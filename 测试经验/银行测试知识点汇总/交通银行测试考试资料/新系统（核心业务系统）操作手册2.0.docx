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1DF5" w:rsidRDefault="004A1DF5"/>
    <w:p w:rsidR="004D6B53" w:rsidRDefault="0004090F">
      <w:r>
        <w:rPr>
          <w:rFonts w:hint="eastAsia"/>
          <w:noProof/>
        </w:rPr>
        <w:drawing>
          <wp:inline distT="0" distB="0" distL="0" distR="0">
            <wp:extent cx="5276850" cy="7439025"/>
            <wp:effectExtent l="19050" t="0" r="0" b="0"/>
            <wp:docPr id="12" name="图片 1" descr="新系统操作手册封面2007-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新系统操作手册封面2007-1212"/>
                    <pic:cNvPicPr>
                      <a:picLocks noChangeAspect="1" noChangeArrowheads="1"/>
                    </pic:cNvPicPr>
                  </pic:nvPicPr>
                  <pic:blipFill>
                    <a:blip r:embed="rId8" cstate="print"/>
                    <a:srcRect/>
                    <a:stretch>
                      <a:fillRect/>
                    </a:stretch>
                  </pic:blipFill>
                  <pic:spPr bwMode="auto">
                    <a:xfrm>
                      <a:off x="0" y="0"/>
                      <a:ext cx="5276850" cy="7439025"/>
                    </a:xfrm>
                    <a:prstGeom prst="rect">
                      <a:avLst/>
                    </a:prstGeom>
                    <a:noFill/>
                    <a:ln w="9525">
                      <a:noFill/>
                      <a:miter lim="800000"/>
                      <a:headEnd/>
                      <a:tailEnd/>
                    </a:ln>
                  </pic:spPr>
                </pic:pic>
              </a:graphicData>
            </a:graphic>
          </wp:inline>
        </w:drawing>
      </w:r>
    </w:p>
    <w:p w:rsidR="004D6B53" w:rsidRDefault="004D6B53"/>
    <w:p w:rsidR="004D6B53" w:rsidRDefault="004D6B53"/>
    <w:p w:rsidR="00F66421" w:rsidRDefault="00F66421"/>
    <w:p w:rsidR="00ED5B97" w:rsidRDefault="00ED5B97" w:rsidP="00ED5B97">
      <w:pPr>
        <w:ind w:firstLineChars="1001" w:firstLine="3618"/>
        <w:rPr>
          <w:b/>
          <w:bCs/>
          <w:sz w:val="36"/>
        </w:rPr>
      </w:pPr>
      <w:r>
        <w:rPr>
          <w:rFonts w:hint="eastAsia"/>
          <w:b/>
          <w:bCs/>
          <w:sz w:val="36"/>
        </w:rPr>
        <w:lastRenderedPageBreak/>
        <w:t>前</w:t>
      </w:r>
      <w:r>
        <w:rPr>
          <w:rFonts w:hint="eastAsia"/>
          <w:b/>
          <w:bCs/>
          <w:sz w:val="36"/>
        </w:rPr>
        <w:t xml:space="preserve">    </w:t>
      </w:r>
      <w:r>
        <w:rPr>
          <w:rFonts w:hint="eastAsia"/>
          <w:b/>
          <w:bCs/>
          <w:sz w:val="36"/>
        </w:rPr>
        <w:t>言</w:t>
      </w:r>
    </w:p>
    <w:p w:rsidR="00ED5B97" w:rsidRDefault="00ED5B97" w:rsidP="00ED5B97">
      <w:pPr>
        <w:jc w:val="center"/>
        <w:rPr>
          <w:sz w:val="36"/>
        </w:rPr>
      </w:pPr>
    </w:p>
    <w:p w:rsidR="00ED5B97" w:rsidRDefault="00ED5B97" w:rsidP="00ED5B97">
      <w:pPr>
        <w:ind w:firstLineChars="200" w:firstLine="480"/>
        <w:rPr>
          <w:rFonts w:ascii="宋体" w:hAnsi="宋体"/>
          <w:kern w:val="0"/>
        </w:rPr>
      </w:pPr>
      <w:r>
        <w:rPr>
          <w:rFonts w:ascii="宋体" w:hAnsi="宋体" w:hint="eastAsia"/>
        </w:rPr>
        <w:t>招商银行新系统（核心业务系统）</w:t>
      </w:r>
      <w:r>
        <w:rPr>
          <w:rFonts w:ascii="宋体" w:hint="eastAsia"/>
          <w:kern w:val="0"/>
        </w:rPr>
        <w:t>N</w:t>
      </w:r>
      <w:r>
        <w:rPr>
          <w:rFonts w:ascii="宋体"/>
          <w:kern w:val="0"/>
        </w:rPr>
        <w:t xml:space="preserve">ew </w:t>
      </w:r>
      <w:r>
        <w:rPr>
          <w:rFonts w:ascii="宋体" w:hint="eastAsia"/>
          <w:kern w:val="0"/>
        </w:rPr>
        <w:t>S</w:t>
      </w:r>
      <w:r>
        <w:rPr>
          <w:rFonts w:ascii="宋体"/>
          <w:kern w:val="0"/>
        </w:rPr>
        <w:t>ystem of CMB(</w:t>
      </w:r>
      <w:r>
        <w:rPr>
          <w:rFonts w:ascii="宋体" w:hint="eastAsia"/>
          <w:kern w:val="0"/>
        </w:rPr>
        <w:t>C</w:t>
      </w:r>
      <w:r>
        <w:rPr>
          <w:rFonts w:ascii="宋体"/>
          <w:kern w:val="0"/>
        </w:rPr>
        <w:t xml:space="preserve">ore </w:t>
      </w:r>
      <w:r>
        <w:rPr>
          <w:rFonts w:ascii="宋体" w:hint="eastAsia"/>
          <w:kern w:val="0"/>
        </w:rPr>
        <w:t>B</w:t>
      </w:r>
      <w:r>
        <w:rPr>
          <w:rFonts w:ascii="宋体"/>
          <w:kern w:val="0"/>
        </w:rPr>
        <w:t>usiness</w:t>
      </w:r>
      <w:r>
        <w:rPr>
          <w:rFonts w:ascii="宋体" w:hint="eastAsia"/>
          <w:kern w:val="0"/>
        </w:rPr>
        <w:t xml:space="preserve"> System</w:t>
      </w:r>
      <w:r>
        <w:rPr>
          <w:rFonts w:ascii="宋体"/>
          <w:kern w:val="0"/>
        </w:rPr>
        <w:t xml:space="preserve">) </w:t>
      </w:r>
      <w:r>
        <w:rPr>
          <w:rFonts w:ascii="宋体" w:hint="eastAsia"/>
          <w:kern w:val="0"/>
        </w:rPr>
        <w:t>（简称</w:t>
      </w:r>
      <w:r>
        <w:rPr>
          <w:rFonts w:ascii="宋体" w:hAnsi="宋体" w:hint="eastAsia"/>
        </w:rPr>
        <w:t>NSCMB(CBS)）作为支撑全行经营管理工作的基础性平台，</w:t>
      </w:r>
      <w:r>
        <w:rPr>
          <w:rFonts w:ascii="宋体" w:hAnsi="宋体" w:hint="eastAsia"/>
          <w:kern w:val="0"/>
        </w:rPr>
        <w:t>对于我行优化资源配置，提高运营效率，增强风险控制能力，推进管理体制改革，提高市场竞争能力都有十分重要的意义。</w:t>
      </w:r>
    </w:p>
    <w:p w:rsidR="00ED5B97" w:rsidRDefault="00ED5B97" w:rsidP="00ED5B97">
      <w:pPr>
        <w:ind w:firstLineChars="200" w:firstLine="480"/>
        <w:rPr>
          <w:rFonts w:ascii="宋体" w:hAnsi="宋体"/>
          <w:kern w:val="0"/>
        </w:rPr>
      </w:pPr>
      <w:r>
        <w:rPr>
          <w:rFonts w:ascii="宋体" w:hAnsi="宋体" w:hint="eastAsia"/>
          <w:kern w:val="0"/>
        </w:rPr>
        <w:t>为了便于各机构开展新系统（核心业务系统）上线前的培训工作，揭示系统的操作要点和风险防范要点，使广大操作人员迅速掌握新系统（核心业务系统）的操作方法，同时，也为操作人员日常工作提供一个方便快捷的备查手册，我们编写了《招商银行新系统（核心业务系统）操作使用手册》。</w:t>
      </w:r>
    </w:p>
    <w:p w:rsidR="00ED5B97" w:rsidRDefault="00ED5B97" w:rsidP="00ED5B97">
      <w:pPr>
        <w:ind w:firstLineChars="200" w:firstLine="480"/>
        <w:rPr>
          <w:rFonts w:ascii="宋体" w:hAnsi="宋体"/>
          <w:kern w:val="0"/>
        </w:rPr>
      </w:pPr>
      <w:r>
        <w:rPr>
          <w:rFonts w:ascii="宋体" w:hAnsi="宋体" w:hint="eastAsia"/>
          <w:kern w:val="0"/>
        </w:rPr>
        <w:t>用户在正式使用新系统（核心业务系统）前，必须取得总行的上岗资格，熟悉与系统相关的业务规范，有比较熟练的计算机操作技能，并参加新系统（核心业务系统）的培训，通过相关的考核。</w:t>
      </w:r>
    </w:p>
    <w:p w:rsidR="00ED5B97" w:rsidRDefault="00ED5B97" w:rsidP="00ED5B97">
      <w:pPr>
        <w:ind w:firstLineChars="200" w:firstLine="480"/>
        <w:rPr>
          <w:rFonts w:ascii="宋体" w:hAnsi="宋体"/>
          <w:kern w:val="0"/>
        </w:rPr>
      </w:pPr>
      <w:r>
        <w:rPr>
          <w:rFonts w:ascii="宋体" w:hAnsi="宋体" w:hint="eastAsia"/>
          <w:kern w:val="0"/>
        </w:rPr>
        <w:t>本手册共分十四章。</w:t>
      </w:r>
    </w:p>
    <w:p w:rsidR="00ED5B97" w:rsidRDefault="00ED5B97" w:rsidP="00ED5B97">
      <w:pPr>
        <w:ind w:firstLineChars="200" w:firstLine="480"/>
        <w:rPr>
          <w:rFonts w:ascii="宋体" w:hAnsi="宋体"/>
          <w:kern w:val="0"/>
        </w:rPr>
      </w:pPr>
      <w:r>
        <w:rPr>
          <w:rFonts w:ascii="宋体" w:hAnsi="宋体" w:hint="eastAsia"/>
          <w:kern w:val="0"/>
        </w:rPr>
        <w:t>第一章介绍了新系统（核心业务系统）的基本情况，包括设计思想，已实现的主要功能和实现原理。对系统中经常使用的术语和共性的操作界面，以及各个画面基本的操作方式进行了描述，并介绍了在新系统（核心业务系统）中，业务主管和用户每天的操作流程。</w:t>
      </w:r>
    </w:p>
    <w:p w:rsidR="00ED5B97" w:rsidRDefault="00ED5B97" w:rsidP="00ED5B97">
      <w:pPr>
        <w:ind w:firstLineChars="200" w:firstLine="480"/>
        <w:rPr>
          <w:rFonts w:ascii="宋体" w:hAnsi="宋体"/>
          <w:kern w:val="0"/>
        </w:rPr>
      </w:pPr>
      <w:r>
        <w:rPr>
          <w:rFonts w:ascii="宋体" w:hAnsi="宋体" w:hint="eastAsia"/>
          <w:kern w:val="0"/>
        </w:rPr>
        <w:t>第二章至第十一章系统地介绍了各功能的操作方式，操作要点和风险防范要点。在每一章、节及大点的前面，均先介绍了相应功能的使用对象，如总行、分行操作用户或经办、复核、授权操作用户，而后介绍了相应操作的主要功能，使用方式和使用情况。对有</w:t>
      </w:r>
      <w:r>
        <w:rPr>
          <w:rFonts w:hint="eastAsia"/>
        </w:rPr>
        <w:t>共性的操作，如每个业务中的查询，收现、付现等，在第一次出现功能时做详细描述，以后章节中有相同操作的，不再赘述，但均指向了相应的章节。为了提高阅读效率，相关章节对新系统中新的操作方式和流程作了比较详细的描述，而与目前</w:t>
      </w:r>
      <w:r>
        <w:rPr>
          <w:rFonts w:hint="eastAsia"/>
        </w:rPr>
        <w:t>AS400</w:t>
      </w:r>
      <w:r>
        <w:rPr>
          <w:rFonts w:hint="eastAsia"/>
        </w:rPr>
        <w:t>系统差异不大的，只作了简单描述。</w:t>
      </w:r>
    </w:p>
    <w:p w:rsidR="00ED5B97" w:rsidRDefault="00ED5B97" w:rsidP="00ED5B97">
      <w:pPr>
        <w:ind w:firstLineChars="200" w:firstLine="480"/>
        <w:rPr>
          <w:rFonts w:ascii="宋体" w:hAnsi="宋体"/>
          <w:kern w:val="0"/>
        </w:rPr>
      </w:pPr>
      <w:r>
        <w:rPr>
          <w:rFonts w:ascii="宋体" w:hAnsi="宋体" w:hint="eastAsia"/>
          <w:kern w:val="0"/>
        </w:rPr>
        <w:t>第十二章主要介绍了目前正在使用的，新系统尚未涵盖的业务系统与新系统的对接方式和操作方式。</w:t>
      </w:r>
    </w:p>
    <w:p w:rsidR="00ED5B97" w:rsidRDefault="00ED5B97" w:rsidP="00ED5B97">
      <w:pPr>
        <w:ind w:firstLineChars="200" w:firstLine="480"/>
        <w:rPr>
          <w:rFonts w:ascii="宋体" w:hAnsi="宋体"/>
          <w:kern w:val="0"/>
        </w:rPr>
      </w:pPr>
      <w:r>
        <w:rPr>
          <w:rFonts w:ascii="宋体" w:hAnsi="宋体" w:hint="eastAsia"/>
          <w:kern w:val="0"/>
        </w:rPr>
        <w:t>第十三章介绍了新系统中分行单独使用的业务功能的操作方式，操作要点和风险防范要点。</w:t>
      </w:r>
    </w:p>
    <w:p w:rsidR="00ED5B97" w:rsidRDefault="00ED5B97" w:rsidP="00ED5B97">
      <w:pPr>
        <w:ind w:firstLineChars="200" w:firstLine="480"/>
        <w:rPr>
          <w:rFonts w:ascii="宋体" w:hAnsi="宋体"/>
          <w:kern w:val="0"/>
        </w:rPr>
      </w:pPr>
      <w:r>
        <w:rPr>
          <w:rFonts w:ascii="宋体" w:hAnsi="宋体" w:hint="eastAsia"/>
          <w:kern w:val="0"/>
        </w:rPr>
        <w:lastRenderedPageBreak/>
        <w:t>第十四章列示了系统使用的主要的参数表。</w:t>
      </w:r>
    </w:p>
    <w:p w:rsidR="00ED5B97" w:rsidRDefault="00ED5B97" w:rsidP="00ED5B97">
      <w:pPr>
        <w:ind w:firstLineChars="200" w:firstLine="480"/>
        <w:rPr>
          <w:rFonts w:ascii="宋体" w:hAnsi="宋体"/>
          <w:kern w:val="0"/>
        </w:rPr>
      </w:pPr>
      <w:r>
        <w:rPr>
          <w:rFonts w:ascii="宋体" w:hAnsi="宋体" w:hint="eastAsia"/>
          <w:kern w:val="0"/>
        </w:rPr>
        <w:t>今后新系统（核心业务系统）会不断完善，本手册电子版也会及时更新，并与系统程序同步下发。</w:t>
      </w:r>
    </w:p>
    <w:p w:rsidR="00ED5B97" w:rsidRDefault="00ED5B97" w:rsidP="00ED5B97">
      <w:pPr>
        <w:ind w:firstLineChars="200" w:firstLine="480"/>
        <w:rPr>
          <w:rFonts w:ascii="宋体" w:hAnsi="宋体"/>
          <w:kern w:val="0"/>
        </w:rPr>
      </w:pPr>
      <w:r>
        <w:rPr>
          <w:rFonts w:ascii="宋体" w:hAnsi="宋体" w:hint="eastAsia"/>
          <w:kern w:val="0"/>
        </w:rPr>
        <w:t>由于时间仓促，手册中难免有疏漏之处，敬请指正。</w:t>
      </w:r>
    </w:p>
    <w:p w:rsidR="00ED5B97" w:rsidRDefault="00ED5B97" w:rsidP="00ED5B97">
      <w:pPr>
        <w:rPr>
          <w:rFonts w:ascii="宋体" w:hAnsi="宋体"/>
          <w:kern w:val="0"/>
        </w:rPr>
      </w:pPr>
    </w:p>
    <w:p w:rsidR="00ED5B97" w:rsidRDefault="00ED5B97" w:rsidP="00ED5B97">
      <w:pPr>
        <w:rPr>
          <w:rFonts w:ascii="宋体" w:hAnsi="宋体"/>
          <w:kern w:val="0"/>
        </w:rPr>
      </w:pPr>
    </w:p>
    <w:p w:rsidR="00ED5B97" w:rsidRDefault="00ED5B97" w:rsidP="00ED5B97">
      <w:pPr>
        <w:rPr>
          <w:rFonts w:ascii="宋体" w:hAnsi="宋体"/>
          <w:kern w:val="0"/>
        </w:rPr>
      </w:pPr>
    </w:p>
    <w:p w:rsidR="00ED5B97" w:rsidRDefault="00ED5B97" w:rsidP="00ED5B97">
      <w:pPr>
        <w:rPr>
          <w:rFonts w:ascii="宋体" w:hAnsi="宋体"/>
          <w:kern w:val="0"/>
        </w:rPr>
      </w:pPr>
    </w:p>
    <w:p w:rsidR="00ED5B97" w:rsidRDefault="00ED5B97" w:rsidP="00ED5B97">
      <w:pPr>
        <w:ind w:firstLineChars="1875" w:firstLine="4500"/>
        <w:jc w:val="center"/>
        <w:rPr>
          <w:rFonts w:ascii="宋体" w:hAnsi="宋体"/>
          <w:kern w:val="0"/>
        </w:rPr>
      </w:pPr>
      <w:r>
        <w:rPr>
          <w:rFonts w:ascii="宋体" w:hAnsi="宋体" w:hint="eastAsia"/>
          <w:kern w:val="0"/>
        </w:rPr>
        <w:t>核心业务系统开发业务小组</w:t>
      </w:r>
    </w:p>
    <w:p w:rsidR="00ED5B97" w:rsidRDefault="00ED5B97" w:rsidP="00ED5B97">
      <w:pPr>
        <w:ind w:firstLineChars="2175" w:firstLine="5220"/>
        <w:rPr>
          <w:rFonts w:ascii="宋体" w:hAnsi="宋体"/>
          <w:color w:val="000000"/>
          <w:kern w:val="0"/>
        </w:rPr>
      </w:pPr>
      <w:r>
        <w:rPr>
          <w:rFonts w:ascii="宋体" w:hAnsi="宋体" w:hint="eastAsia"/>
          <w:kern w:val="0"/>
        </w:rPr>
        <w:t>二○○四年</w:t>
      </w:r>
      <w:r>
        <w:rPr>
          <w:rFonts w:ascii="宋体" w:hAnsi="宋体" w:hint="eastAsia"/>
          <w:color w:val="000000"/>
          <w:kern w:val="0"/>
        </w:rPr>
        <w:t>八月十七</w:t>
      </w:r>
      <w:r>
        <w:rPr>
          <w:rFonts w:ascii="宋体" w:hAnsi="宋体"/>
          <w:color w:val="000000"/>
          <w:kern w:val="0"/>
        </w:rPr>
        <w:t>日</w:t>
      </w:r>
    </w:p>
    <w:p w:rsidR="004D6B53" w:rsidRPr="00ED5B97" w:rsidRDefault="004D6B53" w:rsidP="00ED5B97">
      <w:pPr>
        <w:autoSpaceDE w:val="0"/>
        <w:autoSpaceDN w:val="0"/>
        <w:adjustRightInd w:val="0"/>
        <w:ind w:firstLineChars="900" w:firstLine="2891"/>
      </w:pPr>
      <w:r>
        <w:rPr>
          <w:rFonts w:ascii="宋体"/>
          <w:b/>
          <w:bCs/>
          <w:sz w:val="32"/>
          <w:szCs w:val="36"/>
        </w:rPr>
        <w:br w:type="page"/>
      </w:r>
      <w:r>
        <w:rPr>
          <w:rFonts w:hint="eastAsia"/>
          <w:b/>
          <w:bCs/>
          <w:sz w:val="36"/>
        </w:rPr>
        <w:lastRenderedPageBreak/>
        <w:t>第一次修订说明</w:t>
      </w:r>
    </w:p>
    <w:p w:rsidR="004D6B53" w:rsidRDefault="004D6B53" w:rsidP="004D6B53">
      <w:pPr>
        <w:autoSpaceDE w:val="0"/>
        <w:autoSpaceDN w:val="0"/>
        <w:adjustRightInd w:val="0"/>
        <w:rPr>
          <w:lang w:val="zh-CN"/>
        </w:rPr>
      </w:pPr>
    </w:p>
    <w:p w:rsidR="004D6B53" w:rsidRDefault="004D6B53" w:rsidP="004D6B53">
      <w:pPr>
        <w:autoSpaceDE w:val="0"/>
        <w:autoSpaceDN w:val="0"/>
        <w:adjustRightInd w:val="0"/>
        <w:ind w:firstLine="480"/>
        <w:rPr>
          <w:rFonts w:ascii="宋体"/>
          <w:lang w:val="zh-CN"/>
        </w:rPr>
      </w:pPr>
      <w:r>
        <w:rPr>
          <w:rFonts w:hint="eastAsia"/>
          <w:lang w:val="zh-CN"/>
        </w:rPr>
        <w:t>2004</w:t>
      </w:r>
      <w:r>
        <w:rPr>
          <w:rFonts w:hint="eastAsia"/>
          <w:lang w:val="zh-CN"/>
        </w:rPr>
        <w:t>年</w:t>
      </w:r>
      <w:r>
        <w:rPr>
          <w:lang w:val="zh-CN"/>
        </w:rPr>
        <w:t>8</w:t>
      </w:r>
      <w:r>
        <w:rPr>
          <w:rFonts w:ascii="宋体" w:hint="eastAsia"/>
          <w:lang w:val="zh-CN"/>
        </w:rPr>
        <w:t>月</w:t>
      </w:r>
      <w:r>
        <w:rPr>
          <w:lang w:val="zh-CN"/>
        </w:rPr>
        <w:t>17</w:t>
      </w:r>
      <w:r>
        <w:rPr>
          <w:rFonts w:ascii="宋体" w:hint="eastAsia"/>
          <w:lang w:val="zh-CN"/>
        </w:rPr>
        <w:t>日《新系统（核心业务系统）操作使用手册》（V</w:t>
      </w:r>
      <w:r>
        <w:rPr>
          <w:rFonts w:ascii="宋体"/>
          <w:lang w:val="zh-CN"/>
        </w:rPr>
        <w:t>1.0</w:t>
      </w:r>
      <w:r>
        <w:rPr>
          <w:rFonts w:ascii="宋体" w:hint="eastAsia"/>
          <w:lang w:val="zh-CN"/>
        </w:rPr>
        <w:t>版）（以下简称手册）编写完成以后，由于系统仍处于继续开发、修改、完善的过程，有一部分功能的实际情况已经和手册的描述有所出入。另外，由于时间仓促，手册内容中还有一些不准确的地方。因此，在手册V1.0版编写完成后，我们即开始了跟踪确认和修订准备工作。</w:t>
      </w:r>
    </w:p>
    <w:p w:rsidR="004D6B53" w:rsidRDefault="004D6B53" w:rsidP="004D6B53">
      <w:pPr>
        <w:autoSpaceDE w:val="0"/>
        <w:autoSpaceDN w:val="0"/>
        <w:adjustRightInd w:val="0"/>
        <w:ind w:firstLine="480"/>
        <w:rPr>
          <w:lang w:val="zh-CN"/>
        </w:rPr>
      </w:pPr>
      <w:r>
        <w:rPr>
          <w:rFonts w:ascii="宋体" w:hint="eastAsia"/>
          <w:lang w:val="zh-CN"/>
        </w:rPr>
        <w:t>从2004年8月26日起，我们开始了手册的修订工作。修订的主要内容包括：增加了第十章国际业务、第一章中的前台微机终端注册管理、第二章中的其他户口开户、第十二章中的储蓄异地代收付清算单边交易的处理等内容。另外对操作手册中其它100多处内容进行了修改和调整。</w:t>
      </w:r>
    </w:p>
    <w:p w:rsidR="004D6B53" w:rsidRDefault="004D6B53" w:rsidP="004D6B53">
      <w:pPr>
        <w:autoSpaceDE w:val="0"/>
        <w:autoSpaceDN w:val="0"/>
        <w:adjustRightInd w:val="0"/>
        <w:ind w:firstLine="480"/>
        <w:rPr>
          <w:rFonts w:ascii="宋体"/>
          <w:lang w:val="zh-CN"/>
        </w:rPr>
      </w:pPr>
      <w:r>
        <w:rPr>
          <w:rFonts w:ascii="宋体" w:hint="eastAsia"/>
          <w:lang w:val="zh-CN"/>
        </w:rPr>
        <w:t>经过修订，操作手册从</w:t>
      </w:r>
      <w:r>
        <w:rPr>
          <w:rFonts w:ascii="宋体"/>
          <w:lang w:val="zh-CN"/>
        </w:rPr>
        <w:t>36</w:t>
      </w:r>
      <w:r>
        <w:rPr>
          <w:rFonts w:ascii="宋体" w:hint="eastAsia"/>
          <w:lang w:val="zh-CN"/>
        </w:rPr>
        <w:t>万字、</w:t>
      </w:r>
      <w:r>
        <w:rPr>
          <w:rFonts w:ascii="宋体"/>
          <w:lang w:val="zh-CN"/>
        </w:rPr>
        <w:t>767</w:t>
      </w:r>
      <w:r>
        <w:rPr>
          <w:rFonts w:ascii="宋体" w:hint="eastAsia"/>
          <w:lang w:val="zh-CN"/>
        </w:rPr>
        <w:t>页，增加到</w:t>
      </w:r>
      <w:r>
        <w:rPr>
          <w:rFonts w:ascii="宋体"/>
          <w:lang w:val="zh-CN"/>
        </w:rPr>
        <w:t>50</w:t>
      </w:r>
      <w:r>
        <w:rPr>
          <w:rFonts w:ascii="宋体" w:hint="eastAsia"/>
          <w:lang w:val="zh-CN"/>
        </w:rPr>
        <w:t>万字、</w:t>
      </w:r>
      <w:r>
        <w:rPr>
          <w:rFonts w:ascii="宋体"/>
          <w:lang w:val="zh-CN"/>
        </w:rPr>
        <w:t>961</w:t>
      </w:r>
      <w:r>
        <w:rPr>
          <w:rFonts w:ascii="宋体" w:hint="eastAsia"/>
          <w:lang w:val="zh-CN"/>
        </w:rPr>
        <w:t>页,修订后的手册为V1.1版。</w:t>
      </w:r>
    </w:p>
    <w:p w:rsidR="004D6B53" w:rsidRDefault="004D6B53" w:rsidP="004D6B53">
      <w:pPr>
        <w:autoSpaceDE w:val="0"/>
        <w:autoSpaceDN w:val="0"/>
        <w:adjustRightInd w:val="0"/>
        <w:rPr>
          <w:rFonts w:ascii="宋体"/>
          <w:lang w:val="zh-CN"/>
        </w:rPr>
      </w:pPr>
      <w:r>
        <w:rPr>
          <w:rFonts w:ascii="宋体"/>
          <w:lang w:val="zh-CN"/>
        </w:rPr>
        <w:br/>
      </w:r>
      <w:r>
        <w:rPr>
          <w:rFonts w:ascii="宋体"/>
          <w:lang w:val="zh-CN"/>
        </w:rPr>
        <w:br/>
      </w:r>
      <w:r>
        <w:rPr>
          <w:rFonts w:ascii="宋体" w:hint="eastAsia"/>
          <w:lang w:val="zh-CN"/>
        </w:rPr>
        <w:br/>
      </w:r>
      <w:r>
        <w:rPr>
          <w:rFonts w:ascii="宋体"/>
          <w:lang w:val="zh-CN"/>
        </w:rPr>
        <w:br/>
      </w:r>
      <w:r>
        <w:rPr>
          <w:rFonts w:ascii="宋体"/>
          <w:lang w:val="zh-CN"/>
        </w:rPr>
        <w:br/>
      </w:r>
      <w:r>
        <w:rPr>
          <w:rFonts w:ascii="宋体" w:hint="eastAsia"/>
          <w:lang w:val="zh-CN"/>
        </w:rPr>
        <w:br/>
      </w:r>
      <w:r>
        <w:rPr>
          <w:rFonts w:ascii="宋体"/>
          <w:lang w:val="zh-CN"/>
        </w:rPr>
        <w:br/>
      </w:r>
      <w:r>
        <w:rPr>
          <w:rFonts w:ascii="宋体"/>
          <w:lang w:val="zh-CN"/>
        </w:rPr>
        <w:br/>
      </w:r>
      <w:r>
        <w:rPr>
          <w:rFonts w:ascii="宋体"/>
          <w:lang w:val="zh-CN"/>
        </w:rPr>
        <w:br/>
      </w:r>
      <w:r>
        <w:rPr>
          <w:rFonts w:ascii="宋体"/>
          <w:lang w:val="zh-CN"/>
        </w:rPr>
        <w:br/>
      </w:r>
      <w:r>
        <w:rPr>
          <w:rFonts w:ascii="宋体"/>
          <w:lang w:val="zh-CN"/>
        </w:rPr>
        <w:br/>
      </w:r>
    </w:p>
    <w:p w:rsidR="004D6B53" w:rsidRDefault="004D6B53" w:rsidP="00327B4B">
      <w:pPr>
        <w:rPr>
          <w:lang w:val="zh-CN"/>
        </w:rPr>
      </w:pPr>
      <w:r>
        <w:rPr>
          <w:rFonts w:hint="eastAsia"/>
          <w:lang w:val="zh-CN"/>
        </w:rPr>
        <w:t>核心业务系统开发业务小组</w:t>
      </w:r>
    </w:p>
    <w:p w:rsidR="004D6B53" w:rsidRDefault="004D6B53" w:rsidP="004D6B53">
      <w:pPr>
        <w:autoSpaceDE w:val="0"/>
        <w:autoSpaceDN w:val="0"/>
        <w:adjustRightInd w:val="0"/>
        <w:ind w:firstLine="5580"/>
        <w:rPr>
          <w:rFonts w:ascii="宋体"/>
          <w:lang w:val="zh-CN"/>
        </w:rPr>
      </w:pPr>
      <w:r>
        <w:rPr>
          <w:rFonts w:ascii="宋体" w:hAnsi="宋体" w:hint="eastAsia"/>
          <w:kern w:val="0"/>
        </w:rPr>
        <w:t>二○○四年</w:t>
      </w:r>
      <w:r>
        <w:rPr>
          <w:rFonts w:ascii="宋体" w:hAnsi="宋体" w:hint="eastAsia"/>
          <w:color w:val="000000"/>
          <w:kern w:val="0"/>
        </w:rPr>
        <w:t>九月五</w:t>
      </w:r>
      <w:r>
        <w:rPr>
          <w:rFonts w:ascii="宋体" w:hAnsi="宋体"/>
          <w:color w:val="000000"/>
          <w:kern w:val="0"/>
        </w:rPr>
        <w:t>日</w:t>
      </w:r>
    </w:p>
    <w:p w:rsidR="004D6B53" w:rsidRDefault="004D6B53" w:rsidP="004D6B53">
      <w:pPr>
        <w:jc w:val="center"/>
        <w:rPr>
          <w:b/>
          <w:bCs/>
          <w:sz w:val="36"/>
        </w:rPr>
      </w:pPr>
      <w:r>
        <w:rPr>
          <w:rFonts w:ascii="宋体"/>
          <w:b/>
          <w:bCs/>
          <w:sz w:val="32"/>
          <w:szCs w:val="36"/>
          <w:lang w:val="zh-CN"/>
        </w:rPr>
        <w:br w:type="page"/>
      </w:r>
      <w:r>
        <w:rPr>
          <w:rFonts w:hint="eastAsia"/>
          <w:b/>
          <w:bCs/>
          <w:sz w:val="36"/>
        </w:rPr>
        <w:lastRenderedPageBreak/>
        <w:t>第二次修订说明</w:t>
      </w:r>
    </w:p>
    <w:p w:rsidR="004D6B53" w:rsidRDefault="004D6B53" w:rsidP="004D6B53">
      <w:pPr>
        <w:autoSpaceDE w:val="0"/>
        <w:autoSpaceDN w:val="0"/>
        <w:adjustRightInd w:val="0"/>
        <w:rPr>
          <w:lang w:val="zh-CN"/>
        </w:rPr>
      </w:pPr>
    </w:p>
    <w:p w:rsidR="004D6B53" w:rsidRDefault="004D6B53" w:rsidP="004D6B53">
      <w:pPr>
        <w:autoSpaceDE w:val="0"/>
        <w:autoSpaceDN w:val="0"/>
        <w:adjustRightInd w:val="0"/>
        <w:ind w:firstLine="480"/>
        <w:rPr>
          <w:rFonts w:ascii="宋体"/>
          <w:lang w:val="zh-CN"/>
        </w:rPr>
      </w:pPr>
      <w:r>
        <w:rPr>
          <w:rFonts w:hint="eastAsia"/>
          <w:lang w:val="zh-CN"/>
        </w:rPr>
        <w:t>2004</w:t>
      </w:r>
      <w:r>
        <w:rPr>
          <w:rFonts w:hint="eastAsia"/>
          <w:lang w:val="zh-CN"/>
        </w:rPr>
        <w:t>年</w:t>
      </w:r>
      <w:r>
        <w:rPr>
          <w:rFonts w:hint="eastAsia"/>
          <w:lang w:val="zh-CN"/>
        </w:rPr>
        <w:t>8</w:t>
      </w:r>
      <w:r>
        <w:rPr>
          <w:rFonts w:ascii="宋体" w:hint="eastAsia"/>
          <w:lang w:val="zh-CN"/>
        </w:rPr>
        <w:t>月</w:t>
      </w:r>
      <w:r>
        <w:rPr>
          <w:rFonts w:hint="eastAsia"/>
          <w:lang w:val="zh-CN"/>
        </w:rPr>
        <w:t>17</w:t>
      </w:r>
      <w:r>
        <w:rPr>
          <w:rFonts w:ascii="宋体" w:hint="eastAsia"/>
          <w:lang w:val="zh-CN"/>
        </w:rPr>
        <w:t>日《新系统（核心业务系统）操作使用手册》（V</w:t>
      </w:r>
      <w:r>
        <w:rPr>
          <w:rFonts w:ascii="宋体"/>
          <w:lang w:val="zh-CN"/>
        </w:rPr>
        <w:t>1.</w:t>
      </w:r>
      <w:r>
        <w:rPr>
          <w:rFonts w:ascii="宋体" w:hint="eastAsia"/>
          <w:lang w:val="zh-CN"/>
        </w:rPr>
        <w:t>0版）（以下简称手册）编写完成以后，</w:t>
      </w:r>
      <w:r>
        <w:rPr>
          <w:rFonts w:hint="eastAsia"/>
          <w:lang w:val="zh-CN"/>
        </w:rPr>
        <w:t>2004</w:t>
      </w:r>
      <w:r>
        <w:rPr>
          <w:rFonts w:hint="eastAsia"/>
          <w:lang w:val="zh-CN"/>
        </w:rPr>
        <w:t>年</w:t>
      </w:r>
      <w:r>
        <w:rPr>
          <w:rFonts w:hint="eastAsia"/>
          <w:lang w:val="zh-CN"/>
        </w:rPr>
        <w:t>8</w:t>
      </w:r>
      <w:r>
        <w:rPr>
          <w:rFonts w:hint="eastAsia"/>
          <w:lang w:val="zh-CN"/>
        </w:rPr>
        <w:t>月</w:t>
      </w:r>
      <w:r>
        <w:rPr>
          <w:rFonts w:hint="eastAsia"/>
          <w:lang w:val="zh-CN"/>
        </w:rPr>
        <w:t>26</w:t>
      </w:r>
      <w:r>
        <w:rPr>
          <w:rFonts w:hint="eastAsia"/>
          <w:lang w:val="zh-CN"/>
        </w:rPr>
        <w:t>日～</w:t>
      </w:r>
      <w:r>
        <w:rPr>
          <w:rFonts w:hint="eastAsia"/>
          <w:lang w:val="zh-CN"/>
        </w:rPr>
        <w:t>9</w:t>
      </w:r>
      <w:r>
        <w:rPr>
          <w:rFonts w:ascii="宋体" w:hint="eastAsia"/>
          <w:lang w:val="zh-CN"/>
        </w:rPr>
        <w:t>月</w:t>
      </w:r>
      <w:r>
        <w:rPr>
          <w:rFonts w:hint="eastAsia"/>
          <w:lang w:val="zh-CN"/>
        </w:rPr>
        <w:t>5</w:t>
      </w:r>
      <w:r>
        <w:rPr>
          <w:rFonts w:ascii="宋体" w:hint="eastAsia"/>
          <w:lang w:val="zh-CN"/>
        </w:rPr>
        <w:t>日进行了第一次修订。由于系统处于继续开发、修改、完善的过程，有一部分功能的实际情况已经和手册的描述有所出入。因此，在手册V1.1版编写完成后，我们即开始了跟踪确认和修订准备工作。</w:t>
      </w:r>
    </w:p>
    <w:p w:rsidR="004D6B53" w:rsidRDefault="004D6B53" w:rsidP="004D6B53">
      <w:pPr>
        <w:autoSpaceDE w:val="0"/>
        <w:autoSpaceDN w:val="0"/>
        <w:adjustRightInd w:val="0"/>
        <w:ind w:firstLine="480"/>
        <w:rPr>
          <w:lang w:val="zh-CN"/>
        </w:rPr>
      </w:pPr>
      <w:r>
        <w:rPr>
          <w:rFonts w:ascii="宋体" w:hint="eastAsia"/>
          <w:lang w:val="zh-CN"/>
        </w:rPr>
        <w:t>从2004年9月21日起，我们着手进行手册的第二次修订工作。修订的主要内容包括：增加了第二章中的一卡通冲销户、第九章中的计提利息等内容；根据系统的开发进度，对第七章结算业务的内容进行了较大的修改；为了便于用户了解系统的参数配置，在第十三章增加了资金交易分录表、岗位权限表、定期系统配置表等28张参数表；另外对操作手册中其它100多处内容进行了修改和调整。</w:t>
      </w:r>
    </w:p>
    <w:p w:rsidR="004D6B53" w:rsidRDefault="004D6B53" w:rsidP="004D6B53">
      <w:pPr>
        <w:autoSpaceDE w:val="0"/>
        <w:autoSpaceDN w:val="0"/>
        <w:adjustRightInd w:val="0"/>
        <w:ind w:firstLine="480"/>
        <w:rPr>
          <w:rFonts w:ascii="宋体"/>
          <w:lang w:val="zh-CN"/>
        </w:rPr>
      </w:pPr>
      <w:r>
        <w:rPr>
          <w:rFonts w:ascii="宋体" w:hint="eastAsia"/>
          <w:lang w:val="zh-CN"/>
        </w:rPr>
        <w:t>经过修订，操作手册的正文部分从</w:t>
      </w:r>
      <w:r>
        <w:rPr>
          <w:rFonts w:ascii="宋体"/>
          <w:lang w:val="zh-CN"/>
        </w:rPr>
        <w:t>1.</w:t>
      </w:r>
      <w:r>
        <w:rPr>
          <w:rFonts w:ascii="宋体" w:hint="eastAsia"/>
          <w:lang w:val="zh-CN"/>
        </w:rPr>
        <w:t>1版的50万字、961页，增加到</w:t>
      </w:r>
      <w:r>
        <w:rPr>
          <w:rFonts w:ascii="宋体"/>
          <w:lang w:val="zh-CN"/>
        </w:rPr>
        <w:t>5</w:t>
      </w:r>
      <w:r>
        <w:rPr>
          <w:rFonts w:ascii="宋体" w:hint="eastAsia"/>
          <w:lang w:val="zh-CN"/>
        </w:rPr>
        <w:t>1万字、</w:t>
      </w:r>
      <w:r>
        <w:rPr>
          <w:rFonts w:ascii="宋体"/>
          <w:lang w:val="zh-CN"/>
        </w:rPr>
        <w:t>9</w:t>
      </w:r>
      <w:r>
        <w:rPr>
          <w:rFonts w:ascii="宋体" w:hint="eastAsia"/>
          <w:lang w:val="zh-CN"/>
        </w:rPr>
        <w:t>82页；参数表部分从</w:t>
      </w:r>
      <w:r>
        <w:rPr>
          <w:rFonts w:ascii="宋体"/>
          <w:lang w:val="zh-CN"/>
        </w:rPr>
        <w:t>1.</w:t>
      </w:r>
      <w:r>
        <w:rPr>
          <w:rFonts w:ascii="宋体" w:hint="eastAsia"/>
          <w:lang w:val="zh-CN"/>
        </w:rPr>
        <w:t>1版的16张表、3.6万字，增加到44张表、31万字。修订后的手册为V1.2版。</w:t>
      </w:r>
    </w:p>
    <w:p w:rsidR="004D6B53" w:rsidRDefault="004D6B53" w:rsidP="004D6B53">
      <w:pPr>
        <w:autoSpaceDE w:val="0"/>
        <w:autoSpaceDN w:val="0"/>
        <w:adjustRightInd w:val="0"/>
        <w:rPr>
          <w:rFonts w:ascii="宋体"/>
          <w:lang w:val="zh-CN"/>
        </w:rPr>
      </w:pPr>
      <w:r>
        <w:rPr>
          <w:rFonts w:ascii="宋体"/>
          <w:lang w:val="zh-CN"/>
        </w:rPr>
        <w:br/>
      </w:r>
      <w:r>
        <w:rPr>
          <w:rFonts w:ascii="宋体"/>
          <w:lang w:val="zh-CN"/>
        </w:rPr>
        <w:br/>
      </w:r>
      <w:r>
        <w:rPr>
          <w:rFonts w:ascii="宋体" w:hint="eastAsia"/>
          <w:lang w:val="zh-CN"/>
        </w:rPr>
        <w:br/>
      </w:r>
      <w:r>
        <w:rPr>
          <w:rFonts w:ascii="宋体"/>
          <w:lang w:val="zh-CN"/>
        </w:rPr>
        <w:br/>
      </w:r>
      <w:r>
        <w:rPr>
          <w:rFonts w:ascii="宋体" w:hint="eastAsia"/>
          <w:lang w:val="zh-CN"/>
        </w:rPr>
        <w:br/>
      </w:r>
      <w:r>
        <w:rPr>
          <w:rFonts w:ascii="宋体"/>
          <w:lang w:val="zh-CN"/>
        </w:rPr>
        <w:br/>
      </w:r>
      <w:r>
        <w:rPr>
          <w:rFonts w:ascii="宋体"/>
          <w:lang w:val="zh-CN"/>
        </w:rPr>
        <w:br/>
      </w:r>
      <w:r>
        <w:rPr>
          <w:rFonts w:ascii="宋体"/>
          <w:lang w:val="zh-CN"/>
        </w:rPr>
        <w:br/>
      </w:r>
      <w:r>
        <w:rPr>
          <w:rFonts w:ascii="宋体" w:hint="eastAsia"/>
          <w:lang w:val="zh-CN"/>
        </w:rPr>
        <w:br/>
      </w:r>
      <w:r>
        <w:rPr>
          <w:rFonts w:ascii="宋体"/>
          <w:lang w:val="zh-CN"/>
        </w:rPr>
        <w:br/>
      </w:r>
    </w:p>
    <w:p w:rsidR="004D6B53" w:rsidRDefault="00327B4B" w:rsidP="00327B4B">
      <w:pPr>
        <w:rPr>
          <w:lang w:val="zh-CN"/>
        </w:rPr>
      </w:pPr>
      <w:r>
        <w:rPr>
          <w:rFonts w:hint="eastAsia"/>
          <w:lang w:val="zh-CN"/>
        </w:rPr>
        <w:t xml:space="preserve">                                            </w:t>
      </w:r>
      <w:r w:rsidR="004D6B53">
        <w:rPr>
          <w:rFonts w:hint="eastAsia"/>
          <w:lang w:val="zh-CN"/>
        </w:rPr>
        <w:t>核心业务系统开发业务小组</w:t>
      </w:r>
    </w:p>
    <w:p w:rsidR="004D6B53" w:rsidRDefault="004D6B53" w:rsidP="004D6B53">
      <w:pPr>
        <w:autoSpaceDE w:val="0"/>
        <w:autoSpaceDN w:val="0"/>
        <w:adjustRightInd w:val="0"/>
        <w:ind w:firstLine="5400"/>
        <w:rPr>
          <w:rFonts w:ascii="宋体"/>
          <w:lang w:val="zh-CN"/>
        </w:rPr>
      </w:pPr>
      <w:r>
        <w:rPr>
          <w:rFonts w:ascii="宋体" w:hAnsi="宋体" w:hint="eastAsia"/>
          <w:kern w:val="0"/>
        </w:rPr>
        <w:t>二○○四年</w:t>
      </w:r>
      <w:r>
        <w:rPr>
          <w:rFonts w:ascii="宋体" w:hAnsi="宋体" w:hint="eastAsia"/>
          <w:color w:val="000000"/>
          <w:kern w:val="0"/>
        </w:rPr>
        <w:t>十月十五</w:t>
      </w:r>
      <w:r>
        <w:rPr>
          <w:rFonts w:ascii="宋体" w:hAnsi="宋体"/>
          <w:color w:val="000000"/>
          <w:kern w:val="0"/>
        </w:rPr>
        <w:t>日</w:t>
      </w:r>
    </w:p>
    <w:p w:rsidR="004D6B53" w:rsidRDefault="004D6B53" w:rsidP="004D6B53">
      <w:pPr>
        <w:rPr>
          <w:rFonts w:ascii="宋体" w:hAnsi="宋体"/>
          <w:kern w:val="0"/>
        </w:rPr>
      </w:pPr>
    </w:p>
    <w:p w:rsidR="004D6B53" w:rsidRDefault="004D6B53" w:rsidP="004D6B53">
      <w:pPr>
        <w:jc w:val="center"/>
        <w:rPr>
          <w:b/>
          <w:bCs/>
          <w:sz w:val="36"/>
        </w:rPr>
      </w:pPr>
      <w:r>
        <w:rPr>
          <w:rFonts w:hint="eastAsia"/>
          <w:b/>
          <w:bCs/>
          <w:sz w:val="36"/>
        </w:rPr>
        <w:lastRenderedPageBreak/>
        <w:t>第三次修订说明</w:t>
      </w:r>
    </w:p>
    <w:p w:rsidR="004D6B53" w:rsidRDefault="004D6B53" w:rsidP="004D6B53">
      <w:pPr>
        <w:autoSpaceDE w:val="0"/>
        <w:autoSpaceDN w:val="0"/>
        <w:adjustRightInd w:val="0"/>
        <w:rPr>
          <w:lang w:val="zh-CN"/>
        </w:rPr>
      </w:pPr>
    </w:p>
    <w:p w:rsidR="004D6B53" w:rsidRDefault="004D6B53" w:rsidP="004D6B53">
      <w:pPr>
        <w:autoSpaceDE w:val="0"/>
        <w:autoSpaceDN w:val="0"/>
        <w:adjustRightInd w:val="0"/>
        <w:ind w:firstLine="480"/>
        <w:rPr>
          <w:rFonts w:ascii="宋体"/>
          <w:lang w:val="zh-CN"/>
        </w:rPr>
      </w:pPr>
      <w:r>
        <w:rPr>
          <w:rFonts w:hint="eastAsia"/>
          <w:lang w:val="zh-CN"/>
        </w:rPr>
        <w:t>2004</w:t>
      </w:r>
      <w:r>
        <w:rPr>
          <w:rFonts w:hint="eastAsia"/>
          <w:lang w:val="zh-CN"/>
        </w:rPr>
        <w:t>年</w:t>
      </w:r>
      <w:r>
        <w:rPr>
          <w:rFonts w:hint="eastAsia"/>
          <w:lang w:val="zh-CN"/>
        </w:rPr>
        <w:t>8</w:t>
      </w:r>
      <w:r>
        <w:rPr>
          <w:rFonts w:ascii="宋体" w:hint="eastAsia"/>
          <w:lang w:val="zh-CN"/>
        </w:rPr>
        <w:t>月</w:t>
      </w:r>
      <w:r>
        <w:rPr>
          <w:rFonts w:hint="eastAsia"/>
          <w:lang w:val="zh-CN"/>
        </w:rPr>
        <w:t>17</w:t>
      </w:r>
      <w:r>
        <w:rPr>
          <w:rFonts w:ascii="宋体" w:hint="eastAsia"/>
          <w:lang w:val="zh-CN"/>
        </w:rPr>
        <w:t>日《新系统（核心业务系统）操作使用手册》（V</w:t>
      </w:r>
      <w:r>
        <w:rPr>
          <w:rFonts w:ascii="宋体"/>
          <w:lang w:val="zh-CN"/>
        </w:rPr>
        <w:t>1.</w:t>
      </w:r>
      <w:r>
        <w:rPr>
          <w:rFonts w:ascii="宋体" w:hint="eastAsia"/>
          <w:lang w:val="zh-CN"/>
        </w:rPr>
        <w:t>0版）（以下简称手册）编写完成。由于系统处于继续开发、修改、完善的过程，新开发出一些功能模块，另有一部分功能的实际情况已经和手册的描述有所出入。因此，在手册V1.2版编写完成后，我们即开始了跟踪确认和修订准备工作。</w:t>
      </w:r>
    </w:p>
    <w:p w:rsidR="004D6B53" w:rsidRDefault="004D6B53" w:rsidP="004D6B53">
      <w:pPr>
        <w:autoSpaceDE w:val="0"/>
        <w:autoSpaceDN w:val="0"/>
        <w:adjustRightInd w:val="0"/>
        <w:ind w:firstLine="480"/>
        <w:rPr>
          <w:lang w:val="zh-CN"/>
        </w:rPr>
      </w:pPr>
      <w:r>
        <w:rPr>
          <w:rFonts w:ascii="宋体" w:hint="eastAsia"/>
          <w:lang w:val="zh-CN"/>
        </w:rPr>
        <w:t>从2004年10月18日起，我们着手进行手册的第三次修订工作。修订的主要内容包括：增加了第二章中的国际借记卡，第五章中的定期差错处理，第六章中的个人质押贷款，第八章中的自助缴费、网上信用证、凭证式国债，第九章中的SAP对接、计提营业税，第十一章中的未完成业务检查、通知管理等内容；根据系统的开发进度，对第四章凭证业务、第八章中的代发代扣、银证转账的内容进行了较大的修改；对操作手册中其它100多处内容进行了修改和调整。另外，取消了第一章中的日结方法、凭证装订整理方式、工作日基本操作流程，参数表中的资金交易分录表、单据检查分类表等内容，将其纳入业务规范中。</w:t>
      </w:r>
    </w:p>
    <w:p w:rsidR="004D6B53" w:rsidRDefault="004D6B53" w:rsidP="004D6B53">
      <w:pPr>
        <w:autoSpaceDE w:val="0"/>
        <w:autoSpaceDN w:val="0"/>
        <w:adjustRightInd w:val="0"/>
        <w:ind w:firstLine="480"/>
        <w:rPr>
          <w:rFonts w:ascii="宋体"/>
          <w:lang w:val="zh-CN"/>
        </w:rPr>
      </w:pPr>
      <w:r>
        <w:rPr>
          <w:rFonts w:ascii="宋体" w:hint="eastAsia"/>
          <w:lang w:val="zh-CN"/>
        </w:rPr>
        <w:t>经过修订，操作手册的正文部分从</w:t>
      </w:r>
      <w:r>
        <w:rPr>
          <w:rFonts w:ascii="宋体"/>
          <w:lang w:val="zh-CN"/>
        </w:rPr>
        <w:t>1.</w:t>
      </w:r>
      <w:r>
        <w:rPr>
          <w:rFonts w:ascii="宋体" w:hint="eastAsia"/>
          <w:lang w:val="zh-CN"/>
        </w:rPr>
        <w:t>2版的51万字、982页，增加到56万字、1096页。修订后的手册为V1.3版。</w:t>
      </w:r>
    </w:p>
    <w:p w:rsidR="004D6B53" w:rsidRDefault="004D6B53" w:rsidP="004D6B53">
      <w:pPr>
        <w:autoSpaceDE w:val="0"/>
        <w:autoSpaceDN w:val="0"/>
        <w:adjustRightInd w:val="0"/>
        <w:rPr>
          <w:rFonts w:ascii="宋体"/>
          <w:lang w:val="zh-CN"/>
        </w:rPr>
      </w:pPr>
      <w:r>
        <w:rPr>
          <w:rFonts w:ascii="宋体"/>
          <w:lang w:val="zh-CN"/>
        </w:rPr>
        <w:br/>
      </w:r>
      <w:r>
        <w:rPr>
          <w:rFonts w:ascii="宋体"/>
          <w:lang w:val="zh-CN"/>
        </w:rPr>
        <w:br/>
      </w:r>
      <w:r>
        <w:rPr>
          <w:rFonts w:ascii="宋体" w:hint="eastAsia"/>
          <w:lang w:val="zh-CN"/>
        </w:rPr>
        <w:br/>
      </w:r>
      <w:r>
        <w:rPr>
          <w:rFonts w:ascii="宋体"/>
          <w:lang w:val="zh-CN"/>
        </w:rPr>
        <w:br/>
      </w:r>
      <w:r>
        <w:rPr>
          <w:rFonts w:ascii="宋体" w:hint="eastAsia"/>
          <w:lang w:val="zh-CN"/>
        </w:rPr>
        <w:br/>
      </w:r>
      <w:r>
        <w:rPr>
          <w:rFonts w:ascii="宋体"/>
          <w:lang w:val="zh-CN"/>
        </w:rPr>
        <w:br/>
      </w:r>
      <w:r>
        <w:rPr>
          <w:rFonts w:ascii="宋体" w:hint="eastAsia"/>
          <w:lang w:val="zh-CN"/>
        </w:rPr>
        <w:br/>
      </w:r>
      <w:r>
        <w:rPr>
          <w:rFonts w:ascii="宋体"/>
          <w:lang w:val="zh-CN"/>
        </w:rPr>
        <w:br/>
      </w:r>
    </w:p>
    <w:p w:rsidR="004D6B53" w:rsidRDefault="00327B4B" w:rsidP="00327B4B">
      <w:pPr>
        <w:rPr>
          <w:lang w:val="zh-CN"/>
        </w:rPr>
      </w:pPr>
      <w:r>
        <w:rPr>
          <w:rFonts w:hint="eastAsia"/>
          <w:lang w:val="zh-CN"/>
        </w:rPr>
        <w:t xml:space="preserve">                                            </w:t>
      </w:r>
      <w:r w:rsidR="004D6B53">
        <w:rPr>
          <w:rFonts w:hint="eastAsia"/>
          <w:lang w:val="zh-CN"/>
        </w:rPr>
        <w:t>核心业务系统开发业务小组</w:t>
      </w:r>
    </w:p>
    <w:p w:rsidR="004D6B53" w:rsidRDefault="004D6B53" w:rsidP="004D6B53">
      <w:pPr>
        <w:autoSpaceDE w:val="0"/>
        <w:autoSpaceDN w:val="0"/>
        <w:adjustRightInd w:val="0"/>
        <w:ind w:firstLine="5400"/>
        <w:rPr>
          <w:rFonts w:ascii="宋体"/>
          <w:lang w:val="zh-CN"/>
        </w:rPr>
      </w:pPr>
      <w:r>
        <w:rPr>
          <w:rFonts w:ascii="宋体" w:hAnsi="宋体" w:hint="eastAsia"/>
          <w:kern w:val="0"/>
        </w:rPr>
        <w:t>二○○四年</w:t>
      </w:r>
      <w:r>
        <w:rPr>
          <w:rFonts w:ascii="宋体" w:hAnsi="宋体" w:hint="eastAsia"/>
          <w:color w:val="000000"/>
          <w:kern w:val="0"/>
        </w:rPr>
        <w:t>十二月八</w:t>
      </w:r>
      <w:r>
        <w:rPr>
          <w:rFonts w:ascii="宋体" w:hAnsi="宋体"/>
          <w:color w:val="000000"/>
          <w:kern w:val="0"/>
        </w:rPr>
        <w:t>日</w:t>
      </w:r>
    </w:p>
    <w:p w:rsidR="004D6B53" w:rsidRDefault="004D6B53" w:rsidP="004D6B53">
      <w:pPr>
        <w:jc w:val="center"/>
        <w:rPr>
          <w:b/>
          <w:bCs/>
          <w:sz w:val="36"/>
        </w:rPr>
      </w:pPr>
      <w:r>
        <w:rPr>
          <w:b/>
          <w:bCs/>
          <w:sz w:val="36"/>
        </w:rPr>
        <w:br w:type="page"/>
      </w:r>
      <w:r>
        <w:rPr>
          <w:rFonts w:hint="eastAsia"/>
          <w:b/>
          <w:bCs/>
          <w:sz w:val="36"/>
        </w:rPr>
        <w:lastRenderedPageBreak/>
        <w:t>第四次修订说明</w:t>
      </w:r>
    </w:p>
    <w:p w:rsidR="004D6B53" w:rsidRDefault="004D6B53" w:rsidP="004D6B53">
      <w:pPr>
        <w:autoSpaceDE w:val="0"/>
        <w:autoSpaceDN w:val="0"/>
        <w:adjustRightInd w:val="0"/>
        <w:rPr>
          <w:lang w:val="zh-CN"/>
        </w:rPr>
      </w:pPr>
    </w:p>
    <w:p w:rsidR="004D6B53" w:rsidRDefault="004D6B53" w:rsidP="004D6B53">
      <w:pPr>
        <w:autoSpaceDE w:val="0"/>
        <w:autoSpaceDN w:val="0"/>
        <w:adjustRightInd w:val="0"/>
        <w:ind w:firstLine="480"/>
        <w:rPr>
          <w:rFonts w:ascii="宋体"/>
          <w:lang w:val="zh-CN"/>
        </w:rPr>
      </w:pPr>
      <w:r>
        <w:rPr>
          <w:rFonts w:hint="eastAsia"/>
          <w:lang w:val="zh-CN"/>
        </w:rPr>
        <w:t>2004</w:t>
      </w:r>
      <w:r>
        <w:rPr>
          <w:rFonts w:hint="eastAsia"/>
          <w:lang w:val="zh-CN"/>
        </w:rPr>
        <w:t>年</w:t>
      </w:r>
      <w:r>
        <w:rPr>
          <w:rFonts w:hint="eastAsia"/>
          <w:lang w:val="zh-CN"/>
        </w:rPr>
        <w:t>8</w:t>
      </w:r>
      <w:r>
        <w:rPr>
          <w:rFonts w:ascii="宋体" w:hint="eastAsia"/>
          <w:lang w:val="zh-CN"/>
        </w:rPr>
        <w:t>月</w:t>
      </w:r>
      <w:r>
        <w:rPr>
          <w:rFonts w:hint="eastAsia"/>
          <w:lang w:val="zh-CN"/>
        </w:rPr>
        <w:t>17</w:t>
      </w:r>
      <w:r>
        <w:rPr>
          <w:rFonts w:ascii="宋体" w:hint="eastAsia"/>
          <w:lang w:val="zh-CN"/>
        </w:rPr>
        <w:t>日《新系统（核心业务系统）操作使用手册》（V</w:t>
      </w:r>
      <w:r>
        <w:rPr>
          <w:rFonts w:ascii="宋体"/>
          <w:lang w:val="zh-CN"/>
        </w:rPr>
        <w:t>1.</w:t>
      </w:r>
      <w:r>
        <w:rPr>
          <w:rFonts w:ascii="宋体" w:hint="eastAsia"/>
          <w:lang w:val="zh-CN"/>
        </w:rPr>
        <w:t>0版）（以下简称手册）编写完成。由于系统处于继续开发、修改、完善的过程，不断开发出一些新的功能模块，另有一部分功能的实际情况已经和手册的描述有所出入。因此，我们根据系统开发情况对手册先后进行了三次修订。在完成V1.3版的编写后，我们再次开始了跟踪确认和修订准备工作。</w:t>
      </w:r>
    </w:p>
    <w:p w:rsidR="004D6B53" w:rsidRDefault="004D6B53" w:rsidP="004D6B53">
      <w:pPr>
        <w:autoSpaceDE w:val="0"/>
        <w:autoSpaceDN w:val="0"/>
        <w:adjustRightInd w:val="0"/>
        <w:ind w:firstLine="480"/>
        <w:rPr>
          <w:lang w:val="zh-CN"/>
        </w:rPr>
      </w:pPr>
      <w:r>
        <w:rPr>
          <w:rFonts w:ascii="宋体" w:hint="eastAsia"/>
          <w:lang w:val="zh-CN"/>
        </w:rPr>
        <w:t>鉴于新系统（核心业务系统）经过开发人员的努力，一些重要的新功能已开发完成并投入使用，因此从2005年1月5日起，我们着手进行手册的第四次修订工作。本次修订的主要内容包括：增加了第五章中的单位活期保证金、协议存款，第七章中的提出借记、交换差处理、系统外同业支付，第九章中的联行资金查询、科目实时余额查询、年终决算，第十一章中的员工工资卡∕折维护等内容；第十三章增加了岗位关系表、业务代码表2张参数表；根据系统的开发情况，对第二章中的客户资料维护、第七章中的提出贷记、银行汇票、银行本票、查询查复、第八章中的代发代扣、自助缴费的内容进行了较大的修改，对第十三章参数表的内容进行了全面更新；对操作手册中其它100多处内容进行了修改和调整。</w:t>
      </w:r>
    </w:p>
    <w:p w:rsidR="004D6B53" w:rsidRDefault="004D6B53" w:rsidP="004D6B53">
      <w:pPr>
        <w:autoSpaceDE w:val="0"/>
        <w:autoSpaceDN w:val="0"/>
        <w:adjustRightInd w:val="0"/>
        <w:ind w:firstLine="480"/>
        <w:rPr>
          <w:rFonts w:ascii="宋体"/>
          <w:lang w:val="zh-CN"/>
        </w:rPr>
      </w:pPr>
      <w:r>
        <w:rPr>
          <w:rFonts w:ascii="宋体" w:hint="eastAsia"/>
          <w:lang w:val="zh-CN"/>
        </w:rPr>
        <w:t>经过修订，操作手册的正文部分从</w:t>
      </w:r>
      <w:r>
        <w:rPr>
          <w:rFonts w:ascii="宋体"/>
          <w:lang w:val="zh-CN"/>
        </w:rPr>
        <w:t>1.</w:t>
      </w:r>
      <w:r>
        <w:rPr>
          <w:rFonts w:ascii="宋体" w:hint="eastAsia"/>
          <w:lang w:val="zh-CN"/>
        </w:rPr>
        <w:t>3版的56万字、1096页，增加到60万字、1158页。修订后的手册为V1.4版。</w:t>
      </w:r>
    </w:p>
    <w:p w:rsidR="004D6B53" w:rsidRDefault="004D6B53" w:rsidP="004D6B53">
      <w:pPr>
        <w:autoSpaceDE w:val="0"/>
        <w:autoSpaceDN w:val="0"/>
        <w:adjustRightInd w:val="0"/>
        <w:rPr>
          <w:rFonts w:ascii="宋体"/>
          <w:lang w:val="zh-CN"/>
        </w:rPr>
      </w:pPr>
      <w:r>
        <w:rPr>
          <w:rFonts w:ascii="宋体"/>
          <w:lang w:val="zh-CN"/>
        </w:rPr>
        <w:br/>
      </w:r>
      <w:r>
        <w:rPr>
          <w:rFonts w:ascii="宋体" w:hint="eastAsia"/>
          <w:lang w:val="zh-CN"/>
        </w:rPr>
        <w:br/>
      </w:r>
      <w:r>
        <w:rPr>
          <w:rFonts w:ascii="宋体"/>
          <w:lang w:val="zh-CN"/>
        </w:rPr>
        <w:br/>
      </w:r>
      <w:r>
        <w:rPr>
          <w:rFonts w:ascii="宋体"/>
          <w:lang w:val="zh-CN"/>
        </w:rPr>
        <w:br/>
      </w:r>
      <w:r>
        <w:rPr>
          <w:rFonts w:ascii="宋体"/>
          <w:lang w:val="zh-CN"/>
        </w:rPr>
        <w:br/>
      </w:r>
      <w:r>
        <w:rPr>
          <w:rFonts w:ascii="宋体" w:hint="eastAsia"/>
          <w:lang w:val="zh-CN"/>
        </w:rPr>
        <w:br/>
      </w:r>
      <w:r>
        <w:rPr>
          <w:rFonts w:ascii="宋体"/>
          <w:lang w:val="zh-CN"/>
        </w:rPr>
        <w:br/>
      </w:r>
    </w:p>
    <w:p w:rsidR="004D6B53" w:rsidRDefault="004D6B53" w:rsidP="00327B4B">
      <w:pPr>
        <w:jc w:val="right"/>
        <w:rPr>
          <w:lang w:val="zh-CN"/>
        </w:rPr>
      </w:pPr>
      <w:r>
        <w:rPr>
          <w:rFonts w:hint="eastAsia"/>
          <w:lang w:val="zh-CN"/>
        </w:rPr>
        <w:t>核心业务系统开发业务小组</w:t>
      </w:r>
    </w:p>
    <w:p w:rsidR="004D6B53" w:rsidRDefault="004D6B53" w:rsidP="004D6B53">
      <w:pPr>
        <w:autoSpaceDE w:val="0"/>
        <w:autoSpaceDN w:val="0"/>
        <w:adjustRightInd w:val="0"/>
        <w:ind w:firstLine="5330"/>
        <w:rPr>
          <w:rFonts w:ascii="宋体" w:hAnsi="宋体"/>
          <w:color w:val="000000"/>
          <w:kern w:val="0"/>
        </w:rPr>
      </w:pPr>
      <w:r>
        <w:rPr>
          <w:rFonts w:ascii="宋体" w:hAnsi="宋体" w:hint="eastAsia"/>
          <w:kern w:val="0"/>
        </w:rPr>
        <w:t>二○○五年</w:t>
      </w:r>
      <w:r>
        <w:rPr>
          <w:rFonts w:ascii="宋体" w:hAnsi="宋体" w:hint="eastAsia"/>
          <w:color w:val="000000"/>
          <w:kern w:val="0"/>
        </w:rPr>
        <w:t>三月十五</w:t>
      </w:r>
      <w:r>
        <w:rPr>
          <w:rFonts w:ascii="宋体" w:hAnsi="宋体"/>
          <w:color w:val="000000"/>
          <w:kern w:val="0"/>
        </w:rPr>
        <w:t>日</w:t>
      </w:r>
    </w:p>
    <w:p w:rsidR="004D6B53" w:rsidRDefault="004D6B53" w:rsidP="004D6B53">
      <w:pPr>
        <w:jc w:val="center"/>
        <w:rPr>
          <w:b/>
          <w:bCs/>
          <w:sz w:val="36"/>
        </w:rPr>
      </w:pPr>
      <w:r>
        <w:rPr>
          <w:b/>
          <w:bCs/>
          <w:sz w:val="36"/>
        </w:rPr>
        <w:br w:type="page"/>
      </w:r>
      <w:r>
        <w:rPr>
          <w:rFonts w:hint="eastAsia"/>
          <w:b/>
          <w:bCs/>
          <w:sz w:val="36"/>
        </w:rPr>
        <w:lastRenderedPageBreak/>
        <w:t>第五次修订说明</w:t>
      </w:r>
    </w:p>
    <w:p w:rsidR="004D6B53" w:rsidRDefault="004D6B53" w:rsidP="004D6B53">
      <w:pPr>
        <w:autoSpaceDE w:val="0"/>
        <w:autoSpaceDN w:val="0"/>
        <w:adjustRightInd w:val="0"/>
      </w:pPr>
    </w:p>
    <w:p w:rsidR="004D6B53" w:rsidRDefault="004D6B53" w:rsidP="004D6B53">
      <w:pPr>
        <w:autoSpaceDE w:val="0"/>
        <w:autoSpaceDN w:val="0"/>
        <w:adjustRightInd w:val="0"/>
        <w:ind w:firstLine="480"/>
        <w:rPr>
          <w:rFonts w:ascii="宋体"/>
          <w:lang w:val="zh-CN"/>
        </w:rPr>
      </w:pPr>
      <w:r>
        <w:rPr>
          <w:rFonts w:hint="eastAsia"/>
          <w:lang w:val="zh-CN"/>
        </w:rPr>
        <w:t>2004</w:t>
      </w:r>
      <w:r>
        <w:rPr>
          <w:rFonts w:hint="eastAsia"/>
          <w:lang w:val="zh-CN"/>
        </w:rPr>
        <w:t>年</w:t>
      </w:r>
      <w:r>
        <w:rPr>
          <w:rFonts w:hint="eastAsia"/>
          <w:lang w:val="zh-CN"/>
        </w:rPr>
        <w:t>8</w:t>
      </w:r>
      <w:r>
        <w:rPr>
          <w:rFonts w:ascii="宋体" w:hint="eastAsia"/>
          <w:lang w:val="zh-CN"/>
        </w:rPr>
        <w:t>月</w:t>
      </w:r>
      <w:r>
        <w:rPr>
          <w:rFonts w:hint="eastAsia"/>
          <w:lang w:val="zh-CN"/>
        </w:rPr>
        <w:t>17</w:t>
      </w:r>
      <w:r>
        <w:rPr>
          <w:rFonts w:ascii="宋体" w:hint="eastAsia"/>
          <w:lang w:val="zh-CN"/>
        </w:rPr>
        <w:t>日《新系统（核心业务系统）操作使用手册》（V</w:t>
      </w:r>
      <w:r>
        <w:rPr>
          <w:rFonts w:ascii="宋体"/>
          <w:lang w:val="zh-CN"/>
        </w:rPr>
        <w:t>1.</w:t>
      </w:r>
      <w:r>
        <w:rPr>
          <w:rFonts w:ascii="宋体" w:hint="eastAsia"/>
          <w:lang w:val="zh-CN"/>
        </w:rPr>
        <w:t>0版）（以下简称手册）编写完成。由于系统处于继续开发、修改、完善的过程，开发出一些新的功能模块，另有一部分功能的实际情况已经和手册的描述有所出入。因此，我们根据系统开发情况对手册先后进行了四次修订。在完成V1.4版的编写后，我们再次开始了跟踪确认和修订准备工作。</w:t>
      </w:r>
    </w:p>
    <w:p w:rsidR="004D6B53" w:rsidRDefault="004D6B53" w:rsidP="004D6B53">
      <w:pPr>
        <w:autoSpaceDE w:val="0"/>
        <w:autoSpaceDN w:val="0"/>
        <w:adjustRightInd w:val="0"/>
        <w:ind w:firstLine="480"/>
        <w:rPr>
          <w:lang w:val="zh-CN"/>
        </w:rPr>
      </w:pPr>
      <w:r>
        <w:rPr>
          <w:rFonts w:ascii="宋体" w:hint="eastAsia"/>
          <w:lang w:val="zh-CN"/>
        </w:rPr>
        <w:t>鉴于新系统（核心业务系统）经过开发人员的努力，一些重要的新功能已开发完成并投入使用，因此从2005年4月起，我们着手进行手册的第五次修订工作。本次修订的主要内容包括：增加了第八章中的银证通、银基通、快易理财、中间业务平台，第九章中的挂账单查询、总账数据下载、表外业务通用记账等内容；根据系统的开发情况，对第二章中的回单账单打印、国际借记卡业务、第三章现金业务、第四章凭证业务等的内容进行了较大的修改，对第十三章参数表的内容进行了全面更新；对操作手册中其它100多处内容进行了修改和调整。</w:t>
      </w:r>
    </w:p>
    <w:p w:rsidR="004D6B53" w:rsidRDefault="004D6B53" w:rsidP="004D6B53">
      <w:pPr>
        <w:autoSpaceDE w:val="0"/>
        <w:autoSpaceDN w:val="0"/>
        <w:adjustRightInd w:val="0"/>
        <w:ind w:firstLine="480"/>
        <w:rPr>
          <w:rFonts w:ascii="宋体"/>
          <w:lang w:val="zh-CN"/>
        </w:rPr>
      </w:pPr>
      <w:r>
        <w:rPr>
          <w:rFonts w:ascii="宋体" w:hint="eastAsia"/>
          <w:lang w:val="zh-CN"/>
        </w:rPr>
        <w:t>经过修订，操作手册的正文部分从</w:t>
      </w:r>
      <w:r>
        <w:rPr>
          <w:rFonts w:ascii="宋体"/>
          <w:lang w:val="zh-CN"/>
        </w:rPr>
        <w:t>1.</w:t>
      </w:r>
      <w:r>
        <w:rPr>
          <w:rFonts w:ascii="宋体" w:hint="eastAsia"/>
          <w:lang w:val="zh-CN"/>
        </w:rPr>
        <w:t>4版的60万字、1158页，增加到65万字、1255页。修订后的手册为V1.5版。</w:t>
      </w:r>
    </w:p>
    <w:p w:rsidR="004D6B53" w:rsidRDefault="004D6B53" w:rsidP="004D6B53">
      <w:pPr>
        <w:autoSpaceDE w:val="0"/>
        <w:autoSpaceDN w:val="0"/>
        <w:adjustRightInd w:val="0"/>
        <w:rPr>
          <w:rFonts w:ascii="宋体"/>
          <w:lang w:val="zh-CN"/>
        </w:rPr>
      </w:pPr>
      <w:r>
        <w:rPr>
          <w:rFonts w:ascii="宋体"/>
          <w:lang w:val="zh-CN"/>
        </w:rPr>
        <w:br/>
      </w:r>
      <w:r>
        <w:rPr>
          <w:rFonts w:ascii="宋体" w:hint="eastAsia"/>
          <w:lang w:val="zh-CN"/>
        </w:rPr>
        <w:br/>
      </w:r>
      <w:r>
        <w:rPr>
          <w:rFonts w:ascii="宋体"/>
          <w:lang w:val="zh-CN"/>
        </w:rPr>
        <w:br/>
      </w:r>
      <w:r>
        <w:rPr>
          <w:rFonts w:ascii="宋体"/>
          <w:lang w:val="zh-CN"/>
        </w:rPr>
        <w:br/>
      </w:r>
      <w:r>
        <w:rPr>
          <w:rFonts w:ascii="宋体"/>
          <w:lang w:val="zh-CN"/>
        </w:rPr>
        <w:br/>
      </w:r>
      <w:r>
        <w:rPr>
          <w:rFonts w:ascii="宋体" w:hint="eastAsia"/>
          <w:lang w:val="zh-CN"/>
        </w:rPr>
        <w:br/>
      </w:r>
      <w:r>
        <w:rPr>
          <w:rFonts w:ascii="宋体"/>
          <w:lang w:val="zh-CN"/>
        </w:rPr>
        <w:br/>
      </w:r>
    </w:p>
    <w:p w:rsidR="004D6B53" w:rsidRDefault="004D6B53" w:rsidP="00327B4B">
      <w:pPr>
        <w:jc w:val="right"/>
        <w:rPr>
          <w:lang w:val="zh-CN"/>
        </w:rPr>
      </w:pPr>
      <w:r>
        <w:rPr>
          <w:rFonts w:hint="eastAsia"/>
          <w:lang w:val="zh-CN"/>
        </w:rPr>
        <w:t>核心业务系统开发业务小组</w:t>
      </w:r>
    </w:p>
    <w:p w:rsidR="004D6B53" w:rsidRDefault="004D6B53" w:rsidP="004D6B53">
      <w:pPr>
        <w:autoSpaceDE w:val="0"/>
        <w:autoSpaceDN w:val="0"/>
        <w:adjustRightInd w:val="0"/>
        <w:ind w:firstLine="5330"/>
        <w:rPr>
          <w:rFonts w:ascii="宋体"/>
          <w:lang w:val="zh-CN"/>
        </w:rPr>
      </w:pPr>
      <w:r>
        <w:rPr>
          <w:rFonts w:ascii="宋体" w:hAnsi="宋体" w:hint="eastAsia"/>
          <w:kern w:val="0"/>
        </w:rPr>
        <w:t>二○○五年</w:t>
      </w:r>
      <w:r>
        <w:rPr>
          <w:rFonts w:ascii="宋体" w:hAnsi="宋体" w:hint="eastAsia"/>
          <w:color w:val="000000"/>
          <w:kern w:val="0"/>
        </w:rPr>
        <w:t>七月八</w:t>
      </w:r>
      <w:r>
        <w:rPr>
          <w:rFonts w:ascii="宋体" w:hAnsi="宋体"/>
          <w:color w:val="000000"/>
          <w:kern w:val="0"/>
        </w:rPr>
        <w:t>日</w:t>
      </w:r>
    </w:p>
    <w:p w:rsidR="004D6B53" w:rsidRDefault="004D6B53" w:rsidP="004D6B53">
      <w:pPr>
        <w:jc w:val="center"/>
        <w:rPr>
          <w:b/>
          <w:bCs/>
          <w:sz w:val="36"/>
        </w:rPr>
      </w:pPr>
      <w:r>
        <w:rPr>
          <w:b/>
          <w:bCs/>
          <w:sz w:val="36"/>
        </w:rPr>
        <w:br w:type="page"/>
      </w:r>
      <w:r>
        <w:rPr>
          <w:rFonts w:hint="eastAsia"/>
          <w:b/>
          <w:bCs/>
          <w:sz w:val="36"/>
        </w:rPr>
        <w:lastRenderedPageBreak/>
        <w:t>第六次修订说明</w:t>
      </w:r>
    </w:p>
    <w:p w:rsidR="004D6B53" w:rsidRDefault="004D6B53" w:rsidP="004D6B53">
      <w:pPr>
        <w:autoSpaceDE w:val="0"/>
        <w:autoSpaceDN w:val="0"/>
        <w:adjustRightInd w:val="0"/>
      </w:pPr>
    </w:p>
    <w:p w:rsidR="004D6B53" w:rsidRDefault="004D6B53" w:rsidP="004D6B53">
      <w:pPr>
        <w:autoSpaceDE w:val="0"/>
        <w:autoSpaceDN w:val="0"/>
        <w:adjustRightInd w:val="0"/>
        <w:ind w:firstLine="480"/>
        <w:rPr>
          <w:rFonts w:ascii="宋体"/>
          <w:lang w:val="zh-CN"/>
        </w:rPr>
      </w:pPr>
      <w:r>
        <w:rPr>
          <w:rFonts w:ascii="宋体" w:hint="eastAsia"/>
          <w:lang w:val="zh-CN"/>
        </w:rPr>
        <w:t>2004年8月17日《新系统（核心业务系统）操作使用手册》（V</w:t>
      </w:r>
      <w:r>
        <w:rPr>
          <w:rFonts w:ascii="宋体"/>
          <w:lang w:val="zh-CN"/>
        </w:rPr>
        <w:t>1.</w:t>
      </w:r>
      <w:r>
        <w:rPr>
          <w:rFonts w:ascii="宋体" w:hint="eastAsia"/>
          <w:lang w:val="zh-CN"/>
        </w:rPr>
        <w:t>0版）（以下简称手册）编写完成。由于系统处于继续开发、完善的过程，有一部分功能的实际情况已经和手册的描述有所出入。因此，我们根据系统的开发情况对手册先后进行了五次修订。从2005年8月起，我们着手进行手册的第六次修订工作。</w:t>
      </w:r>
    </w:p>
    <w:p w:rsidR="004D6B53" w:rsidRDefault="004D6B53" w:rsidP="004D6B53">
      <w:pPr>
        <w:autoSpaceDE w:val="0"/>
        <w:autoSpaceDN w:val="0"/>
        <w:adjustRightInd w:val="0"/>
        <w:ind w:firstLine="480"/>
        <w:rPr>
          <w:rFonts w:ascii="宋体"/>
          <w:lang w:val="zh-CN"/>
        </w:rPr>
      </w:pPr>
      <w:r>
        <w:rPr>
          <w:rFonts w:ascii="宋体" w:hint="eastAsia"/>
          <w:lang w:val="zh-CN"/>
        </w:rPr>
        <w:t>经过广大开发人员的不懈努力，目前新系统（核心业务系统）的功能已经涵盖我行的大部分业务。经研究决定，从2006年6月份起，新系统(核心业务系统)更改名称为“综合业务处理系统(</w:t>
      </w:r>
      <w:r>
        <w:rPr>
          <w:rFonts w:ascii="宋体"/>
          <w:lang w:val="zh-CN"/>
        </w:rPr>
        <w:t>Integrative Business Operation System</w:t>
      </w:r>
      <w:r>
        <w:rPr>
          <w:rFonts w:ascii="宋体" w:hint="eastAsia"/>
          <w:lang w:val="zh-CN"/>
        </w:rPr>
        <w:t>，简称IBOS)”。故从本次修订开始，操作手册的名称也做了变更。</w:t>
      </w:r>
    </w:p>
    <w:p w:rsidR="004D6B53" w:rsidRDefault="004D6B53" w:rsidP="004D6B53">
      <w:pPr>
        <w:autoSpaceDE w:val="0"/>
        <w:autoSpaceDN w:val="0"/>
        <w:adjustRightInd w:val="0"/>
        <w:ind w:firstLine="480"/>
        <w:rPr>
          <w:rFonts w:ascii="宋体"/>
          <w:lang w:val="zh-CN"/>
        </w:rPr>
      </w:pPr>
      <w:r>
        <w:rPr>
          <w:rFonts w:ascii="宋体" w:hint="eastAsia"/>
          <w:lang w:val="zh-CN"/>
        </w:rPr>
        <w:t>本次修订增加了“第十三章 各分行业务”，介绍了新系统中分行业务功能的操作方式。由于原来的第十三章“参数汇总表”中的内容均可通过系统查询功能实时查询和导出，故取消了“参数汇总表”一章。在“第二章 客户管理”中增加了“第十七节 人民币</w:t>
      </w:r>
      <w:r>
        <w:rPr>
          <w:rFonts w:ascii="宋体"/>
          <w:lang w:val="zh-CN"/>
        </w:rPr>
        <w:t>集团资金余额管理</w:t>
      </w:r>
      <w:r>
        <w:rPr>
          <w:rFonts w:ascii="宋体" w:hint="eastAsia"/>
          <w:lang w:val="zh-CN"/>
        </w:rPr>
        <w:t>”、“第二十三节 人民币委贷现金池业务”，在第八章增加了</w:t>
      </w:r>
      <w:r>
        <w:rPr>
          <w:rFonts w:ascii="宋体"/>
        </w:rPr>
        <w:t>“</w:t>
      </w:r>
      <w:r>
        <w:rPr>
          <w:rFonts w:ascii="宋体" w:hint="eastAsia"/>
          <w:lang w:val="zh-CN"/>
        </w:rPr>
        <w:t>第十五节 个人结售汇” ，原</w:t>
      </w:r>
      <w:r>
        <w:rPr>
          <w:rFonts w:ascii="宋体" w:hint="eastAsia"/>
        </w:rPr>
        <w:t>第十五节“中间业务平台”顺延至第十六节。</w:t>
      </w:r>
      <w:r>
        <w:rPr>
          <w:rFonts w:ascii="宋体" w:hint="eastAsia"/>
          <w:lang w:val="zh-CN"/>
        </w:rPr>
        <w:t>在“第九章 核算业务”中增加了“第十二节 内部资金分配</w:t>
      </w:r>
      <w:r>
        <w:rPr>
          <w:rFonts w:ascii="宋体"/>
          <w:lang w:val="zh-CN"/>
        </w:rPr>
        <w:t>”</w:t>
      </w:r>
      <w:r>
        <w:rPr>
          <w:rFonts w:ascii="宋体" w:hint="eastAsia"/>
          <w:lang w:val="zh-CN"/>
        </w:rPr>
        <w:t>；还增加了单位账户费优惠、一卡通ATM全折限额更改、避免双重征税协议、银行卡撤销关联、功能维护、单位结算户存取现业务差错调整、存现冲账、取现冲账、存现补账、取现补账、销户申请查询、证书查询、户口综合维护、国际借记卡与PP卡互查等功能的操作说明。另外，修改了代发/代扣、单位活期户口柜台支取方式预设、员工工资卡（折）维护、凭证式国债、凭证管理、快易理财、工作日历调整、一卡通POS消费限额更改、存款证明开立、查询个人客户、国际借记卡销户申请、文件证书申请、移动证书申请、银行卡关联、信用卡关联、证书作废、协议查询、批量开户等功能的操作说明。</w:t>
      </w:r>
    </w:p>
    <w:p w:rsidR="004D6B53" w:rsidRDefault="004D6B53" w:rsidP="004D6B53">
      <w:pPr>
        <w:autoSpaceDE w:val="0"/>
        <w:autoSpaceDN w:val="0"/>
        <w:adjustRightInd w:val="0"/>
        <w:ind w:firstLine="480"/>
        <w:rPr>
          <w:rFonts w:ascii="宋体"/>
          <w:lang w:val="zh-CN"/>
        </w:rPr>
      </w:pPr>
      <w:r>
        <w:rPr>
          <w:rFonts w:ascii="宋体" w:hint="eastAsia"/>
          <w:lang w:val="zh-CN"/>
        </w:rPr>
        <w:t>经过修订，操作手册从</w:t>
      </w:r>
      <w:r>
        <w:rPr>
          <w:rFonts w:ascii="宋体"/>
          <w:lang w:val="zh-CN"/>
        </w:rPr>
        <w:t>1.</w:t>
      </w:r>
      <w:r>
        <w:rPr>
          <w:rFonts w:ascii="宋体" w:hint="eastAsia"/>
          <w:lang w:val="zh-CN"/>
        </w:rPr>
        <w:t>5版的65万字、1255页，增加到75.8万字、1523页。修订后的手册为V1.61版。</w:t>
      </w:r>
    </w:p>
    <w:p w:rsidR="004D6B53" w:rsidRDefault="004D6B53" w:rsidP="004D6B53">
      <w:pPr>
        <w:autoSpaceDE w:val="0"/>
        <w:autoSpaceDN w:val="0"/>
        <w:adjustRightInd w:val="0"/>
        <w:rPr>
          <w:rFonts w:ascii="宋体"/>
          <w:lang w:val="zh-CN"/>
        </w:rPr>
      </w:pPr>
    </w:p>
    <w:p w:rsidR="004D6B53" w:rsidRDefault="004D6B53" w:rsidP="00327B4B">
      <w:pPr>
        <w:jc w:val="right"/>
        <w:rPr>
          <w:lang w:val="zh-CN"/>
        </w:rPr>
      </w:pPr>
      <w:r>
        <w:rPr>
          <w:rFonts w:hint="eastAsia"/>
          <w:lang w:val="zh-CN"/>
        </w:rPr>
        <w:t>综合业务处理系统开发业务小组</w:t>
      </w:r>
    </w:p>
    <w:p w:rsidR="004D6B53" w:rsidRPr="00C94208" w:rsidRDefault="004D6B53" w:rsidP="00C94208">
      <w:pPr>
        <w:autoSpaceDE w:val="0"/>
        <w:autoSpaceDN w:val="0"/>
        <w:adjustRightInd w:val="0"/>
        <w:ind w:firstLineChars="1850" w:firstLine="4440"/>
        <w:rPr>
          <w:rFonts w:hAnsi="宋体"/>
          <w:kern w:val="0"/>
        </w:rPr>
      </w:pPr>
      <w:r>
        <w:rPr>
          <w:rFonts w:hint="eastAsia"/>
          <w:lang w:val="zh-CN"/>
        </w:rPr>
        <w:t>二○○七年二月二十六</w:t>
      </w:r>
      <w:r>
        <w:rPr>
          <w:lang w:val="zh-CN"/>
        </w:rPr>
        <w:t>日</w:t>
      </w:r>
    </w:p>
    <w:p w:rsidR="00C94208" w:rsidRDefault="00C94208" w:rsidP="00C94208">
      <w:pPr>
        <w:jc w:val="center"/>
        <w:rPr>
          <w:b/>
          <w:bCs/>
          <w:sz w:val="36"/>
        </w:rPr>
      </w:pPr>
      <w:r>
        <w:rPr>
          <w:rFonts w:hint="eastAsia"/>
          <w:b/>
          <w:bCs/>
          <w:sz w:val="36"/>
        </w:rPr>
        <w:lastRenderedPageBreak/>
        <w:t>第七次修订说明</w:t>
      </w:r>
    </w:p>
    <w:p w:rsidR="00C94208" w:rsidRDefault="00C94208" w:rsidP="00C94208">
      <w:pPr>
        <w:autoSpaceDE w:val="0"/>
        <w:autoSpaceDN w:val="0"/>
        <w:adjustRightInd w:val="0"/>
      </w:pPr>
    </w:p>
    <w:p w:rsidR="00C94208" w:rsidRDefault="00A10596" w:rsidP="00A10596">
      <w:pPr>
        <w:ind w:firstLineChars="200" w:firstLine="480"/>
        <w:rPr>
          <w:rFonts w:ascii="宋体" w:hAnsi="宋体"/>
          <w:lang w:val="zh-CN"/>
        </w:rPr>
      </w:pPr>
      <w:r w:rsidRPr="00B160C2">
        <w:rPr>
          <w:rFonts w:ascii="宋体" w:hAnsi="宋体" w:hint="eastAsia"/>
          <w:lang w:val="zh-CN"/>
        </w:rPr>
        <w:t>2004年8月17日《新系统（核心业务系统）操作使用手册》（V</w:t>
      </w:r>
      <w:r w:rsidRPr="00B160C2">
        <w:rPr>
          <w:rFonts w:ascii="宋体" w:hAnsi="宋体"/>
          <w:lang w:val="zh-CN"/>
        </w:rPr>
        <w:t>1.</w:t>
      </w:r>
      <w:r w:rsidRPr="00B160C2">
        <w:rPr>
          <w:rFonts w:ascii="宋体" w:hAnsi="宋体" w:hint="eastAsia"/>
          <w:lang w:val="zh-CN"/>
        </w:rPr>
        <w:t>0版）（以下简称手册）编写完成。由于系统处于继续开发、完善的过程，有一部分功能的实际情况已经和手册的描述有所出入。因此，我们根据系统的开发情况对手册先后进行了六次修订。从2007年4月起，我们着手进行手册的第七次修订工作。</w:t>
      </w:r>
    </w:p>
    <w:p w:rsidR="00A10596" w:rsidRDefault="00A10596" w:rsidP="00A10596">
      <w:pPr>
        <w:autoSpaceDE w:val="0"/>
        <w:autoSpaceDN w:val="0"/>
        <w:adjustRightInd w:val="0"/>
        <w:ind w:firstLine="480"/>
        <w:rPr>
          <w:rFonts w:ascii="宋体" w:hAnsi="宋体"/>
          <w:lang w:val="zh-CN"/>
        </w:rPr>
      </w:pPr>
      <w:r w:rsidRPr="00B160C2">
        <w:rPr>
          <w:rFonts w:ascii="宋体" w:hAnsi="宋体" w:hint="eastAsia"/>
          <w:lang w:val="zh-CN"/>
        </w:rPr>
        <w:t>本次修订对1.61版手册进行了多达</w:t>
      </w:r>
      <w:r w:rsidR="00F21870">
        <w:rPr>
          <w:rFonts w:ascii="宋体" w:hAnsi="宋体" w:hint="eastAsia"/>
          <w:lang w:val="zh-CN"/>
        </w:rPr>
        <w:t>745</w:t>
      </w:r>
      <w:r w:rsidRPr="00B160C2">
        <w:rPr>
          <w:rFonts w:ascii="宋体" w:hAnsi="宋体" w:hint="eastAsia"/>
          <w:lang w:val="zh-CN"/>
        </w:rPr>
        <w:t>页的换页和增删。</w:t>
      </w:r>
      <w:r>
        <w:rPr>
          <w:rFonts w:ascii="宋体" w:hAnsi="宋体" w:hint="eastAsia"/>
          <w:lang w:val="zh-CN"/>
        </w:rPr>
        <w:t>增加了“</w:t>
      </w:r>
      <w:r w:rsidRPr="00B160C2">
        <w:rPr>
          <w:rFonts w:ascii="宋体" w:hAnsi="宋体" w:hint="eastAsia"/>
          <w:lang w:val="zh-CN"/>
        </w:rPr>
        <w:t>第十四章</w:t>
      </w:r>
      <w:r>
        <w:rPr>
          <w:rFonts w:ascii="宋体" w:hAnsi="宋体" w:hint="eastAsia"/>
          <w:lang w:val="zh-CN"/>
        </w:rPr>
        <w:t xml:space="preserve"> 代收付平台业务”和“第十五章 离岸新系统业务”，分别介绍了</w:t>
      </w:r>
      <w:r>
        <w:rPr>
          <w:rFonts w:ascii="宋体" w:hAnsi="宋体" w:hint="eastAsia"/>
        </w:rPr>
        <w:t>代收付业务批量处理</w:t>
      </w:r>
      <w:r w:rsidRPr="00B160C2">
        <w:rPr>
          <w:rFonts w:ascii="宋体" w:hAnsi="宋体" w:hint="eastAsia"/>
        </w:rPr>
        <w:t>平台</w:t>
      </w:r>
      <w:r>
        <w:rPr>
          <w:rFonts w:ascii="宋体" w:hAnsi="宋体" w:hint="eastAsia"/>
        </w:rPr>
        <w:t>和</w:t>
      </w:r>
      <w:r>
        <w:rPr>
          <w:rFonts w:ascii="宋体" w:hAnsi="宋体" w:hint="eastAsia"/>
          <w:lang w:val="zh-CN"/>
        </w:rPr>
        <w:t>离岸</w:t>
      </w:r>
      <w:r w:rsidRPr="00B160C2">
        <w:rPr>
          <w:rFonts w:ascii="宋体" w:hAnsi="宋体" w:hint="eastAsia"/>
          <w:lang w:val="zh-CN"/>
        </w:rPr>
        <w:t>业务</w:t>
      </w:r>
      <w:r>
        <w:rPr>
          <w:rFonts w:ascii="宋体" w:hAnsi="宋体" w:hint="eastAsia"/>
          <w:lang w:val="zh-CN"/>
        </w:rPr>
        <w:t>系统的功能</w:t>
      </w:r>
      <w:r w:rsidRPr="00B160C2">
        <w:rPr>
          <w:rFonts w:ascii="宋体" w:hAnsi="宋体" w:hint="eastAsia"/>
          <w:lang w:val="zh-CN"/>
        </w:rPr>
        <w:t>操作方式</w:t>
      </w:r>
      <w:r>
        <w:rPr>
          <w:rFonts w:ascii="宋体" w:hAnsi="宋体" w:hint="eastAsia"/>
          <w:lang w:val="zh-CN"/>
        </w:rPr>
        <w:t>，</w:t>
      </w:r>
      <w:r w:rsidRPr="0053783B">
        <w:rPr>
          <w:rFonts w:ascii="宋体" w:hAnsi="宋体" w:hint="eastAsia"/>
          <w:kern w:val="0"/>
        </w:rPr>
        <w:t>操作要点和风险防范要点</w:t>
      </w:r>
      <w:r w:rsidRPr="00B160C2">
        <w:rPr>
          <w:rFonts w:ascii="宋体" w:hAnsi="宋体" w:hint="eastAsia"/>
          <w:lang w:val="zh-CN"/>
        </w:rPr>
        <w:t>。</w:t>
      </w:r>
      <w:r>
        <w:rPr>
          <w:rFonts w:ascii="宋体" w:hAnsi="宋体" w:hint="eastAsia"/>
          <w:lang w:val="zh-CN"/>
        </w:rPr>
        <w:t>原来的“第十四章 分行业务</w:t>
      </w:r>
      <w:r w:rsidRPr="00B160C2">
        <w:rPr>
          <w:rFonts w:ascii="宋体" w:hAnsi="宋体" w:hint="eastAsia"/>
          <w:lang w:val="zh-CN"/>
        </w:rPr>
        <w:t>”</w:t>
      </w:r>
      <w:r>
        <w:rPr>
          <w:rFonts w:ascii="宋体" w:hAnsi="宋体" w:hint="eastAsia"/>
          <w:lang w:val="zh-CN"/>
        </w:rPr>
        <w:t>调整为第十六章</w:t>
      </w:r>
      <w:r w:rsidRPr="00B160C2">
        <w:rPr>
          <w:rFonts w:ascii="宋体" w:hAnsi="宋体" w:hint="eastAsia"/>
          <w:lang w:val="zh-CN"/>
        </w:rPr>
        <w:t>。在“第二章 客户管理”中增加了“</w:t>
      </w:r>
      <w:bookmarkStart w:id="0" w:name="_Toc182971478"/>
      <w:r w:rsidRPr="00A82A67">
        <w:rPr>
          <w:rFonts w:hint="eastAsia"/>
        </w:rPr>
        <w:t>第二十五节</w:t>
      </w:r>
      <w:r w:rsidRPr="00A82A67">
        <w:rPr>
          <w:rFonts w:hint="eastAsia"/>
        </w:rPr>
        <w:t xml:space="preserve">  </w:t>
      </w:r>
      <w:r w:rsidRPr="00A82A67">
        <w:rPr>
          <w:rFonts w:hint="eastAsia"/>
        </w:rPr>
        <w:t>协议综合管理</w:t>
      </w:r>
      <w:bookmarkEnd w:id="0"/>
      <w:r>
        <w:rPr>
          <w:rFonts w:ascii="宋体" w:hAnsi="宋体" w:hint="eastAsia"/>
          <w:lang w:val="zh-CN"/>
        </w:rPr>
        <w:t>”，在“第八</w:t>
      </w:r>
      <w:r w:rsidRPr="00B160C2">
        <w:rPr>
          <w:rFonts w:ascii="宋体" w:hAnsi="宋体" w:hint="eastAsia"/>
          <w:lang w:val="zh-CN"/>
        </w:rPr>
        <w:t xml:space="preserve">章 </w:t>
      </w:r>
      <w:r>
        <w:rPr>
          <w:rFonts w:ascii="宋体" w:hAnsi="宋体" w:hint="eastAsia"/>
          <w:lang w:val="zh-CN"/>
        </w:rPr>
        <w:t>其他中间业务”中增加了“第十七</w:t>
      </w:r>
      <w:r w:rsidRPr="00B160C2">
        <w:rPr>
          <w:rFonts w:ascii="宋体" w:hAnsi="宋体" w:hint="eastAsia"/>
          <w:lang w:val="zh-CN"/>
        </w:rPr>
        <w:t xml:space="preserve">节 </w:t>
      </w:r>
      <w:r>
        <w:rPr>
          <w:rFonts w:ascii="宋体" w:hAnsi="宋体" w:hint="eastAsia"/>
          <w:lang w:val="zh-CN"/>
        </w:rPr>
        <w:t>收单业务平台</w:t>
      </w:r>
      <w:r w:rsidRPr="00B160C2">
        <w:rPr>
          <w:rFonts w:ascii="宋体" w:hAnsi="宋体"/>
          <w:lang w:val="zh-CN"/>
        </w:rPr>
        <w:t>”</w:t>
      </w:r>
      <w:r w:rsidR="00426E16">
        <w:rPr>
          <w:rFonts w:ascii="宋体" w:hAnsi="宋体" w:hint="eastAsia"/>
          <w:lang w:val="zh-CN"/>
        </w:rPr>
        <w:t>和“第十八节 一卡通‘神州行’充值”</w:t>
      </w:r>
      <w:r>
        <w:rPr>
          <w:rFonts w:ascii="宋体" w:hAnsi="宋体" w:hint="eastAsia"/>
          <w:lang w:val="zh-CN"/>
        </w:rPr>
        <w:t>，在“第十章 国际业务”中增加了“第十一节 深港票交”</w:t>
      </w:r>
      <w:r w:rsidRPr="00B160C2">
        <w:rPr>
          <w:rFonts w:ascii="宋体" w:hAnsi="宋体" w:hint="eastAsia"/>
          <w:lang w:val="zh-CN"/>
        </w:rPr>
        <w:t>；还增加了单位</w:t>
      </w:r>
      <w:r w:rsidR="009E25F1">
        <w:rPr>
          <w:rFonts w:ascii="宋体" w:hAnsi="宋体" w:hint="eastAsia"/>
          <w:lang w:val="zh-CN"/>
        </w:rPr>
        <w:t>客户维护、户口冻结到期续</w:t>
      </w:r>
      <w:r>
        <w:rPr>
          <w:rFonts w:ascii="宋体" w:hAnsi="宋体" w:hint="eastAsia"/>
          <w:lang w:val="zh-CN"/>
        </w:rPr>
        <w:t>冻、</w:t>
      </w:r>
      <w:r w:rsidRPr="003D07D4">
        <w:rPr>
          <w:rFonts w:ascii="宋体" w:hAnsi="宋体" w:hint="eastAsia"/>
          <w:lang w:val="zh-CN"/>
        </w:rPr>
        <w:t>押运清单－网点</w:t>
      </w:r>
      <w:r>
        <w:rPr>
          <w:rFonts w:ascii="宋体" w:hAnsi="宋体" w:hint="eastAsia"/>
          <w:lang w:val="zh-CN"/>
        </w:rPr>
        <w:t>、</w:t>
      </w:r>
      <w:r w:rsidRPr="003D07D4">
        <w:rPr>
          <w:rFonts w:ascii="宋体" w:hAnsi="宋体" w:hint="eastAsia"/>
          <w:lang w:val="zh-CN"/>
        </w:rPr>
        <w:t>押运清单－金库</w:t>
      </w:r>
      <w:r>
        <w:rPr>
          <w:rFonts w:ascii="宋体" w:hAnsi="宋体" w:hint="eastAsia"/>
          <w:lang w:val="zh-CN"/>
        </w:rPr>
        <w:t>、</w:t>
      </w:r>
      <w:r w:rsidRPr="003D07D4">
        <w:rPr>
          <w:rFonts w:ascii="宋体" w:hAnsi="宋体" w:hint="eastAsia"/>
          <w:lang w:val="zh-CN"/>
        </w:rPr>
        <w:t>备钞清单－金库</w:t>
      </w:r>
      <w:r>
        <w:rPr>
          <w:rFonts w:ascii="宋体" w:hAnsi="宋体" w:hint="eastAsia"/>
          <w:lang w:val="zh-CN"/>
        </w:rPr>
        <w:t>、</w:t>
      </w:r>
      <w:r w:rsidRPr="003D07D4">
        <w:rPr>
          <w:rFonts w:ascii="宋体" w:hAnsi="宋体" w:hint="eastAsia"/>
          <w:lang w:val="zh-CN"/>
        </w:rPr>
        <w:t>备钞汇总－金库</w:t>
      </w:r>
      <w:r>
        <w:rPr>
          <w:rFonts w:ascii="宋体" w:hAnsi="宋体" w:hint="eastAsia"/>
          <w:lang w:val="zh-CN"/>
        </w:rPr>
        <w:t>、</w:t>
      </w:r>
      <w:r w:rsidRPr="003D07D4">
        <w:rPr>
          <w:rFonts w:ascii="宋体" w:hAnsi="宋体" w:hint="eastAsia"/>
          <w:lang w:val="zh-CN"/>
        </w:rPr>
        <w:t>定期报表－金库</w:t>
      </w:r>
      <w:r>
        <w:rPr>
          <w:rFonts w:ascii="宋体" w:hAnsi="宋体" w:hint="eastAsia"/>
          <w:lang w:val="zh-CN"/>
        </w:rPr>
        <w:t>、</w:t>
      </w:r>
      <w:r w:rsidRPr="003D07D4">
        <w:rPr>
          <w:rFonts w:ascii="宋体" w:hAnsi="宋体" w:hint="eastAsia"/>
          <w:lang w:val="zh-CN"/>
        </w:rPr>
        <w:t>新旧系统现金调缴业务说明</w:t>
      </w:r>
      <w:r>
        <w:rPr>
          <w:rFonts w:ascii="宋体" w:hAnsi="宋体" w:hint="eastAsia"/>
          <w:lang w:val="zh-CN"/>
        </w:rPr>
        <w:t>、</w:t>
      </w:r>
      <w:r w:rsidRPr="00D94AD8">
        <w:rPr>
          <w:rFonts w:ascii="宋体" w:hAnsi="宋体" w:hint="eastAsia"/>
          <w:lang w:val="zh-CN"/>
        </w:rPr>
        <w:t>网点模式清机计划设定</w:t>
      </w:r>
      <w:r>
        <w:rPr>
          <w:rFonts w:ascii="宋体" w:hAnsi="宋体" w:hint="eastAsia"/>
          <w:lang w:val="zh-CN"/>
        </w:rPr>
        <w:t>、</w:t>
      </w:r>
      <w:r w:rsidRPr="00D94AD8">
        <w:rPr>
          <w:rFonts w:ascii="宋体" w:hAnsi="宋体" w:hint="eastAsia"/>
          <w:lang w:val="zh-CN"/>
        </w:rPr>
        <w:t>网点模式清机计划启动</w:t>
      </w:r>
      <w:r>
        <w:rPr>
          <w:rFonts w:ascii="宋体" w:hAnsi="宋体" w:hint="eastAsia"/>
          <w:lang w:val="zh-CN"/>
        </w:rPr>
        <w:t>、</w:t>
      </w:r>
      <w:r w:rsidRPr="00D94AD8">
        <w:rPr>
          <w:rFonts w:ascii="宋体" w:hAnsi="宋体" w:hint="eastAsia"/>
          <w:lang w:val="zh-CN"/>
        </w:rPr>
        <w:t>网点模式出钞确认</w:t>
      </w:r>
      <w:r>
        <w:rPr>
          <w:rFonts w:ascii="宋体" w:hAnsi="宋体" w:hint="eastAsia"/>
          <w:lang w:val="zh-CN"/>
        </w:rPr>
        <w:t>、</w:t>
      </w:r>
      <w:r w:rsidRPr="00D94AD8">
        <w:rPr>
          <w:rFonts w:ascii="宋体" w:hAnsi="宋体" w:hint="eastAsia"/>
          <w:lang w:val="zh-CN"/>
        </w:rPr>
        <w:t>网点模式清机确认</w:t>
      </w:r>
      <w:r>
        <w:rPr>
          <w:rFonts w:ascii="宋体" w:hAnsi="宋体" w:hint="eastAsia"/>
          <w:lang w:val="zh-CN"/>
        </w:rPr>
        <w:t>、</w:t>
      </w:r>
      <w:r w:rsidRPr="00D94AD8">
        <w:rPr>
          <w:rFonts w:ascii="宋体" w:hAnsi="宋体" w:hint="eastAsia"/>
          <w:lang w:val="zh-CN"/>
        </w:rPr>
        <w:t>网点模式入钞确认</w:t>
      </w:r>
      <w:r>
        <w:rPr>
          <w:rFonts w:ascii="宋体" w:hAnsi="宋体" w:hint="eastAsia"/>
          <w:lang w:val="zh-CN"/>
        </w:rPr>
        <w:t>、</w:t>
      </w:r>
      <w:r w:rsidRPr="00D94AD8">
        <w:rPr>
          <w:rFonts w:ascii="宋体" w:hAnsi="宋体" w:hint="eastAsia"/>
          <w:lang w:val="zh-CN"/>
        </w:rPr>
        <w:t>网点模式清机确认放弃</w:t>
      </w:r>
      <w:r>
        <w:rPr>
          <w:rFonts w:ascii="宋体" w:hAnsi="宋体" w:hint="eastAsia"/>
          <w:lang w:val="zh-CN"/>
        </w:rPr>
        <w:t>、</w:t>
      </w:r>
      <w:r w:rsidRPr="00D94AD8">
        <w:rPr>
          <w:rFonts w:ascii="宋体" w:hAnsi="宋体" w:hint="eastAsia"/>
          <w:lang w:val="zh-CN"/>
        </w:rPr>
        <w:t>自助设备清机操作注意事项</w:t>
      </w:r>
      <w:r>
        <w:rPr>
          <w:rFonts w:ascii="宋体" w:hAnsi="宋体" w:hint="eastAsia"/>
          <w:lang w:val="zh-CN"/>
        </w:rPr>
        <w:t>、</w:t>
      </w:r>
      <w:r w:rsidRPr="00D94AD8">
        <w:rPr>
          <w:rFonts w:ascii="宋体" w:hAnsi="宋体" w:hint="eastAsia"/>
          <w:lang w:val="zh-CN"/>
        </w:rPr>
        <w:t>长短款交易查找提示</w:t>
      </w:r>
      <w:r>
        <w:rPr>
          <w:rFonts w:ascii="宋体" w:hAnsi="宋体" w:hint="eastAsia"/>
          <w:lang w:val="zh-CN"/>
        </w:rPr>
        <w:t>、</w:t>
      </w:r>
      <w:r w:rsidRPr="00D94AD8">
        <w:rPr>
          <w:rFonts w:ascii="宋体" w:hAnsi="宋体" w:hint="eastAsia"/>
          <w:lang w:val="zh-CN"/>
        </w:rPr>
        <w:t>大额远程控制查询</w:t>
      </w:r>
      <w:r>
        <w:rPr>
          <w:rFonts w:ascii="宋体" w:hAnsi="宋体" w:hint="eastAsia"/>
          <w:lang w:val="zh-CN"/>
        </w:rPr>
        <w:t>、</w:t>
      </w:r>
      <w:r w:rsidRPr="00D94AD8">
        <w:rPr>
          <w:rFonts w:ascii="宋体" w:hAnsi="宋体" w:hint="eastAsia"/>
          <w:lang w:val="zh-CN"/>
        </w:rPr>
        <w:t>现金调缴下级查询</w:t>
      </w:r>
      <w:r>
        <w:rPr>
          <w:rFonts w:ascii="宋体" w:hAnsi="宋体" w:hint="eastAsia"/>
          <w:lang w:val="zh-CN"/>
        </w:rPr>
        <w:t>、</w:t>
      </w:r>
      <w:r w:rsidRPr="00D94AD8">
        <w:rPr>
          <w:rFonts w:ascii="宋体" w:hAnsi="宋体" w:hint="eastAsia"/>
          <w:lang w:val="zh-CN"/>
        </w:rPr>
        <w:t>下级机构现金预警信息查询</w:t>
      </w:r>
      <w:r>
        <w:rPr>
          <w:rFonts w:ascii="宋体" w:hAnsi="宋体" w:hint="eastAsia"/>
          <w:lang w:val="zh-CN"/>
        </w:rPr>
        <w:t>、</w:t>
      </w:r>
      <w:r w:rsidRPr="00D94AD8">
        <w:rPr>
          <w:rFonts w:ascii="宋体" w:hAnsi="宋体" w:hint="eastAsia"/>
          <w:lang w:val="zh-CN"/>
        </w:rPr>
        <w:t>下级机构现金业务待办事宜查询</w:t>
      </w:r>
      <w:r>
        <w:rPr>
          <w:rFonts w:ascii="宋体" w:hAnsi="宋体" w:hint="eastAsia"/>
          <w:lang w:val="zh-CN"/>
        </w:rPr>
        <w:t>、</w:t>
      </w:r>
      <w:r w:rsidRPr="00D94AD8">
        <w:rPr>
          <w:rFonts w:ascii="宋体" w:hAnsi="宋体" w:hint="eastAsia"/>
          <w:lang w:val="zh-CN"/>
        </w:rPr>
        <w:t>现金收付历史交易查询</w:t>
      </w:r>
      <w:r>
        <w:rPr>
          <w:rFonts w:ascii="宋体" w:hAnsi="宋体" w:hint="eastAsia"/>
          <w:lang w:val="zh-CN"/>
        </w:rPr>
        <w:t>、</w:t>
      </w:r>
      <w:r w:rsidRPr="006B0DF9">
        <w:rPr>
          <w:rFonts w:ascii="宋体" w:hAnsi="宋体" w:hint="eastAsia"/>
          <w:lang w:val="zh-CN"/>
        </w:rPr>
        <w:t>整存整取补转存</w:t>
      </w:r>
      <w:r>
        <w:rPr>
          <w:rFonts w:ascii="宋体" w:hAnsi="宋体" w:hint="eastAsia"/>
          <w:lang w:val="zh-CN"/>
        </w:rPr>
        <w:t>、个人质押贷款短信通知、</w:t>
      </w:r>
      <w:r w:rsidRPr="00EF4A90">
        <w:rPr>
          <w:rFonts w:ascii="宋体" w:hAnsi="宋体" w:hint="eastAsia"/>
          <w:lang w:val="zh-CN"/>
        </w:rPr>
        <w:t>两地一卡通香港账户活期取现</w:t>
      </w:r>
      <w:r>
        <w:rPr>
          <w:rFonts w:ascii="宋体" w:hAnsi="宋体" w:hint="eastAsia"/>
          <w:lang w:val="zh-CN"/>
        </w:rPr>
        <w:t>、</w:t>
      </w:r>
      <w:r w:rsidRPr="00AB4897">
        <w:rPr>
          <w:rFonts w:ascii="宋体" w:hAnsi="宋体" w:hint="eastAsia"/>
          <w:lang w:val="zh-CN"/>
        </w:rPr>
        <w:t>银行黑名单维护</w:t>
      </w:r>
      <w:r>
        <w:rPr>
          <w:rFonts w:ascii="宋体" w:hAnsi="宋体" w:hint="eastAsia"/>
          <w:lang w:val="zh-CN"/>
        </w:rPr>
        <w:t>、外汇买卖协议查询、批量结汇、</w:t>
      </w:r>
      <w:r w:rsidRPr="00AB4897">
        <w:rPr>
          <w:rFonts w:ascii="宋体" w:hAnsi="宋体" w:hint="eastAsia"/>
          <w:lang w:val="zh-CN"/>
        </w:rPr>
        <w:t>当天委托交易查询</w:t>
      </w:r>
      <w:r>
        <w:rPr>
          <w:rFonts w:ascii="宋体" w:hAnsi="宋体" w:hint="eastAsia"/>
          <w:lang w:val="zh-CN"/>
        </w:rPr>
        <w:t>、</w:t>
      </w:r>
      <w:r w:rsidRPr="006A5176">
        <w:rPr>
          <w:rFonts w:ascii="宋体" w:hAnsi="宋体" w:hint="eastAsia"/>
          <w:lang w:val="zh-CN"/>
        </w:rPr>
        <w:t>历史委托交易查询</w:t>
      </w:r>
      <w:r>
        <w:rPr>
          <w:rFonts w:ascii="宋体" w:hAnsi="宋体" w:hint="eastAsia"/>
          <w:lang w:val="zh-CN"/>
        </w:rPr>
        <w:t>、外汇买卖</w:t>
      </w:r>
      <w:r w:rsidRPr="006A5176">
        <w:rPr>
          <w:rFonts w:ascii="宋体" w:hAnsi="宋体" w:hint="eastAsia"/>
          <w:lang w:val="zh-CN"/>
        </w:rPr>
        <w:t>回单补打</w:t>
      </w:r>
      <w:r w:rsidRPr="00B160C2">
        <w:rPr>
          <w:rFonts w:ascii="宋体" w:hAnsi="宋体" w:hint="eastAsia"/>
          <w:lang w:val="zh-CN"/>
        </w:rPr>
        <w:t>等功能的操作说明。另外，修改了</w:t>
      </w:r>
      <w:r w:rsidRPr="008D1524">
        <w:rPr>
          <w:rFonts w:ascii="宋体" w:hAnsi="宋体" w:hint="eastAsia"/>
          <w:lang w:val="zh-CN"/>
        </w:rPr>
        <w:t>国际借记卡业务</w:t>
      </w:r>
      <w:r>
        <w:rPr>
          <w:rFonts w:ascii="宋体" w:hAnsi="宋体" w:hint="eastAsia"/>
          <w:lang w:val="zh-CN"/>
        </w:rPr>
        <w:t>、</w:t>
      </w:r>
      <w:r w:rsidRPr="008D1524">
        <w:rPr>
          <w:rFonts w:ascii="宋体" w:hAnsi="宋体" w:hint="eastAsia"/>
          <w:lang w:val="zh-CN"/>
        </w:rPr>
        <w:t>协议利率维护功能</w:t>
      </w:r>
      <w:r>
        <w:rPr>
          <w:rFonts w:ascii="宋体" w:hAnsi="宋体" w:hint="eastAsia"/>
          <w:lang w:val="zh-CN"/>
        </w:rPr>
        <w:t>、</w:t>
      </w:r>
      <w:r w:rsidRPr="008D1524">
        <w:rPr>
          <w:rFonts w:ascii="宋体" w:hAnsi="宋体" w:hint="eastAsia"/>
          <w:lang w:val="zh-CN"/>
        </w:rPr>
        <w:t>现金业务</w:t>
      </w:r>
      <w:r>
        <w:rPr>
          <w:rFonts w:ascii="宋体" w:hAnsi="宋体" w:hint="eastAsia"/>
          <w:lang w:val="zh-CN"/>
        </w:rPr>
        <w:t>、</w:t>
      </w:r>
      <w:r w:rsidRPr="008D1524">
        <w:rPr>
          <w:rFonts w:ascii="宋体" w:hAnsi="宋体" w:hint="eastAsia"/>
          <w:lang w:val="zh-CN"/>
        </w:rPr>
        <w:t>单位活期保证金综合查询</w:t>
      </w:r>
      <w:r>
        <w:rPr>
          <w:rFonts w:ascii="宋体" w:hAnsi="宋体" w:hint="eastAsia"/>
          <w:lang w:val="zh-CN"/>
        </w:rPr>
        <w:t>、</w:t>
      </w:r>
      <w:r w:rsidRPr="008D1524">
        <w:rPr>
          <w:rFonts w:ascii="宋体" w:hAnsi="宋体" w:hint="eastAsia"/>
          <w:lang w:val="zh-CN"/>
        </w:rPr>
        <w:t>普通定期存款开户</w:t>
      </w:r>
      <w:r>
        <w:rPr>
          <w:rFonts w:ascii="宋体" w:hAnsi="宋体" w:hint="eastAsia"/>
          <w:lang w:val="zh-CN"/>
        </w:rPr>
        <w:t>、</w:t>
      </w:r>
      <w:r w:rsidRPr="008D1524">
        <w:rPr>
          <w:rFonts w:ascii="宋体" w:hAnsi="宋体" w:hint="eastAsia"/>
          <w:lang w:val="zh-CN"/>
        </w:rPr>
        <w:t>个人质押贷款</w:t>
      </w:r>
      <w:r>
        <w:rPr>
          <w:rFonts w:ascii="宋体" w:hAnsi="宋体" w:hint="eastAsia"/>
          <w:lang w:val="zh-CN"/>
        </w:rPr>
        <w:t>、</w:t>
      </w:r>
      <w:r w:rsidRPr="008D1524">
        <w:rPr>
          <w:rFonts w:ascii="宋体" w:hAnsi="宋体" w:hint="eastAsia"/>
          <w:lang w:val="zh-CN"/>
        </w:rPr>
        <w:t>银证转账</w:t>
      </w:r>
      <w:r>
        <w:rPr>
          <w:rFonts w:ascii="宋体" w:hAnsi="宋体" w:hint="eastAsia"/>
          <w:lang w:val="zh-CN"/>
        </w:rPr>
        <w:t>、</w:t>
      </w:r>
      <w:r w:rsidRPr="008D1524">
        <w:rPr>
          <w:rFonts w:ascii="宋体" w:hAnsi="宋体" w:hint="eastAsia"/>
          <w:lang w:val="zh-CN"/>
        </w:rPr>
        <w:t>自助缴费</w:t>
      </w:r>
      <w:r>
        <w:rPr>
          <w:rFonts w:ascii="宋体" w:hAnsi="宋体" w:hint="eastAsia"/>
          <w:lang w:val="zh-CN"/>
        </w:rPr>
        <w:t>、</w:t>
      </w:r>
      <w:r w:rsidRPr="008D1524">
        <w:rPr>
          <w:rFonts w:ascii="宋体" w:hAnsi="宋体" w:hint="eastAsia"/>
          <w:lang w:val="zh-CN"/>
        </w:rPr>
        <w:t>柜面凭证式</w:t>
      </w:r>
      <w:r>
        <w:rPr>
          <w:rFonts w:ascii="宋体" w:hAnsi="宋体" w:hint="eastAsia"/>
          <w:lang w:val="zh-CN"/>
        </w:rPr>
        <w:t>国债、</w:t>
      </w:r>
      <w:r w:rsidRPr="008D1524">
        <w:rPr>
          <w:rFonts w:ascii="宋体" w:hAnsi="宋体" w:hint="eastAsia"/>
          <w:lang w:val="zh-CN"/>
        </w:rPr>
        <w:t>银证通</w:t>
      </w:r>
      <w:r>
        <w:rPr>
          <w:rFonts w:ascii="宋体" w:hAnsi="宋体" w:hint="eastAsia"/>
          <w:lang w:val="zh-CN"/>
        </w:rPr>
        <w:t>、</w:t>
      </w:r>
      <w:r w:rsidRPr="008D1524">
        <w:rPr>
          <w:rFonts w:ascii="宋体" w:hAnsi="宋体" w:hint="eastAsia"/>
          <w:lang w:val="zh-CN"/>
        </w:rPr>
        <w:t>银基通</w:t>
      </w:r>
      <w:r>
        <w:rPr>
          <w:rFonts w:ascii="宋体" w:hAnsi="宋体" w:hint="eastAsia"/>
          <w:lang w:val="zh-CN"/>
        </w:rPr>
        <w:t>、</w:t>
      </w:r>
      <w:r w:rsidRPr="008D1524">
        <w:rPr>
          <w:rFonts w:ascii="宋体" w:hAnsi="宋体" w:hint="eastAsia"/>
          <w:lang w:val="zh-CN"/>
        </w:rPr>
        <w:t>快易理财协议管理</w:t>
      </w:r>
      <w:r>
        <w:rPr>
          <w:rFonts w:ascii="宋体" w:hAnsi="宋体" w:hint="eastAsia"/>
          <w:lang w:val="zh-CN"/>
        </w:rPr>
        <w:t>、</w:t>
      </w:r>
      <w:r w:rsidRPr="008D1524">
        <w:rPr>
          <w:rFonts w:ascii="宋体" w:hAnsi="宋体" w:hint="eastAsia"/>
          <w:lang w:val="zh-CN"/>
        </w:rPr>
        <w:t>个人结售汇</w:t>
      </w:r>
      <w:r>
        <w:rPr>
          <w:rFonts w:ascii="宋体" w:hAnsi="宋体" w:hint="eastAsia"/>
          <w:lang w:val="zh-CN"/>
        </w:rPr>
        <w:t>、</w:t>
      </w:r>
      <w:r w:rsidRPr="008D1524">
        <w:rPr>
          <w:rFonts w:ascii="宋体" w:hAnsi="宋体" w:hint="eastAsia"/>
          <w:lang w:val="zh-CN"/>
        </w:rPr>
        <w:t>挂账业务</w:t>
      </w:r>
      <w:r>
        <w:rPr>
          <w:rFonts w:ascii="宋体" w:hAnsi="宋体" w:hint="eastAsia"/>
          <w:lang w:val="zh-CN"/>
        </w:rPr>
        <w:t>、</w:t>
      </w:r>
      <w:r w:rsidRPr="008D1524">
        <w:rPr>
          <w:rFonts w:ascii="宋体" w:hAnsi="宋体" w:hint="eastAsia"/>
          <w:lang w:val="zh-CN"/>
        </w:rPr>
        <w:t>销账业务</w:t>
      </w:r>
      <w:r>
        <w:rPr>
          <w:rFonts w:ascii="宋体" w:hAnsi="宋体" w:hint="eastAsia"/>
          <w:lang w:val="zh-CN"/>
        </w:rPr>
        <w:t>、</w:t>
      </w:r>
      <w:r w:rsidRPr="008D1524">
        <w:rPr>
          <w:rFonts w:ascii="宋体" w:hAnsi="宋体" w:hint="eastAsia"/>
          <w:lang w:val="zh-CN"/>
        </w:rPr>
        <w:t>挂账结转损益</w:t>
      </w:r>
      <w:r>
        <w:rPr>
          <w:rFonts w:ascii="宋体" w:hAnsi="宋体" w:hint="eastAsia"/>
          <w:lang w:val="zh-CN"/>
        </w:rPr>
        <w:t>、</w:t>
      </w:r>
      <w:r w:rsidRPr="008D1524">
        <w:rPr>
          <w:rFonts w:ascii="宋体" w:hAnsi="宋体" w:hint="eastAsia"/>
          <w:lang w:val="zh-CN"/>
        </w:rPr>
        <w:t>挂销账业务查询</w:t>
      </w:r>
      <w:r>
        <w:rPr>
          <w:rFonts w:ascii="宋体" w:hAnsi="宋体" w:hint="eastAsia"/>
          <w:lang w:val="zh-CN"/>
        </w:rPr>
        <w:t>、报表</w:t>
      </w:r>
      <w:r w:rsidRPr="00AE68F5">
        <w:rPr>
          <w:rFonts w:ascii="宋体" w:hAnsi="宋体" w:hint="eastAsia"/>
          <w:lang w:val="zh-CN"/>
        </w:rPr>
        <w:t>地区汇并管理</w:t>
      </w:r>
      <w:r>
        <w:rPr>
          <w:rFonts w:ascii="宋体" w:hAnsi="宋体" w:hint="eastAsia"/>
          <w:lang w:val="zh-CN"/>
        </w:rPr>
        <w:t>、</w:t>
      </w:r>
      <w:r w:rsidR="000029C7">
        <w:rPr>
          <w:rFonts w:ascii="宋体" w:hAnsi="宋体" w:hint="eastAsia"/>
          <w:lang w:val="zh-CN"/>
        </w:rPr>
        <w:t>内部户口批量开关户、年终决算、</w:t>
      </w:r>
      <w:r w:rsidRPr="00AE68F5">
        <w:rPr>
          <w:rFonts w:ascii="宋体" w:hAnsi="宋体" w:hint="eastAsia"/>
          <w:lang w:val="zh-CN"/>
        </w:rPr>
        <w:t>客户交易列表查询</w:t>
      </w:r>
      <w:r>
        <w:rPr>
          <w:rFonts w:ascii="宋体" w:hAnsi="宋体" w:hint="eastAsia"/>
          <w:lang w:val="zh-CN"/>
        </w:rPr>
        <w:t>、国际业务、</w:t>
      </w:r>
      <w:r w:rsidRPr="00AE68F5">
        <w:rPr>
          <w:rFonts w:ascii="宋体" w:hAnsi="宋体" w:hint="eastAsia"/>
          <w:lang w:val="zh-CN"/>
        </w:rPr>
        <w:t>宁波财税库行横向联网系统</w:t>
      </w:r>
      <w:r w:rsidRPr="00B160C2">
        <w:rPr>
          <w:rFonts w:ascii="宋体" w:hAnsi="宋体" w:hint="eastAsia"/>
          <w:lang w:val="zh-CN"/>
        </w:rPr>
        <w:t>等功能的操作说明。</w:t>
      </w:r>
    </w:p>
    <w:p w:rsidR="00A10596" w:rsidRDefault="00A10596" w:rsidP="00A10596">
      <w:pPr>
        <w:autoSpaceDE w:val="0"/>
        <w:autoSpaceDN w:val="0"/>
        <w:adjustRightInd w:val="0"/>
        <w:ind w:firstLine="480"/>
        <w:rPr>
          <w:rFonts w:ascii="宋体" w:hAnsi="宋体"/>
          <w:lang w:val="zh-CN"/>
        </w:rPr>
      </w:pPr>
      <w:r w:rsidRPr="00B160C2">
        <w:rPr>
          <w:rFonts w:ascii="宋体" w:hAnsi="宋体" w:hint="eastAsia"/>
          <w:lang w:val="zh-CN"/>
        </w:rPr>
        <w:t>经过修订，操作手册的正文部分从</w:t>
      </w:r>
      <w:r w:rsidRPr="00B160C2">
        <w:rPr>
          <w:rFonts w:ascii="宋体" w:hAnsi="宋体"/>
          <w:lang w:val="zh-CN"/>
        </w:rPr>
        <w:t>1.</w:t>
      </w:r>
      <w:r w:rsidRPr="00B160C2">
        <w:rPr>
          <w:rFonts w:ascii="宋体" w:hAnsi="宋体" w:hint="eastAsia"/>
          <w:lang w:val="zh-CN"/>
        </w:rPr>
        <w:t>61版的75.8万字、1523页，增加到80</w:t>
      </w:r>
      <w:r w:rsidR="008144FB">
        <w:rPr>
          <w:rFonts w:ascii="宋体" w:hAnsi="宋体" w:hint="eastAsia"/>
          <w:lang w:val="zh-CN"/>
        </w:rPr>
        <w:t>.5</w:t>
      </w:r>
      <w:r w:rsidRPr="00B160C2">
        <w:rPr>
          <w:rFonts w:ascii="宋体" w:hAnsi="宋体" w:hint="eastAsia"/>
          <w:lang w:val="zh-CN"/>
        </w:rPr>
        <w:t>万字、</w:t>
      </w:r>
      <w:r w:rsidR="008144FB">
        <w:rPr>
          <w:rFonts w:ascii="宋体" w:hAnsi="宋体" w:hint="eastAsia"/>
          <w:lang w:val="zh-CN"/>
        </w:rPr>
        <w:t>1657</w:t>
      </w:r>
      <w:r w:rsidRPr="00B160C2">
        <w:rPr>
          <w:rFonts w:ascii="宋体" w:hAnsi="宋体" w:hint="eastAsia"/>
          <w:lang w:val="zh-CN"/>
        </w:rPr>
        <w:t>页。修订后的手册为V2.0版。</w:t>
      </w:r>
    </w:p>
    <w:p w:rsidR="00A10596" w:rsidRDefault="00A10596" w:rsidP="00A10596"/>
    <w:p w:rsidR="00A10596" w:rsidRPr="00B160C2" w:rsidRDefault="00A10596" w:rsidP="00327B4B">
      <w:pPr>
        <w:rPr>
          <w:lang w:val="zh-CN"/>
        </w:rPr>
      </w:pPr>
      <w:r w:rsidRPr="00B160C2">
        <w:rPr>
          <w:rFonts w:hint="eastAsia"/>
          <w:lang w:val="zh-CN"/>
        </w:rPr>
        <w:t>综合业务处理系统开发业务小组</w:t>
      </w:r>
    </w:p>
    <w:p w:rsidR="00A10596" w:rsidRDefault="00097F04" w:rsidP="00A10596">
      <w:pPr>
        <w:autoSpaceDE w:val="0"/>
        <w:autoSpaceDN w:val="0"/>
        <w:adjustRightInd w:val="0"/>
        <w:ind w:firstLineChars="1950" w:firstLine="4680"/>
        <w:rPr>
          <w:rFonts w:ascii="宋体"/>
          <w:lang w:val="zh-CN"/>
        </w:rPr>
      </w:pPr>
      <w:r>
        <w:rPr>
          <w:rFonts w:ascii="宋体" w:hint="eastAsia"/>
          <w:lang w:val="zh-CN"/>
        </w:rPr>
        <w:t>二○○七年十二月二十四</w:t>
      </w:r>
      <w:r w:rsidR="00A10596">
        <w:rPr>
          <w:rFonts w:ascii="宋体"/>
          <w:lang w:val="zh-CN"/>
        </w:rPr>
        <w:t>日</w:t>
      </w:r>
    </w:p>
    <w:p w:rsidR="00A10596" w:rsidRDefault="00A10596" w:rsidP="00A10596">
      <w:pPr>
        <w:ind w:firstLineChars="200" w:firstLine="480"/>
        <w:sectPr w:rsidR="00A10596">
          <w:headerReference w:type="first" r:id="rId9"/>
          <w:pgSz w:w="11906" w:h="16838"/>
          <w:pgMar w:top="1440" w:right="1797" w:bottom="1440" w:left="1797" w:header="851" w:footer="992" w:gutter="0"/>
          <w:cols w:space="425"/>
          <w:docGrid w:type="lines" w:linePitch="312"/>
        </w:sectPr>
      </w:pPr>
    </w:p>
    <w:p w:rsidR="004A1DF5" w:rsidRDefault="004A1DF5" w:rsidP="005A15B8">
      <w:pPr>
        <w:pStyle w:val="31"/>
        <w:tabs>
          <w:tab w:val="right" w:leader="dot" w:pos="8302"/>
        </w:tabs>
        <w:ind w:left="960" w:firstLine="643"/>
        <w:jc w:val="center"/>
        <w:rPr>
          <w:rFonts w:ascii="宋体" w:hAnsi="宋体"/>
          <w:kern w:val="0"/>
          <w:sz w:val="32"/>
        </w:rPr>
      </w:pPr>
      <w:bookmarkStart w:id="1" w:name="目录"/>
      <w:r>
        <w:rPr>
          <w:rFonts w:ascii="宋体" w:hAnsi="宋体" w:hint="eastAsia"/>
          <w:b/>
          <w:bCs/>
          <w:kern w:val="0"/>
          <w:sz w:val="32"/>
        </w:rPr>
        <w:lastRenderedPageBreak/>
        <w:t>目</w:t>
      </w:r>
      <w:r>
        <w:rPr>
          <w:rFonts w:ascii="宋体" w:hAnsi="宋体" w:hint="eastAsia"/>
          <w:kern w:val="0"/>
          <w:sz w:val="32"/>
        </w:rPr>
        <w:t xml:space="preserve">    </w:t>
      </w:r>
      <w:r>
        <w:rPr>
          <w:rFonts w:ascii="宋体" w:hAnsi="宋体" w:hint="eastAsia"/>
          <w:b/>
          <w:bCs/>
          <w:kern w:val="0"/>
          <w:sz w:val="32"/>
        </w:rPr>
        <w:t>录</w:t>
      </w:r>
      <w:bookmarkEnd w:id="1"/>
    </w:p>
    <w:p w:rsidR="0037252A" w:rsidRDefault="009523FE" w:rsidP="0037252A">
      <w:pPr>
        <w:pStyle w:val="31"/>
        <w:tabs>
          <w:tab w:val="right" w:leader="dot" w:pos="8302"/>
        </w:tabs>
        <w:ind w:left="960"/>
        <w:rPr>
          <w:noProof/>
          <w:sz w:val="21"/>
        </w:rPr>
      </w:pPr>
      <w:r w:rsidRPr="009523FE">
        <w:fldChar w:fldCharType="begin"/>
      </w:r>
      <w:r w:rsidR="004A1DF5">
        <w:instrText xml:space="preserve"> TOC \o "1-4" \h \z </w:instrText>
      </w:r>
      <w:r w:rsidRPr="009523FE">
        <w:fldChar w:fldCharType="separate"/>
      </w:r>
      <w:hyperlink w:anchor="_Toc186273546" w:history="1">
        <w:r w:rsidR="0037252A" w:rsidRPr="00966D35">
          <w:rPr>
            <w:rStyle w:val="a3"/>
            <w:rFonts w:hint="eastAsia"/>
            <w:noProof/>
          </w:rPr>
          <w:t>第一章</w:t>
        </w:r>
        <w:r w:rsidR="0037252A" w:rsidRPr="00966D35">
          <w:rPr>
            <w:rStyle w:val="a3"/>
            <w:noProof/>
          </w:rPr>
          <w:t xml:space="preserve">  </w:t>
        </w:r>
        <w:r w:rsidR="0037252A" w:rsidRPr="00966D35">
          <w:rPr>
            <w:rStyle w:val="a3"/>
            <w:rFonts w:hint="eastAsia"/>
            <w:noProof/>
          </w:rPr>
          <w:t>招商银行综合业务处理系统（新系统）简介</w:t>
        </w:r>
        <w:r w:rsidR="0037252A">
          <w:rPr>
            <w:noProof/>
            <w:webHidden/>
          </w:rPr>
          <w:tab/>
        </w:r>
        <w:r>
          <w:rPr>
            <w:noProof/>
            <w:webHidden/>
          </w:rPr>
          <w:fldChar w:fldCharType="begin"/>
        </w:r>
        <w:r w:rsidR="0037252A">
          <w:rPr>
            <w:noProof/>
            <w:webHidden/>
          </w:rPr>
          <w:instrText xml:space="preserve"> PAGEREF _Toc186273546 \h </w:instrText>
        </w:r>
        <w:r>
          <w:rPr>
            <w:noProof/>
            <w:webHidden/>
          </w:rPr>
        </w:r>
        <w:r>
          <w:rPr>
            <w:noProof/>
            <w:webHidden/>
          </w:rPr>
          <w:fldChar w:fldCharType="separate"/>
        </w:r>
        <w:r w:rsidR="0037252A">
          <w:rPr>
            <w:noProof/>
            <w:webHidden/>
          </w:rPr>
          <w:t>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47" w:history="1">
        <w:r w:rsidR="0037252A" w:rsidRPr="00966D35">
          <w:rPr>
            <w:rStyle w:val="a3"/>
            <w:rFonts w:hint="eastAsia"/>
            <w:noProof/>
          </w:rPr>
          <w:t>第一节　概述</w:t>
        </w:r>
        <w:r w:rsidR="0037252A">
          <w:rPr>
            <w:noProof/>
            <w:webHidden/>
          </w:rPr>
          <w:tab/>
        </w:r>
        <w:r>
          <w:rPr>
            <w:noProof/>
            <w:webHidden/>
          </w:rPr>
          <w:fldChar w:fldCharType="begin"/>
        </w:r>
        <w:r w:rsidR="0037252A">
          <w:rPr>
            <w:noProof/>
            <w:webHidden/>
          </w:rPr>
          <w:instrText xml:space="preserve"> PAGEREF _Toc186273547 \h </w:instrText>
        </w:r>
        <w:r>
          <w:rPr>
            <w:noProof/>
            <w:webHidden/>
          </w:rPr>
        </w:r>
        <w:r>
          <w:rPr>
            <w:noProof/>
            <w:webHidden/>
          </w:rPr>
          <w:fldChar w:fldCharType="separate"/>
        </w:r>
        <w:r w:rsidR="0037252A">
          <w:rPr>
            <w:noProof/>
            <w:webHidden/>
          </w:rPr>
          <w:t>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48" w:history="1">
        <w:r w:rsidR="0037252A" w:rsidRPr="00966D35">
          <w:rPr>
            <w:rStyle w:val="a3"/>
            <w:rFonts w:hint="eastAsia"/>
            <w:noProof/>
          </w:rPr>
          <w:t>第二节</w:t>
        </w:r>
        <w:r w:rsidR="0037252A" w:rsidRPr="00966D35">
          <w:rPr>
            <w:rStyle w:val="a3"/>
            <w:noProof/>
          </w:rPr>
          <w:t xml:space="preserve">  </w:t>
        </w:r>
        <w:r w:rsidR="0037252A" w:rsidRPr="00966D35">
          <w:rPr>
            <w:rStyle w:val="a3"/>
            <w:rFonts w:hint="eastAsia"/>
            <w:noProof/>
          </w:rPr>
          <w:t>名词解释</w:t>
        </w:r>
        <w:r w:rsidR="0037252A">
          <w:rPr>
            <w:noProof/>
            <w:webHidden/>
          </w:rPr>
          <w:tab/>
        </w:r>
        <w:r>
          <w:rPr>
            <w:noProof/>
            <w:webHidden/>
          </w:rPr>
          <w:fldChar w:fldCharType="begin"/>
        </w:r>
        <w:r w:rsidR="0037252A">
          <w:rPr>
            <w:noProof/>
            <w:webHidden/>
          </w:rPr>
          <w:instrText xml:space="preserve"> PAGEREF _Toc186273548 \h </w:instrText>
        </w:r>
        <w:r>
          <w:rPr>
            <w:noProof/>
            <w:webHidden/>
          </w:rPr>
        </w:r>
        <w:r>
          <w:rPr>
            <w:noProof/>
            <w:webHidden/>
          </w:rPr>
          <w:fldChar w:fldCharType="separate"/>
        </w:r>
        <w:r w:rsidR="0037252A">
          <w:rPr>
            <w:noProof/>
            <w:webHidden/>
          </w:rPr>
          <w:t>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49" w:history="1">
        <w:r w:rsidR="0037252A" w:rsidRPr="00966D35">
          <w:rPr>
            <w:rStyle w:val="a3"/>
            <w:rFonts w:hint="eastAsia"/>
            <w:noProof/>
          </w:rPr>
          <w:t>第三节　客户、户口、账户的基本情况</w:t>
        </w:r>
        <w:r w:rsidR="0037252A">
          <w:rPr>
            <w:noProof/>
            <w:webHidden/>
          </w:rPr>
          <w:tab/>
        </w:r>
        <w:r>
          <w:rPr>
            <w:noProof/>
            <w:webHidden/>
          </w:rPr>
          <w:fldChar w:fldCharType="begin"/>
        </w:r>
        <w:r w:rsidR="0037252A">
          <w:rPr>
            <w:noProof/>
            <w:webHidden/>
          </w:rPr>
          <w:instrText xml:space="preserve"> PAGEREF _Toc186273549 \h </w:instrText>
        </w:r>
        <w:r>
          <w:rPr>
            <w:noProof/>
            <w:webHidden/>
          </w:rPr>
        </w:r>
        <w:r>
          <w:rPr>
            <w:noProof/>
            <w:webHidden/>
          </w:rPr>
          <w:fldChar w:fldCharType="separate"/>
        </w:r>
        <w:r w:rsidR="0037252A">
          <w:rPr>
            <w:noProof/>
            <w:webHidden/>
          </w:rPr>
          <w:t>14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50" w:history="1">
        <w:r w:rsidR="0037252A" w:rsidRPr="00966D35">
          <w:rPr>
            <w:rStyle w:val="a3"/>
            <w:rFonts w:hint="eastAsia"/>
            <w:noProof/>
          </w:rPr>
          <w:t>第四节　核心账务体系介绍</w:t>
        </w:r>
        <w:r w:rsidR="0037252A">
          <w:rPr>
            <w:noProof/>
            <w:webHidden/>
          </w:rPr>
          <w:tab/>
        </w:r>
        <w:r>
          <w:rPr>
            <w:noProof/>
            <w:webHidden/>
          </w:rPr>
          <w:fldChar w:fldCharType="begin"/>
        </w:r>
        <w:r w:rsidR="0037252A">
          <w:rPr>
            <w:noProof/>
            <w:webHidden/>
          </w:rPr>
          <w:instrText xml:space="preserve"> PAGEREF _Toc186273550 \h </w:instrText>
        </w:r>
        <w:r>
          <w:rPr>
            <w:noProof/>
            <w:webHidden/>
          </w:rPr>
        </w:r>
        <w:r>
          <w:rPr>
            <w:noProof/>
            <w:webHidden/>
          </w:rPr>
          <w:fldChar w:fldCharType="separate"/>
        </w:r>
        <w:r w:rsidR="0037252A">
          <w:rPr>
            <w:noProof/>
            <w:webHidden/>
          </w:rPr>
          <w:t>20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51" w:history="1">
        <w:r w:rsidR="0037252A" w:rsidRPr="00966D35">
          <w:rPr>
            <w:rStyle w:val="a3"/>
            <w:rFonts w:ascii="黑体" w:hAnsi="宋体" w:hint="eastAsia"/>
            <w:noProof/>
          </w:rPr>
          <w:t>第五节　主要业务实现方式和实现原理</w:t>
        </w:r>
        <w:r w:rsidR="0037252A">
          <w:rPr>
            <w:noProof/>
            <w:webHidden/>
          </w:rPr>
          <w:tab/>
        </w:r>
        <w:r>
          <w:rPr>
            <w:noProof/>
            <w:webHidden/>
          </w:rPr>
          <w:fldChar w:fldCharType="begin"/>
        </w:r>
        <w:r w:rsidR="0037252A">
          <w:rPr>
            <w:noProof/>
            <w:webHidden/>
          </w:rPr>
          <w:instrText xml:space="preserve"> PAGEREF _Toc186273551 \h </w:instrText>
        </w:r>
        <w:r>
          <w:rPr>
            <w:noProof/>
            <w:webHidden/>
          </w:rPr>
        </w:r>
        <w:r>
          <w:rPr>
            <w:noProof/>
            <w:webHidden/>
          </w:rPr>
          <w:fldChar w:fldCharType="separate"/>
        </w:r>
        <w:r w:rsidR="0037252A">
          <w:rPr>
            <w:noProof/>
            <w:webHidden/>
          </w:rPr>
          <w:t>24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52" w:history="1">
        <w:r w:rsidR="0037252A" w:rsidRPr="00966D35">
          <w:rPr>
            <w:rStyle w:val="a3"/>
            <w:rFonts w:hint="eastAsia"/>
            <w:noProof/>
          </w:rPr>
          <w:t>第六节</w:t>
        </w:r>
        <w:r w:rsidR="0037252A" w:rsidRPr="00966D35">
          <w:rPr>
            <w:rStyle w:val="a3"/>
            <w:noProof/>
          </w:rPr>
          <w:t xml:space="preserve">  </w:t>
        </w:r>
        <w:r w:rsidR="0037252A" w:rsidRPr="00966D35">
          <w:rPr>
            <w:rStyle w:val="a3"/>
            <w:rFonts w:hint="eastAsia"/>
            <w:noProof/>
          </w:rPr>
          <w:t>基本操作介绍</w:t>
        </w:r>
        <w:r w:rsidR="0037252A">
          <w:rPr>
            <w:noProof/>
            <w:webHidden/>
          </w:rPr>
          <w:tab/>
        </w:r>
        <w:r>
          <w:rPr>
            <w:noProof/>
            <w:webHidden/>
          </w:rPr>
          <w:fldChar w:fldCharType="begin"/>
        </w:r>
        <w:r w:rsidR="0037252A">
          <w:rPr>
            <w:noProof/>
            <w:webHidden/>
          </w:rPr>
          <w:instrText xml:space="preserve"> PAGEREF _Toc186273552 \h </w:instrText>
        </w:r>
        <w:r>
          <w:rPr>
            <w:noProof/>
            <w:webHidden/>
          </w:rPr>
        </w:r>
        <w:r>
          <w:rPr>
            <w:noProof/>
            <w:webHidden/>
          </w:rPr>
          <w:fldChar w:fldCharType="separate"/>
        </w:r>
        <w:r w:rsidR="0037252A">
          <w:rPr>
            <w:noProof/>
            <w:webHidden/>
          </w:rPr>
          <w:t>29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53" w:history="1">
        <w:r w:rsidR="0037252A" w:rsidRPr="00966D35">
          <w:rPr>
            <w:rStyle w:val="a3"/>
            <w:rFonts w:hint="eastAsia"/>
            <w:noProof/>
          </w:rPr>
          <w:t>第七节　错误登记功能使用方法</w:t>
        </w:r>
        <w:r w:rsidR="0037252A">
          <w:rPr>
            <w:noProof/>
            <w:webHidden/>
          </w:rPr>
          <w:tab/>
        </w:r>
        <w:r>
          <w:rPr>
            <w:noProof/>
            <w:webHidden/>
          </w:rPr>
          <w:fldChar w:fldCharType="begin"/>
        </w:r>
        <w:r w:rsidR="0037252A">
          <w:rPr>
            <w:noProof/>
            <w:webHidden/>
          </w:rPr>
          <w:instrText xml:space="preserve"> PAGEREF _Toc186273553 \h </w:instrText>
        </w:r>
        <w:r>
          <w:rPr>
            <w:noProof/>
            <w:webHidden/>
          </w:rPr>
        </w:r>
        <w:r>
          <w:rPr>
            <w:noProof/>
            <w:webHidden/>
          </w:rPr>
          <w:fldChar w:fldCharType="separate"/>
        </w:r>
        <w:r w:rsidR="0037252A">
          <w:rPr>
            <w:noProof/>
            <w:webHidden/>
          </w:rPr>
          <w:t>39</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554" w:history="1">
        <w:r w:rsidR="0037252A" w:rsidRPr="00966D35">
          <w:rPr>
            <w:rStyle w:val="a3"/>
            <w:rFonts w:hint="eastAsia"/>
            <w:noProof/>
          </w:rPr>
          <w:t>第二章</w:t>
        </w:r>
        <w:r w:rsidR="0037252A" w:rsidRPr="00966D35">
          <w:rPr>
            <w:rStyle w:val="a3"/>
            <w:noProof/>
          </w:rPr>
          <w:t xml:space="preserve">  </w:t>
        </w:r>
        <w:r w:rsidR="0037252A" w:rsidRPr="00966D35">
          <w:rPr>
            <w:rStyle w:val="a3"/>
            <w:rFonts w:hint="eastAsia"/>
            <w:noProof/>
          </w:rPr>
          <w:t>客户管理</w:t>
        </w:r>
        <w:r w:rsidR="0037252A">
          <w:rPr>
            <w:noProof/>
            <w:webHidden/>
          </w:rPr>
          <w:tab/>
        </w:r>
        <w:r>
          <w:rPr>
            <w:noProof/>
            <w:webHidden/>
          </w:rPr>
          <w:fldChar w:fldCharType="begin"/>
        </w:r>
        <w:r w:rsidR="0037252A">
          <w:rPr>
            <w:noProof/>
            <w:webHidden/>
          </w:rPr>
          <w:instrText xml:space="preserve"> PAGEREF _Toc186273554 \h </w:instrText>
        </w:r>
        <w:r>
          <w:rPr>
            <w:noProof/>
            <w:webHidden/>
          </w:rPr>
        </w:r>
        <w:r>
          <w:rPr>
            <w:noProof/>
            <w:webHidden/>
          </w:rPr>
          <w:fldChar w:fldCharType="separate"/>
        </w:r>
        <w:r w:rsidR="0037252A">
          <w:rPr>
            <w:noProof/>
            <w:webHidden/>
          </w:rPr>
          <w:t>42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55" w:history="1">
        <w:r w:rsidR="0037252A" w:rsidRPr="00966D35">
          <w:rPr>
            <w:rStyle w:val="a3"/>
            <w:rFonts w:hint="eastAsia"/>
            <w:noProof/>
          </w:rPr>
          <w:t>第一节</w:t>
        </w:r>
        <w:r w:rsidR="0037252A" w:rsidRPr="00966D35">
          <w:rPr>
            <w:rStyle w:val="a3"/>
            <w:noProof/>
          </w:rPr>
          <w:t xml:space="preserve">  </w:t>
        </w:r>
        <w:r w:rsidR="0037252A" w:rsidRPr="00966D35">
          <w:rPr>
            <w:rStyle w:val="a3"/>
            <w:rFonts w:hint="eastAsia"/>
            <w:noProof/>
          </w:rPr>
          <w:t>个人客户</w:t>
        </w:r>
        <w:r w:rsidR="0037252A">
          <w:rPr>
            <w:noProof/>
            <w:webHidden/>
          </w:rPr>
          <w:tab/>
        </w:r>
        <w:r>
          <w:rPr>
            <w:noProof/>
            <w:webHidden/>
          </w:rPr>
          <w:fldChar w:fldCharType="begin"/>
        </w:r>
        <w:r w:rsidR="0037252A">
          <w:rPr>
            <w:noProof/>
            <w:webHidden/>
          </w:rPr>
          <w:instrText xml:space="preserve"> PAGEREF _Toc186273555 \h </w:instrText>
        </w:r>
        <w:r>
          <w:rPr>
            <w:noProof/>
            <w:webHidden/>
          </w:rPr>
        </w:r>
        <w:r>
          <w:rPr>
            <w:noProof/>
            <w:webHidden/>
          </w:rPr>
          <w:fldChar w:fldCharType="separate"/>
        </w:r>
        <w:r w:rsidR="0037252A">
          <w:rPr>
            <w:noProof/>
            <w:webHidden/>
          </w:rPr>
          <w:t>42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56" w:history="1">
        <w:r w:rsidR="0037252A" w:rsidRPr="00966D35">
          <w:rPr>
            <w:rStyle w:val="a3"/>
            <w:rFonts w:hint="eastAsia"/>
            <w:noProof/>
          </w:rPr>
          <w:t>第二节</w:t>
        </w:r>
        <w:r w:rsidR="0037252A" w:rsidRPr="00966D35">
          <w:rPr>
            <w:rStyle w:val="a3"/>
            <w:noProof/>
          </w:rPr>
          <w:t xml:space="preserve">  </w:t>
        </w:r>
        <w:r w:rsidR="0037252A" w:rsidRPr="00966D35">
          <w:rPr>
            <w:rStyle w:val="a3"/>
            <w:rFonts w:hint="eastAsia"/>
            <w:noProof/>
          </w:rPr>
          <w:t>单位客户</w:t>
        </w:r>
        <w:r w:rsidR="0037252A">
          <w:rPr>
            <w:noProof/>
            <w:webHidden/>
          </w:rPr>
          <w:tab/>
        </w:r>
        <w:r>
          <w:rPr>
            <w:noProof/>
            <w:webHidden/>
          </w:rPr>
          <w:fldChar w:fldCharType="begin"/>
        </w:r>
        <w:r w:rsidR="0037252A">
          <w:rPr>
            <w:noProof/>
            <w:webHidden/>
          </w:rPr>
          <w:instrText xml:space="preserve"> PAGEREF _Toc186273556 \h </w:instrText>
        </w:r>
        <w:r>
          <w:rPr>
            <w:noProof/>
            <w:webHidden/>
          </w:rPr>
        </w:r>
        <w:r>
          <w:rPr>
            <w:noProof/>
            <w:webHidden/>
          </w:rPr>
          <w:fldChar w:fldCharType="separate"/>
        </w:r>
        <w:r w:rsidR="0037252A">
          <w:rPr>
            <w:noProof/>
            <w:webHidden/>
          </w:rPr>
          <w:t>69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57" w:history="1">
        <w:r w:rsidR="0037252A" w:rsidRPr="00966D35">
          <w:rPr>
            <w:rStyle w:val="a3"/>
            <w:rFonts w:hint="eastAsia"/>
            <w:noProof/>
          </w:rPr>
          <w:t>第三节</w:t>
        </w:r>
        <w:r w:rsidR="0037252A" w:rsidRPr="00966D35">
          <w:rPr>
            <w:rStyle w:val="a3"/>
            <w:noProof/>
          </w:rPr>
          <w:t xml:space="preserve">  </w:t>
        </w:r>
        <w:r w:rsidR="0037252A" w:rsidRPr="00966D35">
          <w:rPr>
            <w:rStyle w:val="a3"/>
            <w:rFonts w:hint="eastAsia"/>
            <w:noProof/>
          </w:rPr>
          <w:t>户口综合</w:t>
        </w:r>
        <w:r w:rsidR="0037252A">
          <w:rPr>
            <w:noProof/>
            <w:webHidden/>
          </w:rPr>
          <w:tab/>
        </w:r>
        <w:r>
          <w:rPr>
            <w:noProof/>
            <w:webHidden/>
          </w:rPr>
          <w:fldChar w:fldCharType="begin"/>
        </w:r>
        <w:r w:rsidR="0037252A">
          <w:rPr>
            <w:noProof/>
            <w:webHidden/>
          </w:rPr>
          <w:instrText xml:space="preserve"> PAGEREF _Toc186273557 \h </w:instrText>
        </w:r>
        <w:r>
          <w:rPr>
            <w:noProof/>
            <w:webHidden/>
          </w:rPr>
        </w:r>
        <w:r>
          <w:rPr>
            <w:noProof/>
            <w:webHidden/>
          </w:rPr>
          <w:fldChar w:fldCharType="separate"/>
        </w:r>
        <w:r w:rsidR="0037252A">
          <w:rPr>
            <w:noProof/>
            <w:webHidden/>
          </w:rPr>
          <w:t>94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58" w:history="1">
        <w:r w:rsidR="0037252A" w:rsidRPr="00966D35">
          <w:rPr>
            <w:rStyle w:val="a3"/>
            <w:rFonts w:hint="eastAsia"/>
            <w:noProof/>
          </w:rPr>
          <w:t>第四节</w:t>
        </w:r>
        <w:r w:rsidR="0037252A" w:rsidRPr="00966D35">
          <w:rPr>
            <w:rStyle w:val="a3"/>
            <w:noProof/>
          </w:rPr>
          <w:t xml:space="preserve">  </w:t>
        </w:r>
        <w:r w:rsidR="0037252A" w:rsidRPr="00966D35">
          <w:rPr>
            <w:rStyle w:val="a3"/>
            <w:rFonts w:hint="eastAsia"/>
            <w:noProof/>
          </w:rPr>
          <w:t>个人凭证挂失</w:t>
        </w:r>
        <w:r w:rsidR="0037252A">
          <w:rPr>
            <w:noProof/>
            <w:webHidden/>
          </w:rPr>
          <w:tab/>
        </w:r>
        <w:r>
          <w:rPr>
            <w:noProof/>
            <w:webHidden/>
          </w:rPr>
          <w:fldChar w:fldCharType="begin"/>
        </w:r>
        <w:r w:rsidR="0037252A">
          <w:rPr>
            <w:noProof/>
            <w:webHidden/>
          </w:rPr>
          <w:instrText xml:space="preserve"> PAGEREF _Toc186273558 \h </w:instrText>
        </w:r>
        <w:r>
          <w:rPr>
            <w:noProof/>
            <w:webHidden/>
          </w:rPr>
        </w:r>
        <w:r>
          <w:rPr>
            <w:noProof/>
            <w:webHidden/>
          </w:rPr>
          <w:fldChar w:fldCharType="separate"/>
        </w:r>
        <w:r w:rsidR="0037252A">
          <w:rPr>
            <w:noProof/>
            <w:webHidden/>
          </w:rPr>
          <w:t>106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59" w:history="1">
        <w:r w:rsidR="0037252A" w:rsidRPr="00966D35">
          <w:rPr>
            <w:rStyle w:val="a3"/>
            <w:rFonts w:hint="eastAsia"/>
            <w:noProof/>
          </w:rPr>
          <w:t>第五节</w:t>
        </w:r>
        <w:r w:rsidR="0037252A" w:rsidRPr="00966D35">
          <w:rPr>
            <w:rStyle w:val="a3"/>
            <w:noProof/>
          </w:rPr>
          <w:t xml:space="preserve">  </w:t>
        </w:r>
        <w:r w:rsidR="0037252A" w:rsidRPr="00966D35">
          <w:rPr>
            <w:rStyle w:val="a3"/>
            <w:rFonts w:hint="eastAsia"/>
            <w:noProof/>
          </w:rPr>
          <w:t>单位凭证挂失</w:t>
        </w:r>
        <w:r w:rsidR="0037252A">
          <w:rPr>
            <w:noProof/>
            <w:webHidden/>
          </w:rPr>
          <w:tab/>
        </w:r>
        <w:r>
          <w:rPr>
            <w:noProof/>
            <w:webHidden/>
          </w:rPr>
          <w:fldChar w:fldCharType="begin"/>
        </w:r>
        <w:r w:rsidR="0037252A">
          <w:rPr>
            <w:noProof/>
            <w:webHidden/>
          </w:rPr>
          <w:instrText xml:space="preserve"> PAGEREF _Toc186273559 \h </w:instrText>
        </w:r>
        <w:r>
          <w:rPr>
            <w:noProof/>
            <w:webHidden/>
          </w:rPr>
        </w:r>
        <w:r>
          <w:rPr>
            <w:noProof/>
            <w:webHidden/>
          </w:rPr>
          <w:fldChar w:fldCharType="separate"/>
        </w:r>
        <w:r w:rsidR="0037252A">
          <w:rPr>
            <w:noProof/>
            <w:webHidden/>
          </w:rPr>
          <w:t>115</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60" w:history="1">
        <w:r w:rsidR="0037252A" w:rsidRPr="00966D35">
          <w:rPr>
            <w:rStyle w:val="a3"/>
            <w:rFonts w:hint="eastAsia"/>
            <w:noProof/>
          </w:rPr>
          <w:t>第六节</w:t>
        </w:r>
        <w:r w:rsidR="0037252A" w:rsidRPr="00966D35">
          <w:rPr>
            <w:rStyle w:val="a3"/>
            <w:noProof/>
          </w:rPr>
          <w:t xml:space="preserve">  </w:t>
        </w:r>
        <w:r w:rsidR="0037252A" w:rsidRPr="00966D35">
          <w:rPr>
            <w:rStyle w:val="a3"/>
            <w:rFonts w:hint="eastAsia"/>
            <w:noProof/>
          </w:rPr>
          <w:t>密码挂失</w:t>
        </w:r>
        <w:r w:rsidR="0037252A">
          <w:rPr>
            <w:noProof/>
            <w:webHidden/>
          </w:rPr>
          <w:tab/>
        </w:r>
        <w:r>
          <w:rPr>
            <w:noProof/>
            <w:webHidden/>
          </w:rPr>
          <w:fldChar w:fldCharType="begin"/>
        </w:r>
        <w:r w:rsidR="0037252A">
          <w:rPr>
            <w:noProof/>
            <w:webHidden/>
          </w:rPr>
          <w:instrText xml:space="preserve"> PAGEREF _Toc186273560 \h </w:instrText>
        </w:r>
        <w:r>
          <w:rPr>
            <w:noProof/>
            <w:webHidden/>
          </w:rPr>
        </w:r>
        <w:r>
          <w:rPr>
            <w:noProof/>
            <w:webHidden/>
          </w:rPr>
          <w:fldChar w:fldCharType="separate"/>
        </w:r>
        <w:r w:rsidR="0037252A">
          <w:rPr>
            <w:noProof/>
            <w:webHidden/>
          </w:rPr>
          <w:t>122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61" w:history="1">
        <w:r w:rsidR="0037252A" w:rsidRPr="00966D35">
          <w:rPr>
            <w:rStyle w:val="a3"/>
            <w:rFonts w:hint="eastAsia"/>
            <w:noProof/>
          </w:rPr>
          <w:t>第七节</w:t>
        </w:r>
        <w:r w:rsidR="0037252A" w:rsidRPr="00966D35">
          <w:rPr>
            <w:rStyle w:val="a3"/>
            <w:noProof/>
          </w:rPr>
          <w:t xml:space="preserve">  </w:t>
        </w:r>
        <w:r w:rsidR="0037252A" w:rsidRPr="00966D35">
          <w:rPr>
            <w:rStyle w:val="a3"/>
            <w:rFonts w:hint="eastAsia"/>
            <w:noProof/>
          </w:rPr>
          <w:t>更换凭证</w:t>
        </w:r>
        <w:r w:rsidR="0037252A">
          <w:rPr>
            <w:noProof/>
            <w:webHidden/>
          </w:rPr>
          <w:tab/>
        </w:r>
        <w:r>
          <w:rPr>
            <w:noProof/>
            <w:webHidden/>
          </w:rPr>
          <w:fldChar w:fldCharType="begin"/>
        </w:r>
        <w:r w:rsidR="0037252A">
          <w:rPr>
            <w:noProof/>
            <w:webHidden/>
          </w:rPr>
          <w:instrText xml:space="preserve"> PAGEREF _Toc186273561 \h </w:instrText>
        </w:r>
        <w:r>
          <w:rPr>
            <w:noProof/>
            <w:webHidden/>
          </w:rPr>
        </w:r>
        <w:r>
          <w:rPr>
            <w:noProof/>
            <w:webHidden/>
          </w:rPr>
          <w:fldChar w:fldCharType="separate"/>
        </w:r>
        <w:r w:rsidR="0037252A">
          <w:rPr>
            <w:noProof/>
            <w:webHidden/>
          </w:rPr>
          <w:t>130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62" w:history="1">
        <w:r w:rsidR="0037252A" w:rsidRPr="00966D35">
          <w:rPr>
            <w:rStyle w:val="a3"/>
            <w:rFonts w:hint="eastAsia"/>
            <w:noProof/>
          </w:rPr>
          <w:t>第八节</w:t>
        </w:r>
        <w:r w:rsidR="0037252A" w:rsidRPr="00966D35">
          <w:rPr>
            <w:rStyle w:val="a3"/>
            <w:noProof/>
          </w:rPr>
          <w:t xml:space="preserve">  </w:t>
        </w:r>
        <w:r w:rsidR="0037252A" w:rsidRPr="00966D35">
          <w:rPr>
            <w:rStyle w:val="a3"/>
            <w:rFonts w:hint="eastAsia"/>
            <w:noProof/>
          </w:rPr>
          <w:t>冻结</w:t>
        </w:r>
        <w:r w:rsidR="0037252A" w:rsidRPr="00966D35">
          <w:rPr>
            <w:rStyle w:val="a3"/>
            <w:noProof/>
          </w:rPr>
          <w:t>/</w:t>
        </w:r>
        <w:r w:rsidR="0037252A" w:rsidRPr="00966D35">
          <w:rPr>
            <w:rStyle w:val="a3"/>
            <w:rFonts w:hint="eastAsia"/>
            <w:noProof/>
          </w:rPr>
          <w:t>解冻</w:t>
        </w:r>
        <w:r w:rsidR="0037252A" w:rsidRPr="00966D35">
          <w:rPr>
            <w:rStyle w:val="a3"/>
            <w:noProof/>
          </w:rPr>
          <w:t>/</w:t>
        </w:r>
        <w:r w:rsidR="0037252A" w:rsidRPr="00966D35">
          <w:rPr>
            <w:rStyle w:val="a3"/>
            <w:rFonts w:hint="eastAsia"/>
            <w:noProof/>
          </w:rPr>
          <w:t>扣划</w:t>
        </w:r>
        <w:r w:rsidR="0037252A">
          <w:rPr>
            <w:noProof/>
            <w:webHidden/>
          </w:rPr>
          <w:tab/>
        </w:r>
        <w:r>
          <w:rPr>
            <w:noProof/>
            <w:webHidden/>
          </w:rPr>
          <w:fldChar w:fldCharType="begin"/>
        </w:r>
        <w:r w:rsidR="0037252A">
          <w:rPr>
            <w:noProof/>
            <w:webHidden/>
          </w:rPr>
          <w:instrText xml:space="preserve"> PAGEREF _Toc186273562 \h </w:instrText>
        </w:r>
        <w:r>
          <w:rPr>
            <w:noProof/>
            <w:webHidden/>
          </w:rPr>
        </w:r>
        <w:r>
          <w:rPr>
            <w:noProof/>
            <w:webHidden/>
          </w:rPr>
          <w:fldChar w:fldCharType="separate"/>
        </w:r>
        <w:r w:rsidR="0037252A">
          <w:rPr>
            <w:noProof/>
            <w:webHidden/>
          </w:rPr>
          <w:t>138</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63" w:history="1">
        <w:r w:rsidR="0037252A" w:rsidRPr="00966D35">
          <w:rPr>
            <w:rStyle w:val="a3"/>
            <w:rFonts w:hint="eastAsia"/>
            <w:noProof/>
          </w:rPr>
          <w:t>第九节</w:t>
        </w:r>
        <w:r w:rsidR="0037252A" w:rsidRPr="00966D35">
          <w:rPr>
            <w:rStyle w:val="a3"/>
            <w:noProof/>
          </w:rPr>
          <w:t xml:space="preserve">  </w:t>
        </w:r>
        <w:r w:rsidR="0037252A" w:rsidRPr="00966D35">
          <w:rPr>
            <w:rStyle w:val="a3"/>
            <w:rFonts w:hint="eastAsia"/>
            <w:noProof/>
          </w:rPr>
          <w:t>支取方式修改</w:t>
        </w:r>
        <w:r w:rsidR="0037252A">
          <w:rPr>
            <w:noProof/>
            <w:webHidden/>
          </w:rPr>
          <w:tab/>
        </w:r>
        <w:r>
          <w:rPr>
            <w:noProof/>
            <w:webHidden/>
          </w:rPr>
          <w:fldChar w:fldCharType="begin"/>
        </w:r>
        <w:r w:rsidR="0037252A">
          <w:rPr>
            <w:noProof/>
            <w:webHidden/>
          </w:rPr>
          <w:instrText xml:space="preserve"> PAGEREF _Toc186273563 \h </w:instrText>
        </w:r>
        <w:r>
          <w:rPr>
            <w:noProof/>
            <w:webHidden/>
          </w:rPr>
        </w:r>
        <w:r>
          <w:rPr>
            <w:noProof/>
            <w:webHidden/>
          </w:rPr>
          <w:fldChar w:fldCharType="separate"/>
        </w:r>
        <w:r w:rsidR="0037252A">
          <w:rPr>
            <w:noProof/>
            <w:webHidden/>
          </w:rPr>
          <w:t>150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64" w:history="1">
        <w:r w:rsidR="0037252A" w:rsidRPr="00966D35">
          <w:rPr>
            <w:rStyle w:val="a3"/>
            <w:rFonts w:hint="eastAsia"/>
            <w:noProof/>
          </w:rPr>
          <w:t>第十节　修改</w:t>
        </w:r>
        <w:r w:rsidR="0037252A" w:rsidRPr="00966D35">
          <w:rPr>
            <w:rStyle w:val="a3"/>
            <w:noProof/>
          </w:rPr>
          <w:t>/</w:t>
        </w:r>
        <w:r w:rsidR="0037252A" w:rsidRPr="00966D35">
          <w:rPr>
            <w:rStyle w:val="a3"/>
            <w:rFonts w:hint="eastAsia"/>
            <w:noProof/>
          </w:rPr>
          <w:t>设置密码</w:t>
        </w:r>
        <w:r w:rsidR="0037252A">
          <w:rPr>
            <w:noProof/>
            <w:webHidden/>
          </w:rPr>
          <w:tab/>
        </w:r>
        <w:r>
          <w:rPr>
            <w:noProof/>
            <w:webHidden/>
          </w:rPr>
          <w:fldChar w:fldCharType="begin"/>
        </w:r>
        <w:r w:rsidR="0037252A">
          <w:rPr>
            <w:noProof/>
            <w:webHidden/>
          </w:rPr>
          <w:instrText xml:space="preserve"> PAGEREF _Toc186273564 \h </w:instrText>
        </w:r>
        <w:r>
          <w:rPr>
            <w:noProof/>
            <w:webHidden/>
          </w:rPr>
        </w:r>
        <w:r>
          <w:rPr>
            <w:noProof/>
            <w:webHidden/>
          </w:rPr>
          <w:fldChar w:fldCharType="separate"/>
        </w:r>
        <w:r w:rsidR="0037252A">
          <w:rPr>
            <w:noProof/>
            <w:webHidden/>
          </w:rPr>
          <w:t>156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65" w:history="1">
        <w:r w:rsidR="0037252A" w:rsidRPr="00966D35">
          <w:rPr>
            <w:rStyle w:val="a3"/>
            <w:rFonts w:hint="eastAsia"/>
            <w:noProof/>
          </w:rPr>
          <w:t>第十一节</w:t>
        </w:r>
        <w:r w:rsidR="0037252A" w:rsidRPr="00966D35">
          <w:rPr>
            <w:rStyle w:val="a3"/>
            <w:noProof/>
          </w:rPr>
          <w:t xml:space="preserve">  </w:t>
        </w:r>
        <w:r w:rsidR="0037252A" w:rsidRPr="00966D35">
          <w:rPr>
            <w:rStyle w:val="a3"/>
            <w:rFonts w:hint="eastAsia"/>
            <w:noProof/>
          </w:rPr>
          <w:t>挂失申请书挂失</w:t>
        </w:r>
        <w:r w:rsidR="0037252A">
          <w:rPr>
            <w:noProof/>
            <w:webHidden/>
          </w:rPr>
          <w:tab/>
        </w:r>
        <w:r>
          <w:rPr>
            <w:noProof/>
            <w:webHidden/>
          </w:rPr>
          <w:fldChar w:fldCharType="begin"/>
        </w:r>
        <w:r w:rsidR="0037252A">
          <w:rPr>
            <w:noProof/>
            <w:webHidden/>
          </w:rPr>
          <w:instrText xml:space="preserve"> PAGEREF _Toc186273565 \h </w:instrText>
        </w:r>
        <w:r>
          <w:rPr>
            <w:noProof/>
            <w:webHidden/>
          </w:rPr>
        </w:r>
        <w:r>
          <w:rPr>
            <w:noProof/>
            <w:webHidden/>
          </w:rPr>
          <w:fldChar w:fldCharType="separate"/>
        </w:r>
        <w:r w:rsidR="0037252A">
          <w:rPr>
            <w:noProof/>
            <w:webHidden/>
          </w:rPr>
          <w:t>160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66" w:history="1">
        <w:r w:rsidR="0037252A" w:rsidRPr="00966D35">
          <w:rPr>
            <w:rStyle w:val="a3"/>
            <w:rFonts w:hint="eastAsia"/>
            <w:noProof/>
          </w:rPr>
          <w:t>第十二节</w:t>
        </w:r>
        <w:r w:rsidR="0037252A" w:rsidRPr="00966D35">
          <w:rPr>
            <w:rStyle w:val="a3"/>
            <w:noProof/>
          </w:rPr>
          <w:t xml:space="preserve">  </w:t>
        </w:r>
        <w:r w:rsidR="0037252A" w:rsidRPr="00966D35">
          <w:rPr>
            <w:rStyle w:val="a3"/>
            <w:rFonts w:hint="eastAsia"/>
            <w:noProof/>
          </w:rPr>
          <w:t>存款证明</w:t>
        </w:r>
        <w:r w:rsidR="0037252A">
          <w:rPr>
            <w:noProof/>
            <w:webHidden/>
          </w:rPr>
          <w:tab/>
        </w:r>
        <w:r>
          <w:rPr>
            <w:noProof/>
            <w:webHidden/>
          </w:rPr>
          <w:fldChar w:fldCharType="begin"/>
        </w:r>
        <w:r w:rsidR="0037252A">
          <w:rPr>
            <w:noProof/>
            <w:webHidden/>
          </w:rPr>
          <w:instrText xml:space="preserve"> PAGEREF _Toc186273566 \h </w:instrText>
        </w:r>
        <w:r>
          <w:rPr>
            <w:noProof/>
            <w:webHidden/>
          </w:rPr>
        </w:r>
        <w:r>
          <w:rPr>
            <w:noProof/>
            <w:webHidden/>
          </w:rPr>
          <w:fldChar w:fldCharType="separate"/>
        </w:r>
        <w:r w:rsidR="0037252A">
          <w:rPr>
            <w:noProof/>
            <w:webHidden/>
          </w:rPr>
          <w:t>163</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67" w:history="1">
        <w:r w:rsidR="0037252A" w:rsidRPr="00966D35">
          <w:rPr>
            <w:rStyle w:val="a3"/>
            <w:rFonts w:hint="eastAsia"/>
            <w:noProof/>
          </w:rPr>
          <w:t>第十三节</w:t>
        </w:r>
        <w:r w:rsidR="0037252A" w:rsidRPr="00966D35">
          <w:rPr>
            <w:rStyle w:val="a3"/>
            <w:noProof/>
          </w:rPr>
          <w:t xml:space="preserve">  </w:t>
        </w:r>
        <w:r w:rsidR="0037252A" w:rsidRPr="00966D35">
          <w:rPr>
            <w:rStyle w:val="a3"/>
            <w:rFonts w:hint="eastAsia"/>
            <w:noProof/>
          </w:rPr>
          <w:t>其他特殊业务</w:t>
        </w:r>
        <w:r w:rsidR="0037252A">
          <w:rPr>
            <w:noProof/>
            <w:webHidden/>
          </w:rPr>
          <w:tab/>
        </w:r>
        <w:r>
          <w:rPr>
            <w:noProof/>
            <w:webHidden/>
          </w:rPr>
          <w:fldChar w:fldCharType="begin"/>
        </w:r>
        <w:r w:rsidR="0037252A">
          <w:rPr>
            <w:noProof/>
            <w:webHidden/>
          </w:rPr>
          <w:instrText xml:space="preserve"> PAGEREF _Toc186273567 \h </w:instrText>
        </w:r>
        <w:r>
          <w:rPr>
            <w:noProof/>
            <w:webHidden/>
          </w:rPr>
        </w:r>
        <w:r>
          <w:rPr>
            <w:noProof/>
            <w:webHidden/>
          </w:rPr>
          <w:fldChar w:fldCharType="separate"/>
        </w:r>
        <w:r w:rsidR="0037252A">
          <w:rPr>
            <w:noProof/>
            <w:webHidden/>
          </w:rPr>
          <w:t>167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68" w:history="1">
        <w:r w:rsidR="0037252A" w:rsidRPr="00966D35">
          <w:rPr>
            <w:rStyle w:val="a3"/>
            <w:rFonts w:hint="eastAsia"/>
            <w:noProof/>
          </w:rPr>
          <w:t>第十四节</w:t>
        </w:r>
        <w:r w:rsidR="0037252A" w:rsidRPr="00966D35">
          <w:rPr>
            <w:rStyle w:val="a3"/>
            <w:noProof/>
          </w:rPr>
          <w:t xml:space="preserve">  </w:t>
        </w:r>
        <w:r w:rsidR="0037252A" w:rsidRPr="00966D35">
          <w:rPr>
            <w:rStyle w:val="a3"/>
            <w:rFonts w:hint="eastAsia"/>
            <w:noProof/>
          </w:rPr>
          <w:t>自助转账协议管理</w:t>
        </w:r>
        <w:r w:rsidR="0037252A">
          <w:rPr>
            <w:noProof/>
            <w:webHidden/>
          </w:rPr>
          <w:tab/>
        </w:r>
        <w:r>
          <w:rPr>
            <w:noProof/>
            <w:webHidden/>
          </w:rPr>
          <w:fldChar w:fldCharType="begin"/>
        </w:r>
        <w:r w:rsidR="0037252A">
          <w:rPr>
            <w:noProof/>
            <w:webHidden/>
          </w:rPr>
          <w:instrText xml:space="preserve"> PAGEREF _Toc186273568 \h </w:instrText>
        </w:r>
        <w:r>
          <w:rPr>
            <w:noProof/>
            <w:webHidden/>
          </w:rPr>
        </w:r>
        <w:r>
          <w:rPr>
            <w:noProof/>
            <w:webHidden/>
          </w:rPr>
          <w:fldChar w:fldCharType="separate"/>
        </w:r>
        <w:r w:rsidR="0037252A">
          <w:rPr>
            <w:noProof/>
            <w:webHidden/>
          </w:rPr>
          <w:t>180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69" w:history="1">
        <w:r w:rsidR="0037252A" w:rsidRPr="00966D35">
          <w:rPr>
            <w:rStyle w:val="a3"/>
            <w:rFonts w:hint="eastAsia"/>
            <w:noProof/>
          </w:rPr>
          <w:t>第十五节</w:t>
        </w:r>
        <w:r w:rsidR="0037252A" w:rsidRPr="00966D35">
          <w:rPr>
            <w:rStyle w:val="a3"/>
            <w:noProof/>
          </w:rPr>
          <w:t xml:space="preserve">  </w:t>
        </w:r>
        <w:r w:rsidR="0037252A" w:rsidRPr="00966D35">
          <w:rPr>
            <w:rStyle w:val="a3"/>
            <w:rFonts w:hint="eastAsia"/>
            <w:noProof/>
          </w:rPr>
          <w:t>专业版管理</w:t>
        </w:r>
        <w:r w:rsidR="0037252A">
          <w:rPr>
            <w:noProof/>
            <w:webHidden/>
          </w:rPr>
          <w:tab/>
        </w:r>
        <w:r>
          <w:rPr>
            <w:noProof/>
            <w:webHidden/>
          </w:rPr>
          <w:fldChar w:fldCharType="begin"/>
        </w:r>
        <w:r w:rsidR="0037252A">
          <w:rPr>
            <w:noProof/>
            <w:webHidden/>
          </w:rPr>
          <w:instrText xml:space="preserve"> PAGEREF _Toc186273569 \h </w:instrText>
        </w:r>
        <w:r>
          <w:rPr>
            <w:noProof/>
            <w:webHidden/>
          </w:rPr>
        </w:r>
        <w:r>
          <w:rPr>
            <w:noProof/>
            <w:webHidden/>
          </w:rPr>
          <w:fldChar w:fldCharType="separate"/>
        </w:r>
        <w:r w:rsidR="0037252A">
          <w:rPr>
            <w:noProof/>
            <w:webHidden/>
          </w:rPr>
          <w:t>188</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70" w:history="1">
        <w:r w:rsidR="0037252A" w:rsidRPr="00966D35">
          <w:rPr>
            <w:rStyle w:val="a3"/>
            <w:rFonts w:hint="eastAsia"/>
            <w:noProof/>
          </w:rPr>
          <w:t>第十六节</w:t>
        </w:r>
        <w:r w:rsidR="0037252A" w:rsidRPr="00966D35">
          <w:rPr>
            <w:rStyle w:val="a3"/>
            <w:noProof/>
          </w:rPr>
          <w:t xml:space="preserve">  </w:t>
        </w:r>
        <w:r w:rsidR="0037252A" w:rsidRPr="00966D35">
          <w:rPr>
            <w:rStyle w:val="a3"/>
            <w:rFonts w:hint="eastAsia"/>
            <w:noProof/>
          </w:rPr>
          <w:t>集团协议转账</w:t>
        </w:r>
        <w:r w:rsidR="0037252A">
          <w:rPr>
            <w:noProof/>
            <w:webHidden/>
          </w:rPr>
          <w:tab/>
        </w:r>
        <w:r>
          <w:rPr>
            <w:noProof/>
            <w:webHidden/>
          </w:rPr>
          <w:fldChar w:fldCharType="begin"/>
        </w:r>
        <w:r w:rsidR="0037252A">
          <w:rPr>
            <w:noProof/>
            <w:webHidden/>
          </w:rPr>
          <w:instrText xml:space="preserve"> PAGEREF _Toc186273570 \h </w:instrText>
        </w:r>
        <w:r>
          <w:rPr>
            <w:noProof/>
            <w:webHidden/>
          </w:rPr>
        </w:r>
        <w:r>
          <w:rPr>
            <w:noProof/>
            <w:webHidden/>
          </w:rPr>
          <w:fldChar w:fldCharType="separate"/>
        </w:r>
        <w:r w:rsidR="0037252A">
          <w:rPr>
            <w:noProof/>
            <w:webHidden/>
          </w:rPr>
          <w:t>202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71" w:history="1">
        <w:r w:rsidR="0037252A" w:rsidRPr="00966D35">
          <w:rPr>
            <w:rStyle w:val="a3"/>
            <w:rFonts w:hint="eastAsia"/>
            <w:noProof/>
          </w:rPr>
          <w:t>第十七节</w:t>
        </w:r>
        <w:r w:rsidR="0037252A" w:rsidRPr="00966D35">
          <w:rPr>
            <w:rStyle w:val="a3"/>
            <w:noProof/>
          </w:rPr>
          <w:t xml:space="preserve">  </w:t>
        </w:r>
        <w:r w:rsidR="0037252A" w:rsidRPr="00966D35">
          <w:rPr>
            <w:rStyle w:val="a3"/>
            <w:rFonts w:hint="eastAsia"/>
            <w:noProof/>
          </w:rPr>
          <w:t>人民币集团资金余额管理</w:t>
        </w:r>
        <w:r w:rsidR="0037252A">
          <w:rPr>
            <w:noProof/>
            <w:webHidden/>
          </w:rPr>
          <w:tab/>
        </w:r>
        <w:r>
          <w:rPr>
            <w:noProof/>
            <w:webHidden/>
          </w:rPr>
          <w:fldChar w:fldCharType="begin"/>
        </w:r>
        <w:r w:rsidR="0037252A">
          <w:rPr>
            <w:noProof/>
            <w:webHidden/>
          </w:rPr>
          <w:instrText xml:space="preserve"> PAGEREF _Toc186273571 \h </w:instrText>
        </w:r>
        <w:r>
          <w:rPr>
            <w:noProof/>
            <w:webHidden/>
          </w:rPr>
        </w:r>
        <w:r>
          <w:rPr>
            <w:noProof/>
            <w:webHidden/>
          </w:rPr>
          <w:fldChar w:fldCharType="separate"/>
        </w:r>
        <w:r w:rsidR="0037252A">
          <w:rPr>
            <w:noProof/>
            <w:webHidden/>
          </w:rPr>
          <w:t>213</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72" w:history="1">
        <w:r w:rsidR="0037252A" w:rsidRPr="00966D35">
          <w:rPr>
            <w:rStyle w:val="a3"/>
            <w:rFonts w:hint="eastAsia"/>
            <w:noProof/>
          </w:rPr>
          <w:t>第十八节</w:t>
        </w:r>
        <w:r w:rsidR="0037252A" w:rsidRPr="00966D35">
          <w:rPr>
            <w:rStyle w:val="a3"/>
            <w:noProof/>
          </w:rPr>
          <w:t xml:space="preserve">  </w:t>
        </w:r>
        <w:r w:rsidR="0037252A" w:rsidRPr="00966D35">
          <w:rPr>
            <w:rStyle w:val="a3"/>
            <w:rFonts w:hint="eastAsia"/>
            <w:noProof/>
          </w:rPr>
          <w:t>收费及扣费协议管理</w:t>
        </w:r>
        <w:r w:rsidR="0037252A">
          <w:rPr>
            <w:noProof/>
            <w:webHidden/>
          </w:rPr>
          <w:tab/>
        </w:r>
        <w:r>
          <w:rPr>
            <w:noProof/>
            <w:webHidden/>
          </w:rPr>
          <w:fldChar w:fldCharType="begin"/>
        </w:r>
        <w:r w:rsidR="0037252A">
          <w:rPr>
            <w:noProof/>
            <w:webHidden/>
          </w:rPr>
          <w:instrText xml:space="preserve"> PAGEREF _Toc186273572 \h </w:instrText>
        </w:r>
        <w:r>
          <w:rPr>
            <w:noProof/>
            <w:webHidden/>
          </w:rPr>
        </w:r>
        <w:r>
          <w:rPr>
            <w:noProof/>
            <w:webHidden/>
          </w:rPr>
          <w:fldChar w:fldCharType="separate"/>
        </w:r>
        <w:r w:rsidR="0037252A">
          <w:rPr>
            <w:noProof/>
            <w:webHidden/>
          </w:rPr>
          <w:t>224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73" w:history="1">
        <w:r w:rsidR="0037252A" w:rsidRPr="00966D35">
          <w:rPr>
            <w:rStyle w:val="a3"/>
            <w:rFonts w:hint="eastAsia"/>
            <w:noProof/>
          </w:rPr>
          <w:t>第十九节</w:t>
        </w:r>
        <w:r w:rsidR="0037252A" w:rsidRPr="00966D35">
          <w:rPr>
            <w:rStyle w:val="a3"/>
            <w:noProof/>
          </w:rPr>
          <w:t xml:space="preserve">  </w:t>
        </w:r>
        <w:r w:rsidR="0037252A" w:rsidRPr="00966D35">
          <w:rPr>
            <w:rStyle w:val="a3"/>
            <w:rFonts w:hint="eastAsia"/>
            <w:noProof/>
          </w:rPr>
          <w:t>协定存款</w:t>
        </w:r>
        <w:r w:rsidR="0037252A">
          <w:rPr>
            <w:noProof/>
            <w:webHidden/>
          </w:rPr>
          <w:tab/>
        </w:r>
        <w:r>
          <w:rPr>
            <w:noProof/>
            <w:webHidden/>
          </w:rPr>
          <w:fldChar w:fldCharType="begin"/>
        </w:r>
        <w:r w:rsidR="0037252A">
          <w:rPr>
            <w:noProof/>
            <w:webHidden/>
          </w:rPr>
          <w:instrText xml:space="preserve"> PAGEREF _Toc186273573 \h </w:instrText>
        </w:r>
        <w:r>
          <w:rPr>
            <w:noProof/>
            <w:webHidden/>
          </w:rPr>
        </w:r>
        <w:r>
          <w:rPr>
            <w:noProof/>
            <w:webHidden/>
          </w:rPr>
          <w:fldChar w:fldCharType="separate"/>
        </w:r>
        <w:r w:rsidR="0037252A">
          <w:rPr>
            <w:noProof/>
            <w:webHidden/>
          </w:rPr>
          <w:t>231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74" w:history="1">
        <w:r w:rsidR="0037252A" w:rsidRPr="00966D35">
          <w:rPr>
            <w:rStyle w:val="a3"/>
            <w:rFonts w:hint="eastAsia"/>
            <w:noProof/>
          </w:rPr>
          <w:t>第二十节</w:t>
        </w:r>
        <w:r w:rsidR="0037252A" w:rsidRPr="00966D35">
          <w:rPr>
            <w:rStyle w:val="a3"/>
            <w:noProof/>
          </w:rPr>
          <w:t xml:space="preserve">  </w:t>
        </w:r>
        <w:r w:rsidR="0037252A" w:rsidRPr="00966D35">
          <w:rPr>
            <w:rStyle w:val="a3"/>
            <w:rFonts w:hint="eastAsia"/>
            <w:noProof/>
          </w:rPr>
          <w:t>回单账单打印</w:t>
        </w:r>
        <w:r w:rsidR="0037252A">
          <w:rPr>
            <w:noProof/>
            <w:webHidden/>
          </w:rPr>
          <w:tab/>
        </w:r>
        <w:r>
          <w:rPr>
            <w:noProof/>
            <w:webHidden/>
          </w:rPr>
          <w:fldChar w:fldCharType="begin"/>
        </w:r>
        <w:r w:rsidR="0037252A">
          <w:rPr>
            <w:noProof/>
            <w:webHidden/>
          </w:rPr>
          <w:instrText xml:space="preserve"> PAGEREF _Toc186273574 \h </w:instrText>
        </w:r>
        <w:r>
          <w:rPr>
            <w:noProof/>
            <w:webHidden/>
          </w:rPr>
        </w:r>
        <w:r>
          <w:rPr>
            <w:noProof/>
            <w:webHidden/>
          </w:rPr>
          <w:fldChar w:fldCharType="separate"/>
        </w:r>
        <w:r w:rsidR="0037252A">
          <w:rPr>
            <w:noProof/>
            <w:webHidden/>
          </w:rPr>
          <w:t>234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75" w:history="1">
        <w:r w:rsidR="0037252A" w:rsidRPr="00966D35">
          <w:rPr>
            <w:rStyle w:val="a3"/>
            <w:rFonts w:hint="eastAsia"/>
            <w:noProof/>
          </w:rPr>
          <w:t>第二十一节</w:t>
        </w:r>
        <w:r w:rsidR="0037252A" w:rsidRPr="00966D35">
          <w:rPr>
            <w:rStyle w:val="a3"/>
            <w:noProof/>
          </w:rPr>
          <w:t xml:space="preserve">  </w:t>
        </w:r>
        <w:r w:rsidR="0037252A" w:rsidRPr="00966D35">
          <w:rPr>
            <w:rStyle w:val="a3"/>
            <w:rFonts w:hint="eastAsia"/>
            <w:noProof/>
          </w:rPr>
          <w:t>特殊客户</w:t>
        </w:r>
        <w:r w:rsidR="0037252A">
          <w:rPr>
            <w:noProof/>
            <w:webHidden/>
          </w:rPr>
          <w:tab/>
        </w:r>
        <w:r>
          <w:rPr>
            <w:noProof/>
            <w:webHidden/>
          </w:rPr>
          <w:fldChar w:fldCharType="begin"/>
        </w:r>
        <w:r w:rsidR="0037252A">
          <w:rPr>
            <w:noProof/>
            <w:webHidden/>
          </w:rPr>
          <w:instrText xml:space="preserve"> PAGEREF _Toc186273575 \h </w:instrText>
        </w:r>
        <w:r>
          <w:rPr>
            <w:noProof/>
            <w:webHidden/>
          </w:rPr>
        </w:r>
        <w:r>
          <w:rPr>
            <w:noProof/>
            <w:webHidden/>
          </w:rPr>
          <w:fldChar w:fldCharType="separate"/>
        </w:r>
        <w:r w:rsidR="0037252A">
          <w:rPr>
            <w:noProof/>
            <w:webHidden/>
          </w:rPr>
          <w:t>246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76" w:history="1">
        <w:r w:rsidR="0037252A" w:rsidRPr="00966D35">
          <w:rPr>
            <w:rStyle w:val="a3"/>
            <w:rFonts w:ascii="宋体" w:hAnsi="宋体" w:hint="eastAsia"/>
            <w:noProof/>
          </w:rPr>
          <w:t>第二十二节</w:t>
        </w:r>
        <w:r w:rsidR="0037252A" w:rsidRPr="00966D35">
          <w:rPr>
            <w:rStyle w:val="a3"/>
            <w:rFonts w:ascii="宋体" w:hAnsi="宋体"/>
            <w:noProof/>
          </w:rPr>
          <w:t xml:space="preserve">  </w:t>
        </w:r>
        <w:r w:rsidR="0037252A" w:rsidRPr="00966D35">
          <w:rPr>
            <w:rStyle w:val="a3"/>
            <w:rFonts w:ascii="宋体" w:hAnsi="宋体" w:hint="eastAsia"/>
            <w:noProof/>
          </w:rPr>
          <w:t>国际借记卡业务</w:t>
        </w:r>
        <w:r w:rsidR="0037252A">
          <w:rPr>
            <w:noProof/>
            <w:webHidden/>
          </w:rPr>
          <w:tab/>
        </w:r>
        <w:r>
          <w:rPr>
            <w:noProof/>
            <w:webHidden/>
          </w:rPr>
          <w:fldChar w:fldCharType="begin"/>
        </w:r>
        <w:r w:rsidR="0037252A">
          <w:rPr>
            <w:noProof/>
            <w:webHidden/>
          </w:rPr>
          <w:instrText xml:space="preserve"> PAGEREF _Toc186273576 \h </w:instrText>
        </w:r>
        <w:r>
          <w:rPr>
            <w:noProof/>
            <w:webHidden/>
          </w:rPr>
        </w:r>
        <w:r>
          <w:rPr>
            <w:noProof/>
            <w:webHidden/>
          </w:rPr>
          <w:fldChar w:fldCharType="separate"/>
        </w:r>
        <w:r w:rsidR="0037252A">
          <w:rPr>
            <w:noProof/>
            <w:webHidden/>
          </w:rPr>
          <w:t>250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77" w:history="1">
        <w:r w:rsidR="0037252A" w:rsidRPr="00966D35">
          <w:rPr>
            <w:rStyle w:val="a3"/>
            <w:rFonts w:hint="eastAsia"/>
            <w:noProof/>
          </w:rPr>
          <w:t>第二十三节　人民币委贷现金池业务</w:t>
        </w:r>
        <w:r w:rsidR="0037252A">
          <w:rPr>
            <w:noProof/>
            <w:webHidden/>
          </w:rPr>
          <w:tab/>
        </w:r>
        <w:r>
          <w:rPr>
            <w:noProof/>
            <w:webHidden/>
          </w:rPr>
          <w:fldChar w:fldCharType="begin"/>
        </w:r>
        <w:r w:rsidR="0037252A">
          <w:rPr>
            <w:noProof/>
            <w:webHidden/>
          </w:rPr>
          <w:instrText xml:space="preserve"> PAGEREF _Toc186273577 \h </w:instrText>
        </w:r>
        <w:r>
          <w:rPr>
            <w:noProof/>
            <w:webHidden/>
          </w:rPr>
        </w:r>
        <w:r>
          <w:rPr>
            <w:noProof/>
            <w:webHidden/>
          </w:rPr>
          <w:fldChar w:fldCharType="separate"/>
        </w:r>
        <w:r w:rsidR="0037252A">
          <w:rPr>
            <w:noProof/>
            <w:webHidden/>
          </w:rPr>
          <w:t>288</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78" w:history="1">
        <w:r w:rsidR="0037252A" w:rsidRPr="00966D35">
          <w:rPr>
            <w:rStyle w:val="a3"/>
            <w:rFonts w:hint="eastAsia"/>
            <w:noProof/>
          </w:rPr>
          <w:t>第二十四节</w:t>
        </w:r>
        <w:r w:rsidR="0037252A" w:rsidRPr="00966D35">
          <w:rPr>
            <w:rStyle w:val="a3"/>
            <w:noProof/>
          </w:rPr>
          <w:t xml:space="preserve">  </w:t>
        </w:r>
        <w:r w:rsidR="0037252A" w:rsidRPr="00966D35">
          <w:rPr>
            <w:rStyle w:val="a3"/>
            <w:rFonts w:hint="eastAsia"/>
            <w:noProof/>
          </w:rPr>
          <w:t>协议利率维护功能</w:t>
        </w:r>
        <w:r w:rsidR="0037252A">
          <w:rPr>
            <w:noProof/>
            <w:webHidden/>
          </w:rPr>
          <w:tab/>
        </w:r>
        <w:r>
          <w:rPr>
            <w:noProof/>
            <w:webHidden/>
          </w:rPr>
          <w:fldChar w:fldCharType="begin"/>
        </w:r>
        <w:r w:rsidR="0037252A">
          <w:rPr>
            <w:noProof/>
            <w:webHidden/>
          </w:rPr>
          <w:instrText xml:space="preserve"> PAGEREF _Toc186273578 \h </w:instrText>
        </w:r>
        <w:r>
          <w:rPr>
            <w:noProof/>
            <w:webHidden/>
          </w:rPr>
        </w:r>
        <w:r>
          <w:rPr>
            <w:noProof/>
            <w:webHidden/>
          </w:rPr>
          <w:fldChar w:fldCharType="separate"/>
        </w:r>
        <w:r w:rsidR="0037252A">
          <w:rPr>
            <w:noProof/>
            <w:webHidden/>
          </w:rPr>
          <w:t>298</w:t>
        </w:r>
        <w:r>
          <w:rPr>
            <w:noProof/>
            <w:webHidden/>
          </w:rPr>
          <w:fldChar w:fldCharType="end"/>
        </w:r>
      </w:hyperlink>
    </w:p>
    <w:p w:rsidR="0037252A" w:rsidRDefault="009523FE" w:rsidP="0037252A">
      <w:pPr>
        <w:pStyle w:val="31"/>
        <w:tabs>
          <w:tab w:val="right" w:leader="dot" w:pos="8302"/>
        </w:tabs>
        <w:ind w:left="960" w:firstLineChars="200" w:firstLine="480"/>
        <w:rPr>
          <w:noProof/>
          <w:sz w:val="21"/>
        </w:rPr>
      </w:pPr>
      <w:hyperlink w:anchor="_Toc186273579" w:history="1">
        <w:r w:rsidR="0037252A" w:rsidRPr="00966D35">
          <w:rPr>
            <w:rStyle w:val="a3"/>
            <w:rFonts w:hint="eastAsia"/>
            <w:noProof/>
          </w:rPr>
          <w:t>第二十五节</w:t>
        </w:r>
        <w:r w:rsidR="0037252A" w:rsidRPr="00966D35">
          <w:rPr>
            <w:rStyle w:val="a3"/>
            <w:noProof/>
          </w:rPr>
          <w:t xml:space="preserve">  </w:t>
        </w:r>
        <w:r w:rsidR="0037252A" w:rsidRPr="00966D35">
          <w:rPr>
            <w:rStyle w:val="a3"/>
            <w:rFonts w:hint="eastAsia"/>
            <w:noProof/>
          </w:rPr>
          <w:t>协议综合管理</w:t>
        </w:r>
        <w:r w:rsidR="0037252A">
          <w:rPr>
            <w:noProof/>
            <w:webHidden/>
          </w:rPr>
          <w:tab/>
        </w:r>
        <w:r>
          <w:rPr>
            <w:noProof/>
            <w:webHidden/>
          </w:rPr>
          <w:fldChar w:fldCharType="begin"/>
        </w:r>
        <w:r w:rsidR="0037252A">
          <w:rPr>
            <w:noProof/>
            <w:webHidden/>
          </w:rPr>
          <w:instrText xml:space="preserve"> PAGEREF _Toc186273579 \h </w:instrText>
        </w:r>
        <w:r>
          <w:rPr>
            <w:noProof/>
            <w:webHidden/>
          </w:rPr>
        </w:r>
        <w:r>
          <w:rPr>
            <w:noProof/>
            <w:webHidden/>
          </w:rPr>
          <w:fldChar w:fldCharType="separate"/>
        </w:r>
        <w:r w:rsidR="0037252A">
          <w:rPr>
            <w:noProof/>
            <w:webHidden/>
          </w:rPr>
          <w:t>303</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580" w:history="1">
        <w:r w:rsidR="0037252A" w:rsidRPr="00966D35">
          <w:rPr>
            <w:rStyle w:val="a3"/>
            <w:rFonts w:hint="eastAsia"/>
            <w:noProof/>
          </w:rPr>
          <w:t>第三章</w:t>
        </w:r>
        <w:r w:rsidR="0037252A" w:rsidRPr="00966D35">
          <w:rPr>
            <w:rStyle w:val="a3"/>
            <w:noProof/>
          </w:rPr>
          <w:t xml:space="preserve">  </w:t>
        </w:r>
        <w:r w:rsidR="0037252A" w:rsidRPr="00966D35">
          <w:rPr>
            <w:rStyle w:val="a3"/>
            <w:rFonts w:hint="eastAsia"/>
            <w:noProof/>
          </w:rPr>
          <w:t>现金业务</w:t>
        </w:r>
        <w:r w:rsidR="0037252A">
          <w:rPr>
            <w:noProof/>
            <w:webHidden/>
          </w:rPr>
          <w:tab/>
        </w:r>
        <w:r>
          <w:rPr>
            <w:noProof/>
            <w:webHidden/>
          </w:rPr>
          <w:fldChar w:fldCharType="begin"/>
        </w:r>
        <w:r w:rsidR="0037252A">
          <w:rPr>
            <w:noProof/>
            <w:webHidden/>
          </w:rPr>
          <w:instrText xml:space="preserve"> PAGEREF _Toc186273580 \h </w:instrText>
        </w:r>
        <w:r>
          <w:rPr>
            <w:noProof/>
            <w:webHidden/>
          </w:rPr>
        </w:r>
        <w:r>
          <w:rPr>
            <w:noProof/>
            <w:webHidden/>
          </w:rPr>
          <w:fldChar w:fldCharType="separate"/>
        </w:r>
        <w:r w:rsidR="0037252A">
          <w:rPr>
            <w:noProof/>
            <w:webHidden/>
          </w:rPr>
          <w:t>311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81" w:history="1">
        <w:r w:rsidR="0037252A" w:rsidRPr="00966D35">
          <w:rPr>
            <w:rStyle w:val="a3"/>
            <w:rFonts w:ascii="宋体" w:hAnsi="宋体" w:hint="eastAsia"/>
            <w:noProof/>
          </w:rPr>
          <w:t>第一节</w:t>
        </w:r>
        <w:r w:rsidR="0037252A" w:rsidRPr="00966D35">
          <w:rPr>
            <w:rStyle w:val="a3"/>
            <w:rFonts w:ascii="宋体" w:hAnsi="宋体"/>
            <w:noProof/>
          </w:rPr>
          <w:t xml:space="preserve">  </w:t>
        </w:r>
        <w:r w:rsidR="0037252A" w:rsidRPr="00966D35">
          <w:rPr>
            <w:rStyle w:val="a3"/>
            <w:rFonts w:ascii="宋体" w:hAnsi="宋体" w:hint="eastAsia"/>
            <w:noProof/>
          </w:rPr>
          <w:t>柜员现金业务</w:t>
        </w:r>
        <w:r w:rsidR="0037252A">
          <w:rPr>
            <w:noProof/>
            <w:webHidden/>
          </w:rPr>
          <w:tab/>
        </w:r>
        <w:r>
          <w:rPr>
            <w:noProof/>
            <w:webHidden/>
          </w:rPr>
          <w:fldChar w:fldCharType="begin"/>
        </w:r>
        <w:r w:rsidR="0037252A">
          <w:rPr>
            <w:noProof/>
            <w:webHidden/>
          </w:rPr>
          <w:instrText xml:space="preserve"> PAGEREF _Toc186273581 \h </w:instrText>
        </w:r>
        <w:r>
          <w:rPr>
            <w:noProof/>
            <w:webHidden/>
          </w:rPr>
        </w:r>
        <w:r>
          <w:rPr>
            <w:noProof/>
            <w:webHidden/>
          </w:rPr>
          <w:fldChar w:fldCharType="separate"/>
        </w:r>
        <w:r w:rsidR="0037252A">
          <w:rPr>
            <w:noProof/>
            <w:webHidden/>
          </w:rPr>
          <w:t>314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82" w:history="1">
        <w:r w:rsidR="0037252A" w:rsidRPr="00966D35">
          <w:rPr>
            <w:rStyle w:val="a3"/>
            <w:rFonts w:ascii="宋体" w:hAnsi="宋体" w:hint="eastAsia"/>
            <w:noProof/>
          </w:rPr>
          <w:t>第二节</w:t>
        </w:r>
        <w:r w:rsidR="0037252A" w:rsidRPr="00966D35">
          <w:rPr>
            <w:rStyle w:val="a3"/>
            <w:rFonts w:ascii="宋体" w:hAnsi="宋体"/>
            <w:noProof/>
          </w:rPr>
          <w:t xml:space="preserve">  </w:t>
        </w:r>
        <w:r w:rsidR="0037252A" w:rsidRPr="00966D35">
          <w:rPr>
            <w:rStyle w:val="a3"/>
            <w:rFonts w:ascii="宋体" w:hAnsi="宋体" w:hint="eastAsia"/>
            <w:noProof/>
          </w:rPr>
          <w:t>网点现金业务</w:t>
        </w:r>
        <w:r w:rsidR="0037252A">
          <w:rPr>
            <w:noProof/>
            <w:webHidden/>
          </w:rPr>
          <w:tab/>
        </w:r>
        <w:r>
          <w:rPr>
            <w:noProof/>
            <w:webHidden/>
          </w:rPr>
          <w:fldChar w:fldCharType="begin"/>
        </w:r>
        <w:r w:rsidR="0037252A">
          <w:rPr>
            <w:noProof/>
            <w:webHidden/>
          </w:rPr>
          <w:instrText xml:space="preserve"> PAGEREF _Toc186273582 \h </w:instrText>
        </w:r>
        <w:r>
          <w:rPr>
            <w:noProof/>
            <w:webHidden/>
          </w:rPr>
        </w:r>
        <w:r>
          <w:rPr>
            <w:noProof/>
            <w:webHidden/>
          </w:rPr>
          <w:fldChar w:fldCharType="separate"/>
        </w:r>
        <w:r w:rsidR="0037252A">
          <w:rPr>
            <w:noProof/>
            <w:webHidden/>
          </w:rPr>
          <w:t>344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83" w:history="1">
        <w:r w:rsidR="0037252A" w:rsidRPr="00966D35">
          <w:rPr>
            <w:rStyle w:val="a3"/>
            <w:rFonts w:ascii="宋体" w:hAnsi="宋体" w:hint="eastAsia"/>
            <w:noProof/>
          </w:rPr>
          <w:t>第三节</w:t>
        </w:r>
        <w:r w:rsidR="0037252A" w:rsidRPr="00966D35">
          <w:rPr>
            <w:rStyle w:val="a3"/>
            <w:rFonts w:ascii="宋体" w:hAnsi="宋体"/>
            <w:noProof/>
          </w:rPr>
          <w:t xml:space="preserve">  </w:t>
        </w:r>
        <w:r w:rsidR="0037252A" w:rsidRPr="00966D35">
          <w:rPr>
            <w:rStyle w:val="a3"/>
            <w:rFonts w:ascii="宋体" w:hAnsi="宋体" w:hint="eastAsia"/>
            <w:noProof/>
          </w:rPr>
          <w:t>自助设备管理</w:t>
        </w:r>
        <w:r w:rsidR="0037252A">
          <w:rPr>
            <w:noProof/>
            <w:webHidden/>
          </w:rPr>
          <w:tab/>
        </w:r>
        <w:r>
          <w:rPr>
            <w:noProof/>
            <w:webHidden/>
          </w:rPr>
          <w:fldChar w:fldCharType="begin"/>
        </w:r>
        <w:r w:rsidR="0037252A">
          <w:rPr>
            <w:noProof/>
            <w:webHidden/>
          </w:rPr>
          <w:instrText xml:space="preserve"> PAGEREF _Toc186273583 \h </w:instrText>
        </w:r>
        <w:r>
          <w:rPr>
            <w:noProof/>
            <w:webHidden/>
          </w:rPr>
        </w:r>
        <w:r>
          <w:rPr>
            <w:noProof/>
            <w:webHidden/>
          </w:rPr>
          <w:fldChar w:fldCharType="separate"/>
        </w:r>
        <w:r w:rsidR="0037252A">
          <w:rPr>
            <w:noProof/>
            <w:webHidden/>
          </w:rPr>
          <w:t>367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84" w:history="1">
        <w:r w:rsidR="0037252A" w:rsidRPr="00966D35">
          <w:rPr>
            <w:rStyle w:val="a3"/>
            <w:rFonts w:ascii="宋体" w:hAnsi="宋体" w:hint="eastAsia"/>
            <w:noProof/>
          </w:rPr>
          <w:t>第四节</w:t>
        </w:r>
        <w:r w:rsidR="0037252A" w:rsidRPr="00966D35">
          <w:rPr>
            <w:rStyle w:val="a3"/>
            <w:rFonts w:ascii="宋体" w:hAnsi="宋体"/>
            <w:noProof/>
          </w:rPr>
          <w:t xml:space="preserve">  </w:t>
        </w:r>
        <w:r w:rsidR="0037252A" w:rsidRPr="00966D35">
          <w:rPr>
            <w:rStyle w:val="a3"/>
            <w:rFonts w:ascii="宋体" w:hAnsi="宋体" w:hint="eastAsia"/>
            <w:noProof/>
          </w:rPr>
          <w:t>现金配置</w:t>
        </w:r>
        <w:r w:rsidR="0037252A">
          <w:rPr>
            <w:noProof/>
            <w:webHidden/>
          </w:rPr>
          <w:tab/>
        </w:r>
        <w:r>
          <w:rPr>
            <w:noProof/>
            <w:webHidden/>
          </w:rPr>
          <w:fldChar w:fldCharType="begin"/>
        </w:r>
        <w:r w:rsidR="0037252A">
          <w:rPr>
            <w:noProof/>
            <w:webHidden/>
          </w:rPr>
          <w:instrText xml:space="preserve"> PAGEREF _Toc186273584 \h </w:instrText>
        </w:r>
        <w:r>
          <w:rPr>
            <w:noProof/>
            <w:webHidden/>
          </w:rPr>
        </w:r>
        <w:r>
          <w:rPr>
            <w:noProof/>
            <w:webHidden/>
          </w:rPr>
          <w:fldChar w:fldCharType="separate"/>
        </w:r>
        <w:r w:rsidR="0037252A">
          <w:rPr>
            <w:noProof/>
            <w:webHidden/>
          </w:rPr>
          <w:t>387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85" w:history="1">
        <w:r w:rsidR="0037252A" w:rsidRPr="00966D35">
          <w:rPr>
            <w:rStyle w:val="a3"/>
            <w:rFonts w:ascii="宋体" w:hAnsi="宋体" w:hint="eastAsia"/>
            <w:noProof/>
          </w:rPr>
          <w:t>第五节</w:t>
        </w:r>
        <w:r w:rsidR="0037252A" w:rsidRPr="00966D35">
          <w:rPr>
            <w:rStyle w:val="a3"/>
            <w:rFonts w:ascii="宋体" w:hAnsi="宋体"/>
            <w:noProof/>
          </w:rPr>
          <w:t xml:space="preserve">  </w:t>
        </w:r>
        <w:r w:rsidR="0037252A" w:rsidRPr="00966D35">
          <w:rPr>
            <w:rStyle w:val="a3"/>
            <w:rFonts w:ascii="宋体" w:hAnsi="宋体" w:hint="eastAsia"/>
            <w:noProof/>
          </w:rPr>
          <w:t>现金查询</w:t>
        </w:r>
        <w:r w:rsidR="0037252A">
          <w:rPr>
            <w:noProof/>
            <w:webHidden/>
          </w:rPr>
          <w:tab/>
        </w:r>
        <w:r>
          <w:rPr>
            <w:noProof/>
            <w:webHidden/>
          </w:rPr>
          <w:fldChar w:fldCharType="begin"/>
        </w:r>
        <w:r w:rsidR="0037252A">
          <w:rPr>
            <w:noProof/>
            <w:webHidden/>
          </w:rPr>
          <w:instrText xml:space="preserve"> PAGEREF _Toc186273585 \h </w:instrText>
        </w:r>
        <w:r>
          <w:rPr>
            <w:noProof/>
            <w:webHidden/>
          </w:rPr>
        </w:r>
        <w:r>
          <w:rPr>
            <w:noProof/>
            <w:webHidden/>
          </w:rPr>
          <w:fldChar w:fldCharType="separate"/>
        </w:r>
        <w:r w:rsidR="0037252A">
          <w:rPr>
            <w:noProof/>
            <w:webHidden/>
          </w:rPr>
          <w:t>392</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586" w:history="1">
        <w:r w:rsidR="0037252A" w:rsidRPr="00966D35">
          <w:rPr>
            <w:rStyle w:val="a3"/>
            <w:rFonts w:hint="eastAsia"/>
            <w:noProof/>
          </w:rPr>
          <w:t>第四章</w:t>
        </w:r>
        <w:r w:rsidR="0037252A" w:rsidRPr="00966D35">
          <w:rPr>
            <w:rStyle w:val="a3"/>
            <w:noProof/>
          </w:rPr>
          <w:t xml:space="preserve">  </w:t>
        </w:r>
        <w:r w:rsidR="0037252A" w:rsidRPr="00966D35">
          <w:rPr>
            <w:rStyle w:val="a3"/>
            <w:rFonts w:hint="eastAsia"/>
            <w:noProof/>
          </w:rPr>
          <w:t>凭证业务</w:t>
        </w:r>
        <w:r w:rsidR="0037252A">
          <w:rPr>
            <w:noProof/>
            <w:webHidden/>
          </w:rPr>
          <w:tab/>
        </w:r>
        <w:r>
          <w:rPr>
            <w:noProof/>
            <w:webHidden/>
          </w:rPr>
          <w:fldChar w:fldCharType="begin"/>
        </w:r>
        <w:r w:rsidR="0037252A">
          <w:rPr>
            <w:noProof/>
            <w:webHidden/>
          </w:rPr>
          <w:instrText xml:space="preserve"> PAGEREF _Toc186273586 \h </w:instrText>
        </w:r>
        <w:r>
          <w:rPr>
            <w:noProof/>
            <w:webHidden/>
          </w:rPr>
        </w:r>
        <w:r>
          <w:rPr>
            <w:noProof/>
            <w:webHidden/>
          </w:rPr>
          <w:fldChar w:fldCharType="separate"/>
        </w:r>
        <w:r w:rsidR="0037252A">
          <w:rPr>
            <w:noProof/>
            <w:webHidden/>
          </w:rPr>
          <w:t>404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87" w:history="1">
        <w:r w:rsidR="0037252A" w:rsidRPr="00966D35">
          <w:rPr>
            <w:rStyle w:val="a3"/>
            <w:rFonts w:hint="eastAsia"/>
            <w:noProof/>
          </w:rPr>
          <w:t>第一节</w:t>
        </w:r>
        <w:r w:rsidR="0037252A" w:rsidRPr="00966D35">
          <w:rPr>
            <w:rStyle w:val="a3"/>
            <w:noProof/>
          </w:rPr>
          <w:t xml:space="preserve">  </w:t>
        </w:r>
        <w:r w:rsidR="0037252A" w:rsidRPr="00966D35">
          <w:rPr>
            <w:rStyle w:val="a3"/>
            <w:rFonts w:hint="eastAsia"/>
            <w:noProof/>
          </w:rPr>
          <w:t>柜员凭证业务</w:t>
        </w:r>
        <w:r w:rsidR="0037252A">
          <w:rPr>
            <w:noProof/>
            <w:webHidden/>
          </w:rPr>
          <w:tab/>
        </w:r>
        <w:r>
          <w:rPr>
            <w:noProof/>
            <w:webHidden/>
          </w:rPr>
          <w:fldChar w:fldCharType="begin"/>
        </w:r>
        <w:r w:rsidR="0037252A">
          <w:rPr>
            <w:noProof/>
            <w:webHidden/>
          </w:rPr>
          <w:instrText xml:space="preserve"> PAGEREF _Toc186273587 \h </w:instrText>
        </w:r>
        <w:r>
          <w:rPr>
            <w:noProof/>
            <w:webHidden/>
          </w:rPr>
        </w:r>
        <w:r>
          <w:rPr>
            <w:noProof/>
            <w:webHidden/>
          </w:rPr>
          <w:fldChar w:fldCharType="separate"/>
        </w:r>
        <w:r w:rsidR="0037252A">
          <w:rPr>
            <w:noProof/>
            <w:webHidden/>
          </w:rPr>
          <w:t>406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88" w:history="1">
        <w:r w:rsidR="0037252A" w:rsidRPr="00966D35">
          <w:rPr>
            <w:rStyle w:val="a3"/>
            <w:rFonts w:hint="eastAsia"/>
            <w:noProof/>
          </w:rPr>
          <w:t>第二节</w:t>
        </w:r>
        <w:r w:rsidR="0037252A" w:rsidRPr="00966D35">
          <w:rPr>
            <w:rStyle w:val="a3"/>
            <w:noProof/>
          </w:rPr>
          <w:t xml:space="preserve">  </w:t>
        </w:r>
        <w:r w:rsidR="0037252A" w:rsidRPr="00966D35">
          <w:rPr>
            <w:rStyle w:val="a3"/>
            <w:rFonts w:hint="eastAsia"/>
            <w:noProof/>
          </w:rPr>
          <w:t>网点凭证管理</w:t>
        </w:r>
        <w:r w:rsidR="0037252A">
          <w:rPr>
            <w:noProof/>
            <w:webHidden/>
          </w:rPr>
          <w:tab/>
        </w:r>
        <w:r>
          <w:rPr>
            <w:noProof/>
            <w:webHidden/>
          </w:rPr>
          <w:fldChar w:fldCharType="begin"/>
        </w:r>
        <w:r w:rsidR="0037252A">
          <w:rPr>
            <w:noProof/>
            <w:webHidden/>
          </w:rPr>
          <w:instrText xml:space="preserve"> PAGEREF _Toc186273588 \h </w:instrText>
        </w:r>
        <w:r>
          <w:rPr>
            <w:noProof/>
            <w:webHidden/>
          </w:rPr>
        </w:r>
        <w:r>
          <w:rPr>
            <w:noProof/>
            <w:webHidden/>
          </w:rPr>
          <w:fldChar w:fldCharType="separate"/>
        </w:r>
        <w:r w:rsidR="0037252A">
          <w:rPr>
            <w:noProof/>
            <w:webHidden/>
          </w:rPr>
          <w:t>419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89" w:history="1">
        <w:r w:rsidR="0037252A" w:rsidRPr="00966D35">
          <w:rPr>
            <w:rStyle w:val="a3"/>
            <w:rFonts w:hint="eastAsia"/>
            <w:noProof/>
          </w:rPr>
          <w:t>第三节</w:t>
        </w:r>
        <w:r w:rsidR="0037252A" w:rsidRPr="00966D35">
          <w:rPr>
            <w:rStyle w:val="a3"/>
            <w:noProof/>
          </w:rPr>
          <w:t xml:space="preserve">  </w:t>
        </w:r>
        <w:r w:rsidR="0037252A" w:rsidRPr="00966D35">
          <w:rPr>
            <w:rStyle w:val="a3"/>
            <w:rFonts w:hint="eastAsia"/>
            <w:noProof/>
          </w:rPr>
          <w:t>凭证特殊业务</w:t>
        </w:r>
        <w:r w:rsidR="0037252A">
          <w:rPr>
            <w:noProof/>
            <w:webHidden/>
          </w:rPr>
          <w:tab/>
        </w:r>
        <w:r>
          <w:rPr>
            <w:noProof/>
            <w:webHidden/>
          </w:rPr>
          <w:fldChar w:fldCharType="begin"/>
        </w:r>
        <w:r w:rsidR="0037252A">
          <w:rPr>
            <w:noProof/>
            <w:webHidden/>
          </w:rPr>
          <w:instrText xml:space="preserve"> PAGEREF _Toc186273589 \h </w:instrText>
        </w:r>
        <w:r>
          <w:rPr>
            <w:noProof/>
            <w:webHidden/>
          </w:rPr>
        </w:r>
        <w:r>
          <w:rPr>
            <w:noProof/>
            <w:webHidden/>
          </w:rPr>
          <w:fldChar w:fldCharType="separate"/>
        </w:r>
        <w:r w:rsidR="0037252A">
          <w:rPr>
            <w:noProof/>
            <w:webHidden/>
          </w:rPr>
          <w:t>430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90" w:history="1">
        <w:r w:rsidR="0037252A" w:rsidRPr="00966D35">
          <w:rPr>
            <w:rStyle w:val="a3"/>
            <w:rFonts w:hint="eastAsia"/>
            <w:noProof/>
          </w:rPr>
          <w:t>第四节</w:t>
        </w:r>
        <w:r w:rsidR="0037252A" w:rsidRPr="00966D35">
          <w:rPr>
            <w:rStyle w:val="a3"/>
            <w:noProof/>
          </w:rPr>
          <w:t xml:space="preserve">  </w:t>
        </w:r>
        <w:r w:rsidR="0037252A" w:rsidRPr="00966D35">
          <w:rPr>
            <w:rStyle w:val="a3"/>
            <w:rFonts w:hint="eastAsia"/>
            <w:noProof/>
          </w:rPr>
          <w:t>制卡管理</w:t>
        </w:r>
        <w:r w:rsidR="0037252A">
          <w:rPr>
            <w:noProof/>
            <w:webHidden/>
          </w:rPr>
          <w:tab/>
        </w:r>
        <w:r>
          <w:rPr>
            <w:noProof/>
            <w:webHidden/>
          </w:rPr>
          <w:fldChar w:fldCharType="begin"/>
        </w:r>
        <w:r w:rsidR="0037252A">
          <w:rPr>
            <w:noProof/>
            <w:webHidden/>
          </w:rPr>
          <w:instrText xml:space="preserve"> PAGEREF _Toc186273590 \h </w:instrText>
        </w:r>
        <w:r>
          <w:rPr>
            <w:noProof/>
            <w:webHidden/>
          </w:rPr>
        </w:r>
        <w:r>
          <w:rPr>
            <w:noProof/>
            <w:webHidden/>
          </w:rPr>
          <w:fldChar w:fldCharType="separate"/>
        </w:r>
        <w:r w:rsidR="0037252A">
          <w:rPr>
            <w:noProof/>
            <w:webHidden/>
          </w:rPr>
          <w:t>434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91" w:history="1">
        <w:r w:rsidR="0037252A" w:rsidRPr="00966D35">
          <w:rPr>
            <w:rStyle w:val="a3"/>
            <w:rFonts w:hint="eastAsia"/>
            <w:noProof/>
          </w:rPr>
          <w:t>第五节</w:t>
        </w:r>
        <w:r w:rsidR="0037252A" w:rsidRPr="00966D35">
          <w:rPr>
            <w:rStyle w:val="a3"/>
            <w:noProof/>
          </w:rPr>
          <w:t xml:space="preserve">  </w:t>
        </w:r>
        <w:r w:rsidR="0037252A" w:rsidRPr="00966D35">
          <w:rPr>
            <w:rStyle w:val="a3"/>
            <w:rFonts w:hint="eastAsia"/>
            <w:noProof/>
          </w:rPr>
          <w:t>凭证管理</w:t>
        </w:r>
        <w:r w:rsidR="0037252A">
          <w:rPr>
            <w:noProof/>
            <w:webHidden/>
          </w:rPr>
          <w:tab/>
        </w:r>
        <w:r>
          <w:rPr>
            <w:noProof/>
            <w:webHidden/>
          </w:rPr>
          <w:fldChar w:fldCharType="begin"/>
        </w:r>
        <w:r w:rsidR="0037252A">
          <w:rPr>
            <w:noProof/>
            <w:webHidden/>
          </w:rPr>
          <w:instrText xml:space="preserve"> PAGEREF _Toc186273591 \h </w:instrText>
        </w:r>
        <w:r>
          <w:rPr>
            <w:noProof/>
            <w:webHidden/>
          </w:rPr>
        </w:r>
        <w:r>
          <w:rPr>
            <w:noProof/>
            <w:webHidden/>
          </w:rPr>
          <w:fldChar w:fldCharType="separate"/>
        </w:r>
        <w:r w:rsidR="0037252A">
          <w:rPr>
            <w:noProof/>
            <w:webHidden/>
          </w:rPr>
          <w:t>444</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592" w:history="1">
        <w:r w:rsidR="0037252A" w:rsidRPr="00966D35">
          <w:rPr>
            <w:rStyle w:val="a3"/>
            <w:rFonts w:hint="eastAsia"/>
            <w:noProof/>
          </w:rPr>
          <w:t>第五章</w:t>
        </w:r>
        <w:r w:rsidR="0037252A" w:rsidRPr="00966D35">
          <w:rPr>
            <w:rStyle w:val="a3"/>
            <w:noProof/>
          </w:rPr>
          <w:t xml:space="preserve">  </w:t>
        </w:r>
        <w:r w:rsidR="0037252A" w:rsidRPr="00966D35">
          <w:rPr>
            <w:rStyle w:val="a3"/>
            <w:rFonts w:hint="eastAsia"/>
            <w:noProof/>
          </w:rPr>
          <w:t>负债业务</w:t>
        </w:r>
        <w:r w:rsidR="0037252A">
          <w:rPr>
            <w:noProof/>
            <w:webHidden/>
          </w:rPr>
          <w:tab/>
        </w:r>
        <w:r>
          <w:rPr>
            <w:noProof/>
            <w:webHidden/>
          </w:rPr>
          <w:fldChar w:fldCharType="begin"/>
        </w:r>
        <w:r w:rsidR="0037252A">
          <w:rPr>
            <w:noProof/>
            <w:webHidden/>
          </w:rPr>
          <w:instrText xml:space="preserve"> PAGEREF _Toc186273592 \h </w:instrText>
        </w:r>
        <w:r>
          <w:rPr>
            <w:noProof/>
            <w:webHidden/>
          </w:rPr>
        </w:r>
        <w:r>
          <w:rPr>
            <w:noProof/>
            <w:webHidden/>
          </w:rPr>
          <w:fldChar w:fldCharType="separate"/>
        </w:r>
        <w:r w:rsidR="0037252A">
          <w:rPr>
            <w:noProof/>
            <w:webHidden/>
          </w:rPr>
          <w:t>451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93" w:history="1">
        <w:r w:rsidR="0037252A" w:rsidRPr="00966D35">
          <w:rPr>
            <w:rStyle w:val="a3"/>
            <w:rFonts w:hint="eastAsia"/>
            <w:noProof/>
          </w:rPr>
          <w:t>第一节</w:t>
        </w:r>
        <w:r w:rsidR="0037252A" w:rsidRPr="00966D35">
          <w:rPr>
            <w:rStyle w:val="a3"/>
            <w:noProof/>
          </w:rPr>
          <w:t xml:space="preserve">  </w:t>
        </w:r>
        <w:r w:rsidR="0037252A" w:rsidRPr="00966D35">
          <w:rPr>
            <w:rStyle w:val="a3"/>
            <w:rFonts w:hint="eastAsia"/>
            <w:noProof/>
          </w:rPr>
          <w:t>个人活期</w:t>
        </w:r>
        <w:r w:rsidR="0037252A">
          <w:rPr>
            <w:noProof/>
            <w:webHidden/>
          </w:rPr>
          <w:tab/>
        </w:r>
        <w:r>
          <w:rPr>
            <w:noProof/>
            <w:webHidden/>
          </w:rPr>
          <w:fldChar w:fldCharType="begin"/>
        </w:r>
        <w:r w:rsidR="0037252A">
          <w:rPr>
            <w:noProof/>
            <w:webHidden/>
          </w:rPr>
          <w:instrText xml:space="preserve"> PAGEREF _Toc186273593 \h </w:instrText>
        </w:r>
        <w:r>
          <w:rPr>
            <w:noProof/>
            <w:webHidden/>
          </w:rPr>
        </w:r>
        <w:r>
          <w:rPr>
            <w:noProof/>
            <w:webHidden/>
          </w:rPr>
          <w:fldChar w:fldCharType="separate"/>
        </w:r>
        <w:r w:rsidR="0037252A">
          <w:rPr>
            <w:noProof/>
            <w:webHidden/>
          </w:rPr>
          <w:t>451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94" w:history="1">
        <w:r w:rsidR="0037252A" w:rsidRPr="00966D35">
          <w:rPr>
            <w:rStyle w:val="a3"/>
            <w:rFonts w:hint="eastAsia"/>
            <w:noProof/>
          </w:rPr>
          <w:t>第二节</w:t>
        </w:r>
        <w:r w:rsidR="0037252A" w:rsidRPr="00966D35">
          <w:rPr>
            <w:rStyle w:val="a3"/>
            <w:noProof/>
          </w:rPr>
          <w:t xml:space="preserve">  </w:t>
        </w:r>
        <w:r w:rsidR="0037252A" w:rsidRPr="00966D35">
          <w:rPr>
            <w:rStyle w:val="a3"/>
            <w:rFonts w:hint="eastAsia"/>
            <w:noProof/>
          </w:rPr>
          <w:t>单位活期</w:t>
        </w:r>
        <w:r w:rsidR="0037252A">
          <w:rPr>
            <w:noProof/>
            <w:webHidden/>
          </w:rPr>
          <w:tab/>
        </w:r>
        <w:r>
          <w:rPr>
            <w:noProof/>
            <w:webHidden/>
          </w:rPr>
          <w:fldChar w:fldCharType="begin"/>
        </w:r>
        <w:r w:rsidR="0037252A">
          <w:rPr>
            <w:noProof/>
            <w:webHidden/>
          </w:rPr>
          <w:instrText xml:space="preserve"> PAGEREF _Toc186273594 \h </w:instrText>
        </w:r>
        <w:r>
          <w:rPr>
            <w:noProof/>
            <w:webHidden/>
          </w:rPr>
        </w:r>
        <w:r>
          <w:rPr>
            <w:noProof/>
            <w:webHidden/>
          </w:rPr>
          <w:fldChar w:fldCharType="separate"/>
        </w:r>
        <w:r w:rsidR="0037252A">
          <w:rPr>
            <w:noProof/>
            <w:webHidden/>
          </w:rPr>
          <w:t>464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95" w:history="1">
        <w:r w:rsidR="0037252A" w:rsidRPr="00966D35">
          <w:rPr>
            <w:rStyle w:val="a3"/>
            <w:rFonts w:hint="eastAsia"/>
            <w:noProof/>
          </w:rPr>
          <w:t>第三节</w:t>
        </w:r>
        <w:r w:rsidR="0037252A" w:rsidRPr="00966D35">
          <w:rPr>
            <w:rStyle w:val="a3"/>
            <w:noProof/>
          </w:rPr>
          <w:t xml:space="preserve">  </w:t>
        </w:r>
        <w:r w:rsidR="0037252A" w:rsidRPr="00966D35">
          <w:rPr>
            <w:rStyle w:val="a3"/>
            <w:rFonts w:hint="eastAsia"/>
            <w:noProof/>
          </w:rPr>
          <w:t>个人定期</w:t>
        </w:r>
        <w:r w:rsidR="0037252A">
          <w:rPr>
            <w:noProof/>
            <w:webHidden/>
          </w:rPr>
          <w:tab/>
        </w:r>
        <w:r>
          <w:rPr>
            <w:noProof/>
            <w:webHidden/>
          </w:rPr>
          <w:fldChar w:fldCharType="begin"/>
        </w:r>
        <w:r w:rsidR="0037252A">
          <w:rPr>
            <w:noProof/>
            <w:webHidden/>
          </w:rPr>
          <w:instrText xml:space="preserve"> PAGEREF _Toc186273595 \h </w:instrText>
        </w:r>
        <w:r>
          <w:rPr>
            <w:noProof/>
            <w:webHidden/>
          </w:rPr>
        </w:r>
        <w:r>
          <w:rPr>
            <w:noProof/>
            <w:webHidden/>
          </w:rPr>
          <w:fldChar w:fldCharType="separate"/>
        </w:r>
        <w:r w:rsidR="0037252A">
          <w:rPr>
            <w:noProof/>
            <w:webHidden/>
          </w:rPr>
          <w:t>485</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96" w:history="1">
        <w:r w:rsidR="0037252A" w:rsidRPr="00966D35">
          <w:rPr>
            <w:rStyle w:val="a3"/>
            <w:rFonts w:hint="eastAsia"/>
            <w:noProof/>
          </w:rPr>
          <w:t>第四节</w:t>
        </w:r>
        <w:r w:rsidR="0037252A" w:rsidRPr="00966D35">
          <w:rPr>
            <w:rStyle w:val="a3"/>
            <w:noProof/>
          </w:rPr>
          <w:t xml:space="preserve">  </w:t>
        </w:r>
        <w:r w:rsidR="0037252A" w:rsidRPr="00966D35">
          <w:rPr>
            <w:rStyle w:val="a3"/>
            <w:rFonts w:hint="eastAsia"/>
            <w:noProof/>
          </w:rPr>
          <w:t>单位定期</w:t>
        </w:r>
        <w:r w:rsidR="0037252A">
          <w:rPr>
            <w:noProof/>
            <w:webHidden/>
          </w:rPr>
          <w:tab/>
        </w:r>
        <w:r>
          <w:rPr>
            <w:noProof/>
            <w:webHidden/>
          </w:rPr>
          <w:fldChar w:fldCharType="begin"/>
        </w:r>
        <w:r w:rsidR="0037252A">
          <w:rPr>
            <w:noProof/>
            <w:webHidden/>
          </w:rPr>
          <w:instrText xml:space="preserve"> PAGEREF _Toc186273596 \h </w:instrText>
        </w:r>
        <w:r>
          <w:rPr>
            <w:noProof/>
            <w:webHidden/>
          </w:rPr>
        </w:r>
        <w:r>
          <w:rPr>
            <w:noProof/>
            <w:webHidden/>
          </w:rPr>
          <w:fldChar w:fldCharType="separate"/>
        </w:r>
        <w:r w:rsidR="0037252A">
          <w:rPr>
            <w:noProof/>
            <w:webHidden/>
          </w:rPr>
          <w:t>506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97" w:history="1">
        <w:r w:rsidR="0037252A" w:rsidRPr="00966D35">
          <w:rPr>
            <w:rStyle w:val="a3"/>
            <w:rFonts w:hint="eastAsia"/>
            <w:noProof/>
          </w:rPr>
          <w:t>第五节</w:t>
        </w:r>
        <w:r w:rsidR="0037252A" w:rsidRPr="00966D35">
          <w:rPr>
            <w:rStyle w:val="a3"/>
            <w:noProof/>
          </w:rPr>
          <w:t xml:space="preserve">  </w:t>
        </w:r>
        <w:r w:rsidR="0037252A" w:rsidRPr="00966D35">
          <w:rPr>
            <w:rStyle w:val="a3"/>
            <w:rFonts w:hint="eastAsia"/>
            <w:noProof/>
          </w:rPr>
          <w:t>通知存款管理</w:t>
        </w:r>
        <w:r w:rsidR="0037252A">
          <w:rPr>
            <w:noProof/>
            <w:webHidden/>
          </w:rPr>
          <w:tab/>
        </w:r>
        <w:r>
          <w:rPr>
            <w:noProof/>
            <w:webHidden/>
          </w:rPr>
          <w:fldChar w:fldCharType="begin"/>
        </w:r>
        <w:r w:rsidR="0037252A">
          <w:rPr>
            <w:noProof/>
            <w:webHidden/>
          </w:rPr>
          <w:instrText xml:space="preserve"> PAGEREF _Toc186273597 \h </w:instrText>
        </w:r>
        <w:r>
          <w:rPr>
            <w:noProof/>
            <w:webHidden/>
          </w:rPr>
        </w:r>
        <w:r>
          <w:rPr>
            <w:noProof/>
            <w:webHidden/>
          </w:rPr>
          <w:fldChar w:fldCharType="separate"/>
        </w:r>
        <w:r w:rsidR="0037252A">
          <w:rPr>
            <w:noProof/>
            <w:webHidden/>
          </w:rPr>
          <w:t>545</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98" w:history="1">
        <w:r w:rsidR="0037252A" w:rsidRPr="00966D35">
          <w:rPr>
            <w:rStyle w:val="a3"/>
            <w:rFonts w:hint="eastAsia"/>
            <w:noProof/>
          </w:rPr>
          <w:t>第六节</w:t>
        </w:r>
        <w:r w:rsidR="0037252A" w:rsidRPr="00966D35">
          <w:rPr>
            <w:rStyle w:val="a3"/>
            <w:noProof/>
          </w:rPr>
          <w:t xml:space="preserve">  </w:t>
        </w:r>
        <w:r w:rsidR="0037252A" w:rsidRPr="00966D35">
          <w:rPr>
            <w:rStyle w:val="a3"/>
            <w:rFonts w:hint="eastAsia"/>
            <w:noProof/>
          </w:rPr>
          <w:t>定期信息查询</w:t>
        </w:r>
        <w:r w:rsidR="0037252A">
          <w:rPr>
            <w:noProof/>
            <w:webHidden/>
          </w:rPr>
          <w:tab/>
        </w:r>
        <w:r>
          <w:rPr>
            <w:noProof/>
            <w:webHidden/>
          </w:rPr>
          <w:fldChar w:fldCharType="begin"/>
        </w:r>
        <w:r w:rsidR="0037252A">
          <w:rPr>
            <w:noProof/>
            <w:webHidden/>
          </w:rPr>
          <w:instrText xml:space="preserve"> PAGEREF _Toc186273598 \h </w:instrText>
        </w:r>
        <w:r>
          <w:rPr>
            <w:noProof/>
            <w:webHidden/>
          </w:rPr>
        </w:r>
        <w:r>
          <w:rPr>
            <w:noProof/>
            <w:webHidden/>
          </w:rPr>
          <w:fldChar w:fldCharType="separate"/>
        </w:r>
        <w:r w:rsidR="0037252A">
          <w:rPr>
            <w:noProof/>
            <w:webHidden/>
          </w:rPr>
          <w:t>552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599" w:history="1">
        <w:r w:rsidR="0037252A" w:rsidRPr="00966D35">
          <w:rPr>
            <w:rStyle w:val="a3"/>
            <w:rFonts w:hint="eastAsia"/>
            <w:noProof/>
          </w:rPr>
          <w:t>第七节</w:t>
        </w:r>
        <w:r w:rsidR="0037252A" w:rsidRPr="00966D35">
          <w:rPr>
            <w:rStyle w:val="a3"/>
            <w:noProof/>
          </w:rPr>
          <w:t xml:space="preserve">  </w:t>
        </w:r>
        <w:r w:rsidR="0037252A" w:rsidRPr="00966D35">
          <w:rPr>
            <w:rStyle w:val="a3"/>
            <w:rFonts w:hint="eastAsia"/>
            <w:noProof/>
          </w:rPr>
          <w:t>差错处理</w:t>
        </w:r>
        <w:r w:rsidR="0037252A">
          <w:rPr>
            <w:noProof/>
            <w:webHidden/>
          </w:rPr>
          <w:tab/>
        </w:r>
        <w:r>
          <w:rPr>
            <w:noProof/>
            <w:webHidden/>
          </w:rPr>
          <w:fldChar w:fldCharType="begin"/>
        </w:r>
        <w:r w:rsidR="0037252A">
          <w:rPr>
            <w:noProof/>
            <w:webHidden/>
          </w:rPr>
          <w:instrText xml:space="preserve"> PAGEREF _Toc186273599 \h </w:instrText>
        </w:r>
        <w:r>
          <w:rPr>
            <w:noProof/>
            <w:webHidden/>
          </w:rPr>
        </w:r>
        <w:r>
          <w:rPr>
            <w:noProof/>
            <w:webHidden/>
          </w:rPr>
          <w:fldChar w:fldCharType="separate"/>
        </w:r>
        <w:r w:rsidR="0037252A">
          <w:rPr>
            <w:noProof/>
            <w:webHidden/>
          </w:rPr>
          <w:t>555</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600" w:history="1">
        <w:r w:rsidR="0037252A" w:rsidRPr="00966D35">
          <w:rPr>
            <w:rStyle w:val="a3"/>
            <w:rFonts w:hint="eastAsia"/>
            <w:noProof/>
          </w:rPr>
          <w:t>第六章　资产业务</w:t>
        </w:r>
        <w:r w:rsidR="0037252A">
          <w:rPr>
            <w:noProof/>
            <w:webHidden/>
          </w:rPr>
          <w:tab/>
        </w:r>
        <w:r>
          <w:rPr>
            <w:noProof/>
            <w:webHidden/>
          </w:rPr>
          <w:fldChar w:fldCharType="begin"/>
        </w:r>
        <w:r w:rsidR="0037252A">
          <w:rPr>
            <w:noProof/>
            <w:webHidden/>
          </w:rPr>
          <w:instrText xml:space="preserve"> PAGEREF _Toc186273600 \h </w:instrText>
        </w:r>
        <w:r>
          <w:rPr>
            <w:noProof/>
            <w:webHidden/>
          </w:rPr>
        </w:r>
        <w:r>
          <w:rPr>
            <w:noProof/>
            <w:webHidden/>
          </w:rPr>
          <w:fldChar w:fldCharType="separate"/>
        </w:r>
        <w:r w:rsidR="0037252A">
          <w:rPr>
            <w:noProof/>
            <w:webHidden/>
          </w:rPr>
          <w:t>588</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01" w:history="1">
        <w:r w:rsidR="0037252A" w:rsidRPr="00966D35">
          <w:rPr>
            <w:rStyle w:val="a3"/>
            <w:rFonts w:hint="eastAsia"/>
            <w:noProof/>
          </w:rPr>
          <w:t>第一节</w:t>
        </w:r>
        <w:r w:rsidR="0037252A" w:rsidRPr="00966D35">
          <w:rPr>
            <w:rStyle w:val="a3"/>
            <w:noProof/>
          </w:rPr>
          <w:t xml:space="preserve">  </w:t>
        </w:r>
        <w:r w:rsidR="0037252A" w:rsidRPr="00966D35">
          <w:rPr>
            <w:rStyle w:val="a3"/>
            <w:rFonts w:hint="eastAsia"/>
            <w:noProof/>
          </w:rPr>
          <w:t>个人质押贷款</w:t>
        </w:r>
        <w:r w:rsidR="0037252A">
          <w:rPr>
            <w:noProof/>
            <w:webHidden/>
          </w:rPr>
          <w:tab/>
        </w:r>
        <w:r>
          <w:rPr>
            <w:noProof/>
            <w:webHidden/>
          </w:rPr>
          <w:fldChar w:fldCharType="begin"/>
        </w:r>
        <w:r w:rsidR="0037252A">
          <w:rPr>
            <w:noProof/>
            <w:webHidden/>
          </w:rPr>
          <w:instrText xml:space="preserve"> PAGEREF _Toc186273601 \h </w:instrText>
        </w:r>
        <w:r>
          <w:rPr>
            <w:noProof/>
            <w:webHidden/>
          </w:rPr>
        </w:r>
        <w:r>
          <w:rPr>
            <w:noProof/>
            <w:webHidden/>
          </w:rPr>
          <w:fldChar w:fldCharType="separate"/>
        </w:r>
        <w:r w:rsidR="0037252A">
          <w:rPr>
            <w:noProof/>
            <w:webHidden/>
          </w:rPr>
          <w:t>588</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602" w:history="1">
        <w:r w:rsidR="0037252A" w:rsidRPr="00966D35">
          <w:rPr>
            <w:rStyle w:val="a3"/>
            <w:rFonts w:hint="eastAsia"/>
            <w:noProof/>
          </w:rPr>
          <w:t>第七章</w:t>
        </w:r>
        <w:r w:rsidR="0037252A" w:rsidRPr="00966D35">
          <w:rPr>
            <w:rStyle w:val="a3"/>
            <w:noProof/>
          </w:rPr>
          <w:t xml:space="preserve">  </w:t>
        </w:r>
        <w:r w:rsidR="0037252A" w:rsidRPr="00966D35">
          <w:rPr>
            <w:rStyle w:val="a3"/>
            <w:rFonts w:hint="eastAsia"/>
            <w:noProof/>
          </w:rPr>
          <w:t>结算业务</w:t>
        </w:r>
        <w:r w:rsidR="0037252A">
          <w:rPr>
            <w:noProof/>
            <w:webHidden/>
          </w:rPr>
          <w:tab/>
        </w:r>
        <w:r>
          <w:rPr>
            <w:noProof/>
            <w:webHidden/>
          </w:rPr>
          <w:fldChar w:fldCharType="begin"/>
        </w:r>
        <w:r w:rsidR="0037252A">
          <w:rPr>
            <w:noProof/>
            <w:webHidden/>
          </w:rPr>
          <w:instrText xml:space="preserve"> PAGEREF _Toc186273602 \h </w:instrText>
        </w:r>
        <w:r>
          <w:rPr>
            <w:noProof/>
            <w:webHidden/>
          </w:rPr>
        </w:r>
        <w:r>
          <w:rPr>
            <w:noProof/>
            <w:webHidden/>
          </w:rPr>
          <w:fldChar w:fldCharType="separate"/>
        </w:r>
        <w:r w:rsidR="0037252A">
          <w:rPr>
            <w:noProof/>
            <w:webHidden/>
          </w:rPr>
          <w:t>616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03" w:history="1">
        <w:r w:rsidR="0037252A" w:rsidRPr="00966D35">
          <w:rPr>
            <w:rStyle w:val="a3"/>
            <w:rFonts w:hint="eastAsia"/>
            <w:noProof/>
          </w:rPr>
          <w:t>第一节</w:t>
        </w:r>
        <w:r w:rsidR="0037252A" w:rsidRPr="00966D35">
          <w:rPr>
            <w:rStyle w:val="a3"/>
            <w:noProof/>
          </w:rPr>
          <w:t xml:space="preserve">  </w:t>
        </w:r>
        <w:r w:rsidR="0037252A" w:rsidRPr="00966D35">
          <w:rPr>
            <w:rStyle w:val="a3"/>
            <w:rFonts w:hint="eastAsia"/>
            <w:noProof/>
          </w:rPr>
          <w:t>内部转账</w:t>
        </w:r>
        <w:r w:rsidR="0037252A">
          <w:rPr>
            <w:noProof/>
            <w:webHidden/>
          </w:rPr>
          <w:tab/>
        </w:r>
        <w:r>
          <w:rPr>
            <w:noProof/>
            <w:webHidden/>
          </w:rPr>
          <w:fldChar w:fldCharType="begin"/>
        </w:r>
        <w:r w:rsidR="0037252A">
          <w:rPr>
            <w:noProof/>
            <w:webHidden/>
          </w:rPr>
          <w:instrText xml:space="preserve"> PAGEREF _Toc186273603 \h </w:instrText>
        </w:r>
        <w:r>
          <w:rPr>
            <w:noProof/>
            <w:webHidden/>
          </w:rPr>
        </w:r>
        <w:r>
          <w:rPr>
            <w:noProof/>
            <w:webHidden/>
          </w:rPr>
          <w:fldChar w:fldCharType="separate"/>
        </w:r>
        <w:r w:rsidR="0037252A">
          <w:rPr>
            <w:noProof/>
            <w:webHidden/>
          </w:rPr>
          <w:t>616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04" w:history="1">
        <w:r w:rsidR="0037252A" w:rsidRPr="00966D35">
          <w:rPr>
            <w:rStyle w:val="a3"/>
            <w:rFonts w:hint="eastAsia"/>
            <w:noProof/>
          </w:rPr>
          <w:t>第二节</w:t>
        </w:r>
        <w:r w:rsidR="0037252A" w:rsidRPr="00966D35">
          <w:rPr>
            <w:rStyle w:val="a3"/>
            <w:noProof/>
          </w:rPr>
          <w:t xml:space="preserve">  </w:t>
        </w:r>
        <w:r w:rsidR="0037252A" w:rsidRPr="00966D35">
          <w:rPr>
            <w:rStyle w:val="a3"/>
            <w:rFonts w:hint="eastAsia"/>
            <w:noProof/>
          </w:rPr>
          <w:t>客户转账提出贷记</w:t>
        </w:r>
        <w:r w:rsidR="0037252A">
          <w:rPr>
            <w:noProof/>
            <w:webHidden/>
          </w:rPr>
          <w:tab/>
        </w:r>
        <w:r>
          <w:rPr>
            <w:noProof/>
            <w:webHidden/>
          </w:rPr>
          <w:fldChar w:fldCharType="begin"/>
        </w:r>
        <w:r w:rsidR="0037252A">
          <w:rPr>
            <w:noProof/>
            <w:webHidden/>
          </w:rPr>
          <w:instrText xml:space="preserve"> PAGEREF _Toc186273604 \h </w:instrText>
        </w:r>
        <w:r>
          <w:rPr>
            <w:noProof/>
            <w:webHidden/>
          </w:rPr>
        </w:r>
        <w:r>
          <w:rPr>
            <w:noProof/>
            <w:webHidden/>
          </w:rPr>
          <w:fldChar w:fldCharType="separate"/>
        </w:r>
        <w:r w:rsidR="0037252A">
          <w:rPr>
            <w:noProof/>
            <w:webHidden/>
          </w:rPr>
          <w:t>632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05" w:history="1">
        <w:r w:rsidR="0037252A" w:rsidRPr="00966D35">
          <w:rPr>
            <w:rStyle w:val="a3"/>
            <w:rFonts w:hint="eastAsia"/>
            <w:noProof/>
          </w:rPr>
          <w:t>第三节</w:t>
        </w:r>
        <w:r w:rsidR="0037252A" w:rsidRPr="00966D35">
          <w:rPr>
            <w:rStyle w:val="a3"/>
            <w:noProof/>
          </w:rPr>
          <w:t xml:space="preserve">  </w:t>
        </w:r>
        <w:r w:rsidR="0037252A" w:rsidRPr="00966D35">
          <w:rPr>
            <w:rStyle w:val="a3"/>
            <w:rFonts w:hint="eastAsia"/>
            <w:noProof/>
          </w:rPr>
          <w:t>票交凭证打印</w:t>
        </w:r>
        <w:r w:rsidR="0037252A">
          <w:rPr>
            <w:noProof/>
            <w:webHidden/>
          </w:rPr>
          <w:tab/>
        </w:r>
        <w:r>
          <w:rPr>
            <w:noProof/>
            <w:webHidden/>
          </w:rPr>
          <w:fldChar w:fldCharType="begin"/>
        </w:r>
        <w:r w:rsidR="0037252A">
          <w:rPr>
            <w:noProof/>
            <w:webHidden/>
          </w:rPr>
          <w:instrText xml:space="preserve"> PAGEREF _Toc186273605 \h </w:instrText>
        </w:r>
        <w:r>
          <w:rPr>
            <w:noProof/>
            <w:webHidden/>
          </w:rPr>
        </w:r>
        <w:r>
          <w:rPr>
            <w:noProof/>
            <w:webHidden/>
          </w:rPr>
          <w:fldChar w:fldCharType="separate"/>
        </w:r>
        <w:r w:rsidR="0037252A">
          <w:rPr>
            <w:noProof/>
            <w:webHidden/>
          </w:rPr>
          <w:t>657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06" w:history="1">
        <w:r w:rsidR="0037252A" w:rsidRPr="00966D35">
          <w:rPr>
            <w:rStyle w:val="a3"/>
            <w:rFonts w:hint="eastAsia"/>
            <w:noProof/>
          </w:rPr>
          <w:t>第四节</w:t>
        </w:r>
        <w:r w:rsidR="0037252A" w:rsidRPr="00966D35">
          <w:rPr>
            <w:rStyle w:val="a3"/>
            <w:noProof/>
          </w:rPr>
          <w:t xml:space="preserve">  </w:t>
        </w:r>
        <w:r w:rsidR="0037252A" w:rsidRPr="00966D35">
          <w:rPr>
            <w:rStyle w:val="a3"/>
            <w:rFonts w:hint="eastAsia"/>
            <w:noProof/>
          </w:rPr>
          <w:t>客户转账提出借记</w:t>
        </w:r>
        <w:r w:rsidR="0037252A">
          <w:rPr>
            <w:noProof/>
            <w:webHidden/>
          </w:rPr>
          <w:tab/>
        </w:r>
        <w:r>
          <w:rPr>
            <w:noProof/>
            <w:webHidden/>
          </w:rPr>
          <w:fldChar w:fldCharType="begin"/>
        </w:r>
        <w:r w:rsidR="0037252A">
          <w:rPr>
            <w:noProof/>
            <w:webHidden/>
          </w:rPr>
          <w:instrText xml:space="preserve"> PAGEREF _Toc186273606 \h </w:instrText>
        </w:r>
        <w:r>
          <w:rPr>
            <w:noProof/>
            <w:webHidden/>
          </w:rPr>
        </w:r>
        <w:r>
          <w:rPr>
            <w:noProof/>
            <w:webHidden/>
          </w:rPr>
          <w:fldChar w:fldCharType="separate"/>
        </w:r>
        <w:r w:rsidR="0037252A">
          <w:rPr>
            <w:noProof/>
            <w:webHidden/>
          </w:rPr>
          <w:t>659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07" w:history="1">
        <w:r w:rsidR="0037252A" w:rsidRPr="00966D35">
          <w:rPr>
            <w:rStyle w:val="a3"/>
            <w:rFonts w:hint="eastAsia"/>
            <w:noProof/>
          </w:rPr>
          <w:t>第五节</w:t>
        </w:r>
        <w:r w:rsidR="0037252A" w:rsidRPr="00966D35">
          <w:rPr>
            <w:rStyle w:val="a3"/>
            <w:noProof/>
          </w:rPr>
          <w:t xml:space="preserve">  </w:t>
        </w:r>
        <w:r w:rsidR="0037252A" w:rsidRPr="00966D35">
          <w:rPr>
            <w:rStyle w:val="a3"/>
            <w:rFonts w:hint="eastAsia"/>
            <w:noProof/>
          </w:rPr>
          <w:t>提回处理</w:t>
        </w:r>
        <w:r w:rsidR="0037252A">
          <w:rPr>
            <w:noProof/>
            <w:webHidden/>
          </w:rPr>
          <w:tab/>
        </w:r>
        <w:r>
          <w:rPr>
            <w:noProof/>
            <w:webHidden/>
          </w:rPr>
          <w:fldChar w:fldCharType="begin"/>
        </w:r>
        <w:r w:rsidR="0037252A">
          <w:rPr>
            <w:noProof/>
            <w:webHidden/>
          </w:rPr>
          <w:instrText xml:space="preserve"> PAGEREF _Toc186273607 \h </w:instrText>
        </w:r>
        <w:r>
          <w:rPr>
            <w:noProof/>
            <w:webHidden/>
          </w:rPr>
        </w:r>
        <w:r>
          <w:rPr>
            <w:noProof/>
            <w:webHidden/>
          </w:rPr>
          <w:fldChar w:fldCharType="separate"/>
        </w:r>
        <w:r w:rsidR="0037252A">
          <w:rPr>
            <w:noProof/>
            <w:webHidden/>
          </w:rPr>
          <w:t>669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08" w:history="1">
        <w:r w:rsidR="0037252A" w:rsidRPr="00966D35">
          <w:rPr>
            <w:rStyle w:val="a3"/>
            <w:rFonts w:hint="eastAsia"/>
            <w:noProof/>
          </w:rPr>
          <w:t>第六节</w:t>
        </w:r>
        <w:r w:rsidR="0037252A" w:rsidRPr="00966D35">
          <w:rPr>
            <w:rStyle w:val="a3"/>
            <w:noProof/>
          </w:rPr>
          <w:t xml:space="preserve">  </w:t>
        </w:r>
        <w:r w:rsidR="0037252A" w:rsidRPr="00966D35">
          <w:rPr>
            <w:rStyle w:val="a3"/>
            <w:rFonts w:hint="eastAsia"/>
            <w:noProof/>
          </w:rPr>
          <w:t>电子汇兑对接</w:t>
        </w:r>
        <w:r w:rsidR="0037252A">
          <w:rPr>
            <w:noProof/>
            <w:webHidden/>
          </w:rPr>
          <w:tab/>
        </w:r>
        <w:r>
          <w:rPr>
            <w:noProof/>
            <w:webHidden/>
          </w:rPr>
          <w:fldChar w:fldCharType="begin"/>
        </w:r>
        <w:r w:rsidR="0037252A">
          <w:rPr>
            <w:noProof/>
            <w:webHidden/>
          </w:rPr>
          <w:instrText xml:space="preserve"> PAGEREF _Toc186273608 \h </w:instrText>
        </w:r>
        <w:r>
          <w:rPr>
            <w:noProof/>
            <w:webHidden/>
          </w:rPr>
        </w:r>
        <w:r>
          <w:rPr>
            <w:noProof/>
            <w:webHidden/>
          </w:rPr>
          <w:fldChar w:fldCharType="separate"/>
        </w:r>
        <w:r w:rsidR="0037252A">
          <w:rPr>
            <w:noProof/>
            <w:webHidden/>
          </w:rPr>
          <w:t>686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09" w:history="1">
        <w:r w:rsidR="0037252A" w:rsidRPr="00966D35">
          <w:rPr>
            <w:rStyle w:val="a3"/>
            <w:rFonts w:hint="eastAsia"/>
            <w:noProof/>
          </w:rPr>
          <w:t>第七节</w:t>
        </w:r>
        <w:r w:rsidR="0037252A" w:rsidRPr="00966D35">
          <w:rPr>
            <w:rStyle w:val="a3"/>
            <w:noProof/>
          </w:rPr>
          <w:t xml:space="preserve">  </w:t>
        </w:r>
        <w:r w:rsidR="0037252A" w:rsidRPr="00966D35">
          <w:rPr>
            <w:rStyle w:val="a3"/>
            <w:rFonts w:hint="eastAsia"/>
            <w:noProof/>
          </w:rPr>
          <w:t>交换差处理</w:t>
        </w:r>
        <w:r w:rsidR="0037252A">
          <w:rPr>
            <w:noProof/>
            <w:webHidden/>
          </w:rPr>
          <w:tab/>
        </w:r>
        <w:r>
          <w:rPr>
            <w:noProof/>
            <w:webHidden/>
          </w:rPr>
          <w:fldChar w:fldCharType="begin"/>
        </w:r>
        <w:r w:rsidR="0037252A">
          <w:rPr>
            <w:noProof/>
            <w:webHidden/>
          </w:rPr>
          <w:instrText xml:space="preserve"> PAGEREF _Toc186273609 \h </w:instrText>
        </w:r>
        <w:r>
          <w:rPr>
            <w:noProof/>
            <w:webHidden/>
          </w:rPr>
        </w:r>
        <w:r>
          <w:rPr>
            <w:noProof/>
            <w:webHidden/>
          </w:rPr>
          <w:fldChar w:fldCharType="separate"/>
        </w:r>
        <w:r w:rsidR="0037252A">
          <w:rPr>
            <w:noProof/>
            <w:webHidden/>
          </w:rPr>
          <w:t>689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10" w:history="1">
        <w:r w:rsidR="0037252A" w:rsidRPr="00966D35">
          <w:rPr>
            <w:rStyle w:val="a3"/>
            <w:rFonts w:hint="eastAsia"/>
            <w:noProof/>
          </w:rPr>
          <w:t>第八节</w:t>
        </w:r>
        <w:r w:rsidR="0037252A" w:rsidRPr="00966D35">
          <w:rPr>
            <w:rStyle w:val="a3"/>
            <w:noProof/>
          </w:rPr>
          <w:t xml:space="preserve">  </w:t>
        </w:r>
        <w:r w:rsidR="0037252A" w:rsidRPr="00966D35">
          <w:rPr>
            <w:rStyle w:val="a3"/>
            <w:rFonts w:hint="eastAsia"/>
            <w:noProof/>
          </w:rPr>
          <w:t>银行汇票</w:t>
        </w:r>
        <w:r w:rsidR="0037252A">
          <w:rPr>
            <w:noProof/>
            <w:webHidden/>
          </w:rPr>
          <w:tab/>
        </w:r>
        <w:r>
          <w:rPr>
            <w:noProof/>
            <w:webHidden/>
          </w:rPr>
          <w:fldChar w:fldCharType="begin"/>
        </w:r>
        <w:r w:rsidR="0037252A">
          <w:rPr>
            <w:noProof/>
            <w:webHidden/>
          </w:rPr>
          <w:instrText xml:space="preserve"> PAGEREF _Toc186273610 \h </w:instrText>
        </w:r>
        <w:r>
          <w:rPr>
            <w:noProof/>
            <w:webHidden/>
          </w:rPr>
        </w:r>
        <w:r>
          <w:rPr>
            <w:noProof/>
            <w:webHidden/>
          </w:rPr>
          <w:fldChar w:fldCharType="separate"/>
        </w:r>
        <w:r w:rsidR="0037252A">
          <w:rPr>
            <w:noProof/>
            <w:webHidden/>
          </w:rPr>
          <w:t>695</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11" w:history="1">
        <w:r w:rsidR="0037252A" w:rsidRPr="00966D35">
          <w:rPr>
            <w:rStyle w:val="a3"/>
            <w:rFonts w:hint="eastAsia"/>
            <w:noProof/>
          </w:rPr>
          <w:t>第九节</w:t>
        </w:r>
        <w:r w:rsidR="0037252A" w:rsidRPr="00966D35">
          <w:rPr>
            <w:rStyle w:val="a3"/>
            <w:noProof/>
          </w:rPr>
          <w:t xml:space="preserve">  </w:t>
        </w:r>
        <w:r w:rsidR="0037252A" w:rsidRPr="00966D35">
          <w:rPr>
            <w:rStyle w:val="a3"/>
            <w:rFonts w:hint="eastAsia"/>
            <w:noProof/>
          </w:rPr>
          <w:t>银行本票</w:t>
        </w:r>
        <w:r w:rsidR="0037252A">
          <w:rPr>
            <w:noProof/>
            <w:webHidden/>
          </w:rPr>
          <w:tab/>
        </w:r>
        <w:r>
          <w:rPr>
            <w:noProof/>
            <w:webHidden/>
          </w:rPr>
          <w:fldChar w:fldCharType="begin"/>
        </w:r>
        <w:r w:rsidR="0037252A">
          <w:rPr>
            <w:noProof/>
            <w:webHidden/>
          </w:rPr>
          <w:instrText xml:space="preserve"> PAGEREF _Toc186273611 \h </w:instrText>
        </w:r>
        <w:r>
          <w:rPr>
            <w:noProof/>
            <w:webHidden/>
          </w:rPr>
        </w:r>
        <w:r>
          <w:rPr>
            <w:noProof/>
            <w:webHidden/>
          </w:rPr>
          <w:fldChar w:fldCharType="separate"/>
        </w:r>
        <w:r w:rsidR="0037252A">
          <w:rPr>
            <w:noProof/>
            <w:webHidden/>
          </w:rPr>
          <w:t>717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12" w:history="1">
        <w:r w:rsidR="0037252A" w:rsidRPr="00966D35">
          <w:rPr>
            <w:rStyle w:val="a3"/>
            <w:rFonts w:hint="eastAsia"/>
            <w:noProof/>
          </w:rPr>
          <w:t>第十节</w:t>
        </w:r>
        <w:r w:rsidR="0037252A" w:rsidRPr="00966D35">
          <w:rPr>
            <w:rStyle w:val="a3"/>
            <w:noProof/>
          </w:rPr>
          <w:t xml:space="preserve">  </w:t>
        </w:r>
        <w:r w:rsidR="0037252A" w:rsidRPr="00966D35">
          <w:rPr>
            <w:rStyle w:val="a3"/>
            <w:rFonts w:hint="eastAsia"/>
            <w:noProof/>
          </w:rPr>
          <w:t>委托收款</w:t>
        </w:r>
        <w:r w:rsidR="0037252A">
          <w:rPr>
            <w:noProof/>
            <w:webHidden/>
          </w:rPr>
          <w:tab/>
        </w:r>
        <w:r>
          <w:rPr>
            <w:noProof/>
            <w:webHidden/>
          </w:rPr>
          <w:fldChar w:fldCharType="begin"/>
        </w:r>
        <w:r w:rsidR="0037252A">
          <w:rPr>
            <w:noProof/>
            <w:webHidden/>
          </w:rPr>
          <w:instrText xml:space="preserve"> PAGEREF _Toc186273612 \h </w:instrText>
        </w:r>
        <w:r>
          <w:rPr>
            <w:noProof/>
            <w:webHidden/>
          </w:rPr>
        </w:r>
        <w:r>
          <w:rPr>
            <w:noProof/>
            <w:webHidden/>
          </w:rPr>
          <w:fldChar w:fldCharType="separate"/>
        </w:r>
        <w:r w:rsidR="0037252A">
          <w:rPr>
            <w:noProof/>
            <w:webHidden/>
          </w:rPr>
          <w:t>754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13" w:history="1">
        <w:r w:rsidR="0037252A" w:rsidRPr="00966D35">
          <w:rPr>
            <w:rStyle w:val="a3"/>
            <w:rFonts w:hint="eastAsia"/>
            <w:noProof/>
          </w:rPr>
          <w:t>第十一节</w:t>
        </w:r>
        <w:r w:rsidR="0037252A" w:rsidRPr="00966D35">
          <w:rPr>
            <w:rStyle w:val="a3"/>
            <w:noProof/>
          </w:rPr>
          <w:t xml:space="preserve">  </w:t>
        </w:r>
        <w:r w:rsidR="0037252A" w:rsidRPr="00966D35">
          <w:rPr>
            <w:rStyle w:val="a3"/>
            <w:rFonts w:hint="eastAsia"/>
            <w:noProof/>
          </w:rPr>
          <w:t>系统外同业支付</w:t>
        </w:r>
        <w:r w:rsidR="0037252A">
          <w:rPr>
            <w:noProof/>
            <w:webHidden/>
          </w:rPr>
          <w:tab/>
        </w:r>
        <w:r>
          <w:rPr>
            <w:noProof/>
            <w:webHidden/>
          </w:rPr>
          <w:fldChar w:fldCharType="begin"/>
        </w:r>
        <w:r w:rsidR="0037252A">
          <w:rPr>
            <w:noProof/>
            <w:webHidden/>
          </w:rPr>
          <w:instrText xml:space="preserve"> PAGEREF _Toc186273613 \h </w:instrText>
        </w:r>
        <w:r>
          <w:rPr>
            <w:noProof/>
            <w:webHidden/>
          </w:rPr>
        </w:r>
        <w:r>
          <w:rPr>
            <w:noProof/>
            <w:webHidden/>
          </w:rPr>
          <w:fldChar w:fldCharType="separate"/>
        </w:r>
        <w:r w:rsidR="0037252A">
          <w:rPr>
            <w:noProof/>
            <w:webHidden/>
          </w:rPr>
          <w:t>790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14" w:history="1">
        <w:r w:rsidR="0037252A" w:rsidRPr="00966D35">
          <w:rPr>
            <w:rStyle w:val="a3"/>
            <w:rFonts w:hint="eastAsia"/>
            <w:noProof/>
          </w:rPr>
          <w:t>第十二节</w:t>
        </w:r>
        <w:r w:rsidR="0037252A" w:rsidRPr="00966D35">
          <w:rPr>
            <w:rStyle w:val="a3"/>
            <w:noProof/>
          </w:rPr>
          <w:t xml:space="preserve">  </w:t>
        </w:r>
        <w:r w:rsidR="0037252A" w:rsidRPr="00966D35">
          <w:rPr>
            <w:rStyle w:val="a3"/>
            <w:rFonts w:hint="eastAsia"/>
            <w:noProof/>
          </w:rPr>
          <w:t>查询查复</w:t>
        </w:r>
        <w:r w:rsidR="0037252A">
          <w:rPr>
            <w:noProof/>
            <w:webHidden/>
          </w:rPr>
          <w:tab/>
        </w:r>
        <w:r>
          <w:rPr>
            <w:noProof/>
            <w:webHidden/>
          </w:rPr>
          <w:fldChar w:fldCharType="begin"/>
        </w:r>
        <w:r w:rsidR="0037252A">
          <w:rPr>
            <w:noProof/>
            <w:webHidden/>
          </w:rPr>
          <w:instrText xml:space="preserve"> PAGEREF _Toc186273614 \h </w:instrText>
        </w:r>
        <w:r>
          <w:rPr>
            <w:noProof/>
            <w:webHidden/>
          </w:rPr>
        </w:r>
        <w:r>
          <w:rPr>
            <w:noProof/>
            <w:webHidden/>
          </w:rPr>
          <w:fldChar w:fldCharType="separate"/>
        </w:r>
        <w:r w:rsidR="0037252A">
          <w:rPr>
            <w:noProof/>
            <w:webHidden/>
          </w:rPr>
          <w:t>793</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15" w:history="1">
        <w:r w:rsidR="0037252A" w:rsidRPr="00966D35">
          <w:rPr>
            <w:rStyle w:val="a3"/>
            <w:rFonts w:hint="eastAsia"/>
            <w:noProof/>
          </w:rPr>
          <w:t>第十三节</w:t>
        </w:r>
        <w:r w:rsidR="0037252A" w:rsidRPr="00966D35">
          <w:rPr>
            <w:rStyle w:val="a3"/>
            <w:noProof/>
          </w:rPr>
          <w:t xml:space="preserve">  </w:t>
        </w:r>
        <w:r w:rsidR="0037252A" w:rsidRPr="00966D35">
          <w:rPr>
            <w:rStyle w:val="a3"/>
            <w:rFonts w:hint="eastAsia"/>
            <w:noProof/>
          </w:rPr>
          <w:t>网上信用证</w:t>
        </w:r>
        <w:r w:rsidR="0037252A">
          <w:rPr>
            <w:noProof/>
            <w:webHidden/>
          </w:rPr>
          <w:tab/>
        </w:r>
        <w:r>
          <w:rPr>
            <w:noProof/>
            <w:webHidden/>
          </w:rPr>
          <w:fldChar w:fldCharType="begin"/>
        </w:r>
        <w:r w:rsidR="0037252A">
          <w:rPr>
            <w:noProof/>
            <w:webHidden/>
          </w:rPr>
          <w:instrText xml:space="preserve"> PAGEREF _Toc186273615 \h </w:instrText>
        </w:r>
        <w:r>
          <w:rPr>
            <w:noProof/>
            <w:webHidden/>
          </w:rPr>
        </w:r>
        <w:r>
          <w:rPr>
            <w:noProof/>
            <w:webHidden/>
          </w:rPr>
          <w:fldChar w:fldCharType="separate"/>
        </w:r>
        <w:r w:rsidR="0037252A">
          <w:rPr>
            <w:noProof/>
            <w:webHidden/>
          </w:rPr>
          <w:t>803</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616" w:history="1">
        <w:r w:rsidR="0037252A" w:rsidRPr="00966D35">
          <w:rPr>
            <w:rStyle w:val="a3"/>
            <w:rFonts w:hint="eastAsia"/>
            <w:noProof/>
          </w:rPr>
          <w:t>第八章</w:t>
        </w:r>
        <w:r w:rsidR="0037252A" w:rsidRPr="00966D35">
          <w:rPr>
            <w:rStyle w:val="a3"/>
            <w:noProof/>
          </w:rPr>
          <w:t xml:space="preserve">  </w:t>
        </w:r>
        <w:r w:rsidR="0037252A" w:rsidRPr="00966D35">
          <w:rPr>
            <w:rStyle w:val="a3"/>
            <w:rFonts w:hint="eastAsia"/>
            <w:noProof/>
          </w:rPr>
          <w:t>其他中间业务</w:t>
        </w:r>
        <w:r w:rsidR="0037252A">
          <w:rPr>
            <w:noProof/>
            <w:webHidden/>
          </w:rPr>
          <w:tab/>
        </w:r>
        <w:r>
          <w:rPr>
            <w:noProof/>
            <w:webHidden/>
          </w:rPr>
          <w:fldChar w:fldCharType="begin"/>
        </w:r>
        <w:r w:rsidR="0037252A">
          <w:rPr>
            <w:noProof/>
            <w:webHidden/>
          </w:rPr>
          <w:instrText xml:space="preserve"> PAGEREF _Toc186273616 \h </w:instrText>
        </w:r>
        <w:r>
          <w:rPr>
            <w:noProof/>
            <w:webHidden/>
          </w:rPr>
        </w:r>
        <w:r>
          <w:rPr>
            <w:noProof/>
            <w:webHidden/>
          </w:rPr>
          <w:fldChar w:fldCharType="separate"/>
        </w:r>
        <w:r w:rsidR="0037252A">
          <w:rPr>
            <w:noProof/>
            <w:webHidden/>
          </w:rPr>
          <w:t>807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17" w:history="1">
        <w:r w:rsidR="0037252A" w:rsidRPr="00966D35">
          <w:rPr>
            <w:rStyle w:val="a3"/>
            <w:rFonts w:hint="eastAsia"/>
            <w:noProof/>
          </w:rPr>
          <w:t>第一节</w:t>
        </w:r>
        <w:r w:rsidR="0037252A" w:rsidRPr="00966D35">
          <w:rPr>
            <w:rStyle w:val="a3"/>
            <w:noProof/>
          </w:rPr>
          <w:t xml:space="preserve">  </w:t>
        </w:r>
        <w:r w:rsidR="0037252A" w:rsidRPr="00966D35">
          <w:rPr>
            <w:rStyle w:val="a3"/>
            <w:rFonts w:hint="eastAsia"/>
            <w:noProof/>
          </w:rPr>
          <w:t>信用卡业务</w:t>
        </w:r>
        <w:r w:rsidR="0037252A">
          <w:rPr>
            <w:noProof/>
            <w:webHidden/>
          </w:rPr>
          <w:tab/>
        </w:r>
        <w:r>
          <w:rPr>
            <w:noProof/>
            <w:webHidden/>
          </w:rPr>
          <w:fldChar w:fldCharType="begin"/>
        </w:r>
        <w:r w:rsidR="0037252A">
          <w:rPr>
            <w:noProof/>
            <w:webHidden/>
          </w:rPr>
          <w:instrText xml:space="preserve"> PAGEREF _Toc186273617 \h </w:instrText>
        </w:r>
        <w:r>
          <w:rPr>
            <w:noProof/>
            <w:webHidden/>
          </w:rPr>
        </w:r>
        <w:r>
          <w:rPr>
            <w:noProof/>
            <w:webHidden/>
          </w:rPr>
          <w:fldChar w:fldCharType="separate"/>
        </w:r>
        <w:r w:rsidR="0037252A">
          <w:rPr>
            <w:noProof/>
            <w:webHidden/>
          </w:rPr>
          <w:t>807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18" w:history="1">
        <w:r w:rsidR="0037252A" w:rsidRPr="00966D35">
          <w:rPr>
            <w:rStyle w:val="a3"/>
            <w:rFonts w:hint="eastAsia"/>
            <w:noProof/>
          </w:rPr>
          <w:t>第二节</w:t>
        </w:r>
        <w:r w:rsidR="0037252A" w:rsidRPr="00966D35">
          <w:rPr>
            <w:rStyle w:val="a3"/>
            <w:noProof/>
          </w:rPr>
          <w:t xml:space="preserve">  </w:t>
        </w:r>
        <w:r w:rsidR="0037252A" w:rsidRPr="00966D35">
          <w:rPr>
            <w:rStyle w:val="a3"/>
            <w:rFonts w:hint="eastAsia"/>
            <w:noProof/>
          </w:rPr>
          <w:t>网上支付</w:t>
        </w:r>
        <w:r w:rsidR="0037252A">
          <w:rPr>
            <w:noProof/>
            <w:webHidden/>
          </w:rPr>
          <w:tab/>
        </w:r>
        <w:r>
          <w:rPr>
            <w:noProof/>
            <w:webHidden/>
          </w:rPr>
          <w:fldChar w:fldCharType="begin"/>
        </w:r>
        <w:r w:rsidR="0037252A">
          <w:rPr>
            <w:noProof/>
            <w:webHidden/>
          </w:rPr>
          <w:instrText xml:space="preserve"> PAGEREF _Toc186273618 \h </w:instrText>
        </w:r>
        <w:r>
          <w:rPr>
            <w:noProof/>
            <w:webHidden/>
          </w:rPr>
        </w:r>
        <w:r>
          <w:rPr>
            <w:noProof/>
            <w:webHidden/>
          </w:rPr>
          <w:fldChar w:fldCharType="separate"/>
        </w:r>
        <w:r w:rsidR="0037252A">
          <w:rPr>
            <w:noProof/>
            <w:webHidden/>
          </w:rPr>
          <w:t>819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19" w:history="1">
        <w:r w:rsidR="0037252A" w:rsidRPr="00966D35">
          <w:rPr>
            <w:rStyle w:val="a3"/>
            <w:rFonts w:hint="eastAsia"/>
            <w:noProof/>
          </w:rPr>
          <w:t>第三节</w:t>
        </w:r>
        <w:r w:rsidR="0037252A" w:rsidRPr="00966D35">
          <w:rPr>
            <w:rStyle w:val="a3"/>
            <w:noProof/>
          </w:rPr>
          <w:t xml:space="preserve">  </w:t>
        </w:r>
        <w:r w:rsidR="0037252A" w:rsidRPr="00966D35">
          <w:rPr>
            <w:rStyle w:val="a3"/>
            <w:rFonts w:hint="eastAsia"/>
            <w:noProof/>
          </w:rPr>
          <w:t>限额更改</w:t>
        </w:r>
        <w:r w:rsidR="0037252A">
          <w:rPr>
            <w:noProof/>
            <w:webHidden/>
          </w:rPr>
          <w:tab/>
        </w:r>
        <w:r>
          <w:rPr>
            <w:noProof/>
            <w:webHidden/>
          </w:rPr>
          <w:fldChar w:fldCharType="begin"/>
        </w:r>
        <w:r w:rsidR="0037252A">
          <w:rPr>
            <w:noProof/>
            <w:webHidden/>
          </w:rPr>
          <w:instrText xml:space="preserve"> PAGEREF _Toc186273619 \h </w:instrText>
        </w:r>
        <w:r>
          <w:rPr>
            <w:noProof/>
            <w:webHidden/>
          </w:rPr>
        </w:r>
        <w:r>
          <w:rPr>
            <w:noProof/>
            <w:webHidden/>
          </w:rPr>
          <w:fldChar w:fldCharType="separate"/>
        </w:r>
        <w:r w:rsidR="0037252A">
          <w:rPr>
            <w:noProof/>
            <w:webHidden/>
          </w:rPr>
          <w:t>824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20" w:history="1">
        <w:r w:rsidR="0037252A" w:rsidRPr="00966D35">
          <w:rPr>
            <w:rStyle w:val="a3"/>
            <w:rFonts w:hint="eastAsia"/>
            <w:noProof/>
          </w:rPr>
          <w:t>第四节</w:t>
        </w:r>
        <w:r w:rsidR="0037252A" w:rsidRPr="00966D35">
          <w:rPr>
            <w:rStyle w:val="a3"/>
            <w:noProof/>
          </w:rPr>
          <w:t xml:space="preserve">  </w:t>
        </w:r>
        <w:r w:rsidR="0037252A" w:rsidRPr="00966D35">
          <w:rPr>
            <w:rStyle w:val="a3"/>
            <w:rFonts w:hint="eastAsia"/>
            <w:noProof/>
          </w:rPr>
          <w:t>消费商户控制</w:t>
        </w:r>
        <w:r w:rsidR="0037252A">
          <w:rPr>
            <w:noProof/>
            <w:webHidden/>
          </w:rPr>
          <w:tab/>
        </w:r>
        <w:r>
          <w:rPr>
            <w:noProof/>
            <w:webHidden/>
          </w:rPr>
          <w:fldChar w:fldCharType="begin"/>
        </w:r>
        <w:r w:rsidR="0037252A">
          <w:rPr>
            <w:noProof/>
            <w:webHidden/>
          </w:rPr>
          <w:instrText xml:space="preserve"> PAGEREF _Toc186273620 \h </w:instrText>
        </w:r>
        <w:r>
          <w:rPr>
            <w:noProof/>
            <w:webHidden/>
          </w:rPr>
        </w:r>
        <w:r>
          <w:rPr>
            <w:noProof/>
            <w:webHidden/>
          </w:rPr>
          <w:fldChar w:fldCharType="separate"/>
        </w:r>
        <w:r w:rsidR="0037252A">
          <w:rPr>
            <w:noProof/>
            <w:webHidden/>
          </w:rPr>
          <w:t>827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21" w:history="1">
        <w:r w:rsidR="0037252A" w:rsidRPr="00966D35">
          <w:rPr>
            <w:rStyle w:val="a3"/>
            <w:rFonts w:hint="eastAsia"/>
            <w:noProof/>
          </w:rPr>
          <w:t>第五节</w:t>
        </w:r>
        <w:r w:rsidR="0037252A" w:rsidRPr="00966D35">
          <w:rPr>
            <w:rStyle w:val="a3"/>
            <w:noProof/>
          </w:rPr>
          <w:t xml:space="preserve">  </w:t>
        </w:r>
        <w:r w:rsidR="0037252A" w:rsidRPr="00966D35">
          <w:rPr>
            <w:rStyle w:val="a3"/>
            <w:rFonts w:hint="eastAsia"/>
            <w:noProof/>
          </w:rPr>
          <w:t>代发业务</w:t>
        </w:r>
        <w:r w:rsidR="0037252A">
          <w:rPr>
            <w:noProof/>
            <w:webHidden/>
          </w:rPr>
          <w:tab/>
        </w:r>
        <w:r>
          <w:rPr>
            <w:noProof/>
            <w:webHidden/>
          </w:rPr>
          <w:fldChar w:fldCharType="begin"/>
        </w:r>
        <w:r w:rsidR="0037252A">
          <w:rPr>
            <w:noProof/>
            <w:webHidden/>
          </w:rPr>
          <w:instrText xml:space="preserve"> PAGEREF _Toc186273621 \h </w:instrText>
        </w:r>
        <w:r>
          <w:rPr>
            <w:noProof/>
            <w:webHidden/>
          </w:rPr>
        </w:r>
        <w:r>
          <w:rPr>
            <w:noProof/>
            <w:webHidden/>
          </w:rPr>
          <w:fldChar w:fldCharType="separate"/>
        </w:r>
        <w:r w:rsidR="0037252A">
          <w:rPr>
            <w:noProof/>
            <w:webHidden/>
          </w:rPr>
          <w:t>834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22" w:history="1">
        <w:r w:rsidR="0037252A" w:rsidRPr="00966D35">
          <w:rPr>
            <w:rStyle w:val="a3"/>
            <w:rFonts w:hint="eastAsia"/>
            <w:noProof/>
          </w:rPr>
          <w:t>第六节　代扣业务</w:t>
        </w:r>
        <w:r w:rsidR="0037252A">
          <w:rPr>
            <w:noProof/>
            <w:webHidden/>
          </w:rPr>
          <w:tab/>
        </w:r>
        <w:r>
          <w:rPr>
            <w:noProof/>
            <w:webHidden/>
          </w:rPr>
          <w:fldChar w:fldCharType="begin"/>
        </w:r>
        <w:r w:rsidR="0037252A">
          <w:rPr>
            <w:noProof/>
            <w:webHidden/>
          </w:rPr>
          <w:instrText xml:space="preserve"> PAGEREF _Toc186273622 \h </w:instrText>
        </w:r>
        <w:r>
          <w:rPr>
            <w:noProof/>
            <w:webHidden/>
          </w:rPr>
        </w:r>
        <w:r>
          <w:rPr>
            <w:noProof/>
            <w:webHidden/>
          </w:rPr>
          <w:fldChar w:fldCharType="separate"/>
        </w:r>
        <w:r w:rsidR="0037252A">
          <w:rPr>
            <w:noProof/>
            <w:webHidden/>
          </w:rPr>
          <w:t>857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23" w:history="1">
        <w:r w:rsidR="0037252A" w:rsidRPr="00966D35">
          <w:rPr>
            <w:rStyle w:val="a3"/>
            <w:rFonts w:hint="eastAsia"/>
            <w:noProof/>
          </w:rPr>
          <w:t>第七节　银证转账</w:t>
        </w:r>
        <w:r w:rsidR="0037252A">
          <w:rPr>
            <w:noProof/>
            <w:webHidden/>
          </w:rPr>
          <w:tab/>
        </w:r>
        <w:r>
          <w:rPr>
            <w:noProof/>
            <w:webHidden/>
          </w:rPr>
          <w:fldChar w:fldCharType="begin"/>
        </w:r>
        <w:r w:rsidR="0037252A">
          <w:rPr>
            <w:noProof/>
            <w:webHidden/>
          </w:rPr>
          <w:instrText xml:space="preserve"> PAGEREF _Toc186273623 \h </w:instrText>
        </w:r>
        <w:r>
          <w:rPr>
            <w:noProof/>
            <w:webHidden/>
          </w:rPr>
        </w:r>
        <w:r>
          <w:rPr>
            <w:noProof/>
            <w:webHidden/>
          </w:rPr>
          <w:fldChar w:fldCharType="separate"/>
        </w:r>
        <w:r w:rsidR="0037252A">
          <w:rPr>
            <w:noProof/>
            <w:webHidden/>
          </w:rPr>
          <w:t>880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24" w:history="1">
        <w:r w:rsidR="0037252A" w:rsidRPr="00966D35">
          <w:rPr>
            <w:rStyle w:val="a3"/>
            <w:rFonts w:hint="eastAsia"/>
            <w:noProof/>
          </w:rPr>
          <w:t>第八节</w:t>
        </w:r>
        <w:r w:rsidR="0037252A" w:rsidRPr="00966D35">
          <w:rPr>
            <w:rStyle w:val="a3"/>
            <w:noProof/>
          </w:rPr>
          <w:t xml:space="preserve">  </w:t>
        </w:r>
        <w:r w:rsidR="0037252A" w:rsidRPr="00966D35">
          <w:rPr>
            <w:rStyle w:val="a3"/>
            <w:rFonts w:hint="eastAsia"/>
            <w:noProof/>
          </w:rPr>
          <w:t>证券基金业务对接</w:t>
        </w:r>
        <w:r w:rsidR="0037252A">
          <w:rPr>
            <w:noProof/>
            <w:webHidden/>
          </w:rPr>
          <w:tab/>
        </w:r>
        <w:r>
          <w:rPr>
            <w:noProof/>
            <w:webHidden/>
          </w:rPr>
          <w:fldChar w:fldCharType="begin"/>
        </w:r>
        <w:r w:rsidR="0037252A">
          <w:rPr>
            <w:noProof/>
            <w:webHidden/>
          </w:rPr>
          <w:instrText xml:space="preserve"> PAGEREF _Toc186273624 \h </w:instrText>
        </w:r>
        <w:r>
          <w:rPr>
            <w:noProof/>
            <w:webHidden/>
          </w:rPr>
        </w:r>
        <w:r>
          <w:rPr>
            <w:noProof/>
            <w:webHidden/>
          </w:rPr>
          <w:fldChar w:fldCharType="separate"/>
        </w:r>
        <w:r w:rsidR="0037252A">
          <w:rPr>
            <w:noProof/>
            <w:webHidden/>
          </w:rPr>
          <w:t>896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25" w:history="1">
        <w:r w:rsidR="0037252A" w:rsidRPr="00966D35">
          <w:rPr>
            <w:rStyle w:val="a3"/>
            <w:rFonts w:hint="eastAsia"/>
            <w:noProof/>
          </w:rPr>
          <w:t>第九节　自助缴费</w:t>
        </w:r>
        <w:r w:rsidR="0037252A">
          <w:rPr>
            <w:noProof/>
            <w:webHidden/>
          </w:rPr>
          <w:tab/>
        </w:r>
        <w:r>
          <w:rPr>
            <w:noProof/>
            <w:webHidden/>
          </w:rPr>
          <w:fldChar w:fldCharType="begin"/>
        </w:r>
        <w:r w:rsidR="0037252A">
          <w:rPr>
            <w:noProof/>
            <w:webHidden/>
          </w:rPr>
          <w:instrText xml:space="preserve"> PAGEREF _Toc186273625 \h </w:instrText>
        </w:r>
        <w:r>
          <w:rPr>
            <w:noProof/>
            <w:webHidden/>
          </w:rPr>
        </w:r>
        <w:r>
          <w:rPr>
            <w:noProof/>
            <w:webHidden/>
          </w:rPr>
          <w:fldChar w:fldCharType="separate"/>
        </w:r>
        <w:r w:rsidR="0037252A">
          <w:rPr>
            <w:noProof/>
            <w:webHidden/>
          </w:rPr>
          <w:t>898</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26" w:history="1">
        <w:r w:rsidR="0037252A" w:rsidRPr="00966D35">
          <w:rPr>
            <w:rStyle w:val="a3"/>
            <w:rFonts w:ascii="宋体" w:hAnsi="宋体" w:hint="eastAsia"/>
            <w:noProof/>
          </w:rPr>
          <w:t>第十节</w:t>
        </w:r>
        <w:r w:rsidR="0037252A" w:rsidRPr="00966D35">
          <w:rPr>
            <w:rStyle w:val="a3"/>
            <w:rFonts w:ascii="宋体" w:hAnsi="宋体"/>
            <w:noProof/>
          </w:rPr>
          <w:t xml:space="preserve">  </w:t>
        </w:r>
        <w:r w:rsidR="0037252A" w:rsidRPr="00966D35">
          <w:rPr>
            <w:rStyle w:val="a3"/>
            <w:rFonts w:ascii="宋体" w:hAnsi="宋体" w:hint="eastAsia"/>
            <w:noProof/>
          </w:rPr>
          <w:t>柜面凭证式国債</w:t>
        </w:r>
        <w:r w:rsidR="0037252A">
          <w:rPr>
            <w:noProof/>
            <w:webHidden/>
          </w:rPr>
          <w:tab/>
        </w:r>
        <w:r>
          <w:rPr>
            <w:noProof/>
            <w:webHidden/>
          </w:rPr>
          <w:fldChar w:fldCharType="begin"/>
        </w:r>
        <w:r w:rsidR="0037252A">
          <w:rPr>
            <w:noProof/>
            <w:webHidden/>
          </w:rPr>
          <w:instrText xml:space="preserve"> PAGEREF _Toc186273626 \h </w:instrText>
        </w:r>
        <w:r>
          <w:rPr>
            <w:noProof/>
            <w:webHidden/>
          </w:rPr>
        </w:r>
        <w:r>
          <w:rPr>
            <w:noProof/>
            <w:webHidden/>
          </w:rPr>
          <w:fldChar w:fldCharType="separate"/>
        </w:r>
        <w:r w:rsidR="0037252A">
          <w:rPr>
            <w:noProof/>
            <w:webHidden/>
          </w:rPr>
          <w:t>916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27" w:history="1">
        <w:r w:rsidR="0037252A" w:rsidRPr="00966D35">
          <w:rPr>
            <w:rStyle w:val="a3"/>
            <w:rFonts w:hint="eastAsia"/>
            <w:noProof/>
          </w:rPr>
          <w:t>第十一节</w:t>
        </w:r>
        <w:r w:rsidR="0037252A" w:rsidRPr="00966D35">
          <w:rPr>
            <w:rStyle w:val="a3"/>
            <w:noProof/>
          </w:rPr>
          <w:t xml:space="preserve">  </w:t>
        </w:r>
        <w:r w:rsidR="0037252A" w:rsidRPr="00966D35">
          <w:rPr>
            <w:rStyle w:val="a3"/>
            <w:rFonts w:hint="eastAsia"/>
            <w:noProof/>
          </w:rPr>
          <w:t>银证通</w:t>
        </w:r>
        <w:r w:rsidR="0037252A">
          <w:rPr>
            <w:noProof/>
            <w:webHidden/>
          </w:rPr>
          <w:tab/>
        </w:r>
        <w:r>
          <w:rPr>
            <w:noProof/>
            <w:webHidden/>
          </w:rPr>
          <w:fldChar w:fldCharType="begin"/>
        </w:r>
        <w:r w:rsidR="0037252A">
          <w:rPr>
            <w:noProof/>
            <w:webHidden/>
          </w:rPr>
          <w:instrText xml:space="preserve"> PAGEREF _Toc186273627 \h </w:instrText>
        </w:r>
        <w:r>
          <w:rPr>
            <w:noProof/>
            <w:webHidden/>
          </w:rPr>
        </w:r>
        <w:r>
          <w:rPr>
            <w:noProof/>
            <w:webHidden/>
          </w:rPr>
          <w:fldChar w:fldCharType="separate"/>
        </w:r>
        <w:r w:rsidR="0037252A">
          <w:rPr>
            <w:noProof/>
            <w:webHidden/>
          </w:rPr>
          <w:t>962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28" w:history="1">
        <w:r w:rsidR="0037252A" w:rsidRPr="00966D35">
          <w:rPr>
            <w:rStyle w:val="a3"/>
            <w:rFonts w:hint="eastAsia"/>
            <w:noProof/>
          </w:rPr>
          <w:t>第十二节</w:t>
        </w:r>
        <w:r w:rsidR="0037252A" w:rsidRPr="00966D35">
          <w:rPr>
            <w:rStyle w:val="a3"/>
            <w:noProof/>
          </w:rPr>
          <w:t xml:space="preserve">  </w:t>
        </w:r>
        <w:r w:rsidR="0037252A" w:rsidRPr="00966D35">
          <w:rPr>
            <w:rStyle w:val="a3"/>
            <w:rFonts w:hint="eastAsia"/>
            <w:noProof/>
          </w:rPr>
          <w:t>银基通个人业务</w:t>
        </w:r>
        <w:r w:rsidR="0037252A">
          <w:rPr>
            <w:noProof/>
            <w:webHidden/>
          </w:rPr>
          <w:tab/>
        </w:r>
        <w:r>
          <w:rPr>
            <w:noProof/>
            <w:webHidden/>
          </w:rPr>
          <w:fldChar w:fldCharType="begin"/>
        </w:r>
        <w:r w:rsidR="0037252A">
          <w:rPr>
            <w:noProof/>
            <w:webHidden/>
          </w:rPr>
          <w:instrText xml:space="preserve"> PAGEREF _Toc186273628 \h </w:instrText>
        </w:r>
        <w:r>
          <w:rPr>
            <w:noProof/>
            <w:webHidden/>
          </w:rPr>
        </w:r>
        <w:r>
          <w:rPr>
            <w:noProof/>
            <w:webHidden/>
          </w:rPr>
          <w:fldChar w:fldCharType="separate"/>
        </w:r>
        <w:r w:rsidR="0037252A">
          <w:rPr>
            <w:noProof/>
            <w:webHidden/>
          </w:rPr>
          <w:t>967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29" w:history="1">
        <w:r w:rsidR="0037252A" w:rsidRPr="00966D35">
          <w:rPr>
            <w:rStyle w:val="a3"/>
            <w:rFonts w:hint="eastAsia"/>
            <w:noProof/>
          </w:rPr>
          <w:t>第十三节</w:t>
        </w:r>
        <w:r w:rsidR="0037252A" w:rsidRPr="00966D35">
          <w:rPr>
            <w:rStyle w:val="a3"/>
            <w:noProof/>
          </w:rPr>
          <w:t xml:space="preserve">  </w:t>
        </w:r>
        <w:r w:rsidR="0037252A" w:rsidRPr="00966D35">
          <w:rPr>
            <w:rStyle w:val="a3"/>
            <w:rFonts w:hint="eastAsia"/>
            <w:noProof/>
          </w:rPr>
          <w:t>银基通对公业务</w:t>
        </w:r>
        <w:r w:rsidR="0037252A">
          <w:rPr>
            <w:noProof/>
            <w:webHidden/>
          </w:rPr>
          <w:tab/>
        </w:r>
        <w:r>
          <w:rPr>
            <w:noProof/>
            <w:webHidden/>
          </w:rPr>
          <w:fldChar w:fldCharType="begin"/>
        </w:r>
        <w:r w:rsidR="0037252A">
          <w:rPr>
            <w:noProof/>
            <w:webHidden/>
          </w:rPr>
          <w:instrText xml:space="preserve"> PAGEREF _Toc186273629 \h </w:instrText>
        </w:r>
        <w:r>
          <w:rPr>
            <w:noProof/>
            <w:webHidden/>
          </w:rPr>
        </w:r>
        <w:r>
          <w:rPr>
            <w:noProof/>
            <w:webHidden/>
          </w:rPr>
          <w:fldChar w:fldCharType="separate"/>
        </w:r>
        <w:r w:rsidR="0037252A">
          <w:rPr>
            <w:noProof/>
            <w:webHidden/>
          </w:rPr>
          <w:t>982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30" w:history="1">
        <w:r w:rsidR="0037252A" w:rsidRPr="00966D35">
          <w:rPr>
            <w:rStyle w:val="a3"/>
            <w:rFonts w:ascii="宋体" w:hAnsi="宋体" w:hint="eastAsia"/>
            <w:noProof/>
          </w:rPr>
          <w:t>第十四节</w:t>
        </w:r>
        <w:r w:rsidR="0037252A" w:rsidRPr="00966D35">
          <w:rPr>
            <w:rStyle w:val="a3"/>
            <w:rFonts w:ascii="宋体" w:hAnsi="宋体"/>
            <w:noProof/>
          </w:rPr>
          <w:t xml:space="preserve">  </w:t>
        </w:r>
        <w:r w:rsidR="0037252A" w:rsidRPr="00966D35">
          <w:rPr>
            <w:rStyle w:val="a3"/>
            <w:rFonts w:ascii="宋体" w:hAnsi="宋体" w:hint="eastAsia"/>
            <w:noProof/>
          </w:rPr>
          <w:t>快易理财协议管理</w:t>
        </w:r>
        <w:r w:rsidR="0037252A">
          <w:rPr>
            <w:noProof/>
            <w:webHidden/>
          </w:rPr>
          <w:tab/>
        </w:r>
        <w:r>
          <w:rPr>
            <w:noProof/>
            <w:webHidden/>
          </w:rPr>
          <w:fldChar w:fldCharType="begin"/>
        </w:r>
        <w:r w:rsidR="0037252A">
          <w:rPr>
            <w:noProof/>
            <w:webHidden/>
          </w:rPr>
          <w:instrText xml:space="preserve"> PAGEREF _Toc186273630 \h </w:instrText>
        </w:r>
        <w:r>
          <w:rPr>
            <w:noProof/>
            <w:webHidden/>
          </w:rPr>
        </w:r>
        <w:r>
          <w:rPr>
            <w:noProof/>
            <w:webHidden/>
          </w:rPr>
          <w:fldChar w:fldCharType="separate"/>
        </w:r>
        <w:r w:rsidR="0037252A">
          <w:rPr>
            <w:noProof/>
            <w:webHidden/>
          </w:rPr>
          <w:t>1004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31" w:history="1">
        <w:r w:rsidR="0037252A" w:rsidRPr="00966D35">
          <w:rPr>
            <w:rStyle w:val="a3"/>
            <w:rFonts w:ascii="宋体" w:hAnsi="宋体" w:hint="eastAsia"/>
            <w:noProof/>
          </w:rPr>
          <w:t>第十五节</w:t>
        </w:r>
        <w:r w:rsidR="0037252A" w:rsidRPr="00966D35">
          <w:rPr>
            <w:rStyle w:val="a3"/>
            <w:rFonts w:ascii="宋体" w:hAnsi="宋体"/>
            <w:noProof/>
          </w:rPr>
          <w:t xml:space="preserve">  </w:t>
        </w:r>
        <w:r w:rsidR="0037252A" w:rsidRPr="00966D35">
          <w:rPr>
            <w:rStyle w:val="a3"/>
            <w:rFonts w:ascii="宋体" w:hAnsi="宋体" w:hint="eastAsia"/>
            <w:noProof/>
          </w:rPr>
          <w:t>个人结售汇</w:t>
        </w:r>
        <w:r w:rsidR="0037252A">
          <w:rPr>
            <w:noProof/>
            <w:webHidden/>
          </w:rPr>
          <w:tab/>
        </w:r>
        <w:r>
          <w:rPr>
            <w:noProof/>
            <w:webHidden/>
          </w:rPr>
          <w:fldChar w:fldCharType="begin"/>
        </w:r>
        <w:r w:rsidR="0037252A">
          <w:rPr>
            <w:noProof/>
            <w:webHidden/>
          </w:rPr>
          <w:instrText xml:space="preserve"> PAGEREF _Toc186273631 \h </w:instrText>
        </w:r>
        <w:r>
          <w:rPr>
            <w:noProof/>
            <w:webHidden/>
          </w:rPr>
        </w:r>
        <w:r>
          <w:rPr>
            <w:noProof/>
            <w:webHidden/>
          </w:rPr>
          <w:fldChar w:fldCharType="separate"/>
        </w:r>
        <w:r w:rsidR="0037252A">
          <w:rPr>
            <w:noProof/>
            <w:webHidden/>
          </w:rPr>
          <w:t>1025</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32" w:history="1">
        <w:r w:rsidR="0037252A" w:rsidRPr="00966D35">
          <w:rPr>
            <w:rStyle w:val="a3"/>
            <w:rFonts w:hint="eastAsia"/>
            <w:noProof/>
          </w:rPr>
          <w:t>第十六节</w:t>
        </w:r>
        <w:r w:rsidR="0037252A" w:rsidRPr="00966D35">
          <w:rPr>
            <w:rStyle w:val="a3"/>
            <w:noProof/>
          </w:rPr>
          <w:t xml:space="preserve">  </w:t>
        </w:r>
        <w:r w:rsidR="0037252A" w:rsidRPr="00966D35">
          <w:rPr>
            <w:rStyle w:val="a3"/>
            <w:rFonts w:hint="eastAsia"/>
            <w:noProof/>
          </w:rPr>
          <w:t>中间业务平台</w:t>
        </w:r>
        <w:r w:rsidR="0037252A">
          <w:rPr>
            <w:noProof/>
            <w:webHidden/>
          </w:rPr>
          <w:tab/>
        </w:r>
        <w:r>
          <w:rPr>
            <w:noProof/>
            <w:webHidden/>
          </w:rPr>
          <w:fldChar w:fldCharType="begin"/>
        </w:r>
        <w:r w:rsidR="0037252A">
          <w:rPr>
            <w:noProof/>
            <w:webHidden/>
          </w:rPr>
          <w:instrText xml:space="preserve"> PAGEREF _Toc186273632 \h </w:instrText>
        </w:r>
        <w:r>
          <w:rPr>
            <w:noProof/>
            <w:webHidden/>
          </w:rPr>
        </w:r>
        <w:r>
          <w:rPr>
            <w:noProof/>
            <w:webHidden/>
          </w:rPr>
          <w:fldChar w:fldCharType="separate"/>
        </w:r>
        <w:r w:rsidR="0037252A">
          <w:rPr>
            <w:noProof/>
            <w:webHidden/>
          </w:rPr>
          <w:t>1037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33" w:history="1">
        <w:r w:rsidR="0037252A" w:rsidRPr="00966D35">
          <w:rPr>
            <w:rStyle w:val="a3"/>
            <w:rFonts w:hint="eastAsia"/>
            <w:noProof/>
          </w:rPr>
          <w:t>第十七节</w:t>
        </w:r>
        <w:r w:rsidR="0037252A" w:rsidRPr="00966D35">
          <w:rPr>
            <w:rStyle w:val="a3"/>
            <w:noProof/>
          </w:rPr>
          <w:t xml:space="preserve">  </w:t>
        </w:r>
        <w:r w:rsidR="0037252A" w:rsidRPr="00966D35">
          <w:rPr>
            <w:rStyle w:val="a3"/>
            <w:rFonts w:hint="eastAsia"/>
            <w:noProof/>
          </w:rPr>
          <w:t>收单业务平台</w:t>
        </w:r>
        <w:r w:rsidR="0037252A">
          <w:rPr>
            <w:noProof/>
            <w:webHidden/>
          </w:rPr>
          <w:tab/>
        </w:r>
        <w:r>
          <w:rPr>
            <w:noProof/>
            <w:webHidden/>
          </w:rPr>
          <w:fldChar w:fldCharType="begin"/>
        </w:r>
        <w:r w:rsidR="0037252A">
          <w:rPr>
            <w:noProof/>
            <w:webHidden/>
          </w:rPr>
          <w:instrText xml:space="preserve"> PAGEREF _Toc186273633 \h </w:instrText>
        </w:r>
        <w:r>
          <w:rPr>
            <w:noProof/>
            <w:webHidden/>
          </w:rPr>
        </w:r>
        <w:r>
          <w:rPr>
            <w:noProof/>
            <w:webHidden/>
          </w:rPr>
          <w:fldChar w:fldCharType="separate"/>
        </w:r>
        <w:r w:rsidR="0037252A">
          <w:rPr>
            <w:noProof/>
            <w:webHidden/>
          </w:rPr>
          <w:t>1051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34" w:history="1">
        <w:r w:rsidR="0037252A" w:rsidRPr="00966D35">
          <w:rPr>
            <w:rStyle w:val="a3"/>
            <w:rFonts w:hint="eastAsia"/>
            <w:noProof/>
          </w:rPr>
          <w:t>第十八节</w:t>
        </w:r>
        <w:r w:rsidR="0037252A" w:rsidRPr="00966D35">
          <w:rPr>
            <w:rStyle w:val="a3"/>
            <w:noProof/>
          </w:rPr>
          <w:t xml:space="preserve">  </w:t>
        </w:r>
        <w:r w:rsidR="0037252A" w:rsidRPr="00966D35">
          <w:rPr>
            <w:rStyle w:val="a3"/>
            <w:rFonts w:hint="eastAsia"/>
            <w:noProof/>
          </w:rPr>
          <w:t>一卡通“神州行”充值</w:t>
        </w:r>
        <w:r w:rsidR="0037252A">
          <w:rPr>
            <w:noProof/>
            <w:webHidden/>
          </w:rPr>
          <w:tab/>
        </w:r>
        <w:r>
          <w:rPr>
            <w:noProof/>
            <w:webHidden/>
          </w:rPr>
          <w:fldChar w:fldCharType="begin"/>
        </w:r>
        <w:r w:rsidR="0037252A">
          <w:rPr>
            <w:noProof/>
            <w:webHidden/>
          </w:rPr>
          <w:instrText xml:space="preserve"> PAGEREF _Toc186273634 \h </w:instrText>
        </w:r>
        <w:r>
          <w:rPr>
            <w:noProof/>
            <w:webHidden/>
          </w:rPr>
        </w:r>
        <w:r>
          <w:rPr>
            <w:noProof/>
            <w:webHidden/>
          </w:rPr>
          <w:fldChar w:fldCharType="separate"/>
        </w:r>
        <w:r w:rsidR="0037252A">
          <w:rPr>
            <w:noProof/>
            <w:webHidden/>
          </w:rPr>
          <w:t>1055</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635" w:history="1">
        <w:r w:rsidR="0037252A" w:rsidRPr="00966D35">
          <w:rPr>
            <w:rStyle w:val="a3"/>
            <w:rFonts w:hint="eastAsia"/>
            <w:noProof/>
          </w:rPr>
          <w:t>第九章</w:t>
        </w:r>
        <w:r w:rsidR="0037252A" w:rsidRPr="00966D35">
          <w:rPr>
            <w:rStyle w:val="a3"/>
            <w:noProof/>
          </w:rPr>
          <w:t xml:space="preserve">  </w:t>
        </w:r>
        <w:r w:rsidR="0037252A" w:rsidRPr="00966D35">
          <w:rPr>
            <w:rStyle w:val="a3"/>
            <w:rFonts w:hint="eastAsia"/>
            <w:noProof/>
          </w:rPr>
          <w:t>核算业务</w:t>
        </w:r>
        <w:r w:rsidR="0037252A">
          <w:rPr>
            <w:noProof/>
            <w:webHidden/>
          </w:rPr>
          <w:tab/>
        </w:r>
        <w:r>
          <w:rPr>
            <w:noProof/>
            <w:webHidden/>
          </w:rPr>
          <w:fldChar w:fldCharType="begin"/>
        </w:r>
        <w:r w:rsidR="0037252A">
          <w:rPr>
            <w:noProof/>
            <w:webHidden/>
          </w:rPr>
          <w:instrText xml:space="preserve"> PAGEREF _Toc186273635 \h </w:instrText>
        </w:r>
        <w:r>
          <w:rPr>
            <w:noProof/>
            <w:webHidden/>
          </w:rPr>
        </w:r>
        <w:r>
          <w:rPr>
            <w:noProof/>
            <w:webHidden/>
          </w:rPr>
          <w:fldChar w:fldCharType="separate"/>
        </w:r>
        <w:r w:rsidR="0037252A">
          <w:rPr>
            <w:noProof/>
            <w:webHidden/>
          </w:rPr>
          <w:t>1063</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36" w:history="1">
        <w:r w:rsidR="0037252A" w:rsidRPr="00966D35">
          <w:rPr>
            <w:rStyle w:val="a3"/>
            <w:rFonts w:hint="eastAsia"/>
            <w:noProof/>
          </w:rPr>
          <w:t>第一节</w:t>
        </w:r>
        <w:r w:rsidR="0037252A" w:rsidRPr="00966D35">
          <w:rPr>
            <w:rStyle w:val="a3"/>
            <w:noProof/>
          </w:rPr>
          <w:t xml:space="preserve">  </w:t>
        </w:r>
        <w:r w:rsidR="0037252A" w:rsidRPr="00966D35">
          <w:rPr>
            <w:rStyle w:val="a3"/>
            <w:rFonts w:hint="eastAsia"/>
            <w:noProof/>
          </w:rPr>
          <w:t>挂账业务</w:t>
        </w:r>
        <w:r w:rsidR="0037252A">
          <w:rPr>
            <w:noProof/>
            <w:webHidden/>
          </w:rPr>
          <w:tab/>
        </w:r>
        <w:r>
          <w:rPr>
            <w:noProof/>
            <w:webHidden/>
          </w:rPr>
          <w:fldChar w:fldCharType="begin"/>
        </w:r>
        <w:r w:rsidR="0037252A">
          <w:rPr>
            <w:noProof/>
            <w:webHidden/>
          </w:rPr>
          <w:instrText xml:space="preserve"> PAGEREF _Toc186273636 \h </w:instrText>
        </w:r>
        <w:r>
          <w:rPr>
            <w:noProof/>
            <w:webHidden/>
          </w:rPr>
        </w:r>
        <w:r>
          <w:rPr>
            <w:noProof/>
            <w:webHidden/>
          </w:rPr>
          <w:fldChar w:fldCharType="separate"/>
        </w:r>
        <w:r w:rsidR="0037252A">
          <w:rPr>
            <w:noProof/>
            <w:webHidden/>
          </w:rPr>
          <w:t>1063</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37" w:history="1">
        <w:r w:rsidR="0037252A" w:rsidRPr="00966D35">
          <w:rPr>
            <w:rStyle w:val="a3"/>
            <w:rFonts w:hint="eastAsia"/>
            <w:noProof/>
          </w:rPr>
          <w:t>第二节</w:t>
        </w:r>
        <w:r w:rsidR="0037252A" w:rsidRPr="00966D35">
          <w:rPr>
            <w:rStyle w:val="a3"/>
            <w:noProof/>
          </w:rPr>
          <w:t xml:space="preserve">  </w:t>
        </w:r>
        <w:r w:rsidR="0037252A" w:rsidRPr="00966D35">
          <w:rPr>
            <w:rStyle w:val="a3"/>
            <w:rFonts w:hint="eastAsia"/>
            <w:noProof/>
          </w:rPr>
          <w:t>销账业务</w:t>
        </w:r>
        <w:r w:rsidR="0037252A">
          <w:rPr>
            <w:noProof/>
            <w:webHidden/>
          </w:rPr>
          <w:tab/>
        </w:r>
        <w:r>
          <w:rPr>
            <w:noProof/>
            <w:webHidden/>
          </w:rPr>
          <w:fldChar w:fldCharType="begin"/>
        </w:r>
        <w:r w:rsidR="0037252A">
          <w:rPr>
            <w:noProof/>
            <w:webHidden/>
          </w:rPr>
          <w:instrText xml:space="preserve"> PAGEREF _Toc186273637 \h </w:instrText>
        </w:r>
        <w:r>
          <w:rPr>
            <w:noProof/>
            <w:webHidden/>
          </w:rPr>
        </w:r>
        <w:r>
          <w:rPr>
            <w:noProof/>
            <w:webHidden/>
          </w:rPr>
          <w:fldChar w:fldCharType="separate"/>
        </w:r>
        <w:r w:rsidR="0037252A">
          <w:rPr>
            <w:noProof/>
            <w:webHidden/>
          </w:rPr>
          <w:t>1073</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38" w:history="1">
        <w:r w:rsidR="0037252A" w:rsidRPr="00966D35">
          <w:rPr>
            <w:rStyle w:val="a3"/>
            <w:rFonts w:hint="eastAsia"/>
            <w:noProof/>
          </w:rPr>
          <w:t>第三节</w:t>
        </w:r>
        <w:r w:rsidR="0037252A" w:rsidRPr="00966D35">
          <w:rPr>
            <w:rStyle w:val="a3"/>
            <w:noProof/>
          </w:rPr>
          <w:t xml:space="preserve">  </w:t>
        </w:r>
        <w:r w:rsidR="0037252A" w:rsidRPr="00966D35">
          <w:rPr>
            <w:rStyle w:val="a3"/>
            <w:rFonts w:hint="eastAsia"/>
            <w:noProof/>
          </w:rPr>
          <w:t>挂账结转损益</w:t>
        </w:r>
        <w:r w:rsidR="0037252A">
          <w:rPr>
            <w:noProof/>
            <w:webHidden/>
          </w:rPr>
          <w:tab/>
        </w:r>
        <w:r>
          <w:rPr>
            <w:noProof/>
            <w:webHidden/>
          </w:rPr>
          <w:fldChar w:fldCharType="begin"/>
        </w:r>
        <w:r w:rsidR="0037252A">
          <w:rPr>
            <w:noProof/>
            <w:webHidden/>
          </w:rPr>
          <w:instrText xml:space="preserve"> PAGEREF _Toc186273638 \h </w:instrText>
        </w:r>
        <w:r>
          <w:rPr>
            <w:noProof/>
            <w:webHidden/>
          </w:rPr>
        </w:r>
        <w:r>
          <w:rPr>
            <w:noProof/>
            <w:webHidden/>
          </w:rPr>
          <w:fldChar w:fldCharType="separate"/>
        </w:r>
        <w:r w:rsidR="0037252A">
          <w:rPr>
            <w:noProof/>
            <w:webHidden/>
          </w:rPr>
          <w:t>1081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39" w:history="1">
        <w:r w:rsidR="0037252A" w:rsidRPr="00966D35">
          <w:rPr>
            <w:rStyle w:val="a3"/>
            <w:rFonts w:hint="eastAsia"/>
            <w:noProof/>
          </w:rPr>
          <w:t>第四节</w:t>
        </w:r>
        <w:r w:rsidR="0037252A" w:rsidRPr="00966D35">
          <w:rPr>
            <w:rStyle w:val="a3"/>
            <w:noProof/>
          </w:rPr>
          <w:t xml:space="preserve">  </w:t>
        </w:r>
        <w:r w:rsidR="0037252A" w:rsidRPr="00966D35">
          <w:rPr>
            <w:rStyle w:val="a3"/>
            <w:rFonts w:hint="eastAsia"/>
            <w:noProof/>
          </w:rPr>
          <w:t>挂销账业务查询</w:t>
        </w:r>
        <w:r w:rsidR="0037252A">
          <w:rPr>
            <w:noProof/>
            <w:webHidden/>
          </w:rPr>
          <w:tab/>
        </w:r>
        <w:r>
          <w:rPr>
            <w:noProof/>
            <w:webHidden/>
          </w:rPr>
          <w:fldChar w:fldCharType="begin"/>
        </w:r>
        <w:r w:rsidR="0037252A">
          <w:rPr>
            <w:noProof/>
            <w:webHidden/>
          </w:rPr>
          <w:instrText xml:space="preserve"> PAGEREF _Toc186273639 \h </w:instrText>
        </w:r>
        <w:r>
          <w:rPr>
            <w:noProof/>
            <w:webHidden/>
          </w:rPr>
        </w:r>
        <w:r>
          <w:rPr>
            <w:noProof/>
            <w:webHidden/>
          </w:rPr>
          <w:fldChar w:fldCharType="separate"/>
        </w:r>
        <w:r w:rsidR="0037252A">
          <w:rPr>
            <w:noProof/>
            <w:webHidden/>
          </w:rPr>
          <w:t>1089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40" w:history="1">
        <w:r w:rsidR="0037252A" w:rsidRPr="00966D35">
          <w:rPr>
            <w:rStyle w:val="a3"/>
            <w:rFonts w:hint="eastAsia"/>
            <w:noProof/>
          </w:rPr>
          <w:t>第五节</w:t>
        </w:r>
        <w:r w:rsidR="0037252A" w:rsidRPr="00966D35">
          <w:rPr>
            <w:rStyle w:val="a3"/>
            <w:noProof/>
          </w:rPr>
          <w:t xml:space="preserve">  </w:t>
        </w:r>
        <w:r w:rsidR="0037252A" w:rsidRPr="00966D35">
          <w:rPr>
            <w:rStyle w:val="a3"/>
            <w:rFonts w:hint="eastAsia"/>
            <w:noProof/>
          </w:rPr>
          <w:t>通用记账</w:t>
        </w:r>
        <w:r w:rsidR="0037252A">
          <w:rPr>
            <w:noProof/>
            <w:webHidden/>
          </w:rPr>
          <w:tab/>
        </w:r>
        <w:r>
          <w:rPr>
            <w:noProof/>
            <w:webHidden/>
          </w:rPr>
          <w:fldChar w:fldCharType="begin"/>
        </w:r>
        <w:r w:rsidR="0037252A">
          <w:rPr>
            <w:noProof/>
            <w:webHidden/>
          </w:rPr>
          <w:instrText xml:space="preserve"> PAGEREF _Toc186273640 \h </w:instrText>
        </w:r>
        <w:r>
          <w:rPr>
            <w:noProof/>
            <w:webHidden/>
          </w:rPr>
        </w:r>
        <w:r>
          <w:rPr>
            <w:noProof/>
            <w:webHidden/>
          </w:rPr>
          <w:fldChar w:fldCharType="separate"/>
        </w:r>
        <w:r w:rsidR="0037252A">
          <w:rPr>
            <w:noProof/>
            <w:webHidden/>
          </w:rPr>
          <w:t>1091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41" w:history="1">
        <w:r w:rsidR="0037252A" w:rsidRPr="00966D35">
          <w:rPr>
            <w:rStyle w:val="a3"/>
            <w:rFonts w:hint="eastAsia"/>
            <w:noProof/>
          </w:rPr>
          <w:t>第六节　表外通用记账</w:t>
        </w:r>
        <w:r w:rsidR="0037252A">
          <w:rPr>
            <w:noProof/>
            <w:webHidden/>
          </w:rPr>
          <w:tab/>
        </w:r>
        <w:r>
          <w:rPr>
            <w:noProof/>
            <w:webHidden/>
          </w:rPr>
          <w:fldChar w:fldCharType="begin"/>
        </w:r>
        <w:r w:rsidR="0037252A">
          <w:rPr>
            <w:noProof/>
            <w:webHidden/>
          </w:rPr>
          <w:instrText xml:space="preserve"> PAGEREF _Toc186273641 \h </w:instrText>
        </w:r>
        <w:r>
          <w:rPr>
            <w:noProof/>
            <w:webHidden/>
          </w:rPr>
        </w:r>
        <w:r>
          <w:rPr>
            <w:noProof/>
            <w:webHidden/>
          </w:rPr>
          <w:fldChar w:fldCharType="separate"/>
        </w:r>
        <w:r w:rsidR="0037252A">
          <w:rPr>
            <w:noProof/>
            <w:webHidden/>
          </w:rPr>
          <w:t>1110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42" w:history="1">
        <w:r w:rsidR="0037252A" w:rsidRPr="00966D35">
          <w:rPr>
            <w:rStyle w:val="a3"/>
            <w:rFonts w:hint="eastAsia"/>
            <w:noProof/>
          </w:rPr>
          <w:t>第七节</w:t>
        </w:r>
        <w:r w:rsidR="0037252A" w:rsidRPr="00966D35">
          <w:rPr>
            <w:rStyle w:val="a3"/>
            <w:noProof/>
          </w:rPr>
          <w:t xml:space="preserve">  </w:t>
        </w:r>
        <w:r w:rsidR="0037252A" w:rsidRPr="00966D35">
          <w:rPr>
            <w:rStyle w:val="a3"/>
            <w:rFonts w:hint="eastAsia"/>
            <w:noProof/>
          </w:rPr>
          <w:t>通用收费</w:t>
        </w:r>
        <w:r w:rsidR="0037252A">
          <w:rPr>
            <w:noProof/>
            <w:webHidden/>
          </w:rPr>
          <w:tab/>
        </w:r>
        <w:r>
          <w:rPr>
            <w:noProof/>
            <w:webHidden/>
          </w:rPr>
          <w:fldChar w:fldCharType="begin"/>
        </w:r>
        <w:r w:rsidR="0037252A">
          <w:rPr>
            <w:noProof/>
            <w:webHidden/>
          </w:rPr>
          <w:instrText xml:space="preserve"> PAGEREF _Toc186273642 \h </w:instrText>
        </w:r>
        <w:r>
          <w:rPr>
            <w:noProof/>
            <w:webHidden/>
          </w:rPr>
        </w:r>
        <w:r>
          <w:rPr>
            <w:noProof/>
            <w:webHidden/>
          </w:rPr>
          <w:fldChar w:fldCharType="separate"/>
        </w:r>
        <w:r w:rsidR="0037252A">
          <w:rPr>
            <w:noProof/>
            <w:webHidden/>
          </w:rPr>
          <w:t>1112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43" w:history="1">
        <w:r w:rsidR="0037252A" w:rsidRPr="00966D35">
          <w:rPr>
            <w:rStyle w:val="a3"/>
            <w:rFonts w:hint="eastAsia"/>
            <w:noProof/>
          </w:rPr>
          <w:t>第八节</w:t>
        </w:r>
        <w:r w:rsidR="0037252A" w:rsidRPr="00966D35">
          <w:rPr>
            <w:rStyle w:val="a3"/>
            <w:noProof/>
          </w:rPr>
          <w:t xml:space="preserve">  </w:t>
        </w:r>
        <w:r w:rsidR="0037252A" w:rsidRPr="00966D35">
          <w:rPr>
            <w:rStyle w:val="a3"/>
            <w:rFonts w:hint="eastAsia"/>
            <w:noProof/>
          </w:rPr>
          <w:t>内部户口</w:t>
        </w:r>
        <w:r w:rsidR="0037252A">
          <w:rPr>
            <w:noProof/>
            <w:webHidden/>
          </w:rPr>
          <w:tab/>
        </w:r>
        <w:r>
          <w:rPr>
            <w:noProof/>
            <w:webHidden/>
          </w:rPr>
          <w:fldChar w:fldCharType="begin"/>
        </w:r>
        <w:r w:rsidR="0037252A">
          <w:rPr>
            <w:noProof/>
            <w:webHidden/>
          </w:rPr>
          <w:instrText xml:space="preserve"> PAGEREF _Toc186273643 \h </w:instrText>
        </w:r>
        <w:r>
          <w:rPr>
            <w:noProof/>
            <w:webHidden/>
          </w:rPr>
        </w:r>
        <w:r>
          <w:rPr>
            <w:noProof/>
            <w:webHidden/>
          </w:rPr>
          <w:fldChar w:fldCharType="separate"/>
        </w:r>
        <w:r w:rsidR="0037252A">
          <w:rPr>
            <w:noProof/>
            <w:webHidden/>
          </w:rPr>
          <w:t>1120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44" w:history="1">
        <w:r w:rsidR="0037252A" w:rsidRPr="00966D35">
          <w:rPr>
            <w:rStyle w:val="a3"/>
            <w:rFonts w:hint="eastAsia"/>
            <w:noProof/>
          </w:rPr>
          <w:t>第九节</w:t>
        </w:r>
        <w:r w:rsidR="0037252A" w:rsidRPr="00966D35">
          <w:rPr>
            <w:rStyle w:val="a3"/>
            <w:noProof/>
          </w:rPr>
          <w:t xml:space="preserve">  SAP</w:t>
        </w:r>
        <w:r w:rsidR="0037252A" w:rsidRPr="00966D35">
          <w:rPr>
            <w:rStyle w:val="a3"/>
            <w:rFonts w:hint="eastAsia"/>
            <w:noProof/>
          </w:rPr>
          <w:t>系统账务对接</w:t>
        </w:r>
        <w:r w:rsidR="0037252A">
          <w:rPr>
            <w:noProof/>
            <w:webHidden/>
          </w:rPr>
          <w:tab/>
        </w:r>
        <w:r>
          <w:rPr>
            <w:noProof/>
            <w:webHidden/>
          </w:rPr>
          <w:fldChar w:fldCharType="begin"/>
        </w:r>
        <w:r w:rsidR="0037252A">
          <w:rPr>
            <w:noProof/>
            <w:webHidden/>
          </w:rPr>
          <w:instrText xml:space="preserve"> PAGEREF _Toc186273644 \h </w:instrText>
        </w:r>
        <w:r>
          <w:rPr>
            <w:noProof/>
            <w:webHidden/>
          </w:rPr>
        </w:r>
        <w:r>
          <w:rPr>
            <w:noProof/>
            <w:webHidden/>
          </w:rPr>
          <w:fldChar w:fldCharType="separate"/>
        </w:r>
        <w:r w:rsidR="0037252A">
          <w:rPr>
            <w:noProof/>
            <w:webHidden/>
          </w:rPr>
          <w:t>1134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45" w:history="1">
        <w:r w:rsidR="0037252A" w:rsidRPr="00966D35">
          <w:rPr>
            <w:rStyle w:val="a3"/>
            <w:rFonts w:hint="eastAsia"/>
            <w:noProof/>
          </w:rPr>
          <w:t>第十节</w:t>
        </w:r>
        <w:r w:rsidR="0037252A" w:rsidRPr="00966D35">
          <w:rPr>
            <w:rStyle w:val="a3"/>
            <w:noProof/>
          </w:rPr>
          <w:t xml:space="preserve">  </w:t>
        </w:r>
        <w:r w:rsidR="0037252A" w:rsidRPr="00966D35">
          <w:rPr>
            <w:rStyle w:val="a3"/>
            <w:rFonts w:hint="eastAsia"/>
            <w:noProof/>
          </w:rPr>
          <w:t>报表传票打印</w:t>
        </w:r>
        <w:r w:rsidR="0037252A">
          <w:rPr>
            <w:noProof/>
            <w:webHidden/>
          </w:rPr>
          <w:tab/>
        </w:r>
        <w:r>
          <w:rPr>
            <w:noProof/>
            <w:webHidden/>
          </w:rPr>
          <w:fldChar w:fldCharType="begin"/>
        </w:r>
        <w:r w:rsidR="0037252A">
          <w:rPr>
            <w:noProof/>
            <w:webHidden/>
          </w:rPr>
          <w:instrText xml:space="preserve"> PAGEREF _Toc186273645 \h </w:instrText>
        </w:r>
        <w:r>
          <w:rPr>
            <w:noProof/>
            <w:webHidden/>
          </w:rPr>
        </w:r>
        <w:r>
          <w:rPr>
            <w:noProof/>
            <w:webHidden/>
          </w:rPr>
          <w:fldChar w:fldCharType="separate"/>
        </w:r>
        <w:r w:rsidR="0037252A">
          <w:rPr>
            <w:noProof/>
            <w:webHidden/>
          </w:rPr>
          <w:t>1137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46" w:history="1">
        <w:r w:rsidR="0037252A" w:rsidRPr="00966D35">
          <w:rPr>
            <w:rStyle w:val="a3"/>
            <w:rFonts w:hint="eastAsia"/>
            <w:noProof/>
          </w:rPr>
          <w:t>第十一节</w:t>
        </w:r>
        <w:r w:rsidR="0037252A" w:rsidRPr="00966D35">
          <w:rPr>
            <w:rStyle w:val="a3"/>
            <w:noProof/>
          </w:rPr>
          <w:t xml:space="preserve">  </w:t>
        </w:r>
        <w:r w:rsidR="0037252A" w:rsidRPr="00966D35">
          <w:rPr>
            <w:rStyle w:val="a3"/>
            <w:rFonts w:hint="eastAsia"/>
            <w:noProof/>
          </w:rPr>
          <w:t>计提利息</w:t>
        </w:r>
        <w:r w:rsidR="0037252A">
          <w:rPr>
            <w:noProof/>
            <w:webHidden/>
          </w:rPr>
          <w:tab/>
        </w:r>
        <w:r>
          <w:rPr>
            <w:noProof/>
            <w:webHidden/>
          </w:rPr>
          <w:fldChar w:fldCharType="begin"/>
        </w:r>
        <w:r w:rsidR="0037252A">
          <w:rPr>
            <w:noProof/>
            <w:webHidden/>
          </w:rPr>
          <w:instrText xml:space="preserve"> PAGEREF _Toc186273646 \h </w:instrText>
        </w:r>
        <w:r>
          <w:rPr>
            <w:noProof/>
            <w:webHidden/>
          </w:rPr>
        </w:r>
        <w:r>
          <w:rPr>
            <w:noProof/>
            <w:webHidden/>
          </w:rPr>
          <w:fldChar w:fldCharType="separate"/>
        </w:r>
        <w:r w:rsidR="0037252A">
          <w:rPr>
            <w:noProof/>
            <w:webHidden/>
          </w:rPr>
          <w:t>1149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47" w:history="1">
        <w:r w:rsidR="0037252A" w:rsidRPr="00966D35">
          <w:rPr>
            <w:rStyle w:val="a3"/>
            <w:rFonts w:hint="eastAsia"/>
            <w:noProof/>
          </w:rPr>
          <w:t>第十二节</w:t>
        </w:r>
        <w:r w:rsidR="0037252A" w:rsidRPr="00966D35">
          <w:rPr>
            <w:rStyle w:val="a3"/>
            <w:noProof/>
          </w:rPr>
          <w:t xml:space="preserve">  </w:t>
        </w:r>
        <w:r w:rsidR="0037252A" w:rsidRPr="00966D35">
          <w:rPr>
            <w:rStyle w:val="a3"/>
            <w:rFonts w:hint="eastAsia"/>
            <w:noProof/>
          </w:rPr>
          <w:t>营业税及附加</w:t>
        </w:r>
        <w:r w:rsidR="0037252A">
          <w:rPr>
            <w:noProof/>
            <w:webHidden/>
          </w:rPr>
          <w:tab/>
        </w:r>
        <w:r>
          <w:rPr>
            <w:noProof/>
            <w:webHidden/>
          </w:rPr>
          <w:fldChar w:fldCharType="begin"/>
        </w:r>
        <w:r w:rsidR="0037252A">
          <w:rPr>
            <w:noProof/>
            <w:webHidden/>
          </w:rPr>
          <w:instrText xml:space="preserve"> PAGEREF _Toc186273647 \h </w:instrText>
        </w:r>
        <w:r>
          <w:rPr>
            <w:noProof/>
            <w:webHidden/>
          </w:rPr>
        </w:r>
        <w:r>
          <w:rPr>
            <w:noProof/>
            <w:webHidden/>
          </w:rPr>
          <w:fldChar w:fldCharType="separate"/>
        </w:r>
        <w:r w:rsidR="0037252A">
          <w:rPr>
            <w:noProof/>
            <w:webHidden/>
          </w:rPr>
          <w:t>1150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48" w:history="1">
        <w:r w:rsidR="0037252A" w:rsidRPr="00966D35">
          <w:rPr>
            <w:rStyle w:val="a3"/>
            <w:rFonts w:hint="eastAsia"/>
            <w:noProof/>
          </w:rPr>
          <w:t>第十三节</w:t>
        </w:r>
        <w:r w:rsidR="0037252A" w:rsidRPr="00966D35">
          <w:rPr>
            <w:rStyle w:val="a3"/>
            <w:noProof/>
          </w:rPr>
          <w:t xml:space="preserve">  </w:t>
        </w:r>
        <w:r w:rsidR="0037252A" w:rsidRPr="00966D35">
          <w:rPr>
            <w:rStyle w:val="a3"/>
            <w:rFonts w:hint="eastAsia"/>
            <w:noProof/>
          </w:rPr>
          <w:t>内部资金分配</w:t>
        </w:r>
        <w:r w:rsidR="0037252A">
          <w:rPr>
            <w:noProof/>
            <w:webHidden/>
          </w:rPr>
          <w:tab/>
        </w:r>
        <w:r>
          <w:rPr>
            <w:noProof/>
            <w:webHidden/>
          </w:rPr>
          <w:fldChar w:fldCharType="begin"/>
        </w:r>
        <w:r w:rsidR="0037252A">
          <w:rPr>
            <w:noProof/>
            <w:webHidden/>
          </w:rPr>
          <w:instrText xml:space="preserve"> PAGEREF _Toc186273648 \h </w:instrText>
        </w:r>
        <w:r>
          <w:rPr>
            <w:noProof/>
            <w:webHidden/>
          </w:rPr>
        </w:r>
        <w:r>
          <w:rPr>
            <w:noProof/>
            <w:webHidden/>
          </w:rPr>
          <w:fldChar w:fldCharType="separate"/>
        </w:r>
        <w:r w:rsidR="0037252A">
          <w:rPr>
            <w:noProof/>
            <w:webHidden/>
          </w:rPr>
          <w:t>1156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49" w:history="1">
        <w:r w:rsidR="0037252A" w:rsidRPr="00966D35">
          <w:rPr>
            <w:rStyle w:val="a3"/>
            <w:rFonts w:hint="eastAsia"/>
            <w:noProof/>
          </w:rPr>
          <w:t>第十四节</w:t>
        </w:r>
        <w:r w:rsidR="0037252A" w:rsidRPr="00966D35">
          <w:rPr>
            <w:rStyle w:val="a3"/>
            <w:noProof/>
          </w:rPr>
          <w:t xml:space="preserve">  </w:t>
        </w:r>
        <w:r w:rsidR="0037252A" w:rsidRPr="00966D35">
          <w:rPr>
            <w:rStyle w:val="a3"/>
            <w:rFonts w:hint="eastAsia"/>
            <w:noProof/>
          </w:rPr>
          <w:t>其他</w:t>
        </w:r>
        <w:r w:rsidR="0037252A">
          <w:rPr>
            <w:noProof/>
            <w:webHidden/>
          </w:rPr>
          <w:tab/>
        </w:r>
        <w:r>
          <w:rPr>
            <w:noProof/>
            <w:webHidden/>
          </w:rPr>
          <w:fldChar w:fldCharType="begin"/>
        </w:r>
        <w:r w:rsidR="0037252A">
          <w:rPr>
            <w:noProof/>
            <w:webHidden/>
          </w:rPr>
          <w:instrText xml:space="preserve"> PAGEREF _Toc186273649 \h </w:instrText>
        </w:r>
        <w:r>
          <w:rPr>
            <w:noProof/>
            <w:webHidden/>
          </w:rPr>
        </w:r>
        <w:r>
          <w:rPr>
            <w:noProof/>
            <w:webHidden/>
          </w:rPr>
          <w:fldChar w:fldCharType="separate"/>
        </w:r>
        <w:r w:rsidR="0037252A">
          <w:rPr>
            <w:noProof/>
            <w:webHidden/>
          </w:rPr>
          <w:t>1160</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650" w:history="1">
        <w:r w:rsidR="0037252A" w:rsidRPr="00966D35">
          <w:rPr>
            <w:rStyle w:val="a3"/>
            <w:rFonts w:hint="eastAsia"/>
            <w:noProof/>
          </w:rPr>
          <w:t>第十章　国际业务</w:t>
        </w:r>
        <w:r w:rsidR="0037252A">
          <w:rPr>
            <w:noProof/>
            <w:webHidden/>
          </w:rPr>
          <w:tab/>
        </w:r>
        <w:r>
          <w:rPr>
            <w:noProof/>
            <w:webHidden/>
          </w:rPr>
          <w:fldChar w:fldCharType="begin"/>
        </w:r>
        <w:r w:rsidR="0037252A">
          <w:rPr>
            <w:noProof/>
            <w:webHidden/>
          </w:rPr>
          <w:instrText xml:space="preserve"> PAGEREF _Toc186273650 \h </w:instrText>
        </w:r>
        <w:r>
          <w:rPr>
            <w:noProof/>
            <w:webHidden/>
          </w:rPr>
        </w:r>
        <w:r>
          <w:rPr>
            <w:noProof/>
            <w:webHidden/>
          </w:rPr>
          <w:fldChar w:fldCharType="separate"/>
        </w:r>
        <w:r w:rsidR="0037252A">
          <w:rPr>
            <w:noProof/>
            <w:webHidden/>
          </w:rPr>
          <w:t>1168</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51" w:history="1">
        <w:r w:rsidR="0037252A" w:rsidRPr="00966D35">
          <w:rPr>
            <w:rStyle w:val="a3"/>
            <w:rFonts w:hint="eastAsia"/>
            <w:noProof/>
          </w:rPr>
          <w:t>第一节　进口信用证</w:t>
        </w:r>
        <w:r w:rsidR="0037252A">
          <w:rPr>
            <w:noProof/>
            <w:webHidden/>
          </w:rPr>
          <w:tab/>
        </w:r>
        <w:r>
          <w:rPr>
            <w:noProof/>
            <w:webHidden/>
          </w:rPr>
          <w:fldChar w:fldCharType="begin"/>
        </w:r>
        <w:r w:rsidR="0037252A">
          <w:rPr>
            <w:noProof/>
            <w:webHidden/>
          </w:rPr>
          <w:instrText xml:space="preserve"> PAGEREF _Toc186273651 \h </w:instrText>
        </w:r>
        <w:r>
          <w:rPr>
            <w:noProof/>
            <w:webHidden/>
          </w:rPr>
        </w:r>
        <w:r>
          <w:rPr>
            <w:noProof/>
            <w:webHidden/>
          </w:rPr>
          <w:fldChar w:fldCharType="separate"/>
        </w:r>
        <w:r w:rsidR="0037252A">
          <w:rPr>
            <w:noProof/>
            <w:webHidden/>
          </w:rPr>
          <w:t>1168</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52" w:history="1">
        <w:r w:rsidR="0037252A" w:rsidRPr="00966D35">
          <w:rPr>
            <w:rStyle w:val="a3"/>
            <w:rFonts w:hint="eastAsia"/>
            <w:noProof/>
          </w:rPr>
          <w:t>第二节　担保提货</w:t>
        </w:r>
        <w:r w:rsidR="0037252A">
          <w:rPr>
            <w:noProof/>
            <w:webHidden/>
          </w:rPr>
          <w:tab/>
        </w:r>
        <w:r>
          <w:rPr>
            <w:noProof/>
            <w:webHidden/>
          </w:rPr>
          <w:fldChar w:fldCharType="begin"/>
        </w:r>
        <w:r w:rsidR="0037252A">
          <w:rPr>
            <w:noProof/>
            <w:webHidden/>
          </w:rPr>
          <w:instrText xml:space="preserve"> PAGEREF _Toc186273652 \h </w:instrText>
        </w:r>
        <w:r>
          <w:rPr>
            <w:noProof/>
            <w:webHidden/>
          </w:rPr>
        </w:r>
        <w:r>
          <w:rPr>
            <w:noProof/>
            <w:webHidden/>
          </w:rPr>
          <w:fldChar w:fldCharType="separate"/>
        </w:r>
        <w:r w:rsidR="0037252A">
          <w:rPr>
            <w:noProof/>
            <w:webHidden/>
          </w:rPr>
          <w:t>1187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53" w:history="1">
        <w:r w:rsidR="0037252A" w:rsidRPr="00966D35">
          <w:rPr>
            <w:rStyle w:val="a3"/>
            <w:rFonts w:hint="eastAsia"/>
            <w:noProof/>
          </w:rPr>
          <w:t>第三节　进口来单</w:t>
        </w:r>
        <w:r w:rsidR="0037252A">
          <w:rPr>
            <w:noProof/>
            <w:webHidden/>
          </w:rPr>
          <w:tab/>
        </w:r>
        <w:r>
          <w:rPr>
            <w:noProof/>
            <w:webHidden/>
          </w:rPr>
          <w:fldChar w:fldCharType="begin"/>
        </w:r>
        <w:r w:rsidR="0037252A">
          <w:rPr>
            <w:noProof/>
            <w:webHidden/>
          </w:rPr>
          <w:instrText xml:space="preserve"> PAGEREF _Toc186273653 \h </w:instrText>
        </w:r>
        <w:r>
          <w:rPr>
            <w:noProof/>
            <w:webHidden/>
          </w:rPr>
        </w:r>
        <w:r>
          <w:rPr>
            <w:noProof/>
            <w:webHidden/>
          </w:rPr>
          <w:fldChar w:fldCharType="separate"/>
        </w:r>
        <w:r w:rsidR="0037252A">
          <w:rPr>
            <w:noProof/>
            <w:webHidden/>
          </w:rPr>
          <w:t>1195</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54" w:history="1">
        <w:r w:rsidR="0037252A" w:rsidRPr="00966D35">
          <w:rPr>
            <w:rStyle w:val="a3"/>
            <w:rFonts w:hint="eastAsia"/>
            <w:noProof/>
          </w:rPr>
          <w:t>第四节　进口代收</w:t>
        </w:r>
        <w:r w:rsidR="0037252A">
          <w:rPr>
            <w:noProof/>
            <w:webHidden/>
          </w:rPr>
          <w:tab/>
        </w:r>
        <w:r>
          <w:rPr>
            <w:noProof/>
            <w:webHidden/>
          </w:rPr>
          <w:fldChar w:fldCharType="begin"/>
        </w:r>
        <w:r w:rsidR="0037252A">
          <w:rPr>
            <w:noProof/>
            <w:webHidden/>
          </w:rPr>
          <w:instrText xml:space="preserve"> PAGEREF _Toc186273654 \h </w:instrText>
        </w:r>
        <w:r>
          <w:rPr>
            <w:noProof/>
            <w:webHidden/>
          </w:rPr>
        </w:r>
        <w:r>
          <w:rPr>
            <w:noProof/>
            <w:webHidden/>
          </w:rPr>
          <w:fldChar w:fldCharType="separate"/>
        </w:r>
        <w:r w:rsidR="0037252A">
          <w:rPr>
            <w:noProof/>
            <w:webHidden/>
          </w:rPr>
          <w:t>1232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55" w:history="1">
        <w:r w:rsidR="0037252A" w:rsidRPr="00966D35">
          <w:rPr>
            <w:rStyle w:val="a3"/>
            <w:rFonts w:hint="eastAsia"/>
            <w:noProof/>
          </w:rPr>
          <w:t>第五节　出口信用证</w:t>
        </w:r>
        <w:r w:rsidR="0037252A">
          <w:rPr>
            <w:noProof/>
            <w:webHidden/>
          </w:rPr>
          <w:tab/>
        </w:r>
        <w:r>
          <w:rPr>
            <w:noProof/>
            <w:webHidden/>
          </w:rPr>
          <w:fldChar w:fldCharType="begin"/>
        </w:r>
        <w:r w:rsidR="0037252A">
          <w:rPr>
            <w:noProof/>
            <w:webHidden/>
          </w:rPr>
          <w:instrText xml:space="preserve"> PAGEREF _Toc186273655 \h </w:instrText>
        </w:r>
        <w:r>
          <w:rPr>
            <w:noProof/>
            <w:webHidden/>
          </w:rPr>
        </w:r>
        <w:r>
          <w:rPr>
            <w:noProof/>
            <w:webHidden/>
          </w:rPr>
          <w:fldChar w:fldCharType="separate"/>
        </w:r>
        <w:r w:rsidR="0037252A">
          <w:rPr>
            <w:noProof/>
            <w:webHidden/>
          </w:rPr>
          <w:t>1262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56" w:history="1">
        <w:r w:rsidR="0037252A" w:rsidRPr="00966D35">
          <w:rPr>
            <w:rStyle w:val="a3"/>
            <w:rFonts w:hint="eastAsia"/>
            <w:noProof/>
          </w:rPr>
          <w:t>第六节　出口议付</w:t>
        </w:r>
        <w:r w:rsidR="0037252A">
          <w:rPr>
            <w:noProof/>
            <w:webHidden/>
          </w:rPr>
          <w:tab/>
        </w:r>
        <w:r>
          <w:rPr>
            <w:noProof/>
            <w:webHidden/>
          </w:rPr>
          <w:fldChar w:fldCharType="begin"/>
        </w:r>
        <w:r w:rsidR="0037252A">
          <w:rPr>
            <w:noProof/>
            <w:webHidden/>
          </w:rPr>
          <w:instrText xml:space="preserve"> PAGEREF _Toc186273656 \h </w:instrText>
        </w:r>
        <w:r>
          <w:rPr>
            <w:noProof/>
            <w:webHidden/>
          </w:rPr>
        </w:r>
        <w:r>
          <w:rPr>
            <w:noProof/>
            <w:webHidden/>
          </w:rPr>
          <w:fldChar w:fldCharType="separate"/>
        </w:r>
        <w:r w:rsidR="0037252A">
          <w:rPr>
            <w:noProof/>
            <w:webHidden/>
          </w:rPr>
          <w:t>1284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57" w:history="1">
        <w:r w:rsidR="0037252A" w:rsidRPr="00966D35">
          <w:rPr>
            <w:rStyle w:val="a3"/>
            <w:rFonts w:hint="eastAsia"/>
            <w:noProof/>
          </w:rPr>
          <w:t>第七节　出口托收</w:t>
        </w:r>
        <w:r w:rsidR="0037252A">
          <w:rPr>
            <w:noProof/>
            <w:webHidden/>
          </w:rPr>
          <w:tab/>
        </w:r>
        <w:r>
          <w:rPr>
            <w:noProof/>
            <w:webHidden/>
          </w:rPr>
          <w:fldChar w:fldCharType="begin"/>
        </w:r>
        <w:r w:rsidR="0037252A">
          <w:rPr>
            <w:noProof/>
            <w:webHidden/>
          </w:rPr>
          <w:instrText xml:space="preserve"> PAGEREF _Toc186273657 \h </w:instrText>
        </w:r>
        <w:r>
          <w:rPr>
            <w:noProof/>
            <w:webHidden/>
          </w:rPr>
        </w:r>
        <w:r>
          <w:rPr>
            <w:noProof/>
            <w:webHidden/>
          </w:rPr>
          <w:fldChar w:fldCharType="separate"/>
        </w:r>
        <w:r w:rsidR="0037252A">
          <w:rPr>
            <w:noProof/>
            <w:webHidden/>
          </w:rPr>
          <w:t>1320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58" w:history="1">
        <w:r w:rsidR="0037252A" w:rsidRPr="00966D35">
          <w:rPr>
            <w:rStyle w:val="a3"/>
            <w:rFonts w:hint="eastAsia"/>
            <w:noProof/>
          </w:rPr>
          <w:t>第八节　汇入汇款</w:t>
        </w:r>
        <w:r w:rsidR="0037252A">
          <w:rPr>
            <w:noProof/>
            <w:webHidden/>
          </w:rPr>
          <w:tab/>
        </w:r>
        <w:r>
          <w:rPr>
            <w:noProof/>
            <w:webHidden/>
          </w:rPr>
          <w:fldChar w:fldCharType="begin"/>
        </w:r>
        <w:r w:rsidR="0037252A">
          <w:rPr>
            <w:noProof/>
            <w:webHidden/>
          </w:rPr>
          <w:instrText xml:space="preserve"> PAGEREF _Toc186273658 \h </w:instrText>
        </w:r>
        <w:r>
          <w:rPr>
            <w:noProof/>
            <w:webHidden/>
          </w:rPr>
        </w:r>
        <w:r>
          <w:rPr>
            <w:noProof/>
            <w:webHidden/>
          </w:rPr>
          <w:fldChar w:fldCharType="separate"/>
        </w:r>
        <w:r w:rsidR="0037252A">
          <w:rPr>
            <w:noProof/>
            <w:webHidden/>
          </w:rPr>
          <w:t>1344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59" w:history="1">
        <w:r w:rsidR="0037252A" w:rsidRPr="00966D35">
          <w:rPr>
            <w:rStyle w:val="a3"/>
            <w:rFonts w:hint="eastAsia"/>
            <w:noProof/>
          </w:rPr>
          <w:t>第九节　汇出汇款</w:t>
        </w:r>
        <w:r w:rsidR="0037252A">
          <w:rPr>
            <w:noProof/>
            <w:webHidden/>
          </w:rPr>
          <w:tab/>
        </w:r>
        <w:r>
          <w:rPr>
            <w:noProof/>
            <w:webHidden/>
          </w:rPr>
          <w:fldChar w:fldCharType="begin"/>
        </w:r>
        <w:r w:rsidR="0037252A">
          <w:rPr>
            <w:noProof/>
            <w:webHidden/>
          </w:rPr>
          <w:instrText xml:space="preserve"> PAGEREF _Toc186273659 \h </w:instrText>
        </w:r>
        <w:r>
          <w:rPr>
            <w:noProof/>
            <w:webHidden/>
          </w:rPr>
        </w:r>
        <w:r>
          <w:rPr>
            <w:noProof/>
            <w:webHidden/>
          </w:rPr>
          <w:fldChar w:fldCharType="separate"/>
        </w:r>
        <w:r w:rsidR="0037252A">
          <w:rPr>
            <w:noProof/>
            <w:webHidden/>
          </w:rPr>
          <w:t>1367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60" w:history="1">
        <w:r w:rsidR="0037252A" w:rsidRPr="00966D35">
          <w:rPr>
            <w:rStyle w:val="a3"/>
            <w:rFonts w:hint="eastAsia"/>
            <w:noProof/>
          </w:rPr>
          <w:t>第十节　光票托收</w:t>
        </w:r>
        <w:r w:rsidR="0037252A">
          <w:rPr>
            <w:noProof/>
            <w:webHidden/>
          </w:rPr>
          <w:tab/>
        </w:r>
        <w:r>
          <w:rPr>
            <w:noProof/>
            <w:webHidden/>
          </w:rPr>
          <w:fldChar w:fldCharType="begin"/>
        </w:r>
        <w:r w:rsidR="0037252A">
          <w:rPr>
            <w:noProof/>
            <w:webHidden/>
          </w:rPr>
          <w:instrText xml:space="preserve"> PAGEREF _Toc186273660 \h </w:instrText>
        </w:r>
        <w:r>
          <w:rPr>
            <w:noProof/>
            <w:webHidden/>
          </w:rPr>
        </w:r>
        <w:r>
          <w:rPr>
            <w:noProof/>
            <w:webHidden/>
          </w:rPr>
          <w:fldChar w:fldCharType="separate"/>
        </w:r>
        <w:r w:rsidR="0037252A">
          <w:rPr>
            <w:noProof/>
            <w:webHidden/>
          </w:rPr>
          <w:t>1405</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61" w:history="1">
        <w:r w:rsidR="0037252A" w:rsidRPr="00966D35">
          <w:rPr>
            <w:rStyle w:val="a3"/>
            <w:rFonts w:hint="eastAsia"/>
            <w:noProof/>
          </w:rPr>
          <w:t>第十一节　深港票交</w:t>
        </w:r>
        <w:r w:rsidR="0037252A">
          <w:rPr>
            <w:noProof/>
            <w:webHidden/>
          </w:rPr>
          <w:tab/>
        </w:r>
        <w:r>
          <w:rPr>
            <w:noProof/>
            <w:webHidden/>
          </w:rPr>
          <w:fldChar w:fldCharType="begin"/>
        </w:r>
        <w:r w:rsidR="0037252A">
          <w:rPr>
            <w:noProof/>
            <w:webHidden/>
          </w:rPr>
          <w:instrText xml:space="preserve"> PAGEREF _Toc186273661 \h </w:instrText>
        </w:r>
        <w:r>
          <w:rPr>
            <w:noProof/>
            <w:webHidden/>
          </w:rPr>
        </w:r>
        <w:r>
          <w:rPr>
            <w:noProof/>
            <w:webHidden/>
          </w:rPr>
          <w:fldChar w:fldCharType="separate"/>
        </w:r>
        <w:r w:rsidR="0037252A">
          <w:rPr>
            <w:noProof/>
            <w:webHidden/>
          </w:rPr>
          <w:t>1419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62" w:history="1">
        <w:r w:rsidR="0037252A" w:rsidRPr="00966D35">
          <w:rPr>
            <w:rStyle w:val="a3"/>
            <w:rFonts w:hint="eastAsia"/>
            <w:noProof/>
          </w:rPr>
          <w:t>第十二节　进口保函</w:t>
        </w:r>
        <w:r w:rsidR="0037252A">
          <w:rPr>
            <w:noProof/>
            <w:webHidden/>
          </w:rPr>
          <w:tab/>
        </w:r>
        <w:r>
          <w:rPr>
            <w:noProof/>
            <w:webHidden/>
          </w:rPr>
          <w:fldChar w:fldCharType="begin"/>
        </w:r>
        <w:r w:rsidR="0037252A">
          <w:rPr>
            <w:noProof/>
            <w:webHidden/>
          </w:rPr>
          <w:instrText xml:space="preserve"> PAGEREF _Toc186273662 \h </w:instrText>
        </w:r>
        <w:r>
          <w:rPr>
            <w:noProof/>
            <w:webHidden/>
          </w:rPr>
        </w:r>
        <w:r>
          <w:rPr>
            <w:noProof/>
            <w:webHidden/>
          </w:rPr>
          <w:fldChar w:fldCharType="separate"/>
        </w:r>
        <w:r w:rsidR="0037252A">
          <w:rPr>
            <w:noProof/>
            <w:webHidden/>
          </w:rPr>
          <w:t>1426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63" w:history="1">
        <w:r w:rsidR="0037252A" w:rsidRPr="00966D35">
          <w:rPr>
            <w:rStyle w:val="a3"/>
            <w:rFonts w:hint="eastAsia"/>
            <w:noProof/>
          </w:rPr>
          <w:t>第十三节　出口保函</w:t>
        </w:r>
        <w:r w:rsidR="0037252A">
          <w:rPr>
            <w:noProof/>
            <w:webHidden/>
          </w:rPr>
          <w:tab/>
        </w:r>
        <w:r>
          <w:rPr>
            <w:noProof/>
            <w:webHidden/>
          </w:rPr>
          <w:fldChar w:fldCharType="begin"/>
        </w:r>
        <w:r w:rsidR="0037252A">
          <w:rPr>
            <w:noProof/>
            <w:webHidden/>
          </w:rPr>
          <w:instrText xml:space="preserve"> PAGEREF _Toc186273663 \h </w:instrText>
        </w:r>
        <w:r>
          <w:rPr>
            <w:noProof/>
            <w:webHidden/>
          </w:rPr>
        </w:r>
        <w:r>
          <w:rPr>
            <w:noProof/>
            <w:webHidden/>
          </w:rPr>
          <w:fldChar w:fldCharType="separate"/>
        </w:r>
        <w:r w:rsidR="0037252A">
          <w:rPr>
            <w:noProof/>
            <w:webHidden/>
          </w:rPr>
          <w:t>1426</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64" w:history="1">
        <w:r w:rsidR="0037252A" w:rsidRPr="00966D35">
          <w:rPr>
            <w:rStyle w:val="a3"/>
            <w:rFonts w:hint="eastAsia"/>
            <w:noProof/>
          </w:rPr>
          <w:t>第十四节　独立费用函电处理</w:t>
        </w:r>
        <w:r w:rsidR="0037252A">
          <w:rPr>
            <w:noProof/>
            <w:webHidden/>
          </w:rPr>
          <w:tab/>
        </w:r>
        <w:r>
          <w:rPr>
            <w:noProof/>
            <w:webHidden/>
          </w:rPr>
          <w:fldChar w:fldCharType="begin"/>
        </w:r>
        <w:r w:rsidR="0037252A">
          <w:rPr>
            <w:noProof/>
            <w:webHidden/>
          </w:rPr>
          <w:instrText xml:space="preserve"> PAGEREF _Toc186273664 \h </w:instrText>
        </w:r>
        <w:r>
          <w:rPr>
            <w:noProof/>
            <w:webHidden/>
          </w:rPr>
        </w:r>
        <w:r>
          <w:rPr>
            <w:noProof/>
            <w:webHidden/>
          </w:rPr>
          <w:fldChar w:fldCharType="separate"/>
        </w:r>
        <w:r w:rsidR="0037252A">
          <w:rPr>
            <w:noProof/>
            <w:webHidden/>
          </w:rPr>
          <w:t>1427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65" w:history="1">
        <w:r w:rsidR="0037252A" w:rsidRPr="00966D35">
          <w:rPr>
            <w:rStyle w:val="a3"/>
            <w:rFonts w:hint="eastAsia"/>
            <w:noProof/>
          </w:rPr>
          <w:t>第十五节　综合查询</w:t>
        </w:r>
        <w:r w:rsidR="0037252A">
          <w:rPr>
            <w:noProof/>
            <w:webHidden/>
          </w:rPr>
          <w:tab/>
        </w:r>
        <w:r>
          <w:rPr>
            <w:noProof/>
            <w:webHidden/>
          </w:rPr>
          <w:fldChar w:fldCharType="begin"/>
        </w:r>
        <w:r w:rsidR="0037252A">
          <w:rPr>
            <w:noProof/>
            <w:webHidden/>
          </w:rPr>
          <w:instrText xml:space="preserve"> PAGEREF _Toc186273665 \h </w:instrText>
        </w:r>
        <w:r>
          <w:rPr>
            <w:noProof/>
            <w:webHidden/>
          </w:rPr>
        </w:r>
        <w:r>
          <w:rPr>
            <w:noProof/>
            <w:webHidden/>
          </w:rPr>
          <w:fldChar w:fldCharType="separate"/>
        </w:r>
        <w:r w:rsidR="0037252A">
          <w:rPr>
            <w:noProof/>
            <w:webHidden/>
          </w:rPr>
          <w:t>1435</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66" w:history="1">
        <w:r w:rsidR="0037252A" w:rsidRPr="00966D35">
          <w:rPr>
            <w:rStyle w:val="a3"/>
            <w:rFonts w:hint="eastAsia"/>
            <w:noProof/>
          </w:rPr>
          <w:t>第十六节　数据维护</w:t>
        </w:r>
        <w:r w:rsidR="0037252A">
          <w:rPr>
            <w:noProof/>
            <w:webHidden/>
          </w:rPr>
          <w:tab/>
        </w:r>
        <w:r>
          <w:rPr>
            <w:noProof/>
            <w:webHidden/>
          </w:rPr>
          <w:fldChar w:fldCharType="begin"/>
        </w:r>
        <w:r w:rsidR="0037252A">
          <w:rPr>
            <w:noProof/>
            <w:webHidden/>
          </w:rPr>
          <w:instrText xml:space="preserve"> PAGEREF _Toc186273666 \h </w:instrText>
        </w:r>
        <w:r>
          <w:rPr>
            <w:noProof/>
            <w:webHidden/>
          </w:rPr>
        </w:r>
        <w:r>
          <w:rPr>
            <w:noProof/>
            <w:webHidden/>
          </w:rPr>
          <w:fldChar w:fldCharType="separate"/>
        </w:r>
        <w:r w:rsidR="0037252A">
          <w:rPr>
            <w:noProof/>
            <w:webHidden/>
          </w:rPr>
          <w:t>1439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67" w:history="1">
        <w:r w:rsidR="0037252A" w:rsidRPr="00966D35">
          <w:rPr>
            <w:rStyle w:val="a3"/>
            <w:rFonts w:hint="eastAsia"/>
            <w:noProof/>
          </w:rPr>
          <w:t>第十七节　对接系统</w:t>
        </w:r>
        <w:r w:rsidR="0037252A">
          <w:rPr>
            <w:noProof/>
            <w:webHidden/>
          </w:rPr>
          <w:tab/>
        </w:r>
        <w:r>
          <w:rPr>
            <w:noProof/>
            <w:webHidden/>
          </w:rPr>
          <w:fldChar w:fldCharType="begin"/>
        </w:r>
        <w:r w:rsidR="0037252A">
          <w:rPr>
            <w:noProof/>
            <w:webHidden/>
          </w:rPr>
          <w:instrText xml:space="preserve"> PAGEREF _Toc186273667 \h </w:instrText>
        </w:r>
        <w:r>
          <w:rPr>
            <w:noProof/>
            <w:webHidden/>
          </w:rPr>
        </w:r>
        <w:r>
          <w:rPr>
            <w:noProof/>
            <w:webHidden/>
          </w:rPr>
          <w:fldChar w:fldCharType="separate"/>
        </w:r>
        <w:r w:rsidR="0037252A">
          <w:rPr>
            <w:noProof/>
            <w:webHidden/>
          </w:rPr>
          <w:t>1441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68" w:history="1">
        <w:r w:rsidR="0037252A" w:rsidRPr="00966D35">
          <w:rPr>
            <w:rStyle w:val="a3"/>
            <w:rFonts w:hint="eastAsia"/>
            <w:noProof/>
          </w:rPr>
          <w:t>第十八节　网上企业银行－外汇汇款清分</w:t>
        </w:r>
        <w:r w:rsidR="0037252A">
          <w:rPr>
            <w:noProof/>
            <w:webHidden/>
          </w:rPr>
          <w:tab/>
        </w:r>
        <w:r>
          <w:rPr>
            <w:noProof/>
            <w:webHidden/>
          </w:rPr>
          <w:fldChar w:fldCharType="begin"/>
        </w:r>
        <w:r w:rsidR="0037252A">
          <w:rPr>
            <w:noProof/>
            <w:webHidden/>
          </w:rPr>
          <w:instrText xml:space="preserve"> PAGEREF _Toc186273668 \h </w:instrText>
        </w:r>
        <w:r>
          <w:rPr>
            <w:noProof/>
            <w:webHidden/>
          </w:rPr>
        </w:r>
        <w:r>
          <w:rPr>
            <w:noProof/>
            <w:webHidden/>
          </w:rPr>
          <w:fldChar w:fldCharType="separate"/>
        </w:r>
        <w:r w:rsidR="0037252A">
          <w:rPr>
            <w:noProof/>
            <w:webHidden/>
          </w:rPr>
          <w:t>1442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69" w:history="1">
        <w:r w:rsidR="0037252A" w:rsidRPr="00966D35">
          <w:rPr>
            <w:rStyle w:val="a3"/>
            <w:rFonts w:hint="eastAsia"/>
            <w:noProof/>
          </w:rPr>
          <w:t>第十九节　网上企业银行－国际信用证</w:t>
        </w:r>
        <w:r w:rsidR="0037252A">
          <w:rPr>
            <w:noProof/>
            <w:webHidden/>
          </w:rPr>
          <w:tab/>
        </w:r>
        <w:r>
          <w:rPr>
            <w:noProof/>
            <w:webHidden/>
          </w:rPr>
          <w:fldChar w:fldCharType="begin"/>
        </w:r>
        <w:r w:rsidR="0037252A">
          <w:rPr>
            <w:noProof/>
            <w:webHidden/>
          </w:rPr>
          <w:instrText xml:space="preserve"> PAGEREF _Toc186273669 \h </w:instrText>
        </w:r>
        <w:r>
          <w:rPr>
            <w:noProof/>
            <w:webHidden/>
          </w:rPr>
        </w:r>
        <w:r>
          <w:rPr>
            <w:noProof/>
            <w:webHidden/>
          </w:rPr>
          <w:fldChar w:fldCharType="separate"/>
        </w:r>
        <w:r w:rsidR="0037252A">
          <w:rPr>
            <w:noProof/>
            <w:webHidden/>
          </w:rPr>
          <w:t>1449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70" w:history="1">
        <w:r w:rsidR="0037252A" w:rsidRPr="00966D35">
          <w:rPr>
            <w:rStyle w:val="a3"/>
            <w:rFonts w:hint="eastAsia"/>
            <w:noProof/>
          </w:rPr>
          <w:t>第二十节　国际收支统计监测</w:t>
        </w:r>
        <w:r w:rsidR="0037252A">
          <w:rPr>
            <w:noProof/>
            <w:webHidden/>
          </w:rPr>
          <w:tab/>
        </w:r>
        <w:r>
          <w:rPr>
            <w:noProof/>
            <w:webHidden/>
          </w:rPr>
          <w:fldChar w:fldCharType="begin"/>
        </w:r>
        <w:r w:rsidR="0037252A">
          <w:rPr>
            <w:noProof/>
            <w:webHidden/>
          </w:rPr>
          <w:instrText xml:space="preserve"> PAGEREF _Toc186273670 \h </w:instrText>
        </w:r>
        <w:r>
          <w:rPr>
            <w:noProof/>
            <w:webHidden/>
          </w:rPr>
        </w:r>
        <w:r>
          <w:rPr>
            <w:noProof/>
            <w:webHidden/>
          </w:rPr>
          <w:fldChar w:fldCharType="separate"/>
        </w:r>
        <w:r w:rsidR="0037252A">
          <w:rPr>
            <w:noProof/>
            <w:webHidden/>
          </w:rPr>
          <w:t>1451</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671" w:history="1">
        <w:r w:rsidR="0037252A" w:rsidRPr="00966D35">
          <w:rPr>
            <w:rStyle w:val="a3"/>
            <w:rFonts w:hint="eastAsia"/>
            <w:noProof/>
          </w:rPr>
          <w:t>第十一章</w:t>
        </w:r>
        <w:r w:rsidR="0037252A" w:rsidRPr="00966D35">
          <w:rPr>
            <w:rStyle w:val="a3"/>
            <w:noProof/>
          </w:rPr>
          <w:t xml:space="preserve">  </w:t>
        </w:r>
        <w:r w:rsidR="0037252A" w:rsidRPr="00966D35">
          <w:rPr>
            <w:rStyle w:val="a3"/>
            <w:rFonts w:hint="eastAsia"/>
            <w:noProof/>
          </w:rPr>
          <w:t>公共管理</w:t>
        </w:r>
        <w:r w:rsidR="0037252A">
          <w:rPr>
            <w:noProof/>
            <w:webHidden/>
          </w:rPr>
          <w:tab/>
        </w:r>
        <w:r>
          <w:rPr>
            <w:noProof/>
            <w:webHidden/>
          </w:rPr>
          <w:fldChar w:fldCharType="begin"/>
        </w:r>
        <w:r w:rsidR="0037252A">
          <w:rPr>
            <w:noProof/>
            <w:webHidden/>
          </w:rPr>
          <w:instrText xml:space="preserve"> PAGEREF _Toc186273671 \h </w:instrText>
        </w:r>
        <w:r>
          <w:rPr>
            <w:noProof/>
            <w:webHidden/>
          </w:rPr>
        </w:r>
        <w:r>
          <w:rPr>
            <w:noProof/>
            <w:webHidden/>
          </w:rPr>
          <w:fldChar w:fldCharType="separate"/>
        </w:r>
        <w:r w:rsidR="0037252A">
          <w:rPr>
            <w:noProof/>
            <w:webHidden/>
          </w:rPr>
          <w:t>1468</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72" w:history="1">
        <w:r w:rsidR="0037252A" w:rsidRPr="00966D35">
          <w:rPr>
            <w:rStyle w:val="a3"/>
            <w:rFonts w:hint="eastAsia"/>
            <w:noProof/>
          </w:rPr>
          <w:t>第一节</w:t>
        </w:r>
        <w:r w:rsidR="0037252A" w:rsidRPr="00966D35">
          <w:rPr>
            <w:rStyle w:val="a3"/>
            <w:noProof/>
          </w:rPr>
          <w:t xml:space="preserve">  </w:t>
        </w:r>
        <w:r w:rsidR="0037252A" w:rsidRPr="00966D35">
          <w:rPr>
            <w:rStyle w:val="a3"/>
            <w:rFonts w:hint="eastAsia"/>
            <w:noProof/>
          </w:rPr>
          <w:t>用户管理</w:t>
        </w:r>
        <w:r w:rsidR="0037252A">
          <w:rPr>
            <w:noProof/>
            <w:webHidden/>
          </w:rPr>
          <w:tab/>
        </w:r>
        <w:r>
          <w:rPr>
            <w:noProof/>
            <w:webHidden/>
          </w:rPr>
          <w:fldChar w:fldCharType="begin"/>
        </w:r>
        <w:r w:rsidR="0037252A">
          <w:rPr>
            <w:noProof/>
            <w:webHidden/>
          </w:rPr>
          <w:instrText xml:space="preserve"> PAGEREF _Toc186273672 \h </w:instrText>
        </w:r>
        <w:r>
          <w:rPr>
            <w:noProof/>
            <w:webHidden/>
          </w:rPr>
        </w:r>
        <w:r>
          <w:rPr>
            <w:noProof/>
            <w:webHidden/>
          </w:rPr>
          <w:fldChar w:fldCharType="separate"/>
        </w:r>
        <w:r w:rsidR="0037252A">
          <w:rPr>
            <w:noProof/>
            <w:webHidden/>
          </w:rPr>
          <w:t>1468</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73" w:history="1">
        <w:r w:rsidR="0037252A" w:rsidRPr="00966D35">
          <w:rPr>
            <w:rStyle w:val="a3"/>
            <w:rFonts w:hint="eastAsia"/>
            <w:noProof/>
          </w:rPr>
          <w:t>第二节</w:t>
        </w:r>
        <w:r w:rsidR="0037252A" w:rsidRPr="00966D35">
          <w:rPr>
            <w:rStyle w:val="a3"/>
            <w:noProof/>
          </w:rPr>
          <w:t xml:space="preserve">  </w:t>
        </w:r>
        <w:r w:rsidR="0037252A" w:rsidRPr="00966D35">
          <w:rPr>
            <w:rStyle w:val="a3"/>
            <w:rFonts w:hint="eastAsia"/>
            <w:noProof/>
          </w:rPr>
          <w:t>总分行业务管理</w:t>
        </w:r>
        <w:r w:rsidR="0037252A">
          <w:rPr>
            <w:noProof/>
            <w:webHidden/>
          </w:rPr>
          <w:tab/>
        </w:r>
        <w:r>
          <w:rPr>
            <w:noProof/>
            <w:webHidden/>
          </w:rPr>
          <w:fldChar w:fldCharType="begin"/>
        </w:r>
        <w:r w:rsidR="0037252A">
          <w:rPr>
            <w:noProof/>
            <w:webHidden/>
          </w:rPr>
          <w:instrText xml:space="preserve"> PAGEREF _Toc186273673 \h </w:instrText>
        </w:r>
        <w:r>
          <w:rPr>
            <w:noProof/>
            <w:webHidden/>
          </w:rPr>
        </w:r>
        <w:r>
          <w:rPr>
            <w:noProof/>
            <w:webHidden/>
          </w:rPr>
          <w:fldChar w:fldCharType="separate"/>
        </w:r>
        <w:r w:rsidR="0037252A">
          <w:rPr>
            <w:noProof/>
            <w:webHidden/>
          </w:rPr>
          <w:t>1504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74" w:history="1">
        <w:r w:rsidR="0037252A" w:rsidRPr="00966D35">
          <w:rPr>
            <w:rStyle w:val="a3"/>
            <w:rFonts w:hint="eastAsia"/>
            <w:noProof/>
          </w:rPr>
          <w:t>第三节</w:t>
        </w:r>
        <w:r w:rsidR="0037252A" w:rsidRPr="00966D35">
          <w:rPr>
            <w:rStyle w:val="a3"/>
            <w:noProof/>
          </w:rPr>
          <w:t xml:space="preserve">  </w:t>
        </w:r>
        <w:r w:rsidR="0037252A" w:rsidRPr="00966D35">
          <w:rPr>
            <w:rStyle w:val="a3"/>
            <w:rFonts w:hint="eastAsia"/>
            <w:noProof/>
          </w:rPr>
          <w:t>日初日结</w:t>
        </w:r>
        <w:r w:rsidR="0037252A">
          <w:rPr>
            <w:noProof/>
            <w:webHidden/>
          </w:rPr>
          <w:tab/>
        </w:r>
        <w:r>
          <w:rPr>
            <w:noProof/>
            <w:webHidden/>
          </w:rPr>
          <w:fldChar w:fldCharType="begin"/>
        </w:r>
        <w:r w:rsidR="0037252A">
          <w:rPr>
            <w:noProof/>
            <w:webHidden/>
          </w:rPr>
          <w:instrText xml:space="preserve"> PAGEREF _Toc186273674 \h </w:instrText>
        </w:r>
        <w:r>
          <w:rPr>
            <w:noProof/>
            <w:webHidden/>
          </w:rPr>
        </w:r>
        <w:r>
          <w:rPr>
            <w:noProof/>
            <w:webHidden/>
          </w:rPr>
          <w:fldChar w:fldCharType="separate"/>
        </w:r>
        <w:r w:rsidR="0037252A">
          <w:rPr>
            <w:noProof/>
            <w:webHidden/>
          </w:rPr>
          <w:t>1539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75" w:history="1">
        <w:r w:rsidR="0037252A" w:rsidRPr="00966D35">
          <w:rPr>
            <w:rStyle w:val="a3"/>
            <w:rFonts w:hint="eastAsia"/>
            <w:noProof/>
          </w:rPr>
          <w:t>第四节</w:t>
        </w:r>
        <w:r w:rsidR="0037252A" w:rsidRPr="00966D35">
          <w:rPr>
            <w:rStyle w:val="a3"/>
            <w:noProof/>
          </w:rPr>
          <w:t xml:space="preserve">  </w:t>
        </w:r>
        <w:r w:rsidR="0037252A" w:rsidRPr="00966D35">
          <w:rPr>
            <w:rStyle w:val="a3"/>
            <w:rFonts w:hint="eastAsia"/>
            <w:noProof/>
          </w:rPr>
          <w:t>通知管理</w:t>
        </w:r>
        <w:r w:rsidR="0037252A">
          <w:rPr>
            <w:noProof/>
            <w:webHidden/>
          </w:rPr>
          <w:tab/>
        </w:r>
        <w:r>
          <w:rPr>
            <w:noProof/>
            <w:webHidden/>
          </w:rPr>
          <w:fldChar w:fldCharType="begin"/>
        </w:r>
        <w:r w:rsidR="0037252A">
          <w:rPr>
            <w:noProof/>
            <w:webHidden/>
          </w:rPr>
          <w:instrText xml:space="preserve"> PAGEREF _Toc186273675 \h </w:instrText>
        </w:r>
        <w:r>
          <w:rPr>
            <w:noProof/>
            <w:webHidden/>
          </w:rPr>
        </w:r>
        <w:r>
          <w:rPr>
            <w:noProof/>
            <w:webHidden/>
          </w:rPr>
          <w:fldChar w:fldCharType="separate"/>
        </w:r>
        <w:r w:rsidR="0037252A">
          <w:rPr>
            <w:noProof/>
            <w:webHidden/>
          </w:rPr>
          <w:t>1561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76" w:history="1">
        <w:r w:rsidR="0037252A" w:rsidRPr="00966D35">
          <w:rPr>
            <w:rStyle w:val="a3"/>
            <w:rFonts w:hint="eastAsia"/>
            <w:noProof/>
          </w:rPr>
          <w:t>第五节</w:t>
        </w:r>
        <w:r w:rsidR="0037252A" w:rsidRPr="00966D35">
          <w:rPr>
            <w:rStyle w:val="a3"/>
            <w:noProof/>
          </w:rPr>
          <w:t xml:space="preserve">  </w:t>
        </w:r>
        <w:r w:rsidR="0037252A" w:rsidRPr="00966D35">
          <w:rPr>
            <w:rStyle w:val="a3"/>
            <w:rFonts w:hint="eastAsia"/>
            <w:noProof/>
          </w:rPr>
          <w:t>数据移植</w:t>
        </w:r>
        <w:r w:rsidR="0037252A">
          <w:rPr>
            <w:noProof/>
            <w:webHidden/>
          </w:rPr>
          <w:tab/>
        </w:r>
        <w:r>
          <w:rPr>
            <w:noProof/>
            <w:webHidden/>
          </w:rPr>
          <w:fldChar w:fldCharType="begin"/>
        </w:r>
        <w:r w:rsidR="0037252A">
          <w:rPr>
            <w:noProof/>
            <w:webHidden/>
          </w:rPr>
          <w:instrText xml:space="preserve"> PAGEREF _Toc186273676 \h </w:instrText>
        </w:r>
        <w:r>
          <w:rPr>
            <w:noProof/>
            <w:webHidden/>
          </w:rPr>
        </w:r>
        <w:r>
          <w:rPr>
            <w:noProof/>
            <w:webHidden/>
          </w:rPr>
          <w:fldChar w:fldCharType="separate"/>
        </w:r>
        <w:r w:rsidR="0037252A">
          <w:rPr>
            <w:noProof/>
            <w:webHidden/>
          </w:rPr>
          <w:t>1567</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677" w:history="1">
        <w:r w:rsidR="0037252A" w:rsidRPr="00966D35">
          <w:rPr>
            <w:rStyle w:val="a3"/>
            <w:rFonts w:hint="eastAsia"/>
            <w:noProof/>
          </w:rPr>
          <w:t>第十二章</w:t>
        </w:r>
        <w:r w:rsidR="0037252A" w:rsidRPr="00966D35">
          <w:rPr>
            <w:rStyle w:val="a3"/>
            <w:noProof/>
          </w:rPr>
          <w:t xml:space="preserve">  </w:t>
        </w:r>
        <w:r w:rsidR="0037252A" w:rsidRPr="00966D35">
          <w:rPr>
            <w:rStyle w:val="a3"/>
            <w:rFonts w:hint="eastAsia"/>
            <w:noProof/>
          </w:rPr>
          <w:t>外围业务操作说明</w:t>
        </w:r>
        <w:r w:rsidR="0037252A">
          <w:rPr>
            <w:noProof/>
            <w:webHidden/>
          </w:rPr>
          <w:tab/>
        </w:r>
        <w:r>
          <w:rPr>
            <w:noProof/>
            <w:webHidden/>
          </w:rPr>
          <w:fldChar w:fldCharType="begin"/>
        </w:r>
        <w:r w:rsidR="0037252A">
          <w:rPr>
            <w:noProof/>
            <w:webHidden/>
          </w:rPr>
          <w:instrText xml:space="preserve"> PAGEREF _Toc186273677 \h </w:instrText>
        </w:r>
        <w:r>
          <w:rPr>
            <w:noProof/>
            <w:webHidden/>
          </w:rPr>
        </w:r>
        <w:r>
          <w:rPr>
            <w:noProof/>
            <w:webHidden/>
          </w:rPr>
          <w:fldChar w:fldCharType="separate"/>
        </w:r>
        <w:r w:rsidR="0037252A">
          <w:rPr>
            <w:noProof/>
            <w:webHidden/>
          </w:rPr>
          <w:t>1570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78" w:history="1">
        <w:r w:rsidR="0037252A" w:rsidRPr="00966D35">
          <w:rPr>
            <w:rStyle w:val="a3"/>
            <w:rFonts w:hint="eastAsia"/>
            <w:noProof/>
          </w:rPr>
          <w:t>第一节</w:t>
        </w:r>
        <w:r w:rsidR="0037252A" w:rsidRPr="00966D35">
          <w:rPr>
            <w:rStyle w:val="a3"/>
            <w:noProof/>
          </w:rPr>
          <w:t xml:space="preserve">  </w:t>
        </w:r>
        <w:r w:rsidR="0037252A" w:rsidRPr="00966D35">
          <w:rPr>
            <w:rStyle w:val="a3"/>
            <w:rFonts w:hint="eastAsia"/>
            <w:noProof/>
          </w:rPr>
          <w:t>电子汇兑</w:t>
        </w:r>
        <w:r w:rsidR="0037252A">
          <w:rPr>
            <w:noProof/>
            <w:webHidden/>
          </w:rPr>
          <w:tab/>
        </w:r>
        <w:r>
          <w:rPr>
            <w:noProof/>
            <w:webHidden/>
          </w:rPr>
          <w:fldChar w:fldCharType="begin"/>
        </w:r>
        <w:r w:rsidR="0037252A">
          <w:rPr>
            <w:noProof/>
            <w:webHidden/>
          </w:rPr>
          <w:instrText xml:space="preserve"> PAGEREF _Toc186273678 \h </w:instrText>
        </w:r>
        <w:r>
          <w:rPr>
            <w:noProof/>
            <w:webHidden/>
          </w:rPr>
        </w:r>
        <w:r>
          <w:rPr>
            <w:noProof/>
            <w:webHidden/>
          </w:rPr>
          <w:fldChar w:fldCharType="separate"/>
        </w:r>
        <w:r w:rsidR="0037252A">
          <w:rPr>
            <w:noProof/>
            <w:webHidden/>
          </w:rPr>
          <w:t>1570</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79" w:history="1">
        <w:r w:rsidR="0037252A" w:rsidRPr="00966D35">
          <w:rPr>
            <w:rStyle w:val="a3"/>
            <w:rFonts w:hint="eastAsia"/>
            <w:noProof/>
          </w:rPr>
          <w:t>第二节</w:t>
        </w:r>
        <w:r w:rsidR="0037252A" w:rsidRPr="00966D35">
          <w:rPr>
            <w:rStyle w:val="a3"/>
            <w:noProof/>
          </w:rPr>
          <w:t xml:space="preserve">  </w:t>
        </w:r>
        <w:r w:rsidR="0037252A" w:rsidRPr="00966D35">
          <w:rPr>
            <w:rStyle w:val="a3"/>
            <w:rFonts w:hint="eastAsia"/>
            <w:noProof/>
          </w:rPr>
          <w:t>电话银行人工台</w:t>
        </w:r>
        <w:r w:rsidR="0037252A">
          <w:rPr>
            <w:noProof/>
            <w:webHidden/>
          </w:rPr>
          <w:tab/>
        </w:r>
        <w:r>
          <w:rPr>
            <w:noProof/>
            <w:webHidden/>
          </w:rPr>
          <w:fldChar w:fldCharType="begin"/>
        </w:r>
        <w:r w:rsidR="0037252A">
          <w:rPr>
            <w:noProof/>
            <w:webHidden/>
          </w:rPr>
          <w:instrText xml:space="preserve"> PAGEREF _Toc186273679 \h </w:instrText>
        </w:r>
        <w:r>
          <w:rPr>
            <w:noProof/>
            <w:webHidden/>
          </w:rPr>
        </w:r>
        <w:r>
          <w:rPr>
            <w:noProof/>
            <w:webHidden/>
          </w:rPr>
          <w:fldChar w:fldCharType="separate"/>
        </w:r>
        <w:r w:rsidR="0037252A">
          <w:rPr>
            <w:noProof/>
            <w:webHidden/>
          </w:rPr>
          <w:t>1571</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80" w:history="1">
        <w:r w:rsidR="0037252A" w:rsidRPr="00966D35">
          <w:rPr>
            <w:rStyle w:val="a3"/>
            <w:rFonts w:hint="eastAsia"/>
            <w:noProof/>
          </w:rPr>
          <w:t>第三节</w:t>
        </w:r>
        <w:r w:rsidR="0037252A" w:rsidRPr="00966D35">
          <w:rPr>
            <w:rStyle w:val="a3"/>
            <w:noProof/>
          </w:rPr>
          <w:t xml:space="preserve">  </w:t>
        </w:r>
        <w:r w:rsidR="0037252A" w:rsidRPr="00966D35">
          <w:rPr>
            <w:rStyle w:val="a3"/>
            <w:rFonts w:hint="eastAsia"/>
            <w:noProof/>
          </w:rPr>
          <w:t>异地通存通兑活期存取现</w:t>
        </w:r>
        <w:r w:rsidR="0037252A">
          <w:rPr>
            <w:noProof/>
            <w:webHidden/>
          </w:rPr>
          <w:tab/>
        </w:r>
        <w:r>
          <w:rPr>
            <w:noProof/>
            <w:webHidden/>
          </w:rPr>
          <w:fldChar w:fldCharType="begin"/>
        </w:r>
        <w:r w:rsidR="0037252A">
          <w:rPr>
            <w:noProof/>
            <w:webHidden/>
          </w:rPr>
          <w:instrText xml:space="preserve"> PAGEREF _Toc186273680 \h </w:instrText>
        </w:r>
        <w:r>
          <w:rPr>
            <w:noProof/>
            <w:webHidden/>
          </w:rPr>
        </w:r>
        <w:r>
          <w:rPr>
            <w:noProof/>
            <w:webHidden/>
          </w:rPr>
          <w:fldChar w:fldCharType="separate"/>
        </w:r>
        <w:r w:rsidR="0037252A">
          <w:rPr>
            <w:noProof/>
            <w:webHidden/>
          </w:rPr>
          <w:t>1573</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81" w:history="1">
        <w:r w:rsidR="0037252A" w:rsidRPr="00966D35">
          <w:rPr>
            <w:rStyle w:val="a3"/>
            <w:rFonts w:hint="eastAsia"/>
            <w:noProof/>
          </w:rPr>
          <w:t>第四节</w:t>
        </w:r>
        <w:r w:rsidR="0037252A" w:rsidRPr="00966D35">
          <w:rPr>
            <w:rStyle w:val="a3"/>
            <w:noProof/>
          </w:rPr>
          <w:t xml:space="preserve">  </w:t>
        </w:r>
        <w:r w:rsidR="0037252A" w:rsidRPr="00966D35">
          <w:rPr>
            <w:rStyle w:val="a3"/>
            <w:rFonts w:hint="eastAsia"/>
            <w:noProof/>
          </w:rPr>
          <w:t>人民币资金运作系统</w:t>
        </w:r>
        <w:r w:rsidR="0037252A">
          <w:rPr>
            <w:noProof/>
            <w:webHidden/>
          </w:rPr>
          <w:tab/>
        </w:r>
        <w:r>
          <w:rPr>
            <w:noProof/>
            <w:webHidden/>
          </w:rPr>
          <w:fldChar w:fldCharType="begin"/>
        </w:r>
        <w:r w:rsidR="0037252A">
          <w:rPr>
            <w:noProof/>
            <w:webHidden/>
          </w:rPr>
          <w:instrText xml:space="preserve"> PAGEREF _Toc186273681 \h </w:instrText>
        </w:r>
        <w:r>
          <w:rPr>
            <w:noProof/>
            <w:webHidden/>
          </w:rPr>
        </w:r>
        <w:r>
          <w:rPr>
            <w:noProof/>
            <w:webHidden/>
          </w:rPr>
          <w:fldChar w:fldCharType="separate"/>
        </w:r>
        <w:r w:rsidR="0037252A">
          <w:rPr>
            <w:noProof/>
            <w:webHidden/>
          </w:rPr>
          <w:t>1583</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82" w:history="1">
        <w:r w:rsidR="0037252A" w:rsidRPr="00966D35">
          <w:rPr>
            <w:rStyle w:val="a3"/>
            <w:rFonts w:hint="eastAsia"/>
            <w:noProof/>
          </w:rPr>
          <w:t>第五节</w:t>
        </w:r>
        <w:r w:rsidR="0037252A" w:rsidRPr="00966D35">
          <w:rPr>
            <w:rStyle w:val="a3"/>
            <w:noProof/>
          </w:rPr>
          <w:t xml:space="preserve">  </w:t>
        </w:r>
        <w:r w:rsidR="0037252A" w:rsidRPr="00966D35">
          <w:rPr>
            <w:rStyle w:val="a3"/>
            <w:rFonts w:hint="eastAsia"/>
            <w:noProof/>
          </w:rPr>
          <w:t>联行往来</w:t>
        </w:r>
        <w:r w:rsidR="0037252A">
          <w:rPr>
            <w:noProof/>
            <w:webHidden/>
          </w:rPr>
          <w:tab/>
        </w:r>
        <w:r>
          <w:rPr>
            <w:noProof/>
            <w:webHidden/>
          </w:rPr>
          <w:fldChar w:fldCharType="begin"/>
        </w:r>
        <w:r w:rsidR="0037252A">
          <w:rPr>
            <w:noProof/>
            <w:webHidden/>
          </w:rPr>
          <w:instrText xml:space="preserve"> PAGEREF _Toc186273682 \h </w:instrText>
        </w:r>
        <w:r>
          <w:rPr>
            <w:noProof/>
            <w:webHidden/>
          </w:rPr>
        </w:r>
        <w:r>
          <w:rPr>
            <w:noProof/>
            <w:webHidden/>
          </w:rPr>
          <w:fldChar w:fldCharType="separate"/>
        </w:r>
        <w:r w:rsidR="0037252A">
          <w:rPr>
            <w:noProof/>
            <w:webHidden/>
          </w:rPr>
          <w:t>1584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83" w:history="1">
        <w:r w:rsidR="0037252A" w:rsidRPr="00966D35">
          <w:rPr>
            <w:rStyle w:val="a3"/>
            <w:rFonts w:hint="eastAsia"/>
            <w:noProof/>
          </w:rPr>
          <w:t>第六节</w:t>
        </w:r>
        <w:r w:rsidR="0037252A" w:rsidRPr="00966D35">
          <w:rPr>
            <w:rStyle w:val="a3"/>
            <w:noProof/>
          </w:rPr>
          <w:t xml:space="preserve">  </w:t>
        </w:r>
        <w:r w:rsidR="0037252A" w:rsidRPr="00966D35">
          <w:rPr>
            <w:rStyle w:val="a3"/>
            <w:rFonts w:hint="eastAsia"/>
            <w:noProof/>
          </w:rPr>
          <w:t>储蓄异地代收付清算</w:t>
        </w:r>
        <w:r w:rsidR="0037252A">
          <w:rPr>
            <w:noProof/>
            <w:webHidden/>
          </w:rPr>
          <w:tab/>
        </w:r>
        <w:r>
          <w:rPr>
            <w:noProof/>
            <w:webHidden/>
          </w:rPr>
          <w:fldChar w:fldCharType="begin"/>
        </w:r>
        <w:r w:rsidR="0037252A">
          <w:rPr>
            <w:noProof/>
            <w:webHidden/>
          </w:rPr>
          <w:instrText xml:space="preserve"> PAGEREF _Toc186273683 \h </w:instrText>
        </w:r>
        <w:r>
          <w:rPr>
            <w:noProof/>
            <w:webHidden/>
          </w:rPr>
        </w:r>
        <w:r>
          <w:rPr>
            <w:noProof/>
            <w:webHidden/>
          </w:rPr>
          <w:fldChar w:fldCharType="separate"/>
        </w:r>
        <w:r w:rsidR="0037252A">
          <w:rPr>
            <w:noProof/>
            <w:webHidden/>
          </w:rPr>
          <w:t>1585</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84" w:history="1">
        <w:r w:rsidR="0037252A" w:rsidRPr="00966D35">
          <w:rPr>
            <w:rStyle w:val="a3"/>
            <w:rFonts w:hint="eastAsia"/>
            <w:noProof/>
          </w:rPr>
          <w:t>第七节</w:t>
        </w:r>
        <w:r w:rsidR="0037252A" w:rsidRPr="00966D35">
          <w:rPr>
            <w:rStyle w:val="a3"/>
            <w:noProof/>
          </w:rPr>
          <w:t xml:space="preserve">  </w:t>
        </w:r>
        <w:r w:rsidR="0037252A" w:rsidRPr="00966D35">
          <w:rPr>
            <w:rStyle w:val="a3"/>
            <w:rFonts w:hint="eastAsia"/>
            <w:noProof/>
          </w:rPr>
          <w:t>银行卡总中心业务资金清算</w:t>
        </w:r>
        <w:r w:rsidR="0037252A">
          <w:rPr>
            <w:noProof/>
            <w:webHidden/>
          </w:rPr>
          <w:tab/>
        </w:r>
        <w:r>
          <w:rPr>
            <w:noProof/>
            <w:webHidden/>
          </w:rPr>
          <w:fldChar w:fldCharType="begin"/>
        </w:r>
        <w:r w:rsidR="0037252A">
          <w:rPr>
            <w:noProof/>
            <w:webHidden/>
          </w:rPr>
          <w:instrText xml:space="preserve"> PAGEREF _Toc186273684 \h </w:instrText>
        </w:r>
        <w:r>
          <w:rPr>
            <w:noProof/>
            <w:webHidden/>
          </w:rPr>
        </w:r>
        <w:r>
          <w:rPr>
            <w:noProof/>
            <w:webHidden/>
          </w:rPr>
          <w:fldChar w:fldCharType="separate"/>
        </w:r>
        <w:r w:rsidR="0037252A">
          <w:rPr>
            <w:noProof/>
            <w:webHidden/>
          </w:rPr>
          <w:t>1587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85" w:history="1">
        <w:r w:rsidR="0037252A" w:rsidRPr="00966D35">
          <w:rPr>
            <w:rStyle w:val="a3"/>
            <w:rFonts w:hint="eastAsia"/>
            <w:noProof/>
          </w:rPr>
          <w:t>第八节</w:t>
        </w:r>
        <w:r w:rsidR="0037252A" w:rsidRPr="00966D35">
          <w:rPr>
            <w:rStyle w:val="a3"/>
            <w:noProof/>
          </w:rPr>
          <w:t xml:space="preserve">  </w:t>
        </w:r>
        <w:r w:rsidR="0037252A" w:rsidRPr="00966D35">
          <w:rPr>
            <w:rStyle w:val="a3"/>
            <w:rFonts w:hint="eastAsia"/>
            <w:noProof/>
          </w:rPr>
          <w:t>信用卡资金清算和分润</w:t>
        </w:r>
        <w:r w:rsidR="0037252A">
          <w:rPr>
            <w:noProof/>
            <w:webHidden/>
          </w:rPr>
          <w:tab/>
        </w:r>
        <w:r>
          <w:rPr>
            <w:noProof/>
            <w:webHidden/>
          </w:rPr>
          <w:fldChar w:fldCharType="begin"/>
        </w:r>
        <w:r w:rsidR="0037252A">
          <w:rPr>
            <w:noProof/>
            <w:webHidden/>
          </w:rPr>
          <w:instrText xml:space="preserve"> PAGEREF _Toc186273685 \h </w:instrText>
        </w:r>
        <w:r>
          <w:rPr>
            <w:noProof/>
            <w:webHidden/>
          </w:rPr>
        </w:r>
        <w:r>
          <w:rPr>
            <w:noProof/>
            <w:webHidden/>
          </w:rPr>
          <w:fldChar w:fldCharType="separate"/>
        </w:r>
        <w:r w:rsidR="0037252A">
          <w:rPr>
            <w:noProof/>
            <w:webHidden/>
          </w:rPr>
          <w:t>1587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86" w:history="1">
        <w:r w:rsidR="0037252A" w:rsidRPr="00966D35">
          <w:rPr>
            <w:rStyle w:val="a3"/>
            <w:rFonts w:hint="eastAsia"/>
            <w:noProof/>
          </w:rPr>
          <w:t>第九节</w:t>
        </w:r>
        <w:r w:rsidR="0037252A" w:rsidRPr="00966D35">
          <w:rPr>
            <w:rStyle w:val="a3"/>
            <w:noProof/>
          </w:rPr>
          <w:t xml:space="preserve">  </w:t>
        </w:r>
        <w:r w:rsidR="0037252A" w:rsidRPr="00966D35">
          <w:rPr>
            <w:rStyle w:val="a3"/>
            <w:rFonts w:hint="eastAsia"/>
            <w:noProof/>
          </w:rPr>
          <w:t>结售汇系统变更说明</w:t>
        </w:r>
        <w:r w:rsidR="0037252A">
          <w:rPr>
            <w:noProof/>
            <w:webHidden/>
          </w:rPr>
          <w:tab/>
        </w:r>
        <w:r>
          <w:rPr>
            <w:noProof/>
            <w:webHidden/>
          </w:rPr>
          <w:fldChar w:fldCharType="begin"/>
        </w:r>
        <w:r w:rsidR="0037252A">
          <w:rPr>
            <w:noProof/>
            <w:webHidden/>
          </w:rPr>
          <w:instrText xml:space="preserve"> PAGEREF _Toc186273686 \h </w:instrText>
        </w:r>
        <w:r>
          <w:rPr>
            <w:noProof/>
            <w:webHidden/>
          </w:rPr>
        </w:r>
        <w:r>
          <w:rPr>
            <w:noProof/>
            <w:webHidden/>
          </w:rPr>
          <w:fldChar w:fldCharType="separate"/>
        </w:r>
        <w:r w:rsidR="0037252A">
          <w:rPr>
            <w:noProof/>
            <w:webHidden/>
          </w:rPr>
          <w:t>1587</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687" w:history="1">
        <w:r w:rsidR="0037252A" w:rsidRPr="00966D35">
          <w:rPr>
            <w:rStyle w:val="a3"/>
            <w:rFonts w:hint="eastAsia"/>
            <w:noProof/>
            <w:kern w:val="0"/>
            <w:lang w:val="zh-CN"/>
          </w:rPr>
          <w:t>第十三章</w:t>
        </w:r>
        <w:r w:rsidR="0037252A" w:rsidRPr="00966D35">
          <w:rPr>
            <w:rStyle w:val="a3"/>
            <w:noProof/>
            <w:kern w:val="0"/>
            <w:lang w:val="zh-CN"/>
          </w:rPr>
          <w:t xml:space="preserve"> </w:t>
        </w:r>
        <w:r w:rsidR="0037252A" w:rsidRPr="00966D35">
          <w:rPr>
            <w:rStyle w:val="a3"/>
            <w:rFonts w:hint="eastAsia"/>
            <w:noProof/>
            <w:kern w:val="0"/>
            <w:lang w:val="zh-CN"/>
          </w:rPr>
          <w:t>金融平台业务</w:t>
        </w:r>
        <w:r w:rsidR="0037252A">
          <w:rPr>
            <w:noProof/>
            <w:webHidden/>
          </w:rPr>
          <w:tab/>
        </w:r>
        <w:r>
          <w:rPr>
            <w:noProof/>
            <w:webHidden/>
          </w:rPr>
          <w:fldChar w:fldCharType="begin"/>
        </w:r>
        <w:r w:rsidR="0037252A">
          <w:rPr>
            <w:noProof/>
            <w:webHidden/>
          </w:rPr>
          <w:instrText xml:space="preserve"> PAGEREF _Toc186273687 \h </w:instrText>
        </w:r>
        <w:r>
          <w:rPr>
            <w:noProof/>
            <w:webHidden/>
          </w:rPr>
        </w:r>
        <w:r>
          <w:rPr>
            <w:noProof/>
            <w:webHidden/>
          </w:rPr>
          <w:fldChar w:fldCharType="separate"/>
        </w:r>
        <w:r w:rsidR="0037252A">
          <w:rPr>
            <w:noProof/>
            <w:webHidden/>
          </w:rPr>
          <w:t>1593</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88" w:history="1">
        <w:r w:rsidR="0037252A" w:rsidRPr="00966D35">
          <w:rPr>
            <w:rStyle w:val="a3"/>
            <w:rFonts w:ascii="宋体" w:hAnsi="宋体" w:hint="eastAsia"/>
            <w:noProof/>
            <w:kern w:val="0"/>
          </w:rPr>
          <w:t>第一节</w:t>
        </w:r>
        <w:r w:rsidR="0037252A" w:rsidRPr="00966D35">
          <w:rPr>
            <w:rStyle w:val="a3"/>
            <w:rFonts w:ascii="宋体" w:hAnsi="宋体"/>
            <w:noProof/>
            <w:kern w:val="0"/>
          </w:rPr>
          <w:t xml:space="preserve">   </w:t>
        </w:r>
        <w:r w:rsidR="0037252A" w:rsidRPr="00966D35">
          <w:rPr>
            <w:rStyle w:val="a3"/>
            <w:rFonts w:ascii="宋体" w:hAnsi="宋体" w:hint="eastAsia"/>
            <w:noProof/>
          </w:rPr>
          <w:t>外汇买卖</w:t>
        </w:r>
        <w:r w:rsidR="0037252A">
          <w:rPr>
            <w:noProof/>
            <w:webHidden/>
          </w:rPr>
          <w:tab/>
        </w:r>
        <w:r>
          <w:rPr>
            <w:noProof/>
            <w:webHidden/>
          </w:rPr>
          <w:fldChar w:fldCharType="begin"/>
        </w:r>
        <w:r w:rsidR="0037252A">
          <w:rPr>
            <w:noProof/>
            <w:webHidden/>
          </w:rPr>
          <w:instrText xml:space="preserve"> PAGEREF _Toc186273688 \h </w:instrText>
        </w:r>
        <w:r>
          <w:rPr>
            <w:noProof/>
            <w:webHidden/>
          </w:rPr>
        </w:r>
        <w:r>
          <w:rPr>
            <w:noProof/>
            <w:webHidden/>
          </w:rPr>
          <w:fldChar w:fldCharType="separate"/>
        </w:r>
        <w:r w:rsidR="0037252A">
          <w:rPr>
            <w:noProof/>
            <w:webHidden/>
          </w:rPr>
          <w:t>1593</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689" w:history="1">
        <w:r w:rsidR="0037252A" w:rsidRPr="00966D35">
          <w:rPr>
            <w:rStyle w:val="a3"/>
            <w:rFonts w:ascii="宋体" w:hAnsi="宋体" w:hint="eastAsia"/>
            <w:noProof/>
          </w:rPr>
          <w:t>第十四章</w:t>
        </w:r>
        <w:r w:rsidR="0037252A" w:rsidRPr="00966D35">
          <w:rPr>
            <w:rStyle w:val="a3"/>
            <w:rFonts w:ascii="宋体" w:hAnsi="宋体"/>
            <w:noProof/>
          </w:rPr>
          <w:t xml:space="preserve">  </w:t>
        </w:r>
        <w:r w:rsidR="0037252A" w:rsidRPr="00966D35">
          <w:rPr>
            <w:rStyle w:val="a3"/>
            <w:rFonts w:ascii="宋体" w:hAnsi="宋体" w:hint="eastAsia"/>
            <w:noProof/>
          </w:rPr>
          <w:t>代收付平台业务</w:t>
        </w:r>
        <w:r w:rsidR="0037252A">
          <w:rPr>
            <w:noProof/>
            <w:webHidden/>
          </w:rPr>
          <w:tab/>
        </w:r>
        <w:r>
          <w:rPr>
            <w:noProof/>
            <w:webHidden/>
          </w:rPr>
          <w:fldChar w:fldCharType="begin"/>
        </w:r>
        <w:r w:rsidR="0037252A">
          <w:rPr>
            <w:noProof/>
            <w:webHidden/>
          </w:rPr>
          <w:instrText xml:space="preserve"> PAGEREF _Toc186273689 \h </w:instrText>
        </w:r>
        <w:r>
          <w:rPr>
            <w:noProof/>
            <w:webHidden/>
          </w:rPr>
        </w:r>
        <w:r>
          <w:rPr>
            <w:noProof/>
            <w:webHidden/>
          </w:rPr>
          <w:fldChar w:fldCharType="separate"/>
        </w:r>
        <w:r w:rsidR="0037252A">
          <w:rPr>
            <w:noProof/>
            <w:webHidden/>
          </w:rPr>
          <w:t>1604</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690" w:history="1">
        <w:r w:rsidR="0037252A" w:rsidRPr="00966D35">
          <w:rPr>
            <w:rStyle w:val="a3"/>
            <w:rFonts w:hint="eastAsia"/>
            <w:noProof/>
          </w:rPr>
          <w:t>第十五章</w:t>
        </w:r>
        <w:r w:rsidR="0037252A" w:rsidRPr="00966D35">
          <w:rPr>
            <w:rStyle w:val="a3"/>
            <w:noProof/>
          </w:rPr>
          <w:t xml:space="preserve">  </w:t>
        </w:r>
        <w:r w:rsidR="0037252A" w:rsidRPr="00966D35">
          <w:rPr>
            <w:rStyle w:val="a3"/>
            <w:rFonts w:hint="eastAsia"/>
            <w:noProof/>
          </w:rPr>
          <w:t>离岸新系统业务</w:t>
        </w:r>
        <w:r w:rsidR="0037252A">
          <w:rPr>
            <w:noProof/>
            <w:webHidden/>
          </w:rPr>
          <w:tab/>
        </w:r>
        <w:r>
          <w:rPr>
            <w:noProof/>
            <w:webHidden/>
          </w:rPr>
          <w:fldChar w:fldCharType="begin"/>
        </w:r>
        <w:r w:rsidR="0037252A">
          <w:rPr>
            <w:noProof/>
            <w:webHidden/>
          </w:rPr>
          <w:instrText xml:space="preserve"> PAGEREF _Toc186273690 \h </w:instrText>
        </w:r>
        <w:r>
          <w:rPr>
            <w:noProof/>
            <w:webHidden/>
          </w:rPr>
        </w:r>
        <w:r>
          <w:rPr>
            <w:noProof/>
            <w:webHidden/>
          </w:rPr>
          <w:fldChar w:fldCharType="separate"/>
        </w:r>
        <w:r w:rsidR="0037252A">
          <w:rPr>
            <w:noProof/>
            <w:webHidden/>
          </w:rPr>
          <w:t>1608</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91" w:history="1">
        <w:r w:rsidR="0037252A" w:rsidRPr="00966D35">
          <w:rPr>
            <w:rStyle w:val="a3"/>
            <w:rFonts w:hint="eastAsia"/>
            <w:noProof/>
          </w:rPr>
          <w:t>第一节</w:t>
        </w:r>
        <w:r w:rsidR="0037252A" w:rsidRPr="00966D35">
          <w:rPr>
            <w:rStyle w:val="a3"/>
            <w:noProof/>
          </w:rPr>
          <w:t xml:space="preserve">   </w:t>
        </w:r>
        <w:r w:rsidR="0037252A" w:rsidRPr="00966D35">
          <w:rPr>
            <w:rStyle w:val="a3"/>
            <w:rFonts w:hint="eastAsia"/>
            <w:noProof/>
          </w:rPr>
          <w:t>离岸客户管理</w:t>
        </w:r>
        <w:r w:rsidR="0037252A">
          <w:rPr>
            <w:noProof/>
            <w:webHidden/>
          </w:rPr>
          <w:tab/>
        </w:r>
        <w:r>
          <w:rPr>
            <w:noProof/>
            <w:webHidden/>
          </w:rPr>
          <w:fldChar w:fldCharType="begin"/>
        </w:r>
        <w:r w:rsidR="0037252A">
          <w:rPr>
            <w:noProof/>
            <w:webHidden/>
          </w:rPr>
          <w:instrText xml:space="preserve"> PAGEREF _Toc186273691 \h </w:instrText>
        </w:r>
        <w:r>
          <w:rPr>
            <w:noProof/>
            <w:webHidden/>
          </w:rPr>
        </w:r>
        <w:r>
          <w:rPr>
            <w:noProof/>
            <w:webHidden/>
          </w:rPr>
          <w:fldChar w:fldCharType="separate"/>
        </w:r>
        <w:r w:rsidR="0037252A">
          <w:rPr>
            <w:noProof/>
            <w:webHidden/>
          </w:rPr>
          <w:t>1608</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92" w:history="1">
        <w:r w:rsidR="0037252A" w:rsidRPr="00966D35">
          <w:rPr>
            <w:rStyle w:val="a3"/>
            <w:rFonts w:hint="eastAsia"/>
            <w:noProof/>
          </w:rPr>
          <w:t>第二节</w:t>
        </w:r>
        <w:r w:rsidR="0037252A" w:rsidRPr="00966D35">
          <w:rPr>
            <w:rStyle w:val="a3"/>
            <w:noProof/>
          </w:rPr>
          <w:t xml:space="preserve">   </w:t>
        </w:r>
        <w:r w:rsidR="0037252A" w:rsidRPr="00966D35">
          <w:rPr>
            <w:rStyle w:val="a3"/>
            <w:rFonts w:hint="eastAsia"/>
            <w:noProof/>
          </w:rPr>
          <w:t>户口系统</w:t>
        </w:r>
        <w:r w:rsidR="0037252A">
          <w:rPr>
            <w:noProof/>
            <w:webHidden/>
          </w:rPr>
          <w:tab/>
        </w:r>
        <w:r>
          <w:rPr>
            <w:noProof/>
            <w:webHidden/>
          </w:rPr>
          <w:fldChar w:fldCharType="begin"/>
        </w:r>
        <w:r w:rsidR="0037252A">
          <w:rPr>
            <w:noProof/>
            <w:webHidden/>
          </w:rPr>
          <w:instrText xml:space="preserve"> PAGEREF _Toc186273692 \h </w:instrText>
        </w:r>
        <w:r>
          <w:rPr>
            <w:noProof/>
            <w:webHidden/>
          </w:rPr>
        </w:r>
        <w:r>
          <w:rPr>
            <w:noProof/>
            <w:webHidden/>
          </w:rPr>
          <w:fldChar w:fldCharType="separate"/>
        </w:r>
        <w:r w:rsidR="0037252A">
          <w:rPr>
            <w:noProof/>
            <w:webHidden/>
          </w:rPr>
          <w:t>1612</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93" w:history="1">
        <w:r w:rsidR="0037252A" w:rsidRPr="00966D35">
          <w:rPr>
            <w:rStyle w:val="a3"/>
            <w:rFonts w:hint="eastAsia"/>
            <w:noProof/>
            <w:kern w:val="0"/>
          </w:rPr>
          <w:t>第三节</w:t>
        </w:r>
        <w:r w:rsidR="0037252A" w:rsidRPr="00966D35">
          <w:rPr>
            <w:rStyle w:val="a3"/>
            <w:noProof/>
            <w:kern w:val="0"/>
          </w:rPr>
          <w:t xml:space="preserve">  </w:t>
        </w:r>
        <w:r w:rsidR="0037252A" w:rsidRPr="00966D35">
          <w:rPr>
            <w:rStyle w:val="a3"/>
            <w:rFonts w:hint="eastAsia"/>
            <w:noProof/>
            <w:kern w:val="0"/>
          </w:rPr>
          <w:t>离岸通用收费</w:t>
        </w:r>
        <w:r w:rsidR="0037252A">
          <w:rPr>
            <w:noProof/>
            <w:webHidden/>
          </w:rPr>
          <w:tab/>
        </w:r>
        <w:r>
          <w:rPr>
            <w:noProof/>
            <w:webHidden/>
          </w:rPr>
          <w:fldChar w:fldCharType="begin"/>
        </w:r>
        <w:r w:rsidR="0037252A">
          <w:rPr>
            <w:noProof/>
            <w:webHidden/>
          </w:rPr>
          <w:instrText xml:space="preserve"> PAGEREF _Toc186273693 \h </w:instrText>
        </w:r>
        <w:r>
          <w:rPr>
            <w:noProof/>
            <w:webHidden/>
          </w:rPr>
        </w:r>
        <w:r>
          <w:rPr>
            <w:noProof/>
            <w:webHidden/>
          </w:rPr>
          <w:fldChar w:fldCharType="separate"/>
        </w:r>
        <w:r w:rsidR="0037252A">
          <w:rPr>
            <w:noProof/>
            <w:webHidden/>
          </w:rPr>
          <w:t>1615</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94" w:history="1">
        <w:r w:rsidR="0037252A" w:rsidRPr="00966D35">
          <w:rPr>
            <w:rStyle w:val="a3"/>
            <w:rFonts w:ascii="宋体" w:hint="eastAsia"/>
            <w:noProof/>
          </w:rPr>
          <w:t>第四节</w:t>
        </w:r>
        <w:r w:rsidR="0037252A" w:rsidRPr="00966D35">
          <w:rPr>
            <w:rStyle w:val="a3"/>
            <w:rFonts w:ascii="宋体"/>
            <w:noProof/>
          </w:rPr>
          <w:t xml:space="preserve">   </w:t>
        </w:r>
        <w:r w:rsidR="0037252A" w:rsidRPr="00966D35">
          <w:rPr>
            <w:rStyle w:val="a3"/>
            <w:rFonts w:ascii="宋体" w:hint="eastAsia"/>
            <w:noProof/>
          </w:rPr>
          <w:t>离岸活期保证金</w:t>
        </w:r>
        <w:r w:rsidR="0037252A">
          <w:rPr>
            <w:noProof/>
            <w:webHidden/>
          </w:rPr>
          <w:tab/>
        </w:r>
        <w:r>
          <w:rPr>
            <w:noProof/>
            <w:webHidden/>
          </w:rPr>
          <w:fldChar w:fldCharType="begin"/>
        </w:r>
        <w:r w:rsidR="0037252A">
          <w:rPr>
            <w:noProof/>
            <w:webHidden/>
          </w:rPr>
          <w:instrText xml:space="preserve"> PAGEREF _Toc186273694 \h </w:instrText>
        </w:r>
        <w:r>
          <w:rPr>
            <w:noProof/>
            <w:webHidden/>
          </w:rPr>
        </w:r>
        <w:r>
          <w:rPr>
            <w:noProof/>
            <w:webHidden/>
          </w:rPr>
          <w:fldChar w:fldCharType="separate"/>
        </w:r>
        <w:r w:rsidR="0037252A">
          <w:rPr>
            <w:noProof/>
            <w:webHidden/>
          </w:rPr>
          <w:t>1617</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95" w:history="1">
        <w:r w:rsidR="0037252A" w:rsidRPr="00966D35">
          <w:rPr>
            <w:rStyle w:val="a3"/>
            <w:rFonts w:ascii="宋体" w:hAnsi="宋体" w:hint="eastAsia"/>
            <w:noProof/>
            <w:kern w:val="0"/>
          </w:rPr>
          <w:t>第五节</w:t>
        </w:r>
        <w:r w:rsidR="0037252A" w:rsidRPr="00966D35">
          <w:rPr>
            <w:rStyle w:val="a3"/>
            <w:rFonts w:ascii="宋体" w:hAnsi="宋体"/>
            <w:noProof/>
            <w:kern w:val="0"/>
          </w:rPr>
          <w:t xml:space="preserve">   </w:t>
        </w:r>
        <w:r w:rsidR="0037252A" w:rsidRPr="00966D35">
          <w:rPr>
            <w:rStyle w:val="a3"/>
            <w:rFonts w:ascii="宋体" w:hAnsi="宋体" w:hint="eastAsia"/>
            <w:noProof/>
            <w:kern w:val="0"/>
          </w:rPr>
          <w:t>离岸回单批量打印</w:t>
        </w:r>
        <w:r w:rsidR="0037252A">
          <w:rPr>
            <w:noProof/>
            <w:webHidden/>
          </w:rPr>
          <w:tab/>
        </w:r>
        <w:r>
          <w:rPr>
            <w:noProof/>
            <w:webHidden/>
          </w:rPr>
          <w:fldChar w:fldCharType="begin"/>
        </w:r>
        <w:r w:rsidR="0037252A">
          <w:rPr>
            <w:noProof/>
            <w:webHidden/>
          </w:rPr>
          <w:instrText xml:space="preserve"> PAGEREF _Toc186273695 \h </w:instrText>
        </w:r>
        <w:r>
          <w:rPr>
            <w:noProof/>
            <w:webHidden/>
          </w:rPr>
        </w:r>
        <w:r>
          <w:rPr>
            <w:noProof/>
            <w:webHidden/>
          </w:rPr>
          <w:fldChar w:fldCharType="separate"/>
        </w:r>
        <w:r w:rsidR="0037252A">
          <w:rPr>
            <w:noProof/>
            <w:webHidden/>
          </w:rPr>
          <w:t>1619</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96" w:history="1">
        <w:r w:rsidR="0037252A" w:rsidRPr="00966D35">
          <w:rPr>
            <w:rStyle w:val="a3"/>
            <w:rFonts w:hAnsi="宋体" w:hint="eastAsia"/>
            <w:noProof/>
          </w:rPr>
          <w:t>第六节</w:t>
        </w:r>
        <w:r w:rsidR="0037252A" w:rsidRPr="00966D35">
          <w:rPr>
            <w:rStyle w:val="a3"/>
            <w:rFonts w:hAnsi="宋体"/>
            <w:noProof/>
          </w:rPr>
          <w:t xml:space="preserve">  </w:t>
        </w:r>
        <w:r w:rsidR="0037252A" w:rsidRPr="00966D35">
          <w:rPr>
            <w:rStyle w:val="a3"/>
            <w:rFonts w:hint="eastAsia"/>
            <w:noProof/>
            <w:kern w:val="0"/>
            <w:lang w:val="zh-CN"/>
          </w:rPr>
          <w:t>定期存款及定期保证金</w:t>
        </w:r>
        <w:r w:rsidR="0037252A">
          <w:rPr>
            <w:noProof/>
            <w:webHidden/>
          </w:rPr>
          <w:tab/>
        </w:r>
        <w:r>
          <w:rPr>
            <w:noProof/>
            <w:webHidden/>
          </w:rPr>
          <w:fldChar w:fldCharType="begin"/>
        </w:r>
        <w:r w:rsidR="0037252A">
          <w:rPr>
            <w:noProof/>
            <w:webHidden/>
          </w:rPr>
          <w:instrText xml:space="preserve"> PAGEREF _Toc186273696 \h </w:instrText>
        </w:r>
        <w:r>
          <w:rPr>
            <w:noProof/>
            <w:webHidden/>
          </w:rPr>
        </w:r>
        <w:r>
          <w:rPr>
            <w:noProof/>
            <w:webHidden/>
          </w:rPr>
          <w:fldChar w:fldCharType="separate"/>
        </w:r>
        <w:r w:rsidR="0037252A">
          <w:rPr>
            <w:noProof/>
            <w:webHidden/>
          </w:rPr>
          <w:t>1620</w:t>
        </w:r>
        <w:r>
          <w:rPr>
            <w:noProof/>
            <w:webHidden/>
          </w:rPr>
          <w:fldChar w:fldCharType="end"/>
        </w:r>
      </w:hyperlink>
    </w:p>
    <w:p w:rsidR="0037252A" w:rsidRDefault="009523FE" w:rsidP="0037252A">
      <w:pPr>
        <w:pStyle w:val="31"/>
        <w:tabs>
          <w:tab w:val="right" w:leader="dot" w:pos="8302"/>
        </w:tabs>
        <w:ind w:left="960"/>
        <w:rPr>
          <w:noProof/>
          <w:sz w:val="21"/>
        </w:rPr>
      </w:pPr>
      <w:hyperlink w:anchor="_Toc186273697" w:history="1">
        <w:r w:rsidR="0037252A" w:rsidRPr="00966D35">
          <w:rPr>
            <w:rStyle w:val="a3"/>
            <w:rFonts w:hint="eastAsia"/>
            <w:noProof/>
          </w:rPr>
          <w:t>第十六章</w:t>
        </w:r>
        <w:r w:rsidR="0037252A" w:rsidRPr="00966D35">
          <w:rPr>
            <w:rStyle w:val="a3"/>
            <w:noProof/>
          </w:rPr>
          <w:t xml:space="preserve"> </w:t>
        </w:r>
        <w:r w:rsidR="0037252A" w:rsidRPr="00966D35">
          <w:rPr>
            <w:rStyle w:val="a3"/>
            <w:rFonts w:hint="eastAsia"/>
            <w:noProof/>
          </w:rPr>
          <w:t>分行业务</w:t>
        </w:r>
        <w:r w:rsidR="0037252A">
          <w:rPr>
            <w:noProof/>
            <w:webHidden/>
          </w:rPr>
          <w:tab/>
        </w:r>
        <w:r>
          <w:rPr>
            <w:noProof/>
            <w:webHidden/>
          </w:rPr>
          <w:fldChar w:fldCharType="begin"/>
        </w:r>
        <w:r w:rsidR="0037252A">
          <w:rPr>
            <w:noProof/>
            <w:webHidden/>
          </w:rPr>
          <w:instrText xml:space="preserve"> PAGEREF _Toc186273697 \h </w:instrText>
        </w:r>
        <w:r>
          <w:rPr>
            <w:noProof/>
            <w:webHidden/>
          </w:rPr>
        </w:r>
        <w:r>
          <w:rPr>
            <w:noProof/>
            <w:webHidden/>
          </w:rPr>
          <w:fldChar w:fldCharType="separate"/>
        </w:r>
        <w:r w:rsidR="0037252A">
          <w:rPr>
            <w:noProof/>
            <w:webHidden/>
          </w:rPr>
          <w:t>1644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98" w:history="1">
        <w:r w:rsidR="0037252A" w:rsidRPr="00966D35">
          <w:rPr>
            <w:rStyle w:val="a3"/>
            <w:rFonts w:hint="eastAsia"/>
            <w:noProof/>
          </w:rPr>
          <w:t>第一节</w:t>
        </w:r>
        <w:r w:rsidR="0037252A" w:rsidRPr="00966D35">
          <w:rPr>
            <w:rStyle w:val="a3"/>
            <w:noProof/>
          </w:rPr>
          <w:t xml:space="preserve">  </w:t>
        </w:r>
        <w:r w:rsidR="0037252A" w:rsidRPr="00966D35">
          <w:rPr>
            <w:rStyle w:val="a3"/>
            <w:rFonts w:hint="eastAsia"/>
            <w:noProof/>
          </w:rPr>
          <w:t>杭州分行</w:t>
        </w:r>
        <w:r w:rsidR="0037252A">
          <w:rPr>
            <w:noProof/>
            <w:webHidden/>
          </w:rPr>
          <w:tab/>
        </w:r>
        <w:r>
          <w:rPr>
            <w:noProof/>
            <w:webHidden/>
          </w:rPr>
          <w:fldChar w:fldCharType="begin"/>
        </w:r>
        <w:r w:rsidR="0037252A">
          <w:rPr>
            <w:noProof/>
            <w:webHidden/>
          </w:rPr>
          <w:instrText xml:space="preserve"> PAGEREF _Toc186273698 \h </w:instrText>
        </w:r>
        <w:r>
          <w:rPr>
            <w:noProof/>
            <w:webHidden/>
          </w:rPr>
        </w:r>
        <w:r>
          <w:rPr>
            <w:noProof/>
            <w:webHidden/>
          </w:rPr>
          <w:fldChar w:fldCharType="separate"/>
        </w:r>
        <w:r w:rsidR="0037252A">
          <w:rPr>
            <w:noProof/>
            <w:webHidden/>
          </w:rPr>
          <w:t>1644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699" w:history="1">
        <w:r w:rsidR="0037252A" w:rsidRPr="00966D35">
          <w:rPr>
            <w:rStyle w:val="a3"/>
            <w:rFonts w:hint="eastAsia"/>
            <w:noProof/>
          </w:rPr>
          <w:t>第二节</w:t>
        </w:r>
        <w:r w:rsidR="0037252A" w:rsidRPr="00966D35">
          <w:rPr>
            <w:rStyle w:val="a3"/>
            <w:noProof/>
          </w:rPr>
          <w:t xml:space="preserve">  </w:t>
        </w:r>
        <w:r w:rsidR="0037252A" w:rsidRPr="00966D35">
          <w:rPr>
            <w:rStyle w:val="a3"/>
            <w:rFonts w:hint="eastAsia"/>
            <w:noProof/>
          </w:rPr>
          <w:t>宁波分行</w:t>
        </w:r>
        <w:r w:rsidR="0037252A">
          <w:rPr>
            <w:noProof/>
            <w:webHidden/>
          </w:rPr>
          <w:tab/>
        </w:r>
        <w:r>
          <w:rPr>
            <w:noProof/>
            <w:webHidden/>
          </w:rPr>
          <w:fldChar w:fldCharType="begin"/>
        </w:r>
        <w:r w:rsidR="0037252A">
          <w:rPr>
            <w:noProof/>
            <w:webHidden/>
          </w:rPr>
          <w:instrText xml:space="preserve"> PAGEREF _Toc186273699 \h </w:instrText>
        </w:r>
        <w:r>
          <w:rPr>
            <w:noProof/>
            <w:webHidden/>
          </w:rPr>
        </w:r>
        <w:r>
          <w:rPr>
            <w:noProof/>
            <w:webHidden/>
          </w:rPr>
          <w:fldChar w:fldCharType="separate"/>
        </w:r>
        <w:r w:rsidR="0037252A">
          <w:rPr>
            <w:noProof/>
            <w:webHidden/>
          </w:rPr>
          <w:t>1644</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700" w:history="1">
        <w:r w:rsidR="0037252A" w:rsidRPr="00966D35">
          <w:rPr>
            <w:rStyle w:val="a3"/>
            <w:rFonts w:hint="eastAsia"/>
            <w:noProof/>
          </w:rPr>
          <w:t>第三节　深圳管理部</w:t>
        </w:r>
        <w:r w:rsidR="0037252A">
          <w:rPr>
            <w:noProof/>
            <w:webHidden/>
          </w:rPr>
          <w:tab/>
        </w:r>
        <w:r>
          <w:rPr>
            <w:noProof/>
            <w:webHidden/>
          </w:rPr>
          <w:fldChar w:fldCharType="begin"/>
        </w:r>
        <w:r w:rsidR="0037252A">
          <w:rPr>
            <w:noProof/>
            <w:webHidden/>
          </w:rPr>
          <w:instrText xml:space="preserve"> PAGEREF _Toc186273700 \h </w:instrText>
        </w:r>
        <w:r>
          <w:rPr>
            <w:noProof/>
            <w:webHidden/>
          </w:rPr>
        </w:r>
        <w:r>
          <w:rPr>
            <w:noProof/>
            <w:webHidden/>
          </w:rPr>
          <w:fldChar w:fldCharType="separate"/>
        </w:r>
        <w:r w:rsidR="0037252A">
          <w:rPr>
            <w:noProof/>
            <w:webHidden/>
          </w:rPr>
          <w:t>1653</w:t>
        </w:r>
        <w:r>
          <w:rPr>
            <w:noProof/>
            <w:webHidden/>
          </w:rPr>
          <w:fldChar w:fldCharType="end"/>
        </w:r>
      </w:hyperlink>
    </w:p>
    <w:p w:rsidR="0037252A" w:rsidRDefault="009523FE" w:rsidP="0037252A">
      <w:pPr>
        <w:pStyle w:val="40"/>
        <w:tabs>
          <w:tab w:val="right" w:leader="dot" w:pos="8302"/>
        </w:tabs>
        <w:ind w:left="1440"/>
        <w:rPr>
          <w:noProof/>
          <w:sz w:val="21"/>
        </w:rPr>
      </w:pPr>
      <w:hyperlink w:anchor="_Toc186273701" w:history="1">
        <w:r w:rsidR="0037252A" w:rsidRPr="00966D35">
          <w:rPr>
            <w:rStyle w:val="a3"/>
            <w:rFonts w:hint="eastAsia"/>
            <w:noProof/>
          </w:rPr>
          <w:t>第四节　青岛分行</w:t>
        </w:r>
        <w:r w:rsidR="0037252A">
          <w:rPr>
            <w:noProof/>
            <w:webHidden/>
          </w:rPr>
          <w:tab/>
        </w:r>
        <w:r>
          <w:rPr>
            <w:noProof/>
            <w:webHidden/>
          </w:rPr>
          <w:fldChar w:fldCharType="begin"/>
        </w:r>
        <w:r w:rsidR="0037252A">
          <w:rPr>
            <w:noProof/>
            <w:webHidden/>
          </w:rPr>
          <w:instrText xml:space="preserve"> PAGEREF _Toc186273701 \h </w:instrText>
        </w:r>
        <w:r>
          <w:rPr>
            <w:noProof/>
            <w:webHidden/>
          </w:rPr>
        </w:r>
        <w:r>
          <w:rPr>
            <w:noProof/>
            <w:webHidden/>
          </w:rPr>
          <w:fldChar w:fldCharType="separate"/>
        </w:r>
        <w:r w:rsidR="0037252A">
          <w:rPr>
            <w:noProof/>
            <w:webHidden/>
          </w:rPr>
          <w:t>1653</w:t>
        </w:r>
        <w:r>
          <w:rPr>
            <w:noProof/>
            <w:webHidden/>
          </w:rPr>
          <w:fldChar w:fldCharType="end"/>
        </w:r>
      </w:hyperlink>
    </w:p>
    <w:p w:rsidR="004A1DF5" w:rsidRDefault="009523FE">
      <w:pPr>
        <w:pStyle w:val="10"/>
        <w:sectPr w:rsidR="004A1DF5">
          <w:headerReference w:type="default" r:id="rId10"/>
          <w:pgSz w:w="11906" w:h="16838"/>
          <w:pgMar w:top="1440" w:right="1797" w:bottom="1440" w:left="1797" w:header="851" w:footer="992" w:gutter="0"/>
          <w:pgNumType w:start="1" w:chapStyle="1"/>
          <w:cols w:space="425"/>
          <w:docGrid w:type="lines" w:linePitch="312"/>
        </w:sectPr>
      </w:pPr>
      <w:r>
        <w:rPr>
          <w:kern w:val="2"/>
        </w:rPr>
        <w:fldChar w:fldCharType="end"/>
      </w:r>
    </w:p>
    <w:p w:rsidR="004A1DF5" w:rsidRDefault="004A1DF5" w:rsidP="0004090F">
      <w:pPr>
        <w:pStyle w:val="30"/>
        <w:jc w:val="both"/>
      </w:pPr>
      <w:bookmarkStart w:id="2" w:name="_Toc186273546"/>
      <w:r>
        <w:rPr>
          <w:rFonts w:hint="eastAsia"/>
        </w:rPr>
        <w:lastRenderedPageBreak/>
        <w:t>第一章</w:t>
      </w:r>
      <w:r>
        <w:rPr>
          <w:rFonts w:hint="eastAsia"/>
        </w:rPr>
        <w:t xml:space="preserve">  </w:t>
      </w:r>
      <w:r>
        <w:rPr>
          <w:rFonts w:hint="eastAsia"/>
        </w:rPr>
        <w:t>招商银行综合业务处理系统（新系统）简介</w:t>
      </w:r>
      <w:bookmarkEnd w:id="2"/>
    </w:p>
    <w:p w:rsidR="004A1DF5" w:rsidRDefault="004A1DF5" w:rsidP="0004090F">
      <w:pPr>
        <w:pStyle w:val="4"/>
      </w:pPr>
      <w:bookmarkStart w:id="3" w:name="_Toc186273547"/>
      <w:r>
        <w:rPr>
          <w:rFonts w:hint="eastAsia"/>
        </w:rPr>
        <w:t>第一节　概述</w:t>
      </w:r>
      <w:bookmarkEnd w:id="3"/>
    </w:p>
    <w:p w:rsidR="004A1DF5" w:rsidRPr="00327B4B" w:rsidRDefault="004A1DF5" w:rsidP="00327B4B">
      <w:pPr>
        <w:pStyle w:val="5"/>
      </w:pPr>
      <w:bookmarkStart w:id="4" w:name="_Toc44405122"/>
      <w:r w:rsidRPr="00327B4B">
        <w:rPr>
          <w:rFonts w:hint="eastAsia"/>
        </w:rPr>
        <w:t>一、综合业务处理系统（新系统）的业务范围</w:t>
      </w:r>
      <w:bookmarkEnd w:id="4"/>
    </w:p>
    <w:p w:rsidR="004A1DF5" w:rsidRDefault="004A1DF5">
      <w:pPr>
        <w:ind w:firstLineChars="200" w:firstLine="480"/>
        <w:rPr>
          <w:rFonts w:ascii="宋体" w:hAnsi="宋体"/>
        </w:rPr>
      </w:pPr>
      <w:r>
        <w:rPr>
          <w:rFonts w:ascii="宋体" w:hAnsi="宋体" w:hint="eastAsia"/>
        </w:rPr>
        <w:t>1、银行业务系统的范围</w:t>
      </w:r>
    </w:p>
    <w:p w:rsidR="004A1DF5" w:rsidRDefault="004A1DF5">
      <w:pPr>
        <w:ind w:firstLineChars="200" w:firstLine="480"/>
        <w:rPr>
          <w:rFonts w:ascii="宋体" w:hAnsi="宋体"/>
        </w:rPr>
      </w:pPr>
      <w:r>
        <w:rPr>
          <w:rFonts w:ascii="宋体" w:hAnsi="宋体" w:hint="eastAsia"/>
        </w:rPr>
        <w:t>未来银行业务系统可划分为三大部分，即：</w:t>
      </w:r>
    </w:p>
    <w:p w:rsidR="004A1DF5" w:rsidRDefault="004A1DF5">
      <w:pPr>
        <w:ind w:firstLineChars="150" w:firstLine="360"/>
        <w:rPr>
          <w:rFonts w:ascii="宋体" w:hAnsi="宋体"/>
        </w:rPr>
      </w:pPr>
      <w:r>
        <w:rPr>
          <w:rFonts w:ascii="宋体" w:hAnsi="宋体" w:hint="eastAsia"/>
        </w:rPr>
        <w:t>（1）账务体系、客户基础资料及操作员/权限/机构管理等公共基础支持体系</w:t>
      </w:r>
    </w:p>
    <w:p w:rsidR="004A1DF5" w:rsidRDefault="004A1DF5">
      <w:pPr>
        <w:ind w:firstLineChars="150" w:firstLine="360"/>
        <w:rPr>
          <w:rFonts w:ascii="宋体" w:hAnsi="宋体"/>
        </w:rPr>
      </w:pPr>
      <w:r>
        <w:rPr>
          <w:rFonts w:ascii="宋体" w:hAnsi="宋体" w:hint="eastAsia"/>
        </w:rPr>
        <w:t>（2）各业务应用系统</w:t>
      </w:r>
    </w:p>
    <w:p w:rsidR="004A1DF5" w:rsidRDefault="004A1DF5">
      <w:pPr>
        <w:ind w:firstLineChars="150" w:firstLine="360"/>
        <w:rPr>
          <w:rFonts w:ascii="宋体" w:hAnsi="宋体"/>
        </w:rPr>
      </w:pPr>
      <w:r>
        <w:rPr>
          <w:rFonts w:ascii="宋体" w:hAnsi="宋体" w:hint="eastAsia"/>
        </w:rPr>
        <w:t>（3）管理、分析系统</w:t>
      </w:r>
    </w:p>
    <w:p w:rsidR="004A1DF5" w:rsidRDefault="004A1DF5">
      <w:pPr>
        <w:ind w:firstLineChars="200" w:firstLine="480"/>
        <w:rPr>
          <w:rFonts w:ascii="宋体" w:hAnsi="宋体"/>
        </w:rPr>
      </w:pPr>
      <w:r>
        <w:rPr>
          <w:rFonts w:ascii="宋体" w:hAnsi="宋体" w:hint="eastAsia"/>
        </w:rPr>
        <w:t>三个部分的关系如下图：</w:t>
      </w:r>
    </w:p>
    <w:p w:rsidR="004A1DF5" w:rsidRDefault="009523FE">
      <w:pPr>
        <w:rPr>
          <w:rFonts w:ascii="宋体" w:hAnsi="宋体"/>
        </w:rPr>
      </w:pPr>
      <w:r w:rsidRPr="009523FE">
        <w:rPr>
          <w:rFonts w:ascii="宋体" w:hAnsi="宋体"/>
          <w:noProof/>
          <w:sz w:val="20"/>
        </w:rPr>
        <w:pict>
          <v:line id="_x0000_s3472" style="position:absolute;left:0;text-align:left;z-index:251840000" from="45pt,11.6pt" to="45pt,362.6pt" o:regroupid="9" strokecolor="blue"/>
        </w:pict>
      </w:r>
      <w:r w:rsidRPr="009523FE">
        <w:rPr>
          <w:rFonts w:ascii="宋体" w:hAnsi="宋体"/>
          <w:noProof/>
          <w:sz w:val="20"/>
        </w:rPr>
        <w:pict>
          <v:line id="_x0000_s3471" style="position:absolute;left:0;text-align:left;flip:x;z-index:251838976" from="45pt,11.6pt" to="1in,11.6pt" o:regroupid="9" strokecolor="blue"/>
        </w:pict>
      </w:r>
      <w:r w:rsidRPr="009523FE">
        <w:rPr>
          <w:rFonts w:ascii="宋体" w:hAnsi="宋体"/>
          <w:noProof/>
          <w:sz w:val="20"/>
        </w:rPr>
        <w:pict>
          <v:line id="_x0000_s3469" style="position:absolute;left:0;text-align:left;z-index:251836928" from="225pt,11.6pt" to="225pt,120.8pt" o:regroupid="9" strokecolor="blue"/>
        </w:pict>
      </w:r>
      <w:r w:rsidRPr="009523FE">
        <w:rPr>
          <w:rFonts w:ascii="宋体" w:hAnsi="宋体"/>
          <w:noProof/>
          <w:sz w:val="20"/>
        </w:rPr>
        <w:pict>
          <v:line id="_x0000_s3470" style="position:absolute;left:0;text-align:left;flip:x;z-index:251837952" from="1in,11.6pt" to="225pt,11.6pt" o:regroupid="9" strokecolor="blue">
            <v:stroke endarrow="block"/>
          </v:line>
        </w:pict>
      </w:r>
    </w:p>
    <w:p w:rsidR="004A1DF5" w:rsidRDefault="009523FE">
      <w:pPr>
        <w:rPr>
          <w:rFonts w:ascii="宋体" w:hAnsi="宋体"/>
        </w:rPr>
      </w:pPr>
      <w:r w:rsidRPr="009523FE">
        <w:rPr>
          <w:rFonts w:ascii="宋体" w:hAnsi="宋体"/>
          <w:noProof/>
          <w:sz w:val="20"/>
        </w:rPr>
        <w:pict>
          <v:shapetype id="_x0000_t202" coordsize="21600,21600" o:spt="202" path="m,l,21600r21600,l21600,xe">
            <v:stroke joinstyle="miter"/>
            <v:path gradientshapeok="t" o:connecttype="rect"/>
          </v:shapetype>
          <v:shape id="_x0000_s1650" type="#_x0000_t202" style="position:absolute;left:0;text-align:left;margin-left:54pt;margin-top:3.8pt;width:297pt;height:70.2pt;z-index:251613696" o:regroupid="3" filled="f" strokecolor="#9c0" strokeweight="3pt">
            <v:stroke dashstyle="dash"/>
            <o:extrusion v:ext="view" rotationangle="25,25" viewpoint="0,0" viewpointorigin="0,0" skewangle="0" skewamt="0" lightposition=",-50000" type="perspective"/>
            <v:textbox style="mso-next-textbox:#_x0000_s1650">
              <w:txbxContent>
                <w:p w:rsidR="002E477D" w:rsidRDefault="002E477D">
                  <w:pPr>
                    <w:pStyle w:val="33"/>
                    <w:jc w:val="both"/>
                  </w:pPr>
                </w:p>
              </w:txbxContent>
            </v:textbox>
          </v:shape>
        </w:pict>
      </w:r>
    </w:p>
    <w:p w:rsidR="004A1DF5" w:rsidRDefault="009523FE">
      <w:pPr>
        <w:rPr>
          <w:rFonts w:ascii="宋体" w:hAnsi="宋体"/>
        </w:rPr>
      </w:pPr>
      <w:r w:rsidRPr="009523FE">
        <w:rPr>
          <w:noProof/>
          <w:sz w:val="20"/>
        </w:rPr>
        <w:pict>
          <v:shape id="_x0000_s1655" type="#_x0000_t202" style="position:absolute;left:0;text-align:left;margin-left:234pt;margin-top:11.6pt;width:90pt;height:23.4pt;z-index:251617792" o:regroupid="3" fillcolor="#ddd">
            <o:extrusion v:ext="view" on="t"/>
            <v:textbox style="mso-next-textbox:#_x0000_s1655">
              <w:txbxContent>
                <w:p w:rsidR="002E477D" w:rsidRDefault="002E477D">
                  <w:pPr>
                    <w:pStyle w:val="33"/>
                    <w:spacing w:line="240" w:lineRule="auto"/>
                  </w:pPr>
                  <w:r>
                    <w:rPr>
                      <w:rFonts w:hint="eastAsia"/>
                      <w:sz w:val="21"/>
                    </w:rPr>
                    <w:t>管理分析系统</w:t>
                  </w:r>
                </w:p>
              </w:txbxContent>
            </v:textbox>
          </v:shape>
        </w:pict>
      </w:r>
      <w:r w:rsidRPr="009523FE">
        <w:rPr>
          <w:noProof/>
          <w:sz w:val="20"/>
        </w:rPr>
        <w:pict>
          <v:shape id="_x0000_s1658" type="#_x0000_t202" style="position:absolute;left:0;text-align:left;margin-left:1in;margin-top:11.6pt;width:126pt;height:23.4pt;z-index:251620864" o:regroupid="3" fillcolor="#ff9">
            <o:extrusion v:ext="view" on="t"/>
            <v:textbox style="mso-next-textbox:#_x0000_s1658">
              <w:txbxContent>
                <w:p w:rsidR="002E477D" w:rsidRDefault="002E477D">
                  <w:pPr>
                    <w:pStyle w:val="33"/>
                    <w:spacing w:line="240" w:lineRule="auto"/>
                    <w:rPr>
                      <w:sz w:val="21"/>
                    </w:rPr>
                  </w:pPr>
                  <w:r>
                    <w:rPr>
                      <w:rFonts w:hint="eastAsia"/>
                      <w:sz w:val="21"/>
                    </w:rPr>
                    <w:t>常规会计报表</w:t>
                  </w:r>
                  <w:r>
                    <w:rPr>
                      <w:rFonts w:hint="eastAsia"/>
                      <w:sz w:val="21"/>
                    </w:rPr>
                    <w:t>G</w:t>
                  </w:r>
                </w:p>
              </w:txbxContent>
            </v:textbox>
          </v:shape>
        </w:pict>
      </w:r>
      <w:r w:rsidR="004A1DF5">
        <w:rPr>
          <w:rFonts w:hint="eastAsia"/>
        </w:rPr>
        <w:t>管理分析</w:t>
      </w:r>
    </w:p>
    <w:p w:rsidR="004A1DF5" w:rsidRDefault="009523FE">
      <w:pPr>
        <w:rPr>
          <w:rFonts w:ascii="宋体" w:hAnsi="宋体"/>
        </w:rPr>
      </w:pPr>
      <w:r w:rsidRPr="009523FE">
        <w:rPr>
          <w:rFonts w:ascii="宋体" w:hAnsi="宋体"/>
          <w:noProof/>
          <w:sz w:val="20"/>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3462" type="#_x0000_t61" style="position:absolute;left:0;text-align:left;margin-left:5in;margin-top:19.4pt;width:1in;height:39pt;z-index:251829760" adj="-1350,30102">
            <v:textbox style="mso-next-textbox:#_x0000_s3462">
              <w:txbxContent>
                <w:p w:rsidR="002E477D" w:rsidRDefault="002E477D">
                  <w:pPr>
                    <w:widowControl/>
                    <w:spacing w:line="240" w:lineRule="auto"/>
                    <w:jc w:val="left"/>
                    <w:rPr>
                      <w:rFonts w:ascii="Arial Unicode MS" w:hAnsi="Arial Unicode MS"/>
                      <w:vanish/>
                      <w:kern w:val="0"/>
                    </w:rPr>
                  </w:pPr>
                  <w:r>
                    <w:rPr>
                      <w:rFonts w:ascii="宋体" w:hint="eastAsia"/>
                      <w:b/>
                      <w:bCs/>
                      <w:color w:val="3333CC"/>
                      <w:sz w:val="18"/>
                      <w:szCs w:val="18"/>
                    </w:rPr>
                    <w:t>正在使用的外围业务系统</w:t>
                  </w:r>
                </w:p>
                <w:p w:rsidR="002E477D" w:rsidRDefault="002E477D">
                  <w:pPr>
                    <w:spacing w:line="240" w:lineRule="auto"/>
                    <w:rPr>
                      <w:sz w:val="21"/>
                    </w:rPr>
                  </w:pPr>
                </w:p>
              </w:txbxContent>
            </v:textbox>
          </v:shape>
        </w:pict>
      </w:r>
    </w:p>
    <w:p w:rsidR="004A1DF5" w:rsidRDefault="009523FE">
      <w:pPr>
        <w:rPr>
          <w:rFonts w:ascii="宋体" w:hAnsi="宋体"/>
        </w:rPr>
      </w:pPr>
      <w:r w:rsidRPr="009523FE">
        <w:rPr>
          <w:rFonts w:ascii="宋体" w:hAnsi="宋体"/>
          <w:noProof/>
          <w:sz w:val="20"/>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667" type="#_x0000_t68" style="position:absolute;left:0;text-align:left;margin-left:261pt;margin-top:6.5pt;width:27pt;height:31.2pt;z-index:251629056" o:regroupid="3"/>
        </w:pict>
      </w:r>
      <w:r w:rsidRPr="009523FE">
        <w:rPr>
          <w:rFonts w:ascii="宋体" w:hAnsi="宋体"/>
          <w:noProof/>
          <w:sz w:val="20"/>
        </w:rPr>
        <w:pict>
          <v:shape id="_x0000_s1666" type="#_x0000_t68" style="position:absolute;left:0;text-align:left;margin-left:99pt;margin-top:6.5pt;width:27pt;height:31.2pt;z-index:251628032" o:regroupid="3"/>
        </w:pict>
      </w:r>
    </w:p>
    <w:p w:rsidR="004A1DF5" w:rsidRDefault="009523FE">
      <w:pPr>
        <w:rPr>
          <w:rFonts w:ascii="宋体" w:hAnsi="宋体"/>
        </w:rPr>
      </w:pPr>
      <w:r w:rsidRPr="009523FE">
        <w:rPr>
          <w:rFonts w:ascii="宋体" w:hAnsi="宋体"/>
          <w:noProof/>
          <w:sz w:val="20"/>
        </w:rPr>
        <w:pict>
          <v:line id="_x0000_s3468" style="position:absolute;left:0;text-align:left;z-index:251835904" from="162pt,3.8pt" to="225pt,3.8pt" o:regroupid="9" strokecolor="blue"/>
        </w:pict>
      </w:r>
      <w:r w:rsidRPr="009523FE">
        <w:rPr>
          <w:rFonts w:ascii="宋体" w:hAnsi="宋体"/>
          <w:noProof/>
          <w:sz w:val="20"/>
        </w:rPr>
        <w:pict>
          <v:line id="_x0000_s3467" style="position:absolute;left:0;text-align:left;z-index:251834880" from="162pt,3.8pt" to="162pt,167.6pt" o:regroupid="9" strokecolor="blue"/>
        </w:pict>
      </w:r>
    </w:p>
    <w:p w:rsidR="004A1DF5" w:rsidRDefault="009523FE">
      <w:pPr>
        <w:rPr>
          <w:rFonts w:ascii="宋体" w:hAnsi="宋体"/>
        </w:rPr>
      </w:pPr>
      <w:r w:rsidRPr="009523FE">
        <w:rPr>
          <w:rFonts w:ascii="宋体" w:hAnsi="宋体"/>
          <w:noProof/>
          <w:sz w:val="20"/>
        </w:rPr>
        <w:pict>
          <v:shape id="_x0000_s1660" type="#_x0000_t202" style="position:absolute;left:0;text-align:left;margin-left:261pt;margin-top:11.6pt;width:27pt;height:113pt;z-index:251622912" o:regroupid="3" fillcolor="silver">
            <v:stroke dashstyle="1 1" endcap="round"/>
            <v:shadow offset="-6pt,-6pt"/>
            <o:extrusion v:ext="view" on="t"/>
            <v:textbox style="mso-next-textbox:#_x0000_s1660">
              <w:txbxContent>
                <w:p w:rsidR="002E477D" w:rsidRDefault="002E477D">
                  <w:pPr>
                    <w:pStyle w:val="33"/>
                    <w:spacing w:line="240" w:lineRule="auto"/>
                    <w:rPr>
                      <w:sz w:val="21"/>
                    </w:rPr>
                  </w:pPr>
                  <w:r>
                    <w:rPr>
                      <w:rFonts w:hint="eastAsia"/>
                      <w:sz w:val="21"/>
                    </w:rPr>
                    <w:t>自助银行业务</w:t>
                  </w:r>
                </w:p>
              </w:txbxContent>
            </v:textbox>
          </v:shape>
        </w:pict>
      </w:r>
      <w:r w:rsidRPr="009523FE">
        <w:rPr>
          <w:rFonts w:ascii="宋体" w:hAnsi="宋体"/>
          <w:noProof/>
          <w:sz w:val="20"/>
        </w:rPr>
        <w:pict>
          <v:shape id="_x0000_s1659" type="#_x0000_t202" style="position:absolute;left:0;text-align:left;margin-left:234pt;margin-top:11.6pt;width:27pt;height:113pt;z-index:251621888" o:regroupid="3" fillcolor="silver">
            <v:stroke dashstyle="1 1" endcap="round"/>
            <v:shadow offset="-6pt,-6pt"/>
            <o:extrusion v:ext="view" on="t"/>
            <v:textbox style="mso-next-textbox:#_x0000_s1659">
              <w:txbxContent>
                <w:p w:rsidR="002E477D" w:rsidRDefault="002E477D">
                  <w:pPr>
                    <w:pStyle w:val="21"/>
                    <w:adjustRightInd w:val="0"/>
                    <w:snapToGrid w:val="0"/>
                    <w:spacing w:line="240" w:lineRule="auto"/>
                    <w:rPr>
                      <w:sz w:val="21"/>
                    </w:rPr>
                  </w:pPr>
                  <w:r>
                    <w:rPr>
                      <w:rFonts w:hint="eastAsia"/>
                      <w:sz w:val="21"/>
                    </w:rPr>
                    <w:t>结售汇外汇买卖</w:t>
                  </w:r>
                </w:p>
              </w:txbxContent>
            </v:textbox>
          </v:shape>
        </w:pict>
      </w:r>
      <w:r w:rsidRPr="009523FE">
        <w:rPr>
          <w:rFonts w:ascii="宋体" w:hAnsi="宋体"/>
          <w:noProof/>
          <w:sz w:val="20"/>
        </w:rPr>
        <w:pict>
          <v:shape id="_x0000_s1654" type="#_x0000_t202" style="position:absolute;left:0;text-align:left;margin-left:207pt;margin-top:11.6pt;width:27pt;height:113pt;z-index:251616768" o:regroupid="3" fillcolor="silver">
            <v:stroke dashstyle="1 1" endcap="round"/>
            <v:shadow offset="-6pt,-6pt"/>
            <o:extrusion v:ext="view" on="t"/>
            <v:textbox style="mso-next-textbox:#_x0000_s1654">
              <w:txbxContent>
                <w:p w:rsidR="002E477D" w:rsidRDefault="002E477D">
                  <w:pPr>
                    <w:pStyle w:val="33"/>
                    <w:spacing w:line="240" w:lineRule="auto"/>
                    <w:rPr>
                      <w:sz w:val="21"/>
                    </w:rPr>
                  </w:pPr>
                  <w:r>
                    <w:rPr>
                      <w:rFonts w:hint="eastAsia"/>
                      <w:sz w:val="21"/>
                    </w:rPr>
                    <w:t>企业银行系统</w:t>
                  </w:r>
                </w:p>
              </w:txbxContent>
            </v:textbox>
          </v:shape>
        </w:pict>
      </w:r>
      <w:r w:rsidRPr="009523FE">
        <w:rPr>
          <w:rFonts w:ascii="宋体" w:hAnsi="宋体"/>
          <w:noProof/>
          <w:sz w:val="20"/>
        </w:rPr>
        <w:pict>
          <v:shape id="_x0000_s1653" type="#_x0000_t202" style="position:absolute;left:0;text-align:left;margin-left:180pt;margin-top:11.6pt;width:27pt;height:113pt;z-index:251615744" o:regroupid="3" fillcolor="silver">
            <v:stroke dashstyle="1 1" endcap="round"/>
            <v:shadow offset="-6pt,-6pt"/>
            <o:extrusion v:ext="view" on="t"/>
            <v:textbox style="mso-next-textbox:#_x0000_s1653">
              <w:txbxContent>
                <w:p w:rsidR="002E477D" w:rsidRDefault="002E477D">
                  <w:pPr>
                    <w:pStyle w:val="33"/>
                    <w:spacing w:line="240" w:lineRule="auto"/>
                    <w:rPr>
                      <w:sz w:val="21"/>
                    </w:rPr>
                  </w:pPr>
                  <w:r>
                    <w:rPr>
                      <w:rFonts w:hint="eastAsia"/>
                      <w:sz w:val="21"/>
                    </w:rPr>
                    <w:t>资金运作系统</w:t>
                  </w:r>
                </w:p>
              </w:txbxContent>
            </v:textbox>
          </v:shape>
        </w:pict>
      </w:r>
      <w:r w:rsidRPr="009523FE">
        <w:rPr>
          <w:rFonts w:ascii="宋体" w:hAnsi="宋体"/>
          <w:noProof/>
          <w:sz w:val="20"/>
        </w:rPr>
        <w:pict>
          <v:shape id="_x0000_s1662" type="#_x0000_t202" style="position:absolute;left:0;text-align:left;margin-left:315pt;margin-top:11.6pt;width:27pt;height:113pt;z-index:251624960" o:regroupid="3" fillcolor="silver">
            <v:stroke dashstyle="1 1" endcap="round"/>
            <v:shadow offset="-6pt,-6pt"/>
            <o:extrusion v:ext="view" on="t"/>
            <v:textbox style="mso-next-textbox:#_x0000_s1662">
              <w:txbxContent>
                <w:p w:rsidR="002E477D" w:rsidRDefault="002E477D">
                  <w:pPr>
                    <w:rPr>
                      <w:sz w:val="21"/>
                    </w:rPr>
                  </w:pPr>
                  <w:r>
                    <w:rPr>
                      <w:rFonts w:hint="eastAsia"/>
                      <w:sz w:val="21"/>
                    </w:rPr>
                    <w:t>其</w:t>
                  </w:r>
                  <w:r>
                    <w:rPr>
                      <w:rFonts w:hint="eastAsia"/>
                      <w:sz w:val="21"/>
                    </w:rPr>
                    <w:t xml:space="preserve"> </w:t>
                  </w:r>
                  <w:r>
                    <w:rPr>
                      <w:rFonts w:hint="eastAsia"/>
                      <w:sz w:val="21"/>
                    </w:rPr>
                    <w:t xml:space="preserve">　</w:t>
                  </w:r>
                  <w:r>
                    <w:rPr>
                      <w:rFonts w:hint="eastAsia"/>
                      <w:sz w:val="21"/>
                    </w:rPr>
                    <w:t xml:space="preserve">  </w:t>
                  </w:r>
                  <w:r>
                    <w:rPr>
                      <w:rFonts w:hint="eastAsia"/>
                      <w:sz w:val="21"/>
                    </w:rPr>
                    <w:t>他业务</w:t>
                  </w:r>
                </w:p>
              </w:txbxContent>
            </v:textbox>
          </v:shape>
        </w:pict>
      </w:r>
      <w:r w:rsidRPr="009523FE">
        <w:rPr>
          <w:rFonts w:ascii="宋体" w:hAnsi="宋体"/>
          <w:noProof/>
          <w:sz w:val="20"/>
        </w:rPr>
        <w:pict>
          <v:shape id="_x0000_s1661" type="#_x0000_t202" style="position:absolute;left:0;text-align:left;margin-left:4in;margin-top:11.6pt;width:27pt;height:113pt;z-index:251623936" o:regroupid="3" fillcolor="silver">
            <v:stroke dashstyle="1 1" endcap="round"/>
            <v:shadow offset="-6pt,-6pt"/>
            <o:extrusion v:ext="view" on="t"/>
            <v:textbox style="mso-next-textbox:#_x0000_s1661">
              <w:txbxContent>
                <w:p w:rsidR="002E477D" w:rsidRDefault="002E477D">
                  <w:pPr>
                    <w:rPr>
                      <w:sz w:val="21"/>
                      <w:szCs w:val="21"/>
                    </w:rPr>
                  </w:pPr>
                  <w:r>
                    <w:rPr>
                      <w:rFonts w:hint="eastAsia"/>
                      <w:sz w:val="21"/>
                      <w:szCs w:val="21"/>
                    </w:rPr>
                    <w:t xml:space="preserve">信贷业务　</w:t>
                  </w:r>
                </w:p>
              </w:txbxContent>
            </v:textbox>
          </v:shape>
        </w:pict>
      </w:r>
      <w:r w:rsidRPr="009523FE">
        <w:rPr>
          <w:rFonts w:ascii="宋体" w:hAnsi="宋体"/>
          <w:noProof/>
          <w:sz w:val="20"/>
        </w:rPr>
        <w:pict>
          <v:shape id="_x0000_s1657" type="#_x0000_t202" style="position:absolute;left:0;text-align:left;margin-left:99pt;margin-top:10.2pt;width:27pt;height:110.6pt;z-index:251619840" o:regroupid="3" fillcolor="#ff9" strokecolor="#9c0" strokeweight="1.5pt">
            <v:shadow offset="-6pt,-6pt"/>
            <o:extrusion v:ext="view" on="t"/>
            <v:textbox style="mso-next-textbox:#_x0000_s1657">
              <w:txbxContent>
                <w:p w:rsidR="002E477D" w:rsidRDefault="002E477D">
                  <w:pPr>
                    <w:pStyle w:val="33"/>
                    <w:spacing w:line="240" w:lineRule="auto"/>
                    <w:rPr>
                      <w:sz w:val="21"/>
                    </w:rPr>
                  </w:pPr>
                  <w:r>
                    <w:rPr>
                      <w:rFonts w:hint="eastAsia"/>
                      <w:sz w:val="21"/>
                    </w:rPr>
                    <w:t>国际业务</w:t>
                  </w:r>
                </w:p>
                <w:p w:rsidR="002E477D" w:rsidRDefault="002E477D">
                  <w:pPr>
                    <w:pStyle w:val="33"/>
                    <w:spacing w:line="240" w:lineRule="auto"/>
                    <w:rPr>
                      <w:sz w:val="21"/>
                    </w:rPr>
                  </w:pPr>
                  <w:r>
                    <w:rPr>
                      <w:rFonts w:hint="eastAsia"/>
                      <w:sz w:val="21"/>
                    </w:rPr>
                    <w:t>F</w:t>
                  </w:r>
                </w:p>
              </w:txbxContent>
            </v:textbox>
          </v:shape>
        </w:pict>
      </w:r>
      <w:r w:rsidRPr="009523FE">
        <w:rPr>
          <w:rFonts w:ascii="宋体" w:hAnsi="宋体"/>
          <w:noProof/>
          <w:sz w:val="20"/>
        </w:rPr>
        <w:pict>
          <v:shape id="_x0000_s1656" type="#_x0000_t202" style="position:absolute;left:0;text-align:left;margin-left:1in;margin-top:10.2pt;width:27pt;height:110.6pt;z-index:251618816" o:regroupid="3" fillcolor="#ff9" strokeweight="1.5pt">
            <v:shadow offset="-6pt,-6pt"/>
            <o:extrusion v:ext="view" on="t"/>
            <v:textbox style="mso-next-textbox:#_x0000_s1656">
              <w:txbxContent>
                <w:p w:rsidR="002E477D" w:rsidRDefault="002E477D">
                  <w:pPr>
                    <w:pStyle w:val="33"/>
                    <w:spacing w:line="240" w:lineRule="auto"/>
                    <w:rPr>
                      <w:sz w:val="21"/>
                    </w:rPr>
                  </w:pPr>
                  <w:r>
                    <w:rPr>
                      <w:rFonts w:hint="eastAsia"/>
                      <w:sz w:val="21"/>
                    </w:rPr>
                    <w:t>柜面业务</w:t>
                  </w:r>
                  <w:r>
                    <w:rPr>
                      <w:rFonts w:hint="eastAsia"/>
                      <w:sz w:val="21"/>
                    </w:rPr>
                    <w:t>E</w:t>
                  </w:r>
                </w:p>
              </w:txbxContent>
            </v:textbox>
          </v:shape>
        </w:pict>
      </w:r>
    </w:p>
    <w:p w:rsidR="004A1DF5" w:rsidRDefault="004A1DF5">
      <w:pPr>
        <w:rPr>
          <w:rFonts w:ascii="宋体" w:hAnsi="宋体"/>
        </w:rPr>
      </w:pPr>
      <w:r>
        <w:rPr>
          <w:rFonts w:ascii="宋体" w:hAnsi="宋体" w:hint="eastAsia"/>
        </w:rPr>
        <w:t>业务处理</w:t>
      </w:r>
    </w:p>
    <w:p w:rsidR="004A1DF5" w:rsidRDefault="004A1DF5">
      <w:pPr>
        <w:rPr>
          <w:rFonts w:ascii="宋体" w:hAnsi="宋体"/>
        </w:rPr>
      </w:pPr>
    </w:p>
    <w:p w:rsidR="004A1DF5" w:rsidRDefault="009523FE">
      <w:pPr>
        <w:rPr>
          <w:rFonts w:ascii="宋体" w:hAnsi="宋体"/>
        </w:rPr>
      </w:pPr>
      <w:r w:rsidRPr="009523FE">
        <w:rPr>
          <w:rFonts w:ascii="宋体" w:hAnsi="宋体"/>
          <w:noProof/>
          <w:sz w:val="20"/>
        </w:rPr>
        <w:pict>
          <v:shape id="_x0000_s3463" type="#_x0000_t61" style="position:absolute;left:0;text-align:left;margin-left:5in;margin-top:19.4pt;width:1in;height:39pt;z-index:251830784" adj="-1125,30102">
            <v:textbox style="mso-next-textbox:#_x0000_s3463">
              <w:txbxContent>
                <w:p w:rsidR="002E477D" w:rsidRDefault="002E477D">
                  <w:pPr>
                    <w:widowControl/>
                    <w:spacing w:line="240" w:lineRule="auto"/>
                    <w:jc w:val="left"/>
                    <w:rPr>
                      <w:rFonts w:ascii="Arial Unicode MS" w:hAnsi="Arial Unicode MS"/>
                      <w:vanish/>
                      <w:kern w:val="0"/>
                    </w:rPr>
                  </w:pPr>
                  <w:r>
                    <w:rPr>
                      <w:rFonts w:ascii="宋体" w:hint="eastAsia"/>
                      <w:b/>
                      <w:bCs/>
                      <w:color w:val="3333CC"/>
                      <w:sz w:val="18"/>
                      <w:szCs w:val="18"/>
                    </w:rPr>
                    <w:t>目前已实现的核心业务系统</w:t>
                  </w:r>
                  <w:r>
                    <w:rPr>
                      <w:sz w:val="20"/>
                      <w:szCs w:val="20"/>
                    </w:rPr>
                    <w:t xml:space="preserve"> </w:t>
                  </w:r>
                </w:p>
                <w:p w:rsidR="002E477D" w:rsidRDefault="002E477D">
                  <w:pPr>
                    <w:widowControl/>
                    <w:spacing w:line="240" w:lineRule="auto"/>
                    <w:jc w:val="left"/>
                    <w:rPr>
                      <w:rFonts w:ascii="Arial Unicode MS" w:hAnsi="Arial Unicode MS"/>
                      <w:vanish/>
                      <w:kern w:val="0"/>
                    </w:rPr>
                  </w:pPr>
                </w:p>
                <w:p w:rsidR="002E477D" w:rsidRDefault="002E477D">
                  <w:pPr>
                    <w:spacing w:line="240" w:lineRule="auto"/>
                    <w:rPr>
                      <w:sz w:val="21"/>
                    </w:rPr>
                  </w:pPr>
                </w:p>
              </w:txbxContent>
            </v:textbox>
          </v:shape>
        </w:pict>
      </w:r>
    </w:p>
    <w:p w:rsidR="004A1DF5" w:rsidRDefault="004A1DF5">
      <w:pPr>
        <w:rPr>
          <w:rFonts w:ascii="宋体" w:hAnsi="宋体"/>
        </w:rPr>
      </w:pPr>
    </w:p>
    <w:p w:rsidR="004A1DF5" w:rsidRDefault="009523FE">
      <w:pPr>
        <w:rPr>
          <w:rFonts w:ascii="宋体" w:hAnsi="宋体"/>
        </w:rPr>
      </w:pPr>
      <w:r w:rsidRPr="009523FE">
        <w:rPr>
          <w:rFonts w:ascii="宋体" w:hAnsi="宋体"/>
          <w:noProof/>
          <w:sz w:val="20"/>
        </w:rPr>
        <w:pict>
          <v:shape id="_x0000_s1665" type="#_x0000_t68" style="position:absolute;left:0;text-align:left;margin-left:255.15pt;margin-top:9.05pt;width:27pt;height:31.2pt;z-index:251627008" o:regroupid="3"/>
        </w:pict>
      </w:r>
      <w:r w:rsidRPr="009523FE">
        <w:rPr>
          <w:rFonts w:ascii="宋体" w:hAnsi="宋体"/>
          <w:noProof/>
          <w:sz w:val="20"/>
        </w:rPr>
        <w:pict>
          <v:shape id="_x0000_s1664" type="#_x0000_t68" style="position:absolute;left:0;text-align:left;margin-left:99pt;margin-top:9.2pt;width:27pt;height:31.2pt;z-index:251625984" o:regroupid="3"/>
        </w:pict>
      </w:r>
    </w:p>
    <w:p w:rsidR="004A1DF5" w:rsidRDefault="009523FE">
      <w:pPr>
        <w:rPr>
          <w:rFonts w:ascii="宋体" w:hAnsi="宋体"/>
        </w:rPr>
      </w:pPr>
      <w:r w:rsidRPr="009523FE">
        <w:rPr>
          <w:rFonts w:ascii="宋体" w:hAnsi="宋体"/>
          <w:noProof/>
          <w:sz w:val="20"/>
        </w:rPr>
        <w:pict>
          <v:line id="_x0000_s3466" style="position:absolute;left:0;text-align:left;z-index:251833856" from="162pt,3.8pt" to="369pt,3.8pt" o:regroupid="9" strokecolor="blue"/>
        </w:pict>
      </w:r>
      <w:r w:rsidRPr="009523FE">
        <w:rPr>
          <w:rFonts w:ascii="宋体" w:hAnsi="宋体"/>
          <w:noProof/>
          <w:sz w:val="20"/>
        </w:rPr>
        <w:pict>
          <v:line id="_x0000_s3465" style="position:absolute;left:0;text-align:left;z-index:251832832" from="369pt,3.8pt" to="369pt,81.8pt" o:regroupid="9" strokecolor="blue"/>
        </w:pict>
      </w:r>
    </w:p>
    <w:p w:rsidR="004A1DF5" w:rsidRDefault="009523FE">
      <w:pPr>
        <w:rPr>
          <w:rFonts w:ascii="宋体" w:hAnsi="宋体"/>
        </w:rPr>
      </w:pPr>
      <w:r w:rsidRPr="009523FE">
        <w:rPr>
          <w:rFonts w:ascii="宋体" w:hAnsi="宋体"/>
          <w:noProof/>
          <w:sz w:val="20"/>
        </w:rPr>
        <w:pict>
          <v:shape id="_x0000_s1652" type="#_x0000_t202" style="position:absolute;left:0;text-align:left;margin-left:54pt;margin-top:6.5pt;width:4in;height:39pt;z-index:251614720" o:regroupid="3" fillcolor="#ff9" strokeweight="1.5pt">
            <v:shadow offset="-6pt,-6pt"/>
            <o:extrusion v:ext="view" on="t"/>
            <v:textbox style="mso-next-textbox:#_x0000_s1652">
              <w:txbxContent>
                <w:p w:rsidR="002E477D" w:rsidRDefault="002E477D">
                  <w:pPr>
                    <w:pStyle w:val="33"/>
                    <w:spacing w:line="240" w:lineRule="auto"/>
                    <w:jc w:val="both"/>
                    <w:rPr>
                      <w:sz w:val="21"/>
                    </w:rPr>
                  </w:pPr>
                  <w:r>
                    <w:rPr>
                      <w:rFonts w:hint="eastAsia"/>
                      <w:sz w:val="21"/>
                    </w:rPr>
                    <w:t>基础客户资料体系</w:t>
                  </w:r>
                  <w:r>
                    <w:rPr>
                      <w:rFonts w:hint="eastAsia"/>
                      <w:sz w:val="21"/>
                    </w:rPr>
                    <w:t>A</w:t>
                  </w:r>
                  <w:r>
                    <w:rPr>
                      <w:rFonts w:hint="eastAsia"/>
                      <w:sz w:val="21"/>
                    </w:rPr>
                    <w:t>、</w:t>
                  </w:r>
                  <w:r>
                    <w:rPr>
                      <w:rFonts w:hint="eastAsia"/>
                      <w:sz w:val="21"/>
                    </w:rPr>
                    <w:t xml:space="preserve"> </w:t>
                  </w:r>
                  <w:r>
                    <w:rPr>
                      <w:rFonts w:hint="eastAsia"/>
                      <w:sz w:val="21"/>
                    </w:rPr>
                    <w:t>核心账务体系</w:t>
                  </w:r>
                  <w:r>
                    <w:rPr>
                      <w:rFonts w:hint="eastAsia"/>
                      <w:sz w:val="21"/>
                    </w:rPr>
                    <w:t>B</w:t>
                  </w:r>
                  <w:r>
                    <w:rPr>
                      <w:rFonts w:hint="eastAsia"/>
                      <w:sz w:val="21"/>
                    </w:rPr>
                    <w:t>、</w:t>
                  </w:r>
                  <w:r>
                    <w:rPr>
                      <w:rFonts w:hint="eastAsia"/>
                      <w:sz w:val="21"/>
                    </w:rPr>
                    <w:t xml:space="preserve"> </w:t>
                  </w:r>
                  <w:r>
                    <w:rPr>
                      <w:rFonts w:hint="eastAsia"/>
                      <w:sz w:val="21"/>
                    </w:rPr>
                    <w:t>用户权限管理体系</w:t>
                  </w:r>
                  <w:r>
                    <w:rPr>
                      <w:rFonts w:hint="eastAsia"/>
                      <w:sz w:val="21"/>
                    </w:rPr>
                    <w:t>C</w:t>
                  </w:r>
                  <w:r>
                    <w:rPr>
                      <w:rFonts w:hint="eastAsia"/>
                      <w:sz w:val="21"/>
                    </w:rPr>
                    <w:t>、</w:t>
                  </w:r>
                  <w:r>
                    <w:rPr>
                      <w:rFonts w:hint="eastAsia"/>
                      <w:sz w:val="21"/>
                    </w:rPr>
                    <w:t xml:space="preserve"> </w:t>
                  </w:r>
                  <w:r>
                    <w:rPr>
                      <w:rFonts w:hint="eastAsia"/>
                      <w:sz w:val="21"/>
                    </w:rPr>
                    <w:t>其他公共支持模块</w:t>
                  </w:r>
                  <w:r>
                    <w:rPr>
                      <w:rFonts w:hint="eastAsia"/>
                      <w:sz w:val="21"/>
                    </w:rPr>
                    <w:t>D</w:t>
                  </w:r>
                </w:p>
              </w:txbxContent>
            </v:textbox>
          </v:shape>
        </w:pict>
      </w:r>
      <w:r w:rsidR="004A1DF5">
        <w:rPr>
          <w:rFonts w:ascii="宋体" w:hAnsi="宋体" w:hint="eastAsia"/>
        </w:rPr>
        <w:t>基础支持</w:t>
      </w:r>
    </w:p>
    <w:p w:rsidR="004A1DF5" w:rsidRDefault="004A1DF5">
      <w:pPr>
        <w:rPr>
          <w:rFonts w:ascii="宋体" w:hAnsi="宋体"/>
        </w:rPr>
      </w:pPr>
    </w:p>
    <w:p w:rsidR="004A1DF5" w:rsidRDefault="009523FE">
      <w:pPr>
        <w:rPr>
          <w:rFonts w:ascii="宋体" w:hAnsi="宋体"/>
        </w:rPr>
      </w:pPr>
      <w:r w:rsidRPr="009523FE">
        <w:rPr>
          <w:rFonts w:ascii="宋体" w:hAnsi="宋体"/>
          <w:noProof/>
          <w:sz w:val="20"/>
        </w:rPr>
        <w:pict>
          <v:line id="_x0000_s3464" style="position:absolute;left:0;text-align:left;z-index:251831808" from="45pt,11.6pt" to="369pt,11.6pt" o:regroupid="9" strokecolor="blue"/>
        </w:pict>
      </w:r>
    </w:p>
    <w:p w:rsidR="004A1DF5" w:rsidRDefault="004A1DF5">
      <w:pPr>
        <w:ind w:firstLineChars="200" w:firstLine="480"/>
        <w:rPr>
          <w:rFonts w:ascii="宋体" w:hAnsi="宋体"/>
        </w:rPr>
      </w:pPr>
      <w:r>
        <w:rPr>
          <w:rFonts w:ascii="宋体" w:hAnsi="宋体" w:hint="eastAsia"/>
        </w:rPr>
        <w:t>其中:“基础支持”是“业务处理”的基础，“业务数据”是管理分析的基础,</w:t>
      </w:r>
      <w:r>
        <w:rPr>
          <w:rFonts w:ascii="宋体" w:hAnsi="宋体" w:hint="eastAsia"/>
        </w:rPr>
        <w:lastRenderedPageBreak/>
        <w:t>管理分析的结果又影响业务行为。</w:t>
      </w:r>
    </w:p>
    <w:p w:rsidR="004A1DF5" w:rsidRDefault="004A1DF5" w:rsidP="0004090F">
      <w:pPr>
        <w:ind w:firstLineChars="200" w:firstLine="480"/>
        <w:outlineLvl w:val="0"/>
        <w:rPr>
          <w:rFonts w:ascii="宋体" w:hAnsi="宋体"/>
        </w:rPr>
      </w:pPr>
      <w:r>
        <w:rPr>
          <w:rFonts w:ascii="宋体" w:hAnsi="宋体" w:hint="eastAsia"/>
        </w:rPr>
        <w:t>2、综合业务处理系统（新系统）业务范围</w:t>
      </w:r>
    </w:p>
    <w:p w:rsidR="004A1DF5" w:rsidRDefault="004A1DF5">
      <w:pPr>
        <w:ind w:firstLineChars="200" w:firstLine="480"/>
        <w:rPr>
          <w:rFonts w:ascii="宋体" w:hAnsi="宋体"/>
        </w:rPr>
      </w:pPr>
      <w:r>
        <w:rPr>
          <w:rFonts w:ascii="宋体" w:hAnsi="宋体" w:hint="eastAsia"/>
        </w:rPr>
        <w:t>“基础支持”/“业务处理”/“管理分析”构成了未来招商银行新系统的全部内容。但新系统的建设和实施是一项庞大的系统工程，不可能一蹴而就，必须分阶段完成。目前新系统已实现基础支持部分，以及人力资源投入最大，影响面最广的柜面支付结算和存取款业务，统称“核心业务系统”。</w:t>
      </w:r>
    </w:p>
    <w:p w:rsidR="004A1DF5" w:rsidRDefault="004A1DF5">
      <w:pPr>
        <w:ind w:firstLineChars="200" w:firstLine="480"/>
        <w:rPr>
          <w:rFonts w:ascii="宋体" w:hAnsi="宋体"/>
        </w:rPr>
      </w:pPr>
      <w:r>
        <w:rPr>
          <w:rFonts w:ascii="宋体" w:hAnsi="宋体" w:hint="eastAsia"/>
        </w:rPr>
        <w:t>具体来说，综合业务处理系统（新系统）已实现上述体系中的A－G部分，包括：模块A：基础客户资料体系、模块B：核心账务体系、模块C：用户权限管理体系、模块D：其它公共支持、模块E：柜面业务系统、模块F：国际业务系统、模块G：常规会计报表</w:t>
      </w:r>
    </w:p>
    <w:p w:rsidR="004A1DF5" w:rsidRDefault="004A1DF5" w:rsidP="0004090F">
      <w:pPr>
        <w:ind w:firstLineChars="200" w:firstLine="480"/>
        <w:outlineLvl w:val="0"/>
        <w:rPr>
          <w:rFonts w:ascii="宋体" w:hAnsi="宋体"/>
        </w:rPr>
      </w:pPr>
      <w:r>
        <w:rPr>
          <w:rFonts w:ascii="宋体" w:hAnsi="宋体" w:hint="eastAsia"/>
        </w:rPr>
        <w:t>3、尚未在综合业务处理系统（新系统）中实现的系统</w:t>
      </w:r>
    </w:p>
    <w:p w:rsidR="004A1DF5" w:rsidRDefault="004A1DF5">
      <w:pPr>
        <w:ind w:firstLineChars="200" w:firstLine="480"/>
        <w:rPr>
          <w:rFonts w:ascii="宋体" w:hAnsi="宋体"/>
        </w:rPr>
      </w:pPr>
      <w:r>
        <w:rPr>
          <w:rFonts w:ascii="宋体" w:hAnsi="宋体" w:hint="eastAsia"/>
        </w:rPr>
        <w:t>目前，尚有一部分已经使用的业务系统，如企业银行系统、个人资产系统、信贷系统等（统称为旧系统），未在新系统中实现。为保证使用新系统的分行能够不间断办理各项业务，对这些旧系统，采取与新系统对接的方式办理业务。即使用新系统的分行在办理上述旧系统业务时，仍在旧系统中操作，电脑自动将相关的交易信息发送到新系统处理。</w:t>
      </w:r>
    </w:p>
    <w:p w:rsidR="004A1DF5" w:rsidRDefault="004A1DF5">
      <w:pPr>
        <w:ind w:firstLineChars="200" w:firstLine="480"/>
        <w:rPr>
          <w:rFonts w:ascii="宋体" w:hAnsi="宋体"/>
        </w:rPr>
      </w:pPr>
      <w:bookmarkStart w:id="5" w:name="_Toc44405123"/>
      <w:r>
        <w:rPr>
          <w:rFonts w:ascii="宋体" w:hAnsi="宋体" w:hint="eastAsia"/>
        </w:rPr>
        <w:t>综合业务处理系统（新系统）与旧系统的关系如下图：</w:t>
      </w:r>
    </w:p>
    <w:p w:rsidR="004A1DF5" w:rsidRDefault="009523FE">
      <w:pPr>
        <w:rPr>
          <w:rFonts w:ascii="宋体" w:hAnsi="宋体"/>
        </w:rPr>
      </w:pPr>
      <w:r w:rsidRPr="009523FE">
        <w:rPr>
          <w:rFonts w:ascii="宋体" w:hAnsi="宋体"/>
          <w:noProof/>
          <w:sz w:val="20"/>
        </w:rPr>
        <w:pict>
          <v:shape id="_x0000_s3702" type="#_x0000_t202" style="position:absolute;left:0;text-align:left;margin-left:0;margin-top:7.8pt;width:449.6pt;height:260.35pt;z-index:251875840">
            <v:textbox style="mso-next-textbox:#_x0000_s3702">
              <w:txbxContent>
                <w:p w:rsidR="002E477D" w:rsidRDefault="002E477D">
                  <w:r>
                    <w:rPr>
                      <w:noProof/>
                    </w:rPr>
                    <w:drawing>
                      <wp:inline distT="0" distB="0" distL="0" distR="0">
                        <wp:extent cx="5514975" cy="3209925"/>
                        <wp:effectExtent l="19050" t="0" r="9525"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1"/>
                                <a:srcRect/>
                                <a:stretch>
                                  <a:fillRect/>
                                </a:stretch>
                              </pic:blipFill>
                              <pic:spPr bwMode="auto">
                                <a:xfrm>
                                  <a:off x="0" y="0"/>
                                  <a:ext cx="5514975" cy="3209925"/>
                                </a:xfrm>
                                <a:prstGeom prst="rect">
                                  <a:avLst/>
                                </a:prstGeom>
                                <a:noFill/>
                                <a:ln w="9525">
                                  <a:noFill/>
                                  <a:miter lim="800000"/>
                                  <a:headEnd/>
                                  <a:tailEnd/>
                                </a:ln>
                              </pic:spPr>
                            </pic:pic>
                          </a:graphicData>
                        </a:graphic>
                      </wp:inline>
                    </w:drawing>
                  </w:r>
                </w:p>
              </w:txbxContent>
            </v:textbox>
          </v:shape>
        </w:pict>
      </w:r>
    </w:p>
    <w:p w:rsidR="004A1DF5" w:rsidRDefault="004A1DF5">
      <w:pPr>
        <w:rPr>
          <w:rFonts w:ascii="宋体" w:hAnsi="宋体"/>
        </w:rPr>
      </w:pPr>
    </w:p>
    <w:p w:rsidR="004A1DF5" w:rsidRDefault="004A1DF5">
      <w:pPr>
        <w:rPr>
          <w:rFonts w:ascii="宋体" w:hAnsi="宋体"/>
        </w:rPr>
      </w:pPr>
    </w:p>
    <w:p w:rsidR="004A1DF5" w:rsidRDefault="004A1DF5">
      <w:pPr>
        <w:rPr>
          <w:rFonts w:ascii="宋体" w:hAnsi="宋体"/>
        </w:rPr>
      </w:pPr>
    </w:p>
    <w:p w:rsidR="004A1DF5" w:rsidRDefault="004A1DF5"/>
    <w:p w:rsidR="004A1DF5" w:rsidRDefault="004A1DF5"/>
    <w:p w:rsidR="004A1DF5" w:rsidRDefault="004A1DF5"/>
    <w:p w:rsidR="004A1DF5" w:rsidRDefault="004A1DF5"/>
    <w:p w:rsidR="004A1DF5" w:rsidRDefault="004A1DF5"/>
    <w:p w:rsidR="004A1DF5" w:rsidRDefault="004A1DF5"/>
    <w:p w:rsidR="004A1DF5" w:rsidRDefault="004A1DF5"/>
    <w:p w:rsidR="004A1DF5" w:rsidRDefault="004A1DF5"/>
    <w:p w:rsidR="004A1DF5" w:rsidRDefault="004A1DF5"/>
    <w:bookmarkEnd w:id="5"/>
    <w:p w:rsidR="004A1DF5" w:rsidRDefault="004A1DF5" w:rsidP="0004090F">
      <w:pPr>
        <w:pStyle w:val="5"/>
      </w:pPr>
      <w:r>
        <w:rPr>
          <w:rFonts w:hint="eastAsia"/>
        </w:rPr>
        <w:lastRenderedPageBreak/>
        <w:t>二、综合业务处理系统（新系统）设计的现实背景</w:t>
      </w:r>
    </w:p>
    <w:p w:rsidR="004A1DF5" w:rsidRDefault="004A1DF5">
      <w:pPr>
        <w:ind w:firstLineChars="200" w:firstLine="480"/>
        <w:rPr>
          <w:rFonts w:ascii="宋体" w:hAnsi="宋体"/>
        </w:rPr>
      </w:pPr>
      <w:r>
        <w:rPr>
          <w:rFonts w:ascii="宋体" w:hAnsi="宋体" w:hint="eastAsia"/>
        </w:rPr>
        <w:t>根据国内外银行业发展的现状、人民银行和银监会对金融企业监管的发展趋势及招商银行的发展规划，未来五年金融市场变化对综合业务处理系统（新系统）的要求至少包括以下内容：</w:t>
      </w:r>
    </w:p>
    <w:p w:rsidR="004A1DF5" w:rsidRDefault="004A1DF5">
      <w:pPr>
        <w:ind w:firstLineChars="200" w:firstLine="480"/>
        <w:rPr>
          <w:rFonts w:ascii="宋体" w:hAnsi="宋体"/>
        </w:rPr>
      </w:pPr>
      <w:r>
        <w:rPr>
          <w:rFonts w:ascii="宋体" w:hAnsi="宋体" w:hint="eastAsia"/>
        </w:rPr>
        <w:t>1、利率市场将放开，由此将产生多种多样的存贷款业务种类。</w:t>
      </w:r>
    </w:p>
    <w:p w:rsidR="004A1DF5" w:rsidRDefault="004A1DF5">
      <w:pPr>
        <w:ind w:firstLineChars="200" w:firstLine="480"/>
        <w:rPr>
          <w:rFonts w:ascii="宋体" w:hAnsi="宋体"/>
        </w:rPr>
      </w:pPr>
      <w:r>
        <w:rPr>
          <w:rFonts w:ascii="宋体" w:hAnsi="宋体" w:hint="eastAsia"/>
        </w:rPr>
        <w:t>2、客户差异化要求增加，同时客户对同一银行的不同网点的同一性服务的要求增强，即同一客户在任何网点均应享受同质的服务。</w:t>
      </w:r>
    </w:p>
    <w:p w:rsidR="004A1DF5" w:rsidRDefault="004A1DF5">
      <w:pPr>
        <w:numPr>
          <w:ilvl w:val="0"/>
          <w:numId w:val="1"/>
        </w:numPr>
        <w:rPr>
          <w:rFonts w:ascii="宋体" w:hAnsi="宋体"/>
        </w:rPr>
      </w:pPr>
      <w:r>
        <w:rPr>
          <w:rFonts w:ascii="宋体" w:hAnsi="宋体" w:hint="eastAsia"/>
        </w:rPr>
        <w:t>公、对私业务的界线模糊。</w:t>
      </w:r>
    </w:p>
    <w:p w:rsidR="004A1DF5" w:rsidRDefault="004A1DF5">
      <w:pPr>
        <w:ind w:firstLineChars="200" w:firstLine="480"/>
        <w:rPr>
          <w:rFonts w:ascii="宋体" w:hAnsi="宋体"/>
        </w:rPr>
      </w:pPr>
      <w:r>
        <w:rPr>
          <w:rFonts w:ascii="宋体" w:hAnsi="宋体" w:hint="eastAsia"/>
        </w:rPr>
        <w:t>4、银行管理从定性向定量发展，即引进管理会计要求，无论对客户，还是内部员工，均应按贡献度等指标进行统计、分析。</w:t>
      </w:r>
    </w:p>
    <w:p w:rsidR="004A1DF5" w:rsidRDefault="004A1DF5">
      <w:pPr>
        <w:ind w:firstLineChars="200" w:firstLine="480"/>
        <w:rPr>
          <w:rFonts w:ascii="宋体" w:hAnsi="宋体"/>
        </w:rPr>
      </w:pPr>
      <w:r>
        <w:rPr>
          <w:rFonts w:ascii="宋体" w:hAnsi="宋体" w:hint="eastAsia"/>
        </w:rPr>
        <w:t>5、客户资源集中，业务处理集中，核算层次集中，操作员管理集中的趋势。</w:t>
      </w:r>
    </w:p>
    <w:p w:rsidR="004A1DF5" w:rsidRDefault="004A1DF5">
      <w:pPr>
        <w:ind w:firstLineChars="200" w:firstLine="480"/>
        <w:rPr>
          <w:rFonts w:ascii="宋体" w:hAnsi="宋体"/>
        </w:rPr>
      </w:pPr>
      <w:r>
        <w:rPr>
          <w:rFonts w:ascii="宋体" w:hAnsi="宋体" w:hint="eastAsia"/>
        </w:rPr>
        <w:t>6、银行业务产品化。</w:t>
      </w:r>
    </w:p>
    <w:p w:rsidR="004A1DF5" w:rsidRDefault="004A1DF5">
      <w:pPr>
        <w:rPr>
          <w:rFonts w:ascii="宋体" w:hAnsi="宋体"/>
        </w:rPr>
      </w:pPr>
      <w:bookmarkStart w:id="6" w:name="_Toc44405124"/>
    </w:p>
    <w:p w:rsidR="004A1DF5" w:rsidRDefault="004A1DF5" w:rsidP="0004090F">
      <w:pPr>
        <w:pStyle w:val="5"/>
      </w:pPr>
      <w:r>
        <w:rPr>
          <w:rFonts w:hint="eastAsia"/>
        </w:rPr>
        <w:t>三、系统设计的指导思想</w:t>
      </w:r>
      <w:bookmarkEnd w:id="6"/>
    </w:p>
    <w:p w:rsidR="004A1DF5" w:rsidRDefault="004A1DF5">
      <w:pPr>
        <w:ind w:firstLineChars="200" w:firstLine="480"/>
        <w:rPr>
          <w:rFonts w:ascii="宋体" w:hAnsi="宋体"/>
        </w:rPr>
      </w:pPr>
      <w:r>
        <w:rPr>
          <w:rFonts w:ascii="宋体" w:hAnsi="宋体" w:hint="eastAsia"/>
        </w:rPr>
        <w:t>综合业务处理系统（新系统）设计是本着“一个实施，二个体现，三个面向，四个提高”的宗旨，围绕“重构招商银行各项业务和核心账务体系”进行的。其中：</w:t>
      </w:r>
    </w:p>
    <w:p w:rsidR="004A1DF5" w:rsidRDefault="004A1DF5">
      <w:pPr>
        <w:ind w:firstLineChars="200" w:firstLine="480"/>
        <w:rPr>
          <w:rFonts w:ascii="宋体" w:hAnsi="宋体"/>
        </w:rPr>
      </w:pPr>
      <w:r>
        <w:rPr>
          <w:rFonts w:ascii="宋体" w:hAnsi="宋体" w:hint="eastAsia"/>
        </w:rPr>
        <w:t>一个实施指“实施银行再造”</w:t>
      </w:r>
    </w:p>
    <w:p w:rsidR="004A1DF5" w:rsidRDefault="004A1DF5">
      <w:pPr>
        <w:ind w:firstLineChars="200" w:firstLine="480"/>
        <w:rPr>
          <w:rFonts w:ascii="宋体" w:hAnsi="宋体"/>
        </w:rPr>
      </w:pPr>
      <w:r>
        <w:rPr>
          <w:rFonts w:ascii="宋体" w:hAnsi="宋体" w:hint="eastAsia"/>
        </w:rPr>
        <w:t>二个体现指“体现科技领先，体现服务领先”</w:t>
      </w:r>
    </w:p>
    <w:p w:rsidR="004A1DF5" w:rsidRDefault="004A1DF5">
      <w:pPr>
        <w:ind w:firstLineChars="200" w:firstLine="480"/>
        <w:rPr>
          <w:rFonts w:ascii="宋体" w:hAnsi="宋体"/>
        </w:rPr>
      </w:pPr>
      <w:r>
        <w:rPr>
          <w:rFonts w:ascii="宋体" w:hAnsi="宋体" w:hint="eastAsia"/>
        </w:rPr>
        <w:t>三个面向指“面向市场，面向客户，面向管理”</w:t>
      </w:r>
    </w:p>
    <w:p w:rsidR="004A1DF5" w:rsidRDefault="004A1DF5">
      <w:pPr>
        <w:pStyle w:val="a6"/>
      </w:pPr>
      <w:r>
        <w:rPr>
          <w:rFonts w:hint="eastAsia"/>
        </w:rPr>
        <w:t>四个提高指“提高客户忠诚度，提高管理水平，提高决策水平，最终实现提高经济效益。”</w:t>
      </w:r>
    </w:p>
    <w:p w:rsidR="004A1DF5" w:rsidRDefault="004A1DF5">
      <w:pPr>
        <w:rPr>
          <w:rFonts w:ascii="宋体" w:hAnsi="宋体"/>
        </w:rPr>
      </w:pPr>
      <w:bookmarkStart w:id="7" w:name="_Toc44405125"/>
    </w:p>
    <w:p w:rsidR="004A1DF5" w:rsidRDefault="004A1DF5" w:rsidP="0004090F">
      <w:pPr>
        <w:pStyle w:val="5"/>
      </w:pPr>
      <w:r>
        <w:rPr>
          <w:rFonts w:hint="eastAsia"/>
        </w:rPr>
        <w:t>四、系统设计的理念</w:t>
      </w:r>
      <w:bookmarkEnd w:id="7"/>
    </w:p>
    <w:p w:rsidR="004A1DF5" w:rsidRDefault="004A1DF5">
      <w:pPr>
        <w:ind w:firstLineChars="200" w:firstLine="480"/>
        <w:rPr>
          <w:rFonts w:ascii="宋体" w:hAnsi="宋体"/>
        </w:rPr>
      </w:pPr>
      <w:r>
        <w:rPr>
          <w:rFonts w:ascii="宋体" w:hAnsi="宋体" w:hint="eastAsia"/>
        </w:rPr>
        <w:t>1、服务的理念：服务是根本</w:t>
      </w:r>
    </w:p>
    <w:p w:rsidR="004A1DF5" w:rsidRDefault="004A1DF5">
      <w:pPr>
        <w:ind w:firstLineChars="200" w:firstLine="480"/>
        <w:rPr>
          <w:rFonts w:ascii="宋体" w:hAnsi="宋体"/>
        </w:rPr>
      </w:pPr>
      <w:r>
        <w:rPr>
          <w:rFonts w:ascii="宋体" w:hAnsi="宋体" w:hint="eastAsia"/>
        </w:rPr>
        <w:lastRenderedPageBreak/>
        <w:t>银行作为服务行业，最根本的目标，就是通过为客户提供全面的优质服务，在激烈的市场竞争中取得一席之地。因此综合业务处理系统（新系统）应具备完善、灵活的功能，满足各类客户的要求。</w:t>
      </w:r>
    </w:p>
    <w:p w:rsidR="004A1DF5" w:rsidRDefault="004A1DF5" w:rsidP="0004090F">
      <w:pPr>
        <w:ind w:firstLineChars="200" w:firstLine="480"/>
        <w:outlineLvl w:val="0"/>
        <w:rPr>
          <w:rFonts w:ascii="宋体" w:hAnsi="宋体"/>
        </w:rPr>
      </w:pPr>
      <w:r>
        <w:rPr>
          <w:rFonts w:ascii="宋体" w:hAnsi="宋体" w:hint="eastAsia"/>
        </w:rPr>
        <w:t>2、风险控制的理念：风险控制是关键</w:t>
      </w:r>
    </w:p>
    <w:p w:rsidR="004A1DF5" w:rsidRDefault="004A1DF5">
      <w:pPr>
        <w:ind w:firstLineChars="200" w:firstLine="480"/>
        <w:rPr>
          <w:rFonts w:ascii="宋体" w:hAnsi="宋体"/>
        </w:rPr>
      </w:pPr>
      <w:r>
        <w:rPr>
          <w:rFonts w:ascii="宋体" w:hAnsi="宋体" w:hint="eastAsia"/>
        </w:rPr>
        <w:t>防范各项业务风险是我行经营中永恒的主题。综合业务处理系统（新系统）设计中通过系统控制等科技手段，加强了风险防范的方式和力度。</w:t>
      </w:r>
    </w:p>
    <w:p w:rsidR="004A1DF5" w:rsidRDefault="004A1DF5" w:rsidP="0004090F">
      <w:pPr>
        <w:ind w:firstLineChars="200" w:firstLine="480"/>
        <w:outlineLvl w:val="0"/>
        <w:rPr>
          <w:rFonts w:ascii="宋体" w:hAnsi="宋体"/>
        </w:rPr>
      </w:pPr>
      <w:r>
        <w:rPr>
          <w:rFonts w:ascii="宋体" w:hAnsi="宋体" w:hint="eastAsia"/>
        </w:rPr>
        <w:t>3、可操作性的理念：可操作性是基础</w:t>
      </w:r>
    </w:p>
    <w:p w:rsidR="004A1DF5" w:rsidRDefault="004A1DF5">
      <w:pPr>
        <w:ind w:firstLineChars="200" w:firstLine="480"/>
        <w:rPr>
          <w:rFonts w:ascii="宋体" w:hAnsi="宋体"/>
        </w:rPr>
      </w:pPr>
      <w:r>
        <w:rPr>
          <w:rFonts w:ascii="宋体" w:hAnsi="宋体" w:hint="eastAsia"/>
        </w:rPr>
        <w:t>任何一个业务系统，能否以可控制的运行成本投入运行，能否适应业务人员的素质状况，被各级使用者接受，是系统成功的基本保证。为此，新系统在提出需求阶段就在业务流程的组织、柜员管理、输入/输出方式上进行了精心的设计，确保系统易于使用。</w:t>
      </w:r>
    </w:p>
    <w:p w:rsidR="004A1DF5" w:rsidRDefault="004A1DF5">
      <w:pPr>
        <w:rPr>
          <w:rFonts w:ascii="宋体" w:hAnsi="宋体"/>
        </w:rPr>
      </w:pPr>
      <w:bookmarkStart w:id="8" w:name="_Toc44405126"/>
    </w:p>
    <w:p w:rsidR="004A1DF5" w:rsidRDefault="004A1DF5" w:rsidP="0004090F">
      <w:pPr>
        <w:pStyle w:val="5"/>
      </w:pPr>
      <w:r>
        <w:rPr>
          <w:rFonts w:hint="eastAsia"/>
        </w:rPr>
        <w:t>五、</w:t>
      </w:r>
      <w:bookmarkEnd w:id="8"/>
      <w:r>
        <w:rPr>
          <w:rFonts w:hint="eastAsia"/>
        </w:rPr>
        <w:t>综合业务处理系统</w:t>
      </w:r>
      <w:r>
        <w:rPr>
          <w:rFonts w:ascii="宋体" w:hAnsi="宋体" w:hint="eastAsia"/>
        </w:rPr>
        <w:t>（新系统）</w:t>
      </w:r>
      <w:r>
        <w:rPr>
          <w:rFonts w:hint="eastAsia"/>
        </w:rPr>
        <w:t>的主要特点</w:t>
      </w:r>
    </w:p>
    <w:p w:rsidR="004A1DF5" w:rsidRDefault="004A1DF5">
      <w:pPr>
        <w:pStyle w:val="20"/>
        <w:ind w:firstLineChars="200" w:firstLine="480"/>
      </w:pPr>
      <w:r>
        <w:rPr>
          <w:rFonts w:hint="eastAsia"/>
        </w:rPr>
        <w:t>综合业务处理系统</w:t>
      </w:r>
      <w:r>
        <w:rPr>
          <w:rFonts w:hAnsi="宋体" w:hint="eastAsia"/>
        </w:rPr>
        <w:t>（新系统）</w:t>
      </w:r>
      <w:r>
        <w:rPr>
          <w:rFonts w:hint="eastAsia"/>
        </w:rPr>
        <w:t>需求是在仔细研究国内各家银行新上线的综合业务系统的基础上编写，同时学习借鉴了国外银行业务处理的有益经验，总结了总分行业务的特点，核心业务系统中的功能（不含对接部分）具有以下特点：</w:t>
      </w:r>
    </w:p>
    <w:p w:rsidR="004A1DF5" w:rsidRDefault="004A1DF5" w:rsidP="0004090F">
      <w:pPr>
        <w:ind w:firstLineChars="100" w:firstLine="241"/>
        <w:outlineLvl w:val="0"/>
        <w:rPr>
          <w:rFonts w:ascii="宋体" w:hAnsi="宋体"/>
          <w:b/>
          <w:bCs/>
        </w:rPr>
      </w:pPr>
      <w:r>
        <w:rPr>
          <w:rFonts w:ascii="宋体" w:hAnsi="宋体" w:hint="eastAsia"/>
          <w:b/>
          <w:bCs/>
        </w:rPr>
        <w:t>（一）为进一步提高客户服务质量，提升市场竞争力奠定了基础</w:t>
      </w:r>
    </w:p>
    <w:p w:rsidR="004A1DF5" w:rsidRDefault="004A1DF5">
      <w:pPr>
        <w:rPr>
          <w:rFonts w:ascii="宋体" w:hAnsi="宋体"/>
        </w:rPr>
      </w:pPr>
      <w:r>
        <w:rPr>
          <w:rFonts w:ascii="宋体" w:hAnsi="宋体" w:hint="eastAsia"/>
        </w:rPr>
        <w:t xml:space="preserve">　　1、建立了核心账务体系</w:t>
      </w:r>
    </w:p>
    <w:p w:rsidR="004A1DF5" w:rsidRDefault="004A1DF5">
      <w:pPr>
        <w:rPr>
          <w:rFonts w:ascii="宋体" w:hAnsi="宋体"/>
        </w:rPr>
      </w:pPr>
      <w:r>
        <w:rPr>
          <w:rFonts w:ascii="宋体" w:hAnsi="宋体" w:hint="eastAsia"/>
        </w:rPr>
        <w:t xml:space="preserve">　　核心账务体系与业务体系相对分离，既保证了会计核算的统一，又支持业务系统7×24运转。</w:t>
      </w:r>
    </w:p>
    <w:p w:rsidR="004A1DF5" w:rsidRDefault="004A1DF5" w:rsidP="0004090F">
      <w:pPr>
        <w:outlineLvl w:val="0"/>
        <w:rPr>
          <w:rFonts w:ascii="宋体" w:hAnsi="宋体"/>
        </w:rPr>
      </w:pPr>
      <w:r>
        <w:rPr>
          <w:rFonts w:ascii="宋体" w:hAnsi="宋体" w:hint="eastAsia"/>
        </w:rPr>
        <w:t xml:space="preserve">　　2、建立了客户基础资料体系</w:t>
      </w:r>
    </w:p>
    <w:p w:rsidR="004A1DF5" w:rsidRDefault="004A1DF5">
      <w:pPr>
        <w:rPr>
          <w:rFonts w:ascii="宋体" w:hAnsi="宋体"/>
        </w:rPr>
      </w:pPr>
      <w:r>
        <w:rPr>
          <w:rFonts w:ascii="宋体" w:hAnsi="宋体" w:hint="eastAsia"/>
        </w:rPr>
        <w:t xml:space="preserve">　　对公、对私客户资料集中统一管理，每个客户在全行的客户号唯一。客户在我行的所有静态、动态信息均能详细记录。为今后开展客户贡献度分析、客户交易行为分析、产品贡献度分析、产品使用情况分析提供了基础数据，使得按产品核算，按客户核算成为可能。同时也为客户差异化服务创造了条件。</w:t>
      </w:r>
    </w:p>
    <w:p w:rsidR="004A1DF5" w:rsidRDefault="004A1DF5" w:rsidP="0004090F">
      <w:pPr>
        <w:outlineLvl w:val="0"/>
        <w:rPr>
          <w:rFonts w:ascii="宋体" w:hAnsi="宋体"/>
        </w:rPr>
      </w:pPr>
      <w:r>
        <w:rPr>
          <w:rFonts w:ascii="宋体" w:hAnsi="宋体" w:hint="eastAsia"/>
        </w:rPr>
        <w:t xml:space="preserve">　　3、建立了统一的柜面业务管理方式</w:t>
      </w:r>
    </w:p>
    <w:p w:rsidR="004A1DF5" w:rsidRDefault="004A1DF5">
      <w:pPr>
        <w:ind w:firstLineChars="200" w:firstLine="480"/>
        <w:rPr>
          <w:rFonts w:ascii="宋体" w:hAnsi="宋体"/>
        </w:rPr>
      </w:pPr>
      <w:r>
        <w:rPr>
          <w:rFonts w:ascii="宋体" w:hAnsi="宋体" w:hint="eastAsia"/>
        </w:rPr>
        <w:t>支持综合柜员制，柜面业务统一管理，覆盖本外币，在岸、离岸业务，为进行一柜通管理并进行更加详细的专业分工提供了可能，为提高柜面服务质量和服</w:t>
      </w:r>
      <w:r>
        <w:rPr>
          <w:rFonts w:ascii="宋体" w:hAnsi="宋体" w:hint="eastAsia"/>
        </w:rPr>
        <w:lastRenderedPageBreak/>
        <w:t>务效率提供了系统支持。</w:t>
      </w:r>
    </w:p>
    <w:p w:rsidR="004A1DF5" w:rsidRDefault="004A1DF5" w:rsidP="0004090F">
      <w:pPr>
        <w:outlineLvl w:val="0"/>
        <w:rPr>
          <w:rFonts w:ascii="宋体" w:hAnsi="宋体"/>
        </w:rPr>
      </w:pPr>
      <w:r>
        <w:rPr>
          <w:rFonts w:ascii="宋体" w:hAnsi="宋体" w:hint="eastAsia"/>
        </w:rPr>
        <w:t xml:space="preserve">　　4、创新了产品</w:t>
      </w:r>
    </w:p>
    <w:p w:rsidR="004A1DF5" w:rsidRDefault="004A1DF5">
      <w:pPr>
        <w:ind w:firstLineChars="200" w:firstLine="480"/>
        <w:rPr>
          <w:rFonts w:ascii="宋体" w:hAnsi="宋体"/>
        </w:rPr>
      </w:pPr>
      <w:r>
        <w:rPr>
          <w:rFonts w:ascii="宋体" w:hAnsi="宋体" w:hint="eastAsia"/>
        </w:rPr>
        <w:t>在新系统开发过程中，还积极创造了新的产品。如目前系统已经实现的公司卡业务，即为我行开发了新的产品，它解决了目前通过一卡通代替公司卡业务造成的会计核算不规范，使用不方便的问题。</w:t>
      </w:r>
    </w:p>
    <w:p w:rsidR="004A1DF5" w:rsidRDefault="004A1DF5" w:rsidP="0004090F">
      <w:pPr>
        <w:outlineLvl w:val="0"/>
        <w:rPr>
          <w:rFonts w:ascii="宋体" w:hAnsi="宋体"/>
        </w:rPr>
      </w:pPr>
      <w:r>
        <w:rPr>
          <w:rFonts w:ascii="宋体" w:hAnsi="宋体" w:hint="eastAsia"/>
        </w:rPr>
        <w:t xml:space="preserve">　　5、良好的开放性</w:t>
      </w:r>
    </w:p>
    <w:p w:rsidR="004A1DF5" w:rsidRDefault="004A1DF5">
      <w:pPr>
        <w:ind w:firstLineChars="200" w:firstLine="480"/>
        <w:rPr>
          <w:rFonts w:ascii="宋体" w:hAnsi="宋体"/>
        </w:rPr>
      </w:pPr>
      <w:r>
        <w:rPr>
          <w:rFonts w:ascii="宋体" w:hAnsi="宋体" w:hint="eastAsia"/>
        </w:rPr>
        <w:t>系统具有良好的开放性，简化了与各种外部设备及业务系统的联接方式，为今后我行快速开发新产品及使用先进的外部设备创造了条件。</w:t>
      </w:r>
    </w:p>
    <w:p w:rsidR="004A1DF5" w:rsidRDefault="004A1DF5" w:rsidP="0004090F">
      <w:pPr>
        <w:outlineLvl w:val="0"/>
        <w:rPr>
          <w:rFonts w:ascii="宋体" w:hAnsi="宋体"/>
        </w:rPr>
      </w:pPr>
      <w:r>
        <w:rPr>
          <w:rFonts w:ascii="宋体" w:hAnsi="宋体" w:hint="eastAsia"/>
        </w:rPr>
        <w:t xml:space="preserve">　　6、支持刚性或灵活的中间业务收费</w:t>
      </w:r>
    </w:p>
    <w:p w:rsidR="004A1DF5" w:rsidRDefault="004A1DF5">
      <w:pPr>
        <w:rPr>
          <w:rFonts w:ascii="宋体" w:hAnsi="宋体"/>
        </w:rPr>
      </w:pPr>
      <w:r>
        <w:rPr>
          <w:rFonts w:ascii="宋体" w:hAnsi="宋体" w:hint="eastAsia"/>
        </w:rPr>
        <w:t xml:space="preserve">　　核心业务系统可以灵活设置各业务的收费，既可以执行统一定价，也可以按分行或一类或一个客户设置个性化的费率和收费方式，为促进中间业务的发展，适应市场竞争创造了条件。</w:t>
      </w:r>
    </w:p>
    <w:p w:rsidR="004A1DF5" w:rsidRDefault="004A1DF5" w:rsidP="0004090F">
      <w:pPr>
        <w:outlineLvl w:val="0"/>
        <w:rPr>
          <w:rFonts w:ascii="宋体" w:hAnsi="宋体"/>
        </w:rPr>
      </w:pPr>
      <w:r>
        <w:rPr>
          <w:rFonts w:ascii="宋体" w:hAnsi="宋体" w:hint="eastAsia"/>
        </w:rPr>
        <w:t xml:space="preserve">　　7、统一的回单</w:t>
      </w:r>
    </w:p>
    <w:p w:rsidR="004A1DF5" w:rsidRDefault="004A1DF5">
      <w:pPr>
        <w:ind w:firstLine="480"/>
        <w:rPr>
          <w:rFonts w:ascii="宋体" w:hAnsi="宋体"/>
        </w:rPr>
      </w:pPr>
      <w:r>
        <w:rPr>
          <w:rFonts w:ascii="宋体" w:hAnsi="宋体" w:hint="eastAsia"/>
        </w:rPr>
        <w:t>系统使用经过CI设计的业务回单，统一了回单内容，美化了回单的样式。此举将进一步改善我行的形象，提高我行的声誉，并增加了一个新的和客户沟通的渠道。</w:t>
      </w:r>
    </w:p>
    <w:p w:rsidR="004A1DF5" w:rsidRDefault="004A1DF5" w:rsidP="0004090F">
      <w:pPr>
        <w:ind w:firstLineChars="100" w:firstLine="241"/>
        <w:outlineLvl w:val="0"/>
        <w:rPr>
          <w:rFonts w:ascii="宋体" w:hAnsi="宋体"/>
          <w:b/>
          <w:bCs/>
        </w:rPr>
      </w:pPr>
      <w:r>
        <w:rPr>
          <w:rFonts w:ascii="宋体" w:hAnsi="宋体" w:hint="eastAsia"/>
          <w:b/>
          <w:bCs/>
        </w:rPr>
        <w:t>（二）为提高我行整体运行效率，降低运行成本创造了条件</w:t>
      </w:r>
    </w:p>
    <w:p w:rsidR="004A1DF5" w:rsidRDefault="004A1DF5">
      <w:pPr>
        <w:ind w:firstLineChars="100" w:firstLine="240"/>
        <w:rPr>
          <w:rFonts w:ascii="宋体" w:hAnsi="宋体"/>
        </w:rPr>
      </w:pPr>
      <w:r>
        <w:rPr>
          <w:rFonts w:ascii="宋体" w:hAnsi="宋体" w:hint="eastAsia"/>
        </w:rPr>
        <w:t xml:space="preserve">　1、新系统实现账务集中至分行核算，所有账务均由电脑自动产生，提高了账务处理的准确性和资金运作效率，减少了核算和清算的层次，并有效减少了柜员的账务核算工作量。</w:t>
      </w:r>
    </w:p>
    <w:p w:rsidR="004A1DF5" w:rsidRDefault="004A1DF5">
      <w:pPr>
        <w:ind w:firstLineChars="100" w:firstLine="240"/>
        <w:rPr>
          <w:rFonts w:ascii="宋体" w:hAnsi="宋体"/>
        </w:rPr>
      </w:pPr>
      <w:r>
        <w:rPr>
          <w:rFonts w:ascii="宋体" w:hAnsi="宋体" w:hint="eastAsia"/>
        </w:rPr>
        <w:t xml:space="preserve">　2、系统详细记录了业务处理的信息流、资金流和实物流，收集了完整的业务处理信息，为后续的各项分析提供了基础数据，避免了目前为管理分析进行第二次信息采集，耗时耗力且数据不准确的问题，可以提高全行整体的运行效率。</w:t>
      </w:r>
    </w:p>
    <w:p w:rsidR="004A1DF5" w:rsidRDefault="004A1DF5">
      <w:pPr>
        <w:ind w:firstLineChars="100" w:firstLine="240"/>
        <w:rPr>
          <w:rFonts w:ascii="宋体" w:hAnsi="宋体"/>
        </w:rPr>
      </w:pPr>
      <w:r>
        <w:rPr>
          <w:rFonts w:ascii="宋体" w:hAnsi="宋体" w:hint="eastAsia"/>
        </w:rPr>
        <w:t xml:space="preserve">　3、系统支持后台结算业务集中处理方式，优化了业务流程，提高了操作效率，可以减少前台操作人员数量。</w:t>
      </w:r>
    </w:p>
    <w:p w:rsidR="004A1DF5" w:rsidRDefault="004A1DF5">
      <w:pPr>
        <w:ind w:firstLineChars="100" w:firstLine="240"/>
        <w:rPr>
          <w:rFonts w:ascii="宋体" w:hAnsi="宋体"/>
        </w:rPr>
      </w:pPr>
      <w:r>
        <w:rPr>
          <w:rFonts w:ascii="宋体" w:hAnsi="宋体" w:hint="eastAsia"/>
        </w:rPr>
        <w:t xml:space="preserve">　4、系统的业务权限、收费等均可进行个性化设置，实现管理的精细化，为因地制宜地适应各种特殊管理要求，执行当地政策提供了系统支持。</w:t>
      </w:r>
    </w:p>
    <w:p w:rsidR="004A1DF5" w:rsidRDefault="004A1DF5">
      <w:pPr>
        <w:ind w:firstLineChars="200" w:firstLine="480"/>
        <w:rPr>
          <w:rFonts w:ascii="宋体" w:hAnsi="宋体"/>
        </w:rPr>
      </w:pPr>
      <w:r>
        <w:rPr>
          <w:rFonts w:ascii="宋体" w:hAnsi="宋体" w:hint="eastAsia"/>
        </w:rPr>
        <w:t>5、柜台操作业务化，降低了柜台操作的复杂程度，促进了业务处理的规范化，提高了柜台操作的效率，降低了对柜员会计核算水平的要求。</w:t>
      </w:r>
    </w:p>
    <w:p w:rsidR="004A1DF5" w:rsidRDefault="004A1DF5">
      <w:pPr>
        <w:ind w:firstLineChars="200" w:firstLine="480"/>
        <w:rPr>
          <w:rFonts w:ascii="宋体" w:hAnsi="宋体"/>
        </w:rPr>
      </w:pPr>
      <w:r>
        <w:rPr>
          <w:rFonts w:ascii="宋体" w:hAnsi="宋体" w:hint="eastAsia"/>
        </w:rPr>
        <w:lastRenderedPageBreak/>
        <w:t>6、新系统在网点业务操作中实现按柜员进行日结，许多以前需手工检查的业务均由电脑自动提示进行检查，减轻了柜员每日日结时的工作量，提高了工作效率。为柜员按时下班提供了技术支持。</w:t>
      </w:r>
    </w:p>
    <w:p w:rsidR="004A1DF5" w:rsidRDefault="004A1DF5">
      <w:pPr>
        <w:ind w:firstLineChars="200" w:firstLine="480"/>
        <w:rPr>
          <w:rFonts w:ascii="宋体" w:hAnsi="宋体"/>
        </w:rPr>
      </w:pPr>
      <w:r>
        <w:rPr>
          <w:rFonts w:ascii="宋体" w:hAnsi="宋体" w:hint="eastAsia"/>
        </w:rPr>
        <w:t>7、系统提供了在线帮助，实时发布相关的操作规程。彻底解决了操作人员手中的操作规范落后于系统功能更新的问题，同时也为柜员学习掌握核心业务系统提供了一个良好的工具。</w:t>
      </w:r>
    </w:p>
    <w:p w:rsidR="004A1DF5" w:rsidRDefault="004A1DF5">
      <w:pPr>
        <w:ind w:firstLineChars="200" w:firstLine="480"/>
        <w:rPr>
          <w:rFonts w:ascii="宋体" w:hAnsi="宋体"/>
        </w:rPr>
      </w:pPr>
      <w:r>
        <w:rPr>
          <w:rFonts w:ascii="宋体" w:hAnsi="宋体" w:hint="eastAsia"/>
        </w:rPr>
        <w:t>8、系统提供了在线错误信息登记功能，第一时间收集柜员使用时的差错情况，一方面方便开发人员及时诊断解决电脑系统问题，另一方面也方便管理人员分析操作人员的误操作，从而缩短问题响应时间并提高解决问题的效率。</w:t>
      </w:r>
    </w:p>
    <w:p w:rsidR="004A1DF5" w:rsidRDefault="004A1DF5">
      <w:pPr>
        <w:ind w:firstLineChars="200" w:firstLine="480"/>
        <w:rPr>
          <w:rFonts w:ascii="宋体" w:hAnsi="宋体"/>
        </w:rPr>
      </w:pPr>
      <w:r>
        <w:rPr>
          <w:rFonts w:ascii="宋体" w:hAnsi="宋体" w:hint="eastAsia"/>
        </w:rPr>
        <w:t>9、新系统实现参数管理的专业化和集约化，减少参数维护人员和参数维护工作，提高系统效率。</w:t>
      </w:r>
    </w:p>
    <w:p w:rsidR="004A1DF5" w:rsidRDefault="004A1DF5">
      <w:pPr>
        <w:ind w:firstLineChars="100" w:firstLine="241"/>
        <w:rPr>
          <w:rFonts w:ascii="宋体" w:hAnsi="宋体"/>
          <w:b/>
          <w:bCs/>
        </w:rPr>
      </w:pPr>
      <w:r>
        <w:rPr>
          <w:rFonts w:ascii="宋体" w:hAnsi="宋体" w:hint="eastAsia"/>
          <w:b/>
          <w:bCs/>
        </w:rPr>
        <w:t>（三）为进一步提高银行内部管理水平，实现内控制度“硬约束”提供了手段</w:t>
      </w:r>
    </w:p>
    <w:p w:rsidR="004A1DF5" w:rsidRDefault="004A1DF5" w:rsidP="0004090F">
      <w:pPr>
        <w:outlineLvl w:val="0"/>
        <w:rPr>
          <w:rFonts w:ascii="宋体" w:hAnsi="宋体"/>
        </w:rPr>
      </w:pPr>
      <w:r>
        <w:rPr>
          <w:rFonts w:ascii="宋体" w:hAnsi="宋体" w:hint="eastAsia"/>
        </w:rPr>
        <w:t xml:space="preserve">　　1、实行对公、对私业务统一处理</w:t>
      </w:r>
    </w:p>
    <w:p w:rsidR="004A1DF5" w:rsidRDefault="004A1DF5">
      <w:pPr>
        <w:ind w:firstLineChars="200" w:firstLine="480"/>
        <w:rPr>
          <w:rFonts w:ascii="宋体" w:hAnsi="宋体"/>
        </w:rPr>
      </w:pPr>
      <w:r>
        <w:rPr>
          <w:rFonts w:ascii="宋体" w:hAnsi="宋体" w:hint="eastAsia"/>
        </w:rPr>
        <w:t>彻底解决了目前个人银行业务次日过账，以及相关的账务核对问题，减少了过渡账户的使用。从体系上杜绝了对账不及时及过渡科目挂账形成的风险环节。</w:t>
      </w:r>
    </w:p>
    <w:p w:rsidR="004A1DF5" w:rsidRDefault="004A1DF5" w:rsidP="0004090F">
      <w:pPr>
        <w:outlineLvl w:val="0"/>
        <w:rPr>
          <w:rFonts w:ascii="宋体" w:hAnsi="宋体"/>
        </w:rPr>
      </w:pPr>
      <w:r>
        <w:rPr>
          <w:rFonts w:ascii="宋体" w:hAnsi="宋体" w:hint="eastAsia"/>
        </w:rPr>
        <w:t xml:space="preserve">　　2、现金、凭证实行电脑管理</w:t>
      </w:r>
    </w:p>
    <w:p w:rsidR="004A1DF5" w:rsidRDefault="004A1DF5">
      <w:pPr>
        <w:rPr>
          <w:rFonts w:ascii="宋体" w:hAnsi="宋体"/>
        </w:rPr>
      </w:pPr>
      <w:r>
        <w:rPr>
          <w:rFonts w:ascii="宋体" w:hAnsi="宋体" w:hint="eastAsia"/>
        </w:rPr>
        <w:t xml:space="preserve">　　改变了目前现金、凭证采用手工管理的方式，加强了实物的保管、使用和异常情况的系统控制能力，提高了现金、凭证的管理水平。</w:t>
      </w:r>
    </w:p>
    <w:p w:rsidR="004A1DF5" w:rsidRDefault="004A1DF5" w:rsidP="0004090F">
      <w:pPr>
        <w:outlineLvl w:val="0"/>
        <w:rPr>
          <w:rFonts w:ascii="宋体" w:hAnsi="宋体"/>
        </w:rPr>
      </w:pPr>
      <w:r>
        <w:rPr>
          <w:rFonts w:ascii="宋体" w:hAnsi="宋体" w:hint="eastAsia"/>
        </w:rPr>
        <w:t xml:space="preserve">　　3、用户岗位权限统一管理</w:t>
      </w:r>
    </w:p>
    <w:p w:rsidR="004A1DF5" w:rsidRDefault="004A1DF5">
      <w:pPr>
        <w:ind w:firstLineChars="200" w:firstLine="480"/>
        <w:rPr>
          <w:rFonts w:ascii="宋体" w:hAnsi="宋体"/>
        </w:rPr>
      </w:pPr>
      <w:r>
        <w:rPr>
          <w:rFonts w:ascii="宋体" w:hAnsi="宋体" w:hint="eastAsia"/>
        </w:rPr>
        <w:t>系统提供了完整的用户岗位权限管理功能，将以前主要是通过手工签章等制度“软约束”来保证的岗位制约、流程管理、权限额度管理等变为通过电脑进行“硬控制”。管理部门可根据柜员的素质分别确定其可办理的业务种类和业务额度，增强了管理部门对柜员的管理和控制能力。</w:t>
      </w:r>
    </w:p>
    <w:p w:rsidR="004A1DF5" w:rsidRDefault="004A1DF5" w:rsidP="0004090F">
      <w:pPr>
        <w:outlineLvl w:val="0"/>
        <w:rPr>
          <w:rFonts w:ascii="宋体" w:hAnsi="宋体"/>
        </w:rPr>
      </w:pPr>
      <w:r>
        <w:rPr>
          <w:rFonts w:ascii="宋体" w:hAnsi="宋体" w:hint="eastAsia"/>
        </w:rPr>
        <w:t xml:space="preserve">　　4、增强了事中控制的手段和措施</w:t>
      </w:r>
    </w:p>
    <w:p w:rsidR="004A1DF5" w:rsidRDefault="004A1DF5">
      <w:pPr>
        <w:ind w:firstLineChars="200" w:firstLine="480"/>
        <w:rPr>
          <w:rFonts w:ascii="宋体" w:hAnsi="宋体"/>
        </w:rPr>
      </w:pPr>
      <w:r>
        <w:rPr>
          <w:rFonts w:ascii="宋体" w:hAnsi="宋体" w:hint="eastAsia"/>
        </w:rPr>
        <w:t>新系统实现风险防范的设计思想就是将风险控制的关口前移，提高风险控制的及时性和有效性。为此，系统提供了黑名单处理、布控功能和预警业务等事中控制的功能，当一些符合既定条件的客户办理业务，或符合既定条件的异常业务发生时，系统会产生相应的提示信息。</w:t>
      </w:r>
    </w:p>
    <w:p w:rsidR="004A1DF5" w:rsidRDefault="004A1DF5" w:rsidP="0004090F">
      <w:pPr>
        <w:pStyle w:val="5"/>
      </w:pPr>
      <w:r>
        <w:rPr>
          <w:rFonts w:hint="eastAsia"/>
        </w:rPr>
        <w:lastRenderedPageBreak/>
        <w:t>六、核心业务系统功能图</w:t>
      </w:r>
    </w:p>
    <w:p w:rsidR="004A1DF5" w:rsidRDefault="009523FE">
      <w:r w:rsidRPr="009523FE">
        <w:rPr>
          <w:noProof/>
          <w:sz w:val="20"/>
        </w:rPr>
        <w:pict>
          <v:rect id="_x0000_s1111" style="position:absolute;left:0;text-align:left;margin-left:114pt;margin-top:1.1pt;width:210pt;height:36pt;z-index:251433472;v-text-anchor:middle" fillcolor="#0c9" strokecolor="#c00" strokeweight=".5pt">
            <v:fill color2="fill darken(118)" rotate="t" method="linear sigma" type="gradient"/>
            <v:shadow on="t" color="black" opacity=".5" offset="-4pt,4pt" offset2="-20pt,-4pt"/>
            <v:textbox style="mso-next-textbox:#_x0000_s1111">
              <w:txbxContent>
                <w:p w:rsidR="002E477D" w:rsidRDefault="002E477D">
                  <w:pPr>
                    <w:autoSpaceDE w:val="0"/>
                    <w:autoSpaceDN w:val="0"/>
                    <w:adjustRightInd w:val="0"/>
                    <w:jc w:val="center"/>
                    <w:rPr>
                      <w:rFonts w:eastAsia="黑体"/>
                      <w:color w:val="FFFFFF"/>
                      <w:sz w:val="36"/>
                      <w:szCs w:val="48"/>
                      <w:lang w:val="zh-CN"/>
                    </w:rPr>
                  </w:pPr>
                  <w:r>
                    <w:rPr>
                      <w:rFonts w:eastAsia="黑体" w:hint="eastAsia"/>
                      <w:color w:val="FFFFFF"/>
                      <w:sz w:val="36"/>
                      <w:szCs w:val="48"/>
                      <w:lang w:val="zh-CN"/>
                    </w:rPr>
                    <w:t>新系统（核心业务系统）</w:t>
                  </w:r>
                </w:p>
              </w:txbxContent>
            </v:textbox>
          </v:rect>
        </w:pict>
      </w:r>
      <w:r w:rsidRPr="009523FE">
        <w:rPr>
          <w:noProof/>
          <w:sz w:val="20"/>
        </w:rPr>
        <w:pict>
          <v:line id="_x0000_s1081" style="position:absolute;left:0;text-align:left;z-index:251410944" from="0,15.6pt" to="6in,15.6pt" strokecolor="#ff6" strokeweight="2pt">
            <v:stroke startarrow="diamond" endarrow="diamond"/>
          </v:line>
        </w:pict>
      </w:r>
    </w:p>
    <w:p w:rsidR="004A1DF5" w:rsidRDefault="009523FE">
      <w:r w:rsidRPr="009523FE">
        <w:rPr>
          <w:noProof/>
          <w:sz w:val="20"/>
        </w:rPr>
        <w:pict>
          <v:line id="_x0000_s1206" style="position:absolute;left:0;text-align:left;z-index:251452928" from="207pt,15.6pt" to="207pt,31.2pt" strokecolor="yellow" strokeweight="3pt"/>
        </w:pict>
      </w:r>
    </w:p>
    <w:p w:rsidR="004A1DF5" w:rsidRDefault="009523FE">
      <w:r w:rsidRPr="009523FE">
        <w:rPr>
          <w:noProof/>
          <w:sz w:val="20"/>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082" type="#_x0000_t16" style="position:absolute;left:0;text-align:left;margin-left:73.65pt;margin-top:3.25pt;width:286.35pt;height:45.5pt;z-index:251411968" fillcolor="#f90" strokecolor="#fc9">
            <v:textbox style="mso-next-textbox:#_x0000_s1082">
              <w:txbxContent>
                <w:p w:rsidR="002E477D" w:rsidRDefault="002E477D">
                  <w:pPr>
                    <w:autoSpaceDE w:val="0"/>
                    <w:autoSpaceDN w:val="0"/>
                    <w:adjustRightInd w:val="0"/>
                    <w:jc w:val="center"/>
                    <w:rPr>
                      <w:rFonts w:eastAsia="黑体"/>
                      <w:b/>
                      <w:bCs/>
                      <w:color w:val="800000"/>
                      <w:sz w:val="28"/>
                      <w:szCs w:val="40"/>
                      <w:lang w:val="zh-CN"/>
                    </w:rPr>
                  </w:pPr>
                  <w:r>
                    <w:rPr>
                      <w:rFonts w:eastAsia="黑体" w:hint="eastAsia"/>
                      <w:b/>
                      <w:bCs/>
                      <w:color w:val="800000"/>
                      <w:sz w:val="28"/>
                      <w:szCs w:val="40"/>
                      <w:lang w:val="zh-CN"/>
                    </w:rPr>
                    <w:t>核心业务系统业务处理部分</w:t>
                  </w:r>
                </w:p>
              </w:txbxContent>
            </v:textbox>
          </v:shape>
        </w:pict>
      </w:r>
    </w:p>
    <w:p w:rsidR="004A1DF5" w:rsidRDefault="004A1DF5"/>
    <w:p w:rsidR="004A1DF5" w:rsidRDefault="009523FE">
      <w:r w:rsidRPr="009523FE">
        <w:rPr>
          <w:noProof/>
          <w:sz w:val="20"/>
        </w:rPr>
        <w:pict>
          <v:line id="_x0000_s1072" style="position:absolute;left:0;text-align:left;flip:y;z-index:251409920" from="207pt,2.7pt" to="207pt,135.3pt" strokecolor="#9c0" strokeweight="9pt">
            <v:stroke endarrow="block"/>
          </v:line>
        </w:pict>
      </w:r>
      <w:r w:rsidRPr="009523FE">
        <w:rPr>
          <w:noProof/>
          <w:sz w:val="20"/>
        </w:rPr>
        <w:pict>
          <v:line id="_x0000_s1103" style="position:absolute;left:0;text-align:left;z-index:251432448" from="66pt,206.7pt" to="186pt,266.7pt" stroked="f"/>
        </w:pict>
      </w:r>
    </w:p>
    <w:p w:rsidR="004A1DF5" w:rsidRDefault="009523FE">
      <w:r w:rsidRPr="009523FE">
        <w:rPr>
          <w:noProof/>
          <w:sz w:val="20"/>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115" type="#_x0000_t22" style="position:absolute;left:0;text-align:left;margin-left:36pt;margin-top:10.5pt;width:45pt;height:90pt;z-index:251437568" adj="1286" fillcolor="#fc9" strokecolor="#ccf">
            <v:shadow on="t"/>
            <v:textbox style="layout-flow:vertical-ideographic;mso-next-textbox:#_x0000_s1115">
              <w:txbxContent>
                <w:p w:rsidR="002E477D" w:rsidRDefault="002E477D">
                  <w:pPr>
                    <w:autoSpaceDE w:val="0"/>
                    <w:autoSpaceDN w:val="0"/>
                    <w:adjustRightInd w:val="0"/>
                    <w:jc w:val="center"/>
                    <w:rPr>
                      <w:rFonts w:eastAsia="黑体"/>
                      <w:b/>
                      <w:bCs/>
                      <w:color w:val="0000FF"/>
                      <w:sz w:val="28"/>
                      <w:szCs w:val="32"/>
                      <w:lang w:val="zh-CN"/>
                    </w:rPr>
                  </w:pPr>
                  <w:r>
                    <w:rPr>
                      <w:rFonts w:eastAsia="黑体" w:hint="eastAsia"/>
                      <w:b/>
                      <w:bCs/>
                      <w:color w:val="0000FF"/>
                      <w:sz w:val="28"/>
                      <w:szCs w:val="32"/>
                      <w:lang w:val="zh-CN"/>
                    </w:rPr>
                    <w:t>现金凭证</w:t>
                  </w:r>
                </w:p>
                <w:p w:rsidR="002E477D" w:rsidRDefault="002E477D">
                  <w:pPr>
                    <w:autoSpaceDE w:val="0"/>
                    <w:autoSpaceDN w:val="0"/>
                    <w:adjustRightInd w:val="0"/>
                    <w:jc w:val="center"/>
                    <w:rPr>
                      <w:rFonts w:eastAsia="黑体"/>
                      <w:b/>
                      <w:bCs/>
                      <w:color w:val="0000FF"/>
                      <w:sz w:val="32"/>
                      <w:szCs w:val="32"/>
                      <w:lang w:val="zh-CN"/>
                    </w:rPr>
                  </w:pPr>
                  <w:r>
                    <w:rPr>
                      <w:rFonts w:eastAsia="黑体" w:hint="eastAsia"/>
                      <w:b/>
                      <w:bCs/>
                      <w:color w:val="0000FF"/>
                      <w:sz w:val="32"/>
                      <w:szCs w:val="32"/>
                      <w:lang w:val="zh-CN"/>
                    </w:rPr>
                    <w:t>柜面各</w:t>
                  </w:r>
                </w:p>
              </w:txbxContent>
            </v:textbox>
          </v:shape>
        </w:pict>
      </w:r>
      <w:r w:rsidRPr="009523FE">
        <w:rPr>
          <w:noProof/>
          <w:sz w:val="20"/>
        </w:rPr>
        <w:pict>
          <v:shape id="_x0000_s1114" type="#_x0000_t22" style="position:absolute;left:0;text-align:left;margin-left:90pt;margin-top:10.5pt;width:45pt;height:90pt;z-index:251436544" adj="1286" fillcolor="#fc9" strokecolor="#ccf">
            <v:shadow on="t"/>
            <v:textbox style="layout-flow:vertical-ideographic;mso-next-textbox:#_x0000_s1114">
              <w:txbxContent>
                <w:p w:rsidR="002E477D" w:rsidRDefault="002E477D">
                  <w:pPr>
                    <w:autoSpaceDE w:val="0"/>
                    <w:autoSpaceDN w:val="0"/>
                    <w:adjustRightInd w:val="0"/>
                    <w:jc w:val="center"/>
                    <w:rPr>
                      <w:rFonts w:eastAsia="黑体"/>
                      <w:b/>
                      <w:bCs/>
                      <w:color w:val="0000FF"/>
                      <w:sz w:val="28"/>
                      <w:szCs w:val="32"/>
                      <w:lang w:val="zh-CN"/>
                    </w:rPr>
                  </w:pPr>
                  <w:r>
                    <w:rPr>
                      <w:rFonts w:eastAsia="黑体" w:hint="eastAsia"/>
                      <w:b/>
                      <w:bCs/>
                      <w:color w:val="0000FF"/>
                      <w:sz w:val="28"/>
                      <w:szCs w:val="32"/>
                      <w:lang w:val="zh-CN"/>
                    </w:rPr>
                    <w:t>负债业务</w:t>
                  </w:r>
                </w:p>
                <w:p w:rsidR="002E477D" w:rsidRDefault="002E477D">
                  <w:pPr>
                    <w:autoSpaceDE w:val="0"/>
                    <w:autoSpaceDN w:val="0"/>
                    <w:adjustRightInd w:val="0"/>
                    <w:jc w:val="center"/>
                    <w:rPr>
                      <w:rFonts w:eastAsia="黑体"/>
                      <w:b/>
                      <w:bCs/>
                      <w:color w:val="0000FF"/>
                      <w:sz w:val="32"/>
                      <w:szCs w:val="32"/>
                      <w:lang w:val="zh-CN"/>
                    </w:rPr>
                  </w:pPr>
                  <w:r>
                    <w:rPr>
                      <w:rFonts w:eastAsia="黑体" w:hint="eastAsia"/>
                      <w:b/>
                      <w:bCs/>
                      <w:color w:val="0000FF"/>
                      <w:sz w:val="32"/>
                      <w:szCs w:val="32"/>
                      <w:lang w:val="zh-CN"/>
                    </w:rPr>
                    <w:t>柜面各</w:t>
                  </w:r>
                </w:p>
              </w:txbxContent>
            </v:textbox>
          </v:shape>
        </w:pict>
      </w:r>
      <w:r w:rsidRPr="009523FE">
        <w:rPr>
          <w:noProof/>
          <w:sz w:val="20"/>
        </w:rPr>
        <w:pict>
          <v:shape id="_x0000_s1083" type="#_x0000_t22" style="position:absolute;left:0;text-align:left;margin-left:2in;margin-top:10.5pt;width:45pt;height:90pt;z-index:251412992" adj="1286" fillcolor="#fc9" strokecolor="#ccf">
            <v:shadow on="t"/>
            <v:textbox style="layout-flow:vertical-ideographic;mso-next-textbox:#_x0000_s1083">
              <w:txbxContent>
                <w:p w:rsidR="002E477D" w:rsidRDefault="002E477D">
                  <w:pPr>
                    <w:autoSpaceDE w:val="0"/>
                    <w:autoSpaceDN w:val="0"/>
                    <w:adjustRightInd w:val="0"/>
                    <w:jc w:val="center"/>
                    <w:rPr>
                      <w:rFonts w:eastAsia="黑体"/>
                      <w:b/>
                      <w:bCs/>
                      <w:color w:val="0000FF"/>
                      <w:sz w:val="28"/>
                      <w:szCs w:val="32"/>
                      <w:lang w:val="zh-CN"/>
                    </w:rPr>
                  </w:pPr>
                  <w:r>
                    <w:rPr>
                      <w:rFonts w:eastAsia="黑体" w:hint="eastAsia"/>
                      <w:b/>
                      <w:bCs/>
                      <w:color w:val="0000FF"/>
                      <w:sz w:val="28"/>
                      <w:szCs w:val="32"/>
                      <w:lang w:val="zh-CN"/>
                    </w:rPr>
                    <w:t>资产业务</w:t>
                  </w:r>
                </w:p>
                <w:p w:rsidR="002E477D" w:rsidRDefault="002E477D">
                  <w:pPr>
                    <w:autoSpaceDE w:val="0"/>
                    <w:autoSpaceDN w:val="0"/>
                    <w:adjustRightInd w:val="0"/>
                    <w:jc w:val="center"/>
                    <w:rPr>
                      <w:rFonts w:eastAsia="黑体"/>
                      <w:b/>
                      <w:bCs/>
                      <w:color w:val="0000FF"/>
                      <w:sz w:val="32"/>
                      <w:szCs w:val="32"/>
                      <w:lang w:val="zh-CN"/>
                    </w:rPr>
                  </w:pPr>
                  <w:r>
                    <w:rPr>
                      <w:rFonts w:eastAsia="黑体" w:hint="eastAsia"/>
                      <w:b/>
                      <w:bCs/>
                      <w:color w:val="0000FF"/>
                      <w:sz w:val="32"/>
                      <w:szCs w:val="32"/>
                      <w:lang w:val="zh-CN"/>
                    </w:rPr>
                    <w:t>柜面各</w:t>
                  </w:r>
                </w:p>
              </w:txbxContent>
            </v:textbox>
          </v:shape>
        </w:pict>
      </w:r>
      <w:r w:rsidRPr="009523FE">
        <w:rPr>
          <w:rFonts w:ascii="宋体" w:hAnsi="宋体"/>
          <w:noProof/>
          <w:sz w:val="20"/>
        </w:rPr>
        <w:pict>
          <v:shape id="_x0000_s1117" type="#_x0000_t22" style="position:absolute;left:0;text-align:left;margin-left:387pt;margin-top:10.5pt;width:45pt;height:90pt;z-index:251439616" adj="1286" fillcolor="#fc9" strokecolor="#ccf">
            <v:shadow on="t"/>
            <v:textbox style="layout-flow:vertical-ideographic;mso-next-textbox:#_x0000_s1117">
              <w:txbxContent>
                <w:p w:rsidR="002E477D" w:rsidRDefault="002E477D">
                  <w:pPr>
                    <w:autoSpaceDE w:val="0"/>
                    <w:autoSpaceDN w:val="0"/>
                    <w:adjustRightInd w:val="0"/>
                    <w:jc w:val="center"/>
                    <w:rPr>
                      <w:rFonts w:eastAsia="黑体"/>
                      <w:b/>
                      <w:bCs/>
                      <w:color w:val="0000FF"/>
                      <w:sz w:val="28"/>
                      <w:szCs w:val="32"/>
                      <w:lang w:val="zh-CN"/>
                    </w:rPr>
                  </w:pPr>
                  <w:r>
                    <w:rPr>
                      <w:rFonts w:eastAsia="黑体" w:hint="eastAsia"/>
                      <w:b/>
                      <w:bCs/>
                      <w:color w:val="0000FF"/>
                      <w:sz w:val="28"/>
                      <w:szCs w:val="32"/>
                      <w:lang w:val="zh-CN"/>
                    </w:rPr>
                    <w:t>国际业务</w:t>
                  </w:r>
                </w:p>
                <w:p w:rsidR="002E477D" w:rsidRDefault="002E477D">
                  <w:pPr>
                    <w:autoSpaceDE w:val="0"/>
                    <w:autoSpaceDN w:val="0"/>
                    <w:adjustRightInd w:val="0"/>
                    <w:jc w:val="center"/>
                    <w:rPr>
                      <w:rFonts w:eastAsia="黑体"/>
                      <w:b/>
                      <w:bCs/>
                      <w:color w:val="0000FF"/>
                      <w:sz w:val="32"/>
                      <w:szCs w:val="32"/>
                      <w:lang w:val="zh-CN"/>
                    </w:rPr>
                  </w:pPr>
                  <w:r>
                    <w:rPr>
                      <w:rFonts w:eastAsia="黑体" w:hint="eastAsia"/>
                      <w:b/>
                      <w:bCs/>
                      <w:color w:val="0000FF"/>
                      <w:sz w:val="32"/>
                      <w:szCs w:val="32"/>
                      <w:lang w:val="zh-CN"/>
                    </w:rPr>
                    <w:t>柜面各</w:t>
                  </w:r>
                </w:p>
              </w:txbxContent>
            </v:textbox>
          </v:shape>
        </w:pict>
      </w:r>
      <w:r w:rsidRPr="009523FE">
        <w:rPr>
          <w:rFonts w:ascii="宋体" w:hAnsi="宋体"/>
          <w:noProof/>
          <w:sz w:val="20"/>
        </w:rPr>
        <w:pict>
          <v:shape id="_x0000_s1116" type="#_x0000_t22" style="position:absolute;left:0;text-align:left;margin-left:333pt;margin-top:10.5pt;width:45pt;height:90pt;z-index:251438592" adj="1286" fillcolor="#fc9" strokecolor="#ccf">
            <v:shadow on="t"/>
            <v:textbox style="layout-flow:vertical-ideographic;mso-next-textbox:#_x0000_s1116">
              <w:txbxContent>
                <w:p w:rsidR="002E477D" w:rsidRDefault="002E477D">
                  <w:pPr>
                    <w:autoSpaceDE w:val="0"/>
                    <w:autoSpaceDN w:val="0"/>
                    <w:adjustRightInd w:val="0"/>
                    <w:jc w:val="center"/>
                    <w:rPr>
                      <w:rFonts w:eastAsia="黑体"/>
                      <w:b/>
                      <w:bCs/>
                      <w:color w:val="0000FF"/>
                      <w:sz w:val="28"/>
                      <w:szCs w:val="32"/>
                      <w:lang w:val="zh-CN"/>
                    </w:rPr>
                  </w:pPr>
                  <w:r>
                    <w:rPr>
                      <w:rFonts w:eastAsia="黑体" w:hint="eastAsia"/>
                      <w:b/>
                      <w:bCs/>
                      <w:color w:val="0000FF"/>
                      <w:sz w:val="28"/>
                      <w:szCs w:val="32"/>
                      <w:lang w:val="zh-CN"/>
                    </w:rPr>
                    <w:t>核算业务</w:t>
                  </w:r>
                </w:p>
                <w:p w:rsidR="002E477D" w:rsidRDefault="002E477D">
                  <w:pPr>
                    <w:autoSpaceDE w:val="0"/>
                    <w:autoSpaceDN w:val="0"/>
                    <w:adjustRightInd w:val="0"/>
                    <w:jc w:val="center"/>
                    <w:rPr>
                      <w:rFonts w:eastAsia="黑体"/>
                      <w:b/>
                      <w:bCs/>
                      <w:color w:val="0000FF"/>
                      <w:sz w:val="32"/>
                      <w:szCs w:val="32"/>
                      <w:lang w:val="zh-CN"/>
                    </w:rPr>
                  </w:pPr>
                  <w:r>
                    <w:rPr>
                      <w:rFonts w:eastAsia="黑体" w:hint="eastAsia"/>
                      <w:b/>
                      <w:bCs/>
                      <w:color w:val="0000FF"/>
                      <w:sz w:val="32"/>
                      <w:szCs w:val="32"/>
                      <w:lang w:val="zh-CN"/>
                    </w:rPr>
                    <w:t>柜面各</w:t>
                  </w:r>
                </w:p>
              </w:txbxContent>
            </v:textbox>
          </v:shape>
        </w:pict>
      </w:r>
      <w:r w:rsidRPr="009523FE">
        <w:rPr>
          <w:noProof/>
          <w:sz w:val="20"/>
        </w:rPr>
        <w:pict>
          <v:shape id="_x0000_s1113" type="#_x0000_t22" style="position:absolute;left:0;text-align:left;margin-left:279pt;margin-top:10.5pt;width:45pt;height:90pt;z-index:251435520" adj="1286" fillcolor="#fc9" strokecolor="#ccf">
            <v:shadow on="t"/>
            <v:textbox style="layout-flow:vertical-ideographic;mso-next-textbox:#_x0000_s1113">
              <w:txbxContent>
                <w:p w:rsidR="002E477D" w:rsidRDefault="002E477D">
                  <w:pPr>
                    <w:autoSpaceDE w:val="0"/>
                    <w:autoSpaceDN w:val="0"/>
                    <w:adjustRightInd w:val="0"/>
                    <w:jc w:val="center"/>
                    <w:rPr>
                      <w:rFonts w:eastAsia="黑体"/>
                      <w:b/>
                      <w:bCs/>
                      <w:color w:val="0000FF"/>
                      <w:szCs w:val="32"/>
                      <w:lang w:val="zh-CN"/>
                    </w:rPr>
                  </w:pPr>
                  <w:r>
                    <w:rPr>
                      <w:rFonts w:eastAsia="黑体" w:hint="eastAsia"/>
                      <w:b/>
                      <w:bCs/>
                      <w:color w:val="0000FF"/>
                      <w:szCs w:val="32"/>
                      <w:lang w:val="zh-CN"/>
                    </w:rPr>
                    <w:t>其它中间业务</w:t>
                  </w:r>
                </w:p>
                <w:p w:rsidR="002E477D" w:rsidRDefault="002E477D">
                  <w:pPr>
                    <w:autoSpaceDE w:val="0"/>
                    <w:autoSpaceDN w:val="0"/>
                    <w:adjustRightInd w:val="0"/>
                    <w:jc w:val="center"/>
                    <w:rPr>
                      <w:rFonts w:eastAsia="黑体"/>
                      <w:b/>
                      <w:bCs/>
                      <w:color w:val="0000FF"/>
                      <w:sz w:val="32"/>
                      <w:szCs w:val="32"/>
                      <w:lang w:val="zh-CN"/>
                    </w:rPr>
                  </w:pPr>
                  <w:r>
                    <w:rPr>
                      <w:rFonts w:eastAsia="黑体" w:hint="eastAsia"/>
                      <w:b/>
                      <w:bCs/>
                      <w:color w:val="0000FF"/>
                      <w:sz w:val="32"/>
                      <w:szCs w:val="32"/>
                      <w:lang w:val="zh-CN"/>
                    </w:rPr>
                    <w:t>柜面各</w:t>
                  </w:r>
                </w:p>
              </w:txbxContent>
            </v:textbox>
          </v:shape>
        </w:pict>
      </w:r>
      <w:r w:rsidRPr="009523FE">
        <w:rPr>
          <w:noProof/>
          <w:sz w:val="20"/>
        </w:rPr>
        <w:pict>
          <v:shape id="_x0000_s1112" type="#_x0000_t22" style="position:absolute;left:0;text-align:left;margin-left:225pt;margin-top:10.5pt;width:45pt;height:90pt;z-index:251434496" adj="1286" fillcolor="#fc9" strokecolor="#ccf">
            <v:shadow on="t"/>
            <v:textbox style="layout-flow:vertical-ideographic;mso-next-textbox:#_x0000_s1112">
              <w:txbxContent>
                <w:p w:rsidR="002E477D" w:rsidRDefault="002E477D">
                  <w:pPr>
                    <w:autoSpaceDE w:val="0"/>
                    <w:autoSpaceDN w:val="0"/>
                    <w:adjustRightInd w:val="0"/>
                    <w:jc w:val="center"/>
                    <w:rPr>
                      <w:rFonts w:eastAsia="黑体"/>
                      <w:b/>
                      <w:bCs/>
                      <w:color w:val="0000FF"/>
                      <w:sz w:val="28"/>
                      <w:szCs w:val="32"/>
                      <w:lang w:val="zh-CN"/>
                    </w:rPr>
                  </w:pPr>
                  <w:r>
                    <w:rPr>
                      <w:rFonts w:eastAsia="黑体" w:hint="eastAsia"/>
                      <w:b/>
                      <w:bCs/>
                      <w:color w:val="0000FF"/>
                      <w:sz w:val="28"/>
                      <w:szCs w:val="32"/>
                      <w:lang w:val="zh-CN"/>
                    </w:rPr>
                    <w:t>结算业务</w:t>
                  </w:r>
                </w:p>
                <w:p w:rsidR="002E477D" w:rsidRDefault="002E477D">
                  <w:pPr>
                    <w:autoSpaceDE w:val="0"/>
                    <w:autoSpaceDN w:val="0"/>
                    <w:adjustRightInd w:val="0"/>
                    <w:jc w:val="center"/>
                    <w:rPr>
                      <w:rFonts w:eastAsia="黑体"/>
                      <w:b/>
                      <w:bCs/>
                      <w:color w:val="0000FF"/>
                      <w:sz w:val="32"/>
                      <w:szCs w:val="32"/>
                      <w:lang w:val="zh-CN"/>
                    </w:rPr>
                  </w:pPr>
                  <w:r>
                    <w:rPr>
                      <w:rFonts w:eastAsia="黑体" w:hint="eastAsia"/>
                      <w:b/>
                      <w:bCs/>
                      <w:color w:val="0000FF"/>
                      <w:sz w:val="32"/>
                      <w:szCs w:val="32"/>
                      <w:lang w:val="zh-CN"/>
                    </w:rPr>
                    <w:t>柜面各</w:t>
                  </w:r>
                </w:p>
              </w:txbxContent>
            </v:textbox>
          </v:shape>
        </w:pict>
      </w:r>
    </w:p>
    <w:p w:rsidR="004A1DF5" w:rsidRDefault="004A1DF5"/>
    <w:p w:rsidR="004A1DF5" w:rsidRDefault="004A1DF5"/>
    <w:p w:rsidR="004A1DF5" w:rsidRDefault="004A1DF5"/>
    <w:p w:rsidR="004A1DF5" w:rsidRDefault="004A1DF5"/>
    <w:p w:rsidR="004A1DF5" w:rsidRDefault="009523FE">
      <w:r w:rsidRPr="009523FE">
        <w:rPr>
          <w:noProof/>
          <w:sz w:val="20"/>
        </w:rPr>
        <w:pict>
          <v:line id="_x0000_s3489" style="position:absolute;left:0;text-align:left;z-index:251846144" from="387pt,18.3pt" to="387pt,49.5pt" strokecolor="#9c0" strokeweight="6pt"/>
        </w:pict>
      </w:r>
      <w:r w:rsidRPr="009523FE">
        <w:rPr>
          <w:noProof/>
          <w:sz w:val="20"/>
        </w:rPr>
        <w:pict>
          <v:line id="_x0000_s3488" style="position:absolute;left:0;text-align:left;z-index:251845120" from="261pt,18.3pt" to="387pt,18.3pt" strokecolor="#9c0" strokeweight="6pt"/>
        </w:pict>
      </w:r>
      <w:r w:rsidRPr="009523FE">
        <w:rPr>
          <w:noProof/>
          <w:sz w:val="20"/>
        </w:rPr>
        <w:pict>
          <v:line id="_x0000_s3485" style="position:absolute;left:0;text-align:left;z-index:251842048" from="36pt,18.3pt" to="36pt,49.5pt" strokecolor="#9c0" strokeweight="6pt"/>
        </w:pict>
      </w:r>
      <w:r w:rsidRPr="009523FE">
        <w:rPr>
          <w:noProof/>
          <w:sz w:val="20"/>
        </w:rPr>
        <w:pict>
          <v:shape id="_x0000_s1101" type="#_x0000_t202" style="position:absolute;left:0;text-align:left;margin-left:171pt;margin-top:.3pt;width:81pt;height:41.4pt;z-index:251431424" fillcolor="#0c6" stroked="f">
            <v:shadow on="t"/>
            <v:textbox style="mso-next-textbox:#_x0000_s1101">
              <w:txbxContent>
                <w:p w:rsidR="002E477D" w:rsidRDefault="002E477D">
                  <w:pPr>
                    <w:autoSpaceDE w:val="0"/>
                    <w:autoSpaceDN w:val="0"/>
                    <w:adjustRightInd w:val="0"/>
                    <w:snapToGrid w:val="0"/>
                    <w:spacing w:line="240" w:lineRule="auto"/>
                    <w:jc w:val="center"/>
                    <w:rPr>
                      <w:rFonts w:eastAsia="黑体"/>
                      <w:b/>
                      <w:bCs/>
                      <w:color w:val="0000FF"/>
                      <w:sz w:val="30"/>
                      <w:szCs w:val="40"/>
                      <w:lang w:val="zh-CN"/>
                    </w:rPr>
                  </w:pPr>
                  <w:r>
                    <w:rPr>
                      <w:rFonts w:eastAsia="黑体" w:hint="eastAsia"/>
                      <w:b/>
                      <w:bCs/>
                      <w:color w:val="0000FF"/>
                      <w:sz w:val="30"/>
                      <w:szCs w:val="40"/>
                      <w:lang w:val="zh-CN"/>
                    </w:rPr>
                    <w:t>公共支持部分</w:t>
                  </w:r>
                </w:p>
              </w:txbxContent>
            </v:textbox>
          </v:shape>
        </w:pict>
      </w:r>
      <w:r w:rsidRPr="009523FE">
        <w:rPr>
          <w:noProof/>
          <w:sz w:val="20"/>
        </w:rPr>
        <w:pict>
          <v:line id="_x0000_s3484" style="position:absolute;left:0;text-align:left;z-index:251841024" from="36pt,18.3pt" to="162pt,18.3pt" strokecolor="#9c0" strokeweight="6pt"/>
        </w:pict>
      </w:r>
    </w:p>
    <w:p w:rsidR="004A1DF5" w:rsidRDefault="009523FE">
      <w:r w:rsidRPr="009523FE">
        <w:rPr>
          <w:noProof/>
          <w:sz w:val="20"/>
        </w:rPr>
        <w:pict>
          <v:line id="_x0000_s3487" style="position:absolute;left:0;text-align:left;z-index:251844096" from="279pt,2.7pt" to="279pt,65.1pt" strokecolor="#9c0" strokeweight="6pt"/>
        </w:pict>
      </w:r>
      <w:r w:rsidRPr="009523FE">
        <w:rPr>
          <w:noProof/>
          <w:sz w:val="20"/>
        </w:rPr>
        <w:pict>
          <v:line id="_x0000_s3486" style="position:absolute;left:0;text-align:left;z-index:251843072" from="2in,2.7pt" to="2in,65.1pt" strokecolor="#9c0" strokeweight="6pt"/>
        </w:pict>
      </w:r>
    </w:p>
    <w:p w:rsidR="004A1DF5" w:rsidRDefault="009523FE">
      <w:r w:rsidRPr="009523FE">
        <w:rPr>
          <w:noProof/>
          <w:sz w:val="20"/>
        </w:rPr>
        <w:pict>
          <v:shape id="_x0000_s1094" type="#_x0000_t202" style="position:absolute;left:0;text-align:left;margin-left:333pt;margin-top:10.5pt;width:99pt;height:26.5pt;z-index:251424256" fillcolor="#ff9" stroked="f">
            <v:shadow on="t" offset="6pt,6pt"/>
            <v:textbox style="mso-next-textbox:#_x0000_s1094">
              <w:txbxContent>
                <w:p w:rsidR="002E477D" w:rsidRDefault="002E477D">
                  <w:pPr>
                    <w:autoSpaceDE w:val="0"/>
                    <w:autoSpaceDN w:val="0"/>
                    <w:adjustRightInd w:val="0"/>
                    <w:jc w:val="center"/>
                    <w:rPr>
                      <w:b/>
                      <w:bCs/>
                      <w:color w:val="0000FF"/>
                      <w:szCs w:val="32"/>
                      <w:lang w:val="zh-CN"/>
                    </w:rPr>
                  </w:pPr>
                  <w:r>
                    <w:rPr>
                      <w:rFonts w:hint="eastAsia"/>
                      <w:b/>
                      <w:bCs/>
                      <w:color w:val="0000FF"/>
                      <w:szCs w:val="32"/>
                      <w:lang w:val="zh-CN"/>
                    </w:rPr>
                    <w:t>客户协议管理</w:t>
                  </w:r>
                </w:p>
              </w:txbxContent>
            </v:textbox>
          </v:shape>
        </w:pict>
      </w:r>
      <w:r w:rsidRPr="009523FE">
        <w:rPr>
          <w:noProof/>
          <w:sz w:val="20"/>
        </w:rPr>
        <w:pict>
          <v:shape id="_x0000_s1084" type="#_x0000_t202" style="position:absolute;left:0;text-align:left;margin-left:-18pt;margin-top:10.5pt;width:102pt;height:26.4pt;z-index:251414016" o:regroupid="4" fillcolor="#ff6" stroked="f">
            <v:shadow on="t" offset="6pt,6pt"/>
            <v:textbox style="mso-next-textbox:#_x0000_s1084">
              <w:txbxContent>
                <w:p w:rsidR="002E477D" w:rsidRDefault="002E477D">
                  <w:pPr>
                    <w:autoSpaceDE w:val="0"/>
                    <w:autoSpaceDN w:val="0"/>
                    <w:adjustRightInd w:val="0"/>
                    <w:jc w:val="center"/>
                    <w:rPr>
                      <w:b/>
                      <w:bCs/>
                      <w:color w:val="660033"/>
                      <w:szCs w:val="32"/>
                      <w:lang w:val="zh-CN"/>
                    </w:rPr>
                  </w:pPr>
                  <w:r>
                    <w:rPr>
                      <w:rFonts w:hint="eastAsia"/>
                      <w:b/>
                      <w:bCs/>
                      <w:color w:val="0000FF"/>
                      <w:szCs w:val="32"/>
                      <w:lang w:val="zh-CN"/>
                    </w:rPr>
                    <w:t>国家地区管理</w:t>
                  </w:r>
                </w:p>
              </w:txbxContent>
            </v:textbox>
          </v:shape>
        </w:pict>
      </w:r>
    </w:p>
    <w:p w:rsidR="004A1DF5" w:rsidRDefault="004A1DF5"/>
    <w:p w:rsidR="004A1DF5" w:rsidRDefault="009523FE">
      <w:r w:rsidRPr="009523FE">
        <w:rPr>
          <w:noProof/>
          <w:sz w:val="20"/>
        </w:rPr>
        <w:pict>
          <v:shape id="_x0000_s1093" type="#_x0000_t202" style="position:absolute;left:0;text-align:left;margin-left:333pt;margin-top:2.7pt;width:99pt;height:26.5pt;z-index:251423232" fillcolor="#ff9" stroked="f">
            <v:shadow on="t" offset="6pt,6pt"/>
            <v:textbox style="mso-next-textbox:#_x0000_s1093">
              <w:txbxContent>
                <w:p w:rsidR="002E477D" w:rsidRDefault="002E477D">
                  <w:pPr>
                    <w:autoSpaceDE w:val="0"/>
                    <w:autoSpaceDN w:val="0"/>
                    <w:adjustRightInd w:val="0"/>
                    <w:jc w:val="center"/>
                    <w:rPr>
                      <w:b/>
                      <w:bCs/>
                      <w:color w:val="0000FF"/>
                      <w:szCs w:val="32"/>
                      <w:lang w:val="zh-CN"/>
                    </w:rPr>
                  </w:pPr>
                  <w:r>
                    <w:rPr>
                      <w:rFonts w:hint="eastAsia"/>
                      <w:b/>
                      <w:bCs/>
                      <w:color w:val="0000FF"/>
                      <w:szCs w:val="32"/>
                      <w:lang w:val="zh-CN"/>
                    </w:rPr>
                    <w:t>收费管理</w:t>
                  </w:r>
                </w:p>
              </w:txbxContent>
            </v:textbox>
          </v:shape>
        </w:pict>
      </w:r>
      <w:r w:rsidRPr="009523FE">
        <w:rPr>
          <w:noProof/>
          <w:sz w:val="20"/>
        </w:rPr>
        <w:pict>
          <v:shape id="_x0000_s1098" type="#_x0000_t202" style="position:absolute;left:0;text-align:left;margin-left:3in;margin-top:2.7pt;width:99pt;height:26.5pt;z-index:251428352" fillcolor="#ff6" stroked="f">
            <v:shadow on="t" offset="6pt,6pt"/>
            <v:textbox style="mso-next-textbox:#_x0000_s1098">
              <w:txbxContent>
                <w:p w:rsidR="002E477D" w:rsidRDefault="002E477D">
                  <w:pPr>
                    <w:autoSpaceDE w:val="0"/>
                    <w:autoSpaceDN w:val="0"/>
                    <w:adjustRightInd w:val="0"/>
                    <w:jc w:val="center"/>
                    <w:rPr>
                      <w:b/>
                      <w:bCs/>
                      <w:color w:val="660033"/>
                      <w:szCs w:val="32"/>
                      <w:lang w:val="zh-CN"/>
                    </w:rPr>
                  </w:pPr>
                  <w:r>
                    <w:rPr>
                      <w:rFonts w:hint="eastAsia"/>
                      <w:b/>
                      <w:bCs/>
                      <w:color w:val="0000FF"/>
                      <w:szCs w:val="32"/>
                      <w:lang w:val="zh-CN"/>
                    </w:rPr>
                    <w:t>节假日管理</w:t>
                  </w:r>
                </w:p>
              </w:txbxContent>
            </v:textbox>
          </v:shape>
        </w:pict>
      </w:r>
      <w:r w:rsidRPr="009523FE">
        <w:rPr>
          <w:noProof/>
          <w:sz w:val="20"/>
        </w:rPr>
        <w:pict>
          <v:shape id="_x0000_s1090" type="#_x0000_t202" style="position:absolute;left:0;text-align:left;margin-left:99pt;margin-top:2.7pt;width:99pt;height:26.5pt;z-index:251420160" fillcolor="#ff6" stroked="f">
            <v:shadow on="t" offset="6pt,6pt"/>
            <v:textbox style="mso-next-textbox:#_x0000_s1090">
              <w:txbxContent>
                <w:p w:rsidR="002E477D" w:rsidRDefault="002E477D">
                  <w:pPr>
                    <w:autoSpaceDE w:val="0"/>
                    <w:autoSpaceDN w:val="0"/>
                    <w:adjustRightInd w:val="0"/>
                    <w:jc w:val="center"/>
                    <w:rPr>
                      <w:b/>
                      <w:bCs/>
                      <w:color w:val="660033"/>
                      <w:szCs w:val="32"/>
                      <w:lang w:val="zh-CN"/>
                    </w:rPr>
                  </w:pPr>
                  <w:r>
                    <w:rPr>
                      <w:rFonts w:hint="eastAsia"/>
                      <w:b/>
                      <w:bCs/>
                      <w:color w:val="0000FF"/>
                      <w:szCs w:val="32"/>
                      <w:lang w:val="zh-CN"/>
                    </w:rPr>
                    <w:t>凭证管理</w:t>
                  </w:r>
                </w:p>
              </w:txbxContent>
            </v:textbox>
          </v:shape>
        </w:pict>
      </w:r>
      <w:r w:rsidRPr="009523FE">
        <w:rPr>
          <w:noProof/>
          <w:sz w:val="20"/>
        </w:rPr>
        <w:pict>
          <v:shape id="_x0000_s1086" type="#_x0000_t202" style="position:absolute;left:0;text-align:left;margin-left:-18pt;margin-top:2.7pt;width:102pt;height:26.5pt;z-index:251416064" o:regroupid="4" fillcolor="#ff6" stroked="f">
            <v:shadow on="t" offset="6pt,6pt"/>
            <v:textbox style="mso-next-textbox:#_x0000_s1086">
              <w:txbxContent>
                <w:p w:rsidR="002E477D" w:rsidRDefault="002E477D">
                  <w:pPr>
                    <w:autoSpaceDE w:val="0"/>
                    <w:autoSpaceDN w:val="0"/>
                    <w:adjustRightInd w:val="0"/>
                    <w:jc w:val="center"/>
                    <w:rPr>
                      <w:b/>
                      <w:bCs/>
                      <w:color w:val="0000FF"/>
                      <w:szCs w:val="32"/>
                      <w:lang w:val="zh-CN"/>
                    </w:rPr>
                  </w:pPr>
                  <w:r>
                    <w:rPr>
                      <w:rFonts w:hint="eastAsia"/>
                      <w:b/>
                      <w:bCs/>
                      <w:color w:val="0000FF"/>
                      <w:szCs w:val="32"/>
                      <w:lang w:val="zh-CN"/>
                    </w:rPr>
                    <w:t>销账</w:t>
                  </w:r>
                  <w:r>
                    <w:rPr>
                      <w:rFonts w:hint="eastAsia"/>
                      <w:b/>
                      <w:bCs/>
                      <w:color w:val="0000FF"/>
                      <w:szCs w:val="32"/>
                      <w:lang w:val="zh-CN"/>
                    </w:rPr>
                    <w:t>/</w:t>
                  </w:r>
                  <w:r>
                    <w:rPr>
                      <w:rFonts w:hint="eastAsia"/>
                      <w:b/>
                      <w:bCs/>
                      <w:color w:val="0000FF"/>
                      <w:szCs w:val="32"/>
                      <w:lang w:val="zh-CN"/>
                    </w:rPr>
                    <w:t>挂账</w:t>
                  </w:r>
                </w:p>
              </w:txbxContent>
            </v:textbox>
          </v:shape>
        </w:pict>
      </w:r>
    </w:p>
    <w:p w:rsidR="004A1DF5" w:rsidRDefault="009523FE">
      <w:r w:rsidRPr="009523FE">
        <w:rPr>
          <w:noProof/>
          <w:sz w:val="20"/>
        </w:rPr>
        <w:pict>
          <v:shape id="_x0000_s1095" type="#_x0000_t202" style="position:absolute;left:0;text-align:left;margin-left:333pt;margin-top:18.3pt;width:99pt;height:26.5pt;z-index:251425280" fillcolor="#ff9" stroked="f">
            <v:shadow on="t" offset="6pt,6pt"/>
            <v:textbox style="mso-next-textbox:#_x0000_s1095">
              <w:txbxContent>
                <w:p w:rsidR="002E477D" w:rsidRDefault="002E477D">
                  <w:pPr>
                    <w:autoSpaceDE w:val="0"/>
                    <w:autoSpaceDN w:val="0"/>
                    <w:adjustRightInd w:val="0"/>
                    <w:jc w:val="center"/>
                    <w:rPr>
                      <w:b/>
                      <w:bCs/>
                      <w:color w:val="0000FF"/>
                      <w:szCs w:val="32"/>
                      <w:lang w:val="zh-CN"/>
                    </w:rPr>
                  </w:pPr>
                  <w:r>
                    <w:rPr>
                      <w:rFonts w:hint="eastAsia"/>
                      <w:b/>
                      <w:bCs/>
                      <w:color w:val="0000FF"/>
                      <w:szCs w:val="32"/>
                      <w:lang w:val="zh-CN"/>
                    </w:rPr>
                    <w:t>报警</w:t>
                  </w:r>
                  <w:r>
                    <w:rPr>
                      <w:b/>
                      <w:bCs/>
                      <w:color w:val="0000FF"/>
                      <w:szCs w:val="32"/>
                      <w:lang w:val="zh-CN"/>
                    </w:rPr>
                    <w:t>/</w:t>
                  </w:r>
                  <w:r>
                    <w:rPr>
                      <w:rFonts w:hint="eastAsia"/>
                      <w:b/>
                      <w:bCs/>
                      <w:color w:val="0000FF"/>
                      <w:szCs w:val="32"/>
                      <w:lang w:val="zh-CN"/>
                    </w:rPr>
                    <w:t>可疑支付</w:t>
                  </w:r>
                </w:p>
              </w:txbxContent>
            </v:textbox>
          </v:shape>
        </w:pict>
      </w:r>
      <w:r w:rsidRPr="009523FE">
        <w:rPr>
          <w:noProof/>
          <w:sz w:val="20"/>
        </w:rPr>
        <w:pict>
          <v:shape id="_x0000_s1100" type="#_x0000_t202" style="position:absolute;left:0;text-align:left;margin-left:3in;margin-top:18.3pt;width:99pt;height:26.5pt;z-index:251430400" fillcolor="#ff6" stroked="f">
            <v:shadow on="t" offset="6pt,6pt"/>
            <v:textbox style="mso-next-textbox:#_x0000_s1100">
              <w:txbxContent>
                <w:p w:rsidR="002E477D" w:rsidRDefault="002E477D">
                  <w:pPr>
                    <w:autoSpaceDE w:val="0"/>
                    <w:autoSpaceDN w:val="0"/>
                    <w:adjustRightInd w:val="0"/>
                    <w:jc w:val="center"/>
                    <w:rPr>
                      <w:b/>
                      <w:bCs/>
                      <w:color w:val="660033"/>
                      <w:szCs w:val="32"/>
                      <w:lang w:val="zh-CN"/>
                    </w:rPr>
                  </w:pPr>
                  <w:r>
                    <w:rPr>
                      <w:rFonts w:hint="eastAsia"/>
                      <w:b/>
                      <w:bCs/>
                      <w:color w:val="0000FF"/>
                      <w:szCs w:val="32"/>
                      <w:lang w:val="zh-CN"/>
                    </w:rPr>
                    <w:t>回单传票管理</w:t>
                  </w:r>
                </w:p>
              </w:txbxContent>
            </v:textbox>
          </v:shape>
        </w:pict>
      </w:r>
      <w:r w:rsidRPr="009523FE">
        <w:rPr>
          <w:noProof/>
          <w:sz w:val="20"/>
        </w:rPr>
        <w:pict>
          <v:shape id="_x0000_s1092" type="#_x0000_t202" style="position:absolute;left:0;text-align:left;margin-left:99pt;margin-top:18.3pt;width:99pt;height:26.5pt;z-index:251422208" fillcolor="#ff6" stroked="f">
            <v:shadow on="t" offset="6pt,6pt"/>
            <v:textbox style="mso-next-textbox:#_x0000_s1092">
              <w:txbxContent>
                <w:p w:rsidR="002E477D" w:rsidRDefault="002E477D">
                  <w:pPr>
                    <w:autoSpaceDE w:val="0"/>
                    <w:autoSpaceDN w:val="0"/>
                    <w:adjustRightInd w:val="0"/>
                    <w:jc w:val="center"/>
                    <w:rPr>
                      <w:b/>
                      <w:bCs/>
                      <w:color w:val="660033"/>
                      <w:szCs w:val="32"/>
                      <w:lang w:val="zh-CN"/>
                    </w:rPr>
                  </w:pPr>
                  <w:r>
                    <w:rPr>
                      <w:rFonts w:hint="eastAsia"/>
                      <w:b/>
                      <w:bCs/>
                      <w:color w:val="0000FF"/>
                      <w:szCs w:val="32"/>
                      <w:lang w:val="zh-CN"/>
                    </w:rPr>
                    <w:t>业务代码管理</w:t>
                  </w:r>
                </w:p>
              </w:txbxContent>
            </v:textbox>
          </v:shape>
        </w:pict>
      </w:r>
      <w:r w:rsidRPr="009523FE">
        <w:rPr>
          <w:noProof/>
          <w:sz w:val="20"/>
        </w:rPr>
        <w:pict>
          <v:shape id="_x0000_s1085" type="#_x0000_t202" style="position:absolute;left:0;text-align:left;margin-left:-18pt;margin-top:18.3pt;width:102pt;height:26.5pt;z-index:251415040" o:regroupid="4" fillcolor="#ff6" stroked="f">
            <v:shadow on="t" offset="6pt,6pt"/>
            <v:textbox style="mso-next-textbox:#_x0000_s1085">
              <w:txbxContent>
                <w:p w:rsidR="002E477D" w:rsidRDefault="002E477D">
                  <w:pPr>
                    <w:autoSpaceDE w:val="0"/>
                    <w:autoSpaceDN w:val="0"/>
                    <w:adjustRightInd w:val="0"/>
                    <w:jc w:val="center"/>
                    <w:rPr>
                      <w:b/>
                      <w:bCs/>
                      <w:color w:val="660033"/>
                      <w:szCs w:val="32"/>
                      <w:lang w:val="zh-CN"/>
                    </w:rPr>
                  </w:pPr>
                  <w:r>
                    <w:rPr>
                      <w:rFonts w:hint="eastAsia"/>
                      <w:b/>
                      <w:bCs/>
                      <w:color w:val="0000FF"/>
                      <w:szCs w:val="32"/>
                      <w:lang w:val="zh-CN"/>
                    </w:rPr>
                    <w:t>用户权限管理</w:t>
                  </w:r>
                </w:p>
              </w:txbxContent>
            </v:textbox>
          </v:shape>
        </w:pict>
      </w:r>
    </w:p>
    <w:p w:rsidR="004A1DF5" w:rsidRDefault="004A1DF5"/>
    <w:p w:rsidR="004A1DF5" w:rsidRDefault="009523FE">
      <w:r w:rsidRPr="009523FE">
        <w:rPr>
          <w:noProof/>
          <w:sz w:val="20"/>
        </w:rPr>
        <w:pict>
          <v:shape id="_x0000_s1097" type="#_x0000_t202" style="position:absolute;left:0;text-align:left;margin-left:333pt;margin-top:10.5pt;width:99pt;height:26.5pt;z-index:251427328" fillcolor="#ff6" stroked="f">
            <v:shadow on="t" offset="6pt,6pt"/>
            <v:textbox style="mso-next-textbox:#_x0000_s1097">
              <w:txbxContent>
                <w:p w:rsidR="002E477D" w:rsidRDefault="002E477D">
                  <w:pPr>
                    <w:autoSpaceDE w:val="0"/>
                    <w:autoSpaceDN w:val="0"/>
                    <w:adjustRightInd w:val="0"/>
                    <w:jc w:val="center"/>
                    <w:rPr>
                      <w:b/>
                      <w:bCs/>
                      <w:color w:val="0000FF"/>
                      <w:szCs w:val="32"/>
                      <w:lang w:val="zh-CN"/>
                    </w:rPr>
                  </w:pPr>
                  <w:r>
                    <w:rPr>
                      <w:rFonts w:hint="eastAsia"/>
                      <w:b/>
                      <w:bCs/>
                      <w:color w:val="0000FF"/>
                      <w:szCs w:val="32"/>
                      <w:lang w:val="zh-CN"/>
                    </w:rPr>
                    <w:t>通用记账</w:t>
                  </w:r>
                  <w:r>
                    <w:rPr>
                      <w:rFonts w:hint="eastAsia"/>
                      <w:b/>
                      <w:bCs/>
                      <w:color w:val="0000FF"/>
                      <w:szCs w:val="32"/>
                      <w:lang w:val="zh-CN"/>
                    </w:rPr>
                    <w:t>/</w:t>
                  </w:r>
                  <w:r>
                    <w:rPr>
                      <w:rFonts w:hint="eastAsia"/>
                      <w:b/>
                      <w:bCs/>
                      <w:color w:val="0000FF"/>
                      <w:szCs w:val="32"/>
                      <w:lang w:val="zh-CN"/>
                    </w:rPr>
                    <w:t>收费</w:t>
                  </w:r>
                </w:p>
              </w:txbxContent>
            </v:textbox>
          </v:shape>
        </w:pict>
      </w:r>
      <w:r w:rsidRPr="009523FE">
        <w:rPr>
          <w:noProof/>
          <w:sz w:val="20"/>
        </w:rPr>
        <w:pict>
          <v:shape id="_x0000_s1099" type="#_x0000_t202" style="position:absolute;left:0;text-align:left;margin-left:3in;margin-top:10.5pt;width:99pt;height:26.5pt;z-index:251429376" fillcolor="#ff6" stroked="f">
            <v:shadow on="t" offset="6pt,6pt"/>
            <v:textbox style="mso-next-textbox:#_x0000_s1099">
              <w:txbxContent>
                <w:p w:rsidR="002E477D" w:rsidRDefault="002E477D">
                  <w:pPr>
                    <w:autoSpaceDE w:val="0"/>
                    <w:autoSpaceDN w:val="0"/>
                    <w:adjustRightInd w:val="0"/>
                    <w:jc w:val="center"/>
                    <w:rPr>
                      <w:b/>
                      <w:bCs/>
                      <w:color w:val="0000FF"/>
                      <w:szCs w:val="32"/>
                      <w:lang w:val="zh-CN"/>
                    </w:rPr>
                  </w:pPr>
                  <w:r>
                    <w:rPr>
                      <w:rFonts w:hint="eastAsia"/>
                      <w:b/>
                      <w:bCs/>
                      <w:color w:val="0000FF"/>
                      <w:szCs w:val="32"/>
                      <w:lang w:val="zh-CN"/>
                    </w:rPr>
                    <w:t>核心账务体系</w:t>
                  </w:r>
                </w:p>
              </w:txbxContent>
            </v:textbox>
          </v:shape>
        </w:pict>
      </w:r>
      <w:r w:rsidRPr="009523FE">
        <w:rPr>
          <w:noProof/>
          <w:sz w:val="20"/>
        </w:rPr>
        <w:pict>
          <v:shape id="_x0000_s1091" type="#_x0000_t202" style="position:absolute;left:0;text-align:left;margin-left:99pt;margin-top:10.5pt;width:99pt;height:26.5pt;z-index:251421184" fillcolor="#ff6" stroked="f">
            <v:shadow on="t" offset="6pt,6pt"/>
            <v:textbox style="mso-next-textbox:#_x0000_s1091">
              <w:txbxContent>
                <w:p w:rsidR="002E477D" w:rsidRDefault="002E477D">
                  <w:pPr>
                    <w:autoSpaceDE w:val="0"/>
                    <w:autoSpaceDN w:val="0"/>
                    <w:adjustRightInd w:val="0"/>
                    <w:jc w:val="center"/>
                    <w:rPr>
                      <w:b/>
                      <w:bCs/>
                      <w:color w:val="660033"/>
                      <w:szCs w:val="32"/>
                      <w:lang w:val="zh-CN"/>
                    </w:rPr>
                  </w:pPr>
                  <w:r>
                    <w:rPr>
                      <w:rFonts w:hint="eastAsia"/>
                      <w:b/>
                      <w:bCs/>
                      <w:color w:val="0000FF"/>
                      <w:szCs w:val="32"/>
                      <w:lang w:val="zh-CN"/>
                    </w:rPr>
                    <w:t>客户</w:t>
                  </w:r>
                  <w:r>
                    <w:rPr>
                      <w:b/>
                      <w:bCs/>
                      <w:color w:val="0000FF"/>
                      <w:szCs w:val="32"/>
                      <w:lang w:val="zh-CN"/>
                    </w:rPr>
                    <w:t>/</w:t>
                  </w:r>
                  <w:r>
                    <w:rPr>
                      <w:rFonts w:hint="eastAsia"/>
                      <w:b/>
                      <w:bCs/>
                      <w:color w:val="0000FF"/>
                      <w:szCs w:val="32"/>
                      <w:lang w:val="zh-CN"/>
                    </w:rPr>
                    <w:t>户口管理</w:t>
                  </w:r>
                </w:p>
              </w:txbxContent>
            </v:textbox>
          </v:shape>
        </w:pict>
      </w:r>
      <w:r w:rsidRPr="009523FE">
        <w:rPr>
          <w:noProof/>
          <w:sz w:val="20"/>
        </w:rPr>
        <w:pict>
          <v:shape id="_x0000_s1087" type="#_x0000_t202" style="position:absolute;left:0;text-align:left;margin-left:-18pt;margin-top:10.5pt;width:102pt;height:26.5pt;z-index:251417088" o:regroupid="4" fillcolor="#ff6" stroked="f">
            <v:shadow on="t" offset="6pt,6pt"/>
            <v:textbox style="mso-next-textbox:#_x0000_s1087">
              <w:txbxContent>
                <w:p w:rsidR="002E477D" w:rsidRDefault="002E477D">
                  <w:pPr>
                    <w:autoSpaceDE w:val="0"/>
                    <w:autoSpaceDN w:val="0"/>
                    <w:adjustRightInd w:val="0"/>
                    <w:jc w:val="center"/>
                    <w:rPr>
                      <w:b/>
                      <w:bCs/>
                      <w:color w:val="660033"/>
                      <w:szCs w:val="32"/>
                      <w:lang w:val="zh-CN"/>
                    </w:rPr>
                  </w:pPr>
                  <w:r>
                    <w:rPr>
                      <w:rFonts w:hint="eastAsia"/>
                      <w:b/>
                      <w:bCs/>
                      <w:color w:val="0000FF"/>
                      <w:szCs w:val="32"/>
                      <w:lang w:val="zh-CN"/>
                    </w:rPr>
                    <w:t>机构管理</w:t>
                  </w:r>
                </w:p>
              </w:txbxContent>
            </v:textbox>
          </v:shape>
        </w:pict>
      </w:r>
    </w:p>
    <w:p w:rsidR="004A1DF5" w:rsidRDefault="004A1DF5"/>
    <w:p w:rsidR="004A1DF5" w:rsidRDefault="009523FE">
      <w:r w:rsidRPr="009523FE">
        <w:rPr>
          <w:noProof/>
          <w:sz w:val="20"/>
        </w:rPr>
        <w:pict>
          <v:shape id="_x0000_s1096" type="#_x0000_t202" style="position:absolute;left:0;text-align:left;margin-left:333pt;margin-top:2.7pt;width:99pt;height:26.5pt;z-index:251426304" fillcolor="#ff6" stroked="f">
            <v:shadow on="t" offset="6pt,6pt"/>
            <v:textbox style="mso-next-textbox:#_x0000_s1096">
              <w:txbxContent>
                <w:p w:rsidR="002E477D" w:rsidRDefault="002E477D">
                  <w:pPr>
                    <w:autoSpaceDE w:val="0"/>
                    <w:autoSpaceDN w:val="0"/>
                    <w:adjustRightInd w:val="0"/>
                    <w:jc w:val="center"/>
                    <w:rPr>
                      <w:b/>
                      <w:bCs/>
                      <w:color w:val="660033"/>
                      <w:szCs w:val="32"/>
                      <w:lang w:val="zh-CN"/>
                    </w:rPr>
                  </w:pPr>
                  <w:r>
                    <w:rPr>
                      <w:rFonts w:hint="eastAsia"/>
                      <w:b/>
                      <w:bCs/>
                      <w:color w:val="0000FF"/>
                      <w:szCs w:val="32"/>
                      <w:lang w:val="zh-CN"/>
                    </w:rPr>
                    <w:t>日结</w:t>
                  </w:r>
                  <w:r>
                    <w:rPr>
                      <w:rFonts w:hint="eastAsia"/>
                      <w:b/>
                      <w:bCs/>
                      <w:color w:val="0000FF"/>
                      <w:szCs w:val="32"/>
                      <w:lang w:val="zh-CN"/>
                    </w:rPr>
                    <w:t>/</w:t>
                  </w:r>
                  <w:r>
                    <w:rPr>
                      <w:rFonts w:hint="eastAsia"/>
                      <w:b/>
                      <w:bCs/>
                      <w:color w:val="0000FF"/>
                      <w:szCs w:val="32"/>
                      <w:lang w:val="zh-CN"/>
                    </w:rPr>
                    <w:t>日初</w:t>
                  </w:r>
                </w:p>
              </w:txbxContent>
            </v:textbox>
          </v:shape>
        </w:pict>
      </w:r>
      <w:r w:rsidRPr="009523FE">
        <w:rPr>
          <w:noProof/>
          <w:sz w:val="20"/>
        </w:rPr>
        <w:pict>
          <v:shape id="_x0000_s1089" type="#_x0000_t202" style="position:absolute;left:0;text-align:left;margin-left:-18pt;margin-top:2.7pt;width:102pt;height:26.5pt;z-index:251419136" o:regroupid="4" fillcolor="#ff6" stroked="f">
            <v:shadow on="t" offset="6pt,6pt"/>
            <v:textbox style="mso-next-textbox:#_x0000_s1089">
              <w:txbxContent>
                <w:p w:rsidR="002E477D" w:rsidRDefault="002E477D">
                  <w:pPr>
                    <w:autoSpaceDE w:val="0"/>
                    <w:autoSpaceDN w:val="0"/>
                    <w:adjustRightInd w:val="0"/>
                    <w:jc w:val="center"/>
                    <w:rPr>
                      <w:b/>
                      <w:bCs/>
                      <w:color w:val="660033"/>
                      <w:szCs w:val="32"/>
                      <w:lang w:val="zh-CN"/>
                    </w:rPr>
                  </w:pPr>
                  <w:r>
                    <w:rPr>
                      <w:rFonts w:hint="eastAsia"/>
                      <w:b/>
                      <w:bCs/>
                      <w:color w:val="0000FF"/>
                      <w:szCs w:val="32"/>
                      <w:lang w:val="zh-CN"/>
                    </w:rPr>
                    <w:t>利率</w:t>
                  </w:r>
                  <w:r>
                    <w:rPr>
                      <w:b/>
                      <w:bCs/>
                      <w:color w:val="0000FF"/>
                      <w:szCs w:val="32"/>
                      <w:lang w:val="zh-CN"/>
                    </w:rPr>
                    <w:t>/</w:t>
                  </w:r>
                  <w:r>
                    <w:rPr>
                      <w:rFonts w:hint="eastAsia"/>
                      <w:b/>
                      <w:bCs/>
                      <w:color w:val="0000FF"/>
                      <w:szCs w:val="32"/>
                      <w:lang w:val="zh-CN"/>
                    </w:rPr>
                    <w:t>计息管理</w:t>
                  </w:r>
                </w:p>
              </w:txbxContent>
            </v:textbox>
          </v:shape>
        </w:pict>
      </w:r>
    </w:p>
    <w:p w:rsidR="004A1DF5" w:rsidRDefault="009523FE">
      <w:r w:rsidRPr="009523FE">
        <w:rPr>
          <w:noProof/>
          <w:sz w:val="20"/>
        </w:rPr>
        <w:pict>
          <v:shape id="_x0000_s1088" type="#_x0000_t202" style="position:absolute;left:0;text-align:left;margin-left:-18pt;margin-top:18.3pt;width:102pt;height:26.5pt;z-index:251418112" o:regroupid="4" fillcolor="#ff6" stroked="f">
            <v:shadow on="t" offset="6pt,6pt"/>
            <v:textbox style="mso-next-textbox:#_x0000_s1088">
              <w:txbxContent>
                <w:p w:rsidR="002E477D" w:rsidRDefault="002E477D">
                  <w:pPr>
                    <w:autoSpaceDE w:val="0"/>
                    <w:autoSpaceDN w:val="0"/>
                    <w:adjustRightInd w:val="0"/>
                    <w:jc w:val="center"/>
                    <w:rPr>
                      <w:b/>
                      <w:bCs/>
                      <w:color w:val="660033"/>
                      <w:szCs w:val="32"/>
                      <w:lang w:val="zh-CN"/>
                    </w:rPr>
                  </w:pPr>
                  <w:r>
                    <w:rPr>
                      <w:rFonts w:hint="eastAsia"/>
                      <w:b/>
                      <w:bCs/>
                      <w:color w:val="0000FF"/>
                      <w:szCs w:val="32"/>
                      <w:lang w:val="zh-CN"/>
                    </w:rPr>
                    <w:t>汇率管理</w:t>
                  </w:r>
                </w:p>
              </w:txbxContent>
            </v:textbox>
          </v:shape>
        </w:pict>
      </w:r>
    </w:p>
    <w:p w:rsidR="004A1DF5" w:rsidRDefault="004A1DF5"/>
    <w:p w:rsidR="004A1DF5" w:rsidRDefault="004A1DF5" w:rsidP="0004090F">
      <w:pPr>
        <w:pStyle w:val="5"/>
      </w:pPr>
      <w:bookmarkStart w:id="9" w:name="_Toc44405128"/>
      <w:r>
        <w:rPr>
          <w:rFonts w:hint="eastAsia"/>
        </w:rPr>
        <w:t>七、综合业务处理系统（新系统）运行组织</w:t>
      </w:r>
      <w:bookmarkEnd w:id="9"/>
      <w:r>
        <w:rPr>
          <w:rFonts w:hint="eastAsia"/>
        </w:rPr>
        <w:t>方式</w:t>
      </w:r>
    </w:p>
    <w:p w:rsidR="004A1DF5" w:rsidRDefault="004A1DF5">
      <w:pPr>
        <w:ind w:firstLine="480"/>
        <w:rPr>
          <w:rFonts w:ascii="宋体" w:hAnsi="宋体"/>
        </w:rPr>
      </w:pPr>
      <w:r>
        <w:rPr>
          <w:rFonts w:ascii="宋体" w:hAnsi="宋体" w:hint="eastAsia"/>
        </w:rPr>
        <w:t>综合业务处理系统（新系统）运行单位包括总行、分行、网点、柜员（操作员）四个层次。</w:t>
      </w:r>
    </w:p>
    <w:p w:rsidR="004A1DF5" w:rsidRDefault="004A1DF5">
      <w:pPr>
        <w:ind w:firstLineChars="200" w:firstLine="480"/>
        <w:rPr>
          <w:rFonts w:ascii="宋体" w:hAnsi="宋体"/>
          <w:vanish/>
          <w:kern w:val="0"/>
        </w:rPr>
      </w:pPr>
      <w:r>
        <w:rPr>
          <w:rFonts w:hint="eastAsia"/>
        </w:rPr>
        <w:t>1</w:t>
      </w:r>
      <w:r>
        <w:rPr>
          <w:rFonts w:hint="eastAsia"/>
        </w:rPr>
        <w:t>、总行运行单位包括运行</w:t>
      </w:r>
      <w:r>
        <w:rPr>
          <w:rFonts w:ascii="宋体" w:hAnsi="宋体" w:hint="eastAsia"/>
        </w:rPr>
        <w:t>中心</w:t>
      </w:r>
      <w:r>
        <w:rPr>
          <w:rFonts w:hint="eastAsia"/>
        </w:rPr>
        <w:t>和清算核算中心，总行运行中心负责建立下</w:t>
      </w:r>
      <w:r>
        <w:rPr>
          <w:rFonts w:hint="eastAsia"/>
        </w:rPr>
        <w:lastRenderedPageBreak/>
        <w:t>级核算单位，维护全行统一使用的参数，建立岗位等。总行清算核算中心负责办理全行统一对外清算的业务和全行统一核算的业务，并集中处理必要的批量及后台资金业务。</w:t>
      </w:r>
    </w:p>
    <w:p w:rsidR="004A1DF5" w:rsidRDefault="004A1DF5">
      <w:pPr>
        <w:pStyle w:val="a4"/>
        <w:ind w:firstLineChars="200" w:firstLine="480"/>
        <w:rPr>
          <w:rFonts w:ascii="宋体" w:hAnsi="宋体"/>
        </w:rPr>
      </w:pPr>
    </w:p>
    <w:p w:rsidR="004A1DF5" w:rsidRDefault="004A1DF5">
      <w:pPr>
        <w:tabs>
          <w:tab w:val="left" w:pos="0"/>
        </w:tabs>
        <w:rPr>
          <w:rFonts w:ascii="宋体" w:hAnsi="宋体"/>
        </w:rPr>
      </w:pPr>
    </w:p>
    <w:p w:rsidR="004A1DF5" w:rsidRDefault="004A1DF5">
      <w:pPr>
        <w:tabs>
          <w:tab w:val="left" w:pos="0"/>
        </w:tabs>
        <w:rPr>
          <w:rFonts w:ascii="宋体" w:hAnsi="宋体"/>
        </w:rPr>
      </w:pPr>
      <w:r>
        <w:rPr>
          <w:rFonts w:ascii="宋体" w:hAnsi="宋体" w:hint="eastAsia"/>
        </w:rPr>
        <w:t>总行</w:t>
      </w:r>
    </w:p>
    <w:p w:rsidR="004A1DF5" w:rsidRDefault="009523FE">
      <w:pPr>
        <w:tabs>
          <w:tab w:val="left" w:pos="0"/>
        </w:tabs>
        <w:spacing w:line="240" w:lineRule="auto"/>
        <w:rPr>
          <w:rFonts w:ascii="宋体" w:hAnsi="宋体"/>
        </w:rPr>
      </w:pPr>
      <w:r>
        <w:rPr>
          <w:rFonts w:ascii="宋体" w:hAnsi="宋体"/>
          <w:noProof/>
        </w:rPr>
        <w:pict>
          <v:shape id="_x0000_s1026" type="#_x0000_t202" style="position:absolute;left:0;text-align:left;margin-left:171pt;margin-top:0;width:1in;height:23.4pt;z-index:251369984" o:allowincell="f">
            <v:textbox style="mso-next-textbox:#_x0000_s1026">
              <w:txbxContent>
                <w:p w:rsidR="002E477D" w:rsidRDefault="002E477D">
                  <w:pPr>
                    <w:spacing w:line="240" w:lineRule="auto"/>
                    <w:jc w:val="center"/>
                  </w:pPr>
                  <w:r>
                    <w:rPr>
                      <w:rFonts w:hint="eastAsia"/>
                    </w:rPr>
                    <w:t>总</w:t>
                  </w:r>
                  <w:r>
                    <w:rPr>
                      <w:rFonts w:hint="eastAsia"/>
                    </w:rPr>
                    <w:t xml:space="preserve">  </w:t>
                  </w:r>
                  <w:r>
                    <w:rPr>
                      <w:rFonts w:hint="eastAsia"/>
                    </w:rPr>
                    <w:t>行</w:t>
                  </w:r>
                </w:p>
              </w:txbxContent>
            </v:textbox>
          </v:shape>
        </w:pict>
      </w:r>
    </w:p>
    <w:p w:rsidR="004A1DF5" w:rsidRDefault="009523FE">
      <w:pPr>
        <w:tabs>
          <w:tab w:val="left" w:pos="0"/>
        </w:tabs>
        <w:spacing w:line="240" w:lineRule="auto"/>
        <w:rPr>
          <w:rFonts w:ascii="宋体" w:hAnsi="宋体"/>
        </w:rPr>
      </w:pPr>
      <w:r>
        <w:rPr>
          <w:rFonts w:ascii="宋体" w:hAnsi="宋体"/>
          <w:noProof/>
        </w:rPr>
        <w:pict>
          <v:line id="_x0000_s1056" style="position:absolute;left:0;text-align:left;z-index:251393536" from="207pt,8.9pt" to="207pt,16.7pt"/>
        </w:pict>
      </w:r>
      <w:r>
        <w:rPr>
          <w:rFonts w:ascii="宋体" w:hAnsi="宋体"/>
          <w:noProof/>
        </w:rPr>
        <w:pict>
          <v:line id="_x0000_s1059" style="position:absolute;left:0;text-align:left;z-index:251396608" from="387pt,13.1pt" to="387pt,36.5pt" o:allowincell="f"/>
        </w:pict>
      </w:r>
      <w:r>
        <w:rPr>
          <w:rFonts w:ascii="宋体" w:hAnsi="宋体"/>
          <w:noProof/>
        </w:rPr>
        <w:pict>
          <v:line id="_x0000_s1058" style="position:absolute;left:0;text-align:left;z-index:251395584" from="18pt,13.1pt" to="18pt,36.5pt" o:allowincell="f"/>
        </w:pict>
      </w:r>
      <w:r>
        <w:rPr>
          <w:rFonts w:ascii="宋体" w:hAnsi="宋体"/>
          <w:noProof/>
        </w:rPr>
        <w:pict>
          <v:line id="_x0000_s1057" style="position:absolute;left:0;text-align:left;z-index:251394560" from="17.85pt,13.1pt" to="386.35pt,13.1pt" o:allowincell="f"/>
        </w:pict>
      </w:r>
    </w:p>
    <w:p w:rsidR="004A1DF5" w:rsidRDefault="009523FE">
      <w:pPr>
        <w:tabs>
          <w:tab w:val="left" w:pos="0"/>
        </w:tabs>
        <w:spacing w:line="240" w:lineRule="auto"/>
        <w:rPr>
          <w:rFonts w:ascii="宋体" w:hAnsi="宋体"/>
        </w:rPr>
      </w:pPr>
      <w:r>
        <w:rPr>
          <w:rFonts w:ascii="宋体" w:hAnsi="宋体"/>
          <w:noProof/>
        </w:rPr>
        <w:pict>
          <v:line id="_x0000_s1060" style="position:absolute;left:0;text-align:left;z-index:251397632" from="207pt,1.1pt" to="207pt,20.9pt" o:allowincell="f"/>
        </w:pict>
      </w:r>
    </w:p>
    <w:p w:rsidR="004A1DF5" w:rsidRDefault="009523FE">
      <w:pPr>
        <w:tabs>
          <w:tab w:val="left" w:pos="0"/>
        </w:tabs>
        <w:spacing w:line="240" w:lineRule="auto"/>
        <w:rPr>
          <w:rFonts w:ascii="宋体" w:hAnsi="宋体"/>
        </w:rPr>
      </w:pPr>
      <w:r>
        <w:rPr>
          <w:rFonts w:ascii="宋体" w:hAnsi="宋体"/>
          <w:noProof/>
        </w:rPr>
        <w:pict>
          <v:shape id="_x0000_s1027" type="#_x0000_t202" style="position:absolute;left:0;text-align:left;margin-left:2in;margin-top:5.3pt;width:126pt;height:23.4pt;z-index:251371008" o:allowincell="f">
            <v:textbox style="mso-next-textbox:#_x0000_s1027">
              <w:txbxContent>
                <w:p w:rsidR="002E477D" w:rsidRDefault="002E477D">
                  <w:pPr>
                    <w:spacing w:line="240" w:lineRule="auto"/>
                    <w:jc w:val="center"/>
                  </w:pPr>
                  <w:r>
                    <w:rPr>
                      <w:rFonts w:hint="eastAsia"/>
                    </w:rPr>
                    <w:t>总行业务管理中心</w:t>
                  </w:r>
                </w:p>
              </w:txbxContent>
            </v:textbox>
          </v:shape>
        </w:pict>
      </w:r>
      <w:r>
        <w:rPr>
          <w:rFonts w:ascii="宋体" w:hAnsi="宋体"/>
          <w:noProof/>
        </w:rPr>
        <w:pict>
          <v:shape id="_x0000_s1054" type="#_x0000_t202" style="position:absolute;left:0;text-align:left;margin-left:4in;margin-top:5.3pt;width:117pt;height:24.15pt;z-index:251391488" o:allowincell="f">
            <v:textbox style="mso-next-textbox:#_x0000_s1054">
              <w:txbxContent>
                <w:p w:rsidR="002E477D" w:rsidRDefault="002E477D">
                  <w:pPr>
                    <w:spacing w:line="240" w:lineRule="auto"/>
                    <w:jc w:val="center"/>
                  </w:pPr>
                  <w:r>
                    <w:rPr>
                      <w:rFonts w:hint="eastAsia"/>
                    </w:rPr>
                    <w:t>总行事后监督中心</w:t>
                  </w:r>
                </w:p>
              </w:txbxContent>
            </v:textbox>
          </v:shape>
        </w:pict>
      </w:r>
      <w:r>
        <w:rPr>
          <w:rFonts w:ascii="宋体" w:hAnsi="宋体"/>
          <w:noProof/>
        </w:rPr>
        <w:pict>
          <v:shape id="_x0000_s1028" type="#_x0000_t202" style="position:absolute;left:0;text-align:left;margin-left:9pt;margin-top:5.3pt;width:117pt;height:23.4pt;z-index:251372032" o:allowincell="f">
            <v:textbox style="mso-next-textbox:#_x0000_s1028">
              <w:txbxContent>
                <w:p w:rsidR="002E477D" w:rsidRDefault="002E477D">
                  <w:pPr>
                    <w:spacing w:line="240" w:lineRule="auto"/>
                    <w:jc w:val="center"/>
                  </w:pPr>
                  <w:r>
                    <w:rPr>
                      <w:rFonts w:hint="eastAsia"/>
                    </w:rPr>
                    <w:t>总行核算清算中心</w:t>
                  </w:r>
                </w:p>
              </w:txbxContent>
            </v:textbox>
          </v:shape>
        </w:pict>
      </w:r>
    </w:p>
    <w:p w:rsidR="004A1DF5" w:rsidRDefault="009523FE">
      <w:pPr>
        <w:tabs>
          <w:tab w:val="left" w:pos="0"/>
        </w:tabs>
        <w:spacing w:line="240" w:lineRule="auto"/>
        <w:rPr>
          <w:rFonts w:ascii="宋体" w:hAnsi="宋体"/>
        </w:rPr>
      </w:pPr>
      <w:r>
        <w:rPr>
          <w:rFonts w:ascii="宋体" w:hAnsi="宋体"/>
          <w:noProof/>
        </w:rPr>
        <w:pict>
          <v:line id="_x0000_s1063" style="position:absolute;left:0;text-align:left;z-index:251400704" from="387pt,13.1pt" to="387pt,36.5pt" o:allowincell="f"/>
        </w:pict>
      </w:r>
      <w:r>
        <w:rPr>
          <w:rFonts w:ascii="宋体" w:hAnsi="宋体"/>
          <w:noProof/>
        </w:rPr>
        <w:pict>
          <v:line id="_x0000_s1062" style="position:absolute;left:0;text-align:left;z-index:251399680" from="18pt,13.1pt" to="18pt,36.5pt" o:allowincell="f"/>
        </w:pict>
      </w:r>
    </w:p>
    <w:p w:rsidR="004A1DF5" w:rsidRDefault="009523FE">
      <w:pPr>
        <w:tabs>
          <w:tab w:val="left" w:pos="0"/>
        </w:tabs>
        <w:spacing w:line="240" w:lineRule="auto"/>
        <w:rPr>
          <w:rFonts w:ascii="宋体" w:hAnsi="宋体"/>
        </w:rPr>
      </w:pPr>
      <w:r>
        <w:rPr>
          <w:rFonts w:ascii="宋体" w:hAnsi="宋体"/>
          <w:noProof/>
        </w:rPr>
        <w:pict>
          <v:line id="_x0000_s1045" style="position:absolute;left:0;text-align:left;z-index:251383296" from="207pt,1.1pt" to="207pt,44.3pt" o:allowincell="f"/>
        </w:pict>
      </w:r>
    </w:p>
    <w:p w:rsidR="004A1DF5" w:rsidRDefault="009523FE">
      <w:pPr>
        <w:tabs>
          <w:tab w:val="left" w:pos="0"/>
        </w:tabs>
        <w:spacing w:line="240" w:lineRule="auto"/>
        <w:rPr>
          <w:rFonts w:ascii="宋体" w:hAnsi="宋体"/>
        </w:rPr>
      </w:pPr>
      <w:r>
        <w:rPr>
          <w:rFonts w:ascii="宋体" w:hAnsi="宋体"/>
          <w:noProof/>
        </w:rPr>
        <w:pict>
          <v:line id="_x0000_s1061" style="position:absolute;left:0;text-align:left;z-index:251398656" from="18pt,5.3pt" to="387pt,5.3pt" o:allowincell="f"/>
        </w:pict>
      </w:r>
    </w:p>
    <w:p w:rsidR="004A1DF5" w:rsidRDefault="009523FE">
      <w:pPr>
        <w:tabs>
          <w:tab w:val="left" w:pos="0"/>
        </w:tabs>
        <w:spacing w:line="240" w:lineRule="auto"/>
        <w:rPr>
          <w:rFonts w:ascii="宋体" w:hAnsi="宋体"/>
        </w:rPr>
      </w:pPr>
      <w:r>
        <w:rPr>
          <w:rFonts w:ascii="宋体" w:hAnsi="宋体"/>
          <w:noProof/>
        </w:rPr>
        <w:pict>
          <v:line id="_x0000_s1044" style="position:absolute;left:0;text-align:left;z-index:251382272" from="207pt,7.8pt" to="207pt,7.8pt" o:allowincell="f"/>
        </w:pict>
      </w:r>
    </w:p>
    <w:p w:rsidR="004A1DF5" w:rsidRDefault="009523FE">
      <w:pPr>
        <w:tabs>
          <w:tab w:val="left" w:pos="0"/>
        </w:tabs>
        <w:spacing w:line="240" w:lineRule="auto"/>
        <w:rPr>
          <w:rFonts w:ascii="宋体" w:hAnsi="宋体"/>
        </w:rPr>
      </w:pPr>
      <w:r>
        <w:rPr>
          <w:rFonts w:ascii="宋体" w:hAnsi="宋体"/>
          <w:noProof/>
        </w:rPr>
        <w:pict>
          <v:shape id="_x0000_s1029" type="#_x0000_t202" style="position:absolute;left:0;text-align:left;margin-left:171pt;margin-top:0;width:1in;height:23.4pt;z-index:251373056" o:allowincell="f">
            <v:textbox style="mso-next-textbox:#_x0000_s1029">
              <w:txbxContent>
                <w:p w:rsidR="002E477D" w:rsidRDefault="002E477D">
                  <w:pPr>
                    <w:spacing w:line="240" w:lineRule="auto"/>
                    <w:jc w:val="center"/>
                  </w:pPr>
                  <w:r>
                    <w:rPr>
                      <w:rFonts w:hint="eastAsia"/>
                    </w:rPr>
                    <w:t>分</w:t>
                  </w:r>
                  <w:r>
                    <w:rPr>
                      <w:rFonts w:hint="eastAsia"/>
                    </w:rPr>
                    <w:t xml:space="preserve">  </w:t>
                  </w:r>
                  <w:r>
                    <w:rPr>
                      <w:rFonts w:hint="eastAsia"/>
                    </w:rPr>
                    <w:t>行</w:t>
                  </w:r>
                </w:p>
              </w:txbxContent>
            </v:textbox>
          </v:shape>
        </w:pict>
      </w:r>
      <w:r w:rsidR="004A1DF5">
        <w:rPr>
          <w:rFonts w:ascii="宋体" w:hAnsi="宋体" w:hint="eastAsia"/>
        </w:rPr>
        <w:t>分行</w:t>
      </w:r>
    </w:p>
    <w:p w:rsidR="004A1DF5" w:rsidRDefault="009523FE">
      <w:pPr>
        <w:tabs>
          <w:tab w:val="left" w:pos="0"/>
        </w:tabs>
        <w:spacing w:line="240" w:lineRule="auto"/>
        <w:rPr>
          <w:rFonts w:ascii="宋体" w:hAnsi="宋体"/>
        </w:rPr>
      </w:pPr>
      <w:r>
        <w:rPr>
          <w:rFonts w:ascii="宋体" w:hAnsi="宋体"/>
          <w:noProof/>
        </w:rPr>
        <w:pict>
          <v:line id="_x0000_s1064" style="position:absolute;left:0;text-align:left;z-index:251401728" from="207pt,8.9pt" to="207pt,24.5pt"/>
        </w:pict>
      </w:r>
    </w:p>
    <w:p w:rsidR="004A1DF5" w:rsidRDefault="009523FE">
      <w:pPr>
        <w:tabs>
          <w:tab w:val="left" w:pos="0"/>
        </w:tabs>
        <w:spacing w:line="240" w:lineRule="auto"/>
        <w:rPr>
          <w:rFonts w:ascii="宋体" w:hAnsi="宋体"/>
        </w:rPr>
      </w:pPr>
      <w:r>
        <w:rPr>
          <w:rFonts w:ascii="宋体" w:hAnsi="宋体"/>
          <w:noProof/>
        </w:rPr>
        <w:pict>
          <v:line id="_x0000_s1068" style="position:absolute;left:0;text-align:left;z-index:251405824" from="387pt,13.1pt" to="387pt,28.7pt" o:allowincell="f"/>
        </w:pict>
      </w:r>
      <w:r>
        <w:rPr>
          <w:rFonts w:ascii="宋体" w:hAnsi="宋体"/>
          <w:noProof/>
        </w:rPr>
        <w:pict>
          <v:line id="_x0000_s1067" style="position:absolute;left:0;text-align:left;z-index:251404800" from="207pt,5.3pt" to="207pt,28.7pt" o:allowincell="f"/>
        </w:pict>
      </w:r>
      <w:r>
        <w:rPr>
          <w:rFonts w:ascii="宋体" w:hAnsi="宋体"/>
          <w:noProof/>
        </w:rPr>
        <w:pict>
          <v:line id="_x0000_s1066" style="position:absolute;left:0;text-align:left;z-index:251403776" from="18pt,13.1pt" to="18pt,28.7pt" o:allowincell="f"/>
        </w:pict>
      </w:r>
      <w:r>
        <w:rPr>
          <w:rFonts w:ascii="宋体" w:hAnsi="宋体"/>
          <w:noProof/>
        </w:rPr>
        <w:pict>
          <v:line id="_x0000_s1065" style="position:absolute;left:0;text-align:left;z-index:251402752" from="18pt,13.1pt" to="387pt,13.1pt" o:allowincell="f"/>
        </w:pict>
      </w:r>
    </w:p>
    <w:p w:rsidR="004A1DF5" w:rsidRDefault="009523FE">
      <w:pPr>
        <w:tabs>
          <w:tab w:val="left" w:pos="0"/>
        </w:tabs>
        <w:spacing w:line="240" w:lineRule="auto"/>
        <w:rPr>
          <w:rFonts w:ascii="宋体" w:hAnsi="宋体"/>
        </w:rPr>
      </w:pPr>
      <w:r>
        <w:rPr>
          <w:rFonts w:ascii="宋体" w:hAnsi="宋体"/>
          <w:noProof/>
        </w:rPr>
        <w:pict>
          <v:shape id="_x0000_s1030" type="#_x0000_t202" style="position:absolute;left:0;text-align:left;margin-left:2in;margin-top:13.1pt;width:126pt;height:23.4pt;z-index:251374080" o:allowincell="f">
            <v:textbox style="mso-next-textbox:#_x0000_s1030">
              <w:txbxContent>
                <w:p w:rsidR="002E477D" w:rsidRDefault="002E477D">
                  <w:pPr>
                    <w:spacing w:line="240" w:lineRule="auto"/>
                    <w:jc w:val="center"/>
                  </w:pPr>
                  <w:r>
                    <w:rPr>
                      <w:rFonts w:hint="eastAsia"/>
                    </w:rPr>
                    <w:t>分行业务管理中心</w:t>
                  </w:r>
                </w:p>
              </w:txbxContent>
            </v:textbox>
          </v:shape>
        </w:pict>
      </w:r>
      <w:r>
        <w:rPr>
          <w:rFonts w:ascii="宋体" w:hAnsi="宋体"/>
          <w:noProof/>
        </w:rPr>
        <w:pict>
          <v:shape id="_x0000_s1031" type="#_x0000_t202" style="position:absolute;left:0;text-align:left;margin-left:0;margin-top:13.1pt;width:117pt;height:23.4pt;z-index:251375104" o:allowincell="f">
            <v:textbox style="mso-next-textbox:#_x0000_s1031">
              <w:txbxContent>
                <w:p w:rsidR="002E477D" w:rsidRDefault="002E477D">
                  <w:pPr>
                    <w:spacing w:line="240" w:lineRule="auto"/>
                    <w:jc w:val="center"/>
                  </w:pPr>
                  <w:r>
                    <w:rPr>
                      <w:rFonts w:hint="eastAsia"/>
                    </w:rPr>
                    <w:t>分行核算清算中心</w:t>
                  </w:r>
                </w:p>
              </w:txbxContent>
            </v:textbox>
          </v:shape>
        </w:pict>
      </w:r>
      <w:r>
        <w:rPr>
          <w:rFonts w:ascii="宋体" w:hAnsi="宋体"/>
          <w:noProof/>
        </w:rPr>
        <w:pict>
          <v:shape id="_x0000_s1055" type="#_x0000_t202" style="position:absolute;left:0;text-align:left;margin-left:288.05pt;margin-top:13.1pt;width:117pt;height:20.4pt;z-index:251392512" o:allowincell="f">
            <v:textbox style="mso-next-textbox:#_x0000_s1055">
              <w:txbxContent>
                <w:p w:rsidR="002E477D" w:rsidRDefault="002E477D">
                  <w:pPr>
                    <w:spacing w:line="240" w:lineRule="auto"/>
                    <w:jc w:val="center"/>
                  </w:pPr>
                  <w:r>
                    <w:rPr>
                      <w:rFonts w:hint="eastAsia"/>
                    </w:rPr>
                    <w:t>分行事后监督中心</w:t>
                  </w:r>
                </w:p>
              </w:txbxContent>
            </v:textbox>
          </v:shape>
        </w:pict>
      </w:r>
    </w:p>
    <w:p w:rsidR="004A1DF5" w:rsidRDefault="004A1DF5">
      <w:pPr>
        <w:tabs>
          <w:tab w:val="left" w:pos="0"/>
        </w:tabs>
        <w:spacing w:line="240" w:lineRule="auto"/>
        <w:rPr>
          <w:rFonts w:ascii="宋体" w:hAnsi="宋体"/>
        </w:rPr>
      </w:pPr>
    </w:p>
    <w:p w:rsidR="004A1DF5" w:rsidRDefault="009523FE">
      <w:pPr>
        <w:tabs>
          <w:tab w:val="left" w:pos="0"/>
        </w:tabs>
        <w:spacing w:line="240" w:lineRule="auto"/>
        <w:rPr>
          <w:rFonts w:ascii="宋体" w:hAnsi="宋体"/>
        </w:rPr>
      </w:pPr>
      <w:r>
        <w:rPr>
          <w:rFonts w:ascii="宋体" w:hAnsi="宋体"/>
          <w:noProof/>
        </w:rPr>
        <w:pict>
          <v:line id="_x0000_s1050" style="position:absolute;left:0;text-align:left;z-index:251387392" from="207pt,7.1pt" to="207pt,56.15pt"/>
        </w:pict>
      </w:r>
      <w:r>
        <w:rPr>
          <w:rFonts w:ascii="宋体" w:hAnsi="宋体"/>
          <w:noProof/>
        </w:rPr>
        <w:pict>
          <v:line id="_x0000_s1071" style="position:absolute;left:0;text-align:left;z-index:251408896" from="387pt,5.3pt" to="387pt,20.9pt" o:allowincell="f"/>
        </w:pict>
      </w:r>
      <w:r>
        <w:rPr>
          <w:rFonts w:ascii="宋体" w:hAnsi="宋体"/>
          <w:noProof/>
        </w:rPr>
        <w:pict>
          <v:line id="_x0000_s1069" style="position:absolute;left:0;text-align:left;z-index:251406848" from="17.85pt,5.3pt" to="17.85pt,20.9pt" o:allowincell="f"/>
        </w:pict>
      </w:r>
    </w:p>
    <w:p w:rsidR="004A1DF5" w:rsidRDefault="009523FE">
      <w:pPr>
        <w:tabs>
          <w:tab w:val="left" w:pos="0"/>
        </w:tabs>
        <w:spacing w:line="240" w:lineRule="auto"/>
        <w:rPr>
          <w:rFonts w:ascii="宋体" w:hAnsi="宋体"/>
        </w:rPr>
      </w:pPr>
      <w:r>
        <w:rPr>
          <w:rFonts w:ascii="宋体" w:hAnsi="宋体"/>
          <w:noProof/>
        </w:rPr>
        <w:pict>
          <v:line id="_x0000_s1070" style="position:absolute;left:0;text-align:left;z-index:251407872" from="17.85pt,5.3pt" to="386.9pt,5.3pt" o:allowincell="f"/>
        </w:pict>
      </w:r>
    </w:p>
    <w:p w:rsidR="004A1DF5" w:rsidRDefault="009523FE">
      <w:pPr>
        <w:tabs>
          <w:tab w:val="left" w:pos="0"/>
        </w:tabs>
        <w:spacing w:line="240" w:lineRule="auto"/>
        <w:rPr>
          <w:rFonts w:ascii="宋体" w:hAnsi="宋体"/>
        </w:rPr>
      </w:pPr>
      <w:r>
        <w:rPr>
          <w:rFonts w:ascii="宋体" w:hAnsi="宋体"/>
          <w:noProof/>
        </w:rPr>
        <w:pict>
          <v:line id="_x0000_s1047" style="position:absolute;left:0;text-align:left;z-index:251385344" from="99pt,8.9pt" to="99pt,24.5pt"/>
        </w:pict>
      </w:r>
      <w:r>
        <w:rPr>
          <w:rFonts w:ascii="宋体" w:hAnsi="宋体"/>
          <w:noProof/>
        </w:rPr>
        <w:pict>
          <v:line id="_x0000_s1046" style="position:absolute;left:0;text-align:left;z-index:251384320" from="99pt,8.9pt" to="315pt,8.9pt" o:allowincell="f"/>
        </w:pict>
      </w:r>
      <w:r>
        <w:rPr>
          <w:rFonts w:ascii="宋体" w:hAnsi="宋体"/>
          <w:noProof/>
        </w:rPr>
        <w:pict>
          <v:line id="_x0000_s1049" style="position:absolute;left:0;text-align:left;z-index:251386368" from="315pt,8.9pt" to="315pt,24.5pt"/>
        </w:pict>
      </w:r>
    </w:p>
    <w:p w:rsidR="004A1DF5" w:rsidRDefault="009523FE">
      <w:pPr>
        <w:tabs>
          <w:tab w:val="left" w:pos="0"/>
        </w:tabs>
        <w:spacing w:line="240" w:lineRule="auto"/>
        <w:rPr>
          <w:rFonts w:ascii="宋体" w:hAnsi="宋体"/>
        </w:rPr>
      </w:pPr>
      <w:r>
        <w:rPr>
          <w:rFonts w:ascii="宋体" w:hAnsi="宋体"/>
          <w:noProof/>
        </w:rPr>
        <w:pict>
          <v:shape id="_x0000_s1033" type="#_x0000_t202" style="position:absolute;left:0;text-align:left;margin-left:4in;margin-top:8.9pt;width:54pt;height:23.4pt;z-index:251377152">
            <v:textbox style="mso-next-textbox:#_x0000_s1033">
              <w:txbxContent>
                <w:p w:rsidR="002E477D" w:rsidRDefault="002E477D">
                  <w:pPr>
                    <w:spacing w:line="240" w:lineRule="auto"/>
                    <w:jc w:val="center"/>
                  </w:pPr>
                  <w:r>
                    <w:rPr>
                      <w:rFonts w:hint="eastAsia"/>
                    </w:rPr>
                    <w:t>网点</w:t>
                  </w:r>
                </w:p>
              </w:txbxContent>
            </v:textbox>
          </v:shape>
        </w:pict>
      </w:r>
      <w:r>
        <w:rPr>
          <w:rFonts w:ascii="宋体" w:hAnsi="宋体"/>
          <w:noProof/>
        </w:rPr>
        <w:pict>
          <v:shape id="_x0000_s1034" type="#_x0000_t202" style="position:absolute;left:0;text-align:left;margin-left:180pt;margin-top:8.9pt;width:54pt;height:23.4pt;z-index:251378176">
            <v:textbox style="mso-next-textbox:#_x0000_s1034">
              <w:txbxContent>
                <w:p w:rsidR="002E477D" w:rsidRDefault="002E477D">
                  <w:pPr>
                    <w:spacing w:line="240" w:lineRule="auto"/>
                    <w:jc w:val="center"/>
                  </w:pPr>
                  <w:r>
                    <w:rPr>
                      <w:rFonts w:hint="eastAsia"/>
                    </w:rPr>
                    <w:t>网点</w:t>
                  </w:r>
                </w:p>
              </w:txbxContent>
            </v:textbox>
          </v:shape>
        </w:pict>
      </w:r>
      <w:r>
        <w:rPr>
          <w:rFonts w:ascii="宋体" w:hAnsi="宋体"/>
          <w:noProof/>
        </w:rPr>
        <w:pict>
          <v:shape id="_x0000_s1032" type="#_x0000_t202" style="position:absolute;left:0;text-align:left;margin-left:1in;margin-top:8.9pt;width:54pt;height:23.4pt;z-index:251376128">
            <v:textbox style="mso-next-textbox:#_x0000_s1032">
              <w:txbxContent>
                <w:p w:rsidR="002E477D" w:rsidRDefault="002E477D">
                  <w:pPr>
                    <w:spacing w:line="240" w:lineRule="auto"/>
                    <w:jc w:val="center"/>
                  </w:pPr>
                  <w:r>
                    <w:rPr>
                      <w:rFonts w:hint="eastAsia"/>
                    </w:rPr>
                    <w:t>网点</w:t>
                  </w:r>
                </w:p>
              </w:txbxContent>
            </v:textbox>
          </v:shape>
        </w:pict>
      </w:r>
    </w:p>
    <w:p w:rsidR="004A1DF5" w:rsidRDefault="004A1DF5">
      <w:pPr>
        <w:tabs>
          <w:tab w:val="left" w:pos="0"/>
        </w:tabs>
        <w:spacing w:line="240" w:lineRule="auto"/>
        <w:rPr>
          <w:rFonts w:ascii="宋体" w:hAnsi="宋体"/>
        </w:rPr>
      </w:pPr>
    </w:p>
    <w:p w:rsidR="004A1DF5" w:rsidRDefault="009523FE">
      <w:pPr>
        <w:tabs>
          <w:tab w:val="left" w:pos="0"/>
        </w:tabs>
        <w:spacing w:line="240" w:lineRule="auto"/>
        <w:rPr>
          <w:rFonts w:ascii="宋体" w:hAnsi="宋体"/>
        </w:rPr>
      </w:pPr>
      <w:r>
        <w:rPr>
          <w:rFonts w:ascii="宋体" w:hAnsi="宋体"/>
          <w:noProof/>
        </w:rPr>
        <w:pict>
          <v:line id="_x0000_s1051" style="position:absolute;left:0;text-align:left;z-index:251388416" from="99pt,1.1pt" to="99pt,24.5pt"/>
        </w:pict>
      </w:r>
      <w:r>
        <w:rPr>
          <w:rFonts w:ascii="宋体" w:hAnsi="宋体"/>
          <w:noProof/>
        </w:rPr>
        <w:pict>
          <v:line id="_x0000_s1053" style="position:absolute;left:0;text-align:left;z-index:251390464" from="315pt,1.1pt" to="315pt,24.5pt"/>
        </w:pict>
      </w:r>
      <w:r>
        <w:rPr>
          <w:rFonts w:ascii="宋体" w:hAnsi="宋体"/>
          <w:noProof/>
        </w:rPr>
        <w:pict>
          <v:line id="_x0000_s1052" style="position:absolute;left:0;text-align:left;z-index:251389440" from="207pt,1.1pt" to="207pt,24.5pt"/>
        </w:pict>
      </w:r>
    </w:p>
    <w:p w:rsidR="004A1DF5" w:rsidRDefault="009523FE">
      <w:pPr>
        <w:tabs>
          <w:tab w:val="left" w:pos="0"/>
        </w:tabs>
        <w:spacing w:line="240" w:lineRule="auto"/>
        <w:rPr>
          <w:rFonts w:ascii="宋体" w:hAnsi="宋体"/>
        </w:rPr>
      </w:pPr>
      <w:r>
        <w:rPr>
          <w:rFonts w:ascii="宋体" w:hAnsi="宋体"/>
          <w:noProof/>
        </w:rPr>
        <w:pict>
          <v:group id="_x0000_s1035" style="position:absolute;left:0;text-align:left;margin-left:1in;margin-top:8.9pt;width:54pt;height:39pt;z-index:251379200" coordorigin="3240,14076" coordsize="1080,780">
            <v:shape id="_x0000_s1036" type="#_x0000_t202" style="position:absolute;left:3240;top:14076;width:540;height:780">
              <v:textbox style="mso-next-textbox:#_x0000_s1036">
                <w:txbxContent>
                  <w:p w:rsidR="002E477D" w:rsidRDefault="002E477D">
                    <w:pPr>
                      <w:spacing w:line="240" w:lineRule="auto"/>
                      <w:jc w:val="center"/>
                    </w:pPr>
                    <w:r>
                      <w:rPr>
                        <w:rFonts w:hint="eastAsia"/>
                      </w:rPr>
                      <w:t>柜员</w:t>
                    </w:r>
                  </w:p>
                </w:txbxContent>
              </v:textbox>
            </v:shape>
            <v:shape id="_x0000_s1037" type="#_x0000_t202" style="position:absolute;left:3780;top:14076;width:540;height:780">
              <v:textbox style="mso-next-textbox:#_x0000_s1037">
                <w:txbxContent>
                  <w:p w:rsidR="002E477D" w:rsidRDefault="002E477D">
                    <w:pPr>
                      <w:spacing w:line="240" w:lineRule="auto"/>
                      <w:jc w:val="center"/>
                    </w:pPr>
                    <w:r>
                      <w:rPr>
                        <w:rFonts w:hint="eastAsia"/>
                      </w:rPr>
                      <w:t>柜员</w:t>
                    </w:r>
                  </w:p>
                </w:txbxContent>
              </v:textbox>
            </v:shape>
          </v:group>
        </w:pict>
      </w:r>
      <w:r>
        <w:rPr>
          <w:rFonts w:ascii="宋体" w:hAnsi="宋体"/>
          <w:noProof/>
        </w:rPr>
        <w:pict>
          <v:group id="_x0000_s1038" style="position:absolute;left:0;text-align:left;margin-left:4in;margin-top:8.9pt;width:54pt;height:39pt;z-index:251380224" coordorigin="7380,14076" coordsize="1080,780">
            <v:shape id="_x0000_s1039" type="#_x0000_t202" style="position:absolute;left:7380;top:14076;width:540;height:780">
              <v:textbox style="mso-next-textbox:#_x0000_s1039">
                <w:txbxContent>
                  <w:p w:rsidR="002E477D" w:rsidRDefault="002E477D">
                    <w:pPr>
                      <w:spacing w:line="240" w:lineRule="auto"/>
                      <w:jc w:val="center"/>
                    </w:pPr>
                    <w:r>
                      <w:rPr>
                        <w:rFonts w:hint="eastAsia"/>
                      </w:rPr>
                      <w:t>柜员</w:t>
                    </w:r>
                  </w:p>
                </w:txbxContent>
              </v:textbox>
            </v:shape>
            <v:shape id="_x0000_s1040" type="#_x0000_t202" style="position:absolute;left:7920;top:14076;width:540;height:780">
              <v:textbox style="mso-next-textbox:#_x0000_s1040">
                <w:txbxContent>
                  <w:p w:rsidR="002E477D" w:rsidRDefault="002E477D">
                    <w:pPr>
                      <w:spacing w:line="240" w:lineRule="auto"/>
                      <w:jc w:val="center"/>
                    </w:pPr>
                    <w:r>
                      <w:rPr>
                        <w:rFonts w:hint="eastAsia"/>
                      </w:rPr>
                      <w:t>柜员</w:t>
                    </w:r>
                  </w:p>
                </w:txbxContent>
              </v:textbox>
            </v:shape>
          </v:group>
        </w:pict>
      </w:r>
      <w:r>
        <w:rPr>
          <w:rFonts w:ascii="宋体" w:hAnsi="宋体"/>
          <w:noProof/>
        </w:rPr>
        <w:pict>
          <v:group id="_x0000_s1041" style="position:absolute;left:0;text-align:left;margin-left:180pt;margin-top:8.9pt;width:54pt;height:39pt;z-index:251381248" coordorigin="3240,14076" coordsize="1080,780">
            <v:shape id="_x0000_s1042" type="#_x0000_t202" style="position:absolute;left:3240;top:14076;width:540;height:780">
              <v:textbox style="mso-next-textbox:#_x0000_s1042">
                <w:txbxContent>
                  <w:p w:rsidR="002E477D" w:rsidRDefault="002E477D">
                    <w:pPr>
                      <w:spacing w:line="240" w:lineRule="auto"/>
                      <w:jc w:val="center"/>
                    </w:pPr>
                    <w:r>
                      <w:rPr>
                        <w:rFonts w:hint="eastAsia"/>
                      </w:rPr>
                      <w:t>柜员</w:t>
                    </w:r>
                  </w:p>
                </w:txbxContent>
              </v:textbox>
            </v:shape>
            <v:shape id="_x0000_s1043" type="#_x0000_t202" style="position:absolute;left:3780;top:14076;width:540;height:780">
              <v:textbox style="mso-next-textbox:#_x0000_s1043">
                <w:txbxContent>
                  <w:p w:rsidR="002E477D" w:rsidRDefault="002E477D">
                    <w:pPr>
                      <w:spacing w:line="240" w:lineRule="auto"/>
                      <w:jc w:val="center"/>
                    </w:pPr>
                    <w:r>
                      <w:rPr>
                        <w:rFonts w:hint="eastAsia"/>
                      </w:rPr>
                      <w:t>柜员</w:t>
                    </w:r>
                  </w:p>
                </w:txbxContent>
              </v:textbox>
            </v:shape>
          </v:group>
        </w:pict>
      </w:r>
    </w:p>
    <w:p w:rsidR="004A1DF5" w:rsidRDefault="004A1DF5">
      <w:pPr>
        <w:spacing w:line="240" w:lineRule="auto"/>
        <w:rPr>
          <w:rFonts w:ascii="宋体" w:hAnsi="宋体"/>
        </w:rPr>
      </w:pPr>
    </w:p>
    <w:p w:rsidR="004A1DF5" w:rsidRDefault="004A1DF5">
      <w:pPr>
        <w:spacing w:line="240" w:lineRule="auto"/>
        <w:rPr>
          <w:rFonts w:ascii="宋体" w:hAnsi="宋体"/>
        </w:rPr>
      </w:pPr>
    </w:p>
    <w:p w:rsidR="004A1DF5" w:rsidRDefault="004A1DF5">
      <w:pPr>
        <w:spacing w:line="240" w:lineRule="auto"/>
        <w:rPr>
          <w:rFonts w:ascii="宋体" w:hAnsi="宋体"/>
        </w:rPr>
      </w:pPr>
    </w:p>
    <w:p w:rsidR="004A1DF5" w:rsidRDefault="004A1DF5">
      <w:pPr>
        <w:ind w:firstLineChars="200" w:firstLine="480"/>
        <w:rPr>
          <w:rFonts w:ascii="宋体" w:hAnsi="宋体"/>
        </w:rPr>
      </w:pPr>
      <w:r>
        <w:rPr>
          <w:rFonts w:eastAsia="Times New Roman" w:hint="eastAsia"/>
        </w:rPr>
        <w:t>2、</w:t>
      </w:r>
      <w:r>
        <w:rPr>
          <w:rFonts w:ascii="宋体" w:hAnsi="宋体" w:hint="eastAsia"/>
        </w:rPr>
        <w:t>分行是独立的资产负债平衡“核算单位”，作为独立核算单位的总行部室和异地支行在系统中视同分行。分行设立运行中心，负责维护全分行统一使用的参数。建立分行用户及用户岗位等。分行清算核算中心负责办理分行统一对外清算的业务和分行统一核算的业务，并集中处理批量及后台资金业务。</w:t>
      </w:r>
    </w:p>
    <w:p w:rsidR="004A1DF5" w:rsidRDefault="004A1DF5">
      <w:pPr>
        <w:ind w:firstLineChars="200" w:firstLine="480"/>
        <w:rPr>
          <w:rFonts w:ascii="宋体" w:hAnsi="宋体"/>
        </w:rPr>
      </w:pPr>
      <w:r>
        <w:rPr>
          <w:rFonts w:hint="eastAsia"/>
        </w:rPr>
        <w:t>3</w:t>
      </w:r>
      <w:r>
        <w:rPr>
          <w:rFonts w:hint="eastAsia"/>
        </w:rPr>
        <w:t>、网点是非独立核算单位，但可单独考核业务量、利润等。网点运行方式支持综合柜员制和单一柜员制。</w:t>
      </w:r>
    </w:p>
    <w:p w:rsidR="004A1DF5" w:rsidRDefault="004A1DF5">
      <w:pPr>
        <w:ind w:firstLine="480"/>
        <w:rPr>
          <w:rFonts w:ascii="宋体" w:hAnsi="宋体"/>
        </w:rPr>
      </w:pPr>
      <w:r>
        <w:rPr>
          <w:rFonts w:hint="eastAsia"/>
        </w:rPr>
        <w:t>4</w:t>
      </w:r>
      <w:r>
        <w:rPr>
          <w:rFonts w:hint="eastAsia"/>
        </w:rPr>
        <w:t>、用户按照自己的岗位及权限办理职责范围内的业务。</w:t>
      </w:r>
    </w:p>
    <w:p w:rsidR="004A1DF5" w:rsidRDefault="004A1DF5" w:rsidP="0004090F">
      <w:pPr>
        <w:pStyle w:val="4"/>
        <w:spacing w:line="360" w:lineRule="auto"/>
      </w:pPr>
      <w:bookmarkStart w:id="10" w:name="_Toc186273548"/>
      <w:r>
        <w:rPr>
          <w:rFonts w:hint="eastAsia"/>
        </w:rPr>
        <w:lastRenderedPageBreak/>
        <w:t>第二节</w:t>
      </w:r>
      <w:r>
        <w:rPr>
          <w:rFonts w:hint="eastAsia"/>
        </w:rPr>
        <w:t xml:space="preserve">  </w:t>
      </w:r>
      <w:r>
        <w:rPr>
          <w:rFonts w:hint="eastAsia"/>
        </w:rPr>
        <w:t>名词解释</w:t>
      </w:r>
      <w:bookmarkEnd w:id="10"/>
    </w:p>
    <w:p w:rsidR="004A1DF5" w:rsidRDefault="004A1DF5" w:rsidP="0004090F">
      <w:pPr>
        <w:pStyle w:val="5"/>
      </w:pPr>
      <w:r>
        <w:rPr>
          <w:rFonts w:hint="eastAsia"/>
        </w:rPr>
        <w:t>一、机构</w:t>
      </w:r>
    </w:p>
    <w:p w:rsidR="004A1DF5" w:rsidRDefault="004A1DF5">
      <w:pPr>
        <w:ind w:firstLineChars="200" w:firstLine="480"/>
      </w:pPr>
      <w:r>
        <w:rPr>
          <w:rFonts w:ascii="宋体" w:hint="eastAsia"/>
        </w:rPr>
        <w:t>新系统的</w:t>
      </w:r>
      <w:r w:rsidRPr="008F4224">
        <w:rPr>
          <w:rFonts w:ascii="宋体" w:hint="eastAsia"/>
          <w:color w:val="FF0000"/>
        </w:rPr>
        <w:t>机构是指所有在系统中进行独立的业务处理的单位</w:t>
      </w:r>
      <w:r>
        <w:rPr>
          <w:rFonts w:ascii="宋体" w:hint="eastAsia"/>
        </w:rPr>
        <w:t>，</w:t>
      </w:r>
      <w:r>
        <w:rPr>
          <w:rFonts w:hint="eastAsia"/>
        </w:rPr>
        <w:t>包括所有使用</w:t>
      </w:r>
      <w:r>
        <w:rPr>
          <w:rFonts w:hint="eastAsia"/>
        </w:rPr>
        <w:t>AS400</w:t>
      </w:r>
      <w:r>
        <w:rPr>
          <w:rFonts w:hint="eastAsia"/>
        </w:rPr>
        <w:t>的部门和营业网点，分为</w:t>
      </w:r>
      <w:r w:rsidRPr="008F4224">
        <w:rPr>
          <w:rFonts w:hint="eastAsia"/>
          <w:color w:val="FF0000"/>
        </w:rPr>
        <w:t>管理部门机构和营业网点机构</w:t>
      </w:r>
      <w:r>
        <w:rPr>
          <w:rFonts w:hint="eastAsia"/>
        </w:rPr>
        <w:t>。为配合新系统总账设置、体现机构上下级关系，总行和每个分行也设为一个机构，但总分行机构是没有账务和操作用户的。</w:t>
      </w:r>
    </w:p>
    <w:p w:rsidR="004A1DF5" w:rsidRDefault="004A1DF5">
      <w:pPr>
        <w:ind w:firstLineChars="200" w:firstLine="480"/>
      </w:pPr>
      <w:r>
        <w:rPr>
          <w:rFonts w:hint="eastAsia"/>
        </w:rPr>
        <w:t>机构号有三位和六位两种。总、分行机构号是三位，其中总行机构号是</w:t>
      </w:r>
      <w:r>
        <w:rPr>
          <w:rFonts w:hint="eastAsia"/>
        </w:rPr>
        <w:t>100</w:t>
      </w:r>
      <w:r>
        <w:rPr>
          <w:rFonts w:hint="eastAsia"/>
        </w:rPr>
        <w:t>；分行机构号为分行所在的城市电话区号的后三位，如深圳管理部</w:t>
      </w:r>
      <w:r>
        <w:rPr>
          <w:rFonts w:hint="eastAsia"/>
        </w:rPr>
        <w:t>755</w:t>
      </w:r>
      <w:r>
        <w:rPr>
          <w:rFonts w:hint="eastAsia"/>
        </w:rPr>
        <w:t>；对于区号是三位的，为</w:t>
      </w:r>
      <w:r>
        <w:rPr>
          <w:rFonts w:hint="eastAsia"/>
        </w:rPr>
        <w:t>1</w:t>
      </w:r>
      <w:r>
        <w:rPr>
          <w:rFonts w:hint="eastAsia"/>
        </w:rPr>
        <w:t>＋区号后二位，如北京分行</w:t>
      </w:r>
      <w:r>
        <w:rPr>
          <w:rFonts w:hint="eastAsia"/>
        </w:rPr>
        <w:t>110</w:t>
      </w:r>
      <w:r>
        <w:rPr>
          <w:rFonts w:hint="eastAsia"/>
        </w:rPr>
        <w:t>。所有营业网点、部门的机构号是六位，目前营业网点机构号的编码规则为“三位上级分行号＋</w:t>
      </w:r>
      <w:r>
        <w:rPr>
          <w:rFonts w:hint="eastAsia"/>
        </w:rPr>
        <w:t>5</w:t>
      </w:r>
      <w:r>
        <w:rPr>
          <w:rFonts w:hint="eastAsia"/>
        </w:rPr>
        <w:t>＋旧系统二位部门号（或新的</w:t>
      </w:r>
      <w:r>
        <w:rPr>
          <w:rFonts w:hint="eastAsia"/>
        </w:rPr>
        <w:t>2</w:t>
      </w:r>
      <w:r>
        <w:rPr>
          <w:rFonts w:hint="eastAsia"/>
        </w:rPr>
        <w:t>位编码）”，未来不能满足机构建立的需要时，机构号后三位可使用“</w:t>
      </w:r>
      <w:r>
        <w:rPr>
          <w:rFonts w:hint="eastAsia"/>
        </w:rPr>
        <w:t>600-699</w:t>
      </w:r>
      <w:r>
        <w:rPr>
          <w:rFonts w:hint="eastAsia"/>
        </w:rPr>
        <w:t>”。总分行部室机构号按</w:t>
      </w:r>
      <w:r>
        <w:rPr>
          <w:rFonts w:hint="eastAsia"/>
        </w:rPr>
        <w:t>SAP</w:t>
      </w:r>
      <w:r>
        <w:rPr>
          <w:rFonts w:hint="eastAsia"/>
        </w:rPr>
        <w:t>系统的规则编制机构号，详见第十一章第二节。</w:t>
      </w:r>
    </w:p>
    <w:p w:rsidR="004A1DF5" w:rsidRDefault="004A1DF5">
      <w:pPr>
        <w:ind w:firstLineChars="200" w:firstLine="480"/>
      </w:pPr>
      <w:r>
        <w:rPr>
          <w:rFonts w:hint="eastAsia"/>
        </w:rPr>
        <w:t>每个机构都可以根据总行货币管理表，设立自己独立的机构货币。机构货币是机构可处理的货币种类和每种货币是否可以办理现金业务的一个机构属性。</w:t>
      </w:r>
    </w:p>
    <w:p w:rsidR="004A1DF5" w:rsidRDefault="004A1DF5">
      <w:pPr>
        <w:ind w:firstLineChars="200" w:firstLine="480"/>
      </w:pPr>
      <w:r>
        <w:rPr>
          <w:rFonts w:hint="eastAsia"/>
        </w:rPr>
        <w:t>机构之间除行政隶属关系外，在管理上还有许多其他需要控制的关系，为定义这些关系，系统引入了“机构关系”定义。机构关系是定义机构之间的各种管理、核算的上下级或汇总等关系的机构属性，如总账代理清算机构，利息税汇缴机构。</w:t>
      </w:r>
    </w:p>
    <w:p w:rsidR="004A1DF5" w:rsidRDefault="004A1DF5" w:rsidP="0004090F">
      <w:pPr>
        <w:pStyle w:val="5"/>
        <w:rPr>
          <w:rFonts w:ascii="宋体" w:hAnsi="宋体"/>
          <w:sz w:val="24"/>
        </w:rPr>
      </w:pPr>
      <w:r>
        <w:rPr>
          <w:rFonts w:hint="eastAsia"/>
        </w:rPr>
        <w:t>二、用户及柜员</w:t>
      </w:r>
    </w:p>
    <w:p w:rsidR="004A1DF5" w:rsidRDefault="004A1DF5" w:rsidP="0004090F">
      <w:pPr>
        <w:pStyle w:val="6"/>
        <w:spacing w:line="360" w:lineRule="auto"/>
      </w:pPr>
      <w:r>
        <w:rPr>
          <w:rFonts w:hint="eastAsia"/>
        </w:rPr>
        <w:t>（一）柜员</w:t>
      </w:r>
    </w:p>
    <w:p w:rsidR="004A1DF5" w:rsidRDefault="004A1DF5">
      <w:pPr>
        <w:ind w:firstLineChars="200" w:firstLine="480"/>
        <w:rPr>
          <w:rFonts w:ascii="宋体" w:hAnsi="宋体" w:cs="Arial"/>
        </w:rPr>
      </w:pPr>
      <w:r w:rsidRPr="008F4224">
        <w:rPr>
          <w:rFonts w:ascii="宋体" w:hAnsi="宋体" w:cs="Arial" w:hint="eastAsia"/>
          <w:color w:val="FF0000"/>
        </w:rPr>
        <w:t>柜员是系统各项业务处理的实现者</w:t>
      </w:r>
      <w:r>
        <w:rPr>
          <w:rFonts w:ascii="宋体" w:hAnsi="宋体" w:cs="Arial" w:hint="eastAsia"/>
        </w:rPr>
        <w:t>。根据发起业务的不同渠道，柜员可以分为两类：用户柜员、自动柜员。用户柜员用来处理用户发起的业务，自动柜员用来处理自助设备、</w:t>
      </w:r>
      <w:r>
        <w:rPr>
          <w:rFonts w:ascii="宋体" w:hAnsi="宋体" w:hint="eastAsia"/>
        </w:rPr>
        <w:t>电话银行、互联网等自助</w:t>
      </w:r>
      <w:r>
        <w:rPr>
          <w:rFonts w:ascii="宋体" w:hAnsi="宋体" w:cs="Arial" w:hint="eastAsia"/>
        </w:rPr>
        <w:t>、对接渠道发起的业务。每个柜员都会被分配一个</w:t>
      </w:r>
      <w:r w:rsidRPr="008F4224">
        <w:rPr>
          <w:rFonts w:ascii="宋体" w:hAnsi="宋体" w:cs="Arial" w:hint="eastAsia"/>
          <w:color w:val="FF0000"/>
        </w:rPr>
        <w:t>柜员号（6位）</w:t>
      </w:r>
      <w:r>
        <w:rPr>
          <w:rFonts w:ascii="宋体" w:hAnsi="宋体" w:cs="Arial" w:hint="eastAsia"/>
        </w:rPr>
        <w:t>，在一般情况下，用户柜员的柜员号与用户号相同。用户柜员只有被分配岗位后，他才可以处理该岗位确定的业务。</w:t>
      </w:r>
    </w:p>
    <w:p w:rsidR="004A1DF5" w:rsidRDefault="004A1DF5" w:rsidP="0004090F">
      <w:pPr>
        <w:pStyle w:val="6"/>
      </w:pPr>
      <w:r>
        <w:rPr>
          <w:rFonts w:hint="eastAsia"/>
        </w:rPr>
        <w:lastRenderedPageBreak/>
        <w:t>（二）用户</w:t>
      </w:r>
    </w:p>
    <w:p w:rsidR="004A1DF5" w:rsidRDefault="004A1DF5">
      <w:pPr>
        <w:ind w:firstLineChars="200" w:firstLine="480"/>
      </w:pPr>
      <w:r w:rsidRPr="008F4224">
        <w:rPr>
          <w:rFonts w:ascii="宋体" w:hAnsi="宋体" w:hint="eastAsia"/>
          <w:color w:val="FF0000"/>
        </w:rPr>
        <w:t>特指在新系统上进行操作的本行员工</w:t>
      </w:r>
      <w:r>
        <w:rPr>
          <w:rFonts w:ascii="宋体" w:hAnsi="宋体" w:hint="eastAsia"/>
        </w:rPr>
        <w:t>。用户号是用以标识用户唯一性的信息，由6位数字组成，其</w:t>
      </w:r>
      <w:r w:rsidRPr="008F4224">
        <w:rPr>
          <w:rFonts w:ascii="宋体" w:hAnsi="宋体" w:hint="eastAsia"/>
          <w:color w:val="FF0000"/>
        </w:rPr>
        <w:t>结构为3位前缀号(所在城市的客户号前缀，一般情况下与分行机构号相同)＋3位顺序号，实行终身制</w:t>
      </w:r>
      <w:r>
        <w:rPr>
          <w:rFonts w:ascii="宋体" w:hAnsi="宋体" w:hint="eastAsia"/>
        </w:rPr>
        <w:t>，不会因用户在系统内变更机构和岗位而改变。发生调离系统等情况时，需要对用户做关闭处理。</w:t>
      </w:r>
    </w:p>
    <w:p w:rsidR="004A1DF5" w:rsidRDefault="004A1DF5" w:rsidP="0004090F">
      <w:pPr>
        <w:pStyle w:val="6"/>
        <w:spacing w:line="360" w:lineRule="auto"/>
      </w:pPr>
      <w:r>
        <w:rPr>
          <w:rFonts w:hint="eastAsia"/>
        </w:rPr>
        <w:t>（三）用户和用户柜员的关系</w:t>
      </w:r>
    </w:p>
    <w:p w:rsidR="004A1DF5" w:rsidRDefault="004A1DF5">
      <w:pPr>
        <w:ind w:firstLineChars="200" w:firstLine="480"/>
        <w:rPr>
          <w:rFonts w:ascii="宋体" w:hAnsi="宋体"/>
        </w:rPr>
      </w:pPr>
      <w:r w:rsidRPr="008F4224">
        <w:rPr>
          <w:rFonts w:ascii="宋体" w:hAnsi="宋体" w:hint="eastAsia"/>
          <w:color w:val="FF0000"/>
        </w:rPr>
        <w:t>用户柜员是系统在生成用户和用户临时调换机构的时候自动生成的</w:t>
      </w:r>
      <w:r>
        <w:rPr>
          <w:rFonts w:ascii="宋体" w:hAnsi="宋体" w:hint="eastAsia"/>
        </w:rPr>
        <w:t>。</w:t>
      </w:r>
      <w:r>
        <w:rPr>
          <w:rFonts w:ascii="宋体" w:hAnsi="宋体" w:hint="eastAsia"/>
          <w:kern w:val="0"/>
          <w:szCs w:val="18"/>
          <w:lang w:val="zh-CN"/>
        </w:rPr>
        <w:t>一般情况下，一个用户下只有一个柜员。</w:t>
      </w:r>
      <w:r>
        <w:rPr>
          <w:rFonts w:ascii="宋体" w:hAnsi="宋体" w:hint="eastAsia"/>
        </w:rPr>
        <w:t>由于用户调换机构的关系，可能会拥有几个柜员号，但是只有用户当前对应的柜员号是</w:t>
      </w:r>
      <w:r w:rsidRPr="008F4224">
        <w:rPr>
          <w:rFonts w:ascii="宋体" w:hAnsi="宋体" w:hint="eastAsia"/>
          <w:color w:val="FF0000"/>
        </w:rPr>
        <w:t>活动的</w:t>
      </w:r>
      <w:r>
        <w:rPr>
          <w:rFonts w:ascii="宋体" w:hAnsi="宋体" w:hint="eastAsia"/>
        </w:rPr>
        <w:t>，其他的柜员号都是不活动的。在新系统中，与</w:t>
      </w:r>
      <w:r w:rsidRPr="008F4224">
        <w:rPr>
          <w:rFonts w:ascii="宋体" w:hAnsi="宋体" w:hint="eastAsia"/>
          <w:color w:val="FF0000"/>
        </w:rPr>
        <w:t>有关交易实现有关的控制信息主要在柜员层次实现，而密码和注册管理等在用户层次实现</w:t>
      </w:r>
      <w:r>
        <w:rPr>
          <w:rFonts w:ascii="宋体" w:hAnsi="宋体" w:hint="eastAsia"/>
        </w:rPr>
        <w:t>。但</w:t>
      </w:r>
      <w:r w:rsidRPr="008F4224">
        <w:rPr>
          <w:rFonts w:ascii="宋体" w:hAnsi="宋体" w:hint="eastAsia"/>
          <w:color w:val="FF0000"/>
        </w:rPr>
        <w:t>用户可以办理业务的范围要同时受到用户状态和柜员状态的制约</w:t>
      </w:r>
      <w:r>
        <w:rPr>
          <w:rFonts w:ascii="宋体" w:hAnsi="宋体" w:hint="eastAsia"/>
        </w:rPr>
        <w:t>。</w:t>
      </w:r>
    </w:p>
    <w:p w:rsidR="004A1DF5" w:rsidRDefault="004A1DF5" w:rsidP="0004090F">
      <w:pPr>
        <w:pStyle w:val="5"/>
      </w:pPr>
      <w:r>
        <w:rPr>
          <w:rFonts w:hint="eastAsia"/>
        </w:rPr>
        <w:t>三、权限</w:t>
      </w:r>
    </w:p>
    <w:p w:rsidR="004A1DF5" w:rsidRDefault="004A1DF5">
      <w:pPr>
        <w:ind w:firstLineChars="200" w:firstLine="480"/>
      </w:pPr>
      <w:r>
        <w:rPr>
          <w:rFonts w:ascii="宋体" w:hAnsi="宋体" w:hint="eastAsia"/>
          <w:bCs/>
        </w:rPr>
        <w:t>权限，就是某个岗位（或）柜员可以做什么事。或者是</w:t>
      </w:r>
      <w:r w:rsidRPr="008F4224">
        <w:rPr>
          <w:rFonts w:ascii="宋体" w:hAnsi="宋体" w:hint="eastAsia"/>
          <w:bCs/>
          <w:color w:val="FF0000"/>
        </w:rPr>
        <w:t>某个岗位（柜员）可以从事的工作的集合</w:t>
      </w:r>
      <w:r>
        <w:rPr>
          <w:rFonts w:ascii="宋体" w:hint="eastAsia"/>
          <w:kern w:val="0"/>
          <w:sz w:val="18"/>
          <w:szCs w:val="18"/>
          <w:lang w:val="zh-CN"/>
        </w:rPr>
        <w:t>。</w:t>
      </w:r>
      <w:r>
        <w:rPr>
          <w:rFonts w:ascii="宋体" w:hAnsi="宋体" w:cs="Arial" w:hint="eastAsia"/>
        </w:rPr>
        <w:t>新系统的操作者可以做什么，是通过权限来控制的。权限</w:t>
      </w:r>
      <w:r>
        <w:rPr>
          <w:rFonts w:ascii="宋体" w:hAnsi="宋体" w:hint="eastAsia"/>
          <w:bCs/>
        </w:rPr>
        <w:t>除了可以控制某人做某事外，通过定义权限额度，系统还可以对操作员办理业务的步骤（如是否需要复核、授权等）、操作额度进行控制，超过权限额度则禁止办理或需要主管授权。按</w:t>
      </w:r>
      <w:r w:rsidRPr="008F4224">
        <w:rPr>
          <w:rFonts w:ascii="宋体" w:hAnsi="宋体" w:hint="eastAsia"/>
          <w:bCs/>
          <w:color w:val="FF0000"/>
        </w:rPr>
        <w:t>操作者的角色分，权限可以分为经办权限、复核权限和授权权限三种</w:t>
      </w:r>
      <w:r>
        <w:rPr>
          <w:rFonts w:ascii="宋体" w:hAnsi="宋体" w:hint="eastAsia"/>
          <w:bCs/>
        </w:rPr>
        <w:t>。</w:t>
      </w:r>
    </w:p>
    <w:p w:rsidR="004A1DF5" w:rsidRDefault="004A1DF5" w:rsidP="0004090F">
      <w:pPr>
        <w:pStyle w:val="5"/>
      </w:pPr>
      <w:r>
        <w:rPr>
          <w:rFonts w:hint="eastAsia"/>
        </w:rPr>
        <w:t>四、岗位</w:t>
      </w:r>
    </w:p>
    <w:p w:rsidR="004A1DF5" w:rsidRDefault="004A1DF5">
      <w:pPr>
        <w:ind w:firstLineChars="200" w:firstLine="480"/>
        <w:rPr>
          <w:rFonts w:ascii="宋体" w:hAnsi="宋体" w:cs="Arial"/>
        </w:rPr>
      </w:pPr>
      <w:r>
        <w:rPr>
          <w:rFonts w:ascii="宋体" w:hAnsi="宋体" w:cs="Arial" w:hint="eastAsia"/>
        </w:rPr>
        <w:t>从</w:t>
      </w:r>
      <w:r w:rsidRPr="008F4224">
        <w:rPr>
          <w:rFonts w:ascii="宋体" w:hAnsi="宋体" w:cs="Arial" w:hint="eastAsia"/>
          <w:color w:val="FF0000"/>
        </w:rPr>
        <w:t>管理角度看，在一定的时间和空间内，将员工、工作任务、责任和权限结合在一起，就构成了一个岗位</w:t>
      </w:r>
      <w:r>
        <w:rPr>
          <w:rFonts w:ascii="宋体" w:hAnsi="宋体" w:cs="Arial" w:hint="eastAsia"/>
        </w:rPr>
        <w:t>。新系统的岗位，是一组权限的组合。当将岗位赋予用户柜员的时候，该用户柜员就具备了相应的权限，和岗位中定义的公共属性，如日结控制标志、密码有效天数等。为了加强风险控制能力，系统对岗位定义了兼职和冲突的关系。</w:t>
      </w:r>
      <w:r>
        <w:rPr>
          <w:rFonts w:ascii="宋体" w:hAnsi="宋体" w:hint="eastAsia"/>
        </w:rPr>
        <w:t>一个柜员可以拥有多个岗位，前提是这些岗位之间是可兼职的。</w:t>
      </w:r>
    </w:p>
    <w:p w:rsidR="004A1DF5" w:rsidRDefault="004A1DF5">
      <w:pPr>
        <w:widowControl/>
        <w:ind w:firstLineChars="200" w:firstLine="480"/>
        <w:jc w:val="left"/>
        <w:rPr>
          <w:rFonts w:ascii="宋体" w:hAnsi="宋体"/>
          <w:vanish/>
        </w:rPr>
      </w:pPr>
      <w:r>
        <w:rPr>
          <w:rFonts w:ascii="宋体" w:hAnsi="宋体" w:hint="eastAsia"/>
          <w:bCs/>
          <w:szCs w:val="18"/>
        </w:rPr>
        <w:lastRenderedPageBreak/>
        <w:t>新系统岗位采取</w:t>
      </w:r>
      <w:r>
        <w:rPr>
          <w:rFonts w:ascii="宋体" w:hAnsi="宋体"/>
          <w:bCs/>
          <w:szCs w:val="18"/>
        </w:rPr>
        <w:t>5</w:t>
      </w:r>
      <w:r>
        <w:rPr>
          <w:rFonts w:ascii="宋体" w:hAnsi="宋体" w:hint="eastAsia"/>
          <w:bCs/>
          <w:szCs w:val="18"/>
        </w:rPr>
        <w:t>位数字编码，网点级岗位的编码空间是</w:t>
      </w:r>
      <w:r>
        <w:rPr>
          <w:rFonts w:ascii="宋体" w:hAnsi="宋体"/>
          <w:bCs/>
          <w:szCs w:val="18"/>
        </w:rPr>
        <w:t>00001-09999</w:t>
      </w:r>
      <w:r>
        <w:rPr>
          <w:rFonts w:ascii="宋体" w:hAnsi="宋体" w:hint="eastAsia"/>
          <w:bCs/>
          <w:szCs w:val="18"/>
        </w:rPr>
        <w:t>；分行级岗位的编码空间是</w:t>
      </w:r>
      <w:r>
        <w:rPr>
          <w:rFonts w:ascii="宋体" w:hAnsi="宋体"/>
          <w:bCs/>
          <w:szCs w:val="18"/>
        </w:rPr>
        <w:t>50001-59999</w:t>
      </w:r>
      <w:r>
        <w:rPr>
          <w:rFonts w:ascii="宋体" w:hAnsi="宋体" w:hint="eastAsia"/>
          <w:bCs/>
          <w:szCs w:val="18"/>
        </w:rPr>
        <w:t>；总行级岗位的编码空间是9</w:t>
      </w:r>
      <w:r>
        <w:rPr>
          <w:rFonts w:ascii="宋体" w:hAnsi="宋体"/>
          <w:bCs/>
          <w:szCs w:val="18"/>
        </w:rPr>
        <w:t>0001-99999</w:t>
      </w:r>
      <w:r>
        <w:rPr>
          <w:rFonts w:ascii="宋体" w:hAnsi="宋体" w:hint="eastAsia"/>
          <w:bCs/>
          <w:szCs w:val="18"/>
        </w:rPr>
        <w:t>；如遇预留编码空间不足时，由总行统一增加。</w:t>
      </w:r>
    </w:p>
    <w:p w:rsidR="004A1DF5" w:rsidRDefault="004A1DF5"/>
    <w:p w:rsidR="004A1DF5" w:rsidRDefault="004A1DF5" w:rsidP="0004090F">
      <w:pPr>
        <w:pStyle w:val="5"/>
      </w:pPr>
      <w:r>
        <w:rPr>
          <w:rFonts w:hint="eastAsia"/>
        </w:rPr>
        <w:t>五、回单</w:t>
      </w:r>
    </w:p>
    <w:p w:rsidR="004A1DF5" w:rsidRDefault="004A1DF5">
      <w:pPr>
        <w:widowControl/>
        <w:ind w:firstLineChars="200" w:firstLine="480"/>
        <w:jc w:val="left"/>
        <w:rPr>
          <w:rFonts w:ascii="宋体" w:hAnsi="宋体"/>
          <w:szCs w:val="25"/>
        </w:rPr>
      </w:pPr>
      <w:r>
        <w:rPr>
          <w:rFonts w:ascii="宋体" w:hAnsi="宋体" w:hint="eastAsia"/>
          <w:szCs w:val="25"/>
        </w:rPr>
        <w:t>本系统所说的</w:t>
      </w:r>
      <w:r>
        <w:rPr>
          <w:rFonts w:ascii="宋体" w:hAnsi="宋体"/>
          <w:szCs w:val="25"/>
        </w:rPr>
        <w:t>“</w:t>
      </w:r>
      <w:r>
        <w:rPr>
          <w:rFonts w:ascii="宋体" w:hAnsi="宋体" w:hint="eastAsia"/>
          <w:szCs w:val="25"/>
        </w:rPr>
        <w:t>回单</w:t>
      </w:r>
      <w:r>
        <w:rPr>
          <w:rFonts w:ascii="宋体" w:hAnsi="宋体"/>
          <w:szCs w:val="25"/>
        </w:rPr>
        <w:t>”</w:t>
      </w:r>
      <w:r>
        <w:rPr>
          <w:rFonts w:ascii="宋体" w:hAnsi="宋体" w:hint="eastAsia"/>
          <w:szCs w:val="25"/>
        </w:rPr>
        <w:t>，包括客户回单和内部凭证。其中：</w:t>
      </w:r>
    </w:p>
    <w:p w:rsidR="004A1DF5" w:rsidRDefault="004A1DF5">
      <w:pPr>
        <w:widowControl/>
        <w:ind w:firstLineChars="200" w:firstLine="482"/>
        <w:jc w:val="left"/>
        <w:rPr>
          <w:rFonts w:ascii="宋体" w:hAnsi="宋体"/>
          <w:kern w:val="0"/>
          <w:szCs w:val="25"/>
        </w:rPr>
      </w:pPr>
      <w:r w:rsidRPr="008F4224">
        <w:rPr>
          <w:rFonts w:ascii="宋体" w:hAnsi="宋体" w:hint="eastAsia"/>
          <w:b/>
          <w:bCs/>
          <w:color w:val="FF0000"/>
          <w:szCs w:val="25"/>
        </w:rPr>
        <w:t>客户回单</w:t>
      </w:r>
      <w:r w:rsidRPr="008F4224">
        <w:rPr>
          <w:rFonts w:ascii="宋体" w:hAnsi="宋体" w:hint="eastAsia"/>
          <w:color w:val="FF0000"/>
          <w:szCs w:val="25"/>
        </w:rPr>
        <w:t>是银行对客户办理各项业务的纸质证明，包括资金类回单，如入账回单、付款回单，和非资金类回单，如存款证明书、功能确认书等。</w:t>
      </w:r>
    </w:p>
    <w:p w:rsidR="004A1DF5" w:rsidRPr="008F4224" w:rsidRDefault="004A1DF5">
      <w:pPr>
        <w:ind w:firstLineChars="200" w:firstLine="482"/>
        <w:rPr>
          <w:rFonts w:ascii="宋体" w:hAnsi="宋体"/>
          <w:color w:val="FF0000"/>
          <w:szCs w:val="25"/>
        </w:rPr>
      </w:pPr>
      <w:r w:rsidRPr="008F4224">
        <w:rPr>
          <w:rFonts w:ascii="宋体" w:hAnsi="宋体" w:hint="eastAsia"/>
          <w:b/>
          <w:bCs/>
          <w:color w:val="FF0000"/>
          <w:szCs w:val="25"/>
        </w:rPr>
        <w:t>内部凭证</w:t>
      </w:r>
      <w:r w:rsidRPr="008F4224">
        <w:rPr>
          <w:rFonts w:ascii="宋体" w:hAnsi="宋体" w:hint="eastAsia"/>
          <w:color w:val="FF0000"/>
          <w:szCs w:val="25"/>
        </w:rPr>
        <w:t>是指银行在办理业务过程中产生的供银行内部使用的单据。包括现金出库单、现金入库单等。</w:t>
      </w:r>
    </w:p>
    <w:p w:rsidR="004A1DF5" w:rsidRDefault="004A1DF5" w:rsidP="0004090F">
      <w:pPr>
        <w:pStyle w:val="5"/>
      </w:pPr>
      <w:r>
        <w:rPr>
          <w:rFonts w:hint="eastAsia"/>
        </w:rPr>
        <w:t>六、业务代码</w:t>
      </w:r>
    </w:p>
    <w:p w:rsidR="004A1DF5" w:rsidRPr="008F4224" w:rsidRDefault="004A1DF5">
      <w:pPr>
        <w:ind w:firstLineChars="200" w:firstLine="480"/>
        <w:rPr>
          <w:color w:val="FF0000"/>
        </w:rPr>
      </w:pPr>
      <w:r>
        <w:rPr>
          <w:rFonts w:ascii="宋体" w:hint="eastAsia"/>
        </w:rPr>
        <w:t>业务代码是对新系统各项业务功能的分类编码，由</w:t>
      </w:r>
      <w:r w:rsidRPr="008F4224">
        <w:rPr>
          <w:rFonts w:ascii="宋体"/>
          <w:color w:val="FF0000"/>
        </w:rPr>
        <w:t>4</w:t>
      </w:r>
      <w:r w:rsidRPr="008F4224">
        <w:rPr>
          <w:rFonts w:ascii="宋体" w:hint="eastAsia"/>
          <w:color w:val="FF0000"/>
        </w:rPr>
        <w:t>位数字组成</w:t>
      </w:r>
      <w:r>
        <w:rPr>
          <w:rFonts w:ascii="宋体" w:hint="eastAsia"/>
        </w:rPr>
        <w:t>。前台柜员可以通过录入不同业务代码进入相应的界面来处理相关业务。前三位用于区别不同业务种类和业务模块，第四位用来区别具体的业务操作。</w:t>
      </w:r>
      <w:r>
        <w:rPr>
          <w:rFonts w:ascii="宋体" w:hAnsi="宋体" w:hint="eastAsia"/>
        </w:rPr>
        <w:t>第四位的具体含义包括：</w:t>
      </w:r>
      <w:r w:rsidRPr="008F4224">
        <w:rPr>
          <w:rFonts w:ascii="宋体" w:hAnsi="宋体" w:hint="eastAsia"/>
          <w:color w:val="FF0000"/>
        </w:rPr>
        <w:t>1、开户（经办取消、日初），2、销户（复核取消、日结），3、存入</w:t>
      </w:r>
      <w:r w:rsidRPr="008F4224">
        <w:rPr>
          <w:rFonts w:ascii="宋体" w:hAnsi="宋体"/>
          <w:color w:val="FF0000"/>
        </w:rPr>
        <w:t>(</w:t>
      </w:r>
      <w:r w:rsidRPr="008F4224">
        <w:rPr>
          <w:rFonts w:ascii="宋体" w:hAnsi="宋体" w:hint="eastAsia"/>
          <w:color w:val="FF0000"/>
        </w:rPr>
        <w:t>收现</w:t>
      </w:r>
      <w:r w:rsidRPr="008F4224">
        <w:rPr>
          <w:rFonts w:ascii="宋体" w:hAnsi="宋体"/>
          <w:color w:val="FF0000"/>
        </w:rPr>
        <w:t>)</w:t>
      </w:r>
      <w:r w:rsidRPr="008F4224">
        <w:rPr>
          <w:rFonts w:ascii="宋体" w:hAnsi="宋体" w:hint="eastAsia"/>
          <w:color w:val="FF0000"/>
        </w:rPr>
        <w:t>，4、支取（付现），5、经办，6复核7、授权，8、查询，9、维护（退票经办、查库）；尾数是0的，是包含下级菜单的按钮。</w:t>
      </w:r>
    </w:p>
    <w:p w:rsidR="004A1DF5" w:rsidRDefault="004A1DF5" w:rsidP="0004090F">
      <w:pPr>
        <w:pStyle w:val="5"/>
      </w:pPr>
      <w:r>
        <w:rPr>
          <w:rFonts w:hint="eastAsia"/>
        </w:rPr>
        <w:t>七、现金尾箱</w:t>
      </w:r>
    </w:p>
    <w:p w:rsidR="004A1DF5" w:rsidRDefault="004A1DF5">
      <w:pPr>
        <w:ind w:firstLineChars="200" w:firstLine="480"/>
      </w:pPr>
      <w:r>
        <w:rPr>
          <w:rFonts w:hint="eastAsia"/>
        </w:rPr>
        <w:t>系统中的</w:t>
      </w:r>
      <w:r>
        <w:rPr>
          <w:rFonts w:ascii="宋体" w:hAnsi="宋体" w:hint="eastAsia"/>
        </w:rPr>
        <w:t>现金</w:t>
      </w:r>
      <w:r>
        <w:rPr>
          <w:rFonts w:hint="eastAsia"/>
        </w:rPr>
        <w:t>尾箱是</w:t>
      </w:r>
      <w:r w:rsidRPr="008F4224">
        <w:rPr>
          <w:rFonts w:hint="eastAsia"/>
          <w:color w:val="FF0000"/>
        </w:rPr>
        <w:t>在系统中建立的用于记载和控制现金业务操作的虚拟尾箱</w:t>
      </w:r>
      <w:r>
        <w:rPr>
          <w:rFonts w:hint="eastAsia"/>
        </w:rPr>
        <w:t>，根据不同的用途，尾箱分为</w:t>
      </w:r>
      <w:r>
        <w:rPr>
          <w:rFonts w:ascii="宋体" w:hAnsi="宋体" w:hint="eastAsia"/>
        </w:rPr>
        <w:t>A:ATM尾箱、C:CDS/CDM尾箱、R:循环机尾箱、T:普通柜员尾箱、K:金库尾箱</w:t>
      </w:r>
      <w:r>
        <w:rPr>
          <w:rFonts w:hint="eastAsia"/>
        </w:rPr>
        <w:t>。持有现金尾箱的用户才能操作现金业务。</w:t>
      </w:r>
    </w:p>
    <w:p w:rsidR="004A1DF5" w:rsidRDefault="004A1DF5">
      <w:pPr>
        <w:ind w:firstLineChars="200" w:firstLine="480"/>
      </w:pPr>
      <w:r w:rsidRPr="008F4224">
        <w:rPr>
          <w:rFonts w:hint="eastAsia"/>
          <w:color w:val="FF0000"/>
        </w:rPr>
        <w:t>现金箱号码是十位</w:t>
      </w:r>
      <w:r>
        <w:rPr>
          <w:rFonts w:hint="eastAsia"/>
        </w:rPr>
        <w:t>，组成为：</w:t>
      </w:r>
      <w:r>
        <w:rPr>
          <w:rFonts w:hint="eastAsia"/>
        </w:rPr>
        <w:t>6</w:t>
      </w:r>
      <w:r>
        <w:rPr>
          <w:rFonts w:hint="eastAsia"/>
        </w:rPr>
        <w:t>位机构号＋“</w:t>
      </w:r>
      <w:r>
        <w:rPr>
          <w:rFonts w:hint="eastAsia"/>
        </w:rPr>
        <w:t>1</w:t>
      </w:r>
      <w:r>
        <w:rPr>
          <w:rFonts w:hint="eastAsia"/>
        </w:rPr>
        <w:t>”＋</w:t>
      </w:r>
      <w:r>
        <w:rPr>
          <w:rFonts w:hint="eastAsia"/>
        </w:rPr>
        <w:t>3</w:t>
      </w:r>
      <w:r>
        <w:rPr>
          <w:rFonts w:hint="eastAsia"/>
        </w:rPr>
        <w:t>位顺序号。</w:t>
      </w:r>
    </w:p>
    <w:p w:rsidR="004A1DF5" w:rsidRDefault="004A1DF5" w:rsidP="0004090F">
      <w:pPr>
        <w:pStyle w:val="5"/>
      </w:pPr>
      <w:r>
        <w:rPr>
          <w:rFonts w:hint="eastAsia"/>
        </w:rPr>
        <w:t>八、机构凭证箱</w:t>
      </w:r>
    </w:p>
    <w:p w:rsidR="004A1DF5" w:rsidRDefault="004A1DF5">
      <w:pPr>
        <w:ind w:firstLineChars="200" w:firstLine="480"/>
      </w:pPr>
      <w:r>
        <w:rPr>
          <w:rFonts w:hint="eastAsia"/>
        </w:rPr>
        <w:t>系统中</w:t>
      </w:r>
      <w:r w:rsidRPr="008F4224">
        <w:rPr>
          <w:rFonts w:hint="eastAsia"/>
          <w:color w:val="FF0000"/>
        </w:rPr>
        <w:t>为某一个机构所建立用于记载和控制凭证业务操作的虚拟凭证箱</w:t>
      </w:r>
      <w:r>
        <w:rPr>
          <w:rFonts w:hint="eastAsia"/>
        </w:rPr>
        <w:t>。一</w:t>
      </w:r>
      <w:r>
        <w:rPr>
          <w:rFonts w:hint="eastAsia"/>
        </w:rPr>
        <w:lastRenderedPageBreak/>
        <w:t>个机构只有一个机构凭证箱。每一个机构凭证箱都必须有两个管理员。只有管理机构凭证箱的用户才能办理网点凭证调缴、调剂、上交等业务。</w:t>
      </w:r>
    </w:p>
    <w:p w:rsidR="004A1DF5" w:rsidRDefault="004A1DF5">
      <w:pPr>
        <w:ind w:firstLineChars="200" w:firstLine="480"/>
      </w:pPr>
      <w:r>
        <w:rPr>
          <w:rFonts w:hint="eastAsia"/>
        </w:rPr>
        <w:t>目前一个机构只有一个机构箱。号码为</w:t>
      </w:r>
      <w:r>
        <w:rPr>
          <w:rFonts w:hint="eastAsia"/>
        </w:rPr>
        <w:t>001</w:t>
      </w:r>
      <w:r>
        <w:rPr>
          <w:rFonts w:hint="eastAsia"/>
        </w:rPr>
        <w:t>。</w:t>
      </w:r>
    </w:p>
    <w:p w:rsidR="004A1DF5" w:rsidRDefault="004A1DF5" w:rsidP="0004090F">
      <w:pPr>
        <w:pStyle w:val="5"/>
      </w:pPr>
      <w:r>
        <w:rPr>
          <w:rFonts w:hint="eastAsia"/>
        </w:rPr>
        <w:t>九、柜员凭证箱</w:t>
      </w:r>
    </w:p>
    <w:p w:rsidR="004A1DF5" w:rsidRPr="00B832D7" w:rsidRDefault="004A1DF5">
      <w:pPr>
        <w:ind w:firstLineChars="200" w:firstLine="480"/>
        <w:rPr>
          <w:color w:val="FF0000"/>
        </w:rPr>
      </w:pPr>
      <w:r>
        <w:rPr>
          <w:rFonts w:hint="eastAsia"/>
        </w:rPr>
        <w:t>系统中</w:t>
      </w:r>
      <w:r w:rsidRPr="00B832D7">
        <w:rPr>
          <w:rFonts w:hint="eastAsia"/>
          <w:color w:val="FF0000"/>
        </w:rPr>
        <w:t>为供柜员使用而建立的虚拟凭证箱。一个用户只能拥有一个。持有柜员凭证箱的用户才能办理柜员凭证调剂、出售、签发等业务。</w:t>
      </w:r>
    </w:p>
    <w:p w:rsidR="004A1DF5" w:rsidRDefault="004A1DF5">
      <w:pPr>
        <w:ind w:firstLineChars="200" w:firstLine="480"/>
      </w:pPr>
      <w:r>
        <w:rPr>
          <w:rFonts w:hint="eastAsia"/>
        </w:rPr>
        <w:t>一个柜员只有一个柜员凭证箱。凭证箱号以三位数字标识。（</w:t>
      </w:r>
      <w:r>
        <w:rPr>
          <w:rFonts w:hint="eastAsia"/>
        </w:rPr>
        <w:t>001</w:t>
      </w:r>
      <w:r>
        <w:rPr>
          <w:rFonts w:hint="eastAsia"/>
        </w:rPr>
        <w:t>除外）。</w:t>
      </w:r>
    </w:p>
    <w:p w:rsidR="004A1DF5" w:rsidRDefault="004A1DF5" w:rsidP="0004090F">
      <w:pPr>
        <w:pStyle w:val="5"/>
      </w:pPr>
      <w:r>
        <w:rPr>
          <w:rFonts w:hint="eastAsia"/>
        </w:rPr>
        <w:t>十、内部资金号</w:t>
      </w:r>
    </w:p>
    <w:p w:rsidR="004A1DF5" w:rsidRPr="00B832D7" w:rsidRDefault="004A1DF5">
      <w:pPr>
        <w:ind w:firstLineChars="200" w:firstLine="480"/>
        <w:rPr>
          <w:rFonts w:ascii="宋体"/>
          <w:color w:val="FF0000"/>
          <w:kern w:val="0"/>
          <w:szCs w:val="18"/>
          <w:lang w:val="zh-CN"/>
        </w:rPr>
      </w:pPr>
      <w:r w:rsidRPr="00B832D7">
        <w:rPr>
          <w:rFonts w:ascii="宋体" w:hint="eastAsia"/>
          <w:color w:val="FF0000"/>
          <w:kern w:val="0"/>
          <w:szCs w:val="18"/>
          <w:lang w:val="zh-CN"/>
        </w:rPr>
        <w:t>内部资金号是不包含机构号和货币号的内部户口号</w:t>
      </w:r>
      <w:r>
        <w:rPr>
          <w:rFonts w:ascii="宋体" w:hint="eastAsia"/>
          <w:kern w:val="0"/>
          <w:szCs w:val="18"/>
          <w:lang w:val="zh-CN"/>
        </w:rPr>
        <w:t>（</w:t>
      </w:r>
      <w:r w:rsidRPr="00B832D7">
        <w:rPr>
          <w:rFonts w:ascii="宋体" w:hint="eastAsia"/>
          <w:color w:val="FF0000"/>
          <w:kern w:val="0"/>
          <w:szCs w:val="18"/>
          <w:lang w:val="zh-CN"/>
        </w:rPr>
        <w:t>旧系统AS/400中的内部账号</w:t>
      </w:r>
      <w:r>
        <w:rPr>
          <w:rFonts w:ascii="宋体" w:hint="eastAsia"/>
          <w:kern w:val="0"/>
          <w:szCs w:val="18"/>
          <w:lang w:val="zh-CN"/>
        </w:rPr>
        <w:t>）。其构成为：</w:t>
      </w:r>
      <w:r w:rsidRPr="00B832D7">
        <w:rPr>
          <w:rFonts w:ascii="宋体" w:hint="eastAsia"/>
          <w:color w:val="FF0000"/>
          <w:kern w:val="0"/>
          <w:szCs w:val="18"/>
          <w:lang w:val="zh-CN"/>
        </w:rPr>
        <w:t>一级科目号（4位）＋4位户口序号。</w:t>
      </w:r>
    </w:p>
    <w:p w:rsidR="004A1DF5" w:rsidRDefault="004A1DF5">
      <w:pPr>
        <w:ind w:firstLineChars="200" w:firstLine="480"/>
      </w:pPr>
      <w:r w:rsidRPr="00B832D7">
        <w:rPr>
          <w:rFonts w:ascii="宋体" w:hint="eastAsia"/>
          <w:color w:val="FF0000"/>
          <w:kern w:val="0"/>
          <w:szCs w:val="18"/>
          <w:lang w:val="zh-CN"/>
        </w:rPr>
        <w:t>普通内部户口号的构成为：“9”＋6位机构号＋8位内部资金号＋“0”＋2位货币号</w:t>
      </w:r>
    </w:p>
    <w:p w:rsidR="004A1DF5" w:rsidRDefault="004A1DF5" w:rsidP="0004090F">
      <w:pPr>
        <w:pStyle w:val="5"/>
      </w:pPr>
      <w:r>
        <w:rPr>
          <w:rFonts w:hint="eastAsia"/>
        </w:rPr>
        <w:t>十一、挂账单</w:t>
      </w:r>
      <w:r>
        <w:rPr>
          <w:rFonts w:hint="eastAsia"/>
        </w:rPr>
        <w:t>/</w:t>
      </w:r>
      <w:r>
        <w:rPr>
          <w:rFonts w:hint="eastAsia"/>
        </w:rPr>
        <w:t>销账单</w:t>
      </w:r>
    </w:p>
    <w:p w:rsidR="004A1DF5" w:rsidRDefault="004A1DF5" w:rsidP="0004090F">
      <w:pPr>
        <w:pStyle w:val="6"/>
      </w:pPr>
      <w:r>
        <w:rPr>
          <w:rFonts w:hint="eastAsia"/>
        </w:rPr>
        <w:t>（一）挂账单</w:t>
      </w:r>
    </w:p>
    <w:p w:rsidR="004A1DF5" w:rsidRDefault="004A1DF5">
      <w:pPr>
        <w:ind w:firstLineChars="200" w:firstLine="480"/>
      </w:pPr>
      <w:r>
        <w:rPr>
          <w:rFonts w:hint="eastAsia"/>
        </w:rPr>
        <w:t>挂账单是为销账类账户设置的电子卡片，用于销账类账户的明细核算。每一个挂账单都</w:t>
      </w:r>
      <w:r w:rsidRPr="00B832D7">
        <w:rPr>
          <w:rFonts w:hint="eastAsia"/>
          <w:color w:val="FF0000"/>
        </w:rPr>
        <w:t>类似于一个小账户</w:t>
      </w:r>
      <w:r>
        <w:rPr>
          <w:rFonts w:hint="eastAsia"/>
        </w:rPr>
        <w:t>，记载着挂账单建立的时间、金额、和业务发生的情况，便于操作人员使用和控制。挂账单按照所属类型（应收、应付）确定余额方向，不允许透支。</w:t>
      </w:r>
    </w:p>
    <w:p w:rsidR="004A1DF5" w:rsidRDefault="004A1DF5" w:rsidP="0004090F">
      <w:pPr>
        <w:pStyle w:val="6"/>
      </w:pPr>
      <w:r>
        <w:rPr>
          <w:rFonts w:hint="eastAsia"/>
        </w:rPr>
        <w:t>（二）销账单</w:t>
      </w:r>
    </w:p>
    <w:p w:rsidR="004A1DF5" w:rsidRDefault="004A1DF5">
      <w:pPr>
        <w:ind w:firstLineChars="200" w:firstLine="480"/>
      </w:pPr>
      <w:r>
        <w:rPr>
          <w:rFonts w:hint="eastAsia"/>
        </w:rPr>
        <w:t>销账单是对挂账单进行销账处理时产生的业务记录单据。</w:t>
      </w:r>
      <w:r w:rsidRPr="00B832D7">
        <w:rPr>
          <w:rFonts w:hint="eastAsia"/>
          <w:color w:val="FF0000"/>
        </w:rPr>
        <w:t>销账单只是一笔业务记录</w:t>
      </w:r>
      <w:r>
        <w:rPr>
          <w:rFonts w:hint="eastAsia"/>
        </w:rPr>
        <w:t>，不具备挂账单的电子卡片功能。</w:t>
      </w:r>
    </w:p>
    <w:p w:rsidR="004A1DF5" w:rsidRDefault="004A1DF5" w:rsidP="0004090F">
      <w:pPr>
        <w:pStyle w:val="5"/>
      </w:pPr>
      <w:bookmarkStart w:id="11" w:name="_十二、现金单"/>
      <w:bookmarkEnd w:id="11"/>
      <w:r>
        <w:rPr>
          <w:rFonts w:hint="eastAsia"/>
        </w:rPr>
        <w:t>十二、现金单</w:t>
      </w:r>
    </w:p>
    <w:p w:rsidR="004A1DF5" w:rsidRDefault="004A1DF5">
      <w:pPr>
        <w:ind w:firstLineChars="200" w:firstLine="480"/>
      </w:pPr>
      <w:r>
        <w:rPr>
          <w:rFonts w:hint="eastAsia"/>
        </w:rPr>
        <w:t>当</w:t>
      </w:r>
      <w:r w:rsidRPr="00B832D7">
        <w:rPr>
          <w:rFonts w:hint="eastAsia"/>
          <w:color w:val="FF0000"/>
        </w:rPr>
        <w:t>直接收入现金但还未使用这笔现金或支取了一笔待付现的款项时，新系统</w:t>
      </w:r>
      <w:r w:rsidRPr="00B832D7">
        <w:rPr>
          <w:rFonts w:hint="eastAsia"/>
          <w:color w:val="FF0000"/>
        </w:rPr>
        <w:lastRenderedPageBreak/>
        <w:t>中使用“现金单”来核算这种业务</w:t>
      </w:r>
      <w:r>
        <w:rPr>
          <w:rFonts w:hint="eastAsia"/>
        </w:rPr>
        <w:t>。现金单使用专用户口：“</w:t>
      </w:r>
      <w:r>
        <w:rPr>
          <w:rFonts w:hint="eastAsia"/>
        </w:rPr>
        <w:t>9</w:t>
      </w:r>
      <w:r>
        <w:rPr>
          <w:rFonts w:hint="eastAsia"/>
        </w:rPr>
        <w:t>”</w:t>
      </w:r>
      <w:r>
        <w:rPr>
          <w:rFonts w:hint="eastAsia"/>
        </w:rPr>
        <w:t>+</w:t>
      </w:r>
      <w:r>
        <w:rPr>
          <w:rFonts w:hint="eastAsia"/>
        </w:rPr>
        <w:t>机构号（</w:t>
      </w:r>
      <w:r>
        <w:rPr>
          <w:rFonts w:hint="eastAsia"/>
        </w:rPr>
        <w:t>6</w:t>
      </w:r>
      <w:r>
        <w:rPr>
          <w:rFonts w:hint="eastAsia"/>
        </w:rPr>
        <w:t>位）</w:t>
      </w:r>
      <w:r>
        <w:rPr>
          <w:rFonts w:hint="eastAsia"/>
        </w:rPr>
        <w:t>+</w:t>
      </w:r>
      <w:r>
        <w:rPr>
          <w:rFonts w:hint="eastAsia"/>
        </w:rPr>
        <w:t>现金单专用内部资金号（</w:t>
      </w:r>
      <w:r>
        <w:rPr>
          <w:rFonts w:hint="eastAsia"/>
        </w:rPr>
        <w:t>8</w:t>
      </w:r>
      <w:r>
        <w:rPr>
          <w:rFonts w:hint="eastAsia"/>
        </w:rPr>
        <w:t>位）</w:t>
      </w:r>
      <w:r>
        <w:rPr>
          <w:rFonts w:hint="eastAsia"/>
        </w:rPr>
        <w:t>+</w:t>
      </w:r>
      <w:r>
        <w:rPr>
          <w:rFonts w:hint="eastAsia"/>
        </w:rPr>
        <w:t>“</w:t>
      </w:r>
      <w:r>
        <w:rPr>
          <w:rFonts w:hint="eastAsia"/>
        </w:rPr>
        <w:t>0</w:t>
      </w:r>
      <w:r>
        <w:rPr>
          <w:rFonts w:hint="eastAsia"/>
        </w:rPr>
        <w:t>”</w:t>
      </w:r>
      <w:r>
        <w:rPr>
          <w:rFonts w:hint="eastAsia"/>
        </w:rPr>
        <w:t>+</w:t>
      </w:r>
      <w:r>
        <w:rPr>
          <w:rFonts w:hint="eastAsia"/>
        </w:rPr>
        <w:t>币种（</w:t>
      </w:r>
      <w:r>
        <w:rPr>
          <w:rFonts w:hint="eastAsia"/>
        </w:rPr>
        <w:t>2</w:t>
      </w:r>
      <w:r>
        <w:rPr>
          <w:rFonts w:hint="eastAsia"/>
        </w:rPr>
        <w:t>）。</w:t>
      </w:r>
      <w:r w:rsidRPr="00B832D7">
        <w:rPr>
          <w:rFonts w:hint="eastAsia"/>
          <w:color w:val="FF0000"/>
        </w:rPr>
        <w:t>户口自动开立</w:t>
      </w:r>
      <w:r>
        <w:rPr>
          <w:rFonts w:hint="eastAsia"/>
        </w:rPr>
        <w:t>，不允许手工关户。在使用中表现为现金单号；本户口（外币）的钞汇标志为现钞；余额控制在贷方（每一笔现金单都不允许出现透支）；不允许手工记账；对产生的每一笔现金单都可以多次使用，但不允许补存入已经存在的现金单；通过收款产生的现金单允许退款操作，通过付款业务产生的现金单允许付现操作。</w:t>
      </w:r>
    </w:p>
    <w:p w:rsidR="004A1DF5" w:rsidRDefault="004A1DF5">
      <w:pPr>
        <w:ind w:firstLineChars="200" w:firstLine="480"/>
      </w:pPr>
      <w:r>
        <w:rPr>
          <w:rFonts w:hint="eastAsia"/>
        </w:rPr>
        <w:t>现金单只是证明客户可以取现或已经存现的单据，使用时用户应将客户手中的现金单收回作为业务办理凭证留存，分次使用现金单时，可打印实时现金单给客户，但一笔现金单使用完毕后客户手中应没有现金单单据。</w:t>
      </w:r>
    </w:p>
    <w:p w:rsidR="004A1DF5" w:rsidRDefault="004A1DF5">
      <w:pPr>
        <w:ind w:firstLineChars="200" w:firstLine="480"/>
      </w:pPr>
      <w:r>
        <w:rPr>
          <w:rFonts w:hint="eastAsia"/>
        </w:rPr>
        <w:t>现金单凭证上存在客户签字（</w:t>
      </w:r>
      <w:r>
        <w:rPr>
          <w:rFonts w:hint="eastAsia"/>
        </w:rPr>
        <w:t>1</w:t>
      </w:r>
      <w:r>
        <w:rPr>
          <w:rFonts w:hint="eastAsia"/>
        </w:rPr>
        <w:t>）和客户签字（</w:t>
      </w:r>
      <w:r>
        <w:rPr>
          <w:rFonts w:hint="eastAsia"/>
        </w:rPr>
        <w:t>2</w:t>
      </w:r>
      <w:r>
        <w:rPr>
          <w:rFonts w:hint="eastAsia"/>
        </w:rPr>
        <w:t>）。如需将现金单交由客户流转，在交付时应让客户在客户签字（</w:t>
      </w:r>
      <w:r>
        <w:rPr>
          <w:rFonts w:hint="eastAsia"/>
        </w:rPr>
        <w:t>1</w:t>
      </w:r>
      <w:r>
        <w:rPr>
          <w:rFonts w:hint="eastAsia"/>
        </w:rPr>
        <w:t>）处签字，在收回现金单使用时，应要求客户在客户签字（</w:t>
      </w:r>
      <w:r>
        <w:rPr>
          <w:rFonts w:hint="eastAsia"/>
        </w:rPr>
        <w:t>2</w:t>
      </w:r>
      <w:r>
        <w:rPr>
          <w:rFonts w:hint="eastAsia"/>
        </w:rPr>
        <w:t>）签字，并核对签字是否一致，以避免可能出现的风险。</w:t>
      </w:r>
    </w:p>
    <w:p w:rsidR="004A1DF5" w:rsidRDefault="004A1DF5" w:rsidP="0004090F">
      <w:pPr>
        <w:pStyle w:val="5"/>
      </w:pPr>
      <w:r>
        <w:rPr>
          <w:rFonts w:hint="eastAsia"/>
        </w:rPr>
        <w:t>十三、交易种类</w:t>
      </w:r>
    </w:p>
    <w:p w:rsidR="004A1DF5" w:rsidRDefault="004A1DF5">
      <w:pPr>
        <w:ind w:firstLineChars="200" w:firstLine="480"/>
        <w:rPr>
          <w:rFonts w:ascii="宋体" w:hAnsi="宋体"/>
        </w:rPr>
      </w:pPr>
      <w:r>
        <w:rPr>
          <w:rFonts w:ascii="宋体" w:hAnsi="宋体" w:hint="eastAsia"/>
        </w:rPr>
        <w:t>用来</w:t>
      </w:r>
      <w:r w:rsidRPr="00B832D7">
        <w:rPr>
          <w:rFonts w:ascii="宋体" w:hAnsi="宋体" w:hint="eastAsia"/>
          <w:color w:val="FF0000"/>
        </w:rPr>
        <w:t>描述一笔资金交易</w:t>
      </w:r>
      <w:r>
        <w:rPr>
          <w:rFonts w:ascii="宋体" w:hAnsi="宋体" w:hint="eastAsia"/>
        </w:rPr>
        <w:t>的类型，包括以下内容：</w:t>
      </w:r>
    </w:p>
    <w:p w:rsidR="004A1DF5" w:rsidRDefault="004A1DF5">
      <w:pPr>
        <w:ind w:firstLineChars="200" w:firstLine="480"/>
        <w:rPr>
          <w:rFonts w:ascii="宋体" w:hAnsi="宋体"/>
        </w:rPr>
      </w:pPr>
      <w:r>
        <w:rPr>
          <w:rFonts w:ascii="宋体" w:hAnsi="宋体" w:hint="eastAsia"/>
        </w:rPr>
        <w:t>1、金融类，</w:t>
      </w:r>
      <w:r w:rsidRPr="00B832D7">
        <w:rPr>
          <w:rFonts w:ascii="宋体" w:hAnsi="宋体" w:hint="eastAsia"/>
          <w:color w:val="FF0000"/>
        </w:rPr>
        <w:t>产生账务的资金交易</w:t>
      </w:r>
      <w:r>
        <w:rPr>
          <w:rFonts w:ascii="宋体" w:hAnsi="宋体" w:hint="eastAsia"/>
        </w:rPr>
        <w:t>。</w:t>
      </w:r>
    </w:p>
    <w:p w:rsidR="004A1DF5" w:rsidRDefault="004A1DF5">
      <w:pPr>
        <w:ind w:firstLineChars="200" w:firstLine="480"/>
        <w:rPr>
          <w:rFonts w:ascii="宋体" w:hAnsi="宋体"/>
        </w:rPr>
      </w:pPr>
      <w:r>
        <w:rPr>
          <w:rFonts w:ascii="宋体" w:hAnsi="宋体" w:hint="eastAsia"/>
        </w:rPr>
        <w:t>2、预期类，未产生账务但处在业务中的一个步骤，并</w:t>
      </w:r>
      <w:r w:rsidRPr="00B832D7">
        <w:rPr>
          <w:rFonts w:ascii="宋体" w:hAnsi="宋体" w:hint="eastAsia"/>
          <w:color w:val="FF0000"/>
        </w:rPr>
        <w:t>对一定金额进行了预期类冻结的资金交易</w:t>
      </w:r>
      <w:r>
        <w:rPr>
          <w:rFonts w:ascii="宋体" w:hAnsi="宋体" w:hint="eastAsia"/>
        </w:rPr>
        <w:t>。</w:t>
      </w:r>
    </w:p>
    <w:p w:rsidR="004A1DF5" w:rsidRDefault="004A1DF5" w:rsidP="0004090F">
      <w:pPr>
        <w:pStyle w:val="5"/>
      </w:pPr>
      <w:r>
        <w:rPr>
          <w:rFonts w:hint="eastAsia"/>
        </w:rPr>
        <w:t>十四、相关日期描述</w:t>
      </w:r>
    </w:p>
    <w:p w:rsidR="004A1DF5" w:rsidRDefault="004A1DF5" w:rsidP="0004090F">
      <w:pPr>
        <w:pStyle w:val="6"/>
        <w:rPr>
          <w:kern w:val="0"/>
        </w:rPr>
      </w:pPr>
      <w:r>
        <w:rPr>
          <w:rFonts w:hint="eastAsia"/>
          <w:kern w:val="0"/>
        </w:rPr>
        <w:t>（</w:t>
      </w:r>
      <w:r>
        <w:rPr>
          <w:rFonts w:hint="eastAsia"/>
          <w:kern w:val="0"/>
          <w:lang w:val="zh-CN"/>
        </w:rPr>
        <w:t>一</w:t>
      </w:r>
      <w:r>
        <w:rPr>
          <w:rFonts w:hint="eastAsia"/>
          <w:kern w:val="0"/>
        </w:rPr>
        <w:t>）</w:t>
      </w:r>
      <w:r>
        <w:rPr>
          <w:rFonts w:hint="eastAsia"/>
          <w:kern w:val="0"/>
          <w:lang w:val="zh-CN"/>
        </w:rPr>
        <w:t>生效日</w:t>
      </w:r>
    </w:p>
    <w:p w:rsidR="004A1DF5" w:rsidRDefault="004A1DF5">
      <w:pPr>
        <w:autoSpaceDE w:val="0"/>
        <w:autoSpaceDN w:val="0"/>
        <w:adjustRightInd w:val="0"/>
        <w:ind w:firstLineChars="200" w:firstLine="480"/>
        <w:rPr>
          <w:rFonts w:ascii="宋体" w:hAnsi="宋体"/>
          <w:kern w:val="0"/>
          <w:szCs w:val="18"/>
          <w:lang w:val="zh-CN"/>
        </w:rPr>
      </w:pPr>
      <w:r>
        <w:rPr>
          <w:rFonts w:ascii="宋体" w:hAnsi="宋体" w:hint="eastAsia"/>
          <w:kern w:val="0"/>
          <w:szCs w:val="18"/>
          <w:lang w:val="zh-CN"/>
        </w:rPr>
        <w:t>指</w:t>
      </w:r>
      <w:r w:rsidRPr="00B832D7">
        <w:rPr>
          <w:rFonts w:ascii="宋体" w:hAnsi="宋体" w:hint="eastAsia"/>
          <w:color w:val="FF0000"/>
          <w:kern w:val="0"/>
          <w:szCs w:val="18"/>
          <w:lang w:val="zh-CN"/>
        </w:rPr>
        <w:t>参数或业务控制生效的时间</w:t>
      </w:r>
      <w:r>
        <w:rPr>
          <w:rFonts w:ascii="宋体" w:hAnsi="宋体" w:hint="eastAsia"/>
          <w:kern w:val="0"/>
          <w:szCs w:val="18"/>
          <w:lang w:val="zh-CN"/>
        </w:rPr>
        <w:t>。输入的生效日期为当日的，则为输入后立即生效；输入的生效日期为远期的，则为生效日期的</w:t>
      </w:r>
      <w:r>
        <w:rPr>
          <w:rFonts w:ascii="宋体" w:hAnsi="宋体"/>
          <w:kern w:val="0"/>
          <w:szCs w:val="18"/>
          <w:lang w:val="zh-CN"/>
        </w:rPr>
        <w:t>0</w:t>
      </w:r>
      <w:r>
        <w:rPr>
          <w:rFonts w:ascii="宋体" w:hAnsi="宋体" w:hint="eastAsia"/>
          <w:kern w:val="0"/>
          <w:szCs w:val="18"/>
          <w:lang w:val="zh-CN"/>
        </w:rPr>
        <w:t>点</w:t>
      </w:r>
      <w:r>
        <w:rPr>
          <w:rFonts w:ascii="宋体" w:hAnsi="宋体"/>
          <w:kern w:val="0"/>
          <w:szCs w:val="18"/>
          <w:lang w:val="zh-CN"/>
        </w:rPr>
        <w:t>00</w:t>
      </w:r>
      <w:r>
        <w:rPr>
          <w:rFonts w:ascii="宋体" w:hAnsi="宋体" w:hint="eastAsia"/>
          <w:kern w:val="0"/>
          <w:szCs w:val="18"/>
          <w:lang w:val="zh-CN"/>
        </w:rPr>
        <w:t>分生效。</w:t>
      </w:r>
    </w:p>
    <w:p w:rsidR="004A1DF5" w:rsidRDefault="004A1DF5" w:rsidP="0004090F">
      <w:pPr>
        <w:pStyle w:val="6"/>
        <w:rPr>
          <w:kern w:val="0"/>
          <w:lang w:val="zh-CN"/>
        </w:rPr>
      </w:pPr>
      <w:r>
        <w:rPr>
          <w:rFonts w:hint="eastAsia"/>
          <w:kern w:val="0"/>
          <w:lang w:val="zh-CN"/>
        </w:rPr>
        <w:t>（二）有效期至</w:t>
      </w:r>
    </w:p>
    <w:p w:rsidR="004A1DF5" w:rsidRDefault="004A1DF5">
      <w:pPr>
        <w:ind w:firstLineChars="200" w:firstLine="480"/>
        <w:rPr>
          <w:rFonts w:ascii="宋体" w:hAnsi="宋体"/>
        </w:rPr>
      </w:pPr>
      <w:r>
        <w:rPr>
          <w:rFonts w:ascii="宋体" w:hAnsi="宋体" w:hint="eastAsia"/>
          <w:kern w:val="0"/>
          <w:szCs w:val="18"/>
          <w:lang w:val="zh-CN"/>
        </w:rPr>
        <w:t>输入天数，则系统自动处理为当前日期＋输入天数－</w:t>
      </w:r>
      <w:r>
        <w:rPr>
          <w:rFonts w:ascii="宋体" w:hAnsi="宋体"/>
          <w:kern w:val="0"/>
          <w:szCs w:val="18"/>
          <w:lang w:val="zh-CN"/>
        </w:rPr>
        <w:t>1</w:t>
      </w:r>
      <w:r>
        <w:rPr>
          <w:rFonts w:ascii="宋体" w:hAnsi="宋体" w:hint="eastAsia"/>
          <w:kern w:val="0"/>
          <w:szCs w:val="18"/>
          <w:lang w:val="zh-CN"/>
        </w:rPr>
        <w:t>的</w:t>
      </w:r>
      <w:r>
        <w:rPr>
          <w:rFonts w:ascii="宋体" w:hAnsi="宋体"/>
          <w:kern w:val="0"/>
          <w:szCs w:val="18"/>
          <w:lang w:val="zh-CN"/>
        </w:rPr>
        <w:t>24</w:t>
      </w:r>
      <w:r>
        <w:rPr>
          <w:rFonts w:ascii="宋体" w:hAnsi="宋体" w:hint="eastAsia"/>
          <w:kern w:val="0"/>
          <w:szCs w:val="18"/>
          <w:lang w:val="zh-CN"/>
        </w:rPr>
        <w:t>：</w:t>
      </w:r>
      <w:r>
        <w:rPr>
          <w:rFonts w:ascii="宋体" w:hAnsi="宋体"/>
          <w:kern w:val="0"/>
          <w:szCs w:val="18"/>
          <w:lang w:val="zh-CN"/>
        </w:rPr>
        <w:t>00</w:t>
      </w:r>
      <w:r>
        <w:rPr>
          <w:rFonts w:ascii="宋体" w:hAnsi="宋体" w:hint="eastAsia"/>
          <w:kern w:val="0"/>
          <w:szCs w:val="18"/>
          <w:lang w:val="zh-CN"/>
        </w:rPr>
        <w:t>失效。输入日期，则为输入日期的</w:t>
      </w:r>
      <w:r>
        <w:rPr>
          <w:rFonts w:ascii="宋体" w:hAnsi="宋体"/>
          <w:kern w:val="0"/>
          <w:szCs w:val="18"/>
          <w:lang w:val="zh-CN"/>
        </w:rPr>
        <w:t>24</w:t>
      </w:r>
      <w:r>
        <w:rPr>
          <w:rFonts w:ascii="宋体" w:hAnsi="宋体" w:hint="eastAsia"/>
          <w:kern w:val="0"/>
          <w:szCs w:val="18"/>
          <w:lang w:val="zh-CN"/>
        </w:rPr>
        <w:t>：</w:t>
      </w:r>
      <w:r>
        <w:rPr>
          <w:rFonts w:ascii="宋体" w:hAnsi="宋体"/>
          <w:kern w:val="0"/>
          <w:szCs w:val="18"/>
          <w:lang w:val="zh-CN"/>
        </w:rPr>
        <w:t>00</w:t>
      </w:r>
      <w:r>
        <w:rPr>
          <w:rFonts w:ascii="宋体" w:hAnsi="宋体" w:hint="eastAsia"/>
          <w:kern w:val="0"/>
          <w:szCs w:val="18"/>
          <w:lang w:val="zh-CN"/>
        </w:rPr>
        <w:t>失效，即有效至</w:t>
      </w:r>
      <w:r>
        <w:rPr>
          <w:rFonts w:ascii="宋体" w:hAnsi="宋体"/>
          <w:kern w:val="0"/>
          <w:szCs w:val="18"/>
          <w:lang w:val="zh-CN"/>
        </w:rPr>
        <w:t>24</w:t>
      </w:r>
      <w:r>
        <w:rPr>
          <w:rFonts w:ascii="宋体" w:hAnsi="宋体" w:hint="eastAsia"/>
          <w:kern w:val="0"/>
          <w:szCs w:val="18"/>
          <w:lang w:val="zh-CN"/>
        </w:rPr>
        <w:t>：</w:t>
      </w:r>
      <w:r>
        <w:rPr>
          <w:rFonts w:ascii="宋体" w:hAnsi="宋体"/>
          <w:kern w:val="0"/>
          <w:szCs w:val="18"/>
          <w:lang w:val="zh-CN"/>
        </w:rPr>
        <w:t>00</w:t>
      </w:r>
      <w:r>
        <w:rPr>
          <w:rFonts w:ascii="宋体" w:hAnsi="宋体" w:hint="eastAsia"/>
          <w:kern w:val="0"/>
          <w:szCs w:val="18"/>
          <w:lang w:val="zh-CN"/>
        </w:rPr>
        <w:t>。</w:t>
      </w:r>
    </w:p>
    <w:p w:rsidR="004A1DF5" w:rsidRDefault="004A1DF5" w:rsidP="0004090F">
      <w:pPr>
        <w:pStyle w:val="4"/>
      </w:pPr>
      <w:bookmarkStart w:id="12" w:name="_Toc186273549"/>
      <w:r>
        <w:rPr>
          <w:rFonts w:hint="eastAsia"/>
        </w:rPr>
        <w:lastRenderedPageBreak/>
        <w:t>第三节　客户、户口、账户的基本情况</w:t>
      </w:r>
      <w:bookmarkEnd w:id="12"/>
    </w:p>
    <w:p w:rsidR="004A1DF5" w:rsidRDefault="004A1DF5" w:rsidP="0004090F">
      <w:pPr>
        <w:pStyle w:val="5"/>
      </w:pPr>
      <w:r>
        <w:rPr>
          <w:rFonts w:hint="eastAsia"/>
        </w:rPr>
        <w:t>一、客户</w:t>
      </w:r>
    </w:p>
    <w:p w:rsidR="004A1DF5" w:rsidRDefault="004A1DF5" w:rsidP="0004090F">
      <w:pPr>
        <w:pStyle w:val="6"/>
      </w:pPr>
      <w:r>
        <w:rPr>
          <w:rFonts w:hint="eastAsia"/>
        </w:rPr>
        <w:t>（一）基本概念</w:t>
      </w:r>
    </w:p>
    <w:p w:rsidR="004A1DF5" w:rsidRDefault="004A1DF5">
      <w:pPr>
        <w:pStyle w:val="a5"/>
        <w:ind w:firstLine="480"/>
      </w:pPr>
      <w:r>
        <w:rPr>
          <w:rFonts w:ascii="宋体" w:hint="eastAsia"/>
          <w:szCs w:val="21"/>
        </w:rPr>
        <w:t>在新系统中，</w:t>
      </w:r>
      <w:r w:rsidRPr="00B832D7">
        <w:rPr>
          <w:rFonts w:ascii="宋体" w:hint="eastAsia"/>
          <w:color w:val="FF0000"/>
          <w:szCs w:val="21"/>
        </w:rPr>
        <w:t>客户泛指我行的交易对象和系统管理对象</w:t>
      </w:r>
      <w:r>
        <w:rPr>
          <w:rFonts w:ascii="宋体" w:hint="eastAsia"/>
          <w:szCs w:val="21"/>
        </w:rPr>
        <w:t>。如存（贷、拆借）款关系人是客户，一个机构也是一个客户等。新系统</w:t>
      </w:r>
      <w:r>
        <w:rPr>
          <w:rFonts w:hint="eastAsia"/>
        </w:rPr>
        <w:t>通过客户资料系统为在我行开立账户、办理</w:t>
      </w:r>
      <w:r>
        <w:rPr>
          <w:rFonts w:ascii="宋体" w:hint="eastAsia"/>
          <w:szCs w:val="21"/>
        </w:rPr>
        <w:t>各类</w:t>
      </w:r>
      <w:r>
        <w:rPr>
          <w:rFonts w:hint="eastAsia"/>
        </w:rPr>
        <w:t>业务或作为我行</w:t>
      </w:r>
      <w:r>
        <w:rPr>
          <w:rFonts w:ascii="宋体" w:hint="eastAsia"/>
          <w:szCs w:val="21"/>
        </w:rPr>
        <w:t>发展</w:t>
      </w:r>
      <w:r>
        <w:rPr>
          <w:rFonts w:hint="eastAsia"/>
        </w:rPr>
        <w:t>目标的客户建立档案数据库。完整、详细记录客户信息，为银行经营活动的核算和管理提供科学合理的决策依据。信息可由各个业务部门共享。</w:t>
      </w:r>
    </w:p>
    <w:p w:rsidR="004A1DF5" w:rsidRDefault="004A1DF5">
      <w:pPr>
        <w:pStyle w:val="a6"/>
        <w:rPr>
          <w:rFonts w:ascii="宋体" w:hAnsi="宋体"/>
          <w:vanish/>
          <w:kern w:val="0"/>
        </w:rPr>
      </w:pPr>
    </w:p>
    <w:p w:rsidR="004A1DF5" w:rsidRDefault="004A1DF5" w:rsidP="0004090F">
      <w:pPr>
        <w:pStyle w:val="6"/>
      </w:pPr>
      <w:r>
        <w:rPr>
          <w:rFonts w:hint="eastAsia"/>
        </w:rPr>
        <w:t>（二）客户的分类</w:t>
      </w:r>
    </w:p>
    <w:p w:rsidR="004A1DF5" w:rsidRDefault="004A1DF5">
      <w:pPr>
        <w:pStyle w:val="a5"/>
        <w:ind w:firstLine="480"/>
        <w:rPr>
          <w:rFonts w:ascii="宋体"/>
          <w:szCs w:val="21"/>
        </w:rPr>
      </w:pPr>
      <w:r>
        <w:rPr>
          <w:rFonts w:ascii="宋体" w:hAnsi="宋体" w:hint="eastAsia"/>
          <w:szCs w:val="28"/>
        </w:rPr>
        <w:t>按</w:t>
      </w:r>
      <w:r w:rsidRPr="00B832D7">
        <w:rPr>
          <w:rFonts w:ascii="宋体" w:hAnsi="宋体" w:hint="eastAsia"/>
          <w:color w:val="FF0000"/>
          <w:szCs w:val="28"/>
        </w:rPr>
        <w:t>办理业务的</w:t>
      </w:r>
      <w:r w:rsidRPr="00B832D7">
        <w:rPr>
          <w:rFonts w:ascii="宋体" w:hint="eastAsia"/>
          <w:color w:val="FF0000"/>
          <w:szCs w:val="21"/>
        </w:rPr>
        <w:t>主体</w:t>
      </w:r>
      <w:r>
        <w:rPr>
          <w:rFonts w:ascii="宋体" w:hint="eastAsia"/>
          <w:szCs w:val="21"/>
        </w:rPr>
        <w:t>不同，客户分为：</w:t>
      </w:r>
    </w:p>
    <w:p w:rsidR="004A1DF5" w:rsidRDefault="004A1DF5">
      <w:pPr>
        <w:pStyle w:val="a5"/>
        <w:ind w:firstLine="480"/>
        <w:rPr>
          <w:rFonts w:ascii="宋体"/>
          <w:szCs w:val="21"/>
        </w:rPr>
      </w:pPr>
      <w:r>
        <w:rPr>
          <w:rFonts w:ascii="宋体" w:hint="eastAsia"/>
          <w:szCs w:val="21"/>
        </w:rPr>
        <w:t>单位客户：按商户名称和商户营业代码登记。</w:t>
      </w:r>
    </w:p>
    <w:p w:rsidR="004A1DF5" w:rsidRDefault="004A1DF5">
      <w:pPr>
        <w:pStyle w:val="a5"/>
        <w:ind w:firstLine="480"/>
        <w:rPr>
          <w:rFonts w:ascii="宋体" w:hAnsi="宋体"/>
          <w:szCs w:val="28"/>
        </w:rPr>
      </w:pPr>
      <w:r>
        <w:rPr>
          <w:rFonts w:ascii="宋体" w:hint="eastAsia"/>
          <w:szCs w:val="21"/>
        </w:rPr>
        <w:t>对私客户：按自</w:t>
      </w:r>
      <w:r>
        <w:rPr>
          <w:rFonts w:ascii="宋体" w:hAnsi="宋体" w:hint="eastAsia"/>
          <w:szCs w:val="28"/>
        </w:rPr>
        <w:t>然人名称和个人身份证明登记。</w:t>
      </w:r>
    </w:p>
    <w:p w:rsidR="004A1DF5" w:rsidRDefault="004A1DF5" w:rsidP="0004090F">
      <w:pPr>
        <w:pStyle w:val="6"/>
      </w:pPr>
      <w:r>
        <w:rPr>
          <w:rFonts w:hint="eastAsia"/>
        </w:rPr>
        <w:t>（三）客户号</w:t>
      </w:r>
      <w:r>
        <w:rPr>
          <w:rFonts w:hint="eastAsia"/>
          <w:szCs w:val="21"/>
        </w:rPr>
        <w:t>管理</w:t>
      </w:r>
      <w:r>
        <w:rPr>
          <w:rFonts w:hint="eastAsia"/>
        </w:rPr>
        <w:t>方式</w:t>
      </w:r>
    </w:p>
    <w:p w:rsidR="004A1DF5" w:rsidRDefault="004A1DF5">
      <w:pPr>
        <w:pStyle w:val="a5"/>
        <w:ind w:firstLine="480"/>
        <w:rPr>
          <w:rFonts w:ascii="宋体" w:hAnsi="宋体"/>
          <w:szCs w:val="28"/>
        </w:rPr>
      </w:pPr>
      <w:r>
        <w:rPr>
          <w:rFonts w:ascii="宋体" w:hAnsi="宋体" w:hint="eastAsia"/>
          <w:szCs w:val="28"/>
        </w:rPr>
        <w:t>客户号是对</w:t>
      </w:r>
      <w:r>
        <w:rPr>
          <w:rFonts w:ascii="宋体" w:hint="eastAsia"/>
          <w:szCs w:val="21"/>
        </w:rPr>
        <w:t>客户</w:t>
      </w:r>
      <w:r>
        <w:rPr>
          <w:rFonts w:ascii="宋体" w:hAnsi="宋体" w:hint="eastAsia"/>
          <w:szCs w:val="28"/>
        </w:rPr>
        <w:t>的唯一标识。</w:t>
      </w:r>
    </w:p>
    <w:p w:rsidR="004A1DF5" w:rsidRDefault="004A1DF5">
      <w:pPr>
        <w:pStyle w:val="a5"/>
        <w:ind w:firstLine="480"/>
        <w:rPr>
          <w:rFonts w:ascii="宋体"/>
          <w:szCs w:val="21"/>
        </w:rPr>
      </w:pPr>
      <w:r>
        <w:rPr>
          <w:rFonts w:ascii="宋体" w:hAnsi="宋体" w:hint="eastAsia"/>
        </w:rPr>
        <w:t>编码规则：</w:t>
      </w:r>
      <w:r w:rsidRPr="00B832D7">
        <w:rPr>
          <w:rFonts w:ascii="宋体" w:hAnsi="宋体"/>
          <w:color w:val="FF0000"/>
        </w:rPr>
        <w:t>3</w:t>
      </w:r>
      <w:r w:rsidRPr="00B832D7">
        <w:rPr>
          <w:rFonts w:ascii="宋体" w:hAnsi="宋体" w:hint="eastAsia"/>
          <w:color w:val="FF0000"/>
        </w:rPr>
        <w:t>位客户号前缀</w:t>
      </w:r>
      <w:r w:rsidRPr="00B832D7">
        <w:rPr>
          <w:rFonts w:ascii="宋体" w:hint="eastAsia"/>
          <w:color w:val="FF0000"/>
          <w:szCs w:val="21"/>
        </w:rPr>
        <w:t>＋</w:t>
      </w:r>
      <w:r w:rsidRPr="00B832D7">
        <w:rPr>
          <w:rFonts w:ascii="宋体"/>
          <w:color w:val="FF0000"/>
          <w:szCs w:val="21"/>
        </w:rPr>
        <w:t>7</w:t>
      </w:r>
      <w:r w:rsidRPr="00B832D7">
        <w:rPr>
          <w:rFonts w:ascii="宋体" w:hint="eastAsia"/>
          <w:color w:val="FF0000"/>
          <w:szCs w:val="21"/>
        </w:rPr>
        <w:t>位顺序号</w:t>
      </w:r>
      <w:r>
        <w:rPr>
          <w:rFonts w:ascii="宋体" w:hint="eastAsia"/>
          <w:szCs w:val="21"/>
        </w:rPr>
        <w:t>(客户号不含校验位)</w:t>
      </w:r>
    </w:p>
    <w:p w:rsidR="004A1DF5" w:rsidRDefault="004A1DF5">
      <w:pPr>
        <w:pStyle w:val="a5"/>
        <w:ind w:firstLine="480"/>
        <w:rPr>
          <w:rFonts w:ascii="宋体"/>
          <w:szCs w:val="21"/>
        </w:rPr>
      </w:pPr>
      <w:r>
        <w:rPr>
          <w:rFonts w:ascii="宋体"/>
          <w:szCs w:val="21"/>
        </w:rPr>
        <w:t>3</w:t>
      </w:r>
      <w:r>
        <w:rPr>
          <w:rFonts w:ascii="宋体" w:hint="eastAsia"/>
          <w:szCs w:val="21"/>
        </w:rPr>
        <w:t>位客户号前缀按地级市分配，根据城市对客户号容量的需求分配一个或多个客户号前缀。如北京等电话区号为</w:t>
      </w:r>
      <w:r>
        <w:rPr>
          <w:rFonts w:ascii="宋体"/>
          <w:szCs w:val="21"/>
        </w:rPr>
        <w:t>3</w:t>
      </w:r>
      <w:r>
        <w:rPr>
          <w:rFonts w:ascii="宋体" w:hint="eastAsia"/>
          <w:szCs w:val="21"/>
        </w:rPr>
        <w:t>位的城市，客户号前缀为</w:t>
      </w:r>
      <w:r>
        <w:rPr>
          <w:rFonts w:ascii="宋体"/>
          <w:szCs w:val="21"/>
        </w:rPr>
        <w:t>1</w:t>
      </w:r>
      <w:r>
        <w:rPr>
          <w:rFonts w:ascii="宋体" w:hint="eastAsia"/>
          <w:szCs w:val="21"/>
        </w:rPr>
        <w:t>＋电话区号后两位，其他电话区号为</w:t>
      </w:r>
      <w:r>
        <w:rPr>
          <w:rFonts w:ascii="宋体"/>
          <w:szCs w:val="21"/>
        </w:rPr>
        <w:t>4</w:t>
      </w:r>
      <w:r>
        <w:rPr>
          <w:rFonts w:ascii="宋体" w:hint="eastAsia"/>
          <w:szCs w:val="21"/>
        </w:rPr>
        <w:t>位的城市，客户号前缀等于电话区号的后</w:t>
      </w:r>
      <w:r>
        <w:rPr>
          <w:rFonts w:ascii="宋体"/>
          <w:szCs w:val="21"/>
        </w:rPr>
        <w:t>3</w:t>
      </w:r>
      <w:r>
        <w:rPr>
          <w:rFonts w:ascii="宋体" w:hint="eastAsia"/>
          <w:szCs w:val="21"/>
        </w:rPr>
        <w:t>位。顺序号首位</w:t>
      </w:r>
      <w:r>
        <w:rPr>
          <w:rFonts w:ascii="宋体"/>
          <w:szCs w:val="21"/>
        </w:rPr>
        <w:t>0</w:t>
      </w:r>
      <w:r>
        <w:rPr>
          <w:rFonts w:ascii="宋体" w:hint="eastAsia"/>
          <w:szCs w:val="21"/>
        </w:rPr>
        <w:t>到</w:t>
      </w:r>
      <w:r>
        <w:rPr>
          <w:rFonts w:ascii="宋体"/>
          <w:szCs w:val="21"/>
        </w:rPr>
        <w:t>8</w:t>
      </w:r>
      <w:r>
        <w:rPr>
          <w:rFonts w:ascii="宋体" w:hint="eastAsia"/>
          <w:szCs w:val="21"/>
        </w:rPr>
        <w:t>表示个人客户，</w:t>
      </w:r>
      <w:r>
        <w:rPr>
          <w:rFonts w:ascii="宋体"/>
          <w:szCs w:val="21"/>
        </w:rPr>
        <w:t>9</w:t>
      </w:r>
      <w:r>
        <w:rPr>
          <w:rFonts w:ascii="宋体" w:hint="eastAsia"/>
          <w:szCs w:val="21"/>
        </w:rPr>
        <w:t>表示单位客户。</w:t>
      </w:r>
    </w:p>
    <w:p w:rsidR="004A1DF5" w:rsidRDefault="004A1DF5">
      <w:pPr>
        <w:pStyle w:val="a5"/>
        <w:ind w:firstLine="480"/>
        <w:rPr>
          <w:rFonts w:ascii="宋体" w:hAnsi="宋体"/>
        </w:rPr>
      </w:pPr>
      <w:r w:rsidRPr="00B832D7">
        <w:rPr>
          <w:rFonts w:ascii="宋体" w:hint="eastAsia"/>
          <w:color w:val="FF0000"/>
          <w:szCs w:val="21"/>
        </w:rPr>
        <w:t>内部客户统一使用</w:t>
      </w:r>
      <w:r w:rsidRPr="00B832D7">
        <w:rPr>
          <w:rFonts w:ascii="宋体"/>
          <w:color w:val="FF0000"/>
          <w:szCs w:val="21"/>
        </w:rPr>
        <w:t>998</w:t>
      </w:r>
      <w:r w:rsidRPr="00B832D7">
        <w:rPr>
          <w:rFonts w:ascii="宋体" w:hint="eastAsia"/>
          <w:color w:val="FF0000"/>
          <w:szCs w:val="21"/>
        </w:rPr>
        <w:t>作为客户号前缀，临时客户统一使用</w:t>
      </w:r>
      <w:r w:rsidRPr="00B832D7">
        <w:rPr>
          <w:rFonts w:ascii="宋体"/>
          <w:color w:val="FF0000"/>
          <w:szCs w:val="21"/>
        </w:rPr>
        <w:t>999</w:t>
      </w:r>
      <w:r w:rsidRPr="00B832D7">
        <w:rPr>
          <w:rFonts w:ascii="宋体" w:hint="eastAsia"/>
          <w:color w:val="FF0000"/>
          <w:szCs w:val="21"/>
        </w:rPr>
        <w:t>作为客户号前缀</w:t>
      </w:r>
      <w:r>
        <w:rPr>
          <w:rFonts w:ascii="宋体" w:hint="eastAsia"/>
          <w:szCs w:val="21"/>
        </w:rPr>
        <w:t>，但999为前缀的客户号不都是临时客户,内部客户和临时客</w:t>
      </w:r>
      <w:r>
        <w:rPr>
          <w:rFonts w:ascii="宋体" w:hAnsi="宋体" w:hint="eastAsia"/>
        </w:rPr>
        <w:t>户的</w:t>
      </w:r>
      <w:r>
        <w:rPr>
          <w:rFonts w:ascii="宋体" w:hAnsi="宋体"/>
        </w:rPr>
        <w:t>7</w:t>
      </w:r>
      <w:r>
        <w:rPr>
          <w:rFonts w:ascii="宋体" w:hAnsi="宋体" w:hint="eastAsia"/>
        </w:rPr>
        <w:t>位顺序号不含个人客户和公司客户区别标识。</w:t>
      </w:r>
    </w:p>
    <w:p w:rsidR="004A1DF5" w:rsidRDefault="004A1DF5" w:rsidP="0004090F">
      <w:pPr>
        <w:pStyle w:val="6"/>
      </w:pPr>
      <w:r>
        <w:rPr>
          <w:rFonts w:hint="eastAsia"/>
        </w:rPr>
        <w:t>（四）客户资料的基本实现方式</w:t>
      </w:r>
    </w:p>
    <w:p w:rsidR="004A1DF5" w:rsidRDefault="004A1DF5">
      <w:pPr>
        <w:pStyle w:val="a5"/>
        <w:ind w:firstLine="480"/>
        <w:rPr>
          <w:rFonts w:ascii="宋体"/>
          <w:szCs w:val="21"/>
        </w:rPr>
      </w:pPr>
      <w:r>
        <w:rPr>
          <w:rFonts w:ascii="宋体" w:hAnsi="宋体" w:hint="eastAsia"/>
          <w:szCs w:val="28"/>
        </w:rPr>
        <w:t>1、分级采集：针对</w:t>
      </w:r>
      <w:r w:rsidRPr="00B832D7">
        <w:rPr>
          <w:rFonts w:ascii="宋体" w:hint="eastAsia"/>
          <w:color w:val="FF0000"/>
          <w:szCs w:val="21"/>
        </w:rPr>
        <w:t>不同类别的客户信息，设定不同的操作员采集、维护权限</w:t>
      </w:r>
      <w:r>
        <w:rPr>
          <w:rFonts w:ascii="宋体" w:hint="eastAsia"/>
          <w:szCs w:val="21"/>
        </w:rPr>
        <w:t>；</w:t>
      </w:r>
    </w:p>
    <w:p w:rsidR="004A1DF5" w:rsidRDefault="004A1DF5">
      <w:pPr>
        <w:pStyle w:val="a5"/>
        <w:ind w:firstLine="480"/>
        <w:rPr>
          <w:rFonts w:ascii="宋体" w:hAnsi="宋体"/>
          <w:szCs w:val="28"/>
        </w:rPr>
      </w:pPr>
      <w:r>
        <w:rPr>
          <w:rFonts w:ascii="宋体" w:hint="eastAsia"/>
          <w:szCs w:val="21"/>
        </w:rPr>
        <w:t>2、多渠道维护：为</w:t>
      </w:r>
      <w:r>
        <w:rPr>
          <w:rFonts w:ascii="宋体" w:hAnsi="宋体" w:hint="eastAsia"/>
          <w:szCs w:val="28"/>
        </w:rPr>
        <w:t>客户提供柜台、电话银行、网上银行、自助查询终端等</w:t>
      </w:r>
      <w:r>
        <w:rPr>
          <w:rFonts w:ascii="宋体" w:hAnsi="宋体" w:hint="eastAsia"/>
          <w:szCs w:val="21"/>
        </w:rPr>
        <w:lastRenderedPageBreak/>
        <w:t>多个</w:t>
      </w:r>
      <w:r>
        <w:rPr>
          <w:rFonts w:ascii="宋体" w:hAnsi="宋体" w:hint="eastAsia"/>
          <w:szCs w:val="28"/>
        </w:rPr>
        <w:t>信息维护渠道；</w:t>
      </w:r>
    </w:p>
    <w:p w:rsidR="004A1DF5" w:rsidRDefault="004A1DF5">
      <w:pPr>
        <w:pStyle w:val="a5"/>
        <w:ind w:firstLine="480"/>
      </w:pPr>
      <w:r>
        <w:rPr>
          <w:rFonts w:hint="eastAsia"/>
        </w:rPr>
        <w:t>3</w:t>
      </w:r>
      <w:r>
        <w:rPr>
          <w:rFonts w:hint="eastAsia"/>
        </w:rPr>
        <w:t>、信息参数化</w:t>
      </w:r>
      <w:r>
        <w:rPr>
          <w:rFonts w:ascii="宋体" w:hint="eastAsia"/>
          <w:szCs w:val="21"/>
        </w:rPr>
        <w:t>管理</w:t>
      </w:r>
      <w:r>
        <w:rPr>
          <w:rFonts w:hint="eastAsia"/>
        </w:rPr>
        <w:t>：客户信息要素均采用参数化管理，</w:t>
      </w:r>
      <w:r w:rsidRPr="00B832D7">
        <w:rPr>
          <w:rFonts w:hint="eastAsia"/>
          <w:color w:val="FF0000"/>
        </w:rPr>
        <w:t>随着客户个性化信息的增加</w:t>
      </w:r>
      <w:r>
        <w:rPr>
          <w:rFonts w:hint="eastAsia"/>
        </w:rPr>
        <w:t>、银行业务的发展、客户关系管理内涵的丰富，客户信息要素将不断增多</w:t>
      </w:r>
      <w:r>
        <w:rPr>
          <w:rFonts w:hint="eastAsia"/>
          <w:b/>
          <w:bCs/>
        </w:rPr>
        <w:t>。</w:t>
      </w:r>
    </w:p>
    <w:p w:rsidR="004A1DF5" w:rsidRDefault="004A1DF5" w:rsidP="0004090F">
      <w:pPr>
        <w:pStyle w:val="5"/>
      </w:pPr>
      <w:r>
        <w:rPr>
          <w:rFonts w:hint="eastAsia"/>
        </w:rPr>
        <w:t>二、户口</w:t>
      </w:r>
    </w:p>
    <w:p w:rsidR="004A1DF5" w:rsidRDefault="004A1DF5">
      <w:pPr>
        <w:pStyle w:val="a5"/>
        <w:ind w:firstLine="480"/>
        <w:rPr>
          <w:rFonts w:ascii="宋体"/>
          <w:szCs w:val="21"/>
        </w:rPr>
      </w:pPr>
      <w:r>
        <w:rPr>
          <w:rFonts w:ascii="宋体" w:hint="eastAsia"/>
          <w:szCs w:val="21"/>
        </w:rPr>
        <w:t>在新系统中，</w:t>
      </w:r>
      <w:r w:rsidRPr="00B832D7">
        <w:rPr>
          <w:rFonts w:ascii="宋体" w:hint="eastAsia"/>
          <w:color w:val="FF0000"/>
          <w:szCs w:val="21"/>
        </w:rPr>
        <w:t>户口是一个或若干个账户的集合</w:t>
      </w:r>
      <w:r>
        <w:rPr>
          <w:rFonts w:ascii="宋体" w:hint="eastAsia"/>
          <w:szCs w:val="21"/>
        </w:rPr>
        <w:t>，体现的是业务与账户、渠道的组合，其外在表现形式可以是</w:t>
      </w:r>
      <w:r w:rsidRPr="00B832D7">
        <w:rPr>
          <w:rFonts w:ascii="宋体" w:hint="eastAsia"/>
          <w:color w:val="FF0000"/>
          <w:szCs w:val="21"/>
        </w:rPr>
        <w:t>磁条卡、</w:t>
      </w:r>
      <w:r w:rsidRPr="00B832D7">
        <w:rPr>
          <w:color w:val="FF0000"/>
          <w:szCs w:val="21"/>
        </w:rPr>
        <w:t>IC</w:t>
      </w:r>
      <w:r w:rsidRPr="00B832D7">
        <w:rPr>
          <w:rFonts w:ascii="宋体" w:hint="eastAsia"/>
          <w:color w:val="FF0000"/>
          <w:szCs w:val="21"/>
        </w:rPr>
        <w:t>卡、纸制凭证，也可以是虚拟的号码</w:t>
      </w:r>
      <w:r>
        <w:rPr>
          <w:rFonts w:ascii="宋体" w:hint="eastAsia"/>
          <w:szCs w:val="21"/>
        </w:rPr>
        <w:t>。</w:t>
      </w:r>
      <w:r w:rsidRPr="001A6E10">
        <w:rPr>
          <w:rFonts w:ascii="宋体" w:hint="eastAsia"/>
          <w:color w:val="FF0000"/>
          <w:szCs w:val="21"/>
        </w:rPr>
        <w:t>户口是客户与账户之间的中间层</w:t>
      </w:r>
      <w:r>
        <w:rPr>
          <w:rFonts w:ascii="宋体" w:hint="eastAsia"/>
          <w:szCs w:val="21"/>
        </w:rPr>
        <w:t>。</w:t>
      </w:r>
    </w:p>
    <w:p w:rsidR="004A1DF5" w:rsidRDefault="004A1DF5">
      <w:pPr>
        <w:pStyle w:val="a5"/>
        <w:ind w:firstLine="480"/>
        <w:rPr>
          <w:kern w:val="0"/>
          <w:szCs w:val="18"/>
          <w:lang w:val="zh-CN"/>
        </w:rPr>
      </w:pPr>
      <w:r>
        <w:rPr>
          <w:rFonts w:hint="eastAsia"/>
        </w:rPr>
        <w:t>客户和操作人员使用“客户户口”和“内部户口”来实现明细账账户的组织和账务记载。其中客户户口是银行向客户提供的、客户在使用银行某些特定产品时的载体，是银行为客户开通的服务媒介。如一卡通，存折，人民币单位结算账户等。</w:t>
      </w:r>
      <w:r w:rsidRPr="001A6E10">
        <w:rPr>
          <w:rFonts w:hint="eastAsia"/>
          <w:color w:val="FF0000"/>
        </w:rPr>
        <w:t>内部户口是</w:t>
      </w:r>
      <w:r w:rsidRPr="001A6E10">
        <w:rPr>
          <w:rFonts w:hint="eastAsia"/>
          <w:color w:val="FF0000"/>
          <w:kern w:val="0"/>
          <w:szCs w:val="18"/>
          <w:lang w:val="zh-CN"/>
        </w:rPr>
        <w:t>用来进行内部资金核算的户口</w:t>
      </w:r>
      <w:r>
        <w:rPr>
          <w:rFonts w:hint="eastAsia"/>
          <w:kern w:val="0"/>
          <w:szCs w:val="18"/>
          <w:lang w:val="zh-CN"/>
        </w:rPr>
        <w:t>。</w:t>
      </w:r>
    </w:p>
    <w:p w:rsidR="004A1DF5" w:rsidRDefault="004A1DF5">
      <w:pPr>
        <w:pStyle w:val="a5"/>
        <w:ind w:firstLine="480"/>
      </w:pPr>
      <w:r>
        <w:rPr>
          <w:rFonts w:hint="eastAsia"/>
          <w:bCs/>
        </w:rPr>
        <w:t>户口管理的</w:t>
      </w:r>
      <w:r>
        <w:rPr>
          <w:rFonts w:hint="eastAsia"/>
        </w:rPr>
        <w:t>目的：</w:t>
      </w:r>
    </w:p>
    <w:p w:rsidR="004A1DF5" w:rsidRDefault="004A1DF5">
      <w:pPr>
        <w:pStyle w:val="a5"/>
        <w:ind w:firstLine="480"/>
      </w:pPr>
      <w:r>
        <w:rPr>
          <w:rFonts w:hint="eastAsia"/>
        </w:rPr>
        <w:t>1</w:t>
      </w:r>
      <w:r>
        <w:rPr>
          <w:rFonts w:hint="eastAsia"/>
        </w:rPr>
        <w:t>、灵活地对账户和业务（功能）进行不同组合，实现产品的设计，为我行更快的推出各种银行产品奠定基础；</w:t>
      </w:r>
    </w:p>
    <w:p w:rsidR="004A1DF5" w:rsidRDefault="004A1DF5">
      <w:pPr>
        <w:pStyle w:val="a5"/>
        <w:ind w:firstLine="480"/>
        <w:rPr>
          <w:rFonts w:ascii="宋体"/>
          <w:szCs w:val="21"/>
        </w:rPr>
      </w:pPr>
      <w:r>
        <w:rPr>
          <w:rFonts w:hint="eastAsia"/>
        </w:rPr>
        <w:t>2</w:t>
      </w:r>
      <w:r>
        <w:rPr>
          <w:rFonts w:hint="eastAsia"/>
        </w:rPr>
        <w:t>、方便客户号</w:t>
      </w:r>
      <w:r>
        <w:rPr>
          <w:rFonts w:hint="eastAsia"/>
          <w:szCs w:val="28"/>
        </w:rPr>
        <w:t>下的多个账户在不同户口间的移植，满足客户不同时期的各种</w:t>
      </w:r>
      <w:r>
        <w:rPr>
          <w:rFonts w:ascii="宋体" w:hint="eastAsia"/>
          <w:szCs w:val="21"/>
        </w:rPr>
        <w:t>需求</w:t>
      </w:r>
      <w:r>
        <w:rPr>
          <w:rFonts w:hint="eastAsia"/>
          <w:szCs w:val="28"/>
        </w:rPr>
        <w:t>，提高客户的忠诚度。</w:t>
      </w:r>
    </w:p>
    <w:p w:rsidR="004A1DF5" w:rsidRDefault="004A1DF5" w:rsidP="0004090F">
      <w:pPr>
        <w:pStyle w:val="5"/>
      </w:pPr>
      <w:r>
        <w:rPr>
          <w:rFonts w:hint="eastAsia"/>
        </w:rPr>
        <w:t>三、客户户口的构成</w:t>
      </w:r>
    </w:p>
    <w:p w:rsidR="004A1DF5" w:rsidRDefault="004A1DF5">
      <w:pPr>
        <w:ind w:firstLineChars="200" w:firstLine="480"/>
        <w:rPr>
          <w:rFonts w:ascii="宋体" w:hAnsi="宋体"/>
        </w:rPr>
      </w:pPr>
      <w:r>
        <w:rPr>
          <w:rFonts w:ascii="宋体" w:hAnsi="宋体" w:hint="eastAsia"/>
        </w:rPr>
        <w:t>（1）单位活期类户口</w:t>
      </w:r>
    </w:p>
    <w:p w:rsidR="004A1DF5" w:rsidRDefault="004A1DF5">
      <w:pPr>
        <w:ind w:firstLineChars="200" w:firstLine="480"/>
        <w:rPr>
          <w:rFonts w:ascii="宋体" w:hAnsi="宋体"/>
        </w:rPr>
      </w:pPr>
      <w:r>
        <w:rPr>
          <w:rFonts w:ascii="宋体" w:hAnsi="宋体" w:hint="eastAsia"/>
        </w:rPr>
        <w:t>单位活期类户口的长度为15位，其编码规则为10位客户号＋2位货币号＋3位顺序号。3位顺序号中包含校验信息。</w:t>
      </w:r>
    </w:p>
    <w:p w:rsidR="004A1DF5" w:rsidRDefault="004A1DF5" w:rsidP="0004090F">
      <w:pPr>
        <w:ind w:firstLineChars="200" w:firstLine="480"/>
        <w:outlineLvl w:val="0"/>
        <w:rPr>
          <w:rFonts w:ascii="宋体" w:hAnsi="宋体"/>
        </w:rPr>
      </w:pPr>
      <w:r>
        <w:rPr>
          <w:rFonts w:ascii="宋体" w:hAnsi="宋体" w:hint="eastAsia"/>
        </w:rPr>
        <w:t>（2）定期/保证金等户口</w:t>
      </w:r>
    </w:p>
    <w:p w:rsidR="004A1DF5" w:rsidRDefault="004A1DF5">
      <w:pPr>
        <w:ind w:firstLineChars="200" w:firstLine="480"/>
        <w:rPr>
          <w:rFonts w:ascii="宋体" w:hAnsi="宋体"/>
        </w:rPr>
      </w:pPr>
      <w:r>
        <w:rPr>
          <w:rFonts w:ascii="宋体" w:hAnsi="宋体" w:hint="eastAsia"/>
        </w:rPr>
        <w:t>存单、保证金等按客户管理，户口的长度为17位，其编码规则为10位客户号＋2位户口前缀＋4位顺序号＋1位校验位。户口前缀按户口类型分配，根据每类户口对户口号容量的需求分配一个或多个前缀。</w:t>
      </w:r>
    </w:p>
    <w:p w:rsidR="004A1DF5" w:rsidRDefault="004A1DF5" w:rsidP="0004090F">
      <w:pPr>
        <w:ind w:firstLineChars="200" w:firstLine="480"/>
        <w:outlineLvl w:val="0"/>
        <w:rPr>
          <w:rFonts w:ascii="宋体" w:hAnsi="宋体"/>
        </w:rPr>
      </w:pPr>
      <w:r>
        <w:rPr>
          <w:rFonts w:ascii="宋体" w:hAnsi="宋体" w:hint="eastAsia"/>
        </w:rPr>
        <w:t>（3）卡类户口</w:t>
      </w:r>
    </w:p>
    <w:p w:rsidR="004A1DF5" w:rsidRDefault="004A1DF5">
      <w:pPr>
        <w:ind w:firstLineChars="200" w:firstLine="480"/>
        <w:rPr>
          <w:rFonts w:ascii="宋体" w:hAnsi="宋体"/>
        </w:rPr>
      </w:pPr>
      <w:r>
        <w:rPr>
          <w:rFonts w:ascii="宋体" w:hAnsi="宋体" w:hint="eastAsia"/>
        </w:rPr>
        <w:lastRenderedPageBreak/>
        <w:t>卡片类户口的长度为16位，其户口号的编码规则由我行向清算组织申请的BIN码＋自定义的序号构成，卡片类户口的开户程序只需使用印制在卡片上的号码即可。</w:t>
      </w:r>
    </w:p>
    <w:p w:rsidR="004A1DF5" w:rsidRDefault="004A1DF5" w:rsidP="0004090F">
      <w:pPr>
        <w:ind w:firstLineChars="200" w:firstLine="480"/>
        <w:outlineLvl w:val="0"/>
        <w:rPr>
          <w:rFonts w:ascii="宋体" w:hAnsi="宋体"/>
        </w:rPr>
      </w:pPr>
      <w:r>
        <w:rPr>
          <w:rFonts w:ascii="宋体" w:hAnsi="宋体" w:hint="eastAsia"/>
        </w:rPr>
        <w:t>（4）个人存折</w:t>
      </w:r>
    </w:p>
    <w:p w:rsidR="004A1DF5" w:rsidRDefault="004A1DF5">
      <w:pPr>
        <w:ind w:firstLineChars="200" w:firstLine="480"/>
        <w:rPr>
          <w:szCs w:val="21"/>
        </w:rPr>
      </w:pPr>
      <w:r>
        <w:rPr>
          <w:rFonts w:ascii="宋体" w:hAnsi="宋体" w:hint="eastAsia"/>
        </w:rPr>
        <w:t>存折类户口的长度为15位，其编码规则同结算类户口，和结算类户口共享300个号码空间。</w:t>
      </w:r>
    </w:p>
    <w:p w:rsidR="004A1DF5" w:rsidRDefault="004A1DF5">
      <w:pPr>
        <w:rPr>
          <w:szCs w:val="21"/>
        </w:rPr>
      </w:pPr>
    </w:p>
    <w:p w:rsidR="004A1DF5" w:rsidRDefault="004A1DF5" w:rsidP="0004090F">
      <w:pPr>
        <w:pStyle w:val="5"/>
      </w:pPr>
      <w:r>
        <w:rPr>
          <w:rFonts w:hint="eastAsia"/>
        </w:rPr>
        <w:t>四、内部户口的构成</w:t>
      </w:r>
    </w:p>
    <w:p w:rsidR="004A1DF5" w:rsidRDefault="004A1DF5">
      <w:pPr>
        <w:ind w:firstLineChars="200" w:firstLine="480"/>
        <w:rPr>
          <w:rFonts w:ascii="宋体" w:hAnsi="宋体"/>
        </w:rPr>
      </w:pPr>
      <w:r>
        <w:rPr>
          <w:rFonts w:ascii="宋体" w:hAnsi="宋体" w:hint="eastAsia"/>
        </w:rPr>
        <w:t>内部户口在新系统中重新开户，不涉及旧账户向新户口号的转换。</w:t>
      </w:r>
    </w:p>
    <w:p w:rsidR="004A1DF5" w:rsidRDefault="004A1DF5" w:rsidP="0004090F">
      <w:pPr>
        <w:pStyle w:val="6"/>
      </w:pPr>
      <w:r>
        <w:rPr>
          <w:rFonts w:hint="eastAsia"/>
        </w:rPr>
        <w:t>（一）内部普通户口</w:t>
      </w:r>
    </w:p>
    <w:p w:rsidR="004A1DF5" w:rsidRPr="004A6843" w:rsidRDefault="004A1DF5">
      <w:pPr>
        <w:ind w:firstLineChars="200" w:firstLine="480"/>
        <w:rPr>
          <w:rFonts w:ascii="宋体" w:hAnsi="宋体"/>
          <w:color w:val="FF0000"/>
        </w:rPr>
      </w:pPr>
      <w:r w:rsidRPr="004A6843">
        <w:rPr>
          <w:rFonts w:ascii="宋体" w:hAnsi="宋体" w:hint="eastAsia"/>
          <w:color w:val="FF0000"/>
        </w:rPr>
        <w:t>内部户口的长度为18位，其编码规则为“9”＋6位机构号＋8位内部资金号＋“0”＋2位货币号。</w:t>
      </w:r>
    </w:p>
    <w:p w:rsidR="004A1DF5" w:rsidRDefault="004A1DF5">
      <w:pPr>
        <w:ind w:firstLineChars="200" w:firstLine="480"/>
        <w:rPr>
          <w:rFonts w:ascii="宋体" w:hAnsi="宋体"/>
        </w:rPr>
      </w:pPr>
      <w:r>
        <w:rPr>
          <w:rFonts w:ascii="宋体" w:hAnsi="宋体" w:hint="eastAsia"/>
        </w:rPr>
        <w:t>对于全行统一控制的内部户口，必须预先定义内部户口控制表的相关属性，如内部户口对应的户口名称、核算种类、计息代码等。对于手工开户的内部户口，允许在不预先定义内部资金号的情况下开立，但对于需要统一规范的内部户口，无论是自动还是手工开立的，均须按照预先定义的内部户口控制表中的属性开立。</w:t>
      </w:r>
    </w:p>
    <w:p w:rsidR="004A1DF5" w:rsidRDefault="004A1DF5" w:rsidP="0004090F">
      <w:pPr>
        <w:pStyle w:val="6"/>
      </w:pPr>
      <w:r>
        <w:rPr>
          <w:rFonts w:hint="eastAsia"/>
        </w:rPr>
        <w:t>（二）内部尾箱户口</w:t>
      </w:r>
    </w:p>
    <w:p w:rsidR="004A1DF5" w:rsidRDefault="004A1DF5">
      <w:pPr>
        <w:ind w:firstLineChars="200" w:firstLine="480"/>
      </w:pPr>
      <w:r>
        <w:rPr>
          <w:rFonts w:ascii="宋体" w:hAnsi="宋体" w:hint="eastAsia"/>
        </w:rPr>
        <w:t>尾箱户口的长度为18位，其编码规则为“9”＋6位机构号＋8位内部资金号＋3位尾箱号。</w:t>
      </w:r>
      <w:r w:rsidRPr="004A6843">
        <w:rPr>
          <w:rFonts w:ascii="宋体" w:hAnsi="宋体" w:hint="eastAsia"/>
          <w:color w:val="FF0000"/>
        </w:rPr>
        <w:t>尾箱户目前用于现金尾箱的表内账管理，一个尾箱户包含多币种，故尾箱户编码中不包含货币信息，同一机构、同一内部资金号允许开立最多1000个尾箱户。</w:t>
      </w:r>
    </w:p>
    <w:p w:rsidR="004A1DF5" w:rsidRDefault="004A1DF5">
      <w:pPr>
        <w:rPr>
          <w:szCs w:val="21"/>
        </w:rPr>
      </w:pPr>
    </w:p>
    <w:p w:rsidR="004A1DF5" w:rsidRDefault="004A1DF5" w:rsidP="0004090F">
      <w:pPr>
        <w:pStyle w:val="5"/>
      </w:pPr>
      <w:r>
        <w:rPr>
          <w:rFonts w:hint="eastAsia"/>
        </w:rPr>
        <w:t>五、内部户口管理模式</w:t>
      </w:r>
    </w:p>
    <w:p w:rsidR="004A1DF5" w:rsidRDefault="004A1DF5">
      <w:pPr>
        <w:ind w:firstLineChars="200" w:firstLine="480"/>
      </w:pPr>
      <w:r>
        <w:rPr>
          <w:rFonts w:hint="eastAsia"/>
        </w:rPr>
        <w:t>新系统内部</w:t>
      </w:r>
      <w:r>
        <w:rPr>
          <w:rFonts w:ascii="宋体" w:hint="eastAsia"/>
          <w:szCs w:val="21"/>
        </w:rPr>
        <w:t>户口</w:t>
      </w:r>
      <w:r>
        <w:rPr>
          <w:rFonts w:hint="eastAsia"/>
        </w:rPr>
        <w:t>采用了总行统一管理和网点自行管理相结合的模式。新系统使用内部户口控制表，即在内部户口控制表中定义了总行需要控制的、以及需要</w:t>
      </w:r>
      <w:r>
        <w:rPr>
          <w:rFonts w:hint="eastAsia"/>
        </w:rPr>
        <w:lastRenderedPageBreak/>
        <w:t>系统自动开户的内部资金号及其相关属性。该控制表全行只有一份，由总行负责维护。</w:t>
      </w:r>
    </w:p>
    <w:p w:rsidR="004A1DF5" w:rsidRDefault="004A1DF5" w:rsidP="0004090F">
      <w:pPr>
        <w:pStyle w:val="6"/>
      </w:pPr>
      <w:r>
        <w:rPr>
          <w:rFonts w:hint="eastAsia"/>
        </w:rPr>
        <w:t>（一）内部户口开户方式</w:t>
      </w:r>
    </w:p>
    <w:p w:rsidR="004A1DF5" w:rsidRDefault="004A1DF5">
      <w:pPr>
        <w:ind w:firstLineChars="200" w:firstLine="480"/>
      </w:pPr>
      <w:r>
        <w:rPr>
          <w:rFonts w:hint="eastAsia"/>
        </w:rPr>
        <w:t>新系统为</w:t>
      </w:r>
      <w:r>
        <w:rPr>
          <w:rFonts w:ascii="宋体" w:hint="eastAsia"/>
          <w:szCs w:val="21"/>
        </w:rPr>
        <w:t>内部</w:t>
      </w:r>
      <w:r>
        <w:rPr>
          <w:rFonts w:hint="eastAsia"/>
        </w:rPr>
        <w:t>户口的开户提供两种方式：业务系统自动开户和柜员手工开户。</w:t>
      </w:r>
    </w:p>
    <w:p w:rsidR="004A1DF5" w:rsidRDefault="004A1DF5">
      <w:pPr>
        <w:ind w:firstLineChars="200" w:firstLine="480"/>
      </w:pPr>
      <w:r>
        <w:rPr>
          <w:rFonts w:hint="eastAsia"/>
        </w:rPr>
        <w:t>1</w:t>
      </w:r>
      <w:r>
        <w:rPr>
          <w:rFonts w:hint="eastAsia"/>
        </w:rPr>
        <w:t>、业务系统自动开户。通过在内部户口控制表中将内部资金号开户方式定义为自动开户，实现内部户口在发生业务时自动开立。操作中，首先确定业务系统使用的内部资金号，并将其填加到内部户口控制表中，并将开户方式定义为自动。据此开立的内部户口属性不允许通过内部户口维护进行手工更改。</w:t>
      </w:r>
    </w:p>
    <w:p w:rsidR="004A1DF5" w:rsidRDefault="004A1DF5">
      <w:pPr>
        <w:ind w:firstLineChars="200" w:firstLine="480"/>
      </w:pPr>
      <w:r>
        <w:rPr>
          <w:rFonts w:hint="eastAsia"/>
        </w:rPr>
        <w:t>2</w:t>
      </w:r>
      <w:r>
        <w:rPr>
          <w:rFonts w:hint="eastAsia"/>
        </w:rPr>
        <w:t>、柜员手工开户。由于存在部分柜台业务没有相应的业务系统进行支持，因此，部分内部户口仍需要通过柜员手工开户方式开立。在这种方式下，对开立的内部户口存在两种管理方式：</w:t>
      </w:r>
    </w:p>
    <w:p w:rsidR="004A1DF5" w:rsidRDefault="004A1DF5">
      <w:pPr>
        <w:ind w:firstLineChars="200" w:firstLine="480"/>
      </w:pPr>
      <w:r>
        <w:rPr>
          <w:rFonts w:hint="eastAsia"/>
        </w:rPr>
        <w:t>总行统一管理：总行预先在内部户口控制表中定义其属性，并将开户方式定义为手工。柜台操作人员通过普通内部户口开立模块输入定义好的内部资金号，手工开立该内部户口，开立时内部户口的属性除户口名称、生效日和失效日外，均从内部户口控制表中取值，并且不允许更改。内部户口控制表中开户方式定义为自动的内部资金号不能通过这种方式开立。</w:t>
      </w:r>
    </w:p>
    <w:p w:rsidR="004A1DF5" w:rsidRDefault="004A1DF5">
      <w:pPr>
        <w:ind w:firstLineChars="200" w:firstLine="480"/>
      </w:pPr>
      <w:r>
        <w:rPr>
          <w:rFonts w:hint="eastAsia"/>
        </w:rPr>
        <w:t>网点自行管理：在这种管理方式下，不需要总行预先在内部户口控制表中定义内部资金号，柜台操作人员可以根据业务需要直接通过普通内部户口开立功能开立有关内部户口，开立时，内部户口的各属性均需要柜员根据业务情况手工输入。</w:t>
      </w:r>
    </w:p>
    <w:p w:rsidR="004A1DF5" w:rsidRDefault="004A1DF5" w:rsidP="0004090F">
      <w:pPr>
        <w:pStyle w:val="6"/>
      </w:pPr>
      <w:r>
        <w:rPr>
          <w:rFonts w:hint="eastAsia"/>
        </w:rPr>
        <w:t>（二）内部户口的维护</w:t>
      </w:r>
    </w:p>
    <w:p w:rsidR="004A1DF5" w:rsidRDefault="004A1DF5">
      <w:pPr>
        <w:ind w:firstLineChars="200" w:firstLine="480"/>
      </w:pPr>
      <w:r>
        <w:rPr>
          <w:rFonts w:hint="eastAsia"/>
        </w:rPr>
        <w:t>新系统中内部户口维护存在以下三种方式：</w:t>
      </w:r>
    </w:p>
    <w:p w:rsidR="004A1DF5" w:rsidRDefault="004A1DF5">
      <w:pPr>
        <w:ind w:firstLineChars="200" w:firstLine="480"/>
      </w:pPr>
      <w:r>
        <w:rPr>
          <w:rFonts w:hint="eastAsia"/>
        </w:rPr>
        <w:t>1</w:t>
      </w:r>
      <w:r>
        <w:rPr>
          <w:rFonts w:hint="eastAsia"/>
        </w:rPr>
        <w:t>、自动维护。对于在内部户口控制表中定义了相关属性的内部户口，无论其是自动开立还是手工开立，均需要通过维护其相应的内部资金号的属性实现自动维护。在这种方式下，总行维护内部户口控制表中内部资金号有关属性后，系统会自动更新所有网点的相应内部户口的属性。</w:t>
      </w:r>
    </w:p>
    <w:p w:rsidR="004A1DF5" w:rsidRDefault="004A1DF5">
      <w:pPr>
        <w:ind w:firstLineChars="200" w:firstLine="480"/>
      </w:pPr>
      <w:r>
        <w:rPr>
          <w:rFonts w:hint="eastAsia"/>
        </w:rPr>
        <w:t>2</w:t>
      </w:r>
      <w:r>
        <w:rPr>
          <w:rFonts w:hint="eastAsia"/>
        </w:rPr>
        <w:t>、手工同步维护。这种方式主要是用来处理自动维护中，由于特殊情况的存在，导致自动维护未能顺利完成，部分网点内部户口属性与内部户口控制表的</w:t>
      </w:r>
      <w:r>
        <w:rPr>
          <w:rFonts w:hint="eastAsia"/>
        </w:rPr>
        <w:lastRenderedPageBreak/>
        <w:t>属性不一致的情况。在这种方式下，网点在内部户口维护功能中输入该户口号后，同步按钮将被激活，网点手工点击后，系统可自动根据内部户口控制表进行更新。</w:t>
      </w:r>
    </w:p>
    <w:p w:rsidR="004A1DF5" w:rsidRDefault="004A1DF5">
      <w:pPr>
        <w:ind w:firstLineChars="200" w:firstLine="480"/>
      </w:pPr>
      <w:r>
        <w:rPr>
          <w:rFonts w:hint="eastAsia"/>
        </w:rPr>
        <w:t>3</w:t>
      </w:r>
      <w:r>
        <w:rPr>
          <w:rFonts w:hint="eastAsia"/>
        </w:rPr>
        <w:t>、手工维护。这种方式主要用来维护网点自行管理的内部户口。对于通过手工方式开立，网点自行管理的内部户口，操作人员可以进入内部户口综合维护功能，输入户口号后，直接维护相应的属性。</w:t>
      </w:r>
    </w:p>
    <w:p w:rsidR="004A1DF5" w:rsidRDefault="004A1DF5">
      <w:pPr>
        <w:rPr>
          <w:szCs w:val="21"/>
        </w:rPr>
      </w:pPr>
    </w:p>
    <w:p w:rsidR="004A1DF5" w:rsidRDefault="004A1DF5" w:rsidP="0004090F">
      <w:pPr>
        <w:pStyle w:val="5"/>
      </w:pPr>
      <w:r>
        <w:rPr>
          <w:rFonts w:hint="eastAsia"/>
        </w:rPr>
        <w:t>六、账户</w:t>
      </w:r>
    </w:p>
    <w:p w:rsidR="004A1DF5" w:rsidRDefault="004A1DF5">
      <w:pPr>
        <w:ind w:firstLineChars="200" w:firstLine="480"/>
      </w:pPr>
      <w:r>
        <w:rPr>
          <w:rFonts w:ascii="宋体" w:hint="eastAsia"/>
          <w:szCs w:val="21"/>
        </w:rPr>
        <w:t>用于核算户口下不同资金的核算单元。户口下不同资金的信息，如资金交易信息，计息及积数信息都体现在每个账户上。每个账户都有一个号码，</w:t>
      </w:r>
      <w:r>
        <w:rPr>
          <w:rFonts w:hint="eastAsia"/>
        </w:rPr>
        <w:t>编排的规则是建立在客户号的基础上：</w:t>
      </w:r>
      <w:r w:rsidRPr="004A6843">
        <w:rPr>
          <w:rFonts w:hint="eastAsia"/>
          <w:color w:val="FF0000"/>
        </w:rPr>
        <w:t>账号＝客户号＋</w:t>
      </w:r>
      <w:r w:rsidRPr="004A6843">
        <w:rPr>
          <w:rFonts w:hint="eastAsia"/>
          <w:color w:val="FF0000"/>
        </w:rPr>
        <w:t>5</w:t>
      </w:r>
      <w:r w:rsidRPr="004A6843">
        <w:rPr>
          <w:rFonts w:hint="eastAsia"/>
          <w:color w:val="FF0000"/>
        </w:rPr>
        <w:t>位顺序号</w:t>
      </w:r>
      <w:r>
        <w:rPr>
          <w:rFonts w:hint="eastAsia"/>
        </w:rPr>
        <w:t>，同一客户号下的账户号码是顺序编排的。</w:t>
      </w:r>
    </w:p>
    <w:p w:rsidR="004A1DF5" w:rsidRDefault="004A1DF5">
      <w:pPr>
        <w:rPr>
          <w:szCs w:val="21"/>
        </w:rPr>
      </w:pPr>
    </w:p>
    <w:p w:rsidR="004A1DF5" w:rsidRDefault="004A1DF5" w:rsidP="0004090F">
      <w:pPr>
        <w:pStyle w:val="5"/>
      </w:pPr>
      <w:r>
        <w:rPr>
          <w:rFonts w:hint="eastAsia"/>
        </w:rPr>
        <w:t>七、客户、户口、账户的关系</w:t>
      </w:r>
    </w:p>
    <w:p w:rsidR="004A1DF5" w:rsidRDefault="009523FE">
      <w:r w:rsidRPr="009523FE">
        <w:rPr>
          <w:noProof/>
          <w:sz w:val="20"/>
        </w:rPr>
        <w:pict>
          <v:line id="_x0000_s1600" style="position:absolute;left:0;text-align:left;z-index:251607552" from="3in,5.4pt" to="315pt,83.4pt">
            <v:stroke startarrow="block" endarrow="block"/>
          </v:line>
        </w:pict>
      </w:r>
    </w:p>
    <w:p w:rsidR="004A1DF5" w:rsidRDefault="009523FE">
      <w:r w:rsidRPr="009523FE">
        <w:rPr>
          <w:noProof/>
          <w:sz w:val="20"/>
        </w:rPr>
        <w:pict>
          <v:shape id="_x0000_s3239" type="#_x0000_t202" style="position:absolute;left:0;text-align:left;margin-left:261pt;margin-top:5.4pt;width:117pt;height:23.4pt;z-index:251368960" stroked="f">
            <v:textbox style="mso-next-textbox:#_x0000_s3239">
              <w:txbxContent>
                <w:p w:rsidR="002E477D" w:rsidRDefault="002E477D">
                  <w:pPr>
                    <w:spacing w:line="240" w:lineRule="auto"/>
                  </w:pPr>
                  <w:r>
                    <w:rPr>
                      <w:rFonts w:hint="eastAsia"/>
                      <w:color w:val="000000"/>
                    </w:rPr>
                    <w:t>客户对户口的管理</w:t>
                  </w:r>
                </w:p>
              </w:txbxContent>
            </v:textbox>
          </v:shape>
        </w:pict>
      </w:r>
    </w:p>
    <w:p w:rsidR="004A1DF5" w:rsidRDefault="004A1DF5"/>
    <w:p w:rsidR="004A1DF5" w:rsidRDefault="009523FE">
      <w:r w:rsidRPr="009523FE">
        <w:rPr>
          <w:noProof/>
          <w:sz w:val="20"/>
        </w:rPr>
        <w:pict>
          <v:rect id="_x0000_s1605" style="position:absolute;left:0;text-align:left;margin-left:279pt;margin-top:13.2pt;width:81pt;height:23.4pt;z-index:251609600">
            <v:textbox style="mso-next-textbox:#_x0000_s1605">
              <w:txbxContent>
                <w:p w:rsidR="002E477D" w:rsidRDefault="002E477D">
                  <w:pPr>
                    <w:spacing w:line="240" w:lineRule="auto"/>
                    <w:jc w:val="center"/>
                  </w:pPr>
                  <w:r>
                    <w:rPr>
                      <w:rFonts w:hint="eastAsia"/>
                    </w:rPr>
                    <w:t>户</w:t>
                  </w:r>
                  <w:r>
                    <w:rPr>
                      <w:rFonts w:hint="eastAsia"/>
                    </w:rPr>
                    <w:t xml:space="preserve"> </w:t>
                  </w:r>
                  <w:r>
                    <w:rPr>
                      <w:rFonts w:hint="eastAsia"/>
                    </w:rPr>
                    <w:t>口</w:t>
                  </w:r>
                  <w:r>
                    <w:rPr>
                      <w:rFonts w:hint="eastAsia"/>
                    </w:rPr>
                    <w:t xml:space="preserve"> </w:t>
                  </w:r>
                  <w:r>
                    <w:rPr>
                      <w:rFonts w:hint="eastAsia"/>
                    </w:rPr>
                    <w:t>层</w:t>
                  </w:r>
                </w:p>
              </w:txbxContent>
            </v:textbox>
          </v:rect>
        </w:pict>
      </w:r>
      <w:r w:rsidRPr="009523FE">
        <w:rPr>
          <w:noProof/>
          <w:sz w:val="20"/>
        </w:rPr>
        <w:pict>
          <v:shape id="_x0000_s3238" type="#_x0000_t202" style="position:absolute;left:0;text-align:left;margin-left:63pt;margin-top:5.4pt;width:117pt;height:23.4pt;z-index:251367936" stroked="f">
            <v:textbox style="mso-next-textbox:#_x0000_s3238">
              <w:txbxContent>
                <w:p w:rsidR="002E477D" w:rsidRDefault="002E477D">
                  <w:pPr>
                    <w:spacing w:line="240" w:lineRule="auto"/>
                  </w:pPr>
                  <w:r>
                    <w:rPr>
                      <w:rFonts w:hint="eastAsia"/>
                      <w:color w:val="000000"/>
                    </w:rPr>
                    <w:t>客户对账户的管理</w:t>
                  </w:r>
                </w:p>
              </w:txbxContent>
            </v:textbox>
          </v:shape>
        </w:pict>
      </w:r>
      <w:r w:rsidRPr="009523FE">
        <w:rPr>
          <w:noProof/>
          <w:sz w:val="20"/>
        </w:rPr>
        <w:pict>
          <v:line id="_x0000_s1599" style="position:absolute;left:0;text-align:left;z-index:251606528" from="171pt,-49.2pt" to="171pt,83.4pt">
            <v:stroke startarrow="block" endarrow="block"/>
          </v:line>
        </w:pict>
      </w:r>
      <w:r w:rsidRPr="009523FE">
        <w:rPr>
          <w:noProof/>
          <w:sz w:val="20"/>
        </w:rPr>
        <w:pict>
          <v:rect id="_x0000_s1598" style="position:absolute;left:0;text-align:left;margin-left:135pt;margin-top:83.4pt;width:81pt;height:23.4pt;z-index:251605504">
            <v:textbox style="mso-next-textbox:#_x0000_s1598">
              <w:txbxContent>
                <w:p w:rsidR="002E477D" w:rsidRDefault="002E477D">
                  <w:pPr>
                    <w:spacing w:line="240" w:lineRule="auto"/>
                    <w:jc w:val="center"/>
                  </w:pPr>
                  <w:r>
                    <w:rPr>
                      <w:rFonts w:hint="eastAsia"/>
                    </w:rPr>
                    <w:t>账</w:t>
                  </w:r>
                  <w:r>
                    <w:rPr>
                      <w:rFonts w:hint="eastAsia"/>
                    </w:rPr>
                    <w:t xml:space="preserve"> </w:t>
                  </w:r>
                  <w:r>
                    <w:rPr>
                      <w:rFonts w:hint="eastAsia"/>
                    </w:rPr>
                    <w:t>户</w:t>
                  </w:r>
                  <w:r>
                    <w:rPr>
                      <w:rFonts w:hint="eastAsia"/>
                    </w:rPr>
                    <w:t xml:space="preserve"> </w:t>
                  </w:r>
                  <w:r>
                    <w:rPr>
                      <w:rFonts w:hint="eastAsia"/>
                    </w:rPr>
                    <w:t>层</w:t>
                  </w:r>
                </w:p>
              </w:txbxContent>
            </v:textbox>
          </v:rect>
        </w:pict>
      </w:r>
      <w:r w:rsidRPr="009523FE">
        <w:rPr>
          <w:noProof/>
          <w:sz w:val="20"/>
        </w:rPr>
        <w:pict>
          <v:rect id="_x0000_s1597" style="position:absolute;left:0;text-align:left;margin-left:135pt;margin-top:-72.6pt;width:81pt;height:23.4pt;z-index:251604480">
            <v:textbox style="mso-next-textbox:#_x0000_s1597">
              <w:txbxContent>
                <w:p w:rsidR="002E477D" w:rsidRDefault="002E477D">
                  <w:pPr>
                    <w:spacing w:line="240" w:lineRule="auto"/>
                    <w:jc w:val="center"/>
                  </w:pPr>
                  <w:r>
                    <w:rPr>
                      <w:rFonts w:hint="eastAsia"/>
                    </w:rPr>
                    <w:t>客</w:t>
                  </w:r>
                  <w:r>
                    <w:rPr>
                      <w:rFonts w:hint="eastAsia"/>
                    </w:rPr>
                    <w:t xml:space="preserve"> </w:t>
                  </w:r>
                  <w:r>
                    <w:rPr>
                      <w:rFonts w:hint="eastAsia"/>
                    </w:rPr>
                    <w:t>户</w:t>
                  </w:r>
                  <w:r>
                    <w:rPr>
                      <w:rFonts w:hint="eastAsia"/>
                    </w:rPr>
                    <w:t xml:space="preserve"> </w:t>
                  </w:r>
                  <w:r>
                    <w:rPr>
                      <w:rFonts w:hint="eastAsia"/>
                    </w:rPr>
                    <w:t>层</w:t>
                  </w:r>
                </w:p>
              </w:txbxContent>
            </v:textbox>
          </v:rect>
        </w:pict>
      </w:r>
    </w:p>
    <w:p w:rsidR="004A1DF5" w:rsidRDefault="009523FE">
      <w:r w:rsidRPr="009523FE">
        <w:rPr>
          <w:noProof/>
          <w:sz w:val="20"/>
        </w:rPr>
        <w:pict>
          <v:line id="_x0000_s1601" style="position:absolute;left:0;text-align:left;flip:x;z-index:251608576" from="3in,13.2pt" to="315pt,75.6pt">
            <v:stroke startarrow="block" endarrow="block"/>
          </v:line>
        </w:pict>
      </w:r>
    </w:p>
    <w:p w:rsidR="004A1DF5" w:rsidRDefault="009523FE">
      <w:r w:rsidRPr="009523FE">
        <w:rPr>
          <w:noProof/>
          <w:sz w:val="20"/>
        </w:rPr>
        <w:pict>
          <v:shape id="_x0000_s3240" type="#_x0000_t202" style="position:absolute;left:0;text-align:left;margin-left:261pt;margin-top:13.2pt;width:117pt;height:23.4pt;z-index:251366912" stroked="f">
            <v:textbox style="mso-next-textbox:#_x0000_s3240">
              <w:txbxContent>
                <w:p w:rsidR="002E477D" w:rsidRDefault="002E477D">
                  <w:pPr>
                    <w:spacing w:line="240" w:lineRule="auto"/>
                  </w:pPr>
                  <w:r>
                    <w:rPr>
                      <w:rFonts w:hint="eastAsia"/>
                      <w:color w:val="000000"/>
                    </w:rPr>
                    <w:t>户口与账户的对应</w:t>
                  </w:r>
                </w:p>
              </w:txbxContent>
            </v:textbox>
          </v:shape>
        </w:pict>
      </w:r>
    </w:p>
    <w:p w:rsidR="004A1DF5" w:rsidRDefault="004A1DF5"/>
    <w:p w:rsidR="004A1DF5" w:rsidRDefault="004A1DF5"/>
    <w:p w:rsidR="004A1DF5" w:rsidRDefault="004A1DF5">
      <w:pPr>
        <w:ind w:firstLineChars="200" w:firstLine="480"/>
      </w:pPr>
      <w:r>
        <w:rPr>
          <w:rFonts w:hint="eastAsia"/>
        </w:rPr>
        <w:t>说明：户口是客户与账户之间的中间层。</w:t>
      </w:r>
    </w:p>
    <w:p w:rsidR="004A1DF5" w:rsidRDefault="004A1DF5"/>
    <w:p w:rsidR="004A1DF5" w:rsidRDefault="004A1DF5" w:rsidP="0004090F">
      <w:pPr>
        <w:pStyle w:val="5"/>
      </w:pPr>
      <w:r>
        <w:rPr>
          <w:rFonts w:hint="eastAsia"/>
          <w:sz w:val="24"/>
        </w:rPr>
        <w:t>八、</w:t>
      </w:r>
      <w:r>
        <w:rPr>
          <w:rFonts w:hint="eastAsia"/>
        </w:rPr>
        <w:t>户口与账户对应关系模型</w:t>
      </w:r>
    </w:p>
    <w:p w:rsidR="004A1DF5" w:rsidRDefault="004A1DF5">
      <w:pPr>
        <w:widowControl/>
        <w:ind w:firstLineChars="200" w:firstLine="480"/>
        <w:rPr>
          <w:rFonts w:ascii="仿宋_GB2312"/>
          <w:szCs w:val="28"/>
        </w:rPr>
      </w:pPr>
      <w:r>
        <w:rPr>
          <w:rFonts w:ascii="仿宋_GB2312" w:hint="eastAsia"/>
          <w:szCs w:val="28"/>
        </w:rPr>
        <w:t>（一）模型一：一个户口对应一套账户</w:t>
      </w:r>
    </w:p>
    <w:p w:rsidR="004A1DF5" w:rsidRDefault="009523FE">
      <w:pPr>
        <w:rPr>
          <w:lang w:val="zh-CN"/>
        </w:rPr>
      </w:pPr>
      <w:r>
        <w:rPr>
          <w:noProof/>
        </w:rPr>
        <w:lastRenderedPageBreak/>
        <w:pict>
          <v:group id="_x0000_s1606" style="position:absolute;left:0;text-align:left;margin-left:63pt;margin-top:5.4pt;width:108pt;height:119.4pt;z-index:251610624" coordorigin="2112,1584" coordsize="1344,1392">
            <v:rect id="_x0000_s1607" style="position:absolute;left:2112;top:1584;width:1344;height:432;v-text-anchor:middle" fillcolor="#ddd" strokecolor="#009" strokeweight=".5pt">
              <v:shadow on="t" color="black" opacity=".5" offset="-4pt,4pt" offset2="-20pt,-4pt"/>
              <v:textbox style="mso-next-textbox:#_x0000_s1607">
                <w:txbxContent>
                  <w:p w:rsidR="002E477D" w:rsidRDefault="002E477D">
                    <w:pPr>
                      <w:autoSpaceDE w:val="0"/>
                      <w:autoSpaceDN w:val="0"/>
                      <w:adjustRightInd w:val="0"/>
                      <w:jc w:val="center"/>
                      <w:rPr>
                        <w:b/>
                        <w:bCs/>
                        <w:color w:val="000000"/>
                        <w:sz w:val="30"/>
                        <w:szCs w:val="48"/>
                        <w:lang w:val="zh-CN"/>
                      </w:rPr>
                    </w:pPr>
                    <w:r>
                      <w:rPr>
                        <w:rFonts w:hint="eastAsia"/>
                        <w:b/>
                        <w:bCs/>
                        <w:color w:val="000000"/>
                        <w:sz w:val="30"/>
                        <w:szCs w:val="48"/>
                        <w:lang w:val="zh-CN"/>
                      </w:rPr>
                      <w:t>户口</w:t>
                    </w:r>
                  </w:p>
                </w:txbxContent>
              </v:textbox>
            </v:rect>
            <v:rect id="_x0000_s1608" style="position:absolute;left:2112;top:2544;width:1344;height:432;v-text-anchor:middle" fillcolor="#ddd" strokecolor="#009" strokeweight=".5pt">
              <v:shadow on="t" color="black" opacity=".5" offset="-4pt,4pt" offset2="-20pt,-4pt"/>
              <v:textbox style="mso-next-textbox:#_x0000_s1608">
                <w:txbxContent>
                  <w:p w:rsidR="002E477D" w:rsidRDefault="002E477D">
                    <w:pPr>
                      <w:autoSpaceDE w:val="0"/>
                      <w:autoSpaceDN w:val="0"/>
                      <w:adjustRightInd w:val="0"/>
                      <w:jc w:val="center"/>
                      <w:rPr>
                        <w:b/>
                        <w:bCs/>
                        <w:color w:val="000000"/>
                        <w:sz w:val="30"/>
                        <w:szCs w:val="48"/>
                        <w:lang w:val="zh-CN"/>
                      </w:rPr>
                    </w:pPr>
                    <w:r>
                      <w:rPr>
                        <w:rFonts w:hint="eastAsia"/>
                        <w:b/>
                        <w:bCs/>
                        <w:color w:val="000000"/>
                        <w:sz w:val="30"/>
                        <w:szCs w:val="48"/>
                        <w:lang w:val="zh-CN"/>
                      </w:rPr>
                      <w:t>账户</w:t>
                    </w:r>
                  </w:p>
                </w:txbxContent>
              </v:textbox>
            </v:rect>
            <v:line id="_x0000_s1609" style="position:absolute;v-text-anchor:middle" from="2784,2064" to="2784,2544" strokecolor="#009">
              <v:stroke endarrow="block"/>
            </v:line>
          </v:group>
        </w:pict>
      </w:r>
    </w:p>
    <w:p w:rsidR="004A1DF5" w:rsidRDefault="004A1DF5">
      <w:pPr>
        <w:rPr>
          <w:lang w:val="zh-CN"/>
        </w:rPr>
      </w:pPr>
    </w:p>
    <w:p w:rsidR="004A1DF5" w:rsidRDefault="004A1DF5">
      <w:pPr>
        <w:rPr>
          <w:lang w:val="zh-CN"/>
        </w:rPr>
      </w:pPr>
    </w:p>
    <w:p w:rsidR="004A1DF5" w:rsidRDefault="004A1DF5">
      <w:pPr>
        <w:rPr>
          <w:lang w:val="zh-CN"/>
        </w:rPr>
      </w:pPr>
    </w:p>
    <w:p w:rsidR="004A1DF5" w:rsidRDefault="004A1DF5">
      <w:pPr>
        <w:rPr>
          <w:lang w:val="zh-CN"/>
        </w:rPr>
      </w:pPr>
    </w:p>
    <w:p w:rsidR="004A1DF5" w:rsidRDefault="004A1DF5">
      <w:pPr>
        <w:rPr>
          <w:lang w:val="zh-CN"/>
        </w:rPr>
      </w:pPr>
    </w:p>
    <w:p w:rsidR="004A1DF5" w:rsidRDefault="004A1DF5">
      <w:pPr>
        <w:ind w:firstLineChars="200" w:firstLine="480"/>
      </w:pPr>
      <w:r>
        <w:rPr>
          <w:rFonts w:hint="eastAsia"/>
        </w:rPr>
        <w:t>适用于单位结算账户、存折、一卡通，账户包括单币种，单个账户，多币种，多类账户，多币种，同类账户。</w:t>
      </w:r>
    </w:p>
    <w:p w:rsidR="004A1DF5" w:rsidRDefault="004A1DF5">
      <w:pPr>
        <w:widowControl/>
        <w:ind w:firstLineChars="200" w:firstLine="480"/>
        <w:rPr>
          <w:rFonts w:ascii="仿宋_GB2312"/>
          <w:b/>
          <w:bCs/>
          <w:szCs w:val="28"/>
        </w:rPr>
      </w:pPr>
      <w:r>
        <w:rPr>
          <w:rFonts w:hint="eastAsia"/>
        </w:rPr>
        <w:t>（二）</w:t>
      </w:r>
      <w:r>
        <w:rPr>
          <w:rFonts w:ascii="仿宋_GB2312" w:hint="eastAsia"/>
          <w:szCs w:val="28"/>
        </w:rPr>
        <w:t>模型二：多套户口对应相同的一套账户</w:t>
      </w:r>
    </w:p>
    <w:p w:rsidR="004A1DF5" w:rsidRDefault="009523FE">
      <w:pPr>
        <w:widowControl/>
        <w:rPr>
          <w:rFonts w:ascii="仿宋_GB2312" w:eastAsia="仿宋_GB2312"/>
          <w:b/>
          <w:bCs/>
          <w:szCs w:val="28"/>
        </w:rPr>
      </w:pPr>
      <w:r w:rsidRPr="009523FE">
        <w:rPr>
          <w:rFonts w:ascii="仿宋_GB2312" w:eastAsia="仿宋_GB2312"/>
          <w:b/>
          <w:bCs/>
          <w:noProof/>
          <w:kern w:val="0"/>
          <w:sz w:val="20"/>
          <w:szCs w:val="28"/>
        </w:rPr>
        <w:pict>
          <v:group id="_x0000_s3499" style="position:absolute;left:0;text-align:left;margin-left:45pt;margin-top:8.9pt;width:225pt;height:124.25pt;z-index:251611648" coordorigin="2697,7212" coordsize="4500,2485">
            <v:line id="_x0000_s1610" style="position:absolute;v-text-anchor:middle" from="3597,8460" to="6297,8460" strokecolor="#009"/>
            <v:rect id="_x0000_s1612" style="position:absolute;left:3957;top:8928;width:1853;height:769;v-text-anchor:middle" o:regroupid="10" fillcolor="#ddd" strokecolor="#009" strokeweight=".5pt">
              <v:shadow on="t" color="black" opacity=".5" offset="-4pt,4pt" offset2="-20pt,-4pt"/>
              <v:textbox style="mso-next-textbox:#_x0000_s1612">
                <w:txbxContent>
                  <w:p w:rsidR="002E477D" w:rsidRDefault="002E477D">
                    <w:pPr>
                      <w:autoSpaceDE w:val="0"/>
                      <w:autoSpaceDN w:val="0"/>
                      <w:adjustRightInd w:val="0"/>
                      <w:jc w:val="center"/>
                      <w:rPr>
                        <w:b/>
                        <w:bCs/>
                        <w:color w:val="000000"/>
                        <w:sz w:val="30"/>
                        <w:szCs w:val="48"/>
                        <w:lang w:val="zh-CN"/>
                      </w:rPr>
                    </w:pPr>
                    <w:r>
                      <w:rPr>
                        <w:rFonts w:hint="eastAsia"/>
                        <w:b/>
                        <w:bCs/>
                        <w:color w:val="000000"/>
                        <w:sz w:val="30"/>
                        <w:szCs w:val="48"/>
                        <w:lang w:val="zh-CN"/>
                      </w:rPr>
                      <w:t>账户</w:t>
                    </w:r>
                  </w:p>
                </w:txbxContent>
              </v:textbox>
            </v:rect>
            <v:rect id="_x0000_s1613" style="position:absolute;left:2697;top:7212;width:1853;height:769;v-text-anchor:middle" o:regroupid="10" fillcolor="#ddd" strokecolor="#009" strokeweight=".5pt">
              <v:shadow on="t" color="black" opacity=".5" offset="-4pt,4pt" offset2="-20pt,-4pt"/>
              <v:textbox style="mso-next-textbox:#_x0000_s1613">
                <w:txbxContent>
                  <w:p w:rsidR="002E477D" w:rsidRDefault="002E477D">
                    <w:pPr>
                      <w:autoSpaceDE w:val="0"/>
                      <w:autoSpaceDN w:val="0"/>
                      <w:adjustRightInd w:val="0"/>
                      <w:jc w:val="center"/>
                      <w:rPr>
                        <w:b/>
                        <w:bCs/>
                        <w:color w:val="000000"/>
                        <w:sz w:val="28"/>
                        <w:szCs w:val="48"/>
                        <w:lang w:val="zh-CN"/>
                      </w:rPr>
                    </w:pPr>
                    <w:r>
                      <w:rPr>
                        <w:rFonts w:hint="eastAsia"/>
                        <w:b/>
                        <w:bCs/>
                        <w:color w:val="000000"/>
                        <w:sz w:val="28"/>
                        <w:szCs w:val="48"/>
                        <w:lang w:val="zh-CN"/>
                      </w:rPr>
                      <w:t>户口</w:t>
                    </w:r>
                    <w:r>
                      <w:rPr>
                        <w:b/>
                        <w:bCs/>
                        <w:color w:val="000000"/>
                        <w:sz w:val="28"/>
                        <w:szCs w:val="48"/>
                        <w:lang w:val="zh-CN"/>
                      </w:rPr>
                      <w:t>1</w:t>
                    </w:r>
                  </w:p>
                </w:txbxContent>
              </v:textbox>
            </v:rect>
            <v:rect id="_x0000_s1614" style="position:absolute;left:5344;top:7212;width:1853;height:769;v-text-anchor:middle" o:regroupid="10" fillcolor="#ddd" strokecolor="#009" strokeweight=".5pt">
              <v:shadow on="t" color="black" opacity=".5" offset="-4pt,4pt" offset2="-20pt,-4pt"/>
              <v:textbox style="mso-next-textbox:#_x0000_s1614">
                <w:txbxContent>
                  <w:p w:rsidR="002E477D" w:rsidRDefault="002E477D">
                    <w:pPr>
                      <w:autoSpaceDE w:val="0"/>
                      <w:autoSpaceDN w:val="0"/>
                      <w:adjustRightInd w:val="0"/>
                      <w:jc w:val="center"/>
                      <w:rPr>
                        <w:b/>
                        <w:bCs/>
                        <w:color w:val="000000"/>
                        <w:sz w:val="30"/>
                        <w:szCs w:val="48"/>
                        <w:lang w:val="zh-CN"/>
                      </w:rPr>
                    </w:pPr>
                    <w:r>
                      <w:rPr>
                        <w:rFonts w:hint="eastAsia"/>
                        <w:b/>
                        <w:bCs/>
                        <w:color w:val="000000"/>
                        <w:sz w:val="30"/>
                        <w:szCs w:val="48"/>
                        <w:lang w:val="zh-CN"/>
                      </w:rPr>
                      <w:t>户口</w:t>
                    </w:r>
                    <w:r>
                      <w:rPr>
                        <w:b/>
                        <w:bCs/>
                        <w:color w:val="000000"/>
                        <w:sz w:val="30"/>
                        <w:szCs w:val="48"/>
                        <w:lang w:val="zh-CN"/>
                      </w:rPr>
                      <w:t>2</w:t>
                    </w:r>
                  </w:p>
                </w:txbxContent>
              </v:textbox>
            </v:rect>
            <v:line id="_x0000_s1615" style="position:absolute;v-text-anchor:middle" from="3597,7992" to="3597,8460" o:regroupid="10" strokecolor="#009"/>
            <v:line id="_x0000_s1616" style="position:absolute;v-text-anchor:middle" from="6297,7992" to="6297,8460" o:regroupid="10" strokecolor="#009"/>
            <v:line id="_x0000_s1617" style="position:absolute;v-text-anchor:middle" from="4857,8460" to="4857,8928" o:regroupid="10" strokecolor="#009">
              <v:stroke endarrow="block"/>
            </v:line>
          </v:group>
        </w:pict>
      </w:r>
    </w:p>
    <w:p w:rsidR="004A1DF5" w:rsidRDefault="004A1DF5">
      <w:pPr>
        <w:widowControl/>
        <w:rPr>
          <w:rFonts w:ascii="仿宋_GB2312" w:eastAsia="仿宋_GB2312"/>
          <w:b/>
          <w:bCs/>
          <w:szCs w:val="28"/>
        </w:rPr>
      </w:pPr>
    </w:p>
    <w:p w:rsidR="004A1DF5" w:rsidRDefault="004A1DF5">
      <w:pPr>
        <w:widowControl/>
        <w:rPr>
          <w:rFonts w:ascii="仿宋_GB2312" w:eastAsia="仿宋_GB2312"/>
          <w:b/>
          <w:bCs/>
          <w:szCs w:val="28"/>
        </w:rPr>
      </w:pPr>
    </w:p>
    <w:p w:rsidR="004A1DF5" w:rsidRDefault="004A1DF5">
      <w:pPr>
        <w:widowControl/>
        <w:rPr>
          <w:rFonts w:ascii="仿宋_GB2312" w:eastAsia="仿宋_GB2312"/>
          <w:b/>
          <w:bCs/>
          <w:kern w:val="0"/>
          <w:szCs w:val="28"/>
        </w:rPr>
      </w:pPr>
    </w:p>
    <w:p w:rsidR="004A1DF5" w:rsidRDefault="004A1DF5">
      <w:pPr>
        <w:widowControl/>
        <w:rPr>
          <w:rFonts w:ascii="仿宋_GB2312" w:eastAsia="仿宋_GB2312"/>
          <w:b/>
          <w:bCs/>
          <w:kern w:val="0"/>
          <w:szCs w:val="28"/>
        </w:rPr>
      </w:pPr>
    </w:p>
    <w:p w:rsidR="004A1DF5" w:rsidRDefault="004A1DF5">
      <w:pPr>
        <w:widowControl/>
        <w:rPr>
          <w:rFonts w:ascii="仿宋_GB2312" w:eastAsia="仿宋_GB2312"/>
          <w:b/>
          <w:bCs/>
          <w:kern w:val="0"/>
          <w:szCs w:val="28"/>
        </w:rPr>
      </w:pPr>
    </w:p>
    <w:p w:rsidR="004A1DF5" w:rsidRDefault="004A1DF5">
      <w:pPr>
        <w:widowControl/>
        <w:ind w:firstLineChars="200" w:firstLine="480"/>
        <w:rPr>
          <w:rFonts w:ascii="仿宋_GB2312" w:eastAsia="仿宋_GB2312"/>
          <w:b/>
          <w:bCs/>
          <w:kern w:val="0"/>
          <w:sz w:val="28"/>
          <w:szCs w:val="28"/>
        </w:rPr>
      </w:pPr>
      <w:r>
        <w:rPr>
          <w:rFonts w:ascii="仿宋_GB2312" w:hint="eastAsia"/>
          <w:kern w:val="0"/>
          <w:szCs w:val="28"/>
        </w:rPr>
        <w:t>上述模型</w:t>
      </w:r>
      <w:r>
        <w:rPr>
          <w:rFonts w:hint="eastAsia"/>
        </w:rPr>
        <w:t>适用</w:t>
      </w:r>
      <w:r>
        <w:rPr>
          <w:rFonts w:ascii="仿宋_GB2312" w:hint="eastAsia"/>
          <w:kern w:val="0"/>
          <w:szCs w:val="28"/>
        </w:rPr>
        <w:t>于</w:t>
      </w:r>
      <w:r>
        <w:rPr>
          <w:rFonts w:ascii="仿宋_GB2312" w:hint="eastAsia"/>
        </w:rPr>
        <w:t>主附卡、单位结算账户和公司卡</w:t>
      </w:r>
    </w:p>
    <w:p w:rsidR="004A1DF5" w:rsidRDefault="004A1DF5">
      <w:pPr>
        <w:widowControl/>
        <w:ind w:firstLineChars="200" w:firstLine="480"/>
        <w:rPr>
          <w:rFonts w:ascii="宋体"/>
          <w:szCs w:val="28"/>
        </w:rPr>
      </w:pPr>
      <w:r>
        <w:rPr>
          <w:rFonts w:ascii="宋体" w:hint="eastAsia"/>
        </w:rPr>
        <w:t>（三）</w:t>
      </w:r>
      <w:r>
        <w:rPr>
          <w:rFonts w:ascii="宋体" w:hint="eastAsia"/>
          <w:szCs w:val="28"/>
        </w:rPr>
        <w:t>模型三：户口对应多套账户</w:t>
      </w:r>
    </w:p>
    <w:p w:rsidR="004A1DF5" w:rsidRDefault="009523FE">
      <w:pPr>
        <w:widowControl/>
        <w:jc w:val="left"/>
        <w:rPr>
          <w:rFonts w:ascii="仿宋_GB2312" w:eastAsia="仿宋_GB2312"/>
          <w:b/>
          <w:bCs/>
          <w:szCs w:val="28"/>
        </w:rPr>
      </w:pPr>
      <w:r w:rsidRPr="009523FE">
        <w:rPr>
          <w:rFonts w:ascii="仿宋_GB2312" w:eastAsia="仿宋_GB2312"/>
          <w:b/>
          <w:bCs/>
          <w:noProof/>
          <w:sz w:val="20"/>
          <w:szCs w:val="28"/>
        </w:rPr>
        <w:pict>
          <v:group id="_x0000_s3500" style="position:absolute;margin-left:36pt;margin-top:1.1pt;width:234pt;height:122.6pt;z-index:251612672" coordorigin="2517,10800" coordsize="4680,2452">
            <v:rect id="_x0000_s1618" style="position:absolute;left:3957;top:10800;width:1800;height:780;v-text-anchor:middle" fillcolor="#ddd" strokecolor="#009" strokeweight=".5pt">
              <v:shadow on="t" color="black" opacity=".5" offset="-4pt,4pt" offset2="-20pt,-4pt"/>
              <v:textbox style="mso-next-textbox:#_x0000_s1618">
                <w:txbxContent>
                  <w:p w:rsidR="002E477D" w:rsidRDefault="002E477D">
                    <w:pPr>
                      <w:autoSpaceDE w:val="0"/>
                      <w:autoSpaceDN w:val="0"/>
                      <w:adjustRightInd w:val="0"/>
                      <w:jc w:val="center"/>
                      <w:rPr>
                        <w:b/>
                        <w:bCs/>
                        <w:color w:val="000000"/>
                        <w:sz w:val="30"/>
                        <w:szCs w:val="48"/>
                        <w:lang w:val="zh-CN"/>
                      </w:rPr>
                    </w:pPr>
                    <w:r>
                      <w:rPr>
                        <w:rFonts w:hint="eastAsia"/>
                        <w:b/>
                        <w:bCs/>
                        <w:color w:val="000000"/>
                        <w:sz w:val="30"/>
                        <w:szCs w:val="48"/>
                        <w:lang w:val="zh-CN"/>
                      </w:rPr>
                      <w:t>户口</w:t>
                    </w:r>
                  </w:p>
                </w:txbxContent>
              </v:textbox>
            </v:rect>
            <v:rect id="_x0000_s1619" style="position:absolute;left:2517;top:12516;width:1980;height:736;v-text-anchor:middle" fillcolor="#ddd" strokecolor="#009" strokeweight=".5pt">
              <v:shadow on="t" color="black" opacity=".5" offset="-4pt,4pt" offset2="-20pt,-4pt"/>
              <v:textbox style="mso-next-textbox:#_x0000_s1619">
                <w:txbxContent>
                  <w:p w:rsidR="002E477D" w:rsidRDefault="002E477D">
                    <w:pPr>
                      <w:autoSpaceDE w:val="0"/>
                      <w:autoSpaceDN w:val="0"/>
                      <w:adjustRightInd w:val="0"/>
                      <w:jc w:val="center"/>
                      <w:rPr>
                        <w:b/>
                        <w:bCs/>
                        <w:color w:val="000000"/>
                        <w:sz w:val="30"/>
                        <w:szCs w:val="48"/>
                        <w:lang w:val="zh-CN"/>
                      </w:rPr>
                    </w:pPr>
                    <w:r>
                      <w:rPr>
                        <w:rFonts w:hint="eastAsia"/>
                        <w:b/>
                        <w:bCs/>
                        <w:color w:val="000000"/>
                        <w:sz w:val="30"/>
                        <w:szCs w:val="48"/>
                        <w:lang w:val="zh-CN"/>
                      </w:rPr>
                      <w:t>账户</w:t>
                    </w:r>
                  </w:p>
                </w:txbxContent>
              </v:textbox>
            </v:rect>
            <v:rect id="_x0000_s1620" style="position:absolute;left:5217;top:12516;width:1980;height:736;v-text-anchor:middle" fillcolor="#ddd" strokecolor="#009" strokeweight=".5pt">
              <v:shadow on="t" color="black" opacity=".5" offset="-4pt,4pt" offset2="-20pt,-4pt"/>
              <v:textbox style="mso-next-textbox:#_x0000_s1620">
                <w:txbxContent>
                  <w:p w:rsidR="002E477D" w:rsidRDefault="002E477D">
                    <w:pPr>
                      <w:autoSpaceDE w:val="0"/>
                      <w:autoSpaceDN w:val="0"/>
                      <w:adjustRightInd w:val="0"/>
                      <w:jc w:val="center"/>
                      <w:rPr>
                        <w:b/>
                        <w:bCs/>
                        <w:color w:val="000000"/>
                        <w:sz w:val="30"/>
                        <w:szCs w:val="48"/>
                        <w:lang w:val="zh-CN"/>
                      </w:rPr>
                    </w:pPr>
                    <w:r>
                      <w:rPr>
                        <w:rFonts w:hint="eastAsia"/>
                        <w:b/>
                        <w:bCs/>
                        <w:color w:val="000000"/>
                        <w:sz w:val="30"/>
                        <w:szCs w:val="48"/>
                        <w:lang w:val="zh-CN"/>
                      </w:rPr>
                      <w:t>账户</w:t>
                    </w:r>
                  </w:p>
                </w:txbxContent>
              </v:textbox>
            </v:rect>
            <v:line id="_x0000_s1621" style="position:absolute;v-text-anchor:middle" from="4857,11580" to="4857,12048" strokecolor="#009"/>
            <v:line id="_x0000_s1622" style="position:absolute;v-text-anchor:middle" from="3597,12048" to="6117,12048" strokecolor="#009"/>
            <v:line id="_x0000_s1623" style="position:absolute;v-text-anchor:middle" from="3597,12048" to="3597,12516" strokecolor="#009">
              <v:stroke endarrow="block"/>
            </v:line>
            <v:line id="_x0000_s1624" style="position:absolute;v-text-anchor:middle" from="6117,12048" to="6117,12516" strokecolor="#009">
              <v:stroke endarrow="block"/>
            </v:line>
          </v:group>
        </w:pict>
      </w:r>
    </w:p>
    <w:p w:rsidR="004A1DF5" w:rsidRDefault="004A1DF5">
      <w:pPr>
        <w:widowControl/>
        <w:jc w:val="left"/>
        <w:rPr>
          <w:rFonts w:ascii="仿宋_GB2312" w:eastAsia="仿宋_GB2312"/>
          <w:b/>
          <w:bCs/>
          <w:szCs w:val="28"/>
        </w:rPr>
      </w:pPr>
    </w:p>
    <w:p w:rsidR="004A1DF5" w:rsidRDefault="004A1DF5">
      <w:pPr>
        <w:widowControl/>
        <w:jc w:val="left"/>
        <w:rPr>
          <w:rFonts w:ascii="仿宋_GB2312" w:eastAsia="仿宋_GB2312"/>
          <w:b/>
          <w:bCs/>
          <w:szCs w:val="28"/>
        </w:rPr>
      </w:pPr>
    </w:p>
    <w:p w:rsidR="004A1DF5" w:rsidRDefault="004A1DF5">
      <w:pPr>
        <w:widowControl/>
        <w:jc w:val="left"/>
        <w:rPr>
          <w:rFonts w:ascii="仿宋_GB2312" w:eastAsia="仿宋_GB2312"/>
          <w:b/>
          <w:bCs/>
          <w:szCs w:val="28"/>
        </w:rPr>
      </w:pPr>
    </w:p>
    <w:p w:rsidR="004A1DF5" w:rsidRDefault="004A1DF5">
      <w:pPr>
        <w:widowControl/>
        <w:jc w:val="left"/>
        <w:rPr>
          <w:rFonts w:ascii="仿宋_GB2312" w:eastAsia="仿宋_GB2312"/>
          <w:b/>
          <w:bCs/>
          <w:szCs w:val="28"/>
        </w:rPr>
      </w:pPr>
    </w:p>
    <w:p w:rsidR="004A1DF5" w:rsidRDefault="004A1DF5">
      <w:pPr>
        <w:widowControl/>
        <w:jc w:val="left"/>
        <w:rPr>
          <w:rFonts w:ascii="仿宋_GB2312" w:eastAsia="仿宋_GB2312"/>
          <w:b/>
          <w:bCs/>
          <w:noProof/>
          <w:szCs w:val="28"/>
        </w:rPr>
      </w:pPr>
    </w:p>
    <w:p w:rsidR="004A1DF5" w:rsidRDefault="004A1DF5">
      <w:pPr>
        <w:widowControl/>
        <w:ind w:firstLineChars="200" w:firstLine="480"/>
        <w:rPr>
          <w:rFonts w:ascii="仿宋_GB2312"/>
          <w:noProof/>
          <w:szCs w:val="28"/>
        </w:rPr>
      </w:pPr>
      <w:r>
        <w:rPr>
          <w:rFonts w:ascii="仿宋_GB2312" w:hint="eastAsia"/>
          <w:noProof/>
          <w:szCs w:val="28"/>
        </w:rPr>
        <w:t>上述模型适用于</w:t>
      </w:r>
      <w:r>
        <w:rPr>
          <w:rFonts w:hint="eastAsia"/>
        </w:rPr>
        <w:t>深圳</w:t>
      </w:r>
      <w:r>
        <w:rPr>
          <w:rFonts w:ascii="仿宋_GB2312" w:hint="eastAsia"/>
          <w:noProof/>
          <w:szCs w:val="28"/>
        </w:rPr>
        <w:t>、</w:t>
      </w:r>
      <w:r>
        <w:rPr>
          <w:rFonts w:ascii="仿宋_GB2312" w:hint="eastAsia"/>
        </w:rPr>
        <w:t>香港</w:t>
      </w:r>
      <w:r>
        <w:rPr>
          <w:rFonts w:ascii="仿宋_GB2312" w:hint="eastAsia"/>
          <w:noProof/>
          <w:szCs w:val="28"/>
        </w:rPr>
        <w:t>两地一卡通等。</w:t>
      </w:r>
    </w:p>
    <w:p w:rsidR="004A1DF5" w:rsidRDefault="004A1DF5">
      <w:pPr>
        <w:widowControl/>
        <w:jc w:val="left"/>
        <w:rPr>
          <w:rFonts w:ascii="宋体" w:hAnsi="宋体"/>
          <w:vanish/>
          <w:kern w:val="0"/>
        </w:rPr>
      </w:pPr>
    </w:p>
    <w:p w:rsidR="004A1DF5" w:rsidRDefault="004A1DF5">
      <w:pPr>
        <w:widowControl/>
        <w:rPr>
          <w:rFonts w:ascii="宋体" w:hAnsi="宋体"/>
          <w:vanish/>
        </w:rPr>
      </w:pPr>
    </w:p>
    <w:p w:rsidR="004A1DF5" w:rsidRDefault="004A1DF5"/>
    <w:p w:rsidR="004A1DF5" w:rsidRDefault="004A1DF5" w:rsidP="0004090F">
      <w:pPr>
        <w:pStyle w:val="4"/>
      </w:pPr>
      <w:bookmarkStart w:id="13" w:name="_Toc186273550"/>
      <w:r>
        <w:rPr>
          <w:rFonts w:hint="eastAsia"/>
        </w:rPr>
        <w:t>第四节　核心账务体系介绍</w:t>
      </w:r>
      <w:bookmarkEnd w:id="13"/>
    </w:p>
    <w:p w:rsidR="004A1DF5" w:rsidRDefault="004A1DF5">
      <w:pPr>
        <w:ind w:firstLineChars="200" w:firstLine="480"/>
      </w:pPr>
      <w:r w:rsidRPr="004A6843">
        <w:rPr>
          <w:rFonts w:hint="eastAsia"/>
          <w:color w:val="FF0000"/>
        </w:rPr>
        <w:t>核心账务体系包括账务组织、账户管理体系以及业务体系和账务体系的关系。</w:t>
      </w:r>
      <w:r>
        <w:rPr>
          <w:rFonts w:hint="eastAsia"/>
        </w:rPr>
        <w:t>账户管理体系见第二节。账务体系的设计，既要满足反映经济事务的需要，还必</w:t>
      </w:r>
      <w:r>
        <w:rPr>
          <w:rFonts w:hint="eastAsia"/>
        </w:rPr>
        <w:lastRenderedPageBreak/>
        <w:t>须满足会计核算和会计分析，包括客户、部门、产品分析的需要。核心账务体系是各项涉及资金交易的业务系统的基础，各项业务系统的运作也不断对账务体系提出新的要求。</w:t>
      </w:r>
    </w:p>
    <w:p w:rsidR="004A1DF5" w:rsidRDefault="004A1DF5" w:rsidP="0004090F">
      <w:pPr>
        <w:pStyle w:val="5"/>
        <w:tabs>
          <w:tab w:val="left" w:pos="2160"/>
        </w:tabs>
      </w:pPr>
      <w:bookmarkStart w:id="14" w:name="_Toc35746768"/>
      <w:bookmarkStart w:id="15" w:name="_Toc43988295"/>
      <w:r>
        <w:rPr>
          <w:rFonts w:hint="eastAsia"/>
        </w:rPr>
        <w:t>一、核算单位</w:t>
      </w:r>
      <w:bookmarkEnd w:id="14"/>
      <w:bookmarkEnd w:id="15"/>
    </w:p>
    <w:p w:rsidR="004A1DF5" w:rsidRDefault="004A1DF5">
      <w:pPr>
        <w:ind w:firstLineChars="200" w:firstLine="480"/>
      </w:pPr>
      <w:r>
        <w:rPr>
          <w:rFonts w:hint="eastAsia"/>
        </w:rPr>
        <w:t>核心账务体系中的</w:t>
      </w:r>
      <w:r w:rsidRPr="004A6843">
        <w:rPr>
          <w:rFonts w:hint="eastAsia"/>
          <w:color w:val="FF0000"/>
        </w:rPr>
        <w:t>“核算单位”指资产负债平衡单位</w:t>
      </w:r>
      <w:r>
        <w:rPr>
          <w:rFonts w:hint="eastAsia"/>
        </w:rPr>
        <w:t>。招商银行核心账务体系中，“核算单位”的</w:t>
      </w:r>
      <w:r w:rsidRPr="004A6843">
        <w:rPr>
          <w:rFonts w:hint="eastAsia"/>
          <w:color w:val="FF0000"/>
        </w:rPr>
        <w:t>最小组织是分行，最大组织是总行</w:t>
      </w:r>
      <w:r>
        <w:rPr>
          <w:rFonts w:hint="eastAsia"/>
        </w:rPr>
        <w:t>。</w:t>
      </w:r>
    </w:p>
    <w:p w:rsidR="004A1DF5" w:rsidRDefault="004A1DF5">
      <w:pPr>
        <w:ind w:firstLineChars="200" w:firstLine="480"/>
      </w:pPr>
      <w:r>
        <w:rPr>
          <w:rFonts w:hint="eastAsia"/>
        </w:rPr>
        <w:t>作为独立核算单位</w:t>
      </w:r>
      <w:r w:rsidRPr="004A6843">
        <w:rPr>
          <w:rFonts w:hint="eastAsia"/>
          <w:color w:val="FF0000"/>
        </w:rPr>
        <w:t>异地支行在综合业务处理系统</w:t>
      </w:r>
      <w:r w:rsidRPr="004A6843">
        <w:rPr>
          <w:rFonts w:ascii="宋体" w:hAnsi="宋体" w:hint="eastAsia"/>
          <w:color w:val="FF0000"/>
        </w:rPr>
        <w:t>（新系统）</w:t>
      </w:r>
      <w:r w:rsidRPr="004A6843">
        <w:rPr>
          <w:rFonts w:hint="eastAsia"/>
          <w:color w:val="FF0000"/>
        </w:rPr>
        <w:t>中视同分行</w:t>
      </w:r>
      <w:r>
        <w:rPr>
          <w:rFonts w:hint="eastAsia"/>
        </w:rPr>
        <w:t>。</w:t>
      </w:r>
      <w:r w:rsidRPr="004A6843">
        <w:rPr>
          <w:rFonts w:hint="eastAsia"/>
          <w:u w:val="single"/>
        </w:rPr>
        <w:t>核心账务体系为每一个核算单位产生利润表和资产负债表，报表按上下级单位汇并</w:t>
      </w:r>
      <w:r>
        <w:rPr>
          <w:rFonts w:hint="eastAsia"/>
        </w:rPr>
        <w:t>。为保证行政管理的有效性，异地支行首先汇并到管理分行，然后再汇并到总行。</w:t>
      </w:r>
    </w:p>
    <w:p w:rsidR="004A1DF5" w:rsidRDefault="009523FE">
      <w:r w:rsidRPr="009523FE">
        <w:rPr>
          <w:noProof/>
          <w:sz w:val="20"/>
        </w:rPr>
        <w:pict>
          <v:shape id="_x0000_s1119" type="#_x0000_t202" style="position:absolute;left:0;text-align:left;margin-left:108pt;margin-top:2.7pt;width:153pt;height:23.4pt;z-index:251440640" o:regroupid="5">
            <v:textbox style="mso-next-textbox:#_x0000_s1119">
              <w:txbxContent>
                <w:p w:rsidR="002E477D" w:rsidRDefault="002E477D">
                  <w:pPr>
                    <w:spacing w:line="240" w:lineRule="auto"/>
                    <w:jc w:val="center"/>
                  </w:pPr>
                  <w:r>
                    <w:rPr>
                      <w:rFonts w:hint="eastAsia"/>
                    </w:rPr>
                    <w:t>总</w:t>
                  </w:r>
                  <w:r>
                    <w:rPr>
                      <w:rFonts w:hint="eastAsia"/>
                    </w:rPr>
                    <w:t xml:space="preserve">    </w:t>
                  </w:r>
                  <w:r>
                    <w:rPr>
                      <w:rFonts w:hint="eastAsia"/>
                    </w:rPr>
                    <w:t>行</w:t>
                  </w:r>
                </w:p>
              </w:txbxContent>
            </v:textbox>
          </v:shape>
        </w:pict>
      </w:r>
    </w:p>
    <w:p w:rsidR="004A1DF5" w:rsidRDefault="009523FE">
      <w:pPr>
        <w:ind w:left="420"/>
      </w:pPr>
      <w:r w:rsidRPr="009523FE">
        <w:rPr>
          <w:noProof/>
          <w:sz w:val="20"/>
        </w:rPr>
        <w:pict>
          <v:line id="_x0000_s1127" style="position:absolute;left:0;text-align:left;z-index:251448832" from="243pt,18.3pt" to="243pt,41.7pt" o:regroupid="5"/>
        </w:pict>
      </w:r>
      <w:r w:rsidRPr="009523FE">
        <w:rPr>
          <w:noProof/>
          <w:sz w:val="20"/>
        </w:rPr>
        <w:pict>
          <v:line id="_x0000_s1129" style="position:absolute;left:0;text-align:left;z-index:251450880" from="189pt,2.7pt" to="189pt,18.3pt" o:regroupid="5"/>
        </w:pict>
      </w:r>
    </w:p>
    <w:p w:rsidR="004A1DF5" w:rsidRDefault="009523FE">
      <w:pPr>
        <w:ind w:left="420"/>
      </w:pPr>
      <w:r w:rsidRPr="009523FE">
        <w:rPr>
          <w:noProof/>
          <w:sz w:val="20"/>
        </w:rPr>
        <w:pict>
          <v:shape id="_x0000_s1123" type="#_x0000_t202" style="position:absolute;left:0;text-align:left;margin-left:297pt;margin-top:18.3pt;width:108pt;height:23.4pt;z-index:251444736" o:regroupid="5">
            <v:textbox style="mso-next-textbox:#_x0000_s1123">
              <w:txbxContent>
                <w:p w:rsidR="002E477D" w:rsidRDefault="002E477D">
                  <w:pPr>
                    <w:spacing w:line="240" w:lineRule="auto"/>
                    <w:jc w:val="center"/>
                  </w:pPr>
                  <w:r>
                    <w:rPr>
                      <w:rFonts w:hint="eastAsia"/>
                    </w:rPr>
                    <w:t>总行各运行部门</w:t>
                  </w:r>
                </w:p>
              </w:txbxContent>
            </v:textbox>
          </v:shape>
        </w:pict>
      </w:r>
      <w:r w:rsidRPr="009523FE">
        <w:rPr>
          <w:noProof/>
          <w:sz w:val="20"/>
        </w:rPr>
        <w:pict>
          <v:shape id="_x0000_s1122" type="#_x0000_t202" style="position:absolute;left:0;text-align:left;margin-left:3in;margin-top:18.3pt;width:54pt;height:23.4pt;z-index:251443712" o:regroupid="5">
            <v:textbox style="mso-next-textbox:#_x0000_s1122">
              <w:txbxContent>
                <w:p w:rsidR="002E477D" w:rsidRDefault="002E477D">
                  <w:pPr>
                    <w:spacing w:line="240" w:lineRule="auto"/>
                    <w:jc w:val="center"/>
                  </w:pPr>
                  <w:r>
                    <w:rPr>
                      <w:rFonts w:hint="eastAsia"/>
                    </w:rPr>
                    <w:t>分行</w:t>
                  </w:r>
                  <w:r>
                    <w:rPr>
                      <w:rFonts w:hint="eastAsia"/>
                    </w:rPr>
                    <w:t>N</w:t>
                  </w:r>
                </w:p>
              </w:txbxContent>
            </v:textbox>
          </v:shape>
        </w:pict>
      </w:r>
      <w:r w:rsidRPr="009523FE">
        <w:rPr>
          <w:noProof/>
          <w:sz w:val="20"/>
        </w:rPr>
        <w:pict>
          <v:line id="_x0000_s1128" style="position:absolute;left:0;text-align:left;z-index:251449856" from="351pt,-5.1pt" to="351pt,18.3pt" o:regroupid="5"/>
        </w:pict>
      </w:r>
      <w:r w:rsidRPr="009523FE">
        <w:rPr>
          <w:noProof/>
          <w:sz w:val="20"/>
        </w:rPr>
        <w:pict>
          <v:line id="_x0000_s1126" style="position:absolute;left:0;text-align:left;z-index:251447808" from="2in,-5.1pt" to="2in,18.3pt" o:regroupid="5"/>
        </w:pict>
      </w:r>
      <w:r w:rsidRPr="009523FE">
        <w:rPr>
          <w:noProof/>
          <w:sz w:val="20"/>
        </w:rPr>
        <w:pict>
          <v:line id="_x0000_s1125" style="position:absolute;left:0;text-align:left;z-index:251446784" from="45pt,-5.1pt" to="45pt,18.3pt" o:regroupid="5"/>
        </w:pict>
      </w:r>
      <w:r w:rsidRPr="009523FE">
        <w:rPr>
          <w:noProof/>
          <w:sz w:val="20"/>
        </w:rPr>
        <w:pict>
          <v:line id="_x0000_s1124" style="position:absolute;left:0;text-align:left;z-index:251445760" from="45pt,-5.1pt" to="351pt,-5.1pt" o:regroupid="5"/>
        </w:pict>
      </w:r>
      <w:r w:rsidRPr="009523FE">
        <w:rPr>
          <w:noProof/>
          <w:sz w:val="20"/>
        </w:rPr>
        <w:pict>
          <v:shape id="_x0000_s1121" type="#_x0000_t202" style="position:absolute;left:0;text-align:left;margin-left:117pt;margin-top:18.3pt;width:54pt;height:25.2pt;z-index:251442688" o:regroupid="5">
            <v:textbox style="mso-next-textbox:#_x0000_s1121">
              <w:txbxContent>
                <w:p w:rsidR="002E477D" w:rsidRDefault="002E477D">
                  <w:pPr>
                    <w:spacing w:line="240" w:lineRule="auto"/>
                    <w:jc w:val="center"/>
                  </w:pPr>
                  <w:r>
                    <w:rPr>
                      <w:rFonts w:hint="eastAsia"/>
                    </w:rPr>
                    <w:t>分行</w:t>
                  </w:r>
                  <w:r>
                    <w:rPr>
                      <w:rFonts w:hint="eastAsia"/>
                    </w:rPr>
                    <w:t>2</w:t>
                  </w:r>
                </w:p>
              </w:txbxContent>
            </v:textbox>
          </v:shape>
        </w:pict>
      </w:r>
      <w:r w:rsidRPr="009523FE">
        <w:rPr>
          <w:noProof/>
          <w:sz w:val="20"/>
        </w:rPr>
        <w:pict>
          <v:shape id="_x0000_s1120" type="#_x0000_t202" style="position:absolute;left:0;text-align:left;margin-left:18pt;margin-top:18.3pt;width:54pt;height:23.4pt;z-index:251441664" o:regroupid="5">
            <v:textbox style="mso-next-textbox:#_x0000_s1120">
              <w:txbxContent>
                <w:p w:rsidR="002E477D" w:rsidRDefault="002E477D">
                  <w:pPr>
                    <w:spacing w:line="240" w:lineRule="auto"/>
                    <w:jc w:val="center"/>
                  </w:pPr>
                  <w:r>
                    <w:rPr>
                      <w:rFonts w:hint="eastAsia"/>
                    </w:rPr>
                    <w:t>分行</w:t>
                  </w:r>
                  <w:r>
                    <w:rPr>
                      <w:rFonts w:hint="eastAsia"/>
                    </w:rPr>
                    <w:t>1</w:t>
                  </w:r>
                </w:p>
              </w:txbxContent>
            </v:textbox>
          </v:shape>
        </w:pict>
      </w:r>
    </w:p>
    <w:p w:rsidR="004A1DF5" w:rsidRDefault="004A1DF5">
      <w:pPr>
        <w:ind w:left="420"/>
      </w:pPr>
    </w:p>
    <w:p w:rsidR="004A1DF5" w:rsidRDefault="004A1DF5">
      <w:pPr>
        <w:ind w:firstLineChars="200" w:firstLine="480"/>
      </w:pPr>
      <w:r>
        <w:rPr>
          <w:rFonts w:hint="eastAsia"/>
        </w:rPr>
        <w:t>为保证考核的一致性和连续性，核心业务系统保留了原网点核算体系下的网点账面损益报告。</w:t>
      </w:r>
    </w:p>
    <w:p w:rsidR="004A1DF5" w:rsidRDefault="004A1DF5" w:rsidP="0004090F">
      <w:pPr>
        <w:pStyle w:val="5"/>
        <w:spacing w:before="240" w:after="240" w:line="377" w:lineRule="auto"/>
      </w:pPr>
      <w:r>
        <w:rPr>
          <w:rFonts w:hint="eastAsia"/>
        </w:rPr>
        <w:t>二、核算种类</w:t>
      </w:r>
    </w:p>
    <w:p w:rsidR="004A1DF5" w:rsidRDefault="004A1DF5">
      <w:pPr>
        <w:ind w:firstLineChars="200" w:firstLine="480"/>
        <w:rPr>
          <w:rFonts w:ascii="宋体"/>
        </w:rPr>
      </w:pPr>
      <w:r>
        <w:rPr>
          <w:rFonts w:hint="eastAsia"/>
        </w:rPr>
        <w:t>在新系统中，对会计科目做了进一步的分类，该分类通过在明细账和总账之间设立核算种类，优化系统账务核算流程实现。</w:t>
      </w:r>
      <w:r w:rsidRPr="004A6843">
        <w:rPr>
          <w:rFonts w:ascii="宋体" w:hint="eastAsia"/>
          <w:color w:val="FF0000"/>
        </w:rPr>
        <w:t>每一明细账户均有一账户核算种类属性，在账户开立时建立</w:t>
      </w:r>
      <w:r>
        <w:rPr>
          <w:rFonts w:ascii="宋体" w:hint="eastAsia"/>
        </w:rPr>
        <w:t>。</w:t>
      </w:r>
      <w:r w:rsidRPr="004A6843">
        <w:rPr>
          <w:rFonts w:ascii="宋体" w:hint="eastAsia"/>
          <w:color w:val="FF0000"/>
        </w:rPr>
        <w:t>账户核算种类与科目存在一对一或多对一的关系。</w:t>
      </w:r>
    </w:p>
    <w:p w:rsidR="004A1DF5" w:rsidRDefault="004A1DF5">
      <w:pPr>
        <w:ind w:firstLineChars="200" w:firstLine="480"/>
        <w:rPr>
          <w:rFonts w:ascii="宋体"/>
        </w:rPr>
      </w:pPr>
      <w:r>
        <w:rPr>
          <w:rFonts w:ascii="宋体" w:hint="eastAsia"/>
        </w:rPr>
        <w:t>根据会计账户是否按“客户”立账，核算种类分成“内部核算种类”和“客户类核算种类”。其中客户类核算种类根据其对应的会计科目所反映的经济性质，由“资金性质”、“核算组织形式”和“核算期限”组成。资金性质反映所要核算的资金的经济属性，如贷款、存放、定期存款在核算角度均反映了不同资金性质，根据所要反映的资金性质详细程度，资金性质可以进行再分类。</w:t>
      </w:r>
      <w:r w:rsidRPr="004A6843">
        <w:rPr>
          <w:rFonts w:ascii="宋体" w:hint="eastAsia"/>
          <w:color w:val="FF0000"/>
        </w:rPr>
        <w:t>资金性质与科目之间存在一对一或一对多的关系。</w:t>
      </w:r>
      <w:r>
        <w:rPr>
          <w:rFonts w:ascii="宋体" w:hint="eastAsia"/>
        </w:rPr>
        <w:t>核算组织形式是对客户的分类。核算期限，在反映一笔静态的资金属性时，往往会计科目是根据其所核算的期限进行分类，为达到更深层次明细核算的目的，核算种类对资金的核算期限进行了更加详细的分</w:t>
      </w:r>
      <w:r>
        <w:rPr>
          <w:rFonts w:ascii="宋体" w:hint="eastAsia"/>
        </w:rPr>
        <w:lastRenderedPageBreak/>
        <w:t>类。</w:t>
      </w:r>
    </w:p>
    <w:p w:rsidR="004A1DF5" w:rsidRDefault="004A1DF5">
      <w:pPr>
        <w:ind w:firstLineChars="200" w:firstLine="480"/>
      </w:pPr>
      <w:r w:rsidRPr="004A6843">
        <w:rPr>
          <w:rFonts w:ascii="宋体" w:hint="eastAsia"/>
          <w:color w:val="FF0000"/>
        </w:rPr>
        <w:t>核算种类由8位数字编码组成，其中客户类核算种类分别由4位资金性质+2位核算组织形式+2位核算期限组成。</w:t>
      </w:r>
      <w:r>
        <w:rPr>
          <w:rFonts w:ascii="宋体" w:hint="eastAsia"/>
        </w:rPr>
        <w:t>内部类核算种类由4位一级科目代码+2位顺序号+99区别码组成。</w:t>
      </w:r>
    </w:p>
    <w:p w:rsidR="004A1DF5" w:rsidRDefault="004A1DF5" w:rsidP="0004090F">
      <w:pPr>
        <w:pStyle w:val="5"/>
        <w:spacing w:before="240" w:after="240" w:line="377" w:lineRule="auto"/>
      </w:pPr>
      <w:bookmarkStart w:id="16" w:name="_Toc35746769"/>
      <w:bookmarkStart w:id="17" w:name="_Toc43988296"/>
      <w:r>
        <w:rPr>
          <w:rFonts w:hint="eastAsia"/>
        </w:rPr>
        <w:t>三、核心账务体系</w:t>
      </w:r>
      <w:bookmarkEnd w:id="16"/>
      <w:bookmarkEnd w:id="17"/>
    </w:p>
    <w:p w:rsidR="004A1DF5" w:rsidRDefault="004A1DF5">
      <w:pPr>
        <w:ind w:firstLineChars="200" w:firstLine="480"/>
        <w:rPr>
          <w:rFonts w:ascii="宋体"/>
        </w:rPr>
      </w:pPr>
      <w:r>
        <w:rPr>
          <w:rFonts w:hint="eastAsia"/>
        </w:rPr>
        <w:t>1</w:t>
      </w:r>
      <w:r>
        <w:rPr>
          <w:rFonts w:hint="eastAsia"/>
        </w:rPr>
        <w:t>、核心账务体系由明细账体系和总账（银行会计账，简称总账）体系共同构成。</w:t>
      </w:r>
      <w:r>
        <w:rPr>
          <w:rFonts w:ascii="宋体" w:hint="eastAsia"/>
        </w:rPr>
        <w:t>明细账反映业务流程中交易各方资金增减变化，按业务中的资金流向，以客户、尾箱</w:t>
      </w:r>
      <w:r>
        <w:rPr>
          <w:rFonts w:ascii="宋体"/>
        </w:rPr>
        <w:t>/</w:t>
      </w:r>
      <w:r>
        <w:rPr>
          <w:rFonts w:ascii="宋体" w:hint="eastAsia"/>
        </w:rPr>
        <w:t>网点为单位设置，明细账</w:t>
      </w:r>
      <w:r w:rsidRPr="002E409B">
        <w:rPr>
          <w:rFonts w:ascii="宋体" w:hint="eastAsia"/>
          <w:b/>
          <w:color w:val="FF0000"/>
        </w:rPr>
        <w:t>实时</w:t>
      </w:r>
      <w:r>
        <w:rPr>
          <w:rFonts w:ascii="宋体" w:hint="eastAsia"/>
        </w:rPr>
        <w:t>登记。总账记录银行资金的性质，按会计科目，以分行为单位设置，总账</w:t>
      </w:r>
      <w:r w:rsidRPr="002E409B">
        <w:rPr>
          <w:rFonts w:ascii="宋体" w:hint="eastAsia"/>
          <w:b/>
          <w:color w:val="FF0000"/>
        </w:rPr>
        <w:t>按日或按指定时间</w:t>
      </w:r>
      <w:r>
        <w:rPr>
          <w:rFonts w:ascii="宋体" w:hint="eastAsia"/>
        </w:rPr>
        <w:t>登记。</w:t>
      </w:r>
    </w:p>
    <w:p w:rsidR="004A1DF5" w:rsidRDefault="009523FE">
      <w:pPr>
        <w:rPr>
          <w:rFonts w:ascii="宋体"/>
        </w:rPr>
      </w:pPr>
      <w:r w:rsidRPr="009523FE">
        <w:rPr>
          <w:rFonts w:ascii="宋体"/>
          <w:noProof/>
          <w:sz w:val="20"/>
        </w:rPr>
        <w:pict>
          <v:group id="_x0000_s3493" style="position:absolute;left:0;text-align:left;margin-left:-27pt;margin-top:2.7pt;width:468pt;height:332.8pt;z-index:251451904" coordorigin="1257,5406" coordsize="9360,6656">
            <v:shape id="_x0000_s1165" type="#_x0000_t202" style="position:absolute;left:3957;top:8214;width:1980;height:780" o:regroupid="7">
              <v:textbox style="mso-next-textbox:#_x0000_s1165">
                <w:txbxContent>
                  <w:p w:rsidR="002E477D" w:rsidRDefault="002E477D">
                    <w:pPr>
                      <w:spacing w:line="240" w:lineRule="auto"/>
                      <w:jc w:val="center"/>
                    </w:pPr>
                    <w:r>
                      <w:rPr>
                        <w:rFonts w:hint="eastAsia"/>
                        <w:sz w:val="21"/>
                      </w:rPr>
                      <w:t>内部明细账（</w:t>
                    </w:r>
                    <w:r w:rsidRPr="002E409B">
                      <w:rPr>
                        <w:rFonts w:hint="eastAsia"/>
                        <w:color w:val="FF0000"/>
                        <w:sz w:val="21"/>
                      </w:rPr>
                      <w:t>按尾箱或网点立账</w:t>
                    </w:r>
                    <w:r>
                      <w:rPr>
                        <w:rFonts w:hint="eastAsia"/>
                        <w:sz w:val="21"/>
                      </w:rPr>
                      <w:t>）</w:t>
                    </w:r>
                  </w:p>
                </w:txbxContent>
              </v:textbox>
            </v:shape>
            <v:shape id="_x0000_s1131" type="#_x0000_t202" style="position:absolute;left:1257;top:9722;width:540;height:2340" o:regroupid="8">
              <v:textbox style="mso-next-textbox:#_x0000_s1131">
                <w:txbxContent>
                  <w:p w:rsidR="002E477D" w:rsidRDefault="002E477D">
                    <w:pPr>
                      <w:spacing w:line="240" w:lineRule="auto"/>
                      <w:jc w:val="center"/>
                    </w:pPr>
                    <w:r>
                      <w:rPr>
                        <w:rFonts w:hint="eastAsia"/>
                        <w:sz w:val="21"/>
                      </w:rPr>
                      <w:t>存款客户明细账</w:t>
                    </w:r>
                  </w:p>
                </w:txbxContent>
              </v:textbox>
            </v:shape>
            <v:shape id="_x0000_s1132" type="#_x0000_t202" style="position:absolute;left:1797;top:9722;width:540;height:2340" o:regroupid="8">
              <v:textbox style="mso-next-textbox:#_x0000_s1132">
                <w:txbxContent>
                  <w:p w:rsidR="002E477D" w:rsidRDefault="002E477D">
                    <w:pPr>
                      <w:spacing w:line="240" w:lineRule="auto"/>
                      <w:jc w:val="center"/>
                    </w:pPr>
                    <w:r>
                      <w:rPr>
                        <w:rFonts w:hint="eastAsia"/>
                        <w:sz w:val="21"/>
                      </w:rPr>
                      <w:t>贷款客户明细账</w:t>
                    </w:r>
                  </w:p>
                </w:txbxContent>
              </v:textbox>
            </v:shape>
            <v:shape id="_x0000_s1133" type="#_x0000_t202" style="position:absolute;left:2337;top:9722;width:540;height:2340" o:regroupid="8">
              <v:textbox style="mso-next-textbox:#_x0000_s1133">
                <w:txbxContent>
                  <w:p w:rsidR="002E477D" w:rsidRDefault="002E477D">
                    <w:pPr>
                      <w:spacing w:line="240" w:lineRule="auto"/>
                      <w:jc w:val="center"/>
                    </w:pPr>
                    <w:r>
                      <w:rPr>
                        <w:rFonts w:hint="eastAsia"/>
                        <w:sz w:val="21"/>
                      </w:rPr>
                      <w:t>拆借客户明细账</w:t>
                    </w:r>
                  </w:p>
                </w:txbxContent>
              </v:textbox>
            </v:shape>
            <v:shape id="_x0000_s1134" type="#_x0000_t202" style="position:absolute;left:3597;top:9618;width:540;height:2340" o:regroupid="8">
              <v:textbox style="mso-next-textbox:#_x0000_s1134">
                <w:txbxContent>
                  <w:p w:rsidR="002E477D" w:rsidRDefault="002E477D">
                    <w:pPr>
                      <w:spacing w:line="240" w:lineRule="auto"/>
                      <w:jc w:val="center"/>
                    </w:pPr>
                    <w:r>
                      <w:rPr>
                        <w:rFonts w:hint="eastAsia"/>
                        <w:sz w:val="21"/>
                      </w:rPr>
                      <w:t>尾箱现金明细账</w:t>
                    </w:r>
                  </w:p>
                </w:txbxContent>
              </v:textbox>
            </v:shape>
            <v:shape id="_x0000_s1135" type="#_x0000_t202" style="position:absolute;left:4137;top:9618;width:540;height:2340" o:regroupid="8">
              <v:textbox style="mso-next-textbox:#_x0000_s1135">
                <w:txbxContent>
                  <w:p w:rsidR="002E477D" w:rsidRDefault="002E477D">
                    <w:pPr>
                      <w:jc w:val="center"/>
                    </w:pPr>
                  </w:p>
                  <w:p w:rsidR="002E477D" w:rsidRDefault="002E477D">
                    <w:pPr>
                      <w:spacing w:line="240" w:lineRule="auto"/>
                      <w:jc w:val="center"/>
                    </w:pPr>
                    <w:r>
                      <w:rPr>
                        <w:rFonts w:hint="eastAsia"/>
                        <w:sz w:val="21"/>
                      </w:rPr>
                      <w:t>利息支出</w:t>
                    </w:r>
                  </w:p>
                </w:txbxContent>
              </v:textbox>
            </v:shape>
            <v:shape id="_x0000_s1136" type="#_x0000_t202" style="position:absolute;left:6297;top:9618;width:540;height:2340" o:regroupid="8">
              <v:textbox style="mso-next-textbox:#_x0000_s1136">
                <w:txbxContent>
                  <w:p w:rsidR="002E477D" w:rsidRDefault="002E477D"/>
                  <w:p w:rsidR="002E477D" w:rsidRDefault="002E477D">
                    <w:pPr>
                      <w:spacing w:line="240" w:lineRule="auto"/>
                      <w:jc w:val="center"/>
                      <w:rPr>
                        <w:sz w:val="21"/>
                      </w:rPr>
                    </w:pPr>
                    <w:r>
                      <w:rPr>
                        <w:rFonts w:hint="eastAsia"/>
                        <w:sz w:val="21"/>
                      </w:rPr>
                      <w:t>手续费收入</w:t>
                    </w:r>
                  </w:p>
                </w:txbxContent>
              </v:textbox>
            </v:shape>
            <v:shape id="_x0000_s1137" type="#_x0000_t202" style="position:absolute;left:6837;top:9618;width:540;height:2340" o:regroupid="8">
              <v:textbox style="mso-next-textbox:#_x0000_s1137">
                <w:txbxContent>
                  <w:p w:rsidR="002E477D" w:rsidRDefault="002E477D"/>
                  <w:p w:rsidR="002E477D" w:rsidRDefault="002E477D">
                    <w:pPr>
                      <w:spacing w:line="240" w:lineRule="auto"/>
                      <w:jc w:val="center"/>
                    </w:pPr>
                    <w:r>
                      <w:rPr>
                        <w:rFonts w:hint="eastAsia"/>
                        <w:sz w:val="21"/>
                      </w:rPr>
                      <w:t>手续费支出</w:t>
                    </w:r>
                  </w:p>
                </w:txbxContent>
              </v:textbox>
            </v:shape>
            <v:shape id="_x0000_s1138" type="#_x0000_t202" style="position:absolute;left:4677;top:9618;width:540;height:2340" o:regroupid="8">
              <v:textbox style="mso-next-textbox:#_x0000_s1138">
                <w:txbxContent>
                  <w:p w:rsidR="002E477D" w:rsidRDefault="002E477D">
                    <w:pPr>
                      <w:pStyle w:val="33"/>
                    </w:pPr>
                  </w:p>
                  <w:p w:rsidR="002E477D" w:rsidRDefault="002E477D">
                    <w:pPr>
                      <w:spacing w:line="240" w:lineRule="auto"/>
                      <w:jc w:val="center"/>
                    </w:pPr>
                    <w:r>
                      <w:rPr>
                        <w:rFonts w:hint="eastAsia"/>
                        <w:sz w:val="21"/>
                      </w:rPr>
                      <w:t>利息收入</w:t>
                    </w:r>
                  </w:p>
                </w:txbxContent>
              </v:textbox>
            </v:shape>
            <v:shape id="_x0000_s1139" type="#_x0000_t202" style="position:absolute;left:5217;top:9618;width:540;height:2340" o:regroupid="8">
              <v:textbox style="mso-next-textbox:#_x0000_s1139">
                <w:txbxContent>
                  <w:p w:rsidR="002E477D" w:rsidRDefault="002E477D">
                    <w:pPr>
                      <w:jc w:val="center"/>
                    </w:pPr>
                  </w:p>
                  <w:p w:rsidR="002E477D" w:rsidRDefault="002E477D">
                    <w:pPr>
                      <w:spacing w:line="240" w:lineRule="auto"/>
                      <w:jc w:val="center"/>
                    </w:pPr>
                    <w:r>
                      <w:rPr>
                        <w:rFonts w:hint="eastAsia"/>
                        <w:sz w:val="21"/>
                      </w:rPr>
                      <w:t>应付利息</w:t>
                    </w:r>
                  </w:p>
                </w:txbxContent>
              </v:textbox>
            </v:shape>
            <v:shape id="_x0000_s1140" type="#_x0000_t202" style="position:absolute;left:5757;top:9618;width:540;height:2340" o:regroupid="8">
              <v:textbox style="mso-next-textbox:#_x0000_s1140">
                <w:txbxContent>
                  <w:p w:rsidR="002E477D" w:rsidRDefault="002E477D"/>
                  <w:p w:rsidR="002E477D" w:rsidRDefault="002E477D">
                    <w:pPr>
                      <w:spacing w:line="240" w:lineRule="auto"/>
                      <w:jc w:val="center"/>
                    </w:pPr>
                    <w:r>
                      <w:rPr>
                        <w:rFonts w:hint="eastAsia"/>
                        <w:sz w:val="21"/>
                      </w:rPr>
                      <w:t>应收利息</w:t>
                    </w:r>
                  </w:p>
                </w:txbxContent>
              </v:textbox>
            </v:shape>
            <v:shape id="_x0000_s1141" type="#_x0000_t202" style="position:absolute;left:7392;top:9617;width:540;height:2341" o:regroupid="8">
              <v:textbox style="mso-next-textbox:#_x0000_s1141">
                <w:txbxContent>
                  <w:p w:rsidR="002E477D" w:rsidRDefault="002E477D"/>
                  <w:p w:rsidR="002E477D" w:rsidRDefault="002E477D">
                    <w:pPr>
                      <w:spacing w:line="240" w:lineRule="auto"/>
                      <w:jc w:val="center"/>
                    </w:pPr>
                    <w:r>
                      <w:rPr>
                        <w:rFonts w:hint="eastAsia"/>
                        <w:sz w:val="21"/>
                      </w:rPr>
                      <w:t>暂收暂付</w:t>
                    </w:r>
                  </w:p>
                </w:txbxContent>
              </v:textbox>
            </v:shape>
            <v:shape id="_x0000_s1142" type="#_x0000_t202" style="position:absolute;left:2877;top:9722;width:540;height:2340" o:regroupid="8">
              <v:textbox style="mso-next-textbox:#_x0000_s1142">
                <w:txbxContent>
                  <w:p w:rsidR="002E477D" w:rsidRDefault="002E477D">
                    <w:pPr>
                      <w:spacing w:line="240" w:lineRule="auto"/>
                      <w:jc w:val="center"/>
                    </w:pPr>
                    <w:r>
                      <w:rPr>
                        <w:rFonts w:hint="eastAsia"/>
                        <w:sz w:val="21"/>
                      </w:rPr>
                      <w:t>客户理财明细账</w:t>
                    </w:r>
                  </w:p>
                </w:txbxContent>
              </v:textbox>
            </v:shape>
            <v:shape id="_x0000_s1143" type="#_x0000_t202" style="position:absolute;left:7917;top:9618;width:540;height:2323" o:regroupid="8">
              <v:textbox style="mso-next-textbox:#_x0000_s1143">
                <w:txbxContent>
                  <w:p w:rsidR="002E477D" w:rsidRDefault="002E477D">
                    <w:pPr>
                      <w:spacing w:line="240" w:lineRule="auto"/>
                      <w:jc w:val="center"/>
                    </w:pPr>
                    <w:r>
                      <w:rPr>
                        <w:rFonts w:hint="eastAsia"/>
                        <w:sz w:val="21"/>
                      </w:rPr>
                      <w:t>存放央行备付金</w:t>
                    </w:r>
                  </w:p>
                </w:txbxContent>
              </v:textbox>
            </v:shape>
            <v:shape id="_x0000_s1144" type="#_x0000_t202" style="position:absolute;left:8457;top:9618;width:540;height:2340" o:regroupid="8">
              <v:textbox style="mso-next-textbox:#_x0000_s1144">
                <w:txbxContent>
                  <w:p w:rsidR="002E477D" w:rsidRDefault="002E477D">
                    <w:pPr>
                      <w:spacing w:line="240" w:lineRule="auto"/>
                      <w:jc w:val="center"/>
                    </w:pPr>
                    <w:r>
                      <w:rPr>
                        <w:rFonts w:hint="eastAsia"/>
                        <w:sz w:val="21"/>
                      </w:rPr>
                      <w:t>存放同业款项</w:t>
                    </w:r>
                  </w:p>
                </w:txbxContent>
              </v:textbox>
            </v:shape>
            <v:shape id="_x0000_s1145" type="#_x0000_t202" style="position:absolute;left:8997;top:9618;width:540;height:2340" o:regroupid="8">
              <v:textbox style="mso-next-textbox:#_x0000_s1145">
                <w:txbxContent>
                  <w:p w:rsidR="002E477D" w:rsidRDefault="002E477D"/>
                  <w:p w:rsidR="002E477D" w:rsidRDefault="002E477D">
                    <w:pPr>
                      <w:spacing w:line="240" w:lineRule="auto"/>
                      <w:jc w:val="center"/>
                    </w:pPr>
                    <w:r>
                      <w:rPr>
                        <w:rFonts w:hint="eastAsia"/>
                        <w:sz w:val="21"/>
                      </w:rPr>
                      <w:t>应解汇款</w:t>
                    </w:r>
                  </w:p>
                </w:txbxContent>
              </v:textbox>
            </v:shape>
            <v:shape id="_x0000_s1146" type="#_x0000_t202" style="position:absolute;left:9537;top:9618;width:540;height:2340" o:regroupid="8">
              <v:textbox style="mso-next-textbox:#_x0000_s1146">
                <w:txbxContent>
                  <w:p w:rsidR="002E477D" w:rsidRDefault="002E477D">
                    <w:pPr>
                      <w:jc w:val="center"/>
                      <w:rPr>
                        <w:sz w:val="21"/>
                      </w:rPr>
                    </w:pPr>
                  </w:p>
                  <w:p w:rsidR="002E477D" w:rsidRDefault="002E477D">
                    <w:pPr>
                      <w:spacing w:line="240" w:lineRule="auto"/>
                      <w:jc w:val="center"/>
                    </w:pPr>
                    <w:r>
                      <w:rPr>
                        <w:rFonts w:hint="eastAsia"/>
                        <w:sz w:val="21"/>
                      </w:rPr>
                      <w:t>汇出汇款</w:t>
                    </w:r>
                  </w:p>
                </w:txbxContent>
              </v:textbox>
            </v:shape>
            <v:shape id="_x0000_s1147" type="#_x0000_t202" style="position:absolute;left:10077;top:9618;width:540;height:2340" o:regroupid="8">
              <v:textbox style="mso-next-textbox:#_x0000_s1147">
                <w:txbxContent>
                  <w:p w:rsidR="002E477D" w:rsidRDefault="002E477D">
                    <w:pPr>
                      <w:spacing w:line="240" w:lineRule="auto"/>
                      <w:jc w:val="center"/>
                    </w:pPr>
                    <w:r>
                      <w:rPr>
                        <w:rFonts w:hint="eastAsia"/>
                        <w:sz w:val="21"/>
                      </w:rPr>
                      <w:t>其他明细账户</w:t>
                    </w:r>
                  </w:p>
                </w:txbxContent>
              </v:textbox>
            </v:shape>
            <v:line id="_x0000_s1148" style="position:absolute" from="2157,8838" to="2157,9098" o:regroupid="8"/>
            <v:line id="_x0000_s1149" style="position:absolute" from="5397,9306" to="5397,9618" o:regroupid="8"/>
            <v:line id="_x0000_s1150" style="position:absolute" from="1437,9098" to="3057,9098" o:regroupid="8"/>
            <v:line id="_x0000_s1151" style="position:absolute" from="1437,9098" to="1437,9722" o:regroupid="8"/>
            <v:line id="_x0000_s1152" style="position:absolute" from="1977,9098" to="1977,9722" o:regroupid="8"/>
            <v:line id="_x0000_s1153" style="position:absolute" from="2517,9098" to="2517,9722" o:regroupid="8"/>
            <v:line id="_x0000_s1154" style="position:absolute" from="5037,8994" to="5037,9618" o:regroupid="8"/>
            <v:line id="_x0000_s1155" style="position:absolute" from="3957,9306" to="10437,9306" o:regroupid="8"/>
            <v:line id="_x0000_s1156" style="position:absolute" from="3957,9306" to="3957,9618" o:regroupid="8"/>
            <v:line id="_x0000_s1157" style="position:absolute" from="4497,9306" to="4497,9618" o:regroupid="8"/>
            <v:line id="_x0000_s1158" style="position:absolute" from="5937,9306" to="5937,9618" o:regroupid="8"/>
            <v:line id="_x0000_s1159" style="position:absolute" from="6477,9306" to="6477,9618" o:regroupid="8"/>
            <v:line id="_x0000_s1160" style="position:absolute" from="7017,9306" to="7017,9618" o:regroupid="8"/>
            <v:line id="_x0000_s1161" style="position:absolute" from="3417,6186" to="3417,6966" o:regroupid="8"/>
            <v:line id="_x0000_s1162" style="position:absolute" from="7917,6186" to="7917,6966" o:regroupid="8"/>
            <v:line id="_x0000_s1163" style="position:absolute" from="8097,7278" to="8097,7590" o:regroupid="8"/>
            <v:shape id="_x0000_s1164" type="#_x0000_t202" style="position:absolute;left:4497;top:5406;width:1800;height:468" o:regroupid="8">
              <v:textbox style="mso-next-textbox:#_x0000_s1164">
                <w:txbxContent>
                  <w:p w:rsidR="002E477D" w:rsidRDefault="002E477D">
                    <w:pPr>
                      <w:spacing w:line="240" w:lineRule="auto"/>
                      <w:jc w:val="center"/>
                    </w:pPr>
                    <w:r>
                      <w:rPr>
                        <w:rFonts w:hint="eastAsia"/>
                        <w:sz w:val="21"/>
                      </w:rPr>
                      <w:t>账务体系</w:t>
                    </w:r>
                  </w:p>
                </w:txbxContent>
              </v:textbox>
            </v:shape>
            <v:shape id="_x0000_s1166" type="#_x0000_t202" style="position:absolute;left:2697;top:6810;width:1620;height:468" o:regroupid="8">
              <v:textbox style="mso-next-textbox:#_x0000_s1166">
                <w:txbxContent>
                  <w:p w:rsidR="002E477D" w:rsidRDefault="002E477D">
                    <w:pPr>
                      <w:spacing w:line="240" w:lineRule="auto"/>
                      <w:jc w:val="center"/>
                    </w:pPr>
                    <w:r>
                      <w:rPr>
                        <w:rFonts w:hint="eastAsia"/>
                        <w:sz w:val="21"/>
                      </w:rPr>
                      <w:t>明细账体系</w:t>
                    </w:r>
                  </w:p>
                </w:txbxContent>
              </v:textbox>
            </v:shape>
            <v:shape id="_x0000_s1167" type="#_x0000_t202" style="position:absolute;left:7377;top:6810;width:1440;height:468" o:regroupid="8">
              <v:textbox style="mso-next-textbox:#_x0000_s1167">
                <w:txbxContent>
                  <w:p w:rsidR="002E477D" w:rsidRDefault="002E477D">
                    <w:pPr>
                      <w:spacing w:line="240" w:lineRule="auto"/>
                      <w:jc w:val="center"/>
                    </w:pPr>
                    <w:r>
                      <w:rPr>
                        <w:rFonts w:hint="eastAsia"/>
                        <w:sz w:val="21"/>
                      </w:rPr>
                      <w:t>总账体系</w:t>
                    </w:r>
                  </w:p>
                </w:txbxContent>
              </v:textbox>
            </v:shape>
            <v:shape id="_x0000_s1168" type="#_x0000_t202" style="position:absolute;left:1437;top:8370;width:1440;height:468" o:regroupid="8">
              <v:textbox style="mso-next-textbox:#_x0000_s1168">
                <w:txbxContent>
                  <w:p w:rsidR="002E477D" w:rsidRDefault="002E477D">
                    <w:pPr>
                      <w:spacing w:line="240" w:lineRule="auto"/>
                      <w:jc w:val="center"/>
                    </w:pPr>
                    <w:r>
                      <w:rPr>
                        <w:rFonts w:hint="eastAsia"/>
                        <w:sz w:val="21"/>
                      </w:rPr>
                      <w:t>客户明细账</w:t>
                    </w:r>
                  </w:p>
                </w:txbxContent>
              </v:textbox>
            </v:shape>
            <v:line id="_x0000_s1169" style="position:absolute" from="5397,5874" to="5397,6186" o:regroupid="8"/>
            <v:line id="_x0000_s1170" style="position:absolute" from="3417,6186" to="7917,6186" o:regroupid="8"/>
            <v:line id="_x0000_s1171" style="position:absolute" from="3597,7278" to="3597,7590" o:regroupid="8"/>
            <v:line id="_x0000_s1172" style="position:absolute" from="2157,7590" to="5037,7590" o:regroupid="8"/>
            <v:line id="_x0000_s1173" style="position:absolute" from="2157,7590" to="2157,8370" o:regroupid="8"/>
            <v:line id="_x0000_s1174" style="position:absolute" from="5037,7590" to="5037,8214" o:regroupid="8"/>
            <v:line id="_x0000_s1175" style="position:absolute" from="7017,7590" to="9177,7590" o:regroupid="8"/>
            <v:shape id="_x0000_s1176" type="#_x0000_t202" style="position:absolute;left:6477;top:8370;width:1260;height:468" o:regroupid="8">
              <v:textbox style="mso-next-textbox:#_x0000_s1176">
                <w:txbxContent>
                  <w:p w:rsidR="002E477D" w:rsidRDefault="002E477D">
                    <w:pPr>
                      <w:spacing w:line="240" w:lineRule="auto"/>
                      <w:jc w:val="center"/>
                    </w:pPr>
                    <w:r>
                      <w:rPr>
                        <w:rFonts w:hint="eastAsia"/>
                        <w:sz w:val="21"/>
                      </w:rPr>
                      <w:t>会计科目</w:t>
                    </w:r>
                  </w:p>
                </w:txbxContent>
              </v:textbox>
            </v:shape>
            <v:shape id="_x0000_s1177" type="#_x0000_t202" style="position:absolute;left:8637;top:8370;width:1260;height:468" o:regroupid="8">
              <v:textbox style="mso-next-textbox:#_x0000_s1177">
                <w:txbxContent>
                  <w:p w:rsidR="002E477D" w:rsidRDefault="002E477D">
                    <w:pPr>
                      <w:spacing w:line="240" w:lineRule="auto"/>
                      <w:jc w:val="center"/>
                    </w:pPr>
                    <w:r>
                      <w:rPr>
                        <w:rFonts w:hint="eastAsia"/>
                        <w:sz w:val="21"/>
                      </w:rPr>
                      <w:t>会计报告</w:t>
                    </w:r>
                  </w:p>
                </w:txbxContent>
              </v:textbox>
            </v:shape>
            <v:line id="_x0000_s1178" style="position:absolute" from="7017,7590" to="7017,8370" o:regroupid="8"/>
            <v:line id="_x0000_s1179" style="position:absolute" from="9177,7590" to="9177,8370" o:regroupid="8"/>
            <v:line id="_x0000_s1180" style="position:absolute" from="3057,9098" to="3057,9722" o:regroupid="8"/>
            <v:line id="_x0000_s1181" style="position:absolute" from="10437,9306" to="10437,9618" o:regroupid="8"/>
            <v:line id="_x0000_s1182" style="position:absolute" from="9717,9306" to="9717,9618" o:regroupid="8"/>
            <v:line id="_x0000_s1183" style="position:absolute" from="9177,9306" to="9177,9618" o:regroupid="8"/>
            <v:line id="_x0000_s1184" style="position:absolute" from="8637,9306" to="8637,9618" o:regroupid="8"/>
            <v:line id="_x0000_s1185" style="position:absolute" from="8097,9306" to="8097,9618" o:regroupid="8"/>
            <v:line id="_x0000_s1186" style="position:absolute" from="7557,9306" to="7557,9618" o:regroupid="8"/>
          </v:group>
        </w:pict>
      </w: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rPr>
          <w:rFonts w:ascii="宋体"/>
        </w:rPr>
      </w:pPr>
    </w:p>
    <w:p w:rsidR="004A1DF5" w:rsidRDefault="004A1DF5">
      <w:pPr>
        <w:ind w:firstLineChars="200" w:firstLine="480"/>
        <w:rPr>
          <w:rFonts w:ascii="宋体"/>
        </w:rPr>
      </w:pPr>
      <w:r>
        <w:rPr>
          <w:rFonts w:ascii="宋体" w:hint="eastAsia"/>
        </w:rPr>
        <w:t>2、明细账户与总账之间具有关联关系：每一明细账户均有一账户核算种类属性，在账户开立时建立，</w:t>
      </w:r>
      <w:r w:rsidRPr="002E409B">
        <w:rPr>
          <w:rFonts w:ascii="宋体" w:hint="eastAsia"/>
          <w:color w:val="FF0000"/>
        </w:rPr>
        <w:t>每一</w:t>
      </w:r>
      <w:r w:rsidRPr="002E409B">
        <w:rPr>
          <w:rFonts w:hint="eastAsia"/>
          <w:color w:val="FF0000"/>
        </w:rPr>
        <w:t>明细账户均全行唯一</w:t>
      </w:r>
      <w:r>
        <w:rPr>
          <w:rFonts w:ascii="宋体" w:hint="eastAsia"/>
        </w:rPr>
        <w:t>。账户的核算种类与科目存在一对一或多对一的关系。账户核算的种类与科目的对应关系，可以通过“账户核算种类－科目对照表”表达。科目变更时，调整该对应关系表，明细账核算种</w:t>
      </w:r>
      <w:r>
        <w:rPr>
          <w:rFonts w:ascii="宋体" w:hint="eastAsia"/>
        </w:rPr>
        <w:lastRenderedPageBreak/>
        <w:t>类增减时，根据需要增减该表中的对应关系。</w:t>
      </w:r>
    </w:p>
    <w:p w:rsidR="004A1DF5" w:rsidRDefault="004A1DF5">
      <w:pPr>
        <w:ind w:firstLineChars="200" w:firstLine="480"/>
      </w:pPr>
      <w:r>
        <w:rPr>
          <w:rFonts w:ascii="宋体" w:hint="eastAsia"/>
        </w:rPr>
        <w:t>3、业务系统与账务系统的运行相对独立，但各项业务的资金交易完成的同时必须完成明细账的登记。</w:t>
      </w:r>
    </w:p>
    <w:p w:rsidR="004A1DF5" w:rsidRDefault="004A1DF5">
      <w:pPr>
        <w:ind w:firstLineChars="200" w:firstLine="480"/>
        <w:rPr>
          <w:rFonts w:ascii="宋体"/>
        </w:rPr>
      </w:pPr>
      <w:r>
        <w:rPr>
          <w:rFonts w:ascii="宋体" w:hint="eastAsia"/>
        </w:rPr>
        <w:t>4、明细账交易根据“账户核算种类－科目对照表”登记总账；每一总账账户均由对应的一组明细账户控制，</w:t>
      </w:r>
      <w:r w:rsidRPr="002E409B">
        <w:rPr>
          <w:rFonts w:ascii="宋体" w:hint="eastAsia"/>
          <w:color w:val="FF0000"/>
        </w:rPr>
        <w:t>总账账户的任何一点变化均由对应明细账户的变化而引发</w:t>
      </w:r>
      <w:r>
        <w:rPr>
          <w:rFonts w:ascii="宋体" w:hint="eastAsia"/>
        </w:rPr>
        <w:t>。</w:t>
      </w:r>
      <w:r w:rsidRPr="002E409B">
        <w:rPr>
          <w:rFonts w:ascii="宋体" w:hint="eastAsia"/>
          <w:color w:val="FF0000"/>
        </w:rPr>
        <w:t>不允许不登记明细账而直接登记总账</w:t>
      </w:r>
      <w:r>
        <w:rPr>
          <w:rFonts w:ascii="宋体" w:hint="eastAsia"/>
        </w:rPr>
        <w:t>，但在核算种类调整时，可以不调整明细账直接结转总账（如：保险公司存款与企业存款统一调整为企业存款，则客户明细账不需结转，但总账需要结转）。</w:t>
      </w:r>
    </w:p>
    <w:p w:rsidR="004A1DF5" w:rsidRDefault="004A1DF5">
      <w:pPr>
        <w:ind w:firstLineChars="200" w:firstLine="480"/>
        <w:rPr>
          <w:rFonts w:ascii="宋体"/>
        </w:rPr>
      </w:pPr>
      <w:r>
        <w:rPr>
          <w:rFonts w:ascii="宋体" w:hint="eastAsia"/>
        </w:rPr>
        <w:t>5、账务系统每周</w:t>
      </w:r>
      <w:r>
        <w:rPr>
          <w:rFonts w:ascii="宋体"/>
        </w:rPr>
        <w:t>7</w:t>
      </w:r>
      <w:r>
        <w:rPr>
          <w:rFonts w:ascii="宋体" w:hint="eastAsia"/>
        </w:rPr>
        <w:t>×</w:t>
      </w:r>
      <w:r>
        <w:rPr>
          <w:rFonts w:ascii="宋体"/>
        </w:rPr>
        <w:t>24</w:t>
      </w:r>
      <w:r>
        <w:rPr>
          <w:rFonts w:ascii="宋体" w:hint="eastAsia"/>
        </w:rPr>
        <w:t>小时不间断运作，支持所有业务的全天候运转，如对公定期的非工作日转存，网上对公客户非银行工作日系统内转账等。任何业务系统的开放或关闭均不影响账务系统的运作，账务系统的日切时间晚于所有业务系统的日切时间。</w:t>
      </w:r>
    </w:p>
    <w:p w:rsidR="004A1DF5" w:rsidRDefault="004A1DF5">
      <w:pPr>
        <w:ind w:firstLineChars="200" w:firstLine="480"/>
        <w:rPr>
          <w:rFonts w:ascii="宋体"/>
        </w:rPr>
      </w:pPr>
      <w:r>
        <w:rPr>
          <w:rFonts w:ascii="宋体" w:hint="eastAsia"/>
        </w:rPr>
        <w:t>6、</w:t>
      </w:r>
      <w:r w:rsidRPr="002E409B">
        <w:rPr>
          <w:rFonts w:ascii="宋体" w:hint="eastAsia"/>
          <w:color w:val="FF0000"/>
        </w:rPr>
        <w:t>一般情况下当天明细账当天汇总登记总账</w:t>
      </w:r>
      <w:r>
        <w:rPr>
          <w:rFonts w:ascii="宋体" w:hint="eastAsia"/>
        </w:rPr>
        <w:t>，但在决算和其他特殊情况下，明细账登记总账的日期可以晚于业务的资金交易发生的日期。</w:t>
      </w:r>
    </w:p>
    <w:p w:rsidR="004A1DF5" w:rsidRDefault="004A1DF5">
      <w:pPr>
        <w:ind w:firstLineChars="200" w:firstLine="480"/>
        <w:rPr>
          <w:rFonts w:ascii="宋体"/>
        </w:rPr>
      </w:pPr>
      <w:r>
        <w:rPr>
          <w:rFonts w:ascii="宋体" w:hint="eastAsia"/>
        </w:rPr>
        <w:t>7、要求明细账户核算种类的设置必须比目前的和可以预见时间内的会计科目设置更为详细。如会计设置了“对私中间业务收入</w:t>
      </w:r>
      <w:r>
        <w:rPr>
          <w:rFonts w:ascii="宋体"/>
        </w:rPr>
        <w:t>—</w:t>
      </w:r>
      <w:r>
        <w:rPr>
          <w:rFonts w:ascii="宋体" w:hint="eastAsia"/>
        </w:rPr>
        <w:t>代理银联ATM收入”科目，而仅开设“代理银联收入”种类的明细账户，则无法满足会计核算的需要。这时若明细账户设置为“代理区域银联ATM收入”、“代理总中心银联ATM收入”明细账户核算种类，其科目归属为“代理银联ATM收入”则可以满足要求。当然，如果会计科目设得更细时，明细账户核算种类可能需要修改，从而导致较大的调整，因此，需要有前瞻性地设置明细账户核算种类，以保证会计系统与业务系统的相对分离。</w:t>
      </w:r>
    </w:p>
    <w:p w:rsidR="004A1DF5" w:rsidRDefault="004A1DF5">
      <w:pPr>
        <w:ind w:firstLineChars="200" w:firstLine="480"/>
        <w:rPr>
          <w:rFonts w:ascii="宋体"/>
        </w:rPr>
      </w:pPr>
      <w:r>
        <w:rPr>
          <w:rFonts w:ascii="宋体" w:hint="eastAsia"/>
        </w:rPr>
        <w:t>8、所有涉及资金增减的业务，在发生时，按照“所有收到的资金均有来源，所有付出的资金均有去处”，即“</w:t>
      </w:r>
      <w:r w:rsidRPr="002E409B">
        <w:rPr>
          <w:rFonts w:ascii="宋体" w:hint="eastAsia"/>
          <w:color w:val="FF0000"/>
        </w:rPr>
        <w:t>一记双讫</w:t>
      </w:r>
      <w:r>
        <w:rPr>
          <w:rFonts w:ascii="宋体" w:hint="eastAsia"/>
        </w:rPr>
        <w:t>”的原则实时登记明细账户。业务系统登记明细账户时不需要了解会计科目。明细账交易每日在日终时自动根据明细账户核算种类的科目归属登记总账，也可在核算单位会计人员进行“登记总账”操作时记入总账，明细账交易应有标识保证已登记总账的明细账交易不得重复记账。</w:t>
      </w:r>
    </w:p>
    <w:p w:rsidR="004A1DF5" w:rsidRDefault="004A1DF5">
      <w:pPr>
        <w:ind w:firstLineChars="200" w:firstLine="480"/>
        <w:rPr>
          <w:rFonts w:ascii="宋体"/>
        </w:rPr>
      </w:pPr>
      <w:r>
        <w:rPr>
          <w:rFonts w:ascii="宋体" w:hAnsi="宋体" w:hint="eastAsia"/>
        </w:rPr>
        <w:t>9、客户号全</w:t>
      </w:r>
      <w:r>
        <w:rPr>
          <w:rFonts w:ascii="宋体" w:hint="eastAsia"/>
        </w:rPr>
        <w:t>行唯一，并包含在客户明细账号属性或定义中，以支持会计对</w:t>
      </w:r>
      <w:r>
        <w:rPr>
          <w:rFonts w:ascii="宋体" w:hint="eastAsia"/>
        </w:rPr>
        <w:lastRenderedPageBreak/>
        <w:t>客户盈利的分析。</w:t>
      </w:r>
    </w:p>
    <w:p w:rsidR="004A1DF5" w:rsidRDefault="004A1DF5">
      <w:pPr>
        <w:ind w:firstLineChars="200" w:firstLine="480"/>
        <w:rPr>
          <w:rFonts w:ascii="宋体"/>
        </w:rPr>
      </w:pPr>
      <w:r>
        <w:rPr>
          <w:rFonts w:ascii="宋体" w:hint="eastAsia"/>
        </w:rPr>
        <w:t>10、资产负债表、日/月/季/半年/年计表（业务状况报告表）、损益表等会计报告可直接从总账系统</w:t>
      </w:r>
      <w:r w:rsidRPr="002E409B">
        <w:rPr>
          <w:rFonts w:ascii="宋体" w:hint="eastAsia"/>
          <w:color w:val="FF0000"/>
        </w:rPr>
        <w:t>按全行、分行、网点产生</w:t>
      </w:r>
      <w:r>
        <w:rPr>
          <w:rFonts w:ascii="宋体" w:hint="eastAsia"/>
        </w:rPr>
        <w:t>。</w:t>
      </w:r>
    </w:p>
    <w:p w:rsidR="004A1DF5" w:rsidRDefault="004A1DF5">
      <w:pPr>
        <w:ind w:firstLineChars="200" w:firstLine="480"/>
        <w:rPr>
          <w:rFonts w:ascii="宋体"/>
        </w:rPr>
      </w:pPr>
      <w:r>
        <w:rPr>
          <w:rFonts w:ascii="宋体" w:hint="eastAsia"/>
        </w:rPr>
        <w:t>11、业务系统独立于总账系统，同时通过“</w:t>
      </w:r>
      <w:r w:rsidRPr="002E409B">
        <w:rPr>
          <w:rFonts w:ascii="宋体" w:hint="eastAsia"/>
          <w:color w:val="FF0000"/>
        </w:rPr>
        <w:t>资金流向表</w:t>
      </w:r>
      <w:r>
        <w:rPr>
          <w:rFonts w:ascii="宋体" w:hint="eastAsia"/>
        </w:rPr>
        <w:t>”实现与明细账体系的相对独立。</w:t>
      </w:r>
    </w:p>
    <w:p w:rsidR="004A1DF5" w:rsidRDefault="004A1DF5">
      <w:pPr>
        <w:ind w:firstLineChars="200" w:firstLine="480"/>
        <w:rPr>
          <w:rFonts w:ascii="宋体"/>
        </w:rPr>
      </w:pPr>
      <w:r>
        <w:rPr>
          <w:rFonts w:ascii="宋体" w:hint="eastAsia"/>
        </w:rPr>
        <w:t>12、核心账务体系要求每天的资金交易无误并达到会计核算原理所规定的各种平衡和相符要求。</w:t>
      </w:r>
    </w:p>
    <w:p w:rsidR="004A1DF5" w:rsidRDefault="004A1DF5">
      <w:pPr>
        <w:ind w:firstLineChars="200" w:firstLine="480"/>
        <w:rPr>
          <w:rFonts w:ascii="宋体"/>
        </w:rPr>
      </w:pPr>
      <w:r>
        <w:rPr>
          <w:rFonts w:ascii="宋体" w:hint="eastAsia"/>
        </w:rPr>
        <w:t>（1）资金交易级日结即平账：系统自动检查每一笔交易的资金流向，保证“收到的资金均有来源，付出的资金均有去处”，即保证每笔资金交易的借贷平衡。</w:t>
      </w:r>
    </w:p>
    <w:p w:rsidR="004A1DF5" w:rsidRDefault="004A1DF5">
      <w:pPr>
        <w:ind w:firstLineChars="200" w:firstLine="480"/>
        <w:rPr>
          <w:rFonts w:ascii="宋体"/>
        </w:rPr>
      </w:pPr>
      <w:r>
        <w:rPr>
          <w:rFonts w:ascii="宋体" w:hint="eastAsia"/>
        </w:rPr>
        <w:t>（2）操作人员级日结：保证业务系统完成的业务操作与操作者的原始凭证的核对相符，同时保证操作人员的所有资金交易账务平衡。</w:t>
      </w:r>
    </w:p>
    <w:p w:rsidR="004A1DF5" w:rsidRDefault="004A1DF5">
      <w:pPr>
        <w:ind w:firstLineChars="200" w:firstLine="480"/>
        <w:rPr>
          <w:rFonts w:ascii="宋体"/>
        </w:rPr>
      </w:pPr>
      <w:r>
        <w:rPr>
          <w:rFonts w:ascii="宋体" w:hint="eastAsia"/>
        </w:rPr>
        <w:t>（3）网点日结：网点管属的所有操作人员（不含自动操作人员，如自助设备，网上银行操作人员、电话银行操作人员等）日结完成后，即完成网点日结。</w:t>
      </w:r>
    </w:p>
    <w:p w:rsidR="004A1DF5" w:rsidRDefault="004A1DF5">
      <w:pPr>
        <w:ind w:firstLineChars="200" w:firstLine="480"/>
        <w:rPr>
          <w:rFonts w:ascii="宋体"/>
        </w:rPr>
      </w:pPr>
      <w:r>
        <w:rPr>
          <w:rFonts w:ascii="宋体" w:hint="eastAsia"/>
        </w:rPr>
        <w:t>（4）核算单位日结：核算单位（分行或总行）所属所有网点日结完成后，系统开始日终，自动登记总账。</w:t>
      </w:r>
    </w:p>
    <w:p w:rsidR="004A1DF5" w:rsidRDefault="004A1DF5">
      <w:pPr>
        <w:ind w:firstLineChars="200" w:firstLine="480"/>
        <w:rPr>
          <w:rFonts w:ascii="宋体"/>
        </w:rPr>
      </w:pPr>
      <w:r>
        <w:rPr>
          <w:rFonts w:ascii="宋体" w:hint="eastAsia"/>
        </w:rPr>
        <w:t>（5）核算单位明细账与总账的核对：明细账户汇总的余额、发生额与对应总账的余额和发生额核对相符。</w:t>
      </w:r>
    </w:p>
    <w:p w:rsidR="004A1DF5" w:rsidRDefault="004A1DF5">
      <w:pPr>
        <w:ind w:firstLineChars="200" w:firstLine="480"/>
        <w:rPr>
          <w:rFonts w:ascii="宋体"/>
        </w:rPr>
      </w:pPr>
      <w:r>
        <w:rPr>
          <w:rFonts w:ascii="宋体" w:hint="eastAsia"/>
        </w:rPr>
        <w:t>（6）核算单位总账资产负债平衡检查：资产 = 负债+所有者权益。</w:t>
      </w:r>
    </w:p>
    <w:p w:rsidR="004A1DF5" w:rsidRDefault="004A1DF5" w:rsidP="0004090F">
      <w:pPr>
        <w:pStyle w:val="5"/>
      </w:pPr>
      <w:bookmarkStart w:id="18" w:name="_Toc43988297"/>
      <w:r>
        <w:rPr>
          <w:rFonts w:hint="eastAsia"/>
        </w:rPr>
        <w:t>四、核心账务体系与业务体系</w:t>
      </w:r>
      <w:bookmarkEnd w:id="18"/>
    </w:p>
    <w:p w:rsidR="004A1DF5" w:rsidRDefault="004A1DF5" w:rsidP="000029C7">
      <w:pPr>
        <w:numPr>
          <w:ilvl w:val="0"/>
          <w:numId w:val="465"/>
        </w:numPr>
        <w:tabs>
          <w:tab w:val="clear" w:pos="1350"/>
          <w:tab w:val="num" w:pos="0"/>
        </w:tabs>
        <w:ind w:left="0" w:firstLine="480"/>
        <w:jc w:val="left"/>
        <w:rPr>
          <w:rFonts w:ascii="Verdana"/>
        </w:rPr>
      </w:pPr>
      <w:r>
        <w:rPr>
          <w:rFonts w:ascii="Verdana" w:hint="eastAsia"/>
        </w:rPr>
        <w:t>业务系统特有的明细账户建立时必须确定其账户的核算种类，对应调整“账户核算种类－会计科目对照表”，以实现正确的会计核算。</w:t>
      </w:r>
    </w:p>
    <w:p w:rsidR="004A1DF5" w:rsidRDefault="004A1DF5">
      <w:pPr>
        <w:numPr>
          <w:ilvl w:val="0"/>
          <w:numId w:val="465"/>
        </w:numPr>
        <w:jc w:val="left"/>
        <w:rPr>
          <w:rFonts w:ascii="宋体" w:hAnsi="宋体"/>
          <w:vanish/>
        </w:rPr>
      </w:pPr>
    </w:p>
    <w:p w:rsidR="004A1DF5" w:rsidRDefault="004A1DF5">
      <w:pPr>
        <w:ind w:firstLineChars="200" w:firstLine="480"/>
        <w:rPr>
          <w:rFonts w:ascii="宋体"/>
        </w:rPr>
      </w:pPr>
      <w:r>
        <w:rPr>
          <w:rFonts w:ascii="宋体" w:hAnsi="宋体" w:hint="eastAsia"/>
        </w:rPr>
        <w:t>2、</w:t>
      </w:r>
      <w:r>
        <w:rPr>
          <w:rFonts w:ascii="Verdana" w:hint="eastAsia"/>
        </w:rPr>
        <w:t>在实现业务操作时，必须建立业务的</w:t>
      </w:r>
      <w:r>
        <w:rPr>
          <w:rFonts w:hint="eastAsia"/>
        </w:rPr>
        <w:t>“资金流向”与“明细账号”的对应关系，即业务的资金交易配置，反映业务的资金归集点与明细账户之间的对应关系。业务的资金流向与明细账户两者之间是一对一或多对一的关系。</w:t>
      </w:r>
    </w:p>
    <w:p w:rsidR="004A1DF5" w:rsidRDefault="004A1DF5">
      <w:pPr>
        <w:ind w:firstLineChars="200" w:firstLine="480"/>
        <w:rPr>
          <w:rFonts w:ascii="宋体" w:hAnsi="宋体"/>
        </w:rPr>
      </w:pPr>
      <w:r>
        <w:rPr>
          <w:rFonts w:ascii="宋体" w:hint="eastAsia"/>
        </w:rPr>
        <w:t>3、业务的资金增减的交易发生时，必须保证“所有收到的资金均有来源，所有付出的资金均有去处”，</w:t>
      </w:r>
      <w:r>
        <w:rPr>
          <w:rFonts w:ascii="Verdana" w:hint="eastAsia"/>
        </w:rPr>
        <w:t>即业务体系必须描述所有资金归集点的资金增减变化</w:t>
      </w:r>
      <w:r>
        <w:rPr>
          <w:rFonts w:ascii="宋体" w:hint="eastAsia"/>
        </w:rPr>
        <w:t>。</w:t>
      </w:r>
    </w:p>
    <w:p w:rsidR="004A1DF5" w:rsidRDefault="004A1DF5">
      <w:pPr>
        <w:ind w:firstLineChars="200" w:firstLine="480"/>
      </w:pPr>
      <w:r>
        <w:rPr>
          <w:rFonts w:ascii="宋体" w:hAnsi="宋体" w:hint="eastAsia"/>
        </w:rPr>
        <w:lastRenderedPageBreak/>
        <w:t>4、在上述基础上，核心账务体系实现完整的账务登记和正确的会计核算。</w:t>
      </w:r>
    </w:p>
    <w:p w:rsidR="004A1DF5" w:rsidRDefault="004A1DF5"/>
    <w:p w:rsidR="004A1DF5" w:rsidRDefault="004A1DF5" w:rsidP="0004090F">
      <w:pPr>
        <w:pStyle w:val="4"/>
        <w:rPr>
          <w:rFonts w:ascii="黑体" w:hAnsi="宋体"/>
        </w:rPr>
      </w:pPr>
      <w:bookmarkStart w:id="19" w:name="_Toc186273551"/>
      <w:r>
        <w:rPr>
          <w:rFonts w:ascii="黑体" w:hAnsi="宋体" w:hint="eastAsia"/>
        </w:rPr>
        <w:t>第五节　主要业务实现方式和实现原理</w:t>
      </w:r>
      <w:bookmarkEnd w:id="19"/>
    </w:p>
    <w:p w:rsidR="004A1DF5" w:rsidRDefault="004A1DF5" w:rsidP="0004090F">
      <w:pPr>
        <w:pStyle w:val="5"/>
        <w:rPr>
          <w:rFonts w:ascii="宋体" w:hAnsi="宋体"/>
          <w:sz w:val="24"/>
        </w:rPr>
      </w:pPr>
      <w:r>
        <w:rPr>
          <w:rFonts w:ascii="宋体" w:hAnsi="宋体" w:hint="eastAsia"/>
          <w:sz w:val="24"/>
        </w:rPr>
        <w:t>一、现金管理方式</w:t>
      </w:r>
    </w:p>
    <w:p w:rsidR="004A1DF5" w:rsidRDefault="004A1DF5">
      <w:pPr>
        <w:ind w:firstLineChars="200" w:firstLine="480"/>
        <w:rPr>
          <w:rFonts w:ascii="宋体" w:hAnsi="宋体"/>
        </w:rPr>
      </w:pPr>
      <w:r>
        <w:rPr>
          <w:rFonts w:hint="eastAsia"/>
        </w:rPr>
        <w:t>新系统中现金管理以尾箱管理为主要手段，辅以权限控制，采用分尾箱设账，建立尾箱与柜员的对应关系的方法，将现金核算明确到人。另外，自助设备现金也统一纳入了现金系统的管理，采用实时记账的方法，简化了柜员清机核对操作，并起到了闭环管理自助设备现金的作用。现金系统中不区分出纳现金、储蓄柜员现金或者自助设备现金，支持综合柜员制的设置。现金系统中将系统内、系统外调缴，网点内部尾箱之间的调剂等业务全部覆盖，使用系统进行记录和控制，账务自动处理，实现了业务信息、账务信息和实物的统一。</w:t>
      </w:r>
    </w:p>
    <w:p w:rsidR="004A1DF5" w:rsidRDefault="004A1DF5" w:rsidP="0004090F">
      <w:pPr>
        <w:pStyle w:val="5"/>
        <w:rPr>
          <w:rFonts w:ascii="宋体" w:hAnsi="宋体"/>
          <w:sz w:val="24"/>
        </w:rPr>
      </w:pPr>
      <w:r>
        <w:rPr>
          <w:rFonts w:ascii="宋体" w:hAnsi="宋体" w:hint="eastAsia"/>
          <w:sz w:val="24"/>
        </w:rPr>
        <w:t>二、凭证管理方式</w:t>
      </w:r>
    </w:p>
    <w:p w:rsidR="004A1DF5" w:rsidRDefault="004A1DF5">
      <w:pPr>
        <w:ind w:firstLineChars="200" w:firstLine="480"/>
        <w:rPr>
          <w:rFonts w:ascii="宋体" w:hAnsi="宋体"/>
        </w:rPr>
      </w:pPr>
      <w:r>
        <w:rPr>
          <w:rFonts w:hint="eastAsia"/>
        </w:rPr>
        <w:t>在新系统中，以凭证的号码作为凭证在系统中的唯一标识，凭证从入库开始就采用号码管理，记录和控制凭证的收发、出售（签发）、销号、作废等各个业务环节。系统为每一个使用凭证的操作员建立凭证箱，明确核算到人，不再使用表外账核算凭证的方式。凭证系统中将系统内、系统外领发，网点内部凭证箱之间的调剂等业务全部覆盖，使用系统进行记录和控制，实现了业务信息和实物管理的统一。</w:t>
      </w:r>
    </w:p>
    <w:p w:rsidR="004A1DF5" w:rsidRDefault="004A1DF5" w:rsidP="0004090F">
      <w:pPr>
        <w:pStyle w:val="5"/>
        <w:rPr>
          <w:rFonts w:ascii="宋体" w:hAnsi="宋体"/>
          <w:sz w:val="24"/>
        </w:rPr>
      </w:pPr>
      <w:r>
        <w:rPr>
          <w:rFonts w:ascii="宋体" w:hAnsi="宋体" w:hint="eastAsia"/>
          <w:sz w:val="24"/>
        </w:rPr>
        <w:t>三、用户和权限管理方式</w:t>
      </w:r>
    </w:p>
    <w:p w:rsidR="004A1DF5" w:rsidRDefault="004A1DF5">
      <w:pPr>
        <w:ind w:firstLineChars="200" w:firstLine="480"/>
        <w:rPr>
          <w:rFonts w:ascii="宋体" w:hAnsi="宋体"/>
          <w:bCs/>
          <w:szCs w:val="20"/>
        </w:rPr>
      </w:pPr>
      <w:r>
        <w:rPr>
          <w:rFonts w:ascii="宋体" w:hAnsi="宋体" w:hint="eastAsia"/>
          <w:bCs/>
          <w:szCs w:val="20"/>
        </w:rPr>
        <w:t>新系统的</w:t>
      </w:r>
      <w:r>
        <w:rPr>
          <w:rFonts w:ascii="宋体" w:hAnsi="宋体" w:cs="Arial" w:hint="eastAsia"/>
        </w:rPr>
        <w:t>用户和权限管理模式是根据</w:t>
      </w:r>
      <w:r>
        <w:rPr>
          <w:rFonts w:ascii="宋体" w:hAnsi="宋体"/>
          <w:bCs/>
          <w:szCs w:val="20"/>
        </w:rPr>
        <w:t>“</w:t>
      </w:r>
      <w:r>
        <w:rPr>
          <w:rFonts w:ascii="宋体" w:hAnsi="宋体" w:hint="eastAsia"/>
          <w:bCs/>
          <w:szCs w:val="20"/>
        </w:rPr>
        <w:t>严格管理、严密控制</w:t>
      </w:r>
      <w:r>
        <w:rPr>
          <w:rFonts w:ascii="宋体" w:hAnsi="宋体"/>
          <w:bCs/>
          <w:szCs w:val="20"/>
        </w:rPr>
        <w:t>”</w:t>
      </w:r>
      <w:r>
        <w:rPr>
          <w:rFonts w:ascii="宋体" w:hAnsi="宋体" w:hint="eastAsia"/>
          <w:bCs/>
          <w:szCs w:val="20"/>
        </w:rPr>
        <w:t>的原则进行设计和建立的。目的是，通过新的管理模式，支持对重要业务和大额业务的事前和事中过程进行</w:t>
      </w:r>
      <w:r>
        <w:rPr>
          <w:rFonts w:ascii="宋体" w:hAnsi="宋体"/>
          <w:bCs/>
          <w:szCs w:val="20"/>
        </w:rPr>
        <w:t>“</w:t>
      </w:r>
      <w:r>
        <w:rPr>
          <w:rFonts w:ascii="宋体" w:hAnsi="宋体" w:hint="eastAsia"/>
          <w:bCs/>
          <w:szCs w:val="20"/>
        </w:rPr>
        <w:t>硬</w:t>
      </w:r>
      <w:r>
        <w:rPr>
          <w:rFonts w:ascii="宋体" w:hAnsi="宋体"/>
          <w:bCs/>
          <w:szCs w:val="20"/>
        </w:rPr>
        <w:t>”</w:t>
      </w:r>
      <w:r>
        <w:rPr>
          <w:rFonts w:ascii="宋体" w:hAnsi="宋体" w:hint="eastAsia"/>
          <w:bCs/>
          <w:szCs w:val="20"/>
        </w:rPr>
        <w:t>控制，支持综合柜员制和前后台业务分离制约机制的建立。</w:t>
      </w:r>
    </w:p>
    <w:p w:rsidR="004A1DF5" w:rsidRDefault="004A1DF5">
      <w:pPr>
        <w:ind w:firstLineChars="200" w:firstLine="480"/>
        <w:rPr>
          <w:rFonts w:ascii="宋体" w:hAnsi="宋体"/>
          <w:bCs/>
          <w:szCs w:val="20"/>
        </w:rPr>
      </w:pPr>
      <w:r>
        <w:rPr>
          <w:rFonts w:ascii="宋体" w:hAnsi="宋体" w:hint="eastAsia"/>
          <w:bCs/>
          <w:szCs w:val="20"/>
        </w:rPr>
        <w:t>新系统的操作者可以做</w:t>
      </w:r>
      <w:r>
        <w:rPr>
          <w:rFonts w:ascii="宋体" w:hAnsi="宋体" w:hint="eastAsia"/>
        </w:rPr>
        <w:t>什么</w:t>
      </w:r>
      <w:r>
        <w:rPr>
          <w:rFonts w:ascii="宋体" w:hAnsi="宋体" w:hint="eastAsia"/>
          <w:bCs/>
          <w:szCs w:val="20"/>
        </w:rPr>
        <w:t>，是由其操作权限决定的。操作者必须在设定的处理权限范围内办理业务，超过本人处理权限则不能办理，或必须经有权人复核、授权方可办理。</w:t>
      </w:r>
    </w:p>
    <w:p w:rsidR="004A1DF5" w:rsidRDefault="004A1DF5">
      <w:pPr>
        <w:ind w:firstLineChars="200" w:firstLine="480"/>
        <w:rPr>
          <w:rFonts w:ascii="宋体" w:hAnsi="宋体"/>
          <w:vanish/>
        </w:rPr>
      </w:pPr>
      <w:r>
        <w:rPr>
          <w:rFonts w:ascii="宋体" w:hAnsi="宋体" w:hint="eastAsia"/>
          <w:bCs/>
          <w:szCs w:val="20"/>
        </w:rPr>
        <w:lastRenderedPageBreak/>
        <w:t>为了更方便地管理权限，新系</w:t>
      </w:r>
      <w:r>
        <w:rPr>
          <w:rFonts w:ascii="宋体" w:hAnsi="宋体" w:hint="eastAsia"/>
        </w:rPr>
        <w:t>统增加了岗位的概念。</w:t>
      </w:r>
      <w:r>
        <w:rPr>
          <w:rFonts w:ascii="宋体" w:hAnsi="宋体" w:cs="Arial" w:hint="eastAsia"/>
        </w:rPr>
        <w:t>在岗位信息里统一定义某一类用户的共性特点，如岗位日结标志，密码错误天数、岗位关系、岗位权限等内容。</w:t>
      </w:r>
      <w:r>
        <w:rPr>
          <w:rFonts w:ascii="宋体" w:hAnsi="宋体" w:hint="eastAsia"/>
        </w:rPr>
        <w:t>不同的岗位具有不同的权限组合。按银行内部工作性质、风险程度等的不同，一个用户可以拥有不同的岗位。一般地，权限是设置在岗位上，用户一旦拥有某一岗位，他就具有该岗位的所有权限。一个用户可以同时有多个岗位（一个主要岗位，其它若干兼职岗位），相应地就有这几个岗位的权限。</w:t>
      </w:r>
    </w:p>
    <w:p w:rsidR="004A1DF5" w:rsidRDefault="004A1DF5">
      <w:pPr>
        <w:ind w:firstLineChars="200" w:firstLine="480"/>
        <w:rPr>
          <w:rFonts w:ascii="宋体" w:hAnsi="宋体"/>
          <w:bCs/>
          <w:szCs w:val="20"/>
        </w:rPr>
      </w:pPr>
      <w:r>
        <w:rPr>
          <w:rFonts w:ascii="宋体" w:hAnsi="宋体" w:hint="eastAsia"/>
          <w:bCs/>
        </w:rPr>
        <w:t>新系统为权限的个性化提供了很大空间。一个岗位的同一权限，可以根据不同机构的要求，设置</w:t>
      </w:r>
      <w:r>
        <w:rPr>
          <w:rFonts w:ascii="宋体" w:hAnsi="宋体" w:hint="eastAsia"/>
        </w:rPr>
        <w:t>不同</w:t>
      </w:r>
      <w:r>
        <w:rPr>
          <w:rFonts w:ascii="宋体" w:hAnsi="宋体" w:hint="eastAsia"/>
          <w:bCs/>
        </w:rPr>
        <w:t>的权限要素。同时，</w:t>
      </w:r>
      <w:r>
        <w:rPr>
          <w:rFonts w:ascii="宋体" w:hAnsi="宋体" w:hint="eastAsia"/>
          <w:bCs/>
          <w:szCs w:val="20"/>
        </w:rPr>
        <w:t>根据实际情况，可以增加用户权限或删除、修改用户拥有的岗位权限中的一部分。</w:t>
      </w:r>
    </w:p>
    <w:p w:rsidR="004A1DF5" w:rsidRDefault="004A1DF5" w:rsidP="0004090F">
      <w:pPr>
        <w:pStyle w:val="5"/>
        <w:rPr>
          <w:rFonts w:ascii="宋体" w:hAnsi="宋体"/>
          <w:sz w:val="24"/>
        </w:rPr>
      </w:pPr>
      <w:r>
        <w:rPr>
          <w:rFonts w:ascii="宋体" w:hAnsi="宋体" w:hint="eastAsia"/>
          <w:sz w:val="24"/>
          <w:szCs w:val="20"/>
        </w:rPr>
        <w:t>四、</w:t>
      </w:r>
      <w:r>
        <w:rPr>
          <w:rFonts w:ascii="宋体" w:hAnsi="宋体" w:hint="eastAsia"/>
          <w:sz w:val="24"/>
        </w:rPr>
        <w:t>回单处理方式</w:t>
      </w:r>
    </w:p>
    <w:p w:rsidR="004A1DF5" w:rsidRDefault="004A1DF5">
      <w:pPr>
        <w:ind w:firstLineChars="200" w:firstLine="480"/>
        <w:rPr>
          <w:rFonts w:ascii="宋体" w:hAnsi="宋体"/>
        </w:rPr>
      </w:pPr>
      <w:r>
        <w:rPr>
          <w:rFonts w:ascii="宋体" w:hAnsi="宋体" w:hint="eastAsia"/>
        </w:rPr>
        <w:t>回单在业务处理过程中由系统自动产生。产生后的回单根据回单种类和客户户口层回单协议的内容在不同的时间打印输出。其中：</w:t>
      </w:r>
    </w:p>
    <w:p w:rsidR="004A1DF5" w:rsidRDefault="004A1DF5">
      <w:pPr>
        <w:rPr>
          <w:rFonts w:ascii="宋体" w:hAnsi="宋体"/>
        </w:rPr>
      </w:pPr>
      <w:r>
        <w:rPr>
          <w:rFonts w:ascii="宋体" w:hAnsi="宋体" w:hint="eastAsia"/>
        </w:rPr>
        <w:t>实时打印的回单在业务完成时系统提示打印。</w:t>
      </w:r>
    </w:p>
    <w:p w:rsidR="004A1DF5" w:rsidRDefault="004A1DF5">
      <w:pPr>
        <w:ind w:firstLineChars="200" w:firstLine="480"/>
        <w:rPr>
          <w:rFonts w:ascii="宋体" w:hAnsi="宋体"/>
        </w:rPr>
      </w:pPr>
      <w:r>
        <w:rPr>
          <w:rFonts w:ascii="宋体" w:hAnsi="宋体" w:hint="eastAsia"/>
        </w:rPr>
        <w:t>批量打印回单的输出方式（包括打印周期、回单投递方式、回单箱机构）在客户的户口层中进行定义。根据客户的回单协议系统自动进行处理。客户户口层回单协议的内容包括：</w:t>
      </w:r>
    </w:p>
    <w:p w:rsidR="004A1DF5" w:rsidRDefault="004A1DF5">
      <w:pPr>
        <w:widowControl/>
        <w:ind w:firstLineChars="200" w:firstLine="480"/>
        <w:jc w:val="left"/>
        <w:rPr>
          <w:rFonts w:ascii="宋体" w:hAnsi="宋体"/>
          <w:kern w:val="0"/>
          <w:szCs w:val="20"/>
        </w:rPr>
      </w:pPr>
      <w:r>
        <w:rPr>
          <w:rFonts w:ascii="宋体" w:hAnsi="宋体" w:hint="eastAsia"/>
        </w:rPr>
        <w:t>回单打印周期</w:t>
      </w:r>
      <w:r>
        <w:rPr>
          <w:rFonts w:ascii="宋体" w:hAnsi="宋体" w:hint="eastAsia"/>
          <w:szCs w:val="20"/>
        </w:rPr>
        <w:t>（仅适用于批量打印回单）</w:t>
      </w:r>
    </w:p>
    <w:p w:rsidR="004A1DF5" w:rsidRDefault="004A1DF5">
      <w:pPr>
        <w:ind w:leftChars="200" w:left="480"/>
        <w:rPr>
          <w:rFonts w:ascii="宋体" w:hAnsi="宋体"/>
          <w:szCs w:val="20"/>
        </w:rPr>
      </w:pPr>
      <w:r>
        <w:rPr>
          <w:rFonts w:ascii="宋体" w:hAnsi="宋体"/>
          <w:szCs w:val="20"/>
        </w:rPr>
        <w:t>00</w:t>
      </w:r>
      <w:r>
        <w:rPr>
          <w:rFonts w:ascii="宋体" w:hAnsi="宋体" w:hint="eastAsia"/>
          <w:szCs w:val="20"/>
        </w:rPr>
        <w:t>：无－不打印</w:t>
      </w:r>
    </w:p>
    <w:p w:rsidR="004A1DF5" w:rsidRDefault="004A1DF5">
      <w:pPr>
        <w:ind w:leftChars="200" w:left="480"/>
        <w:rPr>
          <w:rFonts w:ascii="宋体" w:hAnsi="宋体"/>
          <w:szCs w:val="20"/>
        </w:rPr>
      </w:pPr>
      <w:r>
        <w:rPr>
          <w:rFonts w:ascii="宋体" w:hAnsi="宋体"/>
          <w:szCs w:val="20"/>
        </w:rPr>
        <w:t>10</w:t>
      </w:r>
      <w:r>
        <w:rPr>
          <w:rFonts w:ascii="宋体" w:hAnsi="宋体" w:hint="eastAsia"/>
          <w:szCs w:val="20"/>
        </w:rPr>
        <w:t>：每日－当天</w:t>
      </w:r>
    </w:p>
    <w:p w:rsidR="004A1DF5" w:rsidRDefault="004A1DF5">
      <w:pPr>
        <w:ind w:leftChars="200" w:left="480"/>
        <w:rPr>
          <w:rFonts w:ascii="宋体" w:hAnsi="宋体"/>
          <w:szCs w:val="20"/>
        </w:rPr>
      </w:pPr>
      <w:r>
        <w:rPr>
          <w:rFonts w:ascii="宋体" w:hAnsi="宋体"/>
          <w:szCs w:val="20"/>
        </w:rPr>
        <w:t>15</w:t>
      </w:r>
      <w:r>
        <w:rPr>
          <w:rFonts w:ascii="宋体" w:hAnsi="宋体" w:hint="eastAsia"/>
          <w:szCs w:val="20"/>
        </w:rPr>
        <w:t>：每周－下周一</w:t>
      </w:r>
    </w:p>
    <w:p w:rsidR="004A1DF5" w:rsidRDefault="004A1DF5">
      <w:pPr>
        <w:ind w:leftChars="200" w:left="480"/>
        <w:rPr>
          <w:rFonts w:ascii="宋体" w:hAnsi="宋体"/>
          <w:szCs w:val="20"/>
        </w:rPr>
      </w:pPr>
      <w:r>
        <w:rPr>
          <w:rFonts w:ascii="宋体" w:hAnsi="宋体"/>
          <w:szCs w:val="20"/>
        </w:rPr>
        <w:t>20</w:t>
      </w:r>
      <w:r>
        <w:rPr>
          <w:rFonts w:ascii="宋体" w:hAnsi="宋体" w:hint="eastAsia"/>
          <w:szCs w:val="20"/>
        </w:rPr>
        <w:t>：每旬－每月</w:t>
      </w:r>
      <w:r>
        <w:rPr>
          <w:rFonts w:ascii="宋体" w:hAnsi="宋体"/>
          <w:szCs w:val="20"/>
        </w:rPr>
        <w:t>1</w:t>
      </w:r>
      <w:r>
        <w:rPr>
          <w:rFonts w:ascii="宋体" w:hAnsi="宋体" w:hint="eastAsia"/>
          <w:szCs w:val="20"/>
        </w:rPr>
        <w:t>日，</w:t>
      </w:r>
      <w:r>
        <w:rPr>
          <w:rFonts w:ascii="宋体" w:hAnsi="宋体"/>
          <w:szCs w:val="20"/>
        </w:rPr>
        <w:t>11</w:t>
      </w:r>
      <w:r>
        <w:rPr>
          <w:rFonts w:ascii="宋体" w:hAnsi="宋体" w:hint="eastAsia"/>
          <w:szCs w:val="20"/>
        </w:rPr>
        <w:t>日，</w:t>
      </w:r>
      <w:r>
        <w:rPr>
          <w:rFonts w:ascii="宋体" w:hAnsi="宋体"/>
          <w:szCs w:val="20"/>
        </w:rPr>
        <w:t>21</w:t>
      </w:r>
      <w:r>
        <w:rPr>
          <w:rFonts w:ascii="宋体" w:hAnsi="宋体" w:hint="eastAsia"/>
          <w:szCs w:val="20"/>
        </w:rPr>
        <w:t>日</w:t>
      </w:r>
    </w:p>
    <w:p w:rsidR="004A1DF5" w:rsidRDefault="004A1DF5">
      <w:pPr>
        <w:ind w:leftChars="200" w:left="480"/>
        <w:rPr>
          <w:rFonts w:ascii="宋体" w:hAnsi="宋体"/>
          <w:szCs w:val="20"/>
        </w:rPr>
      </w:pPr>
      <w:r>
        <w:rPr>
          <w:rFonts w:ascii="宋体" w:hAnsi="宋体"/>
          <w:szCs w:val="20"/>
        </w:rPr>
        <w:t>25</w:t>
      </w:r>
      <w:r>
        <w:rPr>
          <w:rFonts w:ascii="宋体" w:hAnsi="宋体" w:hint="eastAsia"/>
          <w:szCs w:val="20"/>
        </w:rPr>
        <w:t>：月中－每月</w:t>
      </w:r>
      <w:r>
        <w:rPr>
          <w:rFonts w:ascii="宋体" w:hAnsi="宋体"/>
          <w:szCs w:val="20"/>
        </w:rPr>
        <w:t>16</w:t>
      </w:r>
      <w:r>
        <w:rPr>
          <w:rFonts w:ascii="宋体" w:hAnsi="宋体" w:hint="eastAsia"/>
          <w:szCs w:val="20"/>
        </w:rPr>
        <w:t>日</w:t>
      </w:r>
    </w:p>
    <w:p w:rsidR="004A1DF5" w:rsidRDefault="004A1DF5">
      <w:pPr>
        <w:ind w:leftChars="200" w:left="480"/>
        <w:rPr>
          <w:rFonts w:ascii="宋体" w:hAnsi="宋体"/>
          <w:szCs w:val="20"/>
        </w:rPr>
      </w:pPr>
      <w:r>
        <w:rPr>
          <w:rFonts w:ascii="宋体" w:hAnsi="宋体"/>
          <w:szCs w:val="20"/>
        </w:rPr>
        <w:t>30</w:t>
      </w:r>
      <w:r>
        <w:rPr>
          <w:rFonts w:ascii="宋体" w:hAnsi="宋体" w:hint="eastAsia"/>
          <w:szCs w:val="20"/>
        </w:rPr>
        <w:t>：每月－下月</w:t>
      </w:r>
      <w:r>
        <w:rPr>
          <w:rFonts w:ascii="宋体" w:hAnsi="宋体"/>
          <w:szCs w:val="20"/>
        </w:rPr>
        <w:t>1</w:t>
      </w:r>
      <w:r>
        <w:rPr>
          <w:rFonts w:ascii="宋体" w:hAnsi="宋体" w:hint="eastAsia"/>
          <w:szCs w:val="20"/>
        </w:rPr>
        <w:t>日</w:t>
      </w:r>
    </w:p>
    <w:p w:rsidR="004A1DF5" w:rsidRDefault="004A1DF5">
      <w:pPr>
        <w:ind w:leftChars="200" w:left="480"/>
        <w:rPr>
          <w:rFonts w:ascii="宋体" w:hAnsi="宋体"/>
          <w:szCs w:val="20"/>
        </w:rPr>
      </w:pPr>
      <w:r>
        <w:rPr>
          <w:rFonts w:ascii="宋体" w:hAnsi="宋体"/>
          <w:szCs w:val="20"/>
        </w:rPr>
        <w:t>35</w:t>
      </w:r>
      <w:r>
        <w:rPr>
          <w:rFonts w:ascii="宋体" w:hAnsi="宋体" w:hint="eastAsia"/>
          <w:szCs w:val="20"/>
        </w:rPr>
        <w:t>：每季－</w:t>
      </w:r>
      <w:r>
        <w:rPr>
          <w:rFonts w:ascii="宋体" w:hAnsi="宋体"/>
          <w:szCs w:val="20"/>
        </w:rPr>
        <w:t>1</w:t>
      </w:r>
      <w:r>
        <w:rPr>
          <w:rFonts w:ascii="宋体" w:hAnsi="宋体" w:hint="eastAsia"/>
          <w:szCs w:val="20"/>
        </w:rPr>
        <w:t>月</w:t>
      </w:r>
      <w:r>
        <w:rPr>
          <w:rFonts w:ascii="宋体" w:hAnsi="宋体"/>
          <w:szCs w:val="20"/>
        </w:rPr>
        <w:t>1</w:t>
      </w:r>
      <w:r>
        <w:rPr>
          <w:rFonts w:ascii="宋体" w:hAnsi="宋体" w:hint="eastAsia"/>
          <w:szCs w:val="20"/>
        </w:rPr>
        <w:t>日，</w:t>
      </w:r>
      <w:r>
        <w:rPr>
          <w:rFonts w:ascii="宋体" w:hAnsi="宋体"/>
          <w:szCs w:val="20"/>
        </w:rPr>
        <w:t>4</w:t>
      </w:r>
      <w:r>
        <w:rPr>
          <w:rFonts w:ascii="宋体" w:hAnsi="宋体" w:hint="eastAsia"/>
          <w:szCs w:val="20"/>
        </w:rPr>
        <w:t>月</w:t>
      </w:r>
      <w:r>
        <w:rPr>
          <w:rFonts w:ascii="宋体" w:hAnsi="宋体"/>
          <w:szCs w:val="20"/>
        </w:rPr>
        <w:t>1</w:t>
      </w:r>
      <w:r>
        <w:rPr>
          <w:rFonts w:ascii="宋体" w:hAnsi="宋体" w:hint="eastAsia"/>
          <w:szCs w:val="20"/>
        </w:rPr>
        <w:t>日，</w:t>
      </w:r>
      <w:r>
        <w:rPr>
          <w:rFonts w:ascii="宋体" w:hAnsi="宋体"/>
          <w:szCs w:val="20"/>
        </w:rPr>
        <w:t>7</w:t>
      </w:r>
      <w:r>
        <w:rPr>
          <w:rFonts w:ascii="宋体" w:hAnsi="宋体" w:hint="eastAsia"/>
          <w:szCs w:val="20"/>
        </w:rPr>
        <w:t>月</w:t>
      </w:r>
      <w:r>
        <w:rPr>
          <w:rFonts w:ascii="宋体" w:hAnsi="宋体"/>
          <w:szCs w:val="20"/>
        </w:rPr>
        <w:t>1</w:t>
      </w:r>
      <w:r>
        <w:rPr>
          <w:rFonts w:ascii="宋体" w:hAnsi="宋体" w:hint="eastAsia"/>
          <w:szCs w:val="20"/>
        </w:rPr>
        <w:t>日，</w:t>
      </w:r>
      <w:r>
        <w:rPr>
          <w:rFonts w:ascii="宋体" w:hAnsi="宋体"/>
          <w:szCs w:val="20"/>
        </w:rPr>
        <w:t>10</w:t>
      </w:r>
      <w:r>
        <w:rPr>
          <w:rFonts w:ascii="宋体" w:hAnsi="宋体" w:hint="eastAsia"/>
          <w:szCs w:val="20"/>
        </w:rPr>
        <w:t>月</w:t>
      </w:r>
      <w:r>
        <w:rPr>
          <w:rFonts w:ascii="宋体" w:hAnsi="宋体"/>
          <w:szCs w:val="20"/>
        </w:rPr>
        <w:t>1</w:t>
      </w:r>
      <w:r>
        <w:rPr>
          <w:rFonts w:ascii="宋体" w:hAnsi="宋体" w:hint="eastAsia"/>
          <w:szCs w:val="20"/>
        </w:rPr>
        <w:t>日</w:t>
      </w:r>
    </w:p>
    <w:p w:rsidR="004A1DF5" w:rsidRDefault="004A1DF5" w:rsidP="0004090F">
      <w:pPr>
        <w:ind w:leftChars="200" w:left="480"/>
        <w:outlineLvl w:val="0"/>
        <w:rPr>
          <w:rFonts w:ascii="宋体" w:hAnsi="宋体"/>
          <w:szCs w:val="20"/>
        </w:rPr>
      </w:pPr>
      <w:r>
        <w:rPr>
          <w:rFonts w:ascii="宋体" w:hAnsi="宋体" w:hint="eastAsia"/>
          <w:szCs w:val="20"/>
        </w:rPr>
        <w:t>40：每年－次年1月1日</w:t>
      </w:r>
    </w:p>
    <w:p w:rsidR="004A1DF5" w:rsidRDefault="004A1DF5">
      <w:pPr>
        <w:ind w:firstLineChars="200" w:firstLine="480"/>
        <w:rPr>
          <w:rFonts w:ascii="宋体" w:hAnsi="宋体"/>
          <w:szCs w:val="20"/>
        </w:rPr>
      </w:pPr>
      <w:r>
        <w:rPr>
          <w:rFonts w:ascii="宋体" w:hAnsi="宋体" w:hint="eastAsia"/>
        </w:rPr>
        <w:t>回单投递方式：</w:t>
      </w:r>
      <w:r>
        <w:rPr>
          <w:rFonts w:ascii="宋体" w:hAnsi="宋体"/>
          <w:szCs w:val="20"/>
        </w:rPr>
        <w:t>1</w:t>
      </w:r>
      <w:r>
        <w:rPr>
          <w:rFonts w:ascii="宋体" w:hAnsi="宋体" w:hint="eastAsia"/>
          <w:szCs w:val="20"/>
        </w:rPr>
        <w:t>：回单箱、</w:t>
      </w:r>
      <w:r>
        <w:rPr>
          <w:rFonts w:ascii="宋体" w:hAnsi="宋体"/>
          <w:szCs w:val="20"/>
        </w:rPr>
        <w:t>2</w:t>
      </w:r>
      <w:r>
        <w:rPr>
          <w:rFonts w:ascii="宋体" w:hAnsi="宋体" w:hint="eastAsia"/>
          <w:szCs w:val="20"/>
        </w:rPr>
        <w:t>：邮寄</w:t>
      </w:r>
    </w:p>
    <w:p w:rsidR="004A1DF5" w:rsidRDefault="004A1DF5">
      <w:pPr>
        <w:ind w:firstLineChars="200" w:firstLine="480"/>
        <w:jc w:val="left"/>
        <w:rPr>
          <w:rFonts w:ascii="宋体" w:hAnsi="宋体"/>
          <w:szCs w:val="20"/>
        </w:rPr>
      </w:pPr>
      <w:r>
        <w:rPr>
          <w:rFonts w:ascii="宋体" w:hAnsi="宋体" w:hint="eastAsia"/>
        </w:rPr>
        <w:t>回单箱机构：</w:t>
      </w:r>
      <w:r>
        <w:rPr>
          <w:rFonts w:ascii="宋体" w:hAnsi="宋体" w:hint="eastAsia"/>
          <w:szCs w:val="20"/>
        </w:rPr>
        <w:t>默认为该户口的开户网点</w:t>
      </w:r>
    </w:p>
    <w:p w:rsidR="004A1DF5" w:rsidRDefault="004A1DF5" w:rsidP="0004090F">
      <w:pPr>
        <w:pStyle w:val="5"/>
        <w:rPr>
          <w:rFonts w:ascii="宋体" w:hAnsi="宋体"/>
          <w:sz w:val="24"/>
        </w:rPr>
      </w:pPr>
      <w:r>
        <w:rPr>
          <w:rFonts w:ascii="宋体" w:hAnsi="宋体" w:hint="eastAsia"/>
          <w:sz w:val="24"/>
        </w:rPr>
        <w:lastRenderedPageBreak/>
        <w:t>五、收费处理方式</w:t>
      </w:r>
    </w:p>
    <w:p w:rsidR="004A1DF5" w:rsidRDefault="004A1DF5">
      <w:pPr>
        <w:ind w:firstLineChars="200" w:firstLine="480"/>
        <w:rPr>
          <w:rFonts w:ascii="宋体" w:hAnsi="宋体"/>
        </w:rPr>
      </w:pPr>
      <w:r>
        <w:rPr>
          <w:rFonts w:ascii="宋体" w:hAnsi="宋体" w:hint="eastAsia"/>
        </w:rPr>
        <w:t>在新系统中，收费业务是一个重要的公共支持系统。收费业务通过对不同收费项目和收费标准的参数化设置，支持同一个收费项目不同分行的个性化收费标准要求。各分行可以根据总行及当地人民银行的管理要求，对不同的收费项目设置不同的地区标准，并可在全行范围内指定该标准的适用范围。对于已经计算生成的应收费用，系统提供了定期和实时两种类型的扣费方式，并提供了定期扣费模式下的应收费金额冻结功能。对扣费方式为定期自动扣费的，系统自动在指定日期的日终时扣收费用。</w:t>
      </w:r>
    </w:p>
    <w:p w:rsidR="004A1DF5" w:rsidRDefault="004A1DF5">
      <w:pPr>
        <w:ind w:firstLineChars="200" w:firstLine="480"/>
        <w:rPr>
          <w:rFonts w:ascii="宋体" w:hAnsi="宋体"/>
        </w:rPr>
      </w:pPr>
      <w:r>
        <w:rPr>
          <w:rFonts w:ascii="宋体" w:hAnsi="宋体" w:hint="eastAsia"/>
        </w:rPr>
        <w:t>新系统中的收费项目是指根据需收费的业务划分的收费种类。新系统按业务将收费项目划分为对公业务、个人银行业务、国际结算业务三大类，每一个收费项目都有相应的计费标准及扣费方式。</w:t>
      </w:r>
    </w:p>
    <w:p w:rsidR="004A1DF5" w:rsidRDefault="004A1DF5">
      <w:pPr>
        <w:ind w:firstLineChars="200" w:firstLine="480"/>
        <w:rPr>
          <w:rFonts w:ascii="宋体" w:hAnsi="宋体"/>
        </w:rPr>
      </w:pPr>
      <w:r>
        <w:rPr>
          <w:rFonts w:ascii="宋体" w:hAnsi="宋体" w:hint="eastAsia"/>
        </w:rPr>
        <w:t>新系统中的收费标准是指具体收取费用的标准，包括计费标准和扣费方式。一个收费项下可以有多个收费标准。</w:t>
      </w:r>
    </w:p>
    <w:p w:rsidR="004A1DF5" w:rsidRDefault="004A1DF5">
      <w:pPr>
        <w:ind w:firstLineChars="200" w:firstLine="480"/>
        <w:rPr>
          <w:rFonts w:ascii="宋体" w:hAnsi="宋体"/>
        </w:rPr>
      </w:pPr>
      <w:r>
        <w:rPr>
          <w:rFonts w:ascii="宋体" w:hAnsi="宋体" w:hint="eastAsia"/>
        </w:rPr>
        <w:t>系统支持对收费历史记录的查询管理及对未收费用的批量扣费功能，对批量扣费失败的记录，系统自动生成“扣费异常信息”记录，并提供了按扣费户口手工扣费及对异常信息的查询打印功能。</w:t>
      </w:r>
    </w:p>
    <w:p w:rsidR="004A1DF5" w:rsidRDefault="004A1DF5">
      <w:pPr>
        <w:ind w:firstLineChars="200" w:firstLine="480"/>
        <w:rPr>
          <w:rFonts w:ascii="宋体" w:hAnsi="宋体"/>
        </w:rPr>
      </w:pPr>
      <w:r>
        <w:rPr>
          <w:rFonts w:ascii="宋体" w:hAnsi="宋体" w:hint="eastAsia"/>
        </w:rPr>
        <w:t>各业务系统在办理业务涉及收费时，通过业务交易触发收费交易完成收费操作。费用系统在业务经办成功时，可根据前台业务标志对应收费用进行冻结处理，并在业务最终完成时扣收费用。</w:t>
      </w:r>
    </w:p>
    <w:p w:rsidR="004A1DF5" w:rsidRDefault="004A1DF5">
      <w:pPr>
        <w:ind w:firstLineChars="200" w:firstLine="480"/>
        <w:rPr>
          <w:rFonts w:ascii="宋体" w:hAnsi="宋体"/>
        </w:rPr>
      </w:pPr>
      <w:r>
        <w:rPr>
          <w:rFonts w:ascii="宋体" w:hAnsi="宋体" w:hint="eastAsia"/>
        </w:rPr>
        <w:t>新系统设计了收费协议及扣费协议功能，支持对客户个性化的优惠营销策略。收费协议可以针对某一特定的客户，提供银行挂牌收费标准的折扣优惠，或执行特定的客户协议收费标准。扣费协议可以针对多个客户跨分行设置扣费户口，对扣费周期，应收费用冻结方式进行个性化的设置。业务交易在触发收费业务时，自动检查该客户是否有收费、扣费协议，并根据协议内容确定应收金额和扣费方式。</w:t>
      </w:r>
    </w:p>
    <w:p w:rsidR="004A1DF5" w:rsidRDefault="004A1DF5">
      <w:pPr>
        <w:ind w:firstLineChars="200" w:firstLine="480"/>
        <w:jc w:val="left"/>
        <w:rPr>
          <w:rFonts w:ascii="宋体" w:hAnsi="宋体"/>
        </w:rPr>
      </w:pPr>
      <w:r>
        <w:rPr>
          <w:rFonts w:ascii="宋体" w:hAnsi="宋体" w:hint="eastAsia"/>
        </w:rPr>
        <w:t>新系统提供了通用收费功能，以解决无业务交易触发的收费及办理特殊业务的收费要求。</w:t>
      </w:r>
    </w:p>
    <w:p w:rsidR="004A1DF5" w:rsidRDefault="004A1DF5" w:rsidP="0004090F">
      <w:pPr>
        <w:pStyle w:val="5"/>
        <w:rPr>
          <w:rFonts w:ascii="宋体" w:hAnsi="宋体"/>
          <w:sz w:val="24"/>
        </w:rPr>
      </w:pPr>
      <w:r>
        <w:rPr>
          <w:rFonts w:ascii="宋体" w:hAnsi="宋体" w:hint="eastAsia"/>
          <w:sz w:val="24"/>
        </w:rPr>
        <w:lastRenderedPageBreak/>
        <w:t>六、日初/日结方式</w:t>
      </w:r>
    </w:p>
    <w:p w:rsidR="004A1DF5" w:rsidRDefault="004A1DF5">
      <w:pPr>
        <w:ind w:firstLineChars="200" w:firstLine="480"/>
        <w:rPr>
          <w:rFonts w:ascii="宋体" w:hAnsi="宋体"/>
        </w:rPr>
      </w:pPr>
      <w:r>
        <w:rPr>
          <w:rFonts w:ascii="宋体" w:hAnsi="宋体" w:hint="eastAsia"/>
        </w:rPr>
        <w:t>新系统的日初/日结分为三个层次，分别为柜员日初/日结，网点日初/日结和总行日终/日初。</w:t>
      </w:r>
    </w:p>
    <w:p w:rsidR="004A1DF5" w:rsidRDefault="004A1DF5" w:rsidP="0004090F">
      <w:pPr>
        <w:pStyle w:val="6"/>
      </w:pPr>
      <w:r>
        <w:rPr>
          <w:rFonts w:hint="eastAsia"/>
        </w:rPr>
        <w:t>（一）柜员日结</w:t>
      </w:r>
    </w:p>
    <w:p w:rsidR="004A1DF5" w:rsidRDefault="004A1DF5">
      <w:pPr>
        <w:ind w:firstLineChars="200" w:firstLine="480"/>
        <w:rPr>
          <w:rFonts w:ascii="宋体" w:hAnsi="宋体"/>
        </w:rPr>
      </w:pPr>
      <w:r>
        <w:rPr>
          <w:rFonts w:ascii="宋体" w:hAnsi="宋体" w:hint="eastAsia"/>
        </w:rPr>
        <w:t>在新系统中，各类交易基本实现了业务化，会计总账、明细账均由电脑自动生成，账务集中核算，一个分行只有一本总账。账务核对由系统完成，网点和柜员不再按</w:t>
      </w:r>
      <w:r>
        <w:rPr>
          <w:rFonts w:ascii="宋体" w:hAnsi="宋体" w:hint="eastAsia"/>
          <w:b/>
          <w:bCs/>
        </w:rPr>
        <w:t>账务</w:t>
      </w:r>
      <w:r>
        <w:rPr>
          <w:rFonts w:ascii="宋体" w:hAnsi="宋体" w:hint="eastAsia"/>
        </w:rPr>
        <w:t>平账，不再有科目日结单，而是按</w:t>
      </w:r>
      <w:r>
        <w:rPr>
          <w:rFonts w:ascii="宋体" w:hAnsi="宋体" w:hint="eastAsia"/>
          <w:b/>
          <w:bCs/>
        </w:rPr>
        <w:t>业务</w:t>
      </w:r>
      <w:r>
        <w:rPr>
          <w:rFonts w:ascii="宋体" w:hAnsi="宋体" w:hint="eastAsia"/>
        </w:rPr>
        <w:t>进行日结。因此，根据适应</w:t>
      </w:r>
      <w:r w:rsidRPr="002E409B">
        <w:rPr>
          <w:rFonts w:ascii="宋体" w:hAnsi="宋体" w:hint="eastAsia"/>
          <w:color w:val="FF0000"/>
        </w:rPr>
        <w:t>新系统“对业务不对账务”的设计思想</w:t>
      </w:r>
      <w:r>
        <w:rPr>
          <w:rFonts w:ascii="宋体" w:hAnsi="宋体" w:hint="eastAsia"/>
        </w:rPr>
        <w:t>，按照业务化的要求，日结过程主要就是柜员检查自己当天处理的业务情况。</w:t>
      </w:r>
    </w:p>
    <w:p w:rsidR="004A1DF5" w:rsidRDefault="004A1DF5">
      <w:pPr>
        <w:ind w:firstLineChars="200" w:firstLine="480"/>
        <w:rPr>
          <w:rFonts w:ascii="宋体" w:hAnsi="宋体"/>
        </w:rPr>
      </w:pPr>
      <w:r>
        <w:rPr>
          <w:rFonts w:ascii="宋体" w:hAnsi="宋体" w:hint="eastAsia"/>
        </w:rPr>
        <w:t>新系统提供了诸如交易复核授权设计、权限管理、额度管理、预警管理等功能对业务流程进行控制，加强了了事前、事中控制功能。因此，柜员日结时就不需对业务进行再次全面核对,主要是是对柜员当天处理的业务进行基本的核对和整理，主要包括三类核对：</w:t>
      </w:r>
    </w:p>
    <w:p w:rsidR="004A1DF5" w:rsidRDefault="004A1DF5">
      <w:pPr>
        <w:ind w:firstLineChars="200" w:firstLine="480"/>
        <w:rPr>
          <w:rFonts w:ascii="宋体" w:hAnsi="宋体"/>
        </w:rPr>
      </w:pPr>
      <w:r>
        <w:rPr>
          <w:rFonts w:ascii="宋体" w:hAnsi="宋体" w:hint="eastAsia"/>
        </w:rPr>
        <w:t>一、对已处理未完成的业务进行核对，即</w:t>
      </w:r>
      <w:r w:rsidRPr="002E409B">
        <w:rPr>
          <w:rFonts w:ascii="宋体" w:hAnsi="宋体" w:hint="eastAsia"/>
          <w:color w:val="FF0000"/>
        </w:rPr>
        <w:t>未完成业务检查</w:t>
      </w:r>
      <w:r>
        <w:rPr>
          <w:rFonts w:ascii="宋体" w:hAnsi="宋体" w:hint="eastAsia"/>
        </w:rPr>
        <w:t>；</w:t>
      </w:r>
    </w:p>
    <w:p w:rsidR="004A1DF5" w:rsidRDefault="004A1DF5">
      <w:pPr>
        <w:ind w:firstLineChars="200" w:firstLine="480"/>
        <w:rPr>
          <w:rFonts w:ascii="宋体" w:hAnsi="宋体"/>
        </w:rPr>
      </w:pPr>
      <w:r>
        <w:rPr>
          <w:rFonts w:ascii="宋体" w:hAnsi="宋体" w:hint="eastAsia"/>
        </w:rPr>
        <w:t>二、对现金、凭证等</w:t>
      </w:r>
      <w:r w:rsidRPr="002E409B">
        <w:rPr>
          <w:rFonts w:ascii="宋体" w:hAnsi="宋体" w:hint="eastAsia"/>
          <w:color w:val="FF0000"/>
        </w:rPr>
        <w:t>实物进行核对</w:t>
      </w:r>
      <w:r>
        <w:rPr>
          <w:rFonts w:ascii="宋体" w:hAnsi="宋体" w:hint="eastAsia"/>
        </w:rPr>
        <w:t>；</w:t>
      </w:r>
    </w:p>
    <w:p w:rsidR="004A1DF5" w:rsidRDefault="004A1DF5">
      <w:pPr>
        <w:ind w:firstLineChars="200" w:firstLine="480"/>
        <w:rPr>
          <w:rFonts w:ascii="宋体" w:hAnsi="宋体"/>
        </w:rPr>
      </w:pPr>
      <w:r>
        <w:rPr>
          <w:rFonts w:ascii="宋体" w:hAnsi="宋体" w:hint="eastAsia"/>
        </w:rPr>
        <w:t>三、对当天完成的业务单据进行核对，即</w:t>
      </w:r>
      <w:r w:rsidRPr="002E409B">
        <w:rPr>
          <w:rFonts w:ascii="宋体" w:hAnsi="宋体" w:hint="eastAsia"/>
          <w:color w:val="FF0000"/>
        </w:rPr>
        <w:t>单据检查</w:t>
      </w:r>
      <w:r>
        <w:rPr>
          <w:rFonts w:ascii="宋体" w:hAnsi="宋体" w:hint="eastAsia"/>
        </w:rPr>
        <w:t>。</w:t>
      </w:r>
    </w:p>
    <w:p w:rsidR="004A1DF5" w:rsidRDefault="004A1DF5">
      <w:pPr>
        <w:ind w:firstLineChars="200" w:firstLine="480"/>
        <w:rPr>
          <w:rFonts w:ascii="宋体" w:hAnsi="宋体"/>
        </w:rPr>
      </w:pPr>
      <w:r>
        <w:rPr>
          <w:rFonts w:ascii="宋体" w:hAnsi="宋体" w:hint="eastAsia"/>
        </w:rPr>
        <w:t>柜员日结前，柜员处于</w:t>
      </w:r>
      <w:r w:rsidRPr="002E409B">
        <w:rPr>
          <w:rFonts w:ascii="宋体" w:hAnsi="宋体" w:hint="eastAsia"/>
          <w:u w:val="single"/>
        </w:rPr>
        <w:t>正常运行状态</w:t>
      </w:r>
      <w:r>
        <w:rPr>
          <w:rFonts w:ascii="宋体" w:hAnsi="宋体" w:hint="eastAsia"/>
        </w:rPr>
        <w:t>，可以正常办理权限范围内的各项业务操作。柜员日结完成后，柜员处于</w:t>
      </w:r>
      <w:r w:rsidRPr="002E409B">
        <w:rPr>
          <w:rFonts w:ascii="宋体" w:hAnsi="宋体" w:hint="eastAsia"/>
          <w:u w:val="single"/>
        </w:rPr>
        <w:t>封锁状态</w:t>
      </w:r>
      <w:r>
        <w:rPr>
          <w:rFonts w:ascii="宋体" w:hAnsi="宋体" w:hint="eastAsia"/>
        </w:rPr>
        <w:t>，只能进行查询类、打印类、参数管理类及日初日结类业务。</w:t>
      </w:r>
    </w:p>
    <w:p w:rsidR="004A1DF5" w:rsidRDefault="004A1DF5" w:rsidP="0004090F">
      <w:pPr>
        <w:pStyle w:val="6"/>
      </w:pPr>
      <w:r>
        <w:rPr>
          <w:rFonts w:hint="eastAsia"/>
        </w:rPr>
        <w:t>（二）柜员日初</w:t>
      </w:r>
    </w:p>
    <w:p w:rsidR="004A1DF5" w:rsidRDefault="004A1DF5">
      <w:pPr>
        <w:ind w:firstLineChars="200" w:firstLine="480"/>
        <w:rPr>
          <w:rFonts w:ascii="宋体" w:hAnsi="宋体"/>
        </w:rPr>
      </w:pPr>
      <w:r>
        <w:rPr>
          <w:rFonts w:ascii="宋体" w:hAnsi="宋体" w:hint="eastAsia"/>
        </w:rPr>
        <w:t>封锁状态的柜员经网点主管在机构日初中点名后，即被解除封锁状态，可以上岗办理业务。如需办理现金业务的，还需进行领入现金尾箱操作和现金尾箱日初操作后，才能办理现金业务。</w:t>
      </w:r>
    </w:p>
    <w:p w:rsidR="004A1DF5" w:rsidRDefault="004A1DF5" w:rsidP="0004090F">
      <w:pPr>
        <w:pStyle w:val="6"/>
      </w:pPr>
      <w:r>
        <w:rPr>
          <w:rFonts w:hint="eastAsia"/>
        </w:rPr>
        <w:t>（三）机构日结</w:t>
      </w:r>
    </w:p>
    <w:p w:rsidR="004A1DF5" w:rsidRDefault="004A1DF5">
      <w:pPr>
        <w:ind w:firstLineChars="200" w:firstLine="480"/>
        <w:rPr>
          <w:rFonts w:ascii="宋体" w:hAnsi="宋体"/>
        </w:rPr>
      </w:pPr>
      <w:r>
        <w:rPr>
          <w:rFonts w:ascii="宋体" w:hAnsi="宋体" w:hint="eastAsia"/>
        </w:rPr>
        <w:t>机构日结由一个机构的主管执行，以结束一个机构的柜面业务。</w:t>
      </w:r>
    </w:p>
    <w:p w:rsidR="004A1DF5" w:rsidRDefault="004A1DF5">
      <w:pPr>
        <w:ind w:firstLineChars="200" w:firstLine="480"/>
        <w:rPr>
          <w:rFonts w:ascii="宋体" w:hAnsi="宋体"/>
        </w:rPr>
      </w:pPr>
      <w:r>
        <w:rPr>
          <w:rFonts w:ascii="宋体" w:hAnsi="宋体" w:hint="eastAsia"/>
        </w:rPr>
        <w:t>营业网点的机构日结包括以下工作：</w:t>
      </w:r>
    </w:p>
    <w:p w:rsidR="004A1DF5" w:rsidRDefault="004A1DF5">
      <w:pPr>
        <w:ind w:firstLineChars="200" w:firstLine="480"/>
        <w:rPr>
          <w:rFonts w:ascii="宋体" w:hAnsi="宋体"/>
        </w:rPr>
      </w:pPr>
      <w:r>
        <w:rPr>
          <w:rFonts w:ascii="宋体" w:hAnsi="宋体" w:hint="eastAsia"/>
        </w:rPr>
        <w:t>（1）检查所有的需日结的柜员均已完成日结。</w:t>
      </w:r>
    </w:p>
    <w:p w:rsidR="004A1DF5" w:rsidRDefault="004A1DF5">
      <w:pPr>
        <w:ind w:firstLineChars="200" w:firstLine="480"/>
        <w:rPr>
          <w:rFonts w:ascii="宋体" w:hAnsi="宋体"/>
        </w:rPr>
      </w:pPr>
      <w:r>
        <w:rPr>
          <w:rFonts w:ascii="宋体" w:hAnsi="宋体" w:hint="eastAsia"/>
        </w:rPr>
        <w:lastRenderedPageBreak/>
        <w:t>（2）进行相关检查控制，如账户余额检查、信贷系统平账检查、银证对账检查等。</w:t>
      </w:r>
    </w:p>
    <w:p w:rsidR="004A1DF5" w:rsidRDefault="004A1DF5">
      <w:pPr>
        <w:ind w:firstLineChars="200" w:firstLine="480"/>
        <w:rPr>
          <w:rFonts w:ascii="宋体" w:hAnsi="宋体"/>
        </w:rPr>
      </w:pPr>
      <w:r>
        <w:rPr>
          <w:rFonts w:ascii="宋体" w:hAnsi="宋体" w:hint="eastAsia"/>
        </w:rPr>
        <w:t>（3）结束本网点可办理的柜面业务。</w:t>
      </w:r>
    </w:p>
    <w:p w:rsidR="004A1DF5" w:rsidRDefault="004A1DF5" w:rsidP="0004090F">
      <w:pPr>
        <w:pStyle w:val="6"/>
      </w:pPr>
      <w:r>
        <w:rPr>
          <w:rFonts w:hint="eastAsia"/>
        </w:rPr>
        <w:t>（四）机构日初</w:t>
      </w:r>
    </w:p>
    <w:p w:rsidR="004A1DF5" w:rsidRDefault="004A1DF5">
      <w:pPr>
        <w:ind w:firstLineChars="200" w:firstLine="480"/>
        <w:rPr>
          <w:rFonts w:ascii="宋体" w:hAnsi="宋体"/>
        </w:rPr>
      </w:pPr>
      <w:r>
        <w:rPr>
          <w:rFonts w:ascii="宋体" w:hAnsi="宋体" w:hint="eastAsia"/>
        </w:rPr>
        <w:t>机构日初由一个机构的主管执行，机构日初后网点才能开始日常营业。</w:t>
      </w:r>
    </w:p>
    <w:p w:rsidR="004A1DF5" w:rsidRDefault="004A1DF5">
      <w:pPr>
        <w:ind w:firstLineChars="200" w:firstLine="480"/>
        <w:rPr>
          <w:rFonts w:ascii="宋体" w:hAnsi="宋体"/>
        </w:rPr>
      </w:pPr>
      <w:r>
        <w:rPr>
          <w:rFonts w:ascii="宋体" w:hAnsi="宋体" w:hint="eastAsia"/>
        </w:rPr>
        <w:t>营业网点的机构日初的主要功能是主管点名，开放网点工作柜员，开始当天工作。</w:t>
      </w:r>
    </w:p>
    <w:p w:rsidR="004A1DF5" w:rsidRDefault="004A1DF5">
      <w:pPr>
        <w:ind w:firstLineChars="200" w:firstLine="480"/>
        <w:rPr>
          <w:rFonts w:ascii="宋体" w:hAnsi="宋体"/>
        </w:rPr>
      </w:pPr>
      <w:r>
        <w:rPr>
          <w:rFonts w:ascii="宋体" w:hAnsi="宋体" w:hint="eastAsia"/>
        </w:rPr>
        <w:t>主管点名，实质就是解除被点名柜员的封锁状态，使柜员可以开始办理一天的业务。</w:t>
      </w:r>
    </w:p>
    <w:p w:rsidR="004A1DF5" w:rsidRDefault="004A1DF5" w:rsidP="0004090F">
      <w:pPr>
        <w:pStyle w:val="6"/>
      </w:pPr>
      <w:r>
        <w:rPr>
          <w:rFonts w:hint="eastAsia"/>
        </w:rPr>
        <w:t>（五）总行日终／日初</w:t>
      </w:r>
    </w:p>
    <w:p w:rsidR="004A1DF5" w:rsidRDefault="004A1DF5">
      <w:pPr>
        <w:ind w:firstLineChars="200" w:firstLine="480"/>
        <w:rPr>
          <w:rFonts w:ascii="宋体" w:hAnsi="宋体"/>
        </w:rPr>
      </w:pPr>
      <w:r>
        <w:rPr>
          <w:rFonts w:ascii="宋体" w:hAnsi="宋体" w:hint="eastAsia"/>
        </w:rPr>
        <w:t>由总行运行中心执行。在总行日结/日初中，</w:t>
      </w:r>
      <w:r w:rsidRPr="002E409B">
        <w:rPr>
          <w:rFonts w:ascii="宋体" w:hAnsi="宋体" w:hint="eastAsia"/>
          <w:color w:val="FF0000"/>
        </w:rPr>
        <w:t>主要工作包括在24:00进行系统日期切换、日终批处理、日初批处理、数据备份、业务批处理等</w:t>
      </w:r>
      <w:r>
        <w:rPr>
          <w:rFonts w:ascii="宋体" w:hAnsi="宋体" w:hint="eastAsia"/>
        </w:rPr>
        <w:t>。主要功能是</w:t>
      </w:r>
      <w:r w:rsidRPr="002E409B">
        <w:rPr>
          <w:rFonts w:ascii="宋体" w:hAnsi="宋体" w:hint="eastAsia"/>
          <w:color w:val="FF0000"/>
        </w:rPr>
        <w:t>执行一些检查控制和系统自动处理的业务</w:t>
      </w:r>
      <w:r>
        <w:rPr>
          <w:rFonts w:ascii="宋体" w:hAnsi="宋体" w:hint="eastAsia"/>
        </w:rPr>
        <w:t>，如批量扣费、总账过账、总分核对、生成报表、数据清理等。</w:t>
      </w:r>
    </w:p>
    <w:p w:rsidR="004A1DF5" w:rsidRDefault="004A1DF5" w:rsidP="0004090F">
      <w:pPr>
        <w:pStyle w:val="4"/>
      </w:pPr>
      <w:r>
        <w:br w:type="page"/>
      </w:r>
      <w:bookmarkStart w:id="20" w:name="_Toc186273552"/>
      <w:r>
        <w:rPr>
          <w:rFonts w:hint="eastAsia"/>
        </w:rPr>
        <w:lastRenderedPageBreak/>
        <w:t>第六节</w:t>
      </w:r>
      <w:r>
        <w:rPr>
          <w:rFonts w:hint="eastAsia"/>
        </w:rPr>
        <w:t xml:space="preserve">  </w:t>
      </w:r>
      <w:r>
        <w:rPr>
          <w:rFonts w:hint="eastAsia"/>
        </w:rPr>
        <w:t>基本操作介绍</w:t>
      </w:r>
      <w:bookmarkEnd w:id="20"/>
    </w:p>
    <w:p w:rsidR="004A1DF5" w:rsidRDefault="004A1DF5" w:rsidP="0004090F">
      <w:pPr>
        <w:pStyle w:val="5"/>
      </w:pPr>
      <w:r>
        <w:rPr>
          <w:rFonts w:hint="eastAsia"/>
        </w:rPr>
        <w:t>一、新增前台微机终端</w:t>
      </w:r>
    </w:p>
    <w:p w:rsidR="004A1DF5" w:rsidRDefault="004A1DF5">
      <w:pPr>
        <w:pStyle w:val="a5"/>
        <w:ind w:firstLine="482"/>
      </w:pPr>
      <w:r>
        <w:rPr>
          <w:rFonts w:hint="eastAsia"/>
          <w:b/>
          <w:bCs/>
          <w:szCs w:val="28"/>
        </w:rPr>
        <w:t>功能说明：</w:t>
      </w:r>
      <w:r>
        <w:rPr>
          <w:rFonts w:hint="eastAsia"/>
          <w:szCs w:val="28"/>
        </w:rPr>
        <w:t>通过对</w:t>
      </w:r>
      <w:r>
        <w:rPr>
          <w:rFonts w:hint="eastAsia"/>
        </w:rPr>
        <w:t>前台微机终端进行注册管理，用以实现对用户登录的控制。</w:t>
      </w:r>
    </w:p>
    <w:p w:rsidR="004A1DF5" w:rsidRDefault="004A1DF5">
      <w:pPr>
        <w:pStyle w:val="a5"/>
        <w:ind w:firstLine="480"/>
      </w:pPr>
      <w:r>
        <w:rPr>
          <w:rFonts w:hint="eastAsia"/>
        </w:rPr>
        <w:t>当用户通过已注册的设备登录新系统时，系统自动记录设备编号，如果在这同时登录其他设备，系统会自动检查用户当前使用的设备是否与用户已登录设备编号相同，如果不相同，则报错，提示用户已登录。</w:t>
      </w:r>
    </w:p>
    <w:p w:rsidR="004A1DF5" w:rsidRDefault="004A1DF5">
      <w:pPr>
        <w:pStyle w:val="a5"/>
        <w:ind w:firstLine="480"/>
      </w:pPr>
      <w:r>
        <w:rPr>
          <w:rFonts w:hint="eastAsia"/>
        </w:rPr>
        <w:t>前台微机终端注册管理包括新增设备和清除微机设备的功能。</w:t>
      </w:r>
    </w:p>
    <w:p w:rsidR="004A1DF5" w:rsidRDefault="004A1DF5">
      <w:pPr>
        <w:pStyle w:val="a5"/>
        <w:ind w:firstLine="480"/>
      </w:pPr>
      <w:r>
        <w:rPr>
          <w:rFonts w:hint="eastAsia"/>
        </w:rPr>
        <w:t>说明：这个功能不是为了实现设备的实物管理，而是为了对同一用户不能在多台机器上同时登录进行控制。</w:t>
      </w:r>
    </w:p>
    <w:p w:rsidR="004A1DF5" w:rsidRDefault="004A1DF5" w:rsidP="0004090F">
      <w:pPr>
        <w:pStyle w:val="6"/>
      </w:pPr>
      <w:r>
        <w:rPr>
          <w:rFonts w:hint="eastAsia"/>
        </w:rPr>
        <w:t>（一）功能介绍</w:t>
      </w:r>
    </w:p>
    <w:p w:rsidR="004A1DF5" w:rsidRDefault="004A1DF5">
      <w:pPr>
        <w:autoSpaceDE w:val="0"/>
        <w:autoSpaceDN w:val="0"/>
        <w:adjustRightInd w:val="0"/>
        <w:ind w:firstLineChars="200" w:firstLine="480"/>
        <w:jc w:val="left"/>
        <w:rPr>
          <w:rFonts w:ascii="宋体" w:hAnsi="宋体"/>
          <w:kern w:val="0"/>
          <w:szCs w:val="18"/>
          <w:lang w:val="zh-CN"/>
        </w:rPr>
      </w:pPr>
      <w:r>
        <w:rPr>
          <w:rFonts w:hint="eastAsia"/>
        </w:rPr>
        <w:t>要使一台前台微机终端可以供用户使用，除了要安装新系统运行软件外，还必须经过有权限人员进行新增设备登记。进行登记后，系统自动生成设备编号，增加一条前台微机终端设备记录</w:t>
      </w:r>
      <w:r>
        <w:rPr>
          <w:rFonts w:ascii="宋体" w:hAnsi="宋体" w:hint="eastAsia"/>
        </w:rPr>
        <w:t>,</w:t>
      </w:r>
      <w:r>
        <w:rPr>
          <w:rFonts w:ascii="宋体" w:hAnsi="宋体" w:hint="eastAsia"/>
          <w:kern w:val="0"/>
          <w:szCs w:val="18"/>
          <w:lang w:val="zh-CN"/>
        </w:rPr>
        <w:t>记录这台设备的地址和机构等信息。</w:t>
      </w:r>
    </w:p>
    <w:p w:rsidR="004A1DF5" w:rsidRDefault="004A1DF5">
      <w:pPr>
        <w:autoSpaceDE w:val="0"/>
        <w:autoSpaceDN w:val="0"/>
        <w:adjustRightInd w:val="0"/>
        <w:ind w:firstLineChars="200" w:firstLine="480"/>
        <w:jc w:val="left"/>
      </w:pPr>
      <w:r>
        <w:rPr>
          <w:rFonts w:hint="eastAsia"/>
        </w:rPr>
        <w:t>安装了新系统运行程序或原注册记录被清除后的微机，在第一次打开运行程序时，系统会自动提示进行新增设备登记处理。</w:t>
      </w:r>
    </w:p>
    <w:p w:rsidR="004A1DF5" w:rsidRDefault="004A1DF5" w:rsidP="0004090F">
      <w:pPr>
        <w:pStyle w:val="6"/>
      </w:pPr>
      <w:r>
        <w:rPr>
          <w:rFonts w:hint="eastAsia"/>
        </w:rPr>
        <w:t>（二）风险提示</w:t>
      </w:r>
    </w:p>
    <w:p w:rsidR="004A1DF5" w:rsidRDefault="004A1DF5">
      <w:pPr>
        <w:ind w:firstLineChars="200" w:firstLine="480"/>
        <w:rPr>
          <w:rFonts w:ascii="宋体" w:hAnsi="宋体"/>
        </w:rPr>
      </w:pPr>
      <w:r>
        <w:rPr>
          <w:rFonts w:ascii="宋体" w:hAnsi="宋体" w:hint="eastAsia"/>
        </w:rPr>
        <w:t>只有对安装了新系统运行程序的微机，才需进行设备注册。当微机不再使用时，要及时做清除注册设备操作。</w:t>
      </w:r>
    </w:p>
    <w:p w:rsidR="004A1DF5" w:rsidRDefault="004A1DF5" w:rsidP="0004090F">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tblBorders>
        <w:tblLook w:val="0000"/>
      </w:tblPr>
      <w:tblGrid>
        <w:gridCol w:w="2268"/>
        <w:gridCol w:w="6254"/>
      </w:tblGrid>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设备所属部门</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下拉框选择前台微机终端所属部门，根据相关电脑管理要求。</w:t>
            </w:r>
          </w:p>
        </w:tc>
      </w:tr>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设备地址</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填写设备所在的物理地址，如总行培训中心</w:t>
            </w:r>
            <w:r>
              <w:rPr>
                <w:rFonts w:hint="eastAsia"/>
                <w:sz w:val="21"/>
              </w:rPr>
              <w:t>304</w:t>
            </w:r>
            <w:r>
              <w:rPr>
                <w:rFonts w:hint="eastAsia"/>
                <w:sz w:val="21"/>
              </w:rPr>
              <w:t>，可填写汉字和数字等字符，必输项，不可为空。</w:t>
            </w:r>
            <w:r>
              <w:rPr>
                <w:rFonts w:hint="eastAsia"/>
                <w:b/>
                <w:bCs/>
                <w:sz w:val="21"/>
              </w:rPr>
              <w:t>必须录入完整正确的地址</w:t>
            </w:r>
          </w:p>
        </w:tc>
      </w:tr>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离行标志</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有两个选择，</w:t>
            </w:r>
            <w:r>
              <w:rPr>
                <w:rFonts w:hint="eastAsia"/>
                <w:sz w:val="21"/>
              </w:rPr>
              <w:t>Y</w:t>
            </w:r>
            <w:r>
              <w:rPr>
                <w:rFonts w:hint="eastAsia"/>
                <w:sz w:val="21"/>
              </w:rPr>
              <w:t>设备放在我行，</w:t>
            </w:r>
            <w:r>
              <w:rPr>
                <w:rFonts w:hint="eastAsia"/>
                <w:sz w:val="21"/>
              </w:rPr>
              <w:t>N</w:t>
            </w:r>
            <w:r>
              <w:rPr>
                <w:rFonts w:hint="eastAsia"/>
                <w:sz w:val="21"/>
              </w:rPr>
              <w:t>设备不在我行</w:t>
            </w:r>
          </w:p>
        </w:tc>
      </w:tr>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设备说明</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填写其他需要说明的事项，可为空</w:t>
            </w:r>
          </w:p>
        </w:tc>
      </w:tr>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设备状态</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三个选项：</w:t>
            </w:r>
            <w:r>
              <w:rPr>
                <w:rFonts w:hint="eastAsia"/>
                <w:sz w:val="21"/>
              </w:rPr>
              <w:t>A</w:t>
            </w:r>
            <w:r>
              <w:rPr>
                <w:rFonts w:hint="eastAsia"/>
                <w:sz w:val="21"/>
              </w:rPr>
              <w:t>正在使用；</w:t>
            </w:r>
            <w:r>
              <w:rPr>
                <w:rFonts w:hint="eastAsia"/>
                <w:sz w:val="21"/>
              </w:rPr>
              <w:t>E</w:t>
            </w:r>
            <w:r>
              <w:rPr>
                <w:rFonts w:hint="eastAsia"/>
                <w:sz w:val="21"/>
              </w:rPr>
              <w:t>设备损坏；</w:t>
            </w:r>
            <w:r>
              <w:rPr>
                <w:rFonts w:hint="eastAsia"/>
                <w:sz w:val="21"/>
              </w:rPr>
              <w:t>S</w:t>
            </w:r>
            <w:r>
              <w:rPr>
                <w:rFonts w:hint="eastAsia"/>
                <w:sz w:val="21"/>
              </w:rPr>
              <w:t>设备停止使用。这个字段目前仅供记载设备状态情况，不起控制作用。</w:t>
            </w:r>
          </w:p>
        </w:tc>
      </w:tr>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维护用户号</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有新增设备权限的操作用户号，一般指总、分行电脑部门运行管理人员或指定的各部门、各网点的电脑联络人员。</w:t>
            </w:r>
          </w:p>
        </w:tc>
      </w:tr>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lastRenderedPageBreak/>
              <w:t>密码</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维护用户的密码</w:t>
            </w:r>
          </w:p>
        </w:tc>
      </w:tr>
    </w:tbl>
    <w:p w:rsidR="004A1DF5" w:rsidRDefault="004A1DF5">
      <w:pPr>
        <w:pStyle w:val="6"/>
        <w:rPr>
          <w:rFonts w:ascii="黑体" w:hAnsi="宋体"/>
        </w:rPr>
      </w:pPr>
      <w:r>
        <w:rPr>
          <w:rFonts w:hint="eastAsia"/>
        </w:rPr>
        <w:t>（四）界面</w:t>
      </w:r>
    </w:p>
    <w:p w:rsidR="004A1DF5" w:rsidRDefault="0004090F">
      <w:r>
        <w:rPr>
          <w:noProof/>
        </w:rPr>
        <w:drawing>
          <wp:inline distT="0" distB="0" distL="0" distR="0">
            <wp:extent cx="5067300" cy="2514600"/>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067300" cy="2514600"/>
                    </a:xfrm>
                    <a:prstGeom prst="rect">
                      <a:avLst/>
                    </a:prstGeom>
                    <a:noFill/>
                    <a:ln w="9525">
                      <a:noFill/>
                      <a:miter lim="800000"/>
                      <a:headEnd/>
                      <a:tailEnd/>
                    </a:ln>
                  </pic:spPr>
                </pic:pic>
              </a:graphicData>
            </a:graphic>
          </wp:inline>
        </w:drawing>
      </w:r>
    </w:p>
    <w:p w:rsidR="004A1DF5" w:rsidRDefault="004A1DF5" w:rsidP="0004090F">
      <w:pPr>
        <w:pStyle w:val="6"/>
      </w:pPr>
      <w:r>
        <w:rPr>
          <w:rFonts w:hint="eastAsia"/>
        </w:rPr>
        <w:t>（五）操作步骤</w:t>
      </w:r>
    </w:p>
    <w:p w:rsidR="004A1DF5" w:rsidRDefault="004A1DF5">
      <w:pPr>
        <w:ind w:firstLineChars="200" w:firstLine="480"/>
      </w:pPr>
      <w:r>
        <w:rPr>
          <w:rFonts w:hint="eastAsia"/>
        </w:rPr>
        <w:t>双击桌面上的新系统业务平台图标，进入新增设备画面。如图。依次填写各要素，点击确定，完成前台微机终端的新增登记。</w:t>
      </w:r>
    </w:p>
    <w:p w:rsidR="004A1DF5" w:rsidRDefault="004A1DF5" w:rsidP="0004090F">
      <w:pPr>
        <w:pStyle w:val="5"/>
        <w:rPr>
          <w:b w:val="0"/>
          <w:bCs w:val="0"/>
        </w:rPr>
      </w:pPr>
      <w:r>
        <w:rPr>
          <w:rFonts w:hint="eastAsia"/>
        </w:rPr>
        <w:t>二、清除本机注册设备</w:t>
      </w:r>
    </w:p>
    <w:p w:rsidR="004A1DF5" w:rsidRDefault="004A1DF5" w:rsidP="0004090F">
      <w:pPr>
        <w:pStyle w:val="6"/>
      </w:pPr>
      <w:r>
        <w:rPr>
          <w:rFonts w:hint="eastAsia"/>
        </w:rPr>
        <w:t>（一）功能描述</w:t>
      </w:r>
    </w:p>
    <w:p w:rsidR="004A1DF5" w:rsidRDefault="004A1DF5">
      <w:pPr>
        <w:autoSpaceDE w:val="0"/>
        <w:autoSpaceDN w:val="0"/>
        <w:adjustRightInd w:val="0"/>
        <w:ind w:firstLineChars="200" w:firstLine="480"/>
        <w:jc w:val="left"/>
      </w:pPr>
      <w:r>
        <w:rPr>
          <w:rFonts w:hint="eastAsia"/>
        </w:rPr>
        <w:t>清除当前前台操作终端的注册信息，将系统中已注册设备的状态修改为“设备停止使用”。执行这个操作后，如要继续使用该电脑进行新系统操作，必须再次经有权限人员进行设备的新增登记。</w:t>
      </w:r>
    </w:p>
    <w:p w:rsidR="004A1DF5" w:rsidRDefault="004A1DF5">
      <w:pPr>
        <w:autoSpaceDE w:val="0"/>
        <w:autoSpaceDN w:val="0"/>
        <w:adjustRightInd w:val="0"/>
        <w:ind w:firstLineChars="200" w:firstLine="480"/>
        <w:jc w:val="left"/>
      </w:pPr>
      <w:r>
        <w:rPr>
          <w:rFonts w:hint="eastAsia"/>
        </w:rPr>
        <w:t>为保证注册信息的准确性，在设备在机构间调整时或物理位置发生较大变动时，请先进行本操作。</w:t>
      </w:r>
    </w:p>
    <w:p w:rsidR="004A1DF5" w:rsidRDefault="004A1DF5" w:rsidP="0004090F">
      <w:pPr>
        <w:pStyle w:val="6"/>
      </w:pPr>
      <w:r>
        <w:rPr>
          <w:rFonts w:hint="eastAsia"/>
        </w:rPr>
        <w:t>（二）风险提示</w:t>
      </w:r>
    </w:p>
    <w:p w:rsidR="004A1DF5" w:rsidRDefault="004A1DF5">
      <w:pPr>
        <w:autoSpaceDE w:val="0"/>
        <w:autoSpaceDN w:val="0"/>
        <w:adjustRightInd w:val="0"/>
        <w:ind w:firstLineChars="200" w:firstLine="480"/>
        <w:jc w:val="left"/>
      </w:pPr>
      <w:r>
        <w:rPr>
          <w:rFonts w:hint="eastAsia"/>
        </w:rPr>
        <w:t>在同时打开多个运行程序窗口的情况下，如果只在一个窗口进行了清除本机注册设备操作，使用其他的窗口依然可以签退后再登录。在清除注册设备时，要注意首先关闭其他窗口，只保留一个运行程序窗口。</w:t>
      </w:r>
    </w:p>
    <w:p w:rsidR="004A1DF5" w:rsidRDefault="004A1DF5" w:rsidP="0004090F">
      <w:pPr>
        <w:pStyle w:val="6"/>
      </w:pPr>
      <w:r>
        <w:rPr>
          <w:rFonts w:hint="eastAsia"/>
        </w:rPr>
        <w:lastRenderedPageBreak/>
        <w:t>（三）界面</w:t>
      </w:r>
    </w:p>
    <w:p w:rsidR="004A1DF5" w:rsidRDefault="0004090F">
      <w:r>
        <w:rPr>
          <w:noProof/>
        </w:rPr>
        <w:drawing>
          <wp:inline distT="0" distB="0" distL="0" distR="0">
            <wp:extent cx="2771775" cy="16859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771775" cy="1685925"/>
                    </a:xfrm>
                    <a:prstGeom prst="rect">
                      <a:avLst/>
                    </a:prstGeom>
                    <a:noFill/>
                    <a:ln w="9525">
                      <a:noFill/>
                      <a:miter lim="800000"/>
                      <a:headEnd/>
                      <a:tailEnd/>
                    </a:ln>
                  </pic:spPr>
                </pic:pic>
              </a:graphicData>
            </a:graphic>
          </wp:inline>
        </w:drawing>
      </w:r>
    </w:p>
    <w:p w:rsidR="004A1DF5" w:rsidRDefault="004A1DF5" w:rsidP="0004090F">
      <w:pPr>
        <w:pStyle w:val="6"/>
      </w:pPr>
      <w:r>
        <w:rPr>
          <w:rFonts w:hint="eastAsia"/>
        </w:rPr>
        <w:t>（四）操作要点</w:t>
      </w:r>
    </w:p>
    <w:p w:rsidR="004A1DF5" w:rsidRDefault="004A1DF5">
      <w:pPr>
        <w:autoSpaceDE w:val="0"/>
        <w:autoSpaceDN w:val="0"/>
        <w:adjustRightInd w:val="0"/>
        <w:ind w:firstLineChars="200" w:firstLine="480"/>
        <w:jc w:val="left"/>
      </w:pPr>
      <w:r>
        <w:rPr>
          <w:rFonts w:hint="eastAsia"/>
        </w:rPr>
        <w:t>维护用户必须是具备“清除微机设备”经办权限的用户。一般是总、分行的电脑部门运行管理人员或指定的各部门、各网点的电脑联络人员。</w:t>
      </w:r>
    </w:p>
    <w:p w:rsidR="004A1DF5" w:rsidRDefault="004A1DF5" w:rsidP="0004090F">
      <w:pPr>
        <w:pStyle w:val="6"/>
      </w:pPr>
      <w:r>
        <w:rPr>
          <w:rFonts w:hint="eastAsia"/>
        </w:rPr>
        <w:t>（五）操作步骤</w:t>
      </w:r>
    </w:p>
    <w:p w:rsidR="004A1DF5" w:rsidRDefault="004A1DF5">
      <w:pPr>
        <w:pStyle w:val="a5"/>
        <w:ind w:firstLine="480"/>
      </w:pPr>
      <w:r>
        <w:rPr>
          <w:rFonts w:hint="eastAsia"/>
        </w:rPr>
        <w:t>双击新系统业务平台图标，进入业务平台画面，点击“配置”按钮，在下拉菜单中选择“注册设备管理”，显示本机注册设备界面。输入维护用户号和密码，点击“清除设备”，系统执行清除本机注册设备操作。</w:t>
      </w:r>
    </w:p>
    <w:p w:rsidR="004A1DF5" w:rsidRDefault="004A1DF5" w:rsidP="0004090F">
      <w:pPr>
        <w:pStyle w:val="5"/>
        <w:rPr>
          <w:rFonts w:ascii="宋体" w:hAnsi="宋体"/>
        </w:rPr>
      </w:pPr>
      <w:r>
        <w:rPr>
          <w:rFonts w:ascii="宋体" w:hAnsi="宋体" w:hint="eastAsia"/>
        </w:rPr>
        <w:t>三、系统窗口功能介绍</w:t>
      </w:r>
    </w:p>
    <w:p w:rsidR="004A1DF5" w:rsidRDefault="004A1DF5">
      <w:pPr>
        <w:pStyle w:val="a5"/>
        <w:ind w:firstLine="480"/>
      </w:pPr>
      <w:r>
        <w:rPr>
          <w:rFonts w:hint="eastAsia"/>
        </w:rPr>
        <w:t>系统有四个主要的功能窗口，分别是：系统导航、工作台、客户视图、操作员视图。用户登陆后，首先进入系统的首页，首页中有四个按钮，点击按钮可进入系统的四个窗口。为了提高操作效率，系统还提供了业务代码、业务搜索、多任务等操作功能，实现了业务操作窗口的快速执行、模糊查找和同时打开多个窗口的功能。</w:t>
      </w:r>
    </w:p>
    <w:p w:rsidR="004A1DF5" w:rsidRDefault="004A1DF5">
      <w:pPr>
        <w:pStyle w:val="6"/>
        <w:numPr>
          <w:ilvl w:val="0"/>
          <w:numId w:val="3"/>
        </w:numPr>
        <w:rPr>
          <w:rFonts w:ascii="宋体" w:eastAsia="宋体" w:hAnsi="宋体"/>
        </w:rPr>
      </w:pPr>
      <w:r>
        <w:rPr>
          <w:rFonts w:ascii="宋体" w:eastAsia="宋体" w:hAnsi="宋体" w:hint="eastAsia"/>
        </w:rPr>
        <w:t>四个功能窗口</w:t>
      </w:r>
    </w:p>
    <w:p w:rsidR="004A1DF5" w:rsidRDefault="004A1DF5">
      <w:pPr>
        <w:ind w:firstLineChars="200" w:firstLine="480"/>
      </w:pPr>
      <w:r>
        <w:rPr>
          <w:rFonts w:hint="eastAsia"/>
        </w:rPr>
        <w:t>1</w:t>
      </w:r>
      <w:r>
        <w:rPr>
          <w:rFonts w:hint="eastAsia"/>
        </w:rPr>
        <w:t>、系统导航</w:t>
      </w:r>
    </w:p>
    <w:p w:rsidR="004A1DF5" w:rsidRDefault="004A1DF5">
      <w:pPr>
        <w:ind w:firstLineChars="200" w:firstLine="480"/>
        <w:rPr>
          <w:rFonts w:ascii="宋体" w:hAnsi="宋体"/>
        </w:rPr>
      </w:pPr>
      <w:r>
        <w:rPr>
          <w:rFonts w:ascii="宋体" w:hAnsi="宋体" w:hint="eastAsia"/>
        </w:rPr>
        <w:t>系统导航是新系统的主体，集合了系统所有的业务操作按钮。系统导航的界面分为三部分：上方是系统导航工具栏，左侧是菜单树，右侧是导航主窗口。</w:t>
      </w:r>
    </w:p>
    <w:p w:rsidR="004A1DF5" w:rsidRDefault="004A1DF5">
      <w:pPr>
        <w:rPr>
          <w:rFonts w:ascii="宋体" w:hAnsi="宋体"/>
        </w:rPr>
      </w:pPr>
      <w:r>
        <w:rPr>
          <w:rFonts w:ascii="宋体" w:hAnsi="宋体" w:hint="eastAsia"/>
        </w:rPr>
        <w:t>导航主窗口是系统业务操作窗口的集合，每一个业务操作窗口都对应一个菜单按钮（功能按钮），可以说一个菜单按钮就是系统这棵大树的一个树叶，每个菜单</w:t>
      </w:r>
      <w:r>
        <w:rPr>
          <w:rFonts w:ascii="宋体" w:hAnsi="宋体" w:hint="eastAsia"/>
        </w:rPr>
        <w:lastRenderedPageBreak/>
        <w:t>的上层文件夹就是系统的树枝。菜单树上仅显示系统的树枝。</w:t>
      </w:r>
    </w:p>
    <w:p w:rsidR="004A1DF5" w:rsidRDefault="004A1DF5">
      <w:pPr>
        <w:ind w:firstLineChars="200" w:firstLine="480"/>
      </w:pPr>
      <w:r>
        <w:rPr>
          <w:rFonts w:hint="eastAsia"/>
        </w:rPr>
        <w:t>打开菜单按钮的常用方式：鼠标双击打开、录入业务代码打开、录入两位快捷码打开。菜单按钮上的四位数字是业务代码，菜单名称前的两位数字是快捷码。</w:t>
      </w:r>
    </w:p>
    <w:p w:rsidR="004A1DF5" w:rsidRDefault="004A1DF5">
      <w:pPr>
        <w:rPr>
          <w:rFonts w:ascii="宋体" w:hAnsi="宋体"/>
        </w:rPr>
      </w:pPr>
      <w:r>
        <w:rPr>
          <w:rFonts w:hint="eastAsia"/>
        </w:rPr>
        <w:t>为方便键盘操作，系统提供两个默认的快捷码，</w:t>
      </w:r>
      <w:r>
        <w:rPr>
          <w:rFonts w:hint="eastAsia"/>
        </w:rPr>
        <w:t>00</w:t>
      </w:r>
      <w:r>
        <w:rPr>
          <w:rFonts w:hint="eastAsia"/>
        </w:rPr>
        <w:t>：返回上一层菜单；</w:t>
      </w:r>
      <w:r>
        <w:rPr>
          <w:rFonts w:hint="eastAsia"/>
        </w:rPr>
        <w:t>99</w:t>
      </w:r>
      <w:r>
        <w:rPr>
          <w:rFonts w:hint="eastAsia"/>
        </w:rPr>
        <w:t>：回顶层，即返回到系统导航</w:t>
      </w:r>
      <w:r>
        <w:rPr>
          <w:rFonts w:ascii="宋体" w:hAnsi="宋体" w:hint="eastAsia"/>
        </w:rPr>
        <w:t>第一层菜单。</w:t>
      </w:r>
    </w:p>
    <w:p w:rsidR="004A1DF5" w:rsidRDefault="004A1DF5">
      <w:pPr>
        <w:ind w:firstLineChars="200" w:firstLine="480"/>
        <w:rPr>
          <w:rFonts w:ascii="宋体" w:hAnsi="宋体"/>
        </w:rPr>
      </w:pPr>
      <w:r>
        <w:rPr>
          <w:rFonts w:ascii="宋体" w:hAnsi="宋体" w:hint="eastAsia"/>
        </w:rPr>
        <w:t>2、工作台</w:t>
      </w:r>
    </w:p>
    <w:p w:rsidR="004A1DF5" w:rsidRDefault="004A1DF5">
      <w:pPr>
        <w:ind w:firstLineChars="200" w:firstLine="480"/>
        <w:rPr>
          <w:rFonts w:ascii="宋体" w:hAnsi="宋体"/>
        </w:rPr>
      </w:pPr>
      <w:r>
        <w:rPr>
          <w:rFonts w:ascii="宋体" w:hAnsi="宋体" w:hint="eastAsia"/>
        </w:rPr>
        <w:t>工作台是个性化的操作平台，用户可将自己常用的菜单添加到工作台上。工作台有三种设置方法：</w:t>
      </w:r>
    </w:p>
    <w:p w:rsidR="004A1DF5" w:rsidRDefault="004A1DF5">
      <w:pPr>
        <w:ind w:firstLineChars="200" w:firstLine="480"/>
        <w:rPr>
          <w:rFonts w:ascii="宋体" w:hAnsi="宋体"/>
        </w:rPr>
      </w:pPr>
      <w:r>
        <w:rPr>
          <w:rFonts w:ascii="宋体" w:hAnsi="宋体" w:hint="eastAsia"/>
        </w:rPr>
        <w:t>第一种方法：用户自己建立“个人工作台”。用户在每次登陆时显示的是自己保存过的个人工作台。</w:t>
      </w:r>
    </w:p>
    <w:p w:rsidR="004A1DF5" w:rsidRDefault="004A1DF5">
      <w:pPr>
        <w:ind w:firstLineChars="200" w:firstLine="480"/>
        <w:rPr>
          <w:rFonts w:ascii="宋体" w:hAnsi="宋体"/>
        </w:rPr>
      </w:pPr>
      <w:r>
        <w:rPr>
          <w:rFonts w:ascii="宋体" w:hAnsi="宋体" w:hint="eastAsia"/>
        </w:rPr>
        <w:t>建立：选定系统导航中的菜单，点击系统导航工具栏中的“快捷”按钮，或按鼠标右键选择“快捷”，即可在工作台上创建该菜单的快捷方式。</w:t>
      </w:r>
    </w:p>
    <w:p w:rsidR="004A1DF5" w:rsidRDefault="004A1DF5">
      <w:pPr>
        <w:ind w:firstLineChars="200" w:firstLine="480"/>
        <w:rPr>
          <w:rFonts w:ascii="宋体" w:hAnsi="宋体"/>
        </w:rPr>
      </w:pPr>
      <w:r>
        <w:rPr>
          <w:rFonts w:ascii="宋体" w:hAnsi="宋体" w:hint="eastAsia"/>
        </w:rPr>
        <w:t>保存：在工作台空白处点击右键选择“保存为个人工作台”，否则在退出系统后个人工作台自动失效。</w:t>
      </w:r>
    </w:p>
    <w:p w:rsidR="004A1DF5" w:rsidRDefault="004A1DF5">
      <w:pPr>
        <w:ind w:firstLineChars="200" w:firstLine="480"/>
        <w:rPr>
          <w:rFonts w:ascii="宋体" w:hAnsi="宋体"/>
        </w:rPr>
      </w:pPr>
      <w:r>
        <w:rPr>
          <w:rFonts w:ascii="宋体" w:hAnsi="宋体" w:hint="eastAsia"/>
        </w:rPr>
        <w:t>加载：右键选择“加载个人工作台”，可恢复为保存过的个人工作台。</w:t>
      </w:r>
    </w:p>
    <w:p w:rsidR="004A1DF5" w:rsidRDefault="004A1DF5">
      <w:pPr>
        <w:ind w:firstLineChars="200" w:firstLine="480"/>
        <w:rPr>
          <w:rFonts w:ascii="宋体" w:hAnsi="宋体"/>
        </w:rPr>
      </w:pPr>
      <w:r>
        <w:rPr>
          <w:rFonts w:ascii="宋体" w:hAnsi="宋体" w:hint="eastAsia"/>
        </w:rPr>
        <w:t>第二种方法：加载工作台模板，系统提供若干个工作台模板供用户选择，用户也可以根据需要自行建立模板。</w:t>
      </w:r>
    </w:p>
    <w:p w:rsidR="004A1DF5" w:rsidRDefault="004A1DF5">
      <w:pPr>
        <w:ind w:firstLineChars="200" w:firstLine="480"/>
        <w:rPr>
          <w:rFonts w:ascii="宋体" w:hAnsi="宋体"/>
        </w:rPr>
      </w:pPr>
      <w:r>
        <w:rPr>
          <w:rFonts w:ascii="宋体" w:hAnsi="宋体" w:hint="eastAsia"/>
        </w:rPr>
        <w:t>加载：在工作台空白处点击鼠标右键选择“加载工作台模板”，并选择一个模板。</w:t>
      </w:r>
    </w:p>
    <w:p w:rsidR="004A1DF5" w:rsidRDefault="004A1DF5">
      <w:pPr>
        <w:ind w:firstLineChars="200" w:firstLine="480"/>
        <w:rPr>
          <w:rFonts w:ascii="宋体" w:hAnsi="宋体"/>
        </w:rPr>
      </w:pPr>
      <w:r>
        <w:rPr>
          <w:rFonts w:ascii="宋体" w:hAnsi="宋体" w:hint="eastAsia"/>
        </w:rPr>
        <w:t>建立模板：在工作台空白处点击鼠标右键选择“存为工作台模板”，即可将当前工作台保存为一个模板</w:t>
      </w:r>
    </w:p>
    <w:p w:rsidR="004A1DF5" w:rsidRDefault="004A1DF5">
      <w:pPr>
        <w:ind w:firstLineChars="200" w:firstLine="480"/>
        <w:rPr>
          <w:rFonts w:ascii="宋体" w:hAnsi="宋体"/>
        </w:rPr>
      </w:pPr>
      <w:r>
        <w:rPr>
          <w:rFonts w:ascii="宋体" w:hAnsi="宋体" w:hint="eastAsia"/>
        </w:rPr>
        <w:t>第三种方法：加载岗位工作台。系统根据用户的不同岗位设计不不同的工作台模板，方便用户使用。</w:t>
      </w:r>
    </w:p>
    <w:p w:rsidR="004A1DF5" w:rsidRDefault="004A1DF5">
      <w:pPr>
        <w:ind w:firstLineChars="200" w:firstLine="480"/>
        <w:rPr>
          <w:rFonts w:ascii="宋体" w:hAnsi="宋体"/>
        </w:rPr>
      </w:pPr>
      <w:r>
        <w:rPr>
          <w:rFonts w:ascii="宋体" w:hAnsi="宋体" w:hint="eastAsia"/>
        </w:rPr>
        <w:t>加载：空白处右键选择“加载岗位工作台”，并选择一个岗位。</w:t>
      </w:r>
    </w:p>
    <w:p w:rsidR="004A1DF5" w:rsidRDefault="004A1DF5">
      <w:pPr>
        <w:ind w:firstLineChars="200" w:firstLine="480"/>
        <w:rPr>
          <w:rFonts w:ascii="宋体" w:hAnsi="宋体"/>
        </w:rPr>
      </w:pPr>
      <w:r>
        <w:rPr>
          <w:rFonts w:ascii="宋体" w:hAnsi="宋体" w:hint="eastAsia"/>
        </w:rPr>
        <w:t>建立模板：空白处右键选择“保存为岗位工作台”，即可将当前工作台保存为一个岗位工作台模板。</w:t>
      </w:r>
    </w:p>
    <w:p w:rsidR="004A1DF5" w:rsidRDefault="004A1DF5">
      <w:pPr>
        <w:ind w:firstLineChars="200" w:firstLine="480"/>
        <w:rPr>
          <w:rFonts w:ascii="宋体" w:hAnsi="宋体"/>
        </w:rPr>
      </w:pPr>
      <w:r>
        <w:rPr>
          <w:rFonts w:ascii="宋体" w:hAnsi="宋体" w:hint="eastAsia"/>
        </w:rPr>
        <w:t>附加功能有：</w:t>
      </w:r>
    </w:p>
    <w:p w:rsidR="004A1DF5" w:rsidRDefault="004A1DF5">
      <w:pPr>
        <w:ind w:firstLineChars="300" w:firstLine="720"/>
        <w:rPr>
          <w:rFonts w:ascii="宋体" w:hAnsi="宋体"/>
        </w:rPr>
      </w:pPr>
      <w:r>
        <w:rPr>
          <w:rFonts w:ascii="宋体" w:hAnsi="宋体" w:hint="eastAsia"/>
        </w:rPr>
        <w:t>A、移至：将菜单移到其他页面。</w:t>
      </w:r>
    </w:p>
    <w:p w:rsidR="004A1DF5" w:rsidRDefault="004A1DF5">
      <w:pPr>
        <w:ind w:firstLineChars="300" w:firstLine="720"/>
        <w:rPr>
          <w:rFonts w:ascii="宋体" w:hAnsi="宋体"/>
        </w:rPr>
      </w:pPr>
      <w:r>
        <w:rPr>
          <w:rFonts w:ascii="宋体" w:hAnsi="宋体" w:hint="eastAsia"/>
        </w:rPr>
        <w:t>B、更换图标：更换菜单按钮上的图标；</w:t>
      </w:r>
    </w:p>
    <w:p w:rsidR="004A1DF5" w:rsidRDefault="004A1DF5">
      <w:pPr>
        <w:ind w:firstLineChars="300" w:firstLine="720"/>
        <w:rPr>
          <w:rFonts w:ascii="宋体" w:hAnsi="宋体"/>
        </w:rPr>
      </w:pPr>
      <w:r>
        <w:rPr>
          <w:rFonts w:ascii="宋体" w:hAnsi="宋体" w:hint="eastAsia"/>
        </w:rPr>
        <w:lastRenderedPageBreak/>
        <w:t>C、重命名：更改菜单名称；</w:t>
      </w:r>
    </w:p>
    <w:p w:rsidR="004A1DF5" w:rsidRDefault="004A1DF5">
      <w:pPr>
        <w:ind w:firstLineChars="300" w:firstLine="720"/>
        <w:rPr>
          <w:rFonts w:ascii="宋体" w:hAnsi="宋体"/>
        </w:rPr>
      </w:pPr>
      <w:r>
        <w:rPr>
          <w:rFonts w:ascii="宋体" w:hAnsi="宋体" w:hint="eastAsia"/>
        </w:rPr>
        <w:t>D、从工作台删除：删除菜单；</w:t>
      </w:r>
    </w:p>
    <w:p w:rsidR="004A1DF5" w:rsidRDefault="004A1DF5">
      <w:pPr>
        <w:ind w:firstLineChars="200" w:firstLine="480"/>
        <w:rPr>
          <w:rFonts w:ascii="宋体" w:hAnsi="宋体"/>
        </w:rPr>
      </w:pPr>
      <w:r>
        <w:rPr>
          <w:rFonts w:ascii="宋体" w:hAnsi="宋体" w:hint="eastAsia"/>
        </w:rPr>
        <w:t>3、客户视图</w:t>
      </w:r>
    </w:p>
    <w:p w:rsidR="004A1DF5" w:rsidRDefault="004A1DF5">
      <w:pPr>
        <w:ind w:firstLineChars="200" w:firstLine="480"/>
        <w:rPr>
          <w:rFonts w:ascii="宋体" w:hAnsi="宋体"/>
        </w:rPr>
      </w:pPr>
      <w:r>
        <w:rPr>
          <w:rFonts w:ascii="宋体" w:hAnsi="宋体" w:hint="eastAsia"/>
        </w:rPr>
        <w:t>客户视图是方便快捷的客户查询窗口，可以查询客户资料及该客户号下所有户口的综合信息。点按钮</w:t>
      </w:r>
      <w:r w:rsidR="0004090F">
        <w:rPr>
          <w:rFonts w:ascii="宋体" w:hAnsi="宋体" w:hint="eastAsia"/>
          <w:noProof/>
        </w:rPr>
        <w:drawing>
          <wp:inline distT="0" distB="0" distL="0" distR="0">
            <wp:extent cx="257175" cy="190500"/>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57175" cy="190500"/>
                    </a:xfrm>
                    <a:prstGeom prst="rect">
                      <a:avLst/>
                    </a:prstGeom>
                    <a:noFill/>
                    <a:ln w="9525">
                      <a:noFill/>
                      <a:miter lim="800000"/>
                      <a:headEnd/>
                      <a:tailEnd/>
                    </a:ln>
                  </pic:spPr>
                </pic:pic>
              </a:graphicData>
            </a:graphic>
          </wp:inline>
        </w:drawing>
      </w:r>
      <w:r>
        <w:rPr>
          <w:rFonts w:ascii="宋体" w:hAnsi="宋体" w:hint="eastAsia"/>
        </w:rPr>
        <w:t>，可以进入客户明细信息。</w:t>
      </w:r>
    </w:p>
    <w:p w:rsidR="004A1DF5" w:rsidRDefault="004A1DF5">
      <w:pPr>
        <w:ind w:firstLineChars="200" w:firstLine="480"/>
        <w:rPr>
          <w:rFonts w:ascii="宋体" w:hAnsi="宋体"/>
        </w:rPr>
      </w:pPr>
      <w:r>
        <w:rPr>
          <w:rFonts w:ascii="宋体" w:hAnsi="宋体" w:hint="eastAsia"/>
        </w:rPr>
        <w:t>4、操作员视图</w:t>
      </w:r>
    </w:p>
    <w:p w:rsidR="004A1DF5" w:rsidRDefault="004A1DF5">
      <w:pPr>
        <w:ind w:firstLineChars="200" w:firstLine="480"/>
        <w:rPr>
          <w:rFonts w:ascii="宋体" w:hAnsi="宋体"/>
          <w:kern w:val="0"/>
          <w:szCs w:val="18"/>
        </w:rPr>
      </w:pPr>
      <w:r>
        <w:rPr>
          <w:rFonts w:ascii="宋体" w:hAnsi="宋体" w:hint="eastAsia"/>
        </w:rPr>
        <w:t>操作员视图是一个综合的用户信息和用户常用操作窗口，为用户提供了一个针对用户个人的操作平台，可查询用户的交易、现金箱、凭证箱等信息。点按钮</w:t>
      </w:r>
      <w:r w:rsidR="0004090F">
        <w:rPr>
          <w:rFonts w:ascii="宋体" w:hAnsi="宋体" w:hint="eastAsia"/>
          <w:noProof/>
          <w:kern w:val="0"/>
          <w:szCs w:val="18"/>
        </w:rPr>
        <w:drawing>
          <wp:inline distT="0" distB="0" distL="0" distR="0">
            <wp:extent cx="161925" cy="152400"/>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161925" cy="152400"/>
                    </a:xfrm>
                    <a:prstGeom prst="rect">
                      <a:avLst/>
                    </a:prstGeom>
                    <a:noFill/>
                    <a:ln w="9525">
                      <a:noFill/>
                      <a:miter lim="800000"/>
                      <a:headEnd/>
                      <a:tailEnd/>
                    </a:ln>
                  </pic:spPr>
                </pic:pic>
              </a:graphicData>
            </a:graphic>
          </wp:inline>
        </w:drawing>
      </w:r>
      <w:r>
        <w:rPr>
          <w:rFonts w:ascii="宋体" w:hAnsi="宋体" w:hint="eastAsia"/>
          <w:kern w:val="0"/>
          <w:szCs w:val="18"/>
          <w:lang w:val="zh-CN"/>
        </w:rPr>
        <w:t>，可放大窗口。</w:t>
      </w:r>
    </w:p>
    <w:p w:rsidR="004A1DF5" w:rsidRDefault="004A1DF5">
      <w:pPr>
        <w:ind w:firstLineChars="200" w:firstLine="480"/>
        <w:rPr>
          <w:rFonts w:ascii="宋体" w:hAnsi="宋体"/>
        </w:rPr>
      </w:pPr>
      <w:r>
        <w:rPr>
          <w:rFonts w:ascii="宋体" w:hAnsi="宋体" w:hint="eastAsia"/>
          <w:kern w:val="0"/>
          <w:szCs w:val="18"/>
          <w:lang w:val="zh-CN"/>
        </w:rPr>
        <w:t>其中，</w:t>
      </w:r>
      <w:r>
        <w:rPr>
          <w:rFonts w:ascii="宋体" w:hAnsi="宋体" w:hint="eastAsia"/>
        </w:rPr>
        <w:t>资金交易的功能是：显示用户当天办理的资金交易信息；后台作业的功能是：查询当前操作员提交后台处理的业务是否处理完成，这些业务不会像一般的前台业务那样马上处理完成，而是要后台处理一段时间，例如批量开户、代发代扣等。</w:t>
      </w:r>
    </w:p>
    <w:p w:rsidR="004A1DF5" w:rsidRDefault="004A1DF5" w:rsidP="0004090F">
      <w:pPr>
        <w:pStyle w:val="6"/>
      </w:pPr>
      <w:r>
        <w:rPr>
          <w:rFonts w:hint="eastAsia"/>
        </w:rPr>
        <w:t>（二）</w:t>
      </w:r>
      <w:r>
        <w:rPr>
          <w:rFonts w:hint="eastAsia"/>
        </w:rPr>
        <w:t xml:space="preserve"> </w:t>
      </w:r>
      <w:r>
        <w:rPr>
          <w:rFonts w:hint="eastAsia"/>
        </w:rPr>
        <w:t>系统工具栏</w:t>
      </w:r>
    </w:p>
    <w:p w:rsidR="004A1DF5" w:rsidRDefault="004A1DF5">
      <w:pPr>
        <w:ind w:firstLineChars="200" w:firstLine="480"/>
      </w:pPr>
      <w:r>
        <w:rPr>
          <w:rFonts w:hint="eastAsia"/>
        </w:rPr>
        <w:t>系统界面按由上至下的顺序可分为四部分：菜单栏、工具栏、功能窗口、状态条，各栏的功能和</w:t>
      </w:r>
      <w:r>
        <w:rPr>
          <w:rFonts w:hint="eastAsia"/>
        </w:rPr>
        <w:t>Window</w:t>
      </w:r>
      <w:r>
        <w:rPr>
          <w:rFonts w:hint="eastAsia"/>
        </w:rPr>
        <w:t>的工具栏非常相似，这里仅介绍两个特别的功能。</w:t>
      </w:r>
    </w:p>
    <w:p w:rsidR="004A1DF5" w:rsidRDefault="004A1DF5">
      <w:pPr>
        <w:ind w:firstLineChars="200" w:firstLine="480"/>
      </w:pPr>
      <w:r>
        <w:rPr>
          <w:rFonts w:hint="eastAsia"/>
        </w:rPr>
        <w:t>1</w:t>
      </w:r>
      <w:r>
        <w:rPr>
          <w:rFonts w:hint="eastAsia"/>
        </w:rPr>
        <w:t>、显示</w:t>
      </w:r>
    </w:p>
    <w:p w:rsidR="004A1DF5" w:rsidRDefault="004A1DF5">
      <w:pPr>
        <w:ind w:firstLineChars="200" w:firstLine="480"/>
      </w:pPr>
      <w:r>
        <w:rPr>
          <w:rFonts w:hint="eastAsia"/>
        </w:rPr>
        <w:t>“显示</w:t>
      </w:r>
      <w:r>
        <w:rPr>
          <w:rFonts w:hint="eastAsia"/>
        </w:rPr>
        <w:t>(V)</w:t>
      </w:r>
      <w:r>
        <w:rPr>
          <w:rFonts w:hint="eastAsia"/>
        </w:rPr>
        <w:t>”可以切换系统不同的窗口，选择显示中的“自定义”可以根据个人需要，对系统窗口的工具栏等条目是否显示进行修改。</w:t>
      </w:r>
    </w:p>
    <w:p w:rsidR="004A1DF5" w:rsidRDefault="004A1DF5">
      <w:pPr>
        <w:ind w:firstLineChars="200" w:firstLine="480"/>
      </w:pPr>
      <w:r>
        <w:rPr>
          <w:rFonts w:hint="eastAsia"/>
        </w:rPr>
        <w:t>2</w:t>
      </w:r>
      <w:r>
        <w:rPr>
          <w:rFonts w:hint="eastAsia"/>
        </w:rPr>
        <w:t>、</w:t>
      </w:r>
      <w:bookmarkStart w:id="21" w:name="配置"/>
      <w:r>
        <w:rPr>
          <w:rFonts w:hint="eastAsia"/>
        </w:rPr>
        <w:t>配置</w:t>
      </w:r>
      <w:bookmarkEnd w:id="21"/>
    </w:p>
    <w:p w:rsidR="004A1DF5" w:rsidRDefault="004A1DF5">
      <w:pPr>
        <w:ind w:firstLineChars="200" w:firstLine="480"/>
        <w:rPr>
          <w:rFonts w:ascii="宋体"/>
        </w:rPr>
      </w:pPr>
      <w:r>
        <w:rPr>
          <w:rFonts w:ascii="宋体" w:hint="eastAsia"/>
        </w:rPr>
        <w:t>“配置(G)”可以配置系统使用的打印机、参数等。其中：</w:t>
      </w:r>
    </w:p>
    <w:p w:rsidR="004A1DF5" w:rsidRDefault="004A1DF5">
      <w:pPr>
        <w:ind w:firstLineChars="200" w:firstLine="480"/>
        <w:rPr>
          <w:rFonts w:ascii="宋体"/>
        </w:rPr>
      </w:pPr>
      <w:r>
        <w:rPr>
          <w:rFonts w:ascii="宋体" w:hint="eastAsia"/>
        </w:rPr>
        <w:t>“系统配置”：配置系统的打印机，在打印机机器列表中，系统会列出电脑连接的所有</w:t>
      </w:r>
      <w:r>
        <w:rPr>
          <w:rFonts w:ascii="宋体" w:hAnsi="宋体" w:cs="Arial"/>
        </w:rPr>
        <w:t>Windows</w:t>
      </w:r>
      <w:r>
        <w:rPr>
          <w:rFonts w:ascii="宋体" w:hAnsi="宋体" w:cs="Arial" w:hint="eastAsia"/>
        </w:rPr>
        <w:t>打印机，用</w:t>
      </w:r>
      <w:r>
        <w:rPr>
          <w:rFonts w:ascii="宋体" w:hAnsi="Arial" w:cs="Arial" w:hint="eastAsia"/>
        </w:rPr>
        <w:t>户可自行选择系统中使用的打印机，并可指定其中一台为默认打印机。当用户选择了两个及两个以上打印机时，系统会在使用</w:t>
      </w:r>
      <w:r>
        <w:rPr>
          <w:rFonts w:ascii="宋体" w:hAnsi="宋体" w:cs="Arial"/>
        </w:rPr>
        <w:t>Windows</w:t>
      </w:r>
      <w:r>
        <w:rPr>
          <w:rFonts w:ascii="宋体" w:hAnsi="Arial" w:cs="Arial" w:hint="eastAsia"/>
        </w:rPr>
        <w:t>打印机进行打印前提示用户选择打印机。套打类别中，</w:t>
      </w:r>
      <w:r>
        <w:rPr>
          <w:rFonts w:ascii="宋体" w:hAnsi="Arial" w:cs="Arial"/>
        </w:rPr>
        <w:t>“</w:t>
      </w:r>
      <w:r>
        <w:t>CMBP</w:t>
      </w:r>
      <w:r>
        <w:rPr>
          <w:rFonts w:ascii="宋体" w:hint="eastAsia"/>
        </w:rPr>
        <w:t>：</w:t>
      </w:r>
      <w:r>
        <w:t>CMBP</w:t>
      </w:r>
      <w:r>
        <w:rPr>
          <w:rFonts w:ascii="宋体" w:hint="eastAsia"/>
        </w:rPr>
        <w:t>套打</w:t>
      </w:r>
      <w:r>
        <w:rPr>
          <w:rFonts w:ascii="宋体"/>
        </w:rPr>
        <w:t>”</w:t>
      </w:r>
      <w:r>
        <w:rPr>
          <w:rFonts w:ascii="宋体" w:hint="eastAsia"/>
        </w:rPr>
        <w:t>是指</w:t>
      </w:r>
      <w:r>
        <w:t>PR2</w:t>
      </w:r>
      <w:r>
        <w:rPr>
          <w:rFonts w:ascii="宋体" w:hint="eastAsia"/>
        </w:rPr>
        <w:t>打印机，</w:t>
      </w:r>
      <w:r>
        <w:rPr>
          <w:rFonts w:ascii="宋体"/>
        </w:rPr>
        <w:t>“</w:t>
      </w:r>
      <w:r>
        <w:t>WINP</w:t>
      </w:r>
      <w:r>
        <w:rPr>
          <w:rFonts w:ascii="宋体" w:hint="eastAsia"/>
        </w:rPr>
        <w:t>：</w:t>
      </w:r>
      <w:r>
        <w:t>Window</w:t>
      </w:r>
      <w:r>
        <w:rPr>
          <w:rFonts w:ascii="宋体" w:hint="eastAsia"/>
        </w:rPr>
        <w:t>套打</w:t>
      </w:r>
      <w:r>
        <w:rPr>
          <w:rFonts w:ascii="宋体"/>
        </w:rPr>
        <w:t>”</w:t>
      </w:r>
      <w:r>
        <w:rPr>
          <w:rFonts w:ascii="宋体" w:hint="eastAsia"/>
        </w:rPr>
        <w:t>是指</w:t>
      </w:r>
      <w:r>
        <w:t>windows</w:t>
      </w:r>
      <w:r>
        <w:rPr>
          <w:rFonts w:ascii="宋体" w:hint="eastAsia"/>
        </w:rPr>
        <w:t>打印机。该选项可以控制默认从</w:t>
      </w:r>
      <w:r>
        <w:t>PR2</w:t>
      </w:r>
      <w:r>
        <w:rPr>
          <w:rFonts w:ascii="宋体" w:hint="eastAsia"/>
        </w:rPr>
        <w:t>打印机打印的回单、凭证使用哪种打印机进行打印。当打印的回单、凭证是默认从</w:t>
      </w:r>
      <w:r>
        <w:t>PR2</w:t>
      </w:r>
      <w:r>
        <w:rPr>
          <w:rFonts w:ascii="宋体" w:hint="eastAsia"/>
        </w:rPr>
        <w:t>打印机打印时，如果本机没有</w:t>
      </w:r>
      <w:r>
        <w:t>PR</w:t>
      </w:r>
      <w:r>
        <w:rPr>
          <w:rFonts w:ascii="宋体"/>
        </w:rPr>
        <w:t>2</w:t>
      </w:r>
      <w:r>
        <w:rPr>
          <w:rFonts w:ascii="宋体" w:hint="eastAsia"/>
        </w:rPr>
        <w:t>打印机，可以选择套打类别为</w:t>
      </w:r>
      <w:r>
        <w:rPr>
          <w:rFonts w:ascii="宋体"/>
        </w:rPr>
        <w:t>“</w:t>
      </w:r>
      <w:r>
        <w:t>WINP</w:t>
      </w:r>
      <w:r>
        <w:rPr>
          <w:rFonts w:ascii="宋体" w:hint="eastAsia"/>
        </w:rPr>
        <w:t>：</w:t>
      </w:r>
      <w:r>
        <w:t>Window</w:t>
      </w:r>
      <w:r>
        <w:rPr>
          <w:rFonts w:ascii="宋体" w:hint="eastAsia"/>
        </w:rPr>
        <w:t>套打</w:t>
      </w:r>
      <w:r>
        <w:rPr>
          <w:rFonts w:ascii="宋体"/>
        </w:rPr>
        <w:t>”</w:t>
      </w:r>
      <w:r>
        <w:rPr>
          <w:rFonts w:ascii="宋体" w:hint="eastAsia"/>
        </w:rPr>
        <w:t>，此时将从</w:t>
      </w:r>
      <w:r>
        <w:t>windows</w:t>
      </w:r>
      <w:r>
        <w:rPr>
          <w:rFonts w:ascii="宋体" w:hint="eastAsia"/>
        </w:rPr>
        <w:t>打印机中打印。</w:t>
      </w:r>
    </w:p>
    <w:p w:rsidR="004A1DF5" w:rsidRDefault="004A1DF5">
      <w:pPr>
        <w:ind w:firstLineChars="200" w:firstLine="480"/>
        <w:rPr>
          <w:rFonts w:ascii="宋体"/>
        </w:rPr>
      </w:pPr>
      <w:r>
        <w:rPr>
          <w:rFonts w:ascii="宋体" w:hint="eastAsia"/>
        </w:rPr>
        <w:lastRenderedPageBreak/>
        <w:t>“设备检测”：可检测本机的刷卡器、密码小键盘、PR2打印机及windows打印机是否正常。</w:t>
      </w:r>
    </w:p>
    <w:p w:rsidR="004A1DF5" w:rsidRDefault="004A1DF5">
      <w:pPr>
        <w:ind w:firstLineChars="200" w:firstLine="480"/>
        <w:rPr>
          <w:rFonts w:ascii="宋体"/>
        </w:rPr>
      </w:pPr>
      <w:r>
        <w:rPr>
          <w:rFonts w:ascii="宋体" w:hint="eastAsia"/>
        </w:rPr>
        <w:t>柜员在操作中如遇下拉菜单不能正常显示，应选择“参数重置”功能。</w:t>
      </w:r>
    </w:p>
    <w:p w:rsidR="004A1DF5" w:rsidRDefault="004A1DF5" w:rsidP="0004090F">
      <w:pPr>
        <w:pStyle w:val="6"/>
        <w:rPr>
          <w:rFonts w:ascii="宋体" w:eastAsia="宋体" w:hAnsi="宋体"/>
        </w:rPr>
      </w:pPr>
      <w:r>
        <w:rPr>
          <w:rFonts w:ascii="宋体" w:eastAsia="宋体" w:hAnsi="宋体" w:hint="eastAsia"/>
        </w:rPr>
        <w:t>（三） 进入窗口的快捷方式</w:t>
      </w:r>
    </w:p>
    <w:p w:rsidR="004A1DF5" w:rsidRDefault="004A1DF5">
      <w:pPr>
        <w:ind w:firstLine="480"/>
      </w:pPr>
      <w:r>
        <w:rPr>
          <w:rFonts w:hint="eastAsia"/>
        </w:rPr>
        <w:t>为了提高操作效率，实现操作的灵活性和方便性，系统还提供了业务代码、业务搜索以及多任务三项特殊操作功能：</w:t>
      </w:r>
    </w:p>
    <w:p w:rsidR="004A1DF5" w:rsidRDefault="004A1DF5">
      <w:pPr>
        <w:ind w:firstLineChars="200" w:firstLine="480"/>
      </w:pPr>
      <w:r>
        <w:rPr>
          <w:rFonts w:hint="eastAsia"/>
        </w:rPr>
        <w:t>1</w:t>
      </w:r>
      <w:r>
        <w:rPr>
          <w:rFonts w:hint="eastAsia"/>
        </w:rPr>
        <w:t>、业务搜索</w:t>
      </w:r>
    </w:p>
    <w:p w:rsidR="004A1DF5" w:rsidRDefault="004A1DF5">
      <w:pPr>
        <w:ind w:firstLine="480"/>
        <w:rPr>
          <w:rFonts w:ascii="宋体" w:hAnsi="宋体"/>
        </w:rPr>
      </w:pPr>
      <w:r>
        <w:rPr>
          <w:rFonts w:ascii="宋体" w:hAnsi="宋体" w:hint="eastAsia"/>
        </w:rPr>
        <w:t>用菜单名称和业务代码模糊查询业务的功能，查询方法：</w:t>
      </w:r>
      <w:r w:rsidR="00FD6A6E">
        <w:rPr>
          <w:rFonts w:ascii="宋体" w:hAnsi="宋体" w:hint="eastAsia"/>
        </w:rPr>
        <w:t>点击“业务搜索”按钮，录入菜单名称或业务代码，选择“开始搜索”；</w:t>
      </w:r>
      <w:r>
        <w:rPr>
          <w:rFonts w:ascii="宋体" w:hAnsi="宋体" w:hint="eastAsia"/>
        </w:rPr>
        <w:t>搜索结果栏将显示所有符合条件的业务名称，鼠标双击某个业务即可进入相应的业务操作窗口。“＋”键执行搜索，“</w:t>
      </w:r>
      <w:r>
        <w:rPr>
          <w:rFonts w:ascii="宋体" w:hAnsi="宋体"/>
        </w:rPr>
        <w:t>—</w:t>
      </w:r>
      <w:r>
        <w:rPr>
          <w:rFonts w:ascii="宋体" w:hAnsi="宋体" w:hint="eastAsia"/>
        </w:rPr>
        <w:t>”清空搜索条件。</w:t>
      </w:r>
    </w:p>
    <w:p w:rsidR="004A1DF5" w:rsidRDefault="004A1DF5">
      <w:pPr>
        <w:ind w:firstLineChars="200" w:firstLine="480"/>
      </w:pPr>
      <w:r>
        <w:rPr>
          <w:rFonts w:hint="eastAsia"/>
        </w:rPr>
        <w:t>2</w:t>
      </w:r>
      <w:r>
        <w:rPr>
          <w:rFonts w:hint="eastAsia"/>
        </w:rPr>
        <w:t>、业务代码</w:t>
      </w:r>
    </w:p>
    <w:p w:rsidR="004A1DF5" w:rsidRDefault="004A1DF5">
      <w:pPr>
        <w:ind w:firstLineChars="200" w:firstLine="480"/>
        <w:rPr>
          <w:rFonts w:ascii="宋体" w:hAnsi="宋体"/>
        </w:rPr>
      </w:pPr>
      <w:r>
        <w:rPr>
          <w:rFonts w:ascii="宋体" w:hAnsi="宋体" w:hint="eastAsia"/>
        </w:rPr>
        <w:t>业务代码是对业务的分类，前台柜员可以通过输入业务代码，可快速地进入相关业务窗口。系统导航中菜单按钮上的红色4位数字就是业务代码，如：户口维护的业务代码是1309，在业务代码栏录入1309，回车后即可直接打开户口查询窗口。业务代码栏可以记忆录入过的业务代码，最多10个。</w:t>
      </w:r>
    </w:p>
    <w:p w:rsidR="004A1DF5" w:rsidRDefault="004A1DF5">
      <w:pPr>
        <w:ind w:firstLineChars="200" w:firstLine="480"/>
        <w:rPr>
          <w:rFonts w:ascii="宋体" w:hAnsi="宋体"/>
        </w:rPr>
      </w:pPr>
      <w:r>
        <w:rPr>
          <w:rFonts w:ascii="宋体" w:hAnsi="宋体" w:hint="eastAsia"/>
        </w:rPr>
        <w:t>业务代码由4位数字组成，前三位用于区别不同业务种类和业务模块，尾数用来区别具体的业务操作。业务代码的第一位用于定义业务的第一大类，如客户管理中的业务代码第一位都是1；由于位数有限，国际业务和核算业务代码第一位共同使用7；第四位是对具体业务常用操作的说明，1、开户（经办取消），2、销户（复核取消），3、存入</w:t>
      </w:r>
      <w:r>
        <w:rPr>
          <w:rFonts w:ascii="宋体" w:hAnsi="宋体"/>
        </w:rPr>
        <w:t>(</w:t>
      </w:r>
      <w:r>
        <w:rPr>
          <w:rFonts w:ascii="宋体" w:hAnsi="宋体" w:hint="eastAsia"/>
        </w:rPr>
        <w:t>收现</w:t>
      </w:r>
      <w:r>
        <w:rPr>
          <w:rFonts w:ascii="宋体" w:hAnsi="宋体"/>
        </w:rPr>
        <w:t>)</w:t>
      </w:r>
      <w:r>
        <w:rPr>
          <w:rFonts w:ascii="宋体" w:hAnsi="宋体" w:hint="eastAsia"/>
        </w:rPr>
        <w:t>，4、支取（付现），5、经办，6复核，7、授权，8、查询，9、维护（退票经办、查库）；尾数是0的，是包含下级菜单的按钮。</w:t>
      </w:r>
    </w:p>
    <w:p w:rsidR="004A1DF5" w:rsidRDefault="004A1DF5">
      <w:pPr>
        <w:ind w:firstLineChars="200" w:firstLine="480"/>
      </w:pPr>
      <w:r>
        <w:rPr>
          <w:rFonts w:hint="eastAsia"/>
        </w:rPr>
        <w:t>3</w:t>
      </w:r>
      <w:r>
        <w:rPr>
          <w:rFonts w:hint="eastAsia"/>
        </w:rPr>
        <w:t>、多任务功能</w:t>
      </w:r>
    </w:p>
    <w:p w:rsidR="004A1DF5" w:rsidRDefault="004A1DF5">
      <w:pPr>
        <w:ind w:firstLine="480"/>
        <w:rPr>
          <w:rFonts w:ascii="宋体" w:hAnsi="宋体"/>
        </w:rPr>
      </w:pPr>
      <w:r>
        <w:rPr>
          <w:rFonts w:hint="eastAsia"/>
        </w:rPr>
        <w:t>在旧系统的使用中，有时会出现在录入套账需要查询某些信息或有客户办理业务的情况，这时用户必须退出当前业务操作画面，才能进行其他操作。</w:t>
      </w:r>
      <w:r>
        <w:rPr>
          <w:rFonts w:ascii="宋体" w:hAnsi="宋体" w:hint="eastAsia"/>
        </w:rPr>
        <w:t>新系统实现了同时打开多个操作窗口的功能，也就是多任务功能，为用户减少重复操作提供了方便。</w:t>
      </w:r>
    </w:p>
    <w:p w:rsidR="004A1DF5" w:rsidRDefault="004A1DF5">
      <w:pPr>
        <w:ind w:firstLine="480"/>
        <w:rPr>
          <w:rFonts w:ascii="宋体" w:hAnsi="宋体"/>
        </w:rPr>
      </w:pPr>
      <w:r>
        <w:rPr>
          <w:rFonts w:ascii="宋体" w:hAnsi="宋体" w:hint="eastAsia"/>
        </w:rPr>
        <w:t>（1）在操作窗口的操作码栏中，录入业务代码，系统会弹出业务代码相应</w:t>
      </w:r>
      <w:r>
        <w:rPr>
          <w:rFonts w:ascii="宋体" w:hAnsi="宋体" w:hint="eastAsia"/>
        </w:rPr>
        <w:lastRenderedPageBreak/>
        <w:t>的操作窗口。</w:t>
      </w:r>
    </w:p>
    <w:p w:rsidR="004A1DF5" w:rsidRDefault="004A1DF5">
      <w:pPr>
        <w:ind w:firstLine="480"/>
      </w:pPr>
      <w:r>
        <w:rPr>
          <w:rFonts w:ascii="宋体" w:hAnsi="宋体" w:hint="eastAsia"/>
        </w:rPr>
        <w:t>（2）在操作窗口的操作码栏中，录入*，回车后系统会弹出一个浏览业务的窗口，内有系统的所有菜单，用户选择菜单即可打开操作窗口。</w:t>
      </w:r>
    </w:p>
    <w:p w:rsidR="004A1DF5" w:rsidRDefault="004A1DF5" w:rsidP="0004090F">
      <w:pPr>
        <w:pStyle w:val="5"/>
        <w:rPr>
          <w:rFonts w:ascii="宋体" w:hAnsi="宋体"/>
        </w:rPr>
      </w:pPr>
      <w:r>
        <w:rPr>
          <w:rFonts w:ascii="宋体" w:hAnsi="宋体" w:hint="eastAsia"/>
        </w:rPr>
        <w:t>四、键盘使用介绍</w:t>
      </w:r>
    </w:p>
    <w:p w:rsidR="004A1DF5" w:rsidRDefault="004A1DF5">
      <w:pPr>
        <w:ind w:firstLine="480"/>
        <w:rPr>
          <w:rFonts w:ascii="宋体" w:hAnsi="宋体"/>
        </w:rPr>
      </w:pPr>
      <w:r>
        <w:rPr>
          <w:rFonts w:hint="eastAsia"/>
        </w:rPr>
        <w:t>为了提高用户的操作速度，减少鼠标和键盘交互使用的现象，</w:t>
      </w:r>
      <w:r>
        <w:rPr>
          <w:rFonts w:ascii="宋体" w:hAnsi="宋体" w:hint="eastAsia"/>
        </w:rPr>
        <w:t>系统为用户提供一些功能的键盘操作热键。系统的热键设置基本和Windows热键一致，同时也继承了旧系统的一些常用热键的设置。</w:t>
      </w:r>
    </w:p>
    <w:p w:rsidR="004A1DF5" w:rsidRDefault="004A1DF5">
      <w:pPr>
        <w:pStyle w:val="6"/>
        <w:numPr>
          <w:ilvl w:val="0"/>
          <w:numId w:val="2"/>
        </w:numPr>
        <w:rPr>
          <w:rFonts w:ascii="宋体" w:eastAsia="宋体" w:hAnsi="宋体"/>
        </w:rPr>
      </w:pPr>
      <w:r>
        <w:rPr>
          <w:rFonts w:ascii="宋体" w:eastAsia="宋体" w:hAnsi="宋体" w:hint="eastAsia"/>
        </w:rPr>
        <w:t>F键</w:t>
      </w:r>
    </w:p>
    <w:p w:rsidR="004A1DF5" w:rsidRDefault="004A1DF5">
      <w:pPr>
        <w:ind w:firstLine="480"/>
      </w:pPr>
      <w:r>
        <w:rPr>
          <w:rFonts w:hint="eastAsia"/>
        </w:rPr>
        <w:t>按键盘的</w:t>
      </w:r>
      <w:r>
        <w:rPr>
          <w:rFonts w:hint="eastAsia"/>
        </w:rPr>
        <w:t>F1</w:t>
      </w:r>
      <w:r>
        <w:rPr>
          <w:rFonts w:hint="eastAsia"/>
        </w:rPr>
        <w:t>－</w:t>
      </w:r>
      <w:r>
        <w:rPr>
          <w:rFonts w:hint="eastAsia"/>
        </w:rPr>
        <w:t>F12</w:t>
      </w:r>
      <w:r>
        <w:rPr>
          <w:rFonts w:hint="eastAsia"/>
        </w:rPr>
        <w:t>键，可直接执行以下功能：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28"/>
        <w:gridCol w:w="1800"/>
        <w:gridCol w:w="5894"/>
      </w:tblGrid>
      <w:tr w:rsidR="004A1DF5">
        <w:tc>
          <w:tcPr>
            <w:tcW w:w="828" w:type="dxa"/>
            <w:vAlign w:val="center"/>
          </w:tcPr>
          <w:p w:rsidR="004A1DF5" w:rsidRDefault="004A1DF5">
            <w:pPr>
              <w:spacing w:line="240" w:lineRule="auto"/>
              <w:jc w:val="center"/>
              <w:rPr>
                <w:b/>
                <w:bCs/>
                <w:sz w:val="21"/>
              </w:rPr>
            </w:pPr>
            <w:r>
              <w:rPr>
                <w:rFonts w:hint="eastAsia"/>
                <w:b/>
                <w:bCs/>
                <w:sz w:val="21"/>
              </w:rPr>
              <w:t>按键</w:t>
            </w:r>
          </w:p>
        </w:tc>
        <w:tc>
          <w:tcPr>
            <w:tcW w:w="1800" w:type="dxa"/>
            <w:vAlign w:val="center"/>
          </w:tcPr>
          <w:p w:rsidR="004A1DF5" w:rsidRDefault="004A1DF5">
            <w:pPr>
              <w:spacing w:line="240" w:lineRule="auto"/>
              <w:jc w:val="center"/>
              <w:rPr>
                <w:rFonts w:ascii="宋体" w:hAnsi="宋体"/>
                <w:b/>
                <w:bCs/>
                <w:sz w:val="21"/>
              </w:rPr>
            </w:pPr>
            <w:r>
              <w:rPr>
                <w:rFonts w:ascii="宋体" w:hAnsi="宋体" w:hint="eastAsia"/>
                <w:b/>
                <w:bCs/>
                <w:sz w:val="21"/>
              </w:rPr>
              <w:t>功能</w:t>
            </w:r>
          </w:p>
        </w:tc>
        <w:tc>
          <w:tcPr>
            <w:tcW w:w="5894" w:type="dxa"/>
          </w:tcPr>
          <w:p w:rsidR="004A1DF5" w:rsidRDefault="004A1DF5">
            <w:pPr>
              <w:spacing w:line="240" w:lineRule="auto"/>
              <w:jc w:val="center"/>
              <w:rPr>
                <w:rFonts w:ascii="宋体" w:hAnsi="宋体"/>
                <w:b/>
                <w:bCs/>
                <w:sz w:val="21"/>
              </w:rPr>
            </w:pPr>
            <w:r>
              <w:rPr>
                <w:rFonts w:ascii="宋体" w:hAnsi="宋体" w:hint="eastAsia"/>
                <w:b/>
                <w:bCs/>
                <w:sz w:val="21"/>
              </w:rPr>
              <w:t>功能说明</w:t>
            </w:r>
          </w:p>
        </w:tc>
      </w:tr>
      <w:tr w:rsidR="004A1DF5">
        <w:tc>
          <w:tcPr>
            <w:tcW w:w="828" w:type="dxa"/>
            <w:vAlign w:val="center"/>
          </w:tcPr>
          <w:p w:rsidR="004A1DF5" w:rsidRDefault="004A1DF5">
            <w:pPr>
              <w:spacing w:line="240" w:lineRule="auto"/>
              <w:jc w:val="center"/>
              <w:rPr>
                <w:rFonts w:ascii="宋体" w:hAnsi="宋体"/>
                <w:b/>
                <w:bCs/>
                <w:sz w:val="21"/>
              </w:rPr>
            </w:pPr>
            <w:r>
              <w:rPr>
                <w:rFonts w:ascii="宋体" w:hAnsi="宋体" w:hint="eastAsia"/>
                <w:b/>
                <w:bCs/>
                <w:sz w:val="21"/>
              </w:rPr>
              <w:t>F1</w:t>
            </w:r>
          </w:p>
        </w:tc>
        <w:tc>
          <w:tcPr>
            <w:tcW w:w="1800" w:type="dxa"/>
            <w:vAlign w:val="center"/>
          </w:tcPr>
          <w:p w:rsidR="004A1DF5" w:rsidRDefault="004A1DF5">
            <w:pPr>
              <w:spacing w:line="240" w:lineRule="auto"/>
              <w:rPr>
                <w:rFonts w:ascii="宋体" w:hAnsi="宋体"/>
                <w:sz w:val="21"/>
              </w:rPr>
            </w:pPr>
            <w:r>
              <w:rPr>
                <w:rFonts w:ascii="宋体" w:hAnsi="宋体" w:hint="eastAsia"/>
                <w:sz w:val="21"/>
              </w:rPr>
              <w:t>帮助</w:t>
            </w:r>
          </w:p>
        </w:tc>
        <w:tc>
          <w:tcPr>
            <w:tcW w:w="5894" w:type="dxa"/>
          </w:tcPr>
          <w:p w:rsidR="004A1DF5" w:rsidRDefault="004A1DF5">
            <w:pPr>
              <w:spacing w:line="240" w:lineRule="auto"/>
              <w:rPr>
                <w:rFonts w:ascii="宋体" w:hAnsi="宋体"/>
                <w:sz w:val="21"/>
              </w:rPr>
            </w:pPr>
            <w:r>
              <w:rPr>
                <w:rFonts w:ascii="宋体" w:hAnsi="宋体" w:hint="eastAsia"/>
                <w:sz w:val="21"/>
              </w:rPr>
              <w:t>在系统导航界面按F1可显示在线帮助信息。</w:t>
            </w:r>
          </w:p>
        </w:tc>
      </w:tr>
      <w:tr w:rsidR="004A1DF5">
        <w:tc>
          <w:tcPr>
            <w:tcW w:w="828" w:type="dxa"/>
            <w:vAlign w:val="center"/>
          </w:tcPr>
          <w:p w:rsidR="004A1DF5" w:rsidRDefault="004A1DF5">
            <w:pPr>
              <w:spacing w:line="240" w:lineRule="auto"/>
              <w:jc w:val="center"/>
              <w:rPr>
                <w:rFonts w:ascii="宋体" w:hAnsi="宋体"/>
                <w:b/>
                <w:bCs/>
                <w:sz w:val="21"/>
              </w:rPr>
            </w:pPr>
            <w:r>
              <w:rPr>
                <w:rFonts w:ascii="宋体" w:hAnsi="宋体" w:hint="eastAsia"/>
                <w:b/>
                <w:bCs/>
                <w:sz w:val="21"/>
              </w:rPr>
              <w:t>F2</w:t>
            </w:r>
          </w:p>
        </w:tc>
        <w:tc>
          <w:tcPr>
            <w:tcW w:w="1800" w:type="dxa"/>
            <w:vAlign w:val="center"/>
          </w:tcPr>
          <w:p w:rsidR="004A1DF5" w:rsidRDefault="004A1DF5">
            <w:pPr>
              <w:spacing w:line="240" w:lineRule="auto"/>
              <w:rPr>
                <w:rFonts w:ascii="宋体" w:hAnsi="宋体"/>
                <w:sz w:val="21"/>
              </w:rPr>
            </w:pPr>
            <w:r>
              <w:rPr>
                <w:rFonts w:ascii="宋体" w:hAnsi="宋体" w:hint="eastAsia"/>
                <w:sz w:val="21"/>
              </w:rPr>
              <w:t>错误登记</w:t>
            </w:r>
          </w:p>
        </w:tc>
        <w:tc>
          <w:tcPr>
            <w:tcW w:w="5894" w:type="dxa"/>
          </w:tcPr>
          <w:p w:rsidR="004A1DF5" w:rsidRDefault="004A1DF5">
            <w:pPr>
              <w:spacing w:line="240" w:lineRule="auto"/>
              <w:rPr>
                <w:rFonts w:ascii="宋体" w:hAnsi="宋体"/>
                <w:sz w:val="21"/>
              </w:rPr>
            </w:pPr>
            <w:r>
              <w:rPr>
                <w:rFonts w:ascii="宋体" w:hAnsi="宋体" w:hint="eastAsia"/>
                <w:sz w:val="21"/>
              </w:rPr>
              <w:t>详见《错误登记规范》</w:t>
            </w:r>
          </w:p>
        </w:tc>
      </w:tr>
      <w:tr w:rsidR="004A1DF5">
        <w:tc>
          <w:tcPr>
            <w:tcW w:w="828" w:type="dxa"/>
            <w:vAlign w:val="center"/>
          </w:tcPr>
          <w:p w:rsidR="004A1DF5" w:rsidRDefault="004A1DF5">
            <w:pPr>
              <w:spacing w:line="240" w:lineRule="auto"/>
              <w:jc w:val="center"/>
              <w:rPr>
                <w:rFonts w:ascii="宋体" w:hAnsi="宋体"/>
                <w:b/>
                <w:bCs/>
                <w:sz w:val="21"/>
              </w:rPr>
            </w:pPr>
            <w:r>
              <w:rPr>
                <w:rFonts w:ascii="宋体" w:hAnsi="宋体" w:hint="eastAsia"/>
                <w:b/>
                <w:bCs/>
                <w:sz w:val="21"/>
              </w:rPr>
              <w:t>F4</w:t>
            </w:r>
          </w:p>
        </w:tc>
        <w:tc>
          <w:tcPr>
            <w:tcW w:w="1800" w:type="dxa"/>
            <w:vAlign w:val="center"/>
          </w:tcPr>
          <w:p w:rsidR="004A1DF5" w:rsidRDefault="004A1DF5">
            <w:pPr>
              <w:spacing w:line="240" w:lineRule="auto"/>
              <w:rPr>
                <w:rFonts w:ascii="宋体" w:hAnsi="宋体"/>
                <w:sz w:val="21"/>
              </w:rPr>
            </w:pPr>
            <w:r>
              <w:rPr>
                <w:rFonts w:ascii="宋体" w:hAnsi="宋体" w:hint="eastAsia"/>
                <w:sz w:val="21"/>
              </w:rPr>
              <w:t>新旧户口转换</w:t>
            </w:r>
          </w:p>
        </w:tc>
        <w:tc>
          <w:tcPr>
            <w:tcW w:w="5894" w:type="dxa"/>
          </w:tcPr>
          <w:p w:rsidR="004A1DF5" w:rsidRDefault="004A1DF5">
            <w:pPr>
              <w:spacing w:line="240" w:lineRule="auto"/>
              <w:rPr>
                <w:rFonts w:ascii="宋体" w:hAnsi="宋体"/>
                <w:sz w:val="21"/>
              </w:rPr>
            </w:pPr>
            <w:r>
              <w:rPr>
                <w:rFonts w:ascii="宋体" w:hAnsi="宋体" w:hint="eastAsia"/>
                <w:sz w:val="21"/>
              </w:rPr>
              <w:t>在户口号栏按F4键，可进入转换户口号界面，录入机构号和旧系统</w:t>
            </w:r>
            <w:r>
              <w:rPr>
                <w:rFonts w:ascii="宋体" w:hAnsi="宋体"/>
                <w:sz w:val="21"/>
              </w:rPr>
              <w:t>13</w:t>
            </w:r>
            <w:r>
              <w:rPr>
                <w:rFonts w:ascii="宋体" w:hAnsi="宋体" w:hint="eastAsia"/>
                <w:sz w:val="21"/>
              </w:rPr>
              <w:t>位户口号，可将旧账号转换为</w:t>
            </w:r>
            <w:r>
              <w:rPr>
                <w:rFonts w:ascii="宋体" w:hAnsi="宋体"/>
                <w:sz w:val="21"/>
              </w:rPr>
              <w:t>15</w:t>
            </w:r>
            <w:r>
              <w:rPr>
                <w:rFonts w:ascii="宋体" w:hAnsi="宋体" w:hint="eastAsia"/>
                <w:sz w:val="21"/>
              </w:rPr>
              <w:t>位的户口号。</w:t>
            </w:r>
          </w:p>
        </w:tc>
      </w:tr>
      <w:tr w:rsidR="004A1DF5">
        <w:tc>
          <w:tcPr>
            <w:tcW w:w="828" w:type="dxa"/>
            <w:vAlign w:val="center"/>
          </w:tcPr>
          <w:p w:rsidR="004A1DF5" w:rsidRDefault="004A1DF5">
            <w:pPr>
              <w:spacing w:line="240" w:lineRule="auto"/>
              <w:jc w:val="center"/>
              <w:rPr>
                <w:rFonts w:ascii="宋体" w:hAnsi="宋体"/>
                <w:b/>
                <w:bCs/>
                <w:sz w:val="21"/>
              </w:rPr>
            </w:pPr>
            <w:r>
              <w:rPr>
                <w:rFonts w:ascii="宋体" w:hAnsi="宋体" w:hint="eastAsia"/>
                <w:b/>
                <w:bCs/>
                <w:sz w:val="21"/>
              </w:rPr>
              <w:t>F5</w:t>
            </w:r>
          </w:p>
        </w:tc>
        <w:tc>
          <w:tcPr>
            <w:tcW w:w="1800" w:type="dxa"/>
            <w:vAlign w:val="center"/>
          </w:tcPr>
          <w:p w:rsidR="004A1DF5" w:rsidRDefault="004A1DF5">
            <w:pPr>
              <w:spacing w:line="240" w:lineRule="auto"/>
              <w:rPr>
                <w:rFonts w:ascii="宋体" w:hAnsi="宋体"/>
                <w:sz w:val="21"/>
              </w:rPr>
            </w:pPr>
            <w:r>
              <w:rPr>
                <w:rFonts w:ascii="宋体" w:hAnsi="宋体" w:hint="eastAsia"/>
                <w:sz w:val="21"/>
              </w:rPr>
              <w:t>签退</w:t>
            </w:r>
          </w:p>
        </w:tc>
        <w:tc>
          <w:tcPr>
            <w:tcW w:w="5894" w:type="dxa"/>
          </w:tcPr>
          <w:p w:rsidR="004A1DF5" w:rsidRDefault="004A1DF5">
            <w:pPr>
              <w:spacing w:line="240" w:lineRule="auto"/>
              <w:rPr>
                <w:rFonts w:ascii="宋体" w:hAnsi="宋体"/>
                <w:sz w:val="21"/>
              </w:rPr>
            </w:pPr>
            <w:r>
              <w:rPr>
                <w:rFonts w:ascii="宋体" w:hAnsi="宋体" w:hint="eastAsia"/>
                <w:sz w:val="21"/>
              </w:rPr>
              <w:t>锁定系统，只能由锁定用户输入密码解除锁定。</w:t>
            </w:r>
          </w:p>
        </w:tc>
      </w:tr>
      <w:tr w:rsidR="004A1DF5">
        <w:tc>
          <w:tcPr>
            <w:tcW w:w="828" w:type="dxa"/>
            <w:vAlign w:val="center"/>
          </w:tcPr>
          <w:p w:rsidR="004A1DF5" w:rsidRDefault="004A1DF5">
            <w:pPr>
              <w:spacing w:line="240" w:lineRule="auto"/>
              <w:jc w:val="center"/>
              <w:rPr>
                <w:rFonts w:ascii="宋体" w:hAnsi="宋体"/>
                <w:b/>
                <w:bCs/>
                <w:sz w:val="21"/>
              </w:rPr>
            </w:pPr>
            <w:r>
              <w:rPr>
                <w:rFonts w:ascii="宋体" w:hAnsi="宋体" w:hint="eastAsia"/>
                <w:b/>
                <w:bCs/>
                <w:sz w:val="21"/>
              </w:rPr>
              <w:t>F7</w:t>
            </w:r>
          </w:p>
        </w:tc>
        <w:tc>
          <w:tcPr>
            <w:tcW w:w="1800" w:type="dxa"/>
            <w:vAlign w:val="center"/>
          </w:tcPr>
          <w:p w:rsidR="004A1DF5" w:rsidRDefault="004A1DF5">
            <w:pPr>
              <w:spacing w:line="240" w:lineRule="auto"/>
              <w:rPr>
                <w:rFonts w:ascii="宋体" w:hAnsi="宋体"/>
                <w:sz w:val="21"/>
              </w:rPr>
            </w:pPr>
            <w:r>
              <w:rPr>
                <w:rFonts w:ascii="宋体" w:hAnsi="宋体" w:hint="eastAsia"/>
                <w:sz w:val="21"/>
              </w:rPr>
              <w:t>同步复核</w:t>
            </w:r>
          </w:p>
        </w:tc>
        <w:tc>
          <w:tcPr>
            <w:tcW w:w="5894" w:type="dxa"/>
          </w:tcPr>
          <w:p w:rsidR="004A1DF5" w:rsidRDefault="004A1DF5">
            <w:pPr>
              <w:spacing w:line="240" w:lineRule="auto"/>
              <w:rPr>
                <w:rFonts w:ascii="宋体" w:hAnsi="宋体"/>
                <w:sz w:val="21"/>
              </w:rPr>
            </w:pPr>
          </w:p>
        </w:tc>
      </w:tr>
      <w:tr w:rsidR="004A1DF5">
        <w:tc>
          <w:tcPr>
            <w:tcW w:w="828" w:type="dxa"/>
            <w:vAlign w:val="center"/>
          </w:tcPr>
          <w:p w:rsidR="004A1DF5" w:rsidRDefault="004A1DF5">
            <w:pPr>
              <w:spacing w:line="240" w:lineRule="auto"/>
              <w:jc w:val="center"/>
              <w:rPr>
                <w:rFonts w:ascii="宋体" w:hAnsi="宋体"/>
                <w:b/>
                <w:bCs/>
                <w:sz w:val="21"/>
              </w:rPr>
            </w:pPr>
            <w:r>
              <w:rPr>
                <w:rFonts w:ascii="宋体" w:hAnsi="宋体" w:hint="eastAsia"/>
                <w:b/>
                <w:bCs/>
                <w:sz w:val="21"/>
              </w:rPr>
              <w:t>F9</w:t>
            </w:r>
          </w:p>
        </w:tc>
        <w:tc>
          <w:tcPr>
            <w:tcW w:w="1800" w:type="dxa"/>
            <w:vAlign w:val="center"/>
          </w:tcPr>
          <w:p w:rsidR="004A1DF5" w:rsidRDefault="004A1DF5">
            <w:pPr>
              <w:spacing w:line="240" w:lineRule="auto"/>
              <w:rPr>
                <w:rFonts w:ascii="宋体" w:hAnsi="宋体"/>
                <w:sz w:val="21"/>
              </w:rPr>
            </w:pPr>
            <w:r>
              <w:rPr>
                <w:rFonts w:ascii="宋体" w:hAnsi="宋体" w:hint="eastAsia"/>
                <w:sz w:val="21"/>
              </w:rPr>
              <w:t>当前窗口最小化/最大化</w:t>
            </w:r>
          </w:p>
        </w:tc>
        <w:tc>
          <w:tcPr>
            <w:tcW w:w="5894" w:type="dxa"/>
          </w:tcPr>
          <w:p w:rsidR="004A1DF5" w:rsidRDefault="004A1DF5">
            <w:pPr>
              <w:spacing w:line="240" w:lineRule="auto"/>
              <w:rPr>
                <w:rFonts w:ascii="宋体" w:hAnsi="宋体"/>
                <w:sz w:val="21"/>
              </w:rPr>
            </w:pPr>
            <w:r>
              <w:rPr>
                <w:rFonts w:ascii="宋体" w:hAnsi="宋体" w:hint="eastAsia"/>
                <w:sz w:val="21"/>
              </w:rPr>
              <w:t>用户在打开多个窗口业务处理时，按F9可将当前窗口最小化，便于检查前一窗口业务信息。例如：在授权时，按F9，则当前授权窗口最小化；业务信息核对完毕后，再按F9，可重新显示授权窗口进行下一步操作。</w:t>
            </w:r>
          </w:p>
        </w:tc>
      </w:tr>
      <w:tr w:rsidR="004A1DF5">
        <w:tc>
          <w:tcPr>
            <w:tcW w:w="828" w:type="dxa"/>
            <w:vAlign w:val="center"/>
          </w:tcPr>
          <w:p w:rsidR="004A1DF5" w:rsidRDefault="004A1DF5">
            <w:pPr>
              <w:spacing w:line="240" w:lineRule="auto"/>
              <w:jc w:val="center"/>
              <w:rPr>
                <w:rFonts w:ascii="宋体" w:hAnsi="宋体"/>
                <w:b/>
                <w:bCs/>
                <w:sz w:val="21"/>
              </w:rPr>
            </w:pPr>
            <w:r>
              <w:rPr>
                <w:rFonts w:ascii="宋体" w:hAnsi="宋体" w:hint="eastAsia"/>
                <w:b/>
                <w:bCs/>
                <w:sz w:val="21"/>
              </w:rPr>
              <w:t>F10</w:t>
            </w:r>
          </w:p>
        </w:tc>
        <w:tc>
          <w:tcPr>
            <w:tcW w:w="1800" w:type="dxa"/>
            <w:vAlign w:val="center"/>
          </w:tcPr>
          <w:p w:rsidR="004A1DF5" w:rsidRDefault="004A1DF5">
            <w:pPr>
              <w:spacing w:line="240" w:lineRule="auto"/>
              <w:rPr>
                <w:rFonts w:ascii="宋体" w:hAnsi="宋体"/>
                <w:sz w:val="21"/>
              </w:rPr>
            </w:pPr>
            <w:r>
              <w:rPr>
                <w:rFonts w:ascii="宋体" w:hAnsi="宋体" w:hint="eastAsia"/>
                <w:sz w:val="21"/>
              </w:rPr>
              <w:t>显示柜员当前交易列表</w:t>
            </w:r>
          </w:p>
        </w:tc>
        <w:tc>
          <w:tcPr>
            <w:tcW w:w="5894" w:type="dxa"/>
          </w:tcPr>
          <w:p w:rsidR="004A1DF5" w:rsidRDefault="004A1DF5">
            <w:pPr>
              <w:spacing w:line="240" w:lineRule="auto"/>
              <w:rPr>
                <w:rFonts w:ascii="宋体" w:hAnsi="宋体"/>
                <w:sz w:val="21"/>
              </w:rPr>
            </w:pPr>
            <w:r>
              <w:rPr>
                <w:rFonts w:ascii="宋体" w:hAnsi="宋体" w:hint="eastAsia"/>
                <w:sz w:val="21"/>
              </w:rPr>
              <w:t>显示登陆用户当天的资金交易信息。</w:t>
            </w:r>
          </w:p>
        </w:tc>
      </w:tr>
      <w:tr w:rsidR="004A1DF5">
        <w:tc>
          <w:tcPr>
            <w:tcW w:w="828" w:type="dxa"/>
            <w:vAlign w:val="center"/>
          </w:tcPr>
          <w:p w:rsidR="004A1DF5" w:rsidRDefault="004A1DF5">
            <w:pPr>
              <w:spacing w:line="240" w:lineRule="auto"/>
              <w:jc w:val="center"/>
              <w:rPr>
                <w:rFonts w:ascii="宋体" w:hAnsi="宋体"/>
                <w:b/>
                <w:bCs/>
                <w:sz w:val="21"/>
              </w:rPr>
            </w:pPr>
            <w:r>
              <w:rPr>
                <w:rFonts w:ascii="宋体" w:hAnsi="宋体" w:hint="eastAsia"/>
                <w:b/>
                <w:bCs/>
                <w:sz w:val="21"/>
              </w:rPr>
              <w:t>F11</w:t>
            </w:r>
          </w:p>
        </w:tc>
        <w:tc>
          <w:tcPr>
            <w:tcW w:w="1800" w:type="dxa"/>
            <w:vAlign w:val="center"/>
          </w:tcPr>
          <w:p w:rsidR="004A1DF5" w:rsidRDefault="004A1DF5">
            <w:pPr>
              <w:spacing w:line="240" w:lineRule="auto"/>
              <w:rPr>
                <w:rFonts w:ascii="宋体" w:hAnsi="宋体"/>
                <w:sz w:val="21"/>
              </w:rPr>
            </w:pPr>
            <w:r>
              <w:rPr>
                <w:rFonts w:ascii="宋体" w:hAnsi="宋体" w:hint="eastAsia"/>
                <w:sz w:val="21"/>
              </w:rPr>
              <w:t>第二层页面间切换</w:t>
            </w:r>
          </w:p>
        </w:tc>
        <w:tc>
          <w:tcPr>
            <w:tcW w:w="5894" w:type="dxa"/>
          </w:tcPr>
          <w:p w:rsidR="004A1DF5" w:rsidRDefault="004A1DF5">
            <w:pPr>
              <w:spacing w:line="240" w:lineRule="auto"/>
              <w:rPr>
                <w:rFonts w:ascii="宋体" w:hAnsi="宋体"/>
                <w:sz w:val="21"/>
              </w:rPr>
            </w:pPr>
            <w:r>
              <w:rPr>
                <w:rFonts w:ascii="宋体" w:hAnsi="宋体" w:hint="eastAsia"/>
                <w:sz w:val="21"/>
              </w:rPr>
              <w:t>页面也叫卡片，有的窗口在第一层页面下，又分为若干页面，也就是第二层页面。按F11则第二层页面按照由左至右方向切换；</w:t>
            </w:r>
          </w:p>
          <w:p w:rsidR="004A1DF5" w:rsidRDefault="004A1DF5">
            <w:pPr>
              <w:spacing w:line="240" w:lineRule="auto"/>
              <w:rPr>
                <w:rFonts w:ascii="宋体" w:hAnsi="宋体"/>
                <w:sz w:val="21"/>
              </w:rPr>
            </w:pPr>
            <w:r>
              <w:rPr>
                <w:rFonts w:ascii="宋体" w:hAnsi="宋体" w:hint="eastAsia"/>
                <w:sz w:val="21"/>
              </w:rPr>
              <w:t>shift+F11：反向切换。</w:t>
            </w:r>
          </w:p>
        </w:tc>
      </w:tr>
      <w:tr w:rsidR="004A1DF5">
        <w:tc>
          <w:tcPr>
            <w:tcW w:w="828" w:type="dxa"/>
            <w:vAlign w:val="center"/>
          </w:tcPr>
          <w:p w:rsidR="004A1DF5" w:rsidRDefault="004A1DF5">
            <w:pPr>
              <w:spacing w:line="240" w:lineRule="auto"/>
              <w:jc w:val="center"/>
              <w:rPr>
                <w:rFonts w:ascii="宋体" w:hAnsi="宋体"/>
                <w:b/>
                <w:bCs/>
                <w:sz w:val="21"/>
              </w:rPr>
            </w:pPr>
            <w:r>
              <w:rPr>
                <w:rFonts w:ascii="宋体" w:hAnsi="宋体" w:hint="eastAsia"/>
                <w:b/>
                <w:bCs/>
                <w:sz w:val="21"/>
              </w:rPr>
              <w:t>F12</w:t>
            </w:r>
          </w:p>
        </w:tc>
        <w:tc>
          <w:tcPr>
            <w:tcW w:w="1800" w:type="dxa"/>
            <w:vAlign w:val="center"/>
          </w:tcPr>
          <w:p w:rsidR="004A1DF5" w:rsidRDefault="004A1DF5">
            <w:pPr>
              <w:spacing w:line="240" w:lineRule="auto"/>
              <w:rPr>
                <w:rFonts w:ascii="宋体" w:hAnsi="宋体"/>
                <w:sz w:val="21"/>
              </w:rPr>
            </w:pPr>
            <w:r>
              <w:rPr>
                <w:rFonts w:ascii="宋体" w:hAnsi="宋体" w:hint="eastAsia"/>
                <w:sz w:val="21"/>
              </w:rPr>
              <w:t>第一层页面间切换</w:t>
            </w:r>
          </w:p>
        </w:tc>
        <w:tc>
          <w:tcPr>
            <w:tcW w:w="5894" w:type="dxa"/>
          </w:tcPr>
          <w:p w:rsidR="004A1DF5" w:rsidRDefault="004A1DF5">
            <w:pPr>
              <w:spacing w:line="240" w:lineRule="auto"/>
              <w:rPr>
                <w:rFonts w:ascii="宋体" w:hAnsi="宋体"/>
                <w:sz w:val="21"/>
              </w:rPr>
            </w:pPr>
            <w:r>
              <w:rPr>
                <w:rFonts w:ascii="宋体" w:hAnsi="宋体" w:hint="eastAsia"/>
                <w:sz w:val="21"/>
              </w:rPr>
              <w:t>由左至右方向切换第一层页面，同Ctrl+PgDn；；</w:t>
            </w:r>
          </w:p>
          <w:p w:rsidR="004A1DF5" w:rsidRDefault="004A1DF5">
            <w:pPr>
              <w:spacing w:line="240" w:lineRule="auto"/>
              <w:rPr>
                <w:rFonts w:ascii="宋体" w:hAnsi="宋体"/>
                <w:sz w:val="21"/>
              </w:rPr>
            </w:pPr>
            <w:r>
              <w:rPr>
                <w:rFonts w:ascii="宋体" w:hAnsi="宋体" w:hint="eastAsia"/>
                <w:sz w:val="21"/>
              </w:rPr>
              <w:t>shift+F12：反向切换</w:t>
            </w:r>
            <w:r>
              <w:rPr>
                <w:rFonts w:ascii="宋体" w:hAnsi="宋体"/>
                <w:sz w:val="21"/>
              </w:rPr>
              <w:t>,</w:t>
            </w:r>
            <w:r>
              <w:rPr>
                <w:rFonts w:ascii="宋体" w:hAnsi="宋体" w:hint="eastAsia"/>
                <w:sz w:val="21"/>
              </w:rPr>
              <w:t>同Ctrl+PgUp。</w:t>
            </w:r>
          </w:p>
        </w:tc>
      </w:tr>
    </w:tbl>
    <w:p w:rsidR="004A1DF5" w:rsidRDefault="004A1DF5">
      <w:pPr>
        <w:pStyle w:val="6"/>
        <w:numPr>
          <w:ilvl w:val="0"/>
          <w:numId w:val="2"/>
        </w:numPr>
        <w:rPr>
          <w:rFonts w:ascii="宋体" w:eastAsia="宋体" w:hAnsi="宋体"/>
        </w:rPr>
      </w:pPr>
      <w:r>
        <w:rPr>
          <w:rFonts w:ascii="宋体" w:eastAsia="宋体" w:hAnsi="宋体" w:hint="eastAsia"/>
        </w:rPr>
        <w:t>业务操作窗口键盘操作</w:t>
      </w:r>
    </w:p>
    <w:p w:rsidR="004A1DF5" w:rsidRDefault="004A1DF5">
      <w:pPr>
        <w:numPr>
          <w:ilvl w:val="1"/>
          <w:numId w:val="2"/>
        </w:numPr>
      </w:pPr>
      <w:r>
        <w:rPr>
          <w:rFonts w:hint="eastAsia"/>
        </w:rPr>
        <w:t>常用热键</w:t>
      </w:r>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07"/>
        <w:gridCol w:w="6916"/>
      </w:tblGrid>
      <w:tr w:rsidR="004A1DF5">
        <w:tc>
          <w:tcPr>
            <w:tcW w:w="943" w:type="pct"/>
            <w:vAlign w:val="center"/>
          </w:tcPr>
          <w:p w:rsidR="004A1DF5" w:rsidRDefault="004A1DF5">
            <w:pPr>
              <w:pStyle w:val="a4"/>
              <w:spacing w:line="240" w:lineRule="auto"/>
              <w:jc w:val="center"/>
              <w:rPr>
                <w:b/>
                <w:bCs/>
                <w:sz w:val="21"/>
              </w:rPr>
            </w:pPr>
            <w:r>
              <w:rPr>
                <w:rFonts w:hint="eastAsia"/>
                <w:b/>
                <w:bCs/>
                <w:sz w:val="21"/>
              </w:rPr>
              <w:t>按键</w:t>
            </w:r>
          </w:p>
        </w:tc>
        <w:tc>
          <w:tcPr>
            <w:tcW w:w="4057" w:type="pct"/>
          </w:tcPr>
          <w:p w:rsidR="004A1DF5" w:rsidRDefault="004A1DF5">
            <w:pPr>
              <w:pStyle w:val="a4"/>
              <w:spacing w:line="240" w:lineRule="auto"/>
              <w:jc w:val="center"/>
              <w:rPr>
                <w:b/>
                <w:bCs/>
                <w:sz w:val="21"/>
              </w:rPr>
            </w:pPr>
            <w:r>
              <w:rPr>
                <w:rFonts w:hint="eastAsia"/>
                <w:b/>
                <w:bCs/>
                <w:sz w:val="21"/>
              </w:rPr>
              <w:t>功能说明</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t>/</w:t>
            </w:r>
          </w:p>
        </w:tc>
        <w:tc>
          <w:tcPr>
            <w:tcW w:w="4057" w:type="pct"/>
          </w:tcPr>
          <w:p w:rsidR="004A1DF5" w:rsidRDefault="004A1DF5">
            <w:pPr>
              <w:pStyle w:val="a4"/>
              <w:spacing w:line="240" w:lineRule="auto"/>
              <w:rPr>
                <w:sz w:val="21"/>
              </w:rPr>
            </w:pPr>
            <w:r>
              <w:rPr>
                <w:rFonts w:hint="eastAsia"/>
                <w:sz w:val="21"/>
              </w:rPr>
              <w:t>返回业务代码或操作码的输入框。</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t>+</w:t>
            </w:r>
          </w:p>
        </w:tc>
        <w:tc>
          <w:tcPr>
            <w:tcW w:w="4057" w:type="pct"/>
          </w:tcPr>
          <w:p w:rsidR="004A1DF5" w:rsidRDefault="004A1DF5">
            <w:pPr>
              <w:pStyle w:val="a4"/>
              <w:spacing w:line="240" w:lineRule="auto"/>
              <w:rPr>
                <w:sz w:val="21"/>
              </w:rPr>
            </w:pPr>
            <w:r>
              <w:rPr>
                <w:rFonts w:hint="eastAsia"/>
                <w:sz w:val="21"/>
              </w:rPr>
              <w:t>快速执行键，录入业务信息后，</w:t>
            </w:r>
            <w:r>
              <w:rPr>
                <w:rFonts w:hint="eastAsia"/>
                <w:sz w:val="21"/>
                <w:szCs w:val="21"/>
              </w:rPr>
              <w:t>按“</w:t>
            </w:r>
            <w:r>
              <w:rPr>
                <w:sz w:val="21"/>
                <w:szCs w:val="21"/>
              </w:rPr>
              <w:t>+</w:t>
            </w:r>
            <w:r>
              <w:rPr>
                <w:rFonts w:hint="eastAsia"/>
                <w:sz w:val="21"/>
                <w:szCs w:val="21"/>
              </w:rPr>
              <w:t>”键即执行</w:t>
            </w:r>
            <w:r>
              <w:rPr>
                <w:rFonts w:hint="eastAsia"/>
                <w:sz w:val="21"/>
              </w:rPr>
              <w:t>确定</w:t>
            </w:r>
            <w:r>
              <w:rPr>
                <w:rFonts w:hint="eastAsia"/>
                <w:sz w:val="21"/>
              </w:rPr>
              <w:t>(1)</w:t>
            </w:r>
            <w:r>
              <w:rPr>
                <w:rFonts w:hint="eastAsia"/>
                <w:sz w:val="21"/>
              </w:rPr>
              <w:t>功能。</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t>－</w:t>
            </w:r>
          </w:p>
        </w:tc>
        <w:tc>
          <w:tcPr>
            <w:tcW w:w="4057" w:type="pct"/>
          </w:tcPr>
          <w:p w:rsidR="004A1DF5" w:rsidRDefault="004A1DF5">
            <w:pPr>
              <w:spacing w:line="240" w:lineRule="auto"/>
              <w:rPr>
                <w:sz w:val="21"/>
              </w:rPr>
            </w:pPr>
            <w:r>
              <w:rPr>
                <w:rFonts w:hint="eastAsia"/>
                <w:sz w:val="21"/>
              </w:rPr>
              <w:t>指小键盘的减号，查询联行号。</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lastRenderedPageBreak/>
              <w:t>Esc</w:t>
            </w:r>
          </w:p>
        </w:tc>
        <w:tc>
          <w:tcPr>
            <w:tcW w:w="4057" w:type="pct"/>
          </w:tcPr>
          <w:p w:rsidR="004A1DF5" w:rsidRDefault="004A1DF5">
            <w:pPr>
              <w:pStyle w:val="a4"/>
              <w:spacing w:line="240" w:lineRule="auto"/>
              <w:rPr>
                <w:sz w:val="21"/>
              </w:rPr>
            </w:pPr>
            <w:r>
              <w:rPr>
                <w:rFonts w:hint="eastAsia"/>
                <w:sz w:val="21"/>
              </w:rPr>
              <w:t>直接关闭窗口，即：执行关闭（</w:t>
            </w:r>
            <w:r>
              <w:rPr>
                <w:rFonts w:hint="eastAsia"/>
                <w:sz w:val="21"/>
              </w:rPr>
              <w:t>0</w:t>
            </w:r>
            <w:r>
              <w:rPr>
                <w:rFonts w:hint="eastAsia"/>
                <w:sz w:val="21"/>
              </w:rPr>
              <w:t>）；在系统导航窗口时，返回上一层。</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t>Tab</w:t>
            </w:r>
          </w:p>
        </w:tc>
        <w:tc>
          <w:tcPr>
            <w:tcW w:w="4057" w:type="pct"/>
          </w:tcPr>
          <w:p w:rsidR="004A1DF5" w:rsidRDefault="004A1DF5">
            <w:pPr>
              <w:pStyle w:val="a4"/>
              <w:spacing w:line="240" w:lineRule="auto"/>
              <w:rPr>
                <w:sz w:val="21"/>
              </w:rPr>
            </w:pPr>
            <w:r>
              <w:rPr>
                <w:rFonts w:hint="eastAsia"/>
                <w:sz w:val="21"/>
              </w:rPr>
              <w:t>在业务窗口的各个操作栏之间进行切换。</w:t>
            </w:r>
          </w:p>
        </w:tc>
      </w:tr>
      <w:tr w:rsidR="004A1DF5">
        <w:trPr>
          <w:cantSplit/>
          <w:trHeight w:val="158"/>
        </w:trPr>
        <w:tc>
          <w:tcPr>
            <w:tcW w:w="943" w:type="pct"/>
            <w:vMerge w:val="restart"/>
            <w:vAlign w:val="center"/>
          </w:tcPr>
          <w:p w:rsidR="004A1DF5" w:rsidRDefault="004A1DF5">
            <w:pPr>
              <w:pStyle w:val="a4"/>
              <w:spacing w:line="240" w:lineRule="auto"/>
              <w:jc w:val="center"/>
              <w:rPr>
                <w:b/>
                <w:bCs/>
                <w:sz w:val="21"/>
              </w:rPr>
            </w:pPr>
            <w:r>
              <w:rPr>
                <w:rFonts w:hint="eastAsia"/>
                <w:b/>
                <w:bCs/>
                <w:sz w:val="21"/>
              </w:rPr>
              <w:t>空格键</w:t>
            </w:r>
          </w:p>
        </w:tc>
        <w:tc>
          <w:tcPr>
            <w:tcW w:w="4057" w:type="pct"/>
          </w:tcPr>
          <w:p w:rsidR="004A1DF5" w:rsidRDefault="004A1DF5">
            <w:pPr>
              <w:pStyle w:val="a4"/>
              <w:spacing w:line="240" w:lineRule="auto"/>
              <w:rPr>
                <w:sz w:val="21"/>
              </w:rPr>
            </w:pPr>
            <w:r>
              <w:rPr>
                <w:rFonts w:hint="eastAsia"/>
                <w:sz w:val="21"/>
              </w:rPr>
              <w:t>显示下拉列表（下拉菜单），再次按空格，不显示。</w:t>
            </w:r>
          </w:p>
        </w:tc>
      </w:tr>
      <w:tr w:rsidR="004A1DF5">
        <w:trPr>
          <w:cantSplit/>
          <w:trHeight w:val="157"/>
        </w:trPr>
        <w:tc>
          <w:tcPr>
            <w:tcW w:w="943" w:type="pct"/>
            <w:vMerge/>
            <w:vAlign w:val="center"/>
          </w:tcPr>
          <w:p w:rsidR="004A1DF5" w:rsidRDefault="004A1DF5">
            <w:pPr>
              <w:pStyle w:val="a4"/>
              <w:spacing w:line="240" w:lineRule="auto"/>
              <w:jc w:val="center"/>
              <w:rPr>
                <w:b/>
                <w:bCs/>
                <w:sz w:val="21"/>
              </w:rPr>
            </w:pPr>
          </w:p>
        </w:tc>
        <w:tc>
          <w:tcPr>
            <w:tcW w:w="4057" w:type="pct"/>
          </w:tcPr>
          <w:p w:rsidR="004A1DF5" w:rsidRDefault="004A1DF5">
            <w:pPr>
              <w:pStyle w:val="a4"/>
              <w:spacing w:line="240" w:lineRule="auto"/>
              <w:rPr>
                <w:sz w:val="21"/>
              </w:rPr>
            </w:pPr>
            <w:r>
              <w:rPr>
                <w:rFonts w:hint="eastAsia"/>
                <w:sz w:val="21"/>
              </w:rPr>
              <w:t>选定（不选择）指定项目，如</w:t>
            </w:r>
            <w:r w:rsidR="0004090F">
              <w:rPr>
                <w:rFonts w:hint="eastAsia"/>
                <w:noProof/>
                <w:sz w:val="21"/>
              </w:rPr>
              <w:drawing>
                <wp:inline distT="0" distB="0" distL="0" distR="0">
                  <wp:extent cx="1228725" cy="228600"/>
                  <wp:effectExtent l="1905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1228725" cy="228600"/>
                          </a:xfrm>
                          <a:prstGeom prst="rect">
                            <a:avLst/>
                          </a:prstGeom>
                          <a:noFill/>
                          <a:ln w="9525">
                            <a:noFill/>
                            <a:miter lim="800000"/>
                            <a:headEnd/>
                            <a:tailEnd/>
                          </a:ln>
                        </pic:spPr>
                      </pic:pic>
                    </a:graphicData>
                  </a:graphic>
                </wp:inline>
              </w:drawing>
            </w:r>
            <w:r>
              <w:rPr>
                <w:rFonts w:hint="eastAsia"/>
                <w:sz w:val="21"/>
              </w:rPr>
              <w:t>，按空格即选择此项。</w:t>
            </w:r>
          </w:p>
        </w:tc>
      </w:tr>
      <w:tr w:rsidR="004A1DF5">
        <w:trPr>
          <w:cantSplit/>
          <w:trHeight w:val="247"/>
        </w:trPr>
        <w:tc>
          <w:tcPr>
            <w:tcW w:w="943" w:type="pct"/>
            <w:vMerge w:val="restart"/>
            <w:vAlign w:val="center"/>
          </w:tcPr>
          <w:p w:rsidR="004A1DF5" w:rsidRDefault="004A1DF5">
            <w:pPr>
              <w:pStyle w:val="a4"/>
              <w:spacing w:line="240" w:lineRule="auto"/>
              <w:jc w:val="center"/>
              <w:rPr>
                <w:b/>
                <w:bCs/>
                <w:sz w:val="21"/>
              </w:rPr>
            </w:pPr>
            <w:r>
              <w:rPr>
                <w:rFonts w:hint="eastAsia"/>
                <w:b/>
                <w:bCs/>
                <w:sz w:val="21"/>
              </w:rPr>
              <w:t>Enter</w:t>
            </w:r>
            <w:r>
              <w:rPr>
                <w:rFonts w:hint="eastAsia"/>
                <w:b/>
                <w:bCs/>
                <w:sz w:val="21"/>
              </w:rPr>
              <w:t>（回车）</w:t>
            </w:r>
          </w:p>
        </w:tc>
        <w:tc>
          <w:tcPr>
            <w:tcW w:w="4057" w:type="pct"/>
          </w:tcPr>
          <w:p w:rsidR="004A1DF5" w:rsidRDefault="004A1DF5">
            <w:pPr>
              <w:pStyle w:val="a4"/>
              <w:spacing w:line="240" w:lineRule="auto"/>
              <w:rPr>
                <w:sz w:val="21"/>
              </w:rPr>
            </w:pPr>
            <w:r>
              <w:rPr>
                <w:rFonts w:hint="eastAsia"/>
                <w:sz w:val="21"/>
              </w:rPr>
              <w:t>在一般情况下为下行键，同</w:t>
            </w:r>
            <w:r>
              <w:rPr>
                <w:rFonts w:hint="eastAsia"/>
                <w:sz w:val="21"/>
              </w:rPr>
              <w:t>Tab</w:t>
            </w:r>
            <w:r>
              <w:rPr>
                <w:rFonts w:hint="eastAsia"/>
                <w:sz w:val="21"/>
              </w:rPr>
              <w:t>键；</w:t>
            </w:r>
          </w:p>
        </w:tc>
      </w:tr>
      <w:tr w:rsidR="004A1DF5">
        <w:trPr>
          <w:cantSplit/>
          <w:trHeight w:val="237"/>
        </w:trPr>
        <w:tc>
          <w:tcPr>
            <w:tcW w:w="943" w:type="pct"/>
            <w:vMerge/>
            <w:vAlign w:val="center"/>
          </w:tcPr>
          <w:p w:rsidR="004A1DF5" w:rsidRDefault="004A1DF5">
            <w:pPr>
              <w:pStyle w:val="a4"/>
              <w:spacing w:line="240" w:lineRule="auto"/>
              <w:jc w:val="center"/>
              <w:rPr>
                <w:sz w:val="21"/>
              </w:rPr>
            </w:pPr>
          </w:p>
        </w:tc>
        <w:tc>
          <w:tcPr>
            <w:tcW w:w="4057" w:type="pct"/>
          </w:tcPr>
          <w:p w:rsidR="004A1DF5" w:rsidRDefault="004A1DF5">
            <w:pPr>
              <w:pStyle w:val="a4"/>
              <w:spacing w:line="240" w:lineRule="auto"/>
              <w:rPr>
                <w:sz w:val="21"/>
              </w:rPr>
            </w:pPr>
            <w:r>
              <w:rPr>
                <w:rFonts w:hint="eastAsia"/>
                <w:sz w:val="21"/>
              </w:rPr>
              <w:t>在多数个人业务的“户口”栏中，执行“提示刷卡</w:t>
            </w:r>
            <w:r>
              <w:rPr>
                <w:sz w:val="21"/>
              </w:rPr>
              <w:t>”</w:t>
            </w:r>
            <w:r>
              <w:rPr>
                <w:rFonts w:hint="eastAsia"/>
                <w:sz w:val="21"/>
              </w:rPr>
              <w:t>的功能；</w:t>
            </w:r>
          </w:p>
        </w:tc>
      </w:tr>
      <w:tr w:rsidR="004A1DF5">
        <w:trPr>
          <w:cantSplit/>
          <w:trHeight w:val="400"/>
        </w:trPr>
        <w:tc>
          <w:tcPr>
            <w:tcW w:w="943" w:type="pct"/>
            <w:vMerge/>
            <w:vAlign w:val="center"/>
          </w:tcPr>
          <w:p w:rsidR="004A1DF5" w:rsidRDefault="004A1DF5">
            <w:pPr>
              <w:pStyle w:val="a4"/>
              <w:spacing w:line="240" w:lineRule="auto"/>
              <w:jc w:val="center"/>
              <w:rPr>
                <w:sz w:val="21"/>
              </w:rPr>
            </w:pPr>
          </w:p>
        </w:tc>
        <w:tc>
          <w:tcPr>
            <w:tcW w:w="4057" w:type="pct"/>
          </w:tcPr>
          <w:p w:rsidR="004A1DF5" w:rsidRDefault="004A1DF5">
            <w:pPr>
              <w:pStyle w:val="a4"/>
              <w:spacing w:line="240" w:lineRule="auto"/>
              <w:rPr>
                <w:sz w:val="21"/>
              </w:rPr>
            </w:pPr>
            <w:r>
              <w:rPr>
                <w:rFonts w:hint="eastAsia"/>
                <w:sz w:val="21"/>
              </w:rPr>
              <w:t>当光标移至界面中某一个按钮时，如增加、查询等，</w:t>
            </w:r>
            <w:r>
              <w:rPr>
                <w:rFonts w:hint="eastAsia"/>
                <w:sz w:val="21"/>
              </w:rPr>
              <w:t>Enter</w:t>
            </w:r>
            <w:r>
              <w:rPr>
                <w:rFonts w:hint="eastAsia"/>
                <w:sz w:val="21"/>
              </w:rPr>
              <w:t>键即执行该按钮功能。</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t>Ctrl+1</w:t>
            </w:r>
          </w:p>
        </w:tc>
        <w:tc>
          <w:tcPr>
            <w:tcW w:w="4057" w:type="pct"/>
          </w:tcPr>
          <w:p w:rsidR="004A1DF5" w:rsidRDefault="004A1DF5">
            <w:pPr>
              <w:pStyle w:val="a4"/>
              <w:spacing w:line="240" w:lineRule="auto"/>
              <w:rPr>
                <w:sz w:val="21"/>
              </w:rPr>
            </w:pPr>
            <w:r>
              <w:rPr>
                <w:rFonts w:hint="eastAsia"/>
                <w:sz w:val="21"/>
              </w:rPr>
              <w:t>客户转账对公经办窗口，打开“资金信息”页面。</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t>PgUp</w:t>
            </w:r>
          </w:p>
        </w:tc>
        <w:tc>
          <w:tcPr>
            <w:tcW w:w="4057" w:type="pct"/>
          </w:tcPr>
          <w:p w:rsidR="004A1DF5" w:rsidRDefault="004A1DF5">
            <w:pPr>
              <w:pStyle w:val="a4"/>
              <w:spacing w:line="240" w:lineRule="auto"/>
              <w:rPr>
                <w:sz w:val="21"/>
              </w:rPr>
            </w:pPr>
            <w:r>
              <w:rPr>
                <w:rFonts w:hint="eastAsia"/>
                <w:sz w:val="21"/>
              </w:rPr>
              <w:t>翻到上一页。</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t>PgDn</w:t>
            </w:r>
          </w:p>
        </w:tc>
        <w:tc>
          <w:tcPr>
            <w:tcW w:w="4057" w:type="pct"/>
          </w:tcPr>
          <w:p w:rsidR="004A1DF5" w:rsidRDefault="004A1DF5">
            <w:pPr>
              <w:pStyle w:val="a4"/>
              <w:spacing w:line="240" w:lineRule="auto"/>
              <w:rPr>
                <w:sz w:val="21"/>
              </w:rPr>
            </w:pPr>
            <w:r>
              <w:rPr>
                <w:rFonts w:hint="eastAsia"/>
                <w:sz w:val="21"/>
              </w:rPr>
              <w:t>翻到下一页。</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t>Ctrl+Home</w:t>
            </w:r>
          </w:p>
        </w:tc>
        <w:tc>
          <w:tcPr>
            <w:tcW w:w="4057" w:type="pct"/>
          </w:tcPr>
          <w:p w:rsidR="004A1DF5" w:rsidRDefault="004A1DF5">
            <w:pPr>
              <w:pStyle w:val="a4"/>
              <w:spacing w:line="240" w:lineRule="auto"/>
              <w:rPr>
                <w:sz w:val="21"/>
              </w:rPr>
            </w:pPr>
            <w:r>
              <w:rPr>
                <w:rFonts w:hint="eastAsia"/>
                <w:sz w:val="21"/>
              </w:rPr>
              <w:t>当光标位于窗口内的表格时，将光标移到当前页的第一条记录。</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t>Ctrl+End</w:t>
            </w:r>
          </w:p>
        </w:tc>
        <w:tc>
          <w:tcPr>
            <w:tcW w:w="4057" w:type="pct"/>
          </w:tcPr>
          <w:p w:rsidR="004A1DF5" w:rsidRDefault="004A1DF5">
            <w:pPr>
              <w:pStyle w:val="a4"/>
              <w:spacing w:line="240" w:lineRule="auto"/>
              <w:rPr>
                <w:sz w:val="21"/>
              </w:rPr>
            </w:pPr>
            <w:r>
              <w:rPr>
                <w:rFonts w:hint="eastAsia"/>
                <w:sz w:val="21"/>
              </w:rPr>
              <w:t>当光标位于窗口内的表格时，将光标移动到当前页的最后一条记录。</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t>Home</w:t>
            </w:r>
            <w:r>
              <w:rPr>
                <w:rFonts w:hint="eastAsia"/>
                <w:b/>
                <w:bCs/>
                <w:sz w:val="21"/>
              </w:rPr>
              <w:t>或</w:t>
            </w:r>
          </w:p>
          <w:p w:rsidR="004A1DF5" w:rsidRDefault="004A1DF5">
            <w:pPr>
              <w:pStyle w:val="a4"/>
              <w:spacing w:line="240" w:lineRule="auto"/>
              <w:jc w:val="center"/>
              <w:rPr>
                <w:b/>
                <w:bCs/>
                <w:sz w:val="21"/>
              </w:rPr>
            </w:pPr>
            <w:r>
              <w:rPr>
                <w:rFonts w:hint="eastAsia"/>
                <w:b/>
                <w:bCs/>
                <w:sz w:val="21"/>
              </w:rPr>
              <w:t xml:space="preserve">Ctrl+ </w:t>
            </w:r>
            <w:r>
              <w:rPr>
                <w:rFonts w:hint="eastAsia"/>
                <w:b/>
                <w:bCs/>
                <w:sz w:val="21"/>
              </w:rPr>
              <w:t>←</w:t>
            </w:r>
          </w:p>
        </w:tc>
        <w:tc>
          <w:tcPr>
            <w:tcW w:w="4057" w:type="pct"/>
          </w:tcPr>
          <w:p w:rsidR="004A1DF5" w:rsidRDefault="004A1DF5">
            <w:pPr>
              <w:pStyle w:val="a4"/>
              <w:spacing w:line="240" w:lineRule="auto"/>
              <w:rPr>
                <w:sz w:val="21"/>
              </w:rPr>
            </w:pPr>
            <w:r>
              <w:rPr>
                <w:rFonts w:hint="eastAsia"/>
                <w:sz w:val="21"/>
              </w:rPr>
              <w:t>将光标移到当前记录的第一个字段（输入框）。</w:t>
            </w:r>
          </w:p>
        </w:tc>
      </w:tr>
      <w:tr w:rsidR="004A1DF5">
        <w:tc>
          <w:tcPr>
            <w:tcW w:w="943" w:type="pct"/>
            <w:vAlign w:val="center"/>
          </w:tcPr>
          <w:p w:rsidR="004A1DF5" w:rsidRDefault="004A1DF5">
            <w:pPr>
              <w:pStyle w:val="a4"/>
              <w:spacing w:line="240" w:lineRule="auto"/>
              <w:jc w:val="center"/>
              <w:rPr>
                <w:b/>
                <w:bCs/>
                <w:sz w:val="21"/>
              </w:rPr>
            </w:pPr>
            <w:r>
              <w:rPr>
                <w:rFonts w:hint="eastAsia"/>
                <w:b/>
                <w:bCs/>
                <w:sz w:val="21"/>
              </w:rPr>
              <w:t>End</w:t>
            </w:r>
            <w:r>
              <w:rPr>
                <w:rFonts w:hint="eastAsia"/>
                <w:b/>
                <w:bCs/>
                <w:sz w:val="21"/>
              </w:rPr>
              <w:t>或</w:t>
            </w:r>
          </w:p>
          <w:p w:rsidR="004A1DF5" w:rsidRDefault="004A1DF5">
            <w:pPr>
              <w:pStyle w:val="a4"/>
              <w:spacing w:line="240" w:lineRule="auto"/>
              <w:jc w:val="center"/>
              <w:rPr>
                <w:b/>
                <w:bCs/>
                <w:sz w:val="21"/>
              </w:rPr>
            </w:pPr>
            <w:r>
              <w:rPr>
                <w:rFonts w:hint="eastAsia"/>
                <w:b/>
                <w:bCs/>
                <w:sz w:val="21"/>
              </w:rPr>
              <w:t>Ctrl+</w:t>
            </w:r>
            <w:r>
              <w:rPr>
                <w:rFonts w:hint="eastAsia"/>
                <w:b/>
                <w:bCs/>
                <w:sz w:val="21"/>
              </w:rPr>
              <w:t>→</w:t>
            </w:r>
          </w:p>
        </w:tc>
        <w:tc>
          <w:tcPr>
            <w:tcW w:w="4057" w:type="pct"/>
          </w:tcPr>
          <w:p w:rsidR="004A1DF5" w:rsidRDefault="004A1DF5">
            <w:pPr>
              <w:pStyle w:val="a4"/>
              <w:spacing w:line="240" w:lineRule="auto"/>
              <w:rPr>
                <w:sz w:val="21"/>
              </w:rPr>
            </w:pPr>
            <w:r>
              <w:rPr>
                <w:rFonts w:hint="eastAsia"/>
                <w:sz w:val="21"/>
              </w:rPr>
              <w:t>将光标移到当前记录的最后一个字段（输入框）。</w:t>
            </w:r>
          </w:p>
        </w:tc>
      </w:tr>
    </w:tbl>
    <w:p w:rsidR="004A1DF5" w:rsidRDefault="004A1DF5">
      <w:pPr>
        <w:ind w:firstLineChars="200" w:firstLine="480"/>
        <w:rPr>
          <w:rFonts w:ascii="宋体" w:hAnsi="宋体"/>
        </w:rPr>
      </w:pPr>
      <w:r>
        <w:rPr>
          <w:rFonts w:hint="eastAsia"/>
        </w:rPr>
        <w:t>2</w:t>
      </w:r>
      <w:r>
        <w:rPr>
          <w:rFonts w:hint="eastAsia"/>
        </w:rPr>
        <w:t>、输入框之间切换的键盘操作：</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90"/>
        <w:gridCol w:w="3677"/>
        <w:gridCol w:w="3561"/>
      </w:tblGrid>
      <w:tr w:rsidR="004A1DF5">
        <w:tc>
          <w:tcPr>
            <w:tcW w:w="756" w:type="pct"/>
            <w:vAlign w:val="center"/>
          </w:tcPr>
          <w:p w:rsidR="004A1DF5" w:rsidRDefault="004A1DF5">
            <w:pPr>
              <w:spacing w:line="240" w:lineRule="auto"/>
              <w:jc w:val="center"/>
              <w:rPr>
                <w:rFonts w:ascii="宋体" w:hAnsi="宋体"/>
                <w:b/>
                <w:bCs/>
                <w:sz w:val="21"/>
              </w:rPr>
            </w:pPr>
            <w:r>
              <w:rPr>
                <w:rFonts w:ascii="宋体" w:hAnsi="宋体" w:hint="eastAsia"/>
                <w:b/>
                <w:bCs/>
                <w:sz w:val="21"/>
              </w:rPr>
              <w:t>按键</w:t>
            </w:r>
          </w:p>
        </w:tc>
        <w:tc>
          <w:tcPr>
            <w:tcW w:w="2156" w:type="pct"/>
          </w:tcPr>
          <w:p w:rsidR="004A1DF5" w:rsidRDefault="004A1DF5">
            <w:pPr>
              <w:spacing w:line="240" w:lineRule="auto"/>
              <w:jc w:val="center"/>
              <w:rPr>
                <w:rFonts w:ascii="宋体" w:hAnsi="宋体"/>
                <w:b/>
                <w:bCs/>
                <w:sz w:val="21"/>
              </w:rPr>
            </w:pPr>
            <w:r>
              <w:rPr>
                <w:rFonts w:ascii="宋体" w:hAnsi="宋体" w:hint="eastAsia"/>
                <w:b/>
                <w:bCs/>
                <w:sz w:val="21"/>
              </w:rPr>
              <w:t>下拉列表没有显示时</w:t>
            </w:r>
          </w:p>
        </w:tc>
        <w:tc>
          <w:tcPr>
            <w:tcW w:w="2088" w:type="pct"/>
          </w:tcPr>
          <w:p w:rsidR="004A1DF5" w:rsidRDefault="004A1DF5">
            <w:pPr>
              <w:spacing w:line="240" w:lineRule="auto"/>
              <w:jc w:val="center"/>
              <w:rPr>
                <w:rFonts w:ascii="宋体" w:hAnsi="宋体"/>
                <w:b/>
                <w:bCs/>
                <w:sz w:val="21"/>
              </w:rPr>
            </w:pPr>
            <w:r>
              <w:rPr>
                <w:rFonts w:ascii="宋体" w:hAnsi="宋体" w:hint="eastAsia"/>
                <w:b/>
                <w:bCs/>
                <w:sz w:val="21"/>
              </w:rPr>
              <w:t>下拉列表显示时</w:t>
            </w:r>
          </w:p>
        </w:tc>
      </w:tr>
      <w:tr w:rsidR="004A1DF5">
        <w:tc>
          <w:tcPr>
            <w:tcW w:w="756" w:type="pct"/>
            <w:vAlign w:val="center"/>
          </w:tcPr>
          <w:p w:rsidR="004A1DF5" w:rsidRDefault="004A1DF5">
            <w:pPr>
              <w:spacing w:line="240" w:lineRule="auto"/>
              <w:jc w:val="center"/>
              <w:rPr>
                <w:rFonts w:ascii="宋体" w:hAnsi="宋体"/>
                <w:b/>
                <w:bCs/>
                <w:sz w:val="21"/>
              </w:rPr>
            </w:pPr>
            <w:r>
              <w:rPr>
                <w:rFonts w:ascii="宋体" w:hAnsi="宋体" w:hint="eastAsia"/>
                <w:b/>
                <w:bCs/>
                <w:sz w:val="21"/>
              </w:rPr>
              <w:t>↑</w:t>
            </w:r>
          </w:p>
        </w:tc>
        <w:tc>
          <w:tcPr>
            <w:tcW w:w="2156" w:type="pct"/>
          </w:tcPr>
          <w:p w:rsidR="004A1DF5" w:rsidRDefault="004A1DF5">
            <w:pPr>
              <w:spacing w:line="240" w:lineRule="auto"/>
              <w:rPr>
                <w:rFonts w:ascii="宋体" w:hAnsi="宋体"/>
                <w:sz w:val="21"/>
              </w:rPr>
            </w:pPr>
            <w:r>
              <w:rPr>
                <w:rFonts w:ascii="宋体" w:hAnsi="宋体" w:hint="eastAsia"/>
                <w:sz w:val="21"/>
              </w:rPr>
              <w:t>将光标移到所在窗体的上一栏</w:t>
            </w:r>
          </w:p>
        </w:tc>
        <w:tc>
          <w:tcPr>
            <w:tcW w:w="2088" w:type="pct"/>
          </w:tcPr>
          <w:p w:rsidR="004A1DF5" w:rsidRDefault="004A1DF5">
            <w:pPr>
              <w:spacing w:line="240" w:lineRule="auto"/>
              <w:rPr>
                <w:rFonts w:ascii="宋体" w:hAnsi="宋体"/>
                <w:sz w:val="21"/>
              </w:rPr>
            </w:pPr>
            <w:r>
              <w:rPr>
                <w:rFonts w:ascii="宋体" w:hAnsi="宋体" w:hint="eastAsia"/>
                <w:sz w:val="21"/>
              </w:rPr>
              <w:t>下拉列表上一项</w:t>
            </w:r>
          </w:p>
        </w:tc>
      </w:tr>
      <w:tr w:rsidR="004A1DF5">
        <w:tc>
          <w:tcPr>
            <w:tcW w:w="756" w:type="pct"/>
            <w:vAlign w:val="center"/>
          </w:tcPr>
          <w:p w:rsidR="004A1DF5" w:rsidRDefault="004A1DF5">
            <w:pPr>
              <w:spacing w:line="240" w:lineRule="auto"/>
              <w:jc w:val="center"/>
              <w:rPr>
                <w:rFonts w:ascii="宋体" w:hAnsi="宋体"/>
                <w:b/>
                <w:bCs/>
                <w:sz w:val="21"/>
              </w:rPr>
            </w:pPr>
            <w:r>
              <w:rPr>
                <w:rFonts w:ascii="宋体" w:hAnsi="宋体" w:hint="eastAsia"/>
                <w:b/>
                <w:bCs/>
                <w:sz w:val="21"/>
              </w:rPr>
              <w:t>↓</w:t>
            </w:r>
          </w:p>
        </w:tc>
        <w:tc>
          <w:tcPr>
            <w:tcW w:w="2156" w:type="pct"/>
          </w:tcPr>
          <w:p w:rsidR="004A1DF5" w:rsidRDefault="004A1DF5">
            <w:pPr>
              <w:spacing w:line="240" w:lineRule="auto"/>
              <w:rPr>
                <w:rFonts w:ascii="宋体" w:hAnsi="宋体"/>
                <w:sz w:val="21"/>
              </w:rPr>
            </w:pPr>
            <w:r>
              <w:rPr>
                <w:rFonts w:ascii="宋体" w:hAnsi="宋体" w:hint="eastAsia"/>
                <w:sz w:val="21"/>
              </w:rPr>
              <w:t>将光标移到所在窗体的下一栏</w:t>
            </w:r>
          </w:p>
        </w:tc>
        <w:tc>
          <w:tcPr>
            <w:tcW w:w="2088" w:type="pct"/>
          </w:tcPr>
          <w:p w:rsidR="004A1DF5" w:rsidRDefault="004A1DF5">
            <w:pPr>
              <w:spacing w:line="240" w:lineRule="auto"/>
              <w:rPr>
                <w:rFonts w:ascii="宋体" w:hAnsi="宋体"/>
                <w:sz w:val="21"/>
              </w:rPr>
            </w:pPr>
            <w:r>
              <w:rPr>
                <w:rFonts w:ascii="宋体" w:hAnsi="宋体" w:hint="eastAsia"/>
                <w:sz w:val="21"/>
              </w:rPr>
              <w:t>下拉列表下一项</w:t>
            </w:r>
          </w:p>
        </w:tc>
      </w:tr>
      <w:tr w:rsidR="004A1DF5">
        <w:tc>
          <w:tcPr>
            <w:tcW w:w="756" w:type="pct"/>
            <w:vAlign w:val="center"/>
          </w:tcPr>
          <w:p w:rsidR="004A1DF5" w:rsidRDefault="004A1DF5">
            <w:pPr>
              <w:spacing w:line="240" w:lineRule="auto"/>
              <w:jc w:val="center"/>
              <w:rPr>
                <w:rFonts w:ascii="宋体" w:hAnsi="宋体"/>
                <w:b/>
                <w:bCs/>
                <w:sz w:val="21"/>
              </w:rPr>
            </w:pPr>
            <w:r>
              <w:rPr>
                <w:rFonts w:ascii="宋体" w:hAnsi="宋体" w:hint="eastAsia"/>
                <w:b/>
                <w:bCs/>
                <w:sz w:val="21"/>
              </w:rPr>
              <w:t>←</w:t>
            </w:r>
          </w:p>
        </w:tc>
        <w:tc>
          <w:tcPr>
            <w:tcW w:w="2156" w:type="pct"/>
          </w:tcPr>
          <w:p w:rsidR="004A1DF5" w:rsidRDefault="004A1DF5">
            <w:pPr>
              <w:spacing w:line="240" w:lineRule="auto"/>
              <w:rPr>
                <w:rFonts w:ascii="宋体" w:hAnsi="宋体"/>
                <w:sz w:val="21"/>
              </w:rPr>
            </w:pPr>
            <w:r>
              <w:rPr>
                <w:rFonts w:ascii="宋体" w:hAnsi="宋体" w:hint="eastAsia"/>
                <w:sz w:val="21"/>
              </w:rPr>
              <w:t>光标停在有列表的栏时，选择下拉列表的上一项；否则，上一栏。</w:t>
            </w:r>
          </w:p>
        </w:tc>
        <w:tc>
          <w:tcPr>
            <w:tcW w:w="2088" w:type="pct"/>
            <w:vAlign w:val="center"/>
          </w:tcPr>
          <w:p w:rsidR="004A1DF5" w:rsidRDefault="004A1DF5">
            <w:pPr>
              <w:spacing w:line="240" w:lineRule="auto"/>
              <w:rPr>
                <w:rFonts w:ascii="宋体" w:hAnsi="宋体"/>
                <w:sz w:val="21"/>
              </w:rPr>
            </w:pPr>
            <w:r>
              <w:rPr>
                <w:rFonts w:ascii="宋体" w:hAnsi="宋体" w:hint="eastAsia"/>
                <w:sz w:val="21"/>
              </w:rPr>
              <w:t>下拉列表上一项</w:t>
            </w:r>
          </w:p>
        </w:tc>
      </w:tr>
      <w:tr w:rsidR="004A1DF5">
        <w:tc>
          <w:tcPr>
            <w:tcW w:w="756" w:type="pct"/>
            <w:vAlign w:val="center"/>
          </w:tcPr>
          <w:p w:rsidR="004A1DF5" w:rsidRDefault="004A1DF5">
            <w:pPr>
              <w:spacing w:line="240" w:lineRule="auto"/>
              <w:jc w:val="center"/>
              <w:rPr>
                <w:rFonts w:ascii="宋体" w:hAnsi="宋体"/>
                <w:b/>
                <w:bCs/>
                <w:sz w:val="21"/>
              </w:rPr>
            </w:pPr>
            <w:r>
              <w:rPr>
                <w:rFonts w:ascii="宋体" w:hAnsi="宋体" w:hint="eastAsia"/>
                <w:b/>
                <w:bCs/>
                <w:sz w:val="21"/>
              </w:rPr>
              <w:t>→</w:t>
            </w:r>
          </w:p>
        </w:tc>
        <w:tc>
          <w:tcPr>
            <w:tcW w:w="2156" w:type="pct"/>
          </w:tcPr>
          <w:p w:rsidR="004A1DF5" w:rsidRDefault="004A1DF5">
            <w:pPr>
              <w:spacing w:line="240" w:lineRule="auto"/>
              <w:rPr>
                <w:rFonts w:ascii="宋体" w:hAnsi="宋体"/>
                <w:sz w:val="21"/>
              </w:rPr>
            </w:pPr>
            <w:r>
              <w:rPr>
                <w:rFonts w:ascii="宋体" w:hAnsi="宋体" w:hint="eastAsia"/>
                <w:sz w:val="21"/>
              </w:rPr>
              <w:t>光标停在有列表的栏时，选择下拉列表的下一项；否则，下一栏。</w:t>
            </w:r>
          </w:p>
        </w:tc>
        <w:tc>
          <w:tcPr>
            <w:tcW w:w="2088" w:type="pct"/>
            <w:vAlign w:val="center"/>
          </w:tcPr>
          <w:p w:rsidR="004A1DF5" w:rsidRDefault="004A1DF5">
            <w:pPr>
              <w:spacing w:line="240" w:lineRule="auto"/>
              <w:rPr>
                <w:rFonts w:ascii="宋体" w:hAnsi="宋体"/>
                <w:sz w:val="21"/>
              </w:rPr>
            </w:pPr>
            <w:r>
              <w:rPr>
                <w:rFonts w:ascii="宋体" w:hAnsi="宋体" w:hint="eastAsia"/>
                <w:sz w:val="21"/>
              </w:rPr>
              <w:t>下拉列表下一项</w:t>
            </w:r>
          </w:p>
        </w:tc>
      </w:tr>
      <w:tr w:rsidR="004A1DF5">
        <w:trPr>
          <w:cantSplit/>
        </w:trPr>
        <w:tc>
          <w:tcPr>
            <w:tcW w:w="756" w:type="pct"/>
            <w:vAlign w:val="center"/>
          </w:tcPr>
          <w:p w:rsidR="004A1DF5" w:rsidRDefault="004A1DF5">
            <w:pPr>
              <w:spacing w:line="240" w:lineRule="auto"/>
              <w:jc w:val="center"/>
              <w:rPr>
                <w:rFonts w:ascii="宋体" w:hAnsi="宋体"/>
                <w:b/>
                <w:bCs/>
                <w:sz w:val="21"/>
              </w:rPr>
            </w:pPr>
            <w:r>
              <w:rPr>
                <w:rFonts w:ascii="宋体" w:hAnsi="宋体" w:hint="eastAsia"/>
                <w:b/>
                <w:bCs/>
                <w:sz w:val="21"/>
              </w:rPr>
              <w:t>Enter</w:t>
            </w:r>
          </w:p>
        </w:tc>
        <w:tc>
          <w:tcPr>
            <w:tcW w:w="2156" w:type="pct"/>
          </w:tcPr>
          <w:p w:rsidR="004A1DF5" w:rsidRDefault="004A1DF5">
            <w:pPr>
              <w:spacing w:line="240" w:lineRule="auto"/>
              <w:rPr>
                <w:rFonts w:ascii="宋体" w:hAnsi="宋体"/>
                <w:sz w:val="21"/>
              </w:rPr>
            </w:pPr>
            <w:r>
              <w:rPr>
                <w:rFonts w:ascii="宋体" w:hAnsi="宋体" w:hint="eastAsia"/>
                <w:sz w:val="21"/>
              </w:rPr>
              <w:t>将光标移到所在窗体的下一栏</w:t>
            </w:r>
          </w:p>
        </w:tc>
        <w:tc>
          <w:tcPr>
            <w:tcW w:w="2088" w:type="pct"/>
          </w:tcPr>
          <w:p w:rsidR="004A1DF5" w:rsidRDefault="004A1DF5">
            <w:pPr>
              <w:spacing w:line="240" w:lineRule="auto"/>
              <w:rPr>
                <w:rFonts w:ascii="宋体" w:hAnsi="宋体"/>
                <w:sz w:val="21"/>
              </w:rPr>
            </w:pPr>
            <w:r>
              <w:rPr>
                <w:rFonts w:ascii="宋体" w:hAnsi="宋体" w:hint="eastAsia"/>
                <w:sz w:val="21"/>
              </w:rPr>
              <w:t>选择当前项，并且关闭下拉列表。</w:t>
            </w:r>
          </w:p>
        </w:tc>
      </w:tr>
      <w:tr w:rsidR="004A1DF5">
        <w:trPr>
          <w:cantSplit/>
        </w:trPr>
        <w:tc>
          <w:tcPr>
            <w:tcW w:w="756" w:type="pct"/>
            <w:vAlign w:val="center"/>
          </w:tcPr>
          <w:p w:rsidR="004A1DF5" w:rsidRDefault="004A1DF5">
            <w:pPr>
              <w:spacing w:line="240" w:lineRule="auto"/>
              <w:jc w:val="center"/>
              <w:rPr>
                <w:rFonts w:ascii="宋体" w:hAnsi="宋体"/>
                <w:b/>
                <w:bCs/>
                <w:sz w:val="21"/>
              </w:rPr>
            </w:pPr>
            <w:r>
              <w:rPr>
                <w:rFonts w:ascii="宋体" w:hAnsi="宋体" w:hint="eastAsia"/>
                <w:b/>
                <w:bCs/>
                <w:sz w:val="21"/>
              </w:rPr>
              <w:t>空格键</w:t>
            </w:r>
          </w:p>
        </w:tc>
        <w:tc>
          <w:tcPr>
            <w:tcW w:w="2156" w:type="pct"/>
            <w:vAlign w:val="center"/>
          </w:tcPr>
          <w:p w:rsidR="004A1DF5" w:rsidRDefault="004A1DF5">
            <w:pPr>
              <w:spacing w:line="240" w:lineRule="auto"/>
              <w:rPr>
                <w:rFonts w:ascii="宋体" w:hAnsi="宋体"/>
                <w:sz w:val="21"/>
              </w:rPr>
            </w:pPr>
            <w:r>
              <w:rPr>
                <w:rFonts w:ascii="宋体" w:hAnsi="宋体" w:hint="eastAsia"/>
                <w:sz w:val="21"/>
              </w:rPr>
              <w:t>有下拉列表时，打开</w:t>
            </w:r>
          </w:p>
          <w:p w:rsidR="004A1DF5" w:rsidRDefault="004A1DF5">
            <w:pPr>
              <w:spacing w:line="240" w:lineRule="auto"/>
              <w:rPr>
                <w:rFonts w:ascii="宋体" w:hAnsi="宋体"/>
                <w:sz w:val="21"/>
              </w:rPr>
            </w:pPr>
            <w:r>
              <w:rPr>
                <w:rFonts w:hint="eastAsia"/>
                <w:sz w:val="21"/>
                <w:szCs w:val="20"/>
              </w:rPr>
              <w:t>在某些五笔环境下如不能用，就用</w:t>
            </w:r>
            <w:r>
              <w:rPr>
                <w:sz w:val="21"/>
                <w:szCs w:val="20"/>
              </w:rPr>
              <w:t>Alt+</w:t>
            </w:r>
            <w:r>
              <w:rPr>
                <w:rFonts w:ascii="宋体" w:hAnsi="宋体" w:hint="eastAsia"/>
                <w:sz w:val="21"/>
              </w:rPr>
              <w:t>↓</w:t>
            </w:r>
            <w:r>
              <w:rPr>
                <w:rFonts w:hint="eastAsia"/>
                <w:sz w:val="21"/>
                <w:szCs w:val="20"/>
              </w:rPr>
              <w:t>代替</w:t>
            </w:r>
          </w:p>
        </w:tc>
        <w:tc>
          <w:tcPr>
            <w:tcW w:w="2088" w:type="pct"/>
            <w:vAlign w:val="center"/>
          </w:tcPr>
          <w:p w:rsidR="004A1DF5" w:rsidRDefault="004A1DF5">
            <w:pPr>
              <w:spacing w:line="240" w:lineRule="auto"/>
              <w:rPr>
                <w:rFonts w:ascii="宋体" w:hAnsi="宋体"/>
                <w:sz w:val="21"/>
              </w:rPr>
            </w:pPr>
            <w:r>
              <w:rPr>
                <w:rFonts w:ascii="宋体" w:hAnsi="宋体" w:hint="eastAsia"/>
                <w:sz w:val="21"/>
              </w:rPr>
              <w:t>关闭下拉列表</w:t>
            </w:r>
          </w:p>
        </w:tc>
      </w:tr>
      <w:tr w:rsidR="004A1DF5">
        <w:trPr>
          <w:cantSplit/>
        </w:trPr>
        <w:tc>
          <w:tcPr>
            <w:tcW w:w="756" w:type="pct"/>
            <w:vAlign w:val="center"/>
          </w:tcPr>
          <w:p w:rsidR="004A1DF5" w:rsidRDefault="004A1DF5">
            <w:pPr>
              <w:spacing w:line="240" w:lineRule="auto"/>
              <w:jc w:val="center"/>
              <w:rPr>
                <w:rFonts w:ascii="宋体" w:hAnsi="宋体"/>
                <w:b/>
                <w:bCs/>
                <w:sz w:val="21"/>
              </w:rPr>
            </w:pPr>
            <w:r>
              <w:rPr>
                <w:rFonts w:ascii="宋体" w:hAnsi="宋体" w:hint="eastAsia"/>
                <w:b/>
                <w:bCs/>
                <w:sz w:val="21"/>
              </w:rPr>
              <w:t>退出键Esc</w:t>
            </w:r>
          </w:p>
        </w:tc>
        <w:tc>
          <w:tcPr>
            <w:tcW w:w="2156" w:type="pct"/>
            <w:vAlign w:val="center"/>
          </w:tcPr>
          <w:p w:rsidR="004A1DF5" w:rsidRDefault="004A1DF5">
            <w:pPr>
              <w:spacing w:line="240" w:lineRule="auto"/>
              <w:rPr>
                <w:rFonts w:ascii="宋体" w:hAnsi="宋体"/>
                <w:sz w:val="21"/>
              </w:rPr>
            </w:pPr>
            <w:r>
              <w:rPr>
                <w:rFonts w:ascii="宋体" w:hAnsi="宋体" w:hint="eastAsia"/>
                <w:sz w:val="21"/>
              </w:rPr>
              <w:t>关闭窗口</w:t>
            </w:r>
          </w:p>
        </w:tc>
        <w:tc>
          <w:tcPr>
            <w:tcW w:w="2088" w:type="pct"/>
            <w:vAlign w:val="center"/>
          </w:tcPr>
          <w:p w:rsidR="004A1DF5" w:rsidRDefault="004A1DF5">
            <w:pPr>
              <w:spacing w:line="240" w:lineRule="auto"/>
              <w:rPr>
                <w:rFonts w:ascii="宋体" w:hAnsi="宋体"/>
                <w:sz w:val="21"/>
              </w:rPr>
            </w:pPr>
            <w:r>
              <w:rPr>
                <w:rFonts w:ascii="宋体" w:hAnsi="宋体" w:hint="eastAsia"/>
                <w:sz w:val="21"/>
              </w:rPr>
              <w:t>关闭下拉列表</w:t>
            </w:r>
          </w:p>
        </w:tc>
      </w:tr>
    </w:tbl>
    <w:p w:rsidR="004A1DF5" w:rsidRDefault="004A1DF5">
      <w:pPr>
        <w:ind w:firstLineChars="200" w:firstLine="480"/>
      </w:pPr>
      <w:r>
        <w:rPr>
          <w:rFonts w:hint="eastAsia"/>
        </w:rPr>
        <w:t>当下拉列表中有菜单树时：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68"/>
        <w:gridCol w:w="7160"/>
      </w:tblGrid>
      <w:tr w:rsidR="004A1DF5">
        <w:tc>
          <w:tcPr>
            <w:tcW w:w="802" w:type="pct"/>
            <w:vAlign w:val="center"/>
          </w:tcPr>
          <w:p w:rsidR="004A1DF5" w:rsidRDefault="004A1DF5">
            <w:pPr>
              <w:spacing w:line="240" w:lineRule="auto"/>
              <w:jc w:val="center"/>
              <w:rPr>
                <w:rFonts w:ascii="宋体" w:hAnsi="宋体"/>
                <w:b/>
                <w:bCs/>
                <w:sz w:val="21"/>
              </w:rPr>
            </w:pPr>
            <w:r>
              <w:rPr>
                <w:rFonts w:ascii="宋体" w:hAnsi="宋体" w:hint="eastAsia"/>
                <w:b/>
                <w:bCs/>
                <w:sz w:val="21"/>
              </w:rPr>
              <w:t>按键</w:t>
            </w:r>
          </w:p>
        </w:tc>
        <w:tc>
          <w:tcPr>
            <w:tcW w:w="4198" w:type="pct"/>
          </w:tcPr>
          <w:p w:rsidR="004A1DF5" w:rsidRDefault="004A1DF5">
            <w:pPr>
              <w:spacing w:line="240" w:lineRule="auto"/>
              <w:jc w:val="center"/>
              <w:rPr>
                <w:rFonts w:ascii="宋体" w:hAnsi="宋体"/>
                <w:b/>
                <w:bCs/>
                <w:sz w:val="21"/>
              </w:rPr>
            </w:pPr>
            <w:r>
              <w:rPr>
                <w:rFonts w:hint="eastAsia"/>
                <w:b/>
                <w:bCs/>
                <w:sz w:val="21"/>
                <w:szCs w:val="20"/>
              </w:rPr>
              <w:t>下拉列表菜单树显示时</w:t>
            </w:r>
          </w:p>
        </w:tc>
      </w:tr>
      <w:tr w:rsidR="004A1DF5">
        <w:tc>
          <w:tcPr>
            <w:tcW w:w="802" w:type="pct"/>
            <w:vAlign w:val="center"/>
          </w:tcPr>
          <w:p w:rsidR="004A1DF5" w:rsidRDefault="004A1DF5">
            <w:pPr>
              <w:spacing w:line="240" w:lineRule="auto"/>
              <w:jc w:val="center"/>
              <w:rPr>
                <w:rFonts w:ascii="宋体" w:hAnsi="宋体"/>
                <w:b/>
                <w:bCs/>
                <w:sz w:val="21"/>
              </w:rPr>
            </w:pPr>
            <w:r>
              <w:rPr>
                <w:rFonts w:ascii="宋体" w:hAnsi="宋体" w:hint="eastAsia"/>
                <w:b/>
                <w:bCs/>
                <w:sz w:val="21"/>
              </w:rPr>
              <w:t>↑</w:t>
            </w:r>
          </w:p>
        </w:tc>
        <w:tc>
          <w:tcPr>
            <w:tcW w:w="4198" w:type="pct"/>
          </w:tcPr>
          <w:p w:rsidR="004A1DF5" w:rsidRDefault="004A1DF5">
            <w:pPr>
              <w:spacing w:line="240" w:lineRule="auto"/>
              <w:rPr>
                <w:rFonts w:ascii="宋体" w:hAnsi="宋体"/>
                <w:sz w:val="21"/>
              </w:rPr>
            </w:pPr>
            <w:r>
              <w:rPr>
                <w:rFonts w:hint="eastAsia"/>
                <w:sz w:val="21"/>
                <w:szCs w:val="20"/>
              </w:rPr>
              <w:t>下拉树上一项</w:t>
            </w:r>
          </w:p>
        </w:tc>
      </w:tr>
      <w:tr w:rsidR="004A1DF5">
        <w:tc>
          <w:tcPr>
            <w:tcW w:w="802" w:type="pct"/>
            <w:vAlign w:val="center"/>
          </w:tcPr>
          <w:p w:rsidR="004A1DF5" w:rsidRDefault="004A1DF5">
            <w:pPr>
              <w:spacing w:line="240" w:lineRule="auto"/>
              <w:jc w:val="center"/>
              <w:rPr>
                <w:rFonts w:ascii="宋体" w:hAnsi="宋体"/>
                <w:b/>
                <w:bCs/>
                <w:sz w:val="21"/>
              </w:rPr>
            </w:pPr>
            <w:r>
              <w:rPr>
                <w:rFonts w:ascii="宋体" w:hAnsi="宋体" w:hint="eastAsia"/>
                <w:b/>
                <w:bCs/>
                <w:sz w:val="21"/>
              </w:rPr>
              <w:t>↓</w:t>
            </w:r>
          </w:p>
        </w:tc>
        <w:tc>
          <w:tcPr>
            <w:tcW w:w="4198" w:type="pct"/>
          </w:tcPr>
          <w:p w:rsidR="004A1DF5" w:rsidRDefault="004A1DF5">
            <w:pPr>
              <w:spacing w:line="240" w:lineRule="auto"/>
              <w:rPr>
                <w:rFonts w:ascii="宋体" w:hAnsi="宋体"/>
                <w:sz w:val="21"/>
              </w:rPr>
            </w:pPr>
            <w:r>
              <w:rPr>
                <w:rFonts w:hint="eastAsia"/>
                <w:sz w:val="21"/>
                <w:szCs w:val="20"/>
              </w:rPr>
              <w:t>下拉树下一项</w:t>
            </w:r>
          </w:p>
        </w:tc>
      </w:tr>
      <w:tr w:rsidR="004A1DF5">
        <w:tc>
          <w:tcPr>
            <w:tcW w:w="802" w:type="pct"/>
            <w:vAlign w:val="center"/>
          </w:tcPr>
          <w:p w:rsidR="004A1DF5" w:rsidRDefault="004A1DF5">
            <w:pPr>
              <w:spacing w:line="240" w:lineRule="auto"/>
              <w:jc w:val="center"/>
              <w:rPr>
                <w:rFonts w:ascii="宋体" w:hAnsi="宋体"/>
                <w:b/>
                <w:bCs/>
                <w:sz w:val="21"/>
              </w:rPr>
            </w:pPr>
            <w:r>
              <w:rPr>
                <w:rFonts w:ascii="宋体" w:hAnsi="宋体" w:hint="eastAsia"/>
                <w:b/>
                <w:bCs/>
                <w:sz w:val="21"/>
              </w:rPr>
              <w:t>→</w:t>
            </w:r>
          </w:p>
        </w:tc>
        <w:tc>
          <w:tcPr>
            <w:tcW w:w="4198" w:type="pct"/>
          </w:tcPr>
          <w:p w:rsidR="004A1DF5" w:rsidRDefault="004A1DF5">
            <w:pPr>
              <w:spacing w:line="240" w:lineRule="auto"/>
              <w:rPr>
                <w:sz w:val="21"/>
                <w:szCs w:val="20"/>
              </w:rPr>
            </w:pPr>
            <w:r>
              <w:rPr>
                <w:rFonts w:hint="eastAsia"/>
                <w:sz w:val="21"/>
                <w:szCs w:val="20"/>
              </w:rPr>
              <w:t>有子菜单时，展开</w:t>
            </w:r>
          </w:p>
        </w:tc>
      </w:tr>
      <w:tr w:rsidR="004A1DF5">
        <w:trPr>
          <w:cantSplit/>
          <w:trHeight w:val="158"/>
        </w:trPr>
        <w:tc>
          <w:tcPr>
            <w:tcW w:w="802" w:type="pct"/>
            <w:vMerge w:val="restart"/>
            <w:vAlign w:val="center"/>
          </w:tcPr>
          <w:p w:rsidR="004A1DF5" w:rsidRDefault="004A1DF5">
            <w:pPr>
              <w:spacing w:line="240" w:lineRule="auto"/>
              <w:jc w:val="center"/>
              <w:rPr>
                <w:rFonts w:ascii="宋体" w:hAnsi="宋体"/>
                <w:b/>
                <w:bCs/>
                <w:sz w:val="21"/>
              </w:rPr>
            </w:pPr>
            <w:r>
              <w:rPr>
                <w:rFonts w:ascii="宋体" w:hAnsi="宋体" w:hint="eastAsia"/>
                <w:b/>
                <w:bCs/>
                <w:sz w:val="21"/>
              </w:rPr>
              <w:t>←</w:t>
            </w:r>
          </w:p>
        </w:tc>
        <w:tc>
          <w:tcPr>
            <w:tcW w:w="4198" w:type="pct"/>
          </w:tcPr>
          <w:p w:rsidR="004A1DF5" w:rsidRDefault="004A1DF5">
            <w:pPr>
              <w:spacing w:line="240" w:lineRule="auto"/>
              <w:rPr>
                <w:sz w:val="21"/>
                <w:szCs w:val="20"/>
              </w:rPr>
            </w:pPr>
            <w:r>
              <w:rPr>
                <w:rFonts w:hint="eastAsia"/>
                <w:sz w:val="21"/>
                <w:szCs w:val="20"/>
              </w:rPr>
              <w:t>子菜单展开时，关闭子菜单；</w:t>
            </w:r>
            <w:r>
              <w:rPr>
                <w:rFonts w:hint="eastAsia"/>
                <w:sz w:val="21"/>
                <w:szCs w:val="20"/>
              </w:rPr>
              <w:t xml:space="preserve"> </w:t>
            </w:r>
          </w:p>
        </w:tc>
      </w:tr>
      <w:tr w:rsidR="004A1DF5">
        <w:trPr>
          <w:cantSplit/>
          <w:trHeight w:val="157"/>
        </w:trPr>
        <w:tc>
          <w:tcPr>
            <w:tcW w:w="802" w:type="pct"/>
            <w:vMerge/>
            <w:vAlign w:val="center"/>
          </w:tcPr>
          <w:p w:rsidR="004A1DF5" w:rsidRDefault="004A1DF5">
            <w:pPr>
              <w:spacing w:line="240" w:lineRule="auto"/>
              <w:jc w:val="center"/>
              <w:rPr>
                <w:rFonts w:ascii="宋体" w:hAnsi="宋体"/>
                <w:b/>
                <w:bCs/>
                <w:sz w:val="21"/>
              </w:rPr>
            </w:pPr>
          </w:p>
        </w:tc>
        <w:tc>
          <w:tcPr>
            <w:tcW w:w="4198" w:type="pct"/>
          </w:tcPr>
          <w:p w:rsidR="004A1DF5" w:rsidRDefault="004A1DF5">
            <w:pPr>
              <w:spacing w:line="240" w:lineRule="auto"/>
              <w:rPr>
                <w:sz w:val="21"/>
                <w:szCs w:val="20"/>
              </w:rPr>
            </w:pPr>
            <w:r>
              <w:rPr>
                <w:rFonts w:hint="eastAsia"/>
                <w:sz w:val="21"/>
                <w:szCs w:val="20"/>
              </w:rPr>
              <w:t>子菜单未展开，返回上层菜单树。</w:t>
            </w:r>
          </w:p>
        </w:tc>
      </w:tr>
      <w:tr w:rsidR="004A1DF5">
        <w:trPr>
          <w:cantSplit/>
          <w:trHeight w:val="465"/>
        </w:trPr>
        <w:tc>
          <w:tcPr>
            <w:tcW w:w="802" w:type="pct"/>
            <w:vMerge w:val="restart"/>
            <w:vAlign w:val="center"/>
          </w:tcPr>
          <w:p w:rsidR="004A1DF5" w:rsidRDefault="004A1DF5">
            <w:pPr>
              <w:spacing w:line="240" w:lineRule="auto"/>
              <w:jc w:val="center"/>
              <w:rPr>
                <w:rFonts w:ascii="宋体" w:hAnsi="宋体"/>
                <w:b/>
                <w:bCs/>
                <w:sz w:val="21"/>
              </w:rPr>
            </w:pPr>
            <w:r>
              <w:rPr>
                <w:rFonts w:ascii="宋体" w:hAnsi="宋体" w:hint="eastAsia"/>
                <w:b/>
                <w:bCs/>
                <w:sz w:val="21"/>
              </w:rPr>
              <w:t>空格键</w:t>
            </w:r>
          </w:p>
        </w:tc>
        <w:tc>
          <w:tcPr>
            <w:tcW w:w="4198" w:type="pct"/>
            <w:vAlign w:val="bottom"/>
          </w:tcPr>
          <w:p w:rsidR="004A1DF5" w:rsidRDefault="004A1DF5">
            <w:pPr>
              <w:spacing w:line="240" w:lineRule="auto"/>
              <w:rPr>
                <w:sz w:val="21"/>
                <w:szCs w:val="20"/>
              </w:rPr>
            </w:pPr>
            <w:r>
              <w:rPr>
                <w:rFonts w:hint="eastAsia"/>
                <w:sz w:val="21"/>
                <w:szCs w:val="20"/>
              </w:rPr>
              <w:t>如果当前节点有效，则选择选择当前节点；</w:t>
            </w:r>
          </w:p>
        </w:tc>
      </w:tr>
      <w:tr w:rsidR="004A1DF5">
        <w:trPr>
          <w:cantSplit/>
          <w:trHeight w:val="465"/>
        </w:trPr>
        <w:tc>
          <w:tcPr>
            <w:tcW w:w="802" w:type="pct"/>
            <w:vMerge/>
            <w:vAlign w:val="center"/>
          </w:tcPr>
          <w:p w:rsidR="004A1DF5" w:rsidRDefault="004A1DF5">
            <w:pPr>
              <w:spacing w:line="240" w:lineRule="auto"/>
              <w:jc w:val="center"/>
              <w:rPr>
                <w:rFonts w:ascii="宋体" w:hAnsi="宋体"/>
                <w:sz w:val="21"/>
              </w:rPr>
            </w:pPr>
          </w:p>
        </w:tc>
        <w:tc>
          <w:tcPr>
            <w:tcW w:w="4198" w:type="pct"/>
            <w:vAlign w:val="bottom"/>
          </w:tcPr>
          <w:p w:rsidR="004A1DF5" w:rsidRDefault="004A1DF5">
            <w:pPr>
              <w:spacing w:line="240" w:lineRule="auto"/>
              <w:rPr>
                <w:sz w:val="21"/>
                <w:szCs w:val="20"/>
              </w:rPr>
            </w:pPr>
            <w:r>
              <w:rPr>
                <w:rFonts w:hint="eastAsia"/>
                <w:sz w:val="21"/>
                <w:szCs w:val="20"/>
              </w:rPr>
              <w:t>如果当前节点有子节点而且还没有展开，则展开；如果当前节点有子节点而且已经展开，则收缩。</w:t>
            </w:r>
          </w:p>
        </w:tc>
      </w:tr>
    </w:tbl>
    <w:p w:rsidR="004A1DF5" w:rsidRDefault="004A1DF5">
      <w:pPr>
        <w:ind w:firstLineChars="200" w:firstLine="480"/>
      </w:pPr>
      <w:r>
        <w:rPr>
          <w:rFonts w:hint="eastAsia"/>
        </w:rPr>
        <w:lastRenderedPageBreak/>
        <w:t>3</w:t>
      </w:r>
      <w:r>
        <w:rPr>
          <w:rFonts w:hint="eastAsia"/>
        </w:rPr>
        <w:t>、导航主窗口</w:t>
      </w:r>
    </w:p>
    <w:p w:rsidR="004A1DF5" w:rsidRDefault="004A1DF5">
      <w:pPr>
        <w:ind w:firstLineChars="200" w:firstLine="480"/>
        <w:rPr>
          <w:rFonts w:ascii="宋体" w:hAnsi="宋体"/>
        </w:rPr>
      </w:pPr>
      <w:r>
        <w:rPr>
          <w:rFonts w:hint="eastAsia"/>
        </w:rPr>
        <w:t>说明：在系统当前窗口是导航主窗口时方可执行以下热键。</w:t>
      </w:r>
    </w:p>
    <w:p w:rsidR="004A1DF5" w:rsidRDefault="004A1DF5">
      <w:pPr>
        <w:ind w:firstLineChars="200" w:firstLine="480"/>
        <w:rPr>
          <w:rFonts w:ascii="宋体" w:hAnsi="宋体"/>
        </w:rPr>
      </w:pPr>
      <w:r>
        <w:rPr>
          <w:rFonts w:ascii="宋体" w:hAnsi="宋体" w:hint="eastAsia"/>
        </w:rPr>
        <w:t>00或Esc：上一层；</w:t>
      </w:r>
    </w:p>
    <w:p w:rsidR="004A1DF5" w:rsidRDefault="004A1DF5">
      <w:pPr>
        <w:ind w:firstLineChars="200" w:firstLine="480"/>
        <w:rPr>
          <w:rFonts w:ascii="宋体" w:hAnsi="宋体"/>
        </w:rPr>
      </w:pPr>
      <w:r>
        <w:rPr>
          <w:rFonts w:ascii="宋体" w:hAnsi="宋体" w:hint="eastAsia"/>
        </w:rPr>
        <w:t>99：回顶层，也就是回到第一层。</w:t>
      </w:r>
    </w:p>
    <w:p w:rsidR="004A1DF5" w:rsidRDefault="004A1DF5" w:rsidP="0004090F">
      <w:pPr>
        <w:pStyle w:val="5"/>
      </w:pPr>
      <w:r>
        <w:rPr>
          <w:rFonts w:ascii="宋体" w:hAnsi="宋体" w:hint="eastAsia"/>
        </w:rPr>
        <w:t>五、</w:t>
      </w:r>
      <w:r>
        <w:rPr>
          <w:rFonts w:hint="eastAsia"/>
        </w:rPr>
        <w:t>帮助功能介绍</w:t>
      </w:r>
    </w:p>
    <w:p w:rsidR="004A1DF5" w:rsidRDefault="004A1DF5">
      <w:pPr>
        <w:ind w:firstLineChars="200" w:firstLine="480"/>
        <w:jc w:val="left"/>
        <w:rPr>
          <w:rFonts w:ascii="宋体" w:hAnsi="宋体"/>
        </w:rPr>
      </w:pPr>
      <w:r>
        <w:rPr>
          <w:rFonts w:ascii="宋体" w:hAnsi="宋体" w:hint="eastAsia"/>
        </w:rPr>
        <w:t>用户在学习、使用新系统时，除了可以查阅总行印发的纸质操作手册外，还可以使用系统提供的在线帮助功能查阅操作手册的内容，提高工作效率和质量。帮助功能中的操作手册会随系统的升级自动更新，柜员可以通过以下方法获得在线帮助：</w:t>
      </w:r>
    </w:p>
    <w:p w:rsidR="004A1DF5" w:rsidRDefault="004A1DF5">
      <w:pPr>
        <w:ind w:firstLineChars="200" w:firstLine="480"/>
        <w:jc w:val="left"/>
        <w:rPr>
          <w:rFonts w:ascii="宋体" w:hAnsi="宋体"/>
        </w:rPr>
      </w:pPr>
      <w:r>
        <w:rPr>
          <w:rFonts w:ascii="宋体" w:hAnsi="宋体" w:hint="eastAsia"/>
        </w:rPr>
        <w:t>1、选择系统菜单栏“帮助(H)”中的“帮助主题”菜单项进入帮助系统获得帮助；在帮助文件中按章节显示操作手册的全部内容，也可以通过“搜索”关键字功能，查询相关的帮助信息。</w:t>
      </w:r>
    </w:p>
    <w:p w:rsidR="004A1DF5" w:rsidRDefault="004A1DF5">
      <w:pPr>
        <w:ind w:firstLineChars="200" w:firstLine="480"/>
        <w:jc w:val="left"/>
        <w:rPr>
          <w:rFonts w:ascii="宋体" w:hAnsi="宋体"/>
        </w:rPr>
      </w:pPr>
      <w:r>
        <w:rPr>
          <w:rFonts w:ascii="宋体" w:hAnsi="宋体" w:hint="eastAsia"/>
        </w:rPr>
        <w:t>2、指定一个菜单按钮后，按F1键，按鼠标右键选择“帮助”项，即可进入帮助系统获得该功能按钮相关的操作说明。</w:t>
      </w:r>
    </w:p>
    <w:p w:rsidR="004A1DF5" w:rsidRDefault="004A1DF5">
      <w:pPr>
        <w:ind w:firstLineChars="200" w:firstLine="480"/>
        <w:jc w:val="left"/>
      </w:pPr>
      <w:r>
        <w:rPr>
          <w:rFonts w:hint="eastAsia"/>
        </w:rPr>
        <w:t>帮助菜单同时提供了操作手册、参数表、各类规范及附件的文档。</w:t>
      </w:r>
    </w:p>
    <w:p w:rsidR="004A1DF5" w:rsidRDefault="004A1DF5">
      <w:pPr>
        <w:ind w:firstLineChars="200" w:firstLine="480"/>
        <w:jc w:val="left"/>
      </w:pPr>
      <w:r>
        <w:rPr>
          <w:rFonts w:hint="eastAsia"/>
        </w:rPr>
        <w:t>另外，帮助菜单还提供了《业务规范和操作手册修订》，包含了新增加或修改的业务规范和操作手册的内容。</w:t>
      </w:r>
    </w:p>
    <w:p w:rsidR="004A1DF5" w:rsidRDefault="004A1DF5">
      <w:pPr>
        <w:ind w:firstLineChars="200" w:firstLine="480"/>
        <w:jc w:val="left"/>
      </w:pPr>
      <w:r>
        <w:rPr>
          <w:rFonts w:hint="eastAsia"/>
        </w:rPr>
        <w:t>帮助菜单提供在线凭证打印功能。对于不经常使用的凭证，网点不需要提前印刷，需要使用时，柜员可以在菜单中选择要使用的凭证，打印出来提供给客户填写使用。</w:t>
      </w:r>
    </w:p>
    <w:p w:rsidR="004A1DF5" w:rsidRDefault="004A1DF5" w:rsidP="0004090F">
      <w:pPr>
        <w:pStyle w:val="5"/>
        <w:rPr>
          <w:rFonts w:ascii="宋体" w:hAnsi="宋体"/>
        </w:rPr>
      </w:pPr>
      <w:r>
        <w:rPr>
          <w:rFonts w:ascii="宋体" w:hAnsi="宋体" w:hint="eastAsia"/>
        </w:rPr>
        <w:t>六、常用公共窗口介绍</w:t>
      </w:r>
    </w:p>
    <w:p w:rsidR="004A1DF5" w:rsidRDefault="004A1DF5" w:rsidP="0004090F">
      <w:pPr>
        <w:pStyle w:val="6"/>
        <w:rPr>
          <w:rFonts w:ascii="宋体" w:eastAsia="宋体" w:hAnsi="宋体"/>
        </w:rPr>
      </w:pPr>
      <w:r>
        <w:rPr>
          <w:rFonts w:ascii="宋体" w:eastAsia="宋体" w:hAnsi="宋体" w:hint="eastAsia"/>
        </w:rPr>
        <w:t>（一）交互信息显示窗口</w:t>
      </w:r>
    </w:p>
    <w:p w:rsidR="004A1DF5" w:rsidRDefault="004A1DF5">
      <w:pPr>
        <w:ind w:firstLine="480"/>
      </w:pPr>
      <w:r>
        <w:rPr>
          <w:rFonts w:hint="eastAsia"/>
        </w:rPr>
        <w:t>用户受理的业务确认提交以后，如需进行授权、收费等相关操作，系统会自动弹出交互信息显示窗口。该窗口是系统和用户之间进行信息沟通的窗口。窗口分上下两栏，上栏分条显示本次提示的所有交互信息，下栏显示某一条信息的明细。</w:t>
      </w:r>
    </w:p>
    <w:p w:rsidR="004A1DF5" w:rsidRDefault="004A1DF5">
      <w:pPr>
        <w:ind w:firstLine="480"/>
      </w:pPr>
      <w:r>
        <w:rPr>
          <w:rFonts w:hint="eastAsia"/>
        </w:rPr>
        <w:lastRenderedPageBreak/>
        <w:t>交互信息按钮的操作码：取消（</w:t>
      </w:r>
      <w:r>
        <w:rPr>
          <w:rFonts w:hint="eastAsia"/>
        </w:rPr>
        <w:t>0</w:t>
      </w:r>
      <w:r>
        <w:rPr>
          <w:rFonts w:hint="eastAsia"/>
        </w:rPr>
        <w:t>）、确定（</w:t>
      </w:r>
      <w:r>
        <w:rPr>
          <w:rFonts w:hint="eastAsia"/>
        </w:rPr>
        <w:t>1</w:t>
      </w:r>
      <w:r>
        <w:rPr>
          <w:rFonts w:hint="eastAsia"/>
        </w:rPr>
        <w:t>）、授权（</w:t>
      </w:r>
      <w:r>
        <w:rPr>
          <w:rFonts w:hint="eastAsia"/>
        </w:rPr>
        <w:t>2</w:t>
      </w:r>
      <w:r>
        <w:rPr>
          <w:rFonts w:hint="eastAsia"/>
        </w:rPr>
        <w:t>）、收费（</w:t>
      </w:r>
      <w:r>
        <w:rPr>
          <w:rFonts w:hint="eastAsia"/>
        </w:rPr>
        <w:t>3</w:t>
      </w:r>
      <w:r>
        <w:rPr>
          <w:rFonts w:hint="eastAsia"/>
        </w:rPr>
        <w:t>）、身份验证（</w:t>
      </w:r>
      <w:r>
        <w:rPr>
          <w:rFonts w:hint="eastAsia"/>
        </w:rPr>
        <w:t>4</w:t>
      </w:r>
      <w:r>
        <w:rPr>
          <w:rFonts w:hint="eastAsia"/>
        </w:rPr>
        <w:t>）、付现（</w:t>
      </w:r>
      <w:r>
        <w:rPr>
          <w:rFonts w:hint="eastAsia"/>
        </w:rPr>
        <w:t>5</w:t>
      </w:r>
      <w:r>
        <w:rPr>
          <w:rFonts w:hint="eastAsia"/>
        </w:rPr>
        <w:t>）、明细（</w:t>
      </w:r>
      <w:r>
        <w:rPr>
          <w:rFonts w:hint="eastAsia"/>
        </w:rPr>
        <w:t>6</w:t>
      </w:r>
      <w:r>
        <w:rPr>
          <w:rFonts w:hint="eastAsia"/>
        </w:rPr>
        <w:t>）、打印（</w:t>
      </w:r>
      <w:r>
        <w:rPr>
          <w:rFonts w:hint="eastAsia"/>
        </w:rPr>
        <w:t>7</w:t>
      </w:r>
      <w:r>
        <w:rPr>
          <w:rFonts w:hint="eastAsia"/>
        </w:rPr>
        <w:t>）。</w:t>
      </w:r>
    </w:p>
    <w:p w:rsidR="004A1DF5" w:rsidRDefault="004A1DF5">
      <w:pPr>
        <w:ind w:firstLine="480"/>
        <w:rPr>
          <w:rFonts w:ascii="黑体" w:hAnsi="宋体"/>
        </w:rPr>
      </w:pPr>
      <w:r>
        <w:rPr>
          <w:rFonts w:hint="eastAsia"/>
        </w:rPr>
        <w:t>交互信息主要有两种，第一，系统将业务处理的情况，如：业务处理是否成功、业务的当前状态等，提示给用户，选择“确定”退出即可，对业务处理没有影响；第二，系统提示用户处理一些附加业务操作，如：授权、收费、身份验证、付现、打印回单、显示授权明细等。用户选择某条信息后，系统即提示相应的功能按钮。</w:t>
      </w:r>
    </w:p>
    <w:p w:rsidR="004A1DF5" w:rsidRDefault="004A1DF5">
      <w:pPr>
        <w:ind w:firstLine="480"/>
      </w:pPr>
      <w:r>
        <w:rPr>
          <w:rFonts w:hint="eastAsia"/>
        </w:rPr>
        <w:t>现着重介绍一下同步授权业务，如某业务需要同步授权时，交互信息显示窗口中会提示需要授权的原因，点击“授权”按钮，弹出身份检查窗口。同步授权操作步骤如下：</w:t>
      </w:r>
    </w:p>
    <w:p w:rsidR="004A1DF5" w:rsidRDefault="004A1DF5" w:rsidP="0004090F">
      <w:pPr>
        <w:ind w:firstLineChars="200" w:firstLine="480"/>
        <w:outlineLvl w:val="0"/>
      </w:pPr>
      <w:r>
        <w:rPr>
          <w:rFonts w:hint="eastAsia"/>
        </w:rPr>
        <w:t>1</w:t>
      </w:r>
      <w:r>
        <w:rPr>
          <w:rFonts w:hint="eastAsia"/>
        </w:rPr>
        <w:t>、授权人查看授权原因后，选择“授权”；</w:t>
      </w:r>
    </w:p>
    <w:p w:rsidR="004A1DF5" w:rsidRDefault="004A1DF5">
      <w:pPr>
        <w:ind w:firstLineChars="200" w:firstLine="480"/>
      </w:pPr>
      <w:r>
        <w:rPr>
          <w:rFonts w:hint="eastAsia"/>
        </w:rPr>
        <w:t>2</w:t>
      </w:r>
      <w:r>
        <w:rPr>
          <w:rFonts w:hint="eastAsia"/>
        </w:rPr>
        <w:t>、进入“身份检查”窗口，授权人刷卡或输入用户号和密码；</w:t>
      </w:r>
    </w:p>
    <w:p w:rsidR="004A1DF5" w:rsidRDefault="004A1DF5" w:rsidP="0004090F">
      <w:pPr>
        <w:ind w:firstLineChars="200" w:firstLine="480"/>
        <w:outlineLvl w:val="0"/>
      </w:pPr>
      <w:r>
        <w:rPr>
          <w:rFonts w:hint="eastAsia"/>
        </w:rPr>
        <w:t>3</w:t>
      </w:r>
      <w:r>
        <w:rPr>
          <w:rFonts w:hint="eastAsia"/>
        </w:rPr>
        <w:t>、选择“确定”，关闭身份检查窗口；</w:t>
      </w:r>
    </w:p>
    <w:p w:rsidR="004A1DF5" w:rsidRDefault="004A1DF5">
      <w:pPr>
        <w:numPr>
          <w:ilvl w:val="0"/>
          <w:numId w:val="1"/>
        </w:numPr>
      </w:pPr>
      <w:r>
        <w:rPr>
          <w:rFonts w:hint="eastAsia"/>
        </w:rPr>
        <w:t>选择“交互信息显示窗口”的“确定”，系统验证用户信息，正确后提示授权成功，否则提示错误信息。</w:t>
      </w:r>
    </w:p>
    <w:p w:rsidR="004A1DF5" w:rsidRDefault="004A1DF5" w:rsidP="0004090F">
      <w:pPr>
        <w:pStyle w:val="6"/>
      </w:pPr>
      <w:r>
        <w:rPr>
          <w:rFonts w:hint="eastAsia"/>
        </w:rPr>
        <w:t>（二）常用业务按钮</w:t>
      </w:r>
    </w:p>
    <w:p w:rsidR="004A1DF5" w:rsidRDefault="004A1DF5">
      <w:pPr>
        <w:ind w:firstLineChars="200" w:firstLine="480"/>
        <w:rPr>
          <w:rFonts w:ascii="宋体" w:hAnsi="宋体"/>
        </w:rPr>
      </w:pPr>
      <w:r>
        <w:rPr>
          <w:rFonts w:ascii="宋体" w:hAnsi="宋体" w:hint="eastAsia"/>
        </w:rPr>
        <w:t>常用的业务按钮有：关闭、确定、新增、修改、删除、查询、明细、日志。</w:t>
      </w:r>
    </w:p>
    <w:p w:rsidR="004A1DF5" w:rsidRDefault="004A1DF5">
      <w:pPr>
        <w:ind w:firstLineChars="200" w:firstLine="480"/>
        <w:rPr>
          <w:rFonts w:ascii="宋体" w:hAnsi="宋体"/>
        </w:rPr>
      </w:pPr>
      <w:r>
        <w:rPr>
          <w:rFonts w:ascii="宋体" w:hAnsi="宋体" w:hint="eastAsia"/>
        </w:rPr>
        <w:t>关闭（0）：关闭已打开的窗口。</w:t>
      </w:r>
    </w:p>
    <w:p w:rsidR="004A1DF5" w:rsidRDefault="004A1DF5">
      <w:pPr>
        <w:ind w:firstLineChars="200" w:firstLine="480"/>
        <w:rPr>
          <w:rFonts w:ascii="宋体" w:hAnsi="宋体"/>
        </w:rPr>
      </w:pPr>
      <w:r>
        <w:rPr>
          <w:rFonts w:ascii="宋体" w:hAnsi="宋体" w:hint="eastAsia"/>
        </w:rPr>
        <w:t>确定（1）：执行已输入的命令。</w:t>
      </w:r>
    </w:p>
    <w:p w:rsidR="004A1DF5" w:rsidRDefault="004A1DF5">
      <w:pPr>
        <w:ind w:firstLineChars="200" w:firstLine="480"/>
        <w:rPr>
          <w:rFonts w:ascii="宋体" w:hAnsi="宋体"/>
        </w:rPr>
      </w:pPr>
      <w:r>
        <w:rPr>
          <w:rFonts w:ascii="宋体" w:hAnsi="宋体" w:hint="eastAsia"/>
        </w:rPr>
        <w:t>新增（2）：增加新的数据。</w:t>
      </w:r>
    </w:p>
    <w:p w:rsidR="004A1DF5" w:rsidRDefault="004A1DF5">
      <w:pPr>
        <w:ind w:firstLineChars="200" w:firstLine="480"/>
        <w:rPr>
          <w:rFonts w:ascii="宋体" w:hAnsi="宋体"/>
        </w:rPr>
      </w:pPr>
      <w:r>
        <w:rPr>
          <w:rFonts w:ascii="宋体" w:hAnsi="宋体" w:hint="eastAsia"/>
        </w:rPr>
        <w:t>修改（3）：对已有的数据进行修改。</w:t>
      </w:r>
    </w:p>
    <w:p w:rsidR="004A1DF5" w:rsidRDefault="004A1DF5">
      <w:pPr>
        <w:ind w:firstLineChars="200" w:firstLine="480"/>
        <w:rPr>
          <w:rFonts w:ascii="宋体" w:hAnsi="宋体"/>
        </w:rPr>
      </w:pPr>
      <w:r>
        <w:rPr>
          <w:rFonts w:ascii="宋体" w:hAnsi="宋体" w:hint="eastAsia"/>
        </w:rPr>
        <w:t>删除（4）：删除已有的数据。</w:t>
      </w:r>
    </w:p>
    <w:p w:rsidR="004A1DF5" w:rsidRDefault="004A1DF5">
      <w:pPr>
        <w:ind w:firstLineChars="200" w:firstLine="480"/>
        <w:rPr>
          <w:rFonts w:ascii="宋体" w:hAnsi="宋体"/>
        </w:rPr>
      </w:pPr>
      <w:r>
        <w:rPr>
          <w:rFonts w:ascii="宋体" w:hAnsi="宋体" w:hint="eastAsia"/>
        </w:rPr>
        <w:t>查询（5）：根据窗口功能或查询范围，查询业务信息。多数窗口在不输入查询条件时，会有一个默认值，比如默认查询当天交易信息、本机构信息等，不需输入条件时，选择“查询”即可显示符合默认条件的业务。</w:t>
      </w:r>
    </w:p>
    <w:p w:rsidR="004A1DF5" w:rsidRDefault="004A1DF5">
      <w:pPr>
        <w:ind w:firstLineChars="200" w:firstLine="480"/>
        <w:rPr>
          <w:rFonts w:ascii="宋体" w:hAnsi="宋体"/>
        </w:rPr>
      </w:pPr>
      <w:r>
        <w:rPr>
          <w:rFonts w:ascii="宋体" w:hAnsi="宋体" w:hint="eastAsia"/>
        </w:rPr>
        <w:t>明细（6）：即每一条业务记录的详细信息，操作方法是：在选定记录后，选择“明细”，或直接双击选中的记录。</w:t>
      </w:r>
    </w:p>
    <w:p w:rsidR="004A1DF5" w:rsidRDefault="004A1DF5">
      <w:pPr>
        <w:widowControl/>
        <w:spacing w:line="240" w:lineRule="auto"/>
        <w:ind w:firstLineChars="200" w:firstLine="480"/>
        <w:jc w:val="left"/>
        <w:rPr>
          <w:rFonts w:ascii="Arial Unicode MS" w:hAnsi="Arial Unicode MS"/>
          <w:vanish/>
          <w:kern w:val="0"/>
        </w:rPr>
      </w:pPr>
      <w:r>
        <w:rPr>
          <w:rFonts w:ascii="宋体" w:hint="eastAsia"/>
          <w:szCs w:val="28"/>
        </w:rPr>
        <w:t>日志（9）：查询业务处理和参数管理的记录。</w:t>
      </w:r>
      <w:r>
        <w:rPr>
          <w:szCs w:val="28"/>
        </w:rPr>
        <w:t xml:space="preserve"> </w:t>
      </w:r>
    </w:p>
    <w:p w:rsidR="004A1DF5" w:rsidRDefault="004A1DF5">
      <w:pPr>
        <w:ind w:firstLineChars="200" w:firstLine="480"/>
        <w:rPr>
          <w:rFonts w:ascii="宋体" w:hAnsi="宋体"/>
        </w:rPr>
      </w:pPr>
    </w:p>
    <w:p w:rsidR="004A1DF5" w:rsidRDefault="004A1DF5">
      <w:pPr>
        <w:rPr>
          <w:rFonts w:ascii="宋体" w:hAnsi="宋体"/>
        </w:rPr>
      </w:pPr>
    </w:p>
    <w:p w:rsidR="004A1DF5" w:rsidRDefault="004A1DF5" w:rsidP="0004090F">
      <w:pPr>
        <w:pStyle w:val="4"/>
      </w:pPr>
      <w:r>
        <w:br w:type="page"/>
      </w:r>
      <w:bookmarkStart w:id="22" w:name="_Toc186273553"/>
      <w:r>
        <w:rPr>
          <w:rFonts w:hint="eastAsia"/>
        </w:rPr>
        <w:lastRenderedPageBreak/>
        <w:t>第七节　错误登记功能使用方法</w:t>
      </w:r>
      <w:bookmarkEnd w:id="22"/>
    </w:p>
    <w:p w:rsidR="004A1DF5" w:rsidRDefault="004A1DF5">
      <w:pPr>
        <w:pStyle w:val="a6"/>
        <w:ind w:left="0" w:firstLineChars="200" w:firstLine="480"/>
      </w:pPr>
      <w:r>
        <w:rPr>
          <w:rFonts w:hint="eastAsia"/>
        </w:rPr>
        <w:t>错误登记功能是系统提供给系统用户和技术人员的，对系统运行中发现的问题进行沟通、记录和处理的信息平台。</w:t>
      </w:r>
    </w:p>
    <w:p w:rsidR="004A1DF5" w:rsidRDefault="004A1DF5" w:rsidP="0004090F">
      <w:pPr>
        <w:pStyle w:val="5"/>
      </w:pPr>
      <w:r>
        <w:rPr>
          <w:rFonts w:hint="eastAsia"/>
        </w:rPr>
        <w:t>一、错误登记的用户</w:t>
      </w:r>
    </w:p>
    <w:p w:rsidR="004A1DF5" w:rsidRDefault="004A1DF5">
      <w:pPr>
        <w:pStyle w:val="a6"/>
        <w:ind w:left="0" w:firstLineChars="200" w:firstLine="480"/>
      </w:pPr>
      <w:r>
        <w:rPr>
          <w:rFonts w:hint="eastAsia"/>
        </w:rPr>
        <w:t>错误登记的登记人为系统的所有使用者。为准确记录系统运行情况，解决运行中出现的问题，用户对发现的所有问题，都要及时进行错误登记。</w:t>
      </w:r>
    </w:p>
    <w:p w:rsidR="004A1DF5" w:rsidRDefault="004A1DF5" w:rsidP="0004090F">
      <w:pPr>
        <w:pStyle w:val="5"/>
      </w:pPr>
      <w:r>
        <w:rPr>
          <w:rFonts w:hint="eastAsia"/>
        </w:rPr>
        <w:t>二、错误类型和错误严重级别</w:t>
      </w:r>
    </w:p>
    <w:p w:rsidR="004A1DF5" w:rsidRDefault="004A1DF5">
      <w:pPr>
        <w:autoSpaceDE w:val="0"/>
        <w:autoSpaceDN w:val="0"/>
        <w:adjustRightInd w:val="0"/>
        <w:ind w:firstLineChars="200" w:firstLine="480"/>
        <w:jc w:val="left"/>
      </w:pPr>
      <w:r>
        <w:rPr>
          <w:rFonts w:hint="eastAsia"/>
        </w:rPr>
        <w:t>系统错误有四种类型，包括：</w:t>
      </w:r>
    </w:p>
    <w:p w:rsidR="004A1DF5" w:rsidRDefault="004A1DF5">
      <w:pPr>
        <w:numPr>
          <w:ilvl w:val="0"/>
          <w:numId w:val="5"/>
        </w:numPr>
        <w:autoSpaceDE w:val="0"/>
        <w:autoSpaceDN w:val="0"/>
        <w:adjustRightInd w:val="0"/>
        <w:jc w:val="left"/>
      </w:pPr>
      <w:r>
        <w:rPr>
          <w:rFonts w:hint="eastAsia"/>
        </w:rPr>
        <w:t>显示类：系统窗口</w:t>
      </w:r>
      <w:r>
        <w:rPr>
          <w:rFonts w:hint="eastAsia"/>
        </w:rPr>
        <w:t>/</w:t>
      </w:r>
      <w:r>
        <w:rPr>
          <w:rFonts w:hint="eastAsia"/>
        </w:rPr>
        <w:t>界面、错误操作的提示等问题；</w:t>
      </w:r>
    </w:p>
    <w:p w:rsidR="004A1DF5" w:rsidRDefault="004A1DF5">
      <w:pPr>
        <w:numPr>
          <w:ilvl w:val="0"/>
          <w:numId w:val="5"/>
        </w:numPr>
        <w:autoSpaceDE w:val="0"/>
        <w:autoSpaceDN w:val="0"/>
        <w:adjustRightInd w:val="0"/>
        <w:jc w:val="left"/>
        <w:rPr>
          <w:rFonts w:ascii="宋体"/>
          <w:kern w:val="0"/>
          <w:szCs w:val="18"/>
          <w:lang w:val="zh-CN"/>
        </w:rPr>
      </w:pPr>
      <w:r>
        <w:rPr>
          <w:rFonts w:hint="eastAsia"/>
        </w:rPr>
        <w:t>功能类：系统业务功能是否实现的问题；</w:t>
      </w:r>
    </w:p>
    <w:p w:rsidR="004A1DF5" w:rsidRDefault="004A1DF5">
      <w:pPr>
        <w:numPr>
          <w:ilvl w:val="0"/>
          <w:numId w:val="5"/>
        </w:numPr>
        <w:autoSpaceDE w:val="0"/>
        <w:autoSpaceDN w:val="0"/>
        <w:adjustRightInd w:val="0"/>
        <w:jc w:val="left"/>
        <w:rPr>
          <w:rFonts w:ascii="宋体"/>
          <w:kern w:val="0"/>
          <w:szCs w:val="18"/>
          <w:lang w:val="zh-CN"/>
        </w:rPr>
      </w:pPr>
      <w:r>
        <w:rPr>
          <w:rFonts w:hint="eastAsia"/>
        </w:rPr>
        <w:t>性能类：系统已实现功能在使用中的问题；</w:t>
      </w:r>
    </w:p>
    <w:p w:rsidR="004A1DF5" w:rsidRDefault="004A1DF5">
      <w:pPr>
        <w:numPr>
          <w:ilvl w:val="0"/>
          <w:numId w:val="5"/>
        </w:numPr>
        <w:autoSpaceDE w:val="0"/>
        <w:autoSpaceDN w:val="0"/>
        <w:adjustRightInd w:val="0"/>
        <w:jc w:val="left"/>
        <w:rPr>
          <w:rFonts w:ascii="宋体"/>
          <w:kern w:val="0"/>
          <w:szCs w:val="18"/>
          <w:lang w:val="zh-CN"/>
        </w:rPr>
      </w:pPr>
      <w:r>
        <w:rPr>
          <w:rFonts w:hint="eastAsia"/>
        </w:rPr>
        <w:t>未知类。其它问题。</w:t>
      </w:r>
    </w:p>
    <w:p w:rsidR="004A1DF5" w:rsidRDefault="004A1DF5">
      <w:pPr>
        <w:ind w:firstLineChars="200" w:firstLine="480"/>
      </w:pPr>
      <w:r>
        <w:rPr>
          <w:rFonts w:hint="eastAsia"/>
        </w:rPr>
        <w:t>错误按照严重程度分为以下四个级别：</w:t>
      </w:r>
    </w:p>
    <w:p w:rsidR="004A1DF5" w:rsidRDefault="004A1DF5">
      <w:pPr>
        <w:ind w:firstLineChars="200" w:firstLine="480"/>
      </w:pPr>
      <w:r>
        <w:rPr>
          <w:rFonts w:hint="eastAsia"/>
        </w:rPr>
        <w:t>1</w:t>
      </w:r>
      <w:r>
        <w:rPr>
          <w:rFonts w:hint="eastAsia"/>
        </w:rPr>
        <w:t>、提示错误：错误问题影响了用户操作，但不修改不会影响系统运行，主要是显示类的错误；</w:t>
      </w:r>
    </w:p>
    <w:p w:rsidR="004A1DF5" w:rsidRDefault="004A1DF5">
      <w:pPr>
        <w:ind w:firstLineChars="200" w:firstLine="480"/>
      </w:pPr>
      <w:r>
        <w:rPr>
          <w:rFonts w:hint="eastAsia"/>
        </w:rPr>
        <w:t>2</w:t>
      </w:r>
      <w:r>
        <w:rPr>
          <w:rFonts w:hint="eastAsia"/>
        </w:rPr>
        <w:t>、警告错误：错误不修改，问题可以通过其他方式解决，如进行手工处理等；或者是系统不稳定造成的问题，不会影响绝大多数业务处理；</w:t>
      </w:r>
    </w:p>
    <w:p w:rsidR="004A1DF5" w:rsidRDefault="004A1DF5">
      <w:pPr>
        <w:ind w:firstLineChars="200" w:firstLine="480"/>
      </w:pPr>
      <w:r>
        <w:rPr>
          <w:rFonts w:hint="eastAsia"/>
        </w:rPr>
        <w:t>3</w:t>
      </w:r>
      <w:r>
        <w:rPr>
          <w:rFonts w:hint="eastAsia"/>
        </w:rPr>
        <w:t>、严重错误：错误不修改，直接影响到系统某项业务的正常运行；</w:t>
      </w:r>
    </w:p>
    <w:p w:rsidR="004A1DF5" w:rsidRDefault="004A1DF5">
      <w:pPr>
        <w:ind w:firstLineChars="200" w:firstLine="480"/>
      </w:pPr>
      <w:r>
        <w:rPr>
          <w:rFonts w:hint="eastAsia"/>
        </w:rPr>
        <w:t>4</w:t>
      </w:r>
      <w:r>
        <w:rPr>
          <w:rFonts w:hint="eastAsia"/>
        </w:rPr>
        <w:t>、致命错误：错误问题不处理，直接影响到整个系统的运行，造成系统不能上线或无法正常营业，特别是影响数据逻辑正确性的问题。</w:t>
      </w:r>
    </w:p>
    <w:p w:rsidR="004A1DF5" w:rsidRDefault="004A1DF5" w:rsidP="0004090F">
      <w:pPr>
        <w:pStyle w:val="5"/>
      </w:pPr>
      <w:r>
        <w:rPr>
          <w:rFonts w:hint="eastAsia"/>
        </w:rPr>
        <w:t>三、错误登记的使用和管理</w:t>
      </w:r>
    </w:p>
    <w:p w:rsidR="004A1DF5" w:rsidRDefault="004A1DF5">
      <w:pPr>
        <w:ind w:firstLineChars="200" w:firstLine="480"/>
      </w:pPr>
      <w:r>
        <w:rPr>
          <w:rFonts w:hint="eastAsia"/>
        </w:rPr>
        <w:t>错误登记包括四个步骤，具体如下：</w:t>
      </w:r>
    </w:p>
    <w:p w:rsidR="004A1DF5" w:rsidRDefault="004A1DF5" w:rsidP="0004090F">
      <w:pPr>
        <w:ind w:firstLineChars="200" w:firstLine="480"/>
        <w:outlineLvl w:val="0"/>
      </w:pPr>
      <w:r>
        <w:rPr>
          <w:rFonts w:hint="eastAsia"/>
        </w:rPr>
        <w:t>1</w:t>
      </w:r>
      <w:r>
        <w:rPr>
          <w:rFonts w:hint="eastAsia"/>
        </w:rPr>
        <w:t>、错误登记的提交</w:t>
      </w:r>
    </w:p>
    <w:p w:rsidR="004A1DF5" w:rsidRDefault="004A1DF5">
      <w:pPr>
        <w:ind w:firstLineChars="200" w:firstLine="480"/>
      </w:pPr>
      <w:r>
        <w:rPr>
          <w:rFonts w:hint="eastAsia"/>
        </w:rPr>
        <w:lastRenderedPageBreak/>
        <w:t>用户在使用系统中，如果系统出现故障，或相关功能不完善，或使用性能与业务管理不适应，应及时进行登记。</w:t>
      </w:r>
    </w:p>
    <w:p w:rsidR="004A1DF5" w:rsidRDefault="004A1DF5">
      <w:pPr>
        <w:ind w:firstLineChars="200" w:firstLine="480"/>
      </w:pPr>
      <w:r>
        <w:rPr>
          <w:rFonts w:hint="eastAsia"/>
        </w:rPr>
        <w:t>登记人在错误描述栏详细说明业务的各要素，如：户口、户口状态、业务流程描述、业务金额、交易套号、错误描述等，并在出错现场粘贴错误画面。对问题类型和问题级别必须慎重选择。</w:t>
      </w:r>
    </w:p>
    <w:p w:rsidR="004A1DF5" w:rsidRDefault="004A1DF5" w:rsidP="0004090F">
      <w:pPr>
        <w:ind w:firstLineChars="200" w:firstLine="480"/>
        <w:outlineLvl w:val="0"/>
      </w:pPr>
      <w:r>
        <w:rPr>
          <w:rFonts w:hint="eastAsia"/>
        </w:rPr>
        <w:t>2</w:t>
      </w:r>
      <w:r>
        <w:rPr>
          <w:rFonts w:hint="eastAsia"/>
        </w:rPr>
        <w:t>、错误登记的确认</w:t>
      </w:r>
    </w:p>
    <w:p w:rsidR="004A1DF5" w:rsidRDefault="004A1DF5">
      <w:pPr>
        <w:ind w:firstLine="480"/>
      </w:pPr>
      <w:r>
        <w:rPr>
          <w:rFonts w:hint="eastAsia"/>
        </w:rPr>
        <w:t>已登记的错误必须由网点主管或部门负责人确认后才能正式生效。网点主管在确认时应认真审核已登记的错误各要素是否正确，问题类型和问题级别的确定是否符合实际情况。错误登记必须由网点主管或部门负责人当天进行确认，情况紧急的，应立即确认。</w:t>
      </w:r>
    </w:p>
    <w:p w:rsidR="004A1DF5" w:rsidRDefault="004A1DF5" w:rsidP="0004090F">
      <w:pPr>
        <w:ind w:firstLineChars="200" w:firstLine="480"/>
        <w:outlineLvl w:val="0"/>
      </w:pPr>
      <w:r>
        <w:rPr>
          <w:rFonts w:hint="eastAsia"/>
        </w:rPr>
        <w:t>3</w:t>
      </w:r>
      <w:r>
        <w:rPr>
          <w:rFonts w:hint="eastAsia"/>
        </w:rPr>
        <w:t>、错误登记的处理</w:t>
      </w:r>
    </w:p>
    <w:p w:rsidR="004A1DF5" w:rsidRDefault="004A1DF5">
      <w:pPr>
        <w:ind w:firstLineChars="200" w:firstLine="480"/>
      </w:pPr>
      <w:r>
        <w:rPr>
          <w:rFonts w:hint="eastAsia"/>
        </w:rPr>
        <w:t>总行信息技术部收到已确认的问题后，由业务主管分配相关人员处理。问题处理后，技术人员应实事求是的填写处理结果。</w:t>
      </w:r>
    </w:p>
    <w:p w:rsidR="004A1DF5" w:rsidRDefault="004A1DF5" w:rsidP="0004090F">
      <w:pPr>
        <w:ind w:firstLineChars="200" w:firstLine="480"/>
        <w:outlineLvl w:val="0"/>
      </w:pPr>
      <w:r>
        <w:rPr>
          <w:rFonts w:hint="eastAsia"/>
        </w:rPr>
        <w:t>4</w:t>
      </w:r>
      <w:r>
        <w:rPr>
          <w:rFonts w:hint="eastAsia"/>
        </w:rPr>
        <w:t>、错误登记的验证</w:t>
      </w:r>
    </w:p>
    <w:p w:rsidR="004A1DF5" w:rsidRDefault="004A1DF5">
      <w:pPr>
        <w:ind w:firstLineChars="200" w:firstLine="480"/>
        <w:rPr>
          <w:rFonts w:ascii="宋体"/>
          <w:szCs w:val="21"/>
        </w:rPr>
      </w:pPr>
      <w:r>
        <w:rPr>
          <w:rFonts w:ascii="宋体" w:hint="eastAsia"/>
          <w:szCs w:val="21"/>
        </w:rPr>
        <w:t>验证的目的是及时跟踪和落实错误的处理结果。验证时应使用与出现问题相同的环境和数据。</w:t>
      </w:r>
    </w:p>
    <w:p w:rsidR="004A1DF5" w:rsidRDefault="004A1DF5">
      <w:pPr>
        <w:ind w:firstLineChars="200" w:firstLine="480"/>
        <w:rPr>
          <w:rFonts w:ascii="宋体"/>
          <w:szCs w:val="21"/>
        </w:rPr>
      </w:pPr>
      <w:r>
        <w:rPr>
          <w:rFonts w:ascii="宋体" w:hint="eastAsia"/>
          <w:szCs w:val="21"/>
        </w:rPr>
        <w:t>提出问题的用户应通过查询功能跟踪问题的处理情况。</w:t>
      </w:r>
      <w:r>
        <w:rPr>
          <w:rFonts w:ascii="宋体" w:hAnsi="Arial" w:cs="Arial" w:hint="eastAsia"/>
          <w:kern w:val="0"/>
          <w:szCs w:val="18"/>
          <w:lang w:val="zh-CN"/>
        </w:rPr>
        <w:t>对</w:t>
      </w:r>
      <w:r>
        <w:rPr>
          <w:rFonts w:ascii="宋体" w:hAnsi="Arial" w:cs="Arial"/>
          <w:kern w:val="0"/>
          <w:szCs w:val="18"/>
          <w:lang w:val="zh-CN"/>
        </w:rPr>
        <w:t>“</w:t>
      </w:r>
      <w:r>
        <w:rPr>
          <w:rFonts w:ascii="宋体" w:hAnsi="Arial" w:cs="Arial" w:hint="eastAsia"/>
          <w:kern w:val="0"/>
          <w:szCs w:val="18"/>
          <w:lang w:val="zh-CN"/>
        </w:rPr>
        <w:t>问题单状态</w:t>
      </w:r>
      <w:r>
        <w:rPr>
          <w:rFonts w:ascii="宋体" w:hAnsi="Arial" w:cs="Arial"/>
          <w:kern w:val="0"/>
          <w:szCs w:val="18"/>
          <w:lang w:val="zh-CN"/>
        </w:rPr>
        <w:t>”</w:t>
      </w:r>
      <w:r>
        <w:rPr>
          <w:rFonts w:ascii="宋体" w:hAnsi="Arial" w:cs="Arial" w:hint="eastAsia"/>
          <w:kern w:val="0"/>
          <w:szCs w:val="18"/>
          <w:lang w:val="zh-CN"/>
        </w:rPr>
        <w:t>是</w:t>
      </w:r>
      <w:r>
        <w:rPr>
          <w:rFonts w:ascii="宋体" w:hAnsi="Arial" w:cs="Arial"/>
          <w:kern w:val="0"/>
          <w:szCs w:val="18"/>
          <w:lang w:val="zh-CN"/>
        </w:rPr>
        <w:t>“</w:t>
      </w:r>
      <w:r>
        <w:rPr>
          <w:rFonts w:ascii="宋体" w:hAnsi="Arial" w:cs="Arial" w:hint="eastAsia"/>
          <w:kern w:val="0"/>
          <w:szCs w:val="18"/>
          <w:lang w:val="zh-CN"/>
        </w:rPr>
        <w:t>已处理</w:t>
      </w:r>
      <w:r>
        <w:rPr>
          <w:rFonts w:ascii="宋体" w:hAnsi="Arial" w:cs="Arial"/>
          <w:kern w:val="0"/>
          <w:szCs w:val="18"/>
          <w:lang w:val="zh-CN"/>
        </w:rPr>
        <w:t>”</w:t>
      </w:r>
      <w:r>
        <w:rPr>
          <w:rFonts w:ascii="宋体" w:hAnsi="Arial" w:cs="Arial" w:hint="eastAsia"/>
          <w:kern w:val="0"/>
          <w:szCs w:val="18"/>
          <w:lang w:val="zh-CN"/>
        </w:rPr>
        <w:t>的，且</w:t>
      </w:r>
      <w:r>
        <w:rPr>
          <w:rFonts w:ascii="宋体" w:hAnsi="Arial" w:cs="Arial"/>
          <w:kern w:val="0"/>
          <w:szCs w:val="18"/>
          <w:lang w:val="zh-CN"/>
        </w:rPr>
        <w:t>“</w:t>
      </w:r>
      <w:r>
        <w:rPr>
          <w:rFonts w:ascii="宋体" w:hAnsi="Arial" w:cs="Arial" w:hint="eastAsia"/>
          <w:kern w:val="0"/>
          <w:szCs w:val="18"/>
          <w:lang w:val="zh-CN"/>
        </w:rPr>
        <w:t>处理结果</w:t>
      </w:r>
      <w:r>
        <w:rPr>
          <w:rFonts w:ascii="宋体" w:hAnsi="Arial" w:cs="Arial"/>
          <w:kern w:val="0"/>
          <w:szCs w:val="18"/>
          <w:lang w:val="zh-CN"/>
        </w:rPr>
        <w:t>”</w:t>
      </w:r>
      <w:r>
        <w:rPr>
          <w:rFonts w:ascii="宋体" w:hAnsi="Arial" w:cs="Arial" w:hint="eastAsia"/>
          <w:kern w:val="0"/>
          <w:szCs w:val="18"/>
          <w:lang w:val="zh-CN"/>
        </w:rPr>
        <w:t>是</w:t>
      </w:r>
      <w:r>
        <w:rPr>
          <w:rFonts w:ascii="宋体" w:hAnsi="Arial" w:cs="Arial"/>
          <w:kern w:val="0"/>
          <w:szCs w:val="18"/>
          <w:lang w:val="zh-CN"/>
        </w:rPr>
        <w:t>“</w:t>
      </w:r>
      <w:r>
        <w:rPr>
          <w:rFonts w:ascii="宋体" w:hAnsi="Arial" w:cs="Arial" w:hint="eastAsia"/>
          <w:kern w:val="0"/>
          <w:szCs w:val="18"/>
          <w:lang w:val="zh-CN"/>
        </w:rPr>
        <w:t>正常</w:t>
      </w:r>
      <w:r>
        <w:rPr>
          <w:rFonts w:ascii="宋体" w:hAnsi="Arial" w:cs="Arial"/>
          <w:kern w:val="0"/>
          <w:szCs w:val="18"/>
          <w:lang w:val="zh-CN"/>
        </w:rPr>
        <w:t>”</w:t>
      </w:r>
      <w:r>
        <w:rPr>
          <w:rFonts w:ascii="宋体" w:hAnsi="Arial" w:cs="Arial" w:hint="eastAsia"/>
          <w:kern w:val="0"/>
          <w:szCs w:val="18"/>
          <w:lang w:val="zh-CN"/>
        </w:rPr>
        <w:t>或</w:t>
      </w:r>
      <w:r>
        <w:rPr>
          <w:rFonts w:ascii="宋体" w:hAnsi="Arial" w:cs="Arial"/>
          <w:kern w:val="0"/>
          <w:szCs w:val="18"/>
          <w:lang w:val="zh-CN"/>
        </w:rPr>
        <w:t>“</w:t>
      </w:r>
      <w:r>
        <w:rPr>
          <w:rFonts w:ascii="宋体" w:hAnsi="Arial" w:cs="Arial" w:hint="eastAsia"/>
          <w:kern w:val="0"/>
          <w:szCs w:val="18"/>
          <w:lang w:val="zh-CN"/>
        </w:rPr>
        <w:t>完成</w:t>
      </w:r>
      <w:r>
        <w:rPr>
          <w:rFonts w:ascii="宋体" w:hAnsi="Arial" w:cs="Arial"/>
          <w:kern w:val="0"/>
          <w:szCs w:val="18"/>
          <w:lang w:val="zh-CN"/>
        </w:rPr>
        <w:t>”</w:t>
      </w:r>
      <w:r>
        <w:rPr>
          <w:rFonts w:ascii="宋体" w:hAnsi="Arial" w:cs="Arial" w:hint="eastAsia"/>
          <w:kern w:val="0"/>
          <w:szCs w:val="18"/>
          <w:lang w:val="zh-CN"/>
        </w:rPr>
        <w:t>的，进行验证；如实际情况无法验证的，可以写</w:t>
      </w:r>
      <w:r>
        <w:rPr>
          <w:rFonts w:ascii="宋体" w:hAnsi="Arial" w:cs="Arial"/>
          <w:kern w:val="0"/>
          <w:szCs w:val="18"/>
          <w:lang w:val="zh-CN"/>
        </w:rPr>
        <w:t>“</w:t>
      </w:r>
      <w:r>
        <w:rPr>
          <w:rFonts w:ascii="宋体" w:hAnsi="Arial" w:cs="Arial" w:hint="eastAsia"/>
          <w:kern w:val="0"/>
          <w:szCs w:val="18"/>
          <w:lang w:val="zh-CN"/>
        </w:rPr>
        <w:t>验证不通过</w:t>
      </w:r>
      <w:r>
        <w:rPr>
          <w:rFonts w:ascii="宋体" w:hAnsi="Arial" w:cs="Arial"/>
          <w:kern w:val="0"/>
          <w:szCs w:val="18"/>
          <w:lang w:val="zh-CN"/>
        </w:rPr>
        <w:t>”</w:t>
      </w:r>
      <w:r>
        <w:rPr>
          <w:rFonts w:ascii="宋体" w:hAnsi="Arial" w:cs="Arial" w:hint="eastAsia"/>
          <w:kern w:val="0"/>
          <w:szCs w:val="18"/>
          <w:lang w:val="zh-CN"/>
        </w:rPr>
        <w:t>，并在验证说明中注明原因。</w:t>
      </w:r>
    </w:p>
    <w:p w:rsidR="004A1DF5" w:rsidRDefault="004A1DF5">
      <w:pPr>
        <w:ind w:firstLineChars="200" w:firstLine="480"/>
      </w:pPr>
      <w:r>
        <w:rPr>
          <w:rFonts w:ascii="宋体" w:hint="eastAsia"/>
          <w:szCs w:val="21"/>
        </w:rPr>
        <w:t>验证应由网点业务主管或部门负责人组织进行。</w:t>
      </w:r>
    </w:p>
    <w:p w:rsidR="004A1DF5" w:rsidRDefault="004A1DF5" w:rsidP="0004090F">
      <w:pPr>
        <w:autoSpaceDE w:val="0"/>
        <w:autoSpaceDN w:val="0"/>
        <w:adjustRightInd w:val="0"/>
        <w:jc w:val="left"/>
        <w:outlineLvl w:val="0"/>
        <w:rPr>
          <w:rFonts w:ascii="宋体"/>
          <w:b/>
          <w:bCs/>
          <w:kern w:val="0"/>
          <w:szCs w:val="18"/>
          <w:lang w:val="zh-CN"/>
        </w:rPr>
      </w:pPr>
      <w:r>
        <w:rPr>
          <w:rFonts w:ascii="宋体" w:hint="eastAsia"/>
          <w:b/>
          <w:bCs/>
          <w:kern w:val="0"/>
          <w:szCs w:val="18"/>
          <w:lang w:val="zh-CN"/>
        </w:rPr>
        <w:t>附：错误登记使用说明</w:t>
      </w:r>
    </w:p>
    <w:p w:rsidR="004A1DF5" w:rsidRDefault="004A1DF5">
      <w:pPr>
        <w:autoSpaceDE w:val="0"/>
        <w:autoSpaceDN w:val="0"/>
        <w:adjustRightInd w:val="0"/>
        <w:ind w:firstLineChars="200" w:firstLine="480"/>
        <w:jc w:val="left"/>
        <w:rPr>
          <w:rFonts w:ascii="宋体"/>
          <w:kern w:val="0"/>
          <w:szCs w:val="18"/>
          <w:lang w:val="zh-CN"/>
        </w:rPr>
      </w:pPr>
      <w:r>
        <w:rPr>
          <w:rFonts w:ascii="宋体" w:hint="eastAsia"/>
          <w:kern w:val="0"/>
          <w:szCs w:val="18"/>
          <w:lang w:val="zh-CN"/>
        </w:rPr>
        <w:t>错误登记的热键：在新系统登录后的任何地方，通过F2键使用。</w:t>
      </w:r>
    </w:p>
    <w:p w:rsidR="004A1DF5" w:rsidRDefault="004A1DF5">
      <w:pPr>
        <w:autoSpaceDE w:val="0"/>
        <w:autoSpaceDN w:val="0"/>
        <w:adjustRightInd w:val="0"/>
        <w:ind w:firstLineChars="200" w:firstLine="480"/>
        <w:jc w:val="left"/>
        <w:rPr>
          <w:rFonts w:ascii="宋体"/>
          <w:kern w:val="0"/>
          <w:szCs w:val="18"/>
          <w:lang w:val="zh-CN"/>
        </w:rPr>
      </w:pPr>
      <w:r>
        <w:rPr>
          <w:rFonts w:ascii="宋体" w:hint="eastAsia"/>
          <w:kern w:val="0"/>
          <w:szCs w:val="18"/>
          <w:lang w:val="zh-CN"/>
        </w:rPr>
        <w:t>查询：查询错误记录。可通过录入相关要素进行模糊查询。</w:t>
      </w:r>
    </w:p>
    <w:p w:rsidR="004A1DF5" w:rsidRDefault="004A1DF5">
      <w:pPr>
        <w:autoSpaceDE w:val="0"/>
        <w:autoSpaceDN w:val="0"/>
        <w:adjustRightInd w:val="0"/>
        <w:ind w:firstLineChars="200" w:firstLine="480"/>
        <w:jc w:val="left"/>
        <w:rPr>
          <w:rFonts w:ascii="宋体"/>
          <w:kern w:val="0"/>
          <w:szCs w:val="18"/>
          <w:lang w:val="zh-CN"/>
        </w:rPr>
      </w:pPr>
      <w:r>
        <w:rPr>
          <w:rFonts w:ascii="宋体" w:hint="eastAsia"/>
          <w:kern w:val="0"/>
          <w:szCs w:val="18"/>
          <w:lang w:val="zh-CN"/>
        </w:rPr>
        <w:t>添加</w:t>
      </w:r>
      <w:r>
        <w:rPr>
          <w:rFonts w:ascii="宋体"/>
          <w:kern w:val="0"/>
          <w:szCs w:val="18"/>
          <w:lang w:val="zh-CN"/>
        </w:rPr>
        <w:t>：</w:t>
      </w:r>
      <w:r>
        <w:rPr>
          <w:rFonts w:ascii="宋体" w:hint="eastAsia"/>
          <w:kern w:val="0"/>
          <w:szCs w:val="18"/>
          <w:lang w:val="zh-CN"/>
        </w:rPr>
        <w:t>添加一条错误记录</w:t>
      </w:r>
      <w:r>
        <w:rPr>
          <w:rFonts w:ascii="宋体"/>
          <w:kern w:val="0"/>
          <w:szCs w:val="18"/>
          <w:lang w:val="zh-CN"/>
        </w:rPr>
        <w:t>。</w:t>
      </w:r>
    </w:p>
    <w:p w:rsidR="004A1DF5" w:rsidRDefault="004A1DF5">
      <w:pPr>
        <w:autoSpaceDE w:val="0"/>
        <w:autoSpaceDN w:val="0"/>
        <w:adjustRightInd w:val="0"/>
        <w:ind w:firstLineChars="200" w:firstLine="480"/>
        <w:jc w:val="left"/>
        <w:rPr>
          <w:rFonts w:ascii="宋体"/>
          <w:kern w:val="0"/>
          <w:szCs w:val="18"/>
          <w:lang w:val="zh-CN"/>
        </w:rPr>
      </w:pPr>
      <w:r>
        <w:rPr>
          <w:rFonts w:ascii="宋体" w:hint="eastAsia"/>
          <w:kern w:val="0"/>
          <w:szCs w:val="18"/>
          <w:lang w:val="zh-CN"/>
        </w:rPr>
        <w:t>修改</w:t>
      </w:r>
      <w:r>
        <w:rPr>
          <w:rFonts w:ascii="宋体"/>
          <w:kern w:val="0"/>
          <w:szCs w:val="18"/>
          <w:lang w:val="zh-CN"/>
        </w:rPr>
        <w:t>：</w:t>
      </w:r>
      <w:r>
        <w:rPr>
          <w:rFonts w:ascii="宋体" w:hint="eastAsia"/>
          <w:kern w:val="0"/>
          <w:szCs w:val="18"/>
          <w:lang w:val="zh-CN"/>
        </w:rPr>
        <w:t>如果输入的有错误，可以修改添加的错误记录。用户只能修改本人录入的错误问题。</w:t>
      </w:r>
    </w:p>
    <w:p w:rsidR="004A1DF5" w:rsidRDefault="004A1DF5">
      <w:pPr>
        <w:autoSpaceDE w:val="0"/>
        <w:autoSpaceDN w:val="0"/>
        <w:adjustRightInd w:val="0"/>
        <w:ind w:firstLineChars="200" w:firstLine="480"/>
        <w:jc w:val="left"/>
        <w:rPr>
          <w:rFonts w:ascii="宋体"/>
          <w:kern w:val="0"/>
          <w:szCs w:val="18"/>
          <w:lang w:val="zh-CN"/>
        </w:rPr>
      </w:pPr>
      <w:r>
        <w:rPr>
          <w:rFonts w:ascii="宋体" w:hint="eastAsia"/>
          <w:kern w:val="0"/>
          <w:szCs w:val="18"/>
          <w:lang w:val="zh-CN"/>
        </w:rPr>
        <w:t>删除</w:t>
      </w:r>
      <w:r>
        <w:rPr>
          <w:rFonts w:ascii="宋体"/>
          <w:kern w:val="0"/>
          <w:szCs w:val="18"/>
          <w:lang w:val="zh-CN"/>
        </w:rPr>
        <w:t>：</w:t>
      </w:r>
      <w:r>
        <w:rPr>
          <w:rFonts w:ascii="宋体" w:hint="eastAsia"/>
          <w:kern w:val="0"/>
          <w:szCs w:val="18"/>
          <w:lang w:val="zh-CN"/>
        </w:rPr>
        <w:t>可以删除自己添加的但是还没有处理的错误记录</w:t>
      </w:r>
      <w:r>
        <w:rPr>
          <w:rFonts w:ascii="宋体"/>
          <w:kern w:val="0"/>
          <w:szCs w:val="18"/>
          <w:lang w:val="zh-CN"/>
        </w:rPr>
        <w:t>。</w:t>
      </w:r>
    </w:p>
    <w:p w:rsidR="004A1DF5" w:rsidRDefault="004A1DF5">
      <w:pPr>
        <w:autoSpaceDE w:val="0"/>
        <w:autoSpaceDN w:val="0"/>
        <w:adjustRightInd w:val="0"/>
        <w:ind w:firstLineChars="200" w:firstLine="480"/>
        <w:jc w:val="left"/>
        <w:rPr>
          <w:rFonts w:ascii="宋体"/>
          <w:kern w:val="0"/>
          <w:szCs w:val="18"/>
          <w:lang w:val="zh-CN"/>
        </w:rPr>
      </w:pPr>
      <w:r>
        <w:rPr>
          <w:rFonts w:ascii="宋体" w:hint="eastAsia"/>
          <w:kern w:val="0"/>
          <w:szCs w:val="18"/>
          <w:lang w:val="zh-CN"/>
        </w:rPr>
        <w:t>明细</w:t>
      </w:r>
      <w:r>
        <w:rPr>
          <w:rFonts w:ascii="宋体"/>
          <w:kern w:val="0"/>
          <w:szCs w:val="18"/>
          <w:lang w:val="zh-CN"/>
        </w:rPr>
        <w:t>：</w:t>
      </w:r>
      <w:r>
        <w:rPr>
          <w:rFonts w:ascii="宋体" w:hint="eastAsia"/>
          <w:kern w:val="0"/>
          <w:szCs w:val="18"/>
          <w:lang w:val="zh-CN"/>
        </w:rPr>
        <w:t>查看当前错误记录信息</w:t>
      </w:r>
      <w:r>
        <w:rPr>
          <w:rFonts w:ascii="宋体"/>
          <w:kern w:val="0"/>
          <w:szCs w:val="18"/>
          <w:lang w:val="zh-CN"/>
        </w:rPr>
        <w:t>。</w:t>
      </w:r>
    </w:p>
    <w:p w:rsidR="004A1DF5" w:rsidRDefault="004A1DF5">
      <w:pPr>
        <w:autoSpaceDE w:val="0"/>
        <w:autoSpaceDN w:val="0"/>
        <w:adjustRightInd w:val="0"/>
        <w:ind w:firstLineChars="200" w:firstLine="480"/>
        <w:jc w:val="left"/>
        <w:rPr>
          <w:rFonts w:ascii="宋体"/>
          <w:kern w:val="0"/>
          <w:szCs w:val="18"/>
          <w:lang w:val="zh-CN"/>
        </w:rPr>
      </w:pPr>
      <w:r>
        <w:rPr>
          <w:rFonts w:ascii="宋体" w:hint="eastAsia"/>
          <w:kern w:val="0"/>
          <w:szCs w:val="18"/>
          <w:lang w:val="zh-CN"/>
        </w:rPr>
        <w:t>确认</w:t>
      </w:r>
      <w:r>
        <w:rPr>
          <w:rFonts w:ascii="宋体"/>
          <w:kern w:val="0"/>
          <w:szCs w:val="18"/>
          <w:lang w:val="zh-CN"/>
        </w:rPr>
        <w:t>：</w:t>
      </w:r>
      <w:r>
        <w:rPr>
          <w:rFonts w:ascii="宋体" w:hint="eastAsia"/>
          <w:kern w:val="0"/>
          <w:szCs w:val="18"/>
          <w:lang w:val="zh-CN"/>
        </w:rPr>
        <w:t>确认培训人员或用户发现的错误</w:t>
      </w:r>
      <w:r>
        <w:rPr>
          <w:rFonts w:ascii="宋体"/>
          <w:kern w:val="0"/>
          <w:szCs w:val="18"/>
          <w:lang w:val="zh-CN"/>
        </w:rPr>
        <w:t>。</w:t>
      </w:r>
      <w:r>
        <w:rPr>
          <w:rFonts w:ascii="宋体" w:hint="eastAsia"/>
          <w:kern w:val="0"/>
          <w:szCs w:val="18"/>
          <w:lang w:val="zh-CN"/>
        </w:rPr>
        <w:t>如果知道是谁开发的</w:t>
      </w:r>
      <w:r>
        <w:rPr>
          <w:rFonts w:ascii="宋体"/>
          <w:kern w:val="0"/>
          <w:szCs w:val="18"/>
          <w:lang w:val="zh-CN"/>
        </w:rPr>
        <w:t>，</w:t>
      </w:r>
      <w:r>
        <w:rPr>
          <w:rFonts w:ascii="宋体" w:hint="eastAsia"/>
          <w:kern w:val="0"/>
          <w:szCs w:val="18"/>
          <w:lang w:val="zh-CN"/>
        </w:rPr>
        <w:t>可以指派给</w:t>
      </w:r>
      <w:r>
        <w:rPr>
          <w:rFonts w:ascii="宋体" w:hint="eastAsia"/>
          <w:kern w:val="0"/>
          <w:szCs w:val="18"/>
          <w:lang w:val="zh-CN"/>
        </w:rPr>
        <w:lastRenderedPageBreak/>
        <w:t>某个技术人员来处理。</w:t>
      </w:r>
    </w:p>
    <w:p w:rsidR="004A1DF5" w:rsidRDefault="004A1DF5">
      <w:pPr>
        <w:ind w:firstLineChars="200" w:firstLine="480"/>
        <w:rPr>
          <w:rFonts w:ascii="宋体"/>
          <w:kern w:val="0"/>
          <w:szCs w:val="18"/>
          <w:lang w:val="zh-CN"/>
        </w:rPr>
      </w:pPr>
      <w:r>
        <w:rPr>
          <w:rFonts w:ascii="宋体" w:hint="eastAsia"/>
          <w:kern w:val="0"/>
          <w:szCs w:val="18"/>
          <w:lang w:val="zh-CN"/>
        </w:rPr>
        <w:t>定位</w:t>
      </w:r>
      <w:r>
        <w:rPr>
          <w:rFonts w:ascii="宋体"/>
          <w:kern w:val="0"/>
          <w:szCs w:val="18"/>
          <w:lang w:val="zh-CN"/>
        </w:rPr>
        <w:t>：</w:t>
      </w:r>
      <w:r>
        <w:rPr>
          <w:rFonts w:ascii="宋体" w:hint="eastAsia"/>
          <w:kern w:val="0"/>
          <w:szCs w:val="18"/>
          <w:lang w:val="zh-CN"/>
        </w:rPr>
        <w:t>分配错误问题的解决人员，开发人员使用。</w:t>
      </w:r>
    </w:p>
    <w:p w:rsidR="004A1DF5" w:rsidRDefault="004A1DF5">
      <w:pPr>
        <w:ind w:firstLineChars="200" w:firstLine="480"/>
        <w:rPr>
          <w:rFonts w:ascii="宋体"/>
          <w:kern w:val="0"/>
          <w:szCs w:val="18"/>
          <w:lang w:val="zh-CN"/>
        </w:rPr>
      </w:pPr>
      <w:r>
        <w:rPr>
          <w:rFonts w:ascii="宋体" w:hint="eastAsia"/>
          <w:kern w:val="0"/>
          <w:szCs w:val="18"/>
          <w:lang w:val="zh-CN"/>
        </w:rPr>
        <w:t>验证</w:t>
      </w:r>
      <w:r>
        <w:rPr>
          <w:rFonts w:ascii="宋体"/>
          <w:kern w:val="0"/>
          <w:szCs w:val="18"/>
          <w:lang w:val="zh-CN"/>
        </w:rPr>
        <w:t>：</w:t>
      </w:r>
      <w:r>
        <w:rPr>
          <w:rFonts w:ascii="宋体" w:hint="eastAsia"/>
          <w:kern w:val="0"/>
          <w:szCs w:val="18"/>
          <w:lang w:val="zh-CN"/>
        </w:rPr>
        <w:t>验证技术人员已经处理的错误记录。</w:t>
      </w:r>
    </w:p>
    <w:p w:rsidR="004A1DF5" w:rsidRDefault="004A1DF5">
      <w:pPr>
        <w:ind w:firstLineChars="200" w:firstLine="480"/>
        <w:rPr>
          <w:rFonts w:ascii="宋体"/>
          <w:kern w:val="0"/>
          <w:szCs w:val="18"/>
          <w:lang w:val="zh-CN"/>
        </w:rPr>
      </w:pPr>
      <w:r>
        <w:rPr>
          <w:rFonts w:ascii="宋体" w:hint="eastAsia"/>
          <w:kern w:val="0"/>
          <w:szCs w:val="18"/>
          <w:lang w:val="zh-CN"/>
        </w:rPr>
        <w:t>工具：工具下有导出功能，导出已经查询出来的数据到</w:t>
      </w:r>
      <w:r>
        <w:rPr>
          <w:rFonts w:ascii="Arial" w:hAnsi="Arial" w:cs="Arial"/>
          <w:kern w:val="0"/>
          <w:szCs w:val="18"/>
          <w:lang w:val="zh-CN"/>
        </w:rPr>
        <w:t>EXCEL</w:t>
      </w:r>
      <w:r>
        <w:rPr>
          <w:rFonts w:ascii="Arial" w:hAnsi="Arial" w:cs="Arial" w:hint="eastAsia"/>
          <w:kern w:val="0"/>
          <w:szCs w:val="18"/>
          <w:lang w:val="zh-CN"/>
        </w:rPr>
        <w:t>中。</w:t>
      </w:r>
    </w:p>
    <w:p w:rsidR="004A1DF5" w:rsidRDefault="004A1DF5" w:rsidP="0004090F">
      <w:pPr>
        <w:autoSpaceDE w:val="0"/>
        <w:autoSpaceDN w:val="0"/>
        <w:adjustRightInd w:val="0"/>
        <w:jc w:val="left"/>
        <w:outlineLvl w:val="0"/>
        <w:rPr>
          <w:rFonts w:ascii="宋体"/>
          <w:b/>
          <w:bCs/>
          <w:kern w:val="0"/>
          <w:szCs w:val="18"/>
          <w:lang w:val="zh-CN"/>
        </w:rPr>
      </w:pPr>
      <w:r>
        <w:rPr>
          <w:rFonts w:ascii="宋体" w:hint="eastAsia"/>
          <w:b/>
          <w:bCs/>
          <w:kern w:val="0"/>
          <w:szCs w:val="18"/>
          <w:lang w:val="zh-CN"/>
        </w:rPr>
        <w:t>错误登记记录“当前状态”中的四种状态分别表示如下含义：</w:t>
      </w:r>
    </w:p>
    <w:p w:rsidR="004A1DF5" w:rsidRDefault="004A1DF5">
      <w:pPr>
        <w:ind w:firstLineChars="200" w:firstLine="480"/>
        <w:rPr>
          <w:rFonts w:ascii="宋体"/>
          <w:kern w:val="0"/>
          <w:szCs w:val="18"/>
          <w:lang w:val="zh-CN"/>
        </w:rPr>
      </w:pPr>
      <w:r>
        <w:rPr>
          <w:rFonts w:ascii="宋体" w:hint="eastAsia"/>
          <w:kern w:val="0"/>
          <w:szCs w:val="18"/>
          <w:lang w:val="zh-CN"/>
        </w:rPr>
        <w:t>已提交</w:t>
      </w:r>
      <w:r>
        <w:rPr>
          <w:rFonts w:ascii="宋体"/>
          <w:kern w:val="0"/>
          <w:szCs w:val="18"/>
          <w:lang w:val="zh-CN"/>
        </w:rPr>
        <w:t>：</w:t>
      </w:r>
      <w:r>
        <w:rPr>
          <w:rFonts w:ascii="宋体" w:hint="eastAsia"/>
          <w:kern w:val="0"/>
          <w:szCs w:val="18"/>
          <w:lang w:val="zh-CN"/>
        </w:rPr>
        <w:t>刚添加的记录</w:t>
      </w:r>
      <w:r>
        <w:rPr>
          <w:rFonts w:ascii="宋体"/>
          <w:kern w:val="0"/>
          <w:szCs w:val="18"/>
          <w:lang w:val="zh-CN"/>
        </w:rPr>
        <w:t>，</w:t>
      </w:r>
      <w:r>
        <w:rPr>
          <w:rFonts w:ascii="宋体" w:hint="eastAsia"/>
          <w:kern w:val="0"/>
          <w:szCs w:val="18"/>
          <w:lang w:val="zh-CN"/>
        </w:rPr>
        <w:t>提交人员可以修改。</w:t>
      </w:r>
    </w:p>
    <w:p w:rsidR="004A1DF5" w:rsidRDefault="004A1DF5">
      <w:pPr>
        <w:ind w:firstLineChars="200" w:firstLine="480"/>
        <w:rPr>
          <w:rFonts w:ascii="宋体" w:hAnsi="Arial" w:cs="Arial"/>
          <w:kern w:val="0"/>
          <w:szCs w:val="18"/>
          <w:lang w:val="zh-CN"/>
        </w:rPr>
      </w:pPr>
      <w:r>
        <w:rPr>
          <w:rFonts w:ascii="宋体" w:hAnsi="Arial" w:cs="Arial" w:hint="eastAsia"/>
          <w:kern w:val="0"/>
          <w:szCs w:val="18"/>
          <w:lang w:val="zh-CN"/>
        </w:rPr>
        <w:t>已确认提交</w:t>
      </w:r>
      <w:r>
        <w:rPr>
          <w:rFonts w:ascii="宋体" w:hAnsi="Arial" w:cs="Arial"/>
          <w:kern w:val="0"/>
          <w:szCs w:val="18"/>
          <w:lang w:val="zh-CN"/>
        </w:rPr>
        <w:t>：</w:t>
      </w:r>
      <w:r>
        <w:rPr>
          <w:rFonts w:ascii="宋体" w:hAnsi="Arial" w:cs="Arial" w:hint="eastAsia"/>
          <w:kern w:val="0"/>
          <w:szCs w:val="18"/>
          <w:lang w:val="zh-CN"/>
        </w:rPr>
        <w:t>已进行确认了的记录。</w:t>
      </w:r>
    </w:p>
    <w:p w:rsidR="004A1DF5" w:rsidRDefault="004A1DF5">
      <w:pPr>
        <w:ind w:firstLineChars="200" w:firstLine="480"/>
        <w:rPr>
          <w:rFonts w:ascii="宋体" w:hAnsi="Arial" w:cs="Arial"/>
          <w:kern w:val="0"/>
          <w:szCs w:val="18"/>
          <w:lang w:val="zh-CN"/>
        </w:rPr>
      </w:pPr>
      <w:r>
        <w:rPr>
          <w:rFonts w:ascii="宋体" w:hAnsi="Arial" w:cs="Arial" w:hint="eastAsia"/>
          <w:kern w:val="0"/>
          <w:szCs w:val="18"/>
          <w:lang w:val="zh-CN"/>
        </w:rPr>
        <w:t>已处理：技术人员已经处理,但还没有验证的记录。</w:t>
      </w:r>
    </w:p>
    <w:p w:rsidR="004A1DF5" w:rsidRDefault="004A1DF5">
      <w:pPr>
        <w:ind w:firstLineChars="200" w:firstLine="480"/>
        <w:rPr>
          <w:rFonts w:ascii="宋体" w:hAnsi="Arial" w:cs="Arial"/>
          <w:kern w:val="0"/>
          <w:szCs w:val="18"/>
          <w:lang w:val="zh-CN"/>
        </w:rPr>
      </w:pPr>
      <w:r>
        <w:rPr>
          <w:rFonts w:ascii="宋体" w:hAnsi="Arial" w:cs="Arial" w:hint="eastAsia"/>
          <w:kern w:val="0"/>
          <w:szCs w:val="18"/>
          <w:lang w:val="zh-CN"/>
        </w:rPr>
        <w:t>已验证：技术人员处理完毕之后</w:t>
      </w:r>
      <w:r>
        <w:rPr>
          <w:rFonts w:ascii="宋体" w:hAnsi="Arial" w:cs="Arial"/>
          <w:kern w:val="0"/>
          <w:szCs w:val="18"/>
          <w:lang w:val="zh-CN"/>
        </w:rPr>
        <w:t>，</w:t>
      </w:r>
      <w:r>
        <w:rPr>
          <w:rFonts w:ascii="宋体" w:hAnsi="Arial" w:cs="Arial" w:hint="eastAsia"/>
          <w:kern w:val="0"/>
          <w:szCs w:val="18"/>
          <w:lang w:val="zh-CN"/>
        </w:rPr>
        <w:t>已经验证的记录。</w:t>
      </w:r>
    </w:p>
    <w:p w:rsidR="004A1DF5" w:rsidRDefault="004A1DF5"/>
    <w:p w:rsidR="004A1DF5" w:rsidRDefault="004A1DF5" w:rsidP="0004090F">
      <w:pPr>
        <w:pStyle w:val="30"/>
        <w:spacing w:line="360" w:lineRule="auto"/>
        <w:sectPr w:rsidR="004A1DF5">
          <w:footerReference w:type="default" r:id="rId17"/>
          <w:pgSz w:w="11906" w:h="16838"/>
          <w:pgMar w:top="1440" w:right="1797" w:bottom="1440" w:left="1797" w:header="851" w:footer="992" w:gutter="0"/>
          <w:pgNumType w:start="1" w:chapStyle="1"/>
          <w:cols w:space="425"/>
          <w:docGrid w:type="lines" w:linePitch="312"/>
        </w:sectPr>
      </w:pPr>
    </w:p>
    <w:p w:rsidR="004A1DF5" w:rsidRDefault="004A1DF5" w:rsidP="0004090F">
      <w:pPr>
        <w:pStyle w:val="30"/>
        <w:spacing w:line="360" w:lineRule="auto"/>
      </w:pPr>
      <w:bookmarkStart w:id="23" w:name="_Toc186273554"/>
      <w:r>
        <w:rPr>
          <w:rFonts w:hint="eastAsia"/>
        </w:rPr>
        <w:lastRenderedPageBreak/>
        <w:t>第二章</w:t>
      </w:r>
      <w:r>
        <w:rPr>
          <w:rFonts w:hint="eastAsia"/>
        </w:rPr>
        <w:t xml:space="preserve">  </w:t>
      </w:r>
      <w:r>
        <w:rPr>
          <w:rFonts w:hint="eastAsia"/>
        </w:rPr>
        <w:t>客户管理</w:t>
      </w:r>
      <w:bookmarkEnd w:id="23"/>
    </w:p>
    <w:p w:rsidR="004A1DF5" w:rsidRDefault="004A1DF5">
      <w:pPr>
        <w:ind w:firstLineChars="200" w:firstLine="480"/>
      </w:pPr>
      <w:r>
        <w:rPr>
          <w:rFonts w:hint="eastAsia"/>
        </w:rPr>
        <w:t>本章主要提供以下方面的功能：</w:t>
      </w:r>
    </w:p>
    <w:p w:rsidR="004A1DF5" w:rsidRDefault="004A1DF5">
      <w:pPr>
        <w:numPr>
          <w:ilvl w:val="0"/>
          <w:numId w:val="21"/>
        </w:numPr>
        <w:ind w:left="0"/>
      </w:pPr>
      <w:r>
        <w:rPr>
          <w:rFonts w:hint="eastAsia"/>
        </w:rPr>
        <w:t>建立个人客户、单位客户并对其进行维护和查询。</w:t>
      </w:r>
    </w:p>
    <w:p w:rsidR="004A1DF5" w:rsidRDefault="004A1DF5">
      <w:pPr>
        <w:numPr>
          <w:ilvl w:val="0"/>
          <w:numId w:val="21"/>
        </w:numPr>
        <w:ind w:left="0"/>
      </w:pPr>
      <w:r>
        <w:rPr>
          <w:rFonts w:hint="eastAsia"/>
        </w:rPr>
        <w:t>开立一卡通、存折、单位结算户、公司卡等户口并对其维护及查询。</w:t>
      </w:r>
    </w:p>
    <w:p w:rsidR="004A1DF5" w:rsidRDefault="004A1DF5">
      <w:pPr>
        <w:pStyle w:val="xl31"/>
        <w:widowControl w:val="0"/>
        <w:numPr>
          <w:ilvl w:val="0"/>
          <w:numId w:val="21"/>
        </w:numPr>
        <w:spacing w:before="0" w:beforeAutospacing="0" w:after="0" w:afterAutospacing="0"/>
        <w:ind w:left="0"/>
        <w:rPr>
          <w:rFonts w:ascii="Times New Roman" w:hAnsi="Times New Roman"/>
          <w:kern w:val="2"/>
        </w:rPr>
      </w:pPr>
      <w:r>
        <w:rPr>
          <w:rFonts w:ascii="Times New Roman" w:hAnsi="Times New Roman" w:hint="eastAsia"/>
          <w:kern w:val="2"/>
        </w:rPr>
        <w:t>处理户口相关的特殊业务，包括：</w:t>
      </w:r>
    </w:p>
    <w:p w:rsidR="004A1DF5" w:rsidRDefault="004A1DF5">
      <w:pPr>
        <w:numPr>
          <w:ilvl w:val="1"/>
          <w:numId w:val="22"/>
        </w:numPr>
      </w:pPr>
      <w:r>
        <w:rPr>
          <w:rFonts w:hint="eastAsia"/>
        </w:rPr>
        <w:t>各类户口冻结、解冻、扣划。</w:t>
      </w:r>
    </w:p>
    <w:p w:rsidR="004A1DF5" w:rsidRDefault="004A1DF5">
      <w:pPr>
        <w:numPr>
          <w:ilvl w:val="1"/>
          <w:numId w:val="22"/>
        </w:numPr>
      </w:pPr>
      <w:r>
        <w:rPr>
          <w:rFonts w:hint="eastAsia"/>
        </w:rPr>
        <w:t>各类户口密码的挂失、解挂。</w:t>
      </w:r>
    </w:p>
    <w:p w:rsidR="004A1DF5" w:rsidRDefault="004A1DF5">
      <w:pPr>
        <w:numPr>
          <w:ilvl w:val="1"/>
          <w:numId w:val="22"/>
        </w:numPr>
      </w:pPr>
      <w:r>
        <w:rPr>
          <w:rFonts w:hint="eastAsia"/>
        </w:rPr>
        <w:t>卡、折、单类户口的凭证挂失、解挂与更换。</w:t>
      </w:r>
    </w:p>
    <w:p w:rsidR="004A1DF5" w:rsidRDefault="004A1DF5">
      <w:pPr>
        <w:numPr>
          <w:ilvl w:val="1"/>
          <w:numId w:val="22"/>
        </w:numPr>
      </w:pPr>
      <w:r>
        <w:rPr>
          <w:rFonts w:hint="eastAsia"/>
        </w:rPr>
        <w:t>各类户口支取依据的设置与修改。</w:t>
      </w:r>
    </w:p>
    <w:p w:rsidR="004A1DF5" w:rsidRDefault="004A1DF5">
      <w:pPr>
        <w:numPr>
          <w:ilvl w:val="1"/>
          <w:numId w:val="22"/>
        </w:numPr>
      </w:pPr>
      <w:r>
        <w:rPr>
          <w:rFonts w:hint="eastAsia"/>
        </w:rPr>
        <w:t>卡</w:t>
      </w:r>
      <w:r>
        <w:rPr>
          <w:rFonts w:hint="eastAsia"/>
        </w:rPr>
        <w:t>/</w:t>
      </w:r>
      <w:r>
        <w:rPr>
          <w:rFonts w:hint="eastAsia"/>
        </w:rPr>
        <w:t>折类户口的重写磁。</w:t>
      </w:r>
    </w:p>
    <w:p w:rsidR="004A1DF5" w:rsidRDefault="004A1DF5">
      <w:pPr>
        <w:numPr>
          <w:ilvl w:val="1"/>
          <w:numId w:val="22"/>
        </w:numPr>
      </w:pPr>
      <w:r>
        <w:rPr>
          <w:rFonts w:hint="eastAsia"/>
        </w:rPr>
        <w:t>存款证明的开立、提前解冻以及更换等。</w:t>
      </w:r>
    </w:p>
    <w:p w:rsidR="004A1DF5" w:rsidRDefault="004A1DF5">
      <w:pPr>
        <w:numPr>
          <w:ilvl w:val="1"/>
          <w:numId w:val="22"/>
        </w:numPr>
      </w:pPr>
      <w:r>
        <w:rPr>
          <w:rFonts w:hint="eastAsia"/>
        </w:rPr>
        <w:t>其他特殊业务。</w:t>
      </w:r>
    </w:p>
    <w:p w:rsidR="004A1DF5" w:rsidRDefault="004A1DF5">
      <w:pPr>
        <w:numPr>
          <w:ilvl w:val="0"/>
          <w:numId w:val="21"/>
        </w:numPr>
        <w:ind w:left="0"/>
        <w:rPr>
          <w:rFonts w:ascii="宋体" w:hAnsi="宋体"/>
        </w:rPr>
      </w:pPr>
      <w:r>
        <w:rPr>
          <w:rFonts w:ascii="宋体" w:hAnsi="宋体" w:hint="eastAsia"/>
        </w:rPr>
        <w:t>公司卡的开立及相关管理。</w:t>
      </w:r>
    </w:p>
    <w:p w:rsidR="004A1DF5" w:rsidRDefault="004A1DF5">
      <w:pPr>
        <w:numPr>
          <w:ilvl w:val="0"/>
          <w:numId w:val="21"/>
        </w:numPr>
        <w:ind w:left="0"/>
        <w:rPr>
          <w:rFonts w:ascii="宋体" w:hAnsi="宋体"/>
        </w:rPr>
      </w:pPr>
      <w:r>
        <w:rPr>
          <w:rFonts w:ascii="宋体" w:hAnsi="宋体" w:hint="eastAsia"/>
        </w:rPr>
        <w:t>客户相关服务协议的管理，包括自助转账、专业版管理、网上支付、POS消费限额管理、集团协议转账、协定存款、收费及扣费协议。</w:t>
      </w:r>
    </w:p>
    <w:p w:rsidR="004A1DF5" w:rsidRDefault="004A1DF5">
      <w:pPr>
        <w:numPr>
          <w:ilvl w:val="0"/>
          <w:numId w:val="21"/>
        </w:numPr>
        <w:ind w:left="0"/>
        <w:rPr>
          <w:rFonts w:ascii="宋体" w:hAnsi="宋体"/>
        </w:rPr>
      </w:pPr>
      <w:r>
        <w:rPr>
          <w:rFonts w:ascii="宋体" w:hAnsi="宋体" w:hint="eastAsia"/>
        </w:rPr>
        <w:t>客户回单的查询及打印。</w:t>
      </w:r>
    </w:p>
    <w:p w:rsidR="004A1DF5" w:rsidRDefault="009523FE" w:rsidP="0004090F">
      <w:pPr>
        <w:pStyle w:val="4"/>
        <w:spacing w:line="360" w:lineRule="auto"/>
      </w:pPr>
      <w:r>
        <w:fldChar w:fldCharType="begin"/>
      </w:r>
      <w:r w:rsidR="004A1DF5">
        <w:instrText xml:space="preserve"> TOC </w:instrText>
      </w:r>
      <w:r w:rsidR="004A1DF5">
        <w:rPr>
          <w:rFonts w:hint="eastAsia"/>
        </w:rPr>
        <w:instrText>\o "1-4" \h \z \t "</w:instrText>
      </w:r>
      <w:r w:rsidR="004A1DF5">
        <w:rPr>
          <w:rFonts w:hint="eastAsia"/>
        </w:rPr>
        <w:instrText>标题</w:instrText>
      </w:r>
      <w:r w:rsidR="004A1DF5">
        <w:rPr>
          <w:rFonts w:hint="eastAsia"/>
        </w:rPr>
        <w:instrText xml:space="preserve"> 4,4"</w:instrText>
      </w:r>
      <w:r w:rsidR="004A1DF5">
        <w:instrText xml:space="preserve"> </w:instrText>
      </w:r>
      <w:r>
        <w:fldChar w:fldCharType="end"/>
      </w:r>
      <w:bookmarkStart w:id="24" w:name="_Toc186273555"/>
      <w:r w:rsidR="004A1DF5">
        <w:rPr>
          <w:rFonts w:hint="eastAsia"/>
        </w:rPr>
        <w:t>第一节</w:t>
      </w:r>
      <w:r w:rsidR="004A1DF5">
        <w:rPr>
          <w:rFonts w:hint="eastAsia"/>
        </w:rPr>
        <w:t xml:space="preserve">  </w:t>
      </w:r>
      <w:r w:rsidR="004A1DF5">
        <w:rPr>
          <w:rFonts w:hint="eastAsia"/>
        </w:rPr>
        <w:t>个人客户</w:t>
      </w:r>
      <w:bookmarkEnd w:id="24"/>
    </w:p>
    <w:p w:rsidR="004A1DF5" w:rsidRDefault="004A1DF5">
      <w:pPr>
        <w:pStyle w:val="32"/>
        <w:spacing w:line="360" w:lineRule="auto"/>
        <w:ind w:rightChars="12" w:right="29" w:firstLineChars="200" w:firstLine="480"/>
        <w:rPr>
          <w:sz w:val="24"/>
        </w:rPr>
      </w:pPr>
      <w:r>
        <w:rPr>
          <w:rFonts w:hint="eastAsia"/>
          <w:sz w:val="24"/>
        </w:rPr>
        <w:t>本节中主要介绍了个人客户的建立、查询、维护以及主要个人负债产品（一卡通、存折）的开</w:t>
      </w:r>
      <w:r>
        <w:rPr>
          <w:rFonts w:hint="eastAsia"/>
          <w:sz w:val="24"/>
        </w:rPr>
        <w:t>/</w:t>
      </w:r>
      <w:r>
        <w:rPr>
          <w:rFonts w:hint="eastAsia"/>
          <w:sz w:val="24"/>
        </w:rPr>
        <w:t>销户操作方法。</w:t>
      </w:r>
    </w:p>
    <w:p w:rsidR="004A1DF5" w:rsidRDefault="004A1DF5">
      <w:pPr>
        <w:pStyle w:val="32"/>
        <w:spacing w:line="360" w:lineRule="auto"/>
        <w:ind w:rightChars="12" w:right="29" w:firstLineChars="200" w:firstLine="480"/>
        <w:rPr>
          <w:sz w:val="24"/>
        </w:rPr>
      </w:pPr>
      <w:r>
        <w:rPr>
          <w:rFonts w:hint="eastAsia"/>
          <w:sz w:val="24"/>
        </w:rPr>
        <w:t>个人客户子系统通过按自然人名称和个人身份证明登记的对私客户建立全行统一的客户号方式，为我行管理、开发、服务个人客户搭建一个基础信息平台。</w:t>
      </w:r>
    </w:p>
    <w:p w:rsidR="004A1DF5" w:rsidRDefault="004A1DF5" w:rsidP="0004090F">
      <w:pPr>
        <w:pStyle w:val="5"/>
      </w:pPr>
      <w:r>
        <w:rPr>
          <w:rFonts w:hint="eastAsia"/>
        </w:rPr>
        <w:t>一、开立个人客户号（业务代码</w:t>
      </w:r>
      <w:r>
        <w:rPr>
          <w:rFonts w:hint="eastAsia"/>
        </w:rPr>
        <w:t>1011</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szCs w:val="20"/>
        </w:rPr>
        <w:t>为个人客户开立个人客户号，一般在个人客户首次申请我行卡</w:t>
      </w:r>
      <w:r>
        <w:rPr>
          <w:rFonts w:hint="eastAsia"/>
          <w:szCs w:val="20"/>
        </w:rPr>
        <w:t>/</w:t>
      </w:r>
      <w:r>
        <w:rPr>
          <w:rFonts w:hint="eastAsia"/>
          <w:szCs w:val="20"/>
        </w:rPr>
        <w:t>折时使用，</w:t>
      </w:r>
      <w:r>
        <w:rPr>
          <w:rFonts w:hint="eastAsia"/>
        </w:rPr>
        <w:t>（开一卡通、存折等个人业务产品时会调用该功能）。但也可以仅仅开立个人客</w:t>
      </w:r>
      <w:r>
        <w:rPr>
          <w:rFonts w:hint="eastAsia"/>
        </w:rPr>
        <w:lastRenderedPageBreak/>
        <w:t>户号，供客户经理等管理客户使用。</w:t>
      </w:r>
    </w:p>
    <w:p w:rsidR="004A1DF5" w:rsidRDefault="004A1DF5">
      <w:pPr>
        <w:ind w:firstLineChars="200" w:firstLine="480"/>
      </w:pPr>
      <w:r>
        <w:rPr>
          <w:rFonts w:hint="eastAsia"/>
        </w:rPr>
        <w:t>客户信息系统是为在我行开立账户、办理各类业务或作为我行发展目标的客户建立的档案数据库。它通过完整、详细记录客户信息，为银行经营活动的核算和管理提供科学合理的决策依据。客户信息系统的信息可由各个业务部门共享。</w:t>
      </w:r>
    </w:p>
    <w:p w:rsidR="004A1DF5" w:rsidRDefault="004A1DF5" w:rsidP="0004090F">
      <w:pPr>
        <w:pStyle w:val="6"/>
        <w:spacing w:line="360" w:lineRule="auto"/>
      </w:pPr>
      <w:r>
        <w:rPr>
          <w:rFonts w:hint="eastAsia"/>
        </w:rPr>
        <w:t>（二）风险提示</w:t>
      </w:r>
    </w:p>
    <w:p w:rsidR="004A1DF5" w:rsidRDefault="004A1DF5">
      <w:pPr>
        <w:ind w:firstLineChars="200" w:firstLine="480"/>
      </w:pPr>
      <w:r>
        <w:rPr>
          <w:rFonts w:hint="eastAsia"/>
        </w:rPr>
        <w:t>开立客户后即作为资料永久保管，不能进行删除。</w:t>
      </w:r>
    </w:p>
    <w:p w:rsidR="004A1DF5" w:rsidRDefault="004A1DF5" w:rsidP="0004090F">
      <w:pPr>
        <w:pStyle w:val="6"/>
        <w:spacing w:line="360" w:lineRule="auto"/>
      </w:pPr>
      <w:r>
        <w:rPr>
          <w:rFonts w:hint="eastAsia"/>
        </w:rPr>
        <w:t>（三）术语解释和参数说明</w:t>
      </w:r>
    </w:p>
    <w:tbl>
      <w:tblPr>
        <w:tblW w:w="82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6120"/>
      </w:tblGrid>
      <w:tr w:rsidR="004A1DF5">
        <w:trPr>
          <w:trHeight w:val="255"/>
        </w:trPr>
        <w:tc>
          <w:tcPr>
            <w:tcW w:w="2160" w:type="dxa"/>
          </w:tcPr>
          <w:p w:rsidR="004A1DF5" w:rsidRDefault="004A1DF5">
            <w:pPr>
              <w:spacing w:line="240" w:lineRule="auto"/>
              <w:rPr>
                <w:sz w:val="21"/>
              </w:rPr>
            </w:pPr>
            <w:r>
              <w:rPr>
                <w:rFonts w:hint="eastAsia"/>
                <w:sz w:val="21"/>
              </w:rPr>
              <w:t>证件姓名</w:t>
            </w:r>
          </w:p>
        </w:tc>
        <w:tc>
          <w:tcPr>
            <w:tcW w:w="6120" w:type="dxa"/>
          </w:tcPr>
          <w:p w:rsidR="004A1DF5" w:rsidRDefault="004A1DF5">
            <w:pPr>
              <w:spacing w:line="240" w:lineRule="auto"/>
              <w:rPr>
                <w:sz w:val="21"/>
              </w:rPr>
            </w:pPr>
            <w:r>
              <w:rPr>
                <w:rFonts w:hint="eastAsia"/>
                <w:sz w:val="21"/>
              </w:rPr>
              <w:t>客户所持开户证件上所标注的姓名。本系统中可录入</w:t>
            </w:r>
            <w:r>
              <w:rPr>
                <w:rFonts w:hint="eastAsia"/>
                <w:sz w:val="21"/>
              </w:rPr>
              <w:t>200</w:t>
            </w:r>
            <w:r>
              <w:rPr>
                <w:rFonts w:hint="eastAsia"/>
                <w:sz w:val="21"/>
              </w:rPr>
              <w:t>个字符。</w:t>
            </w:r>
          </w:p>
        </w:tc>
      </w:tr>
      <w:tr w:rsidR="004A1DF5">
        <w:trPr>
          <w:trHeight w:val="255"/>
        </w:trPr>
        <w:tc>
          <w:tcPr>
            <w:tcW w:w="2160" w:type="dxa"/>
          </w:tcPr>
          <w:p w:rsidR="004A1DF5" w:rsidRDefault="004A1DF5">
            <w:pPr>
              <w:spacing w:line="240" w:lineRule="auto"/>
              <w:rPr>
                <w:sz w:val="21"/>
              </w:rPr>
            </w:pPr>
            <w:r>
              <w:rPr>
                <w:rFonts w:hint="eastAsia"/>
                <w:sz w:val="21"/>
              </w:rPr>
              <w:t>证件国别地区</w:t>
            </w:r>
          </w:p>
        </w:tc>
        <w:tc>
          <w:tcPr>
            <w:tcW w:w="6120" w:type="dxa"/>
          </w:tcPr>
          <w:p w:rsidR="004A1DF5" w:rsidRDefault="004A1DF5">
            <w:pPr>
              <w:spacing w:line="240" w:lineRule="auto"/>
              <w:rPr>
                <w:sz w:val="21"/>
              </w:rPr>
            </w:pPr>
            <w:r>
              <w:rPr>
                <w:rFonts w:hint="eastAsia"/>
                <w:sz w:val="21"/>
              </w:rPr>
              <w:t>开户人所持“开户证件”的签发国别，如台湾居民在大陆办理开户手续，所持的开户证件为“台湾居民大陆通行证”，其证件国别则为“中华人民共和国”，港澳居民类似。</w:t>
            </w:r>
          </w:p>
        </w:tc>
      </w:tr>
      <w:tr w:rsidR="004A1DF5">
        <w:trPr>
          <w:trHeight w:val="289"/>
        </w:trPr>
        <w:tc>
          <w:tcPr>
            <w:tcW w:w="2160" w:type="dxa"/>
          </w:tcPr>
          <w:p w:rsidR="004A1DF5" w:rsidRDefault="004A1DF5">
            <w:pPr>
              <w:spacing w:line="240" w:lineRule="auto"/>
              <w:rPr>
                <w:sz w:val="21"/>
              </w:rPr>
            </w:pPr>
            <w:r>
              <w:rPr>
                <w:rFonts w:hint="eastAsia"/>
                <w:sz w:val="21"/>
              </w:rPr>
              <w:t>客户国别地区</w:t>
            </w:r>
          </w:p>
        </w:tc>
        <w:tc>
          <w:tcPr>
            <w:tcW w:w="6120" w:type="dxa"/>
          </w:tcPr>
          <w:p w:rsidR="004A1DF5" w:rsidRDefault="004A1DF5">
            <w:pPr>
              <w:spacing w:line="240" w:lineRule="auto"/>
              <w:rPr>
                <w:sz w:val="21"/>
              </w:rPr>
            </w:pPr>
            <w:r>
              <w:rPr>
                <w:rFonts w:hint="eastAsia"/>
                <w:sz w:val="21"/>
              </w:rPr>
              <w:t>客户本人户籍所属的国别（地区）</w:t>
            </w:r>
          </w:p>
        </w:tc>
      </w:tr>
      <w:tr w:rsidR="004A1DF5">
        <w:trPr>
          <w:trHeight w:val="281"/>
        </w:trPr>
        <w:tc>
          <w:tcPr>
            <w:tcW w:w="2160" w:type="dxa"/>
          </w:tcPr>
          <w:p w:rsidR="004A1DF5" w:rsidRDefault="004A1DF5">
            <w:pPr>
              <w:spacing w:line="240" w:lineRule="auto"/>
              <w:rPr>
                <w:sz w:val="21"/>
              </w:rPr>
            </w:pPr>
            <w:r>
              <w:rPr>
                <w:rFonts w:hint="eastAsia"/>
                <w:sz w:val="21"/>
              </w:rPr>
              <w:t>相关证件（</w:t>
            </w:r>
            <w:r>
              <w:rPr>
                <w:rFonts w:hint="eastAsia"/>
                <w:sz w:val="21"/>
              </w:rPr>
              <w:t>11</w:t>
            </w:r>
            <w:r>
              <w:rPr>
                <w:rFonts w:hint="eastAsia"/>
                <w:sz w:val="21"/>
              </w:rPr>
              <w:t>）</w:t>
            </w:r>
          </w:p>
        </w:tc>
        <w:tc>
          <w:tcPr>
            <w:tcW w:w="6120" w:type="dxa"/>
          </w:tcPr>
          <w:p w:rsidR="004A1DF5" w:rsidRDefault="004A1DF5">
            <w:pPr>
              <w:spacing w:line="240" w:lineRule="auto"/>
              <w:rPr>
                <w:sz w:val="21"/>
              </w:rPr>
            </w:pPr>
            <w:r>
              <w:rPr>
                <w:rFonts w:hint="eastAsia"/>
                <w:sz w:val="21"/>
              </w:rPr>
              <w:t>客户的其他有效证件</w:t>
            </w:r>
          </w:p>
        </w:tc>
      </w:tr>
      <w:tr w:rsidR="004A1DF5">
        <w:trPr>
          <w:trHeight w:val="510"/>
        </w:trPr>
        <w:tc>
          <w:tcPr>
            <w:tcW w:w="2160" w:type="dxa"/>
          </w:tcPr>
          <w:p w:rsidR="004A1DF5" w:rsidRDefault="004A1DF5">
            <w:pPr>
              <w:spacing w:line="240" w:lineRule="auto"/>
              <w:rPr>
                <w:sz w:val="21"/>
              </w:rPr>
            </w:pPr>
            <w:r>
              <w:rPr>
                <w:rFonts w:hint="eastAsia"/>
                <w:sz w:val="21"/>
              </w:rPr>
              <w:t>英文</w:t>
            </w:r>
            <w:r>
              <w:rPr>
                <w:rFonts w:hint="eastAsia"/>
                <w:sz w:val="21"/>
              </w:rPr>
              <w:t>/</w:t>
            </w:r>
            <w:r>
              <w:rPr>
                <w:rFonts w:hint="eastAsia"/>
                <w:sz w:val="21"/>
              </w:rPr>
              <w:t>拼音名</w:t>
            </w:r>
          </w:p>
        </w:tc>
        <w:tc>
          <w:tcPr>
            <w:tcW w:w="6120" w:type="dxa"/>
          </w:tcPr>
          <w:p w:rsidR="004A1DF5" w:rsidRDefault="004A1DF5">
            <w:pPr>
              <w:spacing w:line="240" w:lineRule="auto"/>
              <w:rPr>
                <w:sz w:val="21"/>
              </w:rPr>
            </w:pPr>
            <w:r>
              <w:rPr>
                <w:rFonts w:hint="eastAsia"/>
                <w:sz w:val="21"/>
              </w:rPr>
              <w:t>客户的英文姓名或者中文的拼音方式</w:t>
            </w:r>
          </w:p>
        </w:tc>
      </w:tr>
      <w:tr w:rsidR="004A1DF5">
        <w:trPr>
          <w:trHeight w:val="510"/>
        </w:trPr>
        <w:tc>
          <w:tcPr>
            <w:tcW w:w="2160" w:type="dxa"/>
          </w:tcPr>
          <w:p w:rsidR="004A1DF5" w:rsidRDefault="004A1DF5">
            <w:pPr>
              <w:spacing w:line="240" w:lineRule="auto"/>
              <w:rPr>
                <w:sz w:val="21"/>
              </w:rPr>
            </w:pPr>
            <w:r>
              <w:rPr>
                <w:rFonts w:hint="eastAsia"/>
                <w:sz w:val="21"/>
              </w:rPr>
              <w:t>老客户</w:t>
            </w:r>
          </w:p>
        </w:tc>
        <w:tc>
          <w:tcPr>
            <w:tcW w:w="6120" w:type="dxa"/>
          </w:tcPr>
          <w:p w:rsidR="004A1DF5" w:rsidRDefault="004A1DF5">
            <w:pPr>
              <w:spacing w:line="240" w:lineRule="auto"/>
              <w:rPr>
                <w:sz w:val="21"/>
              </w:rPr>
            </w:pPr>
            <w:r>
              <w:rPr>
                <w:rFonts w:hint="eastAsia"/>
                <w:sz w:val="21"/>
              </w:rPr>
              <w:t>已在我行开立客户号的客户，系统中表现为存在相同姓名、证件国别、证件类型、证件资料的客户（如有相同证件类型和证件号码，系统自动提示需用户确认）。</w:t>
            </w:r>
          </w:p>
        </w:tc>
      </w:tr>
      <w:tr w:rsidR="004A1DF5">
        <w:trPr>
          <w:trHeight w:val="510"/>
        </w:trPr>
        <w:tc>
          <w:tcPr>
            <w:tcW w:w="2160" w:type="dxa"/>
          </w:tcPr>
          <w:p w:rsidR="004A1DF5" w:rsidRDefault="004A1DF5">
            <w:pPr>
              <w:spacing w:line="240" w:lineRule="auto"/>
              <w:rPr>
                <w:sz w:val="21"/>
              </w:rPr>
            </w:pPr>
            <w:r>
              <w:rPr>
                <w:rFonts w:hint="eastAsia"/>
                <w:sz w:val="21"/>
              </w:rPr>
              <w:t>相关证件号</w:t>
            </w:r>
          </w:p>
        </w:tc>
        <w:tc>
          <w:tcPr>
            <w:tcW w:w="6120" w:type="dxa"/>
          </w:tcPr>
          <w:p w:rsidR="004A1DF5" w:rsidRDefault="004A1DF5">
            <w:pPr>
              <w:spacing w:line="240" w:lineRule="auto"/>
              <w:rPr>
                <w:sz w:val="21"/>
              </w:rPr>
            </w:pPr>
            <w:r>
              <w:rPr>
                <w:rFonts w:hint="eastAsia"/>
                <w:sz w:val="21"/>
              </w:rPr>
              <w:t>证件上的其他号码，如护照上的身份证号等。</w:t>
            </w:r>
          </w:p>
        </w:tc>
      </w:tr>
    </w:tbl>
    <w:p w:rsidR="004A1DF5" w:rsidRDefault="004A1DF5">
      <w:pPr>
        <w:pStyle w:val="6"/>
        <w:spacing w:line="360" w:lineRule="auto"/>
      </w:pPr>
      <w:r>
        <w:rPr>
          <w:rFonts w:hint="eastAsia"/>
        </w:rPr>
        <w:t>（四）操作要点</w:t>
      </w:r>
    </w:p>
    <w:p w:rsidR="004A1DF5" w:rsidRDefault="004A1DF5" w:rsidP="00E538B8">
      <w:pPr>
        <w:numPr>
          <w:ilvl w:val="0"/>
          <w:numId w:val="331"/>
        </w:numPr>
        <w:ind w:firstLine="454"/>
      </w:pPr>
      <w:r>
        <w:rPr>
          <w:rFonts w:hint="eastAsia"/>
        </w:rPr>
        <w:t>系统根据</w:t>
      </w:r>
      <w:r w:rsidRPr="002E477D">
        <w:rPr>
          <w:rFonts w:hint="eastAsia"/>
          <w:color w:val="FF0000"/>
        </w:rPr>
        <w:t>客户姓名、证件国别、证件类型和证件号码</w:t>
      </w:r>
      <w:r>
        <w:rPr>
          <w:rFonts w:hint="eastAsia"/>
        </w:rPr>
        <w:t>四个要素来判断客户是否已在我行开立客户号，如四要素完全相同则不得新开客户号。对于仅证件类型和证件号码相同的客户，则列示客户号列表，供用户确认是否存在老客户，经主管授权后方能继续。</w:t>
      </w:r>
    </w:p>
    <w:p w:rsidR="004A1DF5" w:rsidRDefault="004A1DF5" w:rsidP="00E538B8">
      <w:pPr>
        <w:numPr>
          <w:ilvl w:val="0"/>
          <w:numId w:val="331"/>
        </w:numPr>
        <w:ind w:firstLine="454"/>
      </w:pPr>
      <w:r>
        <w:rPr>
          <w:rFonts w:hint="eastAsia"/>
        </w:rPr>
        <w:t>系统根据用户录入的信息判断是否黑名单客户，如是则需要授权方能继续。</w:t>
      </w:r>
    </w:p>
    <w:p w:rsidR="004A1DF5" w:rsidRDefault="004A1DF5" w:rsidP="00E538B8">
      <w:pPr>
        <w:numPr>
          <w:ilvl w:val="0"/>
          <w:numId w:val="331"/>
        </w:numPr>
        <w:ind w:firstLine="454"/>
      </w:pPr>
      <w:r>
        <w:rPr>
          <w:rFonts w:hint="eastAsia"/>
        </w:rPr>
        <w:t>客户证件为中国居民身份证时，对已经使用</w:t>
      </w:r>
      <w:r>
        <w:rPr>
          <w:rFonts w:hint="eastAsia"/>
        </w:rPr>
        <w:t>15</w:t>
      </w:r>
      <w:r>
        <w:rPr>
          <w:rFonts w:hint="eastAsia"/>
        </w:rPr>
        <w:t>位身份证开立客户号的，如输入的是</w:t>
      </w:r>
      <w:r>
        <w:rPr>
          <w:rFonts w:hint="eastAsia"/>
        </w:rPr>
        <w:t>18</w:t>
      </w:r>
      <w:r>
        <w:rPr>
          <w:rFonts w:hint="eastAsia"/>
        </w:rPr>
        <w:t>位身份证号码，系统提示</w:t>
      </w:r>
      <w:r>
        <w:t>15</w:t>
      </w:r>
      <w:r>
        <w:rPr>
          <w:rFonts w:hint="eastAsia"/>
        </w:rPr>
        <w:t>位身份证号码，柜员需要维护身份证。</w:t>
      </w:r>
    </w:p>
    <w:p w:rsidR="004A1DF5" w:rsidRDefault="004A1DF5" w:rsidP="00E538B8">
      <w:pPr>
        <w:numPr>
          <w:ilvl w:val="0"/>
          <w:numId w:val="331"/>
        </w:numPr>
        <w:ind w:firstLine="454"/>
      </w:pPr>
      <w:r>
        <w:rPr>
          <w:rFonts w:hint="eastAsia"/>
        </w:rPr>
        <w:t>新开客户证件号码中有英文字母的情况下，录入小写字母开户，系统自动更新成大写字母。</w:t>
      </w:r>
    </w:p>
    <w:p w:rsidR="004A1DF5" w:rsidRDefault="004A1DF5" w:rsidP="00E538B8">
      <w:pPr>
        <w:numPr>
          <w:ilvl w:val="0"/>
          <w:numId w:val="331"/>
        </w:numPr>
        <w:ind w:firstLine="454"/>
      </w:pPr>
      <w:r>
        <w:rPr>
          <w:rFonts w:hint="eastAsia"/>
        </w:rPr>
        <w:lastRenderedPageBreak/>
        <w:t>客户号编码规则是：</w:t>
      </w:r>
      <w:r>
        <w:rPr>
          <w:rFonts w:hint="eastAsia"/>
        </w:rPr>
        <w:t>3</w:t>
      </w:r>
      <w:r>
        <w:rPr>
          <w:rFonts w:hint="eastAsia"/>
        </w:rPr>
        <w:t>位客户号前缀＋</w:t>
      </w:r>
      <w:r>
        <w:rPr>
          <w:rFonts w:hint="eastAsia"/>
        </w:rPr>
        <w:t>7</w:t>
      </w:r>
      <w:r>
        <w:rPr>
          <w:rFonts w:hint="eastAsia"/>
        </w:rPr>
        <w:t>位顺序号，不含校验位，顺序号首位</w:t>
      </w:r>
      <w:r>
        <w:rPr>
          <w:rFonts w:hint="eastAsia"/>
        </w:rPr>
        <w:t>0</w:t>
      </w:r>
      <w:r>
        <w:rPr>
          <w:rFonts w:hint="eastAsia"/>
        </w:rPr>
        <w:t>到</w:t>
      </w:r>
      <w:r>
        <w:rPr>
          <w:rFonts w:hint="eastAsia"/>
        </w:rPr>
        <w:t>8</w:t>
      </w:r>
      <w:r>
        <w:rPr>
          <w:rFonts w:hint="eastAsia"/>
        </w:rPr>
        <w:t>表示个人客户。</w:t>
      </w:r>
    </w:p>
    <w:p w:rsidR="004A1DF5" w:rsidRDefault="004A1DF5" w:rsidP="00E538B8">
      <w:pPr>
        <w:numPr>
          <w:ilvl w:val="0"/>
          <w:numId w:val="331"/>
        </w:numPr>
        <w:ind w:firstLine="454"/>
      </w:pPr>
      <w:r>
        <w:rPr>
          <w:rFonts w:hint="eastAsia"/>
        </w:rPr>
        <w:t>对于户口本、长期有效身份证等缺乏明确到期日信息的证件柜员可在到期日栏输入</w:t>
      </w:r>
      <w:r>
        <w:rPr>
          <w:rFonts w:hint="eastAsia"/>
        </w:rPr>
        <w:t>9999</w:t>
      </w:r>
      <w:r>
        <w:rPr>
          <w:rFonts w:hint="eastAsia"/>
        </w:rPr>
        <w:t>年</w:t>
      </w:r>
      <w:r>
        <w:rPr>
          <w:rFonts w:hint="eastAsia"/>
        </w:rPr>
        <w:t>12</w:t>
      </w:r>
      <w:r>
        <w:rPr>
          <w:rFonts w:hint="eastAsia"/>
        </w:rPr>
        <w:t>月</w:t>
      </w:r>
      <w:r>
        <w:rPr>
          <w:rFonts w:hint="eastAsia"/>
        </w:rPr>
        <w:t>31</w:t>
      </w:r>
      <w:r>
        <w:rPr>
          <w:rFonts w:hint="eastAsia"/>
        </w:rPr>
        <w:t>日。</w:t>
      </w:r>
    </w:p>
    <w:p w:rsidR="004A1DF5" w:rsidRDefault="004A1DF5" w:rsidP="00E538B8">
      <w:pPr>
        <w:numPr>
          <w:ilvl w:val="0"/>
          <w:numId w:val="331"/>
        </w:numPr>
        <w:ind w:firstLine="454"/>
        <w:rPr>
          <w:rFonts w:ascii="宋体" w:hAnsi="宋体"/>
          <w:szCs w:val="21"/>
        </w:rPr>
      </w:pPr>
      <w:r>
        <w:rPr>
          <w:rFonts w:ascii="宋体" w:hAnsi="宋体" w:hint="eastAsia"/>
          <w:szCs w:val="21"/>
        </w:rPr>
        <w:t>证件号码中含</w:t>
      </w:r>
      <w:r>
        <w:rPr>
          <w:rFonts w:ascii="宋体" w:hAnsi="宋体"/>
          <w:szCs w:val="21"/>
        </w:rPr>
        <w:t>“</w:t>
      </w:r>
      <w:r>
        <w:rPr>
          <w:rFonts w:ascii="宋体" w:hAnsi="宋体" w:hint="eastAsia"/>
          <w:szCs w:val="21"/>
        </w:rPr>
        <w:t>（）</w:t>
      </w:r>
      <w:r>
        <w:rPr>
          <w:rFonts w:ascii="宋体" w:hAnsi="宋体"/>
          <w:szCs w:val="21"/>
        </w:rPr>
        <w:t>”</w:t>
      </w:r>
      <w:r>
        <w:rPr>
          <w:rFonts w:ascii="宋体" w:hAnsi="宋体" w:hint="eastAsia"/>
          <w:szCs w:val="21"/>
        </w:rPr>
        <w:t>符号的。例：</w:t>
      </w:r>
    </w:p>
    <w:p w:rsidR="004A1DF5" w:rsidRDefault="004A1DF5">
      <w:pPr>
        <w:autoSpaceDE w:val="0"/>
        <w:autoSpaceDN w:val="0"/>
        <w:adjustRightInd w:val="0"/>
        <w:ind w:left="1080" w:firstLine="454"/>
        <w:rPr>
          <w:rFonts w:ascii="宋体" w:hAnsi="宋体"/>
          <w:szCs w:val="21"/>
        </w:rPr>
      </w:pPr>
      <w:r>
        <w:rPr>
          <w:rFonts w:ascii="宋体" w:hAnsi="宋体" w:hint="eastAsia"/>
          <w:szCs w:val="21"/>
        </w:rPr>
        <w:t>台湾居民往来大陆通行证：号码：</w:t>
      </w:r>
      <w:r>
        <w:rPr>
          <w:rFonts w:ascii="宋体" w:hAnsi="宋体"/>
          <w:szCs w:val="21"/>
        </w:rPr>
        <w:t>0330447401</w:t>
      </w:r>
      <w:r>
        <w:rPr>
          <w:rFonts w:ascii="宋体" w:hAnsi="宋体" w:hint="eastAsia"/>
          <w:szCs w:val="21"/>
        </w:rPr>
        <w:t>（</w:t>
      </w:r>
      <w:r>
        <w:rPr>
          <w:rFonts w:ascii="宋体" w:hAnsi="宋体"/>
          <w:szCs w:val="21"/>
        </w:rPr>
        <w:t>D</w:t>
      </w:r>
      <w:r>
        <w:rPr>
          <w:rFonts w:ascii="宋体" w:hAnsi="宋体" w:hint="eastAsia"/>
          <w:szCs w:val="21"/>
        </w:rPr>
        <w:t>）</w:t>
      </w:r>
    </w:p>
    <w:p w:rsidR="004A1DF5" w:rsidRDefault="004A1DF5">
      <w:pPr>
        <w:autoSpaceDE w:val="0"/>
        <w:autoSpaceDN w:val="0"/>
        <w:adjustRightInd w:val="0"/>
        <w:ind w:left="1080" w:firstLine="454"/>
      </w:pPr>
      <w:r>
        <w:rPr>
          <w:rFonts w:ascii="宋体" w:hAnsi="宋体" w:hint="eastAsia"/>
          <w:szCs w:val="21"/>
        </w:rPr>
        <w:t>录入标准：</w:t>
      </w:r>
      <w:r>
        <w:rPr>
          <w:rFonts w:ascii="宋体" w:hAnsi="宋体"/>
          <w:szCs w:val="21"/>
        </w:rPr>
        <w:t>0330447401</w:t>
      </w:r>
      <w:r>
        <w:rPr>
          <w:rFonts w:ascii="宋体" w:hAnsi="宋体" w:hint="eastAsia"/>
          <w:szCs w:val="21"/>
        </w:rPr>
        <w:t>（</w:t>
      </w:r>
      <w:r>
        <w:rPr>
          <w:rFonts w:ascii="宋体" w:hAnsi="宋体"/>
          <w:szCs w:val="21"/>
        </w:rPr>
        <w:t>D</w:t>
      </w:r>
      <w:r>
        <w:rPr>
          <w:rFonts w:ascii="宋体" w:hAnsi="宋体" w:hint="eastAsia"/>
          <w:szCs w:val="21"/>
        </w:rPr>
        <w:t>）</w:t>
      </w:r>
      <w:r>
        <w:rPr>
          <w:rFonts w:ascii="宋体" w:hAnsi="宋体"/>
          <w:szCs w:val="21"/>
        </w:rPr>
        <w:t>“</w:t>
      </w:r>
      <w:r>
        <w:rPr>
          <w:rFonts w:ascii="宋体" w:hAnsi="宋体" w:hint="eastAsia"/>
          <w:szCs w:val="21"/>
        </w:rPr>
        <w:t>（）</w:t>
      </w:r>
      <w:r>
        <w:rPr>
          <w:rFonts w:ascii="宋体" w:hAnsi="宋体"/>
          <w:szCs w:val="21"/>
        </w:rPr>
        <w:t>”</w:t>
      </w:r>
      <w:r>
        <w:rPr>
          <w:rFonts w:ascii="宋体" w:hAnsi="宋体" w:hint="eastAsia"/>
          <w:szCs w:val="21"/>
        </w:rPr>
        <w:t>符号以中文半角状态录入</w:t>
      </w:r>
    </w:p>
    <w:p w:rsidR="004A1DF5" w:rsidRDefault="004A1DF5" w:rsidP="0004090F">
      <w:pPr>
        <w:pStyle w:val="6"/>
        <w:spacing w:line="360" w:lineRule="auto"/>
      </w:pPr>
      <w:r>
        <w:rPr>
          <w:rFonts w:hint="eastAsia"/>
        </w:rPr>
        <w:t>（五）操作步骤</w:t>
      </w:r>
    </w:p>
    <w:p w:rsidR="004A1DF5" w:rsidRDefault="004A1DF5" w:rsidP="00E538B8">
      <w:pPr>
        <w:numPr>
          <w:ilvl w:val="0"/>
          <w:numId w:val="332"/>
        </w:numPr>
        <w:ind w:left="0" w:firstLine="454"/>
        <w:rPr>
          <w:rFonts w:ascii="宋体" w:hAnsi="宋体"/>
        </w:rPr>
      </w:pPr>
      <w:r>
        <w:rPr>
          <w:rFonts w:ascii="宋体" w:hAnsi="宋体" w:hint="eastAsia"/>
        </w:rPr>
        <w:t>用户选择系统导航－客户管理－个人客户－个人客户开客户号或在“业务代码”栏输入“101</w:t>
      </w:r>
      <w:r>
        <w:rPr>
          <w:rFonts w:hint="eastAsia"/>
        </w:rPr>
        <w:t>1</w:t>
      </w:r>
      <w:r>
        <w:rPr>
          <w:rFonts w:ascii="宋体" w:hAnsi="宋体" w:hint="eastAsia"/>
        </w:rPr>
        <w:t>”进入。</w:t>
      </w:r>
    </w:p>
    <w:p w:rsidR="004A1DF5" w:rsidRDefault="004A1DF5" w:rsidP="00E538B8">
      <w:pPr>
        <w:numPr>
          <w:ilvl w:val="0"/>
          <w:numId w:val="332"/>
        </w:numPr>
        <w:ind w:left="0" w:firstLine="454"/>
      </w:pPr>
      <w:r>
        <w:rPr>
          <w:rFonts w:hint="eastAsia"/>
        </w:rPr>
        <w:t>根据开户资料录入个人客户注册资料要素，必输项要素（带有</w:t>
      </w:r>
      <w:r>
        <w:rPr>
          <w:rFonts w:hint="eastAsia"/>
        </w:rPr>
        <w:t>*</w:t>
      </w:r>
      <w:r>
        <w:rPr>
          <w:rFonts w:hint="eastAsia"/>
        </w:rPr>
        <w:t>标记）必须录入完整。用户在录入“证件姓名”、“证件国别”、“证件类型”、“证件号码”等要素后，回车，系统检索是否存在老客户或是黑名单客户，如不是则展开录入界面，进行详细客户信息录入。</w:t>
      </w:r>
    </w:p>
    <w:p w:rsidR="004A1DF5" w:rsidRDefault="004A1DF5" w:rsidP="00E538B8">
      <w:pPr>
        <w:numPr>
          <w:ilvl w:val="0"/>
          <w:numId w:val="332"/>
        </w:numPr>
        <w:ind w:left="0" w:firstLine="454"/>
      </w:pPr>
      <w:r>
        <w:rPr>
          <w:rFonts w:hint="eastAsia"/>
        </w:rPr>
        <w:t>如果客户在开户时一并提供其家庭成员信息，则可以选择“家庭成员”按钮添加其家庭成员资料。</w:t>
      </w:r>
    </w:p>
    <w:p w:rsidR="004A1DF5" w:rsidRDefault="004A1DF5" w:rsidP="00E538B8">
      <w:pPr>
        <w:numPr>
          <w:ilvl w:val="0"/>
          <w:numId w:val="332"/>
        </w:numPr>
        <w:ind w:left="0" w:firstLine="454"/>
      </w:pPr>
      <w:r>
        <w:rPr>
          <w:rFonts w:hint="eastAsia"/>
        </w:rPr>
        <w:t>如果在开立客户时取得了客户的其他证件资料信息，则可以选择“相关证件”按钮录入客户的其他相关证件资料。</w:t>
      </w:r>
    </w:p>
    <w:p w:rsidR="004A1DF5" w:rsidRDefault="004A1DF5" w:rsidP="00E538B8">
      <w:pPr>
        <w:numPr>
          <w:ilvl w:val="0"/>
          <w:numId w:val="332"/>
        </w:numPr>
        <w:ind w:left="0" w:firstLine="454"/>
      </w:pPr>
      <w:r>
        <w:rPr>
          <w:rFonts w:hint="eastAsia"/>
        </w:rPr>
        <w:t>客户资料录入完毕后，选择“确定（</w:t>
      </w:r>
      <w:r>
        <w:rPr>
          <w:rFonts w:hint="eastAsia"/>
        </w:rPr>
        <w:t>1</w:t>
      </w:r>
      <w:r>
        <w:rPr>
          <w:rFonts w:hint="eastAsia"/>
        </w:rPr>
        <w:t>）”按钮，开户成功，产生客户号。</w:t>
      </w:r>
    </w:p>
    <w:p w:rsidR="004A1DF5" w:rsidRDefault="004A1DF5" w:rsidP="0004090F">
      <w:pPr>
        <w:pStyle w:val="5"/>
      </w:pPr>
      <w:r>
        <w:rPr>
          <w:rFonts w:hint="eastAsia"/>
        </w:rPr>
        <w:t>二、临时客户开户（业务代码</w:t>
      </w:r>
      <w:r>
        <w:rPr>
          <w:rFonts w:hint="eastAsia"/>
        </w:rPr>
        <w:t>1021</w:t>
      </w:r>
      <w:r>
        <w:rPr>
          <w:rFonts w:hint="eastAsia"/>
        </w:rPr>
        <w:t>）</w:t>
      </w:r>
    </w:p>
    <w:p w:rsidR="004A1DF5" w:rsidRDefault="004A1DF5" w:rsidP="0004090F">
      <w:pPr>
        <w:pStyle w:val="6"/>
        <w:spacing w:line="360" w:lineRule="auto"/>
      </w:pPr>
      <w:r>
        <w:rPr>
          <w:rFonts w:hint="eastAsia"/>
        </w:rPr>
        <w:t>（一）功能介绍</w:t>
      </w:r>
    </w:p>
    <w:p w:rsidR="004A1DF5" w:rsidRDefault="004A1DF5">
      <w:pPr>
        <w:pStyle w:val="32"/>
        <w:spacing w:line="360" w:lineRule="auto"/>
        <w:ind w:firstLineChars="200" w:firstLine="480"/>
        <w:rPr>
          <w:sz w:val="24"/>
        </w:rPr>
      </w:pPr>
      <w:r>
        <w:rPr>
          <w:rFonts w:hint="eastAsia"/>
          <w:sz w:val="24"/>
        </w:rPr>
        <w:t>该功能用于未在我行办理正式开户手续，但因业务需要，在缺乏客户正式开户资料的前提下，凭客户姓名而开立的客户号，该客户号下不能开立户口。</w:t>
      </w:r>
    </w:p>
    <w:p w:rsidR="004A1DF5" w:rsidRDefault="004A1DF5" w:rsidP="0004090F">
      <w:pPr>
        <w:pStyle w:val="6"/>
        <w:spacing w:line="360" w:lineRule="auto"/>
      </w:pPr>
      <w:r>
        <w:rPr>
          <w:rFonts w:hint="eastAsia"/>
        </w:rPr>
        <w:t>（二）风险提示</w:t>
      </w:r>
    </w:p>
    <w:p w:rsidR="004A1DF5" w:rsidRDefault="004A1DF5" w:rsidP="000029C7">
      <w:pPr>
        <w:numPr>
          <w:ilvl w:val="0"/>
          <w:numId w:val="466"/>
        </w:numPr>
        <w:ind w:leftChars="200" w:left="480" w:firstLineChars="80" w:firstLine="192"/>
        <w:rPr>
          <w:rFonts w:ascii="宋体" w:hAnsi="宋体"/>
        </w:rPr>
      </w:pPr>
      <w:r>
        <w:rPr>
          <w:rFonts w:ascii="宋体" w:hAnsi="宋体" w:hint="eastAsia"/>
        </w:rPr>
        <w:t>临时客户号一经开立便不允许进行删除，但可以进行维护。</w:t>
      </w:r>
    </w:p>
    <w:p w:rsidR="004A1DF5" w:rsidRDefault="004A1DF5" w:rsidP="000029C7">
      <w:pPr>
        <w:numPr>
          <w:ilvl w:val="0"/>
          <w:numId w:val="466"/>
        </w:numPr>
        <w:ind w:left="0" w:firstLineChars="280" w:firstLine="672"/>
        <w:rPr>
          <w:rFonts w:ascii="宋体" w:hAnsi="宋体"/>
        </w:rPr>
      </w:pPr>
      <w:r>
        <w:rPr>
          <w:rFonts w:ascii="宋体" w:hAnsi="宋体" w:hint="eastAsia"/>
        </w:rPr>
        <w:t>临时客户号因仅凭户名开立，不具备老客户检索功能，故使用时请先查询。</w:t>
      </w:r>
    </w:p>
    <w:p w:rsidR="004A1DF5" w:rsidRDefault="004A1DF5" w:rsidP="0004090F">
      <w:pPr>
        <w:pStyle w:val="6"/>
        <w:spacing w:line="360" w:lineRule="auto"/>
      </w:pPr>
      <w:r>
        <w:rPr>
          <w:rFonts w:hint="eastAsia"/>
        </w:rPr>
        <w:lastRenderedPageBreak/>
        <w:t>（三）操作步骤</w:t>
      </w:r>
    </w:p>
    <w:p w:rsidR="004A1DF5" w:rsidRDefault="004A1DF5" w:rsidP="000029C7">
      <w:pPr>
        <w:numPr>
          <w:ilvl w:val="0"/>
          <w:numId w:val="467"/>
        </w:numPr>
        <w:ind w:left="0" w:firstLineChars="200" w:firstLine="480"/>
        <w:rPr>
          <w:rFonts w:ascii="宋体" w:hAnsi="宋体"/>
        </w:rPr>
      </w:pPr>
      <w:r>
        <w:rPr>
          <w:rFonts w:ascii="宋体" w:hAnsi="宋体" w:hint="eastAsia"/>
        </w:rPr>
        <w:t>用户选择系统导航－客户管理－个人客户－个人客户</w:t>
      </w:r>
      <w:r>
        <w:rPr>
          <w:rFonts w:hint="eastAsia"/>
        </w:rPr>
        <w:t>临时客户开户</w:t>
      </w:r>
      <w:r>
        <w:rPr>
          <w:rFonts w:ascii="宋体" w:hAnsi="宋体" w:hint="eastAsia"/>
        </w:rPr>
        <w:t>或在“业务代码”栏输入“</w:t>
      </w:r>
      <w:r>
        <w:rPr>
          <w:rFonts w:hint="eastAsia"/>
        </w:rPr>
        <w:t>1021</w:t>
      </w:r>
      <w:r>
        <w:rPr>
          <w:rFonts w:ascii="宋体" w:hAnsi="宋体" w:hint="eastAsia"/>
        </w:rPr>
        <w:t>”进入。</w:t>
      </w:r>
    </w:p>
    <w:p w:rsidR="004A1DF5" w:rsidRDefault="004A1DF5" w:rsidP="000029C7">
      <w:pPr>
        <w:numPr>
          <w:ilvl w:val="0"/>
          <w:numId w:val="467"/>
        </w:numPr>
        <w:ind w:left="0" w:firstLineChars="200" w:firstLine="480"/>
      </w:pPr>
      <w:r>
        <w:rPr>
          <w:rFonts w:hint="eastAsia"/>
        </w:rPr>
        <w:t>在“证件名称”栏录入拟建立临时客户的客户证件姓名（必输项）。</w:t>
      </w:r>
    </w:p>
    <w:p w:rsidR="004A1DF5" w:rsidRDefault="004A1DF5" w:rsidP="000029C7">
      <w:pPr>
        <w:numPr>
          <w:ilvl w:val="0"/>
          <w:numId w:val="467"/>
        </w:numPr>
        <w:ind w:left="0" w:firstLineChars="200" w:firstLine="480"/>
      </w:pPr>
      <w:r>
        <w:rPr>
          <w:rFonts w:hint="eastAsia"/>
        </w:rPr>
        <w:t>如需要录入更多客户信息，可在客户维护功能中录入。</w:t>
      </w:r>
    </w:p>
    <w:p w:rsidR="004A1DF5" w:rsidRDefault="004A1DF5" w:rsidP="000029C7">
      <w:pPr>
        <w:numPr>
          <w:ilvl w:val="0"/>
          <w:numId w:val="467"/>
        </w:numPr>
        <w:ind w:left="0" w:firstLineChars="200" w:firstLine="480"/>
      </w:pPr>
      <w:r>
        <w:rPr>
          <w:rFonts w:hint="eastAsia"/>
        </w:rPr>
        <w:t>选择“确定（</w:t>
      </w:r>
      <w:r>
        <w:rPr>
          <w:rFonts w:hint="eastAsia"/>
        </w:rPr>
        <w:t>1</w:t>
      </w:r>
      <w:r>
        <w:rPr>
          <w:rFonts w:hint="eastAsia"/>
        </w:rPr>
        <w:t>）”，开户成功，系统产生以“</w:t>
      </w:r>
      <w:r>
        <w:rPr>
          <w:rFonts w:hint="eastAsia"/>
        </w:rPr>
        <w:t>999</w:t>
      </w:r>
      <w:r>
        <w:rPr>
          <w:rFonts w:hint="eastAsia"/>
        </w:rPr>
        <w:t>”开头的</w:t>
      </w:r>
      <w:r>
        <w:rPr>
          <w:rFonts w:hint="eastAsia"/>
        </w:rPr>
        <w:t>10</w:t>
      </w:r>
      <w:r>
        <w:rPr>
          <w:rFonts w:hint="eastAsia"/>
        </w:rPr>
        <w:t>位客户号。</w:t>
      </w:r>
    </w:p>
    <w:p w:rsidR="004A1DF5" w:rsidRDefault="004A1DF5" w:rsidP="0004090F">
      <w:pPr>
        <w:pStyle w:val="5"/>
      </w:pPr>
      <w:r>
        <w:rPr>
          <w:rFonts w:hint="eastAsia"/>
        </w:rPr>
        <w:t>三、查询个人客户（业务代码</w:t>
      </w:r>
      <w:r>
        <w:rPr>
          <w:rFonts w:hint="eastAsia"/>
        </w:rPr>
        <w:t>1008</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rPr>
          <w:rFonts w:ascii="宋体" w:hAnsi="宋体"/>
        </w:rPr>
      </w:pPr>
      <w:r>
        <w:rPr>
          <w:rFonts w:ascii="宋体" w:hAnsi="宋体" w:hint="eastAsia"/>
        </w:rPr>
        <w:t>通过该功能可以对个人客户（含临时客户号客户）的资料进行查询。查询可用查询用户所属分行/机构为索引直接选择查询按钮进行查询，也可选择行内信息：客户号、客户经理用户号、客户的户口号。客户信息：客户姓名（支持模糊查询）、客户证件类型及号码作为查询索引。</w:t>
      </w:r>
    </w:p>
    <w:p w:rsidR="004A1DF5" w:rsidRDefault="004A1DF5">
      <w:pPr>
        <w:ind w:firstLineChars="200" w:firstLine="480"/>
      </w:pPr>
      <w:r>
        <w:rPr>
          <w:rFonts w:hint="eastAsia"/>
        </w:rPr>
        <w:t>日志查询：该功能将用户对客户资料的查询、维护进行实时记录，供用户进行监督管理使用。</w:t>
      </w:r>
    </w:p>
    <w:p w:rsidR="004A1DF5" w:rsidRDefault="004A1DF5" w:rsidP="0004090F">
      <w:pPr>
        <w:pStyle w:val="6"/>
        <w:spacing w:line="360" w:lineRule="auto"/>
      </w:pPr>
      <w:bookmarkStart w:id="25" w:name="_Toc79555334"/>
      <w:r>
        <w:rPr>
          <w:rFonts w:hint="eastAsia"/>
        </w:rPr>
        <w:t>（二）术语解释和参数说明</w:t>
      </w:r>
      <w:bookmarkEnd w:id="25"/>
    </w:p>
    <w:tbl>
      <w:tblPr>
        <w:tblpPr w:leftFromText="180" w:rightFromText="180" w:vertAnchor="text" w:horzAnchor="margin" w:tblpY="2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63"/>
        <w:gridCol w:w="6665"/>
      </w:tblGrid>
      <w:tr w:rsidR="004A1DF5">
        <w:trPr>
          <w:trHeight w:val="296"/>
        </w:trPr>
        <w:tc>
          <w:tcPr>
            <w:tcW w:w="1908" w:type="dxa"/>
          </w:tcPr>
          <w:p w:rsidR="004A1DF5" w:rsidRDefault="004A1DF5">
            <w:pPr>
              <w:spacing w:line="240" w:lineRule="auto"/>
              <w:rPr>
                <w:rFonts w:ascii="宋体" w:hAnsi="宋体"/>
                <w:sz w:val="21"/>
              </w:rPr>
            </w:pPr>
            <w:r>
              <w:rPr>
                <w:rFonts w:ascii="宋体" w:hAnsi="宋体" w:hint="eastAsia"/>
                <w:sz w:val="21"/>
              </w:rPr>
              <w:t>有效性</w:t>
            </w:r>
          </w:p>
        </w:tc>
        <w:tc>
          <w:tcPr>
            <w:tcW w:w="6840" w:type="dxa"/>
          </w:tcPr>
          <w:p w:rsidR="004A1DF5" w:rsidRDefault="004A1DF5">
            <w:pPr>
              <w:spacing w:line="240" w:lineRule="auto"/>
              <w:rPr>
                <w:rFonts w:ascii="宋体" w:hAnsi="宋体"/>
                <w:sz w:val="21"/>
              </w:rPr>
            </w:pPr>
            <w:r>
              <w:rPr>
                <w:rFonts w:ascii="宋体" w:hAnsi="宋体" w:hint="eastAsia"/>
                <w:sz w:val="21"/>
              </w:rPr>
              <w:t>指客户资料信息的来源正规，符合基本要求</w:t>
            </w:r>
          </w:p>
        </w:tc>
      </w:tr>
      <w:tr w:rsidR="004A1DF5">
        <w:trPr>
          <w:trHeight w:val="288"/>
        </w:trPr>
        <w:tc>
          <w:tcPr>
            <w:tcW w:w="1908" w:type="dxa"/>
          </w:tcPr>
          <w:p w:rsidR="004A1DF5" w:rsidRDefault="004A1DF5">
            <w:pPr>
              <w:spacing w:line="240" w:lineRule="auto"/>
              <w:rPr>
                <w:rFonts w:ascii="宋体" w:hAnsi="宋体"/>
                <w:sz w:val="21"/>
              </w:rPr>
            </w:pPr>
            <w:r>
              <w:rPr>
                <w:rFonts w:ascii="宋体" w:hAnsi="宋体" w:hint="eastAsia"/>
                <w:sz w:val="21"/>
              </w:rPr>
              <w:t>核实标志</w:t>
            </w:r>
          </w:p>
        </w:tc>
        <w:tc>
          <w:tcPr>
            <w:tcW w:w="6840" w:type="dxa"/>
          </w:tcPr>
          <w:p w:rsidR="004A1DF5" w:rsidRDefault="004A1DF5">
            <w:pPr>
              <w:spacing w:line="240" w:lineRule="auto"/>
              <w:rPr>
                <w:rFonts w:ascii="宋体" w:hAnsi="宋体"/>
                <w:sz w:val="21"/>
              </w:rPr>
            </w:pPr>
            <w:r>
              <w:rPr>
                <w:rFonts w:ascii="宋体" w:hAnsi="宋体" w:hint="eastAsia"/>
                <w:sz w:val="21"/>
              </w:rPr>
              <w:t>指已经对客户资料的真实性进行过核实</w:t>
            </w:r>
          </w:p>
        </w:tc>
      </w:tr>
      <w:tr w:rsidR="004A1DF5">
        <w:trPr>
          <w:trHeight w:val="300"/>
        </w:trPr>
        <w:tc>
          <w:tcPr>
            <w:tcW w:w="1908" w:type="dxa"/>
          </w:tcPr>
          <w:p w:rsidR="004A1DF5" w:rsidRDefault="004A1DF5">
            <w:pPr>
              <w:spacing w:line="240" w:lineRule="auto"/>
              <w:rPr>
                <w:rFonts w:ascii="宋体" w:hAnsi="宋体"/>
                <w:sz w:val="21"/>
              </w:rPr>
            </w:pPr>
            <w:r>
              <w:rPr>
                <w:rFonts w:ascii="宋体" w:hAnsi="宋体" w:hint="eastAsia"/>
                <w:sz w:val="21"/>
              </w:rPr>
              <w:t>管理分行/部门</w:t>
            </w:r>
          </w:p>
        </w:tc>
        <w:tc>
          <w:tcPr>
            <w:tcW w:w="6840" w:type="dxa"/>
          </w:tcPr>
          <w:p w:rsidR="004A1DF5" w:rsidRDefault="004A1DF5">
            <w:pPr>
              <w:spacing w:line="240" w:lineRule="auto"/>
              <w:rPr>
                <w:rFonts w:ascii="宋体" w:hAnsi="宋体"/>
                <w:sz w:val="21"/>
              </w:rPr>
            </w:pPr>
            <w:r>
              <w:rPr>
                <w:rFonts w:ascii="宋体" w:hAnsi="宋体" w:hint="eastAsia"/>
                <w:sz w:val="21"/>
              </w:rPr>
              <w:t>开立客户号的分行/部门</w:t>
            </w:r>
          </w:p>
        </w:tc>
      </w:tr>
      <w:tr w:rsidR="004A1DF5">
        <w:trPr>
          <w:trHeight w:val="300"/>
        </w:trPr>
        <w:tc>
          <w:tcPr>
            <w:tcW w:w="1908" w:type="dxa"/>
          </w:tcPr>
          <w:p w:rsidR="004A1DF5" w:rsidRDefault="004A1DF5">
            <w:pPr>
              <w:spacing w:line="240" w:lineRule="auto"/>
              <w:rPr>
                <w:rFonts w:ascii="宋体" w:hAnsi="宋体"/>
                <w:sz w:val="21"/>
              </w:rPr>
            </w:pPr>
            <w:r>
              <w:rPr>
                <w:rFonts w:ascii="宋体" w:hAnsi="宋体" w:hint="eastAsia"/>
                <w:sz w:val="21"/>
              </w:rPr>
              <w:t>维护分行/部门</w:t>
            </w:r>
          </w:p>
        </w:tc>
        <w:tc>
          <w:tcPr>
            <w:tcW w:w="6840" w:type="dxa"/>
          </w:tcPr>
          <w:p w:rsidR="004A1DF5" w:rsidRDefault="004A1DF5">
            <w:pPr>
              <w:spacing w:line="240" w:lineRule="auto"/>
              <w:rPr>
                <w:rFonts w:ascii="宋体" w:hAnsi="宋体"/>
                <w:sz w:val="21"/>
              </w:rPr>
            </w:pPr>
            <w:r>
              <w:rPr>
                <w:rFonts w:ascii="宋体" w:hAnsi="宋体" w:hint="eastAsia"/>
                <w:sz w:val="21"/>
              </w:rPr>
              <w:t>最近一次进行客户资料维护的分行/部门</w:t>
            </w:r>
          </w:p>
        </w:tc>
      </w:tr>
      <w:tr w:rsidR="004A1DF5">
        <w:trPr>
          <w:trHeight w:val="270"/>
        </w:trPr>
        <w:tc>
          <w:tcPr>
            <w:tcW w:w="1908" w:type="dxa"/>
          </w:tcPr>
          <w:p w:rsidR="004A1DF5" w:rsidRDefault="004A1DF5">
            <w:pPr>
              <w:spacing w:line="240" w:lineRule="auto"/>
              <w:rPr>
                <w:rFonts w:ascii="宋体" w:hAnsi="宋体"/>
                <w:sz w:val="21"/>
              </w:rPr>
            </w:pPr>
            <w:r>
              <w:rPr>
                <w:rFonts w:ascii="宋体" w:hAnsi="宋体" w:hint="eastAsia"/>
                <w:sz w:val="21"/>
              </w:rPr>
              <w:t>附加信息</w:t>
            </w:r>
          </w:p>
        </w:tc>
        <w:tc>
          <w:tcPr>
            <w:tcW w:w="6840" w:type="dxa"/>
          </w:tcPr>
          <w:p w:rsidR="004A1DF5" w:rsidRDefault="004A1DF5">
            <w:pPr>
              <w:spacing w:line="240" w:lineRule="auto"/>
              <w:rPr>
                <w:rFonts w:ascii="宋体" w:hAnsi="宋体"/>
                <w:sz w:val="21"/>
              </w:rPr>
            </w:pPr>
            <w:r>
              <w:rPr>
                <w:rFonts w:ascii="宋体" w:hAnsi="宋体" w:hint="eastAsia"/>
                <w:sz w:val="21"/>
              </w:rPr>
              <w:t>与客户相关的其他信息，如：爱好、股票、房产信息等</w:t>
            </w:r>
          </w:p>
        </w:tc>
      </w:tr>
      <w:tr w:rsidR="004A1DF5">
        <w:trPr>
          <w:trHeight w:val="562"/>
        </w:trPr>
        <w:tc>
          <w:tcPr>
            <w:tcW w:w="1908" w:type="dxa"/>
          </w:tcPr>
          <w:p w:rsidR="004A1DF5" w:rsidRDefault="004A1DF5">
            <w:pPr>
              <w:spacing w:line="240" w:lineRule="auto"/>
              <w:rPr>
                <w:rFonts w:ascii="宋体" w:hAnsi="宋体"/>
                <w:sz w:val="21"/>
              </w:rPr>
            </w:pPr>
            <w:r>
              <w:rPr>
                <w:rFonts w:ascii="宋体" w:hAnsi="宋体" w:hint="eastAsia"/>
                <w:sz w:val="21"/>
              </w:rPr>
              <w:t>图文信息</w:t>
            </w:r>
          </w:p>
        </w:tc>
        <w:tc>
          <w:tcPr>
            <w:tcW w:w="6840" w:type="dxa"/>
          </w:tcPr>
          <w:p w:rsidR="004A1DF5" w:rsidRDefault="004A1DF5">
            <w:pPr>
              <w:spacing w:line="240" w:lineRule="auto"/>
              <w:rPr>
                <w:rFonts w:ascii="宋体" w:hAnsi="宋体"/>
                <w:sz w:val="21"/>
              </w:rPr>
            </w:pPr>
            <w:r>
              <w:rPr>
                <w:rFonts w:ascii="宋体" w:hAnsi="宋体" w:hint="eastAsia"/>
                <w:sz w:val="21"/>
              </w:rPr>
              <w:t>作为管理需要，可将客户的相片、证件、谈话录音、签字文本文件等扫描或转录成计算机文件，留存在系统中。</w:t>
            </w:r>
          </w:p>
        </w:tc>
      </w:tr>
      <w:tr w:rsidR="004A1DF5">
        <w:trPr>
          <w:trHeight w:val="237"/>
        </w:trPr>
        <w:tc>
          <w:tcPr>
            <w:tcW w:w="1908" w:type="dxa"/>
          </w:tcPr>
          <w:p w:rsidR="004A1DF5" w:rsidRDefault="004A1DF5">
            <w:pPr>
              <w:spacing w:line="240" w:lineRule="auto"/>
              <w:rPr>
                <w:rFonts w:ascii="宋体" w:hAnsi="宋体"/>
                <w:sz w:val="21"/>
              </w:rPr>
            </w:pPr>
            <w:r>
              <w:rPr>
                <w:rFonts w:ascii="宋体" w:hAnsi="宋体" w:hint="eastAsia"/>
                <w:sz w:val="21"/>
              </w:rPr>
              <w:t>媒体类型</w:t>
            </w:r>
          </w:p>
        </w:tc>
        <w:tc>
          <w:tcPr>
            <w:tcW w:w="6840" w:type="dxa"/>
          </w:tcPr>
          <w:p w:rsidR="004A1DF5" w:rsidRDefault="004A1DF5">
            <w:pPr>
              <w:spacing w:line="240" w:lineRule="auto"/>
              <w:rPr>
                <w:rFonts w:ascii="宋体" w:hAnsi="宋体"/>
                <w:sz w:val="21"/>
              </w:rPr>
            </w:pPr>
            <w:r>
              <w:rPr>
                <w:rFonts w:ascii="宋体" w:hAnsi="宋体" w:hint="eastAsia"/>
                <w:sz w:val="21"/>
              </w:rPr>
              <w:t>图文信息文件的形式，声音、图像还是文本文件</w:t>
            </w:r>
          </w:p>
        </w:tc>
      </w:tr>
      <w:tr w:rsidR="004A1DF5">
        <w:trPr>
          <w:trHeight w:val="284"/>
        </w:trPr>
        <w:tc>
          <w:tcPr>
            <w:tcW w:w="1908" w:type="dxa"/>
          </w:tcPr>
          <w:p w:rsidR="004A1DF5" w:rsidRDefault="004A1DF5">
            <w:pPr>
              <w:spacing w:line="240" w:lineRule="auto"/>
              <w:rPr>
                <w:rFonts w:ascii="宋体" w:hAnsi="宋体"/>
                <w:sz w:val="21"/>
              </w:rPr>
            </w:pPr>
            <w:r>
              <w:rPr>
                <w:rFonts w:ascii="宋体" w:hAnsi="宋体" w:hint="eastAsia"/>
                <w:sz w:val="21"/>
              </w:rPr>
              <w:t>记录条</w:t>
            </w:r>
          </w:p>
        </w:tc>
        <w:tc>
          <w:tcPr>
            <w:tcW w:w="6840" w:type="dxa"/>
          </w:tcPr>
          <w:p w:rsidR="004A1DF5" w:rsidRDefault="004A1DF5">
            <w:pPr>
              <w:spacing w:line="240" w:lineRule="auto"/>
              <w:rPr>
                <w:rFonts w:ascii="宋体" w:hAnsi="宋体"/>
                <w:sz w:val="21"/>
              </w:rPr>
            </w:pPr>
            <w:r>
              <w:rPr>
                <w:rFonts w:ascii="宋体" w:hAnsi="宋体" w:hint="eastAsia"/>
                <w:sz w:val="21"/>
              </w:rPr>
              <w:t>客户资料的简单列表、客户号、客户名称、分行号、部门号</w:t>
            </w:r>
          </w:p>
        </w:tc>
      </w:tr>
      <w:tr w:rsidR="004A1DF5">
        <w:trPr>
          <w:trHeight w:val="319"/>
        </w:trPr>
        <w:tc>
          <w:tcPr>
            <w:tcW w:w="1908" w:type="dxa"/>
          </w:tcPr>
          <w:p w:rsidR="004A1DF5" w:rsidRDefault="004A1DF5">
            <w:pPr>
              <w:spacing w:line="240" w:lineRule="auto"/>
              <w:rPr>
                <w:rFonts w:ascii="宋体" w:hAnsi="宋体"/>
                <w:sz w:val="21"/>
              </w:rPr>
            </w:pPr>
            <w:r>
              <w:rPr>
                <w:rFonts w:ascii="宋体" w:hAnsi="宋体" w:hint="eastAsia"/>
                <w:sz w:val="21"/>
              </w:rPr>
              <w:t>户口信息</w:t>
            </w:r>
          </w:p>
        </w:tc>
        <w:tc>
          <w:tcPr>
            <w:tcW w:w="6840" w:type="dxa"/>
          </w:tcPr>
          <w:p w:rsidR="004A1DF5" w:rsidRDefault="004A1DF5">
            <w:pPr>
              <w:spacing w:line="240" w:lineRule="auto"/>
              <w:rPr>
                <w:rFonts w:ascii="宋体" w:hAnsi="宋体"/>
                <w:sz w:val="21"/>
              </w:rPr>
            </w:pPr>
            <w:r>
              <w:rPr>
                <w:rFonts w:ascii="宋体" w:hAnsi="宋体" w:hint="eastAsia"/>
                <w:sz w:val="21"/>
              </w:rPr>
              <w:t>展示该客户项下全部户口及产品记录（详见户口综合查询）</w:t>
            </w:r>
          </w:p>
        </w:tc>
      </w:tr>
      <w:tr w:rsidR="004A1DF5">
        <w:trPr>
          <w:trHeight w:val="319"/>
        </w:trPr>
        <w:tc>
          <w:tcPr>
            <w:tcW w:w="1908" w:type="dxa"/>
          </w:tcPr>
          <w:p w:rsidR="004A1DF5" w:rsidRDefault="004A1DF5">
            <w:pPr>
              <w:spacing w:line="240" w:lineRule="auto"/>
              <w:rPr>
                <w:rFonts w:ascii="宋体" w:hAnsi="宋体"/>
                <w:sz w:val="21"/>
              </w:rPr>
            </w:pPr>
            <w:r>
              <w:rPr>
                <w:rFonts w:ascii="宋体" w:hint="eastAsia"/>
                <w:kern w:val="0"/>
                <w:sz w:val="21"/>
                <w:szCs w:val="18"/>
                <w:lang w:val="zh-CN"/>
              </w:rPr>
              <w:t>开户证件标志</w:t>
            </w:r>
          </w:p>
        </w:tc>
        <w:tc>
          <w:tcPr>
            <w:tcW w:w="6840" w:type="dxa"/>
          </w:tcPr>
          <w:p w:rsidR="004A1DF5" w:rsidRDefault="004A1DF5">
            <w:pPr>
              <w:spacing w:line="240" w:lineRule="auto"/>
              <w:rPr>
                <w:rFonts w:ascii="宋体" w:hAnsi="宋体"/>
                <w:sz w:val="21"/>
              </w:rPr>
            </w:pPr>
            <w:r>
              <w:rPr>
                <w:rFonts w:ascii="宋体" w:hAnsi="宋体" w:hint="eastAsia"/>
                <w:kern w:val="0"/>
                <w:sz w:val="21"/>
                <w:szCs w:val="18"/>
                <w:lang w:val="zh-CN"/>
              </w:rPr>
              <w:t>指用来经办开户手续的证件标志，如个人开户时使用身份证作为开户证件，</w:t>
            </w:r>
            <w:r>
              <w:rPr>
                <w:rFonts w:ascii="宋体" w:hAnsi="宋体"/>
                <w:kern w:val="0"/>
                <w:sz w:val="21"/>
                <w:szCs w:val="18"/>
                <w:lang w:val="zh-CN"/>
              </w:rPr>
              <w:t>“</w:t>
            </w:r>
            <w:r>
              <w:rPr>
                <w:rFonts w:ascii="宋体" w:hAnsi="宋体" w:hint="eastAsia"/>
                <w:kern w:val="0"/>
                <w:sz w:val="21"/>
                <w:szCs w:val="18"/>
                <w:lang w:val="zh-CN"/>
              </w:rPr>
              <w:t>相关证件</w:t>
            </w:r>
            <w:r>
              <w:rPr>
                <w:rFonts w:ascii="宋体" w:hAnsi="宋体"/>
                <w:kern w:val="0"/>
                <w:sz w:val="21"/>
                <w:szCs w:val="18"/>
                <w:lang w:val="zh-CN"/>
              </w:rPr>
              <w:t>”</w:t>
            </w:r>
            <w:r>
              <w:rPr>
                <w:rFonts w:ascii="宋体" w:hAnsi="宋体" w:hint="eastAsia"/>
                <w:kern w:val="0"/>
                <w:sz w:val="21"/>
                <w:szCs w:val="18"/>
                <w:lang w:val="zh-CN"/>
              </w:rPr>
              <w:t>中录入了户口簿和护照，则身份证系统自动取开户证件标志</w:t>
            </w:r>
            <w:r>
              <w:rPr>
                <w:rFonts w:ascii="宋体" w:hAnsi="宋体"/>
                <w:kern w:val="0"/>
                <w:sz w:val="21"/>
                <w:szCs w:val="18"/>
                <w:lang w:val="zh-CN"/>
              </w:rPr>
              <w:t>“</w:t>
            </w:r>
            <w:r>
              <w:rPr>
                <w:rFonts w:ascii="宋体" w:hAnsi="宋体" w:hint="eastAsia"/>
                <w:kern w:val="0"/>
                <w:sz w:val="21"/>
                <w:szCs w:val="18"/>
                <w:lang w:val="zh-CN"/>
              </w:rPr>
              <w:t>是</w:t>
            </w:r>
            <w:r>
              <w:rPr>
                <w:rFonts w:ascii="宋体" w:hAnsi="宋体"/>
                <w:kern w:val="0"/>
                <w:sz w:val="21"/>
                <w:szCs w:val="18"/>
                <w:lang w:val="zh-CN"/>
              </w:rPr>
              <w:t>”</w:t>
            </w:r>
            <w:r>
              <w:rPr>
                <w:rFonts w:ascii="宋体" w:hAnsi="宋体" w:hint="eastAsia"/>
                <w:kern w:val="0"/>
                <w:sz w:val="21"/>
                <w:szCs w:val="18"/>
                <w:lang w:val="zh-CN"/>
              </w:rPr>
              <w:t>，户口簿为</w:t>
            </w:r>
            <w:r>
              <w:rPr>
                <w:rFonts w:ascii="宋体" w:hAnsi="宋体"/>
                <w:kern w:val="0"/>
                <w:sz w:val="21"/>
                <w:szCs w:val="18"/>
                <w:lang w:val="zh-CN"/>
              </w:rPr>
              <w:t>“</w:t>
            </w:r>
            <w:r>
              <w:rPr>
                <w:rFonts w:ascii="宋体" w:hAnsi="宋体" w:hint="eastAsia"/>
                <w:kern w:val="0"/>
                <w:sz w:val="21"/>
                <w:szCs w:val="18"/>
                <w:lang w:val="zh-CN"/>
              </w:rPr>
              <w:t>否</w:t>
            </w:r>
            <w:r>
              <w:rPr>
                <w:rFonts w:ascii="宋体" w:hAnsi="宋体"/>
                <w:kern w:val="0"/>
                <w:sz w:val="21"/>
                <w:szCs w:val="18"/>
                <w:lang w:val="zh-CN"/>
              </w:rPr>
              <w:t>”</w:t>
            </w:r>
            <w:r>
              <w:rPr>
                <w:rFonts w:ascii="宋体" w:hAnsi="宋体" w:hint="eastAsia"/>
                <w:kern w:val="0"/>
                <w:sz w:val="21"/>
                <w:szCs w:val="18"/>
                <w:lang w:val="zh-CN"/>
              </w:rPr>
              <w:t>。再次增加其他证件时，用户应将开户证件标志选择为</w:t>
            </w:r>
            <w:r>
              <w:rPr>
                <w:rFonts w:ascii="宋体" w:hAnsi="宋体"/>
                <w:kern w:val="0"/>
                <w:sz w:val="21"/>
                <w:szCs w:val="18"/>
                <w:lang w:val="zh-CN"/>
              </w:rPr>
              <w:t>“</w:t>
            </w:r>
            <w:r>
              <w:rPr>
                <w:rFonts w:ascii="宋体" w:hAnsi="宋体" w:hint="eastAsia"/>
                <w:kern w:val="0"/>
                <w:sz w:val="21"/>
                <w:szCs w:val="18"/>
                <w:lang w:val="zh-CN"/>
              </w:rPr>
              <w:t>否</w:t>
            </w:r>
            <w:r>
              <w:rPr>
                <w:rFonts w:ascii="宋体" w:hAnsi="宋体"/>
                <w:kern w:val="0"/>
                <w:sz w:val="21"/>
                <w:szCs w:val="18"/>
                <w:lang w:val="zh-CN"/>
              </w:rPr>
              <w:t>”</w:t>
            </w:r>
            <w:r>
              <w:rPr>
                <w:rFonts w:ascii="宋体" w:hAnsi="宋体" w:hint="eastAsia"/>
                <w:kern w:val="0"/>
                <w:sz w:val="21"/>
                <w:szCs w:val="18"/>
                <w:lang w:val="zh-CN"/>
              </w:rPr>
              <w:t>。</w:t>
            </w:r>
          </w:p>
        </w:tc>
      </w:tr>
    </w:tbl>
    <w:p w:rsidR="004A1DF5" w:rsidRDefault="004A1DF5">
      <w:pPr>
        <w:ind w:firstLineChars="200" w:firstLine="480"/>
      </w:pPr>
      <w:r>
        <w:rPr>
          <w:rFonts w:hint="eastAsia"/>
        </w:rPr>
        <w:t>录入项说明：</w:t>
      </w:r>
    </w:p>
    <w:p w:rsidR="004A1DF5" w:rsidRDefault="004A1DF5">
      <w:pPr>
        <w:ind w:firstLineChars="200" w:firstLine="480"/>
      </w:pPr>
      <w:r>
        <w:rPr>
          <w:rFonts w:hint="eastAsia"/>
        </w:rPr>
        <w:t>客户号：个人客户的客户号，</w:t>
      </w:r>
      <w:r>
        <w:rPr>
          <w:rFonts w:hint="eastAsia"/>
        </w:rPr>
        <w:t>10</w:t>
      </w:r>
      <w:r>
        <w:rPr>
          <w:rFonts w:hint="eastAsia"/>
        </w:rPr>
        <w:t>位数字组成，凭客户号可以精确查询客户。</w:t>
      </w:r>
    </w:p>
    <w:p w:rsidR="004A1DF5" w:rsidRDefault="004A1DF5">
      <w:pPr>
        <w:ind w:firstLineChars="200" w:firstLine="480"/>
      </w:pPr>
      <w:r>
        <w:rPr>
          <w:rFonts w:hint="eastAsia"/>
        </w:rPr>
        <w:lastRenderedPageBreak/>
        <w:t>模糊查询－姓名：以客户姓名关键字作为查询索引。</w:t>
      </w:r>
    </w:p>
    <w:p w:rsidR="004A1DF5" w:rsidRDefault="004A1DF5">
      <w:pPr>
        <w:ind w:firstLineChars="200" w:firstLine="480"/>
      </w:pPr>
      <w:r>
        <w:rPr>
          <w:rFonts w:hint="eastAsia"/>
        </w:rPr>
        <w:t>模糊查询</w:t>
      </w:r>
      <w:r>
        <w:t>—</w:t>
      </w:r>
      <w:r>
        <w:rPr>
          <w:rFonts w:hint="eastAsia"/>
        </w:rPr>
        <w:t>别名：以客户别名关键字作为查询索引。</w:t>
      </w:r>
    </w:p>
    <w:p w:rsidR="004A1DF5" w:rsidRDefault="004A1DF5">
      <w:pPr>
        <w:ind w:firstLineChars="200" w:firstLine="480"/>
      </w:pPr>
      <w:r>
        <w:rPr>
          <w:rFonts w:hint="eastAsia"/>
        </w:rPr>
        <w:t>证件查询</w:t>
      </w:r>
      <w:r>
        <w:t>—</w:t>
      </w:r>
      <w:r>
        <w:rPr>
          <w:rFonts w:hint="eastAsia"/>
        </w:rPr>
        <w:t>证件类型：可同证件国别组合进行模糊查询。</w:t>
      </w:r>
    </w:p>
    <w:p w:rsidR="004A1DF5" w:rsidRDefault="004A1DF5">
      <w:pPr>
        <w:ind w:firstLineChars="200" w:firstLine="480"/>
      </w:pPr>
      <w:r>
        <w:rPr>
          <w:rFonts w:hint="eastAsia"/>
        </w:rPr>
        <w:t>户口查询：根据个人客户的户口号进行精确查询。</w:t>
      </w:r>
    </w:p>
    <w:p w:rsidR="004A1DF5" w:rsidRDefault="004A1DF5" w:rsidP="0004090F">
      <w:pPr>
        <w:pStyle w:val="6"/>
        <w:spacing w:line="360" w:lineRule="auto"/>
      </w:pPr>
      <w:r>
        <w:rPr>
          <w:rFonts w:hint="eastAsia"/>
        </w:rPr>
        <w:t>（三）操作要点</w:t>
      </w:r>
    </w:p>
    <w:p w:rsidR="004A1DF5" w:rsidRDefault="004A1DF5">
      <w:pPr>
        <w:ind w:firstLineChars="200" w:firstLine="480"/>
        <w:rPr>
          <w:rFonts w:ascii="宋体" w:hAnsi="宋体"/>
        </w:rPr>
      </w:pPr>
      <w:r>
        <w:rPr>
          <w:rFonts w:ascii="宋体" w:hAnsi="宋体" w:hint="eastAsia"/>
        </w:rPr>
        <w:t>1、根据用户工作岗位的区别，给用户设置了不同的权限，所能查询的客户资料范围存在差异，为实现这一需求，在系统中所展示给不同用户的工作界面也将有所区别。</w:t>
      </w:r>
    </w:p>
    <w:p w:rsidR="004A1DF5" w:rsidRDefault="004A1DF5">
      <w:pPr>
        <w:ind w:firstLineChars="200" w:firstLine="480"/>
      </w:pPr>
      <w:r>
        <w:rPr>
          <w:rFonts w:ascii="宋体" w:hAnsi="宋体" w:hint="eastAsia"/>
        </w:rPr>
        <w:t>2、对于客户基本资料的查询，如果用户没有权限，在获得授权后可以进行相关</w:t>
      </w:r>
      <w:r>
        <w:rPr>
          <w:rFonts w:hint="eastAsia"/>
        </w:rPr>
        <w:t>查询。</w:t>
      </w:r>
    </w:p>
    <w:p w:rsidR="004A1DF5" w:rsidRDefault="004A1DF5" w:rsidP="0004090F">
      <w:pPr>
        <w:pStyle w:val="6"/>
        <w:spacing w:line="360" w:lineRule="auto"/>
      </w:pPr>
      <w:r>
        <w:rPr>
          <w:rFonts w:hint="eastAsia"/>
        </w:rPr>
        <w:t>（四）操作步骤</w:t>
      </w:r>
    </w:p>
    <w:p w:rsidR="004A1DF5" w:rsidRDefault="004A1DF5">
      <w:pPr>
        <w:ind w:firstLineChars="200" w:firstLine="480"/>
        <w:rPr>
          <w:rFonts w:ascii="宋体" w:hAnsi="宋体"/>
        </w:rPr>
      </w:pPr>
      <w:r>
        <w:rPr>
          <w:rFonts w:ascii="宋体" w:hAnsi="宋体" w:hint="eastAsia"/>
        </w:rPr>
        <w:t>1、用户选择系统导航－客户管理－个人客户－</w:t>
      </w:r>
      <w:r>
        <w:rPr>
          <w:rFonts w:hint="eastAsia"/>
        </w:rPr>
        <w:t>个人客户查询</w:t>
      </w:r>
      <w:r>
        <w:rPr>
          <w:rFonts w:ascii="宋体" w:hAnsi="宋体" w:hint="eastAsia"/>
        </w:rPr>
        <w:t>或在“业务代码”栏输入“</w:t>
      </w:r>
      <w:r>
        <w:rPr>
          <w:rFonts w:hint="eastAsia"/>
        </w:rPr>
        <w:t>1008</w:t>
      </w:r>
      <w:r>
        <w:rPr>
          <w:rFonts w:ascii="宋体" w:hAnsi="宋体" w:hint="eastAsia"/>
        </w:rPr>
        <w:t>”进入。</w:t>
      </w:r>
    </w:p>
    <w:p w:rsidR="004A1DF5" w:rsidRDefault="004A1DF5">
      <w:pPr>
        <w:ind w:firstLineChars="200" w:firstLine="480"/>
      </w:pPr>
      <w:r>
        <w:rPr>
          <w:rFonts w:hint="eastAsia"/>
        </w:rPr>
        <w:t>2</w:t>
      </w:r>
      <w:r>
        <w:rPr>
          <w:rFonts w:hint="eastAsia"/>
        </w:rPr>
        <w:t>、根据已</w:t>
      </w:r>
      <w:r>
        <w:rPr>
          <w:rFonts w:ascii="宋体" w:hAnsi="宋体" w:hint="eastAsia"/>
        </w:rPr>
        <w:t>有的</w:t>
      </w:r>
      <w:r>
        <w:rPr>
          <w:rFonts w:hint="eastAsia"/>
        </w:rPr>
        <w:t>客户索引资料选择查询方式或直接选择“查询”按钮进行模糊查询。在不输入任何索引值的情况下查询，系统展现用户所在分行和机构下的全部个人客户列表。</w:t>
      </w:r>
    </w:p>
    <w:p w:rsidR="00FF706A" w:rsidRDefault="00FF706A" w:rsidP="0004090F">
      <w:pPr>
        <w:pStyle w:val="5"/>
        <w:snapToGrid w:val="0"/>
        <w:rPr>
          <w:rFonts w:ascii="宋体" w:hAnsi="宋体"/>
          <w:sz w:val="24"/>
        </w:rPr>
      </w:pPr>
      <w:bookmarkStart w:id="26" w:name="_Toc182971431"/>
      <w:r>
        <w:rPr>
          <w:rFonts w:ascii="宋体" w:hAnsi="宋体" w:hint="eastAsia"/>
          <w:sz w:val="24"/>
        </w:rPr>
        <w:t>四、个人客户身份证号码升位（业务代码</w:t>
      </w:r>
      <w:r>
        <w:rPr>
          <w:rFonts w:ascii="宋体" w:hAnsi="宋体"/>
          <w:sz w:val="24"/>
        </w:rPr>
        <w:t>10</w:t>
      </w:r>
      <w:r>
        <w:rPr>
          <w:rFonts w:ascii="宋体" w:hAnsi="宋体" w:hint="eastAsia"/>
          <w:sz w:val="24"/>
        </w:rPr>
        <w:t>08）</w:t>
      </w:r>
      <w:bookmarkEnd w:id="26"/>
    </w:p>
    <w:p w:rsidR="00FF706A" w:rsidRDefault="00FF706A" w:rsidP="0004090F">
      <w:pPr>
        <w:pStyle w:val="6"/>
        <w:snapToGrid w:val="0"/>
        <w:spacing w:line="360" w:lineRule="auto"/>
        <w:rPr>
          <w:rFonts w:ascii="宋体" w:eastAsia="宋体" w:hAnsi="宋体"/>
        </w:rPr>
      </w:pPr>
      <w:r>
        <w:rPr>
          <w:rFonts w:ascii="宋体" w:eastAsia="宋体" w:hAnsi="宋体" w:hint="eastAsia"/>
        </w:rPr>
        <w:t>(一)功能介绍</w:t>
      </w:r>
    </w:p>
    <w:p w:rsidR="00FF706A" w:rsidRDefault="00FF706A" w:rsidP="00FF706A">
      <w:pPr>
        <w:snapToGrid w:val="0"/>
        <w:ind w:firstLine="540"/>
        <w:rPr>
          <w:rFonts w:ascii="宋体" w:hAnsi="宋体"/>
        </w:rPr>
      </w:pPr>
      <w:r>
        <w:rPr>
          <w:rFonts w:ascii="宋体" w:hAnsi="宋体" w:hint="eastAsia"/>
        </w:rPr>
        <w:t>通过本功能为个人客户身份证号码升位从15位升至18位提供更为方便和快捷的方式，有权人员直接经办，无需授权。</w:t>
      </w:r>
    </w:p>
    <w:p w:rsidR="00FF706A" w:rsidRDefault="00FF706A" w:rsidP="0004090F">
      <w:pPr>
        <w:pStyle w:val="6"/>
        <w:snapToGrid w:val="0"/>
        <w:spacing w:line="360" w:lineRule="auto"/>
        <w:rPr>
          <w:rFonts w:ascii="宋体" w:eastAsia="宋体" w:hAnsi="宋体"/>
        </w:rPr>
      </w:pPr>
      <w:r>
        <w:rPr>
          <w:rFonts w:ascii="宋体" w:eastAsia="宋体" w:hAnsi="宋体" w:hint="eastAsia"/>
        </w:rPr>
        <w:lastRenderedPageBreak/>
        <w:t>(二)界面</w:t>
      </w:r>
    </w:p>
    <w:p w:rsidR="00FF706A" w:rsidRDefault="0004090F" w:rsidP="00FF706A">
      <w:pPr>
        <w:rPr>
          <w:rFonts w:ascii="宋体" w:hAnsi="宋体"/>
        </w:rPr>
      </w:pPr>
      <w:r>
        <w:rPr>
          <w:rFonts w:ascii="宋体" w:hAnsi="宋体"/>
          <w:noProof/>
        </w:rPr>
        <w:drawing>
          <wp:inline distT="0" distB="0" distL="0" distR="0">
            <wp:extent cx="5267325" cy="39528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FF706A" w:rsidRDefault="00FF706A" w:rsidP="0004090F">
      <w:pPr>
        <w:pStyle w:val="6"/>
        <w:snapToGrid w:val="0"/>
        <w:spacing w:line="360" w:lineRule="auto"/>
        <w:rPr>
          <w:rFonts w:ascii="宋体" w:eastAsia="宋体" w:hAnsi="宋体"/>
        </w:rPr>
      </w:pPr>
      <w:bookmarkStart w:id="27" w:name="_Toc57"/>
      <w:bookmarkEnd w:id="27"/>
      <w:r>
        <w:rPr>
          <w:rFonts w:ascii="宋体" w:eastAsia="宋体" w:hAnsi="宋体" w:hint="eastAsia"/>
        </w:rPr>
        <w:t>(三)操作要点</w:t>
      </w:r>
    </w:p>
    <w:p w:rsidR="00FF706A" w:rsidRDefault="00FF706A" w:rsidP="00FF706A">
      <w:pPr>
        <w:snapToGrid w:val="0"/>
        <w:rPr>
          <w:rFonts w:ascii="宋体" w:hAnsi="宋体"/>
        </w:rPr>
      </w:pPr>
      <w:r>
        <w:rPr>
          <w:rFonts w:ascii="宋体" w:hAnsi="宋体" w:hint="eastAsia"/>
        </w:rPr>
        <w:t>1、客户身份证号码必须是15位升至18位，身份证18位号码必须符合身份证编码规则。</w:t>
      </w:r>
    </w:p>
    <w:p w:rsidR="00FF706A" w:rsidRDefault="00FF706A" w:rsidP="0004090F">
      <w:pPr>
        <w:snapToGrid w:val="0"/>
        <w:outlineLvl w:val="0"/>
        <w:rPr>
          <w:rFonts w:ascii="宋体" w:hAnsi="宋体"/>
        </w:rPr>
      </w:pPr>
      <w:r>
        <w:rPr>
          <w:rFonts w:ascii="宋体" w:hAnsi="宋体" w:hint="eastAsia"/>
        </w:rPr>
        <w:t>2、客户身份证升位维护不能对已有的18位身份证号码进行修改维护；</w:t>
      </w:r>
    </w:p>
    <w:p w:rsidR="00FF706A" w:rsidRDefault="00FF706A" w:rsidP="00FF706A">
      <w:pPr>
        <w:snapToGrid w:val="0"/>
        <w:rPr>
          <w:rFonts w:ascii="宋体" w:hAnsi="宋体"/>
        </w:rPr>
      </w:pPr>
      <w:r>
        <w:rPr>
          <w:rFonts w:ascii="宋体" w:hAnsi="宋体" w:hint="eastAsia"/>
        </w:rPr>
        <w:t>3、“末位确认”指录入身份证号码的最后一位数字或字母，字母必须为大写字母。</w:t>
      </w:r>
    </w:p>
    <w:p w:rsidR="00FF706A" w:rsidRDefault="00FF706A" w:rsidP="0004090F">
      <w:pPr>
        <w:pStyle w:val="6"/>
        <w:snapToGrid w:val="0"/>
        <w:spacing w:line="360" w:lineRule="auto"/>
        <w:rPr>
          <w:rFonts w:ascii="宋体" w:eastAsia="宋体" w:hAnsi="宋体"/>
        </w:rPr>
      </w:pPr>
      <w:bookmarkStart w:id="28" w:name="_Toc58"/>
      <w:bookmarkEnd w:id="28"/>
      <w:r>
        <w:rPr>
          <w:rFonts w:ascii="宋体" w:eastAsia="宋体" w:hAnsi="宋体" w:hint="eastAsia"/>
        </w:rPr>
        <w:t>(四)操作步骤</w:t>
      </w:r>
    </w:p>
    <w:p w:rsidR="00FF706A" w:rsidRDefault="00FF706A" w:rsidP="00FF706A">
      <w:pPr>
        <w:tabs>
          <w:tab w:val="left" w:pos="360"/>
        </w:tabs>
        <w:snapToGrid w:val="0"/>
        <w:ind w:left="360" w:hanging="360"/>
        <w:rPr>
          <w:rFonts w:ascii="宋体" w:hAnsi="宋体"/>
        </w:rPr>
      </w:pPr>
      <w:r>
        <w:rPr>
          <w:rFonts w:ascii="宋体" w:hAnsi="宋体" w:hint="eastAsia"/>
        </w:rPr>
        <w:t>1、用户选择操作客户管理－个人客户－个人客户查询或在“业务代码”栏输入1008进入（或在办理客户资料维护等有关业务时进入个人客户资料）。</w:t>
      </w:r>
    </w:p>
    <w:p w:rsidR="00FF706A" w:rsidRDefault="00FF706A" w:rsidP="00FF706A">
      <w:pPr>
        <w:snapToGrid w:val="0"/>
        <w:ind w:left="360" w:hanging="360"/>
        <w:rPr>
          <w:rFonts w:ascii="宋体" w:hAnsi="宋体"/>
        </w:rPr>
      </w:pPr>
      <w:r>
        <w:rPr>
          <w:rFonts w:ascii="宋体" w:hAnsi="宋体" w:hint="eastAsia"/>
        </w:rPr>
        <w:t>2、选择按证件查询，输入客户18位身份证号码，选择“查询”。</w:t>
      </w:r>
    </w:p>
    <w:p w:rsidR="00FF706A" w:rsidRDefault="00FF706A" w:rsidP="00FF706A">
      <w:pPr>
        <w:snapToGrid w:val="0"/>
        <w:ind w:left="360" w:hanging="360"/>
        <w:rPr>
          <w:rFonts w:ascii="宋体" w:hAnsi="宋体"/>
        </w:rPr>
      </w:pPr>
      <w:r>
        <w:rPr>
          <w:rFonts w:ascii="宋体" w:hAnsi="宋体" w:hint="eastAsia"/>
        </w:rPr>
        <w:t>3、系统提示当前身份证号码需要做升位处理，选择“确定”，提示经办人需要对身份证号码进行升位出来。</w:t>
      </w:r>
    </w:p>
    <w:p w:rsidR="00FF706A" w:rsidRDefault="00FF706A" w:rsidP="0004090F">
      <w:pPr>
        <w:snapToGrid w:val="0"/>
        <w:ind w:left="360" w:hanging="360"/>
        <w:outlineLvl w:val="0"/>
        <w:rPr>
          <w:rFonts w:ascii="宋体" w:hAnsi="宋体"/>
        </w:rPr>
      </w:pPr>
      <w:r>
        <w:rPr>
          <w:rFonts w:ascii="宋体" w:hAnsi="宋体" w:hint="eastAsia"/>
        </w:rPr>
        <w:t>（注：第2、3点也可通过其它方式进入客户资料明细界面）</w:t>
      </w:r>
    </w:p>
    <w:p w:rsidR="00FF706A" w:rsidRDefault="00FF706A" w:rsidP="00FF706A">
      <w:pPr>
        <w:snapToGrid w:val="0"/>
        <w:ind w:left="360" w:hanging="360"/>
        <w:rPr>
          <w:rFonts w:ascii="宋体" w:hAnsi="宋体"/>
        </w:rPr>
      </w:pPr>
      <w:r>
        <w:rPr>
          <w:rFonts w:ascii="宋体" w:hAnsi="宋体" w:hint="eastAsia"/>
        </w:rPr>
        <w:t>4、选择“明细”后，进入“个人客户资料”。</w:t>
      </w:r>
    </w:p>
    <w:p w:rsidR="00FF706A" w:rsidRDefault="00FF706A" w:rsidP="00FF706A">
      <w:pPr>
        <w:snapToGrid w:val="0"/>
        <w:ind w:left="360" w:hanging="360"/>
        <w:rPr>
          <w:rFonts w:ascii="宋体" w:hAnsi="宋体"/>
        </w:rPr>
      </w:pPr>
      <w:r>
        <w:rPr>
          <w:rFonts w:ascii="宋体" w:hAnsi="宋体" w:hint="eastAsia"/>
        </w:rPr>
        <w:t>5、选择“证件升位”，系统弹出身份证升位维护。</w:t>
      </w:r>
    </w:p>
    <w:p w:rsidR="00FF706A" w:rsidRDefault="00FF706A" w:rsidP="00FF706A">
      <w:pPr>
        <w:snapToGrid w:val="0"/>
        <w:ind w:left="360" w:hanging="360"/>
        <w:rPr>
          <w:rFonts w:ascii="宋体" w:hAnsi="宋体"/>
        </w:rPr>
      </w:pPr>
      <w:r>
        <w:rPr>
          <w:rFonts w:ascii="宋体" w:hAnsi="宋体" w:hint="eastAsia"/>
        </w:rPr>
        <w:lastRenderedPageBreak/>
        <w:t>6、录入18位身份证号码和末位确认码，回车或确认。系统自动匹配输入的18位身份证号码与原15位身份证号码无误后，对身份证号码进行升位处理。</w:t>
      </w:r>
    </w:p>
    <w:p w:rsidR="00FF706A" w:rsidRDefault="00FF706A" w:rsidP="00FF706A">
      <w:pPr>
        <w:snapToGrid w:val="0"/>
        <w:ind w:left="360" w:hanging="360"/>
        <w:rPr>
          <w:rFonts w:ascii="宋体" w:hAnsi="宋体"/>
        </w:rPr>
      </w:pPr>
      <w:r>
        <w:rPr>
          <w:rFonts w:ascii="宋体" w:hAnsi="宋体" w:hint="eastAsia"/>
        </w:rPr>
        <w:t>7、打印：根据系统提示打印“特殊业务申请书”，维护前值为15位身份证号码，维护后值为18位身份证号码。</w:t>
      </w:r>
    </w:p>
    <w:p w:rsidR="00FF706A" w:rsidRDefault="00FF706A" w:rsidP="0004090F">
      <w:pPr>
        <w:pStyle w:val="5"/>
        <w:rPr>
          <w:sz w:val="24"/>
        </w:rPr>
      </w:pPr>
      <w:bookmarkStart w:id="29" w:name="_Toc182971432"/>
      <w:r>
        <w:rPr>
          <w:rFonts w:hint="eastAsia"/>
          <w:sz w:val="24"/>
        </w:rPr>
        <w:t>五、</w:t>
      </w:r>
      <w:bookmarkStart w:id="30" w:name="个人客户维护"/>
      <w:r>
        <w:rPr>
          <w:rFonts w:hint="eastAsia"/>
          <w:sz w:val="24"/>
        </w:rPr>
        <w:t>个人客户维护（业务代码</w:t>
      </w:r>
      <w:r>
        <w:rPr>
          <w:rFonts w:hint="eastAsia"/>
          <w:sz w:val="24"/>
        </w:rPr>
        <w:t>1009</w:t>
      </w:r>
      <w:r>
        <w:rPr>
          <w:rFonts w:hint="eastAsia"/>
          <w:sz w:val="24"/>
        </w:rPr>
        <w:t>）</w:t>
      </w:r>
      <w:bookmarkEnd w:id="29"/>
      <w:bookmarkEnd w:id="30"/>
    </w:p>
    <w:p w:rsidR="00FF706A" w:rsidRDefault="00FF706A" w:rsidP="0004090F">
      <w:pPr>
        <w:pStyle w:val="6"/>
        <w:spacing w:line="360" w:lineRule="auto"/>
      </w:pPr>
      <w:bookmarkStart w:id="31" w:name="_Toc78444500"/>
      <w:r>
        <w:rPr>
          <w:rFonts w:hint="eastAsia"/>
        </w:rPr>
        <w:t>（一）功能介绍</w:t>
      </w:r>
      <w:bookmarkEnd w:id="31"/>
    </w:p>
    <w:p w:rsidR="00FF706A" w:rsidRDefault="00FF706A" w:rsidP="00FF706A">
      <w:pPr>
        <w:pStyle w:val="a6"/>
      </w:pPr>
      <w:r>
        <w:rPr>
          <w:rFonts w:hint="eastAsia"/>
        </w:rPr>
        <w:t>用户通过该功能对个人客户资料（含临时个人客户）进行增加、修改、删除处理。</w:t>
      </w:r>
    </w:p>
    <w:p w:rsidR="00FF706A" w:rsidRDefault="00FF706A" w:rsidP="0004090F">
      <w:pPr>
        <w:pStyle w:val="6"/>
        <w:spacing w:line="360" w:lineRule="auto"/>
      </w:pPr>
      <w:bookmarkStart w:id="32" w:name="_Toc78444501"/>
      <w:r>
        <w:rPr>
          <w:rFonts w:hint="eastAsia"/>
        </w:rPr>
        <w:t>（二）风险提示</w:t>
      </w:r>
    </w:p>
    <w:p w:rsidR="00FF706A" w:rsidRDefault="00FF706A" w:rsidP="00FF706A">
      <w:pPr>
        <w:ind w:firstLineChars="200" w:firstLine="480"/>
      </w:pPr>
      <w:r>
        <w:rPr>
          <w:rFonts w:ascii="宋体" w:hAnsi="宋体" w:hint="eastAsia"/>
          <w:kern w:val="0"/>
          <w:szCs w:val="18"/>
          <w:lang w:val="zh-CN"/>
        </w:rPr>
        <w:t>个人客户维护：客户姓名</w:t>
      </w:r>
      <w:r>
        <w:rPr>
          <w:rFonts w:hint="eastAsia"/>
        </w:rPr>
        <w:t>维护</w:t>
      </w:r>
      <w:r>
        <w:rPr>
          <w:rFonts w:ascii="宋体" w:hAnsi="宋体" w:hint="eastAsia"/>
          <w:kern w:val="0"/>
          <w:szCs w:val="18"/>
          <w:lang w:val="zh-CN"/>
        </w:rPr>
        <w:t>成功后，其下各类户口（卡</w:t>
      </w:r>
      <w:r>
        <w:rPr>
          <w:rFonts w:ascii="宋体" w:hAnsi="宋体"/>
          <w:kern w:val="0"/>
          <w:szCs w:val="18"/>
          <w:lang w:val="zh-CN"/>
        </w:rPr>
        <w:t>/</w:t>
      </w:r>
      <w:r>
        <w:rPr>
          <w:rFonts w:ascii="宋体" w:hAnsi="宋体" w:hint="eastAsia"/>
          <w:kern w:val="0"/>
          <w:szCs w:val="18"/>
          <w:lang w:val="zh-CN"/>
        </w:rPr>
        <w:t>折等）名称也将同步进行更新。</w:t>
      </w:r>
    </w:p>
    <w:p w:rsidR="00FF706A" w:rsidRDefault="00FF706A" w:rsidP="0004090F">
      <w:pPr>
        <w:pStyle w:val="6"/>
        <w:spacing w:line="360" w:lineRule="auto"/>
      </w:pPr>
      <w:r>
        <w:rPr>
          <w:rFonts w:hint="eastAsia"/>
        </w:rPr>
        <w:t>（三）术语解释和参数说明</w:t>
      </w:r>
      <w:bookmarkEnd w:id="32"/>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6480"/>
      </w:tblGrid>
      <w:tr w:rsidR="00FF706A">
        <w:trPr>
          <w:trHeight w:val="457"/>
        </w:trPr>
        <w:tc>
          <w:tcPr>
            <w:tcW w:w="1800" w:type="dxa"/>
          </w:tcPr>
          <w:p w:rsidR="00FF706A" w:rsidRDefault="00FF706A" w:rsidP="009564AE">
            <w:pPr>
              <w:rPr>
                <w:rFonts w:ascii="宋体" w:hAnsi="宋体"/>
              </w:rPr>
            </w:pPr>
            <w:r>
              <w:rPr>
                <w:rFonts w:ascii="宋体" w:hAnsi="宋体" w:hint="eastAsia"/>
              </w:rPr>
              <w:t>选项卡</w:t>
            </w:r>
          </w:p>
        </w:tc>
        <w:tc>
          <w:tcPr>
            <w:tcW w:w="6480" w:type="dxa"/>
          </w:tcPr>
          <w:p w:rsidR="00FF706A" w:rsidRDefault="00FF706A" w:rsidP="009564AE">
            <w:pPr>
              <w:rPr>
                <w:rFonts w:ascii="宋体" w:hAnsi="宋体"/>
              </w:rPr>
            </w:pPr>
            <w:r>
              <w:rPr>
                <w:rFonts w:ascii="宋体" w:hAnsi="宋体" w:hint="eastAsia"/>
              </w:rPr>
              <w:t>在客户系统中指客户资料的分类选项，如：“基本资料选项卡”、“家庭成员选项卡”等等。</w:t>
            </w:r>
          </w:p>
        </w:tc>
      </w:tr>
      <w:tr w:rsidR="00FF706A">
        <w:trPr>
          <w:trHeight w:val="457"/>
        </w:trPr>
        <w:tc>
          <w:tcPr>
            <w:tcW w:w="1800" w:type="dxa"/>
          </w:tcPr>
          <w:p w:rsidR="00FF706A" w:rsidRDefault="00FF706A" w:rsidP="009564AE">
            <w:pPr>
              <w:rPr>
                <w:rFonts w:ascii="宋体" w:hAnsi="宋体"/>
              </w:rPr>
            </w:pPr>
            <w:r>
              <w:rPr>
                <w:rFonts w:ascii="宋体" w:hAnsi="宋体" w:hint="eastAsia"/>
              </w:rPr>
              <w:t>核心字段/重要字段</w:t>
            </w:r>
          </w:p>
        </w:tc>
        <w:tc>
          <w:tcPr>
            <w:tcW w:w="6480" w:type="dxa"/>
          </w:tcPr>
          <w:p w:rsidR="00FF706A" w:rsidRDefault="00FF706A" w:rsidP="009564AE">
            <w:pPr>
              <w:rPr>
                <w:rFonts w:ascii="宋体" w:hAnsi="宋体"/>
              </w:rPr>
            </w:pPr>
            <w:r>
              <w:rPr>
                <w:rFonts w:ascii="宋体" w:hAnsi="宋体" w:hint="eastAsia"/>
              </w:rPr>
              <w:t>对客户重要内容的分级，用户需要具有相应权限或经授权后方能进行维护。</w:t>
            </w:r>
          </w:p>
        </w:tc>
      </w:tr>
      <w:tr w:rsidR="00FF706A">
        <w:trPr>
          <w:trHeight w:val="457"/>
        </w:trPr>
        <w:tc>
          <w:tcPr>
            <w:tcW w:w="1800" w:type="dxa"/>
          </w:tcPr>
          <w:p w:rsidR="00FF706A" w:rsidRDefault="00FF706A" w:rsidP="009564AE">
            <w:pPr>
              <w:rPr>
                <w:rFonts w:ascii="宋体" w:hAnsi="宋体"/>
              </w:rPr>
            </w:pPr>
            <w:r>
              <w:rPr>
                <w:rFonts w:ascii="宋体" w:hAnsi="宋体" w:hint="eastAsia"/>
              </w:rPr>
              <w:t>强制授权</w:t>
            </w:r>
          </w:p>
        </w:tc>
        <w:tc>
          <w:tcPr>
            <w:tcW w:w="6480" w:type="dxa"/>
          </w:tcPr>
          <w:p w:rsidR="00FF706A" w:rsidRDefault="00FF706A" w:rsidP="009564AE">
            <w:pPr>
              <w:rPr>
                <w:rFonts w:ascii="宋体" w:hAnsi="宋体"/>
              </w:rPr>
            </w:pPr>
            <w:r>
              <w:rPr>
                <w:rFonts w:ascii="宋体" w:hAnsi="宋体" w:hint="eastAsia"/>
              </w:rPr>
              <w:t>对于一些非常重要的字段内容，系统对于其客户资料修改要求不论是什么级别客户操作均要进行授权。</w:t>
            </w:r>
          </w:p>
        </w:tc>
      </w:tr>
    </w:tbl>
    <w:p w:rsidR="00FF706A" w:rsidRDefault="00FF706A" w:rsidP="00FF706A">
      <w:pPr>
        <w:pStyle w:val="6"/>
        <w:spacing w:line="360" w:lineRule="auto"/>
      </w:pPr>
      <w:r>
        <w:rPr>
          <w:rFonts w:hint="eastAsia"/>
        </w:rPr>
        <w:lastRenderedPageBreak/>
        <w:t>（四）界面</w:t>
      </w:r>
    </w:p>
    <w:p w:rsidR="00FF706A" w:rsidRDefault="0004090F" w:rsidP="00FF706A">
      <w:pPr>
        <w:rPr>
          <w:b/>
          <w:bCs/>
        </w:rPr>
      </w:pPr>
      <w:r>
        <w:rPr>
          <w:noProof/>
        </w:rPr>
        <w:drawing>
          <wp:inline distT="0" distB="0" distL="0" distR="0">
            <wp:extent cx="5276850" cy="3800475"/>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276850" cy="3800475"/>
                    </a:xfrm>
                    <a:prstGeom prst="rect">
                      <a:avLst/>
                    </a:prstGeom>
                    <a:noFill/>
                    <a:ln w="9525">
                      <a:noFill/>
                      <a:miter lim="800000"/>
                      <a:headEnd/>
                      <a:tailEnd/>
                    </a:ln>
                  </pic:spPr>
                </pic:pic>
              </a:graphicData>
            </a:graphic>
          </wp:inline>
        </w:drawing>
      </w:r>
    </w:p>
    <w:p w:rsidR="00FF706A" w:rsidRDefault="00FF706A" w:rsidP="00FF706A">
      <w:pPr>
        <w:jc w:val="center"/>
        <w:rPr>
          <w:b/>
          <w:bCs/>
        </w:rPr>
      </w:pPr>
      <w:r>
        <w:rPr>
          <w:rFonts w:hint="eastAsia"/>
        </w:rPr>
        <w:t>图</w:t>
      </w:r>
      <w:r>
        <w:rPr>
          <w:rFonts w:hint="eastAsia"/>
        </w:rPr>
        <w:t>1.1</w:t>
      </w:r>
    </w:p>
    <w:p w:rsidR="00FF706A" w:rsidRDefault="00FF706A" w:rsidP="0004090F">
      <w:pPr>
        <w:pStyle w:val="6"/>
        <w:spacing w:line="360" w:lineRule="auto"/>
      </w:pPr>
      <w:r>
        <w:rPr>
          <w:rFonts w:hint="eastAsia"/>
        </w:rPr>
        <w:t>（五）操作要点</w:t>
      </w:r>
    </w:p>
    <w:p w:rsidR="00FF706A" w:rsidRDefault="00FF706A" w:rsidP="000029C7">
      <w:pPr>
        <w:numPr>
          <w:ilvl w:val="0"/>
          <w:numId w:val="468"/>
        </w:numPr>
        <w:tabs>
          <w:tab w:val="num" w:pos="960"/>
        </w:tabs>
        <w:ind w:firstLineChars="200" w:firstLine="480"/>
      </w:pPr>
      <w:r>
        <w:rPr>
          <w:rFonts w:hint="eastAsia"/>
        </w:rPr>
        <w:t>对客户资料的维护既可以直接在“维护”模块中进行操作，也可以通过“查询”功能直接进入维护界面。</w:t>
      </w:r>
    </w:p>
    <w:p w:rsidR="00FF706A" w:rsidRDefault="00FF706A" w:rsidP="000029C7">
      <w:pPr>
        <w:numPr>
          <w:ilvl w:val="0"/>
          <w:numId w:val="468"/>
        </w:numPr>
        <w:ind w:firstLineChars="200" w:firstLine="480"/>
      </w:pPr>
      <w:r>
        <w:rPr>
          <w:rFonts w:hint="eastAsia"/>
        </w:rPr>
        <w:t>对于跨管理机构的客户资料维护，系统要求验证客户的户口和取款密码，修改完毕后，系统自动更新“维护机构”。</w:t>
      </w:r>
    </w:p>
    <w:p w:rsidR="00FF706A" w:rsidRDefault="00FF706A" w:rsidP="000029C7">
      <w:pPr>
        <w:numPr>
          <w:ilvl w:val="0"/>
          <w:numId w:val="468"/>
        </w:numPr>
        <w:ind w:firstLineChars="200" w:firstLine="480"/>
      </w:pPr>
      <w:r>
        <w:rPr>
          <w:rFonts w:hint="eastAsia"/>
        </w:rPr>
        <w:t>通讯资料的增加，每一种“联系类别”只能保留一条记录。</w:t>
      </w:r>
    </w:p>
    <w:p w:rsidR="00FF706A" w:rsidRDefault="00FF706A" w:rsidP="000029C7">
      <w:pPr>
        <w:numPr>
          <w:ilvl w:val="0"/>
          <w:numId w:val="468"/>
        </w:numPr>
        <w:ind w:firstLineChars="200" w:firstLine="480"/>
      </w:pPr>
      <w:r>
        <w:rPr>
          <w:rFonts w:hint="eastAsia"/>
        </w:rPr>
        <w:t>客户的管理分行和管理部门变更时，必须由客户现在的管理部门用户发起，并经过授权方能生效。</w:t>
      </w:r>
    </w:p>
    <w:p w:rsidR="00FF706A" w:rsidRDefault="00FF706A" w:rsidP="000029C7">
      <w:pPr>
        <w:numPr>
          <w:ilvl w:val="0"/>
          <w:numId w:val="468"/>
        </w:numPr>
        <w:ind w:firstLineChars="200" w:firstLine="480"/>
      </w:pPr>
      <w:r>
        <w:rPr>
          <w:rFonts w:hint="eastAsia"/>
        </w:rPr>
        <w:t>系统对类似通讯资料、地址等可能存有多条记录客户资料的增加是开放式的，即不做权限的控制。但个人客户证件的增加、删除除外，需要进行授权。</w:t>
      </w:r>
    </w:p>
    <w:p w:rsidR="00FF706A" w:rsidRDefault="00FF706A" w:rsidP="000029C7">
      <w:pPr>
        <w:numPr>
          <w:ilvl w:val="0"/>
          <w:numId w:val="468"/>
        </w:numPr>
        <w:ind w:firstLineChars="200" w:firstLine="480"/>
      </w:pPr>
      <w:r>
        <w:rPr>
          <w:rFonts w:hint="eastAsia"/>
        </w:rPr>
        <w:t>个人客户的证件国别和证件类型进行修改时，如该证件同时为户口（卡、折、单）证件，则不允许维护成“非实名制”证件类型。</w:t>
      </w:r>
    </w:p>
    <w:p w:rsidR="00FF706A" w:rsidRDefault="00FF706A" w:rsidP="00FF706A">
      <w:pPr>
        <w:autoSpaceDE w:val="0"/>
        <w:autoSpaceDN w:val="0"/>
        <w:adjustRightInd w:val="0"/>
        <w:ind w:leftChars="95" w:left="228" w:firstLineChars="300" w:firstLine="720"/>
        <w:rPr>
          <w:rFonts w:ascii="宋体"/>
          <w:szCs w:val="21"/>
        </w:rPr>
      </w:pPr>
      <w:r>
        <w:rPr>
          <w:rFonts w:ascii="宋体" w:hint="eastAsia"/>
          <w:szCs w:val="21"/>
        </w:rPr>
        <w:lastRenderedPageBreak/>
        <w:t>7、维护功能增加</w:t>
      </w:r>
      <w:r>
        <w:rPr>
          <w:rFonts w:ascii="宋体"/>
          <w:szCs w:val="21"/>
        </w:rPr>
        <w:t>“</w:t>
      </w:r>
      <w:r>
        <w:rPr>
          <w:rFonts w:ascii="宋体" w:hint="eastAsia"/>
          <w:szCs w:val="21"/>
        </w:rPr>
        <w:t>综合维护</w:t>
      </w:r>
      <w:r>
        <w:rPr>
          <w:rFonts w:ascii="宋体"/>
          <w:szCs w:val="21"/>
        </w:rPr>
        <w:t>”</w:t>
      </w:r>
      <w:r>
        <w:rPr>
          <w:rFonts w:ascii="宋体" w:hint="eastAsia"/>
          <w:szCs w:val="21"/>
        </w:rPr>
        <w:t>按钮，通过综合维护可以满足以下业务需要：</w:t>
      </w:r>
    </w:p>
    <w:p w:rsidR="00FF706A" w:rsidRDefault="00FF706A" w:rsidP="000029C7">
      <w:pPr>
        <w:numPr>
          <w:ilvl w:val="3"/>
          <w:numId w:val="525"/>
        </w:numPr>
        <w:tabs>
          <w:tab w:val="clear" w:pos="1680"/>
          <w:tab w:val="left" w:pos="360"/>
          <w:tab w:val="num" w:pos="1080"/>
        </w:tabs>
        <w:autoSpaceDE w:val="0"/>
        <w:autoSpaceDN w:val="0"/>
        <w:adjustRightInd w:val="0"/>
        <w:ind w:hanging="1140"/>
        <w:rPr>
          <w:rFonts w:ascii="宋体"/>
          <w:szCs w:val="21"/>
        </w:rPr>
      </w:pPr>
      <w:r>
        <w:rPr>
          <w:rFonts w:ascii="宋体" w:hint="eastAsia"/>
          <w:szCs w:val="21"/>
        </w:rPr>
        <w:t>对于客户资料中</w:t>
      </w:r>
      <w:r>
        <w:rPr>
          <w:rFonts w:ascii="宋体"/>
          <w:szCs w:val="21"/>
        </w:rPr>
        <w:t>“</w:t>
      </w:r>
      <w:r>
        <w:rPr>
          <w:rFonts w:ascii="宋体" w:hint="eastAsia"/>
          <w:szCs w:val="21"/>
        </w:rPr>
        <w:t>基本资料</w:t>
      </w:r>
      <w:r>
        <w:rPr>
          <w:rFonts w:ascii="宋体"/>
          <w:szCs w:val="21"/>
        </w:rPr>
        <w:t>”</w:t>
      </w:r>
      <w:r>
        <w:rPr>
          <w:rFonts w:ascii="宋体" w:hint="eastAsia"/>
          <w:szCs w:val="21"/>
        </w:rPr>
        <w:t>的各选项卡内容可一次性维护、提交；</w:t>
      </w:r>
    </w:p>
    <w:p w:rsidR="00FF706A" w:rsidRDefault="00FF706A" w:rsidP="000029C7">
      <w:pPr>
        <w:numPr>
          <w:ilvl w:val="3"/>
          <w:numId w:val="525"/>
        </w:numPr>
        <w:tabs>
          <w:tab w:val="clear" w:pos="1680"/>
          <w:tab w:val="num" w:pos="1080"/>
        </w:tabs>
        <w:autoSpaceDE w:val="0"/>
        <w:autoSpaceDN w:val="0"/>
        <w:adjustRightInd w:val="0"/>
        <w:ind w:hanging="1140"/>
        <w:rPr>
          <w:rFonts w:ascii="宋体"/>
          <w:szCs w:val="21"/>
        </w:rPr>
      </w:pPr>
      <w:r>
        <w:rPr>
          <w:rFonts w:ascii="宋体" w:hint="eastAsia"/>
          <w:szCs w:val="21"/>
        </w:rPr>
        <w:t>对于维护成功后的打印内容，系统汇总一次打印回单；</w:t>
      </w:r>
    </w:p>
    <w:p w:rsidR="00FF706A" w:rsidRDefault="00FF706A" w:rsidP="000029C7">
      <w:pPr>
        <w:numPr>
          <w:ilvl w:val="3"/>
          <w:numId w:val="525"/>
        </w:numPr>
        <w:tabs>
          <w:tab w:val="clear" w:pos="1680"/>
          <w:tab w:val="num" w:pos="1080"/>
        </w:tabs>
        <w:autoSpaceDE w:val="0"/>
        <w:autoSpaceDN w:val="0"/>
        <w:adjustRightInd w:val="0"/>
        <w:ind w:hanging="1140"/>
        <w:jc w:val="left"/>
        <w:rPr>
          <w:rFonts w:ascii="宋体"/>
          <w:szCs w:val="21"/>
        </w:rPr>
      </w:pPr>
      <w:r>
        <w:rPr>
          <w:rFonts w:ascii="宋体" w:hint="eastAsia"/>
          <w:szCs w:val="21"/>
        </w:rPr>
        <w:t>对一次性提交的维护操作，柜员日结计算为一笔。</w:t>
      </w:r>
    </w:p>
    <w:p w:rsidR="00FF706A" w:rsidRDefault="00FF706A" w:rsidP="00FF706A">
      <w:pPr>
        <w:ind w:left="480"/>
      </w:pPr>
    </w:p>
    <w:p w:rsidR="00FF706A" w:rsidRDefault="00FF706A" w:rsidP="0004090F">
      <w:pPr>
        <w:pStyle w:val="6"/>
        <w:spacing w:line="360" w:lineRule="auto"/>
      </w:pPr>
      <w:bookmarkStart w:id="33" w:name="_Toc78444502"/>
      <w:r>
        <w:rPr>
          <w:rFonts w:hint="eastAsia"/>
        </w:rPr>
        <w:t>（六）操作步骤</w:t>
      </w:r>
      <w:bookmarkEnd w:id="33"/>
    </w:p>
    <w:p w:rsidR="00FF706A" w:rsidRDefault="00FF706A" w:rsidP="000029C7">
      <w:pPr>
        <w:numPr>
          <w:ilvl w:val="1"/>
          <w:numId w:val="468"/>
        </w:numPr>
        <w:ind w:firstLineChars="200" w:firstLine="480"/>
      </w:pPr>
      <w:r>
        <w:rPr>
          <w:rFonts w:ascii="宋体" w:hAnsi="宋体" w:hint="eastAsia"/>
        </w:rPr>
        <w:t>代码”栏输入“1009”进入，</w:t>
      </w:r>
      <w:r>
        <w:rPr>
          <w:rFonts w:hint="eastAsia"/>
        </w:rPr>
        <w:t>也可以</w:t>
      </w:r>
      <w:r>
        <w:rPr>
          <w:rFonts w:ascii="宋体" w:hAnsi="宋体" w:hint="eastAsia"/>
        </w:rPr>
        <w:t>输</w:t>
      </w:r>
      <w:r>
        <w:rPr>
          <w:rFonts w:hint="eastAsia"/>
        </w:rPr>
        <w:t>入</w:t>
      </w:r>
      <w:r>
        <w:rPr>
          <w:rFonts w:ascii="宋体" w:hAnsi="宋体" w:hint="eastAsia"/>
        </w:rPr>
        <w:t>业务代码</w:t>
      </w:r>
      <w:r>
        <w:rPr>
          <w:rFonts w:hint="eastAsia"/>
        </w:rPr>
        <w:t>“</w:t>
      </w:r>
      <w:r>
        <w:rPr>
          <w:rFonts w:hint="eastAsia"/>
        </w:rPr>
        <w:t>1008</w:t>
      </w:r>
      <w:r>
        <w:rPr>
          <w:rFonts w:hint="eastAsia"/>
        </w:rPr>
        <w:t>”（查询）进行操作。</w:t>
      </w:r>
    </w:p>
    <w:p w:rsidR="00FF706A" w:rsidRDefault="00FF706A" w:rsidP="000029C7">
      <w:pPr>
        <w:numPr>
          <w:ilvl w:val="1"/>
          <w:numId w:val="468"/>
        </w:numPr>
        <w:ind w:firstLineChars="200" w:firstLine="480"/>
      </w:pPr>
      <w:r>
        <w:rPr>
          <w:rFonts w:hint="eastAsia"/>
        </w:rPr>
        <w:t>通过“维护”模块（</w:t>
      </w:r>
      <w:r>
        <w:rPr>
          <w:rFonts w:ascii="宋体" w:hAnsi="宋体" w:hint="eastAsia"/>
        </w:rPr>
        <w:t>业务代码</w:t>
      </w:r>
      <w:r>
        <w:rPr>
          <w:rFonts w:hint="eastAsia"/>
        </w:rPr>
        <w:t>1009</w:t>
      </w:r>
      <w:r>
        <w:rPr>
          <w:rFonts w:hint="eastAsia"/>
        </w:rPr>
        <w:t>）进行客户维护，</w:t>
      </w:r>
      <w:r>
        <w:rPr>
          <w:rFonts w:ascii="宋体" w:hAnsi="宋体" w:hint="eastAsia"/>
        </w:rPr>
        <w:t>输</w:t>
      </w:r>
      <w:r>
        <w:rPr>
          <w:rFonts w:hint="eastAsia"/>
        </w:rPr>
        <w:t>入索引查询条件后可精确查找客户，直接进入客户详细资料查询界面。</w:t>
      </w:r>
    </w:p>
    <w:p w:rsidR="00FF706A" w:rsidRDefault="00FF706A" w:rsidP="00FF706A">
      <w:pPr>
        <w:numPr>
          <w:ilvl w:val="1"/>
          <w:numId w:val="468"/>
        </w:numPr>
        <w:rPr>
          <w:rFonts w:ascii="宋体" w:hAnsi="宋体"/>
        </w:rPr>
      </w:pPr>
      <w:r>
        <w:rPr>
          <w:rFonts w:hint="eastAsia"/>
        </w:rPr>
        <w:t>用户直</w:t>
      </w:r>
      <w:r>
        <w:rPr>
          <w:rFonts w:ascii="宋体" w:hAnsi="宋体" w:hint="eastAsia"/>
        </w:rPr>
        <w:t>接选择“选项卡”功能模块，确定需要维护的项目。</w:t>
      </w:r>
    </w:p>
    <w:p w:rsidR="00FF706A" w:rsidRDefault="00FF706A" w:rsidP="000029C7">
      <w:pPr>
        <w:numPr>
          <w:ilvl w:val="1"/>
          <w:numId w:val="468"/>
        </w:numPr>
        <w:ind w:firstLineChars="200" w:firstLine="480"/>
      </w:pPr>
      <w:r>
        <w:rPr>
          <w:rFonts w:ascii="宋体" w:hAnsi="宋体" w:hint="eastAsia"/>
        </w:rPr>
        <w:t>选择“</w:t>
      </w:r>
      <w:r>
        <w:rPr>
          <w:rFonts w:hint="eastAsia"/>
        </w:rPr>
        <w:t>修改”按钮，操作界面变成“可维护”（背景由只读的浅黄色变成白色），用户对需要维护的字段内容进行维护。</w:t>
      </w:r>
    </w:p>
    <w:p w:rsidR="00FF706A" w:rsidRDefault="00FF706A" w:rsidP="000029C7">
      <w:pPr>
        <w:numPr>
          <w:ilvl w:val="1"/>
          <w:numId w:val="468"/>
        </w:numPr>
        <w:ind w:firstLineChars="200" w:firstLine="480"/>
      </w:pPr>
      <w:r>
        <w:rPr>
          <w:rFonts w:hint="eastAsia"/>
        </w:rPr>
        <w:t>对于客户证件、通讯方式、地址、家庭成员、图文信息等列表展示的信息，则在选择“修改（</w:t>
      </w:r>
      <w:r>
        <w:rPr>
          <w:rFonts w:hint="eastAsia"/>
        </w:rPr>
        <w:t>3</w:t>
      </w:r>
      <w:r>
        <w:rPr>
          <w:rFonts w:hint="eastAsia"/>
        </w:rPr>
        <w:t>）”按钮后，出现“增加、修改、删除”三个功能按钮，用户可根据需要，选择操作。</w:t>
      </w:r>
    </w:p>
    <w:p w:rsidR="00FF706A" w:rsidRDefault="00FF706A" w:rsidP="000029C7">
      <w:pPr>
        <w:numPr>
          <w:ilvl w:val="1"/>
          <w:numId w:val="468"/>
        </w:numPr>
        <w:ind w:firstLineChars="200" w:firstLine="480"/>
      </w:pPr>
      <w:r>
        <w:rPr>
          <w:rFonts w:hint="eastAsia"/>
        </w:rPr>
        <w:t>客户“附加信息”维护：用户将光标定位于“</w:t>
      </w:r>
      <w:r>
        <w:rPr>
          <w:rFonts w:ascii="宋体" w:hint="eastAsia"/>
          <w:szCs w:val="21"/>
        </w:rPr>
        <w:t>客户附加信息</w:t>
      </w:r>
      <w:r>
        <w:rPr>
          <w:rFonts w:hint="eastAsia"/>
        </w:rPr>
        <w:t>”标签上，选择“修改（</w:t>
      </w:r>
      <w:r>
        <w:rPr>
          <w:rFonts w:hint="eastAsia"/>
        </w:rPr>
        <w:t>3</w:t>
      </w:r>
      <w:r>
        <w:rPr>
          <w:rFonts w:hint="eastAsia"/>
        </w:rPr>
        <w:t>）”按钮，出现“增加、删除”两个按钮，用户可以选择“增加”界面右下方的“信息类型”也可以选定需要删除的内容后直接选择“删除”按钮。用户也可以直接对列表中的“信息内容”进行维护，按“确定（</w:t>
      </w:r>
      <w:r>
        <w:rPr>
          <w:rFonts w:hint="eastAsia"/>
        </w:rPr>
        <w:t>1</w:t>
      </w:r>
      <w:r>
        <w:rPr>
          <w:rFonts w:hint="eastAsia"/>
        </w:rPr>
        <w:t>）”按钮后生效（见图</w:t>
      </w:r>
      <w:r>
        <w:rPr>
          <w:rFonts w:hint="eastAsia"/>
        </w:rPr>
        <w:t>1.1</w:t>
      </w:r>
      <w:r>
        <w:rPr>
          <w:rFonts w:hint="eastAsia"/>
        </w:rPr>
        <w:t>）。</w:t>
      </w:r>
    </w:p>
    <w:p w:rsidR="00FF706A" w:rsidRDefault="00FF706A" w:rsidP="000029C7">
      <w:pPr>
        <w:numPr>
          <w:ilvl w:val="1"/>
          <w:numId w:val="468"/>
        </w:numPr>
        <w:ind w:firstLineChars="200" w:firstLine="480"/>
      </w:pPr>
      <w:r>
        <w:rPr>
          <w:rFonts w:hint="eastAsia"/>
        </w:rPr>
        <w:t>（</w:t>
      </w:r>
      <w:r>
        <w:rPr>
          <w:rFonts w:hint="eastAsia"/>
        </w:rPr>
        <w:t>3</w:t>
      </w:r>
      <w:r>
        <w:rPr>
          <w:rFonts w:hint="eastAsia"/>
        </w:rPr>
        <w:t>）“图文信息”维护：用户选择“修改（</w:t>
      </w:r>
      <w:r>
        <w:rPr>
          <w:rFonts w:hint="eastAsia"/>
        </w:rPr>
        <w:t>3</w:t>
      </w:r>
      <w:r>
        <w:rPr>
          <w:rFonts w:hint="eastAsia"/>
        </w:rPr>
        <w:t>）”按钮后，“浏览”按钮由灰变亮进入可操作状态，选择后可打开保留在电脑（外存储设备）中文件，确定后选择“增加”，并录入该文件的相关内容，选择“新增”保存文件。对于需要更新的图文，选择好需要维护的文件列表后，选择“修改”按钮后，可修改相关说明信息。若是对图文文件的更新，则须将“是否更新文件”标志置为“是”，“浏览”由灰变亮，用户可以重新选择文件上传保留。</w:t>
      </w:r>
    </w:p>
    <w:p w:rsidR="00FF706A" w:rsidRDefault="00FF706A" w:rsidP="000029C7">
      <w:pPr>
        <w:numPr>
          <w:ilvl w:val="1"/>
          <w:numId w:val="468"/>
        </w:numPr>
        <w:ind w:firstLineChars="200" w:firstLine="480"/>
      </w:pPr>
      <w:r>
        <w:rPr>
          <w:rFonts w:hint="eastAsia"/>
        </w:rPr>
        <w:t>用户</w:t>
      </w:r>
      <w:r>
        <w:rPr>
          <w:rFonts w:ascii="宋体" w:hAnsi="宋体" w:hint="eastAsia"/>
        </w:rPr>
        <w:t>选定</w:t>
      </w:r>
      <w:r>
        <w:rPr>
          <w:rFonts w:hint="eastAsia"/>
        </w:rPr>
        <w:t>“选项卡”选择“修改”按钮后，如放弃维护，则可以</w:t>
      </w:r>
      <w:r>
        <w:rPr>
          <w:rFonts w:hint="eastAsia"/>
        </w:rPr>
        <w:lastRenderedPageBreak/>
        <w:t>选择“撤销”按钮退出维护界面。</w:t>
      </w:r>
    </w:p>
    <w:p w:rsidR="00FF706A" w:rsidRDefault="00FF706A" w:rsidP="000029C7">
      <w:pPr>
        <w:numPr>
          <w:ilvl w:val="1"/>
          <w:numId w:val="468"/>
        </w:numPr>
        <w:tabs>
          <w:tab w:val="num" w:pos="900"/>
        </w:tabs>
        <w:ind w:firstLineChars="200" w:firstLine="480"/>
      </w:pPr>
      <w:r>
        <w:rPr>
          <w:rFonts w:hint="eastAsia"/>
        </w:rPr>
        <w:t>授权，对于用户没有权限进行维护的内容（如核心字段、重要字段），则需要由主管授权后方能维护生效。</w:t>
      </w:r>
    </w:p>
    <w:p w:rsidR="00FF706A" w:rsidRDefault="00FF706A" w:rsidP="000029C7">
      <w:pPr>
        <w:numPr>
          <w:ilvl w:val="1"/>
          <w:numId w:val="468"/>
        </w:numPr>
        <w:tabs>
          <w:tab w:val="num" w:pos="1080"/>
        </w:tabs>
      </w:pPr>
      <w:r>
        <w:rPr>
          <w:rFonts w:hint="eastAsia"/>
        </w:rPr>
        <w:t>不同岗位的用户可能会拥有不同的权限，所维护项目根据权限的大小所要求授权的范围也不同。</w:t>
      </w:r>
    </w:p>
    <w:p w:rsidR="00FF706A" w:rsidRDefault="00FF706A" w:rsidP="00FF706A">
      <w:pPr>
        <w:numPr>
          <w:ilvl w:val="1"/>
          <w:numId w:val="468"/>
        </w:numPr>
      </w:pPr>
      <w:r>
        <w:rPr>
          <w:rFonts w:hint="eastAsia"/>
        </w:rPr>
        <w:t>打印，客户的名称资料、证件资料、地址资料、通讯资料、行内信息的增加和修改，将打印“特殊业务申请书”，作为日结单据。系统根据维护内容区分是否打印回单。维护后不打印回单的业务，不参与单据检查。</w:t>
      </w:r>
    </w:p>
    <w:p w:rsidR="00FF706A" w:rsidRDefault="00FF706A" w:rsidP="00FF706A">
      <w:r>
        <w:rPr>
          <w:rFonts w:hint="eastAsia"/>
        </w:rPr>
        <w:t>附表：个人客户资料维护后</w:t>
      </w:r>
      <w:r>
        <w:rPr>
          <w:rFonts w:hint="eastAsia"/>
          <w:b/>
          <w:bCs/>
          <w:color w:val="FF0000"/>
        </w:rPr>
        <w:t>不</w:t>
      </w:r>
      <w:r>
        <w:rPr>
          <w:rFonts w:hint="eastAsia"/>
        </w:rPr>
        <w:t>打印单据的字段列表</w:t>
      </w:r>
    </w:p>
    <w:tbl>
      <w:tblPr>
        <w:tblW w:w="0" w:type="auto"/>
        <w:tblInd w:w="8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763"/>
        <w:gridCol w:w="3369"/>
      </w:tblGrid>
      <w:tr w:rsidR="00FF706A">
        <w:trPr>
          <w:trHeight w:val="243"/>
        </w:trPr>
        <w:tc>
          <w:tcPr>
            <w:tcW w:w="3763" w:type="dxa"/>
          </w:tcPr>
          <w:p w:rsidR="00FF706A" w:rsidRDefault="00FF706A" w:rsidP="009564AE">
            <w:r>
              <w:rPr>
                <w:rFonts w:hint="eastAsia"/>
              </w:rPr>
              <w:t>维护项目</w:t>
            </w:r>
          </w:p>
        </w:tc>
        <w:tc>
          <w:tcPr>
            <w:tcW w:w="3369" w:type="dxa"/>
          </w:tcPr>
          <w:p w:rsidR="00FF706A" w:rsidRDefault="00FF706A" w:rsidP="009564AE">
            <w:r>
              <w:rPr>
                <w:rFonts w:hint="eastAsia"/>
              </w:rPr>
              <w:t>维护字段</w:t>
            </w:r>
          </w:p>
        </w:tc>
      </w:tr>
      <w:tr w:rsidR="00FF706A">
        <w:trPr>
          <w:cantSplit/>
          <w:trHeight w:val="233"/>
        </w:trPr>
        <w:tc>
          <w:tcPr>
            <w:tcW w:w="3763" w:type="dxa"/>
            <w:vMerge w:val="restart"/>
          </w:tcPr>
          <w:p w:rsidR="00FF706A" w:rsidRDefault="00FF706A" w:rsidP="009564AE">
            <w:r>
              <w:rPr>
                <w:rFonts w:hint="eastAsia"/>
              </w:rPr>
              <w:t>基本资料（名称资料）</w:t>
            </w:r>
          </w:p>
        </w:tc>
        <w:tc>
          <w:tcPr>
            <w:tcW w:w="3369" w:type="dxa"/>
          </w:tcPr>
          <w:p w:rsidR="00FF706A" w:rsidRDefault="00FF706A" w:rsidP="009564AE">
            <w:r>
              <w:rPr>
                <w:rFonts w:hint="eastAsia"/>
              </w:rPr>
              <w:t>籍贯</w:t>
            </w:r>
          </w:p>
        </w:tc>
      </w:tr>
      <w:tr w:rsidR="00FF706A">
        <w:trPr>
          <w:cantSplit/>
          <w:trHeight w:val="223"/>
        </w:trPr>
        <w:tc>
          <w:tcPr>
            <w:tcW w:w="3763" w:type="dxa"/>
            <w:vMerge/>
          </w:tcPr>
          <w:p w:rsidR="00FF706A" w:rsidRDefault="00FF706A" w:rsidP="009564AE"/>
        </w:tc>
        <w:tc>
          <w:tcPr>
            <w:tcW w:w="3369" w:type="dxa"/>
          </w:tcPr>
          <w:p w:rsidR="00FF706A" w:rsidRDefault="00FF706A" w:rsidP="009564AE">
            <w:r>
              <w:rPr>
                <w:rFonts w:hint="eastAsia"/>
              </w:rPr>
              <w:t>语言</w:t>
            </w:r>
          </w:p>
        </w:tc>
      </w:tr>
      <w:tr w:rsidR="00FF706A">
        <w:trPr>
          <w:cantSplit/>
          <w:trHeight w:val="213"/>
        </w:trPr>
        <w:tc>
          <w:tcPr>
            <w:tcW w:w="3763" w:type="dxa"/>
            <w:vMerge w:val="restart"/>
          </w:tcPr>
          <w:p w:rsidR="00FF706A" w:rsidRDefault="00FF706A" w:rsidP="009564AE">
            <w:r>
              <w:rPr>
                <w:rFonts w:hint="eastAsia"/>
              </w:rPr>
              <w:t>基本资料（证件资料）</w:t>
            </w:r>
          </w:p>
        </w:tc>
        <w:tc>
          <w:tcPr>
            <w:tcW w:w="3369" w:type="dxa"/>
          </w:tcPr>
          <w:p w:rsidR="00FF706A" w:rsidRDefault="00FF706A" w:rsidP="009564AE">
            <w:r>
              <w:rPr>
                <w:rFonts w:hint="eastAsia"/>
              </w:rPr>
              <w:t>检验日</w:t>
            </w:r>
          </w:p>
        </w:tc>
      </w:tr>
      <w:tr w:rsidR="00FF706A">
        <w:trPr>
          <w:cantSplit/>
          <w:trHeight w:val="217"/>
        </w:trPr>
        <w:tc>
          <w:tcPr>
            <w:tcW w:w="3763" w:type="dxa"/>
            <w:vMerge/>
          </w:tcPr>
          <w:p w:rsidR="00FF706A" w:rsidRDefault="00FF706A" w:rsidP="009564AE"/>
        </w:tc>
        <w:tc>
          <w:tcPr>
            <w:tcW w:w="3369" w:type="dxa"/>
          </w:tcPr>
          <w:p w:rsidR="00FF706A" w:rsidRDefault="00FF706A" w:rsidP="009564AE">
            <w:r>
              <w:rPr>
                <w:rFonts w:hint="eastAsia"/>
              </w:rPr>
              <w:t>发证机关</w:t>
            </w:r>
          </w:p>
        </w:tc>
      </w:tr>
      <w:tr w:rsidR="00FF706A">
        <w:trPr>
          <w:cantSplit/>
          <w:trHeight w:val="193"/>
        </w:trPr>
        <w:tc>
          <w:tcPr>
            <w:tcW w:w="3763" w:type="dxa"/>
            <w:vMerge/>
          </w:tcPr>
          <w:p w:rsidR="00FF706A" w:rsidRDefault="00FF706A" w:rsidP="009564AE"/>
        </w:tc>
        <w:tc>
          <w:tcPr>
            <w:tcW w:w="3369" w:type="dxa"/>
          </w:tcPr>
          <w:p w:rsidR="00FF706A" w:rsidRDefault="00FF706A" w:rsidP="009564AE">
            <w:r>
              <w:rPr>
                <w:rFonts w:hint="eastAsia"/>
              </w:rPr>
              <w:t>颁发日</w:t>
            </w:r>
          </w:p>
        </w:tc>
      </w:tr>
      <w:tr w:rsidR="00FF706A">
        <w:trPr>
          <w:cantSplit/>
          <w:trHeight w:val="173"/>
        </w:trPr>
        <w:tc>
          <w:tcPr>
            <w:tcW w:w="3763" w:type="dxa"/>
            <w:vMerge/>
          </w:tcPr>
          <w:p w:rsidR="00FF706A" w:rsidRDefault="00FF706A" w:rsidP="009564AE"/>
        </w:tc>
        <w:tc>
          <w:tcPr>
            <w:tcW w:w="3369" w:type="dxa"/>
          </w:tcPr>
          <w:p w:rsidR="00FF706A" w:rsidRDefault="00FF706A" w:rsidP="009564AE">
            <w:r>
              <w:rPr>
                <w:rFonts w:hint="eastAsia"/>
              </w:rPr>
              <w:t>核实标志</w:t>
            </w:r>
          </w:p>
        </w:tc>
      </w:tr>
      <w:tr w:rsidR="00FF706A">
        <w:trPr>
          <w:cantSplit/>
          <w:trHeight w:val="163"/>
        </w:trPr>
        <w:tc>
          <w:tcPr>
            <w:tcW w:w="3763" w:type="dxa"/>
            <w:vMerge/>
          </w:tcPr>
          <w:p w:rsidR="00FF706A" w:rsidRDefault="00FF706A" w:rsidP="009564AE"/>
        </w:tc>
        <w:tc>
          <w:tcPr>
            <w:tcW w:w="3369" w:type="dxa"/>
          </w:tcPr>
          <w:p w:rsidR="00FF706A" w:rsidRDefault="00FF706A" w:rsidP="009564AE">
            <w:r>
              <w:rPr>
                <w:rFonts w:hint="eastAsia"/>
              </w:rPr>
              <w:t>证件备注</w:t>
            </w:r>
          </w:p>
        </w:tc>
      </w:tr>
      <w:tr w:rsidR="00FF706A">
        <w:trPr>
          <w:cantSplit/>
          <w:trHeight w:val="309"/>
        </w:trPr>
        <w:tc>
          <w:tcPr>
            <w:tcW w:w="3763" w:type="dxa"/>
            <w:vMerge w:val="restart"/>
          </w:tcPr>
          <w:p w:rsidR="00FF706A" w:rsidRDefault="00FF706A" w:rsidP="009564AE">
            <w:r>
              <w:rPr>
                <w:rFonts w:hint="eastAsia"/>
              </w:rPr>
              <w:t>基本资料（地址资料）</w:t>
            </w:r>
          </w:p>
        </w:tc>
        <w:tc>
          <w:tcPr>
            <w:tcW w:w="3369" w:type="dxa"/>
          </w:tcPr>
          <w:p w:rsidR="00FF706A" w:rsidRDefault="00FF706A" w:rsidP="009564AE">
            <w:r>
              <w:rPr>
                <w:rFonts w:hint="eastAsia"/>
              </w:rPr>
              <w:t>称谓</w:t>
            </w:r>
          </w:p>
        </w:tc>
      </w:tr>
      <w:tr w:rsidR="00FF706A">
        <w:trPr>
          <w:cantSplit/>
          <w:trHeight w:val="309"/>
        </w:trPr>
        <w:tc>
          <w:tcPr>
            <w:tcW w:w="3763" w:type="dxa"/>
            <w:vMerge/>
          </w:tcPr>
          <w:p w:rsidR="00FF706A" w:rsidRDefault="00FF706A" w:rsidP="009564AE"/>
        </w:tc>
        <w:tc>
          <w:tcPr>
            <w:tcW w:w="3369" w:type="dxa"/>
          </w:tcPr>
          <w:p w:rsidR="00FF706A" w:rsidRDefault="00FF706A" w:rsidP="009564AE">
            <w:r>
              <w:rPr>
                <w:rFonts w:hint="eastAsia"/>
              </w:rPr>
              <w:t>核实标志</w:t>
            </w:r>
          </w:p>
        </w:tc>
      </w:tr>
      <w:tr w:rsidR="00FF706A">
        <w:trPr>
          <w:cantSplit/>
          <w:trHeight w:val="143"/>
        </w:trPr>
        <w:tc>
          <w:tcPr>
            <w:tcW w:w="3763" w:type="dxa"/>
            <w:vMerge/>
          </w:tcPr>
          <w:p w:rsidR="00FF706A" w:rsidRDefault="00FF706A" w:rsidP="009564AE"/>
        </w:tc>
        <w:tc>
          <w:tcPr>
            <w:tcW w:w="3369" w:type="dxa"/>
          </w:tcPr>
          <w:p w:rsidR="00FF706A" w:rsidRDefault="00FF706A" w:rsidP="009564AE">
            <w:r>
              <w:rPr>
                <w:rFonts w:hint="eastAsia"/>
              </w:rPr>
              <w:t>有效性</w:t>
            </w:r>
          </w:p>
        </w:tc>
      </w:tr>
      <w:tr w:rsidR="00FF706A">
        <w:trPr>
          <w:cantSplit/>
          <w:trHeight w:val="289"/>
        </w:trPr>
        <w:tc>
          <w:tcPr>
            <w:tcW w:w="3763" w:type="dxa"/>
            <w:vMerge/>
          </w:tcPr>
          <w:p w:rsidR="00FF706A" w:rsidRDefault="00FF706A" w:rsidP="009564AE"/>
        </w:tc>
        <w:tc>
          <w:tcPr>
            <w:tcW w:w="3369" w:type="dxa"/>
          </w:tcPr>
          <w:p w:rsidR="00FF706A" w:rsidRDefault="00FF706A" w:rsidP="009564AE">
            <w:r>
              <w:rPr>
                <w:rFonts w:hint="eastAsia"/>
              </w:rPr>
              <w:t>备注</w:t>
            </w:r>
          </w:p>
        </w:tc>
      </w:tr>
      <w:tr w:rsidR="00FF706A">
        <w:trPr>
          <w:cantSplit/>
          <w:trHeight w:val="279"/>
        </w:trPr>
        <w:tc>
          <w:tcPr>
            <w:tcW w:w="3763" w:type="dxa"/>
            <w:vMerge w:val="restart"/>
          </w:tcPr>
          <w:p w:rsidR="00FF706A" w:rsidRDefault="00FF706A" w:rsidP="009564AE">
            <w:r>
              <w:rPr>
                <w:rFonts w:hint="eastAsia"/>
              </w:rPr>
              <w:t>基本资料（通讯资料）</w:t>
            </w:r>
          </w:p>
        </w:tc>
        <w:tc>
          <w:tcPr>
            <w:tcW w:w="3369" w:type="dxa"/>
          </w:tcPr>
          <w:p w:rsidR="00FF706A" w:rsidRDefault="00FF706A" w:rsidP="009564AE">
            <w:r>
              <w:rPr>
                <w:rFonts w:hint="eastAsia"/>
              </w:rPr>
              <w:t>有效性</w:t>
            </w:r>
          </w:p>
        </w:tc>
      </w:tr>
      <w:tr w:rsidR="00FF706A">
        <w:trPr>
          <w:cantSplit/>
          <w:trHeight w:val="279"/>
        </w:trPr>
        <w:tc>
          <w:tcPr>
            <w:tcW w:w="3763" w:type="dxa"/>
            <w:vMerge/>
          </w:tcPr>
          <w:p w:rsidR="00FF706A" w:rsidRDefault="00FF706A" w:rsidP="009564AE"/>
        </w:tc>
        <w:tc>
          <w:tcPr>
            <w:tcW w:w="3369" w:type="dxa"/>
          </w:tcPr>
          <w:p w:rsidR="00FF706A" w:rsidRDefault="00FF706A" w:rsidP="009564AE">
            <w:r>
              <w:rPr>
                <w:rFonts w:hint="eastAsia"/>
              </w:rPr>
              <w:t>核实标志</w:t>
            </w:r>
          </w:p>
        </w:tc>
      </w:tr>
      <w:tr w:rsidR="00FF706A">
        <w:trPr>
          <w:cantSplit/>
          <w:trHeight w:val="259"/>
        </w:trPr>
        <w:tc>
          <w:tcPr>
            <w:tcW w:w="3763" w:type="dxa"/>
            <w:vMerge/>
          </w:tcPr>
          <w:p w:rsidR="00FF706A" w:rsidRDefault="00FF706A" w:rsidP="009564AE"/>
        </w:tc>
        <w:tc>
          <w:tcPr>
            <w:tcW w:w="3369" w:type="dxa"/>
          </w:tcPr>
          <w:p w:rsidR="00FF706A" w:rsidRDefault="00FF706A" w:rsidP="009564AE">
            <w:r>
              <w:rPr>
                <w:rFonts w:hint="eastAsia"/>
              </w:rPr>
              <w:t>备注</w:t>
            </w:r>
          </w:p>
        </w:tc>
      </w:tr>
    </w:tbl>
    <w:p w:rsidR="004A1DF5" w:rsidRDefault="004A1DF5">
      <w:pPr>
        <w:pStyle w:val="5"/>
      </w:pPr>
      <w:r>
        <w:rPr>
          <w:rFonts w:hint="eastAsia"/>
        </w:rPr>
        <w:t>六、户口开户证件维护（业务代码</w:t>
      </w:r>
      <w:r>
        <w:rPr>
          <w:rFonts w:hint="eastAsia"/>
        </w:rPr>
        <w:t>1019</w:t>
      </w:r>
      <w:r>
        <w:rPr>
          <w:rFonts w:hint="eastAsia"/>
        </w:rPr>
        <w:t>）</w:t>
      </w:r>
    </w:p>
    <w:p w:rsidR="004A1DF5" w:rsidRDefault="004A1DF5" w:rsidP="0004090F">
      <w:pPr>
        <w:pStyle w:val="6"/>
        <w:numPr>
          <w:ilvl w:val="0"/>
          <w:numId w:val="280"/>
        </w:numPr>
        <w:spacing w:line="360" w:lineRule="auto"/>
      </w:pPr>
      <w:r>
        <w:rPr>
          <w:rFonts w:hint="eastAsia"/>
        </w:rPr>
        <w:t>功能介绍</w:t>
      </w:r>
    </w:p>
    <w:p w:rsidR="004A1DF5" w:rsidRDefault="004A1DF5">
      <w:pPr>
        <w:ind w:firstLineChars="200" w:firstLine="480"/>
      </w:pPr>
      <w:r>
        <w:rPr>
          <w:rFonts w:hint="eastAsia"/>
        </w:rPr>
        <w:t>此功能用于由于客户需更换户口的开户证件或由于经办员操作失误等原因</w:t>
      </w:r>
      <w:r>
        <w:rPr>
          <w:rFonts w:hint="eastAsia"/>
        </w:rPr>
        <w:lastRenderedPageBreak/>
        <w:t>造成需对户口开户证件进行内部差错调整等情况的业务操作。</w:t>
      </w:r>
    </w:p>
    <w:p w:rsidR="004A1DF5" w:rsidRDefault="004A1DF5" w:rsidP="0004090F">
      <w:pPr>
        <w:pStyle w:val="6"/>
        <w:numPr>
          <w:ilvl w:val="0"/>
          <w:numId w:val="280"/>
        </w:numPr>
        <w:spacing w:line="360" w:lineRule="auto"/>
      </w:pPr>
      <w:r>
        <w:rPr>
          <w:rFonts w:hint="eastAsia"/>
        </w:rPr>
        <w:t>风险提示</w:t>
      </w:r>
    </w:p>
    <w:p w:rsidR="004A1DF5" w:rsidRDefault="004A1DF5">
      <w:pPr>
        <w:ind w:firstLineChars="200" w:firstLine="480"/>
      </w:pPr>
      <w:r>
        <w:rPr>
          <w:rFonts w:hint="eastAsia"/>
        </w:rPr>
        <w:t>对于客户发起的凭印鉴支取的户口的维护业务，主管在授权时需检查是否验印，未验印的情况下不应授权办理。</w:t>
      </w:r>
    </w:p>
    <w:p w:rsidR="004A1DF5" w:rsidRDefault="004A1DF5" w:rsidP="0004090F">
      <w:pPr>
        <w:pStyle w:val="6"/>
        <w:numPr>
          <w:ilvl w:val="0"/>
          <w:numId w:val="280"/>
        </w:numPr>
        <w:spacing w:line="360" w:lineRule="auto"/>
      </w:pPr>
      <w:r>
        <w:rPr>
          <w:rFonts w:hint="eastAsia"/>
        </w:rPr>
        <w:t>操作要点</w:t>
      </w:r>
    </w:p>
    <w:p w:rsidR="004A1DF5" w:rsidRDefault="004A1DF5" w:rsidP="00C85378">
      <w:pPr>
        <w:numPr>
          <w:ilvl w:val="1"/>
          <w:numId w:val="280"/>
        </w:numPr>
        <w:tabs>
          <w:tab w:val="clear" w:pos="780"/>
          <w:tab w:val="num" w:pos="0"/>
        </w:tabs>
        <w:ind w:left="0" w:firstLine="454"/>
      </w:pPr>
      <w:r>
        <w:rPr>
          <w:rFonts w:hint="eastAsia"/>
        </w:rPr>
        <w:t>新开户证件必须为客户号下已经存在的有效实名身份证件。</w:t>
      </w:r>
    </w:p>
    <w:p w:rsidR="004A1DF5" w:rsidRDefault="004A1DF5" w:rsidP="00C85378">
      <w:pPr>
        <w:numPr>
          <w:ilvl w:val="1"/>
          <w:numId w:val="280"/>
        </w:numPr>
        <w:tabs>
          <w:tab w:val="clear" w:pos="780"/>
          <w:tab w:val="num" w:pos="0"/>
        </w:tabs>
        <w:ind w:left="0" w:firstLine="454"/>
      </w:pPr>
      <w:r>
        <w:rPr>
          <w:rFonts w:hint="eastAsia"/>
        </w:rPr>
        <w:t>业务分客户发起和内部发起。内部发起回单上打印差错字样，需在回单上注明差错原因等情况。</w:t>
      </w:r>
    </w:p>
    <w:p w:rsidR="004A1DF5" w:rsidRDefault="004A1DF5" w:rsidP="00C85378">
      <w:pPr>
        <w:numPr>
          <w:ilvl w:val="1"/>
          <w:numId w:val="280"/>
        </w:numPr>
        <w:tabs>
          <w:tab w:val="clear" w:pos="780"/>
          <w:tab w:val="num" w:pos="0"/>
        </w:tabs>
        <w:ind w:left="0" w:firstLine="454"/>
      </w:pPr>
      <w:r>
        <w:rPr>
          <w:rFonts w:hint="eastAsia"/>
        </w:rPr>
        <w:t>此业务只能在户口的开户网点办理。</w:t>
      </w:r>
    </w:p>
    <w:p w:rsidR="004A1DF5" w:rsidRDefault="004A1DF5" w:rsidP="0004090F">
      <w:pPr>
        <w:pStyle w:val="6"/>
        <w:numPr>
          <w:ilvl w:val="0"/>
          <w:numId w:val="280"/>
        </w:numPr>
        <w:spacing w:line="360" w:lineRule="auto"/>
      </w:pPr>
      <w:r>
        <w:rPr>
          <w:rFonts w:hint="eastAsia"/>
        </w:rPr>
        <w:t>操作步骤</w:t>
      </w:r>
    </w:p>
    <w:p w:rsidR="004A1DF5" w:rsidRDefault="004A1DF5" w:rsidP="00C85378">
      <w:pPr>
        <w:numPr>
          <w:ilvl w:val="0"/>
          <w:numId w:val="281"/>
        </w:numPr>
        <w:ind w:left="420" w:firstLine="454"/>
      </w:pPr>
      <w:r>
        <w:rPr>
          <w:rFonts w:ascii="宋体" w:hAnsi="宋体" w:hint="eastAsia"/>
        </w:rPr>
        <w:t>用户选择</w:t>
      </w:r>
      <w:r>
        <w:rPr>
          <w:rFonts w:hint="eastAsia"/>
        </w:rPr>
        <w:t>操作</w:t>
      </w:r>
      <w:r>
        <w:rPr>
          <w:rFonts w:ascii="宋体" w:hAnsi="宋体" w:hint="eastAsia"/>
        </w:rPr>
        <w:t>客户管理－个人</w:t>
      </w:r>
      <w:r>
        <w:rPr>
          <w:rFonts w:hint="eastAsia"/>
        </w:rPr>
        <w:t>客户</w:t>
      </w:r>
      <w:r>
        <w:rPr>
          <w:rFonts w:ascii="宋体" w:hAnsi="宋体" w:hint="eastAsia"/>
        </w:rPr>
        <w:t>－</w:t>
      </w:r>
      <w:r>
        <w:rPr>
          <w:rFonts w:hint="eastAsia"/>
        </w:rPr>
        <w:t>户口开户证件维护，</w:t>
      </w:r>
      <w:r>
        <w:rPr>
          <w:rFonts w:ascii="宋体" w:hAnsi="宋体" w:hint="eastAsia"/>
        </w:rPr>
        <w:t>或在“业务代码”栏输入1019进入。</w:t>
      </w:r>
    </w:p>
    <w:p w:rsidR="004A1DF5" w:rsidRDefault="004A1DF5" w:rsidP="00C85378">
      <w:pPr>
        <w:numPr>
          <w:ilvl w:val="0"/>
          <w:numId w:val="281"/>
        </w:numPr>
        <w:ind w:left="420" w:firstLine="454"/>
      </w:pPr>
      <w:r>
        <w:rPr>
          <w:rFonts w:hint="eastAsia"/>
        </w:rPr>
        <w:t>刷磁条或输入户口号，回车后，展示户口相关信息、户口原开户证件信息等。</w:t>
      </w:r>
    </w:p>
    <w:p w:rsidR="004A1DF5" w:rsidRDefault="004A1DF5" w:rsidP="00C85378">
      <w:pPr>
        <w:numPr>
          <w:ilvl w:val="0"/>
          <w:numId w:val="281"/>
        </w:numPr>
        <w:ind w:left="420" w:firstLine="454"/>
      </w:pPr>
      <w:r>
        <w:rPr>
          <w:rFonts w:hint="eastAsia"/>
        </w:rPr>
        <w:t>选择是否内部调整。</w:t>
      </w:r>
    </w:p>
    <w:p w:rsidR="004A1DF5" w:rsidRDefault="004A1DF5" w:rsidP="00C85378">
      <w:pPr>
        <w:numPr>
          <w:ilvl w:val="0"/>
          <w:numId w:val="281"/>
        </w:numPr>
        <w:ind w:left="420" w:firstLine="454"/>
      </w:pPr>
      <w:r>
        <w:rPr>
          <w:rFonts w:hint="eastAsia"/>
        </w:rPr>
        <w:t>内部调整标志为“否”时需输入支取方式。</w:t>
      </w:r>
    </w:p>
    <w:p w:rsidR="004A1DF5" w:rsidRDefault="004A1DF5" w:rsidP="00C85378">
      <w:pPr>
        <w:numPr>
          <w:ilvl w:val="0"/>
          <w:numId w:val="281"/>
        </w:numPr>
        <w:ind w:left="420" w:firstLine="454"/>
      </w:pPr>
      <w:r>
        <w:rPr>
          <w:rFonts w:hint="eastAsia"/>
        </w:rPr>
        <w:t>选择新“证件国别地区”和新“证件类型”，手工输入新“证件号码”。</w:t>
      </w:r>
    </w:p>
    <w:p w:rsidR="004A1DF5" w:rsidRDefault="004A1DF5" w:rsidP="00C85378">
      <w:pPr>
        <w:numPr>
          <w:ilvl w:val="0"/>
          <w:numId w:val="281"/>
        </w:numPr>
        <w:ind w:left="420" w:firstLine="454"/>
      </w:pPr>
      <w:r>
        <w:rPr>
          <w:rFonts w:hint="eastAsia"/>
        </w:rPr>
        <w:t>按“确定”键。</w:t>
      </w:r>
    </w:p>
    <w:p w:rsidR="004A1DF5" w:rsidRDefault="004A1DF5" w:rsidP="00C85378">
      <w:pPr>
        <w:numPr>
          <w:ilvl w:val="0"/>
          <w:numId w:val="281"/>
        </w:numPr>
        <w:ind w:left="420" w:firstLine="454"/>
      </w:pPr>
      <w:r>
        <w:rPr>
          <w:rFonts w:hint="eastAsia"/>
        </w:rPr>
        <w:t>主管授权。</w:t>
      </w:r>
    </w:p>
    <w:p w:rsidR="004A1DF5" w:rsidRDefault="004A1DF5" w:rsidP="00C85378">
      <w:pPr>
        <w:numPr>
          <w:ilvl w:val="0"/>
          <w:numId w:val="281"/>
        </w:numPr>
        <w:ind w:left="420" w:firstLine="454"/>
      </w:pPr>
      <w:r>
        <w:rPr>
          <w:rFonts w:hint="eastAsia"/>
        </w:rPr>
        <w:t>打印：根据系统提示打印“特殊业务凭证”。</w:t>
      </w:r>
    </w:p>
    <w:p w:rsidR="004A1DF5" w:rsidRDefault="004A1DF5" w:rsidP="0004090F">
      <w:pPr>
        <w:pStyle w:val="5"/>
      </w:pPr>
      <w:r>
        <w:rPr>
          <w:rFonts w:hint="eastAsia"/>
        </w:rPr>
        <w:t>七、免双重征税协议（业务代码</w:t>
      </w:r>
      <w:r>
        <w:rPr>
          <w:rFonts w:hint="eastAsia"/>
        </w:rPr>
        <w:t>1619</w:t>
      </w:r>
      <w:r>
        <w:rPr>
          <w:rFonts w:hint="eastAsia"/>
        </w:rPr>
        <w:t>）</w:t>
      </w:r>
    </w:p>
    <w:p w:rsidR="004A1DF5" w:rsidRDefault="004A1DF5">
      <w:pPr>
        <w:numPr>
          <w:ilvl w:val="1"/>
          <w:numId w:val="437"/>
        </w:numPr>
        <w:rPr>
          <w:b/>
          <w:bCs/>
        </w:rPr>
      </w:pPr>
      <w:r>
        <w:rPr>
          <w:rFonts w:hint="eastAsia"/>
          <w:b/>
          <w:bCs/>
        </w:rPr>
        <w:t>功能介绍</w:t>
      </w:r>
    </w:p>
    <w:p w:rsidR="004A1DF5" w:rsidRDefault="004A1DF5">
      <w:pPr>
        <w:ind w:firstLineChars="200" w:firstLine="480"/>
      </w:pPr>
      <w:r>
        <w:rPr>
          <w:rFonts w:hint="eastAsia"/>
        </w:rPr>
        <w:t>与我国签订避免双重征税协定国家的居民个人，通过本功能，签订、删除、关闭、查询个人客户避免双重征收利息税协议。</w:t>
      </w:r>
    </w:p>
    <w:p w:rsidR="004A1DF5" w:rsidRDefault="004A1DF5">
      <w:pPr>
        <w:ind w:firstLineChars="200" w:firstLine="480"/>
        <w:rPr>
          <w:color w:val="000000"/>
        </w:rPr>
      </w:pPr>
      <w:r>
        <w:rPr>
          <w:rFonts w:hint="eastAsia"/>
          <w:color w:val="000000"/>
        </w:rPr>
        <w:t>注：</w:t>
      </w:r>
    </w:p>
    <w:p w:rsidR="004A1DF5" w:rsidRDefault="004A1DF5">
      <w:pPr>
        <w:ind w:firstLine="454"/>
        <w:rPr>
          <w:rFonts w:ascii="宋体" w:hAnsi="宋体"/>
          <w:color w:val="000000"/>
          <w:szCs w:val="32"/>
        </w:rPr>
      </w:pPr>
      <w:r>
        <w:rPr>
          <w:rFonts w:ascii="宋体" w:hAnsi="宋体" w:hint="eastAsia"/>
          <w:color w:val="000000"/>
          <w:szCs w:val="32"/>
        </w:rPr>
        <w:t>由于系统开发是一个不断优化完善的过程，核心系统中，对于利息税协议的</w:t>
      </w:r>
      <w:r>
        <w:rPr>
          <w:rFonts w:ascii="宋体" w:hAnsi="宋体" w:hint="eastAsia"/>
          <w:color w:val="000000"/>
          <w:szCs w:val="32"/>
        </w:rPr>
        <w:lastRenderedPageBreak/>
        <w:t>开发经历了两个过程。一是通过客户管理——客户资料维护的功能，在客户附加信息中，增加利息税协议（先期开发）。一是在客户管理——协议管理——避免双重征税协议中，签订避免双重征收利息税协议（后续开发），即本功能介绍的业务功能模块。</w:t>
      </w:r>
    </w:p>
    <w:p w:rsidR="004A1DF5" w:rsidRDefault="004A1DF5">
      <w:pPr>
        <w:snapToGrid w:val="0"/>
        <w:ind w:firstLine="540"/>
        <w:rPr>
          <w:rFonts w:ascii="宋体" w:hAnsi="宋体"/>
          <w:color w:val="000000"/>
          <w:szCs w:val="32"/>
        </w:rPr>
      </w:pPr>
      <w:r>
        <w:rPr>
          <w:rFonts w:ascii="宋体" w:hAnsi="宋体" w:hint="eastAsia"/>
          <w:color w:val="000000"/>
          <w:szCs w:val="32"/>
        </w:rPr>
        <w:t>两个业务模块的利息税协议并行一段时间后，将取消客户附加信息中的利息税协议功能，同时删除在此业务模块中签订的所有利息税协议。之后，避免双重征收利息税协议的管理和税率取值，均按协议管理中的避免双重征收利息税协议为准执行。</w:t>
      </w:r>
    </w:p>
    <w:p w:rsidR="004A1DF5" w:rsidRDefault="004A1DF5">
      <w:pPr>
        <w:snapToGrid w:val="0"/>
        <w:ind w:firstLineChars="200" w:firstLine="480"/>
        <w:rPr>
          <w:rFonts w:ascii="宋体" w:hAnsi="宋体"/>
          <w:color w:val="000000"/>
          <w:szCs w:val="32"/>
        </w:rPr>
      </w:pPr>
      <w:r>
        <w:rPr>
          <w:rFonts w:ascii="宋体" w:hAnsi="宋体" w:hint="eastAsia"/>
          <w:color w:val="000000"/>
          <w:szCs w:val="32"/>
        </w:rPr>
        <w:t>两个业务模块利息税协议并行期间，税率取值的原则：</w:t>
      </w:r>
    </w:p>
    <w:p w:rsidR="004A1DF5" w:rsidRDefault="004A1DF5" w:rsidP="000029C7">
      <w:pPr>
        <w:numPr>
          <w:ilvl w:val="0"/>
          <w:numId w:val="438"/>
        </w:numPr>
        <w:snapToGrid w:val="0"/>
        <w:ind w:left="0" w:firstLine="454"/>
        <w:rPr>
          <w:rFonts w:ascii="宋体" w:hAnsi="宋体"/>
          <w:color w:val="000000"/>
          <w:szCs w:val="32"/>
        </w:rPr>
      </w:pPr>
      <w:r>
        <w:rPr>
          <w:rFonts w:ascii="宋体" w:hAnsi="宋体" w:hint="eastAsia"/>
          <w:color w:val="000000"/>
          <w:szCs w:val="32"/>
        </w:rPr>
        <w:t>客户附加信息中签订了利息税协议，协议管理中未签订利息税协议。以客户系统的利息税协议为准。</w:t>
      </w:r>
    </w:p>
    <w:p w:rsidR="004A1DF5" w:rsidRDefault="004A1DF5" w:rsidP="000029C7">
      <w:pPr>
        <w:numPr>
          <w:ilvl w:val="0"/>
          <w:numId w:val="438"/>
        </w:numPr>
        <w:snapToGrid w:val="0"/>
        <w:ind w:left="0" w:firstLine="454"/>
        <w:rPr>
          <w:color w:val="000000"/>
        </w:rPr>
      </w:pPr>
      <w:r>
        <w:rPr>
          <w:rFonts w:ascii="宋体" w:hAnsi="宋体" w:hint="eastAsia"/>
          <w:color w:val="000000"/>
          <w:szCs w:val="32"/>
        </w:rPr>
        <w:t>客户附加信息中未签订利息税协议，协议管理中签订了利息税协议。以协议管理中的利息税协议为准。</w:t>
      </w:r>
    </w:p>
    <w:p w:rsidR="004A1DF5" w:rsidRDefault="004A1DF5" w:rsidP="000029C7">
      <w:pPr>
        <w:numPr>
          <w:ilvl w:val="0"/>
          <w:numId w:val="438"/>
        </w:numPr>
        <w:snapToGrid w:val="0"/>
        <w:ind w:left="0" w:firstLine="454"/>
        <w:rPr>
          <w:color w:val="000000"/>
        </w:rPr>
      </w:pPr>
      <w:r>
        <w:rPr>
          <w:rFonts w:ascii="宋体" w:hAnsi="宋体" w:hint="eastAsia"/>
          <w:color w:val="000000"/>
          <w:szCs w:val="32"/>
        </w:rPr>
        <w:t>客户附加信息与协议管理中，同时签订了利息税协议的情况。协议管理中协议全部为删除状态时，以客户附加信息中协议为准。协议管理中存在有效或失效状态协议时，以协议管理中利息税协议为准。</w:t>
      </w:r>
    </w:p>
    <w:p w:rsidR="004A1DF5" w:rsidRDefault="004A1DF5">
      <w:pPr>
        <w:numPr>
          <w:ilvl w:val="1"/>
          <w:numId w:val="437"/>
        </w:numPr>
        <w:rPr>
          <w:b/>
          <w:bCs/>
        </w:rPr>
      </w:pPr>
      <w:r>
        <w:rPr>
          <w:rFonts w:ascii="黑体" w:eastAsia="黑体" w:hint="eastAsia"/>
          <w:b/>
          <w:bCs/>
        </w:rPr>
        <w:t>术语解释</w:t>
      </w:r>
    </w:p>
    <w:tbl>
      <w:tblPr>
        <w:tblW w:w="0" w:type="auto"/>
        <w:tblCellMar>
          <w:left w:w="0" w:type="dxa"/>
          <w:right w:w="0" w:type="dxa"/>
        </w:tblCellMar>
        <w:tblLook w:val="0000"/>
      </w:tblPr>
      <w:tblGrid>
        <w:gridCol w:w="2088"/>
        <w:gridCol w:w="6434"/>
      </w:tblGrid>
      <w:tr w:rsidR="004A1DF5">
        <w:tc>
          <w:tcPr>
            <w:tcW w:w="2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协定国</w:t>
            </w:r>
          </w:p>
        </w:tc>
        <w:tc>
          <w:tcPr>
            <w:tcW w:w="6434" w:type="dxa"/>
            <w:tcBorders>
              <w:top w:val="single" w:sz="4" w:space="0" w:color="auto"/>
              <w:left w:val="nil"/>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指与我国签订了避免双重征税协定的国家。</w:t>
            </w:r>
          </w:p>
        </w:tc>
      </w:tr>
      <w:tr w:rsidR="004A1DF5">
        <w:tc>
          <w:tcPr>
            <w:tcW w:w="2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生效日期</w:t>
            </w:r>
          </w:p>
        </w:tc>
        <w:tc>
          <w:tcPr>
            <w:tcW w:w="6434" w:type="dxa"/>
            <w:tcBorders>
              <w:top w:val="single" w:sz="4" w:space="0" w:color="auto"/>
              <w:left w:val="nil"/>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指个人客户避免双重征收利息税协议的生效日期。</w:t>
            </w:r>
          </w:p>
        </w:tc>
      </w:tr>
      <w:tr w:rsidR="004A1DF5">
        <w:tc>
          <w:tcPr>
            <w:tcW w:w="2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失效日期</w:t>
            </w:r>
          </w:p>
        </w:tc>
        <w:tc>
          <w:tcPr>
            <w:tcW w:w="6434" w:type="dxa"/>
            <w:tcBorders>
              <w:top w:val="single" w:sz="4" w:space="0" w:color="auto"/>
              <w:left w:val="nil"/>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指个人客户避免双重征收利息税协议的失效日期。</w:t>
            </w:r>
          </w:p>
        </w:tc>
      </w:tr>
      <w:tr w:rsidR="004A1DF5">
        <w:tc>
          <w:tcPr>
            <w:tcW w:w="2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最后维护日期</w:t>
            </w:r>
          </w:p>
        </w:tc>
        <w:tc>
          <w:tcPr>
            <w:tcW w:w="6434" w:type="dxa"/>
            <w:tcBorders>
              <w:top w:val="single" w:sz="4" w:space="0" w:color="auto"/>
              <w:left w:val="nil"/>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指该条协议在系统中办理最后一笔业务的系统日期。</w:t>
            </w:r>
          </w:p>
        </w:tc>
      </w:tr>
      <w:tr w:rsidR="004A1DF5">
        <w:tc>
          <w:tcPr>
            <w:tcW w:w="2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最后经办柜员</w:t>
            </w:r>
          </w:p>
        </w:tc>
        <w:tc>
          <w:tcPr>
            <w:tcW w:w="6434" w:type="dxa"/>
            <w:tcBorders>
              <w:top w:val="single" w:sz="4" w:space="0" w:color="auto"/>
              <w:left w:val="nil"/>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指该条协议在系统中办理最后一笔业务的经办柜员。</w:t>
            </w:r>
          </w:p>
        </w:tc>
      </w:tr>
      <w:tr w:rsidR="004A1DF5">
        <w:tc>
          <w:tcPr>
            <w:tcW w:w="2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协议状态</w:t>
            </w:r>
          </w:p>
        </w:tc>
        <w:tc>
          <w:tcPr>
            <w:tcW w:w="6434" w:type="dxa"/>
            <w:tcBorders>
              <w:top w:val="single" w:sz="4" w:space="0" w:color="auto"/>
              <w:left w:val="nil"/>
              <w:bottom w:val="single" w:sz="4" w:space="0" w:color="auto"/>
              <w:right w:val="single" w:sz="4" w:space="0" w:color="auto"/>
            </w:tcBorders>
            <w:tcMar>
              <w:top w:w="0" w:type="dxa"/>
              <w:left w:w="108" w:type="dxa"/>
              <w:bottom w:w="0" w:type="dxa"/>
              <w:right w:w="108" w:type="dxa"/>
            </w:tcMar>
          </w:tcPr>
          <w:p w:rsidR="004A1DF5" w:rsidRDefault="004A1DF5">
            <w:pPr>
              <w:rPr>
                <w:rFonts w:ascii="宋体" w:hAnsi="宋体"/>
                <w:szCs w:val="21"/>
              </w:rPr>
            </w:pPr>
            <w:r>
              <w:rPr>
                <w:rFonts w:ascii="宋体" w:hAnsi="宋体" w:hint="eastAsia"/>
                <w:szCs w:val="21"/>
              </w:rPr>
              <w:t>协议分为“A：有效”、“C：失效”、“D：删除”，三种状态。协议为有效状态，客户可按规定享受协定税率，协议为失效状态，不享受协定税率。协议为删除状态，等同于未签订过利息税协议。</w:t>
            </w:r>
          </w:p>
        </w:tc>
      </w:tr>
      <w:tr w:rsidR="004A1DF5">
        <w:tc>
          <w:tcPr>
            <w:tcW w:w="2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A1DF5" w:rsidRDefault="004A1DF5">
            <w:r>
              <w:rPr>
                <w:rFonts w:ascii="宋体" w:hAnsi="宋体" w:hint="eastAsia"/>
                <w:szCs w:val="21"/>
              </w:rPr>
              <w:t>签订</w:t>
            </w:r>
          </w:p>
        </w:tc>
        <w:tc>
          <w:tcPr>
            <w:tcW w:w="6434" w:type="dxa"/>
            <w:tcBorders>
              <w:top w:val="single" w:sz="4" w:space="0" w:color="auto"/>
              <w:left w:val="nil"/>
              <w:bottom w:val="single" w:sz="4" w:space="0" w:color="auto"/>
              <w:right w:val="single" w:sz="4" w:space="0" w:color="auto"/>
            </w:tcBorders>
            <w:tcMar>
              <w:top w:w="0" w:type="dxa"/>
              <w:left w:w="108" w:type="dxa"/>
              <w:bottom w:w="0" w:type="dxa"/>
              <w:right w:w="108" w:type="dxa"/>
            </w:tcMar>
          </w:tcPr>
          <w:p w:rsidR="004A1DF5" w:rsidRDefault="004A1DF5">
            <w:r>
              <w:rPr>
                <w:rFonts w:ascii="宋体" w:hAnsi="宋体" w:hint="eastAsia"/>
                <w:szCs w:val="21"/>
              </w:rPr>
              <w:t>指</w:t>
            </w:r>
            <w:r>
              <w:rPr>
                <w:rFonts w:hint="eastAsia"/>
              </w:rPr>
              <w:t>与我国签订避免双重征税协定国家的居民个人</w:t>
            </w:r>
            <w:r>
              <w:rPr>
                <w:rFonts w:ascii="宋体" w:hAnsi="宋体" w:hint="eastAsia"/>
                <w:szCs w:val="21"/>
              </w:rPr>
              <w:t>，按照国税局有关规定，提供相关材料，申请享受避免双重征税协定待遇。签订协议后，协议有效情况下，客户可按规定享受协定</w:t>
            </w:r>
            <w:r>
              <w:rPr>
                <w:rFonts w:ascii="宋体" w:hAnsi="宋体" w:hint="eastAsia"/>
                <w:szCs w:val="21"/>
              </w:rPr>
              <w:lastRenderedPageBreak/>
              <w:t>税率。</w:t>
            </w:r>
          </w:p>
        </w:tc>
      </w:tr>
      <w:tr w:rsidR="004A1DF5">
        <w:tc>
          <w:tcPr>
            <w:tcW w:w="2088" w:type="dxa"/>
            <w:tcBorders>
              <w:top w:val="nil"/>
              <w:left w:val="single" w:sz="4" w:space="0" w:color="auto"/>
              <w:bottom w:val="single" w:sz="4" w:space="0" w:color="auto"/>
              <w:right w:val="single" w:sz="4" w:space="0" w:color="auto"/>
            </w:tcBorders>
            <w:tcMar>
              <w:top w:w="0" w:type="dxa"/>
              <w:left w:w="108" w:type="dxa"/>
              <w:bottom w:w="0" w:type="dxa"/>
              <w:right w:w="108" w:type="dxa"/>
            </w:tcMar>
          </w:tcPr>
          <w:p w:rsidR="004A1DF5" w:rsidRDefault="004A1DF5">
            <w:r>
              <w:rPr>
                <w:rFonts w:ascii="宋体" w:hAnsi="宋体" w:hint="eastAsia"/>
                <w:szCs w:val="21"/>
              </w:rPr>
              <w:lastRenderedPageBreak/>
              <w:t>删除</w:t>
            </w:r>
          </w:p>
        </w:tc>
        <w:tc>
          <w:tcPr>
            <w:tcW w:w="6434" w:type="dxa"/>
            <w:tcBorders>
              <w:top w:val="nil"/>
              <w:left w:val="nil"/>
              <w:bottom w:val="single" w:sz="4" w:space="0" w:color="auto"/>
              <w:right w:val="single" w:sz="4" w:space="0" w:color="auto"/>
            </w:tcBorders>
            <w:tcMar>
              <w:top w:w="0" w:type="dxa"/>
              <w:left w:w="108" w:type="dxa"/>
              <w:bottom w:w="0" w:type="dxa"/>
              <w:right w:w="108" w:type="dxa"/>
            </w:tcMar>
          </w:tcPr>
          <w:p w:rsidR="004A1DF5" w:rsidRDefault="004A1DF5">
            <w:r>
              <w:rPr>
                <w:rFonts w:ascii="宋体" w:hAnsi="宋体" w:hint="eastAsia"/>
                <w:szCs w:val="21"/>
              </w:rPr>
              <w:t>对于协议签订误操作的内部差错调整功能。协议删除后，等同于未签订过避免双重征税协议。</w:t>
            </w:r>
          </w:p>
        </w:tc>
      </w:tr>
      <w:tr w:rsidR="004A1DF5">
        <w:tc>
          <w:tcPr>
            <w:tcW w:w="2088" w:type="dxa"/>
            <w:tcBorders>
              <w:top w:val="nil"/>
              <w:left w:val="single" w:sz="4" w:space="0" w:color="auto"/>
              <w:bottom w:val="single" w:sz="4" w:space="0" w:color="auto"/>
              <w:right w:val="single" w:sz="4" w:space="0" w:color="auto"/>
            </w:tcBorders>
            <w:tcMar>
              <w:top w:w="0" w:type="dxa"/>
              <w:left w:w="108" w:type="dxa"/>
              <w:bottom w:w="0" w:type="dxa"/>
              <w:right w:w="108" w:type="dxa"/>
            </w:tcMar>
          </w:tcPr>
          <w:p w:rsidR="004A1DF5" w:rsidRDefault="004A1DF5">
            <w:r>
              <w:rPr>
                <w:rFonts w:ascii="宋体" w:hAnsi="宋体" w:hint="eastAsia"/>
                <w:szCs w:val="21"/>
              </w:rPr>
              <w:t>关闭</w:t>
            </w:r>
          </w:p>
        </w:tc>
        <w:tc>
          <w:tcPr>
            <w:tcW w:w="6434" w:type="dxa"/>
            <w:tcBorders>
              <w:top w:val="nil"/>
              <w:left w:val="nil"/>
              <w:bottom w:val="single" w:sz="4" w:space="0" w:color="auto"/>
              <w:right w:val="single" w:sz="4" w:space="0" w:color="auto"/>
            </w:tcBorders>
            <w:tcMar>
              <w:top w:w="0" w:type="dxa"/>
              <w:left w:w="108" w:type="dxa"/>
              <w:bottom w:w="0" w:type="dxa"/>
              <w:right w:w="108" w:type="dxa"/>
            </w:tcMar>
          </w:tcPr>
          <w:p w:rsidR="004A1DF5" w:rsidRDefault="004A1DF5">
            <w:r>
              <w:rPr>
                <w:rFonts w:ascii="宋体" w:hAnsi="宋体" w:hint="eastAsia"/>
                <w:szCs w:val="21"/>
              </w:rPr>
              <w:t>提前终止客户已经签订的有效协议的操作。协议关闭后，协议状态为失效，客户不再享受协定税率。如客户提出申请，可重新签订协议。</w:t>
            </w:r>
          </w:p>
        </w:tc>
      </w:tr>
    </w:tbl>
    <w:p w:rsidR="004A1DF5" w:rsidRDefault="004A1DF5">
      <w:pPr>
        <w:numPr>
          <w:ilvl w:val="1"/>
          <w:numId w:val="437"/>
        </w:numPr>
        <w:rPr>
          <w:b/>
          <w:bCs/>
        </w:rPr>
      </w:pPr>
      <w:r>
        <w:rPr>
          <w:rFonts w:hint="eastAsia"/>
          <w:b/>
          <w:bCs/>
        </w:rPr>
        <w:t>操作要点</w:t>
      </w:r>
    </w:p>
    <w:p w:rsidR="004A1DF5" w:rsidRDefault="004A1DF5" w:rsidP="000029C7">
      <w:pPr>
        <w:numPr>
          <w:ilvl w:val="2"/>
          <w:numId w:val="437"/>
        </w:numPr>
        <w:tabs>
          <w:tab w:val="clear" w:pos="1200"/>
        </w:tabs>
        <w:ind w:left="0" w:firstLine="454"/>
      </w:pPr>
      <w:r>
        <w:rPr>
          <w:rFonts w:hint="eastAsia"/>
        </w:rPr>
        <w:t>客户签订避免双重征收利息税协议时，客户国别必须与提供证件的国别地区一致，不一致情况下不能签订协议。协议签订成功后，如客户国别发生变化，客户将不再享受协定税率。</w:t>
      </w:r>
    </w:p>
    <w:p w:rsidR="004A1DF5" w:rsidRDefault="004A1DF5" w:rsidP="000029C7">
      <w:pPr>
        <w:numPr>
          <w:ilvl w:val="2"/>
          <w:numId w:val="437"/>
        </w:numPr>
        <w:tabs>
          <w:tab w:val="clear" w:pos="1200"/>
        </w:tabs>
        <w:ind w:left="0" w:firstLine="454"/>
      </w:pPr>
      <w:r>
        <w:rPr>
          <w:rFonts w:hint="eastAsia"/>
        </w:rPr>
        <w:t>签订避免双重征税协议时，输入的协议生效日期可以早于办理业务的系统日期，不能输入当日之后的日期。允许输入的最早日期为——办理业务当天的系统日期</w:t>
      </w:r>
      <w:r>
        <w:rPr>
          <w:rFonts w:hint="eastAsia"/>
        </w:rPr>
        <w:t>-N</w:t>
      </w:r>
      <w:r>
        <w:rPr>
          <w:rFonts w:hint="eastAsia"/>
        </w:rPr>
        <w:t>年（</w:t>
      </w:r>
      <w:r>
        <w:rPr>
          <w:rFonts w:hint="eastAsia"/>
        </w:rPr>
        <w:t>N</w:t>
      </w:r>
      <w:r>
        <w:rPr>
          <w:rFonts w:hint="eastAsia"/>
        </w:rPr>
        <w:t>为避免双重征税协定国适用利息税率业务配置中的有效期，目前均为</w:t>
      </w:r>
      <w:r>
        <w:rPr>
          <w:rFonts w:hint="eastAsia"/>
        </w:rPr>
        <w:t>3</w:t>
      </w:r>
      <w:r>
        <w:rPr>
          <w:rFonts w:hint="eastAsia"/>
        </w:rPr>
        <w:t>年。）。</w:t>
      </w:r>
    </w:p>
    <w:p w:rsidR="004A1DF5" w:rsidRDefault="004A1DF5" w:rsidP="000029C7">
      <w:pPr>
        <w:numPr>
          <w:ilvl w:val="2"/>
          <w:numId w:val="437"/>
        </w:numPr>
        <w:tabs>
          <w:tab w:val="clear" w:pos="1200"/>
        </w:tabs>
        <w:ind w:left="0" w:firstLine="454"/>
      </w:pPr>
      <w:r>
        <w:rPr>
          <w:rFonts w:hint="eastAsia"/>
        </w:rPr>
        <w:t>避免双重征收利息税协议有效期为</w:t>
      </w:r>
      <w:r>
        <w:rPr>
          <w:rFonts w:hint="eastAsia"/>
        </w:rPr>
        <w:t>N</w:t>
      </w:r>
      <w:r>
        <w:rPr>
          <w:rFonts w:hint="eastAsia"/>
        </w:rPr>
        <w:t>年（</w:t>
      </w:r>
      <w:r>
        <w:rPr>
          <w:rFonts w:hint="eastAsia"/>
        </w:rPr>
        <w:t>N</w:t>
      </w:r>
      <w:r>
        <w:rPr>
          <w:rFonts w:hint="eastAsia"/>
        </w:rPr>
        <w:t>为避免双重征税协定国适用利息税率业务配置中的有效期，目前均为</w:t>
      </w:r>
      <w:r>
        <w:rPr>
          <w:rFonts w:hint="eastAsia"/>
        </w:rPr>
        <w:t>3</w:t>
      </w:r>
      <w:r>
        <w:rPr>
          <w:rFonts w:hint="eastAsia"/>
        </w:rPr>
        <w:t>年。），签订协议时，系统按照输入的生效日期和协定税率的有效期确定协议失效日期。失效日期为——协议生效日期</w:t>
      </w:r>
      <w:r>
        <w:rPr>
          <w:rFonts w:hint="eastAsia"/>
        </w:rPr>
        <w:t>+N</w:t>
      </w:r>
      <w:r>
        <w:rPr>
          <w:rFonts w:hint="eastAsia"/>
        </w:rPr>
        <w:t>年</w:t>
      </w:r>
      <w:r>
        <w:rPr>
          <w:rFonts w:hint="eastAsia"/>
        </w:rPr>
        <w:t>+1</w:t>
      </w:r>
      <w:r>
        <w:rPr>
          <w:rFonts w:hint="eastAsia"/>
        </w:rPr>
        <w:t>天。到达协议失效日期，协议状态自动变更为失效。协议失效后，客户不再享受协定税率。</w:t>
      </w:r>
    </w:p>
    <w:p w:rsidR="004A1DF5" w:rsidRDefault="004A1DF5" w:rsidP="000029C7">
      <w:pPr>
        <w:numPr>
          <w:ilvl w:val="2"/>
          <w:numId w:val="437"/>
        </w:numPr>
        <w:tabs>
          <w:tab w:val="clear" w:pos="1200"/>
        </w:tabs>
        <w:ind w:left="0" w:firstLine="454"/>
      </w:pPr>
      <w:r>
        <w:rPr>
          <w:rFonts w:hint="eastAsia"/>
        </w:rPr>
        <w:t>协议删除、关闭或自动失效后，客户可重新签订协议。但同一生效日期，只能存在一条协议。重新签订的协议的有效期，也不能与已经失效的协议的有效期重叠。</w:t>
      </w:r>
    </w:p>
    <w:p w:rsidR="004A1DF5" w:rsidRDefault="004A1DF5" w:rsidP="000029C7">
      <w:pPr>
        <w:numPr>
          <w:ilvl w:val="2"/>
          <w:numId w:val="437"/>
        </w:numPr>
        <w:tabs>
          <w:tab w:val="clear" w:pos="1200"/>
        </w:tabs>
        <w:ind w:left="0" w:firstLine="454"/>
      </w:pPr>
      <w:r>
        <w:rPr>
          <w:rFonts w:hint="eastAsia"/>
        </w:rPr>
        <w:t>黑名单客户签订、删除、关闭避免双重征税协议，需要授权办理。</w:t>
      </w:r>
    </w:p>
    <w:p w:rsidR="004A1DF5" w:rsidRDefault="004A1DF5" w:rsidP="000029C7">
      <w:pPr>
        <w:numPr>
          <w:ilvl w:val="2"/>
          <w:numId w:val="437"/>
        </w:numPr>
        <w:tabs>
          <w:tab w:val="clear" w:pos="1200"/>
        </w:tabs>
        <w:ind w:left="0" w:firstLine="454"/>
      </w:pPr>
      <w:r>
        <w:rPr>
          <w:rFonts w:hint="eastAsia"/>
        </w:rPr>
        <w:t>按客户资料查询界面，可输入客户资料查找客户，办理客户协议的签订、删除、关闭、查询业务。按户口资料查询界面，只可以输入户口号查询客户协议。</w:t>
      </w:r>
    </w:p>
    <w:p w:rsidR="004A1DF5" w:rsidRDefault="004A1DF5" w:rsidP="000029C7">
      <w:pPr>
        <w:numPr>
          <w:ilvl w:val="2"/>
          <w:numId w:val="437"/>
        </w:numPr>
        <w:tabs>
          <w:tab w:val="clear" w:pos="1200"/>
        </w:tabs>
        <w:ind w:left="0" w:firstLine="454"/>
      </w:pPr>
      <w:r>
        <w:rPr>
          <w:rFonts w:hint="eastAsia"/>
        </w:rPr>
        <w:t>签订避免双重征收利息税协议，只确定协议国，客户办理结息业务时，适用的协定税率按办理结息业务时的税率为准，不以签订协议时的优惠税率为准。每次查询时，均显示查询时点的协定税率。</w:t>
      </w:r>
    </w:p>
    <w:p w:rsidR="004A1DF5" w:rsidRDefault="004A1DF5">
      <w:pPr>
        <w:numPr>
          <w:ilvl w:val="1"/>
          <w:numId w:val="437"/>
        </w:numPr>
        <w:rPr>
          <w:b/>
          <w:bCs/>
        </w:rPr>
      </w:pPr>
      <w:r>
        <w:rPr>
          <w:rFonts w:hint="eastAsia"/>
          <w:b/>
          <w:bCs/>
        </w:rPr>
        <w:t>操作步骤</w:t>
      </w:r>
    </w:p>
    <w:p w:rsidR="004A1DF5" w:rsidRDefault="004A1DF5">
      <w:pPr>
        <w:widowControl/>
        <w:snapToGrid w:val="0"/>
        <w:ind w:firstLineChars="250" w:firstLine="600"/>
        <w:rPr>
          <w:kern w:val="0"/>
        </w:rPr>
      </w:pPr>
      <w:r>
        <w:rPr>
          <w:rFonts w:ascii="宋体" w:hAnsi="宋体" w:hint="eastAsia"/>
        </w:rPr>
        <w:lastRenderedPageBreak/>
        <w:t>用户选择系统导航－客户管理－协议管理－避免双重征税协议</w:t>
      </w:r>
      <w:r>
        <w:rPr>
          <w:rFonts w:ascii="宋体" w:hAnsi="宋体"/>
        </w:rPr>
        <w:t>或在“业务代码”处输入业务代码“16</w:t>
      </w:r>
      <w:r>
        <w:rPr>
          <w:rFonts w:ascii="宋体" w:hAnsi="宋体" w:hint="eastAsia"/>
        </w:rPr>
        <w:t>19</w:t>
      </w:r>
      <w:r>
        <w:rPr>
          <w:rFonts w:ascii="宋体" w:hAnsi="宋体"/>
        </w:rPr>
        <w:t>”进入。</w:t>
      </w:r>
    </w:p>
    <w:p w:rsidR="004A1DF5" w:rsidRDefault="004A1DF5">
      <w:pPr>
        <w:snapToGrid w:val="0"/>
        <w:ind w:firstLineChars="200" w:firstLine="480"/>
        <w:rPr>
          <w:rFonts w:ascii="宋体" w:hAnsi="宋体"/>
        </w:rPr>
      </w:pPr>
      <w:r>
        <w:rPr>
          <w:rFonts w:ascii="宋体" w:hAnsi="宋体" w:hint="eastAsia"/>
        </w:rPr>
        <w:t>1、客户协议签订、删除、关闭及通过客户证件、户名办理协议查询：</w:t>
      </w:r>
    </w:p>
    <w:p w:rsidR="004A1DF5" w:rsidRDefault="004A1DF5">
      <w:pPr>
        <w:snapToGrid w:val="0"/>
        <w:ind w:firstLineChars="100" w:firstLine="240"/>
        <w:rPr>
          <w:rFonts w:ascii="宋体" w:hAnsi="宋体"/>
        </w:rPr>
      </w:pPr>
      <w:r>
        <w:rPr>
          <w:rFonts w:ascii="宋体" w:hAnsi="宋体" w:hint="eastAsia"/>
        </w:rPr>
        <w:t>（1）选择“按客户资料查询”。</w:t>
      </w:r>
    </w:p>
    <w:p w:rsidR="004A1DF5" w:rsidRDefault="004A1DF5">
      <w:pPr>
        <w:snapToGrid w:val="0"/>
        <w:ind w:firstLineChars="100" w:firstLine="240"/>
        <w:rPr>
          <w:rFonts w:ascii="宋体" w:hAnsi="宋体"/>
        </w:rPr>
      </w:pPr>
      <w:r>
        <w:rPr>
          <w:rFonts w:ascii="宋体" w:hAnsi="宋体" w:hint="eastAsia"/>
        </w:rPr>
        <w:t>（2）输入“国别地区”、“证件类型”、“证件号码”、“客户姓名”、“签发日期”（非必输项）后回车或点击“查询客户”按钮或在操作码处输入“1”后回车。</w:t>
      </w:r>
    </w:p>
    <w:p w:rsidR="004A1DF5" w:rsidRDefault="004A1DF5">
      <w:pPr>
        <w:snapToGrid w:val="0"/>
        <w:ind w:firstLineChars="100" w:firstLine="240"/>
        <w:rPr>
          <w:rFonts w:ascii="宋体" w:hAnsi="宋体"/>
        </w:rPr>
      </w:pPr>
      <w:r>
        <w:rPr>
          <w:rFonts w:ascii="宋体" w:hAnsi="宋体" w:hint="eastAsia"/>
        </w:rPr>
        <w:t>（3）系统中存在多个证件资料相同客户号等情况下，显示客户号列表，从列表中选择需要查询或办理业务的客户号。输入客户资料存在唯一客户号时，系统直接显示客户号。</w:t>
      </w:r>
    </w:p>
    <w:p w:rsidR="004A1DF5" w:rsidRDefault="004A1DF5">
      <w:pPr>
        <w:snapToGrid w:val="0"/>
        <w:ind w:firstLineChars="100" w:firstLine="240"/>
        <w:rPr>
          <w:rFonts w:ascii="宋体" w:hAnsi="宋体"/>
        </w:rPr>
      </w:pPr>
      <w:r>
        <w:rPr>
          <w:rFonts w:ascii="宋体" w:hAnsi="宋体" w:hint="eastAsia"/>
        </w:rPr>
        <w:t>（4）按“查询”或在操作码处输入“5”查询客户协议情况。选定协议后，按“明细”或在操作码处输入“6”查询每条协议的明细。</w:t>
      </w:r>
    </w:p>
    <w:p w:rsidR="004A1DF5" w:rsidRDefault="004A1DF5">
      <w:pPr>
        <w:snapToGrid w:val="0"/>
        <w:ind w:firstLineChars="342" w:firstLine="821"/>
        <w:rPr>
          <w:rFonts w:ascii="宋体" w:hAnsi="宋体"/>
        </w:rPr>
      </w:pPr>
      <w:r>
        <w:rPr>
          <w:rFonts w:ascii="宋体" w:hAnsi="宋体" w:hint="eastAsia"/>
        </w:rPr>
        <w:t>输入协议生效日期，按“签订”或在操作码处输入“2”签订客户协议。</w:t>
      </w:r>
    </w:p>
    <w:p w:rsidR="004A1DF5" w:rsidRDefault="004A1DF5">
      <w:pPr>
        <w:snapToGrid w:val="0"/>
        <w:ind w:firstLineChars="342" w:firstLine="821"/>
        <w:rPr>
          <w:rFonts w:ascii="宋体" w:hAnsi="宋体"/>
        </w:rPr>
      </w:pPr>
      <w:r>
        <w:rPr>
          <w:rFonts w:ascii="宋体" w:hAnsi="宋体" w:hint="eastAsia"/>
        </w:rPr>
        <w:t>选择协议后，按“删除”或在操作码处输入“4”删除客户协议。</w:t>
      </w:r>
    </w:p>
    <w:p w:rsidR="004A1DF5" w:rsidRDefault="004A1DF5">
      <w:pPr>
        <w:snapToGrid w:val="0"/>
        <w:ind w:firstLineChars="342" w:firstLine="821"/>
        <w:rPr>
          <w:rFonts w:ascii="宋体" w:hAnsi="宋体"/>
        </w:rPr>
      </w:pPr>
      <w:r>
        <w:rPr>
          <w:rFonts w:ascii="宋体" w:hAnsi="宋体" w:hint="eastAsia"/>
        </w:rPr>
        <w:t>选择协议后，按“关闭”或在操作码处输入“3”关闭客户协议。</w:t>
      </w:r>
    </w:p>
    <w:p w:rsidR="004A1DF5" w:rsidRDefault="004A1DF5">
      <w:pPr>
        <w:snapToGrid w:val="0"/>
        <w:rPr>
          <w:rFonts w:ascii="宋体" w:hAnsi="宋体"/>
        </w:rPr>
      </w:pPr>
      <w:r>
        <w:rPr>
          <w:rFonts w:ascii="宋体" w:hAnsi="宋体" w:hint="eastAsia"/>
        </w:rPr>
        <w:t xml:space="preserve">  （5）打印，根据系统提示打印“特殊业务申请书”。协议查询不打印回单，协议签订、删除、关闭协议均打印回单。</w:t>
      </w:r>
    </w:p>
    <w:p w:rsidR="004A1DF5" w:rsidRDefault="004A1DF5">
      <w:pPr>
        <w:snapToGrid w:val="0"/>
        <w:rPr>
          <w:rFonts w:ascii="宋体" w:hAnsi="宋体"/>
        </w:rPr>
      </w:pPr>
      <w:r>
        <w:rPr>
          <w:rFonts w:ascii="宋体" w:hAnsi="宋体" w:hint="eastAsia"/>
        </w:rPr>
        <w:t xml:space="preserve">   2、按户口资料查询客户协议。</w:t>
      </w:r>
    </w:p>
    <w:p w:rsidR="004A1DF5" w:rsidRDefault="004A1DF5">
      <w:pPr>
        <w:snapToGrid w:val="0"/>
        <w:ind w:firstLineChars="100" w:firstLine="240"/>
        <w:rPr>
          <w:rFonts w:ascii="宋体" w:hAnsi="宋体"/>
        </w:rPr>
      </w:pPr>
      <w:r>
        <w:rPr>
          <w:rFonts w:ascii="宋体" w:hAnsi="宋体" w:hint="eastAsia"/>
        </w:rPr>
        <w:t>（1）选择“按户口资料查询”。</w:t>
      </w:r>
    </w:p>
    <w:p w:rsidR="004A1DF5" w:rsidRDefault="004A1DF5">
      <w:pPr>
        <w:snapToGrid w:val="0"/>
        <w:ind w:firstLineChars="100" w:firstLine="240"/>
        <w:rPr>
          <w:rFonts w:ascii="宋体" w:hAnsi="宋体"/>
        </w:rPr>
      </w:pPr>
      <w:r>
        <w:rPr>
          <w:rFonts w:ascii="宋体" w:hAnsi="宋体" w:hint="eastAsia"/>
        </w:rPr>
        <w:t>（2）手工输入户口号。</w:t>
      </w:r>
    </w:p>
    <w:p w:rsidR="004A1DF5" w:rsidRDefault="004A1DF5">
      <w:pPr>
        <w:ind w:firstLineChars="100" w:firstLine="240"/>
      </w:pPr>
      <w:r>
        <w:rPr>
          <w:rFonts w:ascii="宋体" w:hAnsi="宋体" w:hint="eastAsia"/>
        </w:rPr>
        <w:t>（3）按“查询”按钮或在操作码处输入“5”，查询客户协议情况。选定协议后，按“明细”或在操作码处输入“6”查询每条协议明细。</w:t>
      </w:r>
    </w:p>
    <w:p w:rsidR="004A1DF5" w:rsidRDefault="004A1DF5" w:rsidP="0004090F">
      <w:pPr>
        <w:pStyle w:val="5"/>
      </w:pPr>
      <w:r>
        <w:rPr>
          <w:rFonts w:hint="eastAsia"/>
        </w:rPr>
        <w:t>八、批量开户（业务代码：</w:t>
      </w:r>
      <w:r>
        <w:rPr>
          <w:rFonts w:hint="eastAsia"/>
        </w:rPr>
        <w:t>1051</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480"/>
      </w:pPr>
      <w:r>
        <w:rPr>
          <w:rFonts w:hint="eastAsia"/>
        </w:rPr>
        <w:t>批量为已签订代发协议或未签订协议的同一单位客户每人开立一张一卡通或存折。</w:t>
      </w:r>
    </w:p>
    <w:p w:rsidR="004A1DF5" w:rsidRDefault="004A1DF5" w:rsidP="0004090F">
      <w:pPr>
        <w:pStyle w:val="6"/>
        <w:spacing w:line="360" w:lineRule="auto"/>
      </w:pPr>
      <w:r>
        <w:rPr>
          <w:rFonts w:hint="eastAsia"/>
        </w:rPr>
        <w:t>（二）风险提示</w:t>
      </w:r>
    </w:p>
    <w:p w:rsidR="004A1DF5" w:rsidRDefault="004A1DF5" w:rsidP="00E538B8">
      <w:pPr>
        <w:numPr>
          <w:ilvl w:val="0"/>
          <w:numId w:val="333"/>
        </w:numPr>
        <w:ind w:left="0" w:firstLine="454"/>
      </w:pPr>
      <w:r>
        <w:rPr>
          <w:rFonts w:hint="eastAsia"/>
        </w:rPr>
        <w:t>批量开户中个人数据录入支持多个用户同时录入，但必须换人复核，所</w:t>
      </w:r>
      <w:r>
        <w:rPr>
          <w:rFonts w:hint="eastAsia"/>
        </w:rPr>
        <w:lastRenderedPageBreak/>
        <w:t>以对需要复核的数据，用户之间必须做好复核项目的区分准备。</w:t>
      </w:r>
    </w:p>
    <w:p w:rsidR="004A1DF5" w:rsidRDefault="004A1DF5" w:rsidP="00E538B8">
      <w:pPr>
        <w:numPr>
          <w:ilvl w:val="0"/>
          <w:numId w:val="333"/>
        </w:numPr>
        <w:ind w:left="0" w:firstLine="454"/>
      </w:pPr>
      <w:r>
        <w:rPr>
          <w:rFonts w:hint="eastAsia"/>
        </w:rPr>
        <w:t>批量开存折的写磁打印只能使用一次，如果出现打印或写磁失败的情况，需到存折重写磁或损坏换折功能中单独处理。</w:t>
      </w:r>
    </w:p>
    <w:p w:rsidR="004A1DF5" w:rsidRDefault="004A1DF5" w:rsidP="00E538B8">
      <w:pPr>
        <w:numPr>
          <w:ilvl w:val="0"/>
          <w:numId w:val="333"/>
        </w:numPr>
        <w:ind w:left="0" w:firstLine="454"/>
      </w:pPr>
      <w:r>
        <w:rPr>
          <w:rFonts w:hint="eastAsia"/>
        </w:rPr>
        <w:t>不得再对开始录入的公共数据进行修改。</w:t>
      </w:r>
    </w:p>
    <w:p w:rsidR="004A1DF5" w:rsidRDefault="004A1DF5" w:rsidP="00E538B8">
      <w:pPr>
        <w:numPr>
          <w:ilvl w:val="0"/>
          <w:numId w:val="333"/>
        </w:numPr>
        <w:ind w:left="0" w:firstLine="454"/>
      </w:pPr>
      <w:r>
        <w:rPr>
          <w:rFonts w:hint="eastAsia"/>
        </w:rPr>
        <w:t>如果客户号下的中国居民身份证为</w:t>
      </w:r>
      <w:r>
        <w:rPr>
          <w:rFonts w:hint="eastAsia"/>
        </w:rPr>
        <w:t>15</w:t>
      </w:r>
      <w:r>
        <w:rPr>
          <w:rFonts w:hint="eastAsia"/>
        </w:rPr>
        <w:t>位号码，但批量开户时，提交的是按正常规则升位的</w:t>
      </w:r>
      <w:r>
        <w:rPr>
          <w:rFonts w:hint="eastAsia"/>
        </w:rPr>
        <w:t>18</w:t>
      </w:r>
      <w:r>
        <w:rPr>
          <w:rFonts w:hint="eastAsia"/>
        </w:rPr>
        <w:t>位身份证号码，系统自动确认为同一客户号，但不对证件号码进行升位，但集体开户申请确认书上打印</w:t>
      </w:r>
      <w:r>
        <w:rPr>
          <w:rFonts w:hint="eastAsia"/>
        </w:rPr>
        <w:t>18</w:t>
      </w:r>
      <w:r>
        <w:rPr>
          <w:rFonts w:hint="eastAsia"/>
        </w:rPr>
        <w:t>位证件号码。如果集体开立的户口为存折，存折密码自动生成，为</w:t>
      </w:r>
      <w:r>
        <w:rPr>
          <w:rFonts w:hint="eastAsia"/>
        </w:rPr>
        <w:t>18</w:t>
      </w:r>
      <w:r>
        <w:rPr>
          <w:rFonts w:hint="eastAsia"/>
        </w:rPr>
        <w:t>位证件号码的后</w:t>
      </w:r>
      <w:r>
        <w:rPr>
          <w:rFonts w:hint="eastAsia"/>
        </w:rPr>
        <w:t>6</w:t>
      </w:r>
      <w:r>
        <w:rPr>
          <w:rFonts w:hint="eastAsia"/>
        </w:rPr>
        <w:t>位数字。</w:t>
      </w:r>
    </w:p>
    <w:p w:rsidR="004A1DF5" w:rsidRDefault="004A1DF5" w:rsidP="00E538B8">
      <w:pPr>
        <w:numPr>
          <w:ilvl w:val="0"/>
          <w:numId w:val="333"/>
        </w:numPr>
        <w:ind w:left="0" w:firstLine="454"/>
      </w:pPr>
      <w:r>
        <w:rPr>
          <w:rFonts w:hint="eastAsia"/>
        </w:rPr>
        <w:t>批量开卡只能选用带密码信封的一卡通。</w:t>
      </w:r>
    </w:p>
    <w:p w:rsidR="004A1DF5" w:rsidRDefault="004A1DF5" w:rsidP="0004090F">
      <w:pPr>
        <w:pStyle w:val="6"/>
        <w:spacing w:line="360" w:lineRule="auto"/>
      </w:pPr>
      <w:r>
        <w:rPr>
          <w:rFonts w:hint="eastAsia"/>
        </w:rPr>
        <w:t>（三）术语解释及参数说明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660"/>
      </w:tblGrid>
      <w:tr w:rsidR="004A1DF5">
        <w:trPr>
          <w:trHeight w:val="300"/>
        </w:trPr>
        <w:tc>
          <w:tcPr>
            <w:tcW w:w="1440" w:type="dxa"/>
          </w:tcPr>
          <w:p w:rsidR="004A1DF5" w:rsidRDefault="004A1DF5">
            <w:pPr>
              <w:spacing w:line="240" w:lineRule="auto"/>
              <w:rPr>
                <w:rFonts w:ascii="宋体" w:hAnsi="宋体"/>
                <w:sz w:val="21"/>
              </w:rPr>
            </w:pPr>
            <w:r>
              <w:rPr>
                <w:rFonts w:ascii="宋体" w:hAnsi="宋体" w:hint="eastAsia"/>
                <w:sz w:val="21"/>
              </w:rPr>
              <w:t>公共录入</w:t>
            </w:r>
          </w:p>
        </w:tc>
        <w:tc>
          <w:tcPr>
            <w:tcW w:w="6660" w:type="dxa"/>
          </w:tcPr>
          <w:p w:rsidR="004A1DF5" w:rsidRDefault="004A1DF5">
            <w:pPr>
              <w:spacing w:line="240" w:lineRule="auto"/>
              <w:rPr>
                <w:rFonts w:ascii="宋体" w:hAnsi="宋体"/>
                <w:sz w:val="21"/>
              </w:rPr>
            </w:pPr>
            <w:r>
              <w:rPr>
                <w:rFonts w:ascii="宋体" w:hAnsi="宋体" w:hint="eastAsia"/>
                <w:sz w:val="21"/>
              </w:rPr>
              <w:t>指批量开户个人客户的公共基础资料，包括客户单位信息、代办人信息及行内信息等。</w:t>
            </w:r>
          </w:p>
        </w:tc>
      </w:tr>
      <w:tr w:rsidR="004A1DF5">
        <w:trPr>
          <w:trHeight w:val="315"/>
        </w:trPr>
        <w:tc>
          <w:tcPr>
            <w:tcW w:w="1440" w:type="dxa"/>
          </w:tcPr>
          <w:p w:rsidR="004A1DF5" w:rsidRDefault="004A1DF5">
            <w:pPr>
              <w:spacing w:line="240" w:lineRule="auto"/>
              <w:rPr>
                <w:rFonts w:ascii="宋体" w:hAnsi="宋体"/>
                <w:sz w:val="21"/>
              </w:rPr>
            </w:pPr>
            <w:r>
              <w:rPr>
                <w:rFonts w:ascii="宋体" w:hAnsi="宋体" w:hint="eastAsia"/>
                <w:sz w:val="21"/>
              </w:rPr>
              <w:t>交易批次</w:t>
            </w:r>
          </w:p>
        </w:tc>
        <w:tc>
          <w:tcPr>
            <w:tcW w:w="6660" w:type="dxa"/>
          </w:tcPr>
          <w:p w:rsidR="004A1DF5" w:rsidRDefault="004A1DF5">
            <w:pPr>
              <w:spacing w:line="240" w:lineRule="auto"/>
              <w:rPr>
                <w:rFonts w:ascii="宋体" w:hAnsi="宋体"/>
                <w:sz w:val="21"/>
              </w:rPr>
            </w:pPr>
            <w:r>
              <w:rPr>
                <w:rFonts w:ascii="宋体" w:hAnsi="宋体" w:hint="eastAsia"/>
                <w:sz w:val="21"/>
              </w:rPr>
              <w:t>指建立的一个公共数据信息，在这个公共信息下可以进行数据录入、复核、开客户、开户口等一系列的操作。</w:t>
            </w:r>
          </w:p>
        </w:tc>
      </w:tr>
      <w:tr w:rsidR="004A1DF5">
        <w:trPr>
          <w:trHeight w:val="315"/>
        </w:trPr>
        <w:tc>
          <w:tcPr>
            <w:tcW w:w="1440" w:type="dxa"/>
          </w:tcPr>
          <w:p w:rsidR="004A1DF5" w:rsidRDefault="004A1DF5">
            <w:pPr>
              <w:spacing w:line="240" w:lineRule="auto"/>
              <w:rPr>
                <w:rFonts w:ascii="宋体" w:hAnsi="宋体"/>
                <w:sz w:val="21"/>
              </w:rPr>
            </w:pPr>
            <w:r>
              <w:rPr>
                <w:rFonts w:ascii="宋体" w:hAnsi="宋体" w:hint="eastAsia"/>
                <w:sz w:val="21"/>
              </w:rPr>
              <w:t>数据来源</w:t>
            </w:r>
          </w:p>
        </w:tc>
        <w:tc>
          <w:tcPr>
            <w:tcW w:w="6660" w:type="dxa"/>
          </w:tcPr>
          <w:p w:rsidR="004A1DF5" w:rsidRDefault="004A1DF5">
            <w:pPr>
              <w:spacing w:line="240" w:lineRule="auto"/>
              <w:rPr>
                <w:rFonts w:ascii="宋体" w:hAnsi="宋体"/>
                <w:sz w:val="21"/>
              </w:rPr>
            </w:pPr>
            <w:r>
              <w:rPr>
                <w:rFonts w:ascii="宋体" w:hAnsi="宋体" w:hint="eastAsia"/>
                <w:sz w:val="21"/>
              </w:rPr>
              <w:t>指客户的基础资料是由客户主动提交电子数据盘，还是需要用户凭客户提交的纸类资料人工录入。〔证件国别、证件类型、证件号码、姓名、性别、E-MALL地址（可以为空）、金额（可以为空）〕</w:t>
            </w:r>
          </w:p>
        </w:tc>
      </w:tr>
      <w:tr w:rsidR="004A1DF5">
        <w:trPr>
          <w:trHeight w:val="315"/>
        </w:trPr>
        <w:tc>
          <w:tcPr>
            <w:tcW w:w="1440" w:type="dxa"/>
          </w:tcPr>
          <w:p w:rsidR="004A1DF5" w:rsidRDefault="004A1DF5">
            <w:pPr>
              <w:spacing w:line="240" w:lineRule="auto"/>
              <w:rPr>
                <w:rFonts w:ascii="宋体" w:hAnsi="宋体"/>
                <w:sz w:val="21"/>
              </w:rPr>
            </w:pPr>
            <w:r>
              <w:rPr>
                <w:rFonts w:ascii="宋体" w:hAnsi="宋体" w:hint="eastAsia"/>
                <w:sz w:val="21"/>
              </w:rPr>
              <w:t>户口代码</w:t>
            </w:r>
          </w:p>
        </w:tc>
        <w:tc>
          <w:tcPr>
            <w:tcW w:w="6660" w:type="dxa"/>
          </w:tcPr>
          <w:p w:rsidR="004A1DF5" w:rsidRDefault="004A1DF5">
            <w:pPr>
              <w:spacing w:line="240" w:lineRule="auto"/>
              <w:rPr>
                <w:rFonts w:ascii="宋体" w:hAnsi="宋体"/>
                <w:sz w:val="21"/>
              </w:rPr>
            </w:pPr>
            <w:r>
              <w:rPr>
                <w:rFonts w:ascii="宋体" w:hAnsi="宋体" w:hint="eastAsia"/>
                <w:sz w:val="21"/>
              </w:rPr>
              <w:t>批量开户所选用的户口种类的代码。</w:t>
            </w:r>
          </w:p>
        </w:tc>
      </w:tr>
      <w:tr w:rsidR="004A1DF5">
        <w:trPr>
          <w:trHeight w:val="300"/>
        </w:trPr>
        <w:tc>
          <w:tcPr>
            <w:tcW w:w="1440" w:type="dxa"/>
          </w:tcPr>
          <w:p w:rsidR="004A1DF5" w:rsidRDefault="004A1DF5">
            <w:pPr>
              <w:spacing w:line="240" w:lineRule="auto"/>
              <w:rPr>
                <w:rFonts w:ascii="宋体" w:hAnsi="宋体"/>
                <w:sz w:val="21"/>
              </w:rPr>
            </w:pPr>
            <w:r>
              <w:rPr>
                <w:rFonts w:ascii="宋体" w:hAnsi="宋体" w:hint="eastAsia"/>
                <w:sz w:val="21"/>
              </w:rPr>
              <w:t>个人数据</w:t>
            </w:r>
          </w:p>
        </w:tc>
        <w:tc>
          <w:tcPr>
            <w:tcW w:w="6660" w:type="dxa"/>
          </w:tcPr>
          <w:p w:rsidR="004A1DF5" w:rsidRDefault="004A1DF5">
            <w:pPr>
              <w:spacing w:line="240" w:lineRule="auto"/>
              <w:rPr>
                <w:rFonts w:ascii="宋体" w:hAnsi="宋体"/>
                <w:sz w:val="21"/>
              </w:rPr>
            </w:pPr>
            <w:r>
              <w:rPr>
                <w:rFonts w:ascii="宋体" w:hAnsi="宋体" w:hint="eastAsia"/>
                <w:sz w:val="21"/>
              </w:rPr>
              <w:t>办理集体开户的个人数据资料。</w:t>
            </w:r>
          </w:p>
        </w:tc>
      </w:tr>
      <w:tr w:rsidR="004A1DF5">
        <w:trPr>
          <w:trHeight w:val="270"/>
        </w:trPr>
        <w:tc>
          <w:tcPr>
            <w:tcW w:w="1440" w:type="dxa"/>
          </w:tcPr>
          <w:p w:rsidR="004A1DF5" w:rsidRDefault="004A1DF5">
            <w:pPr>
              <w:spacing w:line="240" w:lineRule="auto"/>
              <w:rPr>
                <w:rFonts w:ascii="宋体" w:hAnsi="宋体"/>
                <w:sz w:val="21"/>
              </w:rPr>
            </w:pPr>
            <w:r>
              <w:rPr>
                <w:rFonts w:ascii="宋体" w:hAnsi="宋体" w:hint="eastAsia"/>
                <w:sz w:val="21"/>
              </w:rPr>
              <w:t>综合数据</w:t>
            </w:r>
          </w:p>
        </w:tc>
        <w:tc>
          <w:tcPr>
            <w:tcW w:w="6660" w:type="dxa"/>
          </w:tcPr>
          <w:p w:rsidR="004A1DF5" w:rsidRDefault="004A1DF5">
            <w:pPr>
              <w:spacing w:line="240" w:lineRule="auto"/>
              <w:rPr>
                <w:rFonts w:ascii="宋体" w:hAnsi="宋体"/>
                <w:sz w:val="21"/>
              </w:rPr>
            </w:pPr>
            <w:r>
              <w:rPr>
                <w:rFonts w:ascii="宋体" w:hAnsi="宋体" w:hint="eastAsia"/>
                <w:sz w:val="21"/>
              </w:rPr>
              <w:t>批量开户的公共数据及个人数据汇总查询</w:t>
            </w:r>
          </w:p>
        </w:tc>
      </w:tr>
      <w:tr w:rsidR="004A1DF5">
        <w:trPr>
          <w:trHeight w:val="270"/>
        </w:trPr>
        <w:tc>
          <w:tcPr>
            <w:tcW w:w="1440" w:type="dxa"/>
          </w:tcPr>
          <w:p w:rsidR="004A1DF5" w:rsidRDefault="004A1DF5">
            <w:pPr>
              <w:spacing w:line="240" w:lineRule="auto"/>
              <w:rPr>
                <w:rFonts w:ascii="宋体" w:hAnsi="宋体"/>
                <w:sz w:val="21"/>
              </w:rPr>
            </w:pPr>
            <w:r>
              <w:rPr>
                <w:rFonts w:ascii="宋体" w:hAnsi="宋体" w:hint="eastAsia"/>
                <w:sz w:val="21"/>
              </w:rPr>
              <w:t>回盘</w:t>
            </w:r>
          </w:p>
        </w:tc>
        <w:tc>
          <w:tcPr>
            <w:tcW w:w="6660" w:type="dxa"/>
          </w:tcPr>
          <w:p w:rsidR="004A1DF5" w:rsidRDefault="004A1DF5">
            <w:pPr>
              <w:spacing w:line="240" w:lineRule="auto"/>
              <w:rPr>
                <w:rFonts w:ascii="宋体" w:hAnsi="宋体"/>
                <w:sz w:val="21"/>
              </w:rPr>
            </w:pPr>
            <w:r>
              <w:rPr>
                <w:rFonts w:ascii="宋体" w:hAnsi="宋体" w:hint="eastAsia"/>
                <w:sz w:val="21"/>
              </w:rPr>
              <w:t>为方便客户，将批量开户口成功的数据转换成指定格式后，以数据磁盘的方式提供给客户，供客户办理批量代发业务时直接录入金额而进行的数据导出处理。</w:t>
            </w:r>
          </w:p>
        </w:tc>
      </w:tr>
    </w:tbl>
    <w:p w:rsidR="004A1DF5" w:rsidRDefault="004A1DF5">
      <w:pPr>
        <w:pStyle w:val="6"/>
        <w:spacing w:line="360" w:lineRule="auto"/>
      </w:pPr>
      <w:r>
        <w:rPr>
          <w:rFonts w:hint="eastAsia"/>
        </w:rPr>
        <w:t>（四）操作要点</w:t>
      </w:r>
    </w:p>
    <w:p w:rsidR="004A1DF5" w:rsidRDefault="004A1DF5" w:rsidP="00E538B8">
      <w:pPr>
        <w:numPr>
          <w:ilvl w:val="0"/>
          <w:numId w:val="334"/>
        </w:numPr>
        <w:ind w:left="0" w:firstLine="454"/>
        <w:jc w:val="left"/>
      </w:pPr>
      <w:r>
        <w:rPr>
          <w:rFonts w:hint="eastAsia"/>
        </w:rPr>
        <w:t>办理批量开户业务之前，需要先建立代发协议，或使用系统统一提供的虚拟协议。</w:t>
      </w:r>
    </w:p>
    <w:p w:rsidR="004A1DF5" w:rsidRDefault="004A1DF5" w:rsidP="00E538B8">
      <w:pPr>
        <w:numPr>
          <w:ilvl w:val="0"/>
          <w:numId w:val="334"/>
        </w:numPr>
        <w:ind w:left="0" w:firstLine="454"/>
        <w:jc w:val="left"/>
      </w:pPr>
      <w:r>
        <w:rPr>
          <w:rFonts w:hint="eastAsia"/>
        </w:rPr>
        <w:t>虚拟协议在进行公共录入时，公司名称最长可以录入</w:t>
      </w:r>
      <w:r>
        <w:rPr>
          <w:rFonts w:hint="eastAsia"/>
        </w:rPr>
        <w:t>14</w:t>
      </w:r>
      <w:r>
        <w:rPr>
          <w:rFonts w:hint="eastAsia"/>
        </w:rPr>
        <w:t>个汉字。</w:t>
      </w:r>
    </w:p>
    <w:p w:rsidR="004A1DF5" w:rsidRDefault="004A1DF5" w:rsidP="00E538B8">
      <w:pPr>
        <w:numPr>
          <w:ilvl w:val="0"/>
          <w:numId w:val="334"/>
        </w:numPr>
        <w:ind w:left="0" w:firstLine="454"/>
        <w:jc w:val="left"/>
      </w:pPr>
      <w:r>
        <w:rPr>
          <w:rFonts w:hint="eastAsia"/>
        </w:rPr>
        <w:t>批量增加个人数据允许由多个用户同时进行录入。</w:t>
      </w:r>
    </w:p>
    <w:p w:rsidR="004A1DF5" w:rsidRDefault="004A1DF5" w:rsidP="00E538B8">
      <w:pPr>
        <w:numPr>
          <w:ilvl w:val="0"/>
          <w:numId w:val="334"/>
        </w:numPr>
        <w:ind w:left="0" w:firstLine="454"/>
        <w:jc w:val="left"/>
      </w:pPr>
      <w:r>
        <w:rPr>
          <w:rFonts w:hint="eastAsia"/>
        </w:rPr>
        <w:t>由于批量开户业务存在多个通讯步骤，建议用户在操作完一个步骤即进行刷新。</w:t>
      </w:r>
    </w:p>
    <w:p w:rsidR="004A1DF5" w:rsidRDefault="004A1DF5" w:rsidP="00E538B8">
      <w:pPr>
        <w:numPr>
          <w:ilvl w:val="0"/>
          <w:numId w:val="334"/>
        </w:numPr>
        <w:ind w:left="0" w:firstLine="454"/>
        <w:jc w:val="left"/>
      </w:pPr>
      <w:r>
        <w:rPr>
          <w:rFonts w:hint="eastAsia"/>
        </w:rPr>
        <w:t>未经复核的个人数据可直接删除。批量复核完成或批量开客户系统提示可能存在相同客户号新开户或为黑名单的个人数据，可在主管授权后予以新开户</w:t>
      </w:r>
      <w:r>
        <w:rPr>
          <w:rFonts w:hint="eastAsia"/>
        </w:rPr>
        <w:lastRenderedPageBreak/>
        <w:t>或删除。</w:t>
      </w:r>
    </w:p>
    <w:p w:rsidR="004A1DF5" w:rsidRDefault="004A1DF5" w:rsidP="0004090F">
      <w:pPr>
        <w:pStyle w:val="6"/>
        <w:spacing w:line="360" w:lineRule="auto"/>
      </w:pPr>
      <w:r>
        <w:rPr>
          <w:rFonts w:hint="eastAsia"/>
        </w:rPr>
        <w:t>（五）操作步骤</w:t>
      </w:r>
    </w:p>
    <w:p w:rsidR="004A1DF5" w:rsidRDefault="004A1DF5" w:rsidP="00E538B8">
      <w:pPr>
        <w:numPr>
          <w:ilvl w:val="0"/>
          <w:numId w:val="335"/>
        </w:numPr>
        <w:ind w:left="0" w:firstLine="454"/>
        <w:rPr>
          <w:rFonts w:ascii="宋体" w:hAnsi="宋体"/>
        </w:rPr>
      </w:pPr>
      <w:r>
        <w:rPr>
          <w:rFonts w:ascii="宋体" w:hAnsi="宋体" w:hint="eastAsia"/>
        </w:rPr>
        <w:t>用户选择操作客户管理－个人客户－</w:t>
      </w:r>
      <w:r>
        <w:rPr>
          <w:rFonts w:hint="eastAsia"/>
        </w:rPr>
        <w:t>批量开户，</w:t>
      </w:r>
      <w:r>
        <w:rPr>
          <w:rFonts w:ascii="宋体" w:hAnsi="宋体" w:hint="eastAsia"/>
        </w:rPr>
        <w:t>或在“业务代码”栏输入“1051”进入。</w:t>
      </w:r>
    </w:p>
    <w:p w:rsidR="004A1DF5" w:rsidRDefault="004A1DF5" w:rsidP="00E538B8">
      <w:pPr>
        <w:numPr>
          <w:ilvl w:val="0"/>
          <w:numId w:val="335"/>
        </w:numPr>
        <w:ind w:left="0" w:firstLine="454"/>
      </w:pPr>
      <w:r>
        <w:rPr>
          <w:rFonts w:hint="eastAsia"/>
        </w:rPr>
        <w:t>选择代发协议类型，查询客户协议列表，选定拟批量开户的客户协议。</w:t>
      </w:r>
    </w:p>
    <w:p w:rsidR="004A1DF5" w:rsidRDefault="004A1DF5" w:rsidP="00E538B8">
      <w:pPr>
        <w:numPr>
          <w:ilvl w:val="0"/>
          <w:numId w:val="335"/>
        </w:numPr>
        <w:ind w:left="0" w:firstLine="454"/>
      </w:pPr>
      <w:r>
        <w:rPr>
          <w:rFonts w:hint="eastAsia"/>
        </w:rPr>
        <w:t>选择“批量开户”按钮，进入批量开户批次管理窗口，选择“公共录入”按钮进入录入公共数据窗口。</w:t>
      </w:r>
    </w:p>
    <w:p w:rsidR="004A1DF5" w:rsidRDefault="004A1DF5" w:rsidP="00E538B8">
      <w:pPr>
        <w:numPr>
          <w:ilvl w:val="0"/>
          <w:numId w:val="335"/>
        </w:numPr>
        <w:ind w:left="0" w:firstLine="454"/>
      </w:pPr>
      <w:r>
        <w:rPr>
          <w:rFonts w:hint="eastAsia"/>
        </w:rPr>
        <w:t>按照提示录入信息。</w:t>
      </w:r>
    </w:p>
    <w:p w:rsidR="004A1DF5" w:rsidRDefault="004A1DF5" w:rsidP="00E538B8">
      <w:pPr>
        <w:numPr>
          <w:ilvl w:val="0"/>
          <w:numId w:val="335"/>
        </w:numPr>
        <w:ind w:left="0" w:firstLine="454"/>
      </w:pPr>
      <w:r>
        <w:rPr>
          <w:rFonts w:hint="eastAsia"/>
        </w:rPr>
        <w:t>建立批次成功，批次状态为“正在录入批量开户数据”。</w:t>
      </w:r>
    </w:p>
    <w:p w:rsidR="004A1DF5" w:rsidRDefault="004A1DF5" w:rsidP="00E538B8">
      <w:pPr>
        <w:numPr>
          <w:ilvl w:val="0"/>
          <w:numId w:val="335"/>
        </w:numPr>
        <w:ind w:left="0" w:firstLine="454"/>
      </w:pPr>
      <w:r>
        <w:rPr>
          <w:rFonts w:hint="eastAsia"/>
        </w:rPr>
        <w:t>如果发现建立公共信息存在错误，可选择“公共修改”进行修改。</w:t>
      </w:r>
    </w:p>
    <w:p w:rsidR="004A1DF5" w:rsidRDefault="004A1DF5" w:rsidP="00E538B8">
      <w:pPr>
        <w:numPr>
          <w:ilvl w:val="0"/>
          <w:numId w:val="335"/>
        </w:numPr>
        <w:ind w:left="0" w:firstLine="454"/>
      </w:pPr>
      <w:r>
        <w:rPr>
          <w:rFonts w:hint="eastAsia"/>
        </w:rPr>
        <w:t>选择“个人数据”按钮进入个人数据管理窗口，根据公共数据中选择的“数据来源类别”，选择“批量增加”或“来盘拆分”。</w:t>
      </w:r>
    </w:p>
    <w:p w:rsidR="004A1DF5" w:rsidRDefault="004A1DF5" w:rsidP="00E538B8">
      <w:pPr>
        <w:numPr>
          <w:ilvl w:val="0"/>
          <w:numId w:val="335"/>
        </w:numPr>
        <w:ind w:left="0" w:firstLine="454"/>
      </w:pPr>
      <w:r>
        <w:rPr>
          <w:rFonts w:hint="eastAsia"/>
        </w:rPr>
        <w:t>“批量增加”个人数据：</w:t>
      </w:r>
    </w:p>
    <w:p w:rsidR="004A1DF5" w:rsidRDefault="004A1DF5">
      <w:pPr>
        <w:ind w:leftChars="150" w:left="960" w:hangingChars="250" w:hanging="600"/>
      </w:pPr>
      <w:r>
        <w:rPr>
          <w:rFonts w:hint="eastAsia"/>
        </w:rPr>
        <w:t>（</w:t>
      </w:r>
      <w:r>
        <w:rPr>
          <w:rFonts w:hint="eastAsia"/>
        </w:rPr>
        <w:t>1</w:t>
      </w:r>
      <w:r>
        <w:rPr>
          <w:rFonts w:hint="eastAsia"/>
        </w:rPr>
        <w:t>）按照界面提示，录入需增加的个人资料，如开户的同时代发，则在此录入交易金额。</w:t>
      </w:r>
    </w:p>
    <w:p w:rsidR="004A1DF5" w:rsidRDefault="004A1DF5">
      <w:pPr>
        <w:ind w:leftChars="150" w:left="960" w:hangingChars="250" w:hanging="600"/>
      </w:pPr>
      <w:r>
        <w:rPr>
          <w:rFonts w:hint="eastAsia"/>
        </w:rPr>
        <w:t>（</w:t>
      </w:r>
      <w:r>
        <w:rPr>
          <w:rFonts w:hint="eastAsia"/>
        </w:rPr>
        <w:t>2</w:t>
      </w:r>
      <w:r>
        <w:rPr>
          <w:rFonts w:hint="eastAsia"/>
        </w:rPr>
        <w:t>）录入完毕回车，个人数据列表增加一条记录，处理状态为“手工录入，待复核”，数据量大时，可以由多个用户同时对同一“交易批次”的批量开户个人数据录入，或建立多个批次同时进行录入。</w:t>
      </w:r>
    </w:p>
    <w:p w:rsidR="004A1DF5" w:rsidRDefault="004A1DF5">
      <w:pPr>
        <w:ind w:leftChars="150" w:left="960" w:hangingChars="250" w:hanging="600"/>
      </w:pPr>
      <w:r>
        <w:rPr>
          <w:rFonts w:hint="eastAsia"/>
        </w:rPr>
        <w:t>（</w:t>
      </w:r>
      <w:r>
        <w:rPr>
          <w:rFonts w:hint="eastAsia"/>
        </w:rPr>
        <w:t>3</w:t>
      </w:r>
      <w:r>
        <w:rPr>
          <w:rFonts w:hint="eastAsia"/>
        </w:rPr>
        <w:t>）全部个人客户资料录入结束，换人进行异步“批量复核”，结束后，系统提示“复核批量开户个人数据结束，复核总笔数</w:t>
      </w:r>
      <w:r>
        <w:rPr>
          <w:rFonts w:hint="eastAsia"/>
        </w:rPr>
        <w:t>**</w:t>
      </w:r>
      <w:r>
        <w:rPr>
          <w:rFonts w:hint="eastAsia"/>
        </w:rPr>
        <w:t>，成功笔数</w:t>
      </w:r>
      <w:r>
        <w:rPr>
          <w:rFonts w:hint="eastAsia"/>
        </w:rPr>
        <w:t>**</w:t>
      </w:r>
      <w:r>
        <w:rPr>
          <w:rFonts w:hint="eastAsia"/>
        </w:rPr>
        <w:t>”。</w:t>
      </w:r>
    </w:p>
    <w:p w:rsidR="004A1DF5" w:rsidRDefault="004A1DF5" w:rsidP="00E538B8">
      <w:pPr>
        <w:numPr>
          <w:ilvl w:val="0"/>
          <w:numId w:val="335"/>
        </w:numPr>
        <w:ind w:firstLine="454"/>
      </w:pPr>
      <w:r>
        <w:rPr>
          <w:rFonts w:hint="eastAsia"/>
        </w:rPr>
        <w:t>来盘拆分：</w:t>
      </w:r>
    </w:p>
    <w:p w:rsidR="004A1DF5" w:rsidRDefault="004A1DF5">
      <w:pPr>
        <w:ind w:leftChars="150" w:left="960" w:hangingChars="250" w:hanging="600"/>
      </w:pPr>
      <w:r>
        <w:rPr>
          <w:rFonts w:hint="eastAsia"/>
        </w:rPr>
        <w:t>（</w:t>
      </w:r>
      <w:r>
        <w:rPr>
          <w:rFonts w:hint="eastAsia"/>
        </w:rPr>
        <w:t>1</w:t>
      </w:r>
      <w:r>
        <w:rPr>
          <w:rFonts w:hint="eastAsia"/>
        </w:rPr>
        <w:t>）进入个人数据窗口，选择“来盘拆分”从数据盘中选择需增加的数据文件，核对无误后，确定提交。来盘拆分毋须复核。</w:t>
      </w:r>
    </w:p>
    <w:p w:rsidR="004A1DF5" w:rsidRDefault="004A1DF5" w:rsidP="00E538B8">
      <w:pPr>
        <w:numPr>
          <w:ilvl w:val="0"/>
          <w:numId w:val="335"/>
        </w:numPr>
        <w:ind w:firstLine="454"/>
      </w:pPr>
      <w:r>
        <w:rPr>
          <w:rFonts w:hint="eastAsia"/>
        </w:rPr>
        <w:t>个人客户数据建立结束后，选择“批量开客户”，为批量开户的客户开立客户号，系统弹出交互式对话框提示用户开客户作业已提交后台处理。</w:t>
      </w:r>
    </w:p>
    <w:p w:rsidR="004A1DF5" w:rsidRDefault="004A1DF5" w:rsidP="00E538B8">
      <w:pPr>
        <w:numPr>
          <w:ilvl w:val="0"/>
          <w:numId w:val="335"/>
        </w:numPr>
        <w:ind w:firstLine="454"/>
      </w:pPr>
      <w:r>
        <w:rPr>
          <w:rFonts w:hint="eastAsia"/>
        </w:rPr>
        <w:t>用户可选择“个人数据”，查看开客户成功情况。系统弹出交互式对话框提示用户开客户成功记录。如存在证件相符户名不符的老客户或黑名单客户，则需要用户做确认，如系户名输入错误的老客户，可以经与单位</w:t>
      </w:r>
      <w:r>
        <w:rPr>
          <w:rFonts w:hint="eastAsia"/>
        </w:rPr>
        <w:lastRenderedPageBreak/>
        <w:t>沟通后确认老客户号，如确为证件相同户名不同的新客户可在主管授权后新开客户号。如当日不能确认客户为新客户还是老客户，可与单位协商后，经主管授权后删除该条记录。</w:t>
      </w:r>
    </w:p>
    <w:p w:rsidR="004A1DF5" w:rsidRDefault="004A1DF5" w:rsidP="00E538B8">
      <w:pPr>
        <w:numPr>
          <w:ilvl w:val="0"/>
          <w:numId w:val="335"/>
        </w:numPr>
        <w:ind w:firstLine="454"/>
      </w:pPr>
      <w:r>
        <w:rPr>
          <w:rFonts w:hint="eastAsia"/>
        </w:rPr>
        <w:t>用户在个人数据管理窗中，对老客户或黑名单客户“查找客户”后作逐一确认。</w:t>
      </w:r>
    </w:p>
    <w:p w:rsidR="004A1DF5" w:rsidRDefault="004A1DF5" w:rsidP="00E538B8">
      <w:pPr>
        <w:numPr>
          <w:ilvl w:val="0"/>
          <w:numId w:val="335"/>
        </w:numPr>
        <w:ind w:firstLine="454"/>
      </w:pPr>
      <w:r>
        <w:rPr>
          <w:rFonts w:hint="eastAsia"/>
        </w:rPr>
        <w:t>开客户结束，批量开户个人数据列表中“处理状态”成为“已确定客户号”。批量开户批次列表进入“户口开立阶段”。</w:t>
      </w:r>
    </w:p>
    <w:p w:rsidR="004A1DF5" w:rsidRDefault="004A1DF5" w:rsidP="00E538B8">
      <w:pPr>
        <w:numPr>
          <w:ilvl w:val="0"/>
          <w:numId w:val="335"/>
        </w:numPr>
        <w:ind w:firstLine="454"/>
      </w:pPr>
      <w:r>
        <w:rPr>
          <w:rFonts w:hint="eastAsia"/>
        </w:rPr>
        <w:t>选择“批量开户口”按钮，提示客户录入批量开户的凭证资料。</w:t>
      </w:r>
    </w:p>
    <w:p w:rsidR="004A1DF5" w:rsidRDefault="004A1DF5" w:rsidP="00E538B8">
      <w:pPr>
        <w:numPr>
          <w:ilvl w:val="0"/>
          <w:numId w:val="335"/>
        </w:numPr>
        <w:ind w:firstLine="454"/>
      </w:pPr>
      <w:r>
        <w:rPr>
          <w:rFonts w:hint="eastAsia"/>
        </w:rPr>
        <w:t>录入完毕后，系统提示“开户口作业成功记录”，如存在未成功记录，选择“个人数据”可查询未成功原因。</w:t>
      </w:r>
    </w:p>
    <w:p w:rsidR="004A1DF5" w:rsidRDefault="004A1DF5" w:rsidP="00E538B8">
      <w:pPr>
        <w:numPr>
          <w:ilvl w:val="0"/>
          <w:numId w:val="335"/>
        </w:numPr>
        <w:ind w:firstLine="454"/>
      </w:pPr>
      <w:r>
        <w:rPr>
          <w:rFonts w:hint="eastAsia"/>
        </w:rPr>
        <w:t>开户口成功，如开立的户口为存折，则进行“存折写磁打印”。</w:t>
      </w:r>
    </w:p>
    <w:p w:rsidR="004A1DF5" w:rsidRDefault="004A1DF5" w:rsidP="00E538B8">
      <w:pPr>
        <w:numPr>
          <w:ilvl w:val="0"/>
          <w:numId w:val="335"/>
        </w:numPr>
        <w:ind w:firstLine="454"/>
      </w:pPr>
      <w:r>
        <w:rPr>
          <w:rFonts w:hint="eastAsia"/>
        </w:rPr>
        <w:t>在“打印报表”打印“集体开户确认书”或选择给客户“回盘”。</w:t>
      </w:r>
    </w:p>
    <w:p w:rsidR="004A1DF5" w:rsidRDefault="004A1DF5" w:rsidP="00E538B8">
      <w:pPr>
        <w:numPr>
          <w:ilvl w:val="0"/>
          <w:numId w:val="335"/>
        </w:numPr>
        <w:ind w:firstLine="454"/>
      </w:pPr>
      <w:r>
        <w:rPr>
          <w:rFonts w:hint="eastAsia"/>
        </w:rPr>
        <w:t>如需要同时代发，则选择“提交代发数据”，（详见“代发管理”－来盘代发功能介绍）。</w:t>
      </w:r>
    </w:p>
    <w:p w:rsidR="004A1DF5" w:rsidRDefault="004A1DF5">
      <w:pPr>
        <w:ind w:firstLine="454"/>
      </w:pPr>
    </w:p>
    <w:p w:rsidR="004A1DF5" w:rsidRDefault="004A1DF5">
      <w:pPr>
        <w:ind w:firstLineChars="200" w:firstLine="480"/>
      </w:pPr>
      <w:r>
        <w:br w:type="page"/>
      </w:r>
      <w:r>
        <w:rPr>
          <w:rFonts w:hint="eastAsia"/>
        </w:rPr>
        <w:lastRenderedPageBreak/>
        <w:t>附：批量开户流程图</w:t>
      </w:r>
    </w:p>
    <w:tbl>
      <w:tblPr>
        <w:tblW w:w="0" w:type="auto"/>
        <w:tblInd w:w="3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tblGrid>
      <w:tr w:rsidR="004A1DF5">
        <w:trPr>
          <w:trHeight w:val="930"/>
        </w:trPr>
        <w:tc>
          <w:tcPr>
            <w:tcW w:w="1800" w:type="dxa"/>
          </w:tcPr>
          <w:p w:rsidR="004A1DF5" w:rsidRDefault="009523FE">
            <w:pPr>
              <w:spacing w:line="240" w:lineRule="auto"/>
            </w:pPr>
            <w:r w:rsidRPr="009523FE">
              <w:rPr>
                <w:noProof/>
                <w:sz w:val="20"/>
              </w:rPr>
              <w:pict>
                <v:line id="_x0000_s3084" style="position:absolute;left:0;text-align:left;z-index:251709952" from="39.6pt,46.3pt" to="39.6pt,85.3pt">
                  <v:stroke endarrow="block"/>
                </v:line>
              </w:pict>
            </w:r>
            <w:r w:rsidR="004A1DF5">
              <w:rPr>
                <w:rFonts w:hint="eastAsia"/>
              </w:rPr>
              <w:t>建立代发协议或使用虚拟协议</w:t>
            </w:r>
          </w:p>
        </w:tc>
      </w:tr>
      <w:tr w:rsidR="004A1DF5">
        <w:trPr>
          <w:trHeight w:val="753"/>
        </w:trPr>
        <w:tc>
          <w:tcPr>
            <w:tcW w:w="1800" w:type="dxa"/>
            <w:tcBorders>
              <w:left w:val="nil"/>
              <w:right w:val="nil"/>
            </w:tcBorders>
            <w:vAlign w:val="center"/>
          </w:tcPr>
          <w:p w:rsidR="004A1DF5" w:rsidRDefault="009523FE">
            <w:pPr>
              <w:spacing w:line="240" w:lineRule="auto"/>
              <w:jc w:val="center"/>
              <w:rPr>
                <w:sz w:val="18"/>
              </w:rPr>
            </w:pPr>
            <w:r w:rsidRPr="009523FE">
              <w:rPr>
                <w:noProof/>
                <w:sz w:val="20"/>
              </w:rPr>
              <w:pict>
                <v:oval id="_x0000_s3099" style="position:absolute;left:0;text-align:left;margin-left:132.6pt;margin-top:31.1pt;width:87pt;height:47.25pt;z-index:251725312;mso-position-horizontal-relative:text;mso-position-vertical-relative:text">
                  <v:textbox style="mso-next-textbox:#_x0000_s3099">
                    <w:txbxContent>
                      <w:p w:rsidR="002E477D" w:rsidRDefault="002E477D">
                        <w:r>
                          <w:rPr>
                            <w:rFonts w:hint="eastAsia"/>
                          </w:rPr>
                          <w:t>公共数据修改</w:t>
                        </w:r>
                      </w:p>
                    </w:txbxContent>
                  </v:textbox>
                </v:oval>
              </w:pict>
            </w:r>
            <w:r w:rsidR="004A1DF5">
              <w:rPr>
                <w:rFonts w:hint="eastAsia"/>
                <w:sz w:val="18"/>
              </w:rPr>
              <w:t>选择代发协议记录</w:t>
            </w:r>
          </w:p>
        </w:tc>
      </w:tr>
      <w:tr w:rsidR="004A1DF5">
        <w:trPr>
          <w:trHeight w:val="916"/>
        </w:trPr>
        <w:tc>
          <w:tcPr>
            <w:tcW w:w="1800" w:type="dxa"/>
            <w:vAlign w:val="bottom"/>
          </w:tcPr>
          <w:p w:rsidR="004A1DF5" w:rsidRDefault="004A1DF5">
            <w:pPr>
              <w:spacing w:line="240" w:lineRule="auto"/>
              <w:jc w:val="center"/>
            </w:pPr>
          </w:p>
          <w:p w:rsidR="004A1DF5" w:rsidRDefault="004A1DF5">
            <w:pPr>
              <w:spacing w:line="240" w:lineRule="auto"/>
              <w:jc w:val="center"/>
            </w:pPr>
            <w:r>
              <w:rPr>
                <w:rFonts w:hint="eastAsia"/>
              </w:rPr>
              <w:t>建立公共数据</w:t>
            </w:r>
          </w:p>
          <w:p w:rsidR="004A1DF5" w:rsidRDefault="009523FE">
            <w:pPr>
              <w:spacing w:line="240" w:lineRule="auto"/>
            </w:pPr>
            <w:r w:rsidRPr="009523FE">
              <w:rPr>
                <w:noProof/>
                <w:sz w:val="20"/>
              </w:rPr>
              <w:pict>
                <v:line id="_x0000_s3098" style="position:absolute;left:0;text-align:left;z-index:251724288" from="84.85pt,-.05pt" to="129.85pt,-.05pt">
                  <v:stroke endarrow="block"/>
                </v:line>
              </w:pict>
            </w:r>
          </w:p>
        </w:tc>
      </w:tr>
      <w:tr w:rsidR="004A1DF5">
        <w:trPr>
          <w:trHeight w:val="630"/>
        </w:trPr>
        <w:tc>
          <w:tcPr>
            <w:tcW w:w="1800" w:type="dxa"/>
            <w:tcBorders>
              <w:left w:val="nil"/>
              <w:right w:val="nil"/>
            </w:tcBorders>
          </w:tcPr>
          <w:p w:rsidR="004A1DF5" w:rsidRDefault="009523FE">
            <w:pPr>
              <w:spacing w:line="240" w:lineRule="auto"/>
            </w:pPr>
            <w:r w:rsidRPr="009523FE">
              <w:rPr>
                <w:noProof/>
                <w:sz w:val="20"/>
              </w:rPr>
              <w:pict>
                <v:line id="_x0000_s3085" style="position:absolute;left:0;text-align:left;z-index:251710976;mso-position-horizontal-relative:text;mso-position-vertical-relative:text" from="39.6pt,-.5pt" to="39.6pt,30.7pt">
                  <v:stroke endarrow="block"/>
                </v:line>
              </w:pict>
            </w:r>
          </w:p>
        </w:tc>
      </w:tr>
      <w:tr w:rsidR="004A1DF5">
        <w:trPr>
          <w:trHeight w:val="924"/>
        </w:trPr>
        <w:tc>
          <w:tcPr>
            <w:tcW w:w="1800" w:type="dxa"/>
            <w:vAlign w:val="center"/>
          </w:tcPr>
          <w:p w:rsidR="004A1DF5" w:rsidRDefault="009523FE">
            <w:pPr>
              <w:spacing w:line="240" w:lineRule="auto"/>
            </w:pPr>
            <w:r w:rsidRPr="009523FE">
              <w:rPr>
                <w:noProof/>
                <w:sz w:val="20"/>
              </w:rPr>
              <w:pict>
                <v:oval id="_x0000_s3086" style="position:absolute;left:0;text-align:left;margin-left:135.6pt;margin-top:1.35pt;width:90pt;height:46.8pt;z-index:251712000;mso-position-horizontal-relative:text;mso-position-vertical-relative:text">
                  <v:textbox style="mso-next-textbox:#_x0000_s3086">
                    <w:txbxContent>
                      <w:p w:rsidR="002E477D" w:rsidRDefault="002E477D">
                        <w:pPr>
                          <w:jc w:val="center"/>
                        </w:pPr>
                        <w:r>
                          <w:rPr>
                            <w:rFonts w:hint="eastAsia"/>
                          </w:rPr>
                          <w:t>批量增加</w:t>
                        </w:r>
                      </w:p>
                      <w:p w:rsidR="002E477D" w:rsidRDefault="002E477D">
                        <w:pPr>
                          <w:jc w:val="center"/>
                        </w:pPr>
                        <w:r>
                          <w:rPr>
                            <w:rFonts w:hint="eastAsia"/>
                          </w:rPr>
                          <w:t>数据复核</w:t>
                        </w:r>
                      </w:p>
                    </w:txbxContent>
                  </v:textbox>
                </v:oval>
              </w:pict>
            </w:r>
            <w:r w:rsidRPr="009523FE">
              <w:rPr>
                <w:noProof/>
                <w:sz w:val="20"/>
              </w:rPr>
              <w:pict>
                <v:line id="_x0000_s3087" style="position:absolute;left:0;text-align:left;z-index:251713024;mso-position-horizontal-relative:text;mso-position-vertical-relative:text" from="84.6pt,23.25pt" to="129.6pt,23.25pt">
                  <v:stroke endarrow="block"/>
                </v:line>
              </w:pict>
            </w:r>
            <w:r w:rsidR="004A1DF5">
              <w:rPr>
                <w:rFonts w:hint="eastAsia"/>
              </w:rPr>
              <w:t>批量增加数据（异步复核）或进行来盘拆分</w:t>
            </w:r>
          </w:p>
        </w:tc>
      </w:tr>
      <w:tr w:rsidR="004A1DF5">
        <w:trPr>
          <w:trHeight w:val="568"/>
        </w:trPr>
        <w:tc>
          <w:tcPr>
            <w:tcW w:w="1800" w:type="dxa"/>
            <w:tcBorders>
              <w:left w:val="nil"/>
              <w:right w:val="nil"/>
            </w:tcBorders>
          </w:tcPr>
          <w:p w:rsidR="004A1DF5" w:rsidRDefault="009523FE">
            <w:pPr>
              <w:spacing w:line="240" w:lineRule="auto"/>
            </w:pPr>
            <w:r w:rsidRPr="009523FE">
              <w:rPr>
                <w:noProof/>
                <w:sz w:val="20"/>
              </w:rPr>
              <w:pict>
                <v:line id="_x0000_s3088" style="position:absolute;left:0;text-align:left;z-index:251714048;mso-position-horizontal-relative:text;mso-position-vertical-relative:text" from="39.6pt,.2pt" to="39.6pt,29.5pt">
                  <v:stroke endarrow="block"/>
                </v:line>
              </w:pict>
            </w:r>
            <w:r w:rsidRPr="009523FE">
              <w:rPr>
                <w:noProof/>
                <w:sz w:val="20"/>
              </w:rPr>
              <w:pict>
                <v:rect id="_x0000_s3089" style="position:absolute;left:0;text-align:left;margin-left:-140.4pt;margin-top:25.6pt;width:99pt;height:70.2pt;z-index:251715072;mso-position-horizontal-relative:text;mso-position-vertical-relative:text">
                  <v:textbox style="mso-next-textbox:#_x0000_s3089">
                    <w:txbxContent>
                      <w:p w:rsidR="002E477D" w:rsidRDefault="002E477D">
                        <w:pPr>
                          <w:spacing w:line="240" w:lineRule="auto"/>
                        </w:pPr>
                        <w:r>
                          <w:rPr>
                            <w:rFonts w:hint="eastAsia"/>
                          </w:rPr>
                          <w:t>如存在老客户或黑名单客户则须利用“查找客户”功能进行确认</w:t>
                        </w:r>
                      </w:p>
                    </w:txbxContent>
                  </v:textbox>
                </v:rect>
              </w:pict>
            </w:r>
          </w:p>
        </w:tc>
      </w:tr>
      <w:tr w:rsidR="004A1DF5">
        <w:trPr>
          <w:trHeight w:val="945"/>
        </w:trPr>
        <w:tc>
          <w:tcPr>
            <w:tcW w:w="1800" w:type="dxa"/>
            <w:vAlign w:val="center"/>
          </w:tcPr>
          <w:p w:rsidR="004A1DF5" w:rsidRDefault="004A1DF5">
            <w:pPr>
              <w:spacing w:line="240" w:lineRule="auto"/>
              <w:jc w:val="center"/>
            </w:pPr>
          </w:p>
          <w:p w:rsidR="004A1DF5" w:rsidRDefault="009523FE">
            <w:pPr>
              <w:spacing w:line="240" w:lineRule="auto"/>
              <w:jc w:val="center"/>
            </w:pPr>
            <w:r w:rsidRPr="009523FE">
              <w:rPr>
                <w:noProof/>
                <w:sz w:val="20"/>
              </w:rPr>
              <w:pict>
                <v:line id="_x0000_s3090" style="position:absolute;left:0;text-align:left;flip:x;z-index:251716096" from="-41.4pt,4.85pt" to="-5.4pt,4.85pt">
                  <v:stroke endarrow="block"/>
                </v:line>
              </w:pict>
            </w:r>
            <w:r w:rsidR="004A1DF5">
              <w:rPr>
                <w:rFonts w:hint="eastAsia"/>
              </w:rPr>
              <w:t>批量开客户</w:t>
            </w:r>
          </w:p>
        </w:tc>
      </w:tr>
      <w:tr w:rsidR="004A1DF5">
        <w:trPr>
          <w:trHeight w:val="526"/>
        </w:trPr>
        <w:tc>
          <w:tcPr>
            <w:tcW w:w="1800" w:type="dxa"/>
            <w:tcBorders>
              <w:left w:val="nil"/>
              <w:right w:val="nil"/>
            </w:tcBorders>
          </w:tcPr>
          <w:p w:rsidR="004A1DF5" w:rsidRDefault="009523FE">
            <w:pPr>
              <w:spacing w:line="240" w:lineRule="auto"/>
            </w:pPr>
            <w:r w:rsidRPr="009523FE">
              <w:rPr>
                <w:noProof/>
                <w:sz w:val="20"/>
              </w:rPr>
              <w:pict>
                <v:line id="_x0000_s3091" style="position:absolute;left:0;text-align:left;z-index:251717120;mso-position-horizontal-relative:text;mso-position-vertical-relative:text" from="39.6pt,.75pt" to="39.6pt,27.8pt">
                  <v:stroke endarrow="block"/>
                </v:line>
              </w:pict>
            </w:r>
          </w:p>
        </w:tc>
      </w:tr>
      <w:tr w:rsidR="004A1DF5">
        <w:trPr>
          <w:trHeight w:val="915"/>
        </w:trPr>
        <w:tc>
          <w:tcPr>
            <w:tcW w:w="1800" w:type="dxa"/>
            <w:vAlign w:val="center"/>
          </w:tcPr>
          <w:p w:rsidR="004A1DF5" w:rsidRDefault="009523FE">
            <w:pPr>
              <w:spacing w:line="240" w:lineRule="auto"/>
              <w:jc w:val="center"/>
            </w:pPr>
            <w:r w:rsidRPr="009523FE">
              <w:rPr>
                <w:noProof/>
                <w:sz w:val="20"/>
              </w:rPr>
              <w:pict>
                <v:oval id="_x0000_s3092" style="position:absolute;left:0;text-align:left;margin-left:138.6pt;margin-top:3.8pt;width:90pt;height:46.8pt;z-index:251718144;mso-position-horizontal-relative:text;mso-position-vertical-relative:text">
                  <v:textbox style="mso-next-textbox:#_x0000_s3092">
                    <w:txbxContent>
                      <w:p w:rsidR="002E477D" w:rsidRDefault="002E477D">
                        <w:r>
                          <w:rPr>
                            <w:rFonts w:hint="eastAsia"/>
                          </w:rPr>
                          <w:t>批量开折进行写磁打印</w:t>
                        </w:r>
                      </w:p>
                    </w:txbxContent>
                  </v:textbox>
                </v:oval>
              </w:pict>
            </w:r>
          </w:p>
          <w:p w:rsidR="004A1DF5" w:rsidRDefault="009523FE">
            <w:pPr>
              <w:spacing w:line="240" w:lineRule="auto"/>
              <w:jc w:val="center"/>
            </w:pPr>
            <w:r w:rsidRPr="009523FE">
              <w:rPr>
                <w:noProof/>
                <w:sz w:val="20"/>
              </w:rPr>
              <w:pict>
                <v:line id="_x0000_s3093" style="position:absolute;left:0;text-align:left;z-index:251719168" from="84.85pt,8.25pt" to="138.6pt,8.25pt">
                  <v:stroke endarrow="block"/>
                </v:line>
              </w:pict>
            </w:r>
            <w:r w:rsidRPr="009523FE">
              <w:rPr>
                <w:noProof/>
                <w:sz w:val="20"/>
              </w:rPr>
              <w:pict>
                <v:line id="_x0000_s3097" style="position:absolute;left:0;text-align:left;z-index:251723264" from="-86.4pt,8.2pt" to="-86.4pt,45.3pt">
                  <v:stroke endarrow="block"/>
                </v:line>
              </w:pict>
            </w:r>
            <w:r w:rsidRPr="009523FE">
              <w:rPr>
                <w:noProof/>
                <w:sz w:val="20"/>
              </w:rPr>
              <w:pict>
                <v:line id="_x0000_s3096" style="position:absolute;left:0;text-align:left;flip:x;z-index:251722240" from="-86.4pt,8.2pt" to="-5.4pt,8.2pt"/>
              </w:pict>
            </w:r>
            <w:r w:rsidR="004A1DF5">
              <w:rPr>
                <w:rFonts w:hint="eastAsia"/>
              </w:rPr>
              <w:t>批量开户口</w:t>
            </w:r>
          </w:p>
        </w:tc>
      </w:tr>
      <w:tr w:rsidR="004A1DF5">
        <w:trPr>
          <w:trHeight w:val="407"/>
        </w:trPr>
        <w:tc>
          <w:tcPr>
            <w:tcW w:w="1800" w:type="dxa"/>
            <w:tcBorders>
              <w:left w:val="nil"/>
              <w:right w:val="nil"/>
            </w:tcBorders>
          </w:tcPr>
          <w:p w:rsidR="004A1DF5" w:rsidRDefault="009523FE">
            <w:pPr>
              <w:spacing w:line="240" w:lineRule="auto"/>
            </w:pPr>
            <w:r w:rsidRPr="009523FE">
              <w:rPr>
                <w:noProof/>
                <w:sz w:val="20"/>
              </w:rPr>
              <w:pict>
                <v:line id="_x0000_s3094" style="position:absolute;left:0;text-align:left;z-index:251720192;mso-position-horizontal-relative:text;mso-position-vertical-relative:text" from="36.6pt,1.7pt" to="36.6pt,21.4pt">
                  <v:stroke endarrow="block"/>
                </v:line>
              </w:pict>
            </w:r>
          </w:p>
        </w:tc>
      </w:tr>
      <w:tr w:rsidR="004A1DF5">
        <w:trPr>
          <w:trHeight w:val="922"/>
        </w:trPr>
        <w:tc>
          <w:tcPr>
            <w:tcW w:w="1800" w:type="dxa"/>
            <w:vAlign w:val="center"/>
          </w:tcPr>
          <w:p w:rsidR="004A1DF5" w:rsidRDefault="009523FE">
            <w:pPr>
              <w:spacing w:line="240" w:lineRule="auto"/>
            </w:pPr>
            <w:r w:rsidRPr="009523FE">
              <w:rPr>
                <w:noProof/>
                <w:sz w:val="20"/>
              </w:rPr>
              <w:pict>
                <v:rect id="_x0000_s3095" style="position:absolute;left:0;text-align:left;margin-left:-122.4pt;margin-top:.4pt;width:1in;height:46.8pt;z-index:251721216;mso-position-horizontal-relative:text;mso-position-vertical-relative:text">
                  <v:textbox style="mso-next-textbox:#_x0000_s3095">
                    <w:txbxContent>
                      <w:p w:rsidR="002E477D" w:rsidRDefault="002E477D">
                        <w:pPr>
                          <w:spacing w:line="240" w:lineRule="auto"/>
                        </w:pPr>
                      </w:p>
                      <w:p w:rsidR="002E477D" w:rsidRDefault="002E477D">
                        <w:pPr>
                          <w:spacing w:line="240" w:lineRule="auto"/>
                        </w:pPr>
                        <w:r>
                          <w:rPr>
                            <w:rFonts w:hint="eastAsia"/>
                          </w:rPr>
                          <w:t>回盘</w:t>
                        </w:r>
                      </w:p>
                    </w:txbxContent>
                  </v:textbox>
                </v:rect>
              </w:pict>
            </w:r>
            <w:r w:rsidR="004A1DF5">
              <w:rPr>
                <w:rFonts w:hint="eastAsia"/>
              </w:rPr>
              <w:t>打印集体开户</w:t>
            </w:r>
          </w:p>
          <w:p w:rsidR="004A1DF5" w:rsidRDefault="004A1DF5">
            <w:pPr>
              <w:spacing w:line="240" w:lineRule="auto"/>
            </w:pPr>
            <w:r>
              <w:rPr>
                <w:rFonts w:hint="eastAsia"/>
              </w:rPr>
              <w:t>确认书</w:t>
            </w:r>
          </w:p>
        </w:tc>
      </w:tr>
      <w:tr w:rsidR="004A1DF5">
        <w:trPr>
          <w:trHeight w:val="436"/>
        </w:trPr>
        <w:tc>
          <w:tcPr>
            <w:tcW w:w="1800" w:type="dxa"/>
            <w:tcBorders>
              <w:left w:val="nil"/>
              <w:right w:val="nil"/>
            </w:tcBorders>
            <w:vAlign w:val="center"/>
          </w:tcPr>
          <w:p w:rsidR="004A1DF5" w:rsidRDefault="009523FE">
            <w:pPr>
              <w:spacing w:line="240" w:lineRule="auto"/>
              <w:rPr>
                <w:noProof/>
                <w:sz w:val="20"/>
              </w:rPr>
            </w:pPr>
            <w:r>
              <w:rPr>
                <w:noProof/>
                <w:sz w:val="20"/>
              </w:rPr>
              <w:pict>
                <v:line id="_x0000_s3100" style="position:absolute;left:0;text-align:left;z-index:251726336;mso-position-horizontal-relative:text;mso-position-vertical-relative:text" from="36.6pt,.6pt" to="36.6pt,22.9pt">
                  <v:stroke endarrow="block"/>
                </v:line>
              </w:pict>
            </w:r>
          </w:p>
        </w:tc>
      </w:tr>
      <w:tr w:rsidR="004A1DF5">
        <w:trPr>
          <w:trHeight w:val="774"/>
        </w:trPr>
        <w:tc>
          <w:tcPr>
            <w:tcW w:w="1800" w:type="dxa"/>
            <w:vAlign w:val="center"/>
          </w:tcPr>
          <w:p w:rsidR="004A1DF5" w:rsidRDefault="004A1DF5">
            <w:pPr>
              <w:spacing w:line="240" w:lineRule="auto"/>
            </w:pPr>
            <w:r>
              <w:rPr>
                <w:rFonts w:hint="eastAsia"/>
              </w:rPr>
              <w:t>提交代发数据</w:t>
            </w:r>
          </w:p>
        </w:tc>
      </w:tr>
    </w:tbl>
    <w:p w:rsidR="007D483A" w:rsidRPr="007D483A" w:rsidRDefault="007D483A" w:rsidP="007D483A">
      <w:pPr>
        <w:pStyle w:val="6"/>
        <w:rPr>
          <w:rFonts w:ascii="宋体" w:eastAsia="宋体" w:hAnsi="宋体"/>
        </w:rPr>
      </w:pPr>
      <w:r w:rsidRPr="007D483A">
        <w:rPr>
          <w:rFonts w:ascii="宋体" w:eastAsia="宋体" w:hAnsi="宋体" w:hint="eastAsia"/>
        </w:rPr>
        <w:t>（六）通知功能</w:t>
      </w:r>
    </w:p>
    <w:p w:rsidR="007D483A" w:rsidRPr="007D483A" w:rsidRDefault="007D483A" w:rsidP="007D483A">
      <w:pPr>
        <w:pStyle w:val="a4"/>
        <w:ind w:firstLineChars="200" w:firstLine="480"/>
        <w:jc w:val="left"/>
        <w:rPr>
          <w:rFonts w:ascii="宋体" w:hAnsi="宋体" w:cs="仿宋_GB2312"/>
        </w:rPr>
      </w:pPr>
      <w:r w:rsidRPr="007D483A">
        <w:rPr>
          <w:rFonts w:ascii="宋体" w:hAnsi="宋体" w:cs="仿宋_GB2312" w:hint="eastAsia"/>
        </w:rPr>
        <w:t>对于批量开立一卡通，可在</w:t>
      </w:r>
      <w:r w:rsidRPr="007D483A">
        <w:rPr>
          <w:rFonts w:ascii="宋体" w:hAnsi="宋体" w:cs="仿宋_GB2312"/>
        </w:rPr>
        <w:t>“</w:t>
      </w:r>
      <w:r w:rsidRPr="007D483A">
        <w:rPr>
          <w:rFonts w:ascii="宋体" w:hAnsi="宋体" w:cs="仿宋_GB2312" w:hint="eastAsia"/>
        </w:rPr>
        <w:t>批量开户口</w:t>
      </w:r>
      <w:r w:rsidRPr="007D483A">
        <w:rPr>
          <w:rFonts w:ascii="宋体" w:hAnsi="宋体" w:cs="仿宋_GB2312"/>
        </w:rPr>
        <w:t>”</w:t>
      </w:r>
      <w:r w:rsidRPr="007D483A">
        <w:rPr>
          <w:rFonts w:ascii="宋体" w:hAnsi="宋体" w:cs="仿宋_GB2312" w:hint="eastAsia"/>
        </w:rPr>
        <w:t>阶段为该批次的户口定制通知功能。通知的手机号码以本批次个人数据中录入的手机号码为准，如果该批次中个人数据中录入的手机号码为空，则以以前客户资料中留存的手机号码为准，如果客户资料中未留存手机号码，则本次通知定制不成功。</w:t>
      </w:r>
    </w:p>
    <w:p w:rsidR="007D483A" w:rsidRPr="007D483A" w:rsidRDefault="007D483A" w:rsidP="007D483A">
      <w:pPr>
        <w:pStyle w:val="a4"/>
        <w:jc w:val="left"/>
        <w:rPr>
          <w:rFonts w:ascii="宋体" w:hAnsi="宋体" w:cs="仿宋_GB2312"/>
        </w:rPr>
      </w:pPr>
      <w:r w:rsidRPr="007D483A">
        <w:rPr>
          <w:rFonts w:ascii="宋体" w:hAnsi="宋体" w:cs="仿宋_GB2312" w:hint="eastAsia"/>
        </w:rPr>
        <w:t>电子对账单目前暂不开通。</w:t>
      </w:r>
    </w:p>
    <w:p w:rsidR="004A1DF5" w:rsidRDefault="0004090F" w:rsidP="007D483A">
      <w:r>
        <w:rPr>
          <w:rFonts w:ascii="宋体" w:cs="宋体" w:hint="eastAsia"/>
          <w:noProof/>
          <w:kern w:val="0"/>
          <w:sz w:val="18"/>
          <w:szCs w:val="18"/>
        </w:rPr>
        <w:lastRenderedPageBreak/>
        <w:drawing>
          <wp:inline distT="0" distB="0" distL="0" distR="0">
            <wp:extent cx="5181600" cy="4238625"/>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181600" cy="4238625"/>
                    </a:xfrm>
                    <a:prstGeom prst="rect">
                      <a:avLst/>
                    </a:prstGeom>
                    <a:noFill/>
                    <a:ln w="9525">
                      <a:noFill/>
                      <a:miter lim="800000"/>
                      <a:headEnd/>
                      <a:tailEnd/>
                    </a:ln>
                  </pic:spPr>
                </pic:pic>
              </a:graphicData>
            </a:graphic>
          </wp:inline>
        </w:drawing>
      </w:r>
    </w:p>
    <w:p w:rsidR="009564AE" w:rsidRDefault="009564AE" w:rsidP="0004090F">
      <w:pPr>
        <w:pStyle w:val="5"/>
        <w:rPr>
          <w:rFonts w:ascii="宋体" w:hAnsi="宋体"/>
        </w:rPr>
      </w:pPr>
      <w:bookmarkStart w:id="34" w:name="_Toc182971433"/>
      <w:r>
        <w:rPr>
          <w:rFonts w:ascii="宋体" w:hAnsi="宋体" w:hint="eastAsia"/>
        </w:rPr>
        <w:t>九、一卡通开户（业务代码1001）</w:t>
      </w:r>
      <w:bookmarkEnd w:id="34"/>
    </w:p>
    <w:p w:rsidR="009564AE" w:rsidRDefault="009564AE" w:rsidP="0004090F">
      <w:pPr>
        <w:pStyle w:val="6"/>
        <w:spacing w:line="360" w:lineRule="auto"/>
        <w:rPr>
          <w:rFonts w:ascii="宋体" w:eastAsia="宋体" w:hAnsi="宋体"/>
        </w:rPr>
      </w:pPr>
      <w:r>
        <w:rPr>
          <w:rFonts w:ascii="宋体" w:eastAsia="宋体" w:hAnsi="宋体" w:hint="eastAsia"/>
        </w:rPr>
        <w:t>（一）功能介绍</w:t>
      </w:r>
    </w:p>
    <w:p w:rsidR="009564AE" w:rsidRDefault="009564AE" w:rsidP="009564AE">
      <w:pPr>
        <w:pStyle w:val="a6"/>
        <w:rPr>
          <w:rFonts w:ascii="宋体"/>
        </w:rPr>
      </w:pPr>
      <w:r>
        <w:rPr>
          <w:rFonts w:ascii="宋体" w:hint="eastAsia"/>
        </w:rPr>
        <w:t>为客户（含老客户和新客户）开立单张一卡通，当客户为新客户时，这是一个开客户和开户口相结合的操作。</w:t>
      </w:r>
    </w:p>
    <w:p w:rsidR="009564AE" w:rsidRDefault="009564AE" w:rsidP="0004090F">
      <w:pPr>
        <w:pStyle w:val="6"/>
        <w:spacing w:line="360" w:lineRule="auto"/>
        <w:rPr>
          <w:rFonts w:ascii="宋体" w:eastAsia="宋体" w:hAnsi="宋体"/>
          <w:b w:val="0"/>
          <w:bCs w:val="0"/>
        </w:rPr>
      </w:pPr>
      <w:r>
        <w:rPr>
          <w:rFonts w:ascii="宋体" w:eastAsia="宋体" w:hAnsi="宋体" w:hint="eastAsia"/>
        </w:rPr>
        <w:t>（二）风险提示</w:t>
      </w:r>
    </w:p>
    <w:p w:rsidR="009564AE" w:rsidRDefault="009564AE" w:rsidP="009564AE">
      <w:pPr>
        <w:ind w:firstLineChars="200" w:firstLine="480"/>
        <w:rPr>
          <w:rFonts w:ascii="宋体" w:hAnsi="宋体"/>
        </w:rPr>
      </w:pPr>
      <w:r>
        <w:rPr>
          <w:rFonts w:ascii="宋体" w:hAnsi="宋体" w:hint="eastAsia"/>
        </w:rPr>
        <w:t>1、如一卡通是由其他客户代理开户，则用户必须使用凭证种类为“3002 : 16位一卡通（密码信封）”的一卡通，非代办时使用凭证种类为“3001 : 16位一卡通（无密码信封）”一卡通。</w:t>
      </w:r>
    </w:p>
    <w:p w:rsidR="009564AE" w:rsidRDefault="009564AE" w:rsidP="009564AE">
      <w:pPr>
        <w:ind w:firstLineChars="200" w:firstLine="480"/>
        <w:rPr>
          <w:rFonts w:ascii="宋体" w:hAnsi="宋体"/>
        </w:rPr>
      </w:pPr>
      <w:r>
        <w:rPr>
          <w:rFonts w:ascii="宋体" w:hAnsi="宋体" w:hint="eastAsia"/>
        </w:rPr>
        <w:t>2、开卡时不设置查询密码，只设置取款密码。在自助渠道上引导客户必须设置查询密码并使用查询密码进行查询业务。查询密码和取款密码可以一样，但均不能过于简单。</w:t>
      </w:r>
    </w:p>
    <w:p w:rsidR="009564AE" w:rsidRDefault="009564AE" w:rsidP="0004090F">
      <w:pPr>
        <w:pStyle w:val="6"/>
        <w:spacing w:line="360" w:lineRule="auto"/>
        <w:rPr>
          <w:rFonts w:ascii="宋体" w:eastAsia="宋体" w:hAnsi="宋体"/>
        </w:rPr>
      </w:pPr>
      <w:r>
        <w:rPr>
          <w:rFonts w:ascii="宋体" w:eastAsia="宋体" w:hAnsi="宋体" w:hint="eastAsia"/>
        </w:rPr>
        <w:lastRenderedPageBreak/>
        <w:t>（三）操作要点</w:t>
      </w:r>
    </w:p>
    <w:p w:rsidR="009564AE" w:rsidRDefault="009564AE" w:rsidP="009564AE">
      <w:pPr>
        <w:ind w:firstLineChars="200" w:firstLine="480"/>
        <w:rPr>
          <w:rFonts w:ascii="宋体" w:hAnsi="宋体"/>
        </w:rPr>
      </w:pPr>
      <w:r>
        <w:rPr>
          <w:rFonts w:ascii="宋体" w:hAnsi="宋体" w:hint="eastAsia"/>
        </w:rPr>
        <w:t>1、取款密码必须通过加密键盘录入，PC键盘不能录入密码。必须为六位密码，两次录入相同后方可设置成功。</w:t>
      </w:r>
    </w:p>
    <w:p w:rsidR="009564AE" w:rsidRDefault="009564AE" w:rsidP="009564AE">
      <w:pPr>
        <w:ind w:firstLineChars="200" w:firstLine="480"/>
        <w:rPr>
          <w:rFonts w:ascii="宋体" w:hAnsi="宋体"/>
        </w:rPr>
      </w:pPr>
      <w:r>
        <w:rPr>
          <w:rFonts w:ascii="宋体" w:hAnsi="宋体" w:hint="eastAsia"/>
        </w:rPr>
        <w:t>2、客户本人办理一卡通开户时，可同时选择开通网上支付功能、ATM自助转账功能、专业版。代办时不能开通这些功能。</w:t>
      </w:r>
    </w:p>
    <w:p w:rsidR="009564AE" w:rsidRDefault="009564AE" w:rsidP="0004090F">
      <w:pPr>
        <w:pStyle w:val="6"/>
        <w:spacing w:line="360" w:lineRule="auto"/>
        <w:rPr>
          <w:rFonts w:ascii="宋体" w:eastAsia="宋体" w:hAnsi="宋体"/>
        </w:rPr>
      </w:pPr>
      <w:r>
        <w:rPr>
          <w:rFonts w:ascii="宋体" w:eastAsia="宋体" w:hAnsi="宋体" w:hint="eastAsia"/>
        </w:rPr>
        <w:t>（四）界面</w:t>
      </w:r>
    </w:p>
    <w:p w:rsidR="009564AE" w:rsidRDefault="0004090F" w:rsidP="009564AE">
      <w:pPr>
        <w:rPr>
          <w:rFonts w:ascii="宋体" w:hAnsi="宋体"/>
          <w:kern w:val="0"/>
          <w:szCs w:val="18"/>
          <w:lang w:val="zh-CN"/>
        </w:rPr>
      </w:pPr>
      <w:r>
        <w:rPr>
          <w:rFonts w:ascii="宋体" w:hAnsi="宋体" w:hint="eastAsia"/>
          <w:noProof/>
          <w:kern w:val="0"/>
          <w:szCs w:val="18"/>
        </w:rPr>
        <w:drawing>
          <wp:inline distT="0" distB="0" distL="0" distR="0">
            <wp:extent cx="5362575" cy="40195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362575" cy="4019550"/>
                    </a:xfrm>
                    <a:prstGeom prst="rect">
                      <a:avLst/>
                    </a:prstGeom>
                    <a:noFill/>
                    <a:ln w="9525">
                      <a:noFill/>
                      <a:miter lim="800000"/>
                      <a:headEnd/>
                      <a:tailEnd/>
                    </a:ln>
                  </pic:spPr>
                </pic:pic>
              </a:graphicData>
            </a:graphic>
          </wp:inline>
        </w:drawing>
      </w:r>
    </w:p>
    <w:p w:rsidR="009564AE" w:rsidRDefault="009564AE" w:rsidP="009564AE">
      <w:pPr>
        <w:ind w:left="555"/>
        <w:rPr>
          <w:rFonts w:ascii="宋体" w:hAnsi="宋体"/>
        </w:rPr>
      </w:pPr>
      <w:r>
        <w:rPr>
          <w:rFonts w:ascii="宋体" w:hAnsi="宋体" w:hint="eastAsia"/>
        </w:rPr>
        <w:t>点击“其他功能”按钮后：</w:t>
      </w:r>
    </w:p>
    <w:p w:rsidR="009564AE" w:rsidRDefault="0004090F" w:rsidP="009564AE">
      <w:pPr>
        <w:ind w:left="555"/>
        <w:rPr>
          <w:rFonts w:ascii="宋体" w:hAnsi="宋体"/>
        </w:rPr>
      </w:pPr>
      <w:r>
        <w:rPr>
          <w:rFonts w:ascii="宋体" w:hAnsi="宋体" w:hint="eastAsia"/>
          <w:noProof/>
          <w:kern w:val="0"/>
          <w:szCs w:val="18"/>
        </w:rPr>
        <w:drawing>
          <wp:inline distT="0" distB="0" distL="0" distR="0">
            <wp:extent cx="4905375" cy="2009775"/>
            <wp:effectExtent l="1905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4905375" cy="2009775"/>
                    </a:xfrm>
                    <a:prstGeom prst="rect">
                      <a:avLst/>
                    </a:prstGeom>
                    <a:noFill/>
                    <a:ln w="9525">
                      <a:noFill/>
                      <a:miter lim="800000"/>
                      <a:headEnd/>
                      <a:tailEnd/>
                    </a:ln>
                  </pic:spPr>
                </pic:pic>
              </a:graphicData>
            </a:graphic>
          </wp:inline>
        </w:drawing>
      </w:r>
    </w:p>
    <w:p w:rsidR="009564AE" w:rsidRDefault="009564AE" w:rsidP="009564AE">
      <w:pPr>
        <w:rPr>
          <w:rFonts w:ascii="宋体" w:hAnsi="宋体"/>
        </w:rPr>
      </w:pPr>
    </w:p>
    <w:p w:rsidR="009564AE" w:rsidRDefault="009564AE" w:rsidP="0004090F">
      <w:pPr>
        <w:pStyle w:val="6"/>
        <w:spacing w:line="360" w:lineRule="auto"/>
        <w:rPr>
          <w:rFonts w:ascii="宋体" w:eastAsia="宋体" w:hAnsi="宋体"/>
        </w:rPr>
      </w:pPr>
      <w:r>
        <w:rPr>
          <w:rFonts w:ascii="宋体" w:eastAsia="宋体" w:hAnsi="宋体" w:hint="eastAsia"/>
        </w:rPr>
        <w:t>（五）操作步骤</w:t>
      </w:r>
    </w:p>
    <w:p w:rsidR="009564AE" w:rsidRDefault="009564AE" w:rsidP="009564AE">
      <w:pPr>
        <w:numPr>
          <w:ilvl w:val="0"/>
          <w:numId w:val="336"/>
        </w:numPr>
        <w:rPr>
          <w:rFonts w:ascii="宋体" w:hAnsi="宋体"/>
        </w:rPr>
      </w:pPr>
      <w:r>
        <w:rPr>
          <w:rFonts w:ascii="宋体" w:hAnsi="宋体" w:hint="eastAsia"/>
        </w:rPr>
        <w:t>用户选择系统导航－客户管理－个人客户－一卡通开户，或在“业务代码”栏输入1001进入。</w:t>
      </w:r>
    </w:p>
    <w:p w:rsidR="009564AE" w:rsidRDefault="009564AE" w:rsidP="009564AE">
      <w:pPr>
        <w:numPr>
          <w:ilvl w:val="0"/>
          <w:numId w:val="336"/>
        </w:numPr>
        <w:rPr>
          <w:rFonts w:ascii="宋体" w:hAnsi="宋体"/>
        </w:rPr>
      </w:pPr>
      <w:r>
        <w:rPr>
          <w:rFonts w:ascii="宋体" w:hAnsi="宋体" w:hint="eastAsia"/>
        </w:rPr>
        <w:t>输入客户信息按回车，调用个人客户开户模块。</w:t>
      </w:r>
    </w:p>
    <w:p w:rsidR="009564AE" w:rsidRDefault="009564AE" w:rsidP="009564AE">
      <w:pPr>
        <w:numPr>
          <w:ilvl w:val="0"/>
          <w:numId w:val="336"/>
        </w:numPr>
        <w:rPr>
          <w:rFonts w:ascii="宋体" w:hAnsi="宋体"/>
        </w:rPr>
      </w:pPr>
      <w:r>
        <w:rPr>
          <w:rFonts w:ascii="宋体" w:hAnsi="宋体" w:hint="eastAsia"/>
        </w:rPr>
        <w:t>刷卡输入一卡通卡号，手工录入卡号两次。</w:t>
      </w:r>
    </w:p>
    <w:p w:rsidR="009564AE" w:rsidRDefault="009564AE" w:rsidP="009564AE">
      <w:pPr>
        <w:numPr>
          <w:ilvl w:val="0"/>
          <w:numId w:val="336"/>
        </w:numPr>
        <w:rPr>
          <w:rFonts w:ascii="宋体" w:hAnsi="宋体"/>
        </w:rPr>
      </w:pPr>
      <w:r>
        <w:rPr>
          <w:rFonts w:ascii="宋体" w:hAnsi="宋体" w:hint="eastAsia"/>
        </w:rPr>
        <w:t>卡片升级、原卡卡号及其密码验证，适用于普通一卡通升级银联金卡开户的业务。升级开户时，POS功能、通知功能均以本次升级开户时输入的为准开立，其他功能中“网上支付功能”和“ATM向第三方转账功能”仍以原普通一卡通为准，无需选择（若选择，系统会在确定后提示报错）</w:t>
      </w:r>
    </w:p>
    <w:p w:rsidR="009564AE" w:rsidRDefault="009564AE" w:rsidP="009564AE">
      <w:pPr>
        <w:numPr>
          <w:ilvl w:val="0"/>
          <w:numId w:val="336"/>
        </w:numPr>
        <w:rPr>
          <w:rFonts w:ascii="宋体" w:hAnsi="宋体"/>
        </w:rPr>
      </w:pPr>
      <w:r>
        <w:rPr>
          <w:rFonts w:ascii="宋体" w:hAnsi="宋体" w:hint="eastAsia"/>
        </w:rPr>
        <w:t>选择是否代办开户，代办，则选择“代办人”项，选择后自动弹出身份验证交互信息框。录入代办人身份信息，除“证件签发日”外，均为必输项。</w:t>
      </w:r>
    </w:p>
    <w:p w:rsidR="009564AE" w:rsidRDefault="009564AE" w:rsidP="009564AE">
      <w:pPr>
        <w:numPr>
          <w:ilvl w:val="0"/>
          <w:numId w:val="336"/>
        </w:numPr>
        <w:rPr>
          <w:rFonts w:ascii="宋体" w:hAnsi="宋体"/>
        </w:rPr>
      </w:pPr>
      <w:r>
        <w:rPr>
          <w:rFonts w:ascii="宋体" w:hAnsi="宋体" w:hint="eastAsia"/>
        </w:rPr>
        <w:t>设置取款密码，如果选择了代办，则此项灰显，不能设置取款密码。</w:t>
      </w:r>
    </w:p>
    <w:p w:rsidR="009564AE" w:rsidRDefault="009564AE" w:rsidP="009564AE">
      <w:pPr>
        <w:ind w:left="360" w:hangingChars="150" w:hanging="360"/>
        <w:rPr>
          <w:rFonts w:ascii="宋体" w:hAnsi="宋体"/>
        </w:rPr>
      </w:pPr>
      <w:r>
        <w:rPr>
          <w:rFonts w:ascii="宋体" w:hAnsi="宋体" w:hint="eastAsia"/>
        </w:rPr>
        <w:t>7、选择活期存款币种，输入存款金额，选择“现金收款”进入“同步现金收款”界面收取现金。</w:t>
      </w:r>
    </w:p>
    <w:p w:rsidR="009564AE" w:rsidRDefault="009564AE" w:rsidP="009564AE">
      <w:pPr>
        <w:ind w:left="360" w:hangingChars="150" w:hanging="360"/>
        <w:rPr>
          <w:rFonts w:ascii="宋体" w:hAnsi="宋体"/>
        </w:rPr>
      </w:pPr>
      <w:r>
        <w:rPr>
          <w:rFonts w:ascii="宋体" w:hAnsi="宋体" w:hint="eastAsia"/>
        </w:rPr>
        <w:t>8、POS功能：录入POS当天限额，不输则缺省为无限制，限额输入0表示不开通。</w:t>
      </w:r>
    </w:p>
    <w:p w:rsidR="009564AE" w:rsidRDefault="009564AE" w:rsidP="009564AE">
      <w:pPr>
        <w:ind w:left="540" w:hangingChars="225" w:hanging="540"/>
        <w:rPr>
          <w:rFonts w:ascii="宋体" w:hAnsi="宋体"/>
        </w:rPr>
      </w:pPr>
      <w:r>
        <w:rPr>
          <w:rFonts w:ascii="宋体" w:hAnsi="宋体" w:hint="eastAsia"/>
        </w:rPr>
        <w:t>9、通知：根据客户的要求，选择是否定制通知功能并勾选所需的通知服务选项。</w:t>
      </w:r>
    </w:p>
    <w:p w:rsidR="009564AE" w:rsidRDefault="009564AE" w:rsidP="009564AE">
      <w:pPr>
        <w:rPr>
          <w:rFonts w:ascii="宋体" w:hAnsi="宋体"/>
        </w:rPr>
      </w:pPr>
      <w:r>
        <w:rPr>
          <w:rFonts w:ascii="宋体" w:hAnsi="宋体" w:hint="eastAsia"/>
        </w:rPr>
        <w:t>10、对账单：为银联金卡所特制，普通一卡通无需选择。</w:t>
      </w:r>
    </w:p>
    <w:p w:rsidR="009564AE" w:rsidRDefault="009564AE" w:rsidP="009564AE">
      <w:pPr>
        <w:ind w:left="540" w:hangingChars="225" w:hanging="540"/>
        <w:rPr>
          <w:rFonts w:ascii="宋体" w:hAnsi="宋体"/>
        </w:rPr>
      </w:pPr>
      <w:r>
        <w:rPr>
          <w:rFonts w:ascii="宋体" w:hAnsi="宋体" w:hint="eastAsia"/>
        </w:rPr>
        <w:t>11、专业版：只有在客户本人开户且以前从未申请过专业版数字证书的，方可申请。如以往已经申请过专业版证书，则需通过专业版相关功能界面办理。</w:t>
      </w:r>
    </w:p>
    <w:p w:rsidR="009564AE" w:rsidRDefault="009564AE" w:rsidP="009564AE">
      <w:pPr>
        <w:ind w:left="540" w:hangingChars="225" w:hanging="540"/>
        <w:rPr>
          <w:rFonts w:ascii="宋体" w:hAnsi="宋体"/>
        </w:rPr>
      </w:pPr>
      <w:r>
        <w:rPr>
          <w:rFonts w:ascii="宋体" w:hAnsi="宋体" w:hint="eastAsia"/>
        </w:rPr>
        <w:t>12、其他功能：选择是否开通网上支付功能、ATM向第三方转账功能，如为代办，无需选择（若选择，系统会在确定后提示报错）。</w:t>
      </w:r>
    </w:p>
    <w:p w:rsidR="009564AE" w:rsidRDefault="009564AE" w:rsidP="009564AE">
      <w:pPr>
        <w:ind w:left="540" w:hangingChars="225" w:hanging="540"/>
        <w:rPr>
          <w:rFonts w:ascii="宋体" w:hAnsi="宋体"/>
        </w:rPr>
      </w:pPr>
      <w:r>
        <w:rPr>
          <w:rFonts w:ascii="宋体" w:hAnsi="宋体" w:hint="eastAsia"/>
        </w:rPr>
        <w:t>13、通过加密键盘录入网上支付密码，输入网上支付每日限额、网上支付额度。不选择网上支付功能开通，则支付密码、每日限额、支付额度均灰显。网上支付密码必须与取款密码不同，相同的情况下不允许办理。</w:t>
      </w:r>
    </w:p>
    <w:p w:rsidR="009564AE" w:rsidRDefault="009564AE" w:rsidP="009564AE">
      <w:pPr>
        <w:ind w:left="540" w:hangingChars="225" w:hanging="540"/>
        <w:rPr>
          <w:rFonts w:ascii="宋体" w:hAnsi="宋体"/>
        </w:rPr>
      </w:pPr>
      <w:r>
        <w:rPr>
          <w:rFonts w:ascii="宋体" w:hAnsi="宋体" w:hint="eastAsia"/>
        </w:rPr>
        <w:t>14、选择开通ATM向第三方转账功能时，输入每日限额。</w:t>
      </w:r>
    </w:p>
    <w:p w:rsidR="009564AE" w:rsidRDefault="009564AE" w:rsidP="009564AE">
      <w:pPr>
        <w:ind w:left="540" w:hangingChars="225" w:hanging="540"/>
        <w:rPr>
          <w:rFonts w:ascii="宋体" w:hAnsi="宋体"/>
        </w:rPr>
      </w:pPr>
      <w:r>
        <w:rPr>
          <w:rFonts w:ascii="宋体" w:hAnsi="宋体" w:hint="eastAsia"/>
        </w:rPr>
        <w:t>15、打印：根据系统提示打印“16K通用回单（一式两联）”、“个人存取款凭条”。</w:t>
      </w:r>
    </w:p>
    <w:p w:rsidR="004A1DF5" w:rsidRDefault="004A1DF5" w:rsidP="0004090F">
      <w:pPr>
        <w:pStyle w:val="5"/>
      </w:pPr>
      <w:r>
        <w:rPr>
          <w:rFonts w:hint="eastAsia"/>
        </w:rPr>
        <w:lastRenderedPageBreak/>
        <w:t>十、一卡通销户（业务代码</w:t>
      </w:r>
      <w:r>
        <w:rPr>
          <w:rFonts w:hint="eastAsia"/>
        </w:rPr>
        <w:t>1002</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通过本功能对一卡通销卡，同时关闭允许自动关闭的关户限制，例如自助转账协议。当存在必须手动关闭的关户限制时，不允许销卡。</w:t>
      </w:r>
    </w:p>
    <w:p w:rsidR="004A1DF5" w:rsidRDefault="004A1DF5" w:rsidP="0004090F">
      <w:pPr>
        <w:pStyle w:val="6"/>
        <w:spacing w:line="360" w:lineRule="auto"/>
      </w:pPr>
      <w:r>
        <w:rPr>
          <w:rFonts w:hint="eastAsia"/>
        </w:rPr>
        <w:t>（二）术语解释及参数说明</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96"/>
        <w:gridCol w:w="5716"/>
      </w:tblGrid>
      <w:tr w:rsidR="004A1DF5">
        <w:trPr>
          <w:trHeight w:val="480"/>
        </w:trPr>
        <w:tc>
          <w:tcPr>
            <w:tcW w:w="1696" w:type="dxa"/>
          </w:tcPr>
          <w:p w:rsidR="004A1DF5" w:rsidRDefault="004A1DF5">
            <w:pPr>
              <w:spacing w:line="240" w:lineRule="auto"/>
              <w:rPr>
                <w:sz w:val="21"/>
              </w:rPr>
            </w:pPr>
            <w:r>
              <w:rPr>
                <w:rFonts w:hint="eastAsia"/>
                <w:sz w:val="21"/>
              </w:rPr>
              <w:t>限制模式</w:t>
            </w:r>
          </w:p>
        </w:tc>
        <w:tc>
          <w:tcPr>
            <w:tcW w:w="5716" w:type="dxa"/>
          </w:tcPr>
          <w:p w:rsidR="004A1DF5" w:rsidRDefault="004A1DF5">
            <w:pPr>
              <w:autoSpaceDE w:val="0"/>
              <w:autoSpaceDN w:val="0"/>
              <w:adjustRightInd w:val="0"/>
              <w:spacing w:line="240" w:lineRule="auto"/>
              <w:jc w:val="left"/>
              <w:rPr>
                <w:sz w:val="21"/>
              </w:rPr>
            </w:pPr>
            <w:r>
              <w:rPr>
                <w:rFonts w:hint="eastAsia"/>
                <w:sz w:val="21"/>
              </w:rPr>
              <w:t>对账务资金的进出限制，分为</w:t>
            </w:r>
            <w:r>
              <w:rPr>
                <w:rFonts w:ascii="宋体" w:hint="eastAsia"/>
                <w:kern w:val="0"/>
                <w:sz w:val="21"/>
                <w:szCs w:val="18"/>
                <w:lang w:val="zh-CN"/>
              </w:rPr>
              <w:t>：B：双方（不进不出），D：禁止减少余额交易（只进不出），C：增加（只出不进），空：表示无限制。</w:t>
            </w:r>
          </w:p>
        </w:tc>
      </w:tr>
      <w:tr w:rsidR="004A1DF5">
        <w:trPr>
          <w:trHeight w:val="375"/>
        </w:trPr>
        <w:tc>
          <w:tcPr>
            <w:tcW w:w="1696" w:type="dxa"/>
          </w:tcPr>
          <w:p w:rsidR="004A1DF5" w:rsidRDefault="004A1DF5">
            <w:pPr>
              <w:spacing w:line="240" w:lineRule="auto"/>
              <w:rPr>
                <w:sz w:val="21"/>
              </w:rPr>
            </w:pPr>
            <w:r>
              <w:rPr>
                <w:rFonts w:hint="eastAsia"/>
                <w:sz w:val="21"/>
              </w:rPr>
              <w:t>禁用标志</w:t>
            </w:r>
          </w:p>
        </w:tc>
        <w:tc>
          <w:tcPr>
            <w:tcW w:w="5716" w:type="dxa"/>
          </w:tcPr>
          <w:p w:rsidR="004A1DF5" w:rsidRDefault="004A1DF5">
            <w:pPr>
              <w:spacing w:line="240" w:lineRule="auto"/>
              <w:rPr>
                <w:sz w:val="21"/>
              </w:rPr>
            </w:pPr>
            <w:r>
              <w:rPr>
                <w:rFonts w:hint="eastAsia"/>
                <w:sz w:val="21"/>
              </w:rPr>
              <w:t>凭证（一卡通）或密码是否被挂失。</w:t>
            </w:r>
          </w:p>
        </w:tc>
      </w:tr>
      <w:tr w:rsidR="004A1DF5">
        <w:trPr>
          <w:trHeight w:val="551"/>
        </w:trPr>
        <w:tc>
          <w:tcPr>
            <w:tcW w:w="1696" w:type="dxa"/>
          </w:tcPr>
          <w:p w:rsidR="004A1DF5" w:rsidRDefault="004A1DF5">
            <w:pPr>
              <w:spacing w:line="240" w:lineRule="auto"/>
              <w:rPr>
                <w:sz w:val="21"/>
              </w:rPr>
            </w:pPr>
            <w:r>
              <w:rPr>
                <w:rFonts w:hint="eastAsia"/>
                <w:sz w:val="21"/>
              </w:rPr>
              <w:t>黑名标志</w:t>
            </w:r>
          </w:p>
        </w:tc>
        <w:tc>
          <w:tcPr>
            <w:tcW w:w="5716" w:type="dxa"/>
          </w:tcPr>
          <w:p w:rsidR="004A1DF5" w:rsidRDefault="004A1DF5">
            <w:pPr>
              <w:spacing w:line="240" w:lineRule="auto"/>
              <w:rPr>
                <w:sz w:val="21"/>
              </w:rPr>
            </w:pPr>
            <w:r>
              <w:rPr>
                <w:rFonts w:hint="eastAsia"/>
                <w:sz w:val="21"/>
              </w:rPr>
              <w:t>即黑名单标志，由于特殊原因被国际组织、政府、人行、我行等列入黑名单的客户。</w:t>
            </w:r>
          </w:p>
        </w:tc>
      </w:tr>
    </w:tbl>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、一卡通下所有账户已关闭的情况下才能销卡。</w:t>
      </w:r>
    </w:p>
    <w:p w:rsidR="004A1DF5" w:rsidRDefault="004A1DF5">
      <w:pPr>
        <w:ind w:firstLineChars="200" w:firstLine="480"/>
      </w:pPr>
      <w:r>
        <w:rPr>
          <w:rFonts w:hint="eastAsia"/>
        </w:rPr>
        <w:t>2</w:t>
      </w:r>
      <w:r>
        <w:rPr>
          <w:rFonts w:hint="eastAsia"/>
        </w:rPr>
        <w:t>、如果客户属于黑名单中客户，则需要进行授权，授权后办理成功。</w:t>
      </w:r>
    </w:p>
    <w:p w:rsidR="004A1DF5" w:rsidRDefault="004A1DF5">
      <w:pPr>
        <w:ind w:firstLineChars="200" w:firstLine="480"/>
      </w:pPr>
      <w:r>
        <w:rPr>
          <w:rFonts w:hint="eastAsia"/>
        </w:rPr>
        <w:t>3</w:t>
      </w:r>
      <w:r>
        <w:rPr>
          <w:rFonts w:hint="eastAsia"/>
        </w:rPr>
        <w:t>、开户不满三个月收取手续费人民币</w:t>
      </w:r>
      <w:r>
        <w:rPr>
          <w:rFonts w:hint="eastAsia"/>
        </w:rPr>
        <w:t>10</w:t>
      </w:r>
      <w:r>
        <w:rPr>
          <w:rFonts w:hint="eastAsia"/>
        </w:rPr>
        <w:t>元。</w:t>
      </w:r>
    </w:p>
    <w:p w:rsidR="004A1DF5" w:rsidRDefault="004A1DF5" w:rsidP="0004090F">
      <w:pPr>
        <w:pStyle w:val="6"/>
        <w:spacing w:line="360" w:lineRule="auto"/>
      </w:pPr>
      <w:r>
        <w:rPr>
          <w:rFonts w:hint="eastAsia"/>
        </w:rPr>
        <w:t>（四）操作步骤</w:t>
      </w:r>
    </w:p>
    <w:p w:rsidR="004A1DF5" w:rsidRDefault="004A1DF5" w:rsidP="00E538B8">
      <w:pPr>
        <w:numPr>
          <w:ilvl w:val="0"/>
          <w:numId w:val="337"/>
        </w:numPr>
        <w:ind w:left="0" w:firstLine="454"/>
      </w:pPr>
      <w:r>
        <w:rPr>
          <w:rFonts w:hint="eastAsia"/>
        </w:rPr>
        <w:t>用户选择操作客户管理－个人客户－一卡通销户，或在“业务代码”栏输入操作码</w:t>
      </w:r>
      <w:r>
        <w:rPr>
          <w:rFonts w:hint="eastAsia"/>
        </w:rPr>
        <w:t>1002</w:t>
      </w:r>
      <w:r>
        <w:rPr>
          <w:rFonts w:hint="eastAsia"/>
        </w:rPr>
        <w:t>进入。</w:t>
      </w:r>
    </w:p>
    <w:p w:rsidR="004A1DF5" w:rsidRDefault="004A1DF5" w:rsidP="00E538B8">
      <w:pPr>
        <w:numPr>
          <w:ilvl w:val="0"/>
          <w:numId w:val="337"/>
        </w:numPr>
        <w:ind w:left="0" w:firstLine="454"/>
      </w:pPr>
      <w:r>
        <w:rPr>
          <w:rFonts w:hint="eastAsia"/>
        </w:rPr>
        <w:t>在刷卡器上刷拟销户卡后，手工录入卡号，系统显示一卡通下户口信息和账户列表信息。</w:t>
      </w:r>
    </w:p>
    <w:p w:rsidR="004A1DF5" w:rsidRDefault="004A1DF5" w:rsidP="00E538B8">
      <w:pPr>
        <w:numPr>
          <w:ilvl w:val="0"/>
          <w:numId w:val="337"/>
        </w:numPr>
        <w:ind w:left="0" w:firstLine="454"/>
      </w:pPr>
      <w:r>
        <w:rPr>
          <w:rFonts w:hint="eastAsia"/>
        </w:rPr>
        <w:t>用户选择</w:t>
      </w:r>
      <w:r>
        <w:object w:dxaOrig="465"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5pt;height:16.5pt" o:ole="">
            <v:imagedata r:id="rId23" o:title=""/>
          </v:shape>
          <o:OLEObject Type="Embed" ProgID="PBrush" ShapeID="_x0000_i1025" DrawAspect="Content" ObjectID="_1458487501" r:id="rId24"/>
        </w:object>
      </w:r>
      <w:r>
        <w:rPr>
          <w:rFonts w:hint="eastAsia"/>
        </w:rPr>
        <w:t>按钮，提示客户输入取款密码。</w:t>
      </w:r>
    </w:p>
    <w:p w:rsidR="004A1DF5" w:rsidRDefault="004A1DF5" w:rsidP="00E538B8">
      <w:pPr>
        <w:numPr>
          <w:ilvl w:val="0"/>
          <w:numId w:val="337"/>
        </w:numPr>
        <w:ind w:left="0" w:firstLine="454"/>
      </w:pPr>
      <w:r>
        <w:rPr>
          <w:rFonts w:hint="eastAsia"/>
        </w:rPr>
        <w:t>如需要收取手续费，则选择“收费”进入“同步现金收款”界面处理。</w:t>
      </w:r>
    </w:p>
    <w:p w:rsidR="004A1DF5" w:rsidRDefault="004A1DF5" w:rsidP="00E538B8">
      <w:pPr>
        <w:numPr>
          <w:ilvl w:val="0"/>
          <w:numId w:val="337"/>
        </w:numPr>
        <w:ind w:left="0" w:firstLine="454"/>
      </w:pPr>
      <w:r>
        <w:rPr>
          <w:rFonts w:hint="eastAsia"/>
        </w:rPr>
        <w:t>如果存在需要手动关闭的关户限制，则须先行对关户限制做手工关闭后，再办理销卡手续。</w:t>
      </w:r>
    </w:p>
    <w:p w:rsidR="004A1DF5" w:rsidRDefault="004A1DF5" w:rsidP="00E538B8">
      <w:pPr>
        <w:numPr>
          <w:ilvl w:val="0"/>
          <w:numId w:val="337"/>
        </w:numPr>
        <w:ind w:left="0" w:firstLine="454"/>
      </w:pPr>
      <w:r>
        <w:rPr>
          <w:rFonts w:hint="eastAsia"/>
        </w:rPr>
        <w:t>打印：根据系统提示打印“储蓄特殊业务凭证”、“收费回单”。</w:t>
      </w:r>
    </w:p>
    <w:p w:rsidR="004A1DF5" w:rsidRDefault="004A1DF5" w:rsidP="0004090F">
      <w:pPr>
        <w:pStyle w:val="5"/>
      </w:pPr>
      <w:r>
        <w:rPr>
          <w:rFonts w:hint="eastAsia"/>
        </w:rPr>
        <w:lastRenderedPageBreak/>
        <w:t>十一、一卡通结算户关户（业务代码</w:t>
      </w:r>
      <w:r>
        <w:rPr>
          <w:rFonts w:hint="eastAsia"/>
        </w:rPr>
        <w:t>1012</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540"/>
      </w:pPr>
      <w:r>
        <w:rPr>
          <w:rFonts w:hint="eastAsia"/>
        </w:rPr>
        <w:t>通过本功能销一卡通结算账户，并将卡内资金转移至他处或直接支取现金。</w:t>
      </w:r>
    </w:p>
    <w:p w:rsidR="004A1DF5" w:rsidRDefault="004A1DF5" w:rsidP="0004090F">
      <w:pPr>
        <w:pStyle w:val="6"/>
        <w:spacing w:line="360" w:lineRule="auto"/>
      </w:pPr>
      <w:r>
        <w:rPr>
          <w:rFonts w:hint="eastAsia"/>
        </w:rPr>
        <w:t>（二）界面</w:t>
      </w:r>
    </w:p>
    <w:p w:rsidR="004A1DF5" w:rsidRDefault="0004090F">
      <w:r>
        <w:rPr>
          <w:rFonts w:hint="eastAsia"/>
          <w:noProof/>
        </w:rPr>
        <w:drawing>
          <wp:inline distT="0" distB="0" distL="0" distR="0">
            <wp:extent cx="5267325" cy="357187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267325" cy="35718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1.2</w:t>
      </w:r>
    </w:p>
    <w:p w:rsidR="004A1DF5" w:rsidRDefault="004A1DF5" w:rsidP="0004090F">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、用户在操作客户资金去向时，最多只能选择</w:t>
      </w:r>
      <w:r>
        <w:rPr>
          <w:rFonts w:hint="eastAsia"/>
        </w:rPr>
        <w:t>3</w:t>
      </w:r>
      <w:r>
        <w:rPr>
          <w:rFonts w:hint="eastAsia"/>
        </w:rPr>
        <w:t>个资金去向。当资金去向为多个存折时，刷存折录入的不能超过一个，其他存折可以手工录入，补登折打印。</w:t>
      </w:r>
    </w:p>
    <w:p w:rsidR="004A1DF5" w:rsidRDefault="004A1DF5">
      <w:pPr>
        <w:ind w:firstLineChars="200" w:firstLine="480"/>
      </w:pPr>
      <w:r>
        <w:rPr>
          <w:rFonts w:hint="eastAsia"/>
        </w:rPr>
        <w:t>2</w:t>
      </w:r>
      <w:r>
        <w:rPr>
          <w:rFonts w:hint="eastAsia"/>
        </w:rPr>
        <w:t>、黑名单客户的结算户关户，需要主管授权，授权确认后办理成功。</w:t>
      </w:r>
    </w:p>
    <w:p w:rsidR="004A1DF5" w:rsidRDefault="004A1DF5">
      <w:pPr>
        <w:ind w:firstLineChars="200" w:firstLine="480"/>
      </w:pPr>
      <w:r>
        <w:rPr>
          <w:rFonts w:hint="eastAsia"/>
        </w:rPr>
        <w:t>3</w:t>
      </w:r>
      <w:r>
        <w:rPr>
          <w:rFonts w:hint="eastAsia"/>
        </w:rPr>
        <w:t>、检查账户的关户限制，账户有活动的关户限制时不能关闭相应的活期结算户。</w:t>
      </w:r>
      <w:r>
        <w:rPr>
          <w:rFonts w:ascii="宋体" w:hint="eastAsia"/>
          <w:kern w:val="0"/>
          <w:szCs w:val="18"/>
          <w:lang w:val="zh-CN"/>
        </w:rPr>
        <w:t>比如一卡通开了理财专户，就对人民币结算户构成了一条关户限制，理财专户不关闭就不能关闭人民币活期户，但是可以关闭其他币种的活期户。</w:t>
      </w:r>
    </w:p>
    <w:p w:rsidR="004A1DF5" w:rsidRDefault="004A1DF5" w:rsidP="0004090F">
      <w:pPr>
        <w:pStyle w:val="6"/>
        <w:spacing w:line="360" w:lineRule="auto"/>
      </w:pPr>
      <w:r>
        <w:rPr>
          <w:rFonts w:hint="eastAsia"/>
        </w:rPr>
        <w:lastRenderedPageBreak/>
        <w:t>（四）操作步骤</w:t>
      </w:r>
    </w:p>
    <w:p w:rsidR="004A1DF5" w:rsidRDefault="004A1DF5" w:rsidP="00E538B8">
      <w:pPr>
        <w:numPr>
          <w:ilvl w:val="0"/>
          <w:numId w:val="338"/>
        </w:numPr>
        <w:ind w:left="0" w:firstLine="454"/>
        <w:rPr>
          <w:rFonts w:ascii="宋体" w:hAnsi="宋体"/>
        </w:rPr>
      </w:pPr>
      <w:r>
        <w:rPr>
          <w:rFonts w:ascii="宋体" w:hAnsi="宋体" w:hint="eastAsia"/>
        </w:rPr>
        <w:t>用户选择操作客户管理－个人客户－一卡通结算户关户或输入业务代码1012进入。</w:t>
      </w:r>
    </w:p>
    <w:p w:rsidR="004A1DF5" w:rsidRDefault="004A1DF5" w:rsidP="00E538B8">
      <w:pPr>
        <w:numPr>
          <w:ilvl w:val="0"/>
          <w:numId w:val="338"/>
        </w:numPr>
        <w:ind w:left="0" w:firstLine="454"/>
        <w:rPr>
          <w:rFonts w:ascii="宋体" w:hAnsi="宋体"/>
        </w:rPr>
      </w:pPr>
      <w:r>
        <w:rPr>
          <w:rFonts w:ascii="宋体" w:hAnsi="宋体" w:hint="eastAsia"/>
        </w:rPr>
        <w:t>刷卡并录入客户卡号和币种，系统展示一卡通下结算户信息。选择</w:t>
      </w:r>
      <w:r w:rsidR="0004090F">
        <w:rPr>
          <w:rFonts w:ascii="宋体" w:hAnsi="宋体" w:hint="eastAsia"/>
          <w:noProof/>
        </w:rPr>
        <w:drawing>
          <wp:inline distT="0" distB="0" distL="0" distR="0">
            <wp:extent cx="219075" cy="171450"/>
            <wp:effectExtent l="1905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219075" cy="171450"/>
                    </a:xfrm>
                    <a:prstGeom prst="rect">
                      <a:avLst/>
                    </a:prstGeom>
                    <a:noFill/>
                    <a:ln w="9525">
                      <a:noFill/>
                      <a:miter lim="800000"/>
                      <a:headEnd/>
                      <a:tailEnd/>
                    </a:ln>
                  </pic:spPr>
                </pic:pic>
              </a:graphicData>
            </a:graphic>
          </wp:inline>
        </w:drawing>
      </w:r>
      <w:r>
        <w:rPr>
          <w:rFonts w:ascii="宋体" w:hAnsi="宋体" w:hint="eastAsia"/>
        </w:rPr>
        <w:t>按钮，提示客户输入取款密码。</w:t>
      </w:r>
    </w:p>
    <w:p w:rsidR="004A1DF5" w:rsidRDefault="004A1DF5" w:rsidP="00E538B8">
      <w:pPr>
        <w:numPr>
          <w:ilvl w:val="0"/>
          <w:numId w:val="338"/>
        </w:numPr>
        <w:ind w:left="0" w:firstLine="454"/>
        <w:rPr>
          <w:rFonts w:ascii="宋体" w:hAnsi="宋体"/>
        </w:rPr>
      </w:pPr>
      <w:r>
        <w:rPr>
          <w:rFonts w:ascii="宋体" w:hAnsi="宋体" w:hint="eastAsia"/>
        </w:rPr>
        <w:t>根据客户要求，选择不同的资金去向，刷卡或录入户口号后，录入金额，选择“增加”按钮，下方的资金去向列表中将增加一条记录。</w:t>
      </w:r>
    </w:p>
    <w:p w:rsidR="004A1DF5" w:rsidRDefault="004A1DF5">
      <w:pPr>
        <w:ind w:leftChars="150" w:left="960" w:hangingChars="250" w:hanging="600"/>
        <w:rPr>
          <w:rFonts w:ascii="宋体" w:hAnsi="宋体"/>
        </w:rPr>
      </w:pPr>
      <w:r>
        <w:rPr>
          <w:rFonts w:hint="eastAsia"/>
        </w:rPr>
        <w:t>（</w:t>
      </w:r>
      <w:r>
        <w:rPr>
          <w:rFonts w:hint="eastAsia"/>
        </w:rPr>
        <w:t>1</w:t>
      </w:r>
      <w:r>
        <w:rPr>
          <w:rFonts w:hint="eastAsia"/>
        </w:rPr>
        <w:t>）</w:t>
      </w:r>
      <w:r>
        <w:rPr>
          <w:rFonts w:ascii="宋体" w:hAnsi="宋体" w:hint="eastAsia"/>
        </w:rPr>
        <w:t>如客户取现金，则选择“现金付款”按钮</w:t>
      </w:r>
      <w:r>
        <w:rPr>
          <w:rFonts w:hint="eastAsia"/>
        </w:rPr>
        <w:t>进</w:t>
      </w:r>
      <w:r>
        <w:rPr>
          <w:rFonts w:ascii="宋体" w:hAnsi="宋体" w:hint="eastAsia"/>
        </w:rPr>
        <w:t>入“同步现金付款”界面付款。</w:t>
      </w:r>
    </w:p>
    <w:p w:rsidR="004A1DF5" w:rsidRDefault="004A1DF5">
      <w:pPr>
        <w:ind w:leftChars="150" w:left="960" w:hangingChars="250" w:hanging="600"/>
        <w:rPr>
          <w:rFonts w:ascii="宋体" w:hAnsi="宋体"/>
        </w:rPr>
      </w:pPr>
      <w:r>
        <w:rPr>
          <w:rFonts w:hint="eastAsia"/>
        </w:rPr>
        <w:t>（</w:t>
      </w:r>
      <w:r>
        <w:rPr>
          <w:rFonts w:hint="eastAsia"/>
        </w:rPr>
        <w:t>2</w:t>
      </w:r>
      <w:r>
        <w:rPr>
          <w:rFonts w:hint="eastAsia"/>
        </w:rPr>
        <w:t>）</w:t>
      </w:r>
      <w:r>
        <w:rPr>
          <w:rFonts w:ascii="宋体" w:hAnsi="宋体" w:hint="eastAsia"/>
        </w:rPr>
        <w:t>当客户选择资金去向为“存折”或“一卡通”时，在资金去向列表中选中户口号后选择“信息”可查询到存折、一卡通信息。</w:t>
      </w:r>
    </w:p>
    <w:p w:rsidR="004A1DF5" w:rsidRDefault="004A1DF5" w:rsidP="00E538B8">
      <w:pPr>
        <w:numPr>
          <w:ilvl w:val="0"/>
          <w:numId w:val="338"/>
        </w:numPr>
        <w:ind w:left="0" w:firstLine="454"/>
        <w:rPr>
          <w:rFonts w:ascii="宋体" w:hAnsi="宋体"/>
        </w:rPr>
      </w:pPr>
      <w:r>
        <w:rPr>
          <w:rFonts w:ascii="宋体" w:hAnsi="宋体" w:hint="eastAsia"/>
        </w:rPr>
        <w:t>系统自动计算出“取款合计”金额，用户核对无误后点击“确定”，根据提示进行授权等操作。</w:t>
      </w:r>
    </w:p>
    <w:p w:rsidR="004A1DF5" w:rsidRDefault="004A1DF5" w:rsidP="00E538B8">
      <w:pPr>
        <w:numPr>
          <w:ilvl w:val="0"/>
          <w:numId w:val="338"/>
        </w:numPr>
        <w:ind w:left="0" w:firstLine="454"/>
      </w:pPr>
      <w:r>
        <w:rPr>
          <w:rFonts w:ascii="宋体" w:hAnsi="宋体" w:hint="eastAsia"/>
        </w:rPr>
        <w:t>打印：根据系统提示打印“</w:t>
      </w:r>
      <w:r>
        <w:rPr>
          <w:rFonts w:ascii="宋体" w:hAnsi="宋体" w:hint="eastAsia"/>
          <w:bCs/>
        </w:rPr>
        <w:t>挂账单”、“现金单”、“个人存取款凭条”、“储蓄利息清单”“</w:t>
      </w:r>
      <w:r>
        <w:rPr>
          <w:rFonts w:ascii="宋体" w:hAnsi="宋体" w:hint="eastAsia"/>
        </w:rPr>
        <w:t>收费凭证”。</w:t>
      </w:r>
    </w:p>
    <w:p w:rsidR="004A1DF5" w:rsidRDefault="004A1DF5" w:rsidP="0004090F">
      <w:pPr>
        <w:pStyle w:val="5"/>
      </w:pPr>
      <w:r>
        <w:rPr>
          <w:rFonts w:hint="eastAsia"/>
        </w:rPr>
        <w:t>十二、一卡通冲销</w:t>
      </w:r>
      <w:r>
        <w:rPr>
          <w:rFonts w:ascii="宋体" w:hAnsi="宋体" w:hint="eastAsia"/>
        </w:rPr>
        <w:t>户（业务代码1004）</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将已销户的一卡通恢复成未销户状态。</w:t>
      </w:r>
    </w:p>
    <w:p w:rsidR="004A1DF5" w:rsidRDefault="004A1DF5" w:rsidP="0004090F">
      <w:pPr>
        <w:pStyle w:val="6"/>
        <w:spacing w:line="360" w:lineRule="auto"/>
      </w:pPr>
      <w:r>
        <w:rPr>
          <w:rFonts w:hint="eastAsia"/>
        </w:rPr>
        <w:t>（二）操作要点</w:t>
      </w:r>
    </w:p>
    <w:p w:rsidR="004A1DF5" w:rsidRDefault="004A1DF5" w:rsidP="00E538B8">
      <w:pPr>
        <w:numPr>
          <w:ilvl w:val="0"/>
          <w:numId w:val="340"/>
        </w:numPr>
        <w:ind w:left="0" w:firstLine="454"/>
      </w:pPr>
      <w:r>
        <w:rPr>
          <w:rFonts w:hint="eastAsia"/>
        </w:rPr>
        <w:t>办理网点必须为一卡通销卡网点。</w:t>
      </w:r>
    </w:p>
    <w:p w:rsidR="004A1DF5" w:rsidRDefault="004A1DF5" w:rsidP="00E538B8">
      <w:pPr>
        <w:numPr>
          <w:ilvl w:val="0"/>
          <w:numId w:val="340"/>
        </w:numPr>
        <w:ind w:left="0" w:firstLine="454"/>
      </w:pPr>
      <w:r>
        <w:rPr>
          <w:rFonts w:hint="eastAsia"/>
        </w:rPr>
        <w:t>刷卡办理时不能选择补卡，一卡通必须在经办柜员的凭证箱中，冲销户后凭证状态恢复为可用、签发。</w:t>
      </w:r>
    </w:p>
    <w:p w:rsidR="004A1DF5" w:rsidRDefault="004A1DF5" w:rsidP="00E538B8">
      <w:pPr>
        <w:numPr>
          <w:ilvl w:val="0"/>
          <w:numId w:val="340"/>
        </w:numPr>
        <w:ind w:left="0" w:firstLine="454"/>
      </w:pPr>
      <w:r>
        <w:rPr>
          <w:rFonts w:hint="eastAsia"/>
        </w:rPr>
        <w:t>手工输入卡号办理时必须选择补卡。可选择户口是否冻结。</w:t>
      </w:r>
    </w:p>
    <w:p w:rsidR="004A1DF5" w:rsidRDefault="004A1DF5" w:rsidP="00E538B8">
      <w:pPr>
        <w:numPr>
          <w:ilvl w:val="0"/>
          <w:numId w:val="340"/>
        </w:numPr>
        <w:ind w:left="0" w:firstLine="454"/>
      </w:pPr>
      <w:r>
        <w:rPr>
          <w:rFonts w:hint="eastAsia"/>
        </w:rPr>
        <w:t>8</w:t>
      </w:r>
      <w:r>
        <w:rPr>
          <w:rFonts w:hint="eastAsia"/>
        </w:rPr>
        <w:t>位卡、</w:t>
      </w:r>
      <w:r>
        <w:rPr>
          <w:rFonts w:hint="eastAsia"/>
        </w:rPr>
        <w:t>BIN</w:t>
      </w:r>
      <w:r>
        <w:rPr>
          <w:rFonts w:hint="eastAsia"/>
        </w:rPr>
        <w:t>号为</w:t>
      </w:r>
      <w:r>
        <w:rPr>
          <w:rFonts w:hint="eastAsia"/>
        </w:rPr>
        <w:t>955550</w:t>
      </w:r>
      <w:r>
        <w:rPr>
          <w:rFonts w:hint="eastAsia"/>
        </w:rPr>
        <w:t>、</w:t>
      </w:r>
      <w:r>
        <w:rPr>
          <w:rFonts w:hint="eastAsia"/>
        </w:rPr>
        <w:t>622580</w:t>
      </w:r>
      <w:r>
        <w:rPr>
          <w:rFonts w:hint="eastAsia"/>
        </w:rPr>
        <w:t>的卡不能办理手工输入卡号冲销卡。只能刷卡冲销卡。</w:t>
      </w:r>
    </w:p>
    <w:p w:rsidR="004A1DF5" w:rsidRDefault="004A1DF5" w:rsidP="00E538B8">
      <w:pPr>
        <w:numPr>
          <w:ilvl w:val="0"/>
          <w:numId w:val="340"/>
        </w:numPr>
        <w:ind w:left="0" w:firstLine="454"/>
      </w:pPr>
      <w:r>
        <w:rPr>
          <w:rFonts w:hint="eastAsia"/>
        </w:rPr>
        <w:t>补发卡手续按损坏换卡补发办理。</w:t>
      </w:r>
    </w:p>
    <w:p w:rsidR="004A1DF5" w:rsidRDefault="004A1DF5" w:rsidP="00E538B8">
      <w:pPr>
        <w:numPr>
          <w:ilvl w:val="0"/>
          <w:numId w:val="340"/>
        </w:numPr>
        <w:ind w:left="0" w:firstLine="454"/>
      </w:pPr>
      <w:r>
        <w:rPr>
          <w:rFonts w:hint="eastAsia"/>
        </w:rPr>
        <w:t>冲销卡业务无论是否补卡均按一笔进行日结。补卡时，“个人挂失</w:t>
      </w:r>
      <w:r>
        <w:rPr>
          <w:rFonts w:hint="eastAsia"/>
        </w:rPr>
        <w:t>/</w:t>
      </w:r>
      <w:r>
        <w:rPr>
          <w:rFonts w:hint="eastAsia"/>
        </w:rPr>
        <w:t>换卡</w:t>
      </w:r>
      <w:r>
        <w:rPr>
          <w:rFonts w:hint="eastAsia"/>
        </w:rPr>
        <w:lastRenderedPageBreak/>
        <w:t>申请书”第二、三联做为特殊业务凭证的附件。</w:t>
      </w:r>
    </w:p>
    <w:p w:rsidR="004A1DF5" w:rsidRDefault="004A1DF5" w:rsidP="00E538B8">
      <w:pPr>
        <w:numPr>
          <w:ilvl w:val="0"/>
          <w:numId w:val="340"/>
        </w:numPr>
        <w:ind w:left="0" w:firstLine="454"/>
      </w:pPr>
      <w:r>
        <w:rPr>
          <w:rFonts w:hint="eastAsia"/>
        </w:rPr>
        <w:t>收费暂不支持冲销，需另行调整。</w:t>
      </w:r>
    </w:p>
    <w:p w:rsidR="004A1DF5" w:rsidRDefault="004A1DF5" w:rsidP="0004090F">
      <w:pPr>
        <w:pStyle w:val="6"/>
        <w:spacing w:line="360" w:lineRule="auto"/>
      </w:pPr>
      <w:r>
        <w:rPr>
          <w:rFonts w:hint="eastAsia"/>
        </w:rPr>
        <w:t>（三）操作步骤</w:t>
      </w:r>
    </w:p>
    <w:p w:rsidR="004A1DF5" w:rsidRDefault="004A1DF5" w:rsidP="00E538B8">
      <w:pPr>
        <w:numPr>
          <w:ilvl w:val="0"/>
          <w:numId w:val="341"/>
        </w:numPr>
        <w:ind w:left="0" w:firstLine="454"/>
        <w:rPr>
          <w:rFonts w:ascii="宋体" w:hAnsi="宋体"/>
        </w:rPr>
      </w:pPr>
      <w:r>
        <w:rPr>
          <w:rFonts w:ascii="宋体" w:hAnsi="宋体" w:hint="eastAsia"/>
        </w:rPr>
        <w:t>用户选择系统导航－客户管理－个人客户－一卡通冲销户,或在“业务代码”处输入1004进入。</w:t>
      </w:r>
    </w:p>
    <w:p w:rsidR="004A1DF5" w:rsidRDefault="004A1DF5" w:rsidP="00E538B8">
      <w:pPr>
        <w:numPr>
          <w:ilvl w:val="0"/>
          <w:numId w:val="341"/>
        </w:numPr>
        <w:ind w:left="0" w:firstLine="454"/>
      </w:pPr>
      <w:r>
        <w:rPr>
          <w:rFonts w:ascii="宋体" w:hAnsi="宋体" w:hint="eastAsia"/>
        </w:rPr>
        <w:t>刷卡后二次手工输入卡号或手工输入一卡通卡号后回车。屏幕上方显示户口信息。</w:t>
      </w:r>
    </w:p>
    <w:p w:rsidR="004A1DF5" w:rsidRDefault="004A1DF5" w:rsidP="00E538B8">
      <w:pPr>
        <w:numPr>
          <w:ilvl w:val="0"/>
          <w:numId w:val="341"/>
        </w:numPr>
        <w:ind w:left="0" w:firstLine="454"/>
      </w:pPr>
      <w:r>
        <w:rPr>
          <w:rFonts w:ascii="宋体" w:hAnsi="宋体" w:hint="eastAsia"/>
        </w:rPr>
        <w:t>手工输入卡号办理时选择“补制新卡”。需冻结户口时选择“冻结户口”。</w:t>
      </w:r>
    </w:p>
    <w:p w:rsidR="004A1DF5" w:rsidRDefault="004A1DF5" w:rsidP="00E538B8">
      <w:pPr>
        <w:numPr>
          <w:ilvl w:val="0"/>
          <w:numId w:val="341"/>
        </w:numPr>
        <w:ind w:left="0" w:firstLine="454"/>
        <w:rPr>
          <w:rFonts w:ascii="宋体" w:hAnsi="宋体"/>
        </w:rPr>
      </w:pPr>
      <w:r>
        <w:rPr>
          <w:rFonts w:hint="eastAsia"/>
        </w:rPr>
        <w:t>在“备注”栏输入备注内容。（此栏可不输入）</w:t>
      </w:r>
    </w:p>
    <w:p w:rsidR="004A1DF5" w:rsidRDefault="004A1DF5" w:rsidP="00E538B8">
      <w:pPr>
        <w:numPr>
          <w:ilvl w:val="0"/>
          <w:numId w:val="341"/>
        </w:numPr>
        <w:ind w:left="0" w:firstLine="454"/>
        <w:rPr>
          <w:rFonts w:ascii="宋体" w:hAnsi="宋体"/>
        </w:rPr>
      </w:pPr>
      <w:r>
        <w:rPr>
          <w:rFonts w:hint="eastAsia"/>
        </w:rPr>
        <w:t>选择“确定”按钮。</w:t>
      </w:r>
      <w:r>
        <w:rPr>
          <w:rFonts w:ascii="宋体" w:hAnsi="宋体" w:hint="eastAsia"/>
        </w:rPr>
        <w:t>系统跳出“交互信息显示窗口”，选择“授权”，刷卡或输入授权用户和密码进行授权。</w:t>
      </w:r>
    </w:p>
    <w:p w:rsidR="004A1DF5" w:rsidRDefault="004A1DF5" w:rsidP="00E538B8">
      <w:pPr>
        <w:numPr>
          <w:ilvl w:val="0"/>
          <w:numId w:val="341"/>
        </w:numPr>
        <w:ind w:left="0" w:firstLine="454"/>
      </w:pPr>
      <w:r>
        <w:rPr>
          <w:rFonts w:ascii="宋体" w:hAnsi="宋体" w:hint="eastAsia"/>
        </w:rPr>
        <w:t>打印：</w:t>
      </w:r>
      <w:r>
        <w:rPr>
          <w:rFonts w:hint="eastAsia"/>
        </w:rPr>
        <w:t>根据系统</w:t>
      </w:r>
      <w:r>
        <w:rPr>
          <w:rFonts w:ascii="宋体" w:hAnsi="宋体" w:hint="eastAsia"/>
        </w:rPr>
        <w:t>提示</w:t>
      </w:r>
      <w:r>
        <w:rPr>
          <w:rFonts w:hint="eastAsia"/>
        </w:rPr>
        <w:t>打印</w:t>
      </w:r>
      <w:r>
        <w:rPr>
          <w:rFonts w:ascii="宋体" w:hAnsi="宋体" w:hint="eastAsia"/>
        </w:rPr>
        <w:t>“储蓄特殊业务凭证”和“个人挂失/换卡申请书”。“个人挂失/换卡申请书”在手工输入卡号办理时打印。刷卡办理时不打印。</w:t>
      </w:r>
    </w:p>
    <w:p w:rsidR="004A1DF5" w:rsidRDefault="004A1DF5"/>
    <w:p w:rsidR="004A1DF5" w:rsidRDefault="004A1DF5" w:rsidP="0004090F">
      <w:pPr>
        <w:pStyle w:val="5"/>
      </w:pPr>
      <w:r>
        <w:rPr>
          <w:rFonts w:hint="eastAsia"/>
        </w:rPr>
        <w:t>十三、存折储蓄户开户（业务代码</w:t>
      </w:r>
      <w:r>
        <w:rPr>
          <w:rFonts w:hint="eastAsia"/>
        </w:rPr>
        <w:t>1041</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540"/>
      </w:pPr>
      <w:r>
        <w:rPr>
          <w:rFonts w:hint="eastAsia"/>
        </w:rPr>
        <w:t>通过本功能为个人客户开立储蓄存折</w:t>
      </w:r>
    </w:p>
    <w:p w:rsidR="004A1DF5" w:rsidRDefault="004A1DF5" w:rsidP="0004090F">
      <w:pPr>
        <w:pStyle w:val="6"/>
        <w:spacing w:line="360" w:lineRule="auto"/>
      </w:pPr>
      <w:r>
        <w:rPr>
          <w:rFonts w:hint="eastAsia"/>
        </w:rPr>
        <w:t>（二）风险提示</w:t>
      </w:r>
    </w:p>
    <w:p w:rsidR="004A1DF5" w:rsidRDefault="004A1DF5">
      <w:pPr>
        <w:ind w:firstLineChars="200" w:firstLine="480"/>
      </w:pPr>
      <w:r>
        <w:rPr>
          <w:rFonts w:hint="eastAsia"/>
        </w:rPr>
        <w:t>按照《人民币银行结算账户管理办法》规定：“储蓄账户仅限于办理现金存取业务，不得办理转账结算”。故在办理前可向客户解释。</w:t>
      </w:r>
    </w:p>
    <w:p w:rsidR="004A1DF5" w:rsidRDefault="004A1DF5" w:rsidP="0004090F">
      <w:pPr>
        <w:pStyle w:val="6"/>
        <w:spacing w:line="360" w:lineRule="auto"/>
      </w:pPr>
      <w:r>
        <w:rPr>
          <w:rFonts w:hint="eastAsia"/>
        </w:rPr>
        <w:t>（三）操作要点</w:t>
      </w:r>
    </w:p>
    <w:p w:rsidR="004A1DF5" w:rsidRDefault="004A1DF5">
      <w:pPr>
        <w:ind w:firstLineChars="200" w:firstLine="480"/>
        <w:rPr>
          <w:rFonts w:ascii="宋体" w:hAnsi="宋体"/>
        </w:rPr>
      </w:pPr>
      <w:r>
        <w:rPr>
          <w:rFonts w:ascii="宋体" w:hAnsi="宋体" w:hint="eastAsia"/>
        </w:rPr>
        <w:t>1、储蓄存折仅对人民币而言，不能开立外币户，开户时必须录入金额。</w:t>
      </w:r>
    </w:p>
    <w:p w:rsidR="004A1DF5" w:rsidRDefault="004A1DF5">
      <w:pPr>
        <w:ind w:firstLineChars="200" w:firstLine="480"/>
        <w:rPr>
          <w:rFonts w:ascii="宋体" w:hAnsi="宋体"/>
        </w:rPr>
      </w:pPr>
      <w:r>
        <w:rPr>
          <w:rFonts w:ascii="宋体" w:hAnsi="宋体" w:hint="eastAsia"/>
        </w:rPr>
        <w:t>2、储蓄存折仅允许办理现金业务，不允许办理转账业务。</w:t>
      </w:r>
    </w:p>
    <w:p w:rsidR="004A1DF5" w:rsidRDefault="004A1DF5">
      <w:pPr>
        <w:ind w:firstLineChars="200" w:firstLine="480"/>
        <w:rPr>
          <w:rFonts w:ascii="宋体" w:hAnsi="宋体"/>
        </w:rPr>
      </w:pPr>
      <w:r>
        <w:rPr>
          <w:rFonts w:ascii="宋体" w:hAnsi="宋体" w:hint="eastAsia"/>
        </w:rPr>
        <w:t>3、柜台支取方式的设置，有凭密码、凭印鉴、无限制三种，客户本人办理时可以自由选择，代办情况下系统默认为凭密码，密码自动生成，为开存折时输入的客户证件号码的最后六位数字，不足六位左补零。</w:t>
      </w:r>
    </w:p>
    <w:p w:rsidR="004A1DF5" w:rsidRDefault="004A1DF5" w:rsidP="0004090F">
      <w:pPr>
        <w:pStyle w:val="6"/>
        <w:spacing w:line="360" w:lineRule="auto"/>
      </w:pPr>
      <w:r>
        <w:rPr>
          <w:rFonts w:hint="eastAsia"/>
        </w:rPr>
        <w:lastRenderedPageBreak/>
        <w:t>（四）操作步骤</w:t>
      </w:r>
    </w:p>
    <w:p w:rsidR="004A1DF5" w:rsidRDefault="004A1DF5" w:rsidP="00E538B8">
      <w:pPr>
        <w:numPr>
          <w:ilvl w:val="0"/>
          <w:numId w:val="339"/>
        </w:numPr>
        <w:ind w:left="0" w:firstLine="454"/>
        <w:rPr>
          <w:rFonts w:ascii="宋体" w:hAnsi="宋体"/>
        </w:rPr>
      </w:pPr>
      <w:r>
        <w:rPr>
          <w:rFonts w:ascii="宋体" w:hAnsi="宋体" w:hint="eastAsia"/>
        </w:rPr>
        <w:t>用户选择操作客户管理－个人客户－存折储蓄户开户或在“业务代码”栏输入1041进入。</w:t>
      </w:r>
    </w:p>
    <w:p w:rsidR="004A1DF5" w:rsidRDefault="004A1DF5" w:rsidP="00E538B8">
      <w:pPr>
        <w:numPr>
          <w:ilvl w:val="0"/>
          <w:numId w:val="339"/>
        </w:numPr>
        <w:ind w:left="0" w:firstLine="454"/>
        <w:rPr>
          <w:rFonts w:ascii="宋体" w:hAnsi="宋体"/>
        </w:rPr>
      </w:pPr>
      <w:r>
        <w:rPr>
          <w:rFonts w:ascii="宋体" w:hAnsi="宋体" w:hint="eastAsia"/>
        </w:rPr>
        <w:t>输入客户基本信息，选择“查找客户”按钮，调用个人客户开户模块（同一卡通开户）。</w:t>
      </w:r>
    </w:p>
    <w:p w:rsidR="004A1DF5" w:rsidRDefault="004A1DF5" w:rsidP="00E538B8">
      <w:pPr>
        <w:numPr>
          <w:ilvl w:val="0"/>
          <w:numId w:val="339"/>
        </w:numPr>
        <w:ind w:left="0" w:firstLine="454"/>
        <w:rPr>
          <w:rFonts w:ascii="宋体" w:hAnsi="宋体"/>
        </w:rPr>
      </w:pPr>
      <w:r>
        <w:rPr>
          <w:rFonts w:ascii="宋体" w:hAnsi="宋体" w:hint="eastAsia"/>
        </w:rPr>
        <w:t>录入存折凭证号。</w:t>
      </w:r>
    </w:p>
    <w:p w:rsidR="004A1DF5" w:rsidRDefault="004A1DF5" w:rsidP="00E538B8">
      <w:pPr>
        <w:numPr>
          <w:ilvl w:val="0"/>
          <w:numId w:val="339"/>
        </w:numPr>
        <w:ind w:left="0" w:firstLine="454"/>
        <w:rPr>
          <w:rFonts w:ascii="宋体" w:hAnsi="宋体"/>
        </w:rPr>
      </w:pPr>
      <w:r>
        <w:rPr>
          <w:rFonts w:ascii="宋体" w:hAnsi="宋体" w:hint="eastAsia"/>
        </w:rPr>
        <w:t>录入存款金额选择“现金收款”，调用现金收款模块，进行配钞收现。</w:t>
      </w:r>
    </w:p>
    <w:p w:rsidR="004A1DF5" w:rsidRDefault="004A1DF5" w:rsidP="00E538B8">
      <w:pPr>
        <w:numPr>
          <w:ilvl w:val="0"/>
          <w:numId w:val="339"/>
        </w:numPr>
        <w:ind w:left="0" w:firstLine="454"/>
        <w:rPr>
          <w:rFonts w:ascii="宋体" w:hAnsi="宋体"/>
        </w:rPr>
      </w:pPr>
      <w:r>
        <w:rPr>
          <w:rFonts w:ascii="宋体" w:hAnsi="宋体" w:hint="eastAsia"/>
        </w:rPr>
        <w:t>代办开户情况下，则选择“代办人”项，系统弹出交互式信息框，供用户录入代办人信息。</w:t>
      </w:r>
    </w:p>
    <w:p w:rsidR="004A1DF5" w:rsidRDefault="004A1DF5" w:rsidP="00E538B8">
      <w:pPr>
        <w:numPr>
          <w:ilvl w:val="0"/>
          <w:numId w:val="339"/>
        </w:numPr>
        <w:ind w:left="0" w:firstLine="454"/>
        <w:rPr>
          <w:rFonts w:ascii="宋体" w:hAnsi="宋体"/>
        </w:rPr>
      </w:pPr>
      <w:r>
        <w:rPr>
          <w:rFonts w:ascii="宋体" w:hAnsi="宋体" w:hint="eastAsia"/>
        </w:rPr>
        <w:t>根据客户要求，选择柜台支取方式。</w:t>
      </w:r>
    </w:p>
    <w:p w:rsidR="004A1DF5" w:rsidRDefault="004A1DF5" w:rsidP="00E538B8">
      <w:pPr>
        <w:numPr>
          <w:ilvl w:val="0"/>
          <w:numId w:val="339"/>
        </w:numPr>
        <w:ind w:left="0" w:firstLine="454"/>
        <w:rPr>
          <w:rFonts w:ascii="宋体" w:hAnsi="宋体"/>
        </w:rPr>
      </w:pPr>
      <w:r>
        <w:rPr>
          <w:rFonts w:ascii="宋体" w:hAnsi="宋体" w:hint="eastAsia"/>
        </w:rPr>
        <w:t>打印：根据系统提示打印“开立个人账户申请书”、“活期存折”、“个人存取款凭条”。</w:t>
      </w:r>
    </w:p>
    <w:p w:rsidR="004A1DF5" w:rsidRDefault="004A1DF5" w:rsidP="0004090F">
      <w:pPr>
        <w:pStyle w:val="5"/>
      </w:pPr>
      <w:r>
        <w:rPr>
          <w:rFonts w:hint="eastAsia"/>
        </w:rPr>
        <w:t>十四、存折结算户∕外币户开户（业务代码</w:t>
      </w:r>
      <w:r>
        <w:rPr>
          <w:rFonts w:hint="eastAsia"/>
        </w:rPr>
        <w:t>1031</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通过该功能开立个人结算存折（含个人外币结算存折）</w:t>
      </w:r>
    </w:p>
    <w:p w:rsidR="004A1DF5" w:rsidRDefault="004A1DF5" w:rsidP="0004090F">
      <w:pPr>
        <w:pStyle w:val="6"/>
        <w:spacing w:line="360" w:lineRule="auto"/>
      </w:pPr>
      <w:r>
        <w:rPr>
          <w:rFonts w:hint="eastAsia"/>
        </w:rPr>
        <w:t>（二）操作要点</w:t>
      </w:r>
    </w:p>
    <w:p w:rsidR="004A1DF5" w:rsidRDefault="004A1DF5">
      <w:pPr>
        <w:ind w:firstLineChars="200" w:firstLine="480"/>
        <w:rPr>
          <w:rFonts w:ascii="宋体" w:hAnsi="宋体"/>
        </w:rPr>
      </w:pPr>
      <w:r>
        <w:rPr>
          <w:rFonts w:ascii="宋体" w:hAnsi="宋体" w:hint="eastAsia"/>
        </w:rPr>
        <w:t>开立结算或外币存折时除外币现汇户外，均需存入现金后方允许开户，对于外币现汇户，可在开折后以转账等方式存入。</w:t>
      </w:r>
    </w:p>
    <w:p w:rsidR="004A1DF5" w:rsidRDefault="004A1DF5" w:rsidP="0004090F">
      <w:pPr>
        <w:pStyle w:val="6"/>
        <w:spacing w:line="360" w:lineRule="auto"/>
      </w:pPr>
      <w:r>
        <w:rPr>
          <w:rFonts w:hint="eastAsia"/>
        </w:rPr>
        <w:t>（三）操作步骤</w:t>
      </w:r>
    </w:p>
    <w:p w:rsidR="004A1DF5" w:rsidRDefault="004A1DF5">
      <w:pPr>
        <w:ind w:firstLineChars="200" w:firstLine="480"/>
        <w:rPr>
          <w:rFonts w:ascii="宋体" w:hAnsi="宋体"/>
        </w:rPr>
      </w:pPr>
      <w:r>
        <w:rPr>
          <w:rFonts w:ascii="宋体" w:hAnsi="宋体" w:hint="eastAsia"/>
        </w:rPr>
        <w:t>1、用户选择操作客户管理－个人客户－存折结算户∕外币户开户或在“业务代码”栏输入1031进入。</w:t>
      </w:r>
    </w:p>
    <w:p w:rsidR="004A1DF5" w:rsidRDefault="004A1DF5">
      <w:pPr>
        <w:ind w:firstLineChars="200" w:firstLine="480"/>
        <w:rPr>
          <w:rFonts w:ascii="宋体" w:hAnsi="宋体"/>
        </w:rPr>
      </w:pPr>
      <w:r>
        <w:rPr>
          <w:rFonts w:ascii="宋体" w:hAnsi="宋体" w:hint="eastAsia"/>
        </w:rPr>
        <w:t>2、开立外币存折时必须选择钞汇类型。</w:t>
      </w:r>
    </w:p>
    <w:p w:rsidR="004A1DF5" w:rsidRDefault="004A1DF5">
      <w:pPr>
        <w:ind w:firstLineChars="200" w:firstLine="480"/>
        <w:rPr>
          <w:rFonts w:ascii="宋体" w:hAnsi="宋体"/>
        </w:rPr>
      </w:pPr>
      <w:r>
        <w:rPr>
          <w:rFonts w:ascii="宋体" w:hAnsi="宋体" w:hint="eastAsia"/>
        </w:rPr>
        <w:t>3、其他步骤同第一章第一节十一、存折储蓄户开户。</w:t>
      </w:r>
    </w:p>
    <w:p w:rsidR="004A1DF5" w:rsidRDefault="004A1DF5" w:rsidP="0004090F">
      <w:pPr>
        <w:pStyle w:val="5"/>
      </w:pPr>
      <w:r>
        <w:rPr>
          <w:rFonts w:hint="eastAsia"/>
        </w:rPr>
        <w:lastRenderedPageBreak/>
        <w:t>十五、存折销户（业务代码</w:t>
      </w:r>
      <w:r>
        <w:rPr>
          <w:rFonts w:hint="eastAsia"/>
        </w:rPr>
        <w:t>1032</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本功能用来办理销个人结算存折和储蓄存折。对于结算存折可将资金转移至他处或直接支取现金。对于储蓄存折必须提取现金。</w:t>
      </w:r>
    </w:p>
    <w:p w:rsidR="004A1DF5" w:rsidRDefault="004A1DF5" w:rsidP="0004090F">
      <w:pPr>
        <w:pStyle w:val="6"/>
        <w:spacing w:line="360" w:lineRule="auto"/>
      </w:pPr>
      <w:r>
        <w:rPr>
          <w:rFonts w:hint="eastAsia"/>
        </w:rPr>
        <w:t>（二）操作要点</w:t>
      </w:r>
    </w:p>
    <w:p w:rsidR="004A1DF5" w:rsidRDefault="004A1DF5">
      <w:pPr>
        <w:ind w:firstLineChars="200" w:firstLine="480"/>
        <w:rPr>
          <w:rFonts w:ascii="宋体" w:hAnsi="宋体"/>
          <w:bCs/>
        </w:rPr>
      </w:pPr>
      <w:r>
        <w:rPr>
          <w:rFonts w:ascii="宋体" w:hAnsi="宋体" w:hint="eastAsia"/>
        </w:rPr>
        <w:t>1、资金去向：</w:t>
      </w:r>
      <w:r>
        <w:rPr>
          <w:rFonts w:ascii="宋体" w:hAnsi="宋体" w:hint="eastAsia"/>
          <w:bCs/>
        </w:rPr>
        <w:t>目前有一卡通、存折、现金、现金单、挂账单、信用卡六个选项，暂不支持信用卡，一次最多支持3个资金去向。资金去向为存折时不能刷存折录入，为一卡通时可以刷卡录入。</w:t>
      </w:r>
    </w:p>
    <w:p w:rsidR="004A1DF5" w:rsidRDefault="004A1DF5">
      <w:pPr>
        <w:ind w:firstLineChars="200" w:firstLine="480"/>
        <w:rPr>
          <w:rFonts w:ascii="宋体" w:hAnsi="宋体"/>
        </w:rPr>
      </w:pPr>
      <w:r>
        <w:rPr>
          <w:rFonts w:ascii="宋体" w:hAnsi="宋体" w:hint="eastAsia"/>
        </w:rPr>
        <w:t>2、如拟销户客户属于黑名单客户，则需在主管授权确认后方能办理成功。</w:t>
      </w:r>
    </w:p>
    <w:p w:rsidR="004A1DF5" w:rsidRDefault="004A1DF5">
      <w:pPr>
        <w:ind w:firstLineChars="200" w:firstLine="480"/>
        <w:rPr>
          <w:rFonts w:ascii="宋体" w:hAnsi="宋体"/>
        </w:rPr>
      </w:pPr>
      <w:r>
        <w:rPr>
          <w:rFonts w:ascii="宋体" w:hAnsi="宋体" w:hint="eastAsia"/>
        </w:rPr>
        <w:t>3、检查收款存折是否是同币种、相同钞汇类型的存折。</w:t>
      </w:r>
    </w:p>
    <w:p w:rsidR="004A1DF5" w:rsidRDefault="004A1DF5">
      <w:pPr>
        <w:ind w:firstLineChars="200" w:firstLine="480"/>
        <w:rPr>
          <w:rFonts w:ascii="宋体" w:hAnsi="宋体"/>
        </w:rPr>
      </w:pPr>
      <w:r>
        <w:rPr>
          <w:rFonts w:ascii="宋体" w:hAnsi="宋体" w:hint="eastAsia"/>
        </w:rPr>
        <w:t>4、开户不满三个月收取手续费人民币10元。</w:t>
      </w:r>
    </w:p>
    <w:p w:rsidR="004A1DF5" w:rsidRDefault="004A1DF5">
      <w:pPr>
        <w:ind w:firstLineChars="200" w:firstLine="480"/>
      </w:pPr>
      <w:r>
        <w:rPr>
          <w:rFonts w:hint="eastAsia"/>
        </w:rPr>
        <w:t>5</w:t>
      </w:r>
      <w:r>
        <w:rPr>
          <w:rFonts w:hint="eastAsia"/>
        </w:rPr>
        <w:t>、异地销户还需按标准收取异地通存通兑手续费。</w:t>
      </w:r>
    </w:p>
    <w:p w:rsidR="004A1DF5" w:rsidRDefault="004A1DF5" w:rsidP="0004090F">
      <w:pPr>
        <w:pStyle w:val="6"/>
        <w:spacing w:line="360" w:lineRule="auto"/>
      </w:pPr>
      <w:r>
        <w:rPr>
          <w:rFonts w:hint="eastAsia"/>
        </w:rPr>
        <w:t>（三）操作步骤</w:t>
      </w:r>
    </w:p>
    <w:p w:rsidR="004A1DF5" w:rsidRDefault="004A1DF5">
      <w:pPr>
        <w:pStyle w:val="a4"/>
        <w:tabs>
          <w:tab w:val="clear" w:pos="0"/>
        </w:tabs>
        <w:ind w:firstLineChars="200" w:firstLine="480"/>
        <w:rPr>
          <w:rFonts w:ascii="宋体" w:hAnsi="宋体"/>
        </w:rPr>
      </w:pPr>
      <w:r>
        <w:rPr>
          <w:rFonts w:ascii="宋体" w:hAnsi="宋体" w:hint="eastAsia"/>
        </w:rPr>
        <w:t>1、用户选择</w:t>
      </w:r>
      <w:r>
        <w:rPr>
          <w:rFonts w:hint="eastAsia"/>
        </w:rPr>
        <w:t>操作</w:t>
      </w:r>
      <w:r>
        <w:rPr>
          <w:rFonts w:ascii="宋体" w:hAnsi="宋体" w:hint="eastAsia"/>
        </w:rPr>
        <w:t>客户管理－个人客户－</w:t>
      </w:r>
      <w:r>
        <w:rPr>
          <w:rFonts w:hint="eastAsia"/>
        </w:rPr>
        <w:t>存折户销户</w:t>
      </w:r>
      <w:r>
        <w:rPr>
          <w:rFonts w:ascii="宋体" w:hAnsi="宋体" w:hint="eastAsia"/>
        </w:rPr>
        <w:t>或在“业务代码”栏输入1032进入。</w:t>
      </w:r>
    </w:p>
    <w:p w:rsidR="004A1DF5" w:rsidRDefault="004A1DF5">
      <w:pPr>
        <w:pStyle w:val="a4"/>
        <w:tabs>
          <w:tab w:val="clear" w:pos="0"/>
        </w:tabs>
        <w:ind w:firstLineChars="200" w:firstLine="480"/>
      </w:pPr>
      <w:r>
        <w:rPr>
          <w:rFonts w:hint="eastAsia"/>
        </w:rPr>
        <w:t>2</w:t>
      </w:r>
      <w:r>
        <w:rPr>
          <w:rFonts w:hint="eastAsia"/>
        </w:rPr>
        <w:t>、刷存折并录入客户存折号，系统展示存折账户信息。选择</w:t>
      </w:r>
      <w:r w:rsidR="0004090F">
        <w:rPr>
          <w:rFonts w:hint="eastAsia"/>
          <w:noProof/>
        </w:rPr>
        <w:drawing>
          <wp:inline distT="0" distB="0" distL="0" distR="0">
            <wp:extent cx="219075" cy="171450"/>
            <wp:effectExtent l="1905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219075" cy="171450"/>
                    </a:xfrm>
                    <a:prstGeom prst="rect">
                      <a:avLst/>
                    </a:prstGeom>
                    <a:noFill/>
                    <a:ln w="9525">
                      <a:noFill/>
                      <a:miter lim="800000"/>
                      <a:headEnd/>
                      <a:tailEnd/>
                    </a:ln>
                  </pic:spPr>
                </pic:pic>
              </a:graphicData>
            </a:graphic>
          </wp:inline>
        </w:drawing>
      </w:r>
      <w:r>
        <w:rPr>
          <w:rFonts w:hint="eastAsia"/>
        </w:rPr>
        <w:t>按钮，提示客户输入取款密码或验证客户支取方式。</w:t>
      </w:r>
    </w:p>
    <w:p w:rsidR="004A1DF5" w:rsidRDefault="004A1DF5">
      <w:pPr>
        <w:pStyle w:val="a4"/>
        <w:tabs>
          <w:tab w:val="clear" w:pos="0"/>
        </w:tabs>
        <w:ind w:firstLineChars="200" w:firstLine="480"/>
      </w:pPr>
      <w:r>
        <w:rPr>
          <w:rFonts w:ascii="宋体" w:hAnsi="宋体" w:hint="eastAsia"/>
        </w:rPr>
        <w:t>3、其他步骤同第一张第一节九、一卡通结算户关户。</w:t>
      </w:r>
    </w:p>
    <w:p w:rsidR="004A1DF5" w:rsidRDefault="004A1DF5" w:rsidP="0004090F">
      <w:pPr>
        <w:pStyle w:val="4"/>
        <w:spacing w:line="360" w:lineRule="auto"/>
      </w:pPr>
      <w:r>
        <w:br w:type="page"/>
      </w:r>
      <w:bookmarkStart w:id="35" w:name="_Toc186273556"/>
      <w:r>
        <w:rPr>
          <w:rFonts w:hint="eastAsia"/>
        </w:rPr>
        <w:lastRenderedPageBreak/>
        <w:t>第二节</w:t>
      </w:r>
      <w:r>
        <w:rPr>
          <w:rFonts w:hint="eastAsia"/>
        </w:rPr>
        <w:t xml:space="preserve">  </w:t>
      </w:r>
      <w:r>
        <w:rPr>
          <w:rFonts w:hint="eastAsia"/>
        </w:rPr>
        <w:t>单位客户</w:t>
      </w:r>
      <w:bookmarkEnd w:id="35"/>
    </w:p>
    <w:p w:rsidR="004A1DF5" w:rsidRDefault="004A1DF5">
      <w:pPr>
        <w:ind w:firstLine="480"/>
      </w:pPr>
      <w:r>
        <w:rPr>
          <w:rFonts w:hint="eastAsia"/>
        </w:rPr>
        <w:t>本节主要介绍了单位客户的建立、查询、维护，单位活期户口建立、公司卡产品操作、企业银行的授权及查询操作方法。</w:t>
      </w:r>
    </w:p>
    <w:p w:rsidR="004A1DF5" w:rsidRDefault="004A1DF5" w:rsidP="0004090F">
      <w:pPr>
        <w:pStyle w:val="5"/>
      </w:pPr>
      <w:r>
        <w:rPr>
          <w:rFonts w:hint="eastAsia"/>
        </w:rPr>
        <w:t>一、开立单位客户号（业务代码</w:t>
      </w:r>
      <w:r>
        <w:rPr>
          <w:rFonts w:hint="eastAsia"/>
        </w:rPr>
        <w:t>1101</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480"/>
      </w:pPr>
      <w:r>
        <w:rPr>
          <w:rFonts w:hint="eastAsia"/>
        </w:rPr>
        <w:t>通过该功能建立单位客户基础资料并产生客户号。</w:t>
      </w:r>
    </w:p>
    <w:p w:rsidR="004A1DF5" w:rsidRDefault="004A1DF5" w:rsidP="0004090F">
      <w:pPr>
        <w:pStyle w:val="6"/>
        <w:spacing w:line="360" w:lineRule="auto"/>
      </w:pPr>
      <w:r>
        <w:rPr>
          <w:rFonts w:hint="eastAsia"/>
        </w:rPr>
        <w:t>（二）术语解释及参数说明</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5760"/>
      </w:tblGrid>
      <w:tr w:rsidR="004A1DF5">
        <w:trPr>
          <w:trHeight w:val="449"/>
        </w:trPr>
        <w:tc>
          <w:tcPr>
            <w:tcW w:w="1620" w:type="dxa"/>
          </w:tcPr>
          <w:p w:rsidR="004A1DF5" w:rsidRDefault="004A1DF5">
            <w:pPr>
              <w:rPr>
                <w:sz w:val="21"/>
              </w:rPr>
            </w:pPr>
            <w:r>
              <w:rPr>
                <w:rFonts w:hint="eastAsia"/>
                <w:sz w:val="21"/>
              </w:rPr>
              <w:t>简称</w:t>
            </w:r>
          </w:p>
        </w:tc>
        <w:tc>
          <w:tcPr>
            <w:tcW w:w="5760" w:type="dxa"/>
          </w:tcPr>
          <w:p w:rsidR="004A1DF5" w:rsidRDefault="004A1DF5">
            <w:pPr>
              <w:rPr>
                <w:sz w:val="21"/>
              </w:rPr>
            </w:pPr>
            <w:r>
              <w:rPr>
                <w:rFonts w:hint="eastAsia"/>
                <w:sz w:val="21"/>
              </w:rPr>
              <w:t>即“人民币结算账户管理办法”中的规范化简称</w:t>
            </w:r>
          </w:p>
        </w:tc>
      </w:tr>
      <w:tr w:rsidR="004A1DF5">
        <w:trPr>
          <w:trHeight w:val="449"/>
        </w:trPr>
        <w:tc>
          <w:tcPr>
            <w:tcW w:w="1620" w:type="dxa"/>
          </w:tcPr>
          <w:p w:rsidR="004A1DF5" w:rsidRDefault="004A1DF5">
            <w:pPr>
              <w:rPr>
                <w:sz w:val="21"/>
              </w:rPr>
            </w:pPr>
            <w:r>
              <w:rPr>
                <w:rFonts w:hint="eastAsia"/>
                <w:sz w:val="21"/>
              </w:rPr>
              <w:t>检验日</w:t>
            </w:r>
          </w:p>
        </w:tc>
        <w:tc>
          <w:tcPr>
            <w:tcW w:w="5760" w:type="dxa"/>
          </w:tcPr>
          <w:p w:rsidR="004A1DF5" w:rsidRDefault="004A1DF5">
            <w:pPr>
              <w:rPr>
                <w:sz w:val="21"/>
              </w:rPr>
            </w:pPr>
            <w:r>
              <w:rPr>
                <w:rFonts w:hint="eastAsia"/>
                <w:sz w:val="21"/>
              </w:rPr>
              <w:t>证件最近一次年检的时间，是核查证件有效性的重要依据。</w:t>
            </w:r>
          </w:p>
        </w:tc>
      </w:tr>
      <w:tr w:rsidR="004A1DF5">
        <w:trPr>
          <w:trHeight w:val="449"/>
        </w:trPr>
        <w:tc>
          <w:tcPr>
            <w:tcW w:w="1620" w:type="dxa"/>
          </w:tcPr>
          <w:p w:rsidR="004A1DF5" w:rsidRDefault="004A1DF5">
            <w:pPr>
              <w:rPr>
                <w:sz w:val="21"/>
              </w:rPr>
            </w:pPr>
            <w:r>
              <w:rPr>
                <w:rFonts w:hint="eastAsia"/>
                <w:sz w:val="21"/>
              </w:rPr>
              <w:t>英文名称</w:t>
            </w:r>
          </w:p>
        </w:tc>
        <w:tc>
          <w:tcPr>
            <w:tcW w:w="5760" w:type="dxa"/>
          </w:tcPr>
          <w:p w:rsidR="004A1DF5" w:rsidRDefault="004A1DF5">
            <w:pPr>
              <w:rPr>
                <w:sz w:val="21"/>
              </w:rPr>
            </w:pPr>
            <w:r>
              <w:rPr>
                <w:rFonts w:hint="eastAsia"/>
                <w:sz w:val="21"/>
              </w:rPr>
              <w:t>企事业单位正规注册的英文名称</w:t>
            </w:r>
          </w:p>
        </w:tc>
      </w:tr>
    </w:tbl>
    <w:p w:rsidR="004A1DF5" w:rsidRDefault="004A1DF5">
      <w:pPr>
        <w:pStyle w:val="6"/>
        <w:spacing w:line="360" w:lineRule="auto"/>
      </w:pPr>
      <w:r>
        <w:rPr>
          <w:rFonts w:hint="eastAsia"/>
        </w:rPr>
        <w:t>（三）界面</w:t>
      </w:r>
    </w:p>
    <w:p w:rsidR="004A1DF5" w:rsidRDefault="0004090F">
      <w:r>
        <w:rPr>
          <w:rFonts w:hint="eastAsia"/>
          <w:noProof/>
        </w:rPr>
        <w:drawing>
          <wp:inline distT="0" distB="0" distL="0" distR="0">
            <wp:extent cx="5276850" cy="359092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276850" cy="359092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2.1</w:t>
      </w:r>
    </w:p>
    <w:p w:rsidR="004A1DF5" w:rsidRDefault="0004090F">
      <w:r>
        <w:rPr>
          <w:rFonts w:hint="eastAsia"/>
          <w:noProof/>
        </w:rPr>
        <w:lastRenderedPageBreak/>
        <w:drawing>
          <wp:inline distT="0" distB="0" distL="0" distR="0">
            <wp:extent cx="5276850" cy="38100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5276850" cy="38100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2.2</w:t>
      </w:r>
    </w:p>
    <w:p w:rsidR="004A1DF5" w:rsidRDefault="004A1DF5" w:rsidP="0004090F">
      <w:pPr>
        <w:pStyle w:val="6"/>
        <w:spacing w:line="360" w:lineRule="auto"/>
      </w:pPr>
      <w:r>
        <w:rPr>
          <w:rFonts w:hint="eastAsia"/>
        </w:rPr>
        <w:t>（四）操作要点</w:t>
      </w:r>
    </w:p>
    <w:p w:rsidR="004A1DF5" w:rsidRDefault="004A1DF5">
      <w:pPr>
        <w:ind w:firstLineChars="200" w:firstLine="480"/>
      </w:pPr>
      <w:r>
        <w:rPr>
          <w:rFonts w:hint="eastAsia"/>
        </w:rPr>
        <w:t>1</w:t>
      </w:r>
      <w:r>
        <w:rPr>
          <w:rFonts w:hint="eastAsia"/>
        </w:rPr>
        <w:t>、用户在选取客户的“核算组织形式”时，务必十分慎重，客户的核算组织形式关系到今后开立户口（账户）所对应会计科目。</w:t>
      </w:r>
    </w:p>
    <w:p w:rsidR="004A1DF5" w:rsidRDefault="004A1DF5">
      <w:pPr>
        <w:ind w:firstLineChars="200" w:firstLine="480"/>
      </w:pPr>
      <w:r>
        <w:rPr>
          <w:rFonts w:hint="eastAsia"/>
        </w:rPr>
        <w:t>2</w:t>
      </w:r>
      <w:r>
        <w:rPr>
          <w:rFonts w:hint="eastAsia"/>
        </w:rPr>
        <w:t>、系统根据已输入的单位名称及开户证件类型和证件号码判断是否已经开立客户：如完全相同则提示已开客户号，不允许重复开立。对于证件类型和证件号码相同的客户系统提供相同证件类型和号码客户列表，供用户确认是否为老客户，如核实为新客户，则系统要求进行授权后方可新开客户。</w:t>
      </w:r>
    </w:p>
    <w:p w:rsidR="004A1DF5" w:rsidRDefault="004A1DF5">
      <w:pPr>
        <w:ind w:firstLineChars="200" w:firstLine="480"/>
      </w:pPr>
      <w:r>
        <w:rPr>
          <w:rFonts w:hint="eastAsia"/>
        </w:rPr>
        <w:t>3</w:t>
      </w:r>
      <w:r>
        <w:rPr>
          <w:rFonts w:hint="eastAsia"/>
        </w:rPr>
        <w:t>、系统根据用户录入的信息判断客户是否为黑名单客户，如是则需主管授权后方能继续开户。</w:t>
      </w:r>
    </w:p>
    <w:p w:rsidR="004A1DF5" w:rsidRDefault="004A1DF5">
      <w:pPr>
        <w:ind w:firstLineChars="200" w:firstLine="480"/>
      </w:pPr>
      <w:r>
        <w:rPr>
          <w:rFonts w:hint="eastAsia"/>
        </w:rPr>
        <w:t>4</w:t>
      </w:r>
      <w:r>
        <w:rPr>
          <w:rFonts w:hint="eastAsia"/>
        </w:rPr>
        <w:t>、验资户可以凭工商部门核发的“名称预先核准通知书”等有效文件作为开户证件，待正式核发营业执照等正式证件后，通过维护客户证件类型的方式将原来的临时证件维护成正式的证件类型。</w:t>
      </w:r>
    </w:p>
    <w:p w:rsidR="004A1DF5" w:rsidRDefault="004A1DF5">
      <w:pPr>
        <w:ind w:firstLineChars="200" w:firstLine="480"/>
      </w:pPr>
      <w:r>
        <w:rPr>
          <w:rFonts w:hint="eastAsia"/>
        </w:rPr>
        <w:t>5</w:t>
      </w:r>
      <w:r>
        <w:rPr>
          <w:rFonts w:hint="eastAsia"/>
        </w:rPr>
        <w:t>、外汇客户必须提供组织机构代码证书。用户在维护客户信息时，必须维护组织机构代码、组织机构类型，否则，无法开立外汇账户。</w:t>
      </w:r>
    </w:p>
    <w:p w:rsidR="004A1DF5" w:rsidRDefault="004A1DF5">
      <w:pPr>
        <w:ind w:firstLineChars="200" w:firstLine="480"/>
      </w:pPr>
      <w:r>
        <w:rPr>
          <w:rFonts w:hint="eastAsia"/>
        </w:rPr>
        <w:t>6</w:t>
      </w:r>
      <w:r>
        <w:rPr>
          <w:rFonts w:hint="eastAsia"/>
        </w:rPr>
        <w:t>、办理结售汇业务的客户，必须在“单位客户维护”中维护“老客户类型”，</w:t>
      </w:r>
      <w:r>
        <w:rPr>
          <w:rFonts w:hint="eastAsia"/>
        </w:rPr>
        <w:lastRenderedPageBreak/>
        <w:t>否则，办理该客户结售汇业务时会报错。</w:t>
      </w:r>
    </w:p>
    <w:p w:rsidR="004A1DF5" w:rsidRDefault="004A1DF5" w:rsidP="0004090F">
      <w:pPr>
        <w:pStyle w:val="6"/>
        <w:spacing w:line="360" w:lineRule="auto"/>
      </w:pPr>
      <w:r>
        <w:rPr>
          <w:rFonts w:hint="eastAsia"/>
        </w:rPr>
        <w:t>（五）操作步骤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用户选择操作客户管理－</w:t>
      </w:r>
      <w:r>
        <w:rPr>
          <w:rFonts w:hint="eastAsia"/>
        </w:rPr>
        <w:t>单位客户</w:t>
      </w:r>
      <w:r>
        <w:rPr>
          <w:rFonts w:ascii="宋体" w:hAnsi="宋体" w:hint="eastAsia"/>
        </w:rPr>
        <w:t>－</w:t>
      </w:r>
      <w:r>
        <w:rPr>
          <w:rFonts w:hint="eastAsia"/>
        </w:rPr>
        <w:t>开客户号</w:t>
      </w:r>
      <w:r>
        <w:rPr>
          <w:rFonts w:ascii="宋体" w:hAnsi="宋体" w:hint="eastAsia"/>
        </w:rPr>
        <w:t>或在“业务代码”栏输入</w:t>
      </w:r>
      <w:r>
        <w:rPr>
          <w:rFonts w:hint="eastAsia"/>
        </w:rPr>
        <w:t>1101</w:t>
      </w:r>
      <w:r>
        <w:rPr>
          <w:rFonts w:ascii="宋体" w:hAnsi="宋体" w:hint="eastAsia"/>
        </w:rPr>
        <w:t>进入。</w:t>
      </w:r>
    </w:p>
    <w:p w:rsidR="004A1DF5" w:rsidRDefault="004A1DF5">
      <w:pPr>
        <w:ind w:firstLineChars="200" w:firstLine="480"/>
      </w:pPr>
      <w:r>
        <w:rPr>
          <w:rFonts w:hint="eastAsia"/>
        </w:rPr>
        <w:t>2</w:t>
      </w:r>
      <w:r>
        <w:rPr>
          <w:rFonts w:hint="eastAsia"/>
        </w:rPr>
        <w:t>、根据开户资料录入单位客户注册信息，必输项要素（带有</w:t>
      </w:r>
      <w:r>
        <w:rPr>
          <w:rFonts w:hint="eastAsia"/>
        </w:rPr>
        <w:t>*</w:t>
      </w:r>
      <w:r>
        <w:rPr>
          <w:rFonts w:hint="eastAsia"/>
        </w:rPr>
        <w:t>标记）必须录入完整。</w:t>
      </w:r>
    </w:p>
    <w:p w:rsidR="004A1DF5" w:rsidRDefault="004A1DF5">
      <w:pPr>
        <w:ind w:firstLineChars="100" w:firstLine="240"/>
      </w:pPr>
      <w:r>
        <w:rPr>
          <w:rFonts w:hint="eastAsia"/>
        </w:rPr>
        <w:t>（</w:t>
      </w:r>
      <w:r>
        <w:rPr>
          <w:rFonts w:hint="eastAsia"/>
        </w:rPr>
        <w:t>1</w:t>
      </w:r>
      <w:r>
        <w:rPr>
          <w:rFonts w:hint="eastAsia"/>
        </w:rPr>
        <w:t>）根据开立单位性质选择是否同类标志，如是同业客户则继续选择“同业类型”和“同业子类型”。</w:t>
      </w:r>
    </w:p>
    <w:p w:rsidR="004A1DF5" w:rsidRDefault="004A1DF5">
      <w:pPr>
        <w:ind w:firstLineChars="100" w:firstLine="240"/>
      </w:pPr>
      <w:r>
        <w:rPr>
          <w:rFonts w:hint="eastAsia"/>
        </w:rPr>
        <w:t>（</w:t>
      </w:r>
      <w:r>
        <w:rPr>
          <w:rFonts w:hint="eastAsia"/>
        </w:rPr>
        <w:t>2</w:t>
      </w:r>
      <w:r>
        <w:rPr>
          <w:rFonts w:hint="eastAsia"/>
        </w:rPr>
        <w:t>）用户在录入单位基本资料后按回车，系统检索是否存在老客户或是黑名单客户，检查通过则允许录入更多开户信息。</w:t>
      </w:r>
    </w:p>
    <w:p w:rsidR="004A1DF5" w:rsidRDefault="004A1DF5">
      <w:pPr>
        <w:ind w:firstLineChars="200" w:firstLine="480"/>
      </w:pPr>
      <w:r>
        <w:rPr>
          <w:rFonts w:hint="eastAsia"/>
        </w:rPr>
        <w:t>3</w:t>
      </w:r>
      <w:r>
        <w:rPr>
          <w:rFonts w:hint="eastAsia"/>
        </w:rPr>
        <w:t>、如存在老客户确认或黑名单客户，则在授权通过后，系统展开录入界面，进行更多客户证件信息和扩展信息资料录入。</w:t>
      </w:r>
    </w:p>
    <w:p w:rsidR="004A1DF5" w:rsidRDefault="004A1DF5">
      <w:pPr>
        <w:ind w:firstLineChars="200" w:firstLine="480"/>
      </w:pPr>
      <w:r>
        <w:rPr>
          <w:rFonts w:hint="eastAsia"/>
        </w:rPr>
        <w:t>4</w:t>
      </w:r>
      <w:r>
        <w:rPr>
          <w:rFonts w:hint="eastAsia"/>
        </w:rPr>
        <w:t>、用户根据客户资料所提供的详细程度，和对客户的了解，可进一步录入客户的扩展信息：</w:t>
      </w:r>
    </w:p>
    <w:p w:rsidR="004A1DF5" w:rsidRDefault="004A1DF5">
      <w:pPr>
        <w:ind w:leftChars="150" w:left="960" w:hangingChars="250" w:hanging="600"/>
      </w:pPr>
      <w:r>
        <w:rPr>
          <w:rFonts w:hint="eastAsia"/>
        </w:rPr>
        <w:t>（</w:t>
      </w:r>
      <w:r>
        <w:rPr>
          <w:rFonts w:hint="eastAsia"/>
        </w:rPr>
        <w:t>1</w:t>
      </w:r>
      <w:r>
        <w:rPr>
          <w:rFonts w:hint="eastAsia"/>
        </w:rPr>
        <w:t>）企业单位的经济属性资料。</w:t>
      </w:r>
    </w:p>
    <w:p w:rsidR="004A1DF5" w:rsidRDefault="004A1DF5">
      <w:pPr>
        <w:ind w:leftChars="150" w:left="960" w:hangingChars="250" w:hanging="600"/>
      </w:pPr>
      <w:r>
        <w:rPr>
          <w:rFonts w:hint="eastAsia"/>
        </w:rPr>
        <w:t>（</w:t>
      </w:r>
      <w:r>
        <w:rPr>
          <w:rFonts w:hint="eastAsia"/>
        </w:rPr>
        <w:t>2</w:t>
      </w:r>
      <w:r>
        <w:rPr>
          <w:rFonts w:hint="eastAsia"/>
        </w:rPr>
        <w:t>）客户单位负责人和联系人、联系地址信息。</w:t>
      </w:r>
    </w:p>
    <w:p w:rsidR="004A1DF5" w:rsidRDefault="004A1DF5">
      <w:pPr>
        <w:ind w:leftChars="150" w:left="960" w:hangingChars="250" w:hanging="600"/>
      </w:pPr>
      <w:r>
        <w:rPr>
          <w:rFonts w:hint="eastAsia"/>
        </w:rPr>
        <w:t>（</w:t>
      </w:r>
      <w:r>
        <w:rPr>
          <w:rFonts w:hint="eastAsia"/>
        </w:rPr>
        <w:t>3</w:t>
      </w:r>
      <w:r>
        <w:rPr>
          <w:rFonts w:hint="eastAsia"/>
        </w:rPr>
        <w:t>）如客户为离岸客户必须要在此处选择“离岸标志”，系统默认值为在岸。</w:t>
      </w:r>
    </w:p>
    <w:p w:rsidR="004A1DF5" w:rsidRDefault="004A1DF5">
      <w:pPr>
        <w:ind w:leftChars="150" w:left="960" w:hangingChars="250" w:hanging="600"/>
      </w:pPr>
      <w:r>
        <w:rPr>
          <w:rFonts w:hint="eastAsia"/>
        </w:rPr>
        <w:t>（</w:t>
      </w:r>
      <w:r>
        <w:rPr>
          <w:rFonts w:hint="eastAsia"/>
        </w:rPr>
        <w:t>4</w:t>
      </w:r>
      <w:r>
        <w:rPr>
          <w:rFonts w:hint="eastAsia"/>
        </w:rPr>
        <w:t>）录入开户单位的推广员和客户经理信息等行内信息。</w:t>
      </w:r>
    </w:p>
    <w:p w:rsidR="004A1DF5" w:rsidRDefault="004A1DF5">
      <w:pPr>
        <w:ind w:firstLineChars="200" w:firstLine="480"/>
      </w:pPr>
      <w:r>
        <w:rPr>
          <w:rFonts w:hint="eastAsia"/>
        </w:rPr>
        <w:t>5</w:t>
      </w:r>
      <w:r>
        <w:rPr>
          <w:rFonts w:hint="eastAsia"/>
        </w:rPr>
        <w:t>、“确定（</w:t>
      </w:r>
      <w:r>
        <w:rPr>
          <w:rFonts w:hint="eastAsia"/>
        </w:rPr>
        <w:t>1</w:t>
      </w:r>
      <w:r>
        <w:rPr>
          <w:rFonts w:hint="eastAsia"/>
        </w:rPr>
        <w:t>）”后开户成功，产生</w:t>
      </w:r>
      <w:r>
        <w:rPr>
          <w:rFonts w:hint="eastAsia"/>
        </w:rPr>
        <w:t>10</w:t>
      </w:r>
      <w:r>
        <w:rPr>
          <w:rFonts w:hint="eastAsia"/>
        </w:rPr>
        <w:t>位客户号。</w:t>
      </w:r>
    </w:p>
    <w:p w:rsidR="004A1DF5" w:rsidRDefault="004A1DF5" w:rsidP="0004090F">
      <w:pPr>
        <w:pStyle w:val="5"/>
      </w:pPr>
      <w:r>
        <w:rPr>
          <w:rFonts w:hint="eastAsia"/>
        </w:rPr>
        <w:t>二、开立单位临时客户（业务代码</w:t>
      </w:r>
      <w:r>
        <w:rPr>
          <w:rFonts w:hint="eastAsia"/>
        </w:rPr>
        <w:t>1111</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本功能为那些尚未在我行开立正式银行结算账户，但与我行又有着直接或间接业务往来的单位建立一个临时客户号，起到客户统计、管理的功能。如未在我行开户的信用证收益人或客户的关联方关系人，代收代付业务中未在我行开户的合作方等等。</w:t>
      </w:r>
    </w:p>
    <w:p w:rsidR="004A1DF5" w:rsidRDefault="004A1DF5" w:rsidP="0004090F">
      <w:pPr>
        <w:pStyle w:val="6"/>
        <w:spacing w:line="360" w:lineRule="auto"/>
      </w:pPr>
      <w:r>
        <w:rPr>
          <w:rFonts w:hint="eastAsia"/>
        </w:rPr>
        <w:t>（二）风险提示</w:t>
      </w:r>
    </w:p>
    <w:p w:rsidR="004A1DF5" w:rsidRDefault="004A1DF5">
      <w:pPr>
        <w:ind w:firstLine="437"/>
      </w:pPr>
      <w:r>
        <w:rPr>
          <w:rFonts w:hint="eastAsia"/>
        </w:rPr>
        <w:t>1</w:t>
      </w:r>
      <w:r>
        <w:rPr>
          <w:rFonts w:hint="eastAsia"/>
        </w:rPr>
        <w:t>、这里所说的“单位临时客户”不是“人民币银行结算账户办法”中所指</w:t>
      </w:r>
      <w:r>
        <w:rPr>
          <w:rFonts w:hint="eastAsia"/>
        </w:rPr>
        <w:lastRenderedPageBreak/>
        <w:t>的存款人因临时需要并在规定期限内使用而开立的银行结算账户。</w:t>
      </w:r>
    </w:p>
    <w:p w:rsidR="004A1DF5" w:rsidRDefault="004A1DF5">
      <w:pPr>
        <w:ind w:firstLine="437"/>
      </w:pPr>
      <w:r>
        <w:rPr>
          <w:rFonts w:hint="eastAsia"/>
        </w:rPr>
        <w:t>2</w:t>
      </w:r>
      <w:r>
        <w:rPr>
          <w:rFonts w:hint="eastAsia"/>
        </w:rPr>
        <w:t>、不得以临时客户号为客户开立户口。</w:t>
      </w:r>
    </w:p>
    <w:p w:rsidR="004A1DF5" w:rsidRDefault="004A1DF5">
      <w:pPr>
        <w:ind w:firstLine="437"/>
      </w:pPr>
      <w:r>
        <w:rPr>
          <w:rFonts w:hint="eastAsia"/>
        </w:rPr>
        <w:t>3</w:t>
      </w:r>
      <w:r>
        <w:rPr>
          <w:rFonts w:hint="eastAsia"/>
        </w:rPr>
        <w:t>、临时客户号一经开立便不允许进行删除，但可以进行维护。</w:t>
      </w:r>
    </w:p>
    <w:p w:rsidR="004A1DF5" w:rsidRDefault="004A1DF5" w:rsidP="0004090F">
      <w:pPr>
        <w:pStyle w:val="6"/>
        <w:spacing w:line="360" w:lineRule="auto"/>
      </w:pPr>
      <w:r>
        <w:rPr>
          <w:rFonts w:hint="eastAsia"/>
        </w:rPr>
        <w:t>（三）操作步骤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用户选择操作客户管理－</w:t>
      </w:r>
      <w:r>
        <w:rPr>
          <w:rFonts w:hint="eastAsia"/>
        </w:rPr>
        <w:t>单位客户</w:t>
      </w:r>
      <w:r>
        <w:rPr>
          <w:rFonts w:ascii="宋体" w:hAnsi="宋体" w:hint="eastAsia"/>
        </w:rPr>
        <w:t>－</w:t>
      </w:r>
      <w:r>
        <w:rPr>
          <w:rFonts w:hint="eastAsia"/>
        </w:rPr>
        <w:t>临时客户开户</w:t>
      </w:r>
      <w:r>
        <w:rPr>
          <w:rFonts w:ascii="宋体" w:hAnsi="宋体" w:hint="eastAsia"/>
        </w:rPr>
        <w:t>或在“业务代码”栏输入“</w:t>
      </w:r>
      <w:r>
        <w:rPr>
          <w:rFonts w:hint="eastAsia"/>
        </w:rPr>
        <w:t>1111</w:t>
      </w:r>
      <w:r>
        <w:rPr>
          <w:rFonts w:ascii="宋体" w:hAnsi="宋体" w:hint="eastAsia"/>
        </w:rPr>
        <w:t>”进入。</w:t>
      </w:r>
    </w:p>
    <w:p w:rsidR="004A1DF5" w:rsidRDefault="004A1DF5">
      <w:pPr>
        <w:ind w:firstLineChars="200" w:firstLine="480"/>
        <w:rPr>
          <w:rFonts w:ascii="宋体" w:hAnsi="宋体"/>
        </w:rPr>
      </w:pPr>
      <w:r>
        <w:rPr>
          <w:rFonts w:hint="eastAsia"/>
        </w:rPr>
        <w:t>2</w:t>
      </w:r>
      <w:r>
        <w:rPr>
          <w:rFonts w:hint="eastAsia"/>
        </w:rPr>
        <w:t>、录入单位</w:t>
      </w:r>
      <w:r>
        <w:rPr>
          <w:rFonts w:ascii="宋体" w:hAnsi="宋体" w:hint="eastAsia"/>
        </w:rPr>
        <w:t>客户的注册名称。</w:t>
      </w:r>
    </w:p>
    <w:p w:rsidR="004A1DF5" w:rsidRDefault="004A1DF5">
      <w:pPr>
        <w:ind w:firstLineChars="200" w:firstLine="480"/>
        <w:rPr>
          <w:rFonts w:ascii="宋体" w:hAnsi="宋体"/>
        </w:rPr>
      </w:pPr>
      <w:r>
        <w:rPr>
          <w:rFonts w:ascii="宋体" w:hAnsi="宋体" w:hint="eastAsia"/>
        </w:rPr>
        <w:t>3、根据客户资料的具体情况录入其英文名称或外国公司的中文名称。</w:t>
      </w:r>
    </w:p>
    <w:p w:rsidR="004A1DF5" w:rsidRDefault="004A1DF5">
      <w:pPr>
        <w:ind w:firstLineChars="200" w:firstLine="480"/>
      </w:pPr>
      <w:r>
        <w:rPr>
          <w:rFonts w:ascii="宋体" w:hAnsi="宋体" w:hint="eastAsia"/>
        </w:rPr>
        <w:t>4、需要录入</w:t>
      </w:r>
      <w:r>
        <w:rPr>
          <w:rFonts w:hint="eastAsia"/>
        </w:rPr>
        <w:t>更多客户信息，可在客户维护功能中录入。</w:t>
      </w:r>
    </w:p>
    <w:p w:rsidR="004A1DF5" w:rsidRDefault="004A1DF5">
      <w:pPr>
        <w:ind w:firstLineChars="200" w:firstLine="480"/>
      </w:pPr>
      <w:r>
        <w:rPr>
          <w:rFonts w:hint="eastAsia"/>
        </w:rPr>
        <w:t>5</w:t>
      </w:r>
      <w:r>
        <w:rPr>
          <w:rFonts w:hint="eastAsia"/>
        </w:rPr>
        <w:t>、选择“确定（</w:t>
      </w:r>
      <w:r>
        <w:rPr>
          <w:rFonts w:hint="eastAsia"/>
        </w:rPr>
        <w:t>1</w:t>
      </w:r>
      <w:r>
        <w:rPr>
          <w:rFonts w:hint="eastAsia"/>
        </w:rPr>
        <w:t>）”按钮，开户成功，系统产生以“</w:t>
      </w:r>
      <w:r>
        <w:rPr>
          <w:rFonts w:hint="eastAsia"/>
        </w:rPr>
        <w:t>999</w:t>
      </w:r>
      <w:r>
        <w:rPr>
          <w:rFonts w:hint="eastAsia"/>
        </w:rPr>
        <w:t>”开头的</w:t>
      </w:r>
      <w:r>
        <w:rPr>
          <w:rFonts w:hint="eastAsia"/>
        </w:rPr>
        <w:t>10</w:t>
      </w:r>
      <w:r>
        <w:rPr>
          <w:rFonts w:hint="eastAsia"/>
        </w:rPr>
        <w:t>位客户号。</w:t>
      </w:r>
    </w:p>
    <w:p w:rsidR="004A1DF5" w:rsidRDefault="004A1DF5" w:rsidP="0004090F">
      <w:pPr>
        <w:pStyle w:val="5"/>
      </w:pPr>
      <w:r>
        <w:rPr>
          <w:rFonts w:hint="eastAsia"/>
        </w:rPr>
        <w:t>三、单位客户查询（业务代码</w:t>
      </w:r>
      <w:r>
        <w:rPr>
          <w:rFonts w:hint="eastAsia"/>
        </w:rPr>
        <w:t>1108</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该功能实现对单位客户资料信息的查询。查询可以查询用户所属分行为索引直接选择查询按钮进行查询，也可以行内信息：客户号、客户经理用户号、客户的户口号。客户信息：客户姓名（支持模糊查询）、客户证件类型及号码作为查询索引。</w:t>
      </w:r>
    </w:p>
    <w:p w:rsidR="004A1DF5" w:rsidRDefault="004A1DF5">
      <w:pPr>
        <w:ind w:firstLineChars="200" w:firstLine="480"/>
      </w:pPr>
      <w:r>
        <w:rPr>
          <w:rFonts w:hint="eastAsia"/>
        </w:rPr>
        <w:t>日志查询：该功能将用户对客户资料的查询、维护进行实时记录，供用户进行监督管理使用。</w:t>
      </w:r>
    </w:p>
    <w:p w:rsidR="004A1DF5" w:rsidRDefault="004A1DF5" w:rsidP="0004090F">
      <w:pPr>
        <w:pStyle w:val="6"/>
        <w:spacing w:line="360" w:lineRule="auto"/>
      </w:pPr>
      <w:r>
        <w:rPr>
          <w:rFonts w:hint="eastAsia"/>
        </w:rPr>
        <w:t>（二）术语解释及参数说明</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55"/>
        <w:gridCol w:w="6285"/>
      </w:tblGrid>
      <w:tr w:rsidR="004A1DF5">
        <w:trPr>
          <w:trHeight w:val="281"/>
        </w:trPr>
        <w:tc>
          <w:tcPr>
            <w:tcW w:w="1455" w:type="dxa"/>
          </w:tcPr>
          <w:p w:rsidR="004A1DF5" w:rsidRDefault="004A1DF5">
            <w:pPr>
              <w:rPr>
                <w:rFonts w:ascii="宋体" w:hAnsi="宋体"/>
                <w:sz w:val="21"/>
              </w:rPr>
            </w:pPr>
            <w:r>
              <w:rPr>
                <w:rFonts w:ascii="宋体" w:hAnsi="宋体" w:hint="eastAsia"/>
                <w:sz w:val="21"/>
              </w:rPr>
              <w:t>老客户类型</w:t>
            </w:r>
          </w:p>
        </w:tc>
        <w:tc>
          <w:tcPr>
            <w:tcW w:w="6285" w:type="dxa"/>
          </w:tcPr>
          <w:p w:rsidR="004A1DF5" w:rsidRDefault="004A1DF5">
            <w:pPr>
              <w:rPr>
                <w:rFonts w:ascii="宋体" w:hAnsi="宋体"/>
                <w:sz w:val="21"/>
              </w:rPr>
            </w:pPr>
            <w:r>
              <w:rPr>
                <w:rFonts w:ascii="宋体" w:hAnsi="宋体" w:hint="eastAsia"/>
                <w:sz w:val="21"/>
              </w:rPr>
              <w:t>AS400系统中CLTP参数</w:t>
            </w:r>
          </w:p>
        </w:tc>
      </w:tr>
    </w:tbl>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参见本章第一节　三“个人客户查询”说明</w:t>
      </w:r>
    </w:p>
    <w:p w:rsidR="004A1DF5" w:rsidRDefault="004A1DF5" w:rsidP="0004090F">
      <w:pPr>
        <w:pStyle w:val="6"/>
        <w:spacing w:line="360" w:lineRule="auto"/>
      </w:pPr>
      <w:r>
        <w:rPr>
          <w:rFonts w:hint="eastAsia"/>
        </w:rPr>
        <w:t>（四）操作步骤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用户选择操作客户管理－</w:t>
      </w:r>
      <w:r>
        <w:rPr>
          <w:rFonts w:hint="eastAsia"/>
        </w:rPr>
        <w:t>单位客户</w:t>
      </w:r>
      <w:r>
        <w:rPr>
          <w:rFonts w:ascii="宋体" w:hAnsi="宋体" w:hint="eastAsia"/>
        </w:rPr>
        <w:t>－</w:t>
      </w:r>
      <w:r>
        <w:rPr>
          <w:rFonts w:hint="eastAsia"/>
        </w:rPr>
        <w:t>单位客户查询</w:t>
      </w:r>
      <w:r>
        <w:rPr>
          <w:rFonts w:ascii="宋体" w:hAnsi="宋体" w:hint="eastAsia"/>
        </w:rPr>
        <w:t>或在“业务代码”栏</w:t>
      </w:r>
      <w:r>
        <w:rPr>
          <w:rFonts w:ascii="宋体" w:hAnsi="宋体" w:hint="eastAsia"/>
        </w:rPr>
        <w:lastRenderedPageBreak/>
        <w:t>输入“</w:t>
      </w:r>
      <w:r>
        <w:rPr>
          <w:rFonts w:hint="eastAsia"/>
        </w:rPr>
        <w:t>1108</w:t>
      </w:r>
      <w:r>
        <w:rPr>
          <w:rFonts w:ascii="宋体" w:hAnsi="宋体" w:hint="eastAsia"/>
        </w:rPr>
        <w:t>”进入。</w:t>
      </w:r>
    </w:p>
    <w:p w:rsidR="004A1DF5" w:rsidRDefault="004A1DF5">
      <w:pPr>
        <w:ind w:firstLineChars="200" w:firstLine="480"/>
      </w:pPr>
      <w:r>
        <w:rPr>
          <w:rFonts w:hint="eastAsia"/>
        </w:rPr>
        <w:t>2</w:t>
      </w:r>
      <w:r>
        <w:rPr>
          <w:rFonts w:hint="eastAsia"/>
        </w:rPr>
        <w:t>、用户根据已有的客户索引资料选择查询方式或直接选择“查询”按钮进行模糊查询。在不输入任何索引值的情况下查询，系统展现用户所在分行和机构下的全部单位客户。</w:t>
      </w:r>
    </w:p>
    <w:p w:rsidR="00127679" w:rsidRDefault="00127679" w:rsidP="0004090F">
      <w:pPr>
        <w:pStyle w:val="5"/>
      </w:pPr>
      <w:bookmarkStart w:id="36" w:name="_Toc182971435"/>
      <w:r>
        <w:rPr>
          <w:rFonts w:hint="eastAsia"/>
        </w:rPr>
        <w:t>四、单位客户维护（业务代码</w:t>
      </w:r>
      <w:r>
        <w:rPr>
          <w:rFonts w:hint="eastAsia"/>
        </w:rPr>
        <w:t>1109</w:t>
      </w:r>
      <w:r>
        <w:rPr>
          <w:rFonts w:hint="eastAsia"/>
        </w:rPr>
        <w:t>）</w:t>
      </w:r>
      <w:bookmarkEnd w:id="36"/>
    </w:p>
    <w:p w:rsidR="00127679" w:rsidRDefault="00127679" w:rsidP="0004090F">
      <w:pPr>
        <w:pStyle w:val="6"/>
        <w:spacing w:line="360" w:lineRule="auto"/>
      </w:pPr>
      <w:r>
        <w:rPr>
          <w:rFonts w:hint="eastAsia"/>
        </w:rPr>
        <w:t>（一）功能介绍</w:t>
      </w:r>
    </w:p>
    <w:p w:rsidR="00127679" w:rsidRDefault="00127679" w:rsidP="00127679">
      <w:pPr>
        <w:pStyle w:val="a5"/>
        <w:ind w:firstLine="480"/>
      </w:pPr>
      <w:r>
        <w:rPr>
          <w:rFonts w:hint="eastAsia"/>
        </w:rPr>
        <w:t>该功能实现对单位客户资料（含临时单位客户）的增加、修改、删除，以达到对单位客户资料进行管理的目的。</w:t>
      </w:r>
    </w:p>
    <w:p w:rsidR="00127679" w:rsidRDefault="00127679" w:rsidP="0004090F">
      <w:pPr>
        <w:pStyle w:val="6"/>
        <w:spacing w:line="360" w:lineRule="auto"/>
      </w:pPr>
      <w:r>
        <w:rPr>
          <w:rFonts w:hint="eastAsia"/>
        </w:rPr>
        <w:t>（二）风险提示</w:t>
      </w:r>
    </w:p>
    <w:p w:rsidR="00127679" w:rsidRDefault="00127679" w:rsidP="00127679">
      <w:pPr>
        <w:ind w:firstLineChars="200" w:firstLine="480"/>
        <w:rPr>
          <w:rFonts w:ascii="宋体" w:hAnsi="宋体"/>
        </w:rPr>
      </w:pPr>
      <w:r>
        <w:rPr>
          <w:rFonts w:ascii="宋体" w:hAnsi="宋体" w:hint="eastAsia"/>
        </w:rPr>
        <w:t>1、维护客户的核算组织形式后，如该客户下已经开立户口（账户），则应同步修改户口（账户）的核算组织形式和核算种类。</w:t>
      </w:r>
    </w:p>
    <w:p w:rsidR="00127679" w:rsidRDefault="00127679" w:rsidP="00127679">
      <w:pPr>
        <w:ind w:firstLineChars="200" w:firstLine="480"/>
      </w:pPr>
      <w:r>
        <w:rPr>
          <w:rFonts w:ascii="宋体" w:hAnsi="宋体" w:hint="eastAsia"/>
          <w:kern w:val="0"/>
          <w:szCs w:val="18"/>
        </w:rPr>
        <w:t>2</w:t>
      </w:r>
      <w:r>
        <w:rPr>
          <w:rFonts w:ascii="宋体" w:hAnsi="宋体" w:hint="eastAsia"/>
          <w:kern w:val="0"/>
          <w:szCs w:val="18"/>
          <w:lang w:val="zh-CN"/>
        </w:rPr>
        <w:t>、单位客户维护：客户名称维护更改后，户口名称不随之同步修改，若需要维护户口名称必须使用户口综合维护功能。</w:t>
      </w:r>
    </w:p>
    <w:p w:rsidR="00127679" w:rsidRDefault="00127679" w:rsidP="0004090F">
      <w:pPr>
        <w:pStyle w:val="6"/>
        <w:spacing w:line="360" w:lineRule="auto"/>
      </w:pPr>
      <w:r>
        <w:rPr>
          <w:rFonts w:hint="eastAsia"/>
        </w:rPr>
        <w:t>（三）操作要点</w:t>
      </w:r>
    </w:p>
    <w:p w:rsidR="00127679" w:rsidRDefault="00127679" w:rsidP="00127679">
      <w:pPr>
        <w:ind w:firstLine="540"/>
      </w:pPr>
      <w:r>
        <w:rPr>
          <w:rFonts w:hint="eastAsia"/>
        </w:rPr>
        <w:t>1</w:t>
      </w:r>
      <w:r>
        <w:rPr>
          <w:rFonts w:hint="eastAsia"/>
        </w:rPr>
        <w:t>、对客户资料的维护既可以直接在“维护”菜单中进行操作，也可以通过“查询”功能进入维护界面。</w:t>
      </w:r>
    </w:p>
    <w:p w:rsidR="00127679" w:rsidRDefault="00127679" w:rsidP="00127679">
      <w:pPr>
        <w:ind w:firstLine="540"/>
      </w:pPr>
      <w:r>
        <w:rPr>
          <w:rFonts w:hint="eastAsia"/>
        </w:rPr>
        <w:t>2</w:t>
      </w:r>
      <w:r>
        <w:rPr>
          <w:rFonts w:hint="eastAsia"/>
        </w:rPr>
        <w:t>、通讯资料的增加，每一种“联系类别”只能保留一条记录。</w:t>
      </w:r>
    </w:p>
    <w:p w:rsidR="00127679" w:rsidRDefault="00127679" w:rsidP="00127679">
      <w:pPr>
        <w:ind w:firstLine="540"/>
      </w:pPr>
      <w:r>
        <w:rPr>
          <w:rFonts w:hint="eastAsia"/>
        </w:rPr>
        <w:t>3</w:t>
      </w:r>
      <w:r>
        <w:rPr>
          <w:rFonts w:hint="eastAsia"/>
        </w:rPr>
        <w:t>、客户的管理分行和管理部门变更时，必须由客户现在的管理部门用户发起，并经过授权方能生效。</w:t>
      </w:r>
    </w:p>
    <w:p w:rsidR="00127679" w:rsidRDefault="00127679" w:rsidP="00127679">
      <w:pPr>
        <w:ind w:firstLine="540"/>
      </w:pPr>
      <w:r>
        <w:rPr>
          <w:rFonts w:hint="eastAsia"/>
        </w:rPr>
        <w:t>4</w:t>
      </w:r>
      <w:r>
        <w:rPr>
          <w:rFonts w:hint="eastAsia"/>
        </w:rPr>
        <w:t>、系统对像客户证件、地址、通讯方式等可能存有多条记录客户资料的增加是开放式的，即不做权限的控制。</w:t>
      </w:r>
    </w:p>
    <w:p w:rsidR="00127679" w:rsidRDefault="00127679" w:rsidP="00127679">
      <w:pPr>
        <w:autoSpaceDE w:val="0"/>
        <w:autoSpaceDN w:val="0"/>
        <w:adjustRightInd w:val="0"/>
        <w:ind w:leftChars="95" w:left="228" w:firstLineChars="162" w:firstLine="389"/>
        <w:rPr>
          <w:rFonts w:ascii="宋体"/>
          <w:szCs w:val="21"/>
        </w:rPr>
      </w:pPr>
      <w:r>
        <w:rPr>
          <w:rFonts w:hint="eastAsia"/>
        </w:rPr>
        <w:t>5</w:t>
      </w:r>
      <w:r>
        <w:rPr>
          <w:rFonts w:hint="eastAsia"/>
        </w:rPr>
        <w:t>、</w:t>
      </w:r>
      <w:r>
        <w:rPr>
          <w:rFonts w:ascii="宋体" w:hint="eastAsia"/>
          <w:szCs w:val="21"/>
        </w:rPr>
        <w:t>维护功能增加</w:t>
      </w:r>
      <w:r>
        <w:rPr>
          <w:rFonts w:ascii="宋体"/>
          <w:szCs w:val="21"/>
        </w:rPr>
        <w:t>“</w:t>
      </w:r>
      <w:r>
        <w:rPr>
          <w:rFonts w:ascii="宋体" w:hint="eastAsia"/>
          <w:szCs w:val="21"/>
        </w:rPr>
        <w:t>综合维护</w:t>
      </w:r>
      <w:r>
        <w:rPr>
          <w:rFonts w:ascii="宋体"/>
          <w:szCs w:val="21"/>
        </w:rPr>
        <w:t>”</w:t>
      </w:r>
      <w:r>
        <w:rPr>
          <w:rFonts w:ascii="宋体" w:hint="eastAsia"/>
          <w:szCs w:val="21"/>
        </w:rPr>
        <w:t>按钮，通过综合维护可以满足以下业务需要：</w:t>
      </w:r>
    </w:p>
    <w:p w:rsidR="00127679" w:rsidRDefault="00127679" w:rsidP="00127679">
      <w:pPr>
        <w:numPr>
          <w:ilvl w:val="2"/>
          <w:numId w:val="526"/>
        </w:numPr>
        <w:tabs>
          <w:tab w:val="left" w:pos="360"/>
        </w:tabs>
        <w:autoSpaceDE w:val="0"/>
        <w:autoSpaceDN w:val="0"/>
        <w:adjustRightInd w:val="0"/>
        <w:rPr>
          <w:rFonts w:ascii="宋体"/>
          <w:szCs w:val="21"/>
        </w:rPr>
      </w:pPr>
      <w:r>
        <w:rPr>
          <w:rFonts w:ascii="宋体" w:hint="eastAsia"/>
          <w:szCs w:val="21"/>
        </w:rPr>
        <w:t>对于客户资料中</w:t>
      </w:r>
      <w:r>
        <w:rPr>
          <w:rFonts w:ascii="宋体"/>
          <w:szCs w:val="21"/>
        </w:rPr>
        <w:t>“</w:t>
      </w:r>
      <w:r>
        <w:rPr>
          <w:rFonts w:ascii="宋体" w:hint="eastAsia"/>
          <w:szCs w:val="21"/>
        </w:rPr>
        <w:t>基本资料</w:t>
      </w:r>
      <w:r>
        <w:rPr>
          <w:rFonts w:ascii="宋体"/>
          <w:szCs w:val="21"/>
        </w:rPr>
        <w:t>”</w:t>
      </w:r>
      <w:r>
        <w:rPr>
          <w:rFonts w:ascii="宋体" w:hint="eastAsia"/>
          <w:szCs w:val="21"/>
        </w:rPr>
        <w:t>的各选项卡内容可一次性维护、提交；</w:t>
      </w:r>
    </w:p>
    <w:p w:rsidR="00127679" w:rsidRDefault="00127679" w:rsidP="00127679">
      <w:pPr>
        <w:numPr>
          <w:ilvl w:val="2"/>
          <w:numId w:val="526"/>
        </w:numPr>
        <w:autoSpaceDE w:val="0"/>
        <w:autoSpaceDN w:val="0"/>
        <w:adjustRightInd w:val="0"/>
        <w:rPr>
          <w:rFonts w:ascii="宋体"/>
          <w:szCs w:val="21"/>
        </w:rPr>
      </w:pPr>
      <w:r>
        <w:rPr>
          <w:rFonts w:ascii="宋体" w:hint="eastAsia"/>
          <w:szCs w:val="21"/>
        </w:rPr>
        <w:t>对于维护成功后的打印内容，系统汇总一次打印回单；</w:t>
      </w:r>
    </w:p>
    <w:p w:rsidR="00127679" w:rsidRDefault="00127679" w:rsidP="00127679">
      <w:pPr>
        <w:numPr>
          <w:ilvl w:val="2"/>
          <w:numId w:val="526"/>
        </w:numPr>
        <w:autoSpaceDE w:val="0"/>
        <w:autoSpaceDN w:val="0"/>
        <w:adjustRightInd w:val="0"/>
        <w:jc w:val="left"/>
        <w:rPr>
          <w:rFonts w:ascii="宋体"/>
          <w:szCs w:val="21"/>
        </w:rPr>
      </w:pPr>
      <w:r>
        <w:rPr>
          <w:rFonts w:ascii="宋体" w:hint="eastAsia"/>
          <w:szCs w:val="21"/>
        </w:rPr>
        <w:t>对一次性提交的维护操作，柜员日结计算为一笔。</w:t>
      </w:r>
    </w:p>
    <w:p w:rsidR="00127679" w:rsidRDefault="00127679" w:rsidP="00127679">
      <w:pPr>
        <w:ind w:firstLine="540"/>
      </w:pPr>
    </w:p>
    <w:p w:rsidR="00127679" w:rsidRDefault="00127679" w:rsidP="0004090F">
      <w:pPr>
        <w:pStyle w:val="6"/>
        <w:spacing w:line="360" w:lineRule="auto"/>
      </w:pPr>
      <w:r>
        <w:rPr>
          <w:rFonts w:hint="eastAsia"/>
        </w:rPr>
        <w:lastRenderedPageBreak/>
        <w:t>（四）操作步骤</w:t>
      </w:r>
    </w:p>
    <w:p w:rsidR="00127679" w:rsidRDefault="00127679" w:rsidP="00127679">
      <w:pPr>
        <w:ind w:firstLineChars="200" w:firstLine="480"/>
      </w:pPr>
      <w:r>
        <w:rPr>
          <w:rFonts w:hint="eastAsia"/>
        </w:rPr>
        <w:t>1</w:t>
      </w:r>
      <w:r>
        <w:rPr>
          <w:rFonts w:hint="eastAsia"/>
        </w:rPr>
        <w:t>、</w:t>
      </w:r>
      <w:r>
        <w:rPr>
          <w:rFonts w:ascii="宋体" w:hAnsi="宋体" w:hint="eastAsia"/>
        </w:rPr>
        <w:t>用户选择操作客户管理－</w:t>
      </w:r>
      <w:r>
        <w:rPr>
          <w:rFonts w:hint="eastAsia"/>
        </w:rPr>
        <w:t>单位客户</w:t>
      </w:r>
      <w:r>
        <w:rPr>
          <w:rFonts w:ascii="宋体" w:hAnsi="宋体" w:hint="eastAsia"/>
        </w:rPr>
        <w:t>－</w:t>
      </w:r>
      <w:r>
        <w:rPr>
          <w:rFonts w:hint="eastAsia"/>
        </w:rPr>
        <w:t>单位客户维护，</w:t>
      </w:r>
      <w:r>
        <w:rPr>
          <w:rFonts w:ascii="宋体" w:hAnsi="宋体" w:hint="eastAsia"/>
        </w:rPr>
        <w:t>在“业务代码”栏输入</w:t>
      </w:r>
      <w:r>
        <w:rPr>
          <w:rFonts w:hint="eastAsia"/>
        </w:rPr>
        <w:t>1109</w:t>
      </w:r>
      <w:r>
        <w:rPr>
          <w:rFonts w:ascii="宋体" w:hAnsi="宋体" w:hint="eastAsia"/>
        </w:rPr>
        <w:t>进入，</w:t>
      </w:r>
      <w:r>
        <w:rPr>
          <w:rFonts w:hint="eastAsia"/>
        </w:rPr>
        <w:t>也可使用客户查询（</w:t>
      </w:r>
      <w:r>
        <w:rPr>
          <w:rFonts w:ascii="宋体" w:hAnsi="宋体" w:hint="eastAsia"/>
        </w:rPr>
        <w:t>业务代码</w:t>
      </w:r>
      <w:r>
        <w:rPr>
          <w:rFonts w:hint="eastAsia"/>
        </w:rPr>
        <w:t>1108</w:t>
      </w:r>
      <w:r>
        <w:rPr>
          <w:rFonts w:hint="eastAsia"/>
        </w:rPr>
        <w:t>）进入维护界面。</w:t>
      </w:r>
    </w:p>
    <w:p w:rsidR="00127679" w:rsidRDefault="00127679" w:rsidP="00127679">
      <w:pPr>
        <w:ind w:firstLineChars="200" w:firstLine="480"/>
        <w:jc w:val="left"/>
      </w:pPr>
      <w:r>
        <w:rPr>
          <w:rFonts w:hint="eastAsia"/>
        </w:rPr>
        <w:t xml:space="preserve"> </w:t>
      </w:r>
      <w:r>
        <w:rPr>
          <w:rFonts w:hint="eastAsia"/>
        </w:rPr>
        <w:t>（</w:t>
      </w:r>
      <w:r>
        <w:rPr>
          <w:rFonts w:hint="eastAsia"/>
        </w:rPr>
        <w:t>1</w:t>
      </w:r>
      <w:r>
        <w:rPr>
          <w:rFonts w:hint="eastAsia"/>
        </w:rPr>
        <w:t>）通过“维护”模块（</w:t>
      </w:r>
      <w:r>
        <w:rPr>
          <w:rFonts w:ascii="宋体" w:hAnsi="宋体" w:hint="eastAsia"/>
        </w:rPr>
        <w:t>业务</w:t>
      </w:r>
      <w:r>
        <w:rPr>
          <w:rFonts w:hint="eastAsia"/>
        </w:rPr>
        <w:t>代码</w:t>
      </w:r>
      <w:r>
        <w:rPr>
          <w:rFonts w:hint="eastAsia"/>
        </w:rPr>
        <w:t>1109</w:t>
      </w:r>
      <w:r>
        <w:rPr>
          <w:rFonts w:hint="eastAsia"/>
        </w:rPr>
        <w:t>）进行客户维护，录入索引查询条件后可精确查找客户，直接进入客户详细资料查询界面。</w:t>
      </w:r>
    </w:p>
    <w:p w:rsidR="00127679" w:rsidRDefault="00127679" w:rsidP="00127679">
      <w:pPr>
        <w:ind w:firstLineChars="200" w:firstLine="480"/>
      </w:pPr>
      <w:r>
        <w:rPr>
          <w:rFonts w:hint="eastAsia"/>
        </w:rPr>
        <w:t>2</w:t>
      </w:r>
      <w:r>
        <w:rPr>
          <w:rFonts w:hint="eastAsia"/>
        </w:rPr>
        <w:t>、维护企业成员信息，柜员点击“企业成员”选项卡，系统将展示已录入资料的企业成员列表，双击记录条后系统列示企业成员详细信息，增加企业成员信息时，点击“修改</w:t>
      </w:r>
      <w:r>
        <w:rPr>
          <w:rFonts w:hint="eastAsia"/>
        </w:rPr>
        <w:t>3</w:t>
      </w:r>
      <w:r>
        <w:rPr>
          <w:rFonts w:hint="eastAsia"/>
        </w:rPr>
        <w:t>”按钮，再选择“增加”，系统会弹出增加界面，用户可根据所获得企业成员信息按照界面提示进行录入。录入企业成员的证件信息后，如该成员已在我行开立个人客户号，系统将自动进行关联，并将其个人客户号显示在“成员客户号”栏。</w:t>
      </w:r>
    </w:p>
    <w:p w:rsidR="00127679" w:rsidRDefault="00127679" w:rsidP="00127679">
      <w:pPr>
        <w:ind w:firstLineChars="200" w:firstLine="480"/>
      </w:pPr>
      <w:r>
        <w:rPr>
          <w:rFonts w:hint="eastAsia"/>
        </w:rPr>
        <w:t>3</w:t>
      </w:r>
      <w:r>
        <w:rPr>
          <w:rFonts w:hint="eastAsia"/>
        </w:rPr>
        <w:t>、其他步骤同第二章第一节四、</w:t>
      </w:r>
      <w:hyperlink w:anchor="_四、个人客户维护（业务代码1009）" w:history="1">
        <w:r>
          <w:rPr>
            <w:rStyle w:val="a3"/>
            <w:rFonts w:hint="eastAsia"/>
          </w:rPr>
          <w:t>个人客户维护</w:t>
        </w:r>
      </w:hyperlink>
      <w:r>
        <w:rPr>
          <w:rFonts w:hint="eastAsia"/>
        </w:rPr>
        <w:t>。</w:t>
      </w:r>
    </w:p>
    <w:p w:rsidR="00127679" w:rsidRDefault="00127679" w:rsidP="00127679">
      <w:pPr>
        <w:ind w:firstLineChars="200" w:firstLine="480"/>
      </w:pPr>
      <w:r>
        <w:rPr>
          <w:rFonts w:hint="eastAsia"/>
        </w:rPr>
        <w:t>4</w:t>
      </w:r>
      <w:r>
        <w:rPr>
          <w:rFonts w:hint="eastAsia"/>
        </w:rPr>
        <w:t>、打印。客户的名称资料、证件资料、地址资料、通讯资料、行内信息的增加和修改，将打印“特殊业务申请书”，作为日结单据。系统根据维护内容区分是否打印单据。维护后不打印单据的业务，不参与单据检查。</w:t>
      </w:r>
    </w:p>
    <w:p w:rsidR="00127679" w:rsidRDefault="00127679" w:rsidP="00127679">
      <w:pPr>
        <w:ind w:firstLineChars="200" w:firstLine="480"/>
      </w:pPr>
      <w:r>
        <w:rPr>
          <w:rFonts w:hint="eastAsia"/>
        </w:rPr>
        <w:t xml:space="preserve"> </w:t>
      </w:r>
      <w:r>
        <w:rPr>
          <w:rFonts w:hint="eastAsia"/>
        </w:rPr>
        <w:t>附：单位客户维护后打印单据的字段列表</w:t>
      </w:r>
    </w:p>
    <w:tbl>
      <w:tblPr>
        <w:tblW w:w="0" w:type="auto"/>
        <w:tblInd w:w="8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92"/>
        <w:gridCol w:w="3060"/>
      </w:tblGrid>
      <w:tr w:rsidR="00127679">
        <w:trPr>
          <w:trHeight w:val="243"/>
        </w:trPr>
        <w:tc>
          <w:tcPr>
            <w:tcW w:w="2992" w:type="dxa"/>
          </w:tcPr>
          <w:p w:rsidR="00127679" w:rsidRDefault="00127679" w:rsidP="00127679">
            <w:r>
              <w:rPr>
                <w:rFonts w:hint="eastAsia"/>
              </w:rPr>
              <w:t>维护项目</w:t>
            </w:r>
          </w:p>
        </w:tc>
        <w:tc>
          <w:tcPr>
            <w:tcW w:w="3060" w:type="dxa"/>
          </w:tcPr>
          <w:p w:rsidR="00127679" w:rsidRDefault="00127679" w:rsidP="00127679">
            <w:r>
              <w:rPr>
                <w:rFonts w:hint="eastAsia"/>
              </w:rPr>
              <w:t>维护字段</w:t>
            </w:r>
          </w:p>
        </w:tc>
      </w:tr>
      <w:tr w:rsidR="00127679">
        <w:trPr>
          <w:cantSplit/>
          <w:trHeight w:val="233"/>
        </w:trPr>
        <w:tc>
          <w:tcPr>
            <w:tcW w:w="2992" w:type="dxa"/>
          </w:tcPr>
          <w:p w:rsidR="00127679" w:rsidRDefault="00127679" w:rsidP="00127679">
            <w:r>
              <w:rPr>
                <w:rFonts w:hint="eastAsia"/>
              </w:rPr>
              <w:t>基本资料（名称资料）</w:t>
            </w:r>
          </w:p>
        </w:tc>
        <w:tc>
          <w:tcPr>
            <w:tcW w:w="3060" w:type="dxa"/>
          </w:tcPr>
          <w:p w:rsidR="00127679" w:rsidRDefault="00127679" w:rsidP="00127679">
            <w:r>
              <w:rPr>
                <w:rFonts w:hint="eastAsia"/>
              </w:rPr>
              <w:t>1</w:t>
            </w:r>
            <w:r>
              <w:rPr>
                <w:rFonts w:hint="eastAsia"/>
              </w:rPr>
              <w:t>、单位名称</w:t>
            </w:r>
          </w:p>
          <w:p w:rsidR="00127679" w:rsidRDefault="00127679" w:rsidP="00127679">
            <w:r>
              <w:rPr>
                <w:rFonts w:hint="eastAsia"/>
              </w:rPr>
              <w:t>2</w:t>
            </w:r>
            <w:r>
              <w:rPr>
                <w:rFonts w:hint="eastAsia"/>
              </w:rPr>
              <w:t>、英文名称</w:t>
            </w:r>
          </w:p>
          <w:p w:rsidR="00127679" w:rsidRDefault="00127679" w:rsidP="00127679">
            <w:r>
              <w:rPr>
                <w:rFonts w:hint="eastAsia"/>
              </w:rPr>
              <w:t>3</w:t>
            </w:r>
            <w:r>
              <w:rPr>
                <w:rFonts w:hint="eastAsia"/>
              </w:rPr>
              <w:t>、简称</w:t>
            </w:r>
          </w:p>
          <w:p w:rsidR="00127679" w:rsidRDefault="00127679" w:rsidP="00127679">
            <w:r>
              <w:rPr>
                <w:rFonts w:hint="eastAsia"/>
              </w:rPr>
              <w:t>4</w:t>
            </w:r>
            <w:r>
              <w:rPr>
                <w:rFonts w:hint="eastAsia"/>
              </w:rPr>
              <w:t>、核算组织形式</w:t>
            </w:r>
          </w:p>
          <w:p w:rsidR="00127679" w:rsidRDefault="00127679" w:rsidP="00127679">
            <w:r>
              <w:rPr>
                <w:rFonts w:hint="eastAsia"/>
              </w:rPr>
              <w:t>5</w:t>
            </w:r>
            <w:r>
              <w:rPr>
                <w:rFonts w:hint="eastAsia"/>
              </w:rPr>
              <w:t>、客户国别</w:t>
            </w:r>
          </w:p>
          <w:p w:rsidR="00127679" w:rsidRDefault="00127679" w:rsidP="00127679">
            <w:r>
              <w:rPr>
                <w:rFonts w:hint="eastAsia"/>
              </w:rPr>
              <w:t>6</w:t>
            </w:r>
            <w:r>
              <w:rPr>
                <w:rFonts w:hint="eastAsia"/>
              </w:rPr>
              <w:t>、城市</w:t>
            </w:r>
          </w:p>
          <w:p w:rsidR="00127679" w:rsidRDefault="00127679" w:rsidP="00127679">
            <w:r>
              <w:rPr>
                <w:rFonts w:hint="eastAsia"/>
              </w:rPr>
              <w:t>7</w:t>
            </w:r>
            <w:r>
              <w:rPr>
                <w:rFonts w:hint="eastAsia"/>
              </w:rPr>
              <w:t>、行业归属</w:t>
            </w:r>
          </w:p>
          <w:p w:rsidR="00127679" w:rsidRDefault="00127679" w:rsidP="00127679">
            <w:r>
              <w:rPr>
                <w:rFonts w:hint="eastAsia"/>
              </w:rPr>
              <w:t>8</w:t>
            </w:r>
            <w:r>
              <w:rPr>
                <w:rFonts w:hint="eastAsia"/>
              </w:rPr>
              <w:t>、经济性质</w:t>
            </w:r>
          </w:p>
          <w:p w:rsidR="00127679" w:rsidRDefault="00127679" w:rsidP="00127679">
            <w:r>
              <w:rPr>
                <w:rFonts w:hint="eastAsia"/>
              </w:rPr>
              <w:t>9</w:t>
            </w:r>
            <w:r>
              <w:rPr>
                <w:rFonts w:hint="eastAsia"/>
              </w:rPr>
              <w:t>、企业规模</w:t>
            </w:r>
          </w:p>
          <w:p w:rsidR="00127679" w:rsidRDefault="00127679" w:rsidP="00127679">
            <w:r>
              <w:rPr>
                <w:rFonts w:hint="eastAsia"/>
              </w:rPr>
              <w:t>10</w:t>
            </w:r>
            <w:r>
              <w:rPr>
                <w:rFonts w:hint="eastAsia"/>
              </w:rPr>
              <w:t>、老客户类型</w:t>
            </w:r>
          </w:p>
          <w:p w:rsidR="00127679" w:rsidRDefault="00127679" w:rsidP="00127679">
            <w:r>
              <w:rPr>
                <w:rFonts w:hint="eastAsia"/>
              </w:rPr>
              <w:t>11</w:t>
            </w:r>
            <w:r>
              <w:rPr>
                <w:rFonts w:hint="eastAsia"/>
              </w:rPr>
              <w:t>、同业类型</w:t>
            </w:r>
          </w:p>
          <w:p w:rsidR="00127679" w:rsidRDefault="00127679" w:rsidP="00127679">
            <w:r>
              <w:rPr>
                <w:rFonts w:hint="eastAsia"/>
              </w:rPr>
              <w:t>12</w:t>
            </w:r>
            <w:r>
              <w:rPr>
                <w:rFonts w:hint="eastAsia"/>
              </w:rPr>
              <w:t>、同业子类型</w:t>
            </w:r>
          </w:p>
        </w:tc>
      </w:tr>
      <w:tr w:rsidR="00127679">
        <w:trPr>
          <w:cantSplit/>
          <w:trHeight w:val="213"/>
        </w:trPr>
        <w:tc>
          <w:tcPr>
            <w:tcW w:w="2992" w:type="dxa"/>
            <w:vMerge w:val="restart"/>
          </w:tcPr>
          <w:p w:rsidR="00127679" w:rsidRDefault="00127679" w:rsidP="00127679">
            <w:r>
              <w:rPr>
                <w:rFonts w:hint="eastAsia"/>
              </w:rPr>
              <w:lastRenderedPageBreak/>
              <w:t>基本资料（证件资料）</w:t>
            </w:r>
          </w:p>
        </w:tc>
        <w:tc>
          <w:tcPr>
            <w:tcW w:w="3060" w:type="dxa"/>
          </w:tcPr>
          <w:p w:rsidR="00127679" w:rsidRDefault="00127679" w:rsidP="00127679">
            <w:r>
              <w:rPr>
                <w:rFonts w:hint="eastAsia"/>
              </w:rPr>
              <w:t>证件国别</w:t>
            </w:r>
          </w:p>
        </w:tc>
      </w:tr>
      <w:tr w:rsidR="00127679">
        <w:trPr>
          <w:cantSplit/>
          <w:trHeight w:val="217"/>
        </w:trPr>
        <w:tc>
          <w:tcPr>
            <w:tcW w:w="2992" w:type="dxa"/>
            <w:vMerge/>
          </w:tcPr>
          <w:p w:rsidR="00127679" w:rsidRDefault="00127679" w:rsidP="00127679"/>
        </w:tc>
        <w:tc>
          <w:tcPr>
            <w:tcW w:w="3060" w:type="dxa"/>
          </w:tcPr>
          <w:p w:rsidR="00127679" w:rsidRDefault="00127679" w:rsidP="00127679">
            <w:r>
              <w:rPr>
                <w:rFonts w:hint="eastAsia"/>
              </w:rPr>
              <w:t>证件类型</w:t>
            </w:r>
          </w:p>
        </w:tc>
      </w:tr>
      <w:tr w:rsidR="00127679">
        <w:trPr>
          <w:cantSplit/>
          <w:trHeight w:val="193"/>
        </w:trPr>
        <w:tc>
          <w:tcPr>
            <w:tcW w:w="2992" w:type="dxa"/>
            <w:vMerge/>
          </w:tcPr>
          <w:p w:rsidR="00127679" w:rsidRDefault="00127679" w:rsidP="00127679"/>
        </w:tc>
        <w:tc>
          <w:tcPr>
            <w:tcW w:w="3060" w:type="dxa"/>
          </w:tcPr>
          <w:p w:rsidR="00127679" w:rsidRDefault="00127679" w:rsidP="00127679">
            <w:r>
              <w:rPr>
                <w:rFonts w:hint="eastAsia"/>
              </w:rPr>
              <w:t>证件号码</w:t>
            </w:r>
          </w:p>
        </w:tc>
      </w:tr>
      <w:tr w:rsidR="00127679">
        <w:trPr>
          <w:cantSplit/>
          <w:trHeight w:val="173"/>
        </w:trPr>
        <w:tc>
          <w:tcPr>
            <w:tcW w:w="2992" w:type="dxa"/>
            <w:vMerge/>
          </w:tcPr>
          <w:p w:rsidR="00127679" w:rsidRDefault="00127679" w:rsidP="00127679"/>
        </w:tc>
        <w:tc>
          <w:tcPr>
            <w:tcW w:w="3060" w:type="dxa"/>
          </w:tcPr>
          <w:p w:rsidR="00127679" w:rsidRDefault="00127679" w:rsidP="00127679">
            <w:r>
              <w:rPr>
                <w:rFonts w:hint="eastAsia"/>
              </w:rPr>
              <w:t>相关号码</w:t>
            </w:r>
          </w:p>
        </w:tc>
      </w:tr>
      <w:tr w:rsidR="00127679">
        <w:trPr>
          <w:cantSplit/>
          <w:trHeight w:val="163"/>
        </w:trPr>
        <w:tc>
          <w:tcPr>
            <w:tcW w:w="2992" w:type="dxa"/>
            <w:vMerge/>
          </w:tcPr>
          <w:p w:rsidR="00127679" w:rsidRDefault="00127679" w:rsidP="00127679"/>
        </w:tc>
        <w:tc>
          <w:tcPr>
            <w:tcW w:w="3060" w:type="dxa"/>
          </w:tcPr>
          <w:p w:rsidR="00127679" w:rsidRDefault="00127679" w:rsidP="00127679">
            <w:r>
              <w:rPr>
                <w:rFonts w:hint="eastAsia"/>
              </w:rPr>
              <w:t>到期日</w:t>
            </w:r>
          </w:p>
        </w:tc>
      </w:tr>
      <w:tr w:rsidR="00127679">
        <w:trPr>
          <w:cantSplit/>
          <w:trHeight w:val="309"/>
        </w:trPr>
        <w:tc>
          <w:tcPr>
            <w:tcW w:w="2992" w:type="dxa"/>
            <w:vMerge w:val="restart"/>
          </w:tcPr>
          <w:p w:rsidR="00127679" w:rsidRDefault="00127679" w:rsidP="00127679">
            <w:r>
              <w:rPr>
                <w:rFonts w:hint="eastAsia"/>
              </w:rPr>
              <w:t>基本资料（地址资料）</w:t>
            </w:r>
          </w:p>
        </w:tc>
        <w:tc>
          <w:tcPr>
            <w:tcW w:w="3060" w:type="dxa"/>
          </w:tcPr>
          <w:p w:rsidR="00127679" w:rsidRDefault="00127679" w:rsidP="00127679">
            <w:r>
              <w:rPr>
                <w:rFonts w:hint="eastAsia"/>
              </w:rPr>
              <w:t>地址类别</w:t>
            </w:r>
          </w:p>
        </w:tc>
      </w:tr>
      <w:tr w:rsidR="00127679">
        <w:trPr>
          <w:cantSplit/>
          <w:trHeight w:val="309"/>
        </w:trPr>
        <w:tc>
          <w:tcPr>
            <w:tcW w:w="2992" w:type="dxa"/>
            <w:vMerge/>
          </w:tcPr>
          <w:p w:rsidR="00127679" w:rsidRDefault="00127679" w:rsidP="00127679"/>
        </w:tc>
        <w:tc>
          <w:tcPr>
            <w:tcW w:w="3060" w:type="dxa"/>
          </w:tcPr>
          <w:p w:rsidR="00127679" w:rsidRDefault="00127679" w:rsidP="00127679">
            <w:r>
              <w:rPr>
                <w:rFonts w:hint="eastAsia"/>
              </w:rPr>
              <w:t>地址</w:t>
            </w:r>
          </w:p>
        </w:tc>
      </w:tr>
      <w:tr w:rsidR="00127679">
        <w:trPr>
          <w:cantSplit/>
          <w:trHeight w:val="309"/>
        </w:trPr>
        <w:tc>
          <w:tcPr>
            <w:tcW w:w="2992" w:type="dxa"/>
            <w:vMerge/>
          </w:tcPr>
          <w:p w:rsidR="00127679" w:rsidRDefault="00127679" w:rsidP="00127679"/>
        </w:tc>
        <w:tc>
          <w:tcPr>
            <w:tcW w:w="3060" w:type="dxa"/>
          </w:tcPr>
          <w:p w:rsidR="00127679" w:rsidRDefault="00127679" w:rsidP="00127679">
            <w:r>
              <w:rPr>
                <w:rFonts w:hint="eastAsia"/>
              </w:rPr>
              <w:t>邮编</w:t>
            </w:r>
          </w:p>
        </w:tc>
      </w:tr>
      <w:tr w:rsidR="00127679">
        <w:trPr>
          <w:cantSplit/>
          <w:trHeight w:val="309"/>
        </w:trPr>
        <w:tc>
          <w:tcPr>
            <w:tcW w:w="2992" w:type="dxa"/>
            <w:vMerge/>
          </w:tcPr>
          <w:p w:rsidR="00127679" w:rsidRDefault="00127679" w:rsidP="00127679"/>
        </w:tc>
        <w:tc>
          <w:tcPr>
            <w:tcW w:w="3060" w:type="dxa"/>
          </w:tcPr>
          <w:p w:rsidR="00127679" w:rsidRDefault="00127679" w:rsidP="00127679">
            <w:r>
              <w:rPr>
                <w:rFonts w:hint="eastAsia"/>
              </w:rPr>
              <w:t>收件人</w:t>
            </w:r>
          </w:p>
        </w:tc>
      </w:tr>
      <w:tr w:rsidR="00127679">
        <w:trPr>
          <w:cantSplit/>
          <w:trHeight w:val="309"/>
        </w:trPr>
        <w:tc>
          <w:tcPr>
            <w:tcW w:w="2992" w:type="dxa"/>
            <w:vMerge/>
          </w:tcPr>
          <w:p w:rsidR="00127679" w:rsidRDefault="00127679" w:rsidP="00127679"/>
        </w:tc>
        <w:tc>
          <w:tcPr>
            <w:tcW w:w="3060" w:type="dxa"/>
          </w:tcPr>
          <w:p w:rsidR="00127679" w:rsidRDefault="00127679" w:rsidP="00127679">
            <w:r>
              <w:rPr>
                <w:rFonts w:hint="eastAsia"/>
              </w:rPr>
              <w:t>国家</w:t>
            </w:r>
          </w:p>
        </w:tc>
      </w:tr>
      <w:tr w:rsidR="00127679">
        <w:trPr>
          <w:cantSplit/>
          <w:trHeight w:val="143"/>
        </w:trPr>
        <w:tc>
          <w:tcPr>
            <w:tcW w:w="2992" w:type="dxa"/>
            <w:vMerge/>
          </w:tcPr>
          <w:p w:rsidR="00127679" w:rsidRDefault="00127679" w:rsidP="00127679"/>
        </w:tc>
        <w:tc>
          <w:tcPr>
            <w:tcW w:w="3060" w:type="dxa"/>
          </w:tcPr>
          <w:p w:rsidR="00127679" w:rsidRDefault="00127679" w:rsidP="00127679">
            <w:r>
              <w:rPr>
                <w:rFonts w:hint="eastAsia"/>
              </w:rPr>
              <w:t>省份</w:t>
            </w:r>
          </w:p>
        </w:tc>
      </w:tr>
      <w:tr w:rsidR="00127679">
        <w:trPr>
          <w:cantSplit/>
          <w:trHeight w:val="143"/>
        </w:trPr>
        <w:tc>
          <w:tcPr>
            <w:tcW w:w="2992" w:type="dxa"/>
            <w:vMerge/>
          </w:tcPr>
          <w:p w:rsidR="00127679" w:rsidRDefault="00127679" w:rsidP="00127679"/>
        </w:tc>
        <w:tc>
          <w:tcPr>
            <w:tcW w:w="3060" w:type="dxa"/>
          </w:tcPr>
          <w:p w:rsidR="00127679" w:rsidRDefault="00127679" w:rsidP="00127679">
            <w:r>
              <w:rPr>
                <w:rFonts w:hint="eastAsia"/>
              </w:rPr>
              <w:t>城市</w:t>
            </w:r>
          </w:p>
        </w:tc>
      </w:tr>
      <w:tr w:rsidR="00127679">
        <w:trPr>
          <w:cantSplit/>
          <w:trHeight w:val="289"/>
        </w:trPr>
        <w:tc>
          <w:tcPr>
            <w:tcW w:w="2992" w:type="dxa"/>
            <w:vMerge/>
          </w:tcPr>
          <w:p w:rsidR="00127679" w:rsidRDefault="00127679" w:rsidP="00127679"/>
        </w:tc>
        <w:tc>
          <w:tcPr>
            <w:tcW w:w="3060" w:type="dxa"/>
          </w:tcPr>
          <w:p w:rsidR="00127679" w:rsidRDefault="00127679" w:rsidP="00127679">
            <w:r>
              <w:rPr>
                <w:rFonts w:hint="eastAsia"/>
              </w:rPr>
              <w:t>地址格式</w:t>
            </w:r>
          </w:p>
        </w:tc>
      </w:tr>
      <w:tr w:rsidR="00127679">
        <w:trPr>
          <w:cantSplit/>
          <w:trHeight w:val="279"/>
        </w:trPr>
        <w:tc>
          <w:tcPr>
            <w:tcW w:w="2992" w:type="dxa"/>
            <w:vMerge w:val="restart"/>
          </w:tcPr>
          <w:p w:rsidR="00127679" w:rsidRDefault="00127679" w:rsidP="00127679">
            <w:r>
              <w:rPr>
                <w:rFonts w:hint="eastAsia"/>
              </w:rPr>
              <w:t>基本资料（通讯资料）</w:t>
            </w:r>
          </w:p>
        </w:tc>
        <w:tc>
          <w:tcPr>
            <w:tcW w:w="3060" w:type="dxa"/>
          </w:tcPr>
          <w:p w:rsidR="00127679" w:rsidRDefault="00127679" w:rsidP="00127679">
            <w:r>
              <w:rPr>
                <w:rFonts w:hint="eastAsia"/>
              </w:rPr>
              <w:t>通讯类别</w:t>
            </w:r>
          </w:p>
        </w:tc>
      </w:tr>
      <w:tr w:rsidR="00127679">
        <w:trPr>
          <w:cantSplit/>
          <w:trHeight w:val="279"/>
        </w:trPr>
        <w:tc>
          <w:tcPr>
            <w:tcW w:w="2992" w:type="dxa"/>
            <w:vMerge/>
          </w:tcPr>
          <w:p w:rsidR="00127679" w:rsidRDefault="00127679" w:rsidP="00127679"/>
        </w:tc>
        <w:tc>
          <w:tcPr>
            <w:tcW w:w="3060" w:type="dxa"/>
          </w:tcPr>
          <w:p w:rsidR="00127679" w:rsidRDefault="00127679" w:rsidP="00127679">
            <w:r>
              <w:rPr>
                <w:rFonts w:hint="eastAsia"/>
              </w:rPr>
              <w:t>联系号码</w:t>
            </w:r>
          </w:p>
        </w:tc>
      </w:tr>
      <w:tr w:rsidR="00127679">
        <w:trPr>
          <w:cantSplit/>
          <w:trHeight w:val="259"/>
        </w:trPr>
        <w:tc>
          <w:tcPr>
            <w:tcW w:w="2992" w:type="dxa"/>
            <w:vMerge w:val="restart"/>
          </w:tcPr>
          <w:p w:rsidR="00127679" w:rsidRDefault="00127679" w:rsidP="00127679">
            <w:r>
              <w:rPr>
                <w:rFonts w:hint="eastAsia"/>
              </w:rPr>
              <w:t>基本资料</w:t>
            </w:r>
            <w:r>
              <w:rPr>
                <w:rFonts w:hint="eastAsia"/>
              </w:rPr>
              <w:t xml:space="preserve"> </w:t>
            </w:r>
            <w:r>
              <w:rPr>
                <w:rFonts w:hint="eastAsia"/>
              </w:rPr>
              <w:t>（行内信息）</w:t>
            </w:r>
          </w:p>
        </w:tc>
        <w:tc>
          <w:tcPr>
            <w:tcW w:w="3060" w:type="dxa"/>
          </w:tcPr>
          <w:p w:rsidR="00127679" w:rsidRDefault="00127679" w:rsidP="00127679">
            <w:r>
              <w:rPr>
                <w:rFonts w:hint="eastAsia"/>
              </w:rPr>
              <w:t>管理分行</w:t>
            </w:r>
          </w:p>
        </w:tc>
      </w:tr>
      <w:tr w:rsidR="00127679">
        <w:trPr>
          <w:cantSplit/>
          <w:trHeight w:val="259"/>
        </w:trPr>
        <w:tc>
          <w:tcPr>
            <w:tcW w:w="2992" w:type="dxa"/>
            <w:vMerge/>
          </w:tcPr>
          <w:p w:rsidR="00127679" w:rsidRDefault="00127679" w:rsidP="00127679"/>
        </w:tc>
        <w:tc>
          <w:tcPr>
            <w:tcW w:w="3060" w:type="dxa"/>
          </w:tcPr>
          <w:p w:rsidR="00127679" w:rsidRDefault="00127679" w:rsidP="00127679">
            <w:r>
              <w:rPr>
                <w:rFonts w:hint="eastAsia"/>
              </w:rPr>
              <w:t>管理部门</w:t>
            </w:r>
          </w:p>
        </w:tc>
      </w:tr>
      <w:tr w:rsidR="00127679">
        <w:trPr>
          <w:cantSplit/>
          <w:trHeight w:val="259"/>
        </w:trPr>
        <w:tc>
          <w:tcPr>
            <w:tcW w:w="2992" w:type="dxa"/>
            <w:vMerge/>
          </w:tcPr>
          <w:p w:rsidR="00127679" w:rsidRDefault="00127679" w:rsidP="00127679"/>
        </w:tc>
        <w:tc>
          <w:tcPr>
            <w:tcW w:w="3060" w:type="dxa"/>
          </w:tcPr>
          <w:p w:rsidR="00127679" w:rsidRDefault="00127679" w:rsidP="00127679">
            <w:r>
              <w:rPr>
                <w:rFonts w:hint="eastAsia"/>
              </w:rPr>
              <w:t>客户等级</w:t>
            </w:r>
          </w:p>
        </w:tc>
      </w:tr>
      <w:tr w:rsidR="00127679">
        <w:trPr>
          <w:cantSplit/>
          <w:trHeight w:val="259"/>
        </w:trPr>
        <w:tc>
          <w:tcPr>
            <w:tcW w:w="2992" w:type="dxa"/>
            <w:vMerge/>
          </w:tcPr>
          <w:p w:rsidR="00127679" w:rsidRDefault="00127679" w:rsidP="00127679"/>
        </w:tc>
        <w:tc>
          <w:tcPr>
            <w:tcW w:w="3060" w:type="dxa"/>
          </w:tcPr>
          <w:p w:rsidR="00127679" w:rsidRDefault="00127679" w:rsidP="00127679">
            <w:r>
              <w:rPr>
                <w:rFonts w:hint="eastAsia"/>
              </w:rPr>
              <w:t>客户经理类型</w:t>
            </w:r>
          </w:p>
        </w:tc>
      </w:tr>
      <w:tr w:rsidR="00127679">
        <w:trPr>
          <w:cantSplit/>
          <w:trHeight w:val="259"/>
        </w:trPr>
        <w:tc>
          <w:tcPr>
            <w:tcW w:w="2992" w:type="dxa"/>
            <w:vMerge/>
          </w:tcPr>
          <w:p w:rsidR="00127679" w:rsidRDefault="00127679" w:rsidP="00127679"/>
        </w:tc>
        <w:tc>
          <w:tcPr>
            <w:tcW w:w="3060" w:type="dxa"/>
          </w:tcPr>
          <w:p w:rsidR="00127679" w:rsidRDefault="00127679" w:rsidP="00127679">
            <w:r>
              <w:rPr>
                <w:rFonts w:hint="eastAsia"/>
              </w:rPr>
              <w:t>客户经理</w:t>
            </w:r>
          </w:p>
        </w:tc>
      </w:tr>
      <w:tr w:rsidR="00127679">
        <w:trPr>
          <w:cantSplit/>
          <w:trHeight w:val="259"/>
        </w:trPr>
        <w:tc>
          <w:tcPr>
            <w:tcW w:w="2992" w:type="dxa"/>
            <w:vMerge/>
          </w:tcPr>
          <w:p w:rsidR="00127679" w:rsidRDefault="00127679" w:rsidP="00127679"/>
        </w:tc>
        <w:tc>
          <w:tcPr>
            <w:tcW w:w="3060" w:type="dxa"/>
          </w:tcPr>
          <w:p w:rsidR="00127679" w:rsidRDefault="00127679" w:rsidP="00127679">
            <w:r>
              <w:rPr>
                <w:rFonts w:hint="eastAsia"/>
              </w:rPr>
              <w:t>推广员类型</w:t>
            </w:r>
          </w:p>
        </w:tc>
      </w:tr>
      <w:tr w:rsidR="00127679">
        <w:trPr>
          <w:cantSplit/>
          <w:trHeight w:val="259"/>
        </w:trPr>
        <w:tc>
          <w:tcPr>
            <w:tcW w:w="2992" w:type="dxa"/>
            <w:vMerge/>
          </w:tcPr>
          <w:p w:rsidR="00127679" w:rsidRDefault="00127679" w:rsidP="00127679"/>
        </w:tc>
        <w:tc>
          <w:tcPr>
            <w:tcW w:w="3060" w:type="dxa"/>
          </w:tcPr>
          <w:p w:rsidR="00127679" w:rsidRDefault="00127679" w:rsidP="00127679">
            <w:r>
              <w:rPr>
                <w:rFonts w:hint="eastAsia"/>
              </w:rPr>
              <w:t>推广人员</w:t>
            </w:r>
          </w:p>
        </w:tc>
      </w:tr>
    </w:tbl>
    <w:p w:rsidR="004A1DF5" w:rsidRDefault="004A1DF5">
      <w:pPr>
        <w:pStyle w:val="5"/>
      </w:pPr>
      <w:r>
        <w:rPr>
          <w:rFonts w:hint="eastAsia"/>
        </w:rPr>
        <w:t>五、单位活期户口开户（</w:t>
      </w:r>
      <w:r>
        <w:rPr>
          <w:rFonts w:hint="eastAsia"/>
        </w:rPr>
        <w:t>1121</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通过该功能建立客户户口资料，并产生户口号。该功能支持开立单位活期户口。</w:t>
      </w:r>
    </w:p>
    <w:p w:rsidR="004A1DF5" w:rsidRDefault="004A1DF5" w:rsidP="0004090F">
      <w:pPr>
        <w:pStyle w:val="6"/>
        <w:spacing w:line="360" w:lineRule="auto"/>
      </w:pPr>
      <w:r>
        <w:rPr>
          <w:rFonts w:hint="eastAsia"/>
        </w:rPr>
        <w:lastRenderedPageBreak/>
        <w:t>（二）风险提示</w:t>
      </w:r>
    </w:p>
    <w:p w:rsidR="004A1DF5" w:rsidRDefault="004A1DF5">
      <w:pPr>
        <w:ind w:firstLineChars="200" w:firstLine="480"/>
      </w:pPr>
      <w:r>
        <w:rPr>
          <w:rFonts w:hint="eastAsia"/>
        </w:rPr>
        <w:t>按照《人民币账户银行结算管理办法》规定：“单位开立银行结算账户，在正式开立之日起三个工作日，后方可办理付款业务”但系统在此处未作控制，须由用户自行按照制度执行。</w:t>
      </w:r>
    </w:p>
    <w:p w:rsidR="004A1DF5" w:rsidRDefault="004A1DF5" w:rsidP="0004090F">
      <w:pPr>
        <w:pStyle w:val="6"/>
        <w:spacing w:line="360" w:lineRule="auto"/>
      </w:pPr>
      <w:r>
        <w:rPr>
          <w:rFonts w:hint="eastAsia"/>
        </w:rPr>
        <w:t>（三）术语解释及参数说明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6800"/>
      </w:tblGrid>
      <w:tr w:rsidR="004A1DF5">
        <w:trPr>
          <w:trHeight w:val="288"/>
        </w:trPr>
        <w:tc>
          <w:tcPr>
            <w:tcW w:w="1620" w:type="dxa"/>
          </w:tcPr>
          <w:p w:rsidR="004A1DF5" w:rsidRDefault="004A1DF5">
            <w:pPr>
              <w:spacing w:line="240" w:lineRule="auto"/>
              <w:rPr>
                <w:sz w:val="21"/>
              </w:rPr>
            </w:pPr>
            <w:r>
              <w:rPr>
                <w:rFonts w:hint="eastAsia"/>
                <w:sz w:val="21"/>
              </w:rPr>
              <w:t>本地户口号</w:t>
            </w:r>
          </w:p>
        </w:tc>
        <w:tc>
          <w:tcPr>
            <w:tcW w:w="6800" w:type="dxa"/>
          </w:tcPr>
          <w:p w:rsidR="004A1DF5" w:rsidRDefault="004A1DF5">
            <w:pPr>
              <w:spacing w:line="240" w:lineRule="auto"/>
              <w:rPr>
                <w:sz w:val="21"/>
              </w:rPr>
            </w:pPr>
            <w:r>
              <w:rPr>
                <w:rFonts w:hint="eastAsia"/>
                <w:sz w:val="21"/>
              </w:rPr>
              <w:t>当地人行规定账号编码规则的地区</w:t>
            </w:r>
            <w:r>
              <w:rPr>
                <w:rFonts w:hint="eastAsia"/>
                <w:sz w:val="21"/>
              </w:rPr>
              <w:t>,</w:t>
            </w:r>
            <w:r>
              <w:rPr>
                <w:rFonts w:hint="eastAsia"/>
                <w:sz w:val="21"/>
              </w:rPr>
              <w:t>可按当地人行规定制定户口号。</w:t>
            </w:r>
          </w:p>
        </w:tc>
      </w:tr>
      <w:tr w:rsidR="004A1DF5">
        <w:trPr>
          <w:trHeight w:val="573"/>
        </w:trPr>
        <w:tc>
          <w:tcPr>
            <w:tcW w:w="1620" w:type="dxa"/>
          </w:tcPr>
          <w:p w:rsidR="004A1DF5" w:rsidRDefault="004A1DF5">
            <w:pPr>
              <w:spacing w:line="240" w:lineRule="auto"/>
              <w:rPr>
                <w:sz w:val="21"/>
              </w:rPr>
            </w:pPr>
            <w:r>
              <w:rPr>
                <w:rFonts w:hint="eastAsia"/>
                <w:sz w:val="21"/>
              </w:rPr>
              <w:t>通存限制</w:t>
            </w:r>
          </w:p>
        </w:tc>
        <w:tc>
          <w:tcPr>
            <w:tcW w:w="6800" w:type="dxa"/>
          </w:tcPr>
          <w:p w:rsidR="004A1DF5" w:rsidRDefault="004A1DF5">
            <w:pPr>
              <w:spacing w:line="240" w:lineRule="auto"/>
              <w:rPr>
                <w:sz w:val="21"/>
              </w:rPr>
            </w:pPr>
            <w:r>
              <w:rPr>
                <w:rFonts w:hint="eastAsia"/>
                <w:sz w:val="21"/>
              </w:rPr>
              <w:t>即一个户口可以接受全招行范围内的其他户口的入款。系统默认无限制。</w:t>
            </w:r>
          </w:p>
        </w:tc>
      </w:tr>
      <w:tr w:rsidR="004A1DF5">
        <w:trPr>
          <w:trHeight w:val="293"/>
        </w:trPr>
        <w:tc>
          <w:tcPr>
            <w:tcW w:w="1620" w:type="dxa"/>
          </w:tcPr>
          <w:p w:rsidR="004A1DF5" w:rsidRDefault="004A1DF5">
            <w:pPr>
              <w:spacing w:line="240" w:lineRule="auto"/>
              <w:rPr>
                <w:sz w:val="21"/>
              </w:rPr>
            </w:pPr>
            <w:r>
              <w:rPr>
                <w:rFonts w:hint="eastAsia"/>
                <w:sz w:val="21"/>
              </w:rPr>
              <w:t>通兑限制</w:t>
            </w:r>
          </w:p>
        </w:tc>
        <w:tc>
          <w:tcPr>
            <w:tcW w:w="6800" w:type="dxa"/>
          </w:tcPr>
          <w:p w:rsidR="004A1DF5" w:rsidRDefault="004A1DF5">
            <w:pPr>
              <w:spacing w:line="240" w:lineRule="auto"/>
              <w:rPr>
                <w:sz w:val="21"/>
              </w:rPr>
            </w:pPr>
            <w:r>
              <w:rPr>
                <w:rFonts w:hint="eastAsia"/>
                <w:sz w:val="21"/>
              </w:rPr>
              <w:t>如果该分行上电子验印系统，支持一个户口的印鉴分行范围或城市范围共享，也可统一改为“分行范围”或“同城范围”）系统默认本机构。</w:t>
            </w:r>
          </w:p>
        </w:tc>
      </w:tr>
      <w:tr w:rsidR="004A1DF5">
        <w:trPr>
          <w:trHeight w:val="293"/>
        </w:trPr>
        <w:tc>
          <w:tcPr>
            <w:tcW w:w="1620" w:type="dxa"/>
          </w:tcPr>
          <w:p w:rsidR="004A1DF5" w:rsidRDefault="004A1DF5">
            <w:pPr>
              <w:spacing w:line="240" w:lineRule="auto"/>
              <w:rPr>
                <w:sz w:val="21"/>
              </w:rPr>
            </w:pPr>
            <w:r>
              <w:rPr>
                <w:rFonts w:hint="eastAsia"/>
                <w:sz w:val="21"/>
              </w:rPr>
              <w:t>分行范围</w:t>
            </w:r>
          </w:p>
        </w:tc>
        <w:tc>
          <w:tcPr>
            <w:tcW w:w="6800" w:type="dxa"/>
          </w:tcPr>
          <w:p w:rsidR="004A1DF5" w:rsidRDefault="004A1DF5">
            <w:pPr>
              <w:spacing w:line="240" w:lineRule="auto"/>
              <w:rPr>
                <w:sz w:val="21"/>
              </w:rPr>
            </w:pPr>
            <w:r>
              <w:rPr>
                <w:rFonts w:hint="eastAsia"/>
                <w:sz w:val="21"/>
              </w:rPr>
              <w:t>分行范围特指一级分行范围，如南京分行（包括苏州、无锡、江阴）某账户的取现限制定义为“分行范围”，则该账户可以在南京分行范围内所有网点取现，这些网点包括南京地区、无锡地区、苏州地区、无锡地区、江阴地区的网点。</w:t>
            </w:r>
          </w:p>
        </w:tc>
      </w:tr>
      <w:tr w:rsidR="004A1DF5">
        <w:trPr>
          <w:trHeight w:val="293"/>
        </w:trPr>
        <w:tc>
          <w:tcPr>
            <w:tcW w:w="1620" w:type="dxa"/>
          </w:tcPr>
          <w:p w:rsidR="004A1DF5" w:rsidRDefault="004A1DF5">
            <w:pPr>
              <w:spacing w:line="240" w:lineRule="auto"/>
              <w:rPr>
                <w:sz w:val="21"/>
              </w:rPr>
            </w:pPr>
            <w:r>
              <w:rPr>
                <w:rFonts w:hint="eastAsia"/>
                <w:sz w:val="21"/>
              </w:rPr>
              <w:t>同城范围</w:t>
            </w:r>
          </w:p>
        </w:tc>
        <w:tc>
          <w:tcPr>
            <w:tcW w:w="6800" w:type="dxa"/>
          </w:tcPr>
          <w:p w:rsidR="004A1DF5" w:rsidRDefault="004A1DF5">
            <w:pPr>
              <w:spacing w:line="240" w:lineRule="auto"/>
              <w:rPr>
                <w:sz w:val="21"/>
              </w:rPr>
            </w:pPr>
            <w:r>
              <w:rPr>
                <w:rFonts w:hint="eastAsia"/>
                <w:sz w:val="21"/>
              </w:rPr>
              <w:t>“同城范围”特指“城市代码”相同的机构之间。同样以南京分行为例，无锡支行的某账户的取现限制选择“同城范围”，由于无锡与江阴地区码相同，则该账户可以在无锡和江阴的网点取现。</w:t>
            </w:r>
          </w:p>
        </w:tc>
      </w:tr>
      <w:tr w:rsidR="004A1DF5">
        <w:trPr>
          <w:trHeight w:val="2589"/>
        </w:trPr>
        <w:tc>
          <w:tcPr>
            <w:tcW w:w="1620" w:type="dxa"/>
          </w:tcPr>
          <w:p w:rsidR="004A1DF5" w:rsidRDefault="004A1DF5">
            <w:pPr>
              <w:spacing w:line="240" w:lineRule="auto"/>
              <w:rPr>
                <w:sz w:val="21"/>
              </w:rPr>
            </w:pPr>
            <w:r>
              <w:rPr>
                <w:rFonts w:hint="eastAsia"/>
                <w:kern w:val="0"/>
                <w:sz w:val="21"/>
                <w:szCs w:val="18"/>
                <w:lang w:val="zh-CN"/>
              </w:rPr>
              <w:t>回单打印周期：（仅适用于批量打印回单</w:t>
            </w:r>
          </w:p>
        </w:tc>
        <w:tc>
          <w:tcPr>
            <w:tcW w:w="6800" w:type="dxa"/>
          </w:tcPr>
          <w:p w:rsidR="004A1DF5" w:rsidRDefault="004A1DF5">
            <w:pPr>
              <w:spacing w:line="240" w:lineRule="auto"/>
              <w:rPr>
                <w:kern w:val="0"/>
                <w:sz w:val="21"/>
                <w:szCs w:val="18"/>
                <w:lang w:val="zh-CN"/>
              </w:rPr>
            </w:pPr>
            <w:r>
              <w:rPr>
                <w:rFonts w:hint="eastAsia"/>
                <w:kern w:val="0"/>
                <w:sz w:val="21"/>
                <w:szCs w:val="18"/>
                <w:lang w:val="zh-CN"/>
              </w:rPr>
              <w:t>无：不打印</w:t>
            </w:r>
          </w:p>
          <w:p w:rsidR="004A1DF5" w:rsidRDefault="004A1DF5">
            <w:pPr>
              <w:spacing w:line="240" w:lineRule="auto"/>
              <w:rPr>
                <w:kern w:val="0"/>
                <w:sz w:val="21"/>
                <w:szCs w:val="18"/>
                <w:lang w:val="zh-CN"/>
              </w:rPr>
            </w:pPr>
            <w:r>
              <w:rPr>
                <w:rFonts w:hint="eastAsia"/>
                <w:kern w:val="0"/>
                <w:sz w:val="21"/>
                <w:szCs w:val="18"/>
                <w:lang w:val="zh-CN"/>
              </w:rPr>
              <w:t>每日：当天</w:t>
            </w:r>
          </w:p>
          <w:p w:rsidR="004A1DF5" w:rsidRDefault="004A1DF5">
            <w:pPr>
              <w:spacing w:line="240" w:lineRule="auto"/>
              <w:rPr>
                <w:kern w:val="0"/>
                <w:sz w:val="21"/>
                <w:szCs w:val="18"/>
                <w:lang w:val="zh-CN"/>
              </w:rPr>
            </w:pPr>
            <w:r>
              <w:rPr>
                <w:rFonts w:hint="eastAsia"/>
                <w:kern w:val="0"/>
                <w:sz w:val="21"/>
                <w:szCs w:val="18"/>
                <w:lang w:val="zh-CN"/>
              </w:rPr>
              <w:t>每周：下周一</w:t>
            </w:r>
          </w:p>
          <w:p w:rsidR="004A1DF5" w:rsidRDefault="004A1DF5">
            <w:pPr>
              <w:spacing w:line="240" w:lineRule="auto"/>
              <w:rPr>
                <w:kern w:val="0"/>
                <w:sz w:val="21"/>
                <w:szCs w:val="18"/>
                <w:lang w:val="zh-CN"/>
              </w:rPr>
            </w:pPr>
            <w:r>
              <w:rPr>
                <w:rFonts w:hint="eastAsia"/>
                <w:kern w:val="0"/>
                <w:sz w:val="21"/>
                <w:szCs w:val="18"/>
                <w:lang w:val="zh-CN"/>
              </w:rPr>
              <w:t>每旬：每月</w:t>
            </w:r>
            <w:r>
              <w:rPr>
                <w:kern w:val="0"/>
                <w:sz w:val="21"/>
                <w:szCs w:val="18"/>
                <w:lang w:val="zh-CN"/>
              </w:rPr>
              <w:t>1</w:t>
            </w:r>
            <w:r>
              <w:rPr>
                <w:rFonts w:hint="eastAsia"/>
                <w:kern w:val="0"/>
                <w:sz w:val="21"/>
                <w:szCs w:val="18"/>
                <w:lang w:val="zh-CN"/>
              </w:rPr>
              <w:t>日，</w:t>
            </w:r>
            <w:r>
              <w:rPr>
                <w:kern w:val="0"/>
                <w:sz w:val="21"/>
                <w:szCs w:val="18"/>
                <w:lang w:val="zh-CN"/>
              </w:rPr>
              <w:t>11</w:t>
            </w:r>
            <w:r>
              <w:rPr>
                <w:rFonts w:hint="eastAsia"/>
                <w:kern w:val="0"/>
                <w:sz w:val="21"/>
                <w:szCs w:val="18"/>
                <w:lang w:val="zh-CN"/>
              </w:rPr>
              <w:t>日，</w:t>
            </w:r>
            <w:r>
              <w:rPr>
                <w:kern w:val="0"/>
                <w:sz w:val="21"/>
                <w:szCs w:val="18"/>
                <w:lang w:val="zh-CN"/>
              </w:rPr>
              <w:t>21</w:t>
            </w:r>
            <w:r>
              <w:rPr>
                <w:rFonts w:hint="eastAsia"/>
                <w:kern w:val="0"/>
                <w:sz w:val="21"/>
                <w:szCs w:val="18"/>
                <w:lang w:val="zh-CN"/>
              </w:rPr>
              <w:t>日</w:t>
            </w:r>
          </w:p>
          <w:p w:rsidR="004A1DF5" w:rsidRDefault="004A1DF5">
            <w:pPr>
              <w:spacing w:line="240" w:lineRule="auto"/>
              <w:rPr>
                <w:kern w:val="0"/>
                <w:sz w:val="21"/>
                <w:szCs w:val="18"/>
                <w:lang w:val="zh-CN"/>
              </w:rPr>
            </w:pPr>
            <w:r>
              <w:rPr>
                <w:rFonts w:hint="eastAsia"/>
                <w:kern w:val="0"/>
                <w:sz w:val="21"/>
                <w:szCs w:val="18"/>
                <w:lang w:val="zh-CN"/>
              </w:rPr>
              <w:t>月中：每月</w:t>
            </w:r>
            <w:r>
              <w:rPr>
                <w:kern w:val="0"/>
                <w:sz w:val="21"/>
                <w:szCs w:val="18"/>
                <w:lang w:val="zh-CN"/>
              </w:rPr>
              <w:t>16</w:t>
            </w:r>
            <w:r>
              <w:rPr>
                <w:rFonts w:hint="eastAsia"/>
                <w:kern w:val="0"/>
                <w:sz w:val="21"/>
                <w:szCs w:val="18"/>
                <w:lang w:val="zh-CN"/>
              </w:rPr>
              <w:t>日</w:t>
            </w:r>
          </w:p>
          <w:p w:rsidR="004A1DF5" w:rsidRDefault="004A1DF5">
            <w:pPr>
              <w:spacing w:line="240" w:lineRule="auto"/>
              <w:rPr>
                <w:kern w:val="0"/>
                <w:sz w:val="21"/>
                <w:szCs w:val="18"/>
                <w:lang w:val="zh-CN"/>
              </w:rPr>
            </w:pPr>
            <w:r>
              <w:rPr>
                <w:rFonts w:hint="eastAsia"/>
                <w:kern w:val="0"/>
                <w:sz w:val="21"/>
                <w:szCs w:val="18"/>
                <w:lang w:val="zh-CN"/>
              </w:rPr>
              <w:t>每月：下月</w:t>
            </w:r>
            <w:r>
              <w:rPr>
                <w:rFonts w:hint="eastAsia"/>
                <w:kern w:val="0"/>
                <w:sz w:val="21"/>
                <w:szCs w:val="18"/>
                <w:lang w:val="zh-CN"/>
              </w:rPr>
              <w:t>1</w:t>
            </w:r>
            <w:r>
              <w:rPr>
                <w:rFonts w:hint="eastAsia"/>
                <w:kern w:val="0"/>
                <w:sz w:val="21"/>
                <w:szCs w:val="18"/>
                <w:lang w:val="zh-CN"/>
              </w:rPr>
              <w:t>日</w:t>
            </w:r>
          </w:p>
          <w:p w:rsidR="004A1DF5" w:rsidRDefault="004A1DF5">
            <w:pPr>
              <w:spacing w:line="240" w:lineRule="auto"/>
              <w:rPr>
                <w:kern w:val="0"/>
                <w:sz w:val="21"/>
                <w:szCs w:val="18"/>
                <w:lang w:val="zh-CN"/>
              </w:rPr>
            </w:pPr>
            <w:r>
              <w:rPr>
                <w:rFonts w:hint="eastAsia"/>
                <w:kern w:val="0"/>
                <w:sz w:val="21"/>
                <w:szCs w:val="18"/>
                <w:lang w:val="zh-CN"/>
              </w:rPr>
              <w:t>每季：</w:t>
            </w:r>
            <w:r>
              <w:rPr>
                <w:kern w:val="0"/>
                <w:sz w:val="21"/>
                <w:szCs w:val="18"/>
                <w:lang w:val="zh-CN"/>
              </w:rPr>
              <w:t>1</w:t>
            </w:r>
            <w:r>
              <w:rPr>
                <w:rFonts w:hint="eastAsia"/>
                <w:kern w:val="0"/>
                <w:sz w:val="21"/>
                <w:szCs w:val="18"/>
                <w:lang w:val="zh-CN"/>
              </w:rPr>
              <w:t>月</w:t>
            </w:r>
            <w:r>
              <w:rPr>
                <w:kern w:val="0"/>
                <w:sz w:val="21"/>
                <w:szCs w:val="18"/>
                <w:lang w:val="zh-CN"/>
              </w:rPr>
              <w:t>1</w:t>
            </w:r>
            <w:r>
              <w:rPr>
                <w:rFonts w:hint="eastAsia"/>
                <w:kern w:val="0"/>
                <w:sz w:val="21"/>
                <w:szCs w:val="18"/>
                <w:lang w:val="zh-CN"/>
              </w:rPr>
              <w:t>日，</w:t>
            </w:r>
            <w:r>
              <w:rPr>
                <w:kern w:val="0"/>
                <w:sz w:val="21"/>
                <w:szCs w:val="18"/>
                <w:lang w:val="zh-CN"/>
              </w:rPr>
              <w:t>4</w:t>
            </w:r>
            <w:r>
              <w:rPr>
                <w:rFonts w:hint="eastAsia"/>
                <w:kern w:val="0"/>
                <w:sz w:val="21"/>
                <w:szCs w:val="18"/>
                <w:lang w:val="zh-CN"/>
              </w:rPr>
              <w:t>月</w:t>
            </w:r>
            <w:r>
              <w:rPr>
                <w:kern w:val="0"/>
                <w:sz w:val="21"/>
                <w:szCs w:val="18"/>
                <w:lang w:val="zh-CN"/>
              </w:rPr>
              <w:t>1</w:t>
            </w:r>
            <w:r>
              <w:rPr>
                <w:rFonts w:hint="eastAsia"/>
                <w:kern w:val="0"/>
                <w:sz w:val="21"/>
                <w:szCs w:val="18"/>
                <w:lang w:val="zh-CN"/>
              </w:rPr>
              <w:t>日，</w:t>
            </w:r>
            <w:r>
              <w:rPr>
                <w:kern w:val="0"/>
                <w:sz w:val="21"/>
                <w:szCs w:val="18"/>
                <w:lang w:val="zh-CN"/>
              </w:rPr>
              <w:t>7</w:t>
            </w:r>
            <w:r>
              <w:rPr>
                <w:rFonts w:hint="eastAsia"/>
                <w:kern w:val="0"/>
                <w:sz w:val="21"/>
                <w:szCs w:val="18"/>
                <w:lang w:val="zh-CN"/>
              </w:rPr>
              <w:t>月</w:t>
            </w:r>
            <w:r>
              <w:rPr>
                <w:kern w:val="0"/>
                <w:sz w:val="21"/>
                <w:szCs w:val="18"/>
                <w:lang w:val="zh-CN"/>
              </w:rPr>
              <w:t>1</w:t>
            </w:r>
            <w:r>
              <w:rPr>
                <w:rFonts w:hint="eastAsia"/>
                <w:kern w:val="0"/>
                <w:sz w:val="21"/>
                <w:szCs w:val="18"/>
                <w:lang w:val="zh-CN"/>
              </w:rPr>
              <w:t>日，</w:t>
            </w:r>
            <w:r>
              <w:rPr>
                <w:kern w:val="0"/>
                <w:sz w:val="21"/>
                <w:szCs w:val="18"/>
                <w:lang w:val="zh-CN"/>
              </w:rPr>
              <w:t>10</w:t>
            </w:r>
            <w:r>
              <w:rPr>
                <w:rFonts w:hint="eastAsia"/>
                <w:kern w:val="0"/>
                <w:sz w:val="21"/>
                <w:szCs w:val="18"/>
                <w:lang w:val="zh-CN"/>
              </w:rPr>
              <w:t>月</w:t>
            </w:r>
            <w:r>
              <w:rPr>
                <w:kern w:val="0"/>
                <w:sz w:val="21"/>
                <w:szCs w:val="18"/>
                <w:lang w:val="zh-CN"/>
              </w:rPr>
              <w:t>1</w:t>
            </w:r>
            <w:r>
              <w:rPr>
                <w:rFonts w:hint="eastAsia"/>
                <w:kern w:val="0"/>
                <w:sz w:val="21"/>
                <w:szCs w:val="18"/>
                <w:lang w:val="zh-CN"/>
              </w:rPr>
              <w:t>日</w:t>
            </w:r>
          </w:p>
          <w:p w:rsidR="004A1DF5" w:rsidRDefault="004A1DF5">
            <w:pPr>
              <w:spacing w:line="240" w:lineRule="auto"/>
              <w:rPr>
                <w:sz w:val="21"/>
              </w:rPr>
            </w:pPr>
            <w:r>
              <w:rPr>
                <w:rFonts w:hint="eastAsia"/>
                <w:kern w:val="0"/>
                <w:sz w:val="21"/>
                <w:szCs w:val="18"/>
                <w:lang w:val="zh-CN"/>
              </w:rPr>
              <w:t>每年：次年</w:t>
            </w:r>
            <w:r>
              <w:rPr>
                <w:rFonts w:hint="eastAsia"/>
                <w:kern w:val="0"/>
                <w:sz w:val="21"/>
                <w:szCs w:val="18"/>
                <w:lang w:val="zh-CN"/>
              </w:rPr>
              <w:t>1</w:t>
            </w:r>
            <w:r>
              <w:rPr>
                <w:rFonts w:hint="eastAsia"/>
                <w:kern w:val="0"/>
                <w:sz w:val="21"/>
                <w:szCs w:val="18"/>
                <w:lang w:val="zh-CN"/>
              </w:rPr>
              <w:t>月</w:t>
            </w:r>
            <w:r>
              <w:rPr>
                <w:rFonts w:hint="eastAsia"/>
                <w:kern w:val="0"/>
                <w:sz w:val="21"/>
                <w:szCs w:val="18"/>
                <w:lang w:val="zh-CN"/>
              </w:rPr>
              <w:t>1</w:t>
            </w:r>
            <w:r>
              <w:rPr>
                <w:rFonts w:hint="eastAsia"/>
                <w:kern w:val="0"/>
                <w:sz w:val="21"/>
                <w:szCs w:val="18"/>
                <w:lang w:val="zh-CN"/>
              </w:rPr>
              <w:t>日</w:t>
            </w:r>
          </w:p>
        </w:tc>
      </w:tr>
      <w:tr w:rsidR="004A1DF5">
        <w:trPr>
          <w:trHeight w:val="972"/>
        </w:trPr>
        <w:tc>
          <w:tcPr>
            <w:tcW w:w="1620" w:type="dxa"/>
          </w:tcPr>
          <w:p w:rsidR="004A1DF5" w:rsidRDefault="004A1DF5">
            <w:pPr>
              <w:spacing w:line="240" w:lineRule="auto"/>
              <w:rPr>
                <w:kern w:val="0"/>
                <w:sz w:val="21"/>
                <w:szCs w:val="18"/>
                <w:lang w:val="zh-CN"/>
              </w:rPr>
            </w:pPr>
            <w:r>
              <w:rPr>
                <w:rFonts w:hint="eastAsia"/>
                <w:kern w:val="0"/>
                <w:sz w:val="21"/>
                <w:szCs w:val="18"/>
                <w:lang w:val="zh-CN"/>
              </w:rPr>
              <w:t>主户口</w:t>
            </w:r>
          </w:p>
        </w:tc>
        <w:tc>
          <w:tcPr>
            <w:tcW w:w="6800" w:type="dxa"/>
          </w:tcPr>
          <w:p w:rsidR="004A1DF5" w:rsidRDefault="004A1DF5">
            <w:pPr>
              <w:spacing w:line="240" w:lineRule="auto"/>
              <w:rPr>
                <w:kern w:val="0"/>
                <w:sz w:val="21"/>
                <w:szCs w:val="18"/>
                <w:lang w:val="zh-CN"/>
              </w:rPr>
            </w:pPr>
            <w:r>
              <w:rPr>
                <w:rFonts w:hint="eastAsia"/>
                <w:kern w:val="0"/>
                <w:sz w:val="21"/>
                <w:szCs w:val="18"/>
                <w:lang w:val="zh-CN"/>
              </w:rPr>
              <w:t>是区分是否受同一限额管理的余额管理方式的标志，同一主账户的所有账户受同一限额管理。一般可指定本网点同一客户同一性质的任何一个户口为主户口。</w:t>
            </w:r>
          </w:p>
        </w:tc>
      </w:tr>
    </w:tbl>
    <w:p w:rsidR="004A1DF5" w:rsidRDefault="004A1DF5">
      <w:pPr>
        <w:pStyle w:val="6"/>
        <w:spacing w:line="360" w:lineRule="auto"/>
      </w:pPr>
      <w:r>
        <w:rPr>
          <w:rFonts w:hint="eastAsia"/>
        </w:rPr>
        <w:lastRenderedPageBreak/>
        <w:t>（四）界面</w:t>
      </w:r>
    </w:p>
    <w:p w:rsidR="004A1DF5" w:rsidRDefault="0004090F">
      <w:r>
        <w:rPr>
          <w:rFonts w:hint="eastAsia"/>
          <w:noProof/>
        </w:rPr>
        <w:drawing>
          <wp:inline distT="0" distB="0" distL="0" distR="0">
            <wp:extent cx="5276850" cy="3810000"/>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5276850" cy="3810000"/>
                    </a:xfrm>
                    <a:prstGeom prst="rect">
                      <a:avLst/>
                    </a:prstGeom>
                    <a:noFill/>
                    <a:ln w="9525">
                      <a:noFill/>
                      <a:miter lim="800000"/>
                      <a:headEnd/>
                      <a:tailEnd/>
                    </a:ln>
                  </pic:spPr>
                </pic:pic>
              </a:graphicData>
            </a:graphic>
          </wp:inline>
        </w:drawing>
      </w:r>
    </w:p>
    <w:p w:rsidR="004A1DF5" w:rsidRDefault="004A1DF5">
      <w:pPr>
        <w:ind w:firstLineChars="300" w:firstLine="720"/>
        <w:jc w:val="center"/>
      </w:pPr>
      <w:r>
        <w:rPr>
          <w:rFonts w:hint="eastAsia"/>
        </w:rPr>
        <w:t>图</w:t>
      </w:r>
      <w:r>
        <w:rPr>
          <w:rFonts w:hint="eastAsia"/>
        </w:rPr>
        <w:t>2.3</w:t>
      </w:r>
    </w:p>
    <w:p w:rsidR="004A1DF5" w:rsidRDefault="004A1DF5" w:rsidP="0004090F">
      <w:pPr>
        <w:pStyle w:val="6"/>
        <w:spacing w:line="360" w:lineRule="auto"/>
      </w:pPr>
      <w:r>
        <w:rPr>
          <w:rFonts w:hint="eastAsia"/>
        </w:rPr>
        <w:t>（五）操作要点</w:t>
      </w:r>
    </w:p>
    <w:p w:rsidR="004A1DF5" w:rsidRDefault="004A1DF5">
      <w:pPr>
        <w:ind w:firstLineChars="200" w:firstLine="480"/>
      </w:pPr>
      <w:r>
        <w:rPr>
          <w:rFonts w:hint="eastAsia"/>
        </w:rPr>
        <w:t>1</w:t>
      </w:r>
      <w:r>
        <w:rPr>
          <w:rFonts w:hint="eastAsia"/>
        </w:rPr>
        <w:t>、基本存款账户、临时存款账户、专用存款账户需要激活后方能使用。</w:t>
      </w:r>
    </w:p>
    <w:p w:rsidR="004A1DF5" w:rsidRDefault="004A1DF5">
      <w:pPr>
        <w:ind w:firstLineChars="200" w:firstLine="480"/>
      </w:pPr>
      <w:r>
        <w:rPr>
          <w:rFonts w:hint="eastAsia"/>
        </w:rPr>
        <w:t>2</w:t>
      </w:r>
      <w:r>
        <w:rPr>
          <w:rFonts w:hint="eastAsia"/>
        </w:rPr>
        <w:t>、输入账号顺序号时，系统检查该顺序号户口是否已开立，若已开立则提示后返回预处理界面，否则继续。</w:t>
      </w:r>
    </w:p>
    <w:p w:rsidR="004A1DF5" w:rsidRDefault="004A1DF5">
      <w:pPr>
        <w:ind w:firstLineChars="200" w:firstLine="480"/>
      </w:pPr>
      <w:r>
        <w:rPr>
          <w:rFonts w:hint="eastAsia"/>
        </w:rPr>
        <w:t>3</w:t>
      </w:r>
      <w:r>
        <w:rPr>
          <w:rFonts w:hint="eastAsia"/>
        </w:rPr>
        <w:t>、开户口时选择的“核算组织形式”，系统会同开客户时的选择进行核对，判断是否一致，如为开客户时选择错误必须在客户维护中进行修改，并修改其他已开账户的核算种类。但当用户在开户口选择资金性质为“不适用”时，系统则不对客户的核算组织形式进行一致性判断。这是因为同一个单位下不同的资金可能会有不同的资金性质，有的资金来源与客户的组织形式无关，如财政类款项，只表明资金性质，而与该客户是企业还是机构团体没有必然关联关系。</w:t>
      </w:r>
    </w:p>
    <w:p w:rsidR="004A1DF5" w:rsidRDefault="004A1DF5">
      <w:pPr>
        <w:ind w:firstLineChars="200" w:firstLine="480"/>
      </w:pPr>
      <w:r>
        <w:rPr>
          <w:rFonts w:hint="eastAsia"/>
        </w:rPr>
        <w:t>4</w:t>
      </w:r>
      <w:r>
        <w:rPr>
          <w:rFonts w:hint="eastAsia"/>
        </w:rPr>
        <w:t>、对资金性质的选择须根据存款单位经济身份及所存入资金的性质进行选择。</w:t>
      </w:r>
    </w:p>
    <w:p w:rsidR="004A1DF5" w:rsidRDefault="004A1DF5">
      <w:pPr>
        <w:ind w:firstLineChars="200" w:firstLine="480"/>
      </w:pPr>
      <w:r>
        <w:rPr>
          <w:rFonts w:hint="eastAsia"/>
        </w:rPr>
        <w:t>5</w:t>
      </w:r>
      <w:r>
        <w:rPr>
          <w:rFonts w:hint="eastAsia"/>
        </w:rPr>
        <w:t>、“通存限制”和“通兑限制”这个两个参数选为“不允许”时，则这个户</w:t>
      </w:r>
      <w:r>
        <w:rPr>
          <w:rFonts w:hint="eastAsia"/>
        </w:rPr>
        <w:lastRenderedPageBreak/>
        <w:t>口不能发生转账入款或转账出款。</w:t>
      </w:r>
    </w:p>
    <w:p w:rsidR="004A1DF5" w:rsidRDefault="004A1DF5">
      <w:pPr>
        <w:ind w:firstLineChars="200" w:firstLine="480"/>
      </w:pPr>
      <w:r>
        <w:rPr>
          <w:rFonts w:hint="eastAsia"/>
        </w:rPr>
        <w:t>6</w:t>
      </w:r>
      <w:r>
        <w:rPr>
          <w:rFonts w:hint="eastAsia"/>
        </w:rPr>
        <w:t>、“收息户口号”用户没有录入时</w:t>
      </w:r>
      <w:r>
        <w:rPr>
          <w:rFonts w:ascii="宋体" w:hAnsi="宋体" w:hint="eastAsia"/>
        </w:rPr>
        <w:t>，系统默认为本户口,本字段只可输入单位活期结算类户口（户口代码：101），户口状态不可为关户，激活标志必须为“是。</w:t>
      </w:r>
    </w:p>
    <w:p w:rsidR="004A1DF5" w:rsidRDefault="004A1DF5" w:rsidP="0004090F">
      <w:pPr>
        <w:pStyle w:val="6"/>
        <w:spacing w:line="360" w:lineRule="auto"/>
      </w:pPr>
      <w:r>
        <w:rPr>
          <w:rFonts w:hint="eastAsia"/>
        </w:rPr>
        <w:t>（六）操作步骤</w:t>
      </w:r>
    </w:p>
    <w:p w:rsidR="004A1DF5" w:rsidRDefault="004A1DF5">
      <w:pPr>
        <w:ind w:firstLineChars="200" w:firstLine="480"/>
      </w:pPr>
      <w:r>
        <w:rPr>
          <w:rFonts w:hint="eastAsia"/>
        </w:rPr>
        <w:t>1</w:t>
      </w:r>
      <w:r>
        <w:rPr>
          <w:rFonts w:hint="eastAsia"/>
        </w:rPr>
        <w:t>、</w:t>
      </w:r>
      <w:r>
        <w:rPr>
          <w:rFonts w:ascii="宋体" w:hAnsi="宋体" w:hint="eastAsia"/>
        </w:rPr>
        <w:t>用户选择</w:t>
      </w:r>
      <w:r>
        <w:rPr>
          <w:rFonts w:hint="eastAsia"/>
        </w:rPr>
        <w:t>操作</w:t>
      </w:r>
      <w:r>
        <w:rPr>
          <w:rFonts w:ascii="宋体" w:hAnsi="宋体" w:hint="eastAsia"/>
        </w:rPr>
        <w:t>客户管理－</w:t>
      </w:r>
      <w:r>
        <w:rPr>
          <w:rFonts w:hint="eastAsia"/>
        </w:rPr>
        <w:t>单位客户</w:t>
      </w:r>
      <w:r>
        <w:rPr>
          <w:rFonts w:ascii="宋体" w:hAnsi="宋体" w:hint="eastAsia"/>
        </w:rPr>
        <w:t>－</w:t>
      </w:r>
      <w:r>
        <w:rPr>
          <w:rFonts w:hint="eastAsia"/>
        </w:rPr>
        <w:t>单位活期户口开户，</w:t>
      </w:r>
      <w:r>
        <w:rPr>
          <w:rFonts w:ascii="宋体" w:hAnsi="宋体" w:hint="eastAsia"/>
        </w:rPr>
        <w:t>在“业务代码”栏输入</w:t>
      </w:r>
      <w:r>
        <w:rPr>
          <w:rFonts w:hint="eastAsia"/>
        </w:rPr>
        <w:t>1121</w:t>
      </w:r>
      <w:r>
        <w:rPr>
          <w:rFonts w:ascii="宋体" w:hAnsi="宋体" w:hint="eastAsia"/>
        </w:rPr>
        <w:t>进入。</w:t>
      </w:r>
    </w:p>
    <w:p w:rsidR="004A1DF5" w:rsidRDefault="004A1DF5">
      <w:pPr>
        <w:ind w:firstLineChars="200" w:firstLine="480"/>
      </w:pPr>
      <w:r>
        <w:rPr>
          <w:rFonts w:hint="eastAsia"/>
        </w:rPr>
        <w:t>2</w:t>
      </w:r>
      <w:r>
        <w:rPr>
          <w:rFonts w:hint="eastAsia"/>
        </w:rPr>
        <w:t>、用户不知道客户号时，将光标移在客户号处按回车键，系统切换到公司客户查询界面。</w:t>
      </w:r>
    </w:p>
    <w:p w:rsidR="004A1DF5" w:rsidRDefault="004A1DF5">
      <w:pPr>
        <w:ind w:firstLineChars="200" w:firstLine="480"/>
        <w:jc w:val="left"/>
      </w:pPr>
      <w:r>
        <w:rPr>
          <w:rFonts w:hint="eastAsia"/>
        </w:rPr>
        <w:t>（</w:t>
      </w:r>
      <w:r>
        <w:rPr>
          <w:rFonts w:hint="eastAsia"/>
        </w:rPr>
        <w:t>1</w:t>
      </w:r>
      <w:r>
        <w:rPr>
          <w:rFonts w:hint="eastAsia"/>
        </w:rPr>
        <w:t>）用户在公司客户查询列表中“取客户号”确认后，系统切换回开户预处理界面，并将选定的客户号写入。</w:t>
      </w:r>
    </w:p>
    <w:p w:rsidR="004A1DF5" w:rsidRDefault="004A1DF5">
      <w:pPr>
        <w:ind w:firstLineChars="200" w:firstLine="480"/>
        <w:jc w:val="left"/>
      </w:pPr>
      <w:r>
        <w:rPr>
          <w:rFonts w:hint="eastAsia"/>
        </w:rPr>
        <w:t>（</w:t>
      </w:r>
      <w:r>
        <w:rPr>
          <w:rFonts w:hint="eastAsia"/>
        </w:rPr>
        <w:t>2</w:t>
      </w:r>
      <w:r>
        <w:rPr>
          <w:rFonts w:hint="eastAsia"/>
        </w:rPr>
        <w:t>）用户未选到符合查询条件的客户号，选择“关闭”按钮，系统切换到公司开户界面，开客户后，系统自动切换回开户预处理界面，并将新开客户号写回。</w:t>
      </w:r>
    </w:p>
    <w:p w:rsidR="004A1DF5" w:rsidRDefault="004A1DF5">
      <w:pPr>
        <w:ind w:firstLineChars="200" w:firstLine="480"/>
      </w:pPr>
      <w:r>
        <w:rPr>
          <w:rFonts w:hint="eastAsia"/>
        </w:rPr>
        <w:t>3</w:t>
      </w:r>
      <w:r>
        <w:rPr>
          <w:rFonts w:hint="eastAsia"/>
        </w:rPr>
        <w:t>、用户选择录入货币，如为外币账户，则需要在扩展信息中录入外币账户性质。</w:t>
      </w:r>
    </w:p>
    <w:p w:rsidR="004A1DF5" w:rsidRDefault="004A1DF5">
      <w:pPr>
        <w:ind w:firstLineChars="200" w:firstLine="480"/>
      </w:pPr>
      <w:r>
        <w:rPr>
          <w:rFonts w:hint="eastAsia"/>
        </w:rPr>
        <w:t>4</w:t>
      </w:r>
      <w:r>
        <w:rPr>
          <w:rFonts w:hint="eastAsia"/>
        </w:rPr>
        <w:t>、用户选择录入“核算组织形式”，系统判断此处录入和开客户时录入是否一致，一致则继续，否则提示原因并报错。</w:t>
      </w:r>
    </w:p>
    <w:p w:rsidR="004A1DF5" w:rsidRDefault="004A1DF5">
      <w:pPr>
        <w:ind w:firstLineChars="200" w:firstLine="480"/>
      </w:pPr>
      <w:r>
        <w:rPr>
          <w:rFonts w:hint="eastAsia"/>
        </w:rPr>
        <w:t>5</w:t>
      </w:r>
      <w:r>
        <w:rPr>
          <w:rFonts w:hint="eastAsia"/>
        </w:rPr>
        <w:t>、用户选择录入资金性质。</w:t>
      </w:r>
    </w:p>
    <w:p w:rsidR="004A1DF5" w:rsidRDefault="004A1DF5">
      <w:pPr>
        <w:ind w:firstLineChars="200" w:firstLine="480"/>
      </w:pPr>
      <w:r>
        <w:rPr>
          <w:rFonts w:hint="eastAsia"/>
        </w:rPr>
        <w:t>6</w:t>
      </w:r>
      <w:r>
        <w:rPr>
          <w:rFonts w:hint="eastAsia"/>
        </w:rPr>
        <w:t>、当货币选择为人民币时，用户选择录入“人民币户口类型”。</w:t>
      </w:r>
    </w:p>
    <w:p w:rsidR="004A1DF5" w:rsidRDefault="004A1DF5">
      <w:pPr>
        <w:ind w:firstLineChars="200" w:firstLine="480"/>
      </w:pPr>
      <w:r>
        <w:rPr>
          <w:rFonts w:hint="eastAsia"/>
        </w:rPr>
        <w:t>7</w:t>
      </w:r>
      <w:r>
        <w:rPr>
          <w:rFonts w:hint="eastAsia"/>
        </w:rPr>
        <w:t>、手工输入顺序号。</w:t>
      </w:r>
    </w:p>
    <w:p w:rsidR="004A1DF5" w:rsidRDefault="004A1DF5">
      <w:pPr>
        <w:ind w:firstLineChars="200" w:firstLine="480"/>
      </w:pPr>
      <w:r>
        <w:rPr>
          <w:rFonts w:hint="eastAsia"/>
        </w:rPr>
        <w:t>8</w:t>
      </w:r>
      <w:r>
        <w:rPr>
          <w:rFonts w:hint="eastAsia"/>
        </w:rPr>
        <w:t>、当地人民银行对账号有特别要求时，将包装后的户口号录入“本地户口”。</w:t>
      </w:r>
    </w:p>
    <w:p w:rsidR="004A1DF5" w:rsidRDefault="004A1DF5">
      <w:pPr>
        <w:ind w:firstLineChars="200" w:firstLine="480"/>
      </w:pPr>
      <w:r>
        <w:rPr>
          <w:rFonts w:hint="eastAsia"/>
        </w:rPr>
        <w:t>9</w:t>
      </w:r>
      <w:r>
        <w:rPr>
          <w:rFonts w:hint="eastAsia"/>
        </w:rPr>
        <w:t>、录入该户口联系人电话号码。</w:t>
      </w:r>
    </w:p>
    <w:p w:rsidR="004A1DF5" w:rsidRDefault="004A1DF5">
      <w:pPr>
        <w:ind w:firstLineChars="200" w:firstLine="480"/>
      </w:pPr>
      <w:r>
        <w:rPr>
          <w:rFonts w:hint="eastAsia"/>
        </w:rPr>
        <w:t>10</w:t>
      </w:r>
      <w:r>
        <w:rPr>
          <w:rFonts w:hint="eastAsia"/>
        </w:rPr>
        <w:t>、用户按回车键，系统根据录入的核算组织形式和资金性质匹配出核算种类，无误则切换至主要信息界面（见图</w:t>
      </w:r>
      <w:r>
        <w:rPr>
          <w:rFonts w:hint="eastAsia"/>
        </w:rPr>
        <w:t>2.3</w:t>
      </w:r>
      <w:r>
        <w:rPr>
          <w:rFonts w:hint="eastAsia"/>
        </w:rPr>
        <w:t>）。</w:t>
      </w:r>
    </w:p>
    <w:p w:rsidR="004A1DF5" w:rsidRDefault="004A1DF5">
      <w:pPr>
        <w:ind w:firstLineChars="200" w:firstLine="480"/>
      </w:pPr>
      <w:r>
        <w:rPr>
          <w:rFonts w:hint="eastAsia"/>
        </w:rPr>
        <w:t>11</w:t>
      </w:r>
      <w:r>
        <w:rPr>
          <w:rFonts w:hint="eastAsia"/>
        </w:rPr>
        <w:t>、用户录入主要信息、扩展信息、打印信息、联系信息等要素，并按“确认按钮”。</w:t>
      </w:r>
    </w:p>
    <w:p w:rsidR="004A1DF5" w:rsidRDefault="004A1DF5">
      <w:pPr>
        <w:ind w:firstLineChars="200" w:firstLine="480"/>
      </w:pPr>
      <w:r>
        <w:rPr>
          <w:rFonts w:hint="eastAsia"/>
        </w:rPr>
        <w:t>当开立的户口为外币户口时，必须根据外币“开户许可证”等相关批件，录入“外汇账户性质”选项。其中“外汇户口性质”、“</w:t>
      </w:r>
      <w:r>
        <w:rPr>
          <w:rFonts w:ascii="宋体" w:hAnsi="宋体" w:hint="eastAsia"/>
        </w:rPr>
        <w:t>外汇户口管理方式”和“钞汇标志”等属于必输项。</w:t>
      </w:r>
    </w:p>
    <w:p w:rsidR="004A1DF5" w:rsidRDefault="004A1DF5">
      <w:pPr>
        <w:ind w:firstLineChars="200" w:firstLine="480"/>
      </w:pPr>
      <w:r>
        <w:rPr>
          <w:rFonts w:hint="eastAsia"/>
        </w:rPr>
        <w:lastRenderedPageBreak/>
        <w:t>12</w:t>
      </w:r>
      <w:r>
        <w:rPr>
          <w:rFonts w:hint="eastAsia"/>
        </w:rPr>
        <w:t>、主管授权通过，系统按要素开立户口，保存户口资料。</w:t>
      </w:r>
    </w:p>
    <w:p w:rsidR="004A1DF5" w:rsidRDefault="004A1DF5">
      <w:pPr>
        <w:ind w:firstLineChars="200" w:firstLine="480"/>
      </w:pPr>
      <w:r>
        <w:rPr>
          <w:rFonts w:hint="eastAsia"/>
        </w:rPr>
        <w:t>13</w:t>
      </w:r>
      <w:r>
        <w:rPr>
          <w:rFonts w:hint="eastAsia"/>
        </w:rPr>
        <w:t>、打印：根据系统提示打印“开立户口通知书”。</w:t>
      </w:r>
    </w:p>
    <w:p w:rsidR="004A1DF5" w:rsidRDefault="004A1DF5" w:rsidP="0004090F">
      <w:pPr>
        <w:pStyle w:val="5"/>
      </w:pPr>
      <w:r>
        <w:rPr>
          <w:rFonts w:hint="eastAsia"/>
        </w:rPr>
        <w:t>六、单位活期户口销户（业务代码</w:t>
      </w:r>
      <w:r>
        <w:rPr>
          <w:rFonts w:hint="eastAsia"/>
        </w:rPr>
        <w:t>1122</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通过该功能实现对单位活期户口的销户，特指结息、转出、销户三段销户方式。</w:t>
      </w:r>
    </w:p>
    <w:p w:rsidR="004A1DF5" w:rsidRDefault="004A1DF5" w:rsidP="0004090F">
      <w:pPr>
        <w:pStyle w:val="6"/>
        <w:spacing w:line="360" w:lineRule="auto"/>
      </w:pPr>
      <w:r>
        <w:rPr>
          <w:rFonts w:hint="eastAsia"/>
        </w:rPr>
        <w:t>（二）术语解释及参数说明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95"/>
        <w:gridCol w:w="5925"/>
      </w:tblGrid>
      <w:tr w:rsidR="004A1DF5">
        <w:trPr>
          <w:trHeight w:val="360"/>
        </w:trPr>
        <w:tc>
          <w:tcPr>
            <w:tcW w:w="1995" w:type="dxa"/>
          </w:tcPr>
          <w:p w:rsidR="004A1DF5" w:rsidRDefault="004A1DF5">
            <w:pPr>
              <w:spacing w:line="240" w:lineRule="auto"/>
              <w:rPr>
                <w:rFonts w:ascii="宋体" w:hAnsi="宋体"/>
                <w:sz w:val="21"/>
              </w:rPr>
            </w:pPr>
            <w:r>
              <w:rPr>
                <w:rFonts w:ascii="宋体" w:hAnsi="宋体" w:hint="eastAsia"/>
                <w:sz w:val="21"/>
              </w:rPr>
              <w:t>关户发起人类型</w:t>
            </w:r>
          </w:p>
        </w:tc>
        <w:tc>
          <w:tcPr>
            <w:tcW w:w="5925" w:type="dxa"/>
          </w:tcPr>
          <w:p w:rsidR="004A1DF5" w:rsidRDefault="004A1DF5">
            <w:pPr>
              <w:spacing w:line="240" w:lineRule="auto"/>
              <w:rPr>
                <w:rFonts w:ascii="宋体" w:hAnsi="宋体"/>
                <w:sz w:val="21"/>
              </w:rPr>
            </w:pPr>
            <w:r>
              <w:rPr>
                <w:rFonts w:ascii="宋体" w:hAnsi="宋体" w:hint="eastAsia"/>
                <w:sz w:val="21"/>
              </w:rPr>
              <w:t>B：银行内部发起：指我行由于某种原因需要对单位的户口进行关闭。</w:t>
            </w:r>
          </w:p>
          <w:p w:rsidR="004A1DF5" w:rsidRDefault="004A1DF5">
            <w:pPr>
              <w:spacing w:line="240" w:lineRule="auto"/>
              <w:rPr>
                <w:rFonts w:ascii="宋体" w:hAnsi="宋体"/>
                <w:sz w:val="21"/>
              </w:rPr>
            </w:pPr>
            <w:r>
              <w:rPr>
                <w:rFonts w:ascii="宋体" w:hAnsi="宋体" w:hint="eastAsia"/>
                <w:sz w:val="21"/>
              </w:rPr>
              <w:t>C：客户发起：应客户要求对其开立的结算户口进行关闭。</w:t>
            </w:r>
          </w:p>
        </w:tc>
      </w:tr>
      <w:tr w:rsidR="004A1DF5">
        <w:trPr>
          <w:trHeight w:val="285"/>
        </w:trPr>
        <w:tc>
          <w:tcPr>
            <w:tcW w:w="1995" w:type="dxa"/>
          </w:tcPr>
          <w:p w:rsidR="004A1DF5" w:rsidRDefault="004A1DF5">
            <w:pPr>
              <w:spacing w:line="240" w:lineRule="auto"/>
              <w:rPr>
                <w:rFonts w:ascii="宋体" w:hAnsi="宋体"/>
                <w:sz w:val="21"/>
              </w:rPr>
            </w:pPr>
            <w:r>
              <w:rPr>
                <w:rFonts w:ascii="宋体" w:hAnsi="宋体" w:hint="eastAsia"/>
                <w:sz w:val="21"/>
              </w:rPr>
              <w:t>管理户口</w:t>
            </w:r>
          </w:p>
        </w:tc>
        <w:tc>
          <w:tcPr>
            <w:tcW w:w="5925" w:type="dxa"/>
          </w:tcPr>
          <w:p w:rsidR="004A1DF5" w:rsidRDefault="004A1DF5">
            <w:pPr>
              <w:spacing w:line="240" w:lineRule="auto"/>
              <w:rPr>
                <w:rFonts w:ascii="宋体" w:hAnsi="宋体"/>
                <w:sz w:val="21"/>
              </w:rPr>
            </w:pPr>
            <w:r>
              <w:rPr>
                <w:rFonts w:ascii="宋体" w:hAnsi="宋体" w:hint="eastAsia"/>
                <w:sz w:val="21"/>
              </w:rPr>
              <w:t>即关系户口，对子户口来说是主户口，对虚户口来说是对应的实户口，对主户口来说是空。</w:t>
            </w:r>
          </w:p>
        </w:tc>
      </w:tr>
    </w:tbl>
    <w:p w:rsidR="004A1DF5" w:rsidRDefault="004A1DF5">
      <w:pPr>
        <w:pStyle w:val="6"/>
        <w:spacing w:line="360" w:lineRule="auto"/>
      </w:pPr>
      <w:r>
        <w:rPr>
          <w:rFonts w:hint="eastAsia"/>
        </w:rPr>
        <w:t>（三）操作要点</w:t>
      </w:r>
    </w:p>
    <w:p w:rsidR="004A1DF5" w:rsidRDefault="004A1DF5">
      <w:pPr>
        <w:ind w:firstLine="540"/>
      </w:pPr>
      <w:r>
        <w:rPr>
          <w:rFonts w:hint="eastAsia"/>
        </w:rPr>
        <w:t>1</w:t>
      </w:r>
      <w:r>
        <w:rPr>
          <w:rFonts w:hint="eastAsia"/>
        </w:rPr>
        <w:t>、系统提供</w:t>
      </w:r>
      <w:r>
        <w:rPr>
          <w:rFonts w:hint="eastAsia"/>
        </w:rPr>
        <w:t>7</w:t>
      </w:r>
      <w:r>
        <w:rPr>
          <w:rFonts w:hint="eastAsia"/>
        </w:rPr>
        <w:t>个选项卡列示功能，依次为：户口属性、账户列表、关户限制、凭证列表、费用列表、回单列表（其中未打印的按需打印类回单可不处理，其他类回单如果是未打印状态需打印后方可销户）、冻结列表。用户必须将各列表中的信息在相关业务系统中处理完毕，方可销户。（请尽量按照本节所描述的步骤操作）</w:t>
      </w:r>
    </w:p>
    <w:p w:rsidR="004A1DF5" w:rsidRDefault="004A1DF5">
      <w:pPr>
        <w:ind w:firstLine="540"/>
      </w:pPr>
      <w:r>
        <w:rPr>
          <w:rFonts w:hint="eastAsia"/>
        </w:rPr>
        <w:t>2</w:t>
      </w:r>
      <w:r>
        <w:rPr>
          <w:rFonts w:hint="eastAsia"/>
        </w:rPr>
        <w:t>、选择银行内部发起，销户时系统不须判断支取控件，成功后不打印销户通知书。选择客户发起，销户时系统判断支取控件，成功后打印销户通知书。</w:t>
      </w:r>
    </w:p>
    <w:p w:rsidR="004A1DF5" w:rsidRDefault="004A1DF5">
      <w:pPr>
        <w:ind w:firstLine="540"/>
      </w:pPr>
      <w:r>
        <w:rPr>
          <w:rFonts w:hint="eastAsia"/>
        </w:rPr>
        <w:t>3</w:t>
      </w:r>
      <w:r>
        <w:rPr>
          <w:rFonts w:hint="eastAsia"/>
        </w:rPr>
        <w:t>、本功能暂时只处理本网点且处在活动状态的单位结算户口销户。</w:t>
      </w:r>
    </w:p>
    <w:p w:rsidR="004A1DF5" w:rsidRDefault="004A1DF5">
      <w:pPr>
        <w:ind w:firstLine="540"/>
      </w:pPr>
      <w:r>
        <w:rPr>
          <w:rFonts w:hint="eastAsia"/>
        </w:rPr>
        <w:t>4</w:t>
      </w:r>
      <w:r>
        <w:rPr>
          <w:rFonts w:hint="eastAsia"/>
        </w:rPr>
        <w:t>、外汇户口销户时，必须检查该户口下是否挂靠了子户口。如挂靠了子户口，必须将所有子户口的主户口进行修改，解除挂靠关系后，方可销户。</w:t>
      </w:r>
    </w:p>
    <w:p w:rsidR="004A1DF5" w:rsidRDefault="004A1DF5" w:rsidP="0004090F">
      <w:pPr>
        <w:pStyle w:val="6"/>
        <w:spacing w:line="360" w:lineRule="auto"/>
      </w:pPr>
      <w:r>
        <w:rPr>
          <w:rFonts w:hint="eastAsia"/>
        </w:rPr>
        <w:t>（四）操作步骤</w:t>
      </w:r>
    </w:p>
    <w:p w:rsidR="004A1DF5" w:rsidRDefault="004A1DF5">
      <w:pPr>
        <w:ind w:firstLineChars="200" w:firstLine="480"/>
      </w:pPr>
      <w:r>
        <w:rPr>
          <w:rFonts w:hint="eastAsia"/>
        </w:rPr>
        <w:t>1</w:t>
      </w:r>
      <w:r>
        <w:rPr>
          <w:rFonts w:hint="eastAsia"/>
        </w:rPr>
        <w:t>、</w:t>
      </w:r>
      <w:r>
        <w:rPr>
          <w:rFonts w:ascii="宋体" w:hAnsi="宋体" w:hint="eastAsia"/>
        </w:rPr>
        <w:t>用户选择操作客户管理－</w:t>
      </w:r>
      <w:r>
        <w:rPr>
          <w:rFonts w:hint="eastAsia"/>
        </w:rPr>
        <w:t>单位客户</w:t>
      </w:r>
      <w:r>
        <w:rPr>
          <w:rFonts w:ascii="宋体" w:hAnsi="宋体" w:hint="eastAsia"/>
        </w:rPr>
        <w:t>－</w:t>
      </w:r>
      <w:r>
        <w:rPr>
          <w:rFonts w:hint="eastAsia"/>
        </w:rPr>
        <w:t>单位活期户口销户</w:t>
      </w:r>
      <w:r>
        <w:rPr>
          <w:rFonts w:ascii="宋体" w:hAnsi="宋体" w:hint="eastAsia"/>
        </w:rPr>
        <w:t>或在“业务代码”栏输入</w:t>
      </w:r>
      <w:r>
        <w:rPr>
          <w:rFonts w:hint="eastAsia"/>
        </w:rPr>
        <w:t>1122</w:t>
      </w:r>
      <w:r>
        <w:rPr>
          <w:rFonts w:ascii="宋体" w:hAnsi="宋体" w:hint="eastAsia"/>
        </w:rPr>
        <w:t>进入。</w:t>
      </w:r>
    </w:p>
    <w:p w:rsidR="004A1DF5" w:rsidRDefault="004A1DF5">
      <w:pPr>
        <w:ind w:firstLineChars="200" w:firstLine="480"/>
        <w:rPr>
          <w:rFonts w:ascii="宋体" w:hAnsi="宋体"/>
        </w:rPr>
      </w:pPr>
      <w:r>
        <w:rPr>
          <w:rFonts w:hint="eastAsia"/>
        </w:rPr>
        <w:t>2</w:t>
      </w:r>
      <w:r>
        <w:rPr>
          <w:rFonts w:hint="eastAsia"/>
        </w:rPr>
        <w:t>、选择关户</w:t>
      </w:r>
      <w:r>
        <w:rPr>
          <w:rFonts w:ascii="宋体" w:hAnsi="宋体" w:hint="eastAsia"/>
        </w:rPr>
        <w:t>发起人方式。</w:t>
      </w:r>
    </w:p>
    <w:p w:rsidR="004A1DF5" w:rsidRDefault="004A1DF5">
      <w:pPr>
        <w:ind w:firstLineChars="200" w:firstLine="480"/>
        <w:rPr>
          <w:rFonts w:ascii="宋体" w:hAnsi="宋体"/>
        </w:rPr>
      </w:pPr>
      <w:r>
        <w:rPr>
          <w:rFonts w:ascii="宋体" w:hAnsi="宋体" w:hint="eastAsia"/>
        </w:rPr>
        <w:lastRenderedPageBreak/>
        <w:t>3、用户输入户口号后回车，系统列示户口属性界面中的相关要素。</w:t>
      </w:r>
    </w:p>
    <w:p w:rsidR="004A1DF5" w:rsidRDefault="004A1DF5">
      <w:pPr>
        <w:ind w:firstLineChars="200" w:firstLine="480"/>
      </w:pPr>
      <w:r>
        <w:rPr>
          <w:rFonts w:ascii="宋体" w:hAnsi="宋体" w:hint="eastAsia"/>
        </w:rPr>
        <w:t>4、用户进入“账户冻结列表”，如果有冻结业务，系统将列示。选择“解冻”按钮，进入“解</w:t>
      </w:r>
      <w:r>
        <w:rPr>
          <w:rFonts w:hint="eastAsia"/>
        </w:rPr>
        <w:t>冻”界面。当冻结列表中所有列示的冻结业务取消时，用户方可继续进行销户（如何取消冻结，详见“冻结、解冻</w:t>
      </w:r>
      <w:r>
        <w:rPr>
          <w:rFonts w:hint="eastAsia"/>
        </w:rPr>
        <w:t>1510</w:t>
      </w:r>
      <w:r>
        <w:rPr>
          <w:rFonts w:hint="eastAsia"/>
        </w:rPr>
        <w:t>”操作说明）。</w:t>
      </w:r>
    </w:p>
    <w:p w:rsidR="004A1DF5" w:rsidRDefault="004A1DF5">
      <w:pPr>
        <w:ind w:firstLineChars="200" w:firstLine="480"/>
      </w:pPr>
      <w:r>
        <w:rPr>
          <w:rFonts w:hint="eastAsia"/>
        </w:rPr>
        <w:t>5</w:t>
      </w:r>
      <w:r>
        <w:rPr>
          <w:rFonts w:hint="eastAsia"/>
        </w:rPr>
        <w:t>、用户进入账户列表，选择“查预期交易”按钮，如果账户有预期交易，系统在预期交易明细列表处逐笔列示，用户在账户预期交易撤消或成功（相应业务经办完毕）后方可继续进行销户，否则销户不能继续。</w:t>
      </w:r>
    </w:p>
    <w:p w:rsidR="004A1DF5" w:rsidRDefault="004A1DF5">
      <w:pPr>
        <w:ind w:firstLineChars="200" w:firstLine="480"/>
      </w:pPr>
      <w:r>
        <w:rPr>
          <w:rFonts w:hint="eastAsia"/>
        </w:rPr>
        <w:t>6</w:t>
      </w:r>
      <w:r>
        <w:rPr>
          <w:rFonts w:hint="eastAsia"/>
        </w:rPr>
        <w:t>、“预期交易”处理结束后，返回账户列表，选择“结息”按钮进行结息操作，系统进入手工结息功能界面（详见“活期账户结息</w:t>
      </w:r>
      <w:r>
        <w:rPr>
          <w:rFonts w:hint="eastAsia"/>
        </w:rPr>
        <w:t>1304</w:t>
      </w:r>
      <w:r>
        <w:rPr>
          <w:rFonts w:hint="eastAsia"/>
        </w:rPr>
        <w:t>”）。</w:t>
      </w:r>
    </w:p>
    <w:p w:rsidR="004A1DF5" w:rsidRDefault="004A1DF5">
      <w:pPr>
        <w:ind w:firstLineChars="200" w:firstLine="480"/>
      </w:pPr>
      <w:r>
        <w:rPr>
          <w:rFonts w:hint="eastAsia"/>
        </w:rPr>
        <w:t>7</w:t>
      </w:r>
      <w:r>
        <w:rPr>
          <w:rFonts w:hint="eastAsia"/>
        </w:rPr>
        <w:t>、用户进入关户限制列表，如果存在关户限制，系统列示。</w:t>
      </w:r>
    </w:p>
    <w:p w:rsidR="004A1DF5" w:rsidRDefault="004A1DF5">
      <w:pPr>
        <w:ind w:firstLineChars="200" w:firstLine="480"/>
        <w:jc w:val="left"/>
      </w:pPr>
      <w:r>
        <w:rPr>
          <w:rFonts w:hint="eastAsia"/>
        </w:rPr>
        <w:t>（</w:t>
      </w:r>
      <w:r>
        <w:rPr>
          <w:rFonts w:hint="eastAsia"/>
        </w:rPr>
        <w:t>1</w:t>
      </w:r>
      <w:r>
        <w:rPr>
          <w:rFonts w:hint="eastAsia"/>
        </w:rPr>
        <w:t>）关户限制的可撤消方式为“自动”，用户选择“撤销限制”按钮，系统将可撤消方式为自动的关户限制撤消。</w:t>
      </w:r>
    </w:p>
    <w:p w:rsidR="004A1DF5" w:rsidRDefault="004A1DF5">
      <w:pPr>
        <w:ind w:firstLineChars="200" w:firstLine="480"/>
        <w:jc w:val="left"/>
      </w:pPr>
      <w:r>
        <w:rPr>
          <w:rFonts w:hint="eastAsia"/>
        </w:rPr>
        <w:t>（</w:t>
      </w:r>
      <w:r>
        <w:rPr>
          <w:rFonts w:hint="eastAsia"/>
        </w:rPr>
        <w:t>2</w:t>
      </w:r>
      <w:r>
        <w:rPr>
          <w:rFonts w:hint="eastAsia"/>
        </w:rPr>
        <w:t>）可解冻方式为“手工”的关户限制需在相应的业务系统撤消。</w:t>
      </w:r>
    </w:p>
    <w:p w:rsidR="004A1DF5" w:rsidRDefault="004A1DF5">
      <w:pPr>
        <w:ind w:firstLineChars="200" w:firstLine="480"/>
      </w:pPr>
      <w:r>
        <w:rPr>
          <w:rFonts w:hint="eastAsia"/>
        </w:rPr>
        <w:t>8</w:t>
      </w:r>
      <w:r>
        <w:rPr>
          <w:rFonts w:hint="eastAsia"/>
        </w:rPr>
        <w:t>、用户进入费用列表，选择“刷新”按钮，若存在待扣费用，则系统进行列示。</w:t>
      </w:r>
    </w:p>
    <w:p w:rsidR="004A1DF5" w:rsidRDefault="004A1DF5">
      <w:pPr>
        <w:ind w:firstLineChars="200" w:firstLine="480"/>
        <w:jc w:val="left"/>
      </w:pPr>
      <w:r>
        <w:rPr>
          <w:rFonts w:hint="eastAsia"/>
        </w:rPr>
        <w:t>（</w:t>
      </w:r>
      <w:r>
        <w:rPr>
          <w:rFonts w:hint="eastAsia"/>
        </w:rPr>
        <w:t>1</w:t>
      </w:r>
      <w:r>
        <w:rPr>
          <w:rFonts w:hint="eastAsia"/>
        </w:rPr>
        <w:t>）用户选择“扣费”按钮，记账状态为“待记账”，确认状态为“扣费确认”的费用，系统扣收成功（可再次选择“刷新”按钮查看）。列示的其它费用须到产生该笔费用的系统处理。</w:t>
      </w:r>
    </w:p>
    <w:p w:rsidR="004A1DF5" w:rsidRDefault="004A1DF5">
      <w:pPr>
        <w:ind w:firstLineChars="200" w:firstLine="480"/>
      </w:pPr>
      <w:r>
        <w:rPr>
          <w:rFonts w:hint="eastAsia"/>
        </w:rPr>
        <w:t>9</w:t>
      </w:r>
      <w:r>
        <w:rPr>
          <w:rFonts w:hint="eastAsia"/>
        </w:rPr>
        <w:t>、用户调用相应的业务系统，将户口下账户余额全部转出。</w:t>
      </w:r>
    </w:p>
    <w:p w:rsidR="004A1DF5" w:rsidRDefault="004A1DF5">
      <w:pPr>
        <w:ind w:firstLineChars="200" w:firstLine="480"/>
      </w:pPr>
      <w:r>
        <w:rPr>
          <w:rFonts w:hint="eastAsia"/>
        </w:rPr>
        <w:t>10</w:t>
      </w:r>
      <w:r>
        <w:rPr>
          <w:rFonts w:hint="eastAsia"/>
        </w:rPr>
        <w:t>、用户进入凭证列表，系统列示客户未用凭证。</w:t>
      </w:r>
    </w:p>
    <w:p w:rsidR="004A1DF5" w:rsidRDefault="004A1DF5">
      <w:pPr>
        <w:ind w:firstLineChars="200" w:firstLine="480"/>
        <w:jc w:val="left"/>
      </w:pPr>
      <w:r>
        <w:rPr>
          <w:rFonts w:hint="eastAsia"/>
        </w:rPr>
        <w:t>（</w:t>
      </w:r>
      <w:r>
        <w:rPr>
          <w:rFonts w:hint="eastAsia"/>
        </w:rPr>
        <w:t>1</w:t>
      </w:r>
      <w:r>
        <w:rPr>
          <w:rFonts w:hint="eastAsia"/>
        </w:rPr>
        <w:t>）根据客户交回凭证分别录入凭证种类、凭证数量、起始凭证号、结束凭证号、选择“增加凭证”按钮，系统列表展示客户关户时交回的凭证（选择删除凭证按钮可删除录入的信息）。</w:t>
      </w:r>
    </w:p>
    <w:p w:rsidR="004A1DF5" w:rsidRDefault="004A1DF5">
      <w:pPr>
        <w:ind w:firstLineChars="200" w:firstLine="480"/>
        <w:jc w:val="left"/>
      </w:pPr>
      <w:r>
        <w:rPr>
          <w:rFonts w:hint="eastAsia"/>
        </w:rPr>
        <w:t>（</w:t>
      </w:r>
      <w:r>
        <w:rPr>
          <w:rFonts w:hint="eastAsia"/>
        </w:rPr>
        <w:t>2</w:t>
      </w:r>
      <w:r>
        <w:rPr>
          <w:rFonts w:hint="eastAsia"/>
        </w:rPr>
        <w:t>）选择“确认”按钮，系统将该户口下所有凭证介质状态为“可用”，流转状态为“出售”的凭证作废。凭证介质状态为“可用”，流转状态为“待销号”的凭证须等相应的业务系统处理完毕。</w:t>
      </w:r>
    </w:p>
    <w:p w:rsidR="004A1DF5" w:rsidRDefault="004A1DF5">
      <w:pPr>
        <w:ind w:firstLineChars="200" w:firstLine="480"/>
      </w:pPr>
      <w:r>
        <w:rPr>
          <w:rFonts w:hint="eastAsia"/>
        </w:rPr>
        <w:t>11</w:t>
      </w:r>
      <w:r>
        <w:rPr>
          <w:rFonts w:hint="eastAsia"/>
        </w:rPr>
        <w:t>、用户进入回单列表，“刷新”后，系统列示该户口未打印回单，用户选择“打印”按钮，系统打印回单</w:t>
      </w:r>
    </w:p>
    <w:p w:rsidR="004A1DF5" w:rsidRDefault="004A1DF5">
      <w:pPr>
        <w:ind w:firstLineChars="200" w:firstLine="480"/>
      </w:pPr>
      <w:r>
        <w:rPr>
          <w:rFonts w:hint="eastAsia"/>
        </w:rPr>
        <w:t>12</w:t>
      </w:r>
      <w:r>
        <w:rPr>
          <w:rFonts w:hint="eastAsia"/>
        </w:rPr>
        <w:t>、以上各点用户处理完毕后，进行“销户”确认。</w:t>
      </w:r>
    </w:p>
    <w:p w:rsidR="004A1DF5" w:rsidRDefault="004A1DF5">
      <w:pPr>
        <w:ind w:firstLineChars="200" w:firstLine="480"/>
      </w:pPr>
      <w:r>
        <w:rPr>
          <w:rFonts w:hint="eastAsia"/>
        </w:rPr>
        <w:lastRenderedPageBreak/>
        <w:t>13</w:t>
      </w:r>
      <w:r>
        <w:rPr>
          <w:rFonts w:hint="eastAsia"/>
        </w:rPr>
        <w:t>、系统提示主管授权，主管授权后，销户成功。</w:t>
      </w:r>
    </w:p>
    <w:p w:rsidR="004A1DF5" w:rsidRDefault="004A1DF5">
      <w:pPr>
        <w:ind w:firstLineChars="200" w:firstLine="480"/>
      </w:pPr>
      <w:r>
        <w:rPr>
          <w:rFonts w:hint="eastAsia"/>
        </w:rPr>
        <w:t>14</w:t>
      </w:r>
      <w:r>
        <w:rPr>
          <w:rFonts w:hint="eastAsia"/>
        </w:rPr>
        <w:t>、打印：若为客户发起方式，根据系统提示打印“销户申请书”。</w:t>
      </w:r>
    </w:p>
    <w:p w:rsidR="004A1DF5" w:rsidRDefault="004A1DF5" w:rsidP="0004090F">
      <w:pPr>
        <w:pStyle w:val="5"/>
      </w:pPr>
      <w:r>
        <w:rPr>
          <w:rFonts w:hint="eastAsia"/>
        </w:rPr>
        <w:t>七、单位活期户口激活（业务代码</w:t>
      </w:r>
      <w:r>
        <w:rPr>
          <w:rFonts w:hint="eastAsia"/>
        </w:rPr>
        <w:t>1123</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通过该功能激活那些需要得到特别许可后方可正式使用的单位结算户口。如银行基本结算账户要在取得人民银行开户许可证后才能开始使用，即该结算账户取得人行批准后才能为其办理激活手续。</w:t>
      </w:r>
    </w:p>
    <w:p w:rsidR="004A1DF5" w:rsidRDefault="004A1DF5" w:rsidP="0004090F">
      <w:pPr>
        <w:pStyle w:val="6"/>
        <w:spacing w:line="360" w:lineRule="auto"/>
      </w:pPr>
      <w:r>
        <w:rPr>
          <w:rFonts w:hint="eastAsia"/>
        </w:rPr>
        <w:t>（二）风险提示</w:t>
      </w:r>
    </w:p>
    <w:p w:rsidR="004A1DF5" w:rsidRDefault="004A1DF5">
      <w:pPr>
        <w:ind w:firstLineChars="200" w:firstLine="480"/>
      </w:pPr>
      <w:r>
        <w:rPr>
          <w:rFonts w:hint="eastAsia"/>
        </w:rPr>
        <w:t>按照《人民币银行结算账户管理办法》规定：单位结算账户在正式开立之日起三个工作日后方可办理付款业务。但在本系统中并未做此控制，激活后户口即可使用，是否达到三日期限需要人工去判断。</w:t>
      </w:r>
    </w:p>
    <w:p w:rsidR="004A1DF5" w:rsidRDefault="004A1DF5" w:rsidP="0004090F">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、用户只能激活在本网点开立的单位的结算户口。</w:t>
      </w:r>
    </w:p>
    <w:p w:rsidR="004A1DF5" w:rsidRDefault="004A1DF5" w:rsidP="0004090F">
      <w:pPr>
        <w:pStyle w:val="6"/>
        <w:spacing w:line="360" w:lineRule="auto"/>
      </w:pPr>
      <w:r>
        <w:rPr>
          <w:rFonts w:hint="eastAsia"/>
        </w:rPr>
        <w:t>（四）操作步骤</w:t>
      </w:r>
    </w:p>
    <w:p w:rsidR="004A1DF5" w:rsidRDefault="004A1DF5">
      <w:pPr>
        <w:ind w:firstLineChars="200" w:firstLine="480"/>
      </w:pPr>
      <w:r>
        <w:rPr>
          <w:rFonts w:hint="eastAsia"/>
        </w:rPr>
        <w:t>1</w:t>
      </w:r>
      <w:r>
        <w:rPr>
          <w:rFonts w:hint="eastAsia"/>
        </w:rPr>
        <w:t>、</w:t>
      </w:r>
      <w:r>
        <w:rPr>
          <w:rFonts w:ascii="宋体" w:hAnsi="宋体" w:hint="eastAsia"/>
        </w:rPr>
        <w:t>用户选择操作客户管理－</w:t>
      </w:r>
      <w:r>
        <w:rPr>
          <w:rFonts w:hint="eastAsia"/>
        </w:rPr>
        <w:t>单位客户</w:t>
      </w:r>
      <w:r>
        <w:rPr>
          <w:rFonts w:ascii="宋体" w:hAnsi="宋体" w:hint="eastAsia"/>
        </w:rPr>
        <w:t>－</w:t>
      </w:r>
      <w:r>
        <w:rPr>
          <w:rFonts w:hint="eastAsia"/>
        </w:rPr>
        <w:t>单位活期户口激活</w:t>
      </w:r>
      <w:r>
        <w:rPr>
          <w:rFonts w:ascii="宋体" w:hAnsi="宋体" w:hint="eastAsia"/>
        </w:rPr>
        <w:t>或在“业务代码”栏输入</w:t>
      </w:r>
      <w:r>
        <w:rPr>
          <w:rFonts w:hint="eastAsia"/>
        </w:rPr>
        <w:t>1123</w:t>
      </w:r>
      <w:r>
        <w:rPr>
          <w:rFonts w:ascii="宋体" w:hAnsi="宋体" w:hint="eastAsia"/>
        </w:rPr>
        <w:t>进入。</w:t>
      </w:r>
    </w:p>
    <w:p w:rsidR="004A1DF5" w:rsidRDefault="004A1DF5">
      <w:pPr>
        <w:ind w:firstLineChars="200" w:firstLine="480"/>
      </w:pPr>
      <w:r>
        <w:rPr>
          <w:rFonts w:hint="eastAsia"/>
        </w:rPr>
        <w:t>2</w:t>
      </w:r>
      <w:r>
        <w:rPr>
          <w:rFonts w:hint="eastAsia"/>
        </w:rPr>
        <w:t>、输入拟激活的户口号，按回车键，系统列示户口信息供用户核对。</w:t>
      </w:r>
    </w:p>
    <w:p w:rsidR="004A1DF5" w:rsidRDefault="004A1DF5">
      <w:pPr>
        <w:ind w:firstLineChars="200" w:firstLine="480"/>
      </w:pPr>
      <w:r>
        <w:rPr>
          <w:rFonts w:hint="eastAsia"/>
        </w:rPr>
        <w:t>3</w:t>
      </w:r>
      <w:r>
        <w:rPr>
          <w:rFonts w:hint="eastAsia"/>
        </w:rPr>
        <w:t>、主管授权后，系统提示户口激活成功。</w:t>
      </w:r>
    </w:p>
    <w:p w:rsidR="004A1DF5" w:rsidRDefault="004A1DF5">
      <w:pPr>
        <w:ind w:firstLineChars="200" w:firstLine="480"/>
      </w:pPr>
      <w:r>
        <w:rPr>
          <w:rFonts w:hint="eastAsia"/>
        </w:rPr>
        <w:t>4</w:t>
      </w:r>
      <w:r>
        <w:rPr>
          <w:rFonts w:hint="eastAsia"/>
        </w:rPr>
        <w:t>、打印：根据系统提示打印“激活单位结算户口报告”。</w:t>
      </w:r>
    </w:p>
    <w:p w:rsidR="004A1DF5" w:rsidRDefault="004A1DF5" w:rsidP="0004090F">
      <w:pPr>
        <w:pStyle w:val="5"/>
      </w:pPr>
      <w:r>
        <w:rPr>
          <w:rFonts w:hint="eastAsia"/>
        </w:rPr>
        <w:t>八、单位户口重开户口</w:t>
      </w:r>
      <w:r>
        <w:rPr>
          <w:rFonts w:hint="eastAsia"/>
        </w:rPr>
        <w:t>/</w:t>
      </w:r>
      <w:r>
        <w:rPr>
          <w:rFonts w:hint="eastAsia"/>
        </w:rPr>
        <w:t>账户（业务代码</w:t>
      </w:r>
      <w:r>
        <w:rPr>
          <w:rFonts w:hint="eastAsia"/>
        </w:rPr>
        <w:t>1124</w:t>
      </w:r>
      <w:r>
        <w:rPr>
          <w:rFonts w:hint="eastAsia"/>
        </w:rPr>
        <w:t>）</w:t>
      </w:r>
    </w:p>
    <w:p w:rsidR="004A1DF5" w:rsidRDefault="004A1DF5" w:rsidP="0004090F">
      <w:pPr>
        <w:pStyle w:val="6"/>
        <w:spacing w:line="360" w:lineRule="auto"/>
      </w:pPr>
      <w:r>
        <w:rPr>
          <w:rFonts w:ascii="宋体" w:hAnsi="宋体" w:hint="eastAsia"/>
        </w:rPr>
        <w:t>（一）</w:t>
      </w:r>
      <w:r>
        <w:rPr>
          <w:rFonts w:hint="eastAsia"/>
        </w:rPr>
        <w:t>功能介绍</w:t>
      </w:r>
    </w:p>
    <w:p w:rsidR="004A1DF5" w:rsidRDefault="004A1DF5">
      <w:pPr>
        <w:ind w:firstLine="539"/>
      </w:pPr>
      <w:r>
        <w:rPr>
          <w:rFonts w:hint="eastAsia"/>
        </w:rPr>
        <w:t>通过该功能使单位户口或户口下某账户由关户状态变为活动状态。</w:t>
      </w:r>
    </w:p>
    <w:p w:rsidR="004A1DF5" w:rsidRDefault="004A1DF5" w:rsidP="0004090F">
      <w:pPr>
        <w:pStyle w:val="6"/>
        <w:spacing w:line="360" w:lineRule="auto"/>
      </w:pPr>
      <w:r>
        <w:rPr>
          <w:rFonts w:hint="eastAsia"/>
        </w:rPr>
        <w:t>（二）操作要点</w:t>
      </w:r>
    </w:p>
    <w:p w:rsidR="004A1DF5" w:rsidRDefault="004A1DF5">
      <w:pPr>
        <w:ind w:firstLine="539"/>
      </w:pPr>
      <w:r>
        <w:rPr>
          <w:rFonts w:hint="eastAsia"/>
        </w:rPr>
        <w:t>1</w:t>
      </w:r>
      <w:r>
        <w:rPr>
          <w:rFonts w:hint="eastAsia"/>
        </w:rPr>
        <w:t>、本功能操作范围：开户网点。</w:t>
      </w:r>
    </w:p>
    <w:p w:rsidR="004A1DF5" w:rsidRDefault="004A1DF5">
      <w:pPr>
        <w:ind w:firstLine="539"/>
      </w:pPr>
      <w:r>
        <w:rPr>
          <w:rFonts w:hint="eastAsia"/>
        </w:rPr>
        <w:lastRenderedPageBreak/>
        <w:t>2</w:t>
      </w:r>
      <w:r>
        <w:rPr>
          <w:rFonts w:hint="eastAsia"/>
        </w:rPr>
        <w:t>、重开户口下某关闭的账户时，其户口状态必须是非关户状态。</w:t>
      </w:r>
    </w:p>
    <w:p w:rsidR="004A1DF5" w:rsidRDefault="004A1DF5" w:rsidP="0004090F">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1、用户选择系统导航－客户管理－特殊业务－其他特殊业务－单位户口重开户口/账户，在“业务代码”处输入1124进入。</w:t>
      </w:r>
    </w:p>
    <w:p w:rsidR="004A1DF5" w:rsidRDefault="004A1DF5">
      <w:pPr>
        <w:ind w:firstLineChars="150" w:firstLine="360"/>
        <w:rPr>
          <w:rFonts w:ascii="宋体" w:hAnsi="宋体"/>
        </w:rPr>
      </w:pPr>
      <w:r>
        <w:rPr>
          <w:rFonts w:ascii="宋体" w:hAnsi="宋体" w:hint="eastAsia"/>
        </w:rPr>
        <w:t>2、在“户口号”处输入单位户口号。</w:t>
      </w:r>
    </w:p>
    <w:p w:rsidR="004A1DF5" w:rsidRDefault="004A1DF5">
      <w:pPr>
        <w:ind w:firstLineChars="150" w:firstLine="360"/>
        <w:rPr>
          <w:rFonts w:ascii="宋体" w:hAnsi="宋体"/>
        </w:rPr>
      </w:pPr>
      <w:r>
        <w:rPr>
          <w:rFonts w:ascii="宋体" w:hAnsi="宋体" w:hint="eastAsia"/>
        </w:rPr>
        <w:t>3、输入“重开原因”。</w:t>
      </w:r>
    </w:p>
    <w:p w:rsidR="004A1DF5" w:rsidRDefault="004A1DF5">
      <w:pPr>
        <w:ind w:firstLineChars="150" w:firstLine="360"/>
      </w:pPr>
      <w:r>
        <w:rPr>
          <w:rFonts w:hint="eastAsia"/>
        </w:rPr>
        <w:t>4</w:t>
      </w:r>
      <w:r>
        <w:rPr>
          <w:rFonts w:hint="eastAsia"/>
        </w:rPr>
        <w:t>、选择“确定”钮，系统提示授权，主管同意后刷卡或输入密码。</w:t>
      </w:r>
    </w:p>
    <w:p w:rsidR="004A1DF5" w:rsidRDefault="004A1DF5">
      <w:pPr>
        <w:ind w:firstLineChars="150" w:firstLine="360"/>
      </w:pPr>
      <w:r>
        <w:rPr>
          <w:rFonts w:hint="eastAsia"/>
        </w:rPr>
        <w:t>5</w:t>
      </w:r>
      <w:r>
        <w:rPr>
          <w:rFonts w:hint="eastAsia"/>
        </w:rPr>
        <w:t>、系统重开户成功。</w:t>
      </w:r>
    </w:p>
    <w:p w:rsidR="004A1DF5" w:rsidRDefault="004A1DF5" w:rsidP="0004090F">
      <w:pPr>
        <w:pStyle w:val="5"/>
      </w:pPr>
      <w:r>
        <w:rPr>
          <w:rFonts w:hint="eastAsia"/>
        </w:rPr>
        <w:t>九、其他户口开户（业务代码</w:t>
      </w:r>
      <w:r>
        <w:rPr>
          <w:rFonts w:hint="eastAsia"/>
        </w:rPr>
        <w:t>1151</w:t>
      </w:r>
      <w:r>
        <w:rPr>
          <w:rFonts w:hint="eastAsia"/>
        </w:rPr>
        <w:t>）</w:t>
      </w:r>
    </w:p>
    <w:p w:rsidR="004A1DF5" w:rsidRDefault="004A1DF5" w:rsidP="0004090F">
      <w:pPr>
        <w:pStyle w:val="6"/>
      </w:pPr>
      <w:r>
        <w:rPr>
          <w:rFonts w:hint="eastAsia"/>
        </w:rPr>
        <w:t>（一）功能介绍</w:t>
      </w:r>
    </w:p>
    <w:p w:rsidR="004A1DF5" w:rsidRDefault="004A1DF5">
      <w:pPr>
        <w:ind w:firstLineChars="200" w:firstLine="480"/>
      </w:pPr>
      <w:r>
        <w:rPr>
          <w:rFonts w:hint="eastAsia"/>
        </w:rPr>
        <w:t>通过本功能开立非单位活期结算户的其他性质单位户口。根据新系统中“按客户立账”的原则，我们以交易对手为对象开立客户账，该功能不仅可以开立有期限的负债类户口也可以开立有期限的资产类户口。利用该功能开出的户口可以根据核算种类更全面的反映业务性质。</w:t>
      </w:r>
    </w:p>
    <w:p w:rsidR="004A1DF5" w:rsidRDefault="004A1DF5">
      <w:pPr>
        <w:ind w:firstLineChars="200" w:firstLine="480"/>
      </w:pPr>
      <w:r>
        <w:rPr>
          <w:rFonts w:hint="eastAsia"/>
        </w:rPr>
        <w:t>如拆放资金给中国银行，在旧系统中为同业账，在新系统中我们以中国银行开立客户账后，如拆借资金给中行一个月，则在开立户口时，我们选择核算组织形式“</w:t>
      </w:r>
      <w:r>
        <w:rPr>
          <w:rFonts w:hint="eastAsia"/>
        </w:rPr>
        <w:t>60</w:t>
      </w:r>
      <w:r>
        <w:rPr>
          <w:rFonts w:hint="eastAsia"/>
        </w:rPr>
        <w:t>国有商业银行”资金性质“</w:t>
      </w:r>
      <w:r>
        <w:rPr>
          <w:rFonts w:hint="eastAsia"/>
        </w:rPr>
        <w:t>1210</w:t>
      </w:r>
      <w:r>
        <w:rPr>
          <w:rFonts w:hint="eastAsia"/>
        </w:rPr>
        <w:t>拆放”，核算期限“</w:t>
      </w:r>
      <w:r>
        <w:rPr>
          <w:rFonts w:hint="eastAsia"/>
        </w:rPr>
        <w:t>01</w:t>
      </w:r>
      <w:r>
        <w:rPr>
          <w:rFonts w:hint="eastAsia"/>
        </w:rPr>
        <w:t>一个月以内”，则系统自动匹配核算种类“</w:t>
      </w:r>
      <w:r>
        <w:rPr>
          <w:rFonts w:hint="eastAsia"/>
        </w:rPr>
        <w:t>12106001</w:t>
      </w:r>
      <w:r>
        <w:rPr>
          <w:rFonts w:hint="eastAsia"/>
        </w:rPr>
        <w:t>一个月以内拆放国有商业银行”对应会计科目为“</w:t>
      </w:r>
      <w:r>
        <w:rPr>
          <w:rFonts w:hint="eastAsia"/>
        </w:rPr>
        <w:t>102101</w:t>
      </w:r>
      <w:r>
        <w:rPr>
          <w:rFonts w:hint="eastAsia"/>
        </w:rPr>
        <w:t>拆放国有商业银行”。日后若发生</w:t>
      </w:r>
      <w:r>
        <w:rPr>
          <w:rFonts w:hint="eastAsia"/>
        </w:rPr>
        <w:t>2</w:t>
      </w:r>
      <w:r>
        <w:rPr>
          <w:rFonts w:hint="eastAsia"/>
        </w:rPr>
        <w:t>个月或其他期限的拆放均可以选择新“核算期限”开立拆放资产户口。如发生从中行拆入期限为二个月的资金，则在开立户口时，核算组织形式不变，资金性质选择“</w:t>
      </w:r>
      <w:r>
        <w:rPr>
          <w:rFonts w:hint="eastAsia"/>
        </w:rPr>
        <w:t>2410</w:t>
      </w:r>
      <w:r>
        <w:rPr>
          <w:rFonts w:hint="eastAsia"/>
        </w:rPr>
        <w:t>拆入”，核算期限选择“</w:t>
      </w:r>
      <w:r>
        <w:rPr>
          <w:rFonts w:hint="eastAsia"/>
        </w:rPr>
        <w:t>02 1-2</w:t>
      </w:r>
      <w:r>
        <w:rPr>
          <w:rFonts w:hint="eastAsia"/>
        </w:rPr>
        <w:t>个月以内”，系统自动匹配核算种类“</w:t>
      </w:r>
      <w:r>
        <w:rPr>
          <w:rFonts w:hint="eastAsia"/>
        </w:rPr>
        <w:t>24106002</w:t>
      </w:r>
      <w:r>
        <w:rPr>
          <w:rFonts w:hint="eastAsia"/>
        </w:rPr>
        <w:t>，</w:t>
      </w:r>
      <w:r>
        <w:rPr>
          <w:rFonts w:ascii="宋体"/>
          <w:kern w:val="0"/>
        </w:rPr>
        <w:t>1-2</w:t>
      </w:r>
      <w:r>
        <w:rPr>
          <w:rFonts w:ascii="宋体" w:hint="eastAsia"/>
          <w:kern w:val="0"/>
        </w:rPr>
        <w:t>个月以内国有商业银行拆入</w:t>
      </w:r>
      <w:r>
        <w:rPr>
          <w:rFonts w:hint="eastAsia"/>
        </w:rPr>
        <w:t>”，对应会计科目为“</w:t>
      </w:r>
      <w:r>
        <w:rPr>
          <w:rFonts w:hint="eastAsia"/>
        </w:rPr>
        <w:t>204101</w:t>
      </w:r>
      <w:r>
        <w:rPr>
          <w:rFonts w:hint="eastAsia"/>
        </w:rPr>
        <w:t>国有商业银行拆入”，系统开立有期限的负债类户口。</w:t>
      </w:r>
    </w:p>
    <w:p w:rsidR="004A1DF5" w:rsidRDefault="004A1DF5" w:rsidP="0004090F">
      <w:pPr>
        <w:pStyle w:val="6"/>
      </w:pPr>
      <w:r>
        <w:rPr>
          <w:rFonts w:hint="eastAsia"/>
        </w:rPr>
        <w:t>（二）风险提示</w:t>
      </w:r>
    </w:p>
    <w:p w:rsidR="004A1DF5" w:rsidRDefault="004A1DF5">
      <w:pPr>
        <w:ind w:firstLineChars="200" w:firstLine="480"/>
      </w:pPr>
      <w:r>
        <w:rPr>
          <w:rFonts w:hint="eastAsia"/>
        </w:rPr>
        <w:t>1</w:t>
      </w:r>
      <w:r>
        <w:rPr>
          <w:rFonts w:hint="eastAsia"/>
        </w:rPr>
        <w:t>、该功能只适用于开立没有相应业务系统支持而须采取通用记账方式记载账务的户口；</w:t>
      </w:r>
    </w:p>
    <w:p w:rsidR="004A1DF5" w:rsidRDefault="004A1DF5">
      <w:pPr>
        <w:ind w:firstLine="570"/>
      </w:pPr>
      <w:r>
        <w:rPr>
          <w:rFonts w:hint="eastAsia"/>
        </w:rPr>
        <w:lastRenderedPageBreak/>
        <w:t>2</w:t>
      </w:r>
      <w:r>
        <w:rPr>
          <w:rFonts w:hint="eastAsia"/>
        </w:rPr>
        <w:t>、开立户口时，系统会根据柜员选择的“核算组织形式”、“资金性质”及“核算期限”去自动匹配核算种类，柜员须确定核算种类所对应的会计科目是否正确。</w:t>
      </w:r>
    </w:p>
    <w:p w:rsidR="004A1DF5" w:rsidRDefault="004A1DF5" w:rsidP="0004090F">
      <w:pPr>
        <w:pStyle w:val="6"/>
      </w:pPr>
      <w:r>
        <w:rPr>
          <w:rFonts w:hint="eastAsia"/>
        </w:rPr>
        <w:t>（三）界面</w:t>
      </w:r>
    </w:p>
    <w:p w:rsidR="004A1DF5" w:rsidRDefault="0004090F">
      <w:pPr>
        <w:ind w:firstLine="570"/>
      </w:pPr>
      <w:r>
        <w:rPr>
          <w:rFonts w:hint="eastAsia"/>
          <w:noProof/>
        </w:rPr>
        <w:drawing>
          <wp:inline distT="0" distB="0" distL="0" distR="0">
            <wp:extent cx="3314700" cy="267652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3314700" cy="2676525"/>
                    </a:xfrm>
                    <a:prstGeom prst="rect">
                      <a:avLst/>
                    </a:prstGeom>
                    <a:noFill/>
                    <a:ln w="9525">
                      <a:noFill/>
                      <a:miter lim="800000"/>
                      <a:headEnd/>
                      <a:tailEnd/>
                    </a:ln>
                  </pic:spPr>
                </pic:pic>
              </a:graphicData>
            </a:graphic>
          </wp:inline>
        </w:drawing>
      </w:r>
    </w:p>
    <w:p w:rsidR="004A1DF5" w:rsidRDefault="004A1DF5" w:rsidP="0004090F">
      <w:pPr>
        <w:pStyle w:val="6"/>
      </w:pPr>
      <w:r>
        <w:rPr>
          <w:rFonts w:hint="eastAsia"/>
        </w:rPr>
        <w:t>（四）操作要点</w:t>
      </w:r>
    </w:p>
    <w:p w:rsidR="004A1DF5" w:rsidRDefault="004A1DF5">
      <w:pPr>
        <w:ind w:firstLineChars="200" w:firstLine="480"/>
      </w:pPr>
      <w:r>
        <w:rPr>
          <w:rFonts w:hint="eastAsia"/>
        </w:rPr>
        <w:t>1</w:t>
      </w:r>
      <w:r>
        <w:rPr>
          <w:rFonts w:hint="eastAsia"/>
        </w:rPr>
        <w:t>、该功能所开立的户口，多为以“客户”立账的内部核算户，因此在“交易方式设置”、“交易限制设置”、“计息方式设置”上均按照内部核算要求进行设置。</w:t>
      </w:r>
    </w:p>
    <w:p w:rsidR="004A1DF5" w:rsidRDefault="004A1DF5">
      <w:pPr>
        <w:ind w:firstLineChars="200" w:firstLine="480"/>
      </w:pPr>
      <w:r>
        <w:rPr>
          <w:rFonts w:hint="eastAsia"/>
        </w:rPr>
        <w:t>2</w:t>
      </w:r>
      <w:r>
        <w:rPr>
          <w:rFonts w:hint="eastAsia"/>
        </w:rPr>
        <w:t>、其他见一般结算户口开户</w:t>
      </w:r>
    </w:p>
    <w:p w:rsidR="004A1DF5" w:rsidRDefault="004A1DF5" w:rsidP="0004090F">
      <w:pPr>
        <w:pStyle w:val="6"/>
      </w:pPr>
      <w:r>
        <w:rPr>
          <w:rFonts w:hint="eastAsia"/>
        </w:rPr>
        <w:t>（五）操作步骤</w:t>
      </w:r>
    </w:p>
    <w:p w:rsidR="004A1DF5" w:rsidRDefault="004A1DF5">
      <w:pPr>
        <w:ind w:firstLineChars="200" w:firstLine="480"/>
      </w:pPr>
      <w:r>
        <w:rPr>
          <w:rFonts w:hint="eastAsia"/>
        </w:rPr>
        <w:t>参见一般结算户口开户</w:t>
      </w:r>
    </w:p>
    <w:p w:rsidR="004A1DF5" w:rsidRDefault="004A1DF5" w:rsidP="0004090F">
      <w:pPr>
        <w:pStyle w:val="5"/>
      </w:pPr>
      <w:r>
        <w:rPr>
          <w:rFonts w:hint="eastAsia"/>
        </w:rPr>
        <w:t>十、公司卡开户（业务代码</w:t>
      </w:r>
      <w:r>
        <w:rPr>
          <w:rFonts w:hint="eastAsia"/>
        </w:rPr>
        <w:t>1131</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为单位客户开立公司卡，并设置公司卡基本功能及限额。办理单位持加盖印鉴的公司卡开卡申请书办理。</w:t>
      </w:r>
    </w:p>
    <w:p w:rsidR="004A1DF5" w:rsidRDefault="004A1DF5" w:rsidP="0004090F">
      <w:pPr>
        <w:pStyle w:val="6"/>
        <w:spacing w:line="360" w:lineRule="auto"/>
      </w:pPr>
      <w:r>
        <w:rPr>
          <w:rFonts w:hint="eastAsia"/>
        </w:rPr>
        <w:lastRenderedPageBreak/>
        <w:t>（二）风险提示</w:t>
      </w:r>
    </w:p>
    <w:p w:rsidR="004A1DF5" w:rsidRDefault="004A1DF5">
      <w:pPr>
        <w:ind w:firstLineChars="200" w:firstLine="480"/>
      </w:pPr>
      <w:r>
        <w:rPr>
          <w:rFonts w:hint="eastAsia"/>
        </w:rPr>
        <w:t>1</w:t>
      </w:r>
      <w:r>
        <w:rPr>
          <w:rFonts w:hint="eastAsia"/>
        </w:rPr>
        <w:t>、目前收费模块提供转账收费和现金方式收费，并且收费金额可以折换币种，但制度规定只能收取人民币。如果客户签订协议扣费，按照协议扣费方式进行扣费。</w:t>
      </w:r>
    </w:p>
    <w:p w:rsidR="004A1DF5" w:rsidRDefault="004A1DF5" w:rsidP="0004090F">
      <w:pPr>
        <w:pStyle w:val="6"/>
        <w:spacing w:line="360" w:lineRule="auto"/>
      </w:pPr>
      <w:r>
        <w:rPr>
          <w:rFonts w:hint="eastAsia"/>
        </w:rPr>
        <w:t>（三）术语解释及参数说明</w:t>
      </w:r>
    </w:p>
    <w:tbl>
      <w:tblPr>
        <w:tblpPr w:leftFromText="180" w:rightFromText="180" w:vertAnchor="text" w:horzAnchor="page" w:tblpX="1837"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68"/>
        <w:gridCol w:w="6984"/>
      </w:tblGrid>
      <w:tr w:rsidR="004A1DF5">
        <w:trPr>
          <w:trHeight w:val="302"/>
        </w:trPr>
        <w:tc>
          <w:tcPr>
            <w:tcW w:w="1368" w:type="dxa"/>
          </w:tcPr>
          <w:p w:rsidR="004A1DF5" w:rsidRDefault="004A1DF5">
            <w:pPr>
              <w:rPr>
                <w:sz w:val="21"/>
              </w:rPr>
            </w:pPr>
            <w:r>
              <w:rPr>
                <w:rFonts w:hint="eastAsia"/>
                <w:sz w:val="21"/>
              </w:rPr>
              <w:t>开户机构</w:t>
            </w:r>
          </w:p>
        </w:tc>
        <w:tc>
          <w:tcPr>
            <w:tcW w:w="6984" w:type="dxa"/>
          </w:tcPr>
          <w:p w:rsidR="004A1DF5" w:rsidRDefault="004A1DF5">
            <w:pPr>
              <w:rPr>
                <w:sz w:val="21"/>
              </w:rPr>
            </w:pPr>
            <w:r>
              <w:rPr>
                <w:rFonts w:hint="eastAsia"/>
                <w:sz w:val="21"/>
              </w:rPr>
              <w:t>指持卡人常驻地或经常交易地所在的我行任一机构，公司卡的开户机构可进行维护，持卡人办理书面挂失或无卡办理密码挂失时只能在开户机构办理，持卡人在开户机构办理的业务视同同城业务。</w:t>
            </w:r>
          </w:p>
        </w:tc>
      </w:tr>
    </w:tbl>
    <w:p w:rsidR="004A1DF5" w:rsidRDefault="004A1DF5">
      <w:pPr>
        <w:pStyle w:val="6"/>
        <w:spacing w:line="360" w:lineRule="auto"/>
      </w:pPr>
      <w:r>
        <w:rPr>
          <w:rFonts w:hint="eastAsia"/>
        </w:rPr>
        <w:t>（四）操作要点</w:t>
      </w:r>
    </w:p>
    <w:p w:rsidR="004A1DF5" w:rsidRDefault="004A1DF5">
      <w:pPr>
        <w:ind w:firstLineChars="200" w:firstLine="480"/>
      </w:pPr>
      <w:r>
        <w:rPr>
          <w:rFonts w:ascii="宋体" w:hAnsi="宋体" w:hint="eastAsia"/>
        </w:rPr>
        <w:t>1、一个单位户口可开立多张公司卡，不同的公司卡可有不同的额度。</w:t>
      </w:r>
      <w:r>
        <w:rPr>
          <w:rFonts w:hint="eastAsia"/>
        </w:rPr>
        <w:t>该单位账户必须已经激活。</w:t>
      </w:r>
    </w:p>
    <w:p w:rsidR="004A1DF5" w:rsidRDefault="004A1DF5">
      <w:pPr>
        <w:ind w:firstLineChars="200" w:firstLine="480"/>
        <w:rPr>
          <w:rFonts w:ascii="宋体" w:hAnsi="宋体"/>
        </w:rPr>
      </w:pPr>
      <w:r>
        <w:rPr>
          <w:rFonts w:hint="eastAsia"/>
        </w:rPr>
        <w:t>2</w:t>
      </w:r>
      <w:r>
        <w:rPr>
          <w:rFonts w:hint="eastAsia"/>
        </w:rPr>
        <w:t>、</w:t>
      </w:r>
      <w:r>
        <w:rPr>
          <w:rFonts w:ascii="宋体" w:hAnsi="宋体" w:hint="eastAsia"/>
        </w:rPr>
        <w:t>公司卡为自带密码信封的凭证。</w:t>
      </w:r>
    </w:p>
    <w:p w:rsidR="004A1DF5" w:rsidRDefault="004A1DF5">
      <w:pPr>
        <w:ind w:firstLineChars="200" w:firstLine="480"/>
        <w:rPr>
          <w:rFonts w:ascii="宋体" w:hAnsi="宋体"/>
        </w:rPr>
      </w:pPr>
      <w:r>
        <w:rPr>
          <w:rFonts w:ascii="宋体" w:hAnsi="宋体" w:hint="eastAsia"/>
        </w:rPr>
        <w:t>3、</w:t>
      </w:r>
      <w:r>
        <w:rPr>
          <w:rFonts w:hint="eastAsia"/>
        </w:rPr>
        <w:t>系统对额度各种时间控制范围的设定均按照自然时间设定，各种时间区间的设定不超过</w:t>
      </w:r>
      <w:r>
        <w:rPr>
          <w:rFonts w:hint="eastAsia"/>
        </w:rPr>
        <w:t>2</w:t>
      </w:r>
      <w:r>
        <w:rPr>
          <w:rFonts w:hint="eastAsia"/>
        </w:rPr>
        <w:t>个，额度为再生额度，采用清零制。</w:t>
      </w:r>
    </w:p>
    <w:p w:rsidR="004A1DF5" w:rsidRDefault="004A1DF5" w:rsidP="0004090F">
      <w:pPr>
        <w:pStyle w:val="6"/>
        <w:spacing w:line="360" w:lineRule="auto"/>
      </w:pPr>
      <w:r>
        <w:rPr>
          <w:rFonts w:hint="eastAsia"/>
        </w:rPr>
        <w:t>（五）操作步骤</w:t>
      </w:r>
    </w:p>
    <w:p w:rsidR="004A1DF5" w:rsidRDefault="004A1DF5">
      <w:pPr>
        <w:ind w:firstLineChars="200" w:firstLine="480"/>
      </w:pPr>
      <w:r>
        <w:rPr>
          <w:rFonts w:hint="eastAsia"/>
        </w:rPr>
        <w:t>1</w:t>
      </w:r>
      <w:r>
        <w:rPr>
          <w:rFonts w:hint="eastAsia"/>
        </w:rPr>
        <w:t>、</w:t>
      </w:r>
      <w:r>
        <w:rPr>
          <w:rFonts w:ascii="宋体" w:hAnsi="宋体" w:hint="eastAsia"/>
        </w:rPr>
        <w:t>用户选择操作客户管理－</w:t>
      </w:r>
      <w:r>
        <w:rPr>
          <w:rFonts w:hint="eastAsia"/>
        </w:rPr>
        <w:t>单位客户</w:t>
      </w:r>
      <w:r>
        <w:rPr>
          <w:rFonts w:ascii="宋体" w:hAnsi="宋体" w:hint="eastAsia"/>
        </w:rPr>
        <w:t>－</w:t>
      </w:r>
      <w:r>
        <w:rPr>
          <w:rFonts w:hint="eastAsia"/>
        </w:rPr>
        <w:t>公司卡－公司卡开户，</w:t>
      </w:r>
      <w:r>
        <w:rPr>
          <w:rFonts w:ascii="宋体" w:hAnsi="宋体" w:hint="eastAsia"/>
        </w:rPr>
        <w:t>或在“业务代码”栏输入</w:t>
      </w:r>
      <w:r>
        <w:rPr>
          <w:rFonts w:hint="eastAsia"/>
        </w:rPr>
        <w:t>1131</w:t>
      </w:r>
      <w:r>
        <w:rPr>
          <w:rFonts w:ascii="宋体" w:hAnsi="宋体" w:hint="eastAsia"/>
        </w:rPr>
        <w:t>进入。</w:t>
      </w:r>
    </w:p>
    <w:p w:rsidR="004A1DF5" w:rsidRDefault="004A1DF5">
      <w:pPr>
        <w:ind w:firstLineChars="200" w:firstLine="480"/>
      </w:pPr>
      <w:r>
        <w:rPr>
          <w:rFonts w:hint="eastAsia"/>
        </w:rPr>
        <w:t>2</w:t>
      </w:r>
      <w:r>
        <w:rPr>
          <w:rFonts w:hint="eastAsia"/>
        </w:rPr>
        <w:t>、输入单位户口号。回车后显示单位户口信息和单位户口对应的账户信息。</w:t>
      </w:r>
    </w:p>
    <w:p w:rsidR="004A1DF5" w:rsidRDefault="004A1DF5">
      <w:pPr>
        <w:ind w:firstLineChars="200" w:firstLine="480"/>
      </w:pPr>
      <w:r>
        <w:rPr>
          <w:rFonts w:hint="eastAsia"/>
        </w:rPr>
        <w:t>3</w:t>
      </w:r>
      <w:r>
        <w:rPr>
          <w:rFonts w:hint="eastAsia"/>
        </w:rPr>
        <w:t>、选择</w:t>
      </w:r>
      <w:r w:rsidR="0004090F">
        <w:rPr>
          <w:rFonts w:hint="eastAsia"/>
          <w:noProof/>
        </w:rPr>
        <w:drawing>
          <wp:inline distT="0" distB="0" distL="0" distR="0">
            <wp:extent cx="200025" cy="228600"/>
            <wp:effectExtent l="1905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rFonts w:hint="eastAsia"/>
        </w:rPr>
        <w:t>按钮，检查单位柜面支付方式及输入经办人信息。</w:t>
      </w:r>
    </w:p>
    <w:p w:rsidR="004A1DF5" w:rsidRDefault="004A1DF5">
      <w:pPr>
        <w:ind w:firstLineChars="200" w:firstLine="480"/>
      </w:pPr>
      <w:r>
        <w:rPr>
          <w:rFonts w:hint="eastAsia"/>
        </w:rPr>
        <w:t>4</w:t>
      </w:r>
      <w:r>
        <w:rPr>
          <w:rFonts w:hint="eastAsia"/>
        </w:rPr>
        <w:t>、刷卡并手工输入公司卡卡号。</w:t>
      </w:r>
    </w:p>
    <w:p w:rsidR="004A1DF5" w:rsidRDefault="004A1DF5">
      <w:pPr>
        <w:ind w:firstLineChars="200" w:firstLine="480"/>
      </w:pPr>
      <w:r>
        <w:rPr>
          <w:rFonts w:hint="eastAsia"/>
        </w:rPr>
        <w:t>5</w:t>
      </w:r>
      <w:r>
        <w:rPr>
          <w:rFonts w:hint="eastAsia"/>
        </w:rPr>
        <w:t>、根据客户的“开户申请”选择或输入开户机构号。</w:t>
      </w:r>
    </w:p>
    <w:p w:rsidR="004A1DF5" w:rsidRDefault="004A1DF5">
      <w:pPr>
        <w:ind w:firstLineChars="200" w:firstLine="480"/>
      </w:pPr>
      <w:r>
        <w:rPr>
          <w:rFonts w:hint="eastAsia"/>
        </w:rPr>
        <w:t>6</w:t>
      </w:r>
      <w:r>
        <w:rPr>
          <w:rFonts w:hint="eastAsia"/>
        </w:rPr>
        <w:t>、选择“关联个人持卡者”，系统自动调用客户管理（个人）系统，输入持卡人的信息。如系统中已建立则自动调用，并判断是否属于黑名单、预警客户。如系统中还无该客户信息，则系统要求开立客户，建立该客户资料。</w:t>
      </w:r>
    </w:p>
    <w:p w:rsidR="004A1DF5" w:rsidRDefault="004A1DF5">
      <w:pPr>
        <w:ind w:firstLineChars="200" w:firstLine="480"/>
      </w:pPr>
      <w:r>
        <w:rPr>
          <w:rFonts w:hint="eastAsia"/>
        </w:rPr>
        <w:t>7</w:t>
      </w:r>
      <w:r>
        <w:rPr>
          <w:rFonts w:hint="eastAsia"/>
        </w:rPr>
        <w:t>、输入有关联系人信息，默认为主户口的有关信息。</w:t>
      </w:r>
    </w:p>
    <w:p w:rsidR="004A1DF5" w:rsidRDefault="004A1DF5">
      <w:pPr>
        <w:ind w:firstLineChars="200" w:firstLine="480"/>
      </w:pPr>
      <w:r>
        <w:rPr>
          <w:rFonts w:hint="eastAsia"/>
        </w:rPr>
        <w:t>8</w:t>
      </w:r>
      <w:r>
        <w:rPr>
          <w:rFonts w:hint="eastAsia"/>
        </w:rPr>
        <w:t>、设定额度及额度的有效期。</w:t>
      </w:r>
    </w:p>
    <w:p w:rsidR="004A1DF5" w:rsidRDefault="004A1DF5">
      <w:pPr>
        <w:ind w:firstLineChars="200" w:firstLine="480"/>
      </w:pPr>
      <w:r>
        <w:rPr>
          <w:rFonts w:hint="eastAsia"/>
        </w:rPr>
        <w:t>9</w:t>
      </w:r>
      <w:r>
        <w:rPr>
          <w:rFonts w:hint="eastAsia"/>
        </w:rPr>
        <w:t>、选择开通大众版网上支付消费渠道，设定网上支付密码及相应额度。</w:t>
      </w:r>
    </w:p>
    <w:p w:rsidR="004A1DF5" w:rsidRDefault="004A1DF5">
      <w:pPr>
        <w:ind w:firstLineChars="200" w:firstLine="480"/>
      </w:pPr>
      <w:r>
        <w:rPr>
          <w:rFonts w:hint="eastAsia"/>
        </w:rPr>
        <w:lastRenderedPageBreak/>
        <w:t>10</w:t>
      </w:r>
      <w:r>
        <w:rPr>
          <w:rFonts w:hint="eastAsia"/>
        </w:rPr>
        <w:t>、选择开通专业版网上支付消费渠道。</w:t>
      </w:r>
    </w:p>
    <w:p w:rsidR="004A1DF5" w:rsidRDefault="004A1DF5">
      <w:pPr>
        <w:ind w:firstLineChars="200" w:firstLine="480"/>
      </w:pPr>
      <w:r>
        <w:rPr>
          <w:rFonts w:hint="eastAsia"/>
        </w:rPr>
        <w:t>11</w:t>
      </w:r>
      <w:r>
        <w:rPr>
          <w:rFonts w:hint="eastAsia"/>
        </w:rPr>
        <w:t>、出现交互式对话框，主管进行授权，选择收费，系统自动调用公司卡开户收费标准，系统提供现金收费和转账收费。</w:t>
      </w:r>
    </w:p>
    <w:p w:rsidR="004A1DF5" w:rsidRDefault="004A1DF5">
      <w:pPr>
        <w:ind w:firstLineChars="200" w:firstLine="480"/>
      </w:pPr>
      <w:r>
        <w:rPr>
          <w:rFonts w:hint="eastAsia"/>
        </w:rPr>
        <w:t>12</w:t>
      </w:r>
      <w:r>
        <w:rPr>
          <w:rFonts w:hint="eastAsia"/>
        </w:rPr>
        <w:t>、打印：根据系统提示打印“公司卡开卡申请书”和“收费凭证”。</w:t>
      </w:r>
    </w:p>
    <w:p w:rsidR="004A1DF5" w:rsidRDefault="004A1DF5" w:rsidP="0004090F">
      <w:pPr>
        <w:pStyle w:val="5"/>
      </w:pPr>
      <w:r>
        <w:rPr>
          <w:rFonts w:hint="eastAsia"/>
        </w:rPr>
        <w:t>十一、公司卡销户（业务代码</w:t>
      </w:r>
      <w:r>
        <w:rPr>
          <w:rFonts w:hint="eastAsia"/>
        </w:rPr>
        <w:t>1132</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通过本功能办理客户持加盖印鉴的单位特殊业务申请书销公司卡。</w:t>
      </w:r>
    </w:p>
    <w:p w:rsidR="004A1DF5" w:rsidRDefault="004A1DF5" w:rsidP="0004090F">
      <w:pPr>
        <w:pStyle w:val="6"/>
        <w:spacing w:line="360" w:lineRule="auto"/>
      </w:pPr>
      <w:r>
        <w:rPr>
          <w:rFonts w:hint="eastAsia"/>
        </w:rPr>
        <w:t>（二）风险提示</w:t>
      </w:r>
    </w:p>
    <w:p w:rsidR="004A1DF5" w:rsidRDefault="004A1DF5">
      <w:pPr>
        <w:ind w:firstLine="435"/>
      </w:pPr>
      <w:r>
        <w:rPr>
          <w:rFonts w:hint="eastAsia"/>
        </w:rPr>
        <w:t>1</w:t>
      </w:r>
      <w:r>
        <w:rPr>
          <w:rFonts w:hint="eastAsia"/>
        </w:rPr>
        <w:t>、目前收费模块提供转账收费和现金方式收费，并且收费金额可以折换币种，但制度规定只能收取人民币。如果客户签订协议扣费，按照协议扣费方式进行扣费。</w:t>
      </w:r>
    </w:p>
    <w:p w:rsidR="004A1DF5" w:rsidRDefault="004A1DF5">
      <w:pPr>
        <w:ind w:firstLine="437"/>
      </w:pPr>
      <w:r>
        <w:rPr>
          <w:rFonts w:hint="eastAsia"/>
        </w:rPr>
        <w:t>2</w:t>
      </w:r>
      <w:r>
        <w:rPr>
          <w:rFonts w:hint="eastAsia"/>
        </w:rPr>
        <w:t>、若无卡销卡，该卡必须满足</w:t>
      </w:r>
      <w:r>
        <w:rPr>
          <w:rFonts w:hint="eastAsia"/>
        </w:rPr>
        <w:t>4</w:t>
      </w:r>
      <w:r>
        <w:rPr>
          <w:rFonts w:hint="eastAsia"/>
        </w:rPr>
        <w:t>个条件：</w:t>
      </w:r>
    </w:p>
    <w:p w:rsidR="004A1DF5" w:rsidRDefault="004A1DF5">
      <w:pPr>
        <w:ind w:firstLine="437"/>
      </w:pPr>
      <w:r>
        <w:rPr>
          <w:rFonts w:hint="eastAsia"/>
        </w:rPr>
        <w:t>（</w:t>
      </w:r>
      <w:r>
        <w:rPr>
          <w:rFonts w:hint="eastAsia"/>
        </w:rPr>
        <w:t>1</w:t>
      </w:r>
      <w:r>
        <w:rPr>
          <w:rFonts w:hint="eastAsia"/>
        </w:rPr>
        <w:t>）该卡状态为“书面挂失”。</w:t>
      </w:r>
    </w:p>
    <w:p w:rsidR="004A1DF5" w:rsidRDefault="004A1DF5">
      <w:pPr>
        <w:ind w:firstLine="437"/>
      </w:pPr>
      <w:r>
        <w:rPr>
          <w:rFonts w:hint="eastAsia"/>
        </w:rPr>
        <w:t>（</w:t>
      </w:r>
      <w:r>
        <w:rPr>
          <w:rFonts w:hint="eastAsia"/>
        </w:rPr>
        <w:t>2</w:t>
      </w:r>
      <w:r>
        <w:rPr>
          <w:rFonts w:hint="eastAsia"/>
        </w:rPr>
        <w:t>）未申请补卡。</w:t>
      </w:r>
    </w:p>
    <w:p w:rsidR="004A1DF5" w:rsidRDefault="004A1DF5">
      <w:pPr>
        <w:ind w:firstLine="437"/>
      </w:pPr>
      <w:r>
        <w:rPr>
          <w:rFonts w:hint="eastAsia"/>
        </w:rPr>
        <w:t>（</w:t>
      </w:r>
      <w:r>
        <w:rPr>
          <w:rFonts w:hint="eastAsia"/>
        </w:rPr>
        <w:t>3</w:t>
      </w:r>
      <w:r>
        <w:rPr>
          <w:rFonts w:hint="eastAsia"/>
        </w:rPr>
        <w:t>）已经过事后核查。</w:t>
      </w:r>
    </w:p>
    <w:p w:rsidR="004A1DF5" w:rsidRDefault="004A1DF5">
      <w:pPr>
        <w:ind w:firstLine="437"/>
      </w:pPr>
      <w:r>
        <w:rPr>
          <w:rFonts w:hint="eastAsia"/>
        </w:rPr>
        <w:t>（</w:t>
      </w:r>
      <w:r>
        <w:rPr>
          <w:rFonts w:hint="eastAsia"/>
        </w:rPr>
        <w:t>4</w:t>
      </w:r>
      <w:r>
        <w:rPr>
          <w:rFonts w:hint="eastAsia"/>
        </w:rPr>
        <w:t>）书面挂失解挂期限已到。</w:t>
      </w:r>
    </w:p>
    <w:p w:rsidR="004A1DF5" w:rsidRDefault="004A1DF5" w:rsidP="0004090F">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、判断该公司卡是否在本网点（主户口行）开户，该户口状态是否是非关闭状态。</w:t>
      </w:r>
    </w:p>
    <w:p w:rsidR="004A1DF5" w:rsidRDefault="004A1DF5">
      <w:pPr>
        <w:ind w:firstLineChars="200" w:firstLine="480"/>
      </w:pPr>
      <w:r>
        <w:rPr>
          <w:rFonts w:hint="eastAsia"/>
        </w:rPr>
        <w:t>2</w:t>
      </w:r>
      <w:r>
        <w:rPr>
          <w:rFonts w:hint="eastAsia"/>
        </w:rPr>
        <w:t>、如果刷卡输入卡号，需核查公司卡是否存在“凭证禁用”标志，但不判断公司卡是否激活，即无论公司卡是否激活都允许进行销卡。</w:t>
      </w:r>
    </w:p>
    <w:p w:rsidR="004A1DF5" w:rsidRDefault="004A1DF5">
      <w:pPr>
        <w:ind w:firstLineChars="200" w:firstLine="480"/>
      </w:pPr>
      <w:r>
        <w:rPr>
          <w:rFonts w:hint="eastAsia"/>
        </w:rPr>
        <w:t>3</w:t>
      </w:r>
      <w:r>
        <w:rPr>
          <w:rFonts w:hint="eastAsia"/>
        </w:rPr>
        <w:t>、“密码禁用”时允许销卡。</w:t>
      </w:r>
    </w:p>
    <w:p w:rsidR="004A1DF5" w:rsidRDefault="004A1DF5">
      <w:pPr>
        <w:ind w:firstLineChars="200" w:firstLine="480"/>
      </w:pPr>
      <w:r>
        <w:rPr>
          <w:rFonts w:hint="eastAsia"/>
        </w:rPr>
        <w:t>4</w:t>
      </w:r>
      <w:r>
        <w:rPr>
          <w:rFonts w:hint="eastAsia"/>
        </w:rPr>
        <w:t>、如果该公司卡开通了专业版网上支付，并且关联在持卡人的数字证书，公司卡销户后，系统自动取消关联。</w:t>
      </w:r>
    </w:p>
    <w:p w:rsidR="004A1DF5" w:rsidRDefault="004A1DF5" w:rsidP="0004090F">
      <w:pPr>
        <w:pStyle w:val="6"/>
        <w:spacing w:line="360" w:lineRule="auto"/>
      </w:pPr>
      <w:r>
        <w:rPr>
          <w:rFonts w:hint="eastAsia"/>
        </w:rPr>
        <w:t>（四）操作步骤</w:t>
      </w:r>
    </w:p>
    <w:p w:rsidR="004A1DF5" w:rsidRDefault="004A1DF5">
      <w:pPr>
        <w:ind w:firstLineChars="200" w:firstLine="480"/>
      </w:pPr>
      <w:r>
        <w:rPr>
          <w:rFonts w:hint="eastAsia"/>
        </w:rPr>
        <w:t>1</w:t>
      </w:r>
      <w:r>
        <w:rPr>
          <w:rFonts w:hint="eastAsia"/>
        </w:rPr>
        <w:t>、用户选择操作客户管理－单位客户－公司卡－公司卡销户，或在“业务</w:t>
      </w:r>
      <w:r>
        <w:rPr>
          <w:rFonts w:hint="eastAsia"/>
        </w:rPr>
        <w:lastRenderedPageBreak/>
        <w:t>代码”栏输入</w:t>
      </w:r>
      <w:r>
        <w:rPr>
          <w:rFonts w:hint="eastAsia"/>
        </w:rPr>
        <w:t>1132</w:t>
      </w:r>
      <w:r>
        <w:rPr>
          <w:rFonts w:hint="eastAsia"/>
        </w:rPr>
        <w:t>进入。</w:t>
      </w:r>
    </w:p>
    <w:p w:rsidR="004A1DF5" w:rsidRDefault="004A1DF5">
      <w:pPr>
        <w:ind w:firstLineChars="200" w:firstLine="480"/>
      </w:pPr>
      <w:r>
        <w:rPr>
          <w:rFonts w:hint="eastAsia"/>
        </w:rPr>
        <w:t>2</w:t>
      </w:r>
      <w:r>
        <w:rPr>
          <w:rFonts w:hint="eastAsia"/>
        </w:rPr>
        <w:t>、刷卡或手工输入公司卡卡号，回车后，系统显示公司卡公共信息。</w:t>
      </w:r>
    </w:p>
    <w:p w:rsidR="004A1DF5" w:rsidRDefault="004A1DF5">
      <w:pPr>
        <w:ind w:left="480"/>
      </w:pPr>
      <w:r>
        <w:rPr>
          <w:rFonts w:hint="eastAsia"/>
        </w:rPr>
        <w:t>3</w:t>
      </w:r>
      <w:r>
        <w:rPr>
          <w:rFonts w:hint="eastAsia"/>
        </w:rPr>
        <w:t>、选择</w:t>
      </w:r>
      <w:r w:rsidR="0004090F">
        <w:rPr>
          <w:rFonts w:hint="eastAsia"/>
          <w:noProof/>
        </w:rPr>
        <w:drawing>
          <wp:inline distT="0" distB="0" distL="0" distR="0">
            <wp:extent cx="238125" cy="209550"/>
            <wp:effectExtent l="1905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238125" cy="209550"/>
                    </a:xfrm>
                    <a:prstGeom prst="rect">
                      <a:avLst/>
                    </a:prstGeom>
                    <a:noFill/>
                    <a:ln w="9525">
                      <a:noFill/>
                      <a:miter lim="800000"/>
                      <a:headEnd/>
                      <a:tailEnd/>
                    </a:ln>
                  </pic:spPr>
                </pic:pic>
              </a:graphicData>
            </a:graphic>
          </wp:inline>
        </w:drawing>
      </w:r>
      <w:r>
        <w:rPr>
          <w:rFonts w:hint="eastAsia"/>
        </w:rPr>
        <w:t>按钮，验证单位印鉴及输入经办人信息。</w:t>
      </w:r>
    </w:p>
    <w:p w:rsidR="004A1DF5" w:rsidRDefault="004A1DF5">
      <w:pPr>
        <w:ind w:firstLineChars="200" w:firstLine="480"/>
      </w:pPr>
      <w:r>
        <w:rPr>
          <w:rFonts w:hint="eastAsia"/>
        </w:rPr>
        <w:t>4</w:t>
      </w:r>
      <w:r>
        <w:rPr>
          <w:rFonts w:hint="eastAsia"/>
        </w:rPr>
        <w:t>、系统提示授权，主管授权通过后，系统调用收费系统进行收费。</w:t>
      </w:r>
    </w:p>
    <w:p w:rsidR="004A1DF5" w:rsidRDefault="004A1DF5">
      <w:pPr>
        <w:ind w:firstLineChars="200" w:firstLine="480"/>
      </w:pPr>
      <w:r>
        <w:rPr>
          <w:rFonts w:hint="eastAsia"/>
        </w:rPr>
        <w:t>5</w:t>
      </w:r>
      <w:r>
        <w:rPr>
          <w:rFonts w:hint="eastAsia"/>
        </w:rPr>
        <w:t>、系统自动将户口状态置为关闭。</w:t>
      </w:r>
    </w:p>
    <w:p w:rsidR="004A1DF5" w:rsidRDefault="004A1DF5">
      <w:pPr>
        <w:ind w:firstLineChars="200" w:firstLine="480"/>
      </w:pPr>
      <w:r>
        <w:rPr>
          <w:rFonts w:hint="eastAsia"/>
        </w:rPr>
        <w:t>（</w:t>
      </w:r>
      <w:r>
        <w:rPr>
          <w:rFonts w:hint="eastAsia"/>
        </w:rPr>
        <w:t>1</w:t>
      </w:r>
      <w:r>
        <w:rPr>
          <w:rFonts w:hint="eastAsia"/>
        </w:rPr>
        <w:t>）如果是有卡销户，将凭证介质状态由可用改为有证作废，流转状态由签发改为在库。</w:t>
      </w:r>
    </w:p>
    <w:p w:rsidR="004A1DF5" w:rsidRDefault="004A1DF5">
      <w:pPr>
        <w:ind w:firstLineChars="200" w:firstLine="480"/>
      </w:pPr>
      <w:r>
        <w:rPr>
          <w:rFonts w:hint="eastAsia"/>
        </w:rPr>
        <w:t>（</w:t>
      </w:r>
      <w:r>
        <w:rPr>
          <w:rFonts w:hint="eastAsia"/>
        </w:rPr>
        <w:t>2</w:t>
      </w:r>
      <w:r>
        <w:rPr>
          <w:rFonts w:hint="eastAsia"/>
        </w:rPr>
        <w:t>）如果是无证作废，</w:t>
      </w:r>
      <w:r>
        <w:rPr>
          <w:rFonts w:hint="eastAsia"/>
        </w:rPr>
        <w:t>1</w:t>
      </w:r>
      <w:r>
        <w:rPr>
          <w:rFonts w:hint="eastAsia"/>
        </w:rPr>
        <w:t>）直接进行的挂失不补卡，则将凭证介质状态由可用改为无证作废，流转状态由挂失改为非在库，</w:t>
      </w:r>
      <w:r>
        <w:rPr>
          <w:rFonts w:hint="eastAsia"/>
        </w:rPr>
        <w:t>2</w:t>
      </w:r>
      <w:r>
        <w:rPr>
          <w:rFonts w:hint="eastAsia"/>
        </w:rPr>
        <w:t>）若该卡原来做过损坏换卡申请，后又进行挂失补卡时并未申请补卡，则进行销户时，凭证状态不变化。</w:t>
      </w:r>
    </w:p>
    <w:p w:rsidR="004A1DF5" w:rsidRDefault="004A1DF5" w:rsidP="0004090F">
      <w:pPr>
        <w:pStyle w:val="5"/>
      </w:pPr>
      <w:r>
        <w:rPr>
          <w:rFonts w:hint="eastAsia"/>
        </w:rPr>
        <w:t>十二、公司卡临时授权（业务代码</w:t>
      </w:r>
      <w:r>
        <w:rPr>
          <w:rFonts w:hint="eastAsia"/>
        </w:rPr>
        <w:t>1133</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对公司卡的临时业务授权。</w:t>
      </w:r>
    </w:p>
    <w:p w:rsidR="004A1DF5" w:rsidRDefault="004A1DF5" w:rsidP="0004090F">
      <w:pPr>
        <w:pStyle w:val="6"/>
        <w:spacing w:line="360" w:lineRule="auto"/>
      </w:pPr>
      <w:r>
        <w:rPr>
          <w:rFonts w:hint="eastAsia"/>
        </w:rPr>
        <w:t>（二）术语解释及参数说明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15"/>
        <w:gridCol w:w="6105"/>
      </w:tblGrid>
      <w:tr w:rsidR="004A1DF5">
        <w:trPr>
          <w:trHeight w:val="465"/>
        </w:trPr>
        <w:tc>
          <w:tcPr>
            <w:tcW w:w="1815" w:type="dxa"/>
          </w:tcPr>
          <w:p w:rsidR="004A1DF5" w:rsidRDefault="004A1DF5">
            <w:pPr>
              <w:rPr>
                <w:sz w:val="21"/>
              </w:rPr>
            </w:pPr>
            <w:r>
              <w:rPr>
                <w:rFonts w:hint="eastAsia"/>
                <w:sz w:val="21"/>
              </w:rPr>
              <w:t>临时授权额度</w:t>
            </w:r>
          </w:p>
        </w:tc>
        <w:tc>
          <w:tcPr>
            <w:tcW w:w="6105" w:type="dxa"/>
          </w:tcPr>
          <w:p w:rsidR="004A1DF5" w:rsidRDefault="004A1DF5">
            <w:pPr>
              <w:widowControl/>
              <w:jc w:val="left"/>
              <w:rPr>
                <w:sz w:val="21"/>
              </w:rPr>
            </w:pPr>
            <w:r>
              <w:rPr>
                <w:rFonts w:hint="eastAsia"/>
                <w:sz w:val="21"/>
              </w:rPr>
              <w:t>客户需要临时委托他人办理一些业务时，而给予的特别授权额度，被委托人只能在该额度范围内办理业务。</w:t>
            </w:r>
          </w:p>
        </w:tc>
      </w:tr>
    </w:tbl>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、必须凭取款密码进行临时业务授权，不提供单位以印鉴方式通过柜台或企业银行实现临时业务授权。</w:t>
      </w:r>
    </w:p>
    <w:p w:rsidR="004A1DF5" w:rsidRDefault="004A1DF5">
      <w:pPr>
        <w:ind w:firstLineChars="200" w:firstLine="480"/>
      </w:pPr>
      <w:r>
        <w:rPr>
          <w:rFonts w:hint="eastAsia"/>
        </w:rPr>
        <w:t>2</w:t>
      </w:r>
      <w:r>
        <w:rPr>
          <w:rFonts w:hint="eastAsia"/>
        </w:rPr>
        <w:t>、该卡如有密码的禁用标志，不得进行临时授权。</w:t>
      </w:r>
    </w:p>
    <w:p w:rsidR="004A1DF5" w:rsidRDefault="004A1DF5">
      <w:pPr>
        <w:ind w:firstLineChars="200" w:firstLine="480"/>
      </w:pPr>
      <w:r>
        <w:rPr>
          <w:rFonts w:hint="eastAsia"/>
        </w:rPr>
        <w:t>3</w:t>
      </w:r>
      <w:r>
        <w:rPr>
          <w:rFonts w:hint="eastAsia"/>
        </w:rPr>
        <w:t>、公司卡如还有未失效的临时授权业务，不得再次进行临时业务授权。</w:t>
      </w:r>
    </w:p>
    <w:p w:rsidR="004A1DF5" w:rsidRDefault="004A1DF5">
      <w:pPr>
        <w:ind w:firstLine="480"/>
      </w:pPr>
      <w:r>
        <w:rPr>
          <w:rFonts w:hint="eastAsia"/>
        </w:rPr>
        <w:t>4</w:t>
      </w:r>
      <w:r>
        <w:rPr>
          <w:rFonts w:hint="eastAsia"/>
        </w:rPr>
        <w:t>、客户设置的临时密码不能与当前公司卡的取款密码、网上支付密码一致、不能和之前</w:t>
      </w:r>
      <w:r>
        <w:rPr>
          <w:rFonts w:hint="eastAsia"/>
        </w:rPr>
        <w:t>n</w:t>
      </w:r>
      <w:r>
        <w:rPr>
          <w:rFonts w:hint="eastAsia"/>
        </w:rPr>
        <w:t>个（</w:t>
      </w:r>
      <w:r>
        <w:rPr>
          <w:rFonts w:hint="eastAsia"/>
        </w:rPr>
        <w:t>n</w:t>
      </w:r>
      <w:r>
        <w:rPr>
          <w:rFonts w:hint="eastAsia"/>
        </w:rPr>
        <w:t>由系统设定）取款密码一致。</w:t>
      </w:r>
    </w:p>
    <w:p w:rsidR="004A1DF5" w:rsidRDefault="004A1DF5">
      <w:pPr>
        <w:ind w:firstLine="480"/>
      </w:pPr>
      <w:r>
        <w:rPr>
          <w:rFonts w:hint="eastAsia"/>
        </w:rPr>
        <w:t>5</w:t>
      </w:r>
      <w:r>
        <w:rPr>
          <w:rFonts w:hint="eastAsia"/>
        </w:rPr>
        <w:t>、可以在行内其他网点办理。</w:t>
      </w:r>
    </w:p>
    <w:p w:rsidR="004A1DF5" w:rsidRDefault="004A1DF5" w:rsidP="0004090F">
      <w:pPr>
        <w:pStyle w:val="6"/>
        <w:spacing w:line="360" w:lineRule="auto"/>
      </w:pPr>
      <w:r>
        <w:rPr>
          <w:rFonts w:hint="eastAsia"/>
        </w:rPr>
        <w:lastRenderedPageBreak/>
        <w:t>（四）操作步骤</w:t>
      </w:r>
    </w:p>
    <w:p w:rsidR="004A1DF5" w:rsidRDefault="004A1DF5">
      <w:pPr>
        <w:ind w:firstLineChars="200" w:firstLine="480"/>
      </w:pPr>
      <w:r>
        <w:rPr>
          <w:rFonts w:hint="eastAsia"/>
        </w:rPr>
        <w:t>1</w:t>
      </w:r>
      <w:r>
        <w:rPr>
          <w:rFonts w:hint="eastAsia"/>
        </w:rPr>
        <w:t>、</w:t>
      </w:r>
      <w:r>
        <w:rPr>
          <w:rFonts w:ascii="宋体" w:hAnsi="宋体" w:hint="eastAsia"/>
        </w:rPr>
        <w:t>用户</w:t>
      </w:r>
      <w:r>
        <w:rPr>
          <w:rFonts w:hint="eastAsia"/>
        </w:rPr>
        <w:t>选择</w:t>
      </w:r>
      <w:r>
        <w:rPr>
          <w:rFonts w:ascii="宋体" w:hAnsi="宋体" w:hint="eastAsia"/>
        </w:rPr>
        <w:t>操作客户管理－</w:t>
      </w:r>
      <w:r>
        <w:rPr>
          <w:rFonts w:hint="eastAsia"/>
        </w:rPr>
        <w:t>单位客户</w:t>
      </w:r>
      <w:r>
        <w:rPr>
          <w:rFonts w:ascii="宋体" w:hAnsi="宋体" w:hint="eastAsia"/>
        </w:rPr>
        <w:t>－</w:t>
      </w:r>
      <w:r>
        <w:rPr>
          <w:rFonts w:hint="eastAsia"/>
        </w:rPr>
        <w:t>公司卡－公司卡临时授权，</w:t>
      </w:r>
      <w:r>
        <w:rPr>
          <w:rFonts w:ascii="宋体" w:hAnsi="宋体" w:hint="eastAsia"/>
        </w:rPr>
        <w:t>或在“业务代码”栏输入</w:t>
      </w:r>
      <w:r>
        <w:rPr>
          <w:rFonts w:hint="eastAsia"/>
        </w:rPr>
        <w:t>1133</w:t>
      </w:r>
      <w:r>
        <w:rPr>
          <w:rFonts w:ascii="宋体" w:hAnsi="宋体" w:hint="eastAsia"/>
        </w:rPr>
        <w:t>进入。</w:t>
      </w:r>
    </w:p>
    <w:p w:rsidR="004A1DF5" w:rsidRDefault="004A1DF5">
      <w:pPr>
        <w:ind w:firstLineChars="200" w:firstLine="480"/>
      </w:pPr>
      <w:r>
        <w:rPr>
          <w:rFonts w:hint="eastAsia"/>
        </w:rPr>
        <w:t>2</w:t>
      </w:r>
      <w:r>
        <w:rPr>
          <w:rFonts w:hint="eastAsia"/>
        </w:rPr>
        <w:t>、刷卡或输入公司卡卡号，回车后，展示公司卡相关信息（公司卡信息、持卡人信息、额度信息及主户口信息）。</w:t>
      </w:r>
    </w:p>
    <w:p w:rsidR="004A1DF5" w:rsidRDefault="004A1DF5">
      <w:pPr>
        <w:ind w:firstLineChars="200" w:firstLine="480"/>
      </w:pPr>
      <w:r>
        <w:rPr>
          <w:rFonts w:hint="eastAsia"/>
        </w:rPr>
        <w:t>3</w:t>
      </w:r>
      <w:r>
        <w:rPr>
          <w:rFonts w:hint="eastAsia"/>
        </w:rPr>
        <w:t>、选择</w:t>
      </w:r>
      <w:r w:rsidR="0004090F">
        <w:rPr>
          <w:rFonts w:hint="eastAsia"/>
          <w:noProof/>
        </w:rPr>
        <w:drawing>
          <wp:inline distT="0" distB="0" distL="0" distR="0">
            <wp:extent cx="190500" cy="20955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r>
        <w:rPr>
          <w:rFonts w:hint="eastAsia"/>
        </w:rPr>
        <w:t>按钮，提示客户输入取款密码，系统验证通过后，客户根据提示输入（设定）“临时密码”。</w:t>
      </w:r>
    </w:p>
    <w:p w:rsidR="004A1DF5" w:rsidRDefault="004A1DF5">
      <w:pPr>
        <w:ind w:firstLineChars="200" w:firstLine="480"/>
      </w:pPr>
      <w:r>
        <w:rPr>
          <w:rFonts w:hint="eastAsia"/>
        </w:rPr>
        <w:t>4</w:t>
      </w:r>
      <w:r>
        <w:rPr>
          <w:rFonts w:hint="eastAsia"/>
        </w:rPr>
        <w:t>、用户输入临时额度。</w:t>
      </w:r>
    </w:p>
    <w:p w:rsidR="004A1DF5" w:rsidRDefault="004A1DF5">
      <w:pPr>
        <w:ind w:firstLineChars="200" w:firstLine="480"/>
      </w:pPr>
      <w:r>
        <w:rPr>
          <w:rFonts w:hint="eastAsia"/>
        </w:rPr>
        <w:t>5</w:t>
      </w:r>
      <w:r>
        <w:rPr>
          <w:rFonts w:hint="eastAsia"/>
        </w:rPr>
        <w:t>、根据客户申请，选择输入消费渠道（</w:t>
      </w:r>
      <w:r>
        <w:rPr>
          <w:rFonts w:hint="eastAsia"/>
        </w:rPr>
        <w:t>POS</w:t>
      </w:r>
      <w:r>
        <w:rPr>
          <w:rFonts w:hint="eastAsia"/>
        </w:rPr>
        <w:t>和网上支付（大众版）），默认为所有渠道都选择，可修改，但必选其一。临时业务的</w:t>
      </w:r>
      <w:r>
        <w:rPr>
          <w:rFonts w:hint="eastAsia"/>
        </w:rPr>
        <w:t>POS</w:t>
      </w:r>
      <w:r>
        <w:rPr>
          <w:rFonts w:hint="eastAsia"/>
        </w:rPr>
        <w:t>每日消费限额，网上支付每日限额与该卡的限额一致。</w:t>
      </w:r>
    </w:p>
    <w:p w:rsidR="004A1DF5" w:rsidRDefault="004A1DF5">
      <w:pPr>
        <w:ind w:firstLineChars="200" w:firstLine="480"/>
      </w:pPr>
      <w:r>
        <w:rPr>
          <w:rFonts w:hint="eastAsia"/>
        </w:rPr>
        <w:t>6</w:t>
      </w:r>
      <w:r>
        <w:rPr>
          <w:rFonts w:hint="eastAsia"/>
        </w:rPr>
        <w:t>、</w:t>
      </w:r>
      <w:r>
        <w:rPr>
          <w:rFonts w:hint="eastAsia"/>
          <w:bCs/>
        </w:rPr>
        <w:t>选择“指定商户”（暂不支持）。</w:t>
      </w:r>
    </w:p>
    <w:p w:rsidR="004A1DF5" w:rsidRDefault="004A1DF5">
      <w:pPr>
        <w:ind w:firstLineChars="200" w:firstLine="480"/>
      </w:pPr>
      <w:r>
        <w:rPr>
          <w:rFonts w:hint="eastAsia"/>
        </w:rPr>
        <w:t>7</w:t>
      </w:r>
      <w:r>
        <w:rPr>
          <w:rFonts w:hint="eastAsia"/>
        </w:rPr>
        <w:t>、打印：</w:t>
      </w:r>
      <w:r>
        <w:rPr>
          <w:rFonts w:hint="eastAsia"/>
          <w:bCs/>
        </w:rPr>
        <w:t>根据</w:t>
      </w:r>
      <w:r>
        <w:rPr>
          <w:rFonts w:hint="eastAsia"/>
        </w:rPr>
        <w:t>系统提示打印“公司卡特殊业务申请书”。</w:t>
      </w:r>
    </w:p>
    <w:p w:rsidR="004A1DF5" w:rsidRDefault="004A1DF5" w:rsidP="0004090F">
      <w:pPr>
        <w:pStyle w:val="5"/>
      </w:pPr>
      <w:r>
        <w:rPr>
          <w:rFonts w:hint="eastAsia"/>
        </w:rPr>
        <w:t>十三、公司卡临时授权取消（业务代码</w:t>
      </w:r>
      <w:r>
        <w:rPr>
          <w:rFonts w:hint="eastAsia"/>
        </w:rPr>
        <w:t>1134</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通过本功能取消对公司卡的临时业务的授权。</w:t>
      </w:r>
    </w:p>
    <w:p w:rsidR="004A1DF5" w:rsidRDefault="004A1DF5" w:rsidP="0004090F">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、公司卡如有密码禁用标志（密码挂失），不得办理临时授权取消。</w:t>
      </w:r>
    </w:p>
    <w:p w:rsidR="004A1DF5" w:rsidRDefault="004A1DF5">
      <w:pPr>
        <w:ind w:firstLineChars="200" w:firstLine="480"/>
      </w:pPr>
      <w:r>
        <w:rPr>
          <w:rFonts w:hint="eastAsia"/>
        </w:rPr>
        <w:t>2</w:t>
      </w:r>
      <w:r>
        <w:rPr>
          <w:rFonts w:hint="eastAsia"/>
        </w:rPr>
        <w:t>、公司卡如不存在未失效的临时授权业务不得进行临时业务授权取消。</w:t>
      </w:r>
    </w:p>
    <w:p w:rsidR="004A1DF5" w:rsidRDefault="004A1DF5">
      <w:pPr>
        <w:ind w:firstLineChars="200" w:firstLine="480"/>
      </w:pPr>
      <w:r>
        <w:rPr>
          <w:rFonts w:hint="eastAsia"/>
        </w:rPr>
        <w:t>3</w:t>
      </w:r>
      <w:r>
        <w:rPr>
          <w:rFonts w:hint="eastAsia"/>
        </w:rPr>
        <w:t>、如果是刷卡输入卡号，需检查该卡凭证是否被禁用，如未被禁用，方可刷卡输入。</w:t>
      </w:r>
    </w:p>
    <w:p w:rsidR="004A1DF5" w:rsidRDefault="004A1DF5" w:rsidP="0004090F">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w:t>
      </w:r>
      <w:r>
        <w:rPr>
          <w:rFonts w:ascii="宋体" w:hAnsi="宋体" w:hint="eastAsia"/>
        </w:rPr>
        <w:t>用户选择</w:t>
      </w:r>
      <w:r>
        <w:rPr>
          <w:rFonts w:hint="eastAsia"/>
        </w:rPr>
        <w:t>操作</w:t>
      </w:r>
      <w:r>
        <w:rPr>
          <w:rFonts w:ascii="宋体" w:hAnsi="宋体" w:hint="eastAsia"/>
        </w:rPr>
        <w:t>客户管理－</w:t>
      </w:r>
      <w:r>
        <w:rPr>
          <w:rFonts w:hint="eastAsia"/>
        </w:rPr>
        <w:t>单位客户</w:t>
      </w:r>
      <w:r>
        <w:rPr>
          <w:rFonts w:ascii="宋体" w:hAnsi="宋体" w:hint="eastAsia"/>
        </w:rPr>
        <w:t>－</w:t>
      </w:r>
      <w:r>
        <w:rPr>
          <w:rFonts w:hint="eastAsia"/>
        </w:rPr>
        <w:t>公司卡－公司卡临时授权取消</w:t>
      </w:r>
      <w:r>
        <w:rPr>
          <w:rFonts w:ascii="宋体" w:hAnsi="宋体" w:hint="eastAsia"/>
        </w:rPr>
        <w:t>或在“业务代码”栏输入</w:t>
      </w:r>
      <w:r>
        <w:rPr>
          <w:rFonts w:hint="eastAsia"/>
        </w:rPr>
        <w:t>1134</w:t>
      </w:r>
      <w:r>
        <w:rPr>
          <w:rFonts w:ascii="宋体" w:hAnsi="宋体" w:hint="eastAsia"/>
        </w:rPr>
        <w:t>进入。</w:t>
      </w:r>
    </w:p>
    <w:p w:rsidR="004A1DF5" w:rsidRDefault="004A1DF5">
      <w:pPr>
        <w:ind w:firstLineChars="200" w:firstLine="480"/>
      </w:pPr>
      <w:r>
        <w:rPr>
          <w:rFonts w:hint="eastAsia"/>
        </w:rPr>
        <w:t>2</w:t>
      </w:r>
      <w:r>
        <w:rPr>
          <w:rFonts w:hint="eastAsia"/>
        </w:rPr>
        <w:t>、刷卡或直接输入公司卡卡号，回车后，显示公司卡及持卡人、主户口、额度等有关信息。</w:t>
      </w:r>
    </w:p>
    <w:p w:rsidR="004A1DF5" w:rsidRDefault="004A1DF5">
      <w:pPr>
        <w:ind w:firstLineChars="200" w:firstLine="480"/>
      </w:pPr>
      <w:r>
        <w:rPr>
          <w:rFonts w:hint="eastAsia"/>
        </w:rPr>
        <w:lastRenderedPageBreak/>
        <w:t>3</w:t>
      </w:r>
      <w:r>
        <w:rPr>
          <w:rFonts w:hint="eastAsia"/>
        </w:rPr>
        <w:t>、选择</w:t>
      </w:r>
      <w:r w:rsidR="0004090F">
        <w:rPr>
          <w:rFonts w:hint="eastAsia"/>
          <w:noProof/>
        </w:rPr>
        <w:drawing>
          <wp:inline distT="0" distB="0" distL="0" distR="0">
            <wp:extent cx="190500" cy="20955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r>
        <w:rPr>
          <w:rFonts w:hint="eastAsia"/>
        </w:rPr>
        <w:t>按钮，提示客户输入取款密码。</w:t>
      </w:r>
    </w:p>
    <w:p w:rsidR="004A1DF5" w:rsidRDefault="004A1DF5">
      <w:pPr>
        <w:ind w:firstLineChars="200" w:firstLine="480"/>
      </w:pPr>
      <w:r>
        <w:rPr>
          <w:rFonts w:hint="eastAsia"/>
        </w:rPr>
        <w:t>4</w:t>
      </w:r>
      <w:r>
        <w:rPr>
          <w:rFonts w:hint="eastAsia"/>
        </w:rPr>
        <w:t>、打印：根据系统提示打印“公司卡特殊业务申请书”。</w:t>
      </w:r>
    </w:p>
    <w:p w:rsidR="004A1DF5" w:rsidRDefault="004A1DF5" w:rsidP="0004090F">
      <w:pPr>
        <w:pStyle w:val="5"/>
      </w:pPr>
      <w:r>
        <w:rPr>
          <w:rFonts w:hint="eastAsia"/>
        </w:rPr>
        <w:t>十四、公司卡消费额度设置（业务代码</w:t>
      </w:r>
      <w:r>
        <w:rPr>
          <w:rFonts w:hint="eastAsia"/>
        </w:rPr>
        <w:t>1135</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通过本功能受理单位凭单位印鉴办理对公司卡的额度进行维护，以及额度有效期的维护。</w:t>
      </w:r>
    </w:p>
    <w:p w:rsidR="004A1DF5" w:rsidRDefault="004A1DF5" w:rsidP="0004090F">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、该功能只能单位凭加盖印鉴的公司卡特殊业务申请书办理，用户也只能处理属于本机构的公司卡消费额度设置，即主户口所在行。</w:t>
      </w:r>
    </w:p>
    <w:p w:rsidR="004A1DF5" w:rsidRDefault="004A1DF5">
      <w:pPr>
        <w:ind w:firstLineChars="200" w:firstLine="480"/>
      </w:pPr>
      <w:r>
        <w:rPr>
          <w:rFonts w:hint="eastAsia"/>
        </w:rPr>
        <w:t>2</w:t>
      </w:r>
      <w:r>
        <w:rPr>
          <w:rFonts w:hint="eastAsia"/>
        </w:rPr>
        <w:t>、消费额度设置时不能超过</w:t>
      </w:r>
      <w:r>
        <w:rPr>
          <w:rFonts w:hint="eastAsia"/>
        </w:rPr>
        <w:t>2</w:t>
      </w:r>
      <w:r>
        <w:rPr>
          <w:rFonts w:hint="eastAsia"/>
        </w:rPr>
        <w:t>种。</w:t>
      </w:r>
    </w:p>
    <w:p w:rsidR="004A1DF5" w:rsidRDefault="004A1DF5" w:rsidP="0004090F">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w:t>
      </w:r>
      <w:r>
        <w:rPr>
          <w:rFonts w:ascii="宋体" w:hAnsi="宋体" w:hint="eastAsia"/>
        </w:rPr>
        <w:t>用户选择操作客户管理－</w:t>
      </w:r>
      <w:r>
        <w:rPr>
          <w:rFonts w:hint="eastAsia"/>
        </w:rPr>
        <w:t>单位客户</w:t>
      </w:r>
      <w:r>
        <w:rPr>
          <w:rFonts w:ascii="宋体" w:hAnsi="宋体" w:hint="eastAsia"/>
        </w:rPr>
        <w:t>－</w:t>
      </w:r>
      <w:r>
        <w:rPr>
          <w:rFonts w:hint="eastAsia"/>
        </w:rPr>
        <w:t>公司卡－公司卡消费额度设置</w:t>
      </w:r>
      <w:r>
        <w:rPr>
          <w:rFonts w:ascii="宋体" w:hAnsi="宋体" w:hint="eastAsia"/>
        </w:rPr>
        <w:t>或在“业务代码”栏输入</w:t>
      </w:r>
      <w:r>
        <w:rPr>
          <w:rFonts w:hint="eastAsia"/>
        </w:rPr>
        <w:t>1135</w:t>
      </w:r>
      <w:r>
        <w:rPr>
          <w:rFonts w:ascii="宋体" w:hAnsi="宋体" w:hint="eastAsia"/>
        </w:rPr>
        <w:t>进入。</w:t>
      </w:r>
    </w:p>
    <w:p w:rsidR="004A1DF5" w:rsidRDefault="004A1DF5">
      <w:pPr>
        <w:ind w:firstLineChars="200" w:firstLine="480"/>
      </w:pPr>
      <w:r>
        <w:rPr>
          <w:rFonts w:hint="eastAsia"/>
        </w:rPr>
        <w:t>2</w:t>
      </w:r>
      <w:r>
        <w:rPr>
          <w:rFonts w:hint="eastAsia"/>
        </w:rPr>
        <w:t>、刷卡或输入公司卡卡号，回车后，显示公司卡相关信息。</w:t>
      </w:r>
    </w:p>
    <w:p w:rsidR="004A1DF5" w:rsidRDefault="004A1DF5">
      <w:pPr>
        <w:ind w:firstLineChars="200" w:firstLine="480"/>
      </w:pPr>
      <w:r>
        <w:rPr>
          <w:rFonts w:hint="eastAsia"/>
        </w:rPr>
        <w:t>3</w:t>
      </w:r>
      <w:r>
        <w:rPr>
          <w:rFonts w:hint="eastAsia"/>
        </w:rPr>
        <w:t>、选择</w:t>
      </w:r>
      <w:r w:rsidR="0004090F">
        <w:rPr>
          <w:rFonts w:hint="eastAsia"/>
          <w:noProof/>
        </w:rPr>
        <w:drawing>
          <wp:inline distT="0" distB="0" distL="0" distR="0">
            <wp:extent cx="238125" cy="209550"/>
            <wp:effectExtent l="1905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238125" cy="209550"/>
                    </a:xfrm>
                    <a:prstGeom prst="rect">
                      <a:avLst/>
                    </a:prstGeom>
                    <a:noFill/>
                    <a:ln w="9525">
                      <a:noFill/>
                      <a:miter lim="800000"/>
                      <a:headEnd/>
                      <a:tailEnd/>
                    </a:ln>
                  </pic:spPr>
                </pic:pic>
              </a:graphicData>
            </a:graphic>
          </wp:inline>
        </w:drawing>
      </w:r>
      <w:r>
        <w:rPr>
          <w:rFonts w:hint="eastAsia"/>
        </w:rPr>
        <w:t>按钮，验证单位印鉴及输入经办人信息。</w:t>
      </w:r>
    </w:p>
    <w:p w:rsidR="004A1DF5" w:rsidRDefault="004A1DF5">
      <w:pPr>
        <w:ind w:firstLineChars="200" w:firstLine="480"/>
      </w:pPr>
      <w:r>
        <w:rPr>
          <w:rFonts w:hint="eastAsia"/>
        </w:rPr>
        <w:t>4</w:t>
      </w:r>
      <w:r>
        <w:rPr>
          <w:rFonts w:hint="eastAsia"/>
        </w:rPr>
        <w:t>、输入额度失效期。</w:t>
      </w:r>
    </w:p>
    <w:p w:rsidR="004A1DF5" w:rsidRDefault="004A1DF5">
      <w:pPr>
        <w:ind w:firstLineChars="200" w:firstLine="480"/>
      </w:pPr>
      <w:r>
        <w:rPr>
          <w:rFonts w:hint="eastAsia"/>
        </w:rPr>
        <w:t>5</w:t>
      </w:r>
      <w:r>
        <w:rPr>
          <w:rFonts w:hint="eastAsia"/>
        </w:rPr>
        <w:t>、根据客户申请，选择输入额度类型并输入相应金额。</w:t>
      </w:r>
    </w:p>
    <w:p w:rsidR="004A1DF5" w:rsidRDefault="004A1DF5">
      <w:pPr>
        <w:ind w:firstLineChars="200" w:firstLine="480"/>
      </w:pPr>
      <w:r>
        <w:rPr>
          <w:rFonts w:hint="eastAsia"/>
        </w:rPr>
        <w:t>6</w:t>
      </w:r>
      <w:r>
        <w:rPr>
          <w:rFonts w:hint="eastAsia"/>
        </w:rPr>
        <w:t>、系统提示授权，授权通过后，公司卡消费额度设置成功。</w:t>
      </w:r>
    </w:p>
    <w:p w:rsidR="004A1DF5" w:rsidRDefault="004A1DF5">
      <w:pPr>
        <w:ind w:firstLineChars="200" w:firstLine="480"/>
      </w:pPr>
      <w:r>
        <w:rPr>
          <w:rFonts w:hint="eastAsia"/>
        </w:rPr>
        <w:t>7</w:t>
      </w:r>
      <w:r>
        <w:rPr>
          <w:rFonts w:hint="eastAsia"/>
        </w:rPr>
        <w:t>、打印：根据系统提示打印“公司卡特殊业务申请书”。</w:t>
      </w:r>
    </w:p>
    <w:p w:rsidR="004A1DF5" w:rsidRDefault="004A1DF5" w:rsidP="0004090F">
      <w:pPr>
        <w:pStyle w:val="5"/>
      </w:pPr>
      <w:r>
        <w:rPr>
          <w:rFonts w:hint="eastAsia"/>
        </w:rPr>
        <w:t>十五、公司卡持卡人维护（业务代码</w:t>
      </w:r>
      <w:r>
        <w:rPr>
          <w:rFonts w:hint="eastAsia"/>
        </w:rPr>
        <w:t>1139</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通过本功能设置公司卡以及修改公司卡持卡人信息（更换持卡人）。</w:t>
      </w:r>
    </w:p>
    <w:p w:rsidR="004A1DF5" w:rsidRDefault="004A1DF5" w:rsidP="0004090F">
      <w:pPr>
        <w:pStyle w:val="6"/>
        <w:spacing w:line="360" w:lineRule="auto"/>
      </w:pPr>
      <w:r>
        <w:rPr>
          <w:rFonts w:hint="eastAsia"/>
        </w:rPr>
        <w:t>（二）风险提示</w:t>
      </w:r>
    </w:p>
    <w:p w:rsidR="004A1DF5" w:rsidRDefault="004A1DF5">
      <w:pPr>
        <w:ind w:firstLineChars="200" w:firstLine="480"/>
      </w:pPr>
      <w:r>
        <w:rPr>
          <w:rFonts w:hint="eastAsia"/>
        </w:rPr>
        <w:t>办理持卡人维护，必须由单位人员持加盖印鉴的公司卡特殊业务申请书、以</w:t>
      </w:r>
      <w:r>
        <w:rPr>
          <w:rFonts w:hint="eastAsia"/>
        </w:rPr>
        <w:lastRenderedPageBreak/>
        <w:t>及持卡人有效身份证明办理。</w:t>
      </w:r>
    </w:p>
    <w:p w:rsidR="004A1DF5" w:rsidRDefault="004A1DF5" w:rsidP="0004090F">
      <w:pPr>
        <w:pStyle w:val="6"/>
        <w:spacing w:line="360" w:lineRule="auto"/>
      </w:pPr>
      <w:r>
        <w:rPr>
          <w:rFonts w:hint="eastAsia"/>
        </w:rPr>
        <w:t>（三）术语解释及名词说明</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5940"/>
      </w:tblGrid>
      <w:tr w:rsidR="004A1DF5">
        <w:trPr>
          <w:trHeight w:val="297"/>
        </w:trPr>
        <w:tc>
          <w:tcPr>
            <w:tcW w:w="1980" w:type="dxa"/>
          </w:tcPr>
          <w:p w:rsidR="004A1DF5" w:rsidRDefault="004A1DF5">
            <w:pPr>
              <w:rPr>
                <w:sz w:val="21"/>
              </w:rPr>
            </w:pPr>
            <w:r>
              <w:rPr>
                <w:rFonts w:hint="eastAsia"/>
                <w:sz w:val="21"/>
              </w:rPr>
              <w:t>活动的临时授权</w:t>
            </w:r>
          </w:p>
        </w:tc>
        <w:tc>
          <w:tcPr>
            <w:tcW w:w="5940" w:type="dxa"/>
          </w:tcPr>
          <w:p w:rsidR="004A1DF5" w:rsidRDefault="004A1DF5">
            <w:pPr>
              <w:rPr>
                <w:sz w:val="21"/>
              </w:rPr>
            </w:pPr>
            <w:r>
              <w:rPr>
                <w:rFonts w:hint="eastAsia"/>
                <w:sz w:val="21"/>
              </w:rPr>
              <w:t>即有效的临时授权</w:t>
            </w:r>
          </w:p>
        </w:tc>
      </w:tr>
    </w:tbl>
    <w:p w:rsidR="004A1DF5" w:rsidRDefault="004A1DF5">
      <w:pPr>
        <w:pStyle w:val="6"/>
        <w:spacing w:line="360" w:lineRule="auto"/>
      </w:pPr>
      <w:r>
        <w:rPr>
          <w:rFonts w:hint="eastAsia"/>
        </w:rPr>
        <w:t>（四）操作要点</w:t>
      </w:r>
    </w:p>
    <w:p w:rsidR="004A1DF5" w:rsidRDefault="004A1DF5">
      <w:r>
        <w:rPr>
          <w:rFonts w:hint="eastAsia"/>
        </w:rPr>
        <w:t xml:space="preserve">   1</w:t>
      </w:r>
      <w:r>
        <w:rPr>
          <w:rFonts w:hint="eastAsia"/>
        </w:rPr>
        <w:t>、修改持卡人信息（更换持卡人）时必须重置取款密码和查询密码。客户设置的取款密码不能与当前公司卡的临时密码、网上支付密码一致、不能和当前及之前</w:t>
      </w:r>
      <w:r>
        <w:rPr>
          <w:rFonts w:hint="eastAsia"/>
        </w:rPr>
        <w:t>n</w:t>
      </w:r>
      <w:r>
        <w:rPr>
          <w:rFonts w:hint="eastAsia"/>
        </w:rPr>
        <w:t>个（</w:t>
      </w:r>
      <w:r>
        <w:rPr>
          <w:rFonts w:hint="eastAsia"/>
        </w:rPr>
        <w:t>n</w:t>
      </w:r>
      <w:r>
        <w:rPr>
          <w:rFonts w:hint="eastAsia"/>
        </w:rPr>
        <w:t>由系统设定）取款密码一致。</w:t>
      </w:r>
    </w:p>
    <w:p w:rsidR="004A1DF5" w:rsidRDefault="004A1DF5">
      <w:r>
        <w:rPr>
          <w:rFonts w:hint="eastAsia"/>
        </w:rPr>
        <w:t xml:space="preserve">   2</w:t>
      </w:r>
      <w:r>
        <w:rPr>
          <w:rFonts w:hint="eastAsia"/>
        </w:rPr>
        <w:t>、公司卡如有凭证禁用标志，不允许进行持卡人维护。</w:t>
      </w:r>
    </w:p>
    <w:p w:rsidR="004A1DF5" w:rsidRDefault="004A1DF5">
      <w:r>
        <w:rPr>
          <w:rFonts w:hint="eastAsia"/>
        </w:rPr>
        <w:t xml:space="preserve">   3</w:t>
      </w:r>
      <w:r>
        <w:rPr>
          <w:rFonts w:hint="eastAsia"/>
        </w:rPr>
        <w:t>、如果未选择“关联个人持卡者”，系统将公司卡持卡人信息置为空。</w:t>
      </w:r>
    </w:p>
    <w:p w:rsidR="004A1DF5" w:rsidRDefault="004A1DF5">
      <w:r>
        <w:rPr>
          <w:rFonts w:hint="eastAsia"/>
        </w:rPr>
        <w:t xml:space="preserve">   4</w:t>
      </w:r>
      <w:r>
        <w:rPr>
          <w:rFonts w:hint="eastAsia"/>
        </w:rPr>
        <w:t>、维护成功后，如由原持卡人做过密码挂失，则作废。</w:t>
      </w:r>
    </w:p>
    <w:p w:rsidR="004A1DF5" w:rsidRDefault="004A1DF5">
      <w:r>
        <w:rPr>
          <w:rFonts w:hint="eastAsia"/>
        </w:rPr>
        <w:t xml:space="preserve">   5</w:t>
      </w:r>
      <w:r>
        <w:rPr>
          <w:rFonts w:hint="eastAsia"/>
        </w:rPr>
        <w:t>、如果公司卡开通了专业版网上支付，并且关联到原持卡人的数字证书上，维护成功后，系统自动取消公司卡与原持卡人数字证书的关联。</w:t>
      </w:r>
    </w:p>
    <w:p w:rsidR="004A1DF5" w:rsidRDefault="004A1DF5" w:rsidP="0004090F">
      <w:pPr>
        <w:pStyle w:val="6"/>
        <w:spacing w:line="360" w:lineRule="auto"/>
      </w:pPr>
      <w:r>
        <w:rPr>
          <w:rFonts w:hint="eastAsia"/>
        </w:rPr>
        <w:t>（五）操作步骤</w:t>
      </w:r>
    </w:p>
    <w:p w:rsidR="004A1DF5" w:rsidRDefault="004A1DF5">
      <w:pPr>
        <w:ind w:firstLineChars="200" w:firstLine="480"/>
      </w:pPr>
      <w:r>
        <w:rPr>
          <w:rFonts w:hint="eastAsia"/>
        </w:rPr>
        <w:t>1</w:t>
      </w:r>
      <w:r>
        <w:rPr>
          <w:rFonts w:hint="eastAsia"/>
        </w:rPr>
        <w:t>、</w:t>
      </w:r>
      <w:r>
        <w:rPr>
          <w:rFonts w:ascii="宋体" w:hAnsi="宋体" w:hint="eastAsia"/>
        </w:rPr>
        <w:t>用户</w:t>
      </w:r>
      <w:r>
        <w:rPr>
          <w:rFonts w:hint="eastAsia"/>
        </w:rPr>
        <w:t>选择</w:t>
      </w:r>
      <w:r>
        <w:rPr>
          <w:rFonts w:ascii="宋体" w:hAnsi="宋体" w:hint="eastAsia"/>
        </w:rPr>
        <w:t>操作客户管理－</w:t>
      </w:r>
      <w:r>
        <w:rPr>
          <w:rFonts w:hint="eastAsia"/>
        </w:rPr>
        <w:t>单位客户</w:t>
      </w:r>
      <w:r>
        <w:rPr>
          <w:rFonts w:ascii="宋体" w:hAnsi="宋体" w:hint="eastAsia"/>
        </w:rPr>
        <w:t>－</w:t>
      </w:r>
      <w:r>
        <w:rPr>
          <w:rFonts w:hint="eastAsia"/>
        </w:rPr>
        <w:t>公司卡－公司卡持卡人维护，</w:t>
      </w:r>
      <w:r>
        <w:rPr>
          <w:rFonts w:ascii="宋体" w:hAnsi="宋体" w:hint="eastAsia"/>
        </w:rPr>
        <w:t>或在“业务代码”栏输入</w:t>
      </w:r>
      <w:r>
        <w:rPr>
          <w:rFonts w:hint="eastAsia"/>
        </w:rPr>
        <w:t>1139</w:t>
      </w:r>
      <w:r>
        <w:rPr>
          <w:rFonts w:ascii="宋体" w:hAnsi="宋体" w:hint="eastAsia"/>
        </w:rPr>
        <w:t>进入。</w:t>
      </w:r>
    </w:p>
    <w:p w:rsidR="004A1DF5" w:rsidRDefault="004A1DF5">
      <w:pPr>
        <w:ind w:firstLineChars="200" w:firstLine="480"/>
      </w:pPr>
      <w:r>
        <w:rPr>
          <w:rFonts w:hint="eastAsia"/>
        </w:rPr>
        <w:t>2</w:t>
      </w:r>
      <w:r>
        <w:rPr>
          <w:rFonts w:hint="eastAsia"/>
        </w:rPr>
        <w:t>、刷卡或输入公司卡的卡号，回车后系统显示公司卡有关信息：</w:t>
      </w:r>
    </w:p>
    <w:p w:rsidR="004A1DF5" w:rsidRDefault="004A1DF5">
      <w:pPr>
        <w:ind w:firstLineChars="200" w:firstLine="480"/>
      </w:pPr>
      <w:r>
        <w:rPr>
          <w:rFonts w:hint="eastAsia"/>
        </w:rPr>
        <w:t>3</w:t>
      </w:r>
      <w:r>
        <w:rPr>
          <w:rFonts w:hint="eastAsia"/>
        </w:rPr>
        <w:t>、选择</w:t>
      </w:r>
      <w:r w:rsidR="0004090F">
        <w:rPr>
          <w:rFonts w:hint="eastAsia"/>
          <w:noProof/>
        </w:rPr>
        <w:drawing>
          <wp:inline distT="0" distB="0" distL="0" distR="0">
            <wp:extent cx="238125" cy="200025"/>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238125" cy="200025"/>
                    </a:xfrm>
                    <a:prstGeom prst="rect">
                      <a:avLst/>
                    </a:prstGeom>
                    <a:noFill/>
                    <a:ln w="9525">
                      <a:noFill/>
                      <a:miter lim="800000"/>
                      <a:headEnd/>
                      <a:tailEnd/>
                    </a:ln>
                  </pic:spPr>
                </pic:pic>
              </a:graphicData>
            </a:graphic>
          </wp:inline>
        </w:drawing>
      </w:r>
      <w:r>
        <w:rPr>
          <w:rFonts w:hint="eastAsia"/>
        </w:rPr>
        <w:t>按钮，核验单位柜面支取方式及经办人信息。</w:t>
      </w:r>
    </w:p>
    <w:p w:rsidR="004A1DF5" w:rsidRDefault="004A1DF5">
      <w:pPr>
        <w:ind w:firstLineChars="200" w:firstLine="480"/>
      </w:pPr>
      <w:r>
        <w:rPr>
          <w:rFonts w:hint="eastAsia"/>
        </w:rPr>
        <w:t>4</w:t>
      </w:r>
      <w:r>
        <w:rPr>
          <w:rFonts w:hint="eastAsia"/>
        </w:rPr>
        <w:t>、选择“关联个人持卡者”，信息自动调用个人客户管理系统，输入拟更换的持卡人的信息，如系统中已建立则自动调用，并同样判断是否属于黑名单、预警客户，如系统中还无该客户信息，则须新建立该客户资料。</w:t>
      </w:r>
    </w:p>
    <w:p w:rsidR="004A1DF5" w:rsidRDefault="004A1DF5">
      <w:pPr>
        <w:ind w:firstLineChars="200" w:firstLine="480"/>
      </w:pPr>
      <w:r>
        <w:rPr>
          <w:rFonts w:hint="eastAsia"/>
        </w:rPr>
        <w:t>5</w:t>
      </w:r>
      <w:r>
        <w:rPr>
          <w:rFonts w:hint="eastAsia"/>
        </w:rPr>
        <w:t>、客户通过密码小键盘重置取款密码和查询密码。</w:t>
      </w:r>
    </w:p>
    <w:p w:rsidR="004A1DF5" w:rsidRDefault="004A1DF5">
      <w:pPr>
        <w:ind w:firstLineChars="200" w:firstLine="480"/>
      </w:pPr>
      <w:r>
        <w:rPr>
          <w:rFonts w:hint="eastAsia"/>
        </w:rPr>
        <w:t>6</w:t>
      </w:r>
      <w:r>
        <w:rPr>
          <w:rFonts w:hint="eastAsia"/>
        </w:rPr>
        <w:t>、根据客户要求，选择是否取消活动的临时授权。</w:t>
      </w:r>
    </w:p>
    <w:p w:rsidR="004A1DF5" w:rsidRDefault="004A1DF5">
      <w:pPr>
        <w:ind w:firstLineChars="200" w:firstLine="480"/>
      </w:pPr>
      <w:r>
        <w:rPr>
          <w:rFonts w:hint="eastAsia"/>
        </w:rPr>
        <w:t>7</w:t>
      </w:r>
      <w:r>
        <w:rPr>
          <w:rFonts w:hint="eastAsia"/>
        </w:rPr>
        <w:t>、按</w:t>
      </w:r>
      <w:r>
        <w:rPr>
          <w:rFonts w:hint="eastAsia"/>
        </w:rPr>
        <w:t>F7</w:t>
      </w:r>
      <w:r>
        <w:rPr>
          <w:rFonts w:hint="eastAsia"/>
        </w:rPr>
        <w:t>复核后，系统提示授权。</w:t>
      </w:r>
    </w:p>
    <w:p w:rsidR="004A1DF5" w:rsidRDefault="004A1DF5">
      <w:pPr>
        <w:ind w:firstLineChars="200" w:firstLine="480"/>
      </w:pPr>
      <w:r>
        <w:rPr>
          <w:rFonts w:hint="eastAsia"/>
        </w:rPr>
        <w:t>8</w:t>
      </w:r>
      <w:r>
        <w:rPr>
          <w:rFonts w:hint="eastAsia"/>
        </w:rPr>
        <w:t>、打印：根据系统提示打印“公司卡特殊业务申请书”。</w:t>
      </w:r>
    </w:p>
    <w:p w:rsidR="004A1DF5" w:rsidRDefault="004A1DF5" w:rsidP="0004090F">
      <w:pPr>
        <w:pStyle w:val="5"/>
      </w:pPr>
      <w:r>
        <w:rPr>
          <w:rFonts w:hint="eastAsia"/>
        </w:rPr>
        <w:lastRenderedPageBreak/>
        <w:t>十六、公司卡开户机构维护（业务代码</w:t>
      </w:r>
      <w:r>
        <w:rPr>
          <w:rFonts w:hint="eastAsia"/>
        </w:rPr>
        <w:t>1149</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通过本功能可修改公司卡的开户机构。</w:t>
      </w:r>
    </w:p>
    <w:p w:rsidR="004A1DF5" w:rsidRDefault="004A1DF5" w:rsidP="0004090F">
      <w:pPr>
        <w:pStyle w:val="6"/>
        <w:spacing w:line="360" w:lineRule="auto"/>
      </w:pPr>
      <w:r>
        <w:rPr>
          <w:rFonts w:hint="eastAsia"/>
        </w:rPr>
        <w:t>（二）风险提示</w:t>
      </w:r>
    </w:p>
    <w:p w:rsidR="004A1DF5" w:rsidRDefault="004A1DF5">
      <w:pPr>
        <w:ind w:firstLineChars="200" w:firstLine="480"/>
      </w:pPr>
      <w:r>
        <w:rPr>
          <w:rFonts w:hint="eastAsia"/>
        </w:rPr>
        <w:t>办理开户机构维护，必须由单位人员持加盖印鉴的公司卡特殊业务申请书在公司卡所对应的公司卡专户开户行办理。</w:t>
      </w:r>
    </w:p>
    <w:p w:rsidR="004A1DF5" w:rsidRDefault="004A1DF5" w:rsidP="0004090F">
      <w:pPr>
        <w:pStyle w:val="6"/>
        <w:spacing w:line="360" w:lineRule="auto"/>
      </w:pPr>
      <w:r>
        <w:rPr>
          <w:rFonts w:hint="eastAsia"/>
        </w:rPr>
        <w:t>（三）术语解释及名词说明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6300"/>
      </w:tblGrid>
      <w:tr w:rsidR="004A1DF5">
        <w:trPr>
          <w:trHeight w:val="297"/>
        </w:trPr>
        <w:tc>
          <w:tcPr>
            <w:tcW w:w="1800" w:type="dxa"/>
          </w:tcPr>
          <w:p w:rsidR="004A1DF5" w:rsidRDefault="004A1DF5">
            <w:pPr>
              <w:rPr>
                <w:sz w:val="21"/>
              </w:rPr>
            </w:pPr>
            <w:r>
              <w:rPr>
                <w:rFonts w:hint="eastAsia"/>
                <w:sz w:val="21"/>
              </w:rPr>
              <w:t>开户机构</w:t>
            </w:r>
          </w:p>
        </w:tc>
        <w:tc>
          <w:tcPr>
            <w:tcW w:w="6300" w:type="dxa"/>
          </w:tcPr>
          <w:p w:rsidR="004A1DF5" w:rsidRDefault="004A1DF5">
            <w:pPr>
              <w:rPr>
                <w:sz w:val="21"/>
              </w:rPr>
            </w:pPr>
            <w:r>
              <w:rPr>
                <w:rFonts w:hint="eastAsia"/>
                <w:sz w:val="21"/>
              </w:rPr>
              <w:t>指</w:t>
            </w:r>
            <w:r>
              <w:rPr>
                <w:rFonts w:ascii="宋体" w:hAnsi="宋体" w:hint="eastAsia"/>
                <w:sz w:val="21"/>
              </w:rPr>
              <w:t>持卡人常驻地或经常交易地所在的我行任一机构，公司卡的开户机构可进行维护，持卡人办理书面挂失或无卡办理密码挂失时只能在开户机构办理，持卡人在开户机构办理的业务视同同城业务。</w:t>
            </w:r>
          </w:p>
        </w:tc>
      </w:tr>
    </w:tbl>
    <w:p w:rsidR="004A1DF5" w:rsidRDefault="004A1DF5">
      <w:pPr>
        <w:pStyle w:val="6"/>
        <w:spacing w:line="360" w:lineRule="auto"/>
      </w:pPr>
      <w:r>
        <w:rPr>
          <w:rFonts w:hint="eastAsia"/>
        </w:rPr>
        <w:t>（四）操作要点</w:t>
      </w:r>
    </w:p>
    <w:p w:rsidR="004A1DF5" w:rsidRDefault="004A1DF5">
      <w:r>
        <w:rPr>
          <w:rFonts w:hint="eastAsia"/>
        </w:rPr>
        <w:t xml:space="preserve">   1</w:t>
      </w:r>
      <w:r>
        <w:rPr>
          <w:rFonts w:hint="eastAsia"/>
        </w:rPr>
        <w:t>、公司卡开户机构的维护只能在公司卡专户开户行办理。</w:t>
      </w:r>
    </w:p>
    <w:p w:rsidR="004A1DF5" w:rsidRDefault="004A1DF5">
      <w:r>
        <w:rPr>
          <w:rFonts w:hint="eastAsia"/>
        </w:rPr>
        <w:t xml:space="preserve">   2</w:t>
      </w:r>
      <w:r>
        <w:rPr>
          <w:rFonts w:hint="eastAsia"/>
        </w:rPr>
        <w:t>、新设置的开户机构必须是已上新系统的我行营业网点。</w:t>
      </w:r>
    </w:p>
    <w:p w:rsidR="004A1DF5" w:rsidRDefault="004A1DF5" w:rsidP="0004090F">
      <w:pPr>
        <w:pStyle w:val="6"/>
        <w:spacing w:line="360" w:lineRule="auto"/>
      </w:pPr>
      <w:r>
        <w:rPr>
          <w:rFonts w:hint="eastAsia"/>
        </w:rPr>
        <w:t>（五）操作步骤</w:t>
      </w:r>
    </w:p>
    <w:p w:rsidR="004A1DF5" w:rsidRDefault="004A1DF5">
      <w:pPr>
        <w:ind w:firstLineChars="200" w:firstLine="480"/>
      </w:pPr>
      <w:r>
        <w:rPr>
          <w:rFonts w:hint="eastAsia"/>
        </w:rPr>
        <w:t>1</w:t>
      </w:r>
      <w:r>
        <w:rPr>
          <w:rFonts w:hint="eastAsia"/>
        </w:rPr>
        <w:t>、</w:t>
      </w:r>
      <w:r>
        <w:rPr>
          <w:rFonts w:ascii="宋体" w:hAnsi="宋体" w:hint="eastAsia"/>
        </w:rPr>
        <w:t>用户</w:t>
      </w:r>
      <w:r>
        <w:rPr>
          <w:rFonts w:hint="eastAsia"/>
        </w:rPr>
        <w:t>选择</w:t>
      </w:r>
      <w:r>
        <w:rPr>
          <w:rFonts w:ascii="宋体" w:hAnsi="宋体" w:hint="eastAsia"/>
        </w:rPr>
        <w:t>操作客户管理－</w:t>
      </w:r>
      <w:r>
        <w:rPr>
          <w:rFonts w:hint="eastAsia"/>
        </w:rPr>
        <w:t>单位客户</w:t>
      </w:r>
      <w:r>
        <w:rPr>
          <w:rFonts w:ascii="宋体" w:hAnsi="宋体" w:hint="eastAsia"/>
        </w:rPr>
        <w:t>－</w:t>
      </w:r>
      <w:r>
        <w:rPr>
          <w:rFonts w:hint="eastAsia"/>
        </w:rPr>
        <w:t>公司卡－公司卡开户机构维护，</w:t>
      </w:r>
      <w:r>
        <w:rPr>
          <w:rFonts w:ascii="宋体" w:hAnsi="宋体" w:hint="eastAsia"/>
        </w:rPr>
        <w:t>或在“业务代码”栏输入</w:t>
      </w:r>
      <w:r>
        <w:rPr>
          <w:rFonts w:hint="eastAsia"/>
        </w:rPr>
        <w:t>1149</w:t>
      </w:r>
      <w:r>
        <w:rPr>
          <w:rFonts w:ascii="宋体" w:hAnsi="宋体" w:hint="eastAsia"/>
        </w:rPr>
        <w:t>进入。</w:t>
      </w:r>
    </w:p>
    <w:p w:rsidR="004A1DF5" w:rsidRDefault="004A1DF5">
      <w:pPr>
        <w:ind w:firstLineChars="200" w:firstLine="480"/>
      </w:pPr>
      <w:r>
        <w:rPr>
          <w:rFonts w:hint="eastAsia"/>
        </w:rPr>
        <w:t>2</w:t>
      </w:r>
      <w:r>
        <w:rPr>
          <w:rFonts w:hint="eastAsia"/>
        </w:rPr>
        <w:t>、刷卡或输入公司卡的卡号，回车后系统显示公司卡有关信息。</w:t>
      </w:r>
    </w:p>
    <w:p w:rsidR="004A1DF5" w:rsidRDefault="004A1DF5">
      <w:pPr>
        <w:ind w:firstLineChars="200" w:firstLine="480"/>
      </w:pPr>
      <w:r>
        <w:rPr>
          <w:rFonts w:hint="eastAsia"/>
        </w:rPr>
        <w:t>3</w:t>
      </w:r>
      <w:r>
        <w:rPr>
          <w:rFonts w:hint="eastAsia"/>
        </w:rPr>
        <w:t>、选择</w:t>
      </w:r>
      <w:r w:rsidR="0004090F">
        <w:rPr>
          <w:rFonts w:hint="eastAsia"/>
          <w:noProof/>
        </w:rPr>
        <w:drawing>
          <wp:inline distT="0" distB="0" distL="0" distR="0">
            <wp:extent cx="238125" cy="20002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srcRect/>
                    <a:stretch>
                      <a:fillRect/>
                    </a:stretch>
                  </pic:blipFill>
                  <pic:spPr bwMode="auto">
                    <a:xfrm>
                      <a:off x="0" y="0"/>
                      <a:ext cx="238125" cy="200025"/>
                    </a:xfrm>
                    <a:prstGeom prst="rect">
                      <a:avLst/>
                    </a:prstGeom>
                    <a:noFill/>
                    <a:ln w="9525">
                      <a:noFill/>
                      <a:miter lim="800000"/>
                      <a:headEnd/>
                      <a:tailEnd/>
                    </a:ln>
                  </pic:spPr>
                </pic:pic>
              </a:graphicData>
            </a:graphic>
          </wp:inline>
        </w:drawing>
      </w:r>
      <w:r>
        <w:rPr>
          <w:rFonts w:hint="eastAsia"/>
        </w:rPr>
        <w:t>按钮，核验单位柜面支取方式及经办人信息。</w:t>
      </w:r>
    </w:p>
    <w:p w:rsidR="004A1DF5" w:rsidRDefault="004A1DF5">
      <w:pPr>
        <w:ind w:firstLineChars="200" w:firstLine="480"/>
      </w:pPr>
      <w:r>
        <w:rPr>
          <w:rFonts w:hint="eastAsia"/>
        </w:rPr>
        <w:t>4</w:t>
      </w:r>
      <w:r>
        <w:rPr>
          <w:rFonts w:hint="eastAsia"/>
        </w:rPr>
        <w:t>、选择输入新的开户机构，点击确定。</w:t>
      </w:r>
    </w:p>
    <w:p w:rsidR="004A1DF5" w:rsidRDefault="004A1DF5">
      <w:pPr>
        <w:ind w:firstLineChars="200" w:firstLine="480"/>
      </w:pPr>
      <w:r>
        <w:rPr>
          <w:rFonts w:hint="eastAsia"/>
        </w:rPr>
        <w:t>5</w:t>
      </w:r>
      <w:r>
        <w:rPr>
          <w:rFonts w:hint="eastAsia"/>
        </w:rPr>
        <w:t>、系统提示授权。</w:t>
      </w:r>
    </w:p>
    <w:p w:rsidR="004A1DF5" w:rsidRDefault="004A1DF5">
      <w:pPr>
        <w:ind w:firstLineChars="200" w:firstLine="480"/>
      </w:pPr>
      <w:r>
        <w:rPr>
          <w:rFonts w:hint="eastAsia"/>
        </w:rPr>
        <w:t>6</w:t>
      </w:r>
      <w:r>
        <w:rPr>
          <w:rFonts w:hint="eastAsia"/>
        </w:rPr>
        <w:t>、打印：根据系统提示打印“公司卡特殊业务申请书”。</w:t>
      </w:r>
    </w:p>
    <w:p w:rsidR="004A1DF5" w:rsidRDefault="004A1DF5" w:rsidP="0004090F">
      <w:pPr>
        <w:pStyle w:val="5"/>
      </w:pPr>
      <w:r>
        <w:rPr>
          <w:rFonts w:hint="eastAsia"/>
        </w:rPr>
        <w:t>十七、企业银行户口授权（业务代码</w:t>
      </w:r>
      <w:r>
        <w:rPr>
          <w:rFonts w:hint="eastAsia"/>
        </w:rPr>
        <w:t>1147</w:t>
      </w:r>
      <w:r>
        <w:rPr>
          <w:rFonts w:hint="eastAsia"/>
        </w:rPr>
        <w:t>）</w:t>
      </w:r>
    </w:p>
    <w:p w:rsidR="004A1DF5" w:rsidRDefault="004A1DF5" w:rsidP="0004090F">
      <w:pPr>
        <w:pStyle w:val="7"/>
      </w:pPr>
      <w:r>
        <w:rPr>
          <w:rFonts w:hint="eastAsia"/>
        </w:rPr>
        <w:t>1</w:t>
      </w:r>
      <w:r>
        <w:rPr>
          <w:rFonts w:hint="eastAsia"/>
        </w:rPr>
        <w:t>．功能</w:t>
      </w:r>
    </w:p>
    <w:p w:rsidR="004A1DF5" w:rsidRDefault="004A1DF5">
      <w:pPr>
        <w:ind w:firstLineChars="200" w:firstLine="480"/>
      </w:pPr>
      <w:r>
        <w:rPr>
          <w:rFonts w:hint="eastAsia"/>
        </w:rPr>
        <w:t>“企业银行”授权用于“企业银行”集团公司的子公司对总公司授权其查询</w:t>
      </w:r>
      <w:r>
        <w:rPr>
          <w:rFonts w:hint="eastAsia"/>
        </w:rPr>
        <w:lastRenderedPageBreak/>
        <w:t>或支付本公司资金的操作。</w:t>
      </w:r>
    </w:p>
    <w:p w:rsidR="004A1DF5" w:rsidRDefault="004A1DF5" w:rsidP="0004090F">
      <w:pPr>
        <w:pStyle w:val="7"/>
      </w:pPr>
      <w:r>
        <w:rPr>
          <w:rFonts w:hint="eastAsia"/>
        </w:rPr>
        <w:t>2</w:t>
      </w:r>
      <w:r>
        <w:rPr>
          <w:rFonts w:hint="eastAsia"/>
        </w:rPr>
        <w:t>．使用方法</w:t>
      </w:r>
    </w:p>
    <w:p w:rsidR="004A1DF5" w:rsidRDefault="004A1DF5">
      <w:pPr>
        <w:ind w:firstLineChars="200" w:firstLine="480"/>
      </w:pPr>
      <w:r>
        <w:rPr>
          <w:rFonts w:hint="eastAsia"/>
        </w:rPr>
        <w:t>授权操作界面（附图），共有“新增”、“查询”和“删除”</w:t>
      </w:r>
      <w:r>
        <w:rPr>
          <w:rFonts w:hint="eastAsia"/>
        </w:rPr>
        <w:t>3</w:t>
      </w:r>
      <w:r>
        <w:rPr>
          <w:rFonts w:hint="eastAsia"/>
        </w:rPr>
        <w:t>个功能，分别用于新增授权，查询已有授权和删除已有授权。</w:t>
      </w:r>
    </w:p>
    <w:p w:rsidR="004A1DF5" w:rsidRDefault="0004090F">
      <w:r>
        <w:rPr>
          <w:rFonts w:hint="eastAsia"/>
          <w:noProof/>
        </w:rPr>
        <w:drawing>
          <wp:inline distT="0" distB="0" distL="0" distR="0">
            <wp:extent cx="5276850" cy="3152775"/>
            <wp:effectExtent l="19050" t="0" r="0" b="0"/>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rrowheads="1"/>
                    </pic:cNvPicPr>
                  </pic:nvPicPr>
                  <pic:blipFill>
                    <a:blip r:embed="rId36" cstate="print"/>
                    <a:srcRect/>
                    <a:stretch>
                      <a:fillRect/>
                    </a:stretch>
                  </pic:blipFill>
                  <pic:spPr bwMode="auto">
                    <a:xfrm>
                      <a:off x="0" y="0"/>
                      <a:ext cx="5276850" cy="3152775"/>
                    </a:xfrm>
                    <a:prstGeom prst="rect">
                      <a:avLst/>
                    </a:prstGeom>
                    <a:noFill/>
                    <a:ln w="9525">
                      <a:noFill/>
                      <a:miter lim="800000"/>
                      <a:headEnd/>
                      <a:tailEnd/>
                    </a:ln>
                  </pic:spPr>
                </pic:pic>
              </a:graphicData>
            </a:graphic>
          </wp:inline>
        </w:drawing>
      </w:r>
    </w:p>
    <w:p w:rsidR="004A1DF5" w:rsidRDefault="004A1DF5" w:rsidP="0004090F">
      <w:pPr>
        <w:pStyle w:val="8"/>
      </w:pPr>
      <w:r>
        <w:rPr>
          <w:rFonts w:hint="eastAsia"/>
        </w:rPr>
        <w:t>（</w:t>
      </w:r>
      <w:r>
        <w:rPr>
          <w:rFonts w:hint="eastAsia"/>
        </w:rPr>
        <w:t>1</w:t>
      </w:r>
      <w:r>
        <w:rPr>
          <w:rFonts w:hint="eastAsia"/>
        </w:rPr>
        <w:t>）新增授权</w:t>
      </w:r>
    </w:p>
    <w:p w:rsidR="004A1DF5" w:rsidRDefault="004A1DF5">
      <w:pPr>
        <w:ind w:firstLineChars="200" w:firstLine="480"/>
      </w:pPr>
      <w:r>
        <w:rPr>
          <w:rFonts w:hint="eastAsia"/>
        </w:rPr>
        <w:t>单击“新增”按钮或在“操作码”输入框输入“</w:t>
      </w:r>
      <w:r>
        <w:rPr>
          <w:rFonts w:hint="eastAsia"/>
        </w:rPr>
        <w:t>2</w:t>
      </w:r>
      <w:r>
        <w:rPr>
          <w:rFonts w:hint="eastAsia"/>
        </w:rPr>
        <w:t>”，可打开新增操作界面（附图），各输入框输入规则：“企业银行编号”框输入母公司的企业银行编号；“业务类型”框选择对母公司的授权业务，比如查询、支付或代发工资；“子公司户口号”框输入在本行开户的子公司户口；“母公司分行号”和“母公司户口号”分别选择或输入母公司分行号和母公司户口号；输入正确后，点击“确定”即可新增对母公司的授权。</w:t>
      </w:r>
    </w:p>
    <w:p w:rsidR="004A1DF5" w:rsidRDefault="0004090F">
      <w:r>
        <w:rPr>
          <w:rFonts w:hint="eastAsia"/>
          <w:noProof/>
        </w:rPr>
        <w:lastRenderedPageBreak/>
        <w:drawing>
          <wp:inline distT="0" distB="0" distL="0" distR="0">
            <wp:extent cx="5276850" cy="3181350"/>
            <wp:effectExtent l="1905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rrowheads="1"/>
                    </pic:cNvPicPr>
                  </pic:nvPicPr>
                  <pic:blipFill>
                    <a:blip r:embed="rId37" cstate="print"/>
                    <a:srcRect/>
                    <a:stretch>
                      <a:fillRect/>
                    </a:stretch>
                  </pic:blipFill>
                  <pic:spPr bwMode="auto">
                    <a:xfrm>
                      <a:off x="0" y="0"/>
                      <a:ext cx="5276850" cy="3181350"/>
                    </a:xfrm>
                    <a:prstGeom prst="rect">
                      <a:avLst/>
                    </a:prstGeom>
                    <a:noFill/>
                    <a:ln w="9525">
                      <a:noFill/>
                      <a:miter lim="800000"/>
                      <a:headEnd/>
                      <a:tailEnd/>
                    </a:ln>
                  </pic:spPr>
                </pic:pic>
              </a:graphicData>
            </a:graphic>
          </wp:inline>
        </w:drawing>
      </w:r>
    </w:p>
    <w:p w:rsidR="004A1DF5" w:rsidRDefault="004A1DF5" w:rsidP="0004090F">
      <w:pPr>
        <w:pStyle w:val="8"/>
      </w:pPr>
      <w:r>
        <w:rPr>
          <w:rFonts w:hint="eastAsia"/>
        </w:rPr>
        <w:t>（</w:t>
      </w:r>
      <w:r>
        <w:rPr>
          <w:rFonts w:hint="eastAsia"/>
        </w:rPr>
        <w:t>2</w:t>
      </w:r>
      <w:r>
        <w:rPr>
          <w:rFonts w:hint="eastAsia"/>
        </w:rPr>
        <w:t>）查询和删除</w:t>
      </w:r>
    </w:p>
    <w:p w:rsidR="004A1DF5" w:rsidRDefault="004A1DF5">
      <w:pPr>
        <w:ind w:firstLineChars="200" w:firstLine="480"/>
      </w:pPr>
      <w:r>
        <w:rPr>
          <w:rFonts w:hint="eastAsia"/>
        </w:rPr>
        <w:t>在“户口号”输入框输入户口欲查询的户口号，点击“查询”按钮，或者在操作码输入框输入“</w:t>
      </w:r>
      <w:r>
        <w:rPr>
          <w:rFonts w:hint="eastAsia"/>
        </w:rPr>
        <w:t>5</w:t>
      </w:r>
      <w:r>
        <w:rPr>
          <w:rFonts w:hint="eastAsia"/>
        </w:rPr>
        <w:t>”后回车，可查询出该户口的已有授权。选中某项授权项，点击“删除”按钮或在“操作码”输入框输入“</w:t>
      </w:r>
      <w:r>
        <w:rPr>
          <w:rFonts w:hint="eastAsia"/>
        </w:rPr>
        <w:t>4</w:t>
      </w:r>
      <w:r>
        <w:rPr>
          <w:rFonts w:hint="eastAsia"/>
        </w:rPr>
        <w:t>”，可删除该项授权。</w:t>
      </w:r>
    </w:p>
    <w:p w:rsidR="004A1DF5" w:rsidRDefault="0004090F">
      <w:r>
        <w:rPr>
          <w:rFonts w:hint="eastAsia"/>
          <w:noProof/>
        </w:rPr>
        <w:drawing>
          <wp:inline distT="0" distB="0" distL="0" distR="0">
            <wp:extent cx="5276850" cy="3371850"/>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a:stretch>
                      <a:fillRect/>
                    </a:stretch>
                  </pic:blipFill>
                  <pic:spPr bwMode="auto">
                    <a:xfrm>
                      <a:off x="0" y="0"/>
                      <a:ext cx="5276850" cy="3371850"/>
                    </a:xfrm>
                    <a:prstGeom prst="rect">
                      <a:avLst/>
                    </a:prstGeom>
                    <a:noFill/>
                    <a:ln w="9525">
                      <a:noFill/>
                      <a:miter lim="800000"/>
                      <a:headEnd/>
                      <a:tailEnd/>
                    </a:ln>
                  </pic:spPr>
                </pic:pic>
              </a:graphicData>
            </a:graphic>
          </wp:inline>
        </w:drawing>
      </w:r>
    </w:p>
    <w:p w:rsidR="004A1DF5" w:rsidRDefault="004A1DF5" w:rsidP="0004090F">
      <w:pPr>
        <w:pStyle w:val="7"/>
      </w:pPr>
      <w:r>
        <w:rPr>
          <w:rFonts w:hint="eastAsia"/>
        </w:rPr>
        <w:lastRenderedPageBreak/>
        <w:t>3</w:t>
      </w:r>
      <w:r>
        <w:rPr>
          <w:rFonts w:hint="eastAsia"/>
        </w:rPr>
        <w:t>．注意事项</w:t>
      </w:r>
    </w:p>
    <w:p w:rsidR="004A1DF5" w:rsidRDefault="004A1DF5">
      <w:pPr>
        <w:ind w:firstLineChars="200" w:firstLine="480"/>
      </w:pPr>
      <w:r>
        <w:rPr>
          <w:rFonts w:hint="eastAsia"/>
        </w:rPr>
        <w:t>企业银行授权操作是企业银行集团业务设立的重要操作环节，操作的正确与否直接影响到业务的开展和客户资金的安全，因此进行该项操作前要严格审核子公司提供的企业银行授权书，核对印章，操作时要细致认真，正确无误。</w:t>
      </w:r>
    </w:p>
    <w:p w:rsidR="004A1DF5" w:rsidRDefault="004A1DF5" w:rsidP="0004090F">
      <w:pPr>
        <w:pStyle w:val="5"/>
      </w:pPr>
      <w:r>
        <w:rPr>
          <w:rFonts w:hint="eastAsia"/>
        </w:rPr>
        <w:t>十八、企业银行信息查询（业务代码</w:t>
      </w:r>
      <w:r>
        <w:rPr>
          <w:rFonts w:hint="eastAsia"/>
        </w:rPr>
        <w:t>1148</w:t>
      </w:r>
      <w:r>
        <w:rPr>
          <w:rFonts w:hint="eastAsia"/>
        </w:rPr>
        <w:t>）</w:t>
      </w:r>
    </w:p>
    <w:p w:rsidR="004A1DF5" w:rsidRDefault="004A1DF5" w:rsidP="0004090F">
      <w:pPr>
        <w:pStyle w:val="7"/>
      </w:pPr>
      <w:r>
        <w:rPr>
          <w:rFonts w:hint="eastAsia"/>
        </w:rPr>
        <w:t>1</w:t>
      </w:r>
      <w:r>
        <w:rPr>
          <w:rFonts w:hint="eastAsia"/>
        </w:rPr>
        <w:t>．功能</w:t>
      </w:r>
    </w:p>
    <w:p w:rsidR="004A1DF5" w:rsidRDefault="004A1DF5">
      <w:pPr>
        <w:ind w:firstLineChars="200" w:firstLine="480"/>
      </w:pPr>
      <w:r>
        <w:rPr>
          <w:rFonts w:hint="eastAsia"/>
        </w:rPr>
        <w:t>“信息查询”功能可以帮助会计人员查询客户的企业银行业务的有关信息。可以分别按户口号、证件号及业务类型，查询客户的企业银行编号、名称、开通企业银行的日期、状态，也可以查询到该客户的某项业务的额度信息。</w:t>
      </w:r>
    </w:p>
    <w:p w:rsidR="004A1DF5" w:rsidRDefault="004A1DF5" w:rsidP="0004090F">
      <w:pPr>
        <w:pStyle w:val="7"/>
      </w:pPr>
      <w:r>
        <w:rPr>
          <w:rFonts w:hint="eastAsia"/>
        </w:rPr>
        <w:t>2</w:t>
      </w:r>
      <w:r>
        <w:rPr>
          <w:rFonts w:hint="eastAsia"/>
        </w:rPr>
        <w:t>．使用方法</w:t>
      </w:r>
    </w:p>
    <w:p w:rsidR="004A1DF5" w:rsidRDefault="004A1DF5">
      <w:r>
        <w:rPr>
          <w:rFonts w:hint="eastAsia"/>
        </w:rPr>
        <w:t>略</w:t>
      </w:r>
    </w:p>
    <w:p w:rsidR="004A1DF5" w:rsidRDefault="004A1DF5" w:rsidP="0004090F">
      <w:pPr>
        <w:pStyle w:val="4"/>
        <w:spacing w:line="360" w:lineRule="auto"/>
        <w:sectPr w:rsidR="004A1DF5">
          <w:pgSz w:w="11906" w:h="16838"/>
          <w:pgMar w:top="1440" w:right="1797" w:bottom="1440" w:left="1797" w:header="851" w:footer="992" w:gutter="0"/>
          <w:cols w:space="425"/>
          <w:docGrid w:type="lines" w:linePitch="312"/>
        </w:sectPr>
      </w:pPr>
    </w:p>
    <w:p w:rsidR="004A1DF5" w:rsidRDefault="004A1DF5" w:rsidP="0004090F">
      <w:pPr>
        <w:pStyle w:val="4"/>
        <w:spacing w:line="360" w:lineRule="auto"/>
      </w:pPr>
      <w:bookmarkStart w:id="37" w:name="_Toc186273557"/>
      <w:r>
        <w:rPr>
          <w:rFonts w:hint="eastAsia"/>
        </w:rPr>
        <w:lastRenderedPageBreak/>
        <w:t>第三节</w:t>
      </w:r>
      <w:r>
        <w:rPr>
          <w:rFonts w:hint="eastAsia"/>
        </w:rPr>
        <w:t xml:space="preserve">  </w:t>
      </w:r>
      <w:r>
        <w:rPr>
          <w:rFonts w:hint="eastAsia"/>
        </w:rPr>
        <w:t>户口综合</w:t>
      </w:r>
      <w:bookmarkEnd w:id="37"/>
    </w:p>
    <w:p w:rsidR="004A1DF5" w:rsidRDefault="004A1DF5">
      <w:pPr>
        <w:ind w:firstLineChars="200" w:firstLine="480"/>
      </w:pPr>
      <w:r>
        <w:rPr>
          <w:rFonts w:hint="eastAsia"/>
        </w:rPr>
        <w:t>功能说明：本节功能提供户口的查询、维护、手工结息及开销户业务的查询及打印，通过本节功能实现对户口的综合管理。</w:t>
      </w:r>
    </w:p>
    <w:p w:rsidR="004A1DF5" w:rsidRDefault="004A1DF5" w:rsidP="0004090F">
      <w:pPr>
        <w:pStyle w:val="5"/>
      </w:pPr>
      <w:r>
        <w:rPr>
          <w:rFonts w:hint="eastAsia"/>
        </w:rPr>
        <w:t>一、户口综合查询（业务代码</w:t>
      </w:r>
      <w:r>
        <w:rPr>
          <w:rFonts w:hint="eastAsia"/>
        </w:rPr>
        <w:t>1308</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在已知某个户口号的前提下，可以通过本功能查询到涉及该户口的相关信息。这类信息包括该户口所从属的客户信息、户口本身的相关信息、户口下所属各类账户的信息及各类账户的资金交易信息。</w:t>
      </w:r>
    </w:p>
    <w:p w:rsidR="004A1DF5" w:rsidRDefault="004A1DF5" w:rsidP="00C85378">
      <w:pPr>
        <w:numPr>
          <w:ilvl w:val="0"/>
          <w:numId w:val="283"/>
        </w:numPr>
        <w:tabs>
          <w:tab w:val="clear" w:pos="900"/>
          <w:tab w:val="num" w:pos="540"/>
        </w:tabs>
        <w:ind w:left="0" w:firstLine="454"/>
        <w:jc w:val="left"/>
      </w:pPr>
      <w:r>
        <w:rPr>
          <w:rFonts w:hint="eastAsia"/>
        </w:rPr>
        <w:t>户口综合查询功能将户口查询权限按户口类别分为“一般个人户口查询权限”、“一般单位户口查询权限”、户口查询授权权限、高级个人户口查询权限、高级单位户口查询权限、员工工资卡查询权限，以便于用于不同的岗位配置。</w:t>
      </w:r>
    </w:p>
    <w:p w:rsidR="004A1DF5" w:rsidRDefault="004A1DF5" w:rsidP="00C85378">
      <w:pPr>
        <w:numPr>
          <w:ilvl w:val="0"/>
          <w:numId w:val="283"/>
        </w:numPr>
        <w:tabs>
          <w:tab w:val="clear" w:pos="900"/>
          <w:tab w:val="num" w:pos="540"/>
        </w:tabs>
        <w:ind w:left="0" w:firstLine="454"/>
        <w:jc w:val="left"/>
      </w:pPr>
      <w:r>
        <w:rPr>
          <w:rFonts w:hint="eastAsia"/>
        </w:rPr>
        <w:t>拥有个人户口查询权限的岗位，当在户口查询功能中输入单位户口号时，系统报错，反之亦然。</w:t>
      </w:r>
    </w:p>
    <w:p w:rsidR="004A1DF5" w:rsidRDefault="004A1DF5" w:rsidP="00C85378">
      <w:pPr>
        <w:numPr>
          <w:ilvl w:val="0"/>
          <w:numId w:val="283"/>
        </w:numPr>
        <w:tabs>
          <w:tab w:val="clear" w:pos="900"/>
          <w:tab w:val="num" w:pos="540"/>
        </w:tabs>
        <w:ind w:left="0" w:firstLine="454"/>
        <w:jc w:val="left"/>
      </w:pPr>
      <w:r>
        <w:rPr>
          <w:rFonts w:hint="eastAsia"/>
        </w:rPr>
        <w:t>一般个人（单位）户口查询权限只能查询有权范围内单一户口的信息，在授权情况下可以查询有权范围内某客户的所有户口。高级个人（单位）户口查询权限可以直接查询有权范围内某客户的所有户口信息。</w:t>
      </w:r>
    </w:p>
    <w:p w:rsidR="004A1DF5" w:rsidRDefault="004A1DF5" w:rsidP="00C85378">
      <w:pPr>
        <w:numPr>
          <w:ilvl w:val="0"/>
          <w:numId w:val="283"/>
        </w:numPr>
        <w:tabs>
          <w:tab w:val="clear" w:pos="900"/>
          <w:tab w:val="num" w:pos="540"/>
        </w:tabs>
        <w:ind w:left="0" w:firstLine="454"/>
        <w:jc w:val="left"/>
      </w:pPr>
      <w:r>
        <w:rPr>
          <w:rFonts w:ascii="宋体" w:hint="eastAsia"/>
          <w:kern w:val="0"/>
          <w:szCs w:val="18"/>
          <w:lang w:val="zh-CN"/>
        </w:rPr>
        <w:t>单位、</w:t>
      </w:r>
      <w:r>
        <w:rPr>
          <w:rFonts w:hint="eastAsia"/>
        </w:rPr>
        <w:t>个人和员工工资卡</w:t>
      </w:r>
      <w:r>
        <w:rPr>
          <w:rFonts w:ascii="宋体" w:hint="eastAsia"/>
          <w:kern w:val="0"/>
          <w:szCs w:val="18"/>
          <w:lang w:val="zh-CN"/>
        </w:rPr>
        <w:t>查询权限的有权范围包括：本网点、下属网点、全行，对不同的柜员可根据管理需要给不同查询范围的权限。</w:t>
      </w:r>
    </w:p>
    <w:p w:rsidR="004A1DF5" w:rsidRDefault="004A1DF5">
      <w:pPr>
        <w:pStyle w:val="a6"/>
        <w:numPr>
          <w:ilvl w:val="0"/>
          <w:numId w:val="282"/>
        </w:numPr>
      </w:pPr>
      <w:r>
        <w:rPr>
          <w:rFonts w:hint="eastAsia"/>
        </w:rPr>
        <w:t>本网点：</w:t>
      </w:r>
    </w:p>
    <w:p w:rsidR="004A1DF5" w:rsidRDefault="004A1DF5">
      <w:pPr>
        <w:ind w:firstLine="480"/>
      </w:pPr>
      <w:r>
        <w:rPr>
          <w:rFonts w:hint="eastAsia"/>
        </w:rPr>
        <w:t>一般查询权限只能查询在本机构内的某个客户户口。高级查询权限可以查询本网点某客户的所有户口。一般查询权限在主管授权的情况下也可以查询本网点某客户的所有户口。</w:t>
      </w:r>
    </w:p>
    <w:p w:rsidR="004A1DF5" w:rsidRDefault="004A1DF5">
      <w:pPr>
        <w:pStyle w:val="a6"/>
        <w:numPr>
          <w:ilvl w:val="0"/>
          <w:numId w:val="282"/>
        </w:numPr>
      </w:pPr>
      <w:r>
        <w:rPr>
          <w:rFonts w:hint="eastAsia"/>
        </w:rPr>
        <w:t>下属网点</w:t>
      </w:r>
    </w:p>
    <w:p w:rsidR="004A1DF5" w:rsidRDefault="004A1DF5">
      <w:pPr>
        <w:ind w:firstLine="480"/>
      </w:pPr>
      <w:r>
        <w:rPr>
          <w:rFonts w:hint="eastAsia"/>
        </w:rPr>
        <w:t>可以查询本机构及下属机构的户口。高级查询权限可以查询本机构及下属机构某客户的所有户口。一般查询权限在主管授权的情况下也可以查询本机构及下属机构某客户的所有户口。</w:t>
      </w:r>
    </w:p>
    <w:p w:rsidR="004A1DF5" w:rsidRDefault="004A1DF5">
      <w:pPr>
        <w:numPr>
          <w:ilvl w:val="0"/>
          <w:numId w:val="282"/>
        </w:numPr>
      </w:pPr>
      <w:r>
        <w:rPr>
          <w:rFonts w:hint="eastAsia"/>
        </w:rPr>
        <w:t>全行</w:t>
      </w:r>
    </w:p>
    <w:p w:rsidR="004A1DF5" w:rsidRDefault="004A1DF5">
      <w:pPr>
        <w:ind w:firstLine="480"/>
      </w:pPr>
      <w:r>
        <w:rPr>
          <w:rFonts w:hint="eastAsia"/>
        </w:rPr>
        <w:lastRenderedPageBreak/>
        <w:t>可以查询全招行范围内的户口。高级查询权限可以查询某客户全行的所有户口。一般查询权限在主管授权的情况下也可以某客户全行所有户口。</w:t>
      </w:r>
    </w:p>
    <w:p w:rsidR="004A1DF5" w:rsidRDefault="004A1DF5">
      <w:pPr>
        <w:ind w:firstLine="480"/>
      </w:pPr>
      <w:r>
        <w:rPr>
          <w:rFonts w:hint="eastAsia"/>
        </w:rPr>
        <w:t>具体应用举例：对应现有的个人业务和单位业务柜员，可以按如下方式配置权限：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4"/>
        <w:gridCol w:w="1824"/>
        <w:gridCol w:w="1584"/>
        <w:gridCol w:w="3276"/>
      </w:tblGrid>
      <w:tr w:rsidR="004A1DF5">
        <w:tc>
          <w:tcPr>
            <w:tcW w:w="1704" w:type="dxa"/>
          </w:tcPr>
          <w:p w:rsidR="004A1DF5" w:rsidRDefault="004A1DF5">
            <w:pPr>
              <w:jc w:val="center"/>
              <w:rPr>
                <w:b/>
                <w:bCs/>
                <w:sz w:val="21"/>
              </w:rPr>
            </w:pPr>
            <w:r>
              <w:rPr>
                <w:rFonts w:hint="eastAsia"/>
                <w:b/>
                <w:bCs/>
                <w:sz w:val="21"/>
              </w:rPr>
              <w:t>岗位</w:t>
            </w:r>
          </w:p>
        </w:tc>
        <w:tc>
          <w:tcPr>
            <w:tcW w:w="1824" w:type="dxa"/>
          </w:tcPr>
          <w:p w:rsidR="004A1DF5" w:rsidRDefault="004A1DF5">
            <w:pPr>
              <w:jc w:val="center"/>
              <w:rPr>
                <w:b/>
                <w:bCs/>
                <w:sz w:val="21"/>
              </w:rPr>
            </w:pPr>
            <w:r>
              <w:rPr>
                <w:rFonts w:hint="eastAsia"/>
                <w:b/>
                <w:bCs/>
                <w:sz w:val="21"/>
              </w:rPr>
              <w:t>查询权限</w:t>
            </w:r>
          </w:p>
        </w:tc>
        <w:tc>
          <w:tcPr>
            <w:tcW w:w="1584" w:type="dxa"/>
          </w:tcPr>
          <w:p w:rsidR="004A1DF5" w:rsidRDefault="004A1DF5">
            <w:pPr>
              <w:jc w:val="center"/>
              <w:rPr>
                <w:b/>
                <w:bCs/>
                <w:sz w:val="21"/>
              </w:rPr>
            </w:pPr>
            <w:r>
              <w:rPr>
                <w:rFonts w:hint="eastAsia"/>
                <w:b/>
                <w:bCs/>
                <w:sz w:val="21"/>
              </w:rPr>
              <w:t>有权范围</w:t>
            </w:r>
          </w:p>
        </w:tc>
        <w:tc>
          <w:tcPr>
            <w:tcW w:w="3276" w:type="dxa"/>
          </w:tcPr>
          <w:p w:rsidR="004A1DF5" w:rsidRDefault="004A1DF5">
            <w:pPr>
              <w:jc w:val="center"/>
              <w:rPr>
                <w:b/>
                <w:bCs/>
                <w:sz w:val="21"/>
              </w:rPr>
            </w:pPr>
            <w:r>
              <w:rPr>
                <w:rFonts w:hint="eastAsia"/>
                <w:b/>
                <w:bCs/>
                <w:sz w:val="21"/>
              </w:rPr>
              <w:t>说明</w:t>
            </w:r>
          </w:p>
        </w:tc>
      </w:tr>
      <w:tr w:rsidR="004A1DF5">
        <w:tc>
          <w:tcPr>
            <w:tcW w:w="1704" w:type="dxa"/>
          </w:tcPr>
          <w:p w:rsidR="004A1DF5" w:rsidRDefault="004A1DF5">
            <w:pPr>
              <w:spacing w:line="240" w:lineRule="auto"/>
              <w:rPr>
                <w:sz w:val="21"/>
              </w:rPr>
            </w:pPr>
            <w:r>
              <w:rPr>
                <w:rFonts w:hint="eastAsia"/>
                <w:sz w:val="21"/>
              </w:rPr>
              <w:t>网点个人业务柜面和个人业务后台岗</w:t>
            </w:r>
          </w:p>
        </w:tc>
        <w:tc>
          <w:tcPr>
            <w:tcW w:w="1824" w:type="dxa"/>
          </w:tcPr>
          <w:p w:rsidR="004A1DF5" w:rsidRDefault="004A1DF5">
            <w:pPr>
              <w:spacing w:line="240" w:lineRule="auto"/>
              <w:rPr>
                <w:sz w:val="21"/>
              </w:rPr>
            </w:pPr>
            <w:r>
              <w:rPr>
                <w:rFonts w:hint="eastAsia"/>
                <w:sz w:val="21"/>
              </w:rPr>
              <w:t>一般个人户口查询权限</w:t>
            </w:r>
            <w:r>
              <w:rPr>
                <w:rFonts w:hint="eastAsia"/>
                <w:sz w:val="21"/>
              </w:rPr>
              <w:t>/</w:t>
            </w:r>
            <w:r>
              <w:rPr>
                <w:rFonts w:hint="eastAsia"/>
                <w:sz w:val="21"/>
              </w:rPr>
              <w:t>全行。（经办）</w:t>
            </w:r>
          </w:p>
        </w:tc>
        <w:tc>
          <w:tcPr>
            <w:tcW w:w="1584" w:type="dxa"/>
          </w:tcPr>
          <w:p w:rsidR="004A1DF5" w:rsidRDefault="004A1DF5">
            <w:pPr>
              <w:spacing w:line="240" w:lineRule="auto"/>
              <w:rPr>
                <w:sz w:val="21"/>
              </w:rPr>
            </w:pPr>
            <w:r>
              <w:rPr>
                <w:rFonts w:hint="eastAsia"/>
                <w:sz w:val="21"/>
              </w:rPr>
              <w:t>全行</w:t>
            </w:r>
          </w:p>
        </w:tc>
        <w:tc>
          <w:tcPr>
            <w:tcW w:w="3276" w:type="dxa"/>
          </w:tcPr>
          <w:p w:rsidR="004A1DF5" w:rsidRDefault="004A1DF5">
            <w:pPr>
              <w:spacing w:line="240" w:lineRule="auto"/>
              <w:rPr>
                <w:sz w:val="21"/>
              </w:rPr>
            </w:pPr>
            <w:r>
              <w:rPr>
                <w:rFonts w:hint="eastAsia"/>
                <w:sz w:val="21"/>
              </w:rPr>
              <w:t>能够按户口号查询户口信息，但只有在授权情况下才可以查某客户在全行的所有户口，或按个人户口号和客户号范围进行查询。</w:t>
            </w:r>
          </w:p>
        </w:tc>
      </w:tr>
      <w:tr w:rsidR="004A1DF5">
        <w:tc>
          <w:tcPr>
            <w:tcW w:w="1704" w:type="dxa"/>
          </w:tcPr>
          <w:p w:rsidR="004A1DF5" w:rsidRDefault="004A1DF5">
            <w:pPr>
              <w:spacing w:line="240" w:lineRule="auto"/>
              <w:rPr>
                <w:sz w:val="21"/>
              </w:rPr>
            </w:pPr>
            <w:r>
              <w:rPr>
                <w:rFonts w:hint="eastAsia"/>
                <w:sz w:val="21"/>
              </w:rPr>
              <w:t>网点个人业务主管</w:t>
            </w:r>
          </w:p>
        </w:tc>
        <w:tc>
          <w:tcPr>
            <w:tcW w:w="1824" w:type="dxa"/>
          </w:tcPr>
          <w:p w:rsidR="004A1DF5" w:rsidRDefault="004A1DF5">
            <w:pPr>
              <w:spacing w:line="240" w:lineRule="auto"/>
              <w:rPr>
                <w:sz w:val="21"/>
              </w:rPr>
            </w:pPr>
            <w:r>
              <w:rPr>
                <w:rFonts w:hint="eastAsia"/>
                <w:sz w:val="21"/>
              </w:rPr>
              <w:t>一般个人户口查询权限</w:t>
            </w:r>
            <w:r>
              <w:rPr>
                <w:rFonts w:hint="eastAsia"/>
                <w:sz w:val="21"/>
              </w:rPr>
              <w:t>/</w:t>
            </w:r>
            <w:r>
              <w:rPr>
                <w:rFonts w:hint="eastAsia"/>
                <w:sz w:val="21"/>
              </w:rPr>
              <w:t>全行。（经办）</w:t>
            </w:r>
          </w:p>
          <w:p w:rsidR="004A1DF5" w:rsidRDefault="004A1DF5">
            <w:pPr>
              <w:spacing w:line="240" w:lineRule="auto"/>
              <w:rPr>
                <w:sz w:val="21"/>
              </w:rPr>
            </w:pPr>
            <w:r>
              <w:rPr>
                <w:rFonts w:hint="eastAsia"/>
                <w:sz w:val="21"/>
              </w:rPr>
              <w:t>一般个人户口查询权限</w:t>
            </w:r>
            <w:r>
              <w:rPr>
                <w:rFonts w:hint="eastAsia"/>
                <w:sz w:val="21"/>
              </w:rPr>
              <w:t>/</w:t>
            </w:r>
            <w:r>
              <w:rPr>
                <w:rFonts w:hint="eastAsia"/>
                <w:sz w:val="21"/>
              </w:rPr>
              <w:t>全行。（授权）</w:t>
            </w:r>
          </w:p>
        </w:tc>
        <w:tc>
          <w:tcPr>
            <w:tcW w:w="1584" w:type="dxa"/>
          </w:tcPr>
          <w:p w:rsidR="004A1DF5" w:rsidRDefault="004A1DF5">
            <w:pPr>
              <w:spacing w:line="240" w:lineRule="auto"/>
              <w:rPr>
                <w:sz w:val="21"/>
              </w:rPr>
            </w:pPr>
            <w:r>
              <w:rPr>
                <w:rFonts w:hint="eastAsia"/>
                <w:sz w:val="21"/>
              </w:rPr>
              <w:t>全行</w:t>
            </w:r>
          </w:p>
        </w:tc>
        <w:tc>
          <w:tcPr>
            <w:tcW w:w="3276" w:type="dxa"/>
          </w:tcPr>
          <w:p w:rsidR="004A1DF5" w:rsidRDefault="004A1DF5">
            <w:pPr>
              <w:spacing w:line="240" w:lineRule="auto"/>
              <w:rPr>
                <w:sz w:val="21"/>
              </w:rPr>
            </w:pPr>
            <w:r>
              <w:rPr>
                <w:rFonts w:hint="eastAsia"/>
                <w:sz w:val="21"/>
              </w:rPr>
              <w:t>能够按户口号查询户口信息。</w:t>
            </w:r>
          </w:p>
          <w:p w:rsidR="004A1DF5" w:rsidRDefault="004A1DF5">
            <w:pPr>
              <w:spacing w:line="240" w:lineRule="auto"/>
              <w:rPr>
                <w:sz w:val="21"/>
              </w:rPr>
            </w:pPr>
            <w:r>
              <w:rPr>
                <w:rFonts w:hint="eastAsia"/>
                <w:sz w:val="21"/>
              </w:rPr>
              <w:t>对网点个人业务柜面和个人业务后台岗进行授权。</w:t>
            </w:r>
          </w:p>
        </w:tc>
      </w:tr>
      <w:tr w:rsidR="004A1DF5">
        <w:tc>
          <w:tcPr>
            <w:tcW w:w="1704" w:type="dxa"/>
          </w:tcPr>
          <w:p w:rsidR="004A1DF5" w:rsidRDefault="004A1DF5">
            <w:pPr>
              <w:spacing w:line="240" w:lineRule="auto"/>
              <w:rPr>
                <w:sz w:val="21"/>
              </w:rPr>
            </w:pPr>
            <w:r>
              <w:rPr>
                <w:rFonts w:hint="eastAsia"/>
                <w:sz w:val="21"/>
              </w:rPr>
              <w:t>网点单位业务柜面岗</w:t>
            </w:r>
          </w:p>
        </w:tc>
        <w:tc>
          <w:tcPr>
            <w:tcW w:w="1824" w:type="dxa"/>
          </w:tcPr>
          <w:p w:rsidR="004A1DF5" w:rsidRDefault="004A1DF5">
            <w:pPr>
              <w:spacing w:line="240" w:lineRule="auto"/>
              <w:rPr>
                <w:sz w:val="21"/>
              </w:rPr>
            </w:pPr>
            <w:r>
              <w:rPr>
                <w:rFonts w:hint="eastAsia"/>
                <w:sz w:val="21"/>
              </w:rPr>
              <w:t>高级单位户口查询权限</w:t>
            </w:r>
            <w:r>
              <w:rPr>
                <w:rFonts w:hint="eastAsia"/>
                <w:sz w:val="21"/>
              </w:rPr>
              <w:t>/</w:t>
            </w:r>
            <w:r>
              <w:rPr>
                <w:rFonts w:hint="eastAsia"/>
                <w:sz w:val="21"/>
              </w:rPr>
              <w:t>本机构及下属机构。（经办）</w:t>
            </w:r>
          </w:p>
        </w:tc>
        <w:tc>
          <w:tcPr>
            <w:tcW w:w="1584" w:type="dxa"/>
          </w:tcPr>
          <w:p w:rsidR="004A1DF5" w:rsidRDefault="004A1DF5">
            <w:pPr>
              <w:spacing w:line="240" w:lineRule="auto"/>
              <w:rPr>
                <w:sz w:val="21"/>
              </w:rPr>
            </w:pPr>
            <w:r>
              <w:rPr>
                <w:rFonts w:hint="eastAsia"/>
                <w:sz w:val="21"/>
              </w:rPr>
              <w:t>本行及下属机构</w:t>
            </w:r>
          </w:p>
        </w:tc>
        <w:tc>
          <w:tcPr>
            <w:tcW w:w="3276" w:type="dxa"/>
          </w:tcPr>
          <w:p w:rsidR="004A1DF5" w:rsidRDefault="004A1DF5">
            <w:pPr>
              <w:spacing w:line="240" w:lineRule="auto"/>
              <w:rPr>
                <w:sz w:val="21"/>
              </w:rPr>
            </w:pPr>
            <w:r>
              <w:rPr>
                <w:rFonts w:hint="eastAsia"/>
                <w:sz w:val="21"/>
              </w:rPr>
              <w:t>可以按户口号和客户号查询本机构及下属机构范围内的单位客户户口。</w:t>
            </w:r>
          </w:p>
        </w:tc>
      </w:tr>
      <w:tr w:rsidR="004A1DF5">
        <w:tc>
          <w:tcPr>
            <w:tcW w:w="1704" w:type="dxa"/>
          </w:tcPr>
          <w:p w:rsidR="004A1DF5" w:rsidRDefault="004A1DF5">
            <w:pPr>
              <w:spacing w:line="240" w:lineRule="auto"/>
              <w:rPr>
                <w:sz w:val="21"/>
              </w:rPr>
            </w:pPr>
            <w:r>
              <w:rPr>
                <w:rFonts w:hint="eastAsia"/>
                <w:sz w:val="21"/>
              </w:rPr>
              <w:t>网点单位业务主管</w:t>
            </w:r>
          </w:p>
        </w:tc>
        <w:tc>
          <w:tcPr>
            <w:tcW w:w="1824" w:type="dxa"/>
          </w:tcPr>
          <w:p w:rsidR="004A1DF5" w:rsidRDefault="004A1DF5">
            <w:pPr>
              <w:spacing w:line="240" w:lineRule="auto"/>
              <w:rPr>
                <w:sz w:val="21"/>
              </w:rPr>
            </w:pPr>
            <w:r>
              <w:rPr>
                <w:rFonts w:hint="eastAsia"/>
                <w:sz w:val="21"/>
              </w:rPr>
              <w:t>高级单位户口查询权限</w:t>
            </w:r>
            <w:r>
              <w:rPr>
                <w:rFonts w:hint="eastAsia"/>
                <w:sz w:val="21"/>
              </w:rPr>
              <w:t>/</w:t>
            </w:r>
            <w:r>
              <w:rPr>
                <w:rFonts w:hint="eastAsia"/>
                <w:sz w:val="21"/>
              </w:rPr>
              <w:t>本机构及下属机构。（经办）</w:t>
            </w:r>
          </w:p>
        </w:tc>
        <w:tc>
          <w:tcPr>
            <w:tcW w:w="1584" w:type="dxa"/>
          </w:tcPr>
          <w:p w:rsidR="004A1DF5" w:rsidRDefault="004A1DF5">
            <w:pPr>
              <w:spacing w:line="240" w:lineRule="auto"/>
              <w:rPr>
                <w:sz w:val="21"/>
              </w:rPr>
            </w:pPr>
            <w:r>
              <w:rPr>
                <w:rFonts w:hint="eastAsia"/>
                <w:sz w:val="21"/>
              </w:rPr>
              <w:t>本行及下属机构</w:t>
            </w:r>
          </w:p>
        </w:tc>
        <w:tc>
          <w:tcPr>
            <w:tcW w:w="3276" w:type="dxa"/>
          </w:tcPr>
          <w:p w:rsidR="004A1DF5" w:rsidRDefault="004A1DF5">
            <w:pPr>
              <w:spacing w:line="240" w:lineRule="auto"/>
              <w:rPr>
                <w:sz w:val="21"/>
              </w:rPr>
            </w:pPr>
            <w:r>
              <w:rPr>
                <w:rFonts w:hint="eastAsia"/>
                <w:sz w:val="21"/>
              </w:rPr>
              <w:t>可以按户口号和客户号查询本机构及下属机构范围内的单位客户户口。</w:t>
            </w:r>
          </w:p>
        </w:tc>
      </w:tr>
    </w:tbl>
    <w:p w:rsidR="004A1DF5" w:rsidRDefault="004A1DF5" w:rsidP="00C85378">
      <w:pPr>
        <w:numPr>
          <w:ilvl w:val="0"/>
          <w:numId w:val="283"/>
        </w:numPr>
        <w:tabs>
          <w:tab w:val="clear" w:pos="900"/>
          <w:tab w:val="num" w:pos="540"/>
        </w:tabs>
        <w:ind w:left="0" w:firstLine="454"/>
        <w:jc w:val="left"/>
      </w:pPr>
      <w:r>
        <w:rPr>
          <w:rFonts w:hint="eastAsia"/>
        </w:rPr>
        <w:t>对员工工资卡标志为“是”的户口查询，系统做了特别权限控制。没有“员工工资卡查询权限”的用户，当在户口单一查询功能（业务代码</w:t>
      </w:r>
      <w:r>
        <w:rPr>
          <w:rFonts w:hint="eastAsia"/>
        </w:rPr>
        <w:t>1318</w:t>
      </w:r>
      <w:r>
        <w:rPr>
          <w:rFonts w:hint="eastAsia"/>
        </w:rPr>
        <w:t>）输入员工工资卡户口时，系统会报错，提示无权限。当通过户口综合查询功能查询时，系统会自动屏蔽员工工资卡标志为“是”的户口，仅在树状结构图和户口列表中显示非员工工资卡户口。</w:t>
      </w:r>
    </w:p>
    <w:p w:rsidR="004A1DF5" w:rsidRDefault="004A1DF5"/>
    <w:p w:rsidR="004A1DF5" w:rsidRDefault="004A1DF5" w:rsidP="0004090F">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64"/>
        <w:gridCol w:w="6864"/>
      </w:tblGrid>
      <w:tr w:rsidR="004A1DF5">
        <w:tc>
          <w:tcPr>
            <w:tcW w:w="1728" w:type="dxa"/>
          </w:tcPr>
          <w:p w:rsidR="004A1DF5" w:rsidRDefault="004A1DF5">
            <w:pPr>
              <w:spacing w:line="240" w:lineRule="auto"/>
              <w:rPr>
                <w:rFonts w:ascii="宋体" w:hAnsi="宋体"/>
                <w:sz w:val="21"/>
              </w:rPr>
            </w:pPr>
            <w:r>
              <w:rPr>
                <w:rFonts w:ascii="宋体" w:hAnsi="宋体" w:hint="eastAsia"/>
                <w:sz w:val="21"/>
              </w:rPr>
              <w:t>树状结构图</w:t>
            </w:r>
          </w:p>
        </w:tc>
        <w:tc>
          <w:tcPr>
            <w:tcW w:w="7176" w:type="dxa"/>
          </w:tcPr>
          <w:p w:rsidR="004A1DF5" w:rsidRDefault="004A1DF5">
            <w:pPr>
              <w:spacing w:line="240" w:lineRule="auto"/>
              <w:rPr>
                <w:rFonts w:ascii="宋体" w:hAnsi="宋体"/>
                <w:sz w:val="21"/>
              </w:rPr>
            </w:pPr>
            <w:r>
              <w:rPr>
                <w:rFonts w:ascii="宋体" w:hAnsi="宋体" w:hint="eastAsia"/>
                <w:sz w:val="21"/>
              </w:rPr>
              <w:t>分为“我的户口”和“我的产品”两部分，用来显示客户号下所有的户口和在我行开展的业务类型。“我的户口”罗列该客户号下所有开立过的户口，默认打开输入的查询户口号。“我的产品”罗列该客户在我行使用的所有产品。</w:t>
            </w:r>
          </w:p>
          <w:p w:rsidR="004A1DF5" w:rsidRDefault="004A1DF5">
            <w:pPr>
              <w:spacing w:line="240" w:lineRule="auto"/>
              <w:rPr>
                <w:rFonts w:ascii="宋体" w:hAnsi="宋体"/>
                <w:sz w:val="21"/>
              </w:rPr>
            </w:pPr>
            <w:r>
              <w:rPr>
                <w:rFonts w:ascii="宋体" w:hAnsi="宋体" w:hint="eastAsia"/>
                <w:sz w:val="21"/>
              </w:rPr>
              <w:t>每一个户口分资金、交易和产品三个子项展示。资金子项罗列该户口下所有的账户。交易子项罗列户口的历史交易和当天交易。产品子项罗列该户口所使用过的产品。</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我的户口</w:t>
            </w:r>
          </w:p>
        </w:tc>
        <w:tc>
          <w:tcPr>
            <w:tcW w:w="7176" w:type="dxa"/>
          </w:tcPr>
          <w:p w:rsidR="004A1DF5" w:rsidRDefault="004A1DF5">
            <w:pPr>
              <w:spacing w:line="240" w:lineRule="auto"/>
              <w:rPr>
                <w:rFonts w:ascii="宋体" w:hAnsi="宋体"/>
                <w:sz w:val="21"/>
              </w:rPr>
            </w:pPr>
            <w:r>
              <w:rPr>
                <w:rFonts w:ascii="宋体" w:hAnsi="宋体" w:hint="eastAsia"/>
                <w:sz w:val="21"/>
              </w:rPr>
              <w:t>当输入某个户口号时，系统将该户口所从属的客户号下在全行范围内的其他户口按开户分行分组列示在“我的户口”下</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lastRenderedPageBreak/>
              <w:t>我的产品</w:t>
            </w:r>
          </w:p>
        </w:tc>
        <w:tc>
          <w:tcPr>
            <w:tcW w:w="7176" w:type="dxa"/>
          </w:tcPr>
          <w:p w:rsidR="004A1DF5" w:rsidRDefault="004A1DF5">
            <w:pPr>
              <w:spacing w:line="240" w:lineRule="auto"/>
              <w:rPr>
                <w:rFonts w:ascii="宋体" w:hAnsi="宋体"/>
                <w:sz w:val="21"/>
              </w:rPr>
            </w:pPr>
            <w:r>
              <w:rPr>
                <w:rFonts w:ascii="宋体" w:hAnsi="宋体" w:hint="eastAsia"/>
                <w:sz w:val="21"/>
              </w:rPr>
              <w:t>该客户在我行使用的银行业务</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资金</w:t>
            </w:r>
          </w:p>
        </w:tc>
        <w:tc>
          <w:tcPr>
            <w:tcW w:w="7176" w:type="dxa"/>
          </w:tcPr>
          <w:p w:rsidR="004A1DF5" w:rsidRDefault="004A1DF5">
            <w:pPr>
              <w:spacing w:line="240" w:lineRule="auto"/>
              <w:rPr>
                <w:rFonts w:ascii="宋体" w:hAnsi="宋体"/>
                <w:sz w:val="21"/>
              </w:rPr>
            </w:pPr>
            <w:r>
              <w:rPr>
                <w:rFonts w:ascii="宋体" w:hAnsi="宋体" w:hint="eastAsia"/>
                <w:sz w:val="21"/>
              </w:rPr>
              <w:t>是一个户口层上的目录，列示该户口下所有类型的账户</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产品</w:t>
            </w:r>
          </w:p>
        </w:tc>
        <w:tc>
          <w:tcPr>
            <w:tcW w:w="7176" w:type="dxa"/>
          </w:tcPr>
          <w:p w:rsidR="004A1DF5" w:rsidRDefault="004A1DF5">
            <w:pPr>
              <w:spacing w:line="240" w:lineRule="auto"/>
              <w:rPr>
                <w:rFonts w:ascii="宋体" w:hAnsi="宋体"/>
                <w:sz w:val="21"/>
              </w:rPr>
            </w:pPr>
            <w:r>
              <w:rPr>
                <w:rFonts w:ascii="宋体" w:hAnsi="宋体" w:hint="eastAsia"/>
                <w:sz w:val="21"/>
              </w:rPr>
              <w:t>罗列客户的某个户口在我行使用的所有银行业务</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户口属性</w:t>
            </w:r>
          </w:p>
        </w:tc>
        <w:tc>
          <w:tcPr>
            <w:tcW w:w="7176" w:type="dxa"/>
          </w:tcPr>
          <w:p w:rsidR="004A1DF5" w:rsidRDefault="004A1DF5">
            <w:pPr>
              <w:spacing w:line="240" w:lineRule="auto"/>
              <w:rPr>
                <w:rFonts w:ascii="宋体" w:hAnsi="宋体"/>
                <w:sz w:val="21"/>
              </w:rPr>
            </w:pPr>
            <w:r>
              <w:rPr>
                <w:rFonts w:ascii="宋体" w:hAnsi="宋体" w:hint="eastAsia"/>
                <w:sz w:val="21"/>
              </w:rPr>
              <w:t>列示该户口的相关属性信息，包括以下内容：</w:t>
            </w:r>
          </w:p>
          <w:p w:rsidR="004A1DF5" w:rsidRDefault="004A1DF5">
            <w:pPr>
              <w:numPr>
                <w:ilvl w:val="0"/>
                <w:numId w:val="6"/>
              </w:numPr>
              <w:spacing w:line="240" w:lineRule="auto"/>
              <w:rPr>
                <w:rFonts w:ascii="宋体" w:hAnsi="宋体"/>
                <w:sz w:val="21"/>
              </w:rPr>
            </w:pPr>
            <w:r>
              <w:rPr>
                <w:rFonts w:ascii="宋体" w:hAnsi="宋体" w:hint="eastAsia"/>
                <w:sz w:val="21"/>
              </w:rPr>
              <w:t>主要信息，列示户口的基本信息</w:t>
            </w:r>
          </w:p>
          <w:p w:rsidR="004A1DF5" w:rsidRDefault="004A1DF5">
            <w:pPr>
              <w:numPr>
                <w:ilvl w:val="0"/>
                <w:numId w:val="6"/>
              </w:numPr>
              <w:spacing w:line="240" w:lineRule="auto"/>
              <w:rPr>
                <w:rFonts w:ascii="宋体" w:hAnsi="宋体"/>
                <w:sz w:val="21"/>
              </w:rPr>
            </w:pPr>
            <w:r>
              <w:rPr>
                <w:rFonts w:ascii="宋体" w:hAnsi="宋体" w:hint="eastAsia"/>
                <w:sz w:val="21"/>
              </w:rPr>
              <w:t>附加信息，列示户口的开户操作信息及相关联户口号信息</w:t>
            </w:r>
          </w:p>
          <w:p w:rsidR="004A1DF5" w:rsidRDefault="004A1DF5">
            <w:pPr>
              <w:numPr>
                <w:ilvl w:val="0"/>
                <w:numId w:val="6"/>
              </w:numPr>
              <w:spacing w:line="240" w:lineRule="auto"/>
              <w:rPr>
                <w:rFonts w:ascii="宋体" w:hAnsi="宋体"/>
                <w:sz w:val="21"/>
              </w:rPr>
            </w:pPr>
            <w:r>
              <w:rPr>
                <w:rFonts w:ascii="宋体" w:hAnsi="宋体" w:hint="eastAsia"/>
                <w:sz w:val="21"/>
              </w:rPr>
              <w:t>开通渠道及支取方式，列示户口所开通的渠道及渠道的支取或查询依据</w:t>
            </w:r>
          </w:p>
          <w:p w:rsidR="004A1DF5" w:rsidRDefault="004A1DF5">
            <w:pPr>
              <w:numPr>
                <w:ilvl w:val="0"/>
                <w:numId w:val="6"/>
              </w:numPr>
              <w:spacing w:line="240" w:lineRule="auto"/>
              <w:rPr>
                <w:rFonts w:ascii="宋体" w:hAnsi="宋体"/>
                <w:sz w:val="21"/>
              </w:rPr>
            </w:pPr>
            <w:r>
              <w:rPr>
                <w:rFonts w:ascii="宋体" w:hAnsi="宋体" w:hint="eastAsia"/>
                <w:sz w:val="21"/>
              </w:rPr>
              <w:t>打印信息，列示户口的对账单及回单的相关信息（仅单位户口）</w:t>
            </w:r>
          </w:p>
          <w:p w:rsidR="004A1DF5" w:rsidRDefault="004A1DF5">
            <w:pPr>
              <w:numPr>
                <w:ilvl w:val="0"/>
                <w:numId w:val="6"/>
              </w:numPr>
              <w:spacing w:line="240" w:lineRule="auto"/>
              <w:rPr>
                <w:rFonts w:ascii="宋体" w:hAnsi="宋体"/>
                <w:sz w:val="21"/>
              </w:rPr>
            </w:pPr>
            <w:r>
              <w:rPr>
                <w:rFonts w:ascii="宋体" w:hAnsi="宋体" w:hint="eastAsia"/>
                <w:sz w:val="21"/>
              </w:rPr>
              <w:t>私有信息，列示户口的管理信息及联系信息</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特殊业务</w:t>
            </w:r>
          </w:p>
        </w:tc>
        <w:tc>
          <w:tcPr>
            <w:tcW w:w="7176" w:type="dxa"/>
          </w:tcPr>
          <w:p w:rsidR="004A1DF5" w:rsidRDefault="004A1DF5">
            <w:pPr>
              <w:spacing w:line="240" w:lineRule="auto"/>
              <w:rPr>
                <w:rFonts w:ascii="宋体" w:hAnsi="宋体"/>
                <w:sz w:val="21"/>
              </w:rPr>
            </w:pPr>
            <w:r>
              <w:rPr>
                <w:rFonts w:ascii="宋体" w:hAnsi="宋体" w:hint="eastAsia"/>
                <w:sz w:val="21"/>
              </w:rPr>
              <w:t>列示户口下特殊业务的信息（仅个人户口）</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关注点列表</w:t>
            </w:r>
          </w:p>
        </w:tc>
        <w:tc>
          <w:tcPr>
            <w:tcW w:w="7176" w:type="dxa"/>
          </w:tcPr>
          <w:p w:rsidR="004A1DF5" w:rsidRDefault="004A1DF5">
            <w:pPr>
              <w:spacing w:line="240" w:lineRule="auto"/>
              <w:rPr>
                <w:rFonts w:ascii="宋体" w:hAnsi="宋体"/>
                <w:sz w:val="21"/>
              </w:rPr>
            </w:pPr>
            <w:r>
              <w:rPr>
                <w:rFonts w:ascii="宋体" w:hAnsi="宋体" w:hint="eastAsia"/>
                <w:sz w:val="21"/>
              </w:rPr>
              <w:t>列示户口</w:t>
            </w:r>
            <w:r>
              <w:rPr>
                <w:rFonts w:ascii="宋体" w:hAnsi="宋体" w:hint="eastAsia"/>
                <w:kern w:val="0"/>
                <w:sz w:val="21"/>
                <w:szCs w:val="18"/>
                <w:lang w:val="zh-CN"/>
              </w:rPr>
              <w:t>发生了达到预警条件的某些业务，导致接下来需要特别关注的业务</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关户列表</w:t>
            </w:r>
          </w:p>
        </w:tc>
        <w:tc>
          <w:tcPr>
            <w:tcW w:w="7176" w:type="dxa"/>
          </w:tcPr>
          <w:p w:rsidR="004A1DF5" w:rsidRDefault="004A1DF5">
            <w:pPr>
              <w:spacing w:line="240" w:lineRule="auto"/>
              <w:rPr>
                <w:rFonts w:ascii="宋体" w:hAnsi="宋体"/>
                <w:sz w:val="21"/>
              </w:rPr>
            </w:pPr>
            <w:r>
              <w:rPr>
                <w:rFonts w:ascii="宋体" w:hAnsi="宋体" w:hint="eastAsia"/>
                <w:sz w:val="21"/>
              </w:rPr>
              <w:t>记录户口或户口下账户关户及关户后重开户的相关信息</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说明信息</w:t>
            </w:r>
          </w:p>
        </w:tc>
        <w:tc>
          <w:tcPr>
            <w:tcW w:w="7176" w:type="dxa"/>
          </w:tcPr>
          <w:p w:rsidR="004A1DF5" w:rsidRDefault="004A1DF5">
            <w:pPr>
              <w:spacing w:line="240" w:lineRule="auto"/>
              <w:rPr>
                <w:rFonts w:ascii="宋体" w:hAnsi="宋体"/>
                <w:sz w:val="21"/>
              </w:rPr>
            </w:pPr>
            <w:r>
              <w:rPr>
                <w:rFonts w:ascii="宋体" w:hAnsi="宋体" w:hint="eastAsia"/>
                <w:sz w:val="21"/>
              </w:rPr>
              <w:t>手工记录的户口相关文字信息</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账户属性</w:t>
            </w:r>
          </w:p>
        </w:tc>
        <w:tc>
          <w:tcPr>
            <w:tcW w:w="7176" w:type="dxa"/>
          </w:tcPr>
          <w:p w:rsidR="004A1DF5" w:rsidRDefault="004A1DF5">
            <w:pPr>
              <w:spacing w:line="240" w:lineRule="auto"/>
              <w:rPr>
                <w:rFonts w:ascii="宋体" w:hAnsi="宋体"/>
                <w:sz w:val="21"/>
              </w:rPr>
            </w:pPr>
            <w:r>
              <w:rPr>
                <w:rFonts w:ascii="宋体" w:hAnsi="宋体" w:hint="eastAsia"/>
                <w:sz w:val="21"/>
              </w:rPr>
              <w:t>列示户口下账户的基本信息，包括余额、额度信息</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统计信息</w:t>
            </w:r>
          </w:p>
        </w:tc>
        <w:tc>
          <w:tcPr>
            <w:tcW w:w="7176" w:type="dxa"/>
          </w:tcPr>
          <w:p w:rsidR="004A1DF5" w:rsidRDefault="004A1DF5">
            <w:pPr>
              <w:spacing w:line="240" w:lineRule="auto"/>
              <w:rPr>
                <w:rFonts w:ascii="宋体" w:hAnsi="宋体"/>
                <w:sz w:val="21"/>
              </w:rPr>
            </w:pPr>
            <w:r>
              <w:rPr>
                <w:rFonts w:ascii="宋体" w:hAnsi="宋体" w:hint="eastAsia"/>
                <w:sz w:val="21"/>
              </w:rPr>
              <w:t>列示户口下账户的相关积数及计息信息</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联机余额</w:t>
            </w:r>
          </w:p>
        </w:tc>
        <w:tc>
          <w:tcPr>
            <w:tcW w:w="7176" w:type="dxa"/>
          </w:tcPr>
          <w:p w:rsidR="004A1DF5" w:rsidRDefault="004A1DF5">
            <w:pPr>
              <w:spacing w:line="240" w:lineRule="auto"/>
              <w:rPr>
                <w:rFonts w:ascii="宋体" w:hAnsi="宋体"/>
                <w:sz w:val="21"/>
              </w:rPr>
            </w:pPr>
            <w:r>
              <w:rPr>
                <w:rFonts w:ascii="宋体" w:hAnsi="宋体" w:hint="eastAsia"/>
                <w:sz w:val="21"/>
              </w:rPr>
              <w:t>计入资产负债的金额，也是形成账户利息的金额</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预期类冻结额度</w:t>
            </w:r>
          </w:p>
        </w:tc>
        <w:tc>
          <w:tcPr>
            <w:tcW w:w="7176" w:type="dxa"/>
          </w:tcPr>
          <w:p w:rsidR="004A1DF5" w:rsidRDefault="004A1DF5">
            <w:pPr>
              <w:spacing w:line="240" w:lineRule="auto"/>
              <w:rPr>
                <w:rFonts w:ascii="宋体" w:hAnsi="宋体"/>
                <w:sz w:val="21"/>
              </w:rPr>
            </w:pPr>
            <w:r>
              <w:rPr>
                <w:rFonts w:ascii="宋体" w:hAnsi="宋体" w:hint="eastAsia"/>
                <w:sz w:val="21"/>
              </w:rPr>
              <w:t>由资金类业务产生，表示业务开始时或业务的其中一个步骤对该账户一定金额的资金进行冻结，被冻结资金不允许其他业务使用</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预留类冻结额度</w:t>
            </w:r>
          </w:p>
        </w:tc>
        <w:tc>
          <w:tcPr>
            <w:tcW w:w="7176" w:type="dxa"/>
          </w:tcPr>
          <w:p w:rsidR="004A1DF5" w:rsidRDefault="004A1DF5">
            <w:pPr>
              <w:spacing w:line="240" w:lineRule="auto"/>
              <w:rPr>
                <w:rFonts w:ascii="宋体" w:hAnsi="宋体"/>
                <w:sz w:val="21"/>
              </w:rPr>
            </w:pPr>
            <w:r>
              <w:rPr>
                <w:rFonts w:ascii="宋体" w:hAnsi="宋体" w:hint="eastAsia"/>
                <w:sz w:val="21"/>
              </w:rPr>
              <w:t>由客户为某个业务（如代扣电话费，水费，开立存款证明等）预先设立的冻结额度</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冻结类额度</w:t>
            </w:r>
          </w:p>
        </w:tc>
        <w:tc>
          <w:tcPr>
            <w:tcW w:w="7176" w:type="dxa"/>
          </w:tcPr>
          <w:p w:rsidR="004A1DF5" w:rsidRDefault="004A1DF5">
            <w:pPr>
              <w:spacing w:line="240" w:lineRule="auto"/>
              <w:rPr>
                <w:rFonts w:ascii="宋体" w:hAnsi="宋体"/>
                <w:sz w:val="21"/>
              </w:rPr>
            </w:pPr>
            <w:r>
              <w:rPr>
                <w:rFonts w:ascii="宋体" w:hAnsi="宋体" w:hint="eastAsia"/>
                <w:sz w:val="21"/>
              </w:rPr>
              <w:t>有权机关通过司法程序冻结当事人账户的额度或我行因错账等原因冻结该账户下的额度</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透支额度</w:t>
            </w:r>
          </w:p>
        </w:tc>
        <w:tc>
          <w:tcPr>
            <w:tcW w:w="7176" w:type="dxa"/>
          </w:tcPr>
          <w:p w:rsidR="004A1DF5" w:rsidRDefault="004A1DF5">
            <w:pPr>
              <w:spacing w:line="240" w:lineRule="auto"/>
              <w:rPr>
                <w:rFonts w:ascii="宋体" w:hAnsi="宋体"/>
                <w:sz w:val="21"/>
              </w:rPr>
            </w:pPr>
            <w:r>
              <w:rPr>
                <w:rFonts w:ascii="宋体" w:hAnsi="宋体" w:hint="eastAsia"/>
                <w:sz w:val="21"/>
              </w:rPr>
              <w:t>我行给予客户的信用额度，如法人透支账户</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可用额度</w:t>
            </w:r>
          </w:p>
        </w:tc>
        <w:tc>
          <w:tcPr>
            <w:tcW w:w="7176" w:type="dxa"/>
          </w:tcPr>
          <w:p w:rsidR="004A1DF5" w:rsidRDefault="004A1DF5">
            <w:pPr>
              <w:spacing w:line="240" w:lineRule="auto"/>
              <w:rPr>
                <w:rFonts w:ascii="宋体" w:hAnsi="宋体"/>
                <w:sz w:val="21"/>
              </w:rPr>
            </w:pPr>
            <w:r>
              <w:rPr>
                <w:rFonts w:ascii="宋体" w:hAnsi="宋体" w:hint="eastAsia"/>
                <w:sz w:val="21"/>
              </w:rPr>
              <w:t>能被客户使用的资金额度</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预期交易列表</w:t>
            </w:r>
          </w:p>
        </w:tc>
        <w:tc>
          <w:tcPr>
            <w:tcW w:w="7176" w:type="dxa"/>
          </w:tcPr>
          <w:p w:rsidR="004A1DF5" w:rsidRDefault="004A1DF5">
            <w:pPr>
              <w:spacing w:line="240" w:lineRule="auto"/>
              <w:rPr>
                <w:rFonts w:ascii="宋体" w:hAnsi="宋体"/>
                <w:sz w:val="21"/>
              </w:rPr>
            </w:pPr>
            <w:r>
              <w:rPr>
                <w:rFonts w:ascii="宋体" w:hAnsi="宋体" w:hint="eastAsia"/>
                <w:sz w:val="21"/>
              </w:rPr>
              <w:t>列示该账户下当前所有的预期交易，合计金额等于预期类冻结额度</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预留交易列表</w:t>
            </w:r>
          </w:p>
        </w:tc>
        <w:tc>
          <w:tcPr>
            <w:tcW w:w="7176" w:type="dxa"/>
          </w:tcPr>
          <w:p w:rsidR="004A1DF5" w:rsidRDefault="004A1DF5">
            <w:pPr>
              <w:spacing w:line="240" w:lineRule="auto"/>
              <w:rPr>
                <w:rFonts w:ascii="宋体" w:hAnsi="宋体"/>
                <w:sz w:val="21"/>
              </w:rPr>
            </w:pPr>
            <w:r>
              <w:rPr>
                <w:rFonts w:ascii="宋体" w:hAnsi="宋体" w:hint="eastAsia"/>
                <w:sz w:val="21"/>
              </w:rPr>
              <w:t>列示该账户下当前所有的预留交易，合计金额等于预留类冻结额度</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冻结交易列表</w:t>
            </w:r>
          </w:p>
        </w:tc>
        <w:tc>
          <w:tcPr>
            <w:tcW w:w="7176" w:type="dxa"/>
          </w:tcPr>
          <w:p w:rsidR="004A1DF5" w:rsidRDefault="004A1DF5">
            <w:pPr>
              <w:spacing w:line="240" w:lineRule="auto"/>
              <w:rPr>
                <w:rFonts w:ascii="宋体" w:hAnsi="宋体"/>
                <w:sz w:val="21"/>
              </w:rPr>
            </w:pPr>
            <w:r>
              <w:rPr>
                <w:rFonts w:ascii="宋体" w:hAnsi="宋体" w:hint="eastAsia"/>
                <w:sz w:val="21"/>
              </w:rPr>
              <w:t>列示该账户下所有额度冻结的交易，合计金额等于冻结类额度</w:t>
            </w:r>
          </w:p>
        </w:tc>
      </w:tr>
      <w:tr w:rsidR="004A1DF5">
        <w:tc>
          <w:tcPr>
            <w:tcW w:w="1728" w:type="dxa"/>
          </w:tcPr>
          <w:p w:rsidR="004A1DF5" w:rsidRDefault="004A1DF5">
            <w:pPr>
              <w:spacing w:line="240" w:lineRule="auto"/>
              <w:rPr>
                <w:rFonts w:ascii="宋体" w:hAnsi="宋体"/>
                <w:sz w:val="21"/>
              </w:rPr>
            </w:pPr>
            <w:r>
              <w:rPr>
                <w:rFonts w:ascii="宋体" w:hAnsi="宋体" w:hint="eastAsia"/>
                <w:sz w:val="21"/>
              </w:rPr>
              <w:t>交易种类</w:t>
            </w:r>
          </w:p>
        </w:tc>
        <w:tc>
          <w:tcPr>
            <w:tcW w:w="7176" w:type="dxa"/>
          </w:tcPr>
          <w:p w:rsidR="004A1DF5" w:rsidRDefault="004A1DF5">
            <w:pPr>
              <w:spacing w:line="240" w:lineRule="auto"/>
              <w:rPr>
                <w:rFonts w:ascii="宋体" w:hAnsi="宋体"/>
                <w:sz w:val="21"/>
              </w:rPr>
            </w:pPr>
            <w:r>
              <w:rPr>
                <w:rFonts w:ascii="宋体" w:hAnsi="宋体" w:hint="eastAsia"/>
                <w:sz w:val="21"/>
              </w:rPr>
              <w:t>用来描述一笔资金交易的类型，包括以下内容：</w:t>
            </w:r>
          </w:p>
          <w:p w:rsidR="004A1DF5" w:rsidRDefault="004A1DF5">
            <w:pPr>
              <w:numPr>
                <w:ilvl w:val="0"/>
                <w:numId w:val="7"/>
              </w:numPr>
              <w:spacing w:line="240" w:lineRule="auto"/>
              <w:rPr>
                <w:rFonts w:ascii="宋体" w:hAnsi="宋体"/>
                <w:sz w:val="21"/>
              </w:rPr>
            </w:pPr>
            <w:r>
              <w:rPr>
                <w:rFonts w:ascii="宋体" w:hAnsi="宋体" w:hint="eastAsia"/>
                <w:sz w:val="21"/>
              </w:rPr>
              <w:t>金融类，产生账务的资金交易</w:t>
            </w:r>
          </w:p>
          <w:p w:rsidR="004A1DF5" w:rsidRDefault="004A1DF5">
            <w:pPr>
              <w:spacing w:line="240" w:lineRule="auto"/>
              <w:rPr>
                <w:rFonts w:ascii="宋体" w:hAnsi="宋体"/>
                <w:sz w:val="21"/>
              </w:rPr>
            </w:pPr>
            <w:r>
              <w:rPr>
                <w:rFonts w:ascii="宋体" w:hAnsi="宋体" w:hint="eastAsia"/>
                <w:sz w:val="21"/>
              </w:rPr>
              <w:t>预期类，未产生账务但处在业务中的一个步骤，并对一定金额进行了预期类冻结的资金交易</w:t>
            </w:r>
          </w:p>
        </w:tc>
      </w:tr>
    </w:tbl>
    <w:p w:rsidR="004A1DF5" w:rsidRDefault="004A1DF5">
      <w:pPr>
        <w:pStyle w:val="6"/>
        <w:spacing w:line="360" w:lineRule="auto"/>
      </w:pPr>
      <w:r>
        <w:rPr>
          <w:rFonts w:hint="eastAsia"/>
        </w:rPr>
        <w:lastRenderedPageBreak/>
        <w:t>（三）界面</w:t>
      </w:r>
    </w:p>
    <w:p w:rsidR="004A1DF5" w:rsidRDefault="0004090F">
      <w:r>
        <w:rPr>
          <w:rFonts w:hint="eastAsia"/>
          <w:noProof/>
        </w:rPr>
        <w:drawing>
          <wp:inline distT="0" distB="0" distL="0" distR="0">
            <wp:extent cx="5276850" cy="3629025"/>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a:stretch>
                      <a:fillRect/>
                    </a:stretch>
                  </pic:blipFill>
                  <pic:spPr bwMode="auto">
                    <a:xfrm>
                      <a:off x="0" y="0"/>
                      <a:ext cx="5276850" cy="3629025"/>
                    </a:xfrm>
                    <a:prstGeom prst="rect">
                      <a:avLst/>
                    </a:prstGeom>
                    <a:noFill/>
                    <a:ln w="9525">
                      <a:noFill/>
                      <a:miter lim="800000"/>
                      <a:headEnd/>
                      <a:tailEnd/>
                    </a:ln>
                  </pic:spPr>
                </pic:pic>
              </a:graphicData>
            </a:graphic>
          </wp:inline>
        </w:drawing>
      </w:r>
    </w:p>
    <w:p w:rsidR="004A1DF5" w:rsidRDefault="004A1DF5" w:rsidP="0004090F">
      <w:pPr>
        <w:pStyle w:val="6"/>
        <w:spacing w:line="360" w:lineRule="auto"/>
      </w:pPr>
      <w:r>
        <w:rPr>
          <w:rFonts w:hint="eastAsia"/>
        </w:rPr>
        <w:t>（四）操作要点</w:t>
      </w:r>
    </w:p>
    <w:p w:rsidR="004A1DF5" w:rsidRDefault="004A1DF5">
      <w:pPr>
        <w:ind w:firstLineChars="150" w:firstLine="360"/>
      </w:pPr>
      <w:r>
        <w:rPr>
          <w:rFonts w:hint="eastAsia"/>
        </w:rPr>
        <w:t>1</w:t>
      </w:r>
      <w:r>
        <w:rPr>
          <w:rFonts w:hint="eastAsia"/>
        </w:rPr>
        <w:t>、选择树结构中“我的户口”显示该客户号下所有户口信息。</w:t>
      </w:r>
    </w:p>
    <w:p w:rsidR="004A1DF5" w:rsidRDefault="004A1DF5">
      <w:pPr>
        <w:ind w:firstLineChars="150" w:firstLine="360"/>
      </w:pPr>
      <w:r>
        <w:rPr>
          <w:rFonts w:hint="eastAsia"/>
        </w:rPr>
        <w:t>2</w:t>
      </w:r>
      <w:r>
        <w:rPr>
          <w:rFonts w:hint="eastAsia"/>
        </w:rPr>
        <w:t>、选择树结构中某一户口号，显示户口明细信息。</w:t>
      </w:r>
    </w:p>
    <w:p w:rsidR="004A1DF5" w:rsidRDefault="004A1DF5">
      <w:pPr>
        <w:ind w:firstLineChars="150" w:firstLine="360"/>
      </w:pPr>
      <w:r>
        <w:rPr>
          <w:rFonts w:hint="eastAsia"/>
        </w:rPr>
        <w:t>3</w:t>
      </w:r>
      <w:r>
        <w:rPr>
          <w:rFonts w:hint="eastAsia"/>
        </w:rPr>
        <w:t>、选择树结构户口号下“资金”，显示该户口下所有类型的账户信息。</w:t>
      </w:r>
    </w:p>
    <w:p w:rsidR="004A1DF5" w:rsidRDefault="004A1DF5">
      <w:pPr>
        <w:ind w:firstLineChars="150" w:firstLine="360"/>
      </w:pPr>
      <w:r>
        <w:rPr>
          <w:rFonts w:hint="eastAsia"/>
        </w:rPr>
        <w:t>4</w:t>
      </w:r>
      <w:r>
        <w:rPr>
          <w:rFonts w:hint="eastAsia"/>
        </w:rPr>
        <w:t>、选择“资金”下某一账户，显示该账户的信息。</w:t>
      </w:r>
    </w:p>
    <w:p w:rsidR="004A1DF5" w:rsidRDefault="004A1DF5">
      <w:pPr>
        <w:ind w:firstLineChars="150" w:firstLine="360"/>
      </w:pPr>
      <w:r>
        <w:rPr>
          <w:rFonts w:hint="eastAsia"/>
        </w:rPr>
        <w:t>5</w:t>
      </w:r>
      <w:r>
        <w:rPr>
          <w:rFonts w:hint="eastAsia"/>
        </w:rPr>
        <w:t>、选择“客户基本信息”中的最大化钮</w:t>
      </w:r>
      <w:r>
        <w:object w:dxaOrig="360" w:dyaOrig="270">
          <v:shape id="_x0000_i1026" type="#_x0000_t75" style="width:18pt;height:13.5pt" o:ole="">
            <v:imagedata r:id="rId40" o:title=""/>
          </v:shape>
          <o:OLEObject Type="Embed" ProgID="PBrush" ShapeID="_x0000_i1026" DrawAspect="Content" ObjectID="_1458487502" r:id="rId41"/>
        </w:object>
      </w:r>
      <w:r>
        <w:rPr>
          <w:rFonts w:hint="eastAsia"/>
        </w:rPr>
        <w:t>，系统切入到客户详细信息查询界面，具体操作参见客户查询功能。</w:t>
      </w:r>
    </w:p>
    <w:p w:rsidR="004A1DF5" w:rsidRDefault="004A1DF5">
      <w:pPr>
        <w:ind w:firstLineChars="150" w:firstLine="360"/>
      </w:pPr>
      <w:r>
        <w:rPr>
          <w:rFonts w:hint="eastAsia"/>
        </w:rPr>
        <w:t>6</w:t>
      </w:r>
      <w:r>
        <w:rPr>
          <w:rFonts w:hint="eastAsia"/>
        </w:rPr>
        <w:t>、选择“户口明细”中的最大化钮，系统切入到户口详细信息查询界面。</w:t>
      </w:r>
    </w:p>
    <w:p w:rsidR="004A1DF5" w:rsidRDefault="004A1DF5">
      <w:pPr>
        <w:ind w:firstLineChars="150" w:firstLine="360"/>
      </w:pPr>
      <w:r>
        <w:rPr>
          <w:rFonts w:hint="eastAsia"/>
        </w:rPr>
        <w:t>7</w:t>
      </w:r>
      <w:r>
        <w:rPr>
          <w:rFonts w:hint="eastAsia"/>
        </w:rPr>
        <w:t>、选择“账户信息”中的最大化钮，系统切入到账户详细信息查询界面。</w:t>
      </w:r>
    </w:p>
    <w:p w:rsidR="004A1DF5" w:rsidRDefault="004A1DF5">
      <w:pPr>
        <w:ind w:firstLineChars="150" w:firstLine="360"/>
      </w:pPr>
      <w:r>
        <w:rPr>
          <w:rFonts w:hint="eastAsia"/>
        </w:rPr>
        <w:t>8</w:t>
      </w:r>
      <w:r>
        <w:rPr>
          <w:rFonts w:hint="eastAsia"/>
        </w:rPr>
        <w:t>、双击某笔资金交易，系统切入到该笔交易的详细信息界面。在资金交易的详细界面中，选择“查看套交易”钮，系统切入到该笔资金业务的套交易列表。</w:t>
      </w:r>
    </w:p>
    <w:p w:rsidR="004A1DF5" w:rsidRDefault="004A1DF5" w:rsidP="0004090F">
      <w:pPr>
        <w:pStyle w:val="6"/>
        <w:spacing w:line="360" w:lineRule="auto"/>
      </w:pPr>
      <w:r>
        <w:rPr>
          <w:rFonts w:hint="eastAsia"/>
        </w:rPr>
        <w:t>（五）操作步骤</w:t>
      </w:r>
    </w:p>
    <w:p w:rsidR="004A1DF5" w:rsidRDefault="004A1DF5">
      <w:pPr>
        <w:ind w:firstLineChars="200" w:firstLine="480"/>
      </w:pPr>
      <w:r>
        <w:rPr>
          <w:rFonts w:hint="eastAsia"/>
        </w:rPr>
        <w:t>1</w:t>
      </w:r>
      <w:r>
        <w:rPr>
          <w:rFonts w:hint="eastAsia"/>
        </w:rPr>
        <w:t>、</w:t>
      </w:r>
      <w:r>
        <w:rPr>
          <w:rFonts w:ascii="宋体" w:hAnsi="宋体" w:hint="eastAsia"/>
        </w:rPr>
        <w:t>用户选择操作客户管理－</w:t>
      </w:r>
      <w:r>
        <w:rPr>
          <w:rFonts w:hint="eastAsia"/>
        </w:rPr>
        <w:t>户口综合</w:t>
      </w:r>
      <w:r>
        <w:rPr>
          <w:rFonts w:ascii="宋体" w:hAnsi="宋体" w:hint="eastAsia"/>
        </w:rPr>
        <w:t>－户口查询或在“业务代码”栏输入</w:t>
      </w:r>
      <w:r>
        <w:rPr>
          <w:rFonts w:hint="eastAsia"/>
        </w:rPr>
        <w:t>1308</w:t>
      </w:r>
      <w:r>
        <w:rPr>
          <w:rFonts w:ascii="宋体" w:hAnsi="宋体" w:hint="eastAsia"/>
        </w:rPr>
        <w:t>进入。</w:t>
      </w:r>
    </w:p>
    <w:p w:rsidR="004A1DF5" w:rsidRDefault="004A1DF5">
      <w:pPr>
        <w:ind w:firstLineChars="200" w:firstLine="480"/>
      </w:pPr>
      <w:r>
        <w:rPr>
          <w:rFonts w:hint="eastAsia"/>
        </w:rPr>
        <w:lastRenderedPageBreak/>
        <w:t>2</w:t>
      </w:r>
      <w:r>
        <w:rPr>
          <w:rFonts w:hint="eastAsia"/>
        </w:rPr>
        <w:t>、在户口号处输入所要查询的户口号。</w:t>
      </w:r>
    </w:p>
    <w:p w:rsidR="004A1DF5" w:rsidRDefault="004A1DF5" w:rsidP="0004090F">
      <w:pPr>
        <w:pStyle w:val="5"/>
      </w:pPr>
      <w:r>
        <w:rPr>
          <w:rFonts w:hint="eastAsia"/>
        </w:rPr>
        <w:t>二、户口综合维护（业务代码</w:t>
      </w:r>
      <w:r>
        <w:rPr>
          <w:rFonts w:hint="eastAsia"/>
        </w:rPr>
        <w:t>1309</w:t>
      </w:r>
      <w:r>
        <w:rPr>
          <w:rFonts w:hint="eastAsia"/>
        </w:rPr>
        <w:t>）</w:t>
      </w:r>
    </w:p>
    <w:p w:rsidR="004A1DF5" w:rsidRDefault="004A1DF5" w:rsidP="0004090F">
      <w:pPr>
        <w:pStyle w:val="6"/>
        <w:spacing w:line="360" w:lineRule="auto"/>
      </w:pPr>
      <w:r>
        <w:rPr>
          <w:rFonts w:hint="eastAsia"/>
        </w:rPr>
        <w:t>（一）功能介绍</w:t>
      </w:r>
    </w:p>
    <w:p w:rsidR="004A1DF5" w:rsidRDefault="004A1DF5">
      <w:pPr>
        <w:pStyle w:val="20"/>
        <w:ind w:firstLine="480"/>
      </w:pPr>
      <w:r>
        <w:rPr>
          <w:rFonts w:hint="eastAsia"/>
        </w:rPr>
        <w:t>通过本功能维护户口及户口下账户的相关信息。本功能仅对单位活期结算类户口、个人户口、单位外汇普通定期户口以及单位外汇定期和活期保证金户口有效。</w:t>
      </w:r>
    </w:p>
    <w:p w:rsidR="004A1DF5" w:rsidRDefault="004A1DF5" w:rsidP="0004090F">
      <w:pPr>
        <w:pStyle w:val="6"/>
        <w:spacing w:line="360" w:lineRule="auto"/>
      </w:pPr>
      <w:r>
        <w:rPr>
          <w:rFonts w:hint="eastAsia"/>
        </w:rPr>
        <w:t>（二）风险提示</w:t>
      </w:r>
    </w:p>
    <w:p w:rsidR="004A1DF5" w:rsidRDefault="004A1DF5">
      <w:pPr>
        <w:ind w:firstLineChars="200" w:firstLine="480"/>
      </w:pPr>
      <w:r>
        <w:rPr>
          <w:rFonts w:hint="eastAsia"/>
        </w:rPr>
        <w:t>客户发起方式维护户口时，可在不检查客户支取依据的情况下进行维护，系统授权的交互信息窗口会进行风险点提示。</w:t>
      </w:r>
    </w:p>
    <w:p w:rsidR="004A1DF5" w:rsidRDefault="004A1DF5" w:rsidP="0004090F">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39"/>
        <w:gridCol w:w="6389"/>
      </w:tblGrid>
      <w:tr w:rsidR="004A1DF5">
        <w:tc>
          <w:tcPr>
            <w:tcW w:w="2139" w:type="dxa"/>
          </w:tcPr>
          <w:p w:rsidR="004A1DF5" w:rsidRDefault="004A1DF5">
            <w:pPr>
              <w:rPr>
                <w:sz w:val="21"/>
              </w:rPr>
            </w:pPr>
            <w:r>
              <w:rPr>
                <w:rFonts w:hint="eastAsia"/>
                <w:sz w:val="21"/>
              </w:rPr>
              <w:t>自动结息标志</w:t>
            </w:r>
          </w:p>
        </w:tc>
        <w:tc>
          <w:tcPr>
            <w:tcW w:w="6389" w:type="dxa"/>
          </w:tcPr>
          <w:p w:rsidR="004A1DF5" w:rsidRDefault="004A1DF5">
            <w:pPr>
              <w:rPr>
                <w:sz w:val="21"/>
              </w:rPr>
            </w:pPr>
            <w:r>
              <w:rPr>
                <w:rFonts w:hint="eastAsia"/>
                <w:sz w:val="21"/>
              </w:rPr>
              <w:t>控制该账户是否参加批量结息</w:t>
            </w:r>
          </w:p>
        </w:tc>
      </w:tr>
      <w:tr w:rsidR="004A1DF5">
        <w:tc>
          <w:tcPr>
            <w:tcW w:w="2139" w:type="dxa"/>
          </w:tcPr>
          <w:p w:rsidR="004A1DF5" w:rsidRDefault="004A1DF5">
            <w:pPr>
              <w:rPr>
                <w:sz w:val="21"/>
              </w:rPr>
            </w:pPr>
            <w:r>
              <w:rPr>
                <w:rFonts w:hint="eastAsia"/>
                <w:sz w:val="21"/>
              </w:rPr>
              <w:t>拷贝季度积数（账户维护）</w:t>
            </w:r>
          </w:p>
        </w:tc>
        <w:tc>
          <w:tcPr>
            <w:tcW w:w="6389" w:type="dxa"/>
          </w:tcPr>
          <w:p w:rsidR="004A1DF5" w:rsidRDefault="004A1DF5">
            <w:pPr>
              <w:rPr>
                <w:sz w:val="21"/>
              </w:rPr>
            </w:pPr>
            <w:r>
              <w:rPr>
                <w:rFonts w:hint="eastAsia"/>
                <w:sz w:val="21"/>
              </w:rPr>
              <w:t>当单位户口从</w:t>
            </w:r>
            <w:r>
              <w:rPr>
                <w:rFonts w:hint="eastAsia"/>
                <w:sz w:val="21"/>
              </w:rPr>
              <w:t>D99</w:t>
            </w:r>
            <w:r>
              <w:rPr>
                <w:rFonts w:hint="eastAsia"/>
                <w:sz w:val="21"/>
              </w:rPr>
              <w:t>或</w:t>
            </w:r>
            <w:r>
              <w:rPr>
                <w:rFonts w:hint="eastAsia"/>
                <w:sz w:val="21"/>
              </w:rPr>
              <w:t>ZZZ</w:t>
            </w:r>
            <w:r>
              <w:rPr>
                <w:rFonts w:hint="eastAsia"/>
                <w:sz w:val="21"/>
              </w:rPr>
              <w:t>维护为“挂牌”类利率时，系统做如下操作：</w:t>
            </w:r>
          </w:p>
          <w:p w:rsidR="004A1DF5" w:rsidRDefault="004A1DF5">
            <w:pPr>
              <w:rPr>
                <w:sz w:val="21"/>
              </w:rPr>
            </w:pPr>
            <w:r>
              <w:rPr>
                <w:rFonts w:hint="eastAsia"/>
                <w:sz w:val="21"/>
              </w:rPr>
              <w:t>（</w:t>
            </w:r>
            <w:r>
              <w:rPr>
                <w:rFonts w:hint="eastAsia"/>
                <w:sz w:val="21"/>
              </w:rPr>
              <w:t>1</w:t>
            </w:r>
            <w:r>
              <w:rPr>
                <w:rFonts w:hint="eastAsia"/>
                <w:sz w:val="21"/>
              </w:rPr>
              <w:t>）户口计息积数标志置为“</w:t>
            </w:r>
            <w:r>
              <w:rPr>
                <w:rFonts w:hint="eastAsia"/>
                <w:sz w:val="21"/>
              </w:rPr>
              <w:t>A</w:t>
            </w:r>
            <w:r>
              <w:rPr>
                <w:rFonts w:hint="eastAsia"/>
                <w:sz w:val="21"/>
              </w:rPr>
              <w:t>”（按实际天数累计积数）</w:t>
            </w:r>
          </w:p>
          <w:p w:rsidR="004A1DF5" w:rsidRDefault="004A1DF5">
            <w:pPr>
              <w:rPr>
                <w:sz w:val="21"/>
              </w:rPr>
            </w:pPr>
            <w:r>
              <w:rPr>
                <w:rFonts w:hint="eastAsia"/>
                <w:sz w:val="21"/>
              </w:rPr>
              <w:t>（</w:t>
            </w:r>
            <w:r>
              <w:rPr>
                <w:rFonts w:hint="eastAsia"/>
                <w:sz w:val="21"/>
              </w:rPr>
              <w:t>2</w:t>
            </w:r>
            <w:r>
              <w:rPr>
                <w:rFonts w:hint="eastAsia"/>
                <w:sz w:val="21"/>
              </w:rPr>
              <w:t>）前台提供选项：“是否根据季度积数恢复本季度的计息积数”，若柜员选择“是”，则电脑系统从本季度开始完整计息，若选择“否”，则电脑系统从维护日开始计付利息。</w:t>
            </w:r>
          </w:p>
        </w:tc>
      </w:tr>
    </w:tbl>
    <w:p w:rsidR="004A1DF5" w:rsidRDefault="004A1DF5">
      <w:pPr>
        <w:pStyle w:val="6"/>
        <w:spacing w:line="360" w:lineRule="auto"/>
      </w:pPr>
      <w:r>
        <w:rPr>
          <w:rFonts w:hint="eastAsia"/>
        </w:rPr>
        <w:lastRenderedPageBreak/>
        <w:t>（四）界面</w:t>
      </w:r>
    </w:p>
    <w:p w:rsidR="004A1DF5" w:rsidRDefault="0004090F">
      <w:r>
        <w:rPr>
          <w:rFonts w:hint="eastAsia"/>
          <w:noProof/>
        </w:rPr>
        <w:drawing>
          <wp:inline distT="0" distB="0" distL="0" distR="0">
            <wp:extent cx="5276850" cy="3600450"/>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srcRect/>
                    <a:stretch>
                      <a:fillRect/>
                    </a:stretch>
                  </pic:blipFill>
                  <pic:spPr bwMode="auto">
                    <a:xfrm>
                      <a:off x="0" y="0"/>
                      <a:ext cx="5276850" cy="3600450"/>
                    </a:xfrm>
                    <a:prstGeom prst="rect">
                      <a:avLst/>
                    </a:prstGeom>
                    <a:noFill/>
                    <a:ln w="9525">
                      <a:noFill/>
                      <a:miter lim="800000"/>
                      <a:headEnd/>
                      <a:tailEnd/>
                    </a:ln>
                  </pic:spPr>
                </pic:pic>
              </a:graphicData>
            </a:graphic>
          </wp:inline>
        </w:drawing>
      </w:r>
    </w:p>
    <w:p w:rsidR="004A1DF5" w:rsidRDefault="004A1DF5" w:rsidP="0004090F">
      <w:pPr>
        <w:pStyle w:val="6"/>
        <w:spacing w:line="360" w:lineRule="auto"/>
      </w:pPr>
      <w:r>
        <w:rPr>
          <w:rFonts w:hint="eastAsia"/>
        </w:rPr>
        <w:t>（五）操作要点</w:t>
      </w:r>
    </w:p>
    <w:p w:rsidR="004A1DF5" w:rsidRDefault="004A1DF5">
      <w:pPr>
        <w:ind w:firstLineChars="200" w:firstLine="480"/>
      </w:pPr>
      <w:r>
        <w:rPr>
          <w:rFonts w:hint="eastAsia"/>
        </w:rPr>
        <w:t>1</w:t>
      </w:r>
      <w:r>
        <w:rPr>
          <w:rFonts w:hint="eastAsia"/>
        </w:rPr>
        <w:t>、户口信息维护中的打印信息、扩展信息仅对单位活期结算户口有效。</w:t>
      </w:r>
    </w:p>
    <w:p w:rsidR="004A1DF5" w:rsidRDefault="004A1DF5">
      <w:pPr>
        <w:ind w:firstLineChars="200" w:firstLine="480"/>
      </w:pPr>
      <w:r>
        <w:rPr>
          <w:rFonts w:hint="eastAsia"/>
        </w:rPr>
        <w:t>2</w:t>
      </w:r>
      <w:r>
        <w:rPr>
          <w:rFonts w:hint="eastAsia"/>
        </w:rPr>
        <w:t>、账户信息维护仅对单位活期结算户口中的活期结算账户有效。</w:t>
      </w:r>
    </w:p>
    <w:p w:rsidR="004A1DF5" w:rsidRDefault="004A1DF5">
      <w:pPr>
        <w:ind w:firstLineChars="200" w:firstLine="480"/>
      </w:pPr>
      <w:r>
        <w:rPr>
          <w:rFonts w:hint="eastAsia"/>
        </w:rPr>
        <w:t>3</w:t>
      </w:r>
      <w:r>
        <w:rPr>
          <w:rFonts w:hint="eastAsia"/>
        </w:rPr>
        <w:t>、当对单位活期结算户口进行“户口信息维护”时，主要信息中的收息户口</w:t>
      </w:r>
      <w:r>
        <w:rPr>
          <w:rFonts w:hint="eastAsia"/>
        </w:rPr>
        <w:t>/</w:t>
      </w:r>
      <w:r>
        <w:rPr>
          <w:rFonts w:hint="eastAsia"/>
        </w:rPr>
        <w:t>付息户口为空则默认为本户口。本字段仅单位户口可维护，不可维护成个人户口号，维护为单位户口号时必须为同币种，其状态不得为关户，当其状态为活动时，激活标志不得为否。</w:t>
      </w:r>
    </w:p>
    <w:p w:rsidR="004A1DF5" w:rsidRDefault="004A1DF5">
      <w:pPr>
        <w:ind w:firstLineChars="200" w:firstLine="480"/>
      </w:pPr>
      <w:r>
        <w:rPr>
          <w:rFonts w:hint="eastAsia"/>
        </w:rPr>
        <w:t>4</w:t>
      </w:r>
      <w:r>
        <w:rPr>
          <w:rFonts w:hint="eastAsia"/>
        </w:rPr>
        <w:t>、“对账单投递方式”维护为“</w:t>
      </w:r>
      <w:r>
        <w:rPr>
          <w:rFonts w:hint="eastAsia"/>
        </w:rPr>
        <w:t>2</w:t>
      </w:r>
      <w:r>
        <w:rPr>
          <w:rFonts w:hint="eastAsia"/>
        </w:rPr>
        <w:t>：邮寄”方式时，寄送地址相关信息可维护。“地址列表”钮亮，选择该钮，系统提供原有客户层存有的地址列表，可选择录入，同时“修改地址”钮亮，可将选择录入的地址加以修改，系统将保存修改后地址信息。若直接输入新的地址信息，系统将续存新的地址信息。</w:t>
      </w:r>
    </w:p>
    <w:p w:rsidR="004A1DF5" w:rsidRDefault="004A1DF5">
      <w:pPr>
        <w:ind w:firstLineChars="200" w:firstLine="480"/>
      </w:pPr>
      <w:r>
        <w:rPr>
          <w:rFonts w:hint="eastAsia"/>
        </w:rPr>
        <w:t>5</w:t>
      </w:r>
      <w:r>
        <w:rPr>
          <w:rFonts w:hint="eastAsia"/>
        </w:rPr>
        <w:t>、“回单投递方式”维护方法同本操作要点第</w:t>
      </w:r>
      <w:r>
        <w:rPr>
          <w:rFonts w:hint="eastAsia"/>
        </w:rPr>
        <w:t>4</w:t>
      </w:r>
      <w:r>
        <w:rPr>
          <w:rFonts w:hint="eastAsia"/>
        </w:rPr>
        <w:t>点“对账单投递方式”。</w:t>
      </w:r>
    </w:p>
    <w:p w:rsidR="004A1DF5" w:rsidRDefault="004A1DF5">
      <w:pPr>
        <w:ind w:firstLineChars="200" w:firstLine="480"/>
      </w:pPr>
      <w:r>
        <w:rPr>
          <w:rFonts w:hint="eastAsia"/>
        </w:rPr>
        <w:t>6</w:t>
      </w:r>
      <w:r>
        <w:rPr>
          <w:rFonts w:hint="eastAsia"/>
        </w:rPr>
        <w:t>、户口信息维护中的联系信息中所有客户号仅可维护为个人客户号。</w:t>
      </w:r>
    </w:p>
    <w:p w:rsidR="004A1DF5" w:rsidRDefault="004A1DF5">
      <w:pPr>
        <w:ind w:firstLineChars="200" w:firstLine="480"/>
      </w:pPr>
      <w:r>
        <w:rPr>
          <w:rFonts w:hint="eastAsia"/>
        </w:rPr>
        <w:t>7</w:t>
      </w:r>
      <w:r>
        <w:rPr>
          <w:rFonts w:hint="eastAsia"/>
        </w:rPr>
        <w:t>、状态为“关户”的户口不可使用本功能。</w:t>
      </w:r>
    </w:p>
    <w:p w:rsidR="004A1DF5" w:rsidRDefault="004A1DF5">
      <w:pPr>
        <w:ind w:firstLineChars="200" w:firstLine="480"/>
      </w:pPr>
      <w:r>
        <w:rPr>
          <w:rFonts w:hint="eastAsia"/>
        </w:rPr>
        <w:t>8</w:t>
      </w:r>
      <w:r>
        <w:rPr>
          <w:rFonts w:hint="eastAsia"/>
        </w:rPr>
        <w:t>、维护外汇户口信息时，如该户口为主户口，挂靠其下的子户口的相关管</w:t>
      </w:r>
      <w:r>
        <w:rPr>
          <w:rFonts w:hint="eastAsia"/>
        </w:rPr>
        <w:lastRenderedPageBreak/>
        <w:t>理信息（包括户口性质）也随之修改。</w:t>
      </w:r>
    </w:p>
    <w:p w:rsidR="004A1DF5" w:rsidRDefault="004A1DF5">
      <w:pPr>
        <w:ind w:firstLineChars="200" w:firstLine="480"/>
      </w:pPr>
      <w:r>
        <w:rPr>
          <w:rFonts w:hint="eastAsia"/>
        </w:rPr>
        <w:t>9</w:t>
      </w:r>
      <w:r>
        <w:rPr>
          <w:rFonts w:hint="eastAsia"/>
        </w:rPr>
        <w:t>、当单位户口的计息码从“挂牌”类利率维护为</w:t>
      </w:r>
      <w:r>
        <w:rPr>
          <w:rFonts w:hint="eastAsia"/>
        </w:rPr>
        <w:t>D99</w:t>
      </w:r>
      <w:r>
        <w:rPr>
          <w:rFonts w:hint="eastAsia"/>
        </w:rPr>
        <w:t>或</w:t>
      </w:r>
      <w:r>
        <w:rPr>
          <w:rFonts w:hint="eastAsia"/>
        </w:rPr>
        <w:t>ZZZ</w:t>
      </w:r>
      <w:r>
        <w:rPr>
          <w:rFonts w:hint="eastAsia"/>
        </w:rPr>
        <w:t>时，系统做如下操作：（</w:t>
      </w:r>
      <w:r>
        <w:rPr>
          <w:rFonts w:hint="eastAsia"/>
        </w:rPr>
        <w:t>1</w:t>
      </w:r>
      <w:r>
        <w:rPr>
          <w:rFonts w:hint="eastAsia"/>
        </w:rPr>
        <w:t>）计息积数清零；（</w:t>
      </w:r>
      <w:r>
        <w:rPr>
          <w:rFonts w:hint="eastAsia"/>
        </w:rPr>
        <w:t>2</w:t>
      </w:r>
      <w:r>
        <w:rPr>
          <w:rFonts w:hint="eastAsia"/>
        </w:rPr>
        <w:t>）可以参照季度积数计算利息，为防止电脑误计息的情况发生，将计息积数标志置为“空”，该账户在维护后不再产生计息积数。</w:t>
      </w:r>
    </w:p>
    <w:p w:rsidR="004A1DF5" w:rsidRDefault="004A1DF5" w:rsidP="0004090F">
      <w:pPr>
        <w:pStyle w:val="6"/>
        <w:spacing w:line="360" w:lineRule="auto"/>
      </w:pPr>
      <w:r>
        <w:rPr>
          <w:rFonts w:hint="eastAsia"/>
        </w:rPr>
        <w:t>（六）操作步骤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用户选择操作客户管理－</w:t>
      </w:r>
      <w:r>
        <w:rPr>
          <w:rFonts w:hint="eastAsia"/>
        </w:rPr>
        <w:t>户口综合</w:t>
      </w:r>
      <w:r>
        <w:rPr>
          <w:rFonts w:ascii="宋体" w:hAnsi="宋体" w:hint="eastAsia"/>
        </w:rPr>
        <w:t>－</w:t>
      </w:r>
      <w:r>
        <w:rPr>
          <w:rFonts w:hint="eastAsia"/>
        </w:rPr>
        <w:t>户口维护，</w:t>
      </w:r>
      <w:r>
        <w:rPr>
          <w:rFonts w:ascii="宋体" w:hAnsi="宋体" w:hint="eastAsia"/>
        </w:rPr>
        <w:t>或在“业务代码”栏输入1309进入。</w:t>
      </w:r>
    </w:p>
    <w:p w:rsidR="004A1DF5" w:rsidRDefault="004A1DF5">
      <w:pPr>
        <w:ind w:firstLineChars="200" w:firstLine="480"/>
      </w:pPr>
      <w:r>
        <w:rPr>
          <w:rFonts w:hint="eastAsia"/>
        </w:rPr>
        <w:t>2</w:t>
      </w:r>
      <w:r>
        <w:rPr>
          <w:rFonts w:hint="eastAsia"/>
        </w:rPr>
        <w:t>、根据业务类型选择修改发起人类型，输入“户口号”。</w:t>
      </w:r>
    </w:p>
    <w:p w:rsidR="004A1DF5" w:rsidRDefault="004A1DF5">
      <w:pPr>
        <w:ind w:firstLineChars="200" w:firstLine="480"/>
      </w:pPr>
      <w:r>
        <w:rPr>
          <w:rFonts w:hint="eastAsia"/>
        </w:rPr>
        <w:t>3</w:t>
      </w:r>
      <w:r>
        <w:rPr>
          <w:rFonts w:hint="eastAsia"/>
        </w:rPr>
        <w:t>、按回车键，系统列示相关信息。</w:t>
      </w:r>
    </w:p>
    <w:p w:rsidR="004A1DF5" w:rsidRDefault="004A1DF5">
      <w:pPr>
        <w:ind w:firstLineChars="200" w:firstLine="480"/>
      </w:pPr>
      <w:r>
        <w:rPr>
          <w:rFonts w:hint="eastAsia"/>
        </w:rPr>
        <w:t>4</w:t>
      </w:r>
      <w:r>
        <w:rPr>
          <w:rFonts w:hint="eastAsia"/>
        </w:rPr>
        <w:t>、修改发起人类型选择“</w:t>
      </w:r>
      <w:r>
        <w:rPr>
          <w:rFonts w:hint="eastAsia"/>
        </w:rPr>
        <w:t>C</w:t>
      </w:r>
      <w:r>
        <w:rPr>
          <w:rFonts w:hint="eastAsia"/>
        </w:rPr>
        <w:t>：客户发起”方式时，系统提示检查支取方式，当选择“</w:t>
      </w:r>
      <w:r>
        <w:rPr>
          <w:rFonts w:hint="eastAsia"/>
        </w:rPr>
        <w:t>N</w:t>
      </w:r>
      <w:r>
        <w:rPr>
          <w:rFonts w:hint="eastAsia"/>
        </w:rPr>
        <w:t>：未检查”时，授权的交互信息窗口会进行风险点提示。（当修改发起人类型选择“</w:t>
      </w:r>
      <w:r>
        <w:rPr>
          <w:rFonts w:hint="eastAsia"/>
        </w:rPr>
        <w:t>B</w:t>
      </w:r>
      <w:r>
        <w:rPr>
          <w:rFonts w:hint="eastAsia"/>
        </w:rPr>
        <w:t>：银行内部发起”时，无此步骤）。</w:t>
      </w:r>
    </w:p>
    <w:p w:rsidR="004A1DF5" w:rsidRDefault="004A1DF5">
      <w:pPr>
        <w:ind w:firstLineChars="200" w:firstLine="480"/>
      </w:pPr>
      <w:r>
        <w:rPr>
          <w:rFonts w:hint="eastAsia"/>
        </w:rPr>
        <w:t>5</w:t>
      </w:r>
      <w:r>
        <w:rPr>
          <w:rFonts w:hint="eastAsia"/>
        </w:rPr>
        <w:t>、用户录入需维护的字段，户口信息维护后选择“维护户口”钮确定，账户信息维护后选择“维护账户”钮确定。</w:t>
      </w:r>
    </w:p>
    <w:p w:rsidR="004A1DF5" w:rsidRDefault="004A1DF5">
      <w:pPr>
        <w:ind w:firstLineChars="200" w:firstLine="480"/>
      </w:pPr>
      <w:r>
        <w:rPr>
          <w:rFonts w:hint="eastAsia"/>
        </w:rPr>
        <w:t>6</w:t>
      </w:r>
      <w:r>
        <w:rPr>
          <w:rFonts w:hint="eastAsia"/>
        </w:rPr>
        <w:t>、系统显示交互信息窗口，提示主管授权。</w:t>
      </w:r>
    </w:p>
    <w:p w:rsidR="004A1DF5" w:rsidRDefault="004A1DF5">
      <w:pPr>
        <w:ind w:firstLineChars="200" w:firstLine="480"/>
      </w:pPr>
      <w:r>
        <w:rPr>
          <w:rFonts w:hint="eastAsia"/>
        </w:rPr>
        <w:t>7</w:t>
      </w:r>
      <w:r>
        <w:rPr>
          <w:rFonts w:hint="eastAsia"/>
        </w:rPr>
        <w:t>、打印：根据系统提示打印“特殊业务申请书”（打印回单仅限修改发起人类型为“</w:t>
      </w:r>
      <w:r>
        <w:rPr>
          <w:rFonts w:hint="eastAsia"/>
        </w:rPr>
        <w:t>C</w:t>
      </w:r>
      <w:r>
        <w:rPr>
          <w:rFonts w:hint="eastAsia"/>
        </w:rPr>
        <w:t>：客户发起”方式）。</w:t>
      </w:r>
    </w:p>
    <w:p w:rsidR="004A1DF5" w:rsidRDefault="004A1DF5"/>
    <w:p w:rsidR="004A1DF5" w:rsidRDefault="004A1DF5" w:rsidP="0004090F">
      <w:pPr>
        <w:pStyle w:val="5"/>
      </w:pPr>
      <w:r>
        <w:rPr>
          <w:rFonts w:hint="eastAsia"/>
        </w:rPr>
        <w:t>三、活期账户结息（业务代码</w:t>
      </w:r>
      <w:r>
        <w:rPr>
          <w:rFonts w:hint="eastAsia"/>
        </w:rPr>
        <w:t>1304</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通过本功能可对各类型户口下的活期类账户进行手工结息。</w:t>
      </w:r>
    </w:p>
    <w:p w:rsidR="004A1DF5" w:rsidRDefault="004A1DF5" w:rsidP="0004090F">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rPr>
                <w:rFonts w:ascii="宋体" w:hAnsi="宋体"/>
                <w:sz w:val="21"/>
              </w:rPr>
            </w:pPr>
            <w:r>
              <w:rPr>
                <w:rFonts w:ascii="宋体" w:hAnsi="宋体" w:hint="eastAsia"/>
                <w:sz w:val="21"/>
              </w:rPr>
              <w:t>是否挂账标志</w:t>
            </w:r>
          </w:p>
        </w:tc>
        <w:tc>
          <w:tcPr>
            <w:tcW w:w="6254" w:type="dxa"/>
          </w:tcPr>
          <w:p w:rsidR="004A1DF5" w:rsidRDefault="004A1DF5">
            <w:pPr>
              <w:spacing w:line="240" w:lineRule="auto"/>
              <w:rPr>
                <w:rFonts w:ascii="宋体" w:hAnsi="宋体"/>
                <w:sz w:val="21"/>
              </w:rPr>
            </w:pPr>
            <w:r>
              <w:rPr>
                <w:rFonts w:ascii="宋体" w:hAnsi="宋体" w:hint="eastAsia"/>
                <w:sz w:val="21"/>
              </w:rPr>
              <w:t>N：NO，不生成挂账单，此时可将结出的利息转入本账户或转入其他户口。</w:t>
            </w:r>
          </w:p>
          <w:p w:rsidR="004A1DF5" w:rsidRDefault="004A1DF5">
            <w:pPr>
              <w:spacing w:line="240" w:lineRule="auto"/>
              <w:rPr>
                <w:rFonts w:ascii="宋体" w:hAnsi="宋体"/>
                <w:sz w:val="21"/>
              </w:rPr>
            </w:pPr>
            <w:r>
              <w:rPr>
                <w:rFonts w:ascii="宋体" w:hAnsi="宋体" w:hint="eastAsia"/>
                <w:sz w:val="21"/>
              </w:rPr>
              <w:t>Y：YES，生成挂账单，此时结出的利息将生成一张挂账单待处理。</w:t>
            </w:r>
          </w:p>
        </w:tc>
      </w:tr>
      <w:tr w:rsidR="004A1DF5">
        <w:tc>
          <w:tcPr>
            <w:tcW w:w="2268" w:type="dxa"/>
          </w:tcPr>
          <w:p w:rsidR="004A1DF5" w:rsidRDefault="004A1DF5">
            <w:pPr>
              <w:spacing w:line="240" w:lineRule="auto"/>
              <w:rPr>
                <w:rFonts w:ascii="宋体" w:hAnsi="宋体"/>
                <w:sz w:val="21"/>
              </w:rPr>
            </w:pPr>
            <w:r>
              <w:rPr>
                <w:rFonts w:ascii="宋体" w:hAnsi="宋体" w:hint="eastAsia"/>
                <w:sz w:val="21"/>
              </w:rPr>
              <w:t>转息户口</w:t>
            </w:r>
          </w:p>
        </w:tc>
        <w:tc>
          <w:tcPr>
            <w:tcW w:w="6254" w:type="dxa"/>
          </w:tcPr>
          <w:p w:rsidR="004A1DF5" w:rsidRDefault="004A1DF5">
            <w:pPr>
              <w:spacing w:line="240" w:lineRule="auto"/>
              <w:rPr>
                <w:rFonts w:ascii="宋体" w:hAnsi="宋体"/>
                <w:sz w:val="21"/>
              </w:rPr>
            </w:pPr>
            <w:r>
              <w:rPr>
                <w:rFonts w:ascii="宋体" w:hAnsi="宋体" w:hint="eastAsia"/>
                <w:sz w:val="21"/>
              </w:rPr>
              <w:t>当转息户口为空时，系统结息入该户口原设定的转息户口，</w:t>
            </w:r>
            <w:r>
              <w:rPr>
                <w:rFonts w:ascii="宋体" w:hAnsi="宋体" w:hint="eastAsia"/>
                <w:bCs/>
                <w:sz w:val="21"/>
              </w:rPr>
              <w:t>若输入转息户口号，系统按指定转息户口入账。</w:t>
            </w:r>
          </w:p>
        </w:tc>
      </w:tr>
    </w:tbl>
    <w:p w:rsidR="004A1DF5" w:rsidRDefault="004A1DF5">
      <w:pPr>
        <w:pStyle w:val="6"/>
        <w:spacing w:line="360" w:lineRule="auto"/>
      </w:pPr>
      <w:r>
        <w:rPr>
          <w:rFonts w:hint="eastAsia"/>
        </w:rPr>
        <w:lastRenderedPageBreak/>
        <w:t>（三）操作要点</w:t>
      </w:r>
    </w:p>
    <w:p w:rsidR="004A1DF5" w:rsidRDefault="004A1DF5">
      <w:pPr>
        <w:ind w:firstLineChars="175" w:firstLine="420"/>
        <w:rPr>
          <w:rFonts w:ascii="宋体" w:hAnsi="宋体"/>
        </w:rPr>
      </w:pPr>
      <w:r>
        <w:rPr>
          <w:rFonts w:ascii="宋体" w:hAnsi="宋体" w:hint="eastAsia"/>
        </w:rPr>
        <w:t>1、当“账户序号”为空时，系统默认对该户口下的所有活期类账户结息。</w:t>
      </w:r>
    </w:p>
    <w:p w:rsidR="004A1DF5" w:rsidRDefault="004A1DF5">
      <w:pPr>
        <w:ind w:firstLineChars="175" w:firstLine="420"/>
        <w:rPr>
          <w:rFonts w:ascii="宋体" w:hAnsi="宋体"/>
        </w:rPr>
      </w:pPr>
      <w:r>
        <w:rPr>
          <w:rFonts w:ascii="宋体" w:hAnsi="宋体" w:hint="eastAsia"/>
        </w:rPr>
        <w:t>2、当“转息户口”录入单位户口时，该单位户口下的活期结算账户与结出的利息币种需一致。</w:t>
      </w:r>
    </w:p>
    <w:p w:rsidR="004A1DF5" w:rsidRDefault="004A1DF5">
      <w:pPr>
        <w:ind w:firstLineChars="175" w:firstLine="420"/>
        <w:rPr>
          <w:rFonts w:ascii="宋体" w:hAnsi="宋体"/>
        </w:rPr>
      </w:pPr>
      <w:r>
        <w:rPr>
          <w:rFonts w:ascii="宋体" w:hAnsi="宋体" w:hint="eastAsia"/>
        </w:rPr>
        <w:t>3、如结息户口为贷方发生额管理的外汇户口，结息入账将不受限额控制，并不计入限额控制的累计收入额和调整额。</w:t>
      </w:r>
    </w:p>
    <w:p w:rsidR="004A1DF5" w:rsidRDefault="004A1DF5" w:rsidP="0004090F">
      <w:pPr>
        <w:pStyle w:val="6"/>
        <w:spacing w:line="360" w:lineRule="auto"/>
      </w:pPr>
      <w:r>
        <w:rPr>
          <w:rFonts w:hint="eastAsia"/>
        </w:rPr>
        <w:t>（四）操作步骤</w:t>
      </w:r>
    </w:p>
    <w:p w:rsidR="004A1DF5" w:rsidRDefault="004A1DF5">
      <w:pPr>
        <w:ind w:firstLineChars="175" w:firstLine="420"/>
        <w:rPr>
          <w:rFonts w:ascii="宋体" w:hAnsi="宋体"/>
        </w:rPr>
      </w:pPr>
      <w:r>
        <w:rPr>
          <w:rFonts w:ascii="宋体" w:hAnsi="宋体" w:hint="eastAsia"/>
        </w:rPr>
        <w:t>1、用户选择操作客户管理－户口综合－活期账户结息或在“业务代码”栏输入1304进入。</w:t>
      </w:r>
    </w:p>
    <w:p w:rsidR="004A1DF5" w:rsidRDefault="004A1DF5">
      <w:pPr>
        <w:ind w:firstLineChars="175" w:firstLine="420"/>
        <w:rPr>
          <w:rFonts w:ascii="宋体" w:hAnsi="宋体"/>
        </w:rPr>
      </w:pPr>
      <w:r>
        <w:rPr>
          <w:rFonts w:ascii="宋体" w:hAnsi="宋体" w:hint="eastAsia"/>
        </w:rPr>
        <w:t>2、在“户口”处录入需要手工结息的户口号。</w:t>
      </w:r>
    </w:p>
    <w:p w:rsidR="004A1DF5" w:rsidRDefault="004A1DF5">
      <w:pPr>
        <w:ind w:firstLineChars="175" w:firstLine="420"/>
        <w:rPr>
          <w:rFonts w:ascii="宋体" w:hAnsi="宋体"/>
        </w:rPr>
      </w:pPr>
      <w:r>
        <w:rPr>
          <w:rFonts w:ascii="宋体" w:hAnsi="宋体" w:hint="eastAsia"/>
        </w:rPr>
        <w:t>3、在“结息账户详细信息”列表中用光标选择需要手工结息的活期类账户，然后双击鼠标左键确认，或在“账户序号”处手工录入账户序号。</w:t>
      </w:r>
    </w:p>
    <w:p w:rsidR="004A1DF5" w:rsidRDefault="004A1DF5">
      <w:pPr>
        <w:ind w:firstLineChars="175" w:firstLine="420"/>
        <w:rPr>
          <w:rFonts w:ascii="宋体" w:hAnsi="宋体"/>
        </w:rPr>
      </w:pPr>
      <w:r>
        <w:rPr>
          <w:rFonts w:ascii="宋体" w:hAnsi="宋体" w:hint="eastAsia"/>
        </w:rPr>
        <w:t>4、根据实际业务情况选择处理方式：</w:t>
      </w:r>
    </w:p>
    <w:p w:rsidR="004A1DF5" w:rsidRDefault="004A1DF5">
      <w:pPr>
        <w:ind w:firstLineChars="200" w:firstLine="480"/>
        <w:rPr>
          <w:rFonts w:ascii="宋体" w:hAnsi="宋体"/>
        </w:rPr>
      </w:pPr>
      <w:r>
        <w:rPr>
          <w:rFonts w:ascii="宋体" w:hAnsi="宋体" w:hint="eastAsia"/>
        </w:rPr>
        <w:t>（1）“转息户口”处录入指定入息户口号，“是否挂账标志”选为：“N：NO”。</w:t>
      </w:r>
    </w:p>
    <w:p w:rsidR="004A1DF5" w:rsidRDefault="004A1DF5">
      <w:pPr>
        <w:ind w:firstLineChars="200" w:firstLine="480"/>
        <w:rPr>
          <w:rFonts w:ascii="宋体" w:hAnsi="宋体"/>
        </w:rPr>
      </w:pPr>
      <w:r>
        <w:rPr>
          <w:rFonts w:ascii="宋体" w:hAnsi="宋体" w:hint="eastAsia"/>
        </w:rPr>
        <w:t>（2）转息户口”处为空，“是否挂账标志”选为：“N：NO”。</w:t>
      </w:r>
    </w:p>
    <w:p w:rsidR="004A1DF5" w:rsidRDefault="004A1DF5">
      <w:pPr>
        <w:ind w:firstLineChars="200" w:firstLine="480"/>
        <w:rPr>
          <w:rFonts w:ascii="宋体" w:hAnsi="宋体"/>
        </w:rPr>
      </w:pPr>
      <w:r>
        <w:rPr>
          <w:rFonts w:ascii="宋体" w:hAnsi="宋体" w:hint="eastAsia"/>
        </w:rPr>
        <w:t>（3）“转息户口”处为空，“是否挂账标志”选为：“Y：YES”。</w:t>
      </w:r>
    </w:p>
    <w:p w:rsidR="004A1DF5" w:rsidRDefault="004A1DF5">
      <w:pPr>
        <w:ind w:firstLineChars="175" w:firstLine="420"/>
      </w:pPr>
      <w:r>
        <w:rPr>
          <w:rFonts w:ascii="宋体" w:hAnsi="宋体" w:hint="eastAsia"/>
        </w:rPr>
        <w:t>5、打印：</w:t>
      </w:r>
      <w:r>
        <w:rPr>
          <w:rFonts w:hint="eastAsia"/>
        </w:rPr>
        <w:t>根据系统提示打印</w:t>
      </w:r>
      <w:r>
        <w:rPr>
          <w:rFonts w:ascii="宋体" w:hAnsi="宋体" w:hint="eastAsia"/>
        </w:rPr>
        <w:t>“利息收入回单”。</w:t>
      </w:r>
    </w:p>
    <w:p w:rsidR="004A1DF5" w:rsidRDefault="004A1DF5" w:rsidP="0004090F">
      <w:pPr>
        <w:pStyle w:val="5"/>
      </w:pPr>
      <w:r>
        <w:rPr>
          <w:rFonts w:hint="eastAsia"/>
        </w:rPr>
        <w:t>四、开户清单查询打印（业务代码</w:t>
      </w:r>
      <w:r>
        <w:rPr>
          <w:rFonts w:hint="eastAsia"/>
        </w:rPr>
        <w:t>1311</w:t>
      </w:r>
      <w:r>
        <w:rPr>
          <w:rFonts w:hint="eastAsia"/>
        </w:rPr>
        <w:t>）</w:t>
      </w:r>
    </w:p>
    <w:p w:rsidR="004A1DF5" w:rsidRDefault="004A1DF5" w:rsidP="0004090F">
      <w:pPr>
        <w:pStyle w:val="6"/>
        <w:spacing w:line="360" w:lineRule="auto"/>
      </w:pPr>
      <w:r>
        <w:rPr>
          <w:rFonts w:hint="eastAsia"/>
        </w:rPr>
        <w:t>（一）功能介绍</w:t>
      </w:r>
    </w:p>
    <w:p w:rsidR="004A1DF5" w:rsidRDefault="004A1DF5">
      <w:pPr>
        <w:pStyle w:val="32"/>
        <w:spacing w:line="360" w:lineRule="auto"/>
        <w:ind w:firstLineChars="200" w:firstLine="480"/>
        <w:rPr>
          <w:sz w:val="24"/>
        </w:rPr>
      </w:pPr>
      <w:r>
        <w:rPr>
          <w:rFonts w:ascii="宋体" w:hAnsi="宋体" w:hint="eastAsia"/>
          <w:sz w:val="24"/>
          <w:szCs w:val="24"/>
        </w:rPr>
        <w:t>根据操作员权限不同，通过该功能查询一个机构或多个机构在设定的时间范围内开立户口的业务并打印业务报告。网点只能对本网点范围的开户业务进行查询、打印，上级机构可以对所辖网点的开户业务进行选择并查询、打印。查询户口的机构是指开户机构。举例说明：新系统中A网点开立一个户口，在以后的某个日期该户口的开户机构从A网点调整到B网点，维护当天日终后，该户口在A网点使用本功能查询时不能被查询到，在B网点的开户清单中可以查询到该户口。</w:t>
      </w:r>
    </w:p>
    <w:p w:rsidR="004A1DF5" w:rsidRDefault="004A1DF5" w:rsidP="0004090F">
      <w:pPr>
        <w:pStyle w:val="6"/>
        <w:spacing w:line="360" w:lineRule="auto"/>
      </w:pPr>
      <w:r>
        <w:rPr>
          <w:rFonts w:hint="eastAsia"/>
        </w:rPr>
        <w:lastRenderedPageBreak/>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rPr>
                <w:sz w:val="21"/>
              </w:rPr>
            </w:pPr>
            <w:r>
              <w:rPr>
                <w:rFonts w:hint="eastAsia"/>
                <w:sz w:val="21"/>
              </w:rPr>
              <w:t>户口代码</w:t>
            </w:r>
          </w:p>
        </w:tc>
        <w:tc>
          <w:tcPr>
            <w:tcW w:w="6254" w:type="dxa"/>
          </w:tcPr>
          <w:p w:rsidR="004A1DF5" w:rsidRDefault="004A1DF5">
            <w:pPr>
              <w:rPr>
                <w:sz w:val="21"/>
              </w:rPr>
            </w:pPr>
            <w:r>
              <w:rPr>
                <w:rFonts w:hint="eastAsia"/>
                <w:sz w:val="21"/>
              </w:rPr>
              <w:t>用于区分并描述不同类别的户口</w:t>
            </w:r>
          </w:p>
        </w:tc>
      </w:tr>
    </w:tbl>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、“户口代码”处为空时，系统默认查询范围为全部户口代码。。</w:t>
      </w:r>
    </w:p>
    <w:p w:rsidR="004A1DF5" w:rsidRDefault="004A1DF5">
      <w:pPr>
        <w:ind w:firstLineChars="200" w:firstLine="480"/>
      </w:pPr>
      <w:r>
        <w:rPr>
          <w:rFonts w:hint="eastAsia"/>
        </w:rPr>
        <w:t>2</w:t>
      </w:r>
      <w:r>
        <w:rPr>
          <w:rFonts w:hint="eastAsia"/>
        </w:rPr>
        <w:t>、起止日期为空时，系统默认查询当天业务。</w:t>
      </w:r>
    </w:p>
    <w:p w:rsidR="004A1DF5" w:rsidRDefault="004A1DF5" w:rsidP="0004090F">
      <w:pPr>
        <w:pStyle w:val="6"/>
        <w:spacing w:line="360" w:lineRule="auto"/>
      </w:pPr>
      <w:r>
        <w:rPr>
          <w:rFonts w:hint="eastAsia"/>
        </w:rPr>
        <w:t>（四）操作步骤</w:t>
      </w:r>
    </w:p>
    <w:p w:rsidR="004A1DF5" w:rsidRDefault="004A1DF5">
      <w:pPr>
        <w:ind w:firstLineChars="200" w:firstLine="480"/>
        <w:rPr>
          <w:rFonts w:ascii="宋体" w:hAnsi="宋体"/>
        </w:rPr>
      </w:pPr>
      <w:r>
        <w:rPr>
          <w:rFonts w:ascii="宋体" w:hAnsi="宋体" w:hint="eastAsia"/>
        </w:rPr>
        <w:t>1、用户选择操作客户管理－户口综合－开户清单查询打印,或在“业务代码”栏输入1311进入。</w:t>
      </w:r>
    </w:p>
    <w:p w:rsidR="004A1DF5" w:rsidRDefault="004A1DF5">
      <w:pPr>
        <w:ind w:firstLineChars="200" w:firstLine="480"/>
        <w:rPr>
          <w:rFonts w:ascii="宋体" w:hAnsi="宋体"/>
        </w:rPr>
      </w:pPr>
      <w:r>
        <w:rPr>
          <w:rFonts w:ascii="宋体" w:hAnsi="宋体" w:hint="eastAsia"/>
        </w:rPr>
        <w:t>2、选择输入查询条件。网点用户查询时，“网点号”可不输入，上级机构用户查询时，为必输项。</w:t>
      </w:r>
    </w:p>
    <w:p w:rsidR="004A1DF5" w:rsidRDefault="004A1DF5">
      <w:pPr>
        <w:ind w:firstLineChars="200" w:firstLine="480"/>
        <w:rPr>
          <w:rFonts w:ascii="宋体" w:hAnsi="宋体"/>
        </w:rPr>
      </w:pPr>
      <w:r>
        <w:rPr>
          <w:rFonts w:ascii="宋体" w:hAnsi="宋体" w:hint="eastAsia"/>
        </w:rPr>
        <w:t>3、选择输入查询的“户口代码”，输入起始日期及结束日期。</w:t>
      </w:r>
    </w:p>
    <w:p w:rsidR="004A1DF5" w:rsidRDefault="004A1DF5">
      <w:pPr>
        <w:ind w:firstLineChars="200" w:firstLine="480"/>
        <w:rPr>
          <w:rFonts w:ascii="宋体" w:hAnsi="宋体"/>
        </w:rPr>
      </w:pPr>
      <w:r>
        <w:rPr>
          <w:rFonts w:ascii="宋体" w:hAnsi="宋体" w:hint="eastAsia"/>
        </w:rPr>
        <w:t>4、系统按查询条件列示。</w:t>
      </w:r>
    </w:p>
    <w:p w:rsidR="004A1DF5" w:rsidRDefault="004A1DF5" w:rsidP="0004090F">
      <w:pPr>
        <w:pStyle w:val="5"/>
      </w:pPr>
      <w:r>
        <w:rPr>
          <w:rFonts w:hint="eastAsia"/>
        </w:rPr>
        <w:t>五、销户清单查询打印（业务代码</w:t>
      </w:r>
      <w:r>
        <w:rPr>
          <w:rFonts w:hint="eastAsia"/>
        </w:rPr>
        <w:t>1312</w:t>
      </w:r>
      <w:r>
        <w:rPr>
          <w:rFonts w:hint="eastAsia"/>
        </w:rPr>
        <w:t>）</w:t>
      </w:r>
    </w:p>
    <w:p w:rsidR="004A1DF5" w:rsidRDefault="004A1DF5" w:rsidP="0004090F">
      <w:pPr>
        <w:pStyle w:val="6"/>
        <w:spacing w:line="360" w:lineRule="auto"/>
      </w:pPr>
      <w:r>
        <w:rPr>
          <w:rFonts w:hint="eastAsia"/>
        </w:rPr>
        <w:t>（一）功能介绍</w:t>
      </w:r>
    </w:p>
    <w:p w:rsidR="004A1DF5" w:rsidRDefault="004A1DF5">
      <w:pPr>
        <w:pStyle w:val="32"/>
        <w:spacing w:line="360" w:lineRule="auto"/>
        <w:ind w:firstLineChars="200" w:firstLine="480"/>
        <w:rPr>
          <w:sz w:val="24"/>
        </w:rPr>
      </w:pPr>
      <w:r>
        <w:rPr>
          <w:rFonts w:hint="eastAsia"/>
          <w:sz w:val="24"/>
        </w:rPr>
        <w:t>根据操作员权限不同，通过该功能查询一个机构或多个机构在设定的时间范围内销立户口的业务并打印业务报告。网点只能对本网点范围的销户业务进行查询、打印，上级机构可以对所辖网点的销户业务进行选择并查询、打印。</w:t>
      </w:r>
    </w:p>
    <w:p w:rsidR="004A1DF5" w:rsidRDefault="004A1DF5" w:rsidP="0004090F">
      <w:pPr>
        <w:pStyle w:val="6"/>
        <w:spacing w:line="360" w:lineRule="auto"/>
      </w:pPr>
      <w:r>
        <w:rPr>
          <w:rFonts w:hint="eastAsia"/>
        </w:rPr>
        <w:t>（二）操作要点</w:t>
      </w:r>
    </w:p>
    <w:p w:rsidR="004A1DF5" w:rsidRDefault="004A1DF5">
      <w:pPr>
        <w:ind w:leftChars="200" w:left="480"/>
      </w:pPr>
      <w:r>
        <w:rPr>
          <w:rFonts w:hint="eastAsia"/>
        </w:rPr>
        <w:t>1</w:t>
      </w:r>
      <w:r>
        <w:rPr>
          <w:rFonts w:hint="eastAsia"/>
        </w:rPr>
        <w:t>、户口代码处为空时，系统默认查询范围为全部户口代码。。</w:t>
      </w:r>
    </w:p>
    <w:p w:rsidR="004A1DF5" w:rsidRDefault="004A1DF5">
      <w:pPr>
        <w:ind w:firstLineChars="200" w:firstLine="480"/>
      </w:pPr>
      <w:r>
        <w:rPr>
          <w:rFonts w:hint="eastAsia"/>
        </w:rPr>
        <w:t>2</w:t>
      </w:r>
      <w:r>
        <w:rPr>
          <w:rFonts w:hint="eastAsia"/>
        </w:rPr>
        <w:t>、起止日期为空时，系统默认查询当天业务。</w:t>
      </w:r>
    </w:p>
    <w:p w:rsidR="004A1DF5" w:rsidRDefault="004A1DF5" w:rsidP="0004090F">
      <w:pPr>
        <w:pStyle w:val="6"/>
        <w:spacing w:line="360" w:lineRule="auto"/>
      </w:pPr>
      <w:r>
        <w:rPr>
          <w:rFonts w:hint="eastAsia"/>
        </w:rPr>
        <w:t>（三）操作步骤</w:t>
      </w:r>
    </w:p>
    <w:p w:rsidR="004A1DF5" w:rsidRDefault="004A1DF5">
      <w:pPr>
        <w:ind w:firstLineChars="150" w:firstLine="360"/>
      </w:pPr>
      <w:r>
        <w:rPr>
          <w:rFonts w:hint="eastAsia"/>
        </w:rPr>
        <w:t>1</w:t>
      </w:r>
      <w:r>
        <w:rPr>
          <w:rFonts w:hint="eastAsia"/>
        </w:rPr>
        <w:t>、</w:t>
      </w:r>
      <w:r>
        <w:rPr>
          <w:rFonts w:ascii="宋体" w:hAnsi="宋体" w:hint="eastAsia"/>
        </w:rPr>
        <w:t>用户选择操作客户管理－</w:t>
      </w:r>
      <w:r>
        <w:rPr>
          <w:rFonts w:hint="eastAsia"/>
        </w:rPr>
        <w:t>户口综合</w:t>
      </w:r>
      <w:r>
        <w:rPr>
          <w:rFonts w:ascii="宋体" w:hAnsi="宋体" w:hint="eastAsia"/>
        </w:rPr>
        <w:t>－</w:t>
      </w:r>
      <w:r>
        <w:rPr>
          <w:rFonts w:hint="eastAsia"/>
        </w:rPr>
        <w:t>销户清单查询打印，</w:t>
      </w:r>
      <w:r>
        <w:rPr>
          <w:rFonts w:ascii="宋体" w:hAnsi="宋体" w:hint="eastAsia"/>
        </w:rPr>
        <w:t>或在“业务代码”栏输入</w:t>
      </w:r>
      <w:r>
        <w:rPr>
          <w:rFonts w:hint="eastAsia"/>
        </w:rPr>
        <w:t>1312</w:t>
      </w:r>
      <w:r>
        <w:rPr>
          <w:rFonts w:ascii="宋体" w:hAnsi="宋体" w:hint="eastAsia"/>
        </w:rPr>
        <w:t>进入。</w:t>
      </w:r>
    </w:p>
    <w:p w:rsidR="004A1DF5" w:rsidRDefault="004A1DF5">
      <w:pPr>
        <w:ind w:firstLineChars="175" w:firstLine="420"/>
      </w:pPr>
      <w:r>
        <w:rPr>
          <w:rFonts w:hint="eastAsia"/>
        </w:rPr>
        <w:t>2</w:t>
      </w:r>
      <w:r>
        <w:rPr>
          <w:rFonts w:hint="eastAsia"/>
        </w:rPr>
        <w:t>、选择输入查询条件。网点用户查询时，“网点号”可不输入，上级机构用户查询时，为必输项。</w:t>
      </w:r>
    </w:p>
    <w:p w:rsidR="004A1DF5" w:rsidRDefault="004A1DF5">
      <w:pPr>
        <w:ind w:firstLineChars="150" w:firstLine="360"/>
      </w:pPr>
      <w:r>
        <w:rPr>
          <w:rFonts w:hint="eastAsia"/>
        </w:rPr>
        <w:lastRenderedPageBreak/>
        <w:t>3</w:t>
      </w:r>
      <w:r>
        <w:rPr>
          <w:rFonts w:hint="eastAsia"/>
        </w:rPr>
        <w:t>、选择输入查询的“户口代码”，输入起始日期及结束日期。</w:t>
      </w:r>
    </w:p>
    <w:p w:rsidR="004A1DF5" w:rsidRDefault="004A1DF5">
      <w:pPr>
        <w:ind w:firstLineChars="150" w:firstLine="360"/>
      </w:pPr>
      <w:r>
        <w:rPr>
          <w:rFonts w:hint="eastAsia"/>
        </w:rPr>
        <w:t>4</w:t>
      </w:r>
      <w:r>
        <w:rPr>
          <w:rFonts w:hint="eastAsia"/>
        </w:rPr>
        <w:t>、系统按查询条件列示。</w:t>
      </w:r>
    </w:p>
    <w:p w:rsidR="004A1DF5" w:rsidRDefault="004A1DF5" w:rsidP="0004090F">
      <w:pPr>
        <w:pStyle w:val="5"/>
      </w:pPr>
      <w:r>
        <w:rPr>
          <w:rFonts w:hint="eastAsia"/>
        </w:rPr>
        <w:t>六、调外汇户贷方发生额（业务代码</w:t>
      </w:r>
      <w:r>
        <w:rPr>
          <w:rFonts w:hint="eastAsia"/>
        </w:rPr>
        <w:t>1313</w:t>
      </w:r>
      <w:r>
        <w:rPr>
          <w:rFonts w:hint="eastAsia"/>
        </w:rPr>
        <w:t>）</w:t>
      </w:r>
    </w:p>
    <w:p w:rsidR="004A1DF5" w:rsidRDefault="004A1DF5" w:rsidP="0004090F">
      <w:pPr>
        <w:pStyle w:val="6"/>
        <w:spacing w:line="360" w:lineRule="auto"/>
      </w:pPr>
      <w:r>
        <w:rPr>
          <w:rFonts w:hint="eastAsia"/>
        </w:rPr>
        <w:t>（一）功能介绍</w:t>
      </w:r>
    </w:p>
    <w:p w:rsidR="004A1DF5" w:rsidRDefault="004A1DF5">
      <w:pPr>
        <w:pStyle w:val="32"/>
        <w:spacing w:line="360" w:lineRule="auto"/>
        <w:ind w:firstLineChars="200" w:firstLine="480"/>
        <w:rPr>
          <w:sz w:val="24"/>
        </w:rPr>
      </w:pPr>
      <w:r>
        <w:rPr>
          <w:rFonts w:hint="eastAsia"/>
          <w:sz w:val="24"/>
        </w:rPr>
        <w:t>通过该功能对贷方发生管理的外汇户口的贷方收入是否受控进行调整，以确保符合规定的剔除项目不计入受控范围。目前系统可自动辨识的贷方收入受控剔除项仅为结息收入，其他已计入贷方发生额后转出再转回等按规定可不计入受控范围的贷方收入，如活转定后再转回的，系统无法辨识，需要通过该功能进行调整。网点只能对本网点范围的外汇户口进行调整。</w:t>
      </w:r>
    </w:p>
    <w:p w:rsidR="004A1DF5" w:rsidRDefault="004A1DF5" w:rsidP="0004090F">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rPr>
                <w:rFonts w:ascii="宋体" w:hAnsi="宋体"/>
                <w:sz w:val="21"/>
              </w:rPr>
            </w:pPr>
            <w:r>
              <w:rPr>
                <w:rFonts w:ascii="宋体" w:hAnsi="宋体" w:hint="eastAsia"/>
                <w:sz w:val="21"/>
              </w:rPr>
              <w:t>截止前一日累计收入</w:t>
            </w:r>
          </w:p>
        </w:tc>
        <w:tc>
          <w:tcPr>
            <w:tcW w:w="6254" w:type="dxa"/>
          </w:tcPr>
          <w:p w:rsidR="004A1DF5" w:rsidRDefault="004A1DF5">
            <w:pPr>
              <w:spacing w:line="240" w:lineRule="auto"/>
              <w:rPr>
                <w:rFonts w:ascii="宋体" w:hAnsi="宋体"/>
                <w:sz w:val="21"/>
              </w:rPr>
            </w:pPr>
            <w:r>
              <w:rPr>
                <w:rFonts w:ascii="宋体" w:hAnsi="宋体" w:hint="eastAsia"/>
                <w:sz w:val="21"/>
              </w:rPr>
              <w:t>截止查询当日的前一日该账户计入受控范围的累计贷方发生额。</w:t>
            </w:r>
          </w:p>
        </w:tc>
      </w:tr>
      <w:tr w:rsidR="004A1DF5">
        <w:tc>
          <w:tcPr>
            <w:tcW w:w="2268" w:type="dxa"/>
          </w:tcPr>
          <w:p w:rsidR="004A1DF5" w:rsidRDefault="004A1DF5">
            <w:pPr>
              <w:spacing w:line="240" w:lineRule="auto"/>
              <w:rPr>
                <w:rFonts w:ascii="宋体" w:hAnsi="宋体"/>
                <w:sz w:val="21"/>
              </w:rPr>
            </w:pPr>
            <w:r>
              <w:rPr>
                <w:rFonts w:ascii="宋体" w:hAnsi="宋体" w:hint="eastAsia"/>
                <w:sz w:val="21"/>
              </w:rPr>
              <w:t>收入控制额调整</w:t>
            </w:r>
          </w:p>
        </w:tc>
        <w:tc>
          <w:tcPr>
            <w:tcW w:w="6254" w:type="dxa"/>
          </w:tcPr>
          <w:p w:rsidR="004A1DF5" w:rsidRDefault="004A1DF5">
            <w:pPr>
              <w:spacing w:line="240" w:lineRule="auto"/>
              <w:rPr>
                <w:rFonts w:ascii="宋体" w:hAnsi="宋体"/>
                <w:sz w:val="21"/>
              </w:rPr>
            </w:pPr>
            <w:r>
              <w:rPr>
                <w:rFonts w:ascii="宋体" w:hAnsi="宋体" w:hint="eastAsia"/>
                <w:sz w:val="21"/>
              </w:rPr>
              <w:t>截止查询当时该账户计入控制范围的贷方发生额被调整（即该贷方收入不再计入贷方发生额）的累计金额。调减为“-”。</w:t>
            </w:r>
          </w:p>
        </w:tc>
      </w:tr>
      <w:tr w:rsidR="004A1DF5">
        <w:tc>
          <w:tcPr>
            <w:tcW w:w="2268" w:type="dxa"/>
          </w:tcPr>
          <w:p w:rsidR="004A1DF5" w:rsidRDefault="004A1DF5">
            <w:pPr>
              <w:spacing w:line="240" w:lineRule="auto"/>
              <w:rPr>
                <w:rFonts w:ascii="宋体" w:hAnsi="宋体"/>
                <w:sz w:val="21"/>
              </w:rPr>
            </w:pPr>
            <w:r>
              <w:rPr>
                <w:rFonts w:ascii="宋体" w:hAnsi="宋体" w:hint="eastAsia"/>
                <w:sz w:val="21"/>
              </w:rPr>
              <w:t>交易（包括当天交易和历史交易）调整</w:t>
            </w:r>
          </w:p>
        </w:tc>
        <w:tc>
          <w:tcPr>
            <w:tcW w:w="6254" w:type="dxa"/>
          </w:tcPr>
          <w:p w:rsidR="004A1DF5" w:rsidRDefault="004A1DF5">
            <w:pPr>
              <w:spacing w:line="240" w:lineRule="auto"/>
              <w:rPr>
                <w:rFonts w:ascii="宋体" w:hAnsi="宋体"/>
                <w:sz w:val="21"/>
              </w:rPr>
            </w:pPr>
            <w:r>
              <w:rPr>
                <w:rFonts w:ascii="宋体" w:hAnsi="宋体" w:hint="eastAsia"/>
                <w:sz w:val="21"/>
              </w:rPr>
              <w:t>调整贷方发生额时，有对应的交易（包括对应的转出交易）的调整。</w:t>
            </w:r>
          </w:p>
        </w:tc>
      </w:tr>
      <w:tr w:rsidR="004A1DF5">
        <w:tc>
          <w:tcPr>
            <w:tcW w:w="2268" w:type="dxa"/>
          </w:tcPr>
          <w:p w:rsidR="004A1DF5" w:rsidRDefault="004A1DF5">
            <w:pPr>
              <w:spacing w:line="240" w:lineRule="auto"/>
              <w:rPr>
                <w:rFonts w:ascii="宋体" w:hAnsi="宋体"/>
                <w:sz w:val="21"/>
              </w:rPr>
            </w:pPr>
            <w:r>
              <w:rPr>
                <w:rFonts w:ascii="宋体" w:hAnsi="宋体" w:hint="eastAsia"/>
                <w:sz w:val="21"/>
              </w:rPr>
              <w:t>非交易调整</w:t>
            </w:r>
          </w:p>
        </w:tc>
        <w:tc>
          <w:tcPr>
            <w:tcW w:w="6254" w:type="dxa"/>
          </w:tcPr>
          <w:p w:rsidR="004A1DF5" w:rsidRDefault="004A1DF5">
            <w:pPr>
              <w:spacing w:line="240" w:lineRule="auto"/>
              <w:rPr>
                <w:rFonts w:ascii="宋体" w:hAnsi="宋体"/>
                <w:sz w:val="21"/>
              </w:rPr>
            </w:pPr>
            <w:r>
              <w:rPr>
                <w:rFonts w:ascii="宋体" w:hAnsi="宋体" w:hint="eastAsia"/>
                <w:sz w:val="21"/>
              </w:rPr>
              <w:t>调整贷方发生额时，被调整的交易无法对应该户口的当天交易和历史交易，需要根据情况自行确定调整金额的调整。</w:t>
            </w:r>
          </w:p>
        </w:tc>
      </w:tr>
      <w:tr w:rsidR="004A1DF5">
        <w:tc>
          <w:tcPr>
            <w:tcW w:w="2268" w:type="dxa"/>
          </w:tcPr>
          <w:p w:rsidR="004A1DF5" w:rsidRDefault="004A1DF5">
            <w:pPr>
              <w:spacing w:line="240" w:lineRule="auto"/>
              <w:rPr>
                <w:rFonts w:ascii="宋体" w:hAnsi="宋体"/>
                <w:sz w:val="21"/>
              </w:rPr>
            </w:pPr>
            <w:r>
              <w:rPr>
                <w:rFonts w:ascii="宋体" w:hAnsi="宋体" w:hint="eastAsia"/>
                <w:sz w:val="21"/>
              </w:rPr>
              <w:t>事件状态</w:t>
            </w:r>
          </w:p>
        </w:tc>
        <w:tc>
          <w:tcPr>
            <w:tcW w:w="6254" w:type="dxa"/>
          </w:tcPr>
          <w:p w:rsidR="004A1DF5" w:rsidRDefault="004A1DF5">
            <w:pPr>
              <w:spacing w:line="240" w:lineRule="auto"/>
              <w:rPr>
                <w:rFonts w:ascii="宋体" w:hAnsi="宋体"/>
                <w:sz w:val="21"/>
              </w:rPr>
            </w:pPr>
            <w:r>
              <w:rPr>
                <w:rFonts w:ascii="宋体" w:hAnsi="宋体" w:hint="eastAsia"/>
                <w:sz w:val="21"/>
              </w:rPr>
              <w:t>活动：该调整生效，剔除出受控范围；</w:t>
            </w:r>
          </w:p>
          <w:p w:rsidR="004A1DF5" w:rsidRDefault="004A1DF5">
            <w:pPr>
              <w:spacing w:line="240" w:lineRule="auto"/>
              <w:rPr>
                <w:rFonts w:ascii="宋体" w:hAnsi="宋体"/>
                <w:sz w:val="21"/>
              </w:rPr>
            </w:pPr>
            <w:r>
              <w:rPr>
                <w:rFonts w:ascii="宋体" w:hAnsi="宋体" w:hint="eastAsia"/>
                <w:sz w:val="21"/>
              </w:rPr>
              <w:t>结束：调整后又取消，重新列入受控范围。</w:t>
            </w:r>
          </w:p>
        </w:tc>
      </w:tr>
      <w:tr w:rsidR="004A1DF5">
        <w:tc>
          <w:tcPr>
            <w:tcW w:w="2268" w:type="dxa"/>
          </w:tcPr>
          <w:p w:rsidR="004A1DF5" w:rsidRDefault="004A1DF5">
            <w:pPr>
              <w:spacing w:line="240" w:lineRule="auto"/>
              <w:rPr>
                <w:rFonts w:ascii="宋体" w:hAnsi="宋体"/>
                <w:sz w:val="21"/>
              </w:rPr>
            </w:pPr>
            <w:r>
              <w:rPr>
                <w:rFonts w:ascii="宋体" w:hAnsi="宋体" w:hint="eastAsia"/>
                <w:sz w:val="21"/>
              </w:rPr>
              <w:t>调整种类</w:t>
            </w:r>
          </w:p>
        </w:tc>
        <w:tc>
          <w:tcPr>
            <w:tcW w:w="6254" w:type="dxa"/>
          </w:tcPr>
          <w:p w:rsidR="004A1DF5" w:rsidRDefault="004A1DF5">
            <w:pPr>
              <w:spacing w:line="240" w:lineRule="auto"/>
              <w:rPr>
                <w:rFonts w:ascii="宋体" w:hAnsi="宋体"/>
                <w:sz w:val="21"/>
              </w:rPr>
            </w:pPr>
            <w:r>
              <w:rPr>
                <w:rFonts w:ascii="宋体" w:hAnsi="宋体" w:hint="eastAsia"/>
                <w:sz w:val="21"/>
              </w:rPr>
              <w:t>自动交易调整：系统自动辨识剔除项，将期剔除出受控范围的调整；</w:t>
            </w:r>
          </w:p>
          <w:p w:rsidR="004A1DF5" w:rsidRDefault="004A1DF5">
            <w:pPr>
              <w:spacing w:line="240" w:lineRule="auto"/>
              <w:rPr>
                <w:rFonts w:ascii="宋体" w:hAnsi="宋体"/>
                <w:sz w:val="21"/>
              </w:rPr>
            </w:pPr>
            <w:r>
              <w:rPr>
                <w:rFonts w:ascii="宋体" w:hAnsi="宋体" w:hint="eastAsia"/>
                <w:sz w:val="21"/>
              </w:rPr>
              <w:t>手工交易调整：通过人工辨识后再手工进行的调整；</w:t>
            </w:r>
          </w:p>
          <w:p w:rsidR="004A1DF5" w:rsidRDefault="004A1DF5">
            <w:pPr>
              <w:spacing w:line="240" w:lineRule="auto"/>
              <w:rPr>
                <w:rFonts w:ascii="宋体" w:hAnsi="宋体"/>
                <w:sz w:val="21"/>
              </w:rPr>
            </w:pPr>
            <w:r>
              <w:rPr>
                <w:rFonts w:ascii="宋体" w:hAnsi="宋体" w:hint="eastAsia"/>
                <w:sz w:val="21"/>
              </w:rPr>
              <w:t>自由调整：调整时无对应交易，自行进行的调整。</w:t>
            </w:r>
          </w:p>
        </w:tc>
      </w:tr>
    </w:tbl>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、对有对应交易的必须选择对应交易调整；</w:t>
      </w:r>
    </w:p>
    <w:p w:rsidR="004A1DF5" w:rsidRDefault="004A1DF5">
      <w:pPr>
        <w:ind w:firstLineChars="200" w:firstLine="480"/>
      </w:pPr>
      <w:r>
        <w:rPr>
          <w:rFonts w:hint="eastAsia"/>
        </w:rPr>
        <w:t>2</w:t>
      </w:r>
      <w:r>
        <w:rPr>
          <w:rFonts w:hint="eastAsia"/>
        </w:rPr>
        <w:t>、起止日期为空时，系统默认查询当日业务；仅截止日期为空时，系统默认为查询从查询日到查询当日的业务；</w:t>
      </w:r>
    </w:p>
    <w:p w:rsidR="004A1DF5" w:rsidRDefault="004A1DF5">
      <w:pPr>
        <w:ind w:firstLineChars="200" w:firstLine="480"/>
      </w:pPr>
      <w:r>
        <w:rPr>
          <w:rFonts w:hint="eastAsia"/>
        </w:rPr>
        <w:t>3</w:t>
      </w:r>
      <w:r>
        <w:rPr>
          <w:rFonts w:hint="eastAsia"/>
        </w:rPr>
        <w:t>、调整时，必须输入调整原因；</w:t>
      </w:r>
    </w:p>
    <w:p w:rsidR="004A1DF5" w:rsidRDefault="004A1DF5">
      <w:pPr>
        <w:ind w:firstLineChars="200" w:firstLine="480"/>
      </w:pPr>
      <w:r>
        <w:rPr>
          <w:rFonts w:hint="eastAsia"/>
        </w:rPr>
        <w:t>4</w:t>
      </w:r>
      <w:r>
        <w:rPr>
          <w:rFonts w:hint="eastAsia"/>
        </w:rPr>
        <w:t>、调减贷方发生额时，选择“调减”，调增贷方发生额时，选择“调增”。由于系统无法识别全部剔除项目进行系统控制，因此，调整功能一般用于调减贷方发生额。“调增”一般仅用于系统初始化历史累计贷方额发生错误而需调整初</w:t>
      </w:r>
      <w:r>
        <w:rPr>
          <w:rFonts w:hint="eastAsia"/>
        </w:rPr>
        <w:lastRenderedPageBreak/>
        <w:t>始数据的情况；</w:t>
      </w:r>
    </w:p>
    <w:p w:rsidR="004A1DF5" w:rsidRDefault="004A1DF5">
      <w:pPr>
        <w:ind w:firstLineChars="200" w:firstLine="480"/>
      </w:pPr>
      <w:r>
        <w:rPr>
          <w:rFonts w:hint="eastAsia"/>
        </w:rPr>
        <w:t>5</w:t>
      </w:r>
      <w:r>
        <w:rPr>
          <w:rFonts w:hint="eastAsia"/>
        </w:rPr>
        <w:t>、调整后要查看更新信息，必须点击“查询“。</w:t>
      </w:r>
    </w:p>
    <w:p w:rsidR="004A1DF5" w:rsidRDefault="004A1DF5" w:rsidP="0004090F">
      <w:pPr>
        <w:pStyle w:val="6"/>
        <w:spacing w:line="360" w:lineRule="auto"/>
      </w:pPr>
      <w:r>
        <w:rPr>
          <w:rFonts w:hint="eastAsia"/>
        </w:rPr>
        <w:t>（四）操作步骤</w:t>
      </w:r>
    </w:p>
    <w:p w:rsidR="004A1DF5" w:rsidRDefault="004A1DF5">
      <w:pPr>
        <w:ind w:firstLineChars="200" w:firstLine="480"/>
      </w:pPr>
      <w:r>
        <w:rPr>
          <w:rFonts w:hint="eastAsia"/>
        </w:rPr>
        <w:t>1</w:t>
      </w:r>
      <w:r>
        <w:rPr>
          <w:rFonts w:hint="eastAsia"/>
        </w:rPr>
        <w:t>、</w:t>
      </w:r>
      <w:r>
        <w:rPr>
          <w:rFonts w:ascii="宋体" w:hAnsi="宋体" w:hint="eastAsia"/>
        </w:rPr>
        <w:t>用户选择操作客户管理－</w:t>
      </w:r>
      <w:r>
        <w:rPr>
          <w:rFonts w:hint="eastAsia"/>
        </w:rPr>
        <w:t>户口综合</w:t>
      </w:r>
      <w:r>
        <w:rPr>
          <w:rFonts w:ascii="宋体" w:hAnsi="宋体" w:hint="eastAsia"/>
        </w:rPr>
        <w:t>－</w:t>
      </w:r>
      <w:r>
        <w:rPr>
          <w:rFonts w:hint="eastAsia"/>
        </w:rPr>
        <w:t>调外汇户贷方发生额，</w:t>
      </w:r>
      <w:r>
        <w:rPr>
          <w:rFonts w:ascii="宋体" w:hAnsi="宋体" w:hint="eastAsia"/>
        </w:rPr>
        <w:t>或在“业务代码”栏输入</w:t>
      </w:r>
      <w:r>
        <w:rPr>
          <w:rFonts w:hint="eastAsia"/>
        </w:rPr>
        <w:t>1313</w:t>
      </w:r>
      <w:r>
        <w:rPr>
          <w:rFonts w:ascii="宋体" w:hAnsi="宋体" w:hint="eastAsia"/>
        </w:rPr>
        <w:t>进入。</w:t>
      </w:r>
    </w:p>
    <w:p w:rsidR="004A1DF5" w:rsidRDefault="004A1DF5">
      <w:pPr>
        <w:ind w:firstLineChars="200" w:firstLine="480"/>
      </w:pPr>
      <w:r>
        <w:rPr>
          <w:rFonts w:hint="eastAsia"/>
        </w:rPr>
        <w:t>2</w:t>
      </w:r>
      <w:r>
        <w:rPr>
          <w:rFonts w:hint="eastAsia"/>
        </w:rPr>
        <w:t>、录入</w:t>
      </w:r>
      <w:r>
        <w:rPr>
          <w:rFonts w:ascii="宋体" w:hAnsi="宋体" w:hint="eastAsia"/>
        </w:rPr>
        <w:t>户口</w:t>
      </w:r>
      <w:r>
        <w:rPr>
          <w:rFonts w:hint="eastAsia"/>
        </w:rPr>
        <w:t>号，查看账户基本信息。</w:t>
      </w:r>
    </w:p>
    <w:p w:rsidR="004A1DF5" w:rsidRDefault="004A1DF5">
      <w:pPr>
        <w:ind w:firstLineChars="200" w:firstLine="480"/>
      </w:pPr>
      <w:r>
        <w:rPr>
          <w:rFonts w:hint="eastAsia"/>
        </w:rPr>
        <w:t>3</w:t>
      </w:r>
      <w:r>
        <w:rPr>
          <w:rFonts w:hint="eastAsia"/>
        </w:rPr>
        <w:t>、点击“确定”进入调整界面。</w:t>
      </w:r>
    </w:p>
    <w:p w:rsidR="004A1DF5" w:rsidRDefault="004A1DF5">
      <w:pPr>
        <w:ind w:firstLineChars="200" w:firstLine="480"/>
      </w:pPr>
      <w:r>
        <w:rPr>
          <w:rFonts w:hint="eastAsia"/>
        </w:rPr>
        <w:t>4</w:t>
      </w:r>
      <w:r>
        <w:rPr>
          <w:rFonts w:hint="eastAsia"/>
        </w:rPr>
        <w:t>、如调整当天交易，选择“当天交易”再选定需调整的交易后点击“调整”完成调整；如调整历史交易选择输入查询的“户口代码”，输入起始日期及结束日期，查询历史交易，选定需调整的交易后点击“调整”完成调整；如自由调整，则选择“非交易”点击“新增”进行调整。</w:t>
      </w:r>
    </w:p>
    <w:p w:rsidR="004A1DF5" w:rsidRDefault="004A1DF5">
      <w:pPr>
        <w:ind w:firstLineChars="200" w:firstLine="480"/>
      </w:pPr>
      <w:r>
        <w:rPr>
          <w:rFonts w:hint="eastAsia"/>
        </w:rPr>
        <w:t>5</w:t>
      </w:r>
      <w:r>
        <w:rPr>
          <w:rFonts w:hint="eastAsia"/>
        </w:rPr>
        <w:t>、如取消交易，可选择“调整列表”，输入起始日期及结束日期，查询调整情况，选定需取消的调整交易，点击“取消”，取消调整。</w:t>
      </w:r>
    </w:p>
    <w:p w:rsidR="004A1DF5" w:rsidRDefault="004A1DF5" w:rsidP="0004090F">
      <w:pPr>
        <w:pStyle w:val="5"/>
      </w:pPr>
      <w:r>
        <w:rPr>
          <w:rFonts w:hint="eastAsia"/>
        </w:rPr>
        <w:t>七、外汇户余额超限（业务代码</w:t>
      </w:r>
      <w:r>
        <w:rPr>
          <w:rFonts w:hint="eastAsia"/>
        </w:rPr>
        <w:t>1314</w:t>
      </w:r>
      <w:r>
        <w:rPr>
          <w:rFonts w:hint="eastAsia"/>
        </w:rPr>
        <w:t>）</w:t>
      </w:r>
    </w:p>
    <w:p w:rsidR="004A1DF5" w:rsidRDefault="004A1DF5" w:rsidP="0004090F">
      <w:pPr>
        <w:pStyle w:val="6"/>
        <w:spacing w:line="360" w:lineRule="auto"/>
      </w:pPr>
      <w:r>
        <w:rPr>
          <w:rFonts w:hint="eastAsia"/>
        </w:rPr>
        <w:t>（一）功能介绍</w:t>
      </w:r>
    </w:p>
    <w:p w:rsidR="004A1DF5" w:rsidRDefault="004A1DF5">
      <w:pPr>
        <w:pStyle w:val="32"/>
        <w:spacing w:line="360" w:lineRule="auto"/>
        <w:ind w:firstLineChars="200" w:firstLine="480"/>
        <w:rPr>
          <w:sz w:val="24"/>
        </w:rPr>
      </w:pPr>
      <w:r>
        <w:rPr>
          <w:rFonts w:hint="eastAsia"/>
          <w:sz w:val="24"/>
        </w:rPr>
        <w:t>通过该功能查询和打印余额管理方式外汇账户的超限额情况，以便根据外汇局的相关规定进行处理。网点只能查询本网点的外汇户口超限额情况。</w:t>
      </w:r>
    </w:p>
    <w:p w:rsidR="004A1DF5" w:rsidRDefault="004A1DF5" w:rsidP="0004090F">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rPr>
                <w:rFonts w:ascii="宋体" w:hAnsi="宋体"/>
                <w:sz w:val="21"/>
              </w:rPr>
            </w:pPr>
            <w:r>
              <w:rPr>
                <w:rFonts w:ascii="宋体" w:hAnsi="宋体" w:hint="eastAsia"/>
                <w:sz w:val="21"/>
              </w:rPr>
              <w:t>户口余额</w:t>
            </w:r>
          </w:p>
        </w:tc>
        <w:tc>
          <w:tcPr>
            <w:tcW w:w="6254" w:type="dxa"/>
          </w:tcPr>
          <w:p w:rsidR="004A1DF5" w:rsidRDefault="004A1DF5">
            <w:pPr>
              <w:spacing w:line="240" w:lineRule="auto"/>
              <w:rPr>
                <w:rFonts w:ascii="宋体" w:hAnsi="宋体"/>
                <w:sz w:val="21"/>
              </w:rPr>
            </w:pPr>
            <w:r>
              <w:rPr>
                <w:rFonts w:ascii="宋体" w:hAnsi="宋体" w:hint="eastAsia"/>
                <w:sz w:val="21"/>
              </w:rPr>
              <w:t>本户口余额。</w:t>
            </w:r>
          </w:p>
        </w:tc>
      </w:tr>
      <w:tr w:rsidR="004A1DF5">
        <w:tc>
          <w:tcPr>
            <w:tcW w:w="2268" w:type="dxa"/>
          </w:tcPr>
          <w:p w:rsidR="004A1DF5" w:rsidRDefault="004A1DF5">
            <w:pPr>
              <w:spacing w:line="240" w:lineRule="auto"/>
              <w:rPr>
                <w:rFonts w:ascii="宋体" w:hAnsi="宋体"/>
                <w:sz w:val="21"/>
              </w:rPr>
            </w:pPr>
            <w:r>
              <w:rPr>
                <w:rFonts w:ascii="宋体" w:hAnsi="宋体" w:hint="eastAsia"/>
                <w:sz w:val="21"/>
              </w:rPr>
              <w:t>汇总余额</w:t>
            </w:r>
          </w:p>
        </w:tc>
        <w:tc>
          <w:tcPr>
            <w:tcW w:w="6254" w:type="dxa"/>
          </w:tcPr>
          <w:p w:rsidR="004A1DF5" w:rsidRDefault="004A1DF5">
            <w:pPr>
              <w:spacing w:line="240" w:lineRule="auto"/>
              <w:rPr>
                <w:rFonts w:ascii="宋体" w:hAnsi="宋体"/>
                <w:sz w:val="21"/>
              </w:rPr>
            </w:pPr>
            <w:r>
              <w:rPr>
                <w:rFonts w:ascii="宋体" w:hAnsi="宋体" w:hint="eastAsia"/>
                <w:sz w:val="21"/>
              </w:rPr>
              <w:t>所有同一主户口的账户余额折算限额币种后的合计余额。</w:t>
            </w:r>
          </w:p>
        </w:tc>
      </w:tr>
      <w:tr w:rsidR="004A1DF5">
        <w:tc>
          <w:tcPr>
            <w:tcW w:w="2268" w:type="dxa"/>
          </w:tcPr>
          <w:p w:rsidR="004A1DF5" w:rsidRDefault="004A1DF5">
            <w:pPr>
              <w:spacing w:line="240" w:lineRule="auto"/>
              <w:rPr>
                <w:rFonts w:ascii="宋体" w:hAnsi="宋体"/>
                <w:sz w:val="21"/>
              </w:rPr>
            </w:pPr>
            <w:r>
              <w:rPr>
                <w:rFonts w:ascii="宋体" w:hAnsi="宋体" w:hint="eastAsia"/>
                <w:sz w:val="21"/>
              </w:rPr>
              <w:t>超过90天标志</w:t>
            </w:r>
          </w:p>
        </w:tc>
        <w:tc>
          <w:tcPr>
            <w:tcW w:w="6254" w:type="dxa"/>
          </w:tcPr>
          <w:p w:rsidR="004A1DF5" w:rsidRDefault="004A1DF5">
            <w:pPr>
              <w:spacing w:line="240" w:lineRule="auto"/>
              <w:rPr>
                <w:rFonts w:ascii="宋体" w:hAnsi="宋体"/>
                <w:sz w:val="21"/>
              </w:rPr>
            </w:pPr>
            <w:r>
              <w:rPr>
                <w:rFonts w:ascii="宋体" w:hAnsi="宋体" w:hint="eastAsia"/>
                <w:sz w:val="21"/>
              </w:rPr>
              <w:t>根据超限额天数确定报告范围。如选择该项，系统仅报告超过90个自然日的外汇账户。</w:t>
            </w:r>
          </w:p>
        </w:tc>
      </w:tr>
      <w:tr w:rsidR="004A1DF5">
        <w:tc>
          <w:tcPr>
            <w:tcW w:w="2268" w:type="dxa"/>
          </w:tcPr>
          <w:p w:rsidR="004A1DF5" w:rsidRDefault="004A1DF5">
            <w:pPr>
              <w:spacing w:line="240" w:lineRule="auto"/>
              <w:rPr>
                <w:rFonts w:ascii="宋体" w:hAnsi="宋体"/>
                <w:sz w:val="21"/>
              </w:rPr>
            </w:pPr>
            <w:r>
              <w:rPr>
                <w:rFonts w:ascii="宋体" w:hAnsi="宋体" w:hint="eastAsia"/>
                <w:sz w:val="21"/>
              </w:rPr>
              <w:t>上线就超限标志</w:t>
            </w:r>
          </w:p>
        </w:tc>
        <w:tc>
          <w:tcPr>
            <w:tcW w:w="6254" w:type="dxa"/>
          </w:tcPr>
          <w:p w:rsidR="004A1DF5" w:rsidRDefault="004A1DF5">
            <w:pPr>
              <w:spacing w:line="240" w:lineRule="auto"/>
              <w:rPr>
                <w:rFonts w:ascii="宋体" w:hAnsi="宋体"/>
                <w:sz w:val="21"/>
              </w:rPr>
            </w:pPr>
            <w:r>
              <w:rPr>
                <w:rFonts w:ascii="宋体" w:hAnsi="宋体" w:hint="eastAsia"/>
                <w:sz w:val="21"/>
              </w:rPr>
              <w:t>根据上线前户口是否超限确定报告范围。如选择该项，系统仅报告上线前就超限的外汇账户。</w:t>
            </w:r>
          </w:p>
        </w:tc>
      </w:tr>
      <w:tr w:rsidR="004A1DF5">
        <w:tc>
          <w:tcPr>
            <w:tcW w:w="2268" w:type="dxa"/>
          </w:tcPr>
          <w:p w:rsidR="004A1DF5" w:rsidRDefault="004A1DF5">
            <w:pPr>
              <w:spacing w:line="240" w:lineRule="auto"/>
              <w:rPr>
                <w:rFonts w:ascii="宋体" w:hAnsi="宋体"/>
                <w:sz w:val="21"/>
              </w:rPr>
            </w:pPr>
            <w:r>
              <w:rPr>
                <w:rFonts w:ascii="宋体" w:hAnsi="宋体" w:hint="eastAsia"/>
                <w:sz w:val="21"/>
              </w:rPr>
              <w:t>连续超限天数</w:t>
            </w:r>
          </w:p>
        </w:tc>
        <w:tc>
          <w:tcPr>
            <w:tcW w:w="6254" w:type="dxa"/>
          </w:tcPr>
          <w:p w:rsidR="004A1DF5" w:rsidRDefault="004A1DF5">
            <w:pPr>
              <w:spacing w:line="240" w:lineRule="auto"/>
              <w:rPr>
                <w:rFonts w:ascii="宋体" w:hAnsi="宋体"/>
                <w:sz w:val="21"/>
              </w:rPr>
            </w:pPr>
            <w:r>
              <w:rPr>
                <w:rFonts w:ascii="宋体" w:hAnsi="宋体" w:hint="eastAsia"/>
                <w:sz w:val="21"/>
              </w:rPr>
              <w:t>该账户已联系超余额限额的自然日。</w:t>
            </w:r>
          </w:p>
        </w:tc>
      </w:tr>
      <w:tr w:rsidR="004A1DF5">
        <w:tc>
          <w:tcPr>
            <w:tcW w:w="2268" w:type="dxa"/>
          </w:tcPr>
          <w:p w:rsidR="004A1DF5" w:rsidRDefault="004A1DF5">
            <w:pPr>
              <w:spacing w:line="240" w:lineRule="auto"/>
              <w:rPr>
                <w:rFonts w:ascii="宋体" w:hAnsi="宋体"/>
                <w:sz w:val="21"/>
              </w:rPr>
            </w:pPr>
            <w:r>
              <w:rPr>
                <w:rFonts w:ascii="宋体" w:hAnsi="宋体" w:hint="eastAsia"/>
                <w:sz w:val="21"/>
              </w:rPr>
              <w:t>超过90天工作日数</w:t>
            </w:r>
          </w:p>
        </w:tc>
        <w:tc>
          <w:tcPr>
            <w:tcW w:w="6254" w:type="dxa"/>
          </w:tcPr>
          <w:p w:rsidR="004A1DF5" w:rsidRDefault="004A1DF5">
            <w:pPr>
              <w:spacing w:line="240" w:lineRule="auto"/>
              <w:rPr>
                <w:rFonts w:ascii="宋体" w:hAnsi="宋体"/>
                <w:sz w:val="21"/>
              </w:rPr>
            </w:pPr>
            <w:r>
              <w:rPr>
                <w:rFonts w:ascii="宋体" w:hAnsi="宋体" w:hint="eastAsia"/>
                <w:sz w:val="21"/>
              </w:rPr>
              <w:t>该账户已连续超余额限额90个自然日后的工作日天数。</w:t>
            </w:r>
          </w:p>
        </w:tc>
      </w:tr>
    </w:tbl>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、“机构号”处为空时，系统默认查询柜员机构范围的超限额情况。</w:t>
      </w:r>
    </w:p>
    <w:p w:rsidR="004A1DF5" w:rsidRDefault="004A1DF5">
      <w:pPr>
        <w:ind w:firstLineChars="200" w:firstLine="480"/>
      </w:pPr>
      <w:r>
        <w:rPr>
          <w:rFonts w:hint="eastAsia"/>
        </w:rPr>
        <w:lastRenderedPageBreak/>
        <w:t>2</w:t>
      </w:r>
      <w:r>
        <w:rPr>
          <w:rFonts w:hint="eastAsia"/>
        </w:rPr>
        <w:t>、起止日期为空时，系统默认查询当天业务。</w:t>
      </w:r>
    </w:p>
    <w:p w:rsidR="004A1DF5" w:rsidRDefault="004A1DF5">
      <w:pPr>
        <w:ind w:firstLineChars="200" w:firstLine="480"/>
      </w:pPr>
      <w:r>
        <w:rPr>
          <w:rFonts w:hint="eastAsia"/>
        </w:rPr>
        <w:t>3</w:t>
      </w:r>
      <w:r>
        <w:rPr>
          <w:rFonts w:hint="eastAsia"/>
        </w:rPr>
        <w:t>、对上线就超限的外汇账户，因为系统无法取得上线前该账户超限天数。因此，开户行不能单纯以报告中“</w:t>
      </w:r>
      <w:r>
        <w:rPr>
          <w:rFonts w:ascii="宋体" w:hAnsi="宋体" w:hint="eastAsia"/>
        </w:rPr>
        <w:t>连续超限天数”为准决定是否对该账户进行处理，还应查看其上线前已超额的天数，需将两者累计计算后方可确定是否需要处理。</w:t>
      </w:r>
    </w:p>
    <w:p w:rsidR="004A1DF5" w:rsidRDefault="004A1DF5">
      <w:pPr>
        <w:ind w:firstLineChars="200" w:firstLine="480"/>
      </w:pPr>
      <w:r>
        <w:rPr>
          <w:rFonts w:hint="eastAsia"/>
        </w:rPr>
        <w:t>4</w:t>
      </w:r>
      <w:r>
        <w:rPr>
          <w:rFonts w:hint="eastAsia"/>
        </w:rPr>
        <w:t>、查询的数据可以导出</w:t>
      </w:r>
      <w:r>
        <w:rPr>
          <w:rFonts w:hint="eastAsia"/>
        </w:rPr>
        <w:t>EXCEL</w:t>
      </w:r>
      <w:r>
        <w:rPr>
          <w:rFonts w:hint="eastAsia"/>
        </w:rPr>
        <w:t>表。</w:t>
      </w:r>
    </w:p>
    <w:p w:rsidR="004A1DF5" w:rsidRDefault="004A1DF5" w:rsidP="0004090F">
      <w:pPr>
        <w:pStyle w:val="6"/>
        <w:spacing w:line="360" w:lineRule="auto"/>
      </w:pPr>
      <w:r>
        <w:rPr>
          <w:rFonts w:hint="eastAsia"/>
        </w:rPr>
        <w:t>（四）操作步骤</w:t>
      </w:r>
    </w:p>
    <w:p w:rsidR="004A1DF5" w:rsidRDefault="004A1DF5">
      <w:pPr>
        <w:ind w:firstLineChars="150" w:firstLine="360"/>
      </w:pPr>
      <w:r>
        <w:rPr>
          <w:rFonts w:ascii="宋体" w:hAnsi="宋体" w:hint="eastAsia"/>
        </w:rPr>
        <w:t>1、用户选择操作客户管理－</w:t>
      </w:r>
      <w:r>
        <w:rPr>
          <w:rFonts w:hint="eastAsia"/>
        </w:rPr>
        <w:t>户口综合</w:t>
      </w:r>
      <w:r>
        <w:rPr>
          <w:rFonts w:ascii="宋体" w:hAnsi="宋体" w:hint="eastAsia"/>
        </w:rPr>
        <w:t>－</w:t>
      </w:r>
      <w:r>
        <w:rPr>
          <w:rFonts w:hint="eastAsia"/>
        </w:rPr>
        <w:t>外汇户余额超限</w:t>
      </w:r>
      <w:r>
        <w:rPr>
          <w:rFonts w:ascii="宋体" w:hAnsi="宋体" w:hint="eastAsia"/>
        </w:rPr>
        <w:t>或在“业务代码”栏输入</w:t>
      </w:r>
      <w:r>
        <w:rPr>
          <w:rFonts w:hint="eastAsia"/>
        </w:rPr>
        <w:t>1314</w:t>
      </w:r>
      <w:r>
        <w:rPr>
          <w:rFonts w:ascii="宋体" w:hAnsi="宋体" w:hint="eastAsia"/>
        </w:rPr>
        <w:t>进入。</w:t>
      </w:r>
    </w:p>
    <w:p w:rsidR="004A1DF5" w:rsidRDefault="004A1DF5">
      <w:pPr>
        <w:ind w:firstLineChars="150" w:firstLine="360"/>
      </w:pPr>
      <w:r>
        <w:rPr>
          <w:rFonts w:hint="eastAsia"/>
        </w:rPr>
        <w:t>2</w:t>
      </w:r>
      <w:r>
        <w:rPr>
          <w:rFonts w:hint="eastAsia"/>
        </w:rPr>
        <w:t>、输入机构号和起始日期，查看超限额列表。</w:t>
      </w:r>
    </w:p>
    <w:p w:rsidR="004A1DF5" w:rsidRDefault="004A1DF5">
      <w:bookmarkStart w:id="38" w:name="_Toc96937342"/>
    </w:p>
    <w:p w:rsidR="004A1DF5" w:rsidRDefault="004A1DF5" w:rsidP="0004090F">
      <w:pPr>
        <w:pStyle w:val="5"/>
      </w:pPr>
      <w:r>
        <w:rPr>
          <w:rFonts w:hint="eastAsia"/>
        </w:rPr>
        <w:t>八、账务综合查询（业务代码</w:t>
      </w:r>
      <w:r>
        <w:rPr>
          <w:rFonts w:hint="eastAsia"/>
        </w:rPr>
        <w:t>1398</w:t>
      </w:r>
      <w:r>
        <w:rPr>
          <w:rFonts w:hint="eastAsia"/>
        </w:rPr>
        <w:t>）</w:t>
      </w:r>
      <w:bookmarkEnd w:id="38"/>
    </w:p>
    <w:p w:rsidR="004A1DF5" w:rsidRDefault="004A1DF5" w:rsidP="0004090F">
      <w:pPr>
        <w:pStyle w:val="6"/>
      </w:pPr>
      <w:r>
        <w:rPr>
          <w:rFonts w:hint="eastAsia"/>
        </w:rPr>
        <w:t>（一）功能介绍</w:t>
      </w:r>
    </w:p>
    <w:p w:rsidR="004A1DF5" w:rsidRDefault="004A1DF5">
      <w:pPr>
        <w:ind w:firstLineChars="200" w:firstLine="480"/>
      </w:pPr>
      <w:r>
        <w:rPr>
          <w:rFonts w:hint="eastAsia"/>
        </w:rPr>
        <w:t>本功能可以按照指定的查询条件查询指定户范围内各项业务，并提供套交易查询。</w:t>
      </w:r>
    </w:p>
    <w:p w:rsidR="004A1DF5" w:rsidRDefault="004A1DF5" w:rsidP="0004090F">
      <w:pPr>
        <w:pStyle w:val="6"/>
      </w:pPr>
      <w:r>
        <w:rPr>
          <w:rFonts w:hint="eastAsia"/>
        </w:rPr>
        <w:t>（二）操作要点</w:t>
      </w:r>
    </w:p>
    <w:p w:rsidR="004A1DF5" w:rsidRDefault="004A1DF5">
      <w:pPr>
        <w:ind w:firstLineChars="200" w:firstLine="480"/>
      </w:pPr>
      <w:r>
        <w:rPr>
          <w:rFonts w:hint="eastAsia"/>
        </w:rPr>
        <w:t>1</w:t>
      </w:r>
      <w:r>
        <w:rPr>
          <w:rFonts w:hint="eastAsia"/>
        </w:rPr>
        <w:t>、在选择查询条件时，请尽可能缩小查询范围，避免因查许范围过大造成通讯中断，导致查询失败。</w:t>
      </w:r>
    </w:p>
    <w:p w:rsidR="004A1DF5" w:rsidRDefault="004A1DF5">
      <w:pPr>
        <w:ind w:firstLineChars="200" w:firstLine="480"/>
      </w:pPr>
      <w:r>
        <w:rPr>
          <w:rFonts w:hint="eastAsia"/>
        </w:rPr>
        <w:t>2</w:t>
      </w:r>
      <w:r>
        <w:rPr>
          <w:rFonts w:hint="eastAsia"/>
        </w:rPr>
        <w:t>、查询条件中的机构，可以是全行，也可以是分行或者机构，所查询的交易为户口管理机构。</w:t>
      </w:r>
    </w:p>
    <w:p w:rsidR="004A1DF5" w:rsidRDefault="004A1DF5" w:rsidP="0004090F">
      <w:pPr>
        <w:pStyle w:val="6"/>
      </w:pPr>
      <w:r>
        <w:rPr>
          <w:rFonts w:hint="eastAsia"/>
        </w:rPr>
        <w:t>（三）操作步骤</w:t>
      </w:r>
    </w:p>
    <w:p w:rsidR="004A1DF5" w:rsidRDefault="004A1DF5">
      <w:pPr>
        <w:ind w:firstLineChars="200" w:firstLine="480"/>
      </w:pPr>
      <w:r>
        <w:rPr>
          <w:rFonts w:hint="eastAsia"/>
        </w:rPr>
        <w:t>1</w:t>
      </w:r>
      <w:r>
        <w:rPr>
          <w:rFonts w:hint="eastAsia"/>
        </w:rPr>
        <w:t>、柜员选择客户管理</w:t>
      </w:r>
      <w:r>
        <w:rPr>
          <w:rFonts w:ascii="宋体" w:hAnsi="宋体" w:hint="eastAsia"/>
        </w:rPr>
        <w:t>－</w:t>
      </w:r>
      <w:r>
        <w:rPr>
          <w:rFonts w:hint="eastAsia"/>
        </w:rPr>
        <w:t>户口综合</w:t>
      </w:r>
      <w:r>
        <w:rPr>
          <w:rFonts w:ascii="宋体" w:hAnsi="宋体" w:hint="eastAsia"/>
        </w:rPr>
        <w:t>－</w:t>
      </w:r>
      <w:r>
        <w:rPr>
          <w:rFonts w:hint="eastAsia"/>
        </w:rPr>
        <w:t>账务综合查询，或</w:t>
      </w:r>
      <w:r>
        <w:rPr>
          <w:rFonts w:ascii="宋体" w:hAnsi="宋体" w:hint="eastAsia"/>
        </w:rPr>
        <w:t>在“业务代码”栏输入业务代</w:t>
      </w:r>
      <w:r>
        <w:rPr>
          <w:rFonts w:hint="eastAsia"/>
        </w:rPr>
        <w:t>码</w:t>
      </w:r>
      <w:r>
        <w:rPr>
          <w:rFonts w:hint="eastAsia"/>
        </w:rPr>
        <w:t>1398</w:t>
      </w:r>
      <w:r>
        <w:rPr>
          <w:rFonts w:hint="eastAsia"/>
        </w:rPr>
        <w:t>进行查询界面。</w:t>
      </w:r>
    </w:p>
    <w:p w:rsidR="004A1DF5" w:rsidRDefault="004A1DF5">
      <w:pPr>
        <w:ind w:firstLineChars="200" w:firstLine="480"/>
      </w:pPr>
      <w:r>
        <w:rPr>
          <w:rFonts w:hint="eastAsia"/>
        </w:rPr>
        <w:t>2</w:t>
      </w:r>
      <w:r>
        <w:rPr>
          <w:rFonts w:hint="eastAsia"/>
        </w:rPr>
        <w:t>、选择或者录入查询条件对所要查询的账务信息进行查询，系统支持模糊查询方式，可以在录入必输项信息候进行任意组合查询。</w:t>
      </w:r>
    </w:p>
    <w:p w:rsidR="004A1DF5" w:rsidRDefault="004A1DF5"/>
    <w:p w:rsidR="004A1DF5" w:rsidRDefault="004A1DF5" w:rsidP="00327B4B">
      <w:pPr>
        <w:pStyle w:val="4"/>
        <w:spacing w:beforeLines="50" w:afterLines="50" w:line="360" w:lineRule="auto"/>
        <w:sectPr w:rsidR="004A1DF5">
          <w:pgSz w:w="11906" w:h="16838"/>
          <w:pgMar w:top="1440" w:right="1797" w:bottom="1440" w:left="1797" w:header="851" w:footer="992" w:gutter="0"/>
          <w:cols w:space="425"/>
          <w:docGrid w:type="lines" w:linePitch="312"/>
        </w:sectPr>
      </w:pPr>
    </w:p>
    <w:p w:rsidR="004A1DF5" w:rsidRDefault="004A1DF5" w:rsidP="00327B4B">
      <w:pPr>
        <w:pStyle w:val="4"/>
        <w:spacing w:beforeLines="50" w:afterLines="50" w:line="360" w:lineRule="auto"/>
      </w:pPr>
      <w:bookmarkStart w:id="39" w:name="_Toc186273558"/>
      <w:r>
        <w:rPr>
          <w:rFonts w:hint="eastAsia"/>
        </w:rPr>
        <w:lastRenderedPageBreak/>
        <w:t>第四节</w:t>
      </w:r>
      <w:r>
        <w:rPr>
          <w:rFonts w:hint="eastAsia"/>
        </w:rPr>
        <w:t xml:space="preserve">  </w:t>
      </w:r>
      <w:r>
        <w:rPr>
          <w:rFonts w:hint="eastAsia"/>
        </w:rPr>
        <w:t>个人凭证挂失</w:t>
      </w:r>
      <w:bookmarkEnd w:id="39"/>
    </w:p>
    <w:p w:rsidR="004A1DF5" w:rsidRDefault="004A1DF5">
      <w:pPr>
        <w:ind w:firstLineChars="200" w:firstLine="480"/>
      </w:pPr>
      <w:r>
        <w:rPr>
          <w:rFonts w:hint="eastAsia"/>
        </w:rPr>
        <w:t>功能说明：本节提供一卡通、存折、个人存单的口头挂失、书面挂失、凭证挂失取消、解挂功能。</w:t>
      </w:r>
    </w:p>
    <w:p w:rsidR="004A1DF5" w:rsidRDefault="004A1DF5" w:rsidP="00327B4B">
      <w:pPr>
        <w:pStyle w:val="5"/>
        <w:spacing w:beforeLines="50" w:afterLines="50"/>
        <w:rPr>
          <w:rFonts w:ascii="宋体" w:hAnsi="宋体"/>
        </w:rPr>
      </w:pPr>
      <w:r>
        <w:rPr>
          <w:rFonts w:ascii="宋体" w:hAnsi="宋体" w:hint="eastAsia"/>
        </w:rPr>
        <w:t>一、一卡通口头挂失（业务代码1411）</w:t>
      </w:r>
    </w:p>
    <w:p w:rsidR="004A1DF5" w:rsidRDefault="004A1DF5" w:rsidP="0004090F">
      <w:pPr>
        <w:pStyle w:val="6"/>
        <w:spacing w:line="360" w:lineRule="auto"/>
      </w:pPr>
      <w:r>
        <w:rPr>
          <w:rFonts w:hint="eastAsia"/>
        </w:rPr>
        <w:t>（一）功能介绍</w:t>
      </w:r>
    </w:p>
    <w:p w:rsidR="004A1DF5" w:rsidRDefault="004A1DF5" w:rsidP="00327B4B">
      <w:pPr>
        <w:spacing w:beforeLines="50" w:afterLines="50"/>
        <w:ind w:firstLineChars="200" w:firstLine="480"/>
        <w:rPr>
          <w:rFonts w:ascii="宋体" w:hAnsi="宋体"/>
        </w:rPr>
      </w:pPr>
      <w:r>
        <w:rPr>
          <w:rFonts w:ascii="宋体" w:hAnsi="宋体" w:hint="eastAsia"/>
        </w:rPr>
        <w:t>对一卡通进行口头挂失。</w:t>
      </w:r>
    </w:p>
    <w:p w:rsidR="004A1DF5" w:rsidRDefault="004A1DF5" w:rsidP="0004090F">
      <w:pPr>
        <w:pStyle w:val="6"/>
        <w:spacing w:line="360" w:lineRule="auto"/>
      </w:pPr>
      <w:r>
        <w:rPr>
          <w:rFonts w:hint="eastAsia"/>
        </w:rPr>
        <w:t>（二）术语解释及参数说明</w:t>
      </w:r>
    </w:p>
    <w:tbl>
      <w:tblPr>
        <w:tblW w:w="8440" w:type="dxa"/>
        <w:jc w:val="center"/>
        <w:tblInd w:w="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20"/>
        <w:gridCol w:w="7020"/>
      </w:tblGrid>
      <w:tr w:rsidR="004A1DF5">
        <w:trPr>
          <w:jc w:val="center"/>
        </w:trPr>
        <w:tc>
          <w:tcPr>
            <w:tcW w:w="1420" w:type="dxa"/>
          </w:tcPr>
          <w:p w:rsidR="004A1DF5" w:rsidRDefault="004A1DF5">
            <w:pPr>
              <w:spacing w:line="240" w:lineRule="auto"/>
              <w:rPr>
                <w:rFonts w:ascii="宋体" w:hAnsi="宋体"/>
                <w:sz w:val="21"/>
              </w:rPr>
            </w:pPr>
            <w:r>
              <w:rPr>
                <w:rFonts w:ascii="宋体" w:hAnsi="宋体" w:hint="eastAsia"/>
                <w:sz w:val="21"/>
              </w:rPr>
              <w:t>冻结户口</w:t>
            </w:r>
          </w:p>
        </w:tc>
        <w:tc>
          <w:tcPr>
            <w:tcW w:w="7020" w:type="dxa"/>
          </w:tcPr>
          <w:p w:rsidR="004A1DF5" w:rsidRDefault="004A1DF5">
            <w:pPr>
              <w:spacing w:line="240" w:lineRule="auto"/>
              <w:rPr>
                <w:rFonts w:ascii="宋体" w:hAnsi="宋体"/>
                <w:sz w:val="21"/>
              </w:rPr>
            </w:pPr>
            <w:r>
              <w:rPr>
                <w:rFonts w:ascii="宋体" w:hAnsi="宋体" w:hint="eastAsia"/>
                <w:sz w:val="21"/>
              </w:rPr>
              <w:t>户口内所有存款进行止付，各账户只进不出（但不包括理账专户资金）</w:t>
            </w:r>
          </w:p>
        </w:tc>
      </w:tr>
      <w:tr w:rsidR="004A1DF5">
        <w:trPr>
          <w:jc w:val="center"/>
        </w:trPr>
        <w:tc>
          <w:tcPr>
            <w:tcW w:w="1420" w:type="dxa"/>
          </w:tcPr>
          <w:p w:rsidR="004A1DF5" w:rsidRDefault="004A1DF5">
            <w:pPr>
              <w:spacing w:line="240" w:lineRule="auto"/>
              <w:rPr>
                <w:rFonts w:ascii="宋体" w:hAnsi="宋体"/>
                <w:sz w:val="21"/>
              </w:rPr>
            </w:pPr>
            <w:r>
              <w:rPr>
                <w:rFonts w:ascii="宋体" w:hAnsi="宋体" w:hint="eastAsia"/>
                <w:sz w:val="21"/>
              </w:rPr>
              <w:t>不冻结户口</w:t>
            </w:r>
          </w:p>
        </w:tc>
        <w:tc>
          <w:tcPr>
            <w:tcW w:w="7020" w:type="dxa"/>
          </w:tcPr>
          <w:p w:rsidR="004A1DF5" w:rsidRDefault="004A1DF5">
            <w:pPr>
              <w:spacing w:line="240" w:lineRule="auto"/>
              <w:rPr>
                <w:rFonts w:ascii="宋体" w:hAnsi="宋体"/>
                <w:sz w:val="21"/>
              </w:rPr>
            </w:pPr>
            <w:r>
              <w:rPr>
                <w:rFonts w:ascii="宋体" w:hAnsi="宋体" w:hint="eastAsia"/>
                <w:sz w:val="21"/>
              </w:rPr>
              <w:t>不允许办理凭卡/折操作的业务，不涉及使用卡/折的业务，如电话银行/网上银行自助转账、专业版、银证通、外汇实盘买卖等业务，均不受到影响。</w:t>
            </w:r>
          </w:p>
        </w:tc>
      </w:tr>
    </w:tbl>
    <w:p w:rsidR="004A1DF5" w:rsidRDefault="004A1DF5">
      <w:pPr>
        <w:pStyle w:val="6"/>
        <w:spacing w:line="360" w:lineRule="auto"/>
      </w:pPr>
      <w:r>
        <w:rPr>
          <w:rFonts w:hint="eastAsia"/>
        </w:rPr>
        <w:t>（三）操作要点</w:t>
      </w:r>
    </w:p>
    <w:p w:rsidR="004A1DF5" w:rsidRDefault="004A1DF5">
      <w:pPr>
        <w:ind w:firstLineChars="150" w:firstLine="360"/>
        <w:rPr>
          <w:rFonts w:ascii="宋体" w:hAnsi="宋体"/>
        </w:rPr>
      </w:pPr>
      <w:r>
        <w:rPr>
          <w:rFonts w:ascii="宋体" w:hAnsi="宋体" w:hint="eastAsia"/>
        </w:rPr>
        <w:t>1、该业务可在全行范围内办理。</w:t>
      </w:r>
    </w:p>
    <w:p w:rsidR="004A1DF5" w:rsidRDefault="004A1DF5">
      <w:pPr>
        <w:ind w:firstLineChars="150" w:firstLine="360"/>
        <w:rPr>
          <w:rFonts w:ascii="宋体" w:hAnsi="宋体"/>
        </w:rPr>
      </w:pPr>
      <w:r>
        <w:rPr>
          <w:rFonts w:ascii="宋体" w:hAnsi="宋体" w:hint="eastAsia"/>
        </w:rPr>
        <w:t>2、口头挂失自动失效的时间：5天，如1日挂失，在5日日终后失效，也就是6日失效。</w:t>
      </w:r>
    </w:p>
    <w:p w:rsidR="004A1DF5" w:rsidRDefault="004A1DF5">
      <w:pPr>
        <w:ind w:firstLineChars="150" w:firstLine="360"/>
        <w:rPr>
          <w:rFonts w:ascii="宋体" w:hAnsi="宋体"/>
        </w:rPr>
      </w:pPr>
      <w:r>
        <w:rPr>
          <w:rFonts w:ascii="宋体" w:hAnsi="宋体" w:hint="eastAsia"/>
        </w:rPr>
        <w:t>3、口头挂失失效前可再次办理口头挂失，覆盖前一次口头挂失记录，但是系统设定为每日只能受理一笔。挂失失效日为再次挂失日加五天.</w:t>
      </w:r>
    </w:p>
    <w:p w:rsidR="004A1DF5" w:rsidRDefault="004A1DF5">
      <w:pPr>
        <w:ind w:firstLineChars="150" w:firstLine="360"/>
        <w:rPr>
          <w:rFonts w:ascii="宋体" w:hAnsi="宋体"/>
        </w:rPr>
      </w:pPr>
      <w:r>
        <w:rPr>
          <w:rFonts w:ascii="宋体" w:hAnsi="宋体" w:hint="eastAsia"/>
        </w:rPr>
        <w:t>4、再次办理口头挂失时，原资金冻结状态为冻结，本次挂失如选择资金状态为不冻结的，则需进行授权。</w:t>
      </w:r>
    </w:p>
    <w:p w:rsidR="004A1DF5" w:rsidRDefault="004A1DF5" w:rsidP="0004090F">
      <w:pPr>
        <w:pStyle w:val="6"/>
        <w:spacing w:line="360" w:lineRule="auto"/>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1、用户选择系统导航－客户管理－特殊业务－个人凭证挂失－一卡通口头挂失或在“业务代码”栏输入1411进入。</w:t>
      </w:r>
    </w:p>
    <w:p w:rsidR="004A1DF5" w:rsidRDefault="004A1DF5">
      <w:pPr>
        <w:ind w:firstLineChars="150" w:firstLine="360"/>
        <w:rPr>
          <w:rFonts w:ascii="宋体" w:hAnsi="宋体"/>
        </w:rPr>
      </w:pPr>
      <w:r>
        <w:rPr>
          <w:rFonts w:ascii="宋体" w:hAnsi="宋体" w:hint="eastAsia"/>
        </w:rPr>
        <w:t>2、手工输入卡号，屏幕上方显示户口信息。</w:t>
      </w:r>
    </w:p>
    <w:p w:rsidR="004A1DF5" w:rsidRDefault="004A1DF5">
      <w:pPr>
        <w:ind w:firstLineChars="150" w:firstLine="360"/>
        <w:rPr>
          <w:rFonts w:ascii="宋体" w:hAnsi="宋体"/>
        </w:rPr>
      </w:pPr>
      <w:r>
        <w:rPr>
          <w:rFonts w:ascii="宋体" w:hAnsi="宋体" w:hint="eastAsia"/>
        </w:rPr>
        <w:t>3、选择是否冻结资金，选择－冻结户口，未选择－不冻结户口。</w:t>
      </w:r>
    </w:p>
    <w:p w:rsidR="004A1DF5" w:rsidRDefault="004A1DF5">
      <w:pPr>
        <w:ind w:firstLineChars="150" w:firstLine="360"/>
        <w:rPr>
          <w:rFonts w:ascii="宋体" w:hAnsi="宋体"/>
        </w:rPr>
      </w:pPr>
      <w:r>
        <w:rPr>
          <w:rFonts w:ascii="宋体" w:hAnsi="宋体" w:hint="eastAsia"/>
        </w:rPr>
        <w:t>4、如为黑名单客户显示黑名单情况，则要求授权：是，刷卡或输入授权用户和密码，否，退出。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5、</w:t>
      </w:r>
      <w:r>
        <w:rPr>
          <w:rFonts w:ascii="宋体" w:hAnsi="宋体" w:hint="eastAsia"/>
          <w:bCs/>
        </w:rPr>
        <w:t>打印：</w:t>
      </w:r>
      <w:r>
        <w:rPr>
          <w:rFonts w:hint="eastAsia"/>
        </w:rPr>
        <w:t>根据系统提示打印</w:t>
      </w:r>
      <w:r>
        <w:rPr>
          <w:rFonts w:ascii="宋体" w:hAnsi="宋体" w:hint="eastAsia"/>
          <w:bCs/>
        </w:rPr>
        <w:t>“个人挂失、换卡申请书”。</w:t>
      </w:r>
    </w:p>
    <w:p w:rsidR="004A1DF5" w:rsidRDefault="004A1DF5" w:rsidP="00327B4B">
      <w:pPr>
        <w:pStyle w:val="5"/>
        <w:spacing w:beforeLines="50" w:afterLines="50"/>
        <w:rPr>
          <w:rFonts w:ascii="黑体" w:eastAsia="黑体"/>
        </w:rPr>
      </w:pPr>
      <w:r>
        <w:rPr>
          <w:rFonts w:ascii="黑体" w:eastAsia="黑体" w:hint="eastAsia"/>
        </w:rPr>
        <w:lastRenderedPageBreak/>
        <w:t>二、一卡通书面挂失（业务代码1412）</w:t>
      </w:r>
    </w:p>
    <w:p w:rsidR="004A1DF5" w:rsidRDefault="004A1DF5" w:rsidP="0004090F">
      <w:pPr>
        <w:pStyle w:val="6"/>
        <w:spacing w:line="360" w:lineRule="auto"/>
      </w:pPr>
      <w:r>
        <w:rPr>
          <w:rFonts w:hint="eastAsia"/>
        </w:rPr>
        <w:t>（一）功能介绍</w:t>
      </w:r>
    </w:p>
    <w:p w:rsidR="004A1DF5" w:rsidRDefault="004A1DF5">
      <w:pPr>
        <w:pStyle w:val="a5"/>
        <w:ind w:firstLine="480"/>
      </w:pPr>
      <w:r>
        <w:rPr>
          <w:rFonts w:hint="eastAsia"/>
        </w:rPr>
        <w:t>当一卡通丢失后，客户需到柜面申请对一卡通凭证进行正式书面挂失，以保证资金的安全。</w:t>
      </w:r>
    </w:p>
    <w:p w:rsidR="004A1DF5" w:rsidRDefault="004A1DF5" w:rsidP="0004090F">
      <w:pPr>
        <w:pStyle w:val="6"/>
        <w:spacing w:line="360" w:lineRule="auto"/>
      </w:pPr>
      <w:r>
        <w:rPr>
          <w:rFonts w:hint="eastAsia"/>
        </w:rPr>
        <w:t>（二）术语解释及参数说明</w:t>
      </w:r>
    </w:p>
    <w:tbl>
      <w:tblPr>
        <w:tblW w:w="810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6480"/>
      </w:tblGrid>
      <w:tr w:rsidR="004A1DF5">
        <w:trPr>
          <w:trHeight w:val="371"/>
        </w:trPr>
        <w:tc>
          <w:tcPr>
            <w:tcW w:w="1620" w:type="dxa"/>
          </w:tcPr>
          <w:p w:rsidR="004A1DF5" w:rsidRDefault="004A1DF5">
            <w:pPr>
              <w:rPr>
                <w:sz w:val="21"/>
              </w:rPr>
            </w:pPr>
            <w:r>
              <w:rPr>
                <w:rFonts w:hint="eastAsia"/>
                <w:sz w:val="21"/>
              </w:rPr>
              <w:t>领卡机构</w:t>
            </w:r>
          </w:p>
        </w:tc>
        <w:tc>
          <w:tcPr>
            <w:tcW w:w="6480" w:type="dxa"/>
          </w:tcPr>
          <w:p w:rsidR="004A1DF5" w:rsidRDefault="004A1DF5">
            <w:pPr>
              <w:rPr>
                <w:sz w:val="21"/>
              </w:rPr>
            </w:pPr>
            <w:r>
              <w:rPr>
                <w:rFonts w:hint="eastAsia"/>
                <w:sz w:val="21"/>
              </w:rPr>
              <w:t>客户在办理挂失时选择的领卡机构</w:t>
            </w:r>
          </w:p>
        </w:tc>
      </w:tr>
    </w:tbl>
    <w:p w:rsidR="004A1DF5" w:rsidRDefault="004A1DF5">
      <w:pPr>
        <w:pStyle w:val="6"/>
        <w:spacing w:line="360" w:lineRule="auto"/>
      </w:pPr>
      <w:r>
        <w:rPr>
          <w:rFonts w:hint="eastAsia"/>
        </w:rPr>
        <w:t>（三）操作要点</w:t>
      </w:r>
    </w:p>
    <w:p w:rsidR="004A1DF5" w:rsidRDefault="004A1DF5">
      <w:pPr>
        <w:autoSpaceDE w:val="0"/>
        <w:autoSpaceDN w:val="0"/>
        <w:adjustRightInd w:val="0"/>
        <w:ind w:firstLineChars="100" w:firstLine="240"/>
        <w:jc w:val="left"/>
        <w:rPr>
          <w:rFonts w:ascii="宋体" w:hAnsi="宋体"/>
        </w:rPr>
      </w:pPr>
      <w:r>
        <w:rPr>
          <w:rFonts w:ascii="宋体" w:hAnsi="宋体" w:hint="eastAsia"/>
        </w:rPr>
        <w:t>1、一卡通书面挂失只能在开户网点办理。</w:t>
      </w:r>
    </w:p>
    <w:p w:rsidR="004A1DF5" w:rsidRDefault="004A1DF5">
      <w:pPr>
        <w:autoSpaceDE w:val="0"/>
        <w:autoSpaceDN w:val="0"/>
        <w:adjustRightInd w:val="0"/>
        <w:ind w:firstLineChars="100" w:firstLine="240"/>
        <w:jc w:val="left"/>
        <w:rPr>
          <w:rFonts w:ascii="宋体" w:hAnsi="宋体"/>
        </w:rPr>
      </w:pPr>
      <w:r>
        <w:rPr>
          <w:rFonts w:ascii="宋体" w:hAnsi="宋体" w:hint="eastAsia"/>
        </w:rPr>
        <w:t>2、收取手续费：</w:t>
      </w:r>
    </w:p>
    <w:p w:rsidR="004A1DF5" w:rsidRDefault="004A1DF5">
      <w:pPr>
        <w:autoSpaceDE w:val="0"/>
        <w:autoSpaceDN w:val="0"/>
        <w:adjustRightInd w:val="0"/>
        <w:ind w:firstLineChars="100" w:firstLine="240"/>
        <w:jc w:val="left"/>
        <w:rPr>
          <w:rFonts w:ascii="宋体" w:hAnsi="宋体"/>
        </w:rPr>
      </w:pPr>
      <w:r>
        <w:rPr>
          <w:rFonts w:ascii="宋体" w:hAnsi="宋体" w:hint="eastAsia"/>
        </w:rPr>
        <w:t>（1）同城书面挂失手续费：目前只能到开户行办理书面挂失，手续费10元。</w:t>
      </w:r>
    </w:p>
    <w:p w:rsidR="004A1DF5" w:rsidRDefault="004A1DF5">
      <w:pPr>
        <w:autoSpaceDE w:val="0"/>
        <w:autoSpaceDN w:val="0"/>
        <w:adjustRightInd w:val="0"/>
        <w:ind w:firstLineChars="100" w:firstLine="240"/>
        <w:jc w:val="left"/>
        <w:rPr>
          <w:rFonts w:ascii="宋体" w:hAnsi="宋体"/>
        </w:rPr>
      </w:pPr>
      <w:r>
        <w:rPr>
          <w:rFonts w:ascii="宋体" w:hAnsi="宋体" w:hint="eastAsia"/>
        </w:rPr>
        <w:t>（2）指定异地领卡手续费：如指定异地领卡，手续费为户口联机余额(不含理财专户)的2％，最低人民币80元，最高人民币200元，此处所指异地为开户行（一级分行范围）。</w:t>
      </w:r>
    </w:p>
    <w:p w:rsidR="004A1DF5" w:rsidRDefault="004A1DF5">
      <w:pPr>
        <w:autoSpaceDE w:val="0"/>
        <w:autoSpaceDN w:val="0"/>
        <w:adjustRightInd w:val="0"/>
        <w:ind w:firstLineChars="100" w:firstLine="240"/>
        <w:jc w:val="left"/>
        <w:rPr>
          <w:rFonts w:ascii="宋体" w:hAnsi="宋体"/>
        </w:rPr>
      </w:pPr>
      <w:r>
        <w:rPr>
          <w:rFonts w:ascii="宋体" w:hAnsi="宋体" w:hint="eastAsia"/>
        </w:rPr>
        <w:t>3、符合条件的进入事后核查待办事宜。目前为：户口联机余额(含理财专户)折合5万人民币以上的书面挂失。无柜面支取方式办理书面挂失。</w:t>
      </w:r>
    </w:p>
    <w:p w:rsidR="004A1DF5" w:rsidRDefault="004A1DF5">
      <w:pPr>
        <w:autoSpaceDE w:val="0"/>
        <w:autoSpaceDN w:val="0"/>
        <w:adjustRightInd w:val="0"/>
        <w:ind w:firstLineChars="100" w:firstLine="240"/>
        <w:jc w:val="left"/>
        <w:rPr>
          <w:rFonts w:ascii="宋体" w:hAnsi="宋体"/>
        </w:rPr>
      </w:pPr>
      <w:r>
        <w:rPr>
          <w:rFonts w:ascii="宋体" w:hAnsi="宋体" w:hint="eastAsia"/>
        </w:rPr>
        <w:t>4、当指定领卡行为非开户行或业务受理行（指分行范围）时(因书面挂失目前只能在开户行办理,所以此处异地只指非开户行(一级分行范围))，收指定异地领卡手续费。</w:t>
      </w:r>
    </w:p>
    <w:p w:rsidR="004A1DF5" w:rsidRDefault="004A1DF5">
      <w:pPr>
        <w:autoSpaceDE w:val="0"/>
        <w:autoSpaceDN w:val="0"/>
        <w:adjustRightInd w:val="0"/>
        <w:ind w:firstLineChars="100" w:firstLine="240"/>
        <w:jc w:val="left"/>
        <w:rPr>
          <w:rFonts w:ascii="宋体" w:hAnsi="宋体"/>
        </w:rPr>
      </w:pPr>
      <w:r>
        <w:rPr>
          <w:rFonts w:ascii="宋体" w:hAnsi="宋体" w:hint="eastAsia"/>
        </w:rPr>
        <w:t>5、打印挂失/换卡申请书时只打印不包含理财专户的联机总额，计费的时候也是根据不包含理财账户的联机总额计算，而确认生成事后核查时用的是包含理财专户的联机余额。</w:t>
      </w:r>
    </w:p>
    <w:p w:rsidR="004A1DF5" w:rsidRDefault="004A1DF5" w:rsidP="0004090F">
      <w:pPr>
        <w:pStyle w:val="6"/>
        <w:spacing w:line="360" w:lineRule="auto"/>
      </w:pPr>
      <w:r>
        <w:rPr>
          <w:rFonts w:hint="eastAsia"/>
        </w:rPr>
        <w:t>（四）操作步骤</w:t>
      </w:r>
    </w:p>
    <w:p w:rsidR="004A1DF5" w:rsidRDefault="004A1DF5">
      <w:pPr>
        <w:ind w:firstLineChars="200" w:firstLine="480"/>
        <w:rPr>
          <w:rFonts w:ascii="宋体" w:hAnsi="宋体"/>
        </w:rPr>
      </w:pPr>
      <w:r>
        <w:rPr>
          <w:rFonts w:ascii="宋体" w:hAnsi="宋体" w:hint="eastAsia"/>
        </w:rPr>
        <w:t>1、用户选择系统导航－客户管理－特殊业务－个人凭证挂失－一卡通书面挂失或在“业务代码”处输入1412进入。</w:t>
      </w:r>
    </w:p>
    <w:p w:rsidR="004A1DF5" w:rsidRDefault="004A1DF5">
      <w:pPr>
        <w:ind w:firstLineChars="200" w:firstLine="480"/>
        <w:rPr>
          <w:rFonts w:ascii="宋体" w:hAnsi="宋体"/>
        </w:rPr>
      </w:pPr>
      <w:r>
        <w:rPr>
          <w:rFonts w:ascii="宋体" w:hAnsi="宋体" w:hint="eastAsia"/>
        </w:rPr>
        <w:t>2、手工输入卡号，屏幕上方显示户口信息。</w:t>
      </w:r>
    </w:p>
    <w:p w:rsidR="004A1DF5" w:rsidRDefault="004A1DF5">
      <w:pPr>
        <w:ind w:firstLineChars="200" w:firstLine="480"/>
        <w:rPr>
          <w:rFonts w:ascii="宋体" w:hAnsi="宋体"/>
        </w:rPr>
      </w:pPr>
      <w:r>
        <w:rPr>
          <w:rFonts w:ascii="宋体" w:hAnsi="宋体" w:hint="eastAsia"/>
        </w:rPr>
        <w:t>3、设置支取方式检查标记，是－请客户输入“交易密码”，否－不需客户输入“交易密码”。</w:t>
      </w:r>
    </w:p>
    <w:p w:rsidR="004A1DF5" w:rsidRDefault="004A1DF5">
      <w:pPr>
        <w:ind w:firstLineChars="200" w:firstLine="480"/>
        <w:rPr>
          <w:rFonts w:ascii="宋体" w:hAnsi="宋体"/>
        </w:rPr>
      </w:pPr>
      <w:r>
        <w:rPr>
          <w:rFonts w:ascii="宋体" w:hAnsi="宋体" w:hint="eastAsia"/>
        </w:rPr>
        <w:lastRenderedPageBreak/>
        <w:t>4、用户手工输入客户基本信息（签发日期可不输入）。</w:t>
      </w:r>
    </w:p>
    <w:p w:rsidR="004A1DF5" w:rsidRDefault="004A1DF5">
      <w:pPr>
        <w:ind w:firstLineChars="200" w:firstLine="480"/>
        <w:rPr>
          <w:rFonts w:ascii="宋体" w:hAnsi="宋体"/>
        </w:rPr>
      </w:pPr>
      <w:r>
        <w:rPr>
          <w:rFonts w:ascii="宋体" w:hAnsi="宋体" w:hint="eastAsia"/>
        </w:rPr>
        <w:t>5、如为代办的，还需输入代办人基本信息。</w:t>
      </w:r>
    </w:p>
    <w:p w:rsidR="004A1DF5" w:rsidRDefault="004A1DF5">
      <w:pPr>
        <w:ind w:firstLineChars="200" w:firstLine="480"/>
        <w:rPr>
          <w:rFonts w:ascii="宋体" w:hAnsi="宋体"/>
        </w:rPr>
      </w:pPr>
      <w:r>
        <w:rPr>
          <w:rFonts w:ascii="宋体" w:hAnsi="宋体" w:hint="eastAsia"/>
        </w:rPr>
        <w:t>6、选择是否冻结资金，选择－冻结户口，未选择－不冻结户口。</w:t>
      </w:r>
    </w:p>
    <w:p w:rsidR="004A1DF5" w:rsidRDefault="004A1DF5">
      <w:pPr>
        <w:ind w:firstLineChars="200" w:firstLine="480"/>
        <w:rPr>
          <w:rFonts w:ascii="宋体" w:hAnsi="宋体"/>
        </w:rPr>
      </w:pPr>
      <w:r>
        <w:rPr>
          <w:rFonts w:ascii="宋体" w:hAnsi="宋体" w:hint="eastAsia"/>
        </w:rPr>
        <w:t>7、在系统设定的机构号中选择客户指定的“领卡机构”，如果不选则默认为本网点。挂失成功后系统自动生成一条领卡机构为指定网点的制卡数据。</w:t>
      </w:r>
    </w:p>
    <w:p w:rsidR="004A1DF5" w:rsidRDefault="004A1DF5">
      <w:pPr>
        <w:ind w:firstLineChars="200" w:firstLine="480"/>
        <w:rPr>
          <w:rFonts w:ascii="宋体" w:hAnsi="宋体"/>
        </w:rPr>
      </w:pPr>
      <w:r>
        <w:rPr>
          <w:rFonts w:ascii="宋体" w:hAnsi="宋体" w:hint="eastAsia"/>
        </w:rPr>
        <w:t>8、输入“申请原因”，选择“确定”。</w:t>
      </w:r>
    </w:p>
    <w:p w:rsidR="004A1DF5" w:rsidRDefault="004A1DF5">
      <w:pPr>
        <w:ind w:firstLineChars="200" w:firstLine="480"/>
        <w:rPr>
          <w:rFonts w:ascii="宋体" w:hAnsi="宋体"/>
        </w:rPr>
      </w:pPr>
      <w:r>
        <w:rPr>
          <w:rFonts w:ascii="宋体" w:hAnsi="宋体" w:hint="eastAsia"/>
        </w:rPr>
        <w:t>9、如为黑名单客户显示黑名单情况，则要求授权：是，刷卡或输入授权用户和密码，否，退出。</w:t>
      </w:r>
    </w:p>
    <w:p w:rsidR="004A1DF5" w:rsidRDefault="004A1DF5">
      <w:pPr>
        <w:ind w:firstLineChars="200" w:firstLine="480"/>
        <w:rPr>
          <w:rFonts w:ascii="宋体" w:hAnsi="宋体"/>
        </w:rPr>
      </w:pPr>
      <w:r>
        <w:rPr>
          <w:rFonts w:ascii="宋体" w:hAnsi="宋体" w:hint="eastAsia"/>
        </w:rPr>
        <w:t>10、系统提示收费，选择“收费”，进入“交互式收费窗口”进行收费。</w:t>
      </w:r>
    </w:p>
    <w:p w:rsidR="004A1DF5" w:rsidRDefault="004A1DF5">
      <w:pPr>
        <w:ind w:firstLineChars="200" w:firstLine="480"/>
        <w:rPr>
          <w:rFonts w:ascii="宋体" w:hAnsi="宋体"/>
        </w:rPr>
      </w:pPr>
      <w:r>
        <w:rPr>
          <w:rFonts w:ascii="宋体" w:hAnsi="宋体" w:hint="eastAsia"/>
        </w:rPr>
        <w:t>11、打印：根据系统提示打印“个人挂失、换卡申请书”、“收费回单”。</w:t>
      </w:r>
    </w:p>
    <w:p w:rsidR="004A1DF5" w:rsidRDefault="004A1DF5" w:rsidP="00327B4B">
      <w:pPr>
        <w:pStyle w:val="5"/>
        <w:spacing w:beforeLines="50" w:afterLines="50"/>
      </w:pPr>
      <w:r>
        <w:rPr>
          <w:rFonts w:hint="eastAsia"/>
        </w:rPr>
        <w:t>三、一卡通凭证挂失取消（业务代码</w:t>
      </w:r>
      <w:r>
        <w:rPr>
          <w:rFonts w:hint="eastAsia"/>
        </w:rPr>
        <w:t>1413</w:t>
      </w:r>
      <w:r>
        <w:rPr>
          <w:rFonts w:hint="eastAsia"/>
        </w:rPr>
        <w:t>）</w:t>
      </w:r>
    </w:p>
    <w:p w:rsidR="004A1DF5" w:rsidRDefault="004A1DF5" w:rsidP="0004090F">
      <w:pPr>
        <w:pStyle w:val="6"/>
        <w:spacing w:line="360" w:lineRule="auto"/>
      </w:pPr>
      <w:r>
        <w:rPr>
          <w:rFonts w:hint="eastAsia"/>
        </w:rPr>
        <w:t>（一）功能介绍</w:t>
      </w:r>
    </w:p>
    <w:p w:rsidR="004A1DF5" w:rsidRDefault="004A1DF5" w:rsidP="00327B4B">
      <w:pPr>
        <w:spacing w:beforeLines="50" w:afterLines="50"/>
        <w:ind w:firstLineChars="200" w:firstLine="480"/>
      </w:pPr>
      <w:r>
        <w:rPr>
          <w:rFonts w:hint="eastAsia"/>
        </w:rPr>
        <w:t>找到卡后，对已经口头挂失或书面挂失的卡进行取消，恢复到口头挂失或书面挂失前的状态。</w:t>
      </w:r>
      <w:r>
        <w:rPr>
          <w:rFonts w:ascii="宋体" w:hAnsi="宋体" w:hint="eastAsia"/>
        </w:rPr>
        <w:t>如果找到的卡已经失磁，可以通过手工输入卡号取消已经办理的口头挂失或书面挂失。</w:t>
      </w:r>
    </w:p>
    <w:p w:rsidR="004A1DF5" w:rsidRDefault="004A1DF5" w:rsidP="0004090F">
      <w:pPr>
        <w:pStyle w:val="6"/>
        <w:spacing w:line="360" w:lineRule="auto"/>
      </w:pPr>
      <w:r>
        <w:rPr>
          <w:rFonts w:hint="eastAsia"/>
        </w:rPr>
        <w:t>（二）操作要点</w:t>
      </w:r>
    </w:p>
    <w:p w:rsidR="004A1DF5" w:rsidRDefault="004A1DF5">
      <w:pPr>
        <w:ind w:firstLineChars="150" w:firstLine="360"/>
        <w:rPr>
          <w:rFonts w:ascii="宋体" w:hAnsi="宋体"/>
        </w:rPr>
      </w:pPr>
      <w:r>
        <w:rPr>
          <w:rFonts w:ascii="宋体" w:hAnsi="宋体" w:hint="eastAsia"/>
        </w:rPr>
        <w:t>1、该业务只能客户本人持有效身份证件在原业务受理网点或指定领卡网点办理。</w:t>
      </w:r>
    </w:p>
    <w:p w:rsidR="004A1DF5" w:rsidRDefault="004A1DF5">
      <w:pPr>
        <w:ind w:firstLineChars="150" w:firstLine="360"/>
        <w:rPr>
          <w:rFonts w:ascii="宋体" w:hAnsi="宋体"/>
        </w:rPr>
      </w:pPr>
      <w:r>
        <w:rPr>
          <w:rFonts w:ascii="宋体" w:hAnsi="宋体" w:hint="eastAsia"/>
        </w:rPr>
        <w:t>2、取消挂失对于已制卡的处理：在日结时（应允许任意时间进行查询）出具作废凭证报表，包括卡号、当前保管凭证的用户号、作废原因。由制度规定要求根据该份报表对卡片进行剪卡。</w:t>
      </w:r>
    </w:p>
    <w:p w:rsidR="004A1DF5" w:rsidRDefault="004A1DF5">
      <w:pPr>
        <w:ind w:firstLineChars="150" w:firstLine="360"/>
        <w:rPr>
          <w:rFonts w:ascii="宋体" w:hAnsi="宋体"/>
        </w:rPr>
      </w:pPr>
      <w:r>
        <w:rPr>
          <w:rFonts w:ascii="宋体" w:hAnsi="宋体" w:hint="eastAsia"/>
        </w:rPr>
        <w:t>3、办理口头挂失取消时，编号栏无需输入。</w:t>
      </w:r>
    </w:p>
    <w:p w:rsidR="004A1DF5" w:rsidRDefault="004A1DF5">
      <w:pPr>
        <w:ind w:firstLineChars="150" w:firstLine="360"/>
        <w:rPr>
          <w:rFonts w:ascii="宋体" w:hAnsi="宋体"/>
        </w:rPr>
      </w:pPr>
      <w:r>
        <w:rPr>
          <w:rFonts w:ascii="宋体" w:hAnsi="宋体" w:hint="eastAsia"/>
        </w:rPr>
        <w:t>4、对于已经办理柜面支取方式挂失的卡取消口头挂失或书面挂失，先做无卡柜面支取方式解挂，再做取消，卡回到活动状态。</w:t>
      </w:r>
    </w:p>
    <w:p w:rsidR="004A1DF5" w:rsidRDefault="004A1DF5" w:rsidP="0004090F">
      <w:pPr>
        <w:pStyle w:val="6"/>
        <w:spacing w:line="360" w:lineRule="auto"/>
      </w:pPr>
      <w:r>
        <w:rPr>
          <w:rFonts w:hint="eastAsia"/>
        </w:rPr>
        <w:t>（三）操作步骤</w:t>
      </w:r>
    </w:p>
    <w:p w:rsidR="004A1DF5" w:rsidRDefault="004A1DF5">
      <w:pPr>
        <w:ind w:left="360" w:hangingChars="150" w:hanging="360"/>
      </w:pPr>
      <w:r>
        <w:rPr>
          <w:rFonts w:hint="eastAsia"/>
        </w:rPr>
        <w:t>1</w:t>
      </w:r>
      <w:r>
        <w:rPr>
          <w:rFonts w:hint="eastAsia"/>
        </w:rPr>
        <w:t>、用户选择系统导航－客户管理－特殊业务－个人凭证挂失－一卡通凭证挂失取消或在“业务代码”处输入</w:t>
      </w:r>
      <w:r>
        <w:rPr>
          <w:rFonts w:hint="eastAsia"/>
        </w:rPr>
        <w:t>1413</w:t>
      </w:r>
      <w:r>
        <w:rPr>
          <w:rFonts w:hint="eastAsia"/>
        </w:rPr>
        <w:t>进入。</w:t>
      </w:r>
    </w:p>
    <w:p w:rsidR="004A1DF5" w:rsidRDefault="004A1DF5">
      <w:pPr>
        <w:ind w:left="360" w:hangingChars="150" w:hanging="360"/>
      </w:pPr>
      <w:r>
        <w:rPr>
          <w:rFonts w:hint="eastAsia"/>
        </w:rPr>
        <w:lastRenderedPageBreak/>
        <w:t>2</w:t>
      </w:r>
      <w:r>
        <w:rPr>
          <w:rFonts w:hint="eastAsia"/>
        </w:rPr>
        <w:t>、刷卡或输入卡号，屏幕上方显示户口信息。</w:t>
      </w:r>
    </w:p>
    <w:p w:rsidR="004A1DF5" w:rsidRDefault="004A1DF5">
      <w:pPr>
        <w:ind w:left="360" w:hangingChars="150" w:hanging="360"/>
      </w:pPr>
      <w:r>
        <w:rPr>
          <w:rFonts w:hint="eastAsia"/>
        </w:rPr>
        <w:t>3</w:t>
      </w:r>
      <w:r>
        <w:rPr>
          <w:rFonts w:hint="eastAsia"/>
        </w:rPr>
        <w:t>、选择支付方式验证框</w:t>
      </w:r>
      <w:r>
        <w:object w:dxaOrig="345" w:dyaOrig="315">
          <v:shape id="_x0000_i1027" type="#_x0000_t75" style="width:17.25pt;height:15.75pt" o:ole="">
            <v:imagedata r:id="rId43" o:title=""/>
          </v:shape>
          <o:OLEObject Type="Embed" ProgID="PBrush" ShapeID="_x0000_i1027" DrawAspect="Content" ObjectID="_1458487503" r:id="rId44"/>
        </w:object>
      </w:r>
      <w:r>
        <w:rPr>
          <w:rFonts w:hint="eastAsia"/>
        </w:rPr>
        <w:t>，请客户输入“交易密码”，用户输入持卡人基本信息。</w:t>
      </w:r>
    </w:p>
    <w:p w:rsidR="004A1DF5" w:rsidRDefault="004A1DF5">
      <w:pPr>
        <w:ind w:left="360" w:hangingChars="150" w:hanging="360"/>
      </w:pPr>
      <w:r>
        <w:rPr>
          <w:rFonts w:hint="eastAsia"/>
        </w:rPr>
        <w:t>4</w:t>
      </w:r>
      <w:r>
        <w:rPr>
          <w:rFonts w:hint="eastAsia"/>
        </w:rPr>
        <w:t>、输入“挂失申请书编号”，选择“确定”。</w:t>
      </w:r>
    </w:p>
    <w:p w:rsidR="004A1DF5" w:rsidRDefault="004A1DF5">
      <w:pPr>
        <w:ind w:left="360" w:hangingChars="150" w:hanging="360"/>
      </w:pPr>
      <w:r>
        <w:rPr>
          <w:rFonts w:hint="eastAsia"/>
        </w:rPr>
        <w:t>5</w:t>
      </w:r>
      <w:r>
        <w:rPr>
          <w:rFonts w:hint="eastAsia"/>
        </w:rPr>
        <w:t>、如手工输入卡号办理挂失取消需进行复核，按</w:t>
      </w:r>
      <w:r>
        <w:rPr>
          <w:rFonts w:hint="eastAsia"/>
        </w:rPr>
        <w:t>F7</w:t>
      </w:r>
      <w:r>
        <w:rPr>
          <w:rFonts w:hint="eastAsia"/>
        </w:rPr>
        <w:t>系统跳出“现场复核”框，刷卡或输入复核用户和密码，输入取消挂失的一卡通号码，选择“确定”。</w:t>
      </w:r>
    </w:p>
    <w:p w:rsidR="004A1DF5" w:rsidRDefault="004A1DF5">
      <w:pPr>
        <w:ind w:left="360" w:hangingChars="150" w:hanging="360"/>
      </w:pPr>
      <w:r>
        <w:rPr>
          <w:rFonts w:hint="eastAsia"/>
        </w:rPr>
        <w:t>6</w:t>
      </w:r>
      <w:r>
        <w:rPr>
          <w:rFonts w:hint="eastAsia"/>
        </w:rPr>
        <w:t>、系统跳出“交互信息显示窗口”，选择“授权”，刷卡或输入授权用户和密码进行授权。</w:t>
      </w:r>
    </w:p>
    <w:p w:rsidR="004A1DF5" w:rsidRDefault="004A1DF5">
      <w:pPr>
        <w:ind w:left="360" w:hangingChars="150" w:hanging="360"/>
      </w:pPr>
      <w:r>
        <w:rPr>
          <w:rFonts w:hint="eastAsia"/>
        </w:rPr>
        <w:t>7</w:t>
      </w:r>
      <w:r>
        <w:rPr>
          <w:rFonts w:hint="eastAsia"/>
        </w:rPr>
        <w:t>、如为黑名单客户显示黑名单情况，则要求授权：是，刷卡或输入授权用户和密码，否，退出。</w:t>
      </w:r>
    </w:p>
    <w:p w:rsidR="004A1DF5" w:rsidRDefault="004A1DF5">
      <w:pPr>
        <w:ind w:left="360" w:hangingChars="150" w:hanging="360"/>
      </w:pPr>
      <w:r>
        <w:rPr>
          <w:rFonts w:hint="eastAsia"/>
        </w:rPr>
        <w:t>8</w:t>
      </w:r>
      <w:r>
        <w:rPr>
          <w:rFonts w:hint="eastAsia"/>
        </w:rPr>
        <w:t>、打印：根据系统提示打印打印“个人挂失、换卡申请书”。</w:t>
      </w:r>
    </w:p>
    <w:p w:rsidR="004A1DF5" w:rsidRDefault="004A1DF5" w:rsidP="00327B4B">
      <w:pPr>
        <w:pStyle w:val="5"/>
        <w:spacing w:beforeLines="50" w:afterLines="50"/>
      </w:pPr>
      <w:r>
        <w:rPr>
          <w:rFonts w:hint="eastAsia"/>
        </w:rPr>
        <w:t>四、一卡通书面挂失解挂（业务代码</w:t>
      </w:r>
      <w:r>
        <w:rPr>
          <w:rFonts w:hint="eastAsia"/>
        </w:rPr>
        <w:t>1414</w:t>
      </w:r>
      <w:r>
        <w:rPr>
          <w:rFonts w:hint="eastAsia"/>
        </w:rPr>
        <w:t>）</w:t>
      </w:r>
    </w:p>
    <w:p w:rsidR="004A1DF5" w:rsidRDefault="004A1DF5" w:rsidP="0004090F">
      <w:pPr>
        <w:pStyle w:val="6"/>
        <w:spacing w:line="360" w:lineRule="auto"/>
      </w:pPr>
      <w:r>
        <w:rPr>
          <w:rFonts w:hint="eastAsia"/>
        </w:rPr>
        <w:t>（一）功能介绍</w:t>
      </w:r>
    </w:p>
    <w:p w:rsidR="004A1DF5" w:rsidRDefault="004A1DF5" w:rsidP="00327B4B">
      <w:pPr>
        <w:spacing w:beforeLines="50" w:afterLines="50"/>
        <w:ind w:firstLineChars="189" w:firstLine="454"/>
      </w:pPr>
      <w:r>
        <w:rPr>
          <w:rFonts w:hint="eastAsia"/>
        </w:rPr>
        <w:t>对已经书面挂失的卡进行解挂，处理的结果有两种：不换卡号补卡、换卡号补卡。</w:t>
      </w:r>
    </w:p>
    <w:p w:rsidR="004A1DF5" w:rsidRDefault="004A1DF5" w:rsidP="0004090F">
      <w:pPr>
        <w:pStyle w:val="6"/>
        <w:spacing w:line="360" w:lineRule="auto"/>
        <w:rPr>
          <w:rFonts w:ascii="黑体"/>
        </w:rPr>
      </w:pPr>
      <w:r>
        <w:rPr>
          <w:rFonts w:ascii="黑体" w:hint="eastAsia"/>
        </w:rPr>
        <w:t>（二）</w:t>
      </w:r>
      <w:r>
        <w:rPr>
          <w:rFonts w:hint="eastAsia"/>
        </w:rPr>
        <w:t>操作要点</w:t>
      </w:r>
    </w:p>
    <w:p w:rsidR="004A1DF5" w:rsidRDefault="004A1DF5">
      <w:pPr>
        <w:ind w:firstLineChars="150" w:firstLine="360"/>
        <w:rPr>
          <w:rFonts w:ascii="宋体" w:hAnsi="宋体"/>
        </w:rPr>
      </w:pPr>
      <w:r>
        <w:rPr>
          <w:rFonts w:ascii="宋体" w:hAnsi="宋体" w:hint="eastAsia"/>
        </w:rPr>
        <w:t>1、该业务只能客户本人持有效身份证件在指定领卡行办理。</w:t>
      </w:r>
    </w:p>
    <w:p w:rsidR="004A1DF5" w:rsidRDefault="004A1DF5">
      <w:pPr>
        <w:ind w:firstLineChars="150" w:firstLine="360"/>
        <w:rPr>
          <w:rFonts w:ascii="宋体" w:hAnsi="宋体"/>
        </w:rPr>
      </w:pPr>
      <w:r>
        <w:rPr>
          <w:rFonts w:ascii="宋体" w:hAnsi="宋体" w:hint="eastAsia"/>
        </w:rPr>
        <w:t>2、如果遇到柜面支取方式+书面挂失的解挂，必须先通过无卡柜面支取方式解挂（增加权限控制）来解挂柜面支取方式，然后再对书面挂失解挂。</w:t>
      </w:r>
    </w:p>
    <w:p w:rsidR="004A1DF5" w:rsidRDefault="004A1DF5" w:rsidP="0004090F">
      <w:pPr>
        <w:pStyle w:val="6"/>
        <w:spacing w:line="360" w:lineRule="auto"/>
        <w:rPr>
          <w:rFonts w:ascii="黑体"/>
        </w:rPr>
      </w:pPr>
      <w:r>
        <w:rPr>
          <w:rFonts w:ascii="黑体" w:hint="eastAsia"/>
        </w:rPr>
        <w:t>（三）操作步骤</w:t>
      </w:r>
    </w:p>
    <w:p w:rsidR="004A1DF5" w:rsidRDefault="004A1DF5">
      <w:pPr>
        <w:ind w:firstLineChars="200" w:firstLine="480"/>
        <w:rPr>
          <w:rFonts w:ascii="宋体" w:hAnsi="宋体"/>
          <w:bCs/>
        </w:rPr>
      </w:pPr>
      <w:r>
        <w:rPr>
          <w:rFonts w:ascii="宋体" w:hAnsi="宋体" w:hint="eastAsia"/>
          <w:bCs/>
        </w:rPr>
        <w:t>1、用户选择系统导航－客户管理－特殊业务－个人凭证挂失－一卡通书面挂失解挂或在“业务代码”处输入1414进入。</w:t>
      </w:r>
    </w:p>
    <w:p w:rsidR="004A1DF5" w:rsidRDefault="004A1DF5">
      <w:pPr>
        <w:ind w:firstLineChars="200" w:firstLine="480"/>
        <w:rPr>
          <w:rFonts w:ascii="宋体" w:hAnsi="宋体"/>
          <w:bCs/>
        </w:rPr>
      </w:pPr>
      <w:r>
        <w:rPr>
          <w:rFonts w:ascii="宋体" w:hAnsi="宋体" w:hint="eastAsia"/>
          <w:bCs/>
        </w:rPr>
        <w:t>2、选择不换卡号或换卡号。</w:t>
      </w:r>
    </w:p>
    <w:p w:rsidR="004A1DF5" w:rsidRDefault="004A1DF5">
      <w:pPr>
        <w:ind w:firstLineChars="300" w:firstLine="720"/>
        <w:rPr>
          <w:rFonts w:ascii="宋体" w:hAnsi="宋体"/>
          <w:bCs/>
        </w:rPr>
      </w:pPr>
      <w:r>
        <w:rPr>
          <w:rFonts w:ascii="宋体" w:hAnsi="宋体" w:hint="eastAsia"/>
          <w:bCs/>
        </w:rPr>
        <w:t>2.1不换卡号：刷卡并输入原卡号，屏幕上方显示户口信息。</w:t>
      </w:r>
    </w:p>
    <w:p w:rsidR="004A1DF5" w:rsidRDefault="004A1DF5">
      <w:pPr>
        <w:ind w:firstLineChars="300" w:firstLine="720"/>
        <w:rPr>
          <w:rFonts w:ascii="宋体" w:hAnsi="宋体"/>
          <w:bCs/>
        </w:rPr>
      </w:pPr>
      <w:r>
        <w:rPr>
          <w:rFonts w:ascii="宋体" w:hAnsi="宋体" w:hint="eastAsia"/>
          <w:bCs/>
        </w:rPr>
        <w:t>2.2换卡号：手工输入原卡卡号，屏幕上方显示户口信息。</w:t>
      </w:r>
    </w:p>
    <w:p w:rsidR="004A1DF5" w:rsidRDefault="004A1DF5">
      <w:pPr>
        <w:ind w:firstLineChars="200" w:firstLine="480"/>
        <w:rPr>
          <w:rFonts w:ascii="宋体" w:hAnsi="宋体"/>
          <w:bCs/>
        </w:rPr>
      </w:pPr>
      <w:r>
        <w:rPr>
          <w:rFonts w:ascii="宋体" w:hAnsi="宋体" w:hint="eastAsia"/>
          <w:bCs/>
        </w:rPr>
        <w:t>3、选择支付方式验证框</w:t>
      </w:r>
      <w:r w:rsidRPr="008E1FB9">
        <w:rPr>
          <w:rFonts w:ascii="宋体" w:hAnsi="宋体"/>
          <w:bCs/>
        </w:rPr>
        <w:object w:dxaOrig="345" w:dyaOrig="315">
          <v:shape id="_x0000_i1028" type="#_x0000_t75" style="width:17.25pt;height:15.75pt" o:ole="">
            <v:imagedata r:id="rId43" o:title=""/>
          </v:shape>
          <o:OLEObject Type="Embed" ProgID="PBrush" ShapeID="_x0000_i1028" DrawAspect="Content" ObjectID="_1458487504" r:id="rId45"/>
        </w:object>
      </w:r>
      <w:r>
        <w:rPr>
          <w:rFonts w:ascii="宋体" w:hAnsi="宋体" w:hint="eastAsia"/>
          <w:bCs/>
        </w:rPr>
        <w:t>，请客户输入“交易密码”，用户手工输入证件</w:t>
      </w:r>
      <w:r>
        <w:rPr>
          <w:rFonts w:ascii="宋体" w:hAnsi="宋体" w:hint="eastAsia"/>
          <w:bCs/>
        </w:rPr>
        <w:lastRenderedPageBreak/>
        <w:t>国别、证件类型、证件号码、签发日期等选择“确定”。</w:t>
      </w:r>
    </w:p>
    <w:p w:rsidR="004A1DF5" w:rsidRDefault="004A1DF5">
      <w:pPr>
        <w:ind w:firstLineChars="200" w:firstLine="480"/>
        <w:rPr>
          <w:rFonts w:ascii="宋体" w:hAnsi="宋体"/>
          <w:bCs/>
        </w:rPr>
      </w:pPr>
      <w:r>
        <w:rPr>
          <w:rFonts w:ascii="宋体" w:hAnsi="宋体" w:hint="eastAsia"/>
          <w:bCs/>
        </w:rPr>
        <w:t>4、如更换卡号解挂，此时刷新卡号并输入新卡卡号。</w:t>
      </w:r>
    </w:p>
    <w:p w:rsidR="004A1DF5" w:rsidRDefault="004A1DF5">
      <w:pPr>
        <w:ind w:firstLineChars="200" w:firstLine="480"/>
        <w:rPr>
          <w:rFonts w:ascii="宋体" w:hAnsi="宋体"/>
          <w:bCs/>
        </w:rPr>
      </w:pPr>
      <w:r>
        <w:rPr>
          <w:rFonts w:ascii="宋体" w:hAnsi="宋体" w:hint="eastAsia"/>
          <w:bCs/>
        </w:rPr>
        <w:t>5、输入“挂失申请书编号”,选择确定。</w:t>
      </w:r>
    </w:p>
    <w:p w:rsidR="004A1DF5" w:rsidRDefault="004A1DF5">
      <w:pPr>
        <w:ind w:firstLineChars="200" w:firstLine="480"/>
        <w:rPr>
          <w:rFonts w:ascii="宋体" w:hAnsi="宋体"/>
          <w:bCs/>
        </w:rPr>
      </w:pPr>
      <w:r>
        <w:rPr>
          <w:rFonts w:ascii="宋体" w:hAnsi="宋体" w:hint="eastAsia"/>
          <w:bCs/>
        </w:rPr>
        <w:t>6、系统跳出“交互信息显示窗口”，选择“授权”，刷卡或输入授权用户和密码进行授权。</w:t>
      </w:r>
    </w:p>
    <w:p w:rsidR="004A1DF5" w:rsidRDefault="004A1DF5">
      <w:pPr>
        <w:ind w:firstLineChars="200" w:firstLine="480"/>
        <w:rPr>
          <w:rFonts w:ascii="宋体" w:hAnsi="宋体"/>
          <w:bCs/>
        </w:rPr>
      </w:pPr>
      <w:r>
        <w:rPr>
          <w:rFonts w:ascii="宋体" w:hAnsi="宋体" w:hint="eastAsia"/>
          <w:bCs/>
        </w:rPr>
        <w:t>7、如为黑名单客户显示黑名单情况，则要求授权：是，刷卡或输入授权用户和密码，否，退出。</w:t>
      </w:r>
    </w:p>
    <w:p w:rsidR="004A1DF5" w:rsidRDefault="004A1DF5">
      <w:pPr>
        <w:ind w:firstLineChars="200" w:firstLine="480"/>
        <w:rPr>
          <w:rFonts w:ascii="宋体" w:hAnsi="宋体"/>
          <w:bCs/>
        </w:rPr>
      </w:pPr>
      <w:r>
        <w:rPr>
          <w:rFonts w:ascii="宋体" w:hAnsi="宋体" w:hint="eastAsia"/>
          <w:bCs/>
        </w:rPr>
        <w:t>8、提示刷卡重写卡片磁条信息。</w:t>
      </w:r>
    </w:p>
    <w:p w:rsidR="004A1DF5" w:rsidRDefault="004A1DF5">
      <w:pPr>
        <w:ind w:firstLineChars="200" w:firstLine="480"/>
        <w:rPr>
          <w:rFonts w:ascii="宋体" w:hAnsi="宋体"/>
          <w:bCs/>
        </w:rPr>
      </w:pPr>
      <w:r>
        <w:rPr>
          <w:rFonts w:ascii="宋体" w:hAnsi="宋体" w:hint="eastAsia"/>
          <w:bCs/>
        </w:rPr>
        <w:t>9、打印：根据系统提示打印“个人挂失、换卡申请书”处理结果栏。</w:t>
      </w:r>
    </w:p>
    <w:p w:rsidR="004A1DF5" w:rsidRDefault="004A1DF5"/>
    <w:p w:rsidR="004A1DF5" w:rsidRDefault="004A1DF5" w:rsidP="00327B4B">
      <w:pPr>
        <w:pStyle w:val="5"/>
        <w:spacing w:beforeLines="50" w:afterLines="50"/>
      </w:pPr>
      <w:r>
        <w:rPr>
          <w:rFonts w:hint="eastAsia"/>
        </w:rPr>
        <w:t>五、存折口头挂失（业务代码</w:t>
      </w:r>
      <w:r>
        <w:rPr>
          <w:rFonts w:hint="eastAsia"/>
        </w:rPr>
        <w:t>1421</w:t>
      </w:r>
      <w:r>
        <w:rPr>
          <w:rFonts w:hint="eastAsia"/>
        </w:rPr>
        <w:t>）</w:t>
      </w:r>
    </w:p>
    <w:p w:rsidR="004A1DF5" w:rsidRDefault="004A1DF5">
      <w:pPr>
        <w:pStyle w:val="6"/>
        <w:spacing w:line="360" w:lineRule="auto"/>
      </w:pPr>
      <w:r>
        <w:rPr>
          <w:rFonts w:ascii="黑体" w:hint="eastAsia"/>
        </w:rPr>
        <w:t>（一）</w:t>
      </w:r>
      <w:r>
        <w:rPr>
          <w:rFonts w:hint="eastAsia"/>
        </w:rPr>
        <w:t>功能介绍</w:t>
      </w:r>
    </w:p>
    <w:p w:rsidR="004A1DF5" w:rsidRDefault="004A1DF5" w:rsidP="00327B4B">
      <w:pPr>
        <w:spacing w:beforeLines="50" w:afterLines="50"/>
        <w:ind w:left="576"/>
      </w:pPr>
      <w:r>
        <w:rPr>
          <w:rFonts w:hint="eastAsia"/>
        </w:rPr>
        <w:t>对存折进行口头挂失。</w:t>
      </w:r>
    </w:p>
    <w:p w:rsidR="004A1DF5" w:rsidRDefault="004A1DF5">
      <w:pPr>
        <w:pStyle w:val="6"/>
        <w:spacing w:line="360" w:lineRule="auto"/>
      </w:pPr>
      <w:r>
        <w:rPr>
          <w:rFonts w:hint="eastAsia"/>
        </w:rPr>
        <w:t>（二）操作要点</w:t>
      </w:r>
    </w:p>
    <w:p w:rsidR="004A1DF5" w:rsidRDefault="004A1DF5">
      <w:pPr>
        <w:ind w:firstLineChars="150" w:firstLine="360"/>
        <w:rPr>
          <w:rFonts w:ascii="宋体" w:hAnsi="宋体"/>
        </w:rPr>
      </w:pPr>
      <w:r>
        <w:rPr>
          <w:rFonts w:ascii="宋体" w:hAnsi="宋体" w:hint="eastAsia"/>
        </w:rPr>
        <w:t>1、该业务可在全行范围内办理。</w:t>
      </w:r>
    </w:p>
    <w:p w:rsidR="004A1DF5" w:rsidRDefault="004A1DF5">
      <w:pPr>
        <w:ind w:firstLineChars="150" w:firstLine="360"/>
        <w:rPr>
          <w:rFonts w:ascii="宋体" w:hAnsi="宋体"/>
        </w:rPr>
      </w:pPr>
      <w:r>
        <w:rPr>
          <w:rFonts w:ascii="宋体" w:hAnsi="宋体" w:hint="eastAsia"/>
        </w:rPr>
        <w:t>2、口头挂失自动失效的时间：5天，如1日挂失，在5日日终后失效，也就是6日失效。</w:t>
      </w:r>
    </w:p>
    <w:p w:rsidR="004A1DF5" w:rsidRDefault="004A1DF5">
      <w:pPr>
        <w:ind w:firstLineChars="150" w:firstLine="360"/>
        <w:rPr>
          <w:rFonts w:ascii="宋体" w:hAnsi="宋体"/>
        </w:rPr>
      </w:pPr>
      <w:r>
        <w:rPr>
          <w:rFonts w:ascii="宋体" w:hAnsi="宋体" w:hint="eastAsia"/>
        </w:rPr>
        <w:t>3、口头挂失失效前可再次办理口头挂失，覆盖前一次口头挂失记录，但是系统设定为每日只能受理一笔。</w:t>
      </w:r>
    </w:p>
    <w:p w:rsidR="004A1DF5" w:rsidRDefault="004A1DF5">
      <w:pPr>
        <w:ind w:firstLineChars="150" w:firstLine="360"/>
        <w:rPr>
          <w:rFonts w:ascii="宋体" w:hAnsi="宋体"/>
        </w:rPr>
      </w:pPr>
      <w:r>
        <w:rPr>
          <w:rFonts w:ascii="宋体" w:hAnsi="宋体" w:hint="eastAsia"/>
        </w:rPr>
        <w:t>4、再次办理口头挂失时，原资金冻结状态为冻结，本次挂失如选择资金状态为不冻结的，则需</w:t>
      </w:r>
      <w:r>
        <w:rPr>
          <w:rFonts w:ascii="宋体" w:hAnsi="宋体" w:hint="eastAsia"/>
          <w:kern w:val="0"/>
          <w:szCs w:val="18"/>
          <w:lang w:val="zh-CN"/>
        </w:rPr>
        <w:t>进行授权。</w:t>
      </w:r>
    </w:p>
    <w:p w:rsidR="004A1DF5" w:rsidRDefault="004A1DF5">
      <w:pPr>
        <w:pStyle w:val="6"/>
        <w:spacing w:line="360" w:lineRule="auto"/>
      </w:pPr>
      <w:r>
        <w:rPr>
          <w:rFonts w:hint="eastAsia"/>
        </w:rPr>
        <w:t>（三）操作步骤</w:t>
      </w:r>
    </w:p>
    <w:p w:rsidR="004A1DF5" w:rsidRDefault="004A1DF5">
      <w:pPr>
        <w:ind w:firstLineChars="100" w:firstLine="240"/>
        <w:rPr>
          <w:rFonts w:ascii="宋体" w:hAnsi="宋体"/>
        </w:rPr>
      </w:pPr>
      <w:r>
        <w:rPr>
          <w:rFonts w:ascii="宋体" w:hAnsi="宋体" w:hint="eastAsia"/>
        </w:rPr>
        <w:t>1、用户选择系统导航－客户管理－特殊业务－个人凭证挂失－存折口头挂失或在“业务代码”处输入1421进入。</w:t>
      </w:r>
    </w:p>
    <w:p w:rsidR="004A1DF5" w:rsidRDefault="004A1DF5">
      <w:pPr>
        <w:ind w:firstLineChars="100" w:firstLine="240"/>
        <w:rPr>
          <w:rFonts w:ascii="宋体" w:hAnsi="宋体"/>
          <w:bCs/>
        </w:rPr>
      </w:pPr>
      <w:r>
        <w:rPr>
          <w:rFonts w:ascii="宋体" w:hAnsi="宋体" w:hint="eastAsia"/>
          <w:bCs/>
        </w:rPr>
        <w:t>2、以下步骤同</w:t>
      </w:r>
      <w:r>
        <w:rPr>
          <w:rFonts w:ascii="宋体" w:hAnsi="宋体" w:hint="eastAsia"/>
        </w:rPr>
        <w:t>第二</w:t>
      </w:r>
      <w:r>
        <w:rPr>
          <w:rFonts w:ascii="宋体" w:hAnsi="宋体" w:hint="eastAsia"/>
          <w:bCs/>
        </w:rPr>
        <w:t>章第四节一、一卡通口头挂失。</w:t>
      </w:r>
    </w:p>
    <w:p w:rsidR="004A1DF5" w:rsidRDefault="004A1DF5" w:rsidP="00327B4B">
      <w:pPr>
        <w:pStyle w:val="5"/>
        <w:spacing w:beforeLines="50" w:afterLines="50"/>
      </w:pPr>
      <w:r>
        <w:rPr>
          <w:rFonts w:hint="eastAsia"/>
        </w:rPr>
        <w:lastRenderedPageBreak/>
        <w:t>六、存折书面挂失（业务代码</w:t>
      </w:r>
      <w:r>
        <w:rPr>
          <w:rFonts w:hint="eastAsia"/>
        </w:rPr>
        <w:t>1422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当存折丢失后，客户需到柜面申请对存折进行正式书面挂失，以保证资金的安全。</w:t>
      </w:r>
    </w:p>
    <w:p w:rsidR="004A1DF5" w:rsidRDefault="004A1DF5">
      <w:pPr>
        <w:pStyle w:val="6"/>
        <w:spacing w:line="360" w:lineRule="auto"/>
      </w:pPr>
      <w:r>
        <w:rPr>
          <w:rFonts w:hint="eastAsia"/>
        </w:rPr>
        <w:t>（二）操作要点</w:t>
      </w:r>
    </w:p>
    <w:p w:rsidR="004A1DF5" w:rsidRDefault="004A1DF5">
      <w:pPr>
        <w:ind w:firstLineChars="150" w:firstLine="360"/>
      </w:pPr>
      <w:r>
        <w:rPr>
          <w:rFonts w:hint="eastAsia"/>
        </w:rPr>
        <w:t>1</w:t>
      </w:r>
      <w:r>
        <w:rPr>
          <w:rFonts w:hint="eastAsia"/>
        </w:rPr>
        <w:t>、该业务只能客户本人持有效证件在开户网点办理挂失手续。</w:t>
      </w:r>
      <w:r>
        <w:rPr>
          <w:rFonts w:ascii="宋体" w:hAnsi="宋体" w:hint="eastAsia"/>
          <w:bCs/>
        </w:rPr>
        <w:t>如委托他人代理，代理人还需同时提供代理人本人和存款人的身份证明。</w:t>
      </w:r>
    </w:p>
    <w:p w:rsidR="004A1DF5" w:rsidRDefault="004A1DF5">
      <w:pPr>
        <w:ind w:firstLineChars="150" w:firstLine="360"/>
        <w:rPr>
          <w:rFonts w:ascii="宋体" w:hAnsi="宋体"/>
          <w:bCs/>
        </w:rPr>
      </w:pPr>
      <w:r>
        <w:rPr>
          <w:rFonts w:hint="eastAsia"/>
        </w:rPr>
        <w:t>2</w:t>
      </w:r>
      <w:r>
        <w:rPr>
          <w:rFonts w:hint="eastAsia"/>
        </w:rPr>
        <w:t>、符合条件的进入事后核查待办事宜。目前为：户口余额折合</w:t>
      </w:r>
      <w:r>
        <w:rPr>
          <w:rFonts w:hint="eastAsia"/>
        </w:rPr>
        <w:t>5</w:t>
      </w:r>
      <w:r>
        <w:rPr>
          <w:rFonts w:hint="eastAsia"/>
        </w:rPr>
        <w:t>万人民币以</w:t>
      </w:r>
      <w:r>
        <w:rPr>
          <w:rFonts w:ascii="宋体" w:hAnsi="宋体" w:hint="eastAsia"/>
          <w:bCs/>
        </w:rPr>
        <w:t>上的书面挂失。无柜面支取方式办理书面挂失。</w:t>
      </w:r>
    </w:p>
    <w:p w:rsidR="004A1DF5" w:rsidRDefault="004A1DF5" w:rsidP="00327B4B">
      <w:pPr>
        <w:spacing w:beforeLines="50" w:afterLines="50"/>
        <w:ind w:leftChars="-150" w:left="-360" w:firstLineChars="350" w:firstLine="840"/>
        <w:rPr>
          <w:rFonts w:ascii="宋体" w:hAnsi="宋体"/>
          <w:sz w:val="28"/>
        </w:rPr>
      </w:pPr>
      <w:r>
        <w:rPr>
          <w:rFonts w:ascii="宋体" w:hAnsi="宋体" w:hint="eastAsia"/>
          <w:bCs/>
        </w:rPr>
        <w:t>3、存折不可以指定网点领折，只能在开户行办理书面挂失解挂。</w:t>
      </w:r>
    </w:p>
    <w:p w:rsidR="004A1DF5" w:rsidRDefault="004A1DF5">
      <w:pPr>
        <w:pStyle w:val="6"/>
        <w:spacing w:line="360" w:lineRule="auto"/>
      </w:pPr>
      <w:r>
        <w:rPr>
          <w:rFonts w:hint="eastAsia"/>
        </w:rPr>
        <w:t>（三）操作步骤</w:t>
      </w:r>
    </w:p>
    <w:p w:rsidR="004A1DF5" w:rsidRDefault="004A1DF5">
      <w:pPr>
        <w:ind w:left="360" w:hangingChars="150" w:hanging="360"/>
      </w:pPr>
      <w:r>
        <w:rPr>
          <w:rFonts w:hint="eastAsia"/>
        </w:rPr>
        <w:t>1</w:t>
      </w:r>
      <w:r>
        <w:rPr>
          <w:rFonts w:hint="eastAsia"/>
        </w:rPr>
        <w:t>、用户选择系统导航－客户管理－特殊业务－个人凭证挂失－存折书面挂失或在“业务代码”处输入</w:t>
      </w:r>
      <w:r>
        <w:rPr>
          <w:rFonts w:hint="eastAsia"/>
        </w:rPr>
        <w:t>1422</w:t>
      </w:r>
      <w:r>
        <w:rPr>
          <w:rFonts w:hint="eastAsia"/>
        </w:rPr>
        <w:t>进入。</w:t>
      </w:r>
    </w:p>
    <w:p w:rsidR="004A1DF5" w:rsidRDefault="004A1DF5">
      <w:pPr>
        <w:ind w:left="360" w:hangingChars="150" w:hanging="360"/>
      </w:pPr>
      <w:r>
        <w:rPr>
          <w:rFonts w:hint="eastAsia"/>
        </w:rPr>
        <w:t>2</w:t>
      </w:r>
      <w:r>
        <w:rPr>
          <w:rFonts w:hint="eastAsia"/>
        </w:rPr>
        <w:t>、以下步骤同第二章第四节二、一卡通书面挂失。</w:t>
      </w:r>
    </w:p>
    <w:p w:rsidR="004A1DF5" w:rsidRDefault="004A1DF5">
      <w:pPr>
        <w:ind w:left="360" w:hangingChars="150" w:hanging="360"/>
        <w:rPr>
          <w:rFonts w:ascii="宋体" w:hAnsi="宋体"/>
          <w:bCs/>
        </w:rPr>
      </w:pPr>
    </w:p>
    <w:p w:rsidR="004A1DF5" w:rsidRDefault="004A1DF5" w:rsidP="00327B4B">
      <w:pPr>
        <w:pStyle w:val="5"/>
        <w:spacing w:beforeLines="50" w:afterLines="50"/>
      </w:pPr>
      <w:r>
        <w:rPr>
          <w:rFonts w:hint="eastAsia"/>
        </w:rPr>
        <w:t>七、存折凭证挂失取消（业务代码</w:t>
      </w:r>
      <w:r>
        <w:rPr>
          <w:rFonts w:hint="eastAsia"/>
        </w:rPr>
        <w:t>1423</w:t>
      </w:r>
      <w:r>
        <w:rPr>
          <w:rFonts w:hint="eastAsia"/>
        </w:rPr>
        <w:t>）</w:t>
      </w:r>
    </w:p>
    <w:p w:rsidR="004A1DF5" w:rsidRDefault="004A1DF5">
      <w:pPr>
        <w:pStyle w:val="6"/>
        <w:spacing w:line="360" w:lineRule="auto"/>
      </w:pPr>
      <w:r>
        <w:rPr>
          <w:rFonts w:hint="eastAsia"/>
        </w:rPr>
        <w:t>（一）功能介绍</w:t>
      </w:r>
    </w:p>
    <w:p w:rsidR="004A1DF5" w:rsidRDefault="004A1DF5" w:rsidP="00327B4B">
      <w:pPr>
        <w:spacing w:beforeLines="50" w:afterLines="50"/>
        <w:ind w:firstLineChars="150" w:firstLine="360"/>
      </w:pPr>
      <w:r>
        <w:rPr>
          <w:rFonts w:hint="eastAsia"/>
        </w:rPr>
        <w:t>找到折后，对已经口头挂失或书面挂失的折进行取消，恢复到口头挂失或书面挂失前的状态。如果找到的折已经失磁，可以通过无凭证办理取消已经办理的口头挂失或书面挂失。</w:t>
      </w:r>
    </w:p>
    <w:p w:rsidR="004A1DF5" w:rsidRDefault="004A1DF5">
      <w:pPr>
        <w:pStyle w:val="6"/>
        <w:spacing w:line="360" w:lineRule="auto"/>
      </w:pPr>
      <w:r>
        <w:rPr>
          <w:rFonts w:hint="eastAsia"/>
        </w:rPr>
        <w:t>（二）操作要点</w:t>
      </w:r>
    </w:p>
    <w:p w:rsidR="004A1DF5" w:rsidRDefault="004A1DF5">
      <w:pPr>
        <w:ind w:left="360" w:hangingChars="150" w:hanging="360"/>
        <w:rPr>
          <w:rFonts w:ascii="宋体" w:hAnsi="宋体"/>
        </w:rPr>
      </w:pPr>
      <w:r>
        <w:rPr>
          <w:rFonts w:hint="eastAsia"/>
        </w:rPr>
        <w:t>1</w:t>
      </w:r>
      <w:r>
        <w:rPr>
          <w:rFonts w:hint="eastAsia"/>
        </w:rPr>
        <w:t>、该业务</w:t>
      </w:r>
      <w:r>
        <w:rPr>
          <w:rFonts w:ascii="宋体" w:hAnsi="宋体" w:hint="eastAsia"/>
        </w:rPr>
        <w:t>只能客户本人持有效身份证件在开户网点办理。</w:t>
      </w:r>
    </w:p>
    <w:p w:rsidR="004A1DF5" w:rsidRDefault="004A1DF5">
      <w:pPr>
        <w:ind w:left="360" w:hangingChars="150" w:hanging="360"/>
        <w:rPr>
          <w:rFonts w:ascii="宋体" w:hAnsi="宋体"/>
        </w:rPr>
      </w:pPr>
      <w:r>
        <w:rPr>
          <w:rFonts w:ascii="宋体" w:hAnsi="宋体" w:hint="eastAsia"/>
        </w:rPr>
        <w:t>2、办理口头挂失取消时挂失申请书编号不能输入，如有输入，则系统报错。</w:t>
      </w:r>
    </w:p>
    <w:p w:rsidR="004A1DF5" w:rsidRDefault="004A1DF5">
      <w:pPr>
        <w:ind w:left="360" w:hangingChars="150" w:hanging="360"/>
        <w:rPr>
          <w:rFonts w:ascii="宋体" w:hAnsi="宋体"/>
        </w:rPr>
      </w:pPr>
      <w:r>
        <w:rPr>
          <w:rFonts w:ascii="宋体" w:hAnsi="宋体" w:hint="eastAsia"/>
        </w:rPr>
        <w:t>3、对于已经办理柜面支取方式挂失的折取消口头挂失或书面挂失，先做无折柜面支取方式</w:t>
      </w:r>
      <w:r>
        <w:rPr>
          <w:rFonts w:hint="eastAsia"/>
        </w:rPr>
        <w:t>解挂，再做取消，折回到活动状态。</w:t>
      </w:r>
    </w:p>
    <w:p w:rsidR="004A1DF5" w:rsidRDefault="004A1DF5">
      <w:pPr>
        <w:pStyle w:val="6"/>
        <w:spacing w:line="360" w:lineRule="auto"/>
      </w:pPr>
      <w:r>
        <w:rPr>
          <w:rFonts w:hint="eastAsia"/>
        </w:rPr>
        <w:lastRenderedPageBreak/>
        <w:t>（三）操作步骤</w:t>
      </w:r>
    </w:p>
    <w:p w:rsidR="004A1DF5" w:rsidRDefault="004A1DF5">
      <w:pPr>
        <w:ind w:left="360" w:hangingChars="150" w:hanging="360"/>
        <w:rPr>
          <w:rFonts w:ascii="宋体" w:hAnsi="宋体"/>
        </w:rPr>
      </w:pPr>
      <w:r>
        <w:rPr>
          <w:rFonts w:hint="eastAsia"/>
        </w:rPr>
        <w:t>1</w:t>
      </w:r>
      <w:r>
        <w:rPr>
          <w:rFonts w:hint="eastAsia"/>
        </w:rPr>
        <w:t>、用户选择系统导航－</w:t>
      </w:r>
      <w:r>
        <w:rPr>
          <w:rFonts w:ascii="宋体" w:hAnsi="宋体" w:hint="eastAsia"/>
        </w:rPr>
        <w:t>客户管理－特殊业务－个人凭证挂失－存折凭证挂失取消或在“业务代码”处输入1423进入。</w:t>
      </w:r>
    </w:p>
    <w:p w:rsidR="004A1DF5" w:rsidRDefault="004A1DF5">
      <w:pPr>
        <w:ind w:left="360" w:hangingChars="150" w:hanging="360"/>
        <w:rPr>
          <w:rFonts w:ascii="宋体" w:hAnsi="宋体"/>
          <w:bCs/>
        </w:rPr>
      </w:pPr>
      <w:r>
        <w:rPr>
          <w:rFonts w:ascii="宋体" w:hAnsi="宋体" w:hint="eastAsia"/>
        </w:rPr>
        <w:t>2、以下步骤同第二章第四</w:t>
      </w:r>
      <w:r>
        <w:rPr>
          <w:rFonts w:ascii="宋体" w:hAnsi="宋体" w:hint="eastAsia"/>
          <w:bCs/>
        </w:rPr>
        <w:t>节三、一卡通凭证挂失取消。</w:t>
      </w:r>
    </w:p>
    <w:p w:rsidR="004A1DF5" w:rsidRDefault="004A1DF5" w:rsidP="00327B4B">
      <w:pPr>
        <w:pStyle w:val="5"/>
        <w:spacing w:beforeLines="50" w:afterLines="50"/>
      </w:pPr>
      <w:r>
        <w:rPr>
          <w:rFonts w:hint="eastAsia"/>
        </w:rPr>
        <w:t>八、存折书面挂失解挂（业务代码</w:t>
      </w:r>
      <w:r>
        <w:rPr>
          <w:rFonts w:hint="eastAsia"/>
        </w:rPr>
        <w:t>1424</w:t>
      </w:r>
      <w:r>
        <w:rPr>
          <w:rFonts w:hint="eastAsia"/>
        </w:rPr>
        <w:t>）</w:t>
      </w:r>
    </w:p>
    <w:p w:rsidR="004A1DF5" w:rsidRDefault="004A1DF5">
      <w:pPr>
        <w:pStyle w:val="6"/>
        <w:spacing w:line="360" w:lineRule="auto"/>
      </w:pPr>
      <w:r>
        <w:rPr>
          <w:rFonts w:hint="eastAsia"/>
        </w:rPr>
        <w:t>（一）功能介绍</w:t>
      </w:r>
    </w:p>
    <w:p w:rsidR="004A1DF5" w:rsidRDefault="004A1DF5" w:rsidP="00327B4B">
      <w:pPr>
        <w:spacing w:beforeLines="50" w:afterLines="50"/>
        <w:ind w:firstLineChars="128" w:firstLine="307"/>
      </w:pPr>
      <w:r>
        <w:rPr>
          <w:rFonts w:hint="eastAsia"/>
        </w:rPr>
        <w:t>对已经书面挂失的存折进行解挂，处理的结果只有一种：重新补折。</w:t>
      </w:r>
    </w:p>
    <w:p w:rsidR="004A1DF5" w:rsidRDefault="004A1DF5">
      <w:pPr>
        <w:pStyle w:val="6"/>
        <w:spacing w:line="360" w:lineRule="auto"/>
        <w:rPr>
          <w:rFonts w:ascii="宋体" w:hAnsi="宋体"/>
        </w:rPr>
      </w:pPr>
      <w:r>
        <w:rPr>
          <w:rFonts w:ascii="黑体" w:hint="eastAsia"/>
        </w:rPr>
        <w:t>（二）</w:t>
      </w:r>
      <w:r>
        <w:rPr>
          <w:rFonts w:ascii="宋体" w:hAnsi="宋体" w:hint="eastAsia"/>
        </w:rPr>
        <w:t>操作要点</w:t>
      </w:r>
    </w:p>
    <w:p w:rsidR="004A1DF5" w:rsidRDefault="004A1DF5">
      <w:pPr>
        <w:ind w:left="360" w:hangingChars="150" w:hanging="360"/>
        <w:rPr>
          <w:rFonts w:ascii="宋体" w:hAnsi="宋体"/>
        </w:rPr>
      </w:pPr>
      <w:r>
        <w:rPr>
          <w:rFonts w:ascii="宋体" w:hAnsi="宋体" w:hint="eastAsia"/>
        </w:rPr>
        <w:t>1、该业务只能客户本人持有效身份证件在开户网点办理。</w:t>
      </w:r>
    </w:p>
    <w:p w:rsidR="004A1DF5" w:rsidRDefault="004A1DF5">
      <w:pPr>
        <w:ind w:left="360" w:hangingChars="150" w:hanging="360"/>
        <w:rPr>
          <w:rFonts w:ascii="宋体" w:hAnsi="宋体"/>
        </w:rPr>
      </w:pPr>
      <w:r>
        <w:rPr>
          <w:rFonts w:ascii="宋体" w:hAnsi="宋体" w:hint="eastAsia"/>
        </w:rPr>
        <w:t>2、如果遇到柜面支取方式+书面挂失的解挂，必须先通过无卡柜面支取方式解挂（增加权限控制）来解挂柜面支取方式，然后再对书面挂失解挂。</w:t>
      </w:r>
    </w:p>
    <w:p w:rsidR="004A1DF5" w:rsidRDefault="004A1DF5">
      <w:pPr>
        <w:pStyle w:val="6"/>
        <w:spacing w:line="360" w:lineRule="auto"/>
        <w:rPr>
          <w:rFonts w:ascii="宋体" w:hAnsi="宋体"/>
        </w:rPr>
      </w:pPr>
      <w:r>
        <w:rPr>
          <w:rFonts w:ascii="黑体" w:hint="eastAsia"/>
        </w:rPr>
        <w:t>（三）</w:t>
      </w:r>
      <w:r>
        <w:rPr>
          <w:rFonts w:ascii="宋体" w:hAnsi="宋体" w:hint="eastAsia"/>
        </w:rPr>
        <w:t>操作步骤</w:t>
      </w:r>
    </w:p>
    <w:p w:rsidR="004A1DF5" w:rsidRDefault="004A1DF5">
      <w:pPr>
        <w:ind w:left="360" w:hangingChars="150" w:hanging="360"/>
        <w:rPr>
          <w:rFonts w:ascii="宋体" w:hAnsi="宋体"/>
        </w:rPr>
      </w:pPr>
      <w:r>
        <w:rPr>
          <w:rFonts w:hint="eastAsia"/>
        </w:rPr>
        <w:t>1</w:t>
      </w:r>
      <w:r>
        <w:rPr>
          <w:rFonts w:hint="eastAsia"/>
        </w:rPr>
        <w:t>、用户选</w:t>
      </w:r>
      <w:r>
        <w:rPr>
          <w:rFonts w:ascii="宋体" w:hAnsi="宋体" w:hint="eastAsia"/>
        </w:rPr>
        <w:t>择系统导航－客户管理－特殊业务－个人凭证挂失－存折书面挂失解挂或在“业务代码”处输入1424进入。</w:t>
      </w:r>
    </w:p>
    <w:p w:rsidR="004A1DF5" w:rsidRDefault="004A1DF5">
      <w:pPr>
        <w:ind w:left="360" w:hangingChars="150" w:hanging="360"/>
        <w:rPr>
          <w:rFonts w:ascii="宋体" w:hAnsi="宋体"/>
        </w:rPr>
      </w:pPr>
      <w:r>
        <w:rPr>
          <w:rFonts w:ascii="宋体" w:hAnsi="宋体" w:hint="eastAsia"/>
        </w:rPr>
        <w:t>2、以下步骤同第二章第四</w:t>
      </w:r>
      <w:r>
        <w:rPr>
          <w:rFonts w:ascii="宋体" w:hAnsi="宋体" w:hint="eastAsia"/>
          <w:bCs/>
        </w:rPr>
        <w:t>节四、一卡通书面挂失取消。</w:t>
      </w:r>
    </w:p>
    <w:p w:rsidR="004A1DF5" w:rsidRDefault="004A1DF5" w:rsidP="00327B4B">
      <w:pPr>
        <w:pStyle w:val="5"/>
        <w:spacing w:beforeLines="50" w:afterLines="50"/>
      </w:pPr>
      <w:r>
        <w:rPr>
          <w:rFonts w:hint="eastAsia"/>
        </w:rPr>
        <w:t>九、个人存单口头挂失（业务代码</w:t>
      </w:r>
      <w:r>
        <w:rPr>
          <w:rFonts w:hint="eastAsia"/>
        </w:rPr>
        <w:t>1431</w:t>
      </w:r>
      <w:r>
        <w:rPr>
          <w:rFonts w:hint="eastAsia"/>
        </w:rPr>
        <w:t>）</w:t>
      </w:r>
    </w:p>
    <w:p w:rsidR="004A1DF5" w:rsidRDefault="004A1DF5">
      <w:pPr>
        <w:pStyle w:val="6"/>
        <w:spacing w:line="360" w:lineRule="auto"/>
      </w:pPr>
      <w:r>
        <w:rPr>
          <w:rFonts w:hint="eastAsia"/>
        </w:rPr>
        <w:t>（一）功能介绍</w:t>
      </w:r>
    </w:p>
    <w:p w:rsidR="004A1DF5" w:rsidRDefault="004A1DF5" w:rsidP="00327B4B">
      <w:pPr>
        <w:spacing w:beforeLines="50" w:afterLines="50"/>
        <w:ind w:firstLineChars="100" w:firstLine="240"/>
        <w:rPr>
          <w:rFonts w:ascii="宋体" w:hAnsi="宋体"/>
        </w:rPr>
      </w:pPr>
      <w:r>
        <w:rPr>
          <w:rFonts w:ascii="宋体" w:hAnsi="宋体" w:hint="eastAsia"/>
        </w:rPr>
        <w:t>对个人存单进行口头挂失</w:t>
      </w:r>
    </w:p>
    <w:p w:rsidR="004A1DF5" w:rsidRDefault="004A1DF5">
      <w:pPr>
        <w:pStyle w:val="6"/>
        <w:spacing w:line="360" w:lineRule="auto"/>
      </w:pPr>
      <w:r>
        <w:rPr>
          <w:rFonts w:hint="eastAsia"/>
        </w:rPr>
        <w:t>（二）操作要点</w:t>
      </w:r>
    </w:p>
    <w:p w:rsidR="004A1DF5" w:rsidRDefault="004A1DF5">
      <w:pPr>
        <w:ind w:left="360" w:hangingChars="150" w:hanging="360"/>
        <w:rPr>
          <w:rFonts w:ascii="宋体" w:hAnsi="宋体"/>
        </w:rPr>
      </w:pPr>
      <w:r>
        <w:rPr>
          <w:rFonts w:ascii="宋体" w:hAnsi="宋体" w:hint="eastAsia"/>
        </w:rPr>
        <w:t>1、该业务可在分行范围内办理。</w:t>
      </w:r>
    </w:p>
    <w:p w:rsidR="004A1DF5" w:rsidRDefault="004A1DF5">
      <w:pPr>
        <w:ind w:left="360" w:hangingChars="150" w:hanging="360"/>
        <w:rPr>
          <w:rFonts w:ascii="宋体" w:hAnsi="宋体"/>
        </w:rPr>
      </w:pPr>
      <w:r>
        <w:rPr>
          <w:rFonts w:ascii="宋体" w:hAnsi="宋体" w:hint="eastAsia"/>
        </w:rPr>
        <w:t>2、口头挂失自动失效的时间：5天，如1日挂失，在5日日终后失效，也就是6日失效。</w:t>
      </w:r>
    </w:p>
    <w:p w:rsidR="004A1DF5" w:rsidRDefault="004A1DF5">
      <w:pPr>
        <w:ind w:left="360" w:hangingChars="150" w:hanging="360"/>
        <w:rPr>
          <w:rFonts w:ascii="宋体" w:hAnsi="宋体"/>
        </w:rPr>
      </w:pPr>
      <w:r>
        <w:rPr>
          <w:rFonts w:ascii="宋体" w:hAnsi="宋体" w:hint="eastAsia"/>
        </w:rPr>
        <w:t>3、口头挂失失效前可再次办理口头挂失，覆盖前一次口头挂失记录，但是系统设定为每日只能受理一笔</w:t>
      </w:r>
      <w:r>
        <w:rPr>
          <w:rFonts w:ascii="宋体" w:hAnsi="宋体" w:hint="eastAsia"/>
          <w:kern w:val="0"/>
          <w:szCs w:val="18"/>
          <w:lang w:val="zh-CN"/>
        </w:rPr>
        <w:t>。</w:t>
      </w:r>
    </w:p>
    <w:p w:rsidR="004A1DF5" w:rsidRDefault="004A1DF5">
      <w:pPr>
        <w:pStyle w:val="6"/>
        <w:spacing w:line="360" w:lineRule="auto"/>
      </w:pPr>
      <w:r>
        <w:rPr>
          <w:rFonts w:hint="eastAsia"/>
        </w:rPr>
        <w:lastRenderedPageBreak/>
        <w:t>（三）操作步骤</w:t>
      </w:r>
    </w:p>
    <w:p w:rsidR="004A1DF5" w:rsidRDefault="004A1DF5">
      <w:pPr>
        <w:ind w:left="360" w:hangingChars="150" w:hanging="360"/>
      </w:pPr>
      <w:r>
        <w:rPr>
          <w:rFonts w:hint="eastAsia"/>
        </w:rPr>
        <w:t>1</w:t>
      </w:r>
      <w:r>
        <w:rPr>
          <w:rFonts w:hint="eastAsia"/>
        </w:rPr>
        <w:t>、用户选择系统导航－客户管理－特殊业务－个人凭证挂失－一卡通口头挂失或在“业务代码”处输入</w:t>
      </w:r>
      <w:r>
        <w:rPr>
          <w:rFonts w:hint="eastAsia"/>
        </w:rPr>
        <w:t>1431</w:t>
      </w:r>
      <w:r>
        <w:rPr>
          <w:rFonts w:hint="eastAsia"/>
        </w:rPr>
        <w:t>进入。</w:t>
      </w:r>
    </w:p>
    <w:p w:rsidR="004A1DF5" w:rsidRDefault="004A1DF5">
      <w:pPr>
        <w:ind w:left="360" w:hangingChars="150" w:hanging="360"/>
      </w:pPr>
      <w:r>
        <w:rPr>
          <w:rFonts w:hint="eastAsia"/>
        </w:rPr>
        <w:t>2</w:t>
      </w:r>
      <w:r>
        <w:rPr>
          <w:rFonts w:hint="eastAsia"/>
        </w:rPr>
        <w:t>、以下步骤同第二章第四节一、一卡通口头挂失。</w:t>
      </w:r>
    </w:p>
    <w:p w:rsidR="004A1DF5" w:rsidRDefault="004A1DF5" w:rsidP="00327B4B">
      <w:pPr>
        <w:pStyle w:val="5"/>
        <w:spacing w:beforeLines="50" w:afterLines="50"/>
      </w:pPr>
      <w:r>
        <w:rPr>
          <w:rFonts w:hint="eastAsia"/>
        </w:rPr>
        <w:t>十、个人存单书面挂失（业务代码</w:t>
      </w:r>
      <w:r>
        <w:rPr>
          <w:rFonts w:hint="eastAsia"/>
        </w:rPr>
        <w:t>1432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当个人存单</w:t>
      </w:r>
      <w:r>
        <w:rPr>
          <w:rFonts w:ascii="宋体" w:hAnsi="宋体" w:hint="eastAsia"/>
        </w:rPr>
        <w:t>丢失</w:t>
      </w:r>
      <w:r>
        <w:rPr>
          <w:rFonts w:hint="eastAsia"/>
        </w:rPr>
        <w:t>后，客户需到柜面申请对个人存单凭证进行正式书面挂失，以保证资金的安全。</w:t>
      </w:r>
    </w:p>
    <w:p w:rsidR="004A1DF5" w:rsidRDefault="004A1DF5">
      <w:pPr>
        <w:pStyle w:val="6"/>
        <w:spacing w:line="360" w:lineRule="auto"/>
      </w:pPr>
      <w:r>
        <w:rPr>
          <w:rFonts w:hint="eastAsia"/>
        </w:rPr>
        <w:t>（二）操作要点</w:t>
      </w:r>
    </w:p>
    <w:p w:rsidR="004A1DF5" w:rsidRDefault="004A1DF5">
      <w:pPr>
        <w:ind w:firstLineChars="200" w:firstLine="480"/>
        <w:rPr>
          <w:rFonts w:ascii="宋体" w:hAnsi="宋体"/>
        </w:rPr>
      </w:pPr>
      <w:r>
        <w:rPr>
          <w:rFonts w:ascii="宋体" w:hAnsi="宋体" w:hint="eastAsia"/>
        </w:rPr>
        <w:t>1、本业务受理范围为开户网点。</w:t>
      </w:r>
    </w:p>
    <w:p w:rsidR="004A1DF5" w:rsidRDefault="004A1DF5">
      <w:pPr>
        <w:ind w:firstLineChars="200" w:firstLine="480"/>
        <w:rPr>
          <w:rFonts w:ascii="宋体" w:hAnsi="宋体"/>
        </w:rPr>
      </w:pPr>
      <w:r>
        <w:rPr>
          <w:rFonts w:ascii="宋体" w:hAnsi="宋体" w:hint="eastAsia"/>
        </w:rPr>
        <w:t>2、收取手续费折人民币10元。</w:t>
      </w:r>
    </w:p>
    <w:p w:rsidR="004A1DF5" w:rsidRDefault="004A1DF5">
      <w:pPr>
        <w:ind w:firstLineChars="200" w:firstLine="480"/>
        <w:rPr>
          <w:rFonts w:ascii="宋体" w:hAnsi="宋体"/>
          <w:bCs/>
        </w:rPr>
      </w:pPr>
      <w:r>
        <w:rPr>
          <w:rFonts w:ascii="宋体" w:hAnsi="宋体" w:hint="eastAsia"/>
        </w:rPr>
        <w:t>3、符合条件的进入事后核查待办事宜。目前为：户口余额折合5万人民币以上、且柜面支取方式正确情况</w:t>
      </w:r>
      <w:r>
        <w:rPr>
          <w:rFonts w:ascii="宋体" w:hAnsi="宋体" w:hint="eastAsia"/>
          <w:bCs/>
        </w:rPr>
        <w:t>下书面挂失。无柜面支取方式办理书面挂失。</w:t>
      </w:r>
    </w:p>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rPr>
      </w:pPr>
      <w:r>
        <w:rPr>
          <w:rFonts w:hint="eastAsia"/>
        </w:rPr>
        <w:t>1</w:t>
      </w:r>
      <w:r>
        <w:rPr>
          <w:rFonts w:hint="eastAsia"/>
        </w:rPr>
        <w:t>、用户选择系统导</w:t>
      </w:r>
      <w:r>
        <w:rPr>
          <w:rFonts w:ascii="宋体" w:hAnsi="宋体" w:hint="eastAsia"/>
        </w:rPr>
        <w:t>航－客户管理－特殊业务－个人凭证挂失－存单书面挂失或在“业务代码”处输入1432进入。</w:t>
      </w:r>
    </w:p>
    <w:p w:rsidR="004A1DF5" w:rsidRDefault="004A1DF5">
      <w:pPr>
        <w:ind w:firstLineChars="200" w:firstLine="480"/>
        <w:rPr>
          <w:rFonts w:ascii="宋体" w:hAnsi="宋体"/>
        </w:rPr>
      </w:pPr>
      <w:r>
        <w:rPr>
          <w:rFonts w:ascii="宋体" w:hAnsi="宋体" w:hint="eastAsia"/>
        </w:rPr>
        <w:t>2、以下步骤同第二章第</w:t>
      </w:r>
      <w:r>
        <w:rPr>
          <w:rFonts w:ascii="宋体" w:hAnsi="宋体" w:hint="eastAsia"/>
          <w:bCs/>
        </w:rPr>
        <w:t>四节二、一卡通书面挂失。</w:t>
      </w:r>
    </w:p>
    <w:p w:rsidR="004A1DF5" w:rsidRDefault="004A1DF5" w:rsidP="00327B4B">
      <w:pPr>
        <w:pStyle w:val="5"/>
        <w:spacing w:beforeLines="50" w:afterLines="50"/>
      </w:pPr>
      <w:r>
        <w:rPr>
          <w:rFonts w:hint="eastAsia"/>
        </w:rPr>
        <w:t>十一、个人存单凭证挂失取消（业务代码</w:t>
      </w:r>
      <w:r>
        <w:rPr>
          <w:rFonts w:hint="eastAsia"/>
        </w:rPr>
        <w:t>1433</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找到个人存单后，对已经口头挂失或书面挂失的个人存单进行取消，恢复到口头挂失或书面挂失前的状态。</w:t>
      </w:r>
    </w:p>
    <w:p w:rsidR="004A1DF5" w:rsidRDefault="004A1DF5">
      <w:pPr>
        <w:pStyle w:val="6"/>
        <w:spacing w:line="360" w:lineRule="auto"/>
      </w:pPr>
      <w:r>
        <w:rPr>
          <w:rFonts w:hint="eastAsia"/>
        </w:rPr>
        <w:t>（二）操作要点</w:t>
      </w:r>
    </w:p>
    <w:p w:rsidR="004A1DF5" w:rsidRDefault="004A1DF5">
      <w:pPr>
        <w:ind w:firstLineChars="200" w:firstLine="480"/>
        <w:rPr>
          <w:rFonts w:ascii="宋体" w:hAnsi="宋体"/>
        </w:rPr>
      </w:pPr>
      <w:r>
        <w:rPr>
          <w:rFonts w:ascii="宋体" w:hAnsi="宋体" w:hint="eastAsia"/>
        </w:rPr>
        <w:t>1、该业务只能</w:t>
      </w:r>
      <w:r>
        <w:rPr>
          <w:rFonts w:hint="eastAsia"/>
        </w:rPr>
        <w:t>客户</w:t>
      </w:r>
      <w:r>
        <w:rPr>
          <w:rFonts w:ascii="宋体" w:hAnsi="宋体" w:hint="eastAsia"/>
        </w:rPr>
        <w:t>本人持有效身份证件在开户网点办理。</w:t>
      </w:r>
    </w:p>
    <w:p w:rsidR="004A1DF5" w:rsidRDefault="004A1DF5">
      <w:pPr>
        <w:ind w:firstLineChars="200" w:firstLine="480"/>
        <w:rPr>
          <w:rFonts w:ascii="宋体" w:hAnsi="宋体"/>
          <w:kern w:val="0"/>
          <w:szCs w:val="18"/>
          <w:lang w:val="zh-CN"/>
        </w:rPr>
      </w:pPr>
      <w:r>
        <w:rPr>
          <w:rFonts w:ascii="宋体" w:hAnsi="宋体" w:hint="eastAsia"/>
        </w:rPr>
        <w:t>2、</w:t>
      </w:r>
      <w:r>
        <w:rPr>
          <w:rFonts w:ascii="宋体" w:hAnsi="宋体" w:hint="eastAsia"/>
          <w:kern w:val="0"/>
          <w:szCs w:val="18"/>
          <w:lang w:val="zh-CN"/>
        </w:rPr>
        <w:t>办理口头挂失取消时挂失申请书编号不能输入，如有输入，则系统报错。</w:t>
      </w:r>
    </w:p>
    <w:p w:rsidR="004A1DF5" w:rsidRDefault="004A1DF5">
      <w:pPr>
        <w:ind w:firstLineChars="200" w:firstLine="480"/>
        <w:rPr>
          <w:rFonts w:ascii="宋体" w:hAnsi="宋体"/>
        </w:rPr>
      </w:pPr>
      <w:r>
        <w:rPr>
          <w:rFonts w:ascii="宋体" w:hAnsi="宋体" w:hint="eastAsia"/>
        </w:rPr>
        <w:t>3、对于已经办理柜面支取方式挂失的存单取消口头挂失或书面挂失，先做</w:t>
      </w:r>
      <w:r>
        <w:rPr>
          <w:rFonts w:ascii="宋体" w:hAnsi="宋体" w:hint="eastAsia"/>
        </w:rPr>
        <w:lastRenderedPageBreak/>
        <w:t>无存单柜面支取方式解挂，再做取消，存单回到活动状态。</w:t>
      </w:r>
    </w:p>
    <w:p w:rsidR="004A1DF5" w:rsidRDefault="004A1DF5">
      <w:pPr>
        <w:pStyle w:val="6"/>
        <w:spacing w:line="360" w:lineRule="auto"/>
      </w:pPr>
      <w:r>
        <w:rPr>
          <w:rFonts w:hint="eastAsia"/>
        </w:rPr>
        <w:t>（三）操作步骤</w:t>
      </w:r>
    </w:p>
    <w:p w:rsidR="004A1DF5" w:rsidRDefault="004A1DF5">
      <w:r>
        <w:rPr>
          <w:rFonts w:hint="eastAsia"/>
        </w:rPr>
        <w:t>1</w:t>
      </w:r>
      <w:r>
        <w:rPr>
          <w:rFonts w:hint="eastAsia"/>
        </w:rPr>
        <w:t>、用户选择系统导航－客户管理－特殊业务－个人凭证挂失－存单凭证挂失取消或在“业务代码”处输入</w:t>
      </w:r>
      <w:r>
        <w:rPr>
          <w:rFonts w:hint="eastAsia"/>
        </w:rPr>
        <w:t>1433</w:t>
      </w:r>
      <w:r>
        <w:rPr>
          <w:rFonts w:hint="eastAsia"/>
        </w:rPr>
        <w:t>进入。</w:t>
      </w:r>
    </w:p>
    <w:p w:rsidR="004A1DF5" w:rsidRDefault="004A1DF5">
      <w:r>
        <w:rPr>
          <w:rFonts w:hint="eastAsia"/>
        </w:rPr>
        <w:t>2</w:t>
      </w:r>
      <w:r>
        <w:rPr>
          <w:rFonts w:hint="eastAsia"/>
        </w:rPr>
        <w:t>、以下步骤同第二章第四节三、一卡通凭证挂失取消。</w:t>
      </w:r>
    </w:p>
    <w:p w:rsidR="004A1DF5" w:rsidRDefault="004A1DF5" w:rsidP="00327B4B">
      <w:pPr>
        <w:pStyle w:val="5"/>
        <w:spacing w:beforeLines="50" w:afterLines="50"/>
      </w:pPr>
      <w:r>
        <w:rPr>
          <w:rFonts w:hint="eastAsia"/>
        </w:rPr>
        <w:t>十二、个人存单书面挂失解挂（业务代码</w:t>
      </w:r>
      <w:r>
        <w:rPr>
          <w:rFonts w:hint="eastAsia"/>
        </w:rPr>
        <w:t>1434</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对已经书面</w:t>
      </w:r>
      <w:r>
        <w:rPr>
          <w:rFonts w:ascii="宋体" w:hAnsi="宋体" w:hint="eastAsia"/>
        </w:rPr>
        <w:t>挂失</w:t>
      </w:r>
      <w:r>
        <w:rPr>
          <w:rFonts w:hint="eastAsia"/>
        </w:rPr>
        <w:t>的个人存单进行解挂，处理的结果只有一种：重新补发存单。</w:t>
      </w:r>
    </w:p>
    <w:p w:rsidR="004A1DF5" w:rsidRDefault="004A1DF5">
      <w:pPr>
        <w:pStyle w:val="6"/>
        <w:spacing w:line="360" w:lineRule="auto"/>
        <w:rPr>
          <w:rFonts w:ascii="黑体"/>
        </w:rPr>
      </w:pPr>
      <w:r>
        <w:rPr>
          <w:rFonts w:hint="eastAsia"/>
        </w:rPr>
        <w:t>（二）操作要点</w:t>
      </w:r>
    </w:p>
    <w:p w:rsidR="004A1DF5" w:rsidRDefault="004A1DF5">
      <w:pPr>
        <w:ind w:firstLineChars="200" w:firstLine="480"/>
        <w:rPr>
          <w:rFonts w:ascii="宋体" w:hAnsi="宋体"/>
        </w:rPr>
      </w:pPr>
      <w:r>
        <w:rPr>
          <w:rFonts w:ascii="宋体" w:hAnsi="宋体" w:hint="eastAsia"/>
        </w:rPr>
        <w:t>1、该业务只能客户本人持有效身份证件在开户网点办理。</w:t>
      </w:r>
    </w:p>
    <w:p w:rsidR="004A1DF5" w:rsidRDefault="004A1DF5">
      <w:pPr>
        <w:ind w:firstLineChars="200" w:firstLine="480"/>
        <w:rPr>
          <w:rFonts w:ascii="宋体" w:hAnsi="宋体"/>
        </w:rPr>
      </w:pPr>
      <w:r>
        <w:rPr>
          <w:rFonts w:ascii="宋体" w:hAnsi="宋体" w:hint="eastAsia"/>
        </w:rPr>
        <w:t>2、系统在书面解挂中没有提供直接销户取现或转账。只能重新补发存单。</w:t>
      </w:r>
    </w:p>
    <w:p w:rsidR="004A1DF5" w:rsidRDefault="004A1DF5">
      <w:pPr>
        <w:ind w:firstLineChars="200" w:firstLine="480"/>
        <w:rPr>
          <w:rFonts w:ascii="宋体" w:hAnsi="宋体"/>
        </w:rPr>
      </w:pPr>
      <w:r>
        <w:rPr>
          <w:rFonts w:ascii="宋体" w:hAnsi="宋体" w:hint="eastAsia"/>
        </w:rPr>
        <w:t>3、如果遇到柜面支取方式+书面挂失的解挂，必须先办理柜面支取方式解挂（增加权限控制）来解挂柜面支取方式，然后再对书面挂失解挂。</w:t>
      </w:r>
    </w:p>
    <w:p w:rsidR="004A1DF5" w:rsidRDefault="004A1DF5">
      <w:pPr>
        <w:pStyle w:val="6"/>
        <w:spacing w:line="360" w:lineRule="auto"/>
        <w:rPr>
          <w:rFonts w:ascii="黑体"/>
        </w:rPr>
      </w:pPr>
      <w:r>
        <w:rPr>
          <w:rFonts w:ascii="黑体" w:hint="eastAsia"/>
        </w:rPr>
        <w:t>（三）操作步骤</w:t>
      </w:r>
    </w:p>
    <w:p w:rsidR="004A1DF5" w:rsidRDefault="004A1DF5">
      <w:pPr>
        <w:ind w:firstLineChars="200" w:firstLine="480"/>
        <w:rPr>
          <w:rFonts w:ascii="宋体" w:hAnsi="宋体"/>
        </w:rPr>
      </w:pPr>
      <w:r>
        <w:rPr>
          <w:rFonts w:hint="eastAsia"/>
        </w:rPr>
        <w:t>1</w:t>
      </w:r>
      <w:r>
        <w:rPr>
          <w:rFonts w:hint="eastAsia"/>
        </w:rPr>
        <w:t>、用户选择系统导航－客户</w:t>
      </w:r>
      <w:r>
        <w:rPr>
          <w:rFonts w:ascii="宋体" w:hAnsi="宋体" w:hint="eastAsia"/>
        </w:rPr>
        <w:t>管理－特殊业务－个人凭证挂失－存单书面挂失解挂或在“业务代码”处输入1434进入。</w:t>
      </w:r>
    </w:p>
    <w:p w:rsidR="004A1DF5" w:rsidRDefault="004A1DF5">
      <w:pPr>
        <w:ind w:firstLineChars="200" w:firstLine="480"/>
        <w:rPr>
          <w:rFonts w:ascii="宋体" w:hAnsi="宋体"/>
        </w:rPr>
      </w:pPr>
      <w:r>
        <w:rPr>
          <w:rFonts w:ascii="宋体" w:hAnsi="宋体" w:hint="eastAsia"/>
        </w:rPr>
        <w:t>2、以下步骤同第二章第四节四、</w:t>
      </w:r>
      <w:r>
        <w:rPr>
          <w:rFonts w:ascii="宋体" w:hAnsi="宋体" w:hint="eastAsia"/>
          <w:bCs/>
        </w:rPr>
        <w:t>一卡通书面挂失解挂。</w:t>
      </w:r>
    </w:p>
    <w:p w:rsidR="004A1DF5" w:rsidRDefault="004A1DF5" w:rsidP="00327B4B">
      <w:pPr>
        <w:pStyle w:val="4"/>
        <w:spacing w:beforeLines="50" w:afterLines="50" w:line="360" w:lineRule="auto"/>
        <w:sectPr w:rsidR="004A1DF5">
          <w:pgSz w:w="11906" w:h="16838"/>
          <w:pgMar w:top="1440" w:right="1797" w:bottom="1440" w:left="1797" w:header="851" w:footer="992" w:gutter="0"/>
          <w:cols w:space="425"/>
          <w:docGrid w:type="lines" w:linePitch="312"/>
        </w:sectPr>
      </w:pPr>
    </w:p>
    <w:p w:rsidR="004A1DF5" w:rsidRDefault="004A1DF5" w:rsidP="00327B4B">
      <w:pPr>
        <w:pStyle w:val="4"/>
        <w:spacing w:beforeLines="50" w:afterLines="50" w:line="360" w:lineRule="auto"/>
      </w:pPr>
      <w:bookmarkStart w:id="40" w:name="_Toc186273559"/>
      <w:r>
        <w:rPr>
          <w:rFonts w:hint="eastAsia"/>
        </w:rPr>
        <w:lastRenderedPageBreak/>
        <w:t>第五节</w:t>
      </w:r>
      <w:r>
        <w:rPr>
          <w:rFonts w:hint="eastAsia"/>
        </w:rPr>
        <w:t xml:space="preserve">  </w:t>
      </w:r>
      <w:r>
        <w:rPr>
          <w:rFonts w:hint="eastAsia"/>
        </w:rPr>
        <w:t>单位凭证挂失</w:t>
      </w:r>
      <w:bookmarkEnd w:id="40"/>
    </w:p>
    <w:p w:rsidR="004A1DF5" w:rsidRDefault="004A1DF5">
      <w:pPr>
        <w:ind w:firstLineChars="200" w:firstLine="480"/>
      </w:pPr>
      <w:r>
        <w:rPr>
          <w:rFonts w:hint="eastAsia"/>
        </w:rPr>
        <w:t>功能说明：本节提供公司卡、单位存单的口头挂失、书面挂失、凭证挂失取消、解挂功能。</w:t>
      </w:r>
    </w:p>
    <w:p w:rsidR="004A1DF5" w:rsidRDefault="004A1DF5" w:rsidP="00327B4B">
      <w:pPr>
        <w:pStyle w:val="5"/>
        <w:numPr>
          <w:ilvl w:val="0"/>
          <w:numId w:val="8"/>
        </w:numPr>
        <w:spacing w:beforeLines="50" w:afterLines="50"/>
        <w:rPr>
          <w:rFonts w:ascii="黑体" w:eastAsia="黑体"/>
        </w:rPr>
      </w:pPr>
      <w:r>
        <w:rPr>
          <w:rFonts w:ascii="黑体" w:eastAsia="黑体" w:hint="eastAsia"/>
        </w:rPr>
        <w:t>公司卡口头挂失（业务代码1441）</w:t>
      </w:r>
    </w:p>
    <w:p w:rsidR="004A1DF5" w:rsidRDefault="004A1DF5">
      <w:pPr>
        <w:pStyle w:val="6"/>
        <w:spacing w:line="360" w:lineRule="auto"/>
        <w:rPr>
          <w:rFonts w:ascii="宋体" w:hAnsi="宋体"/>
        </w:rPr>
      </w:pPr>
      <w:r>
        <w:rPr>
          <w:rFonts w:ascii="宋体" w:hAnsi="宋体" w:hint="eastAsia"/>
        </w:rPr>
        <w:t>（一）功能介绍</w:t>
      </w:r>
    </w:p>
    <w:p w:rsidR="004A1DF5" w:rsidRDefault="004A1DF5" w:rsidP="00327B4B">
      <w:pPr>
        <w:spacing w:beforeLines="50" w:afterLines="50"/>
        <w:ind w:firstLineChars="100" w:firstLine="240"/>
      </w:pPr>
      <w:r>
        <w:rPr>
          <w:rFonts w:hint="eastAsia"/>
        </w:rPr>
        <w:t>对公司卡进行口头挂失。</w:t>
      </w:r>
    </w:p>
    <w:p w:rsidR="004A1DF5" w:rsidRDefault="004A1DF5">
      <w:pPr>
        <w:pStyle w:val="6"/>
        <w:spacing w:line="360" w:lineRule="auto"/>
        <w:rPr>
          <w:rFonts w:ascii="黑体"/>
        </w:rPr>
      </w:pPr>
      <w:r>
        <w:rPr>
          <w:rFonts w:ascii="宋体" w:hAnsi="宋体" w:hint="eastAsia"/>
        </w:rPr>
        <w:t>（二）</w:t>
      </w:r>
      <w:r>
        <w:rPr>
          <w:rFonts w:ascii="黑体" w:hint="eastAsia"/>
        </w:rPr>
        <w:t>操作要点</w:t>
      </w:r>
    </w:p>
    <w:p w:rsidR="004A1DF5" w:rsidRDefault="004A1DF5">
      <w:pPr>
        <w:ind w:firstLineChars="150" w:firstLine="360"/>
        <w:rPr>
          <w:rFonts w:ascii="宋体" w:hAnsi="宋体"/>
        </w:rPr>
      </w:pPr>
      <w:r>
        <w:rPr>
          <w:rFonts w:ascii="宋体" w:hAnsi="宋体" w:hint="eastAsia"/>
        </w:rPr>
        <w:t>1、该业务可在所有网点办理。</w:t>
      </w:r>
    </w:p>
    <w:p w:rsidR="004A1DF5" w:rsidRDefault="004A1DF5">
      <w:pPr>
        <w:ind w:firstLineChars="150" w:firstLine="360"/>
        <w:rPr>
          <w:rFonts w:ascii="宋体" w:hAnsi="宋体"/>
        </w:rPr>
      </w:pPr>
      <w:r>
        <w:rPr>
          <w:rFonts w:ascii="宋体" w:hAnsi="宋体" w:hint="eastAsia"/>
        </w:rPr>
        <w:t>2、口头挂失自动失效的时间：5天，如1日挂失，在5日日终后失效，也就是6日失效。</w:t>
      </w:r>
    </w:p>
    <w:p w:rsidR="004A1DF5" w:rsidRDefault="004A1DF5">
      <w:pPr>
        <w:ind w:firstLineChars="150" w:firstLine="360"/>
        <w:rPr>
          <w:rFonts w:ascii="宋体" w:hAnsi="宋体"/>
          <w:kern w:val="0"/>
          <w:szCs w:val="18"/>
          <w:lang w:val="zh-CN"/>
        </w:rPr>
      </w:pPr>
      <w:r>
        <w:rPr>
          <w:rFonts w:ascii="宋体" w:hAnsi="宋体" w:hint="eastAsia"/>
        </w:rPr>
        <w:t>3、口头挂失失效前可再次办理口头挂失，覆盖前一次口头挂失记录，但是系统设定为每日只能</w:t>
      </w:r>
      <w:r>
        <w:rPr>
          <w:rFonts w:ascii="宋体" w:hAnsi="宋体" w:hint="eastAsia"/>
          <w:kern w:val="0"/>
          <w:szCs w:val="18"/>
          <w:lang w:val="zh-CN"/>
        </w:rPr>
        <w:t>受理一笔。</w:t>
      </w:r>
    </w:p>
    <w:p w:rsidR="004A1DF5" w:rsidRDefault="004A1DF5">
      <w:pPr>
        <w:ind w:firstLineChars="150" w:firstLine="360"/>
        <w:rPr>
          <w:rFonts w:ascii="宋体" w:hAnsi="宋体"/>
        </w:rPr>
      </w:pPr>
      <w:r>
        <w:rPr>
          <w:rFonts w:ascii="宋体" w:hAnsi="宋体" w:hint="eastAsia"/>
        </w:rPr>
        <w:t>4、公司卡挂失后，目前系统默认为公司卡户口禁用，即公司卡口头挂失后，在自动失效前不能再进行任何支付业务。</w:t>
      </w:r>
    </w:p>
    <w:p w:rsidR="004A1DF5" w:rsidRDefault="004A1DF5">
      <w:pPr>
        <w:pStyle w:val="6"/>
        <w:spacing w:line="360" w:lineRule="auto"/>
        <w:rPr>
          <w:rFonts w:ascii="黑体"/>
        </w:rPr>
      </w:pPr>
      <w:r>
        <w:rPr>
          <w:rFonts w:ascii="宋体" w:hAnsi="宋体" w:hint="eastAsia"/>
        </w:rPr>
        <w:t>（三）</w:t>
      </w:r>
      <w:r>
        <w:rPr>
          <w:rFonts w:ascii="黑体" w:hint="eastAsia"/>
        </w:rPr>
        <w:t>操作步骤</w:t>
      </w:r>
    </w:p>
    <w:p w:rsidR="004A1DF5" w:rsidRDefault="004A1DF5">
      <w:pPr>
        <w:ind w:firstLineChars="150" w:firstLine="360"/>
        <w:rPr>
          <w:rFonts w:ascii="宋体" w:hAnsi="宋体"/>
        </w:rPr>
      </w:pPr>
      <w:r>
        <w:rPr>
          <w:rFonts w:ascii="宋体" w:hAnsi="宋体" w:hint="eastAsia"/>
        </w:rPr>
        <w:t>1、用户选择系统导航－客户管理－特殊业务－单位凭证挂失－公司卡口头挂失或在“业务代码”处输入1441进入。</w:t>
      </w:r>
    </w:p>
    <w:p w:rsidR="004A1DF5" w:rsidRDefault="004A1DF5">
      <w:pPr>
        <w:ind w:firstLineChars="150" w:firstLine="360"/>
        <w:rPr>
          <w:rFonts w:ascii="宋体" w:hAnsi="宋体"/>
        </w:rPr>
      </w:pPr>
      <w:r>
        <w:rPr>
          <w:rFonts w:ascii="宋体" w:hAnsi="宋体" w:hint="eastAsia"/>
          <w:bCs/>
        </w:rPr>
        <w:t>2、以下步骤同第二章第四节一、一卡通口头挂失。</w:t>
      </w:r>
    </w:p>
    <w:p w:rsidR="004A1DF5" w:rsidRDefault="004A1DF5">
      <w:pPr>
        <w:ind w:firstLineChars="150" w:firstLine="360"/>
        <w:rPr>
          <w:rFonts w:ascii="宋体" w:hAnsi="宋体"/>
          <w:bCs/>
        </w:rPr>
      </w:pPr>
      <w:r>
        <w:rPr>
          <w:rFonts w:ascii="宋体" w:hAnsi="宋体" w:hint="eastAsia"/>
        </w:rPr>
        <w:t>3、</w:t>
      </w:r>
      <w:r>
        <w:rPr>
          <w:rFonts w:ascii="宋体" w:hAnsi="宋体" w:hint="eastAsia"/>
          <w:bCs/>
        </w:rPr>
        <w:t>打印：</w:t>
      </w:r>
      <w:r>
        <w:rPr>
          <w:rFonts w:hint="eastAsia"/>
        </w:rPr>
        <w:t>根据系统提示打印</w:t>
      </w:r>
      <w:r>
        <w:rPr>
          <w:rFonts w:ascii="宋体" w:hAnsi="宋体" w:hint="eastAsia"/>
          <w:bCs/>
        </w:rPr>
        <w:t>“公司卡挂失/换卡申请书”。</w:t>
      </w:r>
    </w:p>
    <w:p w:rsidR="004A1DF5" w:rsidRDefault="004A1DF5" w:rsidP="00327B4B">
      <w:pPr>
        <w:pStyle w:val="5"/>
        <w:numPr>
          <w:ilvl w:val="0"/>
          <w:numId w:val="8"/>
        </w:numPr>
        <w:spacing w:beforeLines="50" w:afterLines="50"/>
      </w:pPr>
      <w:r>
        <w:rPr>
          <w:rFonts w:hint="eastAsia"/>
        </w:rPr>
        <w:t>公司卡书面挂失（业务代码</w:t>
      </w:r>
      <w:r>
        <w:rPr>
          <w:rFonts w:hint="eastAsia"/>
        </w:rPr>
        <w:t>1442</w:t>
      </w:r>
      <w:r>
        <w:rPr>
          <w:rFonts w:hint="eastAsia"/>
        </w:rPr>
        <w:t>）</w:t>
      </w:r>
    </w:p>
    <w:p w:rsidR="004A1DF5" w:rsidRDefault="004A1DF5">
      <w:pPr>
        <w:pStyle w:val="6"/>
        <w:spacing w:line="360" w:lineRule="auto"/>
      </w:pPr>
      <w:r>
        <w:rPr>
          <w:rFonts w:hint="eastAsia"/>
        </w:rPr>
        <w:t>（一）功能介绍</w:t>
      </w:r>
    </w:p>
    <w:p w:rsidR="004A1DF5" w:rsidRDefault="004A1DF5" w:rsidP="00327B4B">
      <w:pPr>
        <w:spacing w:beforeLines="50" w:afterLines="50"/>
        <w:ind w:firstLineChars="150" w:firstLine="360"/>
        <w:rPr>
          <w:rFonts w:ascii="宋体" w:hAnsi="宋体"/>
        </w:rPr>
      </w:pPr>
      <w:r>
        <w:rPr>
          <w:rFonts w:ascii="宋体" w:hAnsi="宋体" w:hint="eastAsia"/>
        </w:rPr>
        <w:t>对公司卡凭证进行正式书面挂失。单位或持卡人填写“公司卡挂失/换卡申请书”办理。单位办理需加盖单位预留印鉴。</w:t>
      </w:r>
    </w:p>
    <w:p w:rsidR="004A1DF5" w:rsidRDefault="004A1DF5">
      <w:pPr>
        <w:pStyle w:val="6"/>
        <w:spacing w:line="360" w:lineRule="auto"/>
      </w:pPr>
      <w:r>
        <w:rPr>
          <w:rFonts w:hint="eastAsia"/>
        </w:rPr>
        <w:lastRenderedPageBreak/>
        <w:t>（二）操作要点</w:t>
      </w:r>
    </w:p>
    <w:p w:rsidR="004A1DF5" w:rsidRDefault="004A1DF5">
      <w:pPr>
        <w:ind w:firstLineChars="150" w:firstLine="360"/>
        <w:rPr>
          <w:rFonts w:ascii="宋体" w:hAnsi="宋体"/>
        </w:rPr>
      </w:pPr>
      <w:r>
        <w:rPr>
          <w:rFonts w:ascii="宋体" w:hAnsi="宋体" w:hint="eastAsia"/>
        </w:rPr>
        <w:t>1、持卡人办理挂失不得选择不领卡，因为如不领卡，则在解挂时需销户，销户必须单位凭印鉴销户。</w:t>
      </w:r>
    </w:p>
    <w:p w:rsidR="004A1DF5" w:rsidRDefault="004A1DF5">
      <w:pPr>
        <w:ind w:firstLineChars="150" w:firstLine="360"/>
        <w:rPr>
          <w:rFonts w:ascii="宋体" w:hAnsi="宋体"/>
        </w:rPr>
      </w:pPr>
      <w:r>
        <w:rPr>
          <w:rFonts w:ascii="宋体" w:hAnsi="宋体" w:hint="eastAsia"/>
        </w:rPr>
        <w:t>2、单位办理书面挂失时可选择是否补卡，但选择补卡后，目前不能指定领卡行，只能在本行领卡。</w:t>
      </w:r>
    </w:p>
    <w:p w:rsidR="004A1DF5" w:rsidRDefault="004A1DF5">
      <w:pPr>
        <w:ind w:firstLineChars="150" w:firstLine="360"/>
        <w:rPr>
          <w:rFonts w:ascii="宋体" w:hAnsi="宋体"/>
        </w:rPr>
      </w:pPr>
      <w:r>
        <w:rPr>
          <w:rFonts w:ascii="宋体" w:hAnsi="宋体" w:hint="eastAsia"/>
        </w:rPr>
        <w:t>3、单位办理的书面挂失可以覆盖持卡人办理的书面挂失，也可以作废持卡人办理的损坏换卡。</w:t>
      </w:r>
    </w:p>
    <w:p w:rsidR="004A1DF5" w:rsidRDefault="004A1DF5">
      <w:pPr>
        <w:ind w:firstLineChars="150" w:firstLine="360"/>
        <w:rPr>
          <w:rFonts w:ascii="宋体" w:hAnsi="宋体"/>
        </w:rPr>
      </w:pPr>
      <w:r>
        <w:rPr>
          <w:rFonts w:ascii="宋体" w:hAnsi="宋体" w:hint="eastAsia"/>
        </w:rPr>
        <w:t>4、公司卡书面挂失后，目前系统默认为公司卡户口禁用，不能再进行任何支付业务。</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1、用户选择系统导航－客户管理－特殊业务－单位凭证挂失－公司卡书面挂失或在“业务代码”处输入1442进入。</w:t>
      </w:r>
    </w:p>
    <w:p w:rsidR="004A1DF5" w:rsidRDefault="004A1DF5">
      <w:pPr>
        <w:ind w:firstLineChars="150" w:firstLine="360"/>
        <w:rPr>
          <w:rFonts w:ascii="宋体" w:hAnsi="宋体"/>
          <w:bCs/>
        </w:rPr>
      </w:pPr>
      <w:r>
        <w:rPr>
          <w:rFonts w:ascii="宋体" w:hAnsi="宋体" w:hint="eastAsia"/>
          <w:bCs/>
        </w:rPr>
        <w:t>2、选择“持卡人挂失”或“单位挂失”。</w:t>
      </w:r>
    </w:p>
    <w:p w:rsidR="004A1DF5" w:rsidRDefault="004A1DF5">
      <w:pPr>
        <w:ind w:firstLineChars="150" w:firstLine="360"/>
        <w:rPr>
          <w:rFonts w:ascii="宋体" w:hAnsi="宋体"/>
        </w:rPr>
      </w:pPr>
      <w:r>
        <w:rPr>
          <w:rFonts w:ascii="宋体" w:hAnsi="宋体" w:hint="eastAsia"/>
        </w:rPr>
        <w:t>3、选择“持卡人</w:t>
      </w:r>
      <w:r>
        <w:rPr>
          <w:rFonts w:ascii="宋体" w:hAnsi="宋体" w:hint="eastAsia"/>
          <w:bCs/>
        </w:rPr>
        <w:t>挂失</w:t>
      </w:r>
      <w:r>
        <w:rPr>
          <w:rFonts w:ascii="宋体" w:hAnsi="宋体" w:hint="eastAsia"/>
        </w:rPr>
        <w:t>”操作如下：</w:t>
      </w:r>
    </w:p>
    <w:p w:rsidR="004A1DF5" w:rsidRDefault="004A1DF5">
      <w:pPr>
        <w:ind w:firstLineChars="150" w:firstLine="360"/>
        <w:rPr>
          <w:rFonts w:ascii="宋体" w:hAnsi="宋体"/>
        </w:rPr>
      </w:pPr>
      <w:r>
        <w:rPr>
          <w:rFonts w:ascii="宋体" w:hAnsi="宋体" w:hint="eastAsia"/>
          <w:bCs/>
        </w:rPr>
        <w:t>（1）手工输入“公司卡卡号”，屏幕上方</w:t>
      </w:r>
      <w:r>
        <w:rPr>
          <w:rFonts w:ascii="宋体" w:hAnsi="宋体" w:hint="eastAsia"/>
        </w:rPr>
        <w:t>显示户口信息。</w:t>
      </w:r>
    </w:p>
    <w:p w:rsidR="004A1DF5" w:rsidRDefault="004A1DF5">
      <w:pPr>
        <w:ind w:firstLineChars="150" w:firstLine="360"/>
        <w:rPr>
          <w:rFonts w:ascii="宋体" w:hAnsi="宋体"/>
          <w:bCs/>
        </w:rPr>
      </w:pPr>
      <w:r>
        <w:rPr>
          <w:rFonts w:ascii="宋体" w:hAnsi="宋体" w:hint="eastAsia"/>
          <w:bCs/>
        </w:rPr>
        <w:t>（2）设置支取方式检查标记，是－请客户输入“交易密码”，否－不需客户输入“交易密码”。</w:t>
      </w:r>
    </w:p>
    <w:p w:rsidR="004A1DF5" w:rsidRDefault="004A1DF5">
      <w:pPr>
        <w:ind w:firstLineChars="150" w:firstLine="360"/>
        <w:rPr>
          <w:rFonts w:ascii="宋体" w:hAnsi="宋体"/>
          <w:bCs/>
        </w:rPr>
      </w:pPr>
      <w:r>
        <w:rPr>
          <w:rFonts w:ascii="宋体" w:hAnsi="宋体" w:hint="eastAsia"/>
          <w:bCs/>
        </w:rPr>
        <w:t>（3）用户手工输入持卡人基本信息，如为代办的还需输入代办人基本信息。</w:t>
      </w:r>
    </w:p>
    <w:p w:rsidR="004A1DF5" w:rsidRDefault="004A1DF5">
      <w:pPr>
        <w:ind w:firstLineChars="150" w:firstLine="360"/>
        <w:rPr>
          <w:rFonts w:ascii="宋体" w:hAnsi="宋体"/>
          <w:bCs/>
        </w:rPr>
      </w:pPr>
      <w:r>
        <w:rPr>
          <w:rFonts w:ascii="宋体" w:hAnsi="宋体" w:hint="eastAsia"/>
          <w:bCs/>
        </w:rPr>
        <w:t>（4）在系统设定的机构号中选择客户指定的“领卡机构”，如果不选则默认为本网点。</w:t>
      </w:r>
    </w:p>
    <w:p w:rsidR="004A1DF5" w:rsidRDefault="004A1DF5">
      <w:pPr>
        <w:ind w:firstLineChars="150" w:firstLine="360"/>
        <w:rPr>
          <w:rFonts w:ascii="宋体" w:hAnsi="宋体"/>
          <w:bCs/>
        </w:rPr>
      </w:pPr>
      <w:r>
        <w:rPr>
          <w:rFonts w:ascii="宋体" w:hAnsi="宋体" w:hint="eastAsia"/>
          <w:bCs/>
        </w:rPr>
        <w:t>4、选择“单位挂失”操作如下：</w:t>
      </w:r>
    </w:p>
    <w:p w:rsidR="004A1DF5" w:rsidRDefault="004A1DF5">
      <w:pPr>
        <w:ind w:firstLineChars="150" w:firstLine="360"/>
        <w:rPr>
          <w:rFonts w:ascii="宋体" w:hAnsi="宋体"/>
        </w:rPr>
      </w:pPr>
      <w:r>
        <w:rPr>
          <w:rFonts w:ascii="宋体" w:hAnsi="宋体" w:hint="eastAsia"/>
          <w:bCs/>
        </w:rPr>
        <w:t>（1）手工输入“公司卡卡号”，屏幕上方</w:t>
      </w:r>
      <w:r>
        <w:rPr>
          <w:rFonts w:ascii="宋体" w:hAnsi="宋体" w:hint="eastAsia"/>
        </w:rPr>
        <w:t>显示户口信息。</w:t>
      </w:r>
    </w:p>
    <w:p w:rsidR="004A1DF5" w:rsidRDefault="004A1DF5">
      <w:pPr>
        <w:ind w:firstLineChars="150" w:firstLine="360"/>
        <w:rPr>
          <w:rFonts w:ascii="宋体" w:hAnsi="宋体"/>
          <w:bCs/>
        </w:rPr>
      </w:pPr>
      <w:r>
        <w:rPr>
          <w:rFonts w:ascii="宋体" w:hAnsi="宋体" w:hint="eastAsia"/>
          <w:bCs/>
        </w:rPr>
        <w:t>（2）操作员选择</w:t>
      </w:r>
      <w:r w:rsidRPr="008E1FB9">
        <w:rPr>
          <w:rFonts w:ascii="宋体" w:hAnsi="宋体"/>
        </w:rPr>
        <w:object w:dxaOrig="270" w:dyaOrig="285">
          <v:shape id="_x0000_i1029" type="#_x0000_t75" style="width:13.5pt;height:14.25pt" o:ole="">
            <v:imagedata r:id="rId46" o:title=""/>
          </v:shape>
          <o:OLEObject Type="Embed" ProgID="PBrush" ShapeID="_x0000_i1029" DrawAspect="Content" ObjectID="_1458487505" r:id="rId47"/>
        </w:object>
      </w:r>
      <w:r>
        <w:rPr>
          <w:rFonts w:ascii="宋体" w:hAnsi="宋体" w:hint="eastAsia"/>
        </w:rPr>
        <w:t>，</w:t>
      </w:r>
      <w:r>
        <w:rPr>
          <w:rFonts w:ascii="宋体" w:hAnsi="宋体" w:hint="eastAsia"/>
          <w:bCs/>
        </w:rPr>
        <w:t>验证单位印鉴。</w:t>
      </w:r>
    </w:p>
    <w:p w:rsidR="004A1DF5" w:rsidRDefault="004A1DF5">
      <w:pPr>
        <w:ind w:firstLineChars="150" w:firstLine="360"/>
        <w:rPr>
          <w:rFonts w:ascii="宋体" w:hAnsi="宋体"/>
          <w:bCs/>
        </w:rPr>
      </w:pPr>
      <w:r>
        <w:rPr>
          <w:rFonts w:ascii="宋体" w:hAnsi="宋体" w:hint="eastAsia"/>
          <w:bCs/>
        </w:rPr>
        <w:t>（3）手工输入“经办人身份验证信息”。</w:t>
      </w:r>
    </w:p>
    <w:p w:rsidR="004A1DF5" w:rsidRDefault="004A1DF5">
      <w:pPr>
        <w:ind w:firstLineChars="150" w:firstLine="360"/>
        <w:rPr>
          <w:rFonts w:ascii="宋体" w:hAnsi="宋体"/>
          <w:bCs/>
        </w:rPr>
      </w:pPr>
      <w:r>
        <w:rPr>
          <w:rFonts w:ascii="宋体" w:hAnsi="宋体" w:hint="eastAsia"/>
          <w:bCs/>
        </w:rPr>
        <w:t>（4）选择是否补卡，单位选择补卡的，领卡行指定为本行。</w:t>
      </w:r>
    </w:p>
    <w:p w:rsidR="004A1DF5" w:rsidRDefault="004A1DF5">
      <w:pPr>
        <w:ind w:firstLineChars="150" w:firstLine="360"/>
        <w:rPr>
          <w:rFonts w:ascii="宋体" w:hAnsi="宋体"/>
          <w:bCs/>
        </w:rPr>
      </w:pPr>
      <w:r>
        <w:rPr>
          <w:rFonts w:ascii="宋体" w:hAnsi="宋体" w:hint="eastAsia"/>
          <w:bCs/>
        </w:rPr>
        <w:t>5、如为黑名单客户显示黑名单情况，则要求授权：是，刷卡或输入授权用户和密码，否，退出。</w:t>
      </w:r>
    </w:p>
    <w:p w:rsidR="004A1DF5" w:rsidRDefault="004A1DF5">
      <w:pPr>
        <w:ind w:firstLineChars="150" w:firstLine="360"/>
        <w:rPr>
          <w:rFonts w:ascii="宋体" w:hAnsi="宋体"/>
          <w:bCs/>
        </w:rPr>
      </w:pPr>
      <w:r>
        <w:rPr>
          <w:rFonts w:ascii="宋体" w:hAnsi="宋体" w:hint="eastAsia"/>
          <w:bCs/>
        </w:rPr>
        <w:t>6、系统提示收费，选择“收费”，进入“交互式收费窗口”进行收费。</w:t>
      </w:r>
    </w:p>
    <w:p w:rsidR="004A1DF5" w:rsidRDefault="004A1DF5">
      <w:pPr>
        <w:ind w:firstLineChars="150" w:firstLine="360"/>
        <w:rPr>
          <w:rFonts w:ascii="宋体" w:hAnsi="宋体"/>
          <w:bCs/>
        </w:rPr>
      </w:pPr>
      <w:r>
        <w:rPr>
          <w:rFonts w:ascii="宋体" w:hAnsi="宋体" w:hint="eastAsia"/>
          <w:bCs/>
        </w:rPr>
        <w:lastRenderedPageBreak/>
        <w:t>7、打印：根据系统提示打印“公司卡挂失/换卡申请书”、“收费回单”。</w:t>
      </w:r>
    </w:p>
    <w:p w:rsidR="004A1DF5" w:rsidRDefault="004A1DF5" w:rsidP="00327B4B">
      <w:pPr>
        <w:pStyle w:val="5"/>
        <w:numPr>
          <w:ilvl w:val="0"/>
          <w:numId w:val="8"/>
        </w:numPr>
        <w:spacing w:beforeLines="50" w:afterLines="50"/>
      </w:pPr>
      <w:r>
        <w:rPr>
          <w:rFonts w:hint="eastAsia"/>
        </w:rPr>
        <w:t>公司卡凭证挂失取消（业务代码</w:t>
      </w:r>
      <w:r>
        <w:rPr>
          <w:rFonts w:hint="eastAsia"/>
        </w:rPr>
        <w:t>1443</w:t>
      </w:r>
      <w:r>
        <w:rPr>
          <w:rFonts w:hint="eastAsia"/>
        </w:rPr>
        <w:t>）</w:t>
      </w:r>
    </w:p>
    <w:p w:rsidR="004A1DF5" w:rsidRDefault="004A1DF5">
      <w:pPr>
        <w:pStyle w:val="6"/>
        <w:spacing w:line="360" w:lineRule="auto"/>
      </w:pPr>
      <w:r>
        <w:rPr>
          <w:rFonts w:hint="eastAsia"/>
        </w:rPr>
        <w:t>（一）功能介绍</w:t>
      </w:r>
    </w:p>
    <w:p w:rsidR="004A1DF5" w:rsidRDefault="004A1DF5" w:rsidP="00327B4B">
      <w:pPr>
        <w:spacing w:beforeLines="50" w:afterLines="50"/>
        <w:ind w:firstLineChars="200" w:firstLine="480"/>
      </w:pPr>
      <w:r>
        <w:rPr>
          <w:rFonts w:hint="eastAsia"/>
        </w:rPr>
        <w:t>找到公司卡后，取消已经进行的口头挂失或书面挂失，恢复到挂失前的状态。单位或持卡人需凭原公司卡挂失换卡申请书到网点办理，如取消口头挂失，并且原口头挂失是在自助渠道上办理的，持卡人或单位填写公司卡挂失</w:t>
      </w:r>
      <w:r>
        <w:rPr>
          <w:rFonts w:hint="eastAsia"/>
        </w:rPr>
        <w:t>/</w:t>
      </w:r>
      <w:r>
        <w:rPr>
          <w:rFonts w:hint="eastAsia"/>
        </w:rPr>
        <w:t>换卡办理凭证挂失取消，如果是单位办理需在原挂失申请书背面加盖印鉴。</w:t>
      </w:r>
    </w:p>
    <w:p w:rsidR="004A1DF5" w:rsidRDefault="004A1DF5">
      <w:pPr>
        <w:pStyle w:val="6"/>
        <w:spacing w:line="360" w:lineRule="auto"/>
      </w:pPr>
      <w:r>
        <w:rPr>
          <w:rFonts w:hint="eastAsia"/>
        </w:rPr>
        <w:t>（二）操作要点</w:t>
      </w:r>
    </w:p>
    <w:p w:rsidR="004A1DF5" w:rsidRDefault="004A1DF5">
      <w:pPr>
        <w:ind w:firstLineChars="150" w:firstLine="360"/>
        <w:rPr>
          <w:rFonts w:ascii="宋体" w:hAnsi="宋体"/>
          <w:kern w:val="0"/>
          <w:szCs w:val="18"/>
          <w:lang w:val="zh-CN"/>
        </w:rPr>
      </w:pPr>
      <w:r>
        <w:rPr>
          <w:rFonts w:ascii="宋体" w:hAnsi="宋体" w:hint="eastAsia"/>
        </w:rPr>
        <w:t>1、</w:t>
      </w:r>
      <w:r>
        <w:rPr>
          <w:rFonts w:ascii="宋体" w:hAnsi="宋体" w:hint="eastAsia"/>
          <w:kern w:val="0"/>
          <w:szCs w:val="18"/>
          <w:lang w:val="zh-CN"/>
        </w:rPr>
        <w:t>取消挂失对于已制卡的处理：在日结时（应允许任意时间进行查询）出具作废凭证报表，包括卡号、当前保管凭证的用户号、作废原因。由制度规定要求根据该份报表对卡片进行剪卡。</w:t>
      </w:r>
    </w:p>
    <w:p w:rsidR="004A1DF5" w:rsidRDefault="004A1DF5">
      <w:pPr>
        <w:ind w:firstLineChars="150" w:firstLine="360"/>
        <w:rPr>
          <w:rFonts w:ascii="宋体" w:hAnsi="宋体"/>
          <w:kern w:val="0"/>
          <w:szCs w:val="18"/>
          <w:lang w:val="zh-CN"/>
        </w:rPr>
      </w:pPr>
      <w:r>
        <w:rPr>
          <w:rFonts w:ascii="宋体" w:hAnsi="宋体" w:hint="eastAsia"/>
          <w:kern w:val="0"/>
          <w:szCs w:val="18"/>
          <w:lang w:val="zh-CN"/>
        </w:rPr>
        <w:t>2、办理口头挂失取消时书面挂失申请书编号不能输入，如有输入，则系统报错。</w:t>
      </w:r>
    </w:p>
    <w:p w:rsidR="004A1DF5" w:rsidRDefault="004A1DF5">
      <w:pPr>
        <w:ind w:firstLineChars="150" w:firstLine="360"/>
        <w:rPr>
          <w:rFonts w:ascii="宋体" w:hAnsi="宋体"/>
        </w:rPr>
      </w:pPr>
      <w:r>
        <w:rPr>
          <w:rFonts w:ascii="宋体" w:hAnsi="宋体" w:hint="eastAsia"/>
          <w:kern w:val="0"/>
          <w:szCs w:val="18"/>
          <w:lang w:val="zh-CN"/>
        </w:rPr>
        <w:t>3、</w:t>
      </w:r>
      <w:r>
        <w:rPr>
          <w:rFonts w:hint="eastAsia"/>
        </w:rPr>
        <w:t>日结：</w:t>
      </w:r>
      <w:r>
        <w:rPr>
          <w:rFonts w:ascii="宋体" w:hAnsi="宋体" w:hint="eastAsia"/>
        </w:rPr>
        <w:t>已制卡</w:t>
      </w:r>
      <w:r>
        <w:rPr>
          <w:rFonts w:ascii="宋体" w:hAnsi="宋体" w:hint="eastAsia"/>
          <w:kern w:val="0"/>
          <w:szCs w:val="18"/>
          <w:lang w:val="zh-CN"/>
        </w:rPr>
        <w:t>作废</w:t>
      </w:r>
      <w:r>
        <w:rPr>
          <w:rFonts w:ascii="宋体" w:hAnsi="宋体" w:hint="eastAsia"/>
        </w:rPr>
        <w:t>表（纳入日结中的作废凭证清单里）。</w:t>
      </w:r>
    </w:p>
    <w:p w:rsidR="004A1DF5" w:rsidRDefault="004A1DF5">
      <w:pPr>
        <w:ind w:firstLineChars="150" w:firstLine="360"/>
        <w:rPr>
          <w:rFonts w:ascii="宋体" w:hAnsi="宋体"/>
        </w:rPr>
      </w:pPr>
      <w:r>
        <w:rPr>
          <w:rFonts w:ascii="宋体" w:hAnsi="宋体" w:hint="eastAsia"/>
        </w:rPr>
        <w:t>4、办理持卡人</w:t>
      </w:r>
      <w:r>
        <w:rPr>
          <w:rFonts w:ascii="宋体" w:hAnsi="宋体" w:hint="eastAsia"/>
          <w:kern w:val="0"/>
          <w:szCs w:val="18"/>
          <w:lang w:val="zh-CN"/>
        </w:rPr>
        <w:t>申请</w:t>
      </w:r>
      <w:r>
        <w:rPr>
          <w:rFonts w:ascii="宋体" w:hAnsi="宋体" w:hint="eastAsia"/>
        </w:rPr>
        <w:t>挂失取消时，必须由持卡人本人持有效身份证件办理。</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bCs/>
        </w:rPr>
      </w:pPr>
      <w:r>
        <w:rPr>
          <w:rFonts w:ascii="宋体" w:hAnsi="宋体" w:hint="eastAsia"/>
        </w:rPr>
        <w:t>1、用户选择系统导航－客户</w:t>
      </w:r>
      <w:r>
        <w:rPr>
          <w:rFonts w:ascii="宋体" w:hAnsi="宋体" w:hint="eastAsia"/>
          <w:kern w:val="0"/>
          <w:szCs w:val="18"/>
          <w:lang w:val="zh-CN"/>
        </w:rPr>
        <w:t>管理</w:t>
      </w:r>
      <w:r>
        <w:rPr>
          <w:rFonts w:ascii="宋体" w:hAnsi="宋体" w:hint="eastAsia"/>
        </w:rPr>
        <w:t>－特殊业务－单位凭证挂失－公司卡凭证挂失取消或在“业务代码”处输入1443进入。</w:t>
      </w:r>
    </w:p>
    <w:p w:rsidR="004A1DF5" w:rsidRDefault="004A1DF5">
      <w:pPr>
        <w:ind w:firstLineChars="150" w:firstLine="360"/>
        <w:rPr>
          <w:rFonts w:ascii="宋体" w:hAnsi="宋体"/>
          <w:kern w:val="0"/>
          <w:szCs w:val="18"/>
          <w:lang w:val="zh-CN"/>
        </w:rPr>
      </w:pPr>
      <w:r>
        <w:rPr>
          <w:rFonts w:ascii="宋体" w:hAnsi="宋体" w:hint="eastAsia"/>
          <w:bCs/>
        </w:rPr>
        <w:t>2、选择“持卡人挂失取</w:t>
      </w:r>
      <w:r>
        <w:rPr>
          <w:rFonts w:ascii="宋体" w:hAnsi="宋体" w:hint="eastAsia"/>
          <w:kern w:val="0"/>
          <w:szCs w:val="18"/>
          <w:lang w:val="zh-CN"/>
        </w:rPr>
        <w:t>消”或“单位挂失取消”。</w:t>
      </w:r>
    </w:p>
    <w:p w:rsidR="004A1DF5" w:rsidRDefault="004A1DF5">
      <w:pPr>
        <w:ind w:firstLineChars="150" w:firstLine="360"/>
        <w:rPr>
          <w:rFonts w:ascii="宋体" w:hAnsi="宋体"/>
          <w:kern w:val="0"/>
          <w:szCs w:val="18"/>
          <w:lang w:val="zh-CN"/>
        </w:rPr>
      </w:pPr>
      <w:r>
        <w:rPr>
          <w:rFonts w:ascii="宋体" w:hAnsi="宋体" w:hint="eastAsia"/>
          <w:kern w:val="0"/>
          <w:szCs w:val="18"/>
          <w:lang w:val="zh-CN"/>
        </w:rPr>
        <w:t>3、选择“持卡人挂失取消”操作如下：</w:t>
      </w:r>
    </w:p>
    <w:p w:rsidR="004A1DF5" w:rsidRDefault="004A1DF5">
      <w:pPr>
        <w:numPr>
          <w:ilvl w:val="2"/>
          <w:numId w:val="4"/>
        </w:numPr>
        <w:tabs>
          <w:tab w:val="clear" w:pos="1440"/>
          <w:tab w:val="num" w:pos="1260"/>
        </w:tabs>
        <w:ind w:left="1260" w:hanging="900"/>
        <w:rPr>
          <w:rFonts w:ascii="宋体" w:hAnsi="宋体"/>
          <w:kern w:val="0"/>
          <w:szCs w:val="18"/>
          <w:lang w:val="zh-CN"/>
        </w:rPr>
      </w:pPr>
      <w:r>
        <w:rPr>
          <w:rFonts w:ascii="宋体" w:hAnsi="宋体" w:hint="eastAsia"/>
          <w:kern w:val="0"/>
          <w:szCs w:val="18"/>
          <w:lang w:val="zh-CN"/>
        </w:rPr>
        <w:t>刷卡或手工输入卡号，屏幕上方显示户口信息。</w:t>
      </w:r>
    </w:p>
    <w:p w:rsidR="004A1DF5" w:rsidRDefault="004A1DF5">
      <w:pPr>
        <w:numPr>
          <w:ilvl w:val="2"/>
          <w:numId w:val="4"/>
        </w:numPr>
        <w:tabs>
          <w:tab w:val="clear" w:pos="1440"/>
          <w:tab w:val="num" w:pos="1260"/>
        </w:tabs>
        <w:ind w:left="1260" w:hanging="900"/>
        <w:rPr>
          <w:rFonts w:ascii="宋体" w:hAnsi="宋体"/>
          <w:kern w:val="0"/>
          <w:szCs w:val="18"/>
          <w:lang w:val="zh-CN"/>
        </w:rPr>
      </w:pPr>
      <w:r>
        <w:rPr>
          <w:rFonts w:ascii="宋体" w:hAnsi="宋体" w:hint="eastAsia"/>
          <w:kern w:val="0"/>
          <w:szCs w:val="18"/>
          <w:lang w:val="zh-CN"/>
        </w:rPr>
        <w:t>选择支付方式验证框</w:t>
      </w:r>
      <w:r w:rsidRPr="008E1FB9">
        <w:rPr>
          <w:rFonts w:ascii="宋体" w:hAnsi="宋体"/>
          <w:kern w:val="0"/>
          <w:szCs w:val="18"/>
          <w:lang w:val="zh-CN"/>
        </w:rPr>
        <w:object w:dxaOrig="345" w:dyaOrig="315">
          <v:shape id="_x0000_i1030" type="#_x0000_t75" style="width:17.25pt;height:15.75pt" o:ole="">
            <v:imagedata r:id="rId43" o:title=""/>
          </v:shape>
          <o:OLEObject Type="Embed" ProgID="PBrush" ShapeID="_x0000_i1030" DrawAspect="Content" ObjectID="_1458487506" r:id="rId48"/>
        </w:object>
      </w:r>
      <w:r>
        <w:rPr>
          <w:rFonts w:ascii="宋体" w:hAnsi="宋体" w:hint="eastAsia"/>
          <w:kern w:val="0"/>
          <w:szCs w:val="18"/>
          <w:lang w:val="zh-CN"/>
        </w:rPr>
        <w:t>，请客户输入“交易密码”，用户输入持卡人基本信息。</w:t>
      </w:r>
    </w:p>
    <w:p w:rsidR="004A1DF5" w:rsidRDefault="004A1DF5">
      <w:pPr>
        <w:ind w:firstLineChars="150" w:firstLine="360"/>
        <w:rPr>
          <w:rFonts w:ascii="宋体" w:hAnsi="宋体"/>
          <w:kern w:val="0"/>
          <w:szCs w:val="18"/>
          <w:lang w:val="zh-CN"/>
        </w:rPr>
      </w:pPr>
      <w:r>
        <w:rPr>
          <w:rFonts w:ascii="宋体" w:hAnsi="宋体" w:hint="eastAsia"/>
          <w:kern w:val="0"/>
          <w:szCs w:val="18"/>
          <w:lang w:val="zh-CN"/>
        </w:rPr>
        <w:t>4、选择“单位挂失取消”操作如下：</w:t>
      </w:r>
    </w:p>
    <w:p w:rsidR="004A1DF5" w:rsidRDefault="004A1DF5">
      <w:pPr>
        <w:ind w:firstLineChars="150" w:firstLine="360"/>
        <w:rPr>
          <w:rFonts w:ascii="宋体" w:hAnsi="宋体"/>
        </w:rPr>
      </w:pPr>
      <w:r>
        <w:rPr>
          <w:rFonts w:ascii="宋体" w:hAnsi="宋体" w:hint="eastAsia"/>
          <w:kern w:val="0"/>
          <w:szCs w:val="18"/>
          <w:lang w:val="zh-CN"/>
        </w:rPr>
        <w:t>刷卡或手工输入</w:t>
      </w:r>
      <w:r>
        <w:rPr>
          <w:rFonts w:ascii="宋体" w:hAnsi="宋体" w:hint="eastAsia"/>
          <w:bCs/>
        </w:rPr>
        <w:t>卡号，屏幕上方</w:t>
      </w:r>
      <w:r>
        <w:rPr>
          <w:rFonts w:ascii="宋体" w:hAnsi="宋体" w:hint="eastAsia"/>
        </w:rPr>
        <w:t>显示户口信息。</w:t>
      </w:r>
    </w:p>
    <w:p w:rsidR="004A1DF5" w:rsidRDefault="004A1DF5">
      <w:pPr>
        <w:numPr>
          <w:ilvl w:val="0"/>
          <w:numId w:val="10"/>
        </w:numPr>
        <w:ind w:left="0" w:firstLineChars="150" w:firstLine="360"/>
        <w:rPr>
          <w:rFonts w:ascii="宋体" w:hAnsi="宋体"/>
        </w:rPr>
      </w:pPr>
      <w:r>
        <w:rPr>
          <w:rFonts w:ascii="宋体" w:hAnsi="宋体" w:hint="eastAsia"/>
          <w:bCs/>
        </w:rPr>
        <w:t>选择</w:t>
      </w:r>
      <w:r w:rsidRPr="008E1FB9">
        <w:rPr>
          <w:rFonts w:ascii="宋体" w:hAnsi="宋体"/>
        </w:rPr>
        <w:object w:dxaOrig="270" w:dyaOrig="285">
          <v:shape id="_x0000_i1031" type="#_x0000_t75" style="width:13.5pt;height:14.25pt" o:ole="">
            <v:imagedata r:id="rId46" o:title=""/>
          </v:shape>
          <o:OLEObject Type="Embed" ProgID="PBrush" ShapeID="_x0000_i1031" DrawAspect="Content" ObjectID="_1458487507" r:id="rId49"/>
        </w:object>
      </w:r>
      <w:r>
        <w:rPr>
          <w:rFonts w:ascii="宋体" w:hAnsi="宋体" w:hint="eastAsia"/>
        </w:rPr>
        <w:t>，</w:t>
      </w:r>
      <w:r>
        <w:rPr>
          <w:rFonts w:ascii="宋体" w:hAnsi="宋体" w:hint="eastAsia"/>
          <w:bCs/>
        </w:rPr>
        <w:t>验证单位印鉴。</w:t>
      </w:r>
    </w:p>
    <w:p w:rsidR="004A1DF5" w:rsidRDefault="004A1DF5">
      <w:pPr>
        <w:numPr>
          <w:ilvl w:val="0"/>
          <w:numId w:val="10"/>
        </w:numPr>
        <w:ind w:left="0" w:firstLineChars="150" w:firstLine="360"/>
        <w:rPr>
          <w:rFonts w:ascii="宋体" w:hAnsi="宋体"/>
        </w:rPr>
      </w:pPr>
      <w:r>
        <w:rPr>
          <w:rFonts w:ascii="宋体" w:hAnsi="宋体" w:hint="eastAsia"/>
          <w:bCs/>
        </w:rPr>
        <w:lastRenderedPageBreak/>
        <w:t>操作员手工输入“经办人身份验证信息”。</w:t>
      </w:r>
    </w:p>
    <w:p w:rsidR="004A1DF5" w:rsidRDefault="004A1DF5">
      <w:pPr>
        <w:ind w:firstLineChars="150" w:firstLine="360"/>
        <w:rPr>
          <w:rFonts w:ascii="宋体" w:hAnsi="宋体"/>
          <w:bCs/>
        </w:rPr>
      </w:pPr>
      <w:r>
        <w:rPr>
          <w:rFonts w:ascii="宋体" w:hAnsi="宋体" w:hint="eastAsia"/>
        </w:rPr>
        <w:t>5、</w:t>
      </w:r>
      <w:r>
        <w:rPr>
          <w:rFonts w:ascii="宋体" w:hAnsi="宋体" w:hint="eastAsia"/>
          <w:bCs/>
        </w:rPr>
        <w:t>输入“挂失申请书编号”，选择“确定”。</w:t>
      </w:r>
    </w:p>
    <w:p w:rsidR="004A1DF5" w:rsidRDefault="004A1DF5">
      <w:pPr>
        <w:ind w:firstLineChars="150" w:firstLine="360"/>
        <w:rPr>
          <w:rFonts w:ascii="宋体" w:hAnsi="宋体"/>
          <w:bCs/>
        </w:rPr>
      </w:pPr>
      <w:r>
        <w:rPr>
          <w:rFonts w:ascii="宋体" w:hAnsi="宋体" w:hint="eastAsia"/>
          <w:bCs/>
        </w:rPr>
        <w:t>6、如手工输入卡号办理挂失取消需进行复核，按F7系统跳出“现场复核”框，刷卡或输入复核用户和密码，输入取消挂失的一卡通号码，选择“确定”。</w:t>
      </w:r>
    </w:p>
    <w:p w:rsidR="004A1DF5" w:rsidRDefault="004A1DF5">
      <w:pPr>
        <w:ind w:firstLineChars="150" w:firstLine="360"/>
        <w:rPr>
          <w:rFonts w:ascii="宋体" w:hAnsi="宋体"/>
          <w:bCs/>
        </w:rPr>
      </w:pPr>
      <w:r>
        <w:rPr>
          <w:rFonts w:ascii="宋体" w:hAnsi="宋体" w:hint="eastAsia"/>
          <w:bCs/>
        </w:rPr>
        <w:t>7、系统跳出“交互信息显示窗口”，选择“授权”，刷卡或输入授权用户和密码进行授权。</w:t>
      </w:r>
    </w:p>
    <w:p w:rsidR="004A1DF5" w:rsidRDefault="004A1DF5">
      <w:pPr>
        <w:ind w:firstLineChars="150" w:firstLine="360"/>
        <w:rPr>
          <w:rFonts w:ascii="宋体" w:hAnsi="宋体"/>
          <w:bCs/>
        </w:rPr>
      </w:pPr>
      <w:r>
        <w:rPr>
          <w:rFonts w:ascii="宋体" w:hAnsi="宋体" w:hint="eastAsia"/>
          <w:bCs/>
        </w:rPr>
        <w:t>8、如为黑名单客户显示黑名单情况，则要求授权：是，刷卡或输入授权用户和密码，否，退出。</w:t>
      </w:r>
    </w:p>
    <w:p w:rsidR="004A1DF5" w:rsidRDefault="004A1DF5">
      <w:pPr>
        <w:ind w:firstLineChars="150" w:firstLine="360"/>
        <w:rPr>
          <w:rFonts w:ascii="宋体" w:hAnsi="宋体"/>
          <w:bCs/>
        </w:rPr>
      </w:pPr>
      <w:r>
        <w:rPr>
          <w:rFonts w:ascii="宋体" w:hAnsi="宋体" w:hint="eastAsia"/>
        </w:rPr>
        <w:t>9、</w:t>
      </w:r>
      <w:r>
        <w:rPr>
          <w:rFonts w:ascii="宋体" w:hAnsi="宋体" w:hint="eastAsia"/>
          <w:bCs/>
        </w:rPr>
        <w:t>打印：</w:t>
      </w:r>
      <w:r>
        <w:rPr>
          <w:rFonts w:hint="eastAsia"/>
        </w:rPr>
        <w:t>根据</w:t>
      </w:r>
      <w:r>
        <w:rPr>
          <w:rFonts w:ascii="宋体" w:hAnsi="宋体" w:hint="eastAsia"/>
          <w:bCs/>
        </w:rPr>
        <w:t>系统</w:t>
      </w:r>
      <w:r>
        <w:rPr>
          <w:rFonts w:hint="eastAsia"/>
        </w:rPr>
        <w:t>提示打印</w:t>
      </w:r>
      <w:r>
        <w:rPr>
          <w:rFonts w:ascii="宋体" w:hAnsi="宋体" w:hint="eastAsia"/>
          <w:bCs/>
        </w:rPr>
        <w:t>“公司卡挂失/换卡申请书”。</w:t>
      </w:r>
    </w:p>
    <w:p w:rsidR="004A1DF5" w:rsidRDefault="004A1DF5" w:rsidP="00327B4B">
      <w:pPr>
        <w:pStyle w:val="5"/>
        <w:numPr>
          <w:ilvl w:val="0"/>
          <w:numId w:val="8"/>
        </w:numPr>
        <w:spacing w:beforeLines="50" w:afterLines="50"/>
      </w:pPr>
      <w:r>
        <w:rPr>
          <w:rFonts w:hint="eastAsia"/>
        </w:rPr>
        <w:t>公司卡书面挂失解挂（业务代码</w:t>
      </w:r>
      <w:r>
        <w:rPr>
          <w:rFonts w:hint="eastAsia"/>
        </w:rPr>
        <w:t>1444</w:t>
      </w:r>
      <w:r>
        <w:rPr>
          <w:rFonts w:hint="eastAsia"/>
        </w:rPr>
        <w:t>）</w:t>
      </w:r>
    </w:p>
    <w:p w:rsidR="004A1DF5" w:rsidRDefault="004A1DF5" w:rsidP="0004090F">
      <w:pPr>
        <w:pStyle w:val="6"/>
        <w:spacing w:line="360" w:lineRule="auto"/>
      </w:pPr>
      <w:r>
        <w:rPr>
          <w:rFonts w:hint="eastAsia"/>
        </w:rPr>
        <w:t>（一）功能介绍</w:t>
      </w:r>
    </w:p>
    <w:p w:rsidR="004A1DF5" w:rsidRDefault="004A1DF5" w:rsidP="00327B4B">
      <w:pPr>
        <w:spacing w:beforeLines="50" w:afterLines="50"/>
        <w:ind w:firstLineChars="200" w:firstLine="480"/>
      </w:pPr>
      <w:r>
        <w:rPr>
          <w:rFonts w:hint="eastAsia"/>
        </w:rPr>
        <w:t>对已经书面挂失的公司卡进行解挂，并重新补卡。</w:t>
      </w:r>
    </w:p>
    <w:p w:rsidR="004A1DF5" w:rsidRDefault="004A1DF5" w:rsidP="0004090F">
      <w:pPr>
        <w:pStyle w:val="6"/>
        <w:spacing w:line="360" w:lineRule="auto"/>
      </w:pPr>
      <w:r>
        <w:rPr>
          <w:rFonts w:hint="eastAsia"/>
        </w:rPr>
        <w:t>（二）操作要点</w:t>
      </w:r>
    </w:p>
    <w:p w:rsidR="004A1DF5" w:rsidRDefault="004A1DF5">
      <w:pPr>
        <w:ind w:firstLineChars="150" w:firstLine="360"/>
        <w:rPr>
          <w:rFonts w:ascii="宋体" w:hAnsi="宋体"/>
        </w:rPr>
      </w:pPr>
      <w:r>
        <w:rPr>
          <w:rFonts w:ascii="宋体" w:hAnsi="宋体" w:hint="eastAsia"/>
        </w:rPr>
        <w:t>1、如果遇到取款密码+书面挂失的解挂，必须先通过无卡密码解挂来解挂密码，然后再对书面挂失解挂。</w:t>
      </w:r>
    </w:p>
    <w:p w:rsidR="004A1DF5" w:rsidRDefault="004A1DF5">
      <w:pPr>
        <w:ind w:firstLineChars="150" w:firstLine="360"/>
        <w:rPr>
          <w:rFonts w:ascii="宋体" w:hAnsi="宋体"/>
        </w:rPr>
      </w:pPr>
      <w:r>
        <w:rPr>
          <w:rFonts w:ascii="宋体" w:hAnsi="宋体" w:hint="eastAsia"/>
        </w:rPr>
        <w:t>2、对书面挂失不申请补卡的，在销户里处理。</w:t>
      </w:r>
    </w:p>
    <w:p w:rsidR="004A1DF5" w:rsidRDefault="004A1DF5">
      <w:pPr>
        <w:ind w:firstLineChars="150" w:firstLine="360"/>
      </w:pPr>
      <w:r>
        <w:rPr>
          <w:rFonts w:ascii="宋体" w:hAnsi="宋体" w:hint="eastAsia"/>
        </w:rPr>
        <w:t>3、持卡人申请挂失解挂时，必须由持卡人本人持有效身份证件办理。</w:t>
      </w:r>
    </w:p>
    <w:p w:rsidR="004A1DF5" w:rsidRDefault="004A1DF5" w:rsidP="0004090F">
      <w:pPr>
        <w:pStyle w:val="6"/>
        <w:spacing w:line="360" w:lineRule="auto"/>
        <w:jc w:val="left"/>
      </w:pPr>
      <w:r>
        <w:rPr>
          <w:rFonts w:hint="eastAsia"/>
        </w:rPr>
        <w:t>（三）操作步骤</w:t>
      </w:r>
    </w:p>
    <w:p w:rsidR="004A1DF5" w:rsidRDefault="004A1DF5">
      <w:pPr>
        <w:ind w:firstLineChars="150" w:firstLine="360"/>
        <w:rPr>
          <w:rFonts w:ascii="宋体" w:hAnsi="宋体"/>
          <w:bCs/>
        </w:rPr>
      </w:pPr>
      <w:r>
        <w:rPr>
          <w:rFonts w:ascii="宋体" w:hAnsi="宋体" w:hint="eastAsia"/>
        </w:rPr>
        <w:t>1、用户选择系统导航－客户管理－特殊业务－单位凭证挂失－公司卡凭证挂失解挂消或在“业务代码”处输入1444进入。</w:t>
      </w:r>
    </w:p>
    <w:p w:rsidR="004A1DF5" w:rsidRDefault="004A1DF5">
      <w:pPr>
        <w:ind w:firstLineChars="150" w:firstLine="360"/>
        <w:rPr>
          <w:rFonts w:ascii="宋体" w:hAnsi="宋体"/>
          <w:bCs/>
        </w:rPr>
      </w:pPr>
      <w:r>
        <w:rPr>
          <w:rFonts w:ascii="宋体" w:hAnsi="宋体" w:hint="eastAsia"/>
          <w:bCs/>
        </w:rPr>
        <w:t>2、选择“持卡人解挂”或“单位解挂”。</w:t>
      </w:r>
    </w:p>
    <w:p w:rsidR="004A1DF5" w:rsidRDefault="004A1DF5">
      <w:pPr>
        <w:ind w:firstLineChars="150" w:firstLine="360"/>
        <w:rPr>
          <w:rFonts w:ascii="宋体" w:hAnsi="宋体"/>
        </w:rPr>
      </w:pPr>
      <w:r>
        <w:rPr>
          <w:rFonts w:ascii="宋体" w:hAnsi="宋体" w:hint="eastAsia"/>
        </w:rPr>
        <w:t>3</w:t>
      </w:r>
      <w:r>
        <w:rPr>
          <w:rFonts w:ascii="宋体" w:hAnsi="宋体" w:hint="eastAsia"/>
          <w:bCs/>
        </w:rPr>
        <w:t>、</w:t>
      </w:r>
      <w:r>
        <w:rPr>
          <w:rFonts w:ascii="宋体" w:hAnsi="宋体" w:hint="eastAsia"/>
        </w:rPr>
        <w:t>选择</w:t>
      </w:r>
      <w:r>
        <w:rPr>
          <w:rFonts w:ascii="宋体" w:hAnsi="宋体" w:hint="eastAsia"/>
          <w:bCs/>
        </w:rPr>
        <w:t>“持卡人解挂”</w:t>
      </w:r>
      <w:r>
        <w:rPr>
          <w:rFonts w:ascii="宋体" w:hAnsi="宋体" w:hint="eastAsia"/>
        </w:rPr>
        <w:t>操作如下：</w:t>
      </w:r>
    </w:p>
    <w:p w:rsidR="004A1DF5" w:rsidRDefault="004A1DF5">
      <w:pPr>
        <w:ind w:firstLineChars="150" w:firstLine="360"/>
        <w:rPr>
          <w:rFonts w:ascii="宋体" w:hAnsi="宋体"/>
        </w:rPr>
      </w:pPr>
      <w:r>
        <w:rPr>
          <w:rFonts w:ascii="宋体" w:hAnsi="宋体" w:hint="eastAsia"/>
          <w:bCs/>
        </w:rPr>
        <w:t>（1）刷卡并手工输入公司卡卡号，屏幕上方</w:t>
      </w:r>
      <w:r>
        <w:rPr>
          <w:rFonts w:ascii="宋体" w:hAnsi="宋体" w:hint="eastAsia"/>
        </w:rPr>
        <w:t>显示户口信息。</w:t>
      </w:r>
    </w:p>
    <w:p w:rsidR="004A1DF5" w:rsidRDefault="004A1DF5">
      <w:pPr>
        <w:ind w:firstLineChars="150" w:firstLine="360"/>
        <w:rPr>
          <w:rFonts w:ascii="宋体" w:hAnsi="宋体"/>
        </w:rPr>
      </w:pPr>
      <w:r>
        <w:rPr>
          <w:rFonts w:ascii="宋体" w:hAnsi="宋体" w:hint="eastAsia"/>
          <w:bCs/>
        </w:rPr>
        <w:t>（2）选择支付方式验证框</w:t>
      </w:r>
      <w:r w:rsidRPr="008E1FB9">
        <w:rPr>
          <w:rFonts w:ascii="宋体" w:hAnsi="宋体"/>
        </w:rPr>
        <w:object w:dxaOrig="345" w:dyaOrig="315">
          <v:shape id="_x0000_i1032" type="#_x0000_t75" style="width:17.25pt;height:15.75pt" o:ole="">
            <v:imagedata r:id="rId43" o:title=""/>
          </v:shape>
          <o:OLEObject Type="Embed" ProgID="PBrush" ShapeID="_x0000_i1032" DrawAspect="Content" ObjectID="_1458487508" r:id="rId50"/>
        </w:object>
      </w:r>
      <w:r>
        <w:rPr>
          <w:rFonts w:ascii="宋体" w:hAnsi="宋体" w:hint="eastAsia"/>
        </w:rPr>
        <w:t>，</w:t>
      </w:r>
      <w:r>
        <w:rPr>
          <w:rFonts w:ascii="宋体" w:hAnsi="宋体" w:hint="eastAsia"/>
          <w:bCs/>
        </w:rPr>
        <w:t>请客户输入“交易密码”，用户手工输入持卡人证件国别、证件类型、证件号码、签发日期等选择“确定”。</w:t>
      </w:r>
    </w:p>
    <w:p w:rsidR="004A1DF5" w:rsidRDefault="004A1DF5">
      <w:pPr>
        <w:ind w:firstLineChars="150" w:firstLine="360"/>
        <w:rPr>
          <w:rFonts w:ascii="宋体" w:hAnsi="宋体"/>
        </w:rPr>
      </w:pPr>
      <w:r>
        <w:rPr>
          <w:rFonts w:ascii="宋体" w:hAnsi="宋体" w:hint="eastAsia"/>
        </w:rPr>
        <w:t>4、选择“单位解挂”操作如下：</w:t>
      </w:r>
    </w:p>
    <w:p w:rsidR="004A1DF5" w:rsidRDefault="004A1DF5">
      <w:pPr>
        <w:ind w:firstLineChars="150" w:firstLine="360"/>
        <w:rPr>
          <w:rFonts w:ascii="宋体" w:hAnsi="宋体"/>
        </w:rPr>
      </w:pPr>
      <w:r>
        <w:rPr>
          <w:rFonts w:ascii="宋体" w:hAnsi="宋体" w:hint="eastAsia"/>
          <w:bCs/>
        </w:rPr>
        <w:lastRenderedPageBreak/>
        <w:t>（1）刷卡并手工输入公司卡卡号，屏幕上方</w:t>
      </w:r>
      <w:r>
        <w:rPr>
          <w:rFonts w:ascii="宋体" w:hAnsi="宋体" w:hint="eastAsia"/>
        </w:rPr>
        <w:t>显示户口信息。</w:t>
      </w:r>
    </w:p>
    <w:p w:rsidR="004A1DF5" w:rsidRDefault="004A1DF5">
      <w:pPr>
        <w:ind w:firstLineChars="150" w:firstLine="360"/>
        <w:rPr>
          <w:rFonts w:ascii="宋体" w:hAnsi="宋体"/>
        </w:rPr>
      </w:pPr>
      <w:r>
        <w:rPr>
          <w:rFonts w:ascii="宋体" w:hAnsi="宋体" w:hint="eastAsia"/>
          <w:bCs/>
        </w:rPr>
        <w:t>（2）选择</w:t>
      </w:r>
      <w:r w:rsidRPr="008E1FB9">
        <w:rPr>
          <w:rFonts w:ascii="宋体" w:hAnsi="宋体"/>
        </w:rPr>
        <w:object w:dxaOrig="270" w:dyaOrig="285">
          <v:shape id="_x0000_i1033" type="#_x0000_t75" style="width:13.5pt;height:14.25pt" o:ole="">
            <v:imagedata r:id="rId46" o:title=""/>
          </v:shape>
          <o:OLEObject Type="Embed" ProgID="PBrush" ShapeID="_x0000_i1033" DrawAspect="Content" ObjectID="_1458487509" r:id="rId51"/>
        </w:object>
      </w:r>
      <w:r>
        <w:rPr>
          <w:rFonts w:ascii="宋体" w:hAnsi="宋体" w:hint="eastAsia"/>
        </w:rPr>
        <w:t>，</w:t>
      </w:r>
      <w:r>
        <w:rPr>
          <w:rFonts w:ascii="宋体" w:hAnsi="宋体" w:hint="eastAsia"/>
          <w:bCs/>
        </w:rPr>
        <w:t>验证单位印鉴。</w:t>
      </w:r>
    </w:p>
    <w:p w:rsidR="004A1DF5" w:rsidRDefault="004A1DF5">
      <w:pPr>
        <w:ind w:firstLineChars="150" w:firstLine="360"/>
        <w:rPr>
          <w:rFonts w:ascii="宋体" w:hAnsi="宋体"/>
          <w:bCs/>
        </w:rPr>
      </w:pPr>
      <w:r>
        <w:rPr>
          <w:rFonts w:ascii="宋体" w:hAnsi="宋体" w:hint="eastAsia"/>
          <w:bCs/>
        </w:rPr>
        <w:t>（3）操作员手工输入“经办人身份验证信息”，如姓名、证件国别、证件类型、证件号码、签发日期等，选择“确定”退出交换框。</w:t>
      </w:r>
    </w:p>
    <w:p w:rsidR="004A1DF5" w:rsidRDefault="004A1DF5">
      <w:pPr>
        <w:ind w:firstLineChars="150" w:firstLine="360"/>
        <w:rPr>
          <w:rFonts w:ascii="宋体" w:hAnsi="宋体"/>
        </w:rPr>
      </w:pPr>
      <w:r>
        <w:rPr>
          <w:rFonts w:ascii="宋体" w:hAnsi="宋体" w:hint="eastAsia"/>
          <w:bCs/>
        </w:rPr>
        <w:t>5、输入“挂失申</w:t>
      </w:r>
      <w:r>
        <w:rPr>
          <w:rFonts w:ascii="宋体" w:hAnsi="宋体" w:hint="eastAsia"/>
        </w:rPr>
        <w:t>请书编号”。</w:t>
      </w:r>
    </w:p>
    <w:p w:rsidR="004A1DF5" w:rsidRDefault="004A1DF5">
      <w:pPr>
        <w:ind w:firstLineChars="150" w:firstLine="360"/>
        <w:rPr>
          <w:rFonts w:ascii="宋体" w:hAnsi="宋体"/>
        </w:rPr>
      </w:pPr>
      <w:r>
        <w:rPr>
          <w:rFonts w:ascii="宋体" w:hAnsi="宋体" w:hint="eastAsia"/>
        </w:rPr>
        <w:t>6、系统跳出“交互信息显示窗口”，选择“授权”，刷卡或输入授权用户和密码进行授权。</w:t>
      </w:r>
    </w:p>
    <w:p w:rsidR="004A1DF5" w:rsidRDefault="004A1DF5">
      <w:pPr>
        <w:ind w:firstLineChars="150" w:firstLine="360"/>
        <w:rPr>
          <w:rFonts w:ascii="宋体" w:hAnsi="宋体"/>
        </w:rPr>
      </w:pPr>
      <w:r>
        <w:rPr>
          <w:rFonts w:ascii="宋体" w:hAnsi="宋体" w:hint="eastAsia"/>
        </w:rPr>
        <w:t>7、如为黑名单客户显示黑名单情况，则要求授权：是，刷卡或输入授权用户和密码，否，退出。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8、打印：根据系统提示打</w:t>
      </w:r>
      <w:r>
        <w:rPr>
          <w:rFonts w:hint="eastAsia"/>
        </w:rPr>
        <w:t>印</w:t>
      </w:r>
      <w:r>
        <w:rPr>
          <w:rFonts w:ascii="宋体" w:hAnsi="宋体" w:hint="eastAsia"/>
          <w:bCs/>
        </w:rPr>
        <w:t>“公司卡挂失/换卡申请书”。</w:t>
      </w:r>
    </w:p>
    <w:p w:rsidR="004A1DF5" w:rsidRDefault="004A1DF5" w:rsidP="00327B4B">
      <w:pPr>
        <w:pStyle w:val="5"/>
        <w:numPr>
          <w:ilvl w:val="0"/>
          <w:numId w:val="8"/>
        </w:numPr>
        <w:spacing w:beforeLines="50" w:afterLines="50"/>
      </w:pPr>
      <w:r>
        <w:rPr>
          <w:rFonts w:hint="eastAsia"/>
        </w:rPr>
        <w:t>单位定期凭证书面挂失（业务代码</w:t>
      </w:r>
      <w:r>
        <w:rPr>
          <w:rFonts w:hint="eastAsia"/>
        </w:rPr>
        <w:t>1452</w:t>
      </w:r>
      <w:r>
        <w:rPr>
          <w:rFonts w:hint="eastAsia"/>
        </w:rPr>
        <w:t>）</w:t>
      </w:r>
    </w:p>
    <w:p w:rsidR="004A1DF5" w:rsidRDefault="004A1DF5">
      <w:pPr>
        <w:pStyle w:val="6"/>
        <w:spacing w:line="360" w:lineRule="auto"/>
      </w:pPr>
      <w:r>
        <w:rPr>
          <w:rFonts w:hint="eastAsia"/>
        </w:rPr>
        <w:t>（一）功能介绍</w:t>
      </w:r>
    </w:p>
    <w:p w:rsidR="004A1DF5" w:rsidRDefault="004A1DF5" w:rsidP="00327B4B">
      <w:pPr>
        <w:pStyle w:val="32"/>
        <w:tabs>
          <w:tab w:val="left" w:pos="0"/>
        </w:tabs>
        <w:spacing w:beforeLines="50" w:afterLines="50" w:line="360" w:lineRule="auto"/>
        <w:ind w:firstLineChars="150" w:firstLine="360"/>
        <w:rPr>
          <w:sz w:val="24"/>
        </w:rPr>
      </w:pPr>
      <w:r>
        <w:rPr>
          <w:rFonts w:hint="eastAsia"/>
          <w:sz w:val="24"/>
        </w:rPr>
        <w:t>实现当定期开户证实书或定期存单丢失，客户到银行柜台申请单位定期开户证实书或定期存单的书面挂失，以确保定期资金的安全。</w:t>
      </w:r>
    </w:p>
    <w:p w:rsidR="004A1DF5" w:rsidRDefault="004A1DF5">
      <w:pPr>
        <w:pStyle w:val="6"/>
        <w:spacing w:line="360" w:lineRule="auto"/>
      </w:pPr>
      <w:r>
        <w:rPr>
          <w:rFonts w:hint="eastAsia"/>
        </w:rPr>
        <w:t>（二）操作要点</w:t>
      </w:r>
    </w:p>
    <w:p w:rsidR="004A1DF5" w:rsidRDefault="004A1DF5">
      <w:pPr>
        <w:ind w:firstLineChars="150" w:firstLine="360"/>
        <w:rPr>
          <w:rFonts w:ascii="宋体" w:hAnsi="宋体"/>
        </w:rPr>
      </w:pPr>
      <w:r>
        <w:rPr>
          <w:rFonts w:ascii="宋体" w:hAnsi="宋体" w:hint="eastAsia"/>
        </w:rPr>
        <w:t>1、目前只能在开户网点办理。</w:t>
      </w:r>
    </w:p>
    <w:p w:rsidR="004A1DF5" w:rsidRDefault="004A1DF5">
      <w:pPr>
        <w:ind w:firstLineChars="150" w:firstLine="360"/>
        <w:rPr>
          <w:rFonts w:ascii="宋体" w:hAnsi="宋体"/>
        </w:rPr>
      </w:pPr>
      <w:r>
        <w:rPr>
          <w:rFonts w:ascii="宋体" w:hAnsi="宋体" w:hint="eastAsia"/>
        </w:rPr>
        <w:t>2、</w:t>
      </w:r>
      <w:r>
        <w:rPr>
          <w:rFonts w:ascii="宋体" w:hAnsi="宋体" w:hint="eastAsia"/>
          <w:bCs/>
        </w:rPr>
        <w:t>挂失手续费只</w:t>
      </w:r>
      <w:r>
        <w:rPr>
          <w:rFonts w:ascii="宋体" w:hAnsi="宋体" w:hint="eastAsia"/>
        </w:rPr>
        <w:t>能用现金方式收取，每笔RMB10元。</w:t>
      </w:r>
    </w:p>
    <w:p w:rsidR="004A1DF5" w:rsidRDefault="004A1DF5">
      <w:pPr>
        <w:ind w:firstLineChars="150" w:firstLine="360"/>
        <w:rPr>
          <w:rFonts w:ascii="宋体" w:hAnsi="宋体"/>
        </w:rPr>
      </w:pPr>
      <w:r>
        <w:rPr>
          <w:rFonts w:ascii="宋体" w:hAnsi="宋体" w:hint="eastAsia"/>
        </w:rPr>
        <w:t>3、解挂补发存单时间：挂失日+15个工作日。</w:t>
      </w:r>
    </w:p>
    <w:p w:rsidR="004A1DF5" w:rsidRDefault="004A1DF5">
      <w:pPr>
        <w:ind w:firstLineChars="150" w:firstLine="360"/>
        <w:rPr>
          <w:rFonts w:ascii="宋体" w:hAnsi="宋体"/>
        </w:rPr>
      </w:pPr>
      <w:r>
        <w:rPr>
          <w:rFonts w:ascii="宋体" w:hAnsi="宋体" w:hint="eastAsia"/>
        </w:rPr>
        <w:t>4、挂失时打印的“特殊业务申请书”应请单位经办人员签名，第二联交客户凭以办理解挂手续。</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bCs/>
        </w:rPr>
      </w:pPr>
      <w:r>
        <w:rPr>
          <w:rFonts w:ascii="宋体" w:hAnsi="宋体" w:hint="eastAsia"/>
        </w:rPr>
        <w:t>1、用户选择系统导航－客户管理－特殊业务－单位凭证挂失－单位定期凭证书面挂失或在“业务代码”处输入1452进入。</w:t>
      </w:r>
    </w:p>
    <w:p w:rsidR="004A1DF5" w:rsidRDefault="004A1DF5">
      <w:pPr>
        <w:ind w:firstLineChars="150" w:firstLine="360"/>
        <w:rPr>
          <w:rFonts w:ascii="宋体" w:hAnsi="宋体"/>
        </w:rPr>
      </w:pPr>
      <w:r>
        <w:rPr>
          <w:rFonts w:ascii="宋体" w:hAnsi="宋体" w:hint="eastAsia"/>
          <w:bCs/>
        </w:rPr>
        <w:t>2、在“户口号”栏</w:t>
      </w:r>
      <w:r>
        <w:rPr>
          <w:rFonts w:ascii="宋体" w:hAnsi="宋体" w:hint="eastAsia"/>
        </w:rPr>
        <w:t>内输入定期账号，屏幕上方显示户口信息。</w:t>
      </w:r>
    </w:p>
    <w:p w:rsidR="004A1DF5" w:rsidRDefault="004A1DF5">
      <w:pPr>
        <w:ind w:firstLineChars="150" w:firstLine="360"/>
        <w:rPr>
          <w:rFonts w:ascii="宋体" w:hAnsi="宋体"/>
        </w:rPr>
      </w:pPr>
      <w:r>
        <w:rPr>
          <w:rFonts w:ascii="宋体" w:hAnsi="宋体" w:hint="eastAsia"/>
        </w:rPr>
        <w:t>3、选择</w:t>
      </w:r>
      <w:r w:rsidRPr="008E1FB9">
        <w:rPr>
          <w:rFonts w:ascii="宋体" w:hAnsi="宋体"/>
        </w:rPr>
        <w:object w:dxaOrig="270" w:dyaOrig="285">
          <v:shape id="_x0000_i1034" type="#_x0000_t75" style="width:13.5pt;height:14.25pt" o:ole="">
            <v:imagedata r:id="rId46" o:title=""/>
          </v:shape>
          <o:OLEObject Type="Embed" ProgID="PBrush" ShapeID="_x0000_i1034" DrawAspect="Content" ObjectID="_1458487510" r:id="rId52"/>
        </w:object>
      </w:r>
      <w:r>
        <w:rPr>
          <w:rFonts w:ascii="宋体" w:hAnsi="宋体" w:hint="eastAsia"/>
        </w:rPr>
        <w:t>，验证单位印鉴。</w:t>
      </w:r>
    </w:p>
    <w:p w:rsidR="004A1DF5" w:rsidRDefault="004A1DF5">
      <w:pPr>
        <w:ind w:firstLineChars="150" w:firstLine="360"/>
        <w:rPr>
          <w:rFonts w:ascii="宋体" w:hAnsi="宋体"/>
        </w:rPr>
      </w:pPr>
      <w:r>
        <w:rPr>
          <w:rFonts w:ascii="宋体" w:hAnsi="宋体" w:hint="eastAsia"/>
        </w:rPr>
        <w:t>4、输入申请人信息：“申请人姓名”、“联系电话”和“申请原因”。</w:t>
      </w:r>
    </w:p>
    <w:p w:rsidR="004A1DF5" w:rsidRDefault="004A1DF5">
      <w:pPr>
        <w:ind w:firstLineChars="150" w:firstLine="360"/>
        <w:rPr>
          <w:rFonts w:ascii="宋体" w:hAnsi="宋体"/>
        </w:rPr>
      </w:pPr>
      <w:r>
        <w:rPr>
          <w:rFonts w:ascii="宋体" w:hAnsi="宋体" w:hint="eastAsia"/>
        </w:rPr>
        <w:lastRenderedPageBreak/>
        <w:t>5、系统跳出“交互信息</w:t>
      </w:r>
      <w:r>
        <w:rPr>
          <w:rFonts w:ascii="宋体" w:hAnsi="宋体" w:hint="eastAsia"/>
          <w:bCs/>
        </w:rPr>
        <w:t>显示窗口”，选择“授权”，</w:t>
      </w:r>
      <w:r>
        <w:rPr>
          <w:rFonts w:ascii="宋体" w:hAnsi="宋体" w:hint="eastAsia"/>
        </w:rPr>
        <w:t>刷卡或输入授权用户和密码进行授权。</w:t>
      </w:r>
    </w:p>
    <w:p w:rsidR="004A1DF5" w:rsidRDefault="004A1DF5">
      <w:pPr>
        <w:ind w:firstLineChars="150" w:firstLine="360"/>
        <w:rPr>
          <w:rFonts w:ascii="宋体" w:hAnsi="宋体"/>
        </w:rPr>
      </w:pPr>
      <w:r>
        <w:rPr>
          <w:rFonts w:ascii="宋体" w:hAnsi="宋体" w:hint="eastAsia"/>
        </w:rPr>
        <w:t>6、系统提示收费，选择“收费”，进入“交互式收费窗口”进行收费。</w:t>
      </w:r>
    </w:p>
    <w:p w:rsidR="004A1DF5" w:rsidRDefault="004A1DF5">
      <w:pPr>
        <w:ind w:firstLineChars="150" w:firstLine="360"/>
        <w:rPr>
          <w:rFonts w:ascii="宋体" w:hAnsi="宋体"/>
        </w:rPr>
      </w:pPr>
      <w:r>
        <w:rPr>
          <w:rFonts w:ascii="宋体" w:hAnsi="宋体" w:hint="eastAsia"/>
        </w:rPr>
        <w:t>7、如为黑名单客户显示黑名单情况，则要求授权：是，刷卡或输入授权用户和密码，否，退出。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8、打印：根据系统提示</w:t>
      </w:r>
      <w:r>
        <w:rPr>
          <w:rFonts w:ascii="宋体" w:hAnsi="宋体" w:hint="eastAsia"/>
          <w:bCs/>
        </w:rPr>
        <w:t>打印“特殊业务申请书”、“收费凭证”。</w:t>
      </w:r>
    </w:p>
    <w:p w:rsidR="004A1DF5" w:rsidRDefault="004A1DF5" w:rsidP="00327B4B">
      <w:pPr>
        <w:pStyle w:val="5"/>
        <w:numPr>
          <w:ilvl w:val="0"/>
          <w:numId w:val="8"/>
        </w:numPr>
        <w:spacing w:beforeLines="50" w:afterLines="50"/>
      </w:pPr>
      <w:r>
        <w:rPr>
          <w:rFonts w:hint="eastAsia"/>
        </w:rPr>
        <w:t>单位定期凭证凭证挂失取消（业务代码</w:t>
      </w:r>
      <w:r>
        <w:rPr>
          <w:rFonts w:hint="eastAsia"/>
        </w:rPr>
        <w:t>1453</w:t>
      </w:r>
      <w:r>
        <w:rPr>
          <w:rFonts w:hint="eastAsia"/>
        </w:rPr>
        <w:t>）</w:t>
      </w:r>
    </w:p>
    <w:p w:rsidR="004A1DF5" w:rsidRDefault="004A1DF5">
      <w:pPr>
        <w:pStyle w:val="6"/>
        <w:spacing w:line="360" w:lineRule="auto"/>
      </w:pPr>
      <w:r>
        <w:rPr>
          <w:rFonts w:hint="eastAsia"/>
        </w:rPr>
        <w:t>（一）功能介绍</w:t>
      </w:r>
    </w:p>
    <w:p w:rsidR="004A1DF5" w:rsidRDefault="004A1DF5" w:rsidP="00327B4B">
      <w:pPr>
        <w:tabs>
          <w:tab w:val="num" w:pos="480"/>
          <w:tab w:val="left" w:pos="540"/>
        </w:tabs>
        <w:spacing w:beforeLines="50" w:afterLines="50"/>
        <w:ind w:firstLine="480"/>
      </w:pPr>
      <w:r>
        <w:rPr>
          <w:rFonts w:hint="eastAsia"/>
        </w:rPr>
        <w:t>通过该功能实现单位定期存款客户取消挂失。</w:t>
      </w:r>
    </w:p>
    <w:p w:rsidR="004A1DF5" w:rsidRDefault="004A1DF5">
      <w:pPr>
        <w:pStyle w:val="6"/>
        <w:spacing w:line="360" w:lineRule="auto"/>
      </w:pPr>
      <w:r>
        <w:rPr>
          <w:rFonts w:hint="eastAsia"/>
        </w:rPr>
        <w:t>（二）操作要点</w:t>
      </w:r>
    </w:p>
    <w:p w:rsidR="004A1DF5" w:rsidRDefault="004A1DF5">
      <w:pPr>
        <w:ind w:firstLineChars="250" w:firstLine="600"/>
        <w:rPr>
          <w:rFonts w:ascii="宋体" w:hAnsi="宋体"/>
        </w:rPr>
      </w:pPr>
      <w:r>
        <w:rPr>
          <w:rFonts w:ascii="宋体" w:hAnsi="宋体" w:hint="eastAsia"/>
        </w:rPr>
        <w:t>1、挂失时打印的“特殊业务申请书”应请单位经办人员签名。</w:t>
      </w:r>
    </w:p>
    <w:p w:rsidR="004A1DF5" w:rsidRDefault="004A1DF5">
      <w:pPr>
        <w:ind w:firstLineChars="250" w:firstLine="600"/>
        <w:rPr>
          <w:rFonts w:ascii="宋体" w:hAnsi="宋体"/>
        </w:rPr>
      </w:pPr>
      <w:r>
        <w:rPr>
          <w:rFonts w:ascii="宋体" w:hAnsi="宋体" w:hint="eastAsia"/>
        </w:rPr>
        <w:t>2、单位存单挂失取消只能在挂失受理行办理。</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bCs/>
        </w:rPr>
      </w:pPr>
      <w:r>
        <w:rPr>
          <w:rFonts w:ascii="宋体" w:hAnsi="宋体" w:hint="eastAsia"/>
        </w:rPr>
        <w:t>1、用户选择系统导航－客户管理－特殊业务－单位凭证挂失－单位定期凭证凭证挂失取消或在“业务代码”处输入1453进入。</w:t>
      </w:r>
    </w:p>
    <w:p w:rsidR="004A1DF5" w:rsidRDefault="004A1DF5">
      <w:pPr>
        <w:ind w:firstLineChars="150" w:firstLine="360"/>
        <w:rPr>
          <w:rFonts w:ascii="宋体" w:hAnsi="宋体"/>
        </w:rPr>
      </w:pPr>
      <w:r>
        <w:rPr>
          <w:rFonts w:ascii="宋体" w:hAnsi="宋体" w:hint="eastAsia"/>
          <w:bCs/>
        </w:rPr>
        <w:t>2、在“户口号”栏内输入定期账号，屏幕上方</w:t>
      </w:r>
      <w:r>
        <w:rPr>
          <w:rFonts w:ascii="宋体" w:hAnsi="宋体" w:hint="eastAsia"/>
        </w:rPr>
        <w:t>显示户口信息。</w:t>
      </w:r>
    </w:p>
    <w:p w:rsidR="004A1DF5" w:rsidRDefault="004A1DF5">
      <w:pPr>
        <w:ind w:firstLineChars="150" w:firstLine="360"/>
        <w:rPr>
          <w:rFonts w:ascii="宋体" w:hAnsi="宋体"/>
          <w:bCs/>
        </w:rPr>
      </w:pPr>
      <w:r>
        <w:rPr>
          <w:rFonts w:ascii="宋体" w:hAnsi="宋体" w:hint="eastAsia"/>
          <w:bCs/>
        </w:rPr>
        <w:t>3、选择</w:t>
      </w:r>
      <w:r w:rsidRPr="008E1FB9">
        <w:rPr>
          <w:rFonts w:ascii="宋体" w:hAnsi="宋体"/>
        </w:rPr>
        <w:object w:dxaOrig="270" w:dyaOrig="285">
          <v:shape id="_x0000_i1035" type="#_x0000_t75" style="width:13.5pt;height:14.25pt" o:ole="">
            <v:imagedata r:id="rId46" o:title=""/>
          </v:shape>
          <o:OLEObject Type="Embed" ProgID="PBrush" ShapeID="_x0000_i1035" DrawAspect="Content" ObjectID="_1458487511" r:id="rId53"/>
        </w:object>
      </w:r>
      <w:r>
        <w:rPr>
          <w:rFonts w:ascii="宋体" w:hAnsi="宋体" w:hint="eastAsia"/>
        </w:rPr>
        <w:t>，</w:t>
      </w:r>
      <w:r>
        <w:rPr>
          <w:rFonts w:ascii="宋体" w:hAnsi="宋体" w:hint="eastAsia"/>
          <w:bCs/>
        </w:rPr>
        <w:t>验证单位印鉴。</w:t>
      </w:r>
    </w:p>
    <w:p w:rsidR="004A1DF5" w:rsidRDefault="004A1DF5">
      <w:pPr>
        <w:ind w:firstLineChars="150" w:firstLine="360"/>
        <w:rPr>
          <w:rFonts w:ascii="宋体" w:hAnsi="宋体"/>
          <w:bCs/>
        </w:rPr>
      </w:pPr>
      <w:r>
        <w:rPr>
          <w:rFonts w:ascii="宋体" w:hAnsi="宋体" w:hint="eastAsia"/>
        </w:rPr>
        <w:t>4、输入“挂失申请书编</w:t>
      </w:r>
      <w:r>
        <w:rPr>
          <w:rFonts w:ascii="宋体" w:hAnsi="宋体" w:hint="eastAsia"/>
          <w:bCs/>
        </w:rPr>
        <w:t>号”。</w:t>
      </w:r>
    </w:p>
    <w:p w:rsidR="004A1DF5" w:rsidRDefault="004A1DF5">
      <w:pPr>
        <w:ind w:firstLineChars="150" w:firstLine="360"/>
        <w:rPr>
          <w:rFonts w:ascii="宋体" w:hAnsi="宋体"/>
          <w:bCs/>
        </w:rPr>
      </w:pPr>
      <w:r>
        <w:rPr>
          <w:rFonts w:ascii="宋体" w:hAnsi="宋体" w:hint="eastAsia"/>
          <w:bCs/>
        </w:rPr>
        <w:t>5、输入申请人信息：“申请人姓名”、“联系电话”和“申请原因”。</w:t>
      </w:r>
    </w:p>
    <w:p w:rsidR="004A1DF5" w:rsidRDefault="004A1DF5">
      <w:pPr>
        <w:ind w:firstLineChars="150" w:firstLine="360"/>
        <w:rPr>
          <w:rFonts w:ascii="宋体" w:hAnsi="宋体"/>
          <w:bCs/>
        </w:rPr>
      </w:pPr>
      <w:r>
        <w:rPr>
          <w:rFonts w:ascii="宋体" w:hAnsi="宋体" w:hint="eastAsia"/>
          <w:bCs/>
        </w:rPr>
        <w:t>6、系统跳出“交互信息显示窗口”，选择“授权”，刷卡或输入授权用户和密码进行授权。</w:t>
      </w:r>
    </w:p>
    <w:p w:rsidR="004A1DF5" w:rsidRDefault="004A1DF5">
      <w:pPr>
        <w:ind w:firstLineChars="150" w:firstLine="360"/>
        <w:rPr>
          <w:rFonts w:ascii="宋体" w:hAnsi="宋体"/>
        </w:rPr>
      </w:pPr>
      <w:r>
        <w:rPr>
          <w:rFonts w:ascii="宋体" w:hAnsi="宋体" w:hint="eastAsia"/>
          <w:bCs/>
        </w:rPr>
        <w:t>7、如为黑名单客户显示黑名单</w:t>
      </w:r>
      <w:r>
        <w:rPr>
          <w:rFonts w:ascii="宋体" w:hAnsi="宋体" w:hint="eastAsia"/>
        </w:rPr>
        <w:t>情况，则要求授权：是，刷卡或输入授权用户和密码，否，退出。</w:t>
      </w:r>
    </w:p>
    <w:p w:rsidR="004A1DF5" w:rsidRDefault="004A1DF5">
      <w:pPr>
        <w:ind w:firstLineChars="150" w:firstLine="360"/>
        <w:rPr>
          <w:rFonts w:ascii="宋体" w:hAnsi="宋体"/>
        </w:rPr>
      </w:pPr>
      <w:r>
        <w:rPr>
          <w:rFonts w:ascii="宋体" w:hAnsi="宋体" w:hint="eastAsia"/>
        </w:rPr>
        <w:t>8、</w:t>
      </w:r>
      <w:r>
        <w:rPr>
          <w:rFonts w:ascii="宋体" w:hAnsi="宋体" w:hint="eastAsia"/>
          <w:bCs/>
        </w:rPr>
        <w:t>打印：</w:t>
      </w:r>
      <w:r>
        <w:rPr>
          <w:rFonts w:hint="eastAsia"/>
        </w:rPr>
        <w:t>根据系统提示</w:t>
      </w:r>
      <w:r>
        <w:rPr>
          <w:rFonts w:ascii="宋体" w:hAnsi="宋体" w:hint="eastAsia"/>
          <w:bCs/>
        </w:rPr>
        <w:t>打印“特殊业务申请书”。</w:t>
      </w:r>
    </w:p>
    <w:p w:rsidR="004A1DF5" w:rsidRDefault="004A1DF5" w:rsidP="00327B4B">
      <w:pPr>
        <w:pStyle w:val="5"/>
        <w:numPr>
          <w:ilvl w:val="0"/>
          <w:numId w:val="8"/>
        </w:numPr>
        <w:spacing w:beforeLines="50" w:afterLines="50"/>
      </w:pPr>
      <w:r>
        <w:rPr>
          <w:rFonts w:hint="eastAsia"/>
        </w:rPr>
        <w:lastRenderedPageBreak/>
        <w:t>单位定期凭证书面挂失解挂（业务代码</w:t>
      </w:r>
      <w:r>
        <w:rPr>
          <w:rFonts w:hint="eastAsia"/>
        </w:rPr>
        <w:t>1454</w:t>
      </w:r>
      <w:r>
        <w:rPr>
          <w:rFonts w:hint="eastAsia"/>
        </w:rPr>
        <w:t>）</w:t>
      </w:r>
    </w:p>
    <w:p w:rsidR="004A1DF5" w:rsidRDefault="004A1DF5">
      <w:pPr>
        <w:pStyle w:val="6"/>
        <w:spacing w:line="360" w:lineRule="auto"/>
      </w:pPr>
      <w:r>
        <w:rPr>
          <w:rFonts w:hint="eastAsia"/>
        </w:rPr>
        <w:t>（一）功能介绍</w:t>
      </w:r>
    </w:p>
    <w:p w:rsidR="004A1DF5" w:rsidRDefault="004A1DF5">
      <w:pPr>
        <w:ind w:firstLine="482"/>
      </w:pPr>
      <w:r>
        <w:rPr>
          <w:rFonts w:hint="eastAsia"/>
        </w:rPr>
        <w:t>通过该功能实现单位定期定期凭证解挂补发定期凭证。</w:t>
      </w:r>
    </w:p>
    <w:p w:rsidR="004A1DF5" w:rsidRDefault="004A1DF5">
      <w:pPr>
        <w:pStyle w:val="6"/>
        <w:spacing w:line="360" w:lineRule="auto"/>
      </w:pPr>
      <w:r>
        <w:rPr>
          <w:rFonts w:hint="eastAsia"/>
        </w:rPr>
        <w:t>（二）操作要点</w:t>
      </w:r>
    </w:p>
    <w:p w:rsidR="004A1DF5" w:rsidRDefault="004A1DF5">
      <w:pPr>
        <w:ind w:firstLineChars="200" w:firstLine="480"/>
        <w:rPr>
          <w:rFonts w:ascii="宋体" w:hAnsi="宋体"/>
        </w:rPr>
      </w:pPr>
      <w:r>
        <w:rPr>
          <w:rFonts w:ascii="宋体" w:hAnsi="宋体" w:hint="eastAsia"/>
        </w:rPr>
        <w:t>1、单位定期凭证挂失解挂只能在挂失受理行办理。</w:t>
      </w:r>
    </w:p>
    <w:p w:rsidR="004A1DF5" w:rsidRDefault="004A1DF5">
      <w:pPr>
        <w:ind w:firstLineChars="200" w:firstLine="480"/>
        <w:rPr>
          <w:rFonts w:ascii="宋体" w:hAnsi="宋体"/>
        </w:rPr>
      </w:pPr>
      <w:r>
        <w:rPr>
          <w:rFonts w:ascii="宋体" w:hAnsi="宋体" w:hint="eastAsia"/>
        </w:rPr>
        <w:t>2、解挂补发存单时间：挂失日+15个工作日。</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bCs/>
        </w:rPr>
      </w:pPr>
      <w:r>
        <w:rPr>
          <w:rFonts w:ascii="宋体" w:hAnsi="宋体" w:hint="eastAsia"/>
        </w:rPr>
        <w:t>1、用户选择系统导航－客户管理－特殊业务－单位凭证挂失－单位定期凭证书面挂失解挂或在“业务代码”处输入1454进入。</w:t>
      </w:r>
    </w:p>
    <w:p w:rsidR="004A1DF5" w:rsidRDefault="004A1DF5">
      <w:pPr>
        <w:ind w:firstLineChars="150" w:firstLine="360"/>
        <w:rPr>
          <w:rFonts w:ascii="宋体" w:hAnsi="宋体"/>
        </w:rPr>
      </w:pPr>
      <w:r>
        <w:rPr>
          <w:rFonts w:ascii="宋体" w:hAnsi="宋体" w:hint="eastAsia"/>
        </w:rPr>
        <w:t>2、在“户口号”栏内输入定期账号，屏幕上方显示户口信息。</w:t>
      </w:r>
    </w:p>
    <w:p w:rsidR="004A1DF5" w:rsidRDefault="004A1DF5">
      <w:pPr>
        <w:ind w:firstLineChars="150" w:firstLine="360"/>
        <w:rPr>
          <w:rFonts w:ascii="宋体" w:hAnsi="宋体"/>
        </w:rPr>
      </w:pPr>
      <w:r>
        <w:rPr>
          <w:rFonts w:ascii="宋体" w:hAnsi="宋体" w:hint="eastAsia"/>
        </w:rPr>
        <w:t>3、选择</w:t>
      </w:r>
      <w:r w:rsidRPr="008E1FB9">
        <w:rPr>
          <w:rFonts w:ascii="宋体" w:hAnsi="宋体"/>
        </w:rPr>
        <w:object w:dxaOrig="270" w:dyaOrig="285">
          <v:shape id="_x0000_i1036" type="#_x0000_t75" style="width:13.5pt;height:14.25pt" o:ole="">
            <v:imagedata r:id="rId46" o:title=""/>
          </v:shape>
          <o:OLEObject Type="Embed" ProgID="PBrush" ShapeID="_x0000_i1036" DrawAspect="Content" ObjectID="_1458487512" r:id="rId54"/>
        </w:object>
      </w:r>
      <w:r>
        <w:rPr>
          <w:rFonts w:ascii="宋体" w:hAnsi="宋体" w:hint="eastAsia"/>
        </w:rPr>
        <w:t>，验证单位印鉴。</w:t>
      </w:r>
    </w:p>
    <w:p w:rsidR="004A1DF5" w:rsidRDefault="004A1DF5">
      <w:pPr>
        <w:ind w:firstLineChars="150" w:firstLine="360"/>
        <w:rPr>
          <w:rFonts w:ascii="宋体" w:hAnsi="宋体"/>
        </w:rPr>
      </w:pPr>
      <w:r>
        <w:rPr>
          <w:rFonts w:ascii="宋体" w:hAnsi="宋体" w:hint="eastAsia"/>
        </w:rPr>
        <w:t>4、输入“挂失申请书编号”。</w:t>
      </w:r>
    </w:p>
    <w:p w:rsidR="004A1DF5" w:rsidRDefault="004A1DF5">
      <w:pPr>
        <w:ind w:firstLineChars="150" w:firstLine="360"/>
        <w:rPr>
          <w:rFonts w:ascii="宋体" w:hAnsi="宋体"/>
        </w:rPr>
      </w:pPr>
      <w:r>
        <w:rPr>
          <w:rFonts w:ascii="宋体" w:hAnsi="宋体" w:hint="eastAsia"/>
        </w:rPr>
        <w:t>5、输入“新凭证号”（存单或存款证实书凭证号）。</w:t>
      </w:r>
    </w:p>
    <w:p w:rsidR="004A1DF5" w:rsidRDefault="004A1DF5">
      <w:pPr>
        <w:ind w:firstLineChars="150" w:firstLine="360"/>
        <w:rPr>
          <w:rFonts w:ascii="宋体" w:hAnsi="宋体"/>
        </w:rPr>
      </w:pPr>
      <w:r>
        <w:rPr>
          <w:rFonts w:ascii="宋体" w:hAnsi="宋体" w:hint="eastAsia"/>
        </w:rPr>
        <w:t>6、输入申请人信息：“申请人姓名”、“联系电话”和“申请原因”。</w:t>
      </w:r>
    </w:p>
    <w:p w:rsidR="004A1DF5" w:rsidRDefault="004A1DF5">
      <w:pPr>
        <w:ind w:firstLineChars="150" w:firstLine="360"/>
        <w:rPr>
          <w:rFonts w:ascii="宋体" w:hAnsi="宋体"/>
        </w:rPr>
      </w:pPr>
      <w:r>
        <w:rPr>
          <w:rFonts w:ascii="宋体" w:hAnsi="宋体" w:hint="eastAsia"/>
        </w:rPr>
        <w:t>7、系统跳出“交互信息显示窗口”，选择“授权”，刷卡或输入授权用户和密码进行授权。</w:t>
      </w:r>
    </w:p>
    <w:p w:rsidR="004A1DF5" w:rsidRDefault="004A1DF5">
      <w:pPr>
        <w:ind w:firstLineChars="150" w:firstLine="360"/>
        <w:rPr>
          <w:rFonts w:ascii="宋体" w:hAnsi="宋体"/>
        </w:rPr>
      </w:pPr>
      <w:r>
        <w:rPr>
          <w:rFonts w:ascii="宋体" w:hAnsi="宋体" w:hint="eastAsia"/>
        </w:rPr>
        <w:t>8、如为黑名单客户显示黑名单情况，则要求授权：是，刷卡或输入授权用户和密码，否，退出。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9、打印：根据系统提示打印“特殊业务申请书”。</w:t>
      </w:r>
    </w:p>
    <w:p w:rsidR="004A1DF5" w:rsidRDefault="004A1DF5"/>
    <w:p w:rsidR="004A1DF5" w:rsidRDefault="004A1DF5" w:rsidP="00327B4B">
      <w:pPr>
        <w:pStyle w:val="4"/>
        <w:spacing w:beforeLines="50" w:afterLines="50" w:line="360" w:lineRule="auto"/>
      </w:pPr>
      <w:r>
        <w:br w:type="page"/>
      </w:r>
      <w:bookmarkStart w:id="41" w:name="_Toc186273560"/>
      <w:r>
        <w:rPr>
          <w:rFonts w:hint="eastAsia"/>
        </w:rPr>
        <w:lastRenderedPageBreak/>
        <w:t>第六节</w:t>
      </w:r>
      <w:r>
        <w:rPr>
          <w:rFonts w:hint="eastAsia"/>
        </w:rPr>
        <w:t xml:space="preserve">  </w:t>
      </w:r>
      <w:r>
        <w:rPr>
          <w:rFonts w:hint="eastAsia"/>
        </w:rPr>
        <w:t>密码挂失</w:t>
      </w:r>
      <w:bookmarkEnd w:id="41"/>
    </w:p>
    <w:p w:rsidR="004A1DF5" w:rsidRDefault="004A1DF5">
      <w:pPr>
        <w:ind w:firstLineChars="200" w:firstLine="480"/>
      </w:pPr>
      <w:r>
        <w:rPr>
          <w:rFonts w:hint="eastAsia"/>
        </w:rPr>
        <w:t>功能说明：本节提供一卡通、存折、公司卡、个人存单的密码挂失、密码挂失取消、解挂功能。</w:t>
      </w:r>
    </w:p>
    <w:p w:rsidR="004A1DF5" w:rsidRDefault="004A1DF5" w:rsidP="00327B4B">
      <w:pPr>
        <w:pStyle w:val="5"/>
        <w:spacing w:beforeLines="50" w:afterLines="50"/>
        <w:rPr>
          <w:rFonts w:ascii="黑体" w:eastAsia="黑体"/>
        </w:rPr>
      </w:pPr>
      <w:r>
        <w:rPr>
          <w:rFonts w:ascii="黑体" w:eastAsia="黑体" w:hint="eastAsia"/>
        </w:rPr>
        <w:t>一、一卡通取款密码挂失（业务代码1415）</w:t>
      </w:r>
    </w:p>
    <w:p w:rsidR="004A1DF5" w:rsidRDefault="004A1DF5">
      <w:pPr>
        <w:pStyle w:val="6"/>
        <w:spacing w:line="360" w:lineRule="auto"/>
      </w:pPr>
      <w:r>
        <w:rPr>
          <w:rFonts w:hint="eastAsia"/>
        </w:rPr>
        <w:t>（一）功能介绍</w:t>
      </w:r>
    </w:p>
    <w:p w:rsidR="004A1DF5" w:rsidRDefault="004A1DF5" w:rsidP="00327B4B">
      <w:pPr>
        <w:spacing w:beforeLines="50" w:afterLines="50"/>
        <w:ind w:left="576"/>
      </w:pPr>
      <w:r>
        <w:rPr>
          <w:rFonts w:hint="eastAsia"/>
        </w:rPr>
        <w:t>对一卡通取款密码进行挂失。</w:t>
      </w:r>
    </w:p>
    <w:p w:rsidR="004A1DF5" w:rsidRDefault="004A1DF5">
      <w:pPr>
        <w:pStyle w:val="6"/>
        <w:spacing w:line="360" w:lineRule="auto"/>
      </w:pPr>
      <w:r>
        <w:rPr>
          <w:rFonts w:hint="eastAsia"/>
        </w:rPr>
        <w:t>（二）术语解释及参数说明</w:t>
      </w:r>
    </w:p>
    <w:tbl>
      <w:tblPr>
        <w:tblW w:w="810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6480"/>
      </w:tblGrid>
      <w:tr w:rsidR="004A1DF5">
        <w:trPr>
          <w:trHeight w:val="219"/>
        </w:trPr>
        <w:tc>
          <w:tcPr>
            <w:tcW w:w="1620" w:type="dxa"/>
          </w:tcPr>
          <w:p w:rsidR="004A1DF5" w:rsidRDefault="004A1DF5">
            <w:pPr>
              <w:spacing w:line="240" w:lineRule="auto"/>
              <w:rPr>
                <w:sz w:val="21"/>
              </w:rPr>
            </w:pPr>
            <w:r>
              <w:rPr>
                <w:rFonts w:hint="eastAsia"/>
                <w:sz w:val="21"/>
              </w:rPr>
              <w:t>解挂机构</w:t>
            </w:r>
          </w:p>
        </w:tc>
        <w:tc>
          <w:tcPr>
            <w:tcW w:w="6480" w:type="dxa"/>
          </w:tcPr>
          <w:p w:rsidR="004A1DF5" w:rsidRDefault="004A1DF5">
            <w:pPr>
              <w:spacing w:line="240" w:lineRule="auto"/>
              <w:rPr>
                <w:sz w:val="21"/>
              </w:rPr>
            </w:pPr>
            <w:r>
              <w:rPr>
                <w:rFonts w:hint="eastAsia"/>
                <w:sz w:val="21"/>
              </w:rPr>
              <w:t>客户在办理密码挂失时选择的解挂网点</w:t>
            </w:r>
          </w:p>
        </w:tc>
      </w:tr>
    </w:tbl>
    <w:p w:rsidR="004A1DF5" w:rsidRDefault="004A1DF5">
      <w:pPr>
        <w:pStyle w:val="6"/>
        <w:spacing w:line="360" w:lineRule="auto"/>
      </w:pPr>
      <w:r>
        <w:rPr>
          <w:rFonts w:hint="eastAsia"/>
        </w:rPr>
        <w:t>（三）操作要点</w:t>
      </w:r>
    </w:p>
    <w:p w:rsidR="004A1DF5" w:rsidRDefault="004A1DF5">
      <w:pPr>
        <w:ind w:firstLineChars="150" w:firstLine="360"/>
        <w:rPr>
          <w:rFonts w:ascii="宋体" w:hAnsi="宋体"/>
          <w:u w:val="single"/>
        </w:rPr>
      </w:pPr>
      <w:r>
        <w:rPr>
          <w:rFonts w:ascii="宋体" w:hAnsi="宋体" w:hint="eastAsia"/>
        </w:rPr>
        <w:t>1、一卡通可在任意网点进行取款密码挂失，如果卡损坏、失磁或丢失，只能在开户行手工输入卡号办理取款密码挂失并生成事后核查记录。</w:t>
      </w:r>
    </w:p>
    <w:p w:rsidR="004A1DF5" w:rsidRDefault="004A1DF5">
      <w:pPr>
        <w:ind w:firstLineChars="150" w:firstLine="360"/>
        <w:rPr>
          <w:rFonts w:ascii="宋体"/>
          <w:kern w:val="0"/>
          <w:szCs w:val="18"/>
          <w:lang w:val="zh-CN"/>
        </w:rPr>
      </w:pPr>
      <w:r>
        <w:rPr>
          <w:rFonts w:ascii="宋体" w:hAnsi="宋体" w:hint="eastAsia"/>
        </w:rPr>
        <w:t>2、</w:t>
      </w:r>
      <w:r>
        <w:rPr>
          <w:rFonts w:ascii="宋体" w:hint="eastAsia"/>
          <w:kern w:val="0"/>
          <w:szCs w:val="18"/>
          <w:lang w:val="zh-CN"/>
        </w:rPr>
        <w:t>打印挂失/换卡申请书时只打印不包含理财专户的联机余额，计费的时候也是根据不包含理财专户的联机余额计算，而确认生成事后核查时用的是包含理财专户的联机余额。</w:t>
      </w:r>
    </w:p>
    <w:p w:rsidR="004A1DF5" w:rsidRDefault="004A1DF5">
      <w:pPr>
        <w:ind w:firstLineChars="150" w:firstLine="360"/>
        <w:rPr>
          <w:rFonts w:ascii="宋体" w:hAnsi="宋体"/>
          <w:bCs/>
        </w:rPr>
      </w:pPr>
      <w:r>
        <w:rPr>
          <w:rFonts w:ascii="宋体" w:hAnsi="宋体" w:hint="eastAsia"/>
          <w:bCs/>
        </w:rPr>
        <w:t>3、收取手续费：</w:t>
      </w:r>
    </w:p>
    <w:p w:rsidR="004A1DF5" w:rsidRDefault="004A1DF5">
      <w:pPr>
        <w:ind w:firstLineChars="200" w:firstLine="480"/>
        <w:rPr>
          <w:rFonts w:ascii="宋体" w:hAnsi="宋体"/>
          <w:bCs/>
        </w:rPr>
      </w:pPr>
      <w:r>
        <w:rPr>
          <w:rFonts w:ascii="宋体" w:hAnsi="宋体" w:hint="eastAsia"/>
          <w:bCs/>
        </w:rPr>
        <w:t>（1）同城办理：不收手续费。</w:t>
      </w:r>
    </w:p>
    <w:p w:rsidR="004A1DF5" w:rsidRDefault="004A1DF5">
      <w:pPr>
        <w:ind w:firstLineChars="200" w:firstLine="480"/>
        <w:rPr>
          <w:rFonts w:ascii="宋体" w:hAnsi="宋体"/>
          <w:bCs/>
        </w:rPr>
      </w:pPr>
      <w:r>
        <w:rPr>
          <w:rFonts w:ascii="宋体" w:hAnsi="宋体" w:hint="eastAsia"/>
          <w:bCs/>
        </w:rPr>
        <w:t>（2）异地办理密码挂失手续费：账户余额的2％，最低人民币80元，最高人民币200元。</w:t>
      </w:r>
    </w:p>
    <w:p w:rsidR="004A1DF5" w:rsidRDefault="004A1DF5">
      <w:pPr>
        <w:ind w:firstLineChars="200" w:firstLine="480"/>
        <w:rPr>
          <w:rFonts w:ascii="宋体" w:hAnsi="宋体"/>
          <w:bCs/>
        </w:rPr>
      </w:pPr>
      <w:r>
        <w:rPr>
          <w:rFonts w:ascii="宋体" w:hAnsi="宋体" w:hint="eastAsia"/>
          <w:bCs/>
        </w:rPr>
        <w:t>（3）指定异地密码解挂手续费：账户余额的2％，最低人民币80元，最高人民币200元，此处所指异地为非业务受理行和开户行。</w:t>
      </w:r>
    </w:p>
    <w:p w:rsidR="004A1DF5" w:rsidRDefault="004A1DF5">
      <w:pPr>
        <w:ind w:firstLineChars="150" w:firstLine="360"/>
        <w:rPr>
          <w:rFonts w:ascii="宋体" w:hAnsi="宋体"/>
        </w:rPr>
      </w:pPr>
      <w:r>
        <w:rPr>
          <w:rFonts w:ascii="宋体" w:hAnsi="宋体" w:hint="eastAsia"/>
          <w:bCs/>
        </w:rPr>
        <w:t>4、</w:t>
      </w:r>
      <w:r>
        <w:rPr>
          <w:rFonts w:ascii="宋体" w:hAnsi="宋体" w:hint="eastAsia"/>
        </w:rPr>
        <w:t>符合条件的应到事后核查界面进行核查，系统限定为联机余额在5万（含五万）以上的和手工输入卡号办理的挂失业务。</w:t>
      </w:r>
    </w:p>
    <w:p w:rsidR="004A1DF5" w:rsidRDefault="004A1DF5">
      <w:pPr>
        <w:pStyle w:val="6"/>
        <w:spacing w:line="360" w:lineRule="auto"/>
      </w:pPr>
      <w:r>
        <w:rPr>
          <w:rFonts w:hint="eastAsia"/>
        </w:rPr>
        <w:t>（四）操作步骤</w:t>
      </w:r>
    </w:p>
    <w:p w:rsidR="004A1DF5" w:rsidRDefault="004A1DF5">
      <w:pPr>
        <w:ind w:firstLineChars="150" w:firstLine="360"/>
        <w:rPr>
          <w:rFonts w:ascii="宋体" w:hAnsi="宋体"/>
          <w:bCs/>
        </w:rPr>
      </w:pPr>
      <w:r>
        <w:rPr>
          <w:rFonts w:ascii="宋体" w:hAnsi="宋体" w:hint="eastAsia"/>
        </w:rPr>
        <w:t>1、用户选择系统导航－客户管理－特殊业务－密码挂失－一卡通取款密码挂失或在“业务代码”处输入1415进入。</w:t>
      </w:r>
    </w:p>
    <w:p w:rsidR="004A1DF5" w:rsidRDefault="004A1DF5">
      <w:pPr>
        <w:ind w:firstLineChars="150" w:firstLine="360"/>
        <w:rPr>
          <w:rFonts w:ascii="宋体" w:hAnsi="宋体"/>
        </w:rPr>
      </w:pPr>
      <w:r>
        <w:rPr>
          <w:rFonts w:ascii="宋体" w:hAnsi="宋体" w:hint="eastAsia"/>
          <w:bCs/>
        </w:rPr>
        <w:lastRenderedPageBreak/>
        <w:t>2、刷卡或手工输入卡号，</w:t>
      </w:r>
      <w:r>
        <w:rPr>
          <w:rFonts w:ascii="宋体" w:hAnsi="宋体" w:hint="eastAsia"/>
        </w:rPr>
        <w:t>屏幕上方显示户口信息。</w:t>
      </w:r>
    </w:p>
    <w:p w:rsidR="004A1DF5" w:rsidRDefault="004A1DF5">
      <w:pPr>
        <w:ind w:firstLineChars="150" w:firstLine="360"/>
        <w:rPr>
          <w:rFonts w:ascii="宋体" w:hAnsi="宋体"/>
          <w:bCs/>
        </w:rPr>
      </w:pPr>
      <w:r>
        <w:rPr>
          <w:rFonts w:ascii="宋体" w:hAnsi="宋体" w:hint="eastAsia"/>
        </w:rPr>
        <w:t>3、选择</w:t>
      </w:r>
      <w:r w:rsidRPr="008E1FB9">
        <w:rPr>
          <w:rFonts w:ascii="宋体" w:hAnsi="宋体"/>
        </w:rPr>
        <w:object w:dxaOrig="330" w:dyaOrig="330">
          <v:shape id="_x0000_i1037" type="#_x0000_t75" style="width:16.5pt;height:16.5pt" o:ole="">
            <v:imagedata r:id="rId55" o:title=""/>
          </v:shape>
          <o:OLEObject Type="Embed" ProgID="PBrush" ShapeID="_x0000_i1037" DrawAspect="Content" ObjectID="_1458487513" r:id="rId56"/>
        </w:object>
      </w:r>
      <w:r>
        <w:rPr>
          <w:rFonts w:ascii="宋体" w:hAnsi="宋体" w:hint="eastAsia"/>
        </w:rPr>
        <w:t>键，用户在“户</w:t>
      </w:r>
      <w:r>
        <w:rPr>
          <w:rFonts w:ascii="宋体" w:hAnsi="宋体" w:hint="eastAsia"/>
          <w:bCs/>
        </w:rPr>
        <w:t>口所有者身份验证信息”栏输入持卡人基本信息，如为代办的还需输入代办人基本信息。</w:t>
      </w:r>
    </w:p>
    <w:p w:rsidR="004A1DF5" w:rsidRDefault="004A1DF5">
      <w:pPr>
        <w:ind w:firstLineChars="150" w:firstLine="360"/>
        <w:rPr>
          <w:rFonts w:ascii="宋体" w:hAnsi="宋体"/>
          <w:bCs/>
        </w:rPr>
      </w:pPr>
      <w:r>
        <w:rPr>
          <w:rFonts w:ascii="宋体" w:hAnsi="宋体" w:hint="eastAsia"/>
          <w:bCs/>
        </w:rPr>
        <w:t>4、</w:t>
      </w:r>
      <w:r>
        <w:rPr>
          <w:rFonts w:ascii="宋体" w:hAnsi="宋体" w:hint="eastAsia"/>
        </w:rPr>
        <w:t>在系统设定的机构号中选择客户指定的“解挂机构”，如果不选则默认为本网点。</w:t>
      </w:r>
    </w:p>
    <w:p w:rsidR="004A1DF5" w:rsidRDefault="004A1DF5">
      <w:pPr>
        <w:ind w:firstLineChars="150" w:firstLine="360"/>
        <w:rPr>
          <w:rFonts w:ascii="宋体" w:hAnsi="宋体"/>
        </w:rPr>
      </w:pPr>
      <w:r>
        <w:rPr>
          <w:rFonts w:ascii="宋体" w:hAnsi="宋体" w:hint="eastAsia"/>
          <w:bCs/>
        </w:rPr>
        <w:t>5、</w:t>
      </w:r>
      <w:r>
        <w:rPr>
          <w:rFonts w:ascii="宋体" w:hAnsi="宋体" w:hint="eastAsia"/>
        </w:rPr>
        <w:t>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6、打印：根据系统提示打印“</w:t>
      </w:r>
      <w:r>
        <w:rPr>
          <w:rFonts w:ascii="宋体" w:hAnsi="宋体" w:hint="eastAsia"/>
          <w:bCs/>
        </w:rPr>
        <w:t>个人挂失/换卡申请书”、“收费回单”。</w:t>
      </w:r>
    </w:p>
    <w:p w:rsidR="004A1DF5" w:rsidRDefault="004A1DF5" w:rsidP="00327B4B">
      <w:pPr>
        <w:pStyle w:val="5"/>
        <w:spacing w:beforeLines="50" w:afterLines="50"/>
        <w:rPr>
          <w:rFonts w:ascii="黑体" w:eastAsia="黑体"/>
        </w:rPr>
      </w:pPr>
      <w:r>
        <w:rPr>
          <w:rFonts w:ascii="黑体" w:eastAsia="黑体" w:hint="eastAsia"/>
        </w:rPr>
        <w:t>二、一卡通取款密码挂失取消（业务代码1416）</w:t>
      </w:r>
    </w:p>
    <w:p w:rsidR="004A1DF5" w:rsidRDefault="004A1DF5">
      <w:pPr>
        <w:pStyle w:val="6"/>
        <w:spacing w:line="360" w:lineRule="auto"/>
      </w:pPr>
      <w:r>
        <w:rPr>
          <w:rFonts w:hint="eastAsia"/>
        </w:rPr>
        <w:t>（一）功能介绍</w:t>
      </w:r>
    </w:p>
    <w:p w:rsidR="004A1DF5" w:rsidRDefault="004A1DF5">
      <w:pPr>
        <w:pStyle w:val="32"/>
        <w:spacing w:line="360" w:lineRule="auto"/>
        <w:ind w:firstLineChars="200" w:firstLine="480"/>
        <w:rPr>
          <w:sz w:val="24"/>
        </w:rPr>
      </w:pPr>
      <w:r>
        <w:rPr>
          <w:rFonts w:hint="eastAsia"/>
          <w:sz w:val="24"/>
        </w:rPr>
        <w:t>客户回忆起原密码后，对已经办理的取款密码挂失进行取消，恢复到密码挂失前的状态。</w:t>
      </w:r>
    </w:p>
    <w:p w:rsidR="004A1DF5" w:rsidRDefault="004A1DF5">
      <w:pPr>
        <w:pStyle w:val="6"/>
        <w:spacing w:line="360" w:lineRule="auto"/>
      </w:pPr>
      <w:r>
        <w:rPr>
          <w:rFonts w:hint="eastAsia"/>
        </w:rPr>
        <w:t>（二）操作要点</w:t>
      </w:r>
    </w:p>
    <w:p w:rsidR="004A1DF5" w:rsidRDefault="004A1DF5">
      <w:pPr>
        <w:ind w:firstLineChars="150" w:firstLine="360"/>
        <w:rPr>
          <w:rFonts w:ascii="宋体" w:hAnsi="宋体"/>
        </w:rPr>
      </w:pPr>
      <w:r>
        <w:rPr>
          <w:rFonts w:ascii="宋体" w:hAnsi="宋体" w:hint="eastAsia"/>
        </w:rPr>
        <w:t>1、该业务需客户本人持有效身份证件在受理网点或指定解挂机构办理。</w:t>
      </w:r>
    </w:p>
    <w:p w:rsidR="004A1DF5" w:rsidRDefault="004A1DF5">
      <w:pPr>
        <w:pStyle w:val="6"/>
        <w:spacing w:line="360" w:lineRule="auto"/>
      </w:pPr>
      <w:r>
        <w:rPr>
          <w:rFonts w:hint="eastAsia"/>
        </w:rPr>
        <w:t>（三）操作步骤</w:t>
      </w:r>
    </w:p>
    <w:p w:rsidR="004A1DF5" w:rsidRDefault="004A1DF5">
      <w:pPr>
        <w:ind w:firstLineChars="100" w:firstLine="240"/>
        <w:rPr>
          <w:rFonts w:ascii="宋体" w:hAnsi="宋体"/>
        </w:rPr>
      </w:pPr>
      <w:r>
        <w:rPr>
          <w:rFonts w:ascii="宋体" w:hAnsi="宋体" w:hint="eastAsia"/>
        </w:rPr>
        <w:t>1、用户选择系统导航－客户管理－特殊业务－密码挂失－一卡通密码挂失取消或在“业务代码”处输入1416进入。</w:t>
      </w:r>
    </w:p>
    <w:p w:rsidR="004A1DF5" w:rsidRDefault="004A1DF5">
      <w:pPr>
        <w:ind w:firstLineChars="100" w:firstLine="240"/>
        <w:rPr>
          <w:rFonts w:ascii="宋体" w:hAnsi="宋体"/>
        </w:rPr>
      </w:pPr>
      <w:r>
        <w:rPr>
          <w:rFonts w:ascii="宋体" w:hAnsi="宋体" w:hint="eastAsia"/>
        </w:rPr>
        <w:t>2、刷卡或输入卡号，屏幕上方显示户口信息。</w:t>
      </w:r>
    </w:p>
    <w:p w:rsidR="004A1DF5" w:rsidRDefault="004A1DF5">
      <w:pPr>
        <w:ind w:firstLineChars="100" w:firstLine="240"/>
        <w:rPr>
          <w:rFonts w:ascii="宋体" w:hAnsi="宋体"/>
        </w:rPr>
      </w:pPr>
      <w:r>
        <w:rPr>
          <w:rFonts w:ascii="宋体" w:hAnsi="宋体" w:hint="eastAsia"/>
        </w:rPr>
        <w:t>3、选择</w:t>
      </w:r>
      <w:r w:rsidRPr="008E1FB9">
        <w:rPr>
          <w:rFonts w:ascii="宋体" w:hAnsi="宋体"/>
        </w:rPr>
        <w:object w:dxaOrig="330" w:dyaOrig="330">
          <v:shape id="_x0000_i1038" type="#_x0000_t75" style="width:16.5pt;height:16.5pt" o:ole="">
            <v:imagedata r:id="rId55" o:title=""/>
          </v:shape>
          <o:OLEObject Type="Embed" ProgID="PBrush" ShapeID="_x0000_i1038" DrawAspect="Content" ObjectID="_1458487514" r:id="rId57"/>
        </w:object>
      </w:r>
      <w:r>
        <w:rPr>
          <w:rFonts w:ascii="宋体" w:hAnsi="宋体" w:hint="eastAsia"/>
        </w:rPr>
        <w:t>键，用户在“户口所有者身份验证信息”栏输入持卡人基本信息。</w:t>
      </w:r>
    </w:p>
    <w:p w:rsidR="004A1DF5" w:rsidRDefault="004A1DF5">
      <w:pPr>
        <w:ind w:firstLineChars="100" w:firstLine="240"/>
        <w:rPr>
          <w:rFonts w:ascii="宋体" w:hAnsi="宋体"/>
        </w:rPr>
      </w:pPr>
      <w:r>
        <w:rPr>
          <w:rFonts w:ascii="宋体" w:hAnsi="宋体" w:hint="eastAsia"/>
        </w:rPr>
        <w:t>4、输入“挂失申请书编号”，选择“确定”。</w:t>
      </w:r>
    </w:p>
    <w:p w:rsidR="004A1DF5" w:rsidRDefault="004A1DF5">
      <w:pPr>
        <w:ind w:firstLineChars="100" w:firstLine="240"/>
        <w:rPr>
          <w:rFonts w:ascii="宋体" w:hAnsi="宋体"/>
        </w:rPr>
      </w:pPr>
      <w:r>
        <w:rPr>
          <w:rFonts w:ascii="宋体" w:hAnsi="宋体" w:hint="eastAsia"/>
        </w:rPr>
        <w:t>5、如手工输入卡号办理挂失取消需进行复核，按F7系统跳出“现场复核”框，刷卡或输入复核用户和密码，输入取消挂失的一卡通号码，选择“确定”。</w:t>
      </w:r>
    </w:p>
    <w:p w:rsidR="004A1DF5" w:rsidRDefault="004A1DF5">
      <w:pPr>
        <w:ind w:firstLineChars="100" w:firstLine="240"/>
        <w:rPr>
          <w:rFonts w:ascii="宋体" w:hAnsi="宋体"/>
          <w:bCs/>
        </w:rPr>
      </w:pPr>
      <w:r>
        <w:rPr>
          <w:rFonts w:ascii="宋体" w:hAnsi="宋体" w:hint="eastAsia"/>
        </w:rPr>
        <w:t>6、请客户输入原“取款密码”，选择“</w:t>
      </w:r>
      <w:r>
        <w:rPr>
          <w:rFonts w:ascii="宋体" w:hAnsi="宋体" w:hint="eastAsia"/>
          <w:bCs/>
        </w:rPr>
        <w:t>确定”。</w:t>
      </w:r>
    </w:p>
    <w:p w:rsidR="004A1DF5" w:rsidRDefault="004A1DF5">
      <w:pPr>
        <w:ind w:firstLineChars="100" w:firstLine="240"/>
        <w:rPr>
          <w:rFonts w:ascii="宋体" w:hAnsi="宋体"/>
        </w:rPr>
      </w:pPr>
      <w:r>
        <w:rPr>
          <w:rFonts w:ascii="宋体" w:hAnsi="宋体" w:hint="eastAsia"/>
        </w:rPr>
        <w:t>7、</w:t>
      </w:r>
      <w:r>
        <w:rPr>
          <w:rFonts w:ascii="宋体" w:hAnsi="宋体" w:hint="eastAsia"/>
          <w:bCs/>
        </w:rPr>
        <w:t>系统跳出“交互</w:t>
      </w:r>
      <w:r>
        <w:rPr>
          <w:rFonts w:ascii="宋体" w:hAnsi="宋体" w:hint="eastAsia"/>
        </w:rPr>
        <w:t>信息</w:t>
      </w:r>
      <w:r>
        <w:rPr>
          <w:rFonts w:ascii="宋体" w:hAnsi="宋体" w:hint="eastAsia"/>
          <w:bCs/>
        </w:rPr>
        <w:t>显示窗口”，选择“授权”，</w:t>
      </w:r>
      <w:r>
        <w:rPr>
          <w:rFonts w:ascii="宋体" w:hAnsi="宋体" w:hint="eastAsia"/>
        </w:rPr>
        <w:t>刷卡或输入授权用户和密码进行授权。</w:t>
      </w:r>
    </w:p>
    <w:p w:rsidR="004A1DF5" w:rsidRDefault="004A1DF5">
      <w:pPr>
        <w:ind w:firstLineChars="100" w:firstLine="240"/>
        <w:rPr>
          <w:rFonts w:ascii="宋体" w:hAnsi="宋体"/>
        </w:rPr>
      </w:pPr>
      <w:r>
        <w:rPr>
          <w:rFonts w:ascii="宋体" w:hAnsi="宋体" w:hint="eastAsia"/>
        </w:rPr>
        <w:t>8、如为黑名单客户显示黑名单情况，则要求授权：是，刷卡或输入授权用户</w:t>
      </w:r>
      <w:r>
        <w:rPr>
          <w:rFonts w:ascii="宋体" w:hAnsi="宋体" w:hint="eastAsia"/>
        </w:rPr>
        <w:lastRenderedPageBreak/>
        <w:t>和密码，否，退出。</w:t>
      </w:r>
    </w:p>
    <w:p w:rsidR="004A1DF5" w:rsidRDefault="004A1DF5">
      <w:pPr>
        <w:ind w:firstLineChars="100" w:firstLine="240"/>
        <w:rPr>
          <w:rFonts w:ascii="宋体" w:hAnsi="宋体"/>
          <w:bCs/>
        </w:rPr>
      </w:pPr>
      <w:r>
        <w:rPr>
          <w:rFonts w:ascii="宋体" w:hAnsi="宋体" w:hint="eastAsia"/>
        </w:rPr>
        <w:t>9、</w:t>
      </w:r>
      <w:r>
        <w:rPr>
          <w:rFonts w:ascii="宋体" w:hAnsi="宋体" w:hint="eastAsia"/>
          <w:bCs/>
        </w:rPr>
        <w:t>打印：</w:t>
      </w:r>
      <w:r>
        <w:rPr>
          <w:rFonts w:hint="eastAsia"/>
        </w:rPr>
        <w:t>根据系统提示打印</w:t>
      </w:r>
      <w:r>
        <w:rPr>
          <w:rFonts w:ascii="宋体" w:hAnsi="宋体" w:hint="eastAsia"/>
          <w:bCs/>
        </w:rPr>
        <w:t>“个人挂失、换卡申请书”。</w:t>
      </w:r>
    </w:p>
    <w:p w:rsidR="004A1DF5" w:rsidRDefault="004A1DF5" w:rsidP="00327B4B">
      <w:pPr>
        <w:pStyle w:val="5"/>
        <w:spacing w:beforeLines="50" w:afterLines="50"/>
        <w:rPr>
          <w:rFonts w:ascii="黑体" w:eastAsia="黑体"/>
        </w:rPr>
      </w:pPr>
      <w:r>
        <w:rPr>
          <w:rFonts w:ascii="黑体" w:eastAsia="黑体" w:hint="eastAsia"/>
        </w:rPr>
        <w:t>三、一卡通取款密码挂失解挂（业务代码1417）</w:t>
      </w:r>
    </w:p>
    <w:p w:rsidR="004A1DF5" w:rsidRDefault="004A1DF5">
      <w:pPr>
        <w:pStyle w:val="6"/>
        <w:spacing w:line="360" w:lineRule="auto"/>
      </w:pPr>
      <w:r>
        <w:rPr>
          <w:rFonts w:hint="eastAsia"/>
        </w:rPr>
        <w:t>（一）功能介绍</w:t>
      </w:r>
    </w:p>
    <w:p w:rsidR="004A1DF5" w:rsidRDefault="004A1DF5">
      <w:pPr>
        <w:ind w:firstLineChars="200" w:firstLine="480"/>
        <w:rPr>
          <w:rFonts w:ascii="宋体" w:hAnsi="宋体"/>
        </w:rPr>
      </w:pPr>
      <w:r>
        <w:rPr>
          <w:rFonts w:ascii="宋体" w:hAnsi="宋体" w:hint="eastAsia"/>
        </w:rPr>
        <w:t>对已经取款密码挂失的卡进行取款密码重置。</w:t>
      </w:r>
    </w:p>
    <w:p w:rsidR="004A1DF5" w:rsidRDefault="004A1DF5">
      <w:pPr>
        <w:pStyle w:val="6"/>
        <w:spacing w:line="360" w:lineRule="auto"/>
        <w:rPr>
          <w:rFonts w:ascii="黑体"/>
        </w:rPr>
      </w:pPr>
      <w:r>
        <w:rPr>
          <w:rFonts w:hint="eastAsia"/>
        </w:rPr>
        <w:t>（二）操作要点</w:t>
      </w:r>
    </w:p>
    <w:p w:rsidR="004A1DF5" w:rsidRDefault="004A1DF5">
      <w:pPr>
        <w:ind w:firstLineChars="150" w:firstLine="360"/>
        <w:rPr>
          <w:rFonts w:ascii="宋体" w:hAnsi="宋体"/>
        </w:rPr>
      </w:pPr>
      <w:r>
        <w:rPr>
          <w:rFonts w:ascii="宋体" w:hAnsi="宋体" w:hint="eastAsia"/>
        </w:rPr>
        <w:t>1、该业务需客户本人持有效身份证件在受理网点或指定解挂机构办理。</w:t>
      </w:r>
    </w:p>
    <w:p w:rsidR="004A1DF5" w:rsidRDefault="004A1DF5">
      <w:pPr>
        <w:ind w:firstLineChars="150" w:firstLine="360"/>
        <w:rPr>
          <w:rFonts w:ascii="宋体" w:hAnsi="宋体"/>
        </w:rPr>
      </w:pPr>
      <w:r>
        <w:rPr>
          <w:rFonts w:ascii="宋体" w:hAnsi="宋体" w:hint="eastAsia"/>
        </w:rPr>
        <w:t>2、密码挂失解挂期限系统中目前设定的是4天。各分行可根据当地实际情况报总行批准后设定。</w:t>
      </w:r>
    </w:p>
    <w:p w:rsidR="004A1DF5" w:rsidRDefault="004A1DF5">
      <w:pPr>
        <w:ind w:firstLineChars="150" w:firstLine="360"/>
        <w:rPr>
          <w:rFonts w:ascii="宋体" w:hAnsi="宋体"/>
        </w:rPr>
      </w:pPr>
      <w:r>
        <w:rPr>
          <w:rFonts w:ascii="宋体" w:hAnsi="宋体" w:hint="eastAsia"/>
        </w:rPr>
        <w:t>3、客户设置的新密码不能与当前的取款密码、网上支付密码一致、不能和之前n个（n由系统设定）取款密码一致。</w:t>
      </w:r>
    </w:p>
    <w:p w:rsidR="004A1DF5" w:rsidRDefault="004A1DF5">
      <w:pPr>
        <w:ind w:firstLineChars="150" w:firstLine="360"/>
        <w:rPr>
          <w:rFonts w:ascii="宋体" w:hAnsi="宋体"/>
        </w:rPr>
      </w:pPr>
      <w:r>
        <w:rPr>
          <w:rFonts w:ascii="宋体" w:hAnsi="宋体" w:hint="eastAsia"/>
        </w:rPr>
        <w:t>4、当卡片失磁、损坏或丢失时，可通过手工输入卡号办理密码挂失解挂。</w:t>
      </w:r>
    </w:p>
    <w:p w:rsidR="004A1DF5" w:rsidRDefault="004A1DF5">
      <w:pPr>
        <w:pStyle w:val="6"/>
        <w:spacing w:line="360" w:lineRule="auto"/>
        <w:ind w:firstLineChars="74" w:firstLine="178"/>
        <w:rPr>
          <w:rFonts w:ascii="黑体"/>
        </w:rPr>
      </w:pPr>
      <w:r>
        <w:rPr>
          <w:rFonts w:ascii="宋体" w:hAnsi="宋体" w:hint="eastAsia"/>
        </w:rPr>
        <w:t>（三）</w:t>
      </w:r>
      <w:r>
        <w:rPr>
          <w:rFonts w:ascii="黑体" w:hint="eastAsia"/>
        </w:rPr>
        <w:t>操作步骤</w:t>
      </w:r>
    </w:p>
    <w:p w:rsidR="004A1DF5" w:rsidRDefault="004A1DF5">
      <w:pPr>
        <w:ind w:firstLineChars="150" w:firstLine="360"/>
        <w:rPr>
          <w:rFonts w:ascii="宋体" w:hAnsi="宋体"/>
        </w:rPr>
      </w:pPr>
      <w:r>
        <w:rPr>
          <w:rFonts w:ascii="宋体" w:hAnsi="宋体" w:hint="eastAsia"/>
        </w:rPr>
        <w:t>1、用户选择系统导航－客户管理－特殊业务－密码挂失－一卡通密码挂失取消或在“业务代码”处输入1417进入。</w:t>
      </w:r>
    </w:p>
    <w:p w:rsidR="004A1DF5" w:rsidRDefault="004A1DF5">
      <w:pPr>
        <w:ind w:firstLineChars="150" w:firstLine="360"/>
        <w:rPr>
          <w:rFonts w:ascii="宋体" w:hAnsi="宋体"/>
        </w:rPr>
      </w:pPr>
      <w:r>
        <w:rPr>
          <w:rFonts w:ascii="宋体" w:hAnsi="宋体" w:hint="eastAsia"/>
        </w:rPr>
        <w:t>2、刷卡或输入卡号，屏幕上方显示户口信息。</w:t>
      </w:r>
    </w:p>
    <w:p w:rsidR="004A1DF5" w:rsidRDefault="004A1DF5">
      <w:pPr>
        <w:ind w:firstLineChars="150" w:firstLine="360"/>
        <w:rPr>
          <w:rFonts w:ascii="宋体" w:hAnsi="宋体"/>
        </w:rPr>
      </w:pPr>
      <w:r>
        <w:rPr>
          <w:rFonts w:ascii="宋体" w:hAnsi="宋体" w:hint="eastAsia"/>
        </w:rPr>
        <w:t>3、选择</w:t>
      </w:r>
      <w:r w:rsidRPr="008E1FB9">
        <w:rPr>
          <w:rFonts w:ascii="宋体" w:hAnsi="宋体"/>
        </w:rPr>
        <w:object w:dxaOrig="330" w:dyaOrig="330">
          <v:shape id="_x0000_i1039" type="#_x0000_t75" style="width:16.5pt;height:16.5pt" o:ole="">
            <v:imagedata r:id="rId55" o:title=""/>
          </v:shape>
          <o:OLEObject Type="Embed" ProgID="PBrush" ShapeID="_x0000_i1039" DrawAspect="Content" ObjectID="_1458487515" r:id="rId58"/>
        </w:object>
      </w:r>
      <w:r>
        <w:rPr>
          <w:rFonts w:ascii="宋体" w:hAnsi="宋体" w:hint="eastAsia"/>
        </w:rPr>
        <w:t>键，用户在“户口所有者身份验证信息”栏输入持卡人基本信息。</w:t>
      </w:r>
    </w:p>
    <w:p w:rsidR="004A1DF5" w:rsidRDefault="004A1DF5">
      <w:pPr>
        <w:ind w:firstLineChars="150" w:firstLine="360"/>
        <w:rPr>
          <w:rFonts w:ascii="宋体" w:hAnsi="宋体"/>
        </w:rPr>
      </w:pPr>
      <w:r>
        <w:rPr>
          <w:rFonts w:ascii="宋体" w:hAnsi="宋体" w:hint="eastAsia"/>
        </w:rPr>
        <w:t>4、输入“挂失申请书编号”。</w:t>
      </w:r>
    </w:p>
    <w:p w:rsidR="004A1DF5" w:rsidRDefault="004A1DF5">
      <w:pPr>
        <w:ind w:firstLineChars="150" w:firstLine="360"/>
        <w:rPr>
          <w:rFonts w:ascii="宋体" w:hAnsi="宋体"/>
        </w:rPr>
      </w:pPr>
      <w:r>
        <w:rPr>
          <w:rFonts w:ascii="宋体" w:hAnsi="宋体" w:hint="eastAsia"/>
          <w:bCs/>
        </w:rPr>
        <w:t>5、请客户在“新的</w:t>
      </w:r>
      <w:r>
        <w:rPr>
          <w:rFonts w:ascii="宋体" w:hAnsi="宋体" w:hint="eastAsia"/>
        </w:rPr>
        <w:t>取款密码”栏内输入新设定的取款密码。</w:t>
      </w:r>
    </w:p>
    <w:p w:rsidR="004A1DF5" w:rsidRDefault="004A1DF5">
      <w:pPr>
        <w:ind w:firstLineChars="150" w:firstLine="360"/>
        <w:rPr>
          <w:rFonts w:ascii="宋体" w:hAnsi="宋体"/>
        </w:rPr>
      </w:pPr>
      <w:r>
        <w:rPr>
          <w:rFonts w:ascii="宋体" w:hAnsi="宋体" w:hint="eastAsia"/>
        </w:rPr>
        <w:t>6、如手工输入卡号办理挂失解挂或未到期办理密码解挂需进行复核，按F7系统跳出“现场复核”框，刷卡或输入复核用户和密码，输入取消挂失的一卡通号码，选择“确定”。</w:t>
      </w:r>
    </w:p>
    <w:p w:rsidR="004A1DF5" w:rsidRDefault="004A1DF5">
      <w:pPr>
        <w:ind w:firstLineChars="150" w:firstLine="360"/>
        <w:rPr>
          <w:rFonts w:ascii="宋体" w:hAnsi="宋体"/>
          <w:bCs/>
        </w:rPr>
      </w:pPr>
      <w:r>
        <w:rPr>
          <w:rFonts w:ascii="宋体" w:hAnsi="宋体" w:hint="eastAsia"/>
        </w:rPr>
        <w:t>7、系统跳出“交互信息显</w:t>
      </w:r>
      <w:r>
        <w:rPr>
          <w:rFonts w:ascii="宋体" w:hAnsi="宋体" w:hint="eastAsia"/>
          <w:bCs/>
        </w:rPr>
        <w:t>示窗口”，选择“授权”，</w:t>
      </w:r>
      <w:r>
        <w:rPr>
          <w:rFonts w:ascii="宋体" w:hAnsi="宋体" w:hint="eastAsia"/>
        </w:rPr>
        <w:t>刷卡或输入授权用户和密码进行授权。</w:t>
      </w:r>
    </w:p>
    <w:p w:rsidR="004A1DF5" w:rsidRDefault="004A1DF5">
      <w:pPr>
        <w:ind w:firstLineChars="150" w:firstLine="360"/>
        <w:rPr>
          <w:rFonts w:ascii="宋体" w:hAnsi="宋体"/>
        </w:rPr>
      </w:pPr>
      <w:r>
        <w:rPr>
          <w:rFonts w:ascii="宋体" w:hAnsi="宋体" w:hint="eastAsia"/>
        </w:rPr>
        <w:t>8、如为黑名单客户显示黑名单情况，则要求授权：是，刷卡或输入授权用户和密码，否，退出。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9、打印：根据系统提示打印“个人挂失、换卡申请书”。</w:t>
      </w:r>
    </w:p>
    <w:p w:rsidR="004A1DF5" w:rsidRDefault="004A1DF5" w:rsidP="00327B4B">
      <w:pPr>
        <w:pStyle w:val="5"/>
        <w:spacing w:beforeLines="50" w:afterLines="50"/>
        <w:rPr>
          <w:rFonts w:ascii="黑体" w:eastAsia="黑体"/>
        </w:rPr>
      </w:pPr>
      <w:r>
        <w:rPr>
          <w:rFonts w:ascii="黑体" w:eastAsia="黑体" w:hint="eastAsia"/>
        </w:rPr>
        <w:lastRenderedPageBreak/>
        <w:t>四、存折密码挂失（业务代码1425）</w:t>
      </w:r>
    </w:p>
    <w:p w:rsidR="004A1DF5" w:rsidRDefault="004A1DF5" w:rsidP="0004090F">
      <w:pPr>
        <w:pStyle w:val="6"/>
        <w:spacing w:line="360" w:lineRule="auto"/>
      </w:pPr>
      <w:r>
        <w:rPr>
          <w:rFonts w:hint="eastAsia"/>
        </w:rPr>
        <w:t>（一）功能介绍</w:t>
      </w:r>
    </w:p>
    <w:p w:rsidR="004A1DF5" w:rsidRDefault="004A1DF5">
      <w:pPr>
        <w:ind w:left="578"/>
      </w:pPr>
      <w:r>
        <w:rPr>
          <w:rFonts w:hint="eastAsia"/>
        </w:rPr>
        <w:t>对存折密码进行挂失。</w:t>
      </w:r>
    </w:p>
    <w:p w:rsidR="004A1DF5" w:rsidRDefault="004A1DF5" w:rsidP="0004090F">
      <w:pPr>
        <w:pStyle w:val="6"/>
        <w:spacing w:line="360" w:lineRule="auto"/>
      </w:pPr>
      <w:r>
        <w:rPr>
          <w:rFonts w:hint="eastAsia"/>
        </w:rPr>
        <w:t>（二）操作要点</w:t>
      </w:r>
    </w:p>
    <w:p w:rsidR="004A1DF5" w:rsidRDefault="004A1DF5">
      <w:pPr>
        <w:ind w:left="578"/>
        <w:rPr>
          <w:rFonts w:ascii="宋体" w:hAnsi="宋体"/>
        </w:rPr>
      </w:pPr>
      <w:r>
        <w:rPr>
          <w:rFonts w:ascii="宋体" w:hAnsi="宋体" w:hint="eastAsia"/>
        </w:rPr>
        <w:t>1、同第二章第六节一、一卡通密码挂失。</w:t>
      </w:r>
    </w:p>
    <w:p w:rsidR="004A1DF5" w:rsidRDefault="004A1DF5">
      <w:pPr>
        <w:ind w:left="578"/>
        <w:rPr>
          <w:rFonts w:ascii="宋体" w:hAnsi="宋体"/>
        </w:rPr>
      </w:pPr>
      <w:r>
        <w:rPr>
          <w:rFonts w:ascii="宋体" w:hAnsi="宋体" w:hint="eastAsia"/>
        </w:rPr>
        <w:t>2、存折没有指定解挂行。取消挂失或解挂必须在原业务受理行。</w:t>
      </w:r>
    </w:p>
    <w:p w:rsidR="004A1DF5" w:rsidRDefault="004A1DF5" w:rsidP="0004090F">
      <w:pPr>
        <w:pStyle w:val="6"/>
        <w:spacing w:line="360" w:lineRule="auto"/>
      </w:pPr>
      <w:r>
        <w:rPr>
          <w:rFonts w:hint="eastAsia"/>
        </w:rPr>
        <w:t>（三）操作步骤</w:t>
      </w:r>
    </w:p>
    <w:p w:rsidR="004A1DF5" w:rsidRDefault="004A1DF5">
      <w:pPr>
        <w:ind w:firstLineChars="200" w:firstLine="480"/>
        <w:rPr>
          <w:rFonts w:ascii="宋体" w:hAnsi="宋体"/>
          <w:bCs/>
        </w:rPr>
      </w:pPr>
      <w:r>
        <w:rPr>
          <w:rFonts w:ascii="宋体" w:hAnsi="宋体" w:hint="eastAsia"/>
        </w:rPr>
        <w:t>1、用户选择系统导航－客户管理－特殊业务－密码挂失－存折密码挂失或在“业务代码”处输入1425进入。</w:t>
      </w:r>
    </w:p>
    <w:p w:rsidR="004A1DF5" w:rsidRDefault="004A1DF5">
      <w:pPr>
        <w:ind w:firstLineChars="200" w:firstLine="480"/>
        <w:rPr>
          <w:rFonts w:ascii="宋体" w:hAnsi="宋体"/>
        </w:rPr>
      </w:pPr>
      <w:r>
        <w:rPr>
          <w:rFonts w:ascii="宋体" w:hAnsi="宋体" w:hint="eastAsia"/>
          <w:bCs/>
        </w:rPr>
        <w:t>2、刷存折或手工输入存折账</w:t>
      </w:r>
      <w:r>
        <w:rPr>
          <w:rFonts w:ascii="宋体" w:hAnsi="宋体" w:hint="eastAsia"/>
        </w:rPr>
        <w:t>号，屏幕上方显示户口信息。</w:t>
      </w:r>
    </w:p>
    <w:p w:rsidR="004A1DF5" w:rsidRDefault="004A1DF5">
      <w:pPr>
        <w:ind w:firstLineChars="200" w:firstLine="480"/>
        <w:rPr>
          <w:rFonts w:ascii="宋体" w:hAnsi="宋体"/>
        </w:rPr>
      </w:pPr>
      <w:r>
        <w:rPr>
          <w:rFonts w:ascii="宋体" w:hAnsi="宋体" w:hint="eastAsia"/>
        </w:rPr>
        <w:t>3、选择</w:t>
      </w:r>
      <w:r w:rsidRPr="008E1FB9">
        <w:rPr>
          <w:rFonts w:ascii="宋体" w:hAnsi="宋体"/>
        </w:rPr>
        <w:object w:dxaOrig="330" w:dyaOrig="330">
          <v:shape id="_x0000_i1040" type="#_x0000_t75" style="width:16.5pt;height:16.5pt" o:ole="">
            <v:imagedata r:id="rId55" o:title=""/>
          </v:shape>
          <o:OLEObject Type="Embed" ProgID="PBrush" ShapeID="_x0000_i1040" DrawAspect="Content" ObjectID="_1458487516" r:id="rId59"/>
        </w:object>
      </w:r>
      <w:r>
        <w:rPr>
          <w:rFonts w:ascii="宋体" w:hAnsi="宋体" w:hint="eastAsia"/>
        </w:rPr>
        <w:t>键，用户在“户口所有者身份验证信息”栏输入持卡人基本信息，如为代办的还需输入代办人基本信息。</w:t>
      </w:r>
    </w:p>
    <w:p w:rsidR="004A1DF5" w:rsidRDefault="004A1DF5">
      <w:pPr>
        <w:ind w:firstLineChars="200" w:firstLine="480"/>
        <w:rPr>
          <w:rFonts w:ascii="宋体" w:hAnsi="宋体"/>
        </w:rPr>
      </w:pPr>
      <w:r>
        <w:rPr>
          <w:rFonts w:ascii="宋体" w:hAnsi="宋体" w:hint="eastAsia"/>
        </w:rPr>
        <w:t>4、如为黑名单客户显示黑名单情况，则要求授权：是，刷卡或输入授权用户和密码，否，退出。</w:t>
      </w:r>
    </w:p>
    <w:p w:rsidR="004A1DF5" w:rsidRDefault="004A1DF5">
      <w:pPr>
        <w:ind w:firstLineChars="200" w:firstLine="480"/>
        <w:rPr>
          <w:rFonts w:ascii="宋体" w:hAnsi="宋体"/>
          <w:bCs/>
        </w:rPr>
      </w:pPr>
      <w:r>
        <w:rPr>
          <w:rFonts w:ascii="宋体" w:hAnsi="宋体" w:hint="eastAsia"/>
        </w:rPr>
        <w:t>5、打印：根据系统提示打印“个人挂</w:t>
      </w:r>
      <w:r>
        <w:rPr>
          <w:rFonts w:ascii="宋体" w:hAnsi="宋体" w:hint="eastAsia"/>
          <w:bCs/>
        </w:rPr>
        <w:t>失、换卡申请书”。</w:t>
      </w:r>
    </w:p>
    <w:p w:rsidR="004A1DF5" w:rsidRDefault="004A1DF5" w:rsidP="00327B4B">
      <w:pPr>
        <w:pStyle w:val="5"/>
        <w:spacing w:beforeLines="50" w:afterLines="50"/>
        <w:rPr>
          <w:rFonts w:ascii="黑体" w:eastAsia="黑体"/>
        </w:rPr>
      </w:pPr>
      <w:r>
        <w:rPr>
          <w:rFonts w:ascii="黑体" w:eastAsia="黑体" w:hint="eastAsia"/>
        </w:rPr>
        <w:t>五、存折密码挂失取消（业务代码1426）</w:t>
      </w:r>
    </w:p>
    <w:p w:rsidR="004A1DF5" w:rsidRDefault="004A1DF5">
      <w:pPr>
        <w:pStyle w:val="6"/>
        <w:spacing w:line="360" w:lineRule="auto"/>
      </w:pPr>
      <w:r>
        <w:rPr>
          <w:rFonts w:hint="eastAsia"/>
        </w:rPr>
        <w:t>（一）功能介绍</w:t>
      </w:r>
    </w:p>
    <w:p w:rsidR="004A1DF5" w:rsidRDefault="004A1DF5">
      <w:pPr>
        <w:pStyle w:val="32"/>
        <w:spacing w:line="360" w:lineRule="auto"/>
        <w:ind w:firstLineChars="200" w:firstLine="480"/>
        <w:rPr>
          <w:sz w:val="24"/>
        </w:rPr>
      </w:pPr>
      <w:r>
        <w:rPr>
          <w:rFonts w:hint="eastAsia"/>
          <w:sz w:val="24"/>
        </w:rPr>
        <w:t>客户回忆起原密码后，对已经办理的取款密码挂失进行取消，恢复到密码挂失前的状态。</w:t>
      </w:r>
    </w:p>
    <w:p w:rsidR="004A1DF5" w:rsidRDefault="004A1DF5">
      <w:pPr>
        <w:pStyle w:val="6"/>
        <w:spacing w:line="360" w:lineRule="auto"/>
      </w:pPr>
      <w:r>
        <w:rPr>
          <w:rFonts w:hint="eastAsia"/>
        </w:rPr>
        <w:t>（二）操作要点</w:t>
      </w:r>
    </w:p>
    <w:p w:rsidR="004A1DF5" w:rsidRDefault="004A1DF5">
      <w:pPr>
        <w:pStyle w:val="32"/>
        <w:spacing w:line="360" w:lineRule="auto"/>
        <w:ind w:firstLineChars="200" w:firstLine="480"/>
        <w:rPr>
          <w:rFonts w:ascii="宋体" w:hAnsi="宋体"/>
          <w:sz w:val="24"/>
        </w:rPr>
      </w:pPr>
      <w:r>
        <w:rPr>
          <w:rFonts w:ascii="宋体" w:hAnsi="宋体" w:hint="eastAsia"/>
          <w:sz w:val="24"/>
        </w:rPr>
        <w:t>1、该业务需客户本人持</w:t>
      </w:r>
      <w:r>
        <w:rPr>
          <w:rFonts w:hint="eastAsia"/>
          <w:sz w:val="24"/>
        </w:rPr>
        <w:t>有效</w:t>
      </w:r>
      <w:r>
        <w:rPr>
          <w:rFonts w:ascii="宋体" w:hAnsi="宋体" w:hint="eastAsia"/>
          <w:sz w:val="24"/>
        </w:rPr>
        <w:t>身份证件在受理挂失网点办理。</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1、用户选择系统导航－客户管理－特殊业务－密码挂失－存折密码挂失取消或在“业务代码”处输入1426进入。</w:t>
      </w:r>
    </w:p>
    <w:p w:rsidR="004A1DF5" w:rsidRDefault="004A1DF5">
      <w:pPr>
        <w:ind w:firstLineChars="150" w:firstLine="360"/>
        <w:rPr>
          <w:rFonts w:ascii="宋体" w:hAnsi="宋体"/>
        </w:rPr>
      </w:pPr>
      <w:r>
        <w:rPr>
          <w:rFonts w:ascii="宋体" w:hAnsi="宋体" w:hint="eastAsia"/>
        </w:rPr>
        <w:lastRenderedPageBreak/>
        <w:t>2、刷存折或输入存折号，屏幕上方显示户口信息。</w:t>
      </w:r>
    </w:p>
    <w:p w:rsidR="004A1DF5" w:rsidRDefault="004A1DF5">
      <w:pPr>
        <w:ind w:firstLineChars="150" w:firstLine="360"/>
        <w:rPr>
          <w:rFonts w:ascii="宋体" w:hAnsi="宋体"/>
          <w:bCs/>
        </w:rPr>
      </w:pPr>
      <w:r>
        <w:rPr>
          <w:rFonts w:ascii="宋体" w:hAnsi="宋体" w:hint="eastAsia"/>
        </w:rPr>
        <w:t>3、以下步骤同第二章第六节二、一卡通密码挂失取消。</w:t>
      </w:r>
    </w:p>
    <w:p w:rsidR="004A1DF5" w:rsidRDefault="004A1DF5" w:rsidP="00327B4B">
      <w:pPr>
        <w:pStyle w:val="5"/>
        <w:spacing w:beforeLines="50" w:afterLines="50"/>
        <w:rPr>
          <w:rFonts w:ascii="黑体" w:eastAsia="黑体"/>
        </w:rPr>
      </w:pPr>
      <w:r>
        <w:rPr>
          <w:rFonts w:ascii="黑体" w:eastAsia="黑体" w:hint="eastAsia"/>
        </w:rPr>
        <w:t>六、存折密码挂失解挂（业务代码1427）</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对已经取款密码挂失的存折进行取款密码重置</w:t>
      </w:r>
    </w:p>
    <w:p w:rsidR="004A1DF5" w:rsidRDefault="004A1DF5">
      <w:pPr>
        <w:pStyle w:val="6"/>
        <w:spacing w:line="360" w:lineRule="auto"/>
        <w:rPr>
          <w:rFonts w:ascii="黑体"/>
        </w:rPr>
      </w:pPr>
      <w:r>
        <w:rPr>
          <w:rFonts w:hint="eastAsia"/>
        </w:rPr>
        <w:t>（二）操作要点</w:t>
      </w:r>
    </w:p>
    <w:p w:rsidR="004A1DF5" w:rsidRDefault="004A1DF5">
      <w:pPr>
        <w:ind w:firstLineChars="150" w:firstLine="360"/>
        <w:rPr>
          <w:rFonts w:ascii="宋体" w:hAnsi="宋体"/>
        </w:rPr>
      </w:pPr>
      <w:r>
        <w:rPr>
          <w:rFonts w:ascii="宋体" w:hAnsi="宋体" w:hint="eastAsia"/>
        </w:rPr>
        <w:t>1、同第二章第六节三、一卡通密码挂失解挂。</w:t>
      </w:r>
    </w:p>
    <w:p w:rsidR="004A1DF5" w:rsidRDefault="004A1DF5">
      <w:pPr>
        <w:pStyle w:val="6"/>
        <w:spacing w:line="360" w:lineRule="auto"/>
        <w:ind w:firstLineChars="74" w:firstLine="178"/>
        <w:rPr>
          <w:rFonts w:ascii="黑体"/>
        </w:rPr>
      </w:pPr>
      <w:r>
        <w:rPr>
          <w:rFonts w:ascii="宋体" w:hAnsi="宋体" w:hint="eastAsia"/>
        </w:rPr>
        <w:t>（三）</w:t>
      </w:r>
      <w:r>
        <w:rPr>
          <w:rFonts w:ascii="黑体" w:hint="eastAsia"/>
        </w:rPr>
        <w:t>操作步骤</w:t>
      </w:r>
    </w:p>
    <w:p w:rsidR="004A1DF5" w:rsidRDefault="004A1DF5">
      <w:pPr>
        <w:ind w:firstLineChars="150" w:firstLine="360"/>
        <w:rPr>
          <w:rFonts w:ascii="宋体" w:hAnsi="宋体"/>
        </w:rPr>
      </w:pPr>
      <w:r>
        <w:rPr>
          <w:rFonts w:ascii="宋体" w:hAnsi="宋体" w:hint="eastAsia"/>
        </w:rPr>
        <w:t>1、用户选择系统导航－客户管理－特殊业务－密码挂失－存折密码挂失解挂或在“业务代码”处输入1427进入。</w:t>
      </w:r>
    </w:p>
    <w:p w:rsidR="004A1DF5" w:rsidRDefault="004A1DF5">
      <w:pPr>
        <w:ind w:firstLineChars="150" w:firstLine="360"/>
        <w:rPr>
          <w:rFonts w:ascii="宋体" w:hAnsi="宋体"/>
        </w:rPr>
      </w:pPr>
      <w:r>
        <w:rPr>
          <w:rFonts w:ascii="宋体" w:hAnsi="宋体" w:hint="eastAsia"/>
        </w:rPr>
        <w:t>2、刷存折或输入存折号，屏幕上方显示户口信息。</w:t>
      </w:r>
    </w:p>
    <w:p w:rsidR="004A1DF5" w:rsidRDefault="004A1DF5">
      <w:pPr>
        <w:ind w:firstLineChars="150" w:firstLine="360"/>
        <w:rPr>
          <w:rFonts w:ascii="宋体" w:hAnsi="宋体"/>
        </w:rPr>
      </w:pPr>
      <w:r>
        <w:rPr>
          <w:rFonts w:ascii="宋体" w:hAnsi="宋体" w:hint="eastAsia"/>
        </w:rPr>
        <w:t>3、以下步骤同第二章第六节三、一卡通密码挂失解挂。</w:t>
      </w:r>
    </w:p>
    <w:p w:rsidR="004A1DF5" w:rsidRDefault="004A1DF5" w:rsidP="00327B4B">
      <w:pPr>
        <w:pStyle w:val="5"/>
        <w:spacing w:beforeLines="50" w:afterLines="50"/>
        <w:rPr>
          <w:rFonts w:ascii="黑体" w:eastAsia="黑体"/>
        </w:rPr>
      </w:pPr>
      <w:r>
        <w:rPr>
          <w:rFonts w:ascii="黑体" w:eastAsia="黑体" w:hint="eastAsia"/>
        </w:rPr>
        <w:t>七、公司卡取款密码挂失（业务代码1445）</w:t>
      </w:r>
    </w:p>
    <w:p w:rsidR="004A1DF5" w:rsidRDefault="004A1DF5">
      <w:pPr>
        <w:pStyle w:val="6"/>
        <w:spacing w:line="360" w:lineRule="auto"/>
      </w:pPr>
      <w:r>
        <w:rPr>
          <w:rFonts w:hint="eastAsia"/>
        </w:rPr>
        <w:t>（一）功能介绍</w:t>
      </w:r>
    </w:p>
    <w:p w:rsidR="004A1DF5" w:rsidRDefault="004A1DF5">
      <w:pPr>
        <w:ind w:firstLineChars="200" w:firstLine="480"/>
        <w:rPr>
          <w:rFonts w:ascii="宋体" w:hAnsi="宋体"/>
        </w:rPr>
      </w:pPr>
      <w:r>
        <w:rPr>
          <w:rFonts w:ascii="宋体" w:hAnsi="宋体" w:hint="eastAsia"/>
        </w:rPr>
        <w:t>该功能提供由持卡人办理取款密码挂失功能。持卡人填写“公司卡挂失/换卡申请书”办理。</w:t>
      </w:r>
    </w:p>
    <w:p w:rsidR="004A1DF5" w:rsidRDefault="004A1DF5">
      <w:pPr>
        <w:pStyle w:val="6"/>
        <w:spacing w:line="360" w:lineRule="auto"/>
      </w:pPr>
      <w:r>
        <w:rPr>
          <w:rFonts w:hint="eastAsia"/>
        </w:rPr>
        <w:t>（二）操作要点</w:t>
      </w:r>
    </w:p>
    <w:p w:rsidR="004A1DF5" w:rsidRDefault="004A1DF5">
      <w:pPr>
        <w:ind w:firstLineChars="150" w:firstLine="360"/>
        <w:rPr>
          <w:rFonts w:ascii="宋体" w:hAnsi="宋体"/>
        </w:rPr>
      </w:pPr>
      <w:r>
        <w:rPr>
          <w:rFonts w:ascii="宋体" w:hAnsi="宋体" w:hint="eastAsia"/>
        </w:rPr>
        <w:t>1、公司卡取款密码挂失只提供由持卡人办理的取款密码挂失，无单位行为的取款密码挂失。单位如忘记取款密码，提供印鉴通过公司卡取款密码重置的功能单独处理。</w:t>
      </w:r>
    </w:p>
    <w:p w:rsidR="004A1DF5" w:rsidRDefault="004A1DF5">
      <w:pPr>
        <w:ind w:firstLineChars="150" w:firstLine="360"/>
        <w:rPr>
          <w:rFonts w:ascii="宋体" w:hAnsi="宋体"/>
        </w:rPr>
      </w:pPr>
      <w:r>
        <w:rPr>
          <w:rFonts w:ascii="宋体" w:hAnsi="宋体" w:hint="eastAsia"/>
        </w:rPr>
        <w:t>2、持卡人持卡且卡正常是可在任意网点进行取款密码挂失，如果公司卡损坏、失磁或丢失，持卡人只能在开户机构办理取款密码挂失。</w:t>
      </w:r>
    </w:p>
    <w:p w:rsidR="004A1DF5" w:rsidRDefault="004A1DF5">
      <w:pPr>
        <w:ind w:firstLineChars="150" w:firstLine="360"/>
        <w:rPr>
          <w:rFonts w:ascii="宋体" w:hAnsi="宋体"/>
        </w:rPr>
      </w:pPr>
      <w:r>
        <w:rPr>
          <w:rFonts w:ascii="宋体" w:hAnsi="宋体" w:hint="eastAsia"/>
        </w:rPr>
        <w:t>3、持卡人在进行取款密码挂失时需指定密码挂失解挂行。</w:t>
      </w:r>
    </w:p>
    <w:p w:rsidR="004A1DF5" w:rsidRDefault="004A1DF5">
      <w:pPr>
        <w:ind w:firstLineChars="150" w:firstLine="360"/>
        <w:rPr>
          <w:rFonts w:ascii="宋体" w:hAnsi="宋体"/>
        </w:rPr>
      </w:pPr>
      <w:r>
        <w:rPr>
          <w:rFonts w:ascii="宋体" w:hAnsi="宋体" w:hint="eastAsia"/>
        </w:rPr>
        <w:t>4、符合条件的应进行事后核查界面进行核查。</w:t>
      </w:r>
    </w:p>
    <w:p w:rsidR="004A1DF5" w:rsidRDefault="004A1DF5">
      <w:pPr>
        <w:pStyle w:val="6"/>
        <w:spacing w:line="360" w:lineRule="auto"/>
      </w:pPr>
      <w:r>
        <w:rPr>
          <w:rFonts w:hint="eastAsia"/>
        </w:rPr>
        <w:lastRenderedPageBreak/>
        <w:t>（三）操作步骤</w:t>
      </w:r>
    </w:p>
    <w:p w:rsidR="004A1DF5" w:rsidRDefault="004A1DF5">
      <w:pPr>
        <w:ind w:firstLineChars="150" w:firstLine="360"/>
        <w:rPr>
          <w:rFonts w:ascii="宋体" w:hAnsi="宋体"/>
        </w:rPr>
      </w:pPr>
      <w:r>
        <w:rPr>
          <w:rFonts w:ascii="宋体" w:hAnsi="宋体" w:hint="eastAsia"/>
        </w:rPr>
        <w:t>1、用户选择系统导航－客户管理－特殊业务－密码挂失－公司卡取款密码挂失或在“业务代码”处输入1445进入。</w:t>
      </w:r>
    </w:p>
    <w:p w:rsidR="004A1DF5" w:rsidRDefault="004A1DF5">
      <w:pPr>
        <w:ind w:firstLineChars="150" w:firstLine="360"/>
        <w:rPr>
          <w:rFonts w:ascii="宋体" w:hAnsi="宋体"/>
        </w:rPr>
      </w:pPr>
      <w:r>
        <w:rPr>
          <w:rFonts w:ascii="宋体" w:hAnsi="宋体" w:hint="eastAsia"/>
        </w:rPr>
        <w:t>2、以下步骤同第二章第六节一、一卡通密码挂失。</w:t>
      </w:r>
    </w:p>
    <w:p w:rsidR="004A1DF5" w:rsidRDefault="004A1DF5">
      <w:pPr>
        <w:ind w:firstLineChars="150" w:firstLine="360"/>
        <w:rPr>
          <w:rFonts w:ascii="宋体" w:hAnsi="宋体"/>
          <w:bCs/>
        </w:rPr>
      </w:pPr>
      <w:r>
        <w:rPr>
          <w:rFonts w:ascii="宋体" w:hAnsi="宋体" w:hint="eastAsia"/>
        </w:rPr>
        <w:t>3、打印：根据系统提示打印“</w:t>
      </w:r>
      <w:r>
        <w:rPr>
          <w:rFonts w:ascii="宋体" w:hAnsi="宋体" w:hint="eastAsia"/>
          <w:bCs/>
        </w:rPr>
        <w:t>公司卡挂失、换卡申请书”。</w:t>
      </w:r>
    </w:p>
    <w:p w:rsidR="004A1DF5" w:rsidRDefault="004A1DF5" w:rsidP="00327B4B">
      <w:pPr>
        <w:pStyle w:val="5"/>
        <w:spacing w:beforeLines="50" w:afterLines="50"/>
        <w:rPr>
          <w:rFonts w:ascii="黑体" w:eastAsia="黑体"/>
        </w:rPr>
      </w:pPr>
      <w:r>
        <w:rPr>
          <w:rFonts w:ascii="黑体" w:eastAsia="黑体" w:hint="eastAsia"/>
        </w:rPr>
        <w:t>八、公司卡取款密码挂失取消（业务代码1446）</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公司卡持卡人找回原取款密码，到原取款密码挂失行或指定解挂行对原取款密码挂失进行取消。持卡人需凭原挂失申请书办理。</w:t>
      </w:r>
    </w:p>
    <w:p w:rsidR="004A1DF5" w:rsidRDefault="004A1DF5">
      <w:pPr>
        <w:pStyle w:val="6"/>
        <w:spacing w:line="360" w:lineRule="auto"/>
      </w:pPr>
      <w:r>
        <w:rPr>
          <w:rFonts w:hint="eastAsia"/>
        </w:rPr>
        <w:t>（二）操作要点</w:t>
      </w:r>
    </w:p>
    <w:p w:rsidR="004A1DF5" w:rsidRDefault="004A1DF5">
      <w:pPr>
        <w:numPr>
          <w:ilvl w:val="1"/>
          <w:numId w:val="9"/>
        </w:numPr>
        <w:ind w:left="777" w:hanging="357"/>
      </w:pPr>
      <w:r>
        <w:rPr>
          <w:rFonts w:ascii="宋体" w:hAnsi="宋体" w:hint="eastAsia"/>
        </w:rPr>
        <w:t>该业务只能持卡人本人持有效身份证件办理。</w:t>
      </w:r>
    </w:p>
    <w:p w:rsidR="004A1DF5" w:rsidRDefault="004A1DF5">
      <w:pPr>
        <w:pStyle w:val="6"/>
        <w:spacing w:line="360" w:lineRule="auto"/>
      </w:pPr>
      <w:r>
        <w:rPr>
          <w:rFonts w:hint="eastAsia"/>
        </w:rPr>
        <w:t>（三）操作步骤</w:t>
      </w:r>
    </w:p>
    <w:p w:rsidR="004A1DF5" w:rsidRDefault="004A1DF5">
      <w:pPr>
        <w:ind w:firstLineChars="150" w:firstLine="360"/>
      </w:pPr>
      <w:r>
        <w:rPr>
          <w:rFonts w:ascii="宋体" w:hAnsi="宋体" w:hint="eastAsia"/>
        </w:rPr>
        <w:t>1、用户选择系统导航－客户</w:t>
      </w:r>
      <w:r>
        <w:rPr>
          <w:rFonts w:hint="eastAsia"/>
        </w:rPr>
        <w:t>管理－特殊业务－密码挂失－公司卡取款密码挂失取消或在“业务代码”处输入</w:t>
      </w:r>
      <w:r>
        <w:rPr>
          <w:rFonts w:hint="eastAsia"/>
        </w:rPr>
        <w:t>1446</w:t>
      </w:r>
      <w:r>
        <w:rPr>
          <w:rFonts w:hint="eastAsia"/>
        </w:rPr>
        <w:t>进入。</w:t>
      </w:r>
    </w:p>
    <w:p w:rsidR="004A1DF5" w:rsidRDefault="004A1DF5">
      <w:pPr>
        <w:ind w:firstLineChars="150" w:firstLine="360"/>
      </w:pPr>
      <w:r>
        <w:rPr>
          <w:rFonts w:hint="eastAsia"/>
        </w:rPr>
        <w:t>2</w:t>
      </w:r>
      <w:r>
        <w:rPr>
          <w:rFonts w:hint="eastAsia"/>
        </w:rPr>
        <w:t>、以下步骤同第二章第六节二、一卡通密码挂失取消。</w:t>
      </w:r>
    </w:p>
    <w:p w:rsidR="004A1DF5" w:rsidRDefault="004A1DF5">
      <w:pPr>
        <w:ind w:firstLineChars="150" w:firstLine="360"/>
        <w:rPr>
          <w:rFonts w:ascii="宋体" w:hAnsi="宋体"/>
          <w:bCs/>
        </w:rPr>
      </w:pPr>
      <w:r>
        <w:rPr>
          <w:rFonts w:hint="eastAsia"/>
        </w:rPr>
        <w:t>3</w:t>
      </w:r>
      <w:r>
        <w:rPr>
          <w:rFonts w:hint="eastAsia"/>
        </w:rPr>
        <w:t>、打印：根据系统提示打印“</w:t>
      </w:r>
      <w:r>
        <w:rPr>
          <w:rFonts w:ascii="宋体" w:hAnsi="宋体" w:hint="eastAsia"/>
          <w:bCs/>
        </w:rPr>
        <w:t>公司卡挂失/换卡申请书”。</w:t>
      </w:r>
    </w:p>
    <w:p w:rsidR="004A1DF5" w:rsidRDefault="004A1DF5" w:rsidP="00327B4B">
      <w:pPr>
        <w:pStyle w:val="5"/>
        <w:spacing w:beforeLines="50" w:afterLines="50"/>
        <w:rPr>
          <w:rFonts w:ascii="黑体" w:eastAsia="黑体"/>
        </w:rPr>
      </w:pPr>
      <w:r>
        <w:rPr>
          <w:rFonts w:ascii="黑体" w:eastAsia="黑体" w:hint="eastAsia"/>
        </w:rPr>
        <w:t>九、公司卡取款密码挂失解挂（业务代码1447）</w:t>
      </w:r>
    </w:p>
    <w:p w:rsidR="004A1DF5" w:rsidRDefault="004A1DF5">
      <w:pPr>
        <w:pStyle w:val="6"/>
        <w:spacing w:line="360" w:lineRule="auto"/>
      </w:pPr>
      <w:r>
        <w:rPr>
          <w:rFonts w:hint="eastAsia"/>
        </w:rPr>
        <w:t>（一）功能介绍</w:t>
      </w:r>
    </w:p>
    <w:p w:rsidR="004A1DF5" w:rsidRDefault="004A1DF5">
      <w:pPr>
        <w:ind w:firstLineChars="200" w:firstLine="480"/>
        <w:rPr>
          <w:rFonts w:ascii="宋体" w:hAnsi="宋体"/>
        </w:rPr>
      </w:pPr>
      <w:r>
        <w:rPr>
          <w:rFonts w:ascii="宋体" w:hAnsi="宋体" w:hint="eastAsia"/>
        </w:rPr>
        <w:t>持卡人到取款密码挂失</w:t>
      </w:r>
      <w:r>
        <w:rPr>
          <w:rFonts w:hint="eastAsia"/>
        </w:rPr>
        <w:t>指定</w:t>
      </w:r>
      <w:r>
        <w:rPr>
          <w:rFonts w:ascii="宋体" w:hAnsi="宋体" w:hint="eastAsia"/>
        </w:rPr>
        <w:t>解挂行进行公司卡取款密码挂失解挂。客户需提交原“公司卡挂失/换卡申请书”。</w:t>
      </w:r>
    </w:p>
    <w:p w:rsidR="004A1DF5" w:rsidRDefault="004A1DF5">
      <w:pPr>
        <w:pStyle w:val="6"/>
        <w:spacing w:line="360" w:lineRule="auto"/>
        <w:rPr>
          <w:rFonts w:ascii="宋体" w:hAnsi="宋体"/>
        </w:rPr>
      </w:pPr>
      <w:r>
        <w:rPr>
          <w:rFonts w:hint="eastAsia"/>
        </w:rPr>
        <w:t>（二）</w:t>
      </w:r>
      <w:r>
        <w:rPr>
          <w:rFonts w:ascii="宋体" w:hAnsi="宋体" w:hint="eastAsia"/>
        </w:rPr>
        <w:t>操作要点</w:t>
      </w:r>
    </w:p>
    <w:p w:rsidR="004A1DF5" w:rsidRDefault="004A1DF5">
      <w:pPr>
        <w:ind w:firstLineChars="200" w:firstLine="480"/>
        <w:rPr>
          <w:rFonts w:ascii="宋体" w:hAnsi="宋体"/>
        </w:rPr>
      </w:pPr>
      <w:r>
        <w:rPr>
          <w:rFonts w:ascii="宋体" w:hAnsi="宋体" w:hint="eastAsia"/>
        </w:rPr>
        <w:t>同第二章第六节三、一卡通密码挂失解挂。</w:t>
      </w:r>
    </w:p>
    <w:p w:rsidR="004A1DF5" w:rsidRDefault="004A1DF5">
      <w:pPr>
        <w:pStyle w:val="6"/>
        <w:spacing w:line="360" w:lineRule="auto"/>
        <w:rPr>
          <w:rFonts w:ascii="宋体" w:hAnsi="宋体"/>
        </w:rPr>
      </w:pPr>
      <w:r>
        <w:rPr>
          <w:rFonts w:ascii="宋体" w:hAnsi="宋体" w:hint="eastAsia"/>
        </w:rPr>
        <w:t>（三）操作步骤</w:t>
      </w:r>
    </w:p>
    <w:p w:rsidR="004A1DF5" w:rsidRDefault="004A1DF5">
      <w:pPr>
        <w:ind w:firstLineChars="200" w:firstLine="480"/>
        <w:rPr>
          <w:rFonts w:ascii="宋体" w:hAnsi="宋体"/>
        </w:rPr>
      </w:pPr>
      <w:r>
        <w:rPr>
          <w:rFonts w:ascii="宋体" w:hAnsi="宋体" w:hint="eastAsia"/>
        </w:rPr>
        <w:t>1、用户选择系统导航－客户管理－特殊业务－密码挂失－公司卡密码挂失</w:t>
      </w:r>
      <w:r>
        <w:rPr>
          <w:rFonts w:ascii="宋体" w:hAnsi="宋体" w:hint="eastAsia"/>
        </w:rPr>
        <w:lastRenderedPageBreak/>
        <w:t>取消或在“业务代码”处输入1447进入。</w:t>
      </w:r>
    </w:p>
    <w:p w:rsidR="004A1DF5" w:rsidRDefault="004A1DF5">
      <w:pPr>
        <w:ind w:firstLineChars="200" w:firstLine="480"/>
        <w:rPr>
          <w:rFonts w:ascii="宋体" w:hAnsi="宋体"/>
        </w:rPr>
      </w:pPr>
      <w:r>
        <w:rPr>
          <w:rFonts w:ascii="宋体" w:hAnsi="宋体" w:hint="eastAsia"/>
        </w:rPr>
        <w:t>2、以下步骤同第二章第六节三、一卡通密码挂失解挂。</w:t>
      </w:r>
    </w:p>
    <w:p w:rsidR="004A1DF5" w:rsidRDefault="004A1DF5">
      <w:pPr>
        <w:ind w:firstLineChars="200" w:firstLine="480"/>
        <w:rPr>
          <w:rFonts w:ascii="宋体" w:hAnsi="宋体"/>
        </w:rPr>
      </w:pPr>
      <w:r>
        <w:rPr>
          <w:rFonts w:ascii="宋体" w:hAnsi="宋体" w:hint="eastAsia"/>
        </w:rPr>
        <w:t>3、打印：根据系统提示打印“公司卡挂失/换卡申请书”。</w:t>
      </w:r>
    </w:p>
    <w:p w:rsidR="004A1DF5" w:rsidRDefault="004A1DF5" w:rsidP="00327B4B">
      <w:pPr>
        <w:pStyle w:val="5"/>
        <w:spacing w:beforeLines="50" w:afterLines="50"/>
        <w:rPr>
          <w:rFonts w:ascii="黑体" w:eastAsia="黑体"/>
        </w:rPr>
      </w:pPr>
      <w:r>
        <w:rPr>
          <w:rFonts w:ascii="黑体" w:eastAsia="黑体" w:hint="eastAsia"/>
        </w:rPr>
        <w:t>十、个人存单密码挂失（业务代码1435）</w:t>
      </w:r>
    </w:p>
    <w:p w:rsidR="004A1DF5" w:rsidRDefault="004A1DF5">
      <w:pPr>
        <w:pStyle w:val="6"/>
        <w:spacing w:line="360" w:lineRule="auto"/>
      </w:pPr>
      <w:r>
        <w:rPr>
          <w:rFonts w:ascii="宋体" w:hAnsi="宋体" w:hint="eastAsia"/>
        </w:rPr>
        <w:t>（一）</w:t>
      </w:r>
      <w:r>
        <w:rPr>
          <w:rFonts w:hint="eastAsia"/>
        </w:rPr>
        <w:t>功能介绍</w:t>
      </w:r>
    </w:p>
    <w:p w:rsidR="004A1DF5" w:rsidRDefault="004A1DF5">
      <w:pPr>
        <w:ind w:left="578"/>
      </w:pPr>
      <w:r>
        <w:rPr>
          <w:rFonts w:hint="eastAsia"/>
        </w:rPr>
        <w:t>对个人存单取款密码进行挂失。</w:t>
      </w:r>
    </w:p>
    <w:p w:rsidR="004A1DF5" w:rsidRDefault="004A1DF5">
      <w:pPr>
        <w:pStyle w:val="6"/>
        <w:spacing w:line="360" w:lineRule="auto"/>
      </w:pPr>
      <w:r>
        <w:rPr>
          <w:rFonts w:hint="eastAsia"/>
        </w:rPr>
        <w:t>（二）操作要点</w:t>
      </w:r>
    </w:p>
    <w:p w:rsidR="004A1DF5" w:rsidRDefault="004A1DF5">
      <w:pPr>
        <w:ind w:firstLineChars="200" w:firstLine="480"/>
        <w:rPr>
          <w:rFonts w:ascii="宋体" w:hAnsi="宋体"/>
        </w:rPr>
      </w:pPr>
      <w:r>
        <w:rPr>
          <w:rFonts w:ascii="宋体" w:hAnsi="宋体" w:hint="eastAsia"/>
        </w:rPr>
        <w:t>1、</w:t>
      </w:r>
      <w:r>
        <w:rPr>
          <w:rFonts w:hint="eastAsia"/>
        </w:rPr>
        <w:t>个人存单可在开户</w:t>
      </w:r>
      <w:r>
        <w:rPr>
          <w:rFonts w:ascii="宋体" w:hAnsi="宋体" w:hint="eastAsia"/>
        </w:rPr>
        <w:t>网点的同分行（一级分行）进行取款密码挂失，如果存单丢失，只能在开户行办理取款密码挂失。</w:t>
      </w:r>
    </w:p>
    <w:p w:rsidR="004A1DF5" w:rsidRDefault="004A1DF5">
      <w:pPr>
        <w:ind w:firstLineChars="200" w:firstLine="480"/>
        <w:rPr>
          <w:rFonts w:ascii="宋体" w:hAnsi="宋体"/>
        </w:rPr>
      </w:pPr>
      <w:r>
        <w:rPr>
          <w:rFonts w:ascii="宋体" w:hAnsi="宋体" w:hint="eastAsia"/>
        </w:rPr>
        <w:t>2、个人存单密码挂失不收取手续费。</w:t>
      </w:r>
    </w:p>
    <w:p w:rsidR="004A1DF5" w:rsidRDefault="004A1DF5">
      <w:pPr>
        <w:ind w:firstLineChars="200" w:firstLine="480"/>
        <w:rPr>
          <w:rFonts w:ascii="宋体" w:hAnsi="宋体"/>
          <w:bCs/>
        </w:rPr>
      </w:pPr>
      <w:r>
        <w:rPr>
          <w:rFonts w:ascii="宋体" w:hAnsi="宋体" w:hint="eastAsia"/>
        </w:rPr>
        <w:t>3、符合条件的应进行事后核查界面进行核查，目前为：户口余额折合5万人民币以上密码挂失。手工输入凭证号</w:t>
      </w:r>
      <w:r>
        <w:rPr>
          <w:rFonts w:ascii="宋体" w:hAnsi="宋体" w:hint="eastAsia"/>
          <w:bCs/>
        </w:rPr>
        <w:t>办理密码挂失。</w:t>
      </w:r>
    </w:p>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rPr>
      </w:pPr>
      <w:r>
        <w:rPr>
          <w:rFonts w:ascii="宋体" w:hAnsi="宋体" w:hint="eastAsia"/>
        </w:rPr>
        <w:t>1、用户选择系统导航－客户管理－特殊业务－密码挂失－个人存单密码挂失或在“业务代码”处输入1435进入。</w:t>
      </w:r>
    </w:p>
    <w:p w:rsidR="004A1DF5" w:rsidRDefault="004A1DF5">
      <w:pPr>
        <w:ind w:firstLineChars="200" w:firstLine="480"/>
        <w:rPr>
          <w:rFonts w:ascii="宋体" w:hAnsi="宋体"/>
        </w:rPr>
      </w:pPr>
      <w:r>
        <w:rPr>
          <w:rFonts w:ascii="宋体" w:hAnsi="宋体" w:hint="eastAsia"/>
        </w:rPr>
        <w:t>2、手工输入存单账号，屏幕上方显示户口信息。</w:t>
      </w:r>
    </w:p>
    <w:p w:rsidR="004A1DF5" w:rsidRDefault="004A1DF5">
      <w:pPr>
        <w:ind w:firstLineChars="200" w:firstLine="480"/>
        <w:rPr>
          <w:rFonts w:ascii="宋体" w:hAnsi="宋体"/>
        </w:rPr>
      </w:pPr>
      <w:r>
        <w:rPr>
          <w:rFonts w:ascii="宋体" w:hAnsi="宋体" w:hint="eastAsia"/>
        </w:rPr>
        <w:t>3、选择</w:t>
      </w:r>
      <w:r w:rsidRPr="008E1FB9">
        <w:rPr>
          <w:rFonts w:ascii="宋体" w:hAnsi="宋体"/>
        </w:rPr>
        <w:object w:dxaOrig="330" w:dyaOrig="330">
          <v:shape id="_x0000_i1041" type="#_x0000_t75" style="width:16.5pt;height:16.5pt" o:ole="">
            <v:imagedata r:id="rId55" o:title=""/>
          </v:shape>
          <o:OLEObject Type="Embed" ProgID="PBrush" ShapeID="_x0000_i1041" DrawAspect="Content" ObjectID="_1458487517" r:id="rId60"/>
        </w:object>
      </w:r>
      <w:r>
        <w:rPr>
          <w:rFonts w:ascii="宋体" w:hAnsi="宋体" w:hint="eastAsia"/>
        </w:rPr>
        <w:t>键，用户在“户口所有者身份验证信息”栏输入持卡人基本信息，如为代办的还需输入代办人基本信息。</w:t>
      </w:r>
    </w:p>
    <w:p w:rsidR="004A1DF5" w:rsidRDefault="004A1DF5">
      <w:pPr>
        <w:ind w:firstLineChars="200" w:firstLine="480"/>
        <w:rPr>
          <w:rFonts w:ascii="宋体" w:hAnsi="宋体"/>
        </w:rPr>
      </w:pPr>
      <w:r>
        <w:rPr>
          <w:rFonts w:ascii="宋体" w:hAnsi="宋体" w:hint="eastAsia"/>
        </w:rPr>
        <w:t>4、输入存单“凭证号码”。</w:t>
      </w:r>
    </w:p>
    <w:p w:rsidR="004A1DF5" w:rsidRDefault="004A1DF5">
      <w:pPr>
        <w:ind w:firstLineChars="200" w:firstLine="480"/>
        <w:rPr>
          <w:rFonts w:ascii="宋体" w:hAnsi="宋体"/>
        </w:rPr>
      </w:pPr>
      <w:r>
        <w:rPr>
          <w:rFonts w:ascii="宋体" w:hAnsi="宋体" w:hint="eastAsia"/>
        </w:rPr>
        <w:t>5、如为黑名单客户显示黑名单情况，则要求授权：是，刷卡或输入授权用户和密码，否，退出。</w:t>
      </w:r>
      <w:r>
        <w:rPr>
          <w:rFonts w:ascii="宋体" w:hAnsi="宋体" w:hint="eastAsia"/>
          <w:bCs/>
        </w:rPr>
        <w:t>2、刷存折或手工输入存折账号，屏幕上方</w:t>
      </w:r>
      <w:r>
        <w:rPr>
          <w:rFonts w:ascii="宋体" w:hAnsi="宋体" w:hint="eastAsia"/>
        </w:rPr>
        <w:t>显示户口信息。</w:t>
      </w:r>
    </w:p>
    <w:p w:rsidR="004A1DF5" w:rsidRDefault="004A1DF5">
      <w:pPr>
        <w:ind w:firstLineChars="200" w:firstLine="480"/>
        <w:rPr>
          <w:rFonts w:ascii="宋体" w:hAnsi="宋体"/>
        </w:rPr>
      </w:pPr>
      <w:r>
        <w:rPr>
          <w:rFonts w:ascii="宋体" w:hAnsi="宋体" w:hint="eastAsia"/>
        </w:rPr>
        <w:t>6、</w:t>
      </w:r>
      <w:r>
        <w:rPr>
          <w:rFonts w:ascii="宋体" w:hAnsi="宋体" w:hint="eastAsia"/>
          <w:bCs/>
        </w:rPr>
        <w:t>打印：</w:t>
      </w:r>
      <w:r>
        <w:rPr>
          <w:rFonts w:hint="eastAsia"/>
        </w:rPr>
        <w:t>根据系统提示</w:t>
      </w:r>
      <w:r>
        <w:rPr>
          <w:rFonts w:ascii="宋体" w:hAnsi="宋体" w:hint="eastAsia"/>
        </w:rPr>
        <w:t>打印</w:t>
      </w:r>
      <w:r>
        <w:rPr>
          <w:rFonts w:ascii="宋体" w:hAnsi="宋体" w:hint="eastAsia"/>
          <w:bCs/>
        </w:rPr>
        <w:t>“个人挂失、换卡申请书”。</w:t>
      </w:r>
    </w:p>
    <w:p w:rsidR="004A1DF5" w:rsidRDefault="004A1DF5" w:rsidP="00327B4B">
      <w:pPr>
        <w:pStyle w:val="5"/>
        <w:spacing w:beforeLines="50" w:afterLines="50"/>
        <w:rPr>
          <w:rFonts w:ascii="黑体" w:eastAsia="黑体"/>
        </w:rPr>
      </w:pPr>
      <w:r>
        <w:rPr>
          <w:rFonts w:ascii="黑体" w:eastAsia="黑体" w:hint="eastAsia"/>
        </w:rPr>
        <w:t>十一、个人存单密码挂失取消（业务代码1436）</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客户回忆起原密码后，对已经办理的密码挂失进行取消，恢复到密码挂失前</w:t>
      </w:r>
      <w:r>
        <w:rPr>
          <w:rFonts w:hint="eastAsia"/>
        </w:rPr>
        <w:lastRenderedPageBreak/>
        <w:t>的状态。</w:t>
      </w:r>
    </w:p>
    <w:p w:rsidR="004A1DF5" w:rsidRDefault="004A1DF5">
      <w:pPr>
        <w:pStyle w:val="6"/>
        <w:spacing w:line="360" w:lineRule="auto"/>
      </w:pPr>
      <w:r>
        <w:rPr>
          <w:rFonts w:hint="eastAsia"/>
        </w:rPr>
        <w:t>（二）操作要点</w:t>
      </w:r>
    </w:p>
    <w:p w:rsidR="004A1DF5" w:rsidRDefault="004A1DF5">
      <w:pPr>
        <w:ind w:firstLineChars="200" w:firstLine="480"/>
        <w:rPr>
          <w:rFonts w:ascii="宋体" w:hAnsi="宋体"/>
          <w:bCs/>
        </w:rPr>
      </w:pPr>
      <w:r>
        <w:rPr>
          <w:rFonts w:ascii="宋体" w:hAnsi="宋体" w:hint="eastAsia"/>
        </w:rPr>
        <w:t>1、本业务只能客户本人持有效身份</w:t>
      </w:r>
      <w:r>
        <w:rPr>
          <w:rFonts w:ascii="宋体" w:hAnsi="宋体" w:hint="eastAsia"/>
          <w:bCs/>
        </w:rPr>
        <w:t>证件在挂失受理网点办理。</w:t>
      </w:r>
    </w:p>
    <w:p w:rsidR="004A1DF5" w:rsidRDefault="004A1DF5">
      <w:pPr>
        <w:ind w:firstLineChars="200" w:firstLine="480"/>
        <w:rPr>
          <w:rFonts w:ascii="宋体" w:hAnsi="宋体"/>
          <w:bCs/>
        </w:rPr>
      </w:pPr>
      <w:r>
        <w:rPr>
          <w:rFonts w:ascii="宋体" w:hAnsi="宋体" w:hint="eastAsia"/>
          <w:bCs/>
        </w:rPr>
        <w:t>2、个人存单凭证为“凭证禁用状态”，不允许选择凭单办理该业务，否则系统会报错。</w:t>
      </w:r>
    </w:p>
    <w:p w:rsidR="004A1DF5" w:rsidRDefault="004A1DF5">
      <w:pPr>
        <w:ind w:firstLineChars="200" w:firstLine="480"/>
        <w:rPr>
          <w:rFonts w:ascii="宋体" w:hAnsi="宋体"/>
          <w:bCs/>
        </w:rPr>
      </w:pPr>
      <w:r>
        <w:rPr>
          <w:rFonts w:ascii="宋体" w:hAnsi="宋体" w:hint="eastAsia"/>
          <w:bCs/>
        </w:rPr>
        <w:t>3、个人存单凭证为“凭证禁用状态”，方可选择不凭单办理该业务，否则不允许采用不凭单办理该业务。</w:t>
      </w:r>
    </w:p>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bCs/>
        </w:rPr>
      </w:pPr>
      <w:r>
        <w:rPr>
          <w:rFonts w:ascii="宋体" w:hAnsi="宋体" w:hint="eastAsia"/>
        </w:rPr>
        <w:t>1、用户选择系统导航－客户管理－</w:t>
      </w:r>
      <w:r>
        <w:rPr>
          <w:rFonts w:ascii="宋体" w:hAnsi="宋体" w:hint="eastAsia"/>
          <w:bCs/>
        </w:rPr>
        <w:t>特殊业务－密码挂失－个人存单密码挂失取消或在“业务代码”处输入1436进入。</w:t>
      </w:r>
    </w:p>
    <w:p w:rsidR="004A1DF5" w:rsidRDefault="004A1DF5">
      <w:pPr>
        <w:ind w:firstLineChars="200" w:firstLine="480"/>
        <w:rPr>
          <w:rFonts w:ascii="宋体" w:hAnsi="宋体"/>
          <w:bCs/>
        </w:rPr>
      </w:pPr>
      <w:r>
        <w:rPr>
          <w:rFonts w:ascii="宋体" w:hAnsi="宋体" w:hint="eastAsia"/>
          <w:bCs/>
        </w:rPr>
        <w:t>2、手工输入存单账号，屏幕上方显示户口信息。</w:t>
      </w:r>
    </w:p>
    <w:p w:rsidR="004A1DF5" w:rsidRDefault="004A1DF5">
      <w:pPr>
        <w:ind w:firstLineChars="200" w:firstLine="480"/>
      </w:pPr>
      <w:r>
        <w:rPr>
          <w:rFonts w:ascii="宋体" w:hAnsi="宋体" w:hint="eastAsia"/>
          <w:bCs/>
        </w:rPr>
        <w:t>3、以下步骤同第二章第六节二、一卡通</w:t>
      </w:r>
      <w:r>
        <w:rPr>
          <w:rFonts w:ascii="宋体" w:hAnsi="宋体" w:hint="eastAsia"/>
        </w:rPr>
        <w:t>密码挂失取消。</w:t>
      </w:r>
    </w:p>
    <w:p w:rsidR="004A1DF5" w:rsidRDefault="004A1DF5" w:rsidP="00327B4B">
      <w:pPr>
        <w:pStyle w:val="5"/>
        <w:spacing w:beforeLines="50" w:afterLines="50"/>
        <w:rPr>
          <w:rFonts w:ascii="黑体" w:eastAsia="黑体"/>
        </w:rPr>
      </w:pPr>
      <w:r>
        <w:rPr>
          <w:rFonts w:ascii="黑体" w:eastAsia="黑体" w:hint="eastAsia"/>
        </w:rPr>
        <w:t>十二、个人存单密码挂失解挂（业务代码1437）</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对已经取款密码挂失的个人存单进行密码重置</w:t>
      </w:r>
    </w:p>
    <w:p w:rsidR="004A1DF5" w:rsidRDefault="004A1DF5">
      <w:pPr>
        <w:pStyle w:val="6"/>
        <w:spacing w:line="360" w:lineRule="auto"/>
        <w:rPr>
          <w:rFonts w:ascii="宋体" w:hAnsi="宋体"/>
        </w:rPr>
      </w:pPr>
      <w:r>
        <w:rPr>
          <w:rFonts w:hint="eastAsia"/>
        </w:rPr>
        <w:t>（二）</w:t>
      </w:r>
      <w:r>
        <w:rPr>
          <w:rFonts w:ascii="宋体" w:hAnsi="宋体" w:hint="eastAsia"/>
        </w:rPr>
        <w:t>操作要点</w:t>
      </w:r>
    </w:p>
    <w:p w:rsidR="004A1DF5" w:rsidRDefault="004A1DF5">
      <w:pPr>
        <w:ind w:firstLineChars="200" w:firstLine="480"/>
        <w:rPr>
          <w:rFonts w:ascii="宋体" w:hAnsi="宋体"/>
        </w:rPr>
      </w:pPr>
      <w:r>
        <w:rPr>
          <w:rFonts w:ascii="宋体" w:hAnsi="宋体" w:hint="eastAsia"/>
        </w:rPr>
        <w:t>同第二章第六节三、一卡通密码挂失解挂。</w:t>
      </w:r>
    </w:p>
    <w:p w:rsidR="004A1DF5" w:rsidRDefault="004A1DF5">
      <w:pPr>
        <w:pStyle w:val="6"/>
        <w:spacing w:line="360" w:lineRule="auto"/>
        <w:rPr>
          <w:rFonts w:ascii="宋体" w:hAnsi="宋体"/>
        </w:rPr>
      </w:pPr>
      <w:r>
        <w:rPr>
          <w:rFonts w:ascii="宋体" w:hAnsi="宋体" w:hint="eastAsia"/>
        </w:rPr>
        <w:t>（三）操作步骤</w:t>
      </w:r>
    </w:p>
    <w:p w:rsidR="004A1DF5" w:rsidRDefault="004A1DF5">
      <w:pPr>
        <w:ind w:firstLineChars="200" w:firstLine="480"/>
        <w:rPr>
          <w:rFonts w:ascii="宋体" w:hAnsi="宋体"/>
          <w:bCs/>
        </w:rPr>
      </w:pPr>
      <w:r>
        <w:rPr>
          <w:rFonts w:ascii="宋体" w:hAnsi="宋体" w:hint="eastAsia"/>
        </w:rPr>
        <w:t>1、用户选择系统导</w:t>
      </w:r>
      <w:r>
        <w:rPr>
          <w:rFonts w:ascii="宋体" w:hAnsi="宋体" w:hint="eastAsia"/>
          <w:bCs/>
        </w:rPr>
        <w:t>航－客户管理－特殊业务－密码挂失－个人存单密码解挂或在“业务代码”处输入1437进入。</w:t>
      </w:r>
    </w:p>
    <w:p w:rsidR="004A1DF5" w:rsidRDefault="004A1DF5">
      <w:pPr>
        <w:ind w:firstLineChars="200" w:firstLine="480"/>
        <w:rPr>
          <w:rFonts w:ascii="宋体" w:hAnsi="宋体"/>
          <w:bCs/>
        </w:rPr>
      </w:pPr>
      <w:r>
        <w:rPr>
          <w:rFonts w:ascii="宋体" w:hAnsi="宋体" w:hint="eastAsia"/>
          <w:bCs/>
        </w:rPr>
        <w:t>2、手工输入存单账号，屏幕上方显示户口信息。</w:t>
      </w:r>
    </w:p>
    <w:p w:rsidR="004A1DF5" w:rsidRDefault="004A1DF5">
      <w:pPr>
        <w:ind w:firstLineChars="200" w:firstLine="480"/>
        <w:rPr>
          <w:rFonts w:ascii="宋体" w:hAnsi="宋体"/>
        </w:rPr>
      </w:pPr>
      <w:r>
        <w:rPr>
          <w:rFonts w:ascii="宋体" w:hAnsi="宋体" w:hint="eastAsia"/>
          <w:bCs/>
        </w:rPr>
        <w:t>3、以下步骤同第二章</w:t>
      </w:r>
      <w:r>
        <w:rPr>
          <w:rFonts w:ascii="宋体" w:hAnsi="宋体" w:hint="eastAsia"/>
        </w:rPr>
        <w:t>第六节三、一卡通密码挂失解挂。</w:t>
      </w:r>
    </w:p>
    <w:p w:rsidR="004A1DF5" w:rsidRDefault="004A1DF5" w:rsidP="00327B4B">
      <w:pPr>
        <w:pStyle w:val="4"/>
        <w:spacing w:beforeLines="50" w:afterLines="50" w:line="360" w:lineRule="auto"/>
        <w:sectPr w:rsidR="004A1DF5">
          <w:pgSz w:w="11906" w:h="16838"/>
          <w:pgMar w:top="1440" w:right="1797" w:bottom="1440" w:left="1797" w:header="851" w:footer="992" w:gutter="0"/>
          <w:cols w:space="425"/>
          <w:docGrid w:type="lines" w:linePitch="312"/>
        </w:sectPr>
      </w:pPr>
    </w:p>
    <w:p w:rsidR="004A1DF5" w:rsidRDefault="004A1DF5" w:rsidP="00327B4B">
      <w:pPr>
        <w:pStyle w:val="4"/>
        <w:spacing w:beforeLines="50" w:afterLines="50" w:line="360" w:lineRule="auto"/>
      </w:pPr>
      <w:bookmarkStart w:id="42" w:name="_Toc186273561"/>
      <w:r>
        <w:rPr>
          <w:rFonts w:hint="eastAsia"/>
        </w:rPr>
        <w:lastRenderedPageBreak/>
        <w:t>第七节</w:t>
      </w:r>
      <w:r>
        <w:rPr>
          <w:rFonts w:hint="eastAsia"/>
        </w:rPr>
        <w:t xml:space="preserve">  </w:t>
      </w:r>
      <w:r>
        <w:rPr>
          <w:rFonts w:hint="eastAsia"/>
        </w:rPr>
        <w:t>更换凭证</w:t>
      </w:r>
      <w:bookmarkEnd w:id="42"/>
    </w:p>
    <w:p w:rsidR="004A1DF5" w:rsidRDefault="004A1DF5">
      <w:pPr>
        <w:ind w:firstLineChars="200" w:firstLine="480"/>
      </w:pPr>
      <w:r>
        <w:rPr>
          <w:rFonts w:hint="eastAsia"/>
        </w:rPr>
        <w:t>功能说明：本节提供一卡通损坏换卡申请、一卡通损坏换卡领卡、存折满页换折、存折破损换折、公司卡解挂前申请换卡、公司卡损坏换卡申请、公司卡损坏换卡领卡、单位证实书换存单、单位存单换证实书等功能。</w:t>
      </w:r>
    </w:p>
    <w:p w:rsidR="004A1DF5" w:rsidRDefault="004A1DF5" w:rsidP="00327B4B">
      <w:pPr>
        <w:pStyle w:val="5"/>
        <w:numPr>
          <w:ilvl w:val="0"/>
          <w:numId w:val="11"/>
        </w:numPr>
        <w:spacing w:beforeLines="50" w:afterLines="50"/>
      </w:pPr>
      <w:r>
        <w:rPr>
          <w:rFonts w:hint="eastAsia"/>
        </w:rPr>
        <w:t>一卡通损坏换卡申请（业务代码</w:t>
      </w:r>
      <w:r>
        <w:rPr>
          <w:rFonts w:hint="eastAsia"/>
        </w:rPr>
        <w:t>1462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对损坏的卡进行换卡补制申请。</w:t>
      </w:r>
    </w:p>
    <w:p w:rsidR="004A1DF5" w:rsidRDefault="004A1DF5">
      <w:pPr>
        <w:pStyle w:val="6"/>
        <w:spacing w:line="360" w:lineRule="auto"/>
      </w:pPr>
      <w:r>
        <w:rPr>
          <w:rFonts w:hint="eastAsia"/>
        </w:rPr>
        <w:t>（二）操作要点</w:t>
      </w:r>
    </w:p>
    <w:p w:rsidR="004A1DF5" w:rsidRDefault="004A1DF5">
      <w:pPr>
        <w:ind w:firstLineChars="200" w:firstLine="480"/>
        <w:rPr>
          <w:rFonts w:ascii="宋体" w:hAnsi="宋体"/>
          <w:bCs/>
        </w:rPr>
      </w:pPr>
      <w:r>
        <w:rPr>
          <w:rFonts w:ascii="宋体" w:hAnsi="宋体" w:hint="eastAsia"/>
        </w:rPr>
        <w:t>1、该业务可在全</w:t>
      </w:r>
      <w:r>
        <w:rPr>
          <w:rFonts w:ascii="宋体" w:hAnsi="宋体" w:hint="eastAsia"/>
          <w:bCs/>
        </w:rPr>
        <w:t>行范围内办理。</w:t>
      </w:r>
    </w:p>
    <w:p w:rsidR="004A1DF5" w:rsidRDefault="004A1DF5">
      <w:pPr>
        <w:ind w:firstLineChars="200" w:firstLine="480"/>
        <w:rPr>
          <w:rFonts w:ascii="宋体" w:hAnsi="宋体"/>
        </w:rPr>
      </w:pPr>
      <w:r>
        <w:rPr>
          <w:rFonts w:ascii="宋体" w:hAnsi="宋体" w:hint="eastAsia"/>
        </w:rPr>
        <w:t>2、异地换卡手续费：</w:t>
      </w:r>
    </w:p>
    <w:p w:rsidR="004A1DF5" w:rsidRDefault="004A1DF5">
      <w:pPr>
        <w:ind w:firstLineChars="200" w:firstLine="480"/>
        <w:rPr>
          <w:rFonts w:ascii="宋体" w:hAnsi="宋体"/>
          <w:bCs/>
        </w:rPr>
      </w:pPr>
      <w:r>
        <w:rPr>
          <w:rFonts w:ascii="宋体" w:hAnsi="宋体" w:hint="eastAsia"/>
        </w:rPr>
        <w:t>3、指定异地领卡手续费：</w:t>
      </w:r>
    </w:p>
    <w:p w:rsidR="004A1DF5" w:rsidRDefault="004A1DF5">
      <w:pPr>
        <w:ind w:firstLineChars="200" w:firstLine="480"/>
        <w:rPr>
          <w:rFonts w:ascii="宋体" w:hAnsi="宋体"/>
        </w:rPr>
      </w:pPr>
      <w:r>
        <w:rPr>
          <w:rFonts w:ascii="宋体" w:hAnsi="宋体" w:hint="eastAsia"/>
          <w:bCs/>
        </w:rPr>
        <w:t>3、输入“换卡次数”，指“一卡通”的换卡次数，两位，如00，01等。</w:t>
      </w:r>
    </w:p>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bCs/>
        </w:rPr>
      </w:pPr>
      <w:r>
        <w:rPr>
          <w:rFonts w:ascii="宋体" w:hAnsi="宋体" w:hint="eastAsia"/>
        </w:rPr>
        <w:t>1、用户选择系统导航</w:t>
      </w:r>
      <w:r>
        <w:rPr>
          <w:rFonts w:ascii="宋体" w:hAnsi="宋体" w:hint="eastAsia"/>
          <w:bCs/>
        </w:rPr>
        <w:t>－客户管理－特殊业务－更换凭证－一卡通损坏换卡申请或在“业务代码”处输入业务代码“1462”进入。</w:t>
      </w:r>
    </w:p>
    <w:p w:rsidR="004A1DF5" w:rsidRDefault="004A1DF5">
      <w:pPr>
        <w:numPr>
          <w:ilvl w:val="1"/>
          <w:numId w:val="9"/>
        </w:numPr>
        <w:rPr>
          <w:rFonts w:ascii="宋体" w:hAnsi="宋体"/>
          <w:bCs/>
        </w:rPr>
      </w:pPr>
      <w:r>
        <w:rPr>
          <w:rFonts w:ascii="宋体" w:hAnsi="宋体" w:hint="eastAsia"/>
          <w:bCs/>
        </w:rPr>
        <w:t>以下步骤同第二章第四节二、一卡通书面挂失。</w:t>
      </w:r>
    </w:p>
    <w:p w:rsidR="004A1DF5" w:rsidRDefault="004A1DF5">
      <w:pPr>
        <w:numPr>
          <w:ilvl w:val="1"/>
          <w:numId w:val="9"/>
        </w:numPr>
        <w:ind w:left="777" w:hanging="357"/>
        <w:rPr>
          <w:rFonts w:ascii="宋体" w:hAnsi="宋体"/>
          <w:bCs/>
        </w:rPr>
      </w:pPr>
      <w:r>
        <w:rPr>
          <w:rFonts w:ascii="宋体" w:hAnsi="宋体" w:hint="eastAsia"/>
          <w:bCs/>
        </w:rPr>
        <w:t>原凭证介质状态变为有证作废，按制度要求当客户面将按坏卡剪角收回。</w:t>
      </w:r>
    </w:p>
    <w:p w:rsidR="004A1DF5" w:rsidRDefault="004A1DF5" w:rsidP="00327B4B">
      <w:pPr>
        <w:pStyle w:val="5"/>
        <w:numPr>
          <w:ilvl w:val="0"/>
          <w:numId w:val="11"/>
        </w:numPr>
        <w:spacing w:beforeLines="50" w:afterLines="50"/>
      </w:pPr>
      <w:r>
        <w:rPr>
          <w:rFonts w:hint="eastAsia"/>
        </w:rPr>
        <w:t>一卡通损坏换卡领卡（业务代码</w:t>
      </w:r>
      <w:r>
        <w:rPr>
          <w:rFonts w:hint="eastAsia"/>
        </w:rPr>
        <w:t>1463</w:t>
      </w:r>
      <w:r>
        <w:rPr>
          <w:rFonts w:hint="eastAsia"/>
        </w:rPr>
        <w:t>）</w:t>
      </w:r>
    </w:p>
    <w:p w:rsidR="004A1DF5" w:rsidRDefault="004A1DF5">
      <w:pPr>
        <w:pStyle w:val="6"/>
        <w:spacing w:line="360" w:lineRule="auto"/>
      </w:pPr>
      <w:r>
        <w:rPr>
          <w:rFonts w:hint="eastAsia"/>
        </w:rPr>
        <w:t>（一）功能介绍</w:t>
      </w:r>
    </w:p>
    <w:p w:rsidR="004A1DF5" w:rsidRDefault="004A1DF5">
      <w:pPr>
        <w:ind w:firstLineChars="150" w:firstLine="360"/>
      </w:pPr>
      <w:r>
        <w:rPr>
          <w:rFonts w:hint="eastAsia"/>
        </w:rPr>
        <w:t>对已经损坏申请的卡进行换卡处理。</w:t>
      </w:r>
    </w:p>
    <w:p w:rsidR="004A1DF5" w:rsidRDefault="004A1DF5">
      <w:pPr>
        <w:pStyle w:val="6"/>
        <w:spacing w:line="360" w:lineRule="auto"/>
      </w:pPr>
      <w:r>
        <w:rPr>
          <w:rFonts w:hint="eastAsia"/>
        </w:rPr>
        <w:t>（二）操作要点</w:t>
      </w:r>
    </w:p>
    <w:p w:rsidR="004A1DF5" w:rsidRDefault="004A1DF5">
      <w:pPr>
        <w:ind w:firstLineChars="100" w:firstLine="240"/>
        <w:rPr>
          <w:rFonts w:ascii="宋体" w:hAnsi="宋体"/>
          <w:bCs/>
        </w:rPr>
      </w:pPr>
      <w:r>
        <w:rPr>
          <w:rFonts w:ascii="宋体" w:hAnsi="宋体" w:hint="eastAsia"/>
          <w:bCs/>
        </w:rPr>
        <w:t>同第二章第四节四、一卡通书面挂失解挂。</w:t>
      </w:r>
    </w:p>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rPr>
      </w:pPr>
      <w:r>
        <w:rPr>
          <w:rFonts w:ascii="宋体" w:hAnsi="宋体" w:hint="eastAsia"/>
        </w:rPr>
        <w:t>1、用户选择系统导航－客户管理－特殊业务－更换凭证－一卡通损坏换卡</w:t>
      </w:r>
      <w:r>
        <w:rPr>
          <w:rFonts w:ascii="宋体" w:hAnsi="宋体" w:hint="eastAsia"/>
        </w:rPr>
        <w:lastRenderedPageBreak/>
        <w:t>领卡或在“业务代码”处输入业务代码“1463”进入。</w:t>
      </w:r>
    </w:p>
    <w:p w:rsidR="004A1DF5" w:rsidRDefault="004A1DF5">
      <w:pPr>
        <w:ind w:firstLineChars="200" w:firstLine="480"/>
        <w:rPr>
          <w:rFonts w:ascii="宋体" w:hAnsi="宋体"/>
        </w:rPr>
      </w:pPr>
      <w:r>
        <w:rPr>
          <w:rFonts w:ascii="宋体" w:hAnsi="宋体" w:hint="eastAsia"/>
        </w:rPr>
        <w:t>2、以下步骤</w:t>
      </w:r>
      <w:r>
        <w:rPr>
          <w:rFonts w:ascii="宋体" w:hAnsi="宋体" w:hint="eastAsia"/>
          <w:bCs/>
        </w:rPr>
        <w:t>同第二章</w:t>
      </w:r>
      <w:r>
        <w:rPr>
          <w:rFonts w:ascii="宋体" w:hAnsi="宋体" w:hint="eastAsia"/>
        </w:rPr>
        <w:t>第四</w:t>
      </w:r>
      <w:r>
        <w:rPr>
          <w:rFonts w:ascii="宋体" w:hAnsi="宋体" w:hint="eastAsia"/>
          <w:bCs/>
        </w:rPr>
        <w:t>节四、一卡通书面挂失解挂。</w:t>
      </w:r>
    </w:p>
    <w:p w:rsidR="004A1DF5" w:rsidRDefault="004A1DF5" w:rsidP="00327B4B">
      <w:pPr>
        <w:pStyle w:val="5"/>
        <w:numPr>
          <w:ilvl w:val="0"/>
          <w:numId w:val="11"/>
        </w:numPr>
        <w:spacing w:beforeLines="50" w:afterLines="50"/>
      </w:pPr>
      <w:r>
        <w:rPr>
          <w:rFonts w:hint="eastAsia"/>
        </w:rPr>
        <w:t>一卡通卡号更换（业务代码</w:t>
      </w:r>
      <w:r>
        <w:rPr>
          <w:rFonts w:hint="eastAsia"/>
        </w:rPr>
        <w:t>1464</w:t>
      </w:r>
      <w:r>
        <w:rPr>
          <w:rFonts w:hint="eastAsia"/>
        </w:rPr>
        <w:t>）</w:t>
      </w:r>
    </w:p>
    <w:p w:rsidR="004A1DF5" w:rsidRDefault="004A1DF5">
      <w:pPr>
        <w:pStyle w:val="6"/>
        <w:spacing w:line="360" w:lineRule="auto"/>
      </w:pPr>
      <w:r>
        <w:rPr>
          <w:rFonts w:hint="eastAsia"/>
        </w:rPr>
        <w:t>（一）功能介绍</w:t>
      </w:r>
    </w:p>
    <w:p w:rsidR="004A1DF5" w:rsidRDefault="004A1DF5">
      <w:pPr>
        <w:ind w:firstLineChars="150" w:firstLine="360"/>
      </w:pPr>
      <w:r>
        <w:rPr>
          <w:rFonts w:hint="eastAsia"/>
        </w:rPr>
        <w:t>对旧一卡通（包括</w:t>
      </w:r>
      <w:r>
        <w:rPr>
          <w:rFonts w:hint="eastAsia"/>
        </w:rPr>
        <w:t>8</w:t>
      </w:r>
      <w:r>
        <w:rPr>
          <w:rFonts w:hint="eastAsia"/>
        </w:rPr>
        <w:t>位卡、</w:t>
      </w:r>
      <w:r>
        <w:rPr>
          <w:rFonts w:hint="eastAsia"/>
        </w:rPr>
        <w:t>BIN</w:t>
      </w:r>
      <w:r>
        <w:rPr>
          <w:rFonts w:hint="eastAsia"/>
        </w:rPr>
        <w:t>号为</w:t>
      </w:r>
      <w:r>
        <w:rPr>
          <w:rFonts w:hint="eastAsia"/>
        </w:rPr>
        <w:t>955550</w:t>
      </w:r>
      <w:r>
        <w:rPr>
          <w:rFonts w:hint="eastAsia"/>
        </w:rPr>
        <w:t>、</w:t>
      </w:r>
      <w:r>
        <w:rPr>
          <w:rFonts w:hint="eastAsia"/>
        </w:rPr>
        <w:t>622580</w:t>
      </w:r>
      <w:r>
        <w:rPr>
          <w:rFonts w:hint="eastAsia"/>
        </w:rPr>
        <w:t>的卡）、损坏的旧卡或换卡次数为</w:t>
      </w:r>
      <w:r>
        <w:rPr>
          <w:rFonts w:hint="eastAsia"/>
        </w:rPr>
        <w:t>9</w:t>
      </w:r>
      <w:r>
        <w:rPr>
          <w:rFonts w:hint="eastAsia"/>
        </w:rPr>
        <w:t>次的卡进行换卡号处理。</w:t>
      </w:r>
    </w:p>
    <w:p w:rsidR="004A1DF5" w:rsidRDefault="004A1DF5">
      <w:pPr>
        <w:pStyle w:val="6"/>
        <w:spacing w:line="360" w:lineRule="auto"/>
      </w:pPr>
      <w:r>
        <w:rPr>
          <w:rFonts w:hint="eastAsia"/>
        </w:rPr>
        <w:t>（二）操作要点</w:t>
      </w:r>
    </w:p>
    <w:p w:rsidR="004A1DF5" w:rsidRDefault="004A1DF5">
      <w:pPr>
        <w:numPr>
          <w:ilvl w:val="0"/>
          <w:numId w:val="293"/>
        </w:numPr>
        <w:rPr>
          <w:rFonts w:ascii="宋体" w:hAnsi="宋体"/>
          <w:bCs/>
        </w:rPr>
      </w:pPr>
      <w:r>
        <w:rPr>
          <w:rFonts w:ascii="宋体" w:hAnsi="宋体" w:hint="eastAsia"/>
          <w:bCs/>
        </w:rPr>
        <w:t>该业务限同城任一网点办理。</w:t>
      </w:r>
    </w:p>
    <w:p w:rsidR="004A1DF5" w:rsidRDefault="004A1DF5">
      <w:pPr>
        <w:numPr>
          <w:ilvl w:val="0"/>
          <w:numId w:val="293"/>
        </w:numPr>
        <w:rPr>
          <w:rFonts w:ascii="宋体" w:hAnsi="宋体"/>
          <w:bCs/>
        </w:rPr>
      </w:pPr>
      <w:r>
        <w:rPr>
          <w:rFonts w:ascii="宋体" w:hAnsi="宋体" w:hint="eastAsia"/>
          <w:bCs/>
        </w:rPr>
        <w:t>损坏的旧卡、换卡次数09的损坏卡进行卡号更换，需手工输入损坏卡号，输入取款密码、将损坏卡收回后，需要主管授权。</w:t>
      </w:r>
    </w:p>
    <w:p w:rsidR="004A1DF5" w:rsidRDefault="004A1DF5">
      <w:pPr>
        <w:numPr>
          <w:ilvl w:val="0"/>
          <w:numId w:val="293"/>
        </w:numPr>
        <w:rPr>
          <w:rFonts w:ascii="宋体" w:hAnsi="宋体"/>
          <w:bCs/>
        </w:rPr>
      </w:pPr>
      <w:r>
        <w:rPr>
          <w:rFonts w:ascii="宋体" w:hAnsi="宋体" w:hint="eastAsia"/>
          <w:bCs/>
        </w:rPr>
        <w:t>旧卡、换卡次数为09的卡正常更换新卡号时，需刷原卡，输入取款密码并收回旧卡剪角作废。</w:t>
      </w:r>
    </w:p>
    <w:p w:rsidR="004A1DF5" w:rsidRDefault="004A1DF5">
      <w:pPr>
        <w:pStyle w:val="6"/>
        <w:spacing w:line="360" w:lineRule="auto"/>
      </w:pPr>
      <w:r>
        <w:rPr>
          <w:rFonts w:hint="eastAsia"/>
        </w:rPr>
        <w:t>（三）操作步骤</w:t>
      </w:r>
    </w:p>
    <w:p w:rsidR="004A1DF5" w:rsidRDefault="004A1DF5">
      <w:pPr>
        <w:numPr>
          <w:ilvl w:val="0"/>
          <w:numId w:val="294"/>
        </w:numPr>
        <w:rPr>
          <w:rFonts w:ascii="宋体" w:hAnsi="宋体"/>
        </w:rPr>
      </w:pPr>
      <w:r>
        <w:rPr>
          <w:rFonts w:ascii="宋体" w:hAnsi="宋体" w:hint="eastAsia"/>
        </w:rPr>
        <w:t>用户选择系统导航－客户管理－特殊业务－更换凭证－卡号更换或在“业务代码”处输入业务代码“1464”进入。</w:t>
      </w:r>
    </w:p>
    <w:p w:rsidR="004A1DF5" w:rsidRDefault="004A1DF5">
      <w:pPr>
        <w:numPr>
          <w:ilvl w:val="0"/>
          <w:numId w:val="294"/>
        </w:numPr>
        <w:rPr>
          <w:rFonts w:ascii="宋体" w:hAnsi="宋体"/>
        </w:rPr>
      </w:pPr>
      <w:r>
        <w:rPr>
          <w:rFonts w:ascii="宋体" w:hAnsi="宋体" w:hint="eastAsia"/>
        </w:rPr>
        <w:t>刷卡或手工输入原卡卡号，屏幕上方显示户口信息。</w:t>
      </w:r>
    </w:p>
    <w:p w:rsidR="004A1DF5" w:rsidRDefault="004A1DF5">
      <w:pPr>
        <w:numPr>
          <w:ilvl w:val="0"/>
          <w:numId w:val="294"/>
        </w:numPr>
        <w:rPr>
          <w:rFonts w:ascii="宋体" w:hAnsi="宋体"/>
          <w:bCs/>
        </w:rPr>
      </w:pPr>
      <w:r>
        <w:rPr>
          <w:rFonts w:ascii="宋体" w:hAnsi="宋体" w:hint="eastAsia"/>
        </w:rPr>
        <w:t>选择支付方式验证框</w:t>
      </w:r>
      <w:r w:rsidRPr="008E1FB9">
        <w:rPr>
          <w:rFonts w:ascii="宋体" w:hAnsi="宋体"/>
        </w:rPr>
        <w:object w:dxaOrig="345" w:dyaOrig="315">
          <v:shape id="_x0000_i1042" type="#_x0000_t75" style="width:17.25pt;height:15.75pt" o:ole="">
            <v:imagedata r:id="rId43" o:title=""/>
          </v:shape>
          <o:OLEObject Type="Embed" ProgID="PBrush" ShapeID="_x0000_i1042" DrawAspect="Content" ObjectID="_1458487518" r:id="rId61"/>
        </w:object>
      </w:r>
      <w:r>
        <w:rPr>
          <w:rFonts w:ascii="宋体" w:hAnsi="宋体" w:hint="eastAsia"/>
        </w:rPr>
        <w:t>，请客户输入“交易密码”，</w:t>
      </w:r>
      <w:r>
        <w:rPr>
          <w:rFonts w:ascii="宋体" w:hAnsi="宋体" w:hint="eastAsia"/>
          <w:bCs/>
        </w:rPr>
        <w:t>用户手工输入证件国别、证件类型、证件号码、签发日期等选择“确定”。</w:t>
      </w:r>
    </w:p>
    <w:p w:rsidR="004A1DF5" w:rsidRDefault="004A1DF5">
      <w:pPr>
        <w:numPr>
          <w:ilvl w:val="0"/>
          <w:numId w:val="294"/>
        </w:numPr>
        <w:rPr>
          <w:rFonts w:ascii="宋体" w:hAnsi="宋体"/>
        </w:rPr>
      </w:pPr>
      <w:r>
        <w:rPr>
          <w:rFonts w:ascii="宋体" w:hAnsi="宋体" w:hint="eastAsia"/>
        </w:rPr>
        <w:t>刷新卡后输入卡号，选择“确定”。</w:t>
      </w:r>
    </w:p>
    <w:p w:rsidR="004A1DF5" w:rsidRDefault="004A1DF5">
      <w:pPr>
        <w:numPr>
          <w:ilvl w:val="0"/>
          <w:numId w:val="294"/>
        </w:numPr>
        <w:rPr>
          <w:rFonts w:ascii="宋体" w:hAnsi="宋体"/>
        </w:rPr>
      </w:pPr>
      <w:r>
        <w:rPr>
          <w:rFonts w:ascii="宋体" w:hAnsi="宋体" w:hint="eastAsia"/>
          <w:bCs/>
        </w:rPr>
        <w:t>如果是手工输入原卡卡号，系统弹出“交互信息显示窗口”，选择“授权”，刷卡或输入授权用户和密码进行授权后选择确定；如果是刷卡输入原卡卡号，系统弹出“交互信息显示窗口”，提示柜员将旧卡收回并剪角作废，选择确定。</w:t>
      </w:r>
    </w:p>
    <w:p w:rsidR="004A1DF5" w:rsidRDefault="004A1DF5">
      <w:pPr>
        <w:numPr>
          <w:ilvl w:val="0"/>
          <w:numId w:val="294"/>
        </w:numPr>
        <w:rPr>
          <w:rFonts w:ascii="宋体" w:hAnsi="宋体"/>
        </w:rPr>
      </w:pPr>
      <w:r>
        <w:rPr>
          <w:rFonts w:ascii="宋体" w:hAnsi="宋体" w:hint="eastAsia"/>
        </w:rPr>
        <w:t>提示刷卡重写新卡卡片磁条信息。</w:t>
      </w:r>
    </w:p>
    <w:p w:rsidR="004A1DF5" w:rsidRDefault="004A1DF5">
      <w:pPr>
        <w:numPr>
          <w:ilvl w:val="0"/>
          <w:numId w:val="294"/>
        </w:numPr>
        <w:rPr>
          <w:rFonts w:ascii="宋体" w:hAnsi="宋体"/>
        </w:rPr>
      </w:pPr>
      <w:r>
        <w:rPr>
          <w:rFonts w:ascii="宋体" w:hAnsi="宋体" w:hint="eastAsia"/>
          <w:bCs/>
        </w:rPr>
        <w:t>打印：根据系统提示打印“招商银行特殊业务凭证”。</w:t>
      </w:r>
    </w:p>
    <w:p w:rsidR="004A1DF5" w:rsidRDefault="004A1DF5">
      <w:pPr>
        <w:numPr>
          <w:ilvl w:val="0"/>
          <w:numId w:val="294"/>
        </w:numPr>
        <w:rPr>
          <w:rFonts w:ascii="宋体" w:hAnsi="宋体"/>
        </w:rPr>
      </w:pPr>
      <w:r>
        <w:rPr>
          <w:rFonts w:ascii="宋体" w:hAnsi="宋体" w:hint="eastAsia"/>
          <w:bCs/>
        </w:rPr>
        <w:t>提示卡号更换成功。</w:t>
      </w:r>
    </w:p>
    <w:p w:rsidR="004A1DF5" w:rsidRDefault="004A1DF5"/>
    <w:p w:rsidR="004A1DF5" w:rsidRDefault="004A1DF5" w:rsidP="00327B4B">
      <w:pPr>
        <w:pStyle w:val="5"/>
        <w:numPr>
          <w:ilvl w:val="0"/>
          <w:numId w:val="11"/>
        </w:numPr>
        <w:spacing w:beforeLines="50" w:afterLines="50"/>
      </w:pPr>
      <w:r>
        <w:rPr>
          <w:rFonts w:hint="eastAsia"/>
        </w:rPr>
        <w:lastRenderedPageBreak/>
        <w:t>存折满页换折（业务代码</w:t>
      </w:r>
      <w:r>
        <w:rPr>
          <w:rFonts w:hint="eastAsia"/>
        </w:rPr>
        <w:t>1471</w:t>
      </w:r>
      <w:r>
        <w:rPr>
          <w:rFonts w:hint="eastAsia"/>
        </w:rPr>
        <w:t>）</w:t>
      </w:r>
    </w:p>
    <w:p w:rsidR="004A1DF5" w:rsidRDefault="004A1DF5" w:rsidP="0004090F">
      <w:pPr>
        <w:pStyle w:val="6"/>
        <w:spacing w:line="360" w:lineRule="auto"/>
      </w:pPr>
      <w:r>
        <w:rPr>
          <w:rFonts w:hint="eastAsia"/>
        </w:rPr>
        <w:t>（一）功能介绍</w:t>
      </w:r>
    </w:p>
    <w:p w:rsidR="004A1DF5" w:rsidRDefault="004A1DF5" w:rsidP="00327B4B">
      <w:pPr>
        <w:spacing w:beforeLines="50" w:afterLines="50"/>
        <w:ind w:left="576"/>
      </w:pPr>
      <w:r>
        <w:rPr>
          <w:rFonts w:hint="eastAsia"/>
        </w:rPr>
        <w:t>遇到存折满页的情况，对存折进行更换。</w:t>
      </w:r>
    </w:p>
    <w:p w:rsidR="004A1DF5" w:rsidRDefault="004A1DF5" w:rsidP="0004090F">
      <w:pPr>
        <w:pStyle w:val="6"/>
        <w:spacing w:line="360" w:lineRule="auto"/>
      </w:pPr>
      <w:r>
        <w:rPr>
          <w:rFonts w:hint="eastAsia"/>
        </w:rPr>
        <w:t>（二）操作要点</w:t>
      </w:r>
    </w:p>
    <w:p w:rsidR="004A1DF5" w:rsidRDefault="004A1DF5">
      <w:pPr>
        <w:ind w:firstLineChars="200" w:firstLine="480"/>
        <w:rPr>
          <w:rFonts w:ascii="宋体" w:hAnsi="宋体"/>
        </w:rPr>
      </w:pPr>
      <w:r>
        <w:rPr>
          <w:rFonts w:ascii="宋体" w:hAnsi="宋体" w:hint="eastAsia"/>
        </w:rPr>
        <w:t>1、业务办理网点控制范围：</w:t>
      </w:r>
    </w:p>
    <w:p w:rsidR="004A1DF5" w:rsidRDefault="004A1DF5">
      <w:pPr>
        <w:ind w:firstLineChars="200" w:firstLine="480"/>
        <w:rPr>
          <w:rFonts w:ascii="宋体" w:hAnsi="宋体"/>
        </w:rPr>
      </w:pPr>
      <w:r>
        <w:rPr>
          <w:rFonts w:ascii="宋体" w:hAnsi="宋体" w:hint="eastAsia"/>
        </w:rPr>
        <w:t>（1）支取方式为凭密码支取的存折可在全行办理。</w:t>
      </w:r>
    </w:p>
    <w:p w:rsidR="004A1DF5" w:rsidRDefault="004A1DF5">
      <w:pPr>
        <w:ind w:firstLineChars="200" w:firstLine="480"/>
        <w:rPr>
          <w:rFonts w:ascii="宋体" w:hAnsi="宋体"/>
        </w:rPr>
      </w:pPr>
      <w:r>
        <w:rPr>
          <w:rFonts w:ascii="宋体" w:hAnsi="宋体" w:hint="eastAsia"/>
        </w:rPr>
        <w:t>（2）支取方式为无支取方式或凭印鉴的存折需到开户网点办理。</w:t>
      </w:r>
    </w:p>
    <w:p w:rsidR="004A1DF5" w:rsidRDefault="004A1DF5">
      <w:pPr>
        <w:ind w:left="420"/>
        <w:rPr>
          <w:rFonts w:ascii="宋体" w:hAnsi="宋体"/>
        </w:rPr>
      </w:pPr>
      <w:r>
        <w:rPr>
          <w:rFonts w:ascii="宋体" w:hAnsi="宋体" w:hint="eastAsia"/>
        </w:rPr>
        <w:t>2、存折打到118行时存折满页。</w:t>
      </w:r>
    </w:p>
    <w:p w:rsidR="004A1DF5" w:rsidRDefault="004A1DF5">
      <w:pPr>
        <w:ind w:left="420"/>
      </w:pPr>
      <w:r>
        <w:rPr>
          <w:rFonts w:ascii="宋体" w:hAnsi="宋体" w:hint="eastAsia"/>
        </w:rPr>
        <w:t>3、存折不满页不能办理。</w:t>
      </w:r>
    </w:p>
    <w:p w:rsidR="004A1DF5" w:rsidRDefault="004A1DF5" w:rsidP="0004090F">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1、用户选择系统导航－客户管理－特殊业务－更换凭证－存折满页换折或在“业务代码”处输入业务代码“1471”进入。</w:t>
      </w:r>
    </w:p>
    <w:p w:rsidR="004A1DF5" w:rsidRDefault="004A1DF5">
      <w:pPr>
        <w:ind w:firstLineChars="150" w:firstLine="360"/>
        <w:rPr>
          <w:rFonts w:ascii="宋体" w:hAnsi="宋体"/>
        </w:rPr>
      </w:pPr>
      <w:r>
        <w:rPr>
          <w:rFonts w:ascii="宋体" w:hAnsi="宋体" w:hint="eastAsia"/>
        </w:rPr>
        <w:t>2、刷存折并手工输入存折户口号，屏幕上方显示户口信息。</w:t>
      </w:r>
    </w:p>
    <w:p w:rsidR="004A1DF5" w:rsidRDefault="004A1DF5">
      <w:pPr>
        <w:ind w:firstLineChars="150" w:firstLine="360"/>
        <w:rPr>
          <w:rFonts w:ascii="宋体" w:hAnsi="宋体"/>
        </w:rPr>
      </w:pPr>
      <w:r>
        <w:rPr>
          <w:rFonts w:ascii="宋体" w:hAnsi="宋体" w:hint="eastAsia"/>
        </w:rPr>
        <w:t>3、选择支付方式验证框</w:t>
      </w:r>
      <w:r w:rsidRPr="008E1FB9">
        <w:rPr>
          <w:rFonts w:ascii="宋体" w:hAnsi="宋体"/>
        </w:rPr>
        <w:object w:dxaOrig="345" w:dyaOrig="315">
          <v:shape id="_x0000_i1043" type="#_x0000_t75" style="width:17.25pt;height:15.75pt" o:ole="">
            <v:imagedata r:id="rId43" o:title=""/>
          </v:shape>
          <o:OLEObject Type="Embed" ProgID="PBrush" ShapeID="_x0000_i1043" DrawAspect="Content" ObjectID="_1458487519" r:id="rId62"/>
        </w:object>
      </w:r>
      <w:r>
        <w:rPr>
          <w:rFonts w:ascii="宋体" w:hAnsi="宋体" w:hint="eastAsia"/>
        </w:rPr>
        <w:t>，请客户输入“交易密码”或验证柜面支取方式，并选择“确定”。</w:t>
      </w:r>
    </w:p>
    <w:p w:rsidR="004A1DF5" w:rsidRDefault="004A1DF5">
      <w:pPr>
        <w:ind w:firstLineChars="150" w:firstLine="360"/>
        <w:rPr>
          <w:rFonts w:ascii="宋体" w:hAnsi="宋体"/>
        </w:rPr>
      </w:pPr>
      <w:r>
        <w:rPr>
          <w:rFonts w:ascii="宋体" w:hAnsi="宋体" w:hint="eastAsia"/>
        </w:rPr>
        <w:t>4、输入“新存折的凭证号”，并选择“确定”。</w:t>
      </w:r>
    </w:p>
    <w:p w:rsidR="004A1DF5" w:rsidRDefault="004A1DF5">
      <w:pPr>
        <w:ind w:firstLineChars="150" w:firstLine="360"/>
        <w:rPr>
          <w:rFonts w:ascii="宋体" w:hAnsi="宋体"/>
        </w:rPr>
      </w:pPr>
      <w:r>
        <w:rPr>
          <w:rFonts w:ascii="宋体" w:hAnsi="宋体" w:hint="eastAsia"/>
        </w:rPr>
        <w:t>5、如为黑名单客户显示黑名单情况，则要求授权：是，刷卡或输入授权用户和密码，否，退出。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6、打印：根据系统提示</w:t>
      </w:r>
      <w:r>
        <w:rPr>
          <w:rFonts w:hint="eastAsia"/>
        </w:rPr>
        <w:t>打印</w:t>
      </w:r>
      <w:r>
        <w:rPr>
          <w:rFonts w:ascii="宋体" w:hAnsi="宋体" w:hint="eastAsia"/>
        </w:rPr>
        <w:t>“招商银行个人活期存折”。</w:t>
      </w:r>
    </w:p>
    <w:p w:rsidR="004A1DF5" w:rsidRDefault="004A1DF5" w:rsidP="00327B4B">
      <w:pPr>
        <w:pStyle w:val="5"/>
        <w:numPr>
          <w:ilvl w:val="0"/>
          <w:numId w:val="11"/>
        </w:numPr>
        <w:spacing w:beforeLines="50" w:afterLines="50"/>
      </w:pPr>
      <w:r>
        <w:rPr>
          <w:rFonts w:hint="eastAsia"/>
        </w:rPr>
        <w:t>存折破损换折（业务代码</w:t>
      </w:r>
      <w:r>
        <w:rPr>
          <w:rFonts w:hint="eastAsia"/>
        </w:rPr>
        <w:t>1472</w:t>
      </w:r>
      <w:r>
        <w:rPr>
          <w:rFonts w:hint="eastAsia"/>
        </w:rPr>
        <w:t>）</w:t>
      </w:r>
    </w:p>
    <w:p w:rsidR="004A1DF5" w:rsidRDefault="004A1DF5">
      <w:pPr>
        <w:pStyle w:val="6"/>
        <w:spacing w:line="360" w:lineRule="auto"/>
      </w:pPr>
      <w:r>
        <w:rPr>
          <w:rFonts w:hint="eastAsia"/>
        </w:rPr>
        <w:t>（一）功能介绍</w:t>
      </w:r>
    </w:p>
    <w:p w:rsidR="004A1DF5" w:rsidRDefault="004A1DF5" w:rsidP="00327B4B">
      <w:pPr>
        <w:spacing w:beforeLines="50" w:afterLines="50"/>
        <w:ind w:firstLineChars="100" w:firstLine="240"/>
      </w:pPr>
      <w:r>
        <w:rPr>
          <w:rFonts w:hint="eastAsia"/>
        </w:rPr>
        <w:t>遇到存折破损的情况，对存折进行更换。</w:t>
      </w:r>
    </w:p>
    <w:p w:rsidR="004A1DF5" w:rsidRDefault="004A1DF5">
      <w:pPr>
        <w:pStyle w:val="6"/>
        <w:spacing w:line="360" w:lineRule="auto"/>
      </w:pPr>
      <w:r>
        <w:rPr>
          <w:rFonts w:hint="eastAsia"/>
        </w:rPr>
        <w:t>（二）操作要点</w:t>
      </w:r>
    </w:p>
    <w:p w:rsidR="004A1DF5" w:rsidRDefault="004A1DF5">
      <w:pPr>
        <w:ind w:firstLineChars="200" w:firstLine="480"/>
        <w:rPr>
          <w:rFonts w:ascii="宋体" w:hAnsi="宋体"/>
        </w:rPr>
      </w:pPr>
      <w:r>
        <w:rPr>
          <w:rFonts w:ascii="宋体" w:hAnsi="宋体" w:hint="eastAsia"/>
        </w:rPr>
        <w:t>1、业务办理网点控制范围：</w:t>
      </w:r>
    </w:p>
    <w:p w:rsidR="004A1DF5" w:rsidRDefault="004A1DF5">
      <w:pPr>
        <w:ind w:firstLineChars="300" w:firstLine="720"/>
        <w:rPr>
          <w:rFonts w:ascii="宋体" w:hAnsi="宋体"/>
        </w:rPr>
      </w:pPr>
      <w:r>
        <w:rPr>
          <w:rFonts w:ascii="宋体" w:hAnsi="宋体" w:hint="eastAsia"/>
        </w:rPr>
        <w:t>（1）支取方式为凭密码支取的存折可在全行办理。</w:t>
      </w:r>
    </w:p>
    <w:p w:rsidR="004A1DF5" w:rsidRDefault="004A1DF5">
      <w:pPr>
        <w:ind w:firstLineChars="300" w:firstLine="720"/>
      </w:pPr>
      <w:r>
        <w:rPr>
          <w:rFonts w:ascii="宋体" w:hAnsi="宋体" w:hint="eastAsia"/>
        </w:rPr>
        <w:lastRenderedPageBreak/>
        <w:t>（2）支取方式为无支取方式或凭印鉴的存折需到开户网点办理。</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1、用户选择系统导航－客户管理－特殊业务－更换凭证－存折破损换存折或在“业务代码”处输入业务代码“1472”进入。</w:t>
      </w:r>
    </w:p>
    <w:p w:rsidR="004A1DF5" w:rsidRDefault="004A1DF5">
      <w:pPr>
        <w:ind w:firstLineChars="150" w:firstLine="360"/>
        <w:rPr>
          <w:rFonts w:ascii="宋体" w:hAnsi="宋体"/>
        </w:rPr>
      </w:pPr>
      <w:r>
        <w:rPr>
          <w:rFonts w:ascii="宋体" w:hAnsi="宋体" w:hint="eastAsia"/>
        </w:rPr>
        <w:t>2、手工输入存折户口号，屏幕上方显示户口信息。</w:t>
      </w:r>
    </w:p>
    <w:p w:rsidR="004A1DF5" w:rsidRDefault="004A1DF5">
      <w:pPr>
        <w:ind w:firstLineChars="150" w:firstLine="360"/>
        <w:rPr>
          <w:rFonts w:ascii="宋体" w:hAnsi="宋体"/>
        </w:rPr>
      </w:pPr>
      <w:r>
        <w:rPr>
          <w:rFonts w:ascii="宋体" w:hAnsi="宋体" w:hint="eastAsia"/>
        </w:rPr>
        <w:t>3、选择支付方式验证框</w:t>
      </w:r>
      <w:r w:rsidRPr="008E1FB9">
        <w:rPr>
          <w:rFonts w:ascii="宋体" w:hAnsi="宋体"/>
        </w:rPr>
        <w:object w:dxaOrig="345" w:dyaOrig="315">
          <v:shape id="_x0000_i1044" type="#_x0000_t75" style="width:17.25pt;height:15.75pt" o:ole="">
            <v:imagedata r:id="rId43" o:title=""/>
          </v:shape>
          <o:OLEObject Type="Embed" ProgID="PBrush" ShapeID="_x0000_i1044" DrawAspect="Content" ObjectID="_1458487520" r:id="rId63"/>
        </w:object>
      </w:r>
      <w:r>
        <w:rPr>
          <w:rFonts w:ascii="宋体" w:hAnsi="宋体" w:hint="eastAsia"/>
        </w:rPr>
        <w:t>，请客户输入“交易密码”或验证柜面支取依据，并选择“确定”。</w:t>
      </w:r>
    </w:p>
    <w:p w:rsidR="004A1DF5" w:rsidRDefault="004A1DF5">
      <w:pPr>
        <w:ind w:firstLineChars="150" w:firstLine="360"/>
        <w:rPr>
          <w:rFonts w:ascii="宋体" w:hAnsi="宋体"/>
        </w:rPr>
      </w:pPr>
      <w:r>
        <w:rPr>
          <w:rFonts w:ascii="宋体" w:hAnsi="宋体" w:hint="eastAsia"/>
        </w:rPr>
        <w:t>4、输入“原存折的凭证号”和“新存折的凭证号”，并选择“确定”。</w:t>
      </w:r>
    </w:p>
    <w:p w:rsidR="004A1DF5" w:rsidRDefault="004A1DF5">
      <w:pPr>
        <w:ind w:firstLineChars="150" w:firstLine="360"/>
        <w:rPr>
          <w:rFonts w:ascii="宋体" w:hAnsi="宋体"/>
        </w:rPr>
      </w:pPr>
      <w:r>
        <w:rPr>
          <w:rFonts w:ascii="宋体" w:hAnsi="宋体" w:hint="eastAsia"/>
        </w:rPr>
        <w:t>5、系统跳出“交互信息显示窗口”，选择“授权”，刷卡或输入授权用户和密码进行授权。</w:t>
      </w:r>
    </w:p>
    <w:p w:rsidR="004A1DF5" w:rsidRDefault="004A1DF5">
      <w:pPr>
        <w:ind w:firstLineChars="150" w:firstLine="360"/>
        <w:rPr>
          <w:rFonts w:ascii="宋体" w:hAnsi="宋体"/>
        </w:rPr>
      </w:pPr>
      <w:r>
        <w:rPr>
          <w:rFonts w:ascii="宋体" w:hAnsi="宋体" w:hint="eastAsia"/>
        </w:rPr>
        <w:t>6、如为黑名单客户显示黑名单情况，则要求授权：是，刷卡或输入授权用户和密码，否，退出。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7、打印：</w:t>
      </w:r>
      <w:r>
        <w:rPr>
          <w:rFonts w:hint="eastAsia"/>
        </w:rPr>
        <w:t>根据系统</w:t>
      </w:r>
      <w:r>
        <w:rPr>
          <w:rFonts w:ascii="宋体" w:hAnsi="宋体" w:hint="eastAsia"/>
        </w:rPr>
        <w:t>提示</w:t>
      </w:r>
      <w:r>
        <w:rPr>
          <w:rFonts w:hint="eastAsia"/>
        </w:rPr>
        <w:t>打印</w:t>
      </w:r>
      <w:r>
        <w:rPr>
          <w:rFonts w:ascii="宋体" w:hAnsi="宋体" w:hint="eastAsia"/>
        </w:rPr>
        <w:t>“招商银行个人活期存折”、“储蓄特殊业务凭证”。</w:t>
      </w:r>
    </w:p>
    <w:p w:rsidR="004A1DF5" w:rsidRDefault="004A1DF5" w:rsidP="00327B4B">
      <w:pPr>
        <w:pStyle w:val="5"/>
        <w:numPr>
          <w:ilvl w:val="0"/>
          <w:numId w:val="11"/>
        </w:numPr>
        <w:spacing w:beforeLines="50" w:afterLines="50"/>
      </w:pPr>
      <w:r>
        <w:rPr>
          <w:rFonts w:hint="eastAsia"/>
        </w:rPr>
        <w:t>公司卡挂失解挂前申请补卡（业务代码</w:t>
      </w:r>
      <w:r>
        <w:rPr>
          <w:rFonts w:hint="eastAsia"/>
        </w:rPr>
        <w:t>1481</w:t>
      </w:r>
      <w:r>
        <w:rPr>
          <w:rFonts w:hint="eastAsia"/>
        </w:rPr>
        <w:t>）</w:t>
      </w:r>
    </w:p>
    <w:p w:rsidR="004A1DF5" w:rsidRDefault="004A1DF5">
      <w:pPr>
        <w:pStyle w:val="6"/>
        <w:spacing w:line="360" w:lineRule="auto"/>
      </w:pPr>
      <w:r>
        <w:rPr>
          <w:rFonts w:hint="eastAsia"/>
        </w:rPr>
        <w:t>（一）功能介绍</w:t>
      </w:r>
    </w:p>
    <w:p w:rsidR="004A1DF5" w:rsidRDefault="004A1DF5" w:rsidP="00327B4B">
      <w:pPr>
        <w:spacing w:beforeLines="50" w:afterLines="50"/>
        <w:ind w:firstLineChars="200" w:firstLine="480"/>
      </w:pPr>
      <w:r>
        <w:rPr>
          <w:rFonts w:hint="eastAsia"/>
        </w:rPr>
        <w:t>单位在书面挂失时未选择申请补卡，在挂失解挂前申请补卡。</w:t>
      </w:r>
    </w:p>
    <w:p w:rsidR="004A1DF5" w:rsidRDefault="004A1DF5">
      <w:pPr>
        <w:pStyle w:val="6"/>
        <w:spacing w:line="360" w:lineRule="auto"/>
      </w:pPr>
      <w:r>
        <w:rPr>
          <w:rFonts w:hint="eastAsia"/>
        </w:rPr>
        <w:t>（二）操作要点</w:t>
      </w:r>
    </w:p>
    <w:p w:rsidR="004A1DF5" w:rsidRDefault="004A1DF5" w:rsidP="00327B4B">
      <w:pPr>
        <w:spacing w:beforeLines="50" w:afterLines="50"/>
        <w:ind w:firstLineChars="200" w:firstLine="480"/>
        <w:rPr>
          <w:rFonts w:ascii="宋体" w:hAnsi="宋体"/>
        </w:rPr>
      </w:pPr>
      <w:r>
        <w:rPr>
          <w:rFonts w:ascii="宋体" w:hAnsi="宋体" w:hint="eastAsia"/>
        </w:rPr>
        <w:t>1、因为持卡人书面挂失是必须申请补卡，所以不允许持卡人做该操作。</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1、用户选择系统导航－客户管理－特殊业务－更换凭证－公司卡挂失解挂前申请补卡或在“业务代码”处输入1481进入。</w:t>
      </w:r>
    </w:p>
    <w:p w:rsidR="004A1DF5" w:rsidRDefault="004A1DF5">
      <w:pPr>
        <w:ind w:firstLineChars="150" w:firstLine="360"/>
        <w:rPr>
          <w:rFonts w:ascii="宋体" w:hAnsi="宋体"/>
        </w:rPr>
      </w:pPr>
      <w:r>
        <w:rPr>
          <w:rFonts w:ascii="宋体" w:hAnsi="宋体" w:hint="eastAsia"/>
        </w:rPr>
        <w:t>2、手工输入公司卡卡号，屏幕上方显示户口信息。</w:t>
      </w:r>
    </w:p>
    <w:p w:rsidR="004A1DF5" w:rsidRDefault="004A1DF5">
      <w:pPr>
        <w:ind w:firstLineChars="150" w:firstLine="360"/>
        <w:rPr>
          <w:rFonts w:ascii="宋体" w:hAnsi="宋体"/>
          <w:bCs/>
        </w:rPr>
      </w:pPr>
      <w:r>
        <w:rPr>
          <w:rFonts w:ascii="宋体" w:hAnsi="宋体" w:hint="eastAsia"/>
        </w:rPr>
        <w:t>3、选择支付方式验</w:t>
      </w:r>
      <w:r>
        <w:rPr>
          <w:rFonts w:ascii="宋体" w:hAnsi="宋体" w:hint="eastAsia"/>
          <w:bCs/>
        </w:rPr>
        <w:t>证框</w:t>
      </w:r>
      <w:r w:rsidRPr="008E1FB9">
        <w:rPr>
          <w:rFonts w:ascii="宋体" w:hAnsi="宋体"/>
        </w:rPr>
        <w:object w:dxaOrig="345" w:dyaOrig="315">
          <v:shape id="_x0000_i1045" type="#_x0000_t75" style="width:17.25pt;height:15.75pt" o:ole="">
            <v:imagedata r:id="rId43" o:title=""/>
          </v:shape>
          <o:OLEObject Type="Embed" ProgID="PBrush" ShapeID="_x0000_i1045" DrawAspect="Content" ObjectID="_1458487521" r:id="rId64"/>
        </w:object>
      </w:r>
      <w:r>
        <w:rPr>
          <w:rFonts w:ascii="宋体" w:hAnsi="宋体" w:hint="eastAsia"/>
        </w:rPr>
        <w:t>，验证单位印鉴，</w:t>
      </w:r>
      <w:r>
        <w:rPr>
          <w:rFonts w:ascii="宋体" w:hAnsi="宋体" w:hint="eastAsia"/>
          <w:bCs/>
        </w:rPr>
        <w:t>用户输入经办人身份信息</w:t>
      </w:r>
      <w:r>
        <w:rPr>
          <w:rFonts w:ascii="宋体" w:hAnsi="宋体" w:hint="eastAsia"/>
        </w:rPr>
        <w:t>。</w:t>
      </w:r>
    </w:p>
    <w:p w:rsidR="004A1DF5" w:rsidRDefault="004A1DF5">
      <w:pPr>
        <w:ind w:firstLineChars="150" w:firstLine="360"/>
        <w:rPr>
          <w:rFonts w:ascii="宋体" w:hAnsi="宋体"/>
        </w:rPr>
      </w:pPr>
      <w:r>
        <w:rPr>
          <w:rFonts w:ascii="宋体" w:hAnsi="宋体" w:hint="eastAsia"/>
          <w:bCs/>
        </w:rPr>
        <w:t>4、</w:t>
      </w:r>
      <w:r>
        <w:rPr>
          <w:rFonts w:ascii="宋体" w:hAnsi="宋体" w:hint="eastAsia"/>
        </w:rPr>
        <w:t>在系统设定的机构号中选择客户指定的“领卡机构”，如果不选则默认为本网点。（目前暂不能指定领卡机构）</w:t>
      </w:r>
    </w:p>
    <w:p w:rsidR="004A1DF5" w:rsidRDefault="004A1DF5">
      <w:pPr>
        <w:ind w:firstLineChars="150" w:firstLine="360"/>
        <w:rPr>
          <w:rFonts w:ascii="宋体" w:hAnsi="宋体"/>
        </w:rPr>
      </w:pPr>
      <w:r>
        <w:rPr>
          <w:rFonts w:ascii="宋体" w:hAnsi="宋体" w:hint="eastAsia"/>
        </w:rPr>
        <w:lastRenderedPageBreak/>
        <w:t>5、打印：</w:t>
      </w:r>
      <w:r>
        <w:rPr>
          <w:rFonts w:hint="eastAsia"/>
        </w:rPr>
        <w:t>根据系统提示打印</w:t>
      </w:r>
      <w:r>
        <w:rPr>
          <w:rFonts w:ascii="宋体" w:hAnsi="宋体" w:hint="eastAsia"/>
        </w:rPr>
        <w:t>“公司卡特殊业务申请书”。</w:t>
      </w:r>
    </w:p>
    <w:p w:rsidR="004A1DF5" w:rsidRDefault="004A1DF5" w:rsidP="00327B4B">
      <w:pPr>
        <w:pStyle w:val="5"/>
        <w:numPr>
          <w:ilvl w:val="0"/>
          <w:numId w:val="11"/>
        </w:numPr>
        <w:spacing w:beforeLines="50" w:afterLines="50"/>
      </w:pPr>
      <w:r>
        <w:rPr>
          <w:rFonts w:hint="eastAsia"/>
        </w:rPr>
        <w:t>公司卡损坏换卡申请（业务代码</w:t>
      </w:r>
      <w:r>
        <w:rPr>
          <w:rFonts w:hint="eastAsia"/>
        </w:rPr>
        <w:t>1482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rPr>
          <w:rFonts w:ascii="宋体" w:hAnsi="宋体"/>
        </w:rPr>
      </w:pPr>
      <w:r>
        <w:rPr>
          <w:rFonts w:ascii="宋体" w:hAnsi="宋体" w:hint="eastAsia"/>
        </w:rPr>
        <w:t>对损坏的公司卡进行补制申请。持卡人或单位填制“公司卡挂失/换卡申请书”办理。</w:t>
      </w:r>
    </w:p>
    <w:p w:rsidR="004A1DF5" w:rsidRDefault="004A1DF5">
      <w:pPr>
        <w:pStyle w:val="6"/>
        <w:spacing w:line="360" w:lineRule="auto"/>
      </w:pPr>
      <w:r>
        <w:rPr>
          <w:rFonts w:hint="eastAsia"/>
        </w:rPr>
        <w:t>（二）操作要点</w:t>
      </w:r>
    </w:p>
    <w:p w:rsidR="004A1DF5" w:rsidRDefault="004A1DF5">
      <w:pPr>
        <w:ind w:firstLineChars="200" w:firstLine="480"/>
      </w:pPr>
      <w:r>
        <w:rPr>
          <w:rFonts w:ascii="宋体" w:hAnsi="宋体" w:hint="eastAsia"/>
        </w:rPr>
        <w:t>1、在办理损坏换卡</w:t>
      </w:r>
      <w:r>
        <w:rPr>
          <w:rFonts w:hint="eastAsia"/>
        </w:rPr>
        <w:t>申请时，用户应将损坏卡进行回收，并连同回收清单交事后监督。</w:t>
      </w:r>
    </w:p>
    <w:p w:rsidR="004A1DF5" w:rsidRDefault="004A1DF5">
      <w:pPr>
        <w:ind w:firstLineChars="200" w:firstLine="480"/>
        <w:rPr>
          <w:rFonts w:ascii="宋体" w:hAnsi="宋体"/>
        </w:rPr>
      </w:pPr>
      <w:r>
        <w:rPr>
          <w:rFonts w:hint="eastAsia"/>
        </w:rPr>
        <w:t>2</w:t>
      </w:r>
      <w:r>
        <w:rPr>
          <w:rFonts w:hint="eastAsia"/>
        </w:rPr>
        <w:t>、单位申请</w:t>
      </w:r>
      <w:r>
        <w:rPr>
          <w:rFonts w:ascii="宋体" w:hAnsi="宋体" w:hint="eastAsia"/>
          <w:bCs/>
        </w:rPr>
        <w:t>损坏</w:t>
      </w:r>
      <w:r>
        <w:rPr>
          <w:rFonts w:hint="eastAsia"/>
        </w:rPr>
        <w:t>换卡</w:t>
      </w:r>
      <w:r>
        <w:rPr>
          <w:rFonts w:ascii="宋体" w:hAnsi="宋体" w:hint="eastAsia"/>
        </w:rPr>
        <w:t>，领卡行必须为本行。</w:t>
      </w:r>
    </w:p>
    <w:p w:rsidR="004A1DF5" w:rsidRDefault="004A1DF5">
      <w:pPr>
        <w:ind w:firstLineChars="200" w:firstLine="480"/>
        <w:rPr>
          <w:rFonts w:ascii="宋体" w:hAnsi="宋体"/>
          <w:bCs/>
        </w:rPr>
      </w:pPr>
      <w:r>
        <w:rPr>
          <w:rFonts w:ascii="宋体" w:hAnsi="宋体" w:hint="eastAsia"/>
        </w:rPr>
        <w:t>3、</w:t>
      </w:r>
      <w:r>
        <w:rPr>
          <w:rFonts w:ascii="宋体" w:hAnsi="宋体" w:hint="eastAsia"/>
          <w:bCs/>
        </w:rPr>
        <w:t>输入“换卡次数”，指“公司卡”的换卡次数，两位，如00，01等。</w:t>
      </w:r>
    </w:p>
    <w:p w:rsidR="004A1DF5" w:rsidRDefault="004A1DF5">
      <w:pPr>
        <w:ind w:firstLineChars="200" w:firstLine="480"/>
        <w:rPr>
          <w:rFonts w:ascii="宋体" w:hAnsi="宋体"/>
        </w:rPr>
      </w:pPr>
      <w:r>
        <w:rPr>
          <w:rFonts w:ascii="宋体" w:hAnsi="宋体" w:hint="eastAsia"/>
        </w:rPr>
        <w:t>4、公司卡损坏换卡后，目前系统默认为公司卡户口禁用，不能再进行任何支付业务。</w:t>
      </w:r>
    </w:p>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bCs/>
        </w:rPr>
      </w:pPr>
      <w:r>
        <w:rPr>
          <w:rFonts w:ascii="宋体" w:hAnsi="宋体" w:hint="eastAsia"/>
        </w:rPr>
        <w:t>1、用户选择系统导航－</w:t>
      </w:r>
      <w:r>
        <w:rPr>
          <w:rFonts w:ascii="宋体" w:hAnsi="宋体" w:hint="eastAsia"/>
          <w:bCs/>
        </w:rPr>
        <w:t>客户管理－特殊业务－更换凭证－公司卡损坏换卡申请或在“业务代码”处输入1482进入。</w:t>
      </w:r>
    </w:p>
    <w:p w:rsidR="004A1DF5" w:rsidRDefault="004A1DF5">
      <w:pPr>
        <w:ind w:firstLineChars="200" w:firstLine="480"/>
        <w:rPr>
          <w:rFonts w:ascii="宋体" w:hAnsi="宋体"/>
          <w:bCs/>
        </w:rPr>
      </w:pPr>
      <w:r>
        <w:rPr>
          <w:rFonts w:ascii="宋体" w:hAnsi="宋体" w:hint="eastAsia"/>
          <w:bCs/>
        </w:rPr>
        <w:t>2、以下步骤同第二章第五节二、公司卡书面挂失。</w:t>
      </w:r>
    </w:p>
    <w:p w:rsidR="004A1DF5" w:rsidRDefault="004A1DF5" w:rsidP="00327B4B">
      <w:pPr>
        <w:pStyle w:val="5"/>
        <w:numPr>
          <w:ilvl w:val="0"/>
          <w:numId w:val="11"/>
        </w:numPr>
        <w:spacing w:beforeLines="50" w:afterLines="50"/>
      </w:pPr>
      <w:r>
        <w:rPr>
          <w:rFonts w:hint="eastAsia"/>
        </w:rPr>
        <w:t>公司卡损坏换卡领卡（业务代码</w:t>
      </w:r>
      <w:r>
        <w:rPr>
          <w:rFonts w:hint="eastAsia"/>
        </w:rPr>
        <w:t>1483</w:t>
      </w:r>
      <w:r>
        <w:rPr>
          <w:rFonts w:hint="eastAsia"/>
        </w:rPr>
        <w:t>）</w:t>
      </w:r>
    </w:p>
    <w:p w:rsidR="004A1DF5" w:rsidRDefault="004A1DF5">
      <w:pPr>
        <w:pStyle w:val="6"/>
        <w:spacing w:line="360" w:lineRule="auto"/>
      </w:pPr>
      <w:r>
        <w:rPr>
          <w:rFonts w:hint="eastAsia"/>
        </w:rPr>
        <w:t>（一）功能介绍</w:t>
      </w:r>
    </w:p>
    <w:p w:rsidR="004A1DF5" w:rsidRDefault="004A1DF5" w:rsidP="00327B4B">
      <w:pPr>
        <w:spacing w:beforeLines="50" w:afterLines="50"/>
        <w:ind w:firstLineChars="100" w:firstLine="240"/>
        <w:rPr>
          <w:rFonts w:ascii="宋体" w:hAnsi="宋体"/>
        </w:rPr>
      </w:pPr>
      <w:r>
        <w:rPr>
          <w:rFonts w:ascii="宋体" w:hAnsi="宋体" w:hint="eastAsia"/>
        </w:rPr>
        <w:t>公司卡申请损坏换卡后，领取新卡。需凭原“公司卡挂失/换卡申请书”办理。</w:t>
      </w:r>
    </w:p>
    <w:p w:rsidR="004A1DF5" w:rsidRDefault="004A1DF5">
      <w:pPr>
        <w:pStyle w:val="6"/>
        <w:spacing w:line="360" w:lineRule="auto"/>
      </w:pPr>
      <w:r>
        <w:rPr>
          <w:rFonts w:hint="eastAsia"/>
        </w:rPr>
        <w:t>（二）操作要点</w:t>
      </w:r>
    </w:p>
    <w:p w:rsidR="004A1DF5" w:rsidRDefault="004A1DF5">
      <w:pPr>
        <w:ind w:firstLineChars="150" w:firstLine="360"/>
        <w:rPr>
          <w:rFonts w:ascii="宋体" w:hAnsi="宋体"/>
          <w:bCs/>
        </w:rPr>
      </w:pPr>
      <w:r>
        <w:rPr>
          <w:rFonts w:ascii="宋体" w:hAnsi="宋体" w:hint="eastAsia"/>
        </w:rPr>
        <w:t>1、单位办理损坏换卡</w:t>
      </w:r>
      <w:r>
        <w:rPr>
          <w:rFonts w:ascii="宋体" w:hAnsi="宋体" w:hint="eastAsia"/>
          <w:bCs/>
        </w:rPr>
        <w:t>领取新卡时，需要单位凭印鉴领卡（印鉴加盖在原公司卡挂失/换卡申请书背面）。</w:t>
      </w:r>
    </w:p>
    <w:p w:rsidR="004A1DF5" w:rsidRDefault="004A1DF5">
      <w:pPr>
        <w:ind w:firstLineChars="150" w:firstLine="360"/>
        <w:rPr>
          <w:rFonts w:ascii="宋体" w:hAnsi="宋体"/>
        </w:rPr>
      </w:pPr>
      <w:r>
        <w:rPr>
          <w:rFonts w:ascii="宋体" w:hAnsi="宋体" w:hint="eastAsia"/>
          <w:bCs/>
        </w:rPr>
        <w:t>2、持卡人申请损坏换</w:t>
      </w:r>
      <w:r>
        <w:rPr>
          <w:rFonts w:ascii="宋体" w:hAnsi="宋体" w:hint="eastAsia"/>
        </w:rPr>
        <w:t>卡领取新卡时，可由持卡人凭身份证件及取款密码领卡，也可由单位凭印鉴领卡。</w:t>
      </w:r>
    </w:p>
    <w:p w:rsidR="004A1DF5" w:rsidRDefault="004A1DF5">
      <w:pPr>
        <w:pStyle w:val="6"/>
        <w:spacing w:line="360" w:lineRule="auto"/>
      </w:pPr>
      <w:r>
        <w:rPr>
          <w:rFonts w:hint="eastAsia"/>
        </w:rPr>
        <w:lastRenderedPageBreak/>
        <w:t>（三）操作步骤</w:t>
      </w:r>
    </w:p>
    <w:p w:rsidR="004A1DF5" w:rsidRDefault="004A1DF5">
      <w:pPr>
        <w:ind w:firstLineChars="150" w:firstLine="360"/>
        <w:rPr>
          <w:rFonts w:ascii="宋体" w:hAnsi="宋体"/>
          <w:bCs/>
        </w:rPr>
      </w:pPr>
      <w:r>
        <w:rPr>
          <w:rFonts w:ascii="宋体" w:hAnsi="宋体" w:hint="eastAsia"/>
        </w:rPr>
        <w:t>1、用户选择系统导航</w:t>
      </w:r>
      <w:r>
        <w:rPr>
          <w:rFonts w:ascii="宋体" w:hAnsi="宋体" w:hint="eastAsia"/>
          <w:bCs/>
        </w:rPr>
        <w:t>－客户管理－特殊业务－更换凭证－公司卡损坏换卡领卡或在“业务代码”处输入1483进入。</w:t>
      </w:r>
    </w:p>
    <w:p w:rsidR="004A1DF5" w:rsidRDefault="004A1DF5">
      <w:pPr>
        <w:ind w:firstLineChars="150" w:firstLine="360"/>
        <w:rPr>
          <w:rFonts w:ascii="宋体" w:hAnsi="宋体"/>
          <w:bCs/>
        </w:rPr>
      </w:pPr>
      <w:r>
        <w:rPr>
          <w:rFonts w:ascii="宋体" w:hAnsi="宋体" w:hint="eastAsia"/>
          <w:bCs/>
        </w:rPr>
        <w:t>2、选择“持卡人领取新卡”或“单位领取新卡”。</w:t>
      </w:r>
    </w:p>
    <w:p w:rsidR="004A1DF5" w:rsidRDefault="004A1DF5">
      <w:pPr>
        <w:ind w:firstLineChars="150" w:firstLine="360"/>
        <w:rPr>
          <w:rFonts w:ascii="宋体" w:hAnsi="宋体"/>
        </w:rPr>
      </w:pPr>
      <w:r>
        <w:rPr>
          <w:rFonts w:ascii="宋体" w:hAnsi="宋体" w:hint="eastAsia"/>
          <w:bCs/>
        </w:rPr>
        <w:t>3、以下步骤同第二章第五节四、公司卡书面挂失解挂。</w:t>
      </w:r>
    </w:p>
    <w:p w:rsidR="004A1DF5" w:rsidRDefault="004A1DF5" w:rsidP="00327B4B">
      <w:pPr>
        <w:pStyle w:val="5"/>
        <w:numPr>
          <w:ilvl w:val="0"/>
          <w:numId w:val="11"/>
        </w:numPr>
        <w:spacing w:beforeLines="50" w:afterLines="50"/>
      </w:pPr>
      <w:r>
        <w:rPr>
          <w:rFonts w:hint="eastAsia"/>
        </w:rPr>
        <w:t>存款证实书换存单（业务代码</w:t>
      </w:r>
      <w:r>
        <w:rPr>
          <w:rFonts w:hint="eastAsia"/>
        </w:rPr>
        <w:t>1491</w:t>
      </w:r>
      <w:r>
        <w:rPr>
          <w:rFonts w:hint="eastAsia"/>
        </w:rPr>
        <w:t>）</w:t>
      </w:r>
    </w:p>
    <w:p w:rsidR="004A1DF5" w:rsidRDefault="004A1DF5">
      <w:pPr>
        <w:pStyle w:val="6"/>
        <w:spacing w:line="360" w:lineRule="auto"/>
      </w:pPr>
      <w:r>
        <w:rPr>
          <w:rFonts w:hint="eastAsia"/>
        </w:rPr>
        <w:t>（一）功能介绍</w:t>
      </w:r>
    </w:p>
    <w:p w:rsidR="004A1DF5" w:rsidRDefault="004A1DF5" w:rsidP="00327B4B">
      <w:pPr>
        <w:tabs>
          <w:tab w:val="num" w:pos="480"/>
          <w:tab w:val="left" w:pos="540"/>
        </w:tabs>
        <w:spacing w:beforeLines="50" w:afterLines="50"/>
        <w:ind w:firstLine="480"/>
      </w:pPr>
      <w:r>
        <w:rPr>
          <w:rFonts w:hint="eastAsia"/>
        </w:rPr>
        <w:t>通过该功能实现单位整存整取存款用于质押贷款，将定期开户证实书换开定期存单业务</w:t>
      </w:r>
    </w:p>
    <w:p w:rsidR="004A1DF5" w:rsidRDefault="004A1DF5">
      <w:pPr>
        <w:pStyle w:val="6"/>
        <w:spacing w:line="360" w:lineRule="auto"/>
      </w:pPr>
      <w:r>
        <w:rPr>
          <w:rFonts w:hint="eastAsia"/>
        </w:rPr>
        <w:t>（二）操作要点</w:t>
      </w:r>
    </w:p>
    <w:p w:rsidR="004A1DF5" w:rsidRDefault="004A1DF5">
      <w:pPr>
        <w:ind w:firstLineChars="150" w:firstLine="360"/>
        <w:rPr>
          <w:rFonts w:ascii="宋体" w:hAnsi="宋体"/>
          <w:bCs/>
        </w:rPr>
      </w:pPr>
      <w:r>
        <w:rPr>
          <w:rFonts w:ascii="宋体" w:hAnsi="宋体" w:hint="eastAsia"/>
        </w:rPr>
        <w:t>1、该业务只限</w:t>
      </w:r>
      <w:r>
        <w:rPr>
          <w:rFonts w:ascii="宋体" w:hAnsi="宋体" w:hint="eastAsia"/>
          <w:bCs/>
        </w:rPr>
        <w:t>本网点办理。</w:t>
      </w:r>
    </w:p>
    <w:p w:rsidR="004A1DF5" w:rsidRDefault="004A1DF5">
      <w:pPr>
        <w:ind w:firstLineChars="150" w:firstLine="360"/>
        <w:rPr>
          <w:rFonts w:ascii="宋体" w:hAnsi="宋体"/>
          <w:bCs/>
        </w:rPr>
      </w:pPr>
      <w:r>
        <w:rPr>
          <w:rFonts w:ascii="宋体" w:hAnsi="宋体" w:hint="eastAsia"/>
          <w:bCs/>
        </w:rPr>
        <w:t>2、该业务需凭有关部门出具的“开具单位定期存单委托书”等相关资料办理。</w:t>
      </w:r>
    </w:p>
    <w:p w:rsidR="004A1DF5" w:rsidRDefault="004A1DF5">
      <w:pPr>
        <w:ind w:firstLineChars="150" w:firstLine="360"/>
        <w:rPr>
          <w:rFonts w:ascii="宋体" w:hAnsi="宋体"/>
        </w:rPr>
      </w:pPr>
      <w:r>
        <w:rPr>
          <w:rFonts w:ascii="宋体" w:hAnsi="宋体" w:hint="eastAsia"/>
          <w:bCs/>
        </w:rPr>
        <w:t>3、将“单位存款证</w:t>
      </w:r>
      <w:r>
        <w:rPr>
          <w:rFonts w:ascii="宋体" w:hAnsi="宋体" w:hint="eastAsia"/>
        </w:rPr>
        <w:t>实书”收回做代保管物品处理。</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bCs/>
        </w:rPr>
      </w:pPr>
      <w:r>
        <w:rPr>
          <w:rFonts w:ascii="宋体" w:hAnsi="宋体" w:hint="eastAsia"/>
        </w:rPr>
        <w:t>1、用户选择系统导航</w:t>
      </w:r>
      <w:r>
        <w:rPr>
          <w:rFonts w:ascii="宋体" w:hAnsi="宋体" w:hint="eastAsia"/>
          <w:bCs/>
        </w:rPr>
        <w:t>－客户管理－特殊业务－更换凭证－存款证实书换存单或在“业务代码”处输入业务代码“1491”进入。</w:t>
      </w:r>
    </w:p>
    <w:p w:rsidR="004A1DF5" w:rsidRDefault="004A1DF5">
      <w:pPr>
        <w:ind w:firstLineChars="150" w:firstLine="360"/>
        <w:rPr>
          <w:rFonts w:ascii="宋体" w:hAnsi="宋体"/>
          <w:bCs/>
        </w:rPr>
      </w:pPr>
      <w:r>
        <w:rPr>
          <w:rFonts w:ascii="宋体" w:hAnsi="宋体" w:hint="eastAsia"/>
          <w:bCs/>
        </w:rPr>
        <w:t>2、在“户口号”栏内输入定期账号，屏幕上方显示户口信息。</w:t>
      </w:r>
    </w:p>
    <w:p w:rsidR="004A1DF5" w:rsidRDefault="004A1DF5">
      <w:pPr>
        <w:ind w:firstLineChars="150" w:firstLine="360"/>
        <w:rPr>
          <w:rFonts w:ascii="宋体" w:hAnsi="宋体"/>
          <w:bCs/>
        </w:rPr>
      </w:pPr>
      <w:r>
        <w:rPr>
          <w:rFonts w:ascii="宋体" w:hAnsi="宋体" w:hint="eastAsia"/>
          <w:bCs/>
        </w:rPr>
        <w:t>3、输入“新凭证号”（存单凭证号）。</w:t>
      </w:r>
    </w:p>
    <w:p w:rsidR="004A1DF5" w:rsidRDefault="004A1DF5">
      <w:pPr>
        <w:ind w:firstLineChars="150" w:firstLine="360"/>
        <w:rPr>
          <w:rFonts w:ascii="宋体" w:hAnsi="宋体"/>
          <w:bCs/>
        </w:rPr>
      </w:pPr>
      <w:r>
        <w:rPr>
          <w:rFonts w:ascii="宋体" w:hAnsi="宋体" w:hint="eastAsia"/>
          <w:bCs/>
        </w:rPr>
        <w:t>4、系统跳出“交互信息显示窗口”，选择“授权”，刷卡或输入授权用户和密码进行授权。</w:t>
      </w:r>
    </w:p>
    <w:p w:rsidR="004A1DF5" w:rsidRDefault="004A1DF5">
      <w:pPr>
        <w:ind w:firstLineChars="150" w:firstLine="360"/>
        <w:rPr>
          <w:rFonts w:ascii="宋体" w:hAnsi="宋体"/>
        </w:rPr>
      </w:pPr>
      <w:r>
        <w:rPr>
          <w:rFonts w:ascii="宋体" w:hAnsi="宋体" w:hint="eastAsia"/>
          <w:bCs/>
        </w:rPr>
        <w:t>5、如为黑名单客户显示黑名单</w:t>
      </w:r>
      <w:r>
        <w:rPr>
          <w:rFonts w:ascii="宋体" w:hAnsi="宋体" w:hint="eastAsia"/>
        </w:rPr>
        <w:t>情况，则要求授权：是，刷卡或输入授权用户和密码，否，退出。</w:t>
      </w:r>
    </w:p>
    <w:p w:rsidR="004A1DF5" w:rsidRDefault="004A1DF5">
      <w:pPr>
        <w:ind w:firstLineChars="150" w:firstLine="360"/>
        <w:rPr>
          <w:rFonts w:ascii="宋体" w:hAnsi="宋体"/>
        </w:rPr>
      </w:pPr>
      <w:r>
        <w:rPr>
          <w:rFonts w:ascii="宋体" w:hAnsi="宋体" w:hint="eastAsia"/>
        </w:rPr>
        <w:t>6、</w:t>
      </w:r>
      <w:r>
        <w:rPr>
          <w:rFonts w:ascii="宋体" w:hAnsi="宋体" w:hint="eastAsia"/>
          <w:bCs/>
        </w:rPr>
        <w:t>打印：</w:t>
      </w:r>
      <w:r>
        <w:rPr>
          <w:rFonts w:hint="eastAsia"/>
        </w:rPr>
        <w:t>根据系统提示打印</w:t>
      </w:r>
      <w:r>
        <w:rPr>
          <w:rFonts w:ascii="宋体" w:hAnsi="宋体" w:hint="eastAsia"/>
          <w:bCs/>
        </w:rPr>
        <w:t>“定期存款存单”。</w:t>
      </w:r>
    </w:p>
    <w:p w:rsidR="004A1DF5" w:rsidRDefault="004A1DF5" w:rsidP="00327B4B">
      <w:pPr>
        <w:pStyle w:val="5"/>
        <w:numPr>
          <w:ilvl w:val="0"/>
          <w:numId w:val="11"/>
        </w:numPr>
        <w:spacing w:beforeLines="50" w:afterLines="50"/>
      </w:pPr>
      <w:r>
        <w:rPr>
          <w:rFonts w:hint="eastAsia"/>
        </w:rPr>
        <w:lastRenderedPageBreak/>
        <w:t>存单换存款证实书（业务代码</w:t>
      </w:r>
      <w:r>
        <w:rPr>
          <w:rFonts w:hint="eastAsia"/>
        </w:rPr>
        <w:t>1492</w:t>
      </w:r>
      <w:r>
        <w:rPr>
          <w:rFonts w:hint="eastAsia"/>
        </w:rPr>
        <w:t>）</w:t>
      </w:r>
    </w:p>
    <w:p w:rsidR="004A1DF5" w:rsidRDefault="004A1DF5">
      <w:pPr>
        <w:pStyle w:val="6"/>
        <w:spacing w:line="360" w:lineRule="auto"/>
      </w:pPr>
      <w:r>
        <w:rPr>
          <w:rFonts w:hint="eastAsia"/>
        </w:rPr>
        <w:t>（一）功能介绍</w:t>
      </w:r>
    </w:p>
    <w:p w:rsidR="004A1DF5" w:rsidRDefault="004A1DF5" w:rsidP="00327B4B">
      <w:pPr>
        <w:spacing w:beforeLines="50" w:afterLines="50"/>
        <w:ind w:firstLine="480"/>
      </w:pPr>
      <w:r>
        <w:rPr>
          <w:rFonts w:hint="eastAsia"/>
        </w:rPr>
        <w:t>实现对单位定期存款解除质押后，将定期存单作废，恢复单位定期开户证实书可用签发状态。</w:t>
      </w:r>
    </w:p>
    <w:p w:rsidR="004A1DF5" w:rsidRDefault="004A1DF5">
      <w:pPr>
        <w:pStyle w:val="6"/>
        <w:spacing w:line="360" w:lineRule="auto"/>
      </w:pPr>
      <w:r>
        <w:rPr>
          <w:rFonts w:hint="eastAsia"/>
        </w:rPr>
        <w:t>（二）操作要点</w:t>
      </w:r>
    </w:p>
    <w:p w:rsidR="004A1DF5" w:rsidRDefault="004A1DF5">
      <w:pPr>
        <w:ind w:firstLineChars="150" w:firstLine="360"/>
      </w:pPr>
      <w:r>
        <w:rPr>
          <w:rFonts w:ascii="宋体" w:hAnsi="宋体" w:hint="eastAsia"/>
        </w:rPr>
        <w:t>1、该业务只限</w:t>
      </w:r>
      <w:r>
        <w:rPr>
          <w:rFonts w:hint="eastAsia"/>
        </w:rPr>
        <w:t>本网点办理。</w:t>
      </w:r>
    </w:p>
    <w:p w:rsidR="004A1DF5" w:rsidRDefault="004A1DF5">
      <w:pPr>
        <w:ind w:firstLineChars="150" w:firstLine="360"/>
        <w:rPr>
          <w:rFonts w:ascii="宋体" w:hAnsi="宋体"/>
        </w:rPr>
      </w:pPr>
      <w:r>
        <w:rPr>
          <w:rFonts w:hint="eastAsia"/>
        </w:rPr>
        <w:t>2</w:t>
      </w:r>
      <w:r>
        <w:rPr>
          <w:rFonts w:hint="eastAsia"/>
        </w:rPr>
        <w:t>、该业务需凭有</w:t>
      </w:r>
      <w:r>
        <w:rPr>
          <w:rFonts w:ascii="宋体" w:hAnsi="宋体" w:hint="eastAsia"/>
        </w:rPr>
        <w:t>关部门出具的书面通知和存单后方可办理。</w:t>
      </w:r>
    </w:p>
    <w:p w:rsidR="004A1DF5" w:rsidRDefault="004A1DF5">
      <w:pPr>
        <w:pStyle w:val="6"/>
        <w:spacing w:line="360" w:lineRule="auto"/>
      </w:pPr>
      <w:r>
        <w:rPr>
          <w:rFonts w:hint="eastAsia"/>
        </w:rPr>
        <w:t>（三）操作步骤</w:t>
      </w:r>
    </w:p>
    <w:p w:rsidR="004A1DF5" w:rsidRDefault="004A1DF5">
      <w:pPr>
        <w:ind w:firstLineChars="150" w:firstLine="360"/>
      </w:pPr>
      <w:r>
        <w:rPr>
          <w:rFonts w:ascii="宋体" w:hAnsi="宋体" w:hint="eastAsia"/>
        </w:rPr>
        <w:t>1、用户选择系统导航－客</w:t>
      </w:r>
      <w:r>
        <w:rPr>
          <w:rFonts w:hint="eastAsia"/>
        </w:rPr>
        <w:t>户管理－特殊业务－更换凭证－存单换存款证实书或在“业务代码”处输入业务代码“</w:t>
      </w:r>
      <w:r>
        <w:rPr>
          <w:rFonts w:hint="eastAsia"/>
        </w:rPr>
        <w:t>1492</w:t>
      </w:r>
      <w:r>
        <w:rPr>
          <w:rFonts w:hint="eastAsia"/>
        </w:rPr>
        <w:t>”进入。</w:t>
      </w:r>
    </w:p>
    <w:p w:rsidR="004A1DF5" w:rsidRDefault="004A1DF5">
      <w:pPr>
        <w:ind w:firstLineChars="150" w:firstLine="360"/>
      </w:pPr>
      <w:r>
        <w:rPr>
          <w:rFonts w:hint="eastAsia"/>
        </w:rPr>
        <w:t>2</w:t>
      </w:r>
      <w:r>
        <w:rPr>
          <w:rFonts w:hint="eastAsia"/>
        </w:rPr>
        <w:t>、在“户口号”栏内输入定期账号，屏幕上方显示户口信息。</w:t>
      </w:r>
    </w:p>
    <w:p w:rsidR="004A1DF5" w:rsidRDefault="004A1DF5">
      <w:pPr>
        <w:ind w:firstLineChars="150" w:firstLine="360"/>
      </w:pPr>
      <w:r>
        <w:rPr>
          <w:rFonts w:hint="eastAsia"/>
        </w:rPr>
        <w:t>3</w:t>
      </w:r>
      <w:r>
        <w:rPr>
          <w:rFonts w:hint="eastAsia"/>
        </w:rPr>
        <w:t>、输入“凭证号”（原存款证实书凭证号）。</w:t>
      </w:r>
    </w:p>
    <w:p w:rsidR="004A1DF5" w:rsidRDefault="004A1DF5">
      <w:pPr>
        <w:ind w:firstLineChars="150" w:firstLine="360"/>
      </w:pPr>
      <w:r>
        <w:rPr>
          <w:rFonts w:hint="eastAsia"/>
        </w:rPr>
        <w:t>4</w:t>
      </w:r>
      <w:r>
        <w:rPr>
          <w:rFonts w:hint="eastAsia"/>
        </w:rPr>
        <w:t>、系统跳出“交互信息显示窗口”，选择“授权”，刷卡或输入授权用户和密码进行授权。</w:t>
      </w:r>
    </w:p>
    <w:p w:rsidR="004A1DF5" w:rsidRDefault="004A1DF5">
      <w:pPr>
        <w:ind w:firstLineChars="150" w:firstLine="360"/>
        <w:rPr>
          <w:rFonts w:ascii="宋体" w:hAnsi="宋体"/>
        </w:rPr>
      </w:pPr>
      <w:r>
        <w:rPr>
          <w:rFonts w:hint="eastAsia"/>
        </w:rPr>
        <w:t>5</w:t>
      </w:r>
      <w:r>
        <w:rPr>
          <w:rFonts w:hint="eastAsia"/>
        </w:rPr>
        <w:t>、如为黑名单客户显示黑</w:t>
      </w:r>
      <w:r>
        <w:rPr>
          <w:rFonts w:ascii="宋体" w:hAnsi="宋体" w:hint="eastAsia"/>
        </w:rPr>
        <w:t>名单情况，则要求授权：是，刷卡或输入授权用户和密码，否，退出。</w:t>
      </w:r>
    </w:p>
    <w:p w:rsidR="004A1DF5" w:rsidRDefault="004A1DF5" w:rsidP="00327B4B">
      <w:pPr>
        <w:pStyle w:val="5"/>
        <w:numPr>
          <w:ilvl w:val="0"/>
          <w:numId w:val="11"/>
        </w:numPr>
        <w:spacing w:beforeLines="50" w:afterLines="50"/>
      </w:pPr>
      <w:r>
        <w:rPr>
          <w:rFonts w:hint="eastAsia"/>
        </w:rPr>
        <w:t>存单凭证更换（业务代码</w:t>
      </w:r>
      <w:r>
        <w:rPr>
          <w:rFonts w:hint="eastAsia"/>
        </w:rPr>
        <w:t>1493</w:t>
      </w:r>
      <w:r>
        <w:rPr>
          <w:rFonts w:hint="eastAsia"/>
        </w:rPr>
        <w:t>）</w:t>
      </w:r>
    </w:p>
    <w:p w:rsidR="004A1DF5" w:rsidRDefault="004A1DF5">
      <w:pPr>
        <w:pStyle w:val="6"/>
        <w:spacing w:line="360" w:lineRule="auto"/>
      </w:pPr>
      <w:r>
        <w:rPr>
          <w:rFonts w:hint="eastAsia"/>
        </w:rPr>
        <w:t>（一）功能介绍</w:t>
      </w:r>
    </w:p>
    <w:p w:rsidR="004A1DF5" w:rsidRDefault="004A1DF5">
      <w:pPr>
        <w:ind w:firstLineChars="150" w:firstLine="360"/>
      </w:pPr>
      <w:r>
        <w:rPr>
          <w:rFonts w:ascii="宋体" w:hAnsi="宋体" w:hint="eastAsia"/>
        </w:rPr>
        <w:t>1、通过该功能实现定</w:t>
      </w:r>
      <w:r>
        <w:rPr>
          <w:rFonts w:hint="eastAsia"/>
        </w:rPr>
        <w:t>期存款凭据残缺损坏，客户要求更换新凭证。</w:t>
      </w:r>
    </w:p>
    <w:p w:rsidR="004A1DF5" w:rsidRDefault="004A1DF5">
      <w:pPr>
        <w:ind w:firstLineChars="150" w:firstLine="360"/>
        <w:rPr>
          <w:rFonts w:ascii="宋体" w:hAnsi="宋体"/>
        </w:rPr>
      </w:pPr>
      <w:r>
        <w:rPr>
          <w:rFonts w:hint="eastAsia"/>
        </w:rPr>
        <w:t>2</w:t>
      </w:r>
      <w:r>
        <w:rPr>
          <w:rFonts w:hint="eastAsia"/>
        </w:rPr>
        <w:t>、通过该功能实现银行</w:t>
      </w:r>
      <w:r>
        <w:rPr>
          <w:rFonts w:ascii="宋体" w:hAnsi="宋体" w:hint="eastAsia"/>
        </w:rPr>
        <w:t>内部原因造成的存单打印有误更换凭证。</w:t>
      </w:r>
    </w:p>
    <w:p w:rsidR="004A1DF5" w:rsidRDefault="004A1DF5">
      <w:pPr>
        <w:pStyle w:val="6"/>
        <w:spacing w:line="360" w:lineRule="auto"/>
      </w:pPr>
      <w:r>
        <w:rPr>
          <w:rFonts w:hint="eastAsia"/>
        </w:rPr>
        <w:t>（二）操作要点</w:t>
      </w:r>
    </w:p>
    <w:p w:rsidR="004A1DF5" w:rsidRDefault="004A1DF5">
      <w:pPr>
        <w:ind w:firstLineChars="150" w:firstLine="360"/>
      </w:pPr>
      <w:r>
        <w:rPr>
          <w:rFonts w:ascii="宋体" w:hAnsi="宋体" w:hint="eastAsia"/>
        </w:rPr>
        <w:t>1、单位凭证更换只限</w:t>
      </w:r>
      <w:r>
        <w:rPr>
          <w:rFonts w:hint="eastAsia"/>
        </w:rPr>
        <w:t>在开户行办理。</w:t>
      </w:r>
    </w:p>
    <w:p w:rsidR="004A1DF5" w:rsidRDefault="004A1DF5">
      <w:pPr>
        <w:ind w:firstLineChars="150" w:firstLine="360"/>
      </w:pPr>
      <w:r>
        <w:rPr>
          <w:rFonts w:hint="eastAsia"/>
        </w:rPr>
        <w:t>2</w:t>
      </w:r>
      <w:r>
        <w:rPr>
          <w:rFonts w:hint="eastAsia"/>
        </w:rPr>
        <w:t>、个人凭证更换如支取方式为凭密码支取的可在同分行任意网点办理，凭印鉴或无限制支取的只限在本网点办理。</w:t>
      </w:r>
    </w:p>
    <w:p w:rsidR="004A1DF5" w:rsidRDefault="004A1DF5">
      <w:pPr>
        <w:ind w:firstLineChars="150" w:firstLine="360"/>
      </w:pPr>
      <w:r>
        <w:rPr>
          <w:rFonts w:hint="eastAsia"/>
        </w:rPr>
        <w:t>3</w:t>
      </w:r>
      <w:r>
        <w:rPr>
          <w:rFonts w:hint="eastAsia"/>
        </w:rPr>
        <w:t>、个人特种定期存单更换只限在本网点办理。</w:t>
      </w:r>
    </w:p>
    <w:p w:rsidR="004A1DF5" w:rsidRDefault="004A1DF5">
      <w:pPr>
        <w:ind w:firstLineChars="150" w:firstLine="360"/>
      </w:pPr>
      <w:r>
        <w:rPr>
          <w:rFonts w:hint="eastAsia"/>
        </w:rPr>
        <w:lastRenderedPageBreak/>
        <w:t>4</w:t>
      </w:r>
      <w:r>
        <w:rPr>
          <w:rFonts w:hint="eastAsia"/>
        </w:rPr>
        <w:t>、客户申请更换存单，必须持原凭证到网点办理该业务。</w:t>
      </w:r>
    </w:p>
    <w:p w:rsidR="004A1DF5" w:rsidRDefault="004A1DF5">
      <w:pPr>
        <w:ind w:firstLineChars="150" w:firstLine="360"/>
        <w:rPr>
          <w:rFonts w:ascii="宋体" w:hAnsi="宋体"/>
        </w:rPr>
      </w:pPr>
      <w:r>
        <w:rPr>
          <w:rFonts w:hint="eastAsia"/>
        </w:rPr>
        <w:t>5</w:t>
      </w:r>
      <w:r>
        <w:rPr>
          <w:rFonts w:hint="eastAsia"/>
        </w:rPr>
        <w:t>、个人存单的更换需客户</w:t>
      </w:r>
      <w:r>
        <w:rPr>
          <w:rFonts w:ascii="宋体" w:hAnsi="宋体" w:hint="eastAsia"/>
        </w:rPr>
        <w:t>本人持有效身份证件办理。</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1、用户选择系统导航－客户管理－特殊业务－更换凭证－存单凭证更换或在“业务代码”处输入业务</w:t>
      </w:r>
      <w:r>
        <w:rPr>
          <w:rFonts w:hint="eastAsia"/>
        </w:rPr>
        <w:t>代码</w:t>
      </w:r>
      <w:r>
        <w:rPr>
          <w:rFonts w:ascii="宋体" w:hAnsi="宋体" w:hint="eastAsia"/>
        </w:rPr>
        <w:t>“1493”进入。</w:t>
      </w:r>
    </w:p>
    <w:p w:rsidR="004A1DF5" w:rsidRDefault="004A1DF5">
      <w:pPr>
        <w:ind w:firstLineChars="150" w:firstLine="360"/>
        <w:rPr>
          <w:rFonts w:ascii="宋体" w:hAnsi="宋体"/>
        </w:rPr>
      </w:pPr>
      <w:r>
        <w:rPr>
          <w:rFonts w:ascii="宋体" w:hAnsi="宋体" w:hint="eastAsia"/>
          <w:bCs/>
        </w:rPr>
        <w:t>2、在“户口号”栏内输</w:t>
      </w:r>
      <w:r>
        <w:rPr>
          <w:rFonts w:ascii="宋体" w:hAnsi="宋体" w:hint="eastAsia"/>
        </w:rPr>
        <w:t>入定期账号，屏幕上方显示户口信息。</w:t>
      </w:r>
    </w:p>
    <w:p w:rsidR="004A1DF5" w:rsidRDefault="004A1DF5">
      <w:pPr>
        <w:ind w:firstLineChars="150" w:firstLine="360"/>
        <w:rPr>
          <w:rFonts w:ascii="宋体" w:hAnsi="宋体"/>
        </w:rPr>
      </w:pPr>
      <w:r>
        <w:rPr>
          <w:rFonts w:ascii="宋体" w:hAnsi="宋体" w:hint="eastAsia"/>
        </w:rPr>
        <w:t>3、选择“0客户原因”或“1内部要求”，如选择“0客户原因”，需验证客户支取方式，选择内部要求则不需。</w:t>
      </w:r>
    </w:p>
    <w:p w:rsidR="004A1DF5" w:rsidRDefault="004A1DF5">
      <w:pPr>
        <w:ind w:firstLineChars="150" w:firstLine="360"/>
        <w:rPr>
          <w:rFonts w:ascii="宋体" w:hAnsi="宋体"/>
        </w:rPr>
      </w:pPr>
      <w:r>
        <w:rPr>
          <w:rFonts w:ascii="宋体" w:hAnsi="宋体" w:hint="eastAsia"/>
        </w:rPr>
        <w:t>4、输入“新凭证号”。</w:t>
      </w:r>
    </w:p>
    <w:p w:rsidR="004A1DF5" w:rsidRDefault="004A1DF5">
      <w:pPr>
        <w:ind w:firstLineChars="150" w:firstLine="360"/>
        <w:rPr>
          <w:rFonts w:ascii="宋体" w:hAnsi="宋体"/>
        </w:rPr>
      </w:pPr>
      <w:r>
        <w:rPr>
          <w:rFonts w:ascii="宋体" w:hAnsi="宋体" w:hint="eastAsia"/>
        </w:rPr>
        <w:t>5、系统跳出“交互信息显</w:t>
      </w:r>
      <w:r>
        <w:rPr>
          <w:rFonts w:ascii="宋体" w:hAnsi="宋体" w:hint="eastAsia"/>
          <w:bCs/>
        </w:rPr>
        <w:t>示窗口”，</w:t>
      </w:r>
      <w:r>
        <w:rPr>
          <w:rFonts w:ascii="宋体" w:hAnsi="宋体" w:hint="eastAsia"/>
        </w:rPr>
        <w:t>选择“授权”，刷卡或输入授权用户和密码进行授权。</w:t>
      </w:r>
    </w:p>
    <w:p w:rsidR="004A1DF5" w:rsidRDefault="004A1DF5">
      <w:pPr>
        <w:ind w:firstLineChars="150" w:firstLine="360"/>
        <w:rPr>
          <w:rFonts w:ascii="宋体" w:hAnsi="宋体"/>
        </w:rPr>
      </w:pPr>
      <w:r>
        <w:rPr>
          <w:rFonts w:ascii="宋体" w:hAnsi="宋体" w:hint="eastAsia"/>
        </w:rPr>
        <w:t>6、如为黑名单客户显示黑名单情况，则要求授权：是，刷卡或输入授权用户和密码，否，退出。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7、打印：根据系统提示打印“单位定期存款证实书”或“定期存款存单”。</w:t>
      </w:r>
    </w:p>
    <w:p w:rsidR="004A1DF5" w:rsidRDefault="004A1DF5" w:rsidP="0004090F">
      <w:pPr>
        <w:pStyle w:val="4"/>
        <w:spacing w:line="360" w:lineRule="auto"/>
      </w:pPr>
      <w:r>
        <w:br w:type="page"/>
      </w:r>
      <w:bookmarkStart w:id="43" w:name="_Toc186273562"/>
      <w:r>
        <w:rPr>
          <w:rFonts w:hint="eastAsia"/>
        </w:rPr>
        <w:lastRenderedPageBreak/>
        <w:t>第八节</w:t>
      </w:r>
      <w:r>
        <w:rPr>
          <w:rFonts w:hint="eastAsia"/>
        </w:rPr>
        <w:t xml:space="preserve">  </w:t>
      </w:r>
      <w:r>
        <w:rPr>
          <w:rFonts w:hint="eastAsia"/>
        </w:rPr>
        <w:t>冻结</w:t>
      </w:r>
      <w:r>
        <w:rPr>
          <w:rFonts w:hint="eastAsia"/>
        </w:rPr>
        <w:t>/</w:t>
      </w:r>
      <w:r>
        <w:rPr>
          <w:rFonts w:hint="eastAsia"/>
        </w:rPr>
        <w:t>解冻</w:t>
      </w:r>
      <w:r>
        <w:rPr>
          <w:rFonts w:hint="eastAsia"/>
        </w:rPr>
        <w:t>/</w:t>
      </w:r>
      <w:r>
        <w:rPr>
          <w:rFonts w:hint="eastAsia"/>
        </w:rPr>
        <w:t>扣划</w:t>
      </w:r>
      <w:bookmarkEnd w:id="43"/>
    </w:p>
    <w:p w:rsidR="004A1DF5" w:rsidRDefault="004A1DF5">
      <w:pPr>
        <w:ind w:firstLineChars="200" w:firstLine="480"/>
      </w:pPr>
      <w:r>
        <w:rPr>
          <w:rFonts w:hint="eastAsia"/>
        </w:rPr>
        <w:t>功能说明：本节功能对户口的冻结、解冻、扣划以及该类业务的查询提供支持。</w:t>
      </w:r>
    </w:p>
    <w:p w:rsidR="004A1DF5" w:rsidRDefault="004A1DF5">
      <w:pPr>
        <w:ind w:firstLineChars="200" w:firstLine="480"/>
      </w:pPr>
      <w:r>
        <w:rPr>
          <w:rFonts w:hint="eastAsia"/>
        </w:rPr>
        <w:t>本节所包括的功能仅对拥有资金的户口有效，不拥有资金的户口（如：公司卡）不适用。</w:t>
      </w:r>
    </w:p>
    <w:p w:rsidR="004A1DF5" w:rsidRDefault="004A1DF5">
      <w:pPr>
        <w:ind w:firstLineChars="200" w:firstLine="482"/>
        <w:rPr>
          <w:rFonts w:ascii="宋体" w:hAnsi="宋体"/>
        </w:rPr>
      </w:pPr>
      <w:r>
        <w:rPr>
          <w:rFonts w:ascii="宋体" w:hAnsi="宋体" w:hint="eastAsia"/>
          <w:b/>
          <w:bCs/>
        </w:rPr>
        <w:t>冻结/解冻：</w:t>
      </w:r>
      <w:r>
        <w:rPr>
          <w:rFonts w:ascii="宋体" w:hAnsi="宋体" w:hint="eastAsia"/>
        </w:rPr>
        <w:t>在系统中可以针对某个户口进行户口类冻结，也可以对该户口下的资金进行额度类冻结，统称为户口冻结。户口类冻结后，系统对户口下各个账户的交易进行了限制（户口下的理财账户除外，具体执行见相关操作），从而使户口的资金只进不出。额度冻结只针对户口下具体金额的资金进行冻结，且必须定位在某个账户上，从而使该账户的这部分资金不被支付使用，</w:t>
      </w:r>
      <w:hyperlink w:anchor="额度冻结" w:history="1">
        <w:r>
          <w:rPr>
            <w:rStyle w:val="a3"/>
            <w:rFonts w:ascii="宋体" w:hAnsi="宋体" w:hint="eastAsia"/>
          </w:rPr>
          <w:t>额度类冻结</w:t>
        </w:r>
      </w:hyperlink>
      <w:r>
        <w:rPr>
          <w:rFonts w:ascii="宋体" w:hAnsi="宋体" w:hint="eastAsia"/>
        </w:rPr>
        <w:t>操作不支持透支冻结，对同一笔资金的额度冻结只允许存在一个有效冻结。在系统中有多个功能可以执行冻结操作，有些冻结种类的操作是其他业务功能附带产生的，如执行挂失/换卡业务的同时对户口进行的冻结（见本章第四、五、七节）、开立存款证明对账户的部分资金进行的冻结（见本章第十二节），这类冻结业务的“可解冻方式”为“自动”，这里讲的“自动”并不是指该类业务可以到期自动解冻，而是指该类冻结业务需要等相关业务解除后自动解冻。有些冻结种类的操作是由单纯的冻结功能产生的，称为手工冻结（见本节的</w:t>
      </w:r>
      <w:hyperlink w:anchor="_三、户口冻结（业务代码：1513）" w:history="1">
        <w:r>
          <w:rPr>
            <w:rStyle w:val="a3"/>
            <w:rFonts w:ascii="宋体" w:hAnsi="宋体" w:hint="eastAsia"/>
          </w:rPr>
          <w:t>户口冻结</w:t>
        </w:r>
      </w:hyperlink>
      <w:r>
        <w:rPr>
          <w:rFonts w:ascii="宋体" w:hAnsi="宋体" w:hint="eastAsia"/>
        </w:rPr>
        <w:t>功能），其“可解冻方式”为“手工”，须在单独的解冻功能中执行解冻（见本节的</w:t>
      </w:r>
      <w:hyperlink w:anchor="_四、户口解冻（业务代码：1514）" w:history="1">
        <w:r>
          <w:rPr>
            <w:rStyle w:val="a3"/>
            <w:rFonts w:ascii="宋体" w:hAnsi="宋体" w:hint="eastAsia"/>
          </w:rPr>
          <w:t>户口解冻</w:t>
        </w:r>
      </w:hyperlink>
      <w:r>
        <w:rPr>
          <w:rFonts w:ascii="宋体" w:hAnsi="宋体" w:hint="eastAsia"/>
        </w:rPr>
        <w:t>功能）。</w:t>
      </w:r>
    </w:p>
    <w:p w:rsidR="004A1DF5" w:rsidRDefault="004A1DF5">
      <w:pPr>
        <w:ind w:firstLineChars="200" w:firstLine="480"/>
      </w:pPr>
      <w:r>
        <w:rPr>
          <w:rFonts w:hint="eastAsia"/>
        </w:rPr>
        <w:t>在新系统中冻结种类按具体业务划分以下种类：</w:t>
      </w:r>
    </w:p>
    <w:p w:rsidR="004A1DF5" w:rsidRDefault="004A1DF5" w:rsidP="00327B4B">
      <w:pPr>
        <w:spacing w:afterLines="50"/>
        <w:jc w:val="center"/>
        <w:rPr>
          <w:b/>
          <w:bCs/>
          <w:sz w:val="28"/>
        </w:rPr>
      </w:pPr>
      <w:bookmarkStart w:id="44" w:name="冻结种类表"/>
      <w:r>
        <w:rPr>
          <w:rFonts w:hint="eastAsia"/>
          <w:b/>
          <w:bCs/>
          <w:sz w:val="28"/>
        </w:rPr>
        <w:t>冻</w:t>
      </w:r>
      <w:r>
        <w:rPr>
          <w:rFonts w:hint="eastAsia"/>
          <w:b/>
          <w:bCs/>
          <w:sz w:val="28"/>
        </w:rPr>
        <w:t xml:space="preserve"> </w:t>
      </w:r>
      <w:r>
        <w:rPr>
          <w:rFonts w:hint="eastAsia"/>
          <w:b/>
          <w:bCs/>
          <w:sz w:val="28"/>
        </w:rPr>
        <w:t>结</w:t>
      </w:r>
      <w:r>
        <w:rPr>
          <w:rFonts w:hint="eastAsia"/>
          <w:b/>
          <w:bCs/>
          <w:sz w:val="28"/>
        </w:rPr>
        <w:t xml:space="preserve"> </w:t>
      </w:r>
      <w:r>
        <w:rPr>
          <w:rFonts w:hint="eastAsia"/>
          <w:b/>
          <w:bCs/>
          <w:sz w:val="28"/>
        </w:rPr>
        <w:t>种</w:t>
      </w:r>
      <w:r>
        <w:rPr>
          <w:rFonts w:hint="eastAsia"/>
          <w:b/>
          <w:bCs/>
          <w:sz w:val="28"/>
        </w:rPr>
        <w:t xml:space="preserve"> </w:t>
      </w:r>
      <w:r>
        <w:rPr>
          <w:rFonts w:hint="eastAsia"/>
          <w:b/>
          <w:bCs/>
          <w:sz w:val="28"/>
        </w:rPr>
        <w:t>类</w:t>
      </w:r>
      <w:r>
        <w:rPr>
          <w:rFonts w:hint="eastAsia"/>
          <w:b/>
          <w:bCs/>
          <w:sz w:val="28"/>
        </w:rPr>
        <w:t xml:space="preserve"> </w:t>
      </w:r>
      <w:r>
        <w:rPr>
          <w:rFonts w:hint="eastAsia"/>
          <w:b/>
          <w:bCs/>
          <w:sz w:val="28"/>
        </w:rPr>
        <w:t>表</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28"/>
        <w:gridCol w:w="1080"/>
        <w:gridCol w:w="3600"/>
        <w:gridCol w:w="1080"/>
      </w:tblGrid>
      <w:tr w:rsidR="004A1DF5">
        <w:tc>
          <w:tcPr>
            <w:tcW w:w="2628" w:type="dxa"/>
          </w:tcPr>
          <w:p w:rsidR="004A1DF5" w:rsidRDefault="004A1DF5">
            <w:pPr>
              <w:spacing w:line="240" w:lineRule="auto"/>
              <w:rPr>
                <w:rFonts w:ascii="宋体" w:hAnsi="宋体"/>
                <w:b/>
                <w:bCs/>
                <w:sz w:val="21"/>
              </w:rPr>
            </w:pPr>
            <w:r>
              <w:rPr>
                <w:rFonts w:ascii="宋体" w:hAnsi="宋体" w:hint="eastAsia"/>
                <w:b/>
                <w:bCs/>
                <w:sz w:val="21"/>
              </w:rPr>
              <w:t>冻结种类</w:t>
            </w:r>
          </w:p>
        </w:tc>
        <w:tc>
          <w:tcPr>
            <w:tcW w:w="1080" w:type="dxa"/>
          </w:tcPr>
          <w:p w:rsidR="004A1DF5" w:rsidRDefault="004A1DF5">
            <w:pPr>
              <w:spacing w:line="240" w:lineRule="auto"/>
              <w:rPr>
                <w:rFonts w:ascii="宋体" w:hAnsi="宋体"/>
                <w:b/>
                <w:bCs/>
                <w:sz w:val="21"/>
              </w:rPr>
            </w:pPr>
            <w:r>
              <w:rPr>
                <w:rFonts w:ascii="宋体" w:hAnsi="宋体" w:hint="eastAsia"/>
                <w:b/>
                <w:bCs/>
                <w:sz w:val="21"/>
              </w:rPr>
              <w:t>管理分类</w:t>
            </w:r>
          </w:p>
        </w:tc>
        <w:tc>
          <w:tcPr>
            <w:tcW w:w="3600" w:type="dxa"/>
          </w:tcPr>
          <w:p w:rsidR="004A1DF5" w:rsidRDefault="004A1DF5">
            <w:pPr>
              <w:spacing w:line="240" w:lineRule="auto"/>
              <w:rPr>
                <w:rFonts w:ascii="宋体" w:hAnsi="宋体"/>
                <w:b/>
                <w:bCs/>
                <w:sz w:val="21"/>
              </w:rPr>
            </w:pPr>
            <w:r>
              <w:rPr>
                <w:rFonts w:ascii="宋体" w:hAnsi="宋体" w:hint="eastAsia"/>
                <w:b/>
                <w:bCs/>
                <w:sz w:val="21"/>
              </w:rPr>
              <w:t>描述</w:t>
            </w:r>
          </w:p>
        </w:tc>
        <w:tc>
          <w:tcPr>
            <w:tcW w:w="1080" w:type="dxa"/>
          </w:tcPr>
          <w:p w:rsidR="004A1DF5" w:rsidRDefault="004A1DF5">
            <w:pPr>
              <w:spacing w:line="240" w:lineRule="auto"/>
              <w:rPr>
                <w:rFonts w:ascii="宋体" w:hAnsi="宋体"/>
                <w:b/>
                <w:bCs/>
                <w:sz w:val="21"/>
              </w:rPr>
            </w:pPr>
            <w:r>
              <w:rPr>
                <w:rFonts w:ascii="宋体" w:hAnsi="宋体" w:hint="eastAsia"/>
                <w:b/>
                <w:bCs/>
                <w:sz w:val="21"/>
              </w:rPr>
              <w:t>冻结/解冻方式</w:t>
            </w:r>
          </w:p>
        </w:tc>
      </w:tr>
      <w:tr w:rsidR="004A1DF5">
        <w:tc>
          <w:tcPr>
            <w:tcW w:w="2628" w:type="dxa"/>
          </w:tcPr>
          <w:p w:rsidR="004A1DF5" w:rsidRDefault="004A1DF5">
            <w:pPr>
              <w:spacing w:line="240" w:lineRule="auto"/>
              <w:rPr>
                <w:rFonts w:ascii="宋体" w:hAnsi="宋体"/>
                <w:sz w:val="21"/>
              </w:rPr>
            </w:pPr>
            <w:r>
              <w:rPr>
                <w:rFonts w:ascii="宋体" w:hAnsi="宋体" w:hint="eastAsia"/>
                <w:sz w:val="21"/>
              </w:rPr>
              <w:t>101：有权机关户口冻结</w:t>
            </w:r>
          </w:p>
        </w:tc>
        <w:tc>
          <w:tcPr>
            <w:tcW w:w="1080" w:type="dxa"/>
          </w:tcPr>
          <w:p w:rsidR="004A1DF5" w:rsidRDefault="004A1DF5">
            <w:pPr>
              <w:spacing w:line="240" w:lineRule="auto"/>
              <w:rPr>
                <w:rFonts w:ascii="宋体" w:hAnsi="宋体"/>
                <w:sz w:val="21"/>
              </w:rPr>
            </w:pPr>
            <w:r>
              <w:rPr>
                <w:rFonts w:ascii="宋体" w:hAnsi="宋体" w:hint="eastAsia"/>
                <w:sz w:val="21"/>
              </w:rPr>
              <w:t>H：户口</w:t>
            </w:r>
          </w:p>
        </w:tc>
        <w:tc>
          <w:tcPr>
            <w:tcW w:w="3600" w:type="dxa"/>
          </w:tcPr>
          <w:p w:rsidR="004A1DF5" w:rsidRDefault="004A1DF5">
            <w:pPr>
              <w:spacing w:line="240" w:lineRule="auto"/>
              <w:rPr>
                <w:rFonts w:ascii="宋体" w:hAnsi="宋体"/>
                <w:sz w:val="21"/>
              </w:rPr>
            </w:pPr>
            <w:r>
              <w:rPr>
                <w:rFonts w:ascii="宋体" w:hAnsi="宋体" w:hint="eastAsia"/>
                <w:sz w:val="21"/>
              </w:rPr>
              <w:t>适用于有权机关对我行某个客户的户口进行司法冻结</w:t>
            </w:r>
          </w:p>
        </w:tc>
        <w:tc>
          <w:tcPr>
            <w:tcW w:w="1080" w:type="dxa"/>
          </w:tcPr>
          <w:p w:rsidR="004A1DF5" w:rsidRDefault="004A1DF5">
            <w:pPr>
              <w:spacing w:line="240" w:lineRule="auto"/>
              <w:rPr>
                <w:rFonts w:ascii="宋体" w:hAnsi="宋体"/>
                <w:sz w:val="21"/>
              </w:rPr>
            </w:pPr>
            <w:r>
              <w:rPr>
                <w:rFonts w:ascii="宋体" w:hAnsi="宋体" w:hint="eastAsia"/>
                <w:sz w:val="21"/>
              </w:rPr>
              <w:t>M：手工</w:t>
            </w:r>
          </w:p>
        </w:tc>
      </w:tr>
      <w:tr w:rsidR="004A1DF5">
        <w:tc>
          <w:tcPr>
            <w:tcW w:w="2628" w:type="dxa"/>
          </w:tcPr>
          <w:p w:rsidR="004A1DF5" w:rsidRDefault="004A1DF5">
            <w:pPr>
              <w:spacing w:line="240" w:lineRule="auto"/>
              <w:rPr>
                <w:rFonts w:ascii="宋体" w:hAnsi="宋体"/>
                <w:sz w:val="21"/>
              </w:rPr>
            </w:pPr>
            <w:r>
              <w:rPr>
                <w:rFonts w:ascii="宋体" w:hAnsi="宋体" w:hint="eastAsia"/>
                <w:sz w:val="21"/>
              </w:rPr>
              <w:t>201：有权机关额度冻结</w:t>
            </w:r>
          </w:p>
        </w:tc>
        <w:tc>
          <w:tcPr>
            <w:tcW w:w="1080" w:type="dxa"/>
          </w:tcPr>
          <w:p w:rsidR="004A1DF5" w:rsidRDefault="004A1DF5">
            <w:pPr>
              <w:spacing w:line="240" w:lineRule="auto"/>
              <w:rPr>
                <w:rFonts w:ascii="宋体" w:hAnsi="宋体"/>
                <w:sz w:val="21"/>
              </w:rPr>
            </w:pPr>
            <w:r>
              <w:rPr>
                <w:rFonts w:ascii="宋体" w:hAnsi="宋体" w:hint="eastAsia"/>
                <w:sz w:val="21"/>
              </w:rPr>
              <w:t>L：额度</w:t>
            </w:r>
          </w:p>
        </w:tc>
        <w:tc>
          <w:tcPr>
            <w:tcW w:w="3600" w:type="dxa"/>
          </w:tcPr>
          <w:p w:rsidR="004A1DF5" w:rsidRDefault="004A1DF5">
            <w:pPr>
              <w:spacing w:line="240" w:lineRule="auto"/>
              <w:rPr>
                <w:rFonts w:ascii="宋体" w:hAnsi="宋体"/>
                <w:sz w:val="21"/>
              </w:rPr>
            </w:pPr>
            <w:r>
              <w:rPr>
                <w:rFonts w:ascii="宋体" w:hAnsi="宋体" w:hint="eastAsia"/>
                <w:sz w:val="21"/>
              </w:rPr>
              <w:t>适用于有权机关对我行某个客户的户口进行具体金额的司法冻结，此种冻结方式不支持透支冻结。</w:t>
            </w:r>
          </w:p>
        </w:tc>
        <w:tc>
          <w:tcPr>
            <w:tcW w:w="1080" w:type="dxa"/>
          </w:tcPr>
          <w:p w:rsidR="004A1DF5" w:rsidRDefault="004A1DF5">
            <w:pPr>
              <w:spacing w:line="240" w:lineRule="auto"/>
              <w:rPr>
                <w:rFonts w:ascii="宋体" w:hAnsi="宋体"/>
                <w:sz w:val="21"/>
              </w:rPr>
            </w:pPr>
            <w:r>
              <w:rPr>
                <w:rFonts w:ascii="宋体" w:hAnsi="宋体" w:hint="eastAsia"/>
                <w:sz w:val="21"/>
              </w:rPr>
              <w:t>M：手工</w:t>
            </w:r>
          </w:p>
        </w:tc>
      </w:tr>
      <w:tr w:rsidR="004A1DF5">
        <w:tc>
          <w:tcPr>
            <w:tcW w:w="2628" w:type="dxa"/>
          </w:tcPr>
          <w:p w:rsidR="004A1DF5" w:rsidRDefault="004A1DF5">
            <w:pPr>
              <w:spacing w:line="240" w:lineRule="auto"/>
              <w:rPr>
                <w:rFonts w:ascii="宋体" w:hAnsi="宋体"/>
                <w:sz w:val="21"/>
              </w:rPr>
            </w:pPr>
            <w:r>
              <w:rPr>
                <w:rFonts w:ascii="宋体" w:hAnsi="宋体" w:hint="eastAsia"/>
                <w:sz w:val="21"/>
              </w:rPr>
              <w:t>111：行内户口冻结</w:t>
            </w:r>
          </w:p>
        </w:tc>
        <w:tc>
          <w:tcPr>
            <w:tcW w:w="1080" w:type="dxa"/>
          </w:tcPr>
          <w:p w:rsidR="004A1DF5" w:rsidRDefault="004A1DF5">
            <w:pPr>
              <w:spacing w:line="240" w:lineRule="auto"/>
              <w:rPr>
                <w:rFonts w:ascii="宋体" w:hAnsi="宋体"/>
                <w:sz w:val="21"/>
              </w:rPr>
            </w:pPr>
            <w:r>
              <w:rPr>
                <w:rFonts w:ascii="宋体" w:hAnsi="宋体" w:hint="eastAsia"/>
                <w:sz w:val="21"/>
              </w:rPr>
              <w:t>H：户口</w:t>
            </w:r>
          </w:p>
        </w:tc>
        <w:tc>
          <w:tcPr>
            <w:tcW w:w="3600" w:type="dxa"/>
          </w:tcPr>
          <w:p w:rsidR="004A1DF5" w:rsidRDefault="004A1DF5">
            <w:pPr>
              <w:spacing w:line="240" w:lineRule="auto"/>
              <w:rPr>
                <w:rFonts w:ascii="宋体" w:hAnsi="宋体"/>
                <w:sz w:val="21"/>
              </w:rPr>
            </w:pPr>
            <w:r>
              <w:rPr>
                <w:rFonts w:ascii="宋体" w:hAnsi="宋体" w:hint="eastAsia"/>
                <w:sz w:val="21"/>
              </w:rPr>
              <w:t>适用于因错账等行内原因需冻结某户口账，而该户口下各账户资金不足时</w:t>
            </w:r>
          </w:p>
        </w:tc>
        <w:tc>
          <w:tcPr>
            <w:tcW w:w="1080" w:type="dxa"/>
          </w:tcPr>
          <w:p w:rsidR="004A1DF5" w:rsidRDefault="004A1DF5">
            <w:pPr>
              <w:spacing w:line="240" w:lineRule="auto"/>
              <w:rPr>
                <w:rFonts w:ascii="宋体" w:hAnsi="宋体"/>
                <w:sz w:val="21"/>
              </w:rPr>
            </w:pPr>
            <w:r>
              <w:rPr>
                <w:rFonts w:ascii="宋体" w:hAnsi="宋体" w:hint="eastAsia"/>
                <w:sz w:val="21"/>
              </w:rPr>
              <w:t>M：手工</w:t>
            </w:r>
          </w:p>
        </w:tc>
      </w:tr>
      <w:tr w:rsidR="004A1DF5">
        <w:tc>
          <w:tcPr>
            <w:tcW w:w="2628" w:type="dxa"/>
          </w:tcPr>
          <w:p w:rsidR="004A1DF5" w:rsidRDefault="004A1DF5">
            <w:pPr>
              <w:spacing w:line="240" w:lineRule="auto"/>
              <w:rPr>
                <w:rFonts w:ascii="宋体" w:hAnsi="宋体"/>
                <w:sz w:val="21"/>
              </w:rPr>
            </w:pPr>
            <w:r>
              <w:rPr>
                <w:rFonts w:ascii="宋体" w:hAnsi="宋体" w:hint="eastAsia"/>
                <w:sz w:val="21"/>
              </w:rPr>
              <w:lastRenderedPageBreak/>
              <w:t>211：行内额度冻结</w:t>
            </w:r>
          </w:p>
        </w:tc>
        <w:tc>
          <w:tcPr>
            <w:tcW w:w="1080" w:type="dxa"/>
          </w:tcPr>
          <w:p w:rsidR="004A1DF5" w:rsidRDefault="004A1DF5">
            <w:pPr>
              <w:spacing w:line="240" w:lineRule="auto"/>
              <w:rPr>
                <w:rFonts w:ascii="宋体" w:hAnsi="宋体"/>
                <w:sz w:val="21"/>
              </w:rPr>
            </w:pPr>
            <w:r>
              <w:rPr>
                <w:rFonts w:ascii="宋体" w:hAnsi="宋体" w:hint="eastAsia"/>
                <w:sz w:val="21"/>
              </w:rPr>
              <w:t>L：额度</w:t>
            </w:r>
          </w:p>
        </w:tc>
        <w:tc>
          <w:tcPr>
            <w:tcW w:w="3600" w:type="dxa"/>
          </w:tcPr>
          <w:p w:rsidR="004A1DF5" w:rsidRDefault="004A1DF5">
            <w:pPr>
              <w:spacing w:line="240" w:lineRule="auto"/>
              <w:rPr>
                <w:rFonts w:ascii="宋体" w:hAnsi="宋体"/>
                <w:sz w:val="21"/>
              </w:rPr>
            </w:pPr>
            <w:r>
              <w:rPr>
                <w:rFonts w:ascii="宋体" w:hAnsi="宋体" w:hint="eastAsia"/>
                <w:sz w:val="21"/>
              </w:rPr>
              <w:t>适用于因错账等行内原因需冻结某户口账且资金足够时，此种冻结方式不支持透支冻结</w:t>
            </w:r>
          </w:p>
        </w:tc>
        <w:tc>
          <w:tcPr>
            <w:tcW w:w="1080" w:type="dxa"/>
          </w:tcPr>
          <w:p w:rsidR="004A1DF5" w:rsidRDefault="004A1DF5">
            <w:pPr>
              <w:spacing w:line="240" w:lineRule="auto"/>
              <w:rPr>
                <w:rFonts w:ascii="宋体" w:hAnsi="宋体"/>
                <w:sz w:val="21"/>
              </w:rPr>
            </w:pPr>
            <w:r>
              <w:rPr>
                <w:rFonts w:ascii="宋体" w:hAnsi="宋体" w:hint="eastAsia"/>
                <w:sz w:val="21"/>
              </w:rPr>
              <w:t>M：手工</w:t>
            </w:r>
          </w:p>
        </w:tc>
      </w:tr>
      <w:tr w:rsidR="004A1DF5">
        <w:tc>
          <w:tcPr>
            <w:tcW w:w="2628" w:type="dxa"/>
          </w:tcPr>
          <w:p w:rsidR="004A1DF5" w:rsidRDefault="004A1DF5">
            <w:pPr>
              <w:spacing w:line="240" w:lineRule="auto"/>
              <w:rPr>
                <w:rFonts w:ascii="宋体" w:hAnsi="宋体"/>
                <w:sz w:val="21"/>
              </w:rPr>
            </w:pPr>
            <w:r>
              <w:rPr>
                <w:rFonts w:ascii="宋体" w:hAnsi="宋体" w:hint="eastAsia"/>
                <w:sz w:val="21"/>
              </w:rPr>
              <w:t>121：挂失户口冻结</w:t>
            </w:r>
          </w:p>
        </w:tc>
        <w:tc>
          <w:tcPr>
            <w:tcW w:w="1080" w:type="dxa"/>
          </w:tcPr>
          <w:p w:rsidR="004A1DF5" w:rsidRDefault="004A1DF5">
            <w:pPr>
              <w:spacing w:line="240" w:lineRule="auto"/>
              <w:rPr>
                <w:rFonts w:ascii="宋体" w:hAnsi="宋体"/>
                <w:sz w:val="21"/>
              </w:rPr>
            </w:pPr>
            <w:r>
              <w:rPr>
                <w:rFonts w:ascii="宋体" w:hAnsi="宋体" w:hint="eastAsia"/>
                <w:sz w:val="21"/>
              </w:rPr>
              <w:t>H：户口</w:t>
            </w:r>
          </w:p>
        </w:tc>
        <w:tc>
          <w:tcPr>
            <w:tcW w:w="3600" w:type="dxa"/>
          </w:tcPr>
          <w:p w:rsidR="004A1DF5" w:rsidRDefault="004A1DF5">
            <w:pPr>
              <w:spacing w:line="240" w:lineRule="auto"/>
              <w:rPr>
                <w:rFonts w:ascii="宋体" w:hAnsi="宋体"/>
                <w:sz w:val="21"/>
              </w:rPr>
            </w:pPr>
            <w:r>
              <w:rPr>
                <w:rFonts w:ascii="宋体" w:hAnsi="宋体" w:hint="eastAsia"/>
                <w:sz w:val="21"/>
              </w:rPr>
              <w:t>户口挂失业务附带的冻结功能</w:t>
            </w:r>
          </w:p>
        </w:tc>
        <w:tc>
          <w:tcPr>
            <w:tcW w:w="1080" w:type="dxa"/>
          </w:tcPr>
          <w:p w:rsidR="004A1DF5" w:rsidRDefault="004A1DF5">
            <w:pPr>
              <w:spacing w:line="240" w:lineRule="auto"/>
              <w:rPr>
                <w:rFonts w:ascii="宋体" w:hAnsi="宋体"/>
                <w:sz w:val="21"/>
              </w:rPr>
            </w:pPr>
            <w:r>
              <w:rPr>
                <w:rFonts w:ascii="宋体" w:hAnsi="宋体" w:hint="eastAsia"/>
                <w:sz w:val="21"/>
              </w:rPr>
              <w:t>A：自动</w:t>
            </w:r>
          </w:p>
        </w:tc>
      </w:tr>
      <w:tr w:rsidR="004A1DF5">
        <w:tc>
          <w:tcPr>
            <w:tcW w:w="2628" w:type="dxa"/>
          </w:tcPr>
          <w:p w:rsidR="004A1DF5" w:rsidRDefault="004A1DF5">
            <w:pPr>
              <w:spacing w:line="240" w:lineRule="auto"/>
              <w:rPr>
                <w:rFonts w:ascii="宋体" w:hAnsi="宋体"/>
                <w:sz w:val="21"/>
              </w:rPr>
            </w:pPr>
            <w:r>
              <w:rPr>
                <w:rFonts w:ascii="宋体" w:hAnsi="宋体" w:hint="eastAsia"/>
                <w:sz w:val="21"/>
              </w:rPr>
              <w:t>122：换卡户口冻结</w:t>
            </w:r>
          </w:p>
        </w:tc>
        <w:tc>
          <w:tcPr>
            <w:tcW w:w="1080" w:type="dxa"/>
          </w:tcPr>
          <w:p w:rsidR="004A1DF5" w:rsidRDefault="004A1DF5">
            <w:pPr>
              <w:spacing w:line="240" w:lineRule="auto"/>
              <w:rPr>
                <w:rFonts w:ascii="宋体" w:hAnsi="宋体"/>
                <w:sz w:val="21"/>
              </w:rPr>
            </w:pPr>
            <w:r>
              <w:rPr>
                <w:rFonts w:ascii="宋体" w:hAnsi="宋体" w:hint="eastAsia"/>
                <w:sz w:val="21"/>
              </w:rPr>
              <w:t>H：户口</w:t>
            </w:r>
          </w:p>
        </w:tc>
        <w:tc>
          <w:tcPr>
            <w:tcW w:w="3600" w:type="dxa"/>
          </w:tcPr>
          <w:p w:rsidR="004A1DF5" w:rsidRDefault="004A1DF5">
            <w:pPr>
              <w:spacing w:line="240" w:lineRule="auto"/>
              <w:rPr>
                <w:rFonts w:ascii="宋体" w:hAnsi="宋体"/>
                <w:sz w:val="21"/>
              </w:rPr>
            </w:pPr>
            <w:r>
              <w:rPr>
                <w:rFonts w:ascii="宋体" w:hAnsi="宋体" w:hint="eastAsia"/>
                <w:sz w:val="21"/>
              </w:rPr>
              <w:t>卡/折换卡功能附带的冻结功能</w:t>
            </w:r>
          </w:p>
        </w:tc>
        <w:tc>
          <w:tcPr>
            <w:tcW w:w="1080" w:type="dxa"/>
          </w:tcPr>
          <w:p w:rsidR="004A1DF5" w:rsidRDefault="004A1DF5">
            <w:pPr>
              <w:spacing w:line="240" w:lineRule="auto"/>
              <w:rPr>
                <w:rFonts w:ascii="宋体" w:hAnsi="宋体"/>
                <w:sz w:val="21"/>
              </w:rPr>
            </w:pPr>
            <w:r>
              <w:rPr>
                <w:rFonts w:ascii="宋体" w:hAnsi="宋体" w:hint="eastAsia"/>
                <w:sz w:val="21"/>
              </w:rPr>
              <w:t>A：自动</w:t>
            </w:r>
          </w:p>
        </w:tc>
      </w:tr>
      <w:tr w:rsidR="004A1DF5">
        <w:tc>
          <w:tcPr>
            <w:tcW w:w="2628" w:type="dxa"/>
          </w:tcPr>
          <w:p w:rsidR="004A1DF5" w:rsidRDefault="004A1DF5">
            <w:pPr>
              <w:spacing w:line="240" w:lineRule="auto"/>
              <w:rPr>
                <w:rFonts w:ascii="宋体" w:hAnsi="宋体"/>
                <w:sz w:val="21"/>
              </w:rPr>
            </w:pPr>
            <w:r>
              <w:rPr>
                <w:rFonts w:ascii="宋体" w:hAnsi="宋体" w:hint="eastAsia"/>
                <w:sz w:val="21"/>
              </w:rPr>
              <w:t>161：存款证明户口冻结</w:t>
            </w:r>
          </w:p>
        </w:tc>
        <w:tc>
          <w:tcPr>
            <w:tcW w:w="1080" w:type="dxa"/>
          </w:tcPr>
          <w:p w:rsidR="004A1DF5" w:rsidRDefault="004A1DF5">
            <w:pPr>
              <w:spacing w:line="240" w:lineRule="auto"/>
              <w:rPr>
                <w:rFonts w:ascii="宋体" w:hAnsi="宋体"/>
                <w:sz w:val="21"/>
              </w:rPr>
            </w:pPr>
            <w:r>
              <w:rPr>
                <w:rFonts w:ascii="宋体" w:hAnsi="宋体" w:hint="eastAsia"/>
                <w:sz w:val="21"/>
              </w:rPr>
              <w:t>H：户口</w:t>
            </w:r>
          </w:p>
        </w:tc>
        <w:tc>
          <w:tcPr>
            <w:tcW w:w="3600" w:type="dxa"/>
          </w:tcPr>
          <w:p w:rsidR="004A1DF5" w:rsidRDefault="004A1DF5">
            <w:pPr>
              <w:spacing w:line="240" w:lineRule="auto"/>
              <w:rPr>
                <w:rFonts w:ascii="宋体" w:hAnsi="宋体"/>
                <w:sz w:val="21"/>
              </w:rPr>
            </w:pPr>
            <w:r>
              <w:rPr>
                <w:rFonts w:ascii="宋体" w:hAnsi="宋体" w:hint="eastAsia"/>
                <w:sz w:val="21"/>
              </w:rPr>
              <w:t>适用于为执行有权机关额度冻结业务，而解冻存款证明额度冻结，此时可采用这种方式与有权机关额度冻结叠加控制，一旦有权机关解冻，该类业务还受我行控制</w:t>
            </w:r>
          </w:p>
        </w:tc>
        <w:tc>
          <w:tcPr>
            <w:tcW w:w="1080" w:type="dxa"/>
          </w:tcPr>
          <w:p w:rsidR="004A1DF5" w:rsidRDefault="004A1DF5">
            <w:pPr>
              <w:spacing w:line="240" w:lineRule="auto"/>
              <w:rPr>
                <w:rFonts w:ascii="宋体" w:hAnsi="宋体"/>
                <w:sz w:val="21"/>
              </w:rPr>
            </w:pPr>
            <w:r>
              <w:rPr>
                <w:rFonts w:ascii="宋体" w:hAnsi="宋体" w:hint="eastAsia"/>
                <w:sz w:val="21"/>
              </w:rPr>
              <w:t>M：手工</w:t>
            </w:r>
          </w:p>
        </w:tc>
      </w:tr>
      <w:tr w:rsidR="004A1DF5">
        <w:tc>
          <w:tcPr>
            <w:tcW w:w="2628" w:type="dxa"/>
          </w:tcPr>
          <w:p w:rsidR="004A1DF5" w:rsidRDefault="004A1DF5">
            <w:pPr>
              <w:spacing w:line="240" w:lineRule="auto"/>
              <w:rPr>
                <w:rFonts w:ascii="宋体" w:hAnsi="宋体"/>
                <w:sz w:val="21"/>
              </w:rPr>
            </w:pPr>
            <w:r>
              <w:rPr>
                <w:rFonts w:ascii="宋体" w:hAnsi="宋体" w:hint="eastAsia"/>
                <w:sz w:val="21"/>
              </w:rPr>
              <w:t>261：存款证明额度冻结</w:t>
            </w:r>
          </w:p>
        </w:tc>
        <w:tc>
          <w:tcPr>
            <w:tcW w:w="1080" w:type="dxa"/>
          </w:tcPr>
          <w:p w:rsidR="004A1DF5" w:rsidRDefault="004A1DF5">
            <w:pPr>
              <w:spacing w:line="240" w:lineRule="auto"/>
              <w:rPr>
                <w:rFonts w:ascii="宋体" w:hAnsi="宋体"/>
                <w:sz w:val="21"/>
              </w:rPr>
            </w:pPr>
            <w:r>
              <w:rPr>
                <w:rFonts w:ascii="宋体" w:hAnsi="宋体" w:hint="eastAsia"/>
                <w:sz w:val="21"/>
              </w:rPr>
              <w:t>L：额度</w:t>
            </w:r>
          </w:p>
        </w:tc>
        <w:tc>
          <w:tcPr>
            <w:tcW w:w="3600" w:type="dxa"/>
          </w:tcPr>
          <w:p w:rsidR="004A1DF5" w:rsidRDefault="004A1DF5">
            <w:pPr>
              <w:spacing w:line="240" w:lineRule="auto"/>
              <w:rPr>
                <w:rFonts w:ascii="宋体" w:hAnsi="宋体"/>
                <w:sz w:val="21"/>
              </w:rPr>
            </w:pPr>
            <w:r>
              <w:rPr>
                <w:rFonts w:ascii="宋体" w:hAnsi="宋体" w:hint="eastAsia"/>
                <w:sz w:val="21"/>
              </w:rPr>
              <w:t>开立存款证明的业务系统自动冻结</w:t>
            </w:r>
          </w:p>
        </w:tc>
        <w:tc>
          <w:tcPr>
            <w:tcW w:w="1080" w:type="dxa"/>
          </w:tcPr>
          <w:p w:rsidR="004A1DF5" w:rsidRDefault="004A1DF5">
            <w:pPr>
              <w:spacing w:line="240" w:lineRule="auto"/>
              <w:rPr>
                <w:rFonts w:ascii="宋体" w:hAnsi="宋体"/>
                <w:sz w:val="21"/>
              </w:rPr>
            </w:pPr>
            <w:r>
              <w:rPr>
                <w:rFonts w:ascii="宋体" w:hAnsi="宋体" w:hint="eastAsia"/>
                <w:sz w:val="21"/>
              </w:rPr>
              <w:t>A：自动</w:t>
            </w:r>
          </w:p>
        </w:tc>
      </w:tr>
      <w:tr w:rsidR="004A1DF5">
        <w:tc>
          <w:tcPr>
            <w:tcW w:w="2628" w:type="dxa"/>
          </w:tcPr>
          <w:p w:rsidR="004A1DF5" w:rsidRDefault="004A1DF5">
            <w:pPr>
              <w:spacing w:line="240" w:lineRule="auto"/>
              <w:rPr>
                <w:rFonts w:ascii="宋体" w:hAnsi="宋体"/>
                <w:sz w:val="21"/>
              </w:rPr>
            </w:pPr>
            <w:r>
              <w:rPr>
                <w:rFonts w:ascii="宋体" w:hAnsi="宋体" w:hint="eastAsia"/>
                <w:sz w:val="21"/>
              </w:rPr>
              <w:t>162：质押户口冻结</w:t>
            </w:r>
          </w:p>
        </w:tc>
        <w:tc>
          <w:tcPr>
            <w:tcW w:w="1080" w:type="dxa"/>
          </w:tcPr>
          <w:p w:rsidR="004A1DF5" w:rsidRDefault="004A1DF5">
            <w:pPr>
              <w:spacing w:line="240" w:lineRule="auto"/>
              <w:rPr>
                <w:rFonts w:ascii="宋体" w:hAnsi="宋体"/>
                <w:sz w:val="21"/>
              </w:rPr>
            </w:pPr>
            <w:r>
              <w:rPr>
                <w:rFonts w:ascii="宋体" w:hAnsi="宋体" w:hint="eastAsia"/>
                <w:sz w:val="21"/>
              </w:rPr>
              <w:t>H：户口</w:t>
            </w:r>
          </w:p>
        </w:tc>
        <w:tc>
          <w:tcPr>
            <w:tcW w:w="3600" w:type="dxa"/>
          </w:tcPr>
          <w:p w:rsidR="004A1DF5" w:rsidRDefault="004A1DF5">
            <w:pPr>
              <w:spacing w:line="240" w:lineRule="auto"/>
              <w:rPr>
                <w:rFonts w:ascii="宋体" w:hAnsi="宋体"/>
                <w:sz w:val="21"/>
              </w:rPr>
            </w:pPr>
            <w:r>
              <w:rPr>
                <w:rFonts w:ascii="宋体" w:hAnsi="宋体" w:hint="eastAsia"/>
                <w:sz w:val="21"/>
              </w:rPr>
              <w:t>适用于为执行有权机关额度冻结业务，而解冻质押额度冻结，此时可采用这种方式与有权机关额度冻结叠加控制，一旦有权机关解冻，该类业务还受我行控制</w:t>
            </w:r>
          </w:p>
        </w:tc>
        <w:tc>
          <w:tcPr>
            <w:tcW w:w="1080" w:type="dxa"/>
          </w:tcPr>
          <w:p w:rsidR="004A1DF5" w:rsidRDefault="004A1DF5">
            <w:pPr>
              <w:spacing w:line="240" w:lineRule="auto"/>
              <w:rPr>
                <w:rFonts w:ascii="宋体" w:hAnsi="宋体"/>
                <w:sz w:val="21"/>
              </w:rPr>
            </w:pPr>
            <w:r>
              <w:rPr>
                <w:rFonts w:ascii="宋体" w:hAnsi="宋体" w:hint="eastAsia"/>
                <w:sz w:val="21"/>
              </w:rPr>
              <w:t>M：手工</w:t>
            </w:r>
          </w:p>
        </w:tc>
      </w:tr>
      <w:tr w:rsidR="004A1DF5">
        <w:tc>
          <w:tcPr>
            <w:tcW w:w="2628" w:type="dxa"/>
          </w:tcPr>
          <w:p w:rsidR="004A1DF5" w:rsidRDefault="004A1DF5">
            <w:pPr>
              <w:spacing w:line="240" w:lineRule="auto"/>
              <w:rPr>
                <w:rFonts w:ascii="宋体" w:hAnsi="宋体"/>
                <w:sz w:val="21"/>
              </w:rPr>
            </w:pPr>
            <w:r>
              <w:rPr>
                <w:rFonts w:ascii="宋体" w:hAnsi="宋体" w:hint="eastAsia"/>
                <w:sz w:val="21"/>
              </w:rPr>
              <w:t>262：质押额度冻结</w:t>
            </w:r>
          </w:p>
        </w:tc>
        <w:tc>
          <w:tcPr>
            <w:tcW w:w="1080" w:type="dxa"/>
          </w:tcPr>
          <w:p w:rsidR="004A1DF5" w:rsidRDefault="004A1DF5">
            <w:pPr>
              <w:spacing w:line="240" w:lineRule="auto"/>
              <w:rPr>
                <w:rFonts w:ascii="宋体" w:hAnsi="宋体"/>
                <w:sz w:val="21"/>
              </w:rPr>
            </w:pPr>
            <w:r>
              <w:rPr>
                <w:rFonts w:ascii="宋体" w:hAnsi="宋体" w:hint="eastAsia"/>
                <w:sz w:val="21"/>
              </w:rPr>
              <w:t>L：额度</w:t>
            </w:r>
          </w:p>
        </w:tc>
        <w:tc>
          <w:tcPr>
            <w:tcW w:w="3600" w:type="dxa"/>
          </w:tcPr>
          <w:p w:rsidR="004A1DF5" w:rsidRDefault="004A1DF5">
            <w:pPr>
              <w:spacing w:line="240" w:lineRule="auto"/>
              <w:rPr>
                <w:rFonts w:ascii="宋体" w:hAnsi="宋体"/>
                <w:sz w:val="21"/>
              </w:rPr>
            </w:pPr>
            <w:r>
              <w:rPr>
                <w:rFonts w:ascii="宋体" w:hAnsi="宋体" w:hint="eastAsia"/>
                <w:sz w:val="21"/>
              </w:rPr>
              <w:t>质押业务系统自动冻结</w:t>
            </w:r>
          </w:p>
        </w:tc>
        <w:tc>
          <w:tcPr>
            <w:tcW w:w="1080" w:type="dxa"/>
          </w:tcPr>
          <w:p w:rsidR="004A1DF5" w:rsidRDefault="004A1DF5">
            <w:pPr>
              <w:spacing w:line="240" w:lineRule="auto"/>
              <w:rPr>
                <w:rFonts w:ascii="宋体" w:hAnsi="宋体"/>
                <w:sz w:val="21"/>
              </w:rPr>
            </w:pPr>
            <w:r>
              <w:rPr>
                <w:rFonts w:ascii="宋体" w:hAnsi="宋体" w:hint="eastAsia"/>
                <w:sz w:val="21"/>
              </w:rPr>
              <w:t>A：自动</w:t>
            </w:r>
          </w:p>
        </w:tc>
      </w:tr>
      <w:tr w:rsidR="004A1DF5">
        <w:tc>
          <w:tcPr>
            <w:tcW w:w="2628" w:type="dxa"/>
          </w:tcPr>
          <w:p w:rsidR="004A1DF5" w:rsidRDefault="004A1DF5">
            <w:pPr>
              <w:spacing w:line="240" w:lineRule="auto"/>
              <w:rPr>
                <w:rFonts w:ascii="宋体" w:hAnsi="宋体"/>
                <w:b/>
                <w:bCs/>
                <w:sz w:val="21"/>
              </w:rPr>
            </w:pPr>
            <w:r>
              <w:rPr>
                <w:rFonts w:ascii="宋体" w:hAnsi="宋体" w:hint="eastAsia"/>
                <w:kern w:val="0"/>
                <w:sz w:val="21"/>
                <w:szCs w:val="18"/>
                <w:lang w:val="zh-CN"/>
              </w:rPr>
              <w:t>171：委托户口冻结</w:t>
            </w:r>
          </w:p>
        </w:tc>
        <w:tc>
          <w:tcPr>
            <w:tcW w:w="1080" w:type="dxa"/>
          </w:tcPr>
          <w:p w:rsidR="004A1DF5" w:rsidRDefault="004A1DF5">
            <w:pPr>
              <w:spacing w:line="240" w:lineRule="auto"/>
              <w:rPr>
                <w:rFonts w:ascii="宋体" w:hAnsi="宋体"/>
                <w:sz w:val="21"/>
              </w:rPr>
            </w:pPr>
            <w:r>
              <w:rPr>
                <w:rFonts w:ascii="宋体" w:hAnsi="宋体" w:hint="eastAsia"/>
                <w:sz w:val="21"/>
              </w:rPr>
              <w:t>H：户口</w:t>
            </w:r>
          </w:p>
        </w:tc>
        <w:tc>
          <w:tcPr>
            <w:tcW w:w="3600" w:type="dxa"/>
          </w:tcPr>
          <w:p w:rsidR="004A1DF5" w:rsidRDefault="004A1DF5">
            <w:pPr>
              <w:spacing w:line="240" w:lineRule="auto"/>
              <w:rPr>
                <w:rFonts w:ascii="宋体" w:hAnsi="宋体"/>
                <w:sz w:val="21"/>
              </w:rPr>
            </w:pPr>
            <w:r>
              <w:rPr>
                <w:rFonts w:ascii="宋体" w:hAnsi="宋体" w:hint="eastAsia"/>
                <w:sz w:val="21"/>
              </w:rPr>
              <w:t>同上</w:t>
            </w:r>
          </w:p>
        </w:tc>
        <w:tc>
          <w:tcPr>
            <w:tcW w:w="1080" w:type="dxa"/>
          </w:tcPr>
          <w:p w:rsidR="004A1DF5" w:rsidRDefault="004A1DF5">
            <w:pPr>
              <w:spacing w:line="240" w:lineRule="auto"/>
              <w:rPr>
                <w:rFonts w:ascii="宋体" w:hAnsi="宋体"/>
                <w:sz w:val="21"/>
              </w:rPr>
            </w:pPr>
            <w:r>
              <w:rPr>
                <w:rFonts w:ascii="宋体" w:hAnsi="宋体" w:hint="eastAsia"/>
                <w:sz w:val="21"/>
              </w:rPr>
              <w:t>M：手工</w:t>
            </w:r>
          </w:p>
        </w:tc>
      </w:tr>
      <w:tr w:rsidR="004A1DF5">
        <w:tc>
          <w:tcPr>
            <w:tcW w:w="2628" w:type="dxa"/>
          </w:tcPr>
          <w:p w:rsidR="004A1DF5" w:rsidRDefault="004A1DF5">
            <w:pPr>
              <w:spacing w:line="240" w:lineRule="auto"/>
              <w:rPr>
                <w:rFonts w:ascii="宋体" w:hAnsi="宋体"/>
                <w:b/>
                <w:bCs/>
                <w:sz w:val="21"/>
              </w:rPr>
            </w:pPr>
            <w:r>
              <w:rPr>
                <w:rFonts w:ascii="宋体" w:hAnsi="宋体" w:hint="eastAsia"/>
                <w:kern w:val="0"/>
                <w:sz w:val="21"/>
                <w:szCs w:val="18"/>
                <w:lang w:val="zh-CN"/>
              </w:rPr>
              <w:t>271：委托额度冻结</w:t>
            </w:r>
          </w:p>
        </w:tc>
        <w:tc>
          <w:tcPr>
            <w:tcW w:w="1080" w:type="dxa"/>
          </w:tcPr>
          <w:p w:rsidR="004A1DF5" w:rsidRDefault="004A1DF5">
            <w:pPr>
              <w:spacing w:line="240" w:lineRule="auto"/>
              <w:rPr>
                <w:rFonts w:ascii="宋体" w:hAnsi="宋体"/>
                <w:sz w:val="21"/>
              </w:rPr>
            </w:pPr>
            <w:r>
              <w:rPr>
                <w:rFonts w:ascii="宋体" w:hAnsi="宋体" w:hint="eastAsia"/>
                <w:sz w:val="21"/>
              </w:rPr>
              <w:t>L：额度</w:t>
            </w:r>
          </w:p>
        </w:tc>
        <w:tc>
          <w:tcPr>
            <w:tcW w:w="3600" w:type="dxa"/>
          </w:tcPr>
          <w:p w:rsidR="004A1DF5" w:rsidRDefault="004A1DF5">
            <w:pPr>
              <w:spacing w:line="240" w:lineRule="auto"/>
              <w:rPr>
                <w:rFonts w:ascii="宋体" w:hAnsi="宋体"/>
                <w:sz w:val="21"/>
              </w:rPr>
            </w:pPr>
            <w:r>
              <w:rPr>
                <w:rFonts w:ascii="宋体" w:hAnsi="宋体" w:hint="eastAsia"/>
                <w:sz w:val="21"/>
              </w:rPr>
              <w:t>同上</w:t>
            </w:r>
          </w:p>
        </w:tc>
        <w:tc>
          <w:tcPr>
            <w:tcW w:w="1080" w:type="dxa"/>
          </w:tcPr>
          <w:p w:rsidR="004A1DF5" w:rsidRDefault="004A1DF5">
            <w:pPr>
              <w:spacing w:line="240" w:lineRule="auto"/>
              <w:rPr>
                <w:rFonts w:ascii="宋体" w:hAnsi="宋体"/>
                <w:sz w:val="21"/>
              </w:rPr>
            </w:pPr>
            <w:r>
              <w:rPr>
                <w:rFonts w:ascii="宋体" w:hAnsi="宋体" w:hint="eastAsia"/>
                <w:sz w:val="21"/>
              </w:rPr>
              <w:t>A：自动</w:t>
            </w:r>
          </w:p>
        </w:tc>
      </w:tr>
    </w:tbl>
    <w:p w:rsidR="004A1DF5" w:rsidRDefault="004A1DF5">
      <w:pPr>
        <w:ind w:firstLineChars="200" w:firstLine="480"/>
      </w:pPr>
      <w:r>
        <w:rPr>
          <w:rFonts w:hint="eastAsia"/>
        </w:rPr>
        <w:t>上述列表中，冻结</w:t>
      </w:r>
      <w:r>
        <w:rPr>
          <w:rFonts w:hint="eastAsia"/>
        </w:rPr>
        <w:t>/</w:t>
      </w:r>
      <w:r>
        <w:rPr>
          <w:rFonts w:hint="eastAsia"/>
        </w:rPr>
        <w:t>解冻方式为“</w:t>
      </w:r>
      <w:r>
        <w:rPr>
          <w:rFonts w:hint="eastAsia"/>
        </w:rPr>
        <w:t>M</w:t>
      </w:r>
      <w:r>
        <w:rPr>
          <w:rFonts w:hint="eastAsia"/>
        </w:rPr>
        <w:t>：手工”的冻结操作参见本节的</w:t>
      </w:r>
      <w:hyperlink w:anchor="_三、户口冻结（业务代码1513）" w:history="1">
        <w:r>
          <w:rPr>
            <w:rStyle w:val="a3"/>
            <w:rFonts w:hint="eastAsia"/>
          </w:rPr>
          <w:t>户口冻结</w:t>
        </w:r>
      </w:hyperlink>
      <w:r>
        <w:rPr>
          <w:rFonts w:hint="eastAsia"/>
        </w:rPr>
        <w:t>（业务代码：</w:t>
      </w:r>
      <w:r>
        <w:rPr>
          <w:rFonts w:hint="eastAsia"/>
        </w:rPr>
        <w:t>1513</w:t>
      </w:r>
      <w:r>
        <w:rPr>
          <w:rFonts w:hint="eastAsia"/>
        </w:rPr>
        <w:t>），其解冻操作参见本节的</w:t>
      </w:r>
      <w:hyperlink w:anchor="_四、户口解冻（业务代码1514）" w:history="1">
        <w:r>
          <w:rPr>
            <w:rStyle w:val="a3"/>
            <w:rFonts w:hint="eastAsia"/>
          </w:rPr>
          <w:t>户口解冻</w:t>
        </w:r>
      </w:hyperlink>
      <w:r>
        <w:rPr>
          <w:rFonts w:hint="eastAsia"/>
        </w:rPr>
        <w:t>（业务代码：</w:t>
      </w:r>
      <w:r>
        <w:rPr>
          <w:rFonts w:hint="eastAsia"/>
        </w:rPr>
        <w:t>1514</w:t>
      </w:r>
      <w:r>
        <w:rPr>
          <w:rFonts w:hint="eastAsia"/>
        </w:rPr>
        <w:t>），挂失</w:t>
      </w:r>
      <w:r>
        <w:rPr>
          <w:rFonts w:hint="eastAsia"/>
        </w:rPr>
        <w:t>/</w:t>
      </w:r>
      <w:r>
        <w:rPr>
          <w:rFonts w:hint="eastAsia"/>
        </w:rPr>
        <w:t>换卡户口冻结的状态修改操作参见本节的</w:t>
      </w:r>
      <w:hyperlink w:anchor="_一、一卡通资金冻结状态修改（业务代码1511）" w:history="1">
        <w:r>
          <w:rPr>
            <w:rStyle w:val="a3"/>
            <w:rFonts w:hint="eastAsia"/>
          </w:rPr>
          <w:t>一卡通资金冻结状态修改</w:t>
        </w:r>
      </w:hyperlink>
      <w:r>
        <w:rPr>
          <w:rFonts w:hint="eastAsia"/>
        </w:rPr>
        <w:t>（业务代码</w:t>
      </w:r>
      <w:r>
        <w:rPr>
          <w:rFonts w:hint="eastAsia"/>
        </w:rPr>
        <w:t>1511</w:t>
      </w:r>
      <w:r>
        <w:rPr>
          <w:rFonts w:hint="eastAsia"/>
        </w:rPr>
        <w:t>）或</w:t>
      </w:r>
      <w:hyperlink w:anchor="_二、存折资金冻结状态修改（业务代码1212）" w:history="1">
        <w:r>
          <w:rPr>
            <w:rStyle w:val="a3"/>
            <w:rFonts w:hint="eastAsia"/>
          </w:rPr>
          <w:t>存折资金冻结状态修改</w:t>
        </w:r>
      </w:hyperlink>
      <w:r>
        <w:rPr>
          <w:rFonts w:hint="eastAsia"/>
        </w:rPr>
        <w:t>（业务代码</w:t>
      </w:r>
      <w:r>
        <w:rPr>
          <w:rFonts w:hint="eastAsia"/>
        </w:rPr>
        <w:t>1512</w:t>
      </w:r>
      <w:r>
        <w:rPr>
          <w:rFonts w:hint="eastAsia"/>
        </w:rPr>
        <w:t>）。</w:t>
      </w:r>
    </w:p>
    <w:p w:rsidR="004A1DF5" w:rsidRDefault="004A1DF5">
      <w:pPr>
        <w:ind w:firstLineChars="300" w:firstLine="843"/>
        <w:rPr>
          <w:b/>
          <w:bCs/>
          <w:sz w:val="28"/>
        </w:rPr>
      </w:pPr>
      <w:r>
        <w:rPr>
          <w:rFonts w:hint="eastAsia"/>
          <w:b/>
          <w:bCs/>
          <w:sz w:val="28"/>
        </w:rPr>
        <w:t>系统中不同的冻结种类拥有不同的控制种类和级别：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988"/>
        <w:gridCol w:w="1272"/>
        <w:gridCol w:w="2130"/>
        <w:gridCol w:w="2130"/>
      </w:tblGrid>
      <w:tr w:rsidR="004A1DF5">
        <w:trPr>
          <w:cantSplit/>
        </w:trPr>
        <w:tc>
          <w:tcPr>
            <w:tcW w:w="2988" w:type="dxa"/>
            <w:vMerge w:val="restart"/>
            <w:shd w:val="clear" w:color="auto" w:fill="C0C0C0"/>
          </w:tcPr>
          <w:p w:rsidR="004A1DF5" w:rsidRDefault="004A1DF5">
            <w:pPr>
              <w:spacing w:line="240" w:lineRule="auto"/>
              <w:jc w:val="center"/>
              <w:rPr>
                <w:b/>
                <w:sz w:val="21"/>
              </w:rPr>
            </w:pPr>
            <w:r>
              <w:rPr>
                <w:rFonts w:hint="eastAsia"/>
                <w:b/>
                <w:sz w:val="21"/>
              </w:rPr>
              <w:t>业务描述</w:t>
            </w:r>
          </w:p>
        </w:tc>
        <w:tc>
          <w:tcPr>
            <w:tcW w:w="3402" w:type="dxa"/>
            <w:gridSpan w:val="2"/>
            <w:shd w:val="clear" w:color="auto" w:fill="C0C0C0"/>
          </w:tcPr>
          <w:p w:rsidR="004A1DF5" w:rsidRDefault="004A1DF5">
            <w:pPr>
              <w:spacing w:line="240" w:lineRule="auto"/>
              <w:jc w:val="center"/>
              <w:rPr>
                <w:b/>
                <w:sz w:val="21"/>
              </w:rPr>
            </w:pPr>
            <w:r>
              <w:rPr>
                <w:rFonts w:hint="eastAsia"/>
                <w:b/>
                <w:sz w:val="21"/>
              </w:rPr>
              <w:t>户口（账户）冻结</w:t>
            </w:r>
          </w:p>
        </w:tc>
        <w:tc>
          <w:tcPr>
            <w:tcW w:w="2130" w:type="dxa"/>
            <w:shd w:val="clear" w:color="auto" w:fill="C0C0C0"/>
          </w:tcPr>
          <w:p w:rsidR="004A1DF5" w:rsidRDefault="004A1DF5">
            <w:pPr>
              <w:spacing w:line="240" w:lineRule="auto"/>
              <w:jc w:val="center"/>
              <w:rPr>
                <w:b/>
                <w:sz w:val="21"/>
              </w:rPr>
            </w:pPr>
            <w:r>
              <w:rPr>
                <w:rFonts w:hint="eastAsia"/>
                <w:b/>
                <w:sz w:val="21"/>
              </w:rPr>
              <w:t>额度冻结</w:t>
            </w:r>
          </w:p>
        </w:tc>
      </w:tr>
      <w:tr w:rsidR="004A1DF5">
        <w:trPr>
          <w:cantSplit/>
        </w:trPr>
        <w:tc>
          <w:tcPr>
            <w:tcW w:w="2988" w:type="dxa"/>
            <w:vMerge/>
            <w:shd w:val="clear" w:color="auto" w:fill="C0C0C0"/>
          </w:tcPr>
          <w:p w:rsidR="004A1DF5" w:rsidRDefault="004A1DF5">
            <w:pPr>
              <w:spacing w:line="240" w:lineRule="auto"/>
              <w:rPr>
                <w:b/>
                <w:sz w:val="21"/>
              </w:rPr>
            </w:pPr>
          </w:p>
        </w:tc>
        <w:tc>
          <w:tcPr>
            <w:tcW w:w="1272" w:type="dxa"/>
            <w:shd w:val="clear" w:color="auto" w:fill="C0C0C0"/>
          </w:tcPr>
          <w:p w:rsidR="004A1DF5" w:rsidRDefault="004A1DF5">
            <w:pPr>
              <w:spacing w:line="240" w:lineRule="auto"/>
              <w:jc w:val="center"/>
              <w:rPr>
                <w:b/>
                <w:sz w:val="21"/>
              </w:rPr>
            </w:pPr>
            <w:r>
              <w:rPr>
                <w:rFonts w:hint="eastAsia"/>
                <w:b/>
                <w:sz w:val="21"/>
              </w:rPr>
              <w:t>级别</w:t>
            </w:r>
          </w:p>
        </w:tc>
        <w:tc>
          <w:tcPr>
            <w:tcW w:w="2130" w:type="dxa"/>
            <w:shd w:val="clear" w:color="auto" w:fill="C0C0C0"/>
          </w:tcPr>
          <w:p w:rsidR="004A1DF5" w:rsidRDefault="004A1DF5">
            <w:pPr>
              <w:spacing w:line="240" w:lineRule="auto"/>
              <w:jc w:val="center"/>
              <w:rPr>
                <w:b/>
                <w:sz w:val="21"/>
              </w:rPr>
            </w:pPr>
            <w:r>
              <w:rPr>
                <w:rFonts w:hint="eastAsia"/>
                <w:b/>
                <w:sz w:val="21"/>
              </w:rPr>
              <w:t>控制种类</w:t>
            </w:r>
          </w:p>
        </w:tc>
        <w:tc>
          <w:tcPr>
            <w:tcW w:w="2130" w:type="dxa"/>
            <w:shd w:val="clear" w:color="auto" w:fill="C0C0C0"/>
          </w:tcPr>
          <w:p w:rsidR="004A1DF5" w:rsidRDefault="004A1DF5">
            <w:pPr>
              <w:spacing w:line="240" w:lineRule="auto"/>
              <w:jc w:val="center"/>
              <w:rPr>
                <w:b/>
                <w:sz w:val="21"/>
              </w:rPr>
            </w:pPr>
            <w:r>
              <w:rPr>
                <w:rFonts w:hint="eastAsia"/>
                <w:b/>
                <w:sz w:val="21"/>
              </w:rPr>
              <w:t>控制种类</w:t>
            </w:r>
          </w:p>
        </w:tc>
      </w:tr>
      <w:tr w:rsidR="004A1DF5">
        <w:tc>
          <w:tcPr>
            <w:tcW w:w="2988" w:type="dxa"/>
          </w:tcPr>
          <w:p w:rsidR="004A1DF5" w:rsidRDefault="004A1DF5">
            <w:pPr>
              <w:spacing w:line="240" w:lineRule="auto"/>
              <w:rPr>
                <w:sz w:val="21"/>
              </w:rPr>
            </w:pPr>
            <w:r>
              <w:rPr>
                <w:rFonts w:hint="eastAsia"/>
                <w:sz w:val="21"/>
              </w:rPr>
              <w:t>有权机构冻结</w:t>
            </w:r>
          </w:p>
        </w:tc>
        <w:tc>
          <w:tcPr>
            <w:tcW w:w="1272" w:type="dxa"/>
          </w:tcPr>
          <w:p w:rsidR="004A1DF5" w:rsidRDefault="004A1DF5">
            <w:pPr>
              <w:spacing w:line="240" w:lineRule="auto"/>
              <w:rPr>
                <w:sz w:val="21"/>
              </w:rPr>
            </w:pPr>
            <w:r>
              <w:rPr>
                <w:rFonts w:hint="eastAsia"/>
                <w:sz w:val="21"/>
              </w:rPr>
              <w:t>8</w:t>
            </w:r>
          </w:p>
        </w:tc>
        <w:tc>
          <w:tcPr>
            <w:tcW w:w="2130" w:type="dxa"/>
          </w:tcPr>
          <w:p w:rsidR="004A1DF5" w:rsidRDefault="004A1DF5">
            <w:pPr>
              <w:spacing w:line="240" w:lineRule="auto"/>
              <w:rPr>
                <w:sz w:val="21"/>
              </w:rPr>
            </w:pPr>
            <w:r>
              <w:rPr>
                <w:rFonts w:hint="eastAsia"/>
                <w:sz w:val="21"/>
              </w:rPr>
              <w:t>A0</w:t>
            </w:r>
          </w:p>
        </w:tc>
        <w:tc>
          <w:tcPr>
            <w:tcW w:w="2130" w:type="dxa"/>
          </w:tcPr>
          <w:p w:rsidR="004A1DF5" w:rsidRDefault="004A1DF5">
            <w:pPr>
              <w:spacing w:line="240" w:lineRule="auto"/>
              <w:rPr>
                <w:sz w:val="21"/>
              </w:rPr>
            </w:pPr>
            <w:r>
              <w:rPr>
                <w:rFonts w:hint="eastAsia"/>
                <w:sz w:val="21"/>
              </w:rPr>
              <w:t>A0</w:t>
            </w:r>
          </w:p>
        </w:tc>
      </w:tr>
      <w:tr w:rsidR="004A1DF5">
        <w:tc>
          <w:tcPr>
            <w:tcW w:w="2988" w:type="dxa"/>
          </w:tcPr>
          <w:p w:rsidR="004A1DF5" w:rsidRDefault="004A1DF5">
            <w:pPr>
              <w:spacing w:line="240" w:lineRule="auto"/>
              <w:rPr>
                <w:sz w:val="21"/>
              </w:rPr>
            </w:pPr>
            <w:r>
              <w:rPr>
                <w:rFonts w:hint="eastAsia"/>
                <w:sz w:val="21"/>
              </w:rPr>
              <w:t>错账冻结</w:t>
            </w:r>
          </w:p>
        </w:tc>
        <w:tc>
          <w:tcPr>
            <w:tcW w:w="1272" w:type="dxa"/>
          </w:tcPr>
          <w:p w:rsidR="004A1DF5" w:rsidRDefault="004A1DF5">
            <w:pPr>
              <w:spacing w:line="240" w:lineRule="auto"/>
              <w:rPr>
                <w:sz w:val="21"/>
              </w:rPr>
            </w:pPr>
            <w:r>
              <w:rPr>
                <w:rFonts w:hint="eastAsia"/>
                <w:sz w:val="21"/>
              </w:rPr>
              <w:t>8</w:t>
            </w:r>
          </w:p>
        </w:tc>
        <w:tc>
          <w:tcPr>
            <w:tcW w:w="2130" w:type="dxa"/>
          </w:tcPr>
          <w:p w:rsidR="004A1DF5" w:rsidRDefault="004A1DF5">
            <w:pPr>
              <w:spacing w:line="240" w:lineRule="auto"/>
              <w:rPr>
                <w:sz w:val="21"/>
              </w:rPr>
            </w:pPr>
            <w:r>
              <w:rPr>
                <w:rFonts w:hint="eastAsia"/>
                <w:sz w:val="21"/>
              </w:rPr>
              <w:t>B1</w:t>
            </w:r>
          </w:p>
        </w:tc>
        <w:tc>
          <w:tcPr>
            <w:tcW w:w="2130" w:type="dxa"/>
          </w:tcPr>
          <w:p w:rsidR="004A1DF5" w:rsidRDefault="004A1DF5">
            <w:pPr>
              <w:spacing w:line="240" w:lineRule="auto"/>
              <w:rPr>
                <w:sz w:val="21"/>
              </w:rPr>
            </w:pPr>
            <w:r>
              <w:rPr>
                <w:rFonts w:hint="eastAsia"/>
                <w:sz w:val="21"/>
              </w:rPr>
              <w:t>B2</w:t>
            </w:r>
          </w:p>
        </w:tc>
      </w:tr>
      <w:tr w:rsidR="004A1DF5">
        <w:tc>
          <w:tcPr>
            <w:tcW w:w="2988" w:type="dxa"/>
          </w:tcPr>
          <w:p w:rsidR="004A1DF5" w:rsidRDefault="004A1DF5">
            <w:pPr>
              <w:spacing w:line="240" w:lineRule="auto"/>
              <w:rPr>
                <w:sz w:val="21"/>
              </w:rPr>
            </w:pPr>
            <w:r>
              <w:rPr>
                <w:rFonts w:hint="eastAsia"/>
                <w:sz w:val="21"/>
              </w:rPr>
              <w:t>挂失</w:t>
            </w:r>
            <w:r>
              <w:rPr>
                <w:rFonts w:hint="eastAsia"/>
                <w:sz w:val="21"/>
              </w:rPr>
              <w:t>/</w:t>
            </w:r>
            <w:r>
              <w:rPr>
                <w:rFonts w:hint="eastAsia"/>
                <w:sz w:val="21"/>
              </w:rPr>
              <w:t>换卡冻结</w:t>
            </w:r>
          </w:p>
        </w:tc>
        <w:tc>
          <w:tcPr>
            <w:tcW w:w="1272" w:type="dxa"/>
          </w:tcPr>
          <w:p w:rsidR="004A1DF5" w:rsidRDefault="004A1DF5">
            <w:pPr>
              <w:spacing w:line="240" w:lineRule="auto"/>
              <w:rPr>
                <w:sz w:val="21"/>
              </w:rPr>
            </w:pPr>
            <w:r>
              <w:rPr>
                <w:rFonts w:hint="eastAsia"/>
                <w:sz w:val="21"/>
              </w:rPr>
              <w:t>8</w:t>
            </w:r>
          </w:p>
        </w:tc>
        <w:tc>
          <w:tcPr>
            <w:tcW w:w="2130" w:type="dxa"/>
          </w:tcPr>
          <w:p w:rsidR="004A1DF5" w:rsidRDefault="004A1DF5">
            <w:pPr>
              <w:spacing w:line="240" w:lineRule="auto"/>
              <w:rPr>
                <w:sz w:val="21"/>
              </w:rPr>
            </w:pPr>
            <w:r>
              <w:rPr>
                <w:rFonts w:hint="eastAsia"/>
                <w:sz w:val="21"/>
              </w:rPr>
              <w:t>C0</w:t>
            </w:r>
          </w:p>
        </w:tc>
        <w:tc>
          <w:tcPr>
            <w:tcW w:w="2130" w:type="dxa"/>
          </w:tcPr>
          <w:p w:rsidR="004A1DF5" w:rsidRDefault="004A1DF5">
            <w:pPr>
              <w:spacing w:line="240" w:lineRule="auto"/>
              <w:rPr>
                <w:sz w:val="21"/>
              </w:rPr>
            </w:pPr>
            <w:r>
              <w:rPr>
                <w:rFonts w:hint="eastAsia"/>
                <w:sz w:val="21"/>
              </w:rPr>
              <w:t>－</w:t>
            </w:r>
          </w:p>
        </w:tc>
      </w:tr>
      <w:tr w:rsidR="004A1DF5">
        <w:tc>
          <w:tcPr>
            <w:tcW w:w="2988" w:type="dxa"/>
          </w:tcPr>
          <w:p w:rsidR="004A1DF5" w:rsidRDefault="004A1DF5">
            <w:pPr>
              <w:spacing w:line="240" w:lineRule="auto"/>
              <w:rPr>
                <w:sz w:val="21"/>
              </w:rPr>
            </w:pPr>
            <w:r>
              <w:rPr>
                <w:rFonts w:hint="eastAsia"/>
                <w:sz w:val="21"/>
              </w:rPr>
              <w:t>存款证明</w:t>
            </w:r>
            <w:r>
              <w:rPr>
                <w:rFonts w:hint="eastAsia"/>
                <w:sz w:val="21"/>
              </w:rPr>
              <w:t>/</w:t>
            </w:r>
            <w:r>
              <w:rPr>
                <w:rFonts w:hint="eastAsia"/>
                <w:sz w:val="21"/>
              </w:rPr>
              <w:t>质押冻结</w:t>
            </w:r>
          </w:p>
        </w:tc>
        <w:tc>
          <w:tcPr>
            <w:tcW w:w="1272" w:type="dxa"/>
          </w:tcPr>
          <w:p w:rsidR="004A1DF5" w:rsidRDefault="004A1DF5">
            <w:pPr>
              <w:spacing w:line="240" w:lineRule="auto"/>
              <w:rPr>
                <w:sz w:val="21"/>
              </w:rPr>
            </w:pPr>
            <w:r>
              <w:rPr>
                <w:rFonts w:hint="eastAsia"/>
                <w:sz w:val="21"/>
              </w:rPr>
              <w:t>3</w:t>
            </w:r>
          </w:p>
        </w:tc>
        <w:tc>
          <w:tcPr>
            <w:tcW w:w="2130" w:type="dxa"/>
          </w:tcPr>
          <w:p w:rsidR="004A1DF5" w:rsidRDefault="004A1DF5">
            <w:pPr>
              <w:spacing w:line="240" w:lineRule="auto"/>
              <w:rPr>
                <w:sz w:val="21"/>
              </w:rPr>
            </w:pPr>
            <w:r>
              <w:rPr>
                <w:rFonts w:hint="eastAsia"/>
                <w:sz w:val="21"/>
              </w:rPr>
              <w:t>D1</w:t>
            </w:r>
          </w:p>
        </w:tc>
        <w:tc>
          <w:tcPr>
            <w:tcW w:w="2130" w:type="dxa"/>
          </w:tcPr>
          <w:p w:rsidR="004A1DF5" w:rsidRDefault="004A1DF5">
            <w:pPr>
              <w:spacing w:line="240" w:lineRule="auto"/>
              <w:rPr>
                <w:sz w:val="21"/>
              </w:rPr>
            </w:pPr>
            <w:r>
              <w:rPr>
                <w:rFonts w:hint="eastAsia"/>
                <w:sz w:val="21"/>
              </w:rPr>
              <w:t>D2</w:t>
            </w:r>
          </w:p>
        </w:tc>
      </w:tr>
    </w:tbl>
    <w:p w:rsidR="004A1DF5" w:rsidRDefault="004A1DF5">
      <w:pPr>
        <w:ind w:firstLineChars="200" w:firstLine="480"/>
      </w:pPr>
      <w:r>
        <w:rPr>
          <w:rFonts w:hint="eastAsia"/>
        </w:rPr>
        <w:t>并遵循以下原则：</w:t>
      </w:r>
    </w:p>
    <w:p w:rsidR="004A1DF5" w:rsidRDefault="004A1DF5">
      <w:pPr>
        <w:numPr>
          <w:ilvl w:val="0"/>
          <w:numId w:val="14"/>
        </w:numPr>
      </w:pPr>
      <w:r>
        <w:rPr>
          <w:rFonts w:hint="eastAsia"/>
        </w:rPr>
        <w:t>户口（账户）冻结时，同一冻结级别且同一控制种类的冻结种类不能在户口（账户）中重复发生，同一冻结级不同控制种类的冻结可以相互叠加。</w:t>
      </w:r>
    </w:p>
    <w:p w:rsidR="004A1DF5" w:rsidRDefault="004A1DF5">
      <w:pPr>
        <w:numPr>
          <w:ilvl w:val="0"/>
          <w:numId w:val="14"/>
        </w:numPr>
      </w:pPr>
      <w:r>
        <w:rPr>
          <w:rFonts w:hint="eastAsia"/>
        </w:rPr>
        <w:t>户口（账户）冻结时，高级别冻结可叠加在低级别冻结上，反之不允许。</w:t>
      </w:r>
    </w:p>
    <w:p w:rsidR="004A1DF5" w:rsidRDefault="004A1DF5">
      <w:r>
        <w:rPr>
          <w:rFonts w:hint="eastAsia"/>
          <w:b/>
          <w:bCs/>
        </w:rPr>
        <w:t>扣划：</w:t>
      </w:r>
      <w:r>
        <w:rPr>
          <w:rFonts w:hint="eastAsia"/>
        </w:rPr>
        <w:t>实际业务中由于具体业务需对户口执行扣划资金操作，具体操作参见本节的</w:t>
      </w:r>
      <w:hyperlink w:anchor="_五、户口扣划（业务代码1515）" w:history="1">
        <w:r>
          <w:rPr>
            <w:rStyle w:val="a3"/>
            <w:rFonts w:hint="eastAsia"/>
          </w:rPr>
          <w:t>户口扣划</w:t>
        </w:r>
      </w:hyperlink>
      <w:r>
        <w:rPr>
          <w:rFonts w:hint="eastAsia"/>
        </w:rPr>
        <w:t>（业务代码：</w:t>
      </w:r>
      <w:r>
        <w:rPr>
          <w:rFonts w:hint="eastAsia"/>
        </w:rPr>
        <w:t>1515</w:t>
      </w:r>
      <w:r>
        <w:rPr>
          <w:rFonts w:hint="eastAsia"/>
        </w:rPr>
        <w:t>）。</w:t>
      </w:r>
    </w:p>
    <w:p w:rsidR="004A1DF5" w:rsidRDefault="004A1DF5">
      <w:pPr>
        <w:pStyle w:val="5"/>
      </w:pPr>
      <w:bookmarkStart w:id="45" w:name="_一、一卡通资金冻结状态修改（业务代码1511）"/>
      <w:bookmarkEnd w:id="45"/>
      <w:r>
        <w:rPr>
          <w:rFonts w:hint="eastAsia"/>
        </w:rPr>
        <w:lastRenderedPageBreak/>
        <w:t>一、一卡通资金冻结状态修改（业务代码</w:t>
      </w:r>
      <w:r>
        <w:rPr>
          <w:rFonts w:hint="eastAsia"/>
        </w:rPr>
        <w:t>1511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通过本功能可修改户口在凭证挂失或损坏换卡功能中所设定的户口状态，修改户口状态分为两种方式：将冻结状态修改为活动状态，将活动状态修改为冻结状态。</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1</w:t>
      </w:r>
      <w:r>
        <w:rPr>
          <w:rFonts w:hint="eastAsia"/>
        </w:rPr>
        <w:t>、当户口状态由“冻结”状态修改为“活动”状态，此操作种类须主管授权，系统会提示风险点。</w:t>
      </w:r>
    </w:p>
    <w:p w:rsidR="004A1DF5" w:rsidRDefault="004A1DF5">
      <w:pPr>
        <w:ind w:firstLineChars="200" w:firstLine="480"/>
      </w:pPr>
      <w:r>
        <w:rPr>
          <w:rFonts w:hint="eastAsia"/>
        </w:rPr>
        <w:t>2</w:t>
      </w:r>
      <w:r>
        <w:rPr>
          <w:rFonts w:hint="eastAsia"/>
        </w:rPr>
        <w:t>、</w:t>
      </w:r>
      <w:r>
        <w:rPr>
          <w:rFonts w:ascii="宋体" w:hint="eastAsia"/>
        </w:rPr>
        <w:t>户口状态由</w:t>
      </w:r>
      <w:r>
        <w:t>“</w:t>
      </w:r>
      <w:r>
        <w:rPr>
          <w:rFonts w:ascii="宋体" w:hint="eastAsia"/>
        </w:rPr>
        <w:t>冻结</w:t>
      </w:r>
      <w:r>
        <w:t>”</w:t>
      </w:r>
      <w:r>
        <w:rPr>
          <w:rFonts w:ascii="宋体" w:hint="eastAsia"/>
        </w:rPr>
        <w:t>状态修改为</w:t>
      </w:r>
      <w:r>
        <w:t>“</w:t>
      </w:r>
      <w:r>
        <w:rPr>
          <w:rFonts w:ascii="宋体" w:hint="eastAsia"/>
        </w:rPr>
        <w:t>活动</w:t>
      </w:r>
      <w:r>
        <w:t>”</w:t>
      </w:r>
      <w:r>
        <w:rPr>
          <w:rFonts w:ascii="宋体" w:hint="eastAsia"/>
        </w:rPr>
        <w:t>状态必须本人办理，系统要求验证客户柜面支取方式及本人身份证明。</w:t>
      </w:r>
    </w:p>
    <w:p w:rsidR="004A1DF5" w:rsidRDefault="004A1DF5">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434"/>
      </w:tblGrid>
      <w:tr w:rsidR="004A1DF5">
        <w:tc>
          <w:tcPr>
            <w:tcW w:w="2088" w:type="dxa"/>
          </w:tcPr>
          <w:p w:rsidR="004A1DF5" w:rsidRDefault="004A1DF5">
            <w:pPr>
              <w:spacing w:line="240" w:lineRule="auto"/>
              <w:jc w:val="center"/>
              <w:rPr>
                <w:sz w:val="21"/>
              </w:rPr>
            </w:pPr>
            <w:r>
              <w:rPr>
                <w:rFonts w:hint="eastAsia"/>
                <w:sz w:val="21"/>
              </w:rPr>
              <w:t>操作种类</w:t>
            </w:r>
          </w:p>
        </w:tc>
        <w:tc>
          <w:tcPr>
            <w:tcW w:w="6434" w:type="dxa"/>
          </w:tcPr>
          <w:p w:rsidR="004A1DF5" w:rsidRDefault="004A1DF5">
            <w:pPr>
              <w:spacing w:line="240" w:lineRule="auto"/>
              <w:rPr>
                <w:sz w:val="21"/>
              </w:rPr>
            </w:pPr>
            <w:r>
              <w:rPr>
                <w:rFonts w:hint="eastAsia"/>
                <w:sz w:val="21"/>
              </w:rPr>
              <w:t>修改户口状态的选项，分为两种：</w:t>
            </w:r>
          </w:p>
          <w:p w:rsidR="004A1DF5" w:rsidRDefault="004A1DF5">
            <w:pPr>
              <w:spacing w:line="240" w:lineRule="auto"/>
              <w:rPr>
                <w:sz w:val="21"/>
              </w:rPr>
            </w:pPr>
            <w:r>
              <w:rPr>
                <w:rFonts w:hint="eastAsia"/>
                <w:sz w:val="21"/>
              </w:rPr>
              <w:t>1</w:t>
            </w:r>
            <w:r>
              <w:rPr>
                <w:rFonts w:hint="eastAsia"/>
                <w:sz w:val="21"/>
              </w:rPr>
              <w:t>、“冻结”钮，用来将户口状态由“活动”状态修改为“冻结”状态</w:t>
            </w:r>
          </w:p>
          <w:p w:rsidR="004A1DF5" w:rsidRDefault="004A1DF5">
            <w:pPr>
              <w:spacing w:line="240" w:lineRule="auto"/>
              <w:rPr>
                <w:sz w:val="21"/>
              </w:rPr>
            </w:pPr>
            <w:r>
              <w:rPr>
                <w:rFonts w:hint="eastAsia"/>
                <w:sz w:val="21"/>
              </w:rPr>
              <w:t>2</w:t>
            </w:r>
            <w:r>
              <w:rPr>
                <w:rFonts w:hint="eastAsia"/>
                <w:sz w:val="21"/>
              </w:rPr>
              <w:t>、“解冻”钮，用来将户口状态由“冻结”状态修改为“活动”状态，此操作种类须主管授权</w:t>
            </w:r>
          </w:p>
        </w:tc>
      </w:tr>
    </w:tbl>
    <w:p w:rsidR="004A1DF5" w:rsidRDefault="004A1DF5"/>
    <w:p w:rsidR="004A1DF5" w:rsidRDefault="004A1DF5">
      <w:pPr>
        <w:pStyle w:val="6"/>
        <w:spacing w:line="360" w:lineRule="auto"/>
      </w:pPr>
      <w:r>
        <w:rPr>
          <w:rFonts w:hint="eastAsia"/>
        </w:rPr>
        <w:t>（四）操作要点</w:t>
      </w:r>
    </w:p>
    <w:p w:rsidR="004A1DF5" w:rsidRDefault="004A1DF5">
      <w:pPr>
        <w:ind w:firstLineChars="175" w:firstLine="420"/>
      </w:pPr>
      <w:r>
        <w:rPr>
          <w:rFonts w:hint="eastAsia"/>
        </w:rPr>
        <w:t>1</w:t>
      </w:r>
      <w:r>
        <w:rPr>
          <w:rFonts w:hint="eastAsia"/>
        </w:rPr>
        <w:t>、本功能产生的冻结类别为“挂失</w:t>
      </w:r>
      <w:r>
        <w:rPr>
          <w:rFonts w:hint="eastAsia"/>
        </w:rPr>
        <w:t>/</w:t>
      </w:r>
      <w:r>
        <w:rPr>
          <w:rFonts w:hint="eastAsia"/>
        </w:rPr>
        <w:t>换卡户口冻结”，且仅可将凭证挂失或损坏换卡功能设定的“冻结”状态修改为“活动”状态，对于其他种类的冻结则无效。</w:t>
      </w:r>
    </w:p>
    <w:p w:rsidR="004A1DF5" w:rsidRDefault="004A1DF5">
      <w:pPr>
        <w:ind w:firstLineChars="175" w:firstLine="420"/>
      </w:pPr>
      <w:r>
        <w:rPr>
          <w:rFonts w:hint="eastAsia"/>
        </w:rPr>
        <w:t>2</w:t>
      </w:r>
      <w:r>
        <w:rPr>
          <w:rFonts w:hint="eastAsia"/>
        </w:rPr>
        <w:t>、当一卡通从属的客户为黑名单客户时，任何操作种类均须主管授权完成此项业务。</w:t>
      </w:r>
    </w:p>
    <w:p w:rsidR="004A1DF5" w:rsidRDefault="004A1DF5">
      <w:pPr>
        <w:ind w:firstLineChars="175" w:firstLine="420"/>
      </w:pPr>
      <w:r>
        <w:rPr>
          <w:rFonts w:hint="eastAsia"/>
        </w:rPr>
        <w:t>3</w:t>
      </w:r>
      <w:r>
        <w:rPr>
          <w:rFonts w:hint="eastAsia"/>
        </w:rPr>
        <w:t>、本功能操作时无须刷卡。</w:t>
      </w:r>
    </w:p>
    <w:p w:rsidR="004A1DF5" w:rsidRDefault="004A1DF5">
      <w:pPr>
        <w:ind w:firstLineChars="175" w:firstLine="420"/>
      </w:pPr>
      <w:r>
        <w:rPr>
          <w:rFonts w:hint="eastAsia"/>
        </w:rPr>
        <w:t>4</w:t>
      </w:r>
      <w:r>
        <w:rPr>
          <w:rFonts w:hint="eastAsia"/>
        </w:rPr>
        <w:t>、本功能的操作机构范围如下：</w:t>
      </w:r>
    </w:p>
    <w:p w:rsidR="004A1DF5" w:rsidRDefault="004A1DF5">
      <w:pPr>
        <w:ind w:firstLineChars="175" w:firstLine="420"/>
      </w:pPr>
      <w:r>
        <w:rPr>
          <w:rFonts w:hint="eastAsia"/>
        </w:rPr>
        <w:t>（</w:t>
      </w:r>
      <w:r>
        <w:rPr>
          <w:rFonts w:hint="eastAsia"/>
        </w:rPr>
        <w:t>1</w:t>
      </w:r>
      <w:r>
        <w:rPr>
          <w:rFonts w:hint="eastAsia"/>
        </w:rPr>
        <w:t>）资金冻结状态由“活动”修改为“冻结”，操作范围为全总行范围。</w:t>
      </w:r>
    </w:p>
    <w:p w:rsidR="004A1DF5" w:rsidRDefault="004A1DF5">
      <w:pPr>
        <w:ind w:firstLineChars="175" w:firstLine="420"/>
      </w:pPr>
      <w:r>
        <w:rPr>
          <w:rFonts w:hint="eastAsia"/>
        </w:rPr>
        <w:t>（</w:t>
      </w:r>
      <w:r>
        <w:rPr>
          <w:rFonts w:hint="eastAsia"/>
        </w:rPr>
        <w:t>2</w:t>
      </w:r>
      <w:r>
        <w:rPr>
          <w:rFonts w:hint="eastAsia"/>
        </w:rPr>
        <w:t>）资金冻结状态由冻结修改为活动，操作范围决定与该一卡通的挂失种类，具体为：书面挂失：原业务受理行（开户行）</w:t>
      </w:r>
      <w:r>
        <w:rPr>
          <w:rFonts w:hint="eastAsia"/>
        </w:rPr>
        <w:t>/</w:t>
      </w:r>
      <w:r>
        <w:rPr>
          <w:rFonts w:hint="eastAsia"/>
        </w:rPr>
        <w:t>指定领卡行。口头挂失：全总行范围。损坏换卡：原业务受理行</w:t>
      </w:r>
      <w:r>
        <w:rPr>
          <w:rFonts w:hint="eastAsia"/>
        </w:rPr>
        <w:t>/</w:t>
      </w:r>
      <w:r>
        <w:rPr>
          <w:rFonts w:hint="eastAsia"/>
        </w:rPr>
        <w:t>指定领卡行。</w:t>
      </w:r>
    </w:p>
    <w:p w:rsidR="004A1DF5" w:rsidRDefault="004A1DF5">
      <w:pPr>
        <w:pStyle w:val="6"/>
        <w:spacing w:line="360" w:lineRule="auto"/>
      </w:pPr>
      <w:r>
        <w:rPr>
          <w:rFonts w:hint="eastAsia"/>
        </w:rPr>
        <w:lastRenderedPageBreak/>
        <w:t>（五）操作步骤</w:t>
      </w:r>
    </w:p>
    <w:p w:rsidR="004A1DF5" w:rsidRDefault="004A1DF5">
      <w:pPr>
        <w:ind w:firstLineChars="150" w:firstLine="360"/>
        <w:rPr>
          <w:rFonts w:ascii="宋体" w:hAnsi="宋体"/>
        </w:rPr>
      </w:pPr>
      <w:r>
        <w:rPr>
          <w:rFonts w:ascii="宋体" w:hAnsi="宋体" w:hint="eastAsia"/>
        </w:rPr>
        <w:t>1、用户选择系统导航－客户管理－特殊业务－冻结/解冻/扣划－一卡通资金冻结状态修改或在“业务代码”处输入业务代码“1511”进入。</w:t>
      </w:r>
    </w:p>
    <w:p w:rsidR="004A1DF5" w:rsidRDefault="004A1DF5">
      <w:pPr>
        <w:numPr>
          <w:ilvl w:val="0"/>
          <w:numId w:val="13"/>
        </w:numPr>
        <w:ind w:left="0" w:firstLineChars="150" w:firstLine="360"/>
        <w:rPr>
          <w:bCs/>
        </w:rPr>
      </w:pPr>
      <w:r>
        <w:rPr>
          <w:rFonts w:hint="eastAsia"/>
          <w:bCs/>
        </w:rPr>
        <w:t>“一卡通卡号”处输入需要修改状态的一卡通号码。</w:t>
      </w:r>
    </w:p>
    <w:p w:rsidR="004A1DF5" w:rsidRDefault="004A1DF5">
      <w:pPr>
        <w:numPr>
          <w:ilvl w:val="0"/>
          <w:numId w:val="13"/>
        </w:numPr>
        <w:ind w:left="0" w:firstLineChars="150" w:firstLine="360"/>
        <w:rPr>
          <w:bCs/>
        </w:rPr>
      </w:pPr>
      <w:r>
        <w:rPr>
          <w:rFonts w:hint="eastAsia"/>
          <w:bCs/>
        </w:rPr>
        <w:t>据实际业务选择操作种类。</w:t>
      </w:r>
    </w:p>
    <w:p w:rsidR="004A1DF5" w:rsidRDefault="004A1DF5">
      <w:pPr>
        <w:ind w:firstLineChars="150" w:firstLine="360"/>
        <w:rPr>
          <w:bCs/>
        </w:rPr>
      </w:pPr>
      <w:r>
        <w:rPr>
          <w:rFonts w:hint="eastAsia"/>
          <w:bCs/>
        </w:rPr>
        <w:t>4</w:t>
      </w:r>
      <w:r>
        <w:rPr>
          <w:rFonts w:hint="eastAsia"/>
          <w:bCs/>
        </w:rPr>
        <w:t>、选择</w:t>
      </w:r>
      <w:r>
        <w:rPr>
          <w:rFonts w:hint="eastAsia"/>
        </w:rPr>
        <w:t>支取控件钮</w:t>
      </w:r>
      <w:r>
        <w:object w:dxaOrig="330" w:dyaOrig="330">
          <v:shape id="_x0000_i1046" type="#_x0000_t75" style="width:16.5pt;height:16.5pt" o:ole="">
            <v:imagedata r:id="rId65" o:title=""/>
          </v:shape>
          <o:OLEObject Type="Embed" ProgID="PBrush" ShapeID="_x0000_i1046" DrawAspect="Content" ObjectID="_1458487522" r:id="rId66"/>
        </w:object>
      </w:r>
      <w:r>
        <w:rPr>
          <w:rFonts w:hint="eastAsia"/>
        </w:rPr>
        <w:t>，系统弹出验证信息界面。</w:t>
      </w:r>
    </w:p>
    <w:p w:rsidR="004A1DF5" w:rsidRDefault="004A1DF5">
      <w:pPr>
        <w:ind w:firstLineChars="150" w:firstLine="360"/>
        <w:rPr>
          <w:bCs/>
        </w:rPr>
      </w:pPr>
      <w:r>
        <w:rPr>
          <w:rFonts w:hint="eastAsia"/>
        </w:rPr>
        <w:t>5</w:t>
      </w:r>
      <w:r>
        <w:rPr>
          <w:rFonts w:hint="eastAsia"/>
        </w:rPr>
        <w:t>、输入系统提示的验证信息后，系统提示授权。</w:t>
      </w:r>
    </w:p>
    <w:p w:rsidR="004A1DF5" w:rsidRDefault="004A1DF5">
      <w:pPr>
        <w:ind w:firstLineChars="150" w:firstLine="360"/>
        <w:rPr>
          <w:b/>
          <w:bCs/>
        </w:rPr>
      </w:pPr>
      <w:r>
        <w:rPr>
          <w:rFonts w:hint="eastAsia"/>
          <w:bCs/>
        </w:rPr>
        <w:t>6</w:t>
      </w:r>
      <w:r>
        <w:rPr>
          <w:rFonts w:hint="eastAsia"/>
          <w:bCs/>
        </w:rPr>
        <w:t>、打印：</w:t>
      </w:r>
      <w:r>
        <w:rPr>
          <w:rFonts w:hint="eastAsia"/>
        </w:rPr>
        <w:t>根据系统提示打印</w:t>
      </w:r>
      <w:r>
        <w:rPr>
          <w:rFonts w:hint="eastAsia"/>
          <w:bCs/>
        </w:rPr>
        <w:t>“</w:t>
      </w:r>
      <w:r>
        <w:rPr>
          <w:rFonts w:hint="eastAsia"/>
        </w:rPr>
        <w:t>特殊业务凭证”，保留一联银行留存。</w:t>
      </w:r>
    </w:p>
    <w:p w:rsidR="004A1DF5" w:rsidRDefault="004A1DF5">
      <w:bookmarkStart w:id="46" w:name="_二、存折资金冻结状态修改（业务代码1212）"/>
      <w:bookmarkStart w:id="47" w:name="_二、存折资金冻结状态修改（业务代码1512）"/>
      <w:bookmarkEnd w:id="46"/>
      <w:bookmarkEnd w:id="47"/>
    </w:p>
    <w:p w:rsidR="004A1DF5" w:rsidRDefault="004A1DF5">
      <w:pPr>
        <w:pStyle w:val="5"/>
      </w:pPr>
      <w:r>
        <w:rPr>
          <w:rFonts w:hint="eastAsia"/>
        </w:rPr>
        <w:t>二、存折资金冻结状态修改（业务代码</w:t>
      </w:r>
      <w:r>
        <w:rPr>
          <w:rFonts w:hint="eastAsia"/>
        </w:rPr>
        <w:t>1512</w:t>
      </w:r>
      <w:r>
        <w:rPr>
          <w:rFonts w:hint="eastAsia"/>
        </w:rPr>
        <w:t>）</w:t>
      </w:r>
    </w:p>
    <w:p w:rsidR="004A1DF5" w:rsidRDefault="004A1DF5">
      <w:pPr>
        <w:pStyle w:val="6"/>
        <w:spacing w:line="360" w:lineRule="auto"/>
      </w:pPr>
      <w:r>
        <w:rPr>
          <w:rFonts w:hint="eastAsia"/>
        </w:rPr>
        <w:t>（一）功能介绍</w:t>
      </w:r>
    </w:p>
    <w:p w:rsidR="004A1DF5" w:rsidRDefault="004A1DF5">
      <w:pPr>
        <w:pStyle w:val="20"/>
        <w:ind w:firstLine="480"/>
      </w:pPr>
      <w:r>
        <w:rPr>
          <w:rFonts w:hint="eastAsia"/>
        </w:rPr>
        <w:t>通过本功能可修改户口在凭证挂失或损坏换卡功能中所设定的户口状态，修改户口状态分为两种方式：由冻结状态修改为活动状态，由活动状态修改为冻结状态。</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同第二章第八节一、一卡通资金冻结状态修改。</w:t>
      </w:r>
    </w:p>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同第二章第八节一、一卡通资金冻结状态修改。</w:t>
      </w:r>
    </w:p>
    <w:p w:rsidR="004A1DF5" w:rsidRDefault="004A1DF5">
      <w:pPr>
        <w:pStyle w:val="6"/>
        <w:spacing w:line="360" w:lineRule="auto"/>
      </w:pPr>
      <w:r>
        <w:rPr>
          <w:rFonts w:hint="eastAsia"/>
        </w:rPr>
        <w:t>（四）操作步骤</w:t>
      </w:r>
    </w:p>
    <w:p w:rsidR="004A1DF5" w:rsidRDefault="004A1DF5">
      <w:pPr>
        <w:numPr>
          <w:ilvl w:val="1"/>
          <w:numId w:val="12"/>
        </w:numPr>
        <w:ind w:left="0" w:firstLine="420"/>
      </w:pPr>
      <w:r>
        <w:rPr>
          <w:rFonts w:ascii="宋体" w:hAnsi="宋体" w:hint="eastAsia"/>
        </w:rPr>
        <w:t>用户选择系统导航－客户管理－特殊业务－冻结/解冻/扣划－一卡通资金冻结状态修改或在“业务代码”处输入业务代码“1512”进入。</w:t>
      </w:r>
    </w:p>
    <w:p w:rsidR="004A1DF5" w:rsidRDefault="004A1DF5">
      <w:pPr>
        <w:ind w:firstLineChars="200" w:firstLine="480"/>
      </w:pPr>
      <w:r>
        <w:rPr>
          <w:rFonts w:hint="eastAsia"/>
          <w:bCs/>
        </w:rPr>
        <w:t>2</w:t>
      </w:r>
      <w:r>
        <w:rPr>
          <w:rFonts w:hint="eastAsia"/>
          <w:bCs/>
        </w:rPr>
        <w:t>、以下操作同</w:t>
      </w:r>
      <w:r>
        <w:rPr>
          <w:rFonts w:hint="eastAsia"/>
        </w:rPr>
        <w:t>第二章第八节一、一卡通资金冻结状态修改。</w:t>
      </w:r>
    </w:p>
    <w:p w:rsidR="004A1DF5" w:rsidRDefault="004A1DF5">
      <w:bookmarkStart w:id="48" w:name="_三、户口冻结（业务代码：1513）"/>
      <w:bookmarkStart w:id="49" w:name="_三、户口冻结（业务代码1513）"/>
      <w:bookmarkEnd w:id="48"/>
      <w:bookmarkEnd w:id="49"/>
    </w:p>
    <w:p w:rsidR="004A1DF5" w:rsidRDefault="004A1DF5">
      <w:pPr>
        <w:pStyle w:val="5"/>
      </w:pPr>
      <w:r>
        <w:rPr>
          <w:rFonts w:hint="eastAsia"/>
        </w:rPr>
        <w:lastRenderedPageBreak/>
        <w:t>三、户口冻结（业务代码</w:t>
      </w:r>
      <w:r>
        <w:rPr>
          <w:rFonts w:hint="eastAsia"/>
        </w:rPr>
        <w:t>1513</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通过该功能可以针对某个户口执行户口类冻结，也可以对某个户口下的资金执行额度类冻结。</w:t>
      </w:r>
    </w:p>
    <w:p w:rsidR="004A1DF5" w:rsidRDefault="004A1DF5" w:rsidP="0004090F">
      <w:pPr>
        <w:pStyle w:val="6"/>
        <w:spacing w:line="360" w:lineRule="auto"/>
      </w:pPr>
      <w:r>
        <w:rPr>
          <w:rFonts w:hint="eastAsia"/>
        </w:rPr>
        <w:t>（二）风险提示</w:t>
      </w:r>
    </w:p>
    <w:p w:rsidR="004A1DF5" w:rsidRDefault="004A1DF5">
      <w:pPr>
        <w:ind w:firstLineChars="200" w:firstLine="480"/>
      </w:pPr>
      <w:r>
        <w:rPr>
          <w:rFonts w:hint="eastAsia"/>
        </w:rPr>
        <w:t>户口下理财类账户不能通过本功能执行冻结操作，理财类账户的冻结需在相应的系统中（银证通、银基通后台）操作。本功能中列示理财类账户的联机余额非当前余额，该类账户的当前余额需在银证通、银基通后台查询。</w:t>
      </w:r>
    </w:p>
    <w:p w:rsidR="004A1DF5" w:rsidRDefault="004A1DF5" w:rsidP="0004090F">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rPr>
                <w:rFonts w:ascii="宋体" w:hAnsi="宋体"/>
                <w:sz w:val="21"/>
              </w:rPr>
            </w:pPr>
            <w:r>
              <w:rPr>
                <w:rFonts w:ascii="宋体" w:hAnsi="宋体" w:hint="eastAsia"/>
                <w:sz w:val="21"/>
              </w:rPr>
              <w:t>冻结类型</w:t>
            </w:r>
          </w:p>
        </w:tc>
        <w:tc>
          <w:tcPr>
            <w:tcW w:w="6254" w:type="dxa"/>
          </w:tcPr>
          <w:p w:rsidR="004A1DF5" w:rsidRDefault="004A1DF5">
            <w:pPr>
              <w:rPr>
                <w:rFonts w:ascii="宋体" w:hAnsi="宋体"/>
                <w:sz w:val="21"/>
              </w:rPr>
            </w:pPr>
            <w:r>
              <w:rPr>
                <w:rFonts w:ascii="宋体" w:hAnsi="宋体" w:hint="eastAsia"/>
                <w:sz w:val="21"/>
              </w:rPr>
              <w:t>参见</w:t>
            </w:r>
            <w:hyperlink w:anchor="冻结种类表" w:history="1">
              <w:r>
                <w:rPr>
                  <w:rStyle w:val="a3"/>
                  <w:rFonts w:ascii="宋体" w:hAnsi="宋体" w:hint="eastAsia"/>
                  <w:sz w:val="21"/>
                </w:rPr>
                <w:t>冻结种类表</w:t>
              </w:r>
            </w:hyperlink>
          </w:p>
        </w:tc>
      </w:tr>
      <w:tr w:rsidR="004A1DF5">
        <w:tc>
          <w:tcPr>
            <w:tcW w:w="2268" w:type="dxa"/>
          </w:tcPr>
          <w:p w:rsidR="004A1DF5" w:rsidRDefault="004A1DF5">
            <w:pPr>
              <w:rPr>
                <w:rFonts w:ascii="宋体" w:hAnsi="宋体"/>
                <w:sz w:val="21"/>
              </w:rPr>
            </w:pPr>
            <w:r>
              <w:rPr>
                <w:rFonts w:ascii="宋体" w:hAnsi="宋体" w:hint="eastAsia"/>
                <w:sz w:val="21"/>
              </w:rPr>
              <w:t>账户序号</w:t>
            </w:r>
          </w:p>
        </w:tc>
        <w:tc>
          <w:tcPr>
            <w:tcW w:w="6254" w:type="dxa"/>
          </w:tcPr>
          <w:p w:rsidR="004A1DF5" w:rsidRDefault="004A1DF5">
            <w:pPr>
              <w:rPr>
                <w:rFonts w:ascii="宋体" w:hAnsi="宋体"/>
                <w:sz w:val="21"/>
              </w:rPr>
            </w:pPr>
            <w:r>
              <w:rPr>
                <w:rFonts w:ascii="宋体" w:hAnsi="宋体" w:hint="eastAsia"/>
                <w:sz w:val="21"/>
              </w:rPr>
              <w:t>账号后五位</w:t>
            </w:r>
          </w:p>
        </w:tc>
      </w:tr>
      <w:tr w:rsidR="004A1DF5">
        <w:tc>
          <w:tcPr>
            <w:tcW w:w="2268" w:type="dxa"/>
          </w:tcPr>
          <w:p w:rsidR="004A1DF5" w:rsidRDefault="004A1DF5">
            <w:pPr>
              <w:rPr>
                <w:rFonts w:ascii="宋体" w:hAnsi="宋体"/>
                <w:sz w:val="21"/>
              </w:rPr>
            </w:pPr>
            <w:bookmarkStart w:id="50" w:name="户口冻结"/>
            <w:r>
              <w:rPr>
                <w:rFonts w:ascii="宋体" w:hAnsi="宋体" w:hint="eastAsia"/>
                <w:sz w:val="21"/>
              </w:rPr>
              <w:t>户口类冻结</w:t>
            </w:r>
            <w:bookmarkEnd w:id="50"/>
          </w:p>
        </w:tc>
        <w:tc>
          <w:tcPr>
            <w:tcW w:w="6254" w:type="dxa"/>
          </w:tcPr>
          <w:p w:rsidR="004A1DF5" w:rsidRDefault="004A1DF5">
            <w:pPr>
              <w:rPr>
                <w:rFonts w:ascii="宋体" w:hAnsi="宋体"/>
                <w:sz w:val="21"/>
              </w:rPr>
            </w:pPr>
            <w:r>
              <w:rPr>
                <w:rFonts w:ascii="宋体" w:hAnsi="宋体" w:hint="eastAsia"/>
                <w:sz w:val="21"/>
              </w:rPr>
              <w:t>本功能中提到的户口类冻结包括：有权机关户口冻结、错账户口冻结、存款证明户口冻结、质押户口冻结，参见图一</w:t>
            </w:r>
          </w:p>
        </w:tc>
      </w:tr>
      <w:tr w:rsidR="004A1DF5">
        <w:tc>
          <w:tcPr>
            <w:tcW w:w="2268" w:type="dxa"/>
          </w:tcPr>
          <w:p w:rsidR="004A1DF5" w:rsidRDefault="004A1DF5">
            <w:pPr>
              <w:rPr>
                <w:rFonts w:ascii="宋体" w:hAnsi="宋体"/>
                <w:sz w:val="21"/>
              </w:rPr>
            </w:pPr>
            <w:bookmarkStart w:id="51" w:name="额度冻结"/>
            <w:r>
              <w:rPr>
                <w:rFonts w:ascii="宋体" w:hAnsi="宋体" w:hint="eastAsia"/>
                <w:sz w:val="21"/>
              </w:rPr>
              <w:t>额度类冻结</w:t>
            </w:r>
            <w:bookmarkEnd w:id="51"/>
          </w:p>
        </w:tc>
        <w:tc>
          <w:tcPr>
            <w:tcW w:w="6254" w:type="dxa"/>
          </w:tcPr>
          <w:p w:rsidR="004A1DF5" w:rsidRDefault="004A1DF5">
            <w:pPr>
              <w:rPr>
                <w:rFonts w:ascii="宋体" w:hAnsi="宋体"/>
                <w:sz w:val="21"/>
              </w:rPr>
            </w:pPr>
            <w:r>
              <w:rPr>
                <w:rFonts w:ascii="宋体" w:hAnsi="宋体" w:hint="eastAsia"/>
                <w:sz w:val="21"/>
              </w:rPr>
              <w:t>本功能中提到的额度类冻结包括：有权机关额度冻结、错账额度冻结，参见图二</w:t>
            </w:r>
          </w:p>
        </w:tc>
      </w:tr>
      <w:tr w:rsidR="004A1DF5">
        <w:tc>
          <w:tcPr>
            <w:tcW w:w="2268" w:type="dxa"/>
          </w:tcPr>
          <w:p w:rsidR="004A1DF5" w:rsidRDefault="004A1DF5">
            <w:pPr>
              <w:rPr>
                <w:rFonts w:ascii="宋体" w:hAnsi="宋体"/>
                <w:sz w:val="21"/>
              </w:rPr>
            </w:pPr>
            <w:r>
              <w:rPr>
                <w:rFonts w:ascii="宋体" w:hAnsi="宋体" w:hint="eastAsia"/>
                <w:sz w:val="21"/>
              </w:rPr>
              <w:t>冻结有效期至</w:t>
            </w:r>
          </w:p>
        </w:tc>
        <w:tc>
          <w:tcPr>
            <w:tcW w:w="6254" w:type="dxa"/>
          </w:tcPr>
          <w:p w:rsidR="004A1DF5" w:rsidRDefault="004A1DF5">
            <w:pPr>
              <w:rPr>
                <w:rFonts w:ascii="宋体" w:hAnsi="宋体"/>
                <w:sz w:val="21"/>
              </w:rPr>
            </w:pPr>
            <w:r>
              <w:rPr>
                <w:rFonts w:ascii="宋体" w:hAnsi="宋体" w:hint="eastAsia"/>
                <w:sz w:val="21"/>
              </w:rPr>
              <w:t>可以预设本次冻结操作的有效日期，如有权机关司法冻结时，可将失效日期输为6个月后。但到期后并不自动解冻，而是以信息窗的方式提示到期。该提示功能目前仅对</w:t>
            </w:r>
            <w:hyperlink w:anchor="户口冻结" w:history="1">
              <w:r>
                <w:rPr>
                  <w:rStyle w:val="a3"/>
                  <w:rFonts w:ascii="宋体" w:hAnsi="宋体" w:hint="eastAsia"/>
                  <w:sz w:val="21"/>
                </w:rPr>
                <w:t>户口类冻结</w:t>
              </w:r>
            </w:hyperlink>
            <w:r>
              <w:rPr>
                <w:rFonts w:ascii="宋体" w:hAnsi="宋体" w:hint="eastAsia"/>
                <w:sz w:val="21"/>
              </w:rPr>
              <w:t>操作有效，当失效日期为空，系统默认无失效日期。</w:t>
            </w:r>
          </w:p>
          <w:p w:rsidR="004A1DF5" w:rsidRDefault="004A1DF5">
            <w:pPr>
              <w:rPr>
                <w:rFonts w:ascii="宋体" w:hAnsi="宋体"/>
                <w:sz w:val="21"/>
              </w:rPr>
            </w:pPr>
            <w:r>
              <w:rPr>
                <w:rFonts w:ascii="宋体" w:hAnsi="宋体" w:hint="eastAsia"/>
                <w:sz w:val="21"/>
              </w:rPr>
              <w:t>举例说明：冻结有效期至为20050316，则系统在2005年3月16日的24点后提示到期。</w:t>
            </w:r>
          </w:p>
        </w:tc>
      </w:tr>
      <w:tr w:rsidR="004A1DF5">
        <w:tc>
          <w:tcPr>
            <w:tcW w:w="2268" w:type="dxa"/>
          </w:tcPr>
          <w:p w:rsidR="004A1DF5" w:rsidRDefault="004A1DF5">
            <w:pPr>
              <w:rPr>
                <w:rFonts w:ascii="宋体" w:hAnsi="宋体"/>
                <w:sz w:val="21"/>
              </w:rPr>
            </w:pPr>
            <w:r>
              <w:rPr>
                <w:rFonts w:ascii="宋体" w:hAnsi="宋体" w:hint="eastAsia"/>
                <w:sz w:val="21"/>
              </w:rPr>
              <w:t>冻结原因</w:t>
            </w:r>
          </w:p>
        </w:tc>
        <w:tc>
          <w:tcPr>
            <w:tcW w:w="6254" w:type="dxa"/>
          </w:tcPr>
          <w:p w:rsidR="004A1DF5" w:rsidRDefault="004A1DF5">
            <w:pPr>
              <w:rPr>
                <w:rFonts w:ascii="宋体" w:hAnsi="宋体"/>
                <w:sz w:val="21"/>
              </w:rPr>
            </w:pPr>
            <w:r>
              <w:rPr>
                <w:rFonts w:ascii="宋体" w:hAnsi="宋体" w:hint="eastAsia"/>
                <w:sz w:val="21"/>
              </w:rPr>
              <w:t>手工录入，必输项，30个汉字。当执行有权机关司法冻结时务必录入有权机关名称，冻结通知书等相关法律文书编号备查。</w:t>
            </w:r>
          </w:p>
        </w:tc>
      </w:tr>
      <w:tr w:rsidR="004A1DF5">
        <w:tc>
          <w:tcPr>
            <w:tcW w:w="2268" w:type="dxa"/>
          </w:tcPr>
          <w:p w:rsidR="004A1DF5" w:rsidRDefault="004A1DF5">
            <w:pPr>
              <w:rPr>
                <w:rFonts w:ascii="宋体" w:hAnsi="宋体"/>
                <w:sz w:val="21"/>
              </w:rPr>
            </w:pPr>
            <w:r>
              <w:rPr>
                <w:rFonts w:ascii="宋体" w:hAnsi="宋体" w:hint="eastAsia"/>
                <w:sz w:val="21"/>
              </w:rPr>
              <w:t>冻结流水号</w:t>
            </w:r>
          </w:p>
        </w:tc>
        <w:tc>
          <w:tcPr>
            <w:tcW w:w="6254" w:type="dxa"/>
          </w:tcPr>
          <w:p w:rsidR="004A1DF5" w:rsidRDefault="004A1DF5">
            <w:pPr>
              <w:rPr>
                <w:rFonts w:ascii="宋体" w:hAnsi="宋体"/>
                <w:sz w:val="21"/>
              </w:rPr>
            </w:pPr>
            <w:r>
              <w:rPr>
                <w:rFonts w:ascii="宋体" w:hAnsi="宋体" w:hint="eastAsia"/>
                <w:sz w:val="21"/>
              </w:rPr>
              <w:t>一次有效的冻结操作使系统产生的业务流水号，用来定位该笔冻结业务</w:t>
            </w:r>
          </w:p>
        </w:tc>
      </w:tr>
    </w:tbl>
    <w:p w:rsidR="004A1DF5" w:rsidRDefault="004A1DF5">
      <w:pPr>
        <w:pStyle w:val="6"/>
        <w:spacing w:line="360" w:lineRule="auto"/>
      </w:pPr>
      <w:r>
        <w:rPr>
          <w:rFonts w:hint="eastAsia"/>
        </w:rPr>
        <w:lastRenderedPageBreak/>
        <w:t>（四）界面</w:t>
      </w:r>
    </w:p>
    <w:p w:rsidR="004A1DF5" w:rsidRDefault="0004090F">
      <w:r>
        <w:rPr>
          <w:rFonts w:hint="eastAsia"/>
          <w:noProof/>
        </w:rPr>
        <w:drawing>
          <wp:inline distT="0" distB="0" distL="0" distR="0">
            <wp:extent cx="5267325" cy="3800475"/>
            <wp:effectExtent l="1905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srcRect/>
                    <a:stretch>
                      <a:fillRect/>
                    </a:stretch>
                  </pic:blipFill>
                  <pic:spPr bwMode="auto">
                    <a:xfrm>
                      <a:off x="0" y="0"/>
                      <a:ext cx="5267325" cy="38004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8.1</w:t>
      </w:r>
    </w:p>
    <w:p w:rsidR="004A1DF5" w:rsidRDefault="004A1DF5" w:rsidP="0004090F">
      <w:pPr>
        <w:pStyle w:val="6"/>
        <w:spacing w:line="360" w:lineRule="auto"/>
      </w:pPr>
      <w:r>
        <w:rPr>
          <w:rFonts w:hint="eastAsia"/>
        </w:rPr>
        <w:t>（五）操作要点</w:t>
      </w:r>
    </w:p>
    <w:p w:rsidR="004A1DF5" w:rsidRDefault="004A1DF5">
      <w:pPr>
        <w:ind w:firstLineChars="150" w:firstLine="360"/>
        <w:rPr>
          <w:rFonts w:ascii="宋体" w:hAnsi="宋体"/>
        </w:rPr>
      </w:pPr>
      <w:r>
        <w:rPr>
          <w:rFonts w:ascii="宋体" w:hAnsi="宋体" w:hint="eastAsia"/>
        </w:rPr>
        <w:t>1、在选择</w:t>
      </w:r>
      <w:hyperlink w:anchor="户口冻结" w:history="1">
        <w:r>
          <w:rPr>
            <w:rStyle w:val="a3"/>
            <w:rFonts w:ascii="宋体" w:hAnsi="宋体" w:hint="eastAsia"/>
          </w:rPr>
          <w:t>户口类冻结</w:t>
        </w:r>
      </w:hyperlink>
      <w:r>
        <w:rPr>
          <w:rFonts w:ascii="宋体" w:hAnsi="宋体" w:hint="eastAsia"/>
        </w:rPr>
        <w:t>操作时，“账户序号”处一般应为空，系统默认对户口下所有账户（理财类账户除外）的交易进行限制，并将户口状态由“活动”变为“冻结”，且各账户的交易限制变为“禁止减少余额交易”。当“账户序号”处选定户口下某账户时，系统仅对该账户进行交易限制，户口状态不发生改变。</w:t>
      </w:r>
    </w:p>
    <w:p w:rsidR="004A1DF5" w:rsidRDefault="004A1DF5">
      <w:pPr>
        <w:ind w:firstLineChars="150" w:firstLine="360"/>
        <w:rPr>
          <w:rFonts w:ascii="宋体" w:hAnsi="宋体"/>
        </w:rPr>
      </w:pPr>
      <w:r>
        <w:rPr>
          <w:rFonts w:ascii="宋体" w:hAnsi="宋体" w:hint="eastAsia"/>
        </w:rPr>
        <w:t>2、在选择</w:t>
      </w:r>
      <w:hyperlink w:anchor="额度冻结" w:history="1">
        <w:r>
          <w:rPr>
            <w:rStyle w:val="a3"/>
            <w:rFonts w:ascii="宋体" w:hAnsi="宋体" w:hint="eastAsia"/>
          </w:rPr>
          <w:t>额度类冻结</w:t>
        </w:r>
      </w:hyperlink>
      <w:r>
        <w:rPr>
          <w:rFonts w:ascii="宋体" w:hAnsi="宋体" w:hint="eastAsia"/>
        </w:rPr>
        <w:t>操作时，“账户序号”为必输项，指明本次冻结操作的对象。</w:t>
      </w:r>
    </w:p>
    <w:p w:rsidR="004A1DF5" w:rsidRDefault="004A1DF5">
      <w:pPr>
        <w:ind w:firstLineChars="150" w:firstLine="360"/>
        <w:rPr>
          <w:rFonts w:ascii="宋体" w:hAnsi="宋体"/>
          <w:bCs/>
        </w:rPr>
      </w:pPr>
      <w:r>
        <w:rPr>
          <w:rFonts w:ascii="宋体" w:hAnsi="宋体" w:hint="eastAsia"/>
          <w:bCs/>
        </w:rPr>
        <w:t>3、系统对各个冻结操作种类相互之间的叠加或排斥关系进行了控制。</w:t>
      </w:r>
    </w:p>
    <w:p w:rsidR="004A1DF5" w:rsidRDefault="004A1DF5">
      <w:pPr>
        <w:ind w:firstLineChars="150" w:firstLine="360"/>
        <w:rPr>
          <w:rFonts w:ascii="宋体" w:hAnsi="宋体"/>
          <w:bCs/>
        </w:rPr>
      </w:pPr>
      <w:r>
        <w:rPr>
          <w:rFonts w:ascii="宋体" w:hAnsi="宋体" w:hint="eastAsia"/>
          <w:bCs/>
        </w:rPr>
        <w:t>4、有权机关额度冻结账户的最大金额=该账户的联机余额－透支额度－其他有权机关已冻结的额度。在具体操作时，其他种类的额度冻结（含预期类、预留类冻结额度）需进行相应的解冻。</w:t>
      </w:r>
    </w:p>
    <w:p w:rsidR="004A1DF5" w:rsidRDefault="004A1DF5" w:rsidP="0004090F">
      <w:pPr>
        <w:pStyle w:val="6"/>
        <w:spacing w:line="360" w:lineRule="auto"/>
      </w:pPr>
      <w:r>
        <w:rPr>
          <w:rFonts w:hint="eastAsia"/>
        </w:rPr>
        <w:t>（六）操作步骤</w:t>
      </w:r>
    </w:p>
    <w:p w:rsidR="004A1DF5" w:rsidRDefault="004A1DF5">
      <w:pPr>
        <w:ind w:firstLineChars="150" w:firstLine="360"/>
        <w:rPr>
          <w:rFonts w:ascii="宋体" w:hAnsi="宋体"/>
        </w:rPr>
      </w:pPr>
      <w:r>
        <w:rPr>
          <w:rFonts w:ascii="宋体" w:hAnsi="宋体" w:hint="eastAsia"/>
        </w:rPr>
        <w:t>1、用户选择系统导航－客户管理－特殊业务－冻结/解冻/扣划－户口冻结或</w:t>
      </w:r>
      <w:r>
        <w:rPr>
          <w:rFonts w:ascii="宋体" w:hAnsi="宋体" w:hint="eastAsia"/>
        </w:rPr>
        <w:lastRenderedPageBreak/>
        <w:t>在“业务代码”处输入业务代码“1513”进入。</w:t>
      </w:r>
    </w:p>
    <w:p w:rsidR="004A1DF5" w:rsidRDefault="004A1DF5">
      <w:pPr>
        <w:ind w:firstLineChars="150" w:firstLine="360"/>
        <w:rPr>
          <w:rFonts w:ascii="宋体" w:hAnsi="宋体"/>
        </w:rPr>
      </w:pPr>
      <w:r>
        <w:rPr>
          <w:rFonts w:ascii="宋体" w:hAnsi="宋体" w:hint="eastAsia"/>
        </w:rPr>
        <w:t>2、在“户口号”处录入户口号码，系统列示相关信息。</w:t>
      </w:r>
    </w:p>
    <w:p w:rsidR="004A1DF5" w:rsidRDefault="004A1DF5">
      <w:pPr>
        <w:ind w:firstLineChars="150" w:firstLine="360"/>
        <w:rPr>
          <w:rFonts w:ascii="宋体" w:hAnsi="宋体"/>
        </w:rPr>
      </w:pPr>
      <w:r>
        <w:rPr>
          <w:rFonts w:ascii="宋体" w:hAnsi="宋体" w:hint="eastAsia"/>
        </w:rPr>
        <w:t>3、根据实际业务选择冻结类型。</w:t>
      </w:r>
    </w:p>
    <w:p w:rsidR="004A1DF5" w:rsidRDefault="004A1DF5">
      <w:pPr>
        <w:ind w:firstLineChars="150" w:firstLine="360"/>
        <w:rPr>
          <w:rFonts w:ascii="宋体" w:hAnsi="宋体"/>
        </w:rPr>
      </w:pPr>
      <w:r>
        <w:rPr>
          <w:rFonts w:ascii="宋体" w:hAnsi="宋体" w:hint="eastAsia"/>
        </w:rPr>
        <w:t>4、录入冻结原因。</w:t>
      </w:r>
    </w:p>
    <w:p w:rsidR="004A1DF5" w:rsidRDefault="004A1DF5">
      <w:pPr>
        <w:tabs>
          <w:tab w:val="num" w:pos="0"/>
        </w:tabs>
        <w:ind w:firstLineChars="150" w:firstLine="360"/>
        <w:rPr>
          <w:rFonts w:ascii="宋体" w:hAnsi="宋体"/>
        </w:rPr>
      </w:pPr>
      <w:r>
        <w:rPr>
          <w:rFonts w:ascii="宋体" w:hAnsi="宋体" w:hint="eastAsia"/>
        </w:rPr>
        <w:t>5、系统提示授权，弹出交互信息提示窗，主管同意后刷卡或输入密码。</w:t>
      </w:r>
    </w:p>
    <w:p w:rsidR="004A1DF5" w:rsidRDefault="004A1DF5">
      <w:pPr>
        <w:tabs>
          <w:tab w:val="num" w:pos="0"/>
        </w:tabs>
        <w:ind w:firstLineChars="150" w:firstLine="360"/>
      </w:pPr>
      <w:r>
        <w:rPr>
          <w:rFonts w:ascii="宋体" w:hAnsi="宋体" w:hint="eastAsia"/>
        </w:rPr>
        <w:t>6、打印：根据系统提示选择是否打印“冻结通知书”。</w:t>
      </w:r>
    </w:p>
    <w:p w:rsidR="004A1DF5" w:rsidRDefault="004A1DF5" w:rsidP="0004090F">
      <w:pPr>
        <w:pStyle w:val="5"/>
      </w:pPr>
      <w:bookmarkStart w:id="52" w:name="_四、户口解冻（业务代码：1514）"/>
      <w:bookmarkStart w:id="53" w:name="_四、户口解冻（业务代码1514）"/>
      <w:bookmarkEnd w:id="52"/>
      <w:bookmarkEnd w:id="53"/>
      <w:r>
        <w:rPr>
          <w:rFonts w:hint="eastAsia"/>
        </w:rPr>
        <w:t>四、户口解冻（业务代码</w:t>
      </w:r>
      <w:r>
        <w:rPr>
          <w:rFonts w:hint="eastAsia"/>
        </w:rPr>
        <w:t>1514</w:t>
      </w:r>
      <w:r>
        <w:rPr>
          <w:rFonts w:hint="eastAsia"/>
        </w:rPr>
        <w:t>）</w:t>
      </w:r>
    </w:p>
    <w:p w:rsidR="004A1DF5" w:rsidRDefault="004A1DF5">
      <w:pPr>
        <w:pStyle w:val="6"/>
        <w:spacing w:line="360" w:lineRule="auto"/>
      </w:pPr>
      <w:r>
        <w:rPr>
          <w:rFonts w:hint="eastAsia"/>
        </w:rPr>
        <w:t>（一）功能介绍</w:t>
      </w:r>
    </w:p>
    <w:p w:rsidR="004A1DF5" w:rsidRDefault="004A1DF5">
      <w:pPr>
        <w:pStyle w:val="32"/>
        <w:spacing w:line="360" w:lineRule="auto"/>
        <w:ind w:firstLineChars="200" w:firstLine="480"/>
        <w:rPr>
          <w:sz w:val="24"/>
        </w:rPr>
      </w:pPr>
      <w:r>
        <w:rPr>
          <w:rFonts w:hint="eastAsia"/>
          <w:sz w:val="24"/>
        </w:rPr>
        <w:t>通过本功能解冻被</w:t>
      </w:r>
      <w:hyperlink w:anchor="户口冻结" w:history="1">
        <w:r>
          <w:rPr>
            <w:rStyle w:val="a3"/>
            <w:rFonts w:hint="eastAsia"/>
            <w:sz w:val="24"/>
          </w:rPr>
          <w:t>户口类冻结</w:t>
        </w:r>
      </w:hyperlink>
      <w:r>
        <w:rPr>
          <w:rFonts w:hint="eastAsia"/>
          <w:sz w:val="24"/>
        </w:rPr>
        <w:t>或</w:t>
      </w:r>
      <w:hyperlink w:anchor="额度冻结" w:history="1">
        <w:r>
          <w:rPr>
            <w:rStyle w:val="a3"/>
            <w:rFonts w:hint="eastAsia"/>
            <w:sz w:val="24"/>
          </w:rPr>
          <w:t>额度类冻结</w:t>
        </w:r>
      </w:hyperlink>
      <w:r>
        <w:rPr>
          <w:rFonts w:hint="eastAsia"/>
          <w:sz w:val="24"/>
        </w:rPr>
        <w:t>的户口。</w:t>
      </w:r>
    </w:p>
    <w:p w:rsidR="004A1DF5" w:rsidRDefault="004A1DF5">
      <w:pPr>
        <w:pStyle w:val="6"/>
        <w:spacing w:line="360" w:lineRule="auto"/>
      </w:pPr>
      <w:r>
        <w:rPr>
          <w:rFonts w:hint="eastAsia"/>
        </w:rPr>
        <w:t>（二）操作步骤</w:t>
      </w:r>
    </w:p>
    <w:p w:rsidR="004A1DF5" w:rsidRDefault="004A1DF5">
      <w:pPr>
        <w:ind w:firstLineChars="175" w:firstLine="420"/>
      </w:pPr>
      <w:r>
        <w:rPr>
          <w:rFonts w:hint="eastAsia"/>
        </w:rPr>
        <w:t>1</w:t>
      </w:r>
      <w:r>
        <w:rPr>
          <w:rFonts w:hint="eastAsia"/>
        </w:rPr>
        <w:t>、</w:t>
      </w:r>
      <w:r>
        <w:rPr>
          <w:rFonts w:ascii="宋体" w:hAnsi="宋体" w:hint="eastAsia"/>
        </w:rPr>
        <w:t>用户选择系统导航－客户管理－特殊业务－冻结/解冻/扣划－户口解冻或在“业务代码”处输入业务代码“1514”进入。</w:t>
      </w:r>
    </w:p>
    <w:p w:rsidR="004A1DF5" w:rsidRDefault="004A1DF5">
      <w:pPr>
        <w:ind w:firstLineChars="175" w:firstLine="420"/>
      </w:pPr>
      <w:r>
        <w:rPr>
          <w:rFonts w:hint="eastAsia"/>
        </w:rPr>
        <w:t>2</w:t>
      </w:r>
      <w:r>
        <w:rPr>
          <w:rFonts w:hint="eastAsia"/>
        </w:rPr>
        <w:t>、在“户口号”处录入户口号。</w:t>
      </w:r>
    </w:p>
    <w:p w:rsidR="004A1DF5" w:rsidRDefault="004A1DF5">
      <w:pPr>
        <w:ind w:firstLineChars="175" w:firstLine="420"/>
      </w:pPr>
      <w:r>
        <w:rPr>
          <w:rFonts w:hint="eastAsia"/>
        </w:rPr>
        <w:t>3</w:t>
      </w:r>
      <w:r>
        <w:rPr>
          <w:rFonts w:hint="eastAsia"/>
        </w:rPr>
        <w:t>、用光标在冻结列表中查询需要解冻的该笔业务双击确定，或在冻结流水号处手工输入。</w:t>
      </w:r>
    </w:p>
    <w:p w:rsidR="004A1DF5" w:rsidRDefault="004A1DF5">
      <w:pPr>
        <w:ind w:firstLineChars="175" w:firstLine="420"/>
      </w:pPr>
      <w:r>
        <w:rPr>
          <w:rFonts w:hint="eastAsia"/>
        </w:rPr>
        <w:t>4</w:t>
      </w:r>
      <w:r>
        <w:rPr>
          <w:rFonts w:hint="eastAsia"/>
        </w:rPr>
        <w:t>、手工录入解冻原因，系统提示授权，主管同意后刷卡或输入密码。</w:t>
      </w:r>
    </w:p>
    <w:p w:rsidR="004A1DF5" w:rsidRDefault="004A1DF5">
      <w:pPr>
        <w:ind w:firstLineChars="175" w:firstLine="420"/>
      </w:pPr>
      <w:r>
        <w:rPr>
          <w:rFonts w:hint="eastAsia"/>
        </w:rPr>
        <w:t>5</w:t>
      </w:r>
      <w:r>
        <w:rPr>
          <w:rFonts w:hint="eastAsia"/>
        </w:rPr>
        <w:t>、打印：根据系统提示选择是否打印“冻结通知书”。</w:t>
      </w:r>
    </w:p>
    <w:p w:rsidR="004A1DF5" w:rsidRDefault="004A1DF5" w:rsidP="0004090F">
      <w:pPr>
        <w:pStyle w:val="5"/>
      </w:pPr>
      <w:bookmarkStart w:id="54" w:name="_五、户口扣划（业务代码：1515）"/>
      <w:bookmarkStart w:id="55" w:name="_五、户口扣划（业务代码1515）"/>
      <w:bookmarkEnd w:id="54"/>
      <w:bookmarkEnd w:id="55"/>
      <w:r>
        <w:rPr>
          <w:rFonts w:hint="eastAsia"/>
        </w:rPr>
        <w:t>五、户口扣划（业务代码</w:t>
      </w:r>
      <w:r>
        <w:rPr>
          <w:rFonts w:hint="eastAsia"/>
        </w:rPr>
        <w:t>1515</w:t>
      </w:r>
      <w:r>
        <w:rPr>
          <w:rFonts w:hint="eastAsia"/>
        </w:rPr>
        <w:t>）</w:t>
      </w:r>
    </w:p>
    <w:p w:rsidR="004A1DF5" w:rsidRDefault="004A1DF5">
      <w:pPr>
        <w:pStyle w:val="6"/>
        <w:spacing w:line="360" w:lineRule="auto"/>
      </w:pPr>
      <w:r>
        <w:rPr>
          <w:rFonts w:hint="eastAsia"/>
        </w:rPr>
        <w:t>（一）功能介绍</w:t>
      </w:r>
    </w:p>
    <w:p w:rsidR="004A1DF5" w:rsidRDefault="004A1DF5">
      <w:pPr>
        <w:pStyle w:val="32"/>
        <w:spacing w:line="360" w:lineRule="auto"/>
        <w:ind w:firstLine="646"/>
        <w:rPr>
          <w:sz w:val="24"/>
        </w:rPr>
      </w:pPr>
      <w:r>
        <w:rPr>
          <w:rFonts w:hint="eastAsia"/>
          <w:sz w:val="24"/>
        </w:rPr>
        <w:t>通过该功能实现对户口下账户资金的扣划，包括有效冻结的户口。</w:t>
      </w:r>
    </w:p>
    <w:p w:rsidR="004A1DF5" w:rsidRDefault="004A1DF5">
      <w:pPr>
        <w:pStyle w:val="6"/>
        <w:spacing w:line="360" w:lineRule="auto"/>
      </w:pPr>
      <w:r>
        <w:rPr>
          <w:rFonts w:hint="eastAsia"/>
        </w:rPr>
        <w:t>（二）术语解释及参数说明</w:t>
      </w:r>
    </w:p>
    <w:tbl>
      <w:tblPr>
        <w:tblW w:w="8460" w:type="dxa"/>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7020"/>
      </w:tblGrid>
      <w:tr w:rsidR="004A1DF5">
        <w:tc>
          <w:tcPr>
            <w:tcW w:w="1440" w:type="dxa"/>
          </w:tcPr>
          <w:p w:rsidR="004A1DF5" w:rsidRDefault="004A1DF5">
            <w:pPr>
              <w:spacing w:line="240" w:lineRule="auto"/>
              <w:rPr>
                <w:sz w:val="21"/>
              </w:rPr>
            </w:pPr>
            <w:r>
              <w:rPr>
                <w:rFonts w:hint="eastAsia"/>
                <w:sz w:val="21"/>
              </w:rPr>
              <w:t>扣划方式</w:t>
            </w:r>
          </w:p>
        </w:tc>
        <w:tc>
          <w:tcPr>
            <w:tcW w:w="7020" w:type="dxa"/>
          </w:tcPr>
          <w:p w:rsidR="004A1DF5" w:rsidRDefault="004A1DF5">
            <w:pPr>
              <w:spacing w:line="240" w:lineRule="auto"/>
              <w:rPr>
                <w:sz w:val="21"/>
              </w:rPr>
            </w:pPr>
            <w:r>
              <w:rPr>
                <w:rFonts w:hint="eastAsia"/>
                <w:sz w:val="21"/>
              </w:rPr>
              <w:t>分为两种：</w:t>
            </w:r>
          </w:p>
          <w:p w:rsidR="004A1DF5" w:rsidRDefault="004A1DF5">
            <w:pPr>
              <w:spacing w:line="240" w:lineRule="auto"/>
              <w:rPr>
                <w:sz w:val="21"/>
              </w:rPr>
            </w:pPr>
            <w:r>
              <w:rPr>
                <w:rFonts w:hint="eastAsia"/>
                <w:sz w:val="21"/>
              </w:rPr>
              <w:t>A</w:t>
            </w:r>
            <w:r>
              <w:rPr>
                <w:rFonts w:hint="eastAsia"/>
                <w:sz w:val="21"/>
              </w:rPr>
              <w:t>：直接扣划，对无有效冻结的户口直接进行扣划</w:t>
            </w:r>
          </w:p>
          <w:p w:rsidR="004A1DF5" w:rsidRDefault="004A1DF5">
            <w:pPr>
              <w:spacing w:line="240" w:lineRule="auto"/>
              <w:rPr>
                <w:sz w:val="21"/>
              </w:rPr>
            </w:pPr>
            <w:r>
              <w:rPr>
                <w:rFonts w:hint="eastAsia"/>
                <w:sz w:val="21"/>
              </w:rPr>
              <w:t>B</w:t>
            </w:r>
            <w:r>
              <w:rPr>
                <w:rFonts w:hint="eastAsia"/>
                <w:sz w:val="21"/>
              </w:rPr>
              <w:t>：冻结后扣划，在不解冻冻结操作的前提下进行扣划。选择此方式时冻结流水号为必输项。</w:t>
            </w:r>
          </w:p>
        </w:tc>
      </w:tr>
      <w:tr w:rsidR="004A1DF5">
        <w:tc>
          <w:tcPr>
            <w:tcW w:w="1440" w:type="dxa"/>
          </w:tcPr>
          <w:p w:rsidR="004A1DF5" w:rsidRDefault="004A1DF5">
            <w:pPr>
              <w:spacing w:line="240" w:lineRule="auto"/>
              <w:rPr>
                <w:sz w:val="21"/>
              </w:rPr>
            </w:pPr>
            <w:r>
              <w:rPr>
                <w:rFonts w:hint="eastAsia"/>
                <w:sz w:val="21"/>
              </w:rPr>
              <w:t>扣划金额</w:t>
            </w:r>
          </w:p>
        </w:tc>
        <w:tc>
          <w:tcPr>
            <w:tcW w:w="7020" w:type="dxa"/>
          </w:tcPr>
          <w:p w:rsidR="004A1DF5" w:rsidRDefault="004A1DF5">
            <w:pPr>
              <w:spacing w:line="240" w:lineRule="auto"/>
              <w:rPr>
                <w:sz w:val="21"/>
              </w:rPr>
            </w:pPr>
            <w:r>
              <w:rPr>
                <w:rFonts w:hint="eastAsia"/>
                <w:sz w:val="21"/>
              </w:rPr>
              <w:t>本次可以执行的扣划金额，</w:t>
            </w:r>
          </w:p>
          <w:p w:rsidR="004A1DF5" w:rsidRDefault="004A1DF5">
            <w:pPr>
              <w:numPr>
                <w:ilvl w:val="0"/>
                <w:numId w:val="15"/>
              </w:numPr>
              <w:spacing w:line="240" w:lineRule="auto"/>
              <w:rPr>
                <w:sz w:val="21"/>
              </w:rPr>
            </w:pPr>
            <w:r>
              <w:rPr>
                <w:rFonts w:hint="eastAsia"/>
                <w:sz w:val="21"/>
              </w:rPr>
              <w:t>直接扣划时，最大可扣划金额</w:t>
            </w:r>
            <w:r>
              <w:rPr>
                <w:rFonts w:hint="eastAsia"/>
                <w:sz w:val="21"/>
              </w:rPr>
              <w:t>=</w:t>
            </w:r>
            <w:r>
              <w:rPr>
                <w:rFonts w:hint="eastAsia"/>
                <w:sz w:val="21"/>
              </w:rPr>
              <w:t>可用额度－透支额度</w:t>
            </w:r>
          </w:p>
          <w:p w:rsidR="004A1DF5" w:rsidRDefault="004A1DF5">
            <w:pPr>
              <w:numPr>
                <w:ilvl w:val="0"/>
                <w:numId w:val="15"/>
              </w:numPr>
              <w:spacing w:line="240" w:lineRule="auto"/>
              <w:rPr>
                <w:sz w:val="21"/>
              </w:rPr>
            </w:pPr>
            <w:r>
              <w:rPr>
                <w:rFonts w:hint="eastAsia"/>
                <w:sz w:val="21"/>
              </w:rPr>
              <w:lastRenderedPageBreak/>
              <w:t>冻结后扣划时，最大可扣划金额</w:t>
            </w:r>
            <w:r>
              <w:rPr>
                <w:rFonts w:hint="eastAsia"/>
                <w:sz w:val="21"/>
              </w:rPr>
              <w:t>=</w:t>
            </w:r>
            <w:r>
              <w:rPr>
                <w:rFonts w:hint="eastAsia"/>
                <w:sz w:val="21"/>
              </w:rPr>
              <w:t>该笔冻结额度</w:t>
            </w:r>
            <w:r>
              <w:rPr>
                <w:rFonts w:hint="eastAsia"/>
                <w:sz w:val="21"/>
              </w:rPr>
              <w:t>+</w:t>
            </w:r>
            <w:r>
              <w:rPr>
                <w:rFonts w:hint="eastAsia"/>
                <w:sz w:val="21"/>
              </w:rPr>
              <w:t>可用额度－透支额度</w:t>
            </w:r>
          </w:p>
          <w:p w:rsidR="004A1DF5" w:rsidRDefault="004A1DF5">
            <w:pPr>
              <w:spacing w:line="240" w:lineRule="auto"/>
              <w:rPr>
                <w:sz w:val="21"/>
              </w:rPr>
            </w:pPr>
            <w:r>
              <w:rPr>
                <w:rFonts w:hint="eastAsia"/>
                <w:sz w:val="21"/>
              </w:rPr>
              <w:t>3</w:t>
            </w:r>
            <w:r>
              <w:rPr>
                <w:rFonts w:hint="eastAsia"/>
                <w:sz w:val="21"/>
              </w:rPr>
              <w:t>、不支持透支扣划</w:t>
            </w:r>
          </w:p>
        </w:tc>
      </w:tr>
      <w:tr w:rsidR="004A1DF5">
        <w:tc>
          <w:tcPr>
            <w:tcW w:w="1440" w:type="dxa"/>
          </w:tcPr>
          <w:p w:rsidR="004A1DF5" w:rsidRDefault="004A1DF5">
            <w:pPr>
              <w:spacing w:line="240" w:lineRule="auto"/>
              <w:rPr>
                <w:sz w:val="21"/>
              </w:rPr>
            </w:pPr>
            <w:r>
              <w:rPr>
                <w:rFonts w:hint="eastAsia"/>
                <w:sz w:val="21"/>
              </w:rPr>
              <w:lastRenderedPageBreak/>
              <w:t>收款类型</w:t>
            </w:r>
          </w:p>
        </w:tc>
        <w:tc>
          <w:tcPr>
            <w:tcW w:w="7020" w:type="dxa"/>
          </w:tcPr>
          <w:p w:rsidR="004A1DF5" w:rsidRDefault="004A1DF5">
            <w:pPr>
              <w:spacing w:line="240" w:lineRule="auto"/>
              <w:rPr>
                <w:sz w:val="21"/>
              </w:rPr>
            </w:pPr>
            <w:r>
              <w:rPr>
                <w:rFonts w:hint="eastAsia"/>
                <w:sz w:val="21"/>
              </w:rPr>
              <w:t>定期类账户扣划中的字段，共有两种：</w:t>
            </w:r>
          </w:p>
          <w:p w:rsidR="004A1DF5" w:rsidRDefault="004A1DF5">
            <w:pPr>
              <w:spacing w:line="240" w:lineRule="auto"/>
              <w:rPr>
                <w:sz w:val="21"/>
              </w:rPr>
            </w:pPr>
            <w:r>
              <w:rPr>
                <w:rFonts w:hint="eastAsia"/>
                <w:sz w:val="21"/>
              </w:rPr>
              <w:t>3</w:t>
            </w:r>
            <w:r>
              <w:rPr>
                <w:rFonts w:hint="eastAsia"/>
                <w:sz w:val="21"/>
              </w:rPr>
              <w:t>：活期户，扣划的款项指定入在活期类账户中，当选择此类型时，转入户口号为必输项</w:t>
            </w:r>
          </w:p>
          <w:p w:rsidR="004A1DF5" w:rsidRDefault="004A1DF5">
            <w:pPr>
              <w:spacing w:line="240" w:lineRule="auto"/>
              <w:rPr>
                <w:sz w:val="21"/>
              </w:rPr>
            </w:pPr>
            <w:r>
              <w:rPr>
                <w:rFonts w:hint="eastAsia"/>
                <w:sz w:val="21"/>
              </w:rPr>
              <w:t>4</w:t>
            </w:r>
            <w:r>
              <w:rPr>
                <w:rFonts w:hint="eastAsia"/>
                <w:sz w:val="21"/>
              </w:rPr>
              <w:t>：销账单，将扣划的款项生成一张销账单</w:t>
            </w:r>
          </w:p>
        </w:tc>
      </w:tr>
      <w:tr w:rsidR="004A1DF5">
        <w:tc>
          <w:tcPr>
            <w:tcW w:w="1440" w:type="dxa"/>
          </w:tcPr>
          <w:p w:rsidR="004A1DF5" w:rsidRDefault="004A1DF5">
            <w:pPr>
              <w:spacing w:line="240" w:lineRule="auto"/>
              <w:rPr>
                <w:sz w:val="21"/>
              </w:rPr>
            </w:pPr>
            <w:r>
              <w:rPr>
                <w:rFonts w:hint="eastAsia"/>
                <w:sz w:val="21"/>
              </w:rPr>
              <w:t>转入户口号</w:t>
            </w:r>
          </w:p>
        </w:tc>
        <w:tc>
          <w:tcPr>
            <w:tcW w:w="7020" w:type="dxa"/>
          </w:tcPr>
          <w:p w:rsidR="004A1DF5" w:rsidRDefault="004A1DF5">
            <w:pPr>
              <w:spacing w:line="240" w:lineRule="auto"/>
              <w:rPr>
                <w:sz w:val="21"/>
              </w:rPr>
            </w:pPr>
            <w:r>
              <w:rPr>
                <w:rFonts w:hint="eastAsia"/>
                <w:sz w:val="21"/>
              </w:rPr>
              <w:t>扣划款项转入的指定户口</w:t>
            </w:r>
          </w:p>
        </w:tc>
      </w:tr>
      <w:tr w:rsidR="004A1DF5">
        <w:tc>
          <w:tcPr>
            <w:tcW w:w="1440" w:type="dxa"/>
          </w:tcPr>
          <w:p w:rsidR="004A1DF5" w:rsidRDefault="004A1DF5">
            <w:pPr>
              <w:spacing w:line="240" w:lineRule="auto"/>
              <w:rPr>
                <w:sz w:val="21"/>
              </w:rPr>
            </w:pPr>
            <w:r>
              <w:rPr>
                <w:rFonts w:hint="eastAsia"/>
                <w:sz w:val="21"/>
              </w:rPr>
              <w:t>扣划原因</w:t>
            </w:r>
          </w:p>
        </w:tc>
        <w:tc>
          <w:tcPr>
            <w:tcW w:w="7020" w:type="dxa"/>
          </w:tcPr>
          <w:p w:rsidR="004A1DF5" w:rsidRDefault="004A1DF5">
            <w:pPr>
              <w:spacing w:line="240" w:lineRule="auto"/>
              <w:rPr>
                <w:sz w:val="21"/>
              </w:rPr>
            </w:pPr>
            <w:r>
              <w:rPr>
                <w:rFonts w:hint="eastAsia"/>
                <w:sz w:val="21"/>
              </w:rPr>
              <w:t>手工录入，必输项，</w:t>
            </w:r>
            <w:r>
              <w:rPr>
                <w:rFonts w:hint="eastAsia"/>
                <w:sz w:val="21"/>
              </w:rPr>
              <w:t>30</w:t>
            </w:r>
            <w:r>
              <w:rPr>
                <w:rFonts w:hint="eastAsia"/>
                <w:sz w:val="21"/>
              </w:rPr>
              <w:t>个汉字。当执行有权机关司法扣划时务必录入有权机关名称，扣划通知书、民事裁定书等相关法律文书编号备查</w:t>
            </w:r>
          </w:p>
        </w:tc>
      </w:tr>
    </w:tbl>
    <w:p w:rsidR="004A1DF5" w:rsidRDefault="004A1DF5">
      <w:pPr>
        <w:pStyle w:val="6"/>
        <w:spacing w:line="360" w:lineRule="auto"/>
      </w:pPr>
      <w:r>
        <w:rPr>
          <w:rFonts w:hint="eastAsia"/>
        </w:rPr>
        <w:t>（三）风险提示</w:t>
      </w:r>
    </w:p>
    <w:p w:rsidR="004A1DF5" w:rsidRDefault="004A1DF5">
      <w:pPr>
        <w:ind w:firstLine="435"/>
      </w:pPr>
      <w:r>
        <w:rPr>
          <w:rFonts w:hint="eastAsia"/>
        </w:rPr>
        <w:t>1</w:t>
      </w:r>
      <w:r>
        <w:rPr>
          <w:rFonts w:hint="eastAsia"/>
        </w:rPr>
        <w:t>、通过本功能对理财类账户执行扣划操作时，务必核实当前联机余额。本功能中列示理财类账户的联机余额非当前余额，该类账户的当前余额需在银证通、银基通后台查询。</w:t>
      </w:r>
    </w:p>
    <w:p w:rsidR="004A1DF5" w:rsidRDefault="004A1DF5">
      <w:pPr>
        <w:ind w:firstLine="435"/>
        <w:rPr>
          <w:rFonts w:ascii="宋体" w:hAnsi="宋体"/>
        </w:rPr>
      </w:pPr>
      <w:r>
        <w:rPr>
          <w:rFonts w:ascii="宋体" w:hAnsi="宋体" w:hint="eastAsia"/>
        </w:rPr>
        <w:t>2、使用本功能扣划时，账户的“可用额度”不能理解为可扣划的金额，其中包含的“透支额度”为我行的信用额度，不在可扣划范围内。</w:t>
      </w:r>
    </w:p>
    <w:p w:rsidR="004A1DF5" w:rsidRDefault="004A1DF5">
      <w:pPr>
        <w:pStyle w:val="6"/>
      </w:pPr>
      <w:r>
        <w:rPr>
          <w:rFonts w:hint="eastAsia"/>
        </w:rPr>
        <w:t>（四）界面</w:t>
      </w:r>
    </w:p>
    <w:p w:rsidR="004A1DF5" w:rsidRDefault="0004090F">
      <w:r>
        <w:rPr>
          <w:rFonts w:hint="eastAsia"/>
          <w:noProof/>
        </w:rPr>
        <w:drawing>
          <wp:inline distT="0" distB="0" distL="0" distR="0">
            <wp:extent cx="5267325" cy="3629025"/>
            <wp:effectExtent l="1905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cstate="print"/>
                    <a:srcRect/>
                    <a:stretch>
                      <a:fillRect/>
                    </a:stretch>
                  </pic:blipFill>
                  <pic:spPr bwMode="auto">
                    <a:xfrm>
                      <a:off x="0" y="0"/>
                      <a:ext cx="5267325" cy="362902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8.1</w:t>
      </w:r>
    </w:p>
    <w:p w:rsidR="004A1DF5" w:rsidRDefault="004A1DF5">
      <w:pPr>
        <w:pStyle w:val="6"/>
        <w:spacing w:line="360" w:lineRule="auto"/>
      </w:pPr>
      <w:r>
        <w:rPr>
          <w:rFonts w:hint="eastAsia"/>
        </w:rPr>
        <w:lastRenderedPageBreak/>
        <w:t>（五）操作要点</w:t>
      </w:r>
    </w:p>
    <w:p w:rsidR="004A1DF5" w:rsidRDefault="004A1DF5">
      <w:pPr>
        <w:ind w:firstLineChars="200" w:firstLine="480"/>
        <w:rPr>
          <w:rFonts w:ascii="宋体" w:hAnsi="宋体"/>
        </w:rPr>
      </w:pPr>
      <w:r>
        <w:rPr>
          <w:rFonts w:ascii="宋体" w:hAnsi="宋体" w:hint="eastAsia"/>
        </w:rPr>
        <w:t>1、有权机关扣划账户的最大金额=该账户的联机余额－透支额度－冻结额度中的其他有权机关冻结的额度。在具体操作时，其他种类的额度冻结（含预期类、预留类冻结额度）需进行相应的解冻。</w:t>
      </w:r>
    </w:p>
    <w:p w:rsidR="004A1DF5" w:rsidRDefault="004A1DF5">
      <w:pPr>
        <w:ind w:firstLineChars="200" w:firstLine="480"/>
      </w:pPr>
      <w:r>
        <w:rPr>
          <w:rFonts w:hint="eastAsia"/>
        </w:rPr>
        <w:t>2</w:t>
      </w:r>
      <w:r>
        <w:rPr>
          <w:rFonts w:hint="eastAsia"/>
        </w:rPr>
        <w:t>、定期账户扣划时遵循各个存款种类的支取规则，即：当整存整取、通知存款扣划时，若扣划后余额够上述存款种类要求的最低起存金额时，该余额继续以该存款种类的形式存在，当扣划后余额不够最低起存点时，系统提示并不能执行，此时须全额划出。当整存整取、通知存款、保险公司、社会保险、邮政储蓄、同业定期之外的其他定期账户（存款种类）被扣划部分金额时，系统提示不能执行，须全额划出。定期账户扣划时，实际扣划入账的金额含利息。</w:t>
      </w:r>
    </w:p>
    <w:p w:rsidR="004A1DF5" w:rsidRDefault="004A1DF5">
      <w:pPr>
        <w:ind w:firstLineChars="200" w:firstLine="480"/>
      </w:pPr>
      <w:r>
        <w:rPr>
          <w:rFonts w:hint="eastAsia"/>
        </w:rPr>
        <w:t>3</w:t>
      </w:r>
      <w:r>
        <w:rPr>
          <w:rFonts w:hint="eastAsia"/>
        </w:rPr>
        <w:t>、活期类账户扣划若需形成挂账单，可直接在“转入户口号”处输入挂账单的内部户口号。</w:t>
      </w:r>
    </w:p>
    <w:p w:rsidR="004A1DF5" w:rsidRDefault="004A1DF5">
      <w:pPr>
        <w:ind w:firstLineChars="200" w:firstLine="480"/>
      </w:pPr>
      <w:r>
        <w:rPr>
          <w:rFonts w:hint="eastAsia"/>
        </w:rPr>
        <w:t>4</w:t>
      </w:r>
      <w:r>
        <w:rPr>
          <w:rFonts w:hint="eastAsia"/>
        </w:rPr>
        <w:t>、通知存款扣划：</w:t>
      </w:r>
    </w:p>
    <w:p w:rsidR="004A1DF5" w:rsidRDefault="004A1DF5">
      <w:pPr>
        <w:ind w:firstLineChars="200" w:firstLine="480"/>
      </w:pPr>
      <w:r>
        <w:rPr>
          <w:rFonts w:hint="eastAsia"/>
        </w:rPr>
        <w:t>（</w:t>
      </w:r>
      <w:r>
        <w:rPr>
          <w:rFonts w:hint="eastAsia"/>
        </w:rPr>
        <w:t>1</w:t>
      </w:r>
      <w:r>
        <w:rPr>
          <w:rFonts w:hint="eastAsia"/>
        </w:rPr>
        <w:t>）在扣划画面中的“是否通知”标志指该账户下是否有过通知记录。凡是扣划款项中曾经存在已通知记录，该标志均应选择“是”。点击“通知查询”钮可查询此通知存款账户下的款项相关通知记录。</w:t>
      </w:r>
    </w:p>
    <w:p w:rsidR="004A1DF5" w:rsidRDefault="004A1DF5">
      <w:pPr>
        <w:ind w:firstLineChars="200" w:firstLine="480"/>
      </w:pPr>
      <w:r>
        <w:rPr>
          <w:rFonts w:hint="eastAsia"/>
        </w:rPr>
        <w:t>（</w:t>
      </w:r>
      <w:r>
        <w:rPr>
          <w:rFonts w:hint="eastAsia"/>
        </w:rPr>
        <w:t>2</w:t>
      </w:r>
      <w:r>
        <w:rPr>
          <w:rFonts w:hint="eastAsia"/>
        </w:rPr>
        <w:t>）部分扣划一笔通知存款时，其中已通知部分不能进行部分扣划。超过通知部分的扣划款项将会从此账户下并未通知的款项中扣除。</w:t>
      </w:r>
    </w:p>
    <w:p w:rsidR="004A1DF5" w:rsidRDefault="004A1DF5">
      <w:pPr>
        <w:pStyle w:val="6"/>
        <w:spacing w:line="360" w:lineRule="auto"/>
      </w:pPr>
      <w:r>
        <w:rPr>
          <w:rFonts w:hint="eastAsia"/>
        </w:rPr>
        <w:t>（六）操作步骤</w:t>
      </w:r>
    </w:p>
    <w:p w:rsidR="004A1DF5" w:rsidRDefault="004A1DF5">
      <w:pPr>
        <w:ind w:firstLineChars="150" w:firstLine="360"/>
        <w:rPr>
          <w:rFonts w:ascii="宋体" w:hAnsi="宋体"/>
        </w:rPr>
      </w:pPr>
      <w:r>
        <w:rPr>
          <w:rFonts w:hint="eastAsia"/>
        </w:rPr>
        <w:t>1</w:t>
      </w:r>
      <w:r>
        <w:rPr>
          <w:rFonts w:hint="eastAsia"/>
        </w:rPr>
        <w:t>、</w:t>
      </w:r>
      <w:r>
        <w:rPr>
          <w:rFonts w:ascii="宋体" w:hAnsi="宋体" w:hint="eastAsia"/>
        </w:rPr>
        <w:t>用户选择系统导航－客户管理－特殊业务－冻结/解冻/扣划－</w:t>
      </w:r>
      <w:r>
        <w:rPr>
          <w:rFonts w:hint="eastAsia"/>
        </w:rPr>
        <w:t>户口扣划</w:t>
      </w:r>
      <w:r>
        <w:rPr>
          <w:rFonts w:ascii="宋体" w:hAnsi="宋体" w:hint="eastAsia"/>
        </w:rPr>
        <w:t>或在“业务代码”处输入业务代码“1515”进入。</w:t>
      </w:r>
    </w:p>
    <w:p w:rsidR="004A1DF5" w:rsidRDefault="004A1DF5">
      <w:pPr>
        <w:ind w:firstLineChars="150" w:firstLine="360"/>
      </w:pPr>
      <w:r>
        <w:rPr>
          <w:rFonts w:hint="eastAsia"/>
        </w:rPr>
        <w:t>2</w:t>
      </w:r>
      <w:r>
        <w:rPr>
          <w:rFonts w:hint="eastAsia"/>
        </w:rPr>
        <w:t>、在“户口号”处输入需要扣划的户口号，系统列示相关信息。</w:t>
      </w:r>
    </w:p>
    <w:p w:rsidR="004A1DF5" w:rsidRDefault="004A1DF5">
      <w:pPr>
        <w:ind w:firstLineChars="150" w:firstLine="360"/>
      </w:pPr>
      <w:r>
        <w:rPr>
          <w:rFonts w:hint="eastAsia"/>
        </w:rPr>
        <w:t>3</w:t>
      </w:r>
      <w:r>
        <w:rPr>
          <w:rFonts w:hint="eastAsia"/>
        </w:rPr>
        <w:t>、在账户信息列表中选择账户，双击鼠标确定或在“账户序号”处手工输入。</w:t>
      </w:r>
    </w:p>
    <w:p w:rsidR="004A1DF5" w:rsidRDefault="004A1DF5">
      <w:pPr>
        <w:ind w:firstLineChars="150" w:firstLine="360"/>
      </w:pPr>
      <w:r>
        <w:rPr>
          <w:rFonts w:hint="eastAsia"/>
        </w:rPr>
        <w:t>4</w:t>
      </w:r>
      <w:r>
        <w:rPr>
          <w:rFonts w:hint="eastAsia"/>
        </w:rPr>
        <w:t>、根据实际业务情况选择扣划方式。</w:t>
      </w:r>
    </w:p>
    <w:p w:rsidR="004A1DF5" w:rsidRDefault="004A1DF5">
      <w:pPr>
        <w:ind w:firstLineChars="150" w:firstLine="360"/>
      </w:pPr>
      <w:r>
        <w:rPr>
          <w:rFonts w:hint="eastAsia"/>
        </w:rPr>
        <w:t>5</w:t>
      </w:r>
      <w:r>
        <w:rPr>
          <w:rFonts w:hint="eastAsia"/>
        </w:rPr>
        <w:t>、活期类账户扣划系统切入“户口扣划”界面，定期类账户扣划系统切入“定期系统扣划”界面。</w:t>
      </w:r>
    </w:p>
    <w:p w:rsidR="004A1DF5" w:rsidRDefault="004A1DF5">
      <w:pPr>
        <w:ind w:firstLineChars="150" w:firstLine="360"/>
      </w:pPr>
      <w:r>
        <w:rPr>
          <w:rFonts w:hint="eastAsia"/>
        </w:rPr>
        <w:t>6</w:t>
      </w:r>
      <w:r>
        <w:rPr>
          <w:rFonts w:hint="eastAsia"/>
        </w:rPr>
        <w:t>、输入“扣划金额”，录入扣划原因，将扣划款项转入指定的户口或形成挂账单。</w:t>
      </w:r>
    </w:p>
    <w:p w:rsidR="004A1DF5" w:rsidRDefault="004A1DF5">
      <w:pPr>
        <w:ind w:firstLineChars="150" w:firstLine="360"/>
      </w:pPr>
      <w:r>
        <w:rPr>
          <w:rFonts w:hint="eastAsia"/>
        </w:rPr>
        <w:t>7</w:t>
      </w:r>
      <w:r>
        <w:rPr>
          <w:rFonts w:hint="eastAsia"/>
        </w:rPr>
        <w:t>、系统提示授权，主管同意后刷卡或输入密码。</w:t>
      </w:r>
    </w:p>
    <w:p w:rsidR="004A1DF5" w:rsidRDefault="004A1DF5">
      <w:pPr>
        <w:ind w:firstLineChars="150" w:firstLine="360"/>
      </w:pPr>
      <w:r>
        <w:rPr>
          <w:rFonts w:hint="eastAsia"/>
        </w:rPr>
        <w:lastRenderedPageBreak/>
        <w:t>8</w:t>
      </w:r>
      <w:r>
        <w:rPr>
          <w:rFonts w:hint="eastAsia"/>
        </w:rPr>
        <w:t>、打印：根据系统提示选择是否打印“扣划通知书”。</w:t>
      </w:r>
    </w:p>
    <w:p w:rsidR="004A1DF5" w:rsidRDefault="004A1DF5" w:rsidP="0004090F">
      <w:pPr>
        <w:pStyle w:val="5"/>
      </w:pPr>
      <w:r>
        <w:rPr>
          <w:rFonts w:hint="eastAsia"/>
        </w:rPr>
        <w:t>六、户口冻结查询打印（业务代码</w:t>
      </w:r>
      <w:r>
        <w:rPr>
          <w:rFonts w:hint="eastAsia"/>
        </w:rPr>
        <w:t>1516</w:t>
      </w:r>
      <w:r>
        <w:rPr>
          <w:rFonts w:hint="eastAsia"/>
        </w:rPr>
        <w:t>）</w:t>
      </w:r>
    </w:p>
    <w:p w:rsidR="004A1DF5" w:rsidRDefault="004A1DF5">
      <w:pPr>
        <w:pStyle w:val="6"/>
        <w:spacing w:line="360" w:lineRule="auto"/>
      </w:pPr>
      <w:r>
        <w:rPr>
          <w:rFonts w:hint="eastAsia"/>
        </w:rPr>
        <w:t>（一）功能介绍</w:t>
      </w:r>
    </w:p>
    <w:p w:rsidR="004A1DF5" w:rsidRDefault="004A1DF5">
      <w:pPr>
        <w:tabs>
          <w:tab w:val="num" w:pos="480"/>
          <w:tab w:val="left" w:pos="540"/>
        </w:tabs>
        <w:ind w:firstLine="482"/>
      </w:pPr>
      <w:r>
        <w:rPr>
          <w:rFonts w:hint="eastAsia"/>
        </w:rPr>
        <w:t>根据操作员权限不同，通过该功能实现查询一个机构或多个机构的户口冻结（含额度冻结）业务并打印业务报告。网点只能对本网点范围的冻结业务进行查询、打印，上级机构可以对所辖网点的结业务进行选择并查询、打印。</w:t>
      </w:r>
    </w:p>
    <w:p w:rsidR="004A1DF5" w:rsidRDefault="004A1DF5">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jc w:val="center"/>
              <w:rPr>
                <w:sz w:val="21"/>
              </w:rPr>
            </w:pPr>
            <w:r>
              <w:rPr>
                <w:rFonts w:hint="eastAsia"/>
                <w:sz w:val="21"/>
              </w:rPr>
              <w:t>状态</w:t>
            </w:r>
          </w:p>
        </w:tc>
        <w:tc>
          <w:tcPr>
            <w:tcW w:w="6254" w:type="dxa"/>
          </w:tcPr>
          <w:p w:rsidR="004A1DF5" w:rsidRDefault="004A1DF5">
            <w:pPr>
              <w:rPr>
                <w:sz w:val="21"/>
              </w:rPr>
            </w:pPr>
            <w:r>
              <w:rPr>
                <w:rFonts w:hint="eastAsia"/>
                <w:sz w:val="21"/>
              </w:rPr>
              <w:t>一笔冻结业务分为活动和结束两种状态</w:t>
            </w:r>
          </w:p>
        </w:tc>
      </w:tr>
    </w:tbl>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当不输入任何查询条件时，系统默认查询本网点当天所有类别的冻结业务，含当天已结束的冻结业务。</w:t>
      </w:r>
    </w:p>
    <w:p w:rsidR="004A1DF5" w:rsidRDefault="004A1DF5">
      <w:pPr>
        <w:pStyle w:val="6"/>
        <w:spacing w:line="360" w:lineRule="auto"/>
      </w:pPr>
      <w:r>
        <w:rPr>
          <w:rFonts w:hint="eastAsia"/>
        </w:rPr>
        <w:t>（四）操作步骤</w:t>
      </w:r>
    </w:p>
    <w:p w:rsidR="004A1DF5" w:rsidRDefault="004A1DF5">
      <w:pPr>
        <w:ind w:firstLineChars="175" w:firstLine="420"/>
      </w:pPr>
      <w:r>
        <w:rPr>
          <w:rFonts w:hint="eastAsia"/>
        </w:rPr>
        <w:t>1</w:t>
      </w:r>
      <w:r>
        <w:rPr>
          <w:rFonts w:hint="eastAsia"/>
        </w:rPr>
        <w:t>、</w:t>
      </w:r>
      <w:r>
        <w:rPr>
          <w:rFonts w:ascii="宋体" w:hAnsi="宋体" w:hint="eastAsia"/>
        </w:rPr>
        <w:t>用户选择系统导航－客户管理－特殊业务－冻结/解冻/扣划－</w:t>
      </w:r>
      <w:r>
        <w:rPr>
          <w:rFonts w:hint="eastAsia"/>
        </w:rPr>
        <w:t>户口冻结查询打印</w:t>
      </w:r>
      <w:r>
        <w:rPr>
          <w:rFonts w:ascii="宋体" w:hAnsi="宋体" w:hint="eastAsia"/>
        </w:rPr>
        <w:t>或在“业务代码”处输入业务代码“1516”进入。</w:t>
      </w:r>
    </w:p>
    <w:p w:rsidR="004A1DF5" w:rsidRDefault="004A1DF5">
      <w:pPr>
        <w:ind w:firstLineChars="175" w:firstLine="420"/>
      </w:pPr>
      <w:r>
        <w:rPr>
          <w:rFonts w:hint="eastAsia"/>
        </w:rPr>
        <w:t>2</w:t>
      </w:r>
      <w:r>
        <w:rPr>
          <w:rFonts w:hint="eastAsia"/>
        </w:rPr>
        <w:t>、输入查询条件，系统列示相关信息。</w:t>
      </w:r>
    </w:p>
    <w:p w:rsidR="004A1DF5" w:rsidRDefault="004A1DF5" w:rsidP="0004090F">
      <w:pPr>
        <w:pStyle w:val="5"/>
      </w:pPr>
      <w:r>
        <w:rPr>
          <w:rFonts w:hint="eastAsia"/>
        </w:rPr>
        <w:t>七、户口扣划查询打印（业务代码</w:t>
      </w:r>
      <w:r>
        <w:rPr>
          <w:rFonts w:hint="eastAsia"/>
        </w:rPr>
        <w:t>1517</w:t>
      </w:r>
      <w:r>
        <w:rPr>
          <w:rFonts w:hint="eastAsia"/>
        </w:rPr>
        <w:t>）</w:t>
      </w:r>
    </w:p>
    <w:p w:rsidR="004A1DF5" w:rsidRDefault="004A1DF5">
      <w:pPr>
        <w:pStyle w:val="6"/>
        <w:spacing w:line="360" w:lineRule="auto"/>
      </w:pPr>
      <w:r>
        <w:rPr>
          <w:rFonts w:hint="eastAsia"/>
        </w:rPr>
        <w:t>（一）功能介绍</w:t>
      </w:r>
    </w:p>
    <w:p w:rsidR="004A1DF5" w:rsidRDefault="004A1DF5">
      <w:pPr>
        <w:ind w:firstLine="482"/>
      </w:pPr>
      <w:r>
        <w:rPr>
          <w:rFonts w:hint="eastAsia"/>
        </w:rPr>
        <w:t>根据操作员权限不同，通过该功能实现查询一个机构或多个机构的扣划户口业务并打印业务报告。网点只能对本网点范围的扣划业务进行查询、打印，上级机构可以对所辖网点的扣划业务进行选择并查询、打印。</w:t>
      </w:r>
    </w:p>
    <w:p w:rsidR="004A1DF5" w:rsidRDefault="004A1DF5">
      <w:pPr>
        <w:pStyle w:val="6"/>
        <w:spacing w:line="360" w:lineRule="auto"/>
      </w:pPr>
      <w:r>
        <w:rPr>
          <w:rFonts w:hint="eastAsia"/>
        </w:rPr>
        <w:t>（二）操作要点</w:t>
      </w:r>
    </w:p>
    <w:p w:rsidR="004A1DF5" w:rsidRDefault="004A1DF5">
      <w:pPr>
        <w:ind w:firstLine="482"/>
      </w:pPr>
      <w:r>
        <w:rPr>
          <w:rFonts w:hint="eastAsia"/>
        </w:rPr>
        <w:t>当不输入任何查询条件时，系统默认查询本网点当天所有类别的扣划业务。</w:t>
      </w:r>
    </w:p>
    <w:p w:rsidR="004A1DF5" w:rsidRDefault="004A1DF5">
      <w:pPr>
        <w:pStyle w:val="6"/>
        <w:spacing w:line="360" w:lineRule="auto"/>
      </w:pPr>
      <w:r>
        <w:rPr>
          <w:rFonts w:hint="eastAsia"/>
        </w:rPr>
        <w:lastRenderedPageBreak/>
        <w:t>（三）操作步骤</w:t>
      </w:r>
    </w:p>
    <w:p w:rsidR="004A1DF5" w:rsidRDefault="004A1DF5">
      <w:pPr>
        <w:ind w:firstLineChars="175" w:firstLine="420"/>
      </w:pPr>
      <w:r>
        <w:rPr>
          <w:rFonts w:hint="eastAsia"/>
        </w:rPr>
        <w:t>1</w:t>
      </w:r>
      <w:r>
        <w:rPr>
          <w:rFonts w:hint="eastAsia"/>
        </w:rPr>
        <w:t>、</w:t>
      </w:r>
      <w:r>
        <w:rPr>
          <w:rFonts w:ascii="宋体" w:hAnsi="宋体" w:hint="eastAsia"/>
        </w:rPr>
        <w:t>用户选择系统导航－客户管理－特殊业务－冻结/解冻/扣划－</w:t>
      </w:r>
      <w:r>
        <w:rPr>
          <w:rFonts w:hint="eastAsia"/>
        </w:rPr>
        <w:t>户口扣划查询打印</w:t>
      </w:r>
      <w:r>
        <w:rPr>
          <w:rFonts w:ascii="宋体" w:hAnsi="宋体" w:hint="eastAsia"/>
        </w:rPr>
        <w:t>或在“业务代码”处输入业务代码“1517”进入。</w:t>
      </w:r>
    </w:p>
    <w:p w:rsidR="004A1DF5" w:rsidRDefault="004A1DF5">
      <w:pPr>
        <w:ind w:firstLineChars="175" w:firstLine="420"/>
      </w:pPr>
      <w:r>
        <w:rPr>
          <w:rFonts w:hint="eastAsia"/>
        </w:rPr>
        <w:t>2</w:t>
      </w:r>
      <w:r>
        <w:rPr>
          <w:rFonts w:hint="eastAsia"/>
        </w:rPr>
        <w:t>、输入查询条件，系统列示相关信息。</w:t>
      </w:r>
    </w:p>
    <w:p w:rsidR="004A1DF5" w:rsidRDefault="004A1DF5" w:rsidP="0004090F">
      <w:pPr>
        <w:pStyle w:val="5"/>
      </w:pPr>
      <w:r>
        <w:rPr>
          <w:rFonts w:hint="eastAsia"/>
        </w:rPr>
        <w:t>八、户口解冻查询打印（业务代码</w:t>
      </w:r>
      <w:r>
        <w:rPr>
          <w:rFonts w:hint="eastAsia"/>
        </w:rPr>
        <w:t>1518</w:t>
      </w:r>
      <w:r>
        <w:rPr>
          <w:rFonts w:hint="eastAsia"/>
        </w:rPr>
        <w:t>）</w:t>
      </w:r>
    </w:p>
    <w:p w:rsidR="004A1DF5" w:rsidRDefault="004A1DF5">
      <w:pPr>
        <w:pStyle w:val="6"/>
        <w:spacing w:line="360" w:lineRule="auto"/>
      </w:pPr>
      <w:r>
        <w:rPr>
          <w:rFonts w:hint="eastAsia"/>
        </w:rPr>
        <w:t>（一）功能介绍</w:t>
      </w:r>
    </w:p>
    <w:p w:rsidR="004A1DF5" w:rsidRDefault="004A1DF5">
      <w:pPr>
        <w:tabs>
          <w:tab w:val="num" w:pos="480"/>
          <w:tab w:val="left" w:pos="540"/>
        </w:tabs>
        <w:ind w:firstLine="482"/>
      </w:pPr>
      <w:r>
        <w:rPr>
          <w:rFonts w:hint="eastAsia"/>
        </w:rPr>
        <w:t>根据操作员权限不同，通过该功能实现查询一个机构或多个机构的解冻户口（含额度解冻）业务并打印业务报告。网点只能对本网点范围的解冻业务进行查询、打印，上级机构可以对所辖网点的解冻业务进行选择并查询、打印。</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当不输入任何查询条件时，系统默认查询本网点当天所有类别的解冻业务。</w:t>
      </w:r>
    </w:p>
    <w:p w:rsidR="004A1DF5" w:rsidRDefault="004A1DF5">
      <w:pPr>
        <w:pStyle w:val="6"/>
        <w:spacing w:line="360" w:lineRule="auto"/>
      </w:pPr>
      <w:r>
        <w:rPr>
          <w:rFonts w:hint="eastAsia"/>
        </w:rPr>
        <w:t>（三）操作步骤</w:t>
      </w:r>
    </w:p>
    <w:p w:rsidR="004A1DF5" w:rsidRDefault="004A1DF5">
      <w:pPr>
        <w:ind w:firstLineChars="175" w:firstLine="420"/>
      </w:pPr>
      <w:r>
        <w:rPr>
          <w:rFonts w:hint="eastAsia"/>
        </w:rPr>
        <w:t>1</w:t>
      </w:r>
      <w:r>
        <w:rPr>
          <w:rFonts w:hint="eastAsia"/>
        </w:rPr>
        <w:t>、</w:t>
      </w:r>
      <w:r>
        <w:rPr>
          <w:rFonts w:ascii="宋体" w:hAnsi="宋体" w:hint="eastAsia"/>
        </w:rPr>
        <w:t>用户选择系统导航－客户管理－特殊业务－冻结/解冻/扣划－</w:t>
      </w:r>
      <w:r>
        <w:rPr>
          <w:rFonts w:hint="eastAsia"/>
        </w:rPr>
        <w:t>户口解冻查询打印</w:t>
      </w:r>
      <w:r>
        <w:rPr>
          <w:rFonts w:ascii="宋体" w:hAnsi="宋体" w:hint="eastAsia"/>
        </w:rPr>
        <w:t>或在“业务代码”处输入业务代码“1518”进入。</w:t>
      </w:r>
    </w:p>
    <w:p w:rsidR="004A1DF5" w:rsidRDefault="004A1DF5">
      <w:pPr>
        <w:ind w:firstLineChars="175" w:firstLine="420"/>
      </w:pPr>
      <w:r>
        <w:rPr>
          <w:rFonts w:hint="eastAsia"/>
        </w:rPr>
        <w:t>2</w:t>
      </w:r>
      <w:r>
        <w:rPr>
          <w:rFonts w:hint="eastAsia"/>
        </w:rPr>
        <w:t>、输入查询条件，选择“确定”钮系统列示相关信息。</w:t>
      </w:r>
    </w:p>
    <w:p w:rsidR="0047422D" w:rsidRDefault="0047422D" w:rsidP="0004090F">
      <w:pPr>
        <w:pStyle w:val="5"/>
        <w:rPr>
          <w:rFonts w:ascii="宋体" w:hAnsi="宋体"/>
        </w:rPr>
      </w:pPr>
      <w:bookmarkStart w:id="56" w:name="_Toc182971437"/>
      <w:r>
        <w:rPr>
          <w:rFonts w:ascii="宋体" w:hAnsi="宋体" w:hint="eastAsia"/>
        </w:rPr>
        <w:t>九、户口冻结到期续冻（业务代码</w:t>
      </w:r>
      <w:r>
        <w:rPr>
          <w:rFonts w:ascii="宋体" w:hAnsi="宋体"/>
        </w:rPr>
        <w:t>1</w:t>
      </w:r>
      <w:r>
        <w:rPr>
          <w:rFonts w:ascii="宋体" w:hAnsi="宋体" w:hint="eastAsia"/>
        </w:rPr>
        <w:t>519）</w:t>
      </w:r>
      <w:bookmarkEnd w:id="56"/>
    </w:p>
    <w:p w:rsidR="0047422D" w:rsidRDefault="0047422D" w:rsidP="000029C7">
      <w:pPr>
        <w:pStyle w:val="6"/>
        <w:numPr>
          <w:ilvl w:val="0"/>
          <w:numId w:val="527"/>
        </w:numPr>
        <w:tabs>
          <w:tab w:val="clear" w:pos="720"/>
          <w:tab w:val="num" w:pos="-180"/>
        </w:tabs>
        <w:spacing w:line="360" w:lineRule="auto"/>
      </w:pPr>
      <w:r>
        <w:rPr>
          <w:rFonts w:hint="eastAsia"/>
        </w:rPr>
        <w:t>功能介绍</w:t>
      </w:r>
    </w:p>
    <w:p w:rsidR="0047422D" w:rsidRDefault="0047422D" w:rsidP="0047422D">
      <w:r>
        <w:t xml:space="preserve">   </w:t>
      </w:r>
      <w:r>
        <w:rPr>
          <w:rFonts w:hint="eastAsia"/>
        </w:rPr>
        <w:t>通过该功能维护单位及个人户口冻结（含额度类冻结）到期日。</w:t>
      </w:r>
    </w:p>
    <w:p w:rsidR="0047422D" w:rsidRDefault="0047422D" w:rsidP="0047422D">
      <w:pPr>
        <w:pStyle w:val="6"/>
        <w:spacing w:line="360" w:lineRule="auto"/>
        <w:rPr>
          <w:rFonts w:eastAsia="宋体"/>
        </w:rPr>
      </w:pPr>
      <w:r>
        <w:rPr>
          <w:rFonts w:eastAsia="宋体" w:hint="eastAsia"/>
        </w:rPr>
        <w:t>（二）术语解释及参数说明</w:t>
      </w:r>
    </w:p>
    <w:tbl>
      <w:tblPr>
        <w:tblW w:w="0" w:type="auto"/>
        <w:tblBorders>
          <w:top w:val="single" w:sz="4" w:space="0" w:color="auto"/>
          <w:left w:val="single" w:sz="4" w:space="0" w:color="auto"/>
          <w:bottom w:val="single" w:sz="4" w:space="0" w:color="auto"/>
          <w:right w:val="single" w:sz="4" w:space="0" w:color="auto"/>
        </w:tblBorders>
        <w:tblLook w:val="0000"/>
      </w:tblPr>
      <w:tblGrid>
        <w:gridCol w:w="2268"/>
        <w:gridCol w:w="6254"/>
      </w:tblGrid>
      <w:tr w:rsidR="0047422D">
        <w:tc>
          <w:tcPr>
            <w:tcW w:w="2268" w:type="dxa"/>
            <w:tcBorders>
              <w:top w:val="single" w:sz="4" w:space="0" w:color="auto"/>
              <w:left w:val="single" w:sz="4" w:space="0" w:color="auto"/>
              <w:bottom w:val="single" w:sz="4" w:space="0" w:color="auto"/>
              <w:right w:val="single" w:sz="4" w:space="0" w:color="auto"/>
            </w:tcBorders>
          </w:tcPr>
          <w:p w:rsidR="0047422D" w:rsidRDefault="0047422D" w:rsidP="0047422D">
            <w:r>
              <w:rPr>
                <w:rFonts w:hint="eastAsia"/>
              </w:rPr>
              <w:t>术语名称</w:t>
            </w:r>
          </w:p>
        </w:tc>
        <w:tc>
          <w:tcPr>
            <w:tcW w:w="6254" w:type="dxa"/>
            <w:tcBorders>
              <w:top w:val="single" w:sz="4" w:space="0" w:color="auto"/>
              <w:left w:val="single" w:sz="4" w:space="0" w:color="auto"/>
              <w:bottom w:val="single" w:sz="4" w:space="0" w:color="auto"/>
              <w:right w:val="single" w:sz="4" w:space="0" w:color="auto"/>
            </w:tcBorders>
          </w:tcPr>
          <w:p w:rsidR="0047422D" w:rsidRDefault="0047422D" w:rsidP="0047422D">
            <w:r>
              <w:rPr>
                <w:rFonts w:hint="eastAsia"/>
              </w:rPr>
              <w:t>术语描述</w:t>
            </w:r>
          </w:p>
        </w:tc>
      </w:tr>
      <w:tr w:rsidR="0047422D">
        <w:tc>
          <w:tcPr>
            <w:tcW w:w="2268" w:type="dxa"/>
            <w:tcBorders>
              <w:top w:val="single" w:sz="4" w:space="0" w:color="auto"/>
              <w:left w:val="single" w:sz="4" w:space="0" w:color="auto"/>
              <w:bottom w:val="single" w:sz="4" w:space="0" w:color="auto"/>
              <w:right w:val="single" w:sz="4" w:space="0" w:color="auto"/>
            </w:tcBorders>
          </w:tcPr>
          <w:p w:rsidR="0047422D" w:rsidRDefault="0047422D" w:rsidP="0047422D">
            <w:r>
              <w:rPr>
                <w:rFonts w:hint="eastAsia"/>
              </w:rPr>
              <w:t>延续冻结有效期至</w:t>
            </w:r>
          </w:p>
        </w:tc>
        <w:tc>
          <w:tcPr>
            <w:tcW w:w="6254" w:type="dxa"/>
            <w:tcBorders>
              <w:top w:val="single" w:sz="4" w:space="0" w:color="auto"/>
              <w:left w:val="single" w:sz="4" w:space="0" w:color="auto"/>
              <w:bottom w:val="single" w:sz="4" w:space="0" w:color="auto"/>
              <w:right w:val="single" w:sz="4" w:space="0" w:color="auto"/>
            </w:tcBorders>
          </w:tcPr>
          <w:p w:rsidR="0047422D" w:rsidRDefault="0047422D" w:rsidP="0047422D">
            <w:r>
              <w:rPr>
                <w:rFonts w:hint="eastAsia"/>
              </w:rPr>
              <w:t>原冻结到期日延续至的具体日期</w:t>
            </w:r>
          </w:p>
        </w:tc>
      </w:tr>
    </w:tbl>
    <w:p w:rsidR="0047422D" w:rsidRDefault="0047422D" w:rsidP="0047422D">
      <w:pPr>
        <w:pStyle w:val="6"/>
        <w:spacing w:line="360" w:lineRule="auto"/>
        <w:rPr>
          <w:rFonts w:eastAsia="宋体"/>
        </w:rPr>
      </w:pPr>
      <w:r>
        <w:rPr>
          <w:rFonts w:eastAsia="宋体" w:hint="eastAsia"/>
        </w:rPr>
        <w:t>（三）操作步骤</w:t>
      </w:r>
    </w:p>
    <w:p w:rsidR="0047422D" w:rsidRDefault="0047422D" w:rsidP="0047422D">
      <w:r>
        <w:t>1</w:t>
      </w:r>
      <w:r>
        <w:rPr>
          <w:rFonts w:hint="eastAsia"/>
        </w:rPr>
        <w:t>、输入业务代码</w:t>
      </w:r>
      <w:r>
        <w:rPr>
          <w:rFonts w:hint="eastAsia"/>
        </w:rPr>
        <w:t>1519</w:t>
      </w:r>
      <w:r>
        <w:rPr>
          <w:rFonts w:hint="eastAsia"/>
        </w:rPr>
        <w:t>，进入户口冻结到期续冻功能。</w:t>
      </w:r>
    </w:p>
    <w:p w:rsidR="0047422D" w:rsidRDefault="0047422D" w:rsidP="0047422D">
      <w:r>
        <w:rPr>
          <w:rFonts w:hint="eastAsia"/>
        </w:rPr>
        <w:lastRenderedPageBreak/>
        <w:t>2</w:t>
      </w:r>
      <w:r>
        <w:rPr>
          <w:rFonts w:hint="eastAsia"/>
        </w:rPr>
        <w:t>、输入户口号后回车，系统列示相关冻结信息。</w:t>
      </w:r>
    </w:p>
    <w:p w:rsidR="0047422D" w:rsidRDefault="0047422D" w:rsidP="0047422D">
      <w:r>
        <w:rPr>
          <w:rFonts w:hint="eastAsia"/>
        </w:rPr>
        <w:t>3</w:t>
      </w:r>
      <w:r>
        <w:rPr>
          <w:rFonts w:hint="eastAsia"/>
        </w:rPr>
        <w:t>、在冻结列表内选择待续冻的冻结信息。</w:t>
      </w:r>
    </w:p>
    <w:p w:rsidR="0047422D" w:rsidRDefault="0047422D" w:rsidP="0047422D">
      <w:r>
        <w:rPr>
          <w:rFonts w:hint="eastAsia"/>
        </w:rPr>
        <w:t>4</w:t>
      </w:r>
      <w:r>
        <w:rPr>
          <w:rFonts w:hint="eastAsia"/>
        </w:rPr>
        <w:t>、在“延续冻结有效期至”处输入原冻结到期日延续至的具体日期。</w:t>
      </w:r>
    </w:p>
    <w:p w:rsidR="0047422D" w:rsidRDefault="0047422D" w:rsidP="0047422D">
      <w:r>
        <w:rPr>
          <w:rFonts w:hint="eastAsia"/>
        </w:rPr>
        <w:t>5</w:t>
      </w:r>
      <w:r>
        <w:rPr>
          <w:rFonts w:hint="eastAsia"/>
        </w:rPr>
        <w:t>、提交主管授权，授权通过后，续冻成功。系统打印续冻通知书。</w:t>
      </w:r>
    </w:p>
    <w:p w:rsidR="0047422D" w:rsidRDefault="0047422D" w:rsidP="0047422D">
      <w:r>
        <w:rPr>
          <w:rFonts w:hint="eastAsia"/>
        </w:rPr>
        <w:t>6</w:t>
      </w:r>
      <w:r>
        <w:rPr>
          <w:rFonts w:hint="eastAsia"/>
        </w:rPr>
        <w:t>、本功能纳入柜员日结控制，日结码</w:t>
      </w:r>
      <w:r>
        <w:rPr>
          <w:rFonts w:hint="eastAsia"/>
        </w:rPr>
        <w:t>040</w:t>
      </w:r>
      <w:r>
        <w:rPr>
          <w:rFonts w:hint="eastAsia"/>
        </w:rPr>
        <w:t>。</w:t>
      </w:r>
    </w:p>
    <w:p w:rsidR="0047422D" w:rsidRPr="0047422D" w:rsidRDefault="0047422D" w:rsidP="0047422D">
      <w:pPr>
        <w:sectPr w:rsidR="0047422D" w:rsidRPr="0047422D">
          <w:pgSz w:w="11906" w:h="16838"/>
          <w:pgMar w:top="1440" w:right="1797" w:bottom="1440" w:left="1797" w:header="851" w:footer="992" w:gutter="0"/>
          <w:cols w:space="425"/>
          <w:docGrid w:type="lines" w:linePitch="312"/>
        </w:sectPr>
      </w:pPr>
    </w:p>
    <w:p w:rsidR="004A1DF5" w:rsidRDefault="004A1DF5" w:rsidP="00327B4B">
      <w:pPr>
        <w:pStyle w:val="4"/>
        <w:spacing w:beforeLines="50" w:afterLines="50" w:line="360" w:lineRule="auto"/>
      </w:pPr>
      <w:bookmarkStart w:id="57" w:name="_Toc186273563"/>
      <w:r>
        <w:rPr>
          <w:rFonts w:hint="eastAsia"/>
        </w:rPr>
        <w:lastRenderedPageBreak/>
        <w:t>第九节</w:t>
      </w:r>
      <w:r>
        <w:rPr>
          <w:rFonts w:hint="eastAsia"/>
        </w:rPr>
        <w:t xml:space="preserve">  </w:t>
      </w:r>
      <w:r>
        <w:rPr>
          <w:rFonts w:hint="eastAsia"/>
        </w:rPr>
        <w:t>支取方式修改</w:t>
      </w:r>
      <w:bookmarkEnd w:id="57"/>
    </w:p>
    <w:p w:rsidR="004A1DF5" w:rsidRDefault="004A1DF5" w:rsidP="00327B4B">
      <w:pPr>
        <w:pStyle w:val="5"/>
        <w:spacing w:beforeLines="50" w:afterLines="50"/>
      </w:pPr>
      <w:r>
        <w:rPr>
          <w:rFonts w:hint="eastAsia"/>
        </w:rPr>
        <w:t>一、</w:t>
      </w:r>
      <w:bookmarkStart w:id="58" w:name="OLE_LINK2"/>
      <w:r>
        <w:rPr>
          <w:rFonts w:hint="eastAsia"/>
        </w:rPr>
        <w:t>一卡通支取方式修改</w:t>
      </w:r>
      <w:bookmarkEnd w:id="58"/>
      <w:r>
        <w:rPr>
          <w:rFonts w:hint="eastAsia"/>
        </w:rPr>
        <w:t>（业务代码</w:t>
      </w:r>
      <w:r>
        <w:rPr>
          <w:rFonts w:hint="eastAsia"/>
        </w:rPr>
        <w:t>1521</w:t>
      </w:r>
      <w:r>
        <w:rPr>
          <w:rFonts w:hint="eastAsia"/>
        </w:rPr>
        <w:t>）</w:t>
      </w:r>
    </w:p>
    <w:p w:rsidR="004A1DF5" w:rsidRDefault="004A1DF5">
      <w:pPr>
        <w:pStyle w:val="6"/>
        <w:spacing w:line="360" w:lineRule="auto"/>
      </w:pPr>
      <w:r>
        <w:rPr>
          <w:rFonts w:ascii="宋体" w:hAnsi="宋体" w:hint="eastAsia"/>
        </w:rPr>
        <w:t>（一）</w:t>
      </w:r>
      <w:r>
        <w:rPr>
          <w:rFonts w:hint="eastAsia"/>
        </w:rPr>
        <w:t>功能介绍</w:t>
      </w:r>
    </w:p>
    <w:p w:rsidR="004A1DF5" w:rsidRDefault="004A1DF5" w:rsidP="00327B4B">
      <w:pPr>
        <w:spacing w:beforeLines="50" w:afterLines="50"/>
        <w:ind w:firstLineChars="200" w:firstLine="480"/>
      </w:pPr>
      <w:r>
        <w:rPr>
          <w:rFonts w:hint="eastAsia"/>
        </w:rPr>
        <w:t>本功能用于旧系统移植到新系统的支取方式为“凭密码与开户证件交易”的一卡通的支取方式维护。可将一卡通的支取方式由“凭密码与开户证件交易”维护成“凭密码交易”。同时开通“凭密码交易”时可以办理业务的相应自助渠道。</w:t>
      </w:r>
    </w:p>
    <w:p w:rsidR="004A1DF5" w:rsidRDefault="004A1DF5">
      <w:pPr>
        <w:pStyle w:val="6"/>
        <w:spacing w:line="360" w:lineRule="auto"/>
      </w:pPr>
      <w:r>
        <w:rPr>
          <w:rFonts w:hint="eastAsia"/>
        </w:rPr>
        <w:t>（二）操作要点</w:t>
      </w:r>
    </w:p>
    <w:p w:rsidR="004A1DF5" w:rsidRDefault="004A1DF5">
      <w:pPr>
        <w:ind w:firstLine="544"/>
        <w:rPr>
          <w:rFonts w:ascii="宋体" w:hAnsi="宋体"/>
        </w:rPr>
      </w:pPr>
      <w:r>
        <w:rPr>
          <w:rFonts w:ascii="宋体" w:hAnsi="宋体" w:hint="eastAsia"/>
        </w:rPr>
        <w:t>1、本业务需客户本人持有效证件在开户网点办理。修改前支取方式为“凭密码与开户证件交易”的，客户需持户口开户证件办理。</w:t>
      </w:r>
    </w:p>
    <w:p w:rsidR="004A1DF5" w:rsidRDefault="004A1DF5">
      <w:pPr>
        <w:ind w:firstLine="544"/>
        <w:rPr>
          <w:rFonts w:ascii="宋体"/>
          <w:color w:val="000000"/>
        </w:rPr>
      </w:pPr>
      <w:r>
        <w:rPr>
          <w:rFonts w:ascii="宋体" w:hAnsi="宋体" w:hint="eastAsia"/>
        </w:rPr>
        <w:t>2、“</w:t>
      </w:r>
      <w:r>
        <w:rPr>
          <w:rFonts w:ascii="宋体" w:hint="eastAsia"/>
        </w:rPr>
        <w:t>凭密码与开户证件交易”的一卡通，将支取方式维护成“凭</w:t>
      </w:r>
      <w:r>
        <w:rPr>
          <w:rFonts w:ascii="宋体" w:hint="eastAsia"/>
          <w:color w:val="000000"/>
        </w:rPr>
        <w:t>密码交易”时，客户无须再次设置取款密码，系统默认为原取款密码。如客户忘记密码，则通过取款密码挂失解挂重置密码。</w:t>
      </w:r>
    </w:p>
    <w:p w:rsidR="004A1DF5" w:rsidRDefault="004A1DF5">
      <w:pPr>
        <w:ind w:firstLine="544"/>
        <w:rPr>
          <w:rFonts w:ascii="宋体"/>
          <w:color w:val="000000"/>
        </w:rPr>
      </w:pPr>
      <w:r>
        <w:rPr>
          <w:rFonts w:ascii="宋体" w:hint="eastAsia"/>
          <w:color w:val="000000"/>
        </w:rPr>
        <w:t>3、支取方式从“密码与开户证件并用”维护成“密码支取”后，回单上打印移植时系统记录的该卡的POS消费限额。</w:t>
      </w:r>
      <w:r>
        <w:rPr>
          <w:rFonts w:ascii="宋体" w:hint="eastAsia"/>
          <w:color w:val="FF0000"/>
        </w:rPr>
        <w:t>经办员需请客户对此确认。</w:t>
      </w:r>
    </w:p>
    <w:p w:rsidR="004A1DF5" w:rsidRDefault="004A1DF5">
      <w:pPr>
        <w:ind w:firstLine="544"/>
        <w:rPr>
          <w:rFonts w:ascii="宋体" w:hAnsi="宋体"/>
          <w:color w:val="FF0000"/>
        </w:rPr>
      </w:pPr>
      <w:r>
        <w:rPr>
          <w:rFonts w:ascii="宋体" w:hint="eastAsia"/>
          <w:color w:val="FF0000"/>
        </w:rPr>
        <w:t>注：如客户如需对此限额进行修改，需到POS消费限额维护业务模块另外办理。</w:t>
      </w:r>
    </w:p>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rPr>
      </w:pPr>
      <w:r>
        <w:rPr>
          <w:rFonts w:ascii="宋体" w:hAnsi="宋体" w:hint="eastAsia"/>
        </w:rPr>
        <w:t>1、用户选择系统导航－客户管理－特殊业务－支取方式修改－一卡通支取方式修改，或在“业务代码”处输入业务代码1521进入。</w:t>
      </w:r>
    </w:p>
    <w:p w:rsidR="004A1DF5" w:rsidRDefault="004A1DF5">
      <w:pPr>
        <w:ind w:firstLineChars="200" w:firstLine="480"/>
        <w:rPr>
          <w:rFonts w:ascii="宋体" w:hAnsi="宋体"/>
        </w:rPr>
      </w:pPr>
      <w:r>
        <w:rPr>
          <w:rFonts w:ascii="宋体" w:hAnsi="宋体" w:hint="eastAsia"/>
          <w:bCs/>
        </w:rPr>
        <w:t>2、刷一卡通并手工</w:t>
      </w:r>
      <w:r>
        <w:rPr>
          <w:rFonts w:ascii="宋体" w:hAnsi="宋体" w:hint="eastAsia"/>
        </w:rPr>
        <w:t>输入一卡通</w:t>
      </w:r>
      <w:r>
        <w:rPr>
          <w:rFonts w:ascii="宋体" w:hAnsi="宋体" w:hint="eastAsia"/>
          <w:bCs/>
        </w:rPr>
        <w:t>户口号，屏幕上方</w:t>
      </w:r>
      <w:r>
        <w:rPr>
          <w:rFonts w:ascii="宋体" w:hAnsi="宋体" w:hint="eastAsia"/>
        </w:rPr>
        <w:t>显示户口信息。</w:t>
      </w:r>
    </w:p>
    <w:p w:rsidR="004A1DF5" w:rsidRDefault="004A1DF5">
      <w:pPr>
        <w:ind w:firstLineChars="200" w:firstLine="480"/>
        <w:rPr>
          <w:rFonts w:ascii="宋体" w:hAnsi="宋体"/>
          <w:bCs/>
        </w:rPr>
      </w:pPr>
      <w:r>
        <w:rPr>
          <w:rFonts w:ascii="宋体" w:hAnsi="宋体" w:hint="eastAsia"/>
        </w:rPr>
        <w:t>3、</w:t>
      </w:r>
      <w:r>
        <w:rPr>
          <w:rFonts w:ascii="宋体" w:hAnsi="宋体" w:hint="eastAsia"/>
          <w:bCs/>
        </w:rPr>
        <w:t>选择支取</w:t>
      </w:r>
      <w:r>
        <w:rPr>
          <w:rFonts w:ascii="宋体" w:hAnsi="宋体" w:hint="eastAsia"/>
        </w:rPr>
        <w:t>方式</w:t>
      </w:r>
      <w:r>
        <w:rPr>
          <w:rFonts w:ascii="宋体" w:hAnsi="宋体" w:hint="eastAsia"/>
          <w:bCs/>
        </w:rPr>
        <w:t>验证框</w:t>
      </w:r>
      <w:r w:rsidRPr="008E1FB9">
        <w:rPr>
          <w:rFonts w:ascii="宋体" w:hAnsi="宋体"/>
        </w:rPr>
        <w:object w:dxaOrig="345" w:dyaOrig="315">
          <v:shape id="_x0000_i1047" type="#_x0000_t75" style="width:17.25pt;height:15.75pt" o:ole="">
            <v:imagedata r:id="rId43" o:title=""/>
          </v:shape>
          <o:OLEObject Type="Embed" ProgID="PBrush" ShapeID="_x0000_i1047" DrawAspect="Content" ObjectID="_1458487523" r:id="rId69"/>
        </w:object>
      </w:r>
      <w:r>
        <w:rPr>
          <w:rFonts w:ascii="宋体" w:hAnsi="宋体" w:hint="eastAsia"/>
        </w:rPr>
        <w:t>，</w:t>
      </w:r>
      <w:r>
        <w:rPr>
          <w:rFonts w:ascii="宋体" w:hAnsi="宋体" w:hint="eastAsia"/>
          <w:bCs/>
        </w:rPr>
        <w:t>请客户输入“交易密码”，用户手工输入持卡人证件国别地区、证件类型、证件号码、签发日期等选择“确定”。</w:t>
      </w:r>
    </w:p>
    <w:p w:rsidR="004A1DF5" w:rsidRDefault="004A1DF5">
      <w:pPr>
        <w:ind w:firstLineChars="200" w:firstLine="480"/>
        <w:rPr>
          <w:rFonts w:ascii="宋体" w:hAnsi="宋体"/>
        </w:rPr>
      </w:pPr>
      <w:r>
        <w:rPr>
          <w:rFonts w:ascii="宋体" w:hAnsi="宋体" w:hint="eastAsia"/>
        </w:rPr>
        <w:t>4、在系统设定的支取方式中选择客户指定的“支取方式”。</w:t>
      </w:r>
    </w:p>
    <w:p w:rsidR="004A1DF5" w:rsidRDefault="004A1DF5">
      <w:pPr>
        <w:ind w:firstLineChars="200" w:firstLine="480"/>
        <w:rPr>
          <w:rFonts w:ascii="宋体" w:hAnsi="宋体"/>
        </w:rPr>
      </w:pPr>
      <w:r>
        <w:rPr>
          <w:rFonts w:ascii="宋体" w:hAnsi="宋体" w:hint="eastAsia"/>
        </w:rPr>
        <w:t>5、如为黑名单客户显示黑名单情况，则要求主管授权。</w:t>
      </w:r>
    </w:p>
    <w:p w:rsidR="004A1DF5" w:rsidRDefault="004A1DF5">
      <w:pPr>
        <w:ind w:firstLineChars="200" w:firstLine="480"/>
        <w:rPr>
          <w:rFonts w:ascii="宋体" w:hAnsi="宋体"/>
          <w:bCs/>
        </w:rPr>
      </w:pPr>
      <w:r>
        <w:rPr>
          <w:rFonts w:ascii="宋体" w:hAnsi="宋体" w:hint="eastAsia"/>
        </w:rPr>
        <w:t>6、</w:t>
      </w:r>
      <w:r>
        <w:rPr>
          <w:rFonts w:ascii="宋体" w:hAnsi="宋体" w:hint="eastAsia"/>
          <w:bCs/>
        </w:rPr>
        <w:t>打印：</w:t>
      </w:r>
      <w:r>
        <w:rPr>
          <w:rFonts w:hint="eastAsia"/>
        </w:rPr>
        <w:t>根据系统提示</w:t>
      </w:r>
      <w:r>
        <w:rPr>
          <w:rFonts w:ascii="宋体" w:hAnsi="宋体" w:hint="eastAsia"/>
        </w:rPr>
        <w:t>打印</w:t>
      </w:r>
      <w:r>
        <w:rPr>
          <w:rFonts w:ascii="宋体" w:hAnsi="宋体" w:hint="eastAsia"/>
          <w:bCs/>
        </w:rPr>
        <w:t>“储蓄特殊业务凭证”。</w:t>
      </w:r>
    </w:p>
    <w:p w:rsidR="004A1DF5" w:rsidRDefault="004A1DF5" w:rsidP="00327B4B">
      <w:pPr>
        <w:pStyle w:val="5"/>
        <w:spacing w:beforeLines="50" w:afterLines="50"/>
      </w:pPr>
      <w:r>
        <w:rPr>
          <w:rFonts w:hint="eastAsia"/>
        </w:rPr>
        <w:lastRenderedPageBreak/>
        <w:t>二、存折支取方式修改（业务代码</w:t>
      </w:r>
      <w:r>
        <w:rPr>
          <w:rFonts w:hint="eastAsia"/>
        </w:rPr>
        <w:t>1522</w:t>
      </w:r>
      <w:r>
        <w:rPr>
          <w:rFonts w:hint="eastAsia"/>
        </w:rPr>
        <w:t>）</w:t>
      </w:r>
    </w:p>
    <w:p w:rsidR="004A1DF5" w:rsidRDefault="004A1DF5">
      <w:pPr>
        <w:pStyle w:val="6"/>
        <w:spacing w:line="360" w:lineRule="auto"/>
      </w:pPr>
      <w:r>
        <w:rPr>
          <w:rFonts w:ascii="宋体" w:hAnsi="宋体" w:hint="eastAsia"/>
        </w:rPr>
        <w:t>（一）</w:t>
      </w:r>
      <w:r>
        <w:rPr>
          <w:rFonts w:hint="eastAsia"/>
        </w:rPr>
        <w:t>功能介绍</w:t>
      </w:r>
    </w:p>
    <w:p w:rsidR="004A1DF5" w:rsidRDefault="004A1DF5" w:rsidP="00327B4B">
      <w:pPr>
        <w:spacing w:beforeLines="50" w:afterLines="50"/>
        <w:ind w:firstLineChars="200" w:firstLine="480"/>
      </w:pPr>
      <w:r>
        <w:rPr>
          <w:rFonts w:hint="eastAsia"/>
        </w:rPr>
        <w:t>提供活期存折不同渠道、不同支取方式的修改。</w:t>
      </w:r>
    </w:p>
    <w:p w:rsidR="004A1DF5" w:rsidRDefault="004A1DF5">
      <w:pPr>
        <w:pStyle w:val="6"/>
        <w:spacing w:line="360" w:lineRule="auto"/>
      </w:pPr>
      <w:r>
        <w:rPr>
          <w:rFonts w:hint="eastAsia"/>
        </w:rPr>
        <w:t>（二）操作要点</w:t>
      </w:r>
    </w:p>
    <w:p w:rsidR="004A1DF5" w:rsidRDefault="004A1DF5">
      <w:pPr>
        <w:ind w:firstLine="544"/>
        <w:rPr>
          <w:rFonts w:ascii="宋体" w:hAnsi="宋体"/>
        </w:rPr>
      </w:pPr>
      <w:r>
        <w:rPr>
          <w:rFonts w:ascii="宋体" w:hAnsi="宋体" w:hint="eastAsia"/>
        </w:rPr>
        <w:t>1、该业务需客户本人持有效身份证件在开户网点办理。</w:t>
      </w:r>
    </w:p>
    <w:p w:rsidR="004A1DF5" w:rsidRDefault="004A1DF5">
      <w:pPr>
        <w:ind w:firstLine="544"/>
        <w:rPr>
          <w:rFonts w:ascii="宋体" w:hAnsi="宋体"/>
        </w:rPr>
      </w:pPr>
      <w:r>
        <w:rPr>
          <w:rFonts w:ascii="宋体" w:hAnsi="宋体" w:hint="eastAsia"/>
        </w:rPr>
        <w:t>2、目前存折支取方式修改只提供三种选择：凭密码、图章印鉴、无限制。</w:t>
      </w:r>
    </w:p>
    <w:p w:rsidR="004A1DF5" w:rsidRDefault="004A1DF5">
      <w:pPr>
        <w:ind w:firstLine="544"/>
        <w:rPr>
          <w:rFonts w:ascii="宋体" w:hAnsi="宋体"/>
        </w:rPr>
      </w:pPr>
      <w:r>
        <w:rPr>
          <w:rFonts w:ascii="宋体" w:hAnsi="宋体" w:hint="eastAsia"/>
        </w:rPr>
        <w:t>3、在修改支取方式时，目前只提供柜面支取方式的修改，其他渠道的支取方式默认为凭取款密码暂不允许修改。</w:t>
      </w:r>
    </w:p>
    <w:p w:rsidR="004A1DF5" w:rsidRDefault="004A1DF5">
      <w:pPr>
        <w:ind w:firstLine="544"/>
        <w:rPr>
          <w:rFonts w:ascii="宋体" w:hAnsi="宋体"/>
        </w:rPr>
      </w:pPr>
      <w:r>
        <w:rPr>
          <w:rFonts w:ascii="宋体" w:hAnsi="宋体" w:hint="eastAsia"/>
        </w:rPr>
        <w:t>4、</w:t>
      </w:r>
      <w:r>
        <w:rPr>
          <w:rFonts w:ascii="宋体" w:hint="eastAsia"/>
          <w:color w:val="000000"/>
        </w:rPr>
        <w:t>从未设置取款密码的存折要求将柜面支取方式修改成凭密码支取时，客户需设置新密码</w:t>
      </w:r>
      <w:r>
        <w:rPr>
          <w:rFonts w:ascii="宋体" w:hAnsi="宋体" w:hint="eastAsia"/>
        </w:rPr>
        <w:t>。一种渠道支取方式的修改不影响另外渠道上该支取方式的使用。如存折柜面支取方式由凭密码改为凭身份证，但不影响其在自助渠道上凭密码的使用。</w:t>
      </w:r>
    </w:p>
    <w:p w:rsidR="004A1DF5" w:rsidRDefault="004A1DF5">
      <w:pPr>
        <w:ind w:firstLine="544"/>
        <w:rPr>
          <w:rFonts w:ascii="宋体" w:hAnsi="宋体"/>
        </w:rPr>
      </w:pPr>
      <w:r>
        <w:rPr>
          <w:rFonts w:ascii="宋体" w:hAnsi="宋体" w:hint="eastAsia"/>
        </w:rPr>
        <w:t>5、</w:t>
      </w:r>
      <w:r>
        <w:rPr>
          <w:rFonts w:ascii="宋体" w:hint="eastAsia"/>
        </w:rPr>
        <w:t>如</w:t>
      </w:r>
      <w:r>
        <w:rPr>
          <w:rFonts w:ascii="宋体" w:hint="eastAsia"/>
          <w:color w:val="000000"/>
        </w:rPr>
        <w:t>曾经设置过取款密码的存折要求将柜面支取方式改为凭密码支取，则无需客户再次设置，系统默认为是</w:t>
      </w:r>
      <w:r>
        <w:rPr>
          <w:rFonts w:ascii="宋体" w:hint="eastAsia"/>
          <w:b/>
          <w:bCs/>
          <w:i/>
          <w:iCs/>
          <w:color w:val="000000"/>
        </w:rPr>
        <w:t>曾经设置过的</w:t>
      </w:r>
      <w:r>
        <w:rPr>
          <w:rFonts w:ascii="宋体" w:hint="eastAsia"/>
          <w:color w:val="000000"/>
        </w:rPr>
        <w:t>密码。如客户忘记密码，则通过取款密码挂失解挂重置密码。</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1、用户选择系统导航－客户管理－特殊业务－支取方式修改－存折支取方式修改，或在“业务代码”处输入业务代码1522进入。</w:t>
      </w:r>
    </w:p>
    <w:p w:rsidR="004A1DF5" w:rsidRDefault="004A1DF5">
      <w:pPr>
        <w:ind w:firstLineChars="150" w:firstLine="360"/>
        <w:rPr>
          <w:rFonts w:ascii="宋体" w:hAnsi="宋体"/>
        </w:rPr>
      </w:pPr>
      <w:r>
        <w:rPr>
          <w:rFonts w:ascii="宋体" w:hAnsi="宋体" w:hint="eastAsia"/>
          <w:bCs/>
        </w:rPr>
        <w:t>2、刷存折并手工</w:t>
      </w:r>
      <w:r>
        <w:rPr>
          <w:rFonts w:ascii="宋体" w:hAnsi="宋体" w:hint="eastAsia"/>
        </w:rPr>
        <w:t>输入</w:t>
      </w:r>
      <w:r>
        <w:rPr>
          <w:rFonts w:ascii="宋体" w:hAnsi="宋体" w:hint="eastAsia"/>
          <w:bCs/>
        </w:rPr>
        <w:t>存折户口号，屏幕上方</w:t>
      </w:r>
      <w:r>
        <w:rPr>
          <w:rFonts w:ascii="宋体" w:hAnsi="宋体" w:hint="eastAsia"/>
        </w:rPr>
        <w:t>显示户口信息。</w:t>
      </w:r>
    </w:p>
    <w:p w:rsidR="004A1DF5" w:rsidRDefault="004A1DF5">
      <w:pPr>
        <w:ind w:firstLineChars="150" w:firstLine="360"/>
        <w:rPr>
          <w:rFonts w:ascii="宋体" w:hAnsi="宋体"/>
          <w:bCs/>
        </w:rPr>
      </w:pPr>
      <w:r>
        <w:rPr>
          <w:rFonts w:ascii="宋体" w:hAnsi="宋体" w:hint="eastAsia"/>
        </w:rPr>
        <w:t>3、</w:t>
      </w:r>
      <w:r>
        <w:rPr>
          <w:rFonts w:ascii="宋体" w:hAnsi="宋体" w:hint="eastAsia"/>
          <w:bCs/>
        </w:rPr>
        <w:t>选择支取</w:t>
      </w:r>
      <w:r>
        <w:rPr>
          <w:rFonts w:ascii="宋体" w:hAnsi="宋体" w:hint="eastAsia"/>
        </w:rPr>
        <w:t>方式</w:t>
      </w:r>
      <w:r>
        <w:rPr>
          <w:rFonts w:ascii="宋体" w:hAnsi="宋体" w:hint="eastAsia"/>
          <w:bCs/>
        </w:rPr>
        <w:t>验证框</w:t>
      </w:r>
      <w:r w:rsidRPr="008E1FB9">
        <w:rPr>
          <w:rFonts w:ascii="宋体" w:hAnsi="宋体"/>
        </w:rPr>
        <w:object w:dxaOrig="345" w:dyaOrig="315">
          <v:shape id="_x0000_i1048" type="#_x0000_t75" style="width:17.25pt;height:15.75pt" o:ole="">
            <v:imagedata r:id="rId43" o:title=""/>
          </v:shape>
          <o:OLEObject Type="Embed" ProgID="PBrush" ShapeID="_x0000_i1048" DrawAspect="Content" ObjectID="_1458487524" r:id="rId70"/>
        </w:object>
      </w:r>
      <w:r>
        <w:rPr>
          <w:rFonts w:ascii="宋体" w:hAnsi="宋体" w:hint="eastAsia"/>
        </w:rPr>
        <w:t>，</w:t>
      </w:r>
      <w:r>
        <w:rPr>
          <w:rFonts w:ascii="宋体" w:hAnsi="宋体" w:hint="eastAsia"/>
          <w:bCs/>
        </w:rPr>
        <w:t>请客户输入“交易密码”或验证支取方式，用户手工输入持卡人证件国别、证件类型、证件号码、签发日期等选择“确定”。</w:t>
      </w:r>
    </w:p>
    <w:p w:rsidR="004A1DF5" w:rsidRDefault="004A1DF5">
      <w:pPr>
        <w:ind w:firstLineChars="150" w:firstLine="360"/>
        <w:rPr>
          <w:rFonts w:ascii="宋体" w:hAnsi="宋体"/>
        </w:rPr>
      </w:pPr>
      <w:r>
        <w:rPr>
          <w:rFonts w:ascii="宋体" w:hAnsi="宋体" w:hint="eastAsia"/>
        </w:rPr>
        <w:t>4、在系统设定的支取方式中选择客户指定的“支取方式”，如选择“B凭密码交易”，根据系统提示选择要求客户输入密码。</w:t>
      </w:r>
    </w:p>
    <w:p w:rsidR="004A1DF5" w:rsidRDefault="004A1DF5">
      <w:pPr>
        <w:ind w:firstLineChars="150" w:firstLine="360"/>
        <w:rPr>
          <w:rFonts w:ascii="宋体" w:hAnsi="宋体"/>
        </w:rPr>
      </w:pPr>
      <w:r>
        <w:rPr>
          <w:rFonts w:ascii="宋体" w:hAnsi="宋体" w:hint="eastAsia"/>
        </w:rPr>
        <w:t>5、如为黑名单客户显示黑名单情况，则要求主管授权。</w:t>
      </w:r>
    </w:p>
    <w:p w:rsidR="004A1DF5" w:rsidRDefault="004A1DF5">
      <w:pPr>
        <w:ind w:firstLineChars="150" w:firstLine="360"/>
        <w:rPr>
          <w:rFonts w:ascii="宋体" w:hAnsi="宋体"/>
        </w:rPr>
      </w:pPr>
      <w:r>
        <w:rPr>
          <w:rFonts w:ascii="宋体" w:hAnsi="宋体" w:hint="eastAsia"/>
        </w:rPr>
        <w:t>6、</w:t>
      </w:r>
      <w:r>
        <w:rPr>
          <w:rFonts w:ascii="宋体" w:hAnsi="宋体" w:hint="eastAsia"/>
          <w:bCs/>
        </w:rPr>
        <w:t>打印：</w:t>
      </w:r>
      <w:r>
        <w:rPr>
          <w:rFonts w:hint="eastAsia"/>
        </w:rPr>
        <w:t>根据系统提示打印</w:t>
      </w:r>
      <w:r>
        <w:rPr>
          <w:rFonts w:ascii="宋体" w:hAnsi="宋体" w:hint="eastAsia"/>
          <w:bCs/>
        </w:rPr>
        <w:t>“储蓄特殊业务凭证”。</w:t>
      </w:r>
    </w:p>
    <w:p w:rsidR="004A1DF5" w:rsidRDefault="004A1DF5" w:rsidP="00327B4B">
      <w:pPr>
        <w:pStyle w:val="5"/>
        <w:spacing w:beforeLines="50" w:afterLines="50"/>
      </w:pPr>
      <w:r>
        <w:rPr>
          <w:rFonts w:hint="eastAsia"/>
        </w:rPr>
        <w:lastRenderedPageBreak/>
        <w:t>三、个人存单支取方式修改（业务代码</w:t>
      </w:r>
      <w:r>
        <w:rPr>
          <w:rFonts w:hint="eastAsia"/>
        </w:rPr>
        <w:t>1523</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提供个人存单柜台渠道支取方式的修改。</w:t>
      </w:r>
    </w:p>
    <w:p w:rsidR="004A1DF5" w:rsidRDefault="004A1DF5">
      <w:pPr>
        <w:pStyle w:val="6"/>
        <w:spacing w:line="360" w:lineRule="auto"/>
      </w:pPr>
      <w:r>
        <w:rPr>
          <w:rFonts w:hint="eastAsia"/>
        </w:rPr>
        <w:t>（二）操作要点</w:t>
      </w:r>
    </w:p>
    <w:p w:rsidR="004A1DF5" w:rsidRDefault="004A1DF5">
      <w:pPr>
        <w:ind w:firstLineChars="200" w:firstLine="480"/>
        <w:rPr>
          <w:rFonts w:ascii="宋体" w:hAnsi="宋体"/>
        </w:rPr>
      </w:pPr>
      <w:r>
        <w:rPr>
          <w:rFonts w:ascii="宋体" w:hAnsi="宋体" w:hint="eastAsia"/>
        </w:rPr>
        <w:t>1、同本节“存折支取方式修改”。</w:t>
      </w:r>
    </w:p>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rPr>
      </w:pPr>
      <w:r>
        <w:rPr>
          <w:rFonts w:ascii="宋体" w:hAnsi="宋体" w:hint="eastAsia"/>
        </w:rPr>
        <w:t>1、用户选择系统导航－客户管理－特殊业务－支取方式修改－个人存单支取方式修改，或在“业务代码”处输入业务代码1523进入。</w:t>
      </w:r>
    </w:p>
    <w:p w:rsidR="004A1DF5" w:rsidRDefault="004A1DF5">
      <w:pPr>
        <w:ind w:firstLineChars="200" w:firstLine="480"/>
        <w:rPr>
          <w:rFonts w:ascii="宋体" w:hAnsi="宋体"/>
        </w:rPr>
      </w:pPr>
      <w:r>
        <w:rPr>
          <w:rFonts w:hint="eastAsia"/>
          <w:bCs/>
        </w:rPr>
        <w:t>2</w:t>
      </w:r>
      <w:r>
        <w:rPr>
          <w:rFonts w:hint="eastAsia"/>
          <w:bCs/>
        </w:rPr>
        <w:t>、以下步骤同</w:t>
      </w:r>
      <w:r>
        <w:rPr>
          <w:rFonts w:hint="eastAsia"/>
        </w:rPr>
        <w:t>第二章第九节一、存折支取方式修改。</w:t>
      </w:r>
    </w:p>
    <w:p w:rsidR="004A1DF5" w:rsidRDefault="004A1DF5"/>
    <w:p w:rsidR="004A1DF5" w:rsidRDefault="004A1DF5">
      <w:pPr>
        <w:pStyle w:val="5"/>
      </w:pPr>
      <w:r>
        <w:rPr>
          <w:rFonts w:hint="eastAsia"/>
        </w:rPr>
        <w:t>四、单位活期户口支取方式修改（业务代码</w:t>
      </w:r>
      <w:r>
        <w:rPr>
          <w:rFonts w:hint="eastAsia"/>
        </w:rPr>
        <w:t>1524</w:t>
      </w:r>
      <w:r>
        <w:rPr>
          <w:rFonts w:hint="eastAsia"/>
        </w:rPr>
        <w:t>）</w:t>
      </w:r>
    </w:p>
    <w:p w:rsidR="004A1DF5" w:rsidRDefault="004A1DF5">
      <w:pPr>
        <w:pStyle w:val="6"/>
        <w:spacing w:line="360" w:lineRule="auto"/>
      </w:pPr>
      <w:r>
        <w:rPr>
          <w:rFonts w:hint="eastAsia"/>
        </w:rPr>
        <w:t>（一）功能介绍</w:t>
      </w:r>
    </w:p>
    <w:p w:rsidR="004A1DF5" w:rsidRDefault="004A1DF5">
      <w:pPr>
        <w:pStyle w:val="a5"/>
        <w:ind w:firstLine="480"/>
      </w:pPr>
      <w:r>
        <w:rPr>
          <w:rFonts w:hint="eastAsia"/>
        </w:rPr>
        <w:t>通过该功能立即维护单位活期户口的开通渠道及渠道下的支取方式。目前可维护的开通渠道为柜台、自助终端、电话语音。</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、本功能</w:t>
      </w:r>
      <w:r>
        <w:rPr>
          <w:rFonts w:ascii="宋体" w:hAnsi="宋体" w:hint="eastAsia"/>
        </w:rPr>
        <w:t>操作</w:t>
      </w:r>
      <w:r>
        <w:rPr>
          <w:rFonts w:hint="eastAsia"/>
        </w:rPr>
        <w:t>范围：开户网点。</w:t>
      </w:r>
    </w:p>
    <w:p w:rsidR="004A1DF5" w:rsidRDefault="004A1DF5">
      <w:pPr>
        <w:ind w:firstLineChars="200" w:firstLine="480"/>
      </w:pPr>
      <w:r>
        <w:rPr>
          <w:rFonts w:hint="eastAsia"/>
        </w:rPr>
        <w:t>2</w:t>
      </w:r>
      <w:r>
        <w:rPr>
          <w:rFonts w:hint="eastAsia"/>
        </w:rPr>
        <w:t>、单位户口可维护的开通渠道中仅为：</w:t>
      </w:r>
      <w:r>
        <w:rPr>
          <w:rFonts w:hint="eastAsia"/>
        </w:rPr>
        <w:t>01</w:t>
      </w:r>
      <w:r>
        <w:rPr>
          <w:rFonts w:hint="eastAsia"/>
        </w:rPr>
        <w:t>：柜台、</w:t>
      </w:r>
      <w:r>
        <w:rPr>
          <w:rFonts w:hint="eastAsia"/>
        </w:rPr>
        <w:t>05</w:t>
      </w:r>
      <w:r>
        <w:rPr>
          <w:rFonts w:hint="eastAsia"/>
        </w:rPr>
        <w:t>：自助终端、</w:t>
      </w:r>
      <w:r>
        <w:rPr>
          <w:rFonts w:hint="eastAsia"/>
        </w:rPr>
        <w:t>06</w:t>
      </w:r>
      <w:r>
        <w:rPr>
          <w:rFonts w:hint="eastAsia"/>
        </w:rPr>
        <w:t>电话语音三种。</w:t>
      </w:r>
      <w:r>
        <w:rPr>
          <w:rFonts w:ascii="宋体" w:hAnsi="宋体" w:hint="eastAsia"/>
        </w:rPr>
        <w:t>可以</w:t>
      </w:r>
      <w:r>
        <w:rPr>
          <w:rFonts w:hint="eastAsia"/>
        </w:rPr>
        <w:t>通过本功能将单位户口下的</w:t>
      </w:r>
      <w:r>
        <w:rPr>
          <w:rFonts w:hint="eastAsia"/>
        </w:rPr>
        <w:t>05</w:t>
      </w:r>
      <w:r>
        <w:rPr>
          <w:rFonts w:hint="eastAsia"/>
        </w:rPr>
        <w:t>：自助终端、</w:t>
      </w:r>
      <w:r>
        <w:rPr>
          <w:rFonts w:hint="eastAsia"/>
        </w:rPr>
        <w:t>06</w:t>
      </w:r>
      <w:r>
        <w:rPr>
          <w:rFonts w:hint="eastAsia"/>
        </w:rPr>
        <w:t>电话语音两种渠道取消。（维护为：空）。</w:t>
      </w:r>
    </w:p>
    <w:p w:rsidR="004A1DF5" w:rsidRDefault="004A1DF5">
      <w:pPr>
        <w:ind w:firstLineChars="200" w:firstLine="480"/>
      </w:pPr>
      <w:r>
        <w:rPr>
          <w:rFonts w:hint="eastAsia"/>
        </w:rPr>
        <w:t>3</w:t>
      </w:r>
      <w:r>
        <w:rPr>
          <w:rFonts w:hint="eastAsia"/>
        </w:rPr>
        <w:t>、通过本功能可维护开通渠道的支取方式，例如将柜台的支取方式由“</w:t>
      </w:r>
      <w:r>
        <w:rPr>
          <w:rFonts w:hint="eastAsia"/>
        </w:rPr>
        <w:t>M</w:t>
      </w:r>
      <w:r>
        <w:rPr>
          <w:rFonts w:hint="eastAsia"/>
        </w:rPr>
        <w:t>：凭图章印鉴交易”维护为“</w:t>
      </w:r>
      <w:r>
        <w:rPr>
          <w:rFonts w:hint="eastAsia"/>
        </w:rPr>
        <w:t>N</w:t>
      </w:r>
      <w:r>
        <w:rPr>
          <w:rFonts w:hint="eastAsia"/>
        </w:rPr>
        <w:t>：凭电子印鉴交易”。</w:t>
      </w:r>
    </w:p>
    <w:p w:rsidR="004A1DF5" w:rsidRDefault="004A1DF5">
      <w:pPr>
        <w:ind w:firstLineChars="200" w:firstLine="480"/>
      </w:pPr>
      <w:r>
        <w:rPr>
          <w:rFonts w:hint="eastAsia"/>
        </w:rPr>
        <w:t>4</w:t>
      </w:r>
      <w:r>
        <w:rPr>
          <w:rFonts w:hint="eastAsia"/>
        </w:rPr>
        <w:t>、每种</w:t>
      </w:r>
      <w:r>
        <w:rPr>
          <w:rFonts w:ascii="宋体" w:hAnsi="宋体" w:hint="eastAsia"/>
        </w:rPr>
        <w:t>开户</w:t>
      </w:r>
      <w:r>
        <w:rPr>
          <w:rFonts w:hint="eastAsia"/>
        </w:rPr>
        <w:t>渠道适用不同的支取方式，系统进行了相应控制。例如“</w:t>
      </w:r>
      <w:r>
        <w:rPr>
          <w:rFonts w:hint="eastAsia"/>
        </w:rPr>
        <w:t>05</w:t>
      </w:r>
      <w:r>
        <w:rPr>
          <w:rFonts w:hint="eastAsia"/>
        </w:rPr>
        <w:t>：自助终端”、“</w:t>
      </w:r>
      <w:r>
        <w:rPr>
          <w:rFonts w:hint="eastAsia"/>
        </w:rPr>
        <w:t>06</w:t>
      </w:r>
      <w:r>
        <w:rPr>
          <w:rFonts w:hint="eastAsia"/>
        </w:rPr>
        <w:t>电话语音”两种渠道所适用的支取方式仅为：</w:t>
      </w:r>
      <w:r>
        <w:rPr>
          <w:rFonts w:hint="eastAsia"/>
        </w:rPr>
        <w:t>B</w:t>
      </w:r>
      <w:r>
        <w:rPr>
          <w:rFonts w:hint="eastAsia"/>
        </w:rPr>
        <w:t>：凭密码交易，当选择其他方式时，系统报错。</w:t>
      </w:r>
    </w:p>
    <w:p w:rsidR="004A1DF5" w:rsidRDefault="004A1DF5">
      <w:pPr>
        <w:ind w:firstLineChars="200" w:firstLine="480"/>
      </w:pPr>
      <w:r>
        <w:rPr>
          <w:rFonts w:hint="eastAsia"/>
        </w:rPr>
        <w:t>5</w:t>
      </w:r>
      <w:r>
        <w:rPr>
          <w:rFonts w:hint="eastAsia"/>
        </w:rPr>
        <w:t>、当单位户口在本功能维护柜台支取依据后，柜台支取依据立即改变，系</w:t>
      </w:r>
      <w:r>
        <w:rPr>
          <w:rFonts w:hint="eastAsia"/>
        </w:rPr>
        <w:lastRenderedPageBreak/>
        <w:t>统以新依据作为</w:t>
      </w:r>
      <w:r>
        <w:rPr>
          <w:rFonts w:ascii="宋体" w:hAnsi="宋体" w:hint="eastAsia"/>
        </w:rPr>
        <w:t>唯一</w:t>
      </w:r>
      <w:r>
        <w:rPr>
          <w:rFonts w:hint="eastAsia"/>
        </w:rPr>
        <w:t>判断方式。当一个单位户口存在通过？？？？功能实现的待生效预设交易时，不允许通过本功能修改柜台支取依据。</w:t>
      </w:r>
    </w:p>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rPr>
      </w:pPr>
      <w:r>
        <w:rPr>
          <w:rFonts w:ascii="宋体" w:hAnsi="宋体" w:hint="eastAsia"/>
        </w:rPr>
        <w:t>1、用户选择系统导航－客户管理－特殊业务－支取方式修改－单位活期户口支取方式修改，或在“业务代码”处输入1524进入。</w:t>
      </w:r>
    </w:p>
    <w:p w:rsidR="004A1DF5" w:rsidRDefault="004A1DF5">
      <w:pPr>
        <w:ind w:firstLineChars="200" w:firstLine="480"/>
        <w:rPr>
          <w:rFonts w:ascii="宋体" w:hAnsi="宋体"/>
        </w:rPr>
      </w:pPr>
      <w:r>
        <w:rPr>
          <w:rFonts w:ascii="宋体" w:hAnsi="宋体" w:hint="eastAsia"/>
        </w:rPr>
        <w:t>2、根据业务类型选择修改发起人类型。</w:t>
      </w:r>
    </w:p>
    <w:p w:rsidR="004A1DF5" w:rsidRDefault="004A1DF5">
      <w:pPr>
        <w:ind w:firstLineChars="200" w:firstLine="480"/>
        <w:rPr>
          <w:rFonts w:ascii="宋体" w:hAnsi="宋体"/>
        </w:rPr>
      </w:pPr>
      <w:r>
        <w:rPr>
          <w:rFonts w:ascii="宋体" w:hAnsi="宋体" w:hint="eastAsia"/>
        </w:rPr>
        <w:t>3、在“户口号”处输入单位户口号，按回车键，系统列示相关信息。</w:t>
      </w:r>
    </w:p>
    <w:p w:rsidR="004A1DF5" w:rsidRDefault="004A1DF5">
      <w:pPr>
        <w:ind w:firstLineChars="200" w:firstLine="480"/>
        <w:rPr>
          <w:rFonts w:ascii="宋体" w:hAnsi="宋体"/>
        </w:rPr>
      </w:pPr>
      <w:r>
        <w:rPr>
          <w:rFonts w:ascii="宋体" w:hAnsi="宋体" w:hint="eastAsia"/>
        </w:rPr>
        <w:t>4、修改发起人类型选择“C：客户发起”方式时，支取控件钮</w:t>
      </w:r>
      <w:r w:rsidRPr="008E1FB9">
        <w:rPr>
          <w:rFonts w:ascii="宋体" w:hAnsi="宋体"/>
        </w:rPr>
        <w:object w:dxaOrig="330" w:dyaOrig="330">
          <v:shape id="_x0000_i1049" type="#_x0000_t75" style="width:16.5pt;height:16.5pt" o:ole="">
            <v:imagedata r:id="rId65" o:title=""/>
          </v:shape>
          <o:OLEObject Type="Embed" ProgID="PBrush" ShapeID="_x0000_i1049" DrawAspect="Content" ObjectID="_1458487525" r:id="rId71"/>
        </w:object>
      </w:r>
      <w:r>
        <w:rPr>
          <w:rFonts w:ascii="宋体" w:hAnsi="宋体" w:hint="eastAsia"/>
        </w:rPr>
        <w:t>亮，选择支取控件钮</w:t>
      </w:r>
      <w:r w:rsidRPr="008E1FB9">
        <w:rPr>
          <w:rFonts w:ascii="宋体" w:hAnsi="宋体"/>
        </w:rPr>
        <w:object w:dxaOrig="330" w:dyaOrig="330">
          <v:shape id="_x0000_i1050" type="#_x0000_t75" style="width:16.5pt;height:16.5pt" o:ole="">
            <v:imagedata r:id="rId65" o:title=""/>
          </v:shape>
          <o:OLEObject Type="Embed" ProgID="PBrush" ShapeID="_x0000_i1050" DrawAspect="Content" ObjectID="_1458487526" r:id="rId72"/>
        </w:object>
      </w:r>
      <w:r>
        <w:rPr>
          <w:rFonts w:ascii="宋体" w:hAnsi="宋体" w:hint="eastAsia"/>
        </w:rPr>
        <w:t>，系统提示检查支取方式，当选择“N：未检查”时，授权的交互信息窗口会进行风险点提示。（当修改发起人类型选择“B：银行内部发起”时，无此步骤）。</w:t>
      </w:r>
    </w:p>
    <w:p w:rsidR="004A1DF5" w:rsidRDefault="004A1DF5">
      <w:pPr>
        <w:ind w:firstLineChars="200" w:firstLine="480"/>
        <w:rPr>
          <w:rFonts w:ascii="宋体" w:hAnsi="宋体"/>
        </w:rPr>
      </w:pPr>
      <w:r>
        <w:rPr>
          <w:rFonts w:ascii="宋体" w:hAnsi="宋体" w:hint="eastAsia"/>
        </w:rPr>
        <w:t>5、根据实际业务修改开通渠道或支取方式。</w:t>
      </w:r>
    </w:p>
    <w:p w:rsidR="004A1DF5" w:rsidRDefault="004A1DF5">
      <w:pPr>
        <w:ind w:firstLineChars="200" w:firstLine="480"/>
        <w:rPr>
          <w:rFonts w:ascii="宋体" w:hAnsi="宋体"/>
        </w:rPr>
      </w:pPr>
      <w:r>
        <w:rPr>
          <w:rFonts w:ascii="宋体" w:hAnsi="宋体" w:hint="eastAsia"/>
        </w:rPr>
        <w:t>6、选择“确定”钮，系统提示授权，主管同意后刷卡或输入密码。</w:t>
      </w:r>
    </w:p>
    <w:p w:rsidR="004A1DF5" w:rsidRDefault="004A1DF5">
      <w:pPr>
        <w:ind w:firstLineChars="200" w:firstLine="480"/>
        <w:rPr>
          <w:rFonts w:ascii="宋体" w:hAnsi="宋体"/>
        </w:rPr>
      </w:pPr>
      <w:r>
        <w:rPr>
          <w:rFonts w:ascii="宋体" w:hAnsi="宋体" w:hint="eastAsia"/>
        </w:rPr>
        <w:t>7、打印：</w:t>
      </w:r>
      <w:r>
        <w:rPr>
          <w:rFonts w:hint="eastAsia"/>
        </w:rPr>
        <w:t>根据系统</w:t>
      </w:r>
      <w:r>
        <w:rPr>
          <w:rFonts w:ascii="宋体" w:hAnsi="宋体" w:hint="eastAsia"/>
        </w:rPr>
        <w:t>提示</w:t>
      </w:r>
      <w:r>
        <w:rPr>
          <w:rFonts w:hint="eastAsia"/>
        </w:rPr>
        <w:t>打印</w:t>
      </w:r>
      <w:r>
        <w:rPr>
          <w:rFonts w:ascii="宋体" w:hAnsi="宋体" w:hint="eastAsia"/>
        </w:rPr>
        <w:t>“特殊业务申请书”（打印回单仅限修改发起人类型为“C：客户发起”方式）。</w:t>
      </w:r>
    </w:p>
    <w:p w:rsidR="004A1DF5" w:rsidRDefault="004A1DF5"/>
    <w:p w:rsidR="004A1DF5" w:rsidRDefault="004A1DF5">
      <w:pPr>
        <w:pStyle w:val="5"/>
      </w:pPr>
      <w:r>
        <w:rPr>
          <w:rFonts w:hint="eastAsia"/>
        </w:rPr>
        <w:t>五、单位活期户口柜台支取方式预设（业务代码：</w:t>
      </w:r>
      <w:r>
        <w:rPr>
          <w:rFonts w:hint="eastAsia"/>
        </w:rPr>
        <w:t>1525</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通过该功能预设维护单位活期户口的柜台支取方式。</w:t>
      </w:r>
    </w:p>
    <w:p w:rsidR="004A1DF5" w:rsidRDefault="004A1DF5">
      <w:pPr>
        <w:pStyle w:val="6"/>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rPr>
                <w:sz w:val="21"/>
              </w:rPr>
            </w:pPr>
            <w:r>
              <w:rPr>
                <w:rFonts w:hint="eastAsia"/>
                <w:sz w:val="21"/>
              </w:rPr>
              <w:t>修改人发起类型</w:t>
            </w:r>
          </w:p>
        </w:tc>
        <w:tc>
          <w:tcPr>
            <w:tcW w:w="6254" w:type="dxa"/>
          </w:tcPr>
          <w:p w:rsidR="004A1DF5" w:rsidRDefault="004A1DF5">
            <w:pPr>
              <w:rPr>
                <w:sz w:val="21"/>
              </w:rPr>
            </w:pPr>
            <w:r>
              <w:rPr>
                <w:rFonts w:hint="eastAsia"/>
                <w:sz w:val="21"/>
              </w:rPr>
              <w:t>维护户口或账户信息的发起人：</w:t>
            </w:r>
          </w:p>
          <w:p w:rsidR="004A1DF5" w:rsidRDefault="004A1DF5">
            <w:pPr>
              <w:rPr>
                <w:sz w:val="21"/>
              </w:rPr>
            </w:pPr>
            <w:r>
              <w:rPr>
                <w:rFonts w:hint="eastAsia"/>
                <w:sz w:val="21"/>
              </w:rPr>
              <w:t>B</w:t>
            </w:r>
            <w:r>
              <w:rPr>
                <w:rFonts w:hint="eastAsia"/>
                <w:sz w:val="21"/>
              </w:rPr>
              <w:t>：银行内部发起，我行由于某种原因需要对某户口进行维护选择此种发起方式。</w:t>
            </w:r>
          </w:p>
          <w:p w:rsidR="004A1DF5" w:rsidRDefault="004A1DF5">
            <w:pPr>
              <w:rPr>
                <w:sz w:val="21"/>
              </w:rPr>
            </w:pPr>
            <w:r>
              <w:rPr>
                <w:rFonts w:hint="eastAsia"/>
                <w:sz w:val="21"/>
              </w:rPr>
              <w:t>C</w:t>
            </w:r>
            <w:r>
              <w:rPr>
                <w:rFonts w:hint="eastAsia"/>
                <w:sz w:val="21"/>
              </w:rPr>
              <w:t>：客户发起，客户要求我行对其开立的户口进行维护选择此种发起方式</w:t>
            </w:r>
          </w:p>
        </w:tc>
      </w:tr>
      <w:tr w:rsidR="004A1DF5">
        <w:tc>
          <w:tcPr>
            <w:tcW w:w="2268" w:type="dxa"/>
          </w:tcPr>
          <w:p w:rsidR="004A1DF5" w:rsidRDefault="004A1DF5">
            <w:pPr>
              <w:rPr>
                <w:sz w:val="21"/>
              </w:rPr>
            </w:pPr>
            <w:r>
              <w:rPr>
                <w:rFonts w:hint="eastAsia"/>
                <w:sz w:val="21"/>
              </w:rPr>
              <w:t>生效日期</w:t>
            </w:r>
          </w:p>
        </w:tc>
        <w:tc>
          <w:tcPr>
            <w:tcW w:w="6254" w:type="dxa"/>
          </w:tcPr>
          <w:p w:rsidR="004A1DF5" w:rsidRDefault="004A1DF5">
            <w:pPr>
              <w:rPr>
                <w:sz w:val="21"/>
              </w:rPr>
            </w:pPr>
            <w:r>
              <w:rPr>
                <w:rFonts w:hint="eastAsia"/>
                <w:sz w:val="21"/>
              </w:rPr>
              <w:t>预设支取依据的生效日期，日初生效。</w:t>
            </w:r>
          </w:p>
        </w:tc>
      </w:tr>
      <w:tr w:rsidR="004A1DF5">
        <w:tc>
          <w:tcPr>
            <w:tcW w:w="2268" w:type="dxa"/>
          </w:tcPr>
          <w:p w:rsidR="004A1DF5" w:rsidRDefault="004A1DF5">
            <w:pPr>
              <w:rPr>
                <w:sz w:val="21"/>
              </w:rPr>
            </w:pPr>
            <w:r>
              <w:rPr>
                <w:rFonts w:hint="eastAsia"/>
                <w:sz w:val="21"/>
              </w:rPr>
              <w:lastRenderedPageBreak/>
              <w:t>支取方式</w:t>
            </w:r>
          </w:p>
        </w:tc>
        <w:tc>
          <w:tcPr>
            <w:tcW w:w="6254" w:type="dxa"/>
          </w:tcPr>
          <w:p w:rsidR="004A1DF5" w:rsidRDefault="004A1DF5">
            <w:pPr>
              <w:rPr>
                <w:sz w:val="21"/>
              </w:rPr>
            </w:pPr>
            <w:r>
              <w:rPr>
                <w:rFonts w:hint="eastAsia"/>
                <w:sz w:val="21"/>
              </w:rPr>
              <w:t>H</w:t>
            </w:r>
            <w:r>
              <w:rPr>
                <w:rFonts w:hint="eastAsia"/>
                <w:sz w:val="21"/>
              </w:rPr>
              <w:t>：凭电子印鉴或电子签名交易，表示该户口的柜台依据既可以通过电子印鉴方式判断通过，也可以通过电子签名判断通过。两者为或的关系。</w:t>
            </w:r>
          </w:p>
          <w:p w:rsidR="004A1DF5" w:rsidRDefault="004A1DF5">
            <w:pPr>
              <w:rPr>
                <w:sz w:val="21"/>
              </w:rPr>
            </w:pPr>
            <w:r>
              <w:rPr>
                <w:rFonts w:hint="eastAsia"/>
                <w:sz w:val="21"/>
              </w:rPr>
              <w:t>K</w:t>
            </w:r>
            <w:r>
              <w:rPr>
                <w:rFonts w:hint="eastAsia"/>
                <w:sz w:val="21"/>
              </w:rPr>
              <w:t>：凭图章印鉴或电子签名交易，表示该户口的柜台依据既可以通过图章方式判断通过，也可以通过电子签名判断通过。两者为或的关系。</w:t>
            </w:r>
          </w:p>
          <w:p w:rsidR="004A1DF5" w:rsidRDefault="004A1DF5">
            <w:pPr>
              <w:rPr>
                <w:sz w:val="21"/>
              </w:rPr>
            </w:pPr>
            <w:r>
              <w:rPr>
                <w:rFonts w:hint="eastAsia"/>
                <w:sz w:val="21"/>
              </w:rPr>
              <w:t>以上两种支取方式适用用于：单位变更支取依据后，存在变更前开具的一些票据（如支票）还在有效期内，须按照变更前的支取依据进行判断的情况。</w:t>
            </w:r>
          </w:p>
        </w:tc>
      </w:tr>
    </w:tbl>
    <w:p w:rsidR="004A1DF5" w:rsidRDefault="004A1DF5">
      <w:pPr>
        <w:pStyle w:val="6"/>
      </w:pPr>
      <w:r>
        <w:rPr>
          <w:rFonts w:hint="eastAsia"/>
        </w:rPr>
        <w:t>（三）操作要点</w:t>
      </w:r>
    </w:p>
    <w:p w:rsidR="004A1DF5" w:rsidRDefault="004A1DF5">
      <w:pPr>
        <w:ind w:firstLineChars="200" w:firstLine="480"/>
      </w:pPr>
      <w:r>
        <w:rPr>
          <w:rFonts w:hint="eastAsia"/>
        </w:rPr>
        <w:t>1</w:t>
      </w:r>
      <w:r>
        <w:rPr>
          <w:rFonts w:hint="eastAsia"/>
        </w:rPr>
        <w:t>、本功能操作范围：开户网点。</w:t>
      </w:r>
    </w:p>
    <w:p w:rsidR="004A1DF5" w:rsidRDefault="004A1DF5">
      <w:pPr>
        <w:ind w:firstLineChars="200" w:firstLine="480"/>
      </w:pPr>
      <w:r>
        <w:rPr>
          <w:rFonts w:hint="eastAsia"/>
        </w:rPr>
        <w:t>2</w:t>
      </w:r>
      <w:r>
        <w:rPr>
          <w:rFonts w:hint="eastAsia"/>
        </w:rPr>
        <w:t>、仅用于单位户口柜台支取依据的预设修改。该功能主要用于单位变更支取依据后，存在变更前开具的一些票据（如支票）还在有效期内，须按照变更前的支取依据进行判断的情况。</w:t>
      </w:r>
    </w:p>
    <w:p w:rsidR="004A1DF5" w:rsidRDefault="004A1DF5">
      <w:pPr>
        <w:ind w:firstLineChars="200" w:firstLine="480"/>
      </w:pPr>
      <w:r>
        <w:rPr>
          <w:rFonts w:hint="eastAsia"/>
        </w:rPr>
        <w:t>3</w:t>
      </w:r>
      <w:r>
        <w:rPr>
          <w:rFonts w:hint="eastAsia"/>
        </w:rPr>
        <w:t>、预设日期应比照客户已签发票据的有效期设置，遵循既满足客户的业务要求，又规避风险的原则。</w:t>
      </w:r>
    </w:p>
    <w:p w:rsidR="004A1DF5" w:rsidRDefault="004A1DF5">
      <w:pPr>
        <w:ind w:firstLineChars="200" w:firstLine="480"/>
      </w:pPr>
      <w:r>
        <w:rPr>
          <w:rFonts w:hint="eastAsia"/>
        </w:rPr>
        <w:t>4</w:t>
      </w:r>
      <w:r>
        <w:rPr>
          <w:rFonts w:hint="eastAsia"/>
        </w:rPr>
        <w:t>、本功能纳入日结管理，日结代码</w:t>
      </w:r>
      <w:r>
        <w:rPr>
          <w:rFonts w:hint="eastAsia"/>
        </w:rPr>
        <w:t>030</w:t>
      </w:r>
      <w:r>
        <w:rPr>
          <w:rFonts w:hint="eastAsia"/>
        </w:rPr>
        <w:t>。</w:t>
      </w:r>
    </w:p>
    <w:p w:rsidR="004A1DF5" w:rsidRDefault="004A1DF5">
      <w:pPr>
        <w:pStyle w:val="6"/>
      </w:pPr>
      <w:r>
        <w:rPr>
          <w:rFonts w:hint="eastAsia"/>
        </w:rPr>
        <w:t>（四）操作步骤</w:t>
      </w:r>
    </w:p>
    <w:p w:rsidR="004A1DF5" w:rsidRDefault="004A1DF5">
      <w:pPr>
        <w:ind w:firstLineChars="200" w:firstLine="480"/>
        <w:rPr>
          <w:bCs/>
        </w:rPr>
      </w:pPr>
      <w:r>
        <w:rPr>
          <w:rFonts w:hint="eastAsia"/>
        </w:rPr>
        <w:t>1</w:t>
      </w:r>
      <w:r>
        <w:rPr>
          <w:rFonts w:hint="eastAsia"/>
        </w:rPr>
        <w:t>、用户选择系统导航－客户管理－特殊业务－支取方式修改－单位活期户口支取方式预设，或在业务代码处输入</w:t>
      </w:r>
      <w:r>
        <w:rPr>
          <w:rFonts w:hint="eastAsia"/>
        </w:rPr>
        <w:t>1525</w:t>
      </w:r>
      <w:r>
        <w:rPr>
          <w:rFonts w:hint="eastAsia"/>
        </w:rPr>
        <w:t>进入。</w:t>
      </w:r>
    </w:p>
    <w:p w:rsidR="004A1DF5" w:rsidRDefault="004A1DF5">
      <w:pPr>
        <w:ind w:firstLineChars="200" w:firstLine="480"/>
      </w:pPr>
      <w:r>
        <w:rPr>
          <w:rFonts w:hint="eastAsia"/>
        </w:rPr>
        <w:t>2</w:t>
      </w:r>
      <w:r>
        <w:rPr>
          <w:rFonts w:hint="eastAsia"/>
        </w:rPr>
        <w:t>、根据业务类型选择修改发起人类型。</w:t>
      </w:r>
    </w:p>
    <w:p w:rsidR="004A1DF5" w:rsidRDefault="004A1DF5">
      <w:pPr>
        <w:ind w:firstLineChars="200" w:firstLine="480"/>
      </w:pPr>
      <w:r>
        <w:rPr>
          <w:rFonts w:hint="eastAsia"/>
        </w:rPr>
        <w:t>3</w:t>
      </w:r>
      <w:r>
        <w:rPr>
          <w:rFonts w:hint="eastAsia"/>
        </w:rPr>
        <w:t>、在“户口号”处输入单位户口号。</w:t>
      </w:r>
    </w:p>
    <w:p w:rsidR="004A1DF5" w:rsidRDefault="004A1DF5">
      <w:pPr>
        <w:ind w:firstLineChars="200" w:firstLine="480"/>
      </w:pPr>
      <w:r>
        <w:rPr>
          <w:rFonts w:hint="eastAsia"/>
        </w:rPr>
        <w:t>4</w:t>
      </w:r>
      <w:r>
        <w:rPr>
          <w:rFonts w:hint="eastAsia"/>
        </w:rPr>
        <w:t>、按</w:t>
      </w:r>
      <w:r>
        <w:rPr>
          <w:rFonts w:hint="eastAsia"/>
        </w:rPr>
        <w:t>ENTER</w:t>
      </w:r>
      <w:r>
        <w:rPr>
          <w:rFonts w:hint="eastAsia"/>
        </w:rPr>
        <w:t>键，系统列示相关信息。</w:t>
      </w:r>
    </w:p>
    <w:p w:rsidR="004A1DF5" w:rsidRDefault="004A1DF5">
      <w:pPr>
        <w:ind w:firstLineChars="200" w:firstLine="480"/>
      </w:pPr>
      <w:r>
        <w:rPr>
          <w:rFonts w:hint="eastAsia"/>
        </w:rPr>
        <w:t>5</w:t>
      </w:r>
      <w:r>
        <w:rPr>
          <w:rFonts w:hint="eastAsia"/>
        </w:rPr>
        <w:t>、修改发起人类型选择“</w:t>
      </w:r>
      <w:r>
        <w:rPr>
          <w:rFonts w:hint="eastAsia"/>
        </w:rPr>
        <w:t>C</w:t>
      </w:r>
      <w:r>
        <w:rPr>
          <w:rFonts w:hint="eastAsia"/>
        </w:rPr>
        <w:t>：客户发起”方式时，支取控件钮</w:t>
      </w:r>
      <w:r>
        <w:object w:dxaOrig="330" w:dyaOrig="330">
          <v:shape id="_x0000_i1051" type="#_x0000_t75" style="width:16.5pt;height:16.5pt" o:ole="">
            <v:imagedata r:id="rId65" o:title=""/>
          </v:shape>
          <o:OLEObject Type="Embed" ProgID="PBrush" ShapeID="_x0000_i1051" DrawAspect="Content" ObjectID="_1458487527" r:id="rId73"/>
        </w:object>
      </w:r>
      <w:r>
        <w:rPr>
          <w:rFonts w:hint="eastAsia"/>
        </w:rPr>
        <w:t>亮，点击支取控件钮</w:t>
      </w:r>
      <w:r>
        <w:object w:dxaOrig="330" w:dyaOrig="330">
          <v:shape id="_x0000_i1052" type="#_x0000_t75" style="width:16.5pt;height:16.5pt" o:ole="">
            <v:imagedata r:id="rId65" o:title=""/>
          </v:shape>
          <o:OLEObject Type="Embed" ProgID="PBrush" ShapeID="_x0000_i1052" DrawAspect="Content" ObjectID="_1458487528" r:id="rId74"/>
        </w:object>
      </w:r>
      <w:r>
        <w:rPr>
          <w:rFonts w:hint="eastAsia"/>
        </w:rPr>
        <w:t>，系统提示检查支取方式，检查通过选择“</w:t>
      </w:r>
      <w:r>
        <w:rPr>
          <w:rFonts w:hint="eastAsia"/>
        </w:rPr>
        <w:t>Y</w:t>
      </w:r>
      <w:r>
        <w:rPr>
          <w:rFonts w:hint="eastAsia"/>
        </w:rPr>
        <w:t>：检查通过”并点击“确定”按钮。当选择“</w:t>
      </w:r>
      <w:r>
        <w:rPr>
          <w:rFonts w:hint="eastAsia"/>
        </w:rPr>
        <w:t>N</w:t>
      </w:r>
      <w:r>
        <w:rPr>
          <w:rFonts w:hint="eastAsia"/>
        </w:rPr>
        <w:t>：未检查”时，授权的交互信息窗口会进行风险点提示。（当修改发起人类型选择“</w:t>
      </w:r>
      <w:r>
        <w:rPr>
          <w:rFonts w:hint="eastAsia"/>
        </w:rPr>
        <w:t>B</w:t>
      </w:r>
      <w:r>
        <w:rPr>
          <w:rFonts w:hint="eastAsia"/>
        </w:rPr>
        <w:t>：银行内部发起”时，无此步骤）</w:t>
      </w:r>
    </w:p>
    <w:p w:rsidR="004A1DF5" w:rsidRDefault="004A1DF5">
      <w:pPr>
        <w:ind w:firstLineChars="200" w:firstLine="480"/>
      </w:pPr>
      <w:r>
        <w:rPr>
          <w:rFonts w:hint="eastAsia"/>
        </w:rPr>
        <w:t>6</w:t>
      </w:r>
      <w:r>
        <w:rPr>
          <w:rFonts w:hint="eastAsia"/>
        </w:rPr>
        <w:t>、根据实际业务输入支取方式及该方式的生效日期。</w:t>
      </w:r>
    </w:p>
    <w:p w:rsidR="004A1DF5" w:rsidRDefault="004A1DF5">
      <w:pPr>
        <w:ind w:firstLineChars="200" w:firstLine="480"/>
      </w:pPr>
      <w:r>
        <w:rPr>
          <w:rFonts w:hint="eastAsia"/>
        </w:rPr>
        <w:lastRenderedPageBreak/>
        <w:t>7</w:t>
      </w:r>
      <w:r>
        <w:rPr>
          <w:rFonts w:hint="eastAsia"/>
        </w:rPr>
        <w:t>、点击“增加”按钮。</w:t>
      </w:r>
    </w:p>
    <w:p w:rsidR="004A1DF5" w:rsidRDefault="004A1DF5">
      <w:pPr>
        <w:ind w:firstLineChars="200" w:firstLine="480"/>
      </w:pPr>
      <w:r>
        <w:rPr>
          <w:rFonts w:hint="eastAsia"/>
        </w:rPr>
        <w:t>8</w:t>
      </w:r>
      <w:r>
        <w:rPr>
          <w:rFonts w:hint="eastAsia"/>
        </w:rPr>
        <w:t>、点击“确定”按钮，系统提示授权信息。</w:t>
      </w:r>
    </w:p>
    <w:p w:rsidR="004A1DF5" w:rsidRDefault="004A1DF5">
      <w:pPr>
        <w:ind w:firstLineChars="200" w:firstLine="480"/>
      </w:pPr>
      <w:r>
        <w:rPr>
          <w:rFonts w:hint="eastAsia"/>
        </w:rPr>
        <w:t>9</w:t>
      </w:r>
      <w:r>
        <w:rPr>
          <w:rFonts w:hint="eastAsia"/>
        </w:rPr>
        <w:t>、主管同意后进行授权。</w:t>
      </w:r>
    </w:p>
    <w:p w:rsidR="004A1DF5" w:rsidRDefault="004A1DF5">
      <w:pPr>
        <w:ind w:firstLineChars="200" w:firstLine="480"/>
      </w:pPr>
      <w:r>
        <w:rPr>
          <w:rFonts w:hint="eastAsia"/>
        </w:rPr>
        <w:t>10</w:t>
      </w:r>
      <w:r>
        <w:rPr>
          <w:rFonts w:hint="eastAsia"/>
        </w:rPr>
        <w:t>、系统提示维护成功后，立即打印特殊业务申请书。（银行内部发起时，不打印特殊业务申请书。</w:t>
      </w:r>
    </w:p>
    <w:p w:rsidR="004A1DF5" w:rsidRDefault="004A1DF5" w:rsidP="0004090F">
      <w:pPr>
        <w:pStyle w:val="5"/>
      </w:pPr>
      <w:r>
        <w:rPr>
          <w:rFonts w:hint="eastAsia"/>
        </w:rPr>
        <w:t>六、单位活期户口柜台支取方式预设</w:t>
      </w:r>
      <w:r>
        <w:rPr>
          <w:rFonts w:ascii="宋体" w:hint="eastAsia"/>
          <w:kern w:val="0"/>
          <w:szCs w:val="18"/>
          <w:lang w:val="zh-CN"/>
        </w:rPr>
        <w:t>取</w:t>
      </w:r>
      <w:r>
        <w:rPr>
          <w:rFonts w:hint="eastAsia"/>
        </w:rPr>
        <w:t>消（业务代码：</w:t>
      </w:r>
      <w:r>
        <w:rPr>
          <w:rFonts w:hint="eastAsia"/>
        </w:rPr>
        <w:t>1526</w:t>
      </w:r>
      <w:r>
        <w:rPr>
          <w:rFonts w:hint="eastAsia"/>
        </w:rPr>
        <w:t>）</w:t>
      </w:r>
    </w:p>
    <w:p w:rsidR="004A1DF5" w:rsidRDefault="004A1DF5">
      <w:pPr>
        <w:pStyle w:val="6"/>
      </w:pPr>
      <w:r>
        <w:rPr>
          <w:rFonts w:hint="eastAsia"/>
        </w:rPr>
        <w:t>（一）功能介绍</w:t>
      </w:r>
    </w:p>
    <w:p w:rsidR="004A1DF5" w:rsidRDefault="004A1DF5">
      <w:pPr>
        <w:pStyle w:val="a5"/>
        <w:ind w:firstLine="480"/>
      </w:pPr>
      <w:r>
        <w:rPr>
          <w:rFonts w:hint="eastAsia"/>
        </w:rPr>
        <w:t>通过该功能取消预设维护的单位活期户口柜台支取方式。</w:t>
      </w:r>
    </w:p>
    <w:p w:rsidR="004A1DF5" w:rsidRDefault="004A1DF5">
      <w:pPr>
        <w:pStyle w:val="6"/>
      </w:pPr>
      <w:r>
        <w:rPr>
          <w:rFonts w:hint="eastAsia"/>
        </w:rPr>
        <w:t>（二）操作要点</w:t>
      </w:r>
    </w:p>
    <w:p w:rsidR="004A1DF5" w:rsidRDefault="004A1DF5">
      <w:pPr>
        <w:pStyle w:val="a5"/>
        <w:ind w:firstLine="480"/>
      </w:pPr>
      <w:r>
        <w:rPr>
          <w:rFonts w:hint="eastAsia"/>
        </w:rPr>
        <w:t>1</w:t>
      </w:r>
      <w:r>
        <w:rPr>
          <w:rFonts w:hint="eastAsia"/>
        </w:rPr>
        <w:t>、本功能操作范围：开户网点。</w:t>
      </w:r>
    </w:p>
    <w:p w:rsidR="004A1DF5" w:rsidRDefault="004A1DF5">
      <w:pPr>
        <w:pStyle w:val="a5"/>
        <w:ind w:firstLine="480"/>
      </w:pPr>
      <w:r>
        <w:rPr>
          <w:rFonts w:hint="eastAsia"/>
        </w:rPr>
        <w:t>2</w:t>
      </w:r>
      <w:r>
        <w:rPr>
          <w:rFonts w:hint="eastAsia"/>
        </w:rPr>
        <w:t>、本功能纳入日结管理，日结代码</w:t>
      </w:r>
      <w:r>
        <w:rPr>
          <w:rFonts w:hint="eastAsia"/>
        </w:rPr>
        <w:t>030</w:t>
      </w:r>
      <w:r>
        <w:rPr>
          <w:rFonts w:hint="eastAsia"/>
        </w:rPr>
        <w:t>。</w:t>
      </w:r>
    </w:p>
    <w:p w:rsidR="004A1DF5" w:rsidRDefault="004A1DF5">
      <w:pPr>
        <w:pStyle w:val="6"/>
      </w:pPr>
      <w:r>
        <w:rPr>
          <w:rFonts w:hint="eastAsia"/>
        </w:rPr>
        <w:t>（三）操作步骤</w:t>
      </w:r>
    </w:p>
    <w:p w:rsidR="004A1DF5" w:rsidRDefault="004A1DF5">
      <w:pPr>
        <w:pStyle w:val="a5"/>
        <w:ind w:firstLine="480"/>
      </w:pPr>
      <w:r>
        <w:rPr>
          <w:rFonts w:hint="eastAsia"/>
        </w:rPr>
        <w:t>略</w:t>
      </w:r>
    </w:p>
    <w:p w:rsidR="004A1DF5" w:rsidRDefault="004A1DF5">
      <w:pPr>
        <w:rPr>
          <w:rFonts w:ascii="宋体" w:hAnsi="宋体"/>
        </w:rPr>
      </w:pPr>
    </w:p>
    <w:p w:rsidR="004A1DF5" w:rsidRDefault="004A1DF5" w:rsidP="00327B4B">
      <w:pPr>
        <w:pStyle w:val="4"/>
        <w:spacing w:beforeLines="50" w:afterLines="50" w:line="360" w:lineRule="auto"/>
      </w:pPr>
      <w:r>
        <w:br w:type="page"/>
      </w:r>
      <w:bookmarkStart w:id="59" w:name="_Toc186273564"/>
      <w:r>
        <w:rPr>
          <w:rFonts w:hint="eastAsia"/>
        </w:rPr>
        <w:lastRenderedPageBreak/>
        <w:t>第十节　修改</w:t>
      </w:r>
      <w:r>
        <w:rPr>
          <w:rFonts w:hint="eastAsia"/>
        </w:rPr>
        <w:t>/</w:t>
      </w:r>
      <w:r>
        <w:rPr>
          <w:rFonts w:hint="eastAsia"/>
        </w:rPr>
        <w:t>设置密码</w:t>
      </w:r>
      <w:bookmarkEnd w:id="59"/>
    </w:p>
    <w:p w:rsidR="004A1DF5" w:rsidRDefault="004A1DF5">
      <w:pPr>
        <w:ind w:firstLineChars="200" w:firstLine="480"/>
        <w:rPr>
          <w:rFonts w:ascii="宋体" w:hAnsi="宋体"/>
        </w:rPr>
      </w:pPr>
      <w:r>
        <w:rPr>
          <w:rFonts w:ascii="宋体" w:hAnsi="宋体" w:hint="eastAsia"/>
        </w:rPr>
        <w:t>功能说明：本节提供一卡通、存折、个人存单、公司卡的取款密码修改、查询密码设置等功能。</w:t>
      </w:r>
    </w:p>
    <w:p w:rsidR="004A1DF5" w:rsidRDefault="004A1DF5" w:rsidP="00327B4B">
      <w:pPr>
        <w:pStyle w:val="5"/>
        <w:spacing w:beforeLines="50" w:afterLines="50"/>
      </w:pPr>
      <w:r>
        <w:rPr>
          <w:rFonts w:hint="eastAsia"/>
        </w:rPr>
        <w:t>一、一卡通取款密码修改（业务代码</w:t>
      </w:r>
      <w:r>
        <w:rPr>
          <w:rFonts w:hint="eastAsia"/>
        </w:rPr>
        <w:t>1531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通过输入正确的一卡通取款密码对取款密码进行重新设置。</w:t>
      </w:r>
    </w:p>
    <w:p w:rsidR="004A1DF5" w:rsidRDefault="004A1DF5">
      <w:pPr>
        <w:pStyle w:val="6"/>
        <w:spacing w:line="360" w:lineRule="auto"/>
      </w:pPr>
      <w:r>
        <w:rPr>
          <w:rFonts w:hint="eastAsia"/>
        </w:rPr>
        <w:t>（二）操作要点</w:t>
      </w:r>
    </w:p>
    <w:p w:rsidR="004A1DF5" w:rsidRDefault="004A1DF5">
      <w:pPr>
        <w:ind w:firstLineChars="150" w:firstLine="360"/>
        <w:rPr>
          <w:rFonts w:ascii="宋体" w:hAnsi="宋体"/>
        </w:rPr>
      </w:pPr>
      <w:r>
        <w:rPr>
          <w:rFonts w:ascii="宋体" w:hAnsi="宋体" w:hint="eastAsia"/>
        </w:rPr>
        <w:t>1、该业务可在全行范围内办理。</w:t>
      </w:r>
    </w:p>
    <w:p w:rsidR="004A1DF5" w:rsidRDefault="004A1DF5">
      <w:pPr>
        <w:ind w:firstLineChars="150" w:firstLine="360"/>
        <w:rPr>
          <w:rFonts w:ascii="宋体" w:hAnsi="宋体"/>
        </w:rPr>
      </w:pPr>
      <w:r>
        <w:rPr>
          <w:rFonts w:ascii="宋体" w:hAnsi="宋体"/>
        </w:rPr>
        <w:t>2、</w:t>
      </w:r>
      <w:r>
        <w:rPr>
          <w:rFonts w:ascii="宋体" w:hAnsi="宋体" w:hint="eastAsia"/>
        </w:rPr>
        <w:t>修改取款密码时，客户设置的新密码不能与当前的取款密码、网上支付密码一致、不能和之前n个（n由系统设定）取款密码一致。</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1、用户选择系统导航－客户管理－特殊业务－修改/设置密码－一卡通取款密码修改或在“业务代码”处输入业务代码“1531”进入。</w:t>
      </w:r>
    </w:p>
    <w:p w:rsidR="004A1DF5" w:rsidRDefault="004A1DF5">
      <w:pPr>
        <w:ind w:firstLineChars="150" w:firstLine="360"/>
        <w:rPr>
          <w:rFonts w:ascii="宋体" w:hAnsi="宋体"/>
        </w:rPr>
      </w:pPr>
      <w:r>
        <w:rPr>
          <w:rFonts w:ascii="宋体" w:hAnsi="宋体" w:hint="eastAsia"/>
        </w:rPr>
        <w:t>2、刷卡或手工输入卡号，屏幕上方显示户口信息。</w:t>
      </w:r>
    </w:p>
    <w:p w:rsidR="004A1DF5" w:rsidRDefault="004A1DF5">
      <w:pPr>
        <w:ind w:firstLineChars="150" w:firstLine="360"/>
        <w:rPr>
          <w:rFonts w:ascii="宋体" w:hAnsi="宋体"/>
        </w:rPr>
      </w:pPr>
      <w:r>
        <w:rPr>
          <w:rFonts w:ascii="宋体" w:hAnsi="宋体" w:hint="eastAsia"/>
        </w:rPr>
        <w:t>3、请客户输入“旧密码”（原取款密码），设置“新密码”（新取款密码，输入两次）。</w:t>
      </w:r>
    </w:p>
    <w:p w:rsidR="004A1DF5" w:rsidRDefault="004A1DF5">
      <w:pPr>
        <w:ind w:firstLineChars="150" w:firstLine="360"/>
        <w:rPr>
          <w:rFonts w:ascii="宋体" w:hAnsi="宋体"/>
        </w:rPr>
      </w:pPr>
      <w:r>
        <w:rPr>
          <w:rFonts w:ascii="宋体" w:hAnsi="宋体" w:hint="eastAsia"/>
        </w:rPr>
        <w:t>4、如为黑名单客户显示黑名单情况，则要求授权：是，刷卡或输入授权用户和密码，否，退出。</w:t>
      </w:r>
    </w:p>
    <w:p w:rsidR="004A1DF5" w:rsidRDefault="004A1DF5">
      <w:pPr>
        <w:ind w:firstLineChars="150" w:firstLine="360"/>
      </w:pPr>
      <w:r>
        <w:rPr>
          <w:rFonts w:ascii="宋体" w:hAnsi="宋体" w:hint="eastAsia"/>
        </w:rPr>
        <w:t>5、打印输出：根据系</w:t>
      </w:r>
      <w:r>
        <w:rPr>
          <w:rFonts w:hint="eastAsia"/>
        </w:rPr>
        <w:t>统提示打印</w:t>
      </w:r>
      <w:r>
        <w:rPr>
          <w:rFonts w:ascii="宋体" w:hAnsi="宋体" w:hint="eastAsia"/>
          <w:bCs/>
        </w:rPr>
        <w:t>“储蓄特殊业务凭证”。</w:t>
      </w:r>
    </w:p>
    <w:p w:rsidR="004A1DF5" w:rsidRDefault="004A1DF5" w:rsidP="00327B4B">
      <w:pPr>
        <w:pStyle w:val="5"/>
        <w:spacing w:beforeLines="50" w:afterLines="50"/>
      </w:pPr>
      <w:r>
        <w:rPr>
          <w:rFonts w:hint="eastAsia"/>
        </w:rPr>
        <w:t>二、一卡通查询密码设置（业务代码</w:t>
      </w:r>
      <w:r>
        <w:rPr>
          <w:rFonts w:hint="eastAsia"/>
        </w:rPr>
        <w:t>1532</w:t>
      </w:r>
      <w:r>
        <w:rPr>
          <w:rFonts w:hint="eastAsia"/>
        </w:rPr>
        <w:t>）</w:t>
      </w:r>
    </w:p>
    <w:p w:rsidR="004A1DF5" w:rsidRDefault="004A1DF5">
      <w:pPr>
        <w:pStyle w:val="6"/>
        <w:spacing w:line="360" w:lineRule="auto"/>
      </w:pPr>
      <w:r>
        <w:rPr>
          <w:rFonts w:ascii="宋体" w:hAnsi="宋体" w:hint="eastAsia"/>
        </w:rPr>
        <w:t>（一）</w:t>
      </w:r>
      <w:r>
        <w:rPr>
          <w:rFonts w:hint="eastAsia"/>
        </w:rPr>
        <w:t>功能介绍</w:t>
      </w:r>
    </w:p>
    <w:p w:rsidR="004A1DF5" w:rsidRDefault="004A1DF5" w:rsidP="00327B4B">
      <w:pPr>
        <w:spacing w:beforeLines="50" w:afterLines="50"/>
        <w:ind w:firstLineChars="200" w:firstLine="480"/>
      </w:pPr>
      <w:r>
        <w:rPr>
          <w:rFonts w:hint="eastAsia"/>
        </w:rPr>
        <w:t>通过输入一卡通正确的取款密码对查询密码进行重新设置。</w:t>
      </w:r>
    </w:p>
    <w:p w:rsidR="004A1DF5" w:rsidRDefault="004A1DF5">
      <w:pPr>
        <w:pStyle w:val="6"/>
        <w:spacing w:line="360" w:lineRule="auto"/>
      </w:pPr>
      <w:r>
        <w:rPr>
          <w:rFonts w:hint="eastAsia"/>
        </w:rPr>
        <w:t>（二）操作要点</w:t>
      </w:r>
    </w:p>
    <w:p w:rsidR="004A1DF5" w:rsidRDefault="004A1DF5" w:rsidP="00327B4B">
      <w:pPr>
        <w:spacing w:beforeLines="50" w:afterLines="50"/>
        <w:ind w:firstLineChars="100" w:firstLine="240"/>
      </w:pPr>
      <w:r>
        <w:rPr>
          <w:rFonts w:ascii="宋体" w:hAnsi="宋体" w:hint="eastAsia"/>
        </w:rPr>
        <w:t>1、同第二章第十节一、一卡通取款密码修改。</w:t>
      </w:r>
    </w:p>
    <w:p w:rsidR="004A1DF5" w:rsidRDefault="004A1DF5">
      <w:pPr>
        <w:pStyle w:val="6"/>
        <w:spacing w:line="360" w:lineRule="auto"/>
      </w:pPr>
      <w:r>
        <w:rPr>
          <w:rFonts w:hint="eastAsia"/>
        </w:rPr>
        <w:lastRenderedPageBreak/>
        <w:t>（三）操作步骤</w:t>
      </w:r>
    </w:p>
    <w:p w:rsidR="004A1DF5" w:rsidRDefault="004A1DF5">
      <w:pPr>
        <w:ind w:firstLineChars="150" w:firstLine="360"/>
        <w:rPr>
          <w:rFonts w:ascii="宋体" w:hAnsi="宋体"/>
          <w:bCs/>
        </w:rPr>
      </w:pPr>
      <w:r>
        <w:rPr>
          <w:rFonts w:ascii="宋体" w:hAnsi="宋体" w:hint="eastAsia"/>
        </w:rPr>
        <w:t>1、用户选择系统导航－客户管理－特殊业务－修改/设置密码－一卡通查询密码设置或在“业务代码”处输入业务代码“1532”进入。</w:t>
      </w:r>
    </w:p>
    <w:p w:rsidR="004A1DF5" w:rsidRDefault="004A1DF5">
      <w:pPr>
        <w:ind w:firstLineChars="150" w:firstLine="360"/>
      </w:pPr>
      <w:r>
        <w:rPr>
          <w:rFonts w:ascii="宋体" w:hAnsi="宋体" w:hint="eastAsia"/>
        </w:rPr>
        <w:t>2、以下步骤同第二章第十节一、一卡通取款密码修改。</w:t>
      </w:r>
    </w:p>
    <w:p w:rsidR="004A1DF5" w:rsidRDefault="004A1DF5" w:rsidP="00327B4B">
      <w:pPr>
        <w:pStyle w:val="5"/>
        <w:spacing w:beforeLines="50" w:afterLines="50"/>
      </w:pPr>
      <w:r>
        <w:rPr>
          <w:rFonts w:hint="eastAsia"/>
        </w:rPr>
        <w:t>三、存折取款密码修改（业务代码</w:t>
      </w:r>
      <w:r>
        <w:rPr>
          <w:rFonts w:hint="eastAsia"/>
        </w:rPr>
        <w:t>1533</w:t>
      </w:r>
      <w:r>
        <w:rPr>
          <w:rFonts w:hint="eastAsia"/>
        </w:rPr>
        <w:t>）</w:t>
      </w:r>
    </w:p>
    <w:p w:rsidR="004A1DF5" w:rsidRDefault="004A1DF5">
      <w:pPr>
        <w:pStyle w:val="6"/>
        <w:spacing w:line="360" w:lineRule="auto"/>
      </w:pPr>
      <w:r>
        <w:rPr>
          <w:rFonts w:hint="eastAsia"/>
        </w:rPr>
        <w:t>（一）功能介绍</w:t>
      </w:r>
    </w:p>
    <w:p w:rsidR="004A1DF5" w:rsidRDefault="004A1DF5" w:rsidP="00327B4B">
      <w:pPr>
        <w:spacing w:beforeLines="50" w:afterLines="50"/>
        <w:ind w:firstLineChars="200" w:firstLine="480"/>
      </w:pPr>
      <w:r>
        <w:rPr>
          <w:rFonts w:hint="eastAsia"/>
        </w:rPr>
        <w:t>通过输入正确的存折取款密码对取款密码进行重新设置。</w:t>
      </w:r>
    </w:p>
    <w:p w:rsidR="004A1DF5" w:rsidRDefault="004A1DF5">
      <w:pPr>
        <w:pStyle w:val="6"/>
        <w:spacing w:line="360" w:lineRule="auto"/>
      </w:pPr>
      <w:r>
        <w:rPr>
          <w:rFonts w:hint="eastAsia"/>
        </w:rPr>
        <w:t>（二）操作要点</w:t>
      </w:r>
    </w:p>
    <w:p w:rsidR="004A1DF5" w:rsidRDefault="004A1DF5" w:rsidP="00327B4B">
      <w:pPr>
        <w:spacing w:beforeLines="50" w:afterLines="50"/>
        <w:ind w:firstLineChars="100" w:firstLine="240"/>
      </w:pPr>
      <w:r>
        <w:rPr>
          <w:rFonts w:ascii="宋体" w:hAnsi="宋体" w:hint="eastAsia"/>
        </w:rPr>
        <w:t>1、同第二章第十节一、一卡通取款密码修改。</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bCs/>
        </w:rPr>
      </w:pPr>
      <w:r>
        <w:rPr>
          <w:rFonts w:ascii="宋体" w:hAnsi="宋体" w:hint="eastAsia"/>
        </w:rPr>
        <w:t>1、用户选择系统导航－客户管理－特殊业务－修改/设置密码－存折取款密码修改或在“业务代码”处输入业务代码“1533”进入。</w:t>
      </w:r>
    </w:p>
    <w:p w:rsidR="004A1DF5" w:rsidRDefault="004A1DF5">
      <w:pPr>
        <w:ind w:firstLineChars="150" w:firstLine="360"/>
      </w:pPr>
      <w:r>
        <w:rPr>
          <w:rFonts w:ascii="宋体" w:hAnsi="宋体" w:hint="eastAsia"/>
        </w:rPr>
        <w:t>2、以下步骤同第二章第十节一、一卡通取款密码修改。</w:t>
      </w:r>
    </w:p>
    <w:p w:rsidR="004A1DF5" w:rsidRDefault="004A1DF5" w:rsidP="00327B4B">
      <w:pPr>
        <w:pStyle w:val="5"/>
        <w:spacing w:beforeLines="50" w:afterLines="50"/>
      </w:pPr>
      <w:r>
        <w:rPr>
          <w:rFonts w:hint="eastAsia"/>
        </w:rPr>
        <w:t>四、个人存单取款密码修改（业务代码</w:t>
      </w:r>
      <w:r>
        <w:rPr>
          <w:rFonts w:hint="eastAsia"/>
        </w:rPr>
        <w:t>1534</w:t>
      </w:r>
      <w:r>
        <w:rPr>
          <w:rFonts w:hint="eastAsia"/>
        </w:rPr>
        <w:t>）</w:t>
      </w:r>
    </w:p>
    <w:p w:rsidR="004A1DF5" w:rsidRDefault="004A1DF5" w:rsidP="0004090F">
      <w:pPr>
        <w:pStyle w:val="6"/>
        <w:spacing w:line="360" w:lineRule="auto"/>
      </w:pPr>
      <w:r>
        <w:rPr>
          <w:rFonts w:hint="eastAsia"/>
        </w:rPr>
        <w:t>（一）功能介绍</w:t>
      </w:r>
    </w:p>
    <w:p w:rsidR="004A1DF5" w:rsidRDefault="004A1DF5" w:rsidP="00327B4B">
      <w:pPr>
        <w:spacing w:beforeLines="50" w:afterLines="50"/>
        <w:ind w:firstLineChars="200" w:firstLine="480"/>
      </w:pPr>
      <w:r>
        <w:rPr>
          <w:rFonts w:hint="eastAsia"/>
        </w:rPr>
        <w:t>通过输入正确的个人存单取款密码对取款密码进行重新设置。</w:t>
      </w:r>
    </w:p>
    <w:p w:rsidR="004A1DF5" w:rsidRDefault="004A1DF5" w:rsidP="0004090F">
      <w:pPr>
        <w:pStyle w:val="6"/>
        <w:spacing w:line="360" w:lineRule="auto"/>
      </w:pPr>
      <w:r>
        <w:rPr>
          <w:rFonts w:hint="eastAsia"/>
        </w:rPr>
        <w:t>（二）操作要点</w:t>
      </w:r>
    </w:p>
    <w:p w:rsidR="004A1DF5" w:rsidRDefault="004A1DF5" w:rsidP="00327B4B">
      <w:pPr>
        <w:spacing w:beforeLines="50" w:afterLines="50"/>
        <w:ind w:firstLineChars="100" w:firstLine="240"/>
      </w:pPr>
      <w:r>
        <w:rPr>
          <w:rFonts w:ascii="宋体" w:hAnsi="宋体" w:hint="eastAsia"/>
        </w:rPr>
        <w:t>1、同第二章第十节一、一卡通取款密码修改。</w:t>
      </w:r>
    </w:p>
    <w:p w:rsidR="004A1DF5" w:rsidRDefault="004A1DF5" w:rsidP="0004090F">
      <w:pPr>
        <w:pStyle w:val="6"/>
        <w:spacing w:line="360" w:lineRule="auto"/>
      </w:pPr>
      <w:r>
        <w:rPr>
          <w:rFonts w:hint="eastAsia"/>
        </w:rPr>
        <w:t>（三）操作步骤</w:t>
      </w:r>
    </w:p>
    <w:p w:rsidR="004A1DF5" w:rsidRDefault="004A1DF5">
      <w:pPr>
        <w:ind w:firstLineChars="150" w:firstLine="360"/>
        <w:rPr>
          <w:rFonts w:ascii="宋体" w:hAnsi="宋体"/>
          <w:bCs/>
        </w:rPr>
      </w:pPr>
      <w:r>
        <w:rPr>
          <w:rFonts w:ascii="宋体" w:hAnsi="宋体" w:hint="eastAsia"/>
        </w:rPr>
        <w:t>1、用户选择系统导航－客户管理－特殊业务－修改/设置密码－个人存单密码修改或在“业务代码”处输入业务代码“1534”进入。</w:t>
      </w:r>
    </w:p>
    <w:p w:rsidR="004A1DF5" w:rsidRDefault="004A1DF5">
      <w:pPr>
        <w:ind w:firstLineChars="150" w:firstLine="360"/>
      </w:pPr>
      <w:r>
        <w:rPr>
          <w:rFonts w:ascii="宋体" w:hAnsi="宋体" w:hint="eastAsia"/>
        </w:rPr>
        <w:t>2、以下步骤同第二章第十节一、一卡通取款密码修改。</w:t>
      </w:r>
    </w:p>
    <w:p w:rsidR="004A1DF5" w:rsidRDefault="004A1DF5" w:rsidP="00327B4B">
      <w:pPr>
        <w:pStyle w:val="5"/>
        <w:spacing w:beforeLines="50" w:afterLines="50"/>
      </w:pPr>
      <w:r>
        <w:rPr>
          <w:rFonts w:hint="eastAsia"/>
        </w:rPr>
        <w:lastRenderedPageBreak/>
        <w:t>五、公司卡取款密码修改（业务代码</w:t>
      </w:r>
      <w:r>
        <w:rPr>
          <w:rFonts w:hint="eastAsia"/>
        </w:rPr>
        <w:t>1535</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公司卡持卡人或单位人员用原取款密码修改成新的取款密码．免填单。</w:t>
      </w:r>
    </w:p>
    <w:p w:rsidR="004A1DF5" w:rsidRDefault="004A1DF5">
      <w:pPr>
        <w:pStyle w:val="6"/>
        <w:spacing w:line="360" w:lineRule="auto"/>
      </w:pPr>
      <w:r>
        <w:rPr>
          <w:rFonts w:hint="eastAsia"/>
        </w:rPr>
        <w:t>（二）操作要点</w:t>
      </w:r>
    </w:p>
    <w:p w:rsidR="004A1DF5" w:rsidRDefault="004A1DF5">
      <w:pPr>
        <w:ind w:firstLineChars="200" w:firstLine="480"/>
      </w:pPr>
      <w:r>
        <w:rPr>
          <w:rFonts w:ascii="宋体" w:hAnsi="宋体" w:hint="eastAsia"/>
        </w:rPr>
        <w:t>1、同第二章</w:t>
      </w:r>
      <w:r>
        <w:rPr>
          <w:rFonts w:hint="eastAsia"/>
        </w:rPr>
        <w:t>第十</w:t>
      </w:r>
      <w:r>
        <w:rPr>
          <w:rFonts w:ascii="宋体" w:hAnsi="宋体" w:hint="eastAsia"/>
        </w:rPr>
        <w:t>节一、一卡通取款密码修改。</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bCs/>
        </w:rPr>
      </w:pPr>
      <w:r>
        <w:rPr>
          <w:rFonts w:ascii="宋体" w:hAnsi="宋体" w:hint="eastAsia"/>
        </w:rPr>
        <w:t>1、用户选择系统导航－客户管理－特殊业务－修改/设置密码－公司卡取款密码修改或在“业务代码”处输入业务代码“1535”进入。</w:t>
      </w:r>
    </w:p>
    <w:p w:rsidR="004A1DF5" w:rsidRDefault="004A1DF5">
      <w:pPr>
        <w:ind w:firstLineChars="150" w:firstLine="360"/>
        <w:rPr>
          <w:rFonts w:ascii="宋体" w:hAnsi="宋体"/>
        </w:rPr>
      </w:pPr>
      <w:r>
        <w:rPr>
          <w:rFonts w:ascii="宋体" w:hAnsi="宋体" w:hint="eastAsia"/>
        </w:rPr>
        <w:t>2、以下步骤同第二章第十节一、一卡通取款密码修改。</w:t>
      </w:r>
    </w:p>
    <w:p w:rsidR="004A1DF5" w:rsidRDefault="004A1DF5">
      <w:pPr>
        <w:ind w:firstLineChars="150" w:firstLine="360"/>
      </w:pPr>
      <w:r>
        <w:rPr>
          <w:rFonts w:ascii="宋体" w:hAnsi="宋体" w:hint="eastAsia"/>
        </w:rPr>
        <w:t>3、打印：根据系统提示打印</w:t>
      </w:r>
      <w:r>
        <w:rPr>
          <w:rFonts w:hint="eastAsia"/>
        </w:rPr>
        <w:t>“公司卡特殊业务申请书”。</w:t>
      </w:r>
    </w:p>
    <w:p w:rsidR="004A1DF5" w:rsidRDefault="004A1DF5" w:rsidP="00327B4B">
      <w:pPr>
        <w:pStyle w:val="5"/>
        <w:spacing w:beforeLines="50" w:afterLines="50"/>
      </w:pPr>
      <w:r>
        <w:rPr>
          <w:rFonts w:hint="eastAsia"/>
        </w:rPr>
        <w:t>六、公司卡取款密码重置（业务代码</w:t>
      </w:r>
      <w:r>
        <w:rPr>
          <w:rFonts w:hint="eastAsia"/>
        </w:rPr>
        <w:t>1536</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单位人员持加盖单位印鉴的“公司卡特殊业务申请书”书面申请重置公司卡取款密码。</w:t>
      </w:r>
    </w:p>
    <w:p w:rsidR="004A1DF5" w:rsidRDefault="004A1DF5">
      <w:pPr>
        <w:pStyle w:val="6"/>
        <w:spacing w:line="360" w:lineRule="auto"/>
      </w:pPr>
      <w:r>
        <w:rPr>
          <w:rFonts w:hint="eastAsia"/>
        </w:rPr>
        <w:t>（二）操作要点</w:t>
      </w:r>
    </w:p>
    <w:p w:rsidR="004A1DF5" w:rsidRDefault="004A1DF5">
      <w:pPr>
        <w:ind w:firstLineChars="150" w:firstLine="360"/>
        <w:rPr>
          <w:rFonts w:ascii="宋体" w:hAnsi="宋体"/>
        </w:rPr>
      </w:pPr>
      <w:r>
        <w:rPr>
          <w:rFonts w:ascii="宋体" w:hAnsi="宋体" w:hint="eastAsia"/>
        </w:rPr>
        <w:t>1、密码重置后，如由持卡人做过密码挂失，则作废。</w:t>
      </w:r>
    </w:p>
    <w:p w:rsidR="004A1DF5" w:rsidRDefault="004A1DF5">
      <w:pPr>
        <w:ind w:firstLineChars="150" w:firstLine="360"/>
        <w:rPr>
          <w:rFonts w:ascii="宋体" w:hAnsi="宋体"/>
        </w:rPr>
      </w:pPr>
      <w:r>
        <w:rPr>
          <w:rFonts w:ascii="宋体" w:hAnsi="宋体" w:hint="eastAsia"/>
          <w:bCs/>
        </w:rPr>
        <w:t>2、</w:t>
      </w:r>
      <w:r>
        <w:rPr>
          <w:rFonts w:ascii="宋体" w:hAnsi="宋体" w:hint="eastAsia"/>
        </w:rPr>
        <w:t>密码重置后，</w:t>
      </w:r>
      <w:r>
        <w:rPr>
          <w:rFonts w:ascii="宋体" w:hAnsi="宋体" w:hint="eastAsia"/>
          <w:bCs/>
        </w:rPr>
        <w:t>如</w:t>
      </w:r>
      <w:r>
        <w:rPr>
          <w:rFonts w:ascii="宋体" w:hAnsi="宋体" w:hint="eastAsia"/>
        </w:rPr>
        <w:t>果是持卡人的密码挂失事后核查状态为“未核查”，则将持卡人密码挂失的事后核查记录状态改为“取消”。</w:t>
      </w:r>
    </w:p>
    <w:p w:rsidR="004A1DF5" w:rsidRDefault="004A1DF5">
      <w:pPr>
        <w:ind w:firstLineChars="150" w:firstLine="360"/>
        <w:rPr>
          <w:rFonts w:ascii="宋体" w:hAnsi="宋体"/>
        </w:rPr>
      </w:pPr>
      <w:r>
        <w:rPr>
          <w:rFonts w:ascii="宋体" w:hAnsi="宋体" w:hint="eastAsia"/>
        </w:rPr>
        <w:t>3、密码重置后，如原持</w:t>
      </w:r>
      <w:r>
        <w:rPr>
          <w:rFonts w:ascii="宋体" w:hAnsi="宋体" w:hint="eastAsia"/>
          <w:bCs/>
        </w:rPr>
        <w:t>卡人办理业务的事后核查状态为“核查未通过”，则将持卡人密码挂失的事后核查记录状态改为“未通过后取消”。</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1、用户选择系统导航－客户管理－特殊业务－修改/设置密码－公司卡取款密码重置或在“业务代码”处输入业务代码“1536”进入。</w:t>
      </w:r>
    </w:p>
    <w:p w:rsidR="004A1DF5" w:rsidRDefault="004A1DF5">
      <w:pPr>
        <w:ind w:firstLineChars="150" w:firstLine="360"/>
        <w:rPr>
          <w:rFonts w:ascii="宋体" w:hAnsi="宋体"/>
        </w:rPr>
      </w:pPr>
      <w:r>
        <w:rPr>
          <w:rFonts w:ascii="宋体" w:hAnsi="宋体" w:hint="eastAsia"/>
        </w:rPr>
        <w:t>2、刷卡或手工输入输入公司卡卡号，屏幕上方显示户口信息。</w:t>
      </w:r>
    </w:p>
    <w:p w:rsidR="004A1DF5" w:rsidRDefault="004A1DF5">
      <w:pPr>
        <w:ind w:firstLineChars="150" w:firstLine="360"/>
        <w:rPr>
          <w:rFonts w:ascii="宋体" w:hAnsi="宋体"/>
        </w:rPr>
      </w:pPr>
      <w:r>
        <w:rPr>
          <w:rFonts w:ascii="宋体" w:hAnsi="宋体" w:hint="eastAsia"/>
        </w:rPr>
        <w:lastRenderedPageBreak/>
        <w:t>3、选择</w:t>
      </w:r>
      <w:r w:rsidRPr="008E1FB9">
        <w:rPr>
          <w:rFonts w:ascii="宋体" w:hAnsi="宋体"/>
        </w:rPr>
        <w:object w:dxaOrig="270" w:dyaOrig="285">
          <v:shape id="_x0000_i1053" type="#_x0000_t75" style="width:13.5pt;height:14.25pt" o:ole="">
            <v:imagedata r:id="rId46" o:title=""/>
          </v:shape>
          <o:OLEObject Type="Embed" ProgID="PBrush" ShapeID="_x0000_i1053" DrawAspect="Content" ObjectID="_1458487529" r:id="rId75"/>
        </w:object>
      </w:r>
      <w:r>
        <w:rPr>
          <w:rFonts w:ascii="宋体" w:hAnsi="宋体" w:hint="eastAsia"/>
        </w:rPr>
        <w:t>，验证单位印鉴。</w:t>
      </w:r>
    </w:p>
    <w:p w:rsidR="004A1DF5" w:rsidRDefault="004A1DF5">
      <w:pPr>
        <w:ind w:firstLineChars="150" w:firstLine="360"/>
        <w:rPr>
          <w:rFonts w:ascii="宋体" w:hAnsi="宋体"/>
        </w:rPr>
      </w:pPr>
      <w:r>
        <w:rPr>
          <w:rFonts w:ascii="宋体" w:hAnsi="宋体" w:hint="eastAsia"/>
        </w:rPr>
        <w:t>4、操作员手工输入“经办人身份验证信息”，如姓名、证件国别、证件类型、证件号码、签发日期等，选择“确定”退出交换框。</w:t>
      </w:r>
    </w:p>
    <w:p w:rsidR="004A1DF5" w:rsidRDefault="004A1DF5">
      <w:pPr>
        <w:ind w:firstLineChars="150" w:firstLine="360"/>
        <w:rPr>
          <w:rFonts w:ascii="宋体" w:hAnsi="宋体"/>
        </w:rPr>
      </w:pPr>
      <w:r>
        <w:rPr>
          <w:rFonts w:ascii="宋体" w:hAnsi="宋体" w:hint="eastAsia"/>
        </w:rPr>
        <w:t>5、请客户设置“新的取款密码”（新取款密码，输入两次）。</w:t>
      </w:r>
    </w:p>
    <w:p w:rsidR="004A1DF5" w:rsidRDefault="004A1DF5">
      <w:pPr>
        <w:ind w:firstLineChars="150" w:firstLine="360"/>
        <w:rPr>
          <w:rFonts w:ascii="宋体" w:hAnsi="宋体"/>
        </w:rPr>
      </w:pPr>
      <w:r>
        <w:rPr>
          <w:rFonts w:ascii="宋体" w:hAnsi="宋体" w:hint="eastAsia"/>
        </w:rPr>
        <w:t>6、如手工输入卡号办理需进行复核，按F7系统跳出“现场复核”框，刷卡或输入复核用户和密码，输入取消挂失的公司卡号码，选择“确定”。</w:t>
      </w:r>
    </w:p>
    <w:p w:rsidR="004A1DF5" w:rsidRDefault="004A1DF5">
      <w:pPr>
        <w:ind w:firstLineChars="150" w:firstLine="360"/>
        <w:rPr>
          <w:rFonts w:ascii="宋体" w:hAnsi="宋体"/>
        </w:rPr>
      </w:pPr>
      <w:r>
        <w:rPr>
          <w:rFonts w:ascii="宋体" w:hAnsi="宋体" w:hint="eastAsia"/>
        </w:rPr>
        <w:t>7、系统跳出“交互信息显示窗口”，选择“授权”，刷卡或输入授权用户和密码进行授权。</w:t>
      </w:r>
    </w:p>
    <w:p w:rsidR="004A1DF5" w:rsidRDefault="004A1DF5">
      <w:pPr>
        <w:ind w:firstLineChars="150" w:firstLine="360"/>
        <w:rPr>
          <w:rFonts w:ascii="宋体" w:hAnsi="宋体"/>
        </w:rPr>
      </w:pPr>
      <w:r>
        <w:rPr>
          <w:rFonts w:ascii="宋体" w:hAnsi="宋体" w:hint="eastAsia"/>
        </w:rPr>
        <w:t>8、如为黑名单客户显示黑名单情况，则要求授权：是，刷卡或输入授权用户和密码，否，退出。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9、打印：根据系统提示打印“公司卡特殊业务申请书”。</w:t>
      </w:r>
    </w:p>
    <w:p w:rsidR="004A1DF5" w:rsidRDefault="004A1DF5" w:rsidP="00327B4B">
      <w:pPr>
        <w:pStyle w:val="5"/>
        <w:spacing w:beforeLines="50" w:afterLines="50"/>
      </w:pPr>
      <w:r>
        <w:rPr>
          <w:rFonts w:hint="eastAsia"/>
        </w:rPr>
        <w:t>七、公司卡查询密码设置（业务代码</w:t>
      </w:r>
      <w:r>
        <w:rPr>
          <w:rFonts w:hint="eastAsia"/>
        </w:rPr>
        <w:t>1537</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公司卡持卡人或单位人员用原取款密码设置新的查询密码．免填单。</w:t>
      </w:r>
    </w:p>
    <w:p w:rsidR="004A1DF5" w:rsidRDefault="004A1DF5">
      <w:pPr>
        <w:pStyle w:val="6"/>
        <w:spacing w:line="360" w:lineRule="auto"/>
      </w:pPr>
      <w:r>
        <w:rPr>
          <w:rFonts w:hint="eastAsia"/>
        </w:rPr>
        <w:t>（二）操作步骤</w:t>
      </w:r>
    </w:p>
    <w:p w:rsidR="004A1DF5" w:rsidRDefault="004A1DF5">
      <w:pPr>
        <w:ind w:firstLineChars="150" w:firstLine="360"/>
        <w:rPr>
          <w:rFonts w:ascii="宋体" w:hAnsi="宋体"/>
          <w:bCs/>
        </w:rPr>
      </w:pPr>
      <w:r>
        <w:rPr>
          <w:rFonts w:ascii="宋体" w:hAnsi="宋体" w:hint="eastAsia"/>
        </w:rPr>
        <w:t>1、用户选择系统导航－客户管理－特殊业务－修改/设置密码－公司卡查询密码设置或在“业务代码”处输入业务代码“1537”进入。</w:t>
      </w:r>
    </w:p>
    <w:p w:rsidR="004A1DF5" w:rsidRDefault="004A1DF5">
      <w:pPr>
        <w:ind w:firstLineChars="150" w:firstLine="360"/>
        <w:rPr>
          <w:rFonts w:ascii="宋体" w:hAnsi="宋体"/>
        </w:rPr>
      </w:pPr>
      <w:r>
        <w:rPr>
          <w:rFonts w:ascii="宋体" w:hAnsi="宋体" w:hint="eastAsia"/>
        </w:rPr>
        <w:t>2、以下步骤同第二章第十节一、一卡通取款密码修改。</w:t>
      </w:r>
    </w:p>
    <w:p w:rsidR="004A1DF5" w:rsidRDefault="004A1DF5">
      <w:pPr>
        <w:ind w:firstLineChars="150" w:firstLine="360"/>
        <w:rPr>
          <w:rFonts w:ascii="宋体" w:hAnsi="宋体"/>
        </w:rPr>
      </w:pPr>
      <w:r>
        <w:rPr>
          <w:rFonts w:ascii="宋体" w:hAnsi="宋体" w:hint="eastAsia"/>
        </w:rPr>
        <w:t>3、打印：根据系统提示</w:t>
      </w:r>
      <w:r>
        <w:rPr>
          <w:rFonts w:hint="eastAsia"/>
        </w:rPr>
        <w:t>打印</w:t>
      </w:r>
      <w:r>
        <w:rPr>
          <w:rFonts w:ascii="宋体" w:hAnsi="宋体" w:hint="eastAsia"/>
        </w:rPr>
        <w:t>“公司卡特殊业务申请书”。</w:t>
      </w:r>
    </w:p>
    <w:p w:rsidR="004A1DF5" w:rsidRDefault="004A1DF5" w:rsidP="0004090F">
      <w:pPr>
        <w:pStyle w:val="4"/>
        <w:spacing w:line="360" w:lineRule="auto"/>
      </w:pPr>
      <w:r>
        <w:br w:type="page"/>
      </w:r>
      <w:bookmarkStart w:id="60" w:name="_Toc186273565"/>
      <w:r>
        <w:rPr>
          <w:rFonts w:hint="eastAsia"/>
        </w:rPr>
        <w:lastRenderedPageBreak/>
        <w:t>第十一节</w:t>
      </w:r>
      <w:r>
        <w:rPr>
          <w:rFonts w:hint="eastAsia"/>
        </w:rPr>
        <w:t xml:space="preserve">  </w:t>
      </w:r>
      <w:r>
        <w:rPr>
          <w:rFonts w:hint="eastAsia"/>
        </w:rPr>
        <w:t>挂失申请书挂失</w:t>
      </w:r>
      <w:bookmarkEnd w:id="60"/>
    </w:p>
    <w:p w:rsidR="004A1DF5" w:rsidRDefault="004A1DF5">
      <w:pPr>
        <w:ind w:firstLineChars="200" w:firstLine="480"/>
      </w:pPr>
      <w:r>
        <w:rPr>
          <w:rFonts w:hint="eastAsia"/>
        </w:rPr>
        <w:t>功能说明：通过本节功能对个人户口的书面挂失、密码挂失、损坏换卡等业务的挂失申请书进行挂失。</w:t>
      </w:r>
    </w:p>
    <w:p w:rsidR="004A1DF5" w:rsidRDefault="004A1DF5" w:rsidP="0004090F">
      <w:pPr>
        <w:pStyle w:val="5"/>
      </w:pPr>
      <w:r>
        <w:rPr>
          <w:rFonts w:hint="eastAsia"/>
        </w:rPr>
        <w:t>一、一卡通挂失申请书挂失（业务代码</w:t>
      </w:r>
      <w:r>
        <w:rPr>
          <w:rFonts w:hint="eastAsia"/>
        </w:rPr>
        <w:t>1541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一卡通办理书面挂失、密码挂失、损坏换卡申请后，挂失申请书第一联丢失，本功能支持客户到柜面申请对挂失申请书进行挂失。取消或解挂时凭补制的挂失申请书第一联办理，原挂失申请书失效。</w:t>
      </w:r>
    </w:p>
    <w:p w:rsidR="004A1DF5" w:rsidRDefault="004A1DF5">
      <w:pPr>
        <w:pStyle w:val="6"/>
        <w:spacing w:line="360" w:lineRule="auto"/>
      </w:pPr>
      <w:r>
        <w:rPr>
          <w:rFonts w:hint="eastAsia"/>
        </w:rPr>
        <w:t>（二）操作要点</w:t>
      </w:r>
    </w:p>
    <w:p w:rsidR="004A1DF5" w:rsidRDefault="004A1DF5">
      <w:pPr>
        <w:ind w:left="420"/>
      </w:pPr>
      <w:r>
        <w:rPr>
          <w:rFonts w:hint="eastAsia"/>
        </w:rPr>
        <w:t>1</w:t>
      </w:r>
      <w:r>
        <w:rPr>
          <w:rFonts w:hint="eastAsia"/>
        </w:rPr>
        <w:t>、当一卡通从属的客户为黑名单客户时，须主管授权完成此项业务。</w:t>
      </w:r>
    </w:p>
    <w:p w:rsidR="004A1DF5" w:rsidRDefault="004A1DF5">
      <w:pPr>
        <w:ind w:left="420"/>
      </w:pPr>
      <w:r>
        <w:rPr>
          <w:rFonts w:hint="eastAsia"/>
        </w:rPr>
        <w:t>2</w:t>
      </w:r>
      <w:r>
        <w:rPr>
          <w:rFonts w:hint="eastAsia"/>
        </w:rPr>
        <w:t>、本功能的操作机构范围：原业务受理行</w:t>
      </w:r>
      <w:r>
        <w:rPr>
          <w:rFonts w:hint="eastAsia"/>
        </w:rPr>
        <w:t>/</w:t>
      </w:r>
      <w:r>
        <w:rPr>
          <w:rFonts w:hint="eastAsia"/>
        </w:rPr>
        <w:t>指定领卡行（解挂行）。</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bCs/>
        </w:rPr>
      </w:pPr>
      <w:r>
        <w:rPr>
          <w:rFonts w:hint="eastAsia"/>
        </w:rPr>
        <w:t>1</w:t>
      </w:r>
      <w:r>
        <w:rPr>
          <w:rFonts w:hint="eastAsia"/>
        </w:rPr>
        <w:t>、</w:t>
      </w:r>
      <w:r>
        <w:rPr>
          <w:rFonts w:ascii="宋体" w:hAnsi="宋体" w:hint="eastAsia"/>
        </w:rPr>
        <w:t>用户选择系统导航－客户管理－特殊业务－挂失申请书挂失－</w:t>
      </w:r>
      <w:r>
        <w:rPr>
          <w:rFonts w:hint="eastAsia"/>
        </w:rPr>
        <w:t>一卡通挂失申请书挂失，</w:t>
      </w:r>
      <w:r>
        <w:rPr>
          <w:rFonts w:ascii="宋体" w:hAnsi="宋体" w:hint="eastAsia"/>
        </w:rPr>
        <w:t>或在“业务代码”处输入业务代码1541进入。</w:t>
      </w:r>
    </w:p>
    <w:p w:rsidR="004A1DF5" w:rsidRDefault="004A1DF5">
      <w:pPr>
        <w:ind w:firstLineChars="150" w:firstLine="360"/>
        <w:rPr>
          <w:rFonts w:ascii="宋体" w:hAnsi="宋体"/>
        </w:rPr>
      </w:pPr>
      <w:r>
        <w:rPr>
          <w:rFonts w:hint="eastAsia"/>
        </w:rPr>
        <w:t>2</w:t>
      </w:r>
      <w:r>
        <w:rPr>
          <w:rFonts w:hint="eastAsia"/>
        </w:rPr>
        <w:t>、在“一卡通卡号”处输入户口号，</w:t>
      </w:r>
      <w:r>
        <w:rPr>
          <w:rFonts w:ascii="宋体" w:hAnsi="宋体" w:hint="eastAsia"/>
        </w:rPr>
        <w:t>按回车键，系统列示信息。</w:t>
      </w:r>
    </w:p>
    <w:p w:rsidR="004A1DF5" w:rsidRDefault="004A1DF5">
      <w:pPr>
        <w:ind w:firstLineChars="150" w:firstLine="360"/>
        <w:rPr>
          <w:rFonts w:ascii="宋体" w:hAnsi="宋体"/>
        </w:rPr>
      </w:pPr>
      <w:r>
        <w:rPr>
          <w:rFonts w:ascii="宋体" w:hAnsi="宋体" w:hint="eastAsia"/>
        </w:rPr>
        <w:t>3、选择身份验证钮</w:t>
      </w:r>
      <w:r w:rsidR="0004090F">
        <w:rPr>
          <w:rFonts w:ascii="宋体" w:hAnsi="宋体" w:hint="eastAsia"/>
          <w:noProof/>
        </w:rPr>
        <w:drawing>
          <wp:inline distT="0" distB="0" distL="0" distR="0">
            <wp:extent cx="209550" cy="209550"/>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ascii="宋体" w:hAnsi="宋体" w:hint="eastAsia"/>
        </w:rPr>
        <w:t>，系统弹出身份验证框，输入客户证件信息。</w:t>
      </w:r>
    </w:p>
    <w:p w:rsidR="004A1DF5" w:rsidRDefault="004A1DF5">
      <w:pPr>
        <w:ind w:firstLineChars="150" w:firstLine="360"/>
        <w:rPr>
          <w:rFonts w:ascii="宋体" w:hAnsi="宋体"/>
        </w:rPr>
      </w:pPr>
      <w:r>
        <w:rPr>
          <w:rFonts w:ascii="宋体" w:hAnsi="宋体" w:hint="eastAsia"/>
        </w:rPr>
        <w:t>4、选择录入“申请书种类”。</w:t>
      </w:r>
    </w:p>
    <w:p w:rsidR="004A1DF5" w:rsidRDefault="004A1DF5">
      <w:pPr>
        <w:ind w:firstLineChars="150" w:firstLine="360"/>
        <w:rPr>
          <w:rFonts w:ascii="宋体" w:hAnsi="宋体"/>
        </w:rPr>
      </w:pPr>
      <w:r>
        <w:rPr>
          <w:rFonts w:ascii="宋体" w:hAnsi="宋体" w:hint="eastAsia"/>
        </w:rPr>
        <w:t>5、如为黑名单客户显示黑名单情况，则要求授权：是，刷卡或输入授权用户和密码，否，退出。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6、如为“凭证书面挂失申请书”挂失，系统弹出收费信息窗收费。</w:t>
      </w:r>
    </w:p>
    <w:p w:rsidR="004A1DF5" w:rsidRDefault="004A1DF5">
      <w:pPr>
        <w:ind w:firstLineChars="150" w:firstLine="360"/>
        <w:rPr>
          <w:rFonts w:ascii="宋体"/>
          <w:kern w:val="0"/>
          <w:sz w:val="18"/>
          <w:szCs w:val="18"/>
          <w:lang w:val="zh-CN"/>
        </w:rPr>
      </w:pPr>
      <w:r>
        <w:rPr>
          <w:rFonts w:ascii="宋体" w:hAnsi="宋体" w:hint="eastAsia"/>
        </w:rPr>
        <w:t>7、打印：根据系统提示打印“个人账户挂失</w:t>
      </w:r>
      <w:r>
        <w:rPr>
          <w:rFonts w:ascii="宋体"/>
          <w:kern w:val="0"/>
          <w:szCs w:val="18"/>
          <w:lang w:val="zh-CN"/>
        </w:rPr>
        <w:t>/</w:t>
      </w:r>
      <w:r>
        <w:rPr>
          <w:rFonts w:ascii="宋体" w:hint="eastAsia"/>
          <w:kern w:val="0"/>
          <w:szCs w:val="18"/>
          <w:lang w:val="zh-CN"/>
        </w:rPr>
        <w:t>换卡申请书”。</w:t>
      </w:r>
    </w:p>
    <w:p w:rsidR="004A1DF5" w:rsidRDefault="004A1DF5" w:rsidP="0004090F">
      <w:pPr>
        <w:pStyle w:val="5"/>
      </w:pPr>
      <w:r>
        <w:rPr>
          <w:rFonts w:hint="eastAsia"/>
        </w:rPr>
        <w:lastRenderedPageBreak/>
        <w:t>二、存折挂失申请书挂失（业务代码</w:t>
      </w:r>
      <w:r>
        <w:rPr>
          <w:rFonts w:hint="eastAsia"/>
        </w:rPr>
        <w:t>1542</w:t>
      </w:r>
      <w:r>
        <w:rPr>
          <w:rFonts w:hint="eastAsia"/>
        </w:rPr>
        <w:t>）</w:t>
      </w:r>
    </w:p>
    <w:p w:rsidR="004A1DF5" w:rsidRDefault="004A1DF5">
      <w:pPr>
        <w:pStyle w:val="6"/>
        <w:spacing w:line="360" w:lineRule="auto"/>
      </w:pPr>
      <w:r>
        <w:rPr>
          <w:rFonts w:hint="eastAsia"/>
        </w:rPr>
        <w:t>（一）功能介绍</w:t>
      </w:r>
    </w:p>
    <w:p w:rsidR="004A1DF5" w:rsidRDefault="004A1DF5">
      <w:pPr>
        <w:pStyle w:val="20"/>
        <w:ind w:firstLine="480"/>
      </w:pPr>
      <w:r>
        <w:rPr>
          <w:rFonts w:hint="eastAsia"/>
        </w:rPr>
        <w:t>存折办理书面挂失、密码挂失申请后，挂失申请书第一联丢失，本功能支持客户到柜面申请对挂失申请书进行挂失。取消或解挂时凭补制的挂失申请书第一联办理，原挂失申请书失效。</w:t>
      </w:r>
    </w:p>
    <w:p w:rsidR="004A1DF5" w:rsidRDefault="004A1DF5">
      <w:pPr>
        <w:pStyle w:val="6"/>
        <w:spacing w:line="360" w:lineRule="auto"/>
      </w:pPr>
      <w:r>
        <w:rPr>
          <w:rFonts w:hint="eastAsia"/>
        </w:rPr>
        <w:t>（二）操作要点</w:t>
      </w:r>
    </w:p>
    <w:p w:rsidR="004A1DF5" w:rsidRDefault="004A1DF5">
      <w:pPr>
        <w:ind w:left="420"/>
      </w:pPr>
      <w:r>
        <w:rPr>
          <w:rFonts w:hint="eastAsia"/>
        </w:rPr>
        <w:t>1</w:t>
      </w:r>
      <w:r>
        <w:rPr>
          <w:rFonts w:hint="eastAsia"/>
        </w:rPr>
        <w:t>、同第二章第十一节一、一卡通挂失申请书挂失。</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hint="eastAsia"/>
        </w:rPr>
        <w:t>1</w:t>
      </w:r>
      <w:r>
        <w:rPr>
          <w:rFonts w:hint="eastAsia"/>
        </w:rPr>
        <w:t>、</w:t>
      </w:r>
      <w:r>
        <w:rPr>
          <w:rFonts w:ascii="宋体" w:hAnsi="宋体" w:hint="eastAsia"/>
        </w:rPr>
        <w:t>用户选择系统导航－客户管理－特殊业务－挂失申请书挂失－存折挂失申请书挂失，或在“业务代码”处输入业务代码1542进入。</w:t>
      </w:r>
    </w:p>
    <w:p w:rsidR="004A1DF5" w:rsidRDefault="004A1DF5">
      <w:pPr>
        <w:ind w:firstLineChars="150" w:firstLine="360"/>
      </w:pPr>
      <w:r>
        <w:rPr>
          <w:rFonts w:ascii="宋体" w:hAnsi="宋体" w:hint="eastAsia"/>
        </w:rPr>
        <w:t>2、以下步骤同第二章第十一节一</w:t>
      </w:r>
      <w:r>
        <w:rPr>
          <w:rFonts w:hint="eastAsia"/>
        </w:rPr>
        <w:t>、一卡通挂失申请书挂失。</w:t>
      </w:r>
    </w:p>
    <w:p w:rsidR="004A1DF5" w:rsidRDefault="004A1DF5">
      <w:pPr>
        <w:pStyle w:val="5"/>
      </w:pPr>
      <w:r>
        <w:rPr>
          <w:rFonts w:hint="eastAsia"/>
        </w:rPr>
        <w:t>三、个人存单挂失申请书挂失（业务代码</w:t>
      </w:r>
      <w:r>
        <w:rPr>
          <w:rFonts w:hint="eastAsia"/>
        </w:rPr>
        <w:t>1543</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个人存单办理书面挂失、密码挂失申请后，挂失申请书第一联丢失，本功能支持客户到柜面申请对挂失申请书进行挂失。取消或解挂时凭补制的挂失申请书第一联办理，原挂失申请书失效。</w:t>
      </w:r>
    </w:p>
    <w:p w:rsidR="004A1DF5" w:rsidRDefault="004A1DF5">
      <w:pPr>
        <w:pStyle w:val="6"/>
        <w:spacing w:line="360" w:lineRule="auto"/>
      </w:pPr>
      <w:r>
        <w:rPr>
          <w:rFonts w:hint="eastAsia"/>
        </w:rPr>
        <w:t>（二）操作要点</w:t>
      </w:r>
    </w:p>
    <w:p w:rsidR="004A1DF5" w:rsidRDefault="004A1DF5">
      <w:pPr>
        <w:ind w:left="420"/>
      </w:pPr>
      <w:r>
        <w:rPr>
          <w:rFonts w:hint="eastAsia"/>
        </w:rPr>
        <w:t>1</w:t>
      </w:r>
      <w:r>
        <w:rPr>
          <w:rFonts w:hint="eastAsia"/>
        </w:rPr>
        <w:t>、同第二章第十一节一、一卡通挂失申请书挂失</w:t>
      </w:r>
    </w:p>
    <w:p w:rsidR="004A1DF5" w:rsidRDefault="004A1DF5">
      <w:pPr>
        <w:pStyle w:val="6"/>
        <w:spacing w:line="360" w:lineRule="auto"/>
      </w:pPr>
      <w:r>
        <w:rPr>
          <w:rFonts w:hint="eastAsia"/>
        </w:rPr>
        <w:t>（三）操作步骤</w:t>
      </w:r>
    </w:p>
    <w:p w:rsidR="004A1DF5" w:rsidRDefault="004A1DF5">
      <w:pPr>
        <w:ind w:firstLineChars="150" w:firstLine="360"/>
      </w:pPr>
      <w:r>
        <w:rPr>
          <w:rFonts w:hint="eastAsia"/>
        </w:rPr>
        <w:t>1</w:t>
      </w:r>
      <w:r>
        <w:rPr>
          <w:rFonts w:hint="eastAsia"/>
        </w:rPr>
        <w:t>、</w:t>
      </w:r>
      <w:r>
        <w:rPr>
          <w:rFonts w:ascii="宋体" w:hAnsi="宋体" w:hint="eastAsia"/>
        </w:rPr>
        <w:t>用户选择系统导航－客户管理－特殊业务－挂失申请书挂失－</w:t>
      </w:r>
      <w:r>
        <w:rPr>
          <w:rFonts w:hint="eastAsia"/>
        </w:rPr>
        <w:t>个人存单挂失申请书挂失，</w:t>
      </w:r>
      <w:r>
        <w:rPr>
          <w:rFonts w:ascii="宋体" w:hAnsi="宋体" w:hint="eastAsia"/>
        </w:rPr>
        <w:t>或在“业务代码”处输入业务代码1543进入。</w:t>
      </w:r>
    </w:p>
    <w:p w:rsidR="004A1DF5" w:rsidRDefault="004A1DF5">
      <w:pPr>
        <w:ind w:firstLineChars="150" w:firstLine="360"/>
      </w:pPr>
      <w:r>
        <w:rPr>
          <w:rFonts w:hint="eastAsia"/>
        </w:rPr>
        <w:t>2</w:t>
      </w:r>
      <w:r>
        <w:rPr>
          <w:rFonts w:hint="eastAsia"/>
        </w:rPr>
        <w:t>、以下步骤同第二章第十一节一、一卡通挂失申请书挂失。</w:t>
      </w:r>
    </w:p>
    <w:p w:rsidR="004A1DF5" w:rsidRDefault="004A1DF5">
      <w:pPr>
        <w:pStyle w:val="5"/>
      </w:pPr>
      <w:r>
        <w:rPr>
          <w:rFonts w:hint="eastAsia"/>
        </w:rPr>
        <w:lastRenderedPageBreak/>
        <w:t>四、公司卡挂失申请书挂失（业务代码</w:t>
      </w:r>
      <w:r>
        <w:rPr>
          <w:rFonts w:hint="eastAsia"/>
        </w:rPr>
        <w:t>1544</w:t>
      </w:r>
      <w:r>
        <w:rPr>
          <w:rFonts w:hint="eastAsia"/>
        </w:rPr>
        <w:t>）</w:t>
      </w:r>
    </w:p>
    <w:p w:rsidR="004A1DF5" w:rsidRDefault="004A1DF5">
      <w:pPr>
        <w:pStyle w:val="6"/>
        <w:spacing w:line="360" w:lineRule="auto"/>
      </w:pPr>
      <w:r>
        <w:rPr>
          <w:rFonts w:hint="eastAsia"/>
        </w:rPr>
        <w:t>（一）功能介绍</w:t>
      </w:r>
    </w:p>
    <w:p w:rsidR="004A1DF5" w:rsidRDefault="004A1DF5">
      <w:pPr>
        <w:pStyle w:val="32"/>
        <w:spacing w:line="360" w:lineRule="auto"/>
        <w:ind w:firstLineChars="200" w:firstLine="480"/>
        <w:rPr>
          <w:sz w:val="24"/>
          <w:szCs w:val="24"/>
        </w:rPr>
      </w:pPr>
      <w:r>
        <w:rPr>
          <w:rFonts w:hint="eastAsia"/>
          <w:sz w:val="24"/>
          <w:szCs w:val="24"/>
        </w:rPr>
        <w:t>公司卡办理书面挂失、密码挂失、损坏换卡申请后，挂失申请书第一联丢失，本功能支持客户到柜面申请对挂失申请书进行挂失。取消或解挂时凭补制的挂失申请书第一联办理，原挂失申请书失效。</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当为持卡人办理方式时，必须为持卡人本人办理，系统未控制。</w:t>
      </w:r>
    </w:p>
    <w:p w:rsidR="004A1DF5" w:rsidRDefault="004A1DF5">
      <w:pPr>
        <w:pStyle w:val="6"/>
        <w:spacing w:line="360" w:lineRule="auto"/>
      </w:pPr>
      <w:r>
        <w:rPr>
          <w:rFonts w:hint="eastAsia"/>
        </w:rPr>
        <w:t>（三）操作要点</w:t>
      </w:r>
    </w:p>
    <w:p w:rsidR="004A1DF5" w:rsidRDefault="004A1DF5">
      <w:pPr>
        <w:ind w:firstLine="360"/>
        <w:rPr>
          <w:rFonts w:ascii="宋体" w:hAnsi="宋体"/>
        </w:rPr>
      </w:pPr>
      <w:r>
        <w:rPr>
          <w:rFonts w:ascii="宋体" w:hAnsi="宋体" w:hint="eastAsia"/>
        </w:rPr>
        <w:t>1、当公司卡从属的客户（持卡人或单位）为黑名单客户时，须主管授权完成此项业务。</w:t>
      </w:r>
    </w:p>
    <w:p w:rsidR="004A1DF5" w:rsidRDefault="004A1DF5">
      <w:pPr>
        <w:ind w:firstLine="360"/>
        <w:rPr>
          <w:rFonts w:ascii="宋体" w:hAnsi="宋体"/>
        </w:rPr>
      </w:pPr>
      <w:r>
        <w:rPr>
          <w:rFonts w:ascii="宋体" w:hAnsi="宋体" w:hint="eastAsia"/>
        </w:rPr>
        <w:t>2、本功能操作时无须刷卡。</w:t>
      </w:r>
    </w:p>
    <w:p w:rsidR="004A1DF5" w:rsidRDefault="004A1DF5">
      <w:pPr>
        <w:ind w:firstLine="360"/>
        <w:rPr>
          <w:rFonts w:ascii="宋体" w:hAnsi="宋体"/>
        </w:rPr>
      </w:pPr>
      <w:r>
        <w:rPr>
          <w:rFonts w:ascii="宋体" w:hAnsi="宋体" w:hint="eastAsia"/>
        </w:rPr>
        <w:t>3、本功能的操作机构范围：原业务受理行/指定领卡行（解挂行）。</w:t>
      </w:r>
    </w:p>
    <w:p w:rsidR="004A1DF5" w:rsidRDefault="004A1DF5">
      <w:pPr>
        <w:ind w:firstLine="360"/>
        <w:rPr>
          <w:rFonts w:ascii="宋体" w:hAnsi="宋体"/>
        </w:rPr>
      </w:pPr>
      <w:r>
        <w:rPr>
          <w:rFonts w:ascii="宋体" w:hAnsi="宋体" w:hint="eastAsia"/>
        </w:rPr>
        <w:t>4、办理人的类型必须与原挂失业务的办理人类型一致。</w:t>
      </w:r>
    </w:p>
    <w:p w:rsidR="004A1DF5" w:rsidRDefault="004A1DF5">
      <w:pPr>
        <w:pStyle w:val="6"/>
        <w:spacing w:line="360" w:lineRule="auto"/>
      </w:pPr>
      <w:r>
        <w:rPr>
          <w:rFonts w:hint="eastAsia"/>
        </w:rPr>
        <w:t>（四）操作步骤</w:t>
      </w:r>
    </w:p>
    <w:p w:rsidR="004A1DF5" w:rsidRDefault="004A1DF5">
      <w:pPr>
        <w:ind w:firstLineChars="150" w:firstLine="360"/>
        <w:rPr>
          <w:rFonts w:ascii="宋体" w:hAnsi="宋体"/>
          <w:bCs/>
        </w:rPr>
      </w:pPr>
      <w:r>
        <w:rPr>
          <w:rFonts w:ascii="宋体" w:hAnsi="宋体" w:hint="eastAsia"/>
        </w:rPr>
        <w:t>1、用户选择系统导航－客户管理－特殊业务－挂失申请书挂失－公司卡挂失申请书挂失，或在“业务代码”处输入业务代码1544进入。</w:t>
      </w:r>
    </w:p>
    <w:p w:rsidR="004A1DF5" w:rsidRDefault="004A1DF5">
      <w:pPr>
        <w:ind w:firstLineChars="150" w:firstLine="360"/>
        <w:rPr>
          <w:rFonts w:ascii="宋体" w:hAnsi="宋体"/>
        </w:rPr>
      </w:pPr>
      <w:r>
        <w:rPr>
          <w:rFonts w:ascii="宋体" w:hAnsi="宋体" w:hint="eastAsia"/>
        </w:rPr>
        <w:t>2、根据原挂失申请业务的办理人选择发起人。</w:t>
      </w:r>
    </w:p>
    <w:p w:rsidR="004A1DF5" w:rsidRDefault="004A1DF5">
      <w:pPr>
        <w:ind w:firstLineChars="150" w:firstLine="360"/>
        <w:rPr>
          <w:rFonts w:ascii="宋体" w:hAnsi="宋体"/>
        </w:rPr>
      </w:pPr>
      <w:r>
        <w:rPr>
          <w:rFonts w:ascii="宋体" w:hAnsi="宋体" w:hint="eastAsia"/>
        </w:rPr>
        <w:t>3、在“公司卡卡号”处输入户口号，按回车键，系统列示信息。</w:t>
      </w:r>
    </w:p>
    <w:p w:rsidR="004A1DF5" w:rsidRDefault="004A1DF5">
      <w:pPr>
        <w:ind w:firstLineChars="150" w:firstLine="360"/>
        <w:rPr>
          <w:rFonts w:ascii="宋体" w:hAnsi="宋体"/>
        </w:rPr>
      </w:pPr>
      <w:r>
        <w:rPr>
          <w:rFonts w:ascii="宋体" w:hAnsi="宋体" w:hint="eastAsia"/>
        </w:rPr>
        <w:t>4、选择身份验证钮</w:t>
      </w:r>
      <w:r w:rsidR="0004090F">
        <w:rPr>
          <w:rFonts w:ascii="宋体" w:hAnsi="宋体" w:hint="eastAsia"/>
          <w:noProof/>
        </w:rPr>
        <w:drawing>
          <wp:inline distT="0" distB="0" distL="0" distR="0">
            <wp:extent cx="209550" cy="209550"/>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ascii="宋体" w:hAnsi="宋体" w:hint="eastAsia"/>
        </w:rPr>
        <w:t>（单位办理时为“支取控件钮</w:t>
      </w:r>
      <w:r w:rsidR="0004090F">
        <w:rPr>
          <w:rFonts w:ascii="宋体" w:hAnsi="宋体" w:hint="eastAsia"/>
          <w:noProof/>
        </w:rPr>
        <w:drawing>
          <wp:inline distT="0" distB="0" distL="0" distR="0">
            <wp:extent cx="209550" cy="209550"/>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ascii="宋体" w:hAnsi="宋体" w:hint="eastAsia"/>
        </w:rPr>
        <w:t>”）。</w:t>
      </w:r>
    </w:p>
    <w:p w:rsidR="004A1DF5" w:rsidRDefault="004A1DF5">
      <w:pPr>
        <w:ind w:firstLineChars="150" w:firstLine="360"/>
        <w:rPr>
          <w:rFonts w:ascii="宋体" w:hAnsi="宋体"/>
        </w:rPr>
      </w:pPr>
      <w:r>
        <w:rPr>
          <w:rFonts w:ascii="宋体" w:hAnsi="宋体" w:hint="eastAsia"/>
        </w:rPr>
        <w:t>5、输入身份验证的客户证件信息（单位办理检查印鉴）后，选择“确定”。</w:t>
      </w:r>
    </w:p>
    <w:p w:rsidR="004A1DF5" w:rsidRDefault="004A1DF5">
      <w:pPr>
        <w:ind w:firstLineChars="150" w:firstLine="360"/>
        <w:rPr>
          <w:rFonts w:ascii="宋体" w:hAnsi="宋体"/>
        </w:rPr>
      </w:pPr>
      <w:r>
        <w:rPr>
          <w:rFonts w:ascii="宋体" w:hAnsi="宋体" w:hint="eastAsia"/>
        </w:rPr>
        <w:t>6、选择录入“申请书种类”。</w:t>
      </w:r>
    </w:p>
    <w:p w:rsidR="004A1DF5" w:rsidRDefault="004A1DF5">
      <w:pPr>
        <w:ind w:firstLineChars="150" w:firstLine="360"/>
        <w:rPr>
          <w:rFonts w:ascii="宋体" w:hAnsi="宋体"/>
        </w:rPr>
      </w:pPr>
      <w:r>
        <w:rPr>
          <w:rFonts w:ascii="宋体" w:hAnsi="宋体" w:hint="eastAsia"/>
        </w:rPr>
        <w:t>7、打印：根据系统提示打印“公司卡挂失/换卡申请书”</w:t>
      </w:r>
      <w:r>
        <w:rPr>
          <w:rFonts w:ascii="宋体" w:hAnsi="宋体" w:hint="eastAsia"/>
          <w:kern w:val="0"/>
          <w:szCs w:val="18"/>
          <w:lang w:val="zh-CN"/>
        </w:rPr>
        <w:t>。</w:t>
      </w:r>
    </w:p>
    <w:p w:rsidR="004A1DF5" w:rsidRDefault="004A1DF5" w:rsidP="0004090F">
      <w:pPr>
        <w:pStyle w:val="4"/>
        <w:spacing w:line="360" w:lineRule="auto"/>
      </w:pPr>
      <w:r>
        <w:br w:type="page"/>
      </w:r>
      <w:bookmarkStart w:id="61" w:name="_Toc186273566"/>
      <w:r>
        <w:rPr>
          <w:rFonts w:hint="eastAsia"/>
        </w:rPr>
        <w:lastRenderedPageBreak/>
        <w:t>第十二节</w:t>
      </w:r>
      <w:r>
        <w:rPr>
          <w:rFonts w:hint="eastAsia"/>
        </w:rPr>
        <w:t xml:space="preserve">  </w:t>
      </w:r>
      <w:r>
        <w:rPr>
          <w:rFonts w:hint="eastAsia"/>
        </w:rPr>
        <w:t>存款证明</w:t>
      </w:r>
      <w:bookmarkEnd w:id="61"/>
    </w:p>
    <w:p w:rsidR="004A1DF5" w:rsidRDefault="004A1DF5">
      <w:r>
        <w:rPr>
          <w:rFonts w:hint="eastAsia"/>
        </w:rPr>
        <w:t>功能说明：本节功能包括开立存款证明以及对开立的存款证明提前解冻。</w:t>
      </w:r>
    </w:p>
    <w:p w:rsidR="004A1DF5" w:rsidRDefault="004A1DF5" w:rsidP="0004090F">
      <w:pPr>
        <w:pStyle w:val="5"/>
        <w:jc w:val="left"/>
      </w:pPr>
      <w:r>
        <w:rPr>
          <w:rFonts w:hint="eastAsia"/>
        </w:rPr>
        <w:t>一、存款证明开立（业务代码</w:t>
      </w:r>
      <w:r>
        <w:rPr>
          <w:rFonts w:hint="eastAsia"/>
        </w:rPr>
        <w:t>1551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通过本功能为个人客户开立存款证明。</w:t>
      </w:r>
    </w:p>
    <w:p w:rsidR="004A1DF5" w:rsidRDefault="004A1DF5">
      <w:pPr>
        <w:pStyle w:val="6"/>
        <w:spacing w:line="360" w:lineRule="auto"/>
      </w:pPr>
      <w:r>
        <w:rPr>
          <w:rFonts w:hint="eastAsia"/>
        </w:rPr>
        <w:t>（二）风险提示</w:t>
      </w:r>
    </w:p>
    <w:p w:rsidR="004A1DF5" w:rsidRDefault="004A1DF5">
      <w:pPr>
        <w:ind w:left="482"/>
      </w:pPr>
      <w:r>
        <w:rPr>
          <w:rFonts w:hint="eastAsia"/>
        </w:rPr>
        <w:t>手工录入卡</w:t>
      </w:r>
      <w:r>
        <w:rPr>
          <w:rFonts w:hint="eastAsia"/>
        </w:rPr>
        <w:t>/</w:t>
      </w:r>
      <w:r>
        <w:rPr>
          <w:rFonts w:hint="eastAsia"/>
        </w:rPr>
        <w:t>折</w:t>
      </w:r>
      <w:r>
        <w:rPr>
          <w:rFonts w:hint="eastAsia"/>
        </w:rPr>
        <w:t>/</w:t>
      </w:r>
      <w:r>
        <w:rPr>
          <w:rFonts w:hint="eastAsia"/>
        </w:rPr>
        <w:t>单号时，系统不判断凭证禁用状态。</w:t>
      </w:r>
    </w:p>
    <w:p w:rsidR="004A1DF5" w:rsidRDefault="004A1DF5">
      <w:pPr>
        <w:ind w:left="482"/>
      </w:pPr>
    </w:p>
    <w:p w:rsidR="004A1DF5" w:rsidRDefault="004A1DF5">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48"/>
        <w:gridCol w:w="6074"/>
      </w:tblGrid>
      <w:tr w:rsidR="004A1DF5">
        <w:tc>
          <w:tcPr>
            <w:tcW w:w="2448" w:type="dxa"/>
          </w:tcPr>
          <w:p w:rsidR="004A1DF5" w:rsidRDefault="004A1DF5">
            <w:pPr>
              <w:spacing w:line="240" w:lineRule="auto"/>
              <w:rPr>
                <w:sz w:val="21"/>
              </w:rPr>
            </w:pPr>
            <w:r>
              <w:rPr>
                <w:rFonts w:hint="eastAsia"/>
                <w:sz w:val="21"/>
              </w:rPr>
              <w:t>起始凭证号</w:t>
            </w:r>
            <w:r>
              <w:rPr>
                <w:rFonts w:hint="eastAsia"/>
                <w:sz w:val="21"/>
              </w:rPr>
              <w:t>/</w:t>
            </w:r>
            <w:r>
              <w:rPr>
                <w:rFonts w:hint="eastAsia"/>
                <w:sz w:val="21"/>
              </w:rPr>
              <w:t>结束凭证号</w:t>
            </w:r>
          </w:p>
        </w:tc>
        <w:tc>
          <w:tcPr>
            <w:tcW w:w="6074" w:type="dxa"/>
          </w:tcPr>
          <w:p w:rsidR="004A1DF5" w:rsidRDefault="004A1DF5">
            <w:pPr>
              <w:spacing w:line="240" w:lineRule="auto"/>
              <w:rPr>
                <w:sz w:val="21"/>
              </w:rPr>
            </w:pPr>
            <w:r>
              <w:rPr>
                <w:rFonts w:hint="eastAsia"/>
                <w:sz w:val="21"/>
              </w:rPr>
              <w:t>存款证明书的凭证号码，须与开立的份数相符</w:t>
            </w:r>
          </w:p>
        </w:tc>
      </w:tr>
      <w:tr w:rsidR="004A1DF5">
        <w:tc>
          <w:tcPr>
            <w:tcW w:w="2448" w:type="dxa"/>
          </w:tcPr>
          <w:p w:rsidR="004A1DF5" w:rsidRDefault="004A1DF5">
            <w:pPr>
              <w:spacing w:line="240" w:lineRule="auto"/>
              <w:rPr>
                <w:sz w:val="21"/>
              </w:rPr>
            </w:pPr>
            <w:r>
              <w:rPr>
                <w:rFonts w:hint="eastAsia"/>
                <w:sz w:val="21"/>
              </w:rPr>
              <w:t>存款证明截止日</w:t>
            </w:r>
          </w:p>
        </w:tc>
        <w:tc>
          <w:tcPr>
            <w:tcW w:w="6074" w:type="dxa"/>
          </w:tcPr>
          <w:p w:rsidR="004A1DF5" w:rsidRDefault="004A1DF5">
            <w:pPr>
              <w:spacing w:line="240" w:lineRule="auto"/>
              <w:rPr>
                <w:sz w:val="21"/>
              </w:rPr>
            </w:pPr>
            <w:r>
              <w:rPr>
                <w:rFonts w:ascii="宋体" w:hint="eastAsia"/>
                <w:kern w:val="0"/>
                <w:sz w:val="21"/>
                <w:szCs w:val="18"/>
                <w:lang w:val="zh-CN"/>
              </w:rPr>
              <w:t>是指存款证明书所证明的客户在我行存款的证明截止日期。此日期目前只能是开证日期或开证日期后的某个日期。截止日期等于开证日期时，资金不预留。截止日期大于开证日期时，系统自动将客户资金预留至截止日期。</w:t>
            </w:r>
          </w:p>
        </w:tc>
      </w:tr>
      <w:tr w:rsidR="004A1DF5">
        <w:tc>
          <w:tcPr>
            <w:tcW w:w="2448" w:type="dxa"/>
          </w:tcPr>
          <w:p w:rsidR="004A1DF5" w:rsidRDefault="004A1DF5">
            <w:pPr>
              <w:spacing w:line="240" w:lineRule="auto"/>
              <w:rPr>
                <w:sz w:val="21"/>
              </w:rPr>
            </w:pPr>
            <w:r>
              <w:rPr>
                <w:rFonts w:hint="eastAsia"/>
                <w:sz w:val="21"/>
              </w:rPr>
              <w:t>开证金额</w:t>
            </w:r>
          </w:p>
        </w:tc>
        <w:tc>
          <w:tcPr>
            <w:tcW w:w="6074" w:type="dxa"/>
          </w:tcPr>
          <w:p w:rsidR="004A1DF5" w:rsidRDefault="004A1DF5">
            <w:pPr>
              <w:spacing w:line="240" w:lineRule="auto"/>
              <w:rPr>
                <w:rFonts w:ascii="宋体"/>
                <w:kern w:val="0"/>
                <w:sz w:val="21"/>
                <w:szCs w:val="18"/>
                <w:lang w:val="zh-CN"/>
              </w:rPr>
            </w:pPr>
            <w:r>
              <w:rPr>
                <w:rFonts w:hint="eastAsia"/>
                <w:sz w:val="21"/>
              </w:rPr>
              <w:t>“存款证明开立”界面中的字段，即开立存款证明书的金额。</w:t>
            </w:r>
          </w:p>
        </w:tc>
      </w:tr>
    </w:tbl>
    <w:p w:rsidR="004A1DF5" w:rsidRDefault="004A1DF5">
      <w:pPr>
        <w:pStyle w:val="6"/>
        <w:spacing w:line="360" w:lineRule="auto"/>
      </w:pPr>
      <w:r>
        <w:rPr>
          <w:rFonts w:hint="eastAsia"/>
        </w:rPr>
        <w:t>（四）操作要点</w:t>
      </w:r>
    </w:p>
    <w:p w:rsidR="004A1DF5" w:rsidRDefault="004A1DF5">
      <w:pPr>
        <w:ind w:firstLine="450"/>
      </w:pPr>
      <w:r>
        <w:rPr>
          <w:rFonts w:hint="eastAsia"/>
        </w:rPr>
        <w:t>1</w:t>
      </w:r>
      <w:r>
        <w:rPr>
          <w:rFonts w:hint="eastAsia"/>
        </w:rPr>
        <w:t>、“卡</w:t>
      </w:r>
      <w:r>
        <w:rPr>
          <w:rFonts w:hint="eastAsia"/>
        </w:rPr>
        <w:t>/</w:t>
      </w:r>
      <w:r>
        <w:rPr>
          <w:rFonts w:hint="eastAsia"/>
        </w:rPr>
        <w:t>折</w:t>
      </w:r>
      <w:r>
        <w:rPr>
          <w:rFonts w:hint="eastAsia"/>
        </w:rPr>
        <w:t>/</w:t>
      </w:r>
      <w:r>
        <w:rPr>
          <w:rFonts w:hint="eastAsia"/>
        </w:rPr>
        <w:t>单号”处录入的户口所从属的客户必须与开立存款证明的客户为同一客户。</w:t>
      </w:r>
    </w:p>
    <w:p w:rsidR="004A1DF5" w:rsidRDefault="004A1DF5">
      <w:pPr>
        <w:ind w:firstLine="450"/>
      </w:pPr>
      <w:r>
        <w:rPr>
          <w:rFonts w:hint="eastAsia"/>
        </w:rPr>
        <w:t>2</w:t>
      </w:r>
      <w:r>
        <w:rPr>
          <w:rFonts w:hint="eastAsia"/>
        </w:rPr>
        <w:t>、“户口及账户信息”界面中，若不在开立存款证明书选用账户范围内的账户需用</w:t>
      </w:r>
      <w:r>
        <w:rPr>
          <w:rFonts w:hint="eastAsia"/>
        </w:rPr>
        <w:t>Delet</w:t>
      </w:r>
      <w:r>
        <w:rPr>
          <w:rFonts w:hint="eastAsia"/>
        </w:rPr>
        <w:t>键删除。</w:t>
      </w:r>
    </w:p>
    <w:p w:rsidR="004A1DF5" w:rsidRDefault="004A1DF5">
      <w:pPr>
        <w:ind w:firstLine="450"/>
      </w:pPr>
      <w:r>
        <w:rPr>
          <w:rFonts w:hint="eastAsia"/>
        </w:rPr>
        <w:t>3</w:t>
      </w:r>
      <w:r>
        <w:rPr>
          <w:rFonts w:hint="eastAsia"/>
        </w:rPr>
        <w:t>、“存款证明开立”界面中，“开证金额”处用鼠标单击后可以修改金额，也可用“←”、“→”键将光标移到相应位置输入。</w:t>
      </w:r>
    </w:p>
    <w:p w:rsidR="004A1DF5" w:rsidRDefault="004A1DF5">
      <w:pPr>
        <w:ind w:firstLine="450"/>
      </w:pPr>
      <w:r>
        <w:rPr>
          <w:rFonts w:hint="eastAsia"/>
        </w:rPr>
        <w:t>4</w:t>
      </w:r>
      <w:r>
        <w:rPr>
          <w:rFonts w:hint="eastAsia"/>
        </w:rPr>
        <w:t>、当客户为黑名单客户时，须主管授权完成此项业务。</w:t>
      </w:r>
    </w:p>
    <w:p w:rsidR="004A1DF5" w:rsidRDefault="004A1DF5">
      <w:pPr>
        <w:ind w:firstLine="450"/>
      </w:pPr>
      <w:r>
        <w:rPr>
          <w:rFonts w:hint="eastAsia"/>
        </w:rPr>
        <w:t>5</w:t>
      </w:r>
      <w:r>
        <w:rPr>
          <w:rFonts w:hint="eastAsia"/>
        </w:rPr>
        <w:t>、当开立存款证明书的合计金额大于等于等值</w:t>
      </w:r>
      <w:r>
        <w:rPr>
          <w:rFonts w:hint="eastAsia"/>
        </w:rPr>
        <w:t>20</w:t>
      </w:r>
      <w:r>
        <w:rPr>
          <w:rFonts w:hint="eastAsia"/>
        </w:rPr>
        <w:t>万人民币时，须主管授权完成此项业务。</w:t>
      </w:r>
    </w:p>
    <w:p w:rsidR="004A1DF5" w:rsidRDefault="004A1DF5">
      <w:pPr>
        <w:ind w:firstLine="450"/>
      </w:pPr>
      <w:r>
        <w:rPr>
          <w:rFonts w:hint="eastAsia"/>
        </w:rPr>
        <w:t>6</w:t>
      </w:r>
      <w:r>
        <w:rPr>
          <w:rFonts w:hint="eastAsia"/>
        </w:rPr>
        <w:t>、</w:t>
      </w:r>
      <w:r>
        <w:rPr>
          <w:rFonts w:ascii="宋体" w:hAnsi="宋体" w:hint="eastAsia"/>
        </w:rPr>
        <w:t>开立存款证明选定的账户，可来自不同的或相同的户口，开证金额可在</w:t>
      </w:r>
      <w:r>
        <w:rPr>
          <w:rFonts w:ascii="宋体" w:hAnsi="宋体" w:hint="eastAsia"/>
        </w:rPr>
        <w:lastRenderedPageBreak/>
        <w:t>允许范围内输入。目前系统不对开证的账户数进行控制，但因存款证明书账户列表栏最多不能多于五个账户。如果客户需要提供证明的账户超过五个时，需与客户确认，打印内容将无法打印在证明的账户列表栏内，经客户同意后，方可开立证明。</w:t>
      </w:r>
    </w:p>
    <w:p w:rsidR="004A1DF5" w:rsidRDefault="004A1DF5">
      <w:pPr>
        <w:ind w:firstLine="450"/>
      </w:pPr>
      <w:r>
        <w:rPr>
          <w:rFonts w:hint="eastAsia"/>
        </w:rPr>
        <w:t>7</w:t>
      </w:r>
      <w:r>
        <w:rPr>
          <w:rFonts w:hint="eastAsia"/>
        </w:rPr>
        <w:t>、本功能仅支持现金或现金单方式收取相关费用。</w:t>
      </w:r>
    </w:p>
    <w:p w:rsidR="004A1DF5" w:rsidRDefault="004A1DF5">
      <w:pPr>
        <w:ind w:firstLine="450"/>
      </w:pPr>
      <w:r>
        <w:rPr>
          <w:rFonts w:hint="eastAsia"/>
        </w:rPr>
        <w:t>8</w:t>
      </w:r>
      <w:r>
        <w:rPr>
          <w:rFonts w:hint="eastAsia"/>
        </w:rPr>
        <w:t>、对个人质押贷款的质押户口开立存款证明时，由于需要检查质押额度，开证日期为当日的情况下，系统对开证金额的处理为预留后立即解冻。开立证明成功后，质押户口中每个开立证明的账户，均产生一笔已经关闭的预留交易，金额等于开证金额。开证日期为当日之后时，系统控制与非质押户口相同。</w:t>
      </w:r>
    </w:p>
    <w:p w:rsidR="004A1DF5" w:rsidRDefault="004A1DF5">
      <w:pPr>
        <w:pStyle w:val="6"/>
        <w:spacing w:line="360" w:lineRule="auto"/>
      </w:pPr>
      <w:r>
        <w:rPr>
          <w:rFonts w:hint="eastAsia"/>
        </w:rPr>
        <w:t>（五）操作步骤</w:t>
      </w:r>
    </w:p>
    <w:p w:rsidR="004A1DF5" w:rsidRDefault="004A1DF5">
      <w:pPr>
        <w:ind w:firstLineChars="200" w:firstLine="480"/>
        <w:rPr>
          <w:rFonts w:ascii="宋体" w:hAnsi="宋体"/>
          <w:bCs/>
        </w:rPr>
      </w:pPr>
      <w:r>
        <w:rPr>
          <w:rFonts w:ascii="宋体" w:hAnsi="宋体" w:hint="eastAsia"/>
        </w:rPr>
        <w:t>1、用户选择系统导航－客户管理－特殊业务－存款证明－存款证明开立，或在“业务代码”处输入业务代码1551进入。</w:t>
      </w:r>
    </w:p>
    <w:p w:rsidR="004A1DF5" w:rsidRDefault="004A1DF5">
      <w:pPr>
        <w:ind w:firstLineChars="200" w:firstLine="480"/>
        <w:rPr>
          <w:rFonts w:ascii="宋体" w:hAnsi="宋体"/>
        </w:rPr>
      </w:pPr>
      <w:r>
        <w:rPr>
          <w:rFonts w:ascii="宋体" w:hAnsi="宋体" w:hint="eastAsia"/>
        </w:rPr>
        <w:t>2、录入或选择录入“证件国别”、“证件类别”、“证件号码”、“英文名”（或汉语拼音）、“证件签发日期”（非必输入项）、“起始凭证号”、“结束凭证号”、“存款证明截至日期”、“份数”等相关信息。</w:t>
      </w:r>
    </w:p>
    <w:p w:rsidR="004A1DF5" w:rsidRDefault="004A1DF5">
      <w:pPr>
        <w:ind w:firstLineChars="200" w:firstLine="480"/>
        <w:rPr>
          <w:rFonts w:ascii="宋体" w:hAnsi="宋体"/>
          <w:bCs/>
        </w:rPr>
      </w:pPr>
      <w:r>
        <w:rPr>
          <w:rFonts w:ascii="宋体" w:hAnsi="宋体" w:hint="eastAsia"/>
          <w:bCs/>
        </w:rPr>
        <w:t>3、在“</w:t>
      </w:r>
      <w:r>
        <w:rPr>
          <w:rFonts w:ascii="宋体" w:hAnsi="宋体" w:hint="eastAsia"/>
        </w:rPr>
        <w:t>卡/折/单号</w:t>
      </w:r>
      <w:r>
        <w:rPr>
          <w:rFonts w:ascii="宋体" w:hAnsi="宋体" w:hint="eastAsia"/>
          <w:bCs/>
        </w:rPr>
        <w:t>”处输入用于开立存款证明书的户口号。</w:t>
      </w:r>
    </w:p>
    <w:p w:rsidR="004A1DF5" w:rsidRDefault="004A1DF5">
      <w:pPr>
        <w:ind w:firstLineChars="200" w:firstLine="480"/>
        <w:rPr>
          <w:rFonts w:ascii="宋体" w:hAnsi="宋体"/>
          <w:bCs/>
        </w:rPr>
      </w:pPr>
      <w:r>
        <w:rPr>
          <w:rFonts w:ascii="宋体" w:hAnsi="宋体" w:hint="eastAsia"/>
          <w:bCs/>
        </w:rPr>
        <w:t>4、选择</w:t>
      </w:r>
      <w:r>
        <w:rPr>
          <w:rFonts w:ascii="宋体" w:hAnsi="宋体" w:hint="eastAsia"/>
        </w:rPr>
        <w:t>支取控件钮</w:t>
      </w:r>
      <w:r w:rsidRPr="008E1FB9">
        <w:rPr>
          <w:rFonts w:ascii="宋体" w:hAnsi="宋体"/>
        </w:rPr>
        <w:object w:dxaOrig="330" w:dyaOrig="330">
          <v:shape id="_x0000_i1054" type="#_x0000_t75" style="width:16.5pt;height:16.5pt" o:ole="">
            <v:imagedata r:id="rId65" o:title=""/>
          </v:shape>
          <o:OLEObject Type="Embed" ProgID="PBrush" ShapeID="_x0000_i1054" DrawAspect="Content" ObjectID="_1458487530" r:id="rId78"/>
        </w:object>
      </w:r>
      <w:r>
        <w:rPr>
          <w:rFonts w:ascii="宋体" w:hAnsi="宋体" w:hint="eastAsia"/>
        </w:rPr>
        <w:t>，待客户输入支取依据后确定。</w:t>
      </w:r>
    </w:p>
    <w:p w:rsidR="004A1DF5" w:rsidRDefault="004A1DF5">
      <w:pPr>
        <w:ind w:firstLineChars="200" w:firstLine="480"/>
        <w:rPr>
          <w:rFonts w:ascii="宋体" w:hAnsi="宋体"/>
          <w:bCs/>
        </w:rPr>
      </w:pPr>
      <w:r>
        <w:rPr>
          <w:rFonts w:ascii="宋体" w:hAnsi="宋体" w:hint="eastAsia"/>
          <w:bCs/>
        </w:rPr>
        <w:t>5、选择“</w:t>
      </w:r>
      <w:r>
        <w:rPr>
          <w:rFonts w:ascii="宋体" w:hAnsi="宋体" w:hint="eastAsia"/>
        </w:rPr>
        <w:t>查询</w:t>
      </w:r>
      <w:r>
        <w:rPr>
          <w:rFonts w:ascii="宋体" w:hAnsi="宋体" w:hint="eastAsia"/>
          <w:bCs/>
        </w:rPr>
        <w:t>账户列表”钮，系统切入</w:t>
      </w:r>
      <w:r>
        <w:rPr>
          <w:rFonts w:ascii="宋体" w:hAnsi="宋体" w:hint="eastAsia"/>
        </w:rPr>
        <w:t>“户口及账户信息”界面</w:t>
      </w:r>
      <w:r>
        <w:rPr>
          <w:rFonts w:ascii="宋体" w:hAnsi="宋体" w:hint="eastAsia"/>
          <w:bCs/>
        </w:rPr>
        <w:t>。</w:t>
      </w:r>
    </w:p>
    <w:p w:rsidR="004A1DF5" w:rsidRDefault="004A1DF5">
      <w:pPr>
        <w:ind w:firstLineChars="200" w:firstLine="480"/>
        <w:rPr>
          <w:rFonts w:ascii="宋体" w:hAnsi="宋体"/>
          <w:bCs/>
        </w:rPr>
      </w:pPr>
      <w:r>
        <w:rPr>
          <w:rFonts w:ascii="宋体" w:hAnsi="宋体" w:hint="eastAsia"/>
          <w:bCs/>
        </w:rPr>
        <w:t>6、选择需要的账户，用Delete键删除未选中的账户。</w:t>
      </w:r>
    </w:p>
    <w:p w:rsidR="004A1DF5" w:rsidRDefault="004A1DF5">
      <w:pPr>
        <w:ind w:firstLineChars="200" w:firstLine="480"/>
        <w:rPr>
          <w:rFonts w:ascii="宋体" w:hAnsi="宋体"/>
          <w:bCs/>
        </w:rPr>
      </w:pPr>
      <w:r>
        <w:rPr>
          <w:rFonts w:ascii="宋体" w:hAnsi="宋体" w:hint="eastAsia"/>
          <w:bCs/>
        </w:rPr>
        <w:t>7、选择“</w:t>
      </w:r>
      <w:r>
        <w:rPr>
          <w:rFonts w:ascii="宋体" w:hAnsi="宋体" w:hint="eastAsia"/>
        </w:rPr>
        <w:t>确定</w:t>
      </w:r>
      <w:r>
        <w:rPr>
          <w:rFonts w:ascii="宋体" w:hAnsi="宋体" w:hint="eastAsia"/>
          <w:bCs/>
        </w:rPr>
        <w:t>”</w:t>
      </w:r>
      <w:r>
        <w:rPr>
          <w:rFonts w:ascii="宋体" w:hAnsi="宋体" w:hint="eastAsia"/>
        </w:rPr>
        <w:t>钮，系统切回“存款证明开立”界面。</w:t>
      </w:r>
    </w:p>
    <w:p w:rsidR="004A1DF5" w:rsidRDefault="004A1DF5">
      <w:pPr>
        <w:ind w:firstLineChars="200" w:firstLine="480"/>
        <w:rPr>
          <w:rFonts w:ascii="宋体" w:hAnsi="宋体"/>
        </w:rPr>
      </w:pPr>
      <w:r>
        <w:rPr>
          <w:rFonts w:ascii="宋体" w:hAnsi="宋体" w:hint="eastAsia"/>
        </w:rPr>
        <w:t>8、根据实际业务，修改“开证金额”。</w:t>
      </w:r>
    </w:p>
    <w:p w:rsidR="004A1DF5" w:rsidRDefault="004A1DF5">
      <w:pPr>
        <w:ind w:firstLineChars="200" w:firstLine="480"/>
        <w:rPr>
          <w:rFonts w:ascii="宋体" w:hAnsi="宋体"/>
          <w:bCs/>
        </w:rPr>
      </w:pPr>
      <w:r>
        <w:rPr>
          <w:rFonts w:ascii="宋体" w:hAnsi="宋体" w:hint="eastAsia"/>
        </w:rPr>
        <w:t>9、</w:t>
      </w:r>
      <w:r>
        <w:rPr>
          <w:rFonts w:ascii="宋体" w:hAnsi="宋体" w:hint="eastAsia"/>
          <w:bCs/>
        </w:rPr>
        <w:t>选择“确定”</w:t>
      </w:r>
      <w:r>
        <w:rPr>
          <w:rFonts w:ascii="宋体" w:hAnsi="宋体" w:hint="eastAsia"/>
        </w:rPr>
        <w:t>钮。（若客户还需使用其他户口的资金一并开立时，重复第3至第7步操作）</w:t>
      </w:r>
    </w:p>
    <w:p w:rsidR="004A1DF5" w:rsidRDefault="004A1DF5">
      <w:pPr>
        <w:ind w:firstLineChars="200" w:firstLine="480"/>
        <w:rPr>
          <w:rFonts w:ascii="宋体" w:hAnsi="宋体"/>
          <w:b/>
          <w:bCs/>
        </w:rPr>
      </w:pPr>
      <w:r>
        <w:rPr>
          <w:rFonts w:ascii="宋体" w:hAnsi="宋体" w:hint="eastAsia"/>
          <w:bCs/>
        </w:rPr>
        <w:t>10、打印：根据系统提示打印“</w:t>
      </w:r>
      <w:r>
        <w:rPr>
          <w:rFonts w:ascii="宋体" w:hAnsi="宋体" w:hint="eastAsia"/>
          <w:kern w:val="0"/>
          <w:szCs w:val="18"/>
          <w:lang w:val="zh-CN"/>
        </w:rPr>
        <w:t>收费回单”、“开具立存款证明书申请书”、“存款证明书”。</w:t>
      </w:r>
    </w:p>
    <w:p w:rsidR="004A1DF5" w:rsidRDefault="004A1DF5" w:rsidP="0004090F">
      <w:pPr>
        <w:pStyle w:val="5"/>
      </w:pPr>
      <w:r>
        <w:rPr>
          <w:rFonts w:hint="eastAsia"/>
        </w:rPr>
        <w:lastRenderedPageBreak/>
        <w:t>二、存款证明提前解冻（业务代码</w:t>
      </w:r>
      <w:r>
        <w:rPr>
          <w:rFonts w:hint="eastAsia"/>
        </w:rPr>
        <w:t>1552</w:t>
      </w:r>
      <w:r>
        <w:rPr>
          <w:rFonts w:hint="eastAsia"/>
        </w:rPr>
        <w:t>）</w:t>
      </w:r>
    </w:p>
    <w:p w:rsidR="004A1DF5" w:rsidRDefault="004A1DF5">
      <w:pPr>
        <w:pStyle w:val="6"/>
        <w:spacing w:line="360" w:lineRule="auto"/>
      </w:pPr>
      <w:r>
        <w:rPr>
          <w:rFonts w:hint="eastAsia"/>
        </w:rPr>
        <w:t>（一）功能介绍</w:t>
      </w:r>
    </w:p>
    <w:p w:rsidR="004A1DF5" w:rsidRDefault="004A1DF5">
      <w:pPr>
        <w:pStyle w:val="20"/>
        <w:ind w:firstLine="480"/>
      </w:pPr>
      <w:r>
        <w:rPr>
          <w:rFonts w:hint="eastAsia"/>
        </w:rPr>
        <w:t>通过本功能将开立的存款证明书撤消，并将预留的资金提前解冻。</w:t>
      </w:r>
    </w:p>
    <w:p w:rsidR="004A1DF5" w:rsidRDefault="004A1DF5">
      <w:pPr>
        <w:pStyle w:val="6"/>
        <w:spacing w:line="360" w:lineRule="auto"/>
      </w:pPr>
      <w:r>
        <w:rPr>
          <w:rFonts w:hint="eastAsia"/>
        </w:rPr>
        <w:t>（二）风险提示</w:t>
      </w:r>
    </w:p>
    <w:p w:rsidR="004A1DF5" w:rsidRDefault="004A1DF5">
      <w:pPr>
        <w:pStyle w:val="20"/>
        <w:ind w:firstLine="480"/>
      </w:pPr>
      <w:r>
        <w:rPr>
          <w:rFonts w:hint="eastAsia"/>
        </w:rPr>
        <w:t>执行此项功能前，请务必收齐原业务下已打印的存款证明书。</w:t>
      </w:r>
    </w:p>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本功能在操作时可以不刷卡</w:t>
      </w:r>
      <w:r>
        <w:rPr>
          <w:rFonts w:hint="eastAsia"/>
        </w:rPr>
        <w:t>/</w:t>
      </w:r>
      <w:r>
        <w:rPr>
          <w:rFonts w:hint="eastAsia"/>
        </w:rPr>
        <w:t>折办理。</w:t>
      </w:r>
    </w:p>
    <w:p w:rsidR="004A1DF5" w:rsidRDefault="004A1DF5">
      <w:pPr>
        <w:pStyle w:val="6"/>
        <w:spacing w:line="360" w:lineRule="auto"/>
      </w:pPr>
      <w:r>
        <w:rPr>
          <w:rFonts w:hint="eastAsia"/>
        </w:rPr>
        <w:t>（四）操作步骤</w:t>
      </w:r>
    </w:p>
    <w:p w:rsidR="004A1DF5" w:rsidRDefault="004A1DF5">
      <w:pPr>
        <w:ind w:firstLineChars="175" w:firstLine="420"/>
        <w:rPr>
          <w:rFonts w:ascii="宋体" w:hAnsi="宋体"/>
        </w:rPr>
      </w:pPr>
      <w:r>
        <w:rPr>
          <w:rFonts w:ascii="宋体" w:hAnsi="宋体" w:hint="eastAsia"/>
        </w:rPr>
        <w:t>1、用户选择系统导航－客户管理－特殊业务－存款证明－存款证明提前解冻或在“业务代码”处输入业务代码“1552”进入。</w:t>
      </w:r>
    </w:p>
    <w:p w:rsidR="004A1DF5" w:rsidRDefault="004A1DF5">
      <w:pPr>
        <w:ind w:firstLineChars="175" w:firstLine="420"/>
        <w:rPr>
          <w:rFonts w:ascii="宋体" w:hAnsi="宋体"/>
          <w:bCs/>
        </w:rPr>
      </w:pPr>
      <w:r>
        <w:rPr>
          <w:rFonts w:ascii="宋体" w:hAnsi="宋体" w:hint="eastAsia"/>
          <w:bCs/>
        </w:rPr>
        <w:t>2、在“卡/折号”处输入存款证明书中列示的任一户口号，按回车键，系统列示户口相关信息。</w:t>
      </w:r>
    </w:p>
    <w:p w:rsidR="004A1DF5" w:rsidRDefault="004A1DF5">
      <w:pPr>
        <w:ind w:firstLineChars="175" w:firstLine="420"/>
        <w:rPr>
          <w:rFonts w:ascii="宋体" w:hAnsi="宋体"/>
          <w:bCs/>
        </w:rPr>
      </w:pPr>
      <w:r>
        <w:rPr>
          <w:rFonts w:ascii="宋体" w:hAnsi="宋体" w:hint="eastAsia"/>
          <w:bCs/>
        </w:rPr>
        <w:t>3、选择</w:t>
      </w:r>
      <w:r>
        <w:rPr>
          <w:rFonts w:ascii="宋体" w:hAnsi="宋体" w:hint="eastAsia"/>
        </w:rPr>
        <w:t>支取控件钮</w:t>
      </w:r>
      <w:r w:rsidRPr="008E1FB9">
        <w:rPr>
          <w:rFonts w:ascii="宋体" w:hAnsi="宋体"/>
        </w:rPr>
        <w:object w:dxaOrig="330" w:dyaOrig="330">
          <v:shape id="_x0000_i1055" type="#_x0000_t75" style="width:16.5pt;height:16.5pt" o:ole="">
            <v:imagedata r:id="rId65" o:title=""/>
          </v:shape>
          <o:OLEObject Type="Embed" ProgID="PBrush" ShapeID="_x0000_i1055" DrawAspect="Content" ObjectID="_1458487531" r:id="rId79"/>
        </w:object>
      </w:r>
      <w:r>
        <w:rPr>
          <w:rFonts w:ascii="宋体" w:hAnsi="宋体" w:hint="eastAsia"/>
        </w:rPr>
        <w:t>，待客户输入该户口的支取依据后确定。</w:t>
      </w:r>
    </w:p>
    <w:p w:rsidR="004A1DF5" w:rsidRDefault="004A1DF5">
      <w:pPr>
        <w:ind w:firstLineChars="175" w:firstLine="420"/>
        <w:rPr>
          <w:rFonts w:ascii="宋体" w:hAnsi="宋体"/>
        </w:rPr>
      </w:pPr>
      <w:r>
        <w:rPr>
          <w:rFonts w:ascii="宋体" w:hAnsi="宋体" w:hint="eastAsia"/>
        </w:rPr>
        <w:t>4、在“存款证明号”处输入存款证明书编号，</w:t>
      </w:r>
      <w:r>
        <w:rPr>
          <w:rFonts w:ascii="宋体" w:hAnsi="宋体" w:hint="eastAsia"/>
          <w:bCs/>
        </w:rPr>
        <w:t>按回车键，系统列示“存款证明账户信息”。</w:t>
      </w:r>
    </w:p>
    <w:p w:rsidR="004A1DF5" w:rsidRDefault="004A1DF5">
      <w:pPr>
        <w:ind w:firstLineChars="175" w:firstLine="420"/>
        <w:rPr>
          <w:rFonts w:ascii="宋体" w:hAnsi="宋体"/>
        </w:rPr>
      </w:pPr>
      <w:r>
        <w:rPr>
          <w:rFonts w:ascii="宋体" w:hAnsi="宋体" w:hint="eastAsia"/>
          <w:bCs/>
        </w:rPr>
        <w:t>5、</w:t>
      </w:r>
      <w:r>
        <w:rPr>
          <w:rFonts w:ascii="宋体" w:hAnsi="宋体" w:hint="eastAsia"/>
        </w:rPr>
        <w:t>系统提示授权，主管同意后刷卡或输入密码。</w:t>
      </w:r>
    </w:p>
    <w:p w:rsidR="004A1DF5" w:rsidRDefault="004A1DF5">
      <w:pPr>
        <w:ind w:firstLineChars="175" w:firstLine="420"/>
        <w:rPr>
          <w:rFonts w:ascii="宋体" w:hAnsi="宋体"/>
        </w:rPr>
      </w:pPr>
      <w:r>
        <w:rPr>
          <w:rFonts w:ascii="宋体" w:hAnsi="宋体" w:hint="eastAsia"/>
        </w:rPr>
        <w:t>6、</w:t>
      </w:r>
      <w:r>
        <w:rPr>
          <w:rFonts w:ascii="宋体" w:hAnsi="宋体" w:hint="eastAsia"/>
          <w:bCs/>
        </w:rPr>
        <w:t>打印：</w:t>
      </w:r>
      <w:r>
        <w:rPr>
          <w:rFonts w:hint="eastAsia"/>
        </w:rPr>
        <w:t>根据系统提示打印</w:t>
      </w:r>
      <w:r>
        <w:rPr>
          <w:rFonts w:ascii="宋体" w:hAnsi="宋体" w:hint="eastAsia"/>
          <w:bCs/>
        </w:rPr>
        <w:t>“</w:t>
      </w:r>
      <w:r>
        <w:rPr>
          <w:rFonts w:ascii="宋体" w:hAnsi="宋体" w:hint="eastAsia"/>
        </w:rPr>
        <w:t>特殊业务凭证”，保留一联银行留存。</w:t>
      </w:r>
    </w:p>
    <w:p w:rsidR="004A1DF5" w:rsidRDefault="004A1DF5" w:rsidP="0004090F">
      <w:pPr>
        <w:pStyle w:val="5"/>
      </w:pPr>
      <w:r>
        <w:rPr>
          <w:rFonts w:hint="eastAsia"/>
        </w:rPr>
        <w:t>三、凭证内部更换（业务代码</w:t>
      </w:r>
      <w:r>
        <w:rPr>
          <w:rFonts w:hint="eastAsia"/>
        </w:rPr>
        <w:t>1553</w:t>
      </w:r>
      <w:r>
        <w:rPr>
          <w:rFonts w:hint="eastAsia"/>
        </w:rPr>
        <w:t>）</w:t>
      </w:r>
    </w:p>
    <w:p w:rsidR="004A1DF5" w:rsidRDefault="004A1DF5">
      <w:pPr>
        <w:pStyle w:val="6"/>
        <w:spacing w:line="360" w:lineRule="auto"/>
      </w:pPr>
      <w:r>
        <w:rPr>
          <w:rFonts w:hint="eastAsia"/>
        </w:rPr>
        <w:t>（一）功能介绍</w:t>
      </w:r>
    </w:p>
    <w:p w:rsidR="004A1DF5" w:rsidRDefault="004A1DF5">
      <w:pPr>
        <w:pStyle w:val="a5"/>
        <w:ind w:firstLine="480"/>
      </w:pPr>
      <w:r>
        <w:rPr>
          <w:rFonts w:hint="eastAsia"/>
        </w:rPr>
        <w:t>因打印原因引起某份存款证明书不能使用时，可通过本功能打印新凭证予以更换。</w:t>
      </w:r>
    </w:p>
    <w:p w:rsidR="004A1DF5" w:rsidRDefault="004A1DF5">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jc w:val="center"/>
              <w:rPr>
                <w:sz w:val="21"/>
              </w:rPr>
            </w:pPr>
            <w:r>
              <w:rPr>
                <w:rFonts w:hint="eastAsia"/>
                <w:sz w:val="21"/>
              </w:rPr>
              <w:t>打印顺序号</w:t>
            </w:r>
          </w:p>
        </w:tc>
        <w:tc>
          <w:tcPr>
            <w:tcW w:w="6254" w:type="dxa"/>
          </w:tcPr>
          <w:p w:rsidR="004A1DF5" w:rsidRDefault="004A1DF5">
            <w:pPr>
              <w:rPr>
                <w:sz w:val="21"/>
              </w:rPr>
            </w:pPr>
            <w:r>
              <w:rPr>
                <w:rFonts w:hint="eastAsia"/>
                <w:sz w:val="21"/>
              </w:rPr>
              <w:t>一笔业务打印多份存款证明书时的顺序号。</w:t>
            </w:r>
          </w:p>
        </w:tc>
      </w:tr>
    </w:tbl>
    <w:p w:rsidR="004A1DF5" w:rsidRDefault="004A1DF5">
      <w:pPr>
        <w:pStyle w:val="6"/>
        <w:spacing w:line="360" w:lineRule="auto"/>
      </w:pPr>
      <w:r>
        <w:rPr>
          <w:rFonts w:hint="eastAsia"/>
        </w:rPr>
        <w:lastRenderedPageBreak/>
        <w:t>（三）操作要点</w:t>
      </w:r>
    </w:p>
    <w:p w:rsidR="004A1DF5" w:rsidRDefault="004A1DF5">
      <w:pPr>
        <w:pStyle w:val="a5"/>
        <w:ind w:firstLine="480"/>
      </w:pPr>
      <w:r>
        <w:rPr>
          <w:rFonts w:hint="eastAsia"/>
        </w:rPr>
        <w:t>操作本功能前，请务必核实需要更换凭证的打印顺序号。</w:t>
      </w:r>
    </w:p>
    <w:p w:rsidR="004A1DF5" w:rsidRDefault="004A1DF5">
      <w:pPr>
        <w:pStyle w:val="6"/>
        <w:spacing w:line="360" w:lineRule="auto"/>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1、用户选择系统导航－客户管理－特殊业务－存款证明－凭证内部更换或在“业务代码”处输入业务代码“1553”进入。</w:t>
      </w:r>
    </w:p>
    <w:p w:rsidR="004A1DF5" w:rsidRDefault="004A1DF5">
      <w:pPr>
        <w:ind w:firstLineChars="150" w:firstLine="360"/>
        <w:rPr>
          <w:rFonts w:ascii="宋体" w:hAnsi="宋体"/>
        </w:rPr>
      </w:pPr>
      <w:r>
        <w:rPr>
          <w:rFonts w:ascii="宋体" w:hAnsi="宋体" w:hint="eastAsia"/>
        </w:rPr>
        <w:t>2、输入“存款证明号”，按回车键，系统列示相关信息。</w:t>
      </w:r>
    </w:p>
    <w:p w:rsidR="004A1DF5" w:rsidRDefault="004A1DF5">
      <w:pPr>
        <w:ind w:firstLineChars="150" w:firstLine="360"/>
        <w:rPr>
          <w:rFonts w:ascii="宋体" w:hAnsi="宋体"/>
        </w:rPr>
      </w:pPr>
      <w:r>
        <w:rPr>
          <w:rFonts w:ascii="宋体" w:hAnsi="宋体" w:hint="eastAsia"/>
        </w:rPr>
        <w:t>3、输入“旧凭证号”、“新凭证号”以及“打印顺序号”。</w:t>
      </w:r>
    </w:p>
    <w:p w:rsidR="004A1DF5" w:rsidRDefault="004A1DF5">
      <w:pPr>
        <w:ind w:firstLineChars="150" w:firstLine="360"/>
        <w:rPr>
          <w:rFonts w:ascii="宋体" w:hAnsi="宋体"/>
        </w:rPr>
      </w:pPr>
      <w:r>
        <w:rPr>
          <w:rFonts w:ascii="宋体" w:hAnsi="宋体" w:hint="eastAsia"/>
        </w:rPr>
        <w:t>4、系统提示授权，弹出交互信息提示窗，主管同意后刷卡或输入密码。</w:t>
      </w:r>
    </w:p>
    <w:p w:rsidR="004A1DF5" w:rsidRDefault="004A1DF5">
      <w:pPr>
        <w:ind w:firstLineChars="150" w:firstLine="360"/>
        <w:rPr>
          <w:rFonts w:ascii="宋体" w:hAnsi="宋体"/>
        </w:rPr>
      </w:pPr>
      <w:r>
        <w:rPr>
          <w:rFonts w:ascii="宋体" w:hAnsi="宋体" w:hint="eastAsia"/>
        </w:rPr>
        <w:t>5、打印：根据系统提示打印“特殊业务凭证”及“存款证明书”。</w:t>
      </w:r>
    </w:p>
    <w:p w:rsidR="004A1DF5" w:rsidRDefault="004A1DF5" w:rsidP="0004090F">
      <w:pPr>
        <w:pStyle w:val="4"/>
        <w:spacing w:line="360" w:lineRule="auto"/>
      </w:pPr>
      <w:r>
        <w:br w:type="page"/>
      </w:r>
      <w:bookmarkStart w:id="62" w:name="_Toc186273567"/>
      <w:r>
        <w:rPr>
          <w:rFonts w:hint="eastAsia"/>
        </w:rPr>
        <w:lastRenderedPageBreak/>
        <w:t>第十三节</w:t>
      </w:r>
      <w:r>
        <w:rPr>
          <w:rFonts w:hint="eastAsia"/>
        </w:rPr>
        <w:t xml:space="preserve">  </w:t>
      </w:r>
      <w:r>
        <w:rPr>
          <w:rFonts w:hint="eastAsia"/>
        </w:rPr>
        <w:t>其他特殊业务</w:t>
      </w:r>
      <w:bookmarkEnd w:id="62"/>
    </w:p>
    <w:p w:rsidR="004A1DF5" w:rsidRDefault="004A1DF5">
      <w:pPr>
        <w:ind w:firstLineChars="200" w:firstLine="482"/>
        <w:rPr>
          <w:rFonts w:ascii="宋体" w:hAnsi="宋体"/>
        </w:rPr>
      </w:pPr>
      <w:r>
        <w:rPr>
          <w:rFonts w:ascii="宋体" w:hAnsi="宋体" w:hint="eastAsia"/>
          <w:b/>
          <w:bCs/>
        </w:rPr>
        <w:t>功能说明</w:t>
      </w:r>
      <w:r>
        <w:rPr>
          <w:rFonts w:ascii="宋体" w:hAnsi="宋体" w:hint="eastAsia"/>
        </w:rPr>
        <w:t>：本节功能主要包含了以下特殊业务：卡/折类户口的重写磁及激活功能、存折的补打及打印调整功能、卡折之间活期账户的移存功能以及单位户口的重置查询密码、修改支取依据、重开户口的功能。</w:t>
      </w:r>
    </w:p>
    <w:p w:rsidR="004A1DF5" w:rsidRDefault="004A1DF5" w:rsidP="0004090F">
      <w:pPr>
        <w:pStyle w:val="5"/>
        <w:jc w:val="left"/>
      </w:pPr>
      <w:r>
        <w:rPr>
          <w:rFonts w:hint="eastAsia"/>
        </w:rPr>
        <w:t>一、一卡通重写磁（业务代码</w:t>
      </w:r>
      <w:r>
        <w:rPr>
          <w:rFonts w:hint="eastAsia"/>
        </w:rPr>
        <w:t>1561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通过本功能对失磁的一卡通进行重写磁。</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本功能必须本人办理，系统未控制。</w:t>
      </w:r>
    </w:p>
    <w:p w:rsidR="004A1DF5" w:rsidRDefault="004A1DF5">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974"/>
      </w:tblGrid>
      <w:tr w:rsidR="004A1DF5">
        <w:tc>
          <w:tcPr>
            <w:tcW w:w="1548" w:type="dxa"/>
          </w:tcPr>
          <w:p w:rsidR="004A1DF5" w:rsidRDefault="004A1DF5">
            <w:pPr>
              <w:jc w:val="center"/>
              <w:rPr>
                <w:sz w:val="21"/>
              </w:rPr>
            </w:pPr>
            <w:r>
              <w:rPr>
                <w:rFonts w:hint="eastAsia"/>
                <w:sz w:val="21"/>
              </w:rPr>
              <w:t>凭证号码</w:t>
            </w:r>
          </w:p>
        </w:tc>
        <w:tc>
          <w:tcPr>
            <w:tcW w:w="6974" w:type="dxa"/>
          </w:tcPr>
          <w:p w:rsidR="004A1DF5" w:rsidRDefault="004A1DF5">
            <w:pPr>
              <w:rPr>
                <w:sz w:val="21"/>
              </w:rPr>
            </w:pPr>
            <w:r>
              <w:rPr>
                <w:rFonts w:ascii="宋体" w:hint="eastAsia"/>
                <w:kern w:val="0"/>
                <w:sz w:val="21"/>
                <w:szCs w:val="18"/>
                <w:lang w:val="zh-CN"/>
              </w:rPr>
              <w:t>指</w:t>
            </w:r>
            <w:r>
              <w:rPr>
                <w:rFonts w:ascii="宋体"/>
                <w:kern w:val="0"/>
                <w:sz w:val="21"/>
                <w:szCs w:val="18"/>
                <w:lang w:val="zh-CN"/>
              </w:rPr>
              <w:t>8</w:t>
            </w:r>
            <w:r>
              <w:rPr>
                <w:rFonts w:ascii="宋体" w:hint="eastAsia"/>
                <w:kern w:val="0"/>
                <w:sz w:val="21"/>
                <w:szCs w:val="18"/>
                <w:lang w:val="zh-CN"/>
              </w:rPr>
              <w:t>位卡号一卡通（若包含</w:t>
            </w:r>
            <w:r>
              <w:rPr>
                <w:rFonts w:ascii="宋体"/>
                <w:kern w:val="0"/>
                <w:sz w:val="21"/>
                <w:szCs w:val="18"/>
                <w:lang w:val="zh-CN"/>
              </w:rPr>
              <w:t>4</w:t>
            </w:r>
            <w:r>
              <w:rPr>
                <w:rFonts w:ascii="宋体" w:hint="eastAsia"/>
                <w:kern w:val="0"/>
                <w:sz w:val="21"/>
                <w:szCs w:val="18"/>
                <w:lang w:val="zh-CN"/>
              </w:rPr>
              <w:t>位地区码，则卡号为</w:t>
            </w:r>
            <w:r>
              <w:rPr>
                <w:rFonts w:ascii="宋体"/>
                <w:kern w:val="0"/>
                <w:sz w:val="21"/>
                <w:szCs w:val="18"/>
                <w:lang w:val="zh-CN"/>
              </w:rPr>
              <w:t>12</w:t>
            </w:r>
            <w:r>
              <w:rPr>
                <w:rFonts w:ascii="宋体" w:hint="eastAsia"/>
                <w:kern w:val="0"/>
                <w:sz w:val="21"/>
                <w:szCs w:val="18"/>
                <w:lang w:val="zh-CN"/>
              </w:rPr>
              <w:t>位）的凭证号码。系统在办理</w:t>
            </w:r>
            <w:r>
              <w:rPr>
                <w:rFonts w:ascii="宋体"/>
                <w:kern w:val="0"/>
                <w:sz w:val="21"/>
                <w:szCs w:val="18"/>
                <w:lang w:val="zh-CN"/>
              </w:rPr>
              <w:t>16</w:t>
            </w:r>
            <w:r>
              <w:rPr>
                <w:rFonts w:ascii="宋体" w:hint="eastAsia"/>
                <w:kern w:val="0"/>
                <w:sz w:val="21"/>
                <w:szCs w:val="18"/>
                <w:lang w:val="zh-CN"/>
              </w:rPr>
              <w:t>位一卡通重写磁时，该栏目灰显。</w:t>
            </w:r>
          </w:p>
        </w:tc>
      </w:tr>
    </w:tbl>
    <w:p w:rsidR="004A1DF5" w:rsidRDefault="004A1DF5">
      <w:pPr>
        <w:pStyle w:val="6"/>
        <w:spacing w:line="360" w:lineRule="auto"/>
      </w:pPr>
      <w:r>
        <w:rPr>
          <w:rFonts w:hint="eastAsia"/>
        </w:rPr>
        <w:t>（四）操作要点</w:t>
      </w:r>
    </w:p>
    <w:p w:rsidR="004A1DF5" w:rsidRDefault="004A1DF5">
      <w:pPr>
        <w:ind w:firstLine="450"/>
        <w:rPr>
          <w:rFonts w:ascii="宋体" w:hAnsi="宋体"/>
        </w:rPr>
      </w:pPr>
      <w:r>
        <w:rPr>
          <w:rFonts w:ascii="宋体" w:hAnsi="宋体" w:hint="eastAsia"/>
        </w:rPr>
        <w:t>1、“换卡次数”处按卡面上打印的换卡次数输入，系统会判断是否一致。</w:t>
      </w:r>
    </w:p>
    <w:p w:rsidR="004A1DF5" w:rsidRDefault="004A1DF5">
      <w:pPr>
        <w:ind w:firstLine="450"/>
        <w:rPr>
          <w:rFonts w:ascii="宋体" w:hAnsi="宋体"/>
        </w:rPr>
      </w:pPr>
      <w:r>
        <w:rPr>
          <w:rFonts w:ascii="宋体" w:hAnsi="宋体" w:hint="eastAsia"/>
        </w:rPr>
        <w:t>2、本功能操作范围：全总行。</w:t>
      </w:r>
    </w:p>
    <w:p w:rsidR="004A1DF5" w:rsidRDefault="004A1DF5">
      <w:pPr>
        <w:ind w:firstLineChars="199" w:firstLine="478"/>
        <w:rPr>
          <w:rFonts w:ascii="宋体" w:hAnsi="宋体"/>
        </w:rPr>
      </w:pPr>
      <w:r>
        <w:rPr>
          <w:rFonts w:ascii="宋体" w:hAnsi="宋体" w:hint="eastAsia"/>
        </w:rPr>
        <w:t>3、在新系统上给旧系统卡写磁时，输入旧系统卡号后系统只显示部分户口信息，不显示账户信息。</w:t>
      </w:r>
    </w:p>
    <w:p w:rsidR="004A1DF5" w:rsidRDefault="004A1DF5">
      <w:pPr>
        <w:ind w:firstLineChars="200" w:firstLine="480"/>
        <w:rPr>
          <w:rFonts w:ascii="宋体" w:hAnsi="宋体"/>
        </w:rPr>
      </w:pPr>
      <w:r>
        <w:rPr>
          <w:rFonts w:ascii="宋体" w:hAnsi="宋体" w:hint="eastAsia"/>
        </w:rPr>
        <w:t>4、系统对于旧卡写磁不做户口持有者的身份验证，但所有选项不能为空，可以任意输入。</w:t>
      </w:r>
    </w:p>
    <w:p w:rsidR="004A1DF5" w:rsidRDefault="004A1DF5">
      <w:pPr>
        <w:ind w:firstLine="450"/>
      </w:pPr>
      <w:r>
        <w:rPr>
          <w:rFonts w:ascii="宋体" w:hAnsi="宋体" w:hint="eastAsia"/>
        </w:rPr>
        <w:t>5、16位卡号直接输入卡号，8位卡号必须将地区码与卡号同时输入。</w:t>
      </w:r>
    </w:p>
    <w:p w:rsidR="004A1DF5" w:rsidRDefault="004A1DF5">
      <w:pPr>
        <w:pStyle w:val="6"/>
        <w:spacing w:line="360" w:lineRule="auto"/>
      </w:pPr>
      <w:r>
        <w:rPr>
          <w:rFonts w:hint="eastAsia"/>
        </w:rPr>
        <w:t>（五）操作步骤</w:t>
      </w:r>
    </w:p>
    <w:p w:rsidR="004A1DF5" w:rsidRDefault="004A1DF5">
      <w:pPr>
        <w:ind w:firstLineChars="175" w:firstLine="420"/>
        <w:rPr>
          <w:rFonts w:ascii="宋体" w:hAnsi="宋体"/>
        </w:rPr>
      </w:pPr>
      <w:r>
        <w:rPr>
          <w:rFonts w:ascii="宋体" w:hAnsi="宋体" w:hint="eastAsia"/>
        </w:rPr>
        <w:t>1、用户选择系统导航－客户管理－特殊业务－其他特殊业务－一卡通重写磁或在“业务代码”处输入1561进入。</w:t>
      </w:r>
    </w:p>
    <w:p w:rsidR="004A1DF5" w:rsidRDefault="004A1DF5">
      <w:pPr>
        <w:ind w:firstLineChars="175" w:firstLine="420"/>
        <w:rPr>
          <w:rFonts w:ascii="宋体" w:hAnsi="宋体"/>
          <w:bCs/>
        </w:rPr>
      </w:pPr>
      <w:r>
        <w:rPr>
          <w:rFonts w:ascii="宋体" w:hAnsi="宋体" w:hint="eastAsia"/>
        </w:rPr>
        <w:t>2、在“一卡通卡号”处录入需要重写磁的一卡通卡号，</w:t>
      </w:r>
      <w:r>
        <w:rPr>
          <w:rFonts w:ascii="宋体" w:hAnsi="宋体" w:hint="eastAsia"/>
          <w:bCs/>
        </w:rPr>
        <w:t>按回车键，系统列</w:t>
      </w:r>
      <w:r>
        <w:rPr>
          <w:rFonts w:ascii="宋体" w:hAnsi="宋体" w:hint="eastAsia"/>
          <w:bCs/>
        </w:rPr>
        <w:lastRenderedPageBreak/>
        <w:t>示相关信息。</w:t>
      </w:r>
    </w:p>
    <w:p w:rsidR="004A1DF5" w:rsidRDefault="004A1DF5">
      <w:pPr>
        <w:ind w:firstLineChars="175" w:firstLine="420"/>
        <w:rPr>
          <w:rFonts w:ascii="宋体" w:hAnsi="宋体"/>
          <w:bCs/>
        </w:rPr>
      </w:pPr>
      <w:r>
        <w:rPr>
          <w:rFonts w:ascii="宋体" w:hAnsi="宋体" w:hint="eastAsia"/>
          <w:bCs/>
        </w:rPr>
        <w:t>3、选择</w:t>
      </w:r>
      <w:r>
        <w:rPr>
          <w:rFonts w:ascii="宋体" w:hAnsi="宋体" w:hint="eastAsia"/>
        </w:rPr>
        <w:t>支取控件钮</w:t>
      </w:r>
      <w:r w:rsidRPr="008E1FB9">
        <w:rPr>
          <w:rFonts w:ascii="宋体" w:hAnsi="宋体"/>
        </w:rPr>
        <w:object w:dxaOrig="330" w:dyaOrig="330">
          <v:shape id="_x0000_i1056" type="#_x0000_t75" style="width:16.5pt;height:16.5pt" o:ole="">
            <v:imagedata r:id="rId65" o:title=""/>
          </v:shape>
          <o:OLEObject Type="Embed" ProgID="PBrush" ShapeID="_x0000_i1056" DrawAspect="Content" ObjectID="_1458487532" r:id="rId80"/>
        </w:object>
      </w:r>
      <w:r>
        <w:rPr>
          <w:rFonts w:ascii="宋体" w:hAnsi="宋体" w:hint="eastAsia"/>
        </w:rPr>
        <w:t>，待客户输入支取依据及身份验证信息后确定。</w:t>
      </w:r>
    </w:p>
    <w:p w:rsidR="004A1DF5" w:rsidRDefault="004A1DF5">
      <w:pPr>
        <w:ind w:firstLineChars="175" w:firstLine="420"/>
        <w:rPr>
          <w:rFonts w:ascii="宋体" w:hAnsi="宋体"/>
          <w:bCs/>
        </w:rPr>
      </w:pPr>
      <w:r>
        <w:rPr>
          <w:rFonts w:ascii="宋体" w:hAnsi="宋体" w:hint="eastAsia"/>
          <w:bCs/>
        </w:rPr>
        <w:t>4、输入换卡次数。</w:t>
      </w:r>
    </w:p>
    <w:p w:rsidR="004A1DF5" w:rsidRDefault="004A1DF5">
      <w:pPr>
        <w:ind w:firstLineChars="175" w:firstLine="420"/>
        <w:rPr>
          <w:rFonts w:ascii="宋体" w:hAnsi="宋体"/>
          <w:bCs/>
        </w:rPr>
      </w:pPr>
      <w:r>
        <w:rPr>
          <w:rFonts w:ascii="宋体" w:hAnsi="宋体" w:hint="eastAsia"/>
          <w:bCs/>
        </w:rPr>
        <w:t>5、</w:t>
      </w:r>
      <w:r>
        <w:rPr>
          <w:rFonts w:ascii="宋体" w:hAnsi="宋体" w:hint="eastAsia"/>
        </w:rPr>
        <w:t>系统提示授权，弹出交互信息提示窗，主管同意后刷卡或输入密码。</w:t>
      </w:r>
    </w:p>
    <w:p w:rsidR="004A1DF5" w:rsidRDefault="004A1DF5">
      <w:pPr>
        <w:ind w:firstLineChars="175" w:firstLine="420"/>
        <w:rPr>
          <w:rFonts w:ascii="宋体" w:hAnsi="宋体"/>
          <w:bCs/>
        </w:rPr>
      </w:pPr>
      <w:r>
        <w:rPr>
          <w:rFonts w:ascii="宋体" w:hAnsi="宋体" w:hint="eastAsia"/>
          <w:bCs/>
        </w:rPr>
        <w:t>6、刷卡。</w:t>
      </w:r>
    </w:p>
    <w:p w:rsidR="004A1DF5" w:rsidRDefault="004A1DF5">
      <w:pPr>
        <w:ind w:firstLineChars="175" w:firstLine="420"/>
        <w:rPr>
          <w:rFonts w:ascii="宋体" w:hAnsi="宋体"/>
          <w:bCs/>
        </w:rPr>
      </w:pPr>
      <w:r>
        <w:rPr>
          <w:rFonts w:ascii="宋体" w:hAnsi="宋体" w:hint="eastAsia"/>
          <w:bCs/>
        </w:rPr>
        <w:t>7、打印“特殊业务凭证”。</w:t>
      </w:r>
    </w:p>
    <w:p w:rsidR="004A1DF5" w:rsidRDefault="004A1DF5" w:rsidP="0004090F">
      <w:pPr>
        <w:pStyle w:val="5"/>
      </w:pPr>
      <w:r>
        <w:rPr>
          <w:rFonts w:hint="eastAsia"/>
        </w:rPr>
        <w:t>二、一卡通激活（业务代码</w:t>
      </w:r>
      <w:r>
        <w:rPr>
          <w:rFonts w:hint="eastAsia"/>
        </w:rPr>
        <w:t>1562</w:t>
      </w:r>
      <w:r>
        <w:rPr>
          <w:rFonts w:hint="eastAsia"/>
        </w:rPr>
        <w:t>）</w:t>
      </w:r>
    </w:p>
    <w:p w:rsidR="004A1DF5" w:rsidRDefault="004A1DF5">
      <w:pPr>
        <w:pStyle w:val="6"/>
        <w:spacing w:line="360" w:lineRule="auto"/>
      </w:pPr>
      <w:r>
        <w:rPr>
          <w:rFonts w:hint="eastAsia"/>
        </w:rPr>
        <w:t>（一）功能介绍</w:t>
      </w:r>
    </w:p>
    <w:p w:rsidR="004A1DF5" w:rsidRDefault="004A1DF5">
      <w:pPr>
        <w:pStyle w:val="20"/>
        <w:ind w:firstLine="480"/>
      </w:pPr>
      <w:r>
        <w:rPr>
          <w:rFonts w:hint="eastAsia"/>
        </w:rPr>
        <w:t>对于通过代办人开立的一卡通或批量开立的一卡通卡，客户可通过本功能进行激活，并设置一卡通新的取款密码、查询密码。</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、本功能在操作时可不刷卡办理。</w:t>
      </w:r>
    </w:p>
    <w:p w:rsidR="004A1DF5" w:rsidRDefault="004A1DF5">
      <w:pPr>
        <w:ind w:firstLineChars="200" w:firstLine="480"/>
      </w:pPr>
      <w:r>
        <w:rPr>
          <w:rFonts w:hint="eastAsia"/>
        </w:rPr>
        <w:t>2</w:t>
      </w:r>
      <w:r>
        <w:rPr>
          <w:rFonts w:hint="eastAsia"/>
        </w:rPr>
        <w:t>、本功能的操作机构范围：全总行范围。</w:t>
      </w:r>
    </w:p>
    <w:p w:rsidR="004A1DF5" w:rsidRDefault="004A1DF5">
      <w:pPr>
        <w:ind w:firstLineChars="200" w:firstLine="480"/>
      </w:pPr>
      <w:r>
        <w:rPr>
          <w:rFonts w:hint="eastAsia"/>
        </w:rPr>
        <w:t>3</w:t>
      </w:r>
      <w:r>
        <w:rPr>
          <w:rFonts w:hint="eastAsia"/>
        </w:rPr>
        <w:t>、若客户属于黑名单客户，办理此业务需要授权。</w:t>
      </w:r>
    </w:p>
    <w:p w:rsidR="004A1DF5" w:rsidRDefault="004A1DF5">
      <w:pPr>
        <w:ind w:firstLineChars="200" w:firstLine="480"/>
      </w:pPr>
      <w:r>
        <w:rPr>
          <w:rFonts w:hint="eastAsia"/>
        </w:rPr>
        <w:t>4</w:t>
      </w:r>
      <w:r>
        <w:rPr>
          <w:rFonts w:hint="eastAsia"/>
        </w:rPr>
        <w:t>、客户可同时设置“取款密码”和“查询密码”，也可只设置“取款密码”不设置“查询密码”。</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1、用户选择系统导航－客户管理－特殊业务－其他特殊业务－一卡通激活或在“业务代码”处输入1562进入。</w:t>
      </w:r>
    </w:p>
    <w:p w:rsidR="004A1DF5" w:rsidRDefault="004A1DF5">
      <w:pPr>
        <w:ind w:firstLineChars="150" w:firstLine="360"/>
        <w:rPr>
          <w:rFonts w:ascii="宋体" w:hAnsi="宋体"/>
          <w:bCs/>
        </w:rPr>
      </w:pPr>
      <w:r>
        <w:rPr>
          <w:rFonts w:ascii="宋体" w:hAnsi="宋体" w:hint="eastAsia"/>
          <w:bCs/>
        </w:rPr>
        <w:t>2、在“一卡通卡号”处输入需要激活的户口号，按回车键，系统列示相关信息。</w:t>
      </w:r>
    </w:p>
    <w:p w:rsidR="004A1DF5" w:rsidRDefault="004A1DF5">
      <w:pPr>
        <w:ind w:firstLineChars="150" w:firstLine="360"/>
        <w:rPr>
          <w:rFonts w:ascii="宋体" w:hAnsi="宋体"/>
        </w:rPr>
      </w:pPr>
      <w:r>
        <w:rPr>
          <w:rFonts w:ascii="宋体" w:hAnsi="宋体" w:hint="eastAsia"/>
          <w:bCs/>
        </w:rPr>
        <w:t>3、选择</w:t>
      </w:r>
      <w:r>
        <w:rPr>
          <w:rFonts w:ascii="宋体" w:hAnsi="宋体" w:hint="eastAsia"/>
        </w:rPr>
        <w:t>支取控件钮</w:t>
      </w:r>
      <w:r w:rsidRPr="008E1FB9">
        <w:rPr>
          <w:rFonts w:ascii="宋体" w:hAnsi="宋体"/>
        </w:rPr>
        <w:object w:dxaOrig="330" w:dyaOrig="330">
          <v:shape id="_x0000_i1057" type="#_x0000_t75" style="width:16.5pt;height:16.5pt" o:ole="">
            <v:imagedata r:id="rId65" o:title=""/>
          </v:shape>
          <o:OLEObject Type="Embed" ProgID="PBrush" ShapeID="_x0000_i1057" DrawAspect="Content" ObjectID="_1458487533" r:id="rId81"/>
        </w:object>
      </w:r>
      <w:r>
        <w:rPr>
          <w:rFonts w:ascii="宋体" w:hAnsi="宋体" w:hint="eastAsia"/>
        </w:rPr>
        <w:t>，请客户输入密码信封上的密码。</w:t>
      </w:r>
    </w:p>
    <w:p w:rsidR="004A1DF5" w:rsidRDefault="004A1DF5">
      <w:pPr>
        <w:ind w:firstLineChars="150" w:firstLine="360"/>
        <w:rPr>
          <w:rFonts w:ascii="宋体" w:hAnsi="宋体"/>
          <w:bCs/>
        </w:rPr>
      </w:pPr>
      <w:r>
        <w:rPr>
          <w:rFonts w:ascii="宋体" w:hAnsi="宋体" w:hint="eastAsia"/>
          <w:bCs/>
        </w:rPr>
        <w:t>4、</w:t>
      </w:r>
      <w:r>
        <w:rPr>
          <w:rFonts w:ascii="宋体" w:hAnsi="宋体" w:hint="eastAsia"/>
        </w:rPr>
        <w:t>通过加密键盘设置“取款密码”及“查询密码”。</w:t>
      </w:r>
    </w:p>
    <w:p w:rsidR="004A1DF5" w:rsidRDefault="004A1DF5">
      <w:pPr>
        <w:ind w:firstLineChars="150" w:firstLine="360"/>
        <w:rPr>
          <w:rFonts w:ascii="宋体" w:hAnsi="宋体"/>
          <w:bCs/>
        </w:rPr>
      </w:pPr>
      <w:r>
        <w:rPr>
          <w:rFonts w:ascii="宋体" w:hAnsi="宋体" w:hint="eastAsia"/>
          <w:bCs/>
        </w:rPr>
        <w:t>5、打印：</w:t>
      </w:r>
      <w:r>
        <w:rPr>
          <w:rFonts w:hint="eastAsia"/>
        </w:rPr>
        <w:t>根据系统提示打印</w:t>
      </w:r>
      <w:r>
        <w:rPr>
          <w:rFonts w:ascii="宋体" w:hAnsi="宋体" w:hint="eastAsia"/>
          <w:bCs/>
        </w:rPr>
        <w:t>“</w:t>
      </w:r>
      <w:r>
        <w:rPr>
          <w:rFonts w:ascii="宋体" w:hAnsi="宋体" w:hint="eastAsia"/>
        </w:rPr>
        <w:t>特殊业务凭证”，保留一联银行留存。</w:t>
      </w:r>
    </w:p>
    <w:p w:rsidR="004A1DF5" w:rsidRDefault="004A1DF5">
      <w:pPr>
        <w:pStyle w:val="5"/>
      </w:pPr>
      <w:r>
        <w:rPr>
          <w:rFonts w:hint="eastAsia"/>
        </w:rPr>
        <w:lastRenderedPageBreak/>
        <w:t>三、一卡通活期账户移存到存折（业务代码</w:t>
      </w:r>
      <w:r>
        <w:rPr>
          <w:rFonts w:hint="eastAsia"/>
        </w:rPr>
        <w:t>1563</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本功能将一卡通下某币种活期账户的所有账务资料，含开户日期、币种、钞汇标志、余额、积数、当天和历史交易移入同一客户存折户口下。此业务可在任何网点办理，但移存后存折的开户网点仍为一卡通开户网点。</w:t>
      </w:r>
    </w:p>
    <w:p w:rsidR="004A1DF5" w:rsidRDefault="004A1DF5" w:rsidP="0004090F">
      <w:pPr>
        <w:pStyle w:val="6"/>
        <w:spacing w:line="360" w:lineRule="auto"/>
      </w:pPr>
      <w:r>
        <w:rPr>
          <w:rFonts w:hint="eastAsia"/>
        </w:rPr>
        <w:t>（二）风险提示</w:t>
      </w:r>
    </w:p>
    <w:p w:rsidR="004A1DF5" w:rsidRDefault="004A1DF5">
      <w:pPr>
        <w:ind w:firstLineChars="200" w:firstLine="480"/>
      </w:pPr>
      <w:r>
        <w:rPr>
          <w:rFonts w:hint="eastAsia"/>
        </w:rPr>
        <w:t>本功能必须本人办理。</w:t>
      </w:r>
    </w:p>
    <w:p w:rsidR="004A1DF5" w:rsidRDefault="004A1DF5" w:rsidP="0004090F">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jc w:val="center"/>
              <w:rPr>
                <w:sz w:val="21"/>
              </w:rPr>
            </w:pPr>
            <w:r>
              <w:rPr>
                <w:rFonts w:hint="eastAsia"/>
                <w:sz w:val="21"/>
              </w:rPr>
              <w:t>打印起始日期</w:t>
            </w:r>
          </w:p>
        </w:tc>
        <w:tc>
          <w:tcPr>
            <w:tcW w:w="6254" w:type="dxa"/>
          </w:tcPr>
          <w:p w:rsidR="004A1DF5" w:rsidRDefault="004A1DF5">
            <w:pPr>
              <w:rPr>
                <w:sz w:val="21"/>
              </w:rPr>
            </w:pPr>
            <w:r>
              <w:rPr>
                <w:rFonts w:hint="eastAsia"/>
                <w:sz w:val="21"/>
              </w:rPr>
              <w:t>该活期账户移存存折后，需要打印交易的起始日期。系统默认为该账户的开户日期。柜员也可以手工输入账户开户日期至办理业务日期之间的任何日期。</w:t>
            </w:r>
          </w:p>
        </w:tc>
      </w:tr>
      <w:tr w:rsidR="004A1DF5">
        <w:tc>
          <w:tcPr>
            <w:tcW w:w="2268" w:type="dxa"/>
          </w:tcPr>
          <w:p w:rsidR="004A1DF5" w:rsidRDefault="004A1DF5">
            <w:pPr>
              <w:jc w:val="center"/>
              <w:rPr>
                <w:sz w:val="21"/>
              </w:rPr>
            </w:pPr>
            <w:r>
              <w:rPr>
                <w:rFonts w:hint="eastAsia"/>
                <w:sz w:val="21"/>
              </w:rPr>
              <w:t>存折密码</w:t>
            </w:r>
          </w:p>
        </w:tc>
        <w:tc>
          <w:tcPr>
            <w:tcW w:w="6254" w:type="dxa"/>
          </w:tcPr>
          <w:p w:rsidR="004A1DF5" w:rsidRDefault="004A1DF5">
            <w:pPr>
              <w:rPr>
                <w:sz w:val="21"/>
              </w:rPr>
            </w:pPr>
            <w:r>
              <w:rPr>
                <w:rFonts w:hint="eastAsia"/>
                <w:sz w:val="21"/>
              </w:rPr>
              <w:t>转入存折的取款密码</w:t>
            </w:r>
          </w:p>
        </w:tc>
      </w:tr>
    </w:tbl>
    <w:p w:rsidR="004A1DF5" w:rsidRDefault="004A1DF5">
      <w:pPr>
        <w:pStyle w:val="6"/>
        <w:spacing w:line="360" w:lineRule="auto"/>
      </w:pPr>
      <w:r>
        <w:rPr>
          <w:rFonts w:hint="eastAsia"/>
        </w:rPr>
        <w:t>（四）操作要点</w:t>
      </w:r>
    </w:p>
    <w:p w:rsidR="004A1DF5" w:rsidRDefault="004A1DF5">
      <w:pPr>
        <w:ind w:firstLineChars="150" w:firstLine="360"/>
      </w:pPr>
      <w:r>
        <w:rPr>
          <w:rFonts w:hint="eastAsia"/>
        </w:rPr>
        <w:t>1</w:t>
      </w:r>
      <w:r>
        <w:rPr>
          <w:rFonts w:hint="eastAsia"/>
        </w:rPr>
        <w:t>、“一卡通卡号”处必须刷卡录入。</w:t>
      </w:r>
    </w:p>
    <w:p w:rsidR="004A1DF5" w:rsidRDefault="004A1DF5">
      <w:pPr>
        <w:ind w:firstLineChars="150" w:firstLine="360"/>
      </w:pPr>
      <w:r>
        <w:rPr>
          <w:rFonts w:hint="eastAsia"/>
        </w:rPr>
        <w:t>2</w:t>
      </w:r>
      <w:r>
        <w:rPr>
          <w:rFonts w:hint="eastAsia"/>
        </w:rPr>
        <w:t>、“存折凭证号码”处手工录入。</w:t>
      </w:r>
    </w:p>
    <w:p w:rsidR="004A1DF5" w:rsidRDefault="004A1DF5">
      <w:pPr>
        <w:ind w:firstLineChars="150" w:firstLine="360"/>
      </w:pPr>
      <w:r>
        <w:rPr>
          <w:rFonts w:hint="eastAsia"/>
        </w:rPr>
        <w:t>3</w:t>
      </w:r>
      <w:r>
        <w:rPr>
          <w:rFonts w:hint="eastAsia"/>
        </w:rPr>
        <w:t>、本功能操作范围：全总行范围。</w:t>
      </w:r>
    </w:p>
    <w:p w:rsidR="004A1DF5" w:rsidRDefault="004A1DF5">
      <w:pPr>
        <w:ind w:firstLineChars="150" w:firstLine="360"/>
      </w:pPr>
      <w:r>
        <w:rPr>
          <w:rFonts w:hint="eastAsia"/>
        </w:rPr>
        <w:t>4</w:t>
      </w:r>
      <w:r>
        <w:rPr>
          <w:rFonts w:hint="eastAsia"/>
        </w:rPr>
        <w:t>、异地办理时，需收取异地特殊业务手续费。手续费只能通过现金或现金单收取。</w:t>
      </w:r>
    </w:p>
    <w:p w:rsidR="004A1DF5" w:rsidRDefault="004A1DF5">
      <w:pPr>
        <w:ind w:firstLineChars="150" w:firstLine="360"/>
      </w:pPr>
      <w:r>
        <w:rPr>
          <w:rFonts w:hint="eastAsia"/>
        </w:rPr>
        <w:t>5</w:t>
      </w:r>
      <w:r>
        <w:rPr>
          <w:rFonts w:hint="eastAsia"/>
        </w:rPr>
        <w:t>、移存时新开存折，不能移存到已开户的存折中。</w:t>
      </w:r>
    </w:p>
    <w:p w:rsidR="004A1DF5" w:rsidRDefault="004A1DF5" w:rsidP="0004090F">
      <w:pPr>
        <w:pStyle w:val="6"/>
        <w:spacing w:line="360" w:lineRule="auto"/>
      </w:pPr>
      <w:r>
        <w:rPr>
          <w:rFonts w:hint="eastAsia"/>
        </w:rPr>
        <w:t>（五）操作步骤</w:t>
      </w:r>
    </w:p>
    <w:p w:rsidR="004A1DF5" w:rsidRDefault="004A1DF5">
      <w:pPr>
        <w:ind w:firstLineChars="150" w:firstLine="360"/>
      </w:pPr>
      <w:r>
        <w:rPr>
          <w:rFonts w:hint="eastAsia"/>
        </w:rPr>
        <w:t>1</w:t>
      </w:r>
      <w:r>
        <w:rPr>
          <w:rFonts w:hint="eastAsia"/>
        </w:rPr>
        <w:t>、</w:t>
      </w:r>
      <w:r>
        <w:rPr>
          <w:rFonts w:ascii="宋体" w:hAnsi="宋体" w:hint="eastAsia"/>
        </w:rPr>
        <w:t>用户选择系统导航－客户管理－其他特殊业务－</w:t>
      </w:r>
      <w:r>
        <w:rPr>
          <w:rFonts w:hint="eastAsia"/>
        </w:rPr>
        <w:t>一卡通活期账户移存，</w:t>
      </w:r>
      <w:r>
        <w:rPr>
          <w:rFonts w:ascii="宋体" w:hAnsi="宋体" w:hint="eastAsia"/>
        </w:rPr>
        <w:t>或在“业务代码”处输入1563进入。</w:t>
      </w:r>
    </w:p>
    <w:p w:rsidR="004A1DF5" w:rsidRDefault="004A1DF5">
      <w:pPr>
        <w:ind w:firstLineChars="150" w:firstLine="360"/>
      </w:pPr>
      <w:r>
        <w:rPr>
          <w:rFonts w:hint="eastAsia"/>
        </w:rPr>
        <w:t>2</w:t>
      </w:r>
      <w:r>
        <w:rPr>
          <w:rFonts w:hint="eastAsia"/>
        </w:rPr>
        <w:t>、刷卡并录入卡号确定，系统列示相关信息。</w:t>
      </w:r>
    </w:p>
    <w:p w:rsidR="004A1DF5" w:rsidRDefault="004A1DF5">
      <w:pPr>
        <w:ind w:firstLineChars="150" w:firstLine="360"/>
      </w:pPr>
      <w:r>
        <w:rPr>
          <w:rFonts w:hint="eastAsia"/>
        </w:rPr>
        <w:t>3</w:t>
      </w:r>
      <w:r>
        <w:rPr>
          <w:rFonts w:hint="eastAsia"/>
        </w:rPr>
        <w:t>、按回车键或</w:t>
      </w:r>
      <w:r>
        <w:rPr>
          <w:rFonts w:hint="eastAsia"/>
          <w:bCs/>
        </w:rPr>
        <w:t>选择</w:t>
      </w:r>
      <w:r>
        <w:rPr>
          <w:rFonts w:hint="eastAsia"/>
        </w:rPr>
        <w:t>支取控件钮</w:t>
      </w:r>
      <w:r>
        <w:object w:dxaOrig="330" w:dyaOrig="330">
          <v:shape id="_x0000_i1058" type="#_x0000_t75" style="width:16.5pt;height:16.5pt" o:ole="">
            <v:imagedata r:id="rId65" o:title=""/>
          </v:shape>
          <o:OLEObject Type="Embed" ProgID="PBrush" ShapeID="_x0000_i1058" DrawAspect="Content" ObjectID="_1458487534" r:id="rId82"/>
        </w:object>
      </w:r>
      <w:r>
        <w:rPr>
          <w:rFonts w:hint="eastAsia"/>
        </w:rPr>
        <w:t>，待客户录入支取依据后输入证件号码。</w:t>
      </w:r>
    </w:p>
    <w:p w:rsidR="004A1DF5" w:rsidRDefault="004A1DF5">
      <w:pPr>
        <w:ind w:firstLineChars="150" w:firstLine="360"/>
      </w:pPr>
      <w:r>
        <w:rPr>
          <w:rFonts w:hint="eastAsia"/>
        </w:rPr>
        <w:t>4</w:t>
      </w:r>
      <w:r>
        <w:rPr>
          <w:rFonts w:hint="eastAsia"/>
        </w:rPr>
        <w:t>、账户列表中选择需要移存的活期账户，按回车键，显示该账户的账户代码、</w:t>
      </w:r>
      <w:r>
        <w:rPr>
          <w:rFonts w:hint="eastAsia"/>
        </w:rPr>
        <w:lastRenderedPageBreak/>
        <w:t>币种、钞汇标志。</w:t>
      </w:r>
    </w:p>
    <w:p w:rsidR="004A1DF5" w:rsidRDefault="004A1DF5">
      <w:pPr>
        <w:ind w:firstLineChars="150" w:firstLine="360"/>
      </w:pPr>
      <w:r>
        <w:rPr>
          <w:rFonts w:hint="eastAsia"/>
        </w:rPr>
        <w:t>5</w:t>
      </w:r>
      <w:r>
        <w:rPr>
          <w:rFonts w:hint="eastAsia"/>
        </w:rPr>
        <w:t>、输入新存折的凭证号码，按回车键，提示客户输入密码。</w:t>
      </w:r>
    </w:p>
    <w:p w:rsidR="004A1DF5" w:rsidRDefault="004A1DF5">
      <w:pPr>
        <w:ind w:firstLineChars="150" w:firstLine="360"/>
      </w:pPr>
      <w:r>
        <w:rPr>
          <w:rFonts w:hint="eastAsia"/>
        </w:rPr>
        <w:t>6</w:t>
      </w:r>
      <w:r>
        <w:rPr>
          <w:rFonts w:hint="eastAsia"/>
        </w:rPr>
        <w:t>、客户输入取款密码。</w:t>
      </w:r>
    </w:p>
    <w:p w:rsidR="004A1DF5" w:rsidRDefault="004A1DF5">
      <w:pPr>
        <w:ind w:firstLineChars="150" w:firstLine="360"/>
      </w:pPr>
      <w:r>
        <w:rPr>
          <w:rFonts w:hint="eastAsia"/>
        </w:rPr>
        <w:t>7</w:t>
      </w:r>
      <w:r>
        <w:rPr>
          <w:rFonts w:hint="eastAsia"/>
        </w:rPr>
        <w:t>、手工录入“打印起始日期”。</w:t>
      </w:r>
    </w:p>
    <w:p w:rsidR="004A1DF5" w:rsidRDefault="004A1DF5">
      <w:pPr>
        <w:ind w:firstLineChars="150" w:firstLine="360"/>
      </w:pPr>
      <w:r>
        <w:rPr>
          <w:rFonts w:hint="eastAsia"/>
        </w:rPr>
        <w:t>8</w:t>
      </w:r>
      <w:r>
        <w:rPr>
          <w:rFonts w:hint="eastAsia"/>
        </w:rPr>
        <w:t>、系统提示授权，主管同意后刷卡或输入密码。</w:t>
      </w:r>
    </w:p>
    <w:p w:rsidR="004A1DF5" w:rsidRDefault="004A1DF5">
      <w:pPr>
        <w:ind w:firstLineChars="150" w:firstLine="360"/>
      </w:pPr>
      <w:r>
        <w:rPr>
          <w:rFonts w:hint="eastAsia"/>
        </w:rPr>
        <w:t>9</w:t>
      </w:r>
      <w:r>
        <w:rPr>
          <w:rFonts w:hint="eastAsia"/>
        </w:rPr>
        <w:t>、打印：根据系统提示打印“收费回单”（异地办理时收取）、“存折”及“特殊业务凭证”。</w:t>
      </w:r>
    </w:p>
    <w:p w:rsidR="004A1DF5" w:rsidRDefault="004A1DF5" w:rsidP="0004090F">
      <w:pPr>
        <w:pStyle w:val="5"/>
      </w:pPr>
      <w:r>
        <w:rPr>
          <w:rFonts w:hint="eastAsia"/>
        </w:rPr>
        <w:t>四、一卡通领卡</w:t>
      </w:r>
      <w:r>
        <w:rPr>
          <w:rFonts w:hint="eastAsia"/>
        </w:rPr>
        <w:t>/</w:t>
      </w:r>
      <w:r>
        <w:rPr>
          <w:rFonts w:hint="eastAsia"/>
        </w:rPr>
        <w:t>解挂行修改（业务代码</w:t>
      </w:r>
      <w:r>
        <w:rPr>
          <w:rFonts w:hint="eastAsia"/>
        </w:rPr>
        <w:t>1564</w:t>
      </w:r>
      <w:r>
        <w:rPr>
          <w:rFonts w:hint="eastAsia"/>
        </w:rPr>
        <w:t>）</w:t>
      </w:r>
    </w:p>
    <w:p w:rsidR="004A1DF5" w:rsidRDefault="004A1DF5">
      <w:pPr>
        <w:pStyle w:val="6"/>
        <w:spacing w:line="360" w:lineRule="auto"/>
      </w:pPr>
      <w:r>
        <w:rPr>
          <w:rFonts w:ascii="宋体" w:hAnsi="宋体" w:hint="eastAsia"/>
        </w:rPr>
        <w:t>（一）</w:t>
      </w:r>
      <w:r>
        <w:rPr>
          <w:rFonts w:hint="eastAsia"/>
        </w:rPr>
        <w:t>功能介绍</w:t>
      </w:r>
    </w:p>
    <w:p w:rsidR="004A1DF5" w:rsidRDefault="004A1DF5">
      <w:pPr>
        <w:ind w:left="576"/>
      </w:pPr>
      <w:r>
        <w:rPr>
          <w:rFonts w:hint="eastAsia"/>
        </w:rPr>
        <w:t>一卡通领卡</w:t>
      </w:r>
      <w:r>
        <w:rPr>
          <w:rFonts w:hint="eastAsia"/>
        </w:rPr>
        <w:t>/</w:t>
      </w:r>
      <w:r>
        <w:rPr>
          <w:rFonts w:hint="eastAsia"/>
        </w:rPr>
        <w:t>解挂行修改功能包括：</w:t>
      </w:r>
    </w:p>
    <w:p w:rsidR="004A1DF5" w:rsidRDefault="004A1DF5">
      <w:pPr>
        <w:numPr>
          <w:ilvl w:val="1"/>
          <w:numId w:val="16"/>
        </w:numPr>
      </w:pPr>
      <w:r>
        <w:rPr>
          <w:rFonts w:hint="eastAsia"/>
        </w:rPr>
        <w:t>一卡通书面挂失或损坏换卡指定领卡行后要求更换指定领卡行。</w:t>
      </w:r>
    </w:p>
    <w:p w:rsidR="004A1DF5" w:rsidRDefault="004A1DF5">
      <w:pPr>
        <w:numPr>
          <w:ilvl w:val="1"/>
          <w:numId w:val="16"/>
        </w:numPr>
      </w:pPr>
      <w:r>
        <w:rPr>
          <w:rFonts w:hint="eastAsia"/>
        </w:rPr>
        <w:t>一卡通支取依据挂失指定解挂行后要求更换指定解挂行。</w:t>
      </w:r>
    </w:p>
    <w:p w:rsidR="004A1DF5" w:rsidRDefault="004A1DF5">
      <w:pPr>
        <w:pStyle w:val="6"/>
        <w:spacing w:line="360" w:lineRule="auto"/>
      </w:pPr>
      <w:r>
        <w:rPr>
          <w:rFonts w:hint="eastAsia"/>
        </w:rPr>
        <w:t>（二）风险提示</w:t>
      </w:r>
    </w:p>
    <w:p w:rsidR="004A1DF5" w:rsidRDefault="004A1DF5">
      <w:pPr>
        <w:ind w:left="576"/>
      </w:pPr>
      <w:r>
        <w:rPr>
          <w:rFonts w:hint="eastAsia"/>
        </w:rPr>
        <w:t>当“内部差错处理标志”为否时，本功能必须本人办理，系统未控制。</w:t>
      </w:r>
    </w:p>
    <w:p w:rsidR="004A1DF5" w:rsidRDefault="004A1DF5">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jc w:val="center"/>
              <w:rPr>
                <w:sz w:val="21"/>
              </w:rPr>
            </w:pPr>
            <w:r>
              <w:rPr>
                <w:rFonts w:hint="eastAsia"/>
                <w:sz w:val="21"/>
              </w:rPr>
              <w:t>内部差错处理标志</w:t>
            </w:r>
          </w:p>
        </w:tc>
        <w:tc>
          <w:tcPr>
            <w:tcW w:w="6254" w:type="dxa"/>
          </w:tcPr>
          <w:p w:rsidR="004A1DF5" w:rsidRDefault="004A1DF5">
            <w:pPr>
              <w:rPr>
                <w:sz w:val="21"/>
              </w:rPr>
            </w:pPr>
            <w:r>
              <w:rPr>
                <w:rFonts w:hint="eastAsia"/>
                <w:sz w:val="21"/>
              </w:rPr>
              <w:t>N</w:t>
            </w:r>
            <w:r>
              <w:rPr>
                <w:rFonts w:hint="eastAsia"/>
                <w:sz w:val="21"/>
              </w:rPr>
              <w:t>：否，客户要求修改时选用</w:t>
            </w:r>
          </w:p>
          <w:p w:rsidR="004A1DF5" w:rsidRDefault="004A1DF5">
            <w:pPr>
              <w:rPr>
                <w:sz w:val="21"/>
              </w:rPr>
            </w:pPr>
            <w:r>
              <w:rPr>
                <w:rFonts w:hint="eastAsia"/>
                <w:sz w:val="21"/>
              </w:rPr>
              <w:t>Y</w:t>
            </w:r>
            <w:r>
              <w:rPr>
                <w:rFonts w:hint="eastAsia"/>
                <w:sz w:val="21"/>
              </w:rPr>
              <w:t>：是，行内差错时选用</w:t>
            </w:r>
          </w:p>
        </w:tc>
      </w:tr>
    </w:tbl>
    <w:p w:rsidR="004A1DF5" w:rsidRDefault="004A1DF5">
      <w:pPr>
        <w:pStyle w:val="6"/>
        <w:spacing w:line="360" w:lineRule="auto"/>
      </w:pPr>
      <w:r>
        <w:rPr>
          <w:rFonts w:hint="eastAsia"/>
        </w:rPr>
        <w:t>（四）操作要点</w:t>
      </w:r>
    </w:p>
    <w:p w:rsidR="004A1DF5" w:rsidRDefault="004A1DF5">
      <w:pPr>
        <w:ind w:firstLineChars="200" w:firstLine="480"/>
      </w:pPr>
      <w:r>
        <w:rPr>
          <w:rFonts w:hint="eastAsia"/>
        </w:rPr>
        <w:t>1</w:t>
      </w:r>
      <w:r>
        <w:rPr>
          <w:rFonts w:hint="eastAsia"/>
        </w:rPr>
        <w:t>、内部差错处理标志为否时的业务操作范围：原挂失</w:t>
      </w:r>
      <w:r>
        <w:rPr>
          <w:rFonts w:hint="eastAsia"/>
        </w:rPr>
        <w:t>(</w:t>
      </w:r>
      <w:r>
        <w:rPr>
          <w:rFonts w:hint="eastAsia"/>
        </w:rPr>
        <w:t>损坏</w:t>
      </w:r>
      <w:r>
        <w:rPr>
          <w:rFonts w:hint="eastAsia"/>
        </w:rPr>
        <w:t>)</w:t>
      </w:r>
      <w:r>
        <w:rPr>
          <w:rFonts w:hint="eastAsia"/>
        </w:rPr>
        <w:t>业务受理行及当前指定领卡行（解挂行）。此方式不需授权但需检查身份证明。</w:t>
      </w:r>
    </w:p>
    <w:p w:rsidR="004A1DF5" w:rsidRDefault="004A1DF5">
      <w:pPr>
        <w:ind w:firstLineChars="200" w:firstLine="480"/>
      </w:pPr>
      <w:r>
        <w:rPr>
          <w:rFonts w:hint="eastAsia"/>
        </w:rPr>
        <w:t>2</w:t>
      </w:r>
      <w:r>
        <w:rPr>
          <w:rFonts w:hint="eastAsia"/>
        </w:rPr>
        <w:t>、内部差错处理标志为是时的业务操作范围：受理范围须为该笔领卡解挂行维护业务的受理行。此方式需授权但不需检查身份证明。</w:t>
      </w:r>
    </w:p>
    <w:p w:rsidR="004A1DF5" w:rsidRDefault="004A1DF5">
      <w:pPr>
        <w:ind w:firstLineChars="200" w:firstLine="480"/>
      </w:pPr>
      <w:r>
        <w:rPr>
          <w:rFonts w:hint="eastAsia"/>
        </w:rPr>
        <w:t>3</w:t>
      </w:r>
      <w:r>
        <w:rPr>
          <w:rFonts w:hint="eastAsia"/>
        </w:rPr>
        <w:t>、操作成功后，若原指定的领卡机构已</w:t>
      </w:r>
      <w:r>
        <w:rPr>
          <w:rFonts w:hint="eastAsia"/>
          <w:bCs/>
        </w:rPr>
        <w:t>制卡，此时如凭证尚未到达领卡网点，则在入领卡网点机构箱时自动作废，如领卡网点已经领用，则在当前所属凭证箱自动作废。凭证的介质状态变为有证作废。</w:t>
      </w:r>
    </w:p>
    <w:p w:rsidR="004A1DF5" w:rsidRDefault="004A1DF5">
      <w:pPr>
        <w:pStyle w:val="6"/>
        <w:spacing w:line="360" w:lineRule="auto"/>
      </w:pPr>
      <w:r>
        <w:rPr>
          <w:rFonts w:hint="eastAsia"/>
        </w:rPr>
        <w:lastRenderedPageBreak/>
        <w:t>（五）操作步骤</w:t>
      </w:r>
    </w:p>
    <w:p w:rsidR="004A1DF5" w:rsidRDefault="004A1DF5">
      <w:pPr>
        <w:ind w:firstLineChars="150" w:firstLine="360"/>
        <w:rPr>
          <w:rFonts w:ascii="宋体" w:hAnsi="宋体"/>
        </w:rPr>
      </w:pPr>
      <w:r>
        <w:rPr>
          <w:rFonts w:hint="eastAsia"/>
        </w:rPr>
        <w:t>1</w:t>
      </w:r>
      <w:r>
        <w:rPr>
          <w:rFonts w:hint="eastAsia"/>
        </w:rPr>
        <w:t>、</w:t>
      </w:r>
      <w:r>
        <w:rPr>
          <w:rFonts w:ascii="宋体" w:hAnsi="宋体" w:hint="eastAsia"/>
        </w:rPr>
        <w:t>用户选择系统导航－客户管理－特殊业务－其他特殊业务－</w:t>
      </w:r>
      <w:r>
        <w:rPr>
          <w:rFonts w:hint="eastAsia"/>
        </w:rPr>
        <w:t>一卡通领卡</w:t>
      </w:r>
      <w:r>
        <w:rPr>
          <w:rFonts w:hint="eastAsia"/>
        </w:rPr>
        <w:t>/</w:t>
      </w:r>
      <w:r>
        <w:rPr>
          <w:rFonts w:hint="eastAsia"/>
        </w:rPr>
        <w:t>解挂行修改</w:t>
      </w:r>
      <w:r>
        <w:rPr>
          <w:rFonts w:ascii="宋体" w:hAnsi="宋体" w:hint="eastAsia"/>
        </w:rPr>
        <w:t>或在“业务代码”处输入1564进入。</w:t>
      </w:r>
    </w:p>
    <w:p w:rsidR="004A1DF5" w:rsidRDefault="004A1DF5">
      <w:pPr>
        <w:ind w:firstLineChars="150" w:firstLine="360"/>
        <w:rPr>
          <w:bCs/>
        </w:rPr>
      </w:pPr>
      <w:r>
        <w:rPr>
          <w:rFonts w:hint="eastAsia"/>
          <w:bCs/>
        </w:rPr>
        <w:t>2</w:t>
      </w:r>
      <w:r>
        <w:rPr>
          <w:rFonts w:hint="eastAsia"/>
          <w:bCs/>
        </w:rPr>
        <w:t>、“一卡通卡号”处输入卡号，按回车键，系统列示相关信息。</w:t>
      </w:r>
    </w:p>
    <w:p w:rsidR="004A1DF5" w:rsidRDefault="004A1DF5">
      <w:pPr>
        <w:ind w:firstLineChars="150" w:firstLine="360"/>
        <w:rPr>
          <w:bCs/>
        </w:rPr>
      </w:pPr>
      <w:r>
        <w:rPr>
          <w:rFonts w:hint="eastAsia"/>
          <w:bCs/>
        </w:rPr>
        <w:t>3</w:t>
      </w:r>
      <w:r>
        <w:rPr>
          <w:rFonts w:hint="eastAsia"/>
          <w:bCs/>
        </w:rPr>
        <w:t>、选择“内部差错处理标志”。</w:t>
      </w:r>
    </w:p>
    <w:p w:rsidR="004A1DF5" w:rsidRDefault="004A1DF5">
      <w:pPr>
        <w:ind w:firstLineChars="150" w:firstLine="360"/>
        <w:rPr>
          <w:bCs/>
        </w:rPr>
      </w:pPr>
      <w:r>
        <w:rPr>
          <w:rFonts w:hint="eastAsia"/>
          <w:bCs/>
        </w:rPr>
        <w:t>4</w:t>
      </w:r>
      <w:r>
        <w:rPr>
          <w:rFonts w:hint="eastAsia"/>
          <w:bCs/>
        </w:rPr>
        <w:t>、选择身份验证钮</w:t>
      </w:r>
      <w:r w:rsidR="0004090F">
        <w:rPr>
          <w:rFonts w:hint="eastAsia"/>
          <w:bCs/>
          <w:noProof/>
        </w:rPr>
        <w:drawing>
          <wp:inline distT="0" distB="0" distL="0" distR="0">
            <wp:extent cx="209550" cy="20955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hint="eastAsia"/>
          <w:bCs/>
        </w:rPr>
        <w:t>，输入客户国别、身份证明类别、号码、签发日期等信息后确定。（内部差错处理标志为是时无此步骤）</w:t>
      </w:r>
    </w:p>
    <w:p w:rsidR="004A1DF5" w:rsidRDefault="004A1DF5">
      <w:pPr>
        <w:ind w:firstLineChars="150" w:firstLine="360"/>
        <w:rPr>
          <w:bCs/>
        </w:rPr>
      </w:pPr>
      <w:r>
        <w:rPr>
          <w:rFonts w:hint="eastAsia"/>
          <w:bCs/>
        </w:rPr>
        <w:t>5</w:t>
      </w:r>
      <w:r>
        <w:rPr>
          <w:rFonts w:hint="eastAsia"/>
          <w:bCs/>
        </w:rPr>
        <w:t>、选择操作种类。</w:t>
      </w:r>
    </w:p>
    <w:p w:rsidR="004A1DF5" w:rsidRDefault="004A1DF5">
      <w:pPr>
        <w:ind w:firstLineChars="150" w:firstLine="360"/>
        <w:rPr>
          <w:bCs/>
        </w:rPr>
      </w:pPr>
      <w:r>
        <w:rPr>
          <w:rFonts w:hint="eastAsia"/>
          <w:bCs/>
        </w:rPr>
        <w:t>6</w:t>
      </w:r>
      <w:r>
        <w:rPr>
          <w:rFonts w:hint="eastAsia"/>
          <w:bCs/>
        </w:rPr>
        <w:t>、选择新的指定领卡（解挂）行。</w:t>
      </w:r>
    </w:p>
    <w:p w:rsidR="004A1DF5" w:rsidRDefault="004A1DF5">
      <w:pPr>
        <w:ind w:firstLineChars="150" w:firstLine="360"/>
        <w:rPr>
          <w:bCs/>
        </w:rPr>
      </w:pPr>
      <w:r>
        <w:rPr>
          <w:rFonts w:hint="eastAsia"/>
          <w:bCs/>
        </w:rPr>
        <w:t>7</w:t>
      </w:r>
      <w:r>
        <w:rPr>
          <w:rFonts w:hint="eastAsia"/>
          <w:bCs/>
        </w:rPr>
        <w:t>、系统提</w:t>
      </w:r>
      <w:r>
        <w:rPr>
          <w:rFonts w:hint="eastAsia"/>
        </w:rPr>
        <w:t>示授权，主管同意后刷卡或输入密码。</w:t>
      </w:r>
    </w:p>
    <w:p w:rsidR="004A1DF5" w:rsidRDefault="004A1DF5">
      <w:pPr>
        <w:ind w:firstLineChars="150" w:firstLine="360"/>
        <w:rPr>
          <w:bCs/>
        </w:rPr>
      </w:pPr>
      <w:r>
        <w:rPr>
          <w:rFonts w:hint="eastAsia"/>
        </w:rPr>
        <w:t>8</w:t>
      </w:r>
      <w:r>
        <w:rPr>
          <w:rFonts w:hint="eastAsia"/>
        </w:rPr>
        <w:t>、</w:t>
      </w:r>
      <w:r>
        <w:rPr>
          <w:rFonts w:hint="eastAsia"/>
          <w:bCs/>
        </w:rPr>
        <w:t>打印：</w:t>
      </w:r>
      <w:r>
        <w:rPr>
          <w:rFonts w:hint="eastAsia"/>
        </w:rPr>
        <w:t>根据系统提示打印</w:t>
      </w:r>
      <w:r>
        <w:rPr>
          <w:rFonts w:hint="eastAsia"/>
          <w:bCs/>
        </w:rPr>
        <w:t>“储蓄特殊业务凭证”。</w:t>
      </w:r>
    </w:p>
    <w:p w:rsidR="004A1DF5" w:rsidRDefault="004A1DF5" w:rsidP="0004090F">
      <w:pPr>
        <w:pStyle w:val="5"/>
        <w:jc w:val="left"/>
      </w:pPr>
      <w:r>
        <w:rPr>
          <w:rFonts w:hint="eastAsia"/>
        </w:rPr>
        <w:t>五、旧集体开卡激活（业务代码</w:t>
      </w:r>
      <w:r>
        <w:rPr>
          <w:rFonts w:hint="eastAsia"/>
        </w:rPr>
        <w:t>1565</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本功能是专门提供给新系统分行移植前在旧系统集体开户、没有设置取款密码的一卡通使用的。通过本功能将此类“一卡通”激活，同时设置取款密码、查询密码。</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本功能必须本人办理。</w:t>
      </w:r>
    </w:p>
    <w:p w:rsidR="004A1DF5" w:rsidRDefault="004A1DF5">
      <w:pPr>
        <w:pStyle w:val="6"/>
        <w:spacing w:line="360" w:lineRule="auto"/>
      </w:pPr>
      <w:r>
        <w:rPr>
          <w:rFonts w:hint="eastAsia"/>
        </w:rPr>
        <w:t>（三）操作要点</w:t>
      </w:r>
    </w:p>
    <w:p w:rsidR="004A1DF5" w:rsidRDefault="004A1DF5">
      <w:pPr>
        <w:numPr>
          <w:ilvl w:val="0"/>
          <w:numId w:val="404"/>
        </w:numPr>
      </w:pPr>
      <w:r>
        <w:rPr>
          <w:rFonts w:hint="eastAsia"/>
        </w:rPr>
        <w:t>本功能的操作机构范围：新系统全总行范围。</w:t>
      </w:r>
    </w:p>
    <w:p w:rsidR="004A1DF5" w:rsidRDefault="004A1DF5">
      <w:pPr>
        <w:numPr>
          <w:ilvl w:val="0"/>
          <w:numId w:val="404"/>
        </w:numPr>
      </w:pPr>
      <w:r>
        <w:rPr>
          <w:rFonts w:hint="eastAsia"/>
        </w:rPr>
        <w:t>必须刷卡办理。</w:t>
      </w:r>
    </w:p>
    <w:p w:rsidR="004A1DF5" w:rsidRDefault="004A1DF5">
      <w:pPr>
        <w:numPr>
          <w:ilvl w:val="0"/>
          <w:numId w:val="404"/>
        </w:numPr>
      </w:pPr>
      <w:r>
        <w:rPr>
          <w:rFonts w:hint="eastAsia"/>
        </w:rPr>
        <w:t>必须输入正确的客户身份证件信息办理。</w:t>
      </w:r>
    </w:p>
    <w:p w:rsidR="004A1DF5" w:rsidRDefault="004A1DF5">
      <w:pPr>
        <w:numPr>
          <w:ilvl w:val="0"/>
          <w:numId w:val="404"/>
        </w:numPr>
      </w:pPr>
      <w:r>
        <w:rPr>
          <w:rFonts w:hint="eastAsia"/>
        </w:rPr>
        <w:t>若客户属于黑名单客户，办理此业务需要授权。</w:t>
      </w:r>
    </w:p>
    <w:p w:rsidR="004A1DF5" w:rsidRDefault="004A1DF5">
      <w:pPr>
        <w:numPr>
          <w:ilvl w:val="0"/>
          <w:numId w:val="404"/>
        </w:numPr>
      </w:pPr>
      <w:r>
        <w:rPr>
          <w:rFonts w:hint="eastAsia"/>
        </w:rPr>
        <w:t>客户可同时设置“取款密码”和“查询密码”，也可只设置“取款密码”不设置“查询密码”。</w:t>
      </w:r>
    </w:p>
    <w:p w:rsidR="004A1DF5" w:rsidRDefault="004A1DF5">
      <w:pPr>
        <w:pStyle w:val="6"/>
        <w:spacing w:line="360" w:lineRule="auto"/>
      </w:pPr>
      <w:r>
        <w:rPr>
          <w:rFonts w:hint="eastAsia"/>
        </w:rPr>
        <w:lastRenderedPageBreak/>
        <w:t>（四）操作步骤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用户选择系统导航－客户管理－其他特殊业务－</w:t>
      </w:r>
      <w:r>
        <w:rPr>
          <w:rFonts w:hint="eastAsia"/>
        </w:rPr>
        <w:t>旧集体开卡激活，</w:t>
      </w:r>
      <w:r>
        <w:rPr>
          <w:rFonts w:ascii="宋体" w:hAnsi="宋体" w:hint="eastAsia"/>
        </w:rPr>
        <w:t>或在“业务代码”处输入1565进入。</w:t>
      </w:r>
    </w:p>
    <w:p w:rsidR="004A1DF5" w:rsidRDefault="004A1DF5">
      <w:pPr>
        <w:ind w:firstLineChars="200" w:firstLine="480"/>
      </w:pPr>
      <w:r>
        <w:rPr>
          <w:rFonts w:hint="eastAsia"/>
        </w:rPr>
        <w:t>2</w:t>
      </w:r>
      <w:r>
        <w:rPr>
          <w:rFonts w:hint="eastAsia"/>
        </w:rPr>
        <w:t>、刷卡并录入卡号确定，系统列示相关信息。</w:t>
      </w:r>
    </w:p>
    <w:p w:rsidR="004A1DF5" w:rsidRDefault="004A1DF5">
      <w:pPr>
        <w:ind w:firstLineChars="200" w:firstLine="480"/>
      </w:pPr>
      <w:r>
        <w:rPr>
          <w:rFonts w:hint="eastAsia"/>
        </w:rPr>
        <w:t>3</w:t>
      </w:r>
      <w:r>
        <w:rPr>
          <w:rFonts w:hint="eastAsia"/>
        </w:rPr>
        <w:t>、按回车键或</w:t>
      </w:r>
      <w:r>
        <w:rPr>
          <w:rFonts w:hint="eastAsia"/>
          <w:bCs/>
        </w:rPr>
        <w:t>选择</w:t>
      </w:r>
      <w:r>
        <w:rPr>
          <w:rFonts w:hint="eastAsia"/>
        </w:rPr>
        <w:t>支取控件钮</w:t>
      </w:r>
      <w:r w:rsidR="0004090F">
        <w:rPr>
          <w:rFonts w:ascii="宋体" w:hint="eastAsia"/>
          <w:noProof/>
          <w:kern w:val="0"/>
          <w:sz w:val="18"/>
          <w:szCs w:val="18"/>
        </w:rPr>
        <w:drawing>
          <wp:inline distT="0" distB="0" distL="0" distR="0">
            <wp:extent cx="209550" cy="209550"/>
            <wp:effectExtent l="1905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hint="eastAsia"/>
        </w:rPr>
        <w:t>，经办员选择证件国别地区、证件类型，输入客户证件号码。</w:t>
      </w:r>
    </w:p>
    <w:p w:rsidR="004A1DF5" w:rsidRDefault="004A1DF5">
      <w:pPr>
        <w:ind w:firstLineChars="200" w:firstLine="480"/>
        <w:rPr>
          <w:rFonts w:ascii="宋体" w:hAnsi="宋体"/>
          <w:bCs/>
        </w:rPr>
      </w:pPr>
      <w:r>
        <w:rPr>
          <w:rFonts w:ascii="宋体" w:hAnsi="宋体" w:hint="eastAsia"/>
          <w:bCs/>
        </w:rPr>
        <w:t>4、</w:t>
      </w:r>
      <w:r>
        <w:rPr>
          <w:rFonts w:ascii="宋体" w:hAnsi="宋体" w:hint="eastAsia"/>
        </w:rPr>
        <w:t>通过</w:t>
      </w:r>
      <w:r>
        <w:rPr>
          <w:rFonts w:hint="eastAsia"/>
        </w:rPr>
        <w:t>加密</w:t>
      </w:r>
      <w:r>
        <w:rPr>
          <w:rFonts w:ascii="宋体" w:hAnsi="宋体" w:hint="eastAsia"/>
        </w:rPr>
        <w:t>键盘设置“取款密码”及“查询密码”。</w:t>
      </w:r>
    </w:p>
    <w:p w:rsidR="004A1DF5" w:rsidRDefault="004A1DF5">
      <w:pPr>
        <w:ind w:firstLineChars="200" w:firstLine="480"/>
        <w:rPr>
          <w:rFonts w:ascii="宋体" w:hAnsi="宋体"/>
        </w:rPr>
      </w:pPr>
      <w:r>
        <w:rPr>
          <w:rFonts w:ascii="宋体" w:hAnsi="宋体" w:hint="eastAsia"/>
          <w:bCs/>
        </w:rPr>
        <w:t>5、打印：</w:t>
      </w:r>
      <w:r>
        <w:rPr>
          <w:rFonts w:hint="eastAsia"/>
        </w:rPr>
        <w:t>根据系统提示打印</w:t>
      </w:r>
      <w:r>
        <w:rPr>
          <w:rFonts w:ascii="宋体" w:hAnsi="宋体" w:hint="eastAsia"/>
          <w:bCs/>
        </w:rPr>
        <w:t>“</w:t>
      </w:r>
      <w:r>
        <w:rPr>
          <w:rFonts w:ascii="宋体" w:hAnsi="宋体" w:hint="eastAsia"/>
        </w:rPr>
        <w:t>特殊业务凭证”，保留一联银行留存。</w:t>
      </w:r>
    </w:p>
    <w:p w:rsidR="004A1DF5" w:rsidRDefault="004A1DF5">
      <w:pPr>
        <w:pStyle w:val="5"/>
        <w:jc w:val="left"/>
      </w:pPr>
      <w:r>
        <w:rPr>
          <w:rFonts w:hint="eastAsia"/>
        </w:rPr>
        <w:t>六、存折重写磁（业务代码</w:t>
      </w:r>
      <w:r>
        <w:rPr>
          <w:rFonts w:hint="eastAsia"/>
        </w:rPr>
        <w:t>1571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通过本功能对失磁的存折进行重写磁。</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本功能必须本人办理。</w:t>
      </w:r>
    </w:p>
    <w:p w:rsidR="004A1DF5" w:rsidRDefault="004A1DF5">
      <w:pPr>
        <w:pStyle w:val="6"/>
        <w:spacing w:line="360" w:lineRule="auto"/>
      </w:pPr>
      <w:r>
        <w:rPr>
          <w:rFonts w:hint="eastAsia"/>
        </w:rPr>
        <w:t>（三）操作要点</w:t>
      </w:r>
    </w:p>
    <w:p w:rsidR="004A1DF5" w:rsidRDefault="004A1DF5">
      <w:pPr>
        <w:ind w:firstLine="450"/>
      </w:pPr>
      <w:r>
        <w:rPr>
          <w:rFonts w:hint="eastAsia"/>
        </w:rPr>
        <w:t>本功能操作范围：全行。</w:t>
      </w:r>
    </w:p>
    <w:p w:rsidR="004A1DF5" w:rsidRDefault="004A1DF5">
      <w:pPr>
        <w:pStyle w:val="6"/>
        <w:spacing w:line="360" w:lineRule="auto"/>
      </w:pPr>
      <w:r>
        <w:rPr>
          <w:rFonts w:hint="eastAsia"/>
        </w:rPr>
        <w:t>（四）操作步骤</w:t>
      </w:r>
    </w:p>
    <w:p w:rsidR="004A1DF5" w:rsidRDefault="004A1DF5">
      <w:pPr>
        <w:ind w:firstLineChars="200" w:firstLine="480"/>
      </w:pPr>
      <w:r>
        <w:rPr>
          <w:rFonts w:hint="eastAsia"/>
        </w:rPr>
        <w:t>1</w:t>
      </w:r>
      <w:r>
        <w:rPr>
          <w:rFonts w:hint="eastAsia"/>
        </w:rPr>
        <w:t>、用户选择系统导航－客户管理－特殊业务－其他特殊业务－存折重写磁或在“业务代码”处输入业务代码“</w:t>
      </w:r>
      <w:r>
        <w:rPr>
          <w:rFonts w:hint="eastAsia"/>
        </w:rPr>
        <w:t>1571</w:t>
      </w:r>
      <w:r>
        <w:rPr>
          <w:rFonts w:hint="eastAsia"/>
        </w:rPr>
        <w:t>”进入。</w:t>
      </w:r>
    </w:p>
    <w:p w:rsidR="004A1DF5" w:rsidRDefault="004A1DF5">
      <w:pPr>
        <w:ind w:firstLineChars="200" w:firstLine="480"/>
      </w:pPr>
      <w:r>
        <w:rPr>
          <w:rFonts w:hint="eastAsia"/>
        </w:rPr>
        <w:t>2</w:t>
      </w:r>
      <w:r>
        <w:rPr>
          <w:rFonts w:hint="eastAsia"/>
        </w:rPr>
        <w:t>、以下步骤同第二章第十三节一、一卡通重写磁。</w:t>
      </w:r>
    </w:p>
    <w:p w:rsidR="004A1DF5" w:rsidRDefault="004A1DF5">
      <w:pPr>
        <w:pStyle w:val="5"/>
      </w:pPr>
      <w:r>
        <w:rPr>
          <w:rFonts w:hint="eastAsia"/>
        </w:rPr>
        <w:t>七、存折活期账户移存到一卡通（业务代码</w:t>
      </w:r>
      <w:r>
        <w:rPr>
          <w:rFonts w:hint="eastAsia"/>
        </w:rPr>
        <w:t>1573</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本功能将存折下某币种活期账户的所有账务资料，含开户日期、币种、钞汇标志、余额、积数、当天和历史交易移入一卡通户口下。此业务只可在同一网点的同一客户号下的存折和一卡通之间办理。</w:t>
      </w:r>
    </w:p>
    <w:p w:rsidR="004A1DF5" w:rsidRDefault="004A1DF5">
      <w:pPr>
        <w:pStyle w:val="6"/>
        <w:spacing w:line="360" w:lineRule="auto"/>
      </w:pPr>
      <w:r>
        <w:rPr>
          <w:rFonts w:hint="eastAsia"/>
        </w:rPr>
        <w:lastRenderedPageBreak/>
        <w:t>（二）风险提示</w:t>
      </w:r>
    </w:p>
    <w:p w:rsidR="004A1DF5" w:rsidRDefault="004A1DF5">
      <w:pPr>
        <w:ind w:firstLineChars="225" w:firstLine="540"/>
      </w:pPr>
      <w:r>
        <w:rPr>
          <w:rFonts w:hint="eastAsia"/>
        </w:rPr>
        <w:t>本功能必须本人办理。</w:t>
      </w:r>
    </w:p>
    <w:p w:rsidR="004A1DF5" w:rsidRDefault="004A1DF5">
      <w:pPr>
        <w:pStyle w:val="6"/>
        <w:spacing w:line="360" w:lineRule="auto"/>
      </w:pPr>
      <w:r>
        <w:rPr>
          <w:rFonts w:hint="eastAsia"/>
        </w:rPr>
        <w:t>（三）操作要点</w:t>
      </w:r>
    </w:p>
    <w:p w:rsidR="004A1DF5" w:rsidRDefault="004A1DF5">
      <w:pPr>
        <w:ind w:firstLineChars="225" w:firstLine="540"/>
      </w:pPr>
      <w:r>
        <w:rPr>
          <w:rFonts w:hint="eastAsia"/>
        </w:rPr>
        <w:t>1</w:t>
      </w:r>
      <w:r>
        <w:rPr>
          <w:rFonts w:hint="eastAsia"/>
        </w:rPr>
        <w:t>、“存折号”处必须刷卡录入。</w:t>
      </w:r>
    </w:p>
    <w:p w:rsidR="004A1DF5" w:rsidRDefault="004A1DF5">
      <w:pPr>
        <w:ind w:firstLineChars="225" w:firstLine="540"/>
      </w:pPr>
      <w:r>
        <w:rPr>
          <w:rFonts w:hint="eastAsia"/>
        </w:rPr>
        <w:t>2</w:t>
      </w:r>
      <w:r>
        <w:rPr>
          <w:rFonts w:hint="eastAsia"/>
        </w:rPr>
        <w:t>、一卡通户口内必须无同资金性质、同币种、同钞汇标志的活期账户。</w:t>
      </w:r>
    </w:p>
    <w:p w:rsidR="004A1DF5" w:rsidRDefault="004A1DF5">
      <w:pPr>
        <w:ind w:firstLineChars="225" w:firstLine="540"/>
      </w:pPr>
      <w:r>
        <w:rPr>
          <w:rFonts w:hint="eastAsia"/>
        </w:rPr>
        <w:t>3</w:t>
      </w:r>
      <w:r>
        <w:rPr>
          <w:rFonts w:hint="eastAsia"/>
        </w:rPr>
        <w:t>、本功能操作范围：全行范围。</w:t>
      </w:r>
    </w:p>
    <w:p w:rsidR="004A1DF5" w:rsidRDefault="004A1DF5">
      <w:pPr>
        <w:ind w:firstLineChars="225" w:firstLine="540"/>
      </w:pPr>
      <w:r>
        <w:rPr>
          <w:rFonts w:hint="eastAsia"/>
        </w:rPr>
        <w:t>4</w:t>
      </w:r>
      <w:r>
        <w:rPr>
          <w:rFonts w:hint="eastAsia"/>
        </w:rPr>
        <w:t>、移存业务的卡、折必须从属同一客户、同一网点。</w:t>
      </w:r>
    </w:p>
    <w:p w:rsidR="004A1DF5" w:rsidRDefault="004A1DF5">
      <w:pPr>
        <w:ind w:firstLineChars="225" w:firstLine="540"/>
      </w:pPr>
      <w:r>
        <w:rPr>
          <w:rFonts w:hint="eastAsia"/>
        </w:rPr>
        <w:t>5</w:t>
      </w:r>
      <w:r>
        <w:rPr>
          <w:rFonts w:hint="eastAsia"/>
        </w:rPr>
        <w:t>、如果存折存在活动的关户限制，则不能办理移存。</w:t>
      </w:r>
    </w:p>
    <w:p w:rsidR="004A1DF5" w:rsidRDefault="004A1DF5">
      <w:pPr>
        <w:pStyle w:val="6"/>
        <w:spacing w:line="360" w:lineRule="auto"/>
      </w:pPr>
      <w:r>
        <w:rPr>
          <w:rFonts w:hint="eastAsia"/>
        </w:rPr>
        <w:t>（四）操作步骤</w:t>
      </w:r>
    </w:p>
    <w:p w:rsidR="004A1DF5" w:rsidRDefault="004A1DF5">
      <w:pPr>
        <w:ind w:firstLineChars="175" w:firstLine="420"/>
        <w:rPr>
          <w:rFonts w:ascii="宋体" w:hAnsi="宋体"/>
        </w:rPr>
      </w:pPr>
      <w:r>
        <w:rPr>
          <w:rFonts w:ascii="宋体" w:hAnsi="宋体" w:hint="eastAsia"/>
        </w:rPr>
        <w:t>1、用户选择系统导航－客户管理－其他特殊业务－存折活期账户移存，或在“业务代码”处输入业务代码1573进入。</w:t>
      </w:r>
    </w:p>
    <w:p w:rsidR="004A1DF5" w:rsidRDefault="004A1DF5">
      <w:pPr>
        <w:ind w:firstLineChars="175" w:firstLine="420"/>
        <w:rPr>
          <w:rFonts w:ascii="宋体" w:hAnsi="宋体"/>
        </w:rPr>
      </w:pPr>
      <w:r>
        <w:rPr>
          <w:rFonts w:ascii="宋体" w:hAnsi="宋体" w:hint="eastAsia"/>
        </w:rPr>
        <w:t>2、刷折并录入存折号后，系统列示相关信息。</w:t>
      </w:r>
    </w:p>
    <w:p w:rsidR="004A1DF5" w:rsidRDefault="004A1DF5">
      <w:pPr>
        <w:ind w:firstLineChars="175" w:firstLine="420"/>
        <w:rPr>
          <w:rFonts w:ascii="宋体" w:hAnsi="宋体"/>
        </w:rPr>
      </w:pPr>
      <w:r>
        <w:rPr>
          <w:rFonts w:ascii="宋体" w:hAnsi="宋体" w:hint="eastAsia"/>
        </w:rPr>
        <w:t>3、按回车键或</w:t>
      </w:r>
      <w:r>
        <w:rPr>
          <w:rFonts w:ascii="宋体" w:hAnsi="宋体" w:hint="eastAsia"/>
          <w:bCs/>
        </w:rPr>
        <w:t>选择</w:t>
      </w:r>
      <w:r>
        <w:rPr>
          <w:rFonts w:ascii="宋体" w:hAnsi="宋体" w:hint="eastAsia"/>
        </w:rPr>
        <w:t>支取控件钮</w:t>
      </w:r>
      <w:r w:rsidRPr="008E1FB9">
        <w:rPr>
          <w:rFonts w:ascii="宋体" w:hAnsi="宋体"/>
        </w:rPr>
        <w:object w:dxaOrig="330" w:dyaOrig="330">
          <v:shape id="_x0000_i1059" type="#_x0000_t75" style="width:16.5pt;height:16.5pt" o:ole="">
            <v:imagedata r:id="rId65" o:title=""/>
          </v:shape>
          <o:OLEObject Type="Embed" ProgID="PBrush" ShapeID="_x0000_i1059" DrawAspect="Content" ObjectID="_1458487535" r:id="rId84"/>
        </w:object>
      </w:r>
      <w:r>
        <w:rPr>
          <w:rFonts w:ascii="宋体" w:hAnsi="宋体" w:hint="eastAsia"/>
        </w:rPr>
        <w:t>，待客户录入支取依据后输入证件号码。</w:t>
      </w:r>
    </w:p>
    <w:p w:rsidR="004A1DF5" w:rsidRDefault="004A1DF5">
      <w:pPr>
        <w:ind w:firstLineChars="175" w:firstLine="420"/>
        <w:rPr>
          <w:rFonts w:ascii="宋体" w:hAnsi="宋体"/>
        </w:rPr>
      </w:pPr>
      <w:r>
        <w:rPr>
          <w:rFonts w:ascii="宋体" w:hAnsi="宋体" w:hint="eastAsia"/>
        </w:rPr>
        <w:t>4、输入一卡通的户口号码，按回车键。</w:t>
      </w:r>
    </w:p>
    <w:p w:rsidR="004A1DF5" w:rsidRDefault="004A1DF5">
      <w:pPr>
        <w:ind w:firstLineChars="175" w:firstLine="420"/>
        <w:rPr>
          <w:rFonts w:ascii="宋体" w:hAnsi="宋体"/>
        </w:rPr>
      </w:pPr>
      <w:r>
        <w:rPr>
          <w:rFonts w:ascii="宋体" w:hAnsi="宋体" w:hint="eastAsia"/>
        </w:rPr>
        <w:t>5、系统提示授权，主管同意后刷卡或输入密码。</w:t>
      </w:r>
    </w:p>
    <w:p w:rsidR="004A1DF5" w:rsidRDefault="004A1DF5">
      <w:pPr>
        <w:ind w:firstLineChars="175" w:firstLine="420"/>
      </w:pPr>
      <w:r>
        <w:rPr>
          <w:rFonts w:ascii="宋体" w:hAnsi="宋体" w:hint="eastAsia"/>
        </w:rPr>
        <w:t>6、打印：根据系统提示打印“收费回单”（异地办理时收取）、“特殊业务凭证”。</w:t>
      </w:r>
    </w:p>
    <w:p w:rsidR="004A1DF5" w:rsidRDefault="004A1DF5">
      <w:pPr>
        <w:pStyle w:val="5"/>
      </w:pPr>
      <w:r>
        <w:rPr>
          <w:rFonts w:hint="eastAsia"/>
        </w:rPr>
        <w:t>八、存折补打（业务代码</w:t>
      </w:r>
      <w:r>
        <w:rPr>
          <w:rFonts w:hint="eastAsia"/>
        </w:rPr>
        <w:t>1575</w:t>
      </w:r>
      <w:r>
        <w:rPr>
          <w:rFonts w:hint="eastAsia"/>
        </w:rPr>
        <w:t>）</w:t>
      </w:r>
    </w:p>
    <w:p w:rsidR="004A1DF5" w:rsidRDefault="004A1DF5">
      <w:pPr>
        <w:pStyle w:val="6"/>
        <w:spacing w:line="360" w:lineRule="auto"/>
      </w:pPr>
      <w:r>
        <w:rPr>
          <w:rFonts w:ascii="宋体" w:hAnsi="宋体" w:hint="eastAsia"/>
        </w:rPr>
        <w:t>（一）</w:t>
      </w:r>
      <w:r>
        <w:rPr>
          <w:rFonts w:hint="eastAsia"/>
        </w:rPr>
        <w:t>功能介绍</w:t>
      </w:r>
    </w:p>
    <w:p w:rsidR="004A1DF5" w:rsidRDefault="004A1DF5">
      <w:pPr>
        <w:ind w:firstLineChars="200" w:firstLine="480"/>
      </w:pPr>
      <w:r>
        <w:rPr>
          <w:rFonts w:hint="eastAsia"/>
        </w:rPr>
        <w:t>对于未打印的存折交易，通过此功能进行补打。</w:t>
      </w:r>
    </w:p>
    <w:p w:rsidR="004A1DF5" w:rsidRDefault="004A1DF5">
      <w:pPr>
        <w:pStyle w:val="6"/>
        <w:spacing w:line="360" w:lineRule="auto"/>
      </w:pPr>
      <w:r>
        <w:rPr>
          <w:rFonts w:hint="eastAsia"/>
        </w:rPr>
        <w:t>（二）操作要点</w:t>
      </w:r>
    </w:p>
    <w:p w:rsidR="004A1DF5" w:rsidRDefault="004A1DF5">
      <w:pPr>
        <w:ind w:left="482"/>
      </w:pPr>
      <w:r>
        <w:rPr>
          <w:rFonts w:hint="eastAsia"/>
        </w:rPr>
        <w:t>1</w:t>
      </w:r>
      <w:r>
        <w:rPr>
          <w:rFonts w:hint="eastAsia"/>
        </w:rPr>
        <w:t>、存折号必须刷折录入。</w:t>
      </w:r>
    </w:p>
    <w:p w:rsidR="004A1DF5" w:rsidRDefault="004A1DF5">
      <w:pPr>
        <w:ind w:left="482"/>
      </w:pPr>
      <w:r>
        <w:rPr>
          <w:rFonts w:hint="eastAsia"/>
        </w:rPr>
        <w:t>2</w:t>
      </w:r>
      <w:r>
        <w:rPr>
          <w:rFonts w:hint="eastAsia"/>
        </w:rPr>
        <w:t>、无须检查支取依据和验证身份。</w:t>
      </w:r>
    </w:p>
    <w:p w:rsidR="004A1DF5" w:rsidRDefault="004A1DF5">
      <w:pPr>
        <w:ind w:left="482"/>
      </w:pPr>
      <w:r>
        <w:rPr>
          <w:rFonts w:hint="eastAsia"/>
        </w:rPr>
        <w:t>3</w:t>
      </w:r>
      <w:r>
        <w:rPr>
          <w:rFonts w:hint="eastAsia"/>
        </w:rPr>
        <w:t>、如果该存折从属客户为黑名单客户，本操作需授权。</w:t>
      </w:r>
    </w:p>
    <w:p w:rsidR="004A1DF5" w:rsidRDefault="004A1DF5">
      <w:pPr>
        <w:pStyle w:val="6"/>
        <w:spacing w:line="360" w:lineRule="auto"/>
      </w:pPr>
      <w:r>
        <w:rPr>
          <w:rFonts w:hint="eastAsia"/>
        </w:rPr>
        <w:lastRenderedPageBreak/>
        <w:t>（三）操作步骤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用户选择系统导航－客户管理－其他特殊业务－</w:t>
      </w:r>
      <w:r>
        <w:rPr>
          <w:rFonts w:hint="eastAsia"/>
        </w:rPr>
        <w:t>存折补打</w:t>
      </w:r>
      <w:r>
        <w:rPr>
          <w:rFonts w:ascii="宋体" w:hAnsi="宋体" w:hint="eastAsia"/>
        </w:rPr>
        <w:t>或在“业务代码”处输入业务代码“1575”进入。</w:t>
      </w:r>
    </w:p>
    <w:p w:rsidR="004A1DF5" w:rsidRDefault="004A1DF5">
      <w:pPr>
        <w:ind w:firstLineChars="200" w:firstLine="480"/>
      </w:pPr>
      <w:r>
        <w:rPr>
          <w:rFonts w:hint="eastAsia"/>
        </w:rPr>
        <w:t>2</w:t>
      </w:r>
      <w:r>
        <w:rPr>
          <w:rFonts w:hint="eastAsia"/>
        </w:rPr>
        <w:t>、刷折并录入存折号确定，系统列示相关信息。</w:t>
      </w:r>
    </w:p>
    <w:p w:rsidR="004A1DF5" w:rsidRDefault="004A1DF5">
      <w:pPr>
        <w:ind w:firstLineChars="200" w:firstLine="480"/>
      </w:pPr>
      <w:r>
        <w:rPr>
          <w:rFonts w:hint="eastAsia"/>
        </w:rPr>
        <w:t>3</w:t>
      </w:r>
      <w:r>
        <w:rPr>
          <w:rFonts w:hint="eastAsia"/>
        </w:rPr>
        <w:t>、选择“打印”钮，系统提示打印信息。</w:t>
      </w:r>
    </w:p>
    <w:p w:rsidR="004A1DF5" w:rsidRDefault="004A1DF5">
      <w:pPr>
        <w:pStyle w:val="5"/>
      </w:pPr>
      <w:r>
        <w:rPr>
          <w:rFonts w:hint="eastAsia"/>
        </w:rPr>
        <w:t>九、存折打印调整（业务代码</w:t>
      </w:r>
      <w:r>
        <w:rPr>
          <w:rFonts w:hint="eastAsia"/>
        </w:rPr>
        <w:t>1576</w:t>
      </w:r>
      <w:r>
        <w:rPr>
          <w:rFonts w:hint="eastAsia"/>
        </w:rPr>
        <w:t>）</w:t>
      </w:r>
    </w:p>
    <w:p w:rsidR="004A1DF5" w:rsidRDefault="004A1DF5">
      <w:pPr>
        <w:pStyle w:val="6"/>
        <w:spacing w:line="360" w:lineRule="auto"/>
      </w:pPr>
      <w:r>
        <w:rPr>
          <w:rFonts w:hint="eastAsia"/>
        </w:rPr>
        <w:t>（一）功能介绍</w:t>
      </w:r>
    </w:p>
    <w:p w:rsidR="004A1DF5" w:rsidRDefault="004A1DF5">
      <w:pPr>
        <w:ind w:firstLine="465"/>
      </w:pPr>
      <w:r>
        <w:rPr>
          <w:rFonts w:hint="eastAsia"/>
        </w:rPr>
        <w:t>通过本功能可以在存折中指定的位置补打指定的交易记录，适用于存折某处打印的交易记录不清晰或打印原因造成不正常记录需重新补打的情况。本功能操作成功后需使用本节第七点存折补打功能进行打印。</w:t>
      </w:r>
    </w:p>
    <w:p w:rsidR="004A1DF5" w:rsidRDefault="004A1DF5">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jc w:val="center"/>
              <w:rPr>
                <w:sz w:val="21"/>
              </w:rPr>
            </w:pPr>
            <w:r>
              <w:rPr>
                <w:rFonts w:hint="eastAsia"/>
                <w:sz w:val="21"/>
              </w:rPr>
              <w:t>打印起始页号</w:t>
            </w:r>
          </w:p>
        </w:tc>
        <w:tc>
          <w:tcPr>
            <w:tcW w:w="6254" w:type="dxa"/>
          </w:tcPr>
          <w:p w:rsidR="004A1DF5" w:rsidRDefault="004A1DF5">
            <w:pPr>
              <w:rPr>
                <w:sz w:val="21"/>
              </w:rPr>
            </w:pPr>
            <w:r>
              <w:rPr>
                <w:rFonts w:hint="eastAsia"/>
                <w:sz w:val="21"/>
              </w:rPr>
              <w:t>存折上印刷的页号</w:t>
            </w:r>
          </w:p>
        </w:tc>
      </w:tr>
      <w:tr w:rsidR="004A1DF5">
        <w:tc>
          <w:tcPr>
            <w:tcW w:w="2268" w:type="dxa"/>
          </w:tcPr>
          <w:p w:rsidR="004A1DF5" w:rsidRDefault="004A1DF5">
            <w:pPr>
              <w:jc w:val="center"/>
              <w:rPr>
                <w:sz w:val="21"/>
              </w:rPr>
            </w:pPr>
            <w:r>
              <w:rPr>
                <w:rFonts w:hint="eastAsia"/>
                <w:sz w:val="21"/>
              </w:rPr>
              <w:t>打印起始行</w:t>
            </w:r>
          </w:p>
        </w:tc>
        <w:tc>
          <w:tcPr>
            <w:tcW w:w="6254" w:type="dxa"/>
          </w:tcPr>
          <w:p w:rsidR="004A1DF5" w:rsidRDefault="004A1DF5">
            <w:pPr>
              <w:rPr>
                <w:sz w:val="21"/>
              </w:rPr>
            </w:pPr>
            <w:r>
              <w:rPr>
                <w:rFonts w:hint="eastAsia"/>
                <w:sz w:val="21"/>
              </w:rPr>
              <w:t>对旧版存折指，每页右侧印刷的行序号</w:t>
            </w:r>
          </w:p>
          <w:p w:rsidR="004A1DF5" w:rsidRDefault="004A1DF5">
            <w:pPr>
              <w:rPr>
                <w:sz w:val="21"/>
              </w:rPr>
            </w:pPr>
            <w:r>
              <w:rPr>
                <w:rFonts w:hint="eastAsia"/>
                <w:sz w:val="21"/>
              </w:rPr>
              <w:t>对新版存折指，每页为</w:t>
            </w:r>
            <w:r>
              <w:rPr>
                <w:rFonts w:hint="eastAsia"/>
                <w:sz w:val="21"/>
              </w:rPr>
              <w:t>1-24</w:t>
            </w:r>
            <w:r>
              <w:rPr>
                <w:rFonts w:hint="eastAsia"/>
                <w:sz w:val="21"/>
              </w:rPr>
              <w:t>行，在此范围内按顺序选择输入</w:t>
            </w:r>
          </w:p>
        </w:tc>
      </w:tr>
    </w:tbl>
    <w:p w:rsidR="004A1DF5" w:rsidRDefault="004A1DF5">
      <w:pPr>
        <w:pStyle w:val="6"/>
        <w:spacing w:line="360" w:lineRule="auto"/>
      </w:pPr>
      <w:r>
        <w:rPr>
          <w:rFonts w:ascii="宋体" w:hAnsi="宋体" w:hint="eastAsia"/>
        </w:rPr>
        <w:t>（三）</w:t>
      </w:r>
      <w:r>
        <w:rPr>
          <w:rFonts w:hint="eastAsia"/>
        </w:rPr>
        <w:t>操作要点</w:t>
      </w:r>
    </w:p>
    <w:p w:rsidR="004A1DF5" w:rsidRDefault="004A1DF5">
      <w:pPr>
        <w:ind w:firstLineChars="150" w:firstLine="360"/>
      </w:pPr>
      <w:r>
        <w:rPr>
          <w:rFonts w:hint="eastAsia"/>
        </w:rPr>
        <w:t>1</w:t>
      </w:r>
      <w:r>
        <w:rPr>
          <w:rFonts w:hint="eastAsia"/>
        </w:rPr>
        <w:t>、在交易列表中找到补打交易的起始日期按回车或鼠标双击确定。系统将从选择的交易记录开始补打到当前最近一笔。</w:t>
      </w:r>
    </w:p>
    <w:p w:rsidR="004A1DF5" w:rsidRDefault="004A1DF5">
      <w:pPr>
        <w:ind w:firstLineChars="150" w:firstLine="360"/>
      </w:pPr>
      <w:r>
        <w:rPr>
          <w:rFonts w:hint="eastAsia"/>
        </w:rPr>
        <w:t>2</w:t>
      </w:r>
      <w:r>
        <w:rPr>
          <w:rFonts w:hint="eastAsia"/>
        </w:rPr>
        <w:t>、本功能操作范围：全总行范围。</w:t>
      </w:r>
    </w:p>
    <w:p w:rsidR="004A1DF5" w:rsidRDefault="004A1DF5">
      <w:pPr>
        <w:ind w:firstLineChars="150" w:firstLine="360"/>
      </w:pPr>
      <w:r>
        <w:rPr>
          <w:rFonts w:hint="eastAsia"/>
        </w:rPr>
        <w:t>3</w:t>
      </w:r>
      <w:r>
        <w:rPr>
          <w:rFonts w:hint="eastAsia"/>
        </w:rPr>
        <w:t>、</w:t>
      </w:r>
      <w:r>
        <w:rPr>
          <w:rFonts w:ascii="宋体" w:hint="eastAsia"/>
          <w:kern w:val="0"/>
          <w:szCs w:val="18"/>
        </w:rPr>
        <w:t>未打印交易系统一直保存，只要未打印都可以通过存折补打补打出来。已打印的存折交易系统保留一个月，一个月之后不能再做存折打印调整。</w:t>
      </w:r>
    </w:p>
    <w:p w:rsidR="004A1DF5" w:rsidRDefault="004A1DF5">
      <w:pPr>
        <w:pStyle w:val="6"/>
        <w:spacing w:line="360" w:lineRule="auto"/>
      </w:pPr>
      <w:r>
        <w:rPr>
          <w:rFonts w:ascii="宋体" w:hAnsi="宋体" w:hint="eastAsia"/>
        </w:rPr>
        <w:t>（四）</w:t>
      </w:r>
      <w:r>
        <w:rPr>
          <w:rFonts w:hint="eastAsia"/>
        </w:rPr>
        <w:t>操作步骤</w:t>
      </w:r>
    </w:p>
    <w:p w:rsidR="004A1DF5" w:rsidRDefault="004A1DF5">
      <w:pPr>
        <w:ind w:firstLineChars="150" w:firstLine="360"/>
      </w:pPr>
      <w:r>
        <w:rPr>
          <w:rFonts w:ascii="宋体" w:hAnsi="宋体" w:hint="eastAsia"/>
        </w:rPr>
        <w:t>1、用户选择系统导航－客户管理－其他特殊业务－</w:t>
      </w:r>
      <w:r>
        <w:rPr>
          <w:rFonts w:hint="eastAsia"/>
        </w:rPr>
        <w:t>存折打印调整</w:t>
      </w:r>
      <w:r>
        <w:rPr>
          <w:rFonts w:ascii="宋体" w:hAnsi="宋体" w:hint="eastAsia"/>
        </w:rPr>
        <w:t>或在“业务代码”处输入业务代码“1576”进入。</w:t>
      </w:r>
    </w:p>
    <w:p w:rsidR="004A1DF5" w:rsidRDefault="004A1DF5">
      <w:pPr>
        <w:ind w:firstLineChars="150" w:firstLine="360"/>
      </w:pPr>
      <w:r>
        <w:rPr>
          <w:rFonts w:hint="eastAsia"/>
        </w:rPr>
        <w:t>2</w:t>
      </w:r>
      <w:r>
        <w:rPr>
          <w:rFonts w:hint="eastAsia"/>
        </w:rPr>
        <w:t>、刷折并录入存折号确定，系统列示相关信息。</w:t>
      </w:r>
    </w:p>
    <w:p w:rsidR="004A1DF5" w:rsidRDefault="004A1DF5">
      <w:pPr>
        <w:ind w:firstLineChars="150" w:firstLine="360"/>
      </w:pPr>
      <w:r>
        <w:rPr>
          <w:rFonts w:hint="eastAsia"/>
        </w:rPr>
        <w:t>3</w:t>
      </w:r>
      <w:r>
        <w:rPr>
          <w:rFonts w:hint="eastAsia"/>
        </w:rPr>
        <w:t>、选择开始打印的交易记录。</w:t>
      </w:r>
    </w:p>
    <w:p w:rsidR="004A1DF5" w:rsidRDefault="004A1DF5">
      <w:pPr>
        <w:ind w:firstLineChars="150" w:firstLine="360"/>
      </w:pPr>
      <w:r>
        <w:rPr>
          <w:rFonts w:hint="eastAsia"/>
        </w:rPr>
        <w:t>4</w:t>
      </w:r>
      <w:r>
        <w:rPr>
          <w:rFonts w:hint="eastAsia"/>
        </w:rPr>
        <w:t>、确定要打印的页号并输入到“打印起始页号”处，确定要打印的行号并输</w:t>
      </w:r>
      <w:r>
        <w:rPr>
          <w:rFonts w:hint="eastAsia"/>
        </w:rPr>
        <w:lastRenderedPageBreak/>
        <w:t>入到“打印起始行号”处。</w:t>
      </w:r>
    </w:p>
    <w:p w:rsidR="004A1DF5" w:rsidRDefault="004A1DF5">
      <w:pPr>
        <w:ind w:firstLineChars="150" w:firstLine="360"/>
      </w:pPr>
      <w:r>
        <w:rPr>
          <w:rFonts w:hint="eastAsia"/>
        </w:rPr>
        <w:t>5</w:t>
      </w:r>
      <w:r>
        <w:rPr>
          <w:rFonts w:hint="eastAsia"/>
        </w:rPr>
        <w:t>、系统提示授权，主管同意后刷卡或输入密码。</w:t>
      </w:r>
    </w:p>
    <w:p w:rsidR="004A1DF5" w:rsidRDefault="004A1DF5">
      <w:pPr>
        <w:pStyle w:val="5"/>
      </w:pPr>
      <w:r>
        <w:rPr>
          <w:rFonts w:hint="eastAsia"/>
        </w:rPr>
        <w:t>十、公司卡重写磁（业务代码</w:t>
      </w:r>
      <w:r>
        <w:rPr>
          <w:rFonts w:hint="eastAsia"/>
        </w:rPr>
        <w:t>1581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通过本功能对失磁的公司卡进行重写磁。</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当为持卡人办理方式时，必须为持卡人本人办理，系统未控制。</w:t>
      </w:r>
    </w:p>
    <w:p w:rsidR="004A1DF5" w:rsidRDefault="004A1DF5">
      <w:pPr>
        <w:pStyle w:val="6"/>
        <w:spacing w:line="360" w:lineRule="auto"/>
      </w:pPr>
      <w:r>
        <w:rPr>
          <w:rFonts w:hint="eastAsia"/>
        </w:rPr>
        <w:t>（三）操作要点</w:t>
      </w:r>
    </w:p>
    <w:p w:rsidR="004A1DF5" w:rsidRDefault="004A1DF5">
      <w:pPr>
        <w:ind w:firstLine="450"/>
      </w:pPr>
      <w:r>
        <w:rPr>
          <w:rFonts w:hint="eastAsia"/>
        </w:rPr>
        <w:t>1</w:t>
      </w:r>
      <w:r>
        <w:rPr>
          <w:rFonts w:hint="eastAsia"/>
        </w:rPr>
        <w:t>、“换卡次数”处按卡面上打印的换卡次数输入，系统会判断是否一致。</w:t>
      </w:r>
    </w:p>
    <w:p w:rsidR="004A1DF5" w:rsidRDefault="004A1DF5">
      <w:pPr>
        <w:ind w:firstLine="450"/>
      </w:pPr>
      <w:r>
        <w:rPr>
          <w:rFonts w:hint="eastAsia"/>
        </w:rPr>
        <w:t>2</w:t>
      </w:r>
      <w:r>
        <w:rPr>
          <w:rFonts w:hint="eastAsia"/>
        </w:rPr>
        <w:t>、本功能操作范围：持卡人办理时：全总行。单位办理时，主户口开户行。</w:t>
      </w:r>
    </w:p>
    <w:p w:rsidR="004A1DF5" w:rsidRDefault="004A1DF5">
      <w:pPr>
        <w:pStyle w:val="6"/>
        <w:spacing w:line="360" w:lineRule="auto"/>
      </w:pPr>
      <w:r>
        <w:rPr>
          <w:rFonts w:hint="eastAsia"/>
        </w:rPr>
        <w:t>（四）操作步骤</w:t>
      </w:r>
    </w:p>
    <w:p w:rsidR="004A1DF5" w:rsidRDefault="004A1DF5">
      <w:pPr>
        <w:ind w:firstLineChars="150" w:firstLine="360"/>
      </w:pPr>
      <w:r>
        <w:rPr>
          <w:rFonts w:hint="eastAsia"/>
        </w:rPr>
        <w:t>1</w:t>
      </w:r>
      <w:r>
        <w:rPr>
          <w:rFonts w:hint="eastAsia"/>
        </w:rPr>
        <w:t>、用</w:t>
      </w:r>
      <w:r>
        <w:rPr>
          <w:rFonts w:ascii="宋体" w:hAnsi="宋体" w:hint="eastAsia"/>
        </w:rPr>
        <w:t>户选择系统导航－客户管理－其他特殊业务－</w:t>
      </w:r>
      <w:r>
        <w:rPr>
          <w:rFonts w:hint="eastAsia"/>
        </w:rPr>
        <w:t>公司卡重写磁</w:t>
      </w:r>
      <w:r>
        <w:rPr>
          <w:rFonts w:ascii="宋体" w:hAnsi="宋体" w:hint="eastAsia"/>
        </w:rPr>
        <w:t>或在“业务代码”处输入业务代码“1581”进入。</w:t>
      </w:r>
    </w:p>
    <w:p w:rsidR="004A1DF5" w:rsidRDefault="004A1DF5">
      <w:pPr>
        <w:ind w:firstLineChars="150" w:firstLine="360"/>
      </w:pPr>
      <w:r>
        <w:rPr>
          <w:rFonts w:hint="eastAsia"/>
        </w:rPr>
        <w:t>2</w:t>
      </w:r>
      <w:r>
        <w:rPr>
          <w:rFonts w:hint="eastAsia"/>
        </w:rPr>
        <w:t>、选择办理人。</w:t>
      </w:r>
    </w:p>
    <w:p w:rsidR="004A1DF5" w:rsidRDefault="004A1DF5">
      <w:pPr>
        <w:ind w:firstLineChars="150" w:firstLine="360"/>
        <w:rPr>
          <w:bCs/>
        </w:rPr>
      </w:pPr>
      <w:r>
        <w:rPr>
          <w:rFonts w:hint="eastAsia"/>
        </w:rPr>
        <w:t>3</w:t>
      </w:r>
      <w:r>
        <w:rPr>
          <w:rFonts w:hint="eastAsia"/>
        </w:rPr>
        <w:t>、在“公司卡卡号”处录入需要重写磁的公司卡卡号，</w:t>
      </w:r>
      <w:r>
        <w:rPr>
          <w:rFonts w:hint="eastAsia"/>
          <w:bCs/>
        </w:rPr>
        <w:t>按回车键，系统列示相关信息。</w:t>
      </w:r>
    </w:p>
    <w:p w:rsidR="004A1DF5" w:rsidRDefault="004A1DF5">
      <w:pPr>
        <w:ind w:firstLineChars="150" w:firstLine="360"/>
        <w:rPr>
          <w:bCs/>
        </w:rPr>
      </w:pPr>
      <w:r>
        <w:rPr>
          <w:rFonts w:hint="eastAsia"/>
          <w:bCs/>
        </w:rPr>
        <w:t>4</w:t>
      </w:r>
      <w:r>
        <w:rPr>
          <w:rFonts w:hint="eastAsia"/>
          <w:bCs/>
        </w:rPr>
        <w:t>、选择</w:t>
      </w:r>
      <w:r>
        <w:rPr>
          <w:rFonts w:hint="eastAsia"/>
        </w:rPr>
        <w:t>支取控件钮</w:t>
      </w:r>
      <w:r>
        <w:object w:dxaOrig="330" w:dyaOrig="330">
          <v:shape id="_x0000_i1060" type="#_x0000_t75" style="width:16.5pt;height:16.5pt" o:ole="">
            <v:imagedata r:id="rId65" o:title=""/>
          </v:shape>
          <o:OLEObject Type="Embed" ProgID="PBrush" ShapeID="_x0000_i1060" DrawAspect="Content" ObjectID="_1458487536" r:id="rId85"/>
        </w:object>
      </w:r>
      <w:r>
        <w:rPr>
          <w:rFonts w:hint="eastAsia"/>
        </w:rPr>
        <w:t>，待客户输入支取依据（单位办理方式时检查支取依据）及身份验证信息后确定。</w:t>
      </w:r>
    </w:p>
    <w:p w:rsidR="004A1DF5" w:rsidRDefault="004A1DF5">
      <w:pPr>
        <w:ind w:firstLineChars="150" w:firstLine="360"/>
        <w:rPr>
          <w:bCs/>
        </w:rPr>
      </w:pPr>
      <w:r>
        <w:rPr>
          <w:rFonts w:hint="eastAsia"/>
          <w:bCs/>
        </w:rPr>
        <w:t>5</w:t>
      </w:r>
      <w:r>
        <w:rPr>
          <w:rFonts w:hint="eastAsia"/>
          <w:bCs/>
        </w:rPr>
        <w:t>、输入换卡次数。</w:t>
      </w:r>
    </w:p>
    <w:p w:rsidR="004A1DF5" w:rsidRDefault="004A1DF5">
      <w:pPr>
        <w:ind w:firstLineChars="150" w:firstLine="360"/>
        <w:rPr>
          <w:bCs/>
        </w:rPr>
      </w:pPr>
      <w:r>
        <w:rPr>
          <w:rFonts w:hint="eastAsia"/>
          <w:bCs/>
        </w:rPr>
        <w:t>6</w:t>
      </w:r>
      <w:r>
        <w:rPr>
          <w:rFonts w:hint="eastAsia"/>
          <w:bCs/>
        </w:rPr>
        <w:t>、</w:t>
      </w:r>
      <w:r>
        <w:rPr>
          <w:rFonts w:hint="eastAsia"/>
        </w:rPr>
        <w:t>系统提示授权，主管同意后刷卡或输入密码。</w:t>
      </w:r>
    </w:p>
    <w:p w:rsidR="004A1DF5" w:rsidRDefault="004A1DF5">
      <w:pPr>
        <w:ind w:firstLineChars="150" w:firstLine="360"/>
      </w:pPr>
      <w:r>
        <w:rPr>
          <w:rFonts w:hint="eastAsia"/>
          <w:bCs/>
        </w:rPr>
        <w:t>7</w:t>
      </w:r>
      <w:r>
        <w:rPr>
          <w:rFonts w:hint="eastAsia"/>
          <w:bCs/>
        </w:rPr>
        <w:t>、</w:t>
      </w:r>
      <w:r>
        <w:rPr>
          <w:rFonts w:hint="eastAsia"/>
        </w:rPr>
        <w:t>刷卡。</w:t>
      </w:r>
    </w:p>
    <w:p w:rsidR="004A1DF5" w:rsidRDefault="004A1DF5">
      <w:pPr>
        <w:ind w:firstLineChars="150" w:firstLine="360"/>
        <w:rPr>
          <w:bCs/>
        </w:rPr>
      </w:pPr>
      <w:r>
        <w:rPr>
          <w:rFonts w:hint="eastAsia"/>
        </w:rPr>
        <w:t>8</w:t>
      </w:r>
      <w:r>
        <w:rPr>
          <w:rFonts w:hint="eastAsia"/>
        </w:rPr>
        <w:t>、打印：根据系统提示打印“</w:t>
      </w:r>
      <w:r>
        <w:rPr>
          <w:rFonts w:hint="eastAsia"/>
          <w:bCs/>
        </w:rPr>
        <w:t>公司卡特殊业务申请书”。</w:t>
      </w:r>
    </w:p>
    <w:p w:rsidR="004A1DF5" w:rsidRDefault="004A1DF5">
      <w:pPr>
        <w:pStyle w:val="5"/>
      </w:pPr>
      <w:r>
        <w:rPr>
          <w:rFonts w:hint="eastAsia"/>
        </w:rPr>
        <w:lastRenderedPageBreak/>
        <w:t>十一、公司卡激活（业务代码</w:t>
      </w:r>
      <w:r>
        <w:rPr>
          <w:rFonts w:hint="eastAsia"/>
        </w:rPr>
        <w:t>1582</w:t>
      </w:r>
      <w:r>
        <w:rPr>
          <w:rFonts w:hint="eastAsia"/>
        </w:rPr>
        <w:t>）</w:t>
      </w:r>
    </w:p>
    <w:p w:rsidR="004A1DF5" w:rsidRDefault="004A1DF5">
      <w:pPr>
        <w:pStyle w:val="6"/>
        <w:spacing w:line="360" w:lineRule="auto"/>
      </w:pPr>
      <w:r>
        <w:rPr>
          <w:rFonts w:hint="eastAsia"/>
        </w:rPr>
        <w:t>（一）功能介绍</w:t>
      </w:r>
    </w:p>
    <w:p w:rsidR="004A1DF5" w:rsidRDefault="004A1DF5">
      <w:pPr>
        <w:pStyle w:val="a5"/>
        <w:ind w:firstLine="480"/>
      </w:pPr>
      <w:r>
        <w:rPr>
          <w:rFonts w:hint="eastAsia"/>
        </w:rPr>
        <w:t>通过本功能激活公司卡，并设置公司卡的取款密码及查询密码。客户免填单，可直接在柜台办理。</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、本功能在操作时无须刷卡。</w:t>
      </w:r>
    </w:p>
    <w:p w:rsidR="004A1DF5" w:rsidRDefault="004A1DF5">
      <w:pPr>
        <w:ind w:firstLineChars="200" w:firstLine="480"/>
      </w:pPr>
      <w:r>
        <w:rPr>
          <w:rFonts w:hint="eastAsia"/>
        </w:rPr>
        <w:t>2</w:t>
      </w:r>
      <w:r>
        <w:rPr>
          <w:rFonts w:hint="eastAsia"/>
        </w:rPr>
        <w:t>、本功能的操作机构范围：全总行范围。</w:t>
      </w:r>
    </w:p>
    <w:p w:rsidR="004A1DF5" w:rsidRDefault="004A1DF5">
      <w:pPr>
        <w:ind w:firstLineChars="200" w:firstLine="480"/>
      </w:pPr>
      <w:r>
        <w:rPr>
          <w:rFonts w:hint="eastAsia"/>
        </w:rPr>
        <w:t>3</w:t>
      </w:r>
      <w:r>
        <w:rPr>
          <w:rFonts w:hint="eastAsia"/>
        </w:rPr>
        <w:t>、若客户属于黑名单客户，办理此业务需要授权。</w:t>
      </w:r>
    </w:p>
    <w:p w:rsidR="004A1DF5" w:rsidRDefault="004A1DF5">
      <w:pPr>
        <w:pStyle w:val="6"/>
        <w:spacing w:line="360" w:lineRule="auto"/>
      </w:pPr>
      <w:r>
        <w:rPr>
          <w:rFonts w:hint="eastAsia"/>
        </w:rPr>
        <w:t>（三）操作步骤</w:t>
      </w:r>
    </w:p>
    <w:p w:rsidR="004A1DF5" w:rsidRDefault="004A1DF5">
      <w:pPr>
        <w:ind w:firstLineChars="150" w:firstLine="360"/>
      </w:pPr>
      <w:r>
        <w:rPr>
          <w:rFonts w:hint="eastAsia"/>
        </w:rPr>
        <w:t>1</w:t>
      </w:r>
      <w:r>
        <w:rPr>
          <w:rFonts w:hint="eastAsia"/>
        </w:rPr>
        <w:t>、用</w:t>
      </w:r>
      <w:r>
        <w:rPr>
          <w:rFonts w:ascii="宋体" w:hAnsi="宋体" w:hint="eastAsia"/>
        </w:rPr>
        <w:t>户选择系统导航－客户管理－其他特殊业务－</w:t>
      </w:r>
      <w:r>
        <w:rPr>
          <w:rFonts w:hint="eastAsia"/>
        </w:rPr>
        <w:t>公司卡激活</w:t>
      </w:r>
      <w:r>
        <w:rPr>
          <w:rFonts w:ascii="宋体" w:hAnsi="宋体" w:hint="eastAsia"/>
        </w:rPr>
        <w:t>或在“业务代码”处输入业务代码“15</w:t>
      </w:r>
      <w:r>
        <w:rPr>
          <w:rFonts w:hint="eastAsia"/>
        </w:rPr>
        <w:t>82</w:t>
      </w:r>
      <w:r>
        <w:rPr>
          <w:rFonts w:ascii="宋体" w:hAnsi="宋体" w:hint="eastAsia"/>
        </w:rPr>
        <w:t>”进入。</w:t>
      </w:r>
    </w:p>
    <w:p w:rsidR="004A1DF5" w:rsidRDefault="004A1DF5">
      <w:pPr>
        <w:ind w:left="420"/>
      </w:pPr>
      <w:r>
        <w:rPr>
          <w:rFonts w:hint="eastAsia"/>
          <w:bCs/>
        </w:rPr>
        <w:t>2</w:t>
      </w:r>
      <w:r>
        <w:rPr>
          <w:rFonts w:hint="eastAsia"/>
          <w:bCs/>
        </w:rPr>
        <w:t>、以下步骤同第二章第十三节二、一卡通激活。</w:t>
      </w:r>
    </w:p>
    <w:p w:rsidR="004A1DF5" w:rsidRDefault="004A1DF5">
      <w:pPr>
        <w:pStyle w:val="5"/>
      </w:pPr>
      <w:r>
        <w:rPr>
          <w:rFonts w:hint="eastAsia"/>
        </w:rPr>
        <w:t>十二、公司卡领卡</w:t>
      </w:r>
      <w:r>
        <w:rPr>
          <w:rFonts w:hint="eastAsia"/>
        </w:rPr>
        <w:t>/</w:t>
      </w:r>
      <w:r>
        <w:rPr>
          <w:rFonts w:hint="eastAsia"/>
        </w:rPr>
        <w:t>解挂行修改（业务代码</w:t>
      </w:r>
      <w:r>
        <w:rPr>
          <w:rFonts w:hint="eastAsia"/>
        </w:rPr>
        <w:t>1584</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公司卡挂失</w:t>
      </w:r>
      <w:r>
        <w:rPr>
          <w:rFonts w:hint="eastAsia"/>
        </w:rPr>
        <w:t>/</w:t>
      </w:r>
      <w:r>
        <w:rPr>
          <w:rFonts w:hint="eastAsia"/>
        </w:rPr>
        <w:t>损坏状态下修改指定领卡行</w:t>
      </w:r>
      <w:r>
        <w:rPr>
          <w:rFonts w:hint="eastAsia"/>
        </w:rPr>
        <w:t>/</w:t>
      </w:r>
      <w:r>
        <w:rPr>
          <w:rFonts w:hint="eastAsia"/>
        </w:rPr>
        <w:t>指定解挂行包括：</w:t>
      </w:r>
    </w:p>
    <w:p w:rsidR="004A1DF5" w:rsidRDefault="004A1DF5">
      <w:pPr>
        <w:numPr>
          <w:ilvl w:val="0"/>
          <w:numId w:val="17"/>
        </w:numPr>
      </w:pPr>
      <w:r>
        <w:rPr>
          <w:rFonts w:hint="eastAsia"/>
        </w:rPr>
        <w:t>公司卡持卡人书面挂失或损坏换卡指定领卡行后要求更换指定领卡行。</w:t>
      </w:r>
    </w:p>
    <w:p w:rsidR="004A1DF5" w:rsidRDefault="004A1DF5">
      <w:pPr>
        <w:numPr>
          <w:ilvl w:val="0"/>
          <w:numId w:val="17"/>
        </w:numPr>
      </w:pPr>
      <w:r>
        <w:rPr>
          <w:rFonts w:hint="eastAsia"/>
        </w:rPr>
        <w:t>公司卡持卡人密码挂失指定解挂行后要求更换指定解挂行。</w:t>
      </w:r>
    </w:p>
    <w:p w:rsidR="004A1DF5" w:rsidRDefault="004A1DF5">
      <w:pPr>
        <w:numPr>
          <w:ilvl w:val="1"/>
          <w:numId w:val="0"/>
        </w:numPr>
        <w:tabs>
          <w:tab w:val="num" w:pos="780"/>
        </w:tabs>
        <w:ind w:firstLineChars="200" w:firstLine="480"/>
      </w:pPr>
      <w:r>
        <w:rPr>
          <w:rFonts w:hint="eastAsia"/>
        </w:rPr>
        <w:t>该功能只能由持卡人填制“公司卡特殊业务申请书”办理，不能由单位办理。</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当为持卡人办理方式时，必须为持卡人本人办理，系统未控制。</w:t>
      </w:r>
    </w:p>
    <w:p w:rsidR="004A1DF5" w:rsidRDefault="004A1DF5">
      <w:pPr>
        <w:pStyle w:val="6"/>
        <w:spacing w:line="360" w:lineRule="auto"/>
      </w:pPr>
      <w:r>
        <w:rPr>
          <w:rFonts w:hint="eastAsia"/>
        </w:rPr>
        <w:t>（三）操作要点</w:t>
      </w:r>
    </w:p>
    <w:p w:rsidR="004A1DF5" w:rsidRDefault="004A1DF5">
      <w:pPr>
        <w:ind w:left="420"/>
      </w:pPr>
      <w:r>
        <w:rPr>
          <w:rFonts w:hint="eastAsia"/>
        </w:rPr>
        <w:t>1</w:t>
      </w:r>
      <w:r>
        <w:rPr>
          <w:rFonts w:hint="eastAsia"/>
        </w:rPr>
        <w:t>、</w:t>
      </w:r>
      <w:r>
        <w:rPr>
          <w:rFonts w:hint="eastAsia"/>
          <w:bCs/>
        </w:rPr>
        <w:t>同第二章第十三节四、一卡通领卡解挂行修改。</w:t>
      </w:r>
    </w:p>
    <w:p w:rsidR="004A1DF5" w:rsidRDefault="004A1DF5">
      <w:pPr>
        <w:pStyle w:val="6"/>
        <w:spacing w:line="360" w:lineRule="auto"/>
      </w:pPr>
      <w:r>
        <w:rPr>
          <w:rFonts w:hint="eastAsia"/>
        </w:rPr>
        <w:lastRenderedPageBreak/>
        <w:t>（四）操作步骤</w:t>
      </w:r>
    </w:p>
    <w:p w:rsidR="004A1DF5" w:rsidRDefault="004A1DF5">
      <w:pPr>
        <w:ind w:firstLineChars="150" w:firstLine="360"/>
        <w:rPr>
          <w:rFonts w:ascii="宋体" w:hAnsi="宋体"/>
        </w:rPr>
      </w:pPr>
      <w:r>
        <w:rPr>
          <w:rFonts w:ascii="宋体" w:hAnsi="宋体" w:hint="eastAsia"/>
        </w:rPr>
        <w:t>1、用户选择系统导航－客户管理－特殊业务－其他特殊业务－公司卡领卡/解挂行修改或在“业务代码”处输入业务代码“1584”进入。</w:t>
      </w:r>
    </w:p>
    <w:p w:rsidR="004A1DF5" w:rsidRDefault="004A1DF5">
      <w:pPr>
        <w:ind w:firstLineChars="150" w:firstLine="360"/>
        <w:rPr>
          <w:rFonts w:ascii="宋体" w:hAnsi="宋体"/>
        </w:rPr>
      </w:pPr>
      <w:r>
        <w:rPr>
          <w:rFonts w:ascii="宋体" w:hAnsi="宋体" w:hint="eastAsia"/>
          <w:bCs/>
        </w:rPr>
        <w:t>2、以下步骤同第二章第十三节四、一卡通领卡解挂行修改。</w:t>
      </w:r>
    </w:p>
    <w:p w:rsidR="004A1DF5" w:rsidRDefault="004A1DF5">
      <w:pPr>
        <w:ind w:firstLineChars="150" w:firstLine="360"/>
        <w:rPr>
          <w:rFonts w:ascii="宋体" w:hAnsi="宋体"/>
          <w:kern w:val="0"/>
          <w:szCs w:val="18"/>
          <w:lang w:val="zh-CN"/>
        </w:rPr>
      </w:pPr>
      <w:r>
        <w:rPr>
          <w:rFonts w:ascii="宋体" w:hAnsi="宋体" w:hint="eastAsia"/>
        </w:rPr>
        <w:t>3、系统执行成功，</w:t>
      </w:r>
      <w:r>
        <w:rPr>
          <w:rFonts w:hint="eastAsia"/>
        </w:rPr>
        <w:t>根据系统提示打印</w:t>
      </w:r>
      <w:r>
        <w:rPr>
          <w:rFonts w:ascii="宋体" w:hAnsi="宋体" w:hint="eastAsia"/>
          <w:bCs/>
        </w:rPr>
        <w:t>“</w:t>
      </w:r>
      <w:r>
        <w:rPr>
          <w:rFonts w:ascii="宋体" w:hAnsi="宋体" w:hint="eastAsia"/>
          <w:kern w:val="0"/>
          <w:szCs w:val="18"/>
          <w:lang w:val="zh-CN"/>
        </w:rPr>
        <w:t>公司卡特殊业务申请书”。</w:t>
      </w:r>
    </w:p>
    <w:p w:rsidR="004A1DF5" w:rsidRDefault="004A1DF5">
      <w:pPr>
        <w:pStyle w:val="5"/>
      </w:pPr>
      <w:r>
        <w:rPr>
          <w:rFonts w:hint="eastAsia"/>
        </w:rPr>
        <w:t>十三、单位户口重置查询密码（业务代码</w:t>
      </w:r>
      <w:r>
        <w:rPr>
          <w:rFonts w:hint="eastAsia"/>
        </w:rPr>
        <w:t>1591</w:t>
      </w:r>
      <w:r>
        <w:rPr>
          <w:rFonts w:hint="eastAsia"/>
        </w:rPr>
        <w:t>）</w:t>
      </w:r>
    </w:p>
    <w:p w:rsidR="004A1DF5" w:rsidRDefault="004A1DF5">
      <w:pPr>
        <w:pStyle w:val="6"/>
        <w:spacing w:line="360" w:lineRule="auto"/>
      </w:pPr>
      <w:r>
        <w:rPr>
          <w:rFonts w:hint="eastAsia"/>
        </w:rPr>
        <w:t>（一）功能介绍</w:t>
      </w:r>
    </w:p>
    <w:p w:rsidR="004A1DF5" w:rsidRDefault="004A1DF5">
      <w:pPr>
        <w:ind w:firstLine="645"/>
      </w:pPr>
      <w:r>
        <w:rPr>
          <w:rFonts w:hint="eastAsia"/>
        </w:rPr>
        <w:t>通过该功能重置单位客户自助终端及电话银行的查询密码。</w:t>
      </w:r>
    </w:p>
    <w:p w:rsidR="004A1DF5" w:rsidRDefault="004A1DF5">
      <w:pPr>
        <w:pStyle w:val="6"/>
        <w:spacing w:line="360" w:lineRule="auto"/>
      </w:pPr>
      <w:r>
        <w:rPr>
          <w:rFonts w:ascii="宋体" w:hAnsi="宋体" w:hint="eastAsia"/>
        </w:rPr>
        <w:t>（二）</w:t>
      </w:r>
      <w:r>
        <w:rPr>
          <w:rFonts w:hint="eastAsia"/>
        </w:rPr>
        <w:t>操作要点</w:t>
      </w:r>
    </w:p>
    <w:p w:rsidR="004A1DF5" w:rsidRDefault="004A1DF5">
      <w:pPr>
        <w:ind w:firstLine="585"/>
      </w:pPr>
      <w:r>
        <w:rPr>
          <w:rFonts w:hint="eastAsia"/>
        </w:rPr>
        <w:t>本功能操作范围：开户网点。</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1、用户选择系统导航－客户管理－特殊业务－其他特殊业务－单位户口重置查询密码或在“业务代码”处输入业务代码“1591”进入。</w:t>
      </w:r>
    </w:p>
    <w:p w:rsidR="004A1DF5" w:rsidRDefault="004A1DF5">
      <w:pPr>
        <w:ind w:firstLineChars="150" w:firstLine="360"/>
        <w:rPr>
          <w:rFonts w:ascii="宋体" w:hAnsi="宋体"/>
          <w:bCs/>
        </w:rPr>
      </w:pPr>
      <w:r>
        <w:rPr>
          <w:rFonts w:ascii="宋体" w:hAnsi="宋体" w:hint="eastAsia"/>
          <w:bCs/>
        </w:rPr>
        <w:t>2、在“户口号”处输入单位户口号，按回车键，系统列示相关信息。</w:t>
      </w:r>
    </w:p>
    <w:p w:rsidR="004A1DF5" w:rsidRDefault="004A1DF5">
      <w:pPr>
        <w:ind w:firstLineChars="150" w:firstLine="360"/>
        <w:rPr>
          <w:rFonts w:ascii="宋体" w:hAnsi="宋体"/>
          <w:bCs/>
        </w:rPr>
      </w:pPr>
      <w:r>
        <w:rPr>
          <w:rFonts w:ascii="宋体" w:hAnsi="宋体" w:hint="eastAsia"/>
          <w:bCs/>
        </w:rPr>
        <w:t>3、</w:t>
      </w:r>
      <w:r>
        <w:rPr>
          <w:rFonts w:ascii="宋体" w:hAnsi="宋体" w:hint="eastAsia"/>
        </w:rPr>
        <w:t>选择支取控件钮</w:t>
      </w:r>
      <w:r w:rsidRPr="008E1FB9">
        <w:rPr>
          <w:rFonts w:ascii="宋体" w:hAnsi="宋体"/>
        </w:rPr>
        <w:object w:dxaOrig="330" w:dyaOrig="330">
          <v:shape id="_x0000_i1061" type="#_x0000_t75" style="width:16.5pt;height:16.5pt" o:ole="">
            <v:imagedata r:id="rId65" o:title=""/>
          </v:shape>
          <o:OLEObject Type="Embed" ProgID="PBrush" ShapeID="_x0000_i1061" DrawAspect="Content" ObjectID="_1458487537" r:id="rId86"/>
        </w:object>
      </w:r>
      <w:r>
        <w:rPr>
          <w:rFonts w:ascii="宋体" w:hAnsi="宋体" w:hint="eastAsia"/>
        </w:rPr>
        <w:t>，系统提示检查支取方式，检查通过选择“Y：检查通过”并选择“确定”钮。当选择“N：未检查”时，授权的交互信息窗口会进行风险点提示。</w:t>
      </w:r>
    </w:p>
    <w:p w:rsidR="004A1DF5" w:rsidRDefault="004A1DF5">
      <w:pPr>
        <w:ind w:firstLineChars="150" w:firstLine="360"/>
        <w:rPr>
          <w:rFonts w:ascii="宋体" w:hAnsi="宋体"/>
        </w:rPr>
      </w:pPr>
      <w:r>
        <w:rPr>
          <w:rFonts w:ascii="宋体" w:hAnsi="宋体" w:hint="eastAsia"/>
        </w:rPr>
        <w:t>4、系统提示授权，主管同意后刷卡或输入密码。</w:t>
      </w:r>
    </w:p>
    <w:p w:rsidR="004A1DF5" w:rsidRDefault="004A1DF5">
      <w:pPr>
        <w:ind w:firstLineChars="150" w:firstLine="360"/>
        <w:rPr>
          <w:rFonts w:ascii="宋体"/>
          <w:kern w:val="0"/>
          <w:szCs w:val="18"/>
          <w:lang w:val="zh-CN"/>
        </w:rPr>
      </w:pPr>
      <w:r>
        <w:rPr>
          <w:rFonts w:ascii="宋体" w:hAnsi="宋体" w:hint="eastAsia"/>
        </w:rPr>
        <w:t>5、</w:t>
      </w:r>
      <w:r>
        <w:rPr>
          <w:rFonts w:ascii="宋体" w:hAnsi="宋体" w:hint="eastAsia"/>
          <w:bCs/>
        </w:rPr>
        <w:t>打印：</w:t>
      </w:r>
      <w:r>
        <w:rPr>
          <w:rFonts w:hint="eastAsia"/>
        </w:rPr>
        <w:t>根据系统提示打印</w:t>
      </w:r>
      <w:r>
        <w:rPr>
          <w:rFonts w:ascii="宋体" w:hAnsi="宋体" w:hint="eastAsia"/>
          <w:bCs/>
        </w:rPr>
        <w:t>“</w:t>
      </w:r>
      <w:r>
        <w:rPr>
          <w:rFonts w:ascii="宋体" w:hAnsi="宋体" w:hint="eastAsia"/>
          <w:kern w:val="0"/>
          <w:szCs w:val="18"/>
          <w:lang w:val="zh-CN"/>
        </w:rPr>
        <w:t>特殊业务申请书”。</w:t>
      </w:r>
    </w:p>
    <w:p w:rsidR="004A1DF5" w:rsidRDefault="004A1DF5">
      <w:pPr>
        <w:pStyle w:val="5"/>
      </w:pPr>
      <w:r>
        <w:rPr>
          <w:rFonts w:hint="eastAsia"/>
        </w:rPr>
        <w:t>十四、事后核查（业务代码</w:t>
      </w:r>
      <w:r>
        <w:rPr>
          <w:rFonts w:hint="eastAsia"/>
        </w:rPr>
        <w:t>1570</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通过该功能对需事后核查的业务进行管理监督。</w:t>
      </w:r>
    </w:p>
    <w:p w:rsidR="004A1DF5" w:rsidRDefault="004A1DF5">
      <w:pPr>
        <w:pStyle w:val="6"/>
        <w:spacing w:line="360" w:lineRule="auto"/>
      </w:pPr>
      <w:r>
        <w:rPr>
          <w:rFonts w:hint="eastAsia"/>
        </w:rPr>
        <w:lastRenderedPageBreak/>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jc w:val="center"/>
              <w:rPr>
                <w:sz w:val="21"/>
              </w:rPr>
            </w:pPr>
            <w:r>
              <w:rPr>
                <w:rFonts w:hint="eastAsia"/>
                <w:sz w:val="21"/>
              </w:rPr>
              <w:t>修改状态</w:t>
            </w:r>
          </w:p>
        </w:tc>
        <w:tc>
          <w:tcPr>
            <w:tcW w:w="6254" w:type="dxa"/>
          </w:tcPr>
          <w:p w:rsidR="004A1DF5" w:rsidRDefault="004A1DF5">
            <w:pPr>
              <w:rPr>
                <w:sz w:val="21"/>
              </w:rPr>
            </w:pPr>
            <w:r>
              <w:rPr>
                <w:rFonts w:hint="eastAsia"/>
                <w:sz w:val="21"/>
              </w:rPr>
              <w:t>通过此项功能，经授权后可将事后核查状态从核查通过改成核查未通过或待核查，或将核查未通过改成核查通过或待核查。</w:t>
            </w:r>
          </w:p>
        </w:tc>
      </w:tr>
      <w:tr w:rsidR="004A1DF5">
        <w:tc>
          <w:tcPr>
            <w:tcW w:w="2268" w:type="dxa"/>
          </w:tcPr>
          <w:p w:rsidR="004A1DF5" w:rsidRDefault="004A1DF5">
            <w:pPr>
              <w:jc w:val="center"/>
              <w:rPr>
                <w:sz w:val="21"/>
              </w:rPr>
            </w:pPr>
            <w:r>
              <w:rPr>
                <w:rFonts w:hint="eastAsia"/>
                <w:sz w:val="21"/>
              </w:rPr>
              <w:t>核查说明</w:t>
            </w:r>
          </w:p>
        </w:tc>
        <w:tc>
          <w:tcPr>
            <w:tcW w:w="6254" w:type="dxa"/>
          </w:tcPr>
          <w:p w:rsidR="004A1DF5" w:rsidRDefault="004A1DF5">
            <w:pPr>
              <w:rPr>
                <w:sz w:val="21"/>
              </w:rPr>
            </w:pPr>
            <w:r>
              <w:rPr>
                <w:rFonts w:hint="eastAsia"/>
                <w:sz w:val="21"/>
              </w:rPr>
              <w:t>必输入项，是否核查通过均要输入</w:t>
            </w:r>
          </w:p>
        </w:tc>
      </w:tr>
      <w:tr w:rsidR="004A1DF5">
        <w:tc>
          <w:tcPr>
            <w:tcW w:w="2268" w:type="dxa"/>
          </w:tcPr>
          <w:p w:rsidR="004A1DF5" w:rsidRDefault="004A1DF5">
            <w:pPr>
              <w:jc w:val="center"/>
              <w:rPr>
                <w:sz w:val="21"/>
              </w:rPr>
            </w:pPr>
            <w:r>
              <w:rPr>
                <w:rFonts w:hint="eastAsia"/>
                <w:sz w:val="21"/>
              </w:rPr>
              <w:t>核查取消</w:t>
            </w:r>
          </w:p>
        </w:tc>
        <w:tc>
          <w:tcPr>
            <w:tcW w:w="6254" w:type="dxa"/>
          </w:tcPr>
          <w:p w:rsidR="004A1DF5" w:rsidRDefault="004A1DF5">
            <w:pPr>
              <w:rPr>
                <w:sz w:val="21"/>
              </w:rPr>
            </w:pPr>
            <w:r>
              <w:rPr>
                <w:rFonts w:hint="eastAsia"/>
                <w:sz w:val="21"/>
              </w:rPr>
              <w:t>该参数列示取消的需事后核查的业务</w:t>
            </w:r>
          </w:p>
        </w:tc>
      </w:tr>
    </w:tbl>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系统默认列示本网点受理的业务，也可选择输入机构号查询全行的事后核查业务，但柜员只能对本网点受理的业务进行核查及修改事后核查状态。可通过“核查日志”查询事后核查记录。</w:t>
      </w:r>
    </w:p>
    <w:p w:rsidR="004A1DF5" w:rsidRDefault="004A1DF5">
      <w:pPr>
        <w:pStyle w:val="6"/>
        <w:spacing w:line="360" w:lineRule="auto"/>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1、用户选择系统导航－客户管理－特殊业务－事后核查或在“业务代码”处输入业务代码“1570”进入。</w:t>
      </w:r>
    </w:p>
    <w:p w:rsidR="004A1DF5" w:rsidRDefault="004A1DF5">
      <w:pPr>
        <w:ind w:left="420"/>
      </w:pPr>
      <w:r>
        <w:rPr>
          <w:rFonts w:hint="eastAsia"/>
        </w:rPr>
        <w:t>2</w:t>
      </w:r>
      <w:r>
        <w:rPr>
          <w:rFonts w:hint="eastAsia"/>
        </w:rPr>
        <w:t>、系统列示“待核查”状态的业务。</w:t>
      </w:r>
    </w:p>
    <w:p w:rsidR="004A1DF5" w:rsidRDefault="004A1DF5">
      <w:pPr>
        <w:ind w:left="420"/>
      </w:pPr>
      <w:r>
        <w:rPr>
          <w:rFonts w:hint="eastAsia"/>
        </w:rPr>
        <w:t>3</w:t>
      </w:r>
      <w:r>
        <w:rPr>
          <w:rFonts w:hint="eastAsia"/>
        </w:rPr>
        <w:t>、选定业务后，选择“核查”钮，系统切入核查待核查交易界面。</w:t>
      </w:r>
    </w:p>
    <w:p w:rsidR="004A1DF5" w:rsidRDefault="004A1DF5">
      <w:pPr>
        <w:ind w:left="420"/>
      </w:pPr>
      <w:r>
        <w:rPr>
          <w:rFonts w:hint="eastAsia"/>
        </w:rPr>
        <w:t>4</w:t>
      </w:r>
      <w:r>
        <w:rPr>
          <w:rFonts w:hint="eastAsia"/>
        </w:rPr>
        <w:t>、核查后录入核查结果并输入相关说明，选择“确定”钮，系统操作成功。</w:t>
      </w:r>
    </w:p>
    <w:p w:rsidR="004A1DF5" w:rsidRDefault="004A1DF5">
      <w:pPr>
        <w:pStyle w:val="5"/>
      </w:pPr>
      <w:r>
        <w:rPr>
          <w:rFonts w:hint="eastAsia"/>
        </w:rPr>
        <w:t>十五、磁条检测（业务代码</w:t>
      </w:r>
      <w:r>
        <w:rPr>
          <w:rFonts w:hint="eastAsia"/>
        </w:rPr>
        <w:t>1580</w:t>
      </w:r>
      <w:r>
        <w:rPr>
          <w:rFonts w:hint="eastAsia"/>
        </w:rPr>
        <w:t>）</w:t>
      </w:r>
    </w:p>
    <w:p w:rsidR="004A1DF5" w:rsidRDefault="004A1DF5">
      <w:pPr>
        <w:pStyle w:val="6"/>
        <w:spacing w:line="360" w:lineRule="auto"/>
      </w:pPr>
      <w:r>
        <w:rPr>
          <w:rFonts w:ascii="宋体" w:hAnsi="宋体" w:hint="eastAsia"/>
        </w:rPr>
        <w:t>（一）</w:t>
      </w:r>
      <w:r>
        <w:rPr>
          <w:rFonts w:hint="eastAsia"/>
        </w:rPr>
        <w:t>功能介绍</w:t>
      </w:r>
    </w:p>
    <w:p w:rsidR="004A1DF5" w:rsidRDefault="004A1DF5">
      <w:pPr>
        <w:ind w:firstLineChars="200" w:firstLine="480"/>
        <w:rPr>
          <w:rFonts w:ascii="宋体" w:hAnsi="宋体"/>
        </w:rPr>
      </w:pPr>
      <w:r>
        <w:rPr>
          <w:rFonts w:ascii="宋体" w:hAnsi="宋体" w:hint="eastAsia"/>
        </w:rPr>
        <w:t>检测卡/折磁条信息，便于用户予以核对</w:t>
      </w:r>
    </w:p>
    <w:p w:rsidR="004A1DF5" w:rsidRDefault="004A1DF5">
      <w:pPr>
        <w:pStyle w:val="6"/>
        <w:spacing w:line="360" w:lineRule="auto"/>
      </w:pPr>
      <w:r>
        <w:rPr>
          <w:rFonts w:hint="eastAsia"/>
        </w:rPr>
        <w:t>（二）操作步骤</w:t>
      </w:r>
    </w:p>
    <w:p w:rsidR="004A1DF5" w:rsidRDefault="004A1DF5">
      <w:pPr>
        <w:ind w:firstLineChars="150" w:firstLine="360"/>
        <w:rPr>
          <w:rFonts w:ascii="宋体" w:hAnsi="宋体"/>
        </w:rPr>
      </w:pPr>
      <w:r>
        <w:rPr>
          <w:rFonts w:ascii="宋体" w:hAnsi="宋体" w:hint="eastAsia"/>
        </w:rPr>
        <w:t>1、用户选择系统导航－客户管理－特殊业务－磁条检测在“业务代码”处输入业务代码“1580”进入。</w:t>
      </w:r>
    </w:p>
    <w:p w:rsidR="004A1DF5" w:rsidRDefault="004A1DF5">
      <w:pPr>
        <w:ind w:firstLineChars="150" w:firstLine="360"/>
        <w:rPr>
          <w:rFonts w:ascii="宋体" w:hAnsi="宋体"/>
        </w:rPr>
      </w:pPr>
      <w:r>
        <w:rPr>
          <w:rFonts w:ascii="宋体" w:hAnsi="宋体" w:hint="eastAsia"/>
        </w:rPr>
        <w:t>2、选择“确定”。系统提示“请刷卡/折”。</w:t>
      </w:r>
    </w:p>
    <w:p w:rsidR="004A1DF5" w:rsidRDefault="004A1DF5">
      <w:pPr>
        <w:ind w:firstLineChars="150" w:firstLine="360"/>
        <w:rPr>
          <w:rFonts w:ascii="宋体" w:hAnsi="宋体"/>
        </w:rPr>
      </w:pPr>
      <w:r>
        <w:rPr>
          <w:rFonts w:ascii="宋体" w:hAnsi="宋体" w:hint="eastAsia"/>
        </w:rPr>
        <w:t>3、刷需测试磁条的卡/折。</w:t>
      </w:r>
    </w:p>
    <w:p w:rsidR="004A1DF5" w:rsidRDefault="004A1DF5">
      <w:pPr>
        <w:ind w:firstLineChars="150" w:firstLine="360"/>
        <w:rPr>
          <w:rFonts w:ascii="宋体" w:hAnsi="宋体"/>
        </w:rPr>
      </w:pPr>
      <w:r>
        <w:rPr>
          <w:rFonts w:ascii="宋体" w:hAnsi="宋体" w:hint="eastAsia"/>
        </w:rPr>
        <w:t>4、如果刷卡，系统显示所刷卡的卡号、换卡次数。</w:t>
      </w:r>
    </w:p>
    <w:p w:rsidR="004A1DF5" w:rsidRDefault="004A1DF5">
      <w:pPr>
        <w:ind w:firstLineChars="150" w:firstLine="360"/>
        <w:rPr>
          <w:rFonts w:ascii="宋体" w:hAnsi="宋体"/>
        </w:rPr>
      </w:pPr>
      <w:r>
        <w:rPr>
          <w:rFonts w:ascii="宋体" w:hAnsi="宋体" w:hint="eastAsia"/>
        </w:rPr>
        <w:t>5、如果刷折，系统显示所刷存折的账号、凭证号。</w:t>
      </w:r>
    </w:p>
    <w:p w:rsidR="004A1DF5" w:rsidRDefault="004A1DF5">
      <w:pPr>
        <w:ind w:firstLineChars="150" w:firstLine="360"/>
      </w:pPr>
      <w:r>
        <w:rPr>
          <w:rFonts w:ascii="宋体" w:hAnsi="宋体" w:hint="eastAsia"/>
        </w:rPr>
        <w:t>6、用户予以核对卡面、存折扉页的相关信息的相符性、及检测磁条是否有磁</w:t>
      </w:r>
      <w:r>
        <w:rPr>
          <w:rFonts w:ascii="宋体" w:hAnsi="宋体" w:hint="eastAsia"/>
        </w:rPr>
        <w:lastRenderedPageBreak/>
        <w:t>性。</w:t>
      </w:r>
    </w:p>
    <w:p w:rsidR="004A1DF5" w:rsidRDefault="004A1DF5"/>
    <w:p w:rsidR="004A1DF5" w:rsidRDefault="004A1DF5" w:rsidP="0004090F">
      <w:pPr>
        <w:pStyle w:val="4"/>
        <w:spacing w:line="360" w:lineRule="auto"/>
        <w:sectPr w:rsidR="004A1DF5">
          <w:pgSz w:w="11906" w:h="16838"/>
          <w:pgMar w:top="1440" w:right="1797" w:bottom="1440" w:left="1797" w:header="851" w:footer="992" w:gutter="0"/>
          <w:cols w:space="425"/>
          <w:docGrid w:type="lines" w:linePitch="312"/>
        </w:sectPr>
      </w:pPr>
    </w:p>
    <w:p w:rsidR="004A1DF5" w:rsidRDefault="004A1DF5" w:rsidP="0004090F">
      <w:pPr>
        <w:pStyle w:val="4"/>
        <w:spacing w:line="360" w:lineRule="auto"/>
      </w:pPr>
      <w:bookmarkStart w:id="63" w:name="_Toc186273568"/>
      <w:r>
        <w:rPr>
          <w:rFonts w:hint="eastAsia"/>
        </w:rPr>
        <w:lastRenderedPageBreak/>
        <w:t>第十四节</w:t>
      </w:r>
      <w:r>
        <w:rPr>
          <w:rFonts w:hint="eastAsia"/>
        </w:rPr>
        <w:t xml:space="preserve">  </w:t>
      </w:r>
      <w:r>
        <w:rPr>
          <w:rFonts w:hint="eastAsia"/>
        </w:rPr>
        <w:t>自助转账协议管理</w:t>
      </w:r>
      <w:bookmarkEnd w:id="63"/>
    </w:p>
    <w:p w:rsidR="004A1DF5" w:rsidRDefault="004A1DF5">
      <w:pPr>
        <w:ind w:firstLineChars="150" w:firstLine="360"/>
      </w:pPr>
      <w:r>
        <w:rPr>
          <w:rFonts w:hint="eastAsia"/>
        </w:rPr>
        <w:t>功能说明：本节功能针对个人客户签定、维护以及关闭各类型自助转账协议。</w:t>
      </w:r>
    </w:p>
    <w:p w:rsidR="004A1DF5" w:rsidRDefault="004A1DF5" w:rsidP="0004090F">
      <w:pPr>
        <w:pStyle w:val="5"/>
        <w:jc w:val="left"/>
      </w:pPr>
      <w:r>
        <w:rPr>
          <w:rFonts w:hint="eastAsia"/>
        </w:rPr>
        <w:t>一、签订</w:t>
      </w:r>
      <w:r>
        <w:rPr>
          <w:rFonts w:hint="eastAsia"/>
        </w:rPr>
        <w:t>ATM</w:t>
      </w:r>
      <w:r>
        <w:rPr>
          <w:rFonts w:hint="eastAsia"/>
        </w:rPr>
        <w:t>自助转账协议（业务代码</w:t>
      </w:r>
      <w:r>
        <w:rPr>
          <w:rFonts w:hint="eastAsia"/>
        </w:rPr>
        <w:t>1601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通过本功能签订</w:t>
      </w:r>
      <w:r>
        <w:rPr>
          <w:rFonts w:hint="eastAsia"/>
        </w:rPr>
        <w:t>ATM</w:t>
      </w:r>
      <w:r>
        <w:rPr>
          <w:rFonts w:hint="eastAsia"/>
        </w:rPr>
        <w:t>自助转账协议。</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本功能必须由本人办理。</w:t>
      </w:r>
    </w:p>
    <w:p w:rsidR="004A1DF5" w:rsidRDefault="004A1DF5">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jc w:val="center"/>
            </w:pPr>
            <w:r>
              <w:rPr>
                <w:rFonts w:hint="eastAsia"/>
              </w:rPr>
              <w:t>每日转账限额</w:t>
            </w:r>
          </w:p>
        </w:tc>
        <w:tc>
          <w:tcPr>
            <w:tcW w:w="6254" w:type="dxa"/>
          </w:tcPr>
          <w:p w:rsidR="004A1DF5" w:rsidRDefault="004A1DF5">
            <w:r>
              <w:rPr>
                <w:rFonts w:hint="eastAsia"/>
              </w:rPr>
              <w:t>最大值人民币</w:t>
            </w:r>
            <w:r>
              <w:rPr>
                <w:rFonts w:hint="eastAsia"/>
              </w:rPr>
              <w:t>5000</w:t>
            </w:r>
            <w:r>
              <w:rPr>
                <w:rFonts w:hint="eastAsia"/>
              </w:rPr>
              <w:t>元</w:t>
            </w:r>
          </w:p>
        </w:tc>
      </w:tr>
    </w:tbl>
    <w:p w:rsidR="004A1DF5" w:rsidRDefault="004A1DF5">
      <w:pPr>
        <w:pStyle w:val="6"/>
        <w:spacing w:line="360" w:lineRule="auto"/>
      </w:pPr>
      <w:r>
        <w:rPr>
          <w:rFonts w:hint="eastAsia"/>
        </w:rPr>
        <w:t>（四）操作步骤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用户选择系统导航－客户管理－协议管理－自助转账－ATM自助转账协议签订或在“业务代码”处输入业务代码“1601”进入。</w:t>
      </w:r>
    </w:p>
    <w:p w:rsidR="004A1DF5" w:rsidRDefault="004A1DF5">
      <w:pPr>
        <w:ind w:firstLineChars="200" w:firstLine="480"/>
        <w:rPr>
          <w:bCs/>
        </w:rPr>
      </w:pPr>
      <w:r>
        <w:rPr>
          <w:rFonts w:hint="eastAsia"/>
          <w:bCs/>
        </w:rPr>
        <w:t>2</w:t>
      </w:r>
      <w:r>
        <w:rPr>
          <w:rFonts w:hint="eastAsia"/>
          <w:bCs/>
        </w:rPr>
        <w:t>、刷卡并输入卡号，选择“确定”</w:t>
      </w:r>
      <w:r>
        <w:rPr>
          <w:rFonts w:hint="eastAsia"/>
        </w:rPr>
        <w:t>钮。</w:t>
      </w:r>
    </w:p>
    <w:p w:rsidR="004A1DF5" w:rsidRDefault="004A1DF5">
      <w:pPr>
        <w:ind w:firstLineChars="200" w:firstLine="480"/>
        <w:rPr>
          <w:bCs/>
        </w:rPr>
      </w:pPr>
      <w:r>
        <w:rPr>
          <w:rFonts w:hint="eastAsia"/>
          <w:bCs/>
        </w:rPr>
        <w:t>3</w:t>
      </w:r>
      <w:r>
        <w:rPr>
          <w:rFonts w:hint="eastAsia"/>
          <w:bCs/>
        </w:rPr>
        <w:t>、选择</w:t>
      </w:r>
      <w:r>
        <w:rPr>
          <w:rFonts w:hint="eastAsia"/>
        </w:rPr>
        <w:t>支取控件钮</w:t>
      </w:r>
      <w:r>
        <w:object w:dxaOrig="330" w:dyaOrig="330">
          <v:shape id="_x0000_i1062" type="#_x0000_t75" style="width:16.5pt;height:16.5pt" o:ole="">
            <v:imagedata r:id="rId65" o:title=""/>
          </v:shape>
          <o:OLEObject Type="Embed" ProgID="PBrush" ShapeID="_x0000_i1062" DrawAspect="Content" ObjectID="_1458487538" r:id="rId87"/>
        </w:object>
      </w:r>
      <w:r>
        <w:rPr>
          <w:rFonts w:hint="eastAsia"/>
        </w:rPr>
        <w:t>，待客户输入支取方式及身份验证信息后确定。</w:t>
      </w:r>
    </w:p>
    <w:p w:rsidR="004A1DF5" w:rsidRDefault="004A1DF5">
      <w:pPr>
        <w:ind w:firstLineChars="200" w:firstLine="480"/>
        <w:rPr>
          <w:bCs/>
        </w:rPr>
      </w:pPr>
      <w:r>
        <w:rPr>
          <w:rFonts w:hint="eastAsia"/>
          <w:bCs/>
        </w:rPr>
        <w:t>4</w:t>
      </w:r>
      <w:r>
        <w:rPr>
          <w:rFonts w:hint="eastAsia"/>
          <w:bCs/>
        </w:rPr>
        <w:t>、输入“每日转账限额”。</w:t>
      </w:r>
    </w:p>
    <w:p w:rsidR="004A1DF5" w:rsidRDefault="004A1DF5">
      <w:pPr>
        <w:ind w:firstLineChars="200" w:firstLine="480"/>
        <w:rPr>
          <w:bCs/>
        </w:rPr>
      </w:pPr>
      <w:r>
        <w:rPr>
          <w:rFonts w:hint="eastAsia"/>
          <w:bCs/>
        </w:rPr>
        <w:t>5</w:t>
      </w:r>
      <w:r>
        <w:rPr>
          <w:rFonts w:hint="eastAsia"/>
          <w:bCs/>
        </w:rPr>
        <w:t>、打印：根据系统提示打印“特殊业务凭证”。</w:t>
      </w:r>
    </w:p>
    <w:p w:rsidR="004A1DF5" w:rsidRDefault="004A1DF5" w:rsidP="0004090F">
      <w:pPr>
        <w:pStyle w:val="5"/>
      </w:pPr>
      <w:r>
        <w:rPr>
          <w:rFonts w:hint="eastAsia"/>
        </w:rPr>
        <w:t>二、关闭</w:t>
      </w:r>
      <w:r>
        <w:rPr>
          <w:rFonts w:hint="eastAsia"/>
        </w:rPr>
        <w:t>ATM</w:t>
      </w:r>
      <w:r>
        <w:rPr>
          <w:rFonts w:hint="eastAsia"/>
        </w:rPr>
        <w:t>自助转账协议（业务代码</w:t>
      </w:r>
      <w:r>
        <w:rPr>
          <w:rFonts w:hint="eastAsia"/>
        </w:rPr>
        <w:t>1602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通过本功能关闭</w:t>
      </w:r>
      <w:r>
        <w:rPr>
          <w:rFonts w:hint="eastAsia"/>
        </w:rPr>
        <w:t>ATM</w:t>
      </w:r>
      <w:r>
        <w:rPr>
          <w:rFonts w:hint="eastAsia"/>
        </w:rPr>
        <w:t>自助转账协议。</w:t>
      </w:r>
    </w:p>
    <w:p w:rsidR="004A1DF5" w:rsidRDefault="004A1DF5">
      <w:pPr>
        <w:pStyle w:val="6"/>
        <w:spacing w:line="360" w:lineRule="auto"/>
      </w:pPr>
      <w:r>
        <w:rPr>
          <w:rFonts w:hint="eastAsia"/>
        </w:rPr>
        <w:t>（二）操作步骤</w:t>
      </w:r>
    </w:p>
    <w:p w:rsidR="004A1DF5" w:rsidRDefault="004A1DF5">
      <w:pPr>
        <w:ind w:firstLineChars="150" w:firstLine="360"/>
        <w:rPr>
          <w:rFonts w:ascii="宋体" w:hAnsi="宋体"/>
        </w:rPr>
      </w:pPr>
      <w:r>
        <w:rPr>
          <w:rFonts w:ascii="宋体" w:hAnsi="宋体" w:hint="eastAsia"/>
        </w:rPr>
        <w:t>1、用户选择系统导航－客户管理－协议管理－自助转账－ATM自助转账协议关闭或在“业务代码”处输入业务代码“1602”进入。</w:t>
      </w:r>
    </w:p>
    <w:p w:rsidR="004A1DF5" w:rsidRDefault="004A1DF5">
      <w:pPr>
        <w:ind w:firstLineChars="150" w:firstLine="360"/>
        <w:rPr>
          <w:rFonts w:ascii="宋体" w:hAnsi="宋体"/>
          <w:bCs/>
        </w:rPr>
      </w:pPr>
      <w:r>
        <w:rPr>
          <w:rFonts w:ascii="宋体" w:hAnsi="宋体" w:hint="eastAsia"/>
          <w:bCs/>
        </w:rPr>
        <w:lastRenderedPageBreak/>
        <w:t>2、刷卡并输入卡号，选择“确定”</w:t>
      </w:r>
      <w:r>
        <w:rPr>
          <w:rFonts w:ascii="宋体" w:hAnsi="宋体" w:hint="eastAsia"/>
        </w:rPr>
        <w:t>钮。</w:t>
      </w:r>
    </w:p>
    <w:p w:rsidR="004A1DF5" w:rsidRDefault="004A1DF5">
      <w:pPr>
        <w:ind w:firstLineChars="150" w:firstLine="360"/>
        <w:rPr>
          <w:rFonts w:ascii="宋体" w:hAnsi="宋体"/>
          <w:bCs/>
        </w:rPr>
      </w:pPr>
      <w:r>
        <w:rPr>
          <w:rFonts w:ascii="宋体" w:hAnsi="宋体" w:hint="eastAsia"/>
          <w:bCs/>
        </w:rPr>
        <w:t>3、选择</w:t>
      </w:r>
      <w:r>
        <w:rPr>
          <w:rFonts w:ascii="宋体" w:hAnsi="宋体" w:hint="eastAsia"/>
        </w:rPr>
        <w:t>支取控件钮</w:t>
      </w:r>
      <w:r w:rsidRPr="008E1FB9">
        <w:rPr>
          <w:rFonts w:ascii="宋体" w:hAnsi="宋体"/>
        </w:rPr>
        <w:object w:dxaOrig="330" w:dyaOrig="330">
          <v:shape id="_x0000_i1063" type="#_x0000_t75" style="width:16.5pt;height:16.5pt" o:ole="">
            <v:imagedata r:id="rId65" o:title=""/>
          </v:shape>
          <o:OLEObject Type="Embed" ProgID="PBrush" ShapeID="_x0000_i1063" DrawAspect="Content" ObjectID="_1458487539" r:id="rId88"/>
        </w:object>
      </w:r>
      <w:r>
        <w:rPr>
          <w:rFonts w:ascii="宋体" w:hAnsi="宋体" w:hint="eastAsia"/>
        </w:rPr>
        <w:t>，待客户输入支取方式后确定。</w:t>
      </w:r>
    </w:p>
    <w:p w:rsidR="004A1DF5" w:rsidRDefault="004A1DF5">
      <w:pPr>
        <w:ind w:firstLineChars="150" w:firstLine="360"/>
        <w:rPr>
          <w:rFonts w:ascii="宋体" w:hAnsi="宋体"/>
        </w:rPr>
      </w:pPr>
      <w:r>
        <w:rPr>
          <w:rFonts w:ascii="宋体" w:hAnsi="宋体" w:hint="eastAsia"/>
          <w:bCs/>
        </w:rPr>
        <w:t>4、</w:t>
      </w:r>
      <w:r>
        <w:rPr>
          <w:rFonts w:ascii="宋体" w:hAnsi="宋体" w:hint="eastAsia"/>
        </w:rPr>
        <w:t>打印：</w:t>
      </w:r>
      <w:r>
        <w:rPr>
          <w:rFonts w:hint="eastAsia"/>
        </w:rPr>
        <w:t>根据系统提示打印</w:t>
      </w:r>
      <w:r>
        <w:rPr>
          <w:rFonts w:ascii="宋体" w:hAnsi="宋体" w:hint="eastAsia"/>
        </w:rPr>
        <w:t>“</w:t>
      </w:r>
      <w:r>
        <w:rPr>
          <w:rFonts w:ascii="宋体" w:hAnsi="宋体" w:hint="eastAsia"/>
          <w:bCs/>
        </w:rPr>
        <w:t>特殊业务凭证”。</w:t>
      </w:r>
    </w:p>
    <w:p w:rsidR="004A1DF5" w:rsidRDefault="004A1DF5">
      <w:pPr>
        <w:pStyle w:val="5"/>
      </w:pPr>
      <w:r>
        <w:rPr>
          <w:rFonts w:hint="eastAsia"/>
        </w:rPr>
        <w:t>三、</w:t>
      </w:r>
      <w:r>
        <w:rPr>
          <w:rFonts w:hint="eastAsia"/>
        </w:rPr>
        <w:t>ATM</w:t>
      </w:r>
      <w:r>
        <w:rPr>
          <w:rFonts w:hint="eastAsia"/>
        </w:rPr>
        <w:t>自助转账协议修改（业务代码</w:t>
      </w:r>
      <w:r>
        <w:rPr>
          <w:rFonts w:hint="eastAsia"/>
        </w:rPr>
        <w:t>1609</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通过本功能修改</w:t>
      </w:r>
      <w:r>
        <w:rPr>
          <w:rFonts w:hint="eastAsia"/>
        </w:rPr>
        <w:t>ATM</w:t>
      </w:r>
      <w:r>
        <w:rPr>
          <w:rFonts w:hint="eastAsia"/>
        </w:rPr>
        <w:t>自助转账协议。</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本功能必须由本人办理。</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1、用户选择系统导航－客户管理－协议管理－自助转账－修改ATM自助转账协议或在“业务代码”处输入业务代码“1609”进入。</w:t>
      </w:r>
    </w:p>
    <w:p w:rsidR="004A1DF5" w:rsidRDefault="004A1DF5">
      <w:pPr>
        <w:tabs>
          <w:tab w:val="num" w:pos="0"/>
        </w:tabs>
        <w:ind w:firstLineChars="150" w:firstLine="360"/>
        <w:rPr>
          <w:rFonts w:ascii="宋体" w:hAnsi="宋体"/>
          <w:bCs/>
        </w:rPr>
      </w:pPr>
      <w:r>
        <w:rPr>
          <w:rFonts w:ascii="宋体" w:hAnsi="宋体" w:hint="eastAsia"/>
          <w:bCs/>
        </w:rPr>
        <w:t>2、刷卡并输入卡号，选择“确定”</w:t>
      </w:r>
      <w:r>
        <w:rPr>
          <w:rFonts w:ascii="宋体" w:hAnsi="宋体" w:hint="eastAsia"/>
        </w:rPr>
        <w:t>钮。</w:t>
      </w:r>
    </w:p>
    <w:p w:rsidR="004A1DF5" w:rsidRDefault="004A1DF5">
      <w:pPr>
        <w:tabs>
          <w:tab w:val="num" w:pos="0"/>
        </w:tabs>
        <w:ind w:firstLineChars="150" w:firstLine="360"/>
        <w:rPr>
          <w:rFonts w:ascii="宋体" w:hAnsi="宋体"/>
          <w:bCs/>
        </w:rPr>
      </w:pPr>
      <w:r>
        <w:rPr>
          <w:rFonts w:ascii="宋体" w:hAnsi="宋体" w:hint="eastAsia"/>
          <w:bCs/>
        </w:rPr>
        <w:t>3、选择</w:t>
      </w:r>
      <w:r>
        <w:rPr>
          <w:rFonts w:ascii="宋体" w:hAnsi="宋体" w:hint="eastAsia"/>
        </w:rPr>
        <w:t>支取控件钮</w:t>
      </w:r>
      <w:r w:rsidRPr="008E1FB9">
        <w:rPr>
          <w:rFonts w:ascii="宋体" w:hAnsi="宋体"/>
        </w:rPr>
        <w:object w:dxaOrig="330" w:dyaOrig="330">
          <v:shape id="_x0000_i1064" type="#_x0000_t75" style="width:16.5pt;height:16.5pt" o:ole="">
            <v:imagedata r:id="rId65" o:title=""/>
          </v:shape>
          <o:OLEObject Type="Embed" ProgID="PBrush" ShapeID="_x0000_i1064" DrawAspect="Content" ObjectID="_1458487540" r:id="rId89"/>
        </w:object>
      </w:r>
      <w:r>
        <w:rPr>
          <w:rFonts w:ascii="宋体" w:hAnsi="宋体" w:hint="eastAsia"/>
        </w:rPr>
        <w:t>，待客户输入支取方式及身份验证信息后确定。</w:t>
      </w:r>
    </w:p>
    <w:p w:rsidR="004A1DF5" w:rsidRDefault="004A1DF5">
      <w:pPr>
        <w:tabs>
          <w:tab w:val="num" w:pos="0"/>
        </w:tabs>
        <w:ind w:firstLineChars="150" w:firstLine="360"/>
        <w:rPr>
          <w:rFonts w:ascii="宋体" w:hAnsi="宋体"/>
          <w:bCs/>
        </w:rPr>
      </w:pPr>
      <w:r>
        <w:rPr>
          <w:rFonts w:ascii="宋体" w:hAnsi="宋体" w:hint="eastAsia"/>
          <w:bCs/>
        </w:rPr>
        <w:t>4、输入“每日转账限额”。</w:t>
      </w:r>
    </w:p>
    <w:p w:rsidR="004A1DF5" w:rsidRDefault="004A1DF5">
      <w:pPr>
        <w:tabs>
          <w:tab w:val="num" w:pos="0"/>
        </w:tabs>
        <w:ind w:firstLineChars="150" w:firstLine="360"/>
        <w:rPr>
          <w:rFonts w:ascii="宋体" w:hAnsi="宋体"/>
        </w:rPr>
      </w:pPr>
      <w:r>
        <w:rPr>
          <w:rFonts w:ascii="宋体" w:hAnsi="宋体" w:hint="eastAsia"/>
          <w:bCs/>
        </w:rPr>
        <w:t>5、</w:t>
      </w:r>
      <w:r>
        <w:rPr>
          <w:rFonts w:ascii="宋体" w:hAnsi="宋体" w:hint="eastAsia"/>
        </w:rPr>
        <w:t>打印：</w:t>
      </w:r>
      <w:r>
        <w:rPr>
          <w:rFonts w:hint="eastAsia"/>
        </w:rPr>
        <w:t>根据系统提示打印</w:t>
      </w:r>
      <w:r>
        <w:rPr>
          <w:rFonts w:ascii="宋体" w:hAnsi="宋体" w:hint="eastAsia"/>
        </w:rPr>
        <w:t>“</w:t>
      </w:r>
      <w:r>
        <w:rPr>
          <w:rFonts w:ascii="宋体" w:hAnsi="宋体" w:hint="eastAsia"/>
          <w:bCs/>
        </w:rPr>
        <w:t>特殊业务凭证”。</w:t>
      </w:r>
    </w:p>
    <w:p w:rsidR="004A1DF5" w:rsidRDefault="004A1DF5">
      <w:pPr>
        <w:pStyle w:val="5"/>
      </w:pPr>
      <w:r>
        <w:rPr>
          <w:rFonts w:hint="eastAsia"/>
        </w:rPr>
        <w:t>四、签订同一客户自助转账协议（业务代码</w:t>
      </w:r>
      <w:r>
        <w:rPr>
          <w:rFonts w:hint="eastAsia"/>
        </w:rPr>
        <w:t>1611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通过本功能签订同一客户下户口之间互转协议。</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本功能必须由本人办理。</w:t>
      </w:r>
    </w:p>
    <w:p w:rsidR="004A1DF5" w:rsidRDefault="004A1DF5">
      <w:pPr>
        <w:pStyle w:val="6"/>
        <w:spacing w:line="360" w:lineRule="auto"/>
      </w:pPr>
      <w:r>
        <w:rPr>
          <w:rFonts w:hint="eastAsia"/>
        </w:rPr>
        <w:t>（三）操作要点</w:t>
      </w:r>
    </w:p>
    <w:p w:rsidR="004A1DF5" w:rsidRDefault="004A1DF5">
      <w:pPr>
        <w:ind w:firstLineChars="150" w:firstLine="360"/>
        <w:rPr>
          <w:rFonts w:ascii="宋体" w:hAnsi="宋体"/>
        </w:rPr>
      </w:pPr>
      <w:r>
        <w:rPr>
          <w:rFonts w:ascii="宋体" w:hAnsi="宋体" w:hint="eastAsia"/>
        </w:rPr>
        <w:t>1、本功能业务操作范围：全总行范围。</w:t>
      </w:r>
    </w:p>
    <w:p w:rsidR="004A1DF5" w:rsidRDefault="004A1DF5">
      <w:pPr>
        <w:ind w:firstLineChars="150" w:firstLine="360"/>
        <w:rPr>
          <w:rFonts w:ascii="宋体" w:hAnsi="宋体"/>
        </w:rPr>
      </w:pPr>
      <w:r>
        <w:rPr>
          <w:rFonts w:ascii="宋体" w:hAnsi="宋体" w:hint="eastAsia"/>
        </w:rPr>
        <w:t>2、当参加协议转账的户口其柜面支取依据不是凭密码支取时，仅限该户口的</w:t>
      </w:r>
      <w:r>
        <w:rPr>
          <w:rFonts w:ascii="宋体" w:hAnsi="宋体" w:hint="eastAsia"/>
        </w:rPr>
        <w:lastRenderedPageBreak/>
        <w:t>开户行办理此项业务。</w:t>
      </w:r>
    </w:p>
    <w:p w:rsidR="004A1DF5" w:rsidRDefault="004A1DF5">
      <w:pPr>
        <w:ind w:firstLineChars="150" w:firstLine="360"/>
      </w:pPr>
      <w:r>
        <w:rPr>
          <w:rFonts w:hint="eastAsia"/>
        </w:rPr>
        <w:t>3</w:t>
      </w:r>
      <w:r>
        <w:rPr>
          <w:rFonts w:hint="eastAsia"/>
        </w:rPr>
        <w:t>、签订协议的户口只能是同一客户号下的结算</w:t>
      </w:r>
      <w:r>
        <w:rPr>
          <w:rFonts w:hint="eastAsia"/>
        </w:rPr>
        <w:t>/</w:t>
      </w:r>
      <w:r>
        <w:rPr>
          <w:rFonts w:hint="eastAsia"/>
        </w:rPr>
        <w:t>外币存折、一卡通，以及户名、证件类型、证件号码相同的信用卡。</w:t>
      </w:r>
    </w:p>
    <w:p w:rsidR="004A1DF5" w:rsidRDefault="004A1DF5">
      <w:pPr>
        <w:pStyle w:val="6"/>
        <w:spacing w:line="360" w:lineRule="auto"/>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1、用户选择系统导航－客户管理－协议管理－自助转账－同一客户自助转账协议签订，或在“业务代码”处输入业务代码1611进入。</w:t>
      </w:r>
    </w:p>
    <w:p w:rsidR="004A1DF5" w:rsidRDefault="004A1DF5">
      <w:pPr>
        <w:ind w:firstLineChars="150" w:firstLine="360"/>
        <w:rPr>
          <w:rFonts w:ascii="宋体" w:hAnsi="宋体"/>
          <w:bCs/>
        </w:rPr>
      </w:pPr>
      <w:r>
        <w:rPr>
          <w:rFonts w:ascii="宋体" w:hAnsi="宋体" w:hint="eastAsia"/>
          <w:bCs/>
        </w:rPr>
        <w:t>2、输入客户证件号码、客户姓名。</w:t>
      </w:r>
    </w:p>
    <w:p w:rsidR="004A1DF5" w:rsidRDefault="004A1DF5">
      <w:pPr>
        <w:ind w:firstLineChars="150" w:firstLine="360"/>
        <w:rPr>
          <w:rFonts w:ascii="宋体" w:hAnsi="宋体"/>
          <w:bCs/>
        </w:rPr>
      </w:pPr>
      <w:r>
        <w:rPr>
          <w:rFonts w:ascii="宋体" w:hAnsi="宋体" w:hint="eastAsia"/>
          <w:bCs/>
        </w:rPr>
        <w:t>3、选择“查找客户”钮，系统弹出“选择客户”对话框。</w:t>
      </w:r>
    </w:p>
    <w:p w:rsidR="004A1DF5" w:rsidRDefault="004A1DF5">
      <w:pPr>
        <w:ind w:firstLineChars="150" w:firstLine="360"/>
        <w:rPr>
          <w:rFonts w:ascii="宋体" w:hAnsi="宋体"/>
          <w:bCs/>
        </w:rPr>
      </w:pPr>
      <w:r>
        <w:rPr>
          <w:rFonts w:ascii="宋体" w:hAnsi="宋体" w:hint="eastAsia"/>
          <w:bCs/>
        </w:rPr>
        <w:t>4、确认后选择“老客户”钮，系统切入“个人客户资料”查询界面。</w:t>
      </w:r>
    </w:p>
    <w:p w:rsidR="004A1DF5" w:rsidRDefault="004A1DF5">
      <w:pPr>
        <w:ind w:firstLineChars="150" w:firstLine="360"/>
        <w:rPr>
          <w:rFonts w:ascii="宋体" w:hAnsi="宋体"/>
          <w:bCs/>
        </w:rPr>
      </w:pPr>
      <w:r>
        <w:rPr>
          <w:rFonts w:ascii="宋体" w:hAnsi="宋体" w:hint="eastAsia"/>
          <w:bCs/>
        </w:rPr>
        <w:t>5、核实后选择“关闭”钮，系统切回本功能界面。</w:t>
      </w:r>
    </w:p>
    <w:p w:rsidR="004A1DF5" w:rsidRDefault="004A1DF5">
      <w:pPr>
        <w:ind w:firstLineChars="150" w:firstLine="360"/>
        <w:rPr>
          <w:rFonts w:ascii="宋体" w:hAnsi="宋体"/>
          <w:bCs/>
        </w:rPr>
      </w:pPr>
      <w:r>
        <w:rPr>
          <w:rFonts w:ascii="宋体" w:hAnsi="宋体" w:hint="eastAsia"/>
          <w:bCs/>
        </w:rPr>
        <w:t>6、按回车键，系统提示刷卡/折。（如果为信用卡，将光标移在“信用卡号”处。</w:t>
      </w:r>
    </w:p>
    <w:p w:rsidR="004A1DF5" w:rsidRDefault="004A1DF5">
      <w:pPr>
        <w:numPr>
          <w:ilvl w:val="0"/>
          <w:numId w:val="19"/>
        </w:numPr>
        <w:ind w:left="0" w:firstLineChars="150" w:firstLine="360"/>
        <w:rPr>
          <w:rFonts w:ascii="宋体" w:hAnsi="宋体"/>
          <w:bCs/>
        </w:rPr>
      </w:pPr>
      <w:r>
        <w:rPr>
          <w:rFonts w:ascii="宋体" w:hAnsi="宋体" w:hint="eastAsia"/>
          <w:bCs/>
        </w:rPr>
        <w:t>刷卡/折后，输入卡/折的户口号，选择“确定”</w:t>
      </w:r>
      <w:r>
        <w:rPr>
          <w:rFonts w:ascii="宋体" w:hAnsi="宋体" w:hint="eastAsia"/>
        </w:rPr>
        <w:t>钮，系统列示“户口信息”界面</w:t>
      </w:r>
      <w:r>
        <w:rPr>
          <w:rFonts w:ascii="宋体" w:hAnsi="宋体" w:hint="eastAsia"/>
          <w:bCs/>
        </w:rPr>
        <w:t>。</w:t>
      </w:r>
    </w:p>
    <w:p w:rsidR="004A1DF5" w:rsidRDefault="004A1DF5">
      <w:pPr>
        <w:ind w:firstLineChars="150" w:firstLine="360"/>
        <w:rPr>
          <w:rFonts w:ascii="宋体" w:hAnsi="宋体"/>
        </w:rPr>
      </w:pPr>
      <w:r>
        <w:rPr>
          <w:rFonts w:ascii="宋体" w:hAnsi="宋体" w:hint="eastAsia"/>
        </w:rPr>
        <w:t>8、选择“确定”钮，系统返回本功能界面。</w:t>
      </w:r>
    </w:p>
    <w:p w:rsidR="004A1DF5" w:rsidRDefault="004A1DF5">
      <w:pPr>
        <w:ind w:firstLineChars="150" w:firstLine="360"/>
        <w:rPr>
          <w:rFonts w:ascii="宋体" w:hAnsi="宋体"/>
        </w:rPr>
      </w:pPr>
      <w:r>
        <w:rPr>
          <w:rFonts w:ascii="宋体" w:hAnsi="宋体" w:hint="eastAsia"/>
        </w:rPr>
        <w:t>9、</w:t>
      </w:r>
      <w:r>
        <w:rPr>
          <w:rFonts w:ascii="宋体" w:hAnsi="宋体" w:hint="eastAsia"/>
          <w:bCs/>
        </w:rPr>
        <w:t>选择</w:t>
      </w:r>
      <w:r>
        <w:rPr>
          <w:rFonts w:ascii="宋体" w:hAnsi="宋体" w:hint="eastAsia"/>
        </w:rPr>
        <w:t>支取控件钮</w:t>
      </w:r>
      <w:r w:rsidRPr="008E1FB9">
        <w:rPr>
          <w:rFonts w:ascii="宋体" w:hAnsi="宋体"/>
        </w:rPr>
        <w:object w:dxaOrig="330" w:dyaOrig="330">
          <v:shape id="_x0000_i1065" type="#_x0000_t75" style="width:16.5pt;height:16.5pt" o:ole="">
            <v:imagedata r:id="rId65" o:title=""/>
          </v:shape>
          <o:OLEObject Type="Embed" ProgID="PBrush" ShapeID="_x0000_i1065" DrawAspect="Content" ObjectID="_1458487541" r:id="rId90"/>
        </w:object>
      </w:r>
      <w:r>
        <w:rPr>
          <w:rFonts w:ascii="宋体" w:hAnsi="宋体" w:hint="eastAsia"/>
        </w:rPr>
        <w:t>，待客户输入该户口支取依据后确定。</w:t>
      </w:r>
    </w:p>
    <w:p w:rsidR="004A1DF5" w:rsidRDefault="004A1DF5">
      <w:pPr>
        <w:ind w:firstLineChars="150" w:firstLine="360"/>
        <w:rPr>
          <w:rFonts w:ascii="宋体" w:hAnsi="宋体"/>
        </w:rPr>
      </w:pPr>
      <w:r>
        <w:rPr>
          <w:rFonts w:ascii="宋体" w:hAnsi="宋体" w:hint="eastAsia"/>
        </w:rPr>
        <w:t>10、重复第6至第9步骤，录入其他签定协议的户口号。</w:t>
      </w:r>
    </w:p>
    <w:p w:rsidR="004A1DF5" w:rsidRDefault="004A1DF5">
      <w:pPr>
        <w:autoSpaceDE w:val="0"/>
        <w:autoSpaceDN w:val="0"/>
        <w:adjustRightInd w:val="0"/>
        <w:ind w:firstLineChars="150" w:firstLine="360"/>
        <w:jc w:val="left"/>
        <w:rPr>
          <w:rFonts w:ascii="宋体"/>
          <w:kern w:val="0"/>
          <w:szCs w:val="18"/>
          <w:lang w:val="zh-CN"/>
        </w:rPr>
      </w:pPr>
      <w:r>
        <w:rPr>
          <w:rFonts w:ascii="宋体" w:hAnsi="宋体" w:hint="eastAsia"/>
        </w:rPr>
        <w:t>11、</w:t>
      </w:r>
      <w:r>
        <w:rPr>
          <w:rFonts w:ascii="宋体" w:hAnsi="宋体" w:hint="eastAsia"/>
          <w:bCs/>
        </w:rPr>
        <w:t>打印：根据系统提示打印“</w:t>
      </w:r>
      <w:r>
        <w:rPr>
          <w:rFonts w:ascii="宋体" w:hAnsi="宋体" w:hint="eastAsia"/>
          <w:kern w:val="0"/>
          <w:szCs w:val="18"/>
          <w:lang w:val="zh-CN"/>
        </w:rPr>
        <w:t>自助转账服务申请表</w:t>
      </w:r>
      <w:r>
        <w:rPr>
          <w:rFonts w:ascii="宋体" w:hAnsi="宋体" w:hint="eastAsia"/>
        </w:rPr>
        <w:t>”</w:t>
      </w:r>
      <w:r>
        <w:rPr>
          <w:rFonts w:ascii="宋体" w:hAnsi="宋体" w:hint="eastAsia"/>
          <w:bCs/>
        </w:rPr>
        <w:t>。</w:t>
      </w:r>
    </w:p>
    <w:p w:rsidR="004A1DF5" w:rsidRDefault="004A1DF5">
      <w:pPr>
        <w:pStyle w:val="5"/>
        <w:jc w:val="left"/>
      </w:pPr>
      <w:r>
        <w:rPr>
          <w:rFonts w:hint="eastAsia"/>
        </w:rPr>
        <w:t>五、关闭同一客户自助转账协议（业务代码</w:t>
      </w:r>
      <w:r>
        <w:rPr>
          <w:rFonts w:hint="eastAsia"/>
        </w:rPr>
        <w:t>1612</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通过本功能关闭同一客户下户口之间的互转协议。</w:t>
      </w:r>
    </w:p>
    <w:p w:rsidR="004A1DF5" w:rsidRDefault="004A1DF5" w:rsidP="0004090F">
      <w:pPr>
        <w:pStyle w:val="6"/>
        <w:spacing w:line="360" w:lineRule="auto"/>
      </w:pPr>
      <w:r>
        <w:rPr>
          <w:rFonts w:hint="eastAsia"/>
        </w:rPr>
        <w:t>（二）风险提示</w:t>
      </w:r>
    </w:p>
    <w:p w:rsidR="004A1DF5" w:rsidRDefault="004A1DF5">
      <w:pPr>
        <w:ind w:firstLineChars="200" w:firstLine="480"/>
      </w:pPr>
      <w:r>
        <w:rPr>
          <w:rFonts w:hint="eastAsia"/>
        </w:rPr>
        <w:t>本功能必须由本人办理。</w:t>
      </w:r>
    </w:p>
    <w:p w:rsidR="004A1DF5" w:rsidRDefault="004A1DF5" w:rsidP="0004090F">
      <w:pPr>
        <w:pStyle w:val="6"/>
        <w:spacing w:line="360" w:lineRule="auto"/>
      </w:pPr>
      <w:r>
        <w:rPr>
          <w:rFonts w:hint="eastAsia"/>
        </w:rPr>
        <w:t>（三）操作要点</w:t>
      </w:r>
    </w:p>
    <w:p w:rsidR="004A1DF5" w:rsidRDefault="004A1DF5">
      <w:pPr>
        <w:ind w:firstLineChars="150" w:firstLine="360"/>
        <w:rPr>
          <w:rFonts w:ascii="宋体" w:hAnsi="宋体"/>
        </w:rPr>
      </w:pPr>
      <w:r>
        <w:rPr>
          <w:rFonts w:ascii="宋体" w:hAnsi="宋体" w:hint="eastAsia"/>
        </w:rPr>
        <w:t>1、本功能业务操作范围：全总行范围。</w:t>
      </w:r>
    </w:p>
    <w:p w:rsidR="004A1DF5" w:rsidRDefault="004A1DF5">
      <w:pPr>
        <w:ind w:firstLineChars="150" w:firstLine="360"/>
        <w:rPr>
          <w:rFonts w:ascii="宋体" w:hAnsi="宋体"/>
        </w:rPr>
      </w:pPr>
      <w:r>
        <w:rPr>
          <w:rFonts w:ascii="宋体" w:hAnsi="宋体" w:hint="eastAsia"/>
        </w:rPr>
        <w:t>2、当输入的户口号其柜面支取依据不是凭密码支取时，仅限该户口的开户行</w:t>
      </w:r>
      <w:r>
        <w:rPr>
          <w:rFonts w:ascii="宋体" w:hAnsi="宋体" w:hint="eastAsia"/>
        </w:rPr>
        <w:lastRenderedPageBreak/>
        <w:t>办理此项业务。</w:t>
      </w:r>
    </w:p>
    <w:p w:rsidR="004A1DF5" w:rsidRDefault="004A1DF5">
      <w:pPr>
        <w:ind w:firstLineChars="150" w:firstLine="360"/>
        <w:rPr>
          <w:rFonts w:ascii="宋体" w:hAnsi="宋体"/>
        </w:rPr>
      </w:pPr>
      <w:r>
        <w:rPr>
          <w:rFonts w:ascii="宋体" w:hAnsi="宋体" w:hint="eastAsia"/>
        </w:rPr>
        <w:t>3、关闭协议必须刷原协议中的任一户口。当为信用卡时，无须检查支取依据。</w:t>
      </w:r>
    </w:p>
    <w:p w:rsidR="004A1DF5" w:rsidRDefault="004A1DF5">
      <w:pPr>
        <w:ind w:firstLineChars="150" w:firstLine="360"/>
        <w:rPr>
          <w:rFonts w:ascii="宋体" w:hAnsi="宋体"/>
        </w:rPr>
      </w:pPr>
      <w:r>
        <w:rPr>
          <w:rFonts w:ascii="宋体" w:hAnsi="宋体" w:hint="eastAsia"/>
        </w:rPr>
        <w:t>4、本功能的回单补打需在“回单综合查询打印（业务代码：1702）”功能中操作。</w:t>
      </w:r>
    </w:p>
    <w:p w:rsidR="004A1DF5" w:rsidRDefault="004A1DF5" w:rsidP="0004090F">
      <w:pPr>
        <w:pStyle w:val="6"/>
        <w:spacing w:line="360" w:lineRule="auto"/>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1、用户选择系统导航－客户管理－协议管理－自助转账－同一客户自助转账协议关闭或在“业务代码”处输入业务代码“1612”进入。</w:t>
      </w:r>
    </w:p>
    <w:p w:rsidR="004A1DF5" w:rsidRDefault="004A1DF5">
      <w:pPr>
        <w:ind w:firstLineChars="150" w:firstLine="360"/>
        <w:rPr>
          <w:rFonts w:ascii="宋体" w:hAnsi="宋体"/>
          <w:bCs/>
        </w:rPr>
      </w:pPr>
      <w:r>
        <w:rPr>
          <w:rFonts w:ascii="宋体" w:hAnsi="宋体" w:hint="eastAsia"/>
          <w:bCs/>
        </w:rPr>
        <w:t>2、输入客户证件号码、客户姓名。</w:t>
      </w:r>
    </w:p>
    <w:p w:rsidR="004A1DF5" w:rsidRDefault="004A1DF5">
      <w:pPr>
        <w:ind w:firstLineChars="150" w:firstLine="360"/>
        <w:rPr>
          <w:rFonts w:ascii="宋体" w:hAnsi="宋体"/>
          <w:bCs/>
        </w:rPr>
      </w:pPr>
      <w:r>
        <w:rPr>
          <w:rFonts w:ascii="宋体" w:hAnsi="宋体" w:hint="eastAsia"/>
          <w:bCs/>
        </w:rPr>
        <w:t>3、选择“查找客户”钮，系统弹出“选择客户”对话框。</w:t>
      </w:r>
    </w:p>
    <w:p w:rsidR="004A1DF5" w:rsidRDefault="004A1DF5">
      <w:pPr>
        <w:ind w:firstLineChars="150" w:firstLine="360"/>
        <w:rPr>
          <w:rFonts w:ascii="宋体" w:hAnsi="宋体"/>
          <w:bCs/>
        </w:rPr>
      </w:pPr>
      <w:r>
        <w:rPr>
          <w:rFonts w:ascii="宋体" w:hAnsi="宋体" w:hint="eastAsia"/>
          <w:bCs/>
        </w:rPr>
        <w:t>4、确认后选择“老客户”钮，系统切入“个人客户资料”查询界面。</w:t>
      </w:r>
    </w:p>
    <w:p w:rsidR="004A1DF5" w:rsidRDefault="004A1DF5">
      <w:pPr>
        <w:ind w:firstLineChars="150" w:firstLine="360"/>
        <w:rPr>
          <w:rFonts w:ascii="宋体" w:hAnsi="宋体"/>
          <w:bCs/>
        </w:rPr>
      </w:pPr>
      <w:r>
        <w:rPr>
          <w:rFonts w:ascii="宋体" w:hAnsi="宋体" w:hint="eastAsia"/>
          <w:bCs/>
        </w:rPr>
        <w:t>5、核实后选择“关闭”钮，系统切回本功能界面。</w:t>
      </w:r>
    </w:p>
    <w:p w:rsidR="004A1DF5" w:rsidRDefault="004A1DF5">
      <w:pPr>
        <w:ind w:firstLineChars="150" w:firstLine="360"/>
        <w:rPr>
          <w:rFonts w:ascii="宋体" w:hAnsi="宋体"/>
          <w:bCs/>
        </w:rPr>
      </w:pPr>
      <w:r>
        <w:rPr>
          <w:rFonts w:ascii="宋体" w:hAnsi="宋体" w:hint="eastAsia"/>
          <w:bCs/>
        </w:rPr>
        <w:t>6、选择对象类型。</w:t>
      </w:r>
    </w:p>
    <w:p w:rsidR="004A1DF5" w:rsidRDefault="004A1DF5">
      <w:pPr>
        <w:ind w:firstLineChars="150" w:firstLine="360"/>
        <w:rPr>
          <w:rFonts w:ascii="宋体" w:hAnsi="宋体"/>
          <w:bCs/>
        </w:rPr>
      </w:pPr>
      <w:r>
        <w:rPr>
          <w:rFonts w:ascii="宋体" w:hAnsi="宋体" w:hint="eastAsia"/>
          <w:bCs/>
        </w:rPr>
        <w:t>7、按回车键，系统提示刷卡/折。</w:t>
      </w:r>
    </w:p>
    <w:p w:rsidR="004A1DF5" w:rsidRDefault="004A1DF5">
      <w:pPr>
        <w:ind w:firstLineChars="150" w:firstLine="360"/>
        <w:rPr>
          <w:rFonts w:ascii="宋体" w:hAnsi="宋体"/>
          <w:bCs/>
        </w:rPr>
      </w:pPr>
      <w:r>
        <w:rPr>
          <w:rFonts w:ascii="宋体" w:hAnsi="宋体" w:hint="eastAsia"/>
          <w:bCs/>
        </w:rPr>
        <w:t>8、刷卡/折后，输入卡/折的户口号，选择“确定”</w:t>
      </w:r>
      <w:r>
        <w:rPr>
          <w:rFonts w:ascii="宋体" w:hAnsi="宋体" w:hint="eastAsia"/>
        </w:rPr>
        <w:t>钮，系统列示“户口信息”界面</w:t>
      </w:r>
      <w:r>
        <w:rPr>
          <w:rFonts w:ascii="宋体" w:hAnsi="宋体" w:hint="eastAsia"/>
          <w:bCs/>
        </w:rPr>
        <w:t>。</w:t>
      </w:r>
    </w:p>
    <w:p w:rsidR="004A1DF5" w:rsidRDefault="004A1DF5">
      <w:pPr>
        <w:ind w:firstLineChars="150" w:firstLine="360"/>
        <w:rPr>
          <w:rFonts w:ascii="宋体" w:hAnsi="宋体"/>
        </w:rPr>
      </w:pPr>
      <w:r>
        <w:rPr>
          <w:rFonts w:ascii="宋体" w:hAnsi="宋体" w:hint="eastAsia"/>
        </w:rPr>
        <w:t>9、</w:t>
      </w:r>
      <w:r>
        <w:rPr>
          <w:rFonts w:ascii="宋体" w:hAnsi="宋体" w:hint="eastAsia"/>
          <w:bCs/>
        </w:rPr>
        <w:t>选择</w:t>
      </w:r>
      <w:r>
        <w:rPr>
          <w:rFonts w:ascii="宋体" w:hAnsi="宋体" w:hint="eastAsia"/>
        </w:rPr>
        <w:t>支取控件钮</w:t>
      </w:r>
      <w:r w:rsidRPr="008E1FB9">
        <w:rPr>
          <w:rFonts w:ascii="宋体" w:hAnsi="宋体"/>
        </w:rPr>
        <w:object w:dxaOrig="330" w:dyaOrig="330">
          <v:shape id="_x0000_i1066" type="#_x0000_t75" style="width:16.5pt;height:16.5pt" o:ole="">
            <v:imagedata r:id="rId65" o:title=""/>
          </v:shape>
          <o:OLEObject Type="Embed" ProgID="PBrush" ShapeID="_x0000_i1066" DrawAspect="Content" ObjectID="_1458487542" r:id="rId91"/>
        </w:object>
      </w:r>
      <w:r>
        <w:rPr>
          <w:rFonts w:ascii="宋体" w:hAnsi="宋体" w:hint="eastAsia"/>
        </w:rPr>
        <w:t>，待客户输入该户口支取依据后确定。</w:t>
      </w:r>
    </w:p>
    <w:p w:rsidR="004A1DF5" w:rsidRDefault="004A1DF5">
      <w:pPr>
        <w:ind w:firstLineChars="150" w:firstLine="360"/>
        <w:rPr>
          <w:rFonts w:ascii="宋体" w:hAnsi="宋体"/>
        </w:rPr>
      </w:pPr>
      <w:r>
        <w:rPr>
          <w:rFonts w:ascii="宋体" w:hAnsi="宋体" w:hint="eastAsia"/>
        </w:rPr>
        <w:t>10、</w:t>
      </w:r>
      <w:r>
        <w:rPr>
          <w:rFonts w:ascii="宋体" w:hAnsi="宋体" w:hint="eastAsia"/>
          <w:bCs/>
        </w:rPr>
        <w:t>打印：</w:t>
      </w:r>
      <w:r>
        <w:rPr>
          <w:rFonts w:hint="eastAsia"/>
        </w:rPr>
        <w:t>根据系统提示打印</w:t>
      </w:r>
      <w:r>
        <w:rPr>
          <w:rFonts w:ascii="宋体" w:hAnsi="宋体" w:hint="eastAsia"/>
          <w:bCs/>
        </w:rPr>
        <w:t>“</w:t>
      </w:r>
      <w:r>
        <w:rPr>
          <w:rFonts w:ascii="宋体" w:hAnsi="宋体" w:hint="eastAsia"/>
          <w:kern w:val="0"/>
          <w:szCs w:val="18"/>
          <w:lang w:val="zh-CN"/>
        </w:rPr>
        <w:t>自助转账服务申请表</w:t>
      </w:r>
      <w:r>
        <w:rPr>
          <w:rFonts w:ascii="宋体" w:hAnsi="宋体" w:hint="eastAsia"/>
        </w:rPr>
        <w:t>”</w:t>
      </w:r>
      <w:r>
        <w:rPr>
          <w:rFonts w:ascii="宋体" w:hAnsi="宋体" w:hint="eastAsia"/>
          <w:bCs/>
        </w:rPr>
        <w:t>。</w:t>
      </w:r>
    </w:p>
    <w:p w:rsidR="004A1DF5" w:rsidRDefault="004A1DF5" w:rsidP="0004090F">
      <w:pPr>
        <w:pStyle w:val="5"/>
      </w:pPr>
      <w:r>
        <w:rPr>
          <w:rFonts w:hint="eastAsia"/>
        </w:rPr>
        <w:t>六、同一客户自助转账协议中增加户口（业务代码</w:t>
      </w:r>
      <w:r>
        <w:rPr>
          <w:rFonts w:hint="eastAsia"/>
        </w:rPr>
        <w:t>1613</w:t>
      </w:r>
      <w:r>
        <w:rPr>
          <w:rFonts w:hint="eastAsia"/>
        </w:rPr>
        <w:t>）</w:t>
      </w:r>
    </w:p>
    <w:p w:rsidR="004A1DF5" w:rsidRDefault="004A1DF5">
      <w:pPr>
        <w:pStyle w:val="6"/>
        <w:spacing w:line="360" w:lineRule="auto"/>
      </w:pPr>
      <w:r>
        <w:rPr>
          <w:rFonts w:hint="eastAsia"/>
        </w:rPr>
        <w:t>（一）功能介绍</w:t>
      </w:r>
    </w:p>
    <w:p w:rsidR="004A1DF5" w:rsidRDefault="004A1DF5">
      <w:pPr>
        <w:pStyle w:val="a5"/>
        <w:ind w:firstLine="480"/>
      </w:pPr>
      <w:r>
        <w:rPr>
          <w:rFonts w:hint="eastAsia"/>
        </w:rPr>
        <w:t>通过本功能在原自助转账协议中增加协议转账的户口。</w:t>
      </w:r>
    </w:p>
    <w:p w:rsidR="004A1DF5" w:rsidRDefault="004A1DF5">
      <w:pPr>
        <w:pStyle w:val="6"/>
        <w:spacing w:line="360" w:lineRule="auto"/>
      </w:pPr>
      <w:r>
        <w:rPr>
          <w:rFonts w:hint="eastAsia"/>
        </w:rPr>
        <w:t>（二）风险提示</w:t>
      </w:r>
    </w:p>
    <w:p w:rsidR="004A1DF5" w:rsidRDefault="004A1DF5">
      <w:pPr>
        <w:pStyle w:val="a5"/>
        <w:ind w:firstLine="480"/>
      </w:pPr>
      <w:r>
        <w:rPr>
          <w:rFonts w:hint="eastAsia"/>
        </w:rPr>
        <w:t>本功能必须由本人办理。</w:t>
      </w:r>
    </w:p>
    <w:p w:rsidR="004A1DF5" w:rsidRDefault="004A1DF5">
      <w:pPr>
        <w:pStyle w:val="6"/>
        <w:spacing w:line="360" w:lineRule="auto"/>
      </w:pPr>
      <w:r>
        <w:rPr>
          <w:rFonts w:hint="eastAsia"/>
        </w:rPr>
        <w:t>（三）操作要点</w:t>
      </w:r>
    </w:p>
    <w:p w:rsidR="004A1DF5" w:rsidRDefault="004A1DF5">
      <w:pPr>
        <w:ind w:firstLineChars="175" w:firstLine="420"/>
      </w:pPr>
      <w:r>
        <w:rPr>
          <w:rFonts w:hint="eastAsia"/>
        </w:rPr>
        <w:t>1</w:t>
      </w:r>
      <w:r>
        <w:rPr>
          <w:rFonts w:hint="eastAsia"/>
        </w:rPr>
        <w:t>、本功能业务操作范围：全总行范围。</w:t>
      </w:r>
    </w:p>
    <w:p w:rsidR="004A1DF5" w:rsidRDefault="004A1DF5">
      <w:pPr>
        <w:ind w:firstLineChars="175" w:firstLine="420"/>
      </w:pPr>
      <w:r>
        <w:rPr>
          <w:rFonts w:hint="eastAsia"/>
        </w:rPr>
        <w:t>2</w:t>
      </w:r>
      <w:r>
        <w:rPr>
          <w:rFonts w:hint="eastAsia"/>
        </w:rPr>
        <w:t>、当输入的户口号其柜面支取依据不是凭密码支取时，仅限该户口的开户行办理此项业务。</w:t>
      </w:r>
    </w:p>
    <w:p w:rsidR="004A1DF5" w:rsidRDefault="004A1DF5">
      <w:pPr>
        <w:ind w:firstLineChars="175" w:firstLine="420"/>
      </w:pPr>
      <w:r>
        <w:rPr>
          <w:rFonts w:hint="eastAsia"/>
        </w:rPr>
        <w:lastRenderedPageBreak/>
        <w:t>3</w:t>
      </w:r>
      <w:r>
        <w:rPr>
          <w:rFonts w:hint="eastAsia"/>
        </w:rPr>
        <w:t>、增加协议户口必须刷原协议中的任一户口。当为信用卡时，无须检查支取依据。</w:t>
      </w:r>
    </w:p>
    <w:p w:rsidR="004A1DF5" w:rsidRDefault="004A1DF5">
      <w:pPr>
        <w:ind w:firstLineChars="175" w:firstLine="420"/>
      </w:pPr>
      <w:r>
        <w:rPr>
          <w:rFonts w:hint="eastAsia"/>
        </w:rPr>
        <w:t>4</w:t>
      </w:r>
      <w:r>
        <w:rPr>
          <w:rFonts w:hint="eastAsia"/>
        </w:rPr>
        <w:t>、新增户口只能是结算</w:t>
      </w:r>
      <w:r>
        <w:rPr>
          <w:rFonts w:hint="eastAsia"/>
        </w:rPr>
        <w:t>/</w:t>
      </w:r>
      <w:r>
        <w:rPr>
          <w:rFonts w:hint="eastAsia"/>
        </w:rPr>
        <w:t>外币存折、一卡通、信用卡。</w:t>
      </w:r>
    </w:p>
    <w:p w:rsidR="004A1DF5" w:rsidRDefault="004A1DF5">
      <w:pPr>
        <w:pStyle w:val="6"/>
        <w:spacing w:line="360" w:lineRule="auto"/>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1、用户选择系统导航－客户管理－协议管理－自助转账－同一客户自助转账协议增加户口或在“业务代码”处输入业务代码“1613”进入。</w:t>
      </w:r>
    </w:p>
    <w:p w:rsidR="004A1DF5" w:rsidRDefault="004A1DF5">
      <w:pPr>
        <w:ind w:firstLineChars="150" w:firstLine="360"/>
        <w:rPr>
          <w:rFonts w:ascii="宋体" w:hAnsi="宋体"/>
          <w:bCs/>
        </w:rPr>
      </w:pPr>
      <w:r>
        <w:rPr>
          <w:rFonts w:ascii="宋体" w:hAnsi="宋体" w:hint="eastAsia"/>
          <w:bCs/>
        </w:rPr>
        <w:t>2、输入客户证件号码、客户姓名“查找客户”。</w:t>
      </w:r>
    </w:p>
    <w:p w:rsidR="004A1DF5" w:rsidRDefault="004A1DF5">
      <w:pPr>
        <w:ind w:firstLineChars="150" w:firstLine="360"/>
        <w:rPr>
          <w:rFonts w:ascii="宋体" w:hAnsi="宋体"/>
          <w:bCs/>
        </w:rPr>
      </w:pPr>
      <w:r>
        <w:rPr>
          <w:rFonts w:ascii="宋体" w:hAnsi="宋体" w:hint="eastAsia"/>
          <w:bCs/>
        </w:rPr>
        <w:t>3、在系统弹出“选择客户”界面确认后选择“老客户”钮，系统切入“个人客户资料”查询界面。</w:t>
      </w:r>
    </w:p>
    <w:p w:rsidR="004A1DF5" w:rsidRDefault="004A1DF5">
      <w:pPr>
        <w:ind w:firstLineChars="150" w:firstLine="360"/>
        <w:rPr>
          <w:rFonts w:ascii="宋体" w:hAnsi="宋体"/>
          <w:bCs/>
        </w:rPr>
      </w:pPr>
      <w:r>
        <w:rPr>
          <w:rFonts w:ascii="宋体" w:hAnsi="宋体" w:hint="eastAsia"/>
          <w:bCs/>
        </w:rPr>
        <w:t>4、核实后选择“关闭”钮，系统切回本功能界面。</w:t>
      </w:r>
    </w:p>
    <w:p w:rsidR="004A1DF5" w:rsidRDefault="004A1DF5">
      <w:pPr>
        <w:ind w:firstLineChars="150" w:firstLine="360"/>
        <w:rPr>
          <w:rFonts w:ascii="宋体" w:hAnsi="宋体"/>
          <w:bCs/>
        </w:rPr>
      </w:pPr>
      <w:r>
        <w:rPr>
          <w:rFonts w:ascii="宋体" w:hAnsi="宋体" w:hint="eastAsia"/>
          <w:bCs/>
        </w:rPr>
        <w:t>5、选择原协议对象类型。</w:t>
      </w:r>
    </w:p>
    <w:p w:rsidR="004A1DF5" w:rsidRDefault="004A1DF5">
      <w:pPr>
        <w:ind w:firstLineChars="150" w:firstLine="360"/>
        <w:rPr>
          <w:rFonts w:ascii="宋体" w:hAnsi="宋体"/>
          <w:bCs/>
        </w:rPr>
      </w:pPr>
      <w:r>
        <w:rPr>
          <w:rFonts w:ascii="宋体" w:hAnsi="宋体" w:hint="eastAsia"/>
          <w:bCs/>
        </w:rPr>
        <w:t>6、按回车键，系统提示刷卡/折。</w:t>
      </w:r>
    </w:p>
    <w:p w:rsidR="004A1DF5" w:rsidRDefault="004A1DF5">
      <w:pPr>
        <w:ind w:firstLineChars="150" w:firstLine="360"/>
        <w:rPr>
          <w:rFonts w:ascii="宋体" w:hAnsi="宋体"/>
          <w:bCs/>
        </w:rPr>
      </w:pPr>
      <w:r>
        <w:rPr>
          <w:rFonts w:ascii="宋体" w:hAnsi="宋体" w:hint="eastAsia"/>
          <w:bCs/>
        </w:rPr>
        <w:t>7、刷卡/折后，输入卡/折的户口号，选择“确定”</w:t>
      </w:r>
      <w:r>
        <w:rPr>
          <w:rFonts w:ascii="宋体" w:hAnsi="宋体" w:hint="eastAsia"/>
        </w:rPr>
        <w:t>钮，系统列示“户口信息”界面</w:t>
      </w:r>
      <w:r>
        <w:rPr>
          <w:rFonts w:ascii="宋体" w:hAnsi="宋体" w:hint="eastAsia"/>
          <w:bCs/>
        </w:rPr>
        <w:t>。</w:t>
      </w:r>
    </w:p>
    <w:p w:rsidR="004A1DF5" w:rsidRDefault="004A1DF5">
      <w:pPr>
        <w:ind w:firstLineChars="150" w:firstLine="360"/>
        <w:rPr>
          <w:rFonts w:ascii="宋体" w:hAnsi="宋体"/>
          <w:bCs/>
        </w:rPr>
      </w:pPr>
      <w:r>
        <w:rPr>
          <w:rFonts w:ascii="宋体" w:hAnsi="宋体" w:hint="eastAsia"/>
          <w:bCs/>
        </w:rPr>
        <w:t>8、</w:t>
      </w:r>
      <w:r>
        <w:rPr>
          <w:rFonts w:ascii="宋体" w:hAnsi="宋体" w:hint="eastAsia"/>
        </w:rPr>
        <w:t>选择</w:t>
      </w:r>
      <w:r>
        <w:rPr>
          <w:rFonts w:ascii="宋体" w:hAnsi="宋体" w:hint="eastAsia"/>
          <w:bCs/>
        </w:rPr>
        <w:t>“确定”</w:t>
      </w:r>
      <w:r>
        <w:rPr>
          <w:rFonts w:ascii="宋体" w:hAnsi="宋体" w:hint="eastAsia"/>
        </w:rPr>
        <w:t>钮，系统返回本功能界面。</w:t>
      </w:r>
    </w:p>
    <w:p w:rsidR="004A1DF5" w:rsidRDefault="004A1DF5">
      <w:pPr>
        <w:ind w:firstLineChars="150" w:firstLine="360"/>
        <w:rPr>
          <w:rFonts w:ascii="宋体" w:hAnsi="宋体"/>
        </w:rPr>
      </w:pPr>
      <w:r>
        <w:rPr>
          <w:rFonts w:ascii="宋体" w:hAnsi="宋体" w:hint="eastAsia"/>
        </w:rPr>
        <w:t>9、</w:t>
      </w:r>
      <w:r>
        <w:rPr>
          <w:rFonts w:ascii="宋体" w:hAnsi="宋体" w:hint="eastAsia"/>
          <w:bCs/>
        </w:rPr>
        <w:t>选择</w:t>
      </w:r>
      <w:r>
        <w:rPr>
          <w:rFonts w:ascii="宋体" w:hAnsi="宋体" w:hint="eastAsia"/>
        </w:rPr>
        <w:t>支取控件钮</w:t>
      </w:r>
      <w:r w:rsidRPr="008E1FB9">
        <w:rPr>
          <w:rFonts w:ascii="宋体" w:hAnsi="宋体"/>
        </w:rPr>
        <w:object w:dxaOrig="330" w:dyaOrig="330">
          <v:shape id="_x0000_i1067" type="#_x0000_t75" style="width:16.5pt;height:16.5pt" o:ole="">
            <v:imagedata r:id="rId65" o:title=""/>
          </v:shape>
          <o:OLEObject Type="Embed" ProgID="PBrush" ShapeID="_x0000_i1067" DrawAspect="Content" ObjectID="_1458487543" r:id="rId92"/>
        </w:object>
      </w:r>
      <w:r>
        <w:rPr>
          <w:rFonts w:ascii="宋体" w:hAnsi="宋体" w:hint="eastAsia"/>
        </w:rPr>
        <w:t>，待客户输入该户口支取密码后确定。</w:t>
      </w:r>
    </w:p>
    <w:p w:rsidR="004A1DF5" w:rsidRDefault="004A1DF5">
      <w:pPr>
        <w:ind w:firstLineChars="150" w:firstLine="360"/>
        <w:rPr>
          <w:rFonts w:ascii="宋体" w:hAnsi="宋体"/>
        </w:rPr>
      </w:pPr>
      <w:r>
        <w:rPr>
          <w:rFonts w:ascii="宋体" w:hAnsi="宋体" w:hint="eastAsia"/>
          <w:bCs/>
        </w:rPr>
        <w:t>10、</w:t>
      </w:r>
      <w:r>
        <w:rPr>
          <w:rFonts w:ascii="宋体" w:hAnsi="宋体" w:hint="eastAsia"/>
        </w:rPr>
        <w:t>将光标移至新的协议对象户口号处，按回车键，</w:t>
      </w:r>
      <w:r>
        <w:rPr>
          <w:rFonts w:ascii="宋体" w:hAnsi="宋体" w:hint="eastAsia"/>
          <w:bCs/>
        </w:rPr>
        <w:t>系统提示刷卡/折</w:t>
      </w:r>
      <w:r>
        <w:rPr>
          <w:rFonts w:ascii="宋体" w:hAnsi="宋体" w:hint="eastAsia"/>
        </w:rPr>
        <w:t>。</w:t>
      </w:r>
    </w:p>
    <w:p w:rsidR="004A1DF5" w:rsidRDefault="004A1DF5">
      <w:pPr>
        <w:ind w:firstLineChars="150" w:firstLine="360"/>
        <w:rPr>
          <w:rFonts w:ascii="宋体" w:hAnsi="宋体"/>
        </w:rPr>
      </w:pPr>
      <w:r>
        <w:rPr>
          <w:rFonts w:ascii="宋体" w:hAnsi="宋体" w:hint="eastAsia"/>
        </w:rPr>
        <w:t>11、</w:t>
      </w:r>
      <w:r>
        <w:rPr>
          <w:rFonts w:ascii="宋体" w:hAnsi="宋体" w:hint="eastAsia"/>
          <w:bCs/>
        </w:rPr>
        <w:t>刷卡/折后，输入卡/折的户口号，选择“确定”</w:t>
      </w:r>
      <w:r>
        <w:rPr>
          <w:rFonts w:ascii="宋体" w:hAnsi="宋体" w:hint="eastAsia"/>
        </w:rPr>
        <w:t>钮，系统列示“户口信息”界面</w:t>
      </w:r>
      <w:r>
        <w:rPr>
          <w:rFonts w:ascii="宋体" w:hAnsi="宋体" w:hint="eastAsia"/>
          <w:bCs/>
        </w:rPr>
        <w:t>。</w:t>
      </w:r>
    </w:p>
    <w:p w:rsidR="004A1DF5" w:rsidRDefault="004A1DF5">
      <w:pPr>
        <w:ind w:firstLineChars="150" w:firstLine="360"/>
        <w:rPr>
          <w:rFonts w:ascii="宋体" w:hAnsi="宋体"/>
          <w:bCs/>
        </w:rPr>
      </w:pPr>
      <w:r>
        <w:rPr>
          <w:rFonts w:ascii="宋体" w:hAnsi="宋体" w:hint="eastAsia"/>
        </w:rPr>
        <w:t>12、选择</w:t>
      </w:r>
      <w:r>
        <w:rPr>
          <w:rFonts w:ascii="宋体" w:hAnsi="宋体" w:hint="eastAsia"/>
          <w:bCs/>
        </w:rPr>
        <w:t>“确定”</w:t>
      </w:r>
      <w:r>
        <w:rPr>
          <w:rFonts w:ascii="宋体" w:hAnsi="宋体" w:hint="eastAsia"/>
        </w:rPr>
        <w:t>钮，系统返回本功能界面。</w:t>
      </w:r>
    </w:p>
    <w:p w:rsidR="004A1DF5" w:rsidRDefault="004A1DF5">
      <w:pPr>
        <w:ind w:firstLineChars="150" w:firstLine="360"/>
        <w:rPr>
          <w:rFonts w:ascii="宋体" w:hAnsi="宋体"/>
        </w:rPr>
      </w:pPr>
      <w:r>
        <w:rPr>
          <w:rFonts w:ascii="宋体" w:hAnsi="宋体" w:hint="eastAsia"/>
        </w:rPr>
        <w:t>13、</w:t>
      </w:r>
      <w:r>
        <w:rPr>
          <w:rFonts w:ascii="宋体" w:hAnsi="宋体" w:hint="eastAsia"/>
          <w:bCs/>
        </w:rPr>
        <w:t>选择</w:t>
      </w:r>
      <w:r>
        <w:rPr>
          <w:rFonts w:ascii="宋体" w:hAnsi="宋体" w:hint="eastAsia"/>
        </w:rPr>
        <w:t>支取控件钮</w:t>
      </w:r>
      <w:r w:rsidRPr="008E1FB9">
        <w:rPr>
          <w:rFonts w:ascii="宋体" w:hAnsi="宋体"/>
        </w:rPr>
        <w:object w:dxaOrig="330" w:dyaOrig="330">
          <v:shape id="_x0000_i1068" type="#_x0000_t75" style="width:16.5pt;height:16.5pt" o:ole="">
            <v:imagedata r:id="rId65" o:title=""/>
          </v:shape>
          <o:OLEObject Type="Embed" ProgID="PBrush" ShapeID="_x0000_i1068" DrawAspect="Content" ObjectID="_1458487544" r:id="rId93"/>
        </w:object>
      </w:r>
      <w:r>
        <w:rPr>
          <w:rFonts w:ascii="宋体" w:hAnsi="宋体" w:hint="eastAsia"/>
        </w:rPr>
        <w:t>，待客户输入该户口支取密码后确定。</w:t>
      </w:r>
    </w:p>
    <w:p w:rsidR="004A1DF5" w:rsidRDefault="004A1DF5">
      <w:pPr>
        <w:ind w:firstLineChars="150" w:firstLine="360"/>
        <w:rPr>
          <w:rFonts w:ascii="宋体" w:hAnsi="宋体"/>
        </w:rPr>
      </w:pPr>
      <w:r>
        <w:rPr>
          <w:rFonts w:ascii="宋体" w:hAnsi="宋体" w:hint="eastAsia"/>
          <w:bCs/>
        </w:rPr>
        <w:t>14、</w:t>
      </w:r>
      <w:r>
        <w:rPr>
          <w:rFonts w:ascii="宋体" w:hAnsi="宋体" w:hint="eastAsia"/>
        </w:rPr>
        <w:t>系统提示授权，主管同意后刷卡或输入密码。</w:t>
      </w:r>
    </w:p>
    <w:p w:rsidR="004A1DF5" w:rsidRDefault="004A1DF5">
      <w:pPr>
        <w:ind w:firstLineChars="150" w:firstLine="360"/>
        <w:rPr>
          <w:rFonts w:ascii="宋体" w:hAnsi="宋体"/>
        </w:rPr>
      </w:pPr>
      <w:r>
        <w:rPr>
          <w:rFonts w:ascii="宋体" w:hAnsi="宋体" w:hint="eastAsia"/>
        </w:rPr>
        <w:t>15、打印：根据系统提示打印</w:t>
      </w:r>
      <w:r>
        <w:rPr>
          <w:rFonts w:ascii="宋体" w:hAnsi="宋体" w:hint="eastAsia"/>
          <w:bCs/>
        </w:rPr>
        <w:t>“</w:t>
      </w:r>
      <w:r>
        <w:rPr>
          <w:rFonts w:ascii="宋体" w:hAnsi="宋体" w:hint="eastAsia"/>
          <w:kern w:val="0"/>
          <w:szCs w:val="18"/>
          <w:lang w:val="zh-CN"/>
        </w:rPr>
        <w:t>自助转账服务申请表</w:t>
      </w:r>
      <w:r>
        <w:rPr>
          <w:rFonts w:ascii="宋体" w:hAnsi="宋体" w:hint="eastAsia"/>
        </w:rPr>
        <w:t>”</w:t>
      </w:r>
      <w:r>
        <w:rPr>
          <w:rFonts w:ascii="宋体" w:hAnsi="宋体" w:hint="eastAsia"/>
          <w:bCs/>
        </w:rPr>
        <w:t>。</w:t>
      </w:r>
    </w:p>
    <w:p w:rsidR="004A1DF5" w:rsidRDefault="004A1DF5" w:rsidP="0004090F">
      <w:pPr>
        <w:pStyle w:val="5"/>
      </w:pPr>
      <w:r>
        <w:rPr>
          <w:rFonts w:hint="eastAsia"/>
        </w:rPr>
        <w:t>七、同一客户自助转账协议中删除户口（业务代码</w:t>
      </w:r>
      <w:r>
        <w:rPr>
          <w:rFonts w:hint="eastAsia"/>
        </w:rPr>
        <w:t>1614</w:t>
      </w:r>
      <w:r>
        <w:rPr>
          <w:rFonts w:hint="eastAsia"/>
        </w:rPr>
        <w:t>）</w:t>
      </w:r>
    </w:p>
    <w:p w:rsidR="004A1DF5" w:rsidRDefault="004A1DF5">
      <w:pPr>
        <w:pStyle w:val="6"/>
        <w:spacing w:line="360" w:lineRule="auto"/>
      </w:pPr>
      <w:r>
        <w:rPr>
          <w:rFonts w:hint="eastAsia"/>
        </w:rPr>
        <w:t>（一）功能介绍</w:t>
      </w:r>
    </w:p>
    <w:p w:rsidR="004A1DF5" w:rsidRDefault="004A1DF5">
      <w:pPr>
        <w:pStyle w:val="a5"/>
        <w:ind w:firstLine="480"/>
      </w:pPr>
      <w:r>
        <w:rPr>
          <w:rFonts w:hint="eastAsia"/>
        </w:rPr>
        <w:t>通过本功能在原自助转账协议中删除协议转账的户口。</w:t>
      </w:r>
    </w:p>
    <w:p w:rsidR="004A1DF5" w:rsidRDefault="004A1DF5">
      <w:pPr>
        <w:pStyle w:val="6"/>
        <w:spacing w:line="360" w:lineRule="auto"/>
      </w:pPr>
      <w:r>
        <w:rPr>
          <w:rFonts w:hint="eastAsia"/>
        </w:rPr>
        <w:lastRenderedPageBreak/>
        <w:t>（二）风险提示</w:t>
      </w:r>
    </w:p>
    <w:p w:rsidR="004A1DF5" w:rsidRDefault="004A1DF5">
      <w:pPr>
        <w:pStyle w:val="a5"/>
        <w:ind w:firstLine="480"/>
      </w:pPr>
      <w:r>
        <w:rPr>
          <w:rFonts w:hint="eastAsia"/>
        </w:rPr>
        <w:t>本功能必须由本人办理。</w:t>
      </w:r>
    </w:p>
    <w:p w:rsidR="004A1DF5" w:rsidRDefault="004A1DF5">
      <w:pPr>
        <w:pStyle w:val="6"/>
        <w:spacing w:line="360" w:lineRule="auto"/>
      </w:pPr>
      <w:r>
        <w:rPr>
          <w:rFonts w:hint="eastAsia"/>
        </w:rPr>
        <w:t>（三）操作要点</w:t>
      </w:r>
    </w:p>
    <w:p w:rsidR="004A1DF5" w:rsidRDefault="004A1DF5">
      <w:pPr>
        <w:ind w:firstLineChars="150" w:firstLine="360"/>
        <w:rPr>
          <w:rFonts w:ascii="宋体" w:hAnsi="宋体"/>
        </w:rPr>
      </w:pPr>
      <w:r>
        <w:rPr>
          <w:rFonts w:ascii="宋体" w:hAnsi="宋体" w:hint="eastAsia"/>
        </w:rPr>
        <w:t>1、本功能业务操作范围：全总行范围。</w:t>
      </w:r>
    </w:p>
    <w:p w:rsidR="004A1DF5" w:rsidRDefault="004A1DF5">
      <w:pPr>
        <w:ind w:firstLineChars="150" w:firstLine="360"/>
        <w:rPr>
          <w:rFonts w:ascii="宋体" w:hAnsi="宋体"/>
        </w:rPr>
      </w:pPr>
      <w:r>
        <w:rPr>
          <w:rFonts w:ascii="宋体" w:hAnsi="宋体" w:hint="eastAsia"/>
        </w:rPr>
        <w:t>2、当输入的户口号其柜面支取依据不是凭密码支取时，仅限该户口的开户行办理此项业务。</w:t>
      </w:r>
    </w:p>
    <w:p w:rsidR="004A1DF5" w:rsidRDefault="004A1DF5">
      <w:pPr>
        <w:pStyle w:val="6"/>
        <w:spacing w:line="360" w:lineRule="auto"/>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1、用户选择系统导航－客户管理－协议管理－自助转账－同一客户自助转账协议删除户口或在“业务代码”处输入业务代码“1614”进入。</w:t>
      </w:r>
    </w:p>
    <w:p w:rsidR="004A1DF5" w:rsidRDefault="004A1DF5">
      <w:pPr>
        <w:ind w:firstLineChars="150" w:firstLine="360"/>
        <w:rPr>
          <w:rFonts w:ascii="宋体" w:hAnsi="宋体"/>
          <w:bCs/>
        </w:rPr>
      </w:pPr>
      <w:r>
        <w:rPr>
          <w:rFonts w:ascii="宋体" w:hAnsi="宋体" w:hint="eastAsia"/>
          <w:bCs/>
        </w:rPr>
        <w:t>2、输入客户证件号码、客户姓名。</w:t>
      </w:r>
    </w:p>
    <w:p w:rsidR="004A1DF5" w:rsidRDefault="004A1DF5">
      <w:pPr>
        <w:ind w:firstLineChars="150" w:firstLine="360"/>
        <w:rPr>
          <w:rFonts w:ascii="宋体" w:hAnsi="宋体"/>
          <w:bCs/>
        </w:rPr>
      </w:pPr>
      <w:r>
        <w:rPr>
          <w:rFonts w:ascii="宋体" w:hAnsi="宋体" w:hint="eastAsia"/>
          <w:bCs/>
        </w:rPr>
        <w:t>3、选择“查找客户”钮，系统弹出“选择客户”对话框。</w:t>
      </w:r>
    </w:p>
    <w:p w:rsidR="004A1DF5" w:rsidRDefault="004A1DF5">
      <w:pPr>
        <w:ind w:firstLineChars="150" w:firstLine="360"/>
        <w:rPr>
          <w:rFonts w:ascii="宋体" w:hAnsi="宋体"/>
          <w:bCs/>
        </w:rPr>
      </w:pPr>
      <w:r>
        <w:rPr>
          <w:rFonts w:ascii="宋体" w:hAnsi="宋体" w:hint="eastAsia"/>
          <w:bCs/>
        </w:rPr>
        <w:t>4、确认后选择“老客户”钮，系统切入“个人客户资料”查询界面。</w:t>
      </w:r>
    </w:p>
    <w:p w:rsidR="004A1DF5" w:rsidRDefault="004A1DF5">
      <w:pPr>
        <w:ind w:firstLineChars="150" w:firstLine="360"/>
        <w:rPr>
          <w:rFonts w:ascii="宋体" w:hAnsi="宋体"/>
          <w:bCs/>
        </w:rPr>
      </w:pPr>
      <w:r>
        <w:rPr>
          <w:rFonts w:ascii="宋体" w:hAnsi="宋体" w:hint="eastAsia"/>
          <w:bCs/>
        </w:rPr>
        <w:t>5、核实后选择“关闭”钮，系统切回本功能界面。</w:t>
      </w:r>
    </w:p>
    <w:p w:rsidR="004A1DF5" w:rsidRDefault="004A1DF5">
      <w:pPr>
        <w:ind w:firstLineChars="150" w:firstLine="360"/>
        <w:rPr>
          <w:rFonts w:ascii="宋体" w:hAnsi="宋体"/>
          <w:bCs/>
        </w:rPr>
      </w:pPr>
      <w:r>
        <w:rPr>
          <w:rFonts w:ascii="宋体" w:hAnsi="宋体" w:hint="eastAsia"/>
          <w:bCs/>
        </w:rPr>
        <w:t>6、按回车键，系统提示刷要删除的卡/折。</w:t>
      </w:r>
    </w:p>
    <w:p w:rsidR="004A1DF5" w:rsidRDefault="004A1DF5">
      <w:pPr>
        <w:ind w:firstLineChars="150" w:firstLine="360"/>
        <w:rPr>
          <w:rFonts w:ascii="宋体" w:hAnsi="宋体"/>
          <w:bCs/>
        </w:rPr>
      </w:pPr>
      <w:r>
        <w:rPr>
          <w:rFonts w:ascii="宋体" w:hAnsi="宋体" w:hint="eastAsia"/>
          <w:bCs/>
        </w:rPr>
        <w:t>7、刷卡/折后，输入卡/折的户口号，选择“确定”</w:t>
      </w:r>
      <w:r>
        <w:rPr>
          <w:rFonts w:ascii="宋体" w:hAnsi="宋体" w:hint="eastAsia"/>
        </w:rPr>
        <w:t>钮，系统列示“户口信息”界面</w:t>
      </w:r>
      <w:r>
        <w:rPr>
          <w:rFonts w:ascii="宋体" w:hAnsi="宋体" w:hint="eastAsia"/>
          <w:bCs/>
        </w:rPr>
        <w:t>。</w:t>
      </w:r>
    </w:p>
    <w:p w:rsidR="004A1DF5" w:rsidRDefault="004A1DF5">
      <w:pPr>
        <w:ind w:firstLineChars="150" w:firstLine="360"/>
        <w:rPr>
          <w:rFonts w:ascii="宋体" w:hAnsi="宋体"/>
        </w:rPr>
      </w:pPr>
      <w:r>
        <w:rPr>
          <w:rFonts w:ascii="宋体" w:hAnsi="宋体" w:hint="eastAsia"/>
        </w:rPr>
        <w:t>8、选择</w:t>
      </w:r>
      <w:r>
        <w:rPr>
          <w:rFonts w:ascii="宋体" w:hAnsi="宋体" w:hint="eastAsia"/>
          <w:bCs/>
        </w:rPr>
        <w:t>“确定”</w:t>
      </w:r>
      <w:r>
        <w:rPr>
          <w:rFonts w:ascii="宋体" w:hAnsi="宋体" w:hint="eastAsia"/>
        </w:rPr>
        <w:t>钮，系统返回本功能界面。</w:t>
      </w:r>
    </w:p>
    <w:p w:rsidR="004A1DF5" w:rsidRDefault="004A1DF5">
      <w:pPr>
        <w:ind w:firstLineChars="150" w:firstLine="360"/>
        <w:rPr>
          <w:rFonts w:ascii="宋体" w:hAnsi="宋体"/>
        </w:rPr>
      </w:pPr>
      <w:r>
        <w:rPr>
          <w:rFonts w:ascii="宋体" w:hAnsi="宋体" w:hint="eastAsia"/>
          <w:bCs/>
        </w:rPr>
        <w:t>9、选择</w:t>
      </w:r>
      <w:r>
        <w:rPr>
          <w:rFonts w:ascii="宋体" w:hAnsi="宋体" w:hint="eastAsia"/>
        </w:rPr>
        <w:t>支取控件钮</w:t>
      </w:r>
      <w:r w:rsidRPr="008E1FB9">
        <w:rPr>
          <w:rFonts w:ascii="宋体" w:hAnsi="宋体"/>
        </w:rPr>
        <w:object w:dxaOrig="330" w:dyaOrig="330">
          <v:shape id="_x0000_i1069" type="#_x0000_t75" style="width:16.5pt;height:16.5pt" o:ole="">
            <v:imagedata r:id="rId65" o:title=""/>
          </v:shape>
          <o:OLEObject Type="Embed" ProgID="PBrush" ShapeID="_x0000_i1069" DrawAspect="Content" ObjectID="_1458487545" r:id="rId94"/>
        </w:object>
      </w:r>
      <w:r>
        <w:rPr>
          <w:rFonts w:ascii="宋体" w:hAnsi="宋体" w:hint="eastAsia"/>
        </w:rPr>
        <w:t>，待客户输入该户口支取密码后确定。</w:t>
      </w:r>
    </w:p>
    <w:p w:rsidR="004A1DF5" w:rsidRDefault="004A1DF5">
      <w:pPr>
        <w:ind w:firstLineChars="150" w:firstLine="360"/>
        <w:rPr>
          <w:rFonts w:ascii="宋体" w:hAnsi="宋体"/>
        </w:rPr>
      </w:pPr>
      <w:r>
        <w:rPr>
          <w:rFonts w:ascii="宋体" w:hAnsi="宋体" w:hint="eastAsia"/>
        </w:rPr>
        <w:t>10、系统提示授权，主管同意后刷卡或输入密码。</w:t>
      </w:r>
    </w:p>
    <w:p w:rsidR="004A1DF5" w:rsidRDefault="004A1DF5">
      <w:pPr>
        <w:ind w:firstLineChars="150" w:firstLine="360"/>
      </w:pPr>
      <w:r>
        <w:rPr>
          <w:rFonts w:ascii="宋体" w:hAnsi="宋体" w:hint="eastAsia"/>
        </w:rPr>
        <w:t>11、打印：根据系统提示打印</w:t>
      </w:r>
      <w:r>
        <w:rPr>
          <w:rFonts w:ascii="宋体" w:hAnsi="宋体" w:hint="eastAsia"/>
          <w:bCs/>
        </w:rPr>
        <w:t>“</w:t>
      </w:r>
      <w:r>
        <w:rPr>
          <w:rFonts w:ascii="宋体" w:hAnsi="宋体" w:hint="eastAsia"/>
          <w:kern w:val="0"/>
          <w:szCs w:val="18"/>
          <w:lang w:val="zh-CN"/>
        </w:rPr>
        <w:t>自助转账服务申请表</w:t>
      </w:r>
      <w:r>
        <w:rPr>
          <w:rFonts w:ascii="宋体" w:hAnsi="宋体" w:hint="eastAsia"/>
        </w:rPr>
        <w:t>”</w:t>
      </w:r>
      <w:r>
        <w:rPr>
          <w:rFonts w:ascii="宋体" w:hAnsi="宋体" w:hint="eastAsia"/>
          <w:bCs/>
        </w:rPr>
        <w:t>。</w:t>
      </w:r>
    </w:p>
    <w:p w:rsidR="004A1DF5" w:rsidRDefault="004A1DF5" w:rsidP="0004090F">
      <w:pPr>
        <w:pStyle w:val="5"/>
      </w:pPr>
      <w:r>
        <w:rPr>
          <w:rFonts w:hint="eastAsia"/>
        </w:rPr>
        <w:t>八、签订他人</w:t>
      </w:r>
      <w:r>
        <w:rPr>
          <w:rFonts w:hint="eastAsia"/>
        </w:rPr>
        <w:t>/</w:t>
      </w:r>
      <w:r>
        <w:rPr>
          <w:rFonts w:hint="eastAsia"/>
        </w:rPr>
        <w:t>他行自助转账协议（业务代码</w:t>
      </w:r>
      <w:r>
        <w:rPr>
          <w:rFonts w:hint="eastAsia"/>
        </w:rPr>
        <w:t>1621</w:t>
      </w:r>
      <w:r>
        <w:rPr>
          <w:rFonts w:hint="eastAsia"/>
        </w:rPr>
        <w:t>）</w:t>
      </w:r>
    </w:p>
    <w:p w:rsidR="004A1DF5" w:rsidRDefault="004A1DF5">
      <w:pPr>
        <w:pStyle w:val="6"/>
        <w:spacing w:line="360" w:lineRule="auto"/>
      </w:pPr>
      <w:r>
        <w:rPr>
          <w:rFonts w:hint="eastAsia"/>
        </w:rPr>
        <w:t>（一）功能介绍</w:t>
      </w:r>
    </w:p>
    <w:p w:rsidR="004A1DF5" w:rsidRDefault="004A1DF5">
      <w:pPr>
        <w:ind w:firstLine="465"/>
      </w:pPr>
      <w:r>
        <w:rPr>
          <w:rFonts w:hint="eastAsia"/>
        </w:rPr>
        <w:t>通过本功能签订向他人户口自助转账的协议。</w:t>
      </w:r>
    </w:p>
    <w:p w:rsidR="004A1DF5" w:rsidRDefault="004A1DF5">
      <w:pPr>
        <w:pStyle w:val="6"/>
        <w:spacing w:line="360" w:lineRule="auto"/>
      </w:pPr>
      <w:r>
        <w:rPr>
          <w:rFonts w:hint="eastAsia"/>
        </w:rPr>
        <w:t>（二）风险提示</w:t>
      </w:r>
    </w:p>
    <w:p w:rsidR="004A1DF5" w:rsidRDefault="004A1DF5">
      <w:pPr>
        <w:ind w:firstLine="465"/>
      </w:pPr>
      <w:r>
        <w:rPr>
          <w:rFonts w:hint="eastAsia"/>
        </w:rPr>
        <w:t>本功能必须由本人办理。</w:t>
      </w:r>
    </w:p>
    <w:p w:rsidR="004A1DF5" w:rsidRDefault="004A1DF5">
      <w:pPr>
        <w:pStyle w:val="6"/>
        <w:spacing w:line="360" w:lineRule="auto"/>
      </w:pPr>
      <w:r>
        <w:rPr>
          <w:rFonts w:hint="eastAsia"/>
        </w:rPr>
        <w:lastRenderedPageBreak/>
        <w:t>（三）操作要点</w:t>
      </w:r>
    </w:p>
    <w:p w:rsidR="004A1DF5" w:rsidRDefault="004A1DF5">
      <w:pPr>
        <w:numPr>
          <w:ilvl w:val="1"/>
          <w:numId w:val="18"/>
        </w:numPr>
      </w:pPr>
      <w:r>
        <w:rPr>
          <w:rFonts w:hint="eastAsia"/>
        </w:rPr>
        <w:t>本功能仅对人民币业务有效。</w:t>
      </w:r>
    </w:p>
    <w:p w:rsidR="004A1DF5" w:rsidRDefault="004A1DF5">
      <w:pPr>
        <w:numPr>
          <w:ilvl w:val="1"/>
          <w:numId w:val="18"/>
        </w:numPr>
      </w:pPr>
      <w:r>
        <w:rPr>
          <w:rFonts w:hint="eastAsia"/>
        </w:rPr>
        <w:t>本功能操作范围：全总行范围。</w:t>
      </w:r>
    </w:p>
    <w:p w:rsidR="004A1DF5" w:rsidRDefault="004A1DF5">
      <w:pPr>
        <w:numPr>
          <w:ilvl w:val="1"/>
          <w:numId w:val="18"/>
        </w:numPr>
      </w:pPr>
      <w:r>
        <w:rPr>
          <w:rFonts w:hint="eastAsia"/>
        </w:rPr>
        <w:t>每日限额最大录入范围为</w:t>
      </w:r>
      <w:r>
        <w:rPr>
          <w:rFonts w:hint="eastAsia"/>
        </w:rPr>
        <w:t>5000</w:t>
      </w:r>
      <w:r>
        <w:rPr>
          <w:rFonts w:hint="eastAsia"/>
        </w:rPr>
        <w:t>元。</w:t>
      </w:r>
    </w:p>
    <w:p w:rsidR="004A1DF5" w:rsidRDefault="004A1DF5">
      <w:pPr>
        <w:pStyle w:val="6"/>
        <w:spacing w:line="360" w:lineRule="auto"/>
      </w:pPr>
      <w:r>
        <w:rPr>
          <w:rFonts w:hint="eastAsia"/>
        </w:rPr>
        <w:t>（四）操作步骤</w:t>
      </w:r>
    </w:p>
    <w:p w:rsidR="004A1DF5" w:rsidRDefault="004A1DF5">
      <w:pPr>
        <w:ind w:firstLineChars="175" w:firstLine="420"/>
        <w:rPr>
          <w:rFonts w:ascii="宋体" w:hAnsi="宋体"/>
        </w:rPr>
      </w:pPr>
      <w:r>
        <w:rPr>
          <w:rFonts w:ascii="宋体" w:hAnsi="宋体" w:hint="eastAsia"/>
        </w:rPr>
        <w:t>1、用户选择系统导航－客户管理－协议管理－自助转账－签定他人/他行自助转账协议或在“业务代码”处输入业务代码“1621”进入。</w:t>
      </w:r>
    </w:p>
    <w:p w:rsidR="004A1DF5" w:rsidRDefault="004A1DF5">
      <w:pPr>
        <w:ind w:firstLineChars="175" w:firstLine="420"/>
        <w:rPr>
          <w:rFonts w:ascii="宋体" w:hAnsi="宋体"/>
        </w:rPr>
      </w:pPr>
      <w:r>
        <w:rPr>
          <w:rFonts w:ascii="宋体" w:hAnsi="宋体" w:hint="eastAsia"/>
        </w:rPr>
        <w:t>2、刷卡并录入卡号确定，系统列示相关信息。</w:t>
      </w:r>
    </w:p>
    <w:p w:rsidR="004A1DF5" w:rsidRDefault="004A1DF5">
      <w:pPr>
        <w:ind w:firstLineChars="175" w:firstLine="420"/>
        <w:rPr>
          <w:rFonts w:ascii="宋体" w:hAnsi="宋体"/>
        </w:rPr>
      </w:pPr>
      <w:r>
        <w:rPr>
          <w:rFonts w:ascii="宋体" w:hAnsi="宋体" w:hint="eastAsia"/>
        </w:rPr>
        <w:t>3、</w:t>
      </w:r>
      <w:r>
        <w:rPr>
          <w:rFonts w:ascii="宋体" w:hAnsi="宋体" w:hint="eastAsia"/>
          <w:bCs/>
        </w:rPr>
        <w:t>选择</w:t>
      </w:r>
      <w:r>
        <w:rPr>
          <w:rFonts w:ascii="宋体" w:hAnsi="宋体" w:hint="eastAsia"/>
        </w:rPr>
        <w:t>支取控件钮</w:t>
      </w:r>
      <w:r w:rsidRPr="008E1FB9">
        <w:rPr>
          <w:rFonts w:ascii="宋体" w:hAnsi="宋体"/>
        </w:rPr>
        <w:object w:dxaOrig="330" w:dyaOrig="330">
          <v:shape id="_x0000_i1070" type="#_x0000_t75" style="width:16.5pt;height:16.5pt" o:ole="">
            <v:imagedata r:id="rId65" o:title=""/>
          </v:shape>
          <o:OLEObject Type="Embed" ProgID="PBrush" ShapeID="_x0000_i1070" DrawAspect="Content" ObjectID="_1458487546" r:id="rId95"/>
        </w:object>
      </w:r>
      <w:r>
        <w:rPr>
          <w:rFonts w:ascii="宋体" w:hAnsi="宋体" w:hint="eastAsia"/>
        </w:rPr>
        <w:t>，待客户输入支取依据及身份验证信息后确定。</w:t>
      </w:r>
    </w:p>
    <w:p w:rsidR="004A1DF5" w:rsidRDefault="004A1DF5">
      <w:pPr>
        <w:ind w:firstLineChars="175" w:firstLine="420"/>
        <w:rPr>
          <w:rFonts w:ascii="宋体" w:hAnsi="宋体"/>
          <w:bCs/>
        </w:rPr>
      </w:pPr>
      <w:r>
        <w:rPr>
          <w:rFonts w:ascii="宋体" w:hAnsi="宋体" w:hint="eastAsia"/>
          <w:bCs/>
        </w:rPr>
        <w:t>4、</w:t>
      </w:r>
      <w:r>
        <w:rPr>
          <w:rFonts w:ascii="宋体" w:hAnsi="宋体" w:hint="eastAsia"/>
        </w:rPr>
        <w:t>在“转入户口”处录入转入户口号，在“确认转入户口”处重复录入转入户口号。</w:t>
      </w:r>
    </w:p>
    <w:p w:rsidR="004A1DF5" w:rsidRDefault="004A1DF5">
      <w:pPr>
        <w:ind w:firstLineChars="175" w:firstLine="420"/>
        <w:rPr>
          <w:rFonts w:ascii="宋体" w:hAnsi="宋体"/>
        </w:rPr>
      </w:pPr>
      <w:r>
        <w:rPr>
          <w:rFonts w:ascii="宋体" w:hAnsi="宋体" w:hint="eastAsia"/>
        </w:rPr>
        <w:t>5、转入户口是他行客户，在“转入户口属于他行”选择并录入“开户行”及开户地。（转入户口为我行客户，无此步骤）</w:t>
      </w:r>
    </w:p>
    <w:p w:rsidR="004A1DF5" w:rsidRDefault="004A1DF5">
      <w:pPr>
        <w:ind w:firstLineChars="175" w:firstLine="420"/>
        <w:rPr>
          <w:rFonts w:ascii="宋体" w:hAnsi="宋体"/>
        </w:rPr>
      </w:pPr>
      <w:r>
        <w:rPr>
          <w:rFonts w:ascii="宋体" w:hAnsi="宋体" w:hint="eastAsia"/>
        </w:rPr>
        <w:t>6、录入“每日限额”和“每月限额”。</w:t>
      </w:r>
    </w:p>
    <w:p w:rsidR="004A1DF5" w:rsidRDefault="004A1DF5">
      <w:pPr>
        <w:ind w:firstLineChars="175" w:firstLine="420"/>
        <w:rPr>
          <w:rFonts w:ascii="宋体" w:hAnsi="宋体"/>
        </w:rPr>
      </w:pPr>
      <w:r>
        <w:rPr>
          <w:rFonts w:ascii="宋体" w:hAnsi="宋体" w:hint="eastAsia"/>
        </w:rPr>
        <w:t>7、选择“确定”钮，系统提示授权，主管同意后刷卡或输入密码。</w:t>
      </w:r>
    </w:p>
    <w:p w:rsidR="004A1DF5" w:rsidRDefault="004A1DF5">
      <w:pPr>
        <w:ind w:firstLineChars="175" w:firstLine="420"/>
      </w:pPr>
      <w:r>
        <w:rPr>
          <w:rFonts w:ascii="宋体" w:hAnsi="宋体" w:hint="eastAsia"/>
        </w:rPr>
        <w:t>8、打印：根据系统提示打印“</w:t>
      </w:r>
      <w:r>
        <w:rPr>
          <w:rFonts w:ascii="宋体" w:hAnsi="宋体" w:hint="eastAsia"/>
          <w:kern w:val="0"/>
          <w:szCs w:val="18"/>
          <w:lang w:val="zh-CN"/>
        </w:rPr>
        <w:t>自助转账服务申请表</w:t>
      </w:r>
      <w:r>
        <w:rPr>
          <w:rFonts w:ascii="宋体" w:hAnsi="宋体" w:hint="eastAsia"/>
        </w:rPr>
        <w:t>”。</w:t>
      </w:r>
    </w:p>
    <w:p w:rsidR="004A1DF5" w:rsidRDefault="004A1DF5" w:rsidP="0004090F">
      <w:pPr>
        <w:pStyle w:val="5"/>
      </w:pPr>
      <w:r>
        <w:rPr>
          <w:rFonts w:hint="eastAsia"/>
        </w:rPr>
        <w:t>九、关闭他人</w:t>
      </w:r>
      <w:r>
        <w:rPr>
          <w:rFonts w:hint="eastAsia"/>
        </w:rPr>
        <w:t>/</w:t>
      </w:r>
      <w:r>
        <w:rPr>
          <w:rFonts w:hint="eastAsia"/>
        </w:rPr>
        <w:t>他行自助转账协议（业务代码</w:t>
      </w:r>
      <w:r>
        <w:rPr>
          <w:rFonts w:hint="eastAsia"/>
        </w:rPr>
        <w:t>1622</w:t>
      </w:r>
      <w:r>
        <w:rPr>
          <w:rFonts w:hint="eastAsia"/>
        </w:rPr>
        <w:t>）</w:t>
      </w:r>
    </w:p>
    <w:p w:rsidR="004A1DF5" w:rsidRDefault="004A1DF5">
      <w:pPr>
        <w:pStyle w:val="6"/>
        <w:spacing w:line="360" w:lineRule="auto"/>
      </w:pPr>
      <w:r>
        <w:rPr>
          <w:rFonts w:hint="eastAsia"/>
        </w:rPr>
        <w:t>（一）功能介绍</w:t>
      </w:r>
    </w:p>
    <w:p w:rsidR="004A1DF5" w:rsidRDefault="004A1DF5">
      <w:pPr>
        <w:ind w:firstLine="465"/>
      </w:pPr>
      <w:r>
        <w:rPr>
          <w:rFonts w:hint="eastAsia"/>
        </w:rPr>
        <w:t>通过本功能关闭向他人户口自助转账的协议。</w:t>
      </w:r>
    </w:p>
    <w:p w:rsidR="004A1DF5" w:rsidRDefault="004A1DF5">
      <w:pPr>
        <w:pStyle w:val="6"/>
        <w:spacing w:line="360" w:lineRule="auto"/>
      </w:pPr>
      <w:r>
        <w:rPr>
          <w:rFonts w:hint="eastAsia"/>
        </w:rPr>
        <w:t>（二）操作要点</w:t>
      </w:r>
    </w:p>
    <w:p w:rsidR="004A1DF5" w:rsidRDefault="004A1DF5">
      <w:pPr>
        <w:ind w:left="420"/>
      </w:pPr>
      <w:r>
        <w:rPr>
          <w:rFonts w:hint="eastAsia"/>
        </w:rPr>
        <w:t>本功能操作范围：全总行范围。</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hint="eastAsia"/>
        </w:rPr>
        <w:t>1</w:t>
      </w:r>
      <w:r>
        <w:rPr>
          <w:rFonts w:hint="eastAsia"/>
        </w:rPr>
        <w:t>、</w:t>
      </w:r>
      <w:r>
        <w:rPr>
          <w:rFonts w:ascii="宋体" w:hAnsi="宋体" w:hint="eastAsia"/>
        </w:rPr>
        <w:t>用户选择系统导航－客户管理－协议管理－自助转账－</w:t>
      </w:r>
      <w:r>
        <w:rPr>
          <w:rFonts w:hint="eastAsia"/>
        </w:rPr>
        <w:t>关闭他人</w:t>
      </w:r>
      <w:r>
        <w:rPr>
          <w:rFonts w:hint="eastAsia"/>
        </w:rPr>
        <w:t>/</w:t>
      </w:r>
      <w:r>
        <w:rPr>
          <w:rFonts w:hint="eastAsia"/>
        </w:rPr>
        <w:t>他行自助转账协议</w:t>
      </w:r>
      <w:r>
        <w:rPr>
          <w:rFonts w:ascii="宋体" w:hAnsi="宋体" w:hint="eastAsia"/>
        </w:rPr>
        <w:t>或在“业务代码”处输入业务代码“1622”进入</w:t>
      </w:r>
    </w:p>
    <w:p w:rsidR="004A1DF5" w:rsidRDefault="004A1DF5">
      <w:pPr>
        <w:ind w:firstLineChars="150" w:firstLine="360"/>
      </w:pPr>
      <w:r>
        <w:rPr>
          <w:rFonts w:hint="eastAsia"/>
        </w:rPr>
        <w:t>2</w:t>
      </w:r>
      <w:r>
        <w:rPr>
          <w:rFonts w:hint="eastAsia"/>
        </w:rPr>
        <w:t>、刷卡并录入卡号确定，系统列示相关信息。</w:t>
      </w:r>
    </w:p>
    <w:p w:rsidR="004A1DF5" w:rsidRDefault="004A1DF5">
      <w:pPr>
        <w:ind w:firstLineChars="150" w:firstLine="360"/>
      </w:pPr>
      <w:r>
        <w:rPr>
          <w:rFonts w:hint="eastAsia"/>
        </w:rPr>
        <w:lastRenderedPageBreak/>
        <w:t>3</w:t>
      </w:r>
      <w:r>
        <w:rPr>
          <w:rFonts w:hint="eastAsia"/>
        </w:rPr>
        <w:t>、</w:t>
      </w:r>
      <w:r>
        <w:rPr>
          <w:rFonts w:hint="eastAsia"/>
          <w:bCs/>
        </w:rPr>
        <w:t>选择</w:t>
      </w:r>
      <w:r>
        <w:rPr>
          <w:rFonts w:hint="eastAsia"/>
        </w:rPr>
        <w:t>支取控件钮</w:t>
      </w:r>
      <w:r>
        <w:object w:dxaOrig="330" w:dyaOrig="330">
          <v:shape id="_x0000_i1071" type="#_x0000_t75" style="width:16.5pt;height:16.5pt" o:ole="">
            <v:imagedata r:id="rId65" o:title=""/>
          </v:shape>
          <o:OLEObject Type="Embed" ProgID="PBrush" ShapeID="_x0000_i1071" DrawAspect="Content" ObjectID="_1458487547" r:id="rId96"/>
        </w:object>
      </w:r>
      <w:r>
        <w:rPr>
          <w:rFonts w:hint="eastAsia"/>
        </w:rPr>
        <w:t>，待客户输入支取依据后确定。</w:t>
      </w:r>
    </w:p>
    <w:p w:rsidR="004A1DF5" w:rsidRDefault="004A1DF5">
      <w:pPr>
        <w:ind w:firstLineChars="150" w:firstLine="360"/>
        <w:rPr>
          <w:bCs/>
        </w:rPr>
      </w:pPr>
      <w:r>
        <w:rPr>
          <w:rFonts w:hint="eastAsia"/>
          <w:bCs/>
        </w:rPr>
        <w:t>4</w:t>
      </w:r>
      <w:r>
        <w:rPr>
          <w:rFonts w:hint="eastAsia"/>
          <w:bCs/>
        </w:rPr>
        <w:t>、</w:t>
      </w:r>
      <w:r>
        <w:rPr>
          <w:rFonts w:hint="eastAsia"/>
        </w:rPr>
        <w:t>在“转入户口”处录入转入户口号。</w:t>
      </w:r>
    </w:p>
    <w:p w:rsidR="004A1DF5" w:rsidRDefault="004A1DF5">
      <w:pPr>
        <w:ind w:firstLineChars="150" w:firstLine="360"/>
      </w:pPr>
      <w:r>
        <w:rPr>
          <w:rFonts w:hint="eastAsia"/>
        </w:rPr>
        <w:t>5</w:t>
      </w:r>
      <w:r>
        <w:rPr>
          <w:rFonts w:hint="eastAsia"/>
        </w:rPr>
        <w:t>、选择“转入户口类型”。</w:t>
      </w:r>
    </w:p>
    <w:p w:rsidR="004A1DF5" w:rsidRDefault="004A1DF5">
      <w:pPr>
        <w:ind w:firstLineChars="150" w:firstLine="360"/>
        <w:rPr>
          <w:bCs/>
        </w:rPr>
      </w:pPr>
      <w:r>
        <w:rPr>
          <w:rFonts w:hint="eastAsia"/>
        </w:rPr>
        <w:t>6</w:t>
      </w:r>
      <w:r>
        <w:rPr>
          <w:rFonts w:hint="eastAsia"/>
        </w:rPr>
        <w:t>、打印：</w:t>
      </w:r>
      <w:r>
        <w:rPr>
          <w:rFonts w:ascii="宋体" w:hAnsi="宋体" w:hint="eastAsia"/>
        </w:rPr>
        <w:t>根据系统提示打印</w:t>
      </w:r>
      <w:r>
        <w:rPr>
          <w:rFonts w:hint="eastAsia"/>
        </w:rPr>
        <w:t>“</w:t>
      </w:r>
      <w:r>
        <w:rPr>
          <w:rFonts w:ascii="宋体" w:hint="eastAsia"/>
          <w:kern w:val="0"/>
          <w:szCs w:val="18"/>
          <w:lang w:val="zh-CN"/>
        </w:rPr>
        <w:t>自助转账服务申请表</w:t>
      </w:r>
      <w:r>
        <w:rPr>
          <w:rFonts w:hint="eastAsia"/>
        </w:rPr>
        <w:t>”。</w:t>
      </w:r>
    </w:p>
    <w:p w:rsidR="004A1DF5" w:rsidRDefault="004A1DF5" w:rsidP="0004090F">
      <w:pPr>
        <w:pStyle w:val="5"/>
      </w:pPr>
      <w:r>
        <w:rPr>
          <w:rFonts w:hint="eastAsia"/>
        </w:rPr>
        <w:t>十、修改他人</w:t>
      </w:r>
      <w:r>
        <w:rPr>
          <w:rFonts w:hint="eastAsia"/>
        </w:rPr>
        <w:t>/</w:t>
      </w:r>
      <w:r>
        <w:rPr>
          <w:rFonts w:hint="eastAsia"/>
        </w:rPr>
        <w:t>他行自助转账协议（业务代码</w:t>
      </w:r>
      <w:r>
        <w:rPr>
          <w:rFonts w:hint="eastAsia"/>
        </w:rPr>
        <w:t>1629</w:t>
      </w:r>
      <w:r>
        <w:rPr>
          <w:rFonts w:hint="eastAsia"/>
        </w:rPr>
        <w:t>）</w:t>
      </w:r>
    </w:p>
    <w:p w:rsidR="004A1DF5" w:rsidRDefault="004A1DF5">
      <w:pPr>
        <w:pStyle w:val="6"/>
        <w:spacing w:line="360" w:lineRule="auto"/>
      </w:pPr>
      <w:r>
        <w:rPr>
          <w:rFonts w:hint="eastAsia"/>
        </w:rPr>
        <w:t>（一）功能介绍</w:t>
      </w:r>
    </w:p>
    <w:p w:rsidR="004A1DF5" w:rsidRDefault="004A1DF5">
      <w:pPr>
        <w:pStyle w:val="a5"/>
        <w:ind w:firstLine="480"/>
      </w:pPr>
      <w:r>
        <w:rPr>
          <w:rFonts w:hint="eastAsia"/>
        </w:rPr>
        <w:t>通过本功能修改向他人户口自助转账的协议。</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本功能必须由本人办理。</w:t>
      </w:r>
    </w:p>
    <w:p w:rsidR="004A1DF5" w:rsidRDefault="004A1DF5">
      <w:pPr>
        <w:pStyle w:val="6"/>
        <w:spacing w:line="360" w:lineRule="auto"/>
      </w:pPr>
      <w:r>
        <w:rPr>
          <w:rFonts w:hint="eastAsia"/>
        </w:rPr>
        <w:t>（三）操作要点</w:t>
      </w:r>
    </w:p>
    <w:p w:rsidR="004A1DF5" w:rsidRDefault="004A1DF5">
      <w:pPr>
        <w:ind w:firstLineChars="150" w:firstLine="360"/>
        <w:rPr>
          <w:rFonts w:ascii="宋体" w:hAnsi="宋体"/>
        </w:rPr>
      </w:pPr>
      <w:r>
        <w:rPr>
          <w:rFonts w:ascii="宋体" w:hAnsi="宋体" w:hint="eastAsia"/>
        </w:rPr>
        <w:t>1、本功能操作范围：全总行范围。</w:t>
      </w:r>
    </w:p>
    <w:p w:rsidR="004A1DF5" w:rsidRDefault="004A1DF5">
      <w:pPr>
        <w:ind w:firstLineChars="150" w:firstLine="360"/>
        <w:rPr>
          <w:rFonts w:ascii="宋体" w:hAnsi="宋体"/>
        </w:rPr>
      </w:pPr>
      <w:r>
        <w:rPr>
          <w:rFonts w:ascii="宋体" w:hAnsi="宋体" w:hint="eastAsia"/>
        </w:rPr>
        <w:t>2、若“转入户口”的从属客户在“个人客户维护”功能中修改了客户名称，不会同时变更本协议中该户口的名称，须通过本功能对户口名称进行修改。</w:t>
      </w:r>
    </w:p>
    <w:p w:rsidR="004A1DF5" w:rsidRDefault="004A1DF5">
      <w:pPr>
        <w:pStyle w:val="6"/>
        <w:spacing w:line="360" w:lineRule="auto"/>
      </w:pPr>
      <w:r>
        <w:rPr>
          <w:rFonts w:hint="eastAsia"/>
        </w:rPr>
        <w:t>（四）操作步骤</w:t>
      </w:r>
    </w:p>
    <w:p w:rsidR="004A1DF5" w:rsidRDefault="004A1DF5">
      <w:pPr>
        <w:ind w:firstLineChars="150" w:firstLine="360"/>
        <w:rPr>
          <w:rFonts w:ascii="宋体" w:hAnsi="宋体"/>
        </w:rPr>
      </w:pPr>
      <w:r>
        <w:rPr>
          <w:rFonts w:hint="eastAsia"/>
        </w:rPr>
        <w:t>1</w:t>
      </w:r>
      <w:r>
        <w:rPr>
          <w:rFonts w:hint="eastAsia"/>
        </w:rPr>
        <w:t>、</w:t>
      </w:r>
      <w:r>
        <w:rPr>
          <w:rFonts w:ascii="宋体" w:hAnsi="宋体" w:hint="eastAsia"/>
        </w:rPr>
        <w:t>用户选择系统导航－客户管理－协议管理－自助转账－</w:t>
      </w:r>
      <w:r>
        <w:rPr>
          <w:rFonts w:hint="eastAsia"/>
        </w:rPr>
        <w:t>修改他人</w:t>
      </w:r>
      <w:r>
        <w:rPr>
          <w:rFonts w:hint="eastAsia"/>
        </w:rPr>
        <w:t>/</w:t>
      </w:r>
      <w:r>
        <w:rPr>
          <w:rFonts w:hint="eastAsia"/>
        </w:rPr>
        <w:t>他行自助转账协议</w:t>
      </w:r>
      <w:r>
        <w:rPr>
          <w:rFonts w:ascii="宋体" w:hAnsi="宋体" w:hint="eastAsia"/>
        </w:rPr>
        <w:t>或在“业务代码”处输入业务代码“1629”进入</w:t>
      </w:r>
    </w:p>
    <w:p w:rsidR="004A1DF5" w:rsidRDefault="004A1DF5">
      <w:pPr>
        <w:ind w:left="420"/>
      </w:pPr>
      <w:r>
        <w:rPr>
          <w:rFonts w:hint="eastAsia"/>
        </w:rPr>
        <w:t>2</w:t>
      </w:r>
      <w:r>
        <w:rPr>
          <w:rFonts w:hint="eastAsia"/>
        </w:rPr>
        <w:t>、刷卡并录入卡号确定，系统列示相关信息。</w:t>
      </w:r>
    </w:p>
    <w:p w:rsidR="004A1DF5" w:rsidRDefault="004A1DF5">
      <w:pPr>
        <w:ind w:left="420"/>
      </w:pPr>
      <w:r>
        <w:rPr>
          <w:rFonts w:hint="eastAsia"/>
        </w:rPr>
        <w:t>3</w:t>
      </w:r>
      <w:r>
        <w:rPr>
          <w:rFonts w:hint="eastAsia"/>
        </w:rPr>
        <w:t>、</w:t>
      </w:r>
      <w:r>
        <w:rPr>
          <w:rFonts w:hint="eastAsia"/>
          <w:bCs/>
        </w:rPr>
        <w:t>选择</w:t>
      </w:r>
      <w:r>
        <w:rPr>
          <w:rFonts w:hint="eastAsia"/>
        </w:rPr>
        <w:t>支取控件钮</w:t>
      </w:r>
      <w:r>
        <w:object w:dxaOrig="330" w:dyaOrig="330">
          <v:shape id="_x0000_i1072" type="#_x0000_t75" style="width:16.5pt;height:16.5pt" o:ole="">
            <v:imagedata r:id="rId65" o:title=""/>
          </v:shape>
          <o:OLEObject Type="Embed" ProgID="PBrush" ShapeID="_x0000_i1072" DrawAspect="Content" ObjectID="_1458487548" r:id="rId97"/>
        </w:object>
      </w:r>
      <w:r>
        <w:rPr>
          <w:rFonts w:hint="eastAsia"/>
        </w:rPr>
        <w:t>，待客户输入支取依据及身份验证信息后确定。</w:t>
      </w:r>
    </w:p>
    <w:p w:rsidR="004A1DF5" w:rsidRDefault="004A1DF5">
      <w:pPr>
        <w:ind w:left="420"/>
        <w:rPr>
          <w:bCs/>
        </w:rPr>
      </w:pPr>
      <w:r>
        <w:rPr>
          <w:rFonts w:hint="eastAsia"/>
          <w:bCs/>
        </w:rPr>
        <w:t>4</w:t>
      </w:r>
      <w:r>
        <w:rPr>
          <w:rFonts w:hint="eastAsia"/>
          <w:bCs/>
        </w:rPr>
        <w:t>、</w:t>
      </w:r>
      <w:r>
        <w:rPr>
          <w:rFonts w:hint="eastAsia"/>
        </w:rPr>
        <w:t>根据实际业务修改相应内容。</w:t>
      </w:r>
    </w:p>
    <w:p w:rsidR="004A1DF5" w:rsidRDefault="004A1DF5">
      <w:pPr>
        <w:ind w:left="420"/>
      </w:pPr>
      <w:r>
        <w:rPr>
          <w:rFonts w:hint="eastAsia"/>
        </w:rPr>
        <w:t>5</w:t>
      </w:r>
      <w:r>
        <w:rPr>
          <w:rFonts w:hint="eastAsia"/>
        </w:rPr>
        <w:t>、选择“确定”钮，系统提示授权，主管同意后刷卡或输入密码。</w:t>
      </w:r>
    </w:p>
    <w:p w:rsidR="004A1DF5" w:rsidRDefault="004A1DF5">
      <w:pPr>
        <w:ind w:left="420"/>
      </w:pPr>
      <w:r>
        <w:rPr>
          <w:rFonts w:hint="eastAsia"/>
        </w:rPr>
        <w:t>6</w:t>
      </w:r>
      <w:r>
        <w:rPr>
          <w:rFonts w:hint="eastAsia"/>
        </w:rPr>
        <w:t>、打印：</w:t>
      </w:r>
      <w:r>
        <w:rPr>
          <w:rFonts w:ascii="宋体" w:hAnsi="宋体" w:hint="eastAsia"/>
        </w:rPr>
        <w:t>根据系统提示打印</w:t>
      </w:r>
      <w:r>
        <w:rPr>
          <w:rFonts w:hint="eastAsia"/>
        </w:rPr>
        <w:t>“</w:t>
      </w:r>
      <w:r>
        <w:rPr>
          <w:rFonts w:ascii="宋体" w:hint="eastAsia"/>
          <w:kern w:val="0"/>
          <w:szCs w:val="18"/>
          <w:lang w:val="zh-CN"/>
        </w:rPr>
        <w:t>自助转账服务申请表</w:t>
      </w:r>
      <w:r>
        <w:rPr>
          <w:rFonts w:hint="eastAsia"/>
        </w:rPr>
        <w:t>”。</w:t>
      </w:r>
    </w:p>
    <w:p w:rsidR="004A1DF5" w:rsidRDefault="004A1DF5" w:rsidP="0004090F">
      <w:pPr>
        <w:pStyle w:val="4"/>
        <w:spacing w:line="360" w:lineRule="auto"/>
        <w:sectPr w:rsidR="004A1DF5">
          <w:pgSz w:w="11906" w:h="16838"/>
          <w:pgMar w:top="1440" w:right="1797" w:bottom="1440" w:left="1797" w:header="851" w:footer="992" w:gutter="0"/>
          <w:cols w:space="425"/>
          <w:docGrid w:type="lines" w:linePitch="312"/>
        </w:sectPr>
      </w:pPr>
    </w:p>
    <w:p w:rsidR="004A1DF5" w:rsidRDefault="004A1DF5" w:rsidP="0004090F">
      <w:pPr>
        <w:pStyle w:val="4"/>
        <w:spacing w:line="360" w:lineRule="auto"/>
      </w:pPr>
      <w:bookmarkStart w:id="64" w:name="_Toc104868081"/>
      <w:bookmarkStart w:id="65" w:name="_Toc186273569"/>
      <w:r>
        <w:rPr>
          <w:rFonts w:hint="eastAsia"/>
        </w:rPr>
        <w:lastRenderedPageBreak/>
        <w:t>第十五节</w:t>
      </w:r>
      <w:r>
        <w:rPr>
          <w:rFonts w:hint="eastAsia"/>
        </w:rPr>
        <w:t xml:space="preserve">  </w:t>
      </w:r>
      <w:r>
        <w:rPr>
          <w:rFonts w:hint="eastAsia"/>
        </w:rPr>
        <w:t>专业版管理</w:t>
      </w:r>
      <w:bookmarkEnd w:id="64"/>
      <w:bookmarkEnd w:id="65"/>
    </w:p>
    <w:p w:rsidR="004A1DF5" w:rsidRDefault="004A1DF5">
      <w:pPr>
        <w:ind w:firstLineChars="196" w:firstLine="472"/>
        <w:jc w:val="left"/>
      </w:pPr>
      <w:r>
        <w:rPr>
          <w:rFonts w:hint="eastAsia"/>
          <w:b/>
          <w:bCs/>
        </w:rPr>
        <w:t>功能说明</w:t>
      </w:r>
      <w:r>
        <w:rPr>
          <w:rFonts w:hint="eastAsia"/>
        </w:rPr>
        <w:t>：本节介绍业务平台涉及网上个人银行专业版业务的各项功能的使用步骤和说明。分为文件证书申请、移动证书申请、银行卡关联、信用卡关联、银行卡撤销关联、功能维护、证书作废、证书查询和协议查询九大功能模块。</w:t>
      </w:r>
    </w:p>
    <w:p w:rsidR="004A1DF5" w:rsidRDefault="004A1DF5">
      <w:pPr>
        <w:pStyle w:val="a6"/>
        <w:tabs>
          <w:tab w:val="left" w:pos="180"/>
        </w:tabs>
        <w:ind w:left="0" w:firstLineChars="249" w:firstLine="598"/>
        <w:jc w:val="left"/>
      </w:pPr>
      <w:r>
        <w:rPr>
          <w:rFonts w:hint="eastAsia"/>
        </w:rPr>
        <w:t>本节中的一卡通如无特别指明均指包括“一卡通”普卡、“一卡通”金卡、“金葵花卡”在内的借记卡。。</w:t>
      </w:r>
    </w:p>
    <w:p w:rsidR="004A1DF5" w:rsidRDefault="004A1DF5" w:rsidP="0004090F">
      <w:pPr>
        <w:pStyle w:val="5"/>
        <w:rPr>
          <w:rFonts w:ascii="宋体" w:hAnsi="宋体"/>
        </w:rPr>
      </w:pPr>
      <w:r>
        <w:rPr>
          <w:rFonts w:ascii="宋体" w:hAnsi="宋体" w:hint="eastAsia"/>
        </w:rPr>
        <w:t>一、文件证书申请（业务代码1631）</w:t>
      </w:r>
    </w:p>
    <w:p w:rsidR="004A1DF5" w:rsidRDefault="004A1DF5">
      <w:pPr>
        <w:pStyle w:val="6"/>
        <w:spacing w:line="360" w:lineRule="auto"/>
      </w:pPr>
      <w:r>
        <w:rPr>
          <w:rFonts w:ascii="宋体" w:hAnsi="宋体" w:hint="eastAsia"/>
        </w:rPr>
        <w:t>（一）</w:t>
      </w:r>
      <w:r>
        <w:rPr>
          <w:rFonts w:hint="eastAsia"/>
        </w:rPr>
        <w:t>功能介绍</w:t>
      </w:r>
    </w:p>
    <w:p w:rsidR="004A1DF5" w:rsidRDefault="004A1DF5">
      <w:pPr>
        <w:ind w:firstLineChars="200" w:firstLine="480"/>
      </w:pPr>
      <w:r>
        <w:rPr>
          <w:rFonts w:hint="eastAsia"/>
        </w:rPr>
        <w:t>文件证书申请（</w:t>
      </w:r>
      <w:r>
        <w:rPr>
          <w:rFonts w:hint="eastAsia"/>
        </w:rPr>
        <w:t>1631</w:t>
      </w:r>
      <w:r>
        <w:rPr>
          <w:rFonts w:hint="eastAsia"/>
        </w:rPr>
        <w:t>）项目位于专业版管理（</w:t>
      </w:r>
      <w:r>
        <w:rPr>
          <w:rFonts w:hint="eastAsia"/>
        </w:rPr>
        <w:t>1630</w:t>
      </w:r>
      <w:r>
        <w:rPr>
          <w:rFonts w:hint="eastAsia"/>
        </w:rPr>
        <w:t>）模块下，通过本功能可以实现客户申请网上个人银行专业版文件证书，并生成授权码。</w:t>
      </w:r>
    </w:p>
    <w:p w:rsidR="004A1DF5" w:rsidRDefault="004A1DF5">
      <w:pPr>
        <w:pStyle w:val="6"/>
        <w:spacing w:line="360" w:lineRule="auto"/>
      </w:pPr>
      <w:r>
        <w:rPr>
          <w:rFonts w:hint="eastAsia"/>
        </w:rPr>
        <w:t>（二）操作要点</w:t>
      </w:r>
    </w:p>
    <w:p w:rsidR="004A1DF5" w:rsidRDefault="004A1DF5">
      <w:pPr>
        <w:numPr>
          <w:ilvl w:val="0"/>
          <w:numId w:val="442"/>
        </w:numPr>
        <w:rPr>
          <w:rFonts w:ascii="宋体" w:hAnsi="宋体"/>
        </w:rPr>
      </w:pPr>
      <w:r>
        <w:rPr>
          <w:rFonts w:ascii="宋体" w:hAnsi="宋体" w:hint="eastAsia"/>
          <w:color w:val="000000"/>
        </w:rPr>
        <w:t>客户申请文件数字证书时可提交1至5张本人一卡通或以本人为持卡人的公司卡进行申请（含同城和异地）。</w:t>
      </w:r>
    </w:p>
    <w:p w:rsidR="004A1DF5" w:rsidRDefault="004A1DF5">
      <w:pPr>
        <w:numPr>
          <w:ilvl w:val="0"/>
          <w:numId w:val="442"/>
        </w:numPr>
        <w:rPr>
          <w:rFonts w:ascii="宋体" w:hAnsi="宋体"/>
        </w:rPr>
      </w:pPr>
      <w:r>
        <w:rPr>
          <w:rFonts w:ascii="宋体" w:hAnsi="宋体" w:hint="eastAsia"/>
          <w:color w:val="000000"/>
        </w:rPr>
        <w:t>文件证书申请</w:t>
      </w:r>
      <w:r>
        <w:rPr>
          <w:rFonts w:ascii="宋体" w:hAnsi="宋体" w:hint="eastAsia"/>
        </w:rPr>
        <w:t>可以跨地区申请，跨新旧系统申请。</w:t>
      </w:r>
    </w:p>
    <w:p w:rsidR="004A1DF5" w:rsidRDefault="004A1DF5">
      <w:pPr>
        <w:numPr>
          <w:ilvl w:val="0"/>
          <w:numId w:val="442"/>
        </w:numPr>
        <w:rPr>
          <w:rFonts w:ascii="宋体" w:hAnsi="宋体"/>
        </w:rPr>
      </w:pPr>
      <w:r>
        <w:rPr>
          <w:rFonts w:ascii="宋体" w:hAnsi="宋体" w:hint="eastAsia"/>
        </w:rPr>
        <w:t>如客户已成功申请文件数字证书，但因文件数字证书损坏或其他原因导致无法使用专业版功能时，需按照文件数字证书申请流程重新申请。</w:t>
      </w:r>
    </w:p>
    <w:p w:rsidR="004A1DF5" w:rsidRDefault="004A1DF5">
      <w:pPr>
        <w:numPr>
          <w:ilvl w:val="0"/>
          <w:numId w:val="442"/>
        </w:numPr>
        <w:rPr>
          <w:rFonts w:ascii="宋体" w:hAnsi="宋体"/>
        </w:rPr>
      </w:pPr>
      <w:r>
        <w:rPr>
          <w:rFonts w:ascii="宋体" w:hAnsi="宋体" w:hint="eastAsia"/>
        </w:rPr>
        <w:t>客户已成功申请文件数字证书且已获取授权码，必须于30天内上网确认，过期则授权码失效，需按照文件数字证书申请流程重新申请。</w:t>
      </w:r>
    </w:p>
    <w:p w:rsidR="004A1DF5" w:rsidRDefault="004A1DF5">
      <w:pPr>
        <w:numPr>
          <w:ilvl w:val="0"/>
          <w:numId w:val="442"/>
        </w:numPr>
        <w:rPr>
          <w:rFonts w:ascii="宋体"/>
          <w:kern w:val="0"/>
          <w:szCs w:val="18"/>
          <w:lang w:val="zh-CN"/>
        </w:rPr>
      </w:pPr>
      <w:r>
        <w:rPr>
          <w:rFonts w:ascii="宋体" w:hAnsi="宋体" w:hint="eastAsia"/>
        </w:rPr>
        <w:t>客户尚未上网确认但遗失授权码，或上网确认时输入授权码错误5次，需按照文件数字证书申请流程重新申请。</w:t>
      </w:r>
    </w:p>
    <w:p w:rsidR="004A1DF5" w:rsidRDefault="004A1DF5">
      <w:pPr>
        <w:numPr>
          <w:ilvl w:val="0"/>
          <w:numId w:val="442"/>
        </w:numPr>
        <w:rPr>
          <w:rFonts w:ascii="宋体" w:hAnsi="宋体"/>
        </w:rPr>
      </w:pPr>
      <w:r>
        <w:rPr>
          <w:rFonts w:ascii="宋体" w:hint="eastAsia"/>
        </w:rPr>
        <w:t>含公司卡的数字证书在个人银行专业版上</w:t>
      </w:r>
      <w:r>
        <w:rPr>
          <w:rFonts w:ascii="宋体" w:hint="eastAsia"/>
          <w:lang w:val="zh-CN"/>
        </w:rPr>
        <w:t>只能显示个人卡信息，公司卡信息只能在电子商务专业版上使用。</w:t>
      </w:r>
    </w:p>
    <w:p w:rsidR="004A1DF5" w:rsidRDefault="004A1DF5">
      <w:pPr>
        <w:numPr>
          <w:ilvl w:val="0"/>
          <w:numId w:val="442"/>
        </w:numPr>
        <w:rPr>
          <w:rFonts w:ascii="宋体" w:hAnsi="宋体"/>
        </w:rPr>
      </w:pPr>
      <w:r>
        <w:rPr>
          <w:rFonts w:ascii="宋体" w:hAnsi="宋体" w:hint="eastAsia"/>
        </w:rPr>
        <w:t>申请公司卡专业版文件证书时，系统会自动检查该公司卡是否开通了专业版功能，如果未开通，将无法申请。</w:t>
      </w:r>
    </w:p>
    <w:p w:rsidR="004A1DF5" w:rsidRDefault="004A1DF5">
      <w:pPr>
        <w:pStyle w:val="6"/>
        <w:spacing w:line="360" w:lineRule="auto"/>
      </w:pPr>
      <w:r>
        <w:rPr>
          <w:rFonts w:ascii="宋体" w:hAnsi="宋体" w:hint="eastAsia"/>
        </w:rPr>
        <w:t>（三）</w:t>
      </w:r>
      <w:r>
        <w:rPr>
          <w:rFonts w:hint="eastAsia"/>
        </w:rPr>
        <w:t>操作步骤</w:t>
      </w:r>
    </w:p>
    <w:p w:rsidR="004A1DF5" w:rsidRDefault="004A1DF5">
      <w:pPr>
        <w:numPr>
          <w:ilvl w:val="0"/>
          <w:numId w:val="443"/>
        </w:numPr>
        <w:rPr>
          <w:rFonts w:ascii="宋体" w:hAnsi="宋体"/>
        </w:rPr>
      </w:pPr>
      <w:r>
        <w:rPr>
          <w:rFonts w:hint="eastAsia"/>
        </w:rPr>
        <w:t>用户审核客户填写的一式两联“招商银行网上个人银行证书申请书”（以下简</w:t>
      </w:r>
      <w:r>
        <w:rPr>
          <w:rFonts w:hint="eastAsia"/>
        </w:rPr>
        <w:lastRenderedPageBreak/>
        <w:t>称“证书申请书”）、及银行卡和客户本人身份证原件。</w:t>
      </w:r>
    </w:p>
    <w:p w:rsidR="004A1DF5" w:rsidRDefault="004A1DF5">
      <w:pPr>
        <w:numPr>
          <w:ilvl w:val="0"/>
          <w:numId w:val="443"/>
        </w:numPr>
        <w:rPr>
          <w:rFonts w:ascii="宋体" w:hAnsi="宋体"/>
        </w:rPr>
      </w:pPr>
      <w:r>
        <w:rPr>
          <w:rFonts w:ascii="宋体" w:hAnsi="宋体" w:hint="eastAsia"/>
        </w:rPr>
        <w:t>用户选择系统导航－客户管理－协议管理－专业版管理－</w:t>
      </w:r>
      <w:r>
        <w:rPr>
          <w:rFonts w:hint="eastAsia"/>
        </w:rPr>
        <w:t>文件证书申请</w:t>
      </w:r>
      <w:r>
        <w:rPr>
          <w:rFonts w:ascii="宋体" w:hAnsi="宋体" w:hint="eastAsia"/>
        </w:rPr>
        <w:t>或在“业务代码”处输入业务代码“1631”进入。</w:t>
      </w:r>
    </w:p>
    <w:p w:rsidR="004A1DF5" w:rsidRDefault="004A1DF5">
      <w:pPr>
        <w:numPr>
          <w:ilvl w:val="0"/>
          <w:numId w:val="443"/>
        </w:numPr>
        <w:rPr>
          <w:rFonts w:ascii="宋体" w:hAnsi="宋体"/>
        </w:rPr>
      </w:pPr>
      <w:r>
        <w:rPr>
          <w:rFonts w:ascii="宋体" w:hAnsi="宋体" w:hint="eastAsia"/>
          <w:szCs w:val="18"/>
        </w:rPr>
        <w:t>用户核对客户身份证件后选择客户身份证件国别和证件类别，输入证件号码和证件签发日期，并输入客户姓名。</w:t>
      </w:r>
    </w:p>
    <w:p w:rsidR="004A1DF5" w:rsidRDefault="004A1DF5">
      <w:pPr>
        <w:numPr>
          <w:ilvl w:val="0"/>
          <w:numId w:val="443"/>
        </w:numPr>
        <w:rPr>
          <w:rFonts w:ascii="宋体" w:hAnsi="宋体"/>
        </w:rPr>
      </w:pPr>
      <w:r>
        <w:rPr>
          <w:rFonts w:ascii="宋体" w:hAnsi="宋体" w:hint="eastAsia"/>
        </w:rPr>
        <w:t>用户点击“联系资料”键，系统会根据用户输入的证件资料与客户名寻找相对应的客户号并取出客户号的联系资料，将客户在“证书申请书”上填写的客户资料与系统取出的资料核对，需要维护的点击“维护资料”进行维护更新。</w:t>
      </w:r>
    </w:p>
    <w:p w:rsidR="004A1DF5" w:rsidRDefault="004A1DF5">
      <w:pPr>
        <w:numPr>
          <w:ilvl w:val="0"/>
          <w:numId w:val="443"/>
        </w:numPr>
        <w:rPr>
          <w:rFonts w:ascii="宋体" w:hAnsi="宋体"/>
        </w:rPr>
      </w:pPr>
      <w:r>
        <w:rPr>
          <w:rFonts w:ascii="宋体" w:hAnsi="宋体" w:hint="eastAsia"/>
        </w:rPr>
        <w:t>若用户将客户证件资料或客户名输入错误，系统则会提示“未找到匹配的客户号，请检查输入的客户证件号资料！如输入无误，是否新开客户号？”此时用户需选择“否”并重新输入正确的客户证件资料与客户名。</w:t>
      </w:r>
    </w:p>
    <w:p w:rsidR="004A1DF5" w:rsidRDefault="004A1DF5">
      <w:pPr>
        <w:numPr>
          <w:ilvl w:val="0"/>
          <w:numId w:val="443"/>
        </w:numPr>
        <w:rPr>
          <w:rFonts w:ascii="宋体" w:hAnsi="宋体"/>
        </w:rPr>
      </w:pPr>
      <w:r>
        <w:rPr>
          <w:rFonts w:ascii="宋体" w:hAnsi="宋体" w:hint="eastAsia"/>
        </w:rPr>
        <w:t>若客户未在新系统开立客户号，使用旧系统一卡通申请证书，系统也会提示“未找到匹配的客户号，请检查输入的客户证件号资料！如输入无误，是否新开客户号？”此时用户需选择“是”并给该客户开立新客户号，录入相关客户资料。</w:t>
      </w:r>
    </w:p>
    <w:p w:rsidR="004A1DF5" w:rsidRDefault="004A1DF5">
      <w:pPr>
        <w:numPr>
          <w:ilvl w:val="0"/>
          <w:numId w:val="443"/>
        </w:numPr>
      </w:pPr>
      <w:r>
        <w:rPr>
          <w:rFonts w:ascii="宋体" w:hAnsi="宋体" w:hint="eastAsia"/>
        </w:rPr>
        <w:t>在“关联银行卡卡号”</w:t>
      </w:r>
      <w:r>
        <w:rPr>
          <w:rFonts w:hint="eastAsia"/>
        </w:rPr>
        <w:t>栏</w:t>
      </w:r>
      <w:r>
        <w:rPr>
          <w:rFonts w:ascii="宋体" w:hAnsi="宋体" w:hint="eastAsia"/>
        </w:rPr>
        <w:t>刷卡并输入银行卡卡号。</w:t>
      </w:r>
    </w:p>
    <w:p w:rsidR="004A1DF5" w:rsidRDefault="004A1DF5">
      <w:pPr>
        <w:numPr>
          <w:ilvl w:val="0"/>
          <w:numId w:val="443"/>
        </w:numPr>
      </w:pPr>
      <w:r>
        <w:rPr>
          <w:rFonts w:ascii="宋体" w:hAnsi="宋体" w:hint="eastAsia"/>
        </w:rPr>
        <w:t>按回车键或点击</w:t>
      </w:r>
      <w:r w:rsidR="0004090F">
        <w:rPr>
          <w:rFonts w:ascii="宋体" w:hint="eastAsia"/>
          <w:noProof/>
          <w:kern w:val="0"/>
          <w:sz w:val="18"/>
          <w:szCs w:val="18"/>
        </w:rPr>
        <w:drawing>
          <wp:inline distT="0" distB="0" distL="0" distR="0">
            <wp:extent cx="200025" cy="200025"/>
            <wp:effectExtent l="1905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rFonts w:hint="eastAsia"/>
        </w:rPr>
        <w:t>，</w:t>
      </w:r>
      <w:r>
        <w:rPr>
          <w:rFonts w:ascii="宋体" w:hAnsi="宋体" w:hint="eastAsia"/>
        </w:rPr>
        <w:t>进入支取方式录入界面，请客户输入一卡通或公司卡的取款密码。</w:t>
      </w:r>
    </w:p>
    <w:p w:rsidR="004A1DF5" w:rsidRDefault="004A1DF5">
      <w:pPr>
        <w:numPr>
          <w:ilvl w:val="0"/>
          <w:numId w:val="443"/>
        </w:numPr>
        <w:rPr>
          <w:rFonts w:ascii="宋体" w:hAnsi="宋体"/>
        </w:rPr>
      </w:pPr>
      <w:r>
        <w:rPr>
          <w:rFonts w:ascii="宋体" w:hAnsi="宋体" w:hint="eastAsia"/>
        </w:rPr>
        <w:t>若客户同时持多张一卡通来申请文件数字证书，用户在“关联银行卡卡号”栏</w:t>
      </w:r>
      <w:r>
        <w:rPr>
          <w:rFonts w:hAnsi="宋体" w:hint="eastAsia"/>
        </w:rPr>
        <w:t>依次逐张</w:t>
      </w:r>
      <w:r>
        <w:rPr>
          <w:rFonts w:ascii="宋体" w:hAnsi="宋体" w:hint="eastAsia"/>
        </w:rPr>
        <w:t>刷卡完成。</w:t>
      </w:r>
    </w:p>
    <w:p w:rsidR="004A1DF5" w:rsidRDefault="004A1DF5">
      <w:pPr>
        <w:ind w:left="480" w:hangingChars="200" w:hanging="480"/>
      </w:pPr>
      <w:r>
        <w:rPr>
          <w:rFonts w:ascii="宋体" w:hAnsi="宋体" w:hint="eastAsia"/>
        </w:rPr>
        <w:t>10、部输入完毕后在“关联卡号列表（DEL删除记录）”下会显示出客户所申请证书的银行卡卡号，若因客户原因需取消某张银行卡的证书申请，可先选中该银行卡卡号，按DEL键删除申请记录。</w:t>
      </w:r>
    </w:p>
    <w:p w:rsidR="004A1DF5" w:rsidRDefault="004A1DF5">
      <w:pPr>
        <w:rPr>
          <w:rFonts w:ascii="宋体" w:hAnsi="宋体"/>
        </w:rPr>
      </w:pPr>
      <w:r>
        <w:rPr>
          <w:rFonts w:hint="eastAsia"/>
        </w:rPr>
        <w:t>11</w:t>
      </w:r>
      <w:r>
        <w:rPr>
          <w:rFonts w:hint="eastAsia"/>
        </w:rPr>
        <w:t>、全部银行卡核实完成后，选择“确定</w:t>
      </w:r>
      <w:r>
        <w:rPr>
          <w:rFonts w:hint="eastAsia"/>
        </w:rPr>
        <w:t>1</w:t>
      </w:r>
      <w:r>
        <w:rPr>
          <w:rFonts w:hint="eastAsia"/>
        </w:rPr>
        <w:t>”按钮结束操作。</w:t>
      </w:r>
    </w:p>
    <w:p w:rsidR="004A1DF5" w:rsidRDefault="004A1DF5">
      <w:pPr>
        <w:ind w:left="480" w:hangingChars="200" w:hanging="480"/>
        <w:rPr>
          <w:rFonts w:hAnsi="宋体"/>
        </w:rPr>
      </w:pPr>
      <w:r>
        <w:rPr>
          <w:rFonts w:ascii="宋体" w:hint="eastAsia"/>
        </w:rPr>
        <w:t>12、若系统提示客户一卡通取款密码错误，用户可以双击该卡号后点击</w:t>
      </w:r>
      <w:r>
        <w:object w:dxaOrig="315" w:dyaOrig="315">
          <v:shape id="_x0000_i1073" type="#_x0000_t75" style="width:15.75pt;height:15.75pt" o:ole="">
            <v:imagedata r:id="rId99" o:title=""/>
          </v:shape>
          <o:OLEObject Type="Embed" ProgID="PBrush" ShapeID="_x0000_i1073" DrawAspect="Content" ObjectID="_1458487549" r:id="rId100"/>
        </w:object>
      </w:r>
      <w:r>
        <w:rPr>
          <w:rFonts w:hint="eastAsia"/>
        </w:rPr>
        <w:t>,</w:t>
      </w:r>
      <w:r>
        <w:rPr>
          <w:rFonts w:ascii="宋体" w:hint="eastAsia"/>
        </w:rPr>
        <w:t>进入支取方式界面请客户重新输入取款密码。</w:t>
      </w:r>
    </w:p>
    <w:p w:rsidR="004A1DF5" w:rsidRDefault="004A1DF5">
      <w:pPr>
        <w:rPr>
          <w:rFonts w:hAnsi="宋体"/>
        </w:rPr>
      </w:pPr>
      <w:r>
        <w:rPr>
          <w:rFonts w:hint="eastAsia"/>
        </w:rPr>
        <w:t>13</w:t>
      </w:r>
      <w:r>
        <w:rPr>
          <w:rFonts w:hint="eastAsia"/>
        </w:rPr>
        <w:t>、打印：</w:t>
      </w:r>
      <w:r>
        <w:rPr>
          <w:rFonts w:ascii="宋体" w:hAnsi="宋体" w:hint="eastAsia"/>
        </w:rPr>
        <w:t>根据系统提示打印</w:t>
      </w:r>
      <w:r>
        <w:rPr>
          <w:rFonts w:hAnsi="宋体" w:hint="eastAsia"/>
        </w:rPr>
        <w:t>“招商银行网上个人银行证书申请表”。</w:t>
      </w:r>
    </w:p>
    <w:p w:rsidR="004A1DF5" w:rsidRDefault="004A1DF5">
      <w:pPr>
        <w:ind w:left="480" w:hangingChars="200" w:hanging="480"/>
        <w:rPr>
          <w:rFonts w:hAnsi="宋体"/>
        </w:rPr>
      </w:pPr>
      <w:r>
        <w:rPr>
          <w:rFonts w:hint="eastAsia"/>
        </w:rPr>
        <w:t>14</w:t>
      </w:r>
      <w:r>
        <w:rPr>
          <w:rFonts w:hint="eastAsia"/>
        </w:rPr>
        <w:t>、用户</w:t>
      </w:r>
      <w:r>
        <w:t>在</w:t>
      </w:r>
      <w:r>
        <w:rPr>
          <w:rFonts w:hint="eastAsia"/>
        </w:rPr>
        <w:t>证书申请书上</w:t>
      </w:r>
      <w:r>
        <w:t>加盖储蓄业务章将</w:t>
      </w:r>
      <w:r>
        <w:rPr>
          <w:rFonts w:hint="eastAsia"/>
        </w:rPr>
        <w:t>客户留存联</w:t>
      </w:r>
      <w:r>
        <w:t>交</w:t>
      </w:r>
      <w:r>
        <w:rPr>
          <w:rFonts w:hint="eastAsia"/>
        </w:rPr>
        <w:t>给</w:t>
      </w:r>
      <w:r>
        <w:t>客户；</w:t>
      </w:r>
      <w:r>
        <w:rPr>
          <w:rFonts w:hint="eastAsia"/>
        </w:rPr>
        <w:t>证书申请书银</w:t>
      </w:r>
      <w:r>
        <w:rPr>
          <w:rFonts w:hint="eastAsia"/>
        </w:rPr>
        <w:lastRenderedPageBreak/>
        <w:t>行留存联在日终时作为一笔</w:t>
      </w:r>
      <w:r>
        <w:rPr>
          <w:rFonts w:hint="eastAsia"/>
        </w:rPr>
        <w:t>030</w:t>
      </w:r>
      <w:r>
        <w:rPr>
          <w:rFonts w:hint="eastAsia"/>
        </w:rPr>
        <w:t>非资金业务纳入日结。</w:t>
      </w:r>
    </w:p>
    <w:p w:rsidR="004A1DF5" w:rsidRDefault="004A1DF5" w:rsidP="0004090F">
      <w:pPr>
        <w:pStyle w:val="5"/>
      </w:pPr>
      <w:r>
        <w:rPr>
          <w:rFonts w:hint="eastAsia"/>
        </w:rPr>
        <w:t>二、移动证书申请（业务代码</w:t>
      </w:r>
      <w:r>
        <w:rPr>
          <w:rFonts w:hint="eastAsia"/>
        </w:rPr>
        <w:t>1632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移动证书申请（</w:t>
      </w:r>
      <w:r>
        <w:rPr>
          <w:rFonts w:hint="eastAsia"/>
        </w:rPr>
        <w:t>1632</w:t>
      </w:r>
      <w:r>
        <w:rPr>
          <w:rFonts w:hint="eastAsia"/>
        </w:rPr>
        <w:t>）项目位于专业版管理（</w:t>
      </w:r>
      <w:r>
        <w:rPr>
          <w:rFonts w:hint="eastAsia"/>
        </w:rPr>
        <w:t>1630</w:t>
      </w:r>
      <w:r>
        <w:rPr>
          <w:rFonts w:hint="eastAsia"/>
        </w:rPr>
        <w:t>）模块下，通过本功能可以实现客户申请网上个人银行专业版移动证书。</w:t>
      </w:r>
    </w:p>
    <w:p w:rsidR="004A1DF5" w:rsidRDefault="004A1DF5">
      <w:pPr>
        <w:pStyle w:val="6"/>
        <w:spacing w:line="360" w:lineRule="auto"/>
      </w:pPr>
      <w:r>
        <w:rPr>
          <w:rFonts w:hint="eastAsia"/>
        </w:rPr>
        <w:t>（二）操作要点</w:t>
      </w:r>
    </w:p>
    <w:p w:rsidR="004A1DF5" w:rsidRDefault="004A1DF5">
      <w:pPr>
        <w:tabs>
          <w:tab w:val="num" w:pos="960"/>
        </w:tabs>
        <w:rPr>
          <w:rFonts w:ascii="宋体" w:hAnsi="宋体" w:cs="Arial Unicode MS"/>
          <w:kern w:val="0"/>
          <w:szCs w:val="17"/>
        </w:rPr>
      </w:pPr>
      <w:r>
        <w:rPr>
          <w:rFonts w:ascii="宋体" w:hAnsi="宋体" w:hint="eastAsia"/>
          <w:color w:val="000000"/>
        </w:rPr>
        <w:t>1、客户申请移动数字证书时可提交1至5张本人一卡通或以本人为持卡人的公司卡进行申请（含同城和异地）。</w:t>
      </w:r>
    </w:p>
    <w:p w:rsidR="004A1DF5" w:rsidRDefault="004A1DF5">
      <w:pPr>
        <w:tabs>
          <w:tab w:val="num" w:pos="960"/>
        </w:tabs>
        <w:rPr>
          <w:rFonts w:ascii="宋体" w:hAnsi="宋体" w:cs="Arial Unicode MS"/>
          <w:kern w:val="0"/>
          <w:szCs w:val="17"/>
        </w:rPr>
      </w:pPr>
      <w:r>
        <w:rPr>
          <w:rFonts w:ascii="宋体" w:hAnsi="宋体" w:hint="eastAsia"/>
          <w:color w:val="000000"/>
        </w:rPr>
        <w:t>2、移动证书</w:t>
      </w:r>
      <w:r>
        <w:rPr>
          <w:rFonts w:ascii="宋体" w:hAnsi="宋体" w:hint="eastAsia"/>
        </w:rPr>
        <w:t>可以跨地区申请，跨新旧系统申请。</w:t>
      </w:r>
    </w:p>
    <w:p w:rsidR="004A1DF5" w:rsidRDefault="004A1DF5">
      <w:pPr>
        <w:tabs>
          <w:tab w:val="num" w:pos="960"/>
        </w:tabs>
        <w:rPr>
          <w:rFonts w:ascii="宋体" w:hAnsi="宋体"/>
          <w:szCs w:val="17"/>
        </w:rPr>
      </w:pPr>
      <w:r>
        <w:rPr>
          <w:rFonts w:ascii="宋体" w:hAnsi="宋体" w:hint="eastAsia"/>
        </w:rPr>
        <w:t>3、移动证书</w:t>
      </w:r>
      <w:r>
        <w:rPr>
          <w:rFonts w:ascii="宋体" w:hAnsi="宋体" w:hint="eastAsia"/>
          <w:szCs w:val="17"/>
        </w:rPr>
        <w:t>卡可以更名申请，即原A客户的A户名移动证书作废后，原移动证书卡可给B客户以B户名重新申请移动证书。</w:t>
      </w:r>
    </w:p>
    <w:p w:rsidR="004A1DF5" w:rsidRDefault="004A1DF5">
      <w:pPr>
        <w:tabs>
          <w:tab w:val="num" w:pos="960"/>
        </w:tabs>
        <w:rPr>
          <w:rFonts w:ascii="宋体" w:hAnsi="宋体"/>
          <w:szCs w:val="17"/>
        </w:rPr>
      </w:pPr>
      <w:r>
        <w:rPr>
          <w:rFonts w:ascii="宋体" w:hAnsi="宋体" w:hint="eastAsia"/>
          <w:szCs w:val="17"/>
        </w:rPr>
        <w:t>4、申请移动数字证书需向客户收取移动证书卡工本费（暂定人民币88元），用户可根据客户意愿选择现金收取或卡内转账，如果是一卡通和公司卡一起申请时客户可选择现金收取或一卡通卡内转账，如果是公司卡申请移动证书则只能选择现金方式收取。若免收费系统将提示要求授权。</w:t>
      </w:r>
    </w:p>
    <w:p w:rsidR="004A1DF5" w:rsidRDefault="004A1DF5">
      <w:pPr>
        <w:tabs>
          <w:tab w:val="num" w:pos="960"/>
        </w:tabs>
        <w:rPr>
          <w:rFonts w:ascii="宋体" w:hAnsi="宋体"/>
          <w:szCs w:val="17"/>
        </w:rPr>
      </w:pPr>
      <w:r>
        <w:rPr>
          <w:rFonts w:ascii="宋体" w:hAnsi="宋体" w:hint="eastAsia"/>
          <w:szCs w:val="17"/>
        </w:rPr>
        <w:t>5、客户持原移动证书卡重新申请移动证书则免收证书卡工本费，</w:t>
      </w:r>
      <w:r>
        <w:rPr>
          <w:rFonts w:ascii="宋体" w:hAnsi="宋体"/>
          <w:szCs w:val="17"/>
        </w:rPr>
        <w:t>“</w:t>
      </w:r>
      <w:r>
        <w:rPr>
          <w:rFonts w:ascii="宋体" w:hAnsi="宋体" w:hint="eastAsia"/>
          <w:szCs w:val="17"/>
        </w:rPr>
        <w:t>收费</w:t>
      </w:r>
      <w:r>
        <w:rPr>
          <w:rFonts w:ascii="宋体" w:hAnsi="宋体"/>
          <w:szCs w:val="17"/>
        </w:rPr>
        <w:t>”</w:t>
      </w:r>
      <w:r>
        <w:rPr>
          <w:rFonts w:ascii="宋体" w:hAnsi="宋体" w:hint="eastAsia"/>
          <w:szCs w:val="17"/>
        </w:rPr>
        <w:t>处无论选中还是选空系统都不会收费，且无需授权。</w:t>
      </w:r>
    </w:p>
    <w:p w:rsidR="004A1DF5" w:rsidRDefault="004A1DF5">
      <w:pPr>
        <w:tabs>
          <w:tab w:val="num" w:pos="960"/>
        </w:tabs>
        <w:rPr>
          <w:rFonts w:ascii="宋体" w:hAnsi="宋体"/>
          <w:szCs w:val="17"/>
        </w:rPr>
      </w:pPr>
      <w:r>
        <w:rPr>
          <w:rFonts w:ascii="宋体" w:hAnsi="宋体" w:hint="eastAsia"/>
          <w:szCs w:val="17"/>
        </w:rPr>
        <w:t>6、客户若遗失移动证书卡，或者人为损坏移动证书卡并经银行检测确定该卡物理性能失效后，需更换证书卡重新申请移动数字证书并再次收取工本费。</w:t>
      </w:r>
    </w:p>
    <w:p w:rsidR="004A1DF5" w:rsidRDefault="004A1DF5">
      <w:pPr>
        <w:tabs>
          <w:tab w:val="num" w:pos="960"/>
        </w:tabs>
        <w:rPr>
          <w:rFonts w:ascii="宋体" w:hAnsi="宋体"/>
          <w:szCs w:val="17"/>
        </w:rPr>
      </w:pPr>
      <w:r>
        <w:rPr>
          <w:rFonts w:ascii="宋体" w:hAnsi="宋体" w:hint="eastAsia"/>
          <w:szCs w:val="17"/>
        </w:rPr>
        <w:t>7、若移动证书卡表面完整，经银行检测移动证书卡为物理性能损坏，需更换证书卡重新申请移动数字证书，并免收取移动证书卡工本费。</w:t>
      </w:r>
    </w:p>
    <w:p w:rsidR="004A1DF5" w:rsidRDefault="004A1DF5">
      <w:pPr>
        <w:numPr>
          <w:ilvl w:val="0"/>
          <w:numId w:val="442"/>
        </w:numPr>
        <w:tabs>
          <w:tab w:val="num" w:pos="960"/>
        </w:tabs>
        <w:rPr>
          <w:rFonts w:ascii="宋体" w:hAnsi="宋体"/>
          <w:szCs w:val="17"/>
        </w:rPr>
      </w:pPr>
      <w:r>
        <w:rPr>
          <w:rFonts w:ascii="宋体" w:hAnsi="宋体" w:hint="eastAsia"/>
          <w:szCs w:val="17"/>
        </w:rPr>
        <w:t>移动证书卡表面完整，经银行检测移动证书卡物理性能正常，并发现证书不存在</w:t>
      </w:r>
      <w:r>
        <w:rPr>
          <w:rFonts w:ascii="宋体" w:hAnsi="宋体" w:hint="eastAsia"/>
        </w:rPr>
        <w:t>，则</w:t>
      </w:r>
      <w:r>
        <w:rPr>
          <w:rFonts w:ascii="宋体" w:hAnsi="宋体" w:hint="eastAsia"/>
          <w:szCs w:val="17"/>
        </w:rPr>
        <w:t>无须更换移动证书卡以原移动证书卡重新申请移动数字证书，并免收取移动证书卡工本费。</w:t>
      </w:r>
    </w:p>
    <w:p w:rsidR="004A1DF5" w:rsidRDefault="004A1DF5">
      <w:pPr>
        <w:numPr>
          <w:ilvl w:val="0"/>
          <w:numId w:val="442"/>
        </w:numPr>
        <w:tabs>
          <w:tab w:val="num" w:pos="960"/>
        </w:tabs>
        <w:rPr>
          <w:rFonts w:ascii="宋体" w:hAnsi="宋体"/>
          <w:szCs w:val="17"/>
        </w:rPr>
      </w:pPr>
      <w:r>
        <w:rPr>
          <w:rFonts w:ascii="宋体" w:hAnsi="宋体" w:hint="eastAsia"/>
          <w:szCs w:val="17"/>
        </w:rPr>
        <w:t>户已成功申请移动数字证书且已获取授权码，必须于30天内上网确认，过期则授权码失效，需按照移动数字证书申请流程重新申请。</w:t>
      </w:r>
    </w:p>
    <w:p w:rsidR="004A1DF5" w:rsidRDefault="004A1DF5">
      <w:pPr>
        <w:tabs>
          <w:tab w:val="num" w:pos="960"/>
        </w:tabs>
        <w:ind w:left="-60"/>
        <w:rPr>
          <w:rFonts w:ascii="宋体" w:hAnsi="宋体"/>
          <w:szCs w:val="17"/>
        </w:rPr>
      </w:pPr>
      <w:r>
        <w:rPr>
          <w:rFonts w:ascii="宋体" w:hAnsi="宋体" w:hint="eastAsia"/>
          <w:szCs w:val="17"/>
        </w:rPr>
        <w:t>10、尚未上网确认但遗失授权码，或上网确认时输入授权码错误5次，需按照移</w:t>
      </w:r>
      <w:r>
        <w:rPr>
          <w:rFonts w:ascii="宋体" w:hAnsi="宋体" w:hint="eastAsia"/>
          <w:szCs w:val="17"/>
        </w:rPr>
        <w:lastRenderedPageBreak/>
        <w:t>动数字证书申请</w:t>
      </w:r>
      <w:r>
        <w:rPr>
          <w:rFonts w:ascii="宋体" w:hAnsi="宋体" w:hint="eastAsia"/>
        </w:rPr>
        <w:t>流</w:t>
      </w:r>
      <w:r>
        <w:rPr>
          <w:rFonts w:ascii="宋体" w:hAnsi="宋体" w:hint="eastAsia"/>
          <w:szCs w:val="17"/>
        </w:rPr>
        <w:t>程重新申请。</w:t>
      </w:r>
    </w:p>
    <w:p w:rsidR="004A1DF5" w:rsidRDefault="004A1DF5">
      <w:pPr>
        <w:tabs>
          <w:tab w:val="num" w:pos="960"/>
        </w:tabs>
        <w:ind w:left="-60"/>
        <w:rPr>
          <w:rFonts w:ascii="宋体" w:hAnsi="宋体"/>
          <w:szCs w:val="17"/>
        </w:rPr>
      </w:pPr>
      <w:r>
        <w:rPr>
          <w:rFonts w:ascii="宋体" w:hAnsi="宋体" w:hint="eastAsia"/>
          <w:szCs w:val="17"/>
        </w:rPr>
        <w:t>11、客户原先申请过文件证书，在原证书有效的情况下再申请移动证书，若新申请的银行卡中有原证书中关联卡，证书将自动覆盖原文件证书并将原证书下所有银行卡挪到新申请的移动证书下。</w:t>
      </w:r>
    </w:p>
    <w:p w:rsidR="004A1DF5" w:rsidRDefault="004A1DF5">
      <w:pPr>
        <w:tabs>
          <w:tab w:val="num" w:pos="960"/>
        </w:tabs>
        <w:ind w:left="-60"/>
        <w:rPr>
          <w:rFonts w:ascii="宋体" w:hAnsi="宋体"/>
        </w:rPr>
      </w:pPr>
      <w:r>
        <w:rPr>
          <w:rFonts w:ascii="宋体" w:hint="eastAsia"/>
        </w:rPr>
        <w:t>12、含公司卡的数字证书在个人银行专业版上</w:t>
      </w:r>
      <w:r>
        <w:rPr>
          <w:rFonts w:ascii="宋体" w:hint="eastAsia"/>
          <w:lang w:val="zh-CN"/>
        </w:rPr>
        <w:t>只能显示个人卡信息，公司卡信息只能在电子商务专业版上使用。</w:t>
      </w:r>
    </w:p>
    <w:p w:rsidR="004A1DF5" w:rsidRDefault="004A1DF5">
      <w:pPr>
        <w:tabs>
          <w:tab w:val="num" w:pos="960"/>
        </w:tabs>
        <w:ind w:left="-60"/>
        <w:rPr>
          <w:rFonts w:ascii="宋体" w:hAnsi="宋体"/>
          <w:szCs w:val="17"/>
        </w:rPr>
      </w:pPr>
      <w:r>
        <w:rPr>
          <w:rFonts w:ascii="宋体" w:hAnsi="宋体" w:hint="eastAsia"/>
        </w:rPr>
        <w:t>13、申请公司卡专业版移动证书时，系统会自动检查该公司卡是否开通了专业版功能，如果未开通，将无法申请。</w:t>
      </w:r>
    </w:p>
    <w:p w:rsidR="004A1DF5" w:rsidRDefault="004A1DF5">
      <w:pPr>
        <w:pStyle w:val="6"/>
        <w:spacing w:line="360" w:lineRule="auto"/>
      </w:pPr>
      <w:r>
        <w:rPr>
          <w:rFonts w:ascii="宋体" w:hAnsi="宋体" w:hint="eastAsia"/>
        </w:rPr>
        <w:t>（三）</w:t>
      </w:r>
      <w:r>
        <w:rPr>
          <w:rFonts w:hint="eastAsia"/>
        </w:rPr>
        <w:t>操作步骤</w:t>
      </w:r>
    </w:p>
    <w:p w:rsidR="004A1DF5" w:rsidRDefault="004A1DF5">
      <w:pPr>
        <w:numPr>
          <w:ilvl w:val="0"/>
          <w:numId w:val="444"/>
        </w:numPr>
        <w:rPr>
          <w:rFonts w:ascii="宋体" w:hAnsi="宋体"/>
        </w:rPr>
      </w:pPr>
      <w:r>
        <w:rPr>
          <w:rFonts w:hint="eastAsia"/>
        </w:rPr>
        <w:t>用户审核客户填写的一式两联“证书申请书”、及银行卡和客户本人身份证原件。</w:t>
      </w:r>
    </w:p>
    <w:p w:rsidR="004A1DF5" w:rsidRDefault="004A1DF5">
      <w:pPr>
        <w:numPr>
          <w:ilvl w:val="0"/>
          <w:numId w:val="444"/>
        </w:numPr>
        <w:rPr>
          <w:rFonts w:ascii="宋体" w:hAnsi="宋体"/>
        </w:rPr>
      </w:pPr>
      <w:r>
        <w:rPr>
          <w:rFonts w:ascii="宋体" w:hAnsi="宋体" w:hint="eastAsia"/>
        </w:rPr>
        <w:t>用户选择系统导航－客户管理－协议管理－专业版管理－移动证书申请或在“业务代码”处输入业务代码“1632”进入。</w:t>
      </w:r>
    </w:p>
    <w:p w:rsidR="004A1DF5" w:rsidRDefault="004A1DF5">
      <w:pPr>
        <w:numPr>
          <w:ilvl w:val="0"/>
          <w:numId w:val="444"/>
        </w:numPr>
        <w:rPr>
          <w:rFonts w:ascii="宋体" w:hAnsi="宋体"/>
        </w:rPr>
      </w:pPr>
      <w:r>
        <w:rPr>
          <w:rFonts w:ascii="宋体" w:hAnsi="宋体" w:hint="eastAsia"/>
        </w:rPr>
        <w:t>同文件证书申请步骤3-10。</w:t>
      </w:r>
    </w:p>
    <w:p w:rsidR="004A1DF5" w:rsidRDefault="004A1DF5">
      <w:pPr>
        <w:numPr>
          <w:ilvl w:val="0"/>
          <w:numId w:val="444"/>
        </w:numPr>
        <w:rPr>
          <w:rFonts w:ascii="宋体" w:hAnsi="宋体"/>
          <w:szCs w:val="18"/>
        </w:rPr>
      </w:pPr>
      <w:r>
        <w:rPr>
          <w:rFonts w:ascii="宋体" w:hAnsi="宋体" w:hint="eastAsia"/>
        </w:rPr>
        <w:t>用户在“移动证书KEY号”栏输入移动证书凭证号。</w:t>
      </w:r>
    </w:p>
    <w:p w:rsidR="004A1DF5" w:rsidRDefault="004A1DF5">
      <w:pPr>
        <w:numPr>
          <w:ilvl w:val="0"/>
          <w:numId w:val="444"/>
        </w:numPr>
        <w:rPr>
          <w:rFonts w:ascii="宋体" w:hAnsi="宋体"/>
          <w:szCs w:val="18"/>
        </w:rPr>
      </w:pPr>
      <w:r>
        <w:rPr>
          <w:rFonts w:ascii="宋体" w:hAnsi="宋体" w:hint="eastAsia"/>
          <w:szCs w:val="18"/>
        </w:rPr>
        <w:t>若客户属于免收费客户则在</w:t>
      </w:r>
      <w:r>
        <w:rPr>
          <w:rFonts w:ascii="宋体" w:hAnsi="宋体"/>
          <w:szCs w:val="18"/>
        </w:rPr>
        <w:t>“</w:t>
      </w:r>
      <w:r>
        <w:rPr>
          <w:rFonts w:ascii="宋体" w:hAnsi="宋体" w:hint="eastAsia"/>
          <w:szCs w:val="18"/>
        </w:rPr>
        <w:t>是否收费</w:t>
      </w:r>
      <w:r>
        <w:rPr>
          <w:rFonts w:ascii="宋体" w:hAnsi="宋体"/>
          <w:szCs w:val="18"/>
        </w:rPr>
        <w:t>”</w:t>
      </w:r>
      <w:r>
        <w:rPr>
          <w:rFonts w:ascii="宋体" w:hAnsi="宋体" w:hint="eastAsia"/>
          <w:szCs w:val="18"/>
        </w:rPr>
        <w:t>处选“否”，收费客户则在</w:t>
      </w:r>
      <w:r>
        <w:rPr>
          <w:rFonts w:ascii="宋体" w:hAnsi="宋体"/>
          <w:szCs w:val="18"/>
        </w:rPr>
        <w:t>“</w:t>
      </w:r>
      <w:r>
        <w:rPr>
          <w:rFonts w:ascii="宋体" w:hAnsi="宋体" w:hint="eastAsia"/>
          <w:szCs w:val="18"/>
        </w:rPr>
        <w:t>是否收费</w:t>
      </w:r>
      <w:r>
        <w:rPr>
          <w:rFonts w:ascii="宋体" w:hAnsi="宋体"/>
          <w:szCs w:val="18"/>
        </w:rPr>
        <w:t>”</w:t>
      </w:r>
      <w:r>
        <w:rPr>
          <w:rFonts w:ascii="宋体" w:hAnsi="宋体" w:hint="eastAsia"/>
          <w:szCs w:val="18"/>
        </w:rPr>
        <w:t>处选“是”。系统默认状态为收费。</w:t>
      </w:r>
    </w:p>
    <w:p w:rsidR="004A1DF5" w:rsidRDefault="004A1DF5">
      <w:pPr>
        <w:numPr>
          <w:ilvl w:val="0"/>
          <w:numId w:val="444"/>
        </w:numPr>
        <w:rPr>
          <w:rFonts w:ascii="宋体" w:hAnsi="宋体"/>
        </w:rPr>
      </w:pPr>
      <w:r>
        <w:rPr>
          <w:rFonts w:ascii="宋体" w:hAnsi="宋体" w:hint="eastAsia"/>
          <w:szCs w:val="18"/>
        </w:rPr>
        <w:t>全部银行卡核实完成后，按确定键结束操作。免收费客户则系统自动弹出</w:t>
      </w:r>
      <w:r>
        <w:rPr>
          <w:rFonts w:ascii="宋体" w:hAnsi="宋体"/>
          <w:szCs w:val="18"/>
        </w:rPr>
        <w:t>“</w:t>
      </w:r>
      <w:r>
        <w:rPr>
          <w:rFonts w:ascii="宋体" w:hAnsi="宋体" w:hint="eastAsia"/>
          <w:szCs w:val="18"/>
        </w:rPr>
        <w:t>交互信息显示窗口</w:t>
      </w:r>
      <w:r>
        <w:rPr>
          <w:rFonts w:ascii="宋体" w:hAnsi="宋体"/>
          <w:szCs w:val="18"/>
        </w:rPr>
        <w:t>”</w:t>
      </w:r>
      <w:r>
        <w:rPr>
          <w:rFonts w:ascii="宋体" w:hAnsi="宋体" w:hint="eastAsia"/>
          <w:szCs w:val="18"/>
        </w:rPr>
        <w:t>提示</w:t>
      </w:r>
      <w:r>
        <w:rPr>
          <w:rFonts w:ascii="宋体" w:hAnsi="宋体"/>
          <w:szCs w:val="18"/>
        </w:rPr>
        <w:t>“</w:t>
      </w:r>
      <w:r>
        <w:rPr>
          <w:rFonts w:ascii="宋体" w:hAnsi="宋体" w:hint="eastAsia"/>
          <w:szCs w:val="18"/>
        </w:rPr>
        <w:t>签发新USBKEY时，如果不收费，则需现场授权</w:t>
      </w:r>
      <w:r>
        <w:rPr>
          <w:rFonts w:ascii="宋体" w:hAnsi="宋体"/>
          <w:szCs w:val="18"/>
        </w:rPr>
        <w:t>”</w:t>
      </w:r>
      <w:r>
        <w:rPr>
          <w:rFonts w:ascii="宋体" w:hAnsi="宋体" w:hint="eastAsia"/>
          <w:szCs w:val="18"/>
        </w:rPr>
        <w:t>。收费客户则系统自动弹出</w:t>
      </w:r>
      <w:r>
        <w:rPr>
          <w:rFonts w:ascii="宋体" w:hAnsi="宋体"/>
          <w:szCs w:val="18"/>
        </w:rPr>
        <w:t>“</w:t>
      </w:r>
      <w:r>
        <w:rPr>
          <w:rFonts w:ascii="宋体" w:hAnsi="宋体" w:hint="eastAsia"/>
          <w:szCs w:val="18"/>
        </w:rPr>
        <w:t>交互信息显示窗口</w:t>
      </w:r>
      <w:r>
        <w:rPr>
          <w:rFonts w:ascii="宋体" w:hAnsi="宋体"/>
          <w:szCs w:val="18"/>
        </w:rPr>
        <w:t>”</w:t>
      </w:r>
      <w:r>
        <w:rPr>
          <w:rFonts w:ascii="宋体" w:hAnsi="宋体" w:hint="eastAsia"/>
          <w:szCs w:val="18"/>
        </w:rPr>
        <w:t>提示</w:t>
      </w:r>
      <w:r>
        <w:rPr>
          <w:rFonts w:ascii="宋体" w:hAnsi="宋体"/>
          <w:szCs w:val="18"/>
        </w:rPr>
        <w:t>“</w:t>
      </w:r>
      <w:r>
        <w:rPr>
          <w:rFonts w:ascii="宋体" w:hAnsi="宋体" w:hint="eastAsia"/>
          <w:szCs w:val="18"/>
        </w:rPr>
        <w:t>收费</w:t>
      </w:r>
      <w:r>
        <w:rPr>
          <w:rFonts w:ascii="宋体" w:hAnsi="宋体"/>
          <w:szCs w:val="18"/>
        </w:rPr>
        <w:t>”</w:t>
      </w:r>
      <w:r>
        <w:rPr>
          <w:rFonts w:ascii="宋体" w:hAnsi="宋体" w:hint="eastAsia"/>
          <w:szCs w:val="18"/>
        </w:rPr>
        <w:t>，用户可根据客户意愿选择现金收取或卡内扣取，点击确定键完成收款界面。</w:t>
      </w:r>
    </w:p>
    <w:p w:rsidR="004A1DF5" w:rsidRDefault="004A1DF5">
      <w:pPr>
        <w:numPr>
          <w:ilvl w:val="0"/>
          <w:numId w:val="444"/>
        </w:numPr>
        <w:rPr>
          <w:rFonts w:ascii="宋体" w:hAnsi="宋体"/>
        </w:rPr>
      </w:pPr>
      <w:r>
        <w:rPr>
          <w:rFonts w:hint="eastAsia"/>
        </w:rPr>
        <w:t>若系统提示客户一卡通取款密码错误，用户可以双击该卡号后点击</w:t>
      </w:r>
      <w:r>
        <w:object w:dxaOrig="315" w:dyaOrig="315">
          <v:shape id="_x0000_i1074" type="#_x0000_t75" style="width:15.75pt;height:15.75pt" o:ole="">
            <v:imagedata r:id="rId99" o:title=""/>
          </v:shape>
          <o:OLEObject Type="Embed" ProgID="PBrush" ShapeID="_x0000_i1074" DrawAspect="Content" ObjectID="_1458487550" r:id="rId101"/>
        </w:object>
      </w:r>
      <w:r>
        <w:rPr>
          <w:rFonts w:hint="eastAsia"/>
        </w:rPr>
        <w:t>，进入支取方式界面请客户重新输入取款密码。</w:t>
      </w:r>
    </w:p>
    <w:p w:rsidR="004A1DF5" w:rsidRDefault="004A1DF5">
      <w:pPr>
        <w:numPr>
          <w:ilvl w:val="0"/>
          <w:numId w:val="444"/>
        </w:numPr>
        <w:rPr>
          <w:rFonts w:ascii="宋体" w:hAnsi="宋体"/>
        </w:rPr>
      </w:pPr>
      <w:r>
        <w:rPr>
          <w:rFonts w:ascii="宋体" w:hAnsi="宋体" w:hint="eastAsia"/>
        </w:rPr>
        <w:t>打印：根据系统提示打印“招商银行网上个人银行证书申请表”、“招商银行个人银行业务收费凭证”。</w:t>
      </w:r>
    </w:p>
    <w:p w:rsidR="004A1DF5" w:rsidRDefault="004A1DF5">
      <w:pPr>
        <w:numPr>
          <w:ilvl w:val="0"/>
          <w:numId w:val="444"/>
        </w:numPr>
        <w:rPr>
          <w:rFonts w:ascii="宋体" w:hAnsi="宋体"/>
        </w:rPr>
      </w:pPr>
      <w:r>
        <w:rPr>
          <w:rFonts w:hint="eastAsia"/>
        </w:rPr>
        <w:t>用户</w:t>
      </w:r>
      <w:r>
        <w:t>在</w:t>
      </w:r>
      <w:r>
        <w:rPr>
          <w:rFonts w:hint="eastAsia"/>
        </w:rPr>
        <w:t>证书申请书上</w:t>
      </w:r>
      <w:r>
        <w:t>加盖储蓄业务章将</w:t>
      </w:r>
      <w:r>
        <w:rPr>
          <w:rFonts w:hint="eastAsia"/>
        </w:rPr>
        <w:t>客户留存联</w:t>
      </w:r>
      <w:r>
        <w:t>交</w:t>
      </w:r>
      <w:r>
        <w:rPr>
          <w:rFonts w:hint="eastAsia"/>
        </w:rPr>
        <w:t>给</w:t>
      </w:r>
      <w:r>
        <w:t>客户；</w:t>
      </w:r>
      <w:r>
        <w:rPr>
          <w:rFonts w:hint="eastAsia"/>
        </w:rPr>
        <w:t>证书申请书银行留存联在日终时作为一笔</w:t>
      </w:r>
      <w:r>
        <w:rPr>
          <w:rFonts w:hint="eastAsia"/>
        </w:rPr>
        <w:t>030</w:t>
      </w:r>
      <w:r>
        <w:rPr>
          <w:rFonts w:hint="eastAsia"/>
        </w:rPr>
        <w:t>非资金业务纳入日结。</w:t>
      </w:r>
    </w:p>
    <w:p w:rsidR="004A1DF5" w:rsidRDefault="004A1DF5">
      <w:pPr>
        <w:pStyle w:val="6"/>
        <w:spacing w:line="360" w:lineRule="auto"/>
        <w:rPr>
          <w:bCs w:val="0"/>
        </w:rPr>
      </w:pPr>
      <w:r>
        <w:rPr>
          <w:rFonts w:hint="eastAsia"/>
          <w:bCs w:val="0"/>
        </w:rPr>
        <w:lastRenderedPageBreak/>
        <w:t>（四）证书状态的分类</w:t>
      </w:r>
    </w:p>
    <w:p w:rsidR="004A1DF5" w:rsidRDefault="004A1DF5">
      <w:r>
        <w:rPr>
          <w:rFonts w:hint="eastAsia"/>
        </w:rPr>
        <w:t>1</w:t>
      </w:r>
      <w:r>
        <w:rPr>
          <w:rFonts w:hint="eastAsia"/>
        </w:rPr>
        <w:t>、按证书有效性分类</w:t>
      </w:r>
    </w:p>
    <w:p w:rsidR="004A1DF5" w:rsidRDefault="004A1DF5" w:rsidP="000029C7">
      <w:pPr>
        <w:numPr>
          <w:ilvl w:val="0"/>
          <w:numId w:val="453"/>
        </w:numPr>
        <w:tabs>
          <w:tab w:val="num" w:pos="540"/>
        </w:tabs>
        <w:rPr>
          <w:rFonts w:ascii="宋体" w:hAnsi="Arial" w:cs="Arial"/>
          <w:szCs w:val="28"/>
        </w:rPr>
      </w:pPr>
      <w:r>
        <w:rPr>
          <w:rFonts w:hint="eastAsia"/>
        </w:rPr>
        <w:t>有效数字证书：</w:t>
      </w:r>
      <w:r>
        <w:rPr>
          <w:rFonts w:ascii="宋体" w:hAnsi="Arial" w:cs="Arial" w:hint="eastAsia"/>
          <w:szCs w:val="28"/>
        </w:rPr>
        <w:t>已签发待下载状态和已下载正常使用状态。</w:t>
      </w:r>
    </w:p>
    <w:p w:rsidR="004A1DF5" w:rsidRDefault="004A1DF5">
      <w:pPr>
        <w:numPr>
          <w:ilvl w:val="0"/>
          <w:numId w:val="453"/>
        </w:numPr>
        <w:rPr>
          <w:rFonts w:ascii="宋体" w:hAnsi="Arial" w:cs="Arial"/>
          <w:szCs w:val="28"/>
        </w:rPr>
      </w:pPr>
      <w:r>
        <w:rPr>
          <w:rFonts w:ascii="宋体" w:hAnsi="Arial" w:cs="Arial" w:hint="eastAsia"/>
          <w:szCs w:val="28"/>
        </w:rPr>
        <w:t>无效数字证书：已申请待启用状态、已启用待签发状态和已作废状态。</w:t>
      </w:r>
    </w:p>
    <w:p w:rsidR="004A1DF5" w:rsidRDefault="004A1DF5">
      <w:pPr>
        <w:rPr>
          <w:rFonts w:ascii="宋体" w:hAnsi="Arial" w:cs="Arial"/>
          <w:szCs w:val="28"/>
        </w:rPr>
      </w:pPr>
      <w:r>
        <w:rPr>
          <w:rFonts w:ascii="宋体" w:hAnsi="Arial" w:cs="Arial" w:hint="eastAsia"/>
          <w:szCs w:val="28"/>
        </w:rPr>
        <w:t>2、按证书存储介质分类</w:t>
      </w:r>
    </w:p>
    <w:p w:rsidR="004A1DF5" w:rsidRDefault="004A1DF5">
      <w:pPr>
        <w:numPr>
          <w:ilvl w:val="0"/>
          <w:numId w:val="454"/>
        </w:numPr>
      </w:pPr>
      <w:r>
        <w:rPr>
          <w:rFonts w:ascii="宋体" w:hAnsi="Arial" w:cs="Arial" w:hint="eastAsia"/>
          <w:szCs w:val="28"/>
        </w:rPr>
        <w:t>文件证书：</w:t>
      </w:r>
      <w:r>
        <w:rPr>
          <w:rFonts w:ascii="宋体" w:hAnsi="宋体" w:hint="eastAsia"/>
          <w:color w:val="000000"/>
        </w:rPr>
        <w:t>以文件作为数字证书存储介质的证书。</w:t>
      </w:r>
    </w:p>
    <w:p w:rsidR="004A1DF5" w:rsidRDefault="004A1DF5">
      <w:pPr>
        <w:numPr>
          <w:ilvl w:val="0"/>
          <w:numId w:val="454"/>
        </w:numPr>
      </w:pPr>
      <w:r>
        <w:rPr>
          <w:rFonts w:ascii="宋体" w:hAnsi="Arial" w:cs="Arial" w:hint="eastAsia"/>
          <w:szCs w:val="28"/>
        </w:rPr>
        <w:t>移动证书：</w:t>
      </w:r>
      <w:r>
        <w:rPr>
          <w:rFonts w:ascii="宋体" w:hAnsi="宋体" w:hint="eastAsia"/>
          <w:color w:val="000000"/>
        </w:rPr>
        <w:t>以USB KEY作为数字证书存储介质的证书。</w:t>
      </w:r>
    </w:p>
    <w:p w:rsidR="004A1DF5" w:rsidRDefault="004A1DF5"/>
    <w:p w:rsidR="004A1DF5" w:rsidRDefault="004A1DF5">
      <w:pPr>
        <w:pStyle w:val="6"/>
        <w:spacing w:line="360" w:lineRule="auto"/>
        <w:rPr>
          <w:rFonts w:ascii="宋体" w:hAnsi="宋体"/>
          <w:bCs w:val="0"/>
        </w:rPr>
      </w:pPr>
      <w:r>
        <w:rPr>
          <w:rFonts w:ascii="宋体" w:hAnsi="宋体" w:hint="eastAsia"/>
          <w:bCs w:val="0"/>
        </w:rPr>
        <w:t>（五）证书覆盖关系</w:t>
      </w:r>
    </w:p>
    <w:tbl>
      <w:tblPr>
        <w:tblW w:w="8360" w:type="dxa"/>
        <w:tblInd w:w="208" w:type="dxa"/>
        <w:tblBorders>
          <w:top w:val="single" w:sz="4" w:space="0" w:color="auto"/>
          <w:left w:val="single" w:sz="4" w:space="0" w:color="auto"/>
          <w:bottom w:val="single" w:sz="4" w:space="0" w:color="auto"/>
          <w:right w:val="single" w:sz="4" w:space="0" w:color="auto"/>
        </w:tblBorders>
        <w:tblLayout w:type="fixed"/>
        <w:tblLook w:val="0000"/>
      </w:tblPr>
      <w:tblGrid>
        <w:gridCol w:w="2060"/>
        <w:gridCol w:w="3060"/>
        <w:gridCol w:w="3240"/>
      </w:tblGrid>
      <w:tr w:rsidR="004A1DF5">
        <w:trPr>
          <w:cantSplit/>
        </w:trPr>
        <w:tc>
          <w:tcPr>
            <w:tcW w:w="8360" w:type="dxa"/>
            <w:gridSpan w:val="3"/>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rPr>
            </w:pPr>
            <w:r>
              <w:rPr>
                <w:rFonts w:ascii="宋体" w:hint="eastAsia"/>
              </w:rPr>
              <w:t>柜面证书覆盖关系</w:t>
            </w:r>
          </w:p>
        </w:tc>
      </w:tr>
      <w:tr w:rsidR="004A1DF5">
        <w:tc>
          <w:tcPr>
            <w:tcW w:w="2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rPr>
            </w:pPr>
          </w:p>
        </w:tc>
        <w:tc>
          <w:tcPr>
            <w:tcW w:w="3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rPr>
            </w:pPr>
            <w:r>
              <w:rPr>
                <w:rFonts w:ascii="宋体" w:hint="eastAsia"/>
              </w:rPr>
              <w:t>申请文件证书</w:t>
            </w:r>
          </w:p>
        </w:tc>
        <w:tc>
          <w:tcPr>
            <w:tcW w:w="324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rPr>
            </w:pPr>
            <w:r>
              <w:rPr>
                <w:rFonts w:ascii="宋体" w:hint="eastAsia"/>
              </w:rPr>
              <w:t>申请移动证书</w:t>
            </w:r>
          </w:p>
        </w:tc>
      </w:tr>
      <w:tr w:rsidR="004A1DF5">
        <w:trPr>
          <w:cantSplit/>
          <w:trHeight w:val="900"/>
        </w:trPr>
        <w:tc>
          <w:tcPr>
            <w:tcW w:w="2060" w:type="dxa"/>
            <w:vMerge w:val="restart"/>
            <w:tcBorders>
              <w:top w:val="single" w:sz="6" w:space="0" w:color="auto"/>
              <w:left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原有效文件证书</w:t>
            </w:r>
          </w:p>
        </w:tc>
        <w:tc>
          <w:tcPr>
            <w:tcW w:w="3060" w:type="dxa"/>
            <w:vMerge w:val="restart"/>
            <w:tcBorders>
              <w:top w:val="single" w:sz="6" w:space="0" w:color="auto"/>
              <w:left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lang w:val="zh-CN"/>
              </w:rPr>
              <w:t>系统提示：“</w:t>
            </w:r>
            <w:r>
              <w:rPr>
                <w:rFonts w:ascii="宋体" w:hint="eastAsia"/>
                <w:bCs/>
                <w:color w:val="000000"/>
                <w:lang w:val="zh-CN"/>
              </w:rPr>
              <w:t>客户已有有效文件证书，是否覆盖？</w:t>
            </w:r>
            <w:r>
              <w:rPr>
                <w:rFonts w:ascii="宋体" w:hint="eastAsia"/>
                <w:color w:val="000000"/>
                <w:lang w:val="zh-CN"/>
              </w:rPr>
              <w:t>”</w:t>
            </w:r>
            <w:r>
              <w:rPr>
                <w:rFonts w:ascii="宋体" w:hint="eastAsia"/>
                <w:color w:val="000000"/>
              </w:rPr>
              <w:t>确认后自动覆盖原文件证书。</w:t>
            </w:r>
          </w:p>
        </w:tc>
        <w:tc>
          <w:tcPr>
            <w:tcW w:w="3240" w:type="dxa"/>
            <w:tcBorders>
              <w:top w:val="single" w:sz="6" w:space="0" w:color="auto"/>
              <w:left w:val="single" w:sz="6" w:space="0" w:color="auto"/>
              <w:bottom w:val="single" w:sz="4"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此次申请的银行卡中有原文件证书中关联卡</w:t>
            </w:r>
            <w:r>
              <w:rPr>
                <w:rFonts w:ascii="宋体" w:hint="eastAsia"/>
                <w:color w:val="000000"/>
                <w:lang w:val="zh-CN"/>
              </w:rPr>
              <w:t>。系统提示：“</w:t>
            </w:r>
            <w:r>
              <w:rPr>
                <w:rFonts w:ascii="宋体" w:hint="eastAsia"/>
                <w:bCs/>
                <w:color w:val="000000"/>
                <w:lang w:val="zh-CN"/>
              </w:rPr>
              <w:t>客户已有有效文件证书，</w:t>
            </w:r>
            <w:r>
              <w:rPr>
                <w:rFonts w:ascii="宋体" w:hint="eastAsia"/>
                <w:bCs/>
                <w:color w:val="000000"/>
              </w:rPr>
              <w:t>此次申请的银行卡中有原文件证书中关联卡，</w:t>
            </w:r>
            <w:r>
              <w:rPr>
                <w:rFonts w:ascii="宋体" w:hint="eastAsia"/>
                <w:bCs/>
                <w:color w:val="000000"/>
                <w:lang w:val="zh-CN"/>
              </w:rPr>
              <w:t>是否</w:t>
            </w:r>
            <w:r>
              <w:rPr>
                <w:rFonts w:ascii="宋体" w:hint="eastAsia"/>
                <w:bCs/>
                <w:color w:val="000000"/>
              </w:rPr>
              <w:t>覆盖原文件证书并将原文件证书下所有关联卡挪到移动证书下？</w:t>
            </w:r>
            <w:r>
              <w:rPr>
                <w:rFonts w:ascii="宋体" w:hint="eastAsia"/>
                <w:color w:val="000000"/>
              </w:rPr>
              <w:t>”</w:t>
            </w:r>
          </w:p>
        </w:tc>
      </w:tr>
      <w:tr w:rsidR="004A1DF5">
        <w:trPr>
          <w:cantSplit/>
          <w:trHeight w:val="345"/>
        </w:trPr>
        <w:tc>
          <w:tcPr>
            <w:tcW w:w="2060" w:type="dxa"/>
            <w:vMerge/>
            <w:tcBorders>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p>
        </w:tc>
        <w:tc>
          <w:tcPr>
            <w:tcW w:w="3060" w:type="dxa"/>
            <w:vMerge/>
            <w:tcBorders>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lang w:val="zh-CN"/>
              </w:rPr>
            </w:pPr>
          </w:p>
        </w:tc>
        <w:tc>
          <w:tcPr>
            <w:tcW w:w="3240" w:type="dxa"/>
            <w:tcBorders>
              <w:top w:val="single" w:sz="4"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此次申请的银行卡中没有原文件证书中关联卡</w:t>
            </w:r>
            <w:r>
              <w:rPr>
                <w:rFonts w:ascii="宋体" w:hint="eastAsia"/>
                <w:color w:val="000000"/>
                <w:lang w:val="zh-CN"/>
              </w:rPr>
              <w:t>。系统提示：“</w:t>
            </w:r>
            <w:r>
              <w:rPr>
                <w:rFonts w:ascii="宋体" w:hint="eastAsia"/>
                <w:bCs/>
                <w:color w:val="000000"/>
                <w:lang w:val="zh-CN"/>
              </w:rPr>
              <w:t>客户已有有效文件证书，是否覆盖？</w:t>
            </w:r>
            <w:r>
              <w:rPr>
                <w:rFonts w:ascii="宋体" w:hint="eastAsia"/>
                <w:color w:val="000000"/>
                <w:lang w:val="zh-CN"/>
              </w:rPr>
              <w:t>”确认后</w:t>
            </w:r>
            <w:r>
              <w:rPr>
                <w:rFonts w:ascii="宋体" w:hint="eastAsia"/>
                <w:color w:val="000000"/>
              </w:rPr>
              <w:t>自动覆盖原文件证书。</w:t>
            </w:r>
          </w:p>
        </w:tc>
      </w:tr>
      <w:tr w:rsidR="004A1DF5">
        <w:tc>
          <w:tcPr>
            <w:tcW w:w="2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原无效文件证书</w:t>
            </w:r>
          </w:p>
        </w:tc>
        <w:tc>
          <w:tcPr>
            <w:tcW w:w="3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系统无提示，直接覆盖原无效文件证书。</w:t>
            </w:r>
          </w:p>
        </w:tc>
        <w:tc>
          <w:tcPr>
            <w:tcW w:w="324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系统无提示，直接覆盖原无效文件证书。</w:t>
            </w:r>
          </w:p>
        </w:tc>
      </w:tr>
      <w:tr w:rsidR="004A1DF5">
        <w:tc>
          <w:tcPr>
            <w:tcW w:w="2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原有效移动证书</w:t>
            </w:r>
          </w:p>
        </w:tc>
        <w:tc>
          <w:tcPr>
            <w:tcW w:w="3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系统提示：“</w:t>
            </w:r>
            <w:r>
              <w:rPr>
                <w:rFonts w:ascii="宋体" w:hint="eastAsia"/>
                <w:bCs/>
                <w:color w:val="000000"/>
                <w:lang w:val="zh-CN"/>
              </w:rPr>
              <w:t>客户已有有效移动证书，无法覆盖。</w:t>
            </w:r>
            <w:r>
              <w:rPr>
                <w:rFonts w:ascii="宋体" w:hint="eastAsia"/>
                <w:color w:val="000000"/>
                <w:lang w:val="zh-CN"/>
              </w:rPr>
              <w:t>”</w:t>
            </w:r>
          </w:p>
        </w:tc>
        <w:tc>
          <w:tcPr>
            <w:tcW w:w="324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系统提示：“</w:t>
            </w:r>
            <w:r>
              <w:rPr>
                <w:rFonts w:ascii="宋体" w:hint="eastAsia"/>
                <w:bCs/>
                <w:color w:val="000000"/>
                <w:lang w:val="zh-CN"/>
              </w:rPr>
              <w:t>客户已有有效移动证书，是否覆盖？</w:t>
            </w:r>
            <w:r>
              <w:rPr>
                <w:rFonts w:ascii="宋体" w:hint="eastAsia"/>
                <w:color w:val="000000"/>
                <w:lang w:val="zh-CN"/>
              </w:rPr>
              <w:t>”确认后</w:t>
            </w:r>
            <w:r>
              <w:rPr>
                <w:rFonts w:ascii="宋体" w:hint="eastAsia"/>
                <w:color w:val="000000"/>
              </w:rPr>
              <w:t>自动覆盖原移动证书。</w:t>
            </w:r>
          </w:p>
        </w:tc>
      </w:tr>
      <w:tr w:rsidR="004A1DF5">
        <w:trPr>
          <w:trHeight w:val="1240"/>
        </w:trPr>
        <w:tc>
          <w:tcPr>
            <w:tcW w:w="2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lastRenderedPageBreak/>
              <w:t>原无效移动证书（</w:t>
            </w:r>
            <w:r>
              <w:rPr>
                <w:rFonts w:ascii="宋体" w:hAnsi="Arial" w:cs="Arial" w:hint="eastAsia"/>
                <w:szCs w:val="28"/>
              </w:rPr>
              <w:t>已申请待启用状态和已启用待签发状态）</w:t>
            </w:r>
          </w:p>
        </w:tc>
        <w:tc>
          <w:tcPr>
            <w:tcW w:w="3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系统提示：“</w:t>
            </w:r>
            <w:r>
              <w:rPr>
                <w:rFonts w:ascii="宋体" w:hint="eastAsia"/>
                <w:bCs/>
                <w:color w:val="000000"/>
                <w:lang w:val="zh-CN"/>
              </w:rPr>
              <w:t>客户已有无效移动证书，是否覆盖？</w:t>
            </w:r>
            <w:r>
              <w:rPr>
                <w:rFonts w:ascii="宋体" w:hint="eastAsia"/>
                <w:color w:val="000000"/>
                <w:lang w:val="zh-CN"/>
              </w:rPr>
              <w:t>” 确认后</w:t>
            </w:r>
            <w:r>
              <w:rPr>
                <w:rFonts w:ascii="宋体" w:hint="eastAsia"/>
                <w:color w:val="000000"/>
              </w:rPr>
              <w:t>覆盖原无效移动证书。</w:t>
            </w:r>
          </w:p>
        </w:tc>
        <w:tc>
          <w:tcPr>
            <w:tcW w:w="324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系统无提示，直接覆盖原无效移动证书。</w:t>
            </w:r>
          </w:p>
        </w:tc>
      </w:tr>
      <w:tr w:rsidR="004A1DF5">
        <w:tc>
          <w:tcPr>
            <w:tcW w:w="2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原无效移动证书（已作废状态）</w:t>
            </w:r>
          </w:p>
        </w:tc>
        <w:tc>
          <w:tcPr>
            <w:tcW w:w="3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系统无提示，直接覆盖原无效移动证书。</w:t>
            </w:r>
          </w:p>
        </w:tc>
        <w:tc>
          <w:tcPr>
            <w:tcW w:w="324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系统无提示，直接覆盖原无效移动证书。</w:t>
            </w:r>
          </w:p>
        </w:tc>
      </w:tr>
      <w:tr w:rsidR="004A1DF5">
        <w:trPr>
          <w:trHeight w:val="1046"/>
        </w:trPr>
        <w:tc>
          <w:tcPr>
            <w:tcW w:w="2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原有效移动证书，</w:t>
            </w:r>
          </w:p>
          <w:p w:rsidR="004A1DF5" w:rsidRDefault="004A1DF5">
            <w:pPr>
              <w:autoSpaceDE w:val="0"/>
              <w:autoSpaceDN w:val="0"/>
              <w:adjustRightInd w:val="0"/>
              <w:jc w:val="left"/>
              <w:rPr>
                <w:rFonts w:ascii="宋体"/>
                <w:color w:val="000000"/>
              </w:rPr>
            </w:pPr>
            <w:r>
              <w:rPr>
                <w:rFonts w:ascii="宋体" w:hint="eastAsia"/>
                <w:color w:val="000000"/>
              </w:rPr>
              <w:t>原有效文件证书 (移动证书复制)</w:t>
            </w:r>
          </w:p>
        </w:tc>
        <w:tc>
          <w:tcPr>
            <w:tcW w:w="3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系统提示：“</w:t>
            </w:r>
            <w:r>
              <w:rPr>
                <w:rFonts w:ascii="宋体" w:hint="eastAsia"/>
                <w:bCs/>
                <w:color w:val="000000"/>
                <w:lang w:val="zh-CN"/>
              </w:rPr>
              <w:t>客户已有有效移动证书，无法覆盖。</w:t>
            </w:r>
            <w:r>
              <w:rPr>
                <w:rFonts w:ascii="宋体" w:hint="eastAsia"/>
                <w:color w:val="000000"/>
                <w:lang w:val="zh-CN"/>
              </w:rPr>
              <w:t>”</w:t>
            </w:r>
          </w:p>
        </w:tc>
        <w:tc>
          <w:tcPr>
            <w:tcW w:w="324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系统提示：“</w:t>
            </w:r>
            <w:r>
              <w:rPr>
                <w:rFonts w:ascii="宋体" w:hint="eastAsia"/>
                <w:bCs/>
                <w:color w:val="000000"/>
                <w:lang w:val="zh-CN"/>
              </w:rPr>
              <w:t>客户已有有效移动证书，是否覆盖？</w:t>
            </w:r>
            <w:r>
              <w:rPr>
                <w:rFonts w:ascii="宋体" w:hint="eastAsia"/>
                <w:color w:val="000000"/>
                <w:lang w:val="zh-CN"/>
              </w:rPr>
              <w:t>”确认后</w:t>
            </w:r>
            <w:r>
              <w:rPr>
                <w:rFonts w:ascii="宋体" w:hint="eastAsia"/>
                <w:color w:val="000000"/>
              </w:rPr>
              <w:t>自动覆盖原文件证书与移动证书。</w:t>
            </w:r>
          </w:p>
        </w:tc>
      </w:tr>
      <w:tr w:rsidR="004A1DF5">
        <w:trPr>
          <w:cantSplit/>
          <w:trHeight w:val="242"/>
        </w:trPr>
        <w:tc>
          <w:tcPr>
            <w:tcW w:w="8360" w:type="dxa"/>
            <w:gridSpan w:val="3"/>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rPr>
            </w:pPr>
            <w:r>
              <w:rPr>
                <w:rFonts w:ascii="宋体" w:hint="eastAsia"/>
              </w:rPr>
              <w:t>网上银行专业版（客户端）证书覆盖关系</w:t>
            </w:r>
          </w:p>
        </w:tc>
      </w:tr>
      <w:tr w:rsidR="004A1DF5">
        <w:trPr>
          <w:trHeight w:val="297"/>
        </w:trPr>
        <w:tc>
          <w:tcPr>
            <w:tcW w:w="2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rPr>
            </w:pPr>
          </w:p>
        </w:tc>
        <w:tc>
          <w:tcPr>
            <w:tcW w:w="3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rPr>
            </w:pPr>
            <w:r>
              <w:rPr>
                <w:rFonts w:ascii="宋体" w:hint="eastAsia"/>
              </w:rPr>
              <w:t>更新文件证书</w:t>
            </w:r>
          </w:p>
        </w:tc>
        <w:tc>
          <w:tcPr>
            <w:tcW w:w="324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rPr>
            </w:pPr>
            <w:r>
              <w:rPr>
                <w:rFonts w:ascii="宋体" w:hint="eastAsia"/>
              </w:rPr>
              <w:t>更新移动证书</w:t>
            </w:r>
          </w:p>
        </w:tc>
      </w:tr>
      <w:tr w:rsidR="004A1DF5">
        <w:trPr>
          <w:trHeight w:val="1046"/>
        </w:trPr>
        <w:tc>
          <w:tcPr>
            <w:tcW w:w="2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原有效移动证书，</w:t>
            </w:r>
          </w:p>
          <w:p w:rsidR="004A1DF5" w:rsidRDefault="004A1DF5">
            <w:pPr>
              <w:autoSpaceDE w:val="0"/>
              <w:autoSpaceDN w:val="0"/>
              <w:adjustRightInd w:val="0"/>
              <w:jc w:val="left"/>
              <w:rPr>
                <w:rFonts w:ascii="宋体"/>
                <w:color w:val="000000"/>
              </w:rPr>
            </w:pPr>
            <w:r>
              <w:rPr>
                <w:rFonts w:ascii="宋体" w:hint="eastAsia"/>
                <w:color w:val="000000"/>
              </w:rPr>
              <w:t>原有效文件证书 (移动证书复制)</w:t>
            </w:r>
          </w:p>
        </w:tc>
        <w:tc>
          <w:tcPr>
            <w:tcW w:w="306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允许更新</w:t>
            </w:r>
          </w:p>
          <w:p w:rsidR="004A1DF5" w:rsidRDefault="004A1DF5">
            <w:pPr>
              <w:autoSpaceDE w:val="0"/>
              <w:autoSpaceDN w:val="0"/>
              <w:adjustRightInd w:val="0"/>
              <w:jc w:val="left"/>
              <w:rPr>
                <w:rFonts w:ascii="宋体"/>
                <w:color w:val="000000"/>
              </w:rPr>
            </w:pPr>
            <w:r>
              <w:rPr>
                <w:rFonts w:ascii="宋体" w:hint="eastAsia"/>
                <w:color w:val="000000"/>
              </w:rPr>
              <w:t>更新后的文件证书与原移动证书仍然有效。</w:t>
            </w:r>
          </w:p>
        </w:tc>
        <w:tc>
          <w:tcPr>
            <w:tcW w:w="3240" w:type="dxa"/>
            <w:tcBorders>
              <w:top w:val="single" w:sz="6" w:space="0" w:color="auto"/>
              <w:left w:val="single" w:sz="6" w:space="0" w:color="auto"/>
              <w:bottom w:val="single" w:sz="6" w:space="0" w:color="auto"/>
              <w:right w:val="single" w:sz="6" w:space="0" w:color="auto"/>
            </w:tcBorders>
          </w:tcPr>
          <w:p w:rsidR="004A1DF5" w:rsidRDefault="004A1DF5">
            <w:pPr>
              <w:autoSpaceDE w:val="0"/>
              <w:autoSpaceDN w:val="0"/>
              <w:adjustRightInd w:val="0"/>
              <w:jc w:val="left"/>
              <w:rPr>
                <w:rFonts w:ascii="宋体"/>
                <w:color w:val="000000"/>
              </w:rPr>
            </w:pPr>
            <w:r>
              <w:rPr>
                <w:rFonts w:ascii="宋体" w:hint="eastAsia"/>
                <w:color w:val="000000"/>
              </w:rPr>
              <w:t>允许更新</w:t>
            </w:r>
          </w:p>
          <w:p w:rsidR="004A1DF5" w:rsidRDefault="004A1DF5">
            <w:pPr>
              <w:autoSpaceDE w:val="0"/>
              <w:autoSpaceDN w:val="0"/>
              <w:adjustRightInd w:val="0"/>
              <w:jc w:val="left"/>
              <w:rPr>
                <w:rFonts w:ascii="宋体"/>
                <w:color w:val="000000"/>
              </w:rPr>
            </w:pPr>
            <w:r>
              <w:rPr>
                <w:rFonts w:ascii="宋体" w:hint="eastAsia"/>
                <w:color w:val="000000"/>
              </w:rPr>
              <w:t>更新后的移动证书与原文件证书仍然有效。</w:t>
            </w:r>
          </w:p>
        </w:tc>
      </w:tr>
    </w:tbl>
    <w:p w:rsidR="004A1DF5" w:rsidRDefault="004A1DF5">
      <w:pPr>
        <w:ind w:left="2"/>
        <w:rPr>
          <w:rFonts w:ascii="宋体" w:hAnsi="宋体"/>
        </w:rPr>
      </w:pPr>
    </w:p>
    <w:p w:rsidR="004A1DF5" w:rsidRDefault="004A1DF5" w:rsidP="0004090F">
      <w:pPr>
        <w:pStyle w:val="5"/>
        <w:rPr>
          <w:rFonts w:ascii="宋体" w:hAnsi="宋体"/>
        </w:rPr>
      </w:pPr>
      <w:r>
        <w:rPr>
          <w:rFonts w:hint="eastAsia"/>
        </w:rPr>
        <w:t>三、银行卡关联（业务代码</w:t>
      </w:r>
      <w:r>
        <w:rPr>
          <w:rFonts w:hint="eastAsia"/>
        </w:rPr>
        <w:t>1634</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银行卡关联（</w:t>
      </w:r>
      <w:r>
        <w:rPr>
          <w:rFonts w:hint="eastAsia"/>
        </w:rPr>
        <w:t>1634</w:t>
      </w:r>
      <w:r>
        <w:rPr>
          <w:rFonts w:hint="eastAsia"/>
        </w:rPr>
        <w:t>）项目位于专业版管理（</w:t>
      </w:r>
      <w:r>
        <w:rPr>
          <w:rFonts w:hint="eastAsia"/>
        </w:rPr>
        <w:t>1630</w:t>
      </w:r>
      <w:r>
        <w:rPr>
          <w:rFonts w:hint="eastAsia"/>
        </w:rPr>
        <w:t>）模块下，通过本功能可以实现客户成功申请并已上网确认专业版文件或移动数字证书后，增加在网上个人银行专业版中进行操作的一卡通或公司卡。</w:t>
      </w:r>
    </w:p>
    <w:p w:rsidR="004A1DF5" w:rsidRDefault="004A1DF5">
      <w:pPr>
        <w:pStyle w:val="6"/>
        <w:spacing w:line="360" w:lineRule="auto"/>
      </w:pPr>
      <w:r>
        <w:rPr>
          <w:rFonts w:hint="eastAsia"/>
        </w:rPr>
        <w:t>（二）操作要点</w:t>
      </w:r>
    </w:p>
    <w:p w:rsidR="004A1DF5" w:rsidRDefault="004A1DF5">
      <w:pPr>
        <w:numPr>
          <w:ilvl w:val="1"/>
          <w:numId w:val="275"/>
        </w:numPr>
        <w:rPr>
          <w:rFonts w:ascii="宋体" w:hAnsi="宋体"/>
        </w:rPr>
      </w:pPr>
      <w:r>
        <w:rPr>
          <w:rFonts w:ascii="宋体" w:hAnsi="宋体" w:hint="eastAsia"/>
        </w:rPr>
        <w:t>关联银行卡每次最多申请5张本人一卡通</w:t>
      </w:r>
      <w:r>
        <w:rPr>
          <w:rFonts w:ascii="宋体" w:hAnsi="宋体" w:hint="eastAsia"/>
          <w:color w:val="000000"/>
        </w:rPr>
        <w:t>或以本人为持卡人的公司卡（含同城和异地）。</w:t>
      </w:r>
    </w:p>
    <w:p w:rsidR="004A1DF5" w:rsidRDefault="004A1DF5">
      <w:pPr>
        <w:numPr>
          <w:ilvl w:val="1"/>
          <w:numId w:val="275"/>
        </w:numPr>
        <w:rPr>
          <w:rFonts w:ascii="宋体" w:hAnsi="宋体"/>
        </w:rPr>
      </w:pPr>
      <w:r>
        <w:rPr>
          <w:rFonts w:ascii="宋体" w:hAnsi="宋体" w:hint="eastAsia"/>
        </w:rPr>
        <w:t>银行卡关联可以跨地区关联，跨新旧系统关联。</w:t>
      </w:r>
    </w:p>
    <w:p w:rsidR="004A1DF5" w:rsidRDefault="004A1DF5">
      <w:pPr>
        <w:numPr>
          <w:ilvl w:val="1"/>
          <w:numId w:val="275"/>
        </w:numPr>
        <w:tabs>
          <w:tab w:val="num" w:pos="3600"/>
        </w:tabs>
        <w:rPr>
          <w:rFonts w:ascii="宋体" w:hAnsi="宋体"/>
        </w:rPr>
      </w:pPr>
      <w:r>
        <w:rPr>
          <w:rFonts w:hint="eastAsia"/>
        </w:rPr>
        <w:t>因客户证件升位等原因，造成客户在办理银行卡关联时，关联卡证件号与原证书证件号不一致，从而找不到有效证书，无法关联。为了方便客</w:t>
      </w:r>
      <w:r>
        <w:rPr>
          <w:rFonts w:hint="eastAsia"/>
        </w:rPr>
        <w:lastRenderedPageBreak/>
        <w:t>户关联增加专业版证书兼容功能。</w:t>
      </w:r>
    </w:p>
    <w:p w:rsidR="004A1DF5" w:rsidRDefault="004A1DF5">
      <w:pPr>
        <w:tabs>
          <w:tab w:val="num" w:pos="3600"/>
        </w:tabs>
        <w:ind w:left="360"/>
        <w:rPr>
          <w:rFonts w:ascii="宋体" w:hAnsi="宋体"/>
        </w:rPr>
      </w:pPr>
      <w:r>
        <w:rPr>
          <w:rFonts w:hint="eastAsia"/>
        </w:rPr>
        <w:t>即：</w:t>
      </w:r>
      <w:r>
        <w:rPr>
          <w:rFonts w:hint="eastAsia"/>
        </w:rPr>
        <w:t>1</w:t>
      </w:r>
      <w:r>
        <w:rPr>
          <w:rFonts w:hint="eastAsia"/>
        </w:rPr>
        <w:t>）</w:t>
      </w:r>
      <w:r>
        <w:rPr>
          <w:rFonts w:hint="eastAsia"/>
        </w:rPr>
        <w:t>15</w:t>
      </w:r>
      <w:r>
        <w:rPr>
          <w:rFonts w:hint="eastAsia"/>
        </w:rPr>
        <w:t>位证件银行卡可以关联</w:t>
      </w:r>
      <w:r>
        <w:rPr>
          <w:rFonts w:hint="eastAsia"/>
        </w:rPr>
        <w:t>18</w:t>
      </w:r>
      <w:r>
        <w:rPr>
          <w:rFonts w:hint="eastAsia"/>
        </w:rPr>
        <w:t>位证件证书。</w:t>
      </w:r>
    </w:p>
    <w:p w:rsidR="004A1DF5" w:rsidRDefault="004A1DF5">
      <w:pPr>
        <w:tabs>
          <w:tab w:val="num" w:pos="3600"/>
        </w:tabs>
        <w:ind w:leftChars="171" w:left="410" w:firstLineChars="200" w:firstLine="480"/>
        <w:rPr>
          <w:rFonts w:ascii="宋体" w:hAnsi="宋体"/>
        </w:rPr>
      </w:pPr>
      <w:r>
        <w:rPr>
          <w:rFonts w:ascii="宋体" w:hAnsi="宋体" w:hint="eastAsia"/>
        </w:rPr>
        <w:t>2）</w:t>
      </w:r>
      <w:r>
        <w:rPr>
          <w:rFonts w:hint="eastAsia"/>
        </w:rPr>
        <w:t>18</w:t>
      </w:r>
      <w:r>
        <w:rPr>
          <w:rFonts w:hint="eastAsia"/>
        </w:rPr>
        <w:t>位证件银行卡可以关联</w:t>
      </w:r>
      <w:r>
        <w:rPr>
          <w:rFonts w:hint="eastAsia"/>
        </w:rPr>
        <w:t>15</w:t>
      </w:r>
      <w:r>
        <w:rPr>
          <w:rFonts w:hint="eastAsia"/>
        </w:rPr>
        <w:t>位证件证书。</w:t>
      </w:r>
    </w:p>
    <w:p w:rsidR="004A1DF5" w:rsidRDefault="004A1DF5">
      <w:pPr>
        <w:numPr>
          <w:ilvl w:val="1"/>
          <w:numId w:val="275"/>
        </w:numPr>
        <w:rPr>
          <w:rFonts w:ascii="宋体" w:hAnsi="宋体"/>
        </w:rPr>
      </w:pPr>
      <w:r>
        <w:rPr>
          <w:rFonts w:hint="eastAsia"/>
        </w:rPr>
        <w:t>若客户关联银行卡时，证书系统中既有</w:t>
      </w:r>
      <w:r>
        <w:rPr>
          <w:rFonts w:hint="eastAsia"/>
        </w:rPr>
        <w:t>15</w:t>
      </w:r>
      <w:r>
        <w:rPr>
          <w:rFonts w:hint="eastAsia"/>
        </w:rPr>
        <w:t>位证件证书也有</w:t>
      </w:r>
      <w:r>
        <w:rPr>
          <w:rFonts w:hint="eastAsia"/>
        </w:rPr>
        <w:t>18</w:t>
      </w:r>
      <w:r>
        <w:rPr>
          <w:rFonts w:hint="eastAsia"/>
        </w:rPr>
        <w:t>位证件证书则根据</w:t>
      </w:r>
      <w:r>
        <w:rPr>
          <w:rFonts w:hint="eastAsia"/>
          <w:bCs/>
        </w:rPr>
        <w:t>证书有效性、证件位数及号码相同原则进行关联</w:t>
      </w:r>
      <w:r>
        <w:rPr>
          <w:rFonts w:hint="eastAsia"/>
        </w:rPr>
        <w:t>。</w:t>
      </w:r>
    </w:p>
    <w:p w:rsidR="004A1DF5" w:rsidRDefault="004A1DF5">
      <w:pPr>
        <w:ind w:leftChars="171" w:left="410"/>
      </w:pPr>
      <w:r>
        <w:rPr>
          <w:rFonts w:hint="eastAsia"/>
        </w:rPr>
        <w:t>即：首先判断哪个证书有效，若二个证书都为有效状态，再判断哪个证书证件号码、位数与关联卡证件号码、位数一致，一致的优先关联。</w:t>
      </w:r>
    </w:p>
    <w:p w:rsidR="004A1DF5" w:rsidRDefault="004A1DF5">
      <w:pPr>
        <w:numPr>
          <w:ilvl w:val="1"/>
          <w:numId w:val="275"/>
        </w:numPr>
        <w:rPr>
          <w:rFonts w:ascii="宋体" w:hAnsi="宋体"/>
        </w:rPr>
      </w:pPr>
      <w:r>
        <w:rPr>
          <w:rFonts w:ascii="宋体" w:hAnsi="宋体" w:hint="eastAsia"/>
        </w:rPr>
        <w:t>客户成功申请增加关联银行卡并获取授权码后，30日内必须上网确认，过期则授权码失效，需要到我行重新申请关联。</w:t>
      </w:r>
    </w:p>
    <w:p w:rsidR="004A1DF5" w:rsidRDefault="004A1DF5">
      <w:pPr>
        <w:numPr>
          <w:ilvl w:val="1"/>
          <w:numId w:val="275"/>
        </w:numPr>
        <w:rPr>
          <w:rFonts w:ascii="宋体" w:hAnsi="宋体"/>
        </w:rPr>
      </w:pPr>
      <w:r>
        <w:rPr>
          <w:rFonts w:ascii="宋体" w:hAnsi="宋体" w:hint="eastAsia"/>
        </w:rPr>
        <w:t>未上网确认但遗失授权码，或上网确认时输入授权码错误5次，需到我行重新申请关联。</w:t>
      </w:r>
    </w:p>
    <w:p w:rsidR="004A1DF5" w:rsidRDefault="004A1DF5">
      <w:pPr>
        <w:numPr>
          <w:ilvl w:val="1"/>
          <w:numId w:val="275"/>
        </w:numPr>
        <w:rPr>
          <w:rFonts w:ascii="宋体" w:hAnsi="宋体"/>
        </w:rPr>
      </w:pPr>
      <w:r>
        <w:rPr>
          <w:rFonts w:ascii="宋体" w:hint="eastAsia"/>
        </w:rPr>
        <w:t>含公司卡的数字证书在个人银行专业版上</w:t>
      </w:r>
      <w:r>
        <w:rPr>
          <w:rFonts w:ascii="宋体" w:hint="eastAsia"/>
          <w:lang w:val="zh-CN"/>
        </w:rPr>
        <w:t>只能显示个人卡信息，公司卡信息只能在电子商务专业版上使用。</w:t>
      </w:r>
    </w:p>
    <w:p w:rsidR="004A1DF5" w:rsidRDefault="004A1DF5">
      <w:pPr>
        <w:numPr>
          <w:ilvl w:val="1"/>
          <w:numId w:val="275"/>
        </w:numPr>
        <w:rPr>
          <w:rFonts w:ascii="宋体" w:hAnsi="宋体"/>
        </w:rPr>
      </w:pPr>
      <w:r>
        <w:rPr>
          <w:rFonts w:ascii="宋体" w:hAnsi="宋体" w:hint="eastAsia"/>
        </w:rPr>
        <w:t>公司卡进行</w:t>
      </w:r>
      <w:r>
        <w:rPr>
          <w:rFonts w:hint="eastAsia"/>
        </w:rPr>
        <w:t>关联证书时应已经成功开通了公司卡的专业版协议，申请时公司卡必须有完整的持卡人信息，如果没有必须事先维护</w:t>
      </w:r>
    </w:p>
    <w:p w:rsidR="004A1DF5" w:rsidRDefault="004A1DF5">
      <w:pPr>
        <w:pStyle w:val="6"/>
        <w:spacing w:line="360" w:lineRule="auto"/>
      </w:pPr>
      <w:r>
        <w:rPr>
          <w:rFonts w:hint="eastAsia"/>
        </w:rPr>
        <w:t>（三）操作步骤</w:t>
      </w:r>
    </w:p>
    <w:p w:rsidR="004A1DF5" w:rsidRDefault="004A1DF5">
      <w:pPr>
        <w:numPr>
          <w:ilvl w:val="0"/>
          <w:numId w:val="445"/>
        </w:numPr>
        <w:rPr>
          <w:rFonts w:ascii="宋体" w:hAnsi="宋体"/>
        </w:rPr>
      </w:pPr>
      <w:r>
        <w:rPr>
          <w:rFonts w:hint="eastAsia"/>
        </w:rPr>
        <w:t>用户审核客户填写的一式两联“证书申请书”、及银行卡和客户本人身份证原件。</w:t>
      </w:r>
    </w:p>
    <w:p w:rsidR="004A1DF5" w:rsidRDefault="004A1DF5">
      <w:pPr>
        <w:numPr>
          <w:ilvl w:val="0"/>
          <w:numId w:val="445"/>
        </w:numPr>
        <w:rPr>
          <w:rFonts w:ascii="宋体" w:hAnsi="宋体"/>
        </w:rPr>
      </w:pPr>
      <w:r>
        <w:rPr>
          <w:rFonts w:ascii="宋体" w:hAnsi="宋体" w:hint="eastAsia"/>
        </w:rPr>
        <w:t>用户选择系统导航－客户管理－协议管理－专业版管理－</w:t>
      </w:r>
      <w:r>
        <w:rPr>
          <w:rFonts w:hint="eastAsia"/>
        </w:rPr>
        <w:t>银行卡关联</w:t>
      </w:r>
      <w:r>
        <w:rPr>
          <w:rFonts w:ascii="宋体" w:hAnsi="宋体" w:hint="eastAsia"/>
        </w:rPr>
        <w:t>或在“业务代码”处输入业务代码“1634”进入。</w:t>
      </w:r>
    </w:p>
    <w:p w:rsidR="004A1DF5" w:rsidRDefault="004A1DF5">
      <w:pPr>
        <w:numPr>
          <w:ilvl w:val="0"/>
          <w:numId w:val="445"/>
        </w:numPr>
        <w:rPr>
          <w:rFonts w:ascii="宋体" w:hAnsi="宋体"/>
        </w:rPr>
      </w:pPr>
      <w:r>
        <w:rPr>
          <w:rFonts w:ascii="宋体" w:hAnsi="宋体" w:hint="eastAsia"/>
        </w:rPr>
        <w:t>用户核对客户身份证件后选择客户身份证件国别和证件类别，输入证件号码和证件签发日期。</w:t>
      </w:r>
    </w:p>
    <w:p w:rsidR="004A1DF5" w:rsidRDefault="004A1DF5">
      <w:pPr>
        <w:numPr>
          <w:ilvl w:val="0"/>
          <w:numId w:val="445"/>
        </w:numPr>
        <w:rPr>
          <w:rFonts w:ascii="宋体" w:hAnsi="宋体"/>
        </w:rPr>
      </w:pPr>
      <w:r>
        <w:rPr>
          <w:rFonts w:ascii="宋体" w:hAnsi="宋体" w:hint="eastAsia"/>
        </w:rPr>
        <w:t>用户在“关联银行卡卡号”刷卡并输入证书关联银行卡卡号。</w:t>
      </w:r>
    </w:p>
    <w:p w:rsidR="004A1DF5" w:rsidRDefault="004A1DF5">
      <w:pPr>
        <w:numPr>
          <w:ilvl w:val="0"/>
          <w:numId w:val="445"/>
        </w:numPr>
        <w:rPr>
          <w:rFonts w:ascii="宋体" w:hAnsi="宋体"/>
        </w:rPr>
      </w:pPr>
      <w:r>
        <w:rPr>
          <w:rFonts w:ascii="宋体" w:hAnsi="宋体" w:hint="eastAsia"/>
        </w:rPr>
        <w:t>按回车键或点击</w:t>
      </w:r>
      <w:r>
        <w:object w:dxaOrig="315" w:dyaOrig="315">
          <v:shape id="_x0000_i1075" type="#_x0000_t75" style="width:15.75pt;height:15.75pt" o:ole="">
            <v:imagedata r:id="rId99" o:title=""/>
          </v:shape>
          <o:OLEObject Type="Embed" ProgID="PBrush" ShapeID="_x0000_i1075" DrawAspect="Content" ObjectID="_1458487551" r:id="rId102"/>
        </w:object>
      </w:r>
      <w:r>
        <w:rPr>
          <w:rFonts w:hint="eastAsia"/>
        </w:rPr>
        <w:t>，</w:t>
      </w:r>
      <w:r>
        <w:rPr>
          <w:rFonts w:ascii="宋体" w:hAnsi="宋体" w:hint="eastAsia"/>
        </w:rPr>
        <w:t>进入支取方式录入界面，请客户输入一卡通或公司卡的取款密码。</w:t>
      </w:r>
    </w:p>
    <w:p w:rsidR="004A1DF5" w:rsidRDefault="004A1DF5">
      <w:pPr>
        <w:numPr>
          <w:ilvl w:val="0"/>
          <w:numId w:val="445"/>
        </w:numPr>
        <w:rPr>
          <w:rFonts w:ascii="宋体" w:hAnsi="宋体"/>
        </w:rPr>
      </w:pPr>
      <w:r>
        <w:rPr>
          <w:rFonts w:hint="eastAsia"/>
        </w:rPr>
        <w:t>打印：</w:t>
      </w:r>
      <w:r>
        <w:rPr>
          <w:rFonts w:ascii="宋体" w:hAnsi="宋体" w:hint="eastAsia"/>
        </w:rPr>
        <w:t>根据系统提示打印</w:t>
      </w:r>
      <w:r>
        <w:rPr>
          <w:rFonts w:hint="eastAsia"/>
        </w:rPr>
        <w:t>“招商银行网上个人银行证书申请表”。</w:t>
      </w:r>
    </w:p>
    <w:p w:rsidR="004A1DF5" w:rsidRDefault="004A1DF5">
      <w:pPr>
        <w:numPr>
          <w:ilvl w:val="0"/>
          <w:numId w:val="445"/>
        </w:numPr>
        <w:rPr>
          <w:rFonts w:ascii="宋体" w:hAnsi="宋体"/>
        </w:rPr>
      </w:pPr>
      <w:r>
        <w:rPr>
          <w:rFonts w:hint="eastAsia"/>
        </w:rPr>
        <w:t>用户</w:t>
      </w:r>
      <w:r>
        <w:t>在</w:t>
      </w:r>
      <w:r>
        <w:rPr>
          <w:rFonts w:hint="eastAsia"/>
        </w:rPr>
        <w:t>证书申请书上</w:t>
      </w:r>
      <w:r>
        <w:t>加盖储蓄业务章将</w:t>
      </w:r>
      <w:r>
        <w:rPr>
          <w:rFonts w:hint="eastAsia"/>
        </w:rPr>
        <w:t>客户留存联</w:t>
      </w:r>
      <w:r>
        <w:t>交</w:t>
      </w:r>
      <w:r>
        <w:rPr>
          <w:rFonts w:hint="eastAsia"/>
        </w:rPr>
        <w:t>给</w:t>
      </w:r>
      <w:r>
        <w:t>客户；</w:t>
      </w:r>
      <w:r>
        <w:rPr>
          <w:rFonts w:hint="eastAsia"/>
        </w:rPr>
        <w:t>证书申请书银行留存联在日终时作为一笔</w:t>
      </w:r>
      <w:r>
        <w:rPr>
          <w:rFonts w:hint="eastAsia"/>
        </w:rPr>
        <w:t>030</w:t>
      </w:r>
      <w:r>
        <w:rPr>
          <w:rFonts w:hint="eastAsia"/>
        </w:rPr>
        <w:t>非资金业务纳入日结。</w:t>
      </w:r>
    </w:p>
    <w:p w:rsidR="004A1DF5" w:rsidRDefault="004A1DF5">
      <w:pPr>
        <w:pStyle w:val="5"/>
      </w:pPr>
      <w:r>
        <w:rPr>
          <w:rFonts w:hint="eastAsia"/>
        </w:rPr>
        <w:lastRenderedPageBreak/>
        <w:t>四、信用卡关联（业务代码</w:t>
      </w:r>
      <w:r>
        <w:rPr>
          <w:rFonts w:hint="eastAsia"/>
        </w:rPr>
        <w:t>1635</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信用卡关联（</w:t>
      </w:r>
      <w:r>
        <w:rPr>
          <w:rFonts w:hint="eastAsia"/>
        </w:rPr>
        <w:t>1635</w:t>
      </w:r>
      <w:r>
        <w:rPr>
          <w:rFonts w:hint="eastAsia"/>
        </w:rPr>
        <w:t>）项目位于专业版管理（</w:t>
      </w:r>
      <w:r>
        <w:rPr>
          <w:rFonts w:hint="eastAsia"/>
        </w:rPr>
        <w:t>1630</w:t>
      </w:r>
      <w:r>
        <w:rPr>
          <w:rFonts w:hint="eastAsia"/>
        </w:rPr>
        <w:t>）模块下，通过本功能可以使客户在已成功申请并上网确认专业版文件或移动数字证书后，将客户本人的招商银行信用卡添加到专业版中使用。</w:t>
      </w:r>
    </w:p>
    <w:p w:rsidR="004A1DF5" w:rsidRDefault="004A1DF5">
      <w:pPr>
        <w:pStyle w:val="6"/>
        <w:spacing w:line="360" w:lineRule="auto"/>
      </w:pPr>
      <w:r>
        <w:rPr>
          <w:rFonts w:hint="eastAsia"/>
        </w:rPr>
        <w:t>（二）操作要点</w:t>
      </w:r>
    </w:p>
    <w:p w:rsidR="004A1DF5" w:rsidRDefault="004A1DF5" w:rsidP="00C85378">
      <w:pPr>
        <w:numPr>
          <w:ilvl w:val="0"/>
          <w:numId w:val="277"/>
        </w:numPr>
        <w:tabs>
          <w:tab w:val="num" w:pos="1200"/>
          <w:tab w:val="num" w:pos="3600"/>
        </w:tabs>
        <w:ind w:left="360"/>
        <w:rPr>
          <w:rFonts w:ascii="宋体" w:hAnsi="宋体"/>
          <w:color w:val="000000"/>
        </w:rPr>
      </w:pPr>
      <w:r>
        <w:rPr>
          <w:rFonts w:ascii="宋体" w:hAnsi="宋体" w:hint="eastAsia"/>
          <w:color w:val="000000"/>
        </w:rPr>
        <w:t>关联信用卡每次只能申请一张信用卡，信用卡可以是我行任一网点申请的信用卡，但必须该客户名下有一张一卡通已申请招商银行个人银行专业版并已成功启用。</w:t>
      </w:r>
    </w:p>
    <w:p w:rsidR="004A1DF5" w:rsidRDefault="004A1DF5" w:rsidP="00C85378">
      <w:pPr>
        <w:numPr>
          <w:ilvl w:val="0"/>
          <w:numId w:val="277"/>
        </w:numPr>
        <w:tabs>
          <w:tab w:val="num" w:pos="1200"/>
          <w:tab w:val="num" w:pos="3600"/>
        </w:tabs>
        <w:ind w:left="360"/>
        <w:rPr>
          <w:rFonts w:ascii="宋体" w:hAnsi="宋体"/>
          <w:color w:val="000000"/>
        </w:rPr>
      </w:pPr>
      <w:r>
        <w:rPr>
          <w:rFonts w:hint="eastAsia"/>
        </w:rPr>
        <w:t>因客户证件升位等原因，造成客户在办理信用卡关联时，信用卡证件号与原证书证件号不一致，从而找不到有效证书，无法关联。为了方便客户关联增加专业版证书兼容功能。</w:t>
      </w:r>
    </w:p>
    <w:p w:rsidR="004A1DF5" w:rsidRDefault="004A1DF5">
      <w:pPr>
        <w:tabs>
          <w:tab w:val="num" w:pos="1260"/>
          <w:tab w:val="num" w:pos="3600"/>
        </w:tabs>
        <w:ind w:firstLineChars="150" w:firstLine="360"/>
        <w:rPr>
          <w:rFonts w:ascii="宋体" w:hAnsi="宋体"/>
        </w:rPr>
      </w:pPr>
      <w:r>
        <w:rPr>
          <w:rFonts w:hint="eastAsia"/>
        </w:rPr>
        <w:t>即：</w:t>
      </w:r>
      <w:r>
        <w:rPr>
          <w:rFonts w:hint="eastAsia"/>
        </w:rPr>
        <w:t>1</w:t>
      </w:r>
      <w:r>
        <w:rPr>
          <w:rFonts w:hint="eastAsia"/>
        </w:rPr>
        <w:t>）</w:t>
      </w:r>
      <w:r>
        <w:rPr>
          <w:rFonts w:hint="eastAsia"/>
        </w:rPr>
        <w:t>15</w:t>
      </w:r>
      <w:r>
        <w:rPr>
          <w:rFonts w:hint="eastAsia"/>
        </w:rPr>
        <w:t>位证件信用卡可以关联</w:t>
      </w:r>
      <w:r>
        <w:rPr>
          <w:rFonts w:hint="eastAsia"/>
        </w:rPr>
        <w:t>18</w:t>
      </w:r>
      <w:r>
        <w:rPr>
          <w:rFonts w:hint="eastAsia"/>
        </w:rPr>
        <w:t>位证件证书。</w:t>
      </w:r>
    </w:p>
    <w:p w:rsidR="004A1DF5" w:rsidRDefault="004A1DF5">
      <w:pPr>
        <w:ind w:firstLineChars="350" w:firstLine="840"/>
        <w:rPr>
          <w:rFonts w:ascii="宋体" w:hAnsi="宋体"/>
        </w:rPr>
      </w:pPr>
      <w:r>
        <w:rPr>
          <w:rFonts w:hint="eastAsia"/>
        </w:rPr>
        <w:t>2</w:t>
      </w:r>
      <w:r>
        <w:rPr>
          <w:rFonts w:hint="eastAsia"/>
        </w:rPr>
        <w:t>）</w:t>
      </w:r>
      <w:r>
        <w:rPr>
          <w:rFonts w:hint="eastAsia"/>
        </w:rPr>
        <w:t>18</w:t>
      </w:r>
      <w:r>
        <w:rPr>
          <w:rFonts w:hint="eastAsia"/>
        </w:rPr>
        <w:t>位证件信用卡可以关联</w:t>
      </w:r>
      <w:r>
        <w:rPr>
          <w:rFonts w:hint="eastAsia"/>
        </w:rPr>
        <w:t>15</w:t>
      </w:r>
      <w:r>
        <w:rPr>
          <w:rFonts w:hint="eastAsia"/>
        </w:rPr>
        <w:t>位证件证书。</w:t>
      </w:r>
    </w:p>
    <w:p w:rsidR="004A1DF5" w:rsidRDefault="004A1DF5" w:rsidP="00C85378">
      <w:pPr>
        <w:numPr>
          <w:ilvl w:val="0"/>
          <w:numId w:val="277"/>
        </w:numPr>
        <w:tabs>
          <w:tab w:val="num" w:pos="1200"/>
        </w:tabs>
        <w:ind w:left="360"/>
        <w:rPr>
          <w:rFonts w:ascii="宋体" w:hAnsi="宋体"/>
          <w:color w:val="000000"/>
        </w:rPr>
      </w:pPr>
      <w:r>
        <w:rPr>
          <w:rFonts w:ascii="宋体" w:hAnsi="宋体" w:hint="eastAsia"/>
          <w:color w:val="000000"/>
        </w:rPr>
        <w:t>客户成功申请关联信用卡并获取授权码后，30日内必须上网确认，过期则授权码失效，需要到我行重新申请关联。</w:t>
      </w:r>
    </w:p>
    <w:p w:rsidR="004A1DF5" w:rsidRDefault="004A1DF5" w:rsidP="00C85378">
      <w:pPr>
        <w:numPr>
          <w:ilvl w:val="0"/>
          <w:numId w:val="277"/>
        </w:numPr>
        <w:tabs>
          <w:tab w:val="num" w:pos="1200"/>
        </w:tabs>
        <w:ind w:left="360"/>
        <w:rPr>
          <w:rFonts w:ascii="宋体" w:hAnsi="宋体"/>
          <w:color w:val="000000"/>
        </w:rPr>
      </w:pPr>
      <w:r>
        <w:rPr>
          <w:rFonts w:ascii="宋体" w:hAnsi="宋体" w:hint="eastAsia"/>
          <w:color w:val="000000"/>
        </w:rPr>
        <w:t>未上网确认但遗失授权码，或上网确认时输入授权码错误5次，需到我行重新申请关联。</w:t>
      </w:r>
    </w:p>
    <w:p w:rsidR="004A1DF5" w:rsidRDefault="004A1DF5">
      <w:pPr>
        <w:pStyle w:val="6"/>
        <w:spacing w:line="360" w:lineRule="auto"/>
      </w:pPr>
      <w:r>
        <w:rPr>
          <w:rFonts w:hint="eastAsia"/>
        </w:rPr>
        <w:t>（三）操作步骤</w:t>
      </w:r>
    </w:p>
    <w:p w:rsidR="004A1DF5" w:rsidRDefault="004A1DF5">
      <w:pPr>
        <w:numPr>
          <w:ilvl w:val="0"/>
          <w:numId w:val="446"/>
        </w:numPr>
        <w:rPr>
          <w:rFonts w:ascii="宋体" w:hAnsi="宋体"/>
        </w:rPr>
      </w:pPr>
      <w:r>
        <w:rPr>
          <w:rFonts w:hint="eastAsia"/>
        </w:rPr>
        <w:t>用户审核客户填写的一式两联“证书申请书”、及信用卡和客户本人身份证原件。</w:t>
      </w:r>
    </w:p>
    <w:p w:rsidR="004A1DF5" w:rsidRDefault="004A1DF5">
      <w:pPr>
        <w:numPr>
          <w:ilvl w:val="0"/>
          <w:numId w:val="446"/>
        </w:numPr>
        <w:rPr>
          <w:rFonts w:ascii="宋体" w:hAnsi="宋体"/>
        </w:rPr>
      </w:pPr>
      <w:r>
        <w:rPr>
          <w:rFonts w:ascii="宋体" w:hAnsi="宋体" w:hint="eastAsia"/>
        </w:rPr>
        <w:t>用户选择系统导航－客户管理－协议管理－专业版管理－信用卡关联或在“业务代码”处输入业务代码“1635”进入。</w:t>
      </w:r>
    </w:p>
    <w:p w:rsidR="004A1DF5" w:rsidRDefault="004A1DF5">
      <w:pPr>
        <w:numPr>
          <w:ilvl w:val="0"/>
          <w:numId w:val="446"/>
        </w:numPr>
        <w:rPr>
          <w:rFonts w:ascii="宋体" w:hAnsi="宋体"/>
        </w:rPr>
      </w:pPr>
      <w:r>
        <w:rPr>
          <w:rFonts w:ascii="宋体" w:hAnsi="宋体" w:hint="eastAsia"/>
        </w:rPr>
        <w:t>用户核对客户身份证件后选择客户身份证件国别和证件类别，输入证件号码和证件签发日期。</w:t>
      </w:r>
    </w:p>
    <w:p w:rsidR="004A1DF5" w:rsidRDefault="004A1DF5">
      <w:pPr>
        <w:numPr>
          <w:ilvl w:val="0"/>
          <w:numId w:val="446"/>
        </w:numPr>
        <w:rPr>
          <w:rFonts w:ascii="宋体" w:hAnsi="宋体"/>
        </w:rPr>
      </w:pPr>
      <w:r>
        <w:rPr>
          <w:rFonts w:ascii="宋体" w:hAnsi="宋体" w:hint="eastAsia"/>
        </w:rPr>
        <w:t>用户在“信用卡号”刷信用卡并输入证书关联信用卡卡号。</w:t>
      </w:r>
    </w:p>
    <w:p w:rsidR="004A1DF5" w:rsidRDefault="004A1DF5">
      <w:pPr>
        <w:numPr>
          <w:ilvl w:val="0"/>
          <w:numId w:val="446"/>
        </w:numPr>
        <w:rPr>
          <w:rFonts w:ascii="宋体" w:hAnsi="宋体"/>
        </w:rPr>
      </w:pPr>
      <w:r>
        <w:rPr>
          <w:rFonts w:ascii="宋体" w:hAnsi="宋体" w:hint="eastAsia"/>
        </w:rPr>
        <w:t>在“查询密码”按回车键</w:t>
      </w:r>
      <w:r>
        <w:rPr>
          <w:rFonts w:hint="eastAsia"/>
        </w:rPr>
        <w:t>，</w:t>
      </w:r>
      <w:r>
        <w:rPr>
          <w:rFonts w:ascii="宋体" w:hAnsi="宋体" w:hint="eastAsia"/>
        </w:rPr>
        <w:t>请客户输入“信用卡”的查询密码。</w:t>
      </w:r>
    </w:p>
    <w:p w:rsidR="004A1DF5" w:rsidRDefault="004A1DF5">
      <w:pPr>
        <w:numPr>
          <w:ilvl w:val="0"/>
          <w:numId w:val="446"/>
        </w:numPr>
      </w:pPr>
      <w:r>
        <w:rPr>
          <w:rFonts w:ascii="宋体" w:hAnsi="宋体" w:hint="eastAsia"/>
        </w:rPr>
        <w:lastRenderedPageBreak/>
        <w:t>核实完成后，选择“确定1”按钮结束操作。</w:t>
      </w:r>
    </w:p>
    <w:p w:rsidR="004A1DF5" w:rsidRDefault="004A1DF5">
      <w:pPr>
        <w:numPr>
          <w:ilvl w:val="0"/>
          <w:numId w:val="446"/>
        </w:numPr>
      </w:pPr>
      <w:r>
        <w:rPr>
          <w:rFonts w:hint="eastAsia"/>
        </w:rPr>
        <w:t>打印：</w:t>
      </w:r>
      <w:r>
        <w:rPr>
          <w:rFonts w:ascii="宋体" w:hAnsi="宋体" w:hint="eastAsia"/>
        </w:rPr>
        <w:t>根据系统提示打印</w:t>
      </w:r>
      <w:r>
        <w:rPr>
          <w:rFonts w:hint="eastAsia"/>
        </w:rPr>
        <w:t>“招商银行网上个人银行证书申请表”。</w:t>
      </w:r>
    </w:p>
    <w:p w:rsidR="004A1DF5" w:rsidRDefault="004A1DF5">
      <w:pPr>
        <w:numPr>
          <w:ilvl w:val="0"/>
          <w:numId w:val="446"/>
        </w:numPr>
      </w:pPr>
      <w:r>
        <w:rPr>
          <w:rFonts w:hint="eastAsia"/>
        </w:rPr>
        <w:t>用户</w:t>
      </w:r>
      <w:r>
        <w:t>在</w:t>
      </w:r>
      <w:r>
        <w:rPr>
          <w:rFonts w:hint="eastAsia"/>
        </w:rPr>
        <w:t>证书申请书上</w:t>
      </w:r>
      <w:r>
        <w:t>加盖储蓄业务章将</w:t>
      </w:r>
      <w:r>
        <w:rPr>
          <w:rFonts w:hint="eastAsia"/>
        </w:rPr>
        <w:t>客户留存联</w:t>
      </w:r>
      <w:r>
        <w:t>交</w:t>
      </w:r>
      <w:r>
        <w:rPr>
          <w:rFonts w:hint="eastAsia"/>
        </w:rPr>
        <w:t>给</w:t>
      </w:r>
      <w:r>
        <w:t>客户；</w:t>
      </w:r>
      <w:r>
        <w:rPr>
          <w:rFonts w:hint="eastAsia"/>
        </w:rPr>
        <w:t>证书申请书银行留存联在日终时作为一笔</w:t>
      </w:r>
      <w:r>
        <w:rPr>
          <w:rFonts w:hint="eastAsia"/>
        </w:rPr>
        <w:t>030</w:t>
      </w:r>
      <w:r>
        <w:rPr>
          <w:rFonts w:hint="eastAsia"/>
        </w:rPr>
        <w:t>非资金业务纳入日结。</w:t>
      </w:r>
    </w:p>
    <w:p w:rsidR="004A1DF5" w:rsidRDefault="004A1DF5">
      <w:pPr>
        <w:pStyle w:val="5"/>
      </w:pPr>
      <w:r>
        <w:rPr>
          <w:rFonts w:hint="eastAsia"/>
        </w:rPr>
        <w:t>五、银行卡撤销关联（业务代码</w:t>
      </w:r>
      <w:r>
        <w:rPr>
          <w:rFonts w:hint="eastAsia"/>
        </w:rPr>
        <w:t>1639</w:t>
      </w:r>
      <w:r>
        <w:rPr>
          <w:rFonts w:hint="eastAsia"/>
        </w:rPr>
        <w:t>）</w:t>
      </w:r>
    </w:p>
    <w:p w:rsidR="004A1DF5" w:rsidRDefault="004A1DF5" w:rsidP="0004090F">
      <w:pPr>
        <w:pStyle w:val="6"/>
        <w:spacing w:line="360" w:lineRule="auto"/>
      </w:pPr>
      <w:r>
        <w:rPr>
          <w:rFonts w:hint="eastAsia"/>
        </w:rPr>
        <w:t>（一）功能介绍</w:t>
      </w:r>
    </w:p>
    <w:p w:rsidR="004A1DF5" w:rsidRDefault="004A1DF5">
      <w:pPr>
        <w:widowControl/>
        <w:ind w:firstLineChars="200" w:firstLine="480"/>
        <w:jc w:val="left"/>
        <w:rPr>
          <w:rFonts w:ascii="宋体"/>
          <w:szCs w:val="18"/>
        </w:rPr>
      </w:pPr>
      <w:r>
        <w:rPr>
          <w:rFonts w:ascii="宋体" w:hint="eastAsia"/>
          <w:szCs w:val="18"/>
        </w:rPr>
        <w:t>银行卡撤销关联（1639）项目位于专业版管理（1630）模块下，通过本功能可以撤销已申请专业版的银行卡的关联关系。</w:t>
      </w:r>
    </w:p>
    <w:p w:rsidR="004A1DF5" w:rsidRDefault="004A1DF5" w:rsidP="0004090F">
      <w:pPr>
        <w:pStyle w:val="6"/>
        <w:spacing w:line="360" w:lineRule="auto"/>
      </w:pPr>
      <w:r>
        <w:rPr>
          <w:rFonts w:hint="eastAsia"/>
        </w:rPr>
        <w:t>（二）操作要点</w:t>
      </w:r>
    </w:p>
    <w:p w:rsidR="004A1DF5" w:rsidRDefault="004A1DF5">
      <w:pPr>
        <w:widowControl/>
        <w:tabs>
          <w:tab w:val="num" w:pos="960"/>
        </w:tabs>
        <w:ind w:left="-60"/>
        <w:jc w:val="left"/>
        <w:rPr>
          <w:rFonts w:cs="Arial Unicode MS"/>
          <w:kern w:val="0"/>
        </w:rPr>
      </w:pPr>
      <w:r>
        <w:rPr>
          <w:rFonts w:hint="eastAsia"/>
        </w:rPr>
        <w:t>1</w:t>
      </w:r>
      <w:r>
        <w:rPr>
          <w:rFonts w:hint="eastAsia"/>
        </w:rPr>
        <w:t>、撤销银行卡关联，包括公司卡和一卡通</w:t>
      </w:r>
      <w:r>
        <w:rPr>
          <w:rFonts w:ascii="宋体" w:hAnsi="宋体" w:hint="eastAsia"/>
        </w:rPr>
        <w:t>。</w:t>
      </w:r>
    </w:p>
    <w:p w:rsidR="004A1DF5" w:rsidRDefault="004A1DF5">
      <w:pPr>
        <w:widowControl/>
        <w:tabs>
          <w:tab w:val="num" w:pos="960"/>
        </w:tabs>
        <w:ind w:left="-60"/>
        <w:jc w:val="left"/>
      </w:pPr>
      <w:r>
        <w:rPr>
          <w:rFonts w:hint="eastAsia"/>
        </w:rPr>
        <w:t>2</w:t>
      </w:r>
      <w:r>
        <w:rPr>
          <w:rFonts w:hint="eastAsia"/>
        </w:rPr>
        <w:t>、撤销公司卡的关联可由持卡人办理，也可由单位办理。</w:t>
      </w:r>
    </w:p>
    <w:p w:rsidR="004A1DF5" w:rsidRDefault="004A1DF5">
      <w:pPr>
        <w:widowControl/>
        <w:tabs>
          <w:tab w:val="num" w:pos="960"/>
        </w:tabs>
        <w:ind w:left="-60"/>
        <w:jc w:val="left"/>
      </w:pPr>
      <w:r>
        <w:rPr>
          <w:rFonts w:hint="eastAsia"/>
        </w:rPr>
        <w:t>3</w:t>
      </w:r>
      <w:r>
        <w:rPr>
          <w:rFonts w:hint="eastAsia"/>
        </w:rPr>
        <w:t>、如果是持卡人办理，需由持卡人亲自持卡办理，办理时需验证持卡人身份证件以及公司卡取款密码。可以在已上新系统的任何网点办理。</w:t>
      </w:r>
    </w:p>
    <w:p w:rsidR="004A1DF5" w:rsidRDefault="004A1DF5">
      <w:pPr>
        <w:widowControl/>
        <w:tabs>
          <w:tab w:val="num" w:pos="960"/>
        </w:tabs>
        <w:ind w:left="-60"/>
        <w:jc w:val="left"/>
      </w:pPr>
      <w:r>
        <w:rPr>
          <w:rFonts w:hint="eastAsia"/>
        </w:rPr>
        <w:t>4</w:t>
      </w:r>
      <w:r>
        <w:rPr>
          <w:rFonts w:hint="eastAsia"/>
        </w:rPr>
        <w:t>、如果是单位办理，需由单位有关人员凭加盖单位印鉴的特殊业务申请书办理，系统需提示核验单位印鉴，只能在公司结算账户的开户行办理。</w:t>
      </w:r>
    </w:p>
    <w:p w:rsidR="004A1DF5" w:rsidRDefault="004A1DF5">
      <w:pPr>
        <w:widowControl/>
        <w:tabs>
          <w:tab w:val="num" w:pos="960"/>
        </w:tabs>
        <w:ind w:left="-60"/>
        <w:jc w:val="left"/>
      </w:pPr>
      <w:r>
        <w:rPr>
          <w:rFonts w:hint="eastAsia"/>
        </w:rPr>
        <w:t>5</w:t>
      </w:r>
      <w:r>
        <w:rPr>
          <w:rFonts w:hint="eastAsia"/>
        </w:rPr>
        <w:t>、个人银行卡或单位卡（持卡人办理）撤销关联必须填写证件信息。</w:t>
      </w:r>
    </w:p>
    <w:p w:rsidR="004A1DF5" w:rsidRDefault="004A1DF5" w:rsidP="0004090F">
      <w:pPr>
        <w:pStyle w:val="6"/>
        <w:spacing w:line="360" w:lineRule="auto"/>
      </w:pPr>
      <w:r>
        <w:rPr>
          <w:rFonts w:hint="eastAsia"/>
        </w:rPr>
        <w:t>（三）操作步骤</w:t>
      </w:r>
    </w:p>
    <w:p w:rsidR="004A1DF5" w:rsidRDefault="004A1DF5">
      <w:pPr>
        <w:ind w:firstLineChars="200" w:firstLine="482"/>
        <w:rPr>
          <w:b/>
          <w:bCs/>
        </w:rPr>
      </w:pPr>
      <w:r>
        <w:rPr>
          <w:rFonts w:hint="eastAsia"/>
          <w:b/>
          <w:bCs/>
        </w:rPr>
        <w:t>公司卡撤销关联（单位办理）</w:t>
      </w:r>
    </w:p>
    <w:p w:rsidR="004A1DF5" w:rsidRDefault="004A1DF5">
      <w:pPr>
        <w:numPr>
          <w:ilvl w:val="0"/>
          <w:numId w:val="449"/>
        </w:numPr>
        <w:rPr>
          <w:rFonts w:ascii="宋体" w:hAnsi="宋体"/>
        </w:rPr>
      </w:pPr>
      <w:r>
        <w:rPr>
          <w:rFonts w:hint="eastAsia"/>
        </w:rPr>
        <w:t>用户审核客户填写的一式两联“</w:t>
      </w:r>
      <w:r>
        <w:rPr>
          <w:rFonts w:ascii="宋体" w:hint="eastAsia"/>
        </w:rPr>
        <w:t>公司卡特殊业务申请书</w:t>
      </w:r>
      <w:r>
        <w:rPr>
          <w:rFonts w:hint="eastAsia"/>
        </w:rPr>
        <w:t>”，并审核单位印鉴。</w:t>
      </w:r>
    </w:p>
    <w:p w:rsidR="004A1DF5" w:rsidRDefault="004A1DF5">
      <w:pPr>
        <w:numPr>
          <w:ilvl w:val="0"/>
          <w:numId w:val="449"/>
        </w:numPr>
        <w:rPr>
          <w:rFonts w:ascii="宋体"/>
        </w:rPr>
      </w:pPr>
      <w:r>
        <w:rPr>
          <w:rFonts w:ascii="宋体" w:hAnsi="宋体" w:hint="eastAsia"/>
          <w:szCs w:val="18"/>
        </w:rPr>
        <w:t>用户选择系统导航－客户管理－协议管理－专业版管理－银行卡撤销关联或</w:t>
      </w:r>
      <w:r>
        <w:rPr>
          <w:rFonts w:ascii="宋体" w:hAnsi="宋体" w:hint="eastAsia"/>
        </w:rPr>
        <w:t>在“业务代码”处输入业务代码1639进入。</w:t>
      </w:r>
    </w:p>
    <w:p w:rsidR="004A1DF5" w:rsidRDefault="004A1DF5">
      <w:pPr>
        <w:numPr>
          <w:ilvl w:val="0"/>
          <w:numId w:val="449"/>
        </w:numPr>
        <w:rPr>
          <w:rFonts w:ascii="宋体"/>
        </w:rPr>
      </w:pPr>
      <w:r>
        <w:rPr>
          <w:rFonts w:ascii="宋体" w:hint="eastAsia"/>
        </w:rPr>
        <w:t>用户在“银行卡卡号”处刷卡或手工输入银行卡卡号，按回车键，系统自动显示公司卡相关信息。</w:t>
      </w:r>
    </w:p>
    <w:p w:rsidR="004A1DF5" w:rsidRDefault="004A1DF5">
      <w:pPr>
        <w:numPr>
          <w:ilvl w:val="0"/>
          <w:numId w:val="449"/>
        </w:numPr>
        <w:rPr>
          <w:rFonts w:ascii="宋体"/>
        </w:rPr>
      </w:pPr>
      <w:r>
        <w:rPr>
          <w:rFonts w:ascii="宋体" w:hint="eastAsia"/>
        </w:rPr>
        <w:t>用户可在“是否单位办理”中选择</w:t>
      </w:r>
      <w:r>
        <w:rPr>
          <w:rFonts w:ascii="宋体"/>
        </w:rPr>
        <w:t>“</w:t>
      </w:r>
      <w:r>
        <w:rPr>
          <w:rFonts w:ascii="宋体" w:hint="eastAsia"/>
        </w:rPr>
        <w:t>是</w:t>
      </w:r>
      <w:r>
        <w:rPr>
          <w:rFonts w:ascii="宋体"/>
        </w:rPr>
        <w:t>”</w:t>
      </w:r>
      <w:r>
        <w:rPr>
          <w:rFonts w:ascii="宋体" w:hint="eastAsia"/>
        </w:rPr>
        <w:t>，选择</w:t>
      </w:r>
      <w:r w:rsidR="0004090F">
        <w:rPr>
          <w:rFonts w:ascii="宋体" w:hint="eastAsia"/>
          <w:noProof/>
          <w:kern w:val="0"/>
          <w:szCs w:val="18"/>
        </w:rPr>
        <w:drawing>
          <wp:inline distT="0" distB="0" distL="0" distR="0">
            <wp:extent cx="238125" cy="209550"/>
            <wp:effectExtent l="1905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cstate="print"/>
                    <a:srcRect/>
                    <a:stretch>
                      <a:fillRect/>
                    </a:stretch>
                  </pic:blipFill>
                  <pic:spPr bwMode="auto">
                    <a:xfrm>
                      <a:off x="0" y="0"/>
                      <a:ext cx="238125" cy="209550"/>
                    </a:xfrm>
                    <a:prstGeom prst="rect">
                      <a:avLst/>
                    </a:prstGeom>
                    <a:noFill/>
                    <a:ln w="9525">
                      <a:noFill/>
                      <a:miter lim="800000"/>
                      <a:headEnd/>
                      <a:tailEnd/>
                    </a:ln>
                  </pic:spPr>
                </pic:pic>
              </a:graphicData>
            </a:graphic>
          </wp:inline>
        </w:drawing>
      </w:r>
      <w:r>
        <w:rPr>
          <w:rFonts w:ascii="宋体" w:hint="eastAsia"/>
        </w:rPr>
        <w:t>按钮，验证单位印鉴及输入经办人信息。</w:t>
      </w:r>
    </w:p>
    <w:p w:rsidR="004A1DF5" w:rsidRDefault="004A1DF5">
      <w:pPr>
        <w:numPr>
          <w:ilvl w:val="0"/>
          <w:numId w:val="449"/>
        </w:numPr>
        <w:rPr>
          <w:rFonts w:ascii="宋体"/>
        </w:rPr>
      </w:pPr>
      <w:r>
        <w:rPr>
          <w:rFonts w:ascii="宋体" w:hint="eastAsia"/>
        </w:rPr>
        <w:t>选择“确定</w:t>
      </w:r>
      <w:r>
        <w:rPr>
          <w:rFonts w:ascii="宋体"/>
        </w:rPr>
        <w:t>1</w:t>
      </w:r>
      <w:r>
        <w:rPr>
          <w:rFonts w:ascii="宋体" w:hint="eastAsia"/>
        </w:rPr>
        <w:t>”按钮结束操作，打印</w:t>
      </w:r>
      <w:r>
        <w:rPr>
          <w:rFonts w:ascii="宋体"/>
        </w:rPr>
        <w:t>“</w:t>
      </w:r>
      <w:r>
        <w:rPr>
          <w:rFonts w:ascii="宋体" w:hint="eastAsia"/>
        </w:rPr>
        <w:t>公司卡特殊业务申请书</w:t>
      </w:r>
      <w:r>
        <w:rPr>
          <w:rFonts w:ascii="宋体"/>
        </w:rPr>
        <w:t>”</w:t>
      </w:r>
      <w:r>
        <w:rPr>
          <w:rFonts w:ascii="宋体" w:hint="eastAsia"/>
        </w:rPr>
        <w:t>。</w:t>
      </w:r>
    </w:p>
    <w:p w:rsidR="004A1DF5" w:rsidRDefault="004A1DF5">
      <w:pPr>
        <w:numPr>
          <w:ilvl w:val="0"/>
          <w:numId w:val="449"/>
        </w:numPr>
        <w:rPr>
          <w:b/>
          <w:bCs/>
        </w:rPr>
      </w:pPr>
      <w:r>
        <w:rPr>
          <w:rFonts w:hint="eastAsia"/>
        </w:rPr>
        <w:lastRenderedPageBreak/>
        <w:t>用户将特殊业务申请书客户回单联</w:t>
      </w:r>
      <w:r>
        <w:t>交</w:t>
      </w:r>
      <w:r>
        <w:rPr>
          <w:rFonts w:hint="eastAsia"/>
        </w:rPr>
        <w:t>给</w:t>
      </w:r>
      <w:r>
        <w:t>客户；</w:t>
      </w:r>
      <w:r>
        <w:rPr>
          <w:rFonts w:hint="eastAsia"/>
        </w:rPr>
        <w:t>银行留存联在日终时作为一笔</w:t>
      </w:r>
      <w:r>
        <w:rPr>
          <w:rFonts w:hint="eastAsia"/>
        </w:rPr>
        <w:t>030</w:t>
      </w:r>
      <w:r>
        <w:rPr>
          <w:rFonts w:hint="eastAsia"/>
        </w:rPr>
        <w:t>非资金业务纳入日结。</w:t>
      </w:r>
    </w:p>
    <w:p w:rsidR="004A1DF5" w:rsidRDefault="004A1DF5">
      <w:pPr>
        <w:ind w:firstLineChars="200" w:firstLine="482"/>
        <w:rPr>
          <w:b/>
          <w:bCs/>
        </w:rPr>
      </w:pPr>
      <w:r>
        <w:rPr>
          <w:rFonts w:hint="eastAsia"/>
          <w:b/>
          <w:bCs/>
        </w:rPr>
        <w:t>公司卡撤销（持卡人办理）</w:t>
      </w:r>
    </w:p>
    <w:p w:rsidR="004A1DF5" w:rsidRDefault="004A1DF5">
      <w:pPr>
        <w:numPr>
          <w:ilvl w:val="0"/>
          <w:numId w:val="447"/>
        </w:numPr>
        <w:rPr>
          <w:rFonts w:ascii="宋体"/>
        </w:rPr>
      </w:pPr>
      <w:r>
        <w:rPr>
          <w:rFonts w:hint="eastAsia"/>
        </w:rPr>
        <w:t>用户审核客户填写的一式两联“</w:t>
      </w:r>
      <w:r>
        <w:rPr>
          <w:rFonts w:ascii="宋体" w:hint="eastAsia"/>
        </w:rPr>
        <w:t>公司卡特殊业务申请书</w:t>
      </w:r>
      <w:r>
        <w:rPr>
          <w:rFonts w:hint="eastAsia"/>
        </w:rPr>
        <w:t>”、待撤公司卡和客户本人身份证原件。</w:t>
      </w:r>
    </w:p>
    <w:p w:rsidR="004A1DF5" w:rsidRDefault="004A1DF5">
      <w:pPr>
        <w:numPr>
          <w:ilvl w:val="0"/>
          <w:numId w:val="447"/>
        </w:numPr>
        <w:rPr>
          <w:rFonts w:ascii="宋体"/>
        </w:rPr>
      </w:pPr>
      <w:r>
        <w:rPr>
          <w:rFonts w:ascii="宋体" w:hint="eastAsia"/>
        </w:rPr>
        <w:t>用户选择系统导航－客户管理－协议管理－专业版管理－银行卡撤销关联或在“业务代码”处输入业务代码</w:t>
      </w:r>
      <w:r>
        <w:rPr>
          <w:rFonts w:ascii="宋体"/>
        </w:rPr>
        <w:t>1639</w:t>
      </w:r>
      <w:r>
        <w:rPr>
          <w:rFonts w:ascii="宋体" w:hint="eastAsia"/>
        </w:rPr>
        <w:t>进入。</w:t>
      </w:r>
    </w:p>
    <w:p w:rsidR="004A1DF5" w:rsidRDefault="004A1DF5">
      <w:pPr>
        <w:numPr>
          <w:ilvl w:val="0"/>
          <w:numId w:val="447"/>
        </w:numPr>
        <w:rPr>
          <w:rFonts w:ascii="宋体"/>
        </w:rPr>
      </w:pPr>
      <w:r>
        <w:rPr>
          <w:rFonts w:ascii="宋体" w:hint="eastAsia"/>
        </w:rPr>
        <w:t>用户在“银行卡卡号”处刷卡，按回车键，系统自动显示公司卡相关信息。</w:t>
      </w:r>
    </w:p>
    <w:p w:rsidR="004A1DF5" w:rsidRDefault="004A1DF5">
      <w:pPr>
        <w:numPr>
          <w:ilvl w:val="0"/>
          <w:numId w:val="447"/>
        </w:numPr>
        <w:rPr>
          <w:rFonts w:ascii="宋体"/>
        </w:rPr>
      </w:pPr>
      <w:r>
        <w:rPr>
          <w:rFonts w:ascii="宋体" w:hint="eastAsia"/>
        </w:rPr>
        <w:t>用户可在“是否单位办理”中选择</w:t>
      </w:r>
      <w:r>
        <w:rPr>
          <w:rFonts w:ascii="宋体"/>
        </w:rPr>
        <w:t>“</w:t>
      </w:r>
      <w:r>
        <w:rPr>
          <w:rFonts w:ascii="宋体" w:hint="eastAsia"/>
        </w:rPr>
        <w:t>否</w:t>
      </w:r>
      <w:r>
        <w:rPr>
          <w:rFonts w:ascii="宋体"/>
        </w:rPr>
        <w:t>”</w:t>
      </w:r>
      <w:r>
        <w:rPr>
          <w:rFonts w:ascii="宋体" w:hint="eastAsia"/>
        </w:rPr>
        <w:t>，选择</w:t>
      </w:r>
      <w:r w:rsidR="0004090F">
        <w:rPr>
          <w:rFonts w:ascii="宋体" w:hint="eastAsia"/>
          <w:noProof/>
          <w:szCs w:val="18"/>
        </w:rPr>
        <w:drawing>
          <wp:inline distT="0" distB="0" distL="0" distR="0">
            <wp:extent cx="238125" cy="209550"/>
            <wp:effectExtent l="1905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cstate="print"/>
                    <a:srcRect/>
                    <a:stretch>
                      <a:fillRect/>
                    </a:stretch>
                  </pic:blipFill>
                  <pic:spPr bwMode="auto">
                    <a:xfrm>
                      <a:off x="0" y="0"/>
                      <a:ext cx="238125" cy="209550"/>
                    </a:xfrm>
                    <a:prstGeom prst="rect">
                      <a:avLst/>
                    </a:prstGeom>
                    <a:noFill/>
                    <a:ln w="9525">
                      <a:noFill/>
                      <a:miter lim="800000"/>
                      <a:headEnd/>
                      <a:tailEnd/>
                    </a:ln>
                  </pic:spPr>
                </pic:pic>
              </a:graphicData>
            </a:graphic>
          </wp:inline>
        </w:drawing>
      </w:r>
      <w:r>
        <w:rPr>
          <w:rFonts w:ascii="宋体" w:hint="eastAsia"/>
        </w:rPr>
        <w:t>按钮，验证公司卡的取款密码。</w:t>
      </w:r>
    </w:p>
    <w:p w:rsidR="004A1DF5" w:rsidRDefault="004A1DF5">
      <w:pPr>
        <w:numPr>
          <w:ilvl w:val="0"/>
          <w:numId w:val="447"/>
        </w:numPr>
      </w:pPr>
      <w:r>
        <w:rPr>
          <w:rFonts w:ascii="宋体" w:hint="eastAsia"/>
        </w:rPr>
        <w:t>用户按客户证件资料选择客户国别及证件类型，输入证件号码与证件签发日。</w:t>
      </w:r>
    </w:p>
    <w:p w:rsidR="004A1DF5" w:rsidRDefault="004A1DF5">
      <w:pPr>
        <w:numPr>
          <w:ilvl w:val="0"/>
          <w:numId w:val="447"/>
        </w:numPr>
      </w:pPr>
      <w:r>
        <w:rPr>
          <w:rFonts w:ascii="宋体" w:hint="eastAsia"/>
        </w:rPr>
        <w:t>核实完成后，选择</w:t>
      </w:r>
      <w:r>
        <w:rPr>
          <w:rFonts w:ascii="宋体"/>
        </w:rPr>
        <w:t>“</w:t>
      </w:r>
      <w:r>
        <w:rPr>
          <w:rFonts w:ascii="宋体" w:hint="eastAsia"/>
        </w:rPr>
        <w:t>确定</w:t>
      </w:r>
      <w:r>
        <w:rPr>
          <w:rFonts w:ascii="宋体"/>
        </w:rPr>
        <w:t>1</w:t>
      </w:r>
      <w:r>
        <w:rPr>
          <w:rFonts w:ascii="宋体"/>
        </w:rPr>
        <w:t>”</w:t>
      </w:r>
      <w:r>
        <w:rPr>
          <w:rFonts w:ascii="宋体" w:hint="eastAsia"/>
        </w:rPr>
        <w:t>按钮结束操作，打印</w:t>
      </w:r>
      <w:r>
        <w:rPr>
          <w:rFonts w:ascii="宋体"/>
        </w:rPr>
        <w:t>“</w:t>
      </w:r>
      <w:r>
        <w:rPr>
          <w:rFonts w:ascii="宋体" w:hint="eastAsia"/>
        </w:rPr>
        <w:t>公司卡特殊业务申请书</w:t>
      </w:r>
      <w:r>
        <w:rPr>
          <w:rFonts w:ascii="宋体"/>
        </w:rPr>
        <w:t>”</w:t>
      </w:r>
      <w:r>
        <w:rPr>
          <w:rFonts w:ascii="宋体" w:hint="eastAsia"/>
        </w:rPr>
        <w:t>。</w:t>
      </w:r>
      <w:r>
        <w:rPr>
          <w:rFonts w:hint="eastAsia"/>
        </w:rPr>
        <w:t xml:space="preserve"> </w:t>
      </w:r>
    </w:p>
    <w:p w:rsidR="004A1DF5" w:rsidRDefault="004A1DF5">
      <w:pPr>
        <w:numPr>
          <w:ilvl w:val="0"/>
          <w:numId w:val="447"/>
        </w:numPr>
        <w:rPr>
          <w:b/>
          <w:bCs/>
        </w:rPr>
      </w:pPr>
      <w:r>
        <w:rPr>
          <w:rFonts w:hint="eastAsia"/>
        </w:rPr>
        <w:t>用户将特殊业务申请书客户回单联</w:t>
      </w:r>
      <w:r>
        <w:t>交</w:t>
      </w:r>
      <w:r>
        <w:rPr>
          <w:rFonts w:hint="eastAsia"/>
        </w:rPr>
        <w:t>给</w:t>
      </w:r>
      <w:r>
        <w:t>客户；</w:t>
      </w:r>
      <w:r>
        <w:rPr>
          <w:rFonts w:hint="eastAsia"/>
        </w:rPr>
        <w:t>银行留存联在日终时作为一笔</w:t>
      </w:r>
      <w:r>
        <w:rPr>
          <w:rFonts w:hint="eastAsia"/>
        </w:rPr>
        <w:t>030</w:t>
      </w:r>
      <w:r>
        <w:rPr>
          <w:rFonts w:hint="eastAsia"/>
        </w:rPr>
        <w:t>非资金业务纳入日结。</w:t>
      </w:r>
    </w:p>
    <w:p w:rsidR="004A1DF5" w:rsidRDefault="004A1DF5">
      <w:pPr>
        <w:ind w:firstLineChars="200" w:firstLine="482"/>
        <w:rPr>
          <w:b/>
          <w:bCs/>
        </w:rPr>
      </w:pPr>
      <w:r>
        <w:rPr>
          <w:rFonts w:hint="eastAsia"/>
          <w:b/>
          <w:bCs/>
        </w:rPr>
        <w:t>个人卡撤销</w:t>
      </w:r>
    </w:p>
    <w:p w:rsidR="004A1DF5" w:rsidRDefault="004A1DF5">
      <w:pPr>
        <w:numPr>
          <w:ilvl w:val="0"/>
          <w:numId w:val="448"/>
        </w:numPr>
        <w:rPr>
          <w:rFonts w:ascii="宋体"/>
        </w:rPr>
      </w:pPr>
      <w:r>
        <w:rPr>
          <w:rFonts w:hint="eastAsia"/>
        </w:rPr>
        <w:t>用户审核客户待撤销银行卡和客户本人身份证原件。</w:t>
      </w:r>
    </w:p>
    <w:p w:rsidR="004A1DF5" w:rsidRDefault="004A1DF5">
      <w:pPr>
        <w:numPr>
          <w:ilvl w:val="0"/>
          <w:numId w:val="448"/>
        </w:numPr>
        <w:rPr>
          <w:rFonts w:ascii="宋体"/>
        </w:rPr>
      </w:pPr>
      <w:r>
        <w:rPr>
          <w:rFonts w:ascii="宋体" w:hint="eastAsia"/>
        </w:rPr>
        <w:t>用户选择系统导航－客户管理－协议管理－专业版管理－银行卡撤销关联或在</w:t>
      </w:r>
      <w:r>
        <w:rPr>
          <w:rFonts w:ascii="宋体"/>
        </w:rPr>
        <w:t>“</w:t>
      </w:r>
      <w:r>
        <w:rPr>
          <w:rFonts w:ascii="宋体" w:hint="eastAsia"/>
        </w:rPr>
        <w:t>业务代码</w:t>
      </w:r>
      <w:r>
        <w:rPr>
          <w:rFonts w:ascii="宋体"/>
        </w:rPr>
        <w:t>”</w:t>
      </w:r>
      <w:r>
        <w:rPr>
          <w:rFonts w:ascii="宋体" w:hint="eastAsia"/>
        </w:rPr>
        <w:t>处输入业务代码</w:t>
      </w:r>
      <w:r>
        <w:rPr>
          <w:rFonts w:ascii="宋体"/>
        </w:rPr>
        <w:t>1639</w:t>
      </w:r>
      <w:r>
        <w:rPr>
          <w:rFonts w:ascii="宋体" w:hint="eastAsia"/>
        </w:rPr>
        <w:t>进入。</w:t>
      </w:r>
    </w:p>
    <w:p w:rsidR="004A1DF5" w:rsidRDefault="004A1DF5">
      <w:pPr>
        <w:numPr>
          <w:ilvl w:val="0"/>
          <w:numId w:val="448"/>
        </w:numPr>
        <w:rPr>
          <w:rFonts w:ascii="宋体"/>
        </w:rPr>
      </w:pPr>
      <w:r>
        <w:rPr>
          <w:rFonts w:ascii="宋体" w:hint="eastAsia"/>
        </w:rPr>
        <w:t>用户在</w:t>
      </w:r>
      <w:r>
        <w:rPr>
          <w:rFonts w:ascii="宋体"/>
        </w:rPr>
        <w:t>“</w:t>
      </w:r>
      <w:r>
        <w:rPr>
          <w:rFonts w:ascii="宋体" w:hint="eastAsia"/>
        </w:rPr>
        <w:t>银行卡卡号</w:t>
      </w:r>
      <w:r>
        <w:rPr>
          <w:rFonts w:ascii="宋体"/>
        </w:rPr>
        <w:t>”</w:t>
      </w:r>
      <w:r>
        <w:rPr>
          <w:rFonts w:ascii="宋体" w:hint="eastAsia"/>
        </w:rPr>
        <w:t>处刷卡，按</w:t>
      </w:r>
      <w:r>
        <w:rPr>
          <w:rFonts w:ascii="宋体"/>
        </w:rPr>
        <w:t>“</w:t>
      </w:r>
      <w:r>
        <w:rPr>
          <w:rFonts w:ascii="宋体" w:hint="eastAsia"/>
        </w:rPr>
        <w:t>回车</w:t>
      </w:r>
      <w:r>
        <w:rPr>
          <w:rFonts w:ascii="宋体"/>
        </w:rPr>
        <w:t>”</w:t>
      </w:r>
      <w:r>
        <w:rPr>
          <w:rFonts w:ascii="宋体" w:hint="eastAsia"/>
        </w:rPr>
        <w:t>键，系统自动显示一卡通相关信息。</w:t>
      </w:r>
    </w:p>
    <w:p w:rsidR="004A1DF5" w:rsidRDefault="004A1DF5">
      <w:pPr>
        <w:numPr>
          <w:ilvl w:val="0"/>
          <w:numId w:val="448"/>
        </w:numPr>
        <w:rPr>
          <w:rFonts w:ascii="宋体"/>
        </w:rPr>
      </w:pPr>
      <w:r>
        <w:rPr>
          <w:rFonts w:ascii="宋体" w:hint="eastAsia"/>
        </w:rPr>
        <w:t>用户在</w:t>
      </w:r>
      <w:r>
        <w:rPr>
          <w:rFonts w:ascii="宋体"/>
        </w:rPr>
        <w:t>“</w:t>
      </w:r>
      <w:r>
        <w:rPr>
          <w:rFonts w:ascii="宋体" w:hint="eastAsia"/>
        </w:rPr>
        <w:t>是否单位办理</w:t>
      </w:r>
      <w:r>
        <w:rPr>
          <w:rFonts w:ascii="宋体"/>
        </w:rPr>
        <w:t>”</w:t>
      </w:r>
      <w:r>
        <w:rPr>
          <w:rFonts w:ascii="宋体" w:hint="eastAsia"/>
        </w:rPr>
        <w:t>中选择</w:t>
      </w:r>
      <w:r>
        <w:rPr>
          <w:rFonts w:ascii="宋体"/>
        </w:rPr>
        <w:t>“</w:t>
      </w:r>
      <w:r>
        <w:rPr>
          <w:rFonts w:ascii="宋体" w:hint="eastAsia"/>
        </w:rPr>
        <w:t>否</w:t>
      </w:r>
      <w:r>
        <w:rPr>
          <w:rFonts w:ascii="宋体"/>
        </w:rPr>
        <w:t>”</w:t>
      </w:r>
      <w:r>
        <w:rPr>
          <w:rFonts w:ascii="宋体" w:hint="eastAsia"/>
        </w:rPr>
        <w:t>，选择</w:t>
      </w:r>
      <w:r w:rsidR="0004090F">
        <w:rPr>
          <w:rFonts w:ascii="宋体" w:hint="eastAsia"/>
          <w:noProof/>
          <w:szCs w:val="18"/>
        </w:rPr>
        <w:drawing>
          <wp:inline distT="0" distB="0" distL="0" distR="0">
            <wp:extent cx="238125" cy="209550"/>
            <wp:effectExtent l="1905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cstate="print"/>
                    <a:srcRect/>
                    <a:stretch>
                      <a:fillRect/>
                    </a:stretch>
                  </pic:blipFill>
                  <pic:spPr bwMode="auto">
                    <a:xfrm>
                      <a:off x="0" y="0"/>
                      <a:ext cx="238125" cy="209550"/>
                    </a:xfrm>
                    <a:prstGeom prst="rect">
                      <a:avLst/>
                    </a:prstGeom>
                    <a:noFill/>
                    <a:ln w="9525">
                      <a:noFill/>
                      <a:miter lim="800000"/>
                      <a:headEnd/>
                      <a:tailEnd/>
                    </a:ln>
                  </pic:spPr>
                </pic:pic>
              </a:graphicData>
            </a:graphic>
          </wp:inline>
        </w:drawing>
      </w:r>
      <w:r>
        <w:rPr>
          <w:rFonts w:ascii="宋体" w:hint="eastAsia"/>
        </w:rPr>
        <w:t>按钮，验证一卡通的取款密码。</w:t>
      </w:r>
    </w:p>
    <w:p w:rsidR="004A1DF5" w:rsidRDefault="004A1DF5">
      <w:pPr>
        <w:numPr>
          <w:ilvl w:val="0"/>
          <w:numId w:val="448"/>
        </w:numPr>
      </w:pPr>
      <w:r>
        <w:rPr>
          <w:rFonts w:ascii="宋体" w:hint="eastAsia"/>
        </w:rPr>
        <w:t>用户按客户证件资料选择客户国别及证件类型，输入证件号码与证件签发日。</w:t>
      </w:r>
    </w:p>
    <w:p w:rsidR="004A1DF5" w:rsidRDefault="004A1DF5">
      <w:pPr>
        <w:numPr>
          <w:ilvl w:val="0"/>
          <w:numId w:val="448"/>
        </w:numPr>
      </w:pPr>
      <w:r>
        <w:rPr>
          <w:rFonts w:ascii="宋体" w:hint="eastAsia"/>
        </w:rPr>
        <w:t>核实完成后，选择</w:t>
      </w:r>
      <w:r>
        <w:rPr>
          <w:rFonts w:ascii="宋体"/>
        </w:rPr>
        <w:t>“</w:t>
      </w:r>
      <w:r>
        <w:rPr>
          <w:rFonts w:ascii="宋体" w:hint="eastAsia"/>
        </w:rPr>
        <w:t>确定</w:t>
      </w:r>
      <w:r>
        <w:rPr>
          <w:rFonts w:ascii="宋体"/>
        </w:rPr>
        <w:t>1</w:t>
      </w:r>
      <w:r>
        <w:rPr>
          <w:rFonts w:ascii="宋体"/>
        </w:rPr>
        <w:t>”</w:t>
      </w:r>
      <w:r>
        <w:rPr>
          <w:rFonts w:ascii="宋体" w:hint="eastAsia"/>
        </w:rPr>
        <w:t>按钮结束操作，打印</w:t>
      </w:r>
      <w:r>
        <w:rPr>
          <w:rFonts w:ascii="宋体"/>
        </w:rPr>
        <w:t>“</w:t>
      </w:r>
      <w:r>
        <w:rPr>
          <w:rFonts w:ascii="宋体" w:hint="eastAsia"/>
        </w:rPr>
        <w:t>招商银行储蓄特殊业务凭证</w:t>
      </w:r>
      <w:r>
        <w:rPr>
          <w:rFonts w:ascii="宋体"/>
        </w:rPr>
        <w:t>”</w:t>
      </w:r>
      <w:r>
        <w:rPr>
          <w:rFonts w:ascii="宋体" w:hint="eastAsia"/>
        </w:rPr>
        <w:t>。</w:t>
      </w:r>
    </w:p>
    <w:p w:rsidR="004A1DF5" w:rsidRDefault="004A1DF5">
      <w:pPr>
        <w:numPr>
          <w:ilvl w:val="0"/>
          <w:numId w:val="448"/>
        </w:numPr>
      </w:pPr>
      <w:r>
        <w:rPr>
          <w:rFonts w:hint="eastAsia"/>
        </w:rPr>
        <w:t>用户</w:t>
      </w:r>
      <w:r>
        <w:t>在</w:t>
      </w:r>
      <w:r>
        <w:rPr>
          <w:rFonts w:hint="eastAsia"/>
        </w:rPr>
        <w:t>特殊业务凭证上</w:t>
      </w:r>
      <w:r>
        <w:t>加盖储蓄业务章将</w:t>
      </w:r>
      <w:r>
        <w:rPr>
          <w:rFonts w:hint="eastAsia"/>
        </w:rPr>
        <w:t>客户留存联</w:t>
      </w:r>
      <w:r>
        <w:t>交</w:t>
      </w:r>
      <w:r>
        <w:rPr>
          <w:rFonts w:hint="eastAsia"/>
        </w:rPr>
        <w:t>给</w:t>
      </w:r>
      <w:r>
        <w:t>客户；</w:t>
      </w:r>
      <w:r>
        <w:rPr>
          <w:rFonts w:hint="eastAsia"/>
        </w:rPr>
        <w:t>特殊业务凭证银行留存联在日终时作为一笔</w:t>
      </w:r>
      <w:r>
        <w:rPr>
          <w:rFonts w:hint="eastAsia"/>
        </w:rPr>
        <w:t>030</w:t>
      </w:r>
      <w:r>
        <w:rPr>
          <w:rFonts w:hint="eastAsia"/>
        </w:rPr>
        <w:t>非资金业务纳入日结。</w:t>
      </w:r>
    </w:p>
    <w:p w:rsidR="004A1DF5" w:rsidRDefault="004A1DF5">
      <w:pPr>
        <w:pStyle w:val="5"/>
      </w:pPr>
      <w:r>
        <w:rPr>
          <w:rFonts w:hint="eastAsia"/>
        </w:rPr>
        <w:t>六、功能维护（业务代码</w:t>
      </w:r>
      <w:r>
        <w:rPr>
          <w:rFonts w:hint="eastAsia"/>
        </w:rPr>
        <w:t>1636</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功能维护（</w:t>
      </w:r>
      <w:r>
        <w:rPr>
          <w:rFonts w:hint="eastAsia"/>
        </w:rPr>
        <w:t>1636</w:t>
      </w:r>
      <w:r>
        <w:rPr>
          <w:rFonts w:hint="eastAsia"/>
        </w:rPr>
        <w:t>）项目位于专业版管理（</w:t>
      </w:r>
      <w:r>
        <w:rPr>
          <w:rFonts w:hint="eastAsia"/>
        </w:rPr>
        <w:t>1630</w:t>
      </w:r>
      <w:r>
        <w:rPr>
          <w:rFonts w:hint="eastAsia"/>
        </w:rPr>
        <w:t>）模块下，通过本功能客户可</w:t>
      </w:r>
      <w:r>
        <w:rPr>
          <w:rFonts w:hint="eastAsia"/>
        </w:rPr>
        <w:lastRenderedPageBreak/>
        <w:t>开通、维护和关闭公司卡专业版功能（功能内容包括网上支付、转账汇款、限额，目前仅提供网上支付功能是否开通设置）。</w:t>
      </w:r>
    </w:p>
    <w:p w:rsidR="004A1DF5" w:rsidRDefault="004A1DF5">
      <w:pPr>
        <w:ind w:firstLineChars="200" w:firstLine="480"/>
      </w:pPr>
      <w:r>
        <w:rPr>
          <w:rFonts w:hint="eastAsia"/>
        </w:rPr>
        <w:t>公司卡客户必须先通过功能维护开通专业版功能，然后申请个人数字证书（如果持卡人是个人专业版用户，已有有效个人数字证书则可不申请），最后将公司卡关联在持卡人个人数字证书上才能正常使用。</w:t>
      </w:r>
    </w:p>
    <w:p w:rsidR="004A1DF5" w:rsidRDefault="004A1DF5">
      <w:pPr>
        <w:pStyle w:val="6"/>
        <w:spacing w:line="360" w:lineRule="auto"/>
      </w:pPr>
      <w:r>
        <w:rPr>
          <w:rFonts w:hint="eastAsia"/>
        </w:rPr>
        <w:t>（二）操作要点</w:t>
      </w:r>
    </w:p>
    <w:p w:rsidR="004A1DF5" w:rsidRDefault="004A1DF5" w:rsidP="00C85378">
      <w:pPr>
        <w:numPr>
          <w:ilvl w:val="1"/>
          <w:numId w:val="280"/>
        </w:numPr>
        <w:tabs>
          <w:tab w:val="num" w:pos="1560"/>
        </w:tabs>
        <w:ind w:left="360"/>
      </w:pPr>
      <w:r>
        <w:rPr>
          <w:rFonts w:hint="eastAsia"/>
        </w:rPr>
        <w:t>该功能只能由单位凭加盖印鉴的公司卡特殊业务申请书办理，用户也只能处理属于本机构的单位卡网上支付功能的维护，即主户口所在行。</w:t>
      </w:r>
    </w:p>
    <w:p w:rsidR="004A1DF5" w:rsidRDefault="004A1DF5" w:rsidP="00C85378">
      <w:pPr>
        <w:numPr>
          <w:ilvl w:val="1"/>
          <w:numId w:val="280"/>
        </w:numPr>
        <w:tabs>
          <w:tab w:val="num" w:pos="1560"/>
        </w:tabs>
        <w:ind w:left="360"/>
        <w:rPr>
          <w:rFonts w:ascii="宋体" w:hAnsi="宋体"/>
          <w:color w:val="000000"/>
        </w:rPr>
      </w:pPr>
      <w:r>
        <w:rPr>
          <w:rFonts w:ascii="宋体" w:hAnsi="宋体" w:hint="eastAsia"/>
        </w:rPr>
        <w:t>单位开卡时未开通，可通过该功能在开卡后再开通公司卡的专业版网上支付功能</w:t>
      </w:r>
    </w:p>
    <w:p w:rsidR="004A1DF5" w:rsidRDefault="004A1DF5">
      <w:pPr>
        <w:pStyle w:val="6"/>
        <w:spacing w:line="360" w:lineRule="auto"/>
      </w:pPr>
      <w:r>
        <w:rPr>
          <w:rFonts w:hint="eastAsia"/>
        </w:rPr>
        <w:t>（三）操作步骤</w:t>
      </w:r>
    </w:p>
    <w:p w:rsidR="004A1DF5" w:rsidRDefault="004A1DF5">
      <w:pPr>
        <w:tabs>
          <w:tab w:val="num" w:pos="1980"/>
        </w:tabs>
        <w:rPr>
          <w:rFonts w:ascii="宋体" w:hAnsi="宋体"/>
        </w:rPr>
      </w:pPr>
      <w:r>
        <w:rPr>
          <w:rFonts w:hint="eastAsia"/>
        </w:rPr>
        <w:t>1</w:t>
      </w:r>
      <w:r>
        <w:rPr>
          <w:rFonts w:hint="eastAsia"/>
        </w:rPr>
        <w:t>、用户审核客户填写的一式两联“</w:t>
      </w:r>
      <w:r>
        <w:rPr>
          <w:rFonts w:ascii="宋体" w:hint="eastAsia"/>
        </w:rPr>
        <w:t>公司卡特殊业务申请书</w:t>
      </w:r>
      <w:r>
        <w:rPr>
          <w:rFonts w:hint="eastAsia"/>
        </w:rPr>
        <w:t>”，并审核单位印鉴。</w:t>
      </w:r>
    </w:p>
    <w:p w:rsidR="004A1DF5" w:rsidRDefault="004A1DF5">
      <w:pPr>
        <w:tabs>
          <w:tab w:val="num" w:pos="1980"/>
        </w:tabs>
        <w:rPr>
          <w:rFonts w:ascii="宋体" w:hAnsi="宋体"/>
        </w:rPr>
      </w:pPr>
      <w:r>
        <w:rPr>
          <w:rFonts w:ascii="宋体" w:hAnsi="宋体" w:hint="eastAsia"/>
        </w:rPr>
        <w:t>2、用户选择系统导航－客户管理－协议管理－专业版管理－功能维护或在“业务代码”处输入业务代码“1636”进入。</w:t>
      </w:r>
    </w:p>
    <w:p w:rsidR="004A1DF5" w:rsidRDefault="004A1DF5" w:rsidP="00C85378">
      <w:pPr>
        <w:numPr>
          <w:ilvl w:val="1"/>
          <w:numId w:val="280"/>
        </w:numPr>
        <w:tabs>
          <w:tab w:val="num" w:pos="1980"/>
        </w:tabs>
        <w:ind w:hanging="780"/>
        <w:rPr>
          <w:rFonts w:ascii="宋体" w:hAnsi="宋体"/>
        </w:rPr>
      </w:pPr>
      <w:r>
        <w:rPr>
          <w:rFonts w:hint="eastAsia"/>
        </w:rPr>
        <w:t>或输入单位卡卡号，回车后，显示单位卡相关信息。</w:t>
      </w:r>
    </w:p>
    <w:p w:rsidR="004A1DF5" w:rsidRDefault="004A1DF5" w:rsidP="00C85378">
      <w:pPr>
        <w:numPr>
          <w:ilvl w:val="1"/>
          <w:numId w:val="280"/>
        </w:numPr>
        <w:tabs>
          <w:tab w:val="num" w:pos="1980"/>
        </w:tabs>
        <w:ind w:hanging="780"/>
      </w:pPr>
      <w:r>
        <w:rPr>
          <w:rFonts w:hint="eastAsia"/>
        </w:rPr>
        <w:t>择</w:t>
      </w:r>
      <w:r w:rsidR="0004090F">
        <w:rPr>
          <w:rFonts w:hint="eastAsia"/>
          <w:noProof/>
        </w:rPr>
        <w:drawing>
          <wp:inline distT="0" distB="0" distL="0" distR="0">
            <wp:extent cx="238125" cy="209550"/>
            <wp:effectExtent l="1905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 cstate="print"/>
                    <a:srcRect/>
                    <a:stretch>
                      <a:fillRect/>
                    </a:stretch>
                  </pic:blipFill>
                  <pic:spPr bwMode="auto">
                    <a:xfrm>
                      <a:off x="0" y="0"/>
                      <a:ext cx="238125" cy="209550"/>
                    </a:xfrm>
                    <a:prstGeom prst="rect">
                      <a:avLst/>
                    </a:prstGeom>
                    <a:noFill/>
                    <a:ln w="9525">
                      <a:noFill/>
                      <a:miter lim="800000"/>
                      <a:headEnd/>
                      <a:tailEnd/>
                    </a:ln>
                  </pic:spPr>
                </pic:pic>
              </a:graphicData>
            </a:graphic>
          </wp:inline>
        </w:drawing>
      </w:r>
      <w:r>
        <w:rPr>
          <w:rFonts w:hint="eastAsia"/>
        </w:rPr>
        <w:t>按钮，验证单位印鉴及输入经办人信息。</w:t>
      </w:r>
    </w:p>
    <w:p w:rsidR="004A1DF5" w:rsidRDefault="004A1DF5" w:rsidP="00C85378">
      <w:pPr>
        <w:numPr>
          <w:ilvl w:val="1"/>
          <w:numId w:val="280"/>
        </w:numPr>
        <w:tabs>
          <w:tab w:val="num" w:pos="1980"/>
        </w:tabs>
        <w:ind w:hanging="780"/>
        <w:rPr>
          <w:rFonts w:ascii="宋体" w:hAnsi="宋体"/>
        </w:rPr>
      </w:pPr>
      <w:r>
        <w:rPr>
          <w:rFonts w:hint="eastAsia"/>
        </w:rPr>
        <w:t>据客户申请，在“专业版功能操作”选择确认开通、维护或关闭。</w:t>
      </w:r>
    </w:p>
    <w:p w:rsidR="004A1DF5" w:rsidRDefault="004A1DF5" w:rsidP="00C85378">
      <w:pPr>
        <w:numPr>
          <w:ilvl w:val="1"/>
          <w:numId w:val="280"/>
        </w:numPr>
        <w:tabs>
          <w:tab w:val="num" w:pos="1980"/>
        </w:tabs>
        <w:ind w:hanging="780"/>
        <w:rPr>
          <w:rFonts w:ascii="宋体" w:hAnsi="宋体"/>
        </w:rPr>
      </w:pPr>
      <w:r>
        <w:rPr>
          <w:rFonts w:ascii="宋体" w:hAnsi="宋体" w:hint="eastAsia"/>
        </w:rPr>
        <w:t>据客户申请，功能项中的网上支付标志选择是或否。</w:t>
      </w:r>
    </w:p>
    <w:p w:rsidR="004A1DF5" w:rsidRDefault="004A1DF5">
      <w:pPr>
        <w:tabs>
          <w:tab w:val="num" w:pos="1980"/>
        </w:tabs>
        <w:rPr>
          <w:rFonts w:ascii="宋体" w:hAnsi="宋体"/>
        </w:rPr>
      </w:pPr>
      <w:r>
        <w:rPr>
          <w:rFonts w:hint="eastAsia"/>
        </w:rPr>
        <w:t>7</w:t>
      </w:r>
      <w:r>
        <w:rPr>
          <w:rFonts w:hint="eastAsia"/>
        </w:rPr>
        <w:t>、系统提示授权，授权通过后，维护设置成功。</w:t>
      </w:r>
    </w:p>
    <w:p w:rsidR="004A1DF5" w:rsidRDefault="004A1DF5">
      <w:pPr>
        <w:tabs>
          <w:tab w:val="num" w:pos="1980"/>
        </w:tabs>
        <w:rPr>
          <w:rFonts w:ascii="宋体" w:hAnsi="宋体"/>
        </w:rPr>
      </w:pPr>
      <w:r>
        <w:rPr>
          <w:rFonts w:hint="eastAsia"/>
        </w:rPr>
        <w:t>8</w:t>
      </w:r>
      <w:r>
        <w:rPr>
          <w:rFonts w:hint="eastAsia"/>
        </w:rPr>
        <w:t>、打印：根据系统提示打印“公司卡特殊业务申请书”。</w:t>
      </w:r>
    </w:p>
    <w:p w:rsidR="004A1DF5" w:rsidRDefault="004A1DF5">
      <w:pPr>
        <w:tabs>
          <w:tab w:val="num" w:pos="1980"/>
        </w:tabs>
        <w:rPr>
          <w:rFonts w:ascii="宋体" w:hAnsi="宋体"/>
        </w:rPr>
      </w:pPr>
      <w:r>
        <w:rPr>
          <w:rFonts w:hint="eastAsia"/>
        </w:rPr>
        <w:t>9</w:t>
      </w:r>
      <w:r>
        <w:rPr>
          <w:rFonts w:hint="eastAsia"/>
        </w:rPr>
        <w:t>、用户将特殊业务申请书客户回单联</w:t>
      </w:r>
      <w:r>
        <w:t>交</w:t>
      </w:r>
      <w:r>
        <w:rPr>
          <w:rFonts w:hint="eastAsia"/>
        </w:rPr>
        <w:t>给</w:t>
      </w:r>
      <w:r>
        <w:t>客户；</w:t>
      </w:r>
      <w:r>
        <w:rPr>
          <w:rFonts w:hint="eastAsia"/>
        </w:rPr>
        <w:t>银行留存联在日终时作为一笔</w:t>
      </w:r>
      <w:r>
        <w:rPr>
          <w:rFonts w:hint="eastAsia"/>
        </w:rPr>
        <w:t>030</w:t>
      </w:r>
      <w:r>
        <w:rPr>
          <w:rFonts w:hint="eastAsia"/>
        </w:rPr>
        <w:t>非资金业务纳入日结。</w:t>
      </w:r>
    </w:p>
    <w:p w:rsidR="004A1DF5" w:rsidRDefault="004A1DF5">
      <w:pPr>
        <w:pStyle w:val="5"/>
      </w:pPr>
      <w:r>
        <w:rPr>
          <w:rFonts w:hint="eastAsia"/>
        </w:rPr>
        <w:t>七、证书作废（业务代码</w:t>
      </w:r>
      <w:r>
        <w:rPr>
          <w:rFonts w:hint="eastAsia"/>
        </w:rPr>
        <w:t>1637</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证书作废（</w:t>
      </w:r>
      <w:r>
        <w:rPr>
          <w:rFonts w:hint="eastAsia"/>
        </w:rPr>
        <w:t>1637</w:t>
      </w:r>
      <w:r>
        <w:rPr>
          <w:rFonts w:hint="eastAsia"/>
        </w:rPr>
        <w:t>）项目位于专业版管理（</w:t>
      </w:r>
      <w:r>
        <w:rPr>
          <w:rFonts w:hint="eastAsia"/>
        </w:rPr>
        <w:t>1630</w:t>
      </w:r>
      <w:r>
        <w:rPr>
          <w:rFonts w:hint="eastAsia"/>
        </w:rPr>
        <w:t>）模块下，通过本功能可以实现客户作废个人数字证书，关闭证书对应的个人银行专业版协议。</w:t>
      </w:r>
    </w:p>
    <w:p w:rsidR="004A1DF5" w:rsidRDefault="004A1DF5">
      <w:pPr>
        <w:pStyle w:val="6"/>
        <w:spacing w:line="360" w:lineRule="auto"/>
      </w:pPr>
      <w:r>
        <w:rPr>
          <w:rFonts w:hint="eastAsia"/>
        </w:rPr>
        <w:lastRenderedPageBreak/>
        <w:t>（二）操作要点</w:t>
      </w:r>
    </w:p>
    <w:p w:rsidR="004A1DF5" w:rsidRDefault="004A1DF5">
      <w:pPr>
        <w:numPr>
          <w:ilvl w:val="0"/>
          <w:numId w:val="450"/>
        </w:numPr>
        <w:rPr>
          <w:rFonts w:ascii="宋体" w:hAnsi="宋体"/>
        </w:rPr>
      </w:pPr>
      <w:r>
        <w:rPr>
          <w:rFonts w:ascii="宋体" w:hAnsi="宋体" w:hint="eastAsia"/>
        </w:rPr>
        <w:t>办理作废文件或移动数字证书，客户仅需提供其证书项下任意一张一卡通或公司卡。</w:t>
      </w:r>
    </w:p>
    <w:p w:rsidR="004A1DF5" w:rsidRDefault="004A1DF5">
      <w:pPr>
        <w:numPr>
          <w:ilvl w:val="0"/>
          <w:numId w:val="450"/>
        </w:numPr>
        <w:rPr>
          <w:rFonts w:ascii="宋体" w:hAnsi="宋体"/>
        </w:rPr>
      </w:pPr>
      <w:r>
        <w:rPr>
          <w:rFonts w:hint="eastAsia"/>
        </w:rPr>
        <w:t>柜面证书作废可以作废任一种状态的证书。</w:t>
      </w:r>
    </w:p>
    <w:p w:rsidR="004A1DF5" w:rsidRDefault="004A1DF5">
      <w:pPr>
        <w:numPr>
          <w:ilvl w:val="0"/>
          <w:numId w:val="450"/>
        </w:numPr>
        <w:rPr>
          <w:rFonts w:ascii="宋体" w:hAnsi="宋体"/>
        </w:rPr>
      </w:pPr>
      <w:r>
        <w:rPr>
          <w:rFonts w:hAnsi="宋体" w:hint="eastAsia"/>
        </w:rPr>
        <w:t>客户若原申请的为移动证书，后又在专业版客户端上进行过移动证书复制文件证书，则客户会有原移动证书和复制产生文件证书共两个有效数字证书，若仅作废其中一种证书，其个人银行专业版协议不会关闭；分别作废后才关闭其个人银行专业版协议，用户在为这类客户办理证书作废时要询问清楚具体作废的证书类型。</w:t>
      </w:r>
    </w:p>
    <w:p w:rsidR="004A1DF5" w:rsidRDefault="004A1DF5">
      <w:pPr>
        <w:numPr>
          <w:ilvl w:val="0"/>
          <w:numId w:val="450"/>
        </w:numPr>
        <w:rPr>
          <w:rFonts w:ascii="宋体" w:hAnsi="宋体"/>
        </w:rPr>
      </w:pPr>
      <w:r>
        <w:rPr>
          <w:rFonts w:ascii="宋体" w:hAnsi="宋体" w:hint="eastAsia"/>
        </w:rPr>
        <w:t>客户可通过在我行营业网点储蓄前台或网上个人银行（专业版）网页作废文件或移动数字证书。</w:t>
      </w:r>
    </w:p>
    <w:p w:rsidR="004A1DF5" w:rsidRDefault="004A1DF5">
      <w:pPr>
        <w:numPr>
          <w:ilvl w:val="0"/>
          <w:numId w:val="450"/>
        </w:numPr>
        <w:rPr>
          <w:rFonts w:ascii="宋体" w:hAnsi="宋体"/>
        </w:rPr>
      </w:pPr>
      <w:r>
        <w:rPr>
          <w:rFonts w:hAnsi="宋体" w:hint="eastAsia"/>
        </w:rPr>
        <w:t>移动证书作废后移动证书卡可以再次申请或更名申请。</w:t>
      </w:r>
    </w:p>
    <w:p w:rsidR="004A1DF5" w:rsidRDefault="004A1DF5">
      <w:pPr>
        <w:pStyle w:val="6"/>
        <w:spacing w:line="360" w:lineRule="auto"/>
      </w:pPr>
      <w:r>
        <w:rPr>
          <w:rFonts w:hint="eastAsia"/>
        </w:rPr>
        <w:t>（三）操作步骤</w:t>
      </w:r>
    </w:p>
    <w:p w:rsidR="004A1DF5" w:rsidRDefault="004A1DF5">
      <w:pPr>
        <w:numPr>
          <w:ilvl w:val="0"/>
          <w:numId w:val="451"/>
        </w:numPr>
      </w:pPr>
      <w:r>
        <w:rPr>
          <w:rFonts w:hint="eastAsia"/>
        </w:rPr>
        <w:t>用户审核客户填写的一式两联“</w:t>
      </w:r>
      <w:r>
        <w:rPr>
          <w:rFonts w:ascii="宋体" w:hint="eastAsia"/>
        </w:rPr>
        <w:t>证书申请书</w:t>
      </w:r>
      <w:r>
        <w:rPr>
          <w:rFonts w:hint="eastAsia"/>
        </w:rPr>
        <w:t>”、银行卡和客户本人身份证原件。</w:t>
      </w:r>
    </w:p>
    <w:p w:rsidR="004A1DF5" w:rsidRDefault="004A1DF5">
      <w:pPr>
        <w:numPr>
          <w:ilvl w:val="0"/>
          <w:numId w:val="451"/>
        </w:numPr>
      </w:pPr>
      <w:r>
        <w:rPr>
          <w:rFonts w:ascii="宋体" w:hAnsi="宋体" w:hint="eastAsia"/>
        </w:rPr>
        <w:t>用户选择系统导航－客户管理－协议管理－专业版管理－证书作废或在“业务代码”处输入业务代码1637进入。</w:t>
      </w:r>
    </w:p>
    <w:p w:rsidR="004A1DF5" w:rsidRDefault="004A1DF5">
      <w:pPr>
        <w:numPr>
          <w:ilvl w:val="0"/>
          <w:numId w:val="451"/>
        </w:numPr>
        <w:rPr>
          <w:rFonts w:ascii="宋体" w:hAnsi="宋体"/>
        </w:rPr>
      </w:pPr>
      <w:r>
        <w:rPr>
          <w:rFonts w:ascii="宋体" w:hAnsi="宋体" w:hint="eastAsia"/>
          <w:szCs w:val="18"/>
        </w:rPr>
        <w:t>用户核对客户身份证件后选择客户身份证件国别和证件类别，输入证件号码和证件签发日期。</w:t>
      </w:r>
    </w:p>
    <w:p w:rsidR="004A1DF5" w:rsidRDefault="004A1DF5">
      <w:pPr>
        <w:numPr>
          <w:ilvl w:val="0"/>
          <w:numId w:val="451"/>
        </w:numPr>
      </w:pPr>
      <w:r>
        <w:rPr>
          <w:rFonts w:ascii="宋体" w:hAnsi="宋体" w:hint="eastAsia"/>
        </w:rPr>
        <w:t>用户在“银行卡卡号”处刷卡并输入证书作废银行卡卡号。</w:t>
      </w:r>
    </w:p>
    <w:p w:rsidR="004A1DF5" w:rsidRDefault="004A1DF5">
      <w:pPr>
        <w:numPr>
          <w:ilvl w:val="0"/>
          <w:numId w:val="451"/>
        </w:numPr>
      </w:pPr>
      <w:r>
        <w:rPr>
          <w:rFonts w:ascii="宋体" w:hAnsi="宋体" w:hint="eastAsia"/>
        </w:rPr>
        <w:t>按回车键或点击</w:t>
      </w:r>
      <w:r w:rsidRPr="008E1FB9">
        <w:rPr>
          <w:rFonts w:ascii="宋体" w:hAnsi="宋体"/>
        </w:rPr>
        <w:object w:dxaOrig="315" w:dyaOrig="315">
          <v:shape id="_x0000_i1076" type="#_x0000_t75" style="width:15.75pt;height:15.75pt" o:ole="">
            <v:imagedata r:id="rId99" o:title=""/>
          </v:shape>
          <o:OLEObject Type="Embed" ProgID="PBrush" ShapeID="_x0000_i1076" DrawAspect="Content" ObjectID="_1458487552" r:id="rId104"/>
        </w:object>
      </w:r>
      <w:r>
        <w:rPr>
          <w:rFonts w:ascii="宋体" w:hAnsi="宋体" w:hint="eastAsia"/>
        </w:rPr>
        <w:t>，进入支取方式录入界面，请客户输入一卡通或公司卡的取款密码。</w:t>
      </w:r>
    </w:p>
    <w:p w:rsidR="004A1DF5" w:rsidRDefault="004A1DF5">
      <w:pPr>
        <w:numPr>
          <w:ilvl w:val="0"/>
          <w:numId w:val="451"/>
        </w:numPr>
      </w:pPr>
      <w:r>
        <w:rPr>
          <w:rFonts w:hint="eastAsia"/>
        </w:rPr>
        <w:t>用户在“证书类别”处选择客户作废的证书类别。</w:t>
      </w:r>
    </w:p>
    <w:p w:rsidR="004A1DF5" w:rsidRDefault="004A1DF5">
      <w:pPr>
        <w:numPr>
          <w:ilvl w:val="0"/>
          <w:numId w:val="451"/>
        </w:numPr>
      </w:pPr>
      <w:r>
        <w:rPr>
          <w:rFonts w:hint="eastAsia"/>
        </w:rPr>
        <w:t>核实完成后，选择“确定</w:t>
      </w:r>
      <w:r>
        <w:rPr>
          <w:rFonts w:hint="eastAsia"/>
        </w:rPr>
        <w:t>1</w:t>
      </w:r>
      <w:r>
        <w:rPr>
          <w:rFonts w:hint="eastAsia"/>
        </w:rPr>
        <w:t>”按钮结束操作。</w:t>
      </w:r>
    </w:p>
    <w:p w:rsidR="004A1DF5" w:rsidRDefault="004A1DF5">
      <w:pPr>
        <w:numPr>
          <w:ilvl w:val="0"/>
          <w:numId w:val="451"/>
        </w:numPr>
      </w:pPr>
      <w:r>
        <w:rPr>
          <w:rFonts w:hint="eastAsia"/>
        </w:rPr>
        <w:t>客户作废文件证书若还有移动证书，系统会弹出</w:t>
      </w:r>
      <w:r>
        <w:rPr>
          <w:rFonts w:ascii="宋体" w:hAnsi="宋体"/>
          <w:szCs w:val="18"/>
        </w:rPr>
        <w:t>“</w:t>
      </w:r>
      <w:r>
        <w:rPr>
          <w:rFonts w:ascii="宋体" w:hAnsi="宋体" w:hint="eastAsia"/>
          <w:szCs w:val="18"/>
        </w:rPr>
        <w:t>交互信息显示窗口</w:t>
      </w:r>
      <w:r>
        <w:rPr>
          <w:rFonts w:ascii="宋体" w:hAnsi="宋体"/>
          <w:szCs w:val="18"/>
        </w:rPr>
        <w:t>”</w:t>
      </w:r>
      <w:r>
        <w:rPr>
          <w:rFonts w:ascii="宋体" w:hAnsi="宋体" w:hint="eastAsia"/>
          <w:szCs w:val="18"/>
        </w:rPr>
        <w:t>提示：文件证书作废，客户还有移动证书。反之亦然。</w:t>
      </w:r>
    </w:p>
    <w:p w:rsidR="004A1DF5" w:rsidRDefault="004A1DF5">
      <w:pPr>
        <w:numPr>
          <w:ilvl w:val="0"/>
          <w:numId w:val="451"/>
        </w:numPr>
      </w:pPr>
      <w:r>
        <w:rPr>
          <w:rFonts w:hint="eastAsia"/>
        </w:rPr>
        <w:t>打印：</w:t>
      </w:r>
      <w:r>
        <w:rPr>
          <w:rFonts w:ascii="宋体" w:hAnsi="宋体" w:hint="eastAsia"/>
        </w:rPr>
        <w:t>根据系统提示打印</w:t>
      </w:r>
      <w:r>
        <w:rPr>
          <w:rFonts w:hint="eastAsia"/>
        </w:rPr>
        <w:t>“招商银行网上个人银行证书申请表”。</w:t>
      </w:r>
    </w:p>
    <w:p w:rsidR="004A1DF5" w:rsidRDefault="004A1DF5">
      <w:pPr>
        <w:numPr>
          <w:ilvl w:val="0"/>
          <w:numId w:val="451"/>
        </w:numPr>
      </w:pPr>
      <w:r>
        <w:rPr>
          <w:rFonts w:hint="eastAsia"/>
        </w:rPr>
        <w:t>户</w:t>
      </w:r>
      <w:r>
        <w:t>在</w:t>
      </w:r>
      <w:r>
        <w:rPr>
          <w:rFonts w:hint="eastAsia"/>
        </w:rPr>
        <w:t>证书申请书上</w:t>
      </w:r>
      <w:r>
        <w:t>加盖储蓄业务章将</w:t>
      </w:r>
      <w:r>
        <w:rPr>
          <w:rFonts w:hint="eastAsia"/>
        </w:rPr>
        <w:t>客户留存联</w:t>
      </w:r>
      <w:r>
        <w:t>交</w:t>
      </w:r>
      <w:r>
        <w:rPr>
          <w:rFonts w:hint="eastAsia"/>
        </w:rPr>
        <w:t>给</w:t>
      </w:r>
      <w:r>
        <w:t>客户；</w:t>
      </w:r>
      <w:r>
        <w:rPr>
          <w:rFonts w:hint="eastAsia"/>
        </w:rPr>
        <w:t>证书申请书银行留存联在日终时作为一笔</w:t>
      </w:r>
      <w:r>
        <w:rPr>
          <w:rFonts w:hint="eastAsia"/>
        </w:rPr>
        <w:t>030</w:t>
      </w:r>
      <w:r>
        <w:rPr>
          <w:rFonts w:hint="eastAsia"/>
        </w:rPr>
        <w:t>非资金业务纳入日结。</w:t>
      </w:r>
    </w:p>
    <w:p w:rsidR="004A1DF5" w:rsidRDefault="004A1DF5">
      <w:pPr>
        <w:pStyle w:val="5"/>
      </w:pPr>
      <w:r>
        <w:rPr>
          <w:rFonts w:hint="eastAsia"/>
        </w:rPr>
        <w:lastRenderedPageBreak/>
        <w:t>八、证书查询（业务代码</w:t>
      </w:r>
      <w:r>
        <w:rPr>
          <w:rFonts w:hint="eastAsia"/>
        </w:rPr>
        <w:t>1633</w:t>
      </w:r>
      <w:r>
        <w:rPr>
          <w:rFonts w:hint="eastAsia"/>
        </w:rPr>
        <w:t>）</w:t>
      </w:r>
    </w:p>
    <w:p w:rsidR="004A1DF5" w:rsidRDefault="004A1DF5">
      <w:pPr>
        <w:pStyle w:val="6"/>
        <w:spacing w:line="360" w:lineRule="auto"/>
      </w:pPr>
      <w:r>
        <w:rPr>
          <w:rFonts w:hint="eastAsia"/>
        </w:rPr>
        <w:t>（一）功能介绍</w:t>
      </w:r>
    </w:p>
    <w:p w:rsidR="004A1DF5" w:rsidRDefault="004A1DF5">
      <w:pPr>
        <w:widowControl/>
        <w:ind w:firstLineChars="200" w:firstLine="480"/>
        <w:jc w:val="left"/>
        <w:rPr>
          <w:rFonts w:ascii="Arial" w:cs="Arial"/>
          <w:szCs w:val="18"/>
        </w:rPr>
      </w:pPr>
      <w:r>
        <w:rPr>
          <w:rFonts w:ascii="宋体" w:hint="eastAsia"/>
          <w:szCs w:val="18"/>
        </w:rPr>
        <w:t>证书查询（1633）项目位于专业版管理（1630）模块下，通过本功能用户可以根据银行卡号、客户名等客户资料查询到客户的关联卡信息及证书状态信息。</w:t>
      </w:r>
    </w:p>
    <w:p w:rsidR="004A1DF5" w:rsidRDefault="004A1DF5">
      <w:pPr>
        <w:pStyle w:val="6"/>
        <w:spacing w:line="360" w:lineRule="auto"/>
      </w:pPr>
      <w:r>
        <w:rPr>
          <w:rFonts w:hint="eastAsia"/>
        </w:rPr>
        <w:t>（二）操作要点</w:t>
      </w:r>
    </w:p>
    <w:p w:rsidR="004A1DF5" w:rsidRDefault="004A1DF5">
      <w:pPr>
        <w:tabs>
          <w:tab w:val="num" w:pos="2400"/>
        </w:tabs>
        <w:rPr>
          <w:rFonts w:ascii="Arial"/>
        </w:rPr>
      </w:pPr>
      <w:r>
        <w:rPr>
          <w:rFonts w:ascii="宋体" w:hAnsi="宋体" w:hint="eastAsia"/>
          <w:szCs w:val="18"/>
        </w:rPr>
        <w:t>1、证书查询可以查询新旧系统中专业版证书状态信息。</w:t>
      </w:r>
    </w:p>
    <w:p w:rsidR="004A1DF5" w:rsidRDefault="004A1DF5">
      <w:pPr>
        <w:tabs>
          <w:tab w:val="num" w:pos="2400"/>
        </w:tabs>
        <w:rPr>
          <w:rFonts w:ascii="Arial"/>
        </w:rPr>
      </w:pPr>
      <w:r>
        <w:rPr>
          <w:rFonts w:hint="eastAsia"/>
        </w:rPr>
        <w:t>2</w:t>
      </w:r>
      <w:r>
        <w:rPr>
          <w:rFonts w:hint="eastAsia"/>
        </w:rPr>
        <w:t>、按客户号与按证件号查询可以查询到客户专业版证书状态信息、</w:t>
      </w:r>
      <w:r>
        <w:rPr>
          <w:rFonts w:hint="eastAsia"/>
        </w:rPr>
        <w:t>USBKEY</w:t>
      </w:r>
      <w:r>
        <w:rPr>
          <w:rFonts w:hint="eastAsia"/>
        </w:rPr>
        <w:t>号以及该证书下关联的银行卡卡号。</w:t>
      </w:r>
    </w:p>
    <w:p w:rsidR="004A1DF5" w:rsidRDefault="004A1DF5">
      <w:pPr>
        <w:tabs>
          <w:tab w:val="num" w:pos="2400"/>
        </w:tabs>
        <w:rPr>
          <w:rFonts w:ascii="Arial"/>
        </w:rPr>
      </w:pPr>
      <w:r>
        <w:rPr>
          <w:rFonts w:ascii="Arial" w:hint="eastAsia"/>
        </w:rPr>
        <w:t>3</w:t>
      </w:r>
      <w:r>
        <w:rPr>
          <w:rFonts w:ascii="Arial" w:hint="eastAsia"/>
        </w:rPr>
        <w:t>、卡号查询可以查询专业版证书状态的详细信息。</w:t>
      </w:r>
    </w:p>
    <w:p w:rsidR="004A1DF5" w:rsidRDefault="004A1DF5">
      <w:pPr>
        <w:pStyle w:val="6"/>
        <w:spacing w:line="360" w:lineRule="auto"/>
      </w:pPr>
      <w:r>
        <w:rPr>
          <w:rFonts w:hint="eastAsia"/>
        </w:rPr>
        <w:t>（三）操作步骤</w:t>
      </w:r>
    </w:p>
    <w:p w:rsidR="004A1DF5" w:rsidRDefault="004A1DF5" w:rsidP="0004090F">
      <w:pPr>
        <w:pStyle w:val="6"/>
      </w:pPr>
      <w:r>
        <w:rPr>
          <w:rFonts w:hint="eastAsia"/>
        </w:rPr>
        <w:t>查询</w:t>
      </w:r>
      <w:r>
        <w:rPr>
          <w:rFonts w:hint="eastAsia"/>
        </w:rPr>
        <w:t>USBKEY</w:t>
      </w:r>
      <w:r>
        <w:rPr>
          <w:rFonts w:hint="eastAsia"/>
        </w:rPr>
        <w:t>号及关联银行卡号</w:t>
      </w:r>
    </w:p>
    <w:p w:rsidR="004A1DF5" w:rsidRDefault="004A1DF5">
      <w:pPr>
        <w:ind w:leftChars="1" w:left="410" w:hangingChars="170" w:hanging="408"/>
        <w:rPr>
          <w:rFonts w:ascii="宋体" w:hAnsi="宋体"/>
        </w:rPr>
      </w:pPr>
      <w:r>
        <w:rPr>
          <w:rFonts w:ascii="宋体" w:hAnsi="宋体" w:hint="eastAsia"/>
          <w:szCs w:val="18"/>
        </w:rPr>
        <w:t>1、用户选择系统导航－客户管理－协议管理－专业版管理－证书查询或</w:t>
      </w:r>
      <w:r>
        <w:rPr>
          <w:rFonts w:ascii="宋体" w:hAnsi="宋体" w:hint="eastAsia"/>
        </w:rPr>
        <w:t>在“业务代码”处输入业务代码1633进入。</w:t>
      </w:r>
    </w:p>
    <w:p w:rsidR="004A1DF5" w:rsidRDefault="004A1DF5">
      <w:pPr>
        <w:ind w:leftChars="1" w:left="410" w:hangingChars="170" w:hanging="408"/>
        <w:rPr>
          <w:rFonts w:ascii="宋体" w:hAnsi="宋体"/>
          <w:szCs w:val="18"/>
        </w:rPr>
      </w:pPr>
      <w:r>
        <w:rPr>
          <w:rFonts w:ascii="宋体" w:hAnsi="宋体" w:hint="eastAsia"/>
        </w:rPr>
        <w:t>2、用户在“</w:t>
      </w:r>
      <w:r>
        <w:rPr>
          <w:rFonts w:ascii="宋体" w:hAnsi="宋体" w:hint="eastAsia"/>
          <w:szCs w:val="18"/>
        </w:rPr>
        <w:t>按客户号”中“客户号”栏外输入客户号，或在“按证件号”中输入客户证件信息及姓名。</w:t>
      </w:r>
    </w:p>
    <w:p w:rsidR="004A1DF5" w:rsidRDefault="004A1DF5">
      <w:pPr>
        <w:ind w:leftChars="1" w:left="410" w:hangingChars="170" w:hanging="408"/>
        <w:rPr>
          <w:rFonts w:ascii="宋体" w:hAnsi="宋体"/>
          <w:szCs w:val="18"/>
        </w:rPr>
      </w:pPr>
      <w:r>
        <w:rPr>
          <w:rFonts w:ascii="宋体" w:hAnsi="宋体" w:hint="eastAsia"/>
          <w:szCs w:val="18"/>
        </w:rPr>
        <w:t>3、核实无误后，选择“查询5”按钮显示</w:t>
      </w:r>
      <w:r>
        <w:rPr>
          <w:rFonts w:hint="eastAsia"/>
        </w:rPr>
        <w:t>USBKEY</w:t>
      </w:r>
      <w:r>
        <w:rPr>
          <w:rFonts w:hint="eastAsia"/>
        </w:rPr>
        <w:t>号以及该证书下关联的银行卡卡号。</w:t>
      </w:r>
    </w:p>
    <w:p w:rsidR="004A1DF5" w:rsidRDefault="004A1DF5" w:rsidP="0004090F">
      <w:pPr>
        <w:pStyle w:val="6"/>
        <w:spacing w:line="360" w:lineRule="auto"/>
        <w:ind w:left="1"/>
      </w:pPr>
      <w:r>
        <w:rPr>
          <w:rFonts w:hint="eastAsia"/>
        </w:rPr>
        <w:t>查询专业版证书信息</w:t>
      </w:r>
    </w:p>
    <w:p w:rsidR="004A1DF5" w:rsidRDefault="004A1DF5">
      <w:pPr>
        <w:numPr>
          <w:ilvl w:val="0"/>
          <w:numId w:val="452"/>
        </w:numPr>
        <w:rPr>
          <w:rFonts w:ascii="宋体" w:hAnsi="宋体"/>
        </w:rPr>
      </w:pPr>
      <w:r>
        <w:rPr>
          <w:rFonts w:ascii="宋体" w:hAnsi="宋体" w:hint="eastAsia"/>
          <w:szCs w:val="18"/>
        </w:rPr>
        <w:t>户选择系统导航－客户管理－协议管理－专业版管理－证书查询或</w:t>
      </w:r>
      <w:r>
        <w:rPr>
          <w:rFonts w:ascii="宋体" w:hAnsi="宋体" w:hint="eastAsia"/>
        </w:rPr>
        <w:t>在“业务代码”处输入业务代码1633进入。</w:t>
      </w:r>
    </w:p>
    <w:p w:rsidR="004A1DF5" w:rsidRDefault="004A1DF5">
      <w:pPr>
        <w:numPr>
          <w:ilvl w:val="0"/>
          <w:numId w:val="452"/>
        </w:numPr>
      </w:pPr>
      <w:r>
        <w:rPr>
          <w:rFonts w:hint="eastAsia"/>
        </w:rPr>
        <w:t>用户在“按银行卡号”中“银行卡卡号”栏外输入银行卡号。</w:t>
      </w:r>
    </w:p>
    <w:p w:rsidR="004A1DF5" w:rsidRDefault="004A1DF5">
      <w:pPr>
        <w:numPr>
          <w:ilvl w:val="0"/>
          <w:numId w:val="452"/>
        </w:numPr>
      </w:pPr>
      <w:r>
        <w:rPr>
          <w:rFonts w:ascii="宋体" w:hAnsi="宋体" w:hint="eastAsia"/>
          <w:szCs w:val="18"/>
        </w:rPr>
        <w:t>核实无误后，选择“查询5”按钮。</w:t>
      </w:r>
    </w:p>
    <w:p w:rsidR="004A1DF5" w:rsidRDefault="004A1DF5">
      <w:pPr>
        <w:numPr>
          <w:ilvl w:val="0"/>
          <w:numId w:val="452"/>
        </w:numPr>
      </w:pPr>
      <w:r>
        <w:rPr>
          <w:rFonts w:ascii="宋体" w:hAnsi="宋体" w:hint="eastAsia"/>
          <w:szCs w:val="18"/>
        </w:rPr>
        <w:t>系统提示授权，授权通过后显示该客户专业版证书的详细信息。</w:t>
      </w:r>
    </w:p>
    <w:p w:rsidR="004A1DF5" w:rsidRDefault="004A1DF5">
      <w:pPr>
        <w:pStyle w:val="5"/>
        <w:ind w:left="1"/>
      </w:pPr>
      <w:r>
        <w:rPr>
          <w:rFonts w:hint="eastAsia"/>
        </w:rPr>
        <w:lastRenderedPageBreak/>
        <w:t>九、协议查询（业务代码</w:t>
      </w:r>
      <w:r>
        <w:rPr>
          <w:rFonts w:hint="eastAsia"/>
        </w:rPr>
        <w:t>1638</w:t>
      </w:r>
      <w:r>
        <w:rPr>
          <w:rFonts w:hint="eastAsia"/>
        </w:rPr>
        <w:t>）</w:t>
      </w:r>
    </w:p>
    <w:p w:rsidR="004A1DF5" w:rsidRDefault="004A1DF5">
      <w:pPr>
        <w:pStyle w:val="6"/>
        <w:spacing w:line="360" w:lineRule="auto"/>
        <w:ind w:left="1"/>
      </w:pPr>
      <w:r>
        <w:rPr>
          <w:rFonts w:hint="eastAsia"/>
        </w:rPr>
        <w:t>（一）功能介绍</w:t>
      </w:r>
    </w:p>
    <w:p w:rsidR="004A1DF5" w:rsidRDefault="004A1DF5">
      <w:pPr>
        <w:widowControl/>
        <w:ind w:left="1" w:firstLineChars="200" w:firstLine="480"/>
        <w:jc w:val="left"/>
        <w:rPr>
          <w:rFonts w:ascii="Arial" w:cs="Arial"/>
          <w:szCs w:val="18"/>
        </w:rPr>
      </w:pPr>
      <w:r>
        <w:rPr>
          <w:rFonts w:ascii="宋体" w:hint="eastAsia"/>
          <w:szCs w:val="18"/>
        </w:rPr>
        <w:t>协议查询（1638）项目位于专业版管理（1630）模块下，通过本功能可以实现用户查询到客户有效证书下任一张卡的功能开通状态。</w:t>
      </w:r>
    </w:p>
    <w:p w:rsidR="004A1DF5" w:rsidRDefault="004A1DF5">
      <w:pPr>
        <w:pStyle w:val="6"/>
        <w:spacing w:line="360" w:lineRule="auto"/>
        <w:ind w:left="1"/>
      </w:pPr>
      <w:r>
        <w:rPr>
          <w:rFonts w:hint="eastAsia"/>
        </w:rPr>
        <w:t>（二）操作要点</w:t>
      </w:r>
    </w:p>
    <w:p w:rsidR="004A1DF5" w:rsidRDefault="004A1DF5">
      <w:pPr>
        <w:widowControl/>
        <w:ind w:leftChars="-1" w:left="359" w:hanging="361"/>
        <w:jc w:val="left"/>
        <w:rPr>
          <w:rFonts w:cs="Arial Unicode MS"/>
          <w:kern w:val="0"/>
        </w:rPr>
      </w:pPr>
      <w:r>
        <w:rPr>
          <w:rFonts w:hint="eastAsia"/>
        </w:rPr>
        <w:t>1</w:t>
      </w:r>
      <w:r>
        <w:rPr>
          <w:rFonts w:hint="eastAsia"/>
        </w:rPr>
        <w:t>、目前该</w:t>
      </w:r>
      <w:r>
        <w:rPr>
          <w:rFonts w:ascii="宋体" w:hint="eastAsia"/>
          <w:szCs w:val="18"/>
        </w:rPr>
        <w:t>功能</w:t>
      </w:r>
      <w:r>
        <w:rPr>
          <w:rFonts w:hint="eastAsia"/>
        </w:rPr>
        <w:t>仅能查询申请过专业版的新系统一卡通和公司卡。旧系统一卡通和信用卡无法查询协议。</w:t>
      </w:r>
    </w:p>
    <w:p w:rsidR="004A1DF5" w:rsidRDefault="004A1DF5">
      <w:pPr>
        <w:widowControl/>
        <w:ind w:leftChars="-1" w:left="359" w:hanging="361"/>
        <w:jc w:val="left"/>
        <w:rPr>
          <w:rFonts w:ascii="Arial"/>
          <w:b/>
          <w:bCs/>
        </w:rPr>
      </w:pPr>
      <w:r>
        <w:rPr>
          <w:rFonts w:hint="eastAsia"/>
        </w:rPr>
        <w:t>2</w:t>
      </w:r>
      <w:r>
        <w:rPr>
          <w:rFonts w:hint="eastAsia"/>
        </w:rPr>
        <w:t>、协议查询仅凭一卡通或公司卡卡号即可完成，无需客户取款密码。</w:t>
      </w:r>
    </w:p>
    <w:p w:rsidR="004A1DF5" w:rsidRDefault="004A1DF5">
      <w:pPr>
        <w:pStyle w:val="6"/>
        <w:spacing w:line="360" w:lineRule="auto"/>
      </w:pPr>
      <w:r>
        <w:rPr>
          <w:rFonts w:hint="eastAsia"/>
        </w:rPr>
        <w:t>（三）操作步骤</w:t>
      </w:r>
    </w:p>
    <w:p w:rsidR="004A1DF5" w:rsidRDefault="004A1DF5">
      <w:pPr>
        <w:ind w:left="360" w:hangingChars="150" w:hanging="360"/>
        <w:rPr>
          <w:rFonts w:ascii="宋体" w:hAnsi="宋体"/>
        </w:rPr>
      </w:pPr>
      <w:r>
        <w:rPr>
          <w:rFonts w:ascii="宋体" w:hAnsi="宋体" w:hint="eastAsia"/>
          <w:szCs w:val="18"/>
        </w:rPr>
        <w:t>1、用户选择系统导航－客户管理－协议管理－专业版管理－证书作废或</w:t>
      </w:r>
      <w:r>
        <w:rPr>
          <w:rFonts w:ascii="宋体" w:hAnsi="宋体" w:hint="eastAsia"/>
        </w:rPr>
        <w:t>在“业务代码”处输入业务代码1638进入。</w:t>
      </w:r>
    </w:p>
    <w:p w:rsidR="004A1DF5" w:rsidRDefault="004A1DF5">
      <w:pPr>
        <w:ind w:left="360" w:hangingChars="150" w:hanging="360"/>
        <w:rPr>
          <w:rFonts w:ascii="宋体" w:hAnsi="宋体"/>
          <w:szCs w:val="18"/>
        </w:rPr>
      </w:pPr>
      <w:r>
        <w:rPr>
          <w:rFonts w:ascii="宋体" w:hAnsi="宋体" w:hint="eastAsia"/>
        </w:rPr>
        <w:t>2、用户在</w:t>
      </w:r>
      <w:r>
        <w:rPr>
          <w:rFonts w:ascii="宋体" w:hAnsi="宋体" w:hint="eastAsia"/>
          <w:szCs w:val="18"/>
        </w:rPr>
        <w:t>“户口号”处手工输入证书申请银行卡卡号。</w:t>
      </w:r>
    </w:p>
    <w:p w:rsidR="004A1DF5" w:rsidRDefault="004A1DF5">
      <w:pPr>
        <w:ind w:left="360" w:hangingChars="150" w:hanging="360"/>
        <w:rPr>
          <w:rFonts w:ascii="宋体" w:hAnsi="宋体"/>
          <w:szCs w:val="18"/>
        </w:rPr>
      </w:pPr>
      <w:r>
        <w:rPr>
          <w:rFonts w:ascii="宋体" w:hAnsi="宋体" w:hint="eastAsia"/>
          <w:szCs w:val="18"/>
        </w:rPr>
        <w:t>3、核实完成后，选择“确定1”按钮结束操作。</w:t>
      </w:r>
    </w:p>
    <w:p w:rsidR="004A1DF5" w:rsidRDefault="004A1DF5">
      <w:pPr>
        <w:ind w:left="360" w:hangingChars="150" w:hanging="360"/>
      </w:pPr>
      <w:r>
        <w:rPr>
          <w:rFonts w:ascii="宋体" w:hAnsi="宋体" w:hint="eastAsia"/>
          <w:szCs w:val="18"/>
        </w:rPr>
        <w:t>4、系统核</w:t>
      </w:r>
      <w:r>
        <w:rPr>
          <w:rFonts w:ascii="宋体" w:hAnsi="宋体" w:hint="eastAsia"/>
        </w:rPr>
        <w:t>对客户银行卡卡号无误后，显示该卡协议情况。</w:t>
      </w:r>
    </w:p>
    <w:p w:rsidR="004A1DF5" w:rsidRDefault="004A1DF5"/>
    <w:p w:rsidR="004A1DF5" w:rsidRDefault="004A1DF5" w:rsidP="0004090F">
      <w:pPr>
        <w:pStyle w:val="4"/>
        <w:spacing w:line="360" w:lineRule="auto"/>
        <w:jc w:val="both"/>
        <w:rPr>
          <w:b w:val="0"/>
          <w:bCs w:val="0"/>
        </w:rPr>
        <w:sectPr w:rsidR="004A1DF5">
          <w:pgSz w:w="11906" w:h="16838"/>
          <w:pgMar w:top="1440" w:right="1797" w:bottom="1440" w:left="1797" w:header="851" w:footer="992" w:gutter="0"/>
          <w:cols w:space="425"/>
          <w:docGrid w:type="lines" w:linePitch="312"/>
        </w:sectPr>
      </w:pPr>
    </w:p>
    <w:p w:rsidR="004A1DF5" w:rsidRDefault="004A1DF5" w:rsidP="0004090F">
      <w:pPr>
        <w:pStyle w:val="4"/>
        <w:spacing w:line="360" w:lineRule="auto"/>
      </w:pPr>
      <w:bookmarkStart w:id="66" w:name="_Toc186273570"/>
      <w:r>
        <w:rPr>
          <w:rFonts w:hint="eastAsia"/>
        </w:rPr>
        <w:lastRenderedPageBreak/>
        <w:t>第十六节</w:t>
      </w:r>
      <w:r>
        <w:rPr>
          <w:rFonts w:hint="eastAsia"/>
        </w:rPr>
        <w:t xml:space="preserve">  </w:t>
      </w:r>
      <w:r>
        <w:rPr>
          <w:rFonts w:hint="eastAsia"/>
        </w:rPr>
        <w:t>集团协议转账</w:t>
      </w:r>
      <w:bookmarkEnd w:id="66"/>
    </w:p>
    <w:p w:rsidR="004A1DF5" w:rsidRDefault="004A1DF5">
      <w:pPr>
        <w:pStyle w:val="20"/>
        <w:ind w:firstLine="480"/>
      </w:pPr>
      <w:r>
        <w:rPr>
          <w:rFonts w:hint="eastAsia"/>
        </w:rPr>
        <w:t>集团协议转账子系统是我行推出的一项专为集团客户定做的资金汇划业务，本节主要介绍了集团协议转账业务在新系统中的操作方式及维护、查询方法。</w:t>
      </w:r>
    </w:p>
    <w:p w:rsidR="004A1DF5" w:rsidRDefault="004A1DF5" w:rsidP="0004090F">
      <w:pPr>
        <w:pStyle w:val="5"/>
      </w:pPr>
      <w:r>
        <w:rPr>
          <w:rFonts w:hint="eastAsia"/>
        </w:rPr>
        <w:t>一、集团协议签署经办（业务代码</w:t>
      </w:r>
      <w:r>
        <w:rPr>
          <w:rFonts w:hint="eastAsia"/>
        </w:rPr>
        <w:t>1665</w:t>
      </w:r>
      <w:r>
        <w:rPr>
          <w:rFonts w:hint="eastAsia"/>
        </w:rPr>
        <w:t>）</w:t>
      </w:r>
    </w:p>
    <w:p w:rsidR="004A1DF5" w:rsidRDefault="004A1DF5">
      <w:pPr>
        <w:pStyle w:val="6"/>
        <w:spacing w:line="360" w:lineRule="auto"/>
      </w:pPr>
      <w:r>
        <w:rPr>
          <w:rFonts w:hint="eastAsia"/>
        </w:rPr>
        <w:t>（一）功能介绍</w:t>
      </w:r>
    </w:p>
    <w:p w:rsidR="004A1DF5" w:rsidRDefault="004A1DF5">
      <w:pPr>
        <w:ind w:firstLineChars="150" w:firstLine="360"/>
      </w:pPr>
      <w:r>
        <w:rPr>
          <w:rFonts w:hint="eastAsia"/>
        </w:rPr>
        <w:t>通过本功能签署集团转账协议，完成经办步骤。</w:t>
      </w:r>
    </w:p>
    <w:p w:rsidR="004A1DF5" w:rsidRDefault="004A1DF5">
      <w:pPr>
        <w:pStyle w:val="6"/>
        <w:spacing w:line="360" w:lineRule="auto"/>
      </w:pPr>
      <w:r>
        <w:rPr>
          <w:rFonts w:hint="eastAsia"/>
        </w:rPr>
        <w:t>（二）风险提示</w:t>
      </w:r>
    </w:p>
    <w:p w:rsidR="004A1DF5" w:rsidRDefault="004A1DF5">
      <w:pPr>
        <w:autoSpaceDE w:val="0"/>
        <w:autoSpaceDN w:val="0"/>
        <w:adjustRightInd w:val="0"/>
        <w:ind w:firstLineChars="200" w:firstLine="480"/>
        <w:jc w:val="left"/>
        <w:rPr>
          <w:rFonts w:ascii="宋体"/>
          <w:kern w:val="0"/>
        </w:rPr>
      </w:pPr>
      <w:r>
        <w:rPr>
          <w:rFonts w:hint="eastAsia"/>
        </w:rPr>
        <w:t>1</w:t>
      </w:r>
      <w:r>
        <w:rPr>
          <w:rFonts w:hint="eastAsia"/>
        </w:rPr>
        <w:t>、</w:t>
      </w:r>
      <w:r>
        <w:rPr>
          <w:rFonts w:ascii="宋体" w:hint="eastAsia"/>
          <w:kern w:val="0"/>
        </w:rPr>
        <w:t>集团协议转账方式六、七，协议本身只起到备忘、注释的功能，不能控制交易，故用户在操作时需自己去判断协议的内容并手工执行，并在执行后在</w:t>
      </w:r>
      <w:r>
        <w:rPr>
          <w:rFonts w:ascii="宋体"/>
          <w:kern w:val="0"/>
        </w:rPr>
        <w:t>“</w:t>
      </w:r>
      <w:r>
        <w:rPr>
          <w:rFonts w:ascii="宋体" w:hint="eastAsia"/>
          <w:kern w:val="0"/>
        </w:rPr>
        <w:t>集团协议手工维护</w:t>
      </w:r>
      <w:r>
        <w:rPr>
          <w:rFonts w:ascii="宋体"/>
          <w:kern w:val="0"/>
        </w:rPr>
        <w:t>”</w:t>
      </w:r>
      <w:r>
        <w:rPr>
          <w:rFonts w:ascii="宋体" w:hint="eastAsia"/>
          <w:kern w:val="0"/>
        </w:rPr>
        <w:t>业务代码（</w:t>
      </w:r>
      <w:r>
        <w:rPr>
          <w:kern w:val="0"/>
        </w:rPr>
        <w:t>1695</w:t>
      </w:r>
      <w:r>
        <w:rPr>
          <w:rFonts w:ascii="宋体" w:hint="eastAsia"/>
          <w:kern w:val="0"/>
        </w:rPr>
        <w:t>）中进行登记。</w:t>
      </w:r>
    </w:p>
    <w:p w:rsidR="004A1DF5" w:rsidRDefault="004A1DF5">
      <w:pPr>
        <w:autoSpaceDE w:val="0"/>
        <w:autoSpaceDN w:val="0"/>
        <w:adjustRightInd w:val="0"/>
        <w:ind w:firstLineChars="200" w:firstLine="480"/>
        <w:jc w:val="left"/>
      </w:pPr>
      <w:r>
        <w:rPr>
          <w:kern w:val="0"/>
        </w:rPr>
        <w:t>2</w:t>
      </w:r>
      <w:r>
        <w:rPr>
          <w:rFonts w:ascii="宋体" w:hint="eastAsia"/>
          <w:kern w:val="0"/>
        </w:rPr>
        <w:t>、集团转账协议由转出方客户与其开户机构签署。</w:t>
      </w:r>
    </w:p>
    <w:p w:rsidR="004A1DF5" w:rsidRDefault="004A1DF5">
      <w:pPr>
        <w:ind w:firstLine="450"/>
        <w:rPr>
          <w:rFonts w:ascii="宋体"/>
          <w:kern w:val="0"/>
          <w:sz w:val="18"/>
          <w:szCs w:val="18"/>
        </w:rPr>
      </w:pPr>
      <w:r>
        <w:rPr>
          <w:rFonts w:hint="eastAsia"/>
        </w:rPr>
        <w:t>3</w:t>
      </w:r>
      <w:r>
        <w:rPr>
          <w:rFonts w:hint="eastAsia"/>
        </w:rPr>
        <w:t>、集团转账协议只能与其开户机构（主户口管理行）签署。</w:t>
      </w:r>
    </w:p>
    <w:p w:rsidR="004A1DF5" w:rsidRDefault="004A1DF5">
      <w:pPr>
        <w:pStyle w:val="6"/>
        <w:spacing w:line="360" w:lineRule="auto"/>
      </w:pPr>
      <w:r>
        <w:rPr>
          <w:rFonts w:hint="eastAsia"/>
        </w:rPr>
        <w:t>（三）术语解释及参数说明</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7020"/>
      </w:tblGrid>
      <w:tr w:rsidR="004A1DF5">
        <w:trPr>
          <w:trHeight w:val="465"/>
        </w:trPr>
        <w:tc>
          <w:tcPr>
            <w:tcW w:w="1620" w:type="dxa"/>
          </w:tcPr>
          <w:p w:rsidR="004A1DF5" w:rsidRDefault="004A1DF5">
            <w:pPr>
              <w:spacing w:line="240" w:lineRule="auto"/>
              <w:rPr>
                <w:sz w:val="21"/>
              </w:rPr>
            </w:pPr>
            <w:r>
              <w:rPr>
                <w:rFonts w:hint="eastAsia"/>
                <w:sz w:val="21"/>
              </w:rPr>
              <w:t>协议转账类型</w:t>
            </w:r>
          </w:p>
        </w:tc>
        <w:tc>
          <w:tcPr>
            <w:tcW w:w="7020" w:type="dxa"/>
          </w:tcPr>
          <w:p w:rsidR="004A1DF5" w:rsidRDefault="004A1DF5" w:rsidP="00327B4B">
            <w:pPr>
              <w:spacing w:afterLines="50" w:line="240" w:lineRule="auto"/>
              <w:rPr>
                <w:sz w:val="21"/>
              </w:rPr>
            </w:pPr>
            <w:r>
              <w:rPr>
                <w:rFonts w:hint="eastAsia"/>
                <w:sz w:val="21"/>
              </w:rPr>
              <w:t>1</w:t>
            </w:r>
            <w:r>
              <w:rPr>
                <w:rFonts w:hint="eastAsia"/>
                <w:sz w:val="21"/>
              </w:rPr>
              <w:t>、逐笔交易结转转出：当“转出户”收到一笔款项时，系统实时将该笔交易的款项从“转出户”转到“转入户”。</w:t>
            </w:r>
          </w:p>
          <w:p w:rsidR="004A1DF5" w:rsidRDefault="004A1DF5" w:rsidP="00327B4B">
            <w:pPr>
              <w:spacing w:afterLines="50" w:line="240" w:lineRule="auto"/>
              <w:rPr>
                <w:sz w:val="21"/>
              </w:rPr>
            </w:pPr>
            <w:r>
              <w:rPr>
                <w:rFonts w:hint="eastAsia"/>
                <w:sz w:val="21"/>
              </w:rPr>
              <w:t>2</w:t>
            </w:r>
            <w:r>
              <w:rPr>
                <w:rFonts w:hint="eastAsia"/>
                <w:sz w:val="21"/>
              </w:rPr>
              <w:t>、定期余额结转转出：在协议指定的时刻，检查“转出户”账户余额，根据协议指定的保底金额，将多出保底金额部分从“转出户”转到“转入户”。</w:t>
            </w:r>
          </w:p>
          <w:p w:rsidR="004A1DF5" w:rsidRDefault="004A1DF5" w:rsidP="00327B4B">
            <w:pPr>
              <w:spacing w:afterLines="50" w:line="240" w:lineRule="auto"/>
              <w:rPr>
                <w:sz w:val="21"/>
              </w:rPr>
            </w:pPr>
            <w:r>
              <w:rPr>
                <w:rFonts w:hint="eastAsia"/>
                <w:sz w:val="21"/>
              </w:rPr>
              <w:t>3</w:t>
            </w:r>
            <w:r>
              <w:rPr>
                <w:rFonts w:hint="eastAsia"/>
                <w:sz w:val="21"/>
              </w:rPr>
              <w:t>、定期补足余额：在协议指定的时刻，检查“转入户”账户余额，根据协议指定的保底金额，将少于保底金额部分从“转出户”转到“转入户”。</w:t>
            </w:r>
          </w:p>
          <w:p w:rsidR="004A1DF5" w:rsidRDefault="004A1DF5" w:rsidP="00327B4B">
            <w:pPr>
              <w:spacing w:afterLines="50" w:line="240" w:lineRule="auto"/>
              <w:rPr>
                <w:sz w:val="21"/>
              </w:rPr>
            </w:pPr>
            <w:r>
              <w:rPr>
                <w:rFonts w:hint="eastAsia"/>
                <w:sz w:val="21"/>
              </w:rPr>
              <w:t>4</w:t>
            </w:r>
            <w:r>
              <w:rPr>
                <w:rFonts w:hint="eastAsia"/>
                <w:sz w:val="21"/>
              </w:rPr>
              <w:t>、区别付方结转转出：协议模式四与协议模式一，除了区分付款方的方式不一样以外，其余完全相同。协议模式四为当款项来源的付款方是母公司（转入方）时不触发协议。</w:t>
            </w:r>
          </w:p>
          <w:p w:rsidR="004A1DF5" w:rsidRDefault="004A1DF5" w:rsidP="00327B4B">
            <w:pPr>
              <w:spacing w:afterLines="50" w:line="240" w:lineRule="auto"/>
              <w:rPr>
                <w:sz w:val="21"/>
              </w:rPr>
            </w:pPr>
            <w:r>
              <w:rPr>
                <w:rFonts w:hint="eastAsia"/>
                <w:sz w:val="21"/>
              </w:rPr>
              <w:t>5</w:t>
            </w:r>
            <w:r>
              <w:rPr>
                <w:rFonts w:hint="eastAsia"/>
                <w:sz w:val="21"/>
              </w:rPr>
              <w:t>、实时逐笔转入：当“转入户”需要对外支付款项时，如果账户余额足够支付则从该账户支付，如果不足，先将差额部分从“转出户”转到“转入户”，再从“转入户”对外支付。</w:t>
            </w:r>
          </w:p>
          <w:p w:rsidR="004A1DF5" w:rsidRDefault="004A1DF5" w:rsidP="00327B4B">
            <w:pPr>
              <w:spacing w:afterLines="50" w:line="240" w:lineRule="auto"/>
              <w:rPr>
                <w:sz w:val="21"/>
              </w:rPr>
            </w:pPr>
            <w:r>
              <w:rPr>
                <w:rFonts w:hint="eastAsia"/>
                <w:sz w:val="21"/>
              </w:rPr>
              <w:t>6</w:t>
            </w:r>
            <w:r>
              <w:rPr>
                <w:rFonts w:hint="eastAsia"/>
                <w:sz w:val="21"/>
              </w:rPr>
              <w:t>、完全手工控制：当其它协议种类都无法满足客户的特定要求，为了保留客户，采用手工方式查看协议是否满足条件和手工办理业务。</w:t>
            </w:r>
          </w:p>
          <w:p w:rsidR="004A1DF5" w:rsidRDefault="004A1DF5" w:rsidP="00327B4B">
            <w:pPr>
              <w:spacing w:afterLines="50" w:line="240" w:lineRule="auto"/>
              <w:rPr>
                <w:sz w:val="21"/>
              </w:rPr>
            </w:pPr>
            <w:r>
              <w:rPr>
                <w:rFonts w:hint="eastAsia"/>
                <w:sz w:val="21"/>
              </w:rPr>
              <w:t>7</w:t>
            </w:r>
            <w:r>
              <w:rPr>
                <w:rFonts w:hint="eastAsia"/>
                <w:sz w:val="21"/>
              </w:rPr>
              <w:t>、半自动手工控制：客户的协议是定期协议，可以由电脑自动触发，但办理业务的指示较为特殊，种类</w:t>
            </w:r>
            <w:r>
              <w:rPr>
                <w:rFonts w:hint="eastAsia"/>
                <w:sz w:val="21"/>
              </w:rPr>
              <w:t>1-5</w:t>
            </w:r>
            <w:r>
              <w:rPr>
                <w:rFonts w:hint="eastAsia"/>
                <w:sz w:val="21"/>
              </w:rPr>
              <w:t>的电脑全自动的协议种类都无法满足客户</w:t>
            </w:r>
            <w:r>
              <w:rPr>
                <w:rFonts w:hint="eastAsia"/>
                <w:sz w:val="21"/>
              </w:rPr>
              <w:lastRenderedPageBreak/>
              <w:t>的特定要求。为了保留客户，采用由电脑查看协议是否满足条件，生成触发记录后，由操作员手工办理业务。</w:t>
            </w:r>
          </w:p>
        </w:tc>
      </w:tr>
      <w:tr w:rsidR="004A1DF5">
        <w:trPr>
          <w:trHeight w:val="284"/>
        </w:trPr>
        <w:tc>
          <w:tcPr>
            <w:tcW w:w="1620" w:type="dxa"/>
          </w:tcPr>
          <w:p w:rsidR="004A1DF5" w:rsidRDefault="004A1DF5">
            <w:pPr>
              <w:spacing w:line="240" w:lineRule="auto"/>
              <w:rPr>
                <w:sz w:val="21"/>
              </w:rPr>
            </w:pPr>
            <w:r>
              <w:rPr>
                <w:rFonts w:hint="eastAsia"/>
                <w:sz w:val="21"/>
              </w:rPr>
              <w:lastRenderedPageBreak/>
              <w:t>冻结转账标志</w:t>
            </w:r>
          </w:p>
        </w:tc>
        <w:tc>
          <w:tcPr>
            <w:tcW w:w="7020" w:type="dxa"/>
          </w:tcPr>
          <w:p w:rsidR="004A1DF5" w:rsidRDefault="004A1DF5" w:rsidP="00327B4B">
            <w:pPr>
              <w:spacing w:afterLines="50" w:line="240" w:lineRule="auto"/>
              <w:rPr>
                <w:sz w:val="21"/>
              </w:rPr>
            </w:pPr>
            <w:r>
              <w:rPr>
                <w:rFonts w:ascii="宋体" w:hint="eastAsia"/>
                <w:kern w:val="0"/>
                <w:sz w:val="21"/>
                <w:szCs w:val="18"/>
                <w:lang w:val="zh-CN"/>
              </w:rPr>
              <w:t>已经冻结了的账户，是否还可转账收款。</w:t>
            </w:r>
          </w:p>
        </w:tc>
      </w:tr>
      <w:tr w:rsidR="004A1DF5">
        <w:trPr>
          <w:trHeight w:val="578"/>
        </w:trPr>
        <w:tc>
          <w:tcPr>
            <w:tcW w:w="1620" w:type="dxa"/>
          </w:tcPr>
          <w:p w:rsidR="004A1DF5" w:rsidRDefault="004A1DF5">
            <w:pPr>
              <w:spacing w:line="240" w:lineRule="auto"/>
              <w:rPr>
                <w:sz w:val="21"/>
              </w:rPr>
            </w:pPr>
            <w:r>
              <w:rPr>
                <w:rFonts w:ascii="宋体" w:hint="eastAsia"/>
                <w:kern w:val="0"/>
                <w:sz w:val="21"/>
                <w:szCs w:val="18"/>
                <w:lang w:val="zh-CN"/>
              </w:rPr>
              <w:t>额度限制类型</w:t>
            </w:r>
          </w:p>
        </w:tc>
        <w:tc>
          <w:tcPr>
            <w:tcW w:w="7020" w:type="dxa"/>
          </w:tcPr>
          <w:p w:rsidR="004A1DF5" w:rsidRDefault="004A1DF5" w:rsidP="00327B4B">
            <w:pPr>
              <w:spacing w:afterLines="50" w:line="240" w:lineRule="auto"/>
              <w:rPr>
                <w:sz w:val="21"/>
              </w:rPr>
            </w:pPr>
            <w:r>
              <w:rPr>
                <w:rFonts w:hint="eastAsia"/>
                <w:sz w:val="21"/>
              </w:rPr>
              <w:t>即是否进行名义额度限制，就是子公司在母公司的头寸限制（子公司上划给总公司累计额度，子公司对外付款时候，不能超过这个额度）。主要用于转账类型</w:t>
            </w:r>
            <w:r>
              <w:rPr>
                <w:sz w:val="21"/>
              </w:rPr>
              <w:t>5</w:t>
            </w:r>
            <w:r>
              <w:rPr>
                <w:rFonts w:hint="eastAsia"/>
                <w:sz w:val="21"/>
              </w:rPr>
              <w:t>。</w:t>
            </w:r>
          </w:p>
        </w:tc>
      </w:tr>
      <w:tr w:rsidR="004A1DF5">
        <w:trPr>
          <w:trHeight w:val="1229"/>
        </w:trPr>
        <w:tc>
          <w:tcPr>
            <w:tcW w:w="1620" w:type="dxa"/>
          </w:tcPr>
          <w:p w:rsidR="004A1DF5" w:rsidRDefault="004A1DF5">
            <w:pPr>
              <w:spacing w:line="240" w:lineRule="auto"/>
              <w:rPr>
                <w:rFonts w:ascii="宋体"/>
                <w:kern w:val="0"/>
                <w:sz w:val="21"/>
                <w:szCs w:val="18"/>
                <w:lang w:val="zh-CN"/>
              </w:rPr>
            </w:pPr>
            <w:r>
              <w:rPr>
                <w:rFonts w:ascii="宋体" w:hint="eastAsia"/>
                <w:kern w:val="0"/>
                <w:sz w:val="21"/>
                <w:szCs w:val="18"/>
                <w:lang w:val="zh-CN"/>
              </w:rPr>
              <w:t>渠道限制类型</w:t>
            </w:r>
          </w:p>
        </w:tc>
        <w:tc>
          <w:tcPr>
            <w:tcW w:w="7020" w:type="dxa"/>
          </w:tcPr>
          <w:p w:rsidR="004A1DF5" w:rsidRDefault="004A1DF5">
            <w:pPr>
              <w:autoSpaceDE w:val="0"/>
              <w:autoSpaceDN w:val="0"/>
              <w:adjustRightInd w:val="0"/>
              <w:spacing w:line="240" w:lineRule="auto"/>
              <w:jc w:val="left"/>
              <w:rPr>
                <w:rFonts w:ascii="宋体"/>
                <w:kern w:val="0"/>
                <w:sz w:val="21"/>
                <w:szCs w:val="18"/>
                <w:lang w:val="zh-CN"/>
              </w:rPr>
            </w:pPr>
            <w:r>
              <w:rPr>
                <w:rFonts w:ascii="宋体" w:hint="eastAsia"/>
                <w:kern w:val="0"/>
                <w:sz w:val="21"/>
                <w:szCs w:val="18"/>
                <w:lang w:val="zh-CN"/>
              </w:rPr>
              <w:t>控制哪个渠道来用钱才发行。</w:t>
            </w:r>
          </w:p>
          <w:p w:rsidR="004A1DF5" w:rsidRDefault="004A1DF5">
            <w:pPr>
              <w:autoSpaceDE w:val="0"/>
              <w:autoSpaceDN w:val="0"/>
              <w:adjustRightInd w:val="0"/>
              <w:spacing w:line="240" w:lineRule="auto"/>
              <w:ind w:left="200"/>
              <w:jc w:val="left"/>
              <w:rPr>
                <w:rFonts w:ascii="宋体"/>
                <w:kern w:val="0"/>
                <w:sz w:val="21"/>
                <w:szCs w:val="18"/>
                <w:lang w:val="zh-CN"/>
              </w:rPr>
            </w:pPr>
            <w:r>
              <w:rPr>
                <w:rFonts w:ascii="宋体"/>
                <w:kern w:val="0"/>
                <w:sz w:val="21"/>
                <w:szCs w:val="18"/>
                <w:lang w:val="zh-CN"/>
              </w:rPr>
              <w:t>0</w:t>
            </w:r>
            <w:r>
              <w:rPr>
                <w:rFonts w:ascii="宋体" w:hint="eastAsia"/>
                <w:kern w:val="0"/>
                <w:sz w:val="21"/>
                <w:szCs w:val="18"/>
                <w:lang w:val="zh-CN"/>
              </w:rPr>
              <w:t>无限制：任何渠道要扣子公司的钱，都去母公司要。</w:t>
            </w:r>
          </w:p>
          <w:p w:rsidR="004A1DF5" w:rsidRDefault="004A1DF5">
            <w:pPr>
              <w:autoSpaceDE w:val="0"/>
              <w:autoSpaceDN w:val="0"/>
              <w:adjustRightInd w:val="0"/>
              <w:spacing w:line="240" w:lineRule="auto"/>
              <w:ind w:left="200"/>
              <w:jc w:val="left"/>
              <w:rPr>
                <w:rFonts w:ascii="宋体"/>
                <w:kern w:val="0"/>
                <w:sz w:val="21"/>
                <w:szCs w:val="18"/>
              </w:rPr>
            </w:pPr>
            <w:r>
              <w:rPr>
                <w:rFonts w:ascii="宋体"/>
                <w:kern w:val="0"/>
                <w:sz w:val="21"/>
                <w:szCs w:val="18"/>
                <w:lang w:val="zh-CN"/>
              </w:rPr>
              <w:t>1</w:t>
            </w:r>
            <w:r>
              <w:rPr>
                <w:rFonts w:ascii="宋体" w:hint="eastAsia"/>
                <w:kern w:val="0"/>
                <w:sz w:val="21"/>
                <w:szCs w:val="18"/>
                <w:lang w:val="zh-CN"/>
              </w:rPr>
              <w:t>集团支付渠道限制：除了集团支付渠道来的其他渠道要扣子公司的钱，才去母公司要。主要用于转账类型</w:t>
            </w:r>
            <w:r>
              <w:rPr>
                <w:rFonts w:ascii="宋体"/>
                <w:kern w:val="0"/>
                <w:sz w:val="21"/>
                <w:szCs w:val="18"/>
                <w:lang w:val="zh-CN"/>
              </w:rPr>
              <w:t>5</w:t>
            </w:r>
            <w:r>
              <w:rPr>
                <w:rFonts w:ascii="宋体" w:hint="eastAsia"/>
                <w:kern w:val="0"/>
                <w:sz w:val="21"/>
                <w:szCs w:val="18"/>
                <w:lang w:val="zh-CN"/>
              </w:rPr>
              <w:t>。</w:t>
            </w:r>
          </w:p>
        </w:tc>
      </w:tr>
    </w:tbl>
    <w:p w:rsidR="004A1DF5" w:rsidRDefault="004A1DF5">
      <w:pPr>
        <w:pStyle w:val="6"/>
        <w:spacing w:line="360" w:lineRule="auto"/>
      </w:pPr>
      <w:r>
        <w:rPr>
          <w:rFonts w:hint="eastAsia"/>
        </w:rPr>
        <w:t>（四）操作要点</w:t>
      </w:r>
    </w:p>
    <w:p w:rsidR="004A1DF5" w:rsidRDefault="004A1DF5">
      <w:pPr>
        <w:ind w:firstLine="450"/>
      </w:pPr>
      <w:r>
        <w:rPr>
          <w:rFonts w:hint="eastAsia"/>
        </w:rPr>
        <w:t>1</w:t>
      </w:r>
      <w:r>
        <w:rPr>
          <w:rFonts w:hint="eastAsia"/>
        </w:rPr>
        <w:t>、集团协议转账新分行至新分行和新分行到旧分行之间的资金汇划渠道略有不同，会产生不同的会计分录。</w:t>
      </w:r>
    </w:p>
    <w:p w:rsidR="004A1DF5" w:rsidRDefault="004A1DF5">
      <w:pPr>
        <w:ind w:firstLine="450"/>
      </w:pPr>
      <w:r>
        <w:rPr>
          <w:rFonts w:hint="eastAsia"/>
        </w:rPr>
        <w:t>2</w:t>
      </w:r>
      <w:r>
        <w:rPr>
          <w:rFonts w:hint="eastAsia"/>
        </w:rPr>
        <w:t>、本功能需要经过异步复核。</w:t>
      </w:r>
    </w:p>
    <w:p w:rsidR="004A1DF5" w:rsidRDefault="004A1DF5">
      <w:pPr>
        <w:pStyle w:val="6"/>
        <w:spacing w:line="360" w:lineRule="auto"/>
      </w:pPr>
      <w:r>
        <w:rPr>
          <w:rFonts w:hint="eastAsia"/>
        </w:rPr>
        <w:t>（五）操作步骤</w:t>
      </w:r>
    </w:p>
    <w:p w:rsidR="004A1DF5" w:rsidRDefault="004A1DF5">
      <w:pPr>
        <w:ind w:firstLine="480"/>
      </w:pPr>
      <w:r>
        <w:rPr>
          <w:rFonts w:hint="eastAsia"/>
        </w:rPr>
        <w:t>1</w:t>
      </w:r>
      <w:r>
        <w:rPr>
          <w:rFonts w:hint="eastAsia"/>
        </w:rPr>
        <w:t>、</w:t>
      </w:r>
      <w:r>
        <w:rPr>
          <w:rFonts w:ascii="宋体" w:hAnsi="宋体" w:hint="eastAsia"/>
        </w:rPr>
        <w:t>用户选择系统导航－客户管理－协议管理－集团协议转账－</w:t>
      </w:r>
      <w:r>
        <w:rPr>
          <w:rFonts w:hint="eastAsia"/>
        </w:rPr>
        <w:t>集团协议签署经办</w:t>
      </w:r>
      <w:r>
        <w:rPr>
          <w:rFonts w:ascii="宋体" w:hAnsi="宋体" w:hint="eastAsia"/>
        </w:rPr>
        <w:t>或在“业务代码”处输入业务代码1665进入。</w:t>
      </w:r>
    </w:p>
    <w:p w:rsidR="004A1DF5" w:rsidRDefault="004A1DF5">
      <w:pPr>
        <w:ind w:firstLine="480"/>
      </w:pPr>
      <w:r>
        <w:rPr>
          <w:rFonts w:hint="eastAsia"/>
        </w:rPr>
        <w:t>2</w:t>
      </w:r>
      <w:r>
        <w:rPr>
          <w:rFonts w:hint="eastAsia"/>
        </w:rPr>
        <w:t>、按照操作提示录入转入方和转出方相关信息。</w:t>
      </w:r>
    </w:p>
    <w:p w:rsidR="004A1DF5" w:rsidRDefault="004A1DF5">
      <w:pPr>
        <w:ind w:firstLine="480"/>
      </w:pPr>
      <w:r>
        <w:rPr>
          <w:rFonts w:hint="eastAsia"/>
        </w:rPr>
        <w:t>3</w:t>
      </w:r>
      <w:r>
        <w:rPr>
          <w:rFonts w:hint="eastAsia"/>
        </w:rPr>
        <w:t>、选择“协议转账类型”。</w:t>
      </w:r>
    </w:p>
    <w:p w:rsidR="004A1DF5" w:rsidRDefault="004A1DF5">
      <w:pPr>
        <w:ind w:firstLine="480"/>
      </w:pPr>
      <w:r>
        <w:rPr>
          <w:rFonts w:hint="eastAsia"/>
        </w:rPr>
        <w:t>4</w:t>
      </w:r>
      <w:r>
        <w:rPr>
          <w:rFonts w:hint="eastAsia"/>
        </w:rPr>
        <w:t>、系统根据所选择的“类型”展示不同录入项，用户选择录入。</w:t>
      </w:r>
    </w:p>
    <w:p w:rsidR="004A1DF5" w:rsidRDefault="004A1DF5">
      <w:pPr>
        <w:ind w:firstLine="480"/>
      </w:pPr>
      <w:r>
        <w:rPr>
          <w:rFonts w:hint="eastAsia"/>
        </w:rPr>
        <w:t>5</w:t>
      </w:r>
      <w:r>
        <w:rPr>
          <w:rFonts w:hint="eastAsia"/>
        </w:rPr>
        <w:t>、如果签订了“协议转账类型六、七”，则展现“触发条件”和“办理业务提示”，用户根据和客户签订的具体协议内容录入。</w:t>
      </w:r>
    </w:p>
    <w:p w:rsidR="004A1DF5" w:rsidRDefault="004A1DF5">
      <w:pPr>
        <w:ind w:firstLine="480"/>
      </w:pPr>
      <w:r>
        <w:rPr>
          <w:rFonts w:hint="eastAsia"/>
        </w:rPr>
        <w:t>6</w:t>
      </w:r>
      <w:r>
        <w:rPr>
          <w:rFonts w:hint="eastAsia"/>
        </w:rPr>
        <w:t>、备注，其他备忘事项，可录入</w:t>
      </w:r>
      <w:r>
        <w:rPr>
          <w:rFonts w:hint="eastAsia"/>
        </w:rPr>
        <w:t>100</w:t>
      </w:r>
      <w:r>
        <w:rPr>
          <w:rFonts w:hint="eastAsia"/>
        </w:rPr>
        <w:t>个汉字。</w:t>
      </w:r>
    </w:p>
    <w:p w:rsidR="004A1DF5" w:rsidRDefault="004A1DF5">
      <w:pPr>
        <w:ind w:firstLine="480"/>
      </w:pPr>
      <w:r>
        <w:rPr>
          <w:rFonts w:hint="eastAsia"/>
        </w:rPr>
        <w:t>7</w:t>
      </w:r>
      <w:r>
        <w:rPr>
          <w:rFonts w:hint="eastAsia"/>
        </w:rPr>
        <w:t>、如客户存在黑名单客户等受限因素，需要进行同步授权。</w:t>
      </w:r>
    </w:p>
    <w:p w:rsidR="004A1DF5" w:rsidRDefault="004A1DF5">
      <w:pPr>
        <w:ind w:firstLine="480"/>
      </w:pPr>
      <w:r>
        <w:rPr>
          <w:rFonts w:hint="eastAsia"/>
        </w:rPr>
        <w:t>8</w:t>
      </w:r>
      <w:r>
        <w:rPr>
          <w:rFonts w:hint="eastAsia"/>
        </w:rPr>
        <w:t>、经办成功，产生“协议号”。</w:t>
      </w:r>
    </w:p>
    <w:p w:rsidR="004A1DF5" w:rsidRDefault="004A1DF5" w:rsidP="0004090F">
      <w:pPr>
        <w:pStyle w:val="5"/>
      </w:pPr>
      <w:r>
        <w:rPr>
          <w:rFonts w:hint="eastAsia"/>
        </w:rPr>
        <w:t>二、集团协议签署复核（业务代码</w:t>
      </w:r>
      <w:r>
        <w:rPr>
          <w:rFonts w:hint="eastAsia"/>
        </w:rPr>
        <w:t>1666</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对集团协议签署经办的复核，协议复核用户和协议签署的经办人员不可为同一人。</w:t>
      </w:r>
    </w:p>
    <w:p w:rsidR="004A1DF5" w:rsidRDefault="004A1DF5">
      <w:pPr>
        <w:pStyle w:val="6"/>
        <w:spacing w:line="360" w:lineRule="auto"/>
      </w:pPr>
      <w:r>
        <w:rPr>
          <w:rFonts w:hint="eastAsia"/>
        </w:rPr>
        <w:lastRenderedPageBreak/>
        <w:t>（二）操作步骤</w:t>
      </w:r>
    </w:p>
    <w:p w:rsidR="004A1DF5" w:rsidRDefault="004A1DF5">
      <w:pPr>
        <w:ind w:firstLineChars="200" w:firstLine="480"/>
      </w:pPr>
      <w:r>
        <w:rPr>
          <w:rFonts w:hint="eastAsia"/>
        </w:rPr>
        <w:t>1</w:t>
      </w:r>
      <w:r>
        <w:rPr>
          <w:rFonts w:hint="eastAsia"/>
        </w:rPr>
        <w:t>、</w:t>
      </w:r>
      <w:r>
        <w:rPr>
          <w:rFonts w:ascii="宋体" w:hAnsi="宋体" w:hint="eastAsia"/>
        </w:rPr>
        <w:t>用户选择</w:t>
      </w:r>
      <w:r>
        <w:rPr>
          <w:rFonts w:hint="eastAsia"/>
        </w:rPr>
        <w:t>系统</w:t>
      </w:r>
      <w:r>
        <w:rPr>
          <w:rFonts w:ascii="宋体" w:hAnsi="宋体" w:hint="eastAsia"/>
        </w:rPr>
        <w:t>导航－客户管理－协议管理－集团协议转账－</w:t>
      </w:r>
      <w:r>
        <w:rPr>
          <w:rFonts w:hint="eastAsia"/>
        </w:rPr>
        <w:t>集团协议签署复核</w:t>
      </w:r>
      <w:r>
        <w:rPr>
          <w:rFonts w:ascii="宋体" w:hAnsi="宋体" w:hint="eastAsia"/>
        </w:rPr>
        <w:t>或在“业务代码”处输入业务代码“1666”进入。</w:t>
      </w:r>
    </w:p>
    <w:p w:rsidR="004A1DF5" w:rsidRDefault="004A1DF5">
      <w:pPr>
        <w:ind w:firstLineChars="200" w:firstLine="480"/>
      </w:pPr>
      <w:r>
        <w:rPr>
          <w:rFonts w:hint="eastAsia"/>
        </w:rPr>
        <w:t>2</w:t>
      </w:r>
      <w:r>
        <w:rPr>
          <w:rFonts w:hint="eastAsia"/>
        </w:rPr>
        <w:t>、用户录入查询条件后选择“查询”按钮检索需要复核集团协议转账记录或直接选择“查询”按钮选择复核记录。</w:t>
      </w:r>
    </w:p>
    <w:p w:rsidR="004A1DF5" w:rsidRDefault="004A1DF5">
      <w:pPr>
        <w:ind w:firstLineChars="200" w:firstLine="480"/>
      </w:pPr>
      <w:r>
        <w:rPr>
          <w:rFonts w:hint="eastAsia"/>
        </w:rPr>
        <w:t>3</w:t>
      </w:r>
      <w:r>
        <w:rPr>
          <w:rFonts w:hint="eastAsia"/>
        </w:rPr>
        <w:t>、选定需复核的记录，选择“明细（</w:t>
      </w:r>
      <w:r>
        <w:rPr>
          <w:rFonts w:hint="eastAsia"/>
        </w:rPr>
        <w:t>6</w:t>
      </w:r>
      <w:r>
        <w:rPr>
          <w:rFonts w:hint="eastAsia"/>
        </w:rPr>
        <w:t>）”或双击记录条可查看协议签署经办的详细记录。选择“复核”进行复核。</w:t>
      </w:r>
    </w:p>
    <w:p w:rsidR="004A1DF5" w:rsidRDefault="004A1DF5">
      <w:pPr>
        <w:ind w:firstLineChars="200" w:firstLine="480"/>
      </w:pPr>
      <w:r>
        <w:rPr>
          <w:rFonts w:hint="eastAsia"/>
        </w:rPr>
        <w:t>4</w:t>
      </w:r>
      <w:r>
        <w:rPr>
          <w:rFonts w:hint="eastAsia"/>
        </w:rPr>
        <w:t>、与“协议”原本核对后，选择“确定（</w:t>
      </w:r>
      <w:r>
        <w:rPr>
          <w:rFonts w:hint="eastAsia"/>
        </w:rPr>
        <w:t>1</w:t>
      </w:r>
      <w:r>
        <w:rPr>
          <w:rFonts w:hint="eastAsia"/>
        </w:rPr>
        <w:t>）”按钮，复核成功。</w:t>
      </w:r>
    </w:p>
    <w:p w:rsidR="004A1DF5" w:rsidRDefault="004A1DF5">
      <w:pPr>
        <w:pStyle w:val="5"/>
      </w:pPr>
      <w:r>
        <w:rPr>
          <w:rFonts w:hint="eastAsia"/>
        </w:rPr>
        <w:t>三、集团协议签署取消（业务代码</w:t>
      </w:r>
      <w:r>
        <w:rPr>
          <w:rFonts w:hint="eastAsia"/>
        </w:rPr>
        <w:t>1669</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对集团协议签署经办成功但尚未进行复核的记录取消。</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、已经复核的业务不能进行取消。</w:t>
      </w:r>
    </w:p>
    <w:p w:rsidR="004A1DF5" w:rsidRDefault="004A1DF5">
      <w:pPr>
        <w:ind w:firstLineChars="200" w:firstLine="480"/>
      </w:pPr>
      <w:r>
        <w:rPr>
          <w:rFonts w:hint="eastAsia"/>
        </w:rPr>
        <w:t>2</w:t>
      </w:r>
      <w:r>
        <w:rPr>
          <w:rFonts w:hint="eastAsia"/>
        </w:rPr>
        <w:t>、取消业务的经办用户必须为原集团协议签署的经办用户。</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用户选择系统导航－客户管理－协议管理－集团协议转账－</w:t>
      </w:r>
      <w:r>
        <w:rPr>
          <w:rFonts w:hint="eastAsia"/>
        </w:rPr>
        <w:t>集团协议签署取消</w:t>
      </w:r>
      <w:r>
        <w:rPr>
          <w:rFonts w:ascii="宋体" w:hAnsi="宋体" w:hint="eastAsia"/>
        </w:rPr>
        <w:t>或在“业务代码”处输入业务代码“1669”进入。</w:t>
      </w:r>
    </w:p>
    <w:p w:rsidR="004A1DF5" w:rsidRDefault="004A1DF5">
      <w:pPr>
        <w:ind w:firstLineChars="200" w:firstLine="480"/>
      </w:pPr>
      <w:r>
        <w:rPr>
          <w:rFonts w:hint="eastAsia"/>
        </w:rPr>
        <w:t>2</w:t>
      </w:r>
      <w:r>
        <w:rPr>
          <w:rFonts w:hint="eastAsia"/>
        </w:rPr>
        <w:t>、录入查询条件后选择“查询（</w:t>
      </w:r>
      <w:r>
        <w:rPr>
          <w:rFonts w:hint="eastAsia"/>
        </w:rPr>
        <w:t>5</w:t>
      </w:r>
      <w:r>
        <w:rPr>
          <w:rFonts w:hint="eastAsia"/>
        </w:rPr>
        <w:t>）”按钮检索需取消的协议经办记录，双击记录条或选择“明细（</w:t>
      </w:r>
      <w:r>
        <w:rPr>
          <w:rFonts w:hint="eastAsia"/>
        </w:rPr>
        <w:t>6</w:t>
      </w:r>
      <w:r>
        <w:rPr>
          <w:rFonts w:hint="eastAsia"/>
        </w:rPr>
        <w:t>）”按钮和进行明细核对。</w:t>
      </w:r>
    </w:p>
    <w:p w:rsidR="004A1DF5" w:rsidRDefault="004A1DF5">
      <w:pPr>
        <w:ind w:firstLineChars="200" w:firstLine="480"/>
      </w:pPr>
      <w:r>
        <w:rPr>
          <w:rFonts w:hint="eastAsia"/>
        </w:rPr>
        <w:t>3</w:t>
      </w:r>
      <w:r>
        <w:rPr>
          <w:rFonts w:hint="eastAsia"/>
        </w:rPr>
        <w:t>、选定记录条，选择“取消”按钮，系统展示协议经办的明细内容，用户核对正确后，选择“确定（</w:t>
      </w:r>
      <w:r>
        <w:rPr>
          <w:rFonts w:hint="eastAsia"/>
        </w:rPr>
        <w:t>1</w:t>
      </w:r>
      <w:r>
        <w:rPr>
          <w:rFonts w:hint="eastAsia"/>
        </w:rPr>
        <w:t>）”按钮。</w:t>
      </w:r>
    </w:p>
    <w:p w:rsidR="004A1DF5" w:rsidRDefault="004A1DF5">
      <w:pPr>
        <w:ind w:firstLineChars="200" w:firstLine="480"/>
      </w:pPr>
      <w:r>
        <w:rPr>
          <w:rFonts w:hint="eastAsia"/>
        </w:rPr>
        <w:t>4</w:t>
      </w:r>
      <w:r>
        <w:rPr>
          <w:rFonts w:hint="eastAsia"/>
        </w:rPr>
        <w:t>、签署放弃成功。</w:t>
      </w:r>
    </w:p>
    <w:p w:rsidR="004A1DF5" w:rsidRDefault="004A1DF5">
      <w:pPr>
        <w:pStyle w:val="5"/>
      </w:pPr>
      <w:r>
        <w:rPr>
          <w:rFonts w:hint="eastAsia"/>
        </w:rPr>
        <w:t>四、集团协议修改经办（业务代码</w:t>
      </w:r>
      <w:r>
        <w:rPr>
          <w:rFonts w:hint="eastAsia"/>
        </w:rPr>
        <w:t>1675</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通过本功能对已经复核成功的集团协议内容进行修改维护。</w:t>
      </w:r>
    </w:p>
    <w:p w:rsidR="004A1DF5" w:rsidRDefault="004A1DF5" w:rsidP="0004090F">
      <w:pPr>
        <w:pStyle w:val="6"/>
        <w:spacing w:line="360" w:lineRule="auto"/>
      </w:pPr>
      <w:r>
        <w:rPr>
          <w:rFonts w:hint="eastAsia"/>
        </w:rPr>
        <w:lastRenderedPageBreak/>
        <w:t>（二）操作要点</w:t>
      </w:r>
    </w:p>
    <w:p w:rsidR="004A1DF5" w:rsidRDefault="004A1DF5">
      <w:pPr>
        <w:ind w:firstLineChars="200" w:firstLine="480"/>
      </w:pPr>
      <w:r>
        <w:rPr>
          <w:rFonts w:hint="eastAsia"/>
        </w:rPr>
        <w:t>1</w:t>
      </w:r>
      <w:r>
        <w:rPr>
          <w:rFonts w:hint="eastAsia"/>
        </w:rPr>
        <w:t>、修改集团协议转账内容后如原协议已经生效则必须同时维护其生效日。</w:t>
      </w:r>
    </w:p>
    <w:p w:rsidR="004A1DF5" w:rsidRDefault="004A1DF5">
      <w:pPr>
        <w:ind w:firstLineChars="200" w:firstLine="480"/>
      </w:pPr>
      <w:r>
        <w:rPr>
          <w:rFonts w:hint="eastAsia"/>
        </w:rPr>
        <w:t>2</w:t>
      </w:r>
      <w:r>
        <w:rPr>
          <w:rFonts w:hint="eastAsia"/>
        </w:rPr>
        <w:t>、修改后必须换人进行异步复核。</w:t>
      </w:r>
    </w:p>
    <w:p w:rsidR="004A1DF5" w:rsidRDefault="004A1DF5" w:rsidP="0004090F">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用户选择系统导航－客户管理－协议管理－集团协议转账－</w:t>
      </w:r>
      <w:r>
        <w:rPr>
          <w:rFonts w:hint="eastAsia"/>
        </w:rPr>
        <w:t>集团协议修改经办</w:t>
      </w:r>
      <w:r>
        <w:rPr>
          <w:rFonts w:ascii="宋体" w:hAnsi="宋体" w:hint="eastAsia"/>
        </w:rPr>
        <w:t>或在“业务代码”处输入业务代码“1675”进入。</w:t>
      </w:r>
    </w:p>
    <w:p w:rsidR="004A1DF5" w:rsidRDefault="004A1DF5">
      <w:pPr>
        <w:ind w:firstLine="480"/>
      </w:pPr>
      <w:r>
        <w:rPr>
          <w:rFonts w:hint="eastAsia"/>
        </w:rPr>
        <w:t>2</w:t>
      </w:r>
      <w:r>
        <w:rPr>
          <w:rFonts w:hint="eastAsia"/>
        </w:rPr>
        <w:t>、录入需修改的协议记录条件进行查询或直接选择查询按钮列示全部的集团协议记录，</w:t>
      </w:r>
    </w:p>
    <w:p w:rsidR="004A1DF5" w:rsidRDefault="004A1DF5">
      <w:pPr>
        <w:ind w:firstLine="480"/>
      </w:pPr>
      <w:r>
        <w:rPr>
          <w:rFonts w:hint="eastAsia"/>
        </w:rPr>
        <w:t>3</w:t>
      </w:r>
      <w:r>
        <w:rPr>
          <w:rFonts w:hint="eastAsia"/>
        </w:rPr>
        <w:t>、双击选定的记录条或选择“明细（</w:t>
      </w:r>
      <w:r>
        <w:rPr>
          <w:rFonts w:hint="eastAsia"/>
        </w:rPr>
        <w:t>6</w:t>
      </w:r>
      <w:r>
        <w:rPr>
          <w:rFonts w:hint="eastAsia"/>
        </w:rPr>
        <w:t>）”按钮可查看协议详细内容。</w:t>
      </w:r>
    </w:p>
    <w:p w:rsidR="004A1DF5" w:rsidRDefault="004A1DF5">
      <w:pPr>
        <w:ind w:firstLine="480"/>
      </w:pPr>
      <w:r>
        <w:rPr>
          <w:rFonts w:hint="eastAsia"/>
        </w:rPr>
        <w:t>4</w:t>
      </w:r>
      <w:r>
        <w:rPr>
          <w:rFonts w:hint="eastAsia"/>
        </w:rPr>
        <w:t>、确定需修改的协议记录后，选定记录条，选择“修改”按钮，系统根据不同协议类型展示不同的可维护字段界面。</w:t>
      </w:r>
    </w:p>
    <w:p w:rsidR="004A1DF5" w:rsidRDefault="004A1DF5">
      <w:pPr>
        <w:ind w:firstLine="480"/>
      </w:pPr>
      <w:r>
        <w:rPr>
          <w:rFonts w:hint="eastAsia"/>
        </w:rPr>
        <w:t>5</w:t>
      </w:r>
      <w:r>
        <w:rPr>
          <w:rFonts w:hint="eastAsia"/>
        </w:rPr>
        <w:t>、根据维护申请进行修改，修改完毕，确定后退出。</w:t>
      </w:r>
    </w:p>
    <w:p w:rsidR="004A1DF5" w:rsidRDefault="004A1DF5" w:rsidP="0004090F">
      <w:pPr>
        <w:pStyle w:val="5"/>
      </w:pPr>
      <w:r>
        <w:rPr>
          <w:rFonts w:hint="eastAsia"/>
        </w:rPr>
        <w:t>五、集团协议修改复核（业务代码</w:t>
      </w:r>
      <w:r>
        <w:rPr>
          <w:rFonts w:hint="eastAsia"/>
        </w:rPr>
        <w:t>1676</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通过本功能对集团协议的修改进行复核。</w:t>
      </w:r>
    </w:p>
    <w:p w:rsidR="004A1DF5" w:rsidRDefault="004A1DF5">
      <w:pPr>
        <w:pStyle w:val="6"/>
        <w:spacing w:line="360" w:lineRule="auto"/>
      </w:pPr>
      <w:r>
        <w:rPr>
          <w:rFonts w:hint="eastAsia"/>
        </w:rPr>
        <w:t>（二）操作步骤</w:t>
      </w:r>
    </w:p>
    <w:p w:rsidR="004A1DF5" w:rsidRDefault="004A1DF5">
      <w:pPr>
        <w:ind w:firstLine="480"/>
      </w:pPr>
      <w:r>
        <w:rPr>
          <w:rFonts w:hint="eastAsia"/>
        </w:rPr>
        <w:t>1</w:t>
      </w:r>
      <w:r>
        <w:rPr>
          <w:rFonts w:hint="eastAsia"/>
        </w:rPr>
        <w:t>、</w:t>
      </w:r>
      <w:r>
        <w:rPr>
          <w:rFonts w:ascii="宋体" w:hAnsi="宋体" w:hint="eastAsia"/>
        </w:rPr>
        <w:t>用户选择</w:t>
      </w:r>
      <w:r>
        <w:rPr>
          <w:rFonts w:hint="eastAsia"/>
        </w:rPr>
        <w:t>系统</w:t>
      </w:r>
      <w:r>
        <w:rPr>
          <w:rFonts w:ascii="宋体" w:hAnsi="宋体" w:hint="eastAsia"/>
        </w:rPr>
        <w:t>导航－客户管理－协议管理－集团协议转账－</w:t>
      </w:r>
      <w:r>
        <w:rPr>
          <w:rFonts w:hint="eastAsia"/>
        </w:rPr>
        <w:t>集团协议修改复核</w:t>
      </w:r>
      <w:r>
        <w:rPr>
          <w:rFonts w:ascii="宋体" w:hAnsi="宋体" w:hint="eastAsia"/>
        </w:rPr>
        <w:t>或在“业务代码”处输入业务代码“1676”进入。</w:t>
      </w:r>
    </w:p>
    <w:p w:rsidR="004A1DF5" w:rsidRDefault="004A1DF5">
      <w:pPr>
        <w:ind w:firstLine="480"/>
      </w:pPr>
      <w:r>
        <w:rPr>
          <w:rFonts w:hint="eastAsia"/>
        </w:rPr>
        <w:t>2</w:t>
      </w:r>
      <w:r>
        <w:rPr>
          <w:rFonts w:hint="eastAsia"/>
        </w:rPr>
        <w:t>、录入拟复核的修改经办记录检索值查询经办修改记录，选择“查询（</w:t>
      </w:r>
      <w:r>
        <w:rPr>
          <w:rFonts w:hint="eastAsia"/>
        </w:rPr>
        <w:t>5</w:t>
      </w:r>
      <w:r>
        <w:rPr>
          <w:rFonts w:hint="eastAsia"/>
        </w:rPr>
        <w:t>）”后系统列示所有满足条件的待复核记录列表，此时记录当中“维护类型”为“修改”，业务状态为“待复核”。</w:t>
      </w:r>
    </w:p>
    <w:p w:rsidR="004A1DF5" w:rsidRDefault="004A1DF5">
      <w:pPr>
        <w:ind w:firstLine="480"/>
      </w:pPr>
      <w:r>
        <w:rPr>
          <w:rFonts w:hint="eastAsia"/>
        </w:rPr>
        <w:t>3</w:t>
      </w:r>
      <w:r>
        <w:rPr>
          <w:rFonts w:hint="eastAsia"/>
        </w:rPr>
        <w:t>、选定需复核的协议列表，双击或选择“明细（</w:t>
      </w:r>
      <w:r>
        <w:rPr>
          <w:rFonts w:hint="eastAsia"/>
        </w:rPr>
        <w:t>6</w:t>
      </w:r>
      <w:r>
        <w:rPr>
          <w:rFonts w:hint="eastAsia"/>
        </w:rPr>
        <w:t>）”按钮可查询待复核协议的详细内容。</w:t>
      </w:r>
    </w:p>
    <w:p w:rsidR="004A1DF5" w:rsidRDefault="004A1DF5">
      <w:pPr>
        <w:ind w:firstLine="480"/>
      </w:pPr>
      <w:r>
        <w:rPr>
          <w:rFonts w:hint="eastAsia"/>
        </w:rPr>
        <w:t>4</w:t>
      </w:r>
      <w:r>
        <w:rPr>
          <w:rFonts w:hint="eastAsia"/>
        </w:rPr>
        <w:t>、选择“复核</w:t>
      </w:r>
      <w:r>
        <w:t>”</w:t>
      </w:r>
      <w:r>
        <w:rPr>
          <w:rFonts w:hint="eastAsia"/>
        </w:rPr>
        <w:t>按钮，对照修改协议申请，核查账户信息和协议内容均无误后选择确定，修改复核成功。</w:t>
      </w:r>
    </w:p>
    <w:p w:rsidR="004A1DF5" w:rsidRDefault="004A1DF5" w:rsidP="0004090F">
      <w:pPr>
        <w:pStyle w:val="5"/>
      </w:pPr>
      <w:r>
        <w:rPr>
          <w:rFonts w:hint="eastAsia"/>
        </w:rPr>
        <w:lastRenderedPageBreak/>
        <w:t>六、集团协议修改取消（业务代码</w:t>
      </w:r>
      <w:r>
        <w:rPr>
          <w:rFonts w:hint="eastAsia"/>
        </w:rPr>
        <w:t>1679</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通过本功能取消集团协议修改经办成功但尚未复核的记录。</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用户选择系统导航－客户管理－协议管理－集团协议转账－</w:t>
      </w:r>
      <w:r>
        <w:rPr>
          <w:rFonts w:hint="eastAsia"/>
        </w:rPr>
        <w:t>集团协议修改取消</w:t>
      </w:r>
      <w:r>
        <w:rPr>
          <w:rFonts w:ascii="宋体" w:hAnsi="宋体" w:hint="eastAsia"/>
        </w:rPr>
        <w:t>或在“业务代码”处输入业务代码“1679”进入。</w:t>
      </w:r>
    </w:p>
    <w:p w:rsidR="004A1DF5" w:rsidRDefault="004A1DF5">
      <w:pPr>
        <w:ind w:firstLineChars="200" w:firstLine="480"/>
      </w:pPr>
      <w:r>
        <w:rPr>
          <w:rFonts w:hint="eastAsia"/>
        </w:rPr>
        <w:t>2</w:t>
      </w:r>
      <w:r>
        <w:rPr>
          <w:rFonts w:hint="eastAsia"/>
        </w:rPr>
        <w:t>、录入拟取消记录检索值查询经办已修改的经办记录，选择“查询（</w:t>
      </w:r>
      <w:r>
        <w:rPr>
          <w:rFonts w:hint="eastAsia"/>
        </w:rPr>
        <w:t>5</w:t>
      </w:r>
      <w:r>
        <w:rPr>
          <w:rFonts w:hint="eastAsia"/>
        </w:rPr>
        <w:t>）”后系统列示所有满足条件的可取消记录列表，记录列表当中“维护类型”为“修改”，业务状态为“待复核”。</w:t>
      </w:r>
    </w:p>
    <w:p w:rsidR="004A1DF5" w:rsidRDefault="004A1DF5">
      <w:pPr>
        <w:ind w:firstLine="480"/>
      </w:pPr>
      <w:r>
        <w:rPr>
          <w:rFonts w:hint="eastAsia"/>
        </w:rPr>
        <w:t>3</w:t>
      </w:r>
      <w:r>
        <w:rPr>
          <w:rFonts w:hint="eastAsia"/>
        </w:rPr>
        <w:t>、选定拟取消的的协议列表，双击或选择“明细（</w:t>
      </w:r>
      <w:r>
        <w:rPr>
          <w:rFonts w:hint="eastAsia"/>
        </w:rPr>
        <w:t>6</w:t>
      </w:r>
      <w:r>
        <w:rPr>
          <w:rFonts w:hint="eastAsia"/>
        </w:rPr>
        <w:t>）”按钮可查询协议的详细内容。</w:t>
      </w:r>
    </w:p>
    <w:p w:rsidR="004A1DF5" w:rsidRDefault="004A1DF5">
      <w:pPr>
        <w:ind w:firstLine="480"/>
      </w:pPr>
      <w:r>
        <w:rPr>
          <w:rFonts w:hint="eastAsia"/>
        </w:rPr>
        <w:t>4</w:t>
      </w:r>
      <w:r>
        <w:rPr>
          <w:rFonts w:hint="eastAsia"/>
        </w:rPr>
        <w:t>、选择“取消”按钮，系统显示协议的详细内容，无误后，选择“确定（</w:t>
      </w:r>
      <w:r>
        <w:rPr>
          <w:rFonts w:hint="eastAsia"/>
        </w:rPr>
        <w:t>1</w:t>
      </w:r>
      <w:r>
        <w:rPr>
          <w:rFonts w:hint="eastAsia"/>
        </w:rPr>
        <w:t>）”，取消修改成功。</w:t>
      </w:r>
    </w:p>
    <w:p w:rsidR="004A1DF5" w:rsidRDefault="004A1DF5" w:rsidP="0004090F">
      <w:pPr>
        <w:pStyle w:val="5"/>
      </w:pPr>
      <w:r>
        <w:rPr>
          <w:rFonts w:hint="eastAsia"/>
        </w:rPr>
        <w:t>七、集团协议终止经办（业务代码</w:t>
      </w:r>
      <w:r>
        <w:rPr>
          <w:rFonts w:hint="eastAsia"/>
        </w:rPr>
        <w:t>1685</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通过本功能终止已经建立的集团协议，该功能需复核后方能生效。</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用户选择系统导航－客户管理－协议管理－集团协议转账－</w:t>
      </w:r>
      <w:r>
        <w:rPr>
          <w:rFonts w:hint="eastAsia"/>
        </w:rPr>
        <w:t>集团协议终止经办</w:t>
      </w:r>
      <w:r>
        <w:rPr>
          <w:rFonts w:ascii="宋体" w:hAnsi="宋体" w:hint="eastAsia"/>
        </w:rPr>
        <w:t>或在“业务代码”处输入业务代码“1685”进入。</w:t>
      </w:r>
    </w:p>
    <w:p w:rsidR="004A1DF5" w:rsidRDefault="004A1DF5">
      <w:pPr>
        <w:ind w:firstLine="480"/>
      </w:pPr>
      <w:r>
        <w:rPr>
          <w:rFonts w:hint="eastAsia"/>
        </w:rPr>
        <w:t>2</w:t>
      </w:r>
      <w:r>
        <w:rPr>
          <w:rFonts w:hint="eastAsia"/>
        </w:rPr>
        <w:t>、录入拟终止协议的协议号或其他检索值查询已建立的集团协议，选择“查询（</w:t>
      </w:r>
      <w:r>
        <w:rPr>
          <w:rFonts w:hint="eastAsia"/>
        </w:rPr>
        <w:t>5</w:t>
      </w:r>
      <w:r>
        <w:rPr>
          <w:rFonts w:hint="eastAsia"/>
        </w:rPr>
        <w:t>）”后，系统显示满足查询条件的协议记录列表。</w:t>
      </w:r>
    </w:p>
    <w:p w:rsidR="004A1DF5" w:rsidRDefault="004A1DF5">
      <w:pPr>
        <w:ind w:firstLine="480"/>
      </w:pPr>
      <w:r>
        <w:rPr>
          <w:rFonts w:hint="eastAsia"/>
        </w:rPr>
        <w:t>3</w:t>
      </w:r>
      <w:r>
        <w:rPr>
          <w:rFonts w:hint="eastAsia"/>
        </w:rPr>
        <w:t>、选定须终止的协议记录，业务状态标志为“生效”，双击记录条或选择“明细（</w:t>
      </w:r>
      <w:r>
        <w:rPr>
          <w:rFonts w:hint="eastAsia"/>
        </w:rPr>
        <w:t>6</w:t>
      </w:r>
      <w:r>
        <w:rPr>
          <w:rFonts w:hint="eastAsia"/>
        </w:rPr>
        <w:t>）”按钮可查询协议详细内容。</w:t>
      </w:r>
    </w:p>
    <w:p w:rsidR="004A1DF5" w:rsidRDefault="004A1DF5">
      <w:pPr>
        <w:ind w:firstLine="480"/>
      </w:pPr>
      <w:r>
        <w:rPr>
          <w:rFonts w:hint="eastAsia"/>
        </w:rPr>
        <w:t>4</w:t>
      </w:r>
      <w:r>
        <w:rPr>
          <w:rFonts w:hint="eastAsia"/>
        </w:rPr>
        <w:t>、确认所选协议记录无误后，选择“终止”按钮，系统展示该协议详细内容供用户核对。</w:t>
      </w:r>
    </w:p>
    <w:p w:rsidR="004A1DF5" w:rsidRDefault="004A1DF5">
      <w:pPr>
        <w:ind w:firstLine="480"/>
      </w:pPr>
      <w:r>
        <w:rPr>
          <w:rFonts w:hint="eastAsia"/>
        </w:rPr>
        <w:lastRenderedPageBreak/>
        <w:t>5</w:t>
      </w:r>
      <w:r>
        <w:rPr>
          <w:rFonts w:hint="eastAsia"/>
        </w:rPr>
        <w:t>、核对无误，选择“确定（</w:t>
      </w:r>
      <w:r>
        <w:rPr>
          <w:rFonts w:hint="eastAsia"/>
        </w:rPr>
        <w:t>1</w:t>
      </w:r>
      <w:r>
        <w:rPr>
          <w:rFonts w:hint="eastAsia"/>
        </w:rPr>
        <w:t>）”按钮，集团协议终止经办成功。</w:t>
      </w:r>
    </w:p>
    <w:p w:rsidR="004A1DF5" w:rsidRDefault="004A1DF5" w:rsidP="0004090F">
      <w:pPr>
        <w:pStyle w:val="5"/>
      </w:pPr>
      <w:r>
        <w:rPr>
          <w:rFonts w:hint="eastAsia"/>
        </w:rPr>
        <w:t>八、集团协议终止复核（业务代码</w:t>
      </w:r>
      <w:r>
        <w:rPr>
          <w:rFonts w:hint="eastAsia"/>
        </w:rPr>
        <w:t>1686</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通过本功能复核已经完成集团协议终止经办步骤的业务，使集团协议终止正式生效。</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用户选择系统导航－客户管理－协议管理－集团协议转账－</w:t>
      </w:r>
      <w:r>
        <w:rPr>
          <w:rFonts w:hint="eastAsia"/>
        </w:rPr>
        <w:t>集团协议终止复核</w:t>
      </w:r>
      <w:r>
        <w:rPr>
          <w:rFonts w:ascii="宋体" w:hAnsi="宋体" w:hint="eastAsia"/>
        </w:rPr>
        <w:t>或在“业务代码”处输入业务代码“1686”进入。</w:t>
      </w:r>
    </w:p>
    <w:p w:rsidR="004A1DF5" w:rsidRDefault="004A1DF5">
      <w:pPr>
        <w:ind w:firstLine="480"/>
      </w:pPr>
      <w:r>
        <w:rPr>
          <w:rFonts w:hint="eastAsia"/>
        </w:rPr>
        <w:t>2</w:t>
      </w:r>
      <w:r>
        <w:rPr>
          <w:rFonts w:hint="eastAsia"/>
        </w:rPr>
        <w:t>、录入拟终止协议的协议号或其他检索值查询已建立的集团协议，选择“查询（</w:t>
      </w:r>
      <w:r>
        <w:rPr>
          <w:rFonts w:hint="eastAsia"/>
        </w:rPr>
        <w:t>5</w:t>
      </w:r>
      <w:r>
        <w:rPr>
          <w:rFonts w:hint="eastAsia"/>
        </w:rPr>
        <w:t>）”后，系统显示满足查询条件的协议记录列表（见图）。</w:t>
      </w:r>
    </w:p>
    <w:p w:rsidR="004A1DF5" w:rsidRDefault="004A1DF5">
      <w:pPr>
        <w:ind w:firstLine="480"/>
      </w:pPr>
      <w:r>
        <w:rPr>
          <w:rFonts w:hint="eastAsia"/>
        </w:rPr>
        <w:t>3</w:t>
      </w:r>
      <w:r>
        <w:rPr>
          <w:rFonts w:hint="eastAsia"/>
        </w:rPr>
        <w:t>、选定须终止的协议记录，维护类型为“终止”，业务状态为“待复核”，双击记录条或选择“明细（</w:t>
      </w:r>
      <w:r>
        <w:rPr>
          <w:rFonts w:hint="eastAsia"/>
        </w:rPr>
        <w:t>6</w:t>
      </w:r>
      <w:r>
        <w:rPr>
          <w:rFonts w:hint="eastAsia"/>
        </w:rPr>
        <w:t>）”按钮可查询协议详细内容。</w:t>
      </w:r>
    </w:p>
    <w:p w:rsidR="004A1DF5" w:rsidRDefault="004A1DF5">
      <w:pPr>
        <w:ind w:firstLine="480"/>
      </w:pPr>
      <w:r>
        <w:rPr>
          <w:rFonts w:hint="eastAsia"/>
        </w:rPr>
        <w:t>4</w:t>
      </w:r>
      <w:r>
        <w:rPr>
          <w:rFonts w:hint="eastAsia"/>
        </w:rPr>
        <w:t>、确认所选协议记录无误后，选择“复核（</w:t>
      </w:r>
      <w:r>
        <w:rPr>
          <w:rFonts w:hint="eastAsia"/>
        </w:rPr>
        <w:t>10</w:t>
      </w:r>
      <w:r>
        <w:rPr>
          <w:rFonts w:hint="eastAsia"/>
        </w:rPr>
        <w:t>）”按钮，系统展示该协议详细内容供用户再次核对。</w:t>
      </w:r>
    </w:p>
    <w:p w:rsidR="004A1DF5" w:rsidRDefault="004A1DF5">
      <w:pPr>
        <w:ind w:firstLine="480"/>
      </w:pPr>
      <w:r>
        <w:rPr>
          <w:rFonts w:hint="eastAsia"/>
        </w:rPr>
        <w:t>5</w:t>
      </w:r>
      <w:r>
        <w:rPr>
          <w:rFonts w:hint="eastAsia"/>
        </w:rPr>
        <w:t>、核对无误，选择“确定（</w:t>
      </w:r>
      <w:r>
        <w:rPr>
          <w:rFonts w:hint="eastAsia"/>
        </w:rPr>
        <w:t>1</w:t>
      </w:r>
      <w:r>
        <w:rPr>
          <w:rFonts w:hint="eastAsia"/>
        </w:rPr>
        <w:t>）”按钮，集团协议终止复核成功，集团协议终止正式生效。</w:t>
      </w:r>
    </w:p>
    <w:p w:rsidR="004A1DF5" w:rsidRDefault="004A1DF5" w:rsidP="0004090F">
      <w:pPr>
        <w:pStyle w:val="5"/>
      </w:pPr>
      <w:r>
        <w:rPr>
          <w:rFonts w:hint="eastAsia"/>
        </w:rPr>
        <w:t>九、集团协议终止取消（业务代码</w:t>
      </w:r>
      <w:r>
        <w:rPr>
          <w:rFonts w:hint="eastAsia"/>
        </w:rPr>
        <w:t>1689</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通过本功能对已完成集团协议终止经办步骤，但尚未复核的业务进行取消，本交易是集团协议终止经办的逆交易。</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用户选择系统导航－客户管理－协议管理－集团协议转账－</w:t>
      </w:r>
      <w:r>
        <w:rPr>
          <w:rFonts w:hint="eastAsia"/>
        </w:rPr>
        <w:t>集团协议终止取消</w:t>
      </w:r>
      <w:r>
        <w:rPr>
          <w:rFonts w:ascii="宋体" w:hAnsi="宋体" w:hint="eastAsia"/>
        </w:rPr>
        <w:t>或在“业务代码”处输入业务代码“1689”进入。</w:t>
      </w:r>
    </w:p>
    <w:p w:rsidR="004A1DF5" w:rsidRDefault="004A1DF5">
      <w:pPr>
        <w:ind w:firstLineChars="200" w:firstLine="480"/>
      </w:pPr>
      <w:r>
        <w:rPr>
          <w:rFonts w:hint="eastAsia"/>
        </w:rPr>
        <w:t>2</w:t>
      </w:r>
      <w:r>
        <w:rPr>
          <w:rFonts w:hint="eastAsia"/>
        </w:rPr>
        <w:t>、录入拟取消终止协议的协议号或其他检索值，选择“查询（</w:t>
      </w:r>
      <w:r>
        <w:rPr>
          <w:rFonts w:hint="eastAsia"/>
        </w:rPr>
        <w:t>5</w:t>
      </w:r>
      <w:r>
        <w:rPr>
          <w:rFonts w:hint="eastAsia"/>
        </w:rPr>
        <w:t>）”后，系统显示满足查询条件的协议记录列表，维护类型为“终止”，业务状态标志为“待</w:t>
      </w:r>
      <w:r>
        <w:rPr>
          <w:rFonts w:hint="eastAsia"/>
        </w:rPr>
        <w:lastRenderedPageBreak/>
        <w:t>复核”。</w:t>
      </w:r>
    </w:p>
    <w:p w:rsidR="004A1DF5" w:rsidRDefault="004A1DF5">
      <w:pPr>
        <w:ind w:firstLine="480"/>
      </w:pPr>
      <w:r>
        <w:rPr>
          <w:rFonts w:hint="eastAsia"/>
        </w:rPr>
        <w:t>3</w:t>
      </w:r>
      <w:r>
        <w:rPr>
          <w:rFonts w:hint="eastAsia"/>
        </w:rPr>
        <w:t>、选定须取消终止的协议记录，双击记录条或选择“明细（</w:t>
      </w:r>
      <w:r>
        <w:rPr>
          <w:rFonts w:hint="eastAsia"/>
        </w:rPr>
        <w:t>6</w:t>
      </w:r>
      <w:r>
        <w:rPr>
          <w:rFonts w:hint="eastAsia"/>
        </w:rPr>
        <w:t>）”按钮可查询协议详细内容。</w:t>
      </w:r>
    </w:p>
    <w:p w:rsidR="004A1DF5" w:rsidRDefault="004A1DF5">
      <w:pPr>
        <w:ind w:firstLine="480"/>
      </w:pPr>
      <w:r>
        <w:rPr>
          <w:rFonts w:hint="eastAsia"/>
        </w:rPr>
        <w:t>4</w:t>
      </w:r>
      <w:r>
        <w:rPr>
          <w:rFonts w:hint="eastAsia"/>
        </w:rPr>
        <w:t>、选择“取消（</w:t>
      </w:r>
      <w:r>
        <w:rPr>
          <w:rFonts w:hint="eastAsia"/>
        </w:rPr>
        <w:t>10</w:t>
      </w:r>
      <w:r>
        <w:rPr>
          <w:rFonts w:hint="eastAsia"/>
        </w:rPr>
        <w:t>）”按钮，系统展示拟取消协议的详细内容供用户再次核对，核对无误后，选择“确定（</w:t>
      </w:r>
      <w:r>
        <w:rPr>
          <w:rFonts w:hint="eastAsia"/>
        </w:rPr>
        <w:t>1</w:t>
      </w:r>
      <w:r>
        <w:rPr>
          <w:rFonts w:hint="eastAsia"/>
        </w:rPr>
        <w:t>）”，集团协议终止取消成功。</w:t>
      </w:r>
    </w:p>
    <w:p w:rsidR="004A1DF5" w:rsidRDefault="004A1DF5" w:rsidP="0004090F">
      <w:pPr>
        <w:pStyle w:val="5"/>
      </w:pPr>
      <w:r>
        <w:rPr>
          <w:rFonts w:hint="eastAsia"/>
        </w:rPr>
        <w:t>十、集团协议手工维护经办（业务代码</w:t>
      </w:r>
      <w:r>
        <w:rPr>
          <w:rFonts w:hint="eastAsia"/>
        </w:rPr>
        <w:t>1695</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通过该功能对签订集团协议</w:t>
      </w:r>
      <w:r>
        <w:rPr>
          <w:rFonts w:hint="eastAsia"/>
        </w:rPr>
        <w:t>6</w:t>
      </w:r>
      <w:r>
        <w:rPr>
          <w:rFonts w:hint="eastAsia"/>
        </w:rPr>
        <w:t>、</w:t>
      </w:r>
      <w:r>
        <w:rPr>
          <w:rFonts w:hint="eastAsia"/>
        </w:rPr>
        <w:t>7</w:t>
      </w:r>
      <w:r>
        <w:rPr>
          <w:rFonts w:hint="eastAsia"/>
        </w:rPr>
        <w:t>的业务进行登记，起到备查的作用。</w:t>
      </w:r>
    </w:p>
    <w:p w:rsidR="004A1DF5" w:rsidRDefault="004A1DF5">
      <w:pPr>
        <w:pStyle w:val="6"/>
        <w:spacing w:line="360" w:lineRule="auto"/>
      </w:pPr>
      <w:r>
        <w:rPr>
          <w:rFonts w:hint="eastAsia"/>
        </w:rPr>
        <w:t>（二）风险提示</w:t>
      </w:r>
    </w:p>
    <w:p w:rsidR="004A1DF5" w:rsidRDefault="004A1DF5">
      <w:pPr>
        <w:ind w:firstLineChars="180" w:firstLine="432"/>
      </w:pPr>
      <w:r>
        <w:rPr>
          <w:rFonts w:hint="eastAsia"/>
        </w:rPr>
        <w:t>1</w:t>
      </w:r>
      <w:r>
        <w:rPr>
          <w:rFonts w:hint="eastAsia"/>
        </w:rPr>
        <w:t>、本功能只是对“手工控制”型的集团协议所触发的交易起一个登记备查的作用，不起任何逻辑控制。</w:t>
      </w:r>
    </w:p>
    <w:p w:rsidR="004A1DF5" w:rsidRDefault="004A1DF5">
      <w:pPr>
        <w:ind w:firstLineChars="180" w:firstLine="432"/>
      </w:pPr>
      <w:r>
        <w:rPr>
          <w:rFonts w:hint="eastAsia"/>
        </w:rPr>
        <w:t>2</w:t>
      </w:r>
      <w:r>
        <w:rPr>
          <w:rFonts w:hint="eastAsia"/>
        </w:rPr>
        <w:t>、本操作需要进行复核才能生效。</w:t>
      </w:r>
    </w:p>
    <w:p w:rsidR="004A1DF5" w:rsidRDefault="004A1DF5">
      <w:pPr>
        <w:pStyle w:val="6"/>
        <w:spacing w:line="360" w:lineRule="auto"/>
      </w:pPr>
      <w:r>
        <w:rPr>
          <w:rFonts w:hint="eastAsia"/>
        </w:rPr>
        <w:t>（三）操作步骤</w:t>
      </w:r>
    </w:p>
    <w:p w:rsidR="004A1DF5" w:rsidRDefault="004A1DF5">
      <w:pPr>
        <w:ind w:firstLine="480"/>
      </w:pPr>
      <w:r>
        <w:rPr>
          <w:rFonts w:hint="eastAsia"/>
        </w:rPr>
        <w:t>1</w:t>
      </w:r>
      <w:r>
        <w:rPr>
          <w:rFonts w:hint="eastAsia"/>
        </w:rPr>
        <w:t>、当网点发生按照集团转账协议</w:t>
      </w:r>
      <w:r>
        <w:rPr>
          <w:rFonts w:hint="eastAsia"/>
        </w:rPr>
        <w:t>6</w:t>
      </w:r>
      <w:r>
        <w:rPr>
          <w:rFonts w:hint="eastAsia"/>
        </w:rPr>
        <w:t>、</w:t>
      </w:r>
      <w:r>
        <w:rPr>
          <w:rFonts w:hint="eastAsia"/>
        </w:rPr>
        <w:t>7</w:t>
      </w:r>
      <w:r>
        <w:rPr>
          <w:rFonts w:hint="eastAsia"/>
        </w:rPr>
        <w:t>中所规定的客户转账交易时。</w:t>
      </w:r>
    </w:p>
    <w:p w:rsidR="004A1DF5" w:rsidRDefault="004A1DF5">
      <w:pPr>
        <w:ind w:firstLineChars="200" w:firstLine="480"/>
      </w:pPr>
      <w:r>
        <w:rPr>
          <w:rFonts w:hint="eastAsia"/>
        </w:rPr>
        <w:t>2</w:t>
      </w:r>
      <w:r>
        <w:rPr>
          <w:rFonts w:hint="eastAsia"/>
        </w:rPr>
        <w:t>、</w:t>
      </w:r>
      <w:r>
        <w:rPr>
          <w:rFonts w:ascii="宋体" w:hAnsi="宋体" w:hint="eastAsia"/>
        </w:rPr>
        <w:t>用户选择系统导航－客户管理－协议管理－集团协议转账－</w:t>
      </w:r>
      <w:r>
        <w:rPr>
          <w:rFonts w:hint="eastAsia"/>
        </w:rPr>
        <w:t>集团协议手工维护经办</w:t>
      </w:r>
      <w:r>
        <w:rPr>
          <w:rFonts w:ascii="宋体" w:hAnsi="宋体" w:hint="eastAsia"/>
        </w:rPr>
        <w:t>或在“业务代码”处输入业务代码“1695”进入。</w:t>
      </w:r>
    </w:p>
    <w:p w:rsidR="004A1DF5" w:rsidRDefault="004A1DF5">
      <w:pPr>
        <w:ind w:firstLine="480"/>
      </w:pPr>
      <w:r>
        <w:rPr>
          <w:rFonts w:hint="eastAsia"/>
        </w:rPr>
        <w:t>3</w:t>
      </w:r>
      <w:r>
        <w:rPr>
          <w:rFonts w:hint="eastAsia"/>
        </w:rPr>
        <w:t>、录入拟手工维护协议的协议号或其他检索值查询已建立的协议转账类型为“完全手工控制”集团协议，选择“查询（</w:t>
      </w:r>
      <w:r>
        <w:rPr>
          <w:rFonts w:hint="eastAsia"/>
        </w:rPr>
        <w:t>5</w:t>
      </w:r>
      <w:r>
        <w:rPr>
          <w:rFonts w:hint="eastAsia"/>
        </w:rPr>
        <w:t>）”后，系统显示满足查询条件的协议记录列表。</w:t>
      </w:r>
    </w:p>
    <w:p w:rsidR="004A1DF5" w:rsidRDefault="004A1DF5">
      <w:pPr>
        <w:ind w:firstLine="480"/>
      </w:pPr>
      <w:r>
        <w:rPr>
          <w:rFonts w:hint="eastAsia"/>
        </w:rPr>
        <w:t>4</w:t>
      </w:r>
      <w:r>
        <w:rPr>
          <w:rFonts w:hint="eastAsia"/>
        </w:rPr>
        <w:t>、选定须进行维护的协议记录，选择“明细（</w:t>
      </w:r>
      <w:r>
        <w:rPr>
          <w:rFonts w:hint="eastAsia"/>
        </w:rPr>
        <w:t>6</w:t>
      </w:r>
      <w:r>
        <w:rPr>
          <w:rFonts w:hint="eastAsia"/>
        </w:rPr>
        <w:t>）”按钮可查询协议详细内容。</w:t>
      </w:r>
    </w:p>
    <w:p w:rsidR="004A1DF5" w:rsidRDefault="004A1DF5">
      <w:pPr>
        <w:ind w:firstLine="435"/>
      </w:pPr>
      <w:r>
        <w:rPr>
          <w:rFonts w:hint="eastAsia"/>
        </w:rPr>
        <w:t>5</w:t>
      </w:r>
      <w:r>
        <w:rPr>
          <w:rFonts w:hint="eastAsia"/>
        </w:rPr>
        <w:t>、选择“经办（</w:t>
      </w:r>
      <w:r>
        <w:rPr>
          <w:rFonts w:hint="eastAsia"/>
        </w:rPr>
        <w:t>10</w:t>
      </w:r>
      <w:r>
        <w:rPr>
          <w:rFonts w:hint="eastAsia"/>
        </w:rPr>
        <w:t>）”按钮，系统弹出手工维护经办窗口，用户在维护“处理结果”框中录入本次交易处理具体操作方式和结果。</w:t>
      </w:r>
    </w:p>
    <w:p w:rsidR="004A1DF5" w:rsidRDefault="004A1DF5">
      <w:pPr>
        <w:ind w:firstLine="435"/>
      </w:pPr>
      <w:r>
        <w:rPr>
          <w:rFonts w:hint="eastAsia"/>
        </w:rPr>
        <w:t>6</w:t>
      </w:r>
      <w:r>
        <w:rPr>
          <w:rFonts w:hint="eastAsia"/>
        </w:rPr>
        <w:t>、录入完毕，选择“确定（</w:t>
      </w:r>
      <w:r>
        <w:rPr>
          <w:rFonts w:hint="eastAsia"/>
        </w:rPr>
        <w:t>1</w:t>
      </w:r>
      <w:r>
        <w:rPr>
          <w:rFonts w:hint="eastAsia"/>
        </w:rPr>
        <w:t>）”，经办成功。</w:t>
      </w:r>
    </w:p>
    <w:p w:rsidR="004A1DF5" w:rsidRDefault="004A1DF5" w:rsidP="0004090F">
      <w:pPr>
        <w:pStyle w:val="5"/>
      </w:pPr>
      <w:r>
        <w:rPr>
          <w:rFonts w:hint="eastAsia"/>
        </w:rPr>
        <w:lastRenderedPageBreak/>
        <w:t>十一、集团协议手工维护复核（业务代码</w:t>
      </w:r>
      <w:r>
        <w:rPr>
          <w:rFonts w:hint="eastAsia"/>
        </w:rPr>
        <w:t>1696</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通过本功能和集团协议手工维护进行复核。</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用户选择系统导航－客户管理－协议管理－集团协议转账－</w:t>
      </w:r>
      <w:r>
        <w:rPr>
          <w:rFonts w:hint="eastAsia"/>
        </w:rPr>
        <w:t>集团协议手工维护复核</w:t>
      </w:r>
      <w:r>
        <w:rPr>
          <w:rFonts w:ascii="宋体" w:hAnsi="宋体" w:hint="eastAsia"/>
        </w:rPr>
        <w:t>或在“业务代码”处输入业务代码“1696”进入。</w:t>
      </w:r>
    </w:p>
    <w:p w:rsidR="004A1DF5" w:rsidRDefault="004A1DF5">
      <w:pPr>
        <w:ind w:firstLine="480"/>
      </w:pPr>
      <w:r>
        <w:rPr>
          <w:rFonts w:hint="eastAsia"/>
        </w:rPr>
        <w:t>2</w:t>
      </w:r>
      <w:r>
        <w:rPr>
          <w:rFonts w:hint="eastAsia"/>
        </w:rPr>
        <w:t>、录入拟复核的手工维护协议的协议号或其他检索值查询已完成经办步骤的协议手工维护记录，选择“查询（</w:t>
      </w:r>
      <w:r>
        <w:rPr>
          <w:rFonts w:hint="eastAsia"/>
        </w:rPr>
        <w:t>5</w:t>
      </w:r>
      <w:r>
        <w:rPr>
          <w:rFonts w:hint="eastAsia"/>
        </w:rPr>
        <w:t>）”后，系统显示满足查询条件的协议记录列表。</w:t>
      </w:r>
    </w:p>
    <w:p w:rsidR="004A1DF5" w:rsidRDefault="004A1DF5">
      <w:pPr>
        <w:ind w:firstLine="480"/>
      </w:pPr>
      <w:r>
        <w:rPr>
          <w:rFonts w:hint="eastAsia"/>
        </w:rPr>
        <w:t>3</w:t>
      </w:r>
      <w:r>
        <w:rPr>
          <w:rFonts w:hint="eastAsia"/>
        </w:rPr>
        <w:t>、选定须进行维护的协议记录，业务状态标志为“待复核”，双击记录列表可查询协议的“账户信息”、“协议内容”及手工维护经办的“处理结果”。</w:t>
      </w:r>
    </w:p>
    <w:p w:rsidR="004A1DF5" w:rsidRDefault="004A1DF5">
      <w:pPr>
        <w:ind w:firstLine="480"/>
      </w:pPr>
      <w:r>
        <w:rPr>
          <w:rFonts w:hint="eastAsia"/>
        </w:rPr>
        <w:t>4</w:t>
      </w:r>
      <w:r>
        <w:rPr>
          <w:rFonts w:hint="eastAsia"/>
        </w:rPr>
        <w:t>、选择“复核（</w:t>
      </w:r>
      <w:r>
        <w:rPr>
          <w:rFonts w:hint="eastAsia"/>
        </w:rPr>
        <w:t>10</w:t>
      </w:r>
      <w:r>
        <w:rPr>
          <w:rFonts w:hint="eastAsia"/>
        </w:rPr>
        <w:t>）”按钮，系统展示该协议详细内容和经办处理结果供用户核对。</w:t>
      </w:r>
    </w:p>
    <w:p w:rsidR="004A1DF5" w:rsidRDefault="004A1DF5">
      <w:pPr>
        <w:ind w:firstLine="480"/>
      </w:pPr>
      <w:r>
        <w:rPr>
          <w:rFonts w:hint="eastAsia"/>
        </w:rPr>
        <w:t>5</w:t>
      </w:r>
      <w:r>
        <w:rPr>
          <w:rFonts w:hint="eastAsia"/>
        </w:rPr>
        <w:t>、核对无误后，选择“确定（</w:t>
      </w:r>
      <w:r>
        <w:rPr>
          <w:rFonts w:hint="eastAsia"/>
        </w:rPr>
        <w:t>1</w:t>
      </w:r>
      <w:r>
        <w:rPr>
          <w:rFonts w:hint="eastAsia"/>
        </w:rPr>
        <w:t>）”按钮，复核成功。</w:t>
      </w:r>
    </w:p>
    <w:p w:rsidR="004A1DF5" w:rsidRDefault="004A1DF5" w:rsidP="0004090F">
      <w:pPr>
        <w:pStyle w:val="5"/>
      </w:pPr>
      <w:r>
        <w:rPr>
          <w:rFonts w:hint="eastAsia"/>
        </w:rPr>
        <w:t>十二、集团协议手工维护取消（业务代码</w:t>
      </w:r>
      <w:r>
        <w:rPr>
          <w:rFonts w:hint="eastAsia"/>
        </w:rPr>
        <w:t>1699</w:t>
      </w:r>
      <w:r>
        <w:rPr>
          <w:rFonts w:hint="eastAsia"/>
        </w:rPr>
        <w:t>）</w:t>
      </w:r>
    </w:p>
    <w:p w:rsidR="004A1DF5" w:rsidRDefault="004A1DF5">
      <w:pPr>
        <w:pStyle w:val="6"/>
        <w:spacing w:line="360" w:lineRule="auto"/>
      </w:pPr>
      <w:r>
        <w:rPr>
          <w:rFonts w:hint="eastAsia"/>
        </w:rPr>
        <w:t>（一）功能介绍</w:t>
      </w:r>
    </w:p>
    <w:p w:rsidR="004A1DF5" w:rsidRDefault="004A1DF5">
      <w:pPr>
        <w:ind w:firstLine="480"/>
      </w:pPr>
      <w:r>
        <w:rPr>
          <w:rFonts w:hint="eastAsia"/>
        </w:rPr>
        <w:t>通过本功能取消已经完成集团协议手工维护经办步骤而尚未进行复核的交易。</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用户选择系统导航－客户管理－协议管理－集团协议转账－</w:t>
      </w:r>
      <w:r>
        <w:rPr>
          <w:rFonts w:hint="eastAsia"/>
        </w:rPr>
        <w:t>集团协议手工维护取消</w:t>
      </w:r>
      <w:r>
        <w:rPr>
          <w:rFonts w:ascii="宋体" w:hAnsi="宋体" w:hint="eastAsia"/>
        </w:rPr>
        <w:t>或在“业务代码”处输入业务代码“1699”进入。</w:t>
      </w:r>
    </w:p>
    <w:p w:rsidR="004A1DF5" w:rsidRDefault="004A1DF5">
      <w:pPr>
        <w:ind w:firstLine="480"/>
      </w:pPr>
      <w:r>
        <w:rPr>
          <w:rFonts w:hint="eastAsia"/>
        </w:rPr>
        <w:t>2</w:t>
      </w:r>
      <w:r>
        <w:rPr>
          <w:rFonts w:hint="eastAsia"/>
        </w:rPr>
        <w:t>、录入拟取消的手工维护协议的协议号或其他检索值查询已完成经办步骤的协议手工维护记录，选择“查询（</w:t>
      </w:r>
      <w:r>
        <w:rPr>
          <w:rFonts w:hint="eastAsia"/>
        </w:rPr>
        <w:t>5</w:t>
      </w:r>
      <w:r>
        <w:rPr>
          <w:rFonts w:hint="eastAsia"/>
        </w:rPr>
        <w:t>）”后，系统显示满足查询条件的协议记录列表。</w:t>
      </w:r>
    </w:p>
    <w:p w:rsidR="004A1DF5" w:rsidRDefault="004A1DF5">
      <w:pPr>
        <w:ind w:firstLine="435"/>
      </w:pPr>
      <w:r>
        <w:rPr>
          <w:rFonts w:hint="eastAsia"/>
        </w:rPr>
        <w:t>3</w:t>
      </w:r>
      <w:r>
        <w:rPr>
          <w:rFonts w:hint="eastAsia"/>
        </w:rPr>
        <w:t>、选定须取消的协议维护记录，业务状态标志为“待复核”，双击记录列表</w:t>
      </w:r>
      <w:r>
        <w:rPr>
          <w:rFonts w:hint="eastAsia"/>
        </w:rPr>
        <w:lastRenderedPageBreak/>
        <w:t>可查询协议的“账户信息”、“协议内容”及手工维护经办的“处理结果”。</w:t>
      </w:r>
    </w:p>
    <w:p w:rsidR="004A1DF5" w:rsidRDefault="004A1DF5">
      <w:pPr>
        <w:ind w:firstLine="435"/>
      </w:pPr>
      <w:r>
        <w:rPr>
          <w:rFonts w:hint="eastAsia"/>
        </w:rPr>
        <w:t>4</w:t>
      </w:r>
      <w:r>
        <w:rPr>
          <w:rFonts w:hint="eastAsia"/>
        </w:rPr>
        <w:t>、选择“放弃（</w:t>
      </w:r>
      <w:r>
        <w:rPr>
          <w:rFonts w:hint="eastAsia"/>
        </w:rPr>
        <w:t>10</w:t>
      </w:r>
      <w:r>
        <w:rPr>
          <w:rFonts w:hint="eastAsia"/>
        </w:rPr>
        <w:t>）”按钮，系统展示拟取消手工维护记录协议的明细内容和维护的“处理结果”供用户再次核对。</w:t>
      </w:r>
    </w:p>
    <w:p w:rsidR="004A1DF5" w:rsidRDefault="004A1DF5">
      <w:pPr>
        <w:ind w:firstLine="435"/>
      </w:pPr>
      <w:r>
        <w:rPr>
          <w:rFonts w:hint="eastAsia"/>
        </w:rPr>
        <w:t>5</w:t>
      </w:r>
      <w:r>
        <w:rPr>
          <w:rFonts w:hint="eastAsia"/>
        </w:rPr>
        <w:t>、核对无误，选择“确定（</w:t>
      </w:r>
      <w:r>
        <w:rPr>
          <w:rFonts w:hint="eastAsia"/>
        </w:rPr>
        <w:t>1</w:t>
      </w:r>
      <w:r>
        <w:rPr>
          <w:rFonts w:hint="eastAsia"/>
        </w:rPr>
        <w:t>）”，取消成功。</w:t>
      </w:r>
    </w:p>
    <w:p w:rsidR="004A1DF5" w:rsidRDefault="004A1DF5" w:rsidP="0004090F">
      <w:pPr>
        <w:pStyle w:val="5"/>
      </w:pPr>
      <w:r>
        <w:rPr>
          <w:rFonts w:hint="eastAsia"/>
        </w:rPr>
        <w:t>十三、集团协议查询（业务代码</w:t>
      </w:r>
      <w:r>
        <w:rPr>
          <w:rFonts w:hint="eastAsia"/>
        </w:rPr>
        <w:t>1668</w:t>
      </w:r>
      <w:r>
        <w:rPr>
          <w:rFonts w:hint="eastAsia"/>
        </w:rPr>
        <w:t>）</w:t>
      </w:r>
    </w:p>
    <w:p w:rsidR="004A1DF5" w:rsidRDefault="004A1DF5">
      <w:pPr>
        <w:pStyle w:val="6"/>
        <w:spacing w:line="360" w:lineRule="auto"/>
      </w:pPr>
      <w:r>
        <w:rPr>
          <w:rFonts w:hint="eastAsia"/>
        </w:rPr>
        <w:t>（一）功能介绍</w:t>
      </w:r>
    </w:p>
    <w:p w:rsidR="004A1DF5" w:rsidRDefault="004A1DF5">
      <w:pPr>
        <w:ind w:firstLine="540"/>
      </w:pPr>
      <w:r>
        <w:rPr>
          <w:rFonts w:hint="eastAsia"/>
        </w:rPr>
        <w:t>通过本功能查询本网点有关户口的集团协议的内容、状态及维护历史，并可对协议生效期内的转账历史和手工维护历史进行查询。</w:t>
      </w:r>
    </w:p>
    <w:p w:rsidR="004A1DF5" w:rsidRDefault="004A1DF5">
      <w:pPr>
        <w:pStyle w:val="6"/>
        <w:spacing w:line="360" w:lineRule="auto"/>
      </w:pPr>
      <w:r>
        <w:rPr>
          <w:rFonts w:hint="eastAsia"/>
        </w:rPr>
        <w:t>（二）术语解释及参数说明</w:t>
      </w:r>
    </w:p>
    <w:tbl>
      <w:tblPr>
        <w:tblW w:w="8100"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6480"/>
      </w:tblGrid>
      <w:tr w:rsidR="004A1DF5">
        <w:trPr>
          <w:trHeight w:val="405"/>
        </w:trPr>
        <w:tc>
          <w:tcPr>
            <w:tcW w:w="1620" w:type="dxa"/>
          </w:tcPr>
          <w:p w:rsidR="004A1DF5" w:rsidRDefault="004A1DF5">
            <w:pPr>
              <w:rPr>
                <w:rFonts w:ascii="宋体" w:hAnsi="宋体"/>
                <w:sz w:val="21"/>
              </w:rPr>
            </w:pPr>
            <w:r>
              <w:rPr>
                <w:rFonts w:ascii="宋体" w:hAnsi="宋体" w:hint="eastAsia"/>
                <w:sz w:val="21"/>
              </w:rPr>
              <w:t>业务状态</w:t>
            </w:r>
          </w:p>
        </w:tc>
        <w:tc>
          <w:tcPr>
            <w:tcW w:w="6480" w:type="dxa"/>
          </w:tcPr>
          <w:p w:rsidR="004A1DF5" w:rsidRDefault="004A1DF5">
            <w:pPr>
              <w:rPr>
                <w:rFonts w:ascii="宋体" w:hAnsi="宋体"/>
                <w:sz w:val="21"/>
              </w:rPr>
            </w:pPr>
            <w:r>
              <w:rPr>
                <w:rFonts w:ascii="宋体" w:hAnsi="宋体" w:hint="eastAsia"/>
                <w:sz w:val="21"/>
              </w:rPr>
              <w:t>0初始：协议已签署未复核。</w:t>
            </w:r>
          </w:p>
          <w:p w:rsidR="004A1DF5" w:rsidRDefault="004A1DF5">
            <w:pPr>
              <w:rPr>
                <w:rFonts w:ascii="宋体" w:hAnsi="宋体"/>
                <w:sz w:val="21"/>
              </w:rPr>
            </w:pPr>
            <w:r>
              <w:rPr>
                <w:rFonts w:ascii="宋体" w:hAnsi="宋体" w:hint="eastAsia"/>
                <w:sz w:val="21"/>
              </w:rPr>
              <w:t>1生效：签署复核完毕，且在有效期内。</w:t>
            </w:r>
          </w:p>
          <w:p w:rsidR="004A1DF5" w:rsidRDefault="004A1DF5">
            <w:pPr>
              <w:rPr>
                <w:rFonts w:ascii="宋体" w:hAnsi="宋体"/>
                <w:sz w:val="21"/>
              </w:rPr>
            </w:pPr>
            <w:r>
              <w:rPr>
                <w:rFonts w:ascii="宋体" w:hAnsi="宋体" w:hint="eastAsia"/>
                <w:sz w:val="21"/>
              </w:rPr>
              <w:t>2处理中：协议已修改未复核、已终止未复核、已作手工维护未复核。</w:t>
            </w:r>
          </w:p>
          <w:p w:rsidR="004A1DF5" w:rsidRDefault="004A1DF5">
            <w:pPr>
              <w:rPr>
                <w:rFonts w:ascii="宋体" w:hAnsi="宋体"/>
                <w:sz w:val="21"/>
              </w:rPr>
            </w:pPr>
            <w:r>
              <w:rPr>
                <w:rFonts w:ascii="宋体" w:hAnsi="宋体" w:hint="eastAsia"/>
                <w:sz w:val="21"/>
              </w:rPr>
              <w:t>3终止：协议已终止</w:t>
            </w:r>
          </w:p>
          <w:p w:rsidR="004A1DF5" w:rsidRDefault="004A1DF5">
            <w:pPr>
              <w:rPr>
                <w:rFonts w:ascii="宋体" w:hAnsi="宋体"/>
                <w:sz w:val="21"/>
              </w:rPr>
            </w:pPr>
            <w:r>
              <w:rPr>
                <w:rFonts w:ascii="宋体" w:hAnsi="宋体" w:hint="eastAsia"/>
                <w:sz w:val="21"/>
              </w:rPr>
              <w:t>4作废：签署经办后放弃。</w:t>
            </w:r>
          </w:p>
        </w:tc>
      </w:tr>
      <w:tr w:rsidR="004A1DF5">
        <w:trPr>
          <w:trHeight w:val="271"/>
        </w:trPr>
        <w:tc>
          <w:tcPr>
            <w:tcW w:w="1620" w:type="dxa"/>
          </w:tcPr>
          <w:p w:rsidR="004A1DF5" w:rsidRDefault="004A1DF5">
            <w:pPr>
              <w:rPr>
                <w:rFonts w:ascii="宋体" w:hAnsi="宋体"/>
                <w:sz w:val="21"/>
              </w:rPr>
            </w:pPr>
            <w:r>
              <w:rPr>
                <w:rFonts w:ascii="宋体" w:hAnsi="宋体" w:hint="eastAsia"/>
                <w:sz w:val="21"/>
              </w:rPr>
              <w:t>转账历史</w:t>
            </w:r>
          </w:p>
        </w:tc>
        <w:tc>
          <w:tcPr>
            <w:tcW w:w="6480" w:type="dxa"/>
          </w:tcPr>
          <w:p w:rsidR="004A1DF5" w:rsidRDefault="004A1DF5">
            <w:pPr>
              <w:rPr>
                <w:rFonts w:ascii="宋体" w:hAnsi="宋体"/>
                <w:sz w:val="21"/>
              </w:rPr>
            </w:pPr>
            <w:r>
              <w:rPr>
                <w:rFonts w:ascii="宋体" w:hAnsi="宋体" w:hint="eastAsia"/>
                <w:sz w:val="21"/>
              </w:rPr>
              <w:t>即生效的协议合同所触发的转账历史交易</w:t>
            </w:r>
          </w:p>
        </w:tc>
      </w:tr>
      <w:tr w:rsidR="004A1DF5">
        <w:trPr>
          <w:trHeight w:val="261"/>
        </w:trPr>
        <w:tc>
          <w:tcPr>
            <w:tcW w:w="1620" w:type="dxa"/>
          </w:tcPr>
          <w:p w:rsidR="004A1DF5" w:rsidRDefault="004A1DF5">
            <w:pPr>
              <w:rPr>
                <w:rFonts w:ascii="宋体" w:hAnsi="宋体"/>
                <w:sz w:val="21"/>
              </w:rPr>
            </w:pPr>
            <w:r>
              <w:rPr>
                <w:rFonts w:ascii="宋体" w:hAnsi="宋体" w:hint="eastAsia"/>
                <w:sz w:val="21"/>
              </w:rPr>
              <w:t>实时取转</w:t>
            </w:r>
          </w:p>
        </w:tc>
        <w:tc>
          <w:tcPr>
            <w:tcW w:w="6480" w:type="dxa"/>
          </w:tcPr>
          <w:p w:rsidR="004A1DF5" w:rsidRDefault="004A1DF5">
            <w:pPr>
              <w:rPr>
                <w:rFonts w:ascii="宋体" w:hAnsi="宋体"/>
                <w:sz w:val="21"/>
              </w:rPr>
            </w:pPr>
            <w:r>
              <w:rPr>
                <w:rFonts w:ascii="宋体" w:hAnsi="宋体" w:hint="eastAsia"/>
                <w:sz w:val="21"/>
              </w:rPr>
              <w:t>取实时发生的最新交易,相当于刷新功能。</w:t>
            </w:r>
          </w:p>
        </w:tc>
      </w:tr>
      <w:tr w:rsidR="004A1DF5">
        <w:trPr>
          <w:trHeight w:val="266"/>
        </w:trPr>
        <w:tc>
          <w:tcPr>
            <w:tcW w:w="1620" w:type="dxa"/>
          </w:tcPr>
          <w:p w:rsidR="004A1DF5" w:rsidRDefault="004A1DF5">
            <w:pPr>
              <w:rPr>
                <w:rFonts w:ascii="宋体" w:hAnsi="宋体"/>
                <w:sz w:val="21"/>
              </w:rPr>
            </w:pPr>
            <w:r>
              <w:rPr>
                <w:rFonts w:ascii="宋体" w:hAnsi="宋体" w:hint="eastAsia"/>
                <w:sz w:val="21"/>
              </w:rPr>
              <w:t>维护历史</w:t>
            </w:r>
          </w:p>
        </w:tc>
        <w:tc>
          <w:tcPr>
            <w:tcW w:w="6480" w:type="dxa"/>
          </w:tcPr>
          <w:p w:rsidR="004A1DF5" w:rsidRDefault="004A1DF5">
            <w:pPr>
              <w:rPr>
                <w:rFonts w:ascii="宋体" w:hAnsi="宋体"/>
                <w:sz w:val="21"/>
              </w:rPr>
            </w:pPr>
            <w:r>
              <w:rPr>
                <w:rFonts w:ascii="宋体" w:hAnsi="宋体" w:hint="eastAsia"/>
                <w:sz w:val="21"/>
              </w:rPr>
              <w:t>协议的维护日志</w:t>
            </w:r>
          </w:p>
        </w:tc>
      </w:tr>
      <w:tr w:rsidR="004A1DF5">
        <w:trPr>
          <w:trHeight w:val="480"/>
        </w:trPr>
        <w:tc>
          <w:tcPr>
            <w:tcW w:w="1620" w:type="dxa"/>
          </w:tcPr>
          <w:p w:rsidR="004A1DF5" w:rsidRDefault="004A1DF5">
            <w:pPr>
              <w:rPr>
                <w:rFonts w:ascii="宋体" w:hAnsi="宋体"/>
                <w:sz w:val="21"/>
              </w:rPr>
            </w:pPr>
            <w:r>
              <w:rPr>
                <w:rFonts w:ascii="宋体" w:hAnsi="宋体" w:hint="eastAsia"/>
                <w:sz w:val="21"/>
              </w:rPr>
              <w:t>协议维护类型</w:t>
            </w:r>
          </w:p>
        </w:tc>
        <w:tc>
          <w:tcPr>
            <w:tcW w:w="6480" w:type="dxa"/>
          </w:tcPr>
          <w:p w:rsidR="004A1DF5" w:rsidRDefault="004A1DF5">
            <w:pPr>
              <w:rPr>
                <w:rFonts w:ascii="宋体" w:hAnsi="宋体"/>
                <w:sz w:val="21"/>
              </w:rPr>
            </w:pPr>
            <w:r>
              <w:rPr>
                <w:rFonts w:ascii="宋体" w:hAnsi="宋体" w:hint="eastAsia"/>
                <w:sz w:val="21"/>
              </w:rPr>
              <w:t>1签订：签署集团转账协议，包括经办和复核、取消状态</w:t>
            </w:r>
          </w:p>
          <w:p w:rsidR="004A1DF5" w:rsidRDefault="004A1DF5">
            <w:pPr>
              <w:rPr>
                <w:rFonts w:ascii="宋体" w:hAnsi="宋体"/>
                <w:sz w:val="21"/>
              </w:rPr>
            </w:pPr>
            <w:r>
              <w:rPr>
                <w:rFonts w:ascii="宋体" w:hAnsi="宋体" w:hint="eastAsia"/>
                <w:sz w:val="21"/>
              </w:rPr>
              <w:t>2修改：修改集团转账协议，包括经办和复核、取消状态</w:t>
            </w:r>
          </w:p>
          <w:p w:rsidR="004A1DF5" w:rsidRDefault="004A1DF5">
            <w:pPr>
              <w:rPr>
                <w:rFonts w:ascii="宋体" w:hAnsi="宋体"/>
                <w:sz w:val="21"/>
              </w:rPr>
            </w:pPr>
            <w:r>
              <w:rPr>
                <w:rFonts w:ascii="宋体" w:hAnsi="宋体" w:hint="eastAsia"/>
                <w:sz w:val="21"/>
              </w:rPr>
              <w:t>3暂停：暂时未开通</w:t>
            </w:r>
          </w:p>
          <w:p w:rsidR="004A1DF5" w:rsidRDefault="004A1DF5">
            <w:pPr>
              <w:rPr>
                <w:rFonts w:ascii="宋体" w:hAnsi="宋体"/>
                <w:sz w:val="21"/>
              </w:rPr>
            </w:pPr>
            <w:r>
              <w:rPr>
                <w:rFonts w:ascii="宋体" w:hAnsi="宋体" w:hint="eastAsia"/>
                <w:sz w:val="21"/>
              </w:rPr>
              <w:t>4终止：已经终止协议</w:t>
            </w:r>
          </w:p>
        </w:tc>
      </w:tr>
      <w:tr w:rsidR="004A1DF5">
        <w:trPr>
          <w:trHeight w:val="277"/>
        </w:trPr>
        <w:tc>
          <w:tcPr>
            <w:tcW w:w="1620" w:type="dxa"/>
          </w:tcPr>
          <w:p w:rsidR="004A1DF5" w:rsidRDefault="004A1DF5">
            <w:pPr>
              <w:rPr>
                <w:rFonts w:ascii="宋体" w:hAnsi="宋体"/>
                <w:sz w:val="21"/>
              </w:rPr>
            </w:pPr>
            <w:r>
              <w:rPr>
                <w:rFonts w:ascii="宋体" w:hAnsi="宋体" w:hint="eastAsia"/>
                <w:sz w:val="21"/>
              </w:rPr>
              <w:t>手工处理历史</w:t>
            </w:r>
          </w:p>
        </w:tc>
        <w:tc>
          <w:tcPr>
            <w:tcW w:w="6480" w:type="dxa"/>
          </w:tcPr>
          <w:p w:rsidR="004A1DF5" w:rsidRDefault="004A1DF5">
            <w:pPr>
              <w:rPr>
                <w:rFonts w:ascii="宋体" w:hAnsi="宋体"/>
                <w:sz w:val="21"/>
              </w:rPr>
            </w:pPr>
            <w:r>
              <w:rPr>
                <w:rFonts w:ascii="宋体" w:hAnsi="宋体" w:hint="eastAsia"/>
                <w:sz w:val="21"/>
              </w:rPr>
              <w:t>指协议转账类型6、7的人工交易处理结果历史查询</w:t>
            </w:r>
          </w:p>
        </w:tc>
      </w:tr>
    </w:tbl>
    <w:p w:rsidR="004A1DF5" w:rsidRDefault="004A1DF5"/>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、集团协议手工处理历史查询只限于转账类型</w:t>
      </w:r>
      <w:r>
        <w:rPr>
          <w:rFonts w:hint="eastAsia"/>
        </w:rPr>
        <w:t>6</w:t>
      </w:r>
      <w:r>
        <w:rPr>
          <w:rFonts w:hint="eastAsia"/>
        </w:rPr>
        <w:t>、</w:t>
      </w:r>
      <w:r>
        <w:rPr>
          <w:rFonts w:hint="eastAsia"/>
        </w:rPr>
        <w:t>7</w:t>
      </w:r>
      <w:r>
        <w:rPr>
          <w:rFonts w:hint="eastAsia"/>
        </w:rPr>
        <w:t>（手工控制）协议。</w:t>
      </w:r>
    </w:p>
    <w:p w:rsidR="004A1DF5" w:rsidRDefault="004A1DF5">
      <w:pPr>
        <w:pStyle w:val="6"/>
        <w:spacing w:line="360" w:lineRule="auto"/>
      </w:pPr>
      <w:r>
        <w:rPr>
          <w:rFonts w:hint="eastAsia"/>
        </w:rPr>
        <w:lastRenderedPageBreak/>
        <w:t>（四）操作步骤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用户选择系统导航－客户管理－协议管理－集团协议转账－</w:t>
      </w:r>
      <w:r>
        <w:rPr>
          <w:rFonts w:hint="eastAsia"/>
        </w:rPr>
        <w:t>集团协议查询</w:t>
      </w:r>
      <w:r>
        <w:rPr>
          <w:rFonts w:ascii="宋体" w:hAnsi="宋体" w:hint="eastAsia"/>
        </w:rPr>
        <w:t>或在“业务代码”处输入业务代码“1668”进入。</w:t>
      </w:r>
    </w:p>
    <w:p w:rsidR="004A1DF5" w:rsidRDefault="004A1DF5">
      <w:pPr>
        <w:ind w:firstLineChars="200" w:firstLine="480"/>
      </w:pPr>
      <w:r>
        <w:rPr>
          <w:rFonts w:hint="eastAsia"/>
        </w:rPr>
        <w:t>2</w:t>
      </w:r>
      <w:r>
        <w:rPr>
          <w:rFonts w:hint="eastAsia"/>
        </w:rPr>
        <w:t>、输入查询检索条件后选择“查询（</w:t>
      </w:r>
      <w:r>
        <w:rPr>
          <w:rFonts w:hint="eastAsia"/>
        </w:rPr>
        <w:t>5</w:t>
      </w:r>
      <w:r>
        <w:rPr>
          <w:rFonts w:hint="eastAsia"/>
        </w:rPr>
        <w:t>）”按钮，选定所要查询的记录列表，选择“明细（</w:t>
      </w:r>
      <w:r>
        <w:rPr>
          <w:rFonts w:hint="eastAsia"/>
        </w:rPr>
        <w:t>6</w:t>
      </w:r>
      <w:r>
        <w:rPr>
          <w:rFonts w:hint="eastAsia"/>
        </w:rPr>
        <w:t>）”或双击记录条可查看协议的详细内容。</w:t>
      </w:r>
    </w:p>
    <w:p w:rsidR="004A1DF5" w:rsidRDefault="004A1DF5">
      <w:pPr>
        <w:ind w:firstLineChars="200" w:firstLine="480"/>
      </w:pPr>
      <w:r>
        <w:rPr>
          <w:rFonts w:hint="eastAsia"/>
        </w:rPr>
        <w:t>3</w:t>
      </w:r>
      <w:r>
        <w:rPr>
          <w:rFonts w:hint="eastAsia"/>
        </w:rPr>
        <w:t>、选定所要查询的记录列表，选择“明细（</w:t>
      </w:r>
      <w:r>
        <w:rPr>
          <w:rFonts w:hint="eastAsia"/>
        </w:rPr>
        <w:t>6</w:t>
      </w:r>
      <w:r>
        <w:rPr>
          <w:rFonts w:hint="eastAsia"/>
        </w:rPr>
        <w:t>）”或双击记录条可查看协议的详细内容。</w:t>
      </w:r>
    </w:p>
    <w:p w:rsidR="004A1DF5" w:rsidRDefault="004A1DF5">
      <w:pPr>
        <w:ind w:firstLineChars="200" w:firstLine="480"/>
      </w:pPr>
      <w:r>
        <w:rPr>
          <w:rFonts w:hint="eastAsia"/>
        </w:rPr>
        <w:t>4</w:t>
      </w:r>
      <w:r>
        <w:rPr>
          <w:rFonts w:hint="eastAsia"/>
        </w:rPr>
        <w:t>、转账历史查询。</w:t>
      </w:r>
    </w:p>
    <w:p w:rsidR="004A1DF5" w:rsidRDefault="004A1DF5">
      <w:pPr>
        <w:ind w:firstLineChars="200" w:firstLine="480"/>
      </w:pPr>
      <w:r>
        <w:rPr>
          <w:rFonts w:hint="eastAsia"/>
        </w:rPr>
        <w:t>（</w:t>
      </w:r>
      <w:r>
        <w:rPr>
          <w:rFonts w:hint="eastAsia"/>
        </w:rPr>
        <w:t>1</w:t>
      </w:r>
      <w:r>
        <w:rPr>
          <w:rFonts w:hint="eastAsia"/>
        </w:rPr>
        <w:t>）选定所要查询的转账协议记录条后，选择“转账历史（</w:t>
      </w:r>
      <w:r>
        <w:rPr>
          <w:rFonts w:hint="eastAsia"/>
        </w:rPr>
        <w:t>11</w:t>
      </w:r>
      <w:r>
        <w:rPr>
          <w:rFonts w:hint="eastAsia"/>
        </w:rPr>
        <w:t>）”按钮，切换到转账历史查询界面，</w:t>
      </w:r>
    </w:p>
    <w:p w:rsidR="004A1DF5" w:rsidRDefault="004A1DF5">
      <w:pPr>
        <w:ind w:firstLineChars="200" w:firstLine="480"/>
      </w:pPr>
      <w:r>
        <w:rPr>
          <w:rFonts w:hint="eastAsia"/>
        </w:rPr>
        <w:t>（</w:t>
      </w:r>
      <w:r>
        <w:rPr>
          <w:rFonts w:hint="eastAsia"/>
        </w:rPr>
        <w:t>2</w:t>
      </w:r>
      <w:r>
        <w:rPr>
          <w:rFonts w:hint="eastAsia"/>
        </w:rPr>
        <w:t>）系统自动带入转账协议的协议号，选择“实时取转（</w:t>
      </w:r>
      <w:r>
        <w:rPr>
          <w:rFonts w:hint="eastAsia"/>
        </w:rPr>
        <w:t>7</w:t>
      </w:r>
      <w:r>
        <w:rPr>
          <w:rFonts w:hint="eastAsia"/>
        </w:rPr>
        <w:t>）”可取最新交易数据，录入查询的其他检索条件后，选择“查询（</w:t>
      </w:r>
      <w:r>
        <w:rPr>
          <w:rFonts w:hint="eastAsia"/>
        </w:rPr>
        <w:t>5</w:t>
      </w:r>
      <w:r>
        <w:rPr>
          <w:rFonts w:hint="eastAsia"/>
        </w:rPr>
        <w:t>）”，系统展示满足查询条件的记录列表。</w:t>
      </w:r>
    </w:p>
    <w:p w:rsidR="004A1DF5" w:rsidRDefault="004A1DF5">
      <w:pPr>
        <w:ind w:firstLineChars="200" w:firstLine="480"/>
      </w:pPr>
      <w:r>
        <w:rPr>
          <w:rFonts w:hint="eastAsia"/>
        </w:rPr>
        <w:t>（</w:t>
      </w:r>
      <w:r>
        <w:rPr>
          <w:rFonts w:hint="eastAsia"/>
        </w:rPr>
        <w:t>3</w:t>
      </w:r>
      <w:r>
        <w:rPr>
          <w:rFonts w:hint="eastAsia"/>
        </w:rPr>
        <w:t>）选择“明细（</w:t>
      </w:r>
      <w:r>
        <w:rPr>
          <w:rFonts w:hint="eastAsia"/>
        </w:rPr>
        <w:t>6</w:t>
      </w:r>
      <w:r>
        <w:rPr>
          <w:rFonts w:hint="eastAsia"/>
        </w:rPr>
        <w:t>）”按钮可查询转账交易明细的账户信息和交易内容。</w:t>
      </w:r>
    </w:p>
    <w:p w:rsidR="004A1DF5" w:rsidRDefault="004A1DF5">
      <w:pPr>
        <w:ind w:firstLineChars="200" w:firstLine="480"/>
      </w:pPr>
      <w:r>
        <w:rPr>
          <w:rFonts w:hint="eastAsia"/>
        </w:rPr>
        <w:t>5</w:t>
      </w:r>
      <w:r>
        <w:rPr>
          <w:rFonts w:hint="eastAsia"/>
        </w:rPr>
        <w:t>、维护历史查询</w:t>
      </w:r>
    </w:p>
    <w:p w:rsidR="004A1DF5" w:rsidRDefault="004A1DF5">
      <w:pPr>
        <w:ind w:firstLineChars="200" w:firstLine="480"/>
      </w:pPr>
      <w:r>
        <w:rPr>
          <w:rFonts w:hint="eastAsia"/>
        </w:rPr>
        <w:t>（</w:t>
      </w:r>
      <w:r>
        <w:rPr>
          <w:rFonts w:hint="eastAsia"/>
        </w:rPr>
        <w:t>1</w:t>
      </w:r>
      <w:r>
        <w:rPr>
          <w:rFonts w:hint="eastAsia"/>
        </w:rPr>
        <w:t>）选定所要查询的转账协议记录条后，选择“维护历史（</w:t>
      </w:r>
      <w:r>
        <w:rPr>
          <w:rFonts w:hint="eastAsia"/>
        </w:rPr>
        <w:t>12</w:t>
      </w:r>
      <w:r>
        <w:rPr>
          <w:rFonts w:hint="eastAsia"/>
        </w:rPr>
        <w:t>）”按钮，切换到集团协议维护历史查询窗口。</w:t>
      </w:r>
    </w:p>
    <w:p w:rsidR="004A1DF5" w:rsidRDefault="004A1DF5">
      <w:pPr>
        <w:ind w:firstLineChars="200" w:firstLine="480"/>
      </w:pPr>
      <w:r>
        <w:rPr>
          <w:rFonts w:hint="eastAsia"/>
        </w:rPr>
        <w:t>（</w:t>
      </w:r>
      <w:r>
        <w:rPr>
          <w:rFonts w:hint="eastAsia"/>
        </w:rPr>
        <w:t>2</w:t>
      </w:r>
      <w:r>
        <w:rPr>
          <w:rFonts w:hint="eastAsia"/>
        </w:rPr>
        <w:t>）系统自动带入转账协议的协议号，录入查询的其他检索条件后，选择“查询（</w:t>
      </w:r>
      <w:r>
        <w:rPr>
          <w:rFonts w:hint="eastAsia"/>
        </w:rPr>
        <w:t>5</w:t>
      </w:r>
      <w:r>
        <w:rPr>
          <w:rFonts w:hint="eastAsia"/>
        </w:rPr>
        <w:t>）”，系统展示满足查询条件的记录列表，维护类型列示其中。</w:t>
      </w:r>
    </w:p>
    <w:p w:rsidR="004A1DF5" w:rsidRDefault="004A1DF5">
      <w:pPr>
        <w:ind w:firstLineChars="200" w:firstLine="480"/>
      </w:pPr>
      <w:r>
        <w:rPr>
          <w:rFonts w:hint="eastAsia"/>
        </w:rPr>
        <w:t>（</w:t>
      </w:r>
      <w:r>
        <w:rPr>
          <w:rFonts w:hint="eastAsia"/>
        </w:rPr>
        <w:t>3</w:t>
      </w:r>
      <w:r>
        <w:rPr>
          <w:rFonts w:hint="eastAsia"/>
        </w:rPr>
        <w:t>）选定所要查询的记录列表，选择“明细（</w:t>
      </w:r>
      <w:r>
        <w:rPr>
          <w:rFonts w:hint="eastAsia"/>
        </w:rPr>
        <w:t>6</w:t>
      </w:r>
      <w:r>
        <w:rPr>
          <w:rFonts w:hint="eastAsia"/>
        </w:rPr>
        <w:t>）”或双击记录条可查看协议的账户信息和协议内容。</w:t>
      </w:r>
    </w:p>
    <w:p w:rsidR="004A1DF5" w:rsidRDefault="004A1DF5">
      <w:pPr>
        <w:ind w:firstLineChars="200" w:firstLine="480"/>
      </w:pPr>
      <w:r>
        <w:rPr>
          <w:rFonts w:hint="eastAsia"/>
        </w:rPr>
        <w:t>6</w:t>
      </w:r>
      <w:r>
        <w:rPr>
          <w:rFonts w:hint="eastAsia"/>
        </w:rPr>
        <w:t>、手工处理历史查询</w:t>
      </w:r>
    </w:p>
    <w:p w:rsidR="004A1DF5" w:rsidRDefault="004A1DF5">
      <w:pPr>
        <w:ind w:firstLineChars="200" w:firstLine="480"/>
      </w:pPr>
      <w:r>
        <w:rPr>
          <w:rFonts w:hint="eastAsia"/>
        </w:rPr>
        <w:t>（</w:t>
      </w:r>
      <w:r>
        <w:rPr>
          <w:rFonts w:hint="eastAsia"/>
        </w:rPr>
        <w:t>1</w:t>
      </w:r>
      <w:r>
        <w:rPr>
          <w:rFonts w:hint="eastAsia"/>
        </w:rPr>
        <w:t>）在集团协议查询窗口中，选择协议转账类型为“</w:t>
      </w:r>
      <w:r>
        <w:rPr>
          <w:rFonts w:hint="eastAsia"/>
        </w:rPr>
        <w:t>6</w:t>
      </w:r>
      <w:r>
        <w:rPr>
          <w:rFonts w:hint="eastAsia"/>
        </w:rPr>
        <w:t>完全手工控制”及其他条件作为检索值查询记录列表。</w:t>
      </w:r>
    </w:p>
    <w:p w:rsidR="004A1DF5" w:rsidRDefault="004A1DF5">
      <w:pPr>
        <w:ind w:firstLineChars="200" w:firstLine="480"/>
      </w:pPr>
      <w:r>
        <w:rPr>
          <w:rFonts w:hint="eastAsia"/>
        </w:rPr>
        <w:t>（</w:t>
      </w:r>
      <w:r>
        <w:rPr>
          <w:rFonts w:hint="eastAsia"/>
        </w:rPr>
        <w:t>2</w:t>
      </w:r>
      <w:r>
        <w:rPr>
          <w:rFonts w:hint="eastAsia"/>
        </w:rPr>
        <w:t>）执行查询功能，系统列出满足查询条件的记录列表，选定所要查询的记录列表，选择“明细（</w:t>
      </w:r>
      <w:r>
        <w:rPr>
          <w:rFonts w:hint="eastAsia"/>
        </w:rPr>
        <w:t>6</w:t>
      </w:r>
      <w:r>
        <w:rPr>
          <w:rFonts w:hint="eastAsia"/>
        </w:rPr>
        <w:t>）”或双击记录条可查看协议的账户信息和协议内容。</w:t>
      </w:r>
    </w:p>
    <w:p w:rsidR="004A1DF5" w:rsidRDefault="004A1DF5">
      <w:pPr>
        <w:ind w:firstLineChars="200" w:firstLine="480"/>
      </w:pPr>
      <w:r>
        <w:rPr>
          <w:rFonts w:hint="eastAsia"/>
        </w:rPr>
        <w:t>（</w:t>
      </w:r>
      <w:r>
        <w:rPr>
          <w:rFonts w:hint="eastAsia"/>
        </w:rPr>
        <w:t>3</w:t>
      </w:r>
      <w:r>
        <w:rPr>
          <w:rFonts w:hint="eastAsia"/>
        </w:rPr>
        <w:t>）选择“手工处理历史（</w:t>
      </w:r>
      <w:r>
        <w:rPr>
          <w:rFonts w:hint="eastAsia"/>
        </w:rPr>
        <w:t>13</w:t>
      </w:r>
      <w:r>
        <w:rPr>
          <w:rFonts w:hint="eastAsia"/>
        </w:rPr>
        <w:t>）”按钮，系统切换至手工处理历史查询窗口。</w:t>
      </w:r>
    </w:p>
    <w:p w:rsidR="004A1DF5" w:rsidRDefault="004A1DF5">
      <w:pPr>
        <w:ind w:firstLineChars="200" w:firstLine="480"/>
      </w:pPr>
      <w:r>
        <w:rPr>
          <w:rFonts w:hint="eastAsia"/>
        </w:rPr>
        <w:t>（</w:t>
      </w:r>
      <w:r>
        <w:rPr>
          <w:rFonts w:hint="eastAsia"/>
        </w:rPr>
        <w:t>4</w:t>
      </w:r>
      <w:r>
        <w:rPr>
          <w:rFonts w:hint="eastAsia"/>
        </w:rPr>
        <w:t>）系统自动带入转账协议的协议号，录入查询的其他检索条件后，选择“查询（</w:t>
      </w:r>
      <w:r>
        <w:rPr>
          <w:rFonts w:hint="eastAsia"/>
        </w:rPr>
        <w:t>5</w:t>
      </w:r>
      <w:r>
        <w:rPr>
          <w:rFonts w:hint="eastAsia"/>
        </w:rPr>
        <w:t>）”，系统展示满足查询条件的记录列表，</w:t>
      </w:r>
    </w:p>
    <w:p w:rsidR="004A1DF5" w:rsidRDefault="004A1DF5">
      <w:pPr>
        <w:ind w:firstLineChars="200" w:firstLine="480"/>
      </w:pPr>
      <w:r>
        <w:rPr>
          <w:rFonts w:hint="eastAsia"/>
        </w:rPr>
        <w:lastRenderedPageBreak/>
        <w:t>（</w:t>
      </w:r>
      <w:r>
        <w:rPr>
          <w:rFonts w:hint="eastAsia"/>
        </w:rPr>
        <w:t>5</w:t>
      </w:r>
      <w:r>
        <w:rPr>
          <w:rFonts w:hint="eastAsia"/>
        </w:rPr>
        <w:t>）选择“明细”查询，系统列示该协议的账户信息、协议内容及手工维护的处理结果。</w:t>
      </w:r>
    </w:p>
    <w:p w:rsidR="004A1DF5" w:rsidRDefault="004A1DF5" w:rsidP="0004090F">
      <w:pPr>
        <w:pStyle w:val="5"/>
      </w:pPr>
      <w:r>
        <w:rPr>
          <w:rFonts w:hint="eastAsia"/>
        </w:rPr>
        <w:t>十四、集团协议维护历史查询（业务代码</w:t>
      </w:r>
      <w:r>
        <w:rPr>
          <w:rFonts w:hint="eastAsia"/>
        </w:rPr>
        <w:t>1678</w:t>
      </w:r>
      <w:r>
        <w:rPr>
          <w:rFonts w:hint="eastAsia"/>
        </w:rPr>
        <w:t>）</w:t>
      </w:r>
    </w:p>
    <w:p w:rsidR="004A1DF5" w:rsidRDefault="004A1DF5">
      <w:pPr>
        <w:ind w:firstLineChars="200" w:firstLine="480"/>
        <w:rPr>
          <w:rFonts w:ascii="宋体" w:hAnsi="宋体"/>
        </w:rPr>
      </w:pPr>
      <w:r>
        <w:rPr>
          <w:rFonts w:ascii="宋体" w:hAnsi="宋体" w:hint="eastAsia"/>
        </w:rPr>
        <w:t>见第二章第十六节十三、集团协议查询（1668）－维护历史查询。</w:t>
      </w:r>
    </w:p>
    <w:p w:rsidR="004A1DF5" w:rsidRDefault="004A1DF5" w:rsidP="0004090F">
      <w:pPr>
        <w:pStyle w:val="5"/>
      </w:pPr>
      <w:r>
        <w:rPr>
          <w:rFonts w:hint="eastAsia"/>
        </w:rPr>
        <w:t>十五、集团协议转账历史查询（业务代码</w:t>
      </w:r>
      <w:r>
        <w:rPr>
          <w:rFonts w:hint="eastAsia"/>
        </w:rPr>
        <w:t>1688</w:t>
      </w:r>
      <w:r>
        <w:rPr>
          <w:rFonts w:hint="eastAsia"/>
        </w:rPr>
        <w:t>）</w:t>
      </w:r>
    </w:p>
    <w:p w:rsidR="004A1DF5" w:rsidRDefault="004A1DF5">
      <w:pPr>
        <w:ind w:firstLineChars="200" w:firstLine="480"/>
        <w:rPr>
          <w:rFonts w:ascii="宋体" w:hAnsi="宋体"/>
        </w:rPr>
      </w:pPr>
      <w:r>
        <w:rPr>
          <w:rFonts w:ascii="宋体" w:hAnsi="宋体" w:hint="eastAsia"/>
        </w:rPr>
        <w:t>见第二章第十六节十三、集团协议查询（1668）－转账历史查询。</w:t>
      </w:r>
    </w:p>
    <w:p w:rsidR="004A1DF5" w:rsidRDefault="004A1DF5" w:rsidP="0004090F">
      <w:pPr>
        <w:pStyle w:val="5"/>
      </w:pPr>
      <w:r>
        <w:rPr>
          <w:rFonts w:hint="eastAsia"/>
        </w:rPr>
        <w:t>十六、集团协议手工处理历史查询（业务代码</w:t>
      </w:r>
      <w:r>
        <w:rPr>
          <w:rFonts w:hint="eastAsia"/>
        </w:rPr>
        <w:t>1698</w:t>
      </w:r>
      <w:r>
        <w:rPr>
          <w:rFonts w:hint="eastAsia"/>
        </w:rPr>
        <w:t>）</w:t>
      </w:r>
    </w:p>
    <w:p w:rsidR="004A1DF5" w:rsidRDefault="004A1DF5">
      <w:pPr>
        <w:ind w:firstLineChars="200" w:firstLine="480"/>
      </w:pPr>
      <w:r>
        <w:rPr>
          <w:rFonts w:ascii="宋体" w:hAnsi="宋体" w:hint="eastAsia"/>
        </w:rPr>
        <w:t>见第二章第十六节十三、集团协议查询（1668）－手工处理历史查询。</w:t>
      </w:r>
    </w:p>
    <w:p w:rsidR="004A1DF5" w:rsidRDefault="004A1DF5" w:rsidP="0004090F">
      <w:pPr>
        <w:pStyle w:val="4"/>
        <w:spacing w:line="360" w:lineRule="auto"/>
        <w:sectPr w:rsidR="004A1DF5">
          <w:pgSz w:w="11906" w:h="16838"/>
          <w:pgMar w:top="1440" w:right="1797" w:bottom="1440" w:left="1797" w:header="851" w:footer="992" w:gutter="0"/>
          <w:cols w:space="425"/>
          <w:docGrid w:type="lines" w:linePitch="312"/>
        </w:sectPr>
      </w:pPr>
    </w:p>
    <w:p w:rsidR="004A1DF5" w:rsidRDefault="004A1DF5" w:rsidP="0004090F">
      <w:pPr>
        <w:pStyle w:val="4"/>
      </w:pPr>
      <w:bookmarkStart w:id="67" w:name="_Toc186273571"/>
      <w:r>
        <w:rPr>
          <w:rFonts w:hint="eastAsia"/>
        </w:rPr>
        <w:lastRenderedPageBreak/>
        <w:t>第十七节</w:t>
      </w:r>
      <w:r>
        <w:rPr>
          <w:rFonts w:hint="eastAsia"/>
        </w:rPr>
        <w:t xml:space="preserve">  </w:t>
      </w:r>
      <w:r>
        <w:rPr>
          <w:rFonts w:hint="eastAsia"/>
        </w:rPr>
        <w:t>人民币</w:t>
      </w:r>
      <w:r>
        <w:t>集团资金余额管理</w:t>
      </w:r>
      <w:bookmarkEnd w:id="67"/>
    </w:p>
    <w:p w:rsidR="004A1DF5" w:rsidRDefault="004A1DF5" w:rsidP="0004090F">
      <w:pPr>
        <w:pStyle w:val="5"/>
      </w:pPr>
      <w:r>
        <w:rPr>
          <w:rFonts w:hint="eastAsia"/>
        </w:rPr>
        <w:t>一、协议综合管理（业务代码</w:t>
      </w:r>
      <w:r>
        <w:rPr>
          <w:rFonts w:hint="eastAsia"/>
        </w:rPr>
        <w:t>1691</w:t>
      </w:r>
      <w:r>
        <w:rPr>
          <w:rFonts w:hint="eastAsia"/>
        </w:rPr>
        <w:t>）</w:t>
      </w:r>
    </w:p>
    <w:p w:rsidR="004A1DF5" w:rsidRDefault="004A1DF5" w:rsidP="0004090F">
      <w:pPr>
        <w:pStyle w:val="6"/>
        <w:numPr>
          <w:ilvl w:val="0"/>
          <w:numId w:val="426"/>
        </w:numPr>
        <w:spacing w:line="360" w:lineRule="auto"/>
      </w:pPr>
      <w:r>
        <w:rPr>
          <w:rFonts w:hint="eastAsia"/>
        </w:rPr>
        <w:t>功能介绍</w:t>
      </w:r>
    </w:p>
    <w:p w:rsidR="004A1DF5" w:rsidRDefault="004A1DF5">
      <w:pPr>
        <w:ind w:firstLineChars="200" w:firstLine="480"/>
      </w:pPr>
      <w:r>
        <w:rPr>
          <w:rFonts w:hint="eastAsia"/>
        </w:rPr>
        <w:t>通过本功能建立</w:t>
      </w:r>
      <w:r>
        <w:rPr>
          <w:rFonts w:hint="eastAsia"/>
        </w:rPr>
        <w:t xml:space="preserve"> </w:t>
      </w:r>
      <w:r>
        <w:rPr>
          <w:rFonts w:hint="eastAsia"/>
        </w:rPr>
        <w:t>、维护母公司和子公司协议（经办），并可对母子公司协议进行维护和查询。</w:t>
      </w:r>
    </w:p>
    <w:p w:rsidR="004A1DF5" w:rsidRDefault="004A1DF5" w:rsidP="0004090F">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794"/>
      </w:tblGrid>
      <w:tr w:rsidR="004A1DF5">
        <w:tc>
          <w:tcPr>
            <w:tcW w:w="1728" w:type="dxa"/>
          </w:tcPr>
          <w:p w:rsidR="004A1DF5" w:rsidRDefault="004A1DF5">
            <w:r>
              <w:rPr>
                <w:rFonts w:hint="eastAsia"/>
              </w:rPr>
              <w:t>协议状态</w:t>
            </w:r>
          </w:p>
        </w:tc>
        <w:tc>
          <w:tcPr>
            <w:tcW w:w="6794" w:type="dxa"/>
          </w:tcPr>
          <w:p w:rsidR="004A1DF5" w:rsidRDefault="004A1DF5">
            <w:r>
              <w:rPr>
                <w:rFonts w:hint="eastAsia"/>
              </w:rPr>
              <w:t>指协议（合同）本身的状态，</w:t>
            </w:r>
          </w:p>
          <w:p w:rsidR="004A1DF5" w:rsidRDefault="004A1DF5">
            <w:r>
              <w:rPr>
                <w:rFonts w:hint="eastAsia"/>
              </w:rPr>
              <w:t>有效：协议一旦签订成功即为有效，而不论其是否已经终止。</w:t>
            </w:r>
          </w:p>
          <w:p w:rsidR="004A1DF5" w:rsidRDefault="004A1DF5">
            <w:r>
              <w:rPr>
                <w:rFonts w:hint="eastAsia"/>
              </w:rPr>
              <w:t>建立中：协议已经签订，但尚未进行复核或确认。</w:t>
            </w:r>
          </w:p>
          <w:p w:rsidR="004A1DF5" w:rsidRDefault="004A1DF5">
            <w:r>
              <w:rPr>
                <w:rFonts w:hint="eastAsia"/>
              </w:rPr>
              <w:t>删除：协议签订经办后，复核（确认）方退回，经办人员再行删除</w:t>
            </w:r>
          </w:p>
        </w:tc>
      </w:tr>
      <w:tr w:rsidR="004A1DF5">
        <w:tc>
          <w:tcPr>
            <w:tcW w:w="1728" w:type="dxa"/>
          </w:tcPr>
          <w:p w:rsidR="004A1DF5" w:rsidRDefault="004A1DF5">
            <w:r>
              <w:rPr>
                <w:rFonts w:hint="eastAsia"/>
              </w:rPr>
              <w:t>协议执行状态</w:t>
            </w:r>
          </w:p>
        </w:tc>
        <w:tc>
          <w:tcPr>
            <w:tcW w:w="6794" w:type="dxa"/>
          </w:tcPr>
          <w:p w:rsidR="004A1DF5" w:rsidRDefault="004A1DF5">
            <w:r>
              <w:rPr>
                <w:rFonts w:hint="eastAsia"/>
              </w:rPr>
              <w:t>集团资金余额管理协议在执行运转过程中的状态</w:t>
            </w:r>
          </w:p>
          <w:p w:rsidR="004A1DF5" w:rsidRDefault="004A1DF5">
            <w:r>
              <w:rPr>
                <w:rFonts w:hint="eastAsia"/>
              </w:rPr>
              <w:t>有效：协议已经正式开始生效执行</w:t>
            </w:r>
          </w:p>
          <w:p w:rsidR="004A1DF5" w:rsidRDefault="004A1DF5">
            <w:r>
              <w:rPr>
                <w:rFonts w:hint="eastAsia"/>
              </w:rPr>
              <w:t>待生效：协议尚未复核（确认）或复核后未到生效时间</w:t>
            </w:r>
          </w:p>
          <w:p w:rsidR="004A1DF5" w:rsidRDefault="004A1DF5">
            <w:r>
              <w:rPr>
                <w:rFonts w:hint="eastAsia"/>
              </w:rPr>
              <w:t>已失效：协议已经被终止不再执行</w:t>
            </w:r>
          </w:p>
          <w:p w:rsidR="004A1DF5" w:rsidRDefault="004A1DF5">
            <w:r>
              <w:rPr>
                <w:rFonts w:hint="eastAsia"/>
              </w:rPr>
              <w:t>已删除：协议被复核（确认人员）退回后撤销删除。</w:t>
            </w:r>
          </w:p>
        </w:tc>
      </w:tr>
      <w:tr w:rsidR="004A1DF5">
        <w:tc>
          <w:tcPr>
            <w:tcW w:w="1728" w:type="dxa"/>
          </w:tcPr>
          <w:p w:rsidR="004A1DF5" w:rsidRDefault="004A1DF5">
            <w:r>
              <w:rPr>
                <w:rFonts w:hint="eastAsia"/>
              </w:rPr>
              <w:t>业务状态</w:t>
            </w:r>
          </w:p>
        </w:tc>
        <w:tc>
          <w:tcPr>
            <w:tcW w:w="6794" w:type="dxa"/>
          </w:tcPr>
          <w:p w:rsidR="004A1DF5" w:rsidRDefault="004A1DF5">
            <w:r>
              <w:rPr>
                <w:rFonts w:hint="eastAsia"/>
              </w:rPr>
              <w:t>即事件状态。业务经办流程中的状态</w:t>
            </w:r>
          </w:p>
          <w:p w:rsidR="004A1DF5" w:rsidRDefault="004A1DF5">
            <w:r>
              <w:rPr>
                <w:rFonts w:hint="eastAsia"/>
              </w:rPr>
              <w:t>生效，待复核，待修改，撤销</w:t>
            </w:r>
          </w:p>
        </w:tc>
      </w:tr>
      <w:tr w:rsidR="004A1DF5">
        <w:tc>
          <w:tcPr>
            <w:tcW w:w="1728" w:type="dxa"/>
          </w:tcPr>
          <w:p w:rsidR="004A1DF5" w:rsidRDefault="004A1DF5">
            <w:r>
              <w:rPr>
                <w:rFonts w:hint="eastAsia"/>
              </w:rPr>
              <w:t>冻结转账标志</w:t>
            </w:r>
          </w:p>
        </w:tc>
        <w:tc>
          <w:tcPr>
            <w:tcW w:w="6794" w:type="dxa"/>
          </w:tcPr>
          <w:p w:rsidR="004A1DF5" w:rsidRDefault="004A1DF5">
            <w:r>
              <w:rPr>
                <w:rFonts w:hint="eastAsia"/>
              </w:rPr>
              <w:t>系统默认为是，母公司若发生户口冻结，子公司仍将上划款项。</w:t>
            </w:r>
          </w:p>
        </w:tc>
      </w:tr>
      <w:tr w:rsidR="004A1DF5">
        <w:tc>
          <w:tcPr>
            <w:tcW w:w="1728" w:type="dxa"/>
          </w:tcPr>
          <w:p w:rsidR="004A1DF5" w:rsidRDefault="004A1DF5">
            <w:r>
              <w:rPr>
                <w:rFonts w:hint="eastAsia"/>
              </w:rPr>
              <w:t>现金回流方式</w:t>
            </w:r>
          </w:p>
        </w:tc>
        <w:tc>
          <w:tcPr>
            <w:tcW w:w="6794" w:type="dxa"/>
          </w:tcPr>
          <w:p w:rsidR="004A1DF5" w:rsidRDefault="004A1DF5">
            <w:r>
              <w:rPr>
                <w:rFonts w:hint="eastAsia"/>
              </w:rPr>
              <w:t>收入户口的资金上划方式。</w:t>
            </w:r>
          </w:p>
        </w:tc>
      </w:tr>
      <w:tr w:rsidR="004A1DF5">
        <w:tc>
          <w:tcPr>
            <w:tcW w:w="1728" w:type="dxa"/>
          </w:tcPr>
          <w:p w:rsidR="004A1DF5" w:rsidRDefault="004A1DF5">
            <w:r>
              <w:rPr>
                <w:rFonts w:hint="eastAsia"/>
              </w:rPr>
              <w:t>留底金额</w:t>
            </w:r>
          </w:p>
        </w:tc>
        <w:tc>
          <w:tcPr>
            <w:tcW w:w="6794" w:type="dxa"/>
          </w:tcPr>
          <w:p w:rsidR="004A1DF5" w:rsidRDefault="004A1DF5">
            <w:r>
              <w:rPr>
                <w:rFonts w:hint="eastAsia"/>
              </w:rPr>
              <w:t>子公司上划资金时的留存资金，只限于收入户口定时上划资金使用。</w:t>
            </w:r>
          </w:p>
        </w:tc>
      </w:tr>
      <w:tr w:rsidR="004A1DF5">
        <w:tc>
          <w:tcPr>
            <w:tcW w:w="1728" w:type="dxa"/>
          </w:tcPr>
          <w:p w:rsidR="004A1DF5" w:rsidRDefault="004A1DF5">
            <w:r>
              <w:rPr>
                <w:rFonts w:hint="eastAsia"/>
              </w:rPr>
              <w:t>支付额度使用类型</w:t>
            </w:r>
          </w:p>
        </w:tc>
        <w:tc>
          <w:tcPr>
            <w:tcW w:w="6794" w:type="dxa"/>
          </w:tcPr>
          <w:p w:rsidR="004A1DF5" w:rsidRDefault="004A1DF5">
            <w:r>
              <w:rPr>
                <w:rFonts w:hint="eastAsia"/>
              </w:rPr>
              <w:t>1</w:t>
            </w:r>
            <w:r>
              <w:rPr>
                <w:rFonts w:hint="eastAsia"/>
              </w:rPr>
              <w:t>、子公司上存资金：即子公司上划母公司的收入资金减去其从母公司划回的支出资金，形成的可使用额度。</w:t>
            </w:r>
          </w:p>
          <w:p w:rsidR="004A1DF5" w:rsidRDefault="004A1DF5">
            <w:r>
              <w:rPr>
                <w:rFonts w:hint="eastAsia"/>
              </w:rPr>
              <w:t>2</w:t>
            </w:r>
            <w:r>
              <w:rPr>
                <w:rFonts w:hint="eastAsia"/>
              </w:rPr>
              <w:t>、无限额：子公司可以在母公司的可用额度内支付。</w:t>
            </w:r>
          </w:p>
          <w:p w:rsidR="004A1DF5" w:rsidRDefault="004A1DF5">
            <w:r>
              <w:rPr>
                <w:rFonts w:hint="eastAsia"/>
              </w:rPr>
              <w:t>3</w:t>
            </w:r>
            <w:r>
              <w:rPr>
                <w:rFonts w:hint="eastAsia"/>
              </w:rPr>
              <w:t>、单笔限额：单笔最大可支付额度，不包含关系。例如单笔额</w:t>
            </w:r>
            <w:r>
              <w:rPr>
                <w:rFonts w:hint="eastAsia"/>
              </w:rPr>
              <w:lastRenderedPageBreak/>
              <w:t>度为</w:t>
            </w:r>
            <w:r>
              <w:rPr>
                <w:rFonts w:hint="eastAsia"/>
              </w:rPr>
              <w:t>10000</w:t>
            </w:r>
            <w:r>
              <w:rPr>
                <w:rFonts w:hint="eastAsia"/>
              </w:rPr>
              <w:t>元，最大可支付金额为</w:t>
            </w:r>
            <w:r>
              <w:rPr>
                <w:rFonts w:hint="eastAsia"/>
              </w:rPr>
              <w:t>9999.99</w:t>
            </w:r>
            <w:r>
              <w:rPr>
                <w:rFonts w:hint="eastAsia"/>
              </w:rPr>
              <w:t>元。（此处系统上最好改成无限额</w:t>
            </w:r>
            <w:r>
              <w:rPr>
                <w:rFonts w:hint="eastAsia"/>
              </w:rPr>
              <w:t>+</w:t>
            </w:r>
            <w:r>
              <w:rPr>
                <w:rFonts w:hint="eastAsia"/>
              </w:rPr>
              <w:t>单笔限额）</w:t>
            </w:r>
          </w:p>
          <w:p w:rsidR="004A1DF5" w:rsidRDefault="004A1DF5">
            <w:r>
              <w:rPr>
                <w:rFonts w:hint="eastAsia"/>
              </w:rPr>
              <w:t>4</w:t>
            </w:r>
            <w:r>
              <w:rPr>
                <w:rFonts w:hint="eastAsia"/>
              </w:rPr>
              <w:t>、子公司上存资金</w:t>
            </w:r>
            <w:r>
              <w:rPr>
                <w:rFonts w:hint="eastAsia"/>
              </w:rPr>
              <w:t>+</w:t>
            </w:r>
            <w:r>
              <w:rPr>
                <w:rFonts w:hint="eastAsia"/>
              </w:rPr>
              <w:t>单笔限额：总量按上存资金，单笔按单笔限额。</w:t>
            </w:r>
          </w:p>
        </w:tc>
      </w:tr>
      <w:tr w:rsidR="004A1DF5">
        <w:tc>
          <w:tcPr>
            <w:tcW w:w="1728" w:type="dxa"/>
          </w:tcPr>
          <w:p w:rsidR="004A1DF5" w:rsidRDefault="004A1DF5">
            <w:r>
              <w:rPr>
                <w:rFonts w:hint="eastAsia"/>
              </w:rPr>
              <w:lastRenderedPageBreak/>
              <w:t>建立日期</w:t>
            </w:r>
          </w:p>
        </w:tc>
        <w:tc>
          <w:tcPr>
            <w:tcW w:w="6794" w:type="dxa"/>
          </w:tcPr>
          <w:p w:rsidR="004A1DF5" w:rsidRDefault="004A1DF5">
            <w:r>
              <w:rPr>
                <w:rFonts w:hint="eastAsia"/>
              </w:rPr>
              <w:t>柜员经办成功的日期。</w:t>
            </w:r>
          </w:p>
        </w:tc>
      </w:tr>
      <w:tr w:rsidR="004A1DF5">
        <w:tc>
          <w:tcPr>
            <w:tcW w:w="1728" w:type="dxa"/>
          </w:tcPr>
          <w:p w:rsidR="004A1DF5" w:rsidRDefault="004A1DF5">
            <w:r>
              <w:rPr>
                <w:rFonts w:hint="eastAsia"/>
              </w:rPr>
              <w:t>生效日期</w:t>
            </w:r>
          </w:p>
        </w:tc>
        <w:tc>
          <w:tcPr>
            <w:tcW w:w="6794" w:type="dxa"/>
          </w:tcPr>
          <w:p w:rsidR="004A1DF5" w:rsidRDefault="004A1DF5">
            <w:r>
              <w:rPr>
                <w:rFonts w:hint="eastAsia"/>
              </w:rPr>
              <w:t>协议执行状态变更为“有效”的日期</w:t>
            </w:r>
          </w:p>
        </w:tc>
      </w:tr>
      <w:tr w:rsidR="004A1DF5">
        <w:tc>
          <w:tcPr>
            <w:tcW w:w="1728" w:type="dxa"/>
          </w:tcPr>
          <w:p w:rsidR="004A1DF5" w:rsidRDefault="004A1DF5">
            <w:r>
              <w:rPr>
                <w:rFonts w:hint="eastAsia"/>
              </w:rPr>
              <w:t>有效期至</w:t>
            </w:r>
          </w:p>
        </w:tc>
        <w:tc>
          <w:tcPr>
            <w:tcW w:w="6794" w:type="dxa"/>
          </w:tcPr>
          <w:p w:rsidR="004A1DF5" w:rsidRDefault="004A1DF5">
            <w:r>
              <w:rPr>
                <w:rFonts w:hint="eastAsia"/>
              </w:rPr>
              <w:t>书面协议上签署的截止有效期。但到达该日期时，系统并不终止协议，仅为提示。默认取值</w:t>
            </w:r>
            <w:r>
              <w:rPr>
                <w:rFonts w:hint="eastAsia"/>
              </w:rPr>
              <w:t>99991231</w:t>
            </w:r>
            <w:r>
              <w:rPr>
                <w:rFonts w:hint="eastAsia"/>
              </w:rPr>
              <w:t>。</w:t>
            </w:r>
          </w:p>
        </w:tc>
      </w:tr>
      <w:tr w:rsidR="004A1DF5">
        <w:tc>
          <w:tcPr>
            <w:tcW w:w="1728" w:type="dxa"/>
          </w:tcPr>
          <w:p w:rsidR="004A1DF5" w:rsidRDefault="004A1DF5">
            <w:r>
              <w:rPr>
                <w:rFonts w:hint="eastAsia"/>
              </w:rPr>
              <w:t>终止日期</w:t>
            </w:r>
          </w:p>
        </w:tc>
        <w:tc>
          <w:tcPr>
            <w:tcW w:w="6794" w:type="dxa"/>
          </w:tcPr>
          <w:p w:rsidR="004A1DF5" w:rsidRDefault="004A1DF5">
            <w:r>
              <w:rPr>
                <w:rFonts w:hint="eastAsia"/>
              </w:rPr>
              <w:t>协议被终止的日期，必须大于或等于当前日期。如终止日期为</w:t>
            </w:r>
            <w:r>
              <w:rPr>
                <w:rFonts w:hint="eastAsia"/>
              </w:rPr>
              <w:t>0606</w:t>
            </w:r>
            <w:r>
              <w:rPr>
                <w:rFonts w:hint="eastAsia"/>
              </w:rPr>
              <w:t>日，协议将在</w:t>
            </w:r>
            <w:r>
              <w:rPr>
                <w:rFonts w:hint="eastAsia"/>
              </w:rPr>
              <w:t>0606</w:t>
            </w:r>
            <w:r>
              <w:rPr>
                <w:rFonts w:hint="eastAsia"/>
              </w:rPr>
              <w:t>日的</w:t>
            </w:r>
            <w:r>
              <w:rPr>
                <w:rFonts w:hint="eastAsia"/>
              </w:rPr>
              <w:t>24</w:t>
            </w:r>
            <w:r>
              <w:rPr>
                <w:rFonts w:hint="eastAsia"/>
              </w:rPr>
              <w:t>点被终止。</w:t>
            </w:r>
          </w:p>
        </w:tc>
      </w:tr>
      <w:tr w:rsidR="004A1DF5">
        <w:tc>
          <w:tcPr>
            <w:tcW w:w="1728" w:type="dxa"/>
          </w:tcPr>
          <w:p w:rsidR="004A1DF5" w:rsidRDefault="004A1DF5">
            <w:r>
              <w:rPr>
                <w:rFonts w:hint="eastAsia"/>
              </w:rPr>
              <w:t>开始（结束）日期</w:t>
            </w:r>
          </w:p>
        </w:tc>
        <w:tc>
          <w:tcPr>
            <w:tcW w:w="6794" w:type="dxa"/>
          </w:tcPr>
          <w:p w:rsidR="004A1DF5" w:rsidRDefault="004A1DF5">
            <w:r>
              <w:rPr>
                <w:rFonts w:hint="eastAsia"/>
              </w:rPr>
              <w:t>按协议生效日期进行查询。</w:t>
            </w:r>
          </w:p>
        </w:tc>
      </w:tr>
      <w:tr w:rsidR="004A1DF5">
        <w:tc>
          <w:tcPr>
            <w:tcW w:w="1728" w:type="dxa"/>
          </w:tcPr>
          <w:p w:rsidR="004A1DF5" w:rsidRDefault="004A1DF5">
            <w:r>
              <w:rPr>
                <w:rFonts w:hint="eastAsia"/>
              </w:rPr>
              <w:t>子公司协议序号</w:t>
            </w:r>
          </w:p>
        </w:tc>
        <w:tc>
          <w:tcPr>
            <w:tcW w:w="6794" w:type="dxa"/>
          </w:tcPr>
          <w:p w:rsidR="004A1DF5" w:rsidRDefault="004A1DF5">
            <w:r>
              <w:rPr>
                <w:rFonts w:hint="eastAsia"/>
              </w:rPr>
              <w:t>由五位数字组成，系统自动根据建立的先后顺序生成，用于定位子公司协议。</w:t>
            </w:r>
          </w:p>
        </w:tc>
      </w:tr>
      <w:tr w:rsidR="004A1DF5">
        <w:tc>
          <w:tcPr>
            <w:tcW w:w="1728" w:type="dxa"/>
          </w:tcPr>
          <w:p w:rsidR="004A1DF5" w:rsidRDefault="004A1DF5">
            <w:r>
              <w:rPr>
                <w:rFonts w:hint="eastAsia"/>
              </w:rPr>
              <w:t>子公司协议展示序号</w:t>
            </w:r>
          </w:p>
        </w:tc>
        <w:tc>
          <w:tcPr>
            <w:tcW w:w="6794" w:type="dxa"/>
          </w:tcPr>
          <w:p w:rsidR="004A1DF5" w:rsidRDefault="004A1DF5">
            <w:r>
              <w:rPr>
                <w:rFonts w:hint="eastAsia"/>
              </w:rPr>
              <w:t>由</w:t>
            </w:r>
            <w:r>
              <w:rPr>
                <w:rFonts w:hint="eastAsia"/>
              </w:rPr>
              <w:t>5</w:t>
            </w:r>
            <w:r>
              <w:rPr>
                <w:rFonts w:hint="eastAsia"/>
              </w:rPr>
              <w:t>位字符组成，手工输入，为空时默认子公司协议序号。用于公司内部按自行分类标准编制使用。</w:t>
            </w:r>
          </w:p>
        </w:tc>
      </w:tr>
    </w:tbl>
    <w:p w:rsidR="004A1DF5" w:rsidRDefault="004A1DF5">
      <w:pPr>
        <w:pStyle w:val="6"/>
        <w:spacing w:line="360" w:lineRule="auto"/>
      </w:pPr>
      <w:r>
        <w:rPr>
          <w:rFonts w:hint="eastAsia"/>
        </w:rPr>
        <w:t>（三）风险提示</w:t>
      </w:r>
    </w:p>
    <w:p w:rsidR="004A1DF5" w:rsidRDefault="004A1DF5">
      <w:r>
        <w:rPr>
          <w:rFonts w:hint="eastAsia"/>
        </w:rPr>
        <w:t xml:space="preserve">   1</w:t>
      </w:r>
      <w:r>
        <w:rPr>
          <w:rFonts w:hint="eastAsia"/>
        </w:rPr>
        <w:t>、已经终止或删除的协议不得进行维护；</w:t>
      </w:r>
    </w:p>
    <w:p w:rsidR="004A1DF5" w:rsidRDefault="004A1DF5">
      <w:r>
        <w:rPr>
          <w:rFonts w:hint="eastAsia"/>
        </w:rPr>
        <w:t xml:space="preserve">   2</w:t>
      </w:r>
      <w:r>
        <w:rPr>
          <w:rFonts w:hint="eastAsia"/>
        </w:rPr>
        <w:t>、母子公司协议中的户口信息不得进行维护；</w:t>
      </w:r>
    </w:p>
    <w:p w:rsidR="004A1DF5" w:rsidRDefault="004A1DF5">
      <w:r>
        <w:rPr>
          <w:rFonts w:hint="eastAsia"/>
        </w:rPr>
        <w:t xml:space="preserve">   3</w:t>
      </w:r>
      <w:r>
        <w:rPr>
          <w:rFonts w:hint="eastAsia"/>
        </w:rPr>
        <w:t>、母公司协议终止后，子公司协议将同步终止，操作时需谨慎；</w:t>
      </w:r>
    </w:p>
    <w:p w:rsidR="004A1DF5" w:rsidRDefault="004A1DF5">
      <w:r>
        <w:rPr>
          <w:rFonts w:hint="eastAsia"/>
        </w:rPr>
        <w:t xml:space="preserve">   4</w:t>
      </w:r>
      <w:r>
        <w:rPr>
          <w:rFonts w:hint="eastAsia"/>
        </w:rPr>
        <w:t>、子公司如需要单方面终止协议，可向其开户行提交申请，并由其开户行通过新系统查询查复功能通知其母公司开户行，由其母公司开户行发起子公司协议终止。</w:t>
      </w:r>
    </w:p>
    <w:p w:rsidR="004A1DF5" w:rsidRDefault="004A1DF5" w:rsidP="0004090F">
      <w:pPr>
        <w:pStyle w:val="6"/>
        <w:spacing w:line="360" w:lineRule="auto"/>
      </w:pPr>
      <w:r>
        <w:rPr>
          <w:rFonts w:hint="eastAsia"/>
        </w:rPr>
        <w:t>（四）界面</w:t>
      </w:r>
    </w:p>
    <w:p w:rsidR="004A1DF5" w:rsidRDefault="004A1DF5">
      <w:r>
        <w:rPr>
          <w:rFonts w:hint="eastAsia"/>
        </w:rPr>
        <w:t xml:space="preserve">    </w:t>
      </w:r>
      <w:r w:rsidR="0004090F">
        <w:rPr>
          <w:rFonts w:hint="eastAsia"/>
          <w:noProof/>
        </w:rPr>
        <w:lastRenderedPageBreak/>
        <w:drawing>
          <wp:inline distT="0" distB="0" distL="0" distR="0">
            <wp:extent cx="5248275" cy="3600450"/>
            <wp:effectExtent l="1905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srcRect/>
                    <a:stretch>
                      <a:fillRect/>
                    </a:stretch>
                  </pic:blipFill>
                  <pic:spPr bwMode="auto">
                    <a:xfrm>
                      <a:off x="0" y="0"/>
                      <a:ext cx="5248275" cy="3600450"/>
                    </a:xfrm>
                    <a:prstGeom prst="rect">
                      <a:avLst/>
                    </a:prstGeom>
                    <a:noFill/>
                    <a:ln w="9525">
                      <a:noFill/>
                      <a:miter lim="800000"/>
                      <a:headEnd/>
                      <a:tailEnd/>
                    </a:ln>
                  </pic:spPr>
                </pic:pic>
              </a:graphicData>
            </a:graphic>
          </wp:inline>
        </w:drawing>
      </w:r>
    </w:p>
    <w:p w:rsidR="004A1DF5" w:rsidRDefault="004A1DF5" w:rsidP="0004090F">
      <w:pPr>
        <w:pStyle w:val="6"/>
        <w:spacing w:line="360" w:lineRule="auto"/>
      </w:pPr>
      <w:r>
        <w:rPr>
          <w:rFonts w:hint="eastAsia"/>
        </w:rPr>
        <w:t>（五）操作要点</w:t>
      </w:r>
    </w:p>
    <w:p w:rsidR="004A1DF5" w:rsidRDefault="004A1DF5">
      <w:r>
        <w:rPr>
          <w:rFonts w:hint="eastAsia"/>
        </w:rPr>
        <w:t xml:space="preserve">    1</w:t>
      </w:r>
      <w:r>
        <w:rPr>
          <w:rFonts w:hint="eastAsia"/>
        </w:rPr>
        <w:t>、一期集团资金余额管理协议的签订，子公司支付方式限于“额度式”，收支户口相同，且母子公司开户行须均为已上新系统机构。</w:t>
      </w:r>
    </w:p>
    <w:p w:rsidR="004A1DF5" w:rsidRDefault="004A1DF5">
      <w:pPr>
        <w:ind w:firstLineChars="200" w:firstLine="480"/>
      </w:pPr>
      <w:r>
        <w:rPr>
          <w:rFonts w:hint="eastAsia"/>
        </w:rPr>
        <w:t>2</w:t>
      </w:r>
      <w:r>
        <w:rPr>
          <w:rFonts w:hint="eastAsia"/>
        </w:rPr>
        <w:t>、协议的有效期结束，并不代表协议的终止，在人民币集团资金余额管理中，协议的有效期只代表协议的阶段期限，客户如需要终止母（子）公司协议，需单独提出申请。</w:t>
      </w:r>
    </w:p>
    <w:p w:rsidR="004A1DF5" w:rsidRDefault="004A1DF5">
      <w:r>
        <w:rPr>
          <w:rFonts w:hint="eastAsia"/>
        </w:rPr>
        <w:t xml:space="preserve">    3</w:t>
      </w:r>
      <w:r>
        <w:rPr>
          <w:rFonts w:hint="eastAsia"/>
        </w:rPr>
        <w:t>、母公司协议可维护项目为：生效日期、有效期至。母、子公司协议生效后，该协议的生效日期不能进行维护。未生效时，可以维护。其中母公司协议的生效日期不能延后维护，维护生效日期提前时不能小于系统当前日期。</w:t>
      </w:r>
    </w:p>
    <w:p w:rsidR="004A1DF5" w:rsidRDefault="004A1DF5">
      <w:r>
        <w:rPr>
          <w:rFonts w:hint="eastAsia"/>
        </w:rPr>
        <w:t xml:space="preserve">    4</w:t>
      </w:r>
      <w:r>
        <w:rPr>
          <w:rFonts w:hint="eastAsia"/>
        </w:rPr>
        <w:t>、签订人民币集团资金余额管理协议的母子公司，不得同时签有集团协议转账和网银集团支付协议。</w:t>
      </w:r>
    </w:p>
    <w:p w:rsidR="004A1DF5" w:rsidRDefault="004A1DF5">
      <w:pPr>
        <w:ind w:firstLine="435"/>
      </w:pPr>
      <w:r>
        <w:rPr>
          <w:rFonts w:hint="eastAsia"/>
        </w:rPr>
        <w:t>5</w:t>
      </w:r>
      <w:r>
        <w:rPr>
          <w:rFonts w:hint="eastAsia"/>
        </w:rPr>
        <w:t>、如果子公司选择定时上划资金，每月不得超过</w:t>
      </w:r>
      <w:r>
        <w:rPr>
          <w:rFonts w:hint="eastAsia"/>
        </w:rPr>
        <w:t>10</w:t>
      </w:r>
      <w:r>
        <w:rPr>
          <w:rFonts w:hint="eastAsia"/>
        </w:rPr>
        <w:t>天（含）。</w:t>
      </w:r>
    </w:p>
    <w:p w:rsidR="004A1DF5" w:rsidRDefault="004A1DF5">
      <w:pPr>
        <w:ind w:firstLine="435"/>
      </w:pPr>
      <w:r>
        <w:rPr>
          <w:rFonts w:hint="eastAsia"/>
        </w:rPr>
        <w:t>6</w:t>
      </w:r>
      <w:r>
        <w:rPr>
          <w:rFonts w:hint="eastAsia"/>
        </w:rPr>
        <w:t>、母公司协议的生效日不得小于签约当日。子公司协议的生效日不得小于等于签约当日。如果选择实时上划资金，系统将在协议正式生效日的上日日终自动上划子公司收入户口余额资金，并计入子公司上存资金额度中。</w:t>
      </w:r>
    </w:p>
    <w:p w:rsidR="004A1DF5" w:rsidRDefault="004A1DF5">
      <w:pPr>
        <w:ind w:firstLine="435"/>
      </w:pPr>
      <w:r>
        <w:rPr>
          <w:rFonts w:hint="eastAsia"/>
        </w:rPr>
        <w:t>7</w:t>
      </w:r>
      <w:r>
        <w:rPr>
          <w:rFonts w:hint="eastAsia"/>
        </w:rPr>
        <w:t>．留底资金将首先用于对外支付，差额部分再向母公司请款。</w:t>
      </w:r>
    </w:p>
    <w:p w:rsidR="004A1DF5" w:rsidRDefault="004A1DF5">
      <w:pPr>
        <w:ind w:firstLine="435"/>
      </w:pPr>
      <w:r>
        <w:rPr>
          <w:rFonts w:hint="eastAsia"/>
        </w:rPr>
        <w:lastRenderedPageBreak/>
        <w:t>8</w:t>
      </w:r>
      <w:r>
        <w:rPr>
          <w:rFonts w:hint="eastAsia"/>
        </w:rPr>
        <w:t>、母子公司协议可以同时经办，但只有母公司协议复核完成后，子公司协议方能进行复核。</w:t>
      </w:r>
    </w:p>
    <w:p w:rsidR="004A1DF5" w:rsidRDefault="004A1DF5" w:rsidP="0004090F">
      <w:pPr>
        <w:pStyle w:val="6"/>
        <w:spacing w:line="360" w:lineRule="auto"/>
      </w:pPr>
      <w:r>
        <w:rPr>
          <w:rFonts w:hint="eastAsia"/>
        </w:rPr>
        <w:t>（六）操作步骤</w:t>
      </w:r>
    </w:p>
    <w:p w:rsidR="004A1DF5" w:rsidRDefault="004A1DF5">
      <w:pPr>
        <w:ind w:firstLineChars="200" w:firstLine="480"/>
      </w:pPr>
      <w:r>
        <w:rPr>
          <w:rFonts w:hint="eastAsia"/>
        </w:rPr>
        <w:t>1</w:t>
      </w:r>
      <w:r>
        <w:rPr>
          <w:rFonts w:hint="eastAsia"/>
        </w:rPr>
        <w:t>、母公司开户行经办人员根据客户提交的人民币集团资金余额管理协议文本，确认为本行客户后，选择“集团资金余额管理协议综合管理”模块中“新增（</w:t>
      </w:r>
      <w:r>
        <w:rPr>
          <w:rFonts w:hint="eastAsia"/>
        </w:rPr>
        <w:t>2</w:t>
      </w:r>
      <w:r>
        <w:rPr>
          <w:rFonts w:hint="eastAsia"/>
        </w:rPr>
        <w:t>）”功能，建立集团母公司协议。</w:t>
      </w:r>
    </w:p>
    <w:p w:rsidR="004A1DF5" w:rsidRDefault="004A1DF5">
      <w:pPr>
        <w:ind w:firstLineChars="200" w:firstLine="480"/>
      </w:pPr>
      <w:r>
        <w:rPr>
          <w:rFonts w:hint="eastAsia"/>
        </w:rPr>
        <w:t>2</w:t>
      </w:r>
      <w:r>
        <w:rPr>
          <w:rFonts w:hint="eastAsia"/>
        </w:rPr>
        <w:t>、按照系统提示录入母公司户口相关信息。</w:t>
      </w:r>
    </w:p>
    <w:p w:rsidR="004A1DF5" w:rsidRDefault="004A1DF5">
      <w:pPr>
        <w:ind w:firstLineChars="200" w:firstLine="480"/>
      </w:pPr>
      <w:r>
        <w:rPr>
          <w:rFonts w:hint="eastAsia"/>
        </w:rPr>
        <w:t>3</w:t>
      </w:r>
      <w:r>
        <w:rPr>
          <w:rFonts w:hint="eastAsia"/>
        </w:rPr>
        <w:t>、录入完毕后，点击“确定（</w:t>
      </w:r>
      <w:r>
        <w:rPr>
          <w:rFonts w:hint="eastAsia"/>
        </w:rPr>
        <w:t>1</w:t>
      </w:r>
      <w:r>
        <w:rPr>
          <w:rFonts w:hint="eastAsia"/>
        </w:rPr>
        <w:t>）”按钮，母公司协议经办完毕，产生母公司协议号，业务状态为待复核，协议执行状态为“待生效”。系统切换到协议明细界面。</w:t>
      </w:r>
    </w:p>
    <w:p w:rsidR="004A1DF5" w:rsidRDefault="004A1DF5">
      <w:pPr>
        <w:ind w:firstLineChars="200" w:firstLine="480"/>
      </w:pPr>
      <w:r>
        <w:rPr>
          <w:rFonts w:hint="eastAsia"/>
        </w:rPr>
        <w:t>4</w:t>
      </w:r>
      <w:r>
        <w:rPr>
          <w:rFonts w:hint="eastAsia"/>
        </w:rPr>
        <w:t>、点击“建子公司协议（</w:t>
      </w:r>
      <w:r>
        <w:rPr>
          <w:rFonts w:hint="eastAsia"/>
        </w:rPr>
        <w:t>7</w:t>
      </w:r>
      <w:r>
        <w:rPr>
          <w:rFonts w:hint="eastAsia"/>
        </w:rPr>
        <w:t>）”继续建立子公司协议。</w:t>
      </w:r>
    </w:p>
    <w:p w:rsidR="004A1DF5" w:rsidRDefault="004A1DF5">
      <w:pPr>
        <w:ind w:firstLineChars="200" w:firstLine="480"/>
      </w:pPr>
      <w:r>
        <w:rPr>
          <w:rFonts w:hint="eastAsia"/>
        </w:rPr>
        <w:t>5</w:t>
      </w:r>
      <w:r>
        <w:rPr>
          <w:rFonts w:hint="eastAsia"/>
        </w:rPr>
        <w:t>、按照协议文本和系统提示录入子公司协议信息，如客户有特殊情况需要记录，录入备注信息。</w:t>
      </w:r>
    </w:p>
    <w:p w:rsidR="004A1DF5" w:rsidRDefault="004A1DF5">
      <w:pPr>
        <w:ind w:firstLineChars="200" w:firstLine="480"/>
      </w:pPr>
      <w:r>
        <w:rPr>
          <w:rFonts w:hint="eastAsia"/>
        </w:rPr>
        <w:t>6</w:t>
      </w:r>
      <w:r>
        <w:rPr>
          <w:rFonts w:hint="eastAsia"/>
        </w:rPr>
        <w:t>、点击“确定（</w:t>
      </w:r>
      <w:r>
        <w:rPr>
          <w:rFonts w:hint="eastAsia"/>
        </w:rPr>
        <w:t>1</w:t>
      </w:r>
      <w:r>
        <w:rPr>
          <w:rFonts w:hint="eastAsia"/>
        </w:rPr>
        <w:t>）”提交，协议待子公司开户行确定后生效。</w:t>
      </w:r>
    </w:p>
    <w:p w:rsidR="004A1DF5" w:rsidRDefault="004A1DF5">
      <w:pPr>
        <w:ind w:firstLineChars="200" w:firstLine="480"/>
      </w:pPr>
      <w:r>
        <w:rPr>
          <w:rFonts w:hint="eastAsia"/>
        </w:rPr>
        <w:t>7</w:t>
      </w:r>
      <w:r>
        <w:rPr>
          <w:rFonts w:hint="eastAsia"/>
        </w:rPr>
        <w:t>、母公司协议维护和终止</w:t>
      </w:r>
    </w:p>
    <w:p w:rsidR="004A1DF5" w:rsidRDefault="004A1DF5">
      <w:pPr>
        <w:ind w:firstLineChars="200" w:firstLine="480"/>
      </w:pPr>
      <w:r>
        <w:rPr>
          <w:rFonts w:hint="eastAsia"/>
        </w:rPr>
        <w:t>7.1</w:t>
      </w:r>
      <w:r>
        <w:rPr>
          <w:rFonts w:hint="eastAsia"/>
        </w:rPr>
        <w:t>、在协议综合管理中，点击“查询（</w:t>
      </w:r>
      <w:r>
        <w:rPr>
          <w:rFonts w:hint="eastAsia"/>
        </w:rPr>
        <w:t>5</w:t>
      </w:r>
      <w:r>
        <w:rPr>
          <w:rFonts w:hint="eastAsia"/>
        </w:rPr>
        <w:t>）”按钮，找到需要维护的母公司协议记录。</w:t>
      </w:r>
    </w:p>
    <w:p w:rsidR="004A1DF5" w:rsidRDefault="004A1DF5">
      <w:pPr>
        <w:ind w:firstLineChars="200" w:firstLine="480"/>
      </w:pPr>
      <w:r>
        <w:rPr>
          <w:rFonts w:hint="eastAsia"/>
        </w:rPr>
        <w:t>7.2</w:t>
      </w:r>
      <w:r>
        <w:rPr>
          <w:rFonts w:hint="eastAsia"/>
        </w:rPr>
        <w:t>、选定待维护的母公司协议记录，点击“明细（</w:t>
      </w:r>
      <w:r>
        <w:rPr>
          <w:rFonts w:hint="eastAsia"/>
        </w:rPr>
        <w:t>6</w:t>
      </w:r>
      <w:r>
        <w:rPr>
          <w:rFonts w:hint="eastAsia"/>
        </w:rPr>
        <w:t>）”按钮进入协议明细信息界面。</w:t>
      </w:r>
    </w:p>
    <w:p w:rsidR="004A1DF5" w:rsidRDefault="004A1DF5">
      <w:pPr>
        <w:ind w:firstLineChars="200" w:firstLine="480"/>
      </w:pPr>
      <w:r>
        <w:rPr>
          <w:rFonts w:hint="eastAsia"/>
        </w:rPr>
        <w:t>7.3</w:t>
      </w:r>
      <w:r>
        <w:rPr>
          <w:rFonts w:hint="eastAsia"/>
        </w:rPr>
        <w:t>、点击“协议维护（</w:t>
      </w:r>
      <w:r>
        <w:rPr>
          <w:rFonts w:hint="eastAsia"/>
        </w:rPr>
        <w:t>3</w:t>
      </w:r>
      <w:r>
        <w:rPr>
          <w:rFonts w:hint="eastAsia"/>
        </w:rPr>
        <w:t>）”按钮，按照界面提示进行母公司协议的维护。</w:t>
      </w:r>
    </w:p>
    <w:p w:rsidR="004A1DF5" w:rsidRDefault="004A1DF5">
      <w:pPr>
        <w:ind w:firstLineChars="200" w:firstLine="480"/>
      </w:pPr>
      <w:r>
        <w:rPr>
          <w:rFonts w:hint="eastAsia"/>
        </w:rPr>
        <w:t>7.4</w:t>
      </w:r>
      <w:r>
        <w:rPr>
          <w:rFonts w:hint="eastAsia"/>
        </w:rPr>
        <w:t>、维护完毕，点击“确定（</w:t>
      </w:r>
      <w:r>
        <w:rPr>
          <w:rFonts w:hint="eastAsia"/>
        </w:rPr>
        <w:t>1</w:t>
      </w:r>
      <w:r>
        <w:rPr>
          <w:rFonts w:hint="eastAsia"/>
        </w:rPr>
        <w:t>）”，提交进行复核。</w:t>
      </w:r>
    </w:p>
    <w:p w:rsidR="004A1DF5" w:rsidRDefault="004A1DF5">
      <w:pPr>
        <w:ind w:firstLineChars="200" w:firstLine="480"/>
      </w:pPr>
      <w:r>
        <w:rPr>
          <w:rFonts w:hint="eastAsia"/>
        </w:rPr>
        <w:t>7.5</w:t>
      </w:r>
      <w:r>
        <w:rPr>
          <w:rFonts w:hint="eastAsia"/>
        </w:rPr>
        <w:t>、如需要终止母公司协议，则在母公司协议明细中选择“终止协议（</w:t>
      </w:r>
      <w:r>
        <w:rPr>
          <w:rFonts w:hint="eastAsia"/>
        </w:rPr>
        <w:t>9</w:t>
      </w:r>
      <w:r>
        <w:rPr>
          <w:rFonts w:hint="eastAsia"/>
        </w:rPr>
        <w:t>）”，录入终止的日期，授权后协议到期终止。</w:t>
      </w:r>
    </w:p>
    <w:p w:rsidR="004A1DF5" w:rsidRDefault="004A1DF5">
      <w:pPr>
        <w:ind w:firstLineChars="200" w:firstLine="480"/>
      </w:pPr>
      <w:r>
        <w:rPr>
          <w:rFonts w:hint="eastAsia"/>
        </w:rPr>
        <w:t>8</w:t>
      </w:r>
      <w:r>
        <w:rPr>
          <w:rFonts w:hint="eastAsia"/>
        </w:rPr>
        <w:t>、子公司协议维护和终止</w:t>
      </w:r>
    </w:p>
    <w:p w:rsidR="004A1DF5" w:rsidRDefault="004A1DF5">
      <w:pPr>
        <w:ind w:firstLineChars="200" w:firstLine="480"/>
      </w:pPr>
      <w:r>
        <w:rPr>
          <w:rFonts w:hint="eastAsia"/>
        </w:rPr>
        <w:t>8.1</w:t>
      </w:r>
      <w:r>
        <w:rPr>
          <w:rFonts w:hint="eastAsia"/>
        </w:rPr>
        <w:t>、在协议综合查询中确定需修改的子公司协议所对应的母公司协议后，点击“明细（</w:t>
      </w:r>
      <w:r>
        <w:rPr>
          <w:rFonts w:hint="eastAsia"/>
        </w:rPr>
        <w:t>6</w:t>
      </w:r>
      <w:r>
        <w:rPr>
          <w:rFonts w:hint="eastAsia"/>
        </w:rPr>
        <w:t>）”按钮。</w:t>
      </w:r>
    </w:p>
    <w:p w:rsidR="004A1DF5" w:rsidRDefault="004A1DF5">
      <w:pPr>
        <w:ind w:firstLineChars="200" w:firstLine="480"/>
      </w:pPr>
      <w:r>
        <w:rPr>
          <w:rFonts w:hint="eastAsia"/>
        </w:rPr>
        <w:t>8.2</w:t>
      </w:r>
      <w:r>
        <w:rPr>
          <w:rFonts w:hint="eastAsia"/>
        </w:rPr>
        <w:t>、系统展示该母公司下全部的子公司协议。</w:t>
      </w:r>
    </w:p>
    <w:p w:rsidR="004A1DF5" w:rsidRDefault="004A1DF5">
      <w:pPr>
        <w:ind w:firstLineChars="200" w:firstLine="480"/>
      </w:pPr>
      <w:r>
        <w:rPr>
          <w:rFonts w:hint="eastAsia"/>
        </w:rPr>
        <w:t>8.3</w:t>
      </w:r>
      <w:r>
        <w:rPr>
          <w:rFonts w:hint="eastAsia"/>
        </w:rPr>
        <w:t>、选择所需维护的子公司协议，点击“子公司明细（</w:t>
      </w:r>
      <w:r>
        <w:rPr>
          <w:rFonts w:hint="eastAsia"/>
        </w:rPr>
        <w:t>8</w:t>
      </w:r>
      <w:r>
        <w:rPr>
          <w:rFonts w:hint="eastAsia"/>
        </w:rPr>
        <w:t>）”按钮，进入子公司协议明细界面。</w:t>
      </w:r>
    </w:p>
    <w:p w:rsidR="004A1DF5" w:rsidRDefault="004A1DF5">
      <w:pPr>
        <w:ind w:firstLineChars="200" w:firstLine="480"/>
      </w:pPr>
      <w:r>
        <w:rPr>
          <w:rFonts w:hint="eastAsia"/>
        </w:rPr>
        <w:lastRenderedPageBreak/>
        <w:t>8.4</w:t>
      </w:r>
      <w:r>
        <w:rPr>
          <w:rFonts w:hint="eastAsia"/>
        </w:rPr>
        <w:t>、点击“修改（</w:t>
      </w:r>
      <w:r>
        <w:rPr>
          <w:rFonts w:hint="eastAsia"/>
        </w:rPr>
        <w:t>3</w:t>
      </w:r>
      <w:r>
        <w:rPr>
          <w:rFonts w:hint="eastAsia"/>
        </w:rPr>
        <w:t>）”按钮，按照界面提示进行修改。</w:t>
      </w:r>
    </w:p>
    <w:p w:rsidR="004A1DF5" w:rsidRDefault="004A1DF5">
      <w:pPr>
        <w:ind w:firstLineChars="200" w:firstLine="480"/>
      </w:pPr>
      <w:r>
        <w:rPr>
          <w:rFonts w:hint="eastAsia"/>
        </w:rPr>
        <w:t>8.5</w:t>
      </w:r>
      <w:r>
        <w:rPr>
          <w:rFonts w:hint="eastAsia"/>
        </w:rPr>
        <w:t>、维护完毕，点击“确定（</w:t>
      </w:r>
      <w:r>
        <w:rPr>
          <w:rFonts w:hint="eastAsia"/>
        </w:rPr>
        <w:t>1</w:t>
      </w:r>
      <w:r>
        <w:rPr>
          <w:rFonts w:hint="eastAsia"/>
        </w:rPr>
        <w:t>）”，提交子公司开户行进行确定。</w:t>
      </w:r>
    </w:p>
    <w:p w:rsidR="004A1DF5" w:rsidRDefault="004A1DF5">
      <w:pPr>
        <w:ind w:firstLineChars="200" w:firstLine="480"/>
      </w:pPr>
      <w:r>
        <w:rPr>
          <w:rFonts w:hint="eastAsia"/>
        </w:rPr>
        <w:t>8.6</w:t>
      </w:r>
      <w:r>
        <w:rPr>
          <w:rFonts w:hint="eastAsia"/>
        </w:rPr>
        <w:t>、子公司协议如需要终止，则由母公司开户行经办人员在子公司协议明细中点击“终止协议（</w:t>
      </w:r>
      <w:r>
        <w:rPr>
          <w:rFonts w:hint="eastAsia"/>
        </w:rPr>
        <w:t>9</w:t>
      </w:r>
      <w:r>
        <w:rPr>
          <w:rFonts w:hint="eastAsia"/>
        </w:rPr>
        <w:t>）”，录入终止日期，点击“确定（</w:t>
      </w:r>
      <w:r>
        <w:rPr>
          <w:rFonts w:hint="eastAsia"/>
        </w:rPr>
        <w:t>1</w:t>
      </w:r>
      <w:r>
        <w:rPr>
          <w:rFonts w:hint="eastAsia"/>
        </w:rPr>
        <w:t>）”，提交子公司开户行进行确定，子公司开户行确定后，协议终止成功。</w:t>
      </w:r>
    </w:p>
    <w:p w:rsidR="004A1DF5" w:rsidRDefault="004A1DF5" w:rsidP="0004090F">
      <w:pPr>
        <w:pStyle w:val="5"/>
      </w:pPr>
      <w:r>
        <w:rPr>
          <w:rFonts w:hint="eastAsia"/>
        </w:rPr>
        <w:t>二、复核母公司协议（业务代码</w:t>
      </w:r>
      <w:r>
        <w:rPr>
          <w:rFonts w:ascii="黑体" w:hint="eastAsia"/>
        </w:rPr>
        <w:t>1646</w:t>
      </w:r>
      <w:r>
        <w:rPr>
          <w:rFonts w:hint="eastAsia"/>
        </w:rPr>
        <w:t>）</w:t>
      </w:r>
    </w:p>
    <w:p w:rsidR="004A1DF5" w:rsidRDefault="004A1DF5">
      <w:pPr>
        <w:pStyle w:val="6"/>
        <w:spacing w:line="360" w:lineRule="auto"/>
      </w:pPr>
      <w:r>
        <w:rPr>
          <w:rFonts w:hint="eastAsia"/>
        </w:rPr>
        <w:t>（一）功能介绍</w:t>
      </w:r>
    </w:p>
    <w:p w:rsidR="004A1DF5" w:rsidRDefault="004A1DF5">
      <w:pPr>
        <w:pStyle w:val="a6"/>
      </w:pPr>
      <w:r>
        <w:rPr>
          <w:rFonts w:hint="eastAsia"/>
        </w:rPr>
        <w:t>通过本功能复核（含协议被退回经办修改后重新提交的协议）集团资金余额管理母公司协议，复核后在生效日，协议项目正式启用。</w:t>
      </w:r>
    </w:p>
    <w:p w:rsidR="004A1DF5" w:rsidRDefault="004A1DF5">
      <w:pPr>
        <w:pStyle w:val="6"/>
        <w:spacing w:line="360" w:lineRule="auto"/>
      </w:pPr>
      <w:r>
        <w:rPr>
          <w:rFonts w:hint="eastAsia"/>
        </w:rPr>
        <w:t>（二）操作步骤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母公司协议复核，</w:t>
      </w:r>
      <w:r>
        <w:rPr>
          <w:rFonts w:ascii="宋体" w:hAnsi="宋体" w:hint="eastAsia"/>
        </w:rPr>
        <w:t>或在“业务代码”栏输入</w:t>
      </w:r>
      <w:r>
        <w:rPr>
          <w:rFonts w:hint="eastAsia"/>
        </w:rPr>
        <w:t>1646</w:t>
      </w:r>
      <w:r>
        <w:rPr>
          <w:rFonts w:ascii="宋体" w:hAnsi="宋体" w:hint="eastAsia"/>
        </w:rPr>
        <w:t>进入。</w:t>
      </w:r>
    </w:p>
    <w:p w:rsidR="004A1DF5" w:rsidRDefault="004A1DF5">
      <w:pPr>
        <w:ind w:firstLineChars="200" w:firstLine="480"/>
      </w:pPr>
      <w:r>
        <w:rPr>
          <w:rFonts w:hint="eastAsia"/>
        </w:rPr>
        <w:t>2</w:t>
      </w:r>
      <w:r>
        <w:rPr>
          <w:rFonts w:hint="eastAsia"/>
        </w:rPr>
        <w:t>、点击“查询（</w:t>
      </w:r>
      <w:r>
        <w:rPr>
          <w:rFonts w:hint="eastAsia"/>
        </w:rPr>
        <w:t>5</w:t>
      </w:r>
      <w:r>
        <w:rPr>
          <w:rFonts w:hint="eastAsia"/>
        </w:rPr>
        <w:t>）”按钮，查询到待复核的母公司协议信息。</w:t>
      </w:r>
    </w:p>
    <w:p w:rsidR="004A1DF5" w:rsidRDefault="004A1DF5">
      <w:pPr>
        <w:ind w:firstLine="435"/>
      </w:pPr>
      <w:r>
        <w:rPr>
          <w:rFonts w:hint="eastAsia"/>
        </w:rPr>
        <w:t>3</w:t>
      </w:r>
      <w:r>
        <w:rPr>
          <w:rFonts w:hint="eastAsia"/>
        </w:rPr>
        <w:t>、执行“复核（</w:t>
      </w:r>
      <w:r>
        <w:rPr>
          <w:rFonts w:hint="eastAsia"/>
        </w:rPr>
        <w:t>7</w:t>
      </w:r>
      <w:r>
        <w:rPr>
          <w:rFonts w:hint="eastAsia"/>
        </w:rPr>
        <w:t>）”步骤，按照协议文本内容和界面提示，复核母公司协议信息。</w:t>
      </w:r>
    </w:p>
    <w:p w:rsidR="004A1DF5" w:rsidRDefault="004A1DF5">
      <w:pPr>
        <w:ind w:firstLine="435"/>
      </w:pPr>
      <w:r>
        <w:rPr>
          <w:rFonts w:hint="eastAsia"/>
        </w:rPr>
        <w:t>4</w:t>
      </w:r>
      <w:r>
        <w:rPr>
          <w:rFonts w:hint="eastAsia"/>
        </w:rPr>
        <w:t>、录入需复核内容结束后，点击“确定（</w:t>
      </w:r>
      <w:r>
        <w:rPr>
          <w:rFonts w:hint="eastAsia"/>
        </w:rPr>
        <w:t>1</w:t>
      </w:r>
      <w:r>
        <w:rPr>
          <w:rFonts w:hint="eastAsia"/>
        </w:rPr>
        <w:t>）”，复核完毕。</w:t>
      </w:r>
    </w:p>
    <w:p w:rsidR="004A1DF5" w:rsidRDefault="004A1DF5">
      <w:pPr>
        <w:ind w:firstLine="435"/>
      </w:pPr>
      <w:r>
        <w:rPr>
          <w:rFonts w:hint="eastAsia"/>
        </w:rPr>
        <w:t>5</w:t>
      </w:r>
      <w:r>
        <w:rPr>
          <w:rFonts w:hint="eastAsia"/>
        </w:rPr>
        <w:t>、复核不通过，系统将提示不符字段，可察看“母公司协议维护明细”中经办录入内容，如确认系经办人员录入错误，点击“退回经办（</w:t>
      </w:r>
      <w:r>
        <w:rPr>
          <w:rFonts w:hint="eastAsia"/>
        </w:rPr>
        <w:t>7</w:t>
      </w:r>
      <w:r>
        <w:rPr>
          <w:rFonts w:hint="eastAsia"/>
        </w:rPr>
        <w:t>）”。</w:t>
      </w:r>
    </w:p>
    <w:p w:rsidR="004A1DF5" w:rsidRDefault="004A1DF5">
      <w:pPr>
        <w:ind w:firstLine="435"/>
      </w:pPr>
      <w:r>
        <w:rPr>
          <w:rFonts w:hint="eastAsia"/>
        </w:rPr>
        <w:t>6</w:t>
      </w:r>
      <w:r>
        <w:rPr>
          <w:rFonts w:hint="eastAsia"/>
        </w:rPr>
        <w:t>、本功能操作成功后，纳入柜员日结管理，日结代码</w:t>
      </w:r>
      <w:r>
        <w:rPr>
          <w:rFonts w:hint="eastAsia"/>
        </w:rPr>
        <w:t>040</w:t>
      </w:r>
      <w:r>
        <w:rPr>
          <w:rFonts w:hint="eastAsia"/>
        </w:rPr>
        <w:t>。</w:t>
      </w:r>
    </w:p>
    <w:p w:rsidR="004A1DF5" w:rsidRDefault="004A1DF5">
      <w:pPr>
        <w:pStyle w:val="5"/>
      </w:pPr>
      <w:r>
        <w:rPr>
          <w:rFonts w:hint="eastAsia"/>
        </w:rPr>
        <w:t>三、子公司协议确定（业务代码</w:t>
      </w:r>
      <w:r>
        <w:rPr>
          <w:rFonts w:hint="eastAsia"/>
        </w:rPr>
        <w:t xml:space="preserve">1656  </w:t>
      </w:r>
      <w:r>
        <w:rPr>
          <w:rFonts w:hint="eastAsia"/>
        </w:rPr>
        <w:t>）</w:t>
      </w:r>
    </w:p>
    <w:p w:rsidR="004A1DF5" w:rsidRDefault="004A1DF5">
      <w:pPr>
        <w:pStyle w:val="6"/>
        <w:spacing w:line="360" w:lineRule="auto"/>
      </w:pPr>
      <w:r>
        <w:rPr>
          <w:rFonts w:hint="eastAsia"/>
        </w:rPr>
        <w:t>（一）功能介绍</w:t>
      </w:r>
    </w:p>
    <w:p w:rsidR="004A1DF5" w:rsidRDefault="004A1DF5">
      <w:pPr>
        <w:ind w:firstLine="435"/>
      </w:pPr>
      <w:r>
        <w:rPr>
          <w:rFonts w:hint="eastAsia"/>
        </w:rPr>
        <w:t>通过本功能对已在母公司开户行签约的子公司协议进行确定（复核），确定生效后，协议开始运作。</w:t>
      </w:r>
    </w:p>
    <w:p w:rsidR="004A1DF5" w:rsidRDefault="004A1DF5">
      <w:pPr>
        <w:ind w:firstLine="435"/>
      </w:pPr>
      <w:r>
        <w:rPr>
          <w:rFonts w:hint="eastAsia"/>
        </w:rPr>
        <w:t>含子公司协议被确定行退回，重新修改再提交的协议信息。</w:t>
      </w:r>
    </w:p>
    <w:p w:rsidR="004A1DF5" w:rsidRDefault="004A1DF5">
      <w:pPr>
        <w:pStyle w:val="6"/>
        <w:spacing w:line="360" w:lineRule="auto"/>
      </w:pPr>
      <w:r>
        <w:rPr>
          <w:rFonts w:hint="eastAsia"/>
        </w:rPr>
        <w:t>（二）风险提示</w:t>
      </w:r>
    </w:p>
    <w:p w:rsidR="004A1DF5" w:rsidRDefault="004A1DF5">
      <w:r>
        <w:rPr>
          <w:rFonts w:hint="eastAsia"/>
        </w:rPr>
        <w:t xml:space="preserve">   </w:t>
      </w:r>
      <w:r>
        <w:rPr>
          <w:rFonts w:hint="eastAsia"/>
        </w:rPr>
        <w:t>协议如退回后，系统一方面会给母公司经办信息提示，同时为防止因经办行</w:t>
      </w:r>
      <w:r>
        <w:rPr>
          <w:rFonts w:hint="eastAsia"/>
        </w:rPr>
        <w:lastRenderedPageBreak/>
        <w:t>没有收到信息而耽误修改协议时间，子公司协议确定行应电话通知经办行相关人员。</w:t>
      </w:r>
    </w:p>
    <w:p w:rsidR="004A1DF5" w:rsidRDefault="004A1DF5">
      <w:pPr>
        <w:pStyle w:val="6"/>
        <w:spacing w:line="360" w:lineRule="auto"/>
      </w:pPr>
      <w:r>
        <w:rPr>
          <w:rFonts w:hint="eastAsia"/>
        </w:rPr>
        <w:t>（三）界面</w:t>
      </w:r>
    </w:p>
    <w:p w:rsidR="004A1DF5" w:rsidRDefault="004A1DF5">
      <w:r>
        <w:rPr>
          <w:rFonts w:hint="eastAsia"/>
        </w:rPr>
        <w:t xml:space="preserve"> </w:t>
      </w:r>
      <w:r w:rsidR="0004090F">
        <w:rPr>
          <w:rFonts w:hint="eastAsia"/>
          <w:noProof/>
        </w:rPr>
        <w:drawing>
          <wp:inline distT="0" distB="0" distL="0" distR="0">
            <wp:extent cx="5286375" cy="3600450"/>
            <wp:effectExtent l="1905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srcRect/>
                    <a:stretch>
                      <a:fillRect/>
                    </a:stretch>
                  </pic:blipFill>
                  <pic:spPr bwMode="auto">
                    <a:xfrm>
                      <a:off x="0" y="0"/>
                      <a:ext cx="5286375" cy="3600450"/>
                    </a:xfrm>
                    <a:prstGeom prst="rect">
                      <a:avLst/>
                    </a:prstGeom>
                    <a:noFill/>
                    <a:ln w="9525">
                      <a:noFill/>
                      <a:miter lim="800000"/>
                      <a:headEnd/>
                      <a:tailEnd/>
                    </a:ln>
                  </pic:spPr>
                </pic:pic>
              </a:graphicData>
            </a:graphic>
          </wp:inline>
        </w:drawing>
      </w:r>
    </w:p>
    <w:p w:rsidR="004A1DF5" w:rsidRDefault="004A1DF5">
      <w:pPr>
        <w:pStyle w:val="6"/>
      </w:pPr>
      <w:r>
        <w:rPr>
          <w:rFonts w:hint="eastAsia"/>
        </w:rPr>
        <w:t>（四）操作要点</w:t>
      </w:r>
    </w:p>
    <w:p w:rsidR="004A1DF5" w:rsidRDefault="004A1DF5">
      <w:pPr>
        <w:pStyle w:val="a6"/>
      </w:pPr>
      <w:r>
        <w:rPr>
          <w:rFonts w:hint="eastAsia"/>
        </w:rPr>
        <w:t>如子公司协议确定日已超过协议的生效日，协议确定时系统将按实际确定当天日期生效。</w:t>
      </w:r>
    </w:p>
    <w:p w:rsidR="004A1DF5" w:rsidRDefault="004A1DF5">
      <w:pPr>
        <w:pStyle w:val="6"/>
        <w:spacing w:line="360" w:lineRule="auto"/>
      </w:pPr>
      <w:r>
        <w:rPr>
          <w:rFonts w:hint="eastAsia"/>
        </w:rPr>
        <w:t>（五）操作步骤</w:t>
      </w:r>
    </w:p>
    <w:p w:rsidR="004A1DF5" w:rsidRDefault="004A1DF5">
      <w:pPr>
        <w:ind w:firstLineChars="200" w:firstLine="480"/>
        <w:rPr>
          <w:rFonts w:ascii="宋体" w:hAnsi="宋体"/>
        </w:rPr>
      </w:pPr>
      <w:r>
        <w:rPr>
          <w:rFonts w:ascii="宋体" w:hAnsi="宋体" w:hint="eastAsia"/>
        </w:rPr>
        <w:t>1、用户选择子公司协议确定，或在“业务代码”栏输入1656进入。</w:t>
      </w:r>
    </w:p>
    <w:p w:rsidR="004A1DF5" w:rsidRDefault="004A1DF5">
      <w:pPr>
        <w:ind w:firstLineChars="200" w:firstLine="480"/>
        <w:rPr>
          <w:rFonts w:ascii="宋体" w:hAnsi="宋体"/>
        </w:rPr>
      </w:pPr>
      <w:r>
        <w:rPr>
          <w:rFonts w:ascii="宋体" w:hAnsi="宋体" w:hint="eastAsia"/>
        </w:rPr>
        <w:t>2、点击“查询（5）”按钮，系统列出所有本机构待复核的人民币集团资金余额管理子公司协议。</w:t>
      </w:r>
    </w:p>
    <w:p w:rsidR="004A1DF5" w:rsidRDefault="004A1DF5">
      <w:pPr>
        <w:ind w:firstLineChars="200" w:firstLine="480"/>
        <w:rPr>
          <w:rFonts w:ascii="宋体" w:hAnsi="宋体"/>
        </w:rPr>
      </w:pPr>
      <w:r>
        <w:rPr>
          <w:rFonts w:ascii="宋体" w:hAnsi="宋体" w:hint="eastAsia"/>
        </w:rPr>
        <w:t>3、对照文本协议，选择待复核的记录，点击“复核（7）”按钮，进入确定界面。</w:t>
      </w:r>
    </w:p>
    <w:p w:rsidR="004A1DF5" w:rsidRDefault="004A1DF5">
      <w:pPr>
        <w:ind w:firstLineChars="200" w:firstLine="480"/>
        <w:rPr>
          <w:rFonts w:ascii="宋体" w:hAnsi="宋体"/>
        </w:rPr>
      </w:pPr>
      <w:r>
        <w:rPr>
          <w:rFonts w:ascii="宋体" w:hAnsi="宋体" w:hint="eastAsia"/>
        </w:rPr>
        <w:t>4、按照协议和界面提示，复核子公司协议。</w:t>
      </w:r>
    </w:p>
    <w:p w:rsidR="004A1DF5" w:rsidRDefault="004A1DF5">
      <w:pPr>
        <w:ind w:firstLine="435"/>
        <w:rPr>
          <w:rFonts w:ascii="宋体" w:hAnsi="宋体"/>
        </w:rPr>
      </w:pPr>
      <w:r>
        <w:rPr>
          <w:rFonts w:ascii="宋体" w:hAnsi="宋体" w:hint="eastAsia"/>
        </w:rPr>
        <w:t>5、录入需复核内容结束后，点击“确定（1）”，复核完毕，协议确定通过。</w:t>
      </w:r>
    </w:p>
    <w:p w:rsidR="004A1DF5" w:rsidRDefault="004A1DF5">
      <w:pPr>
        <w:ind w:firstLineChars="200" w:firstLine="480"/>
        <w:rPr>
          <w:rFonts w:ascii="宋体" w:hAnsi="宋体"/>
        </w:rPr>
      </w:pPr>
      <w:r>
        <w:rPr>
          <w:rFonts w:ascii="宋体" w:hAnsi="宋体" w:hint="eastAsia"/>
        </w:rPr>
        <w:lastRenderedPageBreak/>
        <w:t>6、复核不通过，系统将提示不符字段，可察看“子公司协议维护明细”中经办录入内容，如确认系经办人员录入错误，点击“退回经办（7）”。</w:t>
      </w:r>
    </w:p>
    <w:p w:rsidR="004A1DF5" w:rsidRDefault="004A1DF5">
      <w:pPr>
        <w:ind w:firstLineChars="200" w:firstLine="480"/>
        <w:rPr>
          <w:rFonts w:ascii="宋体" w:hAnsi="宋体"/>
        </w:rPr>
      </w:pPr>
      <w:r>
        <w:rPr>
          <w:rFonts w:ascii="宋体" w:hAnsi="宋体" w:hint="eastAsia"/>
        </w:rPr>
        <w:t>7、本功能操作成功后，纳入柜员日结管理，日结代码040。</w:t>
      </w:r>
    </w:p>
    <w:p w:rsidR="004A1DF5" w:rsidRDefault="004A1DF5">
      <w:pPr>
        <w:pStyle w:val="5"/>
      </w:pPr>
      <w:r>
        <w:rPr>
          <w:rFonts w:hint="eastAsia"/>
        </w:rPr>
        <w:t>四、母公司协议经办修改（业务代码</w:t>
      </w:r>
      <w:r>
        <w:rPr>
          <w:rFonts w:hint="eastAsia"/>
        </w:rPr>
        <w:t>1645</w:t>
      </w:r>
      <w:r>
        <w:rPr>
          <w:rFonts w:hint="eastAsia"/>
        </w:rPr>
        <w:t>）</w:t>
      </w:r>
    </w:p>
    <w:p w:rsidR="004A1DF5" w:rsidRDefault="004A1DF5" w:rsidP="0004090F">
      <w:pPr>
        <w:pStyle w:val="6"/>
        <w:spacing w:line="360" w:lineRule="auto"/>
      </w:pPr>
      <w:r>
        <w:rPr>
          <w:rFonts w:hint="eastAsia"/>
        </w:rPr>
        <w:t>（一）功能介绍</w:t>
      </w:r>
    </w:p>
    <w:p w:rsidR="004A1DF5" w:rsidRDefault="004A1DF5">
      <w:pPr>
        <w:ind w:left="480"/>
      </w:pPr>
      <w:r>
        <w:rPr>
          <w:rFonts w:hint="eastAsia"/>
        </w:rPr>
        <w:t>通过本功能对母公司协议复核时退回的信息进行修改，并重新进行提交复核。</w:t>
      </w:r>
    </w:p>
    <w:p w:rsidR="004A1DF5" w:rsidRDefault="004A1DF5" w:rsidP="0004090F">
      <w:pPr>
        <w:pStyle w:val="6"/>
        <w:spacing w:line="360" w:lineRule="auto"/>
      </w:pPr>
      <w:r>
        <w:rPr>
          <w:rFonts w:hint="eastAsia"/>
        </w:rPr>
        <w:t>（二）操作要点</w:t>
      </w:r>
    </w:p>
    <w:p w:rsidR="004A1DF5" w:rsidRDefault="004A1DF5">
      <w:pPr>
        <w:ind w:firstLine="540"/>
      </w:pPr>
      <w:r>
        <w:rPr>
          <w:rFonts w:hint="eastAsia"/>
        </w:rPr>
        <w:t>1</w:t>
      </w:r>
      <w:r>
        <w:rPr>
          <w:rFonts w:hint="eastAsia"/>
        </w:rPr>
        <w:t>、只能对本机构经办被退回的协议进行修改，系统默认查询条件为“本机构”，协议状态为“待修改”。</w:t>
      </w:r>
    </w:p>
    <w:p w:rsidR="004A1DF5" w:rsidRDefault="004A1DF5">
      <w:pPr>
        <w:ind w:firstLine="540"/>
      </w:pPr>
      <w:r>
        <w:rPr>
          <w:rFonts w:hint="eastAsia"/>
        </w:rPr>
        <w:t>2</w:t>
      </w:r>
      <w:r>
        <w:rPr>
          <w:rFonts w:hint="eastAsia"/>
        </w:rPr>
        <w:t>、母公司协议可修改的项目只有“生效日期”和“有效期至”，其他项目不得进行修改。</w:t>
      </w:r>
    </w:p>
    <w:p w:rsidR="004A1DF5" w:rsidRDefault="004A1DF5">
      <w:pPr>
        <w:ind w:firstLine="540"/>
      </w:pPr>
      <w:r>
        <w:rPr>
          <w:rFonts w:hint="eastAsia"/>
        </w:rPr>
        <w:t>3</w:t>
      </w:r>
      <w:r>
        <w:rPr>
          <w:rFonts w:hint="eastAsia"/>
        </w:rPr>
        <w:t>、对待修改的协议可以进行撤销，撤销后的协议状态为“已删除”。</w:t>
      </w:r>
    </w:p>
    <w:p w:rsidR="004A1DF5" w:rsidRDefault="004A1DF5" w:rsidP="0004090F">
      <w:pPr>
        <w:pStyle w:val="6"/>
        <w:spacing w:line="360" w:lineRule="auto"/>
      </w:pPr>
      <w:r>
        <w:rPr>
          <w:rFonts w:hint="eastAsia"/>
        </w:rPr>
        <w:t>（三）操作步骤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母公司协议经办修改，</w:t>
      </w:r>
      <w:r>
        <w:rPr>
          <w:rFonts w:ascii="宋体" w:hAnsi="宋体" w:hint="eastAsia"/>
        </w:rPr>
        <w:t>或在“业务代码”栏输入</w:t>
      </w:r>
      <w:r>
        <w:rPr>
          <w:rFonts w:hint="eastAsia"/>
        </w:rPr>
        <w:t>1645</w:t>
      </w:r>
      <w:r>
        <w:rPr>
          <w:rFonts w:ascii="宋体" w:hAnsi="宋体" w:hint="eastAsia"/>
        </w:rPr>
        <w:t>进入。</w:t>
      </w:r>
    </w:p>
    <w:p w:rsidR="004A1DF5" w:rsidRDefault="004A1DF5">
      <w:pPr>
        <w:ind w:firstLineChars="200" w:firstLine="480"/>
        <w:rPr>
          <w:rFonts w:ascii="宋体" w:hAnsi="宋体"/>
        </w:rPr>
      </w:pPr>
      <w:r>
        <w:rPr>
          <w:rFonts w:ascii="宋体" w:hAnsi="宋体" w:hint="eastAsia"/>
        </w:rPr>
        <w:t>2、点击“查询（5）”按钮，查询待本机构进行修改的母公司协议。</w:t>
      </w:r>
    </w:p>
    <w:p w:rsidR="004A1DF5" w:rsidRDefault="004A1DF5">
      <w:pPr>
        <w:ind w:firstLineChars="200" w:firstLine="480"/>
        <w:rPr>
          <w:rFonts w:ascii="宋体" w:hAnsi="宋体"/>
        </w:rPr>
      </w:pPr>
      <w:r>
        <w:rPr>
          <w:rFonts w:ascii="宋体" w:hAnsi="宋体" w:hint="eastAsia"/>
        </w:rPr>
        <w:t>3、点击“明细（6）”按钮，可查询到协议当前明细信息。</w:t>
      </w:r>
    </w:p>
    <w:p w:rsidR="004A1DF5" w:rsidRDefault="004A1DF5">
      <w:pPr>
        <w:ind w:firstLineChars="200" w:firstLine="480"/>
        <w:rPr>
          <w:rFonts w:ascii="宋体" w:hAnsi="宋体"/>
        </w:rPr>
      </w:pPr>
      <w:r>
        <w:rPr>
          <w:rFonts w:ascii="宋体" w:hAnsi="宋体" w:hint="eastAsia"/>
        </w:rPr>
        <w:t>4、点击“修改（7）”进入母公司协议修改界面，系统展示可修改项目，经办根据可修改项目进行调整。</w:t>
      </w:r>
    </w:p>
    <w:p w:rsidR="004A1DF5" w:rsidRDefault="004A1DF5">
      <w:pPr>
        <w:ind w:firstLineChars="200" w:firstLine="480"/>
        <w:rPr>
          <w:rFonts w:ascii="宋体" w:hAnsi="宋体"/>
        </w:rPr>
      </w:pPr>
      <w:r>
        <w:rPr>
          <w:rFonts w:ascii="宋体" w:hAnsi="宋体" w:hint="eastAsia"/>
        </w:rPr>
        <w:t>5、如应修改项目不在系统允许修改项目之列，则须点击“撤销（8）”进行协议撤销。</w:t>
      </w:r>
    </w:p>
    <w:p w:rsidR="004A1DF5" w:rsidRDefault="004A1DF5">
      <w:pPr>
        <w:ind w:firstLineChars="200" w:firstLine="480"/>
        <w:rPr>
          <w:rFonts w:ascii="宋体" w:hAnsi="宋体"/>
        </w:rPr>
      </w:pPr>
      <w:r>
        <w:rPr>
          <w:rFonts w:ascii="宋体" w:hAnsi="宋体" w:hint="eastAsia"/>
        </w:rPr>
        <w:t>6、协议修改完毕后，点击“确定（1）”，重新提交复核。</w:t>
      </w:r>
    </w:p>
    <w:p w:rsidR="004A1DF5" w:rsidRDefault="004A1DF5"/>
    <w:p w:rsidR="004A1DF5" w:rsidRDefault="004A1DF5" w:rsidP="0004090F">
      <w:pPr>
        <w:pStyle w:val="5"/>
      </w:pPr>
      <w:r>
        <w:rPr>
          <w:rFonts w:hint="eastAsia"/>
        </w:rPr>
        <w:t>五、子公司协议经办修改（业务代码</w:t>
      </w:r>
      <w:r>
        <w:rPr>
          <w:rFonts w:hint="eastAsia"/>
        </w:rPr>
        <w:t xml:space="preserve">1655  </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通过本功能对子公司协议确定时退回的信息进行修改，并重新提请子公司开</w:t>
      </w:r>
      <w:r>
        <w:rPr>
          <w:rFonts w:hint="eastAsia"/>
        </w:rPr>
        <w:lastRenderedPageBreak/>
        <w:t>户行进行确定。</w:t>
      </w:r>
    </w:p>
    <w:p w:rsidR="004A1DF5" w:rsidRDefault="004A1DF5">
      <w:pPr>
        <w:pStyle w:val="6"/>
        <w:spacing w:line="360" w:lineRule="auto"/>
      </w:pPr>
      <w:r>
        <w:rPr>
          <w:rFonts w:hint="eastAsia"/>
        </w:rPr>
        <w:t>（二）操作要点</w:t>
      </w:r>
    </w:p>
    <w:p w:rsidR="004A1DF5" w:rsidRDefault="004A1DF5">
      <w:pPr>
        <w:ind w:firstLine="540"/>
      </w:pPr>
      <w:r>
        <w:rPr>
          <w:rFonts w:hint="eastAsia"/>
        </w:rPr>
        <w:t>1</w:t>
      </w:r>
      <w:r>
        <w:rPr>
          <w:rFonts w:hint="eastAsia"/>
        </w:rPr>
        <w:t>、只能对本机构经办被退回的协议进行修改，系统默认查询条件为“本机构”，协议状态为“待修改”。</w:t>
      </w:r>
    </w:p>
    <w:p w:rsidR="004A1DF5" w:rsidRDefault="004A1DF5">
      <w:pPr>
        <w:ind w:firstLine="540"/>
      </w:pPr>
      <w:r>
        <w:rPr>
          <w:rFonts w:hint="eastAsia"/>
        </w:rPr>
        <w:t>2</w:t>
      </w:r>
      <w:r>
        <w:rPr>
          <w:rFonts w:hint="eastAsia"/>
        </w:rPr>
        <w:t>、系统只允许对可修改的协议项目进行维护，如需修改项不在其中之列，应选择撤销方式操作。</w:t>
      </w:r>
    </w:p>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子公司协议经办修改，</w:t>
      </w:r>
      <w:r>
        <w:rPr>
          <w:rFonts w:ascii="宋体" w:hAnsi="宋体" w:hint="eastAsia"/>
        </w:rPr>
        <w:t>或在“业务代码”栏输入</w:t>
      </w:r>
      <w:r>
        <w:rPr>
          <w:rFonts w:hint="eastAsia"/>
        </w:rPr>
        <w:t>1655</w:t>
      </w:r>
      <w:r>
        <w:rPr>
          <w:rFonts w:ascii="宋体" w:hAnsi="宋体" w:hint="eastAsia"/>
        </w:rPr>
        <w:t>进入。</w:t>
      </w:r>
    </w:p>
    <w:p w:rsidR="004A1DF5" w:rsidRDefault="004A1DF5">
      <w:pPr>
        <w:ind w:firstLineChars="200" w:firstLine="480"/>
        <w:rPr>
          <w:rFonts w:ascii="宋体" w:hAnsi="宋体"/>
        </w:rPr>
      </w:pPr>
      <w:r>
        <w:rPr>
          <w:rFonts w:ascii="宋体" w:hAnsi="宋体" w:hint="eastAsia"/>
        </w:rPr>
        <w:t>2、点击“查询（5）”按钮，查询待本机构进行修改的子公司协议。</w:t>
      </w:r>
    </w:p>
    <w:p w:rsidR="004A1DF5" w:rsidRDefault="004A1DF5">
      <w:pPr>
        <w:ind w:firstLineChars="200" w:firstLine="480"/>
        <w:rPr>
          <w:rFonts w:ascii="宋体" w:hAnsi="宋体"/>
        </w:rPr>
      </w:pPr>
      <w:r>
        <w:rPr>
          <w:rFonts w:ascii="宋体" w:hAnsi="宋体" w:hint="eastAsia"/>
        </w:rPr>
        <w:t>3、选择需要修改的子公司协议记录，点击“日志（8）”按钮，可查询到该条子公司协议的当前状态、协议明细及协议变更等情况。</w:t>
      </w:r>
    </w:p>
    <w:p w:rsidR="004A1DF5" w:rsidRDefault="004A1DF5">
      <w:pPr>
        <w:ind w:firstLineChars="200" w:firstLine="480"/>
        <w:rPr>
          <w:rFonts w:ascii="宋体" w:hAnsi="宋体"/>
        </w:rPr>
      </w:pPr>
      <w:r>
        <w:rPr>
          <w:rFonts w:ascii="宋体" w:hAnsi="宋体" w:hint="eastAsia"/>
        </w:rPr>
        <w:t>4、点击“修改（10）”进入子公司协议修改界面，系统展示可修改项目，经办根据界面提示对可修改项目进行修改。</w:t>
      </w:r>
    </w:p>
    <w:p w:rsidR="004A1DF5" w:rsidRDefault="004A1DF5">
      <w:pPr>
        <w:ind w:firstLineChars="200" w:firstLine="480"/>
        <w:rPr>
          <w:rFonts w:ascii="宋体" w:hAnsi="宋体"/>
        </w:rPr>
      </w:pPr>
      <w:r>
        <w:rPr>
          <w:rFonts w:ascii="宋体" w:hAnsi="宋体" w:hint="eastAsia"/>
        </w:rPr>
        <w:t>5、如应修改项目不在系统允许修改项目之列，则须点击“撤销（8）”进行协议撤销。</w:t>
      </w:r>
    </w:p>
    <w:p w:rsidR="004A1DF5" w:rsidRDefault="004A1DF5">
      <w:pPr>
        <w:ind w:firstLineChars="200" w:firstLine="480"/>
        <w:rPr>
          <w:rFonts w:ascii="宋体" w:hAnsi="宋体"/>
        </w:rPr>
      </w:pPr>
      <w:r>
        <w:rPr>
          <w:rFonts w:ascii="宋体" w:hAnsi="宋体" w:hint="eastAsia"/>
        </w:rPr>
        <w:t>6、协议修改完毕后，点击“确定（1）”，重新提交复核。</w:t>
      </w:r>
    </w:p>
    <w:p w:rsidR="004A1DF5" w:rsidRDefault="004A1DF5" w:rsidP="0004090F">
      <w:pPr>
        <w:pStyle w:val="5"/>
      </w:pPr>
      <w:r>
        <w:rPr>
          <w:rFonts w:hint="eastAsia"/>
        </w:rPr>
        <w:t>六、子公司协议查询（业务代码</w:t>
      </w:r>
      <w:r>
        <w:rPr>
          <w:rFonts w:hint="eastAsia"/>
        </w:rPr>
        <w:t xml:space="preserve">1628  </w:t>
      </w:r>
      <w:r>
        <w:rPr>
          <w:rFonts w:hint="eastAsia"/>
        </w:rPr>
        <w:t>）</w:t>
      </w:r>
    </w:p>
    <w:p w:rsidR="004A1DF5" w:rsidRDefault="004A1DF5">
      <w:pPr>
        <w:pStyle w:val="6"/>
        <w:spacing w:line="360" w:lineRule="auto"/>
      </w:pPr>
      <w:r>
        <w:rPr>
          <w:rFonts w:hint="eastAsia"/>
        </w:rPr>
        <w:t>（一）功能介绍</w:t>
      </w:r>
    </w:p>
    <w:p w:rsidR="004A1DF5" w:rsidRDefault="004A1DF5">
      <w:r>
        <w:rPr>
          <w:rFonts w:hint="eastAsia"/>
        </w:rPr>
        <w:t xml:space="preserve">   </w:t>
      </w:r>
      <w:r>
        <w:rPr>
          <w:rFonts w:hint="eastAsia"/>
        </w:rPr>
        <w:t>通过本功能查询本行签有集团资金余额管理的子公司协议明细。</w:t>
      </w:r>
    </w:p>
    <w:p w:rsidR="004A1DF5" w:rsidRDefault="004A1DF5">
      <w:pPr>
        <w:pStyle w:val="6"/>
        <w:spacing w:line="360" w:lineRule="auto"/>
      </w:pPr>
      <w:r>
        <w:rPr>
          <w:rFonts w:hint="eastAsia"/>
        </w:rPr>
        <w:t>（二）操作步骤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子公司协议查询，</w:t>
      </w:r>
      <w:r>
        <w:rPr>
          <w:rFonts w:ascii="宋体" w:hAnsi="宋体" w:hint="eastAsia"/>
        </w:rPr>
        <w:t>或在“业务代码”栏输入</w:t>
      </w:r>
      <w:r>
        <w:rPr>
          <w:rFonts w:hint="eastAsia"/>
        </w:rPr>
        <w:t>1628</w:t>
      </w:r>
      <w:r>
        <w:rPr>
          <w:rFonts w:ascii="宋体" w:hAnsi="宋体" w:hint="eastAsia"/>
        </w:rPr>
        <w:t>进入。</w:t>
      </w:r>
    </w:p>
    <w:p w:rsidR="004A1DF5" w:rsidRDefault="004A1DF5">
      <w:pPr>
        <w:ind w:firstLine="435"/>
      </w:pPr>
      <w:r>
        <w:rPr>
          <w:rFonts w:hint="eastAsia"/>
        </w:rPr>
        <w:t>2</w:t>
      </w:r>
      <w:r>
        <w:rPr>
          <w:rFonts w:hint="eastAsia"/>
        </w:rPr>
        <w:t>、点击“查询（</w:t>
      </w:r>
      <w:r>
        <w:rPr>
          <w:rFonts w:hint="eastAsia"/>
        </w:rPr>
        <w:t>5</w:t>
      </w:r>
      <w:r>
        <w:rPr>
          <w:rFonts w:hint="eastAsia"/>
        </w:rPr>
        <w:t>）”按钮，系统默认用户所属机构；</w:t>
      </w:r>
    </w:p>
    <w:p w:rsidR="004A1DF5" w:rsidRDefault="004A1DF5">
      <w:pPr>
        <w:ind w:firstLine="435"/>
      </w:pPr>
      <w:r>
        <w:rPr>
          <w:rFonts w:hint="eastAsia"/>
        </w:rPr>
        <w:t>3</w:t>
      </w:r>
      <w:r>
        <w:rPr>
          <w:rFonts w:hint="eastAsia"/>
        </w:rPr>
        <w:t>、点击“明细（</w:t>
      </w:r>
      <w:r>
        <w:rPr>
          <w:rFonts w:hint="eastAsia"/>
        </w:rPr>
        <w:t>6</w:t>
      </w:r>
      <w:r>
        <w:rPr>
          <w:rFonts w:hint="eastAsia"/>
        </w:rPr>
        <w:t>）”可查询子公司协议的明细内容，并可通过“维护历史”查询子公司协议的建立维护日志。</w:t>
      </w:r>
    </w:p>
    <w:p w:rsidR="004A1DF5" w:rsidRDefault="004A1DF5" w:rsidP="0004090F">
      <w:pPr>
        <w:pStyle w:val="5"/>
      </w:pPr>
      <w:r>
        <w:rPr>
          <w:rFonts w:hint="eastAsia"/>
        </w:rPr>
        <w:lastRenderedPageBreak/>
        <w:t>七、母公司历史交易查询（业务代码</w:t>
      </w:r>
      <w:r>
        <w:rPr>
          <w:rFonts w:hint="eastAsia"/>
        </w:rPr>
        <w:t>1647</w:t>
      </w:r>
      <w:r>
        <w:rPr>
          <w:rFonts w:hint="eastAsia"/>
        </w:rPr>
        <w:t>）</w:t>
      </w:r>
    </w:p>
    <w:p w:rsidR="004A1DF5" w:rsidRDefault="004A1DF5">
      <w:pPr>
        <w:pStyle w:val="6"/>
        <w:spacing w:line="360" w:lineRule="auto"/>
      </w:pPr>
      <w:r>
        <w:rPr>
          <w:rFonts w:hint="eastAsia"/>
        </w:rPr>
        <w:t>（一）功能介绍</w:t>
      </w:r>
    </w:p>
    <w:p w:rsidR="004A1DF5" w:rsidRDefault="004A1DF5">
      <w:r>
        <w:rPr>
          <w:rFonts w:hint="eastAsia"/>
        </w:rPr>
        <w:t xml:space="preserve">   </w:t>
      </w:r>
      <w:r>
        <w:rPr>
          <w:rFonts w:hint="eastAsia"/>
        </w:rPr>
        <w:t>通过本功能查询母公司历史交易信息。</w:t>
      </w:r>
    </w:p>
    <w:p w:rsidR="004A1DF5" w:rsidRDefault="004A1DF5">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794"/>
      </w:tblGrid>
      <w:tr w:rsidR="004A1DF5">
        <w:tc>
          <w:tcPr>
            <w:tcW w:w="1728" w:type="dxa"/>
          </w:tcPr>
          <w:p w:rsidR="004A1DF5" w:rsidRDefault="004A1DF5">
            <w:r>
              <w:rPr>
                <w:rFonts w:hint="eastAsia"/>
              </w:rPr>
              <w:t>交易类型</w:t>
            </w:r>
          </w:p>
        </w:tc>
        <w:tc>
          <w:tcPr>
            <w:tcW w:w="6794" w:type="dxa"/>
          </w:tcPr>
          <w:p w:rsidR="004A1DF5" w:rsidRDefault="004A1DF5">
            <w:r>
              <w:rPr>
                <w:rFonts w:hint="eastAsia"/>
              </w:rPr>
              <w:t>所有交易：该账户所有的历史交易</w:t>
            </w:r>
          </w:p>
          <w:p w:rsidR="004A1DF5" w:rsidRDefault="004A1DF5">
            <w:r>
              <w:rPr>
                <w:rFonts w:hint="eastAsia"/>
              </w:rPr>
              <w:t>协议内交易：指协议内母子公司间的交易</w:t>
            </w:r>
          </w:p>
          <w:p w:rsidR="004A1DF5" w:rsidRDefault="004A1DF5">
            <w:r>
              <w:rPr>
                <w:rFonts w:hint="eastAsia"/>
              </w:rPr>
              <w:t>协议外交易：指协议外母公司的交易</w:t>
            </w:r>
          </w:p>
        </w:tc>
      </w:tr>
    </w:tbl>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母公司历史交易查询，</w:t>
      </w:r>
      <w:r>
        <w:rPr>
          <w:rFonts w:ascii="宋体" w:hAnsi="宋体" w:hint="eastAsia"/>
        </w:rPr>
        <w:t>或在“业务代码”栏输入</w:t>
      </w:r>
      <w:r>
        <w:rPr>
          <w:rFonts w:hint="eastAsia"/>
        </w:rPr>
        <w:t>1647</w:t>
      </w:r>
      <w:r>
        <w:rPr>
          <w:rFonts w:ascii="宋体" w:hAnsi="宋体" w:hint="eastAsia"/>
        </w:rPr>
        <w:t>进入。</w:t>
      </w:r>
    </w:p>
    <w:p w:rsidR="004A1DF5" w:rsidRDefault="004A1DF5">
      <w:pPr>
        <w:ind w:firstLine="435"/>
      </w:pPr>
      <w:r>
        <w:rPr>
          <w:rFonts w:hint="eastAsia"/>
        </w:rPr>
        <w:t>2</w:t>
      </w:r>
      <w:r>
        <w:rPr>
          <w:rFonts w:hint="eastAsia"/>
        </w:rPr>
        <w:t>、输入协议编号，点击“查询（</w:t>
      </w:r>
      <w:r>
        <w:rPr>
          <w:rFonts w:hint="eastAsia"/>
        </w:rPr>
        <w:t>5</w:t>
      </w:r>
      <w:r>
        <w:rPr>
          <w:rFonts w:hint="eastAsia"/>
        </w:rPr>
        <w:t>）”按钮查询。</w:t>
      </w:r>
    </w:p>
    <w:p w:rsidR="004A1DF5" w:rsidRDefault="004A1DF5">
      <w:pPr>
        <w:ind w:firstLine="435"/>
      </w:pPr>
      <w:r>
        <w:rPr>
          <w:rFonts w:hint="eastAsia"/>
        </w:rPr>
        <w:t>3</w:t>
      </w:r>
      <w:r>
        <w:rPr>
          <w:rFonts w:hint="eastAsia"/>
        </w:rPr>
        <w:t>、点击“明细（</w:t>
      </w:r>
      <w:r>
        <w:rPr>
          <w:rFonts w:hint="eastAsia"/>
        </w:rPr>
        <w:t>6</w:t>
      </w:r>
      <w:r>
        <w:rPr>
          <w:rFonts w:hint="eastAsia"/>
        </w:rPr>
        <w:t>）”可查询交易明细。</w:t>
      </w:r>
    </w:p>
    <w:p w:rsidR="004A1DF5" w:rsidRDefault="004A1DF5" w:rsidP="0004090F">
      <w:pPr>
        <w:pStyle w:val="5"/>
      </w:pPr>
      <w:r>
        <w:rPr>
          <w:rFonts w:hint="eastAsia"/>
        </w:rPr>
        <w:t>八、子公司历史交易查询（业务代码</w:t>
      </w:r>
      <w:r>
        <w:rPr>
          <w:rFonts w:hint="eastAsia"/>
        </w:rPr>
        <w:t>1657</w:t>
      </w:r>
      <w:r>
        <w:rPr>
          <w:rFonts w:hint="eastAsia"/>
        </w:rPr>
        <w:t>）</w:t>
      </w:r>
    </w:p>
    <w:p w:rsidR="004A1DF5" w:rsidRDefault="004A1DF5">
      <w:pPr>
        <w:pStyle w:val="6"/>
        <w:spacing w:line="360" w:lineRule="auto"/>
      </w:pPr>
      <w:r>
        <w:rPr>
          <w:rFonts w:hint="eastAsia"/>
        </w:rPr>
        <w:t>（一）功能介绍</w:t>
      </w:r>
    </w:p>
    <w:p w:rsidR="004A1DF5" w:rsidRDefault="004A1DF5">
      <w:r>
        <w:rPr>
          <w:rFonts w:hint="eastAsia"/>
        </w:rPr>
        <w:t xml:space="preserve">   </w:t>
      </w:r>
      <w:r>
        <w:rPr>
          <w:rFonts w:hint="eastAsia"/>
        </w:rPr>
        <w:t>通过本功能查询子公司历史交易信息。</w:t>
      </w:r>
    </w:p>
    <w:p w:rsidR="004A1DF5" w:rsidRDefault="004A1DF5">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794"/>
      </w:tblGrid>
      <w:tr w:rsidR="004A1DF5">
        <w:tc>
          <w:tcPr>
            <w:tcW w:w="1728" w:type="dxa"/>
          </w:tcPr>
          <w:p w:rsidR="004A1DF5" w:rsidRDefault="004A1DF5">
            <w:r>
              <w:rPr>
                <w:rFonts w:hint="eastAsia"/>
              </w:rPr>
              <w:t>交易类型</w:t>
            </w:r>
          </w:p>
        </w:tc>
        <w:tc>
          <w:tcPr>
            <w:tcW w:w="6794" w:type="dxa"/>
          </w:tcPr>
          <w:p w:rsidR="004A1DF5" w:rsidRDefault="004A1DF5">
            <w:r>
              <w:rPr>
                <w:rFonts w:hint="eastAsia"/>
              </w:rPr>
              <w:t>所有交易：该账户所有的历史交易</w:t>
            </w:r>
          </w:p>
          <w:p w:rsidR="004A1DF5" w:rsidRDefault="004A1DF5">
            <w:r>
              <w:rPr>
                <w:rFonts w:hint="eastAsia"/>
              </w:rPr>
              <w:t>协议内交易：指协议内母子公司间的交易</w:t>
            </w:r>
          </w:p>
          <w:p w:rsidR="004A1DF5" w:rsidRDefault="004A1DF5">
            <w:r>
              <w:rPr>
                <w:rFonts w:hint="eastAsia"/>
              </w:rPr>
              <w:t>协议外交易：指协议外子公司的交易</w:t>
            </w:r>
          </w:p>
        </w:tc>
      </w:tr>
      <w:tr w:rsidR="004A1DF5">
        <w:tc>
          <w:tcPr>
            <w:tcW w:w="1728" w:type="dxa"/>
          </w:tcPr>
          <w:p w:rsidR="004A1DF5" w:rsidRDefault="004A1DF5">
            <w:r>
              <w:rPr>
                <w:rFonts w:hint="eastAsia"/>
              </w:rPr>
              <w:t>名义资金头寸</w:t>
            </w:r>
          </w:p>
        </w:tc>
        <w:tc>
          <w:tcPr>
            <w:tcW w:w="6794" w:type="dxa"/>
          </w:tcPr>
          <w:p w:rsidR="004A1DF5" w:rsidRDefault="004A1DF5">
            <w:r>
              <w:rPr>
                <w:rFonts w:hint="eastAsia"/>
              </w:rPr>
              <w:t>子公司上存母公司资金形成额度。</w:t>
            </w:r>
          </w:p>
        </w:tc>
      </w:tr>
      <w:tr w:rsidR="004A1DF5">
        <w:tc>
          <w:tcPr>
            <w:tcW w:w="1728" w:type="dxa"/>
          </w:tcPr>
          <w:p w:rsidR="004A1DF5" w:rsidRDefault="004A1DF5">
            <w:r>
              <w:rPr>
                <w:rFonts w:hint="eastAsia"/>
              </w:rPr>
              <w:t>可用名义资金</w:t>
            </w:r>
          </w:p>
        </w:tc>
        <w:tc>
          <w:tcPr>
            <w:tcW w:w="6794" w:type="dxa"/>
          </w:tcPr>
          <w:p w:rsidR="004A1DF5" w:rsidRDefault="004A1DF5">
            <w:r>
              <w:rPr>
                <w:rFonts w:hint="eastAsia"/>
              </w:rPr>
              <w:t>子公司可以使用母公司资金的额度。</w:t>
            </w:r>
          </w:p>
        </w:tc>
      </w:tr>
    </w:tbl>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子公司历史交易查询，</w:t>
      </w:r>
      <w:r>
        <w:rPr>
          <w:rFonts w:ascii="宋体" w:hAnsi="宋体" w:hint="eastAsia"/>
        </w:rPr>
        <w:t>或在“业务代码”栏输入</w:t>
      </w:r>
      <w:r>
        <w:rPr>
          <w:rFonts w:hint="eastAsia"/>
        </w:rPr>
        <w:t>1657</w:t>
      </w:r>
      <w:r>
        <w:rPr>
          <w:rFonts w:ascii="宋体" w:hAnsi="宋体" w:hint="eastAsia"/>
        </w:rPr>
        <w:t>进入。</w:t>
      </w:r>
    </w:p>
    <w:p w:rsidR="004A1DF5" w:rsidRDefault="004A1DF5">
      <w:pPr>
        <w:ind w:firstLine="435"/>
      </w:pPr>
      <w:r>
        <w:rPr>
          <w:rFonts w:hint="eastAsia"/>
        </w:rPr>
        <w:t>2</w:t>
      </w:r>
      <w:r>
        <w:rPr>
          <w:rFonts w:hint="eastAsia"/>
        </w:rPr>
        <w:t>、输入协议编号和子公司协议序号，点击“查询（</w:t>
      </w:r>
      <w:r>
        <w:rPr>
          <w:rFonts w:hint="eastAsia"/>
        </w:rPr>
        <w:t>5</w:t>
      </w:r>
      <w:r>
        <w:rPr>
          <w:rFonts w:hint="eastAsia"/>
        </w:rPr>
        <w:t>）”按钮查询。</w:t>
      </w:r>
    </w:p>
    <w:p w:rsidR="004A1DF5" w:rsidRDefault="004A1DF5">
      <w:pPr>
        <w:ind w:firstLine="435"/>
      </w:pPr>
      <w:r>
        <w:rPr>
          <w:rFonts w:hint="eastAsia"/>
        </w:rPr>
        <w:t>3</w:t>
      </w:r>
      <w:r>
        <w:rPr>
          <w:rFonts w:hint="eastAsia"/>
        </w:rPr>
        <w:t>、点击“明细（</w:t>
      </w:r>
      <w:r>
        <w:rPr>
          <w:rFonts w:hint="eastAsia"/>
        </w:rPr>
        <w:t>6</w:t>
      </w:r>
      <w:r>
        <w:rPr>
          <w:rFonts w:hint="eastAsia"/>
        </w:rPr>
        <w:t>）”可查询交易明细。</w:t>
      </w:r>
    </w:p>
    <w:p w:rsidR="004A1DF5" w:rsidRDefault="004A1DF5" w:rsidP="0004090F">
      <w:pPr>
        <w:pStyle w:val="5"/>
      </w:pPr>
      <w:r>
        <w:rPr>
          <w:rFonts w:hint="eastAsia"/>
        </w:rPr>
        <w:lastRenderedPageBreak/>
        <w:t>九、母公司对账清单查询（业务代码</w:t>
      </w:r>
      <w:r>
        <w:rPr>
          <w:rFonts w:hint="eastAsia"/>
        </w:rPr>
        <w:t>1648</w:t>
      </w:r>
      <w:r>
        <w:rPr>
          <w:rFonts w:hint="eastAsia"/>
        </w:rPr>
        <w:t>）</w:t>
      </w:r>
    </w:p>
    <w:p w:rsidR="004A1DF5" w:rsidRDefault="004A1DF5">
      <w:pPr>
        <w:pStyle w:val="6"/>
        <w:spacing w:line="360" w:lineRule="auto"/>
      </w:pPr>
      <w:r>
        <w:rPr>
          <w:rFonts w:hint="eastAsia"/>
        </w:rPr>
        <w:t>（一）功能介绍</w:t>
      </w:r>
    </w:p>
    <w:p w:rsidR="004A1DF5" w:rsidRDefault="004A1DF5">
      <w:r>
        <w:rPr>
          <w:rFonts w:hint="eastAsia"/>
        </w:rPr>
        <w:t xml:space="preserve">   </w:t>
      </w:r>
      <w:r>
        <w:rPr>
          <w:rFonts w:hint="eastAsia"/>
        </w:rPr>
        <w:t>通过本功能查询</w:t>
      </w:r>
      <w:r>
        <w:rPr>
          <w:rFonts w:hint="eastAsia"/>
        </w:rPr>
        <w:t>/</w:t>
      </w:r>
      <w:r>
        <w:rPr>
          <w:rFonts w:hint="eastAsia"/>
        </w:rPr>
        <w:t>打印母公司对账清单信息。</w:t>
      </w:r>
    </w:p>
    <w:p w:rsidR="004A1DF5" w:rsidRDefault="004A1DF5">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794"/>
      </w:tblGrid>
      <w:tr w:rsidR="004A1DF5">
        <w:tc>
          <w:tcPr>
            <w:tcW w:w="1728" w:type="dxa"/>
          </w:tcPr>
          <w:p w:rsidR="004A1DF5" w:rsidRDefault="004A1DF5">
            <w:r>
              <w:rPr>
                <w:rFonts w:hint="eastAsia"/>
              </w:rPr>
              <w:t>交易类型</w:t>
            </w:r>
          </w:p>
        </w:tc>
        <w:tc>
          <w:tcPr>
            <w:tcW w:w="6794" w:type="dxa"/>
          </w:tcPr>
          <w:p w:rsidR="004A1DF5" w:rsidRDefault="004A1DF5">
            <w:r>
              <w:rPr>
                <w:rFonts w:hint="eastAsia"/>
              </w:rPr>
              <w:t>所有交易：该账户所有的历史交易</w:t>
            </w:r>
          </w:p>
          <w:p w:rsidR="004A1DF5" w:rsidRDefault="004A1DF5">
            <w:r>
              <w:rPr>
                <w:rFonts w:hint="eastAsia"/>
              </w:rPr>
              <w:t>协议内交易：指协议内母子公司间的交易</w:t>
            </w:r>
          </w:p>
          <w:p w:rsidR="004A1DF5" w:rsidRDefault="004A1DF5">
            <w:r>
              <w:rPr>
                <w:rFonts w:hint="eastAsia"/>
              </w:rPr>
              <w:t>协议外交易：指协议外母公司的交易</w:t>
            </w:r>
          </w:p>
        </w:tc>
      </w:tr>
    </w:tbl>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母公司历史交易查询，</w:t>
      </w:r>
      <w:r>
        <w:rPr>
          <w:rFonts w:ascii="宋体" w:hAnsi="宋体" w:hint="eastAsia"/>
        </w:rPr>
        <w:t>或在“业务代码”栏输入</w:t>
      </w:r>
      <w:r>
        <w:rPr>
          <w:rFonts w:hint="eastAsia"/>
        </w:rPr>
        <w:t>1648</w:t>
      </w:r>
      <w:r>
        <w:rPr>
          <w:rFonts w:ascii="宋体" w:hAnsi="宋体" w:hint="eastAsia"/>
        </w:rPr>
        <w:t>进入。</w:t>
      </w:r>
    </w:p>
    <w:p w:rsidR="004A1DF5" w:rsidRDefault="004A1DF5">
      <w:pPr>
        <w:ind w:firstLine="435"/>
      </w:pPr>
      <w:r>
        <w:rPr>
          <w:rFonts w:hint="eastAsia"/>
        </w:rPr>
        <w:t>2</w:t>
      </w:r>
      <w:r>
        <w:rPr>
          <w:rFonts w:hint="eastAsia"/>
        </w:rPr>
        <w:t>、选择开户机构并输入户口号及查询日期区间，点击“查询（</w:t>
      </w:r>
      <w:r>
        <w:rPr>
          <w:rFonts w:hint="eastAsia"/>
        </w:rPr>
        <w:t>5</w:t>
      </w:r>
      <w:r>
        <w:rPr>
          <w:rFonts w:hint="eastAsia"/>
        </w:rPr>
        <w:t>）”按钮查询。</w:t>
      </w:r>
    </w:p>
    <w:p w:rsidR="004A1DF5" w:rsidRDefault="004A1DF5">
      <w:pPr>
        <w:ind w:firstLine="435"/>
      </w:pPr>
      <w:r>
        <w:rPr>
          <w:rFonts w:hint="eastAsia"/>
        </w:rPr>
        <w:t>3</w:t>
      </w:r>
      <w:r>
        <w:rPr>
          <w:rFonts w:hint="eastAsia"/>
        </w:rPr>
        <w:t>、点击“打印（</w:t>
      </w:r>
      <w:r>
        <w:rPr>
          <w:rFonts w:hint="eastAsia"/>
        </w:rPr>
        <w:t>10</w:t>
      </w:r>
      <w:r>
        <w:rPr>
          <w:rFonts w:hint="eastAsia"/>
        </w:rPr>
        <w:t>）”可进行打印。</w:t>
      </w:r>
    </w:p>
    <w:p w:rsidR="004A1DF5" w:rsidRDefault="004A1DF5" w:rsidP="0004090F">
      <w:pPr>
        <w:pStyle w:val="5"/>
      </w:pPr>
      <w:r>
        <w:rPr>
          <w:rFonts w:hint="eastAsia"/>
        </w:rPr>
        <w:t>十、母公司回单清单查询（业务代码</w:t>
      </w:r>
      <w:r>
        <w:rPr>
          <w:rFonts w:hint="eastAsia"/>
        </w:rPr>
        <w:t>1649</w:t>
      </w:r>
      <w:r>
        <w:rPr>
          <w:rFonts w:hint="eastAsia"/>
        </w:rPr>
        <w:t>）</w:t>
      </w:r>
    </w:p>
    <w:p w:rsidR="004A1DF5" w:rsidRDefault="004A1DF5">
      <w:pPr>
        <w:pStyle w:val="6"/>
        <w:spacing w:line="360" w:lineRule="auto"/>
      </w:pPr>
      <w:r>
        <w:rPr>
          <w:rFonts w:hint="eastAsia"/>
        </w:rPr>
        <w:t>（一）功能介绍</w:t>
      </w:r>
    </w:p>
    <w:p w:rsidR="004A1DF5" w:rsidRDefault="004A1DF5">
      <w:r>
        <w:rPr>
          <w:rFonts w:hint="eastAsia"/>
        </w:rPr>
        <w:t xml:space="preserve">   </w:t>
      </w:r>
      <w:r>
        <w:rPr>
          <w:rFonts w:hint="eastAsia"/>
        </w:rPr>
        <w:t>通过本功能查询</w:t>
      </w:r>
      <w:r>
        <w:rPr>
          <w:rFonts w:hint="eastAsia"/>
        </w:rPr>
        <w:t>/</w:t>
      </w:r>
      <w:r>
        <w:rPr>
          <w:rFonts w:hint="eastAsia"/>
        </w:rPr>
        <w:t>打印母公司回单清单信息。</w:t>
      </w:r>
    </w:p>
    <w:p w:rsidR="004A1DF5" w:rsidRDefault="004A1DF5">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794"/>
      </w:tblGrid>
      <w:tr w:rsidR="004A1DF5">
        <w:tc>
          <w:tcPr>
            <w:tcW w:w="1728" w:type="dxa"/>
          </w:tcPr>
          <w:p w:rsidR="004A1DF5" w:rsidRDefault="004A1DF5">
            <w:r>
              <w:rPr>
                <w:rFonts w:hint="eastAsia"/>
              </w:rPr>
              <w:t>交易类型</w:t>
            </w:r>
          </w:p>
        </w:tc>
        <w:tc>
          <w:tcPr>
            <w:tcW w:w="6794" w:type="dxa"/>
          </w:tcPr>
          <w:p w:rsidR="004A1DF5" w:rsidRDefault="004A1DF5">
            <w:r>
              <w:rPr>
                <w:rFonts w:hint="eastAsia"/>
              </w:rPr>
              <w:t>所有交易：该账户所有的历史交易</w:t>
            </w:r>
          </w:p>
          <w:p w:rsidR="004A1DF5" w:rsidRDefault="004A1DF5">
            <w:r>
              <w:rPr>
                <w:rFonts w:hint="eastAsia"/>
              </w:rPr>
              <w:t>协议内交易：指协议内母子公司间的交易</w:t>
            </w:r>
          </w:p>
          <w:p w:rsidR="004A1DF5" w:rsidRDefault="004A1DF5">
            <w:r>
              <w:rPr>
                <w:rFonts w:hint="eastAsia"/>
              </w:rPr>
              <w:t>协议外交易：指协议外母公司的交易</w:t>
            </w:r>
          </w:p>
        </w:tc>
      </w:tr>
    </w:tbl>
    <w:p w:rsidR="004A1DF5" w:rsidRDefault="004A1DF5">
      <w:pPr>
        <w:pStyle w:val="6"/>
        <w:spacing w:line="360" w:lineRule="auto"/>
      </w:pPr>
      <w:r>
        <w:rPr>
          <w:rFonts w:hint="eastAsia"/>
        </w:rPr>
        <w:t>（三）操作步骤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母公司历史交易查询，</w:t>
      </w:r>
      <w:r>
        <w:rPr>
          <w:rFonts w:ascii="宋体" w:hAnsi="宋体" w:hint="eastAsia"/>
        </w:rPr>
        <w:t>或在“业务代码”栏输入</w:t>
      </w:r>
      <w:r>
        <w:rPr>
          <w:rFonts w:hint="eastAsia"/>
        </w:rPr>
        <w:t>1649</w:t>
      </w:r>
      <w:r>
        <w:rPr>
          <w:rFonts w:ascii="宋体" w:hAnsi="宋体" w:hint="eastAsia"/>
        </w:rPr>
        <w:t>进入。</w:t>
      </w:r>
    </w:p>
    <w:p w:rsidR="004A1DF5" w:rsidRDefault="004A1DF5">
      <w:pPr>
        <w:ind w:firstLine="435"/>
      </w:pPr>
      <w:r>
        <w:rPr>
          <w:rFonts w:hint="eastAsia"/>
        </w:rPr>
        <w:t>2</w:t>
      </w:r>
      <w:r>
        <w:rPr>
          <w:rFonts w:hint="eastAsia"/>
        </w:rPr>
        <w:t>、选择开户机构并输入户口号及查询日期区间，点击“查询（</w:t>
      </w:r>
      <w:r>
        <w:rPr>
          <w:rFonts w:hint="eastAsia"/>
        </w:rPr>
        <w:t>5</w:t>
      </w:r>
      <w:r>
        <w:rPr>
          <w:rFonts w:hint="eastAsia"/>
        </w:rPr>
        <w:t>）”按钮查询。</w:t>
      </w:r>
    </w:p>
    <w:p w:rsidR="004A1DF5" w:rsidRDefault="004A1DF5">
      <w:pPr>
        <w:ind w:firstLine="435"/>
      </w:pPr>
      <w:r>
        <w:rPr>
          <w:rFonts w:hint="eastAsia"/>
        </w:rPr>
        <w:t>3</w:t>
      </w:r>
      <w:r>
        <w:rPr>
          <w:rFonts w:hint="eastAsia"/>
        </w:rPr>
        <w:t>、点击“打印（</w:t>
      </w:r>
      <w:r>
        <w:rPr>
          <w:rFonts w:hint="eastAsia"/>
        </w:rPr>
        <w:t>10</w:t>
      </w:r>
      <w:r>
        <w:rPr>
          <w:rFonts w:hint="eastAsia"/>
        </w:rPr>
        <w:t>）”可进行打印。</w:t>
      </w:r>
    </w:p>
    <w:p w:rsidR="004A1DF5" w:rsidRDefault="004A1DF5" w:rsidP="0004090F">
      <w:pPr>
        <w:pStyle w:val="5"/>
      </w:pPr>
      <w:r>
        <w:rPr>
          <w:rFonts w:hint="eastAsia"/>
        </w:rPr>
        <w:lastRenderedPageBreak/>
        <w:t>十一、子公司对账清单查询（业务代码</w:t>
      </w:r>
      <w:r>
        <w:rPr>
          <w:rFonts w:hint="eastAsia"/>
        </w:rPr>
        <w:t>1658</w:t>
      </w:r>
      <w:r>
        <w:rPr>
          <w:rFonts w:hint="eastAsia"/>
        </w:rPr>
        <w:t>）</w:t>
      </w:r>
    </w:p>
    <w:p w:rsidR="004A1DF5" w:rsidRDefault="004A1DF5">
      <w:pPr>
        <w:ind w:firstLineChars="200" w:firstLine="480"/>
      </w:pPr>
      <w:r>
        <w:rPr>
          <w:rFonts w:hint="eastAsia"/>
        </w:rPr>
        <w:t>通过本功能查询</w:t>
      </w:r>
      <w:r>
        <w:rPr>
          <w:rFonts w:hint="eastAsia"/>
        </w:rPr>
        <w:t>/</w:t>
      </w:r>
      <w:r>
        <w:rPr>
          <w:rFonts w:hint="eastAsia"/>
        </w:rPr>
        <w:t>打印子公司对账清单信息。操作同母公司对账清单信息查询。</w:t>
      </w:r>
    </w:p>
    <w:p w:rsidR="004A1DF5" w:rsidRDefault="004A1DF5" w:rsidP="0004090F">
      <w:pPr>
        <w:pStyle w:val="5"/>
      </w:pPr>
      <w:r>
        <w:rPr>
          <w:rFonts w:hint="eastAsia"/>
        </w:rPr>
        <w:t>十二、子公司回单清单查询（业务代码</w:t>
      </w:r>
      <w:r>
        <w:rPr>
          <w:rFonts w:hint="eastAsia"/>
        </w:rPr>
        <w:t>1659</w:t>
      </w:r>
      <w:r>
        <w:rPr>
          <w:rFonts w:hint="eastAsia"/>
        </w:rPr>
        <w:t>）</w:t>
      </w:r>
    </w:p>
    <w:p w:rsidR="004A1DF5" w:rsidRDefault="004A1DF5">
      <w:pPr>
        <w:ind w:firstLineChars="200" w:firstLine="480"/>
      </w:pPr>
      <w:r>
        <w:rPr>
          <w:rFonts w:hint="eastAsia"/>
        </w:rPr>
        <w:t>通过本功能查询</w:t>
      </w:r>
      <w:r>
        <w:rPr>
          <w:rFonts w:hint="eastAsia"/>
        </w:rPr>
        <w:t>/</w:t>
      </w:r>
      <w:r>
        <w:rPr>
          <w:rFonts w:hint="eastAsia"/>
        </w:rPr>
        <w:t>打印子公司回单清单信息。操作同母公司回单清单信息查询。</w:t>
      </w:r>
    </w:p>
    <w:p w:rsidR="004A1DF5" w:rsidRDefault="004A1DF5" w:rsidP="0004090F">
      <w:pPr>
        <w:pStyle w:val="4"/>
        <w:spacing w:line="360" w:lineRule="auto"/>
      </w:pPr>
      <w:r>
        <w:br w:type="page"/>
      </w:r>
      <w:bookmarkStart w:id="68" w:name="_Toc186273572"/>
      <w:r>
        <w:rPr>
          <w:rFonts w:hint="eastAsia"/>
        </w:rPr>
        <w:lastRenderedPageBreak/>
        <w:t>第十八节</w:t>
      </w:r>
      <w:r>
        <w:rPr>
          <w:rFonts w:hint="eastAsia"/>
        </w:rPr>
        <w:t xml:space="preserve">  </w:t>
      </w:r>
      <w:r>
        <w:rPr>
          <w:rFonts w:hint="eastAsia"/>
        </w:rPr>
        <w:t>收费及扣费协议管理</w:t>
      </w:r>
      <w:bookmarkEnd w:id="68"/>
    </w:p>
    <w:p w:rsidR="004A1DF5" w:rsidRDefault="004A1DF5">
      <w:pPr>
        <w:ind w:firstLineChars="200" w:firstLine="480"/>
      </w:pPr>
      <w:r>
        <w:rPr>
          <w:rFonts w:hint="eastAsia"/>
        </w:rPr>
        <w:t>本节介绍了收费标准与客户收费、扣费协议的建立与维护方法。</w:t>
      </w:r>
    </w:p>
    <w:p w:rsidR="004A1DF5" w:rsidRDefault="004A1DF5" w:rsidP="0004090F">
      <w:pPr>
        <w:pStyle w:val="5"/>
      </w:pPr>
      <w:r>
        <w:rPr>
          <w:rFonts w:hint="eastAsia"/>
        </w:rPr>
        <w:t>一、收费协议管理（业务代码</w:t>
      </w:r>
      <w:r>
        <w:rPr>
          <w:rFonts w:hint="eastAsia"/>
        </w:rPr>
        <w:t>1671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通过该功能查询、建立、维护客户收费协议，对客户收费进行个性化定义。</w:t>
      </w:r>
    </w:p>
    <w:p w:rsidR="004A1DF5" w:rsidRDefault="004A1DF5">
      <w:pPr>
        <w:pStyle w:val="6"/>
        <w:spacing w:line="360" w:lineRule="auto"/>
      </w:pPr>
      <w:r>
        <w:rPr>
          <w:rFonts w:ascii="宋体" w:hAnsi="宋体" w:hint="eastAsia"/>
        </w:rPr>
        <w:t>（二）</w:t>
      </w:r>
      <w:r>
        <w:rPr>
          <w:rFonts w:hint="eastAsia"/>
        </w:rPr>
        <w:t>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94"/>
        <w:gridCol w:w="7034"/>
      </w:tblGrid>
      <w:tr w:rsidR="004A1DF5">
        <w:tc>
          <w:tcPr>
            <w:tcW w:w="1548" w:type="dxa"/>
          </w:tcPr>
          <w:p w:rsidR="004A1DF5" w:rsidRDefault="004A1DF5">
            <w:pPr>
              <w:spacing w:line="240" w:lineRule="auto"/>
              <w:rPr>
                <w:sz w:val="21"/>
              </w:rPr>
            </w:pPr>
            <w:r>
              <w:rPr>
                <w:rFonts w:ascii="宋体" w:hAnsi="宋体" w:hint="eastAsia"/>
                <w:sz w:val="21"/>
              </w:rPr>
              <w:t>协议编号</w:t>
            </w:r>
          </w:p>
        </w:tc>
        <w:tc>
          <w:tcPr>
            <w:tcW w:w="7356" w:type="dxa"/>
          </w:tcPr>
          <w:p w:rsidR="004A1DF5" w:rsidRDefault="004A1DF5">
            <w:pPr>
              <w:spacing w:line="240" w:lineRule="auto"/>
              <w:rPr>
                <w:sz w:val="21"/>
              </w:rPr>
            </w:pPr>
            <w:r>
              <w:rPr>
                <w:rFonts w:hint="eastAsia"/>
                <w:sz w:val="21"/>
              </w:rPr>
              <w:t>系统自动生成的收费协议的编号，由</w:t>
            </w:r>
            <w:r>
              <w:rPr>
                <w:rFonts w:ascii="宋体" w:hAnsi="宋体" w:hint="eastAsia"/>
                <w:sz w:val="21"/>
              </w:rPr>
              <w:t>网点号＋协议种类＋顺序号组成。</w:t>
            </w:r>
          </w:p>
        </w:tc>
      </w:tr>
      <w:tr w:rsidR="004A1DF5">
        <w:tc>
          <w:tcPr>
            <w:tcW w:w="1548" w:type="dxa"/>
          </w:tcPr>
          <w:p w:rsidR="004A1DF5" w:rsidRDefault="004A1DF5">
            <w:pPr>
              <w:spacing w:line="240" w:lineRule="auto"/>
              <w:rPr>
                <w:sz w:val="21"/>
              </w:rPr>
            </w:pPr>
            <w:r>
              <w:rPr>
                <w:rFonts w:ascii="宋体" w:hAnsi="宋体" w:hint="eastAsia"/>
                <w:sz w:val="21"/>
              </w:rPr>
              <w:t>合同号</w:t>
            </w:r>
          </w:p>
        </w:tc>
        <w:tc>
          <w:tcPr>
            <w:tcW w:w="7356" w:type="dxa"/>
          </w:tcPr>
          <w:p w:rsidR="004A1DF5" w:rsidRDefault="004A1DF5">
            <w:pPr>
              <w:spacing w:line="240" w:lineRule="auto"/>
              <w:rPr>
                <w:sz w:val="21"/>
              </w:rPr>
            </w:pPr>
            <w:r>
              <w:rPr>
                <w:rFonts w:ascii="宋体" w:hAnsi="宋体" w:hint="eastAsia"/>
                <w:sz w:val="21"/>
              </w:rPr>
              <w:t>与客户签订的收费协议合同编号</w:t>
            </w:r>
          </w:p>
        </w:tc>
      </w:tr>
      <w:tr w:rsidR="004A1DF5">
        <w:tc>
          <w:tcPr>
            <w:tcW w:w="1548" w:type="dxa"/>
          </w:tcPr>
          <w:p w:rsidR="004A1DF5" w:rsidRDefault="004A1DF5">
            <w:pPr>
              <w:spacing w:line="240" w:lineRule="auto"/>
              <w:rPr>
                <w:sz w:val="21"/>
              </w:rPr>
            </w:pPr>
            <w:r>
              <w:rPr>
                <w:rFonts w:ascii="宋体" w:hAnsi="宋体" w:hint="eastAsia"/>
                <w:sz w:val="21"/>
              </w:rPr>
              <w:t>银行取值</w:t>
            </w:r>
          </w:p>
        </w:tc>
        <w:tc>
          <w:tcPr>
            <w:tcW w:w="7356" w:type="dxa"/>
          </w:tcPr>
          <w:p w:rsidR="004A1DF5" w:rsidRDefault="004A1DF5">
            <w:pPr>
              <w:spacing w:line="240" w:lineRule="auto"/>
              <w:rPr>
                <w:sz w:val="21"/>
              </w:rPr>
            </w:pPr>
            <w:r>
              <w:rPr>
                <w:rFonts w:ascii="宋体" w:hAnsi="宋体" w:hint="eastAsia"/>
                <w:sz w:val="21"/>
              </w:rPr>
              <w:t>协议的适应范围</w:t>
            </w:r>
          </w:p>
        </w:tc>
      </w:tr>
      <w:tr w:rsidR="004A1DF5">
        <w:tc>
          <w:tcPr>
            <w:tcW w:w="1548" w:type="dxa"/>
          </w:tcPr>
          <w:p w:rsidR="004A1DF5" w:rsidRDefault="004A1DF5">
            <w:pPr>
              <w:spacing w:line="240" w:lineRule="auto"/>
              <w:rPr>
                <w:sz w:val="21"/>
              </w:rPr>
            </w:pPr>
            <w:r>
              <w:rPr>
                <w:rFonts w:hint="eastAsia"/>
                <w:sz w:val="21"/>
              </w:rPr>
              <w:t>标准货币</w:t>
            </w:r>
          </w:p>
        </w:tc>
        <w:tc>
          <w:tcPr>
            <w:tcW w:w="7356" w:type="dxa"/>
          </w:tcPr>
          <w:p w:rsidR="004A1DF5" w:rsidRDefault="004A1DF5">
            <w:pPr>
              <w:spacing w:line="240" w:lineRule="auto"/>
              <w:rPr>
                <w:sz w:val="21"/>
              </w:rPr>
            </w:pPr>
            <w:r>
              <w:rPr>
                <w:rFonts w:ascii="宋体" w:hint="eastAsia"/>
                <w:sz w:val="21"/>
                <w:szCs w:val="21"/>
              </w:rPr>
              <w:t>协议货币，选</w:t>
            </w:r>
            <w:r>
              <w:rPr>
                <w:rFonts w:ascii="宋体"/>
                <w:sz w:val="21"/>
                <w:szCs w:val="21"/>
              </w:rPr>
              <w:t>“</w:t>
            </w:r>
            <w:r>
              <w:rPr>
                <w:rFonts w:ascii="宋体"/>
                <w:sz w:val="21"/>
                <w:szCs w:val="21"/>
              </w:rPr>
              <w:t>00</w:t>
            </w:r>
            <w:r>
              <w:rPr>
                <w:rFonts w:ascii="宋体" w:hint="eastAsia"/>
                <w:sz w:val="21"/>
                <w:szCs w:val="21"/>
              </w:rPr>
              <w:t>:默认货币</w:t>
            </w:r>
            <w:r>
              <w:rPr>
                <w:rFonts w:ascii="宋体"/>
                <w:sz w:val="21"/>
                <w:szCs w:val="21"/>
              </w:rPr>
              <w:t>”</w:t>
            </w:r>
            <w:r>
              <w:rPr>
                <w:rFonts w:ascii="宋体" w:hint="eastAsia"/>
                <w:sz w:val="21"/>
                <w:szCs w:val="21"/>
              </w:rPr>
              <w:t>则代表客户办理该业务使用的所有货币都默认按照协议执行。</w:t>
            </w:r>
          </w:p>
        </w:tc>
      </w:tr>
      <w:tr w:rsidR="004A1DF5">
        <w:tc>
          <w:tcPr>
            <w:tcW w:w="1548" w:type="dxa"/>
          </w:tcPr>
          <w:p w:rsidR="004A1DF5" w:rsidRDefault="004A1DF5">
            <w:pPr>
              <w:spacing w:line="240" w:lineRule="auto"/>
              <w:rPr>
                <w:sz w:val="21"/>
              </w:rPr>
            </w:pPr>
            <w:r>
              <w:rPr>
                <w:rFonts w:ascii="宋体" w:hAnsi="宋体" w:hint="eastAsia"/>
                <w:sz w:val="21"/>
              </w:rPr>
              <w:t>标准类型</w:t>
            </w:r>
          </w:p>
        </w:tc>
        <w:tc>
          <w:tcPr>
            <w:tcW w:w="7356" w:type="dxa"/>
          </w:tcPr>
          <w:p w:rsidR="004A1DF5" w:rsidRDefault="004A1DF5">
            <w:pPr>
              <w:spacing w:line="240" w:lineRule="auto"/>
              <w:rPr>
                <w:rFonts w:ascii="宋体" w:hAnsi="宋体"/>
                <w:sz w:val="21"/>
              </w:rPr>
            </w:pPr>
            <w:r>
              <w:rPr>
                <w:rFonts w:ascii="宋体" w:hAnsi="宋体" w:hint="eastAsia"/>
                <w:sz w:val="21"/>
              </w:rPr>
              <w:t>B:银行挂牌标准：指银行对外的统一标准。</w:t>
            </w:r>
          </w:p>
          <w:p w:rsidR="004A1DF5" w:rsidRDefault="004A1DF5">
            <w:pPr>
              <w:spacing w:line="240" w:lineRule="auto"/>
              <w:rPr>
                <w:rFonts w:ascii="宋体" w:hAnsi="宋体"/>
                <w:sz w:val="21"/>
              </w:rPr>
            </w:pPr>
            <w:r>
              <w:rPr>
                <w:rFonts w:ascii="宋体" w:hAnsi="宋体" w:hint="eastAsia"/>
                <w:sz w:val="21"/>
              </w:rPr>
              <w:t>C:客户协议标准：按照与客户协议所制定的标准，适用于客户的个性化需求。</w:t>
            </w:r>
          </w:p>
        </w:tc>
      </w:tr>
      <w:tr w:rsidR="004A1DF5">
        <w:tc>
          <w:tcPr>
            <w:tcW w:w="1548" w:type="dxa"/>
          </w:tcPr>
          <w:p w:rsidR="004A1DF5" w:rsidRDefault="004A1DF5">
            <w:pPr>
              <w:spacing w:line="240" w:lineRule="auto"/>
              <w:rPr>
                <w:sz w:val="21"/>
              </w:rPr>
            </w:pPr>
            <w:r>
              <w:rPr>
                <w:rFonts w:ascii="宋体" w:hAnsi="宋体" w:hint="eastAsia"/>
                <w:sz w:val="21"/>
              </w:rPr>
              <w:t>收费标准号</w:t>
            </w:r>
          </w:p>
        </w:tc>
        <w:tc>
          <w:tcPr>
            <w:tcW w:w="7356" w:type="dxa"/>
          </w:tcPr>
          <w:p w:rsidR="004A1DF5" w:rsidRDefault="004A1DF5">
            <w:pPr>
              <w:spacing w:line="240" w:lineRule="auto"/>
              <w:rPr>
                <w:sz w:val="21"/>
              </w:rPr>
            </w:pPr>
            <w:r>
              <w:rPr>
                <w:rFonts w:ascii="宋体" w:hAnsi="宋体" w:hint="eastAsia"/>
                <w:sz w:val="21"/>
              </w:rPr>
              <w:t>客户协议标准号</w:t>
            </w:r>
          </w:p>
        </w:tc>
      </w:tr>
      <w:tr w:rsidR="004A1DF5">
        <w:tc>
          <w:tcPr>
            <w:tcW w:w="1548" w:type="dxa"/>
          </w:tcPr>
          <w:p w:rsidR="004A1DF5" w:rsidRDefault="004A1DF5">
            <w:pPr>
              <w:spacing w:line="240" w:lineRule="auto"/>
              <w:rPr>
                <w:rFonts w:ascii="宋体" w:hAnsi="宋体"/>
                <w:sz w:val="21"/>
              </w:rPr>
            </w:pPr>
            <w:r>
              <w:rPr>
                <w:rFonts w:ascii="宋体" w:hAnsi="宋体" w:hint="eastAsia"/>
                <w:sz w:val="21"/>
              </w:rPr>
              <w:t>非促销期折扣</w:t>
            </w:r>
          </w:p>
        </w:tc>
        <w:tc>
          <w:tcPr>
            <w:tcW w:w="7356" w:type="dxa"/>
          </w:tcPr>
          <w:p w:rsidR="004A1DF5" w:rsidRDefault="004A1DF5">
            <w:pPr>
              <w:spacing w:line="240" w:lineRule="auto"/>
              <w:rPr>
                <w:rFonts w:ascii="宋体" w:hAnsi="宋体"/>
                <w:sz w:val="21"/>
              </w:rPr>
            </w:pPr>
            <w:r>
              <w:rPr>
                <w:rFonts w:ascii="宋体" w:hAnsi="宋体" w:hint="eastAsia"/>
                <w:sz w:val="21"/>
              </w:rPr>
              <w:t>对银行挂牌标准的折扣</w:t>
            </w:r>
          </w:p>
        </w:tc>
      </w:tr>
      <w:tr w:rsidR="004A1DF5">
        <w:tc>
          <w:tcPr>
            <w:tcW w:w="1548" w:type="dxa"/>
            <w:vAlign w:val="center"/>
          </w:tcPr>
          <w:p w:rsidR="004A1DF5" w:rsidRDefault="004A1DF5">
            <w:pPr>
              <w:spacing w:line="240" w:lineRule="auto"/>
              <w:rPr>
                <w:rFonts w:ascii="宋体" w:hAnsi="宋体"/>
                <w:sz w:val="21"/>
              </w:rPr>
            </w:pPr>
            <w:r>
              <w:rPr>
                <w:rFonts w:ascii="宋体" w:hAnsi="宋体" w:hint="eastAsia"/>
                <w:sz w:val="21"/>
              </w:rPr>
              <w:t>促销期折扣</w:t>
            </w:r>
          </w:p>
        </w:tc>
        <w:tc>
          <w:tcPr>
            <w:tcW w:w="7356" w:type="dxa"/>
          </w:tcPr>
          <w:p w:rsidR="004A1DF5" w:rsidRDefault="004A1DF5">
            <w:pPr>
              <w:spacing w:line="240" w:lineRule="auto"/>
              <w:rPr>
                <w:rFonts w:ascii="宋体" w:hAnsi="宋体"/>
                <w:sz w:val="21"/>
              </w:rPr>
            </w:pPr>
            <w:r>
              <w:rPr>
                <w:rFonts w:ascii="宋体" w:hAnsi="宋体" w:hint="eastAsia"/>
                <w:sz w:val="21"/>
              </w:rPr>
              <w:t>对银行挂牌标准处于促销期间的折扣</w:t>
            </w:r>
          </w:p>
        </w:tc>
      </w:tr>
      <w:tr w:rsidR="004A1DF5">
        <w:tc>
          <w:tcPr>
            <w:tcW w:w="1548" w:type="dxa"/>
          </w:tcPr>
          <w:p w:rsidR="004A1DF5" w:rsidRDefault="004A1DF5">
            <w:pPr>
              <w:spacing w:line="240" w:lineRule="auto"/>
              <w:rPr>
                <w:rFonts w:ascii="宋体" w:hAnsi="宋体"/>
                <w:sz w:val="21"/>
              </w:rPr>
            </w:pPr>
            <w:r>
              <w:rPr>
                <w:rFonts w:ascii="宋体" w:hAnsi="宋体" w:hint="eastAsia"/>
                <w:sz w:val="21"/>
              </w:rPr>
              <w:t>舍入标志</w:t>
            </w:r>
          </w:p>
        </w:tc>
        <w:tc>
          <w:tcPr>
            <w:tcW w:w="7356" w:type="dxa"/>
          </w:tcPr>
          <w:p w:rsidR="004A1DF5" w:rsidRDefault="004A1DF5">
            <w:pPr>
              <w:spacing w:line="240" w:lineRule="auto"/>
              <w:rPr>
                <w:rFonts w:ascii="宋体" w:hAnsi="宋体"/>
                <w:sz w:val="21"/>
              </w:rPr>
            </w:pPr>
            <w:r>
              <w:rPr>
                <w:rFonts w:ascii="宋体" w:hAnsi="宋体" w:hint="eastAsia"/>
                <w:sz w:val="21"/>
              </w:rPr>
              <w:t>收费额的四舍五入标准，如选“将百元以下四舍五入”后，收费额为1551时，系统实际将收1600元。</w:t>
            </w:r>
          </w:p>
        </w:tc>
      </w:tr>
      <w:tr w:rsidR="004A1DF5">
        <w:tc>
          <w:tcPr>
            <w:tcW w:w="1548" w:type="dxa"/>
          </w:tcPr>
          <w:p w:rsidR="004A1DF5" w:rsidRDefault="004A1DF5">
            <w:pPr>
              <w:spacing w:line="240" w:lineRule="auto"/>
              <w:rPr>
                <w:rFonts w:ascii="宋体" w:hAnsi="宋体"/>
                <w:sz w:val="21"/>
              </w:rPr>
            </w:pPr>
            <w:r>
              <w:rPr>
                <w:rFonts w:ascii="宋体" w:hAnsi="宋体" w:hint="eastAsia"/>
                <w:sz w:val="21"/>
              </w:rPr>
              <w:t>维护日期</w:t>
            </w:r>
          </w:p>
        </w:tc>
        <w:tc>
          <w:tcPr>
            <w:tcW w:w="7356" w:type="dxa"/>
          </w:tcPr>
          <w:p w:rsidR="004A1DF5" w:rsidRDefault="004A1DF5">
            <w:pPr>
              <w:spacing w:line="240" w:lineRule="auto"/>
              <w:rPr>
                <w:rFonts w:ascii="宋体" w:hAnsi="宋体"/>
                <w:sz w:val="21"/>
              </w:rPr>
            </w:pPr>
            <w:r>
              <w:rPr>
                <w:rFonts w:ascii="宋体" w:hAnsi="宋体" w:hint="eastAsia"/>
                <w:sz w:val="21"/>
              </w:rPr>
              <w:t>收费协议维护中“维护日期”指协议维护</w:t>
            </w:r>
            <w:r>
              <w:rPr>
                <w:rFonts w:ascii="宋体" w:hAnsi="宋体" w:hint="eastAsia"/>
                <w:b/>
                <w:bCs/>
                <w:sz w:val="21"/>
              </w:rPr>
              <w:t>生效</w:t>
            </w:r>
            <w:r>
              <w:rPr>
                <w:rFonts w:ascii="宋体" w:hAnsi="宋体" w:hint="eastAsia"/>
                <w:sz w:val="21"/>
              </w:rPr>
              <w:t>的日期。</w:t>
            </w:r>
          </w:p>
        </w:tc>
      </w:tr>
    </w:tbl>
    <w:p w:rsidR="004A1DF5" w:rsidRDefault="004A1DF5">
      <w:pPr>
        <w:pStyle w:val="6"/>
        <w:spacing w:line="360" w:lineRule="auto"/>
      </w:pPr>
      <w:r>
        <w:rPr>
          <w:rFonts w:hint="eastAsia"/>
        </w:rPr>
        <w:t>（三）操作要点</w:t>
      </w:r>
    </w:p>
    <w:p w:rsidR="004A1DF5" w:rsidRDefault="004A1DF5">
      <w:pPr>
        <w:pStyle w:val="20"/>
        <w:ind w:firstLine="480"/>
        <w:jc w:val="left"/>
      </w:pPr>
      <w:r>
        <w:rPr>
          <w:rFonts w:hint="eastAsia"/>
        </w:rPr>
        <w:t>1、与客户签订协议中的收费项目应与收费参数管理中“收费项目”中相应的收费项一致。</w:t>
      </w:r>
    </w:p>
    <w:p w:rsidR="004A1DF5" w:rsidRDefault="004A1DF5">
      <w:pPr>
        <w:pStyle w:val="20"/>
        <w:ind w:firstLine="480"/>
        <w:jc w:val="left"/>
      </w:pPr>
      <w:r>
        <w:rPr>
          <w:rFonts w:hint="eastAsia"/>
        </w:rPr>
        <w:t>2、选择客户协议标准时，收费标准号应与客户协议标准号一致。</w:t>
      </w:r>
    </w:p>
    <w:p w:rsidR="004A1DF5" w:rsidRDefault="004A1DF5">
      <w:pPr>
        <w:pStyle w:val="20"/>
        <w:ind w:firstLine="480"/>
        <w:jc w:val="left"/>
      </w:pPr>
      <w:r>
        <w:rPr>
          <w:rFonts w:hint="eastAsia"/>
        </w:rPr>
        <w:t>3、促销期与非促销期的期间划分取自收费参数管理中“收费定义”中的促销期和非促销期的期间划分。</w:t>
      </w:r>
    </w:p>
    <w:p w:rsidR="004A1DF5" w:rsidRDefault="004A1DF5">
      <w:pPr>
        <w:pStyle w:val="20"/>
        <w:ind w:firstLine="480"/>
        <w:jc w:val="left"/>
      </w:pPr>
      <w:r>
        <w:rPr>
          <w:rFonts w:hint="eastAsia"/>
        </w:rPr>
        <w:t>4、收费协议修改，如果系统当前工作日期大于协议的生效日期，则修改收费协议前须将原协议先行作“删除（4）”处理，删除成功后系统将协议的失效日期自动置为“维护日期”，用户再执行“修改（3）”，修改协议失效日期。如果系统当前日期小于协议的生效日期，则可以直接进行修改。已失效的协议不可再进</w:t>
      </w:r>
      <w:r>
        <w:rPr>
          <w:rFonts w:hint="eastAsia"/>
        </w:rPr>
        <w:lastRenderedPageBreak/>
        <w:t>行维护。</w:t>
      </w:r>
    </w:p>
    <w:p w:rsidR="004A1DF5" w:rsidRDefault="004A1DF5">
      <w:pPr>
        <w:ind w:firstLineChars="200" w:firstLine="480"/>
      </w:pPr>
      <w:r>
        <w:rPr>
          <w:rFonts w:hint="eastAsia"/>
        </w:rPr>
        <w:t>5</w:t>
      </w:r>
      <w:r>
        <w:rPr>
          <w:rFonts w:hint="eastAsia"/>
        </w:rPr>
        <w:t>、有效协议的冲突处理：</w:t>
      </w:r>
    </w:p>
    <w:p w:rsidR="004A1DF5" w:rsidRDefault="004A1DF5">
      <w:pPr>
        <w:ind w:firstLineChars="200" w:firstLine="480"/>
      </w:pPr>
      <w:r>
        <w:rPr>
          <w:rFonts w:hint="eastAsia"/>
        </w:rPr>
        <w:t>5.1</w:t>
      </w:r>
      <w:r>
        <w:rPr>
          <w:rFonts w:hint="eastAsia"/>
        </w:rPr>
        <w:t>、当同一客户或户口存在多个生效的收费协议，收费项重复时，系统按协议生效的时间顺序，自动执行最近的协议。</w:t>
      </w:r>
    </w:p>
    <w:p w:rsidR="004A1DF5" w:rsidRDefault="004A1DF5">
      <w:pPr>
        <w:ind w:firstLineChars="200" w:firstLine="480"/>
      </w:pPr>
      <w:r>
        <w:rPr>
          <w:rFonts w:hint="eastAsia"/>
        </w:rPr>
        <w:t>5.2</w:t>
      </w:r>
      <w:r>
        <w:rPr>
          <w:rFonts w:hint="eastAsia"/>
        </w:rPr>
        <w:t>、同一收费协议下，系统可以对不同的多个客户或户口设定不同的收费项，并分别进行优惠处理。但查找客户协议时，只根据协议主体的客户号（即客户号</w:t>
      </w:r>
      <w:r>
        <w:rPr>
          <w:rFonts w:hint="eastAsia"/>
        </w:rPr>
        <w:t>1</w:t>
      </w:r>
      <w:r>
        <w:rPr>
          <w:rFonts w:hint="eastAsia"/>
        </w:rPr>
        <w:t>）进行查找。</w:t>
      </w:r>
    </w:p>
    <w:p w:rsidR="004A1DF5" w:rsidRDefault="004A1DF5">
      <w:pPr>
        <w:ind w:firstLineChars="200" w:firstLine="480"/>
      </w:pPr>
      <w:r>
        <w:rPr>
          <w:rFonts w:hint="eastAsia"/>
        </w:rPr>
        <w:t>5.3</w:t>
      </w:r>
      <w:r>
        <w:rPr>
          <w:rFonts w:hint="eastAsia"/>
        </w:rPr>
        <w:t>、收费协议选择客户标准时，系统无条件执行客户标准。当收费协议选择银行标准时，系统自动将协议计费结果与按银行标准计费结果进行比较，取最优值。</w:t>
      </w:r>
    </w:p>
    <w:p w:rsidR="004A1DF5" w:rsidRDefault="004A1DF5">
      <w:pPr>
        <w:pStyle w:val="6"/>
        <w:spacing w:line="360" w:lineRule="auto"/>
      </w:pPr>
      <w:r>
        <w:rPr>
          <w:rFonts w:hint="eastAsia"/>
        </w:rPr>
        <w:t>（四）操作步骤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w:t>
      </w:r>
      <w:r>
        <w:rPr>
          <w:rFonts w:hint="eastAsia"/>
        </w:rPr>
        <w:t>收费及扣费协议</w:t>
      </w:r>
      <w:r>
        <w:rPr>
          <w:rFonts w:ascii="宋体" w:hAnsi="宋体" w:hint="eastAsia"/>
        </w:rPr>
        <w:t>－</w:t>
      </w:r>
      <w:r>
        <w:rPr>
          <w:rFonts w:hint="eastAsia"/>
        </w:rPr>
        <w:t>收费协议管理，</w:t>
      </w:r>
      <w:r>
        <w:rPr>
          <w:rFonts w:ascii="宋体" w:hAnsi="宋体" w:hint="eastAsia"/>
        </w:rPr>
        <w:t>或在“业务代码”处输入业务代码1671进入。</w:t>
      </w:r>
    </w:p>
    <w:p w:rsidR="004A1DF5" w:rsidRDefault="004A1DF5">
      <w:pPr>
        <w:ind w:firstLineChars="200" w:firstLine="480"/>
      </w:pPr>
      <w:r>
        <w:rPr>
          <w:rFonts w:hint="eastAsia"/>
        </w:rPr>
        <w:t>2</w:t>
      </w:r>
      <w:r>
        <w:rPr>
          <w:rFonts w:hint="eastAsia"/>
        </w:rPr>
        <w:t>、根据所</w:t>
      </w:r>
      <w:r>
        <w:rPr>
          <w:rFonts w:ascii="宋体" w:hAnsi="宋体" w:hint="eastAsia"/>
        </w:rPr>
        <w:t>掌握</w:t>
      </w:r>
      <w:r>
        <w:rPr>
          <w:rFonts w:hint="eastAsia"/>
        </w:rPr>
        <w:t>的资料选择“</w:t>
      </w:r>
      <w:r w:rsidR="0004090F">
        <w:rPr>
          <w:rFonts w:hint="eastAsia"/>
          <w:noProof/>
        </w:rPr>
        <w:drawing>
          <wp:inline distT="0" distB="0" distL="0" distR="0">
            <wp:extent cx="2238375" cy="180975"/>
            <wp:effectExtent l="1905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srcRect/>
                    <a:stretch>
                      <a:fillRect/>
                    </a:stretch>
                  </pic:blipFill>
                  <pic:spPr bwMode="auto">
                    <a:xfrm>
                      <a:off x="0" y="0"/>
                      <a:ext cx="2238375" cy="180975"/>
                    </a:xfrm>
                    <a:prstGeom prst="rect">
                      <a:avLst/>
                    </a:prstGeom>
                    <a:noFill/>
                    <a:ln w="9525">
                      <a:noFill/>
                      <a:miter lim="800000"/>
                      <a:headEnd/>
                      <a:tailEnd/>
                    </a:ln>
                  </pic:spPr>
                </pic:pic>
              </a:graphicData>
            </a:graphic>
          </wp:inline>
        </w:drawing>
      </w:r>
      <w:r>
        <w:rPr>
          <w:rFonts w:hint="eastAsia"/>
        </w:rPr>
        <w:t>”</w:t>
      </w:r>
      <w:r>
        <w:rPr>
          <w:rFonts w:hint="eastAsia"/>
        </w:rPr>
        <w:t>,</w:t>
      </w:r>
      <w:r>
        <w:rPr>
          <w:rFonts w:hint="eastAsia"/>
        </w:rPr>
        <w:t>回车或选择“查询（</w:t>
      </w:r>
      <w:r>
        <w:rPr>
          <w:rFonts w:hint="eastAsia"/>
        </w:rPr>
        <w:t>5</w:t>
      </w:r>
      <w:r>
        <w:rPr>
          <w:rFonts w:hint="eastAsia"/>
        </w:rPr>
        <w:t>）”按钮后，系统列示所要查询的客户已经存在的“收费协议”列表，双击列表记录条，系统展示收费协议明细。</w:t>
      </w:r>
    </w:p>
    <w:p w:rsidR="004A1DF5" w:rsidRDefault="004A1DF5">
      <w:pPr>
        <w:ind w:firstLineChars="200" w:firstLine="480"/>
      </w:pPr>
      <w:r>
        <w:rPr>
          <w:rFonts w:hint="eastAsia"/>
        </w:rPr>
        <w:t>（</w:t>
      </w:r>
      <w:r>
        <w:rPr>
          <w:rFonts w:hint="eastAsia"/>
        </w:rPr>
        <w:t>1</w:t>
      </w:r>
      <w:r>
        <w:rPr>
          <w:rFonts w:hint="eastAsia"/>
        </w:rPr>
        <w:t>）按协议号查询，可只录入协议的后</w:t>
      </w:r>
      <w:r>
        <w:rPr>
          <w:rFonts w:hint="eastAsia"/>
        </w:rPr>
        <w:t>10</w:t>
      </w:r>
      <w:r>
        <w:rPr>
          <w:rFonts w:hint="eastAsia"/>
        </w:rPr>
        <w:t>位数字。</w:t>
      </w:r>
    </w:p>
    <w:p w:rsidR="004A1DF5" w:rsidRDefault="004A1DF5">
      <w:pPr>
        <w:ind w:firstLineChars="200" w:firstLine="480"/>
      </w:pPr>
      <w:r>
        <w:rPr>
          <w:rFonts w:hint="eastAsia"/>
        </w:rPr>
        <w:t>3</w:t>
      </w:r>
      <w:r>
        <w:rPr>
          <w:rFonts w:hint="eastAsia"/>
        </w:rPr>
        <w:t>、如果已与客户签订相关收费合同而在系统中尚未建立收费协议。则选择“新增（</w:t>
      </w:r>
      <w:r>
        <w:rPr>
          <w:rFonts w:hint="eastAsia"/>
        </w:rPr>
        <w:t>2</w:t>
      </w:r>
      <w:r>
        <w:rPr>
          <w:rFonts w:hint="eastAsia"/>
        </w:rPr>
        <w:t>）”按钮，根据系统提示录入客户号、合同号、合同生效日期、失效日期、银行取值、维护机构等要素。录入完毕后选择“增加（</w:t>
      </w:r>
      <w:r>
        <w:rPr>
          <w:rFonts w:hint="eastAsia"/>
        </w:rPr>
        <w:t>11</w:t>
      </w:r>
      <w:r>
        <w:rPr>
          <w:rFonts w:hint="eastAsia"/>
        </w:rPr>
        <w:t>）”按钮，对照双方签订的“收费合同”，根据提示录入收费协议明细。</w:t>
      </w:r>
    </w:p>
    <w:p w:rsidR="004A1DF5" w:rsidRDefault="004A1DF5">
      <w:pPr>
        <w:ind w:firstLineChars="200" w:firstLine="480"/>
      </w:pPr>
      <w:r>
        <w:rPr>
          <w:rFonts w:hint="eastAsia"/>
        </w:rPr>
        <w:t>（</w:t>
      </w:r>
      <w:r>
        <w:rPr>
          <w:rFonts w:hint="eastAsia"/>
        </w:rPr>
        <w:t>1</w:t>
      </w:r>
      <w:r>
        <w:rPr>
          <w:rFonts w:hint="eastAsia"/>
        </w:rPr>
        <w:t>）促销期和非促销期折扣按照</w:t>
      </w:r>
      <w:r>
        <w:rPr>
          <w:rFonts w:hint="eastAsia"/>
        </w:rPr>
        <w:t>0-100</w:t>
      </w:r>
      <w:r>
        <w:rPr>
          <w:rFonts w:hint="eastAsia"/>
        </w:rPr>
        <w:t>之间取百分比值，如录入</w:t>
      </w:r>
      <w:r>
        <w:rPr>
          <w:rFonts w:hint="eastAsia"/>
        </w:rPr>
        <w:t>60</w:t>
      </w:r>
      <w:r>
        <w:rPr>
          <w:rFonts w:hint="eastAsia"/>
        </w:rPr>
        <w:t>，代表我行按照原费用的</w:t>
      </w:r>
      <w:r>
        <w:rPr>
          <w:rFonts w:hint="eastAsia"/>
        </w:rPr>
        <w:t>60</w:t>
      </w:r>
      <w:r>
        <w:rPr>
          <w:rFonts w:hint="eastAsia"/>
        </w:rPr>
        <w:t>％向客户收费。</w:t>
      </w:r>
    </w:p>
    <w:p w:rsidR="004A1DF5" w:rsidRDefault="004A1DF5">
      <w:pPr>
        <w:ind w:firstLineChars="200" w:firstLine="480"/>
        <w:rPr>
          <w:rFonts w:ascii="宋体" w:hAnsi="宋体"/>
        </w:rPr>
      </w:pPr>
      <w:r>
        <w:rPr>
          <w:rFonts w:hint="eastAsia"/>
        </w:rPr>
        <w:t>（</w:t>
      </w:r>
      <w:r>
        <w:rPr>
          <w:rFonts w:hint="eastAsia"/>
        </w:rPr>
        <w:t>2</w:t>
      </w:r>
      <w:r>
        <w:rPr>
          <w:rFonts w:hint="eastAsia"/>
        </w:rPr>
        <w:t>）“户口”栏</w:t>
      </w:r>
      <w:r>
        <w:rPr>
          <w:rFonts w:ascii="宋体" w:hAnsi="宋体" w:hint="eastAsia"/>
        </w:rPr>
        <w:t>为空时，协议范围适应于客户号下的所有户口。非空时，协议仅适应于输入的指定户口。</w:t>
      </w:r>
    </w:p>
    <w:p w:rsidR="004A1DF5" w:rsidRDefault="004A1DF5">
      <w:pPr>
        <w:ind w:firstLineChars="200" w:firstLine="480"/>
      </w:pPr>
      <w:r>
        <w:rPr>
          <w:rFonts w:hint="eastAsia"/>
        </w:rPr>
        <w:t>4</w:t>
      </w:r>
      <w:r>
        <w:rPr>
          <w:rFonts w:hint="eastAsia"/>
        </w:rPr>
        <w:t>、主管同步</w:t>
      </w:r>
      <w:r>
        <w:rPr>
          <w:rFonts w:ascii="宋体" w:hAnsi="宋体" w:hint="eastAsia"/>
        </w:rPr>
        <w:t>授权</w:t>
      </w:r>
      <w:r>
        <w:rPr>
          <w:rFonts w:hint="eastAsia"/>
        </w:rPr>
        <w:t>，核查用户录入内容。</w:t>
      </w:r>
    </w:p>
    <w:p w:rsidR="004A1DF5" w:rsidRDefault="004A1DF5">
      <w:pPr>
        <w:ind w:firstLineChars="200" w:firstLine="480"/>
      </w:pPr>
      <w:r>
        <w:rPr>
          <w:rFonts w:hint="eastAsia"/>
        </w:rPr>
        <w:t>5</w:t>
      </w:r>
      <w:r>
        <w:rPr>
          <w:rFonts w:hint="eastAsia"/>
        </w:rPr>
        <w:t>、授权通过，增加收费协议成功。</w:t>
      </w:r>
    </w:p>
    <w:p w:rsidR="004A1DF5" w:rsidRDefault="004A1DF5">
      <w:pPr>
        <w:ind w:firstLineChars="200" w:firstLine="480"/>
      </w:pPr>
      <w:r>
        <w:rPr>
          <w:rFonts w:hint="eastAsia"/>
        </w:rPr>
        <w:t>6</w:t>
      </w:r>
      <w:r>
        <w:rPr>
          <w:rFonts w:hint="eastAsia"/>
        </w:rPr>
        <w:t>、修改收</w:t>
      </w:r>
      <w:r>
        <w:rPr>
          <w:rFonts w:ascii="宋体" w:hAnsi="宋体" w:hint="eastAsia"/>
        </w:rPr>
        <w:t>费</w:t>
      </w:r>
      <w:r>
        <w:rPr>
          <w:rFonts w:hint="eastAsia"/>
        </w:rPr>
        <w:t>协议。</w:t>
      </w:r>
    </w:p>
    <w:p w:rsidR="004A1DF5" w:rsidRDefault="004A1DF5">
      <w:pPr>
        <w:ind w:firstLineChars="200" w:firstLine="480"/>
      </w:pPr>
      <w:r>
        <w:rPr>
          <w:rFonts w:hint="eastAsia"/>
        </w:rPr>
        <w:t>（</w:t>
      </w:r>
      <w:r>
        <w:rPr>
          <w:rFonts w:hint="eastAsia"/>
        </w:rPr>
        <w:t>1</w:t>
      </w:r>
      <w:r>
        <w:rPr>
          <w:rFonts w:hint="eastAsia"/>
        </w:rPr>
        <w:t>）用户可分别选择按“客户号”、“协议号”、“合同号”查询项，查询相</w:t>
      </w:r>
      <w:r>
        <w:rPr>
          <w:rFonts w:hint="eastAsia"/>
        </w:rPr>
        <w:lastRenderedPageBreak/>
        <w:t>应的协议后，选定需修改协议，选择“修改（</w:t>
      </w:r>
      <w:r>
        <w:rPr>
          <w:rFonts w:hint="eastAsia"/>
        </w:rPr>
        <w:t>3</w:t>
      </w:r>
      <w:r>
        <w:rPr>
          <w:rFonts w:hint="eastAsia"/>
        </w:rPr>
        <w:t>）”按钮对选定的协议进行修改。</w:t>
      </w:r>
    </w:p>
    <w:p w:rsidR="004A1DF5" w:rsidRDefault="004A1DF5">
      <w:pPr>
        <w:ind w:firstLineChars="200" w:firstLine="480"/>
      </w:pPr>
      <w:r>
        <w:rPr>
          <w:rFonts w:hint="eastAsia"/>
        </w:rPr>
        <w:t>（</w:t>
      </w:r>
      <w:r>
        <w:rPr>
          <w:rFonts w:hint="eastAsia"/>
        </w:rPr>
        <w:t>2</w:t>
      </w:r>
      <w:r>
        <w:rPr>
          <w:rFonts w:hint="eastAsia"/>
        </w:rPr>
        <w:t>）系统自动显示修改界面，并对不可维护项进行控制。</w:t>
      </w:r>
    </w:p>
    <w:p w:rsidR="004A1DF5" w:rsidRDefault="004A1DF5">
      <w:pPr>
        <w:ind w:firstLineChars="250" w:firstLine="600"/>
      </w:pPr>
      <w:r>
        <w:rPr>
          <w:rFonts w:hint="eastAsia"/>
        </w:rPr>
        <w:t>A</w:t>
      </w:r>
      <w:r>
        <w:rPr>
          <w:rFonts w:hint="eastAsia"/>
        </w:rPr>
        <w:t>、收费协议可修改维护的字段为：“失效日期、维护日期、维护描述”。</w:t>
      </w:r>
    </w:p>
    <w:p w:rsidR="004A1DF5" w:rsidRDefault="004A1DF5">
      <w:pPr>
        <w:ind w:firstLineChars="250" w:firstLine="600"/>
      </w:pPr>
      <w:r>
        <w:rPr>
          <w:rFonts w:hint="eastAsia"/>
        </w:rPr>
        <w:t>B</w:t>
      </w:r>
      <w:r>
        <w:rPr>
          <w:rFonts w:hint="eastAsia"/>
        </w:rPr>
        <w:t>、修改控制的原则：修改前后的协议的生效时间不能重复，维护的生效日期可以是远期。</w:t>
      </w:r>
    </w:p>
    <w:p w:rsidR="004A1DF5" w:rsidRDefault="004A1DF5">
      <w:pPr>
        <w:ind w:firstLineChars="200" w:firstLine="480"/>
      </w:pPr>
      <w:r>
        <w:rPr>
          <w:rFonts w:hint="eastAsia"/>
        </w:rPr>
        <w:t>（</w:t>
      </w:r>
      <w:r>
        <w:rPr>
          <w:rFonts w:hint="eastAsia"/>
        </w:rPr>
        <w:t>3</w:t>
      </w:r>
      <w:r>
        <w:rPr>
          <w:rFonts w:hint="eastAsia"/>
        </w:rPr>
        <w:t>）主管同步授权，系统检查无误后，修改收费记录成功，并重新生成一条新记录。</w:t>
      </w:r>
    </w:p>
    <w:p w:rsidR="004A1DF5" w:rsidRDefault="004A1DF5">
      <w:pPr>
        <w:ind w:firstLineChars="200" w:firstLine="480"/>
      </w:pPr>
      <w:r>
        <w:rPr>
          <w:rFonts w:hint="eastAsia"/>
        </w:rPr>
        <w:t>7</w:t>
      </w:r>
      <w:r>
        <w:rPr>
          <w:rFonts w:hint="eastAsia"/>
        </w:rPr>
        <w:t>、删除收费协议。</w:t>
      </w:r>
    </w:p>
    <w:p w:rsidR="004A1DF5" w:rsidRDefault="004A1DF5">
      <w:pPr>
        <w:ind w:firstLineChars="200" w:firstLine="480"/>
      </w:pPr>
      <w:r>
        <w:rPr>
          <w:rFonts w:hint="eastAsia"/>
        </w:rPr>
        <w:t>（</w:t>
      </w:r>
      <w:r>
        <w:rPr>
          <w:rFonts w:hint="eastAsia"/>
        </w:rPr>
        <w:t>1</w:t>
      </w:r>
      <w:r>
        <w:rPr>
          <w:rFonts w:hint="eastAsia"/>
        </w:rPr>
        <w:t>）用户可分别选择按“客户号”、“协议号”、“合同号”查询项，查询相应的协议后，选定需维护协议，选择“删除（</w:t>
      </w:r>
      <w:r>
        <w:rPr>
          <w:rFonts w:hint="eastAsia"/>
        </w:rPr>
        <w:t>4</w:t>
      </w:r>
      <w:r>
        <w:rPr>
          <w:rFonts w:hint="eastAsia"/>
        </w:rPr>
        <w:t>）”按钮，对选定的协议进行删除。</w:t>
      </w:r>
    </w:p>
    <w:p w:rsidR="004A1DF5" w:rsidRDefault="004A1DF5">
      <w:pPr>
        <w:ind w:firstLineChars="200" w:firstLine="480"/>
      </w:pPr>
      <w:r>
        <w:rPr>
          <w:rFonts w:hint="eastAsia"/>
        </w:rPr>
        <w:t>（</w:t>
      </w:r>
      <w:r>
        <w:rPr>
          <w:rFonts w:hint="eastAsia"/>
        </w:rPr>
        <w:t>2</w:t>
      </w:r>
      <w:r>
        <w:rPr>
          <w:rFonts w:hint="eastAsia"/>
        </w:rPr>
        <w:t>）系统自动显示删除界面，并对不可维护项进行控制。收费协议删除操作需输入的字段为：“维护日期、维护描述”，删除的维护日期可以是远期（但必须在原协议的失效日之内）。</w:t>
      </w:r>
    </w:p>
    <w:p w:rsidR="004A1DF5" w:rsidRDefault="004A1DF5">
      <w:pPr>
        <w:ind w:firstLineChars="250" w:firstLine="600"/>
      </w:pPr>
      <w:r>
        <w:rPr>
          <w:rFonts w:hint="eastAsia"/>
        </w:rPr>
        <w:t>A</w:t>
      </w:r>
      <w:r>
        <w:rPr>
          <w:rFonts w:hint="eastAsia"/>
        </w:rPr>
        <w:t>、删除控制的原则：只对协议进行失效处理，不做物理上的清除。</w:t>
      </w:r>
    </w:p>
    <w:p w:rsidR="004A1DF5" w:rsidRDefault="004A1DF5">
      <w:pPr>
        <w:ind w:firstLineChars="200" w:firstLine="480"/>
      </w:pPr>
      <w:r>
        <w:rPr>
          <w:rFonts w:hint="eastAsia"/>
        </w:rPr>
        <w:t>（</w:t>
      </w:r>
      <w:r>
        <w:rPr>
          <w:rFonts w:hint="eastAsia"/>
        </w:rPr>
        <w:t>3</w:t>
      </w:r>
      <w:r>
        <w:rPr>
          <w:rFonts w:hint="eastAsia"/>
        </w:rPr>
        <w:t>）主管同步授权，授权通过，失效日自动置为指定日（维护日期），协议在指定日的次日起失效。</w:t>
      </w:r>
    </w:p>
    <w:p w:rsidR="004A1DF5" w:rsidRDefault="004A1DF5"/>
    <w:p w:rsidR="004A1DF5" w:rsidRDefault="004A1DF5" w:rsidP="0004090F">
      <w:pPr>
        <w:pStyle w:val="5"/>
      </w:pPr>
      <w:r>
        <w:rPr>
          <w:rFonts w:hint="eastAsia"/>
        </w:rPr>
        <w:t>二、扣费协议管理（业务代码</w:t>
      </w:r>
      <w:r>
        <w:rPr>
          <w:rFonts w:hint="eastAsia"/>
        </w:rPr>
        <w:t>1672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通过该功能查询、新建、维护客户扣费协议，对客户的扣费户口、扣费方式、预期方式等分别进行个性化定义。</w:t>
      </w:r>
    </w:p>
    <w:p w:rsidR="004A1DF5" w:rsidRDefault="004A1DF5">
      <w:pPr>
        <w:pStyle w:val="6"/>
        <w:spacing w:line="360" w:lineRule="auto"/>
      </w:pPr>
      <w:r>
        <w:rPr>
          <w:rFonts w:hint="eastAsia"/>
        </w:rPr>
        <w:t>（二）术语解释及参数说明</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35"/>
        <w:gridCol w:w="6285"/>
      </w:tblGrid>
      <w:tr w:rsidR="004A1DF5">
        <w:trPr>
          <w:trHeight w:val="275"/>
        </w:trPr>
        <w:tc>
          <w:tcPr>
            <w:tcW w:w="1635" w:type="dxa"/>
          </w:tcPr>
          <w:p w:rsidR="004A1DF5" w:rsidRDefault="004A1DF5">
            <w:pPr>
              <w:spacing w:line="240" w:lineRule="auto"/>
              <w:rPr>
                <w:rFonts w:ascii="宋体" w:hAnsi="宋体"/>
                <w:sz w:val="21"/>
              </w:rPr>
            </w:pPr>
            <w:r>
              <w:rPr>
                <w:rFonts w:ascii="宋体" w:hAnsi="宋体" w:hint="eastAsia"/>
                <w:sz w:val="21"/>
              </w:rPr>
              <w:t>客户号</w:t>
            </w:r>
          </w:p>
        </w:tc>
        <w:tc>
          <w:tcPr>
            <w:tcW w:w="6285" w:type="dxa"/>
          </w:tcPr>
          <w:p w:rsidR="004A1DF5" w:rsidRDefault="004A1DF5">
            <w:pPr>
              <w:spacing w:line="240" w:lineRule="auto"/>
              <w:rPr>
                <w:rFonts w:ascii="宋体" w:hAnsi="宋体"/>
                <w:sz w:val="21"/>
              </w:rPr>
            </w:pPr>
            <w:r>
              <w:rPr>
                <w:rFonts w:ascii="宋体" w:hAnsi="宋体" w:hint="eastAsia"/>
                <w:sz w:val="21"/>
              </w:rPr>
              <w:t>签订协议的客户号，是指产生费用的客户</w:t>
            </w:r>
          </w:p>
        </w:tc>
      </w:tr>
      <w:tr w:rsidR="004A1DF5">
        <w:trPr>
          <w:trHeight w:val="275"/>
        </w:trPr>
        <w:tc>
          <w:tcPr>
            <w:tcW w:w="1635" w:type="dxa"/>
          </w:tcPr>
          <w:p w:rsidR="004A1DF5" w:rsidRDefault="004A1DF5">
            <w:pPr>
              <w:spacing w:line="240" w:lineRule="auto"/>
              <w:rPr>
                <w:sz w:val="21"/>
              </w:rPr>
            </w:pPr>
            <w:r>
              <w:rPr>
                <w:rFonts w:ascii="宋体" w:hAnsi="宋体" w:hint="eastAsia"/>
                <w:sz w:val="21"/>
              </w:rPr>
              <w:t>扣费户口</w:t>
            </w:r>
          </w:p>
        </w:tc>
        <w:tc>
          <w:tcPr>
            <w:tcW w:w="6285" w:type="dxa"/>
          </w:tcPr>
          <w:p w:rsidR="004A1DF5" w:rsidRDefault="004A1DF5">
            <w:pPr>
              <w:spacing w:line="240" w:lineRule="auto"/>
              <w:rPr>
                <w:sz w:val="21"/>
              </w:rPr>
            </w:pPr>
            <w:r>
              <w:rPr>
                <w:rFonts w:ascii="宋体" w:hAnsi="宋体" w:hint="eastAsia"/>
                <w:sz w:val="21"/>
              </w:rPr>
              <w:t>协议中指定的扣费户口，该户口可以和产生费用的客户不属于同一个客户号下</w:t>
            </w:r>
          </w:p>
        </w:tc>
      </w:tr>
      <w:tr w:rsidR="004A1DF5">
        <w:trPr>
          <w:trHeight w:val="323"/>
        </w:trPr>
        <w:tc>
          <w:tcPr>
            <w:tcW w:w="1635" w:type="dxa"/>
          </w:tcPr>
          <w:p w:rsidR="004A1DF5" w:rsidRDefault="004A1DF5">
            <w:pPr>
              <w:spacing w:line="240" w:lineRule="auto"/>
              <w:rPr>
                <w:sz w:val="21"/>
              </w:rPr>
            </w:pPr>
            <w:r>
              <w:rPr>
                <w:rFonts w:ascii="宋体" w:hAnsi="宋体" w:hint="eastAsia"/>
                <w:sz w:val="21"/>
              </w:rPr>
              <w:t>账户</w:t>
            </w:r>
          </w:p>
        </w:tc>
        <w:tc>
          <w:tcPr>
            <w:tcW w:w="6285" w:type="dxa"/>
          </w:tcPr>
          <w:p w:rsidR="004A1DF5" w:rsidRDefault="004A1DF5">
            <w:pPr>
              <w:spacing w:line="240" w:lineRule="auto"/>
              <w:rPr>
                <w:sz w:val="21"/>
              </w:rPr>
            </w:pPr>
            <w:r>
              <w:rPr>
                <w:rFonts w:ascii="宋体" w:hAnsi="宋体" w:hint="eastAsia"/>
                <w:sz w:val="21"/>
              </w:rPr>
              <w:t>扣费户口下的特定的扣费账户</w:t>
            </w:r>
          </w:p>
        </w:tc>
      </w:tr>
      <w:tr w:rsidR="004A1DF5">
        <w:trPr>
          <w:trHeight w:val="495"/>
        </w:trPr>
        <w:tc>
          <w:tcPr>
            <w:tcW w:w="1635" w:type="dxa"/>
          </w:tcPr>
          <w:p w:rsidR="004A1DF5" w:rsidRDefault="004A1DF5">
            <w:pPr>
              <w:spacing w:line="240" w:lineRule="auto"/>
              <w:rPr>
                <w:sz w:val="21"/>
              </w:rPr>
            </w:pPr>
            <w:r>
              <w:rPr>
                <w:rFonts w:ascii="宋体" w:hAnsi="宋体" w:hint="eastAsia"/>
                <w:sz w:val="21"/>
              </w:rPr>
              <w:t>未收标志</w:t>
            </w:r>
          </w:p>
        </w:tc>
        <w:tc>
          <w:tcPr>
            <w:tcW w:w="6285" w:type="dxa"/>
          </w:tcPr>
          <w:p w:rsidR="004A1DF5" w:rsidRDefault="004A1DF5">
            <w:pPr>
              <w:spacing w:line="240" w:lineRule="auto"/>
              <w:rPr>
                <w:rFonts w:ascii="宋体" w:hAnsi="宋体"/>
                <w:sz w:val="21"/>
              </w:rPr>
            </w:pPr>
            <w:r>
              <w:rPr>
                <w:rFonts w:ascii="宋体" w:hAnsi="宋体" w:hint="eastAsia"/>
                <w:sz w:val="21"/>
              </w:rPr>
              <w:t>H:未收预期处理，</w:t>
            </w:r>
            <w:r>
              <w:rPr>
                <w:rFonts w:ascii="宋体" w:hint="eastAsia"/>
                <w:sz w:val="21"/>
                <w:szCs w:val="21"/>
              </w:rPr>
              <w:t>指一个在发生扣费业务但按照扣费协议未实时扣费情况下做预期处理，资金处于冻结状态。</w:t>
            </w:r>
          </w:p>
          <w:p w:rsidR="004A1DF5" w:rsidRDefault="004A1DF5">
            <w:pPr>
              <w:autoSpaceDE w:val="0"/>
              <w:autoSpaceDN w:val="0"/>
              <w:adjustRightInd w:val="0"/>
              <w:spacing w:line="240" w:lineRule="auto"/>
              <w:jc w:val="left"/>
              <w:rPr>
                <w:sz w:val="21"/>
              </w:rPr>
            </w:pPr>
            <w:r>
              <w:rPr>
                <w:rFonts w:ascii="宋体" w:hAnsi="宋体" w:hint="eastAsia"/>
                <w:sz w:val="21"/>
              </w:rPr>
              <w:t>R:未收不预期处理，指发生业务时，</w:t>
            </w:r>
            <w:r>
              <w:rPr>
                <w:rFonts w:ascii="宋体" w:hint="eastAsia"/>
                <w:sz w:val="21"/>
                <w:szCs w:val="21"/>
              </w:rPr>
              <w:t>扣费记录存在，只是不对客户资金进行预期。到实际扣费的时候进行扣费。</w:t>
            </w:r>
          </w:p>
        </w:tc>
      </w:tr>
      <w:tr w:rsidR="004A1DF5">
        <w:trPr>
          <w:trHeight w:val="495"/>
        </w:trPr>
        <w:tc>
          <w:tcPr>
            <w:tcW w:w="1635" w:type="dxa"/>
          </w:tcPr>
          <w:p w:rsidR="004A1DF5" w:rsidRDefault="004A1DF5">
            <w:pPr>
              <w:spacing w:line="240" w:lineRule="auto"/>
              <w:rPr>
                <w:sz w:val="21"/>
              </w:rPr>
            </w:pPr>
            <w:r>
              <w:rPr>
                <w:rFonts w:ascii="宋体" w:hAnsi="宋体" w:hint="eastAsia"/>
                <w:sz w:val="21"/>
              </w:rPr>
              <w:lastRenderedPageBreak/>
              <w:t>扣费模式</w:t>
            </w:r>
          </w:p>
        </w:tc>
        <w:tc>
          <w:tcPr>
            <w:tcW w:w="6285" w:type="dxa"/>
          </w:tcPr>
          <w:p w:rsidR="004A1DF5" w:rsidRDefault="004A1DF5">
            <w:pPr>
              <w:spacing w:line="240" w:lineRule="auto"/>
              <w:rPr>
                <w:rFonts w:ascii="宋体" w:hAnsi="宋体"/>
                <w:sz w:val="21"/>
              </w:rPr>
            </w:pPr>
            <w:r>
              <w:rPr>
                <w:rFonts w:ascii="宋体" w:hAnsi="宋体" w:hint="eastAsia"/>
                <w:sz w:val="21"/>
              </w:rPr>
              <w:t>D: 按日，在日终时进行扣费。</w:t>
            </w:r>
          </w:p>
          <w:p w:rsidR="004A1DF5" w:rsidRDefault="004A1DF5">
            <w:pPr>
              <w:spacing w:line="240" w:lineRule="auto"/>
              <w:rPr>
                <w:rFonts w:ascii="宋体" w:hAnsi="宋体"/>
                <w:sz w:val="21"/>
              </w:rPr>
            </w:pPr>
            <w:r>
              <w:rPr>
                <w:rFonts w:ascii="宋体" w:hAnsi="宋体" w:hint="eastAsia"/>
                <w:sz w:val="21"/>
              </w:rPr>
              <w:t>M: 按月，指定在每月的某一天（需复选“扣费日期”）</w:t>
            </w:r>
          </w:p>
          <w:p w:rsidR="004A1DF5" w:rsidRDefault="004A1DF5">
            <w:pPr>
              <w:spacing w:line="240" w:lineRule="auto"/>
              <w:rPr>
                <w:rFonts w:ascii="宋体" w:hAnsi="宋体"/>
                <w:sz w:val="21"/>
              </w:rPr>
            </w:pPr>
            <w:r>
              <w:rPr>
                <w:rFonts w:ascii="宋体" w:hAnsi="宋体" w:hint="eastAsia"/>
                <w:sz w:val="21"/>
              </w:rPr>
              <w:t>T: 实时，</w:t>
            </w:r>
            <w:r>
              <w:rPr>
                <w:rFonts w:hint="eastAsia"/>
                <w:sz w:val="21"/>
              </w:rPr>
              <w:t>与业务交易一起实时扣费</w:t>
            </w:r>
          </w:p>
          <w:p w:rsidR="004A1DF5" w:rsidRDefault="004A1DF5">
            <w:pPr>
              <w:spacing w:line="240" w:lineRule="auto"/>
              <w:rPr>
                <w:sz w:val="21"/>
              </w:rPr>
            </w:pPr>
            <w:r>
              <w:rPr>
                <w:rFonts w:ascii="宋体" w:hAnsi="宋体" w:hint="eastAsia"/>
                <w:sz w:val="21"/>
              </w:rPr>
              <w:t>N: 不限期限，</w:t>
            </w:r>
            <w:r>
              <w:rPr>
                <w:rFonts w:hint="eastAsia"/>
                <w:sz w:val="21"/>
              </w:rPr>
              <w:t>系统不自动扣费，由柜员进行手工扣费</w:t>
            </w:r>
          </w:p>
        </w:tc>
      </w:tr>
      <w:tr w:rsidR="004A1DF5">
        <w:trPr>
          <w:trHeight w:val="231"/>
        </w:trPr>
        <w:tc>
          <w:tcPr>
            <w:tcW w:w="1635" w:type="dxa"/>
          </w:tcPr>
          <w:p w:rsidR="004A1DF5" w:rsidRDefault="004A1DF5">
            <w:pPr>
              <w:spacing w:line="240" w:lineRule="auto"/>
              <w:rPr>
                <w:sz w:val="21"/>
              </w:rPr>
            </w:pPr>
            <w:r>
              <w:rPr>
                <w:rFonts w:ascii="宋体" w:hAnsi="宋体" w:hint="eastAsia"/>
                <w:sz w:val="21"/>
              </w:rPr>
              <w:t>扣费日期</w:t>
            </w:r>
          </w:p>
        </w:tc>
        <w:tc>
          <w:tcPr>
            <w:tcW w:w="6285" w:type="dxa"/>
          </w:tcPr>
          <w:p w:rsidR="004A1DF5" w:rsidRDefault="004A1DF5">
            <w:pPr>
              <w:spacing w:line="240" w:lineRule="auto"/>
              <w:rPr>
                <w:sz w:val="21"/>
              </w:rPr>
            </w:pPr>
            <w:r>
              <w:rPr>
                <w:rFonts w:hint="eastAsia"/>
                <w:sz w:val="21"/>
              </w:rPr>
              <w:t>扣费模式为“</w:t>
            </w:r>
            <w:r>
              <w:rPr>
                <w:rFonts w:hint="eastAsia"/>
                <w:sz w:val="21"/>
              </w:rPr>
              <w:t>M</w:t>
            </w:r>
            <w:r>
              <w:rPr>
                <w:rFonts w:hint="eastAsia"/>
                <w:sz w:val="21"/>
              </w:rPr>
              <w:t>”时为必输项，可选</w:t>
            </w:r>
            <w:r>
              <w:rPr>
                <w:rFonts w:hint="eastAsia"/>
                <w:sz w:val="21"/>
              </w:rPr>
              <w:t>1-31</w:t>
            </w:r>
            <w:r>
              <w:rPr>
                <w:rFonts w:hint="eastAsia"/>
                <w:sz w:val="21"/>
              </w:rPr>
              <w:t>日。如果输入</w:t>
            </w:r>
            <w:r>
              <w:rPr>
                <w:rFonts w:hint="eastAsia"/>
                <w:sz w:val="21"/>
              </w:rPr>
              <w:t>31</w:t>
            </w:r>
            <w:r>
              <w:rPr>
                <w:rFonts w:hint="eastAsia"/>
                <w:sz w:val="21"/>
              </w:rPr>
              <w:t>日，在没有</w:t>
            </w:r>
            <w:r>
              <w:rPr>
                <w:rFonts w:hint="eastAsia"/>
                <w:sz w:val="21"/>
              </w:rPr>
              <w:t>31</w:t>
            </w:r>
            <w:r>
              <w:rPr>
                <w:rFonts w:hint="eastAsia"/>
                <w:sz w:val="21"/>
              </w:rPr>
              <w:t>日的月份，系统会在该月的最后一天扣费。</w:t>
            </w:r>
          </w:p>
        </w:tc>
      </w:tr>
      <w:tr w:rsidR="004A1DF5">
        <w:trPr>
          <w:trHeight w:val="302"/>
        </w:trPr>
        <w:tc>
          <w:tcPr>
            <w:tcW w:w="1635" w:type="dxa"/>
          </w:tcPr>
          <w:p w:rsidR="004A1DF5" w:rsidRDefault="004A1DF5">
            <w:pPr>
              <w:spacing w:line="240" w:lineRule="auto"/>
              <w:rPr>
                <w:sz w:val="21"/>
              </w:rPr>
            </w:pPr>
            <w:r>
              <w:rPr>
                <w:rFonts w:ascii="宋体" w:hAnsi="宋体" w:hint="eastAsia"/>
                <w:sz w:val="21"/>
              </w:rPr>
              <w:t>收费项</w:t>
            </w:r>
          </w:p>
        </w:tc>
        <w:tc>
          <w:tcPr>
            <w:tcW w:w="6285" w:type="dxa"/>
          </w:tcPr>
          <w:p w:rsidR="004A1DF5" w:rsidRDefault="004A1DF5">
            <w:pPr>
              <w:spacing w:line="240" w:lineRule="auto"/>
              <w:rPr>
                <w:sz w:val="21"/>
              </w:rPr>
            </w:pPr>
            <w:r>
              <w:rPr>
                <w:rFonts w:ascii="宋体" w:hAnsi="宋体" w:hint="eastAsia"/>
                <w:sz w:val="21"/>
              </w:rPr>
              <w:t>协议涉及的收费项，可多个值。</w:t>
            </w:r>
          </w:p>
        </w:tc>
      </w:tr>
    </w:tbl>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、扣费协议中的收费项目应与收费系统中收费项表中相应的收费项一致。</w:t>
      </w:r>
    </w:p>
    <w:p w:rsidR="004A1DF5" w:rsidRDefault="004A1DF5">
      <w:pPr>
        <w:ind w:firstLineChars="200" w:firstLine="480"/>
      </w:pPr>
      <w:r>
        <w:rPr>
          <w:rFonts w:hint="eastAsia"/>
        </w:rPr>
        <w:t>2</w:t>
      </w:r>
      <w:r>
        <w:rPr>
          <w:rFonts w:hint="eastAsia"/>
        </w:rPr>
        <w:t>、扣费协议修改，如果系统当前工作日期大于协议的生效日期，则修改收费协议前须将原协议先行作“删除（</w:t>
      </w:r>
      <w:r>
        <w:rPr>
          <w:rFonts w:hint="eastAsia"/>
        </w:rPr>
        <w:t>4</w:t>
      </w:r>
      <w:r>
        <w:rPr>
          <w:rFonts w:hint="eastAsia"/>
        </w:rPr>
        <w:t>）”处理，删除成功后系统将协议的失效日期自动置为“维护日期”，用户再执行“修改（</w:t>
      </w:r>
      <w:r>
        <w:rPr>
          <w:rFonts w:hint="eastAsia"/>
        </w:rPr>
        <w:t>3</w:t>
      </w:r>
      <w:r>
        <w:rPr>
          <w:rFonts w:hint="eastAsia"/>
        </w:rPr>
        <w:t>）”，修改协议失效日期。如果系统当前日期小于协议的生效日期，则可以直接进行修改。已失效的协议不可再进行维护。</w:t>
      </w:r>
    </w:p>
    <w:p w:rsidR="004A1DF5" w:rsidRDefault="004A1DF5">
      <w:pPr>
        <w:ind w:firstLineChars="200" w:firstLine="480"/>
      </w:pPr>
      <w:r>
        <w:rPr>
          <w:rFonts w:hint="eastAsia"/>
        </w:rPr>
        <w:t>3</w:t>
      </w:r>
      <w:r>
        <w:rPr>
          <w:rFonts w:hint="eastAsia"/>
        </w:rPr>
        <w:t>、有效协议的冲突处理：</w:t>
      </w:r>
    </w:p>
    <w:p w:rsidR="004A1DF5" w:rsidRDefault="004A1DF5">
      <w:pPr>
        <w:ind w:firstLineChars="200" w:firstLine="480"/>
      </w:pPr>
      <w:r>
        <w:rPr>
          <w:rFonts w:hint="eastAsia"/>
        </w:rPr>
        <w:t>（</w:t>
      </w:r>
      <w:r>
        <w:rPr>
          <w:rFonts w:hint="eastAsia"/>
        </w:rPr>
        <w:t>1</w:t>
      </w:r>
      <w:r>
        <w:rPr>
          <w:rFonts w:hint="eastAsia"/>
        </w:rPr>
        <w:t>）当同客户或户口存在多个生效的扣费协议，收费项重复时，系统按协议生效的时间顺序，自动执行最近的协议。</w:t>
      </w:r>
    </w:p>
    <w:p w:rsidR="004A1DF5" w:rsidRDefault="004A1DF5">
      <w:pPr>
        <w:ind w:firstLineChars="200" w:firstLine="480"/>
      </w:pPr>
      <w:r>
        <w:rPr>
          <w:rFonts w:hint="eastAsia"/>
        </w:rPr>
        <w:t>（</w:t>
      </w:r>
      <w:r>
        <w:rPr>
          <w:rFonts w:hint="eastAsia"/>
        </w:rPr>
        <w:t>2</w:t>
      </w:r>
      <w:r>
        <w:rPr>
          <w:rFonts w:hint="eastAsia"/>
        </w:rPr>
        <w:t>）同一扣费协议下，系统可以对不同的多个客户或户口设定不同的收费项。但查找客户协议时，只根据协议主体的客户号进行查找。</w:t>
      </w:r>
    </w:p>
    <w:p w:rsidR="004A1DF5" w:rsidRDefault="004A1DF5">
      <w:pPr>
        <w:pStyle w:val="6"/>
        <w:spacing w:line="360" w:lineRule="auto"/>
        <w:ind w:firstLineChars="100" w:firstLine="241"/>
      </w:pPr>
      <w:r>
        <w:rPr>
          <w:rFonts w:hint="eastAsia"/>
        </w:rPr>
        <w:t>（四）操作步骤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w:t>
      </w:r>
      <w:r>
        <w:rPr>
          <w:rFonts w:hint="eastAsia"/>
        </w:rPr>
        <w:t>收费及扣费协议</w:t>
      </w:r>
      <w:r>
        <w:rPr>
          <w:rFonts w:ascii="宋体" w:hAnsi="宋体" w:hint="eastAsia"/>
        </w:rPr>
        <w:t>－</w:t>
      </w:r>
      <w:r>
        <w:rPr>
          <w:rFonts w:hint="eastAsia"/>
        </w:rPr>
        <w:t>扣费协议管理，</w:t>
      </w:r>
      <w:r>
        <w:rPr>
          <w:rFonts w:ascii="宋体" w:hAnsi="宋体" w:hint="eastAsia"/>
        </w:rPr>
        <w:t>或在“业务代码”处输入1672进入。</w:t>
      </w:r>
    </w:p>
    <w:p w:rsidR="004A1DF5" w:rsidRDefault="004A1DF5">
      <w:pPr>
        <w:ind w:firstLine="480"/>
      </w:pPr>
      <w:r>
        <w:rPr>
          <w:rFonts w:hint="eastAsia"/>
        </w:rPr>
        <w:t>2</w:t>
      </w:r>
      <w:r>
        <w:rPr>
          <w:rFonts w:hint="eastAsia"/>
        </w:rPr>
        <w:t>、查询扣费协议：</w:t>
      </w:r>
    </w:p>
    <w:p w:rsidR="004A1DF5" w:rsidRDefault="004A1DF5">
      <w:pPr>
        <w:ind w:firstLineChars="200" w:firstLine="480"/>
      </w:pPr>
      <w:r>
        <w:rPr>
          <w:rFonts w:hint="eastAsia"/>
        </w:rPr>
        <w:t>（</w:t>
      </w:r>
      <w:r>
        <w:rPr>
          <w:rFonts w:hint="eastAsia"/>
        </w:rPr>
        <w:t>1</w:t>
      </w:r>
      <w:r>
        <w:rPr>
          <w:rFonts w:hint="eastAsia"/>
        </w:rPr>
        <w:t>）按客户号查询：对指定的客户号进行查询。</w:t>
      </w:r>
    </w:p>
    <w:p w:rsidR="004A1DF5" w:rsidRDefault="004A1DF5">
      <w:pPr>
        <w:ind w:firstLineChars="200" w:firstLine="480"/>
      </w:pPr>
      <w:r>
        <w:rPr>
          <w:rFonts w:hint="eastAsia"/>
        </w:rPr>
        <w:t>（</w:t>
      </w:r>
      <w:r>
        <w:rPr>
          <w:rFonts w:hint="eastAsia"/>
        </w:rPr>
        <w:t>2</w:t>
      </w:r>
      <w:r>
        <w:rPr>
          <w:rFonts w:hint="eastAsia"/>
        </w:rPr>
        <w:t>）按协议号查询：对指定的协议号进行查询（可只录入后</w:t>
      </w:r>
      <w:r>
        <w:rPr>
          <w:rFonts w:hint="eastAsia"/>
        </w:rPr>
        <w:t>10</w:t>
      </w:r>
      <w:r>
        <w:rPr>
          <w:rFonts w:hint="eastAsia"/>
        </w:rPr>
        <w:t>位数字）。</w:t>
      </w:r>
    </w:p>
    <w:p w:rsidR="004A1DF5" w:rsidRDefault="004A1DF5">
      <w:pPr>
        <w:ind w:firstLineChars="200" w:firstLine="480"/>
      </w:pPr>
      <w:r>
        <w:rPr>
          <w:rFonts w:hint="eastAsia"/>
        </w:rPr>
        <w:t>（</w:t>
      </w:r>
      <w:r>
        <w:rPr>
          <w:rFonts w:hint="eastAsia"/>
        </w:rPr>
        <w:t>3</w:t>
      </w:r>
      <w:r>
        <w:rPr>
          <w:rFonts w:hint="eastAsia"/>
        </w:rPr>
        <w:t>）按合同号查询：对指定的合同号进行查询。</w:t>
      </w:r>
    </w:p>
    <w:p w:rsidR="004A1DF5" w:rsidRDefault="004A1DF5">
      <w:pPr>
        <w:ind w:firstLineChars="200" w:firstLine="480"/>
      </w:pPr>
      <w:r>
        <w:rPr>
          <w:rFonts w:hint="eastAsia"/>
        </w:rPr>
        <w:t>（</w:t>
      </w:r>
      <w:r>
        <w:rPr>
          <w:rFonts w:hint="eastAsia"/>
        </w:rPr>
        <w:t>4</w:t>
      </w:r>
      <w:r>
        <w:rPr>
          <w:rFonts w:hint="eastAsia"/>
        </w:rPr>
        <w:t>）按扣费户口查询：对指定的扣费户口进行查询。</w:t>
      </w:r>
    </w:p>
    <w:p w:rsidR="004A1DF5" w:rsidRDefault="004A1DF5">
      <w:pPr>
        <w:ind w:firstLineChars="200" w:firstLine="480"/>
      </w:pPr>
      <w:r>
        <w:rPr>
          <w:rFonts w:hint="eastAsia"/>
        </w:rPr>
        <w:t>（</w:t>
      </w:r>
      <w:r>
        <w:rPr>
          <w:rFonts w:hint="eastAsia"/>
        </w:rPr>
        <w:t>5</w:t>
      </w:r>
      <w:r>
        <w:rPr>
          <w:rFonts w:hint="eastAsia"/>
        </w:rPr>
        <w:t>）双击选定的协议，系统展示明细查询界面。</w:t>
      </w:r>
    </w:p>
    <w:p w:rsidR="004A1DF5" w:rsidRDefault="004A1DF5">
      <w:pPr>
        <w:ind w:firstLineChars="200" w:firstLine="480"/>
        <w:rPr>
          <w:u w:val="single"/>
        </w:rPr>
      </w:pPr>
      <w:r>
        <w:rPr>
          <w:rFonts w:hint="eastAsia"/>
        </w:rPr>
        <w:t>3</w:t>
      </w:r>
      <w:r>
        <w:rPr>
          <w:rFonts w:hint="eastAsia"/>
        </w:rPr>
        <w:t>、新增扣费协议</w:t>
      </w:r>
    </w:p>
    <w:p w:rsidR="004A1DF5" w:rsidRDefault="004A1DF5">
      <w:pPr>
        <w:ind w:firstLineChars="200" w:firstLine="480"/>
      </w:pPr>
      <w:r>
        <w:rPr>
          <w:rFonts w:hint="eastAsia"/>
        </w:rPr>
        <w:t>（</w:t>
      </w:r>
      <w:r>
        <w:rPr>
          <w:rFonts w:hint="eastAsia"/>
        </w:rPr>
        <w:t>1</w:t>
      </w:r>
      <w:r>
        <w:rPr>
          <w:rFonts w:hint="eastAsia"/>
        </w:rPr>
        <w:t>）用户选择“新增（</w:t>
      </w:r>
      <w:r>
        <w:rPr>
          <w:rFonts w:hint="eastAsia"/>
        </w:rPr>
        <w:t>2</w:t>
      </w:r>
      <w:r>
        <w:rPr>
          <w:rFonts w:hint="eastAsia"/>
        </w:rPr>
        <w:t>）”按钮，根据系统提示录入扣费协议主体的客户</w:t>
      </w:r>
      <w:r>
        <w:rPr>
          <w:rFonts w:hint="eastAsia"/>
        </w:rPr>
        <w:lastRenderedPageBreak/>
        <w:t>号、协议合同号及主要内容描述、扣费户口号及扣费账户、银行取值（协议执行的范围）、未收冻结、扣费模式、扣费日期、建立日期（默认等于系统日期）、生效日期（大于等于建立日期）、失效日期，维护机构码。</w:t>
      </w:r>
    </w:p>
    <w:p w:rsidR="004A1DF5" w:rsidRDefault="004A1DF5">
      <w:pPr>
        <w:ind w:firstLineChars="200" w:firstLine="480"/>
      </w:pPr>
      <w:r>
        <w:rPr>
          <w:rFonts w:hint="eastAsia"/>
        </w:rPr>
        <w:t>（</w:t>
      </w:r>
      <w:r>
        <w:rPr>
          <w:rFonts w:hint="eastAsia"/>
        </w:rPr>
        <w:t>2</w:t>
      </w:r>
      <w:r>
        <w:rPr>
          <w:rFonts w:hint="eastAsia"/>
        </w:rPr>
        <w:t>）录入完毕，选择“增加（</w:t>
      </w:r>
      <w:r>
        <w:rPr>
          <w:rFonts w:hint="eastAsia"/>
        </w:rPr>
        <w:t>11</w:t>
      </w:r>
      <w:r>
        <w:rPr>
          <w:rFonts w:hint="eastAsia"/>
        </w:rPr>
        <w:t>）”按钮，录入产生收费项的户口及收费项目信息。</w:t>
      </w:r>
    </w:p>
    <w:p w:rsidR="004A1DF5" w:rsidRDefault="004A1DF5">
      <w:pPr>
        <w:ind w:firstLineChars="250" w:firstLine="600"/>
      </w:pPr>
      <w:r>
        <w:rPr>
          <w:rFonts w:hint="eastAsia"/>
        </w:rPr>
        <w:t>A</w:t>
      </w:r>
      <w:r>
        <w:rPr>
          <w:rFonts w:hint="eastAsia"/>
        </w:rPr>
        <w:t>、户口号只能录入产生费用的客户号下的户口号。</w:t>
      </w:r>
    </w:p>
    <w:p w:rsidR="004A1DF5" w:rsidRDefault="004A1DF5">
      <w:pPr>
        <w:ind w:firstLineChars="250" w:firstLine="600"/>
      </w:pPr>
      <w:r>
        <w:rPr>
          <w:rFonts w:hint="eastAsia"/>
        </w:rPr>
        <w:t>B</w:t>
      </w:r>
      <w:r>
        <w:rPr>
          <w:rFonts w:hint="eastAsia"/>
        </w:rPr>
        <w:t>、户口号为空时，产生费用的客户号下的所有户口均执行协议。非空时，对指定的户口执行协议。</w:t>
      </w:r>
    </w:p>
    <w:p w:rsidR="004A1DF5" w:rsidRDefault="004A1DF5">
      <w:pPr>
        <w:ind w:firstLineChars="200" w:firstLine="480"/>
      </w:pPr>
      <w:r>
        <w:rPr>
          <w:rFonts w:hint="eastAsia"/>
        </w:rPr>
        <w:t>（</w:t>
      </w:r>
      <w:r>
        <w:rPr>
          <w:rFonts w:hint="eastAsia"/>
        </w:rPr>
        <w:t>3</w:t>
      </w:r>
      <w:r>
        <w:rPr>
          <w:rFonts w:hint="eastAsia"/>
        </w:rPr>
        <w:t>）选择“确认（</w:t>
      </w:r>
      <w:r>
        <w:rPr>
          <w:rFonts w:hint="eastAsia"/>
        </w:rPr>
        <w:t>1</w:t>
      </w:r>
      <w:r>
        <w:rPr>
          <w:rFonts w:hint="eastAsia"/>
        </w:rPr>
        <w:t>）”按钮，主管同步授权通过后，新增收费记录。</w:t>
      </w:r>
    </w:p>
    <w:p w:rsidR="004A1DF5" w:rsidRDefault="004A1DF5">
      <w:pPr>
        <w:ind w:firstLineChars="200" w:firstLine="480"/>
      </w:pPr>
      <w:r>
        <w:rPr>
          <w:rFonts w:hint="eastAsia"/>
        </w:rPr>
        <w:t>4</w:t>
      </w:r>
      <w:r>
        <w:rPr>
          <w:rFonts w:hint="eastAsia"/>
        </w:rPr>
        <w:t>、修改扣费协议</w:t>
      </w:r>
    </w:p>
    <w:p w:rsidR="004A1DF5" w:rsidRDefault="004A1DF5">
      <w:pPr>
        <w:ind w:firstLineChars="200" w:firstLine="480"/>
      </w:pPr>
      <w:r>
        <w:rPr>
          <w:rFonts w:hint="eastAsia"/>
        </w:rPr>
        <w:t>（</w:t>
      </w:r>
      <w:r>
        <w:rPr>
          <w:rFonts w:hint="eastAsia"/>
        </w:rPr>
        <w:t>1</w:t>
      </w:r>
      <w:r>
        <w:rPr>
          <w:rFonts w:hint="eastAsia"/>
        </w:rPr>
        <w:t>）用户查询出需修改的协议后，选定需修改的协议，选择“修改（</w:t>
      </w:r>
      <w:r>
        <w:rPr>
          <w:rFonts w:hint="eastAsia"/>
        </w:rPr>
        <w:t>3</w:t>
      </w:r>
      <w:r>
        <w:rPr>
          <w:rFonts w:hint="eastAsia"/>
        </w:rPr>
        <w:t>）”按钮，系统展示修改界面，对选定的协议进行修改。扣费协议可修改维护的字段为：“扣费日期、失效日期、维护日期、维护描述”</w:t>
      </w:r>
    </w:p>
    <w:p w:rsidR="004A1DF5" w:rsidRDefault="004A1DF5">
      <w:pPr>
        <w:ind w:firstLineChars="200" w:firstLine="480"/>
      </w:pPr>
      <w:r>
        <w:rPr>
          <w:rFonts w:hint="eastAsia"/>
        </w:rPr>
        <w:t>（</w:t>
      </w:r>
      <w:r>
        <w:rPr>
          <w:rFonts w:hint="eastAsia"/>
        </w:rPr>
        <w:t>2</w:t>
      </w:r>
      <w:r>
        <w:rPr>
          <w:rFonts w:hint="eastAsia"/>
        </w:rPr>
        <w:t>）修改控制的原则：修改前后的协议的生效时间不能重叠。维护日期可以是远期。</w:t>
      </w:r>
    </w:p>
    <w:p w:rsidR="004A1DF5" w:rsidRDefault="004A1DF5">
      <w:pPr>
        <w:ind w:firstLineChars="200" w:firstLine="480"/>
      </w:pPr>
      <w:r>
        <w:rPr>
          <w:rFonts w:hint="eastAsia"/>
        </w:rPr>
        <w:t>（</w:t>
      </w:r>
      <w:r>
        <w:rPr>
          <w:rFonts w:hint="eastAsia"/>
        </w:rPr>
        <w:t>3</w:t>
      </w:r>
      <w:r>
        <w:rPr>
          <w:rFonts w:hint="eastAsia"/>
        </w:rPr>
        <w:t>）主管同步授权通过后，修改收费记录成功，重新生成一条新记录。</w:t>
      </w:r>
    </w:p>
    <w:p w:rsidR="004A1DF5" w:rsidRDefault="004A1DF5">
      <w:pPr>
        <w:ind w:firstLineChars="200" w:firstLine="480"/>
        <w:rPr>
          <w:u w:val="single"/>
        </w:rPr>
      </w:pPr>
      <w:r>
        <w:rPr>
          <w:rFonts w:hint="eastAsia"/>
        </w:rPr>
        <w:t>5</w:t>
      </w:r>
      <w:r>
        <w:rPr>
          <w:rFonts w:hint="eastAsia"/>
        </w:rPr>
        <w:t>、扣费协议删除</w:t>
      </w:r>
    </w:p>
    <w:p w:rsidR="004A1DF5" w:rsidRDefault="004A1DF5">
      <w:pPr>
        <w:ind w:firstLineChars="200" w:firstLine="480"/>
      </w:pPr>
      <w:r>
        <w:rPr>
          <w:rFonts w:hint="eastAsia"/>
        </w:rPr>
        <w:t>（</w:t>
      </w:r>
      <w:r>
        <w:rPr>
          <w:rFonts w:hint="eastAsia"/>
        </w:rPr>
        <w:t>1</w:t>
      </w:r>
      <w:r>
        <w:rPr>
          <w:rFonts w:hint="eastAsia"/>
        </w:rPr>
        <w:t>）用户查询出需删除的协议后，选定需删除的协议，选择“删除（</w:t>
      </w:r>
      <w:r>
        <w:rPr>
          <w:rFonts w:hint="eastAsia"/>
        </w:rPr>
        <w:t>4</w:t>
      </w:r>
      <w:r>
        <w:rPr>
          <w:rFonts w:hint="eastAsia"/>
        </w:rPr>
        <w:t>）”按钮，对选定的协议进行删除。</w:t>
      </w:r>
    </w:p>
    <w:p w:rsidR="004A1DF5" w:rsidRDefault="004A1DF5">
      <w:pPr>
        <w:ind w:firstLineChars="200" w:firstLine="480"/>
      </w:pPr>
      <w:r>
        <w:rPr>
          <w:rFonts w:hint="eastAsia"/>
        </w:rPr>
        <w:t>（</w:t>
      </w:r>
      <w:r>
        <w:rPr>
          <w:rFonts w:hint="eastAsia"/>
        </w:rPr>
        <w:t>2</w:t>
      </w:r>
      <w:r>
        <w:rPr>
          <w:rFonts w:hint="eastAsia"/>
        </w:rPr>
        <w:t>）用户选择“删除（</w:t>
      </w:r>
      <w:r>
        <w:rPr>
          <w:rFonts w:hint="eastAsia"/>
        </w:rPr>
        <w:t>4</w:t>
      </w:r>
      <w:r>
        <w:rPr>
          <w:rFonts w:hint="eastAsia"/>
        </w:rPr>
        <w:t>）”后，系统自动显示删除界面，收费协议删除操作需输入的字段为：“维护日期、维护描述”</w:t>
      </w:r>
    </w:p>
    <w:p w:rsidR="004A1DF5" w:rsidRDefault="004A1DF5">
      <w:pPr>
        <w:ind w:firstLineChars="200" w:firstLine="480"/>
      </w:pPr>
      <w:r>
        <w:rPr>
          <w:rFonts w:hint="eastAsia"/>
        </w:rPr>
        <w:t>（</w:t>
      </w:r>
      <w:r>
        <w:rPr>
          <w:rFonts w:hint="eastAsia"/>
        </w:rPr>
        <w:t>3</w:t>
      </w:r>
      <w:r>
        <w:rPr>
          <w:rFonts w:hint="eastAsia"/>
        </w:rPr>
        <w:t>）删除控制的原则：只对协议进行失效处理，不做物理上的清除。删除的维护日期可以是远期。</w:t>
      </w:r>
    </w:p>
    <w:p w:rsidR="004A1DF5" w:rsidRDefault="004A1DF5">
      <w:pPr>
        <w:ind w:firstLineChars="200" w:firstLine="480"/>
      </w:pPr>
      <w:r>
        <w:rPr>
          <w:rFonts w:hint="eastAsia"/>
        </w:rPr>
        <w:t>（</w:t>
      </w:r>
      <w:r>
        <w:rPr>
          <w:rFonts w:hint="eastAsia"/>
        </w:rPr>
        <w:t>4</w:t>
      </w:r>
      <w:r>
        <w:rPr>
          <w:rFonts w:hint="eastAsia"/>
        </w:rPr>
        <w:t>）主管同步授权通过后，删除成功，失效日自动置为指定日（维护日期），协议在指定日的次日起置为失效状态。</w:t>
      </w:r>
    </w:p>
    <w:p w:rsidR="004A1DF5" w:rsidRDefault="004A1DF5">
      <w:pPr>
        <w:pStyle w:val="5"/>
      </w:pPr>
      <w:r>
        <w:rPr>
          <w:rFonts w:hint="eastAsia"/>
        </w:rPr>
        <w:t>三、客户协议收费标准（业务代码</w:t>
      </w:r>
      <w:r>
        <w:rPr>
          <w:rFonts w:hint="eastAsia"/>
        </w:rPr>
        <w:t>1673</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通过该功能建立客户协议的收费标准，对客户的收费进行个性化定义。</w:t>
      </w:r>
    </w:p>
    <w:p w:rsidR="004A1DF5" w:rsidRDefault="004A1DF5">
      <w:pPr>
        <w:pStyle w:val="6"/>
        <w:spacing w:line="360" w:lineRule="auto"/>
      </w:pPr>
      <w:r>
        <w:rPr>
          <w:rFonts w:hint="eastAsia"/>
        </w:rPr>
        <w:lastRenderedPageBreak/>
        <w:t>（二）术语解释及参数说明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355"/>
        <w:gridCol w:w="5745"/>
      </w:tblGrid>
      <w:tr w:rsidR="004A1DF5">
        <w:trPr>
          <w:trHeight w:val="405"/>
        </w:trPr>
        <w:tc>
          <w:tcPr>
            <w:tcW w:w="2355" w:type="dxa"/>
          </w:tcPr>
          <w:p w:rsidR="004A1DF5" w:rsidRDefault="004A1DF5">
            <w:pPr>
              <w:spacing w:line="240" w:lineRule="auto"/>
              <w:rPr>
                <w:sz w:val="21"/>
              </w:rPr>
            </w:pPr>
            <w:r>
              <w:rPr>
                <w:rFonts w:hint="eastAsia"/>
                <w:sz w:val="21"/>
              </w:rPr>
              <w:t>收费标准名称</w:t>
            </w:r>
          </w:p>
        </w:tc>
        <w:tc>
          <w:tcPr>
            <w:tcW w:w="5745" w:type="dxa"/>
          </w:tcPr>
          <w:p w:rsidR="004A1DF5" w:rsidRDefault="004A1DF5">
            <w:pPr>
              <w:spacing w:line="240" w:lineRule="auto"/>
              <w:rPr>
                <w:sz w:val="21"/>
              </w:rPr>
            </w:pPr>
            <w:r>
              <w:rPr>
                <w:rFonts w:hint="eastAsia"/>
                <w:sz w:val="21"/>
              </w:rPr>
              <w:t>建立收费协议明细项的名称，可以是一个收费项目的专业名称，也可以是对这个收费项目的特别代号名称。</w:t>
            </w:r>
          </w:p>
        </w:tc>
      </w:tr>
      <w:tr w:rsidR="004A1DF5">
        <w:trPr>
          <w:trHeight w:val="465"/>
        </w:trPr>
        <w:tc>
          <w:tcPr>
            <w:tcW w:w="2355" w:type="dxa"/>
          </w:tcPr>
          <w:p w:rsidR="004A1DF5" w:rsidRDefault="004A1DF5">
            <w:pPr>
              <w:spacing w:line="240" w:lineRule="auto"/>
              <w:rPr>
                <w:sz w:val="21"/>
              </w:rPr>
            </w:pPr>
            <w:r>
              <w:rPr>
                <w:rFonts w:hint="eastAsia"/>
                <w:sz w:val="21"/>
              </w:rPr>
              <w:t>分档标准</w:t>
            </w:r>
          </w:p>
        </w:tc>
        <w:tc>
          <w:tcPr>
            <w:tcW w:w="5745" w:type="dxa"/>
          </w:tcPr>
          <w:p w:rsidR="004A1DF5" w:rsidRDefault="004A1DF5">
            <w:pPr>
              <w:spacing w:line="240" w:lineRule="auto"/>
              <w:rPr>
                <w:sz w:val="21"/>
              </w:rPr>
            </w:pPr>
            <w:r>
              <w:rPr>
                <w:rFonts w:hint="eastAsia"/>
                <w:sz w:val="21"/>
              </w:rPr>
              <w:t>A</w:t>
            </w:r>
            <w:r>
              <w:rPr>
                <w:rFonts w:hint="eastAsia"/>
                <w:sz w:val="21"/>
              </w:rPr>
              <w:t>：金额分档：系统控制收费项按金额分档收费</w:t>
            </w:r>
          </w:p>
          <w:p w:rsidR="004A1DF5" w:rsidRDefault="004A1DF5">
            <w:pPr>
              <w:spacing w:line="240" w:lineRule="auto"/>
              <w:rPr>
                <w:sz w:val="21"/>
              </w:rPr>
            </w:pPr>
            <w:r>
              <w:rPr>
                <w:rFonts w:hint="eastAsia"/>
                <w:sz w:val="21"/>
              </w:rPr>
              <w:t>T</w:t>
            </w:r>
            <w:r>
              <w:rPr>
                <w:rFonts w:hint="eastAsia"/>
                <w:sz w:val="21"/>
              </w:rPr>
              <w:t>：期限分档：系统控制收费项按期限分档收费</w:t>
            </w:r>
          </w:p>
          <w:p w:rsidR="004A1DF5" w:rsidRDefault="004A1DF5">
            <w:pPr>
              <w:spacing w:line="240" w:lineRule="auto"/>
              <w:rPr>
                <w:sz w:val="21"/>
              </w:rPr>
            </w:pPr>
            <w:r>
              <w:rPr>
                <w:rFonts w:hint="eastAsia"/>
                <w:sz w:val="21"/>
              </w:rPr>
              <w:t>P</w:t>
            </w:r>
            <w:r>
              <w:rPr>
                <w:rFonts w:hint="eastAsia"/>
                <w:sz w:val="21"/>
              </w:rPr>
              <w:t>：笔数分档：系统控制收费项按笔数分档收费</w:t>
            </w:r>
          </w:p>
          <w:p w:rsidR="004A1DF5" w:rsidRDefault="004A1DF5">
            <w:pPr>
              <w:spacing w:line="240" w:lineRule="auto"/>
              <w:rPr>
                <w:sz w:val="21"/>
              </w:rPr>
            </w:pPr>
            <w:r>
              <w:rPr>
                <w:rFonts w:hint="eastAsia"/>
                <w:sz w:val="21"/>
              </w:rPr>
              <w:t>N</w:t>
            </w:r>
            <w:r>
              <w:rPr>
                <w:rFonts w:hint="eastAsia"/>
                <w:sz w:val="21"/>
              </w:rPr>
              <w:t>：金额＋期限：系统控制收费项先按金额分档，再按期限分档收费</w:t>
            </w:r>
          </w:p>
          <w:p w:rsidR="004A1DF5" w:rsidRDefault="004A1DF5">
            <w:pPr>
              <w:spacing w:line="240" w:lineRule="auto"/>
              <w:rPr>
                <w:sz w:val="21"/>
              </w:rPr>
            </w:pPr>
            <w:r>
              <w:rPr>
                <w:rFonts w:hint="eastAsia"/>
                <w:sz w:val="21"/>
              </w:rPr>
              <w:t>M</w:t>
            </w:r>
            <w:r>
              <w:rPr>
                <w:rFonts w:hint="eastAsia"/>
                <w:sz w:val="21"/>
              </w:rPr>
              <w:t>：期限＋金额：系统控制收费项先按期限分档，再按金额分档收费</w:t>
            </w:r>
          </w:p>
          <w:p w:rsidR="004A1DF5" w:rsidRDefault="004A1DF5">
            <w:pPr>
              <w:spacing w:line="240" w:lineRule="auto"/>
              <w:rPr>
                <w:sz w:val="21"/>
              </w:rPr>
            </w:pPr>
            <w:r>
              <w:rPr>
                <w:rFonts w:hint="eastAsia"/>
                <w:sz w:val="21"/>
              </w:rPr>
              <w:t>S</w:t>
            </w:r>
            <w:r>
              <w:rPr>
                <w:rFonts w:hint="eastAsia"/>
                <w:sz w:val="21"/>
              </w:rPr>
              <w:t>：不分档：系统控制收费项按一个固定的金额或确定的收费比例收费</w:t>
            </w:r>
          </w:p>
        </w:tc>
      </w:tr>
      <w:tr w:rsidR="004A1DF5" w:rsidRPr="002C6AEC">
        <w:trPr>
          <w:trHeight w:val="465"/>
        </w:trPr>
        <w:tc>
          <w:tcPr>
            <w:tcW w:w="2355" w:type="dxa"/>
          </w:tcPr>
          <w:p w:rsidR="004A1DF5" w:rsidRDefault="004A1DF5">
            <w:pPr>
              <w:spacing w:line="240" w:lineRule="auto"/>
              <w:rPr>
                <w:sz w:val="21"/>
              </w:rPr>
            </w:pPr>
            <w:r>
              <w:rPr>
                <w:rFonts w:ascii="宋体" w:hAnsi="宋体" w:hint="eastAsia"/>
                <w:sz w:val="21"/>
              </w:rPr>
              <w:t>费率基准</w:t>
            </w:r>
          </w:p>
        </w:tc>
        <w:tc>
          <w:tcPr>
            <w:tcW w:w="5745" w:type="dxa"/>
          </w:tcPr>
          <w:p w:rsidR="004A1DF5" w:rsidRDefault="004A1DF5">
            <w:pPr>
              <w:spacing w:line="240" w:lineRule="auto"/>
              <w:rPr>
                <w:rFonts w:ascii="宋体" w:hAnsi="宋体"/>
                <w:sz w:val="21"/>
              </w:rPr>
            </w:pPr>
            <w:r>
              <w:rPr>
                <w:rFonts w:ascii="宋体" w:hAnsi="宋体" w:hint="eastAsia"/>
                <w:sz w:val="21"/>
              </w:rPr>
              <w:t>无: 只用于定额收费的定价方式</w:t>
            </w:r>
          </w:p>
          <w:p w:rsidR="004A1DF5" w:rsidRDefault="004A1DF5">
            <w:pPr>
              <w:spacing w:line="240" w:lineRule="auto"/>
              <w:rPr>
                <w:rFonts w:ascii="宋体" w:hAnsi="宋体"/>
                <w:sz w:val="21"/>
              </w:rPr>
            </w:pPr>
            <w:r>
              <w:rPr>
                <w:rFonts w:ascii="宋体" w:hAnsi="宋体" w:hint="eastAsia"/>
                <w:sz w:val="21"/>
              </w:rPr>
              <w:t>A: 金额，金额的百分比</w:t>
            </w:r>
          </w:p>
          <w:p w:rsidR="004A1DF5" w:rsidRDefault="004A1DF5">
            <w:pPr>
              <w:spacing w:line="240" w:lineRule="auto"/>
              <w:rPr>
                <w:rFonts w:ascii="宋体" w:hAnsi="宋体"/>
                <w:sz w:val="21"/>
              </w:rPr>
            </w:pPr>
            <w:r>
              <w:rPr>
                <w:rFonts w:ascii="宋体" w:hAnsi="宋体" w:hint="eastAsia"/>
                <w:sz w:val="21"/>
              </w:rPr>
              <w:t>P: 笔数，笔数的分段比值</w:t>
            </w:r>
          </w:p>
          <w:p w:rsidR="004A1DF5" w:rsidRPr="002C6AEC" w:rsidRDefault="004A1DF5">
            <w:pPr>
              <w:spacing w:line="240" w:lineRule="auto"/>
              <w:rPr>
                <w:sz w:val="21"/>
                <w:lang w:val="de-DE"/>
              </w:rPr>
            </w:pPr>
            <w:r w:rsidRPr="002C6AEC">
              <w:rPr>
                <w:rFonts w:ascii="宋体" w:hAnsi="宋体" w:hint="eastAsia"/>
                <w:sz w:val="21"/>
                <w:lang w:val="de-DE"/>
              </w:rPr>
              <w:t xml:space="preserve">T: </w:t>
            </w:r>
            <w:r>
              <w:rPr>
                <w:rFonts w:ascii="宋体" w:hAnsi="宋体" w:hint="eastAsia"/>
                <w:sz w:val="21"/>
              </w:rPr>
              <w:t>期限</w:t>
            </w:r>
            <w:r w:rsidRPr="002C6AEC">
              <w:rPr>
                <w:rFonts w:ascii="宋体" w:hAnsi="宋体" w:hint="eastAsia"/>
                <w:sz w:val="21"/>
                <w:lang w:val="de-DE"/>
              </w:rPr>
              <w:t>：</w:t>
            </w:r>
            <w:r>
              <w:rPr>
                <w:rFonts w:ascii="宋体" w:hAnsi="宋体" w:hint="eastAsia"/>
                <w:sz w:val="21"/>
              </w:rPr>
              <w:t>期限的分段比值</w:t>
            </w:r>
          </w:p>
        </w:tc>
      </w:tr>
      <w:tr w:rsidR="004A1DF5">
        <w:trPr>
          <w:trHeight w:val="199"/>
        </w:trPr>
        <w:tc>
          <w:tcPr>
            <w:tcW w:w="2355" w:type="dxa"/>
          </w:tcPr>
          <w:p w:rsidR="004A1DF5" w:rsidRDefault="004A1DF5">
            <w:pPr>
              <w:spacing w:line="240" w:lineRule="auto"/>
              <w:rPr>
                <w:sz w:val="21"/>
              </w:rPr>
            </w:pPr>
            <w:r>
              <w:rPr>
                <w:rFonts w:hint="eastAsia"/>
                <w:sz w:val="21"/>
              </w:rPr>
              <w:t>分档值使用类型</w:t>
            </w:r>
          </w:p>
        </w:tc>
        <w:tc>
          <w:tcPr>
            <w:tcW w:w="5745" w:type="dxa"/>
          </w:tcPr>
          <w:p w:rsidR="004A1DF5" w:rsidRDefault="004A1DF5">
            <w:pPr>
              <w:spacing w:line="240" w:lineRule="auto"/>
              <w:rPr>
                <w:sz w:val="21"/>
              </w:rPr>
            </w:pPr>
            <w:r>
              <w:rPr>
                <w:rFonts w:hint="eastAsia"/>
                <w:sz w:val="21"/>
              </w:rPr>
              <w:t>分档的区间取值，是否包括选择项</w:t>
            </w:r>
          </w:p>
        </w:tc>
      </w:tr>
      <w:tr w:rsidR="004A1DF5">
        <w:trPr>
          <w:trHeight w:val="375"/>
        </w:trPr>
        <w:tc>
          <w:tcPr>
            <w:tcW w:w="2355" w:type="dxa"/>
          </w:tcPr>
          <w:p w:rsidR="004A1DF5" w:rsidRDefault="004A1DF5">
            <w:pPr>
              <w:spacing w:line="240" w:lineRule="auto"/>
              <w:rPr>
                <w:sz w:val="21"/>
              </w:rPr>
            </w:pPr>
            <w:r>
              <w:rPr>
                <w:rFonts w:hint="eastAsia"/>
                <w:sz w:val="21"/>
              </w:rPr>
              <w:t>分档超出处理方式</w:t>
            </w:r>
          </w:p>
        </w:tc>
        <w:tc>
          <w:tcPr>
            <w:tcW w:w="5745" w:type="dxa"/>
          </w:tcPr>
          <w:p w:rsidR="004A1DF5" w:rsidRDefault="004A1DF5">
            <w:pPr>
              <w:spacing w:line="240" w:lineRule="auto"/>
              <w:rPr>
                <w:sz w:val="21"/>
              </w:rPr>
            </w:pPr>
            <w:r>
              <w:rPr>
                <w:rFonts w:hint="eastAsia"/>
                <w:sz w:val="21"/>
              </w:rPr>
              <w:t>收费标准按期限、笔数、金额分档时，如业务交易超出设定的分档范围值时，系统的处理方式。</w:t>
            </w:r>
          </w:p>
        </w:tc>
      </w:tr>
      <w:tr w:rsidR="004A1DF5">
        <w:trPr>
          <w:trHeight w:val="375"/>
        </w:trPr>
        <w:tc>
          <w:tcPr>
            <w:tcW w:w="2355" w:type="dxa"/>
          </w:tcPr>
          <w:p w:rsidR="004A1DF5" w:rsidRDefault="004A1DF5">
            <w:pPr>
              <w:spacing w:line="240" w:lineRule="auto"/>
              <w:rPr>
                <w:sz w:val="21"/>
              </w:rPr>
            </w:pPr>
            <w:r>
              <w:rPr>
                <w:rFonts w:ascii="宋体" w:hAnsi="宋体" w:hint="eastAsia"/>
                <w:sz w:val="21"/>
              </w:rPr>
              <w:t>期限分档值上限</w:t>
            </w:r>
          </w:p>
        </w:tc>
        <w:tc>
          <w:tcPr>
            <w:tcW w:w="5745" w:type="dxa"/>
          </w:tcPr>
          <w:p w:rsidR="004A1DF5" w:rsidRDefault="004A1DF5">
            <w:pPr>
              <w:spacing w:line="240" w:lineRule="auto"/>
              <w:rPr>
                <w:sz w:val="21"/>
              </w:rPr>
            </w:pPr>
            <w:r>
              <w:rPr>
                <w:rFonts w:hint="eastAsia"/>
                <w:sz w:val="21"/>
              </w:rPr>
              <w:t>当分档标为“</w:t>
            </w:r>
            <w:r>
              <w:rPr>
                <w:rFonts w:hint="eastAsia"/>
                <w:sz w:val="21"/>
              </w:rPr>
              <w:t>T/M</w:t>
            </w:r>
            <w:r>
              <w:rPr>
                <w:rFonts w:hint="eastAsia"/>
                <w:sz w:val="21"/>
              </w:rPr>
              <w:t>”时，为必输项，表示期限分档值上限数量</w:t>
            </w:r>
          </w:p>
        </w:tc>
      </w:tr>
      <w:tr w:rsidR="004A1DF5">
        <w:trPr>
          <w:trHeight w:val="375"/>
        </w:trPr>
        <w:tc>
          <w:tcPr>
            <w:tcW w:w="2355" w:type="dxa"/>
          </w:tcPr>
          <w:p w:rsidR="004A1DF5" w:rsidRDefault="004A1DF5">
            <w:pPr>
              <w:spacing w:line="240" w:lineRule="auto"/>
              <w:rPr>
                <w:rFonts w:ascii="宋体" w:hAnsi="宋体"/>
                <w:sz w:val="21"/>
              </w:rPr>
            </w:pPr>
            <w:r>
              <w:rPr>
                <w:rFonts w:ascii="宋体" w:hAnsi="宋体" w:hint="eastAsia"/>
                <w:sz w:val="21"/>
              </w:rPr>
              <w:t>金额或笔数分档值下限</w:t>
            </w:r>
          </w:p>
        </w:tc>
        <w:tc>
          <w:tcPr>
            <w:tcW w:w="5745" w:type="dxa"/>
          </w:tcPr>
          <w:p w:rsidR="004A1DF5" w:rsidRDefault="004A1DF5">
            <w:pPr>
              <w:spacing w:line="240" w:lineRule="auto"/>
              <w:rPr>
                <w:sz w:val="21"/>
              </w:rPr>
            </w:pPr>
            <w:r>
              <w:rPr>
                <w:rFonts w:hint="eastAsia"/>
                <w:sz w:val="21"/>
              </w:rPr>
              <w:t>当分档标为“</w:t>
            </w:r>
            <w:r>
              <w:rPr>
                <w:rFonts w:hint="eastAsia"/>
                <w:sz w:val="21"/>
              </w:rPr>
              <w:t>A/P/N</w:t>
            </w:r>
            <w:r>
              <w:rPr>
                <w:rFonts w:hint="eastAsia"/>
                <w:sz w:val="21"/>
              </w:rPr>
              <w:t>”时，为必输，表示金额或笔数分档值下限数量</w:t>
            </w:r>
          </w:p>
        </w:tc>
      </w:tr>
      <w:tr w:rsidR="004A1DF5">
        <w:trPr>
          <w:trHeight w:val="375"/>
        </w:trPr>
        <w:tc>
          <w:tcPr>
            <w:tcW w:w="2355" w:type="dxa"/>
          </w:tcPr>
          <w:p w:rsidR="004A1DF5" w:rsidRDefault="004A1DF5">
            <w:pPr>
              <w:spacing w:line="240" w:lineRule="auto"/>
              <w:rPr>
                <w:rFonts w:ascii="宋体" w:hAnsi="宋体"/>
                <w:sz w:val="21"/>
              </w:rPr>
            </w:pPr>
            <w:r>
              <w:rPr>
                <w:rFonts w:ascii="宋体" w:hAnsi="宋体" w:hint="eastAsia"/>
                <w:sz w:val="21"/>
              </w:rPr>
              <w:t>本档收费最小金额</w:t>
            </w:r>
          </w:p>
        </w:tc>
        <w:tc>
          <w:tcPr>
            <w:tcW w:w="5745" w:type="dxa"/>
          </w:tcPr>
          <w:p w:rsidR="004A1DF5" w:rsidRDefault="004A1DF5">
            <w:pPr>
              <w:spacing w:line="240" w:lineRule="auto"/>
              <w:rPr>
                <w:sz w:val="21"/>
              </w:rPr>
            </w:pPr>
            <w:r>
              <w:rPr>
                <w:rFonts w:ascii="宋体" w:hAnsi="宋体" w:hint="eastAsia"/>
                <w:sz w:val="21"/>
              </w:rPr>
              <w:t>本档最小收费金额控制，该项的选择同时受收费项的收费最小金额控制。</w:t>
            </w:r>
          </w:p>
        </w:tc>
      </w:tr>
      <w:tr w:rsidR="004A1DF5">
        <w:trPr>
          <w:trHeight w:val="375"/>
        </w:trPr>
        <w:tc>
          <w:tcPr>
            <w:tcW w:w="2355" w:type="dxa"/>
          </w:tcPr>
          <w:p w:rsidR="004A1DF5" w:rsidRDefault="004A1DF5">
            <w:pPr>
              <w:spacing w:line="240" w:lineRule="auto"/>
              <w:rPr>
                <w:rFonts w:ascii="宋体" w:hAnsi="宋体"/>
                <w:sz w:val="21"/>
              </w:rPr>
            </w:pPr>
            <w:r>
              <w:rPr>
                <w:rFonts w:ascii="宋体" w:hAnsi="宋体" w:hint="eastAsia"/>
                <w:sz w:val="21"/>
              </w:rPr>
              <w:t>本档收费最大金额</w:t>
            </w:r>
          </w:p>
        </w:tc>
        <w:tc>
          <w:tcPr>
            <w:tcW w:w="5745" w:type="dxa"/>
          </w:tcPr>
          <w:p w:rsidR="004A1DF5" w:rsidRDefault="004A1DF5">
            <w:pPr>
              <w:spacing w:line="240" w:lineRule="auto"/>
              <w:rPr>
                <w:sz w:val="21"/>
              </w:rPr>
            </w:pPr>
            <w:r>
              <w:rPr>
                <w:rFonts w:ascii="宋体" w:hAnsi="宋体" w:hint="eastAsia"/>
                <w:sz w:val="21"/>
              </w:rPr>
              <w:t>本档最大收费金额控制，该项的选择同时受收费项的收费最大金额控制。</w:t>
            </w:r>
          </w:p>
        </w:tc>
      </w:tr>
    </w:tbl>
    <w:p w:rsidR="004A1DF5" w:rsidRDefault="004A1DF5">
      <w:pPr>
        <w:pStyle w:val="6"/>
        <w:spacing w:line="360" w:lineRule="auto"/>
      </w:pPr>
      <w:r>
        <w:rPr>
          <w:rFonts w:hint="eastAsia"/>
        </w:rPr>
        <w:t>（三）操作要点</w:t>
      </w:r>
    </w:p>
    <w:p w:rsidR="004A1DF5" w:rsidRDefault="004A1DF5">
      <w:pPr>
        <w:ind w:firstLine="480"/>
      </w:pPr>
      <w:r>
        <w:rPr>
          <w:rFonts w:hint="eastAsia"/>
        </w:rPr>
        <w:t>1</w:t>
      </w:r>
      <w:r>
        <w:rPr>
          <w:rFonts w:hint="eastAsia"/>
        </w:rPr>
        <w:t>、收费标准中的收费项与收费项目表中相应的收费项一致。</w:t>
      </w:r>
    </w:p>
    <w:p w:rsidR="004A1DF5" w:rsidRDefault="004A1DF5">
      <w:pPr>
        <w:ind w:firstLine="480"/>
      </w:pPr>
      <w:r>
        <w:rPr>
          <w:rFonts w:hint="eastAsia"/>
        </w:rPr>
        <w:t>2</w:t>
      </w:r>
      <w:r>
        <w:rPr>
          <w:rFonts w:hint="eastAsia"/>
        </w:rPr>
        <w:t>、增加收费标准时，收费标准号由系统自动产生，无需用户录入。</w:t>
      </w:r>
    </w:p>
    <w:p w:rsidR="004A1DF5" w:rsidRDefault="004A1DF5">
      <w:pPr>
        <w:ind w:firstLineChars="200" w:firstLine="480"/>
      </w:pPr>
      <w:r>
        <w:rPr>
          <w:rFonts w:hint="eastAsia"/>
        </w:rPr>
        <w:t>3</w:t>
      </w:r>
      <w:r>
        <w:rPr>
          <w:rFonts w:hint="eastAsia"/>
        </w:rPr>
        <w:t>、收费协议标准修改，如果系统当前工作日期大于协议的生效日期，则修改收费协议标准前须将原协议先行作“删除（</w:t>
      </w:r>
      <w:r>
        <w:rPr>
          <w:rFonts w:hint="eastAsia"/>
        </w:rPr>
        <w:t>4</w:t>
      </w:r>
      <w:r>
        <w:rPr>
          <w:rFonts w:hint="eastAsia"/>
        </w:rPr>
        <w:t>）”处理，删除成功后系统将协议的失效日期自动置为“维护日期”，用户再执行“修改（</w:t>
      </w:r>
      <w:r>
        <w:rPr>
          <w:rFonts w:hint="eastAsia"/>
        </w:rPr>
        <w:t>3</w:t>
      </w:r>
      <w:r>
        <w:rPr>
          <w:rFonts w:hint="eastAsia"/>
        </w:rPr>
        <w:t>）”，修改协议失效日期。如果系统当前日期小于协议的生效日期，则可以直接进行修改。已失效的协议不可再进行维护。</w:t>
      </w:r>
    </w:p>
    <w:p w:rsidR="004A1DF5" w:rsidRDefault="004A1DF5">
      <w:pPr>
        <w:ind w:firstLineChars="200" w:firstLine="480"/>
      </w:pPr>
      <w:r>
        <w:rPr>
          <w:rFonts w:hint="eastAsia"/>
        </w:rPr>
        <w:t>4</w:t>
      </w:r>
      <w:r>
        <w:rPr>
          <w:rFonts w:hint="eastAsia"/>
        </w:rPr>
        <w:t>、对“收费协议标准”记录删除，系统自动判断相关的“收费协议记录”是否删除，如未先行删除“收费协议记录”，系统将提示错误信息“存在关联记录不能删除”。</w:t>
      </w:r>
    </w:p>
    <w:p w:rsidR="004A1DF5" w:rsidRDefault="004A1DF5">
      <w:pPr>
        <w:pStyle w:val="6"/>
        <w:spacing w:line="360" w:lineRule="auto"/>
      </w:pPr>
      <w:r>
        <w:rPr>
          <w:rFonts w:hint="eastAsia"/>
        </w:rPr>
        <w:lastRenderedPageBreak/>
        <w:t>（四）操作步骤</w:t>
      </w:r>
    </w:p>
    <w:p w:rsidR="004A1DF5" w:rsidRDefault="004A1DF5">
      <w:pPr>
        <w:ind w:firstLineChars="200" w:firstLine="480"/>
      </w:pPr>
      <w:r>
        <w:rPr>
          <w:rFonts w:hint="eastAsia"/>
        </w:rPr>
        <w:t>1</w:t>
      </w:r>
      <w:r>
        <w:rPr>
          <w:rFonts w:hint="eastAsia"/>
        </w:rPr>
        <w:t>、</w:t>
      </w:r>
      <w:r>
        <w:rPr>
          <w:rFonts w:ascii="宋体" w:hAnsi="宋体" w:hint="eastAsia"/>
        </w:rPr>
        <w:t>用户选择系统导航－客户管理－协议管理－</w:t>
      </w:r>
      <w:r>
        <w:rPr>
          <w:rFonts w:hint="eastAsia"/>
        </w:rPr>
        <w:t>收费及扣费协议</w:t>
      </w:r>
      <w:r>
        <w:rPr>
          <w:rFonts w:ascii="宋体" w:hAnsi="宋体" w:hint="eastAsia"/>
        </w:rPr>
        <w:t>－</w:t>
      </w:r>
      <w:r>
        <w:rPr>
          <w:rFonts w:hint="eastAsia"/>
        </w:rPr>
        <w:t>客户协议收费标准，</w:t>
      </w:r>
      <w:r>
        <w:rPr>
          <w:rFonts w:ascii="宋体" w:hAnsi="宋体" w:hint="eastAsia"/>
        </w:rPr>
        <w:t>或在“业务代码”处输入1673进入。</w:t>
      </w:r>
    </w:p>
    <w:p w:rsidR="004A1DF5" w:rsidRDefault="004A1DF5">
      <w:pPr>
        <w:ind w:firstLineChars="200" w:firstLine="480"/>
      </w:pPr>
      <w:r>
        <w:rPr>
          <w:rFonts w:hint="eastAsia"/>
        </w:rPr>
        <w:t>2</w:t>
      </w:r>
      <w:r>
        <w:rPr>
          <w:rFonts w:hint="eastAsia"/>
        </w:rPr>
        <w:t>、查询收费协议标准：</w:t>
      </w:r>
    </w:p>
    <w:p w:rsidR="004A1DF5" w:rsidRDefault="004A1DF5">
      <w:pPr>
        <w:ind w:firstLineChars="200" w:firstLine="480"/>
      </w:pPr>
      <w:r>
        <w:rPr>
          <w:rFonts w:hint="eastAsia"/>
        </w:rPr>
        <w:t>（</w:t>
      </w:r>
      <w:r>
        <w:rPr>
          <w:rFonts w:hint="eastAsia"/>
        </w:rPr>
        <w:t>1</w:t>
      </w:r>
      <w:r>
        <w:rPr>
          <w:rFonts w:hint="eastAsia"/>
        </w:rPr>
        <w:t>）按“收费项”查询指定收费项的所有收费协议标准。</w:t>
      </w:r>
    </w:p>
    <w:p w:rsidR="004A1DF5" w:rsidRDefault="004A1DF5">
      <w:pPr>
        <w:ind w:firstLineChars="200" w:firstLine="480"/>
      </w:pPr>
      <w:r>
        <w:rPr>
          <w:rFonts w:hint="eastAsia"/>
        </w:rPr>
        <w:t>（</w:t>
      </w:r>
      <w:r>
        <w:rPr>
          <w:rFonts w:hint="eastAsia"/>
        </w:rPr>
        <w:t>2</w:t>
      </w:r>
      <w:r>
        <w:rPr>
          <w:rFonts w:hint="eastAsia"/>
        </w:rPr>
        <w:t>）“收费项＋机构”，查询指定收费项及机构的所有收费协议标准</w:t>
      </w:r>
    </w:p>
    <w:p w:rsidR="004A1DF5" w:rsidRDefault="004A1DF5">
      <w:pPr>
        <w:ind w:firstLineChars="200" w:firstLine="480"/>
      </w:pPr>
      <w:r>
        <w:rPr>
          <w:rFonts w:hint="eastAsia"/>
        </w:rPr>
        <w:t>（</w:t>
      </w:r>
      <w:r>
        <w:rPr>
          <w:rFonts w:hint="eastAsia"/>
        </w:rPr>
        <w:t>3</w:t>
      </w:r>
      <w:r>
        <w:rPr>
          <w:rFonts w:hint="eastAsia"/>
        </w:rPr>
        <w:t>）“客户号”查询指定客户项下的协议标准。</w:t>
      </w:r>
    </w:p>
    <w:p w:rsidR="004A1DF5" w:rsidRDefault="004A1DF5">
      <w:pPr>
        <w:ind w:firstLineChars="200" w:firstLine="480"/>
      </w:pPr>
      <w:r>
        <w:rPr>
          <w:rFonts w:hint="eastAsia"/>
        </w:rPr>
        <w:t>3</w:t>
      </w:r>
      <w:r>
        <w:rPr>
          <w:rFonts w:hint="eastAsia"/>
        </w:rPr>
        <w:t>、增加收费协议：</w:t>
      </w:r>
    </w:p>
    <w:p w:rsidR="004A1DF5" w:rsidRDefault="004A1DF5">
      <w:pPr>
        <w:ind w:firstLineChars="200" w:firstLine="480"/>
      </w:pPr>
      <w:r>
        <w:rPr>
          <w:rFonts w:hint="eastAsia"/>
        </w:rPr>
        <w:t>（</w:t>
      </w:r>
      <w:r>
        <w:rPr>
          <w:rFonts w:hint="eastAsia"/>
        </w:rPr>
        <w:t>1</w:t>
      </w:r>
      <w:r>
        <w:rPr>
          <w:rFonts w:hint="eastAsia"/>
        </w:rPr>
        <w:t>）选择“新增（</w:t>
      </w:r>
      <w:r>
        <w:rPr>
          <w:rFonts w:hint="eastAsia"/>
        </w:rPr>
        <w:t>2</w:t>
      </w:r>
      <w:r>
        <w:rPr>
          <w:rFonts w:hint="eastAsia"/>
        </w:rPr>
        <w:t>）”进入增加收费标准界面，系统自动显示新增的界面。</w:t>
      </w:r>
    </w:p>
    <w:p w:rsidR="004A1DF5" w:rsidRDefault="004A1DF5">
      <w:pPr>
        <w:ind w:firstLineChars="200" w:firstLine="480"/>
      </w:pPr>
      <w:r>
        <w:rPr>
          <w:rFonts w:hint="eastAsia"/>
        </w:rPr>
        <w:t>（</w:t>
      </w:r>
      <w:r>
        <w:rPr>
          <w:rFonts w:hint="eastAsia"/>
        </w:rPr>
        <w:t>2</w:t>
      </w:r>
      <w:r>
        <w:rPr>
          <w:rFonts w:hint="eastAsia"/>
        </w:rPr>
        <w:t>）用户根据系统提示依次录入相关要素。</w:t>
      </w:r>
    </w:p>
    <w:p w:rsidR="004A1DF5" w:rsidRDefault="004A1DF5">
      <w:pPr>
        <w:ind w:firstLineChars="200" w:firstLine="480"/>
      </w:pPr>
      <w:r>
        <w:rPr>
          <w:rFonts w:hint="eastAsia"/>
        </w:rPr>
        <w:t>（</w:t>
      </w:r>
      <w:r>
        <w:rPr>
          <w:rFonts w:hint="eastAsia"/>
        </w:rPr>
        <w:t>3</w:t>
      </w:r>
      <w:r>
        <w:rPr>
          <w:rFonts w:hint="eastAsia"/>
        </w:rPr>
        <w:t>）主管同步授权，授权通过，新增收费标准记录成功。</w:t>
      </w:r>
    </w:p>
    <w:p w:rsidR="004A1DF5" w:rsidRDefault="004A1DF5">
      <w:pPr>
        <w:ind w:firstLineChars="200" w:firstLine="480"/>
      </w:pPr>
      <w:r>
        <w:rPr>
          <w:rFonts w:hint="eastAsia"/>
        </w:rPr>
        <w:t>4</w:t>
      </w:r>
      <w:r>
        <w:rPr>
          <w:rFonts w:hint="eastAsia"/>
        </w:rPr>
        <w:t>、修改收费协议标准：</w:t>
      </w:r>
    </w:p>
    <w:p w:rsidR="004A1DF5" w:rsidRDefault="004A1DF5">
      <w:pPr>
        <w:ind w:firstLineChars="200" w:firstLine="480"/>
      </w:pPr>
      <w:r>
        <w:rPr>
          <w:rFonts w:hint="eastAsia"/>
        </w:rPr>
        <w:t>（</w:t>
      </w:r>
      <w:r>
        <w:rPr>
          <w:rFonts w:hint="eastAsia"/>
        </w:rPr>
        <w:t>1</w:t>
      </w:r>
      <w:r>
        <w:rPr>
          <w:rFonts w:hint="eastAsia"/>
        </w:rPr>
        <w:t>）用户查询并选定需修改记录后，选择“修改（</w:t>
      </w:r>
      <w:r>
        <w:rPr>
          <w:rFonts w:hint="eastAsia"/>
        </w:rPr>
        <w:t>3</w:t>
      </w:r>
      <w:r>
        <w:rPr>
          <w:rFonts w:hint="eastAsia"/>
        </w:rPr>
        <w:t>）”按钮对选定的记录进行修改。</w:t>
      </w:r>
    </w:p>
    <w:p w:rsidR="004A1DF5" w:rsidRDefault="004A1DF5">
      <w:pPr>
        <w:ind w:firstLineChars="200" w:firstLine="480"/>
      </w:pPr>
      <w:r>
        <w:rPr>
          <w:rFonts w:hint="eastAsia"/>
        </w:rPr>
        <w:t>（</w:t>
      </w:r>
      <w:r>
        <w:rPr>
          <w:rFonts w:hint="eastAsia"/>
        </w:rPr>
        <w:t>2</w:t>
      </w:r>
      <w:r>
        <w:rPr>
          <w:rFonts w:hint="eastAsia"/>
        </w:rPr>
        <w:t>）系统显示修改界面，并对不可维护项进行控制，可修改维护项为：“收费标准名称、收费最小金额、收费最大金额、失效日期、维护生效日期、期限分档下限、期限分档上限、金额或笔数分档上限、金额或笔数分档下限、定价方式，收费定额，收费比率分子、收费比率分母”。</w:t>
      </w:r>
    </w:p>
    <w:p w:rsidR="004A1DF5" w:rsidRDefault="004A1DF5">
      <w:pPr>
        <w:ind w:firstLineChars="200" w:firstLine="480"/>
      </w:pPr>
      <w:r>
        <w:rPr>
          <w:rFonts w:hint="eastAsia"/>
        </w:rPr>
        <w:t>（</w:t>
      </w:r>
      <w:r>
        <w:rPr>
          <w:rFonts w:hint="eastAsia"/>
        </w:rPr>
        <w:t>3</w:t>
      </w:r>
      <w:r>
        <w:rPr>
          <w:rFonts w:hint="eastAsia"/>
        </w:rPr>
        <w:t>）修改控制的原则：修改前后的记录的生效时间不能重叠。</w:t>
      </w:r>
    </w:p>
    <w:p w:rsidR="004A1DF5" w:rsidRDefault="004A1DF5">
      <w:pPr>
        <w:ind w:firstLineChars="200" w:firstLine="480"/>
      </w:pPr>
      <w:r>
        <w:rPr>
          <w:rFonts w:hint="eastAsia"/>
        </w:rPr>
        <w:t>（</w:t>
      </w:r>
      <w:r>
        <w:rPr>
          <w:rFonts w:hint="eastAsia"/>
        </w:rPr>
        <w:t>4</w:t>
      </w:r>
      <w:r>
        <w:rPr>
          <w:rFonts w:hint="eastAsia"/>
        </w:rPr>
        <w:t>）主管同步授权通过后，修改收费记录，并重新生成一条新记录。</w:t>
      </w:r>
    </w:p>
    <w:p w:rsidR="004A1DF5" w:rsidRDefault="004A1DF5">
      <w:pPr>
        <w:ind w:firstLineChars="200" w:firstLine="480"/>
      </w:pPr>
      <w:r>
        <w:rPr>
          <w:rFonts w:hint="eastAsia"/>
        </w:rPr>
        <w:t>5</w:t>
      </w:r>
      <w:r>
        <w:rPr>
          <w:rFonts w:hint="eastAsia"/>
        </w:rPr>
        <w:t>、收费协议标准删除：</w:t>
      </w:r>
    </w:p>
    <w:p w:rsidR="004A1DF5" w:rsidRDefault="004A1DF5">
      <w:pPr>
        <w:ind w:firstLineChars="200" w:firstLine="480"/>
      </w:pPr>
      <w:r>
        <w:rPr>
          <w:rFonts w:hint="eastAsia"/>
        </w:rPr>
        <w:t>（</w:t>
      </w:r>
      <w:r>
        <w:rPr>
          <w:rFonts w:hint="eastAsia"/>
        </w:rPr>
        <w:t>1</w:t>
      </w:r>
      <w:r>
        <w:rPr>
          <w:rFonts w:hint="eastAsia"/>
        </w:rPr>
        <w:t>）用户查询并选定需删除的记录后，选择“删除”按钮，对选定的记录进行删除。</w:t>
      </w:r>
    </w:p>
    <w:p w:rsidR="004A1DF5" w:rsidRDefault="004A1DF5">
      <w:pPr>
        <w:ind w:firstLineChars="200" w:firstLine="480"/>
      </w:pPr>
      <w:r>
        <w:rPr>
          <w:rFonts w:hint="eastAsia"/>
        </w:rPr>
        <w:t>（</w:t>
      </w:r>
      <w:r>
        <w:rPr>
          <w:rFonts w:hint="eastAsia"/>
        </w:rPr>
        <w:t>2</w:t>
      </w:r>
      <w:r>
        <w:rPr>
          <w:rFonts w:hint="eastAsia"/>
        </w:rPr>
        <w:t>）删除的原则：不作物理的清除，只是将原记录做失效处理。失效日期可设定为远期。收费协议标准将在指定的失效日期次日起失效。</w:t>
      </w:r>
    </w:p>
    <w:p w:rsidR="004A1DF5" w:rsidRDefault="004A1DF5">
      <w:pPr>
        <w:ind w:firstLineChars="200" w:firstLine="480"/>
      </w:pPr>
      <w:r>
        <w:rPr>
          <w:rFonts w:hint="eastAsia"/>
        </w:rPr>
        <w:t>（</w:t>
      </w:r>
      <w:r>
        <w:rPr>
          <w:rFonts w:hint="eastAsia"/>
        </w:rPr>
        <w:t>3</w:t>
      </w:r>
      <w:r>
        <w:rPr>
          <w:rFonts w:hint="eastAsia"/>
        </w:rPr>
        <w:t>）主管同步授权通过后，删除成功。</w:t>
      </w:r>
    </w:p>
    <w:p w:rsidR="004A1DF5" w:rsidRDefault="004A1DF5"/>
    <w:p w:rsidR="004A1DF5" w:rsidRDefault="004A1DF5" w:rsidP="0004090F">
      <w:pPr>
        <w:pStyle w:val="4"/>
        <w:spacing w:line="360" w:lineRule="auto"/>
      </w:pPr>
      <w:bookmarkStart w:id="69" w:name="_Toc186273573"/>
      <w:r>
        <w:rPr>
          <w:rFonts w:hint="eastAsia"/>
        </w:rPr>
        <w:lastRenderedPageBreak/>
        <w:t>第十九节</w:t>
      </w:r>
      <w:r>
        <w:rPr>
          <w:rFonts w:hint="eastAsia"/>
        </w:rPr>
        <w:t xml:space="preserve">  </w:t>
      </w:r>
      <w:r>
        <w:rPr>
          <w:rFonts w:hint="eastAsia"/>
        </w:rPr>
        <w:t>协定存款</w:t>
      </w:r>
      <w:bookmarkEnd w:id="69"/>
    </w:p>
    <w:p w:rsidR="004A1DF5" w:rsidRDefault="004A1DF5">
      <w:r>
        <w:rPr>
          <w:rFonts w:hint="eastAsia"/>
        </w:rPr>
        <w:t>本节介绍协定存款业务的办理与维护、查询方法。</w:t>
      </w:r>
    </w:p>
    <w:p w:rsidR="004A1DF5" w:rsidRDefault="004A1DF5" w:rsidP="0004090F">
      <w:pPr>
        <w:pStyle w:val="5"/>
      </w:pPr>
      <w:r>
        <w:rPr>
          <w:rFonts w:hint="eastAsia"/>
        </w:rPr>
        <w:t>一、协定存款协议管理（业务代码</w:t>
      </w:r>
      <w:r>
        <w:rPr>
          <w:rFonts w:hint="eastAsia"/>
        </w:rPr>
        <w:t>1681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通过建立客户协定存款协议，将账户设置为</w:t>
      </w:r>
      <w:r>
        <w:rPr>
          <w:rFonts w:hint="eastAsia"/>
        </w:rPr>
        <w:t>A</w:t>
      </w:r>
      <w:r>
        <w:rPr>
          <w:rFonts w:hint="eastAsia"/>
        </w:rPr>
        <w:t>、</w:t>
      </w:r>
      <w:r>
        <w:rPr>
          <w:rFonts w:hint="eastAsia"/>
        </w:rPr>
        <w:t>B</w:t>
      </w:r>
      <w:r>
        <w:rPr>
          <w:rFonts w:hint="eastAsia"/>
        </w:rPr>
        <w:t>协定账户。协议建立成功，系统自动按协议要素中生效日期将协议状态置为有效。本功能同时可进行修改和终止协定存款协议处理，同时提供查询打印协议期内</w:t>
      </w:r>
      <w:r>
        <w:rPr>
          <w:rFonts w:hint="eastAsia"/>
        </w:rPr>
        <w:t>A</w:t>
      </w:r>
      <w:r>
        <w:rPr>
          <w:rFonts w:hint="eastAsia"/>
        </w:rPr>
        <w:t>、</w:t>
      </w:r>
      <w:r>
        <w:rPr>
          <w:rFonts w:hint="eastAsia"/>
        </w:rPr>
        <w:t>B</w:t>
      </w:r>
      <w:r>
        <w:rPr>
          <w:rFonts w:hint="eastAsia"/>
        </w:rPr>
        <w:t>户计息余额明细情况。</w:t>
      </w:r>
    </w:p>
    <w:p w:rsidR="004A1DF5" w:rsidRDefault="004A1DF5">
      <w:pPr>
        <w:pStyle w:val="6"/>
        <w:spacing w:line="360" w:lineRule="auto"/>
      </w:pPr>
      <w:r>
        <w:rPr>
          <w:rFonts w:hint="eastAsia"/>
        </w:rPr>
        <w:t>（二）风险提示</w:t>
      </w:r>
    </w:p>
    <w:p w:rsidR="004A1DF5" w:rsidRDefault="004A1DF5">
      <w:pPr>
        <w:numPr>
          <w:ilvl w:val="0"/>
          <w:numId w:val="24"/>
        </w:numPr>
      </w:pPr>
      <w:r>
        <w:rPr>
          <w:rFonts w:hint="eastAsia"/>
        </w:rPr>
        <w:t>对已授权成功的协定存款协议进行修改，时间跨度须在一个计息期内。</w:t>
      </w:r>
    </w:p>
    <w:p w:rsidR="004A1DF5" w:rsidRDefault="004A1DF5">
      <w:pPr>
        <w:numPr>
          <w:ilvl w:val="0"/>
          <w:numId w:val="24"/>
        </w:numPr>
      </w:pPr>
      <w:r>
        <w:rPr>
          <w:rFonts w:hint="eastAsia"/>
        </w:rPr>
        <w:t>已经失效或终止的协议，不得进行修改。</w:t>
      </w:r>
    </w:p>
    <w:p w:rsidR="004A1DF5" w:rsidRDefault="004A1DF5">
      <w:pPr>
        <w:pStyle w:val="6"/>
        <w:spacing w:line="360" w:lineRule="auto"/>
      </w:pPr>
      <w:r>
        <w:rPr>
          <w:rFonts w:hint="eastAsia"/>
        </w:rPr>
        <w:t>（三）术语解释及参数说明</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6120"/>
      </w:tblGrid>
      <w:tr w:rsidR="004A1DF5">
        <w:trPr>
          <w:trHeight w:val="420"/>
        </w:trPr>
        <w:tc>
          <w:tcPr>
            <w:tcW w:w="1620" w:type="dxa"/>
          </w:tcPr>
          <w:p w:rsidR="004A1DF5" w:rsidRDefault="004A1DF5">
            <w:pPr>
              <w:rPr>
                <w:sz w:val="21"/>
              </w:rPr>
            </w:pPr>
            <w:r>
              <w:rPr>
                <w:rFonts w:hint="eastAsia"/>
                <w:sz w:val="21"/>
              </w:rPr>
              <w:t>协议编号</w:t>
            </w:r>
          </w:p>
        </w:tc>
        <w:tc>
          <w:tcPr>
            <w:tcW w:w="6120" w:type="dxa"/>
          </w:tcPr>
          <w:p w:rsidR="004A1DF5" w:rsidRDefault="004A1DF5">
            <w:pPr>
              <w:rPr>
                <w:sz w:val="21"/>
              </w:rPr>
            </w:pPr>
            <w:r>
              <w:rPr>
                <w:rFonts w:hint="eastAsia"/>
                <w:sz w:val="21"/>
              </w:rPr>
              <w:t>客户与银行签订的协定存款协议，在系统中建立成功后，产生的协议编号。在总行辖内唯一。</w:t>
            </w:r>
          </w:p>
        </w:tc>
      </w:tr>
      <w:tr w:rsidR="004A1DF5">
        <w:trPr>
          <w:trHeight w:val="495"/>
        </w:trPr>
        <w:tc>
          <w:tcPr>
            <w:tcW w:w="1620" w:type="dxa"/>
          </w:tcPr>
          <w:p w:rsidR="004A1DF5" w:rsidRDefault="004A1DF5">
            <w:pPr>
              <w:rPr>
                <w:sz w:val="21"/>
              </w:rPr>
            </w:pPr>
            <w:r>
              <w:rPr>
                <w:rFonts w:ascii="宋体" w:hAnsi="宋体" w:hint="eastAsia"/>
                <w:sz w:val="21"/>
              </w:rPr>
              <w:t>备付金额度</w:t>
            </w:r>
          </w:p>
        </w:tc>
        <w:tc>
          <w:tcPr>
            <w:tcW w:w="6120" w:type="dxa"/>
          </w:tcPr>
          <w:p w:rsidR="004A1DF5" w:rsidRDefault="004A1DF5">
            <w:pPr>
              <w:rPr>
                <w:sz w:val="21"/>
              </w:rPr>
            </w:pPr>
            <w:r>
              <w:rPr>
                <w:rFonts w:ascii="宋体" w:hAnsi="宋体" w:hint="eastAsia"/>
                <w:sz w:val="21"/>
              </w:rPr>
              <w:t>协定存款协议中约定的A户应保留的余额。</w:t>
            </w:r>
          </w:p>
        </w:tc>
      </w:tr>
      <w:tr w:rsidR="004A1DF5">
        <w:trPr>
          <w:trHeight w:val="495"/>
        </w:trPr>
        <w:tc>
          <w:tcPr>
            <w:tcW w:w="1620" w:type="dxa"/>
          </w:tcPr>
          <w:p w:rsidR="004A1DF5" w:rsidRDefault="004A1DF5">
            <w:pPr>
              <w:rPr>
                <w:rFonts w:ascii="宋体" w:hAnsi="宋体"/>
                <w:sz w:val="21"/>
              </w:rPr>
            </w:pPr>
            <w:r>
              <w:rPr>
                <w:rFonts w:ascii="宋体" w:hAnsi="宋体" w:hint="eastAsia"/>
                <w:sz w:val="21"/>
              </w:rPr>
              <w:t>基本利率代码</w:t>
            </w:r>
          </w:p>
        </w:tc>
        <w:tc>
          <w:tcPr>
            <w:tcW w:w="6120" w:type="dxa"/>
          </w:tcPr>
          <w:p w:rsidR="004A1DF5" w:rsidRDefault="004A1DF5">
            <w:pPr>
              <w:rPr>
                <w:rFonts w:ascii="宋体" w:hAnsi="宋体"/>
                <w:sz w:val="21"/>
              </w:rPr>
            </w:pPr>
            <w:r>
              <w:rPr>
                <w:rFonts w:ascii="宋体" w:hAnsi="宋体" w:hint="eastAsia"/>
                <w:sz w:val="21"/>
              </w:rPr>
              <w:t>B户利率类型</w:t>
            </w:r>
          </w:p>
        </w:tc>
      </w:tr>
    </w:tbl>
    <w:p w:rsidR="004A1DF5" w:rsidRDefault="004A1DF5">
      <w:pPr>
        <w:pStyle w:val="6"/>
        <w:spacing w:line="360" w:lineRule="auto"/>
      </w:pPr>
      <w:r>
        <w:rPr>
          <w:rFonts w:hint="eastAsia"/>
        </w:rPr>
        <w:t>（四）操作要点</w:t>
      </w:r>
    </w:p>
    <w:p w:rsidR="004A1DF5" w:rsidRDefault="004A1DF5">
      <w:pPr>
        <w:ind w:firstLineChars="200" w:firstLine="480"/>
      </w:pPr>
      <w:r>
        <w:rPr>
          <w:rFonts w:hint="eastAsia"/>
        </w:rPr>
        <w:t>1</w:t>
      </w:r>
      <w:r>
        <w:rPr>
          <w:rFonts w:hint="eastAsia"/>
        </w:rPr>
        <w:t>、协定存款协议的生效日期可在录入协议的日期之前，但不能跨计息期。也可以在录入协议的日期之后。</w:t>
      </w:r>
    </w:p>
    <w:p w:rsidR="004A1DF5" w:rsidRDefault="004A1DF5">
      <w:pPr>
        <w:ind w:firstLineChars="200" w:firstLine="480"/>
      </w:pPr>
      <w:r>
        <w:rPr>
          <w:rFonts w:hint="eastAsia"/>
        </w:rPr>
        <w:t>2</w:t>
      </w:r>
      <w:r>
        <w:rPr>
          <w:rFonts w:hint="eastAsia"/>
        </w:rPr>
        <w:t>、协议</w:t>
      </w:r>
      <w:r>
        <w:rPr>
          <w:rFonts w:ascii="宋体" w:hAnsi="宋体" w:hint="eastAsia"/>
        </w:rPr>
        <w:t>自动延期标志，</w:t>
      </w:r>
      <w:r>
        <w:rPr>
          <w:rFonts w:hint="eastAsia"/>
        </w:rPr>
        <w:t>如不录入，系统默认为自动延期。可在建立协议时录入，允许修改。如为“</w:t>
      </w:r>
      <w:r>
        <w:rPr>
          <w:rFonts w:hint="eastAsia"/>
        </w:rPr>
        <w:t>N</w:t>
      </w:r>
      <w:r>
        <w:rPr>
          <w:rFonts w:hint="eastAsia"/>
        </w:rPr>
        <w:t>”时，如协议建立成功，则系统自动将协议到期日置为失效日期。</w:t>
      </w:r>
    </w:p>
    <w:p w:rsidR="004A1DF5" w:rsidRDefault="004A1DF5">
      <w:pPr>
        <w:ind w:firstLineChars="200" w:firstLine="480"/>
      </w:pPr>
      <w:r>
        <w:rPr>
          <w:rFonts w:hint="eastAsia"/>
        </w:rPr>
        <w:t>3</w:t>
      </w:r>
      <w:r>
        <w:rPr>
          <w:rFonts w:hint="eastAsia"/>
        </w:rPr>
        <w:t>、如果客户账户下已经存在有效协定存款协议，则不允许新建协定存款协议。但如果新建协议生效日与原协议有效日期区间不重叠，且原协议没有自动延期标志则允许新建协议。</w:t>
      </w:r>
    </w:p>
    <w:p w:rsidR="004A1DF5" w:rsidRDefault="004A1DF5">
      <w:pPr>
        <w:ind w:firstLineChars="200" w:firstLine="480"/>
      </w:pPr>
      <w:r>
        <w:rPr>
          <w:rFonts w:hint="eastAsia"/>
        </w:rPr>
        <w:t>4</w:t>
      </w:r>
      <w:r>
        <w:rPr>
          <w:rFonts w:hint="eastAsia"/>
        </w:rPr>
        <w:t>、协定存款协议的</w:t>
      </w:r>
      <w:r>
        <w:rPr>
          <w:rFonts w:ascii="宋体" w:hint="eastAsia"/>
          <w:kern w:val="0"/>
          <w:szCs w:val="18"/>
          <w:lang w:val="zh-CN"/>
        </w:rPr>
        <w:t>失效日期只允许作“提前”修改</w:t>
      </w:r>
      <w:r>
        <w:rPr>
          <w:rFonts w:ascii="宋体" w:hint="eastAsia"/>
          <w:kern w:val="0"/>
          <w:szCs w:val="18"/>
        </w:rPr>
        <w:t>，但</w:t>
      </w:r>
      <w:r>
        <w:rPr>
          <w:rFonts w:ascii="宋体" w:hint="eastAsia"/>
          <w:kern w:val="0"/>
          <w:szCs w:val="18"/>
          <w:lang w:val="zh-CN"/>
        </w:rPr>
        <w:t>不能大于原“失效</w:t>
      </w:r>
      <w:r>
        <w:rPr>
          <w:rFonts w:ascii="宋体" w:hint="eastAsia"/>
          <w:kern w:val="0"/>
          <w:szCs w:val="18"/>
          <w:lang w:val="zh-CN"/>
        </w:rPr>
        <w:lastRenderedPageBreak/>
        <w:t>日期”。</w:t>
      </w:r>
    </w:p>
    <w:p w:rsidR="004A1DF5" w:rsidRDefault="004A1DF5">
      <w:pPr>
        <w:ind w:firstLineChars="200" w:firstLine="480"/>
      </w:pPr>
      <w:r>
        <w:rPr>
          <w:rFonts w:hint="eastAsia"/>
        </w:rPr>
        <w:t>5</w:t>
      </w:r>
      <w:r>
        <w:rPr>
          <w:rFonts w:hint="eastAsia"/>
        </w:rPr>
        <w:t>、协定存款协议有到期自动顺延的功能，终止协议须人工操作。协议终止后，协议状态变为“无效”状态。如协议为提前终止，则协定存款</w:t>
      </w:r>
      <w:r>
        <w:rPr>
          <w:rFonts w:hint="eastAsia"/>
        </w:rPr>
        <w:t>B</w:t>
      </w:r>
      <w:r>
        <w:rPr>
          <w:rFonts w:hint="eastAsia"/>
        </w:rPr>
        <w:t>户在存续期内仍执行协定存款利率（结息时的挂牌协定存款利率）。</w:t>
      </w:r>
    </w:p>
    <w:p w:rsidR="004A1DF5" w:rsidRDefault="004A1DF5">
      <w:pPr>
        <w:ind w:firstLineChars="200" w:firstLine="480"/>
      </w:pPr>
      <w:r>
        <w:rPr>
          <w:rFonts w:hint="eastAsia"/>
        </w:rPr>
        <w:t>6</w:t>
      </w:r>
      <w:r>
        <w:rPr>
          <w:rFonts w:hint="eastAsia"/>
        </w:rPr>
        <w:t>、在协议期内未发生结息的情况下，协议的利率和额度可以修改，并且系统能自动调整因额度修改而引起的</w:t>
      </w:r>
      <w:r>
        <w:rPr>
          <w:rFonts w:hint="eastAsia"/>
        </w:rPr>
        <w:t>A</w:t>
      </w:r>
      <w:r>
        <w:rPr>
          <w:rFonts w:hint="eastAsia"/>
        </w:rPr>
        <w:t>、</w:t>
      </w:r>
      <w:r>
        <w:rPr>
          <w:rFonts w:hint="eastAsia"/>
        </w:rPr>
        <w:t>B</w:t>
      </w:r>
      <w:r>
        <w:rPr>
          <w:rFonts w:hint="eastAsia"/>
        </w:rPr>
        <w:t>户计息余额的变化。如协议期内已结息，则利率和额度不能修改。</w:t>
      </w:r>
    </w:p>
    <w:p w:rsidR="004A1DF5" w:rsidRDefault="004A1DF5">
      <w:pPr>
        <w:ind w:firstLineChars="200" w:firstLine="480"/>
      </w:pPr>
      <w:r>
        <w:rPr>
          <w:rFonts w:hint="eastAsia"/>
        </w:rPr>
        <w:t>7</w:t>
      </w:r>
      <w:r>
        <w:rPr>
          <w:rFonts w:hint="eastAsia"/>
        </w:rPr>
        <w:t>、在不跨结息期的情况下，协定存款账户冲补账和修改协定存款协议的生效日期，系统能够实现</w:t>
      </w:r>
      <w:r>
        <w:rPr>
          <w:rFonts w:hint="eastAsia"/>
        </w:rPr>
        <w:t>A</w:t>
      </w:r>
      <w:r>
        <w:rPr>
          <w:rFonts w:hint="eastAsia"/>
        </w:rPr>
        <w:t>、</w:t>
      </w:r>
      <w:r>
        <w:rPr>
          <w:rFonts w:hint="eastAsia"/>
        </w:rPr>
        <w:t>B</w:t>
      </w:r>
      <w:r>
        <w:rPr>
          <w:rFonts w:hint="eastAsia"/>
        </w:rPr>
        <w:t>户计息余额的自动调整。</w:t>
      </w:r>
    </w:p>
    <w:p w:rsidR="004A1DF5" w:rsidRDefault="004A1DF5">
      <w:pPr>
        <w:ind w:firstLineChars="200" w:firstLine="480"/>
      </w:pPr>
      <w:r>
        <w:rPr>
          <w:rFonts w:hint="eastAsia"/>
        </w:rPr>
        <w:t>8</w:t>
      </w:r>
      <w:r>
        <w:rPr>
          <w:rFonts w:hint="eastAsia"/>
        </w:rPr>
        <w:t>、一般情况下，协定存款和一般活期存款的利息都是季度批量计算，也可执行单户结息。</w:t>
      </w:r>
    </w:p>
    <w:p w:rsidR="004A1DF5" w:rsidRDefault="004A1DF5">
      <w:pPr>
        <w:pStyle w:val="6"/>
        <w:spacing w:line="360" w:lineRule="auto"/>
      </w:pPr>
      <w:r>
        <w:rPr>
          <w:rFonts w:hint="eastAsia"/>
        </w:rPr>
        <w:t>（五）操作步骤</w:t>
      </w:r>
    </w:p>
    <w:p w:rsidR="004A1DF5" w:rsidRDefault="004A1DF5">
      <w:pPr>
        <w:ind w:firstLineChars="200" w:firstLine="480"/>
        <w:rPr>
          <w:rFonts w:ascii="宋体" w:hAnsi="宋体"/>
        </w:rPr>
      </w:pPr>
      <w:r>
        <w:rPr>
          <w:rFonts w:ascii="宋体" w:hAnsi="宋体" w:hint="eastAsia"/>
        </w:rPr>
        <w:t>1、用户选择系统导航－客户管理－协议管理－协定存款－协定存款</w:t>
      </w:r>
      <w:r>
        <w:rPr>
          <w:rFonts w:hint="eastAsia"/>
        </w:rPr>
        <w:t>协议</w:t>
      </w:r>
      <w:r>
        <w:rPr>
          <w:rFonts w:ascii="宋体" w:hAnsi="宋体" w:hint="eastAsia"/>
        </w:rPr>
        <w:t>管理，或在“业务代码”处输入1681进入。</w:t>
      </w:r>
    </w:p>
    <w:p w:rsidR="004A1DF5" w:rsidRDefault="004A1DF5">
      <w:pPr>
        <w:ind w:firstLineChars="200" w:firstLine="480"/>
        <w:rPr>
          <w:rFonts w:ascii="宋体" w:hAnsi="宋体"/>
        </w:rPr>
      </w:pPr>
      <w:r>
        <w:rPr>
          <w:rFonts w:ascii="宋体" w:hAnsi="宋体" w:hint="eastAsia"/>
        </w:rPr>
        <w:t>2、新建协定存款</w:t>
      </w:r>
      <w:r>
        <w:rPr>
          <w:rFonts w:hint="eastAsia"/>
        </w:rPr>
        <w:t>协议</w:t>
      </w:r>
      <w:r>
        <w:rPr>
          <w:rFonts w:ascii="宋体" w:hAnsi="宋体" w:hint="eastAsia"/>
        </w:rPr>
        <w:t>：</w:t>
      </w:r>
    </w:p>
    <w:p w:rsidR="004A1DF5" w:rsidRDefault="004A1DF5">
      <w:pPr>
        <w:ind w:firstLineChars="200" w:firstLine="480"/>
        <w:rPr>
          <w:rFonts w:ascii="宋体" w:hAnsi="宋体"/>
        </w:rPr>
      </w:pPr>
      <w:r>
        <w:rPr>
          <w:rFonts w:ascii="宋体" w:hAnsi="宋体" w:hint="eastAsia"/>
        </w:rPr>
        <w:t>（1）输入客户的户口号，回车后，系统显示户口名称，及户口下所有明细账户，在“账户”栏中选择和</w:t>
      </w:r>
      <w:r>
        <w:rPr>
          <w:rFonts w:hint="eastAsia"/>
        </w:rPr>
        <w:t>协议</w:t>
      </w:r>
      <w:r>
        <w:rPr>
          <w:rFonts w:ascii="宋体" w:hAnsi="宋体" w:hint="eastAsia"/>
        </w:rPr>
        <w:t>一致的客户明细账户。</w:t>
      </w:r>
    </w:p>
    <w:p w:rsidR="004A1DF5" w:rsidRDefault="004A1DF5">
      <w:pPr>
        <w:ind w:firstLineChars="200" w:firstLine="480"/>
        <w:rPr>
          <w:rFonts w:ascii="宋体" w:hAnsi="宋体"/>
        </w:rPr>
      </w:pPr>
      <w:r>
        <w:rPr>
          <w:rFonts w:ascii="宋体" w:hAnsi="宋体" w:hint="eastAsia"/>
        </w:rPr>
        <w:t>（2）如果该客户明细账户已经建立协定存款</w:t>
      </w:r>
      <w:r>
        <w:rPr>
          <w:rFonts w:hint="eastAsia"/>
        </w:rPr>
        <w:t>协议</w:t>
      </w:r>
      <w:r>
        <w:rPr>
          <w:rFonts w:ascii="宋体" w:hAnsi="宋体" w:hint="eastAsia"/>
        </w:rPr>
        <w:t>，系统将展示该账户下全部协定存款记录。</w:t>
      </w:r>
    </w:p>
    <w:p w:rsidR="004A1DF5" w:rsidRDefault="004A1DF5">
      <w:pPr>
        <w:ind w:firstLineChars="200" w:firstLine="480"/>
        <w:rPr>
          <w:rFonts w:ascii="宋体" w:hAnsi="宋体"/>
        </w:rPr>
      </w:pPr>
      <w:r>
        <w:rPr>
          <w:rFonts w:ascii="宋体" w:hAnsi="宋体" w:hint="eastAsia"/>
        </w:rPr>
        <w:t>（3）选择“新增（2）”按钮，系统弹出新增</w:t>
      </w:r>
      <w:r>
        <w:rPr>
          <w:rFonts w:hint="eastAsia"/>
        </w:rPr>
        <w:t>协议</w:t>
      </w:r>
      <w:r>
        <w:rPr>
          <w:rFonts w:ascii="宋体" w:hAnsi="宋体" w:hint="eastAsia"/>
        </w:rPr>
        <w:t>界面，用户录入协定存款</w:t>
      </w:r>
      <w:r>
        <w:rPr>
          <w:rFonts w:hint="eastAsia"/>
        </w:rPr>
        <w:t>协议</w:t>
      </w:r>
      <w:r>
        <w:rPr>
          <w:rFonts w:ascii="宋体" w:hAnsi="宋体" w:hint="eastAsia"/>
        </w:rPr>
        <w:t>号。</w:t>
      </w:r>
    </w:p>
    <w:p w:rsidR="004A1DF5" w:rsidRDefault="004A1DF5">
      <w:pPr>
        <w:ind w:firstLineChars="200" w:firstLine="480"/>
        <w:rPr>
          <w:rFonts w:ascii="宋体" w:hAnsi="宋体"/>
        </w:rPr>
      </w:pPr>
      <w:r>
        <w:rPr>
          <w:rFonts w:ascii="宋体" w:hAnsi="宋体" w:hint="eastAsia"/>
        </w:rPr>
        <w:t>（4）录入</w:t>
      </w:r>
      <w:r>
        <w:rPr>
          <w:rFonts w:hint="eastAsia"/>
        </w:rPr>
        <w:t>协议</w:t>
      </w:r>
      <w:r>
        <w:rPr>
          <w:rFonts w:ascii="宋体" w:hAnsi="宋体" w:hint="eastAsia"/>
        </w:rPr>
        <w:t>生效日期，</w:t>
      </w:r>
      <w:r>
        <w:rPr>
          <w:rFonts w:hint="eastAsia"/>
        </w:rPr>
        <w:t>协议</w:t>
      </w:r>
      <w:r>
        <w:rPr>
          <w:rFonts w:ascii="宋体" w:hAnsi="宋体" w:hint="eastAsia"/>
        </w:rPr>
        <w:t>生效日与当前系统日期之间不能跨计息期。</w:t>
      </w:r>
    </w:p>
    <w:p w:rsidR="004A1DF5" w:rsidRDefault="004A1DF5">
      <w:pPr>
        <w:ind w:firstLineChars="200" w:firstLine="480"/>
        <w:rPr>
          <w:rFonts w:ascii="宋体" w:hAnsi="宋体"/>
        </w:rPr>
      </w:pPr>
      <w:r>
        <w:rPr>
          <w:rFonts w:ascii="宋体" w:hAnsi="宋体" w:hint="eastAsia"/>
        </w:rPr>
        <w:t>（5）录入</w:t>
      </w:r>
      <w:r>
        <w:rPr>
          <w:rFonts w:hint="eastAsia"/>
        </w:rPr>
        <w:t>协议</w:t>
      </w:r>
      <w:r>
        <w:rPr>
          <w:rFonts w:ascii="宋体" w:hAnsi="宋体" w:hint="eastAsia"/>
        </w:rPr>
        <w:t>自动延期标志和</w:t>
      </w:r>
      <w:r>
        <w:rPr>
          <w:rFonts w:hint="eastAsia"/>
        </w:rPr>
        <w:t>协议</w:t>
      </w:r>
      <w:r>
        <w:rPr>
          <w:rFonts w:ascii="宋体" w:hAnsi="宋体" w:hint="eastAsia"/>
        </w:rPr>
        <w:t>终止日期。</w:t>
      </w:r>
    </w:p>
    <w:p w:rsidR="004A1DF5" w:rsidRDefault="004A1DF5">
      <w:pPr>
        <w:ind w:firstLineChars="200" w:firstLine="480"/>
        <w:rPr>
          <w:rFonts w:ascii="宋体" w:hAnsi="宋体"/>
        </w:rPr>
      </w:pPr>
      <w:r>
        <w:rPr>
          <w:rFonts w:ascii="宋体" w:hAnsi="宋体" w:hint="eastAsia"/>
        </w:rPr>
        <w:t>（6）经办人员录入协定存款</w:t>
      </w:r>
      <w:r>
        <w:rPr>
          <w:rFonts w:hint="eastAsia"/>
        </w:rPr>
        <w:t>协议</w:t>
      </w:r>
      <w:r>
        <w:rPr>
          <w:rFonts w:ascii="宋体" w:hAnsi="宋体" w:hint="eastAsia"/>
        </w:rPr>
        <w:t>中的额度和B户利率类型。</w:t>
      </w:r>
    </w:p>
    <w:p w:rsidR="004A1DF5" w:rsidRDefault="004A1DF5">
      <w:pPr>
        <w:ind w:firstLineChars="200" w:firstLine="480"/>
        <w:rPr>
          <w:rFonts w:ascii="宋体" w:hAnsi="宋体"/>
        </w:rPr>
      </w:pPr>
      <w:r>
        <w:rPr>
          <w:rFonts w:ascii="宋体" w:hAnsi="宋体" w:hint="eastAsia"/>
        </w:rPr>
        <w:t>（7）主管审核经办人员录入的</w:t>
      </w:r>
      <w:r>
        <w:rPr>
          <w:rFonts w:hint="eastAsia"/>
        </w:rPr>
        <w:t>协议</w:t>
      </w:r>
      <w:r>
        <w:rPr>
          <w:rFonts w:ascii="宋体" w:hAnsi="宋体" w:hint="eastAsia"/>
        </w:rPr>
        <w:t>要素，同步授权，无误则选择确认，系统显示“</w:t>
      </w:r>
      <w:r>
        <w:rPr>
          <w:rFonts w:hint="eastAsia"/>
        </w:rPr>
        <w:t>协议</w:t>
      </w:r>
      <w:r>
        <w:rPr>
          <w:rFonts w:ascii="宋体" w:hAnsi="宋体" w:hint="eastAsia"/>
        </w:rPr>
        <w:t>建立成功”。</w:t>
      </w:r>
    </w:p>
    <w:p w:rsidR="004A1DF5" w:rsidRDefault="004A1DF5">
      <w:pPr>
        <w:ind w:firstLine="480"/>
      </w:pPr>
      <w:r>
        <w:rPr>
          <w:rFonts w:hint="eastAsia"/>
        </w:rPr>
        <w:t>3</w:t>
      </w:r>
      <w:r>
        <w:rPr>
          <w:rFonts w:hint="eastAsia"/>
        </w:rPr>
        <w:t>、查询协定存款协议：</w:t>
      </w:r>
    </w:p>
    <w:p w:rsidR="004A1DF5" w:rsidRDefault="004A1DF5">
      <w:pPr>
        <w:ind w:firstLineChars="200" w:firstLine="480"/>
      </w:pPr>
      <w:r>
        <w:rPr>
          <w:rFonts w:hint="eastAsia"/>
        </w:rPr>
        <w:t>（</w:t>
      </w:r>
      <w:r>
        <w:rPr>
          <w:rFonts w:hint="eastAsia"/>
        </w:rPr>
        <w:t>1</w:t>
      </w:r>
      <w:r>
        <w:rPr>
          <w:rFonts w:hint="eastAsia"/>
        </w:rPr>
        <w:t>）输入户口号，回车后，系统列示户口名称和该户口下所有账户</w:t>
      </w:r>
    </w:p>
    <w:p w:rsidR="004A1DF5" w:rsidRDefault="004A1DF5">
      <w:pPr>
        <w:ind w:firstLineChars="200" w:firstLine="480"/>
      </w:pPr>
      <w:r>
        <w:rPr>
          <w:rFonts w:hint="eastAsia"/>
        </w:rPr>
        <w:t>（</w:t>
      </w:r>
      <w:r>
        <w:rPr>
          <w:rFonts w:hint="eastAsia"/>
        </w:rPr>
        <w:t>2</w:t>
      </w:r>
      <w:r>
        <w:rPr>
          <w:rFonts w:hint="eastAsia"/>
        </w:rPr>
        <w:t>）选择需查询的明细账号，系统显示该明细账号下的全部协定存款协议</w:t>
      </w:r>
      <w:r>
        <w:rPr>
          <w:rFonts w:hint="eastAsia"/>
        </w:rPr>
        <w:lastRenderedPageBreak/>
        <w:t>记录。</w:t>
      </w:r>
    </w:p>
    <w:p w:rsidR="004A1DF5" w:rsidRDefault="004A1DF5">
      <w:pPr>
        <w:ind w:firstLine="480"/>
      </w:pPr>
      <w:r>
        <w:rPr>
          <w:rFonts w:hint="eastAsia"/>
        </w:rPr>
        <w:t>4</w:t>
      </w:r>
      <w:r>
        <w:rPr>
          <w:rFonts w:hint="eastAsia"/>
        </w:rPr>
        <w:t>、修改协定存款协议：</w:t>
      </w:r>
    </w:p>
    <w:p w:rsidR="004A1DF5" w:rsidRDefault="004A1DF5">
      <w:pPr>
        <w:ind w:firstLineChars="200" w:firstLine="480"/>
      </w:pPr>
      <w:r>
        <w:rPr>
          <w:rFonts w:hint="eastAsia"/>
        </w:rPr>
        <w:t>（</w:t>
      </w:r>
      <w:r>
        <w:rPr>
          <w:rFonts w:hint="eastAsia"/>
        </w:rPr>
        <w:t>1</w:t>
      </w:r>
      <w:r>
        <w:rPr>
          <w:rFonts w:hint="eastAsia"/>
        </w:rPr>
        <w:t>）用户使用查询协定存款协议功能找到拟修改的记录后，选择“修改（</w:t>
      </w:r>
      <w:r>
        <w:rPr>
          <w:rFonts w:hint="eastAsia"/>
        </w:rPr>
        <w:t>3</w:t>
      </w:r>
      <w:r>
        <w:rPr>
          <w:rFonts w:hint="eastAsia"/>
        </w:rPr>
        <w:t>）”按钮，执行修改功能。</w:t>
      </w:r>
    </w:p>
    <w:p w:rsidR="004A1DF5" w:rsidRDefault="004A1DF5">
      <w:pPr>
        <w:ind w:firstLineChars="200" w:firstLine="480"/>
      </w:pPr>
      <w:r>
        <w:rPr>
          <w:rFonts w:hint="eastAsia"/>
        </w:rPr>
        <w:t>（</w:t>
      </w:r>
      <w:r>
        <w:rPr>
          <w:rFonts w:hint="eastAsia"/>
        </w:rPr>
        <w:t>2</w:t>
      </w:r>
      <w:r>
        <w:rPr>
          <w:rFonts w:hint="eastAsia"/>
        </w:rPr>
        <w:t>）修改</w:t>
      </w:r>
      <w:r>
        <w:rPr>
          <w:rFonts w:ascii="宋体" w:hAnsi="宋体" w:hint="eastAsia"/>
        </w:rPr>
        <w:t>结束</w:t>
      </w:r>
      <w:r>
        <w:rPr>
          <w:rFonts w:hint="eastAsia"/>
        </w:rPr>
        <w:t>，主管同步授权。</w:t>
      </w:r>
    </w:p>
    <w:p w:rsidR="004A1DF5" w:rsidRDefault="004A1DF5">
      <w:pPr>
        <w:ind w:firstLineChars="200" w:firstLine="480"/>
      </w:pPr>
      <w:r>
        <w:rPr>
          <w:rFonts w:hint="eastAsia"/>
        </w:rPr>
        <w:t>（</w:t>
      </w:r>
      <w:r>
        <w:rPr>
          <w:rFonts w:hint="eastAsia"/>
        </w:rPr>
        <w:t>3</w:t>
      </w:r>
      <w:r>
        <w:rPr>
          <w:rFonts w:hint="eastAsia"/>
        </w:rPr>
        <w:t>）授权</w:t>
      </w:r>
      <w:r>
        <w:rPr>
          <w:rFonts w:ascii="宋体" w:hAnsi="宋体" w:hint="eastAsia"/>
        </w:rPr>
        <w:t>通过</w:t>
      </w:r>
      <w:r>
        <w:rPr>
          <w:rFonts w:hint="eastAsia"/>
        </w:rPr>
        <w:t>，修改成功，则原协议自动失效，根据修改的内容需调整积数的，系统自动计算调整。</w:t>
      </w:r>
    </w:p>
    <w:p w:rsidR="004A1DF5" w:rsidRDefault="004A1DF5">
      <w:pPr>
        <w:ind w:firstLineChars="200" w:firstLine="480"/>
        <w:rPr>
          <w:u w:val="single"/>
        </w:rPr>
      </w:pPr>
      <w:r>
        <w:rPr>
          <w:rFonts w:hint="eastAsia"/>
        </w:rPr>
        <w:t>5</w:t>
      </w:r>
      <w:r>
        <w:rPr>
          <w:rFonts w:hint="eastAsia"/>
        </w:rPr>
        <w:t>、终止协定存款协议：</w:t>
      </w:r>
    </w:p>
    <w:p w:rsidR="004A1DF5" w:rsidRDefault="004A1DF5">
      <w:pPr>
        <w:ind w:firstLineChars="200" w:firstLine="480"/>
      </w:pPr>
      <w:r>
        <w:rPr>
          <w:rFonts w:hint="eastAsia"/>
        </w:rPr>
        <w:t>（</w:t>
      </w:r>
      <w:r>
        <w:rPr>
          <w:rFonts w:hint="eastAsia"/>
        </w:rPr>
        <w:t>1</w:t>
      </w:r>
      <w:r>
        <w:rPr>
          <w:rFonts w:hint="eastAsia"/>
        </w:rPr>
        <w:t>）使用</w:t>
      </w:r>
      <w:r>
        <w:rPr>
          <w:rFonts w:ascii="宋体" w:hAnsi="宋体" w:hint="eastAsia"/>
        </w:rPr>
        <w:t>协定</w:t>
      </w:r>
      <w:r>
        <w:rPr>
          <w:rFonts w:hint="eastAsia"/>
        </w:rPr>
        <w:t>存款协议查询功能，找到需要终止的协议记录。</w:t>
      </w:r>
    </w:p>
    <w:p w:rsidR="004A1DF5" w:rsidRDefault="004A1DF5">
      <w:pPr>
        <w:ind w:firstLineChars="200" w:firstLine="480"/>
      </w:pPr>
      <w:r>
        <w:rPr>
          <w:rFonts w:hint="eastAsia"/>
        </w:rPr>
        <w:t>（</w:t>
      </w:r>
      <w:r>
        <w:rPr>
          <w:rFonts w:hint="eastAsia"/>
        </w:rPr>
        <w:t>2</w:t>
      </w:r>
      <w:r>
        <w:rPr>
          <w:rFonts w:hint="eastAsia"/>
        </w:rPr>
        <w:t>）选择“</w:t>
      </w:r>
      <w:r>
        <w:rPr>
          <w:rFonts w:ascii="宋体" w:hAnsi="宋体" w:hint="eastAsia"/>
        </w:rPr>
        <w:t>终止</w:t>
      </w:r>
      <w:r>
        <w:rPr>
          <w:rFonts w:hint="eastAsia"/>
        </w:rPr>
        <w:t>（</w:t>
      </w:r>
      <w:r>
        <w:rPr>
          <w:rFonts w:hint="eastAsia"/>
        </w:rPr>
        <w:t>10</w:t>
      </w:r>
      <w:r>
        <w:rPr>
          <w:rFonts w:hint="eastAsia"/>
        </w:rPr>
        <w:t>）”按钮。</w:t>
      </w:r>
    </w:p>
    <w:p w:rsidR="004A1DF5" w:rsidRDefault="004A1DF5">
      <w:pPr>
        <w:ind w:firstLineChars="200" w:firstLine="480"/>
      </w:pPr>
      <w:r>
        <w:rPr>
          <w:rFonts w:hint="eastAsia"/>
        </w:rPr>
        <w:t>（</w:t>
      </w:r>
      <w:r>
        <w:rPr>
          <w:rFonts w:hint="eastAsia"/>
        </w:rPr>
        <w:t>3</w:t>
      </w:r>
      <w:r>
        <w:rPr>
          <w:rFonts w:hint="eastAsia"/>
        </w:rPr>
        <w:t>）主管核查后授权，协定存款协议终止。</w:t>
      </w:r>
    </w:p>
    <w:p w:rsidR="004A1DF5" w:rsidRDefault="004A1DF5" w:rsidP="00327B4B">
      <w:pPr>
        <w:pStyle w:val="4"/>
        <w:spacing w:beforeLines="50" w:afterLines="50" w:line="360" w:lineRule="auto"/>
        <w:jc w:val="both"/>
        <w:sectPr w:rsidR="004A1DF5">
          <w:pgSz w:w="11906" w:h="16838"/>
          <w:pgMar w:top="1440" w:right="1797" w:bottom="1440" w:left="1797" w:header="851" w:footer="992" w:gutter="0"/>
          <w:cols w:space="425"/>
          <w:docGrid w:type="lines" w:linePitch="312"/>
        </w:sectPr>
      </w:pPr>
    </w:p>
    <w:p w:rsidR="004A1DF5" w:rsidRDefault="004A1DF5"/>
    <w:p w:rsidR="004A1DF5" w:rsidRDefault="004A1DF5" w:rsidP="00327B4B">
      <w:pPr>
        <w:pStyle w:val="4"/>
        <w:spacing w:beforeLines="50" w:afterLines="50" w:line="360" w:lineRule="auto"/>
      </w:pPr>
      <w:bookmarkStart w:id="70" w:name="_Toc90287661"/>
      <w:bookmarkStart w:id="71" w:name="_Toc99422832"/>
      <w:bookmarkStart w:id="72" w:name="_Toc186273574"/>
      <w:r>
        <w:rPr>
          <w:rFonts w:hint="eastAsia"/>
        </w:rPr>
        <w:t>第二十节</w:t>
      </w:r>
      <w:r>
        <w:rPr>
          <w:rFonts w:hint="eastAsia"/>
        </w:rPr>
        <w:t xml:space="preserve">  </w:t>
      </w:r>
      <w:r>
        <w:rPr>
          <w:rFonts w:hint="eastAsia"/>
        </w:rPr>
        <w:t>回单账单打印</w:t>
      </w:r>
      <w:bookmarkEnd w:id="70"/>
      <w:bookmarkEnd w:id="71"/>
      <w:bookmarkEnd w:id="72"/>
    </w:p>
    <w:p w:rsidR="004A1DF5" w:rsidRDefault="004A1DF5">
      <w:r>
        <w:rPr>
          <w:rFonts w:hint="eastAsia"/>
        </w:rPr>
        <w:t>本节中的“回单”如无特别说明，均指客户回单和内部凭证。</w:t>
      </w:r>
    </w:p>
    <w:p w:rsidR="004A1DF5" w:rsidRDefault="004A1DF5" w:rsidP="00327B4B">
      <w:pPr>
        <w:pStyle w:val="5"/>
        <w:spacing w:beforeLines="50" w:afterLines="50"/>
      </w:pPr>
      <w:r>
        <w:rPr>
          <w:rFonts w:hint="eastAsia"/>
        </w:rPr>
        <w:t>一、按户口查询打印（业务代码</w:t>
      </w:r>
      <w:r>
        <w:rPr>
          <w:rFonts w:hint="eastAsia"/>
        </w:rPr>
        <w:t>1701</w:t>
      </w:r>
      <w:r>
        <w:rPr>
          <w:rFonts w:hint="eastAsia"/>
        </w:rPr>
        <w:t>）</w:t>
      </w:r>
    </w:p>
    <w:p w:rsidR="004A1DF5" w:rsidRDefault="004A1DF5" w:rsidP="0004090F">
      <w:pPr>
        <w:pStyle w:val="6"/>
        <w:spacing w:line="360" w:lineRule="auto"/>
      </w:pPr>
      <w:r>
        <w:rPr>
          <w:rFonts w:hint="eastAsia"/>
        </w:rPr>
        <w:t>（一）功能介绍</w:t>
      </w:r>
    </w:p>
    <w:p w:rsidR="004A1DF5" w:rsidRDefault="004A1DF5">
      <w:pPr>
        <w:ind w:leftChars="-1" w:left="-2" w:firstLineChars="200" w:firstLine="480"/>
        <w:rPr>
          <w:rFonts w:ascii="宋体" w:hAnsi="宋体"/>
        </w:rPr>
      </w:pPr>
      <w:r>
        <w:rPr>
          <w:rFonts w:ascii="宋体" w:hAnsi="宋体" w:hint="eastAsia"/>
        </w:rPr>
        <w:t>1、可根据设定的条件对已生成的回单按户口进行查询，并对查询的结果进行有选择的打印。满足逐张补打客户回单的需要。</w:t>
      </w:r>
    </w:p>
    <w:p w:rsidR="004A1DF5" w:rsidRDefault="004A1DF5">
      <w:r>
        <w:rPr>
          <w:rFonts w:hint="eastAsia"/>
        </w:rPr>
        <w:t>2</w:t>
      </w:r>
      <w:r>
        <w:rPr>
          <w:rFonts w:hint="eastAsia"/>
        </w:rPr>
        <w:t>、系统对回单补打进行权限控制。查询补打回单时系统先检查用户是否有查询补打回单的权限。对于个人业务回单的补打，还需要进行现场授权。</w:t>
      </w:r>
    </w:p>
    <w:p w:rsidR="004A1DF5" w:rsidRDefault="004A1DF5">
      <w:pPr>
        <w:ind w:leftChars="-1" w:left="-2" w:firstLineChars="200" w:firstLine="480"/>
        <w:rPr>
          <w:rFonts w:ascii="宋体" w:hAnsi="宋体"/>
        </w:rPr>
      </w:pPr>
      <w:r>
        <w:rPr>
          <w:rFonts w:ascii="宋体" w:hAnsi="宋体" w:hint="eastAsia"/>
        </w:rPr>
        <w:t>3、系统打印实时打印回单和批量打印回单，第一次打印时，回单上显示“第1次打印”字样，自第2次打印起，回单上显示“第x次打印，请避免重复”字样。系统打印按需打印回单，每次打印，回单上均显示“补制回单，请避免重复”字样。</w:t>
      </w:r>
    </w:p>
    <w:p w:rsidR="004A1DF5" w:rsidRDefault="004A1DF5">
      <w:pPr>
        <w:ind w:leftChars="-1" w:left="-2" w:firstLineChars="200" w:firstLine="480"/>
        <w:rPr>
          <w:rFonts w:ascii="宋体" w:hAnsi="宋体"/>
        </w:rPr>
      </w:pPr>
      <w:r>
        <w:rPr>
          <w:rFonts w:ascii="宋体" w:hAnsi="宋体" w:hint="eastAsia"/>
        </w:rPr>
        <w:t>4、回单在补打时的格式与原业务发生时产生的格式一致。</w:t>
      </w:r>
    </w:p>
    <w:p w:rsidR="004A1DF5" w:rsidRDefault="004A1DF5" w:rsidP="0004090F">
      <w:pPr>
        <w:pStyle w:val="6"/>
        <w:spacing w:line="360" w:lineRule="auto"/>
      </w:pPr>
      <w:r>
        <w:rPr>
          <w:rFonts w:hint="eastAsia"/>
        </w:rPr>
        <w:t>（二）风险提示</w:t>
      </w:r>
    </w:p>
    <w:p w:rsidR="004A1DF5" w:rsidRDefault="004A1DF5">
      <w:pPr>
        <w:ind w:firstLineChars="200" w:firstLine="480"/>
        <w:rPr>
          <w:b/>
          <w:bCs/>
        </w:rPr>
      </w:pPr>
      <w:r>
        <w:rPr>
          <w:rFonts w:hint="eastAsia"/>
        </w:rPr>
        <w:t>对公客户要求补打回单时，经办员必须核对预留印鉴相符后，才能进行补打回单操作。</w:t>
      </w:r>
    </w:p>
    <w:p w:rsidR="004A1DF5" w:rsidRDefault="004A1DF5" w:rsidP="0004090F">
      <w:pPr>
        <w:pStyle w:val="6"/>
        <w:spacing w:line="360" w:lineRule="auto"/>
      </w:pPr>
      <w:r>
        <w:rPr>
          <w:rFonts w:hint="eastAsia"/>
        </w:rPr>
        <w:t>（三）术语解释及参数说明</w:t>
      </w:r>
    </w:p>
    <w:tbl>
      <w:tblPr>
        <w:tblW w:w="846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6660"/>
      </w:tblGrid>
      <w:tr w:rsidR="004A1DF5">
        <w:trPr>
          <w:trHeight w:val="597"/>
        </w:trPr>
        <w:tc>
          <w:tcPr>
            <w:tcW w:w="1800" w:type="dxa"/>
          </w:tcPr>
          <w:p w:rsidR="004A1DF5" w:rsidRDefault="004A1DF5">
            <w:r>
              <w:rPr>
                <w:rFonts w:ascii="宋体" w:hAnsi="宋体" w:hint="eastAsia"/>
                <w:szCs w:val="25"/>
              </w:rPr>
              <w:t>实时打印回单</w:t>
            </w:r>
          </w:p>
        </w:tc>
        <w:tc>
          <w:tcPr>
            <w:tcW w:w="6660" w:type="dxa"/>
          </w:tcPr>
          <w:p w:rsidR="004A1DF5" w:rsidRDefault="004A1DF5">
            <w:r>
              <w:rPr>
                <w:rFonts w:hint="eastAsia"/>
              </w:rPr>
              <w:t>在业务处理过程中或处理完成时，系统自动提示要求打印的回单。如现金存款回单、个人存取款凭条、个人账户开立申请书、凭证日结单等。</w:t>
            </w:r>
          </w:p>
        </w:tc>
      </w:tr>
      <w:tr w:rsidR="004A1DF5">
        <w:tc>
          <w:tcPr>
            <w:tcW w:w="1800" w:type="dxa"/>
          </w:tcPr>
          <w:p w:rsidR="004A1DF5" w:rsidRDefault="004A1DF5">
            <w:r>
              <w:rPr>
                <w:rFonts w:ascii="宋体" w:hAnsi="宋体" w:hint="eastAsia"/>
                <w:szCs w:val="25"/>
              </w:rPr>
              <w:t>批量打印回单</w:t>
            </w:r>
          </w:p>
        </w:tc>
        <w:tc>
          <w:tcPr>
            <w:tcW w:w="6660" w:type="dxa"/>
          </w:tcPr>
          <w:p w:rsidR="004A1DF5" w:rsidRDefault="004A1DF5">
            <w:r>
              <w:rPr>
                <w:rFonts w:ascii="宋体" w:hAnsi="宋体" w:hint="eastAsia"/>
                <w:szCs w:val="20"/>
              </w:rPr>
              <w:t>在业务处理中产生的，但系统没有提示打印，根据客户户口设定的回单打印周期，通过批量打印功能打印出来。或通过回单查询打印功能逐张打印。</w:t>
            </w:r>
          </w:p>
        </w:tc>
      </w:tr>
      <w:tr w:rsidR="004A1DF5">
        <w:tc>
          <w:tcPr>
            <w:tcW w:w="1800" w:type="dxa"/>
          </w:tcPr>
          <w:p w:rsidR="004A1DF5" w:rsidRDefault="004A1DF5">
            <w:r>
              <w:rPr>
                <w:rFonts w:ascii="宋体" w:hAnsi="宋体" w:hint="eastAsia"/>
                <w:szCs w:val="25"/>
              </w:rPr>
              <w:t>按需打印回单</w:t>
            </w:r>
          </w:p>
        </w:tc>
        <w:tc>
          <w:tcPr>
            <w:tcW w:w="6660" w:type="dxa"/>
          </w:tcPr>
          <w:p w:rsidR="004A1DF5" w:rsidRDefault="004A1DF5">
            <w:r>
              <w:rPr>
                <w:rFonts w:ascii="宋体" w:hAnsi="宋体" w:hint="eastAsia"/>
                <w:szCs w:val="20"/>
              </w:rPr>
              <w:t>在业务处理中产生的，但系统没有提示打印，且也不能通过批量打印功能打印出来。仅适用客户已填制相关凭证且以该凭证</w:t>
            </w:r>
            <w:r>
              <w:rPr>
                <w:rFonts w:ascii="宋体" w:hAnsi="宋体" w:hint="eastAsia"/>
                <w:szCs w:val="20"/>
              </w:rPr>
              <w:lastRenderedPageBreak/>
              <w:t>作为客户回单，客户需要补制的情况下才打印的回单。如本票申请书回执、汇票申请书回执等。</w:t>
            </w:r>
          </w:p>
        </w:tc>
      </w:tr>
      <w:tr w:rsidR="004A1DF5">
        <w:tc>
          <w:tcPr>
            <w:tcW w:w="1800" w:type="dxa"/>
          </w:tcPr>
          <w:p w:rsidR="004A1DF5" w:rsidRDefault="004A1DF5">
            <w:r>
              <w:rPr>
                <w:rFonts w:hint="eastAsia"/>
              </w:rPr>
              <w:lastRenderedPageBreak/>
              <w:t>未打印</w:t>
            </w:r>
          </w:p>
        </w:tc>
        <w:tc>
          <w:tcPr>
            <w:tcW w:w="6660" w:type="dxa"/>
          </w:tcPr>
          <w:p w:rsidR="004A1DF5" w:rsidRDefault="004A1DF5">
            <w:r>
              <w:rPr>
                <w:rFonts w:hint="eastAsia"/>
              </w:rPr>
              <w:t>未经系统打印过的回单</w:t>
            </w:r>
          </w:p>
        </w:tc>
      </w:tr>
      <w:tr w:rsidR="004A1DF5">
        <w:tc>
          <w:tcPr>
            <w:tcW w:w="1800" w:type="dxa"/>
          </w:tcPr>
          <w:p w:rsidR="004A1DF5" w:rsidRDefault="004A1DF5">
            <w:r>
              <w:rPr>
                <w:rFonts w:hint="eastAsia"/>
              </w:rPr>
              <w:t>已打印</w:t>
            </w:r>
          </w:p>
        </w:tc>
        <w:tc>
          <w:tcPr>
            <w:tcW w:w="6660" w:type="dxa"/>
          </w:tcPr>
          <w:p w:rsidR="004A1DF5" w:rsidRDefault="004A1DF5">
            <w:r>
              <w:rPr>
                <w:rFonts w:hint="eastAsia"/>
              </w:rPr>
              <w:t>已经系统打印过的回单</w:t>
            </w:r>
          </w:p>
        </w:tc>
      </w:tr>
    </w:tbl>
    <w:p w:rsidR="004A1DF5" w:rsidRDefault="004A1DF5">
      <w:pPr>
        <w:pStyle w:val="6"/>
        <w:spacing w:line="360" w:lineRule="auto"/>
      </w:pPr>
      <w:r>
        <w:rPr>
          <w:rFonts w:hint="eastAsia"/>
        </w:rPr>
        <w:t>（四）操作要点</w:t>
      </w:r>
    </w:p>
    <w:p w:rsidR="004A1DF5" w:rsidRDefault="004A1DF5">
      <w:pPr>
        <w:ind w:firstLineChars="200" w:firstLine="480"/>
        <w:rPr>
          <w:rFonts w:ascii="宋体" w:hAnsi="宋体"/>
        </w:rPr>
      </w:pPr>
      <w:r>
        <w:rPr>
          <w:rFonts w:ascii="宋体" w:hAnsi="宋体" w:hint="eastAsia"/>
        </w:rPr>
        <w:t>1、</w:t>
      </w:r>
      <w:r>
        <w:rPr>
          <w:rFonts w:hint="eastAsia"/>
        </w:rPr>
        <w:t>户口号为必输项。户口名称由系统根据录入的户口号取值显示。</w:t>
      </w:r>
    </w:p>
    <w:p w:rsidR="004A1DF5" w:rsidRDefault="004A1DF5">
      <w:pPr>
        <w:ind w:firstLineChars="200" w:firstLine="480"/>
        <w:rPr>
          <w:rFonts w:ascii="宋体" w:hAnsi="宋体"/>
        </w:rPr>
      </w:pPr>
      <w:r>
        <w:rPr>
          <w:rFonts w:ascii="宋体" w:hAnsi="宋体" w:hint="eastAsia"/>
        </w:rPr>
        <w:t>2、起始日期应小于等于结束日期。起始日期和结束日期不输入时，系统默认为查询当日回单。</w:t>
      </w:r>
    </w:p>
    <w:p w:rsidR="004A1DF5" w:rsidRDefault="004A1DF5">
      <w:pPr>
        <w:ind w:firstLineChars="200" w:firstLine="480"/>
        <w:rPr>
          <w:rFonts w:ascii="宋体" w:hAnsi="宋体"/>
        </w:rPr>
      </w:pPr>
      <w:r>
        <w:rPr>
          <w:rFonts w:ascii="宋体" w:hAnsi="宋体" w:hint="eastAsia"/>
        </w:rPr>
        <w:t>3、最小金额应小于等于最大金额。最小金额、最大金额、回单性质、回单种类、打印标志不输入的情况下，系统取查询范围的最大值。</w:t>
      </w:r>
    </w:p>
    <w:p w:rsidR="004A1DF5" w:rsidRDefault="004A1DF5" w:rsidP="0004090F">
      <w:pPr>
        <w:pStyle w:val="6"/>
        <w:spacing w:line="360" w:lineRule="auto"/>
      </w:pPr>
      <w:r>
        <w:rPr>
          <w:rFonts w:hint="eastAsia"/>
        </w:rPr>
        <w:t>（五）操作步骤</w:t>
      </w:r>
    </w:p>
    <w:p w:rsidR="004A1DF5" w:rsidRDefault="004A1DF5">
      <w:pPr>
        <w:ind w:firstLineChars="200" w:firstLine="480"/>
        <w:rPr>
          <w:rFonts w:ascii="宋体" w:hAnsi="宋体"/>
        </w:rPr>
      </w:pPr>
      <w:r>
        <w:rPr>
          <w:rFonts w:ascii="宋体" w:hAnsi="宋体" w:hint="eastAsia"/>
        </w:rPr>
        <w:t>1、用户选择系统导航－客户管理－回单账单打印－按户口查询打印或在“业务代码”处输入业务代码“1701”进入。</w:t>
      </w:r>
    </w:p>
    <w:p w:rsidR="004A1DF5" w:rsidRDefault="004A1DF5">
      <w:pPr>
        <w:ind w:firstLineChars="200" w:firstLine="480"/>
        <w:rPr>
          <w:rFonts w:ascii="宋体" w:hAnsi="宋体"/>
        </w:rPr>
      </w:pPr>
      <w:r>
        <w:rPr>
          <w:rFonts w:ascii="宋体" w:hAnsi="宋体" w:hint="eastAsia"/>
        </w:rPr>
        <w:t>2、输入户口号，起始日期、结束日期、最小金额、最大金额、回单性质、回单种类、打印标志等要素，点击“查询”。</w:t>
      </w:r>
    </w:p>
    <w:p w:rsidR="004A1DF5" w:rsidRDefault="004A1DF5">
      <w:pPr>
        <w:ind w:firstLineChars="200" w:firstLine="480"/>
        <w:rPr>
          <w:rFonts w:ascii="宋体" w:hAnsi="宋体"/>
        </w:rPr>
      </w:pPr>
      <w:r>
        <w:rPr>
          <w:rFonts w:ascii="宋体" w:hAnsi="宋体" w:hint="eastAsia"/>
        </w:rPr>
        <w:t>3、系统判断无误后，自动按日期顺序列示所有满足条件的记录清单，内容包括：交易日期、计划打印日期、回单名称、回单种类、回单性质、打印标志、币种、金额、凭证种类、凭证号码、产品编码等。</w:t>
      </w:r>
    </w:p>
    <w:p w:rsidR="004A1DF5" w:rsidRDefault="004A1DF5">
      <w:pPr>
        <w:ind w:firstLineChars="200" w:firstLine="480"/>
        <w:rPr>
          <w:rFonts w:ascii="宋体" w:hAnsi="宋体"/>
        </w:rPr>
      </w:pPr>
      <w:r>
        <w:rPr>
          <w:rFonts w:ascii="宋体" w:hAnsi="宋体" w:hint="eastAsia"/>
        </w:rPr>
        <w:t>4、选中某一条记录，点击“预览”，系统显示选中的回单的具体内容。</w:t>
      </w:r>
    </w:p>
    <w:p w:rsidR="004A1DF5" w:rsidRDefault="004A1DF5">
      <w:pPr>
        <w:ind w:firstLineChars="200" w:firstLine="480"/>
        <w:rPr>
          <w:rFonts w:ascii="宋体" w:hAnsi="宋体"/>
        </w:rPr>
      </w:pPr>
      <w:r>
        <w:rPr>
          <w:rFonts w:ascii="宋体" w:hAnsi="宋体" w:hint="eastAsia"/>
        </w:rPr>
        <w:t>5、选中某一条记录，点击“打印”，系统打印选中的回单。如是个人户口，</w:t>
      </w:r>
      <w:r>
        <w:rPr>
          <w:rFonts w:ascii="宋体" w:hAnsi="宋体" w:hint="eastAsia"/>
          <w:bCs/>
        </w:rPr>
        <w:t>系统跳出“交互信息显示窗口”要求授权</w:t>
      </w:r>
      <w:r>
        <w:rPr>
          <w:rFonts w:ascii="宋体" w:hAnsi="宋体" w:hint="eastAsia"/>
        </w:rPr>
        <w:t>。授权后点击“确定”打印回单。</w:t>
      </w:r>
    </w:p>
    <w:p w:rsidR="004A1DF5" w:rsidRDefault="004A1DF5" w:rsidP="00327B4B">
      <w:pPr>
        <w:pStyle w:val="5"/>
        <w:spacing w:beforeLines="50" w:afterLines="50"/>
      </w:pPr>
      <w:r>
        <w:rPr>
          <w:rFonts w:hint="eastAsia"/>
        </w:rPr>
        <w:t>二、回单综合查询打印（业务代码</w:t>
      </w:r>
      <w:r>
        <w:rPr>
          <w:rFonts w:hint="eastAsia"/>
        </w:rPr>
        <w:t>1702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rPr>
          <w:rFonts w:ascii="宋体" w:hAnsi="宋体"/>
        </w:rPr>
      </w:pPr>
      <w:r>
        <w:rPr>
          <w:rFonts w:ascii="宋体" w:hAnsi="宋体" w:hint="eastAsia"/>
        </w:rPr>
        <w:t>1、不能通过按户口查询的回单</w:t>
      </w:r>
      <w:r>
        <w:rPr>
          <w:rFonts w:ascii="宋体" w:hAnsi="宋体"/>
        </w:rPr>
        <w:t>,</w:t>
      </w:r>
      <w:r>
        <w:rPr>
          <w:rFonts w:ascii="宋体" w:hAnsi="宋体" w:hint="eastAsia"/>
        </w:rPr>
        <w:t>通过本功能进行查询打印，例如假币收缴凭证。</w:t>
      </w:r>
    </w:p>
    <w:p w:rsidR="004A1DF5" w:rsidRDefault="004A1DF5">
      <w:pPr>
        <w:ind w:firstLineChars="200" w:firstLine="480"/>
        <w:rPr>
          <w:rFonts w:ascii="宋体" w:hAnsi="宋体"/>
        </w:rPr>
      </w:pPr>
      <w:r>
        <w:rPr>
          <w:rFonts w:ascii="宋体" w:hAnsi="宋体" w:hint="eastAsia"/>
        </w:rPr>
        <w:t>2、回单综合查询打印窗口区分客户回单和内部凭证分别进行权限控制。</w:t>
      </w:r>
    </w:p>
    <w:p w:rsidR="004A1DF5" w:rsidRDefault="004A1DF5">
      <w:pPr>
        <w:pStyle w:val="6"/>
        <w:spacing w:line="360" w:lineRule="auto"/>
      </w:pPr>
      <w:r>
        <w:rPr>
          <w:rFonts w:hint="eastAsia"/>
        </w:rPr>
        <w:lastRenderedPageBreak/>
        <w:t>（二）风险提示</w:t>
      </w:r>
    </w:p>
    <w:p w:rsidR="004A1DF5" w:rsidRDefault="004A1DF5">
      <w:pPr>
        <w:ind w:firstLineChars="150" w:firstLine="360"/>
      </w:pPr>
      <w:r>
        <w:rPr>
          <w:rFonts w:hint="eastAsia"/>
        </w:rPr>
        <w:t>对公客户要求补打回单时，操作员必须核对预留印鉴相符后，才能进行补打回单操作。</w:t>
      </w:r>
    </w:p>
    <w:p w:rsidR="004A1DF5" w:rsidRDefault="004A1DF5">
      <w:pPr>
        <w:pStyle w:val="6"/>
        <w:spacing w:line="360" w:lineRule="auto"/>
      </w:pPr>
      <w:r>
        <w:rPr>
          <w:rFonts w:hint="eastAsia"/>
        </w:rPr>
        <w:t>（三）术语解释及参数说明</w:t>
      </w:r>
    </w:p>
    <w:tbl>
      <w:tblPr>
        <w:tblW w:w="792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6300"/>
      </w:tblGrid>
      <w:tr w:rsidR="004A1DF5">
        <w:trPr>
          <w:trHeight w:val="861"/>
        </w:trPr>
        <w:tc>
          <w:tcPr>
            <w:tcW w:w="1620" w:type="dxa"/>
          </w:tcPr>
          <w:p w:rsidR="004A1DF5" w:rsidRDefault="004A1DF5">
            <w:r>
              <w:rPr>
                <w:rFonts w:hint="eastAsia"/>
              </w:rPr>
              <w:t>打印机构</w:t>
            </w:r>
          </w:p>
        </w:tc>
        <w:tc>
          <w:tcPr>
            <w:tcW w:w="6300" w:type="dxa"/>
          </w:tcPr>
          <w:p w:rsidR="004A1DF5" w:rsidRDefault="004A1DF5">
            <w:r>
              <w:rPr>
                <w:rFonts w:ascii="宋体" w:hAnsi="宋体" w:hint="eastAsia"/>
              </w:rPr>
              <w:t>打印机构，</w:t>
            </w:r>
            <w:r>
              <w:rPr>
                <w:rFonts w:hint="eastAsia"/>
              </w:rPr>
              <w:t>指回单的打印机构（选择指定机构后，系统列示所有该机构可以打印的回单。实时回单：为业务处理机构。非实时回单为回单箱机构，未指定回单箱机构系统默认开户行）</w:t>
            </w:r>
          </w:p>
        </w:tc>
      </w:tr>
      <w:tr w:rsidR="004A1DF5">
        <w:tc>
          <w:tcPr>
            <w:tcW w:w="1620" w:type="dxa"/>
          </w:tcPr>
          <w:p w:rsidR="004A1DF5" w:rsidRDefault="004A1DF5">
            <w:r>
              <w:rPr>
                <w:rFonts w:hint="eastAsia"/>
              </w:rPr>
              <w:t>业务系统</w:t>
            </w:r>
          </w:p>
        </w:tc>
        <w:tc>
          <w:tcPr>
            <w:tcW w:w="6300" w:type="dxa"/>
          </w:tcPr>
          <w:p w:rsidR="004A1DF5" w:rsidRDefault="004A1DF5">
            <w:r>
              <w:rPr>
                <w:rFonts w:hint="eastAsia"/>
              </w:rPr>
              <w:t>指产生所需查询打印或补打回单的业务操作系统</w:t>
            </w:r>
          </w:p>
        </w:tc>
      </w:tr>
    </w:tbl>
    <w:p w:rsidR="004A1DF5" w:rsidRDefault="004A1DF5">
      <w:pPr>
        <w:pStyle w:val="6"/>
        <w:spacing w:line="360" w:lineRule="auto"/>
      </w:pPr>
      <w:r>
        <w:rPr>
          <w:rFonts w:hint="eastAsia"/>
        </w:rPr>
        <w:t>（四）操作要点</w:t>
      </w:r>
    </w:p>
    <w:p w:rsidR="004A1DF5" w:rsidRDefault="004A1DF5">
      <w:pPr>
        <w:ind w:firstLineChars="150" w:firstLine="360"/>
        <w:rPr>
          <w:rFonts w:ascii="宋体" w:hAnsi="宋体"/>
        </w:rPr>
      </w:pPr>
      <w:r>
        <w:rPr>
          <w:rFonts w:ascii="宋体" w:hAnsi="宋体" w:hint="eastAsia"/>
        </w:rPr>
        <w:t>1、回单名称，必须输入，可以模糊查询。例如：输入“现金”两字后按回车，再点击回单名称的下拉框，系统只提供回单名称中包含有“现金”两字的回单给用户选择。</w:t>
      </w:r>
    </w:p>
    <w:p w:rsidR="004A1DF5" w:rsidRDefault="004A1DF5">
      <w:pPr>
        <w:ind w:firstLineChars="150" w:firstLine="360"/>
        <w:rPr>
          <w:rFonts w:ascii="宋体" w:hAnsi="宋体"/>
        </w:rPr>
      </w:pPr>
      <w:r>
        <w:rPr>
          <w:rFonts w:ascii="宋体" w:hAnsi="宋体" w:hint="eastAsia"/>
        </w:rPr>
        <w:t>2、起始日期应小于等于结束日期。起始日期和结束日期不输入时，系统默认为查询当日回单。</w:t>
      </w:r>
    </w:p>
    <w:p w:rsidR="004A1DF5" w:rsidRDefault="004A1DF5">
      <w:pPr>
        <w:ind w:firstLineChars="150" w:firstLine="360"/>
        <w:rPr>
          <w:color w:val="FF0000"/>
        </w:rPr>
      </w:pPr>
      <w:r>
        <w:rPr>
          <w:rFonts w:ascii="宋体" w:hAnsi="宋体" w:hint="eastAsia"/>
        </w:rPr>
        <w:t>3、最小金额应小于等于最大金额。打印机构、业务系统、打印标志、币种、最小金额和最大金额不输入的情况下，系统取查询范围的最大值。</w:t>
      </w:r>
    </w:p>
    <w:p w:rsidR="004A1DF5" w:rsidRDefault="004A1DF5">
      <w:pPr>
        <w:pStyle w:val="6"/>
        <w:spacing w:line="360" w:lineRule="auto"/>
      </w:pPr>
      <w:r>
        <w:rPr>
          <w:rFonts w:hint="eastAsia"/>
        </w:rPr>
        <w:t>（五）操作步骤</w:t>
      </w:r>
    </w:p>
    <w:p w:rsidR="004A1DF5" w:rsidRDefault="004A1DF5">
      <w:pPr>
        <w:ind w:firstLineChars="150" w:firstLine="360"/>
        <w:rPr>
          <w:rFonts w:ascii="宋体" w:hAnsi="宋体"/>
        </w:rPr>
      </w:pPr>
      <w:r>
        <w:rPr>
          <w:rFonts w:ascii="宋体" w:hAnsi="宋体" w:hint="eastAsia"/>
        </w:rPr>
        <w:t>1、用户选择系统导航－客户管理－回单账单打印－回单综合查询打印或在“业务代码”处输入业务代码“1702”进入。</w:t>
      </w:r>
    </w:p>
    <w:p w:rsidR="004A1DF5" w:rsidRDefault="004A1DF5">
      <w:pPr>
        <w:ind w:firstLineChars="150" w:firstLine="360"/>
        <w:rPr>
          <w:rFonts w:ascii="宋体" w:hAnsi="宋体"/>
        </w:rPr>
      </w:pPr>
      <w:r>
        <w:rPr>
          <w:rFonts w:ascii="宋体" w:hAnsi="宋体" w:hint="eastAsia"/>
        </w:rPr>
        <w:t>2、输入回单名称等要素，点击“查询”，</w:t>
      </w:r>
    </w:p>
    <w:p w:rsidR="004A1DF5" w:rsidRDefault="004A1DF5">
      <w:pPr>
        <w:ind w:firstLineChars="150" w:firstLine="360"/>
        <w:rPr>
          <w:rFonts w:ascii="宋体" w:hAnsi="宋体"/>
        </w:rPr>
      </w:pPr>
      <w:r>
        <w:rPr>
          <w:rFonts w:ascii="宋体" w:hAnsi="宋体" w:hint="eastAsia"/>
        </w:rPr>
        <w:t>3、系统判断无误后自动按日期顺序列示所有满足条件的记录清单，内容包括：交易日期、计划打印日期、回单名称、回单种类、回单性质、打印标志、币种、金额、凭证种类、凭证号码、产品编码等。</w:t>
      </w:r>
    </w:p>
    <w:p w:rsidR="004A1DF5" w:rsidRDefault="004A1DF5">
      <w:pPr>
        <w:ind w:firstLineChars="200" w:firstLine="480"/>
        <w:rPr>
          <w:rFonts w:ascii="宋体" w:hAnsi="宋体"/>
        </w:rPr>
      </w:pPr>
      <w:r>
        <w:rPr>
          <w:rFonts w:ascii="宋体" w:hAnsi="宋体" w:hint="eastAsia"/>
        </w:rPr>
        <w:t>4、选中某一条记录，点击“预览”，系统显示选中的回单的具体内容。</w:t>
      </w:r>
    </w:p>
    <w:p w:rsidR="004A1DF5" w:rsidRDefault="004A1DF5">
      <w:pPr>
        <w:ind w:firstLineChars="200" w:firstLine="480"/>
        <w:rPr>
          <w:rFonts w:ascii="宋体" w:hAnsi="宋体"/>
        </w:rPr>
      </w:pPr>
      <w:r>
        <w:rPr>
          <w:rFonts w:ascii="宋体" w:hAnsi="宋体" w:hint="eastAsia"/>
        </w:rPr>
        <w:t>5、选中某一条记录，点击“打印”，系统打印选中的回单。如是个人户口，</w:t>
      </w:r>
      <w:r>
        <w:rPr>
          <w:rFonts w:ascii="宋体" w:hAnsi="宋体" w:hint="eastAsia"/>
          <w:bCs/>
        </w:rPr>
        <w:t>系统跳出“交互信息显示窗口”要求授权</w:t>
      </w:r>
      <w:r>
        <w:rPr>
          <w:rFonts w:ascii="宋体" w:hAnsi="宋体" w:hint="eastAsia"/>
        </w:rPr>
        <w:t>。授权后点击“确定”打印回单。</w:t>
      </w:r>
    </w:p>
    <w:p w:rsidR="004A1DF5" w:rsidRDefault="004A1DF5" w:rsidP="00327B4B">
      <w:pPr>
        <w:pStyle w:val="5"/>
        <w:spacing w:beforeLines="50" w:afterLines="50"/>
      </w:pPr>
      <w:r>
        <w:rPr>
          <w:rFonts w:hint="eastAsia"/>
        </w:rPr>
        <w:lastRenderedPageBreak/>
        <w:t>三、回单批量打印（业务代码</w:t>
      </w:r>
      <w:r>
        <w:rPr>
          <w:rFonts w:hint="eastAsia"/>
        </w:rPr>
        <w:t>1703</w:t>
      </w:r>
      <w:r>
        <w:rPr>
          <w:rFonts w:hint="eastAsia"/>
        </w:rPr>
        <w:t>）</w:t>
      </w:r>
    </w:p>
    <w:p w:rsidR="004A1DF5" w:rsidRDefault="004A1DF5">
      <w:pPr>
        <w:pStyle w:val="6"/>
        <w:spacing w:line="360" w:lineRule="auto"/>
      </w:pPr>
      <w:r>
        <w:rPr>
          <w:rFonts w:hint="eastAsia"/>
        </w:rPr>
        <w:t>（一）功能介绍</w:t>
      </w:r>
    </w:p>
    <w:p w:rsidR="004A1DF5" w:rsidRDefault="004A1DF5">
      <w:pPr>
        <w:ind w:firstLineChars="150" w:firstLine="360"/>
        <w:rPr>
          <w:rFonts w:ascii="宋体" w:hAnsi="宋体"/>
        </w:rPr>
      </w:pPr>
      <w:r>
        <w:rPr>
          <w:rFonts w:ascii="宋体" w:hAnsi="宋体" w:hint="eastAsia"/>
        </w:rPr>
        <w:t>1、满足网点批量打印回单的需要。</w:t>
      </w:r>
    </w:p>
    <w:p w:rsidR="004A1DF5" w:rsidRDefault="004A1DF5">
      <w:pPr>
        <w:ind w:firstLineChars="150" w:firstLine="360"/>
        <w:rPr>
          <w:rFonts w:ascii="宋体" w:hAnsi="宋体"/>
        </w:rPr>
      </w:pPr>
      <w:r>
        <w:rPr>
          <w:rFonts w:ascii="宋体" w:hAnsi="宋体" w:hint="eastAsia"/>
        </w:rPr>
        <w:t>2、用户查询到需要打印的项目的范围包括：需要在用户所在机构打印的、业务处理完毕已产生的、未打印的、在计划打印日期内的需打印的批量回单。</w:t>
      </w:r>
    </w:p>
    <w:p w:rsidR="004A1DF5" w:rsidRDefault="004A1DF5">
      <w:pPr>
        <w:ind w:firstLineChars="150" w:firstLine="360"/>
      </w:pPr>
      <w:r>
        <w:rPr>
          <w:rFonts w:ascii="宋体" w:hAnsi="宋体" w:hint="eastAsia"/>
        </w:rPr>
        <w:t>3、批量打印的回单按客户号和交易日期顺序依次输出。</w:t>
      </w:r>
    </w:p>
    <w:p w:rsidR="004A1DF5" w:rsidRDefault="004A1DF5">
      <w:pPr>
        <w:pStyle w:val="6"/>
        <w:spacing w:line="360" w:lineRule="auto"/>
      </w:pPr>
      <w:r>
        <w:rPr>
          <w:rFonts w:hint="eastAsia"/>
        </w:rPr>
        <w:t>（二）术语解释及参数说明</w:t>
      </w:r>
    </w:p>
    <w:p w:rsidR="004A1DF5" w:rsidRDefault="004A1DF5">
      <w:pPr>
        <w:numPr>
          <w:ilvl w:val="0"/>
          <w:numId w:val="360"/>
        </w:numPr>
      </w:pPr>
      <w:r>
        <w:rPr>
          <w:rFonts w:hint="eastAsia"/>
        </w:rPr>
        <w:t>打印分类代码，按回单打印纸张的类型和回单的用途进行分类。</w:t>
      </w:r>
    </w:p>
    <w:p w:rsidR="004A1DF5" w:rsidRDefault="004A1DF5">
      <w:pPr>
        <w:numPr>
          <w:ilvl w:val="0"/>
          <w:numId w:val="360"/>
        </w:numPr>
      </w:pPr>
      <w:r>
        <w:rPr>
          <w:rFonts w:hint="eastAsia"/>
        </w:rPr>
        <w:t>打印批次，每次执行批量打印，系统都自动生成一个打印批次，打印在回单的右下角。</w:t>
      </w:r>
    </w:p>
    <w:p w:rsidR="004A1DF5" w:rsidRDefault="004A1DF5">
      <w:pPr>
        <w:numPr>
          <w:ilvl w:val="0"/>
          <w:numId w:val="360"/>
        </w:numPr>
      </w:pPr>
      <w:r>
        <w:rPr>
          <w:rFonts w:hint="eastAsia"/>
        </w:rPr>
        <w:t>打印序号，回单在每次批量打印输出中的顺序号。打印回单的右下角，在打印批次后面。</w:t>
      </w:r>
    </w:p>
    <w:p w:rsidR="004A1DF5" w:rsidRDefault="004A1DF5">
      <w:pPr>
        <w:pStyle w:val="6"/>
        <w:spacing w:line="360" w:lineRule="auto"/>
      </w:pPr>
      <w:r>
        <w:rPr>
          <w:rFonts w:hint="eastAsia"/>
        </w:rPr>
        <w:t>（三）操作步骤</w:t>
      </w:r>
    </w:p>
    <w:p w:rsidR="004A1DF5" w:rsidRDefault="004A1DF5">
      <w:pPr>
        <w:ind w:firstLineChars="200" w:firstLine="480"/>
      </w:pPr>
      <w:r>
        <w:rPr>
          <w:rFonts w:ascii="宋体" w:hAnsi="宋体" w:hint="eastAsia"/>
        </w:rPr>
        <w:t>1、用户选择系</w:t>
      </w:r>
      <w:r>
        <w:rPr>
          <w:rFonts w:hint="eastAsia"/>
        </w:rPr>
        <w:t>统导航－客户管理－回单账单打印－批量打印回单或在“业务代码”处输入业务代码“</w:t>
      </w:r>
      <w:r>
        <w:rPr>
          <w:rFonts w:hint="eastAsia"/>
        </w:rPr>
        <w:t>1703</w:t>
      </w:r>
      <w:r>
        <w:rPr>
          <w:rFonts w:hint="eastAsia"/>
        </w:rPr>
        <w:t>”进入。</w:t>
      </w:r>
    </w:p>
    <w:p w:rsidR="004A1DF5" w:rsidRDefault="004A1DF5">
      <w:pPr>
        <w:ind w:firstLineChars="200" w:firstLine="480"/>
      </w:pPr>
      <w:r>
        <w:rPr>
          <w:rFonts w:hint="eastAsia"/>
        </w:rPr>
        <w:t>2</w:t>
      </w:r>
      <w:r>
        <w:rPr>
          <w:rFonts w:hint="eastAsia"/>
        </w:rPr>
        <w:t>、点击“查询”，系统显示需要打印的项目。</w:t>
      </w:r>
    </w:p>
    <w:p w:rsidR="004A1DF5" w:rsidRDefault="004A1DF5">
      <w:pPr>
        <w:ind w:firstLineChars="200" w:firstLine="480"/>
      </w:pPr>
      <w:r>
        <w:rPr>
          <w:rFonts w:hint="eastAsia"/>
        </w:rPr>
        <w:t>3</w:t>
      </w:r>
      <w:r>
        <w:rPr>
          <w:rFonts w:hint="eastAsia"/>
        </w:rPr>
        <w:t>、选择其中一行，根据选择的打印分类代码在打印机上安装好相应的纸张，点击“打印”。</w:t>
      </w:r>
    </w:p>
    <w:p w:rsidR="004A1DF5" w:rsidRDefault="004A1DF5">
      <w:pPr>
        <w:ind w:firstLineChars="200" w:firstLine="480"/>
      </w:pPr>
      <w:r>
        <w:rPr>
          <w:rFonts w:hint="eastAsia"/>
        </w:rPr>
        <w:t>4</w:t>
      </w:r>
      <w:r>
        <w:rPr>
          <w:rFonts w:hint="eastAsia"/>
        </w:rPr>
        <w:t>、输入最大张数，点击“确定”。如果要打印全部，张数可输入</w:t>
      </w:r>
      <w:r>
        <w:rPr>
          <w:rFonts w:hint="eastAsia"/>
        </w:rPr>
        <w:t>99999</w:t>
      </w:r>
      <w:r>
        <w:rPr>
          <w:rFonts w:hint="eastAsia"/>
        </w:rPr>
        <w:t>。</w:t>
      </w:r>
    </w:p>
    <w:p w:rsidR="004A1DF5" w:rsidRDefault="004A1DF5">
      <w:pPr>
        <w:ind w:firstLineChars="200" w:firstLine="480"/>
      </w:pPr>
      <w:r>
        <w:rPr>
          <w:rFonts w:hint="eastAsia"/>
        </w:rPr>
        <w:t>5</w:t>
      </w:r>
      <w:r>
        <w:rPr>
          <w:rFonts w:hint="eastAsia"/>
        </w:rPr>
        <w:t>、打印后系统显示这次打印的打印批号和最后一张回单的打印序号。如果全部打印完毕，“是否有打印项目”由</w:t>
      </w:r>
      <w:r>
        <w:rPr>
          <w:rFonts w:hint="eastAsia"/>
        </w:rPr>
        <w:t>Y</w:t>
      </w:r>
      <w:r>
        <w:rPr>
          <w:rFonts w:hint="eastAsia"/>
        </w:rPr>
        <w:t>变为</w:t>
      </w:r>
      <w:r>
        <w:rPr>
          <w:rFonts w:hint="eastAsia"/>
        </w:rPr>
        <w:t>N</w:t>
      </w:r>
      <w:r>
        <w:rPr>
          <w:rFonts w:hint="eastAsia"/>
        </w:rPr>
        <w:t>。</w:t>
      </w:r>
    </w:p>
    <w:p w:rsidR="004A1DF5" w:rsidRDefault="004A1DF5" w:rsidP="00327B4B">
      <w:pPr>
        <w:pStyle w:val="5"/>
        <w:spacing w:beforeLines="50" w:afterLines="50"/>
      </w:pPr>
      <w:r>
        <w:rPr>
          <w:rFonts w:hint="eastAsia"/>
        </w:rPr>
        <w:t>四、回单批量补打（业务代码</w:t>
      </w:r>
      <w:r>
        <w:rPr>
          <w:rFonts w:hint="eastAsia"/>
        </w:rPr>
        <w:t>1704</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ascii="宋体" w:hAnsi="宋体" w:hint="eastAsia"/>
        </w:rPr>
        <w:t>1、满足网点</w:t>
      </w:r>
      <w:r>
        <w:rPr>
          <w:rFonts w:hint="eastAsia"/>
        </w:rPr>
        <w:t>批量补打曾经批量打印过的回单的需要。</w:t>
      </w:r>
    </w:p>
    <w:p w:rsidR="004A1DF5" w:rsidRDefault="004A1DF5">
      <w:pPr>
        <w:ind w:firstLineChars="200" w:firstLine="480"/>
      </w:pPr>
      <w:r>
        <w:rPr>
          <w:rFonts w:hint="eastAsia"/>
        </w:rPr>
        <w:t>2</w:t>
      </w:r>
      <w:r>
        <w:rPr>
          <w:rFonts w:hint="eastAsia"/>
        </w:rPr>
        <w:t>、批量补打回单按原批量打印回单的顺序依次输出。</w:t>
      </w:r>
    </w:p>
    <w:p w:rsidR="004A1DF5" w:rsidRDefault="004A1DF5">
      <w:pPr>
        <w:ind w:firstLineChars="200" w:firstLine="480"/>
        <w:rPr>
          <w:rFonts w:ascii="宋体" w:hAnsi="宋体"/>
        </w:rPr>
      </w:pPr>
      <w:r>
        <w:rPr>
          <w:rFonts w:hint="eastAsia"/>
        </w:rPr>
        <w:t>3</w:t>
      </w:r>
      <w:r>
        <w:rPr>
          <w:rFonts w:hint="eastAsia"/>
        </w:rPr>
        <w:t>、有批量打印回单权限的柜员可以执行回单批量补打，</w:t>
      </w:r>
      <w:r>
        <w:rPr>
          <w:rFonts w:ascii="宋体" w:hAnsi="宋体" w:hint="eastAsia"/>
        </w:rPr>
        <w:t>不需要授权。</w:t>
      </w:r>
    </w:p>
    <w:p w:rsidR="004A1DF5" w:rsidRDefault="004A1DF5">
      <w:pPr>
        <w:ind w:firstLineChars="200" w:firstLine="480"/>
      </w:pPr>
      <w:r>
        <w:rPr>
          <w:rFonts w:hint="eastAsia"/>
        </w:rPr>
        <w:lastRenderedPageBreak/>
        <w:t>4</w:t>
      </w:r>
      <w:r>
        <w:rPr>
          <w:rFonts w:hint="eastAsia"/>
        </w:rPr>
        <w:t>、回单批量补打功能一般供内部补打回单使用，不作为客户申请补打回单之用。如根据对公客户的要求补打回单，须核对客户预留银行印鉴相符后，才进行补打。</w:t>
      </w:r>
    </w:p>
    <w:p w:rsidR="004A1DF5" w:rsidRDefault="004A1DF5">
      <w:pPr>
        <w:pStyle w:val="6"/>
        <w:spacing w:line="360" w:lineRule="auto"/>
      </w:pPr>
      <w:r>
        <w:rPr>
          <w:rFonts w:hint="eastAsia"/>
        </w:rPr>
        <w:t>（二）操作要点</w:t>
      </w:r>
    </w:p>
    <w:p w:rsidR="004A1DF5" w:rsidRDefault="004A1DF5">
      <w:pPr>
        <w:ind w:firstLineChars="150" w:firstLine="360"/>
        <w:rPr>
          <w:rFonts w:ascii="宋体" w:hAnsi="宋体"/>
        </w:rPr>
      </w:pPr>
      <w:r>
        <w:rPr>
          <w:rFonts w:ascii="宋体" w:hAnsi="宋体" w:hint="eastAsia"/>
        </w:rPr>
        <w:t>1、批量补打回单时，打印“客户资金交易类”回单，显示“第x次打印，请避免重复”字样。</w:t>
      </w:r>
    </w:p>
    <w:p w:rsidR="004A1DF5" w:rsidRDefault="004A1DF5">
      <w:pPr>
        <w:ind w:firstLineChars="150" w:firstLine="360"/>
        <w:rPr>
          <w:rFonts w:ascii="宋体" w:hAnsi="宋体" w:cs="Arial"/>
          <w:kern w:val="0"/>
          <w:lang w:val="zh-CN"/>
        </w:rPr>
      </w:pPr>
      <w:r>
        <w:rPr>
          <w:rFonts w:ascii="宋体" w:hAnsi="宋体" w:hint="eastAsia"/>
        </w:rPr>
        <w:t>2、批量补打回单时，每张回单的右下角会打印的打印批号和打印序号，打印批号和打印序号在首次批量打印产生，补打时不会改变</w:t>
      </w:r>
      <w:r>
        <w:rPr>
          <w:rFonts w:ascii="宋体" w:hAnsi="宋体" w:cs="Arial" w:hint="eastAsia"/>
          <w:kern w:val="0"/>
          <w:lang w:val="zh-CN"/>
        </w:rPr>
        <w:t>。</w:t>
      </w:r>
    </w:p>
    <w:p w:rsidR="004A1DF5" w:rsidRDefault="004A1DF5">
      <w:pPr>
        <w:ind w:firstLineChars="150" w:firstLine="360"/>
        <w:rPr>
          <w:rFonts w:ascii="宋体" w:hAnsi="宋体" w:cs="Arial"/>
          <w:kern w:val="0"/>
          <w:lang w:val="zh-CN"/>
        </w:rPr>
      </w:pPr>
      <w:r>
        <w:rPr>
          <w:rFonts w:ascii="宋体" w:hAnsi="宋体" w:cs="Arial" w:hint="eastAsia"/>
          <w:kern w:val="0"/>
          <w:lang w:val="zh-CN"/>
        </w:rPr>
        <w:t>3、批量补打回单时，补打的格式与原业务发生时产生的回单格式一致。</w:t>
      </w:r>
    </w:p>
    <w:p w:rsidR="004A1DF5" w:rsidRDefault="004A1DF5">
      <w:pPr>
        <w:ind w:firstLineChars="150" w:firstLine="360"/>
        <w:rPr>
          <w:rFonts w:ascii="宋体" w:hAnsi="宋体" w:cs="Arial"/>
          <w:kern w:val="0"/>
          <w:lang w:val="zh-CN"/>
        </w:rPr>
      </w:pPr>
      <w:r>
        <w:rPr>
          <w:rFonts w:ascii="宋体" w:hAnsi="宋体" w:cs="Arial" w:hint="eastAsia"/>
          <w:kern w:val="0"/>
          <w:lang w:val="zh-CN"/>
        </w:rPr>
        <w:t>4、</w:t>
      </w:r>
      <w:r>
        <w:rPr>
          <w:rFonts w:ascii="宋体" w:hAnsi="宋体" w:hint="eastAsia"/>
          <w:kern w:val="0"/>
          <w:lang w:val="zh-CN"/>
        </w:rPr>
        <w:t>机构号显示用户所在机构，由系统显示不需要录入，所以不能查询打印其他机构的批量回单。</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kern w:val="0"/>
          <w:lang w:val="zh-CN"/>
        </w:rPr>
      </w:pPr>
      <w:r>
        <w:rPr>
          <w:rFonts w:ascii="宋体" w:hAnsi="宋体" w:hint="eastAsia"/>
        </w:rPr>
        <w:t>1、用户选择系统导航</w:t>
      </w:r>
      <w:r>
        <w:rPr>
          <w:rFonts w:ascii="宋体" w:hAnsi="宋体" w:hint="eastAsia"/>
          <w:kern w:val="0"/>
          <w:lang w:val="zh-CN"/>
        </w:rPr>
        <w:t>－客户管理－回单账单打印－回单批量补打或在“业务代码”处输入业务代码“1704”进入。</w:t>
      </w:r>
    </w:p>
    <w:p w:rsidR="004A1DF5" w:rsidRDefault="004A1DF5">
      <w:pPr>
        <w:ind w:firstLineChars="150" w:firstLine="360"/>
        <w:rPr>
          <w:rFonts w:ascii="宋体" w:hAnsi="宋体"/>
          <w:kern w:val="0"/>
          <w:lang w:val="zh-CN"/>
        </w:rPr>
      </w:pPr>
      <w:r>
        <w:rPr>
          <w:rFonts w:ascii="宋体" w:hAnsi="宋体" w:hint="eastAsia"/>
          <w:kern w:val="0"/>
          <w:lang w:val="zh-CN"/>
        </w:rPr>
        <w:t>2、输入用户号、起始打印日期和结束打印日期，点击“查询”，系统根据录入条件显示曾经批量打印过的批次。</w:t>
      </w:r>
    </w:p>
    <w:p w:rsidR="004A1DF5" w:rsidRDefault="004A1DF5">
      <w:pPr>
        <w:ind w:firstLineChars="150" w:firstLine="360"/>
        <w:rPr>
          <w:rFonts w:ascii="宋体" w:hAnsi="宋体"/>
          <w:kern w:val="0"/>
          <w:lang w:val="zh-CN"/>
        </w:rPr>
      </w:pPr>
      <w:r>
        <w:rPr>
          <w:rFonts w:ascii="宋体" w:hAnsi="宋体" w:hint="eastAsia"/>
          <w:kern w:val="0"/>
          <w:lang w:val="zh-CN"/>
        </w:rPr>
        <w:t>3、选择其中一个打印批次，点击“批量打印”，录入开始打印序号和结束打印序号，点击“打印”。如不输入打印序号则打印该批次的全部回单。</w:t>
      </w:r>
    </w:p>
    <w:p w:rsidR="004A1DF5" w:rsidRDefault="004A1DF5">
      <w:pPr>
        <w:ind w:firstLineChars="150" w:firstLine="360"/>
        <w:rPr>
          <w:rFonts w:ascii="宋体" w:hAnsi="宋体"/>
          <w:kern w:val="0"/>
          <w:lang w:val="zh-CN"/>
        </w:rPr>
      </w:pPr>
      <w:r>
        <w:rPr>
          <w:rFonts w:ascii="宋体" w:hAnsi="宋体" w:hint="eastAsia"/>
          <w:kern w:val="0"/>
          <w:lang w:val="zh-CN"/>
        </w:rPr>
        <w:t>4、选择其中一个打印批次，点击“查询回单”，系统显示该批次下所有的回单。可选择其中的一张回单打印或者预览。</w:t>
      </w:r>
    </w:p>
    <w:p w:rsidR="004A1DF5" w:rsidRDefault="004A1DF5">
      <w:pPr>
        <w:pStyle w:val="5"/>
      </w:pPr>
      <w:r>
        <w:rPr>
          <w:rFonts w:hint="eastAsia"/>
        </w:rPr>
        <w:t>五、历史回单查询导入（业务代码</w:t>
      </w:r>
      <w:r>
        <w:rPr>
          <w:rFonts w:hint="eastAsia"/>
        </w:rPr>
        <w:t>1706</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1</w:t>
      </w:r>
      <w:r>
        <w:rPr>
          <w:rFonts w:hint="eastAsia"/>
        </w:rPr>
        <w:t>、本功能是将超过保存期限的回单重新导入打印系统中进行打印的过程。</w:t>
      </w:r>
    </w:p>
    <w:p w:rsidR="004A1DF5" w:rsidRDefault="004A1DF5">
      <w:pPr>
        <w:ind w:firstLineChars="200" w:firstLine="480"/>
      </w:pPr>
      <w:r>
        <w:rPr>
          <w:rFonts w:hint="eastAsia"/>
        </w:rPr>
        <w:t>2</w:t>
      </w:r>
      <w:r>
        <w:rPr>
          <w:rFonts w:hint="eastAsia"/>
        </w:rPr>
        <w:t>、历史回单查询导入窗口区分用户查询客户回单或内部凭证进行权限控制，没有权限的用户查询，系统报错。</w:t>
      </w:r>
    </w:p>
    <w:p w:rsidR="004A1DF5" w:rsidRDefault="004A1DF5">
      <w:pPr>
        <w:pStyle w:val="6"/>
      </w:pPr>
      <w:r>
        <w:rPr>
          <w:rFonts w:hint="eastAsia"/>
        </w:rPr>
        <w:lastRenderedPageBreak/>
        <w:t>（二）操作要点</w:t>
      </w:r>
    </w:p>
    <w:p w:rsidR="004A1DF5" w:rsidRDefault="004A1DF5" w:rsidP="00E538B8">
      <w:pPr>
        <w:numPr>
          <w:ilvl w:val="0"/>
          <w:numId w:val="362"/>
        </w:numPr>
        <w:ind w:left="0" w:firstLineChars="200" w:firstLine="480"/>
      </w:pPr>
      <w:r>
        <w:rPr>
          <w:rFonts w:hint="eastAsia"/>
        </w:rPr>
        <w:t>户口号和回单名称必须输入其中一项。户名根据输入的户口号自动显示。</w:t>
      </w:r>
    </w:p>
    <w:p w:rsidR="004A1DF5" w:rsidRDefault="004A1DF5" w:rsidP="00E538B8">
      <w:pPr>
        <w:numPr>
          <w:ilvl w:val="0"/>
          <w:numId w:val="362"/>
        </w:numPr>
        <w:ind w:left="0" w:firstLineChars="200" w:firstLine="480"/>
      </w:pPr>
      <w:r>
        <w:rPr>
          <w:rFonts w:hint="eastAsia"/>
        </w:rPr>
        <w:t>回单名称，可以模糊查询，</w:t>
      </w:r>
      <w:r>
        <w:rPr>
          <w:rFonts w:ascii="宋体" w:hAnsi="宋体" w:hint="eastAsia"/>
        </w:rPr>
        <w:t>例如：输入“现金”两字后按回车，再点击回单名称的下拉框，系统只提供回单名称中包含有“现金”两字的回单给用户选择。</w:t>
      </w:r>
    </w:p>
    <w:p w:rsidR="004A1DF5" w:rsidRDefault="004A1DF5" w:rsidP="00E538B8">
      <w:pPr>
        <w:numPr>
          <w:ilvl w:val="0"/>
          <w:numId w:val="362"/>
        </w:numPr>
        <w:ind w:left="0" w:firstLineChars="200" w:firstLine="480"/>
      </w:pPr>
      <w:r>
        <w:rPr>
          <w:rFonts w:hint="eastAsia"/>
        </w:rPr>
        <w:t>打印机构，选输项，默认为柜员所在机构。（实时回单的打印机构为业务处理机构。非实时回单的打印机构为回单箱机构）</w:t>
      </w:r>
    </w:p>
    <w:p w:rsidR="004A1DF5" w:rsidRDefault="004A1DF5" w:rsidP="00E538B8">
      <w:pPr>
        <w:numPr>
          <w:ilvl w:val="0"/>
          <w:numId w:val="362"/>
        </w:numPr>
        <w:ind w:left="0" w:firstLineChars="200" w:firstLine="480"/>
      </w:pPr>
      <w:r>
        <w:rPr>
          <w:rFonts w:hint="eastAsia"/>
        </w:rPr>
        <w:t>业务系统，选择生成回单的业务系统，选输项。不输入时默认为全部。</w:t>
      </w:r>
    </w:p>
    <w:p w:rsidR="004A1DF5" w:rsidRDefault="004A1DF5" w:rsidP="00E538B8">
      <w:pPr>
        <w:numPr>
          <w:ilvl w:val="0"/>
          <w:numId w:val="362"/>
        </w:numPr>
        <w:ind w:left="0" w:firstLineChars="200" w:firstLine="480"/>
      </w:pPr>
      <w:r>
        <w:rPr>
          <w:rFonts w:hint="eastAsia"/>
        </w:rPr>
        <w:t>打印标志、币种、起始金额和结束金额为选输项，不输入时默认为全部。</w:t>
      </w:r>
    </w:p>
    <w:p w:rsidR="004A1DF5" w:rsidRDefault="004A1DF5" w:rsidP="00E538B8">
      <w:pPr>
        <w:numPr>
          <w:ilvl w:val="0"/>
          <w:numId w:val="362"/>
        </w:numPr>
        <w:ind w:left="0" w:firstLineChars="200" w:firstLine="480"/>
      </w:pPr>
      <w:r>
        <w:rPr>
          <w:rFonts w:hint="eastAsia"/>
        </w:rPr>
        <w:t>起始日期应小于等于结束日期，起始日期和结束日期为必输项。</w:t>
      </w:r>
    </w:p>
    <w:p w:rsidR="004A1DF5" w:rsidRDefault="004A1DF5">
      <w:pPr>
        <w:pStyle w:val="6"/>
      </w:pPr>
      <w:r>
        <w:rPr>
          <w:rFonts w:hint="eastAsia"/>
        </w:rPr>
        <w:t>（三）操作步骤</w:t>
      </w:r>
    </w:p>
    <w:p w:rsidR="004A1DF5" w:rsidRDefault="004A1DF5">
      <w:pPr>
        <w:ind w:firstLineChars="200" w:firstLine="480"/>
        <w:rPr>
          <w:rFonts w:ascii="宋体" w:hAnsi="宋体"/>
          <w:kern w:val="0"/>
          <w:lang w:val="zh-CN"/>
        </w:rPr>
      </w:pPr>
      <w:r>
        <w:rPr>
          <w:rFonts w:ascii="宋体" w:hAnsi="宋体" w:hint="eastAsia"/>
        </w:rPr>
        <w:t>1、用户选择系统导航</w:t>
      </w:r>
      <w:r>
        <w:rPr>
          <w:rFonts w:ascii="宋体" w:hAnsi="宋体" w:hint="eastAsia"/>
          <w:kern w:val="0"/>
          <w:lang w:val="zh-CN"/>
        </w:rPr>
        <w:t>－客户管理－回单账单打印－历史回单查询导入或在“业务代码”处输入业务代码“1706”进入。</w:t>
      </w:r>
    </w:p>
    <w:p w:rsidR="004A1DF5" w:rsidRDefault="004A1DF5">
      <w:pPr>
        <w:ind w:left="435"/>
      </w:pPr>
      <w:r>
        <w:rPr>
          <w:rFonts w:hint="eastAsia"/>
        </w:rPr>
        <w:t>2</w:t>
      </w:r>
      <w:r>
        <w:rPr>
          <w:rFonts w:hint="eastAsia"/>
        </w:rPr>
        <w:t>、根据提示输入要素，输入完毕点击“查询”。</w:t>
      </w:r>
    </w:p>
    <w:p w:rsidR="004A1DF5" w:rsidRDefault="004A1DF5">
      <w:pPr>
        <w:ind w:firstLineChars="200" w:firstLine="480"/>
      </w:pPr>
      <w:r>
        <w:rPr>
          <w:rFonts w:hint="eastAsia"/>
        </w:rPr>
        <w:t>3</w:t>
      </w:r>
      <w:r>
        <w:rPr>
          <w:rFonts w:hint="eastAsia"/>
        </w:rPr>
        <w:t>、选中一条回单记录后，点击“导入”，将选定的回单导入回单系统。或者点击“批量导入”将查询到的回单全部导入回单系统。</w:t>
      </w:r>
    </w:p>
    <w:p w:rsidR="004A1DF5" w:rsidRDefault="004A1DF5">
      <w:pPr>
        <w:ind w:left="435"/>
      </w:pPr>
      <w:r>
        <w:rPr>
          <w:rFonts w:hint="eastAsia"/>
        </w:rPr>
        <w:t>4</w:t>
      </w:r>
      <w:r>
        <w:rPr>
          <w:rFonts w:hint="eastAsia"/>
        </w:rPr>
        <w:t>、在“按户口查询打印”或“回单综合查询打印”功能中进行补打。</w:t>
      </w:r>
    </w:p>
    <w:p w:rsidR="004A1DF5" w:rsidRDefault="004A1DF5">
      <w:pPr>
        <w:pStyle w:val="5"/>
      </w:pPr>
      <w:r>
        <w:rPr>
          <w:rFonts w:hint="eastAsia"/>
        </w:rPr>
        <w:t>六、协议回单批量打印（业务代码</w:t>
      </w:r>
      <w:r>
        <w:rPr>
          <w:rFonts w:hint="eastAsia"/>
        </w:rPr>
        <w:t>1707</w:t>
      </w:r>
      <w:r>
        <w:rPr>
          <w:rFonts w:hint="eastAsia"/>
        </w:rPr>
        <w:t>）</w:t>
      </w:r>
    </w:p>
    <w:p w:rsidR="004A1DF5" w:rsidRDefault="004A1DF5">
      <w:pPr>
        <w:pStyle w:val="6"/>
      </w:pPr>
      <w:r>
        <w:rPr>
          <w:rFonts w:hint="eastAsia"/>
        </w:rPr>
        <w:t>（一）功能介绍</w:t>
      </w:r>
    </w:p>
    <w:p w:rsidR="004A1DF5" w:rsidRDefault="004A1DF5">
      <w:pPr>
        <w:pStyle w:val="a5"/>
        <w:spacing w:line="240" w:lineRule="auto"/>
        <w:rPr>
          <w:sz w:val="21"/>
        </w:rPr>
      </w:pPr>
      <w:r>
        <w:rPr>
          <w:rFonts w:hint="eastAsia"/>
          <w:sz w:val="21"/>
        </w:rPr>
        <w:t>批量打印开通了回单协议的户口的批量回单。</w:t>
      </w:r>
    </w:p>
    <w:p w:rsidR="004A1DF5" w:rsidRDefault="004A1DF5">
      <w:pPr>
        <w:pStyle w:val="6"/>
      </w:pPr>
      <w:r>
        <w:rPr>
          <w:rFonts w:hint="eastAsia"/>
        </w:rPr>
        <w:t>（二）操作步骤</w:t>
      </w:r>
    </w:p>
    <w:p w:rsidR="004A1DF5" w:rsidRDefault="004A1DF5">
      <w:pPr>
        <w:ind w:firstLineChars="200" w:firstLine="480"/>
        <w:rPr>
          <w:rFonts w:ascii="宋体" w:hAnsi="宋体"/>
          <w:kern w:val="0"/>
          <w:lang w:val="zh-CN"/>
        </w:rPr>
      </w:pPr>
      <w:r>
        <w:rPr>
          <w:rFonts w:ascii="宋体" w:hAnsi="宋体" w:hint="eastAsia"/>
        </w:rPr>
        <w:t>1、用户选择系统导航</w:t>
      </w:r>
      <w:r>
        <w:rPr>
          <w:rFonts w:ascii="宋体" w:hAnsi="宋体" w:hint="eastAsia"/>
          <w:kern w:val="0"/>
          <w:lang w:val="zh-CN"/>
        </w:rPr>
        <w:t>－客户管理－回单账单打印－协议回单批量打印，或在“业务代码”处输入业务代码1707进入。</w:t>
      </w:r>
    </w:p>
    <w:p w:rsidR="004A1DF5" w:rsidRDefault="004A1DF5">
      <w:pPr>
        <w:ind w:firstLineChars="200" w:firstLine="480"/>
        <w:rPr>
          <w:rFonts w:ascii="宋体"/>
          <w:kern w:val="0"/>
          <w:szCs w:val="18"/>
          <w:lang w:val="zh-CN"/>
        </w:rPr>
      </w:pPr>
      <w:r>
        <w:rPr>
          <w:rFonts w:ascii="宋体" w:hint="eastAsia"/>
          <w:kern w:val="0"/>
          <w:szCs w:val="18"/>
          <w:lang w:val="zh-CN"/>
        </w:rPr>
        <w:t>2、输入户口号、打印分类码和最大打印笔数。</w:t>
      </w:r>
    </w:p>
    <w:p w:rsidR="004A1DF5" w:rsidRDefault="004A1DF5">
      <w:pPr>
        <w:ind w:firstLineChars="200" w:firstLine="480"/>
        <w:rPr>
          <w:rFonts w:ascii="宋体"/>
          <w:kern w:val="0"/>
          <w:szCs w:val="18"/>
          <w:lang w:val="zh-CN"/>
        </w:rPr>
      </w:pPr>
      <w:r>
        <w:rPr>
          <w:rFonts w:ascii="宋体" w:hint="eastAsia"/>
          <w:kern w:val="0"/>
          <w:szCs w:val="18"/>
          <w:lang w:val="zh-CN"/>
        </w:rPr>
        <w:lastRenderedPageBreak/>
        <w:t>3、根据打印分类码在打印机上装好相应的纸张。</w:t>
      </w:r>
    </w:p>
    <w:p w:rsidR="004A1DF5" w:rsidRDefault="004A1DF5">
      <w:pPr>
        <w:ind w:firstLineChars="200" w:firstLine="480"/>
      </w:pPr>
      <w:r>
        <w:rPr>
          <w:rFonts w:ascii="宋体" w:hint="eastAsia"/>
          <w:kern w:val="0"/>
          <w:szCs w:val="18"/>
          <w:lang w:val="zh-CN"/>
        </w:rPr>
        <w:t>4、点击“打印”，打印该户口的协议回单。</w:t>
      </w:r>
    </w:p>
    <w:p w:rsidR="004A1DF5" w:rsidRDefault="004A1DF5">
      <w:pPr>
        <w:pStyle w:val="5"/>
      </w:pPr>
      <w:r>
        <w:rPr>
          <w:rFonts w:hint="eastAsia"/>
        </w:rPr>
        <w:t>七、回单协议维护（业务代码</w:t>
      </w:r>
      <w:r>
        <w:rPr>
          <w:rFonts w:hint="eastAsia"/>
        </w:rPr>
        <w:t>1709</w:t>
      </w:r>
      <w:r>
        <w:rPr>
          <w:rFonts w:hint="eastAsia"/>
        </w:rPr>
        <w:t>）</w:t>
      </w:r>
    </w:p>
    <w:p w:rsidR="004A1DF5" w:rsidRDefault="004A1DF5">
      <w:pPr>
        <w:pStyle w:val="6"/>
      </w:pPr>
      <w:r>
        <w:rPr>
          <w:rFonts w:hint="eastAsia"/>
        </w:rPr>
        <w:t>（一）功能介绍</w:t>
      </w:r>
    </w:p>
    <w:p w:rsidR="004A1DF5" w:rsidRDefault="004A1DF5">
      <w:pPr>
        <w:pStyle w:val="a5"/>
        <w:spacing w:line="240" w:lineRule="auto"/>
        <w:ind w:firstLineChars="150" w:firstLine="315"/>
        <w:rPr>
          <w:sz w:val="21"/>
        </w:rPr>
      </w:pPr>
      <w:r>
        <w:rPr>
          <w:rFonts w:hint="eastAsia"/>
          <w:sz w:val="21"/>
        </w:rPr>
        <w:t>本功能用于开通、维护和关闭客户回单协议。</w:t>
      </w:r>
    </w:p>
    <w:p w:rsidR="004A1DF5" w:rsidRDefault="004A1DF5">
      <w:pPr>
        <w:pStyle w:val="a5"/>
        <w:spacing w:line="240" w:lineRule="auto"/>
        <w:ind w:firstLineChars="150" w:firstLine="315"/>
        <w:rPr>
          <w:sz w:val="21"/>
        </w:rPr>
      </w:pPr>
      <w:r>
        <w:rPr>
          <w:rFonts w:hint="eastAsia"/>
          <w:sz w:val="21"/>
        </w:rPr>
        <w:t>目前系统实现的回单协议有：企业银行付款回单按照客户指定顺序批量打印。</w:t>
      </w:r>
    </w:p>
    <w:p w:rsidR="004A1DF5" w:rsidRDefault="004A1DF5">
      <w:pPr>
        <w:pStyle w:val="6"/>
      </w:pPr>
      <w:r>
        <w:rPr>
          <w:rFonts w:hint="eastAsia"/>
        </w:rPr>
        <w:t>（二）术语解释及参数说明</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6480"/>
      </w:tblGrid>
      <w:tr w:rsidR="004A1DF5">
        <w:tc>
          <w:tcPr>
            <w:tcW w:w="1800" w:type="dxa"/>
          </w:tcPr>
          <w:p w:rsidR="004A1DF5" w:rsidRDefault="004A1DF5">
            <w:r>
              <w:rPr>
                <w:rFonts w:hint="eastAsia"/>
              </w:rPr>
              <w:t>协议类型</w:t>
            </w:r>
          </w:p>
        </w:tc>
        <w:tc>
          <w:tcPr>
            <w:tcW w:w="6480" w:type="dxa"/>
            <w:vAlign w:val="center"/>
          </w:tcPr>
          <w:p w:rsidR="004A1DF5" w:rsidRDefault="004A1DF5">
            <w:r>
              <w:rPr>
                <w:rFonts w:hint="eastAsia"/>
              </w:rPr>
              <w:t>目前暂时只实现了普通类型的回单打印。</w:t>
            </w:r>
          </w:p>
        </w:tc>
      </w:tr>
      <w:tr w:rsidR="004A1DF5">
        <w:tc>
          <w:tcPr>
            <w:tcW w:w="1800" w:type="dxa"/>
          </w:tcPr>
          <w:p w:rsidR="004A1DF5" w:rsidRDefault="004A1DF5">
            <w:r>
              <w:rPr>
                <w:rFonts w:hint="eastAsia"/>
              </w:rPr>
              <w:t>打印模板代码</w:t>
            </w:r>
          </w:p>
        </w:tc>
        <w:tc>
          <w:tcPr>
            <w:tcW w:w="6480" w:type="dxa"/>
            <w:vAlign w:val="center"/>
          </w:tcPr>
          <w:p w:rsidR="004A1DF5" w:rsidRDefault="004A1DF5">
            <w:r>
              <w:rPr>
                <w:rFonts w:hint="eastAsia"/>
              </w:rPr>
              <w:t>要实现排序的回单模板，对清单式回单适用。普通回单不用输入。</w:t>
            </w:r>
          </w:p>
        </w:tc>
      </w:tr>
    </w:tbl>
    <w:p w:rsidR="004A1DF5" w:rsidRDefault="004A1DF5">
      <w:pPr>
        <w:pStyle w:val="6"/>
      </w:pPr>
      <w:r>
        <w:rPr>
          <w:rFonts w:hint="eastAsia"/>
        </w:rPr>
        <w:t>（三）操作步骤</w:t>
      </w:r>
    </w:p>
    <w:p w:rsidR="004A1DF5" w:rsidRDefault="004A1DF5">
      <w:pPr>
        <w:ind w:firstLineChars="200" w:firstLine="480"/>
        <w:rPr>
          <w:rFonts w:ascii="宋体" w:hAnsi="宋体"/>
          <w:kern w:val="0"/>
          <w:lang w:val="zh-CN"/>
        </w:rPr>
      </w:pPr>
      <w:r>
        <w:rPr>
          <w:rFonts w:ascii="宋体" w:hAnsi="宋体" w:hint="eastAsia"/>
        </w:rPr>
        <w:t>1、用户选择系统导航</w:t>
      </w:r>
      <w:r>
        <w:rPr>
          <w:rFonts w:ascii="宋体" w:hAnsi="宋体" w:hint="eastAsia"/>
          <w:kern w:val="0"/>
          <w:lang w:val="zh-CN"/>
        </w:rPr>
        <w:t>－客户管理－回单账单打印－回单协议维护，或在“业务代码”处输入业务代码1709进入。</w:t>
      </w:r>
    </w:p>
    <w:p w:rsidR="004A1DF5" w:rsidRDefault="004A1DF5">
      <w:pPr>
        <w:ind w:firstLineChars="200" w:firstLine="480"/>
        <w:rPr>
          <w:rFonts w:ascii="宋体" w:hAnsi="宋体"/>
          <w:kern w:val="0"/>
          <w:lang w:val="zh-CN"/>
        </w:rPr>
      </w:pPr>
      <w:r>
        <w:rPr>
          <w:rFonts w:ascii="宋体" w:hAnsi="宋体" w:hint="eastAsia"/>
          <w:kern w:val="0"/>
          <w:lang w:val="zh-CN"/>
        </w:rPr>
        <w:t>2、开通协议</w:t>
      </w:r>
    </w:p>
    <w:p w:rsidR="004A1DF5" w:rsidRDefault="004A1DF5">
      <w:pPr>
        <w:ind w:firstLineChars="150" w:firstLine="360"/>
        <w:rPr>
          <w:rFonts w:ascii="宋体" w:hAnsi="宋体"/>
          <w:kern w:val="0"/>
          <w:lang w:val="zh-CN"/>
        </w:rPr>
      </w:pPr>
      <w:r>
        <w:rPr>
          <w:rFonts w:ascii="宋体" w:hAnsi="宋体" w:hint="eastAsia"/>
          <w:kern w:val="0"/>
          <w:lang w:val="zh-CN"/>
        </w:rPr>
        <w:t>（1）点击“新增”进入新增回单协议界面，根据界面提示输入要素。如果选择普通回单，则打印模板代码可以不输入。</w:t>
      </w:r>
    </w:p>
    <w:p w:rsidR="004A1DF5" w:rsidRDefault="004A1DF5">
      <w:pPr>
        <w:ind w:firstLineChars="150" w:firstLine="360"/>
        <w:rPr>
          <w:rFonts w:ascii="宋体" w:hAnsi="宋体"/>
          <w:kern w:val="0"/>
          <w:lang w:val="zh-CN"/>
        </w:rPr>
      </w:pPr>
      <w:r>
        <w:rPr>
          <w:rFonts w:ascii="宋体" w:hAnsi="宋体" w:hint="eastAsia"/>
          <w:kern w:val="0"/>
          <w:lang w:val="zh-CN"/>
        </w:rPr>
        <w:t>（2）输入无误，点击“确定”，新增成功。</w:t>
      </w:r>
    </w:p>
    <w:p w:rsidR="004A1DF5" w:rsidRDefault="004A1DF5">
      <w:pPr>
        <w:ind w:firstLineChars="150" w:firstLine="360"/>
        <w:rPr>
          <w:rFonts w:ascii="宋体" w:hAnsi="宋体"/>
          <w:kern w:val="0"/>
          <w:lang w:val="zh-CN"/>
        </w:rPr>
      </w:pPr>
      <w:r>
        <w:rPr>
          <w:rFonts w:ascii="宋体" w:hAnsi="宋体" w:hint="eastAsia"/>
          <w:kern w:val="0"/>
          <w:lang w:val="zh-CN"/>
        </w:rPr>
        <w:t>3、维护协议</w:t>
      </w:r>
    </w:p>
    <w:p w:rsidR="004A1DF5" w:rsidRDefault="004A1DF5">
      <w:pPr>
        <w:ind w:firstLineChars="150" w:firstLine="360"/>
        <w:rPr>
          <w:rFonts w:ascii="宋体" w:hAnsi="宋体"/>
          <w:kern w:val="0"/>
          <w:lang w:val="zh-CN"/>
        </w:rPr>
      </w:pPr>
      <w:r>
        <w:rPr>
          <w:rFonts w:ascii="宋体" w:hAnsi="宋体" w:hint="eastAsia"/>
          <w:kern w:val="0"/>
          <w:lang w:val="zh-CN"/>
        </w:rPr>
        <w:t>（1）在查询回单协议界面输入需要修改回单协议的户口号，查询到要修改协议的户口。</w:t>
      </w:r>
    </w:p>
    <w:p w:rsidR="004A1DF5" w:rsidRDefault="004A1DF5">
      <w:pPr>
        <w:ind w:firstLineChars="150" w:firstLine="360"/>
        <w:rPr>
          <w:rFonts w:ascii="宋体"/>
          <w:kern w:val="0"/>
          <w:szCs w:val="18"/>
          <w:lang w:val="zh-CN"/>
        </w:rPr>
      </w:pPr>
      <w:r>
        <w:rPr>
          <w:rFonts w:ascii="宋体" w:hAnsi="宋体" w:hint="eastAsia"/>
          <w:kern w:val="0"/>
          <w:lang w:val="zh-CN"/>
        </w:rPr>
        <w:t>（2）点击“修改”按钮，进入修改界面，进行修改，修改完毕点击“确定”。修改成功。</w:t>
      </w:r>
    </w:p>
    <w:p w:rsidR="004A1DF5" w:rsidRDefault="004A1DF5">
      <w:pPr>
        <w:ind w:firstLineChars="150" w:firstLine="360"/>
        <w:rPr>
          <w:rFonts w:ascii="宋体"/>
          <w:kern w:val="0"/>
          <w:szCs w:val="18"/>
          <w:lang w:val="zh-CN"/>
        </w:rPr>
      </w:pPr>
      <w:r>
        <w:rPr>
          <w:rFonts w:ascii="宋体" w:hint="eastAsia"/>
          <w:kern w:val="0"/>
          <w:szCs w:val="18"/>
          <w:lang w:val="zh-CN"/>
        </w:rPr>
        <w:t>4、查询、关闭和重开协议</w:t>
      </w:r>
    </w:p>
    <w:p w:rsidR="004A1DF5" w:rsidRDefault="004A1DF5">
      <w:pPr>
        <w:ind w:firstLineChars="150" w:firstLine="360"/>
        <w:rPr>
          <w:rFonts w:ascii="宋体" w:hAnsi="宋体"/>
          <w:kern w:val="0"/>
          <w:lang w:val="zh-CN"/>
        </w:rPr>
      </w:pPr>
      <w:r>
        <w:rPr>
          <w:rFonts w:ascii="宋体" w:hint="eastAsia"/>
          <w:kern w:val="0"/>
          <w:szCs w:val="18"/>
          <w:lang w:val="zh-CN"/>
        </w:rPr>
        <w:t>（1）</w:t>
      </w:r>
      <w:r>
        <w:rPr>
          <w:rFonts w:ascii="宋体" w:hAnsi="宋体" w:hint="eastAsia"/>
          <w:kern w:val="0"/>
          <w:lang w:val="zh-CN"/>
        </w:rPr>
        <w:t>在查询回单协议界面输入需要修改回单协议的户口号，查询到已进行过协议维护的户口。</w:t>
      </w:r>
    </w:p>
    <w:p w:rsidR="004A1DF5" w:rsidRDefault="004A1DF5">
      <w:pPr>
        <w:ind w:firstLineChars="150" w:firstLine="360"/>
        <w:rPr>
          <w:rFonts w:ascii="宋体"/>
          <w:kern w:val="0"/>
          <w:szCs w:val="18"/>
          <w:lang w:val="zh-CN"/>
        </w:rPr>
      </w:pPr>
      <w:r>
        <w:rPr>
          <w:rFonts w:ascii="宋体" w:hint="eastAsia"/>
          <w:kern w:val="0"/>
          <w:szCs w:val="18"/>
          <w:lang w:val="zh-CN"/>
        </w:rPr>
        <w:t>（2）点击“明细”进入，协议关闭和重开界面</w:t>
      </w:r>
    </w:p>
    <w:p w:rsidR="004A1DF5" w:rsidRDefault="004A1DF5">
      <w:pPr>
        <w:ind w:firstLineChars="150" w:firstLine="360"/>
        <w:rPr>
          <w:rFonts w:ascii="宋体"/>
          <w:kern w:val="0"/>
          <w:szCs w:val="18"/>
          <w:lang w:val="zh-CN"/>
        </w:rPr>
      </w:pPr>
      <w:r>
        <w:rPr>
          <w:rFonts w:ascii="宋体" w:hint="eastAsia"/>
          <w:kern w:val="0"/>
          <w:szCs w:val="18"/>
          <w:lang w:val="zh-CN"/>
        </w:rPr>
        <w:t>（3）点击“关闭协议”按钮，对活动的协议状态进行关闭，点击“重开协议”</w:t>
      </w:r>
      <w:r>
        <w:rPr>
          <w:rFonts w:ascii="宋体" w:hint="eastAsia"/>
          <w:kern w:val="0"/>
          <w:szCs w:val="18"/>
          <w:lang w:val="zh-CN"/>
        </w:rPr>
        <w:lastRenderedPageBreak/>
        <w:t>对已经关闭的协议重新开启。</w:t>
      </w:r>
    </w:p>
    <w:p w:rsidR="004A1DF5" w:rsidRDefault="004A1DF5" w:rsidP="00327B4B">
      <w:pPr>
        <w:pStyle w:val="5"/>
        <w:spacing w:beforeLines="50" w:afterLines="50"/>
      </w:pPr>
      <w:r>
        <w:rPr>
          <w:rFonts w:hint="eastAsia"/>
        </w:rPr>
        <w:t>八、户口回单批量打印（业务代码</w:t>
      </w:r>
      <w:r>
        <w:rPr>
          <w:rFonts w:hint="eastAsia"/>
        </w:rPr>
        <w:t>1710</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1</w:t>
      </w:r>
      <w:r>
        <w:rPr>
          <w:rFonts w:hint="eastAsia"/>
        </w:rPr>
        <w:t>、满足批量打印某户口下特定回单的需求。例如：批量打印某客户的个人银行专业版付款回单。</w:t>
      </w:r>
    </w:p>
    <w:p w:rsidR="004A1DF5" w:rsidRDefault="004A1DF5">
      <w:pPr>
        <w:ind w:firstLineChars="200" w:firstLine="480"/>
      </w:pPr>
      <w:r>
        <w:rPr>
          <w:rFonts w:hint="eastAsia"/>
        </w:rPr>
        <w:t>2</w:t>
      </w:r>
      <w:r>
        <w:rPr>
          <w:rFonts w:hint="eastAsia"/>
        </w:rPr>
        <w:t>、有权限查询打印户口回单的用户可以执行户口回单批量打印。</w:t>
      </w:r>
    </w:p>
    <w:p w:rsidR="004A1DF5" w:rsidRDefault="004A1DF5">
      <w:pPr>
        <w:ind w:firstLineChars="200" w:firstLine="480"/>
      </w:pPr>
      <w:r>
        <w:rPr>
          <w:rFonts w:hint="eastAsia"/>
        </w:rPr>
        <w:t>3</w:t>
      </w:r>
      <w:r>
        <w:rPr>
          <w:rFonts w:hint="eastAsia"/>
        </w:rPr>
        <w:t>、使用该功能查询打印个人客户回单需要授权，跨网点查询打印对公客户回单需要授权。</w:t>
      </w:r>
    </w:p>
    <w:p w:rsidR="004A1DF5" w:rsidRDefault="004A1DF5">
      <w:pPr>
        <w:pStyle w:val="6"/>
      </w:pPr>
      <w:r>
        <w:rPr>
          <w:rFonts w:hint="eastAsia"/>
        </w:rPr>
        <w:t>（二）操作要点</w:t>
      </w:r>
    </w:p>
    <w:p w:rsidR="004A1DF5" w:rsidRDefault="004A1DF5">
      <w:pPr>
        <w:numPr>
          <w:ilvl w:val="0"/>
          <w:numId w:val="361"/>
        </w:numPr>
      </w:pPr>
      <w:r>
        <w:rPr>
          <w:rFonts w:hint="eastAsia"/>
        </w:rPr>
        <w:t>户口号、必须输入。户名在录入户口号后自动显示。</w:t>
      </w:r>
    </w:p>
    <w:p w:rsidR="004A1DF5" w:rsidRDefault="004A1DF5">
      <w:pPr>
        <w:numPr>
          <w:ilvl w:val="0"/>
          <w:numId w:val="361"/>
        </w:numPr>
      </w:pPr>
      <w:r>
        <w:rPr>
          <w:rFonts w:hint="eastAsia"/>
        </w:rPr>
        <w:t>起始日期和结束日期为选输项，不输入时默认为当日。</w:t>
      </w:r>
    </w:p>
    <w:p w:rsidR="004A1DF5" w:rsidRDefault="004A1DF5">
      <w:pPr>
        <w:numPr>
          <w:ilvl w:val="0"/>
          <w:numId w:val="361"/>
        </w:numPr>
      </w:pPr>
      <w:r>
        <w:rPr>
          <w:rFonts w:hint="eastAsia"/>
        </w:rPr>
        <w:t>其他查询条件：金额、打印标志、回单种类、回单代码和纸张代码为选输项，选输项不录入时系统取最大值。</w:t>
      </w:r>
    </w:p>
    <w:p w:rsidR="004A1DF5" w:rsidRDefault="004A1DF5">
      <w:pPr>
        <w:pStyle w:val="6"/>
        <w:spacing w:line="360" w:lineRule="auto"/>
      </w:pPr>
      <w:r>
        <w:rPr>
          <w:rFonts w:hint="eastAsia"/>
        </w:rPr>
        <w:t>（三）操作步骤</w:t>
      </w:r>
    </w:p>
    <w:p w:rsidR="004A1DF5" w:rsidRDefault="004A1DF5">
      <w:pPr>
        <w:ind w:firstLineChars="200" w:firstLine="480"/>
      </w:pPr>
      <w:r>
        <w:rPr>
          <w:rFonts w:ascii="宋体" w:hAnsi="宋体" w:hint="eastAsia"/>
        </w:rPr>
        <w:t>1、用户选择系</w:t>
      </w:r>
      <w:r>
        <w:rPr>
          <w:rFonts w:hint="eastAsia"/>
        </w:rPr>
        <w:t>统导航－客户管理－回单账单打印－户口回单批量打印，或在“业务代码”处输入业务代码</w:t>
      </w:r>
      <w:r>
        <w:rPr>
          <w:rFonts w:hint="eastAsia"/>
        </w:rPr>
        <w:t>1710</w:t>
      </w:r>
      <w:r>
        <w:rPr>
          <w:rFonts w:hint="eastAsia"/>
        </w:rPr>
        <w:t>进入。</w:t>
      </w:r>
    </w:p>
    <w:p w:rsidR="004A1DF5" w:rsidRDefault="004A1DF5">
      <w:pPr>
        <w:ind w:firstLineChars="200" w:firstLine="480"/>
      </w:pPr>
      <w:r>
        <w:rPr>
          <w:rFonts w:hint="eastAsia"/>
        </w:rPr>
        <w:t>2</w:t>
      </w:r>
      <w:r>
        <w:rPr>
          <w:rFonts w:hint="eastAsia"/>
        </w:rPr>
        <w:t>、录入户口号、起始日期和结束日期等要素，点击“查询”，系统显示符合条件回单。</w:t>
      </w:r>
    </w:p>
    <w:p w:rsidR="004A1DF5" w:rsidRDefault="004A1DF5">
      <w:pPr>
        <w:ind w:firstLineChars="200" w:firstLine="480"/>
      </w:pPr>
      <w:r>
        <w:rPr>
          <w:rFonts w:hint="eastAsia"/>
        </w:rPr>
        <w:t>3</w:t>
      </w:r>
      <w:r>
        <w:rPr>
          <w:rFonts w:hint="eastAsia"/>
        </w:rPr>
        <w:t>、选择其中一种回单代码，在打印机上安装好相应的纸张，点击“打印”。</w:t>
      </w:r>
    </w:p>
    <w:p w:rsidR="004A1DF5" w:rsidRDefault="004A1DF5">
      <w:pPr>
        <w:ind w:firstLineChars="200" w:firstLine="480"/>
      </w:pPr>
      <w:r>
        <w:rPr>
          <w:rFonts w:hint="eastAsia"/>
        </w:rPr>
        <w:t>4</w:t>
      </w:r>
      <w:r>
        <w:rPr>
          <w:rFonts w:hint="eastAsia"/>
        </w:rPr>
        <w:t>、输入最大张数，点击“确定”。</w:t>
      </w:r>
    </w:p>
    <w:p w:rsidR="004A1DF5" w:rsidRDefault="004A1DF5" w:rsidP="00327B4B">
      <w:pPr>
        <w:pStyle w:val="5"/>
        <w:spacing w:beforeLines="50" w:afterLines="50"/>
      </w:pPr>
      <w:r>
        <w:rPr>
          <w:rFonts w:hint="eastAsia"/>
        </w:rPr>
        <w:t>九、交易对账单补打（业务代码</w:t>
      </w:r>
      <w:r>
        <w:rPr>
          <w:rFonts w:hint="eastAsia"/>
        </w:rPr>
        <w:t>1705</w:t>
      </w:r>
      <w:r>
        <w:rPr>
          <w:rFonts w:hint="eastAsia"/>
        </w:rPr>
        <w:t>）</w:t>
      </w:r>
    </w:p>
    <w:p w:rsidR="004A1DF5" w:rsidRDefault="004A1DF5">
      <w:pPr>
        <w:pStyle w:val="6"/>
        <w:spacing w:line="360" w:lineRule="auto"/>
      </w:pPr>
      <w:r>
        <w:rPr>
          <w:rFonts w:hint="eastAsia"/>
        </w:rPr>
        <w:t>（一）功能介绍</w:t>
      </w:r>
    </w:p>
    <w:p w:rsidR="004A1DF5" w:rsidRDefault="004A1DF5">
      <w:pPr>
        <w:ind w:firstLineChars="150" w:firstLine="360"/>
        <w:rPr>
          <w:rFonts w:ascii="宋体" w:hAnsi="宋体"/>
          <w:kern w:val="0"/>
          <w:lang w:val="zh-CN"/>
        </w:rPr>
      </w:pPr>
      <w:r>
        <w:rPr>
          <w:rFonts w:ascii="宋体" w:hAnsi="宋体" w:hint="eastAsia"/>
        </w:rPr>
        <w:t>1、可根据设定的条件对已</w:t>
      </w:r>
      <w:r>
        <w:rPr>
          <w:rFonts w:ascii="宋体" w:hAnsi="宋体" w:hint="eastAsia"/>
          <w:kern w:val="0"/>
          <w:lang w:val="zh-CN"/>
        </w:rPr>
        <w:t>生成的交易对账单进行查询，并对查询的结果进行有选择的打印。</w:t>
      </w:r>
    </w:p>
    <w:p w:rsidR="004A1DF5" w:rsidRDefault="004A1DF5">
      <w:pPr>
        <w:ind w:firstLineChars="150" w:firstLine="360"/>
        <w:rPr>
          <w:rFonts w:ascii="宋体" w:hAnsi="宋体"/>
          <w:kern w:val="0"/>
          <w:lang w:val="zh-CN"/>
        </w:rPr>
      </w:pPr>
      <w:r>
        <w:rPr>
          <w:rFonts w:ascii="宋体" w:hAnsi="宋体" w:hint="eastAsia"/>
          <w:kern w:val="0"/>
          <w:lang w:val="zh-CN"/>
        </w:rPr>
        <w:t>2、主要满足客户补打交易对账单的需要。</w:t>
      </w:r>
    </w:p>
    <w:p w:rsidR="004A1DF5" w:rsidRDefault="004A1DF5">
      <w:pPr>
        <w:ind w:firstLineChars="150" w:firstLine="360"/>
        <w:rPr>
          <w:rFonts w:ascii="宋体" w:hAnsi="宋体"/>
        </w:rPr>
      </w:pPr>
      <w:r>
        <w:rPr>
          <w:rFonts w:ascii="宋体" w:hAnsi="宋体" w:hint="eastAsia"/>
          <w:kern w:val="0"/>
          <w:lang w:val="zh-CN"/>
        </w:rPr>
        <w:t>3、系统不支持打印个人客户的</w:t>
      </w:r>
      <w:r>
        <w:rPr>
          <w:rFonts w:ascii="宋体" w:hAnsi="宋体" w:hint="eastAsia"/>
        </w:rPr>
        <w:t>对账单。</w:t>
      </w:r>
    </w:p>
    <w:p w:rsidR="004A1DF5" w:rsidRDefault="004A1DF5">
      <w:pPr>
        <w:pStyle w:val="6"/>
        <w:spacing w:line="360" w:lineRule="auto"/>
      </w:pPr>
      <w:r>
        <w:rPr>
          <w:rFonts w:hint="eastAsia"/>
        </w:rPr>
        <w:lastRenderedPageBreak/>
        <w:t>（二）操作步骤</w:t>
      </w:r>
    </w:p>
    <w:p w:rsidR="004A1DF5" w:rsidRDefault="004A1DF5">
      <w:pPr>
        <w:ind w:firstLineChars="150" w:firstLine="360"/>
        <w:rPr>
          <w:rFonts w:ascii="宋体" w:hAnsi="宋体"/>
          <w:kern w:val="0"/>
          <w:lang w:val="zh-CN"/>
        </w:rPr>
      </w:pPr>
      <w:r>
        <w:rPr>
          <w:rFonts w:ascii="宋体" w:hAnsi="宋体" w:hint="eastAsia"/>
        </w:rPr>
        <w:t>1、用户选择系统导航</w:t>
      </w:r>
      <w:r>
        <w:rPr>
          <w:rFonts w:ascii="宋体" w:hAnsi="宋体" w:hint="eastAsia"/>
          <w:kern w:val="0"/>
          <w:lang w:val="zh-CN"/>
        </w:rPr>
        <w:t>－客户管理－回单账单打印－补打对账单或在“业务代码”处输入业务代码“1705”进入。</w:t>
      </w:r>
    </w:p>
    <w:p w:rsidR="004A1DF5" w:rsidRDefault="004A1DF5">
      <w:pPr>
        <w:ind w:firstLineChars="150" w:firstLine="360"/>
        <w:rPr>
          <w:rFonts w:ascii="宋体" w:hAnsi="宋体"/>
          <w:kern w:val="0"/>
          <w:lang w:val="zh-CN"/>
        </w:rPr>
      </w:pPr>
      <w:r>
        <w:rPr>
          <w:rFonts w:ascii="宋体" w:hAnsi="宋体" w:hint="eastAsia"/>
          <w:kern w:val="0"/>
          <w:lang w:val="zh-CN"/>
        </w:rPr>
        <w:t>2、输入客户“户口号”、“账号”，系统自动显示户名。</w:t>
      </w:r>
    </w:p>
    <w:p w:rsidR="004A1DF5" w:rsidRDefault="004A1DF5">
      <w:pPr>
        <w:ind w:firstLineChars="150" w:firstLine="360"/>
        <w:rPr>
          <w:rFonts w:ascii="宋体" w:hAnsi="宋体"/>
          <w:kern w:val="0"/>
          <w:lang w:val="zh-CN"/>
        </w:rPr>
      </w:pPr>
      <w:r>
        <w:rPr>
          <w:rFonts w:ascii="宋体" w:hAnsi="宋体" w:hint="eastAsia"/>
          <w:kern w:val="0"/>
          <w:lang w:val="zh-CN"/>
        </w:rPr>
        <w:t>3、输入“起始日期</w:t>
      </w:r>
      <w:r>
        <w:rPr>
          <w:rFonts w:ascii="宋体" w:hAnsi="宋体" w:hint="eastAsia"/>
        </w:rPr>
        <w:t>”、“结束日期”，点击</w:t>
      </w:r>
      <w:r>
        <w:rPr>
          <w:rFonts w:ascii="宋体" w:hAnsi="宋体" w:hint="eastAsia"/>
          <w:kern w:val="0"/>
          <w:lang w:val="zh-CN"/>
        </w:rPr>
        <w:t>“查询”，系统列示出该日期区间内已出的对账单的清单。</w:t>
      </w:r>
    </w:p>
    <w:p w:rsidR="004A1DF5" w:rsidRDefault="004A1DF5">
      <w:pPr>
        <w:ind w:firstLineChars="150" w:firstLine="360"/>
        <w:rPr>
          <w:rFonts w:ascii="宋体" w:hAnsi="宋体"/>
          <w:kern w:val="0"/>
          <w:lang w:val="zh-CN"/>
        </w:rPr>
      </w:pPr>
      <w:r>
        <w:rPr>
          <w:rFonts w:ascii="宋体" w:hAnsi="宋体" w:hint="eastAsia"/>
          <w:kern w:val="0"/>
          <w:lang w:val="zh-CN"/>
        </w:rPr>
        <w:t>4、选择其中一条，点击“明细”，可以查询其中的一条对账单。</w:t>
      </w:r>
    </w:p>
    <w:p w:rsidR="004A1DF5" w:rsidRDefault="004A1DF5">
      <w:pPr>
        <w:ind w:firstLineChars="150" w:firstLine="360"/>
        <w:rPr>
          <w:rFonts w:ascii="宋体" w:hAnsi="宋体"/>
        </w:rPr>
      </w:pPr>
      <w:r>
        <w:rPr>
          <w:rFonts w:ascii="宋体" w:hAnsi="宋体" w:hint="eastAsia"/>
          <w:kern w:val="0"/>
          <w:lang w:val="zh-CN"/>
        </w:rPr>
        <w:t>5、选择其中一条，点击“打印”，系</w:t>
      </w:r>
      <w:r>
        <w:rPr>
          <w:rFonts w:ascii="宋体" w:hAnsi="宋体" w:hint="eastAsia"/>
        </w:rPr>
        <w:t>统打印出对账单的相应页数。</w:t>
      </w:r>
    </w:p>
    <w:p w:rsidR="004A1DF5" w:rsidRDefault="004A1DF5">
      <w:pPr>
        <w:pStyle w:val="5"/>
      </w:pPr>
      <w:r>
        <w:rPr>
          <w:rFonts w:hint="eastAsia"/>
        </w:rPr>
        <w:t>十、交易对账单处理（业务代码</w:t>
      </w:r>
      <w:r>
        <w:rPr>
          <w:rFonts w:hint="eastAsia"/>
        </w:rPr>
        <w:t>1711</w:t>
      </w:r>
      <w:r>
        <w:rPr>
          <w:rFonts w:hint="eastAsia"/>
        </w:rPr>
        <w:t>）</w:t>
      </w:r>
    </w:p>
    <w:p w:rsidR="004A1DF5" w:rsidRDefault="004A1DF5">
      <w:pPr>
        <w:pStyle w:val="6"/>
        <w:numPr>
          <w:ilvl w:val="0"/>
          <w:numId w:val="457"/>
        </w:numPr>
      </w:pPr>
      <w:r>
        <w:rPr>
          <w:rFonts w:hint="eastAsia"/>
        </w:rPr>
        <w:t>功能介绍</w:t>
      </w:r>
    </w:p>
    <w:p w:rsidR="004A1DF5" w:rsidRDefault="004A1DF5">
      <w:r>
        <w:rPr>
          <w:rFonts w:hint="eastAsia"/>
        </w:rPr>
        <w:t xml:space="preserve">    </w:t>
      </w:r>
      <w:r>
        <w:rPr>
          <w:rFonts w:hint="eastAsia"/>
        </w:rPr>
        <w:t>通过该功能，打印或下载客户的交易对账单。</w:t>
      </w:r>
    </w:p>
    <w:p w:rsidR="004A1DF5" w:rsidRDefault="004A1DF5">
      <w:pPr>
        <w:pStyle w:val="6"/>
        <w:numPr>
          <w:ilvl w:val="0"/>
          <w:numId w:val="457"/>
        </w:numPr>
      </w:pPr>
      <w:r>
        <w:rPr>
          <w:rFonts w:hint="eastAsia"/>
        </w:rPr>
        <w:t>术语解释及参数说明</w:t>
      </w:r>
    </w:p>
    <w:p w:rsidR="004A1DF5" w:rsidRDefault="004A1DF5">
      <w:pPr>
        <w:ind w:firstLineChars="200" w:firstLine="480"/>
      </w:pPr>
      <w:r>
        <w:rPr>
          <w:rFonts w:hint="eastAsia"/>
        </w:rPr>
        <w:t>客户的交易对账单有四种投递方式：柜台取、邮寄、电子对账单和不发送。根据银行业务需要或者客户要求，在户口综合中进行维护，确定某个户口的对账单投递方式。一个户口的对账单只能选择一种投递方式，投递方式确定了这个户口的对账单通过什么途径取得。</w:t>
      </w:r>
    </w:p>
    <w:p w:rsidR="004A1DF5" w:rsidRDefault="004A1DF5">
      <w:pPr>
        <w:ind w:firstLineChars="200" w:firstLine="482"/>
      </w:pPr>
      <w:r>
        <w:rPr>
          <w:rFonts w:hint="eastAsia"/>
          <w:b/>
          <w:bCs/>
        </w:rPr>
        <w:t>柜台取方式对账单</w:t>
      </w:r>
      <w:r>
        <w:rPr>
          <w:rFonts w:hint="eastAsia"/>
        </w:rPr>
        <w:t>，可以集中后台打印，也可以在交易对账单处理窗口实现前台打印。前台打印模式有：在本网点打印和指定网点打印。系统默认为分行后台打印模式。调整为前台打印模式，可以通过参数配置进行维护。打印输出的顺序是先按机构，再按户口顺序。户口的对账单属于那个机构打印输出由户口的回单箱机构确定，在户口综合维护中进行维护。</w:t>
      </w:r>
    </w:p>
    <w:p w:rsidR="004A1DF5" w:rsidRDefault="004A1DF5">
      <w:pPr>
        <w:ind w:firstLineChars="200" w:firstLine="482"/>
      </w:pPr>
      <w:r>
        <w:rPr>
          <w:rFonts w:hint="eastAsia"/>
          <w:b/>
          <w:bCs/>
        </w:rPr>
        <w:t>邮寄方式对账单</w:t>
      </w:r>
      <w:r>
        <w:rPr>
          <w:rFonts w:hint="eastAsia"/>
        </w:rPr>
        <w:t>，可以在交易对账单处理窗口将数据下载下来，外包数据，打印后邮寄给客户。采用分行集中下载的方式。</w:t>
      </w:r>
    </w:p>
    <w:p w:rsidR="004A1DF5" w:rsidRDefault="004A1DF5">
      <w:pPr>
        <w:ind w:firstLineChars="200" w:firstLine="482"/>
      </w:pPr>
      <w:r>
        <w:rPr>
          <w:rFonts w:hint="eastAsia"/>
          <w:b/>
          <w:bCs/>
        </w:rPr>
        <w:t>电子方式的对账单</w:t>
      </w:r>
      <w:r>
        <w:rPr>
          <w:rFonts w:hint="eastAsia"/>
        </w:rPr>
        <w:t>，在对账单生成后由系统自动将对账单发送到客户的电子邮箱。电子对账单的定制，先在户口综合维护中确定客户的对账单采用电子对账单方式，再到通知系统中将客户收邮件的邮箱号码录入到系统中。</w:t>
      </w:r>
    </w:p>
    <w:p w:rsidR="004A1DF5" w:rsidRDefault="004A1DF5">
      <w:pPr>
        <w:ind w:firstLineChars="200" w:firstLine="482"/>
      </w:pPr>
      <w:r>
        <w:rPr>
          <w:rFonts w:hint="eastAsia"/>
          <w:b/>
          <w:bCs/>
        </w:rPr>
        <w:t>不发送方式的对账单</w:t>
      </w:r>
      <w:r>
        <w:rPr>
          <w:rFonts w:hint="eastAsia"/>
        </w:rPr>
        <w:t>，针对不常发生交易的客户将对交易对账单的投递方式</w:t>
      </w:r>
      <w:r>
        <w:rPr>
          <w:rFonts w:hint="eastAsia"/>
        </w:rPr>
        <w:lastRenderedPageBreak/>
        <w:t>设置为不发送，即不打印也不发邮件。待客户需要时才通过补打印方式提供给客户。</w:t>
      </w:r>
    </w:p>
    <w:p w:rsidR="004A1DF5" w:rsidRDefault="004A1DF5">
      <w:pPr>
        <w:pStyle w:val="6"/>
        <w:numPr>
          <w:ilvl w:val="0"/>
          <w:numId w:val="457"/>
        </w:numPr>
      </w:pPr>
      <w:r>
        <w:rPr>
          <w:rFonts w:hint="eastAsia"/>
        </w:rPr>
        <w:t>操作要点</w:t>
      </w:r>
    </w:p>
    <w:p w:rsidR="004A1DF5" w:rsidRDefault="004A1DF5"/>
    <w:p w:rsidR="004A1DF5" w:rsidRDefault="004A1DF5">
      <w:pPr>
        <w:pStyle w:val="6"/>
      </w:pPr>
      <w:r>
        <w:rPr>
          <w:rFonts w:hint="eastAsia"/>
        </w:rPr>
        <w:t>（四）操作步骤</w:t>
      </w:r>
    </w:p>
    <w:p w:rsidR="004A1DF5" w:rsidRDefault="004A1DF5">
      <w:pPr>
        <w:ind w:firstLineChars="200" w:firstLine="480"/>
      </w:pPr>
      <w:r>
        <w:rPr>
          <w:rFonts w:hint="eastAsia"/>
        </w:rPr>
        <w:t>打印柜台取方式的对账单的操作步骤：</w:t>
      </w:r>
    </w:p>
    <w:p w:rsidR="004A1DF5" w:rsidRDefault="004A1DF5">
      <w:pPr>
        <w:rPr>
          <w:rFonts w:ascii="宋体" w:hAnsi="宋体"/>
          <w:kern w:val="0"/>
          <w:lang w:val="zh-CN"/>
        </w:rPr>
      </w:pPr>
      <w:r>
        <w:rPr>
          <w:rFonts w:ascii="宋体" w:hAnsi="宋体" w:hint="eastAsia"/>
        </w:rPr>
        <w:t>1、用户选择系统导航</w:t>
      </w:r>
      <w:r>
        <w:rPr>
          <w:rFonts w:ascii="宋体" w:hAnsi="宋体" w:hint="eastAsia"/>
          <w:kern w:val="0"/>
          <w:lang w:val="zh-CN"/>
        </w:rPr>
        <w:t>－客户管理－回单账单打印－交易对账单处理，或在“业务代码”处输入业务代码“1711”进入。</w:t>
      </w:r>
    </w:p>
    <w:p w:rsidR="004A1DF5" w:rsidRDefault="004A1DF5">
      <w:pPr>
        <w:rPr>
          <w:rFonts w:ascii="宋体" w:hAnsi="宋体"/>
          <w:kern w:val="0"/>
          <w:lang w:val="zh-CN"/>
        </w:rPr>
      </w:pPr>
      <w:r>
        <w:rPr>
          <w:rFonts w:ascii="宋体" w:hAnsi="宋体" w:hint="eastAsia"/>
          <w:kern w:val="0"/>
          <w:lang w:val="zh-CN"/>
        </w:rPr>
        <w:t>2、输入机构号和月份。</w:t>
      </w:r>
    </w:p>
    <w:p w:rsidR="004A1DF5" w:rsidRDefault="004A1DF5">
      <w:r>
        <w:rPr>
          <w:rFonts w:hint="eastAsia"/>
        </w:rPr>
        <w:t>3</w:t>
      </w:r>
      <w:r>
        <w:rPr>
          <w:rFonts w:hint="eastAsia"/>
        </w:rPr>
        <w:t>、</w:t>
      </w:r>
      <w:r>
        <w:rPr>
          <w:rFonts w:ascii="宋体" w:hAnsi="宋体" w:hint="eastAsia"/>
          <w:kern w:val="0"/>
          <w:lang w:val="zh-CN"/>
        </w:rPr>
        <w:t>投递方式，选择“柜台取方式”</w:t>
      </w:r>
      <w:r>
        <w:rPr>
          <w:rFonts w:hint="eastAsia"/>
        </w:rPr>
        <w:t xml:space="preserve"> </w:t>
      </w:r>
    </w:p>
    <w:p w:rsidR="004A1DF5" w:rsidRDefault="004A1DF5">
      <w:r>
        <w:rPr>
          <w:rFonts w:hint="eastAsia"/>
        </w:rPr>
        <w:t>4</w:t>
      </w:r>
      <w:r>
        <w:rPr>
          <w:rFonts w:hint="eastAsia"/>
        </w:rPr>
        <w:t>、输入起始户口号和结束户口号，如果打印全部，取系统默认的</w:t>
      </w:r>
      <w:r>
        <w:rPr>
          <w:rFonts w:hint="eastAsia"/>
        </w:rPr>
        <w:t>0-99999</w:t>
      </w:r>
      <w:r>
        <w:rPr>
          <w:rFonts w:hint="eastAsia"/>
        </w:rPr>
        <w:t>；如果补打印其中一部分，输入起始和结束户口号。</w:t>
      </w:r>
    </w:p>
    <w:p w:rsidR="004A1DF5" w:rsidRDefault="004A1DF5">
      <w:r>
        <w:rPr>
          <w:rFonts w:hint="eastAsia"/>
        </w:rPr>
        <w:t>5</w:t>
      </w:r>
      <w:r>
        <w:rPr>
          <w:rFonts w:hint="eastAsia"/>
        </w:rPr>
        <w:t>、输入回单箱机构（不是必输项）。</w:t>
      </w:r>
    </w:p>
    <w:p w:rsidR="004A1DF5" w:rsidRDefault="004A1DF5">
      <w:r>
        <w:rPr>
          <w:rFonts w:hint="eastAsia"/>
        </w:rPr>
        <w:t>6</w:t>
      </w:r>
      <w:r>
        <w:rPr>
          <w:rFonts w:hint="eastAsia"/>
        </w:rPr>
        <w:t>、点击“查询”按钮，系统显示符合条件的对账单。</w:t>
      </w:r>
    </w:p>
    <w:p w:rsidR="004A1DF5" w:rsidRDefault="004A1DF5">
      <w:r>
        <w:rPr>
          <w:rFonts w:hint="eastAsia"/>
        </w:rPr>
        <w:t>7</w:t>
      </w:r>
      <w:r>
        <w:rPr>
          <w:rFonts w:hint="eastAsia"/>
        </w:rPr>
        <w:t>、点击“打印”按钮，指定打印机将对账单打印出来。</w:t>
      </w:r>
    </w:p>
    <w:p w:rsidR="004A1DF5" w:rsidRDefault="004A1DF5"/>
    <w:p w:rsidR="004A1DF5" w:rsidRDefault="004A1DF5">
      <w:pPr>
        <w:ind w:firstLineChars="200" w:firstLine="480"/>
      </w:pPr>
      <w:r>
        <w:rPr>
          <w:rFonts w:hint="eastAsia"/>
        </w:rPr>
        <w:t>下载邮寄方式对账单的数据的操作步骤：</w:t>
      </w:r>
    </w:p>
    <w:p w:rsidR="004A1DF5" w:rsidRDefault="004A1DF5">
      <w:pPr>
        <w:numPr>
          <w:ilvl w:val="0"/>
          <w:numId w:val="458"/>
        </w:numPr>
        <w:rPr>
          <w:rFonts w:ascii="宋体" w:hAnsi="宋体"/>
          <w:kern w:val="0"/>
          <w:lang w:val="zh-CN"/>
        </w:rPr>
      </w:pPr>
      <w:r>
        <w:rPr>
          <w:rFonts w:ascii="宋体" w:hAnsi="宋体" w:hint="eastAsia"/>
        </w:rPr>
        <w:t>用户选择系统导航</w:t>
      </w:r>
      <w:r>
        <w:rPr>
          <w:rFonts w:ascii="宋体" w:hAnsi="宋体" w:hint="eastAsia"/>
          <w:kern w:val="0"/>
          <w:lang w:val="zh-CN"/>
        </w:rPr>
        <w:t>－客户管理－回单账单打印－交易对账单处理，或在“业务代码”处输入业务代码“1711”进入。</w:t>
      </w:r>
    </w:p>
    <w:p w:rsidR="004A1DF5" w:rsidRDefault="004A1DF5">
      <w:pPr>
        <w:numPr>
          <w:ilvl w:val="0"/>
          <w:numId w:val="458"/>
        </w:numPr>
      </w:pPr>
      <w:r>
        <w:rPr>
          <w:rFonts w:hint="eastAsia"/>
        </w:rPr>
        <w:t>输入机构号和月份。</w:t>
      </w:r>
    </w:p>
    <w:p w:rsidR="004A1DF5" w:rsidRDefault="004A1DF5">
      <w:pPr>
        <w:numPr>
          <w:ilvl w:val="0"/>
          <w:numId w:val="458"/>
        </w:numPr>
      </w:pPr>
      <w:r>
        <w:rPr>
          <w:rFonts w:ascii="宋体" w:hAnsi="宋体" w:hint="eastAsia"/>
          <w:kern w:val="0"/>
          <w:lang w:val="zh-CN"/>
        </w:rPr>
        <w:t>投递方式，选择“邮寄方式”。</w:t>
      </w:r>
    </w:p>
    <w:p w:rsidR="004A1DF5" w:rsidRDefault="004A1DF5">
      <w:pPr>
        <w:numPr>
          <w:ilvl w:val="0"/>
          <w:numId w:val="458"/>
        </w:numPr>
      </w:pPr>
      <w:r>
        <w:rPr>
          <w:rFonts w:ascii="宋体" w:hAnsi="宋体" w:hint="eastAsia"/>
          <w:kern w:val="0"/>
        </w:rPr>
        <w:t>点击“下载”按钮，系统将符合条件的对账单数据下载下来，并显示下载户数。</w:t>
      </w:r>
    </w:p>
    <w:p w:rsidR="004A1DF5" w:rsidRDefault="004A1DF5"/>
    <w:p w:rsidR="004A1DF5" w:rsidRDefault="004A1DF5">
      <w:pPr>
        <w:pStyle w:val="5"/>
      </w:pPr>
      <w:r>
        <w:rPr>
          <w:rFonts w:hint="eastAsia"/>
        </w:rPr>
        <w:t>十一、银企对账单生成（业务代码</w:t>
      </w:r>
      <w:r>
        <w:rPr>
          <w:rFonts w:hint="eastAsia"/>
        </w:rPr>
        <w:t>1731</w:t>
      </w:r>
      <w:r>
        <w:rPr>
          <w:rFonts w:hint="eastAsia"/>
        </w:rPr>
        <w:t>）</w:t>
      </w:r>
    </w:p>
    <w:p w:rsidR="004A1DF5" w:rsidRDefault="004A1DF5">
      <w:pPr>
        <w:pStyle w:val="6"/>
      </w:pPr>
      <w:r>
        <w:rPr>
          <w:rFonts w:hint="eastAsia"/>
        </w:rPr>
        <w:t>（一）功能介绍</w:t>
      </w:r>
    </w:p>
    <w:p w:rsidR="004A1DF5" w:rsidRDefault="004A1DF5">
      <w:pPr>
        <w:pStyle w:val="a5"/>
        <w:spacing w:line="240" w:lineRule="auto"/>
        <w:rPr>
          <w:sz w:val="21"/>
        </w:rPr>
      </w:pPr>
      <w:r>
        <w:rPr>
          <w:rFonts w:hint="eastAsia"/>
          <w:sz w:val="21"/>
        </w:rPr>
        <w:t>通过该功能实现分行用户对银企对账单数据的批量下载和打印。该功能支持不动户的选</w:t>
      </w:r>
      <w:r>
        <w:rPr>
          <w:rFonts w:hint="eastAsia"/>
          <w:sz w:val="21"/>
        </w:rPr>
        <w:lastRenderedPageBreak/>
        <w:t>择打印，支持数据下载外包。</w:t>
      </w:r>
    </w:p>
    <w:p w:rsidR="004A1DF5" w:rsidRDefault="004A1DF5">
      <w:pPr>
        <w:pStyle w:val="6"/>
      </w:pPr>
      <w:r>
        <w:rPr>
          <w:rFonts w:hint="eastAsia"/>
        </w:rPr>
        <w:t>（二）术语解释及参数说明</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6480"/>
      </w:tblGrid>
      <w:tr w:rsidR="004A1DF5">
        <w:tc>
          <w:tcPr>
            <w:tcW w:w="1800" w:type="dxa"/>
          </w:tcPr>
          <w:p w:rsidR="004A1DF5" w:rsidRDefault="004A1DF5">
            <w:r>
              <w:rPr>
                <w:rFonts w:hint="eastAsia"/>
              </w:rPr>
              <w:t>最后交易日期</w:t>
            </w:r>
          </w:p>
        </w:tc>
        <w:tc>
          <w:tcPr>
            <w:tcW w:w="6480" w:type="dxa"/>
            <w:vAlign w:val="center"/>
          </w:tcPr>
          <w:p w:rsidR="004A1DF5" w:rsidRDefault="004A1DF5">
            <w:r>
              <w:rPr>
                <w:rFonts w:hint="eastAsia"/>
              </w:rPr>
              <w:t>账户最后发生交易的日期，在选择不打印不动户的时候要求输入，输入后系统会进行判断，从最后交易日期到打印日期没有发生业务的账户将不会被打印出来。</w:t>
            </w:r>
          </w:p>
        </w:tc>
      </w:tr>
      <w:tr w:rsidR="004A1DF5">
        <w:tc>
          <w:tcPr>
            <w:tcW w:w="1800" w:type="dxa"/>
          </w:tcPr>
          <w:p w:rsidR="004A1DF5" w:rsidRDefault="004A1DF5">
            <w:r>
              <w:rPr>
                <w:rFonts w:hint="eastAsia"/>
              </w:rPr>
              <w:t>返回日期</w:t>
            </w:r>
          </w:p>
        </w:tc>
        <w:tc>
          <w:tcPr>
            <w:tcW w:w="6480" w:type="dxa"/>
            <w:vAlign w:val="center"/>
          </w:tcPr>
          <w:p w:rsidR="004A1DF5" w:rsidRDefault="004A1DF5">
            <w:r>
              <w:rPr>
                <w:rFonts w:hint="eastAsia"/>
              </w:rPr>
              <w:t>企业返回银企对账单的日期。</w:t>
            </w:r>
          </w:p>
        </w:tc>
      </w:tr>
      <w:tr w:rsidR="004A1DF5">
        <w:tc>
          <w:tcPr>
            <w:tcW w:w="1800" w:type="dxa"/>
          </w:tcPr>
          <w:p w:rsidR="004A1DF5" w:rsidRDefault="004A1DF5">
            <w:r>
              <w:rPr>
                <w:rFonts w:hint="eastAsia"/>
              </w:rPr>
              <w:t>最小余额</w:t>
            </w:r>
          </w:p>
        </w:tc>
        <w:tc>
          <w:tcPr>
            <w:tcW w:w="6480" w:type="dxa"/>
            <w:vAlign w:val="center"/>
          </w:tcPr>
          <w:p w:rsidR="004A1DF5" w:rsidRDefault="004A1DF5">
            <w:r>
              <w:rPr>
                <w:rFonts w:hint="eastAsia"/>
              </w:rPr>
              <w:t>输入最小余额后，会打印出高于最小余额的账户的银企对账单。不输入时，系统打印全部。</w:t>
            </w:r>
          </w:p>
        </w:tc>
      </w:tr>
      <w:tr w:rsidR="004A1DF5">
        <w:tc>
          <w:tcPr>
            <w:tcW w:w="1800" w:type="dxa"/>
          </w:tcPr>
          <w:p w:rsidR="004A1DF5" w:rsidRDefault="004A1DF5">
            <w:r>
              <w:rPr>
                <w:rFonts w:hint="eastAsia"/>
              </w:rPr>
              <w:t>打印不动户</w:t>
            </w:r>
          </w:p>
        </w:tc>
        <w:tc>
          <w:tcPr>
            <w:tcW w:w="6480" w:type="dxa"/>
            <w:vAlign w:val="center"/>
          </w:tcPr>
          <w:p w:rsidR="004A1DF5" w:rsidRDefault="004A1DF5">
            <w:r>
              <w:rPr>
                <w:rFonts w:hint="eastAsia"/>
              </w:rPr>
              <w:t>如选择，则会打印出所有户口的对账单。不选择，则需要输入账户最后交易日期，系统根据录入的最后交易日期确定不动户的范围。</w:t>
            </w:r>
          </w:p>
        </w:tc>
      </w:tr>
    </w:tbl>
    <w:p w:rsidR="004A1DF5" w:rsidRDefault="004A1DF5">
      <w:pPr>
        <w:pStyle w:val="6"/>
      </w:pPr>
      <w:r>
        <w:rPr>
          <w:rFonts w:hint="eastAsia"/>
        </w:rPr>
        <w:t>（三）操作要点</w:t>
      </w:r>
    </w:p>
    <w:p w:rsidR="004A1DF5" w:rsidRDefault="004A1DF5">
      <w:pPr>
        <w:ind w:firstLineChars="200" w:firstLine="480"/>
      </w:pPr>
      <w:r>
        <w:rPr>
          <w:rFonts w:hint="eastAsia"/>
        </w:rPr>
        <w:t>1</w:t>
      </w:r>
      <w:r>
        <w:rPr>
          <w:rFonts w:hint="eastAsia"/>
        </w:rPr>
        <w:t>、界面提供了对科目进行选择的功能，用户可以对需要打印对账单的账户根据科目进行选择，对于有二级科目的一级科目，双击鼠标打开下一层，用户也可以选择二级科目进行打印。右边的科目栏中运行一次输入</w:t>
      </w:r>
      <w:r>
        <w:rPr>
          <w:rFonts w:hint="eastAsia"/>
        </w:rPr>
        <w:t>20</w:t>
      </w:r>
      <w:r>
        <w:rPr>
          <w:rFonts w:hint="eastAsia"/>
        </w:rPr>
        <w:t>条科目记录。</w:t>
      </w:r>
    </w:p>
    <w:p w:rsidR="004A1DF5" w:rsidRDefault="004A1DF5">
      <w:pPr>
        <w:ind w:firstLineChars="200" w:firstLine="480"/>
      </w:pPr>
      <w:r>
        <w:rPr>
          <w:rFonts w:hint="eastAsia"/>
        </w:rPr>
        <w:t>2</w:t>
      </w:r>
      <w:r>
        <w:rPr>
          <w:rFonts w:hint="eastAsia"/>
        </w:rPr>
        <w:t>、不提供对个人客户银企对账单的打印支持，暂时仅提供对公客户存款账户的银企对账单打印功能。</w:t>
      </w:r>
    </w:p>
    <w:p w:rsidR="004A1DF5" w:rsidRDefault="004A1DF5">
      <w:pPr>
        <w:ind w:firstLineChars="200" w:firstLine="480"/>
      </w:pPr>
      <w:r>
        <w:rPr>
          <w:rFonts w:hint="eastAsia"/>
        </w:rPr>
        <w:t>3</w:t>
      </w:r>
      <w:r>
        <w:rPr>
          <w:rFonts w:hint="eastAsia"/>
        </w:rPr>
        <w:t>、对于需要外包邮寄的银企对账单，一定要检查户口中是否对账单邮寄地址做维护，如果下载后查看文本数据中没有账单地址，可以对户口地址做过维护后重新下载。</w:t>
      </w:r>
    </w:p>
    <w:p w:rsidR="004A1DF5" w:rsidRDefault="004A1DF5">
      <w:pPr>
        <w:ind w:firstLineChars="200" w:firstLine="480"/>
      </w:pPr>
      <w:r>
        <w:rPr>
          <w:rFonts w:hint="eastAsia"/>
        </w:rPr>
        <w:t>4</w:t>
      </w:r>
      <w:r>
        <w:rPr>
          <w:rFonts w:hint="eastAsia"/>
        </w:rPr>
        <w:t>、银企对账单反映客户月末银行账户的余额情况。</w:t>
      </w:r>
    </w:p>
    <w:p w:rsidR="004A1DF5" w:rsidRDefault="004A1DF5">
      <w:pPr>
        <w:pStyle w:val="6"/>
      </w:pPr>
      <w:r>
        <w:rPr>
          <w:rFonts w:hint="eastAsia"/>
        </w:rPr>
        <w:t>（四）操作步骤</w:t>
      </w:r>
    </w:p>
    <w:p w:rsidR="004A1DF5" w:rsidRDefault="004A1DF5">
      <w:pPr>
        <w:ind w:firstLineChars="150" w:firstLine="360"/>
        <w:rPr>
          <w:rFonts w:ascii="宋体" w:hAnsi="宋体"/>
          <w:kern w:val="0"/>
          <w:lang w:val="zh-CN"/>
        </w:rPr>
      </w:pPr>
      <w:r>
        <w:rPr>
          <w:rFonts w:ascii="宋体" w:hAnsi="宋体" w:hint="eastAsia"/>
        </w:rPr>
        <w:t>1、用户选择系统导航</w:t>
      </w:r>
      <w:r>
        <w:rPr>
          <w:rFonts w:ascii="宋体" w:hAnsi="宋体" w:hint="eastAsia"/>
          <w:kern w:val="0"/>
          <w:lang w:val="zh-CN"/>
        </w:rPr>
        <w:t>－客户管理－回单账单打印－银企对账单数据批量下载打印或在“业务代码”处输入业务代码“1731”进入。</w:t>
      </w:r>
    </w:p>
    <w:p w:rsidR="004A1DF5" w:rsidRDefault="004A1DF5">
      <w:pPr>
        <w:ind w:firstLineChars="150" w:firstLine="360"/>
        <w:rPr>
          <w:rFonts w:ascii="宋体" w:hAnsi="宋体"/>
          <w:kern w:val="0"/>
          <w:lang w:val="zh-CN"/>
        </w:rPr>
      </w:pPr>
      <w:r>
        <w:rPr>
          <w:rFonts w:ascii="宋体" w:hAnsi="宋体" w:hint="eastAsia"/>
          <w:kern w:val="0"/>
          <w:lang w:val="zh-CN"/>
        </w:rPr>
        <w:t>2、输入要打印银企对账单的年、月。</w:t>
      </w:r>
    </w:p>
    <w:p w:rsidR="004A1DF5" w:rsidRDefault="004A1DF5">
      <w:pPr>
        <w:ind w:firstLineChars="150" w:firstLine="360"/>
        <w:rPr>
          <w:rFonts w:ascii="宋体"/>
          <w:kern w:val="0"/>
          <w:szCs w:val="18"/>
          <w:lang w:val="zh-CN"/>
        </w:rPr>
      </w:pPr>
      <w:r>
        <w:rPr>
          <w:rFonts w:ascii="宋体" w:hAnsi="宋体" w:hint="eastAsia"/>
          <w:kern w:val="0"/>
          <w:lang w:val="zh-CN"/>
        </w:rPr>
        <w:t>3、在“选择科目”栏内选择要打印银企对账单的科目，选种一条点击</w:t>
      </w:r>
      <w:r w:rsidR="0004090F">
        <w:rPr>
          <w:rFonts w:ascii="宋体" w:hint="eastAsia"/>
          <w:noProof/>
          <w:kern w:val="0"/>
          <w:sz w:val="18"/>
          <w:szCs w:val="18"/>
        </w:rPr>
        <w:drawing>
          <wp:inline distT="0" distB="0" distL="0" distR="0">
            <wp:extent cx="266700" cy="200025"/>
            <wp:effectExtent l="1905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cstate="print"/>
                    <a:srcRect/>
                    <a:stretch>
                      <a:fillRect/>
                    </a:stretch>
                  </pic:blipFill>
                  <pic:spPr bwMode="auto">
                    <a:xfrm>
                      <a:off x="0" y="0"/>
                      <a:ext cx="266700" cy="200025"/>
                    </a:xfrm>
                    <a:prstGeom prst="rect">
                      <a:avLst/>
                    </a:prstGeom>
                    <a:noFill/>
                    <a:ln w="9525">
                      <a:noFill/>
                      <a:miter lim="800000"/>
                      <a:headEnd/>
                      <a:tailEnd/>
                    </a:ln>
                  </pic:spPr>
                </pic:pic>
              </a:graphicData>
            </a:graphic>
          </wp:inline>
        </w:drawing>
      </w:r>
      <w:r>
        <w:rPr>
          <w:rFonts w:ascii="宋体" w:hint="eastAsia"/>
          <w:kern w:val="0"/>
          <w:szCs w:val="18"/>
          <w:lang w:val="zh-CN"/>
        </w:rPr>
        <w:t>或者直接输入科目号后按回车键，则将选中的科目添加到右边的科目栏中。如果误选了在右边的科目栏中选中误选的科目后点击</w:t>
      </w:r>
      <w:r w:rsidR="0004090F">
        <w:rPr>
          <w:rFonts w:ascii="宋体" w:hint="eastAsia"/>
          <w:noProof/>
          <w:kern w:val="0"/>
          <w:sz w:val="18"/>
          <w:szCs w:val="18"/>
        </w:rPr>
        <w:drawing>
          <wp:inline distT="0" distB="0" distL="0" distR="0">
            <wp:extent cx="285750" cy="180975"/>
            <wp:effectExtent l="1905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cstate="print"/>
                    <a:srcRect/>
                    <a:stretch>
                      <a:fillRect/>
                    </a:stretch>
                  </pic:blipFill>
                  <pic:spPr bwMode="auto">
                    <a:xfrm>
                      <a:off x="0" y="0"/>
                      <a:ext cx="285750" cy="180975"/>
                    </a:xfrm>
                    <a:prstGeom prst="rect">
                      <a:avLst/>
                    </a:prstGeom>
                    <a:noFill/>
                    <a:ln w="9525">
                      <a:noFill/>
                      <a:miter lim="800000"/>
                      <a:headEnd/>
                      <a:tailEnd/>
                    </a:ln>
                  </pic:spPr>
                </pic:pic>
              </a:graphicData>
            </a:graphic>
          </wp:inline>
        </w:drawing>
      </w:r>
      <w:r>
        <w:rPr>
          <w:rFonts w:ascii="宋体" w:hint="eastAsia"/>
          <w:kern w:val="0"/>
          <w:szCs w:val="18"/>
          <w:lang w:val="zh-CN"/>
        </w:rPr>
        <w:t>将其删除。</w:t>
      </w:r>
    </w:p>
    <w:p w:rsidR="004A1DF5" w:rsidRDefault="004A1DF5">
      <w:pPr>
        <w:rPr>
          <w:rFonts w:ascii="宋体"/>
          <w:kern w:val="0"/>
          <w:szCs w:val="18"/>
          <w:lang w:val="zh-CN"/>
        </w:rPr>
      </w:pPr>
      <w:r>
        <w:rPr>
          <w:rFonts w:ascii="宋体" w:hint="eastAsia"/>
          <w:kern w:val="0"/>
          <w:szCs w:val="18"/>
          <w:lang w:val="zh-CN"/>
        </w:rPr>
        <w:lastRenderedPageBreak/>
        <w:t xml:space="preserve">   4、选择是否打印不动户，如果选择不打印则输入最后交易日期。</w:t>
      </w:r>
    </w:p>
    <w:p w:rsidR="004A1DF5" w:rsidRDefault="004A1DF5">
      <w:pPr>
        <w:rPr>
          <w:rFonts w:ascii="宋体"/>
          <w:kern w:val="0"/>
          <w:szCs w:val="18"/>
          <w:lang w:val="zh-CN"/>
        </w:rPr>
      </w:pPr>
      <w:r>
        <w:rPr>
          <w:rFonts w:ascii="宋体" w:hint="eastAsia"/>
          <w:kern w:val="0"/>
          <w:szCs w:val="18"/>
          <w:lang w:val="zh-CN"/>
        </w:rPr>
        <w:t xml:space="preserve">   5、如果要打印某币种具有一定余额以上（包括该余额）户口的银企对账单则先选择输入币种后再输入最小金额。币种默认为空，最小金额默认为无穷小。</w:t>
      </w:r>
    </w:p>
    <w:p w:rsidR="004A1DF5" w:rsidRDefault="004A1DF5">
      <w:pPr>
        <w:rPr>
          <w:rFonts w:ascii="宋体"/>
          <w:kern w:val="0"/>
          <w:szCs w:val="18"/>
          <w:lang w:val="zh-CN"/>
        </w:rPr>
      </w:pPr>
      <w:r>
        <w:rPr>
          <w:rFonts w:ascii="宋体" w:hint="eastAsia"/>
          <w:kern w:val="0"/>
          <w:szCs w:val="18"/>
          <w:lang w:val="zh-CN"/>
        </w:rPr>
        <w:t xml:space="preserve">   6、输入返回日期，确认无误后点击下载。</w:t>
      </w:r>
    </w:p>
    <w:p w:rsidR="004A1DF5" w:rsidRDefault="004A1DF5">
      <w:pPr>
        <w:rPr>
          <w:rFonts w:ascii="宋体"/>
          <w:color w:val="FF0000"/>
          <w:kern w:val="0"/>
          <w:szCs w:val="18"/>
          <w:lang w:val="zh-CN"/>
        </w:rPr>
      </w:pPr>
      <w:r>
        <w:rPr>
          <w:rFonts w:ascii="宋体" w:hint="eastAsia"/>
          <w:kern w:val="0"/>
          <w:szCs w:val="18"/>
          <w:lang w:val="zh-CN"/>
        </w:rPr>
        <w:t xml:space="preserve">   7、如果需要外包则在数据下载完毕后点击“保存”按钮，将数据保存为文本文件。</w:t>
      </w:r>
    </w:p>
    <w:p w:rsidR="004A1DF5" w:rsidRDefault="004A1DF5">
      <w:pPr>
        <w:rPr>
          <w:rFonts w:ascii="宋体"/>
          <w:kern w:val="0"/>
          <w:szCs w:val="18"/>
          <w:lang w:val="zh-CN"/>
        </w:rPr>
      </w:pPr>
      <w:r>
        <w:rPr>
          <w:rFonts w:ascii="宋体" w:hint="eastAsia"/>
          <w:kern w:val="0"/>
          <w:szCs w:val="18"/>
          <w:lang w:val="zh-CN"/>
        </w:rPr>
        <w:t xml:space="preserve">   8、如果分行自行打印则点击“打印”按钮，打印出银企对账单。</w:t>
      </w:r>
    </w:p>
    <w:p w:rsidR="004A1DF5" w:rsidRDefault="004A1DF5">
      <w:pPr>
        <w:rPr>
          <w:rFonts w:ascii="宋体"/>
          <w:color w:val="FF0000"/>
          <w:kern w:val="0"/>
          <w:szCs w:val="18"/>
          <w:lang w:val="zh-CN"/>
        </w:rPr>
      </w:pPr>
      <w:r>
        <w:rPr>
          <w:rFonts w:ascii="宋体" w:hint="eastAsia"/>
          <w:kern w:val="0"/>
          <w:szCs w:val="18"/>
          <w:lang w:val="zh-CN"/>
        </w:rPr>
        <w:t xml:space="preserve">   9、如果分行自行批量打印银企对账单时打印出错，则点击“批量补打”按钮，跳出“银企对账单批量补打区间”提示界面，输入需要批量补打的起始结束户口号，点击“确定”打印出需要补打的银企对账单。</w:t>
      </w:r>
    </w:p>
    <w:p w:rsidR="004A1DF5" w:rsidRDefault="004A1DF5">
      <w:pPr>
        <w:pStyle w:val="5"/>
      </w:pPr>
      <w:r>
        <w:rPr>
          <w:rFonts w:hint="eastAsia"/>
        </w:rPr>
        <w:t>十二、银企对账单补打（业务代码</w:t>
      </w:r>
      <w:r>
        <w:rPr>
          <w:rFonts w:hint="eastAsia"/>
        </w:rPr>
        <w:t>1732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该功能实现网点用户补打单账对账单的功能。</w:t>
      </w:r>
    </w:p>
    <w:p w:rsidR="004A1DF5" w:rsidRDefault="004A1DF5">
      <w:pPr>
        <w:pStyle w:val="6"/>
      </w:pPr>
      <w:r>
        <w:rPr>
          <w:rFonts w:hint="eastAsia"/>
        </w:rPr>
        <w:t>（二）操作步骤</w:t>
      </w:r>
    </w:p>
    <w:p w:rsidR="004A1DF5" w:rsidRDefault="004A1DF5">
      <w:pPr>
        <w:ind w:firstLineChars="200" w:firstLine="480"/>
        <w:rPr>
          <w:rFonts w:ascii="宋体" w:hAnsi="宋体"/>
          <w:kern w:val="0"/>
          <w:lang w:val="zh-CN"/>
        </w:rPr>
      </w:pPr>
      <w:r>
        <w:rPr>
          <w:rFonts w:ascii="宋体" w:hAnsi="宋体" w:hint="eastAsia"/>
        </w:rPr>
        <w:t>1、用户选择系统导航</w:t>
      </w:r>
      <w:r>
        <w:rPr>
          <w:rFonts w:ascii="宋体" w:hAnsi="宋体" w:hint="eastAsia"/>
          <w:kern w:val="0"/>
          <w:lang w:val="zh-CN"/>
        </w:rPr>
        <w:t>－客户管理－回单账单打印－银企对账单补打或在“业务代码”处输入业务代码“1732”进入。</w:t>
      </w:r>
    </w:p>
    <w:p w:rsidR="004A1DF5" w:rsidRDefault="004A1DF5">
      <w:pPr>
        <w:ind w:firstLineChars="200" w:firstLine="480"/>
      </w:pPr>
      <w:r>
        <w:rPr>
          <w:rFonts w:hint="eastAsia"/>
        </w:rPr>
        <w:t>2</w:t>
      </w:r>
      <w:r>
        <w:rPr>
          <w:rFonts w:hint="eastAsia"/>
        </w:rPr>
        <w:t>、根据界面提示输入户口号，账户种类，对账单月份，返回日期后点击“查询”按钮，查询到要打印的银企对账单。</w:t>
      </w:r>
    </w:p>
    <w:p w:rsidR="004A1DF5" w:rsidRDefault="004A1DF5">
      <w:pPr>
        <w:ind w:firstLineChars="200" w:firstLine="480"/>
      </w:pPr>
      <w:r>
        <w:rPr>
          <w:rFonts w:hint="eastAsia"/>
        </w:rPr>
        <w:t>3</w:t>
      </w:r>
      <w:r>
        <w:rPr>
          <w:rFonts w:hint="eastAsia"/>
        </w:rPr>
        <w:t>、选中要打印的银企对账单，点击“打印”打印出要补打的银企对账单。</w:t>
      </w:r>
    </w:p>
    <w:p w:rsidR="004A1DF5" w:rsidRDefault="004A1DF5" w:rsidP="0004090F">
      <w:pPr>
        <w:pStyle w:val="4"/>
        <w:spacing w:line="360" w:lineRule="auto"/>
        <w:sectPr w:rsidR="004A1DF5">
          <w:pgSz w:w="11906" w:h="16838"/>
          <w:pgMar w:top="1440" w:right="1797" w:bottom="1440" w:left="1797" w:header="851" w:footer="992" w:gutter="0"/>
          <w:cols w:space="425"/>
          <w:docGrid w:type="lines" w:linePitch="312"/>
        </w:sectPr>
      </w:pPr>
    </w:p>
    <w:p w:rsidR="004A1DF5" w:rsidRDefault="004A1DF5" w:rsidP="0004090F">
      <w:pPr>
        <w:pStyle w:val="4"/>
        <w:spacing w:line="360" w:lineRule="auto"/>
      </w:pPr>
      <w:bookmarkStart w:id="73" w:name="_Toc186273575"/>
      <w:r>
        <w:rPr>
          <w:rFonts w:hint="eastAsia"/>
        </w:rPr>
        <w:lastRenderedPageBreak/>
        <w:t>第二十一节</w:t>
      </w:r>
      <w:r>
        <w:rPr>
          <w:rFonts w:hint="eastAsia"/>
        </w:rPr>
        <w:t xml:space="preserve">  </w:t>
      </w:r>
      <w:r>
        <w:rPr>
          <w:rFonts w:hint="eastAsia"/>
        </w:rPr>
        <w:t>特殊客户</w:t>
      </w:r>
      <w:bookmarkEnd w:id="73"/>
    </w:p>
    <w:p w:rsidR="004A1DF5" w:rsidRDefault="004A1DF5" w:rsidP="0004090F">
      <w:pPr>
        <w:pStyle w:val="5"/>
        <w:numPr>
          <w:ilvl w:val="0"/>
          <w:numId w:val="25"/>
        </w:numPr>
      </w:pPr>
      <w:r>
        <w:rPr>
          <w:rFonts w:hint="eastAsia"/>
        </w:rPr>
        <w:t>个人特殊客户－黑名单客户（业务代码</w:t>
      </w:r>
      <w:r>
        <w:rPr>
          <w:rFonts w:hint="eastAsia"/>
        </w:rPr>
        <w:t>1801</w:t>
      </w:r>
      <w:r>
        <w:rPr>
          <w:rFonts w:hint="eastAsia"/>
        </w:rPr>
        <w:t>）</w:t>
      </w:r>
    </w:p>
    <w:p w:rsidR="004A1DF5" w:rsidRDefault="004A1DF5">
      <w:pPr>
        <w:pStyle w:val="6"/>
        <w:spacing w:line="360" w:lineRule="auto"/>
      </w:pPr>
      <w:r>
        <w:rPr>
          <w:rFonts w:hint="eastAsia"/>
        </w:rPr>
        <w:t>（一）功能介绍</w:t>
      </w:r>
    </w:p>
    <w:p w:rsidR="004A1DF5" w:rsidRDefault="004A1DF5">
      <w:pPr>
        <w:ind w:firstLine="435"/>
      </w:pPr>
      <w:r>
        <w:rPr>
          <w:rFonts w:hint="eastAsia"/>
        </w:rPr>
        <w:t>通过该功能将符合特定条件的个人客户建立起一个数据库，数据库的建立为我行处理与黑名单客户相关的业务时，起到提示、预警的功效。是新系统风险控制体系的重要组成部分。</w:t>
      </w:r>
    </w:p>
    <w:p w:rsidR="004A1DF5" w:rsidRDefault="004A1DF5">
      <w:pPr>
        <w:ind w:firstLine="435"/>
      </w:pPr>
      <w:r>
        <w:rPr>
          <w:rFonts w:hint="eastAsia"/>
        </w:rPr>
        <w:t>该功能可以实现对个人黑名单客户的增加、查询、修改及删除。</w:t>
      </w:r>
    </w:p>
    <w:p w:rsidR="004A1DF5" w:rsidRDefault="004A1DF5">
      <w:pPr>
        <w:pStyle w:val="6"/>
        <w:spacing w:line="360" w:lineRule="auto"/>
      </w:pPr>
      <w:r>
        <w:rPr>
          <w:rFonts w:hint="eastAsia"/>
        </w:rPr>
        <w:t>（二）风险提示</w:t>
      </w:r>
    </w:p>
    <w:p w:rsidR="004A1DF5" w:rsidRDefault="004A1DF5">
      <w:pPr>
        <w:ind w:firstLine="480"/>
      </w:pPr>
      <w:r>
        <w:rPr>
          <w:rFonts w:hint="eastAsia"/>
        </w:rPr>
        <w:t>1</w:t>
      </w:r>
      <w:r>
        <w:rPr>
          <w:rFonts w:hint="eastAsia"/>
        </w:rPr>
        <w:t>、黑名单客户是风险预警体系的重要组成，因此黑名单客户数据一旦建立，其资料将全行共享，对于业务操作将产生直接影响。</w:t>
      </w:r>
    </w:p>
    <w:p w:rsidR="004A1DF5" w:rsidRDefault="004A1DF5">
      <w:pPr>
        <w:ind w:firstLine="480"/>
      </w:pPr>
      <w:r>
        <w:rPr>
          <w:rFonts w:hint="eastAsia"/>
        </w:rPr>
        <w:t>2</w:t>
      </w:r>
      <w:r>
        <w:rPr>
          <w:rFonts w:hint="eastAsia"/>
        </w:rPr>
        <w:t>、黑名单客户资料在“特殊客户”系统中修改维护后，其已经同我行客户建立的关联并不因此取消，也不会自动修改客户的资料（同样已关联的客户资料修改，系统不会同步自动修改黑名单客户的资料）。如需要解除关联，必须做删除处理。如需按修改后的客户资料关联，则应先删除，再增加。</w:t>
      </w:r>
    </w:p>
    <w:p w:rsidR="004A1DF5" w:rsidRDefault="004A1DF5">
      <w:pPr>
        <w:ind w:firstLine="480"/>
      </w:pPr>
      <w:r>
        <w:rPr>
          <w:rFonts w:hint="eastAsia"/>
        </w:rPr>
        <w:t>3</w:t>
      </w:r>
      <w:r>
        <w:rPr>
          <w:rFonts w:hint="eastAsia"/>
        </w:rPr>
        <w:t>、对于已经和黑名单预警系统进行关联的客户，如在客户系统中修改客户资料，不改变其和黑名单的关联关系</w:t>
      </w:r>
    </w:p>
    <w:p w:rsidR="004A1DF5" w:rsidRDefault="004A1DF5">
      <w:pPr>
        <w:ind w:firstLine="480"/>
      </w:pPr>
      <w:r>
        <w:rPr>
          <w:rFonts w:hint="eastAsia"/>
        </w:rPr>
        <w:t>4</w:t>
      </w:r>
      <w:r>
        <w:rPr>
          <w:rFonts w:hint="eastAsia"/>
        </w:rPr>
        <w:t>、失效三个月的黑名单记录，系统将自动进行删除。</w:t>
      </w:r>
    </w:p>
    <w:p w:rsidR="004A1DF5" w:rsidRDefault="004A1DF5">
      <w:pPr>
        <w:ind w:firstLine="480"/>
      </w:pPr>
      <w:r>
        <w:rPr>
          <w:rFonts w:hint="eastAsia"/>
        </w:rPr>
        <w:t>5</w:t>
      </w:r>
      <w:r>
        <w:rPr>
          <w:rFonts w:hint="eastAsia"/>
        </w:rPr>
        <w:t>、在增加或修改黑名单时，如果黑名单客户姓名为中文输入的，名字之间不能输入空格。否则，在新开户处理时，系统无法判断该客户为可疑黑名单客户。</w:t>
      </w:r>
    </w:p>
    <w:p w:rsidR="004A1DF5" w:rsidRDefault="004A1DF5">
      <w:pPr>
        <w:ind w:firstLine="480"/>
      </w:pPr>
      <w:r>
        <w:rPr>
          <w:rFonts w:hint="eastAsia"/>
        </w:rPr>
        <w:t>6</w:t>
      </w:r>
      <w:r>
        <w:rPr>
          <w:rFonts w:hint="eastAsia"/>
        </w:rPr>
        <w:t>、黑名单客户明细资料中，摘要信息为</w:t>
      </w:r>
      <w:r>
        <w:t xml:space="preserve">01001 </w:t>
      </w:r>
      <w:r>
        <w:rPr>
          <w:rFonts w:hint="eastAsia"/>
        </w:rPr>
        <w:t>、</w:t>
      </w:r>
      <w:r>
        <w:rPr>
          <w:rFonts w:hint="eastAsia"/>
        </w:rPr>
        <w:t>01002</w:t>
      </w:r>
      <w:r>
        <w:rPr>
          <w:rFonts w:hint="eastAsia"/>
        </w:rPr>
        <w:t>、</w:t>
      </w:r>
      <w:r>
        <w:rPr>
          <w:rFonts w:hint="eastAsia"/>
        </w:rPr>
        <w:t>05001</w:t>
      </w:r>
      <w:r>
        <w:rPr>
          <w:rFonts w:hint="eastAsia"/>
        </w:rPr>
        <w:t>的，为个贷系统逾期标识（</w:t>
      </w:r>
      <w:r>
        <w:rPr>
          <w:rFonts w:hint="eastAsia"/>
        </w:rPr>
        <w:t>01001</w:t>
      </w:r>
      <w:r>
        <w:t>房贷逾期</w:t>
      </w:r>
      <w:r>
        <w:rPr>
          <w:rFonts w:hint="eastAsia"/>
        </w:rPr>
        <w:t>、</w:t>
      </w:r>
      <w:r>
        <w:t xml:space="preserve">01002 </w:t>
      </w:r>
      <w:r>
        <w:t>车贷逾期</w:t>
      </w:r>
      <w:r>
        <w:rPr>
          <w:rFonts w:hint="eastAsia"/>
        </w:rPr>
        <w:t>、</w:t>
      </w:r>
      <w:r>
        <w:t xml:space="preserve">05001 </w:t>
      </w:r>
      <w:r>
        <w:t>其他个贷贷款逾期</w:t>
      </w:r>
      <w:r>
        <w:rPr>
          <w:rFonts w:hint="eastAsia"/>
        </w:rPr>
        <w:t>）。</w:t>
      </w:r>
    </w:p>
    <w:p w:rsidR="004A1DF5" w:rsidRDefault="004A1DF5">
      <w:pPr>
        <w:pStyle w:val="6"/>
        <w:spacing w:line="360" w:lineRule="auto"/>
      </w:pPr>
      <w:r>
        <w:rPr>
          <w:rFonts w:hint="eastAsia"/>
        </w:rPr>
        <w:t>（三）术语解释即参数说明</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55"/>
        <w:gridCol w:w="6285"/>
      </w:tblGrid>
      <w:tr w:rsidR="004A1DF5">
        <w:trPr>
          <w:trHeight w:val="275"/>
        </w:trPr>
        <w:tc>
          <w:tcPr>
            <w:tcW w:w="1455" w:type="dxa"/>
          </w:tcPr>
          <w:p w:rsidR="004A1DF5" w:rsidRDefault="004A1DF5">
            <w:r>
              <w:rPr>
                <w:rFonts w:hint="eastAsia"/>
              </w:rPr>
              <w:t>黑名单类型</w:t>
            </w:r>
          </w:p>
        </w:tc>
        <w:tc>
          <w:tcPr>
            <w:tcW w:w="6285" w:type="dxa"/>
          </w:tcPr>
          <w:p w:rsidR="004A1DF5" w:rsidRDefault="004A1DF5">
            <w:r>
              <w:rPr>
                <w:rFonts w:hint="eastAsia"/>
              </w:rPr>
              <w:t>黑名单的来源，黑名单客户的创建方。</w:t>
            </w:r>
          </w:p>
        </w:tc>
      </w:tr>
      <w:tr w:rsidR="004A1DF5">
        <w:trPr>
          <w:trHeight w:val="212"/>
        </w:trPr>
        <w:tc>
          <w:tcPr>
            <w:tcW w:w="1455" w:type="dxa"/>
          </w:tcPr>
          <w:p w:rsidR="004A1DF5" w:rsidRDefault="004A1DF5">
            <w:r>
              <w:rPr>
                <w:rFonts w:hint="eastAsia"/>
              </w:rPr>
              <w:t>签发国别</w:t>
            </w:r>
          </w:p>
        </w:tc>
        <w:tc>
          <w:tcPr>
            <w:tcW w:w="6285" w:type="dxa"/>
          </w:tcPr>
          <w:p w:rsidR="004A1DF5" w:rsidRDefault="004A1DF5">
            <w:r>
              <w:rPr>
                <w:rFonts w:hint="eastAsia"/>
              </w:rPr>
              <w:t>证件的签发国别</w:t>
            </w:r>
          </w:p>
        </w:tc>
      </w:tr>
      <w:tr w:rsidR="004A1DF5">
        <w:trPr>
          <w:trHeight w:val="232"/>
        </w:trPr>
        <w:tc>
          <w:tcPr>
            <w:tcW w:w="1455" w:type="dxa"/>
          </w:tcPr>
          <w:p w:rsidR="004A1DF5" w:rsidRDefault="004A1DF5">
            <w:r>
              <w:rPr>
                <w:rFonts w:hint="eastAsia"/>
              </w:rPr>
              <w:t>级别</w:t>
            </w:r>
          </w:p>
        </w:tc>
        <w:tc>
          <w:tcPr>
            <w:tcW w:w="6285" w:type="dxa"/>
          </w:tcPr>
          <w:p w:rsidR="004A1DF5" w:rsidRDefault="004A1DF5">
            <w:r>
              <w:rPr>
                <w:rFonts w:hint="eastAsia"/>
              </w:rPr>
              <w:t>黑名单的等级</w:t>
            </w:r>
          </w:p>
        </w:tc>
      </w:tr>
    </w:tbl>
    <w:p w:rsidR="004A1DF5" w:rsidRDefault="004A1DF5">
      <w:pPr>
        <w:pStyle w:val="6"/>
        <w:spacing w:line="360" w:lineRule="auto"/>
      </w:pPr>
      <w:r>
        <w:rPr>
          <w:rFonts w:hint="eastAsia"/>
        </w:rPr>
        <w:lastRenderedPageBreak/>
        <w:t>（四）操作要点</w:t>
      </w:r>
    </w:p>
    <w:p w:rsidR="004A1DF5" w:rsidRDefault="004A1DF5">
      <w:pPr>
        <w:autoSpaceDE w:val="0"/>
        <w:autoSpaceDN w:val="0"/>
        <w:adjustRightInd w:val="0"/>
        <w:ind w:firstLineChars="150" w:firstLine="360"/>
        <w:jc w:val="left"/>
        <w:rPr>
          <w:rFonts w:ascii="宋体" w:hAnsi="宋体" w:cs="Arial"/>
        </w:rPr>
      </w:pPr>
      <w:r>
        <w:rPr>
          <w:rFonts w:ascii="宋体" w:hAnsi="宋体" w:hint="eastAsia"/>
        </w:rPr>
        <w:t>1、在新增黑名单时，如果黑名单主要资料，包括：证件姓名、证件国别、证件类型（包括P01居民身份证、P02学生证、P03临时居民身份证、P04军人证、P08武警身份证、P16居民户口薄、P18通行证、P19回乡证、P31护照、P99个人其他证件）、证件号码，与已经存在的客户资料相同的，系统将自动关联，即在黑名单明细中标识客户号。</w:t>
      </w:r>
    </w:p>
    <w:p w:rsidR="004A1DF5" w:rsidRDefault="004A1DF5">
      <w:pPr>
        <w:autoSpaceDE w:val="0"/>
        <w:autoSpaceDN w:val="0"/>
        <w:adjustRightInd w:val="0"/>
        <w:ind w:firstLineChars="150" w:firstLine="360"/>
        <w:jc w:val="left"/>
        <w:rPr>
          <w:rFonts w:ascii="宋体" w:hAnsi="Arial" w:cs="Arial"/>
        </w:rPr>
      </w:pPr>
      <w:r>
        <w:rPr>
          <w:rFonts w:ascii="宋体" w:hAnsi="宋体" w:hint="eastAsia"/>
        </w:rPr>
        <w:t>2、在黑名单明细中，如</w:t>
      </w:r>
      <w:r>
        <w:rPr>
          <w:rFonts w:ascii="宋体" w:hAnsi="宋体" w:cs="Arial" w:hint="eastAsia"/>
        </w:rPr>
        <w:t>不在我行开户或已开户但没有相互关联，那么在新开客户时，如果新开客户的主要资料，</w:t>
      </w:r>
      <w:r>
        <w:rPr>
          <w:rFonts w:ascii="宋体" w:hAnsi="宋体" w:hint="eastAsia"/>
        </w:rPr>
        <w:t>包括：证件姓名、证件国别、证件类型（仅为居民身份证和户口薄）、证件号码，</w:t>
      </w:r>
      <w:r>
        <w:rPr>
          <w:rFonts w:ascii="宋体" w:hAnsi="宋体" w:cs="Arial" w:hint="eastAsia"/>
        </w:rPr>
        <w:t>与黑名单中的资料相同的，系统会自动关联。</w:t>
      </w:r>
    </w:p>
    <w:p w:rsidR="004A1DF5" w:rsidRDefault="004A1DF5">
      <w:pPr>
        <w:pStyle w:val="6"/>
        <w:spacing w:line="360" w:lineRule="auto"/>
      </w:pPr>
      <w:r>
        <w:rPr>
          <w:rFonts w:hint="eastAsia"/>
        </w:rPr>
        <w:t>（五）操作步骤</w:t>
      </w:r>
    </w:p>
    <w:p w:rsidR="004A1DF5" w:rsidRDefault="004A1DF5">
      <w:pPr>
        <w:ind w:firstLineChars="150" w:firstLine="360"/>
        <w:rPr>
          <w:rFonts w:ascii="宋体" w:hAnsi="宋体"/>
        </w:rPr>
      </w:pPr>
      <w:r>
        <w:rPr>
          <w:rFonts w:ascii="宋体" w:hAnsi="宋体" w:hint="eastAsia"/>
        </w:rPr>
        <w:t>1、用户选择系统导航－客户管理－特殊客户－个人黑名单客户或在“业务代码”处输入业务代码“1801”进入。</w:t>
      </w:r>
    </w:p>
    <w:p w:rsidR="004A1DF5" w:rsidRDefault="004A1DF5">
      <w:pPr>
        <w:ind w:firstLineChars="150" w:firstLine="360"/>
        <w:rPr>
          <w:rFonts w:ascii="宋体" w:hAnsi="宋体"/>
        </w:rPr>
      </w:pPr>
      <w:r>
        <w:rPr>
          <w:rFonts w:ascii="宋体" w:hAnsi="宋体" w:hint="eastAsia"/>
        </w:rPr>
        <w:t>2、新建黑名单客户：</w:t>
      </w:r>
    </w:p>
    <w:p w:rsidR="004A1DF5" w:rsidRDefault="004A1DF5">
      <w:pPr>
        <w:ind w:firstLineChars="150" w:firstLine="360"/>
        <w:rPr>
          <w:rFonts w:ascii="宋体" w:hAnsi="宋体"/>
        </w:rPr>
      </w:pPr>
      <w:r>
        <w:rPr>
          <w:rFonts w:ascii="宋体" w:hAnsi="宋体" w:hint="eastAsia"/>
        </w:rPr>
        <w:t>（1）、选择“新增（2）”按钮，系统弹出新增黑名单客户工作菜单。</w:t>
      </w:r>
    </w:p>
    <w:p w:rsidR="004A1DF5" w:rsidRDefault="004A1DF5">
      <w:pPr>
        <w:ind w:firstLineChars="150" w:firstLine="360"/>
        <w:rPr>
          <w:rFonts w:ascii="宋体" w:hAnsi="宋体"/>
        </w:rPr>
      </w:pPr>
      <w:r>
        <w:rPr>
          <w:rFonts w:ascii="宋体" w:hAnsi="宋体" w:hint="eastAsia"/>
        </w:rPr>
        <w:t>（2）、按照菜单提示录入掌握的黑名单客户资料，其中“客户类型”、“证件姓名”、“生效日期”、</w:t>
      </w:r>
      <w:r>
        <w:rPr>
          <w:rFonts w:ascii="宋体" w:hAnsi="宋体"/>
        </w:rPr>
        <w:t>”</w:t>
      </w:r>
      <w:r>
        <w:rPr>
          <w:rFonts w:ascii="宋体" w:hAnsi="宋体" w:hint="eastAsia"/>
        </w:rPr>
        <w:t>失效日期</w:t>
      </w:r>
      <w:r>
        <w:rPr>
          <w:rFonts w:ascii="宋体" w:hAnsi="宋体"/>
        </w:rPr>
        <w:t>”</w:t>
      </w:r>
      <w:r>
        <w:rPr>
          <w:rFonts w:ascii="宋体" w:hAnsi="宋体" w:hint="eastAsia"/>
        </w:rPr>
        <w:t>为必输项。</w:t>
      </w:r>
    </w:p>
    <w:p w:rsidR="004A1DF5" w:rsidRDefault="004A1DF5">
      <w:pPr>
        <w:ind w:firstLineChars="150" w:firstLine="360"/>
        <w:rPr>
          <w:rFonts w:ascii="宋体" w:hAnsi="宋体"/>
        </w:rPr>
      </w:pPr>
      <w:r>
        <w:rPr>
          <w:rFonts w:ascii="宋体" w:hAnsi="宋体" w:hint="eastAsia"/>
        </w:rPr>
        <w:t>（3）、输入完毕，主管核查后进行同步授权。</w:t>
      </w:r>
    </w:p>
    <w:p w:rsidR="004A1DF5" w:rsidRDefault="004A1DF5">
      <w:pPr>
        <w:ind w:firstLineChars="150" w:firstLine="360"/>
        <w:rPr>
          <w:rFonts w:ascii="宋体" w:hAnsi="宋体"/>
        </w:rPr>
      </w:pPr>
      <w:r>
        <w:rPr>
          <w:rFonts w:ascii="宋体" w:hAnsi="宋体" w:hint="eastAsia"/>
        </w:rPr>
        <w:t>（4）、授权通过，黑名单客户增加成功。</w:t>
      </w:r>
    </w:p>
    <w:p w:rsidR="004A1DF5" w:rsidRDefault="004A1DF5">
      <w:pPr>
        <w:ind w:firstLineChars="150" w:firstLine="360"/>
        <w:rPr>
          <w:rFonts w:ascii="宋体" w:hAnsi="宋体"/>
        </w:rPr>
      </w:pPr>
      <w:r>
        <w:rPr>
          <w:rFonts w:ascii="宋体" w:hAnsi="宋体" w:hint="eastAsia"/>
        </w:rPr>
        <w:t>3、查询黑名单客户:</w:t>
      </w:r>
    </w:p>
    <w:p w:rsidR="004A1DF5" w:rsidRDefault="004A1DF5">
      <w:pPr>
        <w:ind w:firstLineChars="150" w:firstLine="360"/>
        <w:rPr>
          <w:rFonts w:ascii="宋体" w:hAnsi="宋体"/>
        </w:rPr>
      </w:pPr>
      <w:r>
        <w:rPr>
          <w:rFonts w:ascii="宋体" w:hAnsi="宋体" w:hint="eastAsia"/>
        </w:rPr>
        <w:t>（1）、黑名单客户术语预警体系内容，用户选择“黑名单客户”菜单后，系统即列示全部个人黑名单客户的清单。</w:t>
      </w:r>
    </w:p>
    <w:p w:rsidR="004A1DF5" w:rsidRDefault="004A1DF5">
      <w:pPr>
        <w:ind w:firstLineChars="150" w:firstLine="360"/>
        <w:rPr>
          <w:rFonts w:ascii="宋体" w:hAnsi="宋体"/>
        </w:rPr>
      </w:pPr>
      <w:r>
        <w:rPr>
          <w:rFonts w:ascii="宋体" w:hAnsi="宋体" w:hint="eastAsia"/>
        </w:rPr>
        <w:t>（2）、系统同时提供按条件查询和条件组合查询功能。</w:t>
      </w:r>
    </w:p>
    <w:p w:rsidR="004A1DF5" w:rsidRDefault="004A1DF5">
      <w:pPr>
        <w:ind w:firstLineChars="150" w:firstLine="360"/>
        <w:rPr>
          <w:rFonts w:ascii="宋体" w:hAnsi="宋体"/>
        </w:rPr>
      </w:pPr>
      <w:r>
        <w:rPr>
          <w:rFonts w:ascii="宋体" w:hAnsi="宋体" w:hint="eastAsia"/>
        </w:rPr>
        <w:t>（3）、选择“明细（6）”按钮或双击选定的记录可查询黑名单客户详细记录。</w:t>
      </w:r>
    </w:p>
    <w:p w:rsidR="004A1DF5" w:rsidRDefault="004A1DF5">
      <w:pPr>
        <w:ind w:firstLineChars="150" w:firstLine="360"/>
        <w:rPr>
          <w:rFonts w:ascii="宋体" w:hAnsi="宋体"/>
        </w:rPr>
      </w:pPr>
      <w:r>
        <w:rPr>
          <w:rFonts w:ascii="宋体" w:hAnsi="宋体" w:hint="eastAsia"/>
        </w:rPr>
        <w:t>4、修改黑名单客户资料:</w:t>
      </w:r>
    </w:p>
    <w:p w:rsidR="004A1DF5" w:rsidRDefault="004A1DF5">
      <w:pPr>
        <w:ind w:firstLineChars="150" w:firstLine="360"/>
        <w:rPr>
          <w:rFonts w:ascii="宋体" w:hAnsi="宋体"/>
        </w:rPr>
      </w:pPr>
      <w:r>
        <w:rPr>
          <w:rFonts w:ascii="宋体" w:hAnsi="宋体" w:hint="eastAsia"/>
        </w:rPr>
        <w:t>（1）、使用黑名单客户查询功能找到拟修改的黑名单客户。</w:t>
      </w:r>
    </w:p>
    <w:p w:rsidR="004A1DF5" w:rsidRDefault="004A1DF5">
      <w:pPr>
        <w:ind w:firstLineChars="150" w:firstLine="360"/>
        <w:rPr>
          <w:rFonts w:ascii="宋体" w:hAnsi="宋体"/>
        </w:rPr>
      </w:pPr>
      <w:r>
        <w:rPr>
          <w:rFonts w:ascii="宋体" w:hAnsi="宋体" w:hint="eastAsia"/>
        </w:rPr>
        <w:t>（2）、选定黑名单客户记录，选择“修改（3）”，系统展示黑名单客户详细资料，如为我行客户，“客户资料（10）”按钮由灰转亮，选择可查询客户详细资料（需有客户查询权限）。</w:t>
      </w:r>
    </w:p>
    <w:p w:rsidR="004A1DF5" w:rsidRDefault="004A1DF5">
      <w:pPr>
        <w:ind w:firstLineChars="150" w:firstLine="360"/>
        <w:rPr>
          <w:rFonts w:ascii="宋体" w:hAnsi="宋体"/>
        </w:rPr>
      </w:pPr>
      <w:r>
        <w:rPr>
          <w:rFonts w:ascii="宋体" w:hAnsi="宋体" w:hint="eastAsia"/>
        </w:rPr>
        <w:lastRenderedPageBreak/>
        <w:t>（3）、选择需要修改的字段进行修改</w:t>
      </w:r>
    </w:p>
    <w:p w:rsidR="004A1DF5" w:rsidRDefault="004A1DF5">
      <w:pPr>
        <w:ind w:firstLineChars="150" w:firstLine="360"/>
        <w:rPr>
          <w:rFonts w:ascii="宋体" w:hAnsi="宋体"/>
        </w:rPr>
      </w:pPr>
      <w:r>
        <w:rPr>
          <w:rFonts w:ascii="宋体" w:hAnsi="宋体" w:hint="eastAsia"/>
        </w:rPr>
        <w:t>（4）、主管核查后同步授权，授权通过后修改成功。</w:t>
      </w:r>
    </w:p>
    <w:p w:rsidR="004A1DF5" w:rsidRDefault="004A1DF5">
      <w:pPr>
        <w:ind w:firstLineChars="150" w:firstLine="360"/>
        <w:rPr>
          <w:rFonts w:ascii="宋体" w:hAnsi="宋体"/>
        </w:rPr>
      </w:pPr>
      <w:r>
        <w:rPr>
          <w:rFonts w:ascii="宋体" w:hAnsi="宋体" w:hint="eastAsia"/>
        </w:rPr>
        <w:t>5、删除黑名单客户资料。</w:t>
      </w:r>
    </w:p>
    <w:p w:rsidR="004A1DF5" w:rsidRDefault="004A1DF5">
      <w:pPr>
        <w:ind w:firstLineChars="150" w:firstLine="360"/>
        <w:rPr>
          <w:rFonts w:ascii="宋体" w:hAnsi="宋体"/>
        </w:rPr>
      </w:pPr>
      <w:r>
        <w:rPr>
          <w:rFonts w:ascii="宋体" w:hAnsi="宋体" w:hint="eastAsia"/>
        </w:rPr>
        <w:t>（1）、使用黑名单客户查询功能找到需删除的黑名单客户记录。</w:t>
      </w:r>
    </w:p>
    <w:p w:rsidR="004A1DF5" w:rsidRDefault="004A1DF5">
      <w:pPr>
        <w:ind w:firstLineChars="150" w:firstLine="360"/>
        <w:rPr>
          <w:rFonts w:ascii="宋体" w:hAnsi="宋体"/>
        </w:rPr>
      </w:pPr>
      <w:r>
        <w:rPr>
          <w:rFonts w:ascii="宋体" w:hAnsi="宋体" w:hint="eastAsia"/>
        </w:rPr>
        <w:t>（2）、核对后，选择“删除（4）”按钮。</w:t>
      </w:r>
    </w:p>
    <w:p w:rsidR="004A1DF5" w:rsidRDefault="004A1DF5">
      <w:pPr>
        <w:ind w:firstLineChars="150" w:firstLine="360"/>
      </w:pPr>
      <w:r>
        <w:rPr>
          <w:rFonts w:ascii="宋体" w:hAnsi="宋体" w:hint="eastAsia"/>
        </w:rPr>
        <w:t>（3）、主管核查后，进行同步授权，授权通过黑名单客户删除成功。</w:t>
      </w:r>
    </w:p>
    <w:p w:rsidR="004A1DF5" w:rsidRDefault="004A1DF5" w:rsidP="0004090F">
      <w:pPr>
        <w:pStyle w:val="5"/>
      </w:pPr>
      <w:r>
        <w:rPr>
          <w:rFonts w:hint="eastAsia"/>
        </w:rPr>
        <w:t>二、个人特殊客户－黑名单批量处理（业务代码</w:t>
      </w:r>
      <w:r>
        <w:rPr>
          <w:rFonts w:hint="eastAsia"/>
        </w:rPr>
        <w:t>1803</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rPr>
          <w:rFonts w:ascii="宋体" w:hAnsi="宋体"/>
        </w:rPr>
      </w:pPr>
      <w:r>
        <w:rPr>
          <w:rFonts w:ascii="宋体" w:hAnsi="宋体" w:hint="eastAsia"/>
        </w:rPr>
        <w:t>通过本功能批量添加从银行公会、金融机构、国际组织获得的黑名单数据。</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批量导入黑名单时，应检查文本文件中姓名是否有空格，如果黑名单客户姓名为中文输入的，名字之间不能输入空格。否则，在新开户处理时，系统无法判断该客户为黑名单客户。</w:t>
      </w:r>
    </w:p>
    <w:p w:rsidR="004A1DF5" w:rsidRDefault="004A1DF5">
      <w:pPr>
        <w:pStyle w:val="6"/>
        <w:spacing w:line="360" w:lineRule="auto"/>
      </w:pPr>
      <w:r>
        <w:rPr>
          <w:rFonts w:hint="eastAsia"/>
        </w:rPr>
        <w:t>（三）术语解释及参数说明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35"/>
        <w:gridCol w:w="6465"/>
      </w:tblGrid>
      <w:tr w:rsidR="004A1DF5">
        <w:trPr>
          <w:trHeight w:val="288"/>
        </w:trPr>
        <w:tc>
          <w:tcPr>
            <w:tcW w:w="1635" w:type="dxa"/>
          </w:tcPr>
          <w:p w:rsidR="004A1DF5" w:rsidRDefault="004A1DF5">
            <w:r>
              <w:rPr>
                <w:rFonts w:hint="eastAsia"/>
              </w:rPr>
              <w:t>导入</w:t>
            </w:r>
          </w:p>
        </w:tc>
        <w:tc>
          <w:tcPr>
            <w:tcW w:w="6465" w:type="dxa"/>
          </w:tcPr>
          <w:p w:rsidR="004A1DF5" w:rsidRDefault="004A1DF5">
            <w:r>
              <w:rPr>
                <w:rFonts w:hint="eastAsia"/>
              </w:rPr>
              <w:t>外部数据的转换移植</w:t>
            </w:r>
          </w:p>
        </w:tc>
      </w:tr>
    </w:tbl>
    <w:p w:rsidR="004A1DF5" w:rsidRDefault="004A1DF5">
      <w:pPr>
        <w:pStyle w:val="6"/>
        <w:spacing w:line="360" w:lineRule="auto"/>
      </w:pPr>
      <w:r>
        <w:rPr>
          <w:rFonts w:hint="eastAsia"/>
        </w:rPr>
        <w:t>（四）操作要点</w:t>
      </w:r>
    </w:p>
    <w:p w:rsidR="004A1DF5" w:rsidRDefault="004A1DF5">
      <w:pPr>
        <w:ind w:firstLineChars="200" w:firstLine="480"/>
      </w:pPr>
      <w:r>
        <w:rPr>
          <w:rFonts w:hint="eastAsia"/>
        </w:rPr>
        <w:t>1</w:t>
      </w:r>
      <w:r>
        <w:rPr>
          <w:rFonts w:hint="eastAsia"/>
        </w:rPr>
        <w:t>、目前系统只接收文本（</w:t>
      </w:r>
      <w:r>
        <w:rPr>
          <w:rFonts w:hint="eastAsia"/>
        </w:rPr>
        <w:t>TXT</w:t>
      </w:r>
      <w:r>
        <w:rPr>
          <w:rFonts w:hint="eastAsia"/>
        </w:rPr>
        <w:t>）文件导入，其他文件需先转换成文本文件后才能导入。</w:t>
      </w:r>
    </w:p>
    <w:p w:rsidR="004A1DF5" w:rsidRDefault="004A1DF5">
      <w:pPr>
        <w:ind w:firstLineChars="200" w:firstLine="480"/>
      </w:pPr>
      <w:r>
        <w:rPr>
          <w:rFonts w:hint="eastAsia"/>
        </w:rPr>
        <w:t>2</w:t>
      </w:r>
      <w:r>
        <w:rPr>
          <w:rFonts w:hint="eastAsia"/>
        </w:rPr>
        <w:t>、在编制文本文件时，第一列必须标明“</w:t>
      </w:r>
      <w:r>
        <w:rPr>
          <w:rFonts w:hint="eastAsia"/>
        </w:rPr>
        <w:t>P</w:t>
      </w:r>
      <w:r>
        <w:rPr>
          <w:rFonts w:hint="eastAsia"/>
        </w:rPr>
        <w:t>（个人）”或“</w:t>
      </w:r>
      <w:r>
        <w:rPr>
          <w:rFonts w:hint="eastAsia"/>
        </w:rPr>
        <w:t>C</w:t>
      </w:r>
      <w:r>
        <w:rPr>
          <w:rFonts w:hint="eastAsia"/>
        </w:rPr>
        <w:t>（单位）”，其他列按照界面中字段导入项排列，对于没有取得数据的列也必须空置（</w:t>
      </w:r>
      <w:r>
        <w:rPr>
          <w:rFonts w:hint="eastAsia"/>
        </w:rPr>
        <w:t>Excel</w:t>
      </w:r>
      <w:r>
        <w:rPr>
          <w:rFonts w:hint="eastAsia"/>
        </w:rPr>
        <w:t>表中空格）而不能删除。</w:t>
      </w:r>
    </w:p>
    <w:p w:rsidR="004A1DF5" w:rsidRDefault="004A1DF5">
      <w:pPr>
        <w:ind w:firstLineChars="200" w:firstLine="480"/>
      </w:pPr>
      <w:r>
        <w:rPr>
          <w:rFonts w:hint="eastAsia"/>
        </w:rPr>
        <w:t>3</w:t>
      </w:r>
      <w:r>
        <w:rPr>
          <w:rFonts w:hint="eastAsia"/>
        </w:rPr>
        <w:t>、黑名单客户批量增加后，由系统在后台继续处理，用户在次日方可进行查询。在当日日终时，系统对黑名单的客户资料，</w:t>
      </w:r>
      <w:r>
        <w:rPr>
          <w:rFonts w:ascii="宋体" w:hAnsi="宋体" w:hint="eastAsia"/>
        </w:rPr>
        <w:t>包括：证件姓名、证件国别、证件类型（仅为居民身份证和户口薄）、证件号码，</w:t>
      </w:r>
      <w:r>
        <w:rPr>
          <w:rFonts w:hint="eastAsia"/>
        </w:rPr>
        <w:t>与已经存在的客户资料相同的，建立关联关系。</w:t>
      </w:r>
    </w:p>
    <w:p w:rsidR="004A1DF5" w:rsidRDefault="004A1DF5">
      <w:pPr>
        <w:pStyle w:val="6"/>
        <w:spacing w:line="360" w:lineRule="auto"/>
      </w:pPr>
      <w:r>
        <w:rPr>
          <w:rFonts w:hint="eastAsia"/>
        </w:rPr>
        <w:lastRenderedPageBreak/>
        <w:t>（五）操作步骤</w:t>
      </w:r>
    </w:p>
    <w:p w:rsidR="004A1DF5" w:rsidRDefault="004A1DF5">
      <w:pPr>
        <w:pStyle w:val="20"/>
        <w:ind w:firstLine="480"/>
      </w:pPr>
      <w:r>
        <w:rPr>
          <w:rFonts w:hint="eastAsia"/>
        </w:rPr>
        <w:t>1、用户选择“导入（10）”按钮，从数据盘中选择拟导入的文件。</w:t>
      </w:r>
    </w:p>
    <w:p w:rsidR="004A1DF5" w:rsidRDefault="004A1DF5">
      <w:pPr>
        <w:pStyle w:val="20"/>
        <w:ind w:firstLine="480"/>
      </w:pPr>
      <w:r>
        <w:rPr>
          <w:rFonts w:hint="eastAsia"/>
        </w:rPr>
        <w:t>2、选择“确定”按钮，系统自动检查数据的合法性，对已存纪录的予以提示并要求确认。</w:t>
      </w:r>
    </w:p>
    <w:p w:rsidR="004A1DF5" w:rsidRDefault="004A1DF5">
      <w:pPr>
        <w:pStyle w:val="20"/>
        <w:ind w:firstLine="480"/>
      </w:pPr>
      <w:r>
        <w:rPr>
          <w:rFonts w:hint="eastAsia"/>
        </w:rPr>
        <w:t>3、主管核查后同步授权，提交转换成功。</w:t>
      </w:r>
    </w:p>
    <w:p w:rsidR="004A1DF5" w:rsidRDefault="004A1DF5" w:rsidP="0004090F">
      <w:pPr>
        <w:pStyle w:val="5"/>
      </w:pPr>
      <w:r>
        <w:rPr>
          <w:rFonts w:hint="eastAsia"/>
        </w:rPr>
        <w:t>三、单位特殊客户－黑名单客户（业务代码</w:t>
      </w:r>
      <w:r>
        <w:rPr>
          <w:rFonts w:hint="eastAsia"/>
        </w:rPr>
        <w:t>1811</w:t>
      </w:r>
      <w:r>
        <w:rPr>
          <w:rFonts w:hint="eastAsia"/>
        </w:rPr>
        <w:t>）</w:t>
      </w:r>
    </w:p>
    <w:p w:rsidR="004A1DF5" w:rsidRDefault="004A1DF5">
      <w:pPr>
        <w:ind w:firstLineChars="200" w:firstLine="480"/>
      </w:pPr>
      <w:r>
        <w:rPr>
          <w:rFonts w:hint="eastAsia"/>
        </w:rPr>
        <w:t>参见个人黑名单客户操作，其中黑名单的客户资料明细与客户资料进行匹配时，</w:t>
      </w:r>
      <w:r>
        <w:rPr>
          <w:rFonts w:ascii="宋体" w:hAnsi="宋体" w:hint="eastAsia"/>
        </w:rPr>
        <w:t>证件类型仅为C09组织机构代码证才进行关联。</w:t>
      </w:r>
    </w:p>
    <w:p w:rsidR="004A1DF5" w:rsidRDefault="004A1DF5" w:rsidP="0004090F">
      <w:pPr>
        <w:pStyle w:val="5"/>
      </w:pPr>
      <w:r>
        <w:rPr>
          <w:rFonts w:hint="eastAsia"/>
        </w:rPr>
        <w:t>四、单位特殊客户－黑名单批量处理（业务代码</w:t>
      </w:r>
      <w:r>
        <w:rPr>
          <w:rFonts w:hint="eastAsia"/>
        </w:rPr>
        <w:t>1813</w:t>
      </w:r>
      <w:r>
        <w:rPr>
          <w:rFonts w:hint="eastAsia"/>
        </w:rPr>
        <w:t>）</w:t>
      </w:r>
    </w:p>
    <w:p w:rsidR="004A1DF5" w:rsidRDefault="004A1DF5">
      <w:pPr>
        <w:ind w:firstLineChars="200" w:firstLine="480"/>
      </w:pPr>
      <w:r>
        <w:rPr>
          <w:rFonts w:hint="eastAsia"/>
        </w:rPr>
        <w:t>参见个人黑名单客户批量处理，其中黑名单的客户资料明细与客户资料进行匹配时，</w:t>
      </w:r>
      <w:r>
        <w:rPr>
          <w:rFonts w:ascii="宋体" w:hAnsi="宋体" w:hint="eastAsia"/>
        </w:rPr>
        <w:t>证件类型仅为组织机构代码证。</w:t>
      </w:r>
    </w:p>
    <w:p w:rsidR="004A1DF5" w:rsidRDefault="004A1DF5"/>
    <w:p w:rsidR="003C0745" w:rsidRDefault="003C0745">
      <w:pPr>
        <w:pStyle w:val="4"/>
      </w:pPr>
      <w:bookmarkStart w:id="74" w:name="_Toc78540465"/>
      <w:bookmarkStart w:id="75" w:name="_Toc79312143"/>
    </w:p>
    <w:p w:rsidR="003C0745" w:rsidRDefault="003C0745" w:rsidP="003C0745"/>
    <w:p w:rsidR="003C0745" w:rsidRDefault="003C0745" w:rsidP="003C0745"/>
    <w:p w:rsidR="003C0745" w:rsidRDefault="003C0745" w:rsidP="003C0745"/>
    <w:p w:rsidR="003C0745" w:rsidRDefault="003C0745" w:rsidP="003C0745"/>
    <w:p w:rsidR="003C0745" w:rsidRDefault="003C0745" w:rsidP="003C0745"/>
    <w:p w:rsidR="003C0745" w:rsidRDefault="003C0745" w:rsidP="003C0745"/>
    <w:p w:rsidR="003C0745" w:rsidRDefault="003C0745" w:rsidP="003C0745"/>
    <w:p w:rsidR="003C0745" w:rsidRPr="003C0745" w:rsidRDefault="003C0745" w:rsidP="003C0745"/>
    <w:p w:rsidR="003C0745" w:rsidRDefault="003C0745" w:rsidP="0004090F">
      <w:pPr>
        <w:pStyle w:val="4"/>
        <w:rPr>
          <w:rFonts w:ascii="宋体" w:eastAsia="宋体" w:hAnsi="宋体"/>
        </w:rPr>
      </w:pPr>
      <w:bookmarkStart w:id="76" w:name="_Toc129668929"/>
      <w:bookmarkStart w:id="77" w:name="_Toc139265138"/>
      <w:bookmarkStart w:id="78" w:name="_Toc182971438"/>
      <w:bookmarkStart w:id="79" w:name="_Toc186273576"/>
      <w:r>
        <w:rPr>
          <w:rFonts w:ascii="宋体" w:eastAsia="宋体" w:hAnsi="宋体" w:hint="eastAsia"/>
        </w:rPr>
        <w:lastRenderedPageBreak/>
        <w:t>第二十二节  国际借记卡业务</w:t>
      </w:r>
      <w:bookmarkEnd w:id="76"/>
      <w:bookmarkEnd w:id="77"/>
      <w:bookmarkEnd w:id="78"/>
      <w:bookmarkEnd w:id="79"/>
    </w:p>
    <w:p w:rsidR="003C0745" w:rsidRDefault="003C0745" w:rsidP="00327B4B">
      <w:pPr>
        <w:pStyle w:val="5"/>
        <w:spacing w:beforeLines="50" w:afterLines="50"/>
        <w:rPr>
          <w:rFonts w:ascii="宋体" w:hAnsi="宋体"/>
          <w:color w:val="000000"/>
        </w:rPr>
      </w:pPr>
      <w:bookmarkStart w:id="80" w:name="_Toc182971439"/>
      <w:r>
        <w:rPr>
          <w:rFonts w:ascii="宋体" w:hAnsi="宋体" w:hint="eastAsia"/>
          <w:color w:val="000000"/>
        </w:rPr>
        <w:t>一、国际借记卡分行预留号码（业务代码2811）</w:t>
      </w:r>
      <w:bookmarkEnd w:id="80"/>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rPr>
          <w:rFonts w:ascii="宋体" w:hAnsi="宋体"/>
          <w:color w:val="000000"/>
        </w:rPr>
      </w:pPr>
      <w:r>
        <w:rPr>
          <w:rFonts w:ascii="宋体" w:hAnsi="宋体" w:hint="eastAsia"/>
          <w:color w:val="000000"/>
        </w:rPr>
        <w:t>通过该功能实现分行从国际借记卡卡号库中批量预留超级号码及查询预留号码。</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numPr>
          <w:ilvl w:val="0"/>
          <w:numId w:val="310"/>
        </w:numPr>
        <w:rPr>
          <w:rFonts w:ascii="宋体" w:hAnsi="宋体"/>
          <w:bCs/>
          <w:color w:val="000000"/>
        </w:rPr>
      </w:pPr>
      <w:r>
        <w:rPr>
          <w:rFonts w:ascii="宋体" w:hAnsi="宋体" w:hint="eastAsia"/>
          <w:bCs/>
          <w:color w:val="000000"/>
        </w:rPr>
        <w:t>只有“金葵花卡”需要预留超级号码，“一卡通”金卡不对超级号码进行预留。</w:t>
      </w:r>
    </w:p>
    <w:p w:rsidR="003C0745" w:rsidRDefault="003C0745" w:rsidP="003C0745">
      <w:pPr>
        <w:numPr>
          <w:ilvl w:val="0"/>
          <w:numId w:val="310"/>
        </w:numPr>
        <w:rPr>
          <w:rFonts w:ascii="宋体" w:hAnsi="宋体"/>
          <w:bCs/>
          <w:color w:val="000000"/>
        </w:rPr>
      </w:pPr>
      <w:r>
        <w:rPr>
          <w:rFonts w:ascii="宋体" w:hAnsi="宋体" w:hint="eastAsia"/>
          <w:bCs/>
          <w:color w:val="000000"/>
        </w:rPr>
        <w:t>超级号码库按机构及城市码生成。</w:t>
      </w:r>
    </w:p>
    <w:p w:rsidR="003C0745" w:rsidRDefault="003C0745" w:rsidP="003C0745">
      <w:pPr>
        <w:numPr>
          <w:ilvl w:val="0"/>
          <w:numId w:val="310"/>
        </w:numPr>
        <w:rPr>
          <w:rFonts w:ascii="宋体" w:hAnsi="宋体"/>
          <w:bCs/>
          <w:color w:val="000000"/>
        </w:rPr>
      </w:pPr>
      <w:r>
        <w:rPr>
          <w:rFonts w:ascii="宋体" w:hAnsi="宋体" w:hint="eastAsia"/>
          <w:bCs/>
          <w:color w:val="000000"/>
        </w:rPr>
        <w:t>一个城市码只可生成一个超级号码库，不可进行单张号码预留。</w:t>
      </w:r>
    </w:p>
    <w:p w:rsidR="003C0745" w:rsidRDefault="003C0745" w:rsidP="003C0745">
      <w:pPr>
        <w:numPr>
          <w:ilvl w:val="0"/>
          <w:numId w:val="310"/>
        </w:numPr>
        <w:rPr>
          <w:rFonts w:ascii="宋体" w:hAnsi="宋体"/>
          <w:bCs/>
          <w:color w:val="000000"/>
        </w:rPr>
      </w:pPr>
      <w:r>
        <w:rPr>
          <w:rFonts w:ascii="宋体" w:hAnsi="宋体" w:hint="eastAsia"/>
          <w:bCs/>
          <w:color w:val="000000"/>
        </w:rPr>
        <w:t>预留规则为后7位中最后三位小于100或者最后三位以上相同的号码。</w:t>
      </w:r>
    </w:p>
    <w:p w:rsidR="003C0745" w:rsidRDefault="003C0745" w:rsidP="003C0745">
      <w:pPr>
        <w:numPr>
          <w:ilvl w:val="0"/>
          <w:numId w:val="310"/>
        </w:numPr>
        <w:rPr>
          <w:rFonts w:ascii="宋体" w:hAnsi="宋体"/>
          <w:bCs/>
          <w:color w:val="000000"/>
        </w:rPr>
      </w:pPr>
      <w:r>
        <w:rPr>
          <w:rFonts w:ascii="宋体" w:hAnsi="宋体" w:hint="eastAsia"/>
          <w:bCs/>
          <w:color w:val="000000"/>
        </w:rPr>
        <w:t>预留权限在分行国际借记卡管理岗。</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rPr>
          <w:rFonts w:ascii="宋体" w:hAnsi="宋体"/>
          <w:color w:val="000000"/>
        </w:rPr>
      </w:pPr>
      <w:r>
        <w:rPr>
          <w:rFonts w:ascii="宋体" w:hAnsi="宋体" w:hint="eastAsia"/>
          <w:color w:val="000000"/>
        </w:rPr>
        <w:t>预留超级号码操作步骤：</w:t>
      </w:r>
    </w:p>
    <w:p w:rsidR="003C0745" w:rsidRDefault="003C0745" w:rsidP="003C0745">
      <w:pPr>
        <w:numPr>
          <w:ilvl w:val="0"/>
          <w:numId w:val="311"/>
        </w:numPr>
        <w:rPr>
          <w:rFonts w:ascii="宋体" w:hAnsi="宋体"/>
          <w:color w:val="000000"/>
        </w:rPr>
      </w:pPr>
      <w:r>
        <w:rPr>
          <w:rFonts w:ascii="宋体" w:hAnsi="宋体" w:hint="eastAsia"/>
          <w:color w:val="000000"/>
        </w:rPr>
        <w:t>用户选择系统导航→现金凭证→制卡管理→国际借记卡分行预留号码或在“业务代码”处输入业务代码2811进入。</w:t>
      </w:r>
    </w:p>
    <w:p w:rsidR="003C0745" w:rsidRDefault="003C0745" w:rsidP="003C0745">
      <w:pPr>
        <w:numPr>
          <w:ilvl w:val="0"/>
          <w:numId w:val="311"/>
        </w:numPr>
        <w:rPr>
          <w:rFonts w:ascii="宋体" w:hAnsi="宋体"/>
          <w:color w:val="000000"/>
        </w:rPr>
      </w:pPr>
      <w:r>
        <w:rPr>
          <w:rFonts w:ascii="宋体" w:hAnsi="宋体" w:hint="eastAsia"/>
          <w:color w:val="000000"/>
        </w:rPr>
        <w:t>选择预留（11），系统跳出预留超级号码操作窗口。</w:t>
      </w:r>
    </w:p>
    <w:p w:rsidR="003C0745" w:rsidRDefault="003C0745" w:rsidP="003C0745">
      <w:pPr>
        <w:numPr>
          <w:ilvl w:val="0"/>
          <w:numId w:val="311"/>
        </w:numPr>
        <w:rPr>
          <w:rFonts w:ascii="宋体" w:hAnsi="宋体"/>
          <w:color w:val="000000"/>
        </w:rPr>
      </w:pPr>
      <w:r>
        <w:rPr>
          <w:rFonts w:ascii="宋体" w:hAnsi="宋体" w:hint="eastAsia"/>
          <w:color w:val="000000"/>
        </w:rPr>
        <w:t>选择凭证种类、城市码，输入三位数客户号前缀。</w:t>
      </w:r>
    </w:p>
    <w:p w:rsidR="003C0745" w:rsidRDefault="003C0745" w:rsidP="003C0745">
      <w:pPr>
        <w:numPr>
          <w:ilvl w:val="0"/>
          <w:numId w:val="311"/>
        </w:numPr>
        <w:rPr>
          <w:rFonts w:ascii="宋体" w:hAnsi="宋体"/>
          <w:color w:val="000000"/>
        </w:rPr>
      </w:pPr>
      <w:r>
        <w:rPr>
          <w:rFonts w:ascii="宋体" w:hAnsi="宋体" w:hint="eastAsia"/>
          <w:color w:val="000000"/>
        </w:rPr>
        <w:t>选择确定，系统返回操作结果信息。</w:t>
      </w:r>
    </w:p>
    <w:p w:rsidR="003C0745" w:rsidRDefault="003C0745" w:rsidP="003C0745">
      <w:pPr>
        <w:tabs>
          <w:tab w:val="right" w:pos="8306"/>
        </w:tabs>
        <w:rPr>
          <w:rFonts w:ascii="宋体" w:hAnsi="宋体"/>
          <w:color w:val="000000"/>
        </w:rPr>
      </w:pPr>
      <w:r>
        <w:rPr>
          <w:rFonts w:ascii="宋体" w:hAnsi="宋体" w:hint="eastAsia"/>
          <w:color w:val="000000"/>
        </w:rPr>
        <w:t>查询预留卡号操作步骤：</w:t>
      </w:r>
    </w:p>
    <w:p w:rsidR="003C0745" w:rsidRDefault="003C0745" w:rsidP="003C0745">
      <w:pPr>
        <w:numPr>
          <w:ilvl w:val="0"/>
          <w:numId w:val="312"/>
        </w:numPr>
        <w:rPr>
          <w:rFonts w:ascii="宋体" w:hAnsi="宋体"/>
          <w:color w:val="000000"/>
        </w:rPr>
      </w:pPr>
      <w:r>
        <w:rPr>
          <w:rFonts w:ascii="宋体" w:hAnsi="宋体" w:hint="eastAsia"/>
          <w:color w:val="000000"/>
        </w:rPr>
        <w:t>用户选择系统导航→现金凭证→制卡管理→国际借记卡分行预留号码或在“业务代码”处输入业务代码2811进入。</w:t>
      </w:r>
    </w:p>
    <w:p w:rsidR="003C0745" w:rsidRDefault="003C0745" w:rsidP="003C0745">
      <w:pPr>
        <w:numPr>
          <w:ilvl w:val="0"/>
          <w:numId w:val="312"/>
        </w:numPr>
        <w:rPr>
          <w:rFonts w:ascii="宋体" w:hAnsi="宋体"/>
          <w:color w:val="000000"/>
        </w:rPr>
      </w:pPr>
      <w:r>
        <w:rPr>
          <w:rFonts w:ascii="宋体" w:hAnsi="宋体" w:hint="eastAsia"/>
          <w:color w:val="000000"/>
        </w:rPr>
        <w:t>选择查询预留卡号（12），系统跳出下传国际借记卡预留号码操作窗口。</w:t>
      </w:r>
    </w:p>
    <w:p w:rsidR="003C0745" w:rsidRDefault="003C0745" w:rsidP="003C0745">
      <w:pPr>
        <w:numPr>
          <w:ilvl w:val="0"/>
          <w:numId w:val="312"/>
        </w:numPr>
        <w:rPr>
          <w:rFonts w:ascii="宋体" w:hAnsi="宋体"/>
          <w:color w:val="000000"/>
        </w:rPr>
      </w:pPr>
      <w:r>
        <w:rPr>
          <w:rFonts w:ascii="宋体" w:hAnsi="宋体" w:hint="eastAsia"/>
          <w:color w:val="000000"/>
        </w:rPr>
        <w:t>选择凭证种类。</w:t>
      </w:r>
    </w:p>
    <w:p w:rsidR="003C0745" w:rsidRDefault="003C0745" w:rsidP="003C0745">
      <w:pPr>
        <w:numPr>
          <w:ilvl w:val="0"/>
          <w:numId w:val="312"/>
        </w:numPr>
        <w:rPr>
          <w:rFonts w:ascii="宋体" w:hAnsi="宋体"/>
          <w:color w:val="000000"/>
        </w:rPr>
      </w:pPr>
      <w:r>
        <w:rPr>
          <w:rFonts w:ascii="宋体" w:hAnsi="宋体" w:hint="eastAsia"/>
          <w:color w:val="000000"/>
        </w:rPr>
        <w:t>输入卡号后六位数（可输入后4－6位号码）、起始凭证号码、结束凭证号码。</w:t>
      </w:r>
    </w:p>
    <w:p w:rsidR="003C0745" w:rsidRDefault="003C0745" w:rsidP="003C0745">
      <w:pPr>
        <w:numPr>
          <w:ilvl w:val="0"/>
          <w:numId w:val="312"/>
        </w:numPr>
        <w:rPr>
          <w:rFonts w:ascii="宋体" w:hAnsi="宋体"/>
          <w:color w:val="000000"/>
        </w:rPr>
      </w:pPr>
      <w:r>
        <w:rPr>
          <w:rFonts w:ascii="宋体" w:hAnsi="宋体" w:hint="eastAsia"/>
          <w:color w:val="000000"/>
        </w:rPr>
        <w:t>选择查询，系统显示符合搜索条件的可用超级号码。</w:t>
      </w:r>
    </w:p>
    <w:p w:rsidR="003C0745" w:rsidRDefault="003C0745" w:rsidP="003C0745">
      <w:pPr>
        <w:pStyle w:val="6"/>
        <w:spacing w:line="360" w:lineRule="auto"/>
        <w:rPr>
          <w:rFonts w:ascii="宋体" w:eastAsia="宋体" w:hAnsi="宋体"/>
        </w:rPr>
      </w:pPr>
      <w:r>
        <w:rPr>
          <w:rFonts w:ascii="宋体" w:eastAsia="宋体" w:hAnsi="宋体" w:hint="eastAsia"/>
        </w:rPr>
        <w:lastRenderedPageBreak/>
        <w:t>（四）界面</w:t>
      </w:r>
    </w:p>
    <w:p w:rsidR="003C0745" w:rsidRDefault="0004090F" w:rsidP="003C0745">
      <w:pPr>
        <w:rPr>
          <w:rFonts w:ascii="宋体" w:hAnsi="宋体"/>
          <w:color w:val="000000"/>
        </w:rPr>
      </w:pPr>
      <w:r>
        <w:rPr>
          <w:rFonts w:ascii="宋体" w:hAnsi="宋体"/>
          <w:noProof/>
          <w:color w:val="000000"/>
        </w:rPr>
        <w:drawing>
          <wp:anchor distT="0" distB="0" distL="114300" distR="114300" simplePos="0" relativeHeight="251944448" behindDoc="0" locked="0" layoutInCell="1" allowOverlap="1">
            <wp:simplePos x="0" y="0"/>
            <wp:positionH relativeFrom="column">
              <wp:posOffset>0</wp:posOffset>
            </wp:positionH>
            <wp:positionV relativeFrom="paragraph">
              <wp:posOffset>0</wp:posOffset>
            </wp:positionV>
            <wp:extent cx="5484495" cy="3882390"/>
            <wp:effectExtent l="19050" t="0" r="1905" b="0"/>
            <wp:wrapTopAndBottom/>
            <wp:docPr id="1730" name="图片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pic:cNvPicPr>
                      <a:picLocks noChangeAspect="1" noChangeArrowheads="1"/>
                    </pic:cNvPicPr>
                  </pic:nvPicPr>
                  <pic:blipFill>
                    <a:blip r:embed="rId110" cstate="print"/>
                    <a:srcRect/>
                    <a:stretch>
                      <a:fillRect/>
                    </a:stretch>
                  </pic:blipFill>
                  <pic:spPr bwMode="auto">
                    <a:xfrm>
                      <a:off x="0" y="0"/>
                      <a:ext cx="5484495" cy="3882390"/>
                    </a:xfrm>
                    <a:prstGeom prst="rect">
                      <a:avLst/>
                    </a:prstGeom>
                    <a:noFill/>
                    <a:ln w="9525">
                      <a:noFill/>
                      <a:miter lim="800000"/>
                      <a:headEnd/>
                      <a:tailEnd/>
                    </a:ln>
                  </pic:spPr>
                </pic:pic>
              </a:graphicData>
            </a:graphic>
          </wp:anchor>
        </w:drawing>
      </w:r>
    </w:p>
    <w:p w:rsidR="003C0745" w:rsidRDefault="003C0745" w:rsidP="0004090F">
      <w:pPr>
        <w:pStyle w:val="5"/>
        <w:rPr>
          <w:rFonts w:ascii="宋体" w:hAnsi="宋体"/>
          <w:color w:val="000000"/>
        </w:rPr>
      </w:pPr>
      <w:bookmarkStart w:id="81" w:name="_Toc182971440"/>
      <w:r>
        <w:rPr>
          <w:rFonts w:ascii="宋体" w:hAnsi="宋体" w:hint="eastAsia"/>
          <w:color w:val="000000"/>
        </w:rPr>
        <w:t>二、国际借记卡申请（业务代码1061）</w:t>
      </w:r>
      <w:bookmarkEnd w:id="81"/>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Chars="200" w:firstLine="480"/>
        <w:rPr>
          <w:rFonts w:ascii="宋体" w:hAnsi="宋体"/>
          <w:color w:val="000000"/>
        </w:rPr>
      </w:pPr>
      <w:r>
        <w:rPr>
          <w:rFonts w:ascii="宋体" w:hAnsi="宋体" w:hint="eastAsia"/>
          <w:color w:val="000000"/>
        </w:rPr>
        <w:t>受理客户开立国际借记卡（包括“金葵花卡”和“一卡通”金卡）的申请。</w:t>
      </w:r>
    </w:p>
    <w:p w:rsidR="003C0745" w:rsidRDefault="003C0745" w:rsidP="003C0745">
      <w:pPr>
        <w:pStyle w:val="6"/>
        <w:spacing w:line="360" w:lineRule="auto"/>
        <w:rPr>
          <w:rFonts w:ascii="宋体" w:eastAsia="宋体" w:hAnsi="宋体"/>
        </w:rPr>
      </w:pPr>
      <w:r>
        <w:rPr>
          <w:rFonts w:ascii="宋体" w:eastAsia="宋体" w:hAnsi="宋体" w:hint="eastAsia"/>
        </w:rPr>
        <w:t>（二）风险提示</w:t>
      </w:r>
    </w:p>
    <w:p w:rsidR="003C0745" w:rsidRDefault="003C0745" w:rsidP="003C0745">
      <w:pPr>
        <w:ind w:firstLineChars="200" w:firstLine="480"/>
        <w:rPr>
          <w:rFonts w:ascii="宋体" w:hAnsi="宋体"/>
          <w:color w:val="000000"/>
        </w:rPr>
      </w:pPr>
      <w:r>
        <w:rPr>
          <w:rFonts w:ascii="宋体" w:hAnsi="宋体" w:hint="eastAsia"/>
          <w:color w:val="000000"/>
        </w:rPr>
        <w:t>1、国际借记卡须由本人持有效证件进行申请，可以代办。</w:t>
      </w:r>
    </w:p>
    <w:p w:rsidR="003C0745" w:rsidRDefault="003C0745" w:rsidP="003C0745">
      <w:pPr>
        <w:pStyle w:val="6"/>
        <w:spacing w:line="360" w:lineRule="auto"/>
        <w:rPr>
          <w:rFonts w:ascii="宋体" w:eastAsia="宋体" w:hAnsi="宋体"/>
        </w:rPr>
      </w:pPr>
      <w:r>
        <w:rPr>
          <w:rFonts w:ascii="宋体" w:eastAsia="宋体" w:hAnsi="宋体" w:hint="eastAsia"/>
        </w:rPr>
        <w:t>（三）界面</w:t>
      </w:r>
    </w:p>
    <w:p w:rsidR="003C0745" w:rsidRDefault="0004090F" w:rsidP="003C0745">
      <w:pPr>
        <w:rPr>
          <w:rFonts w:ascii="宋体" w:hAnsi="宋体"/>
          <w:color w:val="000000"/>
        </w:rPr>
      </w:pPr>
      <w:r>
        <w:rPr>
          <w:rFonts w:ascii="宋体" w:hAnsi="宋体"/>
          <w:noProof/>
          <w:color w:val="000000"/>
        </w:rPr>
        <w:lastRenderedPageBreak/>
        <w:drawing>
          <wp:anchor distT="0" distB="0" distL="114300" distR="114300" simplePos="0" relativeHeight="251943424" behindDoc="0" locked="0" layoutInCell="1" allowOverlap="1">
            <wp:simplePos x="0" y="0"/>
            <wp:positionH relativeFrom="column">
              <wp:posOffset>0</wp:posOffset>
            </wp:positionH>
            <wp:positionV relativeFrom="paragraph">
              <wp:posOffset>0</wp:posOffset>
            </wp:positionV>
            <wp:extent cx="5258435" cy="3950335"/>
            <wp:effectExtent l="19050" t="0" r="0" b="0"/>
            <wp:wrapTopAndBottom/>
            <wp:docPr id="1729" name="图片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
                    <pic:cNvPicPr>
                      <a:picLocks noChangeAspect="1" noChangeArrowheads="1"/>
                    </pic:cNvPicPr>
                  </pic:nvPicPr>
                  <pic:blipFill>
                    <a:blip r:embed="rId111" cstate="print"/>
                    <a:srcRect/>
                    <a:stretch>
                      <a:fillRect/>
                    </a:stretch>
                  </pic:blipFill>
                  <pic:spPr bwMode="auto">
                    <a:xfrm>
                      <a:off x="0" y="0"/>
                      <a:ext cx="5258435" cy="3950335"/>
                    </a:xfrm>
                    <a:prstGeom prst="rect">
                      <a:avLst/>
                    </a:prstGeom>
                    <a:noFill/>
                    <a:ln w="9525">
                      <a:noFill/>
                      <a:miter lim="800000"/>
                      <a:headEnd/>
                      <a:tailEnd/>
                    </a:ln>
                  </pic:spPr>
                </pic:pic>
              </a:graphicData>
            </a:graphic>
          </wp:anchor>
        </w:drawing>
      </w:r>
    </w:p>
    <w:p w:rsidR="003C0745" w:rsidRDefault="003C0745" w:rsidP="003C0745">
      <w:pPr>
        <w:pStyle w:val="6"/>
        <w:spacing w:line="360" w:lineRule="auto"/>
        <w:rPr>
          <w:rFonts w:ascii="宋体" w:eastAsia="宋体" w:hAnsi="宋体"/>
        </w:rPr>
      </w:pPr>
      <w:r>
        <w:rPr>
          <w:rFonts w:ascii="宋体" w:eastAsia="宋体" w:hAnsi="宋体" w:hint="eastAsia"/>
        </w:rPr>
        <w:t>（四）操作要点</w:t>
      </w:r>
    </w:p>
    <w:p w:rsidR="003C0745" w:rsidRDefault="003C0745" w:rsidP="003C0745">
      <w:pPr>
        <w:ind w:firstLineChars="200" w:firstLine="480"/>
        <w:rPr>
          <w:rFonts w:ascii="宋体" w:hAnsi="宋体" w:cs="Arial Unicode MS"/>
          <w:vanish/>
          <w:color w:val="000000"/>
          <w:kern w:val="0"/>
        </w:rPr>
      </w:pPr>
      <w:r>
        <w:rPr>
          <w:rFonts w:ascii="宋体" w:hAnsi="宋体" w:hint="eastAsia"/>
          <w:color w:val="000000"/>
          <w:szCs w:val="20"/>
        </w:rPr>
        <w:t>1、客户申请需</w:t>
      </w:r>
      <w:r>
        <w:rPr>
          <w:rFonts w:ascii="宋体" w:hAnsi="宋体" w:hint="eastAsia"/>
          <w:color w:val="000000"/>
        </w:rPr>
        <w:t>提供</w:t>
      </w:r>
      <w:r>
        <w:rPr>
          <w:rFonts w:ascii="宋体" w:hAnsi="宋体" w:hint="eastAsia"/>
          <w:color w:val="000000"/>
          <w:szCs w:val="20"/>
        </w:rPr>
        <w:t>已在我行开户的其他户口号。若客户在我行未曾开立过客户，则需请客户提供身份证件开立个人客户号</w:t>
      </w:r>
      <w:r>
        <w:rPr>
          <w:rFonts w:ascii="宋体" w:hAnsi="宋体" w:cs="Arial" w:hint="eastAsia"/>
          <w:color w:val="000000"/>
          <w:szCs w:val="20"/>
        </w:rPr>
        <w:t>。</w:t>
      </w:r>
    </w:p>
    <w:p w:rsidR="003C0745" w:rsidRDefault="003C0745" w:rsidP="003C0745">
      <w:pPr>
        <w:numPr>
          <w:ilvl w:val="0"/>
          <w:numId w:val="297"/>
        </w:numPr>
        <w:rPr>
          <w:rFonts w:ascii="宋体" w:hAnsi="宋体"/>
          <w:color w:val="000000"/>
        </w:rPr>
      </w:pPr>
    </w:p>
    <w:p w:rsidR="003C0745" w:rsidRDefault="003C0745" w:rsidP="003C0745">
      <w:pPr>
        <w:ind w:firstLineChars="200" w:firstLine="480"/>
        <w:rPr>
          <w:rFonts w:ascii="宋体" w:hAnsi="宋体"/>
          <w:color w:val="000000"/>
        </w:rPr>
      </w:pPr>
      <w:r>
        <w:rPr>
          <w:rFonts w:ascii="宋体" w:hAnsi="宋体" w:hint="eastAsia"/>
          <w:color w:val="000000"/>
        </w:rPr>
        <w:t>2、申请时不需要设置密码。</w:t>
      </w:r>
    </w:p>
    <w:p w:rsidR="003C0745" w:rsidRDefault="003C0745" w:rsidP="003C0745">
      <w:pPr>
        <w:ind w:firstLineChars="200" w:firstLine="480"/>
        <w:rPr>
          <w:rFonts w:ascii="宋体" w:hAnsi="宋体"/>
          <w:color w:val="000000"/>
        </w:rPr>
      </w:pPr>
      <w:r>
        <w:rPr>
          <w:rFonts w:ascii="宋体" w:hAnsi="宋体" w:hint="eastAsia"/>
          <w:color w:val="000000"/>
        </w:rPr>
        <w:t>3、受理申请时必须准确输入客户手机号码，保证客户及时接收到账户变动等通知信息。</w:t>
      </w:r>
    </w:p>
    <w:p w:rsidR="003C0745" w:rsidRDefault="003C0745" w:rsidP="003C0745">
      <w:pPr>
        <w:ind w:firstLineChars="200" w:firstLine="480"/>
        <w:rPr>
          <w:rFonts w:ascii="宋体" w:hAnsi="宋体"/>
          <w:color w:val="000000"/>
        </w:rPr>
      </w:pPr>
      <w:r>
        <w:rPr>
          <w:rFonts w:ascii="宋体" w:hAnsi="宋体" w:hint="eastAsia"/>
          <w:color w:val="000000"/>
        </w:rPr>
        <w:t>4、受理申请时录入的客户英文名称需与原客户号下的英文/拼音名一致。</w:t>
      </w:r>
    </w:p>
    <w:p w:rsidR="003C0745" w:rsidRDefault="003C0745" w:rsidP="003C0745">
      <w:pPr>
        <w:ind w:firstLineChars="200" w:firstLine="480"/>
        <w:rPr>
          <w:rFonts w:ascii="宋体" w:hAnsi="宋体"/>
          <w:color w:val="000000"/>
        </w:rPr>
      </w:pPr>
      <w:r>
        <w:rPr>
          <w:rFonts w:ascii="宋体" w:hAnsi="宋体" w:hint="eastAsia"/>
          <w:color w:val="000000"/>
        </w:rPr>
        <w:t>5、国际借记卡提供4钟选号方式：超级号码、网点预留号码、客户自选（后4-6位）号码、自动生成。</w:t>
      </w:r>
    </w:p>
    <w:p w:rsidR="003C0745" w:rsidRDefault="003C0745" w:rsidP="003C0745">
      <w:pPr>
        <w:ind w:firstLineChars="200" w:firstLine="480"/>
        <w:rPr>
          <w:rFonts w:ascii="宋体" w:hAnsi="宋体" w:cs="Arial Unicode MS"/>
          <w:vanish/>
          <w:color w:val="000000"/>
        </w:rPr>
      </w:pPr>
      <w:r>
        <w:rPr>
          <w:rFonts w:ascii="宋体" w:hAnsi="宋体" w:hint="eastAsia"/>
          <w:color w:val="000000"/>
        </w:rPr>
        <w:t>6、选择超级号码方式，可实时查询、选用分行可用超级号码。</w:t>
      </w:r>
      <w:r>
        <w:rPr>
          <w:rFonts w:ascii="宋体" w:hAnsi="宋体" w:hint="eastAsia"/>
          <w:color w:val="000000"/>
          <w:szCs w:val="20"/>
        </w:rPr>
        <w:t>文名称和称谓作为制卡数据，不可更改。如果录入错误需要撤销之后重新申请，英文名称采用大写的拼音姓名，姓名之间用空格格开。</w:t>
      </w:r>
    </w:p>
    <w:p w:rsidR="003C0745" w:rsidRDefault="003C0745" w:rsidP="003C0745">
      <w:pPr>
        <w:widowControl/>
        <w:jc w:val="left"/>
        <w:rPr>
          <w:rFonts w:ascii="宋体" w:hAnsi="宋体" w:cs="Arial"/>
          <w:b/>
          <w:bCs/>
          <w:color w:val="000000"/>
          <w:kern w:val="0"/>
          <w:szCs w:val="20"/>
        </w:rPr>
      </w:pPr>
    </w:p>
    <w:p w:rsidR="003C0745" w:rsidRDefault="003C0745" w:rsidP="003C0745">
      <w:pPr>
        <w:widowControl/>
        <w:ind w:firstLineChars="200" w:firstLine="480"/>
        <w:jc w:val="left"/>
        <w:rPr>
          <w:rFonts w:ascii="宋体" w:hAnsi="宋体" w:cs="Arial Unicode MS"/>
          <w:vanish/>
          <w:color w:val="000000"/>
        </w:rPr>
      </w:pPr>
      <w:r>
        <w:rPr>
          <w:rFonts w:ascii="宋体" w:hAnsi="宋体" w:cs="Arial" w:hint="eastAsia"/>
          <w:color w:val="000000"/>
          <w:kern w:val="0"/>
          <w:szCs w:val="20"/>
        </w:rPr>
        <w:t>7、</w:t>
      </w:r>
    </w:p>
    <w:p w:rsidR="003C0745" w:rsidRDefault="003C0745" w:rsidP="003C0745">
      <w:pPr>
        <w:ind w:firstLineChars="200" w:firstLine="480"/>
        <w:rPr>
          <w:rFonts w:ascii="宋体" w:hAnsi="宋体"/>
          <w:vanish/>
          <w:color w:val="000000"/>
        </w:rPr>
      </w:pPr>
      <w:r>
        <w:rPr>
          <w:rFonts w:ascii="宋体" w:hAnsi="宋体" w:hint="eastAsia"/>
          <w:color w:val="000000"/>
          <w:szCs w:val="20"/>
        </w:rPr>
        <w:t>国际借记卡申请可同时申请全球机场贵宾登机卡（PP卡）</w:t>
      </w:r>
    </w:p>
    <w:p w:rsidR="003C0745" w:rsidRDefault="003C0745" w:rsidP="003C0745">
      <w:pPr>
        <w:rPr>
          <w:rFonts w:ascii="宋体" w:hAnsi="宋体"/>
          <w:color w:val="000000"/>
        </w:rPr>
      </w:pPr>
    </w:p>
    <w:p w:rsidR="003C0745" w:rsidRDefault="003C0745" w:rsidP="003C0745">
      <w:pPr>
        <w:pStyle w:val="6"/>
        <w:spacing w:line="360" w:lineRule="auto"/>
        <w:rPr>
          <w:rFonts w:ascii="宋体" w:eastAsia="宋体" w:hAnsi="宋体"/>
        </w:rPr>
      </w:pPr>
      <w:r>
        <w:rPr>
          <w:rFonts w:ascii="宋体" w:eastAsia="宋体" w:hAnsi="宋体" w:hint="eastAsia"/>
        </w:rPr>
        <w:lastRenderedPageBreak/>
        <w:t>（五）操作步骤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1、用户选择系统导航→客户管理→个人客户→国际借记卡→申请进入系统。或在“业务代码”栏输入1061进入。</w:t>
      </w:r>
    </w:p>
    <w:p w:rsidR="003C0745" w:rsidRDefault="003C0745" w:rsidP="003C0745">
      <w:pPr>
        <w:ind w:firstLineChars="200" w:firstLine="480"/>
        <w:rPr>
          <w:rFonts w:ascii="宋体" w:hAnsi="宋体"/>
          <w:color w:val="000000"/>
        </w:rPr>
      </w:pPr>
      <w:r>
        <w:rPr>
          <w:rFonts w:ascii="宋体" w:hAnsi="宋体" w:hint="eastAsia"/>
          <w:color w:val="000000"/>
        </w:rPr>
        <w:t>2、可选择通过证件查询或通过户口查询进行客户号的查找，输入客户信息后按回车，对已开有客户号的客户，系统自动显示个人客户资料，在此可直接进行客户资料的编辑及维护；如该客户未在我行开立客户号，系统则自动调用个人客户的开户模块。</w:t>
      </w:r>
    </w:p>
    <w:p w:rsidR="003C0745" w:rsidRDefault="003C0745" w:rsidP="003C0745">
      <w:pPr>
        <w:ind w:firstLineChars="200" w:firstLine="480"/>
        <w:rPr>
          <w:rFonts w:ascii="宋体" w:hAnsi="宋体"/>
          <w:color w:val="000000"/>
        </w:rPr>
      </w:pPr>
      <w:r>
        <w:rPr>
          <w:rFonts w:ascii="宋体" w:hAnsi="宋体" w:hint="eastAsia"/>
          <w:color w:val="000000"/>
        </w:rPr>
        <w:t>3、进入申请界面后输入客户英文姓名。</w:t>
      </w:r>
    </w:p>
    <w:p w:rsidR="003C0745" w:rsidRDefault="003C0745" w:rsidP="003C0745">
      <w:pPr>
        <w:ind w:firstLineChars="200" w:firstLine="480"/>
        <w:rPr>
          <w:rFonts w:ascii="宋体" w:hAnsi="宋体"/>
          <w:color w:val="000000"/>
        </w:rPr>
      </w:pPr>
      <w:r>
        <w:rPr>
          <w:rFonts w:ascii="宋体" w:hAnsi="宋体" w:hint="eastAsia"/>
          <w:color w:val="000000"/>
        </w:rPr>
        <w:t>4、选择客户称谓、凭证种类。</w:t>
      </w:r>
    </w:p>
    <w:p w:rsidR="003C0745" w:rsidRDefault="003C0745" w:rsidP="003C0745">
      <w:pPr>
        <w:ind w:firstLineChars="200" w:firstLine="480"/>
        <w:rPr>
          <w:rFonts w:ascii="宋体" w:hAnsi="宋体"/>
          <w:color w:val="000000"/>
        </w:rPr>
      </w:pPr>
      <w:r>
        <w:rPr>
          <w:rFonts w:ascii="宋体" w:hAnsi="宋体" w:hint="eastAsia"/>
          <w:color w:val="000000"/>
        </w:rPr>
        <w:t>5、选择选号方式，对选择超级号码的可直接输入已选卡号，也可点击“查找卡号”进行实时查询；对选择客户自选号码的，需按客户要求输入卡号的后4-6位。</w:t>
      </w:r>
    </w:p>
    <w:p w:rsidR="003C0745" w:rsidRDefault="003C0745" w:rsidP="003C0745">
      <w:pPr>
        <w:ind w:firstLineChars="200" w:firstLine="480"/>
        <w:rPr>
          <w:rFonts w:ascii="宋体" w:hAnsi="宋体"/>
          <w:color w:val="000000"/>
        </w:rPr>
      </w:pPr>
      <w:r>
        <w:rPr>
          <w:rFonts w:ascii="宋体" w:hAnsi="宋体" w:hint="eastAsia"/>
          <w:color w:val="000000"/>
        </w:rPr>
        <w:t>6、根据客户要求对“金葵花卡”客户申请选择是否同时申请PP卡</w:t>
      </w:r>
    </w:p>
    <w:p w:rsidR="003C0745" w:rsidRDefault="003C0745" w:rsidP="003C0745">
      <w:pPr>
        <w:ind w:firstLineChars="200" w:firstLine="480"/>
        <w:rPr>
          <w:rFonts w:ascii="宋体" w:hAnsi="宋体"/>
          <w:color w:val="000000"/>
        </w:rPr>
      </w:pPr>
      <w:r>
        <w:rPr>
          <w:rFonts w:ascii="宋体" w:hAnsi="宋体" w:hint="eastAsia"/>
          <w:color w:val="000000"/>
        </w:rPr>
        <w:t>7、系统自动判断该客户是否符合申请标准，对不符合标准的还需主管授权或分行审批后方可申请成功。</w:t>
      </w:r>
    </w:p>
    <w:p w:rsidR="003C0745" w:rsidRDefault="003C0745" w:rsidP="003C0745">
      <w:pPr>
        <w:ind w:firstLineChars="200" w:firstLine="480"/>
        <w:rPr>
          <w:rFonts w:ascii="宋体" w:hAnsi="宋体" w:cs="Arial Unicode MS"/>
          <w:b/>
          <w:bCs/>
          <w:vanish/>
          <w:color w:val="000000"/>
          <w:kern w:val="0"/>
          <w:szCs w:val="20"/>
        </w:rPr>
      </w:pPr>
      <w:r>
        <w:rPr>
          <w:rFonts w:ascii="宋体" w:hAnsi="宋体" w:hint="eastAsia"/>
          <w:color w:val="000000"/>
        </w:rPr>
        <w:t>8、申请成功，打印</w:t>
      </w:r>
      <w:r>
        <w:rPr>
          <w:rFonts w:ascii="宋体" w:hAnsi="宋体" w:hint="eastAsia"/>
          <w:color w:val="000000"/>
          <w:szCs w:val="20"/>
        </w:rPr>
        <w:t>打印一式两联</w:t>
      </w:r>
      <w:r>
        <w:rPr>
          <w:rFonts w:ascii="宋体" w:hAnsi="宋体"/>
          <w:color w:val="000000"/>
          <w:szCs w:val="20"/>
        </w:rPr>
        <w:t>16K</w:t>
      </w:r>
      <w:r>
        <w:rPr>
          <w:rFonts w:ascii="宋体" w:hAnsi="宋体" w:hint="eastAsia"/>
          <w:color w:val="000000"/>
          <w:szCs w:val="20"/>
        </w:rPr>
        <w:t>通用回单（</w:t>
      </w:r>
      <w:r>
        <w:rPr>
          <w:rFonts w:ascii="宋体" w:hAnsi="宋体" w:cs="Arial"/>
          <w:color w:val="000000"/>
          <w:szCs w:val="20"/>
        </w:rPr>
        <w:t>“</w:t>
      </w:r>
      <w:r>
        <w:rPr>
          <w:rFonts w:ascii="宋体" w:hAnsi="宋体" w:hint="eastAsia"/>
          <w:color w:val="000000"/>
          <w:szCs w:val="20"/>
        </w:rPr>
        <w:t>申请确认回单</w:t>
      </w:r>
      <w:r>
        <w:rPr>
          <w:rFonts w:ascii="宋体" w:hAnsi="宋体" w:cs="Arial"/>
          <w:color w:val="000000"/>
          <w:szCs w:val="20"/>
        </w:rPr>
        <w:t>”</w:t>
      </w:r>
      <w:r>
        <w:rPr>
          <w:rFonts w:ascii="宋体" w:hAnsi="宋体" w:hint="eastAsia"/>
          <w:color w:val="000000"/>
          <w:szCs w:val="20"/>
        </w:rPr>
        <w:t>），请客户签字确认</w:t>
      </w:r>
    </w:p>
    <w:p w:rsidR="003C0745" w:rsidRDefault="003C0745" w:rsidP="003C0745">
      <w:pPr>
        <w:rPr>
          <w:rFonts w:ascii="宋体" w:hAnsi="宋体"/>
          <w:vanish/>
          <w:color w:val="000000"/>
        </w:rPr>
      </w:pPr>
    </w:p>
    <w:p w:rsidR="003C0745" w:rsidRDefault="003C0745" w:rsidP="003C0745">
      <w:pPr>
        <w:ind w:firstLineChars="200" w:firstLine="480"/>
        <w:rPr>
          <w:rFonts w:ascii="宋体" w:hAnsi="宋体"/>
          <w:color w:val="000000"/>
        </w:rPr>
      </w:pPr>
    </w:p>
    <w:p w:rsidR="003C0745" w:rsidRDefault="003C0745" w:rsidP="0004090F">
      <w:pPr>
        <w:pStyle w:val="5"/>
        <w:rPr>
          <w:rFonts w:ascii="宋体" w:hAnsi="宋体"/>
          <w:color w:val="000000"/>
        </w:rPr>
      </w:pPr>
      <w:bookmarkStart w:id="82" w:name="_Toc182971441"/>
      <w:r>
        <w:rPr>
          <w:rFonts w:ascii="宋体" w:hAnsi="宋体" w:hint="eastAsia"/>
          <w:color w:val="000000"/>
        </w:rPr>
        <w:t>三、国际借记卡申请撤消（业务代码1062）</w:t>
      </w:r>
      <w:bookmarkEnd w:id="82"/>
    </w:p>
    <w:p w:rsidR="003C0745" w:rsidRDefault="003C0745" w:rsidP="0004090F">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widowControl/>
        <w:ind w:firstLineChars="200" w:firstLine="480"/>
        <w:jc w:val="left"/>
        <w:rPr>
          <w:rFonts w:ascii="宋体" w:hAnsi="宋体"/>
          <w:vanish/>
          <w:color w:val="000000"/>
          <w:kern w:val="0"/>
        </w:rPr>
      </w:pPr>
      <w:r>
        <w:rPr>
          <w:rFonts w:ascii="宋体" w:hAnsi="宋体" w:hint="eastAsia"/>
          <w:color w:val="000000"/>
        </w:rPr>
        <w:t>通过本功能可以实现国际借记卡开户成功前各种状态（除申请驳回）的申请撤销。</w:t>
      </w:r>
    </w:p>
    <w:p w:rsidR="003C0745" w:rsidRDefault="003C0745" w:rsidP="003C0745">
      <w:pPr>
        <w:ind w:firstLineChars="200" w:firstLine="480"/>
        <w:rPr>
          <w:rFonts w:ascii="宋体" w:hAnsi="宋体"/>
          <w:color w:val="000000"/>
        </w:rPr>
      </w:pPr>
    </w:p>
    <w:p w:rsidR="003C0745" w:rsidRDefault="003C0745" w:rsidP="0004090F">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ind w:firstLineChars="200" w:firstLine="480"/>
        <w:rPr>
          <w:rFonts w:ascii="宋体" w:hAnsi="宋体"/>
          <w:color w:val="000000"/>
        </w:rPr>
      </w:pPr>
      <w:r>
        <w:rPr>
          <w:rFonts w:ascii="宋体" w:hAnsi="宋体" w:hint="eastAsia"/>
          <w:color w:val="000000"/>
        </w:rPr>
        <w:t>1、撤消后国际卡制卡信息同时撤回，如已经制卡，则该凭证在网点领用时自动作废。</w:t>
      </w:r>
    </w:p>
    <w:p w:rsidR="003C0745" w:rsidRDefault="003C0745" w:rsidP="003C0745">
      <w:pPr>
        <w:ind w:firstLineChars="200" w:firstLine="480"/>
        <w:rPr>
          <w:rFonts w:ascii="宋体" w:hAnsi="宋体"/>
          <w:color w:val="000000"/>
        </w:rPr>
      </w:pPr>
      <w:r>
        <w:rPr>
          <w:rFonts w:ascii="宋体" w:hAnsi="宋体" w:hint="eastAsia"/>
          <w:color w:val="000000"/>
        </w:rPr>
        <w:t>2、PP卡的制卡信息暂时不可撤消。对于已经制好的PP卡，在领用到网点时需手工进行作废。</w:t>
      </w:r>
    </w:p>
    <w:p w:rsidR="003C0745" w:rsidRDefault="003C0745" w:rsidP="003C0745">
      <w:pPr>
        <w:ind w:firstLineChars="200" w:firstLine="480"/>
        <w:rPr>
          <w:rFonts w:ascii="宋体" w:hAnsi="宋体"/>
          <w:color w:val="000000"/>
        </w:rPr>
      </w:pPr>
      <w:r>
        <w:rPr>
          <w:rFonts w:ascii="宋体" w:hAnsi="宋体" w:hint="eastAsia"/>
          <w:color w:val="000000"/>
        </w:rPr>
        <w:t>3、撤消后客户可重新进行申请。</w:t>
      </w:r>
    </w:p>
    <w:p w:rsidR="003C0745" w:rsidRDefault="003C0745" w:rsidP="003C0745">
      <w:pPr>
        <w:ind w:firstLineChars="200" w:firstLine="480"/>
        <w:rPr>
          <w:rFonts w:ascii="宋体" w:hAnsi="宋体"/>
          <w:color w:val="000000"/>
        </w:rPr>
      </w:pPr>
      <w:r>
        <w:rPr>
          <w:rFonts w:ascii="宋体" w:hAnsi="宋体" w:hint="eastAsia"/>
          <w:color w:val="000000"/>
        </w:rPr>
        <w:lastRenderedPageBreak/>
        <w:t>4、选择分行或网点预留号码的，撤消后号码会释放到原预留号码库中。</w:t>
      </w:r>
    </w:p>
    <w:p w:rsidR="003C0745" w:rsidRDefault="003C0745" w:rsidP="0004090F">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1、用户选择操作客户管理→个人客户→国际借记卡→申请撤消进入系统。或在“业务代码”栏输入1062进入。</w:t>
      </w:r>
    </w:p>
    <w:p w:rsidR="003C0745" w:rsidRDefault="003C0745" w:rsidP="003C0745">
      <w:pPr>
        <w:ind w:firstLineChars="200" w:firstLine="480"/>
        <w:rPr>
          <w:rFonts w:ascii="宋体" w:hAnsi="宋体"/>
          <w:color w:val="000000"/>
        </w:rPr>
      </w:pPr>
      <w:r>
        <w:rPr>
          <w:rFonts w:ascii="宋体" w:hAnsi="宋体" w:hint="eastAsia"/>
          <w:color w:val="000000"/>
        </w:rPr>
        <w:t>2、手工录入需撤消的国际借记卡卡号，系统显示该国际卡的户口信息。</w:t>
      </w:r>
    </w:p>
    <w:p w:rsidR="003C0745" w:rsidRDefault="003C0745" w:rsidP="003C0745">
      <w:pPr>
        <w:ind w:firstLineChars="200" w:firstLine="480"/>
        <w:rPr>
          <w:rFonts w:ascii="宋体" w:hAnsi="宋体"/>
          <w:color w:val="000000"/>
        </w:rPr>
      </w:pPr>
      <w:r>
        <w:rPr>
          <w:rFonts w:ascii="宋体" w:hAnsi="宋体" w:hint="eastAsia"/>
          <w:color w:val="000000"/>
        </w:rPr>
        <w:t>3、正确录入客户证件资料并确定。</w:t>
      </w:r>
    </w:p>
    <w:p w:rsidR="003C0745" w:rsidRDefault="003C0745" w:rsidP="003C0745">
      <w:pPr>
        <w:ind w:firstLineChars="200" w:firstLine="480"/>
        <w:rPr>
          <w:rFonts w:ascii="宋体" w:hAnsi="宋体" w:cs="Arial Unicode MS"/>
          <w:vanish/>
          <w:color w:val="000000"/>
          <w:kern w:val="0"/>
        </w:rPr>
      </w:pPr>
      <w:r>
        <w:rPr>
          <w:rFonts w:ascii="宋体" w:hAnsi="宋体" w:hint="eastAsia"/>
          <w:color w:val="000000"/>
        </w:rPr>
        <w:t>4、申请撤消成功，打印一式两联通用回单纸（</w:t>
      </w:r>
      <w:r>
        <w:rPr>
          <w:rFonts w:ascii="宋体" w:hAnsi="宋体" w:cs="Arial"/>
          <w:color w:val="000000"/>
        </w:rPr>
        <w:t>“</w:t>
      </w:r>
      <w:r>
        <w:rPr>
          <w:rFonts w:ascii="宋体" w:hAnsi="宋体" w:hint="eastAsia"/>
          <w:color w:val="000000"/>
        </w:rPr>
        <w:t>申请撤销确认回单</w:t>
      </w:r>
      <w:r>
        <w:rPr>
          <w:rFonts w:ascii="宋体" w:hAnsi="宋体" w:cs="Arial"/>
          <w:color w:val="000000"/>
        </w:rPr>
        <w:t>”</w:t>
      </w:r>
      <w:r>
        <w:rPr>
          <w:rFonts w:ascii="宋体" w:hAnsi="宋体" w:hint="eastAsia"/>
          <w:color w:val="000000"/>
        </w:rPr>
        <w:t>），请客户签字确认</w:t>
      </w:r>
    </w:p>
    <w:p w:rsidR="003C0745" w:rsidRDefault="003C0745" w:rsidP="003C0745">
      <w:pPr>
        <w:pStyle w:val="xl31"/>
        <w:widowControl w:val="0"/>
        <w:spacing w:before="0" w:beforeAutospacing="0" w:after="0" w:afterAutospacing="0"/>
        <w:rPr>
          <w:color w:val="000000"/>
          <w:kern w:val="2"/>
        </w:rPr>
      </w:pPr>
      <w:r>
        <w:rPr>
          <w:rFonts w:hint="eastAsia"/>
          <w:color w:val="000000"/>
          <w:kern w:val="2"/>
        </w:rPr>
        <w:t>。</w:t>
      </w:r>
    </w:p>
    <w:p w:rsidR="003C0745" w:rsidRDefault="003C0745" w:rsidP="0004090F">
      <w:pPr>
        <w:jc w:val="left"/>
        <w:outlineLvl w:val="0"/>
        <w:rPr>
          <w:rFonts w:ascii="宋体" w:hAnsi="宋体"/>
          <w:color w:val="000000"/>
        </w:rPr>
      </w:pPr>
      <w:r>
        <w:rPr>
          <w:rFonts w:ascii="宋体" w:hAnsi="宋体" w:hint="eastAsia"/>
          <w:b/>
          <w:bCs/>
          <w:color w:val="000000"/>
        </w:rPr>
        <w:t>（四）界面</w:t>
      </w:r>
      <w:r w:rsidR="0004090F">
        <w:rPr>
          <w:rFonts w:ascii="宋体" w:hAnsi="宋体" w:hint="eastAsia"/>
          <w:noProof/>
          <w:color w:val="000000"/>
        </w:rPr>
        <w:drawing>
          <wp:inline distT="0" distB="0" distL="0" distR="0">
            <wp:extent cx="5276850" cy="3943350"/>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cstate="print"/>
                    <a:srcRect/>
                    <a:stretch>
                      <a:fillRect/>
                    </a:stretch>
                  </pic:blipFill>
                  <pic:spPr bwMode="auto">
                    <a:xfrm>
                      <a:off x="0" y="0"/>
                      <a:ext cx="5276850" cy="3943350"/>
                    </a:xfrm>
                    <a:prstGeom prst="rect">
                      <a:avLst/>
                    </a:prstGeom>
                    <a:noFill/>
                    <a:ln w="9525">
                      <a:noFill/>
                      <a:miter lim="800000"/>
                      <a:headEnd/>
                      <a:tailEnd/>
                    </a:ln>
                  </pic:spPr>
                </pic:pic>
              </a:graphicData>
            </a:graphic>
          </wp:inline>
        </w:drawing>
      </w:r>
    </w:p>
    <w:p w:rsidR="003C0745" w:rsidRDefault="003C0745" w:rsidP="0004090F">
      <w:pPr>
        <w:pStyle w:val="5"/>
        <w:rPr>
          <w:rFonts w:ascii="宋体" w:hAnsi="宋体"/>
          <w:color w:val="000000"/>
        </w:rPr>
      </w:pPr>
      <w:bookmarkStart w:id="83" w:name="_Toc182971442"/>
      <w:r>
        <w:rPr>
          <w:rFonts w:ascii="宋体" w:hAnsi="宋体" w:hint="eastAsia"/>
          <w:color w:val="000000"/>
        </w:rPr>
        <w:t>四、国际借记卡网点预留号码（业务代码1063）</w:t>
      </w:r>
      <w:bookmarkEnd w:id="83"/>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Chars="200" w:firstLine="480"/>
        <w:rPr>
          <w:rFonts w:ascii="宋体" w:hAnsi="宋体"/>
          <w:color w:val="000000"/>
        </w:rPr>
      </w:pPr>
      <w:r>
        <w:rPr>
          <w:rFonts w:ascii="宋体" w:hAnsi="宋体" w:hint="eastAsia"/>
          <w:color w:val="000000"/>
        </w:rPr>
        <w:t>通过该功能网点可进行从国际借记卡卡号库中按照卡号尾数4-6位数逐张预留国际借记卡卡号以及网点预留可用号码的查询和按批次打印网点预留号码清单的操作，同时，为了增加网点操作的灵活性，还提供了在网点卡号查询基础</w:t>
      </w:r>
      <w:r>
        <w:rPr>
          <w:rFonts w:ascii="宋体" w:hAnsi="宋体" w:hint="eastAsia"/>
          <w:color w:val="000000"/>
        </w:rPr>
        <w:lastRenderedPageBreak/>
        <w:t>上对网点已预留未使用的待使用号码进行逐个释放的功能。</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ind w:firstLineChars="200" w:firstLine="480"/>
        <w:rPr>
          <w:rFonts w:ascii="宋体" w:hAnsi="宋体"/>
          <w:color w:val="000000"/>
        </w:rPr>
      </w:pPr>
      <w:r>
        <w:rPr>
          <w:rFonts w:ascii="宋体" w:hAnsi="宋体" w:hint="eastAsia"/>
          <w:color w:val="000000"/>
        </w:rPr>
        <w:t>1、“一卡通”</w:t>
      </w:r>
      <w:r>
        <w:rPr>
          <w:rFonts w:ascii="宋体" w:hAnsi="宋体" w:hint="eastAsia"/>
          <w:color w:val="000000"/>
          <w:szCs w:val="20"/>
        </w:rPr>
        <w:t>金卡</w:t>
      </w:r>
      <w:r>
        <w:rPr>
          <w:rFonts w:ascii="宋体" w:hAnsi="宋体" w:hint="eastAsia"/>
          <w:color w:val="000000"/>
        </w:rPr>
        <w:t>可按超级号码规则在网点预留。</w:t>
      </w:r>
    </w:p>
    <w:p w:rsidR="003C0745" w:rsidRDefault="003C0745" w:rsidP="003C0745">
      <w:pPr>
        <w:ind w:firstLineChars="200" w:firstLine="480"/>
        <w:rPr>
          <w:rFonts w:ascii="宋体" w:hAnsi="宋体" w:cs="Arial Unicode MS"/>
          <w:vanish/>
          <w:color w:val="000000"/>
          <w:kern w:val="0"/>
        </w:rPr>
      </w:pPr>
      <w:r>
        <w:rPr>
          <w:rFonts w:ascii="宋体" w:hAnsi="宋体" w:hint="eastAsia"/>
          <w:color w:val="000000"/>
          <w:szCs w:val="20"/>
        </w:rPr>
        <w:t>2、同一</w:t>
      </w:r>
      <w:r>
        <w:rPr>
          <w:rFonts w:ascii="宋体" w:hAnsi="宋体" w:cs="Arial"/>
          <w:color w:val="000000"/>
          <w:szCs w:val="20"/>
        </w:rPr>
        <w:t>BIN</w:t>
      </w:r>
      <w:r>
        <w:rPr>
          <w:rFonts w:ascii="宋体" w:hAnsi="宋体" w:hint="eastAsia"/>
          <w:color w:val="000000"/>
          <w:szCs w:val="20"/>
        </w:rPr>
        <w:t>号的预留可使用号码最多为</w:t>
      </w:r>
      <w:r>
        <w:rPr>
          <w:rFonts w:ascii="宋体" w:hAnsi="宋体" w:cs="Arial"/>
          <w:color w:val="000000"/>
          <w:szCs w:val="20"/>
        </w:rPr>
        <w:t>50</w:t>
      </w:r>
      <w:r>
        <w:rPr>
          <w:rFonts w:ascii="宋体" w:hAnsi="宋体" w:hint="eastAsia"/>
          <w:color w:val="000000"/>
          <w:szCs w:val="20"/>
        </w:rPr>
        <w:t>个。</w:t>
      </w:r>
    </w:p>
    <w:p w:rsidR="003C0745" w:rsidRDefault="003C0745" w:rsidP="003C0745">
      <w:pPr>
        <w:numPr>
          <w:ilvl w:val="0"/>
          <w:numId w:val="308"/>
        </w:numPr>
        <w:rPr>
          <w:rFonts w:ascii="宋体" w:hAnsi="宋体"/>
          <w:color w:val="000000"/>
        </w:rPr>
      </w:pPr>
    </w:p>
    <w:p w:rsidR="003C0745" w:rsidRDefault="003C0745" w:rsidP="003C0745">
      <w:pPr>
        <w:ind w:firstLineChars="200" w:firstLine="480"/>
        <w:rPr>
          <w:rFonts w:ascii="宋体" w:hAnsi="宋体"/>
          <w:vanish/>
          <w:color w:val="000000"/>
        </w:rPr>
      </w:pPr>
      <w:r>
        <w:rPr>
          <w:rFonts w:ascii="宋体" w:hAnsi="宋体" w:hint="eastAsia"/>
          <w:color w:val="000000"/>
        </w:rPr>
        <w:t>3、各卡种只能</w:t>
      </w:r>
      <w:r>
        <w:rPr>
          <w:rFonts w:ascii="宋体" w:hAnsi="宋体" w:hint="eastAsia"/>
          <w:color w:val="000000"/>
          <w:szCs w:val="20"/>
        </w:rPr>
        <w:t>按卡号后</w:t>
      </w:r>
      <w:r>
        <w:rPr>
          <w:rFonts w:ascii="宋体" w:hAnsi="宋体" w:cs="Arial"/>
          <w:color w:val="000000"/>
          <w:szCs w:val="20"/>
        </w:rPr>
        <w:t>4-6</w:t>
      </w:r>
      <w:r>
        <w:rPr>
          <w:rFonts w:ascii="宋体" w:hAnsi="宋体" w:hint="eastAsia"/>
          <w:color w:val="000000"/>
          <w:szCs w:val="20"/>
        </w:rPr>
        <w:t>位进行预留</w:t>
      </w:r>
      <w:r>
        <w:rPr>
          <w:rFonts w:ascii="宋体" w:hAnsi="宋体" w:cs="Arial"/>
          <w:color w:val="000000"/>
          <w:szCs w:val="20"/>
        </w:rPr>
        <w:t>,</w:t>
      </w:r>
      <w:r>
        <w:rPr>
          <w:rFonts w:ascii="宋体" w:hAnsi="宋体" w:hint="eastAsia"/>
          <w:color w:val="000000"/>
          <w:szCs w:val="20"/>
        </w:rPr>
        <w:t>系统批量显示满足要求的可使用号码，可进行勾选，逐张预留。</w:t>
      </w:r>
    </w:p>
    <w:p w:rsidR="003C0745" w:rsidRDefault="003C0745" w:rsidP="003C0745">
      <w:pPr>
        <w:rPr>
          <w:rFonts w:ascii="宋体" w:hAnsi="宋体"/>
          <w:color w:val="000000"/>
        </w:rPr>
      </w:pPr>
    </w:p>
    <w:p w:rsidR="003C0745" w:rsidRDefault="003C0745" w:rsidP="003C0745">
      <w:pPr>
        <w:ind w:firstLineChars="200" w:firstLine="480"/>
        <w:rPr>
          <w:rFonts w:ascii="宋体" w:hAnsi="宋体"/>
          <w:color w:val="000000"/>
        </w:rPr>
      </w:pPr>
      <w:r>
        <w:rPr>
          <w:rFonts w:ascii="宋体" w:hAnsi="宋体" w:hint="eastAsia"/>
          <w:color w:val="000000"/>
        </w:rPr>
        <w:t>4、系统可按预留批次进行打印，按可用号码进行查询。</w:t>
      </w:r>
    </w:p>
    <w:p w:rsidR="003C0745" w:rsidRDefault="003C0745" w:rsidP="003C0745">
      <w:pPr>
        <w:ind w:firstLineChars="200" w:firstLine="480"/>
        <w:rPr>
          <w:rFonts w:ascii="宋体" w:hAnsi="宋体"/>
          <w:vanish/>
          <w:color w:val="000000"/>
        </w:rPr>
      </w:pPr>
      <w:r>
        <w:rPr>
          <w:rFonts w:ascii="宋体" w:hAnsi="宋体" w:hint="eastAsia"/>
          <w:color w:val="000000"/>
          <w:szCs w:val="20"/>
        </w:rPr>
        <w:t>5、对不符合需要的网点已预留未使用的可用号码可以进行逐张释放，释放后，</w:t>
      </w:r>
      <w:r>
        <w:rPr>
          <w:rFonts w:ascii="宋体" w:hAnsi="宋体" w:hint="eastAsia"/>
          <w:color w:val="000000"/>
        </w:rPr>
        <w:t>网点可预留卡号数量相应增加，</w:t>
      </w:r>
      <w:r>
        <w:rPr>
          <w:rFonts w:ascii="宋体" w:hAnsi="宋体" w:hint="eastAsia"/>
          <w:color w:val="000000"/>
          <w:szCs w:val="20"/>
        </w:rPr>
        <w:t>释放后的卡号可再次被使用和预留。</w:t>
      </w:r>
    </w:p>
    <w:p w:rsidR="003C0745" w:rsidRDefault="003C0745" w:rsidP="003C0745">
      <w:pPr>
        <w:rPr>
          <w:rFonts w:ascii="宋体" w:hAnsi="宋体"/>
          <w:color w:val="000000"/>
          <w:szCs w:val="20"/>
        </w:rPr>
      </w:pPr>
    </w:p>
    <w:p w:rsidR="003C0745" w:rsidRDefault="003C0745" w:rsidP="003C0745">
      <w:pPr>
        <w:ind w:firstLineChars="200" w:firstLine="480"/>
        <w:rPr>
          <w:rFonts w:ascii="宋体" w:hAnsi="宋体"/>
          <w:vanish/>
          <w:color w:val="000000"/>
        </w:rPr>
      </w:pPr>
      <w:r>
        <w:rPr>
          <w:rFonts w:ascii="宋体" w:hAnsi="宋体" w:hint="eastAsia"/>
          <w:color w:val="000000"/>
          <w:szCs w:val="20"/>
        </w:rPr>
        <w:t>6、释放网点预留号码的权限为网点个人银行业务主管。</w:t>
      </w:r>
    </w:p>
    <w:p w:rsidR="003C0745" w:rsidRDefault="003C0745" w:rsidP="003C0745">
      <w:pPr>
        <w:numPr>
          <w:ilvl w:val="0"/>
          <w:numId w:val="308"/>
        </w:numPr>
        <w:rPr>
          <w:rFonts w:ascii="宋体" w:hAnsi="宋体"/>
          <w:color w:val="000000"/>
        </w:rPr>
      </w:pPr>
    </w:p>
    <w:p w:rsidR="003C0745" w:rsidRDefault="003C0745" w:rsidP="003C0745">
      <w:pPr>
        <w:pStyle w:val="6"/>
        <w:spacing w:line="360" w:lineRule="auto"/>
        <w:rPr>
          <w:rFonts w:ascii="宋体" w:eastAsia="宋体" w:hAnsi="宋体"/>
        </w:rPr>
      </w:pPr>
      <w:r>
        <w:rPr>
          <w:rFonts w:ascii="宋体" w:eastAsia="宋体" w:hAnsi="宋体" w:hint="eastAsia"/>
        </w:rPr>
        <w:t>（三）界面</w:t>
      </w:r>
    </w:p>
    <w:p w:rsidR="003C0745" w:rsidRDefault="003C0745" w:rsidP="003C0745">
      <w:pPr>
        <w:rPr>
          <w:rFonts w:ascii="宋体" w:hAnsi="宋体"/>
          <w:b/>
          <w:bCs/>
          <w:color w:val="000000"/>
        </w:rPr>
      </w:pPr>
    </w:p>
    <w:p w:rsidR="003C0745" w:rsidRDefault="0004090F" w:rsidP="003C0745">
      <w:pPr>
        <w:rPr>
          <w:rFonts w:ascii="宋体" w:hAnsi="宋体"/>
          <w:b/>
          <w:bCs/>
          <w:color w:val="000000"/>
        </w:rPr>
      </w:pPr>
      <w:r>
        <w:rPr>
          <w:rFonts w:ascii="宋体" w:hAnsi="宋体" w:hint="eastAsia"/>
          <w:b/>
          <w:bCs/>
          <w:noProof/>
          <w:color w:val="000000"/>
        </w:rPr>
        <w:drawing>
          <wp:inline distT="0" distB="0" distL="0" distR="0">
            <wp:extent cx="5267325" cy="3952875"/>
            <wp:effectExtent l="1905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3"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3C0745" w:rsidRDefault="003C0745" w:rsidP="003C0745">
      <w:pPr>
        <w:rPr>
          <w:rFonts w:ascii="宋体" w:hAnsi="宋体"/>
          <w:b/>
          <w:bCs/>
          <w:color w:val="000000"/>
        </w:rPr>
      </w:pPr>
    </w:p>
    <w:p w:rsidR="003C0745" w:rsidRDefault="0004090F" w:rsidP="003C0745">
      <w:pPr>
        <w:rPr>
          <w:rFonts w:ascii="宋体" w:hAnsi="宋体"/>
          <w:b/>
          <w:bCs/>
          <w:color w:val="000000"/>
        </w:rPr>
      </w:pPr>
      <w:r>
        <w:rPr>
          <w:rFonts w:ascii="宋体" w:hAnsi="宋体" w:hint="eastAsia"/>
          <w:b/>
          <w:bCs/>
          <w:noProof/>
          <w:color w:val="000000"/>
        </w:rPr>
        <w:lastRenderedPageBreak/>
        <w:drawing>
          <wp:inline distT="0" distB="0" distL="0" distR="0">
            <wp:extent cx="5267325" cy="3952875"/>
            <wp:effectExtent l="1905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4"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3C0745" w:rsidRDefault="003C0745" w:rsidP="003C0745">
      <w:pPr>
        <w:pStyle w:val="6"/>
        <w:spacing w:before="120" w:line="360" w:lineRule="auto"/>
        <w:rPr>
          <w:rFonts w:ascii="宋体" w:eastAsia="宋体" w:hAnsi="宋体"/>
        </w:rPr>
      </w:pPr>
      <w:r>
        <w:rPr>
          <w:rFonts w:ascii="宋体" w:eastAsia="宋体" w:hAnsi="宋体" w:hint="eastAsia"/>
        </w:rPr>
        <w:t>（四）操作步骤</w:t>
      </w:r>
    </w:p>
    <w:p w:rsidR="003C0745" w:rsidRDefault="003C0745" w:rsidP="0004090F">
      <w:pPr>
        <w:outlineLvl w:val="0"/>
        <w:rPr>
          <w:rFonts w:ascii="宋体" w:hAnsi="宋体"/>
          <w:color w:val="000000"/>
        </w:rPr>
      </w:pPr>
      <w:r>
        <w:rPr>
          <w:rFonts w:ascii="宋体" w:hAnsi="宋体" w:hint="eastAsia"/>
          <w:color w:val="000000"/>
        </w:rPr>
        <w:t>一．网点预留号码操作步骤：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1、用户选择系统导航→客户管理→个人客户→国际借记卡→网点预留号码进入系统。或在“业务代码”栏输入1063进入。</w:t>
      </w:r>
    </w:p>
    <w:p w:rsidR="003C0745" w:rsidRDefault="003C0745" w:rsidP="003C0745">
      <w:pPr>
        <w:ind w:firstLineChars="200" w:firstLine="480"/>
        <w:rPr>
          <w:rFonts w:ascii="宋体" w:hAnsi="宋体"/>
          <w:color w:val="000000"/>
        </w:rPr>
      </w:pPr>
      <w:r>
        <w:rPr>
          <w:rFonts w:ascii="宋体" w:hAnsi="宋体" w:hint="eastAsia"/>
          <w:color w:val="000000"/>
        </w:rPr>
        <w:t>2、选择预留（7），进入网点预留国际借记卡号码画面。</w:t>
      </w:r>
    </w:p>
    <w:p w:rsidR="003C0745" w:rsidRDefault="003C0745" w:rsidP="003C0745">
      <w:pPr>
        <w:ind w:firstLineChars="200" w:firstLine="480"/>
        <w:rPr>
          <w:rFonts w:ascii="宋体" w:hAnsi="宋体"/>
          <w:color w:val="000000"/>
        </w:rPr>
      </w:pPr>
      <w:r>
        <w:rPr>
          <w:rFonts w:ascii="宋体" w:hAnsi="宋体" w:hint="eastAsia"/>
          <w:color w:val="000000"/>
        </w:rPr>
        <w:t>3、输入凭证种类，待预留的卡号后4-6位号码和预留数量后，选择可选号码（11），系统按照输入条件批量显示满足要求的可选的国际借记卡卡号。</w:t>
      </w:r>
    </w:p>
    <w:p w:rsidR="003C0745" w:rsidRDefault="003C0745" w:rsidP="003C0745">
      <w:pPr>
        <w:ind w:firstLineChars="200" w:firstLine="480"/>
        <w:rPr>
          <w:rFonts w:ascii="宋体" w:hAnsi="宋体"/>
          <w:color w:val="000000"/>
        </w:rPr>
      </w:pPr>
      <w:r>
        <w:rPr>
          <w:rFonts w:ascii="宋体" w:hAnsi="宋体" w:hint="eastAsia"/>
          <w:color w:val="000000"/>
        </w:rPr>
        <w:t>4、此基础上对所需号码进行逐张勾选后，点击“增加选定卡号”，在选定预留的国际借记卡卡号中显示出已选号码。</w:t>
      </w:r>
    </w:p>
    <w:p w:rsidR="003C0745" w:rsidRDefault="003C0745" w:rsidP="003C0745">
      <w:pPr>
        <w:ind w:firstLineChars="200" w:firstLine="480"/>
        <w:rPr>
          <w:rFonts w:ascii="宋体" w:hAnsi="宋体"/>
          <w:color w:val="000000"/>
        </w:rPr>
      </w:pPr>
      <w:r>
        <w:rPr>
          <w:rFonts w:ascii="宋体" w:hAnsi="宋体" w:hint="eastAsia"/>
          <w:color w:val="000000"/>
        </w:rPr>
        <w:t>5、选择预留确定（1），打印“网点预留国际借记卡号码清单” 预留成功。</w:t>
      </w:r>
    </w:p>
    <w:p w:rsidR="003C0745" w:rsidRDefault="003C0745" w:rsidP="0004090F">
      <w:pPr>
        <w:pStyle w:val="xl31"/>
        <w:widowControl w:val="0"/>
        <w:spacing w:before="0" w:beforeAutospacing="0" w:after="0" w:afterAutospacing="0"/>
        <w:outlineLvl w:val="0"/>
        <w:rPr>
          <w:color w:val="000000"/>
          <w:kern w:val="2"/>
        </w:rPr>
      </w:pPr>
      <w:r>
        <w:rPr>
          <w:rFonts w:hint="eastAsia"/>
          <w:color w:val="000000"/>
          <w:kern w:val="2"/>
        </w:rPr>
        <w:t>二．查询预留卡号操作步骤：</w:t>
      </w:r>
    </w:p>
    <w:p w:rsidR="003C0745" w:rsidRDefault="003C0745" w:rsidP="003C0745">
      <w:pPr>
        <w:ind w:firstLineChars="200" w:firstLine="480"/>
        <w:rPr>
          <w:rFonts w:ascii="宋体" w:hAnsi="宋体"/>
          <w:color w:val="000000"/>
        </w:rPr>
      </w:pPr>
      <w:r>
        <w:rPr>
          <w:rFonts w:ascii="宋体" w:hAnsi="宋体" w:hint="eastAsia"/>
          <w:color w:val="000000"/>
        </w:rPr>
        <w:t xml:space="preserve">1、用户选择系统导航→客户管理→个人客户→国际借记卡→网点预留号码进入系统。或在“业务代码”栏输入1063进入。 </w:t>
      </w:r>
    </w:p>
    <w:p w:rsidR="003C0745" w:rsidRDefault="003C0745" w:rsidP="003C0745">
      <w:pPr>
        <w:ind w:firstLineChars="200" w:firstLine="480"/>
        <w:rPr>
          <w:rFonts w:ascii="宋体" w:hAnsi="宋体"/>
          <w:color w:val="000000"/>
        </w:rPr>
      </w:pPr>
      <w:r>
        <w:rPr>
          <w:rFonts w:ascii="宋体" w:hAnsi="宋体" w:hint="eastAsia"/>
          <w:color w:val="000000"/>
        </w:rPr>
        <w:t>2、选择进入查询预留号码（10），进入下传国际借记卡预留号码画面。</w:t>
      </w:r>
    </w:p>
    <w:p w:rsidR="003C0745" w:rsidRDefault="003C0745" w:rsidP="003C0745">
      <w:pPr>
        <w:ind w:firstLineChars="200" w:firstLine="480"/>
        <w:rPr>
          <w:rFonts w:ascii="宋体" w:hAnsi="宋体"/>
          <w:color w:val="000000"/>
        </w:rPr>
      </w:pPr>
      <w:r>
        <w:rPr>
          <w:rFonts w:ascii="宋体" w:hAnsi="宋体" w:hint="eastAsia"/>
          <w:color w:val="000000"/>
        </w:rPr>
        <w:t>3、输入查询条件（可选择按凭证种类、凭证号码、卡号后六位单独或并用进行查询）</w:t>
      </w:r>
    </w:p>
    <w:p w:rsidR="003C0745" w:rsidRDefault="003C0745" w:rsidP="003C0745">
      <w:pPr>
        <w:ind w:firstLineChars="200" w:firstLine="480"/>
        <w:rPr>
          <w:rFonts w:ascii="宋体" w:hAnsi="宋体"/>
          <w:color w:val="000000"/>
        </w:rPr>
      </w:pPr>
      <w:r>
        <w:rPr>
          <w:rFonts w:ascii="宋体" w:hAnsi="宋体" w:hint="eastAsia"/>
          <w:color w:val="000000"/>
        </w:rPr>
        <w:lastRenderedPageBreak/>
        <w:t>4、系统自动根据查询条件返回查询结果（符合条件的可用号码）。</w:t>
      </w:r>
    </w:p>
    <w:p w:rsidR="003C0745" w:rsidRDefault="003C0745" w:rsidP="003C0745">
      <w:pPr>
        <w:ind w:firstLineChars="200" w:firstLine="480"/>
        <w:rPr>
          <w:rFonts w:ascii="宋体" w:hAnsi="宋体"/>
          <w:color w:val="000000"/>
        </w:rPr>
      </w:pPr>
      <w:r>
        <w:rPr>
          <w:rFonts w:ascii="宋体" w:hAnsi="宋体" w:hint="eastAsia"/>
          <w:color w:val="000000"/>
        </w:rPr>
        <w:t>5、如有需要可选择卡号进入明细，查询出该卡的制卡信息。</w:t>
      </w:r>
    </w:p>
    <w:p w:rsidR="003C0745" w:rsidRDefault="003C0745" w:rsidP="0004090F">
      <w:pPr>
        <w:outlineLvl w:val="0"/>
        <w:rPr>
          <w:rFonts w:ascii="宋体" w:hAnsi="宋体"/>
          <w:color w:val="000000"/>
        </w:rPr>
      </w:pPr>
      <w:r>
        <w:rPr>
          <w:rFonts w:ascii="宋体" w:hAnsi="宋体" w:hint="eastAsia"/>
          <w:color w:val="000000"/>
        </w:rPr>
        <w:t>三. 网点预留号码清单的打印</w:t>
      </w:r>
    </w:p>
    <w:p w:rsidR="003C0745" w:rsidRDefault="003C0745" w:rsidP="003C0745">
      <w:pPr>
        <w:ind w:firstLineChars="200" w:firstLine="480"/>
        <w:rPr>
          <w:rFonts w:ascii="宋体" w:hAnsi="宋体"/>
          <w:color w:val="000000"/>
        </w:rPr>
      </w:pPr>
      <w:r>
        <w:rPr>
          <w:rFonts w:ascii="宋体" w:hAnsi="宋体" w:hint="eastAsia"/>
          <w:color w:val="000000"/>
        </w:rPr>
        <w:t>1、在网点预留国际借记卡号码信息画面输入产生预留数据网点号和凭证种类，选择查询，可查询出符合条件的预留批次信息。</w:t>
      </w:r>
    </w:p>
    <w:p w:rsidR="003C0745" w:rsidRDefault="003C0745" w:rsidP="003C0745">
      <w:pPr>
        <w:ind w:firstLineChars="200" w:firstLine="480"/>
        <w:rPr>
          <w:rFonts w:ascii="宋体" w:hAnsi="宋体"/>
          <w:color w:val="000000"/>
        </w:rPr>
      </w:pPr>
      <w:r>
        <w:rPr>
          <w:rFonts w:ascii="宋体" w:hAnsi="宋体" w:hint="eastAsia"/>
          <w:color w:val="000000"/>
        </w:rPr>
        <w:t>2、选择其中一条信息，点击打印卡号（8），系统显示出打印的相关信息，可在此进行预览和打印。</w:t>
      </w:r>
    </w:p>
    <w:p w:rsidR="003C0745" w:rsidRDefault="003C0745" w:rsidP="0004090F">
      <w:pPr>
        <w:outlineLvl w:val="0"/>
        <w:rPr>
          <w:rFonts w:ascii="宋体" w:hAnsi="宋体"/>
          <w:color w:val="000000"/>
        </w:rPr>
      </w:pPr>
      <w:r>
        <w:rPr>
          <w:rFonts w:ascii="宋体" w:hAnsi="宋体" w:hint="eastAsia"/>
          <w:color w:val="000000"/>
        </w:rPr>
        <w:t>四．网点预留号码的释放</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1、用户选择系统导航→客户管理→个人客户→国际借记卡→网点预留号码进入系统。或在“业务代码”栏输入1063进入。</w:t>
      </w:r>
    </w:p>
    <w:p w:rsidR="003C0745" w:rsidRDefault="003C0745" w:rsidP="003C0745">
      <w:pPr>
        <w:ind w:firstLineChars="200" w:firstLine="480"/>
        <w:rPr>
          <w:rFonts w:ascii="宋体" w:hAnsi="宋体"/>
          <w:color w:val="000000"/>
        </w:rPr>
      </w:pPr>
      <w:r>
        <w:rPr>
          <w:rFonts w:ascii="宋体" w:hAnsi="宋体" w:hint="eastAsia"/>
          <w:color w:val="000000"/>
        </w:rPr>
        <w:t>2、选择释放号码（11），进入网点释放预留卡号画面。</w:t>
      </w:r>
    </w:p>
    <w:p w:rsidR="003C0745" w:rsidRDefault="003C0745" w:rsidP="003C0745">
      <w:pPr>
        <w:ind w:firstLineChars="200" w:firstLine="480"/>
        <w:rPr>
          <w:rFonts w:ascii="宋体" w:hAnsi="宋体"/>
          <w:color w:val="000000"/>
        </w:rPr>
      </w:pPr>
      <w:r>
        <w:rPr>
          <w:rFonts w:ascii="宋体" w:hAnsi="宋体" w:hint="eastAsia"/>
          <w:color w:val="000000"/>
        </w:rPr>
        <w:t>3、输入查询条件（可选择按凭证种类、凭证起始号码、卡号后六位单独或并用进行查询），点击查询，系统显示出符合条件的可用国际借记卡卡号</w:t>
      </w:r>
    </w:p>
    <w:p w:rsidR="003C0745" w:rsidRDefault="003C0745" w:rsidP="003C0745">
      <w:pPr>
        <w:ind w:firstLineChars="200" w:firstLine="480"/>
        <w:rPr>
          <w:rFonts w:ascii="宋体" w:hAnsi="宋体"/>
          <w:color w:val="000000"/>
        </w:rPr>
      </w:pPr>
      <w:r>
        <w:rPr>
          <w:rFonts w:ascii="宋体" w:hAnsi="宋体" w:hint="eastAsia"/>
          <w:color w:val="000000"/>
        </w:rPr>
        <w:t>4、在此基础上对所需释放的号码进行逐张勾选后，点击“增加释放卡号”，在释放的预留国际借记卡卡号中显示出已选号码。</w:t>
      </w:r>
    </w:p>
    <w:p w:rsidR="003C0745" w:rsidRPr="004C430C" w:rsidRDefault="003C0745" w:rsidP="003C0745">
      <w:pPr>
        <w:ind w:firstLineChars="200" w:firstLine="480"/>
        <w:rPr>
          <w:rFonts w:ascii="宋体" w:hAnsi="宋体"/>
          <w:color w:val="000000"/>
        </w:rPr>
      </w:pPr>
      <w:r w:rsidRPr="004C430C">
        <w:rPr>
          <w:rFonts w:ascii="宋体" w:hAnsi="宋体" w:hint="eastAsia"/>
          <w:color w:val="000000"/>
        </w:rPr>
        <w:t>5、确定后，系统提示释放号码成功。</w:t>
      </w:r>
    </w:p>
    <w:p w:rsidR="003C0745" w:rsidRPr="004C430C" w:rsidRDefault="003C0745" w:rsidP="003C0745">
      <w:pPr>
        <w:ind w:firstLineChars="200" w:firstLine="480"/>
        <w:rPr>
          <w:rFonts w:ascii="宋体" w:hAnsi="宋体"/>
          <w:color w:val="000000"/>
        </w:rPr>
      </w:pPr>
    </w:p>
    <w:p w:rsidR="003C0745" w:rsidRDefault="003C0745" w:rsidP="0004090F">
      <w:pPr>
        <w:pStyle w:val="5"/>
        <w:jc w:val="left"/>
        <w:rPr>
          <w:rFonts w:ascii="宋体" w:hAnsi="宋体"/>
        </w:rPr>
      </w:pPr>
      <w:bookmarkStart w:id="84" w:name="_Toc182971443"/>
      <w:r>
        <w:rPr>
          <w:rFonts w:ascii="宋体" w:hAnsi="宋体" w:hint="eastAsia"/>
        </w:rPr>
        <w:t>五、国际卡内部补写磁（业务代码</w:t>
      </w:r>
      <w:r>
        <w:rPr>
          <w:rFonts w:ascii="宋体" w:hAnsi="宋体"/>
        </w:rPr>
        <w:t>1</w:t>
      </w:r>
      <w:r>
        <w:rPr>
          <w:rFonts w:ascii="宋体" w:hAnsi="宋体" w:hint="eastAsia"/>
        </w:rPr>
        <w:t>064）</w:t>
      </w:r>
      <w:bookmarkEnd w:id="84"/>
    </w:p>
    <w:p w:rsidR="003C0745" w:rsidRDefault="003C0745" w:rsidP="0004090F">
      <w:pPr>
        <w:pStyle w:val="6"/>
        <w:rPr>
          <w:rFonts w:ascii="宋体" w:eastAsia="宋体" w:hAnsi="宋体"/>
        </w:rPr>
      </w:pPr>
      <w:r>
        <w:rPr>
          <w:rFonts w:ascii="宋体" w:eastAsia="宋体" w:hAnsi="宋体" w:hint="eastAsia"/>
        </w:rPr>
        <w:t>（一）功能介绍</w:t>
      </w:r>
    </w:p>
    <w:p w:rsidR="003C0745" w:rsidRDefault="003C0745" w:rsidP="003C0745">
      <w:pPr>
        <w:pStyle w:val="20"/>
      </w:pPr>
      <w:r>
        <w:rPr>
          <w:rFonts w:hint="eastAsia"/>
        </w:rPr>
        <w:t>目前</w:t>
      </w:r>
      <w:r>
        <w:t>国际借记卡</w:t>
      </w:r>
      <w:r>
        <w:rPr>
          <w:rFonts w:hint="eastAsia"/>
        </w:rPr>
        <w:t>书面挂失</w:t>
      </w:r>
      <w:r>
        <w:t>解挂、损坏换卡</w:t>
      </w:r>
      <w:r>
        <w:rPr>
          <w:rFonts w:hint="eastAsia"/>
        </w:rPr>
        <w:t>、防伪换卡、到期卡片更换等</w:t>
      </w:r>
      <w:r>
        <w:t>业务</w:t>
      </w:r>
      <w:r>
        <w:rPr>
          <w:rFonts w:hint="eastAsia"/>
        </w:rPr>
        <w:t>流程中，为防范风险，系统在柜面解挂或领卡业务环节对</w:t>
      </w:r>
      <w:r>
        <w:t>分行制作</w:t>
      </w:r>
      <w:r>
        <w:rPr>
          <w:rFonts w:hint="eastAsia"/>
        </w:rPr>
        <w:t>的卡片</w:t>
      </w:r>
      <w:r>
        <w:t>进行</w:t>
      </w:r>
      <w:r>
        <w:rPr>
          <w:rFonts w:hint="eastAsia"/>
        </w:rPr>
        <w:t>了</w:t>
      </w:r>
      <w:r>
        <w:t>磁条重写处理。</w:t>
      </w:r>
      <w:r>
        <w:rPr>
          <w:rFonts w:hint="eastAsia"/>
        </w:rPr>
        <w:t>如在该业务环节由于我行内部刷卡器等硬件设备问题造成磁条写磁不成功时，可通过本功能，对国际借记卡进行内部补写磁处理。</w:t>
      </w:r>
    </w:p>
    <w:p w:rsidR="003C0745" w:rsidRDefault="003C0745" w:rsidP="0004090F">
      <w:pPr>
        <w:pStyle w:val="6"/>
        <w:rPr>
          <w:rFonts w:ascii="宋体" w:eastAsia="宋体" w:hAnsi="宋体"/>
        </w:rPr>
      </w:pPr>
      <w:r>
        <w:rPr>
          <w:rFonts w:ascii="宋体" w:eastAsia="宋体" w:hAnsi="宋体" w:hint="eastAsia"/>
        </w:rPr>
        <w:t>（二）风险提示</w:t>
      </w:r>
    </w:p>
    <w:p w:rsidR="003C0745" w:rsidRDefault="003C0745" w:rsidP="003C0745">
      <w:pPr>
        <w:ind w:firstLineChars="200" w:firstLine="480"/>
        <w:rPr>
          <w:rFonts w:ascii="宋体" w:hAnsi="宋体"/>
        </w:rPr>
      </w:pPr>
      <w:r>
        <w:rPr>
          <w:rFonts w:ascii="宋体" w:hAnsi="宋体" w:hint="eastAsia"/>
        </w:rPr>
        <w:t>1、本功能仅限于遇国际借记卡书面挂失解挂、损坏/防伪/到期等卡片更换类业务、由于我行内部刷卡器等硬件设备问题造成写磁不成功的情况下使用，因客户原因造成的国际卡卡片失磁等情况必须通过损坏换卡等相关业务办理卡片</w:t>
      </w:r>
      <w:r>
        <w:rPr>
          <w:rFonts w:ascii="宋体" w:hAnsi="宋体" w:hint="eastAsia"/>
        </w:rPr>
        <w:lastRenderedPageBreak/>
        <w:t>更换，不允许使用本功能办理重写磁，此类情况只能人工予以控制。</w:t>
      </w:r>
    </w:p>
    <w:p w:rsidR="003C0745" w:rsidRDefault="003C0745" w:rsidP="003C0745">
      <w:pPr>
        <w:ind w:firstLineChars="200" w:firstLine="480"/>
        <w:rPr>
          <w:rFonts w:ascii="宋体" w:hAnsi="宋体"/>
        </w:rPr>
      </w:pPr>
      <w:r>
        <w:rPr>
          <w:rFonts w:ascii="宋体" w:hAnsi="宋体" w:hint="eastAsia"/>
        </w:rPr>
        <w:t>2、本功能必须客户本人在场时办理，经办、复核及授权人员应严格审核。</w:t>
      </w:r>
    </w:p>
    <w:p w:rsidR="003C0745" w:rsidRDefault="003C0745" w:rsidP="0004090F">
      <w:pPr>
        <w:pStyle w:val="6"/>
        <w:rPr>
          <w:rFonts w:ascii="宋体" w:eastAsia="宋体" w:hAnsi="宋体"/>
        </w:rPr>
      </w:pPr>
      <w:r>
        <w:rPr>
          <w:rFonts w:ascii="宋体" w:eastAsia="宋体" w:hAnsi="宋体" w:hint="eastAsia"/>
        </w:rPr>
        <w:t>（三）术语解释及参数说明</w:t>
      </w:r>
    </w:p>
    <w:tbl>
      <w:tblPr>
        <w:tblW w:w="0" w:type="auto"/>
        <w:tblCellMar>
          <w:left w:w="0" w:type="dxa"/>
          <w:right w:w="0" w:type="dxa"/>
        </w:tblCellMar>
        <w:tblLook w:val="0000"/>
      </w:tblPr>
      <w:tblGrid>
        <w:gridCol w:w="1548"/>
        <w:gridCol w:w="6974"/>
      </w:tblGrid>
      <w:tr w:rsidR="003C0745">
        <w:tc>
          <w:tcPr>
            <w:tcW w:w="154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C0745" w:rsidRDefault="003C0745" w:rsidP="003C0745">
            <w:pPr>
              <w:rPr>
                <w:rFonts w:ascii="宋体" w:hAnsi="宋体"/>
              </w:rPr>
            </w:pPr>
            <w:r>
              <w:rPr>
                <w:rFonts w:ascii="宋体" w:hAnsi="宋体" w:hint="eastAsia"/>
                <w:szCs w:val="21"/>
              </w:rPr>
              <w:t>生效月年</w:t>
            </w:r>
          </w:p>
        </w:tc>
        <w:tc>
          <w:tcPr>
            <w:tcW w:w="6974" w:type="dxa"/>
            <w:tcBorders>
              <w:top w:val="single" w:sz="4" w:space="0" w:color="auto"/>
              <w:left w:val="nil"/>
              <w:bottom w:val="single" w:sz="4" w:space="0" w:color="auto"/>
              <w:right w:val="single" w:sz="4" w:space="0" w:color="auto"/>
            </w:tcBorders>
            <w:tcMar>
              <w:top w:w="0" w:type="dxa"/>
              <w:left w:w="108" w:type="dxa"/>
              <w:bottom w:w="0" w:type="dxa"/>
              <w:right w:w="108" w:type="dxa"/>
            </w:tcMar>
          </w:tcPr>
          <w:p w:rsidR="003C0745" w:rsidRDefault="003C0745" w:rsidP="003C0745">
            <w:pPr>
              <w:rPr>
                <w:rFonts w:ascii="宋体" w:hAnsi="宋体"/>
              </w:rPr>
            </w:pPr>
            <w:r>
              <w:rPr>
                <w:rFonts w:ascii="宋体" w:hAnsi="宋体" w:hint="eastAsia"/>
              </w:rPr>
              <w:t>国际卡卡面上打印的生效时间，实际按月、年顺序排列</w:t>
            </w:r>
          </w:p>
        </w:tc>
      </w:tr>
      <w:tr w:rsidR="003C0745">
        <w:tc>
          <w:tcPr>
            <w:tcW w:w="154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C0745" w:rsidRDefault="003C0745" w:rsidP="003C0745">
            <w:pPr>
              <w:rPr>
                <w:rFonts w:ascii="宋体" w:hAnsi="宋体"/>
                <w:szCs w:val="21"/>
              </w:rPr>
            </w:pPr>
            <w:r>
              <w:rPr>
                <w:rFonts w:ascii="宋体" w:hAnsi="宋体" w:hint="eastAsia"/>
                <w:szCs w:val="21"/>
              </w:rPr>
              <w:t>失效月年</w:t>
            </w:r>
          </w:p>
        </w:tc>
        <w:tc>
          <w:tcPr>
            <w:tcW w:w="6974" w:type="dxa"/>
            <w:tcBorders>
              <w:top w:val="single" w:sz="4" w:space="0" w:color="auto"/>
              <w:left w:val="nil"/>
              <w:bottom w:val="single" w:sz="4" w:space="0" w:color="auto"/>
              <w:right w:val="single" w:sz="4" w:space="0" w:color="auto"/>
            </w:tcBorders>
            <w:tcMar>
              <w:top w:w="0" w:type="dxa"/>
              <w:left w:w="108" w:type="dxa"/>
              <w:bottom w:w="0" w:type="dxa"/>
              <w:right w:w="108" w:type="dxa"/>
            </w:tcMar>
          </w:tcPr>
          <w:p w:rsidR="003C0745" w:rsidRDefault="003C0745" w:rsidP="003C0745">
            <w:pPr>
              <w:rPr>
                <w:rFonts w:ascii="宋体" w:hAnsi="宋体"/>
                <w:szCs w:val="21"/>
              </w:rPr>
            </w:pPr>
            <w:r>
              <w:rPr>
                <w:rFonts w:ascii="宋体" w:hAnsi="宋体" w:hint="eastAsia"/>
                <w:szCs w:val="21"/>
              </w:rPr>
              <w:t>国际卡卡面上打印的失效时间，实际按月、年顺序排列</w:t>
            </w:r>
          </w:p>
        </w:tc>
      </w:tr>
    </w:tbl>
    <w:p w:rsidR="003C0745" w:rsidRDefault="003C0745" w:rsidP="003C0745">
      <w:pPr>
        <w:pStyle w:val="6"/>
        <w:rPr>
          <w:rFonts w:ascii="宋体" w:eastAsia="宋体" w:hAnsi="宋体"/>
        </w:rPr>
      </w:pPr>
      <w:r>
        <w:rPr>
          <w:rFonts w:ascii="宋体" w:eastAsia="宋体" w:hAnsi="宋体"/>
        </w:rPr>
        <w:t> </w:t>
      </w:r>
      <w:r>
        <w:rPr>
          <w:rFonts w:ascii="宋体" w:eastAsia="宋体" w:hAnsi="宋体" w:hint="eastAsia"/>
          <w:b w:val="0"/>
          <w:bCs w:val="0"/>
        </w:rPr>
        <w:t>（四）</w:t>
      </w:r>
      <w:r>
        <w:rPr>
          <w:rFonts w:ascii="宋体" w:eastAsia="宋体" w:hAnsi="宋体" w:hint="eastAsia"/>
        </w:rPr>
        <w:t>操作要点</w:t>
      </w:r>
    </w:p>
    <w:p w:rsidR="003C0745" w:rsidRDefault="003C0745" w:rsidP="003C0745">
      <w:pPr>
        <w:ind w:firstLineChars="200" w:firstLine="480"/>
        <w:rPr>
          <w:rFonts w:ascii="宋体" w:hAnsi="宋体"/>
        </w:rPr>
      </w:pPr>
      <w:r>
        <w:rPr>
          <w:rFonts w:ascii="宋体" w:hAnsi="宋体"/>
        </w:rPr>
        <w:t>1、</w:t>
      </w:r>
      <w:r>
        <w:rPr>
          <w:rFonts w:ascii="宋体" w:hAnsi="宋体" w:hint="eastAsia"/>
        </w:rPr>
        <w:t>“生效月年”、“失效月年”按卡面打印的数字输入，其中的“/”不需要输入。例如：卡面上“生效月年”为“04/07”时，应输入为“0407”；</w:t>
      </w:r>
    </w:p>
    <w:p w:rsidR="003C0745" w:rsidRDefault="003C0745" w:rsidP="003C0745">
      <w:pPr>
        <w:ind w:firstLineChars="200" w:firstLine="480"/>
        <w:rPr>
          <w:rFonts w:ascii="宋体" w:hAnsi="宋体"/>
        </w:rPr>
      </w:pPr>
      <w:r>
        <w:rPr>
          <w:rFonts w:ascii="宋体" w:hAnsi="宋体" w:hint="eastAsia"/>
        </w:rPr>
        <w:t>2、办理本业务时，必须输入正确的取款密码办理；</w:t>
      </w:r>
    </w:p>
    <w:p w:rsidR="003C0745" w:rsidRDefault="003C0745" w:rsidP="003C0745">
      <w:pPr>
        <w:ind w:firstLineChars="200" w:firstLine="480"/>
        <w:rPr>
          <w:rFonts w:ascii="宋体" w:hAnsi="宋体"/>
        </w:rPr>
      </w:pPr>
      <w:r>
        <w:rPr>
          <w:rFonts w:ascii="宋体" w:hAnsi="宋体" w:hint="eastAsia"/>
        </w:rPr>
        <w:t>3、办理本业务时，必须输入客户有效实名证件信息，系统判断是否与客户基本资料中的证件信息相符；</w:t>
      </w:r>
    </w:p>
    <w:p w:rsidR="003C0745" w:rsidRDefault="003C0745" w:rsidP="003C0745">
      <w:pPr>
        <w:ind w:firstLineChars="200" w:firstLine="480"/>
        <w:rPr>
          <w:rFonts w:ascii="宋体" w:hAnsi="宋体"/>
        </w:rPr>
      </w:pPr>
      <w:r>
        <w:rPr>
          <w:rFonts w:ascii="宋体" w:hAnsi="宋体" w:hint="eastAsia"/>
        </w:rPr>
        <w:t>4、</w:t>
      </w:r>
      <w:r>
        <w:rPr>
          <w:rFonts w:ascii="宋体" w:hAnsi="宋体"/>
        </w:rPr>
        <w:t>该功能需经办、复核、授权三人操作；</w:t>
      </w:r>
    </w:p>
    <w:p w:rsidR="003C0745" w:rsidRDefault="003C0745" w:rsidP="003C0745">
      <w:pPr>
        <w:ind w:firstLineChars="200" w:firstLine="480"/>
        <w:rPr>
          <w:rFonts w:ascii="宋体" w:hAnsi="宋体"/>
        </w:rPr>
      </w:pPr>
      <w:r>
        <w:rPr>
          <w:rFonts w:ascii="宋体" w:hAnsi="宋体" w:hint="eastAsia"/>
        </w:rPr>
        <w:t>5、本功能操作范围：新系统全行。</w:t>
      </w:r>
    </w:p>
    <w:p w:rsidR="003C0745" w:rsidRDefault="003C0745" w:rsidP="0004090F">
      <w:pPr>
        <w:pStyle w:val="6"/>
        <w:rPr>
          <w:rFonts w:ascii="宋体" w:eastAsia="宋体" w:hAnsi="宋体"/>
        </w:rPr>
      </w:pPr>
      <w:r>
        <w:rPr>
          <w:rFonts w:ascii="宋体" w:eastAsia="宋体" w:hAnsi="宋体" w:hint="eastAsia"/>
          <w:b w:val="0"/>
          <w:bCs w:val="0"/>
        </w:rPr>
        <w:t>（五）</w:t>
      </w:r>
      <w:r>
        <w:rPr>
          <w:rFonts w:ascii="宋体" w:eastAsia="宋体" w:hAnsi="宋体" w:hint="eastAsia"/>
        </w:rPr>
        <w:t>操作步骤</w:t>
      </w:r>
    </w:p>
    <w:p w:rsidR="003C0745" w:rsidRDefault="003C0745" w:rsidP="003C0745">
      <w:pPr>
        <w:ind w:firstLineChars="200" w:firstLine="480"/>
        <w:rPr>
          <w:rFonts w:ascii="宋体" w:hAnsi="宋体"/>
        </w:rPr>
      </w:pPr>
      <w:r>
        <w:rPr>
          <w:rFonts w:ascii="宋体" w:hAnsi="宋体"/>
        </w:rPr>
        <w:t>1、用户选择系统导航</w:t>
      </w:r>
      <w:r>
        <w:rPr>
          <w:rFonts w:ascii="宋体" w:hAnsi="宋体" w:hint="eastAsia"/>
        </w:rPr>
        <w:t>—</w:t>
      </w:r>
      <w:r>
        <w:rPr>
          <w:rFonts w:ascii="宋体" w:hAnsi="宋体"/>
        </w:rPr>
        <w:t>客户管理</w:t>
      </w:r>
      <w:r>
        <w:rPr>
          <w:rFonts w:ascii="宋体" w:hAnsi="宋体" w:hint="eastAsia"/>
        </w:rPr>
        <w:t>—个人客户—国际借记卡—国际卡补写磁</w:t>
      </w:r>
      <w:r>
        <w:rPr>
          <w:rFonts w:ascii="宋体" w:hAnsi="宋体"/>
        </w:rPr>
        <w:t>或在“业务代码”处输入</w:t>
      </w:r>
      <w:r>
        <w:rPr>
          <w:rFonts w:ascii="宋体" w:hAnsi="宋体" w:hint="eastAsia"/>
        </w:rPr>
        <w:t>1064</w:t>
      </w:r>
      <w:r>
        <w:rPr>
          <w:rFonts w:ascii="宋体" w:hAnsi="宋体"/>
        </w:rPr>
        <w:t>进入。</w:t>
      </w:r>
    </w:p>
    <w:p w:rsidR="003C0745" w:rsidRDefault="003C0745" w:rsidP="003C0745">
      <w:pPr>
        <w:ind w:firstLineChars="200" w:firstLine="480"/>
        <w:rPr>
          <w:rFonts w:ascii="宋体" w:hAnsi="宋体"/>
        </w:rPr>
      </w:pPr>
      <w:r>
        <w:rPr>
          <w:rFonts w:ascii="宋体" w:hAnsi="宋体"/>
        </w:rPr>
        <w:t>2、在“</w:t>
      </w:r>
      <w:r>
        <w:rPr>
          <w:rFonts w:ascii="宋体" w:hAnsi="宋体" w:hint="eastAsia"/>
        </w:rPr>
        <w:t>国际卡</w:t>
      </w:r>
      <w:r>
        <w:rPr>
          <w:rFonts w:ascii="宋体" w:hAnsi="宋体"/>
        </w:rPr>
        <w:t>卡号”处录入需要</w:t>
      </w:r>
      <w:r>
        <w:rPr>
          <w:rFonts w:ascii="宋体" w:hAnsi="宋体" w:hint="eastAsia"/>
        </w:rPr>
        <w:t>办理内部补</w:t>
      </w:r>
      <w:r>
        <w:rPr>
          <w:rFonts w:ascii="宋体" w:hAnsi="宋体"/>
        </w:rPr>
        <w:t>写磁的</w:t>
      </w:r>
      <w:r>
        <w:rPr>
          <w:rFonts w:ascii="宋体" w:hAnsi="宋体" w:hint="eastAsia"/>
        </w:rPr>
        <w:t>国际卡</w:t>
      </w:r>
      <w:r>
        <w:rPr>
          <w:rFonts w:ascii="宋体" w:hAnsi="宋体"/>
        </w:rPr>
        <w:t>卡号，按回车键，系统列示相关信息。</w:t>
      </w:r>
    </w:p>
    <w:p w:rsidR="003C0745" w:rsidRDefault="003C0745" w:rsidP="003C0745">
      <w:pPr>
        <w:ind w:firstLineChars="200" w:firstLine="480"/>
        <w:rPr>
          <w:rFonts w:ascii="宋体" w:hAnsi="宋体"/>
        </w:rPr>
      </w:pPr>
      <w:r>
        <w:rPr>
          <w:rFonts w:ascii="宋体" w:hAnsi="宋体"/>
        </w:rPr>
        <w:t>3、选择</w:t>
      </w:r>
      <w:r>
        <w:rPr>
          <w:rFonts w:ascii="宋体" w:hAnsi="宋体" w:hint="eastAsia"/>
        </w:rPr>
        <w:t>支取控件钮</w:t>
      </w:r>
      <w:r w:rsidR="0004090F">
        <w:rPr>
          <w:rFonts w:ascii="宋体" w:hAnsi="宋体" w:hint="eastAsia"/>
          <w:noProof/>
          <w:kern w:val="0"/>
          <w:szCs w:val="18"/>
        </w:rPr>
        <w:drawing>
          <wp:inline distT="0" distB="0" distL="0" distR="0">
            <wp:extent cx="200025" cy="209550"/>
            <wp:effectExtent l="1905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5" cstate="print"/>
                    <a:srcRect/>
                    <a:stretch>
                      <a:fillRect/>
                    </a:stretch>
                  </pic:blipFill>
                  <pic:spPr bwMode="auto">
                    <a:xfrm>
                      <a:off x="0" y="0"/>
                      <a:ext cx="200025" cy="209550"/>
                    </a:xfrm>
                    <a:prstGeom prst="rect">
                      <a:avLst/>
                    </a:prstGeom>
                    <a:noFill/>
                    <a:ln w="9525">
                      <a:noFill/>
                      <a:miter lim="800000"/>
                      <a:headEnd/>
                      <a:tailEnd/>
                    </a:ln>
                  </pic:spPr>
                </pic:pic>
              </a:graphicData>
            </a:graphic>
          </wp:inline>
        </w:drawing>
      </w:r>
      <w:r>
        <w:rPr>
          <w:rFonts w:ascii="宋体" w:hAnsi="宋体"/>
        </w:rPr>
        <w:t>，待客户输入支取依据及身份验证信息后确定。</w:t>
      </w:r>
    </w:p>
    <w:p w:rsidR="003C0745" w:rsidRDefault="003C0745" w:rsidP="003C0745">
      <w:pPr>
        <w:ind w:firstLineChars="200" w:firstLine="480"/>
        <w:rPr>
          <w:rFonts w:ascii="宋体" w:hAnsi="宋体"/>
        </w:rPr>
      </w:pPr>
      <w:r>
        <w:rPr>
          <w:rFonts w:ascii="宋体" w:hAnsi="宋体"/>
        </w:rPr>
        <w:t>4、</w:t>
      </w:r>
      <w:r>
        <w:rPr>
          <w:rFonts w:ascii="宋体" w:hAnsi="宋体" w:hint="eastAsia"/>
        </w:rPr>
        <w:t>按卡面顺序输入“生效月年”、“失效月年”</w:t>
      </w:r>
      <w:r>
        <w:rPr>
          <w:rFonts w:ascii="宋体" w:hAnsi="宋体"/>
        </w:rPr>
        <w:t>。</w:t>
      </w:r>
    </w:p>
    <w:p w:rsidR="003C0745" w:rsidRDefault="003C0745" w:rsidP="003C0745">
      <w:pPr>
        <w:ind w:firstLineChars="200" w:firstLine="480"/>
        <w:rPr>
          <w:rFonts w:ascii="宋体" w:hAnsi="宋体"/>
        </w:rPr>
      </w:pPr>
      <w:r>
        <w:rPr>
          <w:rFonts w:ascii="宋体" w:hAnsi="宋体"/>
        </w:rPr>
        <w:t>5、</w:t>
      </w:r>
      <w:r>
        <w:rPr>
          <w:rFonts w:ascii="宋体" w:hAnsi="宋体" w:hint="eastAsia"/>
        </w:rPr>
        <w:t>按“F7”键，系统自动弹出现场复核界面，在“复核用户号”处回车，复核用户录入用户号和用户密码（或刷用户卡），在“国际卡卡号”处输入国际卡卡号，确定。</w:t>
      </w:r>
    </w:p>
    <w:p w:rsidR="003C0745" w:rsidRDefault="003C0745" w:rsidP="003C0745">
      <w:pPr>
        <w:ind w:firstLineChars="200" w:firstLine="480"/>
        <w:rPr>
          <w:rFonts w:ascii="宋体" w:hAnsi="宋体"/>
        </w:rPr>
      </w:pPr>
      <w:r>
        <w:rPr>
          <w:rFonts w:ascii="宋体" w:hAnsi="宋体" w:hint="eastAsia"/>
        </w:rPr>
        <w:t>6、确定，系统提示授权，弹出交互信息提示窗，主管同意后刷卡或输入密码。</w:t>
      </w:r>
    </w:p>
    <w:p w:rsidR="003C0745" w:rsidRDefault="003C0745" w:rsidP="003C0745">
      <w:pPr>
        <w:ind w:firstLineChars="200" w:firstLine="480"/>
        <w:rPr>
          <w:rFonts w:ascii="宋体" w:hAnsi="宋体"/>
        </w:rPr>
      </w:pPr>
      <w:r>
        <w:rPr>
          <w:rFonts w:ascii="宋体" w:hAnsi="宋体" w:hint="eastAsia"/>
        </w:rPr>
        <w:t>7</w:t>
      </w:r>
      <w:r>
        <w:rPr>
          <w:rFonts w:ascii="宋体" w:hAnsi="宋体"/>
        </w:rPr>
        <w:t>、刷卡。</w:t>
      </w:r>
    </w:p>
    <w:p w:rsidR="003C0745" w:rsidRDefault="003C0745" w:rsidP="003C0745">
      <w:pPr>
        <w:ind w:firstLineChars="200" w:firstLine="480"/>
        <w:rPr>
          <w:rFonts w:ascii="宋体" w:hAnsi="宋体"/>
        </w:rPr>
      </w:pPr>
      <w:r>
        <w:rPr>
          <w:rFonts w:ascii="宋体" w:hAnsi="宋体" w:hint="eastAsia"/>
        </w:rPr>
        <w:t>8</w:t>
      </w:r>
      <w:r>
        <w:rPr>
          <w:rFonts w:ascii="宋体" w:hAnsi="宋体"/>
        </w:rPr>
        <w:t>、打印“特殊业务凭证”。</w:t>
      </w:r>
    </w:p>
    <w:p w:rsidR="003C0745" w:rsidRDefault="003C0745" w:rsidP="003C0745">
      <w:pPr>
        <w:rPr>
          <w:rFonts w:ascii="宋体" w:hAnsi="宋体"/>
          <w:color w:val="000000"/>
        </w:rPr>
      </w:pPr>
    </w:p>
    <w:p w:rsidR="003C0745" w:rsidRDefault="003C0745" w:rsidP="0004090F">
      <w:pPr>
        <w:pStyle w:val="5"/>
        <w:rPr>
          <w:rFonts w:ascii="宋体" w:hAnsi="宋体"/>
          <w:color w:val="000000"/>
        </w:rPr>
      </w:pPr>
      <w:bookmarkStart w:id="85" w:name="_Toc182971444"/>
      <w:r>
        <w:rPr>
          <w:rFonts w:ascii="宋体" w:hAnsi="宋体" w:hint="eastAsia"/>
          <w:color w:val="000000"/>
        </w:rPr>
        <w:t>六、国际借记卡申请进度查询（业务代码1068）</w:t>
      </w:r>
      <w:bookmarkEnd w:id="85"/>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Chars="200" w:firstLine="480"/>
        <w:rPr>
          <w:rFonts w:ascii="宋体" w:hAnsi="宋体"/>
          <w:color w:val="000000"/>
        </w:rPr>
      </w:pPr>
      <w:r>
        <w:rPr>
          <w:rFonts w:ascii="宋体" w:hAnsi="宋体" w:hint="eastAsia"/>
          <w:color w:val="000000"/>
        </w:rPr>
        <w:t>1、网点可通过本功能查询客户国际借记卡的申请进度。</w:t>
      </w:r>
    </w:p>
    <w:p w:rsidR="003C0745" w:rsidRDefault="003C0745" w:rsidP="003C0745">
      <w:pPr>
        <w:ind w:firstLineChars="200" w:firstLine="480"/>
        <w:rPr>
          <w:rFonts w:ascii="宋体" w:hAnsi="宋体"/>
          <w:color w:val="000000"/>
        </w:rPr>
      </w:pPr>
      <w:r>
        <w:rPr>
          <w:rFonts w:ascii="宋体" w:hAnsi="宋体" w:hint="eastAsia"/>
          <w:color w:val="000000"/>
        </w:rPr>
        <w:t>2、分行可在此界面完成对不符合准入标准的金葵花卡的审批工作。</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numPr>
          <w:ilvl w:val="0"/>
          <w:numId w:val="298"/>
        </w:numPr>
        <w:rPr>
          <w:rFonts w:ascii="宋体" w:hAnsi="宋体"/>
          <w:color w:val="000000"/>
        </w:rPr>
      </w:pPr>
      <w:r>
        <w:rPr>
          <w:rFonts w:ascii="宋体" w:hAnsi="宋体" w:hint="eastAsia"/>
          <w:color w:val="000000"/>
        </w:rPr>
        <w:t>查询出待审批数据，可直接审批。</w:t>
      </w:r>
    </w:p>
    <w:p w:rsidR="003C0745" w:rsidRDefault="003C0745" w:rsidP="003C0745">
      <w:pPr>
        <w:numPr>
          <w:ilvl w:val="0"/>
          <w:numId w:val="298"/>
        </w:numPr>
        <w:rPr>
          <w:rFonts w:ascii="宋体" w:hAnsi="宋体"/>
          <w:color w:val="000000"/>
        </w:rPr>
      </w:pPr>
      <w:r>
        <w:rPr>
          <w:rFonts w:ascii="宋体" w:hAnsi="宋体" w:hint="eastAsia"/>
          <w:color w:val="000000"/>
        </w:rPr>
        <w:t>可按机构查询、按客户查询、按卡号查询</w:t>
      </w:r>
    </w:p>
    <w:p w:rsidR="003C0745" w:rsidRDefault="003C0745" w:rsidP="003C0745">
      <w:pPr>
        <w:numPr>
          <w:ilvl w:val="0"/>
          <w:numId w:val="298"/>
        </w:numPr>
        <w:rPr>
          <w:rFonts w:ascii="宋体" w:hAnsi="宋体"/>
          <w:color w:val="000000"/>
        </w:rPr>
      </w:pPr>
      <w:r>
        <w:rPr>
          <w:rFonts w:ascii="宋体" w:hAnsi="宋体" w:hint="eastAsia"/>
          <w:color w:val="000000"/>
        </w:rPr>
        <w:t>待审批状态驳回后系统自动释放该卡号和客户资料。</w:t>
      </w:r>
    </w:p>
    <w:p w:rsidR="003C0745" w:rsidRDefault="003C0745" w:rsidP="003C0745">
      <w:pPr>
        <w:numPr>
          <w:ilvl w:val="0"/>
          <w:numId w:val="298"/>
        </w:numPr>
        <w:rPr>
          <w:rFonts w:ascii="宋体" w:hAnsi="宋体"/>
          <w:color w:val="000000"/>
        </w:rPr>
      </w:pPr>
      <w:r>
        <w:rPr>
          <w:rFonts w:ascii="宋体" w:hAnsi="宋体" w:hint="eastAsia"/>
          <w:color w:val="000000"/>
        </w:rPr>
        <w:t>审批通过后，该卡号进入制卡状态。</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1、用户选择系统导航→客户管理→个人客户→国际借记卡→申请进度查询进入系统。或在“业务代码”栏输入“1068”进入。</w:t>
      </w:r>
    </w:p>
    <w:p w:rsidR="003C0745" w:rsidRDefault="003C0745" w:rsidP="003C0745">
      <w:pPr>
        <w:ind w:firstLineChars="200" w:firstLine="480"/>
        <w:rPr>
          <w:rFonts w:ascii="宋体" w:hAnsi="宋体"/>
          <w:color w:val="000000"/>
        </w:rPr>
      </w:pPr>
      <w:r>
        <w:rPr>
          <w:rFonts w:ascii="宋体" w:hAnsi="宋体" w:hint="eastAsia"/>
          <w:color w:val="000000"/>
        </w:rPr>
        <w:t>2、选择按机构查询的可选择相应凭证种类或申请状态及起止日期进行查询。如不输入相应查询条件，系统则显示所有凭证种类和状态的信息列表。</w:t>
      </w:r>
    </w:p>
    <w:p w:rsidR="003C0745" w:rsidRDefault="003C0745" w:rsidP="003C0745">
      <w:pPr>
        <w:ind w:firstLineChars="200" w:firstLine="480"/>
        <w:rPr>
          <w:rFonts w:ascii="宋体" w:hAnsi="宋体"/>
          <w:color w:val="000000"/>
        </w:rPr>
      </w:pPr>
      <w:r>
        <w:rPr>
          <w:rFonts w:ascii="宋体" w:hAnsi="宋体" w:hint="eastAsia"/>
          <w:color w:val="000000"/>
        </w:rPr>
        <w:t>3、择按客户查询的，需输入要查询的客户号，没有客户号的，可进入查找客户中通过客户的证件号码及姓名进行查找，同时对申请机构、凭证种类、申请状态和起始日期进行选择输入后进行查询，系统显示该客户满足条件的所有记录。</w:t>
      </w:r>
    </w:p>
    <w:p w:rsidR="003C0745" w:rsidRDefault="003C0745" w:rsidP="003C0745">
      <w:pPr>
        <w:ind w:firstLineChars="200" w:firstLine="480"/>
        <w:rPr>
          <w:rFonts w:ascii="宋体" w:hAnsi="宋体"/>
          <w:color w:val="000000"/>
        </w:rPr>
      </w:pPr>
      <w:r>
        <w:rPr>
          <w:rFonts w:ascii="宋体" w:hAnsi="宋体" w:hint="eastAsia"/>
          <w:color w:val="000000"/>
        </w:rPr>
        <w:t>4、选择按卡号查询的，只需输入所需查询的国际借记卡卡号后进行查询，系统则只显示该卡的申请进度信息。</w:t>
      </w:r>
    </w:p>
    <w:p w:rsidR="003C0745" w:rsidRDefault="003C0745" w:rsidP="003C0745">
      <w:pPr>
        <w:ind w:firstLineChars="200" w:firstLine="480"/>
        <w:rPr>
          <w:rFonts w:ascii="宋体" w:hAnsi="宋体"/>
          <w:color w:val="000000"/>
        </w:rPr>
      </w:pPr>
      <w:r>
        <w:rPr>
          <w:rFonts w:ascii="宋体" w:hAnsi="宋体" w:hint="eastAsia"/>
          <w:color w:val="000000"/>
        </w:rPr>
        <w:t>5、如需审批，先确定一条待审批记录后选择审批（10），进入审批界面。</w:t>
      </w:r>
    </w:p>
    <w:p w:rsidR="003C0745" w:rsidRDefault="003C0745" w:rsidP="003C0745">
      <w:pPr>
        <w:ind w:firstLineChars="200" w:firstLine="480"/>
        <w:rPr>
          <w:rFonts w:ascii="宋体" w:hAnsi="宋体"/>
          <w:color w:val="000000"/>
        </w:rPr>
      </w:pPr>
      <w:r>
        <w:rPr>
          <w:rFonts w:ascii="宋体" w:hAnsi="宋体" w:hint="eastAsia"/>
          <w:color w:val="000000"/>
        </w:rPr>
        <w:t>6、选择客户信息或户口信息进入个人客户资料对该客户进行核实。</w:t>
      </w:r>
    </w:p>
    <w:p w:rsidR="003C0745" w:rsidRDefault="003C0745" w:rsidP="003C0745">
      <w:pPr>
        <w:ind w:firstLineChars="200" w:firstLine="480"/>
        <w:rPr>
          <w:rFonts w:ascii="宋体" w:hAnsi="宋体"/>
          <w:color w:val="000000"/>
        </w:rPr>
      </w:pPr>
      <w:r>
        <w:rPr>
          <w:rFonts w:ascii="宋体" w:hAnsi="宋体" w:hint="eastAsia"/>
          <w:color w:val="000000"/>
        </w:rPr>
        <w:t>7、核实后，关闭客户资料，返回审批界面。</w:t>
      </w:r>
    </w:p>
    <w:p w:rsidR="003C0745" w:rsidRDefault="003C0745" w:rsidP="003C0745">
      <w:pPr>
        <w:ind w:firstLineChars="200" w:firstLine="480"/>
        <w:rPr>
          <w:rFonts w:ascii="宋体" w:hAnsi="宋体"/>
          <w:color w:val="000000"/>
        </w:rPr>
      </w:pPr>
      <w:r>
        <w:rPr>
          <w:rFonts w:ascii="宋体" w:hAnsi="宋体" w:hint="eastAsia"/>
          <w:color w:val="000000"/>
        </w:rPr>
        <w:t>8、在是否通过处选择是，确定，则该笔申请审批通过，该卡进入制卡状态</w:t>
      </w:r>
    </w:p>
    <w:p w:rsidR="003C0745" w:rsidRDefault="003C0745" w:rsidP="003C0745">
      <w:pPr>
        <w:ind w:firstLineChars="200" w:firstLine="480"/>
        <w:rPr>
          <w:rFonts w:ascii="宋体" w:hAnsi="宋体"/>
          <w:color w:val="000000"/>
        </w:rPr>
      </w:pPr>
      <w:r>
        <w:rPr>
          <w:rFonts w:ascii="宋体" w:hAnsi="宋体" w:hint="eastAsia"/>
          <w:color w:val="000000"/>
        </w:rPr>
        <w:t>9、如在是否通过处选择否，确定，则该笔申请审批未通过，该卡状态为申请驳回。</w:t>
      </w:r>
    </w:p>
    <w:p w:rsidR="003C0745" w:rsidRDefault="003C0745" w:rsidP="003C0745">
      <w:pPr>
        <w:rPr>
          <w:rFonts w:ascii="宋体" w:hAnsi="宋体"/>
          <w:b/>
          <w:bCs/>
          <w:color w:val="000000"/>
        </w:rPr>
      </w:pPr>
      <w:r>
        <w:rPr>
          <w:rFonts w:ascii="宋体" w:hAnsi="宋体" w:hint="eastAsia"/>
          <w:b/>
          <w:bCs/>
          <w:color w:val="000000"/>
        </w:rPr>
        <w:t>（四）界面</w:t>
      </w:r>
    </w:p>
    <w:p w:rsidR="003C0745" w:rsidRDefault="0004090F" w:rsidP="003C0745">
      <w:pPr>
        <w:rPr>
          <w:rFonts w:ascii="宋体" w:hAnsi="宋体"/>
          <w:b/>
          <w:bCs/>
          <w:color w:val="000000"/>
        </w:rPr>
      </w:pPr>
      <w:r>
        <w:rPr>
          <w:rFonts w:ascii="宋体" w:hAnsi="宋体" w:hint="eastAsia"/>
          <w:b/>
          <w:bCs/>
          <w:noProof/>
          <w:color w:val="000000"/>
        </w:rPr>
        <w:lastRenderedPageBreak/>
        <w:drawing>
          <wp:inline distT="0" distB="0" distL="0" distR="0">
            <wp:extent cx="5267325" cy="3800475"/>
            <wp:effectExtent l="1905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6" cstate="print"/>
                    <a:srcRect/>
                    <a:stretch>
                      <a:fillRect/>
                    </a:stretch>
                  </pic:blipFill>
                  <pic:spPr bwMode="auto">
                    <a:xfrm>
                      <a:off x="0" y="0"/>
                      <a:ext cx="5267325" cy="3800475"/>
                    </a:xfrm>
                    <a:prstGeom prst="rect">
                      <a:avLst/>
                    </a:prstGeom>
                    <a:noFill/>
                    <a:ln w="9525">
                      <a:noFill/>
                      <a:miter lim="800000"/>
                      <a:headEnd/>
                      <a:tailEnd/>
                    </a:ln>
                  </pic:spPr>
                </pic:pic>
              </a:graphicData>
            </a:graphic>
          </wp:inline>
        </w:drawing>
      </w:r>
    </w:p>
    <w:p w:rsidR="003C0745" w:rsidRDefault="0004090F" w:rsidP="003C0745">
      <w:pPr>
        <w:rPr>
          <w:rFonts w:ascii="宋体" w:hAnsi="宋体"/>
          <w:b/>
          <w:bCs/>
          <w:color w:val="000000"/>
        </w:rPr>
      </w:pPr>
      <w:r>
        <w:rPr>
          <w:rFonts w:ascii="宋体" w:hAnsi="宋体" w:hint="eastAsia"/>
          <w:b/>
          <w:bCs/>
          <w:noProof/>
          <w:color w:val="000000"/>
        </w:rPr>
        <w:drawing>
          <wp:inline distT="0" distB="0" distL="0" distR="0">
            <wp:extent cx="5486400" cy="2533650"/>
            <wp:effectExtent l="1905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7" cstate="print"/>
                    <a:srcRect/>
                    <a:stretch>
                      <a:fillRect/>
                    </a:stretch>
                  </pic:blipFill>
                  <pic:spPr bwMode="auto">
                    <a:xfrm>
                      <a:off x="0" y="0"/>
                      <a:ext cx="5486400" cy="2533650"/>
                    </a:xfrm>
                    <a:prstGeom prst="rect">
                      <a:avLst/>
                    </a:prstGeom>
                    <a:noFill/>
                    <a:ln w="9525">
                      <a:noFill/>
                      <a:miter lim="800000"/>
                      <a:headEnd/>
                      <a:tailEnd/>
                    </a:ln>
                  </pic:spPr>
                </pic:pic>
              </a:graphicData>
            </a:graphic>
          </wp:inline>
        </w:drawing>
      </w:r>
    </w:p>
    <w:p w:rsidR="003C0745" w:rsidRDefault="003C0745" w:rsidP="0004090F">
      <w:pPr>
        <w:pStyle w:val="5"/>
        <w:rPr>
          <w:rFonts w:ascii="宋体" w:hAnsi="宋体"/>
          <w:color w:val="000000"/>
        </w:rPr>
      </w:pPr>
      <w:bookmarkStart w:id="86" w:name="_Toc182971445"/>
      <w:r>
        <w:rPr>
          <w:rFonts w:ascii="宋体" w:hAnsi="宋体" w:hint="eastAsia"/>
          <w:color w:val="000000"/>
        </w:rPr>
        <w:t>七、国际借记卡开户（业务代码1071）</w:t>
      </w:r>
      <w:bookmarkEnd w:id="86"/>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pStyle w:val="a5"/>
        <w:ind w:firstLine="480"/>
        <w:rPr>
          <w:rFonts w:ascii="宋体" w:hAnsi="宋体"/>
          <w:color w:val="000000"/>
        </w:rPr>
      </w:pPr>
      <w:r>
        <w:rPr>
          <w:rFonts w:ascii="宋体" w:hAnsi="宋体" w:hint="eastAsia"/>
          <w:color w:val="000000"/>
        </w:rPr>
        <w:t>对已申请成功的国际借记卡（包括普通一卡通或“一卡通”金卡升级的国际借记卡）进行开户操作，即：更改卡片及客户状态，为客户设置部分交易信息和密码，激活卡片功能。</w:t>
      </w:r>
    </w:p>
    <w:p w:rsidR="003C0745" w:rsidRDefault="003C0745" w:rsidP="003C0745">
      <w:pPr>
        <w:pStyle w:val="6"/>
        <w:spacing w:line="360" w:lineRule="auto"/>
        <w:rPr>
          <w:rFonts w:ascii="宋体" w:eastAsia="宋体" w:hAnsi="宋体"/>
          <w:b w:val="0"/>
          <w:bCs w:val="0"/>
        </w:rPr>
      </w:pPr>
      <w:r>
        <w:rPr>
          <w:rFonts w:ascii="宋体" w:eastAsia="宋体" w:hAnsi="宋体" w:hint="eastAsia"/>
        </w:rPr>
        <w:lastRenderedPageBreak/>
        <w:t>（二）风险提示</w:t>
      </w:r>
    </w:p>
    <w:p w:rsidR="003C0745" w:rsidRDefault="003C0745" w:rsidP="003C0745">
      <w:pPr>
        <w:ind w:firstLineChars="200" w:firstLine="480"/>
        <w:rPr>
          <w:rFonts w:ascii="宋体" w:hAnsi="宋体"/>
          <w:color w:val="000000"/>
        </w:rPr>
      </w:pPr>
      <w:r>
        <w:rPr>
          <w:rFonts w:ascii="宋体" w:hAnsi="宋体" w:hint="eastAsia"/>
          <w:color w:val="000000"/>
        </w:rPr>
        <w:t>1、国际借记卡必须持本人有效证件进行开户，不允许代办</w:t>
      </w:r>
    </w:p>
    <w:p w:rsidR="003C0745" w:rsidRDefault="003C0745" w:rsidP="003C0745">
      <w:pPr>
        <w:ind w:firstLineChars="200" w:firstLine="480"/>
        <w:rPr>
          <w:rFonts w:ascii="宋体" w:hAnsi="宋体"/>
          <w:color w:val="000000"/>
        </w:rPr>
      </w:pPr>
      <w:r>
        <w:rPr>
          <w:rFonts w:ascii="宋体" w:hAnsi="宋体" w:hint="eastAsia"/>
          <w:color w:val="000000"/>
        </w:rPr>
        <w:t>2、开卡时不设置查询密码，只设置取款密码。客户可在自助渠道上设置查询密码。</w:t>
      </w:r>
    </w:p>
    <w:p w:rsidR="003C0745" w:rsidRDefault="003C0745" w:rsidP="003C0745">
      <w:pPr>
        <w:pStyle w:val="6"/>
        <w:spacing w:line="360" w:lineRule="auto"/>
        <w:rPr>
          <w:rFonts w:ascii="宋体" w:eastAsia="宋体" w:hAnsi="宋体"/>
        </w:rPr>
      </w:pPr>
      <w:r>
        <w:rPr>
          <w:rFonts w:ascii="宋体" w:eastAsia="宋体" w:hAnsi="宋体" w:hint="eastAsia"/>
        </w:rPr>
        <w:t>（三）操作要点</w:t>
      </w:r>
    </w:p>
    <w:p w:rsidR="003C0745" w:rsidRDefault="003C0745" w:rsidP="003C0745">
      <w:pPr>
        <w:numPr>
          <w:ilvl w:val="0"/>
          <w:numId w:val="299"/>
        </w:numPr>
        <w:rPr>
          <w:rFonts w:ascii="宋体" w:hAnsi="宋体"/>
          <w:color w:val="000000"/>
        </w:rPr>
      </w:pPr>
      <w:r>
        <w:rPr>
          <w:rFonts w:ascii="宋体" w:hAnsi="宋体" w:hint="eastAsia"/>
          <w:color w:val="000000"/>
        </w:rPr>
        <w:t>可单独开户，也可直接由普通一卡通或“一卡通”金卡升级开户。</w:t>
      </w:r>
    </w:p>
    <w:p w:rsidR="003C0745" w:rsidRDefault="003C0745" w:rsidP="003C0745">
      <w:pPr>
        <w:numPr>
          <w:ilvl w:val="0"/>
          <w:numId w:val="299"/>
        </w:numPr>
        <w:rPr>
          <w:rFonts w:ascii="宋体" w:hAnsi="宋体"/>
          <w:color w:val="000000"/>
        </w:rPr>
      </w:pPr>
      <w:r>
        <w:rPr>
          <w:rFonts w:ascii="宋体" w:hAnsi="宋体" w:hint="eastAsia"/>
          <w:color w:val="000000"/>
        </w:rPr>
        <w:t>普通一卡通或“一卡通”金卡升级开户，新卡继承原卡的所有账户资料和功能。</w:t>
      </w:r>
    </w:p>
    <w:p w:rsidR="003C0745" w:rsidRDefault="003C0745" w:rsidP="003C0745">
      <w:pPr>
        <w:numPr>
          <w:ilvl w:val="0"/>
          <w:numId w:val="299"/>
        </w:numPr>
        <w:rPr>
          <w:rFonts w:ascii="宋体" w:hAnsi="宋体"/>
          <w:color w:val="000000"/>
        </w:rPr>
      </w:pPr>
      <w:r>
        <w:rPr>
          <w:rFonts w:ascii="宋体" w:hAnsi="宋体" w:hint="eastAsia"/>
          <w:color w:val="000000"/>
        </w:rPr>
        <w:t>普通一卡通或“一卡通”金卡升级开户，需输入原卡密码，系统直接转为新卡密码。</w:t>
      </w:r>
    </w:p>
    <w:p w:rsidR="003C0745" w:rsidRDefault="003C0745" w:rsidP="003C0745">
      <w:pPr>
        <w:numPr>
          <w:ilvl w:val="0"/>
          <w:numId w:val="299"/>
        </w:numPr>
        <w:rPr>
          <w:rFonts w:ascii="宋体" w:hAnsi="宋体"/>
          <w:color w:val="000000"/>
        </w:rPr>
      </w:pPr>
      <w:r>
        <w:rPr>
          <w:rFonts w:ascii="宋体" w:hAnsi="宋体" w:hint="eastAsia"/>
          <w:color w:val="000000"/>
        </w:rPr>
        <w:t>普通一卡通可以升级为“一卡通”金卡和“金葵花卡”，“一卡通”金卡只能升级为“金葵花卡”。</w:t>
      </w:r>
    </w:p>
    <w:p w:rsidR="003C0745" w:rsidRDefault="003C0745" w:rsidP="003C0745">
      <w:pPr>
        <w:numPr>
          <w:ilvl w:val="0"/>
          <w:numId w:val="299"/>
        </w:numPr>
        <w:rPr>
          <w:rFonts w:ascii="宋体" w:hAnsi="宋体"/>
          <w:color w:val="000000"/>
        </w:rPr>
      </w:pPr>
      <w:r>
        <w:rPr>
          <w:rFonts w:ascii="宋体" w:hAnsi="宋体" w:hint="eastAsia"/>
          <w:color w:val="000000"/>
        </w:rPr>
        <w:t>旧卡升级之后，需当时收回升级的旧卡，剪磁作废</w:t>
      </w:r>
    </w:p>
    <w:p w:rsidR="003C0745" w:rsidRDefault="003C0745" w:rsidP="003C0745">
      <w:pPr>
        <w:numPr>
          <w:ilvl w:val="0"/>
          <w:numId w:val="299"/>
        </w:numPr>
        <w:rPr>
          <w:rFonts w:ascii="宋体" w:hAnsi="宋体"/>
          <w:color w:val="000000"/>
        </w:rPr>
      </w:pPr>
      <w:r>
        <w:rPr>
          <w:rFonts w:ascii="宋体" w:hAnsi="宋体" w:hint="eastAsia"/>
          <w:color w:val="000000"/>
        </w:rPr>
        <w:t>开户时系统需要验证客户身份证件。</w:t>
      </w:r>
    </w:p>
    <w:p w:rsidR="003C0745" w:rsidRDefault="003C0745" w:rsidP="003C0745">
      <w:pPr>
        <w:numPr>
          <w:ilvl w:val="0"/>
          <w:numId w:val="299"/>
        </w:numPr>
        <w:rPr>
          <w:rFonts w:ascii="宋体" w:hAnsi="宋体"/>
          <w:color w:val="000000"/>
        </w:rPr>
      </w:pPr>
      <w:r>
        <w:rPr>
          <w:rFonts w:ascii="宋体" w:hAnsi="宋体" w:hint="eastAsia"/>
          <w:color w:val="000000"/>
        </w:rPr>
        <w:t>开户时可同步进行客户资料的查询和维护（包括对账单地址和通讯方法）。</w:t>
      </w:r>
    </w:p>
    <w:p w:rsidR="003C0745" w:rsidRDefault="003C0745" w:rsidP="003C0745">
      <w:pPr>
        <w:numPr>
          <w:ilvl w:val="0"/>
          <w:numId w:val="299"/>
        </w:numPr>
        <w:rPr>
          <w:rFonts w:ascii="宋体" w:hAnsi="宋体"/>
          <w:color w:val="000000"/>
        </w:rPr>
      </w:pPr>
      <w:r>
        <w:rPr>
          <w:rFonts w:ascii="宋体" w:hAnsi="宋体" w:hint="eastAsia"/>
          <w:color w:val="000000"/>
        </w:rPr>
        <w:t>手机号码和联系人信息为必填项</w:t>
      </w:r>
    </w:p>
    <w:p w:rsidR="003C0745" w:rsidRDefault="003C0745" w:rsidP="003C0745">
      <w:pPr>
        <w:numPr>
          <w:ilvl w:val="0"/>
          <w:numId w:val="299"/>
        </w:numPr>
        <w:rPr>
          <w:rFonts w:ascii="宋体" w:hAnsi="宋体"/>
          <w:color w:val="000000"/>
        </w:rPr>
      </w:pPr>
      <w:r>
        <w:rPr>
          <w:rFonts w:ascii="宋体" w:hAnsi="宋体" w:hint="eastAsia"/>
          <w:color w:val="000000"/>
        </w:rPr>
        <w:t>如申请时也申请了PP卡，在开户时可同时领取PP卡，不需单独操作。</w:t>
      </w:r>
    </w:p>
    <w:p w:rsidR="003C0745" w:rsidRDefault="003C0745" w:rsidP="003C0745">
      <w:pPr>
        <w:ind w:left="420"/>
        <w:rPr>
          <w:rFonts w:ascii="宋体" w:hAnsi="宋体"/>
          <w:color w:val="000000"/>
        </w:rPr>
      </w:pPr>
      <w:r>
        <w:rPr>
          <w:rFonts w:ascii="宋体" w:hAnsi="宋体" w:hint="eastAsia"/>
          <w:color w:val="000000"/>
        </w:rPr>
        <w:t>10、开户时系统自动开通该卡人民币和美元现钞、现汇三个基本账户。</w:t>
      </w:r>
    </w:p>
    <w:p w:rsidR="003C0745" w:rsidRDefault="003C0745" w:rsidP="003C0745">
      <w:pPr>
        <w:ind w:left="420"/>
        <w:rPr>
          <w:rFonts w:ascii="宋体" w:hAnsi="宋体"/>
          <w:color w:val="000000"/>
        </w:rPr>
      </w:pPr>
      <w:r>
        <w:rPr>
          <w:rFonts w:ascii="宋体" w:hAnsi="宋体" w:hint="eastAsia"/>
          <w:color w:val="000000"/>
        </w:rPr>
        <w:t>11、境外功能中国际ATM每日限额最高为1000美元。</w:t>
      </w:r>
    </w:p>
    <w:p w:rsidR="003C0745" w:rsidRDefault="003C0745" w:rsidP="003C0745">
      <w:pPr>
        <w:ind w:left="420"/>
        <w:rPr>
          <w:rFonts w:ascii="宋体" w:hAnsi="宋体"/>
          <w:color w:val="000000"/>
        </w:rPr>
      </w:pPr>
      <w:r>
        <w:rPr>
          <w:rFonts w:ascii="宋体" w:hAnsi="宋体" w:hint="eastAsia"/>
          <w:color w:val="000000"/>
        </w:rPr>
        <w:t>12、境内功能中，网上支付密码必须与取款密码不一致。</w:t>
      </w:r>
    </w:p>
    <w:p w:rsidR="003C0745" w:rsidRDefault="003C0745" w:rsidP="003C0745">
      <w:pPr>
        <w:pStyle w:val="6"/>
        <w:spacing w:line="360" w:lineRule="auto"/>
        <w:rPr>
          <w:rFonts w:ascii="宋体" w:eastAsia="宋体" w:hAnsi="宋体"/>
        </w:rPr>
      </w:pPr>
      <w:r>
        <w:rPr>
          <w:rFonts w:ascii="宋体" w:eastAsia="宋体" w:hAnsi="宋体" w:hint="eastAsia"/>
        </w:rPr>
        <w:t>（四）操作步骤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1、用户选择系统导航→客户管理→个人客户→国际借记卡→开户进入系统。或在“业务代码”栏输入1071进入开户基本信息录入界面。</w:t>
      </w:r>
    </w:p>
    <w:p w:rsidR="003C0745" w:rsidRDefault="003C0745" w:rsidP="003C0745">
      <w:pPr>
        <w:ind w:firstLineChars="200" w:firstLine="480"/>
        <w:rPr>
          <w:rFonts w:ascii="宋体" w:hAnsi="宋体"/>
          <w:color w:val="000000"/>
        </w:rPr>
      </w:pPr>
      <w:r>
        <w:rPr>
          <w:rFonts w:ascii="宋体" w:hAnsi="宋体" w:hint="eastAsia"/>
          <w:color w:val="000000"/>
        </w:rPr>
        <w:t>2、刷卡并手工输入国际借记卡卡号，回车后，系统自动显示该凭证信息，如该客户同时申请有PP卡，也会显示该PP卡的信息。输入客户证件信息进入</w:t>
      </w:r>
      <w:r w:rsidR="0004090F">
        <w:rPr>
          <w:rFonts w:ascii="宋体" w:hAnsi="宋体" w:hint="eastAsia"/>
          <w:noProof/>
          <w:color w:val="000000"/>
        </w:rPr>
        <w:drawing>
          <wp:inline distT="0" distB="0" distL="0" distR="0">
            <wp:extent cx="742950" cy="190500"/>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8" cstate="print"/>
                    <a:srcRect/>
                    <a:stretch>
                      <a:fillRect/>
                    </a:stretch>
                  </pic:blipFill>
                  <pic:spPr bwMode="auto">
                    <a:xfrm>
                      <a:off x="0" y="0"/>
                      <a:ext cx="742950" cy="190500"/>
                    </a:xfrm>
                    <a:prstGeom prst="rect">
                      <a:avLst/>
                    </a:prstGeom>
                    <a:noFill/>
                    <a:ln w="9525">
                      <a:noFill/>
                      <a:miter lim="800000"/>
                      <a:headEnd/>
                      <a:tailEnd/>
                    </a:ln>
                  </pic:spPr>
                </pic:pic>
              </a:graphicData>
            </a:graphic>
          </wp:inline>
        </w:drawing>
      </w:r>
      <w:r>
        <w:rPr>
          <w:rFonts w:ascii="宋体" w:hAnsi="宋体" w:hint="eastAsia"/>
          <w:color w:val="000000"/>
        </w:rPr>
        <w:t>，在此可直接进行客户资料的编辑及维护。</w:t>
      </w:r>
    </w:p>
    <w:p w:rsidR="003C0745" w:rsidRDefault="003C0745" w:rsidP="003C0745">
      <w:pPr>
        <w:ind w:firstLineChars="200" w:firstLine="480"/>
        <w:rPr>
          <w:rFonts w:ascii="宋体" w:hAnsi="宋体"/>
          <w:color w:val="000000"/>
        </w:rPr>
      </w:pPr>
      <w:r>
        <w:rPr>
          <w:rFonts w:ascii="宋体" w:hAnsi="宋体" w:hint="eastAsia"/>
          <w:color w:val="000000"/>
        </w:rPr>
        <w:t>3、如为新申请卡开户，在旧卡升级处选择否，设置取款密码。</w:t>
      </w:r>
    </w:p>
    <w:p w:rsidR="003C0745" w:rsidRDefault="003C0745" w:rsidP="003C0745">
      <w:pPr>
        <w:ind w:firstLineChars="200" w:firstLine="480"/>
        <w:rPr>
          <w:rFonts w:ascii="宋体" w:hAnsi="宋体"/>
          <w:color w:val="000000"/>
        </w:rPr>
      </w:pPr>
      <w:r>
        <w:rPr>
          <w:rFonts w:ascii="宋体" w:hAnsi="宋体" w:hint="eastAsia"/>
          <w:color w:val="000000"/>
        </w:rPr>
        <w:t>4、如为卡片升级，则选择是，刷拟升级的卡片，系统自动显示该客户的户</w:t>
      </w:r>
      <w:r>
        <w:rPr>
          <w:rFonts w:ascii="宋体" w:hAnsi="宋体" w:hint="eastAsia"/>
          <w:color w:val="000000"/>
        </w:rPr>
        <w:lastRenderedPageBreak/>
        <w:t>口信息，核对资料后确定，返回开户界面，用户选择</w:t>
      </w:r>
      <w:r w:rsidRPr="008E1FB9">
        <w:rPr>
          <w:rFonts w:ascii="宋体" w:hAnsi="宋体"/>
          <w:color w:val="000000"/>
        </w:rPr>
        <w:object w:dxaOrig="465" w:dyaOrig="330">
          <v:shape id="_x0000_i1077" type="#_x0000_t75" style="width:23.25pt;height:16.5pt" o:ole="">
            <v:imagedata r:id="rId23" o:title=""/>
          </v:shape>
          <o:OLEObject Type="Embed" ProgID="PBrush" ShapeID="_x0000_i1077" DrawAspect="Content" ObjectID="_1458487553" r:id="rId119"/>
        </w:object>
      </w:r>
      <w:r>
        <w:rPr>
          <w:rFonts w:ascii="宋体" w:hAnsi="宋体" w:hint="eastAsia"/>
          <w:color w:val="000000"/>
        </w:rPr>
        <w:t>按钮，提示客户输入原卡的取款密码。</w:t>
      </w:r>
    </w:p>
    <w:p w:rsidR="003C0745" w:rsidRDefault="003C0745" w:rsidP="003C0745">
      <w:pPr>
        <w:ind w:firstLineChars="200" w:firstLine="480"/>
        <w:rPr>
          <w:rFonts w:ascii="宋体" w:hAnsi="宋体"/>
          <w:color w:val="000000"/>
        </w:rPr>
      </w:pPr>
      <w:r>
        <w:rPr>
          <w:rFonts w:ascii="宋体" w:hAnsi="宋体" w:hint="eastAsia"/>
          <w:color w:val="000000"/>
        </w:rPr>
        <w:t>5、按要求输入联系人和客户经理的资料。</w:t>
      </w:r>
    </w:p>
    <w:p w:rsidR="003C0745" w:rsidRDefault="003C0745" w:rsidP="003C0745">
      <w:pPr>
        <w:ind w:firstLineChars="200" w:firstLine="480"/>
        <w:rPr>
          <w:rFonts w:ascii="宋体" w:hAnsi="宋体"/>
          <w:color w:val="000000"/>
        </w:rPr>
      </w:pPr>
      <w:r>
        <w:rPr>
          <w:rFonts w:ascii="宋体" w:hAnsi="宋体" w:hint="eastAsia"/>
          <w:color w:val="000000"/>
        </w:rPr>
        <w:t>6、进入“其他信息”页面，选择是否邮寄对账单，如选择邮寄，则系统弹出选择客户地址框，显示该客户原预留地址列表，可在此做选择后确定。</w:t>
      </w:r>
    </w:p>
    <w:p w:rsidR="003C0745" w:rsidRDefault="003C0745" w:rsidP="003C0745">
      <w:pPr>
        <w:ind w:firstLineChars="200" w:firstLine="480"/>
        <w:rPr>
          <w:rFonts w:ascii="宋体" w:hAnsi="宋体"/>
          <w:color w:val="000000"/>
        </w:rPr>
      </w:pPr>
      <w:r>
        <w:rPr>
          <w:rFonts w:ascii="宋体" w:hAnsi="宋体" w:hint="eastAsia"/>
          <w:color w:val="000000"/>
        </w:rPr>
        <w:t>7、该客户同时申请有PP卡的，可选择是否同时领取，如选是，需输入正确的PP卡卡号。</w:t>
      </w:r>
    </w:p>
    <w:p w:rsidR="003C0745" w:rsidRDefault="003C0745" w:rsidP="003C0745">
      <w:pPr>
        <w:ind w:firstLineChars="200" w:firstLine="480"/>
        <w:rPr>
          <w:rFonts w:ascii="宋体" w:hAnsi="宋体"/>
          <w:color w:val="000000"/>
        </w:rPr>
      </w:pPr>
      <w:r>
        <w:rPr>
          <w:rFonts w:ascii="宋体" w:hAnsi="宋体" w:hint="eastAsia"/>
          <w:color w:val="000000"/>
        </w:rPr>
        <w:t>8、进入“境内功能”页面，卡片升级直接继承原卡的境内功能，而对于新申请的国际借记卡，需要按客户选择进行相应的设置。</w:t>
      </w:r>
    </w:p>
    <w:p w:rsidR="003C0745" w:rsidRDefault="003C0745" w:rsidP="003C0745">
      <w:pPr>
        <w:ind w:firstLineChars="200" w:firstLine="480"/>
        <w:rPr>
          <w:rFonts w:ascii="宋体" w:hAnsi="宋体"/>
          <w:color w:val="000000"/>
        </w:rPr>
      </w:pPr>
      <w:r>
        <w:rPr>
          <w:rFonts w:ascii="宋体" w:hAnsi="宋体" w:hint="eastAsia"/>
          <w:color w:val="000000"/>
        </w:rPr>
        <w:t>9、设置POS每日限额。</w:t>
      </w:r>
    </w:p>
    <w:p w:rsidR="003C0745" w:rsidRDefault="003C0745" w:rsidP="003C0745">
      <w:pPr>
        <w:ind w:firstLineChars="200" w:firstLine="480"/>
        <w:rPr>
          <w:rFonts w:ascii="宋体" w:hAnsi="宋体"/>
          <w:color w:val="000000"/>
        </w:rPr>
      </w:pPr>
      <w:r>
        <w:rPr>
          <w:rFonts w:ascii="宋体" w:hAnsi="宋体" w:hint="eastAsia"/>
          <w:color w:val="000000"/>
        </w:rPr>
        <w:t>10、选择是否开通网上支付功能，如需开通，依次输入支付密码、支付额度、每日支付限额。</w:t>
      </w:r>
    </w:p>
    <w:p w:rsidR="003C0745" w:rsidRDefault="003C0745" w:rsidP="003C0745">
      <w:pPr>
        <w:ind w:firstLineChars="200" w:firstLine="480"/>
        <w:rPr>
          <w:rFonts w:ascii="宋体" w:hAnsi="宋体"/>
          <w:color w:val="000000"/>
        </w:rPr>
      </w:pPr>
      <w:r>
        <w:rPr>
          <w:rFonts w:ascii="宋体" w:hAnsi="宋体" w:hint="eastAsia"/>
          <w:color w:val="000000"/>
        </w:rPr>
        <w:t>11、选择是否开通ATM向第三方转账功能，如需开通，输入每日限额。</w:t>
      </w:r>
    </w:p>
    <w:p w:rsidR="003C0745" w:rsidRDefault="003C0745" w:rsidP="003C0745">
      <w:pPr>
        <w:ind w:firstLineChars="200" w:firstLine="480"/>
        <w:rPr>
          <w:rFonts w:ascii="宋体" w:hAnsi="宋体"/>
          <w:color w:val="000000"/>
        </w:rPr>
      </w:pPr>
      <w:r>
        <w:rPr>
          <w:rFonts w:ascii="宋体" w:hAnsi="宋体" w:hint="eastAsia"/>
          <w:color w:val="000000"/>
        </w:rPr>
        <w:t>12、进入“境外功能”页面，依次设置国际ATM限额和国际POS限额。</w:t>
      </w:r>
    </w:p>
    <w:p w:rsidR="003C0745" w:rsidRDefault="003C0745" w:rsidP="003C0745">
      <w:pPr>
        <w:ind w:firstLineChars="200" w:firstLine="480"/>
        <w:rPr>
          <w:rFonts w:ascii="宋体" w:hAnsi="宋体"/>
          <w:color w:val="000000"/>
        </w:rPr>
      </w:pPr>
      <w:r>
        <w:rPr>
          <w:rFonts w:ascii="宋体" w:hAnsi="宋体" w:hint="eastAsia"/>
          <w:color w:val="000000"/>
        </w:rPr>
        <w:t>13、选择是否开通委托购汇功能。</w:t>
      </w:r>
    </w:p>
    <w:p w:rsidR="003C0745" w:rsidRDefault="003C0745" w:rsidP="003C0745">
      <w:pPr>
        <w:ind w:firstLineChars="200" w:firstLine="480"/>
        <w:rPr>
          <w:rFonts w:ascii="宋体" w:hAnsi="宋体"/>
          <w:color w:val="000000"/>
        </w:rPr>
      </w:pPr>
      <w:r>
        <w:rPr>
          <w:rFonts w:ascii="宋体" w:hAnsi="宋体" w:hint="eastAsia"/>
          <w:color w:val="000000"/>
        </w:rPr>
        <w:t>14、开户时如需同时存款，可进入“活期存现”页面，同步完成存现业务。</w:t>
      </w:r>
    </w:p>
    <w:p w:rsidR="003C0745" w:rsidRDefault="003C0745" w:rsidP="003C0745">
      <w:pPr>
        <w:ind w:firstLineChars="200" w:firstLine="480"/>
        <w:rPr>
          <w:rFonts w:ascii="宋体" w:hAnsi="宋体"/>
          <w:color w:val="000000"/>
        </w:rPr>
      </w:pPr>
      <w:r>
        <w:rPr>
          <w:rFonts w:ascii="宋体" w:hAnsi="宋体" w:hint="eastAsia"/>
          <w:color w:val="000000"/>
        </w:rPr>
        <w:t>15、如为卡片升级开户，系统将弹出请柜员将旧卡剪角作废的交互式信息提示窗口。</w:t>
      </w:r>
    </w:p>
    <w:p w:rsidR="003C0745" w:rsidRDefault="003C0745" w:rsidP="003C0745">
      <w:pPr>
        <w:ind w:firstLineChars="200" w:firstLine="480"/>
        <w:rPr>
          <w:rFonts w:ascii="宋体" w:hAnsi="宋体"/>
          <w:color w:val="000000"/>
        </w:rPr>
      </w:pPr>
      <w:r>
        <w:rPr>
          <w:rFonts w:ascii="宋体" w:hAnsi="宋体" w:hint="eastAsia"/>
          <w:color w:val="000000"/>
        </w:rPr>
        <w:t>16、开户成功，根据系统提示打印一式两联通用回单（“开户确认回单”，和“个人存取款凭条” ，请客户签名确认</w:t>
      </w:r>
    </w:p>
    <w:p w:rsidR="003C0745" w:rsidRDefault="003C0745" w:rsidP="003C0745">
      <w:pPr>
        <w:pStyle w:val="6"/>
        <w:spacing w:line="360" w:lineRule="auto"/>
        <w:rPr>
          <w:rFonts w:ascii="宋体" w:eastAsia="宋体" w:hAnsi="宋体"/>
        </w:rPr>
      </w:pPr>
      <w:r>
        <w:rPr>
          <w:rFonts w:ascii="宋体" w:eastAsia="宋体" w:hAnsi="宋体" w:hint="eastAsia"/>
        </w:rPr>
        <w:t>（五）界面</w:t>
      </w:r>
    </w:p>
    <w:p w:rsidR="003C0745" w:rsidRDefault="0004090F" w:rsidP="003C0745">
      <w:pPr>
        <w:rPr>
          <w:rFonts w:ascii="宋体" w:hAnsi="宋体"/>
          <w:color w:val="000000"/>
        </w:rPr>
      </w:pPr>
      <w:r>
        <w:rPr>
          <w:rFonts w:ascii="宋体" w:hAnsi="宋体"/>
          <w:noProof/>
          <w:color w:val="000000"/>
        </w:rPr>
        <w:lastRenderedPageBreak/>
        <w:drawing>
          <wp:anchor distT="0" distB="0" distL="114300" distR="114300" simplePos="0" relativeHeight="251945472" behindDoc="0" locked="0" layoutInCell="1" allowOverlap="1">
            <wp:simplePos x="0" y="0"/>
            <wp:positionH relativeFrom="column">
              <wp:posOffset>0</wp:posOffset>
            </wp:positionH>
            <wp:positionV relativeFrom="paragraph">
              <wp:posOffset>0</wp:posOffset>
            </wp:positionV>
            <wp:extent cx="5480685" cy="4110990"/>
            <wp:effectExtent l="19050" t="0" r="5715" b="0"/>
            <wp:wrapTopAndBottom/>
            <wp:docPr id="1731" name="图片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pic:cNvPicPr>
                      <a:picLocks noChangeAspect="1" noChangeArrowheads="1"/>
                    </pic:cNvPicPr>
                  </pic:nvPicPr>
                  <pic:blipFill>
                    <a:blip r:embed="rId120" cstate="print"/>
                    <a:srcRect/>
                    <a:stretch>
                      <a:fillRect/>
                    </a:stretch>
                  </pic:blipFill>
                  <pic:spPr bwMode="auto">
                    <a:xfrm>
                      <a:off x="0" y="0"/>
                      <a:ext cx="5480685" cy="4110990"/>
                    </a:xfrm>
                    <a:prstGeom prst="rect">
                      <a:avLst/>
                    </a:prstGeom>
                    <a:noFill/>
                    <a:ln w="9525">
                      <a:noFill/>
                      <a:miter lim="800000"/>
                      <a:headEnd/>
                      <a:tailEnd/>
                    </a:ln>
                  </pic:spPr>
                </pic:pic>
              </a:graphicData>
            </a:graphic>
          </wp:anchor>
        </w:drawing>
      </w:r>
    </w:p>
    <w:p w:rsidR="003C0745" w:rsidRDefault="003C0745" w:rsidP="0004090F">
      <w:pPr>
        <w:pStyle w:val="5"/>
        <w:rPr>
          <w:rFonts w:ascii="宋体" w:hAnsi="宋体"/>
          <w:color w:val="000000"/>
        </w:rPr>
      </w:pPr>
      <w:bookmarkStart w:id="87" w:name="_Toc182971446"/>
      <w:r>
        <w:rPr>
          <w:rFonts w:ascii="宋体" w:hAnsi="宋体" w:hint="eastAsia"/>
          <w:color w:val="000000"/>
        </w:rPr>
        <w:t>八、国际借记卡销户申请（业务代码1072）</w:t>
      </w:r>
      <w:bookmarkEnd w:id="87"/>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Chars="200" w:firstLine="480"/>
        <w:rPr>
          <w:rFonts w:ascii="宋体" w:hAnsi="宋体"/>
          <w:color w:val="000000"/>
        </w:rPr>
      </w:pPr>
      <w:r>
        <w:rPr>
          <w:rFonts w:ascii="宋体" w:hAnsi="宋体" w:hint="eastAsia"/>
          <w:color w:val="000000"/>
        </w:rPr>
        <w:t>受理客户（含“金葵花卡”和“一卡通”金卡）对国际借记卡的销户申请。</w:t>
      </w:r>
    </w:p>
    <w:p w:rsidR="003C0745" w:rsidRDefault="003C0745" w:rsidP="003C0745">
      <w:pPr>
        <w:pStyle w:val="6"/>
        <w:spacing w:line="360" w:lineRule="auto"/>
        <w:rPr>
          <w:rFonts w:ascii="宋体" w:eastAsia="宋体" w:hAnsi="宋体"/>
        </w:rPr>
      </w:pPr>
      <w:r>
        <w:rPr>
          <w:rFonts w:ascii="宋体" w:eastAsia="宋体" w:hAnsi="宋体" w:hint="eastAsia"/>
        </w:rPr>
        <w:t>（二）风险提示</w:t>
      </w:r>
    </w:p>
    <w:p w:rsidR="003C0745" w:rsidRDefault="003C0745" w:rsidP="003C0745">
      <w:pPr>
        <w:ind w:firstLineChars="200" w:firstLine="480"/>
        <w:rPr>
          <w:rFonts w:ascii="宋体" w:hAnsi="宋体"/>
          <w:color w:val="000000"/>
        </w:rPr>
      </w:pPr>
      <w:r>
        <w:rPr>
          <w:rFonts w:ascii="宋体" w:hAnsi="宋体" w:hint="eastAsia"/>
          <w:color w:val="000000"/>
        </w:rPr>
        <w:t>1、国际借记卡客户必须本人持卡和有效证件进行销户申请，不得代办。</w:t>
      </w:r>
    </w:p>
    <w:p w:rsidR="003C0745" w:rsidRDefault="003C0745" w:rsidP="003C0745">
      <w:pPr>
        <w:pStyle w:val="6"/>
        <w:spacing w:line="360" w:lineRule="auto"/>
        <w:rPr>
          <w:rFonts w:ascii="宋体" w:eastAsia="宋体" w:hAnsi="宋体"/>
        </w:rPr>
      </w:pPr>
      <w:r>
        <w:rPr>
          <w:rFonts w:ascii="宋体" w:eastAsia="宋体" w:hAnsi="宋体" w:hint="eastAsia"/>
        </w:rPr>
        <w:t>（三）操作要点</w:t>
      </w:r>
    </w:p>
    <w:p w:rsidR="003C0745" w:rsidRDefault="003C0745" w:rsidP="003C0745">
      <w:pPr>
        <w:numPr>
          <w:ilvl w:val="0"/>
          <w:numId w:val="309"/>
        </w:numPr>
        <w:rPr>
          <w:rFonts w:ascii="宋体" w:hAnsi="宋体"/>
          <w:color w:val="000000"/>
        </w:rPr>
      </w:pPr>
      <w:r>
        <w:rPr>
          <w:rFonts w:ascii="宋体" w:hAnsi="宋体" w:hint="eastAsia"/>
          <w:color w:val="000000"/>
        </w:rPr>
        <w:t>国际借记卡在除三个基本账户外的所有账户已关闭的情况下才能受理销户申请。</w:t>
      </w:r>
    </w:p>
    <w:p w:rsidR="003C0745" w:rsidRDefault="003C0745" w:rsidP="003C0745">
      <w:pPr>
        <w:numPr>
          <w:ilvl w:val="0"/>
          <w:numId w:val="309"/>
        </w:numPr>
        <w:rPr>
          <w:rFonts w:ascii="宋体" w:hAnsi="宋体"/>
          <w:color w:val="000000"/>
        </w:rPr>
      </w:pPr>
      <w:r>
        <w:rPr>
          <w:rFonts w:ascii="宋体" w:hAnsi="宋体" w:hint="eastAsia"/>
          <w:color w:val="000000"/>
        </w:rPr>
        <w:t>接受申请时须收回卡片并按要求剪角作废。</w:t>
      </w:r>
    </w:p>
    <w:p w:rsidR="003C0745" w:rsidRDefault="003C0745" w:rsidP="003C0745">
      <w:pPr>
        <w:numPr>
          <w:ilvl w:val="0"/>
          <w:numId w:val="309"/>
        </w:numPr>
        <w:rPr>
          <w:rFonts w:ascii="宋体" w:hAnsi="宋体"/>
          <w:color w:val="000000"/>
        </w:rPr>
      </w:pPr>
      <w:r>
        <w:rPr>
          <w:rFonts w:ascii="宋体" w:hAnsi="宋体" w:hint="eastAsia"/>
          <w:color w:val="000000"/>
        </w:rPr>
        <w:t>受理关户申请时，系统关闭允许自动关闭的关户限制。</w:t>
      </w:r>
    </w:p>
    <w:p w:rsidR="003C0745" w:rsidRDefault="003C0745" w:rsidP="003C0745">
      <w:pPr>
        <w:numPr>
          <w:ilvl w:val="0"/>
          <w:numId w:val="309"/>
        </w:numPr>
        <w:rPr>
          <w:rFonts w:ascii="宋体" w:hAnsi="宋体"/>
          <w:color w:val="000000"/>
        </w:rPr>
      </w:pPr>
      <w:r>
        <w:rPr>
          <w:rFonts w:ascii="宋体" w:hAnsi="宋体" w:hint="eastAsia"/>
          <w:color w:val="000000"/>
        </w:rPr>
        <w:t>当存在必须手动关闭的关户限制时，在手工关闭关户限制前不允许销户。</w:t>
      </w:r>
    </w:p>
    <w:p w:rsidR="003C0745" w:rsidRDefault="003C0745" w:rsidP="003C0745">
      <w:pPr>
        <w:numPr>
          <w:ilvl w:val="0"/>
          <w:numId w:val="309"/>
        </w:numPr>
        <w:rPr>
          <w:rFonts w:ascii="宋体" w:hAnsi="宋体"/>
          <w:color w:val="000000"/>
        </w:rPr>
      </w:pPr>
      <w:r>
        <w:rPr>
          <w:rFonts w:ascii="宋体" w:hAnsi="宋体" w:hint="eastAsia"/>
          <w:color w:val="000000"/>
        </w:rPr>
        <w:t>国际卡下有活动的</w:t>
      </w:r>
      <w:r>
        <w:rPr>
          <w:rFonts w:ascii="宋体" w:hAnsi="宋体"/>
          <w:color w:val="000000"/>
        </w:rPr>
        <w:t>PP</w:t>
      </w:r>
      <w:r>
        <w:rPr>
          <w:rFonts w:ascii="宋体" w:hAnsi="宋体" w:hint="eastAsia"/>
          <w:color w:val="000000"/>
        </w:rPr>
        <w:t>卡的，需同时收回</w:t>
      </w:r>
      <w:r>
        <w:rPr>
          <w:rFonts w:ascii="宋体" w:hAnsi="宋体"/>
          <w:color w:val="000000"/>
        </w:rPr>
        <w:t>PP</w:t>
      </w:r>
      <w:r>
        <w:rPr>
          <w:rFonts w:ascii="宋体" w:hAnsi="宋体" w:hint="eastAsia"/>
          <w:color w:val="000000"/>
        </w:rPr>
        <w:t>卡。</w:t>
      </w:r>
    </w:p>
    <w:p w:rsidR="003C0745" w:rsidRDefault="003C0745" w:rsidP="003C0745">
      <w:pPr>
        <w:numPr>
          <w:ilvl w:val="0"/>
          <w:numId w:val="309"/>
        </w:numPr>
        <w:rPr>
          <w:rFonts w:ascii="宋体" w:hAnsi="宋体"/>
          <w:color w:val="000000"/>
        </w:rPr>
      </w:pPr>
      <w:r>
        <w:rPr>
          <w:rFonts w:ascii="宋体" w:hAnsi="宋体" w:hint="eastAsia"/>
          <w:color w:val="000000"/>
        </w:rPr>
        <w:lastRenderedPageBreak/>
        <w:t>申请成功后，系统自动对三个基本帐户进行冻结，冻结状态为关户冻结。</w:t>
      </w:r>
    </w:p>
    <w:p w:rsidR="003C0745" w:rsidRDefault="003C0745" w:rsidP="003C0745">
      <w:pPr>
        <w:numPr>
          <w:ilvl w:val="0"/>
          <w:numId w:val="309"/>
        </w:numPr>
        <w:rPr>
          <w:rFonts w:ascii="宋体" w:hAnsi="宋体"/>
          <w:color w:val="000000"/>
        </w:rPr>
      </w:pPr>
      <w:r>
        <w:rPr>
          <w:rFonts w:ascii="宋体" w:hAnsi="宋体" w:hint="eastAsia"/>
          <w:color w:val="000000"/>
        </w:rPr>
        <w:t>系统提供自动关户的可选功能，即客户销户申请时可指定到期关户日销户资金的结转帐户，（仅限同一客户名下同城或异地的一卡通），系统可实现自动结息关户的功能。</w:t>
      </w:r>
    </w:p>
    <w:p w:rsidR="003C0745" w:rsidRDefault="003C0745" w:rsidP="003C0745">
      <w:pPr>
        <w:ind w:leftChars="200" w:left="780" w:hangingChars="125" w:hanging="300"/>
        <w:rPr>
          <w:rFonts w:ascii="宋体" w:hAnsi="宋体" w:cs="Arial Unicode MS"/>
          <w:color w:val="000000"/>
          <w:kern w:val="0"/>
        </w:rPr>
      </w:pPr>
      <w:r>
        <w:rPr>
          <w:rFonts w:ascii="宋体" w:hAnsi="宋体" w:hint="eastAsia"/>
          <w:color w:val="000000"/>
        </w:rPr>
        <w:t>8、如未输入自动关户资金去向，则视同未选择自动关户功能，申请成功40天后方可办理基本账户的结算户关户业务（系统会自动判断冻结是否到期）。客户需到期后到柜台关基本帐户，关户时</w:t>
      </w:r>
      <w:r>
        <w:rPr>
          <w:rFonts w:ascii="宋体" w:hAnsi="宋体" w:cs="Arial Unicode MS" w:hint="eastAsia"/>
          <w:color w:val="000000"/>
          <w:kern w:val="0"/>
        </w:rPr>
        <w:t>手工输入卡号并复核即可。</w:t>
      </w:r>
    </w:p>
    <w:p w:rsidR="003C0745" w:rsidRDefault="003C0745" w:rsidP="00E538B8">
      <w:pPr>
        <w:numPr>
          <w:ilvl w:val="1"/>
          <w:numId w:val="309"/>
        </w:numPr>
        <w:tabs>
          <w:tab w:val="clear" w:pos="840"/>
          <w:tab w:val="num" w:pos="780"/>
        </w:tabs>
        <w:ind w:left="780" w:hanging="360"/>
        <w:rPr>
          <w:rFonts w:ascii="宋体" w:hAnsi="宋体"/>
          <w:color w:val="000000"/>
        </w:rPr>
      </w:pPr>
      <w:r>
        <w:rPr>
          <w:rFonts w:ascii="宋体" w:hAnsi="宋体" w:hint="eastAsia"/>
          <w:color w:val="000000"/>
        </w:rPr>
        <w:t>自动关户收款户口为异地卡的，异地快速汇款手续费在到期转账时自动免除。</w:t>
      </w:r>
    </w:p>
    <w:p w:rsidR="003C0745" w:rsidRDefault="003C0745" w:rsidP="00E538B8">
      <w:pPr>
        <w:numPr>
          <w:ilvl w:val="1"/>
          <w:numId w:val="309"/>
        </w:numPr>
        <w:tabs>
          <w:tab w:val="clear" w:pos="840"/>
          <w:tab w:val="num" w:pos="780"/>
          <w:tab w:val="left" w:pos="900"/>
        </w:tabs>
        <w:ind w:left="780" w:hanging="360"/>
        <w:rPr>
          <w:rFonts w:ascii="宋体" w:hAnsi="宋体"/>
          <w:color w:val="000000"/>
        </w:rPr>
      </w:pPr>
      <w:r>
        <w:rPr>
          <w:rFonts w:ascii="宋体" w:hAnsi="宋体" w:hint="eastAsia"/>
          <w:color w:val="000000"/>
        </w:rPr>
        <w:t>从开户日算起，对于不满3个月销户的国际借记卡（包括金卡、金葵花卡），在办理销户申请时，系统自动收取“销户手续费”10元，若客户再办理销户申请撤消，此“销户手续费”不退还。</w:t>
      </w:r>
    </w:p>
    <w:p w:rsidR="003C0745" w:rsidRDefault="003C0745" w:rsidP="003C0745">
      <w:pPr>
        <w:pStyle w:val="6"/>
        <w:spacing w:line="360" w:lineRule="auto"/>
        <w:rPr>
          <w:rFonts w:ascii="宋体" w:eastAsia="宋体" w:hAnsi="宋体"/>
        </w:rPr>
      </w:pPr>
      <w:r>
        <w:rPr>
          <w:rFonts w:ascii="宋体" w:eastAsia="宋体" w:hAnsi="宋体" w:hint="eastAsia"/>
        </w:rPr>
        <w:t>（四）操作步骤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1、用户选择系统导航→客户管理→个人客户→国际借记卡→国际借记卡销户申请进入系统。或在“业务代码”栏输入“1072”进入。</w:t>
      </w:r>
    </w:p>
    <w:p w:rsidR="003C0745" w:rsidRDefault="003C0745" w:rsidP="003C0745">
      <w:pPr>
        <w:ind w:firstLineChars="200" w:firstLine="480"/>
        <w:rPr>
          <w:rFonts w:ascii="宋体" w:hAnsi="宋体"/>
          <w:color w:val="000000"/>
        </w:rPr>
      </w:pPr>
      <w:r>
        <w:rPr>
          <w:rFonts w:ascii="宋体" w:hAnsi="宋体" w:hint="eastAsia"/>
          <w:color w:val="000000"/>
        </w:rPr>
        <w:t>2、刷卡输入卡号后，回车，系统自动显示出该卡基本信息，如有PP卡，系统一并显示PP卡信息。</w:t>
      </w:r>
    </w:p>
    <w:p w:rsidR="003C0745" w:rsidRDefault="003C0745" w:rsidP="003C0745">
      <w:pPr>
        <w:ind w:firstLineChars="200" w:firstLine="480"/>
        <w:rPr>
          <w:rFonts w:ascii="宋体" w:hAnsi="宋体"/>
          <w:color w:val="000000"/>
        </w:rPr>
      </w:pPr>
      <w:r>
        <w:rPr>
          <w:rFonts w:ascii="宋体" w:hAnsi="宋体" w:hint="eastAsia"/>
          <w:color w:val="000000"/>
        </w:rPr>
        <w:t>3、进入</w:t>
      </w:r>
      <w:r w:rsidR="0004090F">
        <w:rPr>
          <w:rFonts w:ascii="宋体" w:hAnsi="宋体" w:hint="eastAsia"/>
          <w:noProof/>
          <w:color w:val="000000"/>
        </w:rPr>
        <w:drawing>
          <wp:inline distT="0" distB="0" distL="0" distR="0">
            <wp:extent cx="238125" cy="228600"/>
            <wp:effectExtent l="1905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1" cstate="print"/>
                    <a:srcRect/>
                    <a:stretch>
                      <a:fillRect/>
                    </a:stretch>
                  </pic:blipFill>
                  <pic:spPr bwMode="auto">
                    <a:xfrm>
                      <a:off x="0" y="0"/>
                      <a:ext cx="238125" cy="228600"/>
                    </a:xfrm>
                    <a:prstGeom prst="rect">
                      <a:avLst/>
                    </a:prstGeom>
                    <a:noFill/>
                    <a:ln w="9525">
                      <a:noFill/>
                      <a:miter lim="800000"/>
                      <a:headEnd/>
                      <a:tailEnd/>
                    </a:ln>
                  </pic:spPr>
                </pic:pic>
              </a:graphicData>
            </a:graphic>
          </wp:inline>
        </w:drawing>
      </w:r>
      <w:r>
        <w:rPr>
          <w:rFonts w:ascii="宋体" w:hAnsi="宋体" w:hint="eastAsia"/>
          <w:color w:val="000000"/>
        </w:rPr>
        <w:t>，输入取款密码和客户证件信息进行验证。</w:t>
      </w:r>
    </w:p>
    <w:p w:rsidR="003C0745" w:rsidRDefault="003C0745" w:rsidP="003C0745">
      <w:pPr>
        <w:ind w:firstLineChars="200" w:firstLine="480"/>
        <w:rPr>
          <w:rFonts w:ascii="宋体" w:hAnsi="宋体"/>
          <w:color w:val="000000"/>
        </w:rPr>
      </w:pPr>
      <w:r>
        <w:rPr>
          <w:rFonts w:ascii="宋体" w:hAnsi="宋体" w:hint="eastAsia"/>
          <w:color w:val="000000"/>
        </w:rPr>
        <w:t>4、如有PP卡，须输入正确的PP卡卡号，确定，系统判断是否符合销户标准。</w:t>
      </w:r>
    </w:p>
    <w:p w:rsidR="003C0745" w:rsidRDefault="003C0745" w:rsidP="003C0745">
      <w:pPr>
        <w:ind w:firstLineChars="200" w:firstLine="480"/>
        <w:rPr>
          <w:rFonts w:ascii="宋体" w:hAnsi="宋体"/>
          <w:color w:val="000000"/>
        </w:rPr>
      </w:pPr>
      <w:r>
        <w:rPr>
          <w:rFonts w:ascii="宋体" w:hAnsi="宋体" w:hint="eastAsia"/>
          <w:color w:val="000000"/>
        </w:rPr>
        <w:t>5、如选择自动关户功能，需在自动关户资金去向中输入结转的一卡通卡号。</w:t>
      </w:r>
    </w:p>
    <w:p w:rsidR="003C0745" w:rsidRDefault="003C0745" w:rsidP="003C0745">
      <w:pPr>
        <w:ind w:firstLineChars="200" w:firstLine="480"/>
        <w:rPr>
          <w:rFonts w:ascii="宋体" w:hAnsi="宋体"/>
          <w:color w:val="000000"/>
        </w:rPr>
      </w:pPr>
      <w:r>
        <w:rPr>
          <w:rFonts w:ascii="宋体" w:hAnsi="宋体" w:hint="eastAsia"/>
          <w:color w:val="000000"/>
        </w:rPr>
        <w:t>6、申请成功，系统自动冻结基本账户， 打印一式两联通用回单（销户申请确认回单），请客户签名确认收回客户卡片（含PP卡），剪磁作废。</w:t>
      </w:r>
    </w:p>
    <w:p w:rsidR="003C0745" w:rsidRDefault="003C0745" w:rsidP="003C0745">
      <w:pPr>
        <w:pStyle w:val="6"/>
        <w:spacing w:line="360" w:lineRule="auto"/>
        <w:rPr>
          <w:rFonts w:ascii="宋体" w:eastAsia="宋体" w:hAnsi="宋体"/>
        </w:rPr>
      </w:pPr>
      <w:r>
        <w:rPr>
          <w:rFonts w:ascii="宋体" w:eastAsia="宋体" w:hAnsi="宋体" w:hint="eastAsia"/>
        </w:rPr>
        <w:lastRenderedPageBreak/>
        <w:t>（五）界面</w:t>
      </w:r>
    </w:p>
    <w:p w:rsidR="003C0745" w:rsidRDefault="0004090F" w:rsidP="003C0745">
      <w:pPr>
        <w:rPr>
          <w:rFonts w:ascii="宋体" w:hAnsi="宋体"/>
          <w:color w:val="000000"/>
        </w:rPr>
      </w:pPr>
      <w:r>
        <w:rPr>
          <w:rFonts w:ascii="宋体" w:hAnsi="宋体" w:hint="eastAsia"/>
          <w:noProof/>
          <w:color w:val="000000"/>
        </w:rPr>
        <w:drawing>
          <wp:inline distT="0" distB="0" distL="0" distR="0">
            <wp:extent cx="5267325" cy="3790950"/>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2" cstate="print"/>
                    <a:srcRect/>
                    <a:stretch>
                      <a:fillRect/>
                    </a:stretch>
                  </pic:blipFill>
                  <pic:spPr bwMode="auto">
                    <a:xfrm>
                      <a:off x="0" y="0"/>
                      <a:ext cx="5267325" cy="3790950"/>
                    </a:xfrm>
                    <a:prstGeom prst="rect">
                      <a:avLst/>
                    </a:prstGeom>
                    <a:noFill/>
                    <a:ln w="9525">
                      <a:noFill/>
                      <a:miter lim="800000"/>
                      <a:headEnd/>
                      <a:tailEnd/>
                    </a:ln>
                  </pic:spPr>
                </pic:pic>
              </a:graphicData>
            </a:graphic>
          </wp:inline>
        </w:drawing>
      </w:r>
    </w:p>
    <w:p w:rsidR="003C0745" w:rsidRDefault="003C0745" w:rsidP="0004090F">
      <w:pPr>
        <w:pStyle w:val="5"/>
        <w:rPr>
          <w:rFonts w:ascii="宋体" w:hAnsi="宋体"/>
          <w:color w:val="000000"/>
        </w:rPr>
      </w:pPr>
      <w:bookmarkStart w:id="88" w:name="_Toc182971447"/>
      <w:r>
        <w:rPr>
          <w:rFonts w:ascii="宋体" w:hAnsi="宋体" w:hint="eastAsia"/>
          <w:color w:val="000000"/>
        </w:rPr>
        <w:t>九、销卡申请撤消（业务代码1074）</w:t>
      </w:r>
      <w:bookmarkEnd w:id="88"/>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Chars="200" w:firstLine="480"/>
        <w:rPr>
          <w:rFonts w:ascii="宋体" w:hAnsi="宋体"/>
          <w:color w:val="000000"/>
        </w:rPr>
      </w:pPr>
      <w:r>
        <w:rPr>
          <w:rFonts w:ascii="宋体" w:hAnsi="宋体" w:hint="eastAsia"/>
          <w:color w:val="000000"/>
        </w:rPr>
        <w:t>通过本功能可实现对国际借记卡已经办理过销户申请的进行销卡申请撤消。</w:t>
      </w:r>
    </w:p>
    <w:p w:rsidR="003C0745" w:rsidRDefault="003C0745" w:rsidP="003C0745">
      <w:pPr>
        <w:pStyle w:val="6"/>
        <w:spacing w:line="360" w:lineRule="auto"/>
        <w:rPr>
          <w:rFonts w:ascii="宋体" w:eastAsia="宋体" w:hAnsi="宋体"/>
        </w:rPr>
      </w:pPr>
      <w:r>
        <w:rPr>
          <w:rFonts w:ascii="宋体" w:eastAsia="宋体" w:hAnsi="宋体" w:hint="eastAsia"/>
        </w:rPr>
        <w:t>（二）风险提示</w:t>
      </w:r>
    </w:p>
    <w:p w:rsidR="003C0745" w:rsidRDefault="003C0745" w:rsidP="003C0745">
      <w:pPr>
        <w:ind w:left="482"/>
        <w:rPr>
          <w:rFonts w:ascii="宋体" w:hAnsi="宋体"/>
          <w:color w:val="000000"/>
        </w:rPr>
      </w:pPr>
      <w:r>
        <w:rPr>
          <w:rFonts w:ascii="宋体" w:hAnsi="宋体" w:hint="eastAsia"/>
          <w:color w:val="000000"/>
        </w:rPr>
        <w:t>1、国际借记卡客户必须本人持有效身份证件到柜台办理，不得代办。</w:t>
      </w:r>
    </w:p>
    <w:p w:rsidR="003C0745" w:rsidRDefault="003C0745" w:rsidP="003C0745">
      <w:pPr>
        <w:pStyle w:val="6"/>
        <w:spacing w:line="360" w:lineRule="auto"/>
        <w:rPr>
          <w:rFonts w:ascii="宋体" w:eastAsia="宋体" w:hAnsi="宋体"/>
        </w:rPr>
      </w:pPr>
      <w:r>
        <w:rPr>
          <w:rFonts w:ascii="宋体" w:eastAsia="宋体" w:hAnsi="宋体" w:hint="eastAsia"/>
        </w:rPr>
        <w:t>（三）操作要点</w:t>
      </w:r>
    </w:p>
    <w:p w:rsidR="003C0745" w:rsidRDefault="003C0745" w:rsidP="003C0745">
      <w:pPr>
        <w:numPr>
          <w:ilvl w:val="0"/>
          <w:numId w:val="439"/>
        </w:numPr>
        <w:rPr>
          <w:rFonts w:ascii="宋体" w:hAnsi="宋体"/>
          <w:color w:val="000000"/>
        </w:rPr>
      </w:pPr>
      <w:r>
        <w:rPr>
          <w:rFonts w:ascii="宋体" w:hAnsi="宋体" w:hint="eastAsia"/>
          <w:color w:val="000000"/>
        </w:rPr>
        <w:t>此业务的操作权限为网点个人银行业务柜面经办，网点个人银行业务主管授权。</w:t>
      </w:r>
    </w:p>
    <w:p w:rsidR="003C0745" w:rsidRDefault="003C0745" w:rsidP="003C0745">
      <w:pPr>
        <w:numPr>
          <w:ilvl w:val="0"/>
          <w:numId w:val="439"/>
        </w:numPr>
        <w:rPr>
          <w:rFonts w:ascii="宋体" w:hAnsi="宋体"/>
          <w:color w:val="000000"/>
        </w:rPr>
      </w:pPr>
      <w:r>
        <w:rPr>
          <w:rFonts w:ascii="宋体" w:hAnsi="宋体" w:hint="eastAsia"/>
          <w:color w:val="000000"/>
        </w:rPr>
        <w:t>国际借记卡办理了销户申请，未满40天正式销户前，可以办理销户申请撤消。</w:t>
      </w:r>
    </w:p>
    <w:p w:rsidR="003C0745" w:rsidRDefault="003C0745" w:rsidP="003C0745">
      <w:pPr>
        <w:numPr>
          <w:ilvl w:val="0"/>
          <w:numId w:val="439"/>
        </w:numPr>
        <w:rPr>
          <w:rFonts w:ascii="宋体" w:hAnsi="宋体"/>
          <w:color w:val="000000"/>
        </w:rPr>
      </w:pPr>
      <w:r>
        <w:rPr>
          <w:rFonts w:ascii="宋体" w:hAnsi="宋体" w:hint="eastAsia"/>
          <w:color w:val="000000"/>
        </w:rPr>
        <w:t>销户申请撤消分两种情况：一是原凭证未损坏，二是原凭证已损坏。</w:t>
      </w:r>
    </w:p>
    <w:p w:rsidR="003C0745" w:rsidRDefault="003C0745" w:rsidP="003C0745">
      <w:pPr>
        <w:numPr>
          <w:ilvl w:val="1"/>
          <w:numId w:val="439"/>
        </w:numPr>
        <w:rPr>
          <w:rFonts w:ascii="宋体" w:hAnsi="宋体"/>
          <w:color w:val="000000"/>
        </w:rPr>
      </w:pPr>
      <w:r>
        <w:rPr>
          <w:rFonts w:ascii="宋体" w:hAnsi="宋体" w:hint="eastAsia"/>
          <w:color w:val="000000"/>
        </w:rPr>
        <w:t>国际借记卡办理了销户申请，凭证未损坏（柜员未来得及剪磁作</w:t>
      </w:r>
      <w:r>
        <w:rPr>
          <w:rFonts w:ascii="宋体" w:hAnsi="宋体" w:hint="eastAsia"/>
          <w:color w:val="000000"/>
        </w:rPr>
        <w:lastRenderedPageBreak/>
        <w:t>废），可进行刷卡操作办理销户申请撤消。提交销户申请撤消后，立即取消凭证禁用状态、更改户口状态为活动。</w:t>
      </w:r>
    </w:p>
    <w:p w:rsidR="003C0745" w:rsidRDefault="003C0745" w:rsidP="003C0745">
      <w:pPr>
        <w:numPr>
          <w:ilvl w:val="1"/>
          <w:numId w:val="439"/>
        </w:numPr>
        <w:rPr>
          <w:rFonts w:ascii="宋体" w:hAnsi="宋体"/>
          <w:color w:val="000000"/>
        </w:rPr>
      </w:pPr>
      <w:r>
        <w:rPr>
          <w:rFonts w:ascii="宋体" w:hAnsi="宋体" w:hint="eastAsia"/>
          <w:color w:val="000000"/>
        </w:rPr>
        <w:t>国际借记卡办理了销户申请，凭证已损坏（柜员已剪磁作废），可进行不刷卡，手工输入卡号操作办理销户申请撤消。提交销户申请撤消后，生成原户口号制卡数据，进入损坏换卡流程。</w:t>
      </w:r>
    </w:p>
    <w:p w:rsidR="003C0745" w:rsidRDefault="003C0745" w:rsidP="003C0745">
      <w:pPr>
        <w:numPr>
          <w:ilvl w:val="0"/>
          <w:numId w:val="439"/>
        </w:numPr>
        <w:rPr>
          <w:rFonts w:ascii="宋体" w:hAnsi="宋体"/>
          <w:color w:val="000000"/>
        </w:rPr>
      </w:pPr>
      <w:r>
        <w:rPr>
          <w:rFonts w:ascii="宋体" w:hAnsi="宋体" w:hint="eastAsia"/>
          <w:color w:val="000000"/>
        </w:rPr>
        <w:t>凭证未损坏的国际借记卡办理销户申请撤消，不用补制新卡、冻结户口。前台提交成功后，国际借记卡即恢复正常状态。</w:t>
      </w:r>
    </w:p>
    <w:p w:rsidR="003C0745" w:rsidRDefault="003C0745" w:rsidP="003C0745">
      <w:pPr>
        <w:numPr>
          <w:ilvl w:val="0"/>
          <w:numId w:val="439"/>
        </w:numPr>
        <w:rPr>
          <w:rFonts w:ascii="宋体" w:hAnsi="宋体"/>
          <w:color w:val="000000"/>
        </w:rPr>
      </w:pPr>
      <w:r>
        <w:rPr>
          <w:rFonts w:ascii="宋体" w:hAnsi="宋体" w:hint="eastAsia"/>
          <w:color w:val="000000"/>
        </w:rPr>
        <w:t>凭证已损坏的国际借记卡办理销户申请撤消，需要补制新卡，可选择是否冻结户口，前台提交成功后，客户于规定时间后前往柜面办理损坏换卡解挂，领取新卡。</w:t>
      </w:r>
    </w:p>
    <w:p w:rsidR="003C0745" w:rsidRDefault="003C0745" w:rsidP="003C0745">
      <w:pPr>
        <w:numPr>
          <w:ilvl w:val="0"/>
          <w:numId w:val="439"/>
        </w:numPr>
        <w:rPr>
          <w:rFonts w:ascii="宋体" w:hAnsi="宋体"/>
          <w:color w:val="000000"/>
        </w:rPr>
      </w:pPr>
      <w:r>
        <w:rPr>
          <w:rFonts w:ascii="宋体" w:hAnsi="宋体" w:hint="eastAsia"/>
          <w:color w:val="000000"/>
        </w:rPr>
        <w:t>国际借记卡办理销户申请和销户申请撤消必须是在同一个网点。</w:t>
      </w:r>
    </w:p>
    <w:p w:rsidR="003C0745" w:rsidRDefault="003C0745" w:rsidP="003C0745">
      <w:pPr>
        <w:numPr>
          <w:ilvl w:val="0"/>
          <w:numId w:val="439"/>
        </w:numPr>
        <w:rPr>
          <w:rFonts w:ascii="宋体" w:hAnsi="宋体"/>
          <w:color w:val="000000"/>
        </w:rPr>
      </w:pPr>
      <w:r>
        <w:rPr>
          <w:rFonts w:ascii="宋体" w:hAnsi="宋体" w:hint="eastAsia"/>
          <w:color w:val="000000"/>
        </w:rPr>
        <w:t>国际借记卡销户申请撤消提交成功后，销户申请查询里查不到该条国际借记卡销户申请记录。</w:t>
      </w:r>
    </w:p>
    <w:p w:rsidR="003C0745" w:rsidRDefault="003C0745" w:rsidP="003C0745">
      <w:pPr>
        <w:numPr>
          <w:ilvl w:val="0"/>
          <w:numId w:val="439"/>
        </w:numPr>
        <w:rPr>
          <w:rFonts w:ascii="宋体" w:hAnsi="宋体"/>
          <w:color w:val="000000"/>
        </w:rPr>
      </w:pPr>
      <w:r>
        <w:rPr>
          <w:rFonts w:ascii="宋体" w:hAnsi="宋体" w:hint="eastAsia"/>
          <w:color w:val="000000"/>
        </w:rPr>
        <w:t>国际借记卡销户申请撤消提交成功后，系统自动发送短信，提醒客户确定已办理该国际借记卡的销户申请撤消。</w:t>
      </w:r>
    </w:p>
    <w:p w:rsidR="003C0745" w:rsidRDefault="003C0745" w:rsidP="000029C7">
      <w:pPr>
        <w:numPr>
          <w:ilvl w:val="0"/>
          <w:numId w:val="439"/>
        </w:numPr>
        <w:ind w:left="839" w:hanging="357"/>
        <w:rPr>
          <w:rFonts w:ascii="宋体" w:hAnsi="宋体"/>
          <w:color w:val="000000"/>
        </w:rPr>
      </w:pPr>
      <w:r>
        <w:rPr>
          <w:rFonts w:ascii="宋体" w:hAnsi="宋体" w:hint="eastAsia"/>
          <w:color w:val="000000"/>
        </w:rPr>
        <w:t>若客户忘记密码,先办理密码挂失，手工输入卡号，进入事后核查，核查通过后，4天之后客户来柜台办理密码挂失解挂，设置新取款密码，再办理国际借记卡销户申请撤消。</w:t>
      </w:r>
    </w:p>
    <w:p w:rsidR="003C0745" w:rsidRDefault="003C0745" w:rsidP="003C0745">
      <w:pPr>
        <w:pStyle w:val="6"/>
        <w:spacing w:line="360" w:lineRule="auto"/>
        <w:rPr>
          <w:rFonts w:ascii="宋体" w:eastAsia="宋体" w:hAnsi="宋体"/>
        </w:rPr>
      </w:pPr>
      <w:r>
        <w:rPr>
          <w:rFonts w:ascii="宋体" w:eastAsia="宋体" w:hAnsi="宋体" w:hint="eastAsia"/>
        </w:rPr>
        <w:t>（四）操作步骤</w:t>
      </w:r>
    </w:p>
    <w:p w:rsidR="003C0745" w:rsidRDefault="003C0745" w:rsidP="003C0745">
      <w:pPr>
        <w:numPr>
          <w:ilvl w:val="0"/>
          <w:numId w:val="440"/>
        </w:numPr>
        <w:rPr>
          <w:rFonts w:ascii="宋体" w:hAnsi="宋体"/>
          <w:color w:val="000000"/>
        </w:rPr>
      </w:pPr>
      <w:r>
        <w:rPr>
          <w:rFonts w:ascii="宋体" w:hAnsi="宋体" w:hint="eastAsia"/>
          <w:color w:val="000000"/>
        </w:rPr>
        <w:t>用户选择系统导航→客户管理→个人客户→国际借记卡→销户申请撤消进入系统。或在“业务代码”栏输入“1074”进入。</w:t>
      </w:r>
    </w:p>
    <w:p w:rsidR="003C0745" w:rsidRDefault="003C0745" w:rsidP="003C0745">
      <w:pPr>
        <w:numPr>
          <w:ilvl w:val="0"/>
          <w:numId w:val="440"/>
        </w:numPr>
        <w:rPr>
          <w:rFonts w:ascii="宋体" w:hAnsi="宋体"/>
          <w:color w:val="000000"/>
        </w:rPr>
      </w:pPr>
      <w:r>
        <w:rPr>
          <w:rFonts w:ascii="宋体" w:hAnsi="宋体" w:hint="eastAsia"/>
          <w:color w:val="000000"/>
        </w:rPr>
        <w:t>刷卡或手工输入卡号后，回车，系统自动显示该卡基本信息。</w:t>
      </w:r>
    </w:p>
    <w:p w:rsidR="003C0745" w:rsidRDefault="003C0745" w:rsidP="003C0745">
      <w:pPr>
        <w:numPr>
          <w:ilvl w:val="0"/>
          <w:numId w:val="440"/>
        </w:numPr>
        <w:rPr>
          <w:rFonts w:ascii="宋体" w:hAnsi="宋体"/>
          <w:color w:val="000000"/>
        </w:rPr>
      </w:pPr>
      <w:r>
        <w:rPr>
          <w:rFonts w:ascii="宋体" w:hAnsi="宋体" w:hint="eastAsia"/>
          <w:color w:val="000000"/>
        </w:rPr>
        <w:t>进入</w:t>
      </w:r>
      <w:r w:rsidR="0004090F">
        <w:rPr>
          <w:rFonts w:ascii="宋体" w:hAnsi="宋体" w:hint="eastAsia"/>
          <w:noProof/>
          <w:color w:val="000000"/>
        </w:rPr>
        <w:drawing>
          <wp:inline distT="0" distB="0" distL="0" distR="0">
            <wp:extent cx="238125" cy="228600"/>
            <wp:effectExtent l="1905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cstate="print"/>
                    <a:srcRect/>
                    <a:stretch>
                      <a:fillRect/>
                    </a:stretch>
                  </pic:blipFill>
                  <pic:spPr bwMode="auto">
                    <a:xfrm>
                      <a:off x="0" y="0"/>
                      <a:ext cx="238125" cy="228600"/>
                    </a:xfrm>
                    <a:prstGeom prst="rect">
                      <a:avLst/>
                    </a:prstGeom>
                    <a:noFill/>
                    <a:ln w="9525">
                      <a:noFill/>
                      <a:miter lim="800000"/>
                      <a:headEnd/>
                      <a:tailEnd/>
                    </a:ln>
                  </pic:spPr>
                </pic:pic>
              </a:graphicData>
            </a:graphic>
          </wp:inline>
        </w:drawing>
      </w:r>
      <w:r>
        <w:rPr>
          <w:rFonts w:ascii="宋体" w:hAnsi="宋体" w:hint="eastAsia"/>
          <w:color w:val="000000"/>
        </w:rPr>
        <w:t>，输入取款密码和客户证件信息进行验证。</w:t>
      </w:r>
    </w:p>
    <w:p w:rsidR="003C0745" w:rsidRDefault="003C0745" w:rsidP="003C0745">
      <w:pPr>
        <w:numPr>
          <w:ilvl w:val="0"/>
          <w:numId w:val="440"/>
        </w:numPr>
        <w:rPr>
          <w:rFonts w:ascii="宋体" w:hAnsi="宋体"/>
          <w:color w:val="000000"/>
        </w:rPr>
      </w:pPr>
      <w:r>
        <w:rPr>
          <w:rFonts w:ascii="宋体" w:hAnsi="宋体" w:hint="eastAsia"/>
          <w:color w:val="000000"/>
        </w:rPr>
        <w:t>若为刷卡操作，则不用选补制新卡和冻结户口（系统控制），点击“确定”，授权，销户申请撤消成功。</w:t>
      </w:r>
    </w:p>
    <w:p w:rsidR="003C0745" w:rsidRDefault="003C0745" w:rsidP="003C0745">
      <w:pPr>
        <w:numPr>
          <w:ilvl w:val="0"/>
          <w:numId w:val="440"/>
        </w:numPr>
        <w:rPr>
          <w:rFonts w:ascii="宋体" w:hAnsi="宋体"/>
          <w:color w:val="000000"/>
        </w:rPr>
      </w:pPr>
      <w:r>
        <w:rPr>
          <w:rFonts w:ascii="宋体" w:hAnsi="宋体" w:hint="eastAsia"/>
          <w:color w:val="000000"/>
        </w:rPr>
        <w:t>若为手工输入卡号操作，则必须选择补制新卡（系统控制），冻结户口栏依客户要求可选可不选，点击“确定”，授权，销户申请撤消成功。</w:t>
      </w:r>
    </w:p>
    <w:p w:rsidR="003C0745" w:rsidRDefault="003C0745" w:rsidP="003C0745">
      <w:pPr>
        <w:numPr>
          <w:ilvl w:val="0"/>
          <w:numId w:val="440"/>
        </w:numPr>
        <w:rPr>
          <w:rFonts w:ascii="宋体" w:hAnsi="宋体"/>
          <w:color w:val="000000"/>
        </w:rPr>
      </w:pPr>
      <w:r>
        <w:rPr>
          <w:rFonts w:ascii="宋体" w:hAnsi="宋体" w:hint="eastAsia"/>
          <w:color w:val="000000"/>
        </w:rPr>
        <w:t>若不选择补制新卡，撤消成功，系统自动解冻基本帐户，打印一式两联特殊业务申请书。若选择补制新卡，撤消成功，凭证为损坏换卡冻结状</w:t>
      </w:r>
      <w:r>
        <w:rPr>
          <w:rFonts w:ascii="宋体" w:hAnsi="宋体" w:hint="eastAsia"/>
          <w:color w:val="000000"/>
        </w:rPr>
        <w:lastRenderedPageBreak/>
        <w:t>态，打印一式三联挂失换卡申请书（损坏换卡）和一式两联特殊业务申请书。请客户签字确认。</w:t>
      </w:r>
    </w:p>
    <w:p w:rsidR="003C0745" w:rsidRDefault="003C0745" w:rsidP="003C0745">
      <w:pPr>
        <w:pStyle w:val="6"/>
        <w:spacing w:line="360" w:lineRule="auto"/>
        <w:rPr>
          <w:rFonts w:ascii="宋体" w:eastAsia="宋体" w:hAnsi="宋体"/>
        </w:rPr>
      </w:pPr>
      <w:r>
        <w:rPr>
          <w:rFonts w:ascii="宋体" w:eastAsia="宋体" w:hAnsi="宋体" w:hint="eastAsia"/>
        </w:rPr>
        <w:t>（五）界面</w:t>
      </w:r>
    </w:p>
    <w:p w:rsidR="003C0745" w:rsidRDefault="0004090F" w:rsidP="003C0745">
      <w:pPr>
        <w:rPr>
          <w:rFonts w:ascii="宋体" w:hAnsi="宋体"/>
          <w:color w:val="000000"/>
        </w:rPr>
      </w:pPr>
      <w:r>
        <w:rPr>
          <w:rFonts w:ascii="宋体" w:hAnsi="宋体" w:hint="eastAsia"/>
          <w:noProof/>
          <w:color w:val="000000"/>
        </w:rPr>
        <w:drawing>
          <wp:inline distT="0" distB="0" distL="0" distR="0">
            <wp:extent cx="5267325" cy="3771900"/>
            <wp:effectExtent l="1905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3" cstate="print"/>
                    <a:srcRect/>
                    <a:stretch>
                      <a:fillRect/>
                    </a:stretch>
                  </pic:blipFill>
                  <pic:spPr bwMode="auto">
                    <a:xfrm>
                      <a:off x="0" y="0"/>
                      <a:ext cx="5267325" cy="3771900"/>
                    </a:xfrm>
                    <a:prstGeom prst="rect">
                      <a:avLst/>
                    </a:prstGeom>
                    <a:noFill/>
                    <a:ln w="9525">
                      <a:noFill/>
                      <a:miter lim="800000"/>
                      <a:headEnd/>
                      <a:tailEnd/>
                    </a:ln>
                  </pic:spPr>
                </pic:pic>
              </a:graphicData>
            </a:graphic>
          </wp:inline>
        </w:drawing>
      </w:r>
    </w:p>
    <w:p w:rsidR="003C0745" w:rsidRDefault="003C0745" w:rsidP="0004090F">
      <w:pPr>
        <w:pStyle w:val="5"/>
        <w:rPr>
          <w:rFonts w:ascii="宋体" w:hAnsi="宋体"/>
          <w:color w:val="000000"/>
        </w:rPr>
      </w:pPr>
      <w:bookmarkStart w:id="89" w:name="_Toc182971448"/>
      <w:r>
        <w:rPr>
          <w:rFonts w:ascii="宋体" w:hAnsi="宋体" w:hint="eastAsia"/>
          <w:color w:val="000000"/>
        </w:rPr>
        <w:t>十、销户申请查询（业务代码1075）</w:t>
      </w:r>
      <w:bookmarkEnd w:id="89"/>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480"/>
        <w:rPr>
          <w:rFonts w:ascii="宋体" w:hAnsi="宋体"/>
          <w:color w:val="000000"/>
        </w:rPr>
      </w:pPr>
      <w:r>
        <w:rPr>
          <w:rFonts w:ascii="宋体" w:hAnsi="宋体" w:hint="eastAsia"/>
          <w:color w:val="000000"/>
        </w:rPr>
        <w:t>通过本功能可实现对已提交销户申请的国际借记卡进行按凭证种类的查询。查询条件可为按机构、按客户、按卡号进行查询。可查询到该条国际借记卡的销户申请内容：包括卡号、凭证种类、领卡机构、允许关户日期、关户资金去向一卡通。</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ind w:firstLineChars="200" w:firstLine="480"/>
        <w:rPr>
          <w:rFonts w:ascii="宋体" w:hAnsi="宋体"/>
          <w:color w:val="000000"/>
        </w:rPr>
      </w:pPr>
      <w:r>
        <w:rPr>
          <w:rFonts w:ascii="宋体" w:hAnsi="宋体" w:hint="eastAsia"/>
          <w:color w:val="000000"/>
        </w:rPr>
        <w:t>1、可按机构查询、按客户查询、按卡号查询。</w:t>
      </w:r>
    </w:p>
    <w:p w:rsidR="003C0745" w:rsidRDefault="003C0745" w:rsidP="003C0745">
      <w:pPr>
        <w:ind w:firstLineChars="200" w:firstLine="480"/>
        <w:rPr>
          <w:rFonts w:ascii="宋体" w:hAnsi="宋体"/>
          <w:color w:val="000000"/>
        </w:rPr>
      </w:pPr>
      <w:r>
        <w:rPr>
          <w:rFonts w:ascii="宋体" w:hAnsi="宋体" w:hint="eastAsia"/>
          <w:color w:val="000000"/>
        </w:rPr>
        <w:t>2、按机构查询只能查询到本用户所在机构的国际借记卡销户申请的情况。</w:t>
      </w:r>
    </w:p>
    <w:p w:rsidR="003C0745" w:rsidRDefault="003C0745" w:rsidP="003C0745">
      <w:pPr>
        <w:ind w:firstLineChars="200" w:firstLine="480"/>
        <w:rPr>
          <w:rFonts w:ascii="宋体" w:hAnsi="宋体"/>
          <w:color w:val="000000"/>
        </w:rPr>
      </w:pPr>
      <w:r>
        <w:rPr>
          <w:rFonts w:ascii="宋体" w:hAnsi="宋体" w:hint="eastAsia"/>
          <w:color w:val="000000"/>
        </w:rPr>
        <w:t>3、国际借记卡已办理了销户申请撤消后，在销户申请查询里不再查到该条</w:t>
      </w:r>
      <w:r>
        <w:rPr>
          <w:rFonts w:ascii="宋体" w:hAnsi="宋体" w:hint="eastAsia"/>
          <w:color w:val="000000"/>
        </w:rPr>
        <w:lastRenderedPageBreak/>
        <w:t>销户申请记录。</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0029C7">
      <w:pPr>
        <w:numPr>
          <w:ilvl w:val="0"/>
          <w:numId w:val="441"/>
        </w:numPr>
        <w:tabs>
          <w:tab w:val="num" w:pos="840"/>
        </w:tabs>
        <w:ind w:left="540" w:hanging="480"/>
        <w:rPr>
          <w:rFonts w:ascii="宋体" w:hAnsi="宋体"/>
          <w:color w:val="000000"/>
        </w:rPr>
      </w:pPr>
      <w:r>
        <w:rPr>
          <w:rFonts w:ascii="宋体" w:hAnsi="宋体" w:hint="eastAsia"/>
          <w:color w:val="000000"/>
        </w:rPr>
        <w:t>用户选择系统导航→客户管理→个人客户→国际借记卡→销户申请查询进入系统。或在“业务代码”栏输入“1075”进入。</w:t>
      </w:r>
    </w:p>
    <w:p w:rsidR="003C0745" w:rsidRDefault="003C0745" w:rsidP="000029C7">
      <w:pPr>
        <w:numPr>
          <w:ilvl w:val="0"/>
          <w:numId w:val="441"/>
        </w:numPr>
        <w:tabs>
          <w:tab w:val="num" w:pos="840"/>
        </w:tabs>
        <w:ind w:left="540" w:hanging="480"/>
        <w:rPr>
          <w:rFonts w:ascii="宋体" w:hAnsi="宋体"/>
          <w:color w:val="000000"/>
        </w:rPr>
      </w:pPr>
      <w:r>
        <w:rPr>
          <w:rFonts w:ascii="宋体" w:hAnsi="宋体" w:hint="eastAsia"/>
          <w:color w:val="000000"/>
        </w:rPr>
        <w:t>选择按机构查询的可选择相应凭证种类及起止日期进行查询。如不输入相应查询条件，系统则显示所有凭证种类的信息列表。</w:t>
      </w:r>
    </w:p>
    <w:p w:rsidR="003C0745" w:rsidRDefault="003C0745" w:rsidP="000029C7">
      <w:pPr>
        <w:numPr>
          <w:ilvl w:val="0"/>
          <w:numId w:val="441"/>
        </w:numPr>
        <w:tabs>
          <w:tab w:val="num" w:pos="840"/>
        </w:tabs>
        <w:ind w:left="540" w:hanging="480"/>
        <w:rPr>
          <w:rFonts w:ascii="宋体" w:hAnsi="宋体"/>
          <w:color w:val="000000"/>
        </w:rPr>
      </w:pPr>
      <w:r>
        <w:rPr>
          <w:rFonts w:ascii="宋体" w:hAnsi="宋体" w:hint="eastAsia"/>
          <w:color w:val="000000"/>
        </w:rPr>
        <w:t>选择按客户查询的，只需输入要查询的客户号，点“查找客户”进行查询，系统显示出该客户满足条件的所有销户申请记录。</w:t>
      </w:r>
    </w:p>
    <w:p w:rsidR="003C0745" w:rsidRDefault="003C0745" w:rsidP="000029C7">
      <w:pPr>
        <w:numPr>
          <w:ilvl w:val="0"/>
          <w:numId w:val="441"/>
        </w:numPr>
        <w:tabs>
          <w:tab w:val="num" w:pos="840"/>
        </w:tabs>
        <w:ind w:left="540" w:hanging="480"/>
        <w:rPr>
          <w:rFonts w:ascii="宋体" w:hAnsi="宋体"/>
          <w:color w:val="000000"/>
        </w:rPr>
      </w:pPr>
      <w:r>
        <w:rPr>
          <w:rFonts w:ascii="宋体" w:hAnsi="宋体" w:hint="eastAsia"/>
          <w:color w:val="000000"/>
        </w:rPr>
        <w:t>选择按卡号查询的，只需输入要查询的国际借记卡卡号进行查询，系统则显示出该卡的销户申请记录。</w:t>
      </w:r>
    </w:p>
    <w:p w:rsidR="003C0745" w:rsidRDefault="003C0745" w:rsidP="000029C7">
      <w:pPr>
        <w:numPr>
          <w:ilvl w:val="0"/>
          <w:numId w:val="441"/>
        </w:numPr>
        <w:tabs>
          <w:tab w:val="num" w:pos="840"/>
        </w:tabs>
        <w:ind w:left="540" w:hanging="480"/>
        <w:rPr>
          <w:rFonts w:ascii="宋体" w:hAnsi="宋体"/>
          <w:color w:val="000000"/>
        </w:rPr>
      </w:pPr>
      <w:r>
        <w:rPr>
          <w:rFonts w:ascii="宋体" w:hAnsi="宋体" w:hint="eastAsia"/>
          <w:color w:val="000000"/>
        </w:rPr>
        <w:t>选中一条销户申请记录，点明细，显示出该国际街记卡的开户信息，包括境内、外限额信息。</w:t>
      </w:r>
    </w:p>
    <w:p w:rsidR="003C0745" w:rsidRDefault="003C0745" w:rsidP="003C0745">
      <w:pPr>
        <w:pStyle w:val="6"/>
        <w:spacing w:line="360" w:lineRule="auto"/>
        <w:rPr>
          <w:rFonts w:ascii="宋体" w:eastAsia="宋体" w:hAnsi="宋体"/>
        </w:rPr>
      </w:pPr>
      <w:r>
        <w:rPr>
          <w:rFonts w:ascii="宋体" w:eastAsia="宋体" w:hAnsi="宋体" w:hint="eastAsia"/>
        </w:rPr>
        <w:t>（四）界面</w:t>
      </w:r>
    </w:p>
    <w:p w:rsidR="003C0745" w:rsidRDefault="0004090F" w:rsidP="003C0745">
      <w:pPr>
        <w:rPr>
          <w:rFonts w:ascii="宋体" w:hAnsi="宋体"/>
          <w:color w:val="000000"/>
        </w:rPr>
      </w:pPr>
      <w:r>
        <w:rPr>
          <w:rFonts w:ascii="宋体" w:hAnsi="宋体" w:hint="eastAsia"/>
          <w:noProof/>
          <w:color w:val="000000"/>
        </w:rPr>
        <w:drawing>
          <wp:inline distT="0" distB="0" distL="0" distR="0">
            <wp:extent cx="5267325" cy="3771900"/>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4" cstate="print"/>
                    <a:srcRect/>
                    <a:stretch>
                      <a:fillRect/>
                    </a:stretch>
                  </pic:blipFill>
                  <pic:spPr bwMode="auto">
                    <a:xfrm>
                      <a:off x="0" y="0"/>
                      <a:ext cx="5267325" cy="3771900"/>
                    </a:xfrm>
                    <a:prstGeom prst="rect">
                      <a:avLst/>
                    </a:prstGeom>
                    <a:noFill/>
                    <a:ln w="9525">
                      <a:noFill/>
                      <a:miter lim="800000"/>
                      <a:headEnd/>
                      <a:tailEnd/>
                    </a:ln>
                  </pic:spPr>
                </pic:pic>
              </a:graphicData>
            </a:graphic>
          </wp:inline>
        </w:drawing>
      </w:r>
    </w:p>
    <w:p w:rsidR="003C0745" w:rsidRDefault="003C0745" w:rsidP="0004090F">
      <w:pPr>
        <w:pStyle w:val="5"/>
        <w:rPr>
          <w:rFonts w:ascii="宋体" w:hAnsi="宋体"/>
          <w:color w:val="000000"/>
        </w:rPr>
      </w:pPr>
      <w:bookmarkStart w:id="90" w:name="_Toc182971449"/>
      <w:r>
        <w:rPr>
          <w:rFonts w:ascii="宋体" w:hAnsi="宋体" w:hint="eastAsia"/>
          <w:color w:val="000000"/>
        </w:rPr>
        <w:lastRenderedPageBreak/>
        <w:t>十一、防伪换卡申请（业务代码1076）</w:t>
      </w:r>
      <w:bookmarkEnd w:id="90"/>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480"/>
        <w:rPr>
          <w:rFonts w:ascii="宋体" w:hAnsi="宋体"/>
          <w:color w:val="000000"/>
        </w:rPr>
      </w:pPr>
      <w:r>
        <w:rPr>
          <w:rFonts w:ascii="宋体" w:hAnsi="宋体" w:hint="eastAsia"/>
          <w:color w:val="000000"/>
        </w:rPr>
        <w:t>通过本功能可提交国际卡防伪换卡的申请。</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ind w:firstLineChars="200" w:firstLine="480"/>
        <w:rPr>
          <w:rFonts w:ascii="宋体" w:hAnsi="宋体"/>
          <w:color w:val="000000"/>
        </w:rPr>
      </w:pPr>
      <w:r>
        <w:rPr>
          <w:rFonts w:ascii="宋体" w:hAnsi="宋体" w:hint="eastAsia"/>
          <w:color w:val="000000"/>
        </w:rPr>
        <w:t>1、防伪换卡必须更换卡号。</w:t>
      </w:r>
    </w:p>
    <w:p w:rsidR="003C0745" w:rsidRDefault="003C0745" w:rsidP="003C0745">
      <w:pPr>
        <w:ind w:firstLineChars="200" w:firstLine="480"/>
        <w:rPr>
          <w:rFonts w:ascii="宋体" w:hAnsi="宋体"/>
          <w:color w:val="000000"/>
        </w:rPr>
      </w:pPr>
      <w:r>
        <w:rPr>
          <w:rFonts w:ascii="宋体" w:hAnsi="宋体" w:hint="eastAsia"/>
          <w:color w:val="000000"/>
        </w:rPr>
        <w:t>2、防伪换卡申请分为刷旧卡和不刷卡旧两种操作。</w:t>
      </w:r>
    </w:p>
    <w:p w:rsidR="003C0745" w:rsidRDefault="003C0745" w:rsidP="003C0745">
      <w:pPr>
        <w:widowControl/>
        <w:numPr>
          <w:ilvl w:val="0"/>
          <w:numId w:val="308"/>
        </w:numPr>
        <w:jc w:val="left"/>
        <w:rPr>
          <w:rFonts w:ascii="宋体" w:hAnsi="宋体"/>
          <w:color w:val="000000"/>
        </w:rPr>
      </w:pPr>
      <w:r>
        <w:rPr>
          <w:rFonts w:ascii="宋体" w:hAnsi="宋体" w:hint="eastAsia"/>
          <w:color w:val="000000"/>
        </w:rPr>
        <w:t>防伪换卡申请若刷卡操作，需回收旧卡并剪磁；防伪换卡若为不刷卡操作，则同书面挂失申请。</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numPr>
          <w:ilvl w:val="1"/>
          <w:numId w:val="311"/>
        </w:numPr>
        <w:rPr>
          <w:rFonts w:ascii="宋体" w:hAnsi="宋体"/>
          <w:color w:val="000000"/>
        </w:rPr>
      </w:pPr>
      <w:r>
        <w:rPr>
          <w:rFonts w:ascii="宋体" w:hAnsi="宋体" w:hint="eastAsia"/>
          <w:color w:val="000000"/>
        </w:rPr>
        <w:t>用户选择系统导航→客户管理→个人客户→国际借记卡→防伪换卡申请进入系统。或在“业务代码”栏输入“1076”进入。</w:t>
      </w:r>
    </w:p>
    <w:p w:rsidR="003C0745" w:rsidRDefault="003C0745" w:rsidP="003C0745">
      <w:pPr>
        <w:ind w:firstLineChars="300" w:firstLine="720"/>
        <w:rPr>
          <w:rFonts w:ascii="宋体" w:hAnsi="宋体"/>
          <w:color w:val="000000"/>
        </w:rPr>
      </w:pPr>
      <w:r>
        <w:rPr>
          <w:rFonts w:ascii="宋体" w:hAnsi="宋体" w:hint="eastAsia"/>
          <w:color w:val="000000"/>
        </w:rPr>
        <w:t>刷卡或手工输入卡号后，回车，系统自动显示出户口基本信息。</w:t>
      </w:r>
    </w:p>
    <w:p w:rsidR="003C0745" w:rsidRDefault="003C0745" w:rsidP="003C0745">
      <w:pPr>
        <w:numPr>
          <w:ilvl w:val="1"/>
          <w:numId w:val="311"/>
        </w:numPr>
        <w:rPr>
          <w:rFonts w:ascii="宋体" w:hAnsi="宋体"/>
          <w:color w:val="000000"/>
        </w:rPr>
      </w:pPr>
      <w:r>
        <w:rPr>
          <w:rFonts w:ascii="宋体" w:hAnsi="宋体" w:hint="eastAsia"/>
          <w:color w:val="000000"/>
        </w:rPr>
        <w:t>进入</w:t>
      </w:r>
      <w:r w:rsidR="0004090F">
        <w:rPr>
          <w:rFonts w:ascii="宋体" w:hAnsi="宋体" w:hint="eastAsia"/>
          <w:noProof/>
          <w:color w:val="000000"/>
        </w:rPr>
        <w:drawing>
          <wp:inline distT="0" distB="0" distL="0" distR="0">
            <wp:extent cx="238125" cy="228600"/>
            <wp:effectExtent l="1905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1" cstate="print"/>
                    <a:srcRect/>
                    <a:stretch>
                      <a:fillRect/>
                    </a:stretch>
                  </pic:blipFill>
                  <pic:spPr bwMode="auto">
                    <a:xfrm>
                      <a:off x="0" y="0"/>
                      <a:ext cx="238125" cy="228600"/>
                    </a:xfrm>
                    <a:prstGeom prst="rect">
                      <a:avLst/>
                    </a:prstGeom>
                    <a:noFill/>
                    <a:ln w="9525">
                      <a:noFill/>
                      <a:miter lim="800000"/>
                      <a:headEnd/>
                      <a:tailEnd/>
                    </a:ln>
                  </pic:spPr>
                </pic:pic>
              </a:graphicData>
            </a:graphic>
          </wp:inline>
        </w:drawing>
      </w:r>
      <w:r>
        <w:rPr>
          <w:rFonts w:ascii="宋体" w:hAnsi="宋体" w:hint="eastAsia"/>
          <w:color w:val="000000"/>
        </w:rPr>
        <w:t>，输入取款密码进行验证。</w:t>
      </w:r>
    </w:p>
    <w:p w:rsidR="003C0745" w:rsidRDefault="003C0745" w:rsidP="003C0745">
      <w:pPr>
        <w:numPr>
          <w:ilvl w:val="1"/>
          <w:numId w:val="311"/>
        </w:numPr>
        <w:rPr>
          <w:rFonts w:ascii="宋体" w:hAnsi="宋体"/>
          <w:color w:val="000000"/>
        </w:rPr>
      </w:pPr>
      <w:r>
        <w:rPr>
          <w:rFonts w:ascii="宋体" w:hAnsi="宋体" w:hint="eastAsia"/>
          <w:color w:val="000000"/>
        </w:rPr>
        <w:t>选择选号方式，对选择超级号码的可直接输入已选卡号，也可点击“查找卡号”进行实时查询；对选择客户自选号码的，需按客户要求输入卡号的后4-6位。</w:t>
      </w:r>
    </w:p>
    <w:p w:rsidR="003C0745" w:rsidRDefault="003C0745" w:rsidP="003C0745">
      <w:pPr>
        <w:numPr>
          <w:ilvl w:val="1"/>
          <w:numId w:val="311"/>
        </w:numPr>
        <w:rPr>
          <w:rFonts w:ascii="宋体" w:hAnsi="宋体"/>
          <w:color w:val="000000"/>
        </w:rPr>
      </w:pPr>
      <w:r>
        <w:rPr>
          <w:rFonts w:ascii="宋体" w:hAnsi="宋体" w:hint="eastAsia"/>
          <w:color w:val="000000"/>
        </w:rPr>
        <w:t>选择客户指定的“领卡机构”，如果不选则默认为本网点；挂失成功后系统自动生成一条领卡机构为指定网点的制卡数据。</w:t>
      </w:r>
    </w:p>
    <w:p w:rsidR="003C0745" w:rsidRDefault="003C0745" w:rsidP="003C0745">
      <w:pPr>
        <w:numPr>
          <w:ilvl w:val="1"/>
          <w:numId w:val="311"/>
        </w:numPr>
        <w:rPr>
          <w:rFonts w:ascii="宋体" w:hAnsi="宋体"/>
          <w:color w:val="000000"/>
        </w:rPr>
      </w:pPr>
      <w:r>
        <w:rPr>
          <w:rFonts w:ascii="宋体" w:hAnsi="宋体" w:hint="eastAsia"/>
          <w:color w:val="000000"/>
        </w:rPr>
        <w:t>填写申请原因。</w:t>
      </w:r>
    </w:p>
    <w:p w:rsidR="003C0745" w:rsidRDefault="003C0745" w:rsidP="003C0745">
      <w:pPr>
        <w:numPr>
          <w:ilvl w:val="1"/>
          <w:numId w:val="311"/>
        </w:numPr>
        <w:rPr>
          <w:rFonts w:ascii="宋体" w:hAnsi="宋体"/>
          <w:color w:val="000000"/>
        </w:rPr>
      </w:pPr>
      <w:r>
        <w:rPr>
          <w:rFonts w:ascii="宋体" w:hAnsi="宋体" w:hint="eastAsia"/>
          <w:color w:val="000000"/>
        </w:rPr>
        <w:t>申请成功，系统自动冻结基本账户， 打印一式两联通用回单（防伪换卡申请回单），若为刷卡申请，回收卡片并剪磁作废。</w:t>
      </w:r>
    </w:p>
    <w:p w:rsidR="003C0745" w:rsidRDefault="003C0745" w:rsidP="003C0745">
      <w:pPr>
        <w:pStyle w:val="6"/>
        <w:spacing w:line="360" w:lineRule="auto"/>
        <w:rPr>
          <w:rFonts w:ascii="宋体" w:eastAsia="宋体" w:hAnsi="宋体"/>
        </w:rPr>
      </w:pPr>
      <w:r>
        <w:rPr>
          <w:rFonts w:ascii="宋体" w:eastAsia="宋体" w:hAnsi="宋体" w:hint="eastAsia"/>
        </w:rPr>
        <w:lastRenderedPageBreak/>
        <w:t>（四）界面</w:t>
      </w:r>
    </w:p>
    <w:p w:rsidR="003C0745" w:rsidRDefault="0004090F" w:rsidP="003C0745">
      <w:pPr>
        <w:rPr>
          <w:rFonts w:ascii="宋体" w:hAnsi="宋体"/>
          <w:color w:val="000000"/>
        </w:rPr>
      </w:pPr>
      <w:r>
        <w:rPr>
          <w:rFonts w:ascii="宋体" w:hAnsi="宋体" w:hint="eastAsia"/>
          <w:noProof/>
          <w:color w:val="000000"/>
        </w:rPr>
        <w:drawing>
          <wp:inline distT="0" distB="0" distL="0" distR="0">
            <wp:extent cx="5267325" cy="3705225"/>
            <wp:effectExtent l="1905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5" cstate="print"/>
                    <a:srcRect/>
                    <a:stretch>
                      <a:fillRect/>
                    </a:stretch>
                  </pic:blipFill>
                  <pic:spPr bwMode="auto">
                    <a:xfrm>
                      <a:off x="0" y="0"/>
                      <a:ext cx="5267325" cy="3705225"/>
                    </a:xfrm>
                    <a:prstGeom prst="rect">
                      <a:avLst/>
                    </a:prstGeom>
                    <a:noFill/>
                    <a:ln w="9525">
                      <a:noFill/>
                      <a:miter lim="800000"/>
                      <a:headEnd/>
                      <a:tailEnd/>
                    </a:ln>
                  </pic:spPr>
                </pic:pic>
              </a:graphicData>
            </a:graphic>
          </wp:inline>
        </w:drawing>
      </w:r>
    </w:p>
    <w:p w:rsidR="003C0745" w:rsidRDefault="003C0745" w:rsidP="003C0745">
      <w:pPr>
        <w:rPr>
          <w:rFonts w:ascii="宋体" w:hAnsi="宋体"/>
          <w:color w:val="000000"/>
        </w:rPr>
      </w:pPr>
    </w:p>
    <w:p w:rsidR="003C0745" w:rsidRDefault="003C0745" w:rsidP="003C0745">
      <w:pPr>
        <w:rPr>
          <w:rFonts w:ascii="宋体" w:hAnsi="宋体"/>
          <w:color w:val="000000"/>
        </w:rPr>
      </w:pPr>
    </w:p>
    <w:p w:rsidR="003C0745" w:rsidRDefault="003C0745" w:rsidP="0004090F">
      <w:pPr>
        <w:pStyle w:val="5"/>
        <w:rPr>
          <w:rFonts w:ascii="宋体" w:hAnsi="宋体"/>
          <w:color w:val="000000"/>
        </w:rPr>
      </w:pPr>
      <w:bookmarkStart w:id="91" w:name="_Toc182971450"/>
      <w:r>
        <w:rPr>
          <w:rFonts w:ascii="宋体" w:hAnsi="宋体" w:hint="eastAsia"/>
          <w:color w:val="000000"/>
        </w:rPr>
        <w:t>十二、未领卡查询（业务代码1078）</w:t>
      </w:r>
      <w:bookmarkEnd w:id="91"/>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600"/>
        <w:rPr>
          <w:rFonts w:ascii="宋体" w:hAnsi="宋体"/>
          <w:color w:val="000000"/>
        </w:rPr>
      </w:pPr>
      <w:r>
        <w:rPr>
          <w:rFonts w:ascii="宋体" w:hAnsi="宋体" w:hint="eastAsia"/>
          <w:color w:val="000000"/>
        </w:rPr>
        <w:t>通过本功能实现对申请成功后超过30天（含30天）未进行开户的国际借记卡未领卡进行查询并对查询出的未领卡的凭证和卡号进行作废的功能。</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ind w:firstLineChars="200" w:firstLine="480"/>
        <w:rPr>
          <w:rFonts w:ascii="宋体" w:hAnsi="宋体"/>
          <w:color w:val="000000"/>
        </w:rPr>
      </w:pPr>
      <w:r>
        <w:rPr>
          <w:rFonts w:ascii="宋体" w:hAnsi="宋体" w:hint="eastAsia"/>
          <w:color w:val="000000"/>
        </w:rPr>
        <w:t>1、系统可提供未领卡查询和未领卡作废的功能。</w:t>
      </w:r>
    </w:p>
    <w:p w:rsidR="003C0745" w:rsidRDefault="003C0745" w:rsidP="003C0745">
      <w:pPr>
        <w:ind w:firstLineChars="200" w:firstLine="480"/>
        <w:rPr>
          <w:rFonts w:ascii="宋体" w:hAnsi="宋体"/>
          <w:color w:val="000000"/>
        </w:rPr>
      </w:pPr>
      <w:r>
        <w:rPr>
          <w:rFonts w:ascii="宋体" w:hAnsi="宋体" w:hint="eastAsia"/>
          <w:color w:val="000000"/>
        </w:rPr>
        <w:t>2、查询操作权限为：网点主管和柜员可查询本网点全部的未领卡信息。</w:t>
      </w:r>
    </w:p>
    <w:p w:rsidR="003C0745" w:rsidRDefault="003C0745" w:rsidP="003C0745">
      <w:pPr>
        <w:ind w:firstLineChars="200" w:firstLine="480"/>
        <w:rPr>
          <w:rFonts w:ascii="宋体" w:hAnsi="宋体"/>
          <w:color w:val="000000"/>
        </w:rPr>
      </w:pPr>
      <w:r>
        <w:rPr>
          <w:rFonts w:ascii="宋体" w:hAnsi="宋体" w:hint="eastAsia"/>
          <w:color w:val="000000"/>
        </w:rPr>
        <w:t>3、作废的操作权限为网点柜员，需主管授权。</w:t>
      </w:r>
    </w:p>
    <w:p w:rsidR="003C0745" w:rsidRDefault="003C0745" w:rsidP="003C0745">
      <w:pPr>
        <w:ind w:firstLineChars="200" w:firstLine="480"/>
        <w:rPr>
          <w:rFonts w:ascii="宋体" w:hAnsi="宋体"/>
          <w:color w:val="000000"/>
        </w:rPr>
      </w:pPr>
      <w:r>
        <w:rPr>
          <w:rFonts w:ascii="宋体" w:hAnsi="宋体" w:hint="eastAsia"/>
          <w:color w:val="000000"/>
        </w:rPr>
        <w:t>4、操作员只能作废本人凭证箱下未领用凭证。</w:t>
      </w:r>
    </w:p>
    <w:p w:rsidR="003C0745" w:rsidRDefault="003C0745" w:rsidP="003C0745">
      <w:pPr>
        <w:ind w:firstLineChars="200" w:firstLine="480"/>
        <w:rPr>
          <w:rFonts w:ascii="宋体" w:hAnsi="宋体"/>
          <w:color w:val="000000"/>
        </w:rPr>
      </w:pPr>
      <w:r>
        <w:rPr>
          <w:rFonts w:ascii="宋体" w:hAnsi="宋体" w:hint="eastAsia"/>
          <w:color w:val="000000"/>
        </w:rPr>
        <w:t>5、提供一次性全部作废和单张作废的功能。</w:t>
      </w:r>
    </w:p>
    <w:p w:rsidR="003C0745" w:rsidRDefault="003C0745" w:rsidP="003C0745">
      <w:pPr>
        <w:ind w:firstLineChars="200" w:firstLine="480"/>
        <w:rPr>
          <w:rFonts w:ascii="宋体" w:hAnsi="宋体"/>
          <w:color w:val="000000"/>
        </w:rPr>
      </w:pPr>
      <w:r>
        <w:rPr>
          <w:rFonts w:ascii="宋体" w:hAnsi="宋体" w:hint="eastAsia"/>
          <w:color w:val="000000"/>
        </w:rPr>
        <w:t>6、卡片作废后，同时作废系统凭证库凭证，客户资料释放，可重新申请，</w:t>
      </w:r>
      <w:r>
        <w:rPr>
          <w:rFonts w:ascii="宋体" w:hAnsi="宋体" w:hint="eastAsia"/>
          <w:color w:val="000000"/>
        </w:rPr>
        <w:lastRenderedPageBreak/>
        <w:t>原申请卡号同时作废，不可再用。</w:t>
      </w:r>
    </w:p>
    <w:p w:rsidR="003C0745" w:rsidRDefault="003C0745" w:rsidP="003C0745">
      <w:pPr>
        <w:ind w:firstLineChars="200" w:firstLine="480"/>
        <w:rPr>
          <w:rFonts w:ascii="宋体" w:hAnsi="宋体"/>
          <w:color w:val="000000"/>
        </w:rPr>
      </w:pPr>
      <w:r>
        <w:rPr>
          <w:rFonts w:ascii="宋体" w:hAnsi="宋体" w:hint="eastAsia"/>
          <w:color w:val="000000"/>
        </w:rPr>
        <w:t>7、作废的国际卡卡片需由凭证保管员剪磁作废。</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1、用户选择系统导航→客户管理→个人客户→国际借记卡→国际借记卡未领卡查询进入系统。或在“业务代码”栏输入“1078”进入。</w:t>
      </w:r>
    </w:p>
    <w:p w:rsidR="003C0745" w:rsidRDefault="003C0745" w:rsidP="003C0745">
      <w:pPr>
        <w:ind w:firstLineChars="200" w:firstLine="480"/>
        <w:rPr>
          <w:rFonts w:ascii="宋体" w:hAnsi="宋体"/>
          <w:color w:val="000000"/>
        </w:rPr>
      </w:pPr>
      <w:r>
        <w:rPr>
          <w:rFonts w:ascii="宋体" w:hAnsi="宋体" w:hint="eastAsia"/>
          <w:color w:val="000000"/>
        </w:rPr>
        <w:t>2、可选择输入相应的凭证种类、凭证箱号或起止日期进行查询。如不输入相应查询条件，系统则显示本网点所有凭证种类和凭证箱内的未领卡信息列表。</w:t>
      </w:r>
    </w:p>
    <w:p w:rsidR="003C0745" w:rsidRDefault="003C0745" w:rsidP="003C0745">
      <w:pPr>
        <w:ind w:firstLineChars="200" w:firstLine="480"/>
        <w:rPr>
          <w:rFonts w:ascii="宋体" w:hAnsi="宋体"/>
          <w:color w:val="000000"/>
        </w:rPr>
      </w:pPr>
      <w:r>
        <w:rPr>
          <w:rFonts w:ascii="宋体" w:hAnsi="宋体" w:hint="eastAsia"/>
          <w:color w:val="000000"/>
        </w:rPr>
        <w:t>3、柜员选择自己凭证箱内的未领卡记录，点作废（10），系统进入国际借记卡未领卡作废画面。</w:t>
      </w:r>
    </w:p>
    <w:p w:rsidR="003C0745" w:rsidRDefault="003C0745" w:rsidP="003C0745">
      <w:pPr>
        <w:ind w:firstLineChars="200" w:firstLine="480"/>
        <w:rPr>
          <w:rFonts w:ascii="宋体" w:hAnsi="宋体"/>
          <w:color w:val="000000"/>
        </w:rPr>
      </w:pPr>
      <w:r>
        <w:rPr>
          <w:rFonts w:ascii="宋体" w:hAnsi="宋体" w:hint="eastAsia"/>
          <w:color w:val="000000"/>
        </w:rPr>
        <w:t>4、选择全部作废或部分作废，部分作废还需输入相应的记录编号，确定。</w:t>
      </w:r>
    </w:p>
    <w:p w:rsidR="003C0745" w:rsidRDefault="003C0745" w:rsidP="003C0745">
      <w:pPr>
        <w:ind w:firstLineChars="200" w:firstLine="480"/>
        <w:rPr>
          <w:rFonts w:ascii="宋体" w:hAnsi="宋体"/>
          <w:color w:val="000000"/>
        </w:rPr>
      </w:pPr>
      <w:r>
        <w:rPr>
          <w:rFonts w:ascii="宋体" w:hAnsi="宋体" w:hint="eastAsia"/>
          <w:color w:val="000000"/>
        </w:rPr>
        <w:t>5、作废成功，打印“未领卡作废清单”。</w:t>
      </w:r>
    </w:p>
    <w:p w:rsidR="003C0745" w:rsidRDefault="003C0745" w:rsidP="003C0745">
      <w:pPr>
        <w:pStyle w:val="6"/>
        <w:spacing w:line="360" w:lineRule="auto"/>
        <w:rPr>
          <w:rFonts w:ascii="宋体" w:eastAsia="宋体" w:hAnsi="宋体"/>
        </w:rPr>
      </w:pPr>
      <w:r>
        <w:rPr>
          <w:rFonts w:ascii="宋体" w:eastAsia="宋体" w:hAnsi="宋体" w:hint="eastAsia"/>
        </w:rPr>
        <w:t>（四）界面</w:t>
      </w:r>
    </w:p>
    <w:p w:rsidR="003C0745" w:rsidRDefault="0004090F" w:rsidP="003C0745">
      <w:pPr>
        <w:rPr>
          <w:rFonts w:ascii="宋体" w:hAnsi="宋体"/>
          <w:color w:val="000000"/>
        </w:rPr>
      </w:pPr>
      <w:r>
        <w:rPr>
          <w:rFonts w:ascii="宋体" w:hAnsi="宋体" w:hint="eastAsia"/>
          <w:noProof/>
          <w:color w:val="000000"/>
        </w:rPr>
        <w:drawing>
          <wp:inline distT="0" distB="0" distL="0" distR="0">
            <wp:extent cx="5267325" cy="3952875"/>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3C0745" w:rsidRDefault="003C0745" w:rsidP="0004090F">
      <w:pPr>
        <w:pStyle w:val="5"/>
        <w:rPr>
          <w:rFonts w:ascii="宋体" w:hAnsi="宋体"/>
          <w:color w:val="000000"/>
        </w:rPr>
      </w:pPr>
      <w:bookmarkStart w:id="92" w:name="_Toc182971451"/>
      <w:r>
        <w:rPr>
          <w:rFonts w:ascii="宋体" w:hAnsi="宋体" w:hint="eastAsia"/>
          <w:color w:val="000000"/>
        </w:rPr>
        <w:lastRenderedPageBreak/>
        <w:t>十三、防伪换卡领卡（业务代码1079）</w:t>
      </w:r>
      <w:bookmarkEnd w:id="92"/>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480"/>
        <w:rPr>
          <w:rFonts w:ascii="宋体" w:hAnsi="宋体"/>
          <w:color w:val="000000"/>
        </w:rPr>
      </w:pPr>
      <w:r>
        <w:rPr>
          <w:rFonts w:ascii="宋体" w:hAnsi="宋体" w:hint="eastAsia"/>
          <w:color w:val="000000"/>
        </w:rPr>
        <w:t>通过本功能对已提交防伪换卡的国际借记卡进行领卡。</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numPr>
          <w:ilvl w:val="0"/>
          <w:numId w:val="463"/>
        </w:numPr>
        <w:rPr>
          <w:rFonts w:ascii="宋体" w:hAnsi="宋体"/>
          <w:color w:val="000000"/>
        </w:rPr>
      </w:pPr>
      <w:r>
        <w:rPr>
          <w:rFonts w:ascii="宋体" w:hAnsi="宋体" w:hint="eastAsia"/>
          <w:color w:val="000000"/>
        </w:rPr>
        <w:t>防伪换卡领卡可选择收回原卡或者不收回原卡。</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ind w:left="420"/>
        <w:rPr>
          <w:rFonts w:ascii="宋体" w:hAnsi="宋体"/>
          <w:color w:val="000000"/>
        </w:rPr>
      </w:pPr>
      <w:r>
        <w:rPr>
          <w:rFonts w:ascii="宋体" w:hAnsi="宋体" w:hint="eastAsia"/>
          <w:color w:val="000000"/>
        </w:rPr>
        <w:t>1、用户选择系统导航→客户管理→个人客户→国际借记卡→防伪换卡领卡进入系统。或在“业务代码”栏输入“1079”进入。</w:t>
      </w:r>
    </w:p>
    <w:p w:rsidR="003C0745" w:rsidRDefault="003C0745" w:rsidP="003C0745">
      <w:pPr>
        <w:ind w:leftChars="171" w:left="410"/>
        <w:rPr>
          <w:rFonts w:ascii="宋体" w:hAnsi="宋体"/>
          <w:color w:val="000000"/>
        </w:rPr>
      </w:pPr>
      <w:r>
        <w:rPr>
          <w:rFonts w:ascii="宋体" w:hAnsi="宋体" w:hint="eastAsia"/>
          <w:color w:val="000000"/>
        </w:rPr>
        <w:t>2、刷卡或手工输入原卡卡号后，回车，系统自动显示出户口基本信息；并选择是否回收旧卡。</w:t>
      </w:r>
    </w:p>
    <w:p w:rsidR="003C0745" w:rsidRDefault="003C0745" w:rsidP="003C0745">
      <w:pPr>
        <w:ind w:left="420"/>
        <w:rPr>
          <w:rFonts w:ascii="宋体" w:hAnsi="宋体"/>
          <w:color w:val="000000"/>
        </w:rPr>
      </w:pPr>
      <w:r>
        <w:rPr>
          <w:rFonts w:ascii="宋体" w:hAnsi="宋体" w:hint="eastAsia"/>
          <w:color w:val="000000"/>
        </w:rPr>
        <w:t>3、进入</w:t>
      </w:r>
      <w:r w:rsidR="0004090F">
        <w:rPr>
          <w:rFonts w:ascii="宋体" w:hAnsi="宋体" w:hint="eastAsia"/>
          <w:noProof/>
          <w:color w:val="000000"/>
        </w:rPr>
        <w:drawing>
          <wp:inline distT="0" distB="0" distL="0" distR="0">
            <wp:extent cx="238125" cy="228600"/>
            <wp:effectExtent l="1905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1" cstate="print"/>
                    <a:srcRect/>
                    <a:stretch>
                      <a:fillRect/>
                    </a:stretch>
                  </pic:blipFill>
                  <pic:spPr bwMode="auto">
                    <a:xfrm>
                      <a:off x="0" y="0"/>
                      <a:ext cx="238125" cy="228600"/>
                    </a:xfrm>
                    <a:prstGeom prst="rect">
                      <a:avLst/>
                    </a:prstGeom>
                    <a:noFill/>
                    <a:ln w="9525">
                      <a:noFill/>
                      <a:miter lim="800000"/>
                      <a:headEnd/>
                      <a:tailEnd/>
                    </a:ln>
                  </pic:spPr>
                </pic:pic>
              </a:graphicData>
            </a:graphic>
          </wp:inline>
        </w:drawing>
      </w:r>
      <w:r>
        <w:rPr>
          <w:rFonts w:ascii="宋体" w:hAnsi="宋体" w:hint="eastAsia"/>
          <w:color w:val="000000"/>
        </w:rPr>
        <w:t>，输入取款密码及身份证件进行验证。</w:t>
      </w:r>
    </w:p>
    <w:p w:rsidR="003C0745" w:rsidRDefault="003C0745" w:rsidP="003C0745">
      <w:pPr>
        <w:ind w:left="420"/>
        <w:rPr>
          <w:rFonts w:ascii="宋体" w:hAnsi="宋体"/>
          <w:color w:val="000000"/>
        </w:rPr>
      </w:pPr>
      <w:r>
        <w:rPr>
          <w:rFonts w:ascii="宋体" w:hAnsi="宋体" w:hint="eastAsia"/>
          <w:color w:val="000000"/>
        </w:rPr>
        <w:t>4、刷卡输入新卡卡号。</w:t>
      </w:r>
    </w:p>
    <w:p w:rsidR="003C0745" w:rsidRDefault="003C0745" w:rsidP="003C0745">
      <w:pPr>
        <w:numPr>
          <w:ilvl w:val="0"/>
          <w:numId w:val="308"/>
        </w:numPr>
        <w:rPr>
          <w:rFonts w:ascii="宋体" w:hAnsi="宋体"/>
          <w:color w:val="000000"/>
        </w:rPr>
      </w:pPr>
      <w:r>
        <w:rPr>
          <w:rFonts w:ascii="宋体" w:hAnsi="宋体" w:hint="eastAsia"/>
          <w:color w:val="000000"/>
        </w:rPr>
        <w:t>领卡成功，系统自动解冻基本账户， 打印储蓄特殊业务凭证（防伪换卡领卡回单），回收卡片并剪磁作废。</w:t>
      </w:r>
    </w:p>
    <w:p w:rsidR="003C0745" w:rsidRDefault="003C0745" w:rsidP="003C0745">
      <w:pPr>
        <w:pStyle w:val="6"/>
        <w:spacing w:line="360" w:lineRule="auto"/>
        <w:rPr>
          <w:rFonts w:ascii="宋体" w:eastAsia="宋体" w:hAnsi="宋体"/>
        </w:rPr>
      </w:pPr>
      <w:r>
        <w:rPr>
          <w:rFonts w:ascii="宋体" w:eastAsia="宋体" w:hAnsi="宋体" w:hint="eastAsia"/>
        </w:rPr>
        <w:lastRenderedPageBreak/>
        <w:t>（四）界面</w:t>
      </w:r>
    </w:p>
    <w:p w:rsidR="003C0745" w:rsidRDefault="0004090F" w:rsidP="003C0745">
      <w:pPr>
        <w:rPr>
          <w:rFonts w:ascii="宋体" w:hAnsi="宋体"/>
          <w:color w:val="000000"/>
        </w:rPr>
      </w:pPr>
      <w:r>
        <w:rPr>
          <w:rFonts w:ascii="宋体" w:hAnsi="宋体" w:hint="eastAsia"/>
          <w:noProof/>
          <w:color w:val="000000"/>
        </w:rPr>
        <w:drawing>
          <wp:inline distT="0" distB="0" distL="0" distR="0">
            <wp:extent cx="5267325" cy="3695700"/>
            <wp:effectExtent l="1905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7" cstate="print"/>
                    <a:srcRect/>
                    <a:stretch>
                      <a:fillRect/>
                    </a:stretch>
                  </pic:blipFill>
                  <pic:spPr bwMode="auto">
                    <a:xfrm>
                      <a:off x="0" y="0"/>
                      <a:ext cx="5267325" cy="3695700"/>
                    </a:xfrm>
                    <a:prstGeom prst="rect">
                      <a:avLst/>
                    </a:prstGeom>
                    <a:noFill/>
                    <a:ln w="9525">
                      <a:noFill/>
                      <a:miter lim="800000"/>
                      <a:headEnd/>
                      <a:tailEnd/>
                    </a:ln>
                  </pic:spPr>
                </pic:pic>
              </a:graphicData>
            </a:graphic>
          </wp:inline>
        </w:drawing>
      </w:r>
    </w:p>
    <w:p w:rsidR="003C0745" w:rsidRDefault="003C0745" w:rsidP="0004090F">
      <w:pPr>
        <w:pStyle w:val="5"/>
        <w:rPr>
          <w:rFonts w:ascii="宋体" w:hAnsi="宋体"/>
          <w:color w:val="000000"/>
        </w:rPr>
      </w:pPr>
      <w:bookmarkStart w:id="93" w:name="_Toc182971452"/>
      <w:r>
        <w:rPr>
          <w:rFonts w:ascii="宋体" w:hAnsi="宋体" w:hint="eastAsia"/>
          <w:color w:val="000000"/>
        </w:rPr>
        <w:t>十四、PP卡申请（业务代码1081）</w:t>
      </w:r>
      <w:bookmarkEnd w:id="93"/>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Chars="200" w:firstLine="480"/>
        <w:rPr>
          <w:rFonts w:ascii="宋体" w:hAnsi="宋体"/>
          <w:color w:val="000000"/>
        </w:rPr>
      </w:pPr>
      <w:r>
        <w:rPr>
          <w:rFonts w:ascii="宋体" w:hAnsi="宋体" w:hint="eastAsia"/>
          <w:color w:val="000000"/>
        </w:rPr>
        <w:t>对已开通“金葵花卡”并需要“全球贵宾登机服务”功能的客户，进行PP卡片的申请。</w:t>
      </w:r>
    </w:p>
    <w:p w:rsidR="003C0745" w:rsidRDefault="003C0745" w:rsidP="003C0745">
      <w:pPr>
        <w:pStyle w:val="6"/>
        <w:spacing w:line="360" w:lineRule="auto"/>
        <w:rPr>
          <w:rFonts w:ascii="宋体" w:eastAsia="宋体" w:hAnsi="宋体"/>
        </w:rPr>
      </w:pPr>
      <w:r>
        <w:rPr>
          <w:rFonts w:ascii="宋体" w:eastAsia="宋体" w:hAnsi="宋体" w:hint="eastAsia"/>
        </w:rPr>
        <w:t>（二）风险提示</w:t>
      </w:r>
    </w:p>
    <w:p w:rsidR="003C0745" w:rsidRDefault="003C0745" w:rsidP="003C0745">
      <w:pPr>
        <w:ind w:firstLineChars="200" w:firstLine="480"/>
        <w:rPr>
          <w:rFonts w:ascii="宋体" w:hAnsi="宋体"/>
          <w:color w:val="000000"/>
        </w:rPr>
      </w:pPr>
      <w:r>
        <w:rPr>
          <w:rFonts w:ascii="宋体" w:hAnsi="宋体" w:hint="eastAsia"/>
          <w:color w:val="000000"/>
        </w:rPr>
        <w:t>1、客户必须由本人持有效证件和原金葵花卡进行申请，不得代办。</w:t>
      </w:r>
    </w:p>
    <w:p w:rsidR="003C0745" w:rsidRDefault="003C0745" w:rsidP="003C0745">
      <w:pPr>
        <w:pStyle w:val="6"/>
        <w:spacing w:line="360" w:lineRule="auto"/>
        <w:rPr>
          <w:rFonts w:ascii="宋体" w:eastAsia="宋体" w:hAnsi="宋体"/>
        </w:rPr>
      </w:pPr>
      <w:r>
        <w:rPr>
          <w:rFonts w:ascii="宋体" w:eastAsia="宋体" w:hAnsi="宋体" w:hint="eastAsia"/>
        </w:rPr>
        <w:t>（三）操作要点</w:t>
      </w:r>
    </w:p>
    <w:p w:rsidR="003C0745" w:rsidRDefault="003C0745" w:rsidP="003C0745">
      <w:pPr>
        <w:numPr>
          <w:ilvl w:val="0"/>
          <w:numId w:val="300"/>
        </w:numPr>
        <w:rPr>
          <w:rFonts w:ascii="宋体" w:hAnsi="宋体"/>
          <w:color w:val="000000"/>
        </w:rPr>
      </w:pPr>
      <w:r>
        <w:rPr>
          <w:rFonts w:ascii="宋体" w:hAnsi="宋体" w:hint="eastAsia"/>
          <w:color w:val="000000"/>
        </w:rPr>
        <w:t>PP卡首次申请、遗失、损坏、到期均可在此界面申请。</w:t>
      </w:r>
    </w:p>
    <w:p w:rsidR="003C0745" w:rsidRDefault="003C0745" w:rsidP="003C0745">
      <w:pPr>
        <w:numPr>
          <w:ilvl w:val="0"/>
          <w:numId w:val="300"/>
        </w:numPr>
        <w:rPr>
          <w:rFonts w:ascii="宋体" w:hAnsi="宋体"/>
          <w:color w:val="000000"/>
        </w:rPr>
      </w:pPr>
      <w:r>
        <w:rPr>
          <w:rFonts w:ascii="宋体" w:hAnsi="宋体" w:hint="eastAsia"/>
          <w:color w:val="000000"/>
        </w:rPr>
        <w:t>只有“金葵花卡”可申请对应的PP卡。</w:t>
      </w:r>
    </w:p>
    <w:p w:rsidR="003C0745" w:rsidRDefault="003C0745" w:rsidP="003C0745">
      <w:pPr>
        <w:numPr>
          <w:ilvl w:val="0"/>
          <w:numId w:val="300"/>
        </w:numPr>
        <w:rPr>
          <w:rFonts w:ascii="宋体" w:hAnsi="宋体"/>
          <w:color w:val="000000"/>
        </w:rPr>
      </w:pPr>
      <w:r>
        <w:rPr>
          <w:rFonts w:ascii="宋体" w:hAnsi="宋体" w:hint="eastAsia"/>
          <w:color w:val="000000"/>
        </w:rPr>
        <w:t>前台界面可直接查询PP卡状态和卡号。</w:t>
      </w:r>
    </w:p>
    <w:p w:rsidR="003C0745" w:rsidRDefault="003C0745" w:rsidP="003C0745">
      <w:pPr>
        <w:numPr>
          <w:ilvl w:val="0"/>
          <w:numId w:val="300"/>
        </w:numPr>
        <w:rPr>
          <w:rFonts w:ascii="宋体" w:hAnsi="宋体"/>
          <w:color w:val="000000"/>
        </w:rPr>
      </w:pPr>
      <w:r>
        <w:rPr>
          <w:rFonts w:ascii="宋体" w:hAnsi="宋体" w:hint="eastAsia"/>
          <w:color w:val="000000"/>
        </w:rPr>
        <w:t>PP卡的遗失视为换卡申请。</w:t>
      </w:r>
    </w:p>
    <w:p w:rsidR="003C0745" w:rsidRDefault="003C0745" w:rsidP="003C0745">
      <w:pPr>
        <w:numPr>
          <w:ilvl w:val="0"/>
          <w:numId w:val="300"/>
        </w:numPr>
        <w:rPr>
          <w:rFonts w:ascii="宋体" w:hAnsi="宋体"/>
          <w:color w:val="000000"/>
        </w:rPr>
      </w:pPr>
      <w:r>
        <w:rPr>
          <w:rFonts w:ascii="宋体" w:hAnsi="宋体" w:hint="eastAsia"/>
          <w:color w:val="000000"/>
        </w:rPr>
        <w:t>损坏换卡需在</w:t>
      </w:r>
      <w:r>
        <w:rPr>
          <w:rFonts w:ascii="宋体" w:hAnsi="宋体"/>
          <w:color w:val="000000"/>
        </w:rPr>
        <w:t>PP</w:t>
      </w:r>
      <w:r>
        <w:rPr>
          <w:rFonts w:ascii="宋体" w:hAnsi="宋体" w:hint="eastAsia"/>
          <w:color w:val="000000"/>
        </w:rPr>
        <w:t>卡到期前</w:t>
      </w:r>
      <w:r>
        <w:rPr>
          <w:rFonts w:ascii="宋体" w:hAnsi="宋体"/>
          <w:color w:val="000000"/>
        </w:rPr>
        <w:t>3</w:t>
      </w:r>
      <w:r>
        <w:rPr>
          <w:rFonts w:ascii="宋体" w:hAnsi="宋体" w:hint="eastAsia"/>
          <w:color w:val="000000"/>
        </w:rPr>
        <w:t>个月之内申请，系统自动判断。</w:t>
      </w:r>
    </w:p>
    <w:p w:rsidR="003C0745" w:rsidRDefault="003C0745" w:rsidP="003C0745">
      <w:pPr>
        <w:numPr>
          <w:ilvl w:val="0"/>
          <w:numId w:val="300"/>
        </w:numPr>
        <w:rPr>
          <w:rFonts w:ascii="宋体" w:hAnsi="宋体"/>
          <w:color w:val="000000"/>
        </w:rPr>
      </w:pPr>
      <w:r>
        <w:rPr>
          <w:rFonts w:ascii="宋体" w:hAnsi="宋体" w:hint="eastAsia"/>
          <w:color w:val="000000"/>
        </w:rPr>
        <w:t>损坏换卡和到期换卡需输入</w:t>
      </w:r>
      <w:r>
        <w:rPr>
          <w:rFonts w:ascii="宋体" w:hAnsi="宋体"/>
          <w:color w:val="000000"/>
        </w:rPr>
        <w:t>PP</w:t>
      </w:r>
      <w:r>
        <w:rPr>
          <w:rFonts w:ascii="宋体" w:hAnsi="宋体" w:hint="eastAsia"/>
          <w:color w:val="000000"/>
        </w:rPr>
        <w:t>卡卡号，收回卡片。</w:t>
      </w:r>
    </w:p>
    <w:p w:rsidR="003C0745" w:rsidRDefault="003C0745" w:rsidP="003C0745">
      <w:pPr>
        <w:numPr>
          <w:ilvl w:val="0"/>
          <w:numId w:val="300"/>
        </w:numPr>
        <w:rPr>
          <w:rFonts w:ascii="宋体" w:hAnsi="宋体"/>
          <w:color w:val="000000"/>
          <w:szCs w:val="20"/>
        </w:rPr>
      </w:pPr>
      <w:r>
        <w:rPr>
          <w:rFonts w:ascii="宋体" w:hAnsi="宋体"/>
          <w:color w:val="000000"/>
        </w:rPr>
        <w:lastRenderedPageBreak/>
        <w:t>VISA</w:t>
      </w:r>
      <w:r>
        <w:rPr>
          <w:rFonts w:ascii="宋体" w:hAnsi="宋体" w:hint="eastAsia"/>
          <w:color w:val="000000"/>
        </w:rPr>
        <w:t>的</w:t>
      </w:r>
      <w:r>
        <w:rPr>
          <w:rFonts w:ascii="宋体" w:hAnsi="宋体"/>
          <w:color w:val="000000"/>
        </w:rPr>
        <w:t>PP</w:t>
      </w:r>
      <w:r>
        <w:rPr>
          <w:rFonts w:ascii="宋体" w:hAnsi="宋体" w:hint="eastAsia"/>
          <w:color w:val="000000"/>
          <w:szCs w:val="20"/>
        </w:rPr>
        <w:t>卡卡号规则为</w:t>
      </w:r>
      <w:r>
        <w:rPr>
          <w:rFonts w:ascii="宋体" w:hAnsi="宋体"/>
          <w:color w:val="000000"/>
          <w:szCs w:val="20"/>
        </w:rPr>
        <w:t>410062+</w:t>
      </w:r>
      <w:r>
        <w:rPr>
          <w:rFonts w:ascii="宋体" w:hAnsi="宋体" w:hint="eastAsia"/>
          <w:color w:val="000000"/>
          <w:szCs w:val="20"/>
        </w:rPr>
        <w:t>城市码</w:t>
      </w:r>
      <w:r>
        <w:rPr>
          <w:rFonts w:ascii="宋体" w:hAnsi="宋体"/>
          <w:color w:val="000000"/>
          <w:szCs w:val="20"/>
        </w:rPr>
        <w:t>+5</w:t>
      </w:r>
      <w:r>
        <w:rPr>
          <w:rFonts w:ascii="宋体" w:hAnsi="宋体" w:hint="eastAsia"/>
          <w:color w:val="000000"/>
          <w:szCs w:val="20"/>
        </w:rPr>
        <w:t>位顺序号；</w:t>
      </w:r>
    </w:p>
    <w:p w:rsidR="003C0745" w:rsidRDefault="003C0745" w:rsidP="003C0745">
      <w:pPr>
        <w:numPr>
          <w:ilvl w:val="0"/>
          <w:numId w:val="300"/>
        </w:numPr>
        <w:rPr>
          <w:rFonts w:ascii="宋体" w:hAnsi="宋体"/>
          <w:color w:val="000000"/>
        </w:rPr>
      </w:pPr>
      <w:r>
        <w:rPr>
          <w:rFonts w:ascii="宋体" w:hAnsi="宋体"/>
          <w:color w:val="000000"/>
          <w:szCs w:val="20"/>
        </w:rPr>
        <w:t>MASTER</w:t>
      </w:r>
      <w:r>
        <w:rPr>
          <w:rFonts w:ascii="宋体" w:hAnsi="宋体" w:hint="eastAsia"/>
          <w:color w:val="000000"/>
          <w:szCs w:val="20"/>
        </w:rPr>
        <w:t>的</w:t>
      </w:r>
      <w:r>
        <w:rPr>
          <w:rFonts w:ascii="宋体" w:hAnsi="宋体"/>
          <w:color w:val="000000"/>
          <w:szCs w:val="20"/>
        </w:rPr>
        <w:t>PP</w:t>
      </w:r>
      <w:r>
        <w:rPr>
          <w:rFonts w:ascii="宋体" w:hAnsi="宋体" w:hint="eastAsia"/>
          <w:color w:val="000000"/>
          <w:szCs w:val="20"/>
        </w:rPr>
        <w:t>卡卡号规则为</w:t>
      </w:r>
      <w:r>
        <w:rPr>
          <w:rFonts w:ascii="宋体" w:hAnsi="宋体"/>
          <w:color w:val="000000"/>
          <w:szCs w:val="20"/>
        </w:rPr>
        <w:t>700013+8743+</w:t>
      </w:r>
      <w:r>
        <w:rPr>
          <w:rFonts w:ascii="宋体" w:hAnsi="宋体" w:hint="eastAsia"/>
          <w:color w:val="000000"/>
          <w:szCs w:val="20"/>
        </w:rPr>
        <w:t>城市码</w:t>
      </w:r>
      <w:r>
        <w:rPr>
          <w:rFonts w:ascii="宋体" w:hAnsi="宋体"/>
          <w:color w:val="000000"/>
          <w:szCs w:val="20"/>
        </w:rPr>
        <w:t>+</w:t>
      </w:r>
      <w:r>
        <w:rPr>
          <w:rFonts w:ascii="宋体" w:hAnsi="宋体" w:cs="Arial"/>
          <w:color w:val="000000"/>
          <w:szCs w:val="20"/>
        </w:rPr>
        <w:t>5</w:t>
      </w:r>
      <w:r>
        <w:rPr>
          <w:rFonts w:ascii="宋体" w:hAnsi="宋体" w:hint="eastAsia"/>
          <w:color w:val="000000"/>
          <w:szCs w:val="20"/>
        </w:rPr>
        <w:t>位顺序号</w:t>
      </w:r>
      <w:r>
        <w:rPr>
          <w:rFonts w:ascii="宋体" w:hAnsi="宋体" w:cs="Arial Unicode MS" w:hint="eastAsia"/>
          <w:color w:val="000000"/>
          <w:kern w:val="0"/>
          <w:szCs w:val="20"/>
        </w:rPr>
        <w:t>。</w:t>
      </w:r>
    </w:p>
    <w:p w:rsidR="003C0745" w:rsidRDefault="003C0745" w:rsidP="003C0745">
      <w:pPr>
        <w:pStyle w:val="6"/>
        <w:spacing w:line="360" w:lineRule="auto"/>
        <w:rPr>
          <w:rFonts w:ascii="宋体" w:eastAsia="宋体" w:hAnsi="宋体"/>
        </w:rPr>
      </w:pPr>
      <w:r>
        <w:rPr>
          <w:rFonts w:ascii="宋体" w:eastAsia="宋体" w:hAnsi="宋体" w:hint="eastAsia"/>
        </w:rPr>
        <w:t>（四）操作步骤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1、用户选择系统导航→客户管理→个人客户→PP卡管理→PP卡申请进入系统。或在“业务代码”栏输入1081进入。</w:t>
      </w:r>
    </w:p>
    <w:p w:rsidR="003C0745" w:rsidRDefault="003C0745" w:rsidP="003C0745">
      <w:pPr>
        <w:ind w:firstLineChars="200" w:firstLine="480"/>
        <w:rPr>
          <w:rFonts w:ascii="宋体" w:hAnsi="宋体"/>
          <w:color w:val="000000"/>
        </w:rPr>
      </w:pPr>
      <w:r>
        <w:rPr>
          <w:rFonts w:ascii="宋体" w:hAnsi="宋体" w:hint="eastAsia"/>
          <w:color w:val="000000"/>
        </w:rPr>
        <w:t>2、刷卡手工输入国际借记卡卡号，回车，系统显示该国际借记卡的基本卡片信息包括有无PP卡的信息。</w:t>
      </w:r>
    </w:p>
    <w:p w:rsidR="003C0745" w:rsidRDefault="003C0745" w:rsidP="003C0745">
      <w:pPr>
        <w:ind w:firstLineChars="200" w:firstLine="480"/>
        <w:rPr>
          <w:rFonts w:ascii="宋体" w:hAnsi="宋体"/>
          <w:color w:val="000000"/>
        </w:rPr>
      </w:pPr>
      <w:r>
        <w:rPr>
          <w:rFonts w:ascii="宋体" w:hAnsi="宋体" w:hint="eastAsia"/>
          <w:color w:val="000000"/>
        </w:rPr>
        <w:t>3、点</w:t>
      </w:r>
      <w:r w:rsidR="0004090F">
        <w:rPr>
          <w:rFonts w:ascii="宋体" w:hAnsi="宋体" w:hint="eastAsia"/>
          <w:noProof/>
          <w:color w:val="000000"/>
        </w:rPr>
        <w:drawing>
          <wp:inline distT="0" distB="0" distL="0" distR="0">
            <wp:extent cx="238125" cy="190500"/>
            <wp:effectExtent l="1905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cstate="print"/>
                    <a:srcRect/>
                    <a:stretch>
                      <a:fillRect/>
                    </a:stretch>
                  </pic:blipFill>
                  <pic:spPr bwMode="auto">
                    <a:xfrm>
                      <a:off x="0" y="0"/>
                      <a:ext cx="238125" cy="190500"/>
                    </a:xfrm>
                    <a:prstGeom prst="rect">
                      <a:avLst/>
                    </a:prstGeom>
                    <a:noFill/>
                    <a:ln w="9525">
                      <a:noFill/>
                      <a:miter lim="800000"/>
                      <a:headEnd/>
                      <a:tailEnd/>
                    </a:ln>
                  </pic:spPr>
                </pic:pic>
              </a:graphicData>
            </a:graphic>
          </wp:inline>
        </w:drawing>
      </w:r>
      <w:r>
        <w:rPr>
          <w:rFonts w:ascii="宋体" w:hAnsi="宋体" w:hint="eastAsia"/>
          <w:color w:val="000000"/>
        </w:rPr>
        <w:t>，输入取款密码</w:t>
      </w:r>
    </w:p>
    <w:p w:rsidR="003C0745" w:rsidRDefault="003C0745" w:rsidP="003C0745">
      <w:pPr>
        <w:ind w:firstLineChars="200" w:firstLine="480"/>
        <w:rPr>
          <w:rFonts w:ascii="宋体" w:hAnsi="宋体"/>
          <w:color w:val="000000"/>
        </w:rPr>
      </w:pPr>
      <w:r>
        <w:rPr>
          <w:rFonts w:ascii="宋体" w:hAnsi="宋体" w:hint="eastAsia"/>
          <w:color w:val="000000"/>
        </w:rPr>
        <w:t>4、申请原因处可选择是：首次申请、遗失、损坏、到期，其中，损坏和到期的原因还需输入原PP卡卡号。</w:t>
      </w:r>
    </w:p>
    <w:p w:rsidR="003C0745" w:rsidRDefault="003C0745" w:rsidP="003C0745">
      <w:pPr>
        <w:ind w:firstLineChars="200" w:firstLine="480"/>
        <w:rPr>
          <w:rFonts w:ascii="宋体" w:hAnsi="宋体"/>
          <w:color w:val="000000"/>
        </w:rPr>
      </w:pPr>
      <w:r>
        <w:rPr>
          <w:rFonts w:ascii="宋体" w:hAnsi="宋体" w:hint="eastAsia"/>
          <w:color w:val="000000"/>
        </w:rPr>
        <w:t>5、输入客户英文名称。</w:t>
      </w:r>
    </w:p>
    <w:p w:rsidR="003C0745" w:rsidRDefault="003C0745" w:rsidP="003C0745">
      <w:pPr>
        <w:ind w:firstLineChars="200" w:firstLine="480"/>
        <w:rPr>
          <w:rFonts w:ascii="宋体" w:hAnsi="宋体"/>
          <w:color w:val="000000"/>
        </w:rPr>
      </w:pPr>
      <w:r>
        <w:rPr>
          <w:rFonts w:ascii="宋体" w:hAnsi="宋体" w:hint="eastAsia"/>
          <w:color w:val="000000"/>
        </w:rPr>
        <w:t>6、申请成功，打印一式两联通用凭证“全球机场贵宾登机卡申请确认回单”。</w:t>
      </w:r>
    </w:p>
    <w:p w:rsidR="003C0745" w:rsidRDefault="003C0745" w:rsidP="0004090F">
      <w:pPr>
        <w:pStyle w:val="5"/>
        <w:rPr>
          <w:rFonts w:ascii="宋体" w:hAnsi="宋体"/>
          <w:color w:val="000000"/>
        </w:rPr>
      </w:pPr>
      <w:bookmarkStart w:id="94" w:name="_Toc182971453"/>
      <w:r>
        <w:rPr>
          <w:rFonts w:ascii="宋体" w:hAnsi="宋体" w:hint="eastAsia"/>
          <w:color w:val="000000"/>
        </w:rPr>
        <w:t>十五、PP卡开户（业务代码1082）</w:t>
      </w:r>
      <w:bookmarkEnd w:id="94"/>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357"/>
        <w:rPr>
          <w:rFonts w:ascii="宋体" w:hAnsi="宋体"/>
          <w:color w:val="000000"/>
        </w:rPr>
      </w:pPr>
      <w:r>
        <w:rPr>
          <w:rFonts w:ascii="宋体" w:hAnsi="宋体" w:hint="eastAsia"/>
          <w:color w:val="000000"/>
        </w:rPr>
        <w:t>对已成功申请了PP卡的客户，进行PP卡的领用开户。</w:t>
      </w:r>
    </w:p>
    <w:p w:rsidR="003C0745" w:rsidRDefault="003C0745" w:rsidP="003C0745">
      <w:pPr>
        <w:pStyle w:val="6"/>
        <w:spacing w:line="360" w:lineRule="auto"/>
        <w:rPr>
          <w:rFonts w:ascii="宋体" w:eastAsia="宋体" w:hAnsi="宋体"/>
        </w:rPr>
      </w:pPr>
      <w:r>
        <w:rPr>
          <w:rFonts w:ascii="宋体" w:eastAsia="宋体" w:hAnsi="宋体" w:hint="eastAsia"/>
        </w:rPr>
        <w:t>（二）风险提示</w:t>
      </w:r>
    </w:p>
    <w:p w:rsidR="003C0745" w:rsidRDefault="003C0745" w:rsidP="003C0745">
      <w:pPr>
        <w:ind w:firstLineChars="200" w:firstLine="480"/>
        <w:rPr>
          <w:rFonts w:ascii="宋体" w:hAnsi="宋体"/>
          <w:color w:val="000000"/>
        </w:rPr>
      </w:pPr>
      <w:r>
        <w:rPr>
          <w:rFonts w:ascii="宋体" w:hAnsi="宋体" w:hint="eastAsia"/>
          <w:color w:val="000000"/>
        </w:rPr>
        <w:t>PP卡开户必须本人持有效证件及原“金葵花卡”，不得代办。</w:t>
      </w:r>
    </w:p>
    <w:p w:rsidR="003C0745" w:rsidRDefault="003C0745" w:rsidP="003C0745">
      <w:pPr>
        <w:pStyle w:val="6"/>
        <w:spacing w:line="360" w:lineRule="auto"/>
        <w:rPr>
          <w:rFonts w:ascii="宋体" w:eastAsia="宋体" w:hAnsi="宋体"/>
        </w:rPr>
      </w:pPr>
      <w:r>
        <w:rPr>
          <w:rFonts w:ascii="宋体" w:eastAsia="宋体" w:hAnsi="宋体" w:hint="eastAsia"/>
        </w:rPr>
        <w:t>（三）操作要点</w:t>
      </w:r>
    </w:p>
    <w:p w:rsidR="003C0745" w:rsidRDefault="003C0745" w:rsidP="003C0745">
      <w:pPr>
        <w:numPr>
          <w:ilvl w:val="0"/>
          <w:numId w:val="301"/>
        </w:numPr>
        <w:rPr>
          <w:rFonts w:ascii="宋体" w:hAnsi="宋体"/>
          <w:color w:val="000000"/>
        </w:rPr>
      </w:pPr>
      <w:r>
        <w:rPr>
          <w:rFonts w:ascii="宋体" w:hAnsi="宋体" w:hint="eastAsia"/>
          <w:color w:val="000000"/>
        </w:rPr>
        <w:t>PP卡做为重要空白凭证管理，需先行领用。</w:t>
      </w:r>
    </w:p>
    <w:p w:rsidR="003C0745" w:rsidRDefault="003C0745" w:rsidP="003C0745">
      <w:pPr>
        <w:numPr>
          <w:ilvl w:val="0"/>
          <w:numId w:val="301"/>
        </w:numPr>
        <w:rPr>
          <w:rFonts w:ascii="宋体" w:hAnsi="宋体"/>
          <w:color w:val="000000"/>
        </w:rPr>
      </w:pPr>
      <w:r>
        <w:rPr>
          <w:rFonts w:ascii="宋体" w:hAnsi="宋体" w:hint="eastAsia"/>
          <w:color w:val="000000"/>
        </w:rPr>
        <w:t>系统自动判断</w:t>
      </w:r>
      <w:r>
        <w:rPr>
          <w:rFonts w:ascii="宋体" w:hAnsi="宋体"/>
          <w:color w:val="000000"/>
        </w:rPr>
        <w:t>PP</w:t>
      </w:r>
      <w:r>
        <w:rPr>
          <w:rFonts w:ascii="宋体" w:hAnsi="宋体" w:hint="eastAsia"/>
          <w:color w:val="000000"/>
        </w:rPr>
        <w:t>卡与白金卡的对应关系。</w:t>
      </w:r>
    </w:p>
    <w:p w:rsidR="003C0745" w:rsidRDefault="003C0745" w:rsidP="003C0745">
      <w:pPr>
        <w:numPr>
          <w:ilvl w:val="0"/>
          <w:numId w:val="301"/>
        </w:numPr>
        <w:rPr>
          <w:rFonts w:ascii="宋体" w:hAnsi="宋体"/>
          <w:color w:val="000000"/>
          <w:szCs w:val="20"/>
        </w:rPr>
      </w:pPr>
      <w:r>
        <w:rPr>
          <w:rFonts w:ascii="宋体" w:hAnsi="宋体" w:hint="eastAsia"/>
          <w:color w:val="000000"/>
        </w:rPr>
        <w:t>开户时可在前</w:t>
      </w:r>
      <w:r>
        <w:rPr>
          <w:rFonts w:ascii="宋体" w:hAnsi="宋体" w:hint="eastAsia"/>
          <w:color w:val="000000"/>
          <w:szCs w:val="20"/>
        </w:rPr>
        <w:t>台查询到</w:t>
      </w:r>
      <w:r>
        <w:rPr>
          <w:rFonts w:ascii="宋体" w:hAnsi="宋体" w:cs="Arial"/>
          <w:color w:val="000000"/>
          <w:szCs w:val="20"/>
        </w:rPr>
        <w:t>PP</w:t>
      </w:r>
      <w:r>
        <w:rPr>
          <w:rFonts w:ascii="宋体" w:hAnsi="宋体" w:hint="eastAsia"/>
          <w:color w:val="000000"/>
          <w:szCs w:val="20"/>
        </w:rPr>
        <w:t>卡卡号及状态。</w:t>
      </w:r>
    </w:p>
    <w:p w:rsidR="003C0745" w:rsidRDefault="003C0745" w:rsidP="003C0745">
      <w:pPr>
        <w:widowControl/>
        <w:jc w:val="left"/>
        <w:rPr>
          <w:rFonts w:ascii="宋体" w:hAnsi="宋体"/>
          <w:vanish/>
          <w:color w:val="000000"/>
        </w:rPr>
      </w:pPr>
    </w:p>
    <w:p w:rsidR="003C0745" w:rsidRDefault="003C0745" w:rsidP="003C0745">
      <w:pPr>
        <w:pStyle w:val="6"/>
        <w:spacing w:line="360" w:lineRule="auto"/>
        <w:rPr>
          <w:rFonts w:ascii="宋体" w:eastAsia="宋体" w:hAnsi="宋体"/>
        </w:rPr>
      </w:pPr>
      <w:r>
        <w:rPr>
          <w:rFonts w:ascii="宋体" w:eastAsia="宋体" w:hAnsi="宋体" w:hint="eastAsia"/>
        </w:rPr>
        <w:t>（四）操作步骤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1、用户选择系统导航→客户管理→个人客户→PP卡管理→PP卡开户进入系统。或在“业务代码”栏输入1082进入。</w:t>
      </w:r>
    </w:p>
    <w:p w:rsidR="003C0745" w:rsidRDefault="003C0745" w:rsidP="003C0745">
      <w:pPr>
        <w:ind w:firstLineChars="200" w:firstLine="480"/>
        <w:rPr>
          <w:rFonts w:ascii="宋体" w:hAnsi="宋体"/>
          <w:color w:val="000000"/>
        </w:rPr>
      </w:pPr>
      <w:r>
        <w:rPr>
          <w:rFonts w:ascii="宋体" w:hAnsi="宋体" w:hint="eastAsia"/>
          <w:color w:val="000000"/>
        </w:rPr>
        <w:t>2、刷卡手工输入国际借记卡卡号，回车，系统显示该国际借记卡的基本卡</w:t>
      </w:r>
      <w:r>
        <w:rPr>
          <w:rFonts w:ascii="宋体" w:hAnsi="宋体" w:hint="eastAsia"/>
          <w:color w:val="000000"/>
        </w:rPr>
        <w:lastRenderedPageBreak/>
        <w:t>片信息包括有无PP卡的信息。</w:t>
      </w:r>
    </w:p>
    <w:p w:rsidR="003C0745" w:rsidRDefault="003C0745" w:rsidP="003C0745">
      <w:pPr>
        <w:ind w:firstLineChars="200" w:firstLine="480"/>
        <w:rPr>
          <w:rFonts w:ascii="宋体" w:hAnsi="宋体"/>
          <w:color w:val="000000"/>
        </w:rPr>
      </w:pPr>
      <w:r>
        <w:rPr>
          <w:rFonts w:ascii="宋体" w:hAnsi="宋体" w:hint="eastAsia"/>
          <w:color w:val="000000"/>
        </w:rPr>
        <w:t>3、点</w:t>
      </w:r>
      <w:r w:rsidR="0004090F">
        <w:rPr>
          <w:rFonts w:ascii="宋体" w:hAnsi="宋体" w:hint="eastAsia"/>
          <w:noProof/>
          <w:color w:val="000000"/>
        </w:rPr>
        <w:drawing>
          <wp:inline distT="0" distB="0" distL="0" distR="0">
            <wp:extent cx="238125" cy="190500"/>
            <wp:effectExtent l="1905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cstate="print"/>
                    <a:srcRect/>
                    <a:stretch>
                      <a:fillRect/>
                    </a:stretch>
                  </pic:blipFill>
                  <pic:spPr bwMode="auto">
                    <a:xfrm>
                      <a:off x="0" y="0"/>
                      <a:ext cx="238125" cy="190500"/>
                    </a:xfrm>
                    <a:prstGeom prst="rect">
                      <a:avLst/>
                    </a:prstGeom>
                    <a:noFill/>
                    <a:ln w="9525">
                      <a:noFill/>
                      <a:miter lim="800000"/>
                      <a:headEnd/>
                      <a:tailEnd/>
                    </a:ln>
                  </pic:spPr>
                </pic:pic>
              </a:graphicData>
            </a:graphic>
          </wp:inline>
        </w:drawing>
      </w:r>
      <w:r>
        <w:rPr>
          <w:rFonts w:ascii="宋体" w:hAnsi="宋体" w:hint="eastAsia"/>
          <w:color w:val="000000"/>
        </w:rPr>
        <w:t>，输入取款密码。</w:t>
      </w:r>
    </w:p>
    <w:p w:rsidR="003C0745" w:rsidRDefault="003C0745" w:rsidP="003C0745">
      <w:pPr>
        <w:ind w:firstLineChars="200" w:firstLine="480"/>
        <w:rPr>
          <w:rFonts w:ascii="宋体" w:hAnsi="宋体"/>
          <w:color w:val="000000"/>
        </w:rPr>
      </w:pPr>
      <w:r>
        <w:rPr>
          <w:rFonts w:ascii="宋体" w:hAnsi="宋体" w:hint="eastAsia"/>
          <w:color w:val="000000"/>
        </w:rPr>
        <w:t>4、选择对应的PP卡凭证种类。</w:t>
      </w:r>
    </w:p>
    <w:p w:rsidR="003C0745" w:rsidRDefault="003C0745" w:rsidP="003C0745">
      <w:pPr>
        <w:ind w:firstLineChars="200" w:firstLine="480"/>
        <w:rPr>
          <w:rFonts w:ascii="宋体" w:hAnsi="宋体"/>
          <w:color w:val="000000"/>
        </w:rPr>
      </w:pPr>
      <w:r>
        <w:rPr>
          <w:rFonts w:ascii="宋体" w:hAnsi="宋体" w:hint="eastAsia"/>
          <w:color w:val="000000"/>
        </w:rPr>
        <w:t>5、输入PP卡卡号，确定。</w:t>
      </w:r>
    </w:p>
    <w:p w:rsidR="003C0745" w:rsidRDefault="003C0745" w:rsidP="003C0745">
      <w:pPr>
        <w:ind w:firstLineChars="200" w:firstLine="480"/>
        <w:rPr>
          <w:rFonts w:ascii="宋体" w:hAnsi="宋体"/>
          <w:color w:val="000000"/>
        </w:rPr>
      </w:pPr>
      <w:r>
        <w:rPr>
          <w:rFonts w:ascii="宋体" w:hAnsi="宋体" w:hint="eastAsia"/>
          <w:color w:val="000000"/>
        </w:rPr>
        <w:t>6、开户成功，打印一式两联“全球机场贵宾登机卡领用确认回单”。</w:t>
      </w:r>
    </w:p>
    <w:p w:rsidR="003C0745" w:rsidRDefault="003C0745" w:rsidP="0004090F">
      <w:pPr>
        <w:pStyle w:val="5"/>
        <w:rPr>
          <w:rFonts w:ascii="宋体" w:hAnsi="宋体"/>
          <w:color w:val="000000"/>
        </w:rPr>
      </w:pPr>
      <w:bookmarkStart w:id="95" w:name="_Toc182971454"/>
      <w:r>
        <w:rPr>
          <w:rFonts w:ascii="宋体" w:hAnsi="宋体" w:hint="eastAsia"/>
          <w:color w:val="000000"/>
        </w:rPr>
        <w:t>十六、PP卡销户（业务代码1083）</w:t>
      </w:r>
      <w:bookmarkEnd w:id="95"/>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Chars="200" w:firstLine="480"/>
        <w:rPr>
          <w:rFonts w:ascii="宋体" w:hAnsi="宋体"/>
          <w:color w:val="000000"/>
        </w:rPr>
      </w:pPr>
      <w:r>
        <w:rPr>
          <w:rFonts w:ascii="宋体" w:hAnsi="宋体" w:hint="eastAsia"/>
          <w:color w:val="000000"/>
        </w:rPr>
        <w:t>对已成功申请了PP卡的客户，进行PP卡的销户操作。</w:t>
      </w:r>
    </w:p>
    <w:p w:rsidR="003C0745" w:rsidRDefault="003C0745" w:rsidP="003C0745">
      <w:pPr>
        <w:pStyle w:val="6"/>
        <w:spacing w:line="360" w:lineRule="auto"/>
        <w:rPr>
          <w:rFonts w:ascii="宋体" w:eastAsia="宋体" w:hAnsi="宋体"/>
          <w:b w:val="0"/>
          <w:bCs w:val="0"/>
        </w:rPr>
      </w:pPr>
      <w:r>
        <w:rPr>
          <w:rFonts w:ascii="宋体" w:eastAsia="宋体" w:hAnsi="宋体" w:hint="eastAsia"/>
          <w:b w:val="0"/>
          <w:bCs w:val="0"/>
        </w:rPr>
        <w:t>（</w:t>
      </w:r>
      <w:r>
        <w:rPr>
          <w:rFonts w:ascii="宋体" w:eastAsia="宋体" w:hAnsi="宋体" w:hint="eastAsia"/>
        </w:rPr>
        <w:t>二）风险提示</w:t>
      </w:r>
    </w:p>
    <w:p w:rsidR="003C0745" w:rsidRDefault="003C0745" w:rsidP="003C0745">
      <w:pPr>
        <w:ind w:firstLineChars="200" w:firstLine="480"/>
        <w:rPr>
          <w:rFonts w:ascii="宋体" w:hAnsi="宋体"/>
          <w:color w:val="000000"/>
        </w:rPr>
      </w:pPr>
      <w:r>
        <w:rPr>
          <w:rFonts w:ascii="宋体" w:hAnsi="宋体" w:hint="eastAsia"/>
          <w:color w:val="000000"/>
        </w:rPr>
        <w:t>1、PP卡销卡必须由客户持本人原“金葵花卡”，不得代办。</w:t>
      </w:r>
    </w:p>
    <w:p w:rsidR="003C0745" w:rsidRDefault="003C0745" w:rsidP="003C0745">
      <w:pPr>
        <w:pStyle w:val="6"/>
        <w:spacing w:line="360" w:lineRule="auto"/>
        <w:rPr>
          <w:rFonts w:ascii="宋体" w:eastAsia="宋体" w:hAnsi="宋体"/>
        </w:rPr>
      </w:pPr>
      <w:r>
        <w:rPr>
          <w:rFonts w:ascii="宋体" w:eastAsia="宋体" w:hAnsi="宋体" w:hint="eastAsia"/>
        </w:rPr>
        <w:t>（三）操作要点</w:t>
      </w:r>
    </w:p>
    <w:p w:rsidR="003C0745" w:rsidRDefault="003C0745" w:rsidP="003C0745">
      <w:pPr>
        <w:widowControl/>
        <w:ind w:firstLineChars="200" w:firstLine="480"/>
        <w:jc w:val="left"/>
        <w:rPr>
          <w:rFonts w:ascii="宋体" w:hAnsi="宋体"/>
          <w:color w:val="000000"/>
          <w:szCs w:val="20"/>
        </w:rPr>
      </w:pPr>
      <w:r>
        <w:rPr>
          <w:rFonts w:ascii="宋体" w:hAnsi="宋体" w:hint="eastAsia"/>
          <w:color w:val="000000"/>
          <w:szCs w:val="20"/>
        </w:rPr>
        <w:t>1、销卡时系统自动判断</w:t>
      </w:r>
      <w:r>
        <w:rPr>
          <w:rFonts w:ascii="宋体" w:hAnsi="宋体"/>
          <w:color w:val="000000"/>
          <w:szCs w:val="20"/>
        </w:rPr>
        <w:t>PP</w:t>
      </w:r>
      <w:r>
        <w:rPr>
          <w:rFonts w:ascii="宋体" w:hAnsi="宋体" w:hint="eastAsia"/>
          <w:color w:val="000000"/>
          <w:szCs w:val="20"/>
        </w:rPr>
        <w:t>卡与白金卡的对应关系。</w:t>
      </w:r>
    </w:p>
    <w:p w:rsidR="003C0745" w:rsidRDefault="003C0745" w:rsidP="003C0745">
      <w:pPr>
        <w:widowControl/>
        <w:ind w:firstLineChars="200" w:firstLine="480"/>
        <w:jc w:val="left"/>
        <w:rPr>
          <w:rFonts w:ascii="宋体" w:hAnsi="宋体"/>
          <w:color w:val="000000"/>
          <w:szCs w:val="20"/>
        </w:rPr>
      </w:pPr>
      <w:r>
        <w:rPr>
          <w:rFonts w:ascii="宋体" w:hAnsi="宋体" w:hint="eastAsia"/>
          <w:color w:val="000000"/>
          <w:szCs w:val="20"/>
        </w:rPr>
        <w:t>2、可在界面中直接查询到</w:t>
      </w:r>
      <w:r>
        <w:rPr>
          <w:rFonts w:ascii="宋体" w:hAnsi="宋体"/>
          <w:color w:val="000000"/>
          <w:szCs w:val="20"/>
        </w:rPr>
        <w:t>PP</w:t>
      </w:r>
      <w:r>
        <w:rPr>
          <w:rFonts w:ascii="宋体" w:hAnsi="宋体" w:hint="eastAsia"/>
          <w:color w:val="000000"/>
          <w:szCs w:val="20"/>
        </w:rPr>
        <w:t>卡号及状态。</w:t>
      </w:r>
    </w:p>
    <w:p w:rsidR="003C0745" w:rsidRDefault="003C0745" w:rsidP="003C0745">
      <w:pPr>
        <w:widowControl/>
        <w:ind w:firstLineChars="200" w:firstLine="480"/>
        <w:jc w:val="left"/>
        <w:rPr>
          <w:rFonts w:ascii="宋体" w:hAnsi="宋体"/>
          <w:color w:val="000000"/>
          <w:szCs w:val="20"/>
        </w:rPr>
      </w:pPr>
      <w:r>
        <w:rPr>
          <w:rFonts w:ascii="宋体" w:hAnsi="宋体" w:hint="eastAsia"/>
          <w:color w:val="000000"/>
          <w:szCs w:val="20"/>
        </w:rPr>
        <w:t>3、销卡时无需输入证件号码。</w:t>
      </w:r>
    </w:p>
    <w:p w:rsidR="003C0745" w:rsidRDefault="003C0745" w:rsidP="003C0745">
      <w:pPr>
        <w:widowControl/>
        <w:numPr>
          <w:ilvl w:val="0"/>
          <w:numId w:val="298"/>
        </w:numPr>
        <w:jc w:val="left"/>
        <w:rPr>
          <w:rFonts w:ascii="宋体" w:hAnsi="宋体"/>
          <w:vanish/>
          <w:color w:val="000000"/>
        </w:rPr>
      </w:pPr>
    </w:p>
    <w:p w:rsidR="003C0745" w:rsidRDefault="003C0745" w:rsidP="003C0745">
      <w:pPr>
        <w:pStyle w:val="6"/>
        <w:spacing w:line="360" w:lineRule="auto"/>
        <w:rPr>
          <w:rFonts w:ascii="宋体" w:eastAsia="宋体" w:hAnsi="宋体"/>
        </w:rPr>
      </w:pPr>
      <w:r>
        <w:rPr>
          <w:rFonts w:ascii="宋体" w:eastAsia="宋体" w:hAnsi="宋体" w:hint="eastAsia"/>
        </w:rPr>
        <w:t>（四）操作步骤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1、用户选择系统导航→客户管理→个人客户→PP卡管理→PP卡销卡进入，或在“业务代码”栏输入1083进入。</w:t>
      </w:r>
    </w:p>
    <w:p w:rsidR="003C0745" w:rsidRDefault="003C0745" w:rsidP="003C0745">
      <w:pPr>
        <w:ind w:firstLineChars="200" w:firstLine="480"/>
        <w:rPr>
          <w:rFonts w:ascii="宋体" w:hAnsi="宋体"/>
          <w:color w:val="000000"/>
        </w:rPr>
      </w:pPr>
      <w:r>
        <w:rPr>
          <w:rFonts w:ascii="宋体" w:hAnsi="宋体" w:hint="eastAsia"/>
          <w:color w:val="000000"/>
        </w:rPr>
        <w:t>2、刷卡手工输入国际借记卡卡号，回车，系统显示该国际借记卡的基本卡片信息包括有无PP卡的信息。</w:t>
      </w:r>
    </w:p>
    <w:p w:rsidR="003C0745" w:rsidRDefault="003C0745" w:rsidP="003C0745">
      <w:pPr>
        <w:ind w:firstLineChars="200" w:firstLine="480"/>
        <w:rPr>
          <w:rFonts w:ascii="宋体" w:hAnsi="宋体"/>
          <w:color w:val="000000"/>
        </w:rPr>
      </w:pPr>
      <w:r>
        <w:rPr>
          <w:rFonts w:ascii="宋体" w:hAnsi="宋体" w:hint="eastAsia"/>
          <w:color w:val="000000"/>
        </w:rPr>
        <w:t>3、点</w:t>
      </w:r>
      <w:r w:rsidR="0004090F">
        <w:rPr>
          <w:rFonts w:ascii="宋体" w:hAnsi="宋体" w:hint="eastAsia"/>
          <w:noProof/>
          <w:color w:val="000000"/>
        </w:rPr>
        <w:drawing>
          <wp:inline distT="0" distB="0" distL="0" distR="0">
            <wp:extent cx="238125" cy="190500"/>
            <wp:effectExtent l="1905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cstate="print"/>
                    <a:srcRect/>
                    <a:stretch>
                      <a:fillRect/>
                    </a:stretch>
                  </pic:blipFill>
                  <pic:spPr bwMode="auto">
                    <a:xfrm>
                      <a:off x="0" y="0"/>
                      <a:ext cx="238125" cy="190500"/>
                    </a:xfrm>
                    <a:prstGeom prst="rect">
                      <a:avLst/>
                    </a:prstGeom>
                    <a:noFill/>
                    <a:ln w="9525">
                      <a:noFill/>
                      <a:miter lim="800000"/>
                      <a:headEnd/>
                      <a:tailEnd/>
                    </a:ln>
                  </pic:spPr>
                </pic:pic>
              </a:graphicData>
            </a:graphic>
          </wp:inline>
        </w:drawing>
      </w:r>
      <w:r>
        <w:rPr>
          <w:rFonts w:ascii="宋体" w:hAnsi="宋体" w:hint="eastAsia"/>
          <w:color w:val="000000"/>
        </w:rPr>
        <w:t>，输入取款密码。</w:t>
      </w:r>
    </w:p>
    <w:p w:rsidR="003C0745" w:rsidRDefault="003C0745" w:rsidP="003C0745">
      <w:pPr>
        <w:ind w:firstLineChars="200" w:firstLine="480"/>
        <w:rPr>
          <w:rFonts w:ascii="宋体" w:hAnsi="宋体"/>
          <w:color w:val="000000"/>
        </w:rPr>
      </w:pPr>
      <w:r>
        <w:rPr>
          <w:rFonts w:ascii="宋体" w:hAnsi="宋体" w:hint="eastAsia"/>
          <w:color w:val="000000"/>
        </w:rPr>
        <w:t>4、选择对应的PP卡凭证种类。</w:t>
      </w:r>
    </w:p>
    <w:p w:rsidR="003C0745" w:rsidRDefault="003C0745" w:rsidP="003C0745">
      <w:pPr>
        <w:ind w:firstLineChars="200" w:firstLine="480"/>
        <w:rPr>
          <w:rFonts w:ascii="宋体" w:hAnsi="宋体"/>
          <w:color w:val="000000"/>
        </w:rPr>
      </w:pPr>
      <w:r>
        <w:rPr>
          <w:rFonts w:ascii="宋体" w:hAnsi="宋体" w:hint="eastAsia"/>
          <w:color w:val="000000"/>
        </w:rPr>
        <w:t>5、输入PP卡卡号，确定。</w:t>
      </w:r>
    </w:p>
    <w:p w:rsidR="003C0745" w:rsidRDefault="003C0745" w:rsidP="003C0745">
      <w:pPr>
        <w:ind w:firstLineChars="200" w:firstLine="480"/>
        <w:rPr>
          <w:rFonts w:ascii="宋体" w:hAnsi="宋体"/>
          <w:color w:val="000000"/>
        </w:rPr>
      </w:pPr>
      <w:r>
        <w:rPr>
          <w:rFonts w:ascii="宋体" w:hAnsi="宋体" w:hint="eastAsia"/>
          <w:color w:val="000000"/>
        </w:rPr>
        <w:t>6、销户成功，打印一式两联的“全球机场贵宾登机卡销户确认回单”。</w:t>
      </w:r>
    </w:p>
    <w:p w:rsidR="003C0745" w:rsidRDefault="003C0745" w:rsidP="003C0745">
      <w:pPr>
        <w:rPr>
          <w:rFonts w:ascii="宋体" w:hAnsi="宋体"/>
          <w:color w:val="000000"/>
        </w:rPr>
      </w:pPr>
    </w:p>
    <w:p w:rsidR="003C0745" w:rsidRDefault="003C0745" w:rsidP="0004090F">
      <w:pPr>
        <w:pStyle w:val="5"/>
        <w:rPr>
          <w:rFonts w:ascii="宋体" w:hAnsi="宋体"/>
          <w:color w:val="000000"/>
        </w:rPr>
      </w:pPr>
      <w:bookmarkStart w:id="96" w:name="_Toc182971455"/>
      <w:r>
        <w:rPr>
          <w:rFonts w:ascii="宋体" w:hAnsi="宋体" w:hint="eastAsia"/>
          <w:color w:val="000000"/>
        </w:rPr>
        <w:lastRenderedPageBreak/>
        <w:t>十七、PP卡报表（业务代码1084）</w:t>
      </w:r>
      <w:bookmarkEnd w:id="96"/>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Chars="200" w:firstLine="480"/>
        <w:rPr>
          <w:rFonts w:ascii="宋体" w:hAnsi="宋体"/>
          <w:color w:val="000000"/>
        </w:rPr>
      </w:pPr>
      <w:r>
        <w:rPr>
          <w:rFonts w:ascii="宋体" w:hAnsi="宋体" w:hint="eastAsia"/>
          <w:color w:val="000000"/>
        </w:rPr>
        <w:t>1、根据设定的分类对挂失和停用状态的PP卡进行打印。</w:t>
      </w:r>
    </w:p>
    <w:p w:rsidR="003C0745" w:rsidRDefault="003C0745" w:rsidP="003C0745">
      <w:pPr>
        <w:ind w:firstLineChars="200" w:firstLine="480"/>
        <w:rPr>
          <w:rFonts w:ascii="宋体" w:hAnsi="宋体"/>
          <w:color w:val="000000"/>
        </w:rPr>
      </w:pPr>
      <w:r>
        <w:rPr>
          <w:rFonts w:ascii="宋体" w:hAnsi="宋体" w:hint="eastAsia"/>
          <w:color w:val="000000"/>
        </w:rPr>
        <w:t>2、该功能供总行和分行使用。</w:t>
      </w:r>
    </w:p>
    <w:p w:rsidR="003C0745" w:rsidRDefault="003C0745" w:rsidP="003C0745">
      <w:pPr>
        <w:pStyle w:val="6"/>
        <w:spacing w:line="360" w:lineRule="auto"/>
        <w:rPr>
          <w:rFonts w:ascii="宋体" w:eastAsia="宋体" w:hAnsi="宋体"/>
        </w:rPr>
      </w:pPr>
      <w:r>
        <w:rPr>
          <w:rFonts w:ascii="宋体" w:eastAsia="宋体" w:hAnsi="宋体" w:hint="eastAsia"/>
        </w:rPr>
        <w:t>（二）操作步骤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1、用户选择系统导航→客户管理→个人客户→PP卡管理→PP卡报表进入系统。或在“业务代码”栏输入1084进入。</w:t>
      </w:r>
    </w:p>
    <w:p w:rsidR="003C0745" w:rsidRDefault="003C0745" w:rsidP="003C0745">
      <w:pPr>
        <w:ind w:firstLineChars="200" w:firstLine="480"/>
        <w:rPr>
          <w:rFonts w:ascii="宋体" w:hAnsi="宋体"/>
          <w:color w:val="000000"/>
        </w:rPr>
      </w:pPr>
      <w:r>
        <w:rPr>
          <w:rFonts w:ascii="宋体" w:hAnsi="宋体" w:hint="eastAsia"/>
          <w:color w:val="000000"/>
        </w:rPr>
        <w:t>2、选择需要打印的PP卡的凭证种类、报表种类、报表范围和交易日期后，确定即可。</w:t>
      </w:r>
    </w:p>
    <w:p w:rsidR="003C0745" w:rsidRDefault="003C0745" w:rsidP="003C0745">
      <w:pPr>
        <w:rPr>
          <w:rFonts w:ascii="宋体" w:hAnsi="宋体"/>
          <w:color w:val="000000"/>
        </w:rPr>
      </w:pPr>
    </w:p>
    <w:p w:rsidR="003C0745" w:rsidRDefault="003C0745" w:rsidP="0004090F">
      <w:pPr>
        <w:pStyle w:val="5"/>
        <w:rPr>
          <w:rFonts w:ascii="宋体" w:hAnsi="宋体"/>
          <w:color w:val="000000"/>
          <w:sz w:val="24"/>
        </w:rPr>
      </w:pPr>
      <w:bookmarkStart w:id="97" w:name="_Toc182971456"/>
      <w:r>
        <w:rPr>
          <w:rFonts w:ascii="宋体" w:hAnsi="宋体" w:hint="eastAsia"/>
          <w:color w:val="000000"/>
          <w:sz w:val="24"/>
        </w:rPr>
        <w:t>十八、国际借记卡POS每日限额管理（业务代码6501）</w:t>
      </w:r>
      <w:bookmarkEnd w:id="97"/>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numPr>
          <w:ilvl w:val="0"/>
          <w:numId w:val="302"/>
        </w:numPr>
        <w:rPr>
          <w:rFonts w:ascii="宋体" w:hAnsi="宋体"/>
          <w:color w:val="000000"/>
        </w:rPr>
      </w:pPr>
      <w:r>
        <w:rPr>
          <w:rFonts w:ascii="宋体" w:hAnsi="宋体" w:hint="eastAsia"/>
          <w:color w:val="000000"/>
        </w:rPr>
        <w:t>通过本功能可受理客户申请更改国际借记卡境外POS美元消费限额。</w:t>
      </w:r>
    </w:p>
    <w:p w:rsidR="003C0745" w:rsidRDefault="003C0745" w:rsidP="003C0745">
      <w:pPr>
        <w:numPr>
          <w:ilvl w:val="0"/>
          <w:numId w:val="302"/>
        </w:numPr>
        <w:rPr>
          <w:rFonts w:ascii="宋体" w:hAnsi="宋体"/>
          <w:color w:val="000000"/>
        </w:rPr>
      </w:pPr>
      <w:r>
        <w:rPr>
          <w:rFonts w:ascii="宋体" w:hAnsi="宋体" w:hint="eastAsia"/>
          <w:color w:val="000000"/>
        </w:rPr>
        <w:t>更改由于银行内部操作错误输入的境外POS美元消费限额。</w:t>
      </w:r>
    </w:p>
    <w:p w:rsidR="003C0745" w:rsidRDefault="003C0745" w:rsidP="003C0745">
      <w:pPr>
        <w:pStyle w:val="6"/>
        <w:spacing w:line="360" w:lineRule="auto"/>
        <w:rPr>
          <w:rFonts w:ascii="宋体" w:eastAsia="宋体" w:hAnsi="宋体"/>
        </w:rPr>
      </w:pPr>
      <w:r>
        <w:rPr>
          <w:rFonts w:ascii="宋体" w:eastAsia="宋体" w:hAnsi="宋体" w:hint="eastAsia"/>
        </w:rPr>
        <w:lastRenderedPageBreak/>
        <w:t>（二）界面</w:t>
      </w:r>
    </w:p>
    <w:p w:rsidR="003C0745" w:rsidRDefault="0004090F" w:rsidP="003C0745">
      <w:pPr>
        <w:rPr>
          <w:rFonts w:ascii="宋体" w:hAnsi="宋体"/>
          <w:color w:val="000000"/>
        </w:rPr>
      </w:pPr>
      <w:r>
        <w:rPr>
          <w:rFonts w:ascii="宋体" w:hAnsi="宋体" w:hint="eastAsia"/>
          <w:noProof/>
          <w:color w:val="000000"/>
        </w:rPr>
        <w:drawing>
          <wp:inline distT="0" distB="0" distL="0" distR="0">
            <wp:extent cx="5267325" cy="3676650"/>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9" cstate="print"/>
                    <a:srcRect/>
                    <a:stretch>
                      <a:fillRect/>
                    </a:stretch>
                  </pic:blipFill>
                  <pic:spPr bwMode="auto">
                    <a:xfrm>
                      <a:off x="0" y="0"/>
                      <a:ext cx="5267325" cy="3676650"/>
                    </a:xfrm>
                    <a:prstGeom prst="rect">
                      <a:avLst/>
                    </a:prstGeom>
                    <a:noFill/>
                    <a:ln w="9525">
                      <a:noFill/>
                      <a:miter lim="800000"/>
                      <a:headEnd/>
                      <a:tailEnd/>
                    </a:ln>
                  </pic:spPr>
                </pic:pic>
              </a:graphicData>
            </a:graphic>
          </wp:inline>
        </w:drawing>
      </w:r>
    </w:p>
    <w:p w:rsidR="003C0745" w:rsidRDefault="003C0745" w:rsidP="003C0745">
      <w:pPr>
        <w:pStyle w:val="6"/>
        <w:spacing w:line="360" w:lineRule="auto"/>
        <w:rPr>
          <w:rFonts w:ascii="宋体" w:eastAsia="宋体" w:hAnsi="宋体"/>
        </w:rPr>
      </w:pPr>
      <w:r>
        <w:rPr>
          <w:rFonts w:ascii="宋体" w:eastAsia="宋体" w:hAnsi="宋体" w:hint="eastAsia"/>
        </w:rPr>
        <w:t>（三）操作要点</w:t>
      </w:r>
    </w:p>
    <w:p w:rsidR="003C0745" w:rsidRDefault="003C0745" w:rsidP="003C0745">
      <w:pPr>
        <w:ind w:firstLineChars="200" w:firstLine="480"/>
        <w:rPr>
          <w:rFonts w:ascii="宋体" w:hAnsi="宋体"/>
          <w:color w:val="000000"/>
        </w:rPr>
      </w:pPr>
      <w:r>
        <w:rPr>
          <w:rFonts w:ascii="宋体" w:hAnsi="宋体" w:hint="eastAsia"/>
          <w:color w:val="000000"/>
        </w:rPr>
        <w:t>1、如果存在“凭证禁用”则不允许刷卡维护，如果为“密码禁用”则不允许客户发起的维护。</w:t>
      </w:r>
    </w:p>
    <w:p w:rsidR="003C0745" w:rsidRDefault="003C0745" w:rsidP="003C0745">
      <w:pPr>
        <w:ind w:firstLineChars="200" w:firstLine="480"/>
        <w:rPr>
          <w:rFonts w:ascii="宋体" w:hAnsi="宋体" w:cs="Arial Unicode MS"/>
          <w:color w:val="000000"/>
          <w:kern w:val="0"/>
          <w:szCs w:val="20"/>
        </w:rPr>
      </w:pPr>
      <w:r>
        <w:rPr>
          <w:rFonts w:ascii="宋体" w:hAnsi="宋体" w:hint="eastAsia"/>
          <w:color w:val="000000"/>
        </w:rPr>
        <w:t>2、关闭国际借记卡境外POS消费功能，在限额处输入零金额。</w:t>
      </w:r>
    </w:p>
    <w:p w:rsidR="003C0745" w:rsidRDefault="003C0745" w:rsidP="003C0745">
      <w:pPr>
        <w:pStyle w:val="6"/>
        <w:spacing w:line="360" w:lineRule="auto"/>
        <w:rPr>
          <w:rFonts w:ascii="宋体" w:eastAsia="宋体" w:hAnsi="宋体"/>
        </w:rPr>
      </w:pPr>
      <w:r>
        <w:rPr>
          <w:rFonts w:ascii="宋体" w:eastAsia="宋体" w:hAnsi="宋体" w:hint="eastAsia"/>
        </w:rPr>
        <w:t>（四）操作步骤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1、用户选择系统导航→其他中间业务→国际卡境外业务→POS每日限额管理进入系统，或在“业务代码”栏输入6501进入。</w:t>
      </w:r>
    </w:p>
    <w:p w:rsidR="003C0745" w:rsidRDefault="003C0745" w:rsidP="003C0745">
      <w:pPr>
        <w:ind w:firstLineChars="200" w:firstLine="480"/>
        <w:rPr>
          <w:rFonts w:ascii="宋体" w:hAnsi="宋体"/>
          <w:color w:val="000000"/>
        </w:rPr>
      </w:pPr>
      <w:r>
        <w:rPr>
          <w:rFonts w:ascii="宋体" w:hAnsi="宋体" w:hint="eastAsia"/>
          <w:color w:val="000000"/>
        </w:rPr>
        <w:t>2、选择业务发起人类型</w:t>
      </w:r>
    </w:p>
    <w:p w:rsidR="003C0745" w:rsidRDefault="003C0745" w:rsidP="003C0745">
      <w:pPr>
        <w:ind w:firstLineChars="200" w:firstLine="480"/>
        <w:rPr>
          <w:rFonts w:ascii="宋体" w:hAnsi="宋体"/>
          <w:color w:val="000000"/>
        </w:rPr>
      </w:pPr>
      <w:r>
        <w:rPr>
          <w:rFonts w:ascii="宋体" w:hAnsi="宋体" w:hint="eastAsia"/>
          <w:color w:val="000000"/>
        </w:rPr>
        <w:t>3、刷卡或手工输入国际借记卡卡号，回车，系统显示该国际借记卡的户口及账户信息和当前每日消费限额等信息。</w:t>
      </w:r>
    </w:p>
    <w:p w:rsidR="003C0745" w:rsidRDefault="003C0745" w:rsidP="003C0745">
      <w:pPr>
        <w:ind w:firstLineChars="200" w:firstLine="480"/>
        <w:rPr>
          <w:rFonts w:ascii="宋体" w:hAnsi="宋体"/>
          <w:color w:val="000000"/>
        </w:rPr>
      </w:pPr>
      <w:r>
        <w:rPr>
          <w:rFonts w:ascii="宋体" w:hAnsi="宋体" w:hint="eastAsia"/>
          <w:color w:val="000000"/>
        </w:rPr>
        <w:t>4、如为银行内部发起，则</w:t>
      </w:r>
      <w:r w:rsidR="0004090F">
        <w:rPr>
          <w:rFonts w:ascii="宋体" w:hAnsi="宋体" w:hint="eastAsia"/>
          <w:noProof/>
          <w:color w:val="000000"/>
        </w:rPr>
        <w:drawing>
          <wp:inline distT="0" distB="0" distL="0" distR="0">
            <wp:extent cx="628650" cy="190500"/>
            <wp:effectExtent l="1905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0" cstate="print"/>
                    <a:srcRect/>
                    <a:stretch>
                      <a:fillRect/>
                    </a:stretch>
                  </pic:blipFill>
                  <pic:spPr bwMode="auto">
                    <a:xfrm>
                      <a:off x="0" y="0"/>
                      <a:ext cx="628650" cy="190500"/>
                    </a:xfrm>
                    <a:prstGeom prst="rect">
                      <a:avLst/>
                    </a:prstGeom>
                    <a:noFill/>
                    <a:ln w="9525">
                      <a:noFill/>
                      <a:miter lim="800000"/>
                      <a:headEnd/>
                      <a:tailEnd/>
                    </a:ln>
                  </pic:spPr>
                </pic:pic>
              </a:graphicData>
            </a:graphic>
          </wp:inline>
        </w:drawing>
      </w:r>
      <w:r>
        <w:rPr>
          <w:rFonts w:ascii="宋体" w:hAnsi="宋体" w:hint="eastAsia"/>
          <w:color w:val="000000"/>
        </w:rPr>
        <w:t>处灰显。无须输入密码，但需主管授权。</w:t>
      </w:r>
    </w:p>
    <w:p w:rsidR="003C0745" w:rsidRDefault="003C0745" w:rsidP="003C0745">
      <w:pPr>
        <w:ind w:firstLineChars="200" w:firstLine="480"/>
        <w:rPr>
          <w:rFonts w:ascii="宋体" w:hAnsi="宋体"/>
          <w:color w:val="000000"/>
        </w:rPr>
      </w:pPr>
      <w:r>
        <w:rPr>
          <w:rFonts w:ascii="宋体" w:hAnsi="宋体" w:hint="eastAsia"/>
          <w:color w:val="000000"/>
        </w:rPr>
        <w:t>5、如为客户发起，则选择</w:t>
      </w:r>
      <w:r w:rsidR="0004090F">
        <w:rPr>
          <w:rFonts w:ascii="宋体" w:hAnsi="宋体" w:hint="eastAsia"/>
          <w:noProof/>
          <w:color w:val="000000"/>
        </w:rPr>
        <w:drawing>
          <wp:inline distT="0" distB="0" distL="0" distR="0">
            <wp:extent cx="619125" cy="219075"/>
            <wp:effectExtent l="1905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1" cstate="print"/>
                    <a:srcRect/>
                    <a:stretch>
                      <a:fillRect/>
                    </a:stretch>
                  </pic:blipFill>
                  <pic:spPr bwMode="auto">
                    <a:xfrm>
                      <a:off x="0" y="0"/>
                      <a:ext cx="619125" cy="219075"/>
                    </a:xfrm>
                    <a:prstGeom prst="rect">
                      <a:avLst/>
                    </a:prstGeom>
                    <a:noFill/>
                    <a:ln w="9525">
                      <a:noFill/>
                      <a:miter lim="800000"/>
                      <a:headEnd/>
                      <a:tailEnd/>
                    </a:ln>
                  </pic:spPr>
                </pic:pic>
              </a:graphicData>
            </a:graphic>
          </wp:inline>
        </w:drawing>
      </w:r>
      <w:r>
        <w:rPr>
          <w:rFonts w:ascii="宋体" w:hAnsi="宋体" w:hint="eastAsia"/>
          <w:color w:val="000000"/>
        </w:rPr>
        <w:t>按钮，提示客户通过加密键盘输入取款密码。</w:t>
      </w:r>
    </w:p>
    <w:p w:rsidR="003C0745" w:rsidRDefault="003C0745" w:rsidP="003C0745">
      <w:pPr>
        <w:ind w:firstLineChars="200" w:firstLine="480"/>
        <w:rPr>
          <w:rFonts w:ascii="宋体" w:hAnsi="宋体"/>
          <w:color w:val="000000"/>
        </w:rPr>
      </w:pPr>
      <w:r>
        <w:rPr>
          <w:rFonts w:ascii="宋体" w:hAnsi="宋体" w:hint="eastAsia"/>
          <w:color w:val="000000"/>
        </w:rPr>
        <w:t>6、按照客户申请，录入境外POS美元消费限额。</w:t>
      </w:r>
    </w:p>
    <w:p w:rsidR="003C0745" w:rsidRDefault="003C0745" w:rsidP="003C0745">
      <w:pPr>
        <w:ind w:firstLineChars="200" w:firstLine="480"/>
        <w:rPr>
          <w:rFonts w:ascii="宋体" w:hAnsi="宋体"/>
          <w:color w:val="000000"/>
        </w:rPr>
      </w:pPr>
      <w:r>
        <w:rPr>
          <w:rFonts w:ascii="宋体" w:hAnsi="宋体" w:hint="eastAsia"/>
          <w:color w:val="000000"/>
        </w:rPr>
        <w:lastRenderedPageBreak/>
        <w:t>7、打印：根据系统提示打印“特殊业务凭证”。</w:t>
      </w:r>
    </w:p>
    <w:p w:rsidR="003C0745" w:rsidRDefault="003C0745" w:rsidP="0004090F">
      <w:pPr>
        <w:pStyle w:val="5"/>
        <w:rPr>
          <w:rFonts w:ascii="宋体" w:hAnsi="宋体"/>
          <w:color w:val="000000"/>
        </w:rPr>
      </w:pPr>
      <w:bookmarkStart w:id="98" w:name="_Toc182971457"/>
      <w:r>
        <w:rPr>
          <w:rFonts w:ascii="宋体" w:hAnsi="宋体" w:hint="eastAsia"/>
          <w:color w:val="000000"/>
        </w:rPr>
        <w:t>十九、国际借记卡ATM每日限额管理（业务代码6502）</w:t>
      </w:r>
      <w:bookmarkEnd w:id="98"/>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left="357"/>
        <w:rPr>
          <w:rFonts w:ascii="宋体" w:hAnsi="宋体"/>
          <w:color w:val="000000"/>
        </w:rPr>
      </w:pPr>
      <w:r>
        <w:rPr>
          <w:rFonts w:ascii="宋体" w:hAnsi="宋体" w:hint="eastAsia"/>
          <w:color w:val="000000"/>
        </w:rPr>
        <w:t>1、通过本功能可受理客户申请更改国际借记卡境外ATM美元取款限额。</w:t>
      </w:r>
    </w:p>
    <w:p w:rsidR="003C0745" w:rsidRDefault="003C0745" w:rsidP="003C0745">
      <w:pPr>
        <w:ind w:left="357"/>
        <w:rPr>
          <w:rFonts w:ascii="宋体" w:hAnsi="宋体"/>
          <w:color w:val="000000"/>
        </w:rPr>
      </w:pPr>
      <w:r>
        <w:rPr>
          <w:rFonts w:ascii="宋体" w:hAnsi="宋体" w:hint="eastAsia"/>
          <w:color w:val="000000"/>
        </w:rPr>
        <w:t>2、更改由于银行内部操作错误输入的境外ATM美元取款限额。</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ind w:leftChars="150" w:left="720" w:hangingChars="150" w:hanging="360"/>
        <w:rPr>
          <w:rFonts w:ascii="宋体" w:hAnsi="宋体"/>
          <w:color w:val="000000"/>
        </w:rPr>
      </w:pPr>
      <w:r>
        <w:rPr>
          <w:rFonts w:ascii="宋体" w:hAnsi="宋体" w:hint="eastAsia"/>
          <w:color w:val="000000"/>
        </w:rPr>
        <w:t>1、如果存在“凭证禁用”则不允许刷卡维护，如果为“密码禁用”则不允许客户发起的维护。</w:t>
      </w:r>
    </w:p>
    <w:p w:rsidR="003C0745" w:rsidRDefault="003C0745" w:rsidP="003C0745">
      <w:pPr>
        <w:ind w:leftChars="150" w:left="720" w:hangingChars="150" w:hanging="360"/>
        <w:rPr>
          <w:rFonts w:ascii="宋体" w:hAnsi="宋体"/>
          <w:color w:val="000000"/>
        </w:rPr>
      </w:pPr>
      <w:r>
        <w:rPr>
          <w:rFonts w:ascii="宋体" w:hAnsi="宋体" w:hint="eastAsia"/>
          <w:color w:val="000000"/>
        </w:rPr>
        <w:t>2、关闭国际借记卡境外ATM取款功能，在限额处输入零金额。</w:t>
      </w:r>
    </w:p>
    <w:p w:rsidR="003C0745" w:rsidRDefault="003C0745" w:rsidP="003C0745">
      <w:pPr>
        <w:ind w:leftChars="150" w:left="720" w:hangingChars="150" w:hanging="360"/>
        <w:rPr>
          <w:rFonts w:ascii="宋体" w:hAnsi="宋体" w:cs="Arial Unicode MS"/>
          <w:color w:val="000000"/>
          <w:kern w:val="0"/>
          <w:szCs w:val="20"/>
        </w:rPr>
      </w:pPr>
      <w:r>
        <w:rPr>
          <w:rFonts w:ascii="宋体" w:hAnsi="宋体" w:hint="eastAsia"/>
          <w:color w:val="000000"/>
        </w:rPr>
        <w:t>3、境外ATM取款每日最高限额为1000美元。</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numPr>
          <w:ilvl w:val="0"/>
          <w:numId w:val="303"/>
        </w:numPr>
        <w:rPr>
          <w:rFonts w:ascii="宋体" w:hAnsi="宋体"/>
          <w:color w:val="000000"/>
        </w:rPr>
      </w:pPr>
      <w:r>
        <w:rPr>
          <w:rFonts w:ascii="宋体" w:hAnsi="宋体" w:hint="eastAsia"/>
          <w:color w:val="000000"/>
        </w:rPr>
        <w:t>用户选择系统导航→其他中间业务→国际卡境外业务→ATM每日限额管理进入系统，或在“业务代码”栏输入“6502”进入。</w:t>
      </w:r>
    </w:p>
    <w:p w:rsidR="003C0745" w:rsidRDefault="003C0745" w:rsidP="003C0745">
      <w:pPr>
        <w:numPr>
          <w:ilvl w:val="0"/>
          <w:numId w:val="303"/>
        </w:numPr>
        <w:rPr>
          <w:rFonts w:ascii="宋体" w:hAnsi="宋体"/>
          <w:color w:val="000000"/>
        </w:rPr>
      </w:pPr>
      <w:r>
        <w:rPr>
          <w:rFonts w:ascii="宋体" w:hAnsi="宋体" w:hint="eastAsia"/>
          <w:color w:val="000000"/>
        </w:rPr>
        <w:t>以下步骤同国际借记卡境外POS每日限额修改。</w:t>
      </w:r>
    </w:p>
    <w:p w:rsidR="003C0745" w:rsidRDefault="003C0745" w:rsidP="0004090F">
      <w:pPr>
        <w:pStyle w:val="5"/>
        <w:rPr>
          <w:rFonts w:ascii="宋体" w:hAnsi="宋体"/>
          <w:color w:val="000000"/>
        </w:rPr>
      </w:pPr>
      <w:bookmarkStart w:id="99" w:name="_Toc182971458"/>
      <w:r>
        <w:rPr>
          <w:rFonts w:ascii="宋体" w:hAnsi="宋体" w:hint="eastAsia"/>
          <w:color w:val="000000"/>
        </w:rPr>
        <w:t>二十、国际借记卡网上支付每日限额管理（业务代码6503）</w:t>
      </w:r>
      <w:bookmarkEnd w:id="99"/>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left="357"/>
        <w:rPr>
          <w:rFonts w:ascii="宋体" w:hAnsi="宋体"/>
          <w:color w:val="000000"/>
        </w:rPr>
      </w:pPr>
      <w:r>
        <w:rPr>
          <w:rFonts w:ascii="宋体" w:hAnsi="宋体" w:hint="eastAsia"/>
          <w:color w:val="000000"/>
        </w:rPr>
        <w:t>1、通过本功能可受理客户申请更改国际借记卡美元网上支付限额。</w:t>
      </w:r>
    </w:p>
    <w:p w:rsidR="003C0745" w:rsidRDefault="003C0745" w:rsidP="003C0745">
      <w:pPr>
        <w:ind w:left="357"/>
        <w:rPr>
          <w:rFonts w:ascii="宋体" w:hAnsi="宋体"/>
          <w:color w:val="000000"/>
        </w:rPr>
      </w:pPr>
      <w:r>
        <w:rPr>
          <w:rFonts w:ascii="宋体" w:hAnsi="宋体" w:hint="eastAsia"/>
          <w:color w:val="000000"/>
        </w:rPr>
        <w:t>2、更改由于银行内部操作错误输入的国际借记卡美元网上支付限额。</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numPr>
          <w:ilvl w:val="0"/>
          <w:numId w:val="305"/>
        </w:numPr>
        <w:rPr>
          <w:rFonts w:ascii="宋体" w:hAnsi="宋体"/>
          <w:color w:val="000000"/>
        </w:rPr>
      </w:pPr>
      <w:r>
        <w:rPr>
          <w:rFonts w:ascii="宋体" w:hAnsi="宋体" w:hint="eastAsia"/>
          <w:color w:val="000000"/>
        </w:rPr>
        <w:t>关闭国际借记卡美元网上支付功能，在限额处输入零金额。</w:t>
      </w:r>
    </w:p>
    <w:p w:rsidR="003C0745" w:rsidRDefault="003C0745" w:rsidP="003C0745">
      <w:pPr>
        <w:numPr>
          <w:ilvl w:val="0"/>
          <w:numId w:val="305"/>
        </w:numPr>
        <w:rPr>
          <w:rFonts w:ascii="宋体" w:hAnsi="宋体" w:cs="Arial Unicode MS"/>
          <w:color w:val="000000"/>
          <w:kern w:val="0"/>
          <w:szCs w:val="20"/>
        </w:rPr>
      </w:pPr>
      <w:r>
        <w:rPr>
          <w:rFonts w:ascii="宋体" w:hAnsi="宋体" w:hint="eastAsia"/>
          <w:color w:val="000000"/>
        </w:rPr>
        <w:t>如果存在“凭证禁用”则不允许刷卡维护，如果为“密码禁用”则不允许客户发起的维护。</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numPr>
          <w:ilvl w:val="0"/>
          <w:numId w:val="304"/>
        </w:numPr>
        <w:rPr>
          <w:rFonts w:ascii="宋体" w:hAnsi="宋体"/>
          <w:color w:val="000000"/>
        </w:rPr>
      </w:pPr>
      <w:r>
        <w:rPr>
          <w:rFonts w:ascii="宋体" w:hAnsi="宋体" w:hint="eastAsia"/>
          <w:color w:val="000000"/>
        </w:rPr>
        <w:t>用户选择系统导航→其他中间业务→国际卡境外业务→网上支付限额管</w:t>
      </w:r>
      <w:r>
        <w:rPr>
          <w:rFonts w:ascii="宋体" w:hAnsi="宋体" w:hint="eastAsia"/>
          <w:color w:val="000000"/>
        </w:rPr>
        <w:lastRenderedPageBreak/>
        <w:t>理进入系统，或在“业务代码”栏输入“6503”进入。</w:t>
      </w:r>
    </w:p>
    <w:p w:rsidR="003C0745" w:rsidRDefault="003C0745" w:rsidP="003C0745">
      <w:pPr>
        <w:numPr>
          <w:ilvl w:val="0"/>
          <w:numId w:val="304"/>
        </w:numPr>
        <w:rPr>
          <w:rFonts w:ascii="宋体" w:hAnsi="宋体"/>
          <w:color w:val="000000"/>
        </w:rPr>
      </w:pPr>
      <w:r>
        <w:rPr>
          <w:rFonts w:ascii="宋体" w:hAnsi="宋体" w:hint="eastAsia"/>
          <w:color w:val="000000"/>
        </w:rPr>
        <w:t>以下步骤同国际借记卡境外POS每日限额修改。</w:t>
      </w:r>
    </w:p>
    <w:p w:rsidR="003C0745" w:rsidRDefault="003C0745" w:rsidP="0004090F">
      <w:pPr>
        <w:pStyle w:val="5"/>
        <w:rPr>
          <w:rFonts w:ascii="宋体" w:hAnsi="宋体"/>
          <w:color w:val="000000"/>
        </w:rPr>
      </w:pPr>
      <w:bookmarkStart w:id="100" w:name="_Toc182971459"/>
      <w:r>
        <w:rPr>
          <w:rFonts w:ascii="宋体" w:hAnsi="宋体" w:hint="eastAsia"/>
          <w:color w:val="000000"/>
        </w:rPr>
        <w:t>二十一、国际借记卡委托购汇功能开通（业务代码6511）</w:t>
      </w:r>
      <w:bookmarkEnd w:id="100"/>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left="357"/>
        <w:rPr>
          <w:rFonts w:ascii="宋体" w:hAnsi="宋体"/>
          <w:color w:val="000000"/>
        </w:rPr>
      </w:pPr>
      <w:r>
        <w:rPr>
          <w:rFonts w:ascii="宋体" w:hAnsi="宋体" w:hint="eastAsia"/>
          <w:color w:val="000000"/>
        </w:rPr>
        <w:t>1、通过本功能可受理客户申请国际借记卡开通委托购汇功能。</w:t>
      </w:r>
    </w:p>
    <w:p w:rsidR="003C0745" w:rsidRDefault="003C0745" w:rsidP="003C0745">
      <w:pPr>
        <w:ind w:left="357"/>
        <w:rPr>
          <w:rFonts w:ascii="宋体" w:hAnsi="宋体"/>
          <w:color w:val="000000"/>
        </w:rPr>
      </w:pPr>
      <w:r>
        <w:rPr>
          <w:rFonts w:ascii="宋体" w:hAnsi="宋体" w:hint="eastAsia"/>
          <w:color w:val="000000"/>
        </w:rPr>
        <w:t>2、开通由于银行内部操作失误而应开未开的国际借记卡委托购汇功能。</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numPr>
          <w:ilvl w:val="0"/>
          <w:numId w:val="307"/>
        </w:numPr>
        <w:rPr>
          <w:rFonts w:ascii="宋体" w:hAnsi="宋体"/>
          <w:color w:val="000000"/>
        </w:rPr>
      </w:pPr>
      <w:r>
        <w:rPr>
          <w:rFonts w:ascii="宋体" w:hAnsi="宋体" w:hint="eastAsia"/>
          <w:color w:val="000000"/>
        </w:rPr>
        <w:t>如果存在“凭证禁用”则不允许刷卡开通，如果为“密码禁用”则不允许客户发起的开通。</w:t>
      </w:r>
    </w:p>
    <w:p w:rsidR="003C0745" w:rsidRDefault="003C0745" w:rsidP="003C0745">
      <w:pPr>
        <w:numPr>
          <w:ilvl w:val="0"/>
          <w:numId w:val="307"/>
        </w:numPr>
        <w:rPr>
          <w:rFonts w:ascii="宋体" w:hAnsi="宋体" w:cs="Arial Unicode MS"/>
          <w:color w:val="000000"/>
          <w:kern w:val="0"/>
          <w:szCs w:val="20"/>
        </w:rPr>
      </w:pPr>
      <w:r>
        <w:rPr>
          <w:rFonts w:ascii="宋体" w:hAnsi="宋体" w:hint="eastAsia"/>
          <w:color w:val="000000"/>
        </w:rPr>
        <w:t>系统自动判断是否已开通委托购汇功能。</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numPr>
          <w:ilvl w:val="0"/>
          <w:numId w:val="306"/>
        </w:numPr>
        <w:rPr>
          <w:rFonts w:ascii="宋体" w:hAnsi="宋体"/>
          <w:color w:val="000000"/>
        </w:rPr>
      </w:pPr>
      <w:r>
        <w:rPr>
          <w:rFonts w:ascii="宋体" w:hAnsi="宋体" w:hint="eastAsia"/>
          <w:color w:val="000000"/>
        </w:rPr>
        <w:t>用户选择系统导航→其他中间业务→国际卡境外业务→委托购汇功能开通进入系统，或在“业务代码”栏输入6511进入。</w:t>
      </w:r>
    </w:p>
    <w:p w:rsidR="003C0745" w:rsidRDefault="003C0745" w:rsidP="003C0745">
      <w:pPr>
        <w:numPr>
          <w:ilvl w:val="0"/>
          <w:numId w:val="306"/>
        </w:numPr>
        <w:rPr>
          <w:rFonts w:ascii="宋体" w:hAnsi="宋体"/>
          <w:color w:val="000000"/>
        </w:rPr>
      </w:pPr>
      <w:r>
        <w:rPr>
          <w:rFonts w:ascii="宋体" w:hAnsi="宋体" w:hint="eastAsia"/>
          <w:color w:val="000000"/>
        </w:rPr>
        <w:t>选择业务发起人类型</w:t>
      </w:r>
    </w:p>
    <w:p w:rsidR="003C0745" w:rsidRDefault="003C0745" w:rsidP="003C0745">
      <w:pPr>
        <w:numPr>
          <w:ilvl w:val="0"/>
          <w:numId w:val="306"/>
        </w:numPr>
        <w:rPr>
          <w:rFonts w:ascii="宋体" w:hAnsi="宋体"/>
          <w:color w:val="000000"/>
        </w:rPr>
      </w:pPr>
      <w:r>
        <w:rPr>
          <w:rFonts w:ascii="宋体" w:hAnsi="宋体" w:hint="eastAsia"/>
          <w:color w:val="000000"/>
        </w:rPr>
        <w:t>刷卡或手工输入国际借记卡卡号，回车，系统显示该国际借记卡的户口及账户信息和当前委托购汇状态</w:t>
      </w:r>
    </w:p>
    <w:p w:rsidR="003C0745" w:rsidRDefault="003C0745" w:rsidP="003C0745">
      <w:pPr>
        <w:numPr>
          <w:ilvl w:val="0"/>
          <w:numId w:val="306"/>
        </w:numPr>
        <w:rPr>
          <w:rFonts w:ascii="宋体" w:hAnsi="宋体"/>
          <w:color w:val="000000"/>
        </w:rPr>
      </w:pPr>
      <w:r>
        <w:rPr>
          <w:rFonts w:ascii="宋体" w:hAnsi="宋体" w:hint="eastAsia"/>
          <w:color w:val="000000"/>
        </w:rPr>
        <w:t>如为银行内部发起，则</w:t>
      </w:r>
      <w:r w:rsidR="0004090F">
        <w:rPr>
          <w:rFonts w:ascii="宋体" w:hAnsi="宋体" w:hint="eastAsia"/>
          <w:noProof/>
          <w:color w:val="000000"/>
        </w:rPr>
        <w:drawing>
          <wp:inline distT="0" distB="0" distL="0" distR="0">
            <wp:extent cx="628650" cy="190500"/>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0" cstate="print"/>
                    <a:srcRect/>
                    <a:stretch>
                      <a:fillRect/>
                    </a:stretch>
                  </pic:blipFill>
                  <pic:spPr bwMode="auto">
                    <a:xfrm>
                      <a:off x="0" y="0"/>
                      <a:ext cx="628650" cy="190500"/>
                    </a:xfrm>
                    <a:prstGeom prst="rect">
                      <a:avLst/>
                    </a:prstGeom>
                    <a:noFill/>
                    <a:ln w="9525">
                      <a:noFill/>
                      <a:miter lim="800000"/>
                      <a:headEnd/>
                      <a:tailEnd/>
                    </a:ln>
                  </pic:spPr>
                </pic:pic>
              </a:graphicData>
            </a:graphic>
          </wp:inline>
        </w:drawing>
      </w:r>
      <w:r>
        <w:rPr>
          <w:rFonts w:ascii="宋体" w:hAnsi="宋体" w:hint="eastAsia"/>
          <w:color w:val="000000"/>
        </w:rPr>
        <w:t>处灰显。无须输入密码，但需主管授权。</w:t>
      </w:r>
    </w:p>
    <w:p w:rsidR="003C0745" w:rsidRDefault="003C0745" w:rsidP="003C0745">
      <w:pPr>
        <w:numPr>
          <w:ilvl w:val="0"/>
          <w:numId w:val="306"/>
        </w:numPr>
        <w:rPr>
          <w:rFonts w:ascii="宋体" w:hAnsi="宋体"/>
          <w:color w:val="000000"/>
        </w:rPr>
      </w:pPr>
      <w:r>
        <w:rPr>
          <w:rFonts w:ascii="宋体" w:hAnsi="宋体" w:hint="eastAsia"/>
          <w:color w:val="000000"/>
        </w:rPr>
        <w:t>如为客户发起，则选择</w:t>
      </w:r>
      <w:r w:rsidR="0004090F">
        <w:rPr>
          <w:rFonts w:ascii="宋体" w:hAnsi="宋体" w:hint="eastAsia"/>
          <w:noProof/>
          <w:color w:val="000000"/>
        </w:rPr>
        <w:drawing>
          <wp:inline distT="0" distB="0" distL="0" distR="0">
            <wp:extent cx="619125" cy="219075"/>
            <wp:effectExtent l="1905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1" cstate="print"/>
                    <a:srcRect/>
                    <a:stretch>
                      <a:fillRect/>
                    </a:stretch>
                  </pic:blipFill>
                  <pic:spPr bwMode="auto">
                    <a:xfrm>
                      <a:off x="0" y="0"/>
                      <a:ext cx="619125" cy="219075"/>
                    </a:xfrm>
                    <a:prstGeom prst="rect">
                      <a:avLst/>
                    </a:prstGeom>
                    <a:noFill/>
                    <a:ln w="9525">
                      <a:noFill/>
                      <a:miter lim="800000"/>
                      <a:headEnd/>
                      <a:tailEnd/>
                    </a:ln>
                  </pic:spPr>
                </pic:pic>
              </a:graphicData>
            </a:graphic>
          </wp:inline>
        </w:drawing>
      </w:r>
      <w:r>
        <w:rPr>
          <w:rFonts w:ascii="宋体" w:hAnsi="宋体" w:hint="eastAsia"/>
          <w:color w:val="000000"/>
        </w:rPr>
        <w:t>按钮，提示客户通过加密键盘输入取款密码。</w:t>
      </w:r>
    </w:p>
    <w:p w:rsidR="003C0745" w:rsidRDefault="003C0745" w:rsidP="003C0745">
      <w:pPr>
        <w:numPr>
          <w:ilvl w:val="0"/>
          <w:numId w:val="306"/>
        </w:numPr>
        <w:rPr>
          <w:rFonts w:ascii="宋体" w:hAnsi="宋体"/>
          <w:color w:val="000000"/>
        </w:rPr>
      </w:pPr>
      <w:r>
        <w:rPr>
          <w:rFonts w:ascii="宋体" w:hAnsi="宋体" w:hint="eastAsia"/>
          <w:color w:val="000000"/>
        </w:rPr>
        <w:t>委托成功，打印“特殊业务凭证”。</w:t>
      </w:r>
    </w:p>
    <w:p w:rsidR="003C0745" w:rsidRDefault="003C0745" w:rsidP="0004090F">
      <w:pPr>
        <w:pStyle w:val="5"/>
        <w:rPr>
          <w:rFonts w:ascii="宋体" w:hAnsi="宋体"/>
          <w:color w:val="000000"/>
        </w:rPr>
      </w:pPr>
      <w:bookmarkStart w:id="101" w:name="_Toc182971460"/>
      <w:r>
        <w:rPr>
          <w:rFonts w:ascii="宋体" w:hAnsi="宋体" w:hint="eastAsia"/>
          <w:color w:val="000000"/>
        </w:rPr>
        <w:t>二十二、国际借记卡委托购汇功能关闭（业务代码6512）</w:t>
      </w:r>
      <w:bookmarkEnd w:id="101"/>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left="357"/>
        <w:rPr>
          <w:rFonts w:ascii="宋体" w:hAnsi="宋体"/>
          <w:color w:val="000000"/>
        </w:rPr>
      </w:pPr>
      <w:r>
        <w:rPr>
          <w:rFonts w:ascii="宋体" w:hAnsi="宋体" w:hint="eastAsia"/>
          <w:color w:val="000000"/>
        </w:rPr>
        <w:t>1、通过本功能可受理客户申请国际借记卡关闭委托购汇功能。</w:t>
      </w:r>
    </w:p>
    <w:p w:rsidR="003C0745" w:rsidRDefault="003C0745" w:rsidP="003C0745">
      <w:pPr>
        <w:ind w:left="357"/>
        <w:rPr>
          <w:rFonts w:ascii="宋体" w:hAnsi="宋体"/>
          <w:color w:val="000000"/>
        </w:rPr>
      </w:pPr>
      <w:r>
        <w:rPr>
          <w:rFonts w:ascii="宋体" w:hAnsi="宋体" w:hint="eastAsia"/>
          <w:color w:val="000000"/>
        </w:rPr>
        <w:t>2、关闭由于银行内部操作失误而误开通的国际借记卡委托购汇功能。</w:t>
      </w:r>
    </w:p>
    <w:p w:rsidR="003C0745" w:rsidRDefault="003C0745" w:rsidP="003C0745">
      <w:pPr>
        <w:pStyle w:val="6"/>
        <w:spacing w:line="360" w:lineRule="auto"/>
        <w:rPr>
          <w:rFonts w:ascii="宋体" w:eastAsia="宋体" w:hAnsi="宋体"/>
        </w:rPr>
      </w:pPr>
      <w:r>
        <w:rPr>
          <w:rFonts w:ascii="宋体" w:eastAsia="宋体" w:hAnsi="宋体" w:hint="eastAsia"/>
        </w:rPr>
        <w:lastRenderedPageBreak/>
        <w:t>（二）操作要点</w:t>
      </w:r>
    </w:p>
    <w:p w:rsidR="003C0745" w:rsidRDefault="003C0745" w:rsidP="003C0745">
      <w:pPr>
        <w:ind w:left="360"/>
        <w:rPr>
          <w:rFonts w:ascii="宋体" w:hAnsi="宋体" w:cs="Arial Unicode MS"/>
          <w:color w:val="000000"/>
          <w:kern w:val="0"/>
          <w:szCs w:val="20"/>
        </w:rPr>
      </w:pPr>
      <w:r>
        <w:rPr>
          <w:rFonts w:ascii="宋体" w:hAnsi="宋体" w:hint="eastAsia"/>
          <w:color w:val="000000"/>
        </w:rPr>
        <w:t>同国际借记卡委托购汇功能开通操作要点。</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ind w:leftChars="150" w:left="720" w:hangingChars="150" w:hanging="360"/>
        <w:rPr>
          <w:rFonts w:ascii="宋体" w:hAnsi="宋体"/>
          <w:color w:val="000000"/>
        </w:rPr>
      </w:pPr>
      <w:r>
        <w:rPr>
          <w:rFonts w:ascii="宋体" w:hAnsi="宋体" w:hint="eastAsia"/>
          <w:color w:val="000000"/>
        </w:rPr>
        <w:t>1、用户选择系统导航→其他中间业务→国际卡境外业务→委托购汇功能关闭进入系统，或在“业务代码”栏输入6512进入。</w:t>
      </w:r>
    </w:p>
    <w:p w:rsidR="003C0745" w:rsidRDefault="003C0745" w:rsidP="003C0745">
      <w:pPr>
        <w:ind w:leftChars="150" w:left="720" w:hangingChars="150" w:hanging="360"/>
        <w:rPr>
          <w:rFonts w:ascii="宋体" w:hAnsi="宋体"/>
          <w:color w:val="000000"/>
        </w:rPr>
      </w:pPr>
      <w:r>
        <w:rPr>
          <w:rFonts w:ascii="宋体" w:hAnsi="宋体" w:hint="eastAsia"/>
          <w:color w:val="000000"/>
        </w:rPr>
        <w:t>2、以下步骤同借记卡委托购汇功能开通。</w:t>
      </w:r>
    </w:p>
    <w:p w:rsidR="003C0745" w:rsidRDefault="003C0745" w:rsidP="0004090F">
      <w:pPr>
        <w:pStyle w:val="5"/>
        <w:rPr>
          <w:rFonts w:ascii="宋体" w:hAnsi="宋体"/>
          <w:color w:val="000000"/>
        </w:rPr>
      </w:pPr>
      <w:bookmarkStart w:id="102" w:name="_Toc182971461"/>
      <w:r>
        <w:rPr>
          <w:rFonts w:ascii="宋体" w:hAnsi="宋体" w:hint="eastAsia"/>
          <w:color w:val="000000"/>
        </w:rPr>
        <w:t>二十三、国际借记卡挂失补卡（业务代码1412）</w:t>
      </w:r>
      <w:bookmarkEnd w:id="102"/>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pStyle w:val="a5"/>
        <w:ind w:firstLine="480"/>
        <w:rPr>
          <w:rFonts w:ascii="宋体" w:hAnsi="宋体"/>
          <w:color w:val="000000"/>
        </w:rPr>
      </w:pPr>
      <w:r>
        <w:rPr>
          <w:rFonts w:ascii="宋体" w:hAnsi="宋体" w:hint="eastAsia"/>
          <w:color w:val="000000"/>
        </w:rPr>
        <w:t>通过本功能实现当国际借记卡丢失后，客户到柜面申请对国际借记卡凭证进行书面挂失补卡的操作。</w:t>
      </w:r>
    </w:p>
    <w:p w:rsidR="003C0745" w:rsidRDefault="003C0745" w:rsidP="003C0745">
      <w:pPr>
        <w:pStyle w:val="6"/>
        <w:spacing w:line="360" w:lineRule="auto"/>
        <w:rPr>
          <w:rFonts w:ascii="宋体" w:eastAsia="宋体" w:hAnsi="宋体"/>
        </w:rPr>
      </w:pPr>
      <w:r>
        <w:rPr>
          <w:rFonts w:ascii="宋体" w:eastAsia="宋体" w:hAnsi="宋体" w:hint="eastAsia"/>
        </w:rPr>
        <w:t>（二）界面</w:t>
      </w:r>
    </w:p>
    <w:p w:rsidR="003C0745" w:rsidRDefault="0004090F" w:rsidP="003C0745">
      <w:pPr>
        <w:rPr>
          <w:rFonts w:ascii="宋体" w:hAnsi="宋体"/>
          <w:color w:val="000000"/>
        </w:rPr>
      </w:pPr>
      <w:r>
        <w:rPr>
          <w:rFonts w:ascii="宋体" w:hAnsi="宋体"/>
          <w:noProof/>
          <w:color w:val="000000"/>
        </w:rPr>
        <w:drawing>
          <wp:inline distT="0" distB="0" distL="0" distR="0">
            <wp:extent cx="5267325" cy="3609975"/>
            <wp:effectExtent l="1905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2" cstate="print"/>
                    <a:srcRect/>
                    <a:stretch>
                      <a:fillRect/>
                    </a:stretch>
                  </pic:blipFill>
                  <pic:spPr bwMode="auto">
                    <a:xfrm>
                      <a:off x="0" y="0"/>
                      <a:ext cx="5267325" cy="3609975"/>
                    </a:xfrm>
                    <a:prstGeom prst="rect">
                      <a:avLst/>
                    </a:prstGeom>
                    <a:noFill/>
                    <a:ln w="9525">
                      <a:noFill/>
                      <a:miter lim="800000"/>
                      <a:headEnd/>
                      <a:tailEnd/>
                    </a:ln>
                  </pic:spPr>
                </pic:pic>
              </a:graphicData>
            </a:graphic>
          </wp:inline>
        </w:drawing>
      </w:r>
    </w:p>
    <w:p w:rsidR="003C0745" w:rsidRDefault="003C0745" w:rsidP="003C0745">
      <w:pPr>
        <w:pStyle w:val="6"/>
        <w:spacing w:line="360" w:lineRule="auto"/>
        <w:rPr>
          <w:rFonts w:ascii="宋体" w:eastAsia="宋体" w:hAnsi="宋体"/>
        </w:rPr>
      </w:pPr>
      <w:r>
        <w:rPr>
          <w:rFonts w:ascii="宋体" w:eastAsia="宋体" w:hAnsi="宋体" w:hint="eastAsia"/>
        </w:rPr>
        <w:t>（三）操作要点</w:t>
      </w:r>
    </w:p>
    <w:p w:rsidR="003C0745" w:rsidRDefault="003C0745" w:rsidP="003C0745">
      <w:pPr>
        <w:widowControl/>
        <w:ind w:firstLineChars="171" w:firstLine="410"/>
        <w:jc w:val="left"/>
        <w:rPr>
          <w:rFonts w:ascii="宋体" w:hAnsi="宋体"/>
          <w:color w:val="000000"/>
          <w:szCs w:val="20"/>
        </w:rPr>
      </w:pPr>
      <w:r>
        <w:rPr>
          <w:rFonts w:ascii="宋体" w:hAnsi="宋体" w:hint="eastAsia"/>
          <w:color w:val="000000"/>
        </w:rPr>
        <w:t>1、</w:t>
      </w:r>
      <w:r>
        <w:rPr>
          <w:rFonts w:ascii="宋体" w:hAnsi="宋体" w:hint="eastAsia"/>
          <w:color w:val="000000"/>
          <w:szCs w:val="20"/>
        </w:rPr>
        <w:t>国际卡挂失补卡必须更换卡号。</w:t>
      </w:r>
    </w:p>
    <w:p w:rsidR="003C0745" w:rsidRDefault="003C0745" w:rsidP="003C0745">
      <w:pPr>
        <w:widowControl/>
        <w:ind w:left="360"/>
        <w:jc w:val="left"/>
        <w:rPr>
          <w:rFonts w:ascii="宋体" w:hAnsi="宋体"/>
          <w:color w:val="000000"/>
          <w:szCs w:val="20"/>
        </w:rPr>
      </w:pPr>
      <w:r>
        <w:rPr>
          <w:rFonts w:ascii="宋体" w:hAnsi="宋体" w:hint="eastAsia"/>
          <w:color w:val="000000"/>
          <w:szCs w:val="20"/>
        </w:rPr>
        <w:lastRenderedPageBreak/>
        <w:t>2、更换卡号的操作与开户时选择卡号相同，分四种选号方式。</w:t>
      </w:r>
    </w:p>
    <w:p w:rsidR="003C0745" w:rsidRDefault="003C0745" w:rsidP="003C0745">
      <w:pPr>
        <w:widowControl/>
        <w:ind w:left="360"/>
        <w:jc w:val="left"/>
        <w:rPr>
          <w:rFonts w:ascii="宋体" w:hAnsi="宋体"/>
          <w:color w:val="000000"/>
          <w:szCs w:val="20"/>
        </w:rPr>
      </w:pPr>
      <w:r>
        <w:rPr>
          <w:rFonts w:ascii="宋体" w:hAnsi="宋体" w:hint="eastAsia"/>
          <w:color w:val="000000"/>
          <w:szCs w:val="20"/>
        </w:rPr>
        <w:t>3、一卡通金卡挂失时（符合金葵花卡准入标准时）即可选择更换为金葵花卡。</w:t>
      </w:r>
    </w:p>
    <w:p w:rsidR="003C0745" w:rsidRDefault="003C0745" w:rsidP="003C0745">
      <w:pPr>
        <w:widowControl/>
        <w:ind w:left="360"/>
        <w:jc w:val="left"/>
        <w:rPr>
          <w:rFonts w:ascii="宋体" w:hAnsi="宋体" w:cs="Arial Unicode MS"/>
          <w:color w:val="000000"/>
          <w:kern w:val="0"/>
          <w:szCs w:val="20"/>
        </w:rPr>
      </w:pPr>
    </w:p>
    <w:p w:rsidR="003C0745" w:rsidRDefault="003C0745" w:rsidP="003C0745">
      <w:pPr>
        <w:pStyle w:val="6"/>
        <w:spacing w:line="360" w:lineRule="auto"/>
        <w:rPr>
          <w:rFonts w:ascii="宋体" w:eastAsia="宋体" w:hAnsi="宋体"/>
        </w:rPr>
      </w:pPr>
      <w:r>
        <w:rPr>
          <w:rFonts w:ascii="宋体" w:eastAsia="宋体" w:hAnsi="宋体" w:hint="eastAsia"/>
        </w:rPr>
        <w:t>（四）操作步骤</w:t>
      </w:r>
    </w:p>
    <w:p w:rsidR="003C0745" w:rsidRDefault="003C0745" w:rsidP="003C0745">
      <w:pPr>
        <w:ind w:firstLineChars="200" w:firstLine="480"/>
        <w:rPr>
          <w:rFonts w:ascii="宋体" w:hAnsi="宋体"/>
          <w:color w:val="000000"/>
        </w:rPr>
      </w:pPr>
      <w:r>
        <w:rPr>
          <w:rFonts w:ascii="宋体" w:hAnsi="宋体" w:hint="eastAsia"/>
          <w:color w:val="000000"/>
        </w:rPr>
        <w:t>同一卡通书面挂失。</w:t>
      </w:r>
    </w:p>
    <w:p w:rsidR="003C0745" w:rsidRDefault="003C0745" w:rsidP="003C0745">
      <w:pPr>
        <w:rPr>
          <w:rFonts w:ascii="宋体" w:hAnsi="宋体"/>
          <w:color w:val="000000"/>
        </w:rPr>
      </w:pPr>
    </w:p>
    <w:p w:rsidR="003C0745" w:rsidRDefault="003C0745" w:rsidP="0004090F">
      <w:pPr>
        <w:pStyle w:val="5"/>
        <w:rPr>
          <w:rFonts w:ascii="宋体" w:hAnsi="宋体"/>
          <w:color w:val="000000"/>
        </w:rPr>
      </w:pPr>
      <w:bookmarkStart w:id="103" w:name="_Toc182971462"/>
      <w:r>
        <w:rPr>
          <w:rFonts w:ascii="宋体" w:hAnsi="宋体" w:hint="eastAsia"/>
          <w:color w:val="000000"/>
        </w:rPr>
        <w:t>二十四、国际借记卡挂失补卡解挂（业务代码1414）</w:t>
      </w:r>
      <w:bookmarkEnd w:id="103"/>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pStyle w:val="a5"/>
        <w:ind w:firstLine="480"/>
        <w:rPr>
          <w:rFonts w:ascii="宋体" w:hAnsi="宋体"/>
          <w:color w:val="000000"/>
        </w:rPr>
      </w:pPr>
      <w:r>
        <w:rPr>
          <w:rFonts w:ascii="宋体" w:hAnsi="宋体" w:hint="eastAsia"/>
          <w:color w:val="000000"/>
        </w:rPr>
        <w:t>通过本功能实现对已经书面挂失的国际借记卡进行解挂补卡，只能选择换卡号解挂。</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widowControl/>
        <w:ind w:firstLineChars="171" w:firstLine="410"/>
        <w:jc w:val="left"/>
        <w:rPr>
          <w:rFonts w:ascii="宋体" w:hAnsi="宋体" w:cs="Arial Unicode MS"/>
          <w:color w:val="000000"/>
          <w:kern w:val="0"/>
          <w:szCs w:val="20"/>
        </w:rPr>
      </w:pPr>
      <w:r>
        <w:rPr>
          <w:rFonts w:ascii="宋体" w:hAnsi="宋体" w:hint="eastAsia"/>
          <w:color w:val="000000"/>
        </w:rPr>
        <w:t>1、</w:t>
      </w:r>
      <w:r>
        <w:rPr>
          <w:rFonts w:ascii="宋体" w:hAnsi="宋体" w:hint="eastAsia"/>
          <w:color w:val="000000"/>
          <w:szCs w:val="20"/>
        </w:rPr>
        <w:t>解挂时需重写磁，必须确定磁条读写器为高抗磁型号，否则将导致废卡，只能重新挂失。</w:t>
      </w:r>
    </w:p>
    <w:p w:rsidR="003C0745" w:rsidRDefault="003C0745" w:rsidP="003C0745">
      <w:pPr>
        <w:widowControl/>
        <w:ind w:firstLineChars="171" w:firstLine="410"/>
        <w:jc w:val="left"/>
        <w:rPr>
          <w:rFonts w:ascii="宋体" w:hAnsi="宋体" w:cs="Arial Unicode MS"/>
          <w:color w:val="000000"/>
          <w:kern w:val="0"/>
          <w:szCs w:val="20"/>
        </w:rPr>
      </w:pPr>
      <w:r>
        <w:rPr>
          <w:rFonts w:ascii="宋体" w:hAnsi="宋体" w:hint="eastAsia"/>
          <w:color w:val="000000"/>
          <w:szCs w:val="20"/>
        </w:rPr>
        <w:t>2、更换卡号后，旧卡的账户信息和外围协议均转换到新卡，旧户口号仍可查询，但不可进行操作。</w:t>
      </w:r>
    </w:p>
    <w:p w:rsidR="003C0745" w:rsidRDefault="003C0745" w:rsidP="003C0745">
      <w:pPr>
        <w:widowControl/>
        <w:ind w:firstLineChars="171" w:firstLine="410"/>
        <w:jc w:val="left"/>
        <w:rPr>
          <w:rFonts w:ascii="宋体" w:hAnsi="宋体" w:cs="Arial Unicode MS"/>
          <w:color w:val="000000"/>
          <w:kern w:val="0"/>
          <w:szCs w:val="20"/>
        </w:rPr>
      </w:pPr>
      <w:r>
        <w:rPr>
          <w:rFonts w:ascii="宋体" w:hAnsi="宋体" w:hint="eastAsia"/>
          <w:color w:val="000000"/>
          <w:szCs w:val="20"/>
        </w:rPr>
        <w:t>3、如客户开有银证通、银基通、网上银行专业版、外汇买卖、受托理财等业务，需确认上述业务的卡号信息已更换。系统在与上述外围系统的首次通信失败后会自动重发５次，如不成功需提交机房维护手工维护外围系统的换卡号信息。</w:t>
      </w:r>
    </w:p>
    <w:p w:rsidR="003C0745" w:rsidRDefault="003C0745" w:rsidP="003C0745">
      <w:pPr>
        <w:widowControl/>
        <w:ind w:firstLineChars="171" w:firstLine="410"/>
        <w:jc w:val="left"/>
        <w:rPr>
          <w:rFonts w:ascii="宋体" w:hAnsi="宋体"/>
          <w:color w:val="000000"/>
          <w:szCs w:val="20"/>
        </w:rPr>
      </w:pPr>
      <w:r>
        <w:rPr>
          <w:rFonts w:ascii="宋体" w:hAnsi="宋体" w:hint="eastAsia"/>
          <w:color w:val="000000"/>
          <w:szCs w:val="20"/>
        </w:rPr>
        <w:t>4、客户取消挂失会撤销制卡数据（未制卡或已制卡），凭证作废、换卡后有效期根据换卡日期推迟。</w:t>
      </w:r>
    </w:p>
    <w:p w:rsidR="003C0745" w:rsidRDefault="003C0745" w:rsidP="003C0745">
      <w:pPr>
        <w:widowControl/>
        <w:ind w:firstLineChars="171" w:firstLine="410"/>
        <w:jc w:val="left"/>
        <w:rPr>
          <w:rFonts w:ascii="宋体" w:hAnsi="宋体" w:cs="Arial Unicode MS"/>
          <w:color w:val="000000"/>
          <w:kern w:val="0"/>
          <w:szCs w:val="20"/>
        </w:rPr>
      </w:pPr>
      <w:r>
        <w:rPr>
          <w:rFonts w:ascii="宋体" w:hAnsi="宋体" w:hint="eastAsia"/>
          <w:color w:val="000000"/>
          <w:szCs w:val="20"/>
        </w:rPr>
        <w:t>5、国际借记卡挂</w:t>
      </w:r>
      <w:r>
        <w:rPr>
          <w:rFonts w:ascii="宋体" w:hAnsi="宋体" w:cs="Arial Unicode MS" w:hint="eastAsia"/>
          <w:color w:val="000000"/>
          <w:kern w:val="0"/>
          <w:szCs w:val="20"/>
        </w:rPr>
        <w:t>失补卡，由于已经更换了卡号，凭证的换卡次数依然为00。</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ind w:firstLineChars="200" w:firstLine="480"/>
        <w:rPr>
          <w:rFonts w:ascii="宋体" w:hAnsi="宋体"/>
          <w:color w:val="000000"/>
        </w:rPr>
      </w:pPr>
      <w:r>
        <w:rPr>
          <w:rFonts w:ascii="宋体" w:hAnsi="宋体" w:hint="eastAsia"/>
          <w:color w:val="000000"/>
        </w:rPr>
        <w:t>同一卡通书面挂失解挂。</w:t>
      </w:r>
    </w:p>
    <w:p w:rsidR="003C0745" w:rsidRDefault="003C0745" w:rsidP="003C0745">
      <w:pPr>
        <w:rPr>
          <w:rFonts w:ascii="宋体" w:hAnsi="宋体"/>
          <w:color w:val="000000"/>
        </w:rPr>
      </w:pPr>
    </w:p>
    <w:p w:rsidR="003C0745" w:rsidRDefault="003C0745" w:rsidP="0004090F">
      <w:pPr>
        <w:pStyle w:val="5"/>
        <w:rPr>
          <w:rFonts w:ascii="宋体" w:hAnsi="宋体"/>
          <w:color w:val="000000"/>
        </w:rPr>
      </w:pPr>
      <w:bookmarkStart w:id="104" w:name="_Toc182971463"/>
      <w:r>
        <w:rPr>
          <w:rFonts w:ascii="宋体" w:hAnsi="宋体" w:hint="eastAsia"/>
          <w:color w:val="000000"/>
        </w:rPr>
        <w:lastRenderedPageBreak/>
        <w:t>二十五、国际借记卡修改领卡机构（业务代码1564）</w:t>
      </w:r>
      <w:bookmarkEnd w:id="104"/>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pStyle w:val="a5"/>
        <w:ind w:firstLine="480"/>
        <w:rPr>
          <w:rFonts w:ascii="宋体" w:hAnsi="宋体"/>
          <w:color w:val="000000"/>
        </w:rPr>
      </w:pPr>
      <w:r>
        <w:rPr>
          <w:rFonts w:ascii="宋体" w:hAnsi="宋体" w:hint="eastAsia"/>
          <w:color w:val="000000"/>
        </w:rPr>
        <w:t>对已经书面挂失的国际借记卡修改领卡、解挂机构。（只能修改到已上新系统的分行网点。）</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widowControl/>
        <w:ind w:firstLineChars="171" w:firstLine="410"/>
        <w:jc w:val="left"/>
        <w:rPr>
          <w:rFonts w:ascii="宋体" w:hAnsi="宋体"/>
          <w:color w:val="000000"/>
          <w:szCs w:val="20"/>
        </w:rPr>
      </w:pPr>
      <w:r>
        <w:rPr>
          <w:rFonts w:ascii="宋体" w:hAnsi="宋体" w:hint="eastAsia"/>
          <w:color w:val="000000"/>
        </w:rPr>
        <w:t>1、</w:t>
      </w:r>
      <w:r>
        <w:rPr>
          <w:rFonts w:ascii="宋体" w:hAnsi="宋体" w:hint="eastAsia"/>
          <w:color w:val="000000"/>
          <w:szCs w:val="20"/>
        </w:rPr>
        <w:t>修改按照发起方式分为差错调整和非差错调整，操作同一卡通。</w:t>
      </w:r>
    </w:p>
    <w:p w:rsidR="003C0745" w:rsidRDefault="003C0745" w:rsidP="003C0745">
      <w:pPr>
        <w:widowControl/>
        <w:ind w:firstLineChars="171" w:firstLine="410"/>
        <w:jc w:val="left"/>
        <w:rPr>
          <w:rFonts w:ascii="宋体" w:hAnsi="宋体"/>
          <w:color w:val="000000"/>
          <w:szCs w:val="20"/>
        </w:rPr>
      </w:pPr>
      <w:r>
        <w:rPr>
          <w:rFonts w:ascii="宋体" w:hAnsi="宋体" w:hint="eastAsia"/>
          <w:color w:val="000000"/>
          <w:szCs w:val="20"/>
        </w:rPr>
        <w:t>2、书面挂失后，原制卡数据在原制卡机构在定制卡管理里作下载，新产生的制卡数据在新的制卡机构在挂失补卡管理下载；</w:t>
      </w:r>
    </w:p>
    <w:p w:rsidR="003C0745" w:rsidRDefault="003C0745" w:rsidP="003C0745">
      <w:pPr>
        <w:widowControl/>
        <w:ind w:firstLineChars="171" w:firstLine="410"/>
        <w:jc w:val="left"/>
        <w:rPr>
          <w:rFonts w:ascii="宋体" w:hAnsi="宋体"/>
          <w:color w:val="000000"/>
          <w:szCs w:val="20"/>
        </w:rPr>
      </w:pPr>
      <w:r>
        <w:rPr>
          <w:rFonts w:ascii="宋体" w:hAnsi="宋体" w:hint="eastAsia"/>
          <w:color w:val="000000"/>
          <w:szCs w:val="20"/>
        </w:rPr>
        <w:t>3、损坏换卡修改领卡机构前后，其制卡数据均在挂失补卡管理作下载；</w:t>
      </w:r>
    </w:p>
    <w:p w:rsidR="003C0745" w:rsidRDefault="003C0745" w:rsidP="003C0745">
      <w:pPr>
        <w:widowControl/>
        <w:ind w:firstLineChars="171" w:firstLine="410"/>
        <w:jc w:val="left"/>
        <w:rPr>
          <w:rFonts w:ascii="宋体" w:hAnsi="宋体"/>
          <w:color w:val="000000"/>
          <w:szCs w:val="20"/>
        </w:rPr>
      </w:pPr>
      <w:r>
        <w:rPr>
          <w:rFonts w:ascii="宋体" w:hAnsi="宋体" w:hint="eastAsia"/>
          <w:color w:val="000000"/>
          <w:szCs w:val="20"/>
        </w:rPr>
        <w:t>4、书面挂失或损坏换卡后修改了领卡机构的，新的制卡数据卡号均与原制卡数据一致；</w:t>
      </w:r>
    </w:p>
    <w:p w:rsidR="003C0745" w:rsidRDefault="003C0745" w:rsidP="003C0745">
      <w:pPr>
        <w:widowControl/>
        <w:tabs>
          <w:tab w:val="left" w:pos="720"/>
        </w:tabs>
        <w:ind w:firstLineChars="171" w:firstLine="410"/>
        <w:jc w:val="left"/>
        <w:rPr>
          <w:rFonts w:ascii="宋体" w:hAnsi="宋体"/>
          <w:color w:val="000000"/>
          <w:szCs w:val="20"/>
        </w:rPr>
      </w:pPr>
      <w:r>
        <w:rPr>
          <w:rFonts w:ascii="宋体" w:hAnsi="宋体" w:hint="eastAsia"/>
          <w:color w:val="000000"/>
          <w:szCs w:val="20"/>
        </w:rPr>
        <w:t>5、如果在原制卡机构下载制卡数据前进行修改，则新产生的制卡数据其换卡次数与原制卡数据一致；如果在原制卡机构下载制卡数据之后进行修改，则新产生的制卡数据其换卡次数在原制卡数据的换卡次数上加1。</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ind w:firstLineChars="200" w:firstLine="480"/>
        <w:rPr>
          <w:rFonts w:ascii="宋体" w:hAnsi="宋体"/>
          <w:color w:val="000000"/>
        </w:rPr>
      </w:pPr>
      <w:r>
        <w:rPr>
          <w:rFonts w:ascii="宋体" w:hAnsi="宋体" w:hint="eastAsia"/>
          <w:color w:val="000000"/>
        </w:rPr>
        <w:t>同一卡通修改解挂、领卡行。</w:t>
      </w:r>
    </w:p>
    <w:p w:rsidR="003C0745" w:rsidRDefault="003C0745" w:rsidP="003C0745">
      <w:pPr>
        <w:rPr>
          <w:rFonts w:ascii="宋体" w:hAnsi="宋体"/>
          <w:color w:val="000000"/>
        </w:rPr>
      </w:pPr>
    </w:p>
    <w:p w:rsidR="003C0745" w:rsidRDefault="003C0745" w:rsidP="0004090F">
      <w:pPr>
        <w:pStyle w:val="5"/>
        <w:rPr>
          <w:rFonts w:ascii="宋体" w:hAnsi="宋体"/>
          <w:color w:val="000000"/>
          <w:sz w:val="24"/>
        </w:rPr>
      </w:pPr>
      <w:bookmarkStart w:id="105" w:name="_Toc182971464"/>
      <w:r>
        <w:rPr>
          <w:rFonts w:ascii="宋体" w:hAnsi="宋体" w:hint="eastAsia"/>
          <w:color w:val="000000"/>
          <w:sz w:val="24"/>
        </w:rPr>
        <w:t>二十六、国际借记卡对帐单数据批量下载（业务代码1721）</w:t>
      </w:r>
      <w:bookmarkEnd w:id="105"/>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ind w:firstLine="600"/>
        <w:rPr>
          <w:rFonts w:ascii="宋体" w:hAnsi="宋体"/>
          <w:color w:val="000000"/>
        </w:rPr>
      </w:pPr>
      <w:r>
        <w:rPr>
          <w:rFonts w:ascii="宋体" w:hAnsi="宋体" w:hint="eastAsia"/>
          <w:color w:val="000000"/>
        </w:rPr>
        <w:t>通过本功能可实现分行按月批量下载国际借记卡对帐单数据，并提供下载方式的选择，即：是否按凭证种类分别生成批量下载文件。</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C85378">
      <w:pPr>
        <w:numPr>
          <w:ilvl w:val="2"/>
          <w:numId w:val="294"/>
        </w:numPr>
        <w:tabs>
          <w:tab w:val="num" w:pos="1260"/>
        </w:tabs>
        <w:ind w:left="0" w:firstLineChars="150" w:firstLine="360"/>
        <w:rPr>
          <w:rFonts w:ascii="宋体" w:hAnsi="宋体"/>
          <w:color w:val="000000"/>
        </w:rPr>
      </w:pPr>
      <w:r>
        <w:rPr>
          <w:rFonts w:ascii="宋体" w:hAnsi="宋体" w:hint="eastAsia"/>
          <w:color w:val="000000"/>
        </w:rPr>
        <w:t>对帐单的统计时间及范围：按月统计；以卡为单位，统计国际借记卡内人民币活期、美元现钞活期、美元现汇活期账户从月初至月末的所有交易情况；当月三个账户未发生交易的卡片，当月不生成对账单。</w:t>
      </w:r>
    </w:p>
    <w:p w:rsidR="003C0745" w:rsidRDefault="003C0745" w:rsidP="00C85378">
      <w:pPr>
        <w:numPr>
          <w:ilvl w:val="2"/>
          <w:numId w:val="294"/>
        </w:numPr>
        <w:ind w:left="0" w:firstLine="360"/>
        <w:rPr>
          <w:rFonts w:ascii="宋体" w:hAnsi="宋体"/>
          <w:color w:val="000000"/>
        </w:rPr>
      </w:pPr>
      <w:r>
        <w:rPr>
          <w:rFonts w:ascii="宋体" w:hAnsi="宋体" w:hint="eastAsia"/>
          <w:color w:val="000000"/>
        </w:rPr>
        <w:lastRenderedPageBreak/>
        <w:t>生成日期：每月1日。</w:t>
      </w:r>
    </w:p>
    <w:p w:rsidR="003C0745" w:rsidRDefault="003C0745" w:rsidP="00C85378">
      <w:pPr>
        <w:numPr>
          <w:ilvl w:val="2"/>
          <w:numId w:val="294"/>
        </w:numPr>
        <w:tabs>
          <w:tab w:val="num" w:pos="360"/>
          <w:tab w:val="num" w:pos="1260"/>
        </w:tabs>
        <w:ind w:left="0" w:firstLineChars="150" w:firstLine="360"/>
        <w:rPr>
          <w:rFonts w:ascii="宋体" w:hAnsi="宋体"/>
          <w:color w:val="000000"/>
        </w:rPr>
      </w:pPr>
      <w:r>
        <w:rPr>
          <w:rFonts w:ascii="宋体" w:hAnsi="宋体" w:hint="eastAsia"/>
          <w:color w:val="000000"/>
        </w:rPr>
        <w:t>对账单数据生成在分行，操作权限为国际借记卡业务管理岗。</w:t>
      </w:r>
    </w:p>
    <w:p w:rsidR="003C0745" w:rsidRDefault="003C0745" w:rsidP="00C85378">
      <w:pPr>
        <w:numPr>
          <w:ilvl w:val="2"/>
          <w:numId w:val="294"/>
        </w:numPr>
        <w:tabs>
          <w:tab w:val="num" w:pos="360"/>
          <w:tab w:val="num" w:pos="1260"/>
        </w:tabs>
        <w:ind w:left="0" w:firstLineChars="150" w:firstLine="360"/>
        <w:rPr>
          <w:rFonts w:ascii="宋体" w:hAnsi="宋体"/>
          <w:color w:val="000000"/>
        </w:rPr>
      </w:pPr>
      <w:r>
        <w:rPr>
          <w:rFonts w:ascii="宋体" w:hAnsi="宋体" w:hint="eastAsia"/>
          <w:color w:val="000000"/>
        </w:rPr>
        <w:t>为控制风险，系统对生成的数据，会自动屏蔽卡号的倒数2-5位。</w:t>
      </w:r>
    </w:p>
    <w:p w:rsidR="003C0745" w:rsidRDefault="003C0745" w:rsidP="00C85378">
      <w:pPr>
        <w:numPr>
          <w:ilvl w:val="2"/>
          <w:numId w:val="294"/>
        </w:numPr>
        <w:tabs>
          <w:tab w:val="num" w:pos="360"/>
          <w:tab w:val="num" w:pos="1260"/>
        </w:tabs>
        <w:ind w:left="0" w:firstLineChars="150" w:firstLine="360"/>
        <w:rPr>
          <w:rFonts w:ascii="宋体" w:hAnsi="宋体" w:cs="Arial"/>
          <w:color w:val="000000"/>
          <w:kern w:val="0"/>
          <w:szCs w:val="18"/>
          <w:lang w:val="zh-CN"/>
        </w:rPr>
      </w:pPr>
      <w:r>
        <w:rPr>
          <w:rFonts w:ascii="宋体" w:hAnsi="宋体" w:cs="Arial" w:hint="eastAsia"/>
          <w:color w:val="000000"/>
          <w:kern w:val="0"/>
          <w:szCs w:val="18"/>
          <w:lang w:val="zh-CN"/>
        </w:rPr>
        <w:t>分行可在批量下载时对“是否按卡种类分别生成批量下载文件（VISA金卡/白金卡、MASTERCARD金卡/白金卡）”进行选择，如选择否，系统按客户号顺序生成数据，即同一客户号下的多个户口在一起排列，便于以客户为单位来查找，并按月将所有数据生成保存在一个文件后外包打印寄送。如选择是，</w:t>
      </w:r>
      <w:r>
        <w:rPr>
          <w:rFonts w:ascii="宋体" w:hAnsi="宋体" w:hint="eastAsia"/>
          <w:color w:val="000000"/>
          <w:kern w:val="0"/>
          <w:szCs w:val="18"/>
          <w:lang w:val="zh-CN"/>
        </w:rPr>
        <w:t>系统则</w:t>
      </w:r>
      <w:r>
        <w:rPr>
          <w:rFonts w:ascii="宋体" w:hAnsi="宋体" w:cs="Arial" w:hint="eastAsia"/>
          <w:color w:val="000000"/>
          <w:kern w:val="0"/>
          <w:szCs w:val="18"/>
          <w:lang w:val="zh-CN"/>
        </w:rPr>
        <w:t>按照</w:t>
      </w:r>
      <w:r>
        <w:rPr>
          <w:rFonts w:ascii="宋体" w:hAnsi="宋体" w:cs="Arial"/>
          <w:color w:val="000000"/>
          <w:kern w:val="0"/>
          <w:szCs w:val="18"/>
          <w:lang w:val="zh-CN"/>
        </w:rPr>
        <w:t>BIN</w:t>
      </w:r>
      <w:r>
        <w:rPr>
          <w:rFonts w:ascii="宋体" w:hAnsi="宋体" w:cs="Arial" w:hint="eastAsia"/>
          <w:color w:val="000000"/>
          <w:kern w:val="0"/>
          <w:szCs w:val="18"/>
          <w:lang w:val="zh-CN"/>
        </w:rPr>
        <w:t>号自动存储为四个文件。</w:t>
      </w:r>
    </w:p>
    <w:p w:rsidR="003C0745" w:rsidRDefault="003C0745" w:rsidP="00C85378">
      <w:pPr>
        <w:numPr>
          <w:ilvl w:val="2"/>
          <w:numId w:val="294"/>
        </w:numPr>
        <w:tabs>
          <w:tab w:val="num" w:pos="360"/>
          <w:tab w:val="num" w:pos="1260"/>
        </w:tabs>
        <w:ind w:left="0" w:firstLineChars="150" w:firstLine="360"/>
        <w:rPr>
          <w:rFonts w:ascii="宋体" w:hAnsi="宋体" w:cs="Arial"/>
          <w:color w:val="000000"/>
          <w:kern w:val="0"/>
          <w:szCs w:val="18"/>
          <w:lang w:val="zh-CN"/>
        </w:rPr>
      </w:pPr>
      <w:r>
        <w:rPr>
          <w:rFonts w:ascii="宋体" w:hAnsi="宋体" w:cs="Arial" w:hint="eastAsia"/>
          <w:color w:val="000000"/>
          <w:kern w:val="0"/>
          <w:szCs w:val="18"/>
          <w:lang w:val="zh-CN"/>
        </w:rPr>
        <w:t>对账单下载时，如系统自动提示错误信息，请勿继续操作，及时联系相应业务或技术人员处理。</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C85378">
      <w:pPr>
        <w:numPr>
          <w:ilvl w:val="2"/>
          <w:numId w:val="293"/>
        </w:numPr>
        <w:tabs>
          <w:tab w:val="clear" w:pos="1560"/>
          <w:tab w:val="num" w:pos="1260"/>
          <w:tab w:val="num" w:pos="1410"/>
        </w:tabs>
        <w:ind w:left="0" w:firstLine="360"/>
        <w:rPr>
          <w:rFonts w:ascii="宋体" w:hAnsi="宋体"/>
          <w:color w:val="000000"/>
        </w:rPr>
      </w:pPr>
      <w:r>
        <w:rPr>
          <w:rFonts w:ascii="宋体" w:hAnsi="宋体" w:hint="eastAsia"/>
          <w:color w:val="000000"/>
        </w:rPr>
        <w:t xml:space="preserve">  用户选择系统导航→客户管理→回单账单打印→国际借记卡对帐单数据批量下载进入系统，或在“业务代码”栏处输入1721进入。</w:t>
      </w:r>
    </w:p>
    <w:p w:rsidR="003C0745" w:rsidRDefault="003C0745" w:rsidP="00C85378">
      <w:pPr>
        <w:numPr>
          <w:ilvl w:val="2"/>
          <w:numId w:val="293"/>
        </w:numPr>
        <w:tabs>
          <w:tab w:val="clear" w:pos="1560"/>
          <w:tab w:val="num" w:pos="1260"/>
          <w:tab w:val="num" w:pos="1410"/>
        </w:tabs>
        <w:ind w:left="0" w:firstLine="360"/>
        <w:rPr>
          <w:rFonts w:ascii="宋体" w:hAnsi="宋体"/>
          <w:color w:val="000000"/>
        </w:rPr>
      </w:pPr>
      <w:r>
        <w:rPr>
          <w:rFonts w:ascii="宋体" w:hAnsi="宋体" w:hint="eastAsia"/>
          <w:color w:val="000000"/>
        </w:rPr>
        <w:t>输入国际借记卡对帐单数据批量下载月份</w:t>
      </w:r>
    </w:p>
    <w:p w:rsidR="003C0745" w:rsidRDefault="003C0745" w:rsidP="00C85378">
      <w:pPr>
        <w:numPr>
          <w:ilvl w:val="2"/>
          <w:numId w:val="293"/>
        </w:numPr>
        <w:tabs>
          <w:tab w:val="clear" w:pos="1560"/>
          <w:tab w:val="num" w:pos="1410"/>
        </w:tabs>
        <w:ind w:left="0" w:firstLine="360"/>
        <w:rPr>
          <w:rFonts w:ascii="宋体" w:hAnsi="宋体"/>
          <w:color w:val="000000"/>
        </w:rPr>
      </w:pPr>
      <w:r>
        <w:rPr>
          <w:rFonts w:ascii="宋体" w:hAnsi="宋体" w:hint="eastAsia"/>
          <w:color w:val="000000"/>
        </w:rPr>
        <w:t>选择</w:t>
      </w:r>
      <w:r>
        <w:rPr>
          <w:rFonts w:ascii="宋体" w:hAnsi="宋体" w:cs="Arial" w:hint="eastAsia"/>
          <w:color w:val="000000"/>
          <w:kern w:val="0"/>
          <w:szCs w:val="18"/>
          <w:lang w:val="zh-CN"/>
        </w:rPr>
        <w:t>是否按卡种类分别生成批量下载文件</w:t>
      </w:r>
      <w:r>
        <w:rPr>
          <w:rFonts w:ascii="宋体" w:hAnsi="宋体" w:cs="Arial" w:hint="eastAsia"/>
          <w:color w:val="000000"/>
          <w:kern w:val="0"/>
          <w:szCs w:val="18"/>
        </w:rPr>
        <w:t>（</w:t>
      </w:r>
      <w:r>
        <w:rPr>
          <w:rFonts w:ascii="宋体" w:hAnsi="宋体" w:cs="Arial" w:hint="eastAsia"/>
          <w:color w:val="000000"/>
          <w:kern w:val="0"/>
          <w:szCs w:val="18"/>
          <w:lang w:val="zh-CN"/>
        </w:rPr>
        <w:t>金卡</w:t>
      </w:r>
      <w:r>
        <w:rPr>
          <w:rFonts w:ascii="宋体" w:hAnsi="宋体" w:cs="Arial" w:hint="eastAsia"/>
          <w:color w:val="000000"/>
          <w:kern w:val="0"/>
          <w:szCs w:val="18"/>
        </w:rPr>
        <w:t>VISA/MASTERCARD、</w:t>
      </w:r>
      <w:r>
        <w:rPr>
          <w:rFonts w:ascii="宋体" w:hAnsi="宋体" w:cs="Arial" w:hint="eastAsia"/>
          <w:color w:val="000000"/>
          <w:kern w:val="0"/>
          <w:szCs w:val="18"/>
          <w:lang w:val="zh-CN"/>
        </w:rPr>
        <w:t>金葵花</w:t>
      </w:r>
      <w:r>
        <w:rPr>
          <w:rFonts w:ascii="宋体" w:hAnsi="宋体" w:cs="Arial" w:hint="eastAsia"/>
          <w:color w:val="000000"/>
          <w:kern w:val="0"/>
          <w:szCs w:val="18"/>
        </w:rPr>
        <w:t>VISA/MASTERCARD以及靓卡等其他凭证种类）后，点击下载（10）</w:t>
      </w:r>
    </w:p>
    <w:p w:rsidR="003C0745" w:rsidRDefault="003C0745" w:rsidP="00C85378">
      <w:pPr>
        <w:numPr>
          <w:ilvl w:val="2"/>
          <w:numId w:val="293"/>
        </w:numPr>
        <w:tabs>
          <w:tab w:val="clear" w:pos="1560"/>
          <w:tab w:val="left" w:pos="0"/>
          <w:tab w:val="num" w:pos="1410"/>
        </w:tabs>
        <w:ind w:left="0" w:firstLine="360"/>
        <w:rPr>
          <w:rFonts w:ascii="宋体" w:hAnsi="宋体"/>
          <w:color w:val="000000"/>
        </w:rPr>
      </w:pPr>
      <w:r>
        <w:rPr>
          <w:rFonts w:ascii="宋体" w:hAnsi="宋体" w:hint="eastAsia"/>
          <w:color w:val="000000"/>
        </w:rPr>
        <w:t>据系统提示选择生成文件保存的位置后，系统返回下载的数据结果提示</w:t>
      </w:r>
    </w:p>
    <w:p w:rsidR="003C0745" w:rsidRDefault="003C0745" w:rsidP="00C85378">
      <w:pPr>
        <w:numPr>
          <w:ilvl w:val="2"/>
          <w:numId w:val="293"/>
        </w:numPr>
        <w:tabs>
          <w:tab w:val="clear" w:pos="1560"/>
          <w:tab w:val="num" w:pos="1260"/>
          <w:tab w:val="num" w:pos="1410"/>
        </w:tabs>
        <w:ind w:left="0" w:firstLine="360"/>
        <w:rPr>
          <w:rFonts w:ascii="宋体" w:hAnsi="宋体"/>
          <w:color w:val="000000"/>
        </w:rPr>
      </w:pPr>
      <w:r>
        <w:rPr>
          <w:rFonts w:ascii="宋体" w:hAnsi="宋体" w:hint="eastAsia"/>
          <w:color w:val="000000"/>
        </w:rPr>
        <w:t>下载成功，系统提示“国际借记卡对帐单数据批量保存完毕”</w:t>
      </w:r>
    </w:p>
    <w:p w:rsidR="003C0745" w:rsidRDefault="003C0745" w:rsidP="003C0745">
      <w:pPr>
        <w:pStyle w:val="6"/>
        <w:spacing w:line="360" w:lineRule="auto"/>
        <w:rPr>
          <w:rFonts w:ascii="宋体" w:eastAsia="宋体" w:hAnsi="宋体"/>
        </w:rPr>
      </w:pPr>
      <w:r>
        <w:rPr>
          <w:rFonts w:ascii="宋体" w:eastAsia="宋体" w:hAnsi="宋体" w:hint="eastAsia"/>
        </w:rPr>
        <w:t>（四）操作界面</w:t>
      </w:r>
    </w:p>
    <w:p w:rsidR="003C0745" w:rsidRDefault="003C0745" w:rsidP="003C0745">
      <w:pPr>
        <w:rPr>
          <w:rFonts w:ascii="宋体" w:hAnsi="宋体"/>
          <w:color w:val="000000"/>
        </w:rPr>
      </w:pPr>
    </w:p>
    <w:p w:rsidR="003C0745" w:rsidRDefault="003C0745" w:rsidP="003C0745">
      <w:pPr>
        <w:rPr>
          <w:rFonts w:ascii="宋体" w:hAnsi="宋体"/>
          <w:color w:val="000000"/>
        </w:rPr>
      </w:pPr>
    </w:p>
    <w:p w:rsidR="003C0745" w:rsidRDefault="0004090F" w:rsidP="003C0745">
      <w:pPr>
        <w:ind w:left="420"/>
        <w:rPr>
          <w:rFonts w:ascii="宋体" w:hAnsi="宋体"/>
          <w:color w:val="000000"/>
        </w:rPr>
      </w:pPr>
      <w:r>
        <w:rPr>
          <w:rFonts w:ascii="宋体" w:hAnsi="宋体" w:hint="eastAsia"/>
          <w:noProof/>
          <w:color w:val="000000"/>
        </w:rPr>
        <w:lastRenderedPageBreak/>
        <w:drawing>
          <wp:inline distT="0" distB="0" distL="0" distR="0">
            <wp:extent cx="5267325" cy="3952875"/>
            <wp:effectExtent l="1905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3"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3C0745" w:rsidRDefault="003C0745" w:rsidP="0004090F">
      <w:pPr>
        <w:pStyle w:val="5"/>
        <w:rPr>
          <w:rFonts w:ascii="宋体" w:hAnsi="宋体"/>
          <w:color w:val="000000"/>
        </w:rPr>
      </w:pPr>
      <w:bookmarkStart w:id="106" w:name="_Toc182971465"/>
      <w:r>
        <w:rPr>
          <w:rFonts w:ascii="宋体" w:hAnsi="宋体" w:hint="eastAsia"/>
          <w:color w:val="000000"/>
        </w:rPr>
        <w:t>二十七、国际借记卡对帐单数据补打（业务代码1722）</w:t>
      </w:r>
      <w:bookmarkEnd w:id="106"/>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rPr>
          <w:rFonts w:ascii="宋体" w:hAnsi="宋体"/>
          <w:color w:val="000000"/>
          <w:u w:val="single"/>
        </w:rPr>
      </w:pPr>
      <w:r>
        <w:rPr>
          <w:rFonts w:ascii="宋体" w:hAnsi="宋体" w:hint="eastAsia"/>
          <w:color w:val="000000"/>
        </w:rPr>
        <w:t xml:space="preserve">     通过本功能实现网点柜面根据客户需要，</w:t>
      </w:r>
      <w:r>
        <w:rPr>
          <w:rFonts w:ascii="宋体" w:hAnsi="宋体" w:hint="eastAsia"/>
          <w:color w:val="000000"/>
          <w:u w:val="single"/>
        </w:rPr>
        <w:t>为持卡客户对已生成的对帐单数据进行查询，并对查询结果进行打印。</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ind w:firstLineChars="200" w:firstLine="480"/>
        <w:rPr>
          <w:rFonts w:ascii="宋体" w:hAnsi="宋体"/>
          <w:color w:val="000000"/>
        </w:rPr>
      </w:pPr>
      <w:r>
        <w:rPr>
          <w:rFonts w:ascii="宋体" w:hAnsi="宋体" w:hint="eastAsia"/>
          <w:color w:val="000000"/>
        </w:rPr>
        <w:t>1、本业务必须刷卡操作，系统进行控制，不接受手工输入。</w:t>
      </w:r>
    </w:p>
    <w:p w:rsidR="003C0745" w:rsidRDefault="003C0745" w:rsidP="003C0745">
      <w:pPr>
        <w:ind w:firstLineChars="200" w:firstLine="480"/>
        <w:rPr>
          <w:rFonts w:ascii="宋体" w:hAnsi="宋体"/>
          <w:color w:val="000000"/>
        </w:rPr>
      </w:pPr>
      <w:r>
        <w:rPr>
          <w:rFonts w:ascii="宋体" w:hAnsi="宋体" w:hint="eastAsia"/>
          <w:color w:val="000000"/>
        </w:rPr>
        <w:t>2、业务操作在网点，操作权限为个人银行网点柜面。</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1、用户选择系统导航→客户管理→回单账单打印→国际借记卡对帐单数据补打进入系统，或在“业务代码”栏处输入1722进入。</w:t>
      </w:r>
    </w:p>
    <w:p w:rsidR="003C0745" w:rsidRDefault="003C0745" w:rsidP="003C0745">
      <w:pPr>
        <w:ind w:firstLineChars="200" w:firstLine="480"/>
        <w:rPr>
          <w:rFonts w:ascii="宋体" w:hAnsi="宋体"/>
          <w:color w:val="000000"/>
        </w:rPr>
      </w:pPr>
      <w:r>
        <w:rPr>
          <w:rFonts w:ascii="宋体" w:hAnsi="宋体" w:hint="eastAsia"/>
          <w:color w:val="000000"/>
        </w:rPr>
        <w:t>2、刷卡并输入国际借记卡卡号，请客户输入户口的取款密码，根据客户要求输入补打对帐单月份后进行查询</w:t>
      </w:r>
    </w:p>
    <w:p w:rsidR="003C0745" w:rsidRDefault="003C0745" w:rsidP="003C0745">
      <w:pPr>
        <w:ind w:firstLineChars="200" w:firstLine="480"/>
        <w:rPr>
          <w:rFonts w:ascii="宋体" w:hAnsi="宋体"/>
          <w:color w:val="000000"/>
        </w:rPr>
      </w:pPr>
      <w:r>
        <w:rPr>
          <w:rFonts w:ascii="宋体" w:hAnsi="宋体" w:hint="eastAsia"/>
          <w:color w:val="000000"/>
        </w:rPr>
        <w:t>3、系统列示出客户该月已出的对帐单信息明细。</w:t>
      </w:r>
    </w:p>
    <w:p w:rsidR="003C0745" w:rsidRDefault="003C0745" w:rsidP="003C0745">
      <w:pPr>
        <w:ind w:firstLineChars="200" w:firstLine="480"/>
        <w:rPr>
          <w:rFonts w:ascii="宋体" w:hAnsi="宋体"/>
          <w:color w:val="000000"/>
        </w:rPr>
      </w:pPr>
      <w:r>
        <w:rPr>
          <w:rFonts w:ascii="宋体" w:hAnsi="宋体" w:hint="eastAsia"/>
          <w:color w:val="000000"/>
        </w:rPr>
        <w:lastRenderedPageBreak/>
        <w:t>4、点击“打印（7）”，补打成功，打印一式两联16K回单纸。</w:t>
      </w:r>
    </w:p>
    <w:p w:rsidR="003C0745" w:rsidRDefault="003C0745" w:rsidP="003C0745">
      <w:pPr>
        <w:pStyle w:val="6"/>
        <w:spacing w:line="360" w:lineRule="auto"/>
        <w:rPr>
          <w:rFonts w:ascii="宋体" w:eastAsia="宋体" w:hAnsi="宋体"/>
        </w:rPr>
      </w:pPr>
      <w:r>
        <w:rPr>
          <w:rFonts w:ascii="宋体" w:eastAsia="宋体" w:hAnsi="宋体" w:hint="eastAsia"/>
        </w:rPr>
        <w:t>（四）界面</w:t>
      </w:r>
    </w:p>
    <w:p w:rsidR="003C0745" w:rsidRDefault="003C0745" w:rsidP="0004090F">
      <w:pPr>
        <w:pStyle w:val="5"/>
        <w:rPr>
          <w:rFonts w:ascii="宋体" w:hAnsi="宋体"/>
          <w:color w:val="000000"/>
        </w:rPr>
      </w:pPr>
      <w:bookmarkStart w:id="107" w:name="_Toc182971466"/>
      <w:r>
        <w:rPr>
          <w:rFonts w:ascii="宋体" w:hAnsi="宋体" w:hint="eastAsia"/>
          <w:color w:val="000000"/>
        </w:rPr>
        <w:t>二十八、国际借记卡</w:t>
      </w:r>
      <w:r w:rsidR="0004090F">
        <w:rPr>
          <w:rFonts w:ascii="宋体" w:hAnsi="宋体"/>
          <w:noProof/>
          <w:color w:val="000000"/>
        </w:rPr>
        <w:drawing>
          <wp:anchor distT="0" distB="0" distL="114300" distR="114300" simplePos="0" relativeHeight="251946496" behindDoc="0" locked="0" layoutInCell="1" allowOverlap="1">
            <wp:simplePos x="0" y="0"/>
            <wp:positionH relativeFrom="column">
              <wp:posOffset>0</wp:posOffset>
            </wp:positionH>
            <wp:positionV relativeFrom="paragraph">
              <wp:posOffset>99060</wp:posOffset>
            </wp:positionV>
            <wp:extent cx="5480685" cy="4110990"/>
            <wp:effectExtent l="19050" t="0" r="5715" b="0"/>
            <wp:wrapTopAndBottom/>
            <wp:docPr id="1732" name="图片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pic:cNvPicPr>
                      <a:picLocks noChangeAspect="1" noChangeArrowheads="1"/>
                    </pic:cNvPicPr>
                  </pic:nvPicPr>
                  <pic:blipFill>
                    <a:blip r:embed="rId134" cstate="print"/>
                    <a:srcRect/>
                    <a:stretch>
                      <a:fillRect/>
                    </a:stretch>
                  </pic:blipFill>
                  <pic:spPr bwMode="auto">
                    <a:xfrm>
                      <a:off x="0" y="0"/>
                      <a:ext cx="5480685" cy="4110990"/>
                    </a:xfrm>
                    <a:prstGeom prst="rect">
                      <a:avLst/>
                    </a:prstGeom>
                    <a:noFill/>
                    <a:ln w="9525">
                      <a:noFill/>
                      <a:miter lim="800000"/>
                      <a:headEnd/>
                      <a:tailEnd/>
                    </a:ln>
                  </pic:spPr>
                </pic:pic>
              </a:graphicData>
            </a:graphic>
          </wp:anchor>
        </w:drawing>
      </w:r>
      <w:r>
        <w:rPr>
          <w:rFonts w:ascii="宋体" w:hAnsi="宋体" w:hint="eastAsia"/>
          <w:color w:val="000000"/>
        </w:rPr>
        <w:t>与PP卡互查（业务代码1077）</w:t>
      </w:r>
      <w:bookmarkEnd w:id="107"/>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rPr>
          <w:rFonts w:ascii="宋体" w:hAnsi="宋体"/>
          <w:color w:val="000000"/>
          <w:u w:val="single"/>
        </w:rPr>
      </w:pPr>
      <w:r>
        <w:rPr>
          <w:rFonts w:ascii="宋体" w:hAnsi="宋体" w:hint="eastAsia"/>
          <w:color w:val="000000"/>
        </w:rPr>
        <w:t xml:space="preserve">     通过本功能可进行国际借记卡与相应PP卡的相互查询。</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ind w:firstLineChars="200" w:firstLine="480"/>
        <w:rPr>
          <w:rFonts w:ascii="宋体" w:hAnsi="宋体"/>
          <w:color w:val="000000"/>
        </w:rPr>
      </w:pPr>
      <w:r>
        <w:rPr>
          <w:rFonts w:ascii="宋体" w:hAnsi="宋体" w:hint="eastAsia"/>
          <w:color w:val="000000"/>
        </w:rPr>
        <w:t>1、业务操作在网点，操作权限为个人银行网点柜面。</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1、用户选择系统导航→个人客户→客户管理→国际借记卡→国际借记卡与PP卡互查进入系统，或在“业务代码”栏处输入1077进入。</w:t>
      </w:r>
    </w:p>
    <w:p w:rsidR="003C0745" w:rsidRDefault="003C0745" w:rsidP="003C0745">
      <w:pPr>
        <w:ind w:firstLineChars="200" w:firstLine="480"/>
        <w:rPr>
          <w:rFonts w:ascii="宋体" w:hAnsi="宋体"/>
          <w:color w:val="000000"/>
        </w:rPr>
      </w:pPr>
      <w:r>
        <w:rPr>
          <w:rFonts w:ascii="宋体" w:hAnsi="宋体" w:hint="eastAsia"/>
          <w:color w:val="000000"/>
        </w:rPr>
        <w:t>2、选择国际借记卡查询PP卡，手工输入国际借记卡卡号，系统自动显示国际卡及相应PP卡信息。</w:t>
      </w:r>
    </w:p>
    <w:p w:rsidR="003C0745" w:rsidRDefault="003C0745" w:rsidP="003C0745">
      <w:pPr>
        <w:ind w:leftChars="100" w:left="240" w:firstLineChars="100" w:firstLine="240"/>
        <w:rPr>
          <w:rFonts w:ascii="宋体" w:hAnsi="宋体"/>
          <w:color w:val="000000"/>
        </w:rPr>
      </w:pPr>
      <w:r>
        <w:rPr>
          <w:rFonts w:ascii="宋体" w:hAnsi="宋体" w:hint="eastAsia"/>
          <w:color w:val="000000"/>
        </w:rPr>
        <w:lastRenderedPageBreak/>
        <w:t>3、选择PP卡查询国际借记卡，手工PP卡卡号，系统自动显示相应国际借记卡及PP卡信息。</w:t>
      </w:r>
    </w:p>
    <w:p w:rsidR="003C0745" w:rsidRDefault="003C0745" w:rsidP="003C0745">
      <w:pPr>
        <w:pStyle w:val="6"/>
        <w:spacing w:line="360" w:lineRule="auto"/>
        <w:rPr>
          <w:rFonts w:ascii="宋体" w:eastAsia="宋体" w:hAnsi="宋体"/>
        </w:rPr>
      </w:pPr>
      <w:r>
        <w:rPr>
          <w:rFonts w:ascii="宋体" w:eastAsia="宋体" w:hAnsi="宋体" w:hint="eastAsia"/>
        </w:rPr>
        <w:t>（四）界面</w:t>
      </w:r>
    </w:p>
    <w:p w:rsidR="003C0745" w:rsidRDefault="003C0745" w:rsidP="003C0745">
      <w:pPr>
        <w:rPr>
          <w:rFonts w:ascii="宋体" w:hAnsi="宋体"/>
        </w:rPr>
      </w:pPr>
    </w:p>
    <w:p w:rsidR="003C0745" w:rsidRDefault="0004090F" w:rsidP="003C0745">
      <w:pPr>
        <w:rPr>
          <w:rFonts w:ascii="宋体" w:hAnsi="宋体"/>
          <w:color w:val="000000"/>
        </w:rPr>
      </w:pPr>
      <w:r>
        <w:rPr>
          <w:rFonts w:ascii="宋体" w:hAnsi="宋体" w:hint="eastAsia"/>
          <w:noProof/>
          <w:color w:val="000000"/>
        </w:rPr>
        <w:drawing>
          <wp:inline distT="0" distB="0" distL="0" distR="0">
            <wp:extent cx="5267325" cy="3705225"/>
            <wp:effectExtent l="1905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5" cstate="print"/>
                    <a:srcRect/>
                    <a:stretch>
                      <a:fillRect/>
                    </a:stretch>
                  </pic:blipFill>
                  <pic:spPr bwMode="auto">
                    <a:xfrm>
                      <a:off x="0" y="0"/>
                      <a:ext cx="5267325" cy="3705225"/>
                    </a:xfrm>
                    <a:prstGeom prst="rect">
                      <a:avLst/>
                    </a:prstGeom>
                    <a:noFill/>
                    <a:ln w="9525">
                      <a:noFill/>
                      <a:miter lim="800000"/>
                      <a:headEnd/>
                      <a:tailEnd/>
                    </a:ln>
                  </pic:spPr>
                </pic:pic>
              </a:graphicData>
            </a:graphic>
          </wp:inline>
        </w:drawing>
      </w:r>
    </w:p>
    <w:p w:rsidR="003C0745" w:rsidRDefault="003C0745" w:rsidP="003C0745">
      <w:pPr>
        <w:rPr>
          <w:rFonts w:ascii="宋体" w:hAnsi="宋体"/>
          <w:color w:val="000000"/>
        </w:rPr>
      </w:pPr>
    </w:p>
    <w:p w:rsidR="003C0745" w:rsidRDefault="003C0745" w:rsidP="0004090F">
      <w:pPr>
        <w:pStyle w:val="5"/>
        <w:rPr>
          <w:rFonts w:ascii="宋体" w:hAnsi="宋体"/>
          <w:color w:val="000000"/>
        </w:rPr>
      </w:pPr>
      <w:bookmarkStart w:id="108" w:name="_Toc182971467"/>
      <w:r>
        <w:rPr>
          <w:rFonts w:ascii="宋体" w:hAnsi="宋体" w:hint="eastAsia"/>
          <w:color w:val="000000"/>
        </w:rPr>
        <w:t>二十九、户口综合维护（业务代码1309）</w:t>
      </w:r>
      <w:bookmarkEnd w:id="108"/>
    </w:p>
    <w:p w:rsidR="003C0745" w:rsidRDefault="003C0745" w:rsidP="003C0745">
      <w:pPr>
        <w:pStyle w:val="6"/>
        <w:spacing w:line="360" w:lineRule="auto"/>
        <w:rPr>
          <w:rFonts w:ascii="宋体" w:eastAsia="宋体" w:hAnsi="宋体"/>
        </w:rPr>
      </w:pPr>
      <w:r>
        <w:rPr>
          <w:rFonts w:ascii="宋体" w:eastAsia="宋体" w:hAnsi="宋体" w:hint="eastAsia"/>
        </w:rPr>
        <w:t>（一）功能介绍</w:t>
      </w:r>
    </w:p>
    <w:p w:rsidR="003C0745" w:rsidRDefault="003C0745" w:rsidP="003C0745">
      <w:pPr>
        <w:rPr>
          <w:rFonts w:ascii="宋体" w:hAnsi="宋体"/>
          <w:color w:val="000000"/>
          <w:u w:val="single"/>
        </w:rPr>
      </w:pPr>
      <w:r>
        <w:rPr>
          <w:rFonts w:ascii="宋体" w:hAnsi="宋体" w:hint="eastAsia"/>
          <w:color w:val="000000"/>
        </w:rPr>
        <w:t xml:space="preserve">     通过本功能可进行国际借记卡对账单投递方式及邮寄地址的维护。</w:t>
      </w:r>
    </w:p>
    <w:p w:rsidR="003C0745" w:rsidRDefault="003C0745" w:rsidP="003C0745">
      <w:pPr>
        <w:pStyle w:val="6"/>
        <w:spacing w:line="360" w:lineRule="auto"/>
        <w:rPr>
          <w:rFonts w:ascii="宋体" w:eastAsia="宋体" w:hAnsi="宋体"/>
        </w:rPr>
      </w:pPr>
      <w:r>
        <w:rPr>
          <w:rFonts w:ascii="宋体" w:eastAsia="宋体" w:hAnsi="宋体" w:hint="eastAsia"/>
        </w:rPr>
        <w:t>（二）操作要点</w:t>
      </w:r>
    </w:p>
    <w:p w:rsidR="003C0745" w:rsidRDefault="003C0745" w:rsidP="003C0745">
      <w:pPr>
        <w:ind w:firstLineChars="200" w:firstLine="480"/>
        <w:rPr>
          <w:rFonts w:ascii="宋体" w:hAnsi="宋体"/>
          <w:color w:val="000000"/>
        </w:rPr>
      </w:pPr>
      <w:r>
        <w:rPr>
          <w:rFonts w:ascii="宋体" w:hAnsi="宋体" w:hint="eastAsia"/>
          <w:color w:val="000000"/>
        </w:rPr>
        <w:t>1、“对账单打印周期”维护为“00：无”时，表示取消该户口的对账单功能。</w:t>
      </w:r>
    </w:p>
    <w:p w:rsidR="003C0745" w:rsidRDefault="003C0745" w:rsidP="003C0745">
      <w:pPr>
        <w:ind w:firstLineChars="200" w:firstLine="480"/>
        <w:rPr>
          <w:rFonts w:ascii="宋体" w:hAnsi="宋体"/>
        </w:rPr>
      </w:pPr>
      <w:r>
        <w:rPr>
          <w:rFonts w:ascii="宋体" w:hAnsi="宋体" w:hint="eastAsia"/>
          <w:color w:val="000000"/>
        </w:rPr>
        <w:t>2、</w:t>
      </w:r>
      <w:r>
        <w:rPr>
          <w:rFonts w:ascii="宋体" w:hAnsi="宋体" w:hint="eastAsia"/>
        </w:rPr>
        <w:t>“对账单投递方式”维护为“</w:t>
      </w:r>
      <w:r>
        <w:rPr>
          <w:rFonts w:ascii="宋体" w:hAnsi="宋体"/>
        </w:rPr>
        <w:t>2</w:t>
      </w:r>
      <w:r>
        <w:rPr>
          <w:rFonts w:ascii="宋体" w:hAnsi="宋体" w:hint="eastAsia"/>
        </w:rPr>
        <w:t>：邮寄方式”时，寄送地址相关信息可维护。选择“地址列表”钮，系统提供原有客户层存有的地址列表。如需修改原有地址的要素，必须回客户资料维护中操作。</w:t>
      </w:r>
    </w:p>
    <w:p w:rsidR="003C0745" w:rsidRDefault="003C0745" w:rsidP="003C0745">
      <w:pPr>
        <w:ind w:firstLineChars="200" w:firstLine="480"/>
        <w:rPr>
          <w:rFonts w:ascii="宋体" w:hAnsi="宋体"/>
          <w:color w:val="000000"/>
        </w:rPr>
      </w:pPr>
      <w:r>
        <w:rPr>
          <w:rFonts w:ascii="宋体" w:hAnsi="宋体" w:hint="eastAsia"/>
        </w:rPr>
        <w:t>3、“对账单投递方式”维护为“3：电子对账单方式”时，系统自动按照客</w:t>
      </w:r>
      <w:r>
        <w:rPr>
          <w:rFonts w:ascii="宋体" w:hAnsi="宋体" w:hint="eastAsia"/>
        </w:rPr>
        <w:lastRenderedPageBreak/>
        <w:t>户资料中“通迅地址”的EMAIL取值。</w:t>
      </w:r>
    </w:p>
    <w:p w:rsidR="003C0745" w:rsidRDefault="003C0745" w:rsidP="003C0745">
      <w:pPr>
        <w:pStyle w:val="6"/>
        <w:spacing w:line="360" w:lineRule="auto"/>
        <w:rPr>
          <w:rFonts w:ascii="宋体" w:eastAsia="宋体" w:hAnsi="宋体"/>
        </w:rPr>
      </w:pPr>
      <w:r>
        <w:rPr>
          <w:rFonts w:ascii="宋体" w:eastAsia="宋体" w:hAnsi="宋体" w:hint="eastAsia"/>
        </w:rPr>
        <w:t>（三）操作步骤</w:t>
      </w:r>
    </w:p>
    <w:p w:rsidR="003C0745" w:rsidRDefault="003C0745" w:rsidP="003C0745">
      <w:pPr>
        <w:ind w:firstLineChars="200" w:firstLine="480"/>
        <w:rPr>
          <w:rFonts w:ascii="宋体" w:hAnsi="宋体"/>
          <w:color w:val="000000"/>
        </w:rPr>
      </w:pPr>
      <w:r>
        <w:rPr>
          <w:rFonts w:ascii="宋体" w:hAnsi="宋体" w:hint="eastAsia"/>
          <w:color w:val="000000"/>
        </w:rPr>
        <w:t>1、用户选择系统导航→个人客户→客户管理→户口综合→户口综合维护进入系统，或在“业务代码”栏处输入1309进入。</w:t>
      </w:r>
    </w:p>
    <w:p w:rsidR="003C0745" w:rsidRDefault="003C0745" w:rsidP="003C0745">
      <w:pPr>
        <w:ind w:firstLineChars="200" w:firstLine="480"/>
        <w:rPr>
          <w:rFonts w:ascii="宋体" w:hAnsi="宋体"/>
          <w:color w:val="000000"/>
        </w:rPr>
      </w:pPr>
      <w:r>
        <w:rPr>
          <w:rFonts w:ascii="宋体" w:hAnsi="宋体" w:hint="eastAsia"/>
          <w:color w:val="000000"/>
        </w:rPr>
        <w:t>2、根据业务类型选择修改发起人，输入“户口号”；</w:t>
      </w:r>
    </w:p>
    <w:p w:rsidR="003C0745" w:rsidRDefault="003C0745" w:rsidP="003C0745">
      <w:pPr>
        <w:ind w:firstLineChars="200" w:firstLine="480"/>
        <w:rPr>
          <w:rFonts w:ascii="宋体" w:hAnsi="宋体"/>
          <w:color w:val="000000"/>
        </w:rPr>
      </w:pPr>
      <w:r>
        <w:rPr>
          <w:rFonts w:ascii="宋体" w:hAnsi="宋体" w:hint="eastAsia"/>
          <w:color w:val="000000"/>
        </w:rPr>
        <w:t>3、输按回车键，系统列示相关信息。</w:t>
      </w:r>
    </w:p>
    <w:p w:rsidR="003C0745" w:rsidRDefault="003C0745" w:rsidP="003C0745">
      <w:pPr>
        <w:ind w:firstLineChars="200" w:firstLine="480"/>
        <w:rPr>
          <w:rFonts w:ascii="宋体" w:hAnsi="宋体"/>
          <w:color w:val="000000"/>
        </w:rPr>
      </w:pPr>
      <w:r>
        <w:rPr>
          <w:rFonts w:ascii="宋体" w:hAnsi="宋体" w:hint="eastAsia"/>
          <w:color w:val="000000"/>
        </w:rPr>
        <w:t>4、修改发起人类型选择“</w:t>
      </w:r>
      <w:r>
        <w:rPr>
          <w:rFonts w:ascii="宋体" w:hAnsi="宋体"/>
          <w:color w:val="000000"/>
        </w:rPr>
        <w:t>C</w:t>
      </w:r>
      <w:r>
        <w:rPr>
          <w:rFonts w:ascii="宋体" w:hAnsi="宋体" w:hint="eastAsia"/>
          <w:color w:val="000000"/>
        </w:rPr>
        <w:t>：客户发起”方式时，系统提示检查支取方式。（当修改发起人类型选择“</w:t>
      </w:r>
      <w:r>
        <w:rPr>
          <w:rFonts w:ascii="宋体" w:hAnsi="宋体"/>
          <w:color w:val="000000"/>
        </w:rPr>
        <w:t>B</w:t>
      </w:r>
      <w:r>
        <w:rPr>
          <w:rFonts w:ascii="宋体" w:hAnsi="宋体" w:hint="eastAsia"/>
          <w:color w:val="000000"/>
        </w:rPr>
        <w:t>：银行内部发起”时，无此步骤）。</w:t>
      </w:r>
    </w:p>
    <w:p w:rsidR="003C0745" w:rsidRDefault="003C0745" w:rsidP="003C0745">
      <w:pPr>
        <w:ind w:firstLineChars="200" w:firstLine="480"/>
        <w:rPr>
          <w:rFonts w:ascii="宋体" w:hAnsi="宋体"/>
          <w:color w:val="000000"/>
        </w:rPr>
      </w:pPr>
      <w:r>
        <w:rPr>
          <w:rFonts w:ascii="宋体" w:hAnsi="宋体" w:hint="eastAsia"/>
          <w:color w:val="000000"/>
        </w:rPr>
        <w:t>5、选择“打印信息”，录入对账单打印周期、对账单种类、对账单投递方式，从“址址列表”中选择相应寄件地址后，点击“维护户口”按钮。</w:t>
      </w:r>
    </w:p>
    <w:p w:rsidR="003C0745" w:rsidRDefault="003C0745" w:rsidP="003C0745">
      <w:pPr>
        <w:ind w:firstLineChars="200" w:firstLine="480"/>
        <w:rPr>
          <w:rFonts w:ascii="宋体" w:hAnsi="宋体"/>
          <w:color w:val="000000"/>
        </w:rPr>
      </w:pPr>
      <w:r>
        <w:rPr>
          <w:rFonts w:ascii="宋体" w:hAnsi="宋体" w:hint="eastAsia"/>
          <w:color w:val="000000"/>
        </w:rPr>
        <w:t>6、系统显示交互信息窗口，提示主管授权。</w:t>
      </w:r>
    </w:p>
    <w:p w:rsidR="003C0745" w:rsidRDefault="003C0745" w:rsidP="003C0745">
      <w:pPr>
        <w:ind w:firstLineChars="200" w:firstLine="480"/>
        <w:rPr>
          <w:rFonts w:ascii="宋体" w:hAnsi="宋体"/>
        </w:rPr>
      </w:pPr>
      <w:r>
        <w:rPr>
          <w:rFonts w:ascii="宋体" w:hAnsi="宋体" w:hint="eastAsia"/>
          <w:color w:val="000000"/>
        </w:rPr>
        <w:t>7、系统提示成功后，按提示打印“特殊业务申请书”。</w:t>
      </w:r>
    </w:p>
    <w:p w:rsidR="003C0745" w:rsidRDefault="003C0745" w:rsidP="003C0745">
      <w:pPr>
        <w:pStyle w:val="6"/>
        <w:spacing w:line="360" w:lineRule="auto"/>
      </w:pPr>
      <w:r>
        <w:rPr>
          <w:rFonts w:hint="eastAsia"/>
        </w:rPr>
        <w:t>（四）界面</w:t>
      </w:r>
    </w:p>
    <w:p w:rsidR="003C0745" w:rsidRDefault="0004090F" w:rsidP="003C0745">
      <w:r>
        <w:rPr>
          <w:rFonts w:hint="eastAsia"/>
          <w:noProof/>
        </w:rPr>
        <w:drawing>
          <wp:inline distT="0" distB="0" distL="0" distR="0">
            <wp:extent cx="5267325" cy="3486150"/>
            <wp:effectExtent l="1905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cstate="print"/>
                    <a:srcRect/>
                    <a:stretch>
                      <a:fillRect/>
                    </a:stretch>
                  </pic:blipFill>
                  <pic:spPr bwMode="auto">
                    <a:xfrm>
                      <a:off x="0" y="0"/>
                      <a:ext cx="5267325" cy="3486150"/>
                    </a:xfrm>
                    <a:prstGeom prst="rect">
                      <a:avLst/>
                    </a:prstGeom>
                    <a:noFill/>
                    <a:ln w="9525">
                      <a:noFill/>
                      <a:miter lim="800000"/>
                      <a:headEnd/>
                      <a:tailEnd/>
                    </a:ln>
                  </pic:spPr>
                </pic:pic>
              </a:graphicData>
            </a:graphic>
          </wp:inline>
        </w:drawing>
      </w:r>
    </w:p>
    <w:p w:rsidR="003C0745" w:rsidRDefault="003C0745" w:rsidP="003C0745"/>
    <w:p w:rsidR="004A1DF5" w:rsidRDefault="004A1DF5" w:rsidP="0004090F">
      <w:pPr>
        <w:pStyle w:val="4"/>
        <w:ind w:firstLineChars="591" w:firstLine="1661"/>
        <w:jc w:val="both"/>
      </w:pPr>
      <w:bookmarkStart w:id="109" w:name="_Toc186273577"/>
      <w:r>
        <w:rPr>
          <w:rFonts w:hint="eastAsia"/>
        </w:rPr>
        <w:lastRenderedPageBreak/>
        <w:t>第二十三节　人民币委贷现金池业务</w:t>
      </w:r>
      <w:bookmarkEnd w:id="109"/>
    </w:p>
    <w:p w:rsidR="004A1DF5" w:rsidRDefault="004A1DF5">
      <w:pPr>
        <w:pStyle w:val="5"/>
      </w:pPr>
      <w:r>
        <w:rPr>
          <w:rFonts w:hint="eastAsia"/>
        </w:rPr>
        <w:t>一、协议综合管理（业务代码</w:t>
      </w:r>
      <w:r>
        <w:rPr>
          <w:rFonts w:hint="eastAsia"/>
        </w:rPr>
        <w:t>1751</w:t>
      </w:r>
      <w:r>
        <w:rPr>
          <w:rFonts w:hint="eastAsia"/>
        </w:rPr>
        <w:t>）</w:t>
      </w:r>
    </w:p>
    <w:p w:rsidR="004A1DF5" w:rsidRDefault="004A1DF5">
      <w:pPr>
        <w:pStyle w:val="6"/>
        <w:numPr>
          <w:ilvl w:val="0"/>
          <w:numId w:val="426"/>
        </w:numPr>
        <w:spacing w:line="360" w:lineRule="auto"/>
      </w:pPr>
      <w:r>
        <w:rPr>
          <w:rFonts w:hint="eastAsia"/>
        </w:rPr>
        <w:t>功能介绍</w:t>
      </w:r>
    </w:p>
    <w:p w:rsidR="004A1DF5" w:rsidRDefault="004A1DF5">
      <w:r>
        <w:rPr>
          <w:rFonts w:hint="eastAsia"/>
        </w:rPr>
        <w:t>通过本功能建立（经办）、维护（经办）、终止母、子公司协议，并可对母、子公司协议进行明细查询。</w:t>
      </w:r>
    </w:p>
    <w:p w:rsidR="004A1DF5" w:rsidRDefault="004A1DF5">
      <w:pPr>
        <w:pStyle w:val="6"/>
        <w:numPr>
          <w:ilvl w:val="0"/>
          <w:numId w:val="426"/>
        </w:numPr>
        <w:spacing w:line="360" w:lineRule="auto"/>
      </w:pPr>
      <w:r>
        <w:rPr>
          <w:rFonts w:hint="eastAsia"/>
        </w:rPr>
        <w:t>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794"/>
      </w:tblGrid>
      <w:tr w:rsidR="004A1DF5">
        <w:tc>
          <w:tcPr>
            <w:tcW w:w="1728" w:type="dxa"/>
          </w:tcPr>
          <w:p w:rsidR="004A1DF5" w:rsidRDefault="004A1DF5">
            <w:r>
              <w:rPr>
                <w:rFonts w:hint="eastAsia"/>
              </w:rPr>
              <w:t>协议状态</w:t>
            </w:r>
          </w:p>
        </w:tc>
        <w:tc>
          <w:tcPr>
            <w:tcW w:w="6794" w:type="dxa"/>
          </w:tcPr>
          <w:p w:rsidR="004A1DF5" w:rsidRDefault="004A1DF5">
            <w:r>
              <w:rPr>
                <w:rFonts w:hint="eastAsia"/>
              </w:rPr>
              <w:t>指协议（合同）本身的状态。</w:t>
            </w:r>
          </w:p>
          <w:p w:rsidR="004A1DF5" w:rsidRDefault="004A1DF5">
            <w:r>
              <w:rPr>
                <w:rFonts w:hint="eastAsia"/>
              </w:rPr>
              <w:t>有效：协议一旦签订成功即为有效，而不论其是否已经终止。</w:t>
            </w:r>
          </w:p>
          <w:p w:rsidR="004A1DF5" w:rsidRDefault="004A1DF5">
            <w:r>
              <w:rPr>
                <w:rFonts w:hint="eastAsia"/>
              </w:rPr>
              <w:t>建立中：协议已经签订，但尚未进行复核或确认。</w:t>
            </w:r>
          </w:p>
          <w:p w:rsidR="004A1DF5" w:rsidRDefault="004A1DF5">
            <w:r>
              <w:rPr>
                <w:rFonts w:hint="eastAsia"/>
              </w:rPr>
              <w:t>删除：协议建立经办后，复核（确认）方退回，经办人员再行删除</w:t>
            </w:r>
          </w:p>
        </w:tc>
      </w:tr>
      <w:tr w:rsidR="004A1DF5">
        <w:tc>
          <w:tcPr>
            <w:tcW w:w="1728" w:type="dxa"/>
          </w:tcPr>
          <w:p w:rsidR="004A1DF5" w:rsidRDefault="004A1DF5">
            <w:r>
              <w:rPr>
                <w:rFonts w:hint="eastAsia"/>
              </w:rPr>
              <w:t>协议执行状态</w:t>
            </w:r>
          </w:p>
        </w:tc>
        <w:tc>
          <w:tcPr>
            <w:tcW w:w="6794" w:type="dxa"/>
          </w:tcPr>
          <w:p w:rsidR="004A1DF5" w:rsidRDefault="004A1DF5">
            <w:r>
              <w:rPr>
                <w:rFonts w:hint="eastAsia"/>
              </w:rPr>
              <w:t>委贷类集团现金池协议在执行运转过程中的状态。</w:t>
            </w:r>
          </w:p>
          <w:p w:rsidR="004A1DF5" w:rsidRDefault="004A1DF5">
            <w:r>
              <w:rPr>
                <w:rFonts w:hint="eastAsia"/>
              </w:rPr>
              <w:t>有效：协议已经正式开始生效执行。</w:t>
            </w:r>
          </w:p>
          <w:p w:rsidR="004A1DF5" w:rsidRDefault="004A1DF5">
            <w:r>
              <w:rPr>
                <w:rFonts w:hint="eastAsia"/>
              </w:rPr>
              <w:t>待生效：协议尚未复核（确认）或复核后未到生效时间。</w:t>
            </w:r>
          </w:p>
          <w:p w:rsidR="004A1DF5" w:rsidRDefault="004A1DF5">
            <w:r>
              <w:rPr>
                <w:rFonts w:hint="eastAsia"/>
              </w:rPr>
              <w:t>已失效：协议已经被终止不再执行。</w:t>
            </w:r>
          </w:p>
          <w:p w:rsidR="004A1DF5" w:rsidRDefault="004A1DF5">
            <w:r>
              <w:rPr>
                <w:rFonts w:hint="eastAsia"/>
              </w:rPr>
              <w:t>冻结：协议已经被冻结。</w:t>
            </w:r>
          </w:p>
          <w:p w:rsidR="004A1DF5" w:rsidRDefault="004A1DF5">
            <w:r>
              <w:rPr>
                <w:rFonts w:hint="eastAsia"/>
              </w:rPr>
              <w:t>已删除：协议被复核（确认人员）退回后撤销删除。</w:t>
            </w:r>
          </w:p>
          <w:p w:rsidR="004A1DF5" w:rsidRDefault="004A1DF5">
            <w:r>
              <w:rPr>
                <w:rFonts w:hint="eastAsia"/>
              </w:rPr>
              <w:t>冻结后终止：指冻结状态的协议被终止。</w:t>
            </w:r>
          </w:p>
          <w:p w:rsidR="004A1DF5" w:rsidRDefault="004A1DF5">
            <w:r>
              <w:rPr>
                <w:rFonts w:hint="eastAsia"/>
              </w:rPr>
              <w:t>母协议冻结：指整套协议中，母公司协议被冻结，子公司开户行查询子公司协议时显现的状态。</w:t>
            </w:r>
          </w:p>
        </w:tc>
      </w:tr>
      <w:tr w:rsidR="004A1DF5">
        <w:tc>
          <w:tcPr>
            <w:tcW w:w="1728" w:type="dxa"/>
          </w:tcPr>
          <w:p w:rsidR="004A1DF5" w:rsidRDefault="004A1DF5">
            <w:r>
              <w:rPr>
                <w:rFonts w:hint="eastAsia"/>
              </w:rPr>
              <w:t>业务状态</w:t>
            </w:r>
          </w:p>
        </w:tc>
        <w:tc>
          <w:tcPr>
            <w:tcW w:w="6794" w:type="dxa"/>
          </w:tcPr>
          <w:p w:rsidR="004A1DF5" w:rsidRDefault="004A1DF5">
            <w:r>
              <w:rPr>
                <w:rFonts w:hint="eastAsia"/>
              </w:rPr>
              <w:t>即事件状态。业务经办流程中的状态。</w:t>
            </w:r>
          </w:p>
          <w:p w:rsidR="004A1DF5" w:rsidRDefault="004A1DF5">
            <w:r>
              <w:rPr>
                <w:rFonts w:hint="eastAsia"/>
              </w:rPr>
              <w:t>生效，待复核，待修改，撤销。</w:t>
            </w:r>
          </w:p>
        </w:tc>
      </w:tr>
      <w:tr w:rsidR="004A1DF5">
        <w:tc>
          <w:tcPr>
            <w:tcW w:w="1728" w:type="dxa"/>
          </w:tcPr>
          <w:p w:rsidR="004A1DF5" w:rsidRDefault="004A1DF5">
            <w:r>
              <w:rPr>
                <w:rFonts w:hint="eastAsia"/>
              </w:rPr>
              <w:t>冻结状态</w:t>
            </w:r>
          </w:p>
        </w:tc>
        <w:tc>
          <w:tcPr>
            <w:tcW w:w="6794" w:type="dxa"/>
          </w:tcPr>
          <w:p w:rsidR="004A1DF5" w:rsidRDefault="004A1DF5">
            <w:r>
              <w:rPr>
                <w:rFonts w:hint="eastAsia"/>
              </w:rPr>
              <w:t>无冻结：协议状态正常。</w:t>
            </w:r>
          </w:p>
          <w:p w:rsidR="004A1DF5" w:rsidRDefault="004A1DF5">
            <w:r>
              <w:rPr>
                <w:rFonts w:hint="eastAsia"/>
              </w:rPr>
              <w:t>冻结：指协议被冻结。</w:t>
            </w:r>
          </w:p>
        </w:tc>
      </w:tr>
      <w:tr w:rsidR="004A1DF5">
        <w:tc>
          <w:tcPr>
            <w:tcW w:w="1728" w:type="dxa"/>
          </w:tcPr>
          <w:p w:rsidR="004A1DF5" w:rsidRDefault="004A1DF5">
            <w:r>
              <w:rPr>
                <w:rFonts w:hint="eastAsia"/>
              </w:rPr>
              <w:t>开户机构（母协议）</w:t>
            </w:r>
          </w:p>
        </w:tc>
        <w:tc>
          <w:tcPr>
            <w:tcW w:w="6794" w:type="dxa"/>
          </w:tcPr>
          <w:p w:rsidR="004A1DF5" w:rsidRDefault="004A1DF5">
            <w:r>
              <w:rPr>
                <w:rFonts w:hint="eastAsia"/>
              </w:rPr>
              <w:t>指母公司户口（旧系统为账户）的开户行，旧系统分行所属机构也转换为</w:t>
            </w:r>
            <w:r>
              <w:rPr>
                <w:rFonts w:hint="eastAsia"/>
              </w:rPr>
              <w:t>6</w:t>
            </w:r>
            <w:r>
              <w:rPr>
                <w:rFonts w:hint="eastAsia"/>
              </w:rPr>
              <w:t>位机构号，选择输入。</w:t>
            </w:r>
          </w:p>
        </w:tc>
      </w:tr>
      <w:tr w:rsidR="004A1DF5">
        <w:tc>
          <w:tcPr>
            <w:tcW w:w="1728" w:type="dxa"/>
          </w:tcPr>
          <w:p w:rsidR="004A1DF5" w:rsidRDefault="004A1DF5">
            <w:r>
              <w:rPr>
                <w:rFonts w:hint="eastAsia"/>
              </w:rPr>
              <w:lastRenderedPageBreak/>
              <w:t>户口（母协议）</w:t>
            </w:r>
          </w:p>
        </w:tc>
        <w:tc>
          <w:tcPr>
            <w:tcW w:w="6794" w:type="dxa"/>
          </w:tcPr>
          <w:p w:rsidR="004A1DF5" w:rsidRDefault="004A1DF5">
            <w:r>
              <w:rPr>
                <w:rFonts w:hint="eastAsia"/>
              </w:rPr>
              <w:t>指母公司的户口（旧系统分行为母公司账户）。</w:t>
            </w:r>
          </w:p>
        </w:tc>
      </w:tr>
      <w:tr w:rsidR="004A1DF5">
        <w:tc>
          <w:tcPr>
            <w:tcW w:w="1728" w:type="dxa"/>
          </w:tcPr>
          <w:p w:rsidR="004A1DF5" w:rsidRDefault="004A1DF5">
            <w:r>
              <w:rPr>
                <w:rFonts w:hint="eastAsia"/>
              </w:rPr>
              <w:t>账户（母协议）</w:t>
            </w:r>
          </w:p>
        </w:tc>
        <w:tc>
          <w:tcPr>
            <w:tcW w:w="6794" w:type="dxa"/>
          </w:tcPr>
          <w:p w:rsidR="004A1DF5" w:rsidRDefault="004A1DF5">
            <w:r>
              <w:rPr>
                <w:rFonts w:hint="eastAsia"/>
              </w:rPr>
              <w:t>新系统分行选择母公司户口下的活期结算户（</w:t>
            </w:r>
            <w:r>
              <w:rPr>
                <w:rFonts w:hint="eastAsia"/>
              </w:rPr>
              <w:t>10001</w:t>
            </w:r>
            <w:r>
              <w:rPr>
                <w:rFonts w:hint="eastAsia"/>
              </w:rPr>
              <w:t>），旧系统分行此项不填。</w:t>
            </w:r>
          </w:p>
        </w:tc>
      </w:tr>
      <w:tr w:rsidR="004A1DF5">
        <w:tc>
          <w:tcPr>
            <w:tcW w:w="1728" w:type="dxa"/>
          </w:tcPr>
          <w:p w:rsidR="004A1DF5" w:rsidRDefault="004A1DF5">
            <w:r>
              <w:rPr>
                <w:rFonts w:hint="eastAsia"/>
              </w:rPr>
              <w:t>币种（母协议）</w:t>
            </w:r>
          </w:p>
        </w:tc>
        <w:tc>
          <w:tcPr>
            <w:tcW w:w="6794" w:type="dxa"/>
          </w:tcPr>
          <w:p w:rsidR="004A1DF5" w:rsidRDefault="004A1DF5">
            <w:r>
              <w:rPr>
                <w:rFonts w:hint="eastAsia"/>
              </w:rPr>
              <w:t>本功能仅支持人民币业务。</w:t>
            </w:r>
          </w:p>
        </w:tc>
      </w:tr>
      <w:tr w:rsidR="004A1DF5">
        <w:tc>
          <w:tcPr>
            <w:tcW w:w="1728" w:type="dxa"/>
          </w:tcPr>
          <w:p w:rsidR="004A1DF5" w:rsidRDefault="004A1DF5">
            <w:r>
              <w:rPr>
                <w:rFonts w:hint="eastAsia"/>
              </w:rPr>
              <w:t>生效日期（母协议）</w:t>
            </w:r>
          </w:p>
        </w:tc>
        <w:tc>
          <w:tcPr>
            <w:tcW w:w="6794" w:type="dxa"/>
          </w:tcPr>
          <w:p w:rsidR="004A1DF5" w:rsidRDefault="004A1DF5">
            <w:r>
              <w:rPr>
                <w:rFonts w:hint="eastAsia"/>
              </w:rPr>
              <w:t>母公司协议的生效时间。系统默认为当天，可预设但必须大于当日。</w:t>
            </w:r>
          </w:p>
        </w:tc>
      </w:tr>
      <w:tr w:rsidR="004A1DF5">
        <w:tc>
          <w:tcPr>
            <w:tcW w:w="1728" w:type="dxa"/>
          </w:tcPr>
          <w:p w:rsidR="004A1DF5" w:rsidRDefault="004A1DF5">
            <w:r>
              <w:rPr>
                <w:rFonts w:hint="eastAsia"/>
              </w:rPr>
              <w:t>客户号（母协议）</w:t>
            </w:r>
          </w:p>
        </w:tc>
        <w:tc>
          <w:tcPr>
            <w:tcW w:w="6794" w:type="dxa"/>
          </w:tcPr>
          <w:p w:rsidR="004A1DF5" w:rsidRDefault="004A1DF5">
            <w:r>
              <w:rPr>
                <w:rFonts w:hint="eastAsia"/>
              </w:rPr>
              <w:t>指信贷系统中母公司的客户号（</w:t>
            </w:r>
            <w:r>
              <w:rPr>
                <w:rFonts w:hint="eastAsia"/>
              </w:rPr>
              <w:t>10</w:t>
            </w:r>
            <w:r>
              <w:rPr>
                <w:rFonts w:hint="eastAsia"/>
              </w:rPr>
              <w:t>位）。新系统分行信贷系统与核心业务系统的客户号一致。</w:t>
            </w:r>
          </w:p>
        </w:tc>
      </w:tr>
      <w:tr w:rsidR="004A1DF5">
        <w:tc>
          <w:tcPr>
            <w:tcW w:w="1728" w:type="dxa"/>
          </w:tcPr>
          <w:p w:rsidR="004A1DF5" w:rsidRDefault="004A1DF5">
            <w:r>
              <w:rPr>
                <w:rFonts w:hint="eastAsia"/>
              </w:rPr>
              <w:t>授信额度编号（母协议）</w:t>
            </w:r>
          </w:p>
        </w:tc>
        <w:tc>
          <w:tcPr>
            <w:tcW w:w="6794" w:type="dxa"/>
          </w:tcPr>
          <w:p w:rsidR="004A1DF5" w:rsidRDefault="004A1DF5">
            <w:r>
              <w:rPr>
                <w:rFonts w:hint="eastAsia"/>
              </w:rPr>
              <w:t>指母公司在开户行信贷系统建立的授信额度编号，由信贷系统产生。</w:t>
            </w:r>
          </w:p>
        </w:tc>
      </w:tr>
      <w:tr w:rsidR="004A1DF5">
        <w:tc>
          <w:tcPr>
            <w:tcW w:w="1728" w:type="dxa"/>
          </w:tcPr>
          <w:p w:rsidR="004A1DF5" w:rsidRDefault="004A1DF5">
            <w:r>
              <w:rPr>
                <w:rFonts w:hint="eastAsia"/>
              </w:rPr>
              <w:t>基准利率（母协议）</w:t>
            </w:r>
          </w:p>
        </w:tc>
        <w:tc>
          <w:tcPr>
            <w:tcW w:w="6794" w:type="dxa"/>
          </w:tcPr>
          <w:p w:rsidR="004A1DF5" w:rsidRDefault="004A1DF5">
            <w:r>
              <w:rPr>
                <w:rFonts w:hint="eastAsia"/>
              </w:rPr>
              <w:t>母子公司之间的贷款利率。</w:t>
            </w:r>
          </w:p>
        </w:tc>
      </w:tr>
      <w:tr w:rsidR="004A1DF5">
        <w:tc>
          <w:tcPr>
            <w:tcW w:w="1728" w:type="dxa"/>
          </w:tcPr>
          <w:p w:rsidR="004A1DF5" w:rsidRDefault="004A1DF5">
            <w:r>
              <w:rPr>
                <w:rFonts w:hint="eastAsia"/>
              </w:rPr>
              <w:t>清零时间（母协议）</w:t>
            </w:r>
          </w:p>
        </w:tc>
        <w:tc>
          <w:tcPr>
            <w:tcW w:w="6794" w:type="dxa"/>
          </w:tcPr>
          <w:p w:rsidR="004A1DF5" w:rsidRDefault="004A1DF5">
            <w:r>
              <w:rPr>
                <w:rFonts w:hint="eastAsia"/>
              </w:rPr>
              <w:t>指每日子公司账户余额归零的时间，不得大于</w:t>
            </w:r>
            <w:r>
              <w:rPr>
                <w:rFonts w:hint="eastAsia"/>
              </w:rPr>
              <w:t>16</w:t>
            </w:r>
            <w:r>
              <w:rPr>
                <w:rFonts w:hint="eastAsia"/>
              </w:rPr>
              <w:t>：</w:t>
            </w:r>
            <w:r>
              <w:rPr>
                <w:rFonts w:hint="eastAsia"/>
              </w:rPr>
              <w:t>30</w:t>
            </w:r>
            <w:r>
              <w:rPr>
                <w:rFonts w:hint="eastAsia"/>
              </w:rPr>
              <w:t>分设置。</w:t>
            </w:r>
          </w:p>
        </w:tc>
      </w:tr>
      <w:tr w:rsidR="004A1DF5">
        <w:tc>
          <w:tcPr>
            <w:tcW w:w="1728" w:type="dxa"/>
          </w:tcPr>
          <w:p w:rsidR="004A1DF5" w:rsidRDefault="004A1DF5">
            <w:r>
              <w:rPr>
                <w:rFonts w:hint="eastAsia"/>
              </w:rPr>
              <w:t>终止日期（母协议）</w:t>
            </w:r>
          </w:p>
        </w:tc>
        <w:tc>
          <w:tcPr>
            <w:tcW w:w="6794" w:type="dxa"/>
          </w:tcPr>
          <w:p w:rsidR="004A1DF5" w:rsidRDefault="004A1DF5">
            <w:r>
              <w:rPr>
                <w:rFonts w:hint="eastAsia"/>
              </w:rPr>
              <w:t>指母公司协议的终止日期，系统默认</w:t>
            </w:r>
            <w:r>
              <w:rPr>
                <w:rFonts w:hint="eastAsia"/>
              </w:rPr>
              <w:t>99991231</w:t>
            </w:r>
            <w:r>
              <w:rPr>
                <w:rFonts w:hint="eastAsia"/>
              </w:rPr>
              <w:t>日。</w:t>
            </w:r>
          </w:p>
        </w:tc>
      </w:tr>
      <w:tr w:rsidR="004A1DF5">
        <w:tc>
          <w:tcPr>
            <w:tcW w:w="1728" w:type="dxa"/>
          </w:tcPr>
          <w:p w:rsidR="004A1DF5" w:rsidRDefault="004A1DF5">
            <w:r>
              <w:rPr>
                <w:rFonts w:hint="eastAsia"/>
              </w:rPr>
              <w:t>开户机构（子协议）</w:t>
            </w:r>
          </w:p>
        </w:tc>
        <w:tc>
          <w:tcPr>
            <w:tcW w:w="6794" w:type="dxa"/>
          </w:tcPr>
          <w:p w:rsidR="004A1DF5" w:rsidRDefault="004A1DF5">
            <w:r>
              <w:rPr>
                <w:rFonts w:hint="eastAsia"/>
              </w:rPr>
              <w:t>指子公司户口（旧系统为账户）的开户行，旧系统分行所属机构也转换为</w:t>
            </w:r>
            <w:r>
              <w:rPr>
                <w:rFonts w:hint="eastAsia"/>
              </w:rPr>
              <w:t>6</w:t>
            </w:r>
            <w:r>
              <w:rPr>
                <w:rFonts w:hint="eastAsia"/>
              </w:rPr>
              <w:t>位机构号，选择输入。</w:t>
            </w:r>
          </w:p>
        </w:tc>
      </w:tr>
      <w:tr w:rsidR="004A1DF5">
        <w:tc>
          <w:tcPr>
            <w:tcW w:w="1728" w:type="dxa"/>
          </w:tcPr>
          <w:p w:rsidR="004A1DF5" w:rsidRDefault="004A1DF5">
            <w:r>
              <w:rPr>
                <w:rFonts w:hint="eastAsia"/>
              </w:rPr>
              <w:t>户口（子协议）</w:t>
            </w:r>
          </w:p>
        </w:tc>
        <w:tc>
          <w:tcPr>
            <w:tcW w:w="6794" w:type="dxa"/>
          </w:tcPr>
          <w:p w:rsidR="004A1DF5" w:rsidRDefault="004A1DF5">
            <w:r>
              <w:rPr>
                <w:rFonts w:hint="eastAsia"/>
              </w:rPr>
              <w:t>指子公司的户口（旧系统分行为子公司账户）。</w:t>
            </w:r>
          </w:p>
        </w:tc>
      </w:tr>
      <w:tr w:rsidR="004A1DF5">
        <w:tc>
          <w:tcPr>
            <w:tcW w:w="1728" w:type="dxa"/>
          </w:tcPr>
          <w:p w:rsidR="004A1DF5" w:rsidRDefault="004A1DF5">
            <w:r>
              <w:rPr>
                <w:rFonts w:hint="eastAsia"/>
              </w:rPr>
              <w:t>账户（子协议）</w:t>
            </w:r>
          </w:p>
        </w:tc>
        <w:tc>
          <w:tcPr>
            <w:tcW w:w="6794" w:type="dxa"/>
          </w:tcPr>
          <w:p w:rsidR="004A1DF5" w:rsidRDefault="004A1DF5">
            <w:r>
              <w:rPr>
                <w:rFonts w:hint="eastAsia"/>
              </w:rPr>
              <w:t>新系统分行选择子公司户口下的活期结算户（</w:t>
            </w:r>
            <w:r>
              <w:rPr>
                <w:rFonts w:hint="eastAsia"/>
              </w:rPr>
              <w:t>10001</w:t>
            </w:r>
            <w:r>
              <w:rPr>
                <w:rFonts w:hint="eastAsia"/>
              </w:rPr>
              <w:t>），旧系统分行此项不填。</w:t>
            </w:r>
          </w:p>
        </w:tc>
      </w:tr>
      <w:tr w:rsidR="004A1DF5">
        <w:tc>
          <w:tcPr>
            <w:tcW w:w="1728" w:type="dxa"/>
          </w:tcPr>
          <w:p w:rsidR="004A1DF5" w:rsidRDefault="004A1DF5">
            <w:r>
              <w:rPr>
                <w:rFonts w:hint="eastAsia"/>
              </w:rPr>
              <w:t>客户号（子协议）</w:t>
            </w:r>
          </w:p>
        </w:tc>
        <w:tc>
          <w:tcPr>
            <w:tcW w:w="6794" w:type="dxa"/>
          </w:tcPr>
          <w:p w:rsidR="004A1DF5" w:rsidRDefault="004A1DF5">
            <w:r>
              <w:rPr>
                <w:rFonts w:hint="eastAsia"/>
              </w:rPr>
              <w:t>指信贷系统中子公司的客户号（</w:t>
            </w:r>
            <w:r>
              <w:rPr>
                <w:rFonts w:hint="eastAsia"/>
              </w:rPr>
              <w:t>10</w:t>
            </w:r>
            <w:r>
              <w:rPr>
                <w:rFonts w:hint="eastAsia"/>
              </w:rPr>
              <w:t>位）。新系统分行信贷系统与核心业务系统的客户号一致。</w:t>
            </w:r>
          </w:p>
        </w:tc>
      </w:tr>
      <w:tr w:rsidR="004A1DF5">
        <w:tc>
          <w:tcPr>
            <w:tcW w:w="1728" w:type="dxa"/>
          </w:tcPr>
          <w:p w:rsidR="004A1DF5" w:rsidRDefault="004A1DF5">
            <w:r>
              <w:rPr>
                <w:rFonts w:hint="eastAsia"/>
              </w:rPr>
              <w:t>上存授信额度编号（子协议）</w:t>
            </w:r>
          </w:p>
        </w:tc>
        <w:tc>
          <w:tcPr>
            <w:tcW w:w="6794" w:type="dxa"/>
          </w:tcPr>
          <w:p w:rsidR="004A1DF5" w:rsidRDefault="004A1DF5">
            <w:r>
              <w:rPr>
                <w:rFonts w:hint="eastAsia"/>
              </w:rPr>
              <w:t>指子公司向母公司发放委托贷款时的授信额度编号，由信贷系统产生。</w:t>
            </w:r>
          </w:p>
        </w:tc>
      </w:tr>
      <w:tr w:rsidR="004A1DF5">
        <w:tc>
          <w:tcPr>
            <w:tcW w:w="1728" w:type="dxa"/>
          </w:tcPr>
          <w:p w:rsidR="004A1DF5" w:rsidRDefault="004A1DF5">
            <w:r>
              <w:rPr>
                <w:rFonts w:hint="eastAsia"/>
              </w:rPr>
              <w:t>下借授信额度编号（子协议）</w:t>
            </w:r>
          </w:p>
        </w:tc>
        <w:tc>
          <w:tcPr>
            <w:tcW w:w="6794" w:type="dxa"/>
          </w:tcPr>
          <w:p w:rsidR="004A1DF5" w:rsidRDefault="004A1DF5">
            <w:r>
              <w:rPr>
                <w:rFonts w:hint="eastAsia"/>
              </w:rPr>
              <w:t>指母公司向子公司发放委托贷款时的授信额度编号，由信贷系统产生。</w:t>
            </w:r>
          </w:p>
        </w:tc>
      </w:tr>
      <w:tr w:rsidR="004A1DF5">
        <w:tc>
          <w:tcPr>
            <w:tcW w:w="1728" w:type="dxa"/>
          </w:tcPr>
          <w:p w:rsidR="004A1DF5" w:rsidRDefault="004A1DF5">
            <w:r>
              <w:rPr>
                <w:rFonts w:hint="eastAsia"/>
              </w:rPr>
              <w:t>结息方式（子协议）</w:t>
            </w:r>
          </w:p>
        </w:tc>
        <w:tc>
          <w:tcPr>
            <w:tcW w:w="6794" w:type="dxa"/>
          </w:tcPr>
          <w:p w:rsidR="004A1DF5" w:rsidRDefault="004A1DF5">
            <w:r>
              <w:rPr>
                <w:rFonts w:hint="eastAsia"/>
              </w:rPr>
              <w:t>母子公司之间的委托贷款系统默认按季结息，不能维护。</w:t>
            </w:r>
          </w:p>
        </w:tc>
      </w:tr>
      <w:tr w:rsidR="004A1DF5">
        <w:tc>
          <w:tcPr>
            <w:tcW w:w="1728" w:type="dxa"/>
          </w:tcPr>
          <w:p w:rsidR="004A1DF5" w:rsidRDefault="004A1DF5">
            <w:r>
              <w:rPr>
                <w:rFonts w:hint="eastAsia"/>
              </w:rPr>
              <w:lastRenderedPageBreak/>
              <w:t>上存利率点差（子协议）</w:t>
            </w:r>
          </w:p>
        </w:tc>
        <w:tc>
          <w:tcPr>
            <w:tcW w:w="6794" w:type="dxa"/>
          </w:tcPr>
          <w:p w:rsidR="004A1DF5" w:rsidRDefault="004A1DF5">
            <w:r>
              <w:rPr>
                <w:rFonts w:hint="eastAsia"/>
              </w:rPr>
              <w:t>指子公司向母公司发放委托贷款时的利率。</w:t>
            </w:r>
          </w:p>
        </w:tc>
      </w:tr>
      <w:tr w:rsidR="004A1DF5">
        <w:tc>
          <w:tcPr>
            <w:tcW w:w="1728" w:type="dxa"/>
          </w:tcPr>
          <w:p w:rsidR="004A1DF5" w:rsidRDefault="004A1DF5">
            <w:r>
              <w:rPr>
                <w:rFonts w:hint="eastAsia"/>
              </w:rPr>
              <w:t>下借利率点差（子协议）</w:t>
            </w:r>
          </w:p>
        </w:tc>
        <w:tc>
          <w:tcPr>
            <w:tcW w:w="6794" w:type="dxa"/>
          </w:tcPr>
          <w:p w:rsidR="004A1DF5" w:rsidRDefault="004A1DF5">
            <w:r>
              <w:rPr>
                <w:rFonts w:hint="eastAsia"/>
              </w:rPr>
              <w:t>指母公司向子公司发放委托贷款时的利率。</w:t>
            </w:r>
          </w:p>
        </w:tc>
      </w:tr>
      <w:tr w:rsidR="004A1DF5">
        <w:tc>
          <w:tcPr>
            <w:tcW w:w="1728" w:type="dxa"/>
          </w:tcPr>
          <w:p w:rsidR="004A1DF5" w:rsidRDefault="004A1DF5">
            <w:r>
              <w:rPr>
                <w:rFonts w:hint="eastAsia"/>
              </w:rPr>
              <w:t>留底金额（子协议）</w:t>
            </w:r>
          </w:p>
        </w:tc>
        <w:tc>
          <w:tcPr>
            <w:tcW w:w="6794" w:type="dxa"/>
          </w:tcPr>
          <w:p w:rsidR="004A1DF5" w:rsidRDefault="004A1DF5">
            <w:r>
              <w:rPr>
                <w:rFonts w:hint="eastAsia"/>
              </w:rPr>
              <w:t>指子公司户口（账户）每日清零后的留底金额。</w:t>
            </w:r>
          </w:p>
        </w:tc>
      </w:tr>
      <w:tr w:rsidR="004A1DF5">
        <w:tc>
          <w:tcPr>
            <w:tcW w:w="1728" w:type="dxa"/>
          </w:tcPr>
          <w:p w:rsidR="004A1DF5" w:rsidRDefault="004A1DF5">
            <w:r>
              <w:rPr>
                <w:rFonts w:hint="eastAsia"/>
              </w:rPr>
              <w:t>生效日期（子协议）</w:t>
            </w:r>
          </w:p>
        </w:tc>
        <w:tc>
          <w:tcPr>
            <w:tcW w:w="6794" w:type="dxa"/>
          </w:tcPr>
          <w:p w:rsidR="004A1DF5" w:rsidRDefault="004A1DF5">
            <w:r>
              <w:rPr>
                <w:rFonts w:hint="eastAsia"/>
              </w:rPr>
              <w:t>子公司协议的生效日期，必须大于当天。</w:t>
            </w:r>
          </w:p>
        </w:tc>
      </w:tr>
      <w:tr w:rsidR="004A1DF5">
        <w:tc>
          <w:tcPr>
            <w:tcW w:w="1728" w:type="dxa"/>
          </w:tcPr>
          <w:p w:rsidR="004A1DF5" w:rsidRDefault="004A1DF5">
            <w:r>
              <w:rPr>
                <w:rFonts w:hint="eastAsia"/>
              </w:rPr>
              <w:t>日间透支额度（子协议）</w:t>
            </w:r>
          </w:p>
        </w:tc>
        <w:tc>
          <w:tcPr>
            <w:tcW w:w="6794" w:type="dxa"/>
          </w:tcPr>
          <w:p w:rsidR="004A1DF5" w:rsidRDefault="004A1DF5">
            <w:r>
              <w:rPr>
                <w:rFonts w:hint="eastAsia"/>
              </w:rPr>
              <w:t>指子公司户口（账户）日间可透支最大额度，所有子公司日间透支额度之和不得大于母公司透支额度设置。</w:t>
            </w:r>
          </w:p>
        </w:tc>
      </w:tr>
      <w:tr w:rsidR="004A1DF5">
        <w:tc>
          <w:tcPr>
            <w:tcW w:w="1728" w:type="dxa"/>
          </w:tcPr>
          <w:p w:rsidR="004A1DF5" w:rsidRDefault="004A1DF5">
            <w:r>
              <w:rPr>
                <w:rFonts w:hint="eastAsia"/>
              </w:rPr>
              <w:t>终止日期（子协议）</w:t>
            </w:r>
          </w:p>
        </w:tc>
        <w:tc>
          <w:tcPr>
            <w:tcW w:w="6794" w:type="dxa"/>
          </w:tcPr>
          <w:p w:rsidR="004A1DF5" w:rsidRDefault="004A1DF5">
            <w:r>
              <w:rPr>
                <w:rFonts w:hint="eastAsia"/>
              </w:rPr>
              <w:t>指子公司协议的终止日期，系统默认</w:t>
            </w:r>
            <w:r>
              <w:rPr>
                <w:rFonts w:hint="eastAsia"/>
              </w:rPr>
              <w:t>99991231</w:t>
            </w:r>
            <w:r>
              <w:rPr>
                <w:rFonts w:hint="eastAsia"/>
              </w:rPr>
              <w:t>日。</w:t>
            </w:r>
          </w:p>
        </w:tc>
      </w:tr>
      <w:tr w:rsidR="004A1DF5">
        <w:tc>
          <w:tcPr>
            <w:tcW w:w="1728" w:type="dxa"/>
          </w:tcPr>
          <w:p w:rsidR="004A1DF5" w:rsidRDefault="004A1DF5">
            <w:r>
              <w:rPr>
                <w:rFonts w:hint="eastAsia"/>
              </w:rPr>
              <w:t>子公司协议序号（子协议）</w:t>
            </w:r>
          </w:p>
        </w:tc>
        <w:tc>
          <w:tcPr>
            <w:tcW w:w="6794" w:type="dxa"/>
          </w:tcPr>
          <w:p w:rsidR="004A1DF5" w:rsidRDefault="004A1DF5">
            <w:r>
              <w:rPr>
                <w:rFonts w:hint="eastAsia"/>
              </w:rPr>
              <w:t>由</w:t>
            </w:r>
            <w:r>
              <w:rPr>
                <w:rFonts w:hint="eastAsia"/>
              </w:rPr>
              <w:t>15</w:t>
            </w:r>
            <w:r>
              <w:rPr>
                <w:rFonts w:hint="eastAsia"/>
              </w:rPr>
              <w:t>位数字组成，系统自动根据建立的先后顺序生成，用于定位子公司协议。</w:t>
            </w:r>
          </w:p>
        </w:tc>
      </w:tr>
      <w:tr w:rsidR="004A1DF5">
        <w:tc>
          <w:tcPr>
            <w:tcW w:w="1728" w:type="dxa"/>
          </w:tcPr>
          <w:p w:rsidR="004A1DF5" w:rsidRDefault="004A1DF5">
            <w:r>
              <w:rPr>
                <w:rFonts w:hint="eastAsia"/>
              </w:rPr>
              <w:t>子公司协议展示序号（子协议）</w:t>
            </w:r>
          </w:p>
        </w:tc>
        <w:tc>
          <w:tcPr>
            <w:tcW w:w="6794" w:type="dxa"/>
          </w:tcPr>
          <w:p w:rsidR="004A1DF5" w:rsidRDefault="004A1DF5">
            <w:r>
              <w:rPr>
                <w:rFonts w:hint="eastAsia"/>
              </w:rPr>
              <w:t>由</w:t>
            </w:r>
            <w:r>
              <w:rPr>
                <w:rFonts w:hint="eastAsia"/>
              </w:rPr>
              <w:t>5</w:t>
            </w:r>
            <w:r>
              <w:rPr>
                <w:rFonts w:hint="eastAsia"/>
              </w:rPr>
              <w:t>位字符组成，手工输入，为空时默认子公司协议序号。用于公司内部按自行分类标准编制使用。</w:t>
            </w:r>
          </w:p>
        </w:tc>
      </w:tr>
    </w:tbl>
    <w:p w:rsidR="004A1DF5" w:rsidRDefault="004A1DF5">
      <w:pPr>
        <w:pStyle w:val="6"/>
        <w:spacing w:line="360" w:lineRule="auto"/>
      </w:pPr>
      <w:r>
        <w:rPr>
          <w:rFonts w:hint="eastAsia"/>
        </w:rPr>
        <w:t>（三）风险提示</w:t>
      </w:r>
    </w:p>
    <w:p w:rsidR="004A1DF5" w:rsidRDefault="004A1DF5">
      <w:r>
        <w:rPr>
          <w:rFonts w:hint="eastAsia"/>
        </w:rPr>
        <w:t xml:space="preserve">   1</w:t>
      </w:r>
      <w:r>
        <w:rPr>
          <w:rFonts w:hint="eastAsia"/>
        </w:rPr>
        <w:t>、已经终止或删除的协议不得进行维护；</w:t>
      </w:r>
    </w:p>
    <w:p w:rsidR="004A1DF5" w:rsidRDefault="004A1DF5">
      <w:r>
        <w:rPr>
          <w:rFonts w:hint="eastAsia"/>
        </w:rPr>
        <w:t xml:space="preserve">   2</w:t>
      </w:r>
      <w:r>
        <w:rPr>
          <w:rFonts w:hint="eastAsia"/>
        </w:rPr>
        <w:t>、母子公司协议中的户口信息不得在此进行维护。</w:t>
      </w:r>
      <w:r>
        <w:rPr>
          <w:rFonts w:hint="eastAsia"/>
        </w:rPr>
        <w:t xml:space="preserve">  </w:t>
      </w:r>
    </w:p>
    <w:p w:rsidR="004A1DF5" w:rsidRDefault="004A1DF5">
      <w:pPr>
        <w:pStyle w:val="6"/>
        <w:spacing w:line="360" w:lineRule="auto"/>
      </w:pPr>
      <w:r>
        <w:rPr>
          <w:rFonts w:hint="eastAsia"/>
        </w:rPr>
        <w:t>（四）界面</w:t>
      </w:r>
    </w:p>
    <w:p w:rsidR="004A1DF5" w:rsidRDefault="004A1DF5">
      <w:r>
        <w:rPr>
          <w:rFonts w:hint="eastAsia"/>
        </w:rPr>
        <w:t xml:space="preserve">    </w:t>
      </w:r>
      <w:r w:rsidR="0004090F">
        <w:rPr>
          <w:rFonts w:hint="eastAsia"/>
          <w:noProof/>
        </w:rPr>
        <w:lastRenderedPageBreak/>
        <w:drawing>
          <wp:inline distT="0" distB="0" distL="0" distR="0">
            <wp:extent cx="5267325" cy="3305175"/>
            <wp:effectExtent l="1905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7" cstate="print"/>
                    <a:srcRect/>
                    <a:stretch>
                      <a:fillRect/>
                    </a:stretch>
                  </pic:blipFill>
                  <pic:spPr bwMode="auto">
                    <a:xfrm>
                      <a:off x="0" y="0"/>
                      <a:ext cx="5267325" cy="3305175"/>
                    </a:xfrm>
                    <a:prstGeom prst="rect">
                      <a:avLst/>
                    </a:prstGeom>
                    <a:noFill/>
                    <a:ln w="9525">
                      <a:noFill/>
                      <a:miter lim="800000"/>
                      <a:headEnd/>
                      <a:tailEnd/>
                    </a:ln>
                  </pic:spPr>
                </pic:pic>
              </a:graphicData>
            </a:graphic>
          </wp:inline>
        </w:drawing>
      </w:r>
    </w:p>
    <w:p w:rsidR="004A1DF5" w:rsidRDefault="004A1DF5">
      <w:pPr>
        <w:ind w:firstLine="3060"/>
      </w:pPr>
      <w:r>
        <w:rPr>
          <w:rFonts w:hint="eastAsia"/>
        </w:rPr>
        <w:t>母公司协议明细画面</w:t>
      </w:r>
    </w:p>
    <w:p w:rsidR="004A1DF5" w:rsidRDefault="0004090F">
      <w:r>
        <w:rPr>
          <w:rFonts w:hint="eastAsia"/>
          <w:noProof/>
        </w:rPr>
        <w:drawing>
          <wp:inline distT="0" distB="0" distL="0" distR="0">
            <wp:extent cx="5267325" cy="3295650"/>
            <wp:effectExtent l="1905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8" cstate="print"/>
                    <a:srcRect/>
                    <a:stretch>
                      <a:fillRect/>
                    </a:stretch>
                  </pic:blipFill>
                  <pic:spPr bwMode="auto">
                    <a:xfrm>
                      <a:off x="0" y="0"/>
                      <a:ext cx="5267325" cy="3295650"/>
                    </a:xfrm>
                    <a:prstGeom prst="rect">
                      <a:avLst/>
                    </a:prstGeom>
                    <a:noFill/>
                    <a:ln w="9525">
                      <a:noFill/>
                      <a:miter lim="800000"/>
                      <a:headEnd/>
                      <a:tailEnd/>
                    </a:ln>
                  </pic:spPr>
                </pic:pic>
              </a:graphicData>
            </a:graphic>
          </wp:inline>
        </w:drawing>
      </w:r>
    </w:p>
    <w:p w:rsidR="004A1DF5" w:rsidRDefault="004A1DF5">
      <w:pPr>
        <w:jc w:val="center"/>
      </w:pPr>
      <w:r>
        <w:rPr>
          <w:rFonts w:hint="eastAsia"/>
        </w:rPr>
        <w:t>子公司协议明细画面</w:t>
      </w:r>
    </w:p>
    <w:p w:rsidR="004A1DF5" w:rsidRDefault="004A1DF5">
      <w:pPr>
        <w:pStyle w:val="6"/>
        <w:spacing w:line="360" w:lineRule="auto"/>
      </w:pPr>
      <w:r>
        <w:rPr>
          <w:rFonts w:hint="eastAsia"/>
        </w:rPr>
        <w:t>（五）操作要点</w:t>
      </w:r>
    </w:p>
    <w:p w:rsidR="004A1DF5" w:rsidRDefault="004A1DF5">
      <w:r>
        <w:rPr>
          <w:rFonts w:hint="eastAsia"/>
        </w:rPr>
        <w:t xml:space="preserve">   1</w:t>
      </w:r>
      <w:r>
        <w:rPr>
          <w:rFonts w:hint="eastAsia"/>
        </w:rPr>
        <w:t>、已签署集团协议转账、集团现金池、网银集团支付协议等协议的户口（账户），未终止协议前不能签署本类型协议，反之亦然。</w:t>
      </w:r>
    </w:p>
    <w:p w:rsidR="004A1DF5" w:rsidRDefault="004A1DF5">
      <w:r>
        <w:rPr>
          <w:rFonts w:hint="eastAsia"/>
        </w:rPr>
        <w:t xml:space="preserve">   2</w:t>
      </w:r>
      <w:r>
        <w:rPr>
          <w:rFonts w:hint="eastAsia"/>
        </w:rPr>
        <w:t>、母子公司协议在协议执行状态不为“有效”时，生效日期可维护，但不能</w:t>
      </w:r>
      <w:r>
        <w:rPr>
          <w:rFonts w:hint="eastAsia"/>
        </w:rPr>
        <w:lastRenderedPageBreak/>
        <w:t>延后维护，维护生效日期提前时不能小于系统当前日期。</w:t>
      </w:r>
    </w:p>
    <w:p w:rsidR="004A1DF5" w:rsidRDefault="004A1DF5">
      <w:r>
        <w:rPr>
          <w:rFonts w:hint="eastAsia"/>
        </w:rPr>
        <w:t xml:space="preserve">  3</w:t>
      </w:r>
      <w:r>
        <w:rPr>
          <w:rFonts w:hint="eastAsia"/>
        </w:rPr>
        <w:t>．留底资金将首先用于对外支付，差额部分再向母公司透支支付。</w:t>
      </w:r>
    </w:p>
    <w:p w:rsidR="004A1DF5" w:rsidRDefault="004A1DF5">
      <w:pPr>
        <w:ind w:firstLineChars="100" w:firstLine="240"/>
      </w:pPr>
      <w:r>
        <w:rPr>
          <w:rFonts w:hint="eastAsia"/>
        </w:rPr>
        <w:t>4</w:t>
      </w:r>
      <w:r>
        <w:rPr>
          <w:rFonts w:hint="eastAsia"/>
        </w:rPr>
        <w:t>、母公司协议的终止日期必须大于等于子公司协议的终止日期；</w:t>
      </w:r>
    </w:p>
    <w:p w:rsidR="004A1DF5" w:rsidRDefault="004A1DF5">
      <w:pPr>
        <w:ind w:firstLineChars="100" w:firstLine="240"/>
      </w:pPr>
      <w:r>
        <w:rPr>
          <w:rFonts w:hint="eastAsia"/>
        </w:rPr>
        <w:t>5</w:t>
      </w:r>
      <w:r>
        <w:rPr>
          <w:rFonts w:hint="eastAsia"/>
        </w:rPr>
        <w:t>、母公司协议的协议状态为“有效”时，方可建立子公司协议。</w:t>
      </w:r>
    </w:p>
    <w:p w:rsidR="004A1DF5" w:rsidRDefault="004A1DF5">
      <w:pPr>
        <w:ind w:firstLineChars="100" w:firstLine="240"/>
      </w:pPr>
      <w:r>
        <w:rPr>
          <w:rFonts w:hint="eastAsia"/>
        </w:rPr>
        <w:t>6</w:t>
      </w:r>
      <w:r>
        <w:rPr>
          <w:rFonts w:hint="eastAsia"/>
        </w:rPr>
        <w:t>、子公司协议的建立经办、维护经办、终止均在母公司开户行操作；子公司协议的协议确认（建立复核）、维护复核均在子公司开户行操作。</w:t>
      </w:r>
    </w:p>
    <w:p w:rsidR="004A1DF5" w:rsidRDefault="004A1DF5">
      <w:pPr>
        <w:pStyle w:val="6"/>
        <w:spacing w:line="360" w:lineRule="auto"/>
      </w:pPr>
      <w:r>
        <w:rPr>
          <w:rFonts w:hint="eastAsia"/>
        </w:rPr>
        <w:t>（六）操作步骤</w:t>
      </w:r>
    </w:p>
    <w:p w:rsidR="004A1DF5" w:rsidRDefault="004A1DF5">
      <w:pPr>
        <w:rPr>
          <w:b/>
          <w:bCs/>
        </w:rPr>
      </w:pPr>
      <w:r>
        <w:rPr>
          <w:rFonts w:hint="eastAsia"/>
        </w:rPr>
        <w:t xml:space="preserve">    </w:t>
      </w:r>
      <w:r>
        <w:rPr>
          <w:rFonts w:hint="eastAsia"/>
          <w:b/>
          <w:bCs/>
        </w:rPr>
        <w:t>母公司协议建立经办：</w:t>
      </w:r>
    </w:p>
    <w:p w:rsidR="004A1DF5" w:rsidRDefault="004A1DF5">
      <w:pPr>
        <w:ind w:firstLineChars="200" w:firstLine="480"/>
      </w:pPr>
      <w:r>
        <w:rPr>
          <w:rFonts w:hint="eastAsia"/>
        </w:rPr>
        <w:t>1</w:t>
      </w:r>
      <w:r>
        <w:rPr>
          <w:rFonts w:hint="eastAsia"/>
        </w:rPr>
        <w:t>、母公司开户行经办人员确认为本行客户后，根据客户提交的委贷类集团现金池协议文本及相关信贷资料，选择“委贷类集团现金池协议综合管理”模块中“新增（</w:t>
      </w:r>
      <w:r>
        <w:rPr>
          <w:rFonts w:hint="eastAsia"/>
        </w:rPr>
        <w:t>2</w:t>
      </w:r>
      <w:r>
        <w:rPr>
          <w:rFonts w:hint="eastAsia"/>
        </w:rPr>
        <w:t>）”功能，建立集团母公司协议。</w:t>
      </w:r>
    </w:p>
    <w:p w:rsidR="004A1DF5" w:rsidRDefault="004A1DF5">
      <w:pPr>
        <w:ind w:firstLineChars="200" w:firstLine="480"/>
      </w:pPr>
      <w:r>
        <w:rPr>
          <w:rFonts w:hint="eastAsia"/>
        </w:rPr>
        <w:t>2</w:t>
      </w:r>
      <w:r>
        <w:rPr>
          <w:rFonts w:hint="eastAsia"/>
        </w:rPr>
        <w:t>、按照系统提示录入母公司户口相关信息。</w:t>
      </w:r>
    </w:p>
    <w:p w:rsidR="004A1DF5" w:rsidRDefault="004A1DF5">
      <w:pPr>
        <w:ind w:firstLineChars="200" w:firstLine="480"/>
      </w:pPr>
      <w:r>
        <w:rPr>
          <w:rFonts w:hint="eastAsia"/>
        </w:rPr>
        <w:t>3</w:t>
      </w:r>
      <w:r>
        <w:rPr>
          <w:rFonts w:hint="eastAsia"/>
        </w:rPr>
        <w:t>、录入完毕后，点击“确定（</w:t>
      </w:r>
      <w:r>
        <w:rPr>
          <w:rFonts w:hint="eastAsia"/>
        </w:rPr>
        <w:t>1</w:t>
      </w:r>
      <w:r>
        <w:rPr>
          <w:rFonts w:hint="eastAsia"/>
        </w:rPr>
        <w:t>）”按钮，母公司协议经办完毕，产生母公司协议号，业务状态为待复核，协议执行状态为“待生效”。</w:t>
      </w:r>
    </w:p>
    <w:p w:rsidR="004A1DF5" w:rsidRDefault="004A1DF5">
      <w:pPr>
        <w:ind w:firstLineChars="200" w:firstLine="482"/>
        <w:rPr>
          <w:b/>
          <w:bCs/>
        </w:rPr>
      </w:pPr>
      <w:r>
        <w:rPr>
          <w:rFonts w:hint="eastAsia"/>
          <w:b/>
          <w:bCs/>
        </w:rPr>
        <w:t>子公司协议建立经办：</w:t>
      </w:r>
    </w:p>
    <w:p w:rsidR="004A1DF5" w:rsidRDefault="004A1DF5">
      <w:pPr>
        <w:ind w:firstLineChars="200" w:firstLine="480"/>
      </w:pPr>
      <w:r>
        <w:rPr>
          <w:rFonts w:hint="eastAsia"/>
        </w:rPr>
        <w:t>1</w:t>
      </w:r>
      <w:r>
        <w:rPr>
          <w:rFonts w:hint="eastAsia"/>
        </w:rPr>
        <w:t>、点击“建子协议（</w:t>
      </w:r>
      <w:r>
        <w:rPr>
          <w:rFonts w:hint="eastAsia"/>
        </w:rPr>
        <w:t>7</w:t>
      </w:r>
      <w:r>
        <w:rPr>
          <w:rFonts w:hint="eastAsia"/>
        </w:rPr>
        <w:t>）”建立子公司协议。</w:t>
      </w:r>
    </w:p>
    <w:p w:rsidR="004A1DF5" w:rsidRDefault="004A1DF5">
      <w:pPr>
        <w:ind w:firstLineChars="200" w:firstLine="480"/>
      </w:pPr>
      <w:r>
        <w:rPr>
          <w:rFonts w:hint="eastAsia"/>
        </w:rPr>
        <w:t>2</w:t>
      </w:r>
      <w:r>
        <w:rPr>
          <w:rFonts w:hint="eastAsia"/>
        </w:rPr>
        <w:t>、按照协议文本和系统提示录入子公司协议信息，如客户有特殊情况需要记录，录入备注信息。</w:t>
      </w:r>
    </w:p>
    <w:p w:rsidR="004A1DF5" w:rsidRDefault="004A1DF5">
      <w:pPr>
        <w:ind w:firstLineChars="200" w:firstLine="480"/>
      </w:pPr>
      <w:r>
        <w:rPr>
          <w:rFonts w:hint="eastAsia"/>
        </w:rPr>
        <w:t>3</w:t>
      </w:r>
      <w:r>
        <w:rPr>
          <w:rFonts w:hint="eastAsia"/>
        </w:rPr>
        <w:t>、点击“确定（</w:t>
      </w:r>
      <w:r>
        <w:rPr>
          <w:rFonts w:hint="eastAsia"/>
        </w:rPr>
        <w:t>1</w:t>
      </w:r>
      <w:r>
        <w:rPr>
          <w:rFonts w:hint="eastAsia"/>
        </w:rPr>
        <w:t>）”提交，协议待子公司开户行确认后生效。</w:t>
      </w:r>
    </w:p>
    <w:p w:rsidR="004A1DF5" w:rsidRDefault="004A1DF5">
      <w:pPr>
        <w:ind w:firstLineChars="200" w:firstLine="482"/>
        <w:rPr>
          <w:b/>
          <w:bCs/>
        </w:rPr>
      </w:pPr>
      <w:r>
        <w:rPr>
          <w:rFonts w:hint="eastAsia"/>
          <w:b/>
          <w:bCs/>
        </w:rPr>
        <w:t>母公司协议维护和终止</w:t>
      </w:r>
    </w:p>
    <w:p w:rsidR="004A1DF5" w:rsidRDefault="004A1DF5">
      <w:pPr>
        <w:ind w:firstLineChars="200" w:firstLine="480"/>
      </w:pPr>
      <w:r>
        <w:rPr>
          <w:rFonts w:hint="eastAsia"/>
        </w:rPr>
        <w:t>1</w:t>
      </w:r>
      <w:r>
        <w:rPr>
          <w:rFonts w:hint="eastAsia"/>
        </w:rPr>
        <w:t>、在协议综合管理中，点击“查询（</w:t>
      </w:r>
      <w:r>
        <w:rPr>
          <w:rFonts w:hint="eastAsia"/>
        </w:rPr>
        <w:t>5</w:t>
      </w:r>
      <w:r>
        <w:rPr>
          <w:rFonts w:hint="eastAsia"/>
        </w:rPr>
        <w:t>）”按钮，找到需要维护的母公司协议记录。</w:t>
      </w:r>
    </w:p>
    <w:p w:rsidR="004A1DF5" w:rsidRDefault="004A1DF5">
      <w:pPr>
        <w:ind w:firstLineChars="200" w:firstLine="480"/>
      </w:pPr>
      <w:r>
        <w:rPr>
          <w:rFonts w:hint="eastAsia"/>
        </w:rPr>
        <w:t>2</w:t>
      </w:r>
      <w:r>
        <w:rPr>
          <w:rFonts w:hint="eastAsia"/>
        </w:rPr>
        <w:t>、选定待维护的母公司协议记录，点击“明细（</w:t>
      </w:r>
      <w:r>
        <w:rPr>
          <w:rFonts w:hint="eastAsia"/>
        </w:rPr>
        <w:t>6</w:t>
      </w:r>
      <w:r>
        <w:rPr>
          <w:rFonts w:hint="eastAsia"/>
        </w:rPr>
        <w:t>）”按钮进入协议明细信息界面。</w:t>
      </w:r>
    </w:p>
    <w:p w:rsidR="004A1DF5" w:rsidRDefault="004A1DF5">
      <w:pPr>
        <w:ind w:firstLineChars="200" w:firstLine="480"/>
      </w:pPr>
      <w:r>
        <w:rPr>
          <w:rFonts w:hint="eastAsia"/>
        </w:rPr>
        <w:t>3</w:t>
      </w:r>
      <w:r>
        <w:rPr>
          <w:rFonts w:hint="eastAsia"/>
        </w:rPr>
        <w:t>、点击“协议维护（</w:t>
      </w:r>
      <w:r>
        <w:rPr>
          <w:rFonts w:hint="eastAsia"/>
        </w:rPr>
        <w:t>3</w:t>
      </w:r>
      <w:r>
        <w:rPr>
          <w:rFonts w:hint="eastAsia"/>
        </w:rPr>
        <w:t>）”按钮，按照界面提示进行母公司协议的维护。</w:t>
      </w:r>
    </w:p>
    <w:p w:rsidR="004A1DF5" w:rsidRDefault="004A1DF5">
      <w:pPr>
        <w:ind w:firstLineChars="200" w:firstLine="480"/>
      </w:pPr>
      <w:r>
        <w:rPr>
          <w:rFonts w:hint="eastAsia"/>
        </w:rPr>
        <w:t>4</w:t>
      </w:r>
      <w:r>
        <w:rPr>
          <w:rFonts w:hint="eastAsia"/>
        </w:rPr>
        <w:t>、维护完毕，点击“确定（</w:t>
      </w:r>
      <w:r>
        <w:rPr>
          <w:rFonts w:hint="eastAsia"/>
        </w:rPr>
        <w:t>1</w:t>
      </w:r>
      <w:r>
        <w:rPr>
          <w:rFonts w:hint="eastAsia"/>
        </w:rPr>
        <w:t>）”，提交进行复核。</w:t>
      </w:r>
    </w:p>
    <w:p w:rsidR="004A1DF5" w:rsidRDefault="004A1DF5">
      <w:pPr>
        <w:ind w:firstLineChars="200" w:firstLine="480"/>
      </w:pPr>
      <w:r>
        <w:rPr>
          <w:rFonts w:hint="eastAsia"/>
        </w:rPr>
        <w:t>5</w:t>
      </w:r>
      <w:r>
        <w:rPr>
          <w:rFonts w:hint="eastAsia"/>
        </w:rPr>
        <w:t>、如需要终止母公司协议，则在母公司协议明细中选择“终止协议（</w:t>
      </w:r>
      <w:r>
        <w:rPr>
          <w:rFonts w:hint="eastAsia"/>
        </w:rPr>
        <w:t>9</w:t>
      </w:r>
      <w:r>
        <w:rPr>
          <w:rFonts w:hint="eastAsia"/>
        </w:rPr>
        <w:t>）”，录入终止的日期，授权后协议到期终止。</w:t>
      </w:r>
    </w:p>
    <w:p w:rsidR="004A1DF5" w:rsidRDefault="004A1DF5">
      <w:pPr>
        <w:ind w:firstLineChars="200" w:firstLine="480"/>
      </w:pPr>
      <w:r>
        <w:rPr>
          <w:rFonts w:hint="eastAsia"/>
        </w:rPr>
        <w:t>6</w:t>
      </w:r>
      <w:r>
        <w:rPr>
          <w:rFonts w:hint="eastAsia"/>
        </w:rPr>
        <w:t>、母公司协议终止成功后，若母公司开户行为新系统分行则纳入柜员日结</w:t>
      </w:r>
      <w:r>
        <w:rPr>
          <w:rFonts w:hint="eastAsia"/>
        </w:rPr>
        <w:lastRenderedPageBreak/>
        <w:t>管理，日结代码</w:t>
      </w:r>
      <w:r>
        <w:rPr>
          <w:rFonts w:hint="eastAsia"/>
        </w:rPr>
        <w:t>040</w:t>
      </w:r>
      <w:r>
        <w:rPr>
          <w:rFonts w:hint="eastAsia"/>
        </w:rPr>
        <w:t>；若母公司开户行为旧系统分行，则无须纳入柜员日结管理。</w:t>
      </w:r>
    </w:p>
    <w:p w:rsidR="004A1DF5" w:rsidRDefault="004A1DF5">
      <w:pPr>
        <w:ind w:firstLineChars="200" w:firstLine="482"/>
        <w:rPr>
          <w:b/>
          <w:bCs/>
        </w:rPr>
      </w:pPr>
      <w:r>
        <w:rPr>
          <w:rFonts w:hint="eastAsia"/>
          <w:b/>
          <w:bCs/>
        </w:rPr>
        <w:t>子公司协议维护和终止</w:t>
      </w:r>
    </w:p>
    <w:p w:rsidR="004A1DF5" w:rsidRDefault="004A1DF5">
      <w:pPr>
        <w:ind w:firstLineChars="200" w:firstLine="480"/>
      </w:pPr>
      <w:r>
        <w:rPr>
          <w:rFonts w:hint="eastAsia"/>
        </w:rPr>
        <w:t>.1</w:t>
      </w:r>
      <w:r>
        <w:rPr>
          <w:rFonts w:hint="eastAsia"/>
        </w:rPr>
        <w:t>、在协议综合查询中确定需修改的子公司协议所对应的母公司协议后，点击“明细（</w:t>
      </w:r>
      <w:r>
        <w:rPr>
          <w:rFonts w:hint="eastAsia"/>
        </w:rPr>
        <w:t>6</w:t>
      </w:r>
      <w:r>
        <w:rPr>
          <w:rFonts w:hint="eastAsia"/>
        </w:rPr>
        <w:t>）”按钮。</w:t>
      </w:r>
    </w:p>
    <w:p w:rsidR="004A1DF5" w:rsidRDefault="004A1DF5">
      <w:pPr>
        <w:ind w:firstLineChars="200" w:firstLine="480"/>
      </w:pPr>
      <w:r>
        <w:rPr>
          <w:rFonts w:hint="eastAsia"/>
        </w:rPr>
        <w:t>2</w:t>
      </w:r>
      <w:r>
        <w:rPr>
          <w:rFonts w:hint="eastAsia"/>
        </w:rPr>
        <w:t>、系统展示该母公司下全部的子公司协议。</w:t>
      </w:r>
    </w:p>
    <w:p w:rsidR="004A1DF5" w:rsidRDefault="004A1DF5">
      <w:pPr>
        <w:ind w:firstLineChars="200" w:firstLine="480"/>
      </w:pPr>
      <w:r>
        <w:rPr>
          <w:rFonts w:hint="eastAsia"/>
        </w:rPr>
        <w:t>3</w:t>
      </w:r>
      <w:r>
        <w:rPr>
          <w:rFonts w:hint="eastAsia"/>
        </w:rPr>
        <w:t>、选择所需维护的子公司协议，点击“子公司明细（</w:t>
      </w:r>
      <w:r>
        <w:rPr>
          <w:rFonts w:hint="eastAsia"/>
        </w:rPr>
        <w:t>8</w:t>
      </w:r>
      <w:r>
        <w:rPr>
          <w:rFonts w:hint="eastAsia"/>
        </w:rPr>
        <w:t>）”按钮，进入子公司协议明细界面。</w:t>
      </w:r>
    </w:p>
    <w:p w:rsidR="004A1DF5" w:rsidRDefault="004A1DF5">
      <w:pPr>
        <w:ind w:firstLineChars="200" w:firstLine="480"/>
      </w:pPr>
      <w:r>
        <w:rPr>
          <w:rFonts w:hint="eastAsia"/>
        </w:rPr>
        <w:t>4</w:t>
      </w:r>
      <w:r>
        <w:rPr>
          <w:rFonts w:hint="eastAsia"/>
        </w:rPr>
        <w:t>、点击“协议维护（</w:t>
      </w:r>
      <w:r>
        <w:rPr>
          <w:rFonts w:hint="eastAsia"/>
        </w:rPr>
        <w:t>3</w:t>
      </w:r>
      <w:r>
        <w:rPr>
          <w:rFonts w:hint="eastAsia"/>
        </w:rPr>
        <w:t>）”按钮，按照界面提示进行修改。</w:t>
      </w:r>
    </w:p>
    <w:p w:rsidR="004A1DF5" w:rsidRDefault="004A1DF5">
      <w:pPr>
        <w:ind w:firstLineChars="200" w:firstLine="480"/>
      </w:pPr>
      <w:r>
        <w:rPr>
          <w:rFonts w:hint="eastAsia"/>
        </w:rPr>
        <w:t>5</w:t>
      </w:r>
      <w:r>
        <w:rPr>
          <w:rFonts w:hint="eastAsia"/>
        </w:rPr>
        <w:t>、维护完毕，点击“确定（</w:t>
      </w:r>
      <w:r>
        <w:rPr>
          <w:rFonts w:hint="eastAsia"/>
        </w:rPr>
        <w:t>1</w:t>
      </w:r>
      <w:r>
        <w:rPr>
          <w:rFonts w:hint="eastAsia"/>
        </w:rPr>
        <w:t>）”，提交子公司开户行进行确定。</w:t>
      </w:r>
    </w:p>
    <w:p w:rsidR="004A1DF5" w:rsidRDefault="004A1DF5">
      <w:pPr>
        <w:ind w:firstLineChars="200" w:firstLine="480"/>
      </w:pPr>
      <w:r>
        <w:rPr>
          <w:rFonts w:hint="eastAsia"/>
        </w:rPr>
        <w:t>6</w:t>
      </w:r>
      <w:r>
        <w:rPr>
          <w:rFonts w:hint="eastAsia"/>
        </w:rPr>
        <w:t>、子公司协议如需终止，则由母公司开户行经办人员在子公司协议明细中点击“终止协议（</w:t>
      </w:r>
      <w:r>
        <w:rPr>
          <w:rFonts w:hint="eastAsia"/>
        </w:rPr>
        <w:t>8</w:t>
      </w:r>
      <w:r>
        <w:rPr>
          <w:rFonts w:hint="eastAsia"/>
        </w:rPr>
        <w:t>）”，录入终止日期，授权后协议到期终止。</w:t>
      </w:r>
    </w:p>
    <w:p w:rsidR="004A1DF5" w:rsidRDefault="004A1DF5">
      <w:pPr>
        <w:ind w:firstLineChars="200" w:firstLine="480"/>
      </w:pPr>
      <w:r>
        <w:rPr>
          <w:rFonts w:hint="eastAsia"/>
        </w:rPr>
        <w:t>7</w:t>
      </w:r>
      <w:r>
        <w:rPr>
          <w:rFonts w:hint="eastAsia"/>
        </w:rPr>
        <w:t>、子公司协议终止成功后，若子公司开户行为新系统分行则纳入柜员日结管理，日结代码</w:t>
      </w:r>
      <w:r>
        <w:rPr>
          <w:rFonts w:hint="eastAsia"/>
        </w:rPr>
        <w:t>040</w:t>
      </w:r>
      <w:r>
        <w:rPr>
          <w:rFonts w:hint="eastAsia"/>
        </w:rPr>
        <w:t>；若子公司开户行为旧系统分行，则无须纳入柜员日结管理。</w:t>
      </w:r>
    </w:p>
    <w:p w:rsidR="004A1DF5" w:rsidRDefault="004A1DF5" w:rsidP="0004090F">
      <w:pPr>
        <w:pStyle w:val="5"/>
      </w:pPr>
      <w:r>
        <w:rPr>
          <w:rFonts w:hint="eastAsia"/>
        </w:rPr>
        <w:t>二、母公司协议复核（业务代码</w:t>
      </w:r>
      <w:r>
        <w:rPr>
          <w:rFonts w:hint="eastAsia"/>
        </w:rPr>
        <w:t>1756</w:t>
      </w:r>
      <w:r>
        <w:rPr>
          <w:rFonts w:hint="eastAsia"/>
        </w:rPr>
        <w:t>）</w:t>
      </w:r>
    </w:p>
    <w:p w:rsidR="004A1DF5" w:rsidRDefault="004A1DF5" w:rsidP="0004090F">
      <w:pPr>
        <w:pStyle w:val="6"/>
        <w:spacing w:line="360" w:lineRule="auto"/>
        <w:rPr>
          <w:b w:val="0"/>
          <w:bCs w:val="0"/>
        </w:rPr>
      </w:pPr>
      <w:r>
        <w:rPr>
          <w:rFonts w:hint="eastAsia"/>
        </w:rPr>
        <w:t>（一）</w:t>
      </w:r>
      <w:r>
        <w:rPr>
          <w:rFonts w:hint="eastAsia"/>
          <w:b w:val="0"/>
          <w:bCs w:val="0"/>
        </w:rPr>
        <w:t>功能介绍</w:t>
      </w:r>
    </w:p>
    <w:p w:rsidR="004A1DF5" w:rsidRDefault="004A1DF5">
      <w:pPr>
        <w:pStyle w:val="a6"/>
        <w:ind w:firstLine="480"/>
      </w:pPr>
      <w:r>
        <w:rPr>
          <w:rFonts w:hint="eastAsia"/>
        </w:rPr>
        <w:t>通过本功能复核（含协议被退回经办修改后重新提交的协议）协议状态为“建立中”的母公司协议。</w:t>
      </w:r>
    </w:p>
    <w:p w:rsidR="004A1DF5" w:rsidRDefault="004A1DF5" w:rsidP="0004090F">
      <w:pPr>
        <w:pStyle w:val="6"/>
        <w:spacing w:line="360" w:lineRule="auto"/>
        <w:rPr>
          <w:b w:val="0"/>
          <w:bCs w:val="0"/>
        </w:rPr>
      </w:pPr>
      <w:r>
        <w:rPr>
          <w:rFonts w:hint="eastAsia"/>
        </w:rPr>
        <w:t>（二）</w:t>
      </w:r>
      <w:r>
        <w:rPr>
          <w:rFonts w:hint="eastAsia"/>
          <w:b w:val="0"/>
          <w:bCs w:val="0"/>
        </w:rPr>
        <w:t>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母公司协议复核，</w:t>
      </w:r>
      <w:r>
        <w:rPr>
          <w:rFonts w:ascii="宋体" w:hAnsi="宋体" w:hint="eastAsia"/>
        </w:rPr>
        <w:t>或在“业务代码”栏输入</w:t>
      </w:r>
      <w:r>
        <w:rPr>
          <w:rFonts w:hint="eastAsia"/>
        </w:rPr>
        <w:t>1756</w:t>
      </w:r>
      <w:r>
        <w:rPr>
          <w:rFonts w:ascii="宋体" w:hAnsi="宋体" w:hint="eastAsia"/>
        </w:rPr>
        <w:t>进入。</w:t>
      </w:r>
    </w:p>
    <w:p w:rsidR="004A1DF5" w:rsidRDefault="004A1DF5">
      <w:pPr>
        <w:ind w:firstLineChars="200" w:firstLine="480"/>
      </w:pPr>
      <w:r>
        <w:rPr>
          <w:rFonts w:hint="eastAsia"/>
        </w:rPr>
        <w:t>2</w:t>
      </w:r>
      <w:r>
        <w:rPr>
          <w:rFonts w:hint="eastAsia"/>
        </w:rPr>
        <w:t>、点击“查询（</w:t>
      </w:r>
      <w:r>
        <w:rPr>
          <w:rFonts w:hint="eastAsia"/>
        </w:rPr>
        <w:t>5</w:t>
      </w:r>
      <w:r>
        <w:rPr>
          <w:rFonts w:hint="eastAsia"/>
        </w:rPr>
        <w:t>）”按钮，查询到待复核的母公司协议信息。</w:t>
      </w:r>
    </w:p>
    <w:p w:rsidR="004A1DF5" w:rsidRDefault="004A1DF5">
      <w:pPr>
        <w:ind w:firstLine="435"/>
      </w:pPr>
      <w:r>
        <w:rPr>
          <w:rFonts w:hint="eastAsia"/>
        </w:rPr>
        <w:t>3</w:t>
      </w:r>
      <w:r>
        <w:rPr>
          <w:rFonts w:hint="eastAsia"/>
        </w:rPr>
        <w:t>、执行“复核（</w:t>
      </w:r>
      <w:r>
        <w:rPr>
          <w:rFonts w:hint="eastAsia"/>
        </w:rPr>
        <w:t>7</w:t>
      </w:r>
      <w:r>
        <w:rPr>
          <w:rFonts w:hint="eastAsia"/>
        </w:rPr>
        <w:t>）”步骤，按照协议文本内容和界面提示，复核母公司协议信息。</w:t>
      </w:r>
    </w:p>
    <w:p w:rsidR="004A1DF5" w:rsidRDefault="004A1DF5">
      <w:pPr>
        <w:ind w:firstLine="435"/>
      </w:pPr>
      <w:r>
        <w:rPr>
          <w:rFonts w:hint="eastAsia"/>
        </w:rPr>
        <w:t>4</w:t>
      </w:r>
      <w:r>
        <w:rPr>
          <w:rFonts w:hint="eastAsia"/>
        </w:rPr>
        <w:t>、录入需复核内容结束后，点击“确定（</w:t>
      </w:r>
      <w:r>
        <w:rPr>
          <w:rFonts w:hint="eastAsia"/>
        </w:rPr>
        <w:t>1</w:t>
      </w:r>
      <w:r>
        <w:rPr>
          <w:rFonts w:hint="eastAsia"/>
        </w:rPr>
        <w:t>）”，复核完毕。</w:t>
      </w:r>
    </w:p>
    <w:p w:rsidR="004A1DF5" w:rsidRDefault="004A1DF5">
      <w:pPr>
        <w:ind w:firstLine="435"/>
      </w:pPr>
      <w:r>
        <w:rPr>
          <w:rFonts w:hint="eastAsia"/>
        </w:rPr>
        <w:t>5</w:t>
      </w:r>
      <w:r>
        <w:rPr>
          <w:rFonts w:hint="eastAsia"/>
        </w:rPr>
        <w:t>、复核不通过，系统将提示不符字段，如确认系经办人员录入错误，点击“退回经办（</w:t>
      </w:r>
      <w:r>
        <w:rPr>
          <w:rFonts w:hint="eastAsia"/>
        </w:rPr>
        <w:t>7</w:t>
      </w:r>
      <w:r>
        <w:rPr>
          <w:rFonts w:hint="eastAsia"/>
        </w:rPr>
        <w:t>）”。</w:t>
      </w:r>
    </w:p>
    <w:p w:rsidR="004A1DF5" w:rsidRDefault="004A1DF5">
      <w:pPr>
        <w:ind w:firstLine="435"/>
      </w:pPr>
      <w:r>
        <w:rPr>
          <w:rFonts w:hint="eastAsia"/>
        </w:rPr>
        <w:t>6</w:t>
      </w:r>
      <w:r>
        <w:rPr>
          <w:rFonts w:hint="eastAsia"/>
        </w:rPr>
        <w:t>、本功能复核成功后，若母公司开户行为新系统分行则纳入柜员日结管理，日结代码</w:t>
      </w:r>
      <w:r>
        <w:rPr>
          <w:rFonts w:hint="eastAsia"/>
        </w:rPr>
        <w:t>040</w:t>
      </w:r>
      <w:r>
        <w:rPr>
          <w:rFonts w:hint="eastAsia"/>
        </w:rPr>
        <w:t>；若母公司开户行为旧系统分行，则无须纳入柜员日结管理。</w:t>
      </w:r>
    </w:p>
    <w:p w:rsidR="004A1DF5" w:rsidRDefault="004A1DF5" w:rsidP="0004090F">
      <w:pPr>
        <w:pStyle w:val="5"/>
      </w:pPr>
      <w:r>
        <w:rPr>
          <w:rFonts w:hint="eastAsia"/>
        </w:rPr>
        <w:lastRenderedPageBreak/>
        <w:t>三、子公司协议确认（业务代码</w:t>
      </w:r>
      <w:r>
        <w:rPr>
          <w:rFonts w:hint="eastAsia"/>
        </w:rPr>
        <w:t>1772</w:t>
      </w:r>
      <w:r>
        <w:rPr>
          <w:rFonts w:hint="eastAsia"/>
        </w:rPr>
        <w:t>）</w:t>
      </w:r>
    </w:p>
    <w:p w:rsidR="004A1DF5" w:rsidRDefault="004A1DF5">
      <w:pPr>
        <w:pStyle w:val="6"/>
        <w:spacing w:line="360" w:lineRule="auto"/>
        <w:rPr>
          <w:b w:val="0"/>
          <w:bCs w:val="0"/>
        </w:rPr>
      </w:pPr>
      <w:r>
        <w:rPr>
          <w:rFonts w:hint="eastAsia"/>
        </w:rPr>
        <w:t>（一）</w:t>
      </w:r>
      <w:r>
        <w:rPr>
          <w:rFonts w:hint="eastAsia"/>
          <w:b w:val="0"/>
          <w:bCs w:val="0"/>
        </w:rPr>
        <w:t>功能介绍</w:t>
      </w:r>
    </w:p>
    <w:p w:rsidR="004A1DF5" w:rsidRDefault="004A1DF5">
      <w:pPr>
        <w:ind w:firstLine="435"/>
      </w:pPr>
      <w:r>
        <w:rPr>
          <w:rFonts w:hint="eastAsia"/>
        </w:rPr>
        <w:t>通过本功能使子公司开户行对已在母公司开户行签约的子公司协议进行复核。含子公司协议被退回，重新修改再提交的协议。</w:t>
      </w:r>
    </w:p>
    <w:p w:rsidR="004A1DF5" w:rsidRDefault="004A1DF5">
      <w:pPr>
        <w:pStyle w:val="6"/>
        <w:spacing w:line="360" w:lineRule="auto"/>
        <w:rPr>
          <w:b w:val="0"/>
          <w:bCs w:val="0"/>
        </w:rPr>
      </w:pPr>
      <w:r>
        <w:rPr>
          <w:rFonts w:hint="eastAsia"/>
        </w:rPr>
        <w:t>（二）</w:t>
      </w:r>
      <w:r>
        <w:rPr>
          <w:rFonts w:hint="eastAsia"/>
          <w:b w:val="0"/>
          <w:bCs w:val="0"/>
        </w:rPr>
        <w:t>风险提示</w:t>
      </w:r>
    </w:p>
    <w:p w:rsidR="004A1DF5" w:rsidRDefault="004A1DF5">
      <w:r>
        <w:rPr>
          <w:rFonts w:hint="eastAsia"/>
        </w:rPr>
        <w:t xml:space="preserve">   </w:t>
      </w:r>
      <w:r>
        <w:rPr>
          <w:rFonts w:hint="eastAsia"/>
        </w:rPr>
        <w:t>协议如退回后，为防止因经办行没有收到信息而耽误修改协议时间，子公司协议复核行应电话通知经办行相关人员。</w:t>
      </w:r>
      <w:r>
        <w:rPr>
          <w:rFonts w:hint="eastAsia"/>
        </w:rPr>
        <w:t xml:space="preserve"> </w:t>
      </w:r>
    </w:p>
    <w:p w:rsidR="004A1DF5" w:rsidRDefault="004A1DF5">
      <w:pPr>
        <w:ind w:firstLine="540"/>
      </w:pPr>
      <w:r>
        <w:rPr>
          <w:rFonts w:hint="eastAsia"/>
        </w:rPr>
        <w:t>（三）</w:t>
      </w:r>
      <w:r>
        <w:rPr>
          <w:rFonts w:hint="eastAsia"/>
          <w:b/>
          <w:bCs/>
        </w:rPr>
        <w:t>操作要点</w:t>
      </w:r>
      <w:r>
        <w:rPr>
          <w:rFonts w:hint="eastAsia"/>
        </w:rPr>
        <w:t>如子公司协议确认（复核）日已超过协议的生效日，协议确认时系统将按实际确定当天日期生效。</w:t>
      </w:r>
    </w:p>
    <w:p w:rsidR="004A1DF5" w:rsidRDefault="004A1DF5">
      <w:pPr>
        <w:pStyle w:val="6"/>
        <w:spacing w:line="360" w:lineRule="auto"/>
        <w:rPr>
          <w:b w:val="0"/>
          <w:bCs w:val="0"/>
        </w:rPr>
      </w:pPr>
      <w:r>
        <w:rPr>
          <w:rFonts w:hint="eastAsia"/>
        </w:rPr>
        <w:t>（四）</w:t>
      </w:r>
      <w:r>
        <w:rPr>
          <w:rFonts w:hint="eastAsia"/>
          <w:b w:val="0"/>
          <w:bCs w:val="0"/>
        </w:rPr>
        <w:t>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子公司协议确定，</w:t>
      </w:r>
      <w:r>
        <w:rPr>
          <w:rFonts w:ascii="宋体" w:hAnsi="宋体" w:hint="eastAsia"/>
        </w:rPr>
        <w:t>或在“业务代码”栏输入</w:t>
      </w:r>
      <w:r>
        <w:rPr>
          <w:rFonts w:hint="eastAsia"/>
        </w:rPr>
        <w:t>1772</w:t>
      </w:r>
      <w:r>
        <w:rPr>
          <w:rFonts w:ascii="宋体" w:hAnsi="宋体" w:hint="eastAsia"/>
        </w:rPr>
        <w:t>进入。</w:t>
      </w:r>
    </w:p>
    <w:p w:rsidR="004A1DF5" w:rsidRDefault="004A1DF5">
      <w:pPr>
        <w:ind w:firstLineChars="200" w:firstLine="480"/>
      </w:pPr>
      <w:r>
        <w:rPr>
          <w:rFonts w:hint="eastAsia"/>
        </w:rPr>
        <w:t>2</w:t>
      </w:r>
      <w:r>
        <w:rPr>
          <w:rFonts w:hint="eastAsia"/>
        </w:rPr>
        <w:t>、点击“查询（</w:t>
      </w:r>
      <w:r>
        <w:rPr>
          <w:rFonts w:hint="eastAsia"/>
        </w:rPr>
        <w:t>5</w:t>
      </w:r>
      <w:r>
        <w:rPr>
          <w:rFonts w:hint="eastAsia"/>
        </w:rPr>
        <w:t>）”按钮，系统列出所有本机构待复核的子公司协议。</w:t>
      </w:r>
    </w:p>
    <w:p w:rsidR="004A1DF5" w:rsidRDefault="004A1DF5">
      <w:pPr>
        <w:ind w:firstLineChars="200" w:firstLine="480"/>
      </w:pPr>
      <w:r>
        <w:rPr>
          <w:rFonts w:hint="eastAsia"/>
        </w:rPr>
        <w:t>3</w:t>
      </w:r>
      <w:r>
        <w:rPr>
          <w:rFonts w:hint="eastAsia"/>
        </w:rPr>
        <w:t>、对照文本协议，选择待复核的记录，点击“复核（</w:t>
      </w:r>
      <w:r>
        <w:rPr>
          <w:rFonts w:hint="eastAsia"/>
        </w:rPr>
        <w:t>7</w:t>
      </w:r>
      <w:r>
        <w:rPr>
          <w:rFonts w:hint="eastAsia"/>
        </w:rPr>
        <w:t>）”按钮，进入确定界面。</w:t>
      </w:r>
    </w:p>
    <w:p w:rsidR="004A1DF5" w:rsidRDefault="004A1DF5">
      <w:pPr>
        <w:ind w:firstLineChars="200" w:firstLine="480"/>
      </w:pPr>
      <w:r>
        <w:rPr>
          <w:rFonts w:hint="eastAsia"/>
        </w:rPr>
        <w:t>4</w:t>
      </w:r>
      <w:r>
        <w:rPr>
          <w:rFonts w:hint="eastAsia"/>
        </w:rPr>
        <w:t>、按照协议和界面提示，复核子公司协议。</w:t>
      </w:r>
    </w:p>
    <w:p w:rsidR="004A1DF5" w:rsidRDefault="004A1DF5">
      <w:pPr>
        <w:ind w:firstLine="435"/>
      </w:pPr>
      <w:r>
        <w:rPr>
          <w:rFonts w:hint="eastAsia"/>
        </w:rPr>
        <w:t>5</w:t>
      </w:r>
      <w:r>
        <w:rPr>
          <w:rFonts w:hint="eastAsia"/>
        </w:rPr>
        <w:t>、录入需复核内容结束后，点击“确定（</w:t>
      </w:r>
      <w:r>
        <w:rPr>
          <w:rFonts w:hint="eastAsia"/>
        </w:rPr>
        <w:t>1</w:t>
      </w:r>
      <w:r>
        <w:rPr>
          <w:rFonts w:hint="eastAsia"/>
        </w:rPr>
        <w:t>）”，复核完毕，协议确定通过。</w:t>
      </w:r>
    </w:p>
    <w:p w:rsidR="004A1DF5" w:rsidRDefault="004A1DF5">
      <w:pPr>
        <w:ind w:firstLineChars="200" w:firstLine="480"/>
      </w:pPr>
      <w:r>
        <w:rPr>
          <w:rFonts w:hint="eastAsia"/>
        </w:rPr>
        <w:t>6</w:t>
      </w:r>
      <w:r>
        <w:rPr>
          <w:rFonts w:hint="eastAsia"/>
        </w:rPr>
        <w:t>、复核不通过，系统将提示不符字段，如确认系经办人员录入错误，点击“退回经办（</w:t>
      </w:r>
      <w:r>
        <w:rPr>
          <w:rFonts w:hint="eastAsia"/>
        </w:rPr>
        <w:t>7</w:t>
      </w:r>
      <w:r>
        <w:rPr>
          <w:rFonts w:hint="eastAsia"/>
        </w:rPr>
        <w:t>）”。</w:t>
      </w:r>
    </w:p>
    <w:p w:rsidR="004A1DF5" w:rsidRDefault="004A1DF5">
      <w:pPr>
        <w:ind w:firstLineChars="200" w:firstLine="480"/>
      </w:pPr>
      <w:r>
        <w:rPr>
          <w:rFonts w:hint="eastAsia"/>
        </w:rPr>
        <w:t>7</w:t>
      </w:r>
      <w:r>
        <w:rPr>
          <w:rFonts w:hint="eastAsia"/>
        </w:rPr>
        <w:t>、本功能复核成功后，若子公司开户行为新系统分行则纳入柜员日结管理，日结代码</w:t>
      </w:r>
      <w:r>
        <w:rPr>
          <w:rFonts w:hint="eastAsia"/>
        </w:rPr>
        <w:t>040</w:t>
      </w:r>
      <w:r>
        <w:rPr>
          <w:rFonts w:hint="eastAsia"/>
        </w:rPr>
        <w:t>；若子公司开户行为旧系统分行，则无须纳入柜员日结管理。</w:t>
      </w:r>
    </w:p>
    <w:p w:rsidR="004A1DF5" w:rsidRDefault="004A1DF5">
      <w:pPr>
        <w:pStyle w:val="5"/>
      </w:pPr>
      <w:r>
        <w:rPr>
          <w:rFonts w:hint="eastAsia"/>
        </w:rPr>
        <w:t>四、母公司协议修改经办（业务代码</w:t>
      </w:r>
      <w:r>
        <w:rPr>
          <w:rFonts w:hint="eastAsia"/>
          <w:b w:val="0"/>
          <w:bCs w:val="0"/>
        </w:rPr>
        <w:t>1755</w:t>
      </w:r>
      <w:r>
        <w:rPr>
          <w:rFonts w:hint="eastAsia"/>
        </w:rPr>
        <w:t>）</w:t>
      </w:r>
    </w:p>
    <w:p w:rsidR="004A1DF5" w:rsidRDefault="004A1DF5" w:rsidP="0004090F">
      <w:pPr>
        <w:pStyle w:val="6"/>
        <w:spacing w:line="360" w:lineRule="auto"/>
        <w:rPr>
          <w:b w:val="0"/>
          <w:bCs w:val="0"/>
        </w:rPr>
      </w:pPr>
      <w:r>
        <w:rPr>
          <w:rFonts w:hint="eastAsia"/>
        </w:rPr>
        <w:t>（一）</w:t>
      </w:r>
      <w:r>
        <w:rPr>
          <w:rFonts w:hint="eastAsia"/>
          <w:b w:val="0"/>
          <w:bCs w:val="0"/>
        </w:rPr>
        <w:t>功能介绍</w:t>
      </w:r>
    </w:p>
    <w:p w:rsidR="004A1DF5" w:rsidRDefault="004A1DF5">
      <w:pPr>
        <w:ind w:left="480"/>
      </w:pPr>
      <w:r>
        <w:rPr>
          <w:rFonts w:hint="eastAsia"/>
        </w:rPr>
        <w:t>通过本功能对母公司协议复核时退回的信息进行修改或撤消，修改后可重新提交复核。</w:t>
      </w:r>
    </w:p>
    <w:p w:rsidR="004A1DF5" w:rsidRDefault="004A1DF5" w:rsidP="0004090F">
      <w:pPr>
        <w:pStyle w:val="6"/>
        <w:spacing w:line="360" w:lineRule="auto"/>
        <w:rPr>
          <w:b w:val="0"/>
          <w:bCs w:val="0"/>
        </w:rPr>
      </w:pPr>
      <w:r>
        <w:rPr>
          <w:rFonts w:hint="eastAsia"/>
        </w:rPr>
        <w:lastRenderedPageBreak/>
        <w:t>（二）</w:t>
      </w:r>
      <w:r>
        <w:rPr>
          <w:rFonts w:hint="eastAsia"/>
          <w:b w:val="0"/>
          <w:bCs w:val="0"/>
        </w:rPr>
        <w:t>操作要点</w:t>
      </w:r>
    </w:p>
    <w:p w:rsidR="004A1DF5" w:rsidRDefault="004A1DF5">
      <w:pPr>
        <w:ind w:firstLine="540"/>
      </w:pPr>
      <w:r>
        <w:rPr>
          <w:rFonts w:hint="eastAsia"/>
        </w:rPr>
        <w:t>1</w:t>
      </w:r>
      <w:r>
        <w:rPr>
          <w:rFonts w:hint="eastAsia"/>
        </w:rPr>
        <w:t>、只能对本机构经办被退回的协议进行修改，系统默认查询条件为“本机构”，协议状态为“待修改”。</w:t>
      </w:r>
    </w:p>
    <w:p w:rsidR="004A1DF5" w:rsidRDefault="004A1DF5">
      <w:pPr>
        <w:ind w:firstLine="540"/>
      </w:pPr>
      <w:r>
        <w:rPr>
          <w:rFonts w:hint="eastAsia"/>
        </w:rPr>
        <w:t>2</w:t>
      </w:r>
      <w:r>
        <w:rPr>
          <w:rFonts w:hint="eastAsia"/>
        </w:rPr>
        <w:t>、对待修改的协议可以进行撤销，撤销后的协议状态为“已删除”。</w:t>
      </w:r>
    </w:p>
    <w:p w:rsidR="004A1DF5" w:rsidRDefault="004A1DF5" w:rsidP="0004090F">
      <w:pPr>
        <w:pStyle w:val="6"/>
        <w:spacing w:line="360" w:lineRule="auto"/>
        <w:rPr>
          <w:b w:val="0"/>
          <w:bCs w:val="0"/>
        </w:rPr>
      </w:pPr>
      <w:r>
        <w:rPr>
          <w:rFonts w:hint="eastAsia"/>
        </w:rPr>
        <w:t>（三）</w:t>
      </w:r>
      <w:r>
        <w:rPr>
          <w:rFonts w:hint="eastAsia"/>
          <w:b w:val="0"/>
          <w:bCs w:val="0"/>
        </w:rPr>
        <w:t>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母公司协议经办修改，</w:t>
      </w:r>
      <w:r>
        <w:rPr>
          <w:rFonts w:ascii="宋体" w:hAnsi="宋体" w:hint="eastAsia"/>
        </w:rPr>
        <w:t>或在“业务代码”栏输入</w:t>
      </w:r>
      <w:r>
        <w:rPr>
          <w:rFonts w:hint="eastAsia"/>
        </w:rPr>
        <w:t>1755</w:t>
      </w:r>
      <w:r>
        <w:rPr>
          <w:rFonts w:ascii="宋体" w:hAnsi="宋体" w:hint="eastAsia"/>
        </w:rPr>
        <w:t>进入。</w:t>
      </w:r>
    </w:p>
    <w:p w:rsidR="004A1DF5" w:rsidRDefault="004A1DF5">
      <w:pPr>
        <w:ind w:firstLineChars="200" w:firstLine="480"/>
        <w:rPr>
          <w:rFonts w:ascii="宋体" w:hAnsi="宋体"/>
        </w:rPr>
      </w:pPr>
      <w:r>
        <w:rPr>
          <w:rFonts w:ascii="宋体" w:hAnsi="宋体" w:hint="eastAsia"/>
        </w:rPr>
        <w:t>2、点击“查询（5）”按钮，查询待本机构进行修改的母公司协议。</w:t>
      </w:r>
    </w:p>
    <w:p w:rsidR="004A1DF5" w:rsidRDefault="004A1DF5">
      <w:pPr>
        <w:ind w:firstLineChars="200" w:firstLine="480"/>
        <w:rPr>
          <w:rFonts w:ascii="宋体" w:hAnsi="宋体"/>
        </w:rPr>
      </w:pPr>
      <w:r>
        <w:rPr>
          <w:rFonts w:ascii="宋体" w:hAnsi="宋体" w:hint="eastAsia"/>
        </w:rPr>
        <w:t>3、点击“修改（8）”进入母公司协议修改界面，系统展示可修改项目，经办根据可修改项目进行调整。</w:t>
      </w:r>
    </w:p>
    <w:p w:rsidR="004A1DF5" w:rsidRDefault="004A1DF5">
      <w:pPr>
        <w:ind w:firstLineChars="200" w:firstLine="480"/>
        <w:rPr>
          <w:rFonts w:ascii="宋体" w:hAnsi="宋体"/>
        </w:rPr>
      </w:pPr>
      <w:r>
        <w:rPr>
          <w:rFonts w:ascii="宋体" w:hAnsi="宋体" w:hint="eastAsia"/>
        </w:rPr>
        <w:t>4、如应修改项目不在系统允许修改项目之列，则须点击“撤销（8）”进行协议撤销。</w:t>
      </w:r>
    </w:p>
    <w:p w:rsidR="004A1DF5" w:rsidRDefault="004A1DF5">
      <w:pPr>
        <w:ind w:firstLineChars="200" w:firstLine="480"/>
        <w:rPr>
          <w:rFonts w:ascii="宋体" w:hAnsi="宋体"/>
        </w:rPr>
      </w:pPr>
      <w:r>
        <w:rPr>
          <w:rFonts w:ascii="宋体" w:hAnsi="宋体" w:hint="eastAsia"/>
        </w:rPr>
        <w:t>5、协议修改完毕后，点击“确定（1）”，重新提交复核。</w:t>
      </w:r>
    </w:p>
    <w:p w:rsidR="004A1DF5" w:rsidRDefault="004A1DF5"/>
    <w:p w:rsidR="004A1DF5" w:rsidRDefault="004A1DF5" w:rsidP="0004090F">
      <w:pPr>
        <w:pStyle w:val="5"/>
      </w:pPr>
      <w:r>
        <w:rPr>
          <w:rFonts w:hint="eastAsia"/>
        </w:rPr>
        <w:t>五、子公司协议修改经办（业务代码</w:t>
      </w:r>
      <w:r>
        <w:rPr>
          <w:rFonts w:hint="eastAsia"/>
          <w:b w:val="0"/>
          <w:bCs w:val="0"/>
        </w:rPr>
        <w:t>1765</w:t>
      </w:r>
      <w:r>
        <w:rPr>
          <w:rFonts w:hint="eastAsia"/>
        </w:rPr>
        <w:t xml:space="preserve"> </w:t>
      </w:r>
      <w:r>
        <w:rPr>
          <w:rFonts w:hint="eastAsia"/>
        </w:rPr>
        <w:t>）</w:t>
      </w:r>
    </w:p>
    <w:p w:rsidR="004A1DF5" w:rsidRDefault="004A1DF5" w:rsidP="0004090F">
      <w:pPr>
        <w:pStyle w:val="6"/>
        <w:spacing w:line="360" w:lineRule="auto"/>
        <w:rPr>
          <w:b w:val="0"/>
          <w:bCs w:val="0"/>
        </w:rPr>
      </w:pPr>
      <w:r>
        <w:rPr>
          <w:rFonts w:hint="eastAsia"/>
        </w:rPr>
        <w:t>（一）</w:t>
      </w:r>
      <w:r>
        <w:rPr>
          <w:rFonts w:hint="eastAsia"/>
          <w:b w:val="0"/>
          <w:bCs w:val="0"/>
        </w:rPr>
        <w:t>功能介绍</w:t>
      </w:r>
    </w:p>
    <w:p w:rsidR="004A1DF5" w:rsidRDefault="004A1DF5">
      <w:pPr>
        <w:ind w:firstLineChars="200" w:firstLine="480"/>
      </w:pPr>
      <w:r>
        <w:rPr>
          <w:rFonts w:hint="eastAsia"/>
        </w:rPr>
        <w:t>通过本功能对子公司协议复核时退回的信息进行修改，并重新提请子公司开户行进行复核。</w:t>
      </w:r>
    </w:p>
    <w:p w:rsidR="004A1DF5" w:rsidRDefault="004A1DF5" w:rsidP="0004090F">
      <w:pPr>
        <w:pStyle w:val="6"/>
        <w:spacing w:line="360" w:lineRule="auto"/>
        <w:rPr>
          <w:b w:val="0"/>
          <w:bCs w:val="0"/>
        </w:rPr>
      </w:pPr>
      <w:r>
        <w:rPr>
          <w:rFonts w:hint="eastAsia"/>
        </w:rPr>
        <w:t>（二）</w:t>
      </w:r>
      <w:r>
        <w:rPr>
          <w:rFonts w:hint="eastAsia"/>
          <w:b w:val="0"/>
          <w:bCs w:val="0"/>
        </w:rPr>
        <w:t>操作要点</w:t>
      </w:r>
    </w:p>
    <w:p w:rsidR="004A1DF5" w:rsidRDefault="004A1DF5">
      <w:pPr>
        <w:ind w:firstLine="540"/>
      </w:pPr>
      <w:r>
        <w:rPr>
          <w:rFonts w:hint="eastAsia"/>
        </w:rPr>
        <w:t>1</w:t>
      </w:r>
      <w:r>
        <w:rPr>
          <w:rFonts w:hint="eastAsia"/>
        </w:rPr>
        <w:t>、只能对本机构经办被退回的协议进行修改，系统默认查询条件为“本机构”，协议状态为“待修改”。</w:t>
      </w:r>
    </w:p>
    <w:p w:rsidR="004A1DF5" w:rsidRDefault="004A1DF5">
      <w:pPr>
        <w:ind w:firstLine="540"/>
      </w:pPr>
      <w:r>
        <w:rPr>
          <w:rFonts w:hint="eastAsia"/>
        </w:rPr>
        <w:t>2</w:t>
      </w:r>
      <w:r>
        <w:rPr>
          <w:rFonts w:hint="eastAsia"/>
        </w:rPr>
        <w:t>、系统只允许对可修改的协议项目进行维护，如需修改项不在其中之列，应选择撤销方式操作。</w:t>
      </w:r>
    </w:p>
    <w:p w:rsidR="004A1DF5" w:rsidRDefault="004A1DF5" w:rsidP="0004090F">
      <w:pPr>
        <w:pStyle w:val="6"/>
        <w:spacing w:line="360" w:lineRule="auto"/>
        <w:rPr>
          <w:b w:val="0"/>
          <w:bCs w:val="0"/>
        </w:rPr>
      </w:pPr>
      <w:r>
        <w:rPr>
          <w:rFonts w:hint="eastAsia"/>
        </w:rPr>
        <w:t>（三）</w:t>
      </w:r>
      <w:r>
        <w:rPr>
          <w:rFonts w:hint="eastAsia"/>
          <w:b w:val="0"/>
          <w:bCs w:val="0"/>
        </w:rPr>
        <w:t>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子公司协议经办修改，</w:t>
      </w:r>
      <w:r>
        <w:rPr>
          <w:rFonts w:ascii="宋体" w:hAnsi="宋体" w:hint="eastAsia"/>
        </w:rPr>
        <w:t>或在“业务代码”栏输入</w:t>
      </w:r>
      <w:r>
        <w:rPr>
          <w:rFonts w:hint="eastAsia"/>
        </w:rPr>
        <w:t>1765</w:t>
      </w:r>
      <w:r>
        <w:rPr>
          <w:rFonts w:ascii="宋体" w:hAnsi="宋体" w:hint="eastAsia"/>
        </w:rPr>
        <w:t>进入。</w:t>
      </w:r>
    </w:p>
    <w:p w:rsidR="004A1DF5" w:rsidRDefault="004A1DF5">
      <w:pPr>
        <w:ind w:firstLineChars="200" w:firstLine="480"/>
        <w:rPr>
          <w:rFonts w:ascii="宋体" w:hAnsi="宋体"/>
        </w:rPr>
      </w:pPr>
      <w:r>
        <w:rPr>
          <w:rFonts w:ascii="宋体" w:hAnsi="宋体" w:hint="eastAsia"/>
        </w:rPr>
        <w:t>2、点击“查询（5）”按钮，查询待本机构进行修改的子公司协议。</w:t>
      </w:r>
    </w:p>
    <w:p w:rsidR="004A1DF5" w:rsidRDefault="004A1DF5">
      <w:pPr>
        <w:ind w:firstLineChars="200" w:firstLine="480"/>
        <w:rPr>
          <w:rFonts w:ascii="宋体" w:hAnsi="宋体"/>
        </w:rPr>
      </w:pPr>
      <w:r>
        <w:rPr>
          <w:rFonts w:ascii="宋体" w:hAnsi="宋体" w:hint="eastAsia"/>
        </w:rPr>
        <w:t>3、选择需要修改的子公司协议记录，点击“日志（9）”按钮，可查询到该</w:t>
      </w:r>
      <w:r>
        <w:rPr>
          <w:rFonts w:ascii="宋体" w:hAnsi="宋体" w:hint="eastAsia"/>
        </w:rPr>
        <w:lastRenderedPageBreak/>
        <w:t>条子公司协议的当前状态、协议明细及协议变更等情况。</w:t>
      </w:r>
    </w:p>
    <w:p w:rsidR="004A1DF5" w:rsidRDefault="004A1DF5">
      <w:pPr>
        <w:ind w:firstLineChars="200" w:firstLine="480"/>
        <w:rPr>
          <w:rFonts w:ascii="宋体" w:hAnsi="宋体"/>
        </w:rPr>
      </w:pPr>
      <w:r>
        <w:rPr>
          <w:rFonts w:ascii="宋体" w:hAnsi="宋体" w:hint="eastAsia"/>
        </w:rPr>
        <w:t>4、点击“修改（3）”进入子公司协议修改界面，系统展示可修改项目，经办根据界面提示对可修改项目进行修改。</w:t>
      </w:r>
    </w:p>
    <w:p w:rsidR="004A1DF5" w:rsidRDefault="004A1DF5">
      <w:pPr>
        <w:ind w:firstLineChars="200" w:firstLine="480"/>
        <w:rPr>
          <w:rFonts w:ascii="宋体" w:hAnsi="宋体"/>
        </w:rPr>
      </w:pPr>
      <w:r>
        <w:rPr>
          <w:rFonts w:ascii="宋体" w:hAnsi="宋体" w:hint="eastAsia"/>
        </w:rPr>
        <w:t>5、如应修改项目不在系统允许修改项目之列，则须点击“撤销（7）”进行协议撤销。</w:t>
      </w:r>
    </w:p>
    <w:p w:rsidR="004A1DF5" w:rsidRDefault="004A1DF5">
      <w:pPr>
        <w:ind w:firstLineChars="200" w:firstLine="480"/>
        <w:rPr>
          <w:rFonts w:ascii="宋体" w:hAnsi="宋体"/>
        </w:rPr>
      </w:pPr>
      <w:r>
        <w:rPr>
          <w:rFonts w:ascii="宋体" w:hAnsi="宋体" w:hint="eastAsia"/>
        </w:rPr>
        <w:t>6、协议修改完毕后，点击“确定（1）”，重新提交复核。</w:t>
      </w:r>
    </w:p>
    <w:p w:rsidR="004A1DF5" w:rsidRDefault="004A1DF5" w:rsidP="0004090F">
      <w:pPr>
        <w:pStyle w:val="5"/>
      </w:pPr>
      <w:r>
        <w:rPr>
          <w:rFonts w:hint="eastAsia"/>
        </w:rPr>
        <w:t>六、子公司协议查询（业务代码</w:t>
      </w:r>
      <w:r>
        <w:rPr>
          <w:rFonts w:hint="eastAsia"/>
          <w:b w:val="0"/>
          <w:bCs w:val="0"/>
        </w:rPr>
        <w:t>1779</w:t>
      </w:r>
      <w:r>
        <w:rPr>
          <w:rFonts w:hint="eastAsia"/>
        </w:rPr>
        <w:t>）</w:t>
      </w:r>
    </w:p>
    <w:p w:rsidR="004A1DF5" w:rsidRDefault="004A1DF5" w:rsidP="0004090F">
      <w:pPr>
        <w:pStyle w:val="6"/>
        <w:spacing w:line="360" w:lineRule="auto"/>
        <w:rPr>
          <w:b w:val="0"/>
          <w:bCs w:val="0"/>
        </w:rPr>
      </w:pPr>
      <w:r>
        <w:rPr>
          <w:rFonts w:hint="eastAsia"/>
        </w:rPr>
        <w:t>（一）</w:t>
      </w:r>
      <w:r>
        <w:rPr>
          <w:rFonts w:hint="eastAsia"/>
          <w:b w:val="0"/>
          <w:bCs w:val="0"/>
        </w:rPr>
        <w:t>功能介绍</w:t>
      </w:r>
    </w:p>
    <w:p w:rsidR="004A1DF5" w:rsidRDefault="004A1DF5">
      <w:r>
        <w:rPr>
          <w:rFonts w:hint="eastAsia"/>
        </w:rPr>
        <w:t xml:space="preserve">   </w:t>
      </w:r>
      <w:r>
        <w:rPr>
          <w:rFonts w:hint="eastAsia"/>
        </w:rPr>
        <w:t>通过本功能查询本行签有委贷类集团现金池协议的子公司协议明细。</w:t>
      </w:r>
    </w:p>
    <w:p w:rsidR="004A1DF5" w:rsidRDefault="004A1DF5" w:rsidP="0004090F">
      <w:pPr>
        <w:pStyle w:val="6"/>
        <w:spacing w:line="360" w:lineRule="auto"/>
        <w:rPr>
          <w:b w:val="0"/>
          <w:bCs w:val="0"/>
        </w:rPr>
      </w:pPr>
      <w:r>
        <w:rPr>
          <w:rFonts w:hint="eastAsia"/>
        </w:rPr>
        <w:t>（二）</w:t>
      </w:r>
      <w:r>
        <w:rPr>
          <w:rFonts w:hint="eastAsia"/>
          <w:b w:val="0"/>
          <w:bCs w:val="0"/>
        </w:rPr>
        <w:t>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子公司协议查询，</w:t>
      </w:r>
      <w:r>
        <w:rPr>
          <w:rFonts w:ascii="宋体" w:hAnsi="宋体" w:hint="eastAsia"/>
        </w:rPr>
        <w:t>或在“业务代码”栏输入</w:t>
      </w:r>
      <w:r>
        <w:rPr>
          <w:rFonts w:hint="eastAsia"/>
        </w:rPr>
        <w:t>1779</w:t>
      </w:r>
      <w:r>
        <w:rPr>
          <w:rFonts w:ascii="宋体" w:hAnsi="宋体" w:hint="eastAsia"/>
        </w:rPr>
        <w:t>进入。</w:t>
      </w:r>
    </w:p>
    <w:p w:rsidR="004A1DF5" w:rsidRDefault="004A1DF5">
      <w:pPr>
        <w:ind w:firstLine="435"/>
      </w:pPr>
      <w:r>
        <w:rPr>
          <w:rFonts w:hint="eastAsia"/>
        </w:rPr>
        <w:t>2</w:t>
      </w:r>
      <w:r>
        <w:rPr>
          <w:rFonts w:hint="eastAsia"/>
        </w:rPr>
        <w:t>、点击“查询（</w:t>
      </w:r>
      <w:r>
        <w:rPr>
          <w:rFonts w:hint="eastAsia"/>
        </w:rPr>
        <w:t>5</w:t>
      </w:r>
      <w:r>
        <w:rPr>
          <w:rFonts w:hint="eastAsia"/>
        </w:rPr>
        <w:t>）”按钮，系统默认用户所属机构。</w:t>
      </w:r>
    </w:p>
    <w:p w:rsidR="004A1DF5" w:rsidRDefault="004A1DF5">
      <w:pPr>
        <w:ind w:firstLine="435"/>
      </w:pPr>
      <w:r>
        <w:rPr>
          <w:rFonts w:hint="eastAsia"/>
        </w:rPr>
        <w:t>3</w:t>
      </w:r>
      <w:r>
        <w:rPr>
          <w:rFonts w:hint="eastAsia"/>
        </w:rPr>
        <w:t>、双击可查询子公司协议的明细内容，并可通过“维护历史”查询子公司协议的建立、维护日志。</w:t>
      </w:r>
    </w:p>
    <w:p w:rsidR="004A1DF5" w:rsidRDefault="004A1DF5" w:rsidP="0004090F">
      <w:pPr>
        <w:pStyle w:val="5"/>
      </w:pPr>
      <w:r>
        <w:rPr>
          <w:rFonts w:hint="eastAsia"/>
        </w:rPr>
        <w:t>七、母公司协议冻结终止（业务代码</w:t>
      </w:r>
      <w:r>
        <w:rPr>
          <w:rFonts w:hint="eastAsia"/>
          <w:b w:val="0"/>
          <w:bCs w:val="0"/>
        </w:rPr>
        <w:t>1761</w:t>
      </w:r>
      <w:r>
        <w:rPr>
          <w:rFonts w:hint="eastAsia"/>
        </w:rPr>
        <w:t>）</w:t>
      </w:r>
    </w:p>
    <w:p w:rsidR="004A1DF5" w:rsidRDefault="004A1DF5" w:rsidP="0004090F">
      <w:pPr>
        <w:pStyle w:val="6"/>
        <w:spacing w:line="360" w:lineRule="auto"/>
        <w:rPr>
          <w:b w:val="0"/>
          <w:bCs w:val="0"/>
        </w:rPr>
      </w:pPr>
      <w:r>
        <w:rPr>
          <w:rFonts w:hint="eastAsia"/>
        </w:rPr>
        <w:t>（一）</w:t>
      </w:r>
      <w:r>
        <w:rPr>
          <w:rFonts w:hint="eastAsia"/>
          <w:b w:val="0"/>
          <w:bCs w:val="0"/>
        </w:rPr>
        <w:t>功能介绍</w:t>
      </w:r>
    </w:p>
    <w:p w:rsidR="004A1DF5" w:rsidRDefault="004A1DF5">
      <w:r>
        <w:rPr>
          <w:rFonts w:hint="eastAsia"/>
        </w:rPr>
        <w:t xml:space="preserve">   </w:t>
      </w:r>
      <w:r>
        <w:rPr>
          <w:rFonts w:hint="eastAsia"/>
        </w:rPr>
        <w:t>通过本功能对母公司协议进行冻结或对已冻结的母公司协议进行终止。</w:t>
      </w:r>
    </w:p>
    <w:p w:rsidR="004A1DF5" w:rsidRDefault="004A1DF5" w:rsidP="0004090F">
      <w:pPr>
        <w:pStyle w:val="6"/>
        <w:rPr>
          <w:b w:val="0"/>
          <w:bCs w:val="0"/>
        </w:rPr>
      </w:pPr>
      <w:r>
        <w:rPr>
          <w:rFonts w:hint="eastAsia"/>
        </w:rPr>
        <w:t>（二）</w:t>
      </w:r>
      <w:r>
        <w:rPr>
          <w:rFonts w:hint="eastAsia"/>
          <w:b w:val="0"/>
          <w:bCs w:val="0"/>
        </w:rPr>
        <w:t>风险提示</w:t>
      </w:r>
    </w:p>
    <w:p w:rsidR="004A1DF5" w:rsidRDefault="004A1DF5">
      <w:r>
        <w:rPr>
          <w:rFonts w:hint="eastAsia"/>
        </w:rPr>
        <w:t xml:space="preserve">   </w:t>
      </w:r>
      <w:r>
        <w:rPr>
          <w:rFonts w:hint="eastAsia"/>
        </w:rPr>
        <w:t>通过本功能冻结具有不可逆性，被冻结的协议不能再解冻。</w:t>
      </w:r>
    </w:p>
    <w:p w:rsidR="004A1DF5" w:rsidRDefault="004A1DF5" w:rsidP="0004090F">
      <w:pPr>
        <w:pStyle w:val="6"/>
        <w:rPr>
          <w:b w:val="0"/>
          <w:bCs w:val="0"/>
        </w:rPr>
      </w:pPr>
      <w:r>
        <w:rPr>
          <w:rFonts w:hint="eastAsia"/>
        </w:rPr>
        <w:t>（三）</w:t>
      </w:r>
      <w:r>
        <w:rPr>
          <w:rFonts w:hint="eastAsia"/>
          <w:b w:val="0"/>
          <w:bCs w:val="0"/>
        </w:rPr>
        <w:t>操作要点</w:t>
      </w:r>
    </w:p>
    <w:p w:rsidR="004A1DF5" w:rsidRDefault="004A1DF5">
      <w:r>
        <w:rPr>
          <w:rFonts w:hint="eastAsia"/>
        </w:rPr>
        <w:t xml:space="preserve">   1</w:t>
      </w:r>
      <w:r>
        <w:rPr>
          <w:rFonts w:hint="eastAsia"/>
        </w:rPr>
        <w:t>、冻结协议功能仅在特殊情况下使用。只有当母公司户口被冻结后，不能履行母子公司户口间的额度收发，且影响网点机构日结（新系统）或部门平账（旧系统）的情况时采用。冻结协议后，网点可日结或平账。</w:t>
      </w:r>
    </w:p>
    <w:p w:rsidR="004A1DF5" w:rsidRDefault="004A1DF5">
      <w:r>
        <w:rPr>
          <w:rFonts w:hint="eastAsia"/>
        </w:rPr>
        <w:t xml:space="preserve">   2</w:t>
      </w:r>
      <w:r>
        <w:rPr>
          <w:rFonts w:hint="eastAsia"/>
        </w:rPr>
        <w:t>、冻结后的母公司协议不能解冻，只能做冻结后终止。此时，整套母子协议</w:t>
      </w:r>
      <w:r>
        <w:rPr>
          <w:rFonts w:hint="eastAsia"/>
        </w:rPr>
        <w:lastRenderedPageBreak/>
        <w:t>将终止，相关关联关系失效。</w:t>
      </w:r>
    </w:p>
    <w:p w:rsidR="004A1DF5" w:rsidRDefault="004A1DF5">
      <w:r>
        <w:rPr>
          <w:rFonts w:hint="eastAsia"/>
        </w:rPr>
        <w:t xml:space="preserve">   3</w:t>
      </w:r>
      <w:r>
        <w:rPr>
          <w:rFonts w:hint="eastAsia"/>
        </w:rPr>
        <w:t>、“终止冻结协议”是“冻结”的后续操作，被冻结的协议，由于母、子公司户口还存在关户限制等记录，需要通过终止来解除。</w:t>
      </w:r>
    </w:p>
    <w:p w:rsidR="004A1DF5" w:rsidRDefault="004A1DF5">
      <w:r>
        <w:rPr>
          <w:rFonts w:hint="eastAsia"/>
        </w:rPr>
        <w:t xml:space="preserve">   4</w:t>
      </w:r>
      <w:r>
        <w:rPr>
          <w:rFonts w:hint="eastAsia"/>
        </w:rPr>
        <w:t>、母公司协议一旦被本功能终止，所有子公司协议也将全部终止。</w:t>
      </w:r>
    </w:p>
    <w:p w:rsidR="004A1DF5" w:rsidRDefault="004A1DF5">
      <w:r>
        <w:rPr>
          <w:rFonts w:hint="eastAsia"/>
        </w:rPr>
        <w:t xml:space="preserve">   5</w:t>
      </w:r>
      <w:r>
        <w:rPr>
          <w:rFonts w:hint="eastAsia"/>
        </w:rPr>
        <w:t>、冻结后具体操作事项参见《</w:t>
      </w:r>
      <w:r>
        <w:rPr>
          <w:rFonts w:ascii="宋体" w:hint="eastAsia"/>
          <w:kern w:val="0"/>
          <w:szCs w:val="18"/>
          <w:lang w:val="zh-CN"/>
        </w:rPr>
        <w:t>集团人民币委贷现金池业务操作规程》</w:t>
      </w:r>
      <w:r>
        <w:rPr>
          <w:rFonts w:hint="eastAsia"/>
        </w:rPr>
        <w:t>。</w:t>
      </w:r>
    </w:p>
    <w:p w:rsidR="004A1DF5" w:rsidRDefault="004A1DF5" w:rsidP="0004090F">
      <w:pPr>
        <w:pStyle w:val="6"/>
        <w:spacing w:line="360" w:lineRule="auto"/>
        <w:rPr>
          <w:b w:val="0"/>
          <w:bCs w:val="0"/>
        </w:rPr>
      </w:pPr>
      <w:r>
        <w:rPr>
          <w:rFonts w:hint="eastAsia"/>
        </w:rPr>
        <w:t>（四）</w:t>
      </w:r>
      <w:r>
        <w:rPr>
          <w:rFonts w:hint="eastAsia"/>
          <w:b w:val="0"/>
          <w:bCs w:val="0"/>
        </w:rPr>
        <w:t>操作步骤</w:t>
      </w:r>
    </w:p>
    <w:p w:rsidR="004A1DF5" w:rsidRDefault="004A1DF5">
      <w:pPr>
        <w:rPr>
          <w:b/>
          <w:bCs/>
        </w:rPr>
      </w:pPr>
      <w:r>
        <w:rPr>
          <w:rFonts w:hint="eastAsia"/>
          <w:b/>
          <w:bCs/>
        </w:rPr>
        <w:t>冻结</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母公司协议冻结处理，</w:t>
      </w:r>
      <w:r>
        <w:rPr>
          <w:rFonts w:ascii="宋体" w:hAnsi="宋体" w:hint="eastAsia"/>
        </w:rPr>
        <w:t>或在“业务代码”栏输入</w:t>
      </w:r>
      <w:r>
        <w:rPr>
          <w:rFonts w:hint="eastAsia"/>
        </w:rPr>
        <w:t>1761</w:t>
      </w:r>
      <w:r>
        <w:rPr>
          <w:rFonts w:ascii="宋体" w:hAnsi="宋体" w:hint="eastAsia"/>
        </w:rPr>
        <w:t>进入。</w:t>
      </w:r>
    </w:p>
    <w:p w:rsidR="004A1DF5" w:rsidRDefault="004A1DF5">
      <w:pPr>
        <w:ind w:firstLine="435"/>
      </w:pPr>
      <w:r>
        <w:rPr>
          <w:rFonts w:hint="eastAsia"/>
        </w:rPr>
        <w:t>2</w:t>
      </w:r>
      <w:r>
        <w:rPr>
          <w:rFonts w:hint="eastAsia"/>
        </w:rPr>
        <w:t>、输入母公司协议编号点击“查询（</w:t>
      </w:r>
      <w:r>
        <w:rPr>
          <w:rFonts w:hint="eastAsia"/>
        </w:rPr>
        <w:t>5</w:t>
      </w:r>
      <w:r>
        <w:rPr>
          <w:rFonts w:hint="eastAsia"/>
        </w:rPr>
        <w:t>）”按钮，系统默认用户所属机构；</w:t>
      </w:r>
    </w:p>
    <w:p w:rsidR="004A1DF5" w:rsidRDefault="004A1DF5">
      <w:pPr>
        <w:ind w:firstLineChars="200" w:firstLine="480"/>
      </w:pPr>
      <w:r>
        <w:rPr>
          <w:rFonts w:hint="eastAsia"/>
        </w:rPr>
        <w:t>3</w:t>
      </w:r>
      <w:r>
        <w:rPr>
          <w:rFonts w:hint="eastAsia"/>
        </w:rPr>
        <w:t>、点击“冻结（</w:t>
      </w:r>
      <w:r>
        <w:rPr>
          <w:rFonts w:hint="eastAsia"/>
        </w:rPr>
        <w:t>7</w:t>
      </w:r>
      <w:r>
        <w:rPr>
          <w:rFonts w:hint="eastAsia"/>
        </w:rPr>
        <w:t>）”，授权后协议冻结。</w:t>
      </w:r>
    </w:p>
    <w:p w:rsidR="004A1DF5" w:rsidRDefault="004A1DF5">
      <w:pPr>
        <w:ind w:firstLineChars="200" w:firstLine="480"/>
      </w:pPr>
      <w:r>
        <w:rPr>
          <w:rFonts w:hint="eastAsia"/>
        </w:rPr>
        <w:t>4</w:t>
      </w:r>
      <w:r>
        <w:rPr>
          <w:rFonts w:hint="eastAsia"/>
        </w:rPr>
        <w:t>、本功能冻结成功后，若母公司开户行为新系统分行则纳入柜员日结管理，日结代码</w:t>
      </w:r>
      <w:r>
        <w:rPr>
          <w:rFonts w:hint="eastAsia"/>
        </w:rPr>
        <w:t>040</w:t>
      </w:r>
      <w:r>
        <w:rPr>
          <w:rFonts w:hint="eastAsia"/>
        </w:rPr>
        <w:t>；若子公司开户行为旧系统分行，则无须纳入柜员日结管理。</w:t>
      </w:r>
    </w:p>
    <w:p w:rsidR="004A1DF5" w:rsidRDefault="004A1DF5">
      <w:pPr>
        <w:rPr>
          <w:b/>
          <w:bCs/>
        </w:rPr>
      </w:pPr>
      <w:r>
        <w:rPr>
          <w:rFonts w:hint="eastAsia"/>
          <w:b/>
          <w:bCs/>
        </w:rPr>
        <w:t>终止冻结协议</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w:t>
      </w:r>
      <w:r>
        <w:rPr>
          <w:rFonts w:hint="eastAsia"/>
        </w:rPr>
        <w:t>母公司协议冻结处理，</w:t>
      </w:r>
      <w:r>
        <w:rPr>
          <w:rFonts w:ascii="宋体" w:hAnsi="宋体" w:hint="eastAsia"/>
        </w:rPr>
        <w:t>或在“业务代码”栏输入</w:t>
      </w:r>
      <w:r>
        <w:rPr>
          <w:rFonts w:hint="eastAsia"/>
        </w:rPr>
        <w:t>1761</w:t>
      </w:r>
      <w:r>
        <w:rPr>
          <w:rFonts w:ascii="宋体" w:hAnsi="宋体" w:hint="eastAsia"/>
        </w:rPr>
        <w:t>进入。</w:t>
      </w:r>
    </w:p>
    <w:p w:rsidR="004A1DF5" w:rsidRDefault="004A1DF5">
      <w:pPr>
        <w:ind w:firstLine="435"/>
      </w:pPr>
      <w:r>
        <w:rPr>
          <w:rFonts w:hint="eastAsia"/>
        </w:rPr>
        <w:t>2</w:t>
      </w:r>
      <w:r>
        <w:rPr>
          <w:rFonts w:hint="eastAsia"/>
        </w:rPr>
        <w:t>、输入母公司协议编号点击“查询（</w:t>
      </w:r>
      <w:r>
        <w:rPr>
          <w:rFonts w:hint="eastAsia"/>
        </w:rPr>
        <w:t>5</w:t>
      </w:r>
      <w:r>
        <w:rPr>
          <w:rFonts w:hint="eastAsia"/>
        </w:rPr>
        <w:t>）”按钮，系统默认用户所属机构；</w:t>
      </w:r>
    </w:p>
    <w:p w:rsidR="004A1DF5" w:rsidRDefault="004A1DF5">
      <w:pPr>
        <w:ind w:firstLineChars="200" w:firstLine="480"/>
      </w:pPr>
      <w:r>
        <w:rPr>
          <w:rFonts w:hint="eastAsia"/>
        </w:rPr>
        <w:t>3</w:t>
      </w:r>
      <w:r>
        <w:rPr>
          <w:rFonts w:hint="eastAsia"/>
        </w:rPr>
        <w:t>、点击“冻结协议终止（</w:t>
      </w:r>
      <w:r>
        <w:rPr>
          <w:rFonts w:hint="eastAsia"/>
        </w:rPr>
        <w:t>8</w:t>
      </w:r>
      <w:r>
        <w:rPr>
          <w:rFonts w:hint="eastAsia"/>
        </w:rPr>
        <w:t>）”，授权后协议终止。</w:t>
      </w:r>
    </w:p>
    <w:p w:rsidR="004A1DF5" w:rsidRDefault="004A1DF5">
      <w:pPr>
        <w:ind w:firstLineChars="200" w:firstLine="480"/>
      </w:pPr>
      <w:r>
        <w:rPr>
          <w:rFonts w:hint="eastAsia"/>
        </w:rPr>
        <w:t>4</w:t>
      </w:r>
      <w:r>
        <w:rPr>
          <w:rFonts w:hint="eastAsia"/>
        </w:rPr>
        <w:t>、本功能终止成功后，若母公司开户行为新系统分行则纳入柜员日结管理，日结代码</w:t>
      </w:r>
      <w:r>
        <w:rPr>
          <w:rFonts w:hint="eastAsia"/>
        </w:rPr>
        <w:t>040</w:t>
      </w:r>
      <w:r>
        <w:rPr>
          <w:rFonts w:hint="eastAsia"/>
        </w:rPr>
        <w:t>；若子公司开户行为旧系统分行，则无须纳入柜员日结管理。</w:t>
      </w:r>
    </w:p>
    <w:p w:rsidR="004A1DF5" w:rsidRDefault="004A1DF5" w:rsidP="0004090F">
      <w:pPr>
        <w:pStyle w:val="5"/>
      </w:pPr>
      <w:r>
        <w:rPr>
          <w:rFonts w:hint="eastAsia"/>
        </w:rPr>
        <w:t>八、子公司协议冻结终止（业务代码</w:t>
      </w:r>
      <w:r>
        <w:rPr>
          <w:rFonts w:hint="eastAsia"/>
        </w:rPr>
        <w:t>1762</w:t>
      </w:r>
      <w:r>
        <w:rPr>
          <w:rFonts w:hint="eastAsia"/>
        </w:rPr>
        <w:t>）</w:t>
      </w:r>
    </w:p>
    <w:p w:rsidR="004A1DF5" w:rsidRDefault="004A1DF5" w:rsidP="0004090F">
      <w:pPr>
        <w:pStyle w:val="6"/>
        <w:spacing w:line="360" w:lineRule="auto"/>
        <w:rPr>
          <w:b w:val="0"/>
          <w:bCs w:val="0"/>
        </w:rPr>
      </w:pPr>
      <w:r>
        <w:rPr>
          <w:rFonts w:hint="eastAsia"/>
        </w:rPr>
        <w:t>（一）</w:t>
      </w:r>
      <w:r>
        <w:rPr>
          <w:rFonts w:hint="eastAsia"/>
          <w:b w:val="0"/>
          <w:bCs w:val="0"/>
        </w:rPr>
        <w:t>功能介绍</w:t>
      </w:r>
    </w:p>
    <w:p w:rsidR="004A1DF5" w:rsidRDefault="004A1DF5">
      <w:r>
        <w:rPr>
          <w:rFonts w:hint="eastAsia"/>
        </w:rPr>
        <w:t xml:space="preserve">   </w:t>
      </w:r>
      <w:r>
        <w:rPr>
          <w:rFonts w:hint="eastAsia"/>
        </w:rPr>
        <w:t>通过本功能对子公司协议进行冻结或对已冻结的子公司协议进行终止。</w:t>
      </w:r>
    </w:p>
    <w:p w:rsidR="004A1DF5" w:rsidRDefault="004A1DF5" w:rsidP="0004090F">
      <w:pPr>
        <w:pStyle w:val="6"/>
        <w:rPr>
          <w:b w:val="0"/>
          <w:bCs w:val="0"/>
        </w:rPr>
      </w:pPr>
      <w:r>
        <w:rPr>
          <w:rFonts w:hint="eastAsia"/>
        </w:rPr>
        <w:t>（二）</w:t>
      </w:r>
      <w:r>
        <w:rPr>
          <w:rFonts w:hint="eastAsia"/>
          <w:b w:val="0"/>
          <w:bCs w:val="0"/>
        </w:rPr>
        <w:t>风险提示</w:t>
      </w:r>
    </w:p>
    <w:p w:rsidR="004A1DF5" w:rsidRDefault="004A1DF5">
      <w:r>
        <w:rPr>
          <w:rFonts w:hint="eastAsia"/>
        </w:rPr>
        <w:t xml:space="preserve">   </w:t>
      </w:r>
      <w:r>
        <w:rPr>
          <w:rFonts w:hint="eastAsia"/>
        </w:rPr>
        <w:t>通过本功能冻结具有不可逆性，被冻结的协议不能再解冻。</w:t>
      </w:r>
    </w:p>
    <w:p w:rsidR="004A1DF5" w:rsidRDefault="004A1DF5" w:rsidP="0004090F">
      <w:pPr>
        <w:pStyle w:val="6"/>
        <w:rPr>
          <w:b w:val="0"/>
          <w:bCs w:val="0"/>
        </w:rPr>
      </w:pPr>
      <w:r>
        <w:rPr>
          <w:rFonts w:hint="eastAsia"/>
        </w:rPr>
        <w:t>（三）</w:t>
      </w:r>
      <w:r>
        <w:rPr>
          <w:rFonts w:hint="eastAsia"/>
          <w:b w:val="0"/>
          <w:bCs w:val="0"/>
        </w:rPr>
        <w:t>操作要点</w:t>
      </w:r>
    </w:p>
    <w:p w:rsidR="004A1DF5" w:rsidRDefault="004A1DF5">
      <w:r>
        <w:rPr>
          <w:rFonts w:hint="eastAsia"/>
        </w:rPr>
        <w:t xml:space="preserve">   1</w:t>
      </w:r>
      <w:r>
        <w:rPr>
          <w:rFonts w:hint="eastAsia"/>
        </w:rPr>
        <w:t>、冻结协议功能仅在特殊情况下使用。只有当子公司户口被冻结后，不能履行母子公司户口间的额度收发，且影响网点机构日结（新系统）或部门平账（旧</w:t>
      </w:r>
      <w:r>
        <w:rPr>
          <w:rFonts w:hint="eastAsia"/>
        </w:rPr>
        <w:lastRenderedPageBreak/>
        <w:t>系统）的情况时采用。冻结协议后，网点可日结或平账。</w:t>
      </w:r>
    </w:p>
    <w:p w:rsidR="004A1DF5" w:rsidRDefault="004A1DF5">
      <w:r>
        <w:rPr>
          <w:rFonts w:hint="eastAsia"/>
        </w:rPr>
        <w:t xml:space="preserve">   2</w:t>
      </w:r>
      <w:r>
        <w:rPr>
          <w:rFonts w:hint="eastAsia"/>
        </w:rPr>
        <w:t>、冻结后的子公司协议不能解冻，只能做冻结后终止。此时，该子公司协议将终止，相关关联关系失效。</w:t>
      </w:r>
    </w:p>
    <w:p w:rsidR="004A1DF5" w:rsidRDefault="004A1DF5">
      <w:r>
        <w:rPr>
          <w:rFonts w:hint="eastAsia"/>
        </w:rPr>
        <w:t xml:space="preserve">   3</w:t>
      </w:r>
      <w:r>
        <w:rPr>
          <w:rFonts w:hint="eastAsia"/>
        </w:rPr>
        <w:t>、“终止冻结协议”是“冻结”的后续操作，被冻结的协议，由于子公司户口还存在关户限制等记录，需要通过终止来解除。</w:t>
      </w:r>
    </w:p>
    <w:p w:rsidR="004A1DF5" w:rsidRDefault="004A1DF5">
      <w:r>
        <w:rPr>
          <w:rFonts w:hint="eastAsia"/>
        </w:rPr>
        <w:t xml:space="preserve">   4</w:t>
      </w:r>
      <w:r>
        <w:rPr>
          <w:rFonts w:hint="eastAsia"/>
        </w:rPr>
        <w:t>、冻结后具体操作事项参见《</w:t>
      </w:r>
      <w:r>
        <w:rPr>
          <w:rFonts w:ascii="宋体" w:hint="eastAsia"/>
          <w:kern w:val="0"/>
          <w:szCs w:val="18"/>
          <w:lang w:val="zh-CN"/>
        </w:rPr>
        <w:t>集团人民币委贷现金池业务操作规程》</w:t>
      </w:r>
      <w:r>
        <w:rPr>
          <w:rFonts w:hint="eastAsia"/>
        </w:rPr>
        <w:t>。</w:t>
      </w:r>
    </w:p>
    <w:p w:rsidR="004A1DF5" w:rsidRDefault="004A1DF5" w:rsidP="0004090F">
      <w:pPr>
        <w:pStyle w:val="6"/>
        <w:spacing w:line="360" w:lineRule="auto"/>
        <w:rPr>
          <w:b w:val="0"/>
          <w:bCs w:val="0"/>
        </w:rPr>
      </w:pPr>
      <w:r>
        <w:rPr>
          <w:rFonts w:hint="eastAsia"/>
        </w:rPr>
        <w:t>（四）</w:t>
      </w:r>
      <w:r>
        <w:rPr>
          <w:rFonts w:hint="eastAsia"/>
          <w:b w:val="0"/>
          <w:bCs w:val="0"/>
        </w:rPr>
        <w:t>操作步骤</w:t>
      </w:r>
    </w:p>
    <w:p w:rsidR="004A1DF5" w:rsidRDefault="004A1DF5">
      <w:pPr>
        <w:ind w:firstLineChars="200" w:firstLine="480"/>
      </w:pPr>
      <w:r>
        <w:rPr>
          <w:rFonts w:hint="eastAsia"/>
        </w:rPr>
        <w:t>同母公司协议冻结终止。</w:t>
      </w:r>
    </w:p>
    <w:p w:rsidR="004A1DF5" w:rsidRDefault="004A1DF5">
      <w:pPr>
        <w:tabs>
          <w:tab w:val="left" w:pos="7605"/>
        </w:tabs>
      </w:pPr>
      <w:r>
        <w:tab/>
      </w:r>
    </w:p>
    <w:p w:rsidR="004A1DF5" w:rsidRDefault="004A1DF5" w:rsidP="0004090F">
      <w:pPr>
        <w:pStyle w:val="4"/>
      </w:pPr>
      <w:bookmarkStart w:id="110" w:name="_Toc186273578"/>
      <w:r>
        <w:rPr>
          <w:rFonts w:hint="eastAsia"/>
        </w:rPr>
        <w:t>第二十四节</w:t>
      </w:r>
      <w:r>
        <w:rPr>
          <w:rFonts w:hint="eastAsia"/>
        </w:rPr>
        <w:t xml:space="preserve">  </w:t>
      </w:r>
      <w:r>
        <w:rPr>
          <w:rFonts w:hint="eastAsia"/>
        </w:rPr>
        <w:t>协议利率维护功能</w:t>
      </w:r>
      <w:bookmarkEnd w:id="110"/>
    </w:p>
    <w:p w:rsidR="002C6AEC" w:rsidRDefault="002C6AEC" w:rsidP="0004090F">
      <w:pPr>
        <w:pStyle w:val="5"/>
        <w:rPr>
          <w:rFonts w:ascii="宋体" w:hAnsi="宋体"/>
          <w:sz w:val="24"/>
        </w:rPr>
      </w:pPr>
      <w:bookmarkStart w:id="111" w:name="_Toc183917929"/>
      <w:r>
        <w:rPr>
          <w:rFonts w:ascii="宋体" w:hAnsi="宋体" w:hint="eastAsia"/>
          <w:sz w:val="24"/>
        </w:rPr>
        <w:t>一、协议利率维护（业务代码1909）</w:t>
      </w:r>
      <w:bookmarkEnd w:id="111"/>
    </w:p>
    <w:p w:rsidR="002C6AEC" w:rsidRDefault="002C6AEC" w:rsidP="0004090F">
      <w:pPr>
        <w:pStyle w:val="6"/>
        <w:numPr>
          <w:ilvl w:val="0"/>
          <w:numId w:val="427"/>
        </w:numPr>
        <w:spacing w:line="360" w:lineRule="auto"/>
        <w:rPr>
          <w:rFonts w:ascii="宋体" w:eastAsia="宋体" w:hAnsi="宋体"/>
        </w:rPr>
      </w:pPr>
      <w:r>
        <w:rPr>
          <w:rFonts w:ascii="宋体" w:eastAsia="宋体" w:hAnsi="宋体" w:hint="eastAsia"/>
        </w:rPr>
        <w:t>功能介绍</w:t>
      </w:r>
    </w:p>
    <w:p w:rsidR="002C6AEC" w:rsidRDefault="002C6AEC" w:rsidP="002C6AEC">
      <w:pPr>
        <w:rPr>
          <w:rFonts w:ascii="宋体" w:hAnsi="宋体"/>
        </w:rPr>
      </w:pPr>
      <w:r>
        <w:rPr>
          <w:rFonts w:ascii="宋体" w:hAnsi="宋体" w:hint="eastAsia"/>
        </w:rPr>
        <w:t xml:space="preserve">   通过该功能维护和查询单个单位户口的协议利率。</w:t>
      </w:r>
    </w:p>
    <w:p w:rsidR="002C6AEC" w:rsidRDefault="002C6AEC" w:rsidP="0004090F">
      <w:pPr>
        <w:pStyle w:val="6"/>
        <w:spacing w:line="360" w:lineRule="auto"/>
        <w:rPr>
          <w:rFonts w:ascii="宋体" w:eastAsia="宋体" w:hAnsi="宋体"/>
        </w:rPr>
      </w:pPr>
      <w:r>
        <w:rPr>
          <w:rFonts w:ascii="宋体" w:eastAsia="宋体" w:hAnsi="宋体"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2C6AEC">
        <w:tc>
          <w:tcPr>
            <w:tcW w:w="2268" w:type="dxa"/>
          </w:tcPr>
          <w:p w:rsidR="002C6AEC" w:rsidRDefault="002C6AEC" w:rsidP="002C6AEC">
            <w:pPr>
              <w:rPr>
                <w:rFonts w:ascii="宋体" w:hAnsi="宋体"/>
              </w:rPr>
            </w:pPr>
            <w:r>
              <w:rPr>
                <w:rFonts w:ascii="宋体" w:hAnsi="宋体" w:hint="eastAsia"/>
              </w:rPr>
              <w:t>术语名称</w:t>
            </w:r>
          </w:p>
        </w:tc>
        <w:tc>
          <w:tcPr>
            <w:tcW w:w="6254" w:type="dxa"/>
          </w:tcPr>
          <w:p w:rsidR="002C6AEC" w:rsidRDefault="002C6AEC" w:rsidP="002C6AEC">
            <w:pPr>
              <w:rPr>
                <w:rFonts w:ascii="宋体" w:hAnsi="宋体"/>
              </w:rPr>
            </w:pPr>
            <w:r>
              <w:rPr>
                <w:rFonts w:ascii="宋体" w:hAnsi="宋体" w:hint="eastAsia"/>
              </w:rPr>
              <w:t>术语描述</w:t>
            </w:r>
          </w:p>
        </w:tc>
      </w:tr>
      <w:tr w:rsidR="002C6AEC">
        <w:tc>
          <w:tcPr>
            <w:tcW w:w="2268" w:type="dxa"/>
          </w:tcPr>
          <w:p w:rsidR="002C6AEC" w:rsidRDefault="002C6AEC" w:rsidP="002C6AEC">
            <w:pPr>
              <w:rPr>
                <w:rFonts w:ascii="宋体" w:hAnsi="宋体"/>
              </w:rPr>
            </w:pPr>
            <w:r>
              <w:rPr>
                <w:rFonts w:ascii="宋体" w:hAnsi="宋体" w:hint="eastAsia"/>
              </w:rPr>
              <w:t>文本协议号</w:t>
            </w:r>
          </w:p>
        </w:tc>
        <w:tc>
          <w:tcPr>
            <w:tcW w:w="6254" w:type="dxa"/>
          </w:tcPr>
          <w:p w:rsidR="002C6AEC" w:rsidRDefault="002C6AEC" w:rsidP="002C6AEC">
            <w:pPr>
              <w:rPr>
                <w:rFonts w:ascii="宋体" w:hAnsi="宋体"/>
              </w:rPr>
            </w:pPr>
            <w:r>
              <w:rPr>
                <w:rFonts w:ascii="宋体" w:hAnsi="宋体" w:hint="eastAsia"/>
              </w:rPr>
              <w:t>协议文本的编号</w:t>
            </w:r>
          </w:p>
        </w:tc>
      </w:tr>
      <w:tr w:rsidR="002C6AEC">
        <w:tc>
          <w:tcPr>
            <w:tcW w:w="2268" w:type="dxa"/>
          </w:tcPr>
          <w:p w:rsidR="002C6AEC" w:rsidRDefault="002C6AEC" w:rsidP="002C6AEC">
            <w:pPr>
              <w:rPr>
                <w:rFonts w:ascii="宋体" w:hAnsi="宋体"/>
              </w:rPr>
            </w:pPr>
            <w:r>
              <w:rPr>
                <w:rFonts w:ascii="宋体" w:hAnsi="宋体" w:hint="eastAsia"/>
              </w:rPr>
              <w:t>生效期间</w:t>
            </w:r>
          </w:p>
        </w:tc>
        <w:tc>
          <w:tcPr>
            <w:tcW w:w="6254" w:type="dxa"/>
          </w:tcPr>
          <w:p w:rsidR="002C6AEC" w:rsidRDefault="002C6AEC" w:rsidP="002C6AEC">
            <w:pPr>
              <w:rPr>
                <w:rFonts w:ascii="宋体" w:hAnsi="宋体"/>
              </w:rPr>
            </w:pPr>
            <w:r>
              <w:rPr>
                <w:rFonts w:ascii="宋体" w:hAnsi="宋体" w:hint="eastAsia"/>
              </w:rPr>
              <w:t>协议利率开始生效和失效的日期，当日维护最早次日生效，可以指定在次日之后任意一个日期开始生效。</w:t>
            </w:r>
          </w:p>
        </w:tc>
      </w:tr>
      <w:tr w:rsidR="002C6AEC">
        <w:tc>
          <w:tcPr>
            <w:tcW w:w="2268" w:type="dxa"/>
          </w:tcPr>
          <w:p w:rsidR="002C6AEC" w:rsidRDefault="002C6AEC" w:rsidP="002C6AEC">
            <w:pPr>
              <w:rPr>
                <w:rFonts w:ascii="宋体" w:hAnsi="宋体"/>
              </w:rPr>
            </w:pPr>
            <w:r>
              <w:rPr>
                <w:rFonts w:ascii="宋体" w:hAnsi="宋体" w:hint="eastAsia"/>
              </w:rPr>
              <w:t>近期利率值</w:t>
            </w:r>
          </w:p>
        </w:tc>
        <w:tc>
          <w:tcPr>
            <w:tcW w:w="6254" w:type="dxa"/>
          </w:tcPr>
          <w:p w:rsidR="002C6AEC" w:rsidRDefault="002C6AEC" w:rsidP="002C6AEC">
            <w:pPr>
              <w:rPr>
                <w:rFonts w:ascii="宋体" w:hAnsi="宋体"/>
              </w:rPr>
            </w:pPr>
            <w:r>
              <w:rPr>
                <w:rFonts w:ascii="宋体" w:hAnsi="宋体" w:hint="eastAsia"/>
              </w:rPr>
              <w:t>协议执行的利率</w:t>
            </w:r>
          </w:p>
        </w:tc>
      </w:tr>
    </w:tbl>
    <w:p w:rsidR="002C6AEC" w:rsidRDefault="002C6AEC" w:rsidP="002C6AEC">
      <w:pPr>
        <w:pStyle w:val="6"/>
        <w:spacing w:line="360" w:lineRule="auto"/>
        <w:rPr>
          <w:rFonts w:ascii="宋体" w:eastAsia="宋体" w:hAnsi="宋体"/>
        </w:rPr>
      </w:pPr>
      <w:r>
        <w:rPr>
          <w:rFonts w:ascii="宋体" w:eastAsia="宋体" w:hAnsi="宋体" w:hint="eastAsia"/>
        </w:rPr>
        <w:t>（三）操作步骤</w:t>
      </w:r>
    </w:p>
    <w:p w:rsidR="002C6AEC" w:rsidRDefault="002C6AEC" w:rsidP="002C6AEC">
      <w:pPr>
        <w:rPr>
          <w:rFonts w:ascii="宋体" w:hAnsi="宋体"/>
        </w:rPr>
      </w:pPr>
      <w:r>
        <w:rPr>
          <w:rFonts w:ascii="宋体" w:hAnsi="宋体" w:hint="eastAsia"/>
        </w:rPr>
        <w:t>1、输入业务代码1909，进入协议利率维护功能。</w:t>
      </w:r>
    </w:p>
    <w:p w:rsidR="002C6AEC" w:rsidRDefault="002C6AEC" w:rsidP="002C6AEC">
      <w:pPr>
        <w:rPr>
          <w:rFonts w:ascii="宋体" w:hAnsi="宋体"/>
        </w:rPr>
      </w:pPr>
      <w:r>
        <w:rPr>
          <w:rFonts w:ascii="宋体" w:hAnsi="宋体" w:hint="eastAsia"/>
        </w:rPr>
        <w:t>2、新增、查询、明细功能按钮分别针对协议利率新增、查询。</w:t>
      </w:r>
    </w:p>
    <w:p w:rsidR="002C6AEC" w:rsidRDefault="002C6AEC" w:rsidP="002C6AEC">
      <w:pPr>
        <w:rPr>
          <w:rFonts w:ascii="宋体" w:hAnsi="宋体"/>
        </w:rPr>
      </w:pPr>
      <w:r>
        <w:rPr>
          <w:rFonts w:ascii="宋体" w:hAnsi="宋体" w:hint="eastAsia"/>
        </w:rPr>
        <w:t>3、按功能键。</w:t>
      </w:r>
    </w:p>
    <w:p w:rsidR="002C6AEC" w:rsidRDefault="002C6AEC" w:rsidP="002C6AEC">
      <w:pPr>
        <w:rPr>
          <w:rFonts w:ascii="宋体" w:hAnsi="宋体"/>
        </w:rPr>
      </w:pPr>
      <w:r>
        <w:rPr>
          <w:rFonts w:ascii="宋体" w:hAnsi="宋体" w:hint="eastAsia"/>
        </w:rPr>
        <w:t>4、系统列示协议的相关信息。</w:t>
      </w:r>
    </w:p>
    <w:p w:rsidR="002C6AEC" w:rsidRDefault="002C6AEC" w:rsidP="002C6AEC">
      <w:pPr>
        <w:rPr>
          <w:rFonts w:ascii="宋体" w:hAnsi="宋体"/>
        </w:rPr>
      </w:pPr>
      <w:r>
        <w:rPr>
          <w:rFonts w:ascii="宋体" w:hAnsi="宋体" w:hint="eastAsia"/>
        </w:rPr>
        <w:t>5、依次输入文本协议号、户口号、账户等要素信息。</w:t>
      </w:r>
    </w:p>
    <w:p w:rsidR="002C6AEC" w:rsidRDefault="002C6AEC" w:rsidP="002C6AEC">
      <w:pPr>
        <w:rPr>
          <w:rFonts w:ascii="宋体" w:hAnsi="宋体"/>
        </w:rPr>
      </w:pPr>
      <w:r>
        <w:rPr>
          <w:rFonts w:ascii="宋体" w:hAnsi="宋体" w:hint="eastAsia"/>
        </w:rPr>
        <w:lastRenderedPageBreak/>
        <w:t>6、合同利率界面的增加、修改、删除分别针对执行的协议利率的维护。</w:t>
      </w:r>
    </w:p>
    <w:p w:rsidR="002C6AEC" w:rsidRDefault="002C6AEC" w:rsidP="002C6AEC">
      <w:pPr>
        <w:rPr>
          <w:rFonts w:ascii="宋体" w:hAnsi="宋体"/>
        </w:rPr>
      </w:pPr>
      <w:r>
        <w:rPr>
          <w:rFonts w:ascii="宋体" w:hAnsi="宋体" w:hint="eastAsia"/>
        </w:rPr>
        <w:t>7、点击检查键进行逻辑校验。</w:t>
      </w:r>
    </w:p>
    <w:p w:rsidR="002C6AEC" w:rsidRDefault="002C6AEC" w:rsidP="002C6AEC">
      <w:pPr>
        <w:rPr>
          <w:rFonts w:ascii="宋体" w:hAnsi="宋体"/>
        </w:rPr>
      </w:pPr>
      <w:r>
        <w:rPr>
          <w:rFonts w:ascii="宋体" w:hAnsi="宋体" w:hint="eastAsia"/>
        </w:rPr>
        <w:t>8、确认要素信息录入无误后点击确定。</w:t>
      </w:r>
    </w:p>
    <w:p w:rsidR="002C6AEC" w:rsidRDefault="002C6AEC" w:rsidP="002C6AEC">
      <w:pPr>
        <w:rPr>
          <w:rFonts w:ascii="宋体" w:hAnsi="宋体"/>
        </w:rPr>
      </w:pPr>
    </w:p>
    <w:p w:rsidR="002C6AEC" w:rsidRDefault="002C6AEC" w:rsidP="0004090F">
      <w:pPr>
        <w:pStyle w:val="5"/>
        <w:rPr>
          <w:rFonts w:ascii="宋体" w:hAnsi="宋体"/>
          <w:sz w:val="24"/>
        </w:rPr>
      </w:pPr>
      <w:bookmarkStart w:id="112" w:name="_Toc183917930"/>
      <w:r>
        <w:rPr>
          <w:rFonts w:ascii="宋体" w:hAnsi="宋体" w:hint="eastAsia"/>
          <w:sz w:val="24"/>
        </w:rPr>
        <w:t>二、手工移植签署协议（业务代码1911）</w:t>
      </w:r>
      <w:bookmarkEnd w:id="112"/>
    </w:p>
    <w:p w:rsidR="002C6AEC" w:rsidRDefault="002C6AEC" w:rsidP="002C6AEC">
      <w:pPr>
        <w:pStyle w:val="6"/>
        <w:spacing w:line="360" w:lineRule="auto"/>
        <w:rPr>
          <w:rFonts w:ascii="宋体" w:eastAsia="宋体" w:hAnsi="宋体"/>
        </w:rPr>
      </w:pPr>
      <w:r>
        <w:rPr>
          <w:rFonts w:ascii="宋体" w:eastAsia="宋体" w:hAnsi="宋体" w:hint="eastAsia"/>
        </w:rPr>
        <w:t>（一）功能介绍</w:t>
      </w:r>
    </w:p>
    <w:p w:rsidR="002C6AEC" w:rsidRDefault="002C6AEC" w:rsidP="002C6AEC">
      <w:pPr>
        <w:rPr>
          <w:rFonts w:ascii="宋体" w:hAnsi="宋体"/>
        </w:rPr>
      </w:pPr>
      <w:r>
        <w:rPr>
          <w:rFonts w:ascii="宋体" w:hAnsi="宋体" w:hint="eastAsia"/>
        </w:rPr>
        <w:t xml:space="preserve">   通过该功能实现在本模块上线之前已经生效的单个单位户口协议利率的移植。</w:t>
      </w:r>
    </w:p>
    <w:p w:rsidR="002C6AEC" w:rsidRDefault="002C6AEC" w:rsidP="002C6AEC">
      <w:pPr>
        <w:pStyle w:val="6"/>
        <w:spacing w:line="360" w:lineRule="auto"/>
        <w:rPr>
          <w:rFonts w:ascii="宋体" w:eastAsia="宋体" w:hAnsi="宋体"/>
        </w:rPr>
      </w:pPr>
      <w:r>
        <w:rPr>
          <w:rFonts w:ascii="宋体" w:eastAsia="宋体" w:hAnsi="宋体"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2C6AEC">
        <w:tc>
          <w:tcPr>
            <w:tcW w:w="2268" w:type="dxa"/>
          </w:tcPr>
          <w:p w:rsidR="002C6AEC" w:rsidRDefault="002C6AEC" w:rsidP="002C6AEC">
            <w:pPr>
              <w:rPr>
                <w:rFonts w:ascii="宋体" w:hAnsi="宋体"/>
              </w:rPr>
            </w:pPr>
            <w:r>
              <w:rPr>
                <w:rFonts w:ascii="宋体" w:hAnsi="宋体" w:hint="eastAsia"/>
              </w:rPr>
              <w:t>术语名称</w:t>
            </w:r>
          </w:p>
        </w:tc>
        <w:tc>
          <w:tcPr>
            <w:tcW w:w="6254" w:type="dxa"/>
          </w:tcPr>
          <w:p w:rsidR="002C6AEC" w:rsidRDefault="002C6AEC" w:rsidP="002C6AEC">
            <w:pPr>
              <w:rPr>
                <w:rFonts w:ascii="宋体" w:hAnsi="宋体"/>
              </w:rPr>
            </w:pPr>
            <w:r>
              <w:rPr>
                <w:rFonts w:ascii="宋体" w:hAnsi="宋体" w:hint="eastAsia"/>
              </w:rPr>
              <w:t>术语描述</w:t>
            </w:r>
          </w:p>
        </w:tc>
      </w:tr>
      <w:tr w:rsidR="002C6AEC">
        <w:tc>
          <w:tcPr>
            <w:tcW w:w="2268" w:type="dxa"/>
          </w:tcPr>
          <w:p w:rsidR="002C6AEC" w:rsidRDefault="002C6AEC" w:rsidP="002C6AEC">
            <w:pPr>
              <w:rPr>
                <w:rFonts w:ascii="宋体" w:hAnsi="宋体"/>
              </w:rPr>
            </w:pPr>
            <w:r>
              <w:rPr>
                <w:rFonts w:ascii="宋体" w:hAnsi="宋体" w:hint="eastAsia"/>
              </w:rPr>
              <w:t>文本协议号</w:t>
            </w:r>
          </w:p>
        </w:tc>
        <w:tc>
          <w:tcPr>
            <w:tcW w:w="6254" w:type="dxa"/>
          </w:tcPr>
          <w:p w:rsidR="002C6AEC" w:rsidRDefault="002C6AEC" w:rsidP="002C6AEC">
            <w:pPr>
              <w:rPr>
                <w:rFonts w:ascii="宋体" w:hAnsi="宋体"/>
              </w:rPr>
            </w:pPr>
            <w:r>
              <w:rPr>
                <w:rFonts w:ascii="宋体" w:hAnsi="宋体" w:hint="eastAsia"/>
              </w:rPr>
              <w:t>协议文本的编号</w:t>
            </w:r>
          </w:p>
        </w:tc>
      </w:tr>
      <w:tr w:rsidR="002C6AEC">
        <w:tc>
          <w:tcPr>
            <w:tcW w:w="2268" w:type="dxa"/>
          </w:tcPr>
          <w:p w:rsidR="002C6AEC" w:rsidRDefault="002C6AEC" w:rsidP="002C6AEC">
            <w:pPr>
              <w:rPr>
                <w:rFonts w:ascii="宋体" w:hAnsi="宋体"/>
              </w:rPr>
            </w:pPr>
            <w:r>
              <w:rPr>
                <w:rFonts w:ascii="宋体" w:hAnsi="宋体" w:hint="eastAsia"/>
              </w:rPr>
              <w:t>生效期间</w:t>
            </w:r>
          </w:p>
        </w:tc>
        <w:tc>
          <w:tcPr>
            <w:tcW w:w="6254" w:type="dxa"/>
          </w:tcPr>
          <w:p w:rsidR="002C6AEC" w:rsidRDefault="002C6AEC" w:rsidP="002C6AEC">
            <w:pPr>
              <w:rPr>
                <w:rFonts w:ascii="宋体" w:hAnsi="宋体"/>
              </w:rPr>
            </w:pPr>
            <w:r>
              <w:rPr>
                <w:rFonts w:ascii="宋体" w:hAnsi="宋体" w:hint="eastAsia"/>
              </w:rPr>
              <w:t>协议利率开始生效和失效的日期，生效日期必须为帐户的目前起息日，失效日期不能小于当前系统日期。</w:t>
            </w:r>
          </w:p>
        </w:tc>
      </w:tr>
      <w:tr w:rsidR="002C6AEC">
        <w:tc>
          <w:tcPr>
            <w:tcW w:w="2268" w:type="dxa"/>
          </w:tcPr>
          <w:p w:rsidR="002C6AEC" w:rsidRDefault="002C6AEC" w:rsidP="002C6AEC">
            <w:pPr>
              <w:rPr>
                <w:rFonts w:ascii="宋体" w:hAnsi="宋体"/>
              </w:rPr>
            </w:pPr>
            <w:r>
              <w:rPr>
                <w:rFonts w:ascii="宋体" w:hAnsi="宋体" w:hint="eastAsia"/>
              </w:rPr>
              <w:t>近期利率值</w:t>
            </w:r>
          </w:p>
        </w:tc>
        <w:tc>
          <w:tcPr>
            <w:tcW w:w="6254" w:type="dxa"/>
          </w:tcPr>
          <w:p w:rsidR="002C6AEC" w:rsidRDefault="002C6AEC" w:rsidP="002C6AEC">
            <w:pPr>
              <w:rPr>
                <w:rFonts w:ascii="宋体" w:hAnsi="宋体"/>
              </w:rPr>
            </w:pPr>
            <w:r>
              <w:rPr>
                <w:rFonts w:ascii="宋体" w:hAnsi="宋体" w:hint="eastAsia"/>
              </w:rPr>
              <w:t>协议执行的利率</w:t>
            </w:r>
          </w:p>
        </w:tc>
      </w:tr>
    </w:tbl>
    <w:p w:rsidR="002C6AEC" w:rsidRDefault="002C6AEC" w:rsidP="002C6AEC">
      <w:pPr>
        <w:pStyle w:val="6"/>
        <w:spacing w:line="360" w:lineRule="auto"/>
        <w:rPr>
          <w:rFonts w:ascii="宋体" w:eastAsia="宋体" w:hAnsi="宋体"/>
        </w:rPr>
      </w:pPr>
      <w:r>
        <w:rPr>
          <w:rFonts w:ascii="宋体" w:eastAsia="宋体" w:hAnsi="宋体" w:hint="eastAsia"/>
        </w:rPr>
        <w:t>（三）操作步骤</w:t>
      </w:r>
    </w:p>
    <w:p w:rsidR="002C6AEC" w:rsidRDefault="002C6AEC" w:rsidP="002C6AEC">
      <w:pPr>
        <w:rPr>
          <w:rFonts w:ascii="宋体" w:hAnsi="宋体"/>
        </w:rPr>
      </w:pPr>
      <w:r>
        <w:rPr>
          <w:rFonts w:ascii="宋体" w:hAnsi="宋体" w:hint="eastAsia"/>
        </w:rPr>
        <w:t>1、输入业务代码1911，进入手工移植签署协议功能。</w:t>
      </w:r>
    </w:p>
    <w:p w:rsidR="002C6AEC" w:rsidRDefault="002C6AEC" w:rsidP="002C6AEC">
      <w:pPr>
        <w:rPr>
          <w:rFonts w:ascii="宋体" w:hAnsi="宋体"/>
        </w:rPr>
      </w:pPr>
      <w:r>
        <w:rPr>
          <w:rFonts w:ascii="宋体" w:hAnsi="宋体" w:hint="eastAsia"/>
        </w:rPr>
        <w:t>2、系统列示协议的相关信息。</w:t>
      </w:r>
    </w:p>
    <w:p w:rsidR="002C6AEC" w:rsidRDefault="002C6AEC" w:rsidP="002C6AEC">
      <w:pPr>
        <w:rPr>
          <w:rFonts w:ascii="宋体" w:hAnsi="宋体"/>
        </w:rPr>
      </w:pPr>
      <w:r>
        <w:rPr>
          <w:rFonts w:ascii="宋体" w:hAnsi="宋体" w:hint="eastAsia"/>
        </w:rPr>
        <w:t>3、依次输入文本协议号、户口号、账户等要素信息。</w:t>
      </w:r>
    </w:p>
    <w:p w:rsidR="002C6AEC" w:rsidRDefault="002C6AEC" w:rsidP="002C6AEC">
      <w:pPr>
        <w:rPr>
          <w:rFonts w:ascii="宋体" w:hAnsi="宋体"/>
        </w:rPr>
      </w:pPr>
      <w:r>
        <w:rPr>
          <w:rFonts w:ascii="宋体" w:hAnsi="宋体" w:hint="eastAsia"/>
        </w:rPr>
        <w:t>4、合同利率界面的增加、修改、删除分别针对执行的协议利率的维护。</w:t>
      </w:r>
    </w:p>
    <w:p w:rsidR="002C6AEC" w:rsidRDefault="002C6AEC" w:rsidP="002C6AEC">
      <w:pPr>
        <w:rPr>
          <w:rFonts w:ascii="宋体" w:hAnsi="宋体"/>
        </w:rPr>
      </w:pPr>
      <w:r>
        <w:rPr>
          <w:rFonts w:ascii="宋体" w:hAnsi="宋体" w:hint="eastAsia"/>
        </w:rPr>
        <w:t>5、点击检查键进行逻辑校验。</w:t>
      </w:r>
    </w:p>
    <w:p w:rsidR="002C6AEC" w:rsidRDefault="002C6AEC" w:rsidP="002C6AEC">
      <w:pPr>
        <w:rPr>
          <w:rFonts w:ascii="宋体" w:hAnsi="宋体"/>
        </w:rPr>
      </w:pPr>
      <w:r>
        <w:rPr>
          <w:rFonts w:ascii="宋体" w:hAnsi="宋体" w:hint="eastAsia"/>
        </w:rPr>
        <w:t>6、确认要素信息录入无误后点击确定。</w:t>
      </w:r>
    </w:p>
    <w:p w:rsidR="002C6AEC" w:rsidRDefault="002C6AEC" w:rsidP="002C6AEC">
      <w:pPr>
        <w:rPr>
          <w:rFonts w:ascii="宋体" w:hAnsi="宋体"/>
          <w:b/>
          <w:bCs/>
        </w:rPr>
      </w:pPr>
    </w:p>
    <w:p w:rsidR="002C6AEC" w:rsidRDefault="002C6AEC" w:rsidP="002C6AEC">
      <w:pPr>
        <w:pStyle w:val="5"/>
        <w:rPr>
          <w:rFonts w:ascii="宋体" w:hAnsi="宋体"/>
          <w:sz w:val="24"/>
        </w:rPr>
      </w:pPr>
      <w:bookmarkStart w:id="113" w:name="_Toc183917931"/>
      <w:r>
        <w:rPr>
          <w:rFonts w:ascii="宋体" w:hAnsi="宋体" w:hint="eastAsia"/>
          <w:sz w:val="24"/>
        </w:rPr>
        <w:t>三、协议利率差错调整（业务代码1919）</w:t>
      </w:r>
      <w:bookmarkEnd w:id="113"/>
    </w:p>
    <w:p w:rsidR="002C6AEC" w:rsidRDefault="002C6AEC" w:rsidP="002C6AEC">
      <w:pPr>
        <w:pStyle w:val="6"/>
        <w:spacing w:line="360" w:lineRule="auto"/>
        <w:rPr>
          <w:rFonts w:ascii="宋体" w:eastAsia="宋体" w:hAnsi="宋体"/>
        </w:rPr>
      </w:pPr>
      <w:r>
        <w:rPr>
          <w:rFonts w:ascii="宋体" w:eastAsia="宋体" w:hAnsi="宋体" w:hint="eastAsia"/>
        </w:rPr>
        <w:t>（一）功能介绍</w:t>
      </w:r>
    </w:p>
    <w:p w:rsidR="002C6AEC" w:rsidRDefault="002C6AEC" w:rsidP="002C6AEC">
      <w:pPr>
        <w:rPr>
          <w:rFonts w:ascii="宋体" w:hAnsi="宋体"/>
        </w:rPr>
      </w:pPr>
      <w:r>
        <w:rPr>
          <w:rFonts w:ascii="宋体" w:hAnsi="宋体" w:hint="eastAsia"/>
        </w:rPr>
        <w:t xml:space="preserve">   通过该功能维护单个单位户口协议利率误操作的修改。</w:t>
      </w:r>
    </w:p>
    <w:p w:rsidR="002C6AEC" w:rsidRDefault="002C6AEC" w:rsidP="002C6AEC">
      <w:pPr>
        <w:pStyle w:val="6"/>
        <w:spacing w:line="360" w:lineRule="auto"/>
        <w:rPr>
          <w:rFonts w:ascii="宋体" w:eastAsia="宋体" w:hAnsi="宋体"/>
        </w:rPr>
      </w:pPr>
      <w:r>
        <w:rPr>
          <w:rFonts w:ascii="宋体" w:eastAsia="宋体" w:hAnsi="宋体" w:hint="eastAsia"/>
        </w:rPr>
        <w:lastRenderedPageBreak/>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2C6AEC">
        <w:tc>
          <w:tcPr>
            <w:tcW w:w="2268" w:type="dxa"/>
          </w:tcPr>
          <w:p w:rsidR="002C6AEC" w:rsidRDefault="002C6AEC" w:rsidP="002C6AEC">
            <w:pPr>
              <w:rPr>
                <w:rFonts w:ascii="宋体" w:hAnsi="宋体"/>
              </w:rPr>
            </w:pPr>
            <w:r>
              <w:rPr>
                <w:rFonts w:ascii="宋体" w:hAnsi="宋体" w:hint="eastAsia"/>
              </w:rPr>
              <w:t>术语名称</w:t>
            </w:r>
          </w:p>
        </w:tc>
        <w:tc>
          <w:tcPr>
            <w:tcW w:w="6254" w:type="dxa"/>
          </w:tcPr>
          <w:p w:rsidR="002C6AEC" w:rsidRDefault="002C6AEC" w:rsidP="002C6AEC">
            <w:pPr>
              <w:rPr>
                <w:rFonts w:ascii="宋体" w:hAnsi="宋体"/>
              </w:rPr>
            </w:pPr>
            <w:r>
              <w:rPr>
                <w:rFonts w:ascii="宋体" w:hAnsi="宋体" w:hint="eastAsia"/>
              </w:rPr>
              <w:t>术语描述</w:t>
            </w:r>
          </w:p>
        </w:tc>
      </w:tr>
      <w:tr w:rsidR="002C6AEC">
        <w:tc>
          <w:tcPr>
            <w:tcW w:w="2268" w:type="dxa"/>
          </w:tcPr>
          <w:p w:rsidR="002C6AEC" w:rsidRDefault="002C6AEC" w:rsidP="002C6AEC">
            <w:pPr>
              <w:rPr>
                <w:rFonts w:ascii="宋体" w:hAnsi="宋体"/>
              </w:rPr>
            </w:pPr>
            <w:r>
              <w:rPr>
                <w:rFonts w:ascii="宋体" w:hAnsi="宋体" w:hint="eastAsia"/>
              </w:rPr>
              <w:t>生效期间</w:t>
            </w:r>
          </w:p>
        </w:tc>
        <w:tc>
          <w:tcPr>
            <w:tcW w:w="6254" w:type="dxa"/>
          </w:tcPr>
          <w:p w:rsidR="002C6AEC" w:rsidRDefault="002C6AEC" w:rsidP="002C6AEC">
            <w:pPr>
              <w:rPr>
                <w:rFonts w:ascii="宋体" w:hAnsi="宋体"/>
              </w:rPr>
            </w:pPr>
            <w:r>
              <w:rPr>
                <w:rFonts w:ascii="宋体" w:hAnsi="宋体" w:hint="eastAsia"/>
              </w:rPr>
              <w:t>协议利率开始生效和失效的日期，当日维护最早次日生效，可以指定在次日之后任意一个日期开始生效。</w:t>
            </w:r>
          </w:p>
        </w:tc>
      </w:tr>
      <w:tr w:rsidR="002C6AEC">
        <w:tc>
          <w:tcPr>
            <w:tcW w:w="2268" w:type="dxa"/>
          </w:tcPr>
          <w:p w:rsidR="002C6AEC" w:rsidRDefault="002C6AEC" w:rsidP="002C6AEC">
            <w:pPr>
              <w:rPr>
                <w:rFonts w:ascii="宋体" w:hAnsi="宋体"/>
              </w:rPr>
            </w:pPr>
            <w:r>
              <w:rPr>
                <w:rFonts w:ascii="宋体" w:hAnsi="宋体" w:hint="eastAsia"/>
              </w:rPr>
              <w:t>近期利率值</w:t>
            </w:r>
          </w:p>
        </w:tc>
        <w:tc>
          <w:tcPr>
            <w:tcW w:w="6254" w:type="dxa"/>
          </w:tcPr>
          <w:p w:rsidR="002C6AEC" w:rsidRDefault="002C6AEC" w:rsidP="002C6AEC">
            <w:pPr>
              <w:rPr>
                <w:rFonts w:ascii="宋体" w:hAnsi="宋体"/>
              </w:rPr>
            </w:pPr>
            <w:r>
              <w:rPr>
                <w:rFonts w:ascii="宋体" w:hAnsi="宋体" w:hint="eastAsia"/>
              </w:rPr>
              <w:t>协议执行的利率</w:t>
            </w:r>
          </w:p>
        </w:tc>
      </w:tr>
    </w:tbl>
    <w:p w:rsidR="002C6AEC" w:rsidRDefault="002C6AEC" w:rsidP="002C6AEC">
      <w:pPr>
        <w:pStyle w:val="6"/>
        <w:spacing w:line="360" w:lineRule="auto"/>
        <w:rPr>
          <w:rFonts w:ascii="宋体" w:eastAsia="宋体" w:hAnsi="宋体"/>
        </w:rPr>
      </w:pPr>
      <w:r>
        <w:rPr>
          <w:rFonts w:ascii="宋体" w:eastAsia="宋体" w:hAnsi="宋体" w:hint="eastAsia"/>
        </w:rPr>
        <w:t>（三）操作步骤</w:t>
      </w:r>
    </w:p>
    <w:p w:rsidR="002C6AEC" w:rsidRDefault="002C6AEC" w:rsidP="002C6AEC">
      <w:pPr>
        <w:rPr>
          <w:rFonts w:ascii="宋体" w:hAnsi="宋体"/>
        </w:rPr>
      </w:pPr>
      <w:r>
        <w:rPr>
          <w:rFonts w:ascii="宋体" w:hAnsi="宋体" w:hint="eastAsia"/>
        </w:rPr>
        <w:t>1、输入业务代码1919，进入协议利率差错调整功能。</w:t>
      </w:r>
    </w:p>
    <w:p w:rsidR="002C6AEC" w:rsidRDefault="002C6AEC" w:rsidP="002C6AEC">
      <w:pPr>
        <w:rPr>
          <w:rFonts w:ascii="宋体" w:hAnsi="宋体"/>
        </w:rPr>
      </w:pPr>
      <w:r>
        <w:rPr>
          <w:rFonts w:ascii="宋体" w:hAnsi="宋体" w:hint="eastAsia"/>
        </w:rPr>
        <w:t>2、输入协议编号和序号，或通过查询协议得到协议编号的序号。</w:t>
      </w:r>
    </w:p>
    <w:p w:rsidR="002C6AEC" w:rsidRDefault="002C6AEC" w:rsidP="002C6AEC">
      <w:pPr>
        <w:rPr>
          <w:rFonts w:ascii="宋体" w:hAnsi="宋体"/>
        </w:rPr>
      </w:pPr>
      <w:r>
        <w:rPr>
          <w:rFonts w:ascii="宋体" w:hAnsi="宋体" w:hint="eastAsia"/>
        </w:rPr>
        <w:t>3、按功能键。</w:t>
      </w:r>
    </w:p>
    <w:p w:rsidR="002C6AEC" w:rsidRDefault="002C6AEC" w:rsidP="002C6AEC">
      <w:pPr>
        <w:rPr>
          <w:rFonts w:ascii="宋体" w:hAnsi="宋体"/>
        </w:rPr>
      </w:pPr>
      <w:r>
        <w:rPr>
          <w:rFonts w:ascii="宋体" w:hAnsi="宋体" w:hint="eastAsia"/>
        </w:rPr>
        <w:t>4、系统列示协议的相关信息。</w:t>
      </w:r>
    </w:p>
    <w:p w:rsidR="002C6AEC" w:rsidRDefault="002C6AEC" w:rsidP="002C6AEC">
      <w:pPr>
        <w:rPr>
          <w:rFonts w:ascii="宋体" w:hAnsi="宋体"/>
        </w:rPr>
      </w:pPr>
      <w:r>
        <w:rPr>
          <w:rFonts w:ascii="宋体" w:hAnsi="宋体" w:hint="eastAsia"/>
        </w:rPr>
        <w:t>5、输入需要修改的要素。</w:t>
      </w:r>
    </w:p>
    <w:p w:rsidR="002C6AEC" w:rsidRDefault="002C6AEC" w:rsidP="002C6AEC">
      <w:pPr>
        <w:rPr>
          <w:rFonts w:ascii="宋体" w:hAnsi="宋体"/>
        </w:rPr>
      </w:pPr>
      <w:r>
        <w:rPr>
          <w:rFonts w:ascii="宋体" w:hAnsi="宋体" w:hint="eastAsia"/>
        </w:rPr>
        <w:t>6、确认要素信息录入无误后点击确定。</w:t>
      </w:r>
    </w:p>
    <w:p w:rsidR="002C6AEC" w:rsidRDefault="002C6AEC" w:rsidP="002C6AEC">
      <w:pPr>
        <w:rPr>
          <w:rFonts w:ascii="宋体" w:hAnsi="宋体"/>
        </w:rPr>
      </w:pPr>
    </w:p>
    <w:p w:rsidR="002C6AEC" w:rsidRDefault="002C6AEC" w:rsidP="002C6AEC">
      <w:pPr>
        <w:pStyle w:val="5"/>
        <w:rPr>
          <w:rFonts w:ascii="宋体" w:hAnsi="宋体"/>
          <w:sz w:val="24"/>
        </w:rPr>
      </w:pPr>
      <w:bookmarkStart w:id="114" w:name="_Toc183917932"/>
      <w:r>
        <w:rPr>
          <w:rFonts w:ascii="宋体" w:hAnsi="宋体" w:hint="eastAsia"/>
          <w:sz w:val="24"/>
        </w:rPr>
        <w:t>四、生效协议并结息（业务代码1913）</w:t>
      </w:r>
      <w:bookmarkEnd w:id="114"/>
    </w:p>
    <w:p w:rsidR="002C6AEC" w:rsidRDefault="002C6AEC" w:rsidP="002C6AEC">
      <w:pPr>
        <w:pStyle w:val="6"/>
        <w:spacing w:line="360" w:lineRule="auto"/>
        <w:rPr>
          <w:rFonts w:ascii="宋体" w:eastAsia="宋体" w:hAnsi="宋体"/>
        </w:rPr>
      </w:pPr>
      <w:r>
        <w:rPr>
          <w:rFonts w:ascii="宋体" w:eastAsia="宋体" w:hAnsi="宋体" w:hint="eastAsia"/>
        </w:rPr>
        <w:t>（一）功能介绍</w:t>
      </w:r>
    </w:p>
    <w:p w:rsidR="002C6AEC" w:rsidRDefault="002C6AEC" w:rsidP="002C6AEC">
      <w:pPr>
        <w:rPr>
          <w:rFonts w:ascii="宋体" w:hAnsi="宋体"/>
        </w:rPr>
      </w:pPr>
      <w:r>
        <w:rPr>
          <w:rFonts w:ascii="宋体" w:hAnsi="宋体" w:hint="eastAsia"/>
        </w:rPr>
        <w:t xml:space="preserve">   通过该功能实现未能通过系统自动生效的协议利率的手工生效和自动结息。</w:t>
      </w:r>
    </w:p>
    <w:p w:rsidR="002C6AEC" w:rsidRDefault="002C6AEC" w:rsidP="002C6AEC">
      <w:pPr>
        <w:pStyle w:val="6"/>
        <w:spacing w:line="360" w:lineRule="auto"/>
        <w:rPr>
          <w:rFonts w:ascii="宋体" w:eastAsia="宋体" w:hAnsi="宋体"/>
        </w:rPr>
      </w:pPr>
      <w:r>
        <w:rPr>
          <w:rFonts w:ascii="宋体" w:eastAsia="宋体" w:hAnsi="宋体" w:hint="eastAsia"/>
        </w:rPr>
        <w:t>（二）操作步骤</w:t>
      </w:r>
    </w:p>
    <w:p w:rsidR="002C6AEC" w:rsidRDefault="002C6AEC" w:rsidP="002C6AEC">
      <w:pPr>
        <w:rPr>
          <w:rFonts w:ascii="宋体" w:hAnsi="宋体"/>
        </w:rPr>
      </w:pPr>
      <w:r>
        <w:rPr>
          <w:rFonts w:ascii="宋体" w:hAnsi="宋体" w:hint="eastAsia"/>
        </w:rPr>
        <w:t>1、输入业务代码1913，进入生效协议并结息功能。</w:t>
      </w:r>
    </w:p>
    <w:p w:rsidR="002C6AEC" w:rsidRDefault="002C6AEC" w:rsidP="002C6AEC">
      <w:pPr>
        <w:rPr>
          <w:rFonts w:ascii="宋体" w:hAnsi="宋体"/>
        </w:rPr>
      </w:pPr>
      <w:r>
        <w:rPr>
          <w:rFonts w:ascii="宋体" w:hAnsi="宋体" w:hint="eastAsia"/>
        </w:rPr>
        <w:t>2、输入协议编号和序号，或通过查询协议得到协议编号的序号。</w:t>
      </w:r>
    </w:p>
    <w:p w:rsidR="002C6AEC" w:rsidRDefault="002C6AEC" w:rsidP="002C6AEC">
      <w:pPr>
        <w:rPr>
          <w:rFonts w:ascii="宋体" w:hAnsi="宋体"/>
        </w:rPr>
      </w:pPr>
      <w:r>
        <w:rPr>
          <w:rFonts w:ascii="宋体" w:hAnsi="宋体" w:hint="eastAsia"/>
        </w:rPr>
        <w:t>3、按enter键。</w:t>
      </w:r>
    </w:p>
    <w:p w:rsidR="002C6AEC" w:rsidRDefault="002C6AEC" w:rsidP="002C6AEC">
      <w:pPr>
        <w:rPr>
          <w:rFonts w:ascii="宋体" w:hAnsi="宋体"/>
        </w:rPr>
      </w:pPr>
      <w:r>
        <w:rPr>
          <w:rFonts w:ascii="宋体" w:hAnsi="宋体" w:hint="eastAsia"/>
        </w:rPr>
        <w:t>4、系统列示协议的相关信息。</w:t>
      </w:r>
    </w:p>
    <w:p w:rsidR="002C6AEC" w:rsidRDefault="002C6AEC" w:rsidP="002C6AEC">
      <w:pPr>
        <w:rPr>
          <w:rFonts w:ascii="宋体" w:hAnsi="宋体"/>
        </w:rPr>
      </w:pPr>
      <w:r>
        <w:rPr>
          <w:rFonts w:ascii="宋体" w:hAnsi="宋体" w:hint="eastAsia"/>
        </w:rPr>
        <w:t>5、确认要素信息录入无误后点击生效协议按键。</w:t>
      </w:r>
    </w:p>
    <w:p w:rsidR="002C6AEC" w:rsidRDefault="002C6AEC" w:rsidP="002C6AEC">
      <w:pPr>
        <w:rPr>
          <w:rFonts w:ascii="宋体" w:hAnsi="宋体"/>
          <w:b/>
          <w:bCs/>
        </w:rPr>
      </w:pPr>
    </w:p>
    <w:p w:rsidR="002C6AEC" w:rsidRDefault="002C6AEC" w:rsidP="002C6AEC">
      <w:pPr>
        <w:pStyle w:val="5"/>
        <w:rPr>
          <w:rFonts w:ascii="宋体" w:hAnsi="宋体"/>
          <w:sz w:val="24"/>
        </w:rPr>
      </w:pPr>
      <w:bookmarkStart w:id="115" w:name="_Toc183917933"/>
      <w:r>
        <w:rPr>
          <w:rFonts w:ascii="宋体" w:hAnsi="宋体" w:hint="eastAsia"/>
          <w:sz w:val="24"/>
        </w:rPr>
        <w:lastRenderedPageBreak/>
        <w:t>五、终止协议并结息（业务代码1914）</w:t>
      </w:r>
      <w:bookmarkEnd w:id="115"/>
    </w:p>
    <w:p w:rsidR="002C6AEC" w:rsidRDefault="002C6AEC" w:rsidP="002C6AEC">
      <w:pPr>
        <w:pStyle w:val="6"/>
        <w:spacing w:line="360" w:lineRule="auto"/>
        <w:rPr>
          <w:rFonts w:ascii="宋体" w:eastAsia="宋体" w:hAnsi="宋体"/>
        </w:rPr>
      </w:pPr>
      <w:r>
        <w:rPr>
          <w:rFonts w:ascii="宋体" w:eastAsia="宋体" w:hAnsi="宋体" w:hint="eastAsia"/>
        </w:rPr>
        <w:t>（一）功能介绍</w:t>
      </w:r>
    </w:p>
    <w:p w:rsidR="002C6AEC" w:rsidRDefault="002C6AEC" w:rsidP="002C6AEC">
      <w:pPr>
        <w:rPr>
          <w:rFonts w:ascii="宋体" w:hAnsi="宋体"/>
        </w:rPr>
      </w:pPr>
      <w:r>
        <w:rPr>
          <w:rFonts w:ascii="宋体" w:hAnsi="宋体" w:hint="eastAsia"/>
        </w:rPr>
        <w:t xml:space="preserve">   通过该功能实现协议利率的手工终止和自动结息。</w:t>
      </w:r>
    </w:p>
    <w:p w:rsidR="002C6AEC" w:rsidRDefault="002C6AEC" w:rsidP="002C6AEC">
      <w:pPr>
        <w:pStyle w:val="6"/>
        <w:spacing w:line="360" w:lineRule="auto"/>
        <w:rPr>
          <w:rFonts w:ascii="宋体" w:eastAsia="宋体" w:hAnsi="宋体"/>
        </w:rPr>
      </w:pPr>
      <w:r>
        <w:rPr>
          <w:rFonts w:ascii="宋体" w:eastAsia="宋体" w:hAnsi="宋体" w:hint="eastAsia"/>
        </w:rPr>
        <w:t>（二）操作步骤</w:t>
      </w:r>
    </w:p>
    <w:p w:rsidR="002C6AEC" w:rsidRDefault="002C6AEC" w:rsidP="002C6AEC">
      <w:pPr>
        <w:rPr>
          <w:rFonts w:ascii="宋体" w:hAnsi="宋体"/>
        </w:rPr>
      </w:pPr>
      <w:r>
        <w:rPr>
          <w:rFonts w:ascii="宋体" w:hAnsi="宋体" w:hint="eastAsia"/>
        </w:rPr>
        <w:t>1、输入业务代码1914，进入终止协议并结息功能。</w:t>
      </w:r>
    </w:p>
    <w:p w:rsidR="002C6AEC" w:rsidRDefault="002C6AEC" w:rsidP="002C6AEC">
      <w:pPr>
        <w:rPr>
          <w:rFonts w:ascii="宋体" w:hAnsi="宋体"/>
        </w:rPr>
      </w:pPr>
      <w:r>
        <w:rPr>
          <w:rFonts w:ascii="宋体" w:hAnsi="宋体" w:hint="eastAsia"/>
        </w:rPr>
        <w:t>2、输入协议编号和序号，或通过查询协议得到协议编号的序号。</w:t>
      </w:r>
    </w:p>
    <w:p w:rsidR="002C6AEC" w:rsidRDefault="002C6AEC" w:rsidP="002C6AEC">
      <w:pPr>
        <w:rPr>
          <w:rFonts w:ascii="宋体" w:hAnsi="宋体"/>
        </w:rPr>
      </w:pPr>
      <w:r>
        <w:rPr>
          <w:rFonts w:ascii="宋体" w:hAnsi="宋体" w:hint="eastAsia"/>
        </w:rPr>
        <w:t>3、按enter键。</w:t>
      </w:r>
    </w:p>
    <w:p w:rsidR="002C6AEC" w:rsidRDefault="002C6AEC" w:rsidP="002C6AEC">
      <w:pPr>
        <w:rPr>
          <w:rFonts w:ascii="宋体" w:hAnsi="宋体"/>
        </w:rPr>
      </w:pPr>
      <w:r>
        <w:rPr>
          <w:rFonts w:ascii="宋体" w:hAnsi="宋体" w:hint="eastAsia"/>
        </w:rPr>
        <w:t>4、系统列示协议的相关信息。</w:t>
      </w:r>
    </w:p>
    <w:p w:rsidR="002C6AEC" w:rsidRDefault="002C6AEC" w:rsidP="002C6AEC">
      <w:pPr>
        <w:rPr>
          <w:rFonts w:ascii="宋体" w:hAnsi="宋体"/>
        </w:rPr>
      </w:pPr>
      <w:r>
        <w:rPr>
          <w:rFonts w:ascii="宋体" w:hAnsi="宋体" w:hint="eastAsia"/>
        </w:rPr>
        <w:t>5、确认要素信息录入无误后点击终止协议按键。</w:t>
      </w:r>
    </w:p>
    <w:p w:rsidR="002C6AEC" w:rsidRDefault="002C6AEC" w:rsidP="002C6AEC">
      <w:pPr>
        <w:rPr>
          <w:rFonts w:ascii="宋体" w:hAnsi="宋体"/>
        </w:rPr>
      </w:pPr>
    </w:p>
    <w:p w:rsidR="002C6AEC" w:rsidRDefault="002C6AEC" w:rsidP="002C6AEC">
      <w:pPr>
        <w:pStyle w:val="5"/>
        <w:rPr>
          <w:rFonts w:ascii="宋体" w:hAnsi="宋体"/>
          <w:sz w:val="24"/>
        </w:rPr>
      </w:pPr>
      <w:bookmarkStart w:id="116" w:name="_Toc183917934"/>
      <w:r>
        <w:rPr>
          <w:rFonts w:ascii="宋体" w:hAnsi="宋体" w:hint="eastAsia"/>
          <w:sz w:val="24"/>
        </w:rPr>
        <w:t>六、指定协议结息（业务代码1915）</w:t>
      </w:r>
      <w:bookmarkEnd w:id="116"/>
    </w:p>
    <w:p w:rsidR="002C6AEC" w:rsidRDefault="002C6AEC" w:rsidP="002C6AEC">
      <w:pPr>
        <w:pStyle w:val="6"/>
        <w:spacing w:line="360" w:lineRule="auto"/>
        <w:rPr>
          <w:rFonts w:ascii="宋体" w:eastAsia="宋体" w:hAnsi="宋体"/>
        </w:rPr>
      </w:pPr>
      <w:r>
        <w:rPr>
          <w:rFonts w:ascii="宋体" w:eastAsia="宋体" w:hAnsi="宋体" w:hint="eastAsia"/>
        </w:rPr>
        <w:t>（一）功能介绍</w:t>
      </w:r>
    </w:p>
    <w:p w:rsidR="002C6AEC" w:rsidRDefault="002C6AEC" w:rsidP="002C6AEC">
      <w:pPr>
        <w:rPr>
          <w:rFonts w:ascii="宋体" w:hAnsi="宋体"/>
        </w:rPr>
      </w:pPr>
      <w:r>
        <w:rPr>
          <w:rFonts w:ascii="宋体" w:hAnsi="宋体" w:hint="eastAsia"/>
        </w:rPr>
        <w:t xml:space="preserve">   通过该功能实现在结息日当天未能通过系统自动结息的协议利率的手工触发结息。</w:t>
      </w:r>
    </w:p>
    <w:p w:rsidR="002C6AEC" w:rsidRDefault="002C6AEC" w:rsidP="002C6AEC">
      <w:pPr>
        <w:pStyle w:val="6"/>
        <w:spacing w:line="360" w:lineRule="auto"/>
        <w:rPr>
          <w:rFonts w:ascii="宋体" w:eastAsia="宋体" w:hAnsi="宋体"/>
        </w:rPr>
      </w:pPr>
      <w:r>
        <w:rPr>
          <w:rFonts w:ascii="宋体" w:eastAsia="宋体" w:hAnsi="宋体" w:hint="eastAsia"/>
        </w:rPr>
        <w:t>（二）操作步骤</w:t>
      </w:r>
    </w:p>
    <w:p w:rsidR="002C6AEC" w:rsidRDefault="002C6AEC" w:rsidP="002C6AEC">
      <w:pPr>
        <w:rPr>
          <w:rFonts w:ascii="宋体" w:hAnsi="宋体"/>
        </w:rPr>
      </w:pPr>
      <w:r>
        <w:rPr>
          <w:rFonts w:ascii="宋体" w:hAnsi="宋体" w:hint="eastAsia"/>
        </w:rPr>
        <w:t>1、输入业务代码1915，进入指定协议结息功能。</w:t>
      </w:r>
    </w:p>
    <w:p w:rsidR="002C6AEC" w:rsidRDefault="002C6AEC" w:rsidP="002C6AEC">
      <w:pPr>
        <w:rPr>
          <w:rFonts w:ascii="宋体" w:hAnsi="宋体"/>
        </w:rPr>
      </w:pPr>
      <w:r>
        <w:rPr>
          <w:rFonts w:ascii="宋体" w:hAnsi="宋体" w:hint="eastAsia"/>
        </w:rPr>
        <w:t>2、输入协议编号和序号，或通过查询协议得到协议编号的序号。</w:t>
      </w:r>
    </w:p>
    <w:p w:rsidR="002C6AEC" w:rsidRDefault="002C6AEC" w:rsidP="002C6AEC">
      <w:pPr>
        <w:rPr>
          <w:rFonts w:ascii="宋体" w:hAnsi="宋体"/>
        </w:rPr>
      </w:pPr>
      <w:r>
        <w:rPr>
          <w:rFonts w:ascii="宋体" w:hAnsi="宋体" w:hint="eastAsia"/>
        </w:rPr>
        <w:t>3、按enter键。</w:t>
      </w:r>
    </w:p>
    <w:p w:rsidR="002C6AEC" w:rsidRDefault="002C6AEC" w:rsidP="002C6AEC">
      <w:pPr>
        <w:rPr>
          <w:rFonts w:ascii="宋体" w:hAnsi="宋体"/>
        </w:rPr>
      </w:pPr>
      <w:r>
        <w:rPr>
          <w:rFonts w:ascii="宋体" w:hAnsi="宋体" w:hint="eastAsia"/>
        </w:rPr>
        <w:t>4、系统列示协议的相关信息。</w:t>
      </w:r>
    </w:p>
    <w:p w:rsidR="002C6AEC" w:rsidRDefault="002C6AEC" w:rsidP="002C6AEC">
      <w:pPr>
        <w:rPr>
          <w:rFonts w:ascii="宋体" w:hAnsi="宋体"/>
        </w:rPr>
      </w:pPr>
      <w:r>
        <w:rPr>
          <w:rFonts w:ascii="宋体" w:hAnsi="宋体" w:hint="eastAsia"/>
        </w:rPr>
        <w:t>5、确认要素信息录入无误后点击确定按键。</w:t>
      </w:r>
    </w:p>
    <w:p w:rsidR="002C6AEC" w:rsidRDefault="002C6AEC" w:rsidP="002C6AEC">
      <w:pPr>
        <w:rPr>
          <w:rFonts w:ascii="宋体" w:hAnsi="宋体"/>
        </w:rPr>
      </w:pPr>
    </w:p>
    <w:p w:rsidR="002C6AEC" w:rsidRDefault="002C6AEC" w:rsidP="002C6AEC">
      <w:pPr>
        <w:pStyle w:val="5"/>
        <w:rPr>
          <w:rFonts w:ascii="宋体" w:hAnsi="宋体"/>
          <w:sz w:val="24"/>
        </w:rPr>
      </w:pPr>
      <w:bookmarkStart w:id="117" w:name="_Toc183917935"/>
      <w:r>
        <w:rPr>
          <w:rFonts w:ascii="宋体" w:hAnsi="宋体" w:hint="eastAsia"/>
          <w:sz w:val="24"/>
        </w:rPr>
        <w:t>七、终止户口下协议（业务代码1912）</w:t>
      </w:r>
      <w:bookmarkEnd w:id="117"/>
    </w:p>
    <w:p w:rsidR="002C6AEC" w:rsidRDefault="002C6AEC" w:rsidP="002C6AEC">
      <w:pPr>
        <w:pStyle w:val="6"/>
        <w:spacing w:line="360" w:lineRule="auto"/>
        <w:rPr>
          <w:rFonts w:ascii="宋体" w:eastAsia="宋体" w:hAnsi="宋体"/>
        </w:rPr>
      </w:pPr>
      <w:r>
        <w:rPr>
          <w:rFonts w:ascii="宋体" w:eastAsia="宋体" w:hAnsi="宋体" w:hint="eastAsia"/>
        </w:rPr>
        <w:t>（一）功能介绍</w:t>
      </w:r>
    </w:p>
    <w:p w:rsidR="002C6AEC" w:rsidRDefault="002C6AEC" w:rsidP="002C6AEC">
      <w:pPr>
        <w:rPr>
          <w:rFonts w:ascii="宋体" w:hAnsi="宋体"/>
        </w:rPr>
      </w:pPr>
      <w:r>
        <w:rPr>
          <w:rFonts w:ascii="宋体" w:hAnsi="宋体" w:hint="eastAsia"/>
        </w:rPr>
        <w:t xml:space="preserve">   通过该功能实现终止一个户口下的所有协议利率。</w:t>
      </w:r>
    </w:p>
    <w:p w:rsidR="002C6AEC" w:rsidRDefault="002C6AEC" w:rsidP="002C6AEC">
      <w:pPr>
        <w:pStyle w:val="6"/>
        <w:spacing w:line="360" w:lineRule="auto"/>
        <w:rPr>
          <w:rFonts w:ascii="宋体" w:eastAsia="宋体" w:hAnsi="宋体"/>
        </w:rPr>
      </w:pPr>
      <w:r>
        <w:rPr>
          <w:rFonts w:ascii="宋体" w:eastAsia="宋体" w:hAnsi="宋体" w:hint="eastAsia"/>
        </w:rPr>
        <w:lastRenderedPageBreak/>
        <w:t>（二）操作步骤</w:t>
      </w:r>
    </w:p>
    <w:p w:rsidR="002C6AEC" w:rsidRDefault="002C6AEC" w:rsidP="002C6AEC">
      <w:pPr>
        <w:rPr>
          <w:rFonts w:ascii="宋体" w:hAnsi="宋体"/>
        </w:rPr>
      </w:pPr>
      <w:r>
        <w:rPr>
          <w:rFonts w:ascii="宋体" w:hAnsi="宋体" w:hint="eastAsia"/>
        </w:rPr>
        <w:t>1、输入业务代码1912，进入终止户口下协议功能。</w:t>
      </w:r>
    </w:p>
    <w:p w:rsidR="002C6AEC" w:rsidRDefault="002C6AEC" w:rsidP="002C6AEC">
      <w:pPr>
        <w:rPr>
          <w:rFonts w:ascii="宋体" w:hAnsi="宋体"/>
        </w:rPr>
      </w:pPr>
      <w:r>
        <w:rPr>
          <w:rFonts w:ascii="宋体" w:hAnsi="宋体" w:hint="eastAsia"/>
        </w:rPr>
        <w:t>2、输入户口号，后按enter键。</w:t>
      </w:r>
    </w:p>
    <w:p w:rsidR="002C6AEC" w:rsidRDefault="002C6AEC" w:rsidP="002C6AEC">
      <w:pPr>
        <w:rPr>
          <w:rFonts w:ascii="宋体" w:hAnsi="宋体"/>
        </w:rPr>
      </w:pPr>
      <w:r>
        <w:rPr>
          <w:rFonts w:ascii="宋体" w:hAnsi="宋体" w:hint="eastAsia"/>
        </w:rPr>
        <w:t>3、系统列示户口下的所有协议利率的相关信息。</w:t>
      </w:r>
    </w:p>
    <w:p w:rsidR="002C6AEC" w:rsidRDefault="002C6AEC" w:rsidP="002C6AEC">
      <w:pPr>
        <w:rPr>
          <w:rFonts w:ascii="宋体" w:hAnsi="宋体"/>
        </w:rPr>
      </w:pPr>
      <w:r>
        <w:rPr>
          <w:rFonts w:ascii="宋体" w:hAnsi="宋体" w:hint="eastAsia"/>
        </w:rPr>
        <w:t>4、确认要素信息录入无误后点击确认按键。</w:t>
      </w:r>
    </w:p>
    <w:p w:rsidR="002C6AEC" w:rsidRDefault="002C6AEC" w:rsidP="002C6AEC">
      <w:pPr>
        <w:rPr>
          <w:rFonts w:ascii="宋体" w:hAnsi="宋体"/>
        </w:rPr>
      </w:pPr>
    </w:p>
    <w:p w:rsidR="002C6AEC" w:rsidRDefault="002C6AEC" w:rsidP="002C6AEC">
      <w:pPr>
        <w:pStyle w:val="5"/>
        <w:rPr>
          <w:rFonts w:ascii="宋体" w:hAnsi="宋体"/>
          <w:sz w:val="24"/>
        </w:rPr>
      </w:pPr>
      <w:bookmarkStart w:id="118" w:name="_Toc183917936"/>
      <w:r>
        <w:rPr>
          <w:rFonts w:ascii="宋体" w:hAnsi="宋体" w:hint="eastAsia"/>
          <w:sz w:val="24"/>
        </w:rPr>
        <w:t>八、账户计息（业务代码1916）</w:t>
      </w:r>
      <w:bookmarkEnd w:id="118"/>
    </w:p>
    <w:p w:rsidR="002C6AEC" w:rsidRDefault="002C6AEC" w:rsidP="002C6AEC">
      <w:pPr>
        <w:pStyle w:val="6"/>
        <w:spacing w:line="360" w:lineRule="auto"/>
        <w:rPr>
          <w:rFonts w:ascii="宋体" w:eastAsia="宋体" w:hAnsi="宋体"/>
        </w:rPr>
      </w:pPr>
      <w:r>
        <w:rPr>
          <w:rFonts w:ascii="宋体" w:eastAsia="宋体" w:hAnsi="宋体" w:hint="eastAsia"/>
        </w:rPr>
        <w:t>（一）功能介绍</w:t>
      </w:r>
    </w:p>
    <w:p w:rsidR="002C6AEC" w:rsidRDefault="002C6AEC" w:rsidP="002C6AEC">
      <w:pPr>
        <w:rPr>
          <w:rFonts w:ascii="宋体" w:hAnsi="宋体"/>
        </w:rPr>
      </w:pPr>
      <w:r>
        <w:rPr>
          <w:rFonts w:ascii="宋体" w:hAnsi="宋体" w:hint="eastAsia"/>
        </w:rPr>
        <w:t xml:space="preserve">   通过该功能实现协议利率预计息和结息的手工试算。</w:t>
      </w:r>
    </w:p>
    <w:p w:rsidR="002C6AEC" w:rsidRDefault="002C6AEC" w:rsidP="002C6AEC">
      <w:pPr>
        <w:pStyle w:val="6"/>
        <w:spacing w:line="360" w:lineRule="auto"/>
        <w:rPr>
          <w:rFonts w:ascii="宋体" w:eastAsia="宋体" w:hAnsi="宋体"/>
        </w:rPr>
      </w:pPr>
      <w:r>
        <w:rPr>
          <w:rFonts w:ascii="宋体" w:eastAsia="宋体" w:hAnsi="宋体" w:hint="eastAsia"/>
        </w:rPr>
        <w:t>（二）操作步骤</w:t>
      </w:r>
    </w:p>
    <w:p w:rsidR="002C6AEC" w:rsidRDefault="002C6AEC" w:rsidP="002C6AEC">
      <w:pPr>
        <w:rPr>
          <w:rFonts w:ascii="宋体" w:hAnsi="宋体"/>
        </w:rPr>
      </w:pPr>
      <w:r>
        <w:rPr>
          <w:rFonts w:ascii="宋体" w:hAnsi="宋体" w:hint="eastAsia"/>
        </w:rPr>
        <w:t>1、输入业务代码1916，进入账户计息功能。</w:t>
      </w:r>
    </w:p>
    <w:p w:rsidR="002C6AEC" w:rsidRDefault="002C6AEC" w:rsidP="002C6AEC">
      <w:pPr>
        <w:rPr>
          <w:rFonts w:ascii="宋体" w:hAnsi="宋体"/>
        </w:rPr>
      </w:pPr>
      <w:r>
        <w:rPr>
          <w:rFonts w:ascii="宋体" w:hAnsi="宋体" w:hint="eastAsia"/>
        </w:rPr>
        <w:t>2、输入协议编号，或通过查询协议得到协议编号。</w:t>
      </w:r>
    </w:p>
    <w:p w:rsidR="002C6AEC" w:rsidRDefault="002C6AEC" w:rsidP="002C6AEC">
      <w:pPr>
        <w:rPr>
          <w:rFonts w:ascii="宋体" w:hAnsi="宋体"/>
        </w:rPr>
      </w:pPr>
      <w:r>
        <w:rPr>
          <w:rFonts w:ascii="宋体" w:hAnsi="宋体" w:hint="eastAsia"/>
        </w:rPr>
        <w:t>3、系统列示协议的相关信息。</w:t>
      </w:r>
    </w:p>
    <w:p w:rsidR="002C6AEC" w:rsidRDefault="002C6AEC" w:rsidP="002C6AEC">
      <w:pPr>
        <w:rPr>
          <w:rFonts w:ascii="宋体" w:hAnsi="宋体"/>
        </w:rPr>
      </w:pPr>
      <w:r>
        <w:rPr>
          <w:rFonts w:ascii="宋体" w:hAnsi="宋体" w:hint="eastAsia"/>
        </w:rPr>
        <w:t>4、输入拟试算利息的起息日和到期日。</w:t>
      </w:r>
    </w:p>
    <w:p w:rsidR="002C6AEC" w:rsidRDefault="002C6AEC" w:rsidP="002C6AEC">
      <w:pPr>
        <w:rPr>
          <w:rFonts w:ascii="宋体" w:hAnsi="宋体"/>
        </w:rPr>
      </w:pPr>
      <w:r>
        <w:rPr>
          <w:rFonts w:ascii="宋体" w:hAnsi="宋体" w:hint="eastAsia"/>
        </w:rPr>
        <w:t>5、确认要素信息录入无误后点击预计息或者结息试算按键。</w:t>
      </w:r>
    </w:p>
    <w:p w:rsidR="002C6AEC" w:rsidRDefault="002C6AEC" w:rsidP="002C6AEC">
      <w:pPr>
        <w:rPr>
          <w:rFonts w:ascii="宋体" w:hAnsi="宋体"/>
        </w:rPr>
      </w:pPr>
    </w:p>
    <w:p w:rsidR="002C6AEC" w:rsidRDefault="002C6AEC" w:rsidP="002C6AEC">
      <w:pPr>
        <w:pStyle w:val="5"/>
        <w:rPr>
          <w:rFonts w:ascii="宋体" w:hAnsi="宋体"/>
          <w:sz w:val="24"/>
        </w:rPr>
      </w:pPr>
      <w:bookmarkStart w:id="119" w:name="_Toc183917937"/>
      <w:r>
        <w:rPr>
          <w:rFonts w:ascii="宋体" w:hAnsi="宋体" w:hint="eastAsia"/>
          <w:sz w:val="24"/>
        </w:rPr>
        <w:t>九、本金计息（业务代码1917）</w:t>
      </w:r>
      <w:bookmarkEnd w:id="119"/>
    </w:p>
    <w:p w:rsidR="002C6AEC" w:rsidRDefault="002C6AEC" w:rsidP="002C6AEC">
      <w:pPr>
        <w:pStyle w:val="6"/>
        <w:spacing w:line="360" w:lineRule="auto"/>
        <w:rPr>
          <w:rFonts w:ascii="宋体" w:eastAsia="宋体" w:hAnsi="宋体"/>
        </w:rPr>
      </w:pPr>
      <w:r>
        <w:rPr>
          <w:rFonts w:ascii="宋体" w:eastAsia="宋体" w:hAnsi="宋体" w:hint="eastAsia"/>
        </w:rPr>
        <w:t>（一）功能介绍</w:t>
      </w:r>
    </w:p>
    <w:p w:rsidR="002C6AEC" w:rsidRDefault="002C6AEC" w:rsidP="002C6AEC">
      <w:pPr>
        <w:rPr>
          <w:rFonts w:ascii="宋体" w:hAnsi="宋体"/>
        </w:rPr>
      </w:pPr>
      <w:r>
        <w:rPr>
          <w:rFonts w:ascii="宋体" w:hAnsi="宋体" w:hint="eastAsia"/>
        </w:rPr>
        <w:t xml:space="preserve">   通过该功能实现协议利率指定本金金额的预计息和结息的手工试算。</w:t>
      </w:r>
    </w:p>
    <w:p w:rsidR="002C6AEC" w:rsidRDefault="002C6AEC" w:rsidP="002C6AEC">
      <w:pPr>
        <w:pStyle w:val="6"/>
        <w:spacing w:line="360" w:lineRule="auto"/>
        <w:rPr>
          <w:rFonts w:ascii="宋体" w:eastAsia="宋体" w:hAnsi="宋体"/>
        </w:rPr>
      </w:pPr>
      <w:r>
        <w:rPr>
          <w:rFonts w:ascii="宋体" w:eastAsia="宋体" w:hAnsi="宋体" w:hint="eastAsia"/>
        </w:rPr>
        <w:t>（二）操作步骤</w:t>
      </w:r>
    </w:p>
    <w:p w:rsidR="002C6AEC" w:rsidRDefault="002C6AEC" w:rsidP="002C6AEC">
      <w:pPr>
        <w:rPr>
          <w:rFonts w:ascii="宋体" w:hAnsi="宋体"/>
        </w:rPr>
      </w:pPr>
      <w:r>
        <w:rPr>
          <w:rFonts w:ascii="宋体" w:hAnsi="宋体" w:hint="eastAsia"/>
        </w:rPr>
        <w:t>1、输入业务代码1917，进入本金计息功能。</w:t>
      </w:r>
    </w:p>
    <w:p w:rsidR="002C6AEC" w:rsidRDefault="002C6AEC" w:rsidP="002C6AEC">
      <w:pPr>
        <w:rPr>
          <w:rFonts w:ascii="宋体" w:hAnsi="宋体"/>
        </w:rPr>
      </w:pPr>
      <w:r>
        <w:rPr>
          <w:rFonts w:ascii="宋体" w:hAnsi="宋体" w:hint="eastAsia"/>
        </w:rPr>
        <w:t>2、输入协议编号，或通过查询协议得到协议编号。</w:t>
      </w:r>
    </w:p>
    <w:p w:rsidR="002C6AEC" w:rsidRDefault="002C6AEC" w:rsidP="002C6AEC">
      <w:pPr>
        <w:rPr>
          <w:rFonts w:ascii="宋体" w:hAnsi="宋体"/>
        </w:rPr>
      </w:pPr>
      <w:r>
        <w:rPr>
          <w:rFonts w:ascii="宋体" w:hAnsi="宋体" w:hint="eastAsia"/>
        </w:rPr>
        <w:t>3、系统列示协议的相关信息。</w:t>
      </w:r>
    </w:p>
    <w:p w:rsidR="002C6AEC" w:rsidRDefault="002C6AEC" w:rsidP="002C6AEC">
      <w:pPr>
        <w:rPr>
          <w:rFonts w:ascii="宋体" w:hAnsi="宋体"/>
        </w:rPr>
      </w:pPr>
      <w:r>
        <w:rPr>
          <w:rFonts w:ascii="宋体" w:hAnsi="宋体" w:hint="eastAsia"/>
        </w:rPr>
        <w:t>4、输入拟试算本金的金额和利息的起息日、到期日。</w:t>
      </w:r>
    </w:p>
    <w:p w:rsidR="002C6AEC" w:rsidRPr="002C6AEC" w:rsidRDefault="002C6AEC" w:rsidP="002C6AEC">
      <w:pPr>
        <w:rPr>
          <w:rFonts w:ascii="宋体" w:hAnsi="宋体"/>
        </w:rPr>
      </w:pPr>
      <w:r>
        <w:rPr>
          <w:rFonts w:ascii="宋体" w:hAnsi="宋体" w:hint="eastAsia"/>
        </w:rPr>
        <w:t>5、确认要素信息录入无误后点击预计息或者结息试算按键。</w:t>
      </w:r>
    </w:p>
    <w:p w:rsidR="002C6AEC" w:rsidRPr="00FD41A8" w:rsidRDefault="00195725" w:rsidP="0004090F">
      <w:pPr>
        <w:pStyle w:val="30"/>
        <w:rPr>
          <w:sz w:val="28"/>
          <w:szCs w:val="28"/>
        </w:rPr>
      </w:pPr>
      <w:bookmarkStart w:id="120" w:name="_Toc183917938"/>
      <w:r>
        <w:rPr>
          <w:rFonts w:hint="eastAsia"/>
        </w:rPr>
        <w:lastRenderedPageBreak/>
        <w:t xml:space="preserve">  </w:t>
      </w:r>
      <w:r w:rsidR="00C14508">
        <w:rPr>
          <w:rFonts w:hint="eastAsia"/>
        </w:rPr>
        <w:t xml:space="preserve"> </w:t>
      </w:r>
      <w:r w:rsidR="00FD0E34">
        <w:rPr>
          <w:rFonts w:hint="eastAsia"/>
        </w:rPr>
        <w:t xml:space="preserve">  </w:t>
      </w:r>
      <w:bookmarkStart w:id="121" w:name="_Toc186273579"/>
      <w:r w:rsidR="002C6AEC" w:rsidRPr="00FD41A8">
        <w:rPr>
          <w:rFonts w:hint="eastAsia"/>
          <w:sz w:val="28"/>
          <w:szCs w:val="28"/>
        </w:rPr>
        <w:t>第二十五节</w:t>
      </w:r>
      <w:r w:rsidR="002C6AEC" w:rsidRPr="00FD41A8">
        <w:rPr>
          <w:rFonts w:hint="eastAsia"/>
          <w:sz w:val="28"/>
          <w:szCs w:val="28"/>
        </w:rPr>
        <w:t xml:space="preserve">  </w:t>
      </w:r>
      <w:r w:rsidR="002C6AEC" w:rsidRPr="00FD41A8">
        <w:rPr>
          <w:rFonts w:hint="eastAsia"/>
          <w:sz w:val="28"/>
          <w:szCs w:val="28"/>
        </w:rPr>
        <w:t>协议综合管理</w:t>
      </w:r>
      <w:bookmarkEnd w:id="120"/>
      <w:bookmarkEnd w:id="121"/>
    </w:p>
    <w:p w:rsidR="002C6AEC" w:rsidRDefault="002C6AEC" w:rsidP="0004090F">
      <w:pPr>
        <w:pStyle w:val="5"/>
        <w:rPr>
          <w:color w:val="FF0000"/>
          <w:sz w:val="24"/>
        </w:rPr>
      </w:pPr>
      <w:bookmarkStart w:id="122" w:name="_Toc183917939"/>
      <w:r>
        <w:rPr>
          <w:rFonts w:hint="eastAsia"/>
          <w:sz w:val="24"/>
        </w:rPr>
        <w:t>一、额度综合管理（业务代码</w:t>
      </w:r>
      <w:r>
        <w:rPr>
          <w:rFonts w:hint="eastAsia"/>
          <w:sz w:val="24"/>
        </w:rPr>
        <w:t>1928</w:t>
      </w:r>
      <w:r>
        <w:rPr>
          <w:rFonts w:hint="eastAsia"/>
          <w:sz w:val="24"/>
        </w:rPr>
        <w:t>）</w:t>
      </w:r>
      <w:bookmarkEnd w:id="122"/>
    </w:p>
    <w:p w:rsidR="002C6AEC" w:rsidRDefault="002C6AEC" w:rsidP="0004090F">
      <w:pPr>
        <w:pStyle w:val="6"/>
        <w:rPr>
          <w:color w:val="FF0000"/>
        </w:rPr>
      </w:pPr>
      <w:r>
        <w:rPr>
          <w:rFonts w:hint="eastAsia"/>
        </w:rPr>
        <w:t>（一）功能介绍</w:t>
      </w:r>
    </w:p>
    <w:p w:rsidR="002C6AEC" w:rsidRDefault="002C6AEC" w:rsidP="002C6AEC">
      <w:pPr>
        <w:pStyle w:val="20"/>
      </w:pPr>
      <w:r>
        <w:rPr>
          <w:rFonts w:hint="eastAsia"/>
        </w:rPr>
        <w:t>通过本功能实现额度综合管理的主、子协议的建立和终止。</w:t>
      </w:r>
    </w:p>
    <w:p w:rsidR="002C6AEC" w:rsidRDefault="002C6AEC" w:rsidP="0004090F">
      <w:pPr>
        <w:pStyle w:val="6"/>
      </w:pPr>
      <w:r>
        <w:rPr>
          <w:rFonts w:hint="eastAsia"/>
        </w:rPr>
        <w:t>（二）风险提示</w:t>
      </w:r>
    </w:p>
    <w:p w:rsidR="002C6AEC" w:rsidRDefault="002C6AEC" w:rsidP="002C6AEC">
      <w:r>
        <w:rPr>
          <w:rFonts w:hint="eastAsia"/>
        </w:rPr>
        <w:t>该业务模块实现户口的透支功能，必须严格按照相关业务流程进行设置。</w:t>
      </w:r>
    </w:p>
    <w:p w:rsidR="002C6AEC" w:rsidRDefault="002C6AEC" w:rsidP="0004090F">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2C6AEC">
        <w:tc>
          <w:tcPr>
            <w:tcW w:w="2268" w:type="dxa"/>
          </w:tcPr>
          <w:p w:rsidR="002C6AEC" w:rsidRDefault="002C6AEC" w:rsidP="002C6AEC">
            <w:r>
              <w:rPr>
                <w:rFonts w:hint="eastAsia"/>
              </w:rPr>
              <w:t>协议机构（管理机构）</w:t>
            </w:r>
          </w:p>
        </w:tc>
        <w:tc>
          <w:tcPr>
            <w:tcW w:w="6254" w:type="dxa"/>
          </w:tcPr>
          <w:p w:rsidR="002C6AEC" w:rsidRDefault="002C6AEC" w:rsidP="002C6AEC">
            <w:r>
              <w:rPr>
                <w:rFonts w:hint="eastAsia"/>
              </w:rPr>
              <w:t>指该额度协议的建立的主承办机构，一般设为分行会计部</w:t>
            </w:r>
          </w:p>
        </w:tc>
      </w:tr>
      <w:tr w:rsidR="002C6AEC">
        <w:tc>
          <w:tcPr>
            <w:tcW w:w="2268" w:type="dxa"/>
          </w:tcPr>
          <w:p w:rsidR="002C6AEC" w:rsidRDefault="002C6AEC" w:rsidP="002C6AEC">
            <w:r>
              <w:rPr>
                <w:rFonts w:hint="eastAsia"/>
              </w:rPr>
              <w:t>子协议机构</w:t>
            </w:r>
          </w:p>
        </w:tc>
        <w:tc>
          <w:tcPr>
            <w:tcW w:w="6254" w:type="dxa"/>
          </w:tcPr>
          <w:p w:rsidR="002C6AEC" w:rsidRDefault="002C6AEC" w:rsidP="002C6AEC">
            <w:r>
              <w:rPr>
                <w:rFonts w:hint="eastAsia"/>
              </w:rPr>
              <w:t>指该额度主协议下的子协议户口所在机构</w:t>
            </w:r>
          </w:p>
        </w:tc>
      </w:tr>
      <w:tr w:rsidR="002C6AEC">
        <w:tc>
          <w:tcPr>
            <w:tcW w:w="2268" w:type="dxa"/>
          </w:tcPr>
          <w:p w:rsidR="002C6AEC" w:rsidRDefault="002C6AEC" w:rsidP="002C6AEC">
            <w:r>
              <w:rPr>
                <w:rFonts w:hint="eastAsia"/>
              </w:rPr>
              <w:t>发布回收类型状态</w:t>
            </w:r>
          </w:p>
        </w:tc>
        <w:tc>
          <w:tcPr>
            <w:tcW w:w="6254" w:type="dxa"/>
          </w:tcPr>
          <w:p w:rsidR="002C6AEC" w:rsidRDefault="002C6AEC" w:rsidP="002C6AEC">
            <w:r>
              <w:rPr>
                <w:rFonts w:hint="eastAsia"/>
              </w:rPr>
              <w:t>对已签订的子协议的户口进行透支额度的放开、关闭功能</w:t>
            </w:r>
          </w:p>
        </w:tc>
      </w:tr>
      <w:tr w:rsidR="002C6AEC">
        <w:tc>
          <w:tcPr>
            <w:tcW w:w="2268" w:type="dxa"/>
          </w:tcPr>
          <w:p w:rsidR="002C6AEC" w:rsidRDefault="002C6AEC" w:rsidP="002C6AEC">
            <w:r>
              <w:rPr>
                <w:rFonts w:hint="eastAsia"/>
              </w:rPr>
              <w:t>回填金额</w:t>
            </w:r>
          </w:p>
        </w:tc>
        <w:tc>
          <w:tcPr>
            <w:tcW w:w="6254" w:type="dxa"/>
          </w:tcPr>
          <w:p w:rsidR="002C6AEC" w:rsidRDefault="002C6AEC" w:rsidP="002C6AEC">
            <w:r>
              <w:rPr>
                <w:rFonts w:hint="eastAsia"/>
              </w:rPr>
              <w:t>因系统不支持在日终后户口透支，需要回填原透支额度的金额</w:t>
            </w:r>
          </w:p>
        </w:tc>
      </w:tr>
    </w:tbl>
    <w:p w:rsidR="002C6AEC" w:rsidRDefault="002C6AEC" w:rsidP="002C6AEC">
      <w:pPr>
        <w:pStyle w:val="6"/>
      </w:pPr>
      <w:r>
        <w:rPr>
          <w:rFonts w:hint="eastAsia"/>
        </w:rPr>
        <w:t>（四）界面</w:t>
      </w:r>
    </w:p>
    <w:p w:rsidR="002C6AEC" w:rsidRDefault="002C6AEC" w:rsidP="002C6AEC">
      <w:pPr>
        <w:rPr>
          <w:rFonts w:ascii="宋体" w:hAnsi="宋体"/>
        </w:rPr>
      </w:pPr>
      <w:r>
        <w:rPr>
          <w:rFonts w:ascii="宋体" w:hAnsi="宋体" w:hint="eastAsia"/>
        </w:rPr>
        <w:t>新建主协议画面：</w:t>
      </w:r>
    </w:p>
    <w:p w:rsidR="002C6AEC" w:rsidRDefault="0004090F" w:rsidP="002C6AEC">
      <w:r>
        <w:rPr>
          <w:noProof/>
        </w:rPr>
        <w:lastRenderedPageBreak/>
        <w:drawing>
          <wp:inline distT="0" distB="0" distL="0" distR="0">
            <wp:extent cx="5267325" cy="3952875"/>
            <wp:effectExtent l="1905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9"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2C6AEC" w:rsidRDefault="002C6AEC" w:rsidP="002C6AEC">
      <w:pPr>
        <w:rPr>
          <w:rFonts w:ascii="宋体" w:hAnsi="宋体"/>
        </w:rPr>
      </w:pPr>
      <w:r>
        <w:rPr>
          <w:rFonts w:ascii="宋体" w:hAnsi="宋体" w:hint="eastAsia"/>
        </w:rPr>
        <w:t xml:space="preserve">                             图一</w:t>
      </w:r>
    </w:p>
    <w:p w:rsidR="002C6AEC" w:rsidRDefault="002C6AEC" w:rsidP="002C6AEC">
      <w:pPr>
        <w:rPr>
          <w:rFonts w:ascii="宋体" w:hAnsi="宋体"/>
        </w:rPr>
      </w:pPr>
      <w:r>
        <w:rPr>
          <w:rFonts w:ascii="宋体" w:hAnsi="宋体" w:hint="eastAsia"/>
        </w:rPr>
        <w:t>新建子协议画面：</w:t>
      </w:r>
    </w:p>
    <w:p w:rsidR="002C6AEC" w:rsidRDefault="0004090F" w:rsidP="002C6AEC">
      <w:pPr>
        <w:rPr>
          <w:rFonts w:ascii="宋体" w:hAnsi="宋体"/>
        </w:rPr>
      </w:pPr>
      <w:r>
        <w:rPr>
          <w:rFonts w:ascii="宋体" w:hAnsi="宋体" w:hint="eastAsia"/>
          <w:noProof/>
        </w:rPr>
        <w:drawing>
          <wp:inline distT="0" distB="0" distL="0" distR="0">
            <wp:extent cx="5267325" cy="3952875"/>
            <wp:effectExtent l="1905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0"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2C6AEC" w:rsidRDefault="002C6AEC" w:rsidP="002C6AEC">
      <w:pPr>
        <w:rPr>
          <w:rFonts w:ascii="宋体" w:hAnsi="宋体"/>
        </w:rPr>
      </w:pPr>
      <w:r>
        <w:rPr>
          <w:rFonts w:hint="eastAsia"/>
        </w:rPr>
        <w:t xml:space="preserve">                                     </w:t>
      </w:r>
      <w:r>
        <w:rPr>
          <w:rFonts w:ascii="宋体" w:hAnsi="宋体" w:hint="eastAsia"/>
        </w:rPr>
        <w:t>图二</w:t>
      </w:r>
    </w:p>
    <w:p w:rsidR="002C6AEC" w:rsidRDefault="002C6AEC" w:rsidP="002C6AEC">
      <w:pPr>
        <w:rPr>
          <w:rFonts w:ascii="宋体" w:hAnsi="宋体"/>
        </w:rPr>
      </w:pPr>
      <w:r>
        <w:rPr>
          <w:rFonts w:ascii="宋体" w:hAnsi="宋体" w:hint="eastAsia"/>
        </w:rPr>
        <w:lastRenderedPageBreak/>
        <w:t>主协议终止画面：</w:t>
      </w:r>
    </w:p>
    <w:p w:rsidR="002C6AEC" w:rsidRDefault="0004090F" w:rsidP="002C6AEC">
      <w:pPr>
        <w:rPr>
          <w:rFonts w:ascii="宋体" w:hAnsi="宋体"/>
        </w:rPr>
      </w:pPr>
      <w:r>
        <w:rPr>
          <w:rFonts w:ascii="宋体" w:hAnsi="宋体" w:hint="eastAsia"/>
          <w:noProof/>
        </w:rPr>
        <w:drawing>
          <wp:inline distT="0" distB="0" distL="0" distR="0">
            <wp:extent cx="5267325" cy="3952875"/>
            <wp:effectExtent l="1905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2C6AEC" w:rsidRDefault="002C6AEC" w:rsidP="002C6AEC">
      <w:pPr>
        <w:rPr>
          <w:rFonts w:ascii="宋体" w:hAnsi="宋体"/>
        </w:rPr>
      </w:pPr>
      <w:r>
        <w:rPr>
          <w:rFonts w:hint="eastAsia"/>
        </w:rPr>
        <w:t xml:space="preserve">                               </w:t>
      </w:r>
      <w:r>
        <w:rPr>
          <w:rFonts w:ascii="宋体" w:hAnsi="宋体" w:hint="eastAsia"/>
        </w:rPr>
        <w:t>图三</w:t>
      </w:r>
    </w:p>
    <w:p w:rsidR="002C6AEC" w:rsidRDefault="002C6AEC" w:rsidP="0004090F">
      <w:pPr>
        <w:pStyle w:val="6"/>
      </w:pPr>
      <w:r>
        <w:rPr>
          <w:rFonts w:hint="eastAsia"/>
        </w:rPr>
        <w:t>（五）操作要点</w:t>
      </w:r>
    </w:p>
    <w:p w:rsidR="002C6AEC" w:rsidRDefault="002C6AEC" w:rsidP="002C6AEC">
      <w:pPr>
        <w:ind w:firstLineChars="200" w:firstLine="480"/>
      </w:pPr>
      <w:r>
        <w:rPr>
          <w:rFonts w:hint="eastAsia"/>
        </w:rPr>
        <w:t>1</w:t>
      </w:r>
      <w:r>
        <w:rPr>
          <w:rFonts w:hint="eastAsia"/>
        </w:rPr>
        <w:t>、主协议的建立目前设定设为分行会计部，支行无权限进行任何操作。</w:t>
      </w:r>
    </w:p>
    <w:p w:rsidR="002C6AEC" w:rsidRDefault="002C6AEC" w:rsidP="002C6AEC">
      <w:pPr>
        <w:ind w:firstLineChars="200" w:firstLine="480"/>
      </w:pPr>
      <w:r>
        <w:rPr>
          <w:rFonts w:hint="eastAsia"/>
        </w:rPr>
        <w:t>2</w:t>
      </w:r>
      <w:r>
        <w:rPr>
          <w:rFonts w:hint="eastAsia"/>
        </w:rPr>
        <w:t>、在分行机构日初后，系统方能进行额度公布，在系统日结前，必须进行额度回收。</w:t>
      </w:r>
    </w:p>
    <w:p w:rsidR="002C6AEC" w:rsidRDefault="002C6AEC" w:rsidP="002C6AEC">
      <w:pPr>
        <w:ind w:firstLineChars="200" w:firstLine="480"/>
      </w:pPr>
      <w:r>
        <w:rPr>
          <w:rFonts w:hint="eastAsia"/>
        </w:rPr>
        <w:t>3</w:t>
      </w:r>
      <w:r>
        <w:rPr>
          <w:rFonts w:hint="eastAsia"/>
        </w:rPr>
        <w:t>、已签订集团协议转账、集团余额资金管理和集团委贷现金池的户口，不能再签订该额度协议。同样，已签订额度协议的户口，不能签署上述协议。</w:t>
      </w:r>
    </w:p>
    <w:p w:rsidR="002C6AEC" w:rsidRDefault="002C6AEC" w:rsidP="0004090F">
      <w:pPr>
        <w:pStyle w:val="6"/>
      </w:pPr>
      <w:r>
        <w:rPr>
          <w:rFonts w:hint="eastAsia"/>
        </w:rPr>
        <w:t>（六）操作步骤</w:t>
      </w:r>
    </w:p>
    <w:p w:rsidR="002C6AEC" w:rsidRDefault="002C6AEC" w:rsidP="002C6AEC">
      <w:pPr>
        <w:ind w:firstLineChars="200" w:firstLine="480"/>
      </w:pPr>
      <w:r>
        <w:rPr>
          <w:rFonts w:hint="eastAsia"/>
        </w:rPr>
        <w:t>1</w:t>
      </w:r>
      <w:r>
        <w:rPr>
          <w:rFonts w:hint="eastAsia"/>
        </w:rPr>
        <w:t>、在</w:t>
      </w:r>
      <w:r>
        <w:object w:dxaOrig="2010" w:dyaOrig="315">
          <v:shape id="_x0000_i1078" type="#_x0000_t75" style="width:100.5pt;height:15.75pt" o:ole="">
            <v:imagedata r:id="rId142" o:title=""/>
          </v:shape>
          <o:OLEObject Type="Embed" ProgID="PBrush" ShapeID="_x0000_i1078" DrawAspect="Content" ObjectID="_1458487554" r:id="rId143"/>
        </w:object>
      </w:r>
      <w:r>
        <w:rPr>
          <w:rFonts w:hint="eastAsia"/>
        </w:rPr>
        <w:t>处输入业务代码</w:t>
      </w:r>
      <w:r>
        <w:rPr>
          <w:rFonts w:hint="eastAsia"/>
        </w:rPr>
        <w:t>1928</w:t>
      </w:r>
      <w:r>
        <w:rPr>
          <w:rFonts w:hint="eastAsia"/>
        </w:rPr>
        <w:t>，查询主协议功能。</w:t>
      </w:r>
    </w:p>
    <w:p w:rsidR="002C6AEC" w:rsidRDefault="002C6AEC" w:rsidP="002C6AEC">
      <w:pPr>
        <w:ind w:firstLineChars="200" w:firstLine="480"/>
      </w:pPr>
      <w:r>
        <w:rPr>
          <w:rFonts w:hint="eastAsia"/>
        </w:rPr>
        <w:t>2</w:t>
      </w:r>
      <w:r>
        <w:rPr>
          <w:rFonts w:hint="eastAsia"/>
        </w:rPr>
        <w:t>、输入分行会计部的</w:t>
      </w:r>
      <w:r>
        <w:rPr>
          <w:rFonts w:hint="eastAsia"/>
        </w:rPr>
        <w:t>6</w:t>
      </w:r>
      <w:r>
        <w:rPr>
          <w:rFonts w:hint="eastAsia"/>
        </w:rPr>
        <w:t>位机构号。</w:t>
      </w:r>
    </w:p>
    <w:p w:rsidR="002C6AEC" w:rsidRDefault="002C6AEC" w:rsidP="002C6AEC">
      <w:pPr>
        <w:ind w:firstLineChars="200" w:firstLine="480"/>
      </w:pPr>
      <w:r>
        <w:rPr>
          <w:rFonts w:hint="eastAsia"/>
        </w:rPr>
        <w:t>3</w:t>
      </w:r>
      <w:r>
        <w:rPr>
          <w:rFonts w:hint="eastAsia"/>
        </w:rPr>
        <w:t>、点击</w:t>
      </w:r>
      <w:r w:rsidR="0004090F">
        <w:rPr>
          <w:rFonts w:ascii="宋体" w:cs="宋体" w:hint="eastAsia"/>
          <w:noProof/>
          <w:kern w:val="0"/>
          <w:sz w:val="18"/>
          <w:szCs w:val="18"/>
        </w:rPr>
        <w:drawing>
          <wp:inline distT="0" distB="0" distL="0" distR="0">
            <wp:extent cx="952500" cy="266700"/>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cstate="print"/>
                    <a:srcRect/>
                    <a:stretch>
                      <a:fillRect/>
                    </a:stretch>
                  </pic:blipFill>
                  <pic:spPr bwMode="auto">
                    <a:xfrm>
                      <a:off x="0" y="0"/>
                      <a:ext cx="952500" cy="266700"/>
                    </a:xfrm>
                    <a:prstGeom prst="rect">
                      <a:avLst/>
                    </a:prstGeom>
                    <a:noFill/>
                    <a:ln w="9525">
                      <a:noFill/>
                      <a:miter lim="800000"/>
                      <a:headEnd/>
                      <a:tailEnd/>
                    </a:ln>
                  </pic:spPr>
                </pic:pic>
              </a:graphicData>
            </a:graphic>
          </wp:inline>
        </w:drawing>
      </w:r>
      <w:r>
        <w:rPr>
          <w:rFonts w:hint="eastAsia"/>
        </w:rPr>
        <w:t>用于新建额度支付主协议。</w:t>
      </w:r>
    </w:p>
    <w:p w:rsidR="002C6AEC" w:rsidRDefault="002C6AEC" w:rsidP="002C6AEC">
      <w:pPr>
        <w:ind w:firstLineChars="200" w:firstLine="480"/>
      </w:pPr>
      <w:r>
        <w:rPr>
          <w:rFonts w:hint="eastAsia"/>
        </w:rPr>
        <w:t>4</w:t>
      </w:r>
      <w:r>
        <w:rPr>
          <w:rFonts w:hint="eastAsia"/>
        </w:rPr>
        <w:t>、点击</w:t>
      </w:r>
      <w:r w:rsidR="0004090F">
        <w:rPr>
          <w:rFonts w:ascii="宋体" w:cs="宋体" w:hint="eastAsia"/>
          <w:noProof/>
          <w:kern w:val="0"/>
          <w:sz w:val="18"/>
          <w:szCs w:val="18"/>
        </w:rPr>
        <w:drawing>
          <wp:inline distT="0" distB="0" distL="0" distR="0">
            <wp:extent cx="942975" cy="238125"/>
            <wp:effectExtent l="1905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5" cstate="print"/>
                    <a:srcRect/>
                    <a:stretch>
                      <a:fillRect/>
                    </a:stretch>
                  </pic:blipFill>
                  <pic:spPr bwMode="auto">
                    <a:xfrm>
                      <a:off x="0" y="0"/>
                      <a:ext cx="942975" cy="238125"/>
                    </a:xfrm>
                    <a:prstGeom prst="rect">
                      <a:avLst/>
                    </a:prstGeom>
                    <a:noFill/>
                    <a:ln w="9525">
                      <a:noFill/>
                      <a:miter lim="800000"/>
                      <a:headEnd/>
                      <a:tailEnd/>
                    </a:ln>
                  </pic:spPr>
                </pic:pic>
              </a:graphicData>
            </a:graphic>
          </wp:inline>
        </w:drawing>
      </w:r>
      <w:r>
        <w:rPr>
          <w:rFonts w:hint="eastAsia"/>
        </w:rPr>
        <w:t>用于查询已建立的主协议。</w:t>
      </w:r>
    </w:p>
    <w:p w:rsidR="002C6AEC" w:rsidRDefault="002C6AEC" w:rsidP="002C6AEC">
      <w:pPr>
        <w:ind w:firstLineChars="200" w:firstLine="480"/>
      </w:pPr>
      <w:r>
        <w:rPr>
          <w:rFonts w:hint="eastAsia"/>
        </w:rPr>
        <w:t>5</w:t>
      </w:r>
      <w:r>
        <w:rPr>
          <w:rFonts w:hint="eastAsia"/>
        </w:rPr>
        <w:t>、点击</w:t>
      </w:r>
      <w:r w:rsidR="0004090F">
        <w:rPr>
          <w:rFonts w:ascii="宋体" w:cs="宋体" w:hint="eastAsia"/>
          <w:noProof/>
          <w:kern w:val="0"/>
          <w:sz w:val="18"/>
          <w:szCs w:val="18"/>
        </w:rPr>
        <w:drawing>
          <wp:inline distT="0" distB="0" distL="0" distR="0">
            <wp:extent cx="962025" cy="247650"/>
            <wp:effectExtent l="1905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6" cstate="print"/>
                    <a:srcRect/>
                    <a:stretch>
                      <a:fillRect/>
                    </a:stretch>
                  </pic:blipFill>
                  <pic:spPr bwMode="auto">
                    <a:xfrm>
                      <a:off x="0" y="0"/>
                      <a:ext cx="962025" cy="247650"/>
                    </a:xfrm>
                    <a:prstGeom prst="rect">
                      <a:avLst/>
                    </a:prstGeom>
                    <a:noFill/>
                    <a:ln w="9525">
                      <a:noFill/>
                      <a:miter lim="800000"/>
                      <a:headEnd/>
                      <a:tailEnd/>
                    </a:ln>
                  </pic:spPr>
                </pic:pic>
              </a:graphicData>
            </a:graphic>
          </wp:inline>
        </w:drawing>
      </w:r>
      <w:r>
        <w:rPr>
          <w:rFonts w:hint="eastAsia"/>
        </w:rPr>
        <w:t>用于显示已建立的主协议的明细内容</w:t>
      </w:r>
    </w:p>
    <w:p w:rsidR="002C6AEC" w:rsidRDefault="002C6AEC" w:rsidP="002C6AEC">
      <w:pPr>
        <w:ind w:firstLineChars="200" w:firstLine="480"/>
      </w:pPr>
      <w:r>
        <w:rPr>
          <w:rFonts w:hint="eastAsia"/>
        </w:rPr>
        <w:lastRenderedPageBreak/>
        <w:t>6</w:t>
      </w:r>
      <w:r>
        <w:rPr>
          <w:rFonts w:hint="eastAsia"/>
        </w:rPr>
        <w:t>、点击新增后，输入协议机构号和备注信息，新增主协议经主管授权后，主协议建立成功。</w:t>
      </w:r>
    </w:p>
    <w:p w:rsidR="002C6AEC" w:rsidRDefault="002C6AEC" w:rsidP="002C6AEC">
      <w:pPr>
        <w:ind w:firstLineChars="200" w:firstLine="480"/>
      </w:pPr>
      <w:r>
        <w:rPr>
          <w:rFonts w:hint="eastAsia"/>
        </w:rPr>
        <w:t>7</w:t>
      </w:r>
      <w:r>
        <w:rPr>
          <w:rFonts w:hint="eastAsia"/>
        </w:rPr>
        <w:t>、点击</w:t>
      </w:r>
      <w:r w:rsidR="0004090F">
        <w:rPr>
          <w:rFonts w:ascii="宋体" w:cs="宋体" w:hint="eastAsia"/>
          <w:noProof/>
          <w:kern w:val="0"/>
          <w:sz w:val="18"/>
          <w:szCs w:val="18"/>
        </w:rPr>
        <w:drawing>
          <wp:inline distT="0" distB="0" distL="0" distR="0">
            <wp:extent cx="952500" cy="257175"/>
            <wp:effectExtent l="1905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7" cstate="print"/>
                    <a:srcRect/>
                    <a:stretch>
                      <a:fillRect/>
                    </a:stretch>
                  </pic:blipFill>
                  <pic:spPr bwMode="auto">
                    <a:xfrm>
                      <a:off x="0" y="0"/>
                      <a:ext cx="952500" cy="257175"/>
                    </a:xfrm>
                    <a:prstGeom prst="rect">
                      <a:avLst/>
                    </a:prstGeom>
                    <a:noFill/>
                    <a:ln w="9525">
                      <a:noFill/>
                      <a:miter lim="800000"/>
                      <a:headEnd/>
                      <a:tailEnd/>
                    </a:ln>
                  </pic:spPr>
                </pic:pic>
              </a:graphicData>
            </a:graphic>
          </wp:inline>
        </w:drawing>
      </w:r>
      <w:r>
        <w:rPr>
          <w:rFonts w:hint="eastAsia"/>
        </w:rPr>
        <w:t>用于建立子协议，输入子协议户口的开户机构、户口号、账户、支付额度和备注信息，点击确定，经主管授权后子协议建立完成。</w:t>
      </w:r>
    </w:p>
    <w:p w:rsidR="002C6AEC" w:rsidRDefault="002C6AEC" w:rsidP="002C6AEC">
      <w:pPr>
        <w:ind w:firstLineChars="200" w:firstLine="480"/>
      </w:pPr>
      <w:r>
        <w:rPr>
          <w:rFonts w:hint="eastAsia"/>
        </w:rPr>
        <w:t>8</w:t>
      </w:r>
      <w:r>
        <w:rPr>
          <w:rFonts w:hint="eastAsia"/>
        </w:rPr>
        <w:t>、点击</w:t>
      </w:r>
      <w:r w:rsidR="0004090F">
        <w:rPr>
          <w:rFonts w:ascii="宋体" w:cs="宋体" w:hint="eastAsia"/>
          <w:noProof/>
          <w:kern w:val="0"/>
          <w:sz w:val="18"/>
          <w:szCs w:val="18"/>
        </w:rPr>
        <w:drawing>
          <wp:inline distT="0" distB="0" distL="0" distR="0">
            <wp:extent cx="952500" cy="276225"/>
            <wp:effectExtent l="1905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8" cstate="print"/>
                    <a:srcRect/>
                    <a:stretch>
                      <a:fillRect/>
                    </a:stretch>
                  </pic:blipFill>
                  <pic:spPr bwMode="auto">
                    <a:xfrm>
                      <a:off x="0" y="0"/>
                      <a:ext cx="952500" cy="276225"/>
                    </a:xfrm>
                    <a:prstGeom prst="rect">
                      <a:avLst/>
                    </a:prstGeom>
                    <a:noFill/>
                    <a:ln w="9525">
                      <a:noFill/>
                      <a:miter lim="800000"/>
                      <a:headEnd/>
                      <a:tailEnd/>
                    </a:ln>
                  </pic:spPr>
                </pic:pic>
              </a:graphicData>
            </a:graphic>
          </wp:inline>
        </w:drawing>
      </w:r>
      <w:r>
        <w:rPr>
          <w:rFonts w:hint="eastAsia"/>
        </w:rPr>
        <w:t>用于查看子协议明细和终止子协议。在回收成功后（即回填金额为零）的情况下，可以进行终止额度支付子协议的操作。</w:t>
      </w:r>
    </w:p>
    <w:p w:rsidR="002C6AEC" w:rsidRDefault="002C6AEC" w:rsidP="002C6AEC">
      <w:pPr>
        <w:ind w:firstLineChars="200" w:firstLine="480"/>
      </w:pPr>
      <w:r>
        <w:rPr>
          <w:rFonts w:hint="eastAsia"/>
        </w:rPr>
        <w:t>9</w:t>
      </w:r>
      <w:r>
        <w:rPr>
          <w:rFonts w:hint="eastAsia"/>
        </w:rPr>
        <w:t>、当在所有子协议终止的情况下，可以点击</w:t>
      </w:r>
      <w:r w:rsidR="0004090F">
        <w:rPr>
          <w:rFonts w:ascii="宋体" w:cs="宋体" w:hint="eastAsia"/>
          <w:noProof/>
          <w:kern w:val="0"/>
          <w:sz w:val="18"/>
          <w:szCs w:val="18"/>
        </w:rPr>
        <w:drawing>
          <wp:inline distT="0" distB="0" distL="0" distR="0">
            <wp:extent cx="952500" cy="257175"/>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9" cstate="print"/>
                    <a:srcRect/>
                    <a:stretch>
                      <a:fillRect/>
                    </a:stretch>
                  </pic:blipFill>
                  <pic:spPr bwMode="auto">
                    <a:xfrm>
                      <a:off x="0" y="0"/>
                      <a:ext cx="952500" cy="257175"/>
                    </a:xfrm>
                    <a:prstGeom prst="rect">
                      <a:avLst/>
                    </a:prstGeom>
                    <a:noFill/>
                    <a:ln w="9525">
                      <a:noFill/>
                      <a:miter lim="800000"/>
                      <a:headEnd/>
                      <a:tailEnd/>
                    </a:ln>
                  </pic:spPr>
                </pic:pic>
              </a:graphicData>
            </a:graphic>
          </wp:inline>
        </w:drawing>
      </w:r>
      <w:r>
        <w:rPr>
          <w:rFonts w:hint="eastAsia"/>
        </w:rPr>
        <w:t>用于终止主协议。</w:t>
      </w:r>
    </w:p>
    <w:p w:rsidR="002C6AEC" w:rsidRDefault="002C6AEC" w:rsidP="0004090F">
      <w:pPr>
        <w:pStyle w:val="5"/>
        <w:rPr>
          <w:color w:val="FF0000"/>
          <w:sz w:val="24"/>
        </w:rPr>
      </w:pPr>
      <w:bookmarkStart w:id="123" w:name="_Toc183917940"/>
      <w:r>
        <w:rPr>
          <w:rFonts w:hint="eastAsia"/>
          <w:sz w:val="24"/>
        </w:rPr>
        <w:t>二、支付额度发布（业务代码</w:t>
      </w:r>
      <w:r>
        <w:rPr>
          <w:rFonts w:hint="eastAsia"/>
          <w:sz w:val="24"/>
        </w:rPr>
        <w:t>1921</w:t>
      </w:r>
      <w:r>
        <w:rPr>
          <w:rFonts w:hint="eastAsia"/>
          <w:sz w:val="24"/>
        </w:rPr>
        <w:t>）</w:t>
      </w:r>
      <w:bookmarkEnd w:id="123"/>
    </w:p>
    <w:p w:rsidR="002C6AEC" w:rsidRDefault="002C6AEC" w:rsidP="0004090F">
      <w:pPr>
        <w:pStyle w:val="6"/>
        <w:rPr>
          <w:color w:val="FF0000"/>
        </w:rPr>
      </w:pPr>
      <w:r>
        <w:rPr>
          <w:rFonts w:hint="eastAsia"/>
        </w:rPr>
        <w:t>（一）功能介绍</w:t>
      </w:r>
    </w:p>
    <w:p w:rsidR="002C6AEC" w:rsidRDefault="002C6AEC" w:rsidP="002C6AEC">
      <w:pPr>
        <w:pStyle w:val="20"/>
      </w:pPr>
      <w:r>
        <w:rPr>
          <w:rFonts w:hint="eastAsia"/>
        </w:rPr>
        <w:t>通过本功能实现已签订的协议进行额度发布工作，从而实现户口的透支操作功能</w:t>
      </w:r>
    </w:p>
    <w:p w:rsidR="002C6AEC" w:rsidRDefault="002C6AEC" w:rsidP="0004090F">
      <w:pPr>
        <w:pStyle w:val="6"/>
      </w:pPr>
      <w:r>
        <w:rPr>
          <w:rFonts w:hint="eastAsia"/>
        </w:rPr>
        <w:t>（二）风险提示</w:t>
      </w:r>
    </w:p>
    <w:p w:rsidR="002C6AEC" w:rsidRDefault="002C6AEC" w:rsidP="002C6AEC">
      <w:pPr>
        <w:ind w:firstLineChars="200" w:firstLine="480"/>
      </w:pPr>
      <w:r>
        <w:rPr>
          <w:rFonts w:hint="eastAsia"/>
        </w:rPr>
        <w:t>分行机构在系统日初后，要及时进行额度发布工作，放开已签订协议户口的透支功能</w:t>
      </w:r>
    </w:p>
    <w:p w:rsidR="002C6AEC" w:rsidRDefault="002C6AEC" w:rsidP="0004090F">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2C6AEC">
        <w:tc>
          <w:tcPr>
            <w:tcW w:w="2268" w:type="dxa"/>
          </w:tcPr>
          <w:p w:rsidR="002C6AEC" w:rsidRDefault="002C6AEC" w:rsidP="002C6AEC">
            <w:r>
              <w:rPr>
                <w:rFonts w:hint="eastAsia"/>
              </w:rPr>
              <w:t>发布</w:t>
            </w:r>
          </w:p>
        </w:tc>
        <w:tc>
          <w:tcPr>
            <w:tcW w:w="6254" w:type="dxa"/>
          </w:tcPr>
          <w:p w:rsidR="002C6AEC" w:rsidRDefault="002C6AEC" w:rsidP="002C6AEC">
            <w:r>
              <w:rPr>
                <w:rFonts w:hint="eastAsia"/>
              </w:rPr>
              <w:t>执行该操作后，放开已签订户口的透支功能</w:t>
            </w:r>
          </w:p>
        </w:tc>
      </w:tr>
      <w:tr w:rsidR="002C6AEC">
        <w:tc>
          <w:tcPr>
            <w:tcW w:w="2268" w:type="dxa"/>
          </w:tcPr>
          <w:p w:rsidR="002C6AEC" w:rsidRDefault="002C6AEC" w:rsidP="002C6AEC">
            <w:r>
              <w:rPr>
                <w:rFonts w:hint="eastAsia"/>
              </w:rPr>
              <w:t>汇总额度</w:t>
            </w:r>
          </w:p>
        </w:tc>
        <w:tc>
          <w:tcPr>
            <w:tcW w:w="6254" w:type="dxa"/>
          </w:tcPr>
          <w:p w:rsidR="002C6AEC" w:rsidRDefault="002C6AEC" w:rsidP="002C6AEC">
            <w:r>
              <w:rPr>
                <w:rFonts w:hint="eastAsia"/>
              </w:rPr>
              <w:t>同一主协议下各子协议的支付额度的汇总</w:t>
            </w:r>
          </w:p>
        </w:tc>
      </w:tr>
      <w:tr w:rsidR="002C6AEC">
        <w:tc>
          <w:tcPr>
            <w:tcW w:w="2268" w:type="dxa"/>
          </w:tcPr>
          <w:p w:rsidR="002C6AEC" w:rsidRDefault="002C6AEC" w:rsidP="002C6AEC">
            <w:r>
              <w:rPr>
                <w:rFonts w:hint="eastAsia"/>
              </w:rPr>
              <w:t>已发布额度</w:t>
            </w:r>
          </w:p>
        </w:tc>
        <w:tc>
          <w:tcPr>
            <w:tcW w:w="6254" w:type="dxa"/>
          </w:tcPr>
          <w:p w:rsidR="002C6AEC" w:rsidRDefault="002C6AEC" w:rsidP="002C6AEC">
            <w:r>
              <w:rPr>
                <w:rFonts w:hint="eastAsia"/>
              </w:rPr>
              <w:t>已成功发布的额度</w:t>
            </w:r>
          </w:p>
        </w:tc>
      </w:tr>
    </w:tbl>
    <w:p w:rsidR="002C6AEC" w:rsidRDefault="002C6AEC" w:rsidP="002C6AEC">
      <w:pPr>
        <w:pStyle w:val="6"/>
      </w:pPr>
      <w:r>
        <w:rPr>
          <w:rFonts w:hint="eastAsia"/>
        </w:rPr>
        <w:t>（四）界面</w:t>
      </w:r>
    </w:p>
    <w:p w:rsidR="002C6AEC" w:rsidRDefault="002C6AEC" w:rsidP="002C6AEC">
      <w:r>
        <w:rPr>
          <w:rFonts w:hint="eastAsia"/>
        </w:rPr>
        <w:t xml:space="preserve">     </w:t>
      </w:r>
      <w:r>
        <w:rPr>
          <w:rFonts w:hint="eastAsia"/>
        </w:rPr>
        <w:t>额度发布画面：</w:t>
      </w:r>
    </w:p>
    <w:p w:rsidR="002C6AEC" w:rsidRDefault="0004090F" w:rsidP="002C6AEC">
      <w:r>
        <w:rPr>
          <w:rFonts w:hint="eastAsia"/>
          <w:noProof/>
        </w:rPr>
        <w:lastRenderedPageBreak/>
        <w:drawing>
          <wp:inline distT="0" distB="0" distL="0" distR="0">
            <wp:extent cx="5267325" cy="3952875"/>
            <wp:effectExtent l="1905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0"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2C6AEC" w:rsidRDefault="002C6AEC" w:rsidP="002C6AEC">
      <w:r>
        <w:rPr>
          <w:rFonts w:hint="eastAsia"/>
        </w:rPr>
        <w:t xml:space="preserve">                              </w:t>
      </w:r>
      <w:r>
        <w:rPr>
          <w:rFonts w:hint="eastAsia"/>
        </w:rPr>
        <w:t>图一</w:t>
      </w:r>
    </w:p>
    <w:p w:rsidR="002C6AEC" w:rsidRDefault="002C6AEC" w:rsidP="0004090F">
      <w:pPr>
        <w:pStyle w:val="6"/>
      </w:pPr>
      <w:r>
        <w:rPr>
          <w:rFonts w:hint="eastAsia"/>
        </w:rPr>
        <w:t>（五）操作要点</w:t>
      </w:r>
    </w:p>
    <w:p w:rsidR="002C6AEC" w:rsidRDefault="002C6AEC" w:rsidP="002C6AEC">
      <w:pPr>
        <w:ind w:firstLineChars="200" w:firstLine="480"/>
      </w:pPr>
      <w:r>
        <w:rPr>
          <w:rFonts w:hint="eastAsia"/>
        </w:rPr>
        <w:t>同一主协议的额度在没有回收的情况下，当天能多次进行发布操作，且不会进行额度的累加。</w:t>
      </w:r>
    </w:p>
    <w:p w:rsidR="002C6AEC" w:rsidRDefault="002C6AEC" w:rsidP="0004090F">
      <w:pPr>
        <w:pStyle w:val="6"/>
      </w:pPr>
      <w:r>
        <w:rPr>
          <w:rFonts w:hint="eastAsia"/>
        </w:rPr>
        <w:t>（六）操作步骤</w:t>
      </w:r>
    </w:p>
    <w:p w:rsidR="002C6AEC" w:rsidRDefault="002C6AEC" w:rsidP="002C6AEC">
      <w:pPr>
        <w:ind w:firstLineChars="200" w:firstLine="480"/>
      </w:pPr>
      <w:r>
        <w:rPr>
          <w:rFonts w:hint="eastAsia"/>
        </w:rPr>
        <w:t>1</w:t>
      </w:r>
      <w:r>
        <w:rPr>
          <w:rFonts w:hint="eastAsia"/>
        </w:rPr>
        <w:t>、在</w:t>
      </w:r>
      <w:r>
        <w:object w:dxaOrig="2010" w:dyaOrig="315">
          <v:shape id="_x0000_i1079" type="#_x0000_t75" style="width:100.5pt;height:15.75pt" o:ole="">
            <v:imagedata r:id="rId142" o:title=""/>
          </v:shape>
          <o:OLEObject Type="Embed" ProgID="PBrush" ShapeID="_x0000_i1079" DrawAspect="Content" ObjectID="_1458487555" r:id="rId151"/>
        </w:object>
      </w:r>
      <w:r>
        <w:rPr>
          <w:rFonts w:hint="eastAsia"/>
        </w:rPr>
        <w:t>处输入业务代码</w:t>
      </w:r>
      <w:r>
        <w:rPr>
          <w:rFonts w:hint="eastAsia"/>
        </w:rPr>
        <w:t>1921</w:t>
      </w:r>
      <w:r>
        <w:rPr>
          <w:rFonts w:hint="eastAsia"/>
        </w:rPr>
        <w:t>，进入支付额度发布功能。</w:t>
      </w:r>
    </w:p>
    <w:p w:rsidR="002C6AEC" w:rsidRDefault="002C6AEC" w:rsidP="002C6AEC">
      <w:pPr>
        <w:ind w:firstLineChars="200" w:firstLine="480"/>
      </w:pPr>
      <w:r>
        <w:rPr>
          <w:rFonts w:hint="eastAsia"/>
        </w:rPr>
        <w:t>2</w:t>
      </w:r>
      <w:r>
        <w:rPr>
          <w:rFonts w:hint="eastAsia"/>
        </w:rPr>
        <w:t>、输入分行会计部的</w:t>
      </w:r>
      <w:r>
        <w:rPr>
          <w:rFonts w:hint="eastAsia"/>
        </w:rPr>
        <w:t>6</w:t>
      </w:r>
      <w:r>
        <w:rPr>
          <w:rFonts w:hint="eastAsia"/>
        </w:rPr>
        <w:t>位机构号。</w:t>
      </w:r>
    </w:p>
    <w:p w:rsidR="002C6AEC" w:rsidRDefault="002C6AEC" w:rsidP="002C6AEC">
      <w:pPr>
        <w:ind w:firstLineChars="200" w:firstLine="480"/>
      </w:pPr>
      <w:r>
        <w:rPr>
          <w:rFonts w:hint="eastAsia"/>
        </w:rPr>
        <w:t>3</w:t>
      </w:r>
      <w:r>
        <w:rPr>
          <w:rFonts w:hint="eastAsia"/>
        </w:rPr>
        <w:t>、点击</w:t>
      </w:r>
      <w:r w:rsidR="0004090F">
        <w:rPr>
          <w:rFonts w:ascii="宋体" w:cs="宋体" w:hint="eastAsia"/>
          <w:noProof/>
          <w:kern w:val="0"/>
          <w:sz w:val="18"/>
          <w:szCs w:val="18"/>
        </w:rPr>
        <w:drawing>
          <wp:inline distT="0" distB="0" distL="0" distR="0">
            <wp:extent cx="942975" cy="23812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cstate="print"/>
                    <a:srcRect/>
                    <a:stretch>
                      <a:fillRect/>
                    </a:stretch>
                  </pic:blipFill>
                  <pic:spPr bwMode="auto">
                    <a:xfrm>
                      <a:off x="0" y="0"/>
                      <a:ext cx="942975" cy="238125"/>
                    </a:xfrm>
                    <a:prstGeom prst="rect">
                      <a:avLst/>
                    </a:prstGeom>
                    <a:noFill/>
                    <a:ln w="9525">
                      <a:noFill/>
                      <a:miter lim="800000"/>
                      <a:headEnd/>
                      <a:tailEnd/>
                    </a:ln>
                  </pic:spPr>
                </pic:pic>
              </a:graphicData>
            </a:graphic>
          </wp:inline>
        </w:drawing>
      </w:r>
      <w:r>
        <w:rPr>
          <w:rFonts w:hint="eastAsia"/>
        </w:rPr>
        <w:t>显示已建立的协议</w:t>
      </w:r>
    </w:p>
    <w:p w:rsidR="002C6AEC" w:rsidRDefault="002C6AEC" w:rsidP="002C6AEC">
      <w:pPr>
        <w:ind w:firstLineChars="200" w:firstLine="480"/>
      </w:pPr>
      <w:r>
        <w:rPr>
          <w:rFonts w:hint="eastAsia"/>
        </w:rPr>
        <w:t>4</w:t>
      </w:r>
      <w:r>
        <w:rPr>
          <w:rFonts w:hint="eastAsia"/>
        </w:rPr>
        <w:t>、选择需发布的协议编号，点击</w:t>
      </w:r>
      <w:r w:rsidR="0004090F">
        <w:rPr>
          <w:rFonts w:ascii="宋体" w:cs="宋体" w:hint="eastAsia"/>
          <w:noProof/>
          <w:kern w:val="0"/>
          <w:sz w:val="18"/>
          <w:szCs w:val="18"/>
        </w:rPr>
        <w:drawing>
          <wp:inline distT="0" distB="0" distL="0" distR="0">
            <wp:extent cx="952500" cy="285750"/>
            <wp:effectExtent l="1905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cstate="print"/>
                    <a:srcRect/>
                    <a:stretch>
                      <a:fillRect/>
                    </a:stretch>
                  </pic:blipFill>
                  <pic:spPr bwMode="auto">
                    <a:xfrm>
                      <a:off x="0" y="0"/>
                      <a:ext cx="952500" cy="285750"/>
                    </a:xfrm>
                    <a:prstGeom prst="rect">
                      <a:avLst/>
                    </a:prstGeom>
                    <a:noFill/>
                    <a:ln w="9525">
                      <a:noFill/>
                      <a:miter lim="800000"/>
                      <a:headEnd/>
                      <a:tailEnd/>
                    </a:ln>
                  </pic:spPr>
                </pic:pic>
              </a:graphicData>
            </a:graphic>
          </wp:inline>
        </w:drawing>
      </w:r>
      <w:r>
        <w:rPr>
          <w:rFonts w:hint="eastAsia"/>
        </w:rPr>
        <w:t>确定操作，额度发布成功。</w:t>
      </w:r>
    </w:p>
    <w:p w:rsidR="002C6AEC" w:rsidRDefault="002C6AEC" w:rsidP="0004090F">
      <w:pPr>
        <w:pStyle w:val="5"/>
        <w:rPr>
          <w:color w:val="FF0000"/>
          <w:sz w:val="24"/>
        </w:rPr>
      </w:pPr>
      <w:bookmarkStart w:id="124" w:name="_Toc183917941"/>
      <w:r>
        <w:rPr>
          <w:rFonts w:hint="eastAsia"/>
          <w:sz w:val="24"/>
        </w:rPr>
        <w:t>三、支付额度回收（业务代码</w:t>
      </w:r>
      <w:r>
        <w:rPr>
          <w:rFonts w:hint="eastAsia"/>
          <w:sz w:val="24"/>
        </w:rPr>
        <w:t>1922</w:t>
      </w:r>
      <w:r>
        <w:rPr>
          <w:rFonts w:hint="eastAsia"/>
          <w:sz w:val="24"/>
        </w:rPr>
        <w:t>）</w:t>
      </w:r>
      <w:bookmarkEnd w:id="124"/>
    </w:p>
    <w:p w:rsidR="002C6AEC" w:rsidRDefault="002C6AEC" w:rsidP="0004090F">
      <w:pPr>
        <w:pStyle w:val="6"/>
        <w:rPr>
          <w:color w:val="FF0000"/>
        </w:rPr>
      </w:pPr>
      <w:r>
        <w:rPr>
          <w:rFonts w:hint="eastAsia"/>
        </w:rPr>
        <w:t>（一）功能介绍</w:t>
      </w:r>
    </w:p>
    <w:p w:rsidR="002C6AEC" w:rsidRDefault="002C6AEC" w:rsidP="002C6AEC">
      <w:pPr>
        <w:pStyle w:val="20"/>
      </w:pPr>
      <w:r>
        <w:rPr>
          <w:rFonts w:hint="eastAsia"/>
        </w:rPr>
        <w:t>通过本功能实现已签订的协议进行额度回收操作，从而取消户口的透支操作功能</w:t>
      </w:r>
    </w:p>
    <w:p w:rsidR="002C6AEC" w:rsidRDefault="002C6AEC" w:rsidP="0004090F">
      <w:pPr>
        <w:pStyle w:val="6"/>
      </w:pPr>
      <w:r>
        <w:rPr>
          <w:rFonts w:hint="eastAsia"/>
        </w:rPr>
        <w:lastRenderedPageBreak/>
        <w:t>（二）风险提示</w:t>
      </w:r>
    </w:p>
    <w:p w:rsidR="002C6AEC" w:rsidRDefault="002C6AEC" w:rsidP="002C6AEC">
      <w:pPr>
        <w:ind w:firstLineChars="200" w:firstLine="480"/>
      </w:pPr>
      <w:r>
        <w:rPr>
          <w:rFonts w:hint="eastAsia"/>
        </w:rPr>
        <w:t>分行机构在系统日结前，要及时进行额度回收工作，取消已签订协议户口的透支功能，对于存在需回填金额的户口，必须进行相应的操作回补工作，避免影响系统的日结操作。</w:t>
      </w:r>
    </w:p>
    <w:p w:rsidR="002C6AEC" w:rsidRDefault="002C6AEC" w:rsidP="0004090F">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2C6AEC">
        <w:tc>
          <w:tcPr>
            <w:tcW w:w="2268" w:type="dxa"/>
          </w:tcPr>
          <w:p w:rsidR="002C6AEC" w:rsidRDefault="002C6AEC" w:rsidP="002C6AEC">
            <w:r>
              <w:rPr>
                <w:rFonts w:hint="eastAsia"/>
              </w:rPr>
              <w:t>回收</w:t>
            </w:r>
          </w:p>
        </w:tc>
        <w:tc>
          <w:tcPr>
            <w:tcW w:w="6254" w:type="dxa"/>
          </w:tcPr>
          <w:p w:rsidR="002C6AEC" w:rsidRDefault="002C6AEC" w:rsidP="002C6AEC">
            <w:r>
              <w:rPr>
                <w:rFonts w:hint="eastAsia"/>
              </w:rPr>
              <w:t>执行该操作后，取消已签订协议户口的透支功能</w:t>
            </w:r>
          </w:p>
        </w:tc>
      </w:tr>
      <w:tr w:rsidR="002C6AEC">
        <w:tc>
          <w:tcPr>
            <w:tcW w:w="2268" w:type="dxa"/>
          </w:tcPr>
          <w:p w:rsidR="002C6AEC" w:rsidRDefault="002C6AEC" w:rsidP="002C6AEC">
            <w:r>
              <w:rPr>
                <w:rFonts w:hint="eastAsia"/>
              </w:rPr>
              <w:t>汇总额度</w:t>
            </w:r>
          </w:p>
        </w:tc>
        <w:tc>
          <w:tcPr>
            <w:tcW w:w="6254" w:type="dxa"/>
          </w:tcPr>
          <w:p w:rsidR="002C6AEC" w:rsidRDefault="002C6AEC" w:rsidP="002C6AEC">
            <w:r>
              <w:rPr>
                <w:rFonts w:hint="eastAsia"/>
              </w:rPr>
              <w:t>同一主协议下各子协议的支付额度的汇总</w:t>
            </w:r>
          </w:p>
        </w:tc>
      </w:tr>
      <w:tr w:rsidR="002C6AEC">
        <w:tc>
          <w:tcPr>
            <w:tcW w:w="2268" w:type="dxa"/>
          </w:tcPr>
          <w:p w:rsidR="002C6AEC" w:rsidRDefault="002C6AEC" w:rsidP="002C6AEC">
            <w:r>
              <w:rPr>
                <w:rFonts w:hint="eastAsia"/>
              </w:rPr>
              <w:t>未回收额度</w:t>
            </w:r>
          </w:p>
        </w:tc>
        <w:tc>
          <w:tcPr>
            <w:tcW w:w="6254" w:type="dxa"/>
          </w:tcPr>
          <w:p w:rsidR="002C6AEC" w:rsidRDefault="002C6AEC" w:rsidP="002C6AEC">
            <w:r>
              <w:rPr>
                <w:rFonts w:hint="eastAsia"/>
              </w:rPr>
              <w:t>因户口透支导致未能正常回收的支付额度</w:t>
            </w:r>
          </w:p>
        </w:tc>
      </w:tr>
      <w:tr w:rsidR="002C6AEC">
        <w:tc>
          <w:tcPr>
            <w:tcW w:w="2268" w:type="dxa"/>
          </w:tcPr>
          <w:p w:rsidR="002C6AEC" w:rsidRDefault="002C6AEC" w:rsidP="002C6AEC">
            <w:r>
              <w:rPr>
                <w:rFonts w:hint="eastAsia"/>
              </w:rPr>
              <w:t>需回填金额</w:t>
            </w:r>
          </w:p>
        </w:tc>
        <w:tc>
          <w:tcPr>
            <w:tcW w:w="6254" w:type="dxa"/>
          </w:tcPr>
          <w:p w:rsidR="002C6AEC" w:rsidRDefault="002C6AEC" w:rsidP="002C6AEC">
            <w:r>
              <w:rPr>
                <w:rFonts w:hint="eastAsia"/>
              </w:rPr>
              <w:t>户口透支的金额</w:t>
            </w:r>
          </w:p>
        </w:tc>
      </w:tr>
    </w:tbl>
    <w:p w:rsidR="002C6AEC" w:rsidRDefault="002C6AEC" w:rsidP="002C6AEC">
      <w:pPr>
        <w:pStyle w:val="6"/>
      </w:pPr>
      <w:r>
        <w:rPr>
          <w:rFonts w:hint="eastAsia"/>
        </w:rPr>
        <w:t>（四）界面</w:t>
      </w:r>
    </w:p>
    <w:p w:rsidR="002C6AEC" w:rsidRDefault="002C6AEC" w:rsidP="002C6AEC">
      <w:r>
        <w:rPr>
          <w:rFonts w:hint="eastAsia"/>
        </w:rPr>
        <w:t xml:space="preserve">     </w:t>
      </w:r>
      <w:r>
        <w:rPr>
          <w:rFonts w:hint="eastAsia"/>
        </w:rPr>
        <w:t>额度回收画面：</w:t>
      </w:r>
    </w:p>
    <w:p w:rsidR="002C6AEC" w:rsidRDefault="0004090F" w:rsidP="002C6AEC">
      <w:r>
        <w:rPr>
          <w:rFonts w:hint="eastAsia"/>
          <w:noProof/>
        </w:rPr>
        <w:drawing>
          <wp:inline distT="0" distB="0" distL="0" distR="0">
            <wp:extent cx="5267325" cy="3952875"/>
            <wp:effectExtent l="1905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2C6AEC" w:rsidRDefault="002C6AEC" w:rsidP="002C6AEC">
      <w:r>
        <w:rPr>
          <w:rFonts w:hint="eastAsia"/>
        </w:rPr>
        <w:t xml:space="preserve">                              </w:t>
      </w:r>
      <w:r>
        <w:rPr>
          <w:rFonts w:hint="eastAsia"/>
        </w:rPr>
        <w:t>图一</w:t>
      </w:r>
    </w:p>
    <w:p w:rsidR="002C6AEC" w:rsidRDefault="002C6AEC" w:rsidP="0004090F">
      <w:pPr>
        <w:pStyle w:val="6"/>
      </w:pPr>
      <w:r>
        <w:rPr>
          <w:rFonts w:hint="eastAsia"/>
        </w:rPr>
        <w:t>（五）操作要点</w:t>
      </w:r>
    </w:p>
    <w:p w:rsidR="002C6AEC" w:rsidRDefault="002C6AEC" w:rsidP="002C6AEC">
      <w:pPr>
        <w:ind w:firstLineChars="200" w:firstLine="480"/>
      </w:pPr>
      <w:r>
        <w:rPr>
          <w:rFonts w:hint="eastAsia"/>
        </w:rPr>
        <w:t>同一主协议的额度在没有全部回收的情况下，当天能多次进行回收工作且不</w:t>
      </w:r>
      <w:r>
        <w:rPr>
          <w:rFonts w:hint="eastAsia"/>
        </w:rPr>
        <w:lastRenderedPageBreak/>
        <w:t>会进行额度的累加，只有在需回填金额为零的情况下，回收操作才正式完成。</w:t>
      </w:r>
    </w:p>
    <w:p w:rsidR="002C6AEC" w:rsidRDefault="002C6AEC" w:rsidP="0004090F">
      <w:pPr>
        <w:pStyle w:val="6"/>
      </w:pPr>
      <w:r>
        <w:rPr>
          <w:rFonts w:hint="eastAsia"/>
        </w:rPr>
        <w:t>（六）操作步骤</w:t>
      </w:r>
    </w:p>
    <w:p w:rsidR="002C6AEC" w:rsidRDefault="002C6AEC" w:rsidP="002C6AEC">
      <w:pPr>
        <w:ind w:firstLineChars="200" w:firstLine="480"/>
      </w:pPr>
      <w:r>
        <w:rPr>
          <w:rFonts w:hint="eastAsia"/>
        </w:rPr>
        <w:t>1</w:t>
      </w:r>
      <w:r>
        <w:rPr>
          <w:rFonts w:hint="eastAsia"/>
        </w:rPr>
        <w:t>、在</w:t>
      </w:r>
      <w:r>
        <w:object w:dxaOrig="2010" w:dyaOrig="315">
          <v:shape id="_x0000_i1080" type="#_x0000_t75" style="width:100.5pt;height:15.75pt" o:ole="">
            <v:imagedata r:id="rId142" o:title=""/>
          </v:shape>
          <o:OLEObject Type="Embed" ProgID="PBrush" ShapeID="_x0000_i1080" DrawAspect="Content" ObjectID="_1458487556" r:id="rId154"/>
        </w:object>
      </w:r>
      <w:r>
        <w:rPr>
          <w:rFonts w:hint="eastAsia"/>
        </w:rPr>
        <w:t>处输入业务代码</w:t>
      </w:r>
      <w:r>
        <w:rPr>
          <w:rFonts w:hint="eastAsia"/>
        </w:rPr>
        <w:t>1922</w:t>
      </w:r>
      <w:r>
        <w:rPr>
          <w:rFonts w:hint="eastAsia"/>
        </w:rPr>
        <w:t>，进入支付额度回收功能。</w:t>
      </w:r>
    </w:p>
    <w:p w:rsidR="002C6AEC" w:rsidRDefault="002C6AEC" w:rsidP="002C6AEC">
      <w:pPr>
        <w:ind w:firstLineChars="200" w:firstLine="480"/>
      </w:pPr>
      <w:r>
        <w:rPr>
          <w:rFonts w:hint="eastAsia"/>
        </w:rPr>
        <w:t>2</w:t>
      </w:r>
      <w:r>
        <w:rPr>
          <w:rFonts w:hint="eastAsia"/>
        </w:rPr>
        <w:t>、输入分行会计部的</w:t>
      </w:r>
      <w:r>
        <w:rPr>
          <w:rFonts w:hint="eastAsia"/>
        </w:rPr>
        <w:t>6</w:t>
      </w:r>
      <w:r>
        <w:rPr>
          <w:rFonts w:hint="eastAsia"/>
        </w:rPr>
        <w:t>位机构号。</w:t>
      </w:r>
    </w:p>
    <w:p w:rsidR="002C6AEC" w:rsidRDefault="002C6AEC" w:rsidP="002C6AEC">
      <w:pPr>
        <w:ind w:firstLineChars="200" w:firstLine="480"/>
      </w:pPr>
      <w:r>
        <w:rPr>
          <w:rFonts w:hint="eastAsia"/>
        </w:rPr>
        <w:t>3</w:t>
      </w:r>
      <w:r>
        <w:rPr>
          <w:rFonts w:hint="eastAsia"/>
        </w:rPr>
        <w:t>、点击</w:t>
      </w:r>
      <w:r w:rsidR="0004090F">
        <w:rPr>
          <w:rFonts w:ascii="宋体" w:cs="宋体" w:hint="eastAsia"/>
          <w:noProof/>
          <w:kern w:val="0"/>
          <w:sz w:val="18"/>
          <w:szCs w:val="18"/>
        </w:rPr>
        <w:drawing>
          <wp:inline distT="0" distB="0" distL="0" distR="0">
            <wp:extent cx="942975" cy="238125"/>
            <wp:effectExtent l="1905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5" cstate="print"/>
                    <a:srcRect/>
                    <a:stretch>
                      <a:fillRect/>
                    </a:stretch>
                  </pic:blipFill>
                  <pic:spPr bwMode="auto">
                    <a:xfrm>
                      <a:off x="0" y="0"/>
                      <a:ext cx="942975" cy="238125"/>
                    </a:xfrm>
                    <a:prstGeom prst="rect">
                      <a:avLst/>
                    </a:prstGeom>
                    <a:noFill/>
                    <a:ln w="9525">
                      <a:noFill/>
                      <a:miter lim="800000"/>
                      <a:headEnd/>
                      <a:tailEnd/>
                    </a:ln>
                  </pic:spPr>
                </pic:pic>
              </a:graphicData>
            </a:graphic>
          </wp:inline>
        </w:drawing>
      </w:r>
      <w:r>
        <w:rPr>
          <w:rFonts w:hint="eastAsia"/>
        </w:rPr>
        <w:t>显示需回收的协议</w:t>
      </w:r>
    </w:p>
    <w:p w:rsidR="002C6AEC" w:rsidRDefault="002C6AEC" w:rsidP="002C6AEC">
      <w:pPr>
        <w:ind w:firstLineChars="200" w:firstLine="480"/>
      </w:pPr>
      <w:r>
        <w:rPr>
          <w:rFonts w:hint="eastAsia"/>
        </w:rPr>
        <w:t>4</w:t>
      </w:r>
      <w:r>
        <w:rPr>
          <w:rFonts w:hint="eastAsia"/>
        </w:rPr>
        <w:t>、选择需回收的协议编号，点击</w:t>
      </w:r>
      <w:r w:rsidR="0004090F">
        <w:rPr>
          <w:rFonts w:ascii="宋体" w:cs="宋体" w:hint="eastAsia"/>
          <w:noProof/>
          <w:kern w:val="0"/>
          <w:sz w:val="18"/>
          <w:szCs w:val="18"/>
        </w:rPr>
        <w:drawing>
          <wp:inline distT="0" distB="0" distL="0" distR="0">
            <wp:extent cx="971550" cy="266700"/>
            <wp:effectExtent l="1905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cstate="print"/>
                    <a:srcRect/>
                    <a:stretch>
                      <a:fillRect/>
                    </a:stretch>
                  </pic:blipFill>
                  <pic:spPr bwMode="auto">
                    <a:xfrm>
                      <a:off x="0" y="0"/>
                      <a:ext cx="971550" cy="266700"/>
                    </a:xfrm>
                    <a:prstGeom prst="rect">
                      <a:avLst/>
                    </a:prstGeom>
                    <a:noFill/>
                    <a:ln w="9525">
                      <a:noFill/>
                      <a:miter lim="800000"/>
                      <a:headEnd/>
                      <a:tailEnd/>
                    </a:ln>
                  </pic:spPr>
                </pic:pic>
              </a:graphicData>
            </a:graphic>
          </wp:inline>
        </w:drawing>
      </w:r>
      <w:r>
        <w:rPr>
          <w:rFonts w:hint="eastAsia"/>
        </w:rPr>
        <w:t>确定操作，额度回收成功。</w:t>
      </w:r>
    </w:p>
    <w:p w:rsidR="002C6AEC" w:rsidRDefault="002C6AEC" w:rsidP="0004090F">
      <w:pPr>
        <w:pStyle w:val="5"/>
        <w:rPr>
          <w:color w:val="FF0000"/>
          <w:sz w:val="24"/>
        </w:rPr>
      </w:pPr>
      <w:bookmarkStart w:id="125" w:name="_Toc183917942"/>
      <w:r>
        <w:rPr>
          <w:rFonts w:hint="eastAsia"/>
          <w:sz w:val="24"/>
        </w:rPr>
        <w:t>四、支付额度维护（业务代码</w:t>
      </w:r>
      <w:r>
        <w:rPr>
          <w:rFonts w:hint="eastAsia"/>
          <w:sz w:val="24"/>
        </w:rPr>
        <w:t>1929</w:t>
      </w:r>
      <w:r>
        <w:rPr>
          <w:rFonts w:hint="eastAsia"/>
          <w:sz w:val="24"/>
        </w:rPr>
        <w:t>）</w:t>
      </w:r>
      <w:bookmarkEnd w:id="125"/>
    </w:p>
    <w:p w:rsidR="002C6AEC" w:rsidRDefault="002C6AEC" w:rsidP="0004090F">
      <w:pPr>
        <w:pStyle w:val="6"/>
        <w:rPr>
          <w:color w:val="FF0000"/>
        </w:rPr>
      </w:pPr>
      <w:r>
        <w:rPr>
          <w:rFonts w:hint="eastAsia"/>
        </w:rPr>
        <w:t>（一）功能介绍</w:t>
      </w:r>
    </w:p>
    <w:p w:rsidR="002C6AEC" w:rsidRDefault="002C6AEC" w:rsidP="002C6AEC">
      <w:pPr>
        <w:pStyle w:val="20"/>
      </w:pPr>
      <w:r>
        <w:rPr>
          <w:rFonts w:hint="eastAsia"/>
        </w:rPr>
        <w:t>通过本功能实现对已签订的子协议进行额度调整。</w:t>
      </w:r>
    </w:p>
    <w:p w:rsidR="002C6AEC" w:rsidRDefault="002C6AEC" w:rsidP="0004090F">
      <w:pPr>
        <w:pStyle w:val="6"/>
      </w:pPr>
      <w:r>
        <w:rPr>
          <w:rFonts w:hint="eastAsia"/>
        </w:rPr>
        <w:t>（二）风险提示</w:t>
      </w:r>
    </w:p>
    <w:p w:rsidR="002C6AEC" w:rsidRDefault="002C6AEC" w:rsidP="002C6AEC">
      <w:pPr>
        <w:ind w:firstLineChars="200" w:firstLine="480"/>
      </w:pPr>
      <w:r>
        <w:rPr>
          <w:rFonts w:hint="eastAsia"/>
        </w:rPr>
        <w:t>按照相关的业务流程进行额度的调整</w:t>
      </w:r>
    </w:p>
    <w:p w:rsidR="002C6AEC" w:rsidRDefault="002C6AEC" w:rsidP="0004090F">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2C6AEC">
        <w:tc>
          <w:tcPr>
            <w:tcW w:w="2268" w:type="dxa"/>
          </w:tcPr>
          <w:p w:rsidR="002C6AEC" w:rsidRDefault="002C6AEC" w:rsidP="002C6AEC">
            <w:r>
              <w:rPr>
                <w:rFonts w:hint="eastAsia"/>
              </w:rPr>
              <w:t>原支付额度</w:t>
            </w:r>
          </w:p>
        </w:tc>
        <w:tc>
          <w:tcPr>
            <w:tcW w:w="6254" w:type="dxa"/>
          </w:tcPr>
          <w:p w:rsidR="002C6AEC" w:rsidRDefault="002C6AEC" w:rsidP="002C6AEC">
            <w:r>
              <w:rPr>
                <w:rFonts w:hint="eastAsia"/>
              </w:rPr>
              <w:t>当前支付额度维护前的额度</w:t>
            </w:r>
          </w:p>
        </w:tc>
      </w:tr>
    </w:tbl>
    <w:p w:rsidR="002C6AEC" w:rsidRDefault="002C6AEC" w:rsidP="002C6AEC">
      <w:pPr>
        <w:pStyle w:val="6"/>
      </w:pPr>
      <w:r>
        <w:rPr>
          <w:rFonts w:hint="eastAsia"/>
        </w:rPr>
        <w:t>（四）界面</w:t>
      </w:r>
    </w:p>
    <w:p w:rsidR="002C6AEC" w:rsidRDefault="002C6AEC" w:rsidP="002C6AEC">
      <w:r>
        <w:rPr>
          <w:rFonts w:hint="eastAsia"/>
        </w:rPr>
        <w:t xml:space="preserve">     </w:t>
      </w:r>
      <w:r>
        <w:rPr>
          <w:rFonts w:hint="eastAsia"/>
        </w:rPr>
        <w:t>额度维护画面：</w:t>
      </w:r>
    </w:p>
    <w:p w:rsidR="002C6AEC" w:rsidRDefault="0004090F" w:rsidP="002C6AEC">
      <w:r>
        <w:rPr>
          <w:rFonts w:hint="eastAsia"/>
          <w:noProof/>
        </w:rPr>
        <w:lastRenderedPageBreak/>
        <w:drawing>
          <wp:inline distT="0" distB="0" distL="0" distR="0">
            <wp:extent cx="5267325" cy="3952875"/>
            <wp:effectExtent l="19050" t="0" r="952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2C6AEC" w:rsidRDefault="002C6AEC" w:rsidP="002C6AEC">
      <w:r>
        <w:rPr>
          <w:rFonts w:hint="eastAsia"/>
        </w:rPr>
        <w:t xml:space="preserve">                              </w:t>
      </w:r>
      <w:r>
        <w:rPr>
          <w:rFonts w:hint="eastAsia"/>
        </w:rPr>
        <w:t>图一</w:t>
      </w:r>
    </w:p>
    <w:p w:rsidR="002C6AEC" w:rsidRDefault="002C6AEC" w:rsidP="0004090F">
      <w:pPr>
        <w:pStyle w:val="6"/>
      </w:pPr>
      <w:r>
        <w:rPr>
          <w:rFonts w:hint="eastAsia"/>
        </w:rPr>
        <w:t>（五）操作要点</w:t>
      </w:r>
    </w:p>
    <w:p w:rsidR="002C6AEC" w:rsidRDefault="002C6AEC" w:rsidP="002C6AEC">
      <w:pPr>
        <w:ind w:firstLineChars="200" w:firstLine="480"/>
      </w:pPr>
      <w:r>
        <w:rPr>
          <w:rFonts w:hint="eastAsia"/>
        </w:rPr>
        <w:t>额度维护后新的支付额度实时生效。</w:t>
      </w:r>
    </w:p>
    <w:p w:rsidR="002C6AEC" w:rsidRDefault="002C6AEC" w:rsidP="0004090F">
      <w:pPr>
        <w:pStyle w:val="6"/>
      </w:pPr>
      <w:r>
        <w:rPr>
          <w:rFonts w:hint="eastAsia"/>
        </w:rPr>
        <w:t>（六）操作步骤</w:t>
      </w:r>
    </w:p>
    <w:p w:rsidR="002C6AEC" w:rsidRDefault="002C6AEC" w:rsidP="002C6AEC">
      <w:pPr>
        <w:ind w:firstLineChars="200" w:firstLine="480"/>
      </w:pPr>
      <w:r>
        <w:rPr>
          <w:rFonts w:hint="eastAsia"/>
        </w:rPr>
        <w:t>1</w:t>
      </w:r>
      <w:r>
        <w:rPr>
          <w:rFonts w:hint="eastAsia"/>
        </w:rPr>
        <w:t>、在</w:t>
      </w:r>
      <w:r>
        <w:object w:dxaOrig="2010" w:dyaOrig="315">
          <v:shape id="_x0000_i1081" type="#_x0000_t75" style="width:100.5pt;height:15.75pt" o:ole="">
            <v:imagedata r:id="rId142" o:title=""/>
          </v:shape>
          <o:OLEObject Type="Embed" ProgID="PBrush" ShapeID="_x0000_i1081" DrawAspect="Content" ObjectID="_1458487557" r:id="rId157"/>
        </w:object>
      </w:r>
      <w:r>
        <w:rPr>
          <w:rFonts w:hint="eastAsia"/>
        </w:rPr>
        <w:t>处输入业务代码</w:t>
      </w:r>
      <w:r>
        <w:rPr>
          <w:rFonts w:hint="eastAsia"/>
        </w:rPr>
        <w:t>1929</w:t>
      </w:r>
      <w:r>
        <w:rPr>
          <w:rFonts w:hint="eastAsia"/>
        </w:rPr>
        <w:t>，进入额度维护功能。</w:t>
      </w:r>
    </w:p>
    <w:p w:rsidR="002C6AEC" w:rsidRDefault="002C6AEC" w:rsidP="002C6AEC">
      <w:pPr>
        <w:ind w:firstLineChars="200" w:firstLine="480"/>
      </w:pPr>
      <w:r>
        <w:rPr>
          <w:rFonts w:hint="eastAsia"/>
        </w:rPr>
        <w:t>2</w:t>
      </w:r>
      <w:r>
        <w:rPr>
          <w:rFonts w:hint="eastAsia"/>
        </w:rPr>
        <w:t>、在</w:t>
      </w:r>
      <w:r w:rsidR="0004090F">
        <w:rPr>
          <w:rFonts w:ascii="宋体" w:cs="宋体" w:hint="eastAsia"/>
          <w:noProof/>
          <w:kern w:val="0"/>
          <w:sz w:val="18"/>
          <w:szCs w:val="18"/>
        </w:rPr>
        <w:drawing>
          <wp:inline distT="0" distB="0" distL="0" distR="0">
            <wp:extent cx="2819400" cy="219075"/>
            <wp:effectExtent l="1905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8" cstate="print"/>
                    <a:srcRect/>
                    <a:stretch>
                      <a:fillRect/>
                    </a:stretch>
                  </pic:blipFill>
                  <pic:spPr bwMode="auto">
                    <a:xfrm>
                      <a:off x="0" y="0"/>
                      <a:ext cx="2819400" cy="219075"/>
                    </a:xfrm>
                    <a:prstGeom prst="rect">
                      <a:avLst/>
                    </a:prstGeom>
                    <a:noFill/>
                    <a:ln w="9525">
                      <a:noFill/>
                      <a:miter lim="800000"/>
                      <a:headEnd/>
                      <a:tailEnd/>
                    </a:ln>
                  </pic:spPr>
                </pic:pic>
              </a:graphicData>
            </a:graphic>
          </wp:inline>
        </w:drawing>
      </w:r>
      <w:r>
        <w:rPr>
          <w:rFonts w:hint="eastAsia"/>
        </w:rPr>
        <w:t>栏输入</w:t>
      </w:r>
      <w:r>
        <w:rPr>
          <w:rFonts w:hint="eastAsia"/>
        </w:rPr>
        <w:t>8</w:t>
      </w:r>
      <w:r>
        <w:rPr>
          <w:rFonts w:hint="eastAsia"/>
        </w:rPr>
        <w:t>位的主协议编号。</w:t>
      </w:r>
    </w:p>
    <w:p w:rsidR="002C6AEC" w:rsidRDefault="002C6AEC" w:rsidP="002C6AEC">
      <w:pPr>
        <w:ind w:firstLineChars="200" w:firstLine="480"/>
      </w:pPr>
      <w:r>
        <w:rPr>
          <w:rFonts w:hint="eastAsia"/>
        </w:rPr>
        <w:t>3</w:t>
      </w:r>
      <w:r>
        <w:rPr>
          <w:rFonts w:hint="eastAsia"/>
        </w:rPr>
        <w:t>、点击</w:t>
      </w:r>
      <w:r w:rsidR="0004090F">
        <w:rPr>
          <w:rFonts w:ascii="宋体" w:cs="宋体" w:hint="eastAsia"/>
          <w:noProof/>
          <w:kern w:val="0"/>
          <w:sz w:val="18"/>
          <w:szCs w:val="18"/>
        </w:rPr>
        <w:drawing>
          <wp:inline distT="0" distB="0" distL="0" distR="0">
            <wp:extent cx="942975" cy="238125"/>
            <wp:effectExtent l="1905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5" cstate="print"/>
                    <a:srcRect/>
                    <a:stretch>
                      <a:fillRect/>
                    </a:stretch>
                  </pic:blipFill>
                  <pic:spPr bwMode="auto">
                    <a:xfrm>
                      <a:off x="0" y="0"/>
                      <a:ext cx="942975" cy="238125"/>
                    </a:xfrm>
                    <a:prstGeom prst="rect">
                      <a:avLst/>
                    </a:prstGeom>
                    <a:noFill/>
                    <a:ln w="9525">
                      <a:noFill/>
                      <a:miter lim="800000"/>
                      <a:headEnd/>
                      <a:tailEnd/>
                    </a:ln>
                  </pic:spPr>
                </pic:pic>
              </a:graphicData>
            </a:graphic>
          </wp:inline>
        </w:drawing>
      </w:r>
      <w:r>
        <w:rPr>
          <w:rFonts w:hint="eastAsia"/>
        </w:rPr>
        <w:t>显示主协议的内容。</w:t>
      </w:r>
    </w:p>
    <w:p w:rsidR="002C6AEC" w:rsidRDefault="002C6AEC" w:rsidP="002C6AEC">
      <w:pPr>
        <w:ind w:firstLineChars="200" w:firstLine="480"/>
      </w:pPr>
      <w:r>
        <w:rPr>
          <w:rFonts w:hint="eastAsia"/>
        </w:rPr>
        <w:t>4</w:t>
      </w:r>
      <w:r>
        <w:rPr>
          <w:rFonts w:hint="eastAsia"/>
        </w:rPr>
        <w:t>、选择需维护的子协议编号，点击</w:t>
      </w:r>
      <w:r w:rsidR="0004090F">
        <w:rPr>
          <w:rFonts w:ascii="宋体" w:cs="宋体" w:hint="eastAsia"/>
          <w:noProof/>
          <w:kern w:val="0"/>
          <w:sz w:val="18"/>
          <w:szCs w:val="18"/>
        </w:rPr>
        <w:drawing>
          <wp:inline distT="0" distB="0" distL="0" distR="0">
            <wp:extent cx="962025" cy="247650"/>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9" cstate="print"/>
                    <a:srcRect/>
                    <a:stretch>
                      <a:fillRect/>
                    </a:stretch>
                  </pic:blipFill>
                  <pic:spPr bwMode="auto">
                    <a:xfrm>
                      <a:off x="0" y="0"/>
                      <a:ext cx="962025" cy="247650"/>
                    </a:xfrm>
                    <a:prstGeom prst="rect">
                      <a:avLst/>
                    </a:prstGeom>
                    <a:noFill/>
                    <a:ln w="9525">
                      <a:noFill/>
                      <a:miter lim="800000"/>
                      <a:headEnd/>
                      <a:tailEnd/>
                    </a:ln>
                  </pic:spPr>
                </pic:pic>
              </a:graphicData>
            </a:graphic>
          </wp:inline>
        </w:drawing>
      </w:r>
      <w:r>
        <w:rPr>
          <w:rFonts w:hint="eastAsia"/>
        </w:rPr>
        <w:t>确定操作，输入新的支付额度，经主管授权后新额度实时生效。</w:t>
      </w:r>
      <w:r>
        <w:rPr>
          <w:rFonts w:hint="eastAsia"/>
        </w:rPr>
        <w:t xml:space="preserve"> </w:t>
      </w:r>
    </w:p>
    <w:p w:rsidR="002C6AEC" w:rsidRDefault="002C6AEC" w:rsidP="002C6AEC"/>
    <w:p w:rsidR="002C6AEC" w:rsidRDefault="002C6AEC" w:rsidP="002C6AEC"/>
    <w:p w:rsidR="002C6AEC" w:rsidRPr="002C6AEC" w:rsidRDefault="002C6AEC" w:rsidP="002C6AEC"/>
    <w:p w:rsidR="004A1DF5" w:rsidRDefault="004A1DF5" w:rsidP="0004090F">
      <w:pPr>
        <w:pStyle w:val="30"/>
      </w:pPr>
      <w:bookmarkStart w:id="126" w:name="_Toc186273580"/>
      <w:r>
        <w:rPr>
          <w:rFonts w:hint="eastAsia"/>
        </w:rPr>
        <w:lastRenderedPageBreak/>
        <w:t>第三章</w:t>
      </w:r>
      <w:r>
        <w:rPr>
          <w:rFonts w:hint="eastAsia"/>
        </w:rPr>
        <w:t xml:space="preserve">  </w:t>
      </w:r>
      <w:r>
        <w:rPr>
          <w:rFonts w:hint="eastAsia"/>
        </w:rPr>
        <w:t>现金业务</w:t>
      </w:r>
      <w:bookmarkEnd w:id="74"/>
      <w:bookmarkEnd w:id="75"/>
      <w:bookmarkEnd w:id="126"/>
    </w:p>
    <w:p w:rsidR="004A1DF5" w:rsidRDefault="004A1DF5">
      <w:pPr>
        <w:pStyle w:val="30"/>
      </w:pPr>
      <w:bookmarkStart w:id="127" w:name="_Toc79548745"/>
    </w:p>
    <w:p w:rsidR="004D36BA" w:rsidRDefault="004D36BA" w:rsidP="004D36BA">
      <w:pPr>
        <w:ind w:firstLineChars="200" w:firstLine="480"/>
        <w:rPr>
          <w:rFonts w:ascii="宋体" w:hAnsi="宋体"/>
          <w:vanish/>
          <w:szCs w:val="28"/>
        </w:rPr>
      </w:pPr>
      <w:r>
        <w:rPr>
          <w:rFonts w:ascii="宋体" w:hAnsi="宋体" w:hint="eastAsia"/>
        </w:rPr>
        <w:t>现金业务是指新系统中与现金有关的业务。</w:t>
      </w:r>
      <w:r>
        <w:rPr>
          <w:rFonts w:ascii="宋体" w:hAnsi="宋体" w:hint="eastAsia"/>
          <w:szCs w:val="28"/>
        </w:rPr>
        <w:t>在新系统中现金业务既是一项公共支持，也有自身相对独立的业务处理，例如尾箱管理、现金调缴等等，其他业务涉及到的现金收付均由现金业务进行数量变动的记载和账务处理。</w:t>
      </w:r>
    </w:p>
    <w:p w:rsidR="004D36BA" w:rsidRDefault="004D36BA" w:rsidP="004D36BA">
      <w:pPr>
        <w:ind w:firstLineChars="225" w:firstLine="540"/>
        <w:rPr>
          <w:rFonts w:ascii="宋体" w:hAnsi="宋体"/>
        </w:rPr>
      </w:pPr>
    </w:p>
    <w:p w:rsidR="004D36BA" w:rsidRDefault="004D36BA" w:rsidP="0004090F">
      <w:pPr>
        <w:pStyle w:val="5"/>
        <w:rPr>
          <w:rFonts w:ascii="宋体" w:hAnsi="宋体"/>
        </w:rPr>
      </w:pPr>
      <w:bookmarkStart w:id="128" w:name="_Toc173674591"/>
      <w:bookmarkStart w:id="129" w:name="_Toc183917944"/>
      <w:r>
        <w:rPr>
          <w:rFonts w:ascii="宋体" w:hAnsi="宋体" w:hint="eastAsia"/>
        </w:rPr>
        <w:t>一、尾箱和现金单</w:t>
      </w:r>
      <w:bookmarkEnd w:id="128"/>
      <w:bookmarkEnd w:id="129"/>
    </w:p>
    <w:p w:rsidR="004D36BA" w:rsidRDefault="004D36BA" w:rsidP="004D36BA">
      <w:pPr>
        <w:pStyle w:val="32"/>
        <w:adjustRightInd/>
        <w:snapToGrid/>
        <w:rPr>
          <w:rFonts w:ascii="宋体"/>
        </w:rPr>
      </w:pPr>
      <w:r>
        <w:rPr>
          <w:rFonts w:ascii="宋体" w:hint="eastAsia"/>
        </w:rPr>
        <w:t>有现金尾箱的用户才能经办现金业务，为解决没有现金尾箱用户办理现金有关的业务（或者应对其他业务需要），系统引入了“现金单”。具体说明详见“第一章：基本情况”的“第二节：名词解释”。</w:t>
      </w:r>
    </w:p>
    <w:p w:rsidR="004D36BA" w:rsidRDefault="004D36BA" w:rsidP="0004090F">
      <w:pPr>
        <w:pStyle w:val="5"/>
        <w:rPr>
          <w:rFonts w:ascii="宋体" w:hAnsi="宋体"/>
        </w:rPr>
      </w:pPr>
      <w:bookmarkStart w:id="130" w:name="_Toc173674592"/>
      <w:bookmarkStart w:id="131" w:name="_Toc183917945"/>
      <w:r>
        <w:rPr>
          <w:rFonts w:ascii="宋体" w:hAnsi="宋体" w:hint="eastAsia"/>
        </w:rPr>
        <w:t>二、现金尾零处理</w:t>
      </w:r>
      <w:bookmarkEnd w:id="130"/>
      <w:bookmarkEnd w:id="131"/>
    </w:p>
    <w:p w:rsidR="004D36BA" w:rsidRDefault="004D36BA" w:rsidP="004D36BA">
      <w:pPr>
        <w:ind w:firstLineChars="225" w:firstLine="540"/>
        <w:rPr>
          <w:rFonts w:ascii="宋体" w:hAnsi="宋体"/>
        </w:rPr>
      </w:pPr>
      <w:r>
        <w:rPr>
          <w:rFonts w:ascii="宋体" w:hAnsi="宋体" w:hint="eastAsia"/>
        </w:rPr>
        <w:t>外币现钞尾零结汇：新系统中允许在外币收付现钞业务中对外币无法支（找）付现钞的尾零部分结汇后支付人民币。可以结汇的金额必须小于系统中设置的外币付现结汇限额。结汇业务的核算部门在系统配置中先行设定（一般为所属分行的分行营业部）。系统使用专用的内部户口号（外币在40151006户口，对应的人民币在指定核算户口）进行核算，并由结售汇系统在下一工作日进行平盘处理。</w:t>
      </w:r>
    </w:p>
    <w:p w:rsidR="004D36BA" w:rsidRDefault="004D36BA" w:rsidP="004D36BA">
      <w:pPr>
        <w:ind w:firstLineChars="225" w:firstLine="540"/>
        <w:rPr>
          <w:rFonts w:ascii="宋体" w:hAnsi="宋体"/>
        </w:rPr>
      </w:pPr>
      <w:r>
        <w:rPr>
          <w:rFonts w:ascii="宋体" w:hAnsi="宋体" w:hint="eastAsia"/>
        </w:rPr>
        <w:t>人民币角分尾零：在人民币现金收付业务中，系统允许根据配置对人民币金额进行分位的尾零损益处理。尾零损益金额为对分位四舍五入计算后的差额。尾零损益使用专门的内部户口号（40150920）进行核算。需要结转损益时，通过手工记账的方式在通用记账中进行处理。</w:t>
      </w:r>
    </w:p>
    <w:p w:rsidR="004D36BA" w:rsidRDefault="004D36BA" w:rsidP="0004090F">
      <w:pPr>
        <w:pStyle w:val="5"/>
        <w:rPr>
          <w:rFonts w:ascii="宋体" w:hAnsi="宋体"/>
        </w:rPr>
      </w:pPr>
      <w:bookmarkStart w:id="132" w:name="_Toc173674593"/>
      <w:bookmarkStart w:id="133" w:name="_Toc183917946"/>
      <w:r>
        <w:rPr>
          <w:rFonts w:ascii="宋体" w:hAnsi="宋体" w:hint="eastAsia"/>
        </w:rPr>
        <w:t>三、现金券别控制</w:t>
      </w:r>
      <w:bookmarkEnd w:id="132"/>
      <w:bookmarkEnd w:id="133"/>
    </w:p>
    <w:p w:rsidR="004D36BA" w:rsidRDefault="004D36BA" w:rsidP="004D36BA">
      <w:pPr>
        <w:ind w:firstLineChars="225" w:firstLine="540"/>
        <w:rPr>
          <w:rFonts w:ascii="宋体" w:hAnsi="宋体"/>
        </w:rPr>
      </w:pPr>
      <w:r>
        <w:rPr>
          <w:rFonts w:ascii="宋体" w:hAnsi="宋体" w:hint="eastAsia"/>
        </w:rPr>
        <w:t>在新系统中，可以根据管理和业务需要，对不同的尾箱采取不同的券别控制方式。尾箱券别控制方式针对具体的尾箱存在不同的作用：</w:t>
      </w:r>
    </w:p>
    <w:p w:rsidR="004D36BA" w:rsidRDefault="004D36BA" w:rsidP="000029C7">
      <w:pPr>
        <w:numPr>
          <w:ilvl w:val="0"/>
          <w:numId w:val="469"/>
        </w:numPr>
        <w:ind w:left="0" w:firstLineChars="200" w:firstLine="480"/>
        <w:rPr>
          <w:rFonts w:ascii="宋体" w:hAnsi="宋体"/>
        </w:rPr>
      </w:pPr>
      <w:r>
        <w:rPr>
          <w:rFonts w:ascii="宋体" w:hAnsi="宋体" w:hint="eastAsia"/>
        </w:rPr>
        <w:lastRenderedPageBreak/>
        <w:t>如果尾箱券别参加控制，用户操作时，必须输入具体的券别，且券别合计金额与业务金额必须相符（尾零部分除外）；</w:t>
      </w:r>
    </w:p>
    <w:p w:rsidR="004D36BA" w:rsidRDefault="004D36BA" w:rsidP="000029C7">
      <w:pPr>
        <w:numPr>
          <w:ilvl w:val="0"/>
          <w:numId w:val="469"/>
        </w:numPr>
        <w:ind w:left="0" w:firstLineChars="200" w:firstLine="480"/>
        <w:rPr>
          <w:rFonts w:ascii="宋体" w:hAnsi="宋体"/>
        </w:rPr>
      </w:pPr>
      <w:r>
        <w:rPr>
          <w:rFonts w:ascii="宋体" w:hAnsi="宋体" w:hint="eastAsia"/>
        </w:rPr>
        <w:t>如果尾箱券别不参加控制，用户操作时，可以不输入具体的券别，但如果输入了券别，就必须要求券别合计金额等于业务金额（尾零部分除外）。</w:t>
      </w:r>
    </w:p>
    <w:p w:rsidR="004D36BA" w:rsidRDefault="004D36BA" w:rsidP="000029C7">
      <w:pPr>
        <w:numPr>
          <w:ilvl w:val="0"/>
          <w:numId w:val="469"/>
        </w:numPr>
        <w:ind w:left="0" w:firstLineChars="200" w:firstLine="480"/>
        <w:rPr>
          <w:rFonts w:ascii="宋体" w:hAnsi="宋体"/>
        </w:rPr>
      </w:pPr>
      <w:r>
        <w:rPr>
          <w:rFonts w:ascii="宋体" w:hAnsi="宋体" w:hint="eastAsia"/>
        </w:rPr>
        <w:t>当券别参加控制时，系统记录每一收付业务的具体券别信息，即进行现金券别“表外账”的核算。且在对某一券别进行付出操作时，必须保证券别可用数量足够。</w:t>
      </w:r>
    </w:p>
    <w:p w:rsidR="004D36BA" w:rsidRDefault="004D36BA" w:rsidP="000029C7">
      <w:pPr>
        <w:numPr>
          <w:ilvl w:val="0"/>
          <w:numId w:val="469"/>
        </w:numPr>
        <w:ind w:left="0" w:firstLineChars="200" w:firstLine="480"/>
        <w:rPr>
          <w:rFonts w:ascii="宋体" w:hAnsi="宋体"/>
        </w:rPr>
      </w:pPr>
      <w:r>
        <w:rPr>
          <w:rFonts w:ascii="宋体" w:hAnsi="宋体" w:hint="eastAsia"/>
        </w:rPr>
        <w:t>当券别不参加控制，系统不记录任何表外账信息，用户所输入的券别信息仅作为一个计算核对方法，也不判断是否足够支付。</w:t>
      </w:r>
    </w:p>
    <w:p w:rsidR="004D36BA" w:rsidRDefault="004D36BA" w:rsidP="000029C7">
      <w:pPr>
        <w:numPr>
          <w:ilvl w:val="0"/>
          <w:numId w:val="469"/>
        </w:numPr>
        <w:ind w:left="0" w:firstLineChars="200" w:firstLine="480"/>
        <w:rPr>
          <w:rFonts w:ascii="宋体" w:hAnsi="宋体"/>
        </w:rPr>
      </w:pPr>
      <w:r>
        <w:rPr>
          <w:rFonts w:ascii="宋体" w:hAnsi="宋体" w:hint="eastAsia"/>
        </w:rPr>
        <w:t>当券别控制方式由不参加控制变为参加控制时，用户可通过尾箱的券别调整来调整尾箱的券别信息。</w:t>
      </w:r>
    </w:p>
    <w:p w:rsidR="004D36BA" w:rsidRDefault="004D36BA" w:rsidP="000029C7">
      <w:pPr>
        <w:numPr>
          <w:ilvl w:val="0"/>
          <w:numId w:val="469"/>
        </w:numPr>
        <w:ind w:left="0" w:firstLineChars="200" w:firstLine="480"/>
        <w:rPr>
          <w:rFonts w:ascii="宋体" w:hAnsi="宋体"/>
        </w:rPr>
      </w:pPr>
      <w:r>
        <w:rPr>
          <w:rFonts w:ascii="宋体" w:hAnsi="宋体" w:hint="eastAsia"/>
        </w:rPr>
        <w:t>券别的编码规则：券别编码由两位数字组成，第一位数代表券别面额的第一位数，第二位数代表券别面额中从分位开始计算的位数（不含第一位）。如面额100.00，它的券别代码为14，面额50.00的代码为53。</w:t>
      </w:r>
    </w:p>
    <w:p w:rsidR="004D36BA" w:rsidRDefault="004D36BA" w:rsidP="0004090F">
      <w:pPr>
        <w:pStyle w:val="5"/>
        <w:rPr>
          <w:rFonts w:ascii="宋体" w:hAnsi="宋体"/>
        </w:rPr>
      </w:pPr>
      <w:bookmarkStart w:id="134" w:name="_Toc173674594"/>
      <w:bookmarkStart w:id="135" w:name="_Toc183917947"/>
      <w:r>
        <w:rPr>
          <w:rFonts w:ascii="宋体" w:hAnsi="宋体" w:hint="eastAsia"/>
        </w:rPr>
        <w:t>四、在现金业务中，对不同业务采用不同的业务经办模式</w:t>
      </w:r>
      <w:bookmarkEnd w:id="134"/>
      <w:bookmarkEnd w:id="135"/>
    </w:p>
    <w:p w:rsidR="004D36BA" w:rsidRDefault="004D36BA" w:rsidP="000029C7">
      <w:pPr>
        <w:numPr>
          <w:ilvl w:val="0"/>
          <w:numId w:val="470"/>
        </w:numPr>
        <w:ind w:left="0" w:firstLineChars="200" w:firstLine="480"/>
        <w:rPr>
          <w:rFonts w:ascii="宋体" w:hAnsi="宋体"/>
        </w:rPr>
      </w:pPr>
      <w:r>
        <w:rPr>
          <w:rFonts w:ascii="宋体" w:hAnsi="宋体" w:hint="eastAsia"/>
        </w:rPr>
        <w:t>柜台现金收付。采取经办、授权模式，在用户设定现金收付限额内（含限额），用户一人经办后业务成功完成；超过限额的，授权人员授权后业务成功完成。如果业务判断中本身存在需要授权（非现金收付限额原因），需授权后完成。授权为现场授权方式。</w:t>
      </w:r>
    </w:p>
    <w:p w:rsidR="004D36BA" w:rsidRDefault="004D36BA" w:rsidP="000029C7">
      <w:pPr>
        <w:numPr>
          <w:ilvl w:val="0"/>
          <w:numId w:val="470"/>
        </w:numPr>
        <w:ind w:left="0" w:firstLineChars="200" w:firstLine="480"/>
        <w:rPr>
          <w:rFonts w:ascii="宋体" w:hAnsi="宋体"/>
        </w:rPr>
      </w:pPr>
      <w:r>
        <w:rPr>
          <w:rFonts w:ascii="宋体" w:hAnsi="宋体" w:hint="eastAsia"/>
        </w:rPr>
        <w:t>现金调剂。采取经办、接收、复核和授权方式。授权为现场授权。复核在涉及多人管理尾箱时产生作用。调剂可以采取异步调剂模式。</w:t>
      </w:r>
    </w:p>
    <w:p w:rsidR="004D36BA" w:rsidRDefault="004D36BA" w:rsidP="000029C7">
      <w:pPr>
        <w:numPr>
          <w:ilvl w:val="0"/>
          <w:numId w:val="470"/>
        </w:numPr>
        <w:ind w:left="0" w:firstLineChars="200" w:firstLine="480"/>
        <w:rPr>
          <w:rFonts w:ascii="宋体" w:hAnsi="宋体"/>
        </w:rPr>
      </w:pPr>
      <w:r>
        <w:rPr>
          <w:rFonts w:ascii="宋体" w:hAnsi="宋体" w:hint="eastAsia"/>
        </w:rPr>
        <w:t>现金调缴。根据业务流程采取异步逐步处理方式。</w:t>
      </w:r>
    </w:p>
    <w:p w:rsidR="004D36BA" w:rsidRDefault="004D36BA" w:rsidP="004D36BA">
      <w:pPr>
        <w:pStyle w:val="20"/>
        <w:adjustRightInd/>
        <w:snapToGrid/>
      </w:pPr>
      <w:r>
        <w:rPr>
          <w:rFonts w:hint="eastAsia"/>
        </w:rPr>
        <w:t>在现金业务经办过程中，系统会根据在用户管理系统中设置的用户现金经办限额决定用户能够进行的操作，也就是说可以根据管理的需要对不同用户设置不同的币种和不同经办限额。</w:t>
      </w:r>
    </w:p>
    <w:p w:rsidR="004D36BA" w:rsidRDefault="004D36BA" w:rsidP="0004090F">
      <w:pPr>
        <w:pStyle w:val="5"/>
        <w:rPr>
          <w:rFonts w:ascii="宋体" w:hAnsi="宋体"/>
        </w:rPr>
      </w:pPr>
      <w:bookmarkStart w:id="136" w:name="_Toc173674595"/>
      <w:bookmarkStart w:id="137" w:name="_Toc183917948"/>
      <w:r>
        <w:rPr>
          <w:rFonts w:ascii="宋体" w:hAnsi="宋体" w:hint="eastAsia"/>
        </w:rPr>
        <w:lastRenderedPageBreak/>
        <w:t>五、不同的尾箱类型对现金业务的影响</w:t>
      </w:r>
      <w:bookmarkEnd w:id="136"/>
      <w:bookmarkEnd w:id="137"/>
    </w:p>
    <w:p w:rsidR="004D36BA" w:rsidRDefault="004D36BA" w:rsidP="000029C7">
      <w:pPr>
        <w:numPr>
          <w:ilvl w:val="0"/>
          <w:numId w:val="471"/>
        </w:numPr>
        <w:ind w:left="0" w:firstLineChars="200" w:firstLine="480"/>
        <w:rPr>
          <w:rFonts w:ascii="宋体" w:hAnsi="宋体"/>
        </w:rPr>
      </w:pPr>
      <w:r>
        <w:rPr>
          <w:rFonts w:ascii="宋体" w:hAnsi="宋体" w:hint="eastAsia"/>
        </w:rPr>
        <w:t>自助设备类现金尾箱不能进行柜台现金收付操作。</w:t>
      </w:r>
    </w:p>
    <w:p w:rsidR="004D36BA" w:rsidRDefault="004D36BA" w:rsidP="000029C7">
      <w:pPr>
        <w:numPr>
          <w:ilvl w:val="0"/>
          <w:numId w:val="471"/>
        </w:numPr>
        <w:ind w:left="0" w:firstLineChars="200" w:firstLine="480"/>
        <w:rPr>
          <w:rFonts w:ascii="宋体" w:hAnsi="宋体"/>
        </w:rPr>
      </w:pPr>
      <w:r>
        <w:rPr>
          <w:rFonts w:ascii="宋体" w:hAnsi="宋体" w:hint="eastAsia"/>
        </w:rPr>
        <w:t>多人管理柜员尾箱在经办柜台现金收付业务时以当前使用人为尾箱的唯一使用人，视同单人尾箱处理，其他的管理员此时没有实际控制作用。</w:t>
      </w:r>
    </w:p>
    <w:p w:rsidR="004D36BA" w:rsidRDefault="004D36BA" w:rsidP="000029C7">
      <w:pPr>
        <w:numPr>
          <w:ilvl w:val="0"/>
          <w:numId w:val="471"/>
        </w:numPr>
        <w:ind w:left="0" w:firstLineChars="200" w:firstLine="480"/>
        <w:rPr>
          <w:rFonts w:ascii="宋体" w:hAnsi="宋体"/>
        </w:rPr>
      </w:pPr>
      <w:r>
        <w:rPr>
          <w:rFonts w:ascii="宋体" w:hAnsi="宋体" w:hint="eastAsia"/>
        </w:rPr>
        <w:t>多人管理普通柜员尾箱和金库尾箱可以进行系统外现金调缴业务，单人管理尾箱、多人管理尾箱和金库尾箱可以进行系统内现金调缴业务。</w:t>
      </w:r>
    </w:p>
    <w:p w:rsidR="004D36BA" w:rsidRDefault="004D36BA" w:rsidP="000029C7">
      <w:pPr>
        <w:numPr>
          <w:ilvl w:val="0"/>
          <w:numId w:val="471"/>
        </w:numPr>
        <w:ind w:left="0" w:firstLineChars="200" w:firstLine="480"/>
        <w:rPr>
          <w:rFonts w:ascii="宋体" w:hAnsi="宋体"/>
        </w:rPr>
      </w:pPr>
      <w:r>
        <w:rPr>
          <w:rFonts w:ascii="宋体" w:hAnsi="宋体" w:hint="eastAsia"/>
        </w:rPr>
        <w:t>在现金调剂业务中，如果存在多人管理尾箱，系统要求非交接双方的另一用户进行复核。</w:t>
      </w:r>
    </w:p>
    <w:p w:rsidR="004D36BA" w:rsidRDefault="004D36BA" w:rsidP="000029C7">
      <w:pPr>
        <w:numPr>
          <w:ilvl w:val="0"/>
          <w:numId w:val="471"/>
        </w:numPr>
        <w:ind w:left="0" w:firstLineChars="200" w:firstLine="480"/>
        <w:rPr>
          <w:rFonts w:ascii="宋体" w:hAnsi="宋体"/>
        </w:rPr>
      </w:pPr>
      <w:bookmarkStart w:id="138" w:name="_Toc68571887"/>
      <w:bookmarkStart w:id="139" w:name="_Toc78540466"/>
      <w:r>
        <w:rPr>
          <w:rFonts w:ascii="宋体" w:hAnsi="宋体" w:hint="eastAsia"/>
        </w:rPr>
        <w:t>在现金调缴业务中，如果是多人尾箱，系统要求必须由尾箱的另一管理员进行复核。</w:t>
      </w:r>
    </w:p>
    <w:p w:rsidR="004D36BA" w:rsidRDefault="004D36BA" w:rsidP="0004090F">
      <w:pPr>
        <w:pStyle w:val="5"/>
        <w:rPr>
          <w:rFonts w:ascii="宋体" w:hAnsi="宋体"/>
        </w:rPr>
      </w:pPr>
      <w:bookmarkStart w:id="140" w:name="_Toc173674596"/>
      <w:bookmarkStart w:id="141" w:name="_Toc183917949"/>
      <w:r>
        <w:rPr>
          <w:rFonts w:ascii="宋体" w:hAnsi="宋体" w:hint="eastAsia"/>
        </w:rPr>
        <w:t>六、现金尾箱管理的操作流程：</w:t>
      </w:r>
      <w:bookmarkEnd w:id="140"/>
      <w:bookmarkEnd w:id="141"/>
    </w:p>
    <w:p w:rsidR="004D36BA" w:rsidRDefault="004D36BA" w:rsidP="000029C7">
      <w:pPr>
        <w:numPr>
          <w:ilvl w:val="0"/>
          <w:numId w:val="472"/>
        </w:numPr>
        <w:ind w:left="0" w:firstLineChars="200" w:firstLine="480"/>
        <w:rPr>
          <w:rFonts w:ascii="宋体" w:hAnsi="宋体"/>
        </w:rPr>
      </w:pPr>
      <w:r>
        <w:rPr>
          <w:rFonts w:ascii="宋体" w:hAnsi="宋体" w:hint="eastAsia"/>
        </w:rPr>
        <w:t>尾箱完整流程：设置尾箱→日初发尾箱→尾箱日初→日间操作（现金收付、现金调缴/调剂、假币处理、现金兑换、现金核对、现金查询等）→尾箱日结→日终收尾箱；</w:t>
      </w:r>
    </w:p>
    <w:p w:rsidR="004D36BA" w:rsidRDefault="004D36BA" w:rsidP="000029C7">
      <w:pPr>
        <w:numPr>
          <w:ilvl w:val="0"/>
          <w:numId w:val="472"/>
        </w:numPr>
        <w:ind w:left="0" w:firstLineChars="200" w:firstLine="480"/>
        <w:rPr>
          <w:rFonts w:ascii="宋体" w:hAnsi="宋体"/>
        </w:rPr>
      </w:pPr>
      <w:r>
        <w:rPr>
          <w:rFonts w:ascii="宋体" w:hAnsi="宋体" w:hint="eastAsia"/>
        </w:rPr>
        <w:t>柜员尾箱流程：日初发尾箱→尾箱日初→日间操作（现金收付、现金调缴/调剂、假币处理、现金兑换、现金核对、现金查询）→尾箱日结→日终收尾箱；</w:t>
      </w:r>
    </w:p>
    <w:p w:rsidR="004D36BA" w:rsidRDefault="004D36BA" w:rsidP="000029C7">
      <w:pPr>
        <w:numPr>
          <w:ilvl w:val="0"/>
          <w:numId w:val="472"/>
        </w:numPr>
        <w:ind w:left="0" w:firstLineChars="200" w:firstLine="480"/>
        <w:rPr>
          <w:rFonts w:ascii="宋体" w:hAnsi="宋体"/>
        </w:rPr>
      </w:pPr>
      <w:r>
        <w:rPr>
          <w:rFonts w:ascii="宋体" w:hAnsi="宋体" w:hint="eastAsia"/>
        </w:rPr>
        <w:t>金库尾箱流程：金库尾箱日初→日间操作（现金调缴/调剂、假币处理、现金核对、现金查询）→尾箱日结。</w:t>
      </w:r>
    </w:p>
    <w:p w:rsidR="004D36BA" w:rsidRDefault="004D36BA" w:rsidP="0004090F">
      <w:pPr>
        <w:pStyle w:val="5"/>
        <w:rPr>
          <w:rFonts w:ascii="宋体" w:hAnsi="宋体"/>
        </w:rPr>
      </w:pPr>
      <w:bookmarkStart w:id="142" w:name="_Toc173674597"/>
      <w:bookmarkStart w:id="143" w:name="_Toc183917950"/>
      <w:r>
        <w:rPr>
          <w:rFonts w:ascii="宋体" w:hAnsi="宋体" w:hint="eastAsia"/>
        </w:rPr>
        <w:t>七、系统内现金调缴模式</w:t>
      </w:r>
      <w:bookmarkEnd w:id="142"/>
      <w:bookmarkEnd w:id="143"/>
    </w:p>
    <w:p w:rsidR="004D36BA" w:rsidRDefault="004D36BA" w:rsidP="004D36BA">
      <w:pPr>
        <w:pStyle w:val="32"/>
        <w:adjustRightInd/>
        <w:snapToGrid/>
        <w:rPr>
          <w:rFonts w:ascii="宋体"/>
        </w:rPr>
      </w:pPr>
      <w:r>
        <w:rPr>
          <w:rFonts w:ascii="宋体" w:hint="eastAsia"/>
        </w:rPr>
        <w:t>系统内现金调缴业务，根据在现金出入库、运送过程中操作的不同，可分为现场调缴模式和非现场调缴模式。各行可以根据实际情况选择不同系统内现金调缴模式。</w:t>
      </w:r>
    </w:p>
    <w:p w:rsidR="004D36BA" w:rsidRDefault="004D36BA" w:rsidP="004D36BA">
      <w:pPr>
        <w:ind w:firstLineChars="200" w:firstLine="480"/>
        <w:rPr>
          <w:rFonts w:ascii="宋体" w:hAnsi="宋体"/>
        </w:rPr>
      </w:pPr>
      <w:r>
        <w:rPr>
          <w:rFonts w:ascii="宋体" w:hAnsi="宋体" w:hint="eastAsia"/>
        </w:rPr>
        <w:t>现场调缴模式是指：金库与所辖机构之间发生现金调缴业务时，必须由我行员工完成现金的交接、运送工作。交接必须是现场当面交接。</w:t>
      </w:r>
    </w:p>
    <w:p w:rsidR="004D36BA" w:rsidRDefault="004D36BA" w:rsidP="004D36BA">
      <w:pPr>
        <w:ind w:firstLineChars="200" w:firstLine="480"/>
        <w:rPr>
          <w:rFonts w:ascii="宋体" w:hAnsi="宋体"/>
        </w:rPr>
      </w:pPr>
      <w:r>
        <w:rPr>
          <w:rFonts w:ascii="宋体" w:hAnsi="宋体" w:hint="eastAsia"/>
        </w:rPr>
        <w:lastRenderedPageBreak/>
        <w:t>非现场调缴模式是指：金库与所辖机构之间发生现金调缴业务时，我行员工不参加现金运送工作，也不用双方之间直接进行现金交接，而是由出库行直接将已经封装完整并加贴封签号的钱袋或款箱交由我行委托的押运公司全权负责运送，并由押运公司交付给入库行。</w:t>
      </w:r>
    </w:p>
    <w:p w:rsidR="004D36BA" w:rsidRDefault="004D36BA" w:rsidP="004D36BA">
      <w:pPr>
        <w:ind w:firstLineChars="200" w:firstLine="480"/>
        <w:rPr>
          <w:rFonts w:ascii="宋体" w:hAnsi="宋体"/>
        </w:rPr>
      </w:pPr>
      <w:r>
        <w:rPr>
          <w:rFonts w:ascii="宋体" w:hAnsi="宋体" w:hint="eastAsia"/>
        </w:rPr>
        <w:t>在非现场调缴模式下，现金出库时，需输入封签号并由系统进行记载；入库时再次输入封签号，并与出库时的封签号进行核对，要求必须一致。为了便于金库操作，系统提供了备钞明细表（金库）、备钞汇总表（金库）、出库押运清单（金库）、出库押运清单（网点）供使用。</w:t>
      </w:r>
    </w:p>
    <w:p w:rsidR="004D36BA" w:rsidRDefault="004D36BA" w:rsidP="004D36BA">
      <w:pPr>
        <w:ind w:firstLineChars="200" w:firstLine="480"/>
        <w:rPr>
          <w:rFonts w:ascii="宋体" w:hAnsi="宋体"/>
        </w:rPr>
      </w:pPr>
      <w:r>
        <w:rPr>
          <w:rFonts w:ascii="宋体" w:hAnsi="宋体" w:hint="eastAsia"/>
        </w:rPr>
        <w:t>选择非现场调缴模式时，必须对辖属机构划分片区，但系统允许所有辖属机构券别属于同一个片区。片区是按照现金运送路线的不同对辖属机构进行的一个简单分类（适用于网点较多，押运线路较多的分行）。</w:t>
      </w:r>
    </w:p>
    <w:p w:rsidR="004D36BA" w:rsidRDefault="004D36BA" w:rsidP="004D36BA">
      <w:pPr>
        <w:rPr>
          <w:rFonts w:ascii="宋体" w:hAnsi="宋体"/>
        </w:rPr>
      </w:pPr>
    </w:p>
    <w:p w:rsidR="004D36BA" w:rsidRDefault="004D36BA" w:rsidP="004D36BA">
      <w:pPr>
        <w:rPr>
          <w:rFonts w:ascii="宋体" w:hAnsi="宋体"/>
        </w:rPr>
      </w:pPr>
    </w:p>
    <w:p w:rsidR="004D36BA" w:rsidRDefault="004D36BA" w:rsidP="0004090F">
      <w:pPr>
        <w:pStyle w:val="4"/>
        <w:spacing w:before="156" w:after="156"/>
        <w:rPr>
          <w:rFonts w:ascii="宋体" w:eastAsia="宋体" w:hAnsi="宋体"/>
        </w:rPr>
      </w:pPr>
      <w:bookmarkStart w:id="144" w:name="_Toc79312144"/>
      <w:bookmarkStart w:id="145" w:name="_Toc173674598"/>
      <w:bookmarkStart w:id="146" w:name="_Toc183917951"/>
      <w:bookmarkStart w:id="147" w:name="_Toc186273581"/>
      <w:r>
        <w:rPr>
          <w:rFonts w:ascii="宋体" w:eastAsia="宋体" w:hAnsi="宋体" w:hint="eastAsia"/>
        </w:rPr>
        <w:t>第一节  柜员现金业务</w:t>
      </w:r>
      <w:bookmarkEnd w:id="138"/>
      <w:bookmarkEnd w:id="139"/>
      <w:bookmarkEnd w:id="144"/>
      <w:bookmarkEnd w:id="145"/>
      <w:bookmarkEnd w:id="146"/>
      <w:bookmarkEnd w:id="147"/>
    </w:p>
    <w:p w:rsidR="004D36BA" w:rsidRDefault="004D36BA" w:rsidP="004D36BA">
      <w:pPr>
        <w:ind w:firstLineChars="200" w:firstLine="480"/>
        <w:rPr>
          <w:rFonts w:ascii="宋体" w:hAnsi="宋体"/>
        </w:rPr>
      </w:pPr>
      <w:r>
        <w:rPr>
          <w:rFonts w:ascii="宋体" w:hAnsi="宋体" w:hint="eastAsia"/>
        </w:rPr>
        <w:t>本节是</w:t>
      </w:r>
      <w:r>
        <w:rPr>
          <w:rFonts w:ascii="宋体" w:hAnsi="宋体" w:hint="eastAsia"/>
          <w:kern w:val="0"/>
          <w:szCs w:val="18"/>
          <w:lang w:val="zh-CN"/>
        </w:rPr>
        <w:t>普通用户做现金业务时经常用到的功能组合</w:t>
      </w:r>
      <w:r>
        <w:rPr>
          <w:rFonts w:ascii="宋体" w:hAnsi="宋体" w:hint="eastAsia"/>
        </w:rPr>
        <w:t>。</w:t>
      </w:r>
    </w:p>
    <w:p w:rsidR="004D36BA" w:rsidRDefault="004D36BA" w:rsidP="0004090F">
      <w:pPr>
        <w:pStyle w:val="5"/>
        <w:spacing w:before="0" w:after="0" w:line="377" w:lineRule="auto"/>
        <w:rPr>
          <w:rFonts w:ascii="宋体" w:hAnsi="宋体"/>
        </w:rPr>
      </w:pPr>
      <w:bookmarkStart w:id="148" w:name="_Toc68571931"/>
      <w:bookmarkStart w:id="149" w:name="_Toc79312195"/>
      <w:bookmarkStart w:id="150" w:name="_Toc173674599"/>
      <w:bookmarkStart w:id="151" w:name="_Toc183917952"/>
      <w:r>
        <w:rPr>
          <w:rFonts w:ascii="宋体" w:hAnsi="宋体" w:hint="eastAsia"/>
        </w:rPr>
        <w:t>一、直接收</w:t>
      </w:r>
      <w:bookmarkEnd w:id="148"/>
      <w:r>
        <w:rPr>
          <w:rFonts w:ascii="宋体" w:hAnsi="宋体" w:hint="eastAsia"/>
        </w:rPr>
        <w:t>现（业务代码2003）</w:t>
      </w:r>
      <w:bookmarkEnd w:id="149"/>
      <w:bookmarkEnd w:id="150"/>
      <w:bookmarkEnd w:id="151"/>
    </w:p>
    <w:p w:rsidR="004D36BA" w:rsidRDefault="004D36BA" w:rsidP="0004090F">
      <w:pPr>
        <w:pStyle w:val="6"/>
        <w:spacing w:before="120" w:line="240" w:lineRule="auto"/>
        <w:rPr>
          <w:rFonts w:ascii="宋体" w:eastAsia="宋体" w:hAnsi="宋体"/>
        </w:rPr>
      </w:pPr>
      <w:bookmarkStart w:id="152" w:name="_Toc79312196"/>
      <w:bookmarkStart w:id="153" w:name="_Toc173674600"/>
      <w:r>
        <w:rPr>
          <w:rFonts w:ascii="宋体" w:eastAsia="宋体" w:hAnsi="宋体" w:hint="eastAsia"/>
        </w:rPr>
        <w:t>（一）功能介绍</w:t>
      </w:r>
      <w:bookmarkEnd w:id="152"/>
      <w:bookmarkEnd w:id="153"/>
    </w:p>
    <w:p w:rsidR="004D36BA" w:rsidRDefault="004D36BA" w:rsidP="004D36BA">
      <w:pPr>
        <w:ind w:firstLineChars="200" w:firstLine="480"/>
        <w:rPr>
          <w:rFonts w:ascii="宋体" w:hAnsi="宋体"/>
        </w:rPr>
      </w:pPr>
      <w:r>
        <w:rPr>
          <w:rFonts w:ascii="宋体" w:hAnsi="宋体" w:hint="eastAsia"/>
        </w:rPr>
        <w:t>用户直接进行现金收款，产生现金单的业务，没有相关业务系统驱动</w:t>
      </w:r>
      <w:bookmarkStart w:id="154" w:name="_Toc79312185"/>
      <w:r>
        <w:rPr>
          <w:rFonts w:ascii="宋体" w:hAnsi="宋体" w:hint="eastAsia"/>
        </w:rPr>
        <w:t>。</w:t>
      </w:r>
    </w:p>
    <w:p w:rsidR="004D36BA" w:rsidRDefault="004D36BA" w:rsidP="004D36BA">
      <w:pPr>
        <w:ind w:firstLineChars="200" w:firstLine="480"/>
        <w:rPr>
          <w:rFonts w:ascii="宋体" w:hAnsi="宋体"/>
        </w:rPr>
      </w:pPr>
      <w:r>
        <w:rPr>
          <w:rFonts w:ascii="宋体" w:hAnsi="宋体" w:hint="eastAsia"/>
        </w:rPr>
        <w:t>当其他业务系统需要进行现金收款时，调用的“现金收款”窗口功能、操作和直接收现类似，可参考此部分操作手册。</w:t>
      </w:r>
      <w:bookmarkEnd w:id="154"/>
    </w:p>
    <w:p w:rsidR="004D36BA" w:rsidRDefault="004D36BA" w:rsidP="0004090F">
      <w:pPr>
        <w:pStyle w:val="6"/>
        <w:spacing w:before="120" w:line="240" w:lineRule="auto"/>
        <w:rPr>
          <w:rFonts w:ascii="宋体" w:eastAsia="宋体" w:hAnsi="宋体"/>
        </w:rPr>
      </w:pPr>
      <w:bookmarkStart w:id="155" w:name="_Toc79312197"/>
      <w:bookmarkStart w:id="156" w:name="_Toc173674601"/>
      <w:r>
        <w:rPr>
          <w:rFonts w:ascii="宋体" w:eastAsia="宋体" w:hAnsi="宋体" w:hint="eastAsia"/>
        </w:rPr>
        <w:t>（二）</w:t>
      </w:r>
      <w:bookmarkStart w:id="157" w:name="_Toc79312199"/>
      <w:bookmarkEnd w:id="155"/>
      <w:r>
        <w:rPr>
          <w:rFonts w:ascii="宋体" w:eastAsia="宋体" w:hAnsi="宋体" w:hint="eastAsia"/>
        </w:rPr>
        <w:t>术语解释及参数说明</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88"/>
        <w:gridCol w:w="6300"/>
      </w:tblGrid>
      <w:tr w:rsidR="004D36BA">
        <w:tc>
          <w:tcPr>
            <w:tcW w:w="2088" w:type="dxa"/>
          </w:tcPr>
          <w:p w:rsidR="004D36BA" w:rsidRDefault="004D36BA" w:rsidP="004D36BA">
            <w:pPr>
              <w:rPr>
                <w:rFonts w:ascii="宋体" w:hAnsi="宋体"/>
              </w:rPr>
            </w:pPr>
            <w:r>
              <w:rPr>
                <w:rFonts w:ascii="宋体" w:hAnsi="宋体" w:hint="eastAsia"/>
              </w:rPr>
              <w:t>现金来源</w:t>
            </w:r>
          </w:p>
        </w:tc>
        <w:tc>
          <w:tcPr>
            <w:tcW w:w="6300" w:type="dxa"/>
          </w:tcPr>
          <w:p w:rsidR="004D36BA" w:rsidRDefault="004D36BA" w:rsidP="004D36BA">
            <w:pPr>
              <w:rPr>
                <w:rFonts w:ascii="宋体" w:hAnsi="宋体"/>
              </w:rPr>
            </w:pPr>
            <w:r>
              <w:rPr>
                <w:rFonts w:ascii="宋体" w:hAnsi="宋体" w:hint="eastAsia"/>
              </w:rPr>
              <w:t>客户说明的所缴现金的实际来源。如商品销售、服务收入等。</w:t>
            </w:r>
          </w:p>
        </w:tc>
      </w:tr>
      <w:tr w:rsidR="004D36BA">
        <w:tc>
          <w:tcPr>
            <w:tcW w:w="2088" w:type="dxa"/>
          </w:tcPr>
          <w:p w:rsidR="004D36BA" w:rsidRDefault="004D36BA" w:rsidP="004D36BA">
            <w:pPr>
              <w:rPr>
                <w:rFonts w:ascii="宋体" w:hAnsi="宋体"/>
              </w:rPr>
            </w:pPr>
            <w:r>
              <w:rPr>
                <w:rFonts w:ascii="宋体" w:hAnsi="宋体" w:hint="eastAsia"/>
              </w:rPr>
              <w:t>应收金额</w:t>
            </w:r>
          </w:p>
        </w:tc>
        <w:tc>
          <w:tcPr>
            <w:tcW w:w="6300" w:type="dxa"/>
          </w:tcPr>
          <w:p w:rsidR="004D36BA" w:rsidRDefault="004D36BA" w:rsidP="004D36BA">
            <w:pPr>
              <w:rPr>
                <w:rFonts w:ascii="宋体" w:hAnsi="宋体"/>
              </w:rPr>
            </w:pPr>
            <w:r>
              <w:rPr>
                <w:rFonts w:ascii="宋体" w:hAnsi="宋体" w:hint="eastAsia"/>
              </w:rPr>
              <w:t>客户填明的现金缴款金额。</w:t>
            </w:r>
          </w:p>
        </w:tc>
      </w:tr>
      <w:tr w:rsidR="004D36BA">
        <w:tc>
          <w:tcPr>
            <w:tcW w:w="2088" w:type="dxa"/>
          </w:tcPr>
          <w:p w:rsidR="004D36BA" w:rsidRDefault="004D36BA" w:rsidP="004D36BA">
            <w:pPr>
              <w:rPr>
                <w:rFonts w:ascii="宋体" w:hAnsi="宋体"/>
              </w:rPr>
            </w:pPr>
            <w:r>
              <w:rPr>
                <w:rFonts w:ascii="宋体" w:hAnsi="宋体" w:hint="eastAsia"/>
              </w:rPr>
              <w:t>实收金额</w:t>
            </w:r>
          </w:p>
        </w:tc>
        <w:tc>
          <w:tcPr>
            <w:tcW w:w="6300" w:type="dxa"/>
          </w:tcPr>
          <w:p w:rsidR="004D36BA" w:rsidRDefault="004D36BA" w:rsidP="004D36BA">
            <w:pPr>
              <w:rPr>
                <w:rFonts w:ascii="宋体" w:hAnsi="宋体"/>
              </w:rPr>
            </w:pPr>
            <w:r>
              <w:rPr>
                <w:rFonts w:ascii="宋体" w:hAnsi="宋体" w:hint="eastAsia"/>
              </w:rPr>
              <w:t>实际收到的客户缴存现金金额。可以根据券别输入情况自动更新。</w:t>
            </w:r>
          </w:p>
        </w:tc>
      </w:tr>
      <w:tr w:rsidR="004D36BA">
        <w:tc>
          <w:tcPr>
            <w:tcW w:w="2088" w:type="dxa"/>
          </w:tcPr>
          <w:p w:rsidR="004D36BA" w:rsidRDefault="004D36BA" w:rsidP="004D36BA">
            <w:pPr>
              <w:rPr>
                <w:rFonts w:ascii="宋体" w:hAnsi="宋体"/>
              </w:rPr>
            </w:pPr>
            <w:r>
              <w:rPr>
                <w:rFonts w:ascii="宋体" w:hAnsi="宋体" w:hint="eastAsia"/>
              </w:rPr>
              <w:t>实找付金额</w:t>
            </w:r>
          </w:p>
        </w:tc>
        <w:tc>
          <w:tcPr>
            <w:tcW w:w="6300" w:type="dxa"/>
          </w:tcPr>
          <w:p w:rsidR="004D36BA" w:rsidRDefault="004D36BA" w:rsidP="004D36BA">
            <w:pPr>
              <w:rPr>
                <w:rFonts w:ascii="宋体" w:hAnsi="宋体"/>
              </w:rPr>
            </w:pPr>
            <w:r>
              <w:rPr>
                <w:rFonts w:ascii="宋体" w:hAnsi="宋体" w:hint="eastAsia"/>
              </w:rPr>
              <w:t>实际找付给客户的现金金额。可以根据券别输入情况自动更新。</w:t>
            </w:r>
          </w:p>
        </w:tc>
      </w:tr>
      <w:tr w:rsidR="004D36BA">
        <w:tc>
          <w:tcPr>
            <w:tcW w:w="2088" w:type="dxa"/>
          </w:tcPr>
          <w:p w:rsidR="004D36BA" w:rsidRDefault="004D36BA" w:rsidP="004D36BA">
            <w:pPr>
              <w:rPr>
                <w:rFonts w:ascii="宋体" w:hAnsi="宋体"/>
              </w:rPr>
            </w:pPr>
            <w:r>
              <w:rPr>
                <w:rFonts w:ascii="宋体" w:hAnsi="宋体" w:hint="eastAsia"/>
              </w:rPr>
              <w:lastRenderedPageBreak/>
              <w:t>券别/券别代码</w:t>
            </w:r>
          </w:p>
        </w:tc>
        <w:tc>
          <w:tcPr>
            <w:tcW w:w="6300" w:type="dxa"/>
          </w:tcPr>
          <w:p w:rsidR="004D36BA" w:rsidRDefault="004D36BA" w:rsidP="004D36BA">
            <w:pPr>
              <w:pStyle w:val="xl31"/>
              <w:widowControl w:val="0"/>
              <w:spacing w:before="0" w:beforeAutospacing="0" w:after="0" w:afterAutospacing="0" w:line="240" w:lineRule="auto"/>
              <w:rPr>
                <w:kern w:val="2"/>
              </w:rPr>
            </w:pPr>
            <w:r>
              <w:rPr>
                <w:rFonts w:hint="eastAsia"/>
                <w:kern w:val="2"/>
              </w:rPr>
              <w:t>在券别栏录入由两位数字组成的券别代码，每一个券别代码对应于一个确定的现金种类。在同一个币种、现金种类中，券别代码是唯一的。通过券别代码能够确定这个券别代表的现金面值是多少。</w:t>
            </w:r>
          </w:p>
        </w:tc>
      </w:tr>
    </w:tbl>
    <w:p w:rsidR="004D36BA" w:rsidRDefault="004D36BA" w:rsidP="004D36BA">
      <w:pPr>
        <w:pStyle w:val="6"/>
        <w:spacing w:after="0" w:line="240" w:lineRule="auto"/>
        <w:rPr>
          <w:rFonts w:ascii="宋体" w:eastAsia="宋体" w:hAnsi="宋体"/>
        </w:rPr>
      </w:pPr>
      <w:bookmarkStart w:id="158" w:name="_Toc173674602"/>
      <w:r>
        <w:rPr>
          <w:rFonts w:ascii="宋体" w:eastAsia="宋体" w:hAnsi="宋体" w:hint="eastAsia"/>
        </w:rPr>
        <w:t>（三）界面</w:t>
      </w:r>
      <w:bookmarkEnd w:id="158"/>
    </w:p>
    <w:p w:rsidR="004D36BA" w:rsidRDefault="0004090F" w:rsidP="004D36BA">
      <w:pPr>
        <w:jc w:val="center"/>
        <w:rPr>
          <w:rFonts w:ascii="宋体" w:hAnsi="宋体"/>
        </w:rPr>
      </w:pPr>
      <w:r>
        <w:rPr>
          <w:rFonts w:ascii="宋体" w:hAnsi="宋体" w:hint="eastAsia"/>
          <w:noProof/>
        </w:rPr>
        <w:drawing>
          <wp:inline distT="0" distB="0" distL="0" distR="0">
            <wp:extent cx="5276850" cy="3009900"/>
            <wp:effectExtent l="1905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0" cstate="print"/>
                    <a:srcRect/>
                    <a:stretch>
                      <a:fillRect/>
                    </a:stretch>
                  </pic:blipFill>
                  <pic:spPr bwMode="auto">
                    <a:xfrm>
                      <a:off x="0" y="0"/>
                      <a:ext cx="5276850" cy="3009900"/>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图1.1</w:t>
      </w:r>
    </w:p>
    <w:p w:rsidR="004D36BA" w:rsidRDefault="004D36BA" w:rsidP="0004090F">
      <w:pPr>
        <w:pStyle w:val="6"/>
        <w:spacing w:before="120" w:line="240" w:lineRule="auto"/>
        <w:rPr>
          <w:rFonts w:ascii="宋体" w:eastAsia="宋体" w:hAnsi="宋体"/>
        </w:rPr>
      </w:pPr>
      <w:bookmarkStart w:id="159" w:name="_Toc173674603"/>
      <w:r>
        <w:rPr>
          <w:rFonts w:ascii="宋体" w:eastAsia="宋体" w:hAnsi="宋体" w:hint="eastAsia"/>
        </w:rPr>
        <w:t>（四）操作要点</w:t>
      </w:r>
      <w:bookmarkEnd w:id="157"/>
      <w:bookmarkEnd w:id="159"/>
    </w:p>
    <w:p w:rsidR="004D36BA" w:rsidRDefault="004D36BA" w:rsidP="000029C7">
      <w:pPr>
        <w:numPr>
          <w:ilvl w:val="0"/>
          <w:numId w:val="473"/>
        </w:numPr>
        <w:ind w:left="0" w:firstLineChars="200" w:firstLine="480"/>
        <w:rPr>
          <w:rFonts w:ascii="宋体" w:hAnsi="宋体"/>
        </w:rPr>
      </w:pPr>
      <w:bookmarkStart w:id="160" w:name="_Toc79312200"/>
      <w:r>
        <w:rPr>
          <w:rFonts w:ascii="宋体" w:hAnsi="宋体" w:hint="eastAsia"/>
        </w:rPr>
        <w:t>是否必须输入券别信息取决于尾箱券别控制方式。当尾箱券别参加控制时，必须输入券别信息。不参加控制时，可以不输入券别信息，直接在“实收原币金额”处输入实际收现的金额，点击“确定（1）”即可；也可以输入券别信息，用作计算器，帮助柜员计算实际收现的金额。</w:t>
      </w:r>
    </w:p>
    <w:p w:rsidR="004D36BA" w:rsidRDefault="004D36BA" w:rsidP="000029C7">
      <w:pPr>
        <w:numPr>
          <w:ilvl w:val="0"/>
          <w:numId w:val="473"/>
        </w:numPr>
        <w:ind w:left="0" w:firstLineChars="200" w:firstLine="480"/>
        <w:rPr>
          <w:rFonts w:ascii="宋体" w:hAnsi="宋体"/>
        </w:rPr>
      </w:pPr>
      <w:r>
        <w:rPr>
          <w:rFonts w:ascii="宋体" w:hAnsi="宋体" w:hint="eastAsia"/>
        </w:rPr>
        <w:t>输入券别信息后，系统会自动根据输入的券别信息自动计算实收金额和找付金额。实收金额是实际收入的现金金额，当尾箱券别不参加控制时，金额默认为应收金额，并可以修改。尾零金额是实收金额减应收金额，如果本币允许在分位四舍五入，尾零金额可以不等于0,如果该分行本币不允许在分位四舍五入，则尾零金额必须等于0。</w:t>
      </w:r>
    </w:p>
    <w:p w:rsidR="004D36BA" w:rsidRDefault="004D36BA" w:rsidP="000029C7">
      <w:pPr>
        <w:numPr>
          <w:ilvl w:val="0"/>
          <w:numId w:val="473"/>
        </w:numPr>
        <w:ind w:left="0" w:firstLineChars="200" w:firstLine="480"/>
        <w:rPr>
          <w:rFonts w:ascii="宋体" w:hAnsi="宋体"/>
        </w:rPr>
      </w:pPr>
      <w:r>
        <w:rPr>
          <w:rFonts w:ascii="宋体" w:hAnsi="宋体" w:hint="eastAsia"/>
        </w:rPr>
        <w:t>当存在券别信息时，要求各券别合计金额必须等于业务应收金额。</w:t>
      </w:r>
    </w:p>
    <w:p w:rsidR="004D36BA" w:rsidRDefault="004D36BA" w:rsidP="000029C7">
      <w:pPr>
        <w:numPr>
          <w:ilvl w:val="0"/>
          <w:numId w:val="473"/>
        </w:numPr>
        <w:ind w:left="0" w:firstLineChars="200" w:firstLine="480"/>
        <w:rPr>
          <w:rFonts w:ascii="宋体" w:hAnsi="宋体"/>
        </w:rPr>
      </w:pPr>
      <w:r>
        <w:rPr>
          <w:rFonts w:ascii="宋体" w:hAnsi="宋体" w:hint="eastAsia"/>
        </w:rPr>
        <w:t>币种指实际收入的现金币种，默认为业务币种。</w:t>
      </w:r>
    </w:p>
    <w:p w:rsidR="004D36BA" w:rsidRDefault="004D36BA" w:rsidP="000029C7">
      <w:pPr>
        <w:numPr>
          <w:ilvl w:val="0"/>
          <w:numId w:val="473"/>
        </w:numPr>
        <w:ind w:left="0" w:firstLineChars="200" w:firstLine="480"/>
        <w:rPr>
          <w:rFonts w:ascii="宋体" w:hAnsi="宋体"/>
        </w:rPr>
      </w:pPr>
      <w:r>
        <w:rPr>
          <w:rFonts w:ascii="宋体" w:hAnsi="宋体" w:hint="eastAsia"/>
        </w:rPr>
        <w:t>券别“数量”是指当前券别的实际收入数量，如果输入负号则表示付出或减少券别数量。</w:t>
      </w:r>
    </w:p>
    <w:p w:rsidR="004D36BA" w:rsidRDefault="004D36BA" w:rsidP="000029C7">
      <w:pPr>
        <w:numPr>
          <w:ilvl w:val="0"/>
          <w:numId w:val="473"/>
        </w:numPr>
        <w:ind w:left="0" w:firstLineChars="200" w:firstLine="480"/>
        <w:rPr>
          <w:rFonts w:ascii="宋体" w:hAnsi="宋体"/>
        </w:rPr>
      </w:pPr>
      <w:r>
        <w:rPr>
          <w:rFonts w:ascii="宋体" w:hAnsi="宋体" w:hint="eastAsia"/>
        </w:rPr>
        <w:lastRenderedPageBreak/>
        <w:t>备注信息可以用来记录一些直接收款业务的补充信息，如缴存人的身份信息、客户申明的缴存现金的预计用途等。</w:t>
      </w:r>
    </w:p>
    <w:p w:rsidR="004D36BA" w:rsidRDefault="004D36BA" w:rsidP="000029C7">
      <w:pPr>
        <w:numPr>
          <w:ilvl w:val="0"/>
          <w:numId w:val="473"/>
        </w:numPr>
        <w:ind w:left="0" w:firstLineChars="200" w:firstLine="480"/>
        <w:rPr>
          <w:rFonts w:ascii="宋体" w:hAnsi="宋体"/>
        </w:rPr>
      </w:pPr>
      <w:r>
        <w:rPr>
          <w:rFonts w:ascii="宋体" w:hAnsi="宋体" w:hint="eastAsia"/>
        </w:rPr>
        <w:t>其他业务系统调用“现金收款”功能，在收现金画面中点击“确定”后，系统不会产生账务，在其他系统的业务经办完成后，才会产生账务。而用户在现金业务窗口中经办直接收现时，确认后就产生账务，并提示打印现金单。</w:t>
      </w:r>
    </w:p>
    <w:p w:rsidR="004D36BA" w:rsidRDefault="004D36BA" w:rsidP="0004090F">
      <w:pPr>
        <w:pStyle w:val="6"/>
        <w:spacing w:before="120" w:line="240" w:lineRule="auto"/>
        <w:rPr>
          <w:rFonts w:ascii="宋体" w:eastAsia="宋体" w:hAnsi="宋体"/>
        </w:rPr>
      </w:pPr>
      <w:bookmarkStart w:id="161" w:name="_Toc173674604"/>
      <w:r>
        <w:rPr>
          <w:rFonts w:ascii="宋体" w:eastAsia="宋体" w:hAnsi="宋体" w:hint="eastAsia"/>
        </w:rPr>
        <w:t>（五）操作步骤</w:t>
      </w:r>
      <w:bookmarkEnd w:id="160"/>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660"/>
      </w:tblGrid>
      <w:tr w:rsidR="004D36BA">
        <w:tc>
          <w:tcPr>
            <w:tcW w:w="1728" w:type="dxa"/>
          </w:tcPr>
          <w:p w:rsidR="004D36BA" w:rsidRDefault="004D36BA" w:rsidP="004D36BA">
            <w:pPr>
              <w:pStyle w:val="a4"/>
              <w:numPr>
                <w:ilvl w:val="0"/>
                <w:numId w:val="41"/>
              </w:numPr>
              <w:spacing w:line="240" w:lineRule="auto"/>
              <w:rPr>
                <w:rFonts w:ascii="宋体" w:hAnsi="宋体"/>
              </w:rPr>
            </w:pPr>
            <w:bookmarkStart w:id="162" w:name="_Toc68571938"/>
          </w:p>
        </w:tc>
        <w:tc>
          <w:tcPr>
            <w:tcW w:w="6660" w:type="dxa"/>
          </w:tcPr>
          <w:p w:rsidR="004D36BA" w:rsidRDefault="004D36BA" w:rsidP="004D36BA">
            <w:pPr>
              <w:rPr>
                <w:rFonts w:ascii="宋体" w:hAnsi="宋体"/>
              </w:rPr>
            </w:pPr>
            <w:r>
              <w:rPr>
                <w:rFonts w:ascii="宋体" w:hAnsi="宋体" w:hint="eastAsia"/>
              </w:rPr>
              <w:t>用户选择系统导航－现金凭证－柜员现金业务－直接收款，或在“业务代码”栏输入“2003”进入；</w:t>
            </w:r>
          </w:p>
        </w:tc>
      </w:tr>
      <w:tr w:rsidR="004D36BA">
        <w:tc>
          <w:tcPr>
            <w:tcW w:w="1728" w:type="dxa"/>
          </w:tcPr>
          <w:p w:rsidR="004D36BA" w:rsidRDefault="004D36BA" w:rsidP="004D36BA">
            <w:pPr>
              <w:pStyle w:val="a4"/>
              <w:spacing w:line="240" w:lineRule="auto"/>
              <w:rPr>
                <w:rFonts w:ascii="宋体" w:hAnsi="宋体"/>
              </w:rPr>
            </w:pPr>
            <w:r>
              <w:rPr>
                <w:rFonts w:ascii="宋体" w:hAnsi="宋体" w:hint="eastAsia"/>
              </w:rPr>
              <w:t>2.</w:t>
            </w:r>
          </w:p>
        </w:tc>
        <w:tc>
          <w:tcPr>
            <w:tcW w:w="6660" w:type="dxa"/>
          </w:tcPr>
          <w:p w:rsidR="004D36BA" w:rsidRDefault="004D36BA" w:rsidP="004D36BA">
            <w:pPr>
              <w:rPr>
                <w:rFonts w:ascii="宋体" w:hAnsi="宋体"/>
              </w:rPr>
            </w:pPr>
            <w:r>
              <w:rPr>
                <w:rFonts w:ascii="宋体" w:hAnsi="宋体" w:hint="eastAsia"/>
              </w:rPr>
              <w:t>输入客户名称、现金来源、币种、应收金额、备注信息等数据</w:t>
            </w:r>
          </w:p>
        </w:tc>
      </w:tr>
      <w:tr w:rsidR="004D36BA">
        <w:tc>
          <w:tcPr>
            <w:tcW w:w="1728" w:type="dxa"/>
          </w:tcPr>
          <w:p w:rsidR="004D36BA" w:rsidRDefault="004D36BA" w:rsidP="004D36BA">
            <w:pPr>
              <w:rPr>
                <w:rFonts w:ascii="宋体" w:hAnsi="宋体"/>
              </w:rPr>
            </w:pPr>
            <w:r>
              <w:rPr>
                <w:rFonts w:ascii="宋体" w:hAnsi="宋体" w:hint="eastAsia"/>
              </w:rPr>
              <w:t>3.尾箱券别不参加控制时</w:t>
            </w:r>
          </w:p>
        </w:tc>
        <w:tc>
          <w:tcPr>
            <w:tcW w:w="6660" w:type="dxa"/>
          </w:tcPr>
          <w:p w:rsidR="004D36BA" w:rsidRDefault="004D36BA" w:rsidP="004D36BA">
            <w:pPr>
              <w:rPr>
                <w:rFonts w:ascii="宋体" w:hAnsi="宋体"/>
              </w:rPr>
            </w:pPr>
            <w:r>
              <w:rPr>
                <w:rFonts w:ascii="宋体" w:hAnsi="宋体" w:hint="eastAsia"/>
              </w:rPr>
              <w:t>输入实收金额、应收金额，系统自动计算找付金额；用户也可以录入券别信息，系统自动产生实收金额。录入完成后，进入步骤11。</w:t>
            </w:r>
          </w:p>
        </w:tc>
      </w:tr>
      <w:tr w:rsidR="004D36BA">
        <w:tc>
          <w:tcPr>
            <w:tcW w:w="1728" w:type="dxa"/>
          </w:tcPr>
          <w:p w:rsidR="004D36BA" w:rsidRDefault="004D36BA" w:rsidP="004D36BA">
            <w:pPr>
              <w:rPr>
                <w:rFonts w:ascii="宋体" w:hAnsi="宋体"/>
              </w:rPr>
            </w:pPr>
            <w:r>
              <w:rPr>
                <w:rFonts w:ascii="宋体" w:hAnsi="宋体" w:hint="eastAsia"/>
              </w:rPr>
              <w:t>4.尾箱券别参加控制时</w:t>
            </w:r>
          </w:p>
        </w:tc>
        <w:tc>
          <w:tcPr>
            <w:tcW w:w="6660" w:type="dxa"/>
          </w:tcPr>
          <w:p w:rsidR="004D36BA" w:rsidRDefault="004D36BA" w:rsidP="004D36BA">
            <w:pPr>
              <w:rPr>
                <w:rFonts w:ascii="宋体" w:hAnsi="宋体"/>
              </w:rPr>
            </w:pPr>
            <w:r>
              <w:rPr>
                <w:rFonts w:ascii="宋体" w:hAnsi="宋体" w:hint="eastAsia"/>
              </w:rPr>
              <w:t>在券别中输入券别代码后回车</w:t>
            </w:r>
          </w:p>
        </w:tc>
      </w:tr>
      <w:tr w:rsidR="004D36BA">
        <w:tc>
          <w:tcPr>
            <w:tcW w:w="1728" w:type="dxa"/>
          </w:tcPr>
          <w:p w:rsidR="004D36BA" w:rsidRDefault="004D36BA" w:rsidP="004D36BA">
            <w:pPr>
              <w:pStyle w:val="a4"/>
              <w:spacing w:line="240" w:lineRule="auto"/>
              <w:rPr>
                <w:rFonts w:ascii="宋体" w:hAnsi="宋体"/>
              </w:rPr>
            </w:pPr>
            <w:r>
              <w:rPr>
                <w:rFonts w:ascii="宋体" w:hAnsi="宋体" w:hint="eastAsia"/>
              </w:rPr>
              <w:t>5.</w:t>
            </w:r>
          </w:p>
        </w:tc>
        <w:tc>
          <w:tcPr>
            <w:tcW w:w="6660" w:type="dxa"/>
          </w:tcPr>
          <w:p w:rsidR="004D36BA" w:rsidRDefault="004D36BA" w:rsidP="004D36BA">
            <w:pPr>
              <w:rPr>
                <w:rFonts w:ascii="宋体" w:hAnsi="宋体"/>
              </w:rPr>
            </w:pPr>
            <w:r>
              <w:rPr>
                <w:rFonts w:ascii="宋体" w:hAnsi="宋体" w:hint="eastAsia"/>
              </w:rPr>
              <w:t>在券别栏中选择输入券别代码后回车</w:t>
            </w:r>
          </w:p>
        </w:tc>
      </w:tr>
      <w:tr w:rsidR="004D36BA">
        <w:tc>
          <w:tcPr>
            <w:tcW w:w="1728" w:type="dxa"/>
          </w:tcPr>
          <w:p w:rsidR="004D36BA" w:rsidRDefault="004D36BA" w:rsidP="004D36BA">
            <w:pPr>
              <w:pStyle w:val="a4"/>
              <w:spacing w:line="240" w:lineRule="auto"/>
              <w:rPr>
                <w:rFonts w:ascii="宋体" w:hAnsi="宋体"/>
              </w:rPr>
            </w:pPr>
            <w:r>
              <w:rPr>
                <w:rFonts w:ascii="宋体" w:hAnsi="宋体" w:hint="eastAsia"/>
              </w:rPr>
              <w:t>6</w:t>
            </w:r>
          </w:p>
        </w:tc>
        <w:tc>
          <w:tcPr>
            <w:tcW w:w="6660" w:type="dxa"/>
          </w:tcPr>
          <w:p w:rsidR="004D36BA" w:rsidRDefault="004D36BA" w:rsidP="004D36BA">
            <w:pPr>
              <w:rPr>
                <w:rFonts w:ascii="宋体" w:hAnsi="宋体"/>
              </w:rPr>
            </w:pPr>
            <w:r>
              <w:rPr>
                <w:rFonts w:ascii="宋体" w:hAnsi="宋体" w:hint="eastAsia"/>
              </w:rPr>
              <w:t>在数量栏中输入数量后回车，或进入步骤5</w:t>
            </w:r>
          </w:p>
        </w:tc>
      </w:tr>
      <w:tr w:rsidR="004D36BA">
        <w:tc>
          <w:tcPr>
            <w:tcW w:w="1728" w:type="dxa"/>
          </w:tcPr>
          <w:p w:rsidR="004D36BA" w:rsidRDefault="004D36BA" w:rsidP="004D36BA">
            <w:pPr>
              <w:pStyle w:val="a4"/>
              <w:spacing w:line="240" w:lineRule="auto"/>
              <w:rPr>
                <w:rFonts w:ascii="宋体" w:hAnsi="宋体"/>
              </w:rPr>
            </w:pPr>
            <w:r>
              <w:rPr>
                <w:rFonts w:ascii="宋体" w:hAnsi="宋体" w:hint="eastAsia"/>
              </w:rPr>
              <w:t>7</w:t>
            </w:r>
          </w:p>
        </w:tc>
        <w:tc>
          <w:tcPr>
            <w:tcW w:w="6660" w:type="dxa"/>
          </w:tcPr>
          <w:p w:rsidR="004D36BA" w:rsidRDefault="004D36BA" w:rsidP="004D36BA">
            <w:pPr>
              <w:rPr>
                <w:rFonts w:ascii="宋体" w:hAnsi="宋体"/>
              </w:rPr>
            </w:pPr>
            <w:r>
              <w:rPr>
                <w:rFonts w:ascii="宋体" w:hAnsi="宋体" w:hint="eastAsia"/>
              </w:rPr>
              <w:t>根据情况选择：增加、修改</w:t>
            </w:r>
          </w:p>
        </w:tc>
      </w:tr>
      <w:tr w:rsidR="004D36BA">
        <w:tc>
          <w:tcPr>
            <w:tcW w:w="1728" w:type="dxa"/>
          </w:tcPr>
          <w:p w:rsidR="004D36BA" w:rsidRDefault="004D36BA" w:rsidP="004D36BA">
            <w:pPr>
              <w:pStyle w:val="a4"/>
              <w:spacing w:line="240" w:lineRule="auto"/>
              <w:rPr>
                <w:rFonts w:ascii="宋体" w:hAnsi="宋体"/>
              </w:rPr>
            </w:pPr>
            <w:r>
              <w:rPr>
                <w:rFonts w:ascii="宋体" w:hAnsi="宋体" w:hint="eastAsia"/>
              </w:rPr>
              <w:t>8</w:t>
            </w:r>
          </w:p>
        </w:tc>
        <w:tc>
          <w:tcPr>
            <w:tcW w:w="6660" w:type="dxa"/>
          </w:tcPr>
          <w:p w:rsidR="004D36BA" w:rsidRDefault="004D36BA" w:rsidP="004D36BA">
            <w:pPr>
              <w:rPr>
                <w:rFonts w:ascii="宋体" w:hAnsi="宋体"/>
              </w:rPr>
            </w:pPr>
            <w:r>
              <w:rPr>
                <w:rFonts w:ascii="宋体" w:hAnsi="宋体" w:hint="eastAsia"/>
              </w:rPr>
              <w:t>在已输入券别表中浏览选择</w:t>
            </w:r>
          </w:p>
        </w:tc>
      </w:tr>
      <w:tr w:rsidR="004D36BA">
        <w:tc>
          <w:tcPr>
            <w:tcW w:w="1728" w:type="dxa"/>
          </w:tcPr>
          <w:p w:rsidR="004D36BA" w:rsidRDefault="004D36BA" w:rsidP="004D36BA">
            <w:pPr>
              <w:pStyle w:val="a4"/>
              <w:spacing w:line="240" w:lineRule="auto"/>
              <w:rPr>
                <w:rFonts w:ascii="宋体" w:hAnsi="宋体"/>
              </w:rPr>
            </w:pPr>
            <w:r>
              <w:rPr>
                <w:rFonts w:ascii="宋体" w:hAnsi="宋体" w:hint="eastAsia"/>
              </w:rPr>
              <w:t>9</w:t>
            </w:r>
          </w:p>
        </w:tc>
        <w:tc>
          <w:tcPr>
            <w:tcW w:w="6660" w:type="dxa"/>
          </w:tcPr>
          <w:p w:rsidR="004D36BA" w:rsidRDefault="004D36BA" w:rsidP="004D36BA">
            <w:pPr>
              <w:rPr>
                <w:rFonts w:ascii="宋体" w:hAnsi="宋体"/>
              </w:rPr>
            </w:pPr>
            <w:r>
              <w:rPr>
                <w:rFonts w:ascii="宋体" w:hAnsi="宋体" w:hint="eastAsia"/>
              </w:rPr>
              <w:t>根据情况选择：删除、清空</w:t>
            </w:r>
          </w:p>
        </w:tc>
      </w:tr>
      <w:tr w:rsidR="004D36BA">
        <w:tc>
          <w:tcPr>
            <w:tcW w:w="1728" w:type="dxa"/>
          </w:tcPr>
          <w:p w:rsidR="004D36BA" w:rsidRDefault="004D36BA" w:rsidP="004D36BA">
            <w:pPr>
              <w:pStyle w:val="a4"/>
              <w:spacing w:line="240" w:lineRule="auto"/>
              <w:rPr>
                <w:rFonts w:ascii="宋体" w:hAnsi="宋体"/>
              </w:rPr>
            </w:pPr>
            <w:r>
              <w:rPr>
                <w:rFonts w:ascii="宋体" w:hAnsi="宋体" w:hint="eastAsia"/>
              </w:rPr>
              <w:t>10</w:t>
            </w:r>
          </w:p>
        </w:tc>
        <w:tc>
          <w:tcPr>
            <w:tcW w:w="6660" w:type="dxa"/>
          </w:tcPr>
          <w:p w:rsidR="004D36BA" w:rsidRDefault="004D36BA" w:rsidP="004D36BA">
            <w:pPr>
              <w:rPr>
                <w:rFonts w:ascii="宋体" w:hAnsi="宋体"/>
              </w:rPr>
            </w:pPr>
            <w:r>
              <w:rPr>
                <w:rFonts w:ascii="宋体" w:hAnsi="宋体" w:hint="eastAsia"/>
              </w:rPr>
              <w:t>根据情况重复步骤3～步骤7，直至输入全部现金券别。</w:t>
            </w:r>
          </w:p>
        </w:tc>
      </w:tr>
      <w:tr w:rsidR="004D36BA">
        <w:tc>
          <w:tcPr>
            <w:tcW w:w="1728" w:type="dxa"/>
          </w:tcPr>
          <w:p w:rsidR="004D36BA" w:rsidRDefault="004D36BA" w:rsidP="004D36BA">
            <w:pPr>
              <w:pStyle w:val="a4"/>
              <w:spacing w:line="240" w:lineRule="auto"/>
              <w:rPr>
                <w:rFonts w:ascii="宋体" w:hAnsi="宋体"/>
              </w:rPr>
            </w:pPr>
            <w:r>
              <w:rPr>
                <w:rFonts w:ascii="宋体" w:hAnsi="宋体" w:hint="eastAsia"/>
              </w:rPr>
              <w:t>11</w:t>
            </w:r>
          </w:p>
        </w:tc>
        <w:tc>
          <w:tcPr>
            <w:tcW w:w="6660" w:type="dxa"/>
          </w:tcPr>
          <w:p w:rsidR="004D36BA" w:rsidRDefault="004D36BA" w:rsidP="004D36BA">
            <w:pPr>
              <w:rPr>
                <w:rFonts w:ascii="宋体" w:hAnsi="宋体"/>
              </w:rPr>
            </w:pPr>
            <w:r>
              <w:rPr>
                <w:rFonts w:ascii="宋体" w:hAnsi="宋体" w:hint="eastAsia"/>
              </w:rPr>
              <w:t>输入完毕，需要保存现金信息，请选择：确定</w:t>
            </w:r>
          </w:p>
        </w:tc>
      </w:tr>
      <w:tr w:rsidR="004D36BA">
        <w:tc>
          <w:tcPr>
            <w:tcW w:w="1728" w:type="dxa"/>
          </w:tcPr>
          <w:p w:rsidR="004D36BA" w:rsidRDefault="004D36BA" w:rsidP="004D36BA">
            <w:pPr>
              <w:pStyle w:val="a4"/>
              <w:spacing w:line="240" w:lineRule="auto"/>
              <w:rPr>
                <w:rFonts w:ascii="宋体" w:hAnsi="宋体"/>
              </w:rPr>
            </w:pPr>
            <w:r>
              <w:rPr>
                <w:rFonts w:ascii="宋体" w:hAnsi="宋体" w:hint="eastAsia"/>
              </w:rPr>
              <w:t>12</w:t>
            </w:r>
          </w:p>
        </w:tc>
        <w:tc>
          <w:tcPr>
            <w:tcW w:w="6660" w:type="dxa"/>
          </w:tcPr>
          <w:p w:rsidR="004D36BA" w:rsidRDefault="004D36BA" w:rsidP="004D36BA">
            <w:pPr>
              <w:pStyle w:val="xl31"/>
              <w:widowControl w:val="0"/>
              <w:spacing w:before="0" w:beforeAutospacing="0" w:after="0" w:afterAutospacing="0" w:line="240" w:lineRule="auto"/>
              <w:rPr>
                <w:kern w:val="2"/>
              </w:rPr>
            </w:pPr>
            <w:r>
              <w:rPr>
                <w:rFonts w:hint="eastAsia"/>
                <w:kern w:val="2"/>
              </w:rPr>
              <w:t>系统打印现金单</w:t>
            </w:r>
          </w:p>
        </w:tc>
      </w:tr>
    </w:tbl>
    <w:p w:rsidR="004D36BA" w:rsidRDefault="004D36BA" w:rsidP="004D36BA">
      <w:pPr>
        <w:pStyle w:val="5"/>
        <w:spacing w:after="60" w:line="377" w:lineRule="auto"/>
        <w:rPr>
          <w:rFonts w:ascii="宋体" w:hAnsi="宋体"/>
        </w:rPr>
      </w:pPr>
      <w:bookmarkStart w:id="163" w:name="_四、单笔付现（业务代码2004）"/>
      <w:bookmarkStart w:id="164" w:name="_Toc79312201"/>
      <w:bookmarkStart w:id="165" w:name="_Toc173674605"/>
      <w:bookmarkStart w:id="166" w:name="_Toc183917953"/>
      <w:bookmarkEnd w:id="163"/>
      <w:r>
        <w:rPr>
          <w:rFonts w:ascii="宋体" w:hAnsi="宋体" w:hint="eastAsia"/>
        </w:rPr>
        <w:t>二、</w:t>
      </w:r>
      <w:bookmarkEnd w:id="162"/>
      <w:r>
        <w:rPr>
          <w:rFonts w:ascii="宋体" w:hAnsi="宋体" w:hint="eastAsia"/>
        </w:rPr>
        <w:t>单笔付现（业务代码2004）</w:t>
      </w:r>
      <w:bookmarkEnd w:id="164"/>
      <w:bookmarkEnd w:id="165"/>
      <w:bookmarkEnd w:id="166"/>
    </w:p>
    <w:p w:rsidR="004D36BA" w:rsidRDefault="004D36BA" w:rsidP="0004090F">
      <w:pPr>
        <w:pStyle w:val="6"/>
        <w:spacing w:before="120" w:line="240" w:lineRule="auto"/>
        <w:rPr>
          <w:rFonts w:ascii="宋体" w:eastAsia="宋体" w:hAnsi="宋体"/>
        </w:rPr>
      </w:pPr>
      <w:bookmarkStart w:id="167" w:name="_Toc79312202"/>
      <w:bookmarkStart w:id="168" w:name="_Toc173674606"/>
      <w:r>
        <w:rPr>
          <w:rFonts w:ascii="宋体" w:eastAsia="宋体" w:hAnsi="宋体" w:hint="eastAsia"/>
        </w:rPr>
        <w:t>（一）功能介绍</w:t>
      </w:r>
      <w:bookmarkEnd w:id="167"/>
      <w:bookmarkEnd w:id="168"/>
    </w:p>
    <w:p w:rsidR="004D36BA" w:rsidRDefault="004D36BA" w:rsidP="004D36BA">
      <w:pPr>
        <w:ind w:firstLineChars="200" w:firstLine="480"/>
        <w:rPr>
          <w:rFonts w:ascii="宋体" w:hAnsi="宋体"/>
        </w:rPr>
      </w:pPr>
      <w:r>
        <w:rPr>
          <w:rFonts w:ascii="宋体" w:hAnsi="宋体" w:hint="eastAsia"/>
        </w:rPr>
        <w:t>对其他系统产生的待付款现金单进行现金付款。</w:t>
      </w:r>
    </w:p>
    <w:p w:rsidR="004D36BA" w:rsidRDefault="004D36BA" w:rsidP="004D36BA">
      <w:pPr>
        <w:ind w:firstLineChars="200" w:firstLine="480"/>
        <w:rPr>
          <w:rFonts w:ascii="宋体" w:hAnsi="宋体"/>
        </w:rPr>
      </w:pPr>
      <w:r>
        <w:rPr>
          <w:rFonts w:ascii="宋体" w:hAnsi="宋体" w:hint="eastAsia"/>
        </w:rPr>
        <w:t>当其他业务系统需要进行现金付款时，调用的窗口与本功能基本相同，可参考此处操作。</w:t>
      </w:r>
    </w:p>
    <w:p w:rsidR="004D36BA" w:rsidRDefault="004D36BA" w:rsidP="0004090F">
      <w:pPr>
        <w:pStyle w:val="6"/>
        <w:spacing w:before="120" w:line="240" w:lineRule="auto"/>
        <w:rPr>
          <w:rFonts w:ascii="宋体" w:eastAsia="宋体" w:hAnsi="宋体"/>
        </w:rPr>
      </w:pPr>
      <w:bookmarkStart w:id="169" w:name="_（二）术语解释及参数说明_2"/>
      <w:bookmarkStart w:id="170" w:name="_Toc173674607"/>
      <w:bookmarkStart w:id="171" w:name="_Toc79312203"/>
      <w:bookmarkEnd w:id="169"/>
      <w:r>
        <w:rPr>
          <w:rFonts w:ascii="宋体" w:eastAsia="宋体" w:hAnsi="宋体" w:hint="eastAsia"/>
        </w:rPr>
        <w:lastRenderedPageBreak/>
        <w:t>（二）术语解释及参数说明</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88"/>
        <w:gridCol w:w="6300"/>
      </w:tblGrid>
      <w:tr w:rsidR="004D36BA">
        <w:tc>
          <w:tcPr>
            <w:tcW w:w="2088" w:type="dxa"/>
          </w:tcPr>
          <w:p w:rsidR="004D36BA" w:rsidRDefault="004D36BA" w:rsidP="004D36BA">
            <w:pPr>
              <w:rPr>
                <w:rFonts w:ascii="宋体" w:hAnsi="宋体"/>
              </w:rPr>
            </w:pPr>
            <w:bookmarkStart w:id="172" w:name="_Toc79312204"/>
            <w:bookmarkEnd w:id="171"/>
            <w:r>
              <w:rPr>
                <w:rFonts w:ascii="宋体" w:hAnsi="宋体" w:hint="eastAsia"/>
              </w:rPr>
              <w:t>实付原币金额</w:t>
            </w:r>
          </w:p>
        </w:tc>
        <w:tc>
          <w:tcPr>
            <w:tcW w:w="6300" w:type="dxa"/>
          </w:tcPr>
          <w:p w:rsidR="004D36BA" w:rsidRDefault="004D36BA" w:rsidP="004D36BA">
            <w:pPr>
              <w:rPr>
                <w:rFonts w:ascii="宋体" w:hAnsi="宋体"/>
              </w:rPr>
            </w:pPr>
            <w:r>
              <w:rPr>
                <w:rFonts w:ascii="宋体" w:hAnsi="宋体" w:hint="eastAsia"/>
              </w:rPr>
              <w:t>输入实际支付的原币现金金额。可以根据券别输入情况自动更新。</w:t>
            </w:r>
          </w:p>
        </w:tc>
      </w:tr>
      <w:tr w:rsidR="004D36BA">
        <w:tc>
          <w:tcPr>
            <w:tcW w:w="2088" w:type="dxa"/>
          </w:tcPr>
          <w:p w:rsidR="004D36BA" w:rsidRDefault="004D36BA" w:rsidP="004D36BA">
            <w:pPr>
              <w:rPr>
                <w:rFonts w:ascii="宋体" w:hAnsi="宋体"/>
              </w:rPr>
            </w:pPr>
            <w:r>
              <w:rPr>
                <w:rFonts w:ascii="宋体" w:hAnsi="宋体" w:hint="eastAsia"/>
              </w:rPr>
              <w:t>实付本币金额</w:t>
            </w:r>
          </w:p>
        </w:tc>
        <w:tc>
          <w:tcPr>
            <w:tcW w:w="6300" w:type="dxa"/>
          </w:tcPr>
          <w:p w:rsidR="004D36BA" w:rsidRDefault="004D36BA" w:rsidP="004D36BA">
            <w:pPr>
              <w:rPr>
                <w:rFonts w:ascii="宋体" w:hAnsi="宋体"/>
              </w:rPr>
            </w:pPr>
            <w:r>
              <w:rPr>
                <w:rFonts w:ascii="宋体" w:hAnsi="宋体" w:hint="eastAsia"/>
              </w:rPr>
              <w:t>输入实际支付的本币现金金额。可以根据券别输入情况自动更新。</w:t>
            </w:r>
          </w:p>
        </w:tc>
      </w:tr>
    </w:tbl>
    <w:p w:rsidR="004D36BA" w:rsidRDefault="004D36BA" w:rsidP="004D36BA">
      <w:pPr>
        <w:pStyle w:val="6"/>
        <w:spacing w:before="120" w:line="240" w:lineRule="auto"/>
        <w:rPr>
          <w:rFonts w:ascii="宋体" w:eastAsia="宋体" w:hAnsi="宋体"/>
        </w:rPr>
      </w:pPr>
      <w:bookmarkStart w:id="173" w:name="_Toc173674608"/>
      <w:r>
        <w:rPr>
          <w:rFonts w:ascii="宋体" w:eastAsia="宋体" w:hAnsi="宋体" w:hint="eastAsia"/>
        </w:rPr>
        <w:t>（三）界面</w:t>
      </w:r>
      <w:bookmarkEnd w:id="172"/>
      <w:bookmarkEnd w:id="173"/>
    </w:p>
    <w:p w:rsidR="004D36BA" w:rsidRDefault="0004090F" w:rsidP="004D36BA">
      <w:pPr>
        <w:keepNext/>
        <w:rPr>
          <w:rFonts w:ascii="宋体" w:hAnsi="宋体"/>
        </w:rPr>
      </w:pPr>
      <w:r>
        <w:rPr>
          <w:rFonts w:ascii="宋体" w:hAnsi="宋体" w:hint="eastAsia"/>
          <w:noProof/>
        </w:rPr>
        <w:drawing>
          <wp:inline distT="0" distB="0" distL="0" distR="0">
            <wp:extent cx="5267325" cy="1752600"/>
            <wp:effectExtent l="1905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1" cstate="print"/>
                    <a:srcRect/>
                    <a:stretch>
                      <a:fillRect/>
                    </a:stretch>
                  </pic:blipFill>
                  <pic:spPr bwMode="auto">
                    <a:xfrm>
                      <a:off x="0" y="0"/>
                      <a:ext cx="5267325" cy="1752600"/>
                    </a:xfrm>
                    <a:prstGeom prst="rect">
                      <a:avLst/>
                    </a:prstGeom>
                    <a:noFill/>
                    <a:ln w="9525">
                      <a:noFill/>
                      <a:miter lim="800000"/>
                      <a:headEnd/>
                      <a:tailEnd/>
                    </a:ln>
                  </pic:spPr>
                </pic:pic>
              </a:graphicData>
            </a:graphic>
          </wp:inline>
        </w:drawing>
      </w:r>
    </w:p>
    <w:p w:rsidR="004D36BA" w:rsidRDefault="004D36BA" w:rsidP="004D36BA">
      <w:pPr>
        <w:keepNext/>
        <w:rPr>
          <w:rFonts w:ascii="宋体" w:hAnsi="宋体"/>
        </w:rPr>
      </w:pPr>
    </w:p>
    <w:p w:rsidR="004D36BA" w:rsidRDefault="004D36BA" w:rsidP="004D36BA">
      <w:pPr>
        <w:pStyle w:val="a7"/>
        <w:spacing w:line="240" w:lineRule="auto"/>
        <w:jc w:val="center"/>
        <w:rPr>
          <w:rFonts w:ascii="宋体" w:eastAsia="宋体" w:hAnsi="宋体"/>
          <w:sz w:val="24"/>
        </w:rPr>
      </w:pPr>
      <w:r>
        <w:rPr>
          <w:rFonts w:ascii="宋体" w:eastAsia="宋体" w:hAnsi="宋体" w:hint="eastAsia"/>
          <w:sz w:val="24"/>
        </w:rPr>
        <w:t>图1.2</w:t>
      </w:r>
    </w:p>
    <w:p w:rsidR="004D36BA" w:rsidRDefault="0004090F" w:rsidP="004D36BA">
      <w:pPr>
        <w:keepNext/>
        <w:rPr>
          <w:rFonts w:ascii="宋体" w:hAnsi="宋体"/>
        </w:rPr>
      </w:pPr>
      <w:r>
        <w:rPr>
          <w:rFonts w:ascii="宋体" w:hAnsi="宋体" w:hint="eastAsia"/>
          <w:noProof/>
        </w:rPr>
        <w:drawing>
          <wp:inline distT="0" distB="0" distL="0" distR="0">
            <wp:extent cx="5276850" cy="3648075"/>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cstate="print"/>
                    <a:srcRect/>
                    <a:stretch>
                      <a:fillRect/>
                    </a:stretch>
                  </pic:blipFill>
                  <pic:spPr bwMode="auto">
                    <a:xfrm>
                      <a:off x="0" y="0"/>
                      <a:ext cx="5276850" cy="3648075"/>
                    </a:xfrm>
                    <a:prstGeom prst="rect">
                      <a:avLst/>
                    </a:prstGeom>
                    <a:noFill/>
                    <a:ln w="9525">
                      <a:noFill/>
                      <a:miter lim="800000"/>
                      <a:headEnd/>
                      <a:tailEnd/>
                    </a:ln>
                  </pic:spPr>
                </pic:pic>
              </a:graphicData>
            </a:graphic>
          </wp:inline>
        </w:drawing>
      </w:r>
    </w:p>
    <w:p w:rsidR="004D36BA" w:rsidRDefault="004D36BA" w:rsidP="004D36BA">
      <w:pPr>
        <w:pStyle w:val="a7"/>
        <w:spacing w:before="0" w:after="0" w:line="240" w:lineRule="auto"/>
        <w:jc w:val="center"/>
        <w:rPr>
          <w:rFonts w:ascii="宋体" w:eastAsia="宋体" w:hAnsi="宋体"/>
          <w:sz w:val="24"/>
        </w:rPr>
      </w:pPr>
      <w:r>
        <w:rPr>
          <w:rFonts w:ascii="宋体" w:eastAsia="宋体" w:hAnsi="宋体" w:hint="eastAsia"/>
          <w:sz w:val="24"/>
        </w:rPr>
        <w:t>图1.3</w:t>
      </w:r>
    </w:p>
    <w:p w:rsidR="004D36BA" w:rsidRDefault="004D36BA" w:rsidP="0004090F">
      <w:pPr>
        <w:pStyle w:val="6"/>
        <w:spacing w:before="120" w:line="240" w:lineRule="auto"/>
        <w:rPr>
          <w:rFonts w:ascii="宋体" w:eastAsia="宋体" w:hAnsi="宋体"/>
        </w:rPr>
      </w:pPr>
      <w:bookmarkStart w:id="174" w:name="_（四）操作要点"/>
      <w:bookmarkStart w:id="175" w:name="_Toc79312205"/>
      <w:bookmarkStart w:id="176" w:name="_Toc173674609"/>
      <w:bookmarkEnd w:id="174"/>
      <w:r>
        <w:rPr>
          <w:rFonts w:ascii="宋体" w:eastAsia="宋体" w:hAnsi="宋体" w:hint="eastAsia"/>
        </w:rPr>
        <w:t>（四）操作要点</w:t>
      </w:r>
      <w:bookmarkEnd w:id="175"/>
      <w:bookmarkEnd w:id="176"/>
    </w:p>
    <w:p w:rsidR="004D36BA" w:rsidRDefault="004D36BA" w:rsidP="000029C7">
      <w:pPr>
        <w:numPr>
          <w:ilvl w:val="0"/>
          <w:numId w:val="474"/>
        </w:numPr>
        <w:ind w:left="0" w:firstLineChars="200" w:firstLine="480"/>
        <w:rPr>
          <w:rFonts w:ascii="宋体" w:hAnsi="宋体"/>
        </w:rPr>
      </w:pPr>
      <w:r>
        <w:rPr>
          <w:rFonts w:ascii="宋体" w:hAnsi="宋体" w:hint="eastAsia"/>
        </w:rPr>
        <w:t>是否必须输入券别信息取决于尾箱券别控制方式。当尾箱券别参加控制</w:t>
      </w:r>
      <w:r>
        <w:rPr>
          <w:rFonts w:ascii="宋体" w:hAnsi="宋体" w:hint="eastAsia"/>
        </w:rPr>
        <w:lastRenderedPageBreak/>
        <w:t>时，必须输入券别信息；不参加控制时，也可以输入券别信息。</w:t>
      </w:r>
    </w:p>
    <w:p w:rsidR="004D36BA" w:rsidRDefault="004D36BA" w:rsidP="000029C7">
      <w:pPr>
        <w:numPr>
          <w:ilvl w:val="0"/>
          <w:numId w:val="474"/>
        </w:numPr>
        <w:ind w:left="0" w:firstLineChars="200" w:firstLine="480"/>
        <w:rPr>
          <w:rFonts w:ascii="宋体" w:hAnsi="宋体"/>
        </w:rPr>
      </w:pPr>
      <w:r>
        <w:rPr>
          <w:rFonts w:ascii="宋体" w:hAnsi="宋体" w:hint="eastAsia"/>
        </w:rPr>
        <w:t>如果尾箱券别参加控制，实付原币金额和实付本币金额不允许输入，而是在输入券别信息后自动计算。不参加控制的，金额默认为业务金额。</w:t>
      </w:r>
    </w:p>
    <w:p w:rsidR="004D36BA" w:rsidRDefault="004D36BA" w:rsidP="000029C7">
      <w:pPr>
        <w:numPr>
          <w:ilvl w:val="0"/>
          <w:numId w:val="474"/>
        </w:numPr>
        <w:ind w:left="0" w:firstLineChars="200" w:firstLine="480"/>
        <w:rPr>
          <w:rFonts w:ascii="宋体" w:hAnsi="宋体"/>
        </w:rPr>
      </w:pPr>
      <w:r>
        <w:rPr>
          <w:rFonts w:ascii="宋体" w:hAnsi="宋体" w:hint="eastAsia"/>
        </w:rPr>
        <w:t>当存在券别信息时，要求各券别合计金额必须与业务应付金额一致。</w:t>
      </w:r>
    </w:p>
    <w:p w:rsidR="004D36BA" w:rsidRDefault="004D36BA" w:rsidP="000029C7">
      <w:pPr>
        <w:numPr>
          <w:ilvl w:val="0"/>
          <w:numId w:val="474"/>
        </w:numPr>
        <w:ind w:left="0" w:firstLineChars="200" w:firstLine="480"/>
        <w:rPr>
          <w:rFonts w:ascii="宋体" w:hAnsi="宋体"/>
        </w:rPr>
      </w:pPr>
      <w:r>
        <w:rPr>
          <w:rFonts w:ascii="宋体" w:hAnsi="宋体" w:hint="eastAsia"/>
        </w:rPr>
        <w:t>币种是实际支付的现金币种，只能为原币和本币两个币种可以选择，默认为原币。当业务币种非本币时，系统允许对设定金额以下的尾零部分结汇成本币进行支付。</w:t>
      </w:r>
    </w:p>
    <w:p w:rsidR="004D36BA" w:rsidRDefault="004D36BA" w:rsidP="000029C7">
      <w:pPr>
        <w:numPr>
          <w:ilvl w:val="0"/>
          <w:numId w:val="474"/>
        </w:numPr>
        <w:ind w:left="0" w:firstLineChars="200" w:firstLine="480"/>
        <w:rPr>
          <w:rFonts w:ascii="宋体" w:hAnsi="宋体"/>
        </w:rPr>
      </w:pPr>
      <w:r>
        <w:rPr>
          <w:rFonts w:ascii="宋体" w:hAnsi="宋体" w:hint="eastAsia"/>
        </w:rPr>
        <w:t>当系统设置允许进行本币尾零损益处理时，系统会自动进行尾零损益处理。</w:t>
      </w:r>
    </w:p>
    <w:p w:rsidR="004D36BA" w:rsidRDefault="004D36BA" w:rsidP="000029C7">
      <w:pPr>
        <w:numPr>
          <w:ilvl w:val="0"/>
          <w:numId w:val="474"/>
        </w:numPr>
        <w:ind w:left="0" w:firstLineChars="200" w:firstLine="480"/>
        <w:rPr>
          <w:rFonts w:ascii="宋体" w:hAnsi="宋体"/>
        </w:rPr>
      </w:pPr>
      <w:r>
        <w:rPr>
          <w:rFonts w:ascii="宋体" w:hAnsi="宋体" w:hint="eastAsia"/>
        </w:rPr>
        <w:t>选择“确定”退出同步现金付款窗口时，系统只是保存现金付款信息，并没有进行记账操作，只有待整个业务操作完毕，现金付款才最终完成。</w:t>
      </w:r>
    </w:p>
    <w:p w:rsidR="004D36BA" w:rsidRDefault="004D36BA" w:rsidP="0004090F">
      <w:pPr>
        <w:pStyle w:val="6"/>
        <w:spacing w:before="120" w:line="240" w:lineRule="auto"/>
        <w:rPr>
          <w:rFonts w:ascii="宋体" w:eastAsia="宋体" w:hAnsi="宋体"/>
        </w:rPr>
      </w:pPr>
      <w:bookmarkStart w:id="177" w:name="_Toc79312206"/>
      <w:bookmarkStart w:id="178" w:name="_Toc173674610"/>
      <w:r>
        <w:rPr>
          <w:rFonts w:ascii="宋体" w:eastAsia="宋体" w:hAnsi="宋体" w:hint="eastAsia"/>
        </w:rPr>
        <w:t>（五）操作步骤</w:t>
      </w:r>
      <w:bookmarkEnd w:id="177"/>
      <w:bookmarkEnd w:id="178"/>
    </w:p>
    <w:p w:rsidR="004D36BA" w:rsidRDefault="004D36BA" w:rsidP="0004090F">
      <w:pPr>
        <w:pStyle w:val="7"/>
        <w:spacing w:before="120" w:after="60" w:line="240" w:lineRule="auto"/>
        <w:rPr>
          <w:rFonts w:ascii="宋体" w:hAnsi="宋体"/>
        </w:rPr>
      </w:pPr>
      <w:bookmarkStart w:id="179" w:name="_1、查询_3"/>
      <w:bookmarkStart w:id="180" w:name="_Toc79312207"/>
      <w:bookmarkEnd w:id="179"/>
      <w:r>
        <w:rPr>
          <w:rFonts w:ascii="宋体" w:hAnsi="宋体" w:hint="eastAsia"/>
        </w:rPr>
        <w:t>1、查询</w:t>
      </w:r>
      <w:bookmarkEnd w:id="180"/>
      <w:r>
        <w:rPr>
          <w:rFonts w:ascii="宋体" w:hAnsi="宋体" w:hint="eastAsia"/>
        </w:rPr>
        <w:t>需要付现的现金单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34"/>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用户选择：系统导航→现金凭证→柜员现金业务→单笔付现”或在“业务代码”栏输入“2004”进入</w:t>
            </w:r>
          </w:p>
        </w:tc>
      </w:tr>
      <w:tr w:rsidR="004D36BA">
        <w:tc>
          <w:tcPr>
            <w:tcW w:w="1548" w:type="dxa"/>
          </w:tcPr>
          <w:p w:rsidR="004D36BA" w:rsidRDefault="004D36BA" w:rsidP="004D36BA">
            <w:pPr>
              <w:numPr>
                <w:ilvl w:val="0"/>
                <w:numId w:val="34"/>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在图1.2中输入查询要素信息后，选择：查询</w:t>
            </w:r>
          </w:p>
        </w:tc>
      </w:tr>
      <w:tr w:rsidR="004D36BA">
        <w:tc>
          <w:tcPr>
            <w:tcW w:w="1548" w:type="dxa"/>
          </w:tcPr>
          <w:p w:rsidR="004D36BA" w:rsidRDefault="004D36BA" w:rsidP="004D36BA">
            <w:pPr>
              <w:pStyle w:val="a4"/>
              <w:numPr>
                <w:ilvl w:val="0"/>
                <w:numId w:val="34"/>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在图1.3的现金单列表中浏览选择指定的现金单号</w:t>
            </w:r>
          </w:p>
        </w:tc>
      </w:tr>
      <w:tr w:rsidR="004D36BA">
        <w:tc>
          <w:tcPr>
            <w:tcW w:w="1548" w:type="dxa"/>
          </w:tcPr>
          <w:p w:rsidR="004D36BA" w:rsidRDefault="004D36BA" w:rsidP="004D36BA">
            <w:pPr>
              <w:pStyle w:val="a4"/>
              <w:numPr>
                <w:ilvl w:val="0"/>
                <w:numId w:val="34"/>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如确定对选定的现金单号付现，选择：“单笔付现”，进入付现操作界面。</w:t>
            </w:r>
          </w:p>
        </w:tc>
      </w:tr>
    </w:tbl>
    <w:p w:rsidR="004D36BA" w:rsidRDefault="004D36BA" w:rsidP="004D36BA">
      <w:pPr>
        <w:pStyle w:val="7"/>
        <w:spacing w:before="120" w:after="60" w:line="240" w:lineRule="auto"/>
        <w:rPr>
          <w:rFonts w:ascii="宋体" w:hAnsi="宋体"/>
        </w:rPr>
      </w:pPr>
      <w:bookmarkStart w:id="181" w:name="_2、现金付出"/>
      <w:bookmarkStart w:id="182" w:name="_Toc79312208"/>
      <w:bookmarkEnd w:id="181"/>
      <w:r>
        <w:rPr>
          <w:rFonts w:ascii="宋体" w:hAnsi="宋体" w:hint="eastAsia"/>
        </w:rPr>
        <w:t>2、付出现金</w:t>
      </w:r>
      <w:bookmarkEnd w:id="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42"/>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接上步选择的现金单号</w:t>
            </w:r>
          </w:p>
        </w:tc>
      </w:tr>
      <w:tr w:rsidR="004D36BA">
        <w:tc>
          <w:tcPr>
            <w:tcW w:w="1548" w:type="dxa"/>
          </w:tcPr>
          <w:p w:rsidR="004D36BA" w:rsidRDefault="004D36BA" w:rsidP="004D36BA">
            <w:pPr>
              <w:pStyle w:val="a4"/>
              <w:numPr>
                <w:ilvl w:val="0"/>
                <w:numId w:val="42"/>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输入现金用途、实付原币金额、实付本币金额、备注信息等数据，如果尾箱券别不参加控制，不准备输入券别时，进入步骤10；或进入步骤3输入券别信息。</w:t>
            </w:r>
          </w:p>
        </w:tc>
      </w:tr>
      <w:tr w:rsidR="004D36BA">
        <w:tc>
          <w:tcPr>
            <w:tcW w:w="1548" w:type="dxa"/>
          </w:tcPr>
          <w:p w:rsidR="004D36BA" w:rsidRDefault="004D36BA" w:rsidP="004D36BA">
            <w:pPr>
              <w:pStyle w:val="a4"/>
              <w:numPr>
                <w:ilvl w:val="0"/>
                <w:numId w:val="42"/>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在币种中输入币种后回车</w:t>
            </w:r>
          </w:p>
        </w:tc>
      </w:tr>
      <w:tr w:rsidR="004D36BA">
        <w:tc>
          <w:tcPr>
            <w:tcW w:w="1548" w:type="dxa"/>
          </w:tcPr>
          <w:p w:rsidR="004D36BA" w:rsidRDefault="004D36BA" w:rsidP="004D36BA">
            <w:pPr>
              <w:pStyle w:val="a4"/>
              <w:numPr>
                <w:ilvl w:val="0"/>
                <w:numId w:val="42"/>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在券别代码中输入券别代码后回车</w:t>
            </w:r>
          </w:p>
        </w:tc>
      </w:tr>
      <w:tr w:rsidR="004D36BA">
        <w:tc>
          <w:tcPr>
            <w:tcW w:w="1548" w:type="dxa"/>
          </w:tcPr>
          <w:p w:rsidR="004D36BA" w:rsidRDefault="004D36BA" w:rsidP="004D36BA">
            <w:pPr>
              <w:pStyle w:val="a4"/>
              <w:numPr>
                <w:ilvl w:val="0"/>
                <w:numId w:val="42"/>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在数量中输入数量后回车，或进入步骤6</w:t>
            </w:r>
          </w:p>
        </w:tc>
      </w:tr>
      <w:tr w:rsidR="004D36BA">
        <w:tc>
          <w:tcPr>
            <w:tcW w:w="1548" w:type="dxa"/>
          </w:tcPr>
          <w:p w:rsidR="004D36BA" w:rsidRDefault="004D36BA" w:rsidP="004D36BA">
            <w:pPr>
              <w:pStyle w:val="a4"/>
              <w:numPr>
                <w:ilvl w:val="0"/>
                <w:numId w:val="42"/>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根据情况选择：增加修改</w:t>
            </w:r>
          </w:p>
        </w:tc>
      </w:tr>
      <w:tr w:rsidR="004D36BA">
        <w:tc>
          <w:tcPr>
            <w:tcW w:w="1548" w:type="dxa"/>
          </w:tcPr>
          <w:p w:rsidR="004D36BA" w:rsidRDefault="004D36BA" w:rsidP="004D36BA">
            <w:pPr>
              <w:pStyle w:val="a4"/>
              <w:numPr>
                <w:ilvl w:val="0"/>
                <w:numId w:val="42"/>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在已输入券别表中浏览选择</w:t>
            </w:r>
          </w:p>
        </w:tc>
      </w:tr>
      <w:tr w:rsidR="004D36BA">
        <w:tc>
          <w:tcPr>
            <w:tcW w:w="1548" w:type="dxa"/>
          </w:tcPr>
          <w:p w:rsidR="004D36BA" w:rsidRDefault="004D36BA" w:rsidP="004D36BA">
            <w:pPr>
              <w:pStyle w:val="a4"/>
              <w:numPr>
                <w:ilvl w:val="0"/>
                <w:numId w:val="42"/>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根据情况选择：删除、清空</w:t>
            </w:r>
          </w:p>
        </w:tc>
      </w:tr>
      <w:tr w:rsidR="004D36BA">
        <w:tc>
          <w:tcPr>
            <w:tcW w:w="1548" w:type="dxa"/>
          </w:tcPr>
          <w:p w:rsidR="004D36BA" w:rsidRDefault="004D36BA" w:rsidP="004D36BA">
            <w:pPr>
              <w:pStyle w:val="a4"/>
              <w:numPr>
                <w:ilvl w:val="0"/>
                <w:numId w:val="42"/>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根据情况重复步骤3～步骤8，直至输入全部现金券别。</w:t>
            </w:r>
          </w:p>
        </w:tc>
      </w:tr>
      <w:tr w:rsidR="004D36BA">
        <w:tc>
          <w:tcPr>
            <w:tcW w:w="1548" w:type="dxa"/>
          </w:tcPr>
          <w:p w:rsidR="004D36BA" w:rsidRDefault="004D36BA" w:rsidP="004D36BA">
            <w:pPr>
              <w:pStyle w:val="a4"/>
              <w:numPr>
                <w:ilvl w:val="0"/>
                <w:numId w:val="42"/>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输入完毕，需要保存现金信息，请选择：确定；否则进入步骤12。</w:t>
            </w:r>
          </w:p>
        </w:tc>
      </w:tr>
      <w:tr w:rsidR="004D36BA">
        <w:tc>
          <w:tcPr>
            <w:tcW w:w="1548" w:type="dxa"/>
          </w:tcPr>
          <w:p w:rsidR="004D36BA" w:rsidRDefault="004D36BA" w:rsidP="004D36BA">
            <w:pPr>
              <w:pStyle w:val="a4"/>
              <w:numPr>
                <w:ilvl w:val="0"/>
                <w:numId w:val="42"/>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交易成功后，打印现金取款回单交客户。</w:t>
            </w:r>
          </w:p>
        </w:tc>
      </w:tr>
    </w:tbl>
    <w:p w:rsidR="004D36BA" w:rsidRDefault="004D36BA" w:rsidP="004D36BA">
      <w:pPr>
        <w:pStyle w:val="5"/>
        <w:spacing w:before="120" w:after="120" w:line="377" w:lineRule="auto"/>
        <w:rPr>
          <w:rFonts w:ascii="宋体" w:hAnsi="宋体"/>
        </w:rPr>
      </w:pPr>
      <w:bookmarkStart w:id="183" w:name="_五、并笔付现（业务代码2014）"/>
      <w:bookmarkStart w:id="184" w:name="_Toc68571945"/>
      <w:bookmarkStart w:id="185" w:name="_Toc79312209"/>
      <w:bookmarkStart w:id="186" w:name="_Toc173674611"/>
      <w:bookmarkStart w:id="187" w:name="_Toc183917954"/>
      <w:bookmarkEnd w:id="183"/>
      <w:r>
        <w:rPr>
          <w:rFonts w:ascii="宋体" w:hAnsi="宋体" w:hint="eastAsia"/>
        </w:rPr>
        <w:t>三、并笔付现</w:t>
      </w:r>
      <w:bookmarkEnd w:id="184"/>
      <w:r>
        <w:rPr>
          <w:rFonts w:ascii="宋体" w:hAnsi="宋体" w:hint="eastAsia"/>
        </w:rPr>
        <w:t>（业务代码2014</w:t>
      </w:r>
      <w:r>
        <w:rPr>
          <w:rFonts w:ascii="宋体" w:hAnsi="宋体"/>
        </w:rPr>
        <w:t>）</w:t>
      </w:r>
      <w:bookmarkEnd w:id="185"/>
      <w:bookmarkEnd w:id="186"/>
      <w:bookmarkEnd w:id="187"/>
    </w:p>
    <w:p w:rsidR="004D36BA" w:rsidRDefault="004D36BA" w:rsidP="0004090F">
      <w:pPr>
        <w:pStyle w:val="6"/>
        <w:spacing w:line="240" w:lineRule="auto"/>
        <w:rPr>
          <w:rFonts w:ascii="宋体" w:eastAsia="宋体" w:hAnsi="宋体"/>
        </w:rPr>
      </w:pPr>
      <w:bookmarkStart w:id="188" w:name="_Toc79312210"/>
      <w:bookmarkStart w:id="189" w:name="_Toc173674612"/>
      <w:r>
        <w:rPr>
          <w:rFonts w:ascii="宋体" w:eastAsia="宋体" w:hAnsi="宋体" w:hint="eastAsia"/>
        </w:rPr>
        <w:t>（一）功能介绍</w:t>
      </w:r>
      <w:bookmarkEnd w:id="188"/>
      <w:bookmarkEnd w:id="189"/>
    </w:p>
    <w:p w:rsidR="004D36BA" w:rsidRDefault="004D36BA" w:rsidP="004D36BA">
      <w:pPr>
        <w:ind w:firstLineChars="200" w:firstLine="480"/>
        <w:rPr>
          <w:rFonts w:ascii="宋体" w:hAnsi="宋体"/>
        </w:rPr>
      </w:pPr>
      <w:r>
        <w:rPr>
          <w:rFonts w:ascii="宋体" w:hAnsi="宋体" w:hint="eastAsia"/>
        </w:rPr>
        <w:t>对多笔同币种付款类的的多个现金单进行合并付款的现金付出操作。</w:t>
      </w:r>
    </w:p>
    <w:p w:rsidR="004D36BA" w:rsidRDefault="004D36BA" w:rsidP="0004090F">
      <w:pPr>
        <w:pStyle w:val="6"/>
        <w:spacing w:line="240" w:lineRule="auto"/>
        <w:rPr>
          <w:rFonts w:ascii="宋体" w:eastAsia="宋体" w:hAnsi="宋体"/>
        </w:rPr>
      </w:pPr>
      <w:bookmarkStart w:id="190" w:name="_Toc79312212"/>
      <w:bookmarkStart w:id="191" w:name="_Toc173674613"/>
      <w:r>
        <w:rPr>
          <w:rFonts w:ascii="宋体" w:eastAsia="宋体" w:hAnsi="宋体" w:hint="eastAsia"/>
        </w:rPr>
        <w:t>（二）界面</w:t>
      </w:r>
      <w:bookmarkEnd w:id="190"/>
      <w:bookmarkEnd w:id="191"/>
    </w:p>
    <w:p w:rsidR="004D36BA" w:rsidRDefault="0004090F" w:rsidP="004D36BA">
      <w:pPr>
        <w:rPr>
          <w:rFonts w:ascii="宋体" w:hAnsi="宋体"/>
        </w:rPr>
      </w:pPr>
      <w:r>
        <w:rPr>
          <w:rFonts w:ascii="宋体" w:hAnsi="宋体" w:hint="eastAsia"/>
          <w:noProof/>
        </w:rPr>
        <w:drawing>
          <wp:inline distT="0" distB="0" distL="0" distR="0">
            <wp:extent cx="5276850" cy="3590925"/>
            <wp:effectExtent l="1905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3" cstate="print"/>
                    <a:srcRect/>
                    <a:stretch>
                      <a:fillRect/>
                    </a:stretch>
                  </pic:blipFill>
                  <pic:spPr bwMode="auto">
                    <a:xfrm>
                      <a:off x="0" y="0"/>
                      <a:ext cx="5276850" cy="3590925"/>
                    </a:xfrm>
                    <a:prstGeom prst="rect">
                      <a:avLst/>
                    </a:prstGeom>
                    <a:noFill/>
                    <a:ln w="9525">
                      <a:noFill/>
                      <a:miter lim="800000"/>
                      <a:headEnd/>
                      <a:tailEnd/>
                    </a:ln>
                  </pic:spPr>
                </pic:pic>
              </a:graphicData>
            </a:graphic>
          </wp:inline>
        </w:drawing>
      </w:r>
    </w:p>
    <w:p w:rsidR="004D36BA" w:rsidRDefault="004D36BA" w:rsidP="004D36BA">
      <w:pPr>
        <w:pStyle w:val="a7"/>
        <w:spacing w:before="0" w:after="0" w:line="240" w:lineRule="auto"/>
        <w:jc w:val="center"/>
        <w:rPr>
          <w:rFonts w:ascii="宋体" w:eastAsia="宋体" w:hAnsi="宋体"/>
          <w:sz w:val="24"/>
        </w:rPr>
      </w:pPr>
      <w:r>
        <w:rPr>
          <w:rFonts w:ascii="宋体" w:eastAsia="宋体" w:hAnsi="宋体" w:hint="eastAsia"/>
          <w:sz w:val="24"/>
        </w:rPr>
        <w:t>图1.4</w:t>
      </w:r>
    </w:p>
    <w:p w:rsidR="004D36BA" w:rsidRDefault="004D36BA" w:rsidP="0004090F">
      <w:pPr>
        <w:pStyle w:val="6"/>
        <w:spacing w:line="240" w:lineRule="auto"/>
        <w:rPr>
          <w:rFonts w:ascii="宋体" w:eastAsia="宋体" w:hAnsi="宋体"/>
        </w:rPr>
      </w:pPr>
      <w:bookmarkStart w:id="192" w:name="_Toc79312213"/>
      <w:bookmarkStart w:id="193" w:name="_Toc173674614"/>
      <w:r>
        <w:rPr>
          <w:rFonts w:ascii="宋体" w:eastAsia="宋体" w:hAnsi="宋体" w:hint="eastAsia"/>
        </w:rPr>
        <w:t>（三）操作要点</w:t>
      </w:r>
      <w:bookmarkEnd w:id="192"/>
      <w:bookmarkEnd w:id="193"/>
    </w:p>
    <w:p w:rsidR="004D36BA" w:rsidRDefault="004D36BA" w:rsidP="004D36BA">
      <w:pPr>
        <w:numPr>
          <w:ilvl w:val="0"/>
          <w:numId w:val="45"/>
        </w:numPr>
        <w:ind w:left="357" w:hanging="357"/>
        <w:rPr>
          <w:rFonts w:ascii="宋体" w:hAnsi="宋体"/>
        </w:rPr>
      </w:pPr>
      <w:r>
        <w:rPr>
          <w:rFonts w:ascii="宋体" w:hAnsi="宋体" w:hint="eastAsia"/>
        </w:rPr>
        <w:t>每次并笔付现的现金单笔数不得少于2笔，且最多不超过6笔（否则打印的摘要中现金单号码会超长）。</w:t>
      </w:r>
    </w:p>
    <w:p w:rsidR="004D36BA" w:rsidRDefault="004D36BA" w:rsidP="0004090F">
      <w:pPr>
        <w:pStyle w:val="6"/>
        <w:spacing w:line="240" w:lineRule="auto"/>
        <w:rPr>
          <w:rFonts w:ascii="宋体" w:eastAsia="宋体" w:hAnsi="宋体"/>
        </w:rPr>
      </w:pPr>
      <w:bookmarkStart w:id="194" w:name="_Toc79312214"/>
      <w:bookmarkStart w:id="195" w:name="_Toc173674615"/>
      <w:r>
        <w:rPr>
          <w:rFonts w:ascii="宋体" w:eastAsia="宋体" w:hAnsi="宋体" w:hint="eastAsia"/>
        </w:rPr>
        <w:lastRenderedPageBreak/>
        <w:t>（四）操作步骤</w:t>
      </w:r>
      <w:bookmarkEnd w:id="194"/>
      <w:bookmarkEnd w:id="195"/>
    </w:p>
    <w:p w:rsidR="004D36BA" w:rsidRDefault="004D36BA" w:rsidP="0004090F">
      <w:pPr>
        <w:pStyle w:val="7"/>
        <w:numPr>
          <w:ilvl w:val="0"/>
          <w:numId w:val="43"/>
        </w:numPr>
        <w:spacing w:line="240" w:lineRule="auto"/>
        <w:rPr>
          <w:rFonts w:ascii="宋体" w:hAnsi="宋体"/>
        </w:rPr>
      </w:pPr>
      <w:bookmarkStart w:id="196" w:name="_Toc79312215"/>
      <w:r>
        <w:rPr>
          <w:rFonts w:ascii="宋体" w:hAnsi="宋体" w:hint="eastAsia"/>
        </w:rPr>
        <w:t>选择现金单</w:t>
      </w:r>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rPr>
          <w:trHeight w:val="768"/>
        </w:trPr>
        <w:tc>
          <w:tcPr>
            <w:tcW w:w="1548" w:type="dxa"/>
          </w:tcPr>
          <w:p w:rsidR="004D36BA" w:rsidRDefault="004D36BA" w:rsidP="004D36BA">
            <w:pPr>
              <w:pStyle w:val="a4"/>
              <w:numPr>
                <w:ilvl w:val="0"/>
                <w:numId w:val="44"/>
              </w:numPr>
              <w:tabs>
                <w:tab w:val="clear" w:pos="0"/>
              </w:tabs>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用户选择“现金凭证”→“柜员现金业务”→“并笔付现”，或在业务代码栏输入“2014”后回车进入</w:t>
            </w:r>
          </w:p>
        </w:tc>
      </w:tr>
      <w:tr w:rsidR="004D36BA">
        <w:trPr>
          <w:trHeight w:val="467"/>
        </w:trPr>
        <w:tc>
          <w:tcPr>
            <w:tcW w:w="1548" w:type="dxa"/>
          </w:tcPr>
          <w:p w:rsidR="004D36BA" w:rsidRDefault="004D36BA" w:rsidP="004D36BA">
            <w:pPr>
              <w:numPr>
                <w:ilvl w:val="0"/>
                <w:numId w:val="44"/>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输入币种后回车</w:t>
            </w:r>
          </w:p>
        </w:tc>
      </w:tr>
      <w:tr w:rsidR="004D36BA">
        <w:trPr>
          <w:trHeight w:val="459"/>
        </w:trPr>
        <w:tc>
          <w:tcPr>
            <w:tcW w:w="1548" w:type="dxa"/>
          </w:tcPr>
          <w:p w:rsidR="004D36BA" w:rsidRDefault="004D36BA" w:rsidP="004D36BA">
            <w:pPr>
              <w:pStyle w:val="a4"/>
              <w:numPr>
                <w:ilvl w:val="0"/>
                <w:numId w:val="44"/>
              </w:numPr>
              <w:tabs>
                <w:tab w:val="clear" w:pos="0"/>
              </w:tabs>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在图1.4左边备选现金单列表中选择需要付现的现金单号后选择：增加</w:t>
            </w:r>
          </w:p>
        </w:tc>
      </w:tr>
      <w:tr w:rsidR="004D36BA">
        <w:trPr>
          <w:trHeight w:val="762"/>
        </w:trPr>
        <w:tc>
          <w:tcPr>
            <w:tcW w:w="1548" w:type="dxa"/>
          </w:tcPr>
          <w:p w:rsidR="004D36BA" w:rsidRDefault="004D36BA" w:rsidP="004D36BA">
            <w:pPr>
              <w:pStyle w:val="a4"/>
              <w:numPr>
                <w:ilvl w:val="0"/>
                <w:numId w:val="44"/>
              </w:numPr>
              <w:tabs>
                <w:tab w:val="clear" w:pos="0"/>
              </w:tabs>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如果当前选择的现金单币种与已经选择的币种不一致，请在“是否更换币种”询问对话框中选择，如果需要更换币种，选择：ok，否则选择：cancel。</w:t>
            </w:r>
          </w:p>
        </w:tc>
      </w:tr>
      <w:tr w:rsidR="004D36BA">
        <w:trPr>
          <w:trHeight w:val="772"/>
        </w:trPr>
        <w:tc>
          <w:tcPr>
            <w:tcW w:w="1548" w:type="dxa"/>
          </w:tcPr>
          <w:p w:rsidR="004D36BA" w:rsidRDefault="004D36BA" w:rsidP="004D36BA">
            <w:pPr>
              <w:pStyle w:val="a4"/>
              <w:numPr>
                <w:ilvl w:val="0"/>
                <w:numId w:val="44"/>
              </w:numPr>
              <w:tabs>
                <w:tab w:val="clear" w:pos="0"/>
              </w:tabs>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如需删除已选的现金单，请在右边已选现金单列表中浏览选择需要的现金单号后选择：删除</w:t>
            </w:r>
          </w:p>
        </w:tc>
      </w:tr>
      <w:tr w:rsidR="004D36BA">
        <w:trPr>
          <w:trHeight w:val="457"/>
        </w:trPr>
        <w:tc>
          <w:tcPr>
            <w:tcW w:w="1548" w:type="dxa"/>
          </w:tcPr>
          <w:p w:rsidR="004D36BA" w:rsidRDefault="004D36BA" w:rsidP="004D36BA">
            <w:pPr>
              <w:pStyle w:val="a4"/>
              <w:numPr>
                <w:ilvl w:val="0"/>
                <w:numId w:val="44"/>
              </w:numPr>
              <w:tabs>
                <w:tab w:val="clear" w:pos="0"/>
              </w:tabs>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重复步骤3～步骤5，直至选择了全部需要操作的现金单号。</w:t>
            </w:r>
          </w:p>
        </w:tc>
      </w:tr>
      <w:tr w:rsidR="004D36BA">
        <w:trPr>
          <w:trHeight w:val="463"/>
        </w:trPr>
        <w:tc>
          <w:tcPr>
            <w:tcW w:w="1548" w:type="dxa"/>
          </w:tcPr>
          <w:p w:rsidR="004D36BA" w:rsidRDefault="004D36BA" w:rsidP="004D36BA">
            <w:pPr>
              <w:pStyle w:val="a4"/>
              <w:numPr>
                <w:ilvl w:val="0"/>
                <w:numId w:val="44"/>
              </w:numPr>
              <w:tabs>
                <w:tab w:val="clear" w:pos="0"/>
              </w:tabs>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如确定对选定的现金单号付现，选择：并笔付现，进入付现操作。</w:t>
            </w:r>
          </w:p>
        </w:tc>
      </w:tr>
    </w:tbl>
    <w:p w:rsidR="004D36BA" w:rsidRDefault="004D36BA" w:rsidP="004D36BA">
      <w:pPr>
        <w:pStyle w:val="7"/>
        <w:spacing w:line="240" w:lineRule="auto"/>
        <w:rPr>
          <w:rFonts w:ascii="宋体" w:hAnsi="宋体"/>
        </w:rPr>
      </w:pPr>
      <w:bookmarkStart w:id="197" w:name="_Toc79312216"/>
      <w:r>
        <w:rPr>
          <w:rFonts w:ascii="宋体" w:hAnsi="宋体" w:hint="eastAsia"/>
        </w:rPr>
        <w:t>2、并笔付现</w:t>
      </w:r>
      <w:bookmarkEnd w:id="197"/>
    </w:p>
    <w:p w:rsidR="004D36BA" w:rsidRDefault="004D36BA" w:rsidP="004D36BA">
      <w:pPr>
        <w:ind w:firstLineChars="200" w:firstLine="480"/>
        <w:rPr>
          <w:rFonts w:ascii="宋体" w:hAnsi="宋体"/>
        </w:rPr>
      </w:pPr>
      <w:r>
        <w:rPr>
          <w:rFonts w:ascii="宋体" w:hAnsi="宋体" w:hint="eastAsia"/>
        </w:rPr>
        <w:t>操作步骤同</w:t>
      </w:r>
      <w:hyperlink w:anchor="_2、现金付出" w:history="1">
        <w:r>
          <w:rPr>
            <w:rStyle w:val="a3"/>
            <w:rFonts w:ascii="宋体" w:hAnsi="宋体" w:hint="eastAsia"/>
          </w:rPr>
          <w:t>单笔付现</w:t>
        </w:r>
      </w:hyperlink>
    </w:p>
    <w:p w:rsidR="004D36BA" w:rsidRDefault="004D36BA" w:rsidP="0004090F">
      <w:pPr>
        <w:pStyle w:val="5"/>
        <w:rPr>
          <w:rFonts w:ascii="宋体" w:hAnsi="宋体"/>
        </w:rPr>
      </w:pPr>
      <w:bookmarkStart w:id="198" w:name="_六、现金退款(业务代码2009)"/>
      <w:bookmarkStart w:id="199" w:name="_Toc68571952"/>
      <w:bookmarkStart w:id="200" w:name="_Toc79312217"/>
      <w:bookmarkStart w:id="201" w:name="_Toc173674616"/>
      <w:bookmarkStart w:id="202" w:name="_Toc183917955"/>
      <w:bookmarkEnd w:id="198"/>
      <w:r>
        <w:rPr>
          <w:rFonts w:ascii="宋体" w:hAnsi="宋体" w:hint="eastAsia"/>
        </w:rPr>
        <w:t>四、现金退款</w:t>
      </w:r>
      <w:bookmarkEnd w:id="199"/>
      <w:r>
        <w:rPr>
          <w:rFonts w:ascii="宋体" w:hAnsi="宋体" w:hint="eastAsia"/>
        </w:rPr>
        <w:t>（业务代码200</w:t>
      </w:r>
      <w:bookmarkEnd w:id="200"/>
      <w:r>
        <w:rPr>
          <w:rFonts w:ascii="宋体" w:hAnsi="宋体"/>
        </w:rPr>
        <w:t>5</w:t>
      </w:r>
      <w:r>
        <w:rPr>
          <w:rFonts w:ascii="宋体" w:hAnsi="宋体" w:hint="eastAsia"/>
        </w:rPr>
        <w:t>）</w:t>
      </w:r>
      <w:bookmarkEnd w:id="201"/>
      <w:bookmarkEnd w:id="202"/>
    </w:p>
    <w:p w:rsidR="004D36BA" w:rsidRDefault="004D36BA" w:rsidP="004D36BA">
      <w:pPr>
        <w:pStyle w:val="6"/>
        <w:spacing w:line="360" w:lineRule="auto"/>
        <w:rPr>
          <w:rFonts w:ascii="宋体" w:eastAsia="宋体" w:hAnsi="宋体"/>
        </w:rPr>
      </w:pPr>
      <w:bookmarkStart w:id="203" w:name="_Toc79312218"/>
      <w:bookmarkStart w:id="204" w:name="_Toc173674617"/>
      <w:r>
        <w:rPr>
          <w:rFonts w:ascii="宋体" w:eastAsia="宋体" w:hAnsi="宋体" w:hint="eastAsia"/>
        </w:rPr>
        <w:t>（一）功能介绍</w:t>
      </w:r>
      <w:bookmarkEnd w:id="203"/>
      <w:bookmarkEnd w:id="204"/>
    </w:p>
    <w:p w:rsidR="004D36BA" w:rsidRDefault="004D36BA" w:rsidP="004D36BA">
      <w:pPr>
        <w:pStyle w:val="xl31"/>
        <w:widowControl w:val="0"/>
        <w:spacing w:before="0" w:beforeAutospacing="0" w:after="0" w:afterAutospacing="0"/>
        <w:rPr>
          <w:kern w:val="2"/>
        </w:rPr>
      </w:pPr>
      <w:r>
        <w:rPr>
          <w:rFonts w:hint="eastAsia"/>
          <w:kern w:val="2"/>
        </w:rPr>
        <w:t>对通过直接收现后尚未使用的现金单剩余金额退还给客户的现金退款操作。</w:t>
      </w:r>
    </w:p>
    <w:p w:rsidR="004D36BA" w:rsidRDefault="004D36BA" w:rsidP="004D36BA">
      <w:pPr>
        <w:pStyle w:val="6"/>
        <w:spacing w:line="360" w:lineRule="auto"/>
        <w:rPr>
          <w:rFonts w:ascii="宋体" w:eastAsia="宋体" w:hAnsi="宋体"/>
        </w:rPr>
      </w:pPr>
      <w:bookmarkStart w:id="205" w:name="_Toc79312220"/>
      <w:bookmarkStart w:id="206" w:name="_Toc173674618"/>
      <w:r>
        <w:rPr>
          <w:rFonts w:ascii="宋体" w:eastAsia="宋体" w:hAnsi="宋体" w:hint="eastAsia"/>
        </w:rPr>
        <w:t>（二）</w:t>
      </w:r>
      <w:bookmarkEnd w:id="205"/>
      <w:r>
        <w:rPr>
          <w:rFonts w:ascii="宋体" w:eastAsia="宋体" w:hAnsi="宋体" w:hint="eastAsia"/>
        </w:rPr>
        <w:t>操作要点</w:t>
      </w:r>
      <w:bookmarkEnd w:id="206"/>
    </w:p>
    <w:p w:rsidR="004D36BA" w:rsidRDefault="004D36BA" w:rsidP="004D36BA">
      <w:pPr>
        <w:pStyle w:val="xl31"/>
        <w:widowControl w:val="0"/>
        <w:spacing w:before="0" w:beforeAutospacing="0" w:after="0" w:afterAutospacing="0"/>
        <w:rPr>
          <w:kern w:val="2"/>
        </w:rPr>
      </w:pPr>
      <w:r>
        <w:rPr>
          <w:rFonts w:hint="eastAsia"/>
          <w:kern w:val="2"/>
        </w:rPr>
        <w:t>现金退款业务必须换人复核。</w:t>
      </w:r>
    </w:p>
    <w:p w:rsidR="004D36BA" w:rsidRDefault="004D36BA" w:rsidP="004D36BA">
      <w:pPr>
        <w:pStyle w:val="6"/>
        <w:spacing w:line="240" w:lineRule="auto"/>
        <w:rPr>
          <w:rFonts w:ascii="宋体" w:eastAsia="宋体" w:hAnsi="宋体"/>
        </w:rPr>
      </w:pPr>
      <w:bookmarkStart w:id="207" w:name="_Toc79312222"/>
      <w:bookmarkStart w:id="208" w:name="_Toc173674619"/>
      <w:r>
        <w:rPr>
          <w:rFonts w:ascii="宋体" w:eastAsia="宋体" w:hAnsi="宋体" w:hint="eastAsia"/>
        </w:rPr>
        <w:t>（三）操作步骤</w:t>
      </w:r>
      <w:bookmarkEnd w:id="207"/>
      <w:bookmarkEnd w:id="208"/>
    </w:p>
    <w:p w:rsidR="004D36BA" w:rsidRDefault="004D36BA" w:rsidP="0004090F">
      <w:pPr>
        <w:pStyle w:val="7"/>
        <w:spacing w:line="360" w:lineRule="auto"/>
        <w:rPr>
          <w:rFonts w:ascii="宋体" w:hAnsi="宋体"/>
        </w:rPr>
      </w:pPr>
      <w:bookmarkStart w:id="209" w:name="_Toc79312223"/>
      <w:r>
        <w:rPr>
          <w:rFonts w:ascii="宋体" w:hAnsi="宋体" w:hint="eastAsia"/>
        </w:rPr>
        <w:t>1、选择现金单</w:t>
      </w:r>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46"/>
              </w:numPr>
              <w:rPr>
                <w:rFonts w:ascii="宋体" w:hAnsi="宋体"/>
              </w:rPr>
            </w:pPr>
          </w:p>
        </w:tc>
        <w:tc>
          <w:tcPr>
            <w:tcW w:w="6840" w:type="dxa"/>
          </w:tcPr>
          <w:p w:rsidR="004D36BA" w:rsidRDefault="004D36BA" w:rsidP="004D36BA">
            <w:pPr>
              <w:rPr>
                <w:rFonts w:ascii="宋体" w:hAnsi="宋体"/>
              </w:rPr>
            </w:pPr>
            <w:r>
              <w:rPr>
                <w:rFonts w:ascii="宋体" w:hAnsi="宋体" w:hint="eastAsia"/>
              </w:rPr>
              <w:t>用户在业务代码栏输入“200</w:t>
            </w:r>
            <w:r>
              <w:rPr>
                <w:rFonts w:ascii="宋体" w:hAnsi="宋体"/>
              </w:rPr>
              <w:t>5</w:t>
            </w:r>
            <w:r>
              <w:rPr>
                <w:rFonts w:ascii="宋体" w:hAnsi="宋体" w:hint="eastAsia"/>
              </w:rPr>
              <w:t>”后回车，或选择“现金凭证”→“柜员现金业务”→“现金退款”进入</w:t>
            </w:r>
          </w:p>
        </w:tc>
      </w:tr>
      <w:tr w:rsidR="004D36BA">
        <w:tc>
          <w:tcPr>
            <w:tcW w:w="1548" w:type="dxa"/>
          </w:tcPr>
          <w:p w:rsidR="004D36BA" w:rsidRDefault="004D36BA" w:rsidP="004D36BA">
            <w:pPr>
              <w:numPr>
                <w:ilvl w:val="0"/>
                <w:numId w:val="46"/>
              </w:numPr>
              <w:rPr>
                <w:rFonts w:ascii="宋体" w:hAnsi="宋体"/>
              </w:rPr>
            </w:pPr>
          </w:p>
        </w:tc>
        <w:tc>
          <w:tcPr>
            <w:tcW w:w="6840" w:type="dxa"/>
          </w:tcPr>
          <w:p w:rsidR="004D36BA" w:rsidRDefault="004D36BA" w:rsidP="004D36BA">
            <w:pPr>
              <w:rPr>
                <w:rFonts w:ascii="宋体" w:hAnsi="宋体"/>
              </w:rPr>
            </w:pPr>
            <w:r>
              <w:rPr>
                <w:rFonts w:ascii="宋体" w:hAnsi="宋体" w:hint="eastAsia"/>
              </w:rPr>
              <w:t>输入查询要素信息后，选择：查询</w:t>
            </w:r>
          </w:p>
        </w:tc>
      </w:tr>
      <w:tr w:rsidR="004D36BA">
        <w:trPr>
          <w:trHeight w:val="319"/>
        </w:trPr>
        <w:tc>
          <w:tcPr>
            <w:tcW w:w="1548" w:type="dxa"/>
          </w:tcPr>
          <w:p w:rsidR="004D36BA" w:rsidRDefault="004D36BA" w:rsidP="004D36BA">
            <w:pPr>
              <w:numPr>
                <w:ilvl w:val="0"/>
                <w:numId w:val="46"/>
              </w:numPr>
              <w:rPr>
                <w:rFonts w:ascii="宋体" w:hAnsi="宋体"/>
              </w:rPr>
            </w:pPr>
          </w:p>
        </w:tc>
        <w:tc>
          <w:tcPr>
            <w:tcW w:w="6840" w:type="dxa"/>
          </w:tcPr>
          <w:p w:rsidR="004D36BA" w:rsidRDefault="004D36BA" w:rsidP="004D36BA">
            <w:pPr>
              <w:rPr>
                <w:rFonts w:ascii="宋体" w:hAnsi="宋体"/>
              </w:rPr>
            </w:pPr>
            <w:r>
              <w:rPr>
                <w:rFonts w:ascii="宋体" w:hAnsi="宋体" w:hint="eastAsia"/>
              </w:rPr>
              <w:t>在的现金单列表中浏览选择指定的现金单号</w:t>
            </w:r>
          </w:p>
        </w:tc>
      </w:tr>
      <w:tr w:rsidR="004D36BA">
        <w:trPr>
          <w:trHeight w:val="311"/>
        </w:trPr>
        <w:tc>
          <w:tcPr>
            <w:tcW w:w="1548" w:type="dxa"/>
          </w:tcPr>
          <w:p w:rsidR="004D36BA" w:rsidRDefault="004D36BA" w:rsidP="004D36BA">
            <w:pPr>
              <w:numPr>
                <w:ilvl w:val="0"/>
                <w:numId w:val="46"/>
              </w:numPr>
              <w:rPr>
                <w:rFonts w:ascii="宋体" w:hAnsi="宋体"/>
              </w:rPr>
            </w:pPr>
          </w:p>
        </w:tc>
        <w:tc>
          <w:tcPr>
            <w:tcW w:w="6840" w:type="dxa"/>
          </w:tcPr>
          <w:p w:rsidR="004D36BA" w:rsidRDefault="004D36BA" w:rsidP="004D36BA">
            <w:pPr>
              <w:rPr>
                <w:rFonts w:ascii="宋体" w:hAnsi="宋体"/>
              </w:rPr>
            </w:pPr>
            <w:r>
              <w:rPr>
                <w:rFonts w:ascii="宋体" w:hAnsi="宋体" w:hint="eastAsia"/>
              </w:rPr>
              <w:t>如确定对选定的现金单号付现，选择：直接退款，进入退款操作。</w:t>
            </w:r>
          </w:p>
        </w:tc>
      </w:tr>
    </w:tbl>
    <w:p w:rsidR="004D36BA" w:rsidRDefault="004D36BA" w:rsidP="004D36BA">
      <w:pPr>
        <w:pStyle w:val="7"/>
        <w:spacing w:line="360" w:lineRule="auto"/>
        <w:rPr>
          <w:rFonts w:ascii="宋体" w:hAnsi="宋体"/>
        </w:rPr>
      </w:pPr>
      <w:bookmarkStart w:id="210" w:name="_Toc79312224"/>
      <w:r>
        <w:rPr>
          <w:rFonts w:ascii="宋体" w:hAnsi="宋体" w:hint="eastAsia"/>
        </w:rPr>
        <w:t>2、现金退款</w:t>
      </w:r>
      <w:bookmarkEnd w:id="210"/>
    </w:p>
    <w:p w:rsidR="004D36BA" w:rsidRDefault="004D36BA" w:rsidP="004D36BA">
      <w:pPr>
        <w:rPr>
          <w:rFonts w:ascii="宋体" w:hAnsi="宋体"/>
        </w:rPr>
      </w:pPr>
      <w:r>
        <w:rPr>
          <w:rFonts w:ascii="宋体" w:hAnsi="宋体" w:hint="eastAsia"/>
        </w:rPr>
        <w:t>同</w:t>
      </w:r>
      <w:hyperlink w:anchor="_2、现金付出" w:history="1">
        <w:r>
          <w:rPr>
            <w:rStyle w:val="a3"/>
            <w:rFonts w:ascii="宋体" w:hAnsi="宋体" w:hint="eastAsia"/>
          </w:rPr>
          <w:t>单笔付现</w:t>
        </w:r>
      </w:hyperlink>
    </w:p>
    <w:p w:rsidR="004D36BA" w:rsidRDefault="004D36BA" w:rsidP="004D36BA">
      <w:pPr>
        <w:pStyle w:val="5"/>
        <w:rPr>
          <w:rFonts w:ascii="宋体" w:hAnsi="宋体"/>
        </w:rPr>
      </w:pPr>
      <w:bookmarkStart w:id="211" w:name="_Toc79312398"/>
      <w:bookmarkStart w:id="212" w:name="_Toc173674620"/>
      <w:bookmarkStart w:id="213" w:name="_Toc183917956"/>
      <w:bookmarkStart w:id="214" w:name="_Toc68571989"/>
      <w:bookmarkStart w:id="215" w:name="_Toc79312280"/>
      <w:r>
        <w:rPr>
          <w:rFonts w:ascii="宋体" w:hAnsi="宋体" w:hint="eastAsia"/>
        </w:rPr>
        <w:t>五、尾箱日初（业务代码201</w:t>
      </w:r>
      <w:r>
        <w:rPr>
          <w:rFonts w:ascii="宋体" w:hAnsi="宋体"/>
        </w:rPr>
        <w:t>1</w:t>
      </w:r>
      <w:r>
        <w:rPr>
          <w:rFonts w:ascii="宋体" w:hAnsi="宋体" w:hint="eastAsia"/>
        </w:rPr>
        <w:t>）</w:t>
      </w:r>
      <w:bookmarkEnd w:id="211"/>
      <w:bookmarkEnd w:id="212"/>
      <w:bookmarkEnd w:id="213"/>
    </w:p>
    <w:p w:rsidR="004D36BA" w:rsidRDefault="004D36BA" w:rsidP="004D36BA">
      <w:pPr>
        <w:pStyle w:val="6"/>
        <w:spacing w:line="360" w:lineRule="auto"/>
        <w:rPr>
          <w:rFonts w:ascii="宋体" w:eastAsia="宋体" w:hAnsi="宋体"/>
        </w:rPr>
      </w:pPr>
      <w:bookmarkStart w:id="216" w:name="_Toc79312399"/>
      <w:bookmarkStart w:id="217" w:name="_Toc173674621"/>
      <w:r>
        <w:rPr>
          <w:rFonts w:ascii="宋体" w:eastAsia="宋体" w:hAnsi="宋体" w:hint="eastAsia"/>
        </w:rPr>
        <w:t>（一）功能介绍</w:t>
      </w:r>
      <w:bookmarkEnd w:id="216"/>
      <w:bookmarkEnd w:id="217"/>
    </w:p>
    <w:p w:rsidR="004D36BA" w:rsidRDefault="004D36BA" w:rsidP="004D36BA">
      <w:pPr>
        <w:rPr>
          <w:rFonts w:ascii="宋体" w:hAnsi="宋体"/>
        </w:rPr>
      </w:pPr>
      <w:r>
        <w:rPr>
          <w:rFonts w:ascii="宋体" w:hAnsi="宋体" w:hint="eastAsia"/>
        </w:rPr>
        <w:t>对待启用的普通柜员尾箱进行日初，日初后用户才能开始正常的现金业务操作。</w:t>
      </w:r>
    </w:p>
    <w:p w:rsidR="004D36BA" w:rsidRDefault="004D36BA" w:rsidP="004D36BA">
      <w:pPr>
        <w:pStyle w:val="6"/>
        <w:spacing w:line="360" w:lineRule="auto"/>
        <w:rPr>
          <w:rFonts w:ascii="宋体" w:eastAsia="宋体" w:hAnsi="宋体"/>
        </w:rPr>
      </w:pPr>
      <w:bookmarkStart w:id="218" w:name="_Toc79312401"/>
      <w:bookmarkStart w:id="219" w:name="_Toc173674622"/>
      <w:bookmarkStart w:id="220" w:name="_Toc68572102"/>
      <w:r>
        <w:rPr>
          <w:rFonts w:ascii="宋体" w:eastAsia="宋体" w:hAnsi="宋体" w:hint="eastAsia"/>
        </w:rPr>
        <w:t>（二）</w:t>
      </w:r>
      <w:bookmarkStart w:id="221" w:name="_Toc79312402"/>
      <w:bookmarkEnd w:id="218"/>
      <w:r>
        <w:rPr>
          <w:rFonts w:ascii="宋体" w:eastAsia="宋体" w:hAnsi="宋体" w:hint="eastAsia"/>
        </w:rPr>
        <w:t>操作要点</w:t>
      </w:r>
      <w:bookmarkEnd w:id="219"/>
      <w:bookmarkEnd w:id="221"/>
    </w:p>
    <w:p w:rsidR="004D36BA" w:rsidRDefault="004D36BA" w:rsidP="004D36BA">
      <w:pPr>
        <w:numPr>
          <w:ilvl w:val="0"/>
          <w:numId w:val="65"/>
        </w:numPr>
        <w:rPr>
          <w:rFonts w:ascii="宋体" w:hAnsi="宋体"/>
        </w:rPr>
      </w:pPr>
      <w:r>
        <w:rPr>
          <w:rFonts w:ascii="宋体" w:hAnsi="宋体" w:hint="eastAsia"/>
        </w:rPr>
        <w:t>只能对自己领用的“待启用”的普通柜员尾箱进行普通柜员尾箱日初。</w:t>
      </w:r>
    </w:p>
    <w:p w:rsidR="004D36BA" w:rsidRDefault="004D36BA" w:rsidP="004D36BA">
      <w:pPr>
        <w:numPr>
          <w:ilvl w:val="0"/>
          <w:numId w:val="65"/>
        </w:numPr>
        <w:rPr>
          <w:rFonts w:ascii="宋体" w:hAnsi="宋体"/>
        </w:rPr>
      </w:pPr>
      <w:r>
        <w:rPr>
          <w:rFonts w:ascii="宋体" w:hAnsi="宋体" w:hint="eastAsia"/>
        </w:rPr>
        <w:t>当“是否复点尾箱”标志为“√”时，日初用户必须输入现金金额信息，且换人复核确认后才能日初成功。</w:t>
      </w:r>
    </w:p>
    <w:p w:rsidR="004D36BA" w:rsidRDefault="004D36BA" w:rsidP="004D36BA">
      <w:pPr>
        <w:pStyle w:val="6"/>
        <w:spacing w:line="360" w:lineRule="auto"/>
        <w:rPr>
          <w:rFonts w:ascii="宋体" w:eastAsia="宋体" w:hAnsi="宋体"/>
        </w:rPr>
      </w:pPr>
      <w:bookmarkStart w:id="222" w:name="_Toc79312403"/>
      <w:bookmarkStart w:id="223" w:name="_Toc173674623"/>
      <w:r>
        <w:rPr>
          <w:rFonts w:ascii="宋体" w:eastAsia="宋体" w:hAnsi="宋体" w:hint="eastAsia"/>
        </w:rPr>
        <w:t>（三）操作步骤</w:t>
      </w:r>
      <w:bookmarkEnd w:id="220"/>
      <w:bookmarkEnd w:id="222"/>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33"/>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在业务代码中输入“201</w:t>
            </w:r>
            <w:r>
              <w:rPr>
                <w:rFonts w:ascii="宋体" w:hAnsi="宋体"/>
              </w:rPr>
              <w:t>1</w:t>
            </w:r>
            <w:r>
              <w:rPr>
                <w:rFonts w:ascii="宋体" w:hAnsi="宋体" w:hint="eastAsia"/>
              </w:rPr>
              <w:t>”后回车，或选择“现金凭证”→“柜员现金业务”→“尾箱日初”进入。</w:t>
            </w:r>
          </w:p>
        </w:tc>
      </w:tr>
      <w:tr w:rsidR="004D36BA">
        <w:tc>
          <w:tcPr>
            <w:tcW w:w="1548" w:type="dxa"/>
          </w:tcPr>
          <w:p w:rsidR="004D36BA" w:rsidRDefault="004D36BA" w:rsidP="004D36BA">
            <w:pPr>
              <w:numPr>
                <w:ilvl w:val="0"/>
                <w:numId w:val="33"/>
              </w:numPr>
              <w:rPr>
                <w:rFonts w:ascii="宋体" w:hAnsi="宋体"/>
              </w:rPr>
            </w:pPr>
          </w:p>
        </w:tc>
        <w:tc>
          <w:tcPr>
            <w:tcW w:w="6840" w:type="dxa"/>
          </w:tcPr>
          <w:p w:rsidR="004D36BA" w:rsidRDefault="004D36BA" w:rsidP="004D36BA">
            <w:pPr>
              <w:rPr>
                <w:rFonts w:ascii="宋体" w:hAnsi="宋体"/>
              </w:rPr>
            </w:pPr>
            <w:r>
              <w:rPr>
                <w:rFonts w:ascii="宋体" w:hAnsi="宋体" w:hint="eastAsia"/>
              </w:rPr>
              <w:t>如果是否复点尾箱”标志为“√”，进入步骤3，否则进入步骤5。</w:t>
            </w:r>
          </w:p>
        </w:tc>
      </w:tr>
      <w:tr w:rsidR="004D36BA">
        <w:tc>
          <w:tcPr>
            <w:tcW w:w="1548" w:type="dxa"/>
          </w:tcPr>
          <w:p w:rsidR="004D36BA" w:rsidRDefault="004D36BA" w:rsidP="004D36BA">
            <w:pPr>
              <w:numPr>
                <w:ilvl w:val="0"/>
                <w:numId w:val="33"/>
              </w:numPr>
              <w:rPr>
                <w:rFonts w:ascii="宋体" w:hAnsi="宋体"/>
              </w:rPr>
            </w:pPr>
          </w:p>
        </w:tc>
        <w:tc>
          <w:tcPr>
            <w:tcW w:w="6840" w:type="dxa"/>
          </w:tcPr>
          <w:p w:rsidR="004D36BA" w:rsidRDefault="004D36BA" w:rsidP="004D36BA">
            <w:pPr>
              <w:rPr>
                <w:rFonts w:ascii="宋体" w:hAnsi="宋体"/>
              </w:rPr>
            </w:pPr>
            <w:r>
              <w:rPr>
                <w:rFonts w:ascii="宋体" w:hAnsi="宋体" w:hint="eastAsia"/>
              </w:rPr>
              <w:t>输入币种、现金种类和合计金额后回车，或选择：增加，更改，删除，对选定的金额信息进行修改。</w:t>
            </w:r>
          </w:p>
        </w:tc>
      </w:tr>
      <w:tr w:rsidR="004D36BA">
        <w:tc>
          <w:tcPr>
            <w:tcW w:w="1548" w:type="dxa"/>
          </w:tcPr>
          <w:p w:rsidR="004D36BA" w:rsidRDefault="004D36BA" w:rsidP="004D36BA">
            <w:pPr>
              <w:numPr>
                <w:ilvl w:val="0"/>
                <w:numId w:val="33"/>
              </w:numPr>
              <w:rPr>
                <w:rFonts w:ascii="宋体" w:hAnsi="宋体"/>
              </w:rPr>
            </w:pPr>
          </w:p>
        </w:tc>
        <w:tc>
          <w:tcPr>
            <w:tcW w:w="6840" w:type="dxa"/>
          </w:tcPr>
          <w:p w:rsidR="004D36BA" w:rsidRDefault="004D36BA" w:rsidP="004D36BA">
            <w:pPr>
              <w:rPr>
                <w:rFonts w:ascii="宋体" w:hAnsi="宋体"/>
              </w:rPr>
            </w:pPr>
            <w:r>
              <w:rPr>
                <w:rFonts w:ascii="宋体" w:hAnsi="宋体" w:hint="eastAsia"/>
              </w:rPr>
              <w:t>按F7键后由复点人员刷卡确认。</w:t>
            </w:r>
          </w:p>
        </w:tc>
      </w:tr>
      <w:tr w:rsidR="004D36BA">
        <w:tc>
          <w:tcPr>
            <w:tcW w:w="1548" w:type="dxa"/>
          </w:tcPr>
          <w:p w:rsidR="004D36BA" w:rsidRDefault="004D36BA" w:rsidP="004D36BA">
            <w:pPr>
              <w:numPr>
                <w:ilvl w:val="0"/>
                <w:numId w:val="33"/>
              </w:numPr>
              <w:rPr>
                <w:rFonts w:ascii="宋体" w:hAnsi="宋体"/>
              </w:rPr>
            </w:pPr>
          </w:p>
        </w:tc>
        <w:tc>
          <w:tcPr>
            <w:tcW w:w="6840" w:type="dxa"/>
          </w:tcPr>
          <w:p w:rsidR="004D36BA" w:rsidRDefault="004D36BA" w:rsidP="004D36BA">
            <w:pPr>
              <w:rPr>
                <w:rFonts w:ascii="宋体" w:hAnsi="宋体"/>
              </w:rPr>
            </w:pPr>
            <w:r>
              <w:rPr>
                <w:rFonts w:ascii="宋体" w:hAnsi="宋体" w:hint="eastAsia"/>
              </w:rPr>
              <w:t>选择：确定，进行日初。</w:t>
            </w:r>
          </w:p>
        </w:tc>
      </w:tr>
    </w:tbl>
    <w:p w:rsidR="004D36BA" w:rsidRDefault="004D36BA" w:rsidP="004D36BA">
      <w:pPr>
        <w:pStyle w:val="5"/>
        <w:rPr>
          <w:rFonts w:ascii="宋体" w:hAnsi="宋体"/>
        </w:rPr>
      </w:pPr>
      <w:bookmarkStart w:id="224" w:name="_六、尾箱日结（业务代码2012）"/>
      <w:bookmarkStart w:id="225" w:name="_Toc173674624"/>
      <w:bookmarkStart w:id="226" w:name="_Toc183917957"/>
      <w:bookmarkEnd w:id="224"/>
      <w:r>
        <w:rPr>
          <w:rFonts w:ascii="宋体" w:hAnsi="宋体" w:hint="eastAsia"/>
        </w:rPr>
        <w:t>六、尾箱日结（业务代码2012）</w:t>
      </w:r>
      <w:bookmarkEnd w:id="225"/>
      <w:bookmarkEnd w:id="226"/>
    </w:p>
    <w:p w:rsidR="004D36BA" w:rsidRDefault="004D36BA" w:rsidP="0004090F">
      <w:pPr>
        <w:pStyle w:val="6"/>
        <w:spacing w:line="360" w:lineRule="auto"/>
        <w:rPr>
          <w:rFonts w:ascii="宋体" w:eastAsia="宋体" w:hAnsi="宋体"/>
        </w:rPr>
      </w:pPr>
      <w:bookmarkStart w:id="227" w:name="_Toc79312417"/>
      <w:bookmarkStart w:id="228" w:name="_Toc173674625"/>
      <w:r>
        <w:rPr>
          <w:rFonts w:ascii="宋体" w:eastAsia="宋体" w:hAnsi="宋体" w:hint="eastAsia"/>
        </w:rPr>
        <w:t>（一）功能介绍</w:t>
      </w:r>
      <w:bookmarkEnd w:id="227"/>
      <w:bookmarkEnd w:id="228"/>
    </w:p>
    <w:p w:rsidR="004D36BA" w:rsidRDefault="004D36BA" w:rsidP="004D36BA">
      <w:pPr>
        <w:ind w:firstLineChars="200" w:firstLine="480"/>
        <w:rPr>
          <w:rFonts w:ascii="宋体" w:hAnsi="宋体"/>
        </w:rPr>
      </w:pPr>
      <w:r>
        <w:rPr>
          <w:rFonts w:ascii="宋体" w:hAnsi="宋体" w:hint="eastAsia"/>
        </w:rPr>
        <w:t>在当日现金业务完成后，对普通柜员尾箱或金库尾箱进行日结。日结完成后的普通柜员尾箱才允许进行入库操作。尾箱日结的步骤：启动→输入现金库存信息（配钞）→预检查→确认日结→日结完成</w:t>
      </w:r>
    </w:p>
    <w:p w:rsidR="004D36BA" w:rsidRDefault="004D36BA" w:rsidP="0004090F">
      <w:pPr>
        <w:pStyle w:val="6"/>
        <w:spacing w:line="360" w:lineRule="auto"/>
        <w:rPr>
          <w:rFonts w:ascii="宋体" w:eastAsia="宋体" w:hAnsi="宋体"/>
        </w:rPr>
      </w:pPr>
      <w:bookmarkStart w:id="229" w:name="_Toc79312419"/>
      <w:bookmarkStart w:id="230" w:name="_Toc173674626"/>
      <w:bookmarkStart w:id="231" w:name="_Toc65055517"/>
      <w:bookmarkStart w:id="232" w:name="_Toc68572123"/>
      <w:r>
        <w:rPr>
          <w:rFonts w:ascii="宋体" w:eastAsia="宋体" w:hAnsi="宋体" w:hint="eastAsia"/>
        </w:rPr>
        <w:lastRenderedPageBreak/>
        <w:t>（二）</w:t>
      </w:r>
      <w:bookmarkStart w:id="233" w:name="_Toc79312420"/>
      <w:bookmarkEnd w:id="229"/>
      <w:r>
        <w:rPr>
          <w:rFonts w:ascii="宋体" w:eastAsia="宋体" w:hAnsi="宋体" w:hint="eastAsia"/>
        </w:rPr>
        <w:t>界面</w:t>
      </w:r>
      <w:bookmarkEnd w:id="230"/>
    </w:p>
    <w:p w:rsidR="004D36BA" w:rsidRDefault="004D36BA" w:rsidP="004D36BA">
      <w:pPr>
        <w:rPr>
          <w:rFonts w:ascii="宋体" w:hAnsi="宋体"/>
        </w:rPr>
      </w:pPr>
      <w:r>
        <w:rPr>
          <w:rFonts w:ascii="宋体" w:hAnsi="宋体" w:hint="eastAsia"/>
        </w:rPr>
        <w:t>1、启动日结</w:t>
      </w:r>
    </w:p>
    <w:p w:rsidR="004D36BA" w:rsidRDefault="0004090F" w:rsidP="004D36BA">
      <w:pPr>
        <w:rPr>
          <w:rFonts w:ascii="宋体" w:hAnsi="宋体"/>
        </w:rPr>
      </w:pPr>
      <w:r>
        <w:rPr>
          <w:rFonts w:ascii="宋体" w:hAnsi="宋体" w:hint="eastAsia"/>
          <w:noProof/>
        </w:rPr>
        <w:drawing>
          <wp:inline distT="0" distB="0" distL="0" distR="0">
            <wp:extent cx="5267325" cy="5010150"/>
            <wp:effectExtent l="1905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4" cstate="print"/>
                    <a:srcRect/>
                    <a:stretch>
                      <a:fillRect/>
                    </a:stretch>
                  </pic:blipFill>
                  <pic:spPr bwMode="auto">
                    <a:xfrm>
                      <a:off x="0" y="0"/>
                      <a:ext cx="5267325" cy="5010150"/>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图1.5</w:t>
      </w:r>
    </w:p>
    <w:p w:rsidR="004D36BA" w:rsidRDefault="004D36BA" w:rsidP="004D36BA">
      <w:pPr>
        <w:rPr>
          <w:rFonts w:ascii="宋体" w:hAnsi="宋体"/>
        </w:rPr>
      </w:pPr>
      <w:r>
        <w:rPr>
          <w:rFonts w:ascii="宋体" w:hAnsi="宋体" w:hint="eastAsia"/>
        </w:rPr>
        <w:t>说明：如果尾箱存在代办事宜，系统将会明确提示给操作用户。</w:t>
      </w:r>
    </w:p>
    <w:p w:rsidR="004D36BA" w:rsidRDefault="004D36BA" w:rsidP="004D36BA">
      <w:pPr>
        <w:rPr>
          <w:rFonts w:ascii="宋体" w:hAnsi="宋体"/>
        </w:rPr>
      </w:pPr>
      <w:r>
        <w:rPr>
          <w:rFonts w:ascii="宋体" w:hAnsi="宋体" w:hint="eastAsia"/>
        </w:rPr>
        <w:t>2、配钞（录入券别信息）：</w:t>
      </w:r>
    </w:p>
    <w:p w:rsidR="004D36BA" w:rsidRDefault="0004090F" w:rsidP="004D36BA">
      <w:pPr>
        <w:rPr>
          <w:rFonts w:ascii="宋体" w:hAnsi="宋体"/>
        </w:rPr>
      </w:pPr>
      <w:r>
        <w:rPr>
          <w:rFonts w:ascii="宋体" w:hAnsi="宋体" w:hint="eastAsia"/>
          <w:noProof/>
        </w:rPr>
        <w:lastRenderedPageBreak/>
        <w:drawing>
          <wp:inline distT="0" distB="0" distL="0" distR="0">
            <wp:extent cx="5267325" cy="3314700"/>
            <wp:effectExtent l="1905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5" cstate="print"/>
                    <a:srcRect/>
                    <a:stretch>
                      <a:fillRect/>
                    </a:stretch>
                  </pic:blipFill>
                  <pic:spPr bwMode="auto">
                    <a:xfrm>
                      <a:off x="0" y="0"/>
                      <a:ext cx="5267325" cy="3314700"/>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图1.6</w:t>
      </w:r>
    </w:p>
    <w:p w:rsidR="004D36BA" w:rsidRDefault="0004090F" w:rsidP="004D36BA">
      <w:pPr>
        <w:rPr>
          <w:rFonts w:ascii="宋体" w:hAnsi="宋体"/>
        </w:rPr>
      </w:pPr>
      <w:r>
        <w:rPr>
          <w:rFonts w:ascii="宋体" w:hAnsi="宋体" w:hint="eastAsia"/>
          <w:noProof/>
        </w:rPr>
        <w:drawing>
          <wp:inline distT="0" distB="0" distL="0" distR="0">
            <wp:extent cx="5267325" cy="3381375"/>
            <wp:effectExtent l="1905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6" cstate="print"/>
                    <a:srcRect/>
                    <a:stretch>
                      <a:fillRect/>
                    </a:stretch>
                  </pic:blipFill>
                  <pic:spPr bwMode="auto">
                    <a:xfrm>
                      <a:off x="0" y="0"/>
                      <a:ext cx="5267325" cy="3381375"/>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图1.7</w:t>
      </w:r>
    </w:p>
    <w:p w:rsidR="004D36BA" w:rsidRDefault="004D36BA" w:rsidP="004D36BA">
      <w:pPr>
        <w:rPr>
          <w:rFonts w:ascii="宋体" w:hAnsi="宋体"/>
        </w:rPr>
      </w:pPr>
      <w:r>
        <w:rPr>
          <w:rFonts w:ascii="宋体" w:hAnsi="宋体" w:hint="eastAsia"/>
        </w:rPr>
        <w:t>说明：</w:t>
      </w:r>
    </w:p>
    <w:p w:rsidR="004D36BA" w:rsidRDefault="004D36BA" w:rsidP="004D36BA">
      <w:pPr>
        <w:rPr>
          <w:rFonts w:ascii="宋体" w:hAnsi="宋体"/>
        </w:rPr>
      </w:pPr>
      <w:r>
        <w:rPr>
          <w:rFonts w:ascii="宋体" w:hAnsi="宋体" w:hint="eastAsia"/>
        </w:rPr>
        <w:t>（1）配钞时，按照实际现金库存输入。</w:t>
      </w:r>
    </w:p>
    <w:p w:rsidR="004D36BA" w:rsidRDefault="004D36BA" w:rsidP="004D36BA">
      <w:pPr>
        <w:rPr>
          <w:rFonts w:ascii="宋体" w:hAnsi="宋体"/>
        </w:rPr>
      </w:pPr>
      <w:r>
        <w:rPr>
          <w:rFonts w:ascii="宋体" w:hAnsi="宋体" w:hint="eastAsia"/>
        </w:rPr>
        <w:t>（2）配钞完毕后，点击“预检查（10）”，系统检查配钞录入结果与实际库存金额是否相符。</w:t>
      </w:r>
    </w:p>
    <w:p w:rsidR="004D36BA" w:rsidRDefault="004D36BA" w:rsidP="004D36BA">
      <w:pPr>
        <w:rPr>
          <w:rFonts w:ascii="宋体" w:hAnsi="宋体"/>
        </w:rPr>
      </w:pPr>
      <w:r>
        <w:rPr>
          <w:rFonts w:ascii="宋体" w:hAnsi="宋体" w:hint="eastAsia"/>
        </w:rPr>
        <w:lastRenderedPageBreak/>
        <w:t>（3）如果系统记载的现金券别与录入的不符，但柜员确认实际录入是正确的，且与库存金额相符，可点击“OK”对预检查结果进行确认。系统将按照本次录入的券别信息自动调整原有的现金券别信息。</w:t>
      </w:r>
    </w:p>
    <w:p w:rsidR="004D36BA" w:rsidRDefault="004D36BA" w:rsidP="004D36BA">
      <w:pPr>
        <w:numPr>
          <w:ilvl w:val="0"/>
          <w:numId w:val="65"/>
        </w:numPr>
        <w:rPr>
          <w:rFonts w:ascii="宋体" w:hAnsi="宋体"/>
        </w:rPr>
      </w:pPr>
      <w:r>
        <w:rPr>
          <w:rFonts w:ascii="宋体" w:hAnsi="宋体" w:hint="eastAsia"/>
        </w:rPr>
        <w:t>复点（如果需要）</w:t>
      </w:r>
    </w:p>
    <w:p w:rsidR="004D36BA" w:rsidRDefault="0004090F" w:rsidP="004D36BA">
      <w:pPr>
        <w:rPr>
          <w:rFonts w:ascii="宋体" w:hAnsi="宋体"/>
        </w:rPr>
      </w:pPr>
      <w:r>
        <w:rPr>
          <w:rFonts w:ascii="宋体" w:hAnsi="宋体" w:hint="eastAsia"/>
          <w:noProof/>
        </w:rPr>
        <w:drawing>
          <wp:inline distT="0" distB="0" distL="0" distR="0">
            <wp:extent cx="5267325" cy="3743325"/>
            <wp:effectExtent l="1905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7" cstate="print"/>
                    <a:srcRect/>
                    <a:stretch>
                      <a:fillRect/>
                    </a:stretch>
                  </pic:blipFill>
                  <pic:spPr bwMode="auto">
                    <a:xfrm>
                      <a:off x="0" y="0"/>
                      <a:ext cx="5267325" cy="3743325"/>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图1.8</w:t>
      </w:r>
    </w:p>
    <w:p w:rsidR="004D36BA" w:rsidRDefault="004D36BA" w:rsidP="004D36BA">
      <w:pPr>
        <w:rPr>
          <w:rFonts w:ascii="宋体" w:hAnsi="宋体"/>
        </w:rPr>
      </w:pPr>
      <w:r>
        <w:rPr>
          <w:rFonts w:ascii="宋体" w:hAnsi="宋体" w:hint="eastAsia"/>
        </w:rPr>
        <w:t>说明：根据设置，系统会对日结尾箱做出是否需要复点的判断，如果需要复点，则会提示给日结柜员。</w:t>
      </w:r>
    </w:p>
    <w:p w:rsidR="004D36BA" w:rsidRDefault="004D36BA" w:rsidP="004D36BA">
      <w:pPr>
        <w:rPr>
          <w:rFonts w:ascii="宋体" w:hAnsi="宋体"/>
        </w:rPr>
      </w:pPr>
    </w:p>
    <w:p w:rsidR="004D36BA" w:rsidRDefault="0004090F" w:rsidP="004D36BA">
      <w:pPr>
        <w:rPr>
          <w:rFonts w:ascii="宋体" w:hAnsi="宋体"/>
        </w:rPr>
      </w:pPr>
      <w:r>
        <w:rPr>
          <w:rFonts w:ascii="宋体" w:hAnsi="宋体" w:hint="eastAsia"/>
          <w:noProof/>
        </w:rPr>
        <w:lastRenderedPageBreak/>
        <w:drawing>
          <wp:inline distT="0" distB="0" distL="0" distR="0">
            <wp:extent cx="5276850" cy="3533775"/>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8" cstate="print"/>
                    <a:srcRect/>
                    <a:stretch>
                      <a:fillRect/>
                    </a:stretch>
                  </pic:blipFill>
                  <pic:spPr bwMode="auto">
                    <a:xfrm>
                      <a:off x="0" y="0"/>
                      <a:ext cx="5276850" cy="3533775"/>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图1.9</w:t>
      </w:r>
    </w:p>
    <w:p w:rsidR="004D36BA" w:rsidRDefault="004D36BA" w:rsidP="004D36BA">
      <w:pPr>
        <w:rPr>
          <w:rFonts w:ascii="宋体" w:hAnsi="宋体"/>
        </w:rPr>
      </w:pPr>
      <w:r>
        <w:rPr>
          <w:rFonts w:ascii="宋体" w:hAnsi="宋体" w:hint="eastAsia"/>
        </w:rPr>
        <w:t>说明：复点人员按F7，系统提示需要录入的券别要求。复点人员在后续的配钞画面中必须按照这个提示录入相应的信息。</w:t>
      </w:r>
    </w:p>
    <w:p w:rsidR="004D36BA" w:rsidRDefault="004D36BA" w:rsidP="0004090F">
      <w:pPr>
        <w:pStyle w:val="6"/>
        <w:spacing w:line="360" w:lineRule="auto"/>
        <w:rPr>
          <w:rFonts w:ascii="宋体" w:eastAsia="宋体" w:hAnsi="宋体"/>
        </w:rPr>
      </w:pPr>
      <w:bookmarkStart w:id="234" w:name="_Toc173674627"/>
      <w:r>
        <w:rPr>
          <w:rFonts w:ascii="宋体" w:eastAsia="宋体" w:hAnsi="宋体" w:hint="eastAsia"/>
        </w:rPr>
        <w:t>（三）操作要点</w:t>
      </w:r>
      <w:bookmarkEnd w:id="233"/>
      <w:bookmarkEnd w:id="234"/>
    </w:p>
    <w:p w:rsidR="004D36BA" w:rsidRDefault="004D36BA" w:rsidP="004D36BA">
      <w:pPr>
        <w:numPr>
          <w:ilvl w:val="0"/>
          <w:numId w:val="70"/>
        </w:numPr>
        <w:rPr>
          <w:rFonts w:ascii="宋体" w:hAnsi="宋体"/>
        </w:rPr>
      </w:pPr>
      <w:r>
        <w:rPr>
          <w:rFonts w:ascii="宋体" w:hAnsi="宋体" w:hint="eastAsia"/>
        </w:rPr>
        <w:t>当天网点日结前，除自助设备尾箱以外的所有已启用现金尾箱都必须日结。</w:t>
      </w:r>
    </w:p>
    <w:p w:rsidR="004D36BA" w:rsidRDefault="004D36BA" w:rsidP="004D36BA">
      <w:pPr>
        <w:numPr>
          <w:ilvl w:val="0"/>
          <w:numId w:val="70"/>
        </w:numPr>
        <w:rPr>
          <w:rFonts w:ascii="宋体" w:hAnsi="宋体"/>
        </w:rPr>
      </w:pPr>
      <w:r>
        <w:rPr>
          <w:rFonts w:ascii="宋体" w:hAnsi="宋体" w:hint="eastAsia"/>
        </w:rPr>
        <w:t>多人管理的柜员现金尾箱的日结必须由当天作尾箱日初的柜员进行，该尾箱的其他管理员只有待尾箱日结后才能通过柜员日结中的现金日结确认步骤。</w:t>
      </w:r>
    </w:p>
    <w:p w:rsidR="004D36BA" w:rsidRDefault="004D36BA" w:rsidP="004D36BA">
      <w:pPr>
        <w:numPr>
          <w:ilvl w:val="0"/>
          <w:numId w:val="70"/>
        </w:numPr>
        <w:rPr>
          <w:rFonts w:ascii="宋体" w:hAnsi="宋体"/>
        </w:rPr>
      </w:pPr>
      <w:r>
        <w:rPr>
          <w:rFonts w:ascii="宋体" w:hAnsi="宋体" w:hint="eastAsia"/>
        </w:rPr>
        <w:t>进行尾箱日结前，应检查当日应当处理的现金业务是否处理完毕。日结时如果存在待办事宜或尾箱库存余额超过日终库存限额，经主管授权后才能日结成功。</w:t>
      </w:r>
    </w:p>
    <w:p w:rsidR="004D36BA" w:rsidRDefault="004D36BA" w:rsidP="004D36BA">
      <w:pPr>
        <w:numPr>
          <w:ilvl w:val="0"/>
          <w:numId w:val="70"/>
        </w:numPr>
        <w:rPr>
          <w:rFonts w:ascii="宋体" w:hAnsi="宋体"/>
        </w:rPr>
      </w:pPr>
      <w:r>
        <w:rPr>
          <w:rFonts w:ascii="宋体" w:hAnsi="宋体" w:hint="eastAsia"/>
        </w:rPr>
        <w:t>日结经办的时侯，无论尾箱是否进行券别控制，均需要按照现金实际库存情况录入券别信息和对应数量，由系统计算后，匹配库存金额。</w:t>
      </w:r>
    </w:p>
    <w:p w:rsidR="004D36BA" w:rsidRDefault="004D36BA" w:rsidP="004D36BA">
      <w:pPr>
        <w:numPr>
          <w:ilvl w:val="0"/>
          <w:numId w:val="70"/>
        </w:numPr>
        <w:rPr>
          <w:rFonts w:ascii="宋体" w:hAnsi="宋体"/>
        </w:rPr>
      </w:pPr>
      <w:r>
        <w:rPr>
          <w:rFonts w:ascii="宋体" w:hAnsi="宋体" w:hint="eastAsia"/>
        </w:rPr>
        <w:t>如果系统提示要求复点，用户应让另一用户进行复点（F7进入复点画面），复点时，需要复点尾箱中所有币种的现金实物，并与系统金额进行核对。为了减少录入工作量，系统随机生成需要复点用户录入的现金种类和券别要求，复点用户应按照按照要求输入复点的券别和数量。</w:t>
      </w:r>
    </w:p>
    <w:p w:rsidR="004D36BA" w:rsidRDefault="004D36BA" w:rsidP="004D36BA">
      <w:pPr>
        <w:numPr>
          <w:ilvl w:val="0"/>
          <w:numId w:val="70"/>
        </w:numPr>
        <w:rPr>
          <w:rFonts w:ascii="宋体" w:hAnsi="宋体"/>
        </w:rPr>
      </w:pPr>
      <w:r>
        <w:rPr>
          <w:rFonts w:ascii="宋体" w:hAnsi="宋体" w:hint="eastAsia"/>
        </w:rPr>
        <w:t>日结用户和复点用户均应根据实际库存数进行配钞输入。</w:t>
      </w:r>
    </w:p>
    <w:p w:rsidR="004D36BA" w:rsidRDefault="004D36BA" w:rsidP="004D36BA">
      <w:pPr>
        <w:numPr>
          <w:ilvl w:val="0"/>
          <w:numId w:val="70"/>
        </w:numPr>
        <w:rPr>
          <w:rFonts w:ascii="宋体" w:hAnsi="宋体"/>
        </w:rPr>
      </w:pPr>
      <w:r>
        <w:rPr>
          <w:rFonts w:ascii="宋体" w:hAnsi="宋体" w:hint="eastAsia"/>
        </w:rPr>
        <w:lastRenderedPageBreak/>
        <w:t>日结完成后，系统提示打印现金日结汇总表。</w:t>
      </w:r>
    </w:p>
    <w:p w:rsidR="004D36BA" w:rsidRDefault="004D36BA" w:rsidP="004D36BA">
      <w:pPr>
        <w:numPr>
          <w:ilvl w:val="0"/>
          <w:numId w:val="70"/>
        </w:numPr>
        <w:rPr>
          <w:rFonts w:ascii="宋体" w:hAnsi="宋体"/>
        </w:rPr>
      </w:pPr>
      <w:r>
        <w:rPr>
          <w:rFonts w:ascii="宋体" w:hAnsi="宋体" w:hint="eastAsia"/>
        </w:rPr>
        <w:t>日结过程中如果发现还有需要本尾箱处理的现金业务，可以点击“取消（11）”，放弃现金尾箱日结。</w:t>
      </w:r>
    </w:p>
    <w:p w:rsidR="004D36BA" w:rsidRDefault="004D36BA" w:rsidP="0004090F">
      <w:pPr>
        <w:pStyle w:val="6"/>
        <w:spacing w:line="360" w:lineRule="auto"/>
        <w:rPr>
          <w:rFonts w:ascii="宋体" w:eastAsia="宋体" w:hAnsi="宋体"/>
        </w:rPr>
      </w:pPr>
      <w:bookmarkStart w:id="235" w:name="_Toc79312421"/>
      <w:bookmarkStart w:id="236" w:name="_Toc173674628"/>
      <w:r>
        <w:rPr>
          <w:rFonts w:ascii="宋体" w:eastAsia="宋体" w:hAnsi="宋体" w:hint="eastAsia"/>
        </w:rPr>
        <w:t>（四）操作步骤</w:t>
      </w:r>
      <w:bookmarkEnd w:id="231"/>
      <w:bookmarkEnd w:id="232"/>
      <w:bookmarkEnd w:id="235"/>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88"/>
        <w:gridCol w:w="7200"/>
      </w:tblGrid>
      <w:tr w:rsidR="004D36BA">
        <w:tc>
          <w:tcPr>
            <w:tcW w:w="1188" w:type="dxa"/>
          </w:tcPr>
          <w:p w:rsidR="004D36BA" w:rsidRDefault="004D36BA" w:rsidP="004D36BA">
            <w:pPr>
              <w:numPr>
                <w:ilvl w:val="0"/>
                <w:numId w:val="71"/>
              </w:numPr>
              <w:rPr>
                <w:rFonts w:ascii="宋体" w:hAnsi="宋体"/>
              </w:rPr>
            </w:pPr>
          </w:p>
        </w:tc>
        <w:tc>
          <w:tcPr>
            <w:tcW w:w="7200" w:type="dxa"/>
          </w:tcPr>
          <w:p w:rsidR="004D36BA" w:rsidRDefault="004D36BA" w:rsidP="004D36BA">
            <w:pPr>
              <w:rPr>
                <w:rFonts w:ascii="宋体" w:hAnsi="宋体"/>
              </w:rPr>
            </w:pPr>
            <w:r>
              <w:rPr>
                <w:rFonts w:ascii="宋体" w:hAnsi="宋体" w:hint="eastAsia"/>
              </w:rPr>
              <w:t>在业务代码中输入“201</w:t>
            </w:r>
            <w:r>
              <w:rPr>
                <w:rFonts w:ascii="宋体" w:hAnsi="宋体"/>
              </w:rPr>
              <w:t>2</w:t>
            </w:r>
            <w:r>
              <w:rPr>
                <w:rFonts w:ascii="宋体" w:hAnsi="宋体" w:hint="eastAsia"/>
              </w:rPr>
              <w:t>”后回车，或选择“现金凭证”→“柜员现金业务”→“尾箱日结”操作。</w:t>
            </w:r>
          </w:p>
        </w:tc>
      </w:tr>
      <w:tr w:rsidR="004D36BA">
        <w:tc>
          <w:tcPr>
            <w:tcW w:w="1188" w:type="dxa"/>
          </w:tcPr>
          <w:p w:rsidR="004D36BA" w:rsidRDefault="004D36BA" w:rsidP="004D36BA">
            <w:pPr>
              <w:numPr>
                <w:ilvl w:val="0"/>
                <w:numId w:val="71"/>
              </w:numPr>
              <w:rPr>
                <w:rFonts w:ascii="宋体" w:hAnsi="宋体"/>
              </w:rPr>
            </w:pPr>
          </w:p>
        </w:tc>
        <w:tc>
          <w:tcPr>
            <w:tcW w:w="7200" w:type="dxa"/>
          </w:tcPr>
          <w:p w:rsidR="004D36BA" w:rsidRDefault="004D36BA" w:rsidP="004D36BA">
            <w:pPr>
              <w:rPr>
                <w:rFonts w:ascii="宋体" w:hAnsi="宋体"/>
              </w:rPr>
            </w:pPr>
            <w:r>
              <w:rPr>
                <w:rFonts w:ascii="宋体" w:hAnsi="宋体" w:hint="eastAsia"/>
              </w:rPr>
              <w:t>选择“启动10”按钮，进而现金日结界面，尾箱处于冻结状态。</w:t>
            </w:r>
          </w:p>
        </w:tc>
      </w:tr>
      <w:tr w:rsidR="004D36BA">
        <w:tc>
          <w:tcPr>
            <w:tcW w:w="1188" w:type="dxa"/>
          </w:tcPr>
          <w:p w:rsidR="004D36BA" w:rsidRDefault="004D36BA" w:rsidP="004D36BA">
            <w:pPr>
              <w:numPr>
                <w:ilvl w:val="0"/>
                <w:numId w:val="71"/>
              </w:numPr>
              <w:rPr>
                <w:rFonts w:ascii="宋体" w:hAnsi="宋体"/>
              </w:rPr>
            </w:pPr>
          </w:p>
        </w:tc>
        <w:tc>
          <w:tcPr>
            <w:tcW w:w="7200" w:type="dxa"/>
          </w:tcPr>
          <w:p w:rsidR="004D36BA" w:rsidRDefault="004D36BA" w:rsidP="004D36BA">
            <w:pPr>
              <w:rPr>
                <w:rFonts w:ascii="宋体" w:hAnsi="宋体"/>
              </w:rPr>
            </w:pPr>
            <w:r>
              <w:rPr>
                <w:rFonts w:ascii="宋体" w:hAnsi="宋体" w:hint="eastAsia"/>
              </w:rPr>
              <w:t>选择“日结券别信息”页面（如图1.5）</w:t>
            </w:r>
          </w:p>
        </w:tc>
      </w:tr>
      <w:tr w:rsidR="004D36BA">
        <w:tc>
          <w:tcPr>
            <w:tcW w:w="1188" w:type="dxa"/>
          </w:tcPr>
          <w:p w:rsidR="004D36BA" w:rsidRDefault="004D36BA" w:rsidP="004D36BA">
            <w:pPr>
              <w:numPr>
                <w:ilvl w:val="0"/>
                <w:numId w:val="71"/>
              </w:numPr>
              <w:rPr>
                <w:rFonts w:ascii="宋体" w:hAnsi="宋体"/>
              </w:rPr>
            </w:pPr>
          </w:p>
        </w:tc>
        <w:tc>
          <w:tcPr>
            <w:tcW w:w="7200" w:type="dxa"/>
          </w:tcPr>
          <w:p w:rsidR="004D36BA" w:rsidRDefault="004D36BA" w:rsidP="004D36BA">
            <w:pPr>
              <w:rPr>
                <w:rFonts w:ascii="宋体" w:hAnsi="宋体"/>
              </w:rPr>
            </w:pPr>
            <w:r>
              <w:rPr>
                <w:rFonts w:ascii="宋体" w:hAnsi="宋体" w:hint="eastAsia"/>
              </w:rPr>
              <w:t>选择“配钞23”按钮，进入尾箱日结配钞界面；如需查看待办事宜，选择“现金日结”页面，选择“查看待办事宜21”按钮，进行查看。</w:t>
            </w:r>
          </w:p>
        </w:tc>
      </w:tr>
      <w:tr w:rsidR="004D36BA">
        <w:tc>
          <w:tcPr>
            <w:tcW w:w="1188" w:type="dxa"/>
          </w:tcPr>
          <w:p w:rsidR="004D36BA" w:rsidRDefault="004D36BA" w:rsidP="004D36BA">
            <w:pPr>
              <w:numPr>
                <w:ilvl w:val="0"/>
                <w:numId w:val="71"/>
              </w:numPr>
              <w:rPr>
                <w:rFonts w:ascii="宋体" w:hAnsi="宋体"/>
              </w:rPr>
            </w:pPr>
          </w:p>
        </w:tc>
        <w:tc>
          <w:tcPr>
            <w:tcW w:w="7200" w:type="dxa"/>
          </w:tcPr>
          <w:p w:rsidR="004D36BA" w:rsidRDefault="004D36BA" w:rsidP="004D36BA">
            <w:pPr>
              <w:rPr>
                <w:rFonts w:ascii="宋体" w:hAnsi="宋体"/>
              </w:rPr>
            </w:pPr>
            <w:r>
              <w:rPr>
                <w:rFonts w:ascii="宋体" w:hAnsi="宋体" w:hint="eastAsia"/>
              </w:rPr>
              <w:t>根据现金实际库存情况输入券别信息，然后选择“确定1”按钮，保存输入的配钞信息；选择“关闭0”按钮，退出尾箱日结配钞操作。</w:t>
            </w:r>
          </w:p>
        </w:tc>
      </w:tr>
      <w:tr w:rsidR="004D36BA">
        <w:tc>
          <w:tcPr>
            <w:tcW w:w="1188" w:type="dxa"/>
          </w:tcPr>
          <w:p w:rsidR="004D36BA" w:rsidRDefault="004D36BA" w:rsidP="004D36BA">
            <w:pPr>
              <w:numPr>
                <w:ilvl w:val="0"/>
                <w:numId w:val="71"/>
              </w:numPr>
              <w:rPr>
                <w:rFonts w:ascii="宋体" w:hAnsi="宋体"/>
              </w:rPr>
            </w:pPr>
          </w:p>
        </w:tc>
        <w:tc>
          <w:tcPr>
            <w:tcW w:w="7200" w:type="dxa"/>
          </w:tcPr>
          <w:p w:rsidR="004D36BA" w:rsidRDefault="004D36BA" w:rsidP="004D36BA">
            <w:pPr>
              <w:rPr>
                <w:rFonts w:ascii="宋体" w:hAnsi="宋体"/>
              </w:rPr>
            </w:pPr>
            <w:r>
              <w:rPr>
                <w:rFonts w:ascii="宋体" w:hAnsi="宋体" w:hint="eastAsia"/>
              </w:rPr>
              <w:t>如需复点，按F7进入复点界面；否则进入步骤8</w:t>
            </w:r>
          </w:p>
        </w:tc>
      </w:tr>
      <w:tr w:rsidR="004D36BA">
        <w:tc>
          <w:tcPr>
            <w:tcW w:w="1188" w:type="dxa"/>
          </w:tcPr>
          <w:p w:rsidR="004D36BA" w:rsidRDefault="004D36BA" w:rsidP="004D36BA">
            <w:pPr>
              <w:numPr>
                <w:ilvl w:val="0"/>
                <w:numId w:val="71"/>
              </w:numPr>
              <w:rPr>
                <w:rFonts w:ascii="宋体" w:hAnsi="宋体"/>
              </w:rPr>
            </w:pPr>
          </w:p>
        </w:tc>
        <w:tc>
          <w:tcPr>
            <w:tcW w:w="7200" w:type="dxa"/>
          </w:tcPr>
          <w:p w:rsidR="004D36BA" w:rsidRDefault="004D36BA" w:rsidP="004D36BA">
            <w:pPr>
              <w:rPr>
                <w:rFonts w:ascii="宋体" w:hAnsi="宋体"/>
              </w:rPr>
            </w:pPr>
            <w:r>
              <w:rPr>
                <w:rFonts w:ascii="宋体" w:hAnsi="宋体" w:hint="eastAsia"/>
              </w:rPr>
              <w:t>复核用户在“复核用户号”栏中回车刷卡确认或输入用户号和密码后，选择“配钞23”按钮。</w:t>
            </w:r>
          </w:p>
        </w:tc>
      </w:tr>
      <w:tr w:rsidR="004D36BA">
        <w:tc>
          <w:tcPr>
            <w:tcW w:w="1188" w:type="dxa"/>
          </w:tcPr>
          <w:p w:rsidR="004D36BA" w:rsidRDefault="004D36BA" w:rsidP="004D36BA">
            <w:pPr>
              <w:numPr>
                <w:ilvl w:val="0"/>
                <w:numId w:val="71"/>
              </w:numPr>
              <w:rPr>
                <w:rFonts w:ascii="宋体" w:hAnsi="宋体"/>
              </w:rPr>
            </w:pPr>
          </w:p>
        </w:tc>
        <w:tc>
          <w:tcPr>
            <w:tcW w:w="7200" w:type="dxa"/>
          </w:tcPr>
          <w:p w:rsidR="004D36BA" w:rsidRDefault="004D36BA" w:rsidP="004D36BA">
            <w:pPr>
              <w:rPr>
                <w:rFonts w:ascii="宋体" w:hAnsi="宋体"/>
              </w:rPr>
            </w:pPr>
            <w:r>
              <w:rPr>
                <w:rFonts w:ascii="宋体" w:hAnsi="宋体" w:hint="eastAsia"/>
              </w:rPr>
              <w:t>在配钞界面中，复核用户根据现金实际库存情况输入券别信息，然后选择“确定1”按钮，保存输入的配钞信息；选择“关闭0”按钮，退出配钞操作</w:t>
            </w:r>
          </w:p>
        </w:tc>
      </w:tr>
      <w:tr w:rsidR="004D36BA">
        <w:tc>
          <w:tcPr>
            <w:tcW w:w="1188" w:type="dxa"/>
          </w:tcPr>
          <w:p w:rsidR="004D36BA" w:rsidRDefault="004D36BA" w:rsidP="004D36BA">
            <w:pPr>
              <w:numPr>
                <w:ilvl w:val="0"/>
                <w:numId w:val="71"/>
              </w:numPr>
              <w:rPr>
                <w:rFonts w:ascii="宋体" w:hAnsi="宋体"/>
              </w:rPr>
            </w:pPr>
          </w:p>
        </w:tc>
        <w:tc>
          <w:tcPr>
            <w:tcW w:w="7200" w:type="dxa"/>
          </w:tcPr>
          <w:p w:rsidR="004D36BA" w:rsidRDefault="004D36BA" w:rsidP="004D36BA">
            <w:pPr>
              <w:rPr>
                <w:rFonts w:ascii="宋体" w:hAnsi="宋体"/>
              </w:rPr>
            </w:pPr>
            <w:r>
              <w:rPr>
                <w:rFonts w:ascii="宋体" w:hAnsi="宋体" w:hint="eastAsia"/>
              </w:rPr>
              <w:t>尾箱日结用户选择“日结12”按钮，完成日结操作。</w:t>
            </w:r>
          </w:p>
        </w:tc>
      </w:tr>
    </w:tbl>
    <w:p w:rsidR="004D36BA" w:rsidRDefault="004D36BA" w:rsidP="004D36BA">
      <w:pPr>
        <w:pStyle w:val="5"/>
        <w:rPr>
          <w:rFonts w:ascii="宋体" w:hAnsi="宋体"/>
        </w:rPr>
      </w:pPr>
      <w:bookmarkStart w:id="237" w:name="_Toc173674629"/>
      <w:bookmarkStart w:id="238" w:name="_Toc183917958"/>
      <w:r>
        <w:rPr>
          <w:rFonts w:ascii="宋体" w:hAnsi="宋体" w:hint="eastAsia"/>
        </w:rPr>
        <w:t>七、尾箱日间交接（业务代码2013）</w:t>
      </w:r>
      <w:bookmarkEnd w:id="237"/>
      <w:bookmarkEnd w:id="238"/>
    </w:p>
    <w:p w:rsidR="004D36BA" w:rsidRDefault="004D36BA" w:rsidP="004D36BA">
      <w:pPr>
        <w:pStyle w:val="6"/>
        <w:spacing w:line="360" w:lineRule="auto"/>
        <w:rPr>
          <w:rFonts w:ascii="宋体" w:eastAsia="宋体" w:hAnsi="宋体"/>
        </w:rPr>
      </w:pPr>
      <w:bookmarkStart w:id="239" w:name="_Toc79312411"/>
      <w:bookmarkStart w:id="240" w:name="_Toc173674630"/>
      <w:r>
        <w:rPr>
          <w:rFonts w:ascii="宋体" w:eastAsia="宋体" w:hAnsi="宋体" w:hint="eastAsia"/>
        </w:rPr>
        <w:t>（一）功能介绍</w:t>
      </w:r>
      <w:bookmarkEnd w:id="239"/>
      <w:bookmarkEnd w:id="240"/>
    </w:p>
    <w:p w:rsidR="004D36BA" w:rsidRDefault="004D36BA" w:rsidP="004D36BA">
      <w:pPr>
        <w:ind w:firstLineChars="200" w:firstLine="480"/>
        <w:rPr>
          <w:rFonts w:ascii="宋体" w:hAnsi="宋体"/>
        </w:rPr>
      </w:pPr>
      <w:r>
        <w:rPr>
          <w:rFonts w:ascii="宋体" w:hAnsi="宋体" w:hint="eastAsia"/>
        </w:rPr>
        <w:t>用户将处于启用状态的普通柜员尾箱交给本机构另外一个没有现金尾箱的用户使用。</w:t>
      </w:r>
    </w:p>
    <w:p w:rsidR="004D36BA" w:rsidRDefault="004D36BA" w:rsidP="004D36BA">
      <w:pPr>
        <w:ind w:firstLineChars="200" w:firstLine="480"/>
        <w:rPr>
          <w:rFonts w:ascii="宋体" w:hAnsi="宋体"/>
        </w:rPr>
      </w:pPr>
      <w:r>
        <w:rPr>
          <w:rFonts w:ascii="宋体" w:hAnsi="宋体" w:hint="eastAsia"/>
        </w:rPr>
        <w:t>1、启动交接</w:t>
      </w:r>
    </w:p>
    <w:p w:rsidR="004D36BA" w:rsidRDefault="0004090F" w:rsidP="004D36BA">
      <w:pPr>
        <w:ind w:firstLineChars="200" w:firstLine="480"/>
        <w:rPr>
          <w:rFonts w:ascii="宋体" w:hAnsi="宋体"/>
        </w:rPr>
      </w:pPr>
      <w:r>
        <w:rPr>
          <w:rFonts w:ascii="宋体" w:hAnsi="宋体" w:hint="eastAsia"/>
          <w:noProof/>
        </w:rPr>
        <w:lastRenderedPageBreak/>
        <w:drawing>
          <wp:inline distT="0" distB="0" distL="0" distR="0">
            <wp:extent cx="5267325" cy="3990975"/>
            <wp:effectExtent l="1905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9" cstate="print"/>
                    <a:srcRect/>
                    <a:stretch>
                      <a:fillRect/>
                    </a:stretch>
                  </pic:blipFill>
                  <pic:spPr bwMode="auto">
                    <a:xfrm>
                      <a:off x="0" y="0"/>
                      <a:ext cx="5267325" cy="3990975"/>
                    </a:xfrm>
                    <a:prstGeom prst="rect">
                      <a:avLst/>
                    </a:prstGeom>
                    <a:noFill/>
                    <a:ln w="9525">
                      <a:noFill/>
                      <a:miter lim="800000"/>
                      <a:headEnd/>
                      <a:tailEnd/>
                    </a:ln>
                  </pic:spPr>
                </pic:pic>
              </a:graphicData>
            </a:graphic>
          </wp:inline>
        </w:drawing>
      </w:r>
    </w:p>
    <w:p w:rsidR="004D36BA" w:rsidRDefault="004D36BA" w:rsidP="004D36BA">
      <w:pPr>
        <w:ind w:firstLineChars="200" w:firstLine="480"/>
        <w:jc w:val="center"/>
        <w:rPr>
          <w:rFonts w:ascii="宋体" w:hAnsi="宋体"/>
        </w:rPr>
      </w:pPr>
      <w:r>
        <w:rPr>
          <w:rFonts w:ascii="宋体" w:hAnsi="宋体" w:hint="eastAsia"/>
        </w:rPr>
        <w:t>图1.10</w:t>
      </w:r>
    </w:p>
    <w:p w:rsidR="004D36BA" w:rsidRDefault="004D36BA" w:rsidP="004D36BA">
      <w:pPr>
        <w:ind w:firstLineChars="200" w:firstLine="480"/>
        <w:rPr>
          <w:rFonts w:ascii="宋体" w:hAnsi="宋体"/>
        </w:rPr>
      </w:pPr>
      <w:r>
        <w:rPr>
          <w:rFonts w:ascii="宋体" w:hAnsi="宋体" w:hint="eastAsia"/>
        </w:rPr>
        <w:t>2、交出</w:t>
      </w:r>
    </w:p>
    <w:p w:rsidR="004D36BA" w:rsidRDefault="0004090F" w:rsidP="004D36BA">
      <w:pPr>
        <w:ind w:firstLineChars="200" w:firstLine="480"/>
        <w:rPr>
          <w:rFonts w:ascii="宋体" w:hAnsi="宋体"/>
        </w:rPr>
      </w:pPr>
      <w:r>
        <w:rPr>
          <w:rFonts w:ascii="宋体" w:hAnsi="宋体" w:hint="eastAsia"/>
          <w:noProof/>
        </w:rPr>
        <w:drawing>
          <wp:inline distT="0" distB="0" distL="0" distR="0">
            <wp:extent cx="4276725" cy="2924175"/>
            <wp:effectExtent l="1905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0" cstate="print"/>
                    <a:srcRect/>
                    <a:stretch>
                      <a:fillRect/>
                    </a:stretch>
                  </pic:blipFill>
                  <pic:spPr bwMode="auto">
                    <a:xfrm>
                      <a:off x="0" y="0"/>
                      <a:ext cx="4276725" cy="2924175"/>
                    </a:xfrm>
                    <a:prstGeom prst="rect">
                      <a:avLst/>
                    </a:prstGeom>
                    <a:noFill/>
                    <a:ln w="9525">
                      <a:noFill/>
                      <a:miter lim="800000"/>
                      <a:headEnd/>
                      <a:tailEnd/>
                    </a:ln>
                  </pic:spPr>
                </pic:pic>
              </a:graphicData>
            </a:graphic>
          </wp:inline>
        </w:drawing>
      </w:r>
    </w:p>
    <w:p w:rsidR="004D36BA" w:rsidRDefault="004D36BA" w:rsidP="004D36BA">
      <w:pPr>
        <w:ind w:firstLineChars="200" w:firstLine="480"/>
        <w:jc w:val="center"/>
        <w:rPr>
          <w:rFonts w:ascii="宋体" w:hAnsi="宋体"/>
        </w:rPr>
      </w:pPr>
      <w:r>
        <w:rPr>
          <w:rFonts w:ascii="宋体" w:hAnsi="宋体" w:hint="eastAsia"/>
        </w:rPr>
        <w:t>图1.11</w:t>
      </w:r>
    </w:p>
    <w:p w:rsidR="004D36BA" w:rsidRDefault="004D36BA" w:rsidP="004D36BA">
      <w:pPr>
        <w:pStyle w:val="6"/>
        <w:spacing w:line="360" w:lineRule="auto"/>
        <w:rPr>
          <w:rFonts w:ascii="宋体" w:eastAsia="宋体" w:hAnsi="宋体"/>
        </w:rPr>
      </w:pPr>
      <w:bookmarkStart w:id="241" w:name="_Toc79312414"/>
      <w:bookmarkStart w:id="242" w:name="_Toc173674631"/>
      <w:bookmarkStart w:id="243" w:name="_Toc68572116"/>
      <w:r>
        <w:rPr>
          <w:rFonts w:ascii="宋体" w:eastAsia="宋体" w:hAnsi="宋体" w:hint="eastAsia"/>
        </w:rPr>
        <w:t>（二）操作要点</w:t>
      </w:r>
      <w:bookmarkEnd w:id="241"/>
      <w:bookmarkEnd w:id="242"/>
    </w:p>
    <w:p w:rsidR="004D36BA" w:rsidRDefault="004D36BA" w:rsidP="004D36BA">
      <w:pPr>
        <w:numPr>
          <w:ilvl w:val="0"/>
          <w:numId w:val="68"/>
        </w:numPr>
        <w:rPr>
          <w:rFonts w:ascii="宋体" w:hAnsi="宋体"/>
        </w:rPr>
      </w:pPr>
      <w:r>
        <w:rPr>
          <w:rFonts w:ascii="宋体" w:hAnsi="宋体" w:hint="eastAsia"/>
        </w:rPr>
        <w:t>接收用户必须具有与交出用户相兼容的现金货币权限。</w:t>
      </w:r>
    </w:p>
    <w:p w:rsidR="004D36BA" w:rsidRDefault="004D36BA" w:rsidP="004D36BA">
      <w:pPr>
        <w:numPr>
          <w:ilvl w:val="0"/>
          <w:numId w:val="68"/>
        </w:numPr>
        <w:rPr>
          <w:rFonts w:ascii="宋体" w:hAnsi="宋体"/>
        </w:rPr>
      </w:pPr>
      <w:r>
        <w:rPr>
          <w:rFonts w:ascii="宋体" w:hAnsi="宋体" w:hint="eastAsia"/>
        </w:rPr>
        <w:lastRenderedPageBreak/>
        <w:t>接收用户应注意查看所接收尾箱的现金库存信息和代办事宜，确认账实相符，且无私有代办事宜后才可以接收。</w:t>
      </w:r>
    </w:p>
    <w:p w:rsidR="004D36BA" w:rsidRDefault="004D36BA" w:rsidP="004D36BA">
      <w:pPr>
        <w:numPr>
          <w:ilvl w:val="0"/>
          <w:numId w:val="68"/>
        </w:numPr>
        <w:rPr>
          <w:rFonts w:ascii="宋体" w:hAnsi="宋体"/>
        </w:rPr>
      </w:pPr>
      <w:r>
        <w:rPr>
          <w:rFonts w:ascii="宋体" w:hAnsi="宋体" w:hint="eastAsia"/>
        </w:rPr>
        <w:t>进行启动后，尾箱处于冻结状态，不能进行正常的现金业务操作。只能在交接成功后或放弃交接后才能解除冻结。</w:t>
      </w:r>
    </w:p>
    <w:p w:rsidR="004D36BA" w:rsidRDefault="004D36BA" w:rsidP="004D36BA">
      <w:pPr>
        <w:numPr>
          <w:ilvl w:val="0"/>
          <w:numId w:val="68"/>
        </w:numPr>
        <w:rPr>
          <w:rFonts w:ascii="宋体" w:hAnsi="宋体"/>
        </w:rPr>
      </w:pPr>
      <w:r>
        <w:rPr>
          <w:rFonts w:ascii="宋体" w:hAnsi="宋体" w:hint="eastAsia"/>
        </w:rPr>
        <w:t>如果是多人管理的尾箱交接，接收人可以输入多人，也可以输入1人，输入多人时，以“；”分隔。输入多人时，接收用户1，为实际使用者，输入1人时，接收用户为实际使用者。</w:t>
      </w:r>
    </w:p>
    <w:p w:rsidR="004D36BA" w:rsidRDefault="004D36BA" w:rsidP="004D36BA">
      <w:pPr>
        <w:pStyle w:val="6"/>
        <w:spacing w:line="360" w:lineRule="auto"/>
        <w:rPr>
          <w:rFonts w:ascii="宋体" w:eastAsia="宋体" w:hAnsi="宋体"/>
        </w:rPr>
      </w:pPr>
      <w:bookmarkStart w:id="244" w:name="_Toc79312415"/>
      <w:bookmarkStart w:id="245" w:name="_Toc173674632"/>
      <w:bookmarkEnd w:id="243"/>
      <w:r>
        <w:rPr>
          <w:rFonts w:ascii="宋体" w:eastAsia="宋体" w:hAnsi="宋体" w:hint="eastAsia"/>
        </w:rPr>
        <w:t>（三）操作步骤</w:t>
      </w:r>
      <w:bookmarkEnd w:id="244"/>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69"/>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在业务代码中输入“2013”后回车，或选择“现金凭证”→“柜员现金业务”→“日间尾箱交接”进入。</w:t>
            </w:r>
          </w:p>
        </w:tc>
      </w:tr>
      <w:tr w:rsidR="004D36BA">
        <w:tc>
          <w:tcPr>
            <w:tcW w:w="1548" w:type="dxa"/>
          </w:tcPr>
          <w:p w:rsidR="004D36BA" w:rsidRDefault="004D36BA" w:rsidP="004D36BA">
            <w:pPr>
              <w:numPr>
                <w:ilvl w:val="0"/>
                <w:numId w:val="69"/>
              </w:numPr>
              <w:rPr>
                <w:rFonts w:ascii="宋体" w:hAnsi="宋体"/>
              </w:rPr>
            </w:pPr>
          </w:p>
        </w:tc>
        <w:tc>
          <w:tcPr>
            <w:tcW w:w="6840" w:type="dxa"/>
          </w:tcPr>
          <w:p w:rsidR="004D36BA" w:rsidRDefault="004D36BA" w:rsidP="004D36BA">
            <w:pPr>
              <w:rPr>
                <w:rFonts w:ascii="宋体" w:hAnsi="宋体"/>
              </w:rPr>
            </w:pPr>
            <w:r>
              <w:rPr>
                <w:rFonts w:ascii="宋体" w:hAnsi="宋体" w:hint="eastAsia"/>
              </w:rPr>
              <w:t>在尾箱交接界面选择：启动</w:t>
            </w:r>
          </w:p>
        </w:tc>
      </w:tr>
      <w:tr w:rsidR="004D36BA">
        <w:tc>
          <w:tcPr>
            <w:tcW w:w="1548" w:type="dxa"/>
          </w:tcPr>
          <w:p w:rsidR="004D36BA" w:rsidRDefault="004D36BA" w:rsidP="004D36BA">
            <w:pPr>
              <w:numPr>
                <w:ilvl w:val="0"/>
                <w:numId w:val="69"/>
              </w:numPr>
              <w:rPr>
                <w:rFonts w:ascii="宋体" w:hAnsi="宋体"/>
              </w:rPr>
            </w:pPr>
          </w:p>
        </w:tc>
        <w:tc>
          <w:tcPr>
            <w:tcW w:w="6840" w:type="dxa"/>
          </w:tcPr>
          <w:p w:rsidR="004D36BA" w:rsidRDefault="004D36BA" w:rsidP="004D36BA">
            <w:pPr>
              <w:rPr>
                <w:rFonts w:ascii="宋体" w:hAnsi="宋体"/>
              </w:rPr>
            </w:pPr>
            <w:r>
              <w:rPr>
                <w:rFonts w:ascii="宋体" w:hAnsi="宋体" w:hint="eastAsia"/>
              </w:rPr>
              <w:t>如取消交接，选择：放弃，尾箱恢复启用状态；如继续交接，选择：交接，进入交接画面；</w:t>
            </w:r>
          </w:p>
        </w:tc>
      </w:tr>
      <w:tr w:rsidR="004D36BA">
        <w:tc>
          <w:tcPr>
            <w:tcW w:w="1548" w:type="dxa"/>
          </w:tcPr>
          <w:p w:rsidR="004D36BA" w:rsidRDefault="004D36BA" w:rsidP="004D36BA">
            <w:pPr>
              <w:numPr>
                <w:ilvl w:val="0"/>
                <w:numId w:val="69"/>
              </w:numPr>
              <w:rPr>
                <w:rFonts w:ascii="宋体" w:hAnsi="宋体"/>
              </w:rPr>
            </w:pPr>
          </w:p>
        </w:tc>
        <w:tc>
          <w:tcPr>
            <w:tcW w:w="6840" w:type="dxa"/>
          </w:tcPr>
          <w:p w:rsidR="004D36BA" w:rsidRDefault="004D36BA" w:rsidP="004D36BA">
            <w:pPr>
              <w:rPr>
                <w:rFonts w:ascii="宋体" w:hAnsi="宋体"/>
              </w:rPr>
            </w:pPr>
            <w:r>
              <w:rPr>
                <w:rFonts w:ascii="宋体" w:hAnsi="宋体" w:hint="eastAsia"/>
              </w:rPr>
              <w:t>输入接收用户号，接收用户选择“库存信息”页面查看库存信息与实际库存是否相符，选择“待办事宜”页面查看待办事宜是否正常，都无误后，在选择“尾箱交接”页面中的</w:t>
            </w:r>
            <w:r>
              <w:rPr>
                <w:rFonts w:ascii="宋体" w:hAnsi="宋体"/>
              </w:rPr>
              <w:t>:</w:t>
            </w:r>
            <w:r>
              <w:rPr>
                <w:rFonts w:ascii="宋体" w:hAnsi="宋体" w:hint="eastAsia"/>
              </w:rPr>
              <w:t>“接收用户”刷卡栏回车进行刷卡确认或输入用户号和密码，然后选择确认后进行交接；如需放弃，选择关闭，退出交接窗口。</w:t>
            </w:r>
          </w:p>
        </w:tc>
      </w:tr>
    </w:tbl>
    <w:p w:rsidR="004D36BA" w:rsidRDefault="004D36BA" w:rsidP="004D36BA">
      <w:pPr>
        <w:pStyle w:val="5"/>
        <w:rPr>
          <w:rFonts w:ascii="宋体" w:hAnsi="宋体"/>
        </w:rPr>
      </w:pPr>
      <w:bookmarkStart w:id="246" w:name="_Toc65055456"/>
      <w:bookmarkStart w:id="247" w:name="_Toc68572055"/>
      <w:bookmarkStart w:id="248" w:name="_Toc79312348"/>
      <w:bookmarkStart w:id="249" w:name="_Toc173674633"/>
      <w:bookmarkStart w:id="250" w:name="_Toc183917959"/>
      <w:r>
        <w:rPr>
          <w:rFonts w:ascii="宋体" w:hAnsi="宋体" w:hint="eastAsia"/>
        </w:rPr>
        <w:t>八、现金核对</w:t>
      </w:r>
      <w:bookmarkEnd w:id="246"/>
      <w:bookmarkEnd w:id="247"/>
      <w:r>
        <w:rPr>
          <w:rFonts w:ascii="宋体" w:hAnsi="宋体" w:hint="eastAsia"/>
        </w:rPr>
        <w:t>（业务代码20</w:t>
      </w:r>
      <w:r>
        <w:rPr>
          <w:rFonts w:ascii="宋体" w:hAnsi="宋体"/>
        </w:rPr>
        <w:t>21</w:t>
      </w:r>
      <w:r>
        <w:rPr>
          <w:rFonts w:ascii="宋体" w:hAnsi="宋体" w:hint="eastAsia"/>
        </w:rPr>
        <w:t>）</w:t>
      </w:r>
      <w:bookmarkEnd w:id="248"/>
      <w:bookmarkEnd w:id="249"/>
      <w:bookmarkEnd w:id="250"/>
    </w:p>
    <w:p w:rsidR="004D36BA" w:rsidRDefault="004D36BA" w:rsidP="004D36BA">
      <w:pPr>
        <w:pStyle w:val="6"/>
        <w:spacing w:line="360" w:lineRule="auto"/>
        <w:rPr>
          <w:rFonts w:ascii="宋体" w:eastAsia="宋体" w:hAnsi="宋体"/>
        </w:rPr>
      </w:pPr>
      <w:bookmarkStart w:id="251" w:name="_Toc79312349"/>
      <w:bookmarkStart w:id="252" w:name="_Toc173674634"/>
      <w:r>
        <w:rPr>
          <w:rFonts w:ascii="宋体" w:eastAsia="宋体" w:hAnsi="宋体" w:hint="eastAsia"/>
        </w:rPr>
        <w:t>（一）功能介绍</w:t>
      </w:r>
      <w:bookmarkEnd w:id="251"/>
      <w:bookmarkEnd w:id="252"/>
    </w:p>
    <w:p w:rsidR="004D36BA" w:rsidRDefault="004D36BA" w:rsidP="004D36BA">
      <w:pPr>
        <w:tabs>
          <w:tab w:val="left" w:pos="540"/>
        </w:tabs>
        <w:ind w:firstLineChars="200" w:firstLine="480"/>
        <w:rPr>
          <w:rFonts w:ascii="宋体" w:hAnsi="宋体"/>
        </w:rPr>
      </w:pPr>
      <w:r>
        <w:rPr>
          <w:rFonts w:ascii="宋体" w:hAnsi="宋体" w:hint="eastAsia"/>
        </w:rPr>
        <w:t>用户对自己管理的现金尾箱按币种核对现金余额是否相符。</w:t>
      </w:r>
    </w:p>
    <w:p w:rsidR="004D36BA" w:rsidRDefault="0004090F" w:rsidP="004D36BA">
      <w:pPr>
        <w:tabs>
          <w:tab w:val="left" w:pos="540"/>
        </w:tabs>
        <w:rPr>
          <w:rFonts w:ascii="宋体" w:hAnsi="宋体"/>
        </w:rPr>
      </w:pPr>
      <w:r>
        <w:rPr>
          <w:rFonts w:ascii="宋体" w:hAnsi="宋体" w:hint="eastAsia"/>
          <w:noProof/>
        </w:rPr>
        <w:lastRenderedPageBreak/>
        <w:drawing>
          <wp:inline distT="0" distB="0" distL="0" distR="0">
            <wp:extent cx="5915025" cy="2095500"/>
            <wp:effectExtent l="1905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1" cstate="print"/>
                    <a:srcRect/>
                    <a:stretch>
                      <a:fillRect/>
                    </a:stretch>
                  </pic:blipFill>
                  <pic:spPr bwMode="auto">
                    <a:xfrm>
                      <a:off x="0" y="0"/>
                      <a:ext cx="5915025" cy="2095500"/>
                    </a:xfrm>
                    <a:prstGeom prst="rect">
                      <a:avLst/>
                    </a:prstGeom>
                    <a:noFill/>
                    <a:ln w="9525">
                      <a:noFill/>
                      <a:miter lim="800000"/>
                      <a:headEnd/>
                      <a:tailEnd/>
                    </a:ln>
                  </pic:spPr>
                </pic:pic>
              </a:graphicData>
            </a:graphic>
          </wp:inline>
        </w:drawing>
      </w:r>
    </w:p>
    <w:p w:rsidR="004D36BA" w:rsidRDefault="004D36BA" w:rsidP="004D36BA">
      <w:pPr>
        <w:tabs>
          <w:tab w:val="left" w:pos="540"/>
        </w:tabs>
        <w:jc w:val="center"/>
        <w:rPr>
          <w:rFonts w:ascii="宋体" w:hAnsi="宋体"/>
        </w:rPr>
      </w:pPr>
      <w:r>
        <w:rPr>
          <w:rFonts w:ascii="宋体" w:hAnsi="宋体" w:hint="eastAsia"/>
        </w:rPr>
        <w:t>图1.12</w:t>
      </w:r>
    </w:p>
    <w:p w:rsidR="004D36BA" w:rsidRDefault="004D36BA" w:rsidP="004D36BA">
      <w:pPr>
        <w:pStyle w:val="6"/>
        <w:spacing w:line="360" w:lineRule="auto"/>
        <w:rPr>
          <w:rFonts w:ascii="宋体" w:eastAsia="宋体" w:hAnsi="宋体"/>
        </w:rPr>
      </w:pPr>
      <w:bookmarkStart w:id="253" w:name="_Toc79312351"/>
      <w:bookmarkStart w:id="254" w:name="_Toc173674635"/>
      <w:bookmarkStart w:id="255" w:name="_Toc65055460"/>
      <w:bookmarkStart w:id="256" w:name="_Toc68572059"/>
      <w:r>
        <w:rPr>
          <w:rFonts w:ascii="宋体" w:eastAsia="宋体" w:hAnsi="宋体" w:hint="eastAsia"/>
        </w:rPr>
        <w:t>（二）</w:t>
      </w:r>
      <w:bookmarkStart w:id="257" w:name="_Toc79312352"/>
      <w:bookmarkEnd w:id="253"/>
      <w:r>
        <w:rPr>
          <w:rFonts w:ascii="宋体" w:eastAsia="宋体" w:hAnsi="宋体" w:hint="eastAsia"/>
        </w:rPr>
        <w:t>操作要点</w:t>
      </w:r>
      <w:bookmarkEnd w:id="254"/>
      <w:bookmarkEnd w:id="257"/>
    </w:p>
    <w:p w:rsidR="004D36BA" w:rsidRDefault="004D36BA" w:rsidP="004D36BA">
      <w:pPr>
        <w:numPr>
          <w:ilvl w:val="0"/>
          <w:numId w:val="72"/>
        </w:numPr>
        <w:rPr>
          <w:rFonts w:ascii="宋体" w:hAnsi="宋体"/>
        </w:rPr>
      </w:pPr>
      <w:r>
        <w:rPr>
          <w:rFonts w:ascii="宋体" w:hAnsi="宋体" w:hint="eastAsia"/>
        </w:rPr>
        <w:t>必须按币种分别进行核对。</w:t>
      </w:r>
    </w:p>
    <w:p w:rsidR="004D36BA" w:rsidRDefault="004D36BA" w:rsidP="004D36BA">
      <w:pPr>
        <w:numPr>
          <w:ilvl w:val="0"/>
          <w:numId w:val="72"/>
        </w:numPr>
        <w:rPr>
          <w:rFonts w:ascii="宋体" w:hAnsi="宋体"/>
        </w:rPr>
      </w:pPr>
      <w:r>
        <w:rPr>
          <w:rFonts w:ascii="宋体" w:hAnsi="宋体" w:hint="eastAsia"/>
        </w:rPr>
        <w:t>本操作仅为“核对”，不会产生任何涉及现金的处理。</w:t>
      </w:r>
    </w:p>
    <w:p w:rsidR="004D36BA" w:rsidRDefault="004D36BA" w:rsidP="004D36BA">
      <w:pPr>
        <w:numPr>
          <w:ilvl w:val="0"/>
          <w:numId w:val="72"/>
        </w:numPr>
        <w:rPr>
          <w:rFonts w:ascii="宋体" w:hAnsi="宋体"/>
        </w:rPr>
      </w:pPr>
      <w:r>
        <w:rPr>
          <w:rFonts w:ascii="宋体" w:hAnsi="宋体" w:hint="eastAsia"/>
        </w:rPr>
        <w:t>输入券别数量后选择“计算”后系统才进行计算（不会自动计算）。</w:t>
      </w:r>
    </w:p>
    <w:p w:rsidR="004D36BA" w:rsidRDefault="004D36BA" w:rsidP="004D36BA">
      <w:pPr>
        <w:numPr>
          <w:ilvl w:val="0"/>
          <w:numId w:val="72"/>
        </w:numPr>
        <w:rPr>
          <w:rFonts w:ascii="宋体" w:hAnsi="宋体"/>
        </w:rPr>
      </w:pPr>
      <w:r>
        <w:rPr>
          <w:rFonts w:ascii="宋体" w:hAnsi="宋体" w:hint="eastAsia"/>
        </w:rPr>
        <w:t>用户只能对自己管理的现金尾箱进行核对操作。</w:t>
      </w:r>
    </w:p>
    <w:p w:rsidR="004D36BA" w:rsidRDefault="004D36BA" w:rsidP="004D36BA">
      <w:pPr>
        <w:numPr>
          <w:ilvl w:val="0"/>
          <w:numId w:val="72"/>
        </w:numPr>
        <w:rPr>
          <w:rFonts w:ascii="宋体" w:hAnsi="宋体"/>
        </w:rPr>
      </w:pPr>
      <w:r>
        <w:rPr>
          <w:rFonts w:ascii="宋体" w:hAnsi="宋体" w:hint="eastAsia"/>
        </w:rPr>
        <w:t>系统在录入信息的时侯，在屏幕左下角有相应操作提示信息。</w:t>
      </w:r>
    </w:p>
    <w:p w:rsidR="004D36BA" w:rsidRDefault="004D36BA" w:rsidP="004D36BA">
      <w:pPr>
        <w:numPr>
          <w:ilvl w:val="0"/>
          <w:numId w:val="72"/>
        </w:numPr>
        <w:rPr>
          <w:rFonts w:ascii="宋体" w:hAnsi="宋体"/>
        </w:rPr>
      </w:pPr>
      <w:r>
        <w:rPr>
          <w:rFonts w:ascii="宋体" w:hAnsi="宋体" w:hint="eastAsia"/>
        </w:rPr>
        <w:t>如果点击“查询”后，不做任何券别录入，系统默认取当前系统中记载的券别信息作为实际券别信息。</w:t>
      </w:r>
    </w:p>
    <w:p w:rsidR="004D36BA" w:rsidRDefault="004D36BA" w:rsidP="004D36BA">
      <w:pPr>
        <w:pStyle w:val="6"/>
        <w:spacing w:line="360" w:lineRule="auto"/>
        <w:rPr>
          <w:rFonts w:ascii="宋体" w:eastAsia="宋体" w:hAnsi="宋体"/>
        </w:rPr>
      </w:pPr>
      <w:bookmarkStart w:id="258" w:name="_Toc79312353"/>
      <w:bookmarkStart w:id="259" w:name="_Toc173674636"/>
      <w:r>
        <w:rPr>
          <w:rFonts w:ascii="宋体" w:eastAsia="宋体" w:hAnsi="宋体" w:hint="eastAsia"/>
        </w:rPr>
        <w:t>（三）操作步骤</w:t>
      </w:r>
      <w:bookmarkEnd w:id="255"/>
      <w:bookmarkEnd w:id="256"/>
      <w:bookmarkEnd w:id="258"/>
      <w:bookmarkEnd w:id="2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36"/>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在业务代码中输入“2021”后回车，或选择“现金凭证”→“柜员现金业务”→“现金余额核对”操作。</w:t>
            </w:r>
          </w:p>
        </w:tc>
      </w:tr>
      <w:tr w:rsidR="004D36BA">
        <w:tc>
          <w:tcPr>
            <w:tcW w:w="1548" w:type="dxa"/>
          </w:tcPr>
          <w:p w:rsidR="004D36BA" w:rsidRDefault="004D36BA" w:rsidP="004D36BA">
            <w:pPr>
              <w:numPr>
                <w:ilvl w:val="0"/>
                <w:numId w:val="36"/>
              </w:numPr>
              <w:rPr>
                <w:rFonts w:ascii="宋体" w:hAnsi="宋体"/>
              </w:rPr>
            </w:pPr>
          </w:p>
        </w:tc>
        <w:tc>
          <w:tcPr>
            <w:tcW w:w="6840" w:type="dxa"/>
          </w:tcPr>
          <w:p w:rsidR="004D36BA" w:rsidRDefault="004D36BA" w:rsidP="004D36BA">
            <w:pPr>
              <w:rPr>
                <w:rFonts w:ascii="宋体" w:hAnsi="宋体"/>
              </w:rPr>
            </w:pPr>
            <w:r>
              <w:rPr>
                <w:rFonts w:ascii="宋体" w:hAnsi="宋体" w:hint="eastAsia"/>
              </w:rPr>
              <w:t>输入需要核对的现金币种。</w:t>
            </w:r>
          </w:p>
        </w:tc>
      </w:tr>
      <w:tr w:rsidR="004D36BA">
        <w:tc>
          <w:tcPr>
            <w:tcW w:w="1548" w:type="dxa"/>
          </w:tcPr>
          <w:p w:rsidR="004D36BA" w:rsidRDefault="004D36BA" w:rsidP="004D36BA">
            <w:pPr>
              <w:numPr>
                <w:ilvl w:val="0"/>
                <w:numId w:val="36"/>
              </w:numPr>
              <w:rPr>
                <w:rFonts w:ascii="宋体" w:hAnsi="宋体"/>
              </w:rPr>
            </w:pPr>
          </w:p>
        </w:tc>
        <w:tc>
          <w:tcPr>
            <w:tcW w:w="6840" w:type="dxa"/>
          </w:tcPr>
          <w:p w:rsidR="004D36BA" w:rsidRDefault="004D36BA" w:rsidP="004D36BA">
            <w:pPr>
              <w:rPr>
                <w:rFonts w:ascii="宋体" w:hAnsi="宋体"/>
              </w:rPr>
            </w:pPr>
            <w:r>
              <w:rPr>
                <w:rFonts w:ascii="宋体" w:hAnsi="宋体" w:hint="eastAsia"/>
              </w:rPr>
              <w:t>在的右下边券别明细表中输入实际的库存券别余额信息，输入完毕后选择：计算。</w:t>
            </w:r>
          </w:p>
        </w:tc>
      </w:tr>
      <w:tr w:rsidR="004D36BA">
        <w:tc>
          <w:tcPr>
            <w:tcW w:w="1548" w:type="dxa"/>
          </w:tcPr>
          <w:p w:rsidR="004D36BA" w:rsidRDefault="004D36BA" w:rsidP="004D36BA">
            <w:pPr>
              <w:numPr>
                <w:ilvl w:val="0"/>
                <w:numId w:val="36"/>
              </w:numPr>
              <w:rPr>
                <w:rFonts w:ascii="宋体" w:hAnsi="宋体"/>
              </w:rPr>
            </w:pPr>
          </w:p>
        </w:tc>
        <w:tc>
          <w:tcPr>
            <w:tcW w:w="6840" w:type="dxa"/>
          </w:tcPr>
          <w:p w:rsidR="004D36BA" w:rsidRDefault="004D36BA" w:rsidP="004D36BA">
            <w:pPr>
              <w:rPr>
                <w:rFonts w:ascii="宋体" w:hAnsi="宋体"/>
              </w:rPr>
            </w:pPr>
            <w:r>
              <w:rPr>
                <w:rFonts w:ascii="宋体" w:hAnsi="宋体" w:hint="eastAsia"/>
              </w:rPr>
              <w:t>选择：核对，系统显示核对结果。</w:t>
            </w:r>
          </w:p>
        </w:tc>
      </w:tr>
    </w:tbl>
    <w:p w:rsidR="004D36BA" w:rsidRDefault="004D36BA" w:rsidP="004D36BA">
      <w:pPr>
        <w:pStyle w:val="5"/>
        <w:rPr>
          <w:rFonts w:ascii="宋体" w:hAnsi="宋体"/>
        </w:rPr>
      </w:pPr>
      <w:bookmarkStart w:id="260" w:name="_Toc173674637"/>
      <w:bookmarkStart w:id="261" w:name="_Toc183917960"/>
      <w:r>
        <w:rPr>
          <w:rFonts w:ascii="宋体" w:hAnsi="宋体" w:hint="eastAsia"/>
        </w:rPr>
        <w:t>九、现金长短款（业务代码2022）</w:t>
      </w:r>
      <w:bookmarkEnd w:id="260"/>
      <w:bookmarkEnd w:id="261"/>
    </w:p>
    <w:p w:rsidR="004D36BA" w:rsidRDefault="004D36BA" w:rsidP="0004090F">
      <w:pPr>
        <w:pStyle w:val="6"/>
        <w:spacing w:line="360" w:lineRule="auto"/>
        <w:rPr>
          <w:rFonts w:ascii="宋体" w:eastAsia="宋体" w:hAnsi="宋体"/>
        </w:rPr>
      </w:pPr>
      <w:bookmarkStart w:id="262" w:name="_Toc79312367"/>
      <w:bookmarkStart w:id="263" w:name="_Toc173674638"/>
      <w:r>
        <w:rPr>
          <w:rFonts w:ascii="宋体" w:eastAsia="宋体" w:hAnsi="宋体" w:hint="eastAsia"/>
        </w:rPr>
        <w:t>（一）功能介绍</w:t>
      </w:r>
      <w:bookmarkEnd w:id="262"/>
      <w:bookmarkEnd w:id="263"/>
    </w:p>
    <w:p w:rsidR="004D36BA" w:rsidRDefault="004D36BA" w:rsidP="004D36BA">
      <w:pPr>
        <w:ind w:firstLineChars="200" w:firstLine="480"/>
        <w:rPr>
          <w:rFonts w:ascii="宋体" w:hAnsi="宋体"/>
        </w:rPr>
      </w:pPr>
      <w:r>
        <w:rPr>
          <w:rFonts w:ascii="宋体" w:hAnsi="宋体" w:hint="eastAsia"/>
        </w:rPr>
        <w:t>用户对所使用现金尾箱发生的现金长短款经主管同意后进行挂账处理。</w:t>
      </w:r>
    </w:p>
    <w:p w:rsidR="004D36BA" w:rsidRDefault="004D36BA" w:rsidP="0004090F">
      <w:pPr>
        <w:pStyle w:val="6"/>
        <w:spacing w:line="360" w:lineRule="auto"/>
        <w:rPr>
          <w:rFonts w:ascii="宋体" w:eastAsia="宋体" w:hAnsi="宋体"/>
        </w:rPr>
      </w:pPr>
      <w:bookmarkStart w:id="264" w:name="_Toc79312368"/>
      <w:bookmarkStart w:id="265" w:name="_Toc173674639"/>
      <w:r>
        <w:rPr>
          <w:rFonts w:ascii="宋体" w:eastAsia="宋体" w:hAnsi="宋体" w:hint="eastAsia"/>
        </w:rPr>
        <w:lastRenderedPageBreak/>
        <w:t>（二）</w:t>
      </w:r>
      <w:bookmarkStart w:id="266" w:name="_Toc79312370"/>
      <w:bookmarkEnd w:id="264"/>
      <w:r>
        <w:rPr>
          <w:rFonts w:ascii="宋体" w:eastAsia="宋体" w:hAnsi="宋体" w:hint="eastAsia"/>
        </w:rPr>
        <w:t>操作要点</w:t>
      </w:r>
      <w:bookmarkEnd w:id="265"/>
      <w:bookmarkEnd w:id="266"/>
    </w:p>
    <w:p w:rsidR="004D36BA" w:rsidRDefault="004D36BA" w:rsidP="004D36BA">
      <w:pPr>
        <w:numPr>
          <w:ilvl w:val="0"/>
          <w:numId w:val="75"/>
        </w:numPr>
        <w:rPr>
          <w:rFonts w:ascii="宋体" w:hAnsi="宋体"/>
        </w:rPr>
      </w:pPr>
      <w:r>
        <w:rPr>
          <w:rFonts w:ascii="宋体" w:hAnsi="宋体" w:hint="eastAsia"/>
        </w:rPr>
        <w:t>用户在发现尾箱现金账实不符后必须认真查找，确认为现金长短款后才能进行长短款挂账处理。长款指现金实际库存金额大于系统记载的库存金额，短款指现金实际库存金额小于系统记载的库存金额。</w:t>
      </w:r>
    </w:p>
    <w:p w:rsidR="004D36BA" w:rsidRDefault="004D36BA" w:rsidP="004D36BA">
      <w:pPr>
        <w:numPr>
          <w:ilvl w:val="0"/>
          <w:numId w:val="75"/>
        </w:numPr>
        <w:rPr>
          <w:rFonts w:ascii="宋体" w:hAnsi="宋体"/>
        </w:rPr>
      </w:pPr>
      <w:r>
        <w:rPr>
          <w:rFonts w:ascii="宋体" w:hAnsi="宋体" w:hint="eastAsia"/>
        </w:rPr>
        <w:t>每一笔现金长短款都必须经过主管授权后才能进行挂账处理。</w:t>
      </w:r>
    </w:p>
    <w:p w:rsidR="004D36BA" w:rsidRDefault="004D36BA" w:rsidP="004D36BA">
      <w:pPr>
        <w:numPr>
          <w:ilvl w:val="0"/>
          <w:numId w:val="75"/>
        </w:numPr>
        <w:rPr>
          <w:rFonts w:ascii="宋体" w:hAnsi="宋体"/>
        </w:rPr>
      </w:pPr>
      <w:r>
        <w:rPr>
          <w:rFonts w:ascii="宋体" w:hAnsi="宋体" w:hint="eastAsia"/>
        </w:rPr>
        <w:t>如果是多人管理柜员尾箱发生现金长短款，挂账时还必须经另一用户复核确认。</w:t>
      </w:r>
    </w:p>
    <w:p w:rsidR="004D36BA" w:rsidRDefault="004D36BA" w:rsidP="004D36BA">
      <w:pPr>
        <w:numPr>
          <w:ilvl w:val="0"/>
          <w:numId w:val="75"/>
        </w:numPr>
        <w:rPr>
          <w:rFonts w:ascii="宋体" w:hAnsi="宋体"/>
        </w:rPr>
      </w:pPr>
      <w:r>
        <w:rPr>
          <w:rFonts w:ascii="宋体" w:hAnsi="宋体" w:hint="eastAsia"/>
        </w:rPr>
        <w:t>进行现金长短款挂账后，柜员尾箱现金账实相符。</w:t>
      </w:r>
    </w:p>
    <w:p w:rsidR="004D36BA" w:rsidRDefault="004D36BA" w:rsidP="004D36BA">
      <w:pPr>
        <w:numPr>
          <w:ilvl w:val="0"/>
          <w:numId w:val="75"/>
        </w:numPr>
        <w:rPr>
          <w:rFonts w:ascii="宋体" w:hAnsi="宋体"/>
        </w:rPr>
      </w:pPr>
      <w:r>
        <w:rPr>
          <w:rFonts w:ascii="宋体" w:hAnsi="宋体" w:hint="eastAsia"/>
        </w:rPr>
        <w:t>对于已经挂账的现金长短款，在查明原因后，可以通过通用记账等其他业务功能进行处理。</w:t>
      </w:r>
    </w:p>
    <w:p w:rsidR="004D36BA" w:rsidRDefault="004D36BA" w:rsidP="0004090F">
      <w:pPr>
        <w:pStyle w:val="6"/>
        <w:spacing w:line="360" w:lineRule="auto"/>
        <w:rPr>
          <w:rFonts w:ascii="宋体" w:eastAsia="宋体" w:hAnsi="宋体"/>
        </w:rPr>
      </w:pPr>
      <w:bookmarkStart w:id="267" w:name="_Toc79312371"/>
      <w:bookmarkStart w:id="268" w:name="_Toc173674640"/>
      <w:r>
        <w:rPr>
          <w:rFonts w:ascii="宋体" w:eastAsia="宋体" w:hAnsi="宋体" w:hint="eastAsia"/>
        </w:rPr>
        <w:t>（三）操作步骤</w:t>
      </w:r>
      <w:bookmarkEnd w:id="267"/>
      <w:bookmarkEnd w:id="2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98"/>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在业务代码中输入“2022”后回车，或选择“现金凭证”→“柜员现金业务”→“现金长短款”进入。</w:t>
            </w:r>
          </w:p>
        </w:tc>
      </w:tr>
      <w:tr w:rsidR="004D36BA">
        <w:tc>
          <w:tcPr>
            <w:tcW w:w="1548" w:type="dxa"/>
          </w:tcPr>
          <w:p w:rsidR="004D36BA" w:rsidRDefault="004D36BA" w:rsidP="004D36BA">
            <w:pPr>
              <w:numPr>
                <w:ilvl w:val="0"/>
                <w:numId w:val="98"/>
              </w:numPr>
              <w:rPr>
                <w:rFonts w:ascii="宋体" w:hAnsi="宋体"/>
              </w:rPr>
            </w:pPr>
          </w:p>
        </w:tc>
        <w:tc>
          <w:tcPr>
            <w:tcW w:w="6840" w:type="dxa"/>
          </w:tcPr>
          <w:p w:rsidR="004D36BA" w:rsidRDefault="004D36BA" w:rsidP="004D36BA">
            <w:pPr>
              <w:rPr>
                <w:rFonts w:ascii="宋体" w:hAnsi="宋体"/>
              </w:rPr>
            </w:pPr>
            <w:r>
              <w:rPr>
                <w:rFonts w:ascii="宋体" w:hAnsi="宋体" w:hint="eastAsia"/>
              </w:rPr>
              <w:t>如需查询现金长短款挂账情况，进入步骤3；如需挂账，进入步骤4，否则进入步骤6。</w:t>
            </w:r>
          </w:p>
        </w:tc>
      </w:tr>
      <w:tr w:rsidR="004D36BA">
        <w:tc>
          <w:tcPr>
            <w:tcW w:w="1548" w:type="dxa"/>
          </w:tcPr>
          <w:p w:rsidR="004D36BA" w:rsidRDefault="004D36BA" w:rsidP="004D36BA">
            <w:pPr>
              <w:numPr>
                <w:ilvl w:val="0"/>
                <w:numId w:val="98"/>
              </w:numPr>
              <w:rPr>
                <w:rFonts w:ascii="宋体" w:hAnsi="宋体"/>
              </w:rPr>
            </w:pPr>
          </w:p>
        </w:tc>
        <w:tc>
          <w:tcPr>
            <w:tcW w:w="6840" w:type="dxa"/>
          </w:tcPr>
          <w:p w:rsidR="004D36BA" w:rsidRDefault="004D36BA" w:rsidP="004D36BA">
            <w:pPr>
              <w:rPr>
                <w:rFonts w:ascii="宋体" w:hAnsi="宋体"/>
              </w:rPr>
            </w:pPr>
            <w:r>
              <w:rPr>
                <w:rFonts w:ascii="宋体" w:hAnsi="宋体" w:hint="eastAsia"/>
              </w:rPr>
              <w:t>输入查询条件后，选择查询，系统显示出历史挂账情况。</w:t>
            </w:r>
          </w:p>
        </w:tc>
      </w:tr>
      <w:tr w:rsidR="004D36BA">
        <w:tc>
          <w:tcPr>
            <w:tcW w:w="1548" w:type="dxa"/>
          </w:tcPr>
          <w:p w:rsidR="004D36BA" w:rsidRDefault="004D36BA" w:rsidP="004D36BA">
            <w:pPr>
              <w:numPr>
                <w:ilvl w:val="0"/>
                <w:numId w:val="98"/>
              </w:numPr>
              <w:rPr>
                <w:rFonts w:ascii="宋体" w:hAnsi="宋体"/>
              </w:rPr>
            </w:pPr>
          </w:p>
        </w:tc>
        <w:tc>
          <w:tcPr>
            <w:tcW w:w="6840" w:type="dxa"/>
          </w:tcPr>
          <w:p w:rsidR="004D36BA" w:rsidRDefault="004D36BA" w:rsidP="004D36BA">
            <w:pPr>
              <w:rPr>
                <w:rFonts w:ascii="宋体" w:hAnsi="宋体"/>
              </w:rPr>
            </w:pPr>
            <w:r>
              <w:rPr>
                <w:rFonts w:ascii="宋体" w:hAnsi="宋体" w:hint="eastAsia"/>
              </w:rPr>
              <w:t>选择挂账经办，进入现金长短款处理窗口。</w:t>
            </w:r>
          </w:p>
        </w:tc>
      </w:tr>
      <w:tr w:rsidR="004D36BA">
        <w:tc>
          <w:tcPr>
            <w:tcW w:w="1548" w:type="dxa"/>
          </w:tcPr>
          <w:p w:rsidR="004D36BA" w:rsidRDefault="004D36BA" w:rsidP="004D36BA">
            <w:pPr>
              <w:numPr>
                <w:ilvl w:val="0"/>
                <w:numId w:val="98"/>
              </w:numPr>
              <w:rPr>
                <w:rFonts w:ascii="宋体" w:hAnsi="宋体"/>
              </w:rPr>
            </w:pPr>
          </w:p>
        </w:tc>
        <w:tc>
          <w:tcPr>
            <w:tcW w:w="6840" w:type="dxa"/>
          </w:tcPr>
          <w:p w:rsidR="004D36BA" w:rsidRDefault="004D36BA" w:rsidP="004D36BA">
            <w:pPr>
              <w:rPr>
                <w:rFonts w:ascii="宋体" w:hAnsi="宋体"/>
              </w:rPr>
            </w:pPr>
            <w:r>
              <w:rPr>
                <w:rFonts w:ascii="宋体" w:hAnsi="宋体" w:hint="eastAsia"/>
              </w:rPr>
              <w:t>输入挂账信息，如需输入券别，可选择</w:t>
            </w:r>
            <w:r w:rsidR="0004090F">
              <w:rPr>
                <w:rFonts w:ascii="宋体" w:hAnsi="宋体" w:hint="eastAsia"/>
                <w:noProof/>
              </w:rPr>
              <w:drawing>
                <wp:inline distT="0" distB="0" distL="0" distR="0">
                  <wp:extent cx="266700" cy="257175"/>
                  <wp:effectExtent l="1905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2" cstate="print"/>
                          <a:srcRect/>
                          <a:stretch>
                            <a:fillRect/>
                          </a:stretch>
                        </pic:blipFill>
                        <pic:spPr bwMode="auto">
                          <a:xfrm>
                            <a:off x="0" y="0"/>
                            <a:ext cx="266700" cy="257175"/>
                          </a:xfrm>
                          <a:prstGeom prst="rect">
                            <a:avLst/>
                          </a:prstGeom>
                          <a:noFill/>
                          <a:ln w="9525">
                            <a:noFill/>
                            <a:miter lim="800000"/>
                            <a:headEnd/>
                            <a:tailEnd/>
                          </a:ln>
                        </pic:spPr>
                      </pic:pic>
                    </a:graphicData>
                  </a:graphic>
                </wp:inline>
              </w:drawing>
            </w:r>
            <w:r>
              <w:rPr>
                <w:rFonts w:ascii="宋体" w:hAnsi="宋体" w:hint="eastAsia"/>
              </w:rPr>
              <w:t>输入券别信息。</w:t>
            </w:r>
          </w:p>
        </w:tc>
      </w:tr>
      <w:tr w:rsidR="004D36BA">
        <w:tc>
          <w:tcPr>
            <w:tcW w:w="1548" w:type="dxa"/>
          </w:tcPr>
          <w:p w:rsidR="004D36BA" w:rsidRDefault="004D36BA" w:rsidP="004D36BA">
            <w:pPr>
              <w:numPr>
                <w:ilvl w:val="0"/>
                <w:numId w:val="98"/>
              </w:numPr>
              <w:rPr>
                <w:rFonts w:ascii="宋体" w:hAnsi="宋体"/>
              </w:rPr>
            </w:pPr>
          </w:p>
        </w:tc>
        <w:tc>
          <w:tcPr>
            <w:tcW w:w="6840" w:type="dxa"/>
          </w:tcPr>
          <w:p w:rsidR="004D36BA" w:rsidRDefault="004D36BA" w:rsidP="004D36BA">
            <w:pPr>
              <w:rPr>
                <w:rFonts w:ascii="宋体" w:hAnsi="宋体"/>
              </w:rPr>
            </w:pPr>
            <w:r>
              <w:rPr>
                <w:rFonts w:ascii="宋体" w:hAnsi="宋体" w:hint="eastAsia"/>
              </w:rPr>
              <w:t>如果是多人管理尾箱，按F7后让复核人员输入复核信息；</w:t>
            </w:r>
          </w:p>
        </w:tc>
      </w:tr>
      <w:tr w:rsidR="004D36BA">
        <w:tc>
          <w:tcPr>
            <w:tcW w:w="1548" w:type="dxa"/>
          </w:tcPr>
          <w:p w:rsidR="004D36BA" w:rsidRDefault="004D36BA" w:rsidP="004D36BA">
            <w:pPr>
              <w:numPr>
                <w:ilvl w:val="0"/>
                <w:numId w:val="98"/>
              </w:numPr>
              <w:rPr>
                <w:rFonts w:ascii="宋体" w:hAnsi="宋体"/>
              </w:rPr>
            </w:pPr>
          </w:p>
        </w:tc>
        <w:tc>
          <w:tcPr>
            <w:tcW w:w="6840" w:type="dxa"/>
          </w:tcPr>
          <w:p w:rsidR="004D36BA" w:rsidRDefault="004D36BA" w:rsidP="004D36BA">
            <w:pPr>
              <w:rPr>
                <w:rFonts w:ascii="宋体" w:hAnsi="宋体"/>
              </w:rPr>
            </w:pPr>
            <w:r>
              <w:rPr>
                <w:rFonts w:ascii="宋体" w:hAnsi="宋体" w:hint="eastAsia"/>
              </w:rPr>
              <w:t>选择确定后进行主管授权，授权成功后，可以选定打印“挂账单”。</w:t>
            </w:r>
          </w:p>
        </w:tc>
      </w:tr>
    </w:tbl>
    <w:p w:rsidR="004D36BA" w:rsidRDefault="004D36BA" w:rsidP="004D36BA">
      <w:pPr>
        <w:pStyle w:val="5"/>
        <w:rPr>
          <w:rFonts w:ascii="宋体" w:hAnsi="宋体"/>
        </w:rPr>
      </w:pPr>
      <w:bookmarkStart w:id="269" w:name="_Toc173674641"/>
      <w:bookmarkStart w:id="270" w:name="_Toc183917961"/>
      <w:r>
        <w:rPr>
          <w:rFonts w:ascii="宋体" w:hAnsi="宋体" w:hint="eastAsia"/>
        </w:rPr>
        <w:t>十、</w:t>
      </w:r>
      <w:bookmarkEnd w:id="214"/>
      <w:r>
        <w:rPr>
          <w:rFonts w:ascii="宋体" w:hAnsi="宋体" w:hint="eastAsia"/>
        </w:rPr>
        <w:t>现金调剂（业务代码2023）</w:t>
      </w:r>
      <w:bookmarkEnd w:id="215"/>
      <w:bookmarkEnd w:id="269"/>
      <w:bookmarkEnd w:id="270"/>
    </w:p>
    <w:p w:rsidR="004D36BA" w:rsidRDefault="004D36BA" w:rsidP="0004090F">
      <w:pPr>
        <w:pStyle w:val="6"/>
        <w:spacing w:line="360" w:lineRule="auto"/>
        <w:rPr>
          <w:rFonts w:ascii="宋体" w:eastAsia="宋体" w:hAnsi="宋体"/>
        </w:rPr>
      </w:pPr>
      <w:bookmarkStart w:id="271" w:name="_Toc79312281"/>
      <w:bookmarkStart w:id="272" w:name="_Toc173674642"/>
      <w:r>
        <w:rPr>
          <w:rFonts w:ascii="宋体" w:eastAsia="宋体" w:hAnsi="宋体" w:hint="eastAsia"/>
        </w:rPr>
        <w:t>（一）功能介绍</w:t>
      </w:r>
      <w:bookmarkEnd w:id="271"/>
      <w:bookmarkEnd w:id="272"/>
    </w:p>
    <w:p w:rsidR="004D36BA" w:rsidRDefault="004D36BA" w:rsidP="004D36BA">
      <w:pPr>
        <w:ind w:firstLineChars="200" w:firstLine="480"/>
        <w:rPr>
          <w:rFonts w:ascii="宋体" w:hAnsi="宋体"/>
        </w:rPr>
      </w:pPr>
      <w:r>
        <w:rPr>
          <w:rFonts w:ascii="宋体" w:hAnsi="宋体" w:hint="eastAsia"/>
        </w:rPr>
        <w:t>本机构内普通柜员尾箱之间、普通柜员尾箱与金库尾箱之间的现金调剂。包括：同步现金调剂、异步现金调剂（付出、接收、放弃）。</w:t>
      </w:r>
    </w:p>
    <w:p w:rsidR="004D36BA" w:rsidRDefault="004D36BA" w:rsidP="0004090F">
      <w:pPr>
        <w:pStyle w:val="6"/>
        <w:spacing w:line="360" w:lineRule="auto"/>
        <w:rPr>
          <w:rFonts w:ascii="宋体" w:eastAsia="宋体" w:hAnsi="宋体"/>
        </w:rPr>
      </w:pPr>
      <w:bookmarkStart w:id="273" w:name="_Toc79312282"/>
      <w:bookmarkStart w:id="274" w:name="_Toc173674643"/>
      <w:r>
        <w:rPr>
          <w:rFonts w:ascii="宋体" w:eastAsia="宋体" w:hAnsi="宋体" w:hint="eastAsia"/>
        </w:rPr>
        <w:t>（二）术语解释及参数说明</w:t>
      </w:r>
      <w:bookmarkEnd w:id="273"/>
      <w:bookmarkEnd w:id="2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rPr>
                <w:rFonts w:ascii="宋体" w:hAnsi="宋体"/>
              </w:rPr>
            </w:pPr>
            <w:r>
              <w:rPr>
                <w:rFonts w:ascii="宋体" w:hAnsi="宋体" w:hint="eastAsia"/>
              </w:rPr>
              <w:t>交接单号</w:t>
            </w:r>
          </w:p>
        </w:tc>
        <w:tc>
          <w:tcPr>
            <w:tcW w:w="6300" w:type="dxa"/>
          </w:tcPr>
          <w:p w:rsidR="004D36BA" w:rsidRDefault="004D36BA" w:rsidP="004D36BA">
            <w:pPr>
              <w:rPr>
                <w:rFonts w:ascii="宋体" w:hAnsi="宋体"/>
              </w:rPr>
            </w:pPr>
            <w:r>
              <w:rPr>
                <w:rFonts w:ascii="宋体" w:hAnsi="宋体" w:hint="eastAsia"/>
              </w:rPr>
              <w:t>每一笔现金调剂业务的编号。在进行现金调剂付出时由系</w:t>
            </w:r>
            <w:r>
              <w:rPr>
                <w:rFonts w:ascii="宋体" w:hAnsi="宋体" w:hint="eastAsia"/>
              </w:rPr>
              <w:lastRenderedPageBreak/>
              <w:t>统自动生成。</w:t>
            </w:r>
          </w:p>
        </w:tc>
      </w:tr>
      <w:tr w:rsidR="004D36BA">
        <w:tc>
          <w:tcPr>
            <w:tcW w:w="2088" w:type="dxa"/>
          </w:tcPr>
          <w:p w:rsidR="004D36BA" w:rsidRDefault="004D36BA" w:rsidP="004D36BA">
            <w:pPr>
              <w:rPr>
                <w:rFonts w:ascii="宋体" w:hAnsi="宋体"/>
              </w:rPr>
            </w:pPr>
            <w:r>
              <w:rPr>
                <w:rFonts w:ascii="宋体" w:hAnsi="宋体" w:hint="eastAsia"/>
              </w:rPr>
              <w:lastRenderedPageBreak/>
              <w:t>交接方式</w:t>
            </w:r>
          </w:p>
        </w:tc>
        <w:tc>
          <w:tcPr>
            <w:tcW w:w="6300" w:type="dxa"/>
          </w:tcPr>
          <w:p w:rsidR="004D36BA" w:rsidRDefault="004D36BA" w:rsidP="004D36BA">
            <w:pPr>
              <w:rPr>
                <w:rFonts w:ascii="宋体" w:hAnsi="宋体"/>
              </w:rPr>
            </w:pPr>
            <w:r>
              <w:rPr>
                <w:rFonts w:ascii="宋体" w:hAnsi="宋体" w:hint="eastAsia"/>
              </w:rPr>
              <w:t>可为同步交接或异步交接。如为异步交接，还需接收尾箱管理员进行接收或付出尾箱进行付出放弃后，本笔调剂业务才算全部完成。</w:t>
            </w:r>
          </w:p>
        </w:tc>
      </w:tr>
      <w:tr w:rsidR="004D36BA">
        <w:tc>
          <w:tcPr>
            <w:tcW w:w="2088" w:type="dxa"/>
          </w:tcPr>
          <w:p w:rsidR="004D36BA" w:rsidRDefault="004D36BA" w:rsidP="004D36BA">
            <w:pPr>
              <w:rPr>
                <w:rFonts w:ascii="宋体" w:hAnsi="宋体"/>
              </w:rPr>
            </w:pPr>
            <w:r>
              <w:rPr>
                <w:rFonts w:ascii="宋体" w:hAnsi="宋体" w:hint="eastAsia"/>
              </w:rPr>
              <w:t>接收尾箱</w:t>
            </w:r>
          </w:p>
        </w:tc>
        <w:tc>
          <w:tcPr>
            <w:tcW w:w="6300" w:type="dxa"/>
          </w:tcPr>
          <w:p w:rsidR="004D36BA" w:rsidRDefault="004D36BA" w:rsidP="004D36BA">
            <w:pPr>
              <w:rPr>
                <w:rFonts w:ascii="宋体" w:hAnsi="宋体"/>
              </w:rPr>
            </w:pPr>
            <w:r>
              <w:rPr>
                <w:rFonts w:ascii="宋体" w:hAnsi="宋体" w:hint="eastAsia"/>
              </w:rPr>
              <w:t>本机构的非自助设备尾箱编号。必须能够经办所交接的币种。</w:t>
            </w:r>
          </w:p>
        </w:tc>
      </w:tr>
    </w:tbl>
    <w:p w:rsidR="004D36BA" w:rsidRDefault="004D36BA" w:rsidP="004D36BA">
      <w:pPr>
        <w:pStyle w:val="6"/>
        <w:spacing w:line="360" w:lineRule="auto"/>
        <w:rPr>
          <w:rFonts w:ascii="宋体" w:eastAsia="宋体" w:hAnsi="宋体"/>
        </w:rPr>
      </w:pPr>
      <w:bookmarkStart w:id="275" w:name="_Toc79312283"/>
      <w:bookmarkStart w:id="276" w:name="_Toc173674644"/>
      <w:r>
        <w:rPr>
          <w:rFonts w:ascii="宋体" w:eastAsia="宋体" w:hAnsi="宋体" w:hint="eastAsia"/>
        </w:rPr>
        <w:t>（三）</w:t>
      </w:r>
      <w:bookmarkStart w:id="277" w:name="_Toc79312284"/>
      <w:bookmarkEnd w:id="275"/>
      <w:r>
        <w:rPr>
          <w:rFonts w:ascii="宋体" w:eastAsia="宋体" w:hAnsi="宋体" w:hint="eastAsia"/>
        </w:rPr>
        <w:t>操作要点</w:t>
      </w:r>
      <w:bookmarkEnd w:id="276"/>
      <w:bookmarkEnd w:id="277"/>
    </w:p>
    <w:p w:rsidR="004D36BA" w:rsidRDefault="004D36BA" w:rsidP="004D36BA">
      <w:pPr>
        <w:pStyle w:val="32"/>
        <w:numPr>
          <w:ilvl w:val="0"/>
          <w:numId w:val="93"/>
        </w:numPr>
        <w:tabs>
          <w:tab w:val="clear" w:pos="9765"/>
        </w:tabs>
        <w:spacing w:line="360" w:lineRule="auto"/>
        <w:ind w:left="777" w:firstLineChars="200" w:firstLine="560"/>
        <w:rPr>
          <w:rFonts w:ascii="宋体"/>
        </w:rPr>
      </w:pPr>
      <w:r>
        <w:rPr>
          <w:rFonts w:ascii="宋体" w:hint="eastAsia"/>
        </w:rPr>
        <w:t>只能在本机构内两个非自助设备尾箱之间进行柜员现金调剂。</w:t>
      </w:r>
    </w:p>
    <w:p w:rsidR="004D36BA" w:rsidRDefault="004D36BA" w:rsidP="004D36BA">
      <w:pPr>
        <w:pStyle w:val="32"/>
        <w:numPr>
          <w:ilvl w:val="0"/>
          <w:numId w:val="93"/>
        </w:numPr>
        <w:tabs>
          <w:tab w:val="clear" w:pos="9765"/>
        </w:tabs>
        <w:spacing w:line="360" w:lineRule="auto"/>
        <w:ind w:firstLineChars="200" w:firstLine="560"/>
        <w:rPr>
          <w:rFonts w:ascii="宋体"/>
        </w:rPr>
      </w:pPr>
      <w:r>
        <w:rPr>
          <w:rFonts w:ascii="宋体" w:hint="eastAsia"/>
        </w:rPr>
        <w:t>接收尾箱必须能够经办所调剂的现金币种。</w:t>
      </w:r>
    </w:p>
    <w:p w:rsidR="004D36BA" w:rsidRDefault="004D36BA" w:rsidP="004D36BA">
      <w:pPr>
        <w:pStyle w:val="32"/>
        <w:numPr>
          <w:ilvl w:val="0"/>
          <w:numId w:val="93"/>
        </w:numPr>
        <w:tabs>
          <w:tab w:val="clear" w:pos="9765"/>
        </w:tabs>
        <w:spacing w:line="360" w:lineRule="auto"/>
        <w:ind w:firstLineChars="200" w:firstLine="560"/>
        <w:rPr>
          <w:rFonts w:ascii="宋体"/>
        </w:rPr>
      </w:pPr>
      <w:r>
        <w:rPr>
          <w:rFonts w:ascii="宋体" w:hint="eastAsia"/>
        </w:rPr>
        <w:t>只能对异步交接中尚未异步接收的业务进行放弃付出操作，交出柜员进行放弃时，需要主管授权。</w:t>
      </w:r>
    </w:p>
    <w:p w:rsidR="004D36BA" w:rsidRDefault="004D36BA" w:rsidP="004D36BA">
      <w:pPr>
        <w:pStyle w:val="32"/>
        <w:numPr>
          <w:ilvl w:val="0"/>
          <w:numId w:val="93"/>
        </w:numPr>
        <w:tabs>
          <w:tab w:val="clear" w:pos="9765"/>
        </w:tabs>
        <w:spacing w:line="360" w:lineRule="auto"/>
        <w:ind w:firstLineChars="200" w:firstLine="560"/>
        <w:rPr>
          <w:rFonts w:ascii="宋体"/>
        </w:rPr>
      </w:pPr>
      <w:r>
        <w:rPr>
          <w:rFonts w:ascii="宋体" w:hint="eastAsia"/>
        </w:rPr>
        <w:t>正常情况下，柜员现金调剂业务应在本工作日全部完成。如当日有未完成，会出现在接收尾箱的“待办事宜”中，主管在对接收尾箱的“待办事宜”进行授权时，应关注此类业务，原则上应完成业务后（接收尾箱接收或交出尾箱放弃）才可以日结。</w:t>
      </w:r>
    </w:p>
    <w:p w:rsidR="004D36BA" w:rsidRDefault="004D36BA" w:rsidP="004D36BA">
      <w:pPr>
        <w:numPr>
          <w:ilvl w:val="0"/>
          <w:numId w:val="93"/>
        </w:numPr>
        <w:rPr>
          <w:rFonts w:ascii="宋体" w:hAnsi="宋体"/>
        </w:rPr>
      </w:pPr>
      <w:r>
        <w:rPr>
          <w:rFonts w:ascii="宋体" w:hAnsi="宋体" w:hint="eastAsia"/>
        </w:rPr>
        <w:t>当进行柜员现金调剂的尾箱存在多个管理员时，调剂操作必须经非交接双方的另一用户进行复核。放弃时可以由接收用户进行复核。</w:t>
      </w:r>
    </w:p>
    <w:p w:rsidR="004D36BA" w:rsidRDefault="004D36BA" w:rsidP="004D36BA">
      <w:pPr>
        <w:numPr>
          <w:ilvl w:val="0"/>
          <w:numId w:val="93"/>
        </w:numPr>
        <w:rPr>
          <w:rFonts w:ascii="宋体" w:hAnsi="宋体"/>
        </w:rPr>
      </w:pPr>
      <w:r>
        <w:rPr>
          <w:rFonts w:ascii="宋体" w:hAnsi="宋体" w:hint="eastAsia"/>
        </w:rPr>
        <w:t>当接收尾箱接收后库存金额超过设定日间库存余额限额，必须经主管授权同意后才能进行。</w:t>
      </w:r>
    </w:p>
    <w:p w:rsidR="004D36BA" w:rsidRDefault="004D36BA" w:rsidP="004D36BA">
      <w:pPr>
        <w:numPr>
          <w:ilvl w:val="0"/>
          <w:numId w:val="93"/>
        </w:numPr>
        <w:rPr>
          <w:rFonts w:ascii="宋体" w:hAnsi="宋体"/>
        </w:rPr>
      </w:pPr>
      <w:r>
        <w:rPr>
          <w:rFonts w:ascii="宋体" w:hAnsi="宋体" w:hint="eastAsia"/>
        </w:rPr>
        <w:t>当尾箱券别参加控制时，必须输入券别信息。交接双方输入的券别信息应保持一致。</w:t>
      </w:r>
    </w:p>
    <w:p w:rsidR="004D36BA" w:rsidRDefault="004D36BA" w:rsidP="004D36BA">
      <w:pPr>
        <w:numPr>
          <w:ilvl w:val="0"/>
          <w:numId w:val="93"/>
        </w:numPr>
        <w:rPr>
          <w:rFonts w:ascii="宋体" w:hAnsi="宋体"/>
        </w:rPr>
      </w:pPr>
      <w:r>
        <w:rPr>
          <w:rFonts w:ascii="宋体" w:hAnsi="宋体" w:hint="eastAsia"/>
        </w:rPr>
        <w:t>在一笔调剂业务中，现系统只允许调剂一个币种、一个现金种类，如果要进行多个币种或多个现金种类的调剂，需要分开进行多次交易；如果需要将尾箱中所有现金（含假币）连同尾箱一起交接，可以通过尾箱交接进行。现金调剂中的现金种类不包括假币，如交接假币，需通过专门</w:t>
      </w:r>
      <w:r>
        <w:rPr>
          <w:rFonts w:ascii="宋体" w:hAnsi="宋体" w:hint="eastAsia"/>
        </w:rPr>
        <w:lastRenderedPageBreak/>
        <w:t>的假币交接进行操作。</w:t>
      </w:r>
    </w:p>
    <w:p w:rsidR="004D36BA" w:rsidRDefault="004D36BA" w:rsidP="004D36BA">
      <w:pPr>
        <w:numPr>
          <w:ilvl w:val="0"/>
          <w:numId w:val="93"/>
        </w:numPr>
        <w:rPr>
          <w:rFonts w:ascii="宋体" w:hAnsi="宋体"/>
        </w:rPr>
      </w:pPr>
      <w:r>
        <w:rPr>
          <w:rFonts w:ascii="宋体" w:hAnsi="宋体" w:hint="eastAsia"/>
        </w:rPr>
        <w:t>现金调剂不仅适用于柜员尾箱之间的调剂，也适用于柜员尾箱与金库尾箱之间的调剂。</w:t>
      </w:r>
    </w:p>
    <w:p w:rsidR="004D36BA" w:rsidRDefault="004D36BA" w:rsidP="0004090F">
      <w:pPr>
        <w:pStyle w:val="6"/>
        <w:spacing w:line="360" w:lineRule="auto"/>
        <w:rPr>
          <w:rFonts w:ascii="宋体" w:eastAsia="宋体" w:hAnsi="宋体"/>
        </w:rPr>
      </w:pPr>
      <w:bookmarkStart w:id="278" w:name="_Toc79312285"/>
      <w:bookmarkStart w:id="279" w:name="_Toc173674645"/>
      <w:r>
        <w:rPr>
          <w:rFonts w:ascii="宋体" w:eastAsia="宋体" w:hAnsi="宋体" w:hint="eastAsia"/>
        </w:rPr>
        <w:t>（四）操作步骤</w:t>
      </w:r>
      <w:bookmarkEnd w:id="278"/>
      <w:bookmarkEnd w:id="279"/>
    </w:p>
    <w:p w:rsidR="004D36BA" w:rsidRDefault="004D36BA" w:rsidP="0004090F">
      <w:pPr>
        <w:pStyle w:val="7"/>
        <w:spacing w:line="360" w:lineRule="auto"/>
        <w:rPr>
          <w:rFonts w:ascii="宋体" w:hAnsi="宋体"/>
        </w:rPr>
      </w:pPr>
      <w:bookmarkStart w:id="280" w:name="_1、查询_7"/>
      <w:bookmarkStart w:id="281" w:name="_Toc79312286"/>
      <w:bookmarkEnd w:id="280"/>
      <w:r>
        <w:rPr>
          <w:rFonts w:ascii="宋体" w:hAnsi="宋体" w:hint="eastAsia"/>
        </w:rPr>
        <w:t>1、查询</w:t>
      </w:r>
      <w:bookmarkEnd w:id="2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104"/>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在业务代码中输入“2023”后回车，或选择“现金凭证”→“柜员现金业务”→“现金调剂”进而。</w:t>
            </w:r>
          </w:p>
        </w:tc>
      </w:tr>
      <w:tr w:rsidR="004D36BA">
        <w:tc>
          <w:tcPr>
            <w:tcW w:w="1548" w:type="dxa"/>
          </w:tcPr>
          <w:p w:rsidR="004D36BA" w:rsidRDefault="004D36BA" w:rsidP="004D36BA">
            <w:pPr>
              <w:pStyle w:val="a4"/>
              <w:numPr>
                <w:ilvl w:val="0"/>
                <w:numId w:val="104"/>
              </w:numPr>
              <w:rPr>
                <w:rFonts w:ascii="宋体" w:hAnsi="宋体"/>
              </w:rPr>
            </w:pPr>
          </w:p>
        </w:tc>
        <w:tc>
          <w:tcPr>
            <w:tcW w:w="6840" w:type="dxa"/>
          </w:tcPr>
          <w:p w:rsidR="004D36BA" w:rsidRDefault="004D36BA" w:rsidP="004D36BA">
            <w:pPr>
              <w:rPr>
                <w:rFonts w:ascii="宋体" w:hAnsi="宋体"/>
              </w:rPr>
            </w:pPr>
            <w:r>
              <w:rPr>
                <w:rFonts w:ascii="宋体" w:hAnsi="宋体" w:hint="eastAsia"/>
              </w:rPr>
              <w:t>选择查询，可查询现金调剂记录，条件为空时，查询所有调剂记录。</w:t>
            </w:r>
          </w:p>
        </w:tc>
      </w:tr>
    </w:tbl>
    <w:p w:rsidR="004D36BA" w:rsidRDefault="004D36BA" w:rsidP="004D36BA">
      <w:pPr>
        <w:pStyle w:val="7"/>
        <w:spacing w:line="360" w:lineRule="auto"/>
        <w:rPr>
          <w:rFonts w:ascii="宋体" w:hAnsi="宋体"/>
        </w:rPr>
      </w:pPr>
      <w:bookmarkStart w:id="282" w:name="_Toc79312287"/>
      <w:r>
        <w:rPr>
          <w:rFonts w:ascii="宋体" w:hAnsi="宋体" w:hint="eastAsia"/>
        </w:rPr>
        <w:t>2、现金交出</w:t>
      </w:r>
      <w:bookmarkEnd w:id="2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rPr>
                <w:rFonts w:ascii="宋体" w:hAnsi="宋体"/>
              </w:rPr>
            </w:pPr>
          </w:p>
        </w:tc>
        <w:tc>
          <w:tcPr>
            <w:tcW w:w="6840" w:type="dxa"/>
          </w:tcPr>
          <w:p w:rsidR="004D36BA" w:rsidRDefault="004D36BA" w:rsidP="004D36BA">
            <w:pPr>
              <w:rPr>
                <w:rFonts w:ascii="宋体" w:hAnsi="宋体"/>
              </w:rPr>
            </w:pPr>
            <w:r>
              <w:rPr>
                <w:rFonts w:ascii="宋体" w:hAnsi="宋体" w:hint="eastAsia"/>
              </w:rPr>
              <w:t>选择：现金调剂，进入现金调剂窗口</w:t>
            </w:r>
          </w:p>
        </w:tc>
      </w:tr>
      <w:tr w:rsidR="004D36BA">
        <w:tc>
          <w:tcPr>
            <w:tcW w:w="1548" w:type="dxa"/>
          </w:tcPr>
          <w:p w:rsidR="004D36BA" w:rsidRDefault="004D36BA" w:rsidP="004D36BA">
            <w:pPr>
              <w:numPr>
                <w:ilvl w:val="0"/>
                <w:numId w:val="27"/>
              </w:numPr>
              <w:rPr>
                <w:rFonts w:ascii="宋体" w:hAnsi="宋体"/>
              </w:rPr>
            </w:pPr>
          </w:p>
        </w:tc>
        <w:tc>
          <w:tcPr>
            <w:tcW w:w="6840" w:type="dxa"/>
          </w:tcPr>
          <w:p w:rsidR="004D36BA" w:rsidRDefault="004D36BA" w:rsidP="004D36BA">
            <w:pPr>
              <w:rPr>
                <w:rFonts w:ascii="宋体" w:hAnsi="宋体"/>
              </w:rPr>
            </w:pPr>
            <w:r>
              <w:rPr>
                <w:rFonts w:ascii="宋体" w:hAnsi="宋体" w:hint="eastAsia"/>
              </w:rPr>
              <w:t>输入现金调剂信息。如需查询交出尾箱的库存余额，可选择“当前余额”进行查询。需要录入券别信息的，可选择</w:t>
            </w:r>
            <w:r w:rsidR="0004090F">
              <w:rPr>
                <w:rFonts w:ascii="宋体" w:hAnsi="宋体" w:hint="eastAsia"/>
                <w:noProof/>
              </w:rPr>
              <w:drawing>
                <wp:inline distT="0" distB="0" distL="0" distR="0">
                  <wp:extent cx="228600" cy="238125"/>
                  <wp:effectExtent l="1905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3" cstate="print"/>
                          <a:srcRect/>
                          <a:stretch>
                            <a:fillRect/>
                          </a:stretch>
                        </pic:blipFill>
                        <pic:spPr bwMode="auto">
                          <a:xfrm>
                            <a:off x="0" y="0"/>
                            <a:ext cx="228600" cy="238125"/>
                          </a:xfrm>
                          <a:prstGeom prst="rect">
                            <a:avLst/>
                          </a:prstGeom>
                          <a:noFill/>
                          <a:ln w="9525">
                            <a:noFill/>
                            <a:miter lim="800000"/>
                            <a:headEnd/>
                            <a:tailEnd/>
                          </a:ln>
                        </pic:spPr>
                      </pic:pic>
                    </a:graphicData>
                  </a:graphic>
                </wp:inline>
              </w:drawing>
            </w:r>
            <w:r>
              <w:rPr>
                <w:rFonts w:ascii="宋体" w:hAnsi="宋体" w:hint="eastAsia"/>
              </w:rPr>
              <w:t>。</w:t>
            </w:r>
          </w:p>
        </w:tc>
      </w:tr>
      <w:tr w:rsidR="004D36BA">
        <w:tc>
          <w:tcPr>
            <w:tcW w:w="1548" w:type="dxa"/>
          </w:tcPr>
          <w:p w:rsidR="004D36BA" w:rsidRDefault="004D36BA" w:rsidP="004D36BA">
            <w:pPr>
              <w:numPr>
                <w:ilvl w:val="0"/>
                <w:numId w:val="27"/>
              </w:numPr>
              <w:rPr>
                <w:rFonts w:ascii="宋体" w:hAnsi="宋体"/>
              </w:rPr>
            </w:pPr>
          </w:p>
        </w:tc>
        <w:tc>
          <w:tcPr>
            <w:tcW w:w="6840" w:type="dxa"/>
          </w:tcPr>
          <w:p w:rsidR="004D36BA" w:rsidRDefault="004D36BA" w:rsidP="004D36BA">
            <w:pPr>
              <w:rPr>
                <w:rFonts w:ascii="宋体" w:hAnsi="宋体"/>
              </w:rPr>
            </w:pPr>
            <w:r>
              <w:rPr>
                <w:rFonts w:ascii="宋体" w:hAnsi="宋体" w:hint="eastAsia"/>
              </w:rPr>
              <w:t>如交接方式选择为</w:t>
            </w:r>
            <w:r>
              <w:rPr>
                <w:rFonts w:ascii="宋体" w:hAnsi="宋体"/>
              </w:rPr>
              <w:t>“</w:t>
            </w:r>
            <w:r>
              <w:rPr>
                <w:rFonts w:ascii="宋体" w:hAnsi="宋体" w:hint="eastAsia"/>
              </w:rPr>
              <w:t>S:同步交接</w:t>
            </w:r>
            <w:r>
              <w:rPr>
                <w:rFonts w:ascii="宋体" w:hAnsi="宋体"/>
              </w:rPr>
              <w:t>”</w:t>
            </w:r>
            <w:r>
              <w:rPr>
                <w:rFonts w:ascii="宋体" w:hAnsi="宋体" w:hint="eastAsia"/>
              </w:rPr>
              <w:t>，请接收用户在“接收用户刷卡”栏回车后刷卡确认或输入用户号和密码。</w:t>
            </w:r>
          </w:p>
        </w:tc>
      </w:tr>
      <w:tr w:rsidR="004D36BA">
        <w:tc>
          <w:tcPr>
            <w:tcW w:w="1548" w:type="dxa"/>
          </w:tcPr>
          <w:p w:rsidR="004D36BA" w:rsidRDefault="004D36BA" w:rsidP="004D36BA">
            <w:pPr>
              <w:numPr>
                <w:ilvl w:val="0"/>
                <w:numId w:val="27"/>
              </w:numPr>
              <w:rPr>
                <w:rFonts w:ascii="宋体" w:hAnsi="宋体"/>
              </w:rPr>
            </w:pPr>
          </w:p>
        </w:tc>
        <w:tc>
          <w:tcPr>
            <w:tcW w:w="6840" w:type="dxa"/>
          </w:tcPr>
          <w:p w:rsidR="004D36BA" w:rsidRDefault="004D36BA" w:rsidP="004D36BA">
            <w:pPr>
              <w:rPr>
                <w:rFonts w:ascii="宋体" w:hAnsi="宋体"/>
              </w:rPr>
            </w:pPr>
            <w:r>
              <w:rPr>
                <w:rFonts w:ascii="宋体" w:hAnsi="宋体" w:hint="eastAsia"/>
              </w:rPr>
              <w:t>如需要复核，请按F7进入复核界面让另一用户进行复核。</w:t>
            </w:r>
          </w:p>
        </w:tc>
      </w:tr>
      <w:tr w:rsidR="004D36BA">
        <w:tc>
          <w:tcPr>
            <w:tcW w:w="1548" w:type="dxa"/>
          </w:tcPr>
          <w:p w:rsidR="004D36BA" w:rsidRDefault="004D36BA" w:rsidP="004D36BA">
            <w:pPr>
              <w:numPr>
                <w:ilvl w:val="0"/>
                <w:numId w:val="27"/>
              </w:numPr>
              <w:rPr>
                <w:rFonts w:ascii="宋体" w:hAnsi="宋体"/>
              </w:rPr>
            </w:pPr>
          </w:p>
        </w:tc>
        <w:tc>
          <w:tcPr>
            <w:tcW w:w="6840" w:type="dxa"/>
          </w:tcPr>
          <w:p w:rsidR="004D36BA" w:rsidRDefault="004D36BA" w:rsidP="004D36BA">
            <w:pPr>
              <w:rPr>
                <w:rFonts w:ascii="宋体" w:hAnsi="宋体"/>
              </w:rPr>
            </w:pPr>
            <w:r>
              <w:rPr>
                <w:rFonts w:ascii="宋体" w:hAnsi="宋体" w:hint="eastAsia"/>
              </w:rPr>
              <w:t>选择：确定，如需授权，在主管授权后交接成功。</w:t>
            </w:r>
          </w:p>
        </w:tc>
      </w:tr>
    </w:tbl>
    <w:p w:rsidR="004D36BA" w:rsidRDefault="004D36BA" w:rsidP="004D36BA">
      <w:pPr>
        <w:pStyle w:val="7"/>
        <w:spacing w:line="360" w:lineRule="auto"/>
        <w:rPr>
          <w:rFonts w:ascii="宋体" w:hAnsi="宋体"/>
        </w:rPr>
      </w:pPr>
      <w:bookmarkStart w:id="283" w:name="_Toc79312288"/>
      <w:r>
        <w:rPr>
          <w:rFonts w:ascii="宋体" w:hAnsi="宋体" w:hint="eastAsia"/>
        </w:rPr>
        <w:t>3、异步接收</w:t>
      </w:r>
      <w:bookmarkEnd w:id="2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30"/>
              </w:numPr>
              <w:rPr>
                <w:rFonts w:ascii="宋体" w:hAnsi="宋体"/>
              </w:rPr>
            </w:pPr>
          </w:p>
        </w:tc>
        <w:tc>
          <w:tcPr>
            <w:tcW w:w="6840" w:type="dxa"/>
          </w:tcPr>
          <w:p w:rsidR="004D36BA" w:rsidRDefault="004D36BA" w:rsidP="004D36BA">
            <w:pPr>
              <w:rPr>
                <w:rFonts w:ascii="宋体" w:hAnsi="宋体"/>
              </w:rPr>
            </w:pPr>
            <w:r>
              <w:rPr>
                <w:rFonts w:ascii="宋体" w:hAnsi="宋体" w:hint="eastAsia"/>
              </w:rPr>
              <w:t>接收用户查询待异步接收的现金调剂业务，选择接收用户尾箱编号的记录</w:t>
            </w:r>
          </w:p>
        </w:tc>
      </w:tr>
      <w:tr w:rsidR="004D36BA">
        <w:tc>
          <w:tcPr>
            <w:tcW w:w="1548" w:type="dxa"/>
          </w:tcPr>
          <w:p w:rsidR="004D36BA" w:rsidRDefault="004D36BA" w:rsidP="004D36BA">
            <w:pPr>
              <w:numPr>
                <w:ilvl w:val="0"/>
                <w:numId w:val="30"/>
              </w:numPr>
              <w:rPr>
                <w:rFonts w:ascii="宋体" w:hAnsi="宋体"/>
              </w:rPr>
            </w:pPr>
          </w:p>
        </w:tc>
        <w:tc>
          <w:tcPr>
            <w:tcW w:w="6840" w:type="dxa"/>
          </w:tcPr>
          <w:p w:rsidR="004D36BA" w:rsidRDefault="004D36BA" w:rsidP="004D36BA">
            <w:pPr>
              <w:rPr>
                <w:rFonts w:ascii="宋体" w:hAnsi="宋体"/>
              </w:rPr>
            </w:pPr>
            <w:r>
              <w:rPr>
                <w:rFonts w:ascii="宋体" w:hAnsi="宋体" w:hint="eastAsia"/>
              </w:rPr>
              <w:t>选择：异步接收，进入界面，确认接收信息，参加券别控制的录入券别，选择：确定，接收成功。</w:t>
            </w:r>
          </w:p>
        </w:tc>
      </w:tr>
      <w:tr w:rsidR="004D36BA">
        <w:tc>
          <w:tcPr>
            <w:tcW w:w="1548" w:type="dxa"/>
          </w:tcPr>
          <w:p w:rsidR="004D36BA" w:rsidRDefault="004D36BA" w:rsidP="004D36BA">
            <w:pPr>
              <w:numPr>
                <w:ilvl w:val="0"/>
                <w:numId w:val="30"/>
              </w:numPr>
              <w:rPr>
                <w:rFonts w:ascii="宋体" w:hAnsi="宋体"/>
              </w:rPr>
            </w:pPr>
          </w:p>
        </w:tc>
        <w:tc>
          <w:tcPr>
            <w:tcW w:w="6840" w:type="dxa"/>
          </w:tcPr>
          <w:p w:rsidR="004D36BA" w:rsidRDefault="004D36BA" w:rsidP="004D36BA">
            <w:pPr>
              <w:rPr>
                <w:rFonts w:ascii="宋体" w:hAnsi="宋体"/>
              </w:rPr>
            </w:pPr>
            <w:r>
              <w:rPr>
                <w:rFonts w:ascii="宋体" w:hAnsi="宋体" w:hint="eastAsia"/>
              </w:rPr>
              <w:t>如需复核，按F7进入复核界面，另一用户进行复核。</w:t>
            </w:r>
          </w:p>
        </w:tc>
      </w:tr>
    </w:tbl>
    <w:p w:rsidR="004D36BA" w:rsidRDefault="004D36BA" w:rsidP="004D36BA">
      <w:pPr>
        <w:pStyle w:val="7"/>
        <w:spacing w:line="360" w:lineRule="auto"/>
        <w:rPr>
          <w:rFonts w:ascii="宋体" w:hAnsi="宋体"/>
        </w:rPr>
      </w:pPr>
      <w:bookmarkStart w:id="284" w:name="_Toc79312289"/>
      <w:r>
        <w:rPr>
          <w:rFonts w:ascii="宋体" w:hAnsi="宋体" w:hint="eastAsia"/>
        </w:rPr>
        <w:t>4、放弃交出</w:t>
      </w:r>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94"/>
              </w:numPr>
              <w:rPr>
                <w:rFonts w:ascii="宋体" w:hAnsi="宋体"/>
              </w:rPr>
            </w:pPr>
          </w:p>
        </w:tc>
        <w:tc>
          <w:tcPr>
            <w:tcW w:w="6840" w:type="dxa"/>
          </w:tcPr>
          <w:p w:rsidR="004D36BA" w:rsidRDefault="004D36BA" w:rsidP="004D36BA">
            <w:pPr>
              <w:rPr>
                <w:rFonts w:ascii="宋体" w:hAnsi="宋体"/>
              </w:rPr>
            </w:pPr>
            <w:r>
              <w:rPr>
                <w:rFonts w:ascii="宋体" w:hAnsi="宋体" w:hint="eastAsia"/>
              </w:rPr>
              <w:t>交出用户查询自己发出的待异步接收的现金调剂业务</w:t>
            </w:r>
          </w:p>
        </w:tc>
      </w:tr>
      <w:tr w:rsidR="004D36BA">
        <w:tc>
          <w:tcPr>
            <w:tcW w:w="1548" w:type="dxa"/>
          </w:tcPr>
          <w:p w:rsidR="004D36BA" w:rsidRDefault="004D36BA" w:rsidP="004D36BA">
            <w:pPr>
              <w:numPr>
                <w:ilvl w:val="0"/>
                <w:numId w:val="94"/>
              </w:numPr>
              <w:rPr>
                <w:rFonts w:ascii="宋体" w:hAnsi="宋体"/>
              </w:rPr>
            </w:pPr>
          </w:p>
        </w:tc>
        <w:tc>
          <w:tcPr>
            <w:tcW w:w="6840" w:type="dxa"/>
          </w:tcPr>
          <w:p w:rsidR="004D36BA" w:rsidRDefault="004D36BA" w:rsidP="004D36BA">
            <w:pPr>
              <w:rPr>
                <w:rFonts w:ascii="宋体" w:hAnsi="宋体"/>
              </w:rPr>
            </w:pPr>
            <w:r>
              <w:rPr>
                <w:rFonts w:ascii="宋体" w:hAnsi="宋体" w:hint="eastAsia"/>
              </w:rPr>
              <w:t>选择：放弃交出，输入券别信息，选择确定后放弃成功。</w:t>
            </w:r>
          </w:p>
        </w:tc>
      </w:tr>
      <w:tr w:rsidR="004D36BA">
        <w:tc>
          <w:tcPr>
            <w:tcW w:w="1548" w:type="dxa"/>
          </w:tcPr>
          <w:p w:rsidR="004D36BA" w:rsidRDefault="004D36BA" w:rsidP="004D36BA">
            <w:pPr>
              <w:numPr>
                <w:ilvl w:val="0"/>
                <w:numId w:val="94"/>
              </w:numPr>
              <w:rPr>
                <w:rFonts w:ascii="宋体" w:hAnsi="宋体"/>
              </w:rPr>
            </w:pPr>
          </w:p>
        </w:tc>
        <w:tc>
          <w:tcPr>
            <w:tcW w:w="6840" w:type="dxa"/>
          </w:tcPr>
          <w:p w:rsidR="004D36BA" w:rsidRDefault="004D36BA" w:rsidP="004D36BA">
            <w:pPr>
              <w:rPr>
                <w:rFonts w:ascii="宋体" w:hAnsi="宋体"/>
              </w:rPr>
            </w:pPr>
            <w:r>
              <w:rPr>
                <w:rFonts w:ascii="宋体" w:hAnsi="宋体" w:hint="eastAsia"/>
              </w:rPr>
              <w:t>如需复核，按F7进入复核界面让另一用户进行复核。</w:t>
            </w:r>
          </w:p>
        </w:tc>
      </w:tr>
      <w:tr w:rsidR="004D36BA">
        <w:tc>
          <w:tcPr>
            <w:tcW w:w="1548" w:type="dxa"/>
          </w:tcPr>
          <w:p w:rsidR="004D36BA" w:rsidRDefault="004D36BA" w:rsidP="004D36BA">
            <w:pPr>
              <w:numPr>
                <w:ilvl w:val="0"/>
                <w:numId w:val="94"/>
              </w:numPr>
              <w:rPr>
                <w:rFonts w:ascii="宋体" w:hAnsi="宋体"/>
              </w:rPr>
            </w:pPr>
          </w:p>
        </w:tc>
        <w:tc>
          <w:tcPr>
            <w:tcW w:w="6840" w:type="dxa"/>
          </w:tcPr>
          <w:p w:rsidR="004D36BA" w:rsidRDefault="004D36BA" w:rsidP="004D36BA">
            <w:pPr>
              <w:rPr>
                <w:rFonts w:ascii="宋体" w:hAnsi="宋体"/>
              </w:rPr>
            </w:pPr>
            <w:r>
              <w:rPr>
                <w:rFonts w:ascii="宋体" w:hAnsi="宋体" w:hint="eastAsia"/>
              </w:rPr>
              <w:t>经主管授权后，放弃成功。</w:t>
            </w:r>
          </w:p>
        </w:tc>
      </w:tr>
    </w:tbl>
    <w:p w:rsidR="004D36BA" w:rsidRDefault="004D36BA" w:rsidP="004D36BA">
      <w:pPr>
        <w:pStyle w:val="5"/>
        <w:rPr>
          <w:rFonts w:ascii="宋体" w:hAnsi="宋体"/>
        </w:rPr>
      </w:pPr>
      <w:bookmarkStart w:id="285" w:name="_Toc65055463"/>
      <w:bookmarkStart w:id="286" w:name="_Toc68572062"/>
      <w:bookmarkStart w:id="287" w:name="_Toc79312354"/>
      <w:bookmarkStart w:id="288" w:name="_Toc173674646"/>
      <w:bookmarkStart w:id="289" w:name="_Toc183917962"/>
      <w:bookmarkStart w:id="290" w:name="_Toc65055441"/>
      <w:bookmarkStart w:id="291" w:name="_Toc68572040"/>
      <w:bookmarkStart w:id="292" w:name="_Toc79312335"/>
      <w:bookmarkStart w:id="293" w:name="_Toc65055405"/>
      <w:bookmarkStart w:id="294" w:name="_Toc68572004"/>
      <w:bookmarkStart w:id="295" w:name="_Toc79312291"/>
      <w:r>
        <w:rPr>
          <w:rFonts w:ascii="宋体" w:hAnsi="宋体" w:hint="eastAsia"/>
        </w:rPr>
        <w:t>十一、券别调整</w:t>
      </w:r>
      <w:bookmarkEnd w:id="285"/>
      <w:bookmarkEnd w:id="286"/>
      <w:r>
        <w:rPr>
          <w:rFonts w:ascii="宋体" w:hAnsi="宋体" w:hint="eastAsia"/>
        </w:rPr>
        <w:t>（业务代码2024）</w:t>
      </w:r>
      <w:bookmarkEnd w:id="287"/>
      <w:bookmarkEnd w:id="288"/>
      <w:bookmarkEnd w:id="289"/>
    </w:p>
    <w:p w:rsidR="004D36BA" w:rsidRDefault="004D36BA" w:rsidP="004D36BA">
      <w:pPr>
        <w:pStyle w:val="6"/>
        <w:spacing w:line="360" w:lineRule="auto"/>
        <w:rPr>
          <w:rFonts w:ascii="宋体" w:eastAsia="宋体" w:hAnsi="宋体"/>
        </w:rPr>
      </w:pPr>
      <w:bookmarkStart w:id="296" w:name="_Toc79312355"/>
      <w:bookmarkStart w:id="297" w:name="_Toc173674647"/>
      <w:r>
        <w:rPr>
          <w:rFonts w:ascii="宋体" w:eastAsia="宋体" w:hAnsi="宋体" w:hint="eastAsia"/>
        </w:rPr>
        <w:t>（一）功能介绍</w:t>
      </w:r>
      <w:bookmarkEnd w:id="296"/>
      <w:bookmarkEnd w:id="297"/>
    </w:p>
    <w:p w:rsidR="004D36BA" w:rsidRDefault="004D36BA" w:rsidP="004D36BA">
      <w:pPr>
        <w:ind w:firstLineChars="200" w:firstLine="480"/>
        <w:rPr>
          <w:rFonts w:ascii="宋体" w:hAnsi="宋体"/>
        </w:rPr>
      </w:pPr>
      <w:r>
        <w:rPr>
          <w:rFonts w:ascii="宋体" w:hAnsi="宋体" w:hint="eastAsia"/>
        </w:rPr>
        <w:t>用户对自己所管理现金尾箱的各券别余额根据实际数量调整系统记载的数量。</w:t>
      </w:r>
    </w:p>
    <w:p w:rsidR="004D36BA" w:rsidRDefault="0004090F" w:rsidP="004D36BA">
      <w:pPr>
        <w:rPr>
          <w:rFonts w:ascii="宋体" w:hAnsi="宋体"/>
        </w:rPr>
      </w:pPr>
      <w:r>
        <w:rPr>
          <w:rFonts w:ascii="宋体" w:hAnsi="宋体" w:hint="eastAsia"/>
          <w:noProof/>
        </w:rPr>
        <w:drawing>
          <wp:inline distT="0" distB="0" distL="0" distR="0">
            <wp:extent cx="5267325" cy="1924050"/>
            <wp:effectExtent l="1905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4" cstate="print"/>
                    <a:srcRect/>
                    <a:stretch>
                      <a:fillRect/>
                    </a:stretch>
                  </pic:blipFill>
                  <pic:spPr bwMode="auto">
                    <a:xfrm>
                      <a:off x="0" y="0"/>
                      <a:ext cx="5267325" cy="1924050"/>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图1.13</w:t>
      </w:r>
    </w:p>
    <w:p w:rsidR="004D36BA" w:rsidRDefault="004D36BA" w:rsidP="004D36BA">
      <w:pPr>
        <w:pStyle w:val="6"/>
        <w:spacing w:line="360" w:lineRule="auto"/>
        <w:rPr>
          <w:rFonts w:ascii="宋体" w:eastAsia="宋体" w:hAnsi="宋体"/>
        </w:rPr>
      </w:pPr>
      <w:bookmarkStart w:id="298" w:name="_Toc79312357"/>
      <w:bookmarkStart w:id="299" w:name="_Toc173674648"/>
      <w:bookmarkStart w:id="300" w:name="_Toc65055467"/>
      <w:bookmarkStart w:id="301" w:name="_Toc68572066"/>
      <w:r>
        <w:rPr>
          <w:rFonts w:ascii="宋体" w:eastAsia="宋体" w:hAnsi="宋体" w:hint="eastAsia"/>
        </w:rPr>
        <w:t>（二）</w:t>
      </w:r>
      <w:bookmarkStart w:id="302" w:name="_Toc79312358"/>
      <w:bookmarkEnd w:id="298"/>
      <w:r>
        <w:rPr>
          <w:rFonts w:ascii="宋体" w:eastAsia="宋体" w:hAnsi="宋体" w:hint="eastAsia"/>
        </w:rPr>
        <w:t>操作要点</w:t>
      </w:r>
      <w:bookmarkEnd w:id="299"/>
      <w:bookmarkEnd w:id="302"/>
    </w:p>
    <w:p w:rsidR="004D36BA" w:rsidRDefault="004D36BA" w:rsidP="004D36BA">
      <w:pPr>
        <w:ind w:left="480" w:hangingChars="200" w:hanging="480"/>
        <w:rPr>
          <w:rFonts w:ascii="宋体" w:hAnsi="宋体"/>
        </w:rPr>
      </w:pPr>
      <w:r>
        <w:rPr>
          <w:rFonts w:ascii="宋体" w:hAnsi="宋体" w:hint="eastAsia"/>
        </w:rPr>
        <w:t>1、</w:t>
      </w:r>
      <w:r>
        <w:rPr>
          <w:rFonts w:ascii="宋体" w:hAnsi="宋体" w:hint="eastAsia"/>
        </w:rPr>
        <w:tab/>
        <w:t>必须按币种分别进行券别调整。</w:t>
      </w:r>
    </w:p>
    <w:p w:rsidR="004D36BA" w:rsidRDefault="004D36BA" w:rsidP="004D36BA">
      <w:pPr>
        <w:ind w:left="480" w:hangingChars="200" w:hanging="480"/>
        <w:rPr>
          <w:rFonts w:ascii="宋体" w:hAnsi="宋体"/>
        </w:rPr>
      </w:pPr>
      <w:r>
        <w:rPr>
          <w:rFonts w:ascii="宋体" w:hAnsi="宋体" w:hint="eastAsia"/>
        </w:rPr>
        <w:t>2、</w:t>
      </w:r>
      <w:r>
        <w:rPr>
          <w:rFonts w:ascii="宋体" w:hAnsi="宋体" w:hint="eastAsia"/>
        </w:rPr>
        <w:tab/>
        <w:t>本操作仅调整尾箱的券别表外账，不会产生涉及现金的资金交易。</w:t>
      </w:r>
    </w:p>
    <w:p w:rsidR="004D36BA" w:rsidRDefault="004D36BA" w:rsidP="004D36BA">
      <w:pPr>
        <w:ind w:left="480" w:hangingChars="200" w:hanging="480"/>
        <w:rPr>
          <w:rFonts w:ascii="宋体" w:hAnsi="宋体"/>
        </w:rPr>
      </w:pPr>
      <w:r>
        <w:rPr>
          <w:rFonts w:ascii="宋体" w:hAnsi="宋体" w:hint="eastAsia"/>
        </w:rPr>
        <w:t>3、</w:t>
      </w:r>
      <w:r>
        <w:rPr>
          <w:rFonts w:ascii="宋体" w:hAnsi="宋体" w:hint="eastAsia"/>
        </w:rPr>
        <w:tab/>
        <w:t>用户只能对自己管理的现金尾箱进行券别调整操作。</w:t>
      </w:r>
    </w:p>
    <w:p w:rsidR="004D36BA" w:rsidRDefault="004D36BA" w:rsidP="004D36BA">
      <w:pPr>
        <w:ind w:left="480" w:hangingChars="200" w:hanging="480"/>
        <w:rPr>
          <w:rFonts w:ascii="宋体" w:hAnsi="宋体"/>
        </w:rPr>
      </w:pPr>
      <w:r>
        <w:rPr>
          <w:rFonts w:ascii="宋体" w:hAnsi="宋体" w:hint="eastAsia"/>
        </w:rPr>
        <w:t>4、</w:t>
      </w:r>
      <w:r>
        <w:rPr>
          <w:rFonts w:ascii="宋体" w:hAnsi="宋体" w:hint="eastAsia"/>
        </w:rPr>
        <w:tab/>
        <w:t>调整后的各币种假币、非假币的余额应与调整前的各币种假币、非假币余额相等。</w:t>
      </w:r>
    </w:p>
    <w:p w:rsidR="004D36BA" w:rsidRDefault="004D36BA" w:rsidP="004D36BA">
      <w:pPr>
        <w:ind w:left="480" w:hangingChars="200" w:hanging="480"/>
        <w:rPr>
          <w:rFonts w:ascii="宋体" w:hAnsi="宋体"/>
        </w:rPr>
      </w:pPr>
      <w:r>
        <w:rPr>
          <w:rFonts w:ascii="宋体" w:hAnsi="宋体" w:hint="eastAsia"/>
        </w:rPr>
        <w:t>5、为了减少录入量，可以在券别录入框内，使用Insert键直接插入一条记录，或者使用Ctrl＋Delete键直接删除一条记录（详见画面左下角的提示）。</w:t>
      </w:r>
    </w:p>
    <w:p w:rsidR="004D36BA" w:rsidRDefault="004D36BA" w:rsidP="004D36BA">
      <w:pPr>
        <w:pStyle w:val="6"/>
        <w:spacing w:line="360" w:lineRule="auto"/>
        <w:rPr>
          <w:rFonts w:ascii="宋体" w:eastAsia="宋体" w:hAnsi="宋体"/>
        </w:rPr>
      </w:pPr>
      <w:bookmarkStart w:id="303" w:name="_Toc79312359"/>
      <w:bookmarkStart w:id="304" w:name="_Toc173674649"/>
      <w:r>
        <w:rPr>
          <w:rFonts w:ascii="宋体" w:eastAsia="宋体" w:hAnsi="宋体" w:hint="eastAsia"/>
        </w:rPr>
        <w:t>（三）操作步骤</w:t>
      </w:r>
      <w:bookmarkEnd w:id="300"/>
      <w:bookmarkEnd w:id="301"/>
      <w:bookmarkEnd w:id="303"/>
      <w:bookmarkEnd w:id="3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73"/>
              </w:numPr>
              <w:rPr>
                <w:rFonts w:ascii="宋体" w:hAnsi="宋体"/>
              </w:rPr>
            </w:pPr>
            <w:bookmarkStart w:id="305" w:name="_Toc65055470"/>
            <w:bookmarkStart w:id="306" w:name="_Toc68572069"/>
          </w:p>
        </w:tc>
        <w:tc>
          <w:tcPr>
            <w:tcW w:w="6840" w:type="dxa"/>
          </w:tcPr>
          <w:p w:rsidR="004D36BA" w:rsidRDefault="004D36BA" w:rsidP="004D36BA">
            <w:pPr>
              <w:rPr>
                <w:rFonts w:ascii="宋体" w:hAnsi="宋体"/>
              </w:rPr>
            </w:pPr>
            <w:r>
              <w:rPr>
                <w:rFonts w:ascii="宋体" w:hAnsi="宋体" w:hint="eastAsia"/>
              </w:rPr>
              <w:t>在业务代码中输入“2024”后回车，或选择“现金凭证”→“柜员现金业务”→“日终券别调整”操作。</w:t>
            </w:r>
          </w:p>
        </w:tc>
      </w:tr>
      <w:tr w:rsidR="004D36BA">
        <w:tc>
          <w:tcPr>
            <w:tcW w:w="1548" w:type="dxa"/>
          </w:tcPr>
          <w:p w:rsidR="004D36BA" w:rsidRDefault="004D36BA" w:rsidP="004D36BA">
            <w:pPr>
              <w:numPr>
                <w:ilvl w:val="0"/>
                <w:numId w:val="73"/>
              </w:numPr>
              <w:rPr>
                <w:rFonts w:ascii="宋体" w:hAnsi="宋体"/>
              </w:rPr>
            </w:pPr>
          </w:p>
        </w:tc>
        <w:tc>
          <w:tcPr>
            <w:tcW w:w="6840" w:type="dxa"/>
          </w:tcPr>
          <w:p w:rsidR="004D36BA" w:rsidRDefault="004D36BA" w:rsidP="004D36BA">
            <w:pPr>
              <w:rPr>
                <w:rFonts w:ascii="宋体" w:hAnsi="宋体"/>
              </w:rPr>
            </w:pPr>
            <w:r>
              <w:rPr>
                <w:rFonts w:ascii="宋体" w:hAnsi="宋体" w:hint="eastAsia"/>
              </w:rPr>
              <w:t>选择币种，回车，系统查询出当前券别情况。</w:t>
            </w:r>
          </w:p>
        </w:tc>
      </w:tr>
      <w:tr w:rsidR="004D36BA">
        <w:tc>
          <w:tcPr>
            <w:tcW w:w="1548" w:type="dxa"/>
          </w:tcPr>
          <w:p w:rsidR="004D36BA" w:rsidRDefault="004D36BA" w:rsidP="004D36BA">
            <w:pPr>
              <w:numPr>
                <w:ilvl w:val="0"/>
                <w:numId w:val="73"/>
              </w:numPr>
              <w:rPr>
                <w:rFonts w:ascii="宋体" w:hAnsi="宋体"/>
              </w:rPr>
            </w:pPr>
          </w:p>
        </w:tc>
        <w:tc>
          <w:tcPr>
            <w:tcW w:w="6840" w:type="dxa"/>
          </w:tcPr>
          <w:p w:rsidR="004D36BA" w:rsidRDefault="004D36BA" w:rsidP="004D36BA">
            <w:pPr>
              <w:rPr>
                <w:rFonts w:ascii="宋体" w:hAnsi="宋体"/>
              </w:rPr>
            </w:pPr>
            <w:r>
              <w:rPr>
                <w:rFonts w:ascii="宋体" w:hAnsi="宋体" w:hint="eastAsia"/>
              </w:rPr>
              <w:t>在右下券别明细栏输入实际的库存券别余额信息，选择：计算。</w:t>
            </w:r>
            <w:r>
              <w:rPr>
                <w:rFonts w:ascii="宋体" w:hAnsi="宋体" w:hint="eastAsia"/>
              </w:rPr>
              <w:lastRenderedPageBreak/>
              <w:t>金额</w:t>
            </w:r>
          </w:p>
        </w:tc>
      </w:tr>
      <w:tr w:rsidR="004D36BA">
        <w:tc>
          <w:tcPr>
            <w:tcW w:w="1548" w:type="dxa"/>
          </w:tcPr>
          <w:p w:rsidR="004D36BA" w:rsidRDefault="004D36BA" w:rsidP="004D36BA">
            <w:pPr>
              <w:numPr>
                <w:ilvl w:val="0"/>
                <w:numId w:val="73"/>
              </w:numPr>
              <w:rPr>
                <w:rFonts w:ascii="宋体" w:hAnsi="宋体"/>
              </w:rPr>
            </w:pPr>
          </w:p>
        </w:tc>
        <w:tc>
          <w:tcPr>
            <w:tcW w:w="6840" w:type="dxa"/>
          </w:tcPr>
          <w:p w:rsidR="004D36BA" w:rsidRDefault="004D36BA" w:rsidP="004D36BA">
            <w:pPr>
              <w:rPr>
                <w:rFonts w:ascii="宋体" w:hAnsi="宋体"/>
              </w:rPr>
            </w:pPr>
            <w:r>
              <w:rPr>
                <w:rFonts w:ascii="宋体" w:hAnsi="宋体" w:hint="eastAsia"/>
              </w:rPr>
              <w:t>金额核对一致后，选择“调整”，系统更新券别信息。</w:t>
            </w:r>
          </w:p>
        </w:tc>
      </w:tr>
    </w:tbl>
    <w:p w:rsidR="004D36BA" w:rsidRDefault="004D36BA" w:rsidP="004D36BA">
      <w:pPr>
        <w:pStyle w:val="5"/>
        <w:rPr>
          <w:rFonts w:ascii="宋体" w:hAnsi="宋体"/>
        </w:rPr>
      </w:pPr>
      <w:bookmarkStart w:id="307" w:name="_三、现金查库（业务代码2022）"/>
      <w:bookmarkStart w:id="308" w:name="_四、现金长短款（业务代码2029）"/>
      <w:bookmarkStart w:id="309" w:name="_Toc173674650"/>
      <w:bookmarkStart w:id="310" w:name="_Toc183917963"/>
      <w:bookmarkStart w:id="311" w:name="_Toc79312366"/>
      <w:bookmarkStart w:id="312" w:name="_Toc65055448"/>
      <w:bookmarkStart w:id="313" w:name="_Toc68572047"/>
      <w:bookmarkStart w:id="314" w:name="_Toc79312341"/>
      <w:bookmarkEnd w:id="305"/>
      <w:bookmarkEnd w:id="306"/>
      <w:bookmarkEnd w:id="307"/>
      <w:bookmarkEnd w:id="308"/>
      <w:r>
        <w:rPr>
          <w:rFonts w:ascii="宋体" w:hAnsi="宋体" w:hint="eastAsia"/>
        </w:rPr>
        <w:t>十二、现金查库（业务代码202</w:t>
      </w:r>
      <w:r>
        <w:rPr>
          <w:rFonts w:ascii="宋体" w:hAnsi="宋体"/>
        </w:rPr>
        <w:t>9</w:t>
      </w:r>
      <w:r>
        <w:rPr>
          <w:rFonts w:ascii="宋体" w:hAnsi="宋体" w:hint="eastAsia"/>
        </w:rPr>
        <w:t>）</w:t>
      </w:r>
      <w:bookmarkEnd w:id="309"/>
      <w:bookmarkEnd w:id="310"/>
    </w:p>
    <w:p w:rsidR="004D36BA" w:rsidRDefault="004D36BA" w:rsidP="004D36BA">
      <w:pPr>
        <w:pStyle w:val="6"/>
        <w:spacing w:line="360" w:lineRule="auto"/>
        <w:rPr>
          <w:rFonts w:ascii="宋体" w:eastAsia="宋体" w:hAnsi="宋体"/>
        </w:rPr>
      </w:pPr>
      <w:bookmarkStart w:id="315" w:name="_Toc173674651"/>
      <w:r>
        <w:rPr>
          <w:rFonts w:ascii="宋体" w:eastAsia="宋体" w:hAnsi="宋体" w:hint="eastAsia"/>
        </w:rPr>
        <w:t>（一）功能介绍</w:t>
      </w:r>
      <w:bookmarkEnd w:id="315"/>
    </w:p>
    <w:p w:rsidR="004D36BA" w:rsidRDefault="004D36BA" w:rsidP="004D36BA">
      <w:pPr>
        <w:ind w:firstLineChars="200" w:firstLine="480"/>
        <w:rPr>
          <w:rFonts w:ascii="宋体" w:hAnsi="宋体"/>
        </w:rPr>
      </w:pPr>
      <w:r>
        <w:rPr>
          <w:rFonts w:ascii="宋体" w:hAnsi="宋体" w:hint="eastAsia"/>
        </w:rPr>
        <w:t>尾箱管理员接受查库人员的查库检查，并完整记录查库信息。</w:t>
      </w:r>
    </w:p>
    <w:p w:rsidR="004D36BA" w:rsidRDefault="0004090F" w:rsidP="004D36BA">
      <w:pPr>
        <w:rPr>
          <w:rFonts w:ascii="宋体" w:hAnsi="宋体"/>
        </w:rPr>
      </w:pPr>
      <w:r>
        <w:rPr>
          <w:rFonts w:ascii="宋体" w:hAnsi="宋体" w:hint="eastAsia"/>
          <w:noProof/>
        </w:rPr>
        <w:drawing>
          <wp:inline distT="0" distB="0" distL="0" distR="0">
            <wp:extent cx="5267325" cy="4381500"/>
            <wp:effectExtent l="1905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5" cstate="print"/>
                    <a:srcRect/>
                    <a:stretch>
                      <a:fillRect/>
                    </a:stretch>
                  </pic:blipFill>
                  <pic:spPr bwMode="auto">
                    <a:xfrm>
                      <a:off x="0" y="0"/>
                      <a:ext cx="5267325" cy="4381500"/>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图1.14</w:t>
      </w:r>
    </w:p>
    <w:p w:rsidR="004D36BA" w:rsidRDefault="004D36BA" w:rsidP="004D36BA">
      <w:pPr>
        <w:pStyle w:val="6"/>
        <w:spacing w:line="360" w:lineRule="auto"/>
        <w:rPr>
          <w:rFonts w:ascii="宋体" w:eastAsia="宋体" w:hAnsi="宋体"/>
        </w:rPr>
      </w:pPr>
      <w:bookmarkStart w:id="316" w:name="_Toc173674652"/>
      <w:r>
        <w:rPr>
          <w:rFonts w:ascii="宋体" w:eastAsia="宋体" w:hAnsi="宋体" w:hint="eastAsia"/>
        </w:rPr>
        <w:t>（二）术语解释及参数说明</w:t>
      </w:r>
      <w:bookmarkEnd w:id="3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pStyle w:val="a4"/>
              <w:tabs>
                <w:tab w:val="clear" w:pos="0"/>
              </w:tabs>
              <w:jc w:val="left"/>
              <w:rPr>
                <w:rFonts w:ascii="宋体" w:hAnsi="宋体"/>
              </w:rPr>
            </w:pPr>
            <w:bookmarkStart w:id="317" w:name="_Toc65055474"/>
            <w:bookmarkStart w:id="318" w:name="_Toc68572073"/>
            <w:r>
              <w:rPr>
                <w:rFonts w:ascii="宋体" w:hAnsi="宋体" w:hint="eastAsia"/>
              </w:rPr>
              <w:t>查库类型</w:t>
            </w:r>
          </w:p>
        </w:tc>
        <w:tc>
          <w:tcPr>
            <w:tcW w:w="6300" w:type="dxa"/>
            <w:vAlign w:val="center"/>
          </w:tcPr>
          <w:p w:rsidR="004D36BA" w:rsidRDefault="004D36BA" w:rsidP="004D36BA">
            <w:pPr>
              <w:rPr>
                <w:rFonts w:ascii="宋体" w:hAnsi="宋体"/>
              </w:rPr>
            </w:pPr>
            <w:r>
              <w:rPr>
                <w:rFonts w:ascii="宋体" w:hAnsi="宋体" w:hint="eastAsia"/>
              </w:rPr>
              <w:t>指根据管理需要及查库人的不同进行的查库业务类型划分。可根据需要进行配置。</w:t>
            </w:r>
          </w:p>
        </w:tc>
      </w:tr>
      <w:tr w:rsidR="004D36BA">
        <w:tc>
          <w:tcPr>
            <w:tcW w:w="2088" w:type="dxa"/>
          </w:tcPr>
          <w:p w:rsidR="004D36BA" w:rsidRDefault="004D36BA" w:rsidP="004D36BA">
            <w:pPr>
              <w:pStyle w:val="a4"/>
              <w:tabs>
                <w:tab w:val="clear" w:pos="0"/>
              </w:tabs>
              <w:jc w:val="left"/>
              <w:rPr>
                <w:rFonts w:ascii="宋体" w:hAnsi="宋体"/>
              </w:rPr>
            </w:pPr>
            <w:r>
              <w:rPr>
                <w:rFonts w:ascii="宋体" w:hAnsi="宋体" w:hint="eastAsia"/>
              </w:rPr>
              <w:t>查库依据</w:t>
            </w:r>
          </w:p>
        </w:tc>
        <w:tc>
          <w:tcPr>
            <w:tcW w:w="6300" w:type="dxa"/>
            <w:vAlign w:val="center"/>
          </w:tcPr>
          <w:p w:rsidR="004D36BA" w:rsidRDefault="004D36BA" w:rsidP="004D36BA">
            <w:pPr>
              <w:rPr>
                <w:rFonts w:ascii="宋体" w:hAnsi="宋体"/>
              </w:rPr>
            </w:pPr>
            <w:r>
              <w:rPr>
                <w:rFonts w:ascii="宋体" w:hAnsi="宋体" w:hint="eastAsia"/>
              </w:rPr>
              <w:t>指查库人员凭以查库的书面依据。可选为：查库通知书、其他和无需查库依据。</w:t>
            </w:r>
          </w:p>
        </w:tc>
      </w:tr>
      <w:tr w:rsidR="004D36BA">
        <w:tc>
          <w:tcPr>
            <w:tcW w:w="2088" w:type="dxa"/>
          </w:tcPr>
          <w:p w:rsidR="004D36BA" w:rsidRDefault="004D36BA" w:rsidP="004D36BA">
            <w:pPr>
              <w:pStyle w:val="a4"/>
              <w:tabs>
                <w:tab w:val="clear" w:pos="0"/>
              </w:tabs>
              <w:jc w:val="left"/>
              <w:rPr>
                <w:rFonts w:ascii="宋体" w:hAnsi="宋体"/>
              </w:rPr>
            </w:pPr>
            <w:r>
              <w:rPr>
                <w:rFonts w:ascii="宋体" w:hAnsi="宋体" w:hint="eastAsia"/>
              </w:rPr>
              <w:t>审批人</w:t>
            </w:r>
          </w:p>
        </w:tc>
        <w:tc>
          <w:tcPr>
            <w:tcW w:w="6300" w:type="dxa"/>
          </w:tcPr>
          <w:p w:rsidR="004D36BA" w:rsidRDefault="004D36BA" w:rsidP="004D36BA">
            <w:pPr>
              <w:tabs>
                <w:tab w:val="left" w:pos="72"/>
              </w:tabs>
              <w:rPr>
                <w:rFonts w:ascii="宋体" w:hAnsi="宋体"/>
              </w:rPr>
            </w:pPr>
            <w:r>
              <w:rPr>
                <w:rFonts w:ascii="宋体" w:hAnsi="宋体" w:hint="eastAsia"/>
              </w:rPr>
              <w:t>指被查库行审批本次查库的有权人员。</w:t>
            </w:r>
          </w:p>
        </w:tc>
      </w:tr>
      <w:tr w:rsidR="004D36BA">
        <w:tc>
          <w:tcPr>
            <w:tcW w:w="2088" w:type="dxa"/>
          </w:tcPr>
          <w:p w:rsidR="004D36BA" w:rsidRDefault="004D36BA" w:rsidP="004D36BA">
            <w:pPr>
              <w:pStyle w:val="a4"/>
              <w:tabs>
                <w:tab w:val="clear" w:pos="0"/>
              </w:tabs>
              <w:jc w:val="left"/>
              <w:rPr>
                <w:rFonts w:ascii="宋体" w:hAnsi="宋体"/>
              </w:rPr>
            </w:pPr>
            <w:r>
              <w:rPr>
                <w:rFonts w:ascii="宋体" w:hAnsi="宋体" w:hint="eastAsia"/>
              </w:rPr>
              <w:lastRenderedPageBreak/>
              <w:t>查库备注</w:t>
            </w:r>
          </w:p>
        </w:tc>
        <w:tc>
          <w:tcPr>
            <w:tcW w:w="6300" w:type="dxa"/>
          </w:tcPr>
          <w:p w:rsidR="004D36BA" w:rsidRDefault="004D36BA" w:rsidP="004D36BA">
            <w:pPr>
              <w:tabs>
                <w:tab w:val="left" w:pos="72"/>
              </w:tabs>
              <w:rPr>
                <w:rFonts w:ascii="宋体" w:hAnsi="宋体"/>
              </w:rPr>
            </w:pPr>
            <w:r>
              <w:rPr>
                <w:rFonts w:ascii="宋体" w:hAnsi="宋体" w:hint="eastAsia"/>
              </w:rPr>
              <w:t>指查库人员对本次情况的书面说明。</w:t>
            </w:r>
          </w:p>
        </w:tc>
      </w:tr>
    </w:tbl>
    <w:p w:rsidR="004D36BA" w:rsidRDefault="004D36BA" w:rsidP="004D36BA">
      <w:pPr>
        <w:pStyle w:val="6"/>
        <w:spacing w:line="360" w:lineRule="auto"/>
        <w:rPr>
          <w:rFonts w:ascii="宋体" w:eastAsia="宋体" w:hAnsi="宋体"/>
        </w:rPr>
      </w:pPr>
      <w:bookmarkStart w:id="319" w:name="_Toc173674653"/>
      <w:r>
        <w:rPr>
          <w:rFonts w:ascii="宋体" w:eastAsia="宋体" w:hAnsi="宋体" w:hint="eastAsia"/>
        </w:rPr>
        <w:t>（三）操作要点</w:t>
      </w:r>
      <w:bookmarkEnd w:id="319"/>
    </w:p>
    <w:p w:rsidR="004D36BA" w:rsidRDefault="004D36BA" w:rsidP="004D36BA">
      <w:pPr>
        <w:numPr>
          <w:ilvl w:val="0"/>
          <w:numId w:val="106"/>
        </w:numPr>
        <w:rPr>
          <w:rFonts w:ascii="宋体" w:hAnsi="宋体"/>
        </w:rPr>
      </w:pPr>
      <w:bookmarkStart w:id="320" w:name="_Toc79312365"/>
      <w:r>
        <w:rPr>
          <w:rFonts w:ascii="宋体" w:hAnsi="宋体" w:hint="eastAsia"/>
        </w:rPr>
        <w:t>必须对被查尾箱中保管的所有现金实物进行查库。</w:t>
      </w:r>
    </w:p>
    <w:p w:rsidR="004D36BA" w:rsidRDefault="004D36BA" w:rsidP="004D36BA">
      <w:pPr>
        <w:numPr>
          <w:ilvl w:val="0"/>
          <w:numId w:val="106"/>
        </w:numPr>
        <w:rPr>
          <w:rFonts w:ascii="宋体" w:hAnsi="宋体"/>
        </w:rPr>
      </w:pPr>
      <w:r>
        <w:rPr>
          <w:rFonts w:ascii="宋体" w:hAnsi="宋体" w:hint="eastAsia"/>
        </w:rPr>
        <w:t>本操作仅为查库，不会产生任何涉及现金的账务处理。</w:t>
      </w:r>
    </w:p>
    <w:p w:rsidR="004D36BA" w:rsidRDefault="004D36BA" w:rsidP="004D36BA">
      <w:pPr>
        <w:numPr>
          <w:ilvl w:val="0"/>
          <w:numId w:val="106"/>
        </w:numPr>
        <w:rPr>
          <w:rFonts w:ascii="宋体" w:hAnsi="宋体"/>
        </w:rPr>
      </w:pPr>
      <w:r>
        <w:rPr>
          <w:rFonts w:ascii="宋体" w:hAnsi="宋体" w:hint="eastAsia"/>
        </w:rPr>
        <w:t>只能接受查库人员对自己管理的现金尾箱进行查库操作。</w:t>
      </w:r>
    </w:p>
    <w:p w:rsidR="004D36BA" w:rsidRDefault="004D36BA" w:rsidP="004D36BA">
      <w:pPr>
        <w:numPr>
          <w:ilvl w:val="0"/>
          <w:numId w:val="106"/>
        </w:numPr>
        <w:rPr>
          <w:rFonts w:ascii="宋体" w:hAnsi="宋体"/>
        </w:rPr>
      </w:pPr>
      <w:r>
        <w:rPr>
          <w:rFonts w:ascii="宋体" w:hAnsi="宋体" w:hint="eastAsia"/>
        </w:rPr>
        <w:t>应根据查库依据和查库人的实际情况进行查库信息的登记输入操作。</w:t>
      </w:r>
    </w:p>
    <w:p w:rsidR="004D36BA" w:rsidRDefault="004D36BA" w:rsidP="004D36BA">
      <w:pPr>
        <w:numPr>
          <w:ilvl w:val="0"/>
          <w:numId w:val="106"/>
        </w:numPr>
        <w:rPr>
          <w:rFonts w:ascii="宋体" w:hAnsi="宋体"/>
        </w:rPr>
      </w:pPr>
      <w:r>
        <w:rPr>
          <w:rFonts w:ascii="宋体" w:hAnsi="宋体" w:hint="eastAsia"/>
        </w:rPr>
        <w:t>被查行主管人员应对查库情况进行确认。</w:t>
      </w:r>
    </w:p>
    <w:p w:rsidR="004D36BA" w:rsidRDefault="004D36BA" w:rsidP="004D36BA">
      <w:pPr>
        <w:numPr>
          <w:ilvl w:val="0"/>
          <w:numId w:val="106"/>
        </w:numPr>
        <w:rPr>
          <w:rFonts w:ascii="宋体" w:hAnsi="宋体"/>
        </w:rPr>
      </w:pPr>
      <w:r>
        <w:rPr>
          <w:rFonts w:ascii="宋体" w:hAnsi="宋体" w:hint="eastAsia"/>
        </w:rPr>
        <w:t>查库完毕后，打印一式两联现金查库登记表，查库人和尾箱当前使用人手工签字确认。一联作为非资金业务单据保管，查库依据作为附件（如有。如一份查库通知书查了多个尾箱，可在其他尾箱查库登记时在备注信息中注明）；另一联交查库人带走。</w:t>
      </w:r>
    </w:p>
    <w:p w:rsidR="004D36BA" w:rsidRDefault="004D36BA" w:rsidP="004D36BA">
      <w:pPr>
        <w:numPr>
          <w:ilvl w:val="0"/>
          <w:numId w:val="106"/>
        </w:numPr>
        <w:rPr>
          <w:rFonts w:ascii="宋体" w:hAnsi="宋体"/>
        </w:rPr>
      </w:pPr>
      <w:r>
        <w:rPr>
          <w:rFonts w:ascii="宋体" w:hAnsi="宋体" w:hint="eastAsia"/>
        </w:rPr>
        <w:t>对查库中查的代保管品等情况，可在备注信息中进行说明登记。</w:t>
      </w:r>
    </w:p>
    <w:p w:rsidR="004D36BA" w:rsidRDefault="004D36BA" w:rsidP="004D36BA">
      <w:pPr>
        <w:numPr>
          <w:ilvl w:val="0"/>
          <w:numId w:val="106"/>
        </w:numPr>
        <w:rPr>
          <w:rFonts w:ascii="宋体" w:hAnsi="宋体"/>
        </w:rPr>
      </w:pPr>
      <w:r>
        <w:rPr>
          <w:rFonts w:ascii="宋体" w:hAnsi="宋体" w:hint="eastAsia"/>
        </w:rPr>
        <w:t>查库依据选择为无需查库依据时，依据编号、审批人、签发日期和签发部门不需输入，查库人证件国别、证件类型和证件号码可不输入。为其他依据类型时，必须输入前面的这些信息。</w:t>
      </w:r>
    </w:p>
    <w:p w:rsidR="004D36BA" w:rsidRDefault="004D36BA" w:rsidP="004D36BA">
      <w:pPr>
        <w:numPr>
          <w:ilvl w:val="0"/>
          <w:numId w:val="106"/>
        </w:numPr>
        <w:rPr>
          <w:rFonts w:ascii="宋体" w:hAnsi="宋体"/>
        </w:rPr>
      </w:pPr>
      <w:r>
        <w:rPr>
          <w:rFonts w:ascii="宋体" w:hAnsi="宋体" w:hint="eastAsia"/>
        </w:rPr>
        <w:t>查库人至少为1人。</w:t>
      </w:r>
    </w:p>
    <w:p w:rsidR="004D36BA" w:rsidRDefault="004D36BA" w:rsidP="004D36BA">
      <w:pPr>
        <w:pStyle w:val="6"/>
        <w:spacing w:line="360" w:lineRule="auto"/>
        <w:rPr>
          <w:rFonts w:ascii="宋体" w:eastAsia="宋体" w:hAnsi="宋体"/>
        </w:rPr>
      </w:pPr>
      <w:bookmarkStart w:id="321" w:name="_Toc173674654"/>
      <w:r>
        <w:rPr>
          <w:rFonts w:ascii="宋体" w:eastAsia="宋体" w:hAnsi="宋体" w:hint="eastAsia"/>
        </w:rPr>
        <w:t>（四）操作步骤</w:t>
      </w:r>
      <w:bookmarkEnd w:id="317"/>
      <w:bookmarkEnd w:id="318"/>
      <w:bookmarkEnd w:id="320"/>
      <w:bookmarkEnd w:id="321"/>
    </w:p>
    <w:bookmarkEnd w:id="31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在业务代码中输入“2029”后回车，或选择“现金凭证”→“柜员现金业务”→“现金查库”进入。</w:t>
            </w:r>
          </w:p>
        </w:tc>
      </w:tr>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如需打印库存余额信息，选定“账面库存”进行查询打印。</w:t>
            </w:r>
          </w:p>
        </w:tc>
      </w:tr>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根据实际查库情况输入查库信息和查库情况。</w:t>
            </w:r>
          </w:p>
        </w:tc>
      </w:tr>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点击“确定”按钮后，主管对查库情况进行确认。</w:t>
            </w:r>
          </w:p>
        </w:tc>
      </w:tr>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打印现金查库登记表，查库人和尾箱当前使用人手工签字确认。</w:t>
            </w:r>
          </w:p>
        </w:tc>
      </w:tr>
    </w:tbl>
    <w:p w:rsidR="004D36BA" w:rsidRDefault="004D36BA" w:rsidP="004D36BA">
      <w:pPr>
        <w:pStyle w:val="5"/>
        <w:rPr>
          <w:rFonts w:ascii="宋体" w:hAnsi="宋体"/>
        </w:rPr>
      </w:pPr>
      <w:bookmarkStart w:id="322" w:name="_Toc173674655"/>
      <w:bookmarkStart w:id="323" w:name="_Toc183917964"/>
      <w:r>
        <w:rPr>
          <w:rFonts w:ascii="宋体" w:hAnsi="宋体" w:hint="eastAsia"/>
        </w:rPr>
        <w:t>十三、零钞兑换</w:t>
      </w:r>
      <w:bookmarkEnd w:id="312"/>
      <w:bookmarkEnd w:id="313"/>
      <w:r>
        <w:rPr>
          <w:rFonts w:ascii="宋体" w:hAnsi="宋体" w:hint="eastAsia"/>
        </w:rPr>
        <w:t>（业务代码2030）</w:t>
      </w:r>
      <w:bookmarkEnd w:id="314"/>
      <w:bookmarkEnd w:id="322"/>
      <w:bookmarkEnd w:id="323"/>
    </w:p>
    <w:p w:rsidR="004D36BA" w:rsidRDefault="004D36BA" w:rsidP="004D36BA">
      <w:pPr>
        <w:pStyle w:val="6"/>
        <w:spacing w:line="360" w:lineRule="auto"/>
        <w:rPr>
          <w:rFonts w:ascii="宋体" w:eastAsia="宋体" w:hAnsi="宋体"/>
        </w:rPr>
      </w:pPr>
      <w:bookmarkStart w:id="324" w:name="_Toc79312342"/>
      <w:bookmarkStart w:id="325" w:name="_Toc173674656"/>
      <w:r>
        <w:rPr>
          <w:rFonts w:ascii="宋体" w:eastAsia="宋体" w:hAnsi="宋体" w:hint="eastAsia"/>
        </w:rPr>
        <w:t>（一）功能介绍</w:t>
      </w:r>
      <w:bookmarkEnd w:id="324"/>
      <w:bookmarkEnd w:id="325"/>
    </w:p>
    <w:p w:rsidR="004D36BA" w:rsidRDefault="004D36BA" w:rsidP="004D36BA">
      <w:pPr>
        <w:ind w:firstLineChars="200" w:firstLine="480"/>
        <w:rPr>
          <w:rFonts w:ascii="宋体" w:hAnsi="宋体"/>
        </w:rPr>
      </w:pPr>
      <w:r>
        <w:rPr>
          <w:rFonts w:ascii="宋体" w:hAnsi="宋体" w:hint="eastAsia"/>
        </w:rPr>
        <w:t>进行整钞换零钞、零钞换整钞兑换操作。此交易只产生券别变动的记录，不</w:t>
      </w:r>
      <w:r>
        <w:rPr>
          <w:rFonts w:ascii="宋体" w:hAnsi="宋体" w:hint="eastAsia"/>
        </w:rPr>
        <w:lastRenderedPageBreak/>
        <w:t>产生资金交易。</w:t>
      </w:r>
    </w:p>
    <w:p w:rsidR="004D36BA" w:rsidRDefault="0004090F" w:rsidP="004D36BA">
      <w:pPr>
        <w:rPr>
          <w:rFonts w:ascii="宋体" w:hAnsi="宋体"/>
        </w:rPr>
      </w:pPr>
      <w:r>
        <w:rPr>
          <w:rFonts w:ascii="宋体" w:hAnsi="宋体" w:hint="eastAsia"/>
          <w:noProof/>
        </w:rPr>
        <w:drawing>
          <wp:inline distT="0" distB="0" distL="0" distR="0">
            <wp:extent cx="4905375" cy="2447925"/>
            <wp:effectExtent l="1905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6" cstate="print"/>
                    <a:srcRect/>
                    <a:stretch>
                      <a:fillRect/>
                    </a:stretch>
                  </pic:blipFill>
                  <pic:spPr bwMode="auto">
                    <a:xfrm>
                      <a:off x="0" y="0"/>
                      <a:ext cx="4905375" cy="2447925"/>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图1.15</w:t>
      </w:r>
    </w:p>
    <w:p w:rsidR="004D36BA" w:rsidRDefault="004D36BA" w:rsidP="004D36BA">
      <w:pPr>
        <w:pStyle w:val="6"/>
        <w:spacing w:line="360" w:lineRule="auto"/>
        <w:rPr>
          <w:rFonts w:ascii="宋体" w:eastAsia="宋体" w:hAnsi="宋体"/>
        </w:rPr>
      </w:pPr>
      <w:bookmarkStart w:id="326" w:name="_Toc79312343"/>
      <w:bookmarkStart w:id="327" w:name="_Toc173674657"/>
      <w:r>
        <w:rPr>
          <w:rFonts w:ascii="宋体" w:eastAsia="宋体" w:hAnsi="宋体" w:hint="eastAsia"/>
        </w:rPr>
        <w:t>（二）</w:t>
      </w:r>
      <w:bookmarkStart w:id="328" w:name="_Toc79312345"/>
      <w:bookmarkStart w:id="329" w:name="_Toc65055452"/>
      <w:bookmarkStart w:id="330" w:name="_Toc68572051"/>
      <w:bookmarkEnd w:id="326"/>
      <w:r>
        <w:rPr>
          <w:rFonts w:ascii="宋体" w:eastAsia="宋体" w:hAnsi="宋体" w:hint="eastAsia"/>
        </w:rPr>
        <w:t>操作要点</w:t>
      </w:r>
      <w:bookmarkEnd w:id="327"/>
      <w:bookmarkEnd w:id="328"/>
    </w:p>
    <w:p w:rsidR="004D36BA" w:rsidRDefault="004D36BA" w:rsidP="004D36BA">
      <w:pPr>
        <w:numPr>
          <w:ilvl w:val="0"/>
          <w:numId w:val="105"/>
        </w:numPr>
        <w:rPr>
          <w:rFonts w:ascii="宋体" w:hAnsi="宋体"/>
        </w:rPr>
      </w:pPr>
      <w:r>
        <w:rPr>
          <w:rFonts w:ascii="宋体" w:hAnsi="宋体" w:hint="eastAsia"/>
        </w:rPr>
        <w:t>应先收妥客户的零钞，再将兑换后的金额付给客户。</w:t>
      </w:r>
    </w:p>
    <w:p w:rsidR="004D36BA" w:rsidRDefault="004D36BA" w:rsidP="004D36BA">
      <w:pPr>
        <w:numPr>
          <w:ilvl w:val="0"/>
          <w:numId w:val="105"/>
        </w:numPr>
        <w:rPr>
          <w:rFonts w:ascii="宋体" w:hAnsi="宋体"/>
        </w:rPr>
      </w:pPr>
      <w:r>
        <w:rPr>
          <w:rFonts w:ascii="宋体" w:hAnsi="宋体" w:hint="eastAsia"/>
        </w:rPr>
        <w:t>兑换的金额超过用户现金经办限额时需要主管授权。</w:t>
      </w:r>
    </w:p>
    <w:p w:rsidR="004D36BA" w:rsidRDefault="004D36BA" w:rsidP="004D36BA">
      <w:pPr>
        <w:numPr>
          <w:ilvl w:val="0"/>
          <w:numId w:val="105"/>
        </w:numPr>
        <w:rPr>
          <w:rFonts w:ascii="宋体" w:hAnsi="宋体"/>
        </w:rPr>
      </w:pPr>
      <w:r>
        <w:rPr>
          <w:rFonts w:ascii="宋体" w:hAnsi="宋体" w:hint="eastAsia"/>
        </w:rPr>
        <w:t>兑换单号是记录每一笔现金兑换业务的业务编号。</w:t>
      </w:r>
    </w:p>
    <w:p w:rsidR="004D36BA" w:rsidRDefault="004D36BA" w:rsidP="004D36BA">
      <w:pPr>
        <w:pStyle w:val="6"/>
        <w:spacing w:line="360" w:lineRule="auto"/>
        <w:rPr>
          <w:rFonts w:ascii="宋体" w:eastAsia="宋体" w:hAnsi="宋体"/>
        </w:rPr>
      </w:pPr>
      <w:bookmarkStart w:id="331" w:name="_Toc79312346"/>
      <w:bookmarkStart w:id="332" w:name="_Toc173674658"/>
      <w:r>
        <w:rPr>
          <w:rFonts w:ascii="宋体" w:eastAsia="宋体" w:hAnsi="宋体" w:hint="eastAsia"/>
        </w:rPr>
        <w:t>（三）操作步骤</w:t>
      </w:r>
      <w:bookmarkEnd w:id="329"/>
      <w:bookmarkEnd w:id="330"/>
      <w:bookmarkEnd w:id="331"/>
      <w:bookmarkEnd w:id="3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78"/>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在业务代码中输入“2030”后回车，或选择“现金凭证”→“柜员现金业务”→“零钞兑换”进入。</w:t>
            </w:r>
          </w:p>
        </w:tc>
      </w:tr>
      <w:tr w:rsidR="004D36BA">
        <w:tc>
          <w:tcPr>
            <w:tcW w:w="1548" w:type="dxa"/>
          </w:tcPr>
          <w:p w:rsidR="004D36BA" w:rsidRDefault="004D36BA" w:rsidP="004D36BA">
            <w:pPr>
              <w:numPr>
                <w:ilvl w:val="0"/>
                <w:numId w:val="78"/>
              </w:numPr>
              <w:rPr>
                <w:rFonts w:ascii="宋体" w:hAnsi="宋体"/>
              </w:rPr>
            </w:pPr>
          </w:p>
        </w:tc>
        <w:tc>
          <w:tcPr>
            <w:tcW w:w="6840" w:type="dxa"/>
          </w:tcPr>
          <w:p w:rsidR="004D36BA" w:rsidRDefault="004D36BA" w:rsidP="004D36BA">
            <w:pPr>
              <w:rPr>
                <w:rFonts w:ascii="宋体" w:hAnsi="宋体"/>
              </w:rPr>
            </w:pPr>
            <w:r>
              <w:rPr>
                <w:rFonts w:ascii="宋体" w:hAnsi="宋体" w:hint="eastAsia"/>
              </w:rPr>
              <w:t>如需查询兑换的历史记录，输入查询条件后选择：查询</w:t>
            </w:r>
          </w:p>
        </w:tc>
      </w:tr>
      <w:tr w:rsidR="004D36BA">
        <w:tc>
          <w:tcPr>
            <w:tcW w:w="1548" w:type="dxa"/>
          </w:tcPr>
          <w:p w:rsidR="004D36BA" w:rsidRDefault="004D36BA" w:rsidP="004D36BA">
            <w:pPr>
              <w:numPr>
                <w:ilvl w:val="0"/>
                <w:numId w:val="78"/>
              </w:numPr>
              <w:rPr>
                <w:rFonts w:ascii="宋体" w:hAnsi="宋体"/>
              </w:rPr>
            </w:pPr>
          </w:p>
        </w:tc>
        <w:tc>
          <w:tcPr>
            <w:tcW w:w="6840" w:type="dxa"/>
          </w:tcPr>
          <w:p w:rsidR="004D36BA" w:rsidRDefault="004D36BA" w:rsidP="004D36BA">
            <w:pPr>
              <w:rPr>
                <w:rFonts w:ascii="宋体" w:hAnsi="宋体"/>
              </w:rPr>
            </w:pPr>
            <w:r>
              <w:rPr>
                <w:rFonts w:ascii="宋体" w:hAnsi="宋体" w:hint="eastAsia"/>
              </w:rPr>
              <w:t>选择：兑换零钞，进入兑换界面，输入兑换信息；如需输入券别，选择</w:t>
            </w:r>
            <w:r w:rsidR="0004090F">
              <w:rPr>
                <w:rFonts w:ascii="宋体" w:hAnsi="宋体" w:hint="eastAsia"/>
                <w:noProof/>
              </w:rPr>
              <w:drawing>
                <wp:inline distT="0" distB="0" distL="0" distR="0">
                  <wp:extent cx="266700" cy="257175"/>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cstate="print"/>
                          <a:srcRect/>
                          <a:stretch>
                            <a:fillRect/>
                          </a:stretch>
                        </pic:blipFill>
                        <pic:spPr bwMode="auto">
                          <a:xfrm>
                            <a:off x="0" y="0"/>
                            <a:ext cx="266700" cy="257175"/>
                          </a:xfrm>
                          <a:prstGeom prst="rect">
                            <a:avLst/>
                          </a:prstGeom>
                          <a:noFill/>
                          <a:ln w="9525">
                            <a:noFill/>
                            <a:miter lim="800000"/>
                            <a:headEnd/>
                            <a:tailEnd/>
                          </a:ln>
                        </pic:spPr>
                      </pic:pic>
                    </a:graphicData>
                  </a:graphic>
                </wp:inline>
              </w:drawing>
            </w:r>
          </w:p>
        </w:tc>
      </w:tr>
      <w:tr w:rsidR="004D36BA">
        <w:tc>
          <w:tcPr>
            <w:tcW w:w="1548" w:type="dxa"/>
          </w:tcPr>
          <w:p w:rsidR="004D36BA" w:rsidRDefault="004D36BA" w:rsidP="004D36BA">
            <w:pPr>
              <w:numPr>
                <w:ilvl w:val="0"/>
                <w:numId w:val="78"/>
              </w:numPr>
              <w:rPr>
                <w:rFonts w:ascii="宋体" w:hAnsi="宋体"/>
              </w:rPr>
            </w:pPr>
          </w:p>
        </w:tc>
        <w:tc>
          <w:tcPr>
            <w:tcW w:w="6840" w:type="dxa"/>
          </w:tcPr>
          <w:p w:rsidR="004D36BA" w:rsidRDefault="004D36BA" w:rsidP="004D36BA">
            <w:pPr>
              <w:rPr>
                <w:rFonts w:ascii="宋体" w:hAnsi="宋体"/>
              </w:rPr>
            </w:pPr>
            <w:r>
              <w:rPr>
                <w:rFonts w:ascii="宋体" w:hAnsi="宋体" w:hint="eastAsia"/>
              </w:rPr>
              <w:t>选择：确定，如金额超过用户经办权限，则主管授权。然后将应付客户的现金付给客户。</w:t>
            </w:r>
          </w:p>
        </w:tc>
      </w:tr>
    </w:tbl>
    <w:p w:rsidR="004D36BA" w:rsidRDefault="004D36BA" w:rsidP="004D36BA">
      <w:pPr>
        <w:pStyle w:val="5"/>
        <w:rPr>
          <w:rFonts w:ascii="宋体" w:hAnsi="宋体"/>
        </w:rPr>
      </w:pPr>
      <w:bookmarkStart w:id="333" w:name="_Toc173674659"/>
      <w:bookmarkStart w:id="334" w:name="_Toc183917965"/>
      <w:r>
        <w:rPr>
          <w:rFonts w:ascii="宋体" w:hAnsi="宋体" w:hint="eastAsia"/>
        </w:rPr>
        <w:t>十四、残损币兑换</w:t>
      </w:r>
      <w:bookmarkEnd w:id="290"/>
      <w:bookmarkEnd w:id="291"/>
      <w:r>
        <w:rPr>
          <w:rFonts w:ascii="宋体" w:hAnsi="宋体" w:hint="eastAsia"/>
        </w:rPr>
        <w:t>（业务代码2031）</w:t>
      </w:r>
      <w:bookmarkEnd w:id="292"/>
      <w:bookmarkEnd w:id="333"/>
      <w:bookmarkEnd w:id="334"/>
    </w:p>
    <w:p w:rsidR="004D36BA" w:rsidRDefault="004D36BA" w:rsidP="004D36BA">
      <w:pPr>
        <w:pStyle w:val="6"/>
        <w:spacing w:line="360" w:lineRule="auto"/>
        <w:rPr>
          <w:rFonts w:ascii="宋体" w:eastAsia="宋体" w:hAnsi="宋体"/>
        </w:rPr>
      </w:pPr>
      <w:bookmarkStart w:id="335" w:name="_Toc79312336"/>
      <w:bookmarkStart w:id="336" w:name="_Toc173674660"/>
      <w:r>
        <w:rPr>
          <w:rFonts w:ascii="宋体" w:eastAsia="宋体" w:hAnsi="宋体" w:hint="eastAsia"/>
        </w:rPr>
        <w:t>（一）功能介绍</w:t>
      </w:r>
      <w:bookmarkEnd w:id="335"/>
      <w:bookmarkEnd w:id="336"/>
    </w:p>
    <w:p w:rsidR="004D36BA" w:rsidRDefault="004D36BA" w:rsidP="004D36BA">
      <w:pPr>
        <w:ind w:firstLineChars="200" w:firstLine="480"/>
        <w:rPr>
          <w:rFonts w:ascii="宋体" w:hAnsi="宋体"/>
        </w:rPr>
      </w:pPr>
      <w:r>
        <w:rPr>
          <w:rFonts w:ascii="宋体" w:hAnsi="宋体" w:hint="eastAsia"/>
        </w:rPr>
        <w:t>根据客户或业务需要，将残损币兑换为流通券或将流通券兑换为残损币。此</w:t>
      </w:r>
      <w:r>
        <w:rPr>
          <w:rFonts w:ascii="宋体" w:hAnsi="宋体" w:hint="eastAsia"/>
        </w:rPr>
        <w:lastRenderedPageBreak/>
        <w:t>操作只产生现金种类、券别变动，不产生资金交易。</w:t>
      </w:r>
    </w:p>
    <w:p w:rsidR="004D36BA" w:rsidRDefault="0004090F" w:rsidP="004D36BA">
      <w:pPr>
        <w:rPr>
          <w:rFonts w:ascii="宋体" w:hAnsi="宋体"/>
        </w:rPr>
      </w:pPr>
      <w:r>
        <w:rPr>
          <w:rFonts w:ascii="宋体" w:hAnsi="宋体" w:hint="eastAsia"/>
          <w:noProof/>
        </w:rPr>
        <w:drawing>
          <wp:inline distT="0" distB="0" distL="0" distR="0">
            <wp:extent cx="5276850" cy="2276475"/>
            <wp:effectExtent l="1905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7" cstate="print"/>
                    <a:srcRect/>
                    <a:stretch>
                      <a:fillRect/>
                    </a:stretch>
                  </pic:blipFill>
                  <pic:spPr bwMode="auto">
                    <a:xfrm>
                      <a:off x="0" y="0"/>
                      <a:ext cx="5276850" cy="2276475"/>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图1.16</w:t>
      </w:r>
    </w:p>
    <w:p w:rsidR="004D36BA" w:rsidRDefault="004D36BA" w:rsidP="004D36BA">
      <w:pPr>
        <w:pStyle w:val="6"/>
        <w:spacing w:line="360" w:lineRule="auto"/>
        <w:rPr>
          <w:rFonts w:ascii="宋体" w:eastAsia="宋体" w:hAnsi="宋体"/>
        </w:rPr>
      </w:pPr>
      <w:bookmarkStart w:id="337" w:name="_（二）术语解释及参数说明_3"/>
      <w:bookmarkStart w:id="338" w:name="_Toc79312337"/>
      <w:bookmarkStart w:id="339" w:name="_Toc173674661"/>
      <w:bookmarkEnd w:id="337"/>
      <w:r>
        <w:rPr>
          <w:rFonts w:ascii="宋体" w:eastAsia="宋体" w:hAnsi="宋体" w:hint="eastAsia"/>
        </w:rPr>
        <w:t>（二）</w:t>
      </w:r>
      <w:bookmarkStart w:id="340" w:name="_Toc79312339"/>
      <w:bookmarkStart w:id="341" w:name="_Toc68572044"/>
      <w:bookmarkStart w:id="342" w:name="_Toc65055445"/>
      <w:bookmarkEnd w:id="338"/>
      <w:r>
        <w:rPr>
          <w:rFonts w:ascii="宋体" w:eastAsia="宋体" w:hAnsi="宋体" w:hint="eastAsia"/>
        </w:rPr>
        <w:t>操作要点</w:t>
      </w:r>
      <w:bookmarkEnd w:id="339"/>
      <w:bookmarkEnd w:id="340"/>
    </w:p>
    <w:p w:rsidR="004D36BA" w:rsidRDefault="004D36BA" w:rsidP="004D36BA">
      <w:pPr>
        <w:numPr>
          <w:ilvl w:val="0"/>
          <w:numId w:val="77"/>
        </w:numPr>
        <w:rPr>
          <w:rFonts w:ascii="宋体" w:hAnsi="宋体"/>
        </w:rPr>
      </w:pPr>
      <w:bookmarkStart w:id="343" w:name="_Toc79312340"/>
      <w:r>
        <w:rPr>
          <w:rFonts w:ascii="宋体" w:hAnsi="宋体" w:hint="eastAsia"/>
        </w:rPr>
        <w:t>应根据相关文件规定的标准确定兑换标准。</w:t>
      </w:r>
    </w:p>
    <w:p w:rsidR="004D36BA" w:rsidRDefault="004D36BA" w:rsidP="004D36BA">
      <w:pPr>
        <w:numPr>
          <w:ilvl w:val="0"/>
          <w:numId w:val="77"/>
        </w:numPr>
        <w:rPr>
          <w:rFonts w:ascii="宋体" w:hAnsi="宋体"/>
        </w:rPr>
      </w:pPr>
      <w:r>
        <w:rPr>
          <w:rFonts w:ascii="宋体" w:hAnsi="宋体" w:hint="eastAsia"/>
        </w:rPr>
        <w:t>残损币兑流通券是指兑入残损币，兑出流通券；流通券兑残损币刚好相反，是指兑入流通券，兑出残损币。</w:t>
      </w:r>
    </w:p>
    <w:p w:rsidR="004D36BA" w:rsidRDefault="004D36BA" w:rsidP="004D36BA">
      <w:pPr>
        <w:numPr>
          <w:ilvl w:val="0"/>
          <w:numId w:val="77"/>
        </w:numPr>
        <w:rPr>
          <w:rFonts w:ascii="宋体" w:hAnsi="宋体"/>
        </w:rPr>
      </w:pPr>
      <w:r>
        <w:rPr>
          <w:rFonts w:ascii="宋体" w:hAnsi="宋体" w:hint="eastAsia"/>
        </w:rPr>
        <w:t>兑入金额是收进尾箱的金额，兑出金额是指从尾箱中付出的金额。</w:t>
      </w:r>
    </w:p>
    <w:p w:rsidR="004D36BA" w:rsidRDefault="004D36BA" w:rsidP="004D36BA">
      <w:pPr>
        <w:numPr>
          <w:ilvl w:val="0"/>
          <w:numId w:val="77"/>
        </w:numPr>
        <w:rPr>
          <w:rFonts w:ascii="宋体" w:hAnsi="宋体"/>
        </w:rPr>
      </w:pPr>
      <w:r>
        <w:rPr>
          <w:rFonts w:ascii="宋体" w:hAnsi="宋体" w:hint="eastAsia"/>
        </w:rPr>
        <w:t>残损币必须输入券别信息，流通券是否输入券别信息受控于尾箱券别控制方式。</w:t>
      </w:r>
    </w:p>
    <w:p w:rsidR="004D36BA" w:rsidRDefault="004D36BA" w:rsidP="004D36BA">
      <w:pPr>
        <w:numPr>
          <w:ilvl w:val="0"/>
          <w:numId w:val="77"/>
        </w:numPr>
        <w:rPr>
          <w:rFonts w:ascii="宋体" w:hAnsi="宋体"/>
        </w:rPr>
      </w:pPr>
      <w:r>
        <w:rPr>
          <w:rFonts w:ascii="宋体" w:hAnsi="宋体" w:hint="eastAsia"/>
        </w:rPr>
        <w:t>兑换类型选择“3.流通券兑残损币”时要求主管授权。</w:t>
      </w:r>
    </w:p>
    <w:p w:rsidR="004D36BA" w:rsidRDefault="004D36BA" w:rsidP="004D36BA">
      <w:pPr>
        <w:pStyle w:val="6"/>
        <w:spacing w:line="360" w:lineRule="auto"/>
        <w:rPr>
          <w:rFonts w:ascii="宋体" w:eastAsia="宋体" w:hAnsi="宋体"/>
        </w:rPr>
      </w:pPr>
      <w:bookmarkStart w:id="344" w:name="_Toc173674662"/>
      <w:r>
        <w:rPr>
          <w:rFonts w:ascii="宋体" w:eastAsia="宋体" w:hAnsi="宋体" w:hint="eastAsia"/>
        </w:rPr>
        <w:t>（三）操作步骤</w:t>
      </w:r>
      <w:bookmarkEnd w:id="341"/>
      <w:bookmarkEnd w:id="342"/>
      <w:bookmarkEnd w:id="343"/>
      <w:bookmarkEnd w:id="3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79"/>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在业务代码中输入“2031”后回车，或选择“现金凭证”→“柜员现金业务”→“残损币兑换”操作。</w:t>
            </w:r>
          </w:p>
        </w:tc>
      </w:tr>
      <w:tr w:rsidR="004D36BA">
        <w:tc>
          <w:tcPr>
            <w:tcW w:w="1548" w:type="dxa"/>
          </w:tcPr>
          <w:p w:rsidR="004D36BA" w:rsidRDefault="004D36BA" w:rsidP="004D36BA">
            <w:pPr>
              <w:numPr>
                <w:ilvl w:val="0"/>
                <w:numId w:val="79"/>
              </w:numPr>
              <w:rPr>
                <w:rFonts w:ascii="宋体" w:hAnsi="宋体"/>
              </w:rPr>
            </w:pPr>
          </w:p>
        </w:tc>
        <w:tc>
          <w:tcPr>
            <w:tcW w:w="6840" w:type="dxa"/>
          </w:tcPr>
          <w:p w:rsidR="004D36BA" w:rsidRDefault="004D36BA" w:rsidP="004D36BA">
            <w:pPr>
              <w:rPr>
                <w:rFonts w:ascii="宋体" w:hAnsi="宋体"/>
              </w:rPr>
            </w:pPr>
            <w:r>
              <w:rPr>
                <w:rFonts w:ascii="宋体" w:hAnsi="宋体" w:hint="eastAsia"/>
              </w:rPr>
              <w:t>操作步骤请参考：本节十三、零钞兑换。</w:t>
            </w:r>
          </w:p>
        </w:tc>
      </w:tr>
    </w:tbl>
    <w:p w:rsidR="004D36BA" w:rsidRDefault="004D36BA" w:rsidP="004D36BA">
      <w:pPr>
        <w:pStyle w:val="5"/>
        <w:rPr>
          <w:rFonts w:ascii="宋体" w:hAnsi="宋体"/>
        </w:rPr>
      </w:pPr>
      <w:bookmarkStart w:id="345" w:name="_二、残损币兑换（业务代码2031）"/>
      <w:bookmarkStart w:id="346" w:name="_二、零钞兑换（业务代码2030）"/>
      <w:bookmarkStart w:id="347" w:name="_Toc173674663"/>
      <w:bookmarkStart w:id="348" w:name="_Toc183917966"/>
      <w:bookmarkEnd w:id="345"/>
      <w:bookmarkEnd w:id="346"/>
      <w:r>
        <w:rPr>
          <w:rFonts w:ascii="宋体" w:hAnsi="宋体" w:hint="eastAsia"/>
        </w:rPr>
        <w:t>十五、假币收缴</w:t>
      </w:r>
      <w:bookmarkEnd w:id="293"/>
      <w:bookmarkEnd w:id="294"/>
      <w:r>
        <w:rPr>
          <w:rFonts w:ascii="宋体" w:hAnsi="宋体" w:hint="eastAsia"/>
        </w:rPr>
        <w:t>（业务代码2041）</w:t>
      </w:r>
      <w:bookmarkEnd w:id="295"/>
      <w:bookmarkEnd w:id="347"/>
      <w:bookmarkEnd w:id="348"/>
    </w:p>
    <w:p w:rsidR="004D36BA" w:rsidRDefault="004D36BA" w:rsidP="004D36BA">
      <w:pPr>
        <w:pStyle w:val="6"/>
        <w:spacing w:line="360" w:lineRule="auto"/>
        <w:rPr>
          <w:rFonts w:ascii="宋体" w:eastAsia="宋体" w:hAnsi="宋体"/>
        </w:rPr>
      </w:pPr>
      <w:bookmarkStart w:id="349" w:name="_Toc79312292"/>
      <w:bookmarkStart w:id="350" w:name="_Toc173674664"/>
      <w:r>
        <w:rPr>
          <w:rFonts w:ascii="宋体" w:eastAsia="宋体" w:hAnsi="宋体" w:hint="eastAsia"/>
        </w:rPr>
        <w:t>（一）功能介绍</w:t>
      </w:r>
      <w:bookmarkEnd w:id="349"/>
      <w:bookmarkEnd w:id="350"/>
    </w:p>
    <w:p w:rsidR="004D36BA" w:rsidRDefault="004D36BA" w:rsidP="004D36BA">
      <w:pPr>
        <w:tabs>
          <w:tab w:val="left" w:pos="540"/>
        </w:tabs>
        <w:ind w:firstLineChars="200" w:firstLine="480"/>
        <w:rPr>
          <w:rFonts w:ascii="宋体" w:hAnsi="宋体"/>
        </w:rPr>
      </w:pPr>
      <w:r>
        <w:rPr>
          <w:rFonts w:ascii="宋体" w:hAnsi="宋体" w:hint="eastAsia"/>
        </w:rPr>
        <w:t>对发现的假币进行收缴登记，打印假币收缴凭证。</w:t>
      </w:r>
    </w:p>
    <w:p w:rsidR="004D36BA" w:rsidRDefault="0004090F" w:rsidP="004D36BA">
      <w:pPr>
        <w:tabs>
          <w:tab w:val="left" w:pos="540"/>
        </w:tabs>
        <w:rPr>
          <w:rFonts w:ascii="宋体" w:hAnsi="宋体"/>
        </w:rPr>
      </w:pPr>
      <w:r>
        <w:rPr>
          <w:rFonts w:ascii="宋体" w:hAnsi="宋体" w:hint="eastAsia"/>
          <w:noProof/>
        </w:rPr>
        <w:lastRenderedPageBreak/>
        <w:drawing>
          <wp:inline distT="0" distB="0" distL="0" distR="0">
            <wp:extent cx="4171950" cy="3686175"/>
            <wp:effectExtent l="1905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8" cstate="print"/>
                    <a:srcRect/>
                    <a:stretch>
                      <a:fillRect/>
                    </a:stretch>
                  </pic:blipFill>
                  <pic:spPr bwMode="auto">
                    <a:xfrm>
                      <a:off x="0" y="0"/>
                      <a:ext cx="4171950" cy="3686175"/>
                    </a:xfrm>
                    <a:prstGeom prst="rect">
                      <a:avLst/>
                    </a:prstGeom>
                    <a:noFill/>
                    <a:ln w="9525">
                      <a:noFill/>
                      <a:miter lim="800000"/>
                      <a:headEnd/>
                      <a:tailEnd/>
                    </a:ln>
                  </pic:spPr>
                </pic:pic>
              </a:graphicData>
            </a:graphic>
          </wp:inline>
        </w:drawing>
      </w:r>
    </w:p>
    <w:p w:rsidR="004D36BA" w:rsidRDefault="004D36BA" w:rsidP="004D36BA">
      <w:pPr>
        <w:tabs>
          <w:tab w:val="left" w:pos="540"/>
        </w:tabs>
        <w:jc w:val="center"/>
        <w:rPr>
          <w:rFonts w:ascii="宋体" w:hAnsi="宋体"/>
        </w:rPr>
      </w:pPr>
      <w:r>
        <w:rPr>
          <w:rFonts w:ascii="宋体" w:hAnsi="宋体" w:hint="eastAsia"/>
        </w:rPr>
        <w:t>图1.17</w:t>
      </w:r>
    </w:p>
    <w:p w:rsidR="004D36BA" w:rsidRDefault="004D36BA" w:rsidP="004D36BA">
      <w:pPr>
        <w:pStyle w:val="6"/>
        <w:spacing w:line="360" w:lineRule="auto"/>
        <w:rPr>
          <w:rFonts w:ascii="宋体" w:eastAsia="宋体" w:hAnsi="宋体"/>
        </w:rPr>
      </w:pPr>
      <w:bookmarkStart w:id="351" w:name="_Toc79312293"/>
      <w:bookmarkStart w:id="352" w:name="_Toc173674665"/>
      <w:r>
        <w:rPr>
          <w:rFonts w:ascii="宋体" w:eastAsia="宋体" w:hAnsi="宋体" w:hint="eastAsia"/>
        </w:rPr>
        <w:t>（二）术语解释及参数说明</w:t>
      </w:r>
      <w:bookmarkEnd w:id="351"/>
      <w:bookmarkEnd w:id="3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tabs>
                <w:tab w:val="left" w:pos="540"/>
              </w:tabs>
              <w:rPr>
                <w:rFonts w:ascii="宋体" w:hAnsi="宋体"/>
              </w:rPr>
            </w:pPr>
            <w:r>
              <w:rPr>
                <w:rFonts w:ascii="宋体" w:hAnsi="宋体" w:hint="eastAsia"/>
              </w:rPr>
              <w:t>持有人名称</w:t>
            </w:r>
          </w:p>
        </w:tc>
        <w:tc>
          <w:tcPr>
            <w:tcW w:w="6300" w:type="dxa"/>
          </w:tcPr>
          <w:p w:rsidR="004D36BA" w:rsidRDefault="004D36BA" w:rsidP="004D36BA">
            <w:pPr>
              <w:tabs>
                <w:tab w:val="left" w:pos="72"/>
              </w:tabs>
              <w:rPr>
                <w:rFonts w:ascii="宋体" w:hAnsi="宋体"/>
              </w:rPr>
            </w:pPr>
            <w:r>
              <w:rPr>
                <w:rFonts w:ascii="宋体" w:hAnsi="宋体" w:hint="eastAsia"/>
              </w:rPr>
              <w:t>持有假币客户的名称。不输入时应经过主管授权。</w:t>
            </w:r>
          </w:p>
        </w:tc>
      </w:tr>
      <w:tr w:rsidR="004D36BA">
        <w:tc>
          <w:tcPr>
            <w:tcW w:w="2088" w:type="dxa"/>
          </w:tcPr>
          <w:p w:rsidR="004D36BA" w:rsidRDefault="004D36BA" w:rsidP="004D36BA">
            <w:pPr>
              <w:tabs>
                <w:tab w:val="left" w:pos="540"/>
              </w:tabs>
              <w:rPr>
                <w:rFonts w:ascii="宋体" w:hAnsi="宋体"/>
              </w:rPr>
            </w:pPr>
            <w:r>
              <w:rPr>
                <w:rFonts w:ascii="宋体" w:hAnsi="宋体" w:hint="eastAsia"/>
              </w:rPr>
              <w:t>制作方法</w:t>
            </w:r>
          </w:p>
        </w:tc>
        <w:tc>
          <w:tcPr>
            <w:tcW w:w="6300" w:type="dxa"/>
          </w:tcPr>
          <w:p w:rsidR="004D36BA" w:rsidRDefault="004D36BA" w:rsidP="004D36BA">
            <w:pPr>
              <w:tabs>
                <w:tab w:val="left" w:pos="72"/>
              </w:tabs>
              <w:rPr>
                <w:rFonts w:ascii="宋体" w:hAnsi="宋体"/>
              </w:rPr>
            </w:pPr>
            <w:r>
              <w:rPr>
                <w:rFonts w:ascii="宋体" w:hAnsi="宋体" w:hint="eastAsia"/>
              </w:rPr>
              <w:t>假币的制作方法。如“机制”等</w:t>
            </w:r>
          </w:p>
        </w:tc>
      </w:tr>
      <w:tr w:rsidR="004D36BA">
        <w:tc>
          <w:tcPr>
            <w:tcW w:w="2088" w:type="dxa"/>
          </w:tcPr>
          <w:p w:rsidR="004D36BA" w:rsidRDefault="004D36BA" w:rsidP="004D36BA">
            <w:pPr>
              <w:tabs>
                <w:tab w:val="left" w:pos="540"/>
              </w:tabs>
              <w:rPr>
                <w:rFonts w:ascii="宋体" w:hAnsi="宋体"/>
              </w:rPr>
            </w:pPr>
            <w:r>
              <w:rPr>
                <w:rFonts w:ascii="宋体" w:hAnsi="宋体" w:hint="eastAsia"/>
              </w:rPr>
              <w:t>假币来源</w:t>
            </w:r>
          </w:p>
        </w:tc>
        <w:tc>
          <w:tcPr>
            <w:tcW w:w="6300" w:type="dxa"/>
          </w:tcPr>
          <w:p w:rsidR="004D36BA" w:rsidRDefault="004D36BA" w:rsidP="004D36BA">
            <w:pPr>
              <w:tabs>
                <w:tab w:val="left" w:pos="72"/>
              </w:tabs>
              <w:rPr>
                <w:rFonts w:ascii="宋体" w:hAnsi="宋体"/>
              </w:rPr>
            </w:pPr>
            <w:r>
              <w:rPr>
                <w:rFonts w:ascii="宋体" w:hAnsi="宋体" w:hint="eastAsia"/>
              </w:rPr>
              <w:t>假币持有人描述的假币来源。</w:t>
            </w:r>
          </w:p>
        </w:tc>
      </w:tr>
    </w:tbl>
    <w:p w:rsidR="004D36BA" w:rsidRDefault="004D36BA" w:rsidP="004D36BA">
      <w:pPr>
        <w:pStyle w:val="6"/>
        <w:spacing w:line="360" w:lineRule="auto"/>
        <w:rPr>
          <w:rFonts w:ascii="宋体" w:eastAsia="宋体" w:hAnsi="宋体"/>
        </w:rPr>
      </w:pPr>
      <w:bookmarkStart w:id="353" w:name="_Toc79312294"/>
      <w:bookmarkStart w:id="354" w:name="_Toc173674666"/>
      <w:r>
        <w:rPr>
          <w:rFonts w:ascii="宋体" w:eastAsia="宋体" w:hAnsi="宋体" w:hint="eastAsia"/>
        </w:rPr>
        <w:t>（三）</w:t>
      </w:r>
      <w:bookmarkStart w:id="355" w:name="_Toc79312295"/>
      <w:bookmarkEnd w:id="353"/>
      <w:r>
        <w:rPr>
          <w:rFonts w:ascii="宋体" w:eastAsia="宋体" w:hAnsi="宋体" w:hint="eastAsia"/>
        </w:rPr>
        <w:t>操作要点</w:t>
      </w:r>
      <w:bookmarkEnd w:id="354"/>
      <w:bookmarkEnd w:id="355"/>
    </w:p>
    <w:p w:rsidR="004D36BA" w:rsidRDefault="004D36BA" w:rsidP="004D36BA">
      <w:pPr>
        <w:numPr>
          <w:ilvl w:val="0"/>
          <w:numId w:val="89"/>
        </w:numPr>
        <w:rPr>
          <w:rFonts w:ascii="宋体" w:hAnsi="宋体"/>
        </w:rPr>
      </w:pPr>
      <w:r>
        <w:rPr>
          <w:rFonts w:ascii="宋体" w:hAnsi="宋体" w:hint="eastAsia"/>
        </w:rPr>
        <w:t>假币收缴必须换人复核，一次收缴假币的金额超过设定金额时，收缴必须经主管授权。</w:t>
      </w:r>
    </w:p>
    <w:p w:rsidR="004D36BA" w:rsidRDefault="004D36BA" w:rsidP="004D36BA">
      <w:pPr>
        <w:numPr>
          <w:ilvl w:val="0"/>
          <w:numId w:val="89"/>
        </w:numPr>
        <w:rPr>
          <w:rFonts w:ascii="宋体" w:hAnsi="宋体"/>
        </w:rPr>
      </w:pPr>
      <w:r>
        <w:rPr>
          <w:rFonts w:ascii="宋体" w:hAnsi="宋体" w:hint="eastAsia"/>
        </w:rPr>
        <w:t>可以在券别信息中逐张输入假币信息。</w:t>
      </w:r>
    </w:p>
    <w:p w:rsidR="004D36BA" w:rsidRDefault="004D36BA" w:rsidP="004D36BA">
      <w:pPr>
        <w:numPr>
          <w:ilvl w:val="0"/>
          <w:numId w:val="89"/>
        </w:numPr>
        <w:rPr>
          <w:rFonts w:ascii="宋体" w:hAnsi="宋体"/>
        </w:rPr>
      </w:pPr>
      <w:r>
        <w:rPr>
          <w:rFonts w:ascii="宋体" w:hAnsi="宋体" w:hint="eastAsia"/>
        </w:rPr>
        <w:t>由于各地假币收缴凭证格式不一样，总行可以根据分行提供的本地假币收缴凭证，设置该分行的打印模板。</w:t>
      </w:r>
    </w:p>
    <w:p w:rsidR="004D36BA" w:rsidRDefault="004D36BA" w:rsidP="004D36BA">
      <w:pPr>
        <w:numPr>
          <w:ilvl w:val="0"/>
          <w:numId w:val="89"/>
        </w:numPr>
        <w:rPr>
          <w:rFonts w:ascii="宋体" w:hAnsi="宋体"/>
        </w:rPr>
      </w:pPr>
      <w:r>
        <w:rPr>
          <w:rFonts w:ascii="宋体" w:hAnsi="宋体" w:hint="eastAsia"/>
        </w:rPr>
        <w:t>假币收缴没有撤销和冲正功能，复核人员在复核时，需认真核对各项要素录入是否正确。</w:t>
      </w:r>
    </w:p>
    <w:p w:rsidR="004D36BA" w:rsidRDefault="004D36BA" w:rsidP="004D36BA">
      <w:pPr>
        <w:numPr>
          <w:ilvl w:val="0"/>
          <w:numId w:val="89"/>
        </w:numPr>
        <w:rPr>
          <w:rFonts w:ascii="宋体" w:hAnsi="宋体"/>
        </w:rPr>
      </w:pPr>
      <w:r>
        <w:rPr>
          <w:rFonts w:ascii="宋体" w:hAnsi="宋体" w:hint="eastAsia"/>
        </w:rPr>
        <w:t>如果假币没收错误或者录入信息有误，导致需要进行调整，则可以使用假币修正功能，先将此笔没收的假币修正为真币，再重新没收。修正为真币时系</w:t>
      </w:r>
      <w:r>
        <w:rPr>
          <w:rFonts w:ascii="宋体" w:hAnsi="宋体" w:hint="eastAsia"/>
        </w:rPr>
        <w:lastRenderedPageBreak/>
        <w:t>统会产生长款挂账，重新没收后，应做短款挂账。两个挂账可以通过销账系统或通用记账功能进行对销。</w:t>
      </w:r>
    </w:p>
    <w:p w:rsidR="004D36BA" w:rsidRDefault="004D36BA" w:rsidP="004D36BA">
      <w:pPr>
        <w:pStyle w:val="6"/>
        <w:spacing w:line="360" w:lineRule="auto"/>
        <w:rPr>
          <w:rFonts w:ascii="宋体" w:eastAsia="宋体" w:hAnsi="宋体"/>
        </w:rPr>
      </w:pPr>
      <w:bookmarkStart w:id="356" w:name="_Toc79312296"/>
      <w:bookmarkStart w:id="357" w:name="_Toc173674667"/>
      <w:r>
        <w:rPr>
          <w:rFonts w:ascii="宋体" w:eastAsia="宋体" w:hAnsi="宋体" w:hint="eastAsia"/>
        </w:rPr>
        <w:t>（四）操作步骤</w:t>
      </w:r>
      <w:bookmarkEnd w:id="356"/>
      <w:bookmarkEnd w:id="3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76"/>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在业务代码中输入“2041”后回车，或选择“现金凭证”→“柜员现金业务”→“假币收缴”进入。</w:t>
            </w:r>
          </w:p>
        </w:tc>
      </w:tr>
      <w:tr w:rsidR="004D36BA">
        <w:tc>
          <w:tcPr>
            <w:tcW w:w="1548" w:type="dxa"/>
          </w:tcPr>
          <w:p w:rsidR="004D36BA" w:rsidRDefault="004D36BA" w:rsidP="004D36BA">
            <w:pPr>
              <w:numPr>
                <w:ilvl w:val="0"/>
                <w:numId w:val="76"/>
              </w:numPr>
              <w:rPr>
                <w:rFonts w:ascii="宋体" w:hAnsi="宋体"/>
              </w:rPr>
            </w:pPr>
          </w:p>
        </w:tc>
        <w:tc>
          <w:tcPr>
            <w:tcW w:w="6840" w:type="dxa"/>
          </w:tcPr>
          <w:p w:rsidR="004D36BA" w:rsidRDefault="004D36BA" w:rsidP="004D36BA">
            <w:pPr>
              <w:rPr>
                <w:rFonts w:ascii="宋体" w:hAnsi="宋体"/>
              </w:rPr>
            </w:pPr>
            <w:r>
              <w:rPr>
                <w:rFonts w:ascii="宋体" w:hAnsi="宋体" w:hint="eastAsia"/>
              </w:rPr>
              <w:t>如需查询收缴历史记录，选择查询。</w:t>
            </w:r>
          </w:p>
        </w:tc>
      </w:tr>
      <w:tr w:rsidR="004D36BA">
        <w:tc>
          <w:tcPr>
            <w:tcW w:w="1548" w:type="dxa"/>
          </w:tcPr>
          <w:p w:rsidR="004D36BA" w:rsidRDefault="004D36BA" w:rsidP="004D36BA">
            <w:pPr>
              <w:numPr>
                <w:ilvl w:val="0"/>
                <w:numId w:val="76"/>
              </w:numPr>
              <w:rPr>
                <w:rFonts w:ascii="宋体" w:hAnsi="宋体"/>
              </w:rPr>
            </w:pPr>
          </w:p>
        </w:tc>
        <w:tc>
          <w:tcPr>
            <w:tcW w:w="6840" w:type="dxa"/>
          </w:tcPr>
          <w:p w:rsidR="004D36BA" w:rsidRDefault="004D36BA" w:rsidP="004D36BA">
            <w:pPr>
              <w:rPr>
                <w:rFonts w:ascii="宋体" w:hAnsi="宋体"/>
              </w:rPr>
            </w:pPr>
            <w:r>
              <w:rPr>
                <w:rFonts w:ascii="宋体" w:hAnsi="宋体" w:hint="eastAsia"/>
              </w:rPr>
              <w:t>选择：收缴，输入收缴信息，如需输入券别，选择金额栏右侧的小按钮。</w:t>
            </w:r>
          </w:p>
        </w:tc>
      </w:tr>
      <w:tr w:rsidR="004D36BA">
        <w:tc>
          <w:tcPr>
            <w:tcW w:w="1548" w:type="dxa"/>
          </w:tcPr>
          <w:p w:rsidR="004D36BA" w:rsidRDefault="004D36BA" w:rsidP="004D36BA">
            <w:pPr>
              <w:numPr>
                <w:ilvl w:val="0"/>
                <w:numId w:val="76"/>
              </w:numPr>
              <w:rPr>
                <w:rFonts w:ascii="宋体" w:hAnsi="宋体"/>
              </w:rPr>
            </w:pPr>
          </w:p>
        </w:tc>
        <w:tc>
          <w:tcPr>
            <w:tcW w:w="6840" w:type="dxa"/>
          </w:tcPr>
          <w:p w:rsidR="004D36BA" w:rsidRDefault="004D36BA" w:rsidP="004D36BA">
            <w:pPr>
              <w:rPr>
                <w:rFonts w:ascii="宋体" w:hAnsi="宋体"/>
              </w:rPr>
            </w:pPr>
            <w:r>
              <w:rPr>
                <w:rFonts w:ascii="宋体" w:hAnsi="宋体" w:hint="eastAsia"/>
              </w:rPr>
              <w:t>按F7进入复核画面让复核人员复核。</w:t>
            </w:r>
          </w:p>
        </w:tc>
      </w:tr>
      <w:tr w:rsidR="004D36BA">
        <w:tc>
          <w:tcPr>
            <w:tcW w:w="1548" w:type="dxa"/>
          </w:tcPr>
          <w:p w:rsidR="004D36BA" w:rsidRDefault="004D36BA" w:rsidP="004D36BA">
            <w:pPr>
              <w:numPr>
                <w:ilvl w:val="0"/>
                <w:numId w:val="76"/>
              </w:numPr>
              <w:rPr>
                <w:rFonts w:ascii="宋体" w:hAnsi="宋体"/>
              </w:rPr>
            </w:pPr>
          </w:p>
        </w:tc>
        <w:tc>
          <w:tcPr>
            <w:tcW w:w="6840" w:type="dxa"/>
          </w:tcPr>
          <w:p w:rsidR="004D36BA" w:rsidRDefault="004D36BA" w:rsidP="004D36BA">
            <w:pPr>
              <w:rPr>
                <w:rFonts w:ascii="宋体" w:hAnsi="宋体"/>
              </w:rPr>
            </w:pPr>
            <w:r>
              <w:rPr>
                <w:rFonts w:ascii="宋体" w:hAnsi="宋体" w:hint="eastAsia"/>
              </w:rPr>
              <w:t>选择：确定，如需授权，请授权人员同步授权。</w:t>
            </w:r>
          </w:p>
        </w:tc>
      </w:tr>
      <w:tr w:rsidR="004D36BA">
        <w:tc>
          <w:tcPr>
            <w:tcW w:w="1548" w:type="dxa"/>
          </w:tcPr>
          <w:p w:rsidR="004D36BA" w:rsidRDefault="004D36BA" w:rsidP="004D36BA">
            <w:pPr>
              <w:numPr>
                <w:ilvl w:val="0"/>
                <w:numId w:val="76"/>
              </w:numPr>
              <w:rPr>
                <w:rFonts w:ascii="宋体" w:hAnsi="宋体"/>
              </w:rPr>
            </w:pPr>
          </w:p>
        </w:tc>
        <w:tc>
          <w:tcPr>
            <w:tcW w:w="6840" w:type="dxa"/>
          </w:tcPr>
          <w:p w:rsidR="004D36BA" w:rsidRDefault="004D36BA" w:rsidP="004D36BA">
            <w:pPr>
              <w:rPr>
                <w:rFonts w:ascii="宋体" w:hAnsi="宋体"/>
              </w:rPr>
            </w:pPr>
            <w:r>
              <w:rPr>
                <w:rFonts w:ascii="宋体" w:hAnsi="宋体" w:hint="eastAsia"/>
              </w:rPr>
              <w:t>成功后，打印假币收缴凭证。</w:t>
            </w:r>
          </w:p>
        </w:tc>
      </w:tr>
    </w:tbl>
    <w:p w:rsidR="004D36BA" w:rsidRDefault="004D36BA" w:rsidP="004D36BA">
      <w:pPr>
        <w:pStyle w:val="5"/>
        <w:rPr>
          <w:rFonts w:ascii="宋体" w:hAnsi="宋体"/>
        </w:rPr>
      </w:pPr>
      <w:bookmarkStart w:id="358" w:name="_二、假币交接（业务代码2045）"/>
      <w:bookmarkStart w:id="359" w:name="_Toc65055426"/>
      <w:bookmarkStart w:id="360" w:name="_Toc68572025"/>
      <w:bookmarkStart w:id="361" w:name="_Toc79312313"/>
      <w:bookmarkStart w:id="362" w:name="_Toc173674668"/>
      <w:bookmarkStart w:id="363" w:name="_Toc183917967"/>
      <w:bookmarkStart w:id="364" w:name="_Toc65055412"/>
      <w:bookmarkStart w:id="365" w:name="_Toc68572011"/>
      <w:bookmarkStart w:id="366" w:name="_Toc79312297"/>
      <w:bookmarkEnd w:id="358"/>
      <w:r>
        <w:rPr>
          <w:rFonts w:ascii="宋体" w:hAnsi="宋体" w:hint="eastAsia"/>
        </w:rPr>
        <w:t>十六、假币丢失</w:t>
      </w:r>
      <w:bookmarkEnd w:id="359"/>
      <w:bookmarkEnd w:id="360"/>
      <w:r>
        <w:rPr>
          <w:rFonts w:ascii="宋体" w:hAnsi="宋体" w:hint="eastAsia"/>
        </w:rPr>
        <w:t>（业务代码2042）</w:t>
      </w:r>
      <w:bookmarkEnd w:id="361"/>
      <w:bookmarkEnd w:id="362"/>
      <w:bookmarkEnd w:id="363"/>
    </w:p>
    <w:p w:rsidR="004D36BA" w:rsidRDefault="004D36BA" w:rsidP="0004090F">
      <w:pPr>
        <w:pStyle w:val="6"/>
        <w:spacing w:line="360" w:lineRule="auto"/>
        <w:rPr>
          <w:rFonts w:ascii="宋体" w:eastAsia="宋体" w:hAnsi="宋体"/>
        </w:rPr>
      </w:pPr>
      <w:bookmarkStart w:id="367" w:name="_Toc79312314"/>
      <w:bookmarkStart w:id="368" w:name="_Toc173674669"/>
      <w:r>
        <w:rPr>
          <w:rFonts w:ascii="宋体" w:eastAsia="宋体" w:hAnsi="宋体" w:hint="eastAsia"/>
        </w:rPr>
        <w:t>（一）功能介绍</w:t>
      </w:r>
      <w:bookmarkEnd w:id="367"/>
      <w:bookmarkEnd w:id="368"/>
    </w:p>
    <w:p w:rsidR="004D36BA" w:rsidRDefault="004D36BA" w:rsidP="004D36BA">
      <w:pPr>
        <w:ind w:firstLineChars="200" w:firstLine="480"/>
        <w:rPr>
          <w:rFonts w:ascii="宋体" w:hAnsi="宋体"/>
        </w:rPr>
      </w:pPr>
      <w:r>
        <w:rPr>
          <w:rFonts w:ascii="宋体" w:hAnsi="宋体" w:hint="eastAsia"/>
        </w:rPr>
        <w:t>对尾箱中保管的假币发生丢失和已经丢失的假币又找回的情况进行登记。</w:t>
      </w:r>
    </w:p>
    <w:p w:rsidR="004D36BA" w:rsidRDefault="0004090F" w:rsidP="004D36BA">
      <w:pPr>
        <w:rPr>
          <w:rFonts w:ascii="宋体" w:hAnsi="宋体"/>
        </w:rPr>
      </w:pPr>
      <w:r>
        <w:rPr>
          <w:rFonts w:ascii="宋体" w:hAnsi="宋体" w:hint="eastAsia"/>
          <w:noProof/>
        </w:rPr>
        <w:drawing>
          <wp:inline distT="0" distB="0" distL="0" distR="0">
            <wp:extent cx="5267325" cy="3009900"/>
            <wp:effectExtent l="1905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9" cstate="print"/>
                    <a:srcRect/>
                    <a:stretch>
                      <a:fillRect/>
                    </a:stretch>
                  </pic:blipFill>
                  <pic:spPr bwMode="auto">
                    <a:xfrm>
                      <a:off x="0" y="0"/>
                      <a:ext cx="5267325" cy="3009900"/>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图1.18</w:t>
      </w:r>
    </w:p>
    <w:p w:rsidR="004D36BA" w:rsidRDefault="004D36BA" w:rsidP="004D36BA">
      <w:pPr>
        <w:rPr>
          <w:rFonts w:ascii="宋体" w:hAnsi="宋体"/>
        </w:rPr>
      </w:pPr>
      <w:r>
        <w:rPr>
          <w:rFonts w:ascii="宋体" w:hAnsi="宋体" w:hint="eastAsia"/>
        </w:rPr>
        <w:t>说明：</w:t>
      </w:r>
    </w:p>
    <w:p w:rsidR="004D36BA" w:rsidRDefault="004D36BA" w:rsidP="004D36BA">
      <w:pPr>
        <w:numPr>
          <w:ilvl w:val="1"/>
          <w:numId w:val="89"/>
        </w:numPr>
        <w:rPr>
          <w:rFonts w:ascii="宋体" w:hAnsi="宋体"/>
        </w:rPr>
      </w:pPr>
      <w:r>
        <w:rPr>
          <w:rFonts w:ascii="宋体" w:hAnsi="宋体" w:hint="eastAsia"/>
        </w:rPr>
        <w:lastRenderedPageBreak/>
        <w:t>登记丢失时，选择上面某一条记录，点击增加，即可将此条记录选入下方“丢失假币信息域”。</w:t>
      </w:r>
    </w:p>
    <w:p w:rsidR="004D36BA" w:rsidRDefault="004D36BA" w:rsidP="004D36BA">
      <w:pPr>
        <w:numPr>
          <w:ilvl w:val="1"/>
          <w:numId w:val="89"/>
        </w:numPr>
        <w:rPr>
          <w:rFonts w:ascii="宋体" w:hAnsi="宋体"/>
        </w:rPr>
      </w:pPr>
      <w:r>
        <w:rPr>
          <w:rFonts w:ascii="宋体" w:hAnsi="宋体" w:hint="eastAsia"/>
        </w:rPr>
        <w:t>如果同一个号码的假币有多张，只丢失了其中的一张，可以在“数量”处进行修改。</w:t>
      </w:r>
    </w:p>
    <w:p w:rsidR="004D36BA" w:rsidRDefault="004D36BA" w:rsidP="0004090F">
      <w:pPr>
        <w:pStyle w:val="6"/>
        <w:spacing w:line="360" w:lineRule="auto"/>
        <w:rPr>
          <w:rFonts w:ascii="宋体" w:eastAsia="宋体" w:hAnsi="宋体"/>
        </w:rPr>
      </w:pPr>
      <w:bookmarkStart w:id="369" w:name="_Toc79312316"/>
      <w:bookmarkStart w:id="370" w:name="_Toc173674670"/>
      <w:bookmarkStart w:id="371" w:name="_Toc68572029"/>
      <w:bookmarkStart w:id="372" w:name="_Toc65055430"/>
      <w:r>
        <w:rPr>
          <w:rFonts w:ascii="宋体" w:eastAsia="宋体" w:hAnsi="宋体" w:hint="eastAsia"/>
        </w:rPr>
        <w:t>（二）</w:t>
      </w:r>
      <w:bookmarkStart w:id="373" w:name="_Toc79312317"/>
      <w:bookmarkEnd w:id="369"/>
      <w:r>
        <w:rPr>
          <w:rFonts w:ascii="宋体" w:eastAsia="宋体" w:hAnsi="宋体" w:hint="eastAsia"/>
        </w:rPr>
        <w:t>操作要点</w:t>
      </w:r>
      <w:bookmarkEnd w:id="370"/>
      <w:bookmarkEnd w:id="373"/>
    </w:p>
    <w:p w:rsidR="004D36BA" w:rsidRDefault="004D36BA" w:rsidP="004D36BA">
      <w:pPr>
        <w:numPr>
          <w:ilvl w:val="3"/>
          <w:numId w:val="82"/>
        </w:numPr>
        <w:rPr>
          <w:rFonts w:ascii="宋体" w:hAnsi="宋体"/>
        </w:rPr>
      </w:pPr>
      <w:r>
        <w:rPr>
          <w:rFonts w:ascii="宋体" w:hAnsi="宋体" w:hint="eastAsia"/>
        </w:rPr>
        <w:t>只能对用户自己尾箱中丢失的假币进行丢失登记，已进行了丢失登记的假币找回时，进行找回登记。</w:t>
      </w:r>
    </w:p>
    <w:p w:rsidR="004D36BA" w:rsidRDefault="004D36BA" w:rsidP="004D36BA">
      <w:pPr>
        <w:numPr>
          <w:ilvl w:val="3"/>
          <w:numId w:val="82"/>
        </w:numPr>
        <w:rPr>
          <w:rFonts w:ascii="宋体" w:hAnsi="宋体"/>
        </w:rPr>
      </w:pPr>
      <w:r>
        <w:rPr>
          <w:rFonts w:ascii="宋体" w:hAnsi="宋体" w:hint="eastAsia"/>
        </w:rPr>
        <w:t>假币找回时由找回用户在自己尾箱中进行找回登记，不能跨机构登记找回。</w:t>
      </w:r>
    </w:p>
    <w:p w:rsidR="004D36BA" w:rsidRDefault="004D36BA" w:rsidP="004D36BA">
      <w:pPr>
        <w:numPr>
          <w:ilvl w:val="3"/>
          <w:numId w:val="82"/>
        </w:numPr>
        <w:rPr>
          <w:rFonts w:ascii="宋体" w:hAnsi="宋体"/>
        </w:rPr>
      </w:pPr>
      <w:r>
        <w:rPr>
          <w:rFonts w:ascii="宋体" w:hAnsi="宋体" w:hint="eastAsia"/>
        </w:rPr>
        <w:t>丢失登记和找回登记都必须经主管授权。</w:t>
      </w:r>
    </w:p>
    <w:p w:rsidR="004D36BA" w:rsidRDefault="004D36BA" w:rsidP="004D36BA">
      <w:pPr>
        <w:numPr>
          <w:ilvl w:val="3"/>
          <w:numId w:val="82"/>
        </w:numPr>
        <w:rPr>
          <w:rFonts w:ascii="宋体" w:hAnsi="宋体"/>
        </w:rPr>
      </w:pPr>
      <w:r>
        <w:rPr>
          <w:rFonts w:ascii="宋体" w:hAnsi="宋体" w:hint="eastAsia"/>
        </w:rPr>
        <w:t>如果柜员尾箱存在多个管理员，应经尾箱另一管理员复核确认。</w:t>
      </w:r>
    </w:p>
    <w:p w:rsidR="004D36BA" w:rsidRDefault="004D36BA" w:rsidP="0004090F">
      <w:pPr>
        <w:pStyle w:val="6"/>
        <w:spacing w:line="360" w:lineRule="auto"/>
        <w:rPr>
          <w:rFonts w:ascii="宋体" w:eastAsia="宋体" w:hAnsi="宋体"/>
        </w:rPr>
      </w:pPr>
      <w:bookmarkStart w:id="374" w:name="_Toc79312318"/>
      <w:bookmarkStart w:id="375" w:name="_Toc173674671"/>
      <w:r>
        <w:rPr>
          <w:rFonts w:ascii="宋体" w:eastAsia="宋体" w:hAnsi="宋体" w:hint="eastAsia"/>
        </w:rPr>
        <w:t>（三）操作步骤</w:t>
      </w:r>
      <w:bookmarkEnd w:id="371"/>
      <w:bookmarkEnd w:id="372"/>
      <w:bookmarkEnd w:id="374"/>
      <w:bookmarkEnd w:id="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84"/>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在业务代码中输入“2042”后回车，或选择“现金凭证”→“柜员现金业务”→“假币丢失”进入。</w:t>
            </w:r>
          </w:p>
        </w:tc>
      </w:tr>
      <w:tr w:rsidR="004D36BA">
        <w:tc>
          <w:tcPr>
            <w:tcW w:w="1548" w:type="dxa"/>
          </w:tcPr>
          <w:p w:rsidR="004D36BA" w:rsidRDefault="004D36BA" w:rsidP="004D36BA">
            <w:pPr>
              <w:numPr>
                <w:ilvl w:val="0"/>
                <w:numId w:val="84"/>
              </w:numPr>
              <w:rPr>
                <w:rFonts w:ascii="宋体" w:hAnsi="宋体"/>
              </w:rPr>
            </w:pPr>
            <w:r>
              <w:rPr>
                <w:rFonts w:ascii="宋体" w:hAnsi="宋体" w:hint="eastAsia"/>
              </w:rPr>
              <w:t>查询</w:t>
            </w:r>
          </w:p>
        </w:tc>
        <w:tc>
          <w:tcPr>
            <w:tcW w:w="6840" w:type="dxa"/>
          </w:tcPr>
          <w:p w:rsidR="004D36BA" w:rsidRDefault="004D36BA" w:rsidP="004D36BA">
            <w:pPr>
              <w:rPr>
                <w:rFonts w:ascii="宋体" w:hAnsi="宋体"/>
              </w:rPr>
            </w:pPr>
            <w:r>
              <w:rPr>
                <w:rFonts w:ascii="宋体" w:hAnsi="宋体" w:hint="eastAsia"/>
              </w:rPr>
              <w:t>选择：查询，显示丢失记录，不输入时默认查全部丢失记录。</w:t>
            </w:r>
          </w:p>
        </w:tc>
      </w:tr>
      <w:tr w:rsidR="004D36BA">
        <w:trPr>
          <w:cantSplit/>
          <w:trHeight w:val="864"/>
        </w:trPr>
        <w:tc>
          <w:tcPr>
            <w:tcW w:w="1548" w:type="dxa"/>
            <w:tcBorders>
              <w:bottom w:val="single" w:sz="4" w:space="0" w:color="auto"/>
            </w:tcBorders>
          </w:tcPr>
          <w:p w:rsidR="004D36BA" w:rsidRDefault="004D36BA" w:rsidP="004D36BA">
            <w:pPr>
              <w:numPr>
                <w:ilvl w:val="0"/>
                <w:numId w:val="84"/>
              </w:numPr>
              <w:rPr>
                <w:rFonts w:ascii="宋体" w:hAnsi="宋体"/>
              </w:rPr>
            </w:pPr>
            <w:r>
              <w:rPr>
                <w:rFonts w:ascii="宋体" w:hAnsi="宋体" w:hint="eastAsia"/>
              </w:rPr>
              <w:t>登记丢失</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1.选择：登记丢失，进入窗口，</w:t>
            </w:r>
            <w:r>
              <w:rPr>
                <w:rFonts w:ascii="宋体" w:hAnsi="宋体"/>
              </w:rPr>
              <w:br/>
            </w:r>
            <w:r>
              <w:rPr>
                <w:rFonts w:ascii="宋体" w:hAnsi="宋体" w:hint="eastAsia"/>
              </w:rPr>
              <w:t>2.输入币种后选择：下传表外，系统自动下传假币收缴记录,</w:t>
            </w:r>
            <w:r>
              <w:rPr>
                <w:rFonts w:ascii="宋体" w:hAnsi="宋体"/>
              </w:rPr>
              <w:br/>
            </w:r>
            <w:r>
              <w:rPr>
                <w:rFonts w:ascii="宋体" w:hAnsi="宋体" w:hint="eastAsia"/>
              </w:rPr>
              <w:t>3.选择需登记的假币信息后选择：加入，已加入的记录可根据实际丢失情况修改数量,</w:t>
            </w:r>
            <w:r>
              <w:rPr>
                <w:rFonts w:ascii="宋体" w:hAnsi="宋体"/>
              </w:rPr>
              <w:br/>
            </w:r>
            <w:r>
              <w:rPr>
                <w:rFonts w:ascii="宋体" w:hAnsi="宋体" w:hint="eastAsia"/>
              </w:rPr>
              <w:t>4.选择：登记丢失，</w:t>
            </w:r>
            <w:r>
              <w:rPr>
                <w:rFonts w:ascii="宋体" w:hAnsi="宋体"/>
              </w:rPr>
              <w:br/>
            </w:r>
            <w:r>
              <w:rPr>
                <w:rFonts w:ascii="宋体" w:hAnsi="宋体" w:hint="eastAsia"/>
              </w:rPr>
              <w:t>5.主管授权后，打印假币丢失登记表，登记结束</w:t>
            </w:r>
          </w:p>
        </w:tc>
      </w:tr>
      <w:tr w:rsidR="004D36BA">
        <w:trPr>
          <w:cantSplit/>
          <w:trHeight w:val="1171"/>
        </w:trPr>
        <w:tc>
          <w:tcPr>
            <w:tcW w:w="1548" w:type="dxa"/>
            <w:tcBorders>
              <w:bottom w:val="single" w:sz="4" w:space="0" w:color="auto"/>
            </w:tcBorders>
          </w:tcPr>
          <w:p w:rsidR="004D36BA" w:rsidRDefault="004D36BA" w:rsidP="004D36BA">
            <w:pPr>
              <w:numPr>
                <w:ilvl w:val="0"/>
                <w:numId w:val="84"/>
              </w:numPr>
              <w:rPr>
                <w:rFonts w:ascii="宋体" w:hAnsi="宋体"/>
              </w:rPr>
            </w:pPr>
            <w:r>
              <w:rPr>
                <w:rFonts w:ascii="宋体" w:hAnsi="宋体" w:hint="eastAsia"/>
              </w:rPr>
              <w:t>登记找回</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1.选择：登记找回，进入界面，输入币种，系统显示登记丢失的记录</w:t>
            </w:r>
            <w:r>
              <w:rPr>
                <w:rFonts w:ascii="宋体" w:hAnsi="宋体"/>
              </w:rPr>
              <w:br/>
            </w:r>
            <w:r>
              <w:rPr>
                <w:rFonts w:ascii="宋体" w:hAnsi="宋体" w:hint="eastAsia"/>
              </w:rPr>
              <w:t>2.选择找回假币对应的登记记录，可根据实际找回情况修改数量</w:t>
            </w:r>
            <w:r>
              <w:rPr>
                <w:rFonts w:ascii="宋体" w:hAnsi="宋体"/>
              </w:rPr>
              <w:br/>
            </w:r>
            <w:r>
              <w:rPr>
                <w:rFonts w:ascii="宋体" w:hAnsi="宋体" w:hint="eastAsia"/>
              </w:rPr>
              <w:t>3.如需复核，按F7进入复核界面让尾箱另一管理员进行复核。</w:t>
            </w:r>
            <w:r>
              <w:rPr>
                <w:rFonts w:ascii="宋体" w:hAnsi="宋体"/>
              </w:rPr>
              <w:br/>
            </w:r>
            <w:r>
              <w:rPr>
                <w:rFonts w:ascii="宋体" w:hAnsi="宋体" w:hint="eastAsia"/>
              </w:rPr>
              <w:t>4.选择：登记找回，主管授权，打印假币找回登记表，登记完成</w:t>
            </w:r>
          </w:p>
        </w:tc>
      </w:tr>
    </w:tbl>
    <w:p w:rsidR="004D36BA" w:rsidRDefault="004D36BA" w:rsidP="004D36BA">
      <w:pPr>
        <w:pStyle w:val="5"/>
        <w:rPr>
          <w:rFonts w:ascii="宋体" w:hAnsi="宋体"/>
        </w:rPr>
      </w:pPr>
      <w:bookmarkStart w:id="376" w:name="_2、登记丢失"/>
      <w:bookmarkStart w:id="377" w:name="_Toc173674672"/>
      <w:bookmarkStart w:id="378" w:name="_Toc183917968"/>
      <w:bookmarkEnd w:id="376"/>
      <w:r>
        <w:rPr>
          <w:rFonts w:ascii="宋体" w:hAnsi="宋体" w:hint="eastAsia"/>
        </w:rPr>
        <w:lastRenderedPageBreak/>
        <w:t>十七、假币交接</w:t>
      </w:r>
      <w:bookmarkEnd w:id="364"/>
      <w:bookmarkEnd w:id="365"/>
      <w:r>
        <w:rPr>
          <w:rFonts w:ascii="宋体" w:hAnsi="宋体" w:hint="eastAsia"/>
        </w:rPr>
        <w:t>（业务代码2043）</w:t>
      </w:r>
      <w:bookmarkEnd w:id="366"/>
      <w:bookmarkEnd w:id="377"/>
      <w:bookmarkEnd w:id="378"/>
    </w:p>
    <w:p w:rsidR="004D36BA" w:rsidRDefault="004D36BA" w:rsidP="004D36BA">
      <w:pPr>
        <w:pStyle w:val="6"/>
        <w:spacing w:line="360" w:lineRule="auto"/>
        <w:rPr>
          <w:rFonts w:ascii="宋体" w:eastAsia="宋体" w:hAnsi="宋体"/>
        </w:rPr>
      </w:pPr>
      <w:bookmarkStart w:id="379" w:name="_Toc79312298"/>
      <w:bookmarkStart w:id="380" w:name="_Toc173674673"/>
      <w:r>
        <w:rPr>
          <w:rFonts w:ascii="宋体" w:eastAsia="宋体" w:hAnsi="宋体" w:hint="eastAsia"/>
        </w:rPr>
        <w:t>（一）功能介绍</w:t>
      </w:r>
      <w:bookmarkEnd w:id="379"/>
      <w:bookmarkEnd w:id="380"/>
    </w:p>
    <w:p w:rsidR="004D36BA" w:rsidRDefault="004D36BA" w:rsidP="004D36BA">
      <w:pPr>
        <w:ind w:firstLineChars="200" w:firstLine="480"/>
        <w:rPr>
          <w:rFonts w:ascii="宋体" w:hAnsi="宋体"/>
        </w:rPr>
      </w:pPr>
      <w:r>
        <w:rPr>
          <w:rFonts w:ascii="宋体" w:hAnsi="宋体" w:hint="eastAsia"/>
        </w:rPr>
        <w:t>将尾箱中保管的假币移交给其他尾箱管理员。</w:t>
      </w:r>
    </w:p>
    <w:p w:rsidR="004D36BA" w:rsidRDefault="0004090F" w:rsidP="004D36BA">
      <w:pPr>
        <w:rPr>
          <w:rFonts w:ascii="宋体" w:hAnsi="宋体"/>
        </w:rPr>
      </w:pPr>
      <w:r>
        <w:rPr>
          <w:rFonts w:ascii="宋体" w:hAnsi="宋体" w:hint="eastAsia"/>
          <w:noProof/>
        </w:rPr>
        <w:drawing>
          <wp:inline distT="0" distB="0" distL="0" distR="0">
            <wp:extent cx="5267325" cy="1609725"/>
            <wp:effectExtent l="1905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0" cstate="print"/>
                    <a:srcRect/>
                    <a:stretch>
                      <a:fillRect/>
                    </a:stretch>
                  </pic:blipFill>
                  <pic:spPr bwMode="auto">
                    <a:xfrm>
                      <a:off x="0" y="0"/>
                      <a:ext cx="5267325" cy="1609725"/>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图1.19</w:t>
      </w:r>
    </w:p>
    <w:p w:rsidR="004D36BA" w:rsidRDefault="0004090F" w:rsidP="004D36BA">
      <w:pPr>
        <w:rPr>
          <w:rFonts w:ascii="宋体" w:hAnsi="宋体"/>
        </w:rPr>
      </w:pPr>
      <w:r>
        <w:rPr>
          <w:rFonts w:ascii="宋体" w:hAnsi="宋体" w:hint="eastAsia"/>
          <w:noProof/>
        </w:rPr>
        <w:drawing>
          <wp:inline distT="0" distB="0" distL="0" distR="0">
            <wp:extent cx="5267325" cy="1571625"/>
            <wp:effectExtent l="19050" t="0" r="952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1" cstate="print"/>
                    <a:srcRect/>
                    <a:stretch>
                      <a:fillRect/>
                    </a:stretch>
                  </pic:blipFill>
                  <pic:spPr bwMode="auto">
                    <a:xfrm>
                      <a:off x="0" y="0"/>
                      <a:ext cx="5267325" cy="1571625"/>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图1.20</w:t>
      </w:r>
    </w:p>
    <w:p w:rsidR="004D36BA" w:rsidRDefault="004D36BA" w:rsidP="004D36BA">
      <w:pPr>
        <w:pStyle w:val="6"/>
        <w:spacing w:line="360" w:lineRule="auto"/>
        <w:rPr>
          <w:rFonts w:ascii="宋体" w:eastAsia="宋体" w:hAnsi="宋体"/>
        </w:rPr>
      </w:pPr>
      <w:bookmarkStart w:id="381" w:name="_Toc79312300"/>
      <w:bookmarkStart w:id="382" w:name="_Toc173674674"/>
      <w:bookmarkStart w:id="383" w:name="_Toc68572015"/>
      <w:bookmarkStart w:id="384" w:name="_Toc65055416"/>
      <w:r>
        <w:rPr>
          <w:rFonts w:ascii="宋体" w:eastAsia="宋体" w:hAnsi="宋体" w:hint="eastAsia"/>
        </w:rPr>
        <w:t>（二）</w:t>
      </w:r>
      <w:bookmarkStart w:id="385" w:name="_Toc79312301"/>
      <w:bookmarkEnd w:id="381"/>
      <w:r>
        <w:rPr>
          <w:rFonts w:ascii="宋体" w:eastAsia="宋体" w:hAnsi="宋体" w:hint="eastAsia"/>
        </w:rPr>
        <w:t>操作要点</w:t>
      </w:r>
      <w:bookmarkEnd w:id="382"/>
      <w:bookmarkEnd w:id="385"/>
    </w:p>
    <w:p w:rsidR="004D36BA" w:rsidRDefault="004D36BA" w:rsidP="004D36BA">
      <w:pPr>
        <w:numPr>
          <w:ilvl w:val="0"/>
          <w:numId w:val="81"/>
        </w:numPr>
        <w:rPr>
          <w:rFonts w:ascii="宋体" w:hAnsi="宋体"/>
        </w:rPr>
      </w:pPr>
      <w:r>
        <w:rPr>
          <w:rFonts w:ascii="宋体" w:hAnsi="宋体" w:hint="eastAsia"/>
        </w:rPr>
        <w:t>假币交接即可以在本机构内的两个非自助设备尾箱之间进行，也可以跨机构交给指定的非自助设备尾箱。</w:t>
      </w:r>
    </w:p>
    <w:p w:rsidR="004D36BA" w:rsidRDefault="004D36BA" w:rsidP="004D36BA">
      <w:pPr>
        <w:numPr>
          <w:ilvl w:val="0"/>
          <w:numId w:val="81"/>
        </w:numPr>
        <w:rPr>
          <w:rFonts w:ascii="宋体" w:hAnsi="宋体"/>
        </w:rPr>
      </w:pPr>
      <w:r>
        <w:rPr>
          <w:rFonts w:ascii="宋体" w:hAnsi="宋体" w:hint="eastAsia"/>
        </w:rPr>
        <w:t>假币付出时，系统默认将该币种的所有假币都交出，产生待交出的假币列表（如图1.19）。如果某种假币不对外交出，可在数量处进行修改，修改后点击“计算”，系统重新计算待交出的金额（如图1.20）。</w:t>
      </w:r>
    </w:p>
    <w:p w:rsidR="004D36BA" w:rsidRDefault="004D36BA" w:rsidP="004D36BA">
      <w:pPr>
        <w:numPr>
          <w:ilvl w:val="0"/>
          <w:numId w:val="81"/>
        </w:numPr>
        <w:rPr>
          <w:rFonts w:ascii="宋体" w:hAnsi="宋体"/>
        </w:rPr>
      </w:pPr>
      <w:r>
        <w:rPr>
          <w:rFonts w:ascii="宋体" w:hAnsi="宋体" w:hint="eastAsia"/>
        </w:rPr>
        <w:t>假币交接为异步处理方式。在进行假币交出后还需接收尾箱进行接收操作，接收成功后，一笔假币交接业务才算正常完成。在接收尾箱未接收前，交出尾箱用户可以选择放弃这笔假币交接业务。</w:t>
      </w:r>
    </w:p>
    <w:p w:rsidR="004D36BA" w:rsidRDefault="004D36BA" w:rsidP="004D36BA">
      <w:pPr>
        <w:numPr>
          <w:ilvl w:val="0"/>
          <w:numId w:val="81"/>
        </w:numPr>
        <w:rPr>
          <w:rFonts w:ascii="宋体" w:hAnsi="宋体"/>
        </w:rPr>
      </w:pPr>
      <w:r>
        <w:rPr>
          <w:rFonts w:ascii="宋体" w:hAnsi="宋体" w:hint="eastAsia"/>
        </w:rPr>
        <w:t>在进行假币交接业务中，如果用户所属尾箱存在多个管理员，则要求尾箱的另一管理员进行复核。</w:t>
      </w:r>
    </w:p>
    <w:p w:rsidR="004D36BA" w:rsidRDefault="004D36BA" w:rsidP="004D36BA">
      <w:pPr>
        <w:numPr>
          <w:ilvl w:val="0"/>
          <w:numId w:val="81"/>
        </w:numPr>
        <w:rPr>
          <w:rFonts w:ascii="宋体" w:hAnsi="宋体"/>
        </w:rPr>
      </w:pPr>
      <w:r>
        <w:rPr>
          <w:rFonts w:ascii="宋体" w:hAnsi="宋体" w:hint="eastAsia"/>
        </w:rPr>
        <w:lastRenderedPageBreak/>
        <w:t>假币交接时，应将假币交接清单与假币进行实际核对。</w:t>
      </w:r>
    </w:p>
    <w:p w:rsidR="004D36BA" w:rsidRDefault="004D36BA" w:rsidP="004D36BA">
      <w:pPr>
        <w:numPr>
          <w:ilvl w:val="0"/>
          <w:numId w:val="81"/>
        </w:numPr>
        <w:rPr>
          <w:rFonts w:ascii="宋体" w:hAnsi="宋体"/>
        </w:rPr>
      </w:pPr>
      <w:r>
        <w:rPr>
          <w:rFonts w:ascii="宋体" w:hAnsi="宋体" w:hint="eastAsia"/>
        </w:rPr>
        <w:t>如果是将尾箱交给另一用户，可直接通过日间尾箱交接来进行，不同对尾箱中的假币单独作假币交接。</w:t>
      </w:r>
    </w:p>
    <w:p w:rsidR="004D36BA" w:rsidRDefault="004D36BA" w:rsidP="004D36BA">
      <w:pPr>
        <w:numPr>
          <w:ilvl w:val="0"/>
          <w:numId w:val="81"/>
        </w:numPr>
        <w:rPr>
          <w:rFonts w:ascii="宋体" w:hAnsi="宋体"/>
        </w:rPr>
      </w:pPr>
      <w:r>
        <w:rPr>
          <w:rFonts w:ascii="宋体" w:hAnsi="宋体" w:hint="eastAsia"/>
        </w:rPr>
        <w:t>如果放弃交出，系统不打印单据，以另一份交接清单作为日结单据，注明（假币交出放弃）。</w:t>
      </w:r>
    </w:p>
    <w:p w:rsidR="004D36BA" w:rsidRDefault="004D36BA" w:rsidP="004D36BA">
      <w:pPr>
        <w:pStyle w:val="6"/>
        <w:spacing w:line="360" w:lineRule="auto"/>
        <w:rPr>
          <w:rFonts w:ascii="宋体" w:eastAsia="宋体" w:hAnsi="宋体"/>
        </w:rPr>
      </w:pPr>
      <w:bookmarkStart w:id="386" w:name="_Toc79312302"/>
      <w:bookmarkStart w:id="387" w:name="_Toc173674675"/>
      <w:r>
        <w:rPr>
          <w:rFonts w:ascii="宋体" w:eastAsia="宋体" w:hAnsi="宋体" w:hint="eastAsia"/>
        </w:rPr>
        <w:t>（三）</w:t>
      </w:r>
      <w:bookmarkEnd w:id="383"/>
      <w:bookmarkEnd w:id="384"/>
      <w:r>
        <w:rPr>
          <w:rFonts w:ascii="宋体" w:eastAsia="宋体" w:hAnsi="宋体" w:hint="eastAsia"/>
        </w:rPr>
        <w:t>操作步骤</w:t>
      </w:r>
      <w:bookmarkEnd w:id="386"/>
      <w:bookmarkEnd w:id="3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80"/>
              </w:numPr>
              <w:rPr>
                <w:rFonts w:ascii="宋体" w:hAnsi="宋体"/>
              </w:rPr>
            </w:pPr>
            <w:bookmarkStart w:id="388" w:name="_1、查询_5"/>
            <w:bookmarkEnd w:id="388"/>
          </w:p>
        </w:tc>
        <w:tc>
          <w:tcPr>
            <w:tcW w:w="6840" w:type="dxa"/>
          </w:tcPr>
          <w:p w:rsidR="004D36BA" w:rsidRDefault="004D36BA" w:rsidP="004D36BA">
            <w:pPr>
              <w:rPr>
                <w:rFonts w:ascii="宋体" w:hAnsi="宋体"/>
              </w:rPr>
            </w:pPr>
            <w:r>
              <w:rPr>
                <w:rFonts w:ascii="宋体" w:hAnsi="宋体" w:hint="eastAsia"/>
              </w:rPr>
              <w:t>在业务代码中输入“2043”后回车，或选择“现金凭证”→“柜员现金业务”→“假币交接”进入。</w:t>
            </w:r>
          </w:p>
        </w:tc>
      </w:tr>
      <w:tr w:rsidR="004D36BA">
        <w:tc>
          <w:tcPr>
            <w:tcW w:w="1548" w:type="dxa"/>
          </w:tcPr>
          <w:p w:rsidR="004D36BA" w:rsidRDefault="004D36BA" w:rsidP="004D36BA">
            <w:pPr>
              <w:numPr>
                <w:ilvl w:val="0"/>
                <w:numId w:val="80"/>
              </w:numPr>
              <w:rPr>
                <w:rFonts w:ascii="宋体" w:hAnsi="宋体"/>
              </w:rPr>
            </w:pPr>
            <w:r>
              <w:rPr>
                <w:rFonts w:ascii="宋体" w:hAnsi="宋体" w:hint="eastAsia"/>
              </w:rPr>
              <w:t>查询</w:t>
            </w:r>
          </w:p>
        </w:tc>
        <w:tc>
          <w:tcPr>
            <w:tcW w:w="6840" w:type="dxa"/>
          </w:tcPr>
          <w:p w:rsidR="004D36BA" w:rsidRDefault="004D36BA" w:rsidP="004D36BA">
            <w:pPr>
              <w:rPr>
                <w:rFonts w:ascii="宋体" w:hAnsi="宋体"/>
              </w:rPr>
            </w:pPr>
            <w:r>
              <w:rPr>
                <w:rFonts w:ascii="宋体" w:hAnsi="宋体" w:hint="eastAsia"/>
              </w:rPr>
              <w:t>输入查询条件，选择：查询，不输入时默认查全部交接记录。</w:t>
            </w:r>
          </w:p>
        </w:tc>
      </w:tr>
      <w:tr w:rsidR="004D36BA">
        <w:tc>
          <w:tcPr>
            <w:tcW w:w="1548" w:type="dxa"/>
          </w:tcPr>
          <w:p w:rsidR="004D36BA" w:rsidRDefault="004D36BA" w:rsidP="004D36BA">
            <w:pPr>
              <w:numPr>
                <w:ilvl w:val="0"/>
                <w:numId w:val="80"/>
              </w:numPr>
              <w:rPr>
                <w:rFonts w:ascii="宋体" w:hAnsi="宋体"/>
              </w:rPr>
            </w:pPr>
            <w:r>
              <w:rPr>
                <w:rFonts w:ascii="宋体" w:hAnsi="宋体" w:hint="eastAsia"/>
              </w:rPr>
              <w:t>交出</w:t>
            </w:r>
          </w:p>
        </w:tc>
        <w:tc>
          <w:tcPr>
            <w:tcW w:w="6840" w:type="dxa"/>
          </w:tcPr>
          <w:p w:rsidR="004D36BA" w:rsidRDefault="004D36BA" w:rsidP="004D36BA">
            <w:pPr>
              <w:rPr>
                <w:rFonts w:ascii="宋体" w:hAnsi="宋体"/>
              </w:rPr>
            </w:pPr>
            <w:r>
              <w:rPr>
                <w:rFonts w:ascii="宋体" w:hAnsi="宋体" w:hint="eastAsia"/>
              </w:rPr>
              <w:t>选择：付出，进入界面录入交出假币信息，系统自动找出对应的假币收缴记录，可修改交出的数量。确定后，打印“假币交接清单”一式两份。</w:t>
            </w:r>
          </w:p>
        </w:tc>
      </w:tr>
      <w:tr w:rsidR="004D36BA">
        <w:tc>
          <w:tcPr>
            <w:tcW w:w="1548" w:type="dxa"/>
          </w:tcPr>
          <w:p w:rsidR="004D36BA" w:rsidRDefault="004D36BA" w:rsidP="004D36BA">
            <w:pPr>
              <w:numPr>
                <w:ilvl w:val="0"/>
                <w:numId w:val="80"/>
              </w:numPr>
              <w:rPr>
                <w:rFonts w:ascii="宋体" w:hAnsi="宋体"/>
              </w:rPr>
            </w:pPr>
            <w:r>
              <w:rPr>
                <w:rFonts w:ascii="宋体" w:hAnsi="宋体" w:hint="eastAsia"/>
              </w:rPr>
              <w:t>接收</w:t>
            </w:r>
          </w:p>
        </w:tc>
        <w:tc>
          <w:tcPr>
            <w:tcW w:w="6840" w:type="dxa"/>
          </w:tcPr>
          <w:p w:rsidR="004D36BA" w:rsidRDefault="004D36BA" w:rsidP="004D36BA">
            <w:pPr>
              <w:rPr>
                <w:rFonts w:ascii="宋体" w:hAnsi="宋体"/>
              </w:rPr>
            </w:pPr>
            <w:r>
              <w:rPr>
                <w:rFonts w:ascii="宋体" w:hAnsi="宋体" w:hint="eastAsia"/>
              </w:rPr>
              <w:t>查询待异步接收的记录后，选择接收，核对系统假币信息、假币交接清单、收到的假币是否一致，确认无误后选择：确定。</w:t>
            </w:r>
          </w:p>
        </w:tc>
      </w:tr>
      <w:tr w:rsidR="004D36BA">
        <w:tc>
          <w:tcPr>
            <w:tcW w:w="1548" w:type="dxa"/>
          </w:tcPr>
          <w:p w:rsidR="004D36BA" w:rsidRDefault="004D36BA" w:rsidP="004D36BA">
            <w:pPr>
              <w:numPr>
                <w:ilvl w:val="0"/>
                <w:numId w:val="80"/>
              </w:numPr>
              <w:rPr>
                <w:rFonts w:ascii="宋体" w:hAnsi="宋体"/>
              </w:rPr>
            </w:pPr>
            <w:r>
              <w:rPr>
                <w:rFonts w:ascii="宋体" w:hAnsi="宋体" w:hint="eastAsia"/>
              </w:rPr>
              <w:t>付出放弃</w:t>
            </w:r>
          </w:p>
        </w:tc>
        <w:tc>
          <w:tcPr>
            <w:tcW w:w="6840" w:type="dxa"/>
          </w:tcPr>
          <w:p w:rsidR="004D36BA" w:rsidRDefault="004D36BA" w:rsidP="004D36BA">
            <w:pPr>
              <w:rPr>
                <w:rFonts w:ascii="宋体" w:hAnsi="宋体"/>
              </w:rPr>
            </w:pPr>
            <w:r>
              <w:rPr>
                <w:rFonts w:ascii="宋体" w:hAnsi="宋体" w:hint="eastAsia"/>
              </w:rPr>
              <w:t>待异步接收的登记可以取消，由交出用户查询出需要取消交出登记的记录，选择：付出放弃，确认假币信息后，选择：确定</w:t>
            </w:r>
          </w:p>
        </w:tc>
      </w:tr>
      <w:tr w:rsidR="004D36BA">
        <w:tc>
          <w:tcPr>
            <w:tcW w:w="1548" w:type="dxa"/>
          </w:tcPr>
          <w:p w:rsidR="004D36BA" w:rsidRDefault="004D36BA" w:rsidP="004D36BA">
            <w:pPr>
              <w:numPr>
                <w:ilvl w:val="0"/>
                <w:numId w:val="80"/>
              </w:numPr>
              <w:rPr>
                <w:rFonts w:ascii="宋体" w:hAnsi="宋体"/>
              </w:rPr>
            </w:pPr>
          </w:p>
        </w:tc>
        <w:tc>
          <w:tcPr>
            <w:tcW w:w="6840" w:type="dxa"/>
          </w:tcPr>
          <w:p w:rsidR="004D36BA" w:rsidRDefault="004D36BA" w:rsidP="004D36BA">
            <w:pPr>
              <w:rPr>
                <w:rFonts w:ascii="宋体" w:hAnsi="宋体"/>
              </w:rPr>
            </w:pPr>
            <w:r>
              <w:rPr>
                <w:rFonts w:ascii="宋体" w:hAnsi="宋体" w:hint="eastAsia"/>
              </w:rPr>
              <w:t>以上操作，如果需要复核，按F7进入复核画面让尾箱另一管理员复核。</w:t>
            </w:r>
          </w:p>
        </w:tc>
      </w:tr>
    </w:tbl>
    <w:p w:rsidR="004D36BA" w:rsidRDefault="004D36BA" w:rsidP="004D36BA">
      <w:pPr>
        <w:pStyle w:val="5"/>
        <w:rPr>
          <w:rFonts w:ascii="宋体" w:hAnsi="宋体"/>
        </w:rPr>
      </w:pPr>
      <w:bookmarkStart w:id="389" w:name="_三、假币交出系统外（业务代码2146）"/>
      <w:bookmarkStart w:id="390" w:name="_四、假币丢失（业务代码2048）"/>
      <w:bookmarkStart w:id="391" w:name="_五、假币修正（业务代码2049）"/>
      <w:bookmarkStart w:id="392" w:name="_Toc65055433"/>
      <w:bookmarkStart w:id="393" w:name="_Toc68572032"/>
      <w:bookmarkStart w:id="394" w:name="_Toc79312322"/>
      <w:bookmarkStart w:id="395" w:name="_Toc173674676"/>
      <w:bookmarkStart w:id="396" w:name="_Toc183917969"/>
      <w:bookmarkEnd w:id="389"/>
      <w:bookmarkEnd w:id="390"/>
      <w:bookmarkEnd w:id="391"/>
      <w:r>
        <w:rPr>
          <w:rFonts w:ascii="宋体" w:hAnsi="宋体" w:hint="eastAsia"/>
        </w:rPr>
        <w:t>十八、假币修正</w:t>
      </w:r>
      <w:bookmarkEnd w:id="392"/>
      <w:bookmarkEnd w:id="393"/>
      <w:r>
        <w:rPr>
          <w:rFonts w:ascii="宋体" w:hAnsi="宋体" w:hint="eastAsia"/>
        </w:rPr>
        <w:t>（业务代码2044）</w:t>
      </w:r>
      <w:bookmarkEnd w:id="394"/>
      <w:bookmarkEnd w:id="395"/>
      <w:bookmarkEnd w:id="396"/>
    </w:p>
    <w:p w:rsidR="004D36BA" w:rsidRDefault="004D36BA" w:rsidP="004D36BA">
      <w:pPr>
        <w:pStyle w:val="6"/>
        <w:spacing w:line="360" w:lineRule="auto"/>
        <w:rPr>
          <w:rFonts w:ascii="宋体" w:eastAsia="宋体" w:hAnsi="宋体"/>
        </w:rPr>
      </w:pPr>
      <w:bookmarkStart w:id="397" w:name="_Toc79312323"/>
      <w:bookmarkStart w:id="398" w:name="_Toc173674677"/>
      <w:r>
        <w:rPr>
          <w:rFonts w:ascii="宋体" w:eastAsia="宋体" w:hAnsi="宋体" w:hint="eastAsia"/>
        </w:rPr>
        <w:t>（一）功能介绍</w:t>
      </w:r>
      <w:bookmarkEnd w:id="397"/>
      <w:bookmarkEnd w:id="398"/>
    </w:p>
    <w:p w:rsidR="004D36BA" w:rsidRDefault="004D36BA" w:rsidP="004D36BA">
      <w:pPr>
        <w:ind w:firstLineChars="200" w:firstLine="480"/>
        <w:rPr>
          <w:rFonts w:ascii="宋体" w:hAnsi="宋体"/>
        </w:rPr>
      </w:pPr>
      <w:r>
        <w:rPr>
          <w:rFonts w:ascii="宋体" w:hAnsi="宋体" w:hint="eastAsia"/>
        </w:rPr>
        <w:t>发现尾箱中保管的假币实际为真币时，对系统记载的假币进行修正操作。</w:t>
      </w:r>
    </w:p>
    <w:p w:rsidR="004D36BA" w:rsidRDefault="0004090F" w:rsidP="004D36BA">
      <w:pPr>
        <w:rPr>
          <w:rFonts w:ascii="宋体" w:hAnsi="宋体"/>
        </w:rPr>
      </w:pPr>
      <w:r>
        <w:rPr>
          <w:rFonts w:ascii="宋体" w:hAnsi="宋体" w:hint="eastAsia"/>
          <w:noProof/>
        </w:rPr>
        <w:lastRenderedPageBreak/>
        <w:drawing>
          <wp:inline distT="0" distB="0" distL="0" distR="0">
            <wp:extent cx="5267325" cy="2771775"/>
            <wp:effectExtent l="1905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2" cstate="print"/>
                    <a:srcRect/>
                    <a:stretch>
                      <a:fillRect/>
                    </a:stretch>
                  </pic:blipFill>
                  <pic:spPr bwMode="auto">
                    <a:xfrm>
                      <a:off x="0" y="0"/>
                      <a:ext cx="5267325" cy="2771775"/>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图1.21</w:t>
      </w:r>
    </w:p>
    <w:p w:rsidR="004D36BA" w:rsidRDefault="004D36BA" w:rsidP="004D36BA">
      <w:pPr>
        <w:pStyle w:val="6"/>
        <w:spacing w:line="360" w:lineRule="auto"/>
        <w:rPr>
          <w:rFonts w:ascii="宋体" w:eastAsia="宋体" w:hAnsi="宋体"/>
        </w:rPr>
      </w:pPr>
      <w:bookmarkStart w:id="399" w:name="_Toc79312325"/>
      <w:bookmarkStart w:id="400" w:name="_Toc173674678"/>
      <w:bookmarkStart w:id="401" w:name="_Toc68572036"/>
      <w:bookmarkStart w:id="402" w:name="_Toc65055437"/>
      <w:r>
        <w:rPr>
          <w:rFonts w:ascii="宋体" w:eastAsia="宋体" w:hAnsi="宋体" w:hint="eastAsia"/>
        </w:rPr>
        <w:t>（二）</w:t>
      </w:r>
      <w:bookmarkStart w:id="403" w:name="_Toc79312326"/>
      <w:bookmarkEnd w:id="399"/>
      <w:r>
        <w:rPr>
          <w:rFonts w:ascii="宋体" w:eastAsia="宋体" w:hAnsi="宋体" w:hint="eastAsia"/>
        </w:rPr>
        <w:t>操作要点</w:t>
      </w:r>
      <w:bookmarkEnd w:id="400"/>
      <w:bookmarkEnd w:id="403"/>
    </w:p>
    <w:p w:rsidR="004D36BA" w:rsidRDefault="004D36BA" w:rsidP="004D36BA">
      <w:pPr>
        <w:numPr>
          <w:ilvl w:val="0"/>
          <w:numId w:val="88"/>
        </w:numPr>
        <w:rPr>
          <w:rFonts w:ascii="宋体" w:hAnsi="宋体"/>
        </w:rPr>
      </w:pPr>
      <w:r>
        <w:rPr>
          <w:rFonts w:ascii="宋体" w:hAnsi="宋体" w:hint="eastAsia"/>
        </w:rPr>
        <w:t>只能对用户自己尾箱中经鉴定后确认为真币的假币进行修正操作。</w:t>
      </w:r>
    </w:p>
    <w:p w:rsidR="004D36BA" w:rsidRDefault="004D36BA" w:rsidP="004D36BA">
      <w:pPr>
        <w:numPr>
          <w:ilvl w:val="0"/>
          <w:numId w:val="88"/>
        </w:numPr>
        <w:rPr>
          <w:rFonts w:ascii="宋体" w:hAnsi="宋体"/>
        </w:rPr>
      </w:pPr>
      <w:r>
        <w:rPr>
          <w:rFonts w:ascii="宋体" w:hAnsi="宋体" w:hint="eastAsia"/>
        </w:rPr>
        <w:t>假币修正必须经主管授权。</w:t>
      </w:r>
    </w:p>
    <w:p w:rsidR="004D36BA" w:rsidRDefault="004D36BA" w:rsidP="004D36BA">
      <w:pPr>
        <w:numPr>
          <w:ilvl w:val="0"/>
          <w:numId w:val="88"/>
        </w:numPr>
        <w:rPr>
          <w:rFonts w:ascii="宋体" w:hAnsi="宋体"/>
        </w:rPr>
      </w:pPr>
      <w:r>
        <w:rPr>
          <w:rFonts w:ascii="宋体" w:hAnsi="宋体" w:hint="eastAsia"/>
        </w:rPr>
        <w:t>修正后，尾箱中假币库存余额减少，残损币库存余额增加，系统会生成一笔长款挂账单。</w:t>
      </w:r>
    </w:p>
    <w:p w:rsidR="004D36BA" w:rsidRDefault="004D36BA" w:rsidP="004D36BA">
      <w:pPr>
        <w:pStyle w:val="6"/>
        <w:spacing w:line="360" w:lineRule="auto"/>
        <w:rPr>
          <w:rFonts w:ascii="宋体" w:eastAsia="宋体" w:hAnsi="宋体"/>
        </w:rPr>
      </w:pPr>
      <w:bookmarkStart w:id="404" w:name="_Toc79312327"/>
      <w:bookmarkStart w:id="405" w:name="_Toc173674679"/>
      <w:r>
        <w:rPr>
          <w:rFonts w:ascii="宋体" w:eastAsia="宋体" w:hAnsi="宋体" w:hint="eastAsia"/>
        </w:rPr>
        <w:t>（三）操作步骤</w:t>
      </w:r>
      <w:bookmarkEnd w:id="401"/>
      <w:bookmarkEnd w:id="402"/>
      <w:bookmarkEnd w:id="404"/>
      <w:bookmarkEnd w:id="405"/>
    </w:p>
    <w:tbl>
      <w:tblPr>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6840"/>
      </w:tblGrid>
      <w:tr w:rsidR="004D36BA">
        <w:tc>
          <w:tcPr>
            <w:tcW w:w="1800" w:type="dxa"/>
          </w:tcPr>
          <w:p w:rsidR="004D36BA" w:rsidRDefault="004D36BA" w:rsidP="004D36BA">
            <w:pPr>
              <w:numPr>
                <w:ilvl w:val="0"/>
                <w:numId w:val="85"/>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在业务代码中输入“2044”后回车，或选择“现金凭证”→“柜员现金业务”→“假币修正”进入。</w:t>
            </w:r>
          </w:p>
        </w:tc>
      </w:tr>
      <w:tr w:rsidR="004D36BA">
        <w:tc>
          <w:tcPr>
            <w:tcW w:w="1800" w:type="dxa"/>
          </w:tcPr>
          <w:p w:rsidR="004D36BA" w:rsidRDefault="004D36BA" w:rsidP="004D36BA">
            <w:pPr>
              <w:numPr>
                <w:ilvl w:val="0"/>
                <w:numId w:val="85"/>
              </w:numPr>
              <w:rPr>
                <w:rFonts w:ascii="宋体" w:hAnsi="宋体"/>
              </w:rPr>
            </w:pPr>
            <w:r>
              <w:rPr>
                <w:rFonts w:ascii="宋体" w:hAnsi="宋体" w:hint="eastAsia"/>
              </w:rPr>
              <w:t>查询</w:t>
            </w:r>
          </w:p>
        </w:tc>
        <w:tc>
          <w:tcPr>
            <w:tcW w:w="6840" w:type="dxa"/>
          </w:tcPr>
          <w:p w:rsidR="004D36BA" w:rsidRDefault="004D36BA" w:rsidP="004D36BA">
            <w:pPr>
              <w:rPr>
                <w:rFonts w:ascii="宋体" w:hAnsi="宋体"/>
              </w:rPr>
            </w:pPr>
            <w:r>
              <w:rPr>
                <w:rFonts w:ascii="宋体" w:hAnsi="宋体" w:hint="eastAsia"/>
              </w:rPr>
              <w:t>输入查询条件，选择查询，不输入时默认查全部修正记录。</w:t>
            </w:r>
          </w:p>
        </w:tc>
      </w:tr>
      <w:tr w:rsidR="004D36BA">
        <w:trPr>
          <w:cantSplit/>
          <w:trHeight w:val="1236"/>
        </w:trPr>
        <w:tc>
          <w:tcPr>
            <w:tcW w:w="1800" w:type="dxa"/>
            <w:tcBorders>
              <w:bottom w:val="single" w:sz="4" w:space="0" w:color="auto"/>
            </w:tcBorders>
          </w:tcPr>
          <w:p w:rsidR="004D36BA" w:rsidRDefault="004D36BA" w:rsidP="004D36BA">
            <w:pPr>
              <w:numPr>
                <w:ilvl w:val="0"/>
                <w:numId w:val="85"/>
              </w:numPr>
              <w:rPr>
                <w:rFonts w:ascii="宋体" w:hAnsi="宋体"/>
              </w:rPr>
            </w:pPr>
            <w:r>
              <w:rPr>
                <w:rFonts w:ascii="宋体" w:hAnsi="宋体" w:hint="eastAsia"/>
              </w:rPr>
              <w:t>假币修正</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1.选择：假币修正，输入币种后选择：下传表外，系统显示假币记录</w:t>
            </w:r>
            <w:r>
              <w:rPr>
                <w:rFonts w:ascii="宋体" w:hAnsi="宋体"/>
              </w:rPr>
              <w:br/>
            </w:r>
            <w:r>
              <w:rPr>
                <w:rFonts w:ascii="宋体" w:hAnsi="宋体" w:hint="eastAsia"/>
              </w:rPr>
              <w:t>2.选择需修正的假币后选择：“增加（21）”，可根据实际情况修改加入记录的数量（如图1.21右下方深色标记处）。</w:t>
            </w:r>
            <w:r>
              <w:rPr>
                <w:rFonts w:ascii="宋体" w:hAnsi="宋体"/>
              </w:rPr>
              <w:br/>
            </w:r>
            <w:r>
              <w:rPr>
                <w:rFonts w:ascii="宋体" w:hAnsi="宋体" w:hint="eastAsia"/>
              </w:rPr>
              <w:t>3.如需复核，按F7进入复核界面让尾箱另一管理员进行复核。</w:t>
            </w:r>
            <w:r>
              <w:rPr>
                <w:rFonts w:ascii="宋体" w:hAnsi="宋体"/>
              </w:rPr>
              <w:br/>
            </w:r>
            <w:r>
              <w:rPr>
                <w:rFonts w:ascii="宋体" w:hAnsi="宋体" w:hint="eastAsia"/>
              </w:rPr>
              <w:t>4.选择：修正，进行主管授权，打印挂账单。</w:t>
            </w:r>
          </w:p>
        </w:tc>
      </w:tr>
    </w:tbl>
    <w:p w:rsidR="004D36BA" w:rsidRDefault="004D36BA" w:rsidP="0004090F">
      <w:pPr>
        <w:pStyle w:val="4"/>
        <w:spacing w:before="156" w:after="156"/>
        <w:rPr>
          <w:rFonts w:ascii="宋体" w:eastAsia="宋体" w:hAnsi="宋体"/>
        </w:rPr>
      </w:pPr>
      <w:r>
        <w:rPr>
          <w:rFonts w:ascii="宋体" w:eastAsia="宋体" w:hAnsi="宋体"/>
          <w:sz w:val="24"/>
        </w:rPr>
        <w:br w:type="page"/>
      </w:r>
      <w:bookmarkStart w:id="406" w:name="_Toc173674680"/>
      <w:bookmarkStart w:id="407" w:name="_Toc183917970"/>
      <w:bookmarkStart w:id="408" w:name="_Toc186273582"/>
      <w:r>
        <w:rPr>
          <w:rFonts w:ascii="宋体" w:eastAsia="宋体" w:hAnsi="宋体" w:hint="eastAsia"/>
        </w:rPr>
        <w:lastRenderedPageBreak/>
        <w:t>第二节  网点现金业务</w:t>
      </w:r>
      <w:bookmarkEnd w:id="406"/>
      <w:bookmarkEnd w:id="407"/>
      <w:bookmarkEnd w:id="408"/>
    </w:p>
    <w:p w:rsidR="004D36BA" w:rsidRDefault="004D36BA" w:rsidP="004D36BA">
      <w:pPr>
        <w:rPr>
          <w:rFonts w:ascii="宋体" w:hAnsi="宋体"/>
        </w:rPr>
      </w:pPr>
      <w:r>
        <w:rPr>
          <w:rFonts w:ascii="宋体" w:hAnsi="宋体" w:hint="eastAsia"/>
        </w:rPr>
        <w:t xml:space="preserve">    本节是</w:t>
      </w:r>
      <w:r>
        <w:rPr>
          <w:rFonts w:ascii="宋体" w:hAnsi="宋体" w:hint="eastAsia"/>
          <w:kern w:val="0"/>
          <w:szCs w:val="18"/>
          <w:lang w:val="zh-CN"/>
        </w:rPr>
        <w:t>网点现金管库员代表网点做业务时的常用功能。</w:t>
      </w:r>
    </w:p>
    <w:p w:rsidR="004D36BA" w:rsidRDefault="004D36BA" w:rsidP="0004090F">
      <w:pPr>
        <w:pStyle w:val="5"/>
        <w:rPr>
          <w:rFonts w:ascii="宋体" w:hAnsi="宋体"/>
        </w:rPr>
      </w:pPr>
      <w:bookmarkStart w:id="409" w:name="_Toc173674681"/>
      <w:bookmarkStart w:id="410" w:name="_Toc183917971"/>
      <w:bookmarkStart w:id="411" w:name="_Toc68571960"/>
      <w:bookmarkStart w:id="412" w:name="_Toc79312226"/>
      <w:r>
        <w:rPr>
          <w:rFonts w:ascii="宋体" w:hAnsi="宋体" w:hint="eastAsia"/>
        </w:rPr>
        <w:t>一、日初发尾箱（业务代码2101）</w:t>
      </w:r>
      <w:bookmarkEnd w:id="409"/>
      <w:bookmarkEnd w:id="410"/>
    </w:p>
    <w:p w:rsidR="004D36BA" w:rsidRDefault="004D36BA" w:rsidP="004D36BA">
      <w:pPr>
        <w:pStyle w:val="6"/>
        <w:spacing w:line="360" w:lineRule="auto"/>
        <w:rPr>
          <w:rFonts w:ascii="宋体" w:eastAsia="宋体" w:hAnsi="宋体"/>
        </w:rPr>
      </w:pPr>
      <w:bookmarkStart w:id="413" w:name="_Toc79312387"/>
      <w:bookmarkStart w:id="414" w:name="_Toc173674682"/>
      <w:r>
        <w:rPr>
          <w:rFonts w:ascii="宋体" w:eastAsia="宋体" w:hAnsi="宋体" w:hint="eastAsia"/>
        </w:rPr>
        <w:t>（一）功能介绍</w:t>
      </w:r>
      <w:bookmarkEnd w:id="413"/>
      <w:bookmarkEnd w:id="414"/>
    </w:p>
    <w:p w:rsidR="004D36BA" w:rsidRDefault="004D36BA" w:rsidP="004D36BA">
      <w:pPr>
        <w:ind w:firstLineChars="200" w:firstLine="480"/>
        <w:rPr>
          <w:rFonts w:ascii="宋体" w:hAnsi="宋体"/>
        </w:rPr>
      </w:pPr>
      <w:r>
        <w:rPr>
          <w:rFonts w:ascii="宋体" w:hAnsi="宋体" w:hint="eastAsia"/>
        </w:rPr>
        <w:t>网点日初后，将已入库的普通柜员尾箱发给相应的用户。</w:t>
      </w:r>
    </w:p>
    <w:p w:rsidR="004D36BA" w:rsidRDefault="004D36BA" w:rsidP="004D36BA">
      <w:pPr>
        <w:pStyle w:val="6"/>
        <w:spacing w:line="360" w:lineRule="auto"/>
        <w:rPr>
          <w:rFonts w:ascii="宋体" w:eastAsia="宋体" w:hAnsi="宋体"/>
        </w:rPr>
      </w:pPr>
      <w:bookmarkStart w:id="415" w:name="_Toc79312388"/>
      <w:bookmarkStart w:id="416" w:name="_Toc173674683"/>
      <w:r>
        <w:rPr>
          <w:rFonts w:ascii="宋体" w:eastAsia="宋体" w:hAnsi="宋体" w:hint="eastAsia"/>
        </w:rPr>
        <w:t>（二）术语解释及参数说明</w:t>
      </w:r>
      <w:bookmarkEnd w:id="415"/>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tabs>
                <w:tab w:val="left" w:pos="540"/>
              </w:tabs>
              <w:rPr>
                <w:rFonts w:ascii="宋体" w:hAnsi="宋体"/>
              </w:rPr>
            </w:pPr>
            <w:r>
              <w:rPr>
                <w:rFonts w:ascii="宋体" w:hAnsi="宋体" w:hint="eastAsia"/>
              </w:rPr>
              <w:t>接收用户</w:t>
            </w:r>
          </w:p>
        </w:tc>
        <w:tc>
          <w:tcPr>
            <w:tcW w:w="6300" w:type="dxa"/>
          </w:tcPr>
          <w:p w:rsidR="004D36BA" w:rsidRDefault="004D36BA" w:rsidP="004D36BA">
            <w:pPr>
              <w:tabs>
                <w:tab w:val="left" w:pos="72"/>
              </w:tabs>
              <w:rPr>
                <w:rFonts w:ascii="宋体" w:hAnsi="宋体"/>
              </w:rPr>
            </w:pPr>
            <w:r>
              <w:rPr>
                <w:rFonts w:ascii="宋体" w:hAnsi="宋体" w:hint="eastAsia"/>
              </w:rPr>
              <w:t>接收普通柜员尾箱的用户号。这个用户不能是其他非在库现金尾箱的管理员。如果现金尾箱名称使用了使用用户的名称，发放给不同名称的用户后，应及时修改尾箱名称，以免混淆。</w:t>
            </w:r>
          </w:p>
        </w:tc>
      </w:tr>
    </w:tbl>
    <w:p w:rsidR="004D36BA" w:rsidRDefault="004D36BA" w:rsidP="004D36BA">
      <w:pPr>
        <w:pStyle w:val="6"/>
        <w:spacing w:line="360" w:lineRule="auto"/>
        <w:rPr>
          <w:rFonts w:ascii="宋体" w:eastAsia="宋体" w:hAnsi="宋体"/>
        </w:rPr>
      </w:pPr>
      <w:bookmarkStart w:id="417" w:name="_Toc79312389"/>
      <w:bookmarkStart w:id="418" w:name="_Toc173674684"/>
      <w:bookmarkStart w:id="419" w:name="_Toc65055489"/>
      <w:bookmarkStart w:id="420" w:name="_Toc68572088"/>
      <w:r>
        <w:rPr>
          <w:rFonts w:ascii="宋体" w:eastAsia="宋体" w:hAnsi="宋体" w:hint="eastAsia"/>
        </w:rPr>
        <w:t>（三）</w:t>
      </w:r>
      <w:bookmarkStart w:id="421" w:name="_Toc79312390"/>
      <w:bookmarkEnd w:id="417"/>
      <w:r>
        <w:rPr>
          <w:rFonts w:ascii="宋体" w:eastAsia="宋体" w:hAnsi="宋体" w:hint="eastAsia"/>
        </w:rPr>
        <w:t>操作要点</w:t>
      </w:r>
      <w:bookmarkEnd w:id="418"/>
      <w:bookmarkEnd w:id="421"/>
    </w:p>
    <w:p w:rsidR="004D36BA" w:rsidRDefault="004D36BA" w:rsidP="004D36BA">
      <w:pPr>
        <w:numPr>
          <w:ilvl w:val="0"/>
          <w:numId w:val="62"/>
        </w:numPr>
        <w:rPr>
          <w:rFonts w:ascii="宋体" w:hAnsi="宋体"/>
        </w:rPr>
      </w:pPr>
      <w:r>
        <w:rPr>
          <w:rFonts w:ascii="宋体" w:hAnsi="宋体" w:hint="eastAsia"/>
        </w:rPr>
        <w:t>接收用户为是本机构已经点名的用户。</w:t>
      </w:r>
    </w:p>
    <w:p w:rsidR="004D36BA" w:rsidRDefault="004D36BA" w:rsidP="004D36BA">
      <w:pPr>
        <w:numPr>
          <w:ilvl w:val="0"/>
          <w:numId w:val="62"/>
        </w:numPr>
        <w:rPr>
          <w:rFonts w:ascii="宋体" w:hAnsi="宋体"/>
        </w:rPr>
      </w:pPr>
      <w:r>
        <w:rPr>
          <w:rFonts w:ascii="宋体" w:hAnsi="宋体" w:hint="eastAsia"/>
        </w:rPr>
        <w:t>待发尾箱是在库的普通柜员尾箱。</w:t>
      </w:r>
    </w:p>
    <w:p w:rsidR="004D36BA" w:rsidRDefault="004D36BA" w:rsidP="004D36BA">
      <w:pPr>
        <w:numPr>
          <w:ilvl w:val="0"/>
          <w:numId w:val="62"/>
        </w:numPr>
        <w:rPr>
          <w:rFonts w:ascii="宋体" w:hAnsi="宋体"/>
        </w:rPr>
      </w:pPr>
      <w:r>
        <w:rPr>
          <w:rFonts w:ascii="宋体" w:hAnsi="宋体" w:hint="eastAsia"/>
        </w:rPr>
        <w:t>接收用户需完成接收确认才能接启用该现金尾箱。</w:t>
      </w:r>
    </w:p>
    <w:p w:rsidR="004D36BA" w:rsidRDefault="004D36BA" w:rsidP="004D36BA">
      <w:pPr>
        <w:numPr>
          <w:ilvl w:val="0"/>
          <w:numId w:val="62"/>
        </w:numPr>
        <w:rPr>
          <w:rFonts w:ascii="宋体" w:hAnsi="宋体"/>
        </w:rPr>
      </w:pPr>
      <w:r>
        <w:rPr>
          <w:rFonts w:ascii="宋体" w:hAnsi="宋体" w:hint="eastAsia"/>
        </w:rPr>
        <w:t>如果接收用户的现金货币与尾箱的货币不一致，系统不允许接收尾箱。</w:t>
      </w:r>
    </w:p>
    <w:p w:rsidR="004D36BA" w:rsidRDefault="004D36BA" w:rsidP="004D36BA">
      <w:pPr>
        <w:numPr>
          <w:ilvl w:val="0"/>
          <w:numId w:val="62"/>
        </w:numPr>
        <w:rPr>
          <w:rFonts w:ascii="宋体" w:hAnsi="宋体"/>
        </w:rPr>
      </w:pPr>
      <w:r>
        <w:rPr>
          <w:rFonts w:ascii="宋体" w:hAnsi="宋体" w:hint="eastAsia"/>
        </w:rPr>
        <w:t>当前尾箱上日使用人与当前领用人不同或上次收尾箱的操作员与当次发尾箱的操作员并非同一人时，需要主管授权。</w:t>
      </w:r>
    </w:p>
    <w:p w:rsidR="004D36BA" w:rsidRDefault="004D36BA" w:rsidP="004D36BA">
      <w:pPr>
        <w:pStyle w:val="6"/>
        <w:spacing w:line="360" w:lineRule="auto"/>
        <w:rPr>
          <w:rFonts w:ascii="宋体" w:eastAsia="宋体" w:hAnsi="宋体"/>
        </w:rPr>
      </w:pPr>
      <w:bookmarkStart w:id="422" w:name="_Toc79312391"/>
      <w:bookmarkStart w:id="423" w:name="_Toc173674685"/>
      <w:r>
        <w:rPr>
          <w:rFonts w:ascii="宋体" w:eastAsia="宋体" w:hAnsi="宋体" w:hint="eastAsia"/>
        </w:rPr>
        <w:t>（四）操作步骤</w:t>
      </w:r>
      <w:bookmarkEnd w:id="419"/>
      <w:bookmarkEnd w:id="420"/>
      <w:bookmarkEnd w:id="422"/>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32"/>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在业务代码中输入“2101”后回车，或选择“现金凭证”→“网点现金业务”→“日初发尾箱”进入。</w:t>
            </w:r>
          </w:p>
        </w:tc>
      </w:tr>
      <w:tr w:rsidR="004D36BA">
        <w:tc>
          <w:tcPr>
            <w:tcW w:w="1548" w:type="dxa"/>
          </w:tcPr>
          <w:p w:rsidR="004D36BA" w:rsidRDefault="004D36BA" w:rsidP="004D36BA">
            <w:pPr>
              <w:numPr>
                <w:ilvl w:val="0"/>
                <w:numId w:val="32"/>
              </w:numPr>
              <w:rPr>
                <w:rFonts w:ascii="宋体" w:hAnsi="宋体"/>
              </w:rPr>
            </w:pPr>
            <w:r>
              <w:rPr>
                <w:rFonts w:ascii="宋体" w:hAnsi="宋体" w:hint="eastAsia"/>
              </w:rPr>
              <w:t>查询</w:t>
            </w:r>
          </w:p>
        </w:tc>
        <w:tc>
          <w:tcPr>
            <w:tcW w:w="6840" w:type="dxa"/>
          </w:tcPr>
          <w:p w:rsidR="004D36BA" w:rsidRDefault="004D36BA" w:rsidP="004D36BA">
            <w:pPr>
              <w:rPr>
                <w:rFonts w:ascii="宋体" w:hAnsi="宋体"/>
              </w:rPr>
            </w:pPr>
            <w:r>
              <w:rPr>
                <w:rFonts w:ascii="宋体" w:hAnsi="宋体" w:hint="eastAsia"/>
              </w:rPr>
              <w:t>选择查询，不输入机构号时，显示查询用户机构的所有尾箱</w:t>
            </w:r>
          </w:p>
        </w:tc>
      </w:tr>
      <w:tr w:rsidR="004D36BA">
        <w:trPr>
          <w:cantSplit/>
          <w:trHeight w:val="858"/>
        </w:trPr>
        <w:tc>
          <w:tcPr>
            <w:tcW w:w="1548" w:type="dxa"/>
            <w:tcBorders>
              <w:bottom w:val="single" w:sz="4" w:space="0" w:color="auto"/>
            </w:tcBorders>
          </w:tcPr>
          <w:p w:rsidR="004D36BA" w:rsidRDefault="004D36BA" w:rsidP="004D36BA">
            <w:pPr>
              <w:numPr>
                <w:ilvl w:val="0"/>
                <w:numId w:val="32"/>
              </w:numPr>
              <w:rPr>
                <w:rFonts w:ascii="宋体" w:hAnsi="宋体"/>
              </w:rPr>
            </w:pPr>
            <w:r>
              <w:rPr>
                <w:rFonts w:ascii="宋体" w:hAnsi="宋体" w:hint="eastAsia"/>
              </w:rPr>
              <w:t>发尾箱</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在尾箱列表中选定尾箱后选择：发尾箱输入待发普通柜员尾箱的“接收柜员”后，接收柜员刷卡或输入用户号和密码进行确认。需要授权的，提示主管。</w:t>
            </w:r>
          </w:p>
        </w:tc>
      </w:tr>
    </w:tbl>
    <w:p w:rsidR="004D36BA" w:rsidRDefault="004D36BA" w:rsidP="004D36BA">
      <w:pPr>
        <w:pStyle w:val="5"/>
        <w:rPr>
          <w:rFonts w:ascii="宋体" w:hAnsi="宋体"/>
        </w:rPr>
      </w:pPr>
      <w:bookmarkStart w:id="424" w:name="_三、日终收尾箱（业务代码2107）"/>
      <w:bookmarkStart w:id="425" w:name="_二、日终收尾箱（业务代码2102）"/>
      <w:bookmarkStart w:id="426" w:name="_Toc79312392"/>
      <w:bookmarkStart w:id="427" w:name="_Toc173674686"/>
      <w:bookmarkStart w:id="428" w:name="_Toc183917972"/>
      <w:bookmarkEnd w:id="424"/>
      <w:bookmarkEnd w:id="425"/>
      <w:r>
        <w:rPr>
          <w:rFonts w:ascii="宋体" w:hAnsi="宋体" w:hint="eastAsia"/>
        </w:rPr>
        <w:lastRenderedPageBreak/>
        <w:t>二、日终收尾箱（业务代码2102）</w:t>
      </w:r>
      <w:bookmarkEnd w:id="426"/>
      <w:bookmarkEnd w:id="427"/>
      <w:bookmarkEnd w:id="428"/>
    </w:p>
    <w:p w:rsidR="004D36BA" w:rsidRDefault="004D36BA" w:rsidP="004D36BA">
      <w:pPr>
        <w:pStyle w:val="6"/>
        <w:spacing w:line="360" w:lineRule="auto"/>
        <w:rPr>
          <w:rFonts w:ascii="宋体" w:eastAsia="宋体" w:hAnsi="宋体"/>
        </w:rPr>
      </w:pPr>
      <w:bookmarkStart w:id="429" w:name="_Toc79312393"/>
      <w:bookmarkStart w:id="430" w:name="_Toc173674687"/>
      <w:r>
        <w:rPr>
          <w:rFonts w:ascii="宋体" w:eastAsia="宋体" w:hAnsi="宋体" w:hint="eastAsia"/>
        </w:rPr>
        <w:t>（一）功能介绍</w:t>
      </w:r>
      <w:bookmarkEnd w:id="429"/>
      <w:bookmarkEnd w:id="430"/>
    </w:p>
    <w:p w:rsidR="004D36BA" w:rsidRDefault="004D36BA" w:rsidP="004D36BA">
      <w:pPr>
        <w:tabs>
          <w:tab w:val="left" w:pos="540"/>
        </w:tabs>
        <w:ind w:firstLineChars="200" w:firstLine="480"/>
        <w:rPr>
          <w:rFonts w:ascii="宋体" w:hAnsi="宋体"/>
        </w:rPr>
      </w:pPr>
      <w:r>
        <w:rPr>
          <w:rFonts w:ascii="宋体" w:hAnsi="宋体" w:hint="eastAsia"/>
        </w:rPr>
        <w:t>将已经完成尾箱日结的普通柜员尾箱收放入库。</w:t>
      </w:r>
    </w:p>
    <w:p w:rsidR="004D36BA" w:rsidRDefault="004D36BA" w:rsidP="004D36BA">
      <w:pPr>
        <w:pStyle w:val="6"/>
        <w:spacing w:line="360" w:lineRule="auto"/>
        <w:rPr>
          <w:rFonts w:ascii="宋体" w:eastAsia="宋体" w:hAnsi="宋体"/>
        </w:rPr>
      </w:pPr>
      <w:bookmarkStart w:id="431" w:name="_Toc79312395"/>
      <w:bookmarkStart w:id="432" w:name="_Toc173674688"/>
      <w:bookmarkStart w:id="433" w:name="_Toc65055496"/>
      <w:bookmarkStart w:id="434" w:name="_Toc68572095"/>
      <w:r>
        <w:rPr>
          <w:rFonts w:ascii="宋体" w:eastAsia="宋体" w:hAnsi="宋体" w:hint="eastAsia"/>
        </w:rPr>
        <w:t>（二）</w:t>
      </w:r>
      <w:bookmarkStart w:id="435" w:name="_Toc79312396"/>
      <w:bookmarkEnd w:id="431"/>
      <w:r>
        <w:rPr>
          <w:rFonts w:ascii="宋体" w:eastAsia="宋体" w:hAnsi="宋体" w:hint="eastAsia"/>
        </w:rPr>
        <w:t>操作要点</w:t>
      </w:r>
      <w:bookmarkEnd w:id="432"/>
      <w:bookmarkEnd w:id="435"/>
    </w:p>
    <w:p w:rsidR="004D36BA" w:rsidRDefault="004D36BA" w:rsidP="004D36BA">
      <w:pPr>
        <w:numPr>
          <w:ilvl w:val="0"/>
          <w:numId w:val="63"/>
        </w:numPr>
        <w:rPr>
          <w:rFonts w:ascii="宋体" w:hAnsi="宋体"/>
        </w:rPr>
      </w:pPr>
      <w:r>
        <w:rPr>
          <w:rFonts w:ascii="宋体" w:hAnsi="宋体" w:hint="eastAsia"/>
        </w:rPr>
        <w:t>只有已经完成尾箱日结的普通柜员尾箱才能进行日终收尾箱。金库尾箱和自助设备尾箱不需要进行日终收尾箱操作。</w:t>
      </w:r>
    </w:p>
    <w:p w:rsidR="004D36BA" w:rsidRDefault="004D36BA" w:rsidP="004D36BA">
      <w:pPr>
        <w:numPr>
          <w:ilvl w:val="0"/>
          <w:numId w:val="63"/>
        </w:numPr>
        <w:rPr>
          <w:rFonts w:ascii="宋体" w:hAnsi="宋体"/>
        </w:rPr>
      </w:pPr>
      <w:r>
        <w:rPr>
          <w:rFonts w:ascii="宋体" w:hAnsi="宋体" w:hint="eastAsia"/>
        </w:rPr>
        <w:t>网点应安排指定的用户进行日终收尾箱操作。在系统中作日终收尾箱后应同时将实际的现金尾箱进行回收。</w:t>
      </w:r>
    </w:p>
    <w:p w:rsidR="004D36BA" w:rsidRDefault="004D36BA" w:rsidP="004D36BA">
      <w:pPr>
        <w:pStyle w:val="6"/>
        <w:spacing w:line="360" w:lineRule="auto"/>
        <w:rPr>
          <w:rFonts w:ascii="宋体" w:eastAsia="宋体" w:hAnsi="宋体"/>
        </w:rPr>
      </w:pPr>
      <w:bookmarkStart w:id="436" w:name="_Toc79312397"/>
      <w:bookmarkStart w:id="437" w:name="_Toc173674689"/>
      <w:r>
        <w:rPr>
          <w:rFonts w:ascii="宋体" w:eastAsia="宋体" w:hAnsi="宋体" w:hint="eastAsia"/>
        </w:rPr>
        <w:t>（三）操作步骤</w:t>
      </w:r>
      <w:bookmarkEnd w:id="433"/>
      <w:bookmarkEnd w:id="434"/>
      <w:bookmarkEnd w:id="436"/>
      <w:bookmarkEnd w:id="4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64"/>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在业务代码中输入“2102”后回车，或选择“现金凭证”→“网点现金业务”→“日终收尾箱”进入。</w:t>
            </w:r>
          </w:p>
        </w:tc>
      </w:tr>
      <w:tr w:rsidR="004D36BA">
        <w:tc>
          <w:tcPr>
            <w:tcW w:w="1548" w:type="dxa"/>
          </w:tcPr>
          <w:p w:rsidR="004D36BA" w:rsidRDefault="004D36BA" w:rsidP="004D36BA">
            <w:pPr>
              <w:numPr>
                <w:ilvl w:val="0"/>
                <w:numId w:val="64"/>
              </w:numPr>
              <w:rPr>
                <w:rFonts w:ascii="宋体" w:hAnsi="宋体"/>
              </w:rPr>
            </w:pPr>
          </w:p>
        </w:tc>
        <w:tc>
          <w:tcPr>
            <w:tcW w:w="6840" w:type="dxa"/>
          </w:tcPr>
          <w:p w:rsidR="004D36BA" w:rsidRDefault="004D36BA" w:rsidP="004D36BA">
            <w:pPr>
              <w:rPr>
                <w:rFonts w:ascii="宋体" w:hAnsi="宋体"/>
              </w:rPr>
            </w:pPr>
            <w:r>
              <w:rPr>
                <w:rFonts w:ascii="宋体" w:hAnsi="宋体" w:hint="eastAsia"/>
              </w:rPr>
              <w:t>操作步骤请参考本节一、日初发尾箱。</w:t>
            </w:r>
          </w:p>
        </w:tc>
      </w:tr>
    </w:tbl>
    <w:p w:rsidR="004D36BA" w:rsidRDefault="004D36BA" w:rsidP="004D36BA">
      <w:pPr>
        <w:pStyle w:val="5"/>
        <w:rPr>
          <w:rFonts w:ascii="宋体" w:hAnsi="宋体"/>
        </w:rPr>
      </w:pPr>
      <w:bookmarkStart w:id="438" w:name="_Toc79312373"/>
      <w:bookmarkStart w:id="439" w:name="_Toc173674690"/>
      <w:bookmarkStart w:id="440" w:name="_Toc183917973"/>
      <w:r>
        <w:rPr>
          <w:rFonts w:ascii="宋体" w:hAnsi="宋体" w:hint="eastAsia"/>
        </w:rPr>
        <w:t>三、尾箱综合管理（业务代码2108）</w:t>
      </w:r>
      <w:bookmarkEnd w:id="438"/>
      <w:bookmarkEnd w:id="439"/>
      <w:bookmarkEnd w:id="440"/>
    </w:p>
    <w:p w:rsidR="004D36BA" w:rsidRDefault="004D36BA" w:rsidP="004D36BA">
      <w:pPr>
        <w:pStyle w:val="6"/>
        <w:spacing w:line="360" w:lineRule="auto"/>
        <w:rPr>
          <w:rFonts w:ascii="宋体" w:eastAsia="宋体" w:hAnsi="宋体"/>
        </w:rPr>
      </w:pPr>
      <w:bookmarkStart w:id="441" w:name="_Toc79312374"/>
      <w:bookmarkStart w:id="442" w:name="_Toc173674691"/>
      <w:r>
        <w:rPr>
          <w:rFonts w:ascii="宋体" w:eastAsia="宋体" w:hAnsi="宋体" w:hint="eastAsia"/>
        </w:rPr>
        <w:t>（一）功能介绍</w:t>
      </w:r>
      <w:bookmarkEnd w:id="441"/>
      <w:bookmarkEnd w:id="442"/>
    </w:p>
    <w:p w:rsidR="004D36BA" w:rsidRDefault="004D36BA" w:rsidP="004D36BA">
      <w:pPr>
        <w:ind w:firstLineChars="200" w:firstLine="480"/>
        <w:rPr>
          <w:rFonts w:ascii="宋体" w:hAnsi="宋体"/>
        </w:rPr>
      </w:pPr>
      <w:r>
        <w:rPr>
          <w:rFonts w:ascii="宋体" w:hAnsi="宋体" w:hint="eastAsia"/>
        </w:rPr>
        <w:t>实现现金尾箱的新增、修改、关闭、设表外账、设管理员、设置状态、修改、删除、查询、信息重置等操作，业务权限仅对机构业务主管开放。</w:t>
      </w:r>
    </w:p>
    <w:p w:rsidR="004D36BA" w:rsidRDefault="004D36BA" w:rsidP="004D36BA">
      <w:pPr>
        <w:pStyle w:val="6"/>
        <w:spacing w:line="360" w:lineRule="auto"/>
        <w:rPr>
          <w:rFonts w:ascii="宋体" w:eastAsia="宋体" w:hAnsi="宋体"/>
        </w:rPr>
      </w:pPr>
      <w:bookmarkStart w:id="443" w:name="_Toc79312375"/>
      <w:bookmarkStart w:id="444" w:name="_Toc173674692"/>
      <w:r>
        <w:rPr>
          <w:rFonts w:ascii="宋体" w:eastAsia="宋体" w:hAnsi="宋体" w:hint="eastAsia"/>
        </w:rPr>
        <w:t>（二）术语解释及参数说明</w:t>
      </w:r>
      <w:bookmarkEnd w:id="443"/>
      <w:bookmarkEnd w:id="4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434"/>
      </w:tblGrid>
      <w:tr w:rsidR="004D36BA">
        <w:tc>
          <w:tcPr>
            <w:tcW w:w="2088" w:type="dxa"/>
          </w:tcPr>
          <w:p w:rsidR="004D36BA" w:rsidRDefault="004D36BA" w:rsidP="004D36BA">
            <w:pPr>
              <w:rPr>
                <w:rFonts w:ascii="宋体" w:hAnsi="宋体"/>
              </w:rPr>
            </w:pPr>
            <w:r>
              <w:rPr>
                <w:rFonts w:ascii="宋体" w:hAnsi="宋体" w:hint="eastAsia"/>
              </w:rPr>
              <w:t>尾箱类型</w:t>
            </w:r>
          </w:p>
        </w:tc>
        <w:tc>
          <w:tcPr>
            <w:tcW w:w="6434" w:type="dxa"/>
          </w:tcPr>
          <w:p w:rsidR="004D36BA" w:rsidRDefault="004D36BA" w:rsidP="004D36BA">
            <w:pPr>
              <w:rPr>
                <w:rFonts w:ascii="宋体" w:hAnsi="宋体"/>
              </w:rPr>
            </w:pPr>
            <w:r>
              <w:rPr>
                <w:rFonts w:ascii="宋体" w:hAnsi="宋体" w:hint="eastAsia"/>
              </w:rPr>
              <w:t>根据现金尾箱在业务使用的不同特性，分为：</w:t>
            </w:r>
          </w:p>
          <w:p w:rsidR="004D36BA" w:rsidRDefault="004D36BA" w:rsidP="004D36BA">
            <w:pPr>
              <w:numPr>
                <w:ilvl w:val="3"/>
                <w:numId w:val="35"/>
              </w:numPr>
              <w:tabs>
                <w:tab w:val="num" w:pos="1680"/>
              </w:tabs>
              <w:ind w:left="252" w:hanging="252"/>
              <w:rPr>
                <w:rFonts w:ascii="宋体" w:hAnsi="宋体"/>
              </w:rPr>
            </w:pPr>
            <w:r>
              <w:rPr>
                <w:rFonts w:ascii="宋体" w:hAnsi="宋体" w:hint="eastAsia"/>
              </w:rPr>
              <w:t>A:ATM尾箱；</w:t>
            </w:r>
          </w:p>
          <w:p w:rsidR="004D36BA" w:rsidRDefault="004D36BA" w:rsidP="004D36BA">
            <w:pPr>
              <w:numPr>
                <w:ilvl w:val="3"/>
                <w:numId w:val="35"/>
              </w:numPr>
              <w:tabs>
                <w:tab w:val="num" w:pos="1680"/>
              </w:tabs>
              <w:ind w:left="252" w:hanging="252"/>
              <w:rPr>
                <w:rFonts w:ascii="宋体" w:hAnsi="宋体"/>
              </w:rPr>
            </w:pPr>
            <w:r>
              <w:rPr>
                <w:rFonts w:ascii="宋体" w:hAnsi="宋体" w:hint="eastAsia"/>
              </w:rPr>
              <w:t>C:CDS/CDM尾箱；</w:t>
            </w:r>
          </w:p>
          <w:p w:rsidR="004D36BA" w:rsidRDefault="004D36BA" w:rsidP="004D36BA">
            <w:pPr>
              <w:numPr>
                <w:ilvl w:val="3"/>
                <w:numId w:val="35"/>
              </w:numPr>
              <w:tabs>
                <w:tab w:val="num" w:pos="1680"/>
              </w:tabs>
              <w:ind w:left="252" w:hanging="252"/>
              <w:rPr>
                <w:rFonts w:ascii="宋体" w:hAnsi="宋体"/>
              </w:rPr>
            </w:pPr>
            <w:r>
              <w:rPr>
                <w:rFonts w:ascii="宋体" w:hAnsi="宋体" w:hint="eastAsia"/>
              </w:rPr>
              <w:t>R:循环机尾箱；</w:t>
            </w:r>
          </w:p>
          <w:p w:rsidR="004D36BA" w:rsidRDefault="004D36BA" w:rsidP="004D36BA">
            <w:pPr>
              <w:numPr>
                <w:ilvl w:val="3"/>
                <w:numId w:val="35"/>
              </w:numPr>
              <w:tabs>
                <w:tab w:val="num" w:pos="1680"/>
              </w:tabs>
              <w:ind w:left="252" w:hanging="252"/>
              <w:rPr>
                <w:rFonts w:ascii="宋体" w:hAnsi="宋体"/>
              </w:rPr>
            </w:pPr>
            <w:r>
              <w:rPr>
                <w:rFonts w:ascii="宋体" w:hAnsi="宋体" w:hint="eastAsia"/>
              </w:rPr>
              <w:t>T:普通柜员尾箱</w:t>
            </w:r>
          </w:p>
          <w:p w:rsidR="004D36BA" w:rsidRDefault="004D36BA" w:rsidP="004D36BA">
            <w:pPr>
              <w:numPr>
                <w:ilvl w:val="3"/>
                <w:numId w:val="35"/>
              </w:numPr>
              <w:tabs>
                <w:tab w:val="num" w:pos="1680"/>
              </w:tabs>
              <w:ind w:left="252" w:hanging="252"/>
              <w:rPr>
                <w:rFonts w:ascii="宋体" w:hAnsi="宋体"/>
              </w:rPr>
            </w:pPr>
            <w:r>
              <w:rPr>
                <w:rFonts w:ascii="宋体" w:hAnsi="宋体" w:hint="eastAsia"/>
              </w:rPr>
              <w:t>K:金库尾箱。</w:t>
            </w:r>
          </w:p>
          <w:p w:rsidR="004D36BA" w:rsidRDefault="004D36BA" w:rsidP="004D36BA">
            <w:pPr>
              <w:rPr>
                <w:rFonts w:ascii="宋体" w:hAnsi="宋体"/>
              </w:rPr>
            </w:pPr>
            <w:r>
              <w:rPr>
                <w:rFonts w:ascii="宋体" w:hAnsi="宋体" w:hint="eastAsia"/>
              </w:rPr>
              <w:t>前3类尾箱属于自助设备尾箱，不需日结操作。</w:t>
            </w:r>
          </w:p>
        </w:tc>
      </w:tr>
      <w:tr w:rsidR="004D36BA">
        <w:tc>
          <w:tcPr>
            <w:tcW w:w="2088" w:type="dxa"/>
          </w:tcPr>
          <w:p w:rsidR="004D36BA" w:rsidRDefault="004D36BA" w:rsidP="004D36BA">
            <w:pPr>
              <w:rPr>
                <w:rFonts w:ascii="宋体" w:hAnsi="宋体"/>
              </w:rPr>
            </w:pPr>
            <w:r>
              <w:rPr>
                <w:rFonts w:ascii="宋体" w:hAnsi="宋体" w:hint="eastAsia"/>
              </w:rPr>
              <w:lastRenderedPageBreak/>
              <w:t>尾箱号</w:t>
            </w:r>
          </w:p>
        </w:tc>
        <w:tc>
          <w:tcPr>
            <w:tcW w:w="6434" w:type="dxa"/>
          </w:tcPr>
          <w:p w:rsidR="004D36BA" w:rsidRDefault="004D36BA" w:rsidP="004D36BA">
            <w:pPr>
              <w:rPr>
                <w:rFonts w:ascii="宋体" w:hAnsi="宋体"/>
              </w:rPr>
            </w:pPr>
            <w:r>
              <w:rPr>
                <w:rFonts w:ascii="宋体" w:hAnsi="宋体" w:hint="eastAsia"/>
              </w:rPr>
              <w:t>每一个现金尾箱都有一个唯一的编号，即尾箱号。尾箱号共10数字：机构号（6位）+“1”+顺序号（3位）。所有的现金业务都直接与确定的尾箱号相关联。一个在使用的尾箱号必须与一个实际存在的现金箱相对应。这个实际箱可能是一个单个的箱，也可能是一个金库。其中顺序号在001-199之间的为柜员尾箱，200-899之间的为自助设备尾箱，900以上的为金库尾箱。</w:t>
            </w:r>
          </w:p>
        </w:tc>
      </w:tr>
      <w:tr w:rsidR="004D36BA">
        <w:tc>
          <w:tcPr>
            <w:tcW w:w="2088" w:type="dxa"/>
          </w:tcPr>
          <w:p w:rsidR="004D36BA" w:rsidRDefault="004D36BA" w:rsidP="004D36BA">
            <w:pPr>
              <w:rPr>
                <w:rFonts w:ascii="宋体" w:hAnsi="宋体"/>
              </w:rPr>
            </w:pPr>
            <w:r>
              <w:rPr>
                <w:rFonts w:ascii="宋体" w:hAnsi="宋体" w:hint="eastAsia"/>
              </w:rPr>
              <w:t>柜员号</w:t>
            </w:r>
          </w:p>
        </w:tc>
        <w:tc>
          <w:tcPr>
            <w:tcW w:w="6434" w:type="dxa"/>
          </w:tcPr>
          <w:p w:rsidR="004D36BA" w:rsidRDefault="004D36BA" w:rsidP="004D36BA">
            <w:pPr>
              <w:rPr>
                <w:rFonts w:ascii="宋体" w:hAnsi="宋体"/>
              </w:rPr>
            </w:pPr>
            <w:r>
              <w:rPr>
                <w:rFonts w:ascii="宋体" w:hAnsi="宋体" w:hint="eastAsia"/>
              </w:rPr>
              <w:t>每一个现金尾箱必须至少有一个管理员，即柜员号。可以通过设置管理员、收发尾箱或尾箱交接来变更现金尾箱的使用柜员号。自助设备尾箱使用专门的“设备柜员号”。</w:t>
            </w:r>
            <w:r>
              <w:rPr>
                <w:rFonts w:ascii="宋体" w:hAnsi="宋体"/>
              </w:rPr>
              <w:tab/>
            </w:r>
          </w:p>
        </w:tc>
      </w:tr>
      <w:tr w:rsidR="004D36BA">
        <w:tc>
          <w:tcPr>
            <w:tcW w:w="2088" w:type="dxa"/>
          </w:tcPr>
          <w:p w:rsidR="004D36BA" w:rsidRDefault="004D36BA" w:rsidP="004D36BA">
            <w:pPr>
              <w:rPr>
                <w:rFonts w:ascii="宋体" w:hAnsi="宋体"/>
              </w:rPr>
            </w:pPr>
            <w:r>
              <w:rPr>
                <w:rFonts w:ascii="宋体" w:hAnsi="宋体" w:hint="eastAsia"/>
              </w:rPr>
              <w:t>尾箱名称</w:t>
            </w:r>
          </w:p>
        </w:tc>
        <w:tc>
          <w:tcPr>
            <w:tcW w:w="6434" w:type="dxa"/>
          </w:tcPr>
          <w:p w:rsidR="004D36BA" w:rsidRDefault="004D36BA" w:rsidP="004D36BA">
            <w:pPr>
              <w:rPr>
                <w:rFonts w:ascii="宋体" w:hAnsi="宋体"/>
              </w:rPr>
            </w:pPr>
            <w:r>
              <w:rPr>
                <w:rFonts w:ascii="宋体" w:hAnsi="宋体" w:hint="eastAsia"/>
              </w:rPr>
              <w:t>现金尾箱的提示名称。可以是一个实际编号，如1＃箱，2＃箱或是其他可以实际唯一标识这个实际箱的名称。其中，自助设备的尾箱名称必须遵循以下规则：6位机构号＋自助设备类型（3位）＋自助设备编号（4位），例如东莞分行营业部的ATM，原编号为2001，则在新系统中建立尾箱时，尾箱名称为：769520ATM2001。</w:t>
            </w:r>
          </w:p>
        </w:tc>
      </w:tr>
      <w:tr w:rsidR="004D36BA">
        <w:tc>
          <w:tcPr>
            <w:tcW w:w="2088" w:type="dxa"/>
          </w:tcPr>
          <w:p w:rsidR="004D36BA" w:rsidRDefault="004D36BA" w:rsidP="004D36BA">
            <w:pPr>
              <w:rPr>
                <w:rFonts w:ascii="宋体" w:hAnsi="宋体"/>
              </w:rPr>
            </w:pPr>
            <w:r>
              <w:rPr>
                <w:rFonts w:ascii="宋体" w:hAnsi="宋体" w:hint="eastAsia"/>
              </w:rPr>
              <w:t>收付款控制类型</w:t>
            </w:r>
          </w:p>
        </w:tc>
        <w:tc>
          <w:tcPr>
            <w:tcW w:w="6434" w:type="dxa"/>
          </w:tcPr>
          <w:p w:rsidR="004D36BA" w:rsidRDefault="004D36BA" w:rsidP="004D36BA">
            <w:pPr>
              <w:rPr>
                <w:rFonts w:ascii="宋体" w:hAnsi="宋体"/>
              </w:rPr>
            </w:pPr>
            <w:r>
              <w:rPr>
                <w:rFonts w:ascii="宋体" w:hAnsi="宋体" w:hint="eastAsia"/>
              </w:rPr>
              <w:t>根据现金尾箱可否发生收付款业务，可分为：</w:t>
            </w:r>
          </w:p>
          <w:p w:rsidR="004D36BA" w:rsidRDefault="004D36BA" w:rsidP="004D36BA">
            <w:pPr>
              <w:numPr>
                <w:ilvl w:val="0"/>
                <w:numId w:val="99"/>
              </w:numPr>
              <w:rPr>
                <w:rFonts w:ascii="宋体" w:hAnsi="宋体"/>
              </w:rPr>
            </w:pPr>
            <w:r>
              <w:rPr>
                <w:rFonts w:ascii="宋体" w:hAnsi="宋体" w:hint="eastAsia"/>
              </w:rPr>
              <w:t>A: 收付款合一型尾箱     可以发生收款、付款业务</w:t>
            </w:r>
          </w:p>
          <w:p w:rsidR="004D36BA" w:rsidRDefault="004D36BA" w:rsidP="004D36BA">
            <w:pPr>
              <w:numPr>
                <w:ilvl w:val="0"/>
                <w:numId w:val="99"/>
              </w:numPr>
              <w:rPr>
                <w:rFonts w:ascii="宋体" w:hAnsi="宋体"/>
              </w:rPr>
            </w:pPr>
            <w:r>
              <w:rPr>
                <w:rFonts w:ascii="宋体" w:hAnsi="宋体" w:hint="eastAsia"/>
              </w:rPr>
              <w:t>I: 收款型尾箱           只能发生收款业务</w:t>
            </w:r>
          </w:p>
          <w:p w:rsidR="004D36BA" w:rsidRDefault="004D36BA" w:rsidP="004D36BA">
            <w:pPr>
              <w:numPr>
                <w:ilvl w:val="0"/>
                <w:numId w:val="99"/>
              </w:numPr>
              <w:rPr>
                <w:rFonts w:ascii="宋体" w:hAnsi="宋体"/>
              </w:rPr>
            </w:pPr>
            <w:r>
              <w:rPr>
                <w:rFonts w:ascii="宋体" w:hAnsi="宋体" w:hint="eastAsia"/>
              </w:rPr>
              <w:t>O: 付款型尾箱           只能发生付款业务。</w:t>
            </w:r>
          </w:p>
          <w:p w:rsidR="004D36BA" w:rsidRDefault="004D36BA" w:rsidP="004D36BA">
            <w:pPr>
              <w:rPr>
                <w:rFonts w:ascii="宋体" w:hAnsi="宋体"/>
              </w:rPr>
            </w:pPr>
            <w:r>
              <w:rPr>
                <w:rFonts w:ascii="宋体" w:hAnsi="宋体" w:hint="eastAsia"/>
              </w:rPr>
              <w:t>这里的收付款指普通柜员尾箱的现金收付业务和自助设备尾箱的现金存取款业务。</w:t>
            </w:r>
          </w:p>
        </w:tc>
      </w:tr>
      <w:tr w:rsidR="004D36BA">
        <w:tc>
          <w:tcPr>
            <w:tcW w:w="2088" w:type="dxa"/>
          </w:tcPr>
          <w:p w:rsidR="004D36BA" w:rsidRDefault="004D36BA" w:rsidP="004D36BA">
            <w:pPr>
              <w:rPr>
                <w:rFonts w:ascii="宋体" w:hAnsi="宋体"/>
              </w:rPr>
            </w:pPr>
            <w:r>
              <w:rPr>
                <w:rFonts w:ascii="宋体" w:hAnsi="宋体" w:hint="eastAsia"/>
              </w:rPr>
              <w:t>尾箱管理类型</w:t>
            </w:r>
          </w:p>
        </w:tc>
        <w:tc>
          <w:tcPr>
            <w:tcW w:w="6434" w:type="dxa"/>
          </w:tcPr>
          <w:p w:rsidR="004D36BA" w:rsidRDefault="004D36BA" w:rsidP="004D36BA">
            <w:pPr>
              <w:rPr>
                <w:rFonts w:ascii="宋体" w:hAnsi="宋体"/>
              </w:rPr>
            </w:pPr>
            <w:r>
              <w:rPr>
                <w:rFonts w:ascii="宋体" w:hAnsi="宋体" w:hint="eastAsia"/>
              </w:rPr>
              <w:t>根据管理的需要，可以将尾箱分为：</w:t>
            </w:r>
          </w:p>
          <w:p w:rsidR="004D36BA" w:rsidRDefault="004D36BA" w:rsidP="004D36BA">
            <w:pPr>
              <w:numPr>
                <w:ilvl w:val="0"/>
                <w:numId w:val="100"/>
              </w:numPr>
              <w:rPr>
                <w:rFonts w:ascii="宋体" w:hAnsi="宋体"/>
              </w:rPr>
            </w:pPr>
            <w:r>
              <w:rPr>
                <w:rFonts w:ascii="宋体" w:hAnsi="宋体" w:hint="eastAsia"/>
              </w:rPr>
              <w:t>D: 一人多箱管理</w:t>
            </w:r>
          </w:p>
          <w:p w:rsidR="004D36BA" w:rsidRDefault="004D36BA" w:rsidP="004D36BA">
            <w:pPr>
              <w:numPr>
                <w:ilvl w:val="0"/>
                <w:numId w:val="100"/>
              </w:numPr>
              <w:rPr>
                <w:rFonts w:ascii="宋体" w:hAnsi="宋体"/>
              </w:rPr>
            </w:pPr>
            <w:r>
              <w:rPr>
                <w:rFonts w:ascii="宋体" w:hAnsi="宋体" w:hint="eastAsia"/>
              </w:rPr>
              <w:t>M: 多人一箱管理</w:t>
            </w:r>
          </w:p>
          <w:p w:rsidR="004D36BA" w:rsidRDefault="004D36BA" w:rsidP="004D36BA">
            <w:pPr>
              <w:numPr>
                <w:ilvl w:val="0"/>
                <w:numId w:val="100"/>
              </w:numPr>
              <w:rPr>
                <w:rFonts w:ascii="宋体" w:hAnsi="宋体"/>
              </w:rPr>
            </w:pPr>
            <w:r>
              <w:rPr>
                <w:rFonts w:ascii="宋体" w:hAnsi="宋体" w:hint="eastAsia"/>
              </w:rPr>
              <w:t>C: 一人一箱管理。</w:t>
            </w:r>
          </w:p>
        </w:tc>
      </w:tr>
      <w:tr w:rsidR="004D36BA">
        <w:tc>
          <w:tcPr>
            <w:tcW w:w="2088" w:type="dxa"/>
          </w:tcPr>
          <w:p w:rsidR="004D36BA" w:rsidRDefault="004D36BA" w:rsidP="004D36BA">
            <w:pPr>
              <w:rPr>
                <w:rFonts w:ascii="宋体" w:hAnsi="宋体"/>
              </w:rPr>
            </w:pPr>
            <w:r>
              <w:rPr>
                <w:rFonts w:ascii="宋体" w:hAnsi="宋体" w:hint="eastAsia"/>
              </w:rPr>
              <w:t>核算机构号</w:t>
            </w:r>
          </w:p>
        </w:tc>
        <w:tc>
          <w:tcPr>
            <w:tcW w:w="6434" w:type="dxa"/>
          </w:tcPr>
          <w:p w:rsidR="004D36BA" w:rsidRDefault="004D36BA" w:rsidP="004D36BA">
            <w:pPr>
              <w:rPr>
                <w:rFonts w:ascii="宋体" w:hAnsi="宋体"/>
              </w:rPr>
            </w:pPr>
            <w:r>
              <w:rPr>
                <w:rFonts w:ascii="宋体" w:hAnsi="宋体" w:hint="eastAsia"/>
              </w:rPr>
              <w:t>指一个现金尾箱发生业务后，现金账务的核算机构号。正常情况下同尾箱的机构号。</w:t>
            </w:r>
          </w:p>
        </w:tc>
      </w:tr>
      <w:tr w:rsidR="004D36BA">
        <w:tc>
          <w:tcPr>
            <w:tcW w:w="2088" w:type="dxa"/>
          </w:tcPr>
          <w:p w:rsidR="004D36BA" w:rsidRDefault="004D36BA" w:rsidP="004D36BA">
            <w:pPr>
              <w:rPr>
                <w:rFonts w:ascii="宋体" w:hAnsi="宋体"/>
              </w:rPr>
            </w:pPr>
            <w:r>
              <w:rPr>
                <w:rFonts w:ascii="宋体" w:hAnsi="宋体" w:hint="eastAsia"/>
              </w:rPr>
              <w:t>日间库存限额</w:t>
            </w:r>
          </w:p>
        </w:tc>
        <w:tc>
          <w:tcPr>
            <w:tcW w:w="6434" w:type="dxa"/>
          </w:tcPr>
          <w:p w:rsidR="004D36BA" w:rsidRDefault="004D36BA" w:rsidP="004D36BA">
            <w:pPr>
              <w:rPr>
                <w:rFonts w:ascii="宋体" w:hAnsi="宋体"/>
              </w:rPr>
            </w:pPr>
            <w:r>
              <w:rPr>
                <w:rFonts w:ascii="宋体" w:hAnsi="宋体" w:hint="eastAsia"/>
              </w:rPr>
              <w:t>一个现金尾箱的日间库存折本币金额限额，超过这个金额，</w:t>
            </w:r>
            <w:r>
              <w:rPr>
                <w:rFonts w:ascii="宋体" w:hAnsi="宋体" w:hint="eastAsia"/>
              </w:rPr>
              <w:lastRenderedPageBreak/>
              <w:t>会产生预警信息，使用用户应根据情况及时缴存现金。</w:t>
            </w:r>
          </w:p>
        </w:tc>
      </w:tr>
      <w:tr w:rsidR="004D36BA">
        <w:tc>
          <w:tcPr>
            <w:tcW w:w="2088" w:type="dxa"/>
          </w:tcPr>
          <w:p w:rsidR="004D36BA" w:rsidRDefault="004D36BA" w:rsidP="004D36BA">
            <w:pPr>
              <w:rPr>
                <w:rFonts w:ascii="宋体" w:hAnsi="宋体"/>
              </w:rPr>
            </w:pPr>
            <w:r>
              <w:rPr>
                <w:rFonts w:ascii="宋体" w:hAnsi="宋体" w:hint="eastAsia"/>
              </w:rPr>
              <w:lastRenderedPageBreak/>
              <w:t>日终库存限额</w:t>
            </w:r>
          </w:p>
        </w:tc>
        <w:tc>
          <w:tcPr>
            <w:tcW w:w="6434" w:type="dxa"/>
          </w:tcPr>
          <w:p w:rsidR="004D36BA" w:rsidRDefault="004D36BA" w:rsidP="004D36BA">
            <w:pPr>
              <w:rPr>
                <w:rFonts w:ascii="宋体" w:hAnsi="宋体"/>
              </w:rPr>
            </w:pPr>
            <w:r>
              <w:rPr>
                <w:rFonts w:ascii="宋体" w:hAnsi="宋体" w:hint="eastAsia"/>
              </w:rPr>
              <w:t>一个现金尾箱的日终库存折本币金额限额，超过这个金额，使用用户应根据情况及时缴存现金，否则要主管授权后才能进行现金尾箱日结。</w:t>
            </w:r>
          </w:p>
        </w:tc>
      </w:tr>
      <w:tr w:rsidR="004D36BA">
        <w:tc>
          <w:tcPr>
            <w:tcW w:w="2088" w:type="dxa"/>
          </w:tcPr>
          <w:p w:rsidR="004D36BA" w:rsidRDefault="004D36BA" w:rsidP="004D36BA">
            <w:pPr>
              <w:rPr>
                <w:rFonts w:ascii="宋体" w:hAnsi="宋体"/>
              </w:rPr>
            </w:pPr>
            <w:r>
              <w:rPr>
                <w:rFonts w:ascii="宋体" w:hAnsi="宋体" w:hint="eastAsia"/>
              </w:rPr>
              <w:t>尾箱使用状态</w:t>
            </w:r>
          </w:p>
        </w:tc>
        <w:tc>
          <w:tcPr>
            <w:tcW w:w="6434" w:type="dxa"/>
          </w:tcPr>
          <w:p w:rsidR="004D36BA" w:rsidRDefault="004D36BA" w:rsidP="004D36BA">
            <w:pPr>
              <w:rPr>
                <w:rFonts w:ascii="宋体" w:hAnsi="宋体"/>
              </w:rPr>
            </w:pPr>
            <w:r>
              <w:rPr>
                <w:rFonts w:ascii="宋体" w:hAnsi="宋体" w:hint="eastAsia"/>
              </w:rPr>
              <w:t>根据现金尾箱在使用过程中的流转情况，可能会存在如下全部或其中状态：</w:t>
            </w:r>
          </w:p>
          <w:p w:rsidR="004D36BA" w:rsidRDefault="004D36BA" w:rsidP="004D36BA">
            <w:pPr>
              <w:ind w:left="1932" w:hangingChars="805" w:hanging="1932"/>
              <w:rPr>
                <w:rFonts w:ascii="宋体" w:hAnsi="宋体"/>
              </w:rPr>
            </w:pPr>
            <w:r>
              <w:rPr>
                <w:rFonts w:ascii="宋体" w:hAnsi="宋体" w:hint="eastAsia"/>
              </w:rPr>
              <w:t>0:在库状态</w:t>
            </w:r>
          </w:p>
          <w:p w:rsidR="004D36BA" w:rsidRDefault="004D36BA" w:rsidP="004D36BA">
            <w:pPr>
              <w:ind w:firstLineChars="200" w:firstLine="480"/>
              <w:rPr>
                <w:rFonts w:ascii="宋体" w:hAnsi="宋体"/>
              </w:rPr>
            </w:pPr>
            <w:r>
              <w:rPr>
                <w:rFonts w:ascii="宋体" w:hAnsi="宋体" w:hint="eastAsia"/>
              </w:rPr>
              <w:t>新增或入库后的普通柜员尾箱为此状态，只能对在库状态的尾箱进行日初发尾箱（出库）操作。</w:t>
            </w:r>
          </w:p>
          <w:p w:rsidR="004D36BA" w:rsidRDefault="004D36BA" w:rsidP="004D36BA">
            <w:pPr>
              <w:ind w:left="1522" w:hangingChars="634" w:hanging="1522"/>
              <w:rPr>
                <w:rFonts w:ascii="宋体" w:hAnsi="宋体"/>
              </w:rPr>
            </w:pPr>
            <w:r>
              <w:rPr>
                <w:rFonts w:ascii="宋体" w:hAnsi="宋体" w:hint="eastAsia"/>
              </w:rPr>
              <w:t>1:待启用状态</w:t>
            </w:r>
          </w:p>
          <w:p w:rsidR="004D36BA" w:rsidRDefault="004D36BA" w:rsidP="004D36BA">
            <w:pPr>
              <w:ind w:firstLineChars="120" w:firstLine="288"/>
              <w:rPr>
                <w:rFonts w:ascii="宋体" w:hAnsi="宋体"/>
              </w:rPr>
            </w:pPr>
            <w:r>
              <w:rPr>
                <w:rFonts w:ascii="宋体" w:hAnsi="宋体" w:hint="eastAsia"/>
              </w:rPr>
              <w:t xml:space="preserve">  新增、日结后的金库尾箱或发尾箱后的普通柜员尾箱为此状态。只能对待启用状态的现金尾箱进行柜员尾箱日初或金库尾箱日初操作。</w:t>
            </w:r>
          </w:p>
          <w:p w:rsidR="004D36BA" w:rsidRDefault="004D36BA" w:rsidP="004D36BA">
            <w:pPr>
              <w:rPr>
                <w:rFonts w:ascii="宋体" w:hAnsi="宋体"/>
              </w:rPr>
            </w:pPr>
            <w:r>
              <w:rPr>
                <w:rFonts w:ascii="宋体" w:hAnsi="宋体" w:hint="eastAsia"/>
              </w:rPr>
              <w:t>2:启用状态</w:t>
            </w:r>
          </w:p>
          <w:p w:rsidR="004D36BA" w:rsidRDefault="004D36BA" w:rsidP="004D36BA">
            <w:pPr>
              <w:rPr>
                <w:rFonts w:ascii="宋体" w:hAnsi="宋体"/>
              </w:rPr>
            </w:pPr>
            <w:r>
              <w:rPr>
                <w:rFonts w:ascii="宋体" w:hAnsi="宋体" w:hint="eastAsia"/>
              </w:rPr>
              <w:t xml:space="preserve">    新增的自助设备尾箱或日初后的金库尾箱和普通柜员尾箱为此状态，尾箱只有处于此种状态才能进行正常的现金业务操作。</w:t>
            </w:r>
          </w:p>
          <w:p w:rsidR="004D36BA" w:rsidRDefault="004D36BA" w:rsidP="004D36BA">
            <w:pPr>
              <w:rPr>
                <w:rFonts w:ascii="宋体" w:hAnsi="宋体"/>
              </w:rPr>
            </w:pPr>
            <w:r>
              <w:rPr>
                <w:rFonts w:ascii="宋体" w:hAnsi="宋体" w:hint="eastAsia"/>
              </w:rPr>
              <w:t>3:冻结状态</w:t>
            </w:r>
          </w:p>
          <w:p w:rsidR="004D36BA" w:rsidRDefault="004D36BA" w:rsidP="004D36BA">
            <w:pPr>
              <w:rPr>
                <w:rFonts w:ascii="宋体" w:hAnsi="宋体"/>
              </w:rPr>
            </w:pPr>
            <w:r>
              <w:rPr>
                <w:rFonts w:ascii="宋体" w:hAnsi="宋体" w:hint="eastAsia"/>
              </w:rPr>
              <w:t xml:space="preserve">    尾箱在进行日结启动、日间交接启动后为此状态，选择放弃或日间交接成功后状态可变为启用状态。</w:t>
            </w:r>
          </w:p>
          <w:p w:rsidR="004D36BA" w:rsidRDefault="004D36BA" w:rsidP="004D36BA">
            <w:pPr>
              <w:rPr>
                <w:rFonts w:ascii="宋体" w:hAnsi="宋体"/>
              </w:rPr>
            </w:pPr>
            <w:r>
              <w:rPr>
                <w:rFonts w:ascii="宋体" w:hAnsi="宋体" w:hint="eastAsia"/>
              </w:rPr>
              <w:t>4:停用状态</w:t>
            </w:r>
          </w:p>
          <w:p w:rsidR="004D36BA" w:rsidRDefault="004D36BA" w:rsidP="004D36BA">
            <w:pPr>
              <w:rPr>
                <w:rFonts w:ascii="宋体" w:hAnsi="宋体"/>
              </w:rPr>
            </w:pPr>
            <w:r>
              <w:rPr>
                <w:rFonts w:ascii="宋体" w:hAnsi="宋体" w:hint="eastAsia"/>
              </w:rPr>
              <w:t xml:space="preserve">    普通柜员尾箱在尾箱日结完成后为此状态。只有处于停用状态的尾箱才能进行日终收尾箱（入库）操作。</w:t>
            </w:r>
          </w:p>
          <w:p w:rsidR="004D36BA" w:rsidRDefault="004D36BA" w:rsidP="004D36BA">
            <w:pPr>
              <w:rPr>
                <w:rFonts w:ascii="宋体" w:hAnsi="宋体"/>
              </w:rPr>
            </w:pPr>
            <w:r>
              <w:rPr>
                <w:rFonts w:ascii="宋体" w:hAnsi="宋体" w:hint="eastAsia"/>
              </w:rPr>
              <w:t>5:关闭状态</w:t>
            </w:r>
          </w:p>
          <w:p w:rsidR="004D36BA" w:rsidRDefault="004D36BA" w:rsidP="004D36BA">
            <w:pPr>
              <w:ind w:firstLine="420"/>
              <w:rPr>
                <w:rFonts w:ascii="宋体" w:hAnsi="宋体"/>
              </w:rPr>
            </w:pPr>
            <w:r>
              <w:rPr>
                <w:rFonts w:ascii="宋体" w:hAnsi="宋体" w:hint="eastAsia"/>
              </w:rPr>
              <w:t>如果一个尾箱不再使用，对这个尾箱进行停用后，尾箱处于关闭状态。处于关闭状态的尾箱不能进行任何业务操作。</w:t>
            </w:r>
          </w:p>
          <w:p w:rsidR="004D36BA" w:rsidRDefault="004D36BA" w:rsidP="004D36BA">
            <w:pPr>
              <w:ind w:firstLine="420"/>
              <w:rPr>
                <w:rFonts w:ascii="宋体" w:hAnsi="宋体"/>
              </w:rPr>
            </w:pPr>
            <w:r>
              <w:rPr>
                <w:rFonts w:ascii="宋体" w:hAnsi="宋体" w:hint="eastAsia"/>
              </w:rPr>
              <w:t>正常情况下，尾箱使用状态的改变是通过对尾箱不同的业务操作由系统自动改变的。如遇特殊情况，主管级用户也</w:t>
            </w:r>
            <w:r>
              <w:rPr>
                <w:rFonts w:ascii="宋体" w:hAnsi="宋体" w:hint="eastAsia"/>
              </w:rPr>
              <w:lastRenderedPageBreak/>
              <w:t>可以通过“现金凭证”→“网点现金业务”→“尾箱综合管理”→“设置状态”来改变使用状态。</w:t>
            </w:r>
          </w:p>
        </w:tc>
      </w:tr>
    </w:tbl>
    <w:p w:rsidR="004D36BA" w:rsidRDefault="004D36BA" w:rsidP="004D36BA">
      <w:pPr>
        <w:pStyle w:val="6"/>
        <w:spacing w:line="360" w:lineRule="auto"/>
        <w:rPr>
          <w:rFonts w:ascii="宋体" w:eastAsia="宋体" w:hAnsi="宋体"/>
        </w:rPr>
      </w:pPr>
      <w:bookmarkStart w:id="445" w:name="_Toc79312376"/>
      <w:bookmarkStart w:id="446" w:name="_Toc173674693"/>
      <w:bookmarkStart w:id="447" w:name="_Toc68572081"/>
      <w:r>
        <w:rPr>
          <w:rFonts w:ascii="宋体" w:eastAsia="宋体" w:hAnsi="宋体" w:hint="eastAsia"/>
        </w:rPr>
        <w:lastRenderedPageBreak/>
        <w:t>（三）界面</w:t>
      </w:r>
      <w:bookmarkEnd w:id="445"/>
      <w:bookmarkEnd w:id="446"/>
    </w:p>
    <w:p w:rsidR="004D36BA" w:rsidRDefault="0004090F" w:rsidP="004D36BA">
      <w:pPr>
        <w:keepNext/>
        <w:rPr>
          <w:rFonts w:ascii="宋体" w:hAnsi="宋体"/>
        </w:rPr>
      </w:pPr>
      <w:r>
        <w:rPr>
          <w:rFonts w:ascii="宋体" w:hAnsi="宋体"/>
          <w:noProof/>
        </w:rPr>
        <w:drawing>
          <wp:inline distT="0" distB="0" distL="0" distR="0">
            <wp:extent cx="5276850" cy="1905000"/>
            <wp:effectExtent l="1905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3" cstate="print"/>
                    <a:srcRect/>
                    <a:stretch>
                      <a:fillRect/>
                    </a:stretch>
                  </pic:blipFill>
                  <pic:spPr bwMode="auto">
                    <a:xfrm>
                      <a:off x="0" y="0"/>
                      <a:ext cx="5276850" cy="1905000"/>
                    </a:xfrm>
                    <a:prstGeom prst="rect">
                      <a:avLst/>
                    </a:prstGeom>
                    <a:noFill/>
                    <a:ln w="9525">
                      <a:noFill/>
                      <a:miter lim="800000"/>
                      <a:headEnd/>
                      <a:tailEnd/>
                    </a:ln>
                  </pic:spPr>
                </pic:pic>
              </a:graphicData>
            </a:graphic>
          </wp:inline>
        </w:drawing>
      </w:r>
    </w:p>
    <w:p w:rsidR="004D36BA" w:rsidRDefault="004D36BA" w:rsidP="004D36BA">
      <w:pPr>
        <w:pStyle w:val="a4"/>
        <w:jc w:val="center"/>
        <w:rPr>
          <w:rFonts w:ascii="宋体" w:hAnsi="宋体"/>
        </w:rPr>
      </w:pPr>
      <w:r>
        <w:rPr>
          <w:rFonts w:ascii="宋体" w:hAnsi="宋体" w:hint="eastAsia"/>
        </w:rPr>
        <w:t>图1.22</w:t>
      </w:r>
    </w:p>
    <w:p w:rsidR="004D36BA" w:rsidRDefault="0004090F" w:rsidP="004D36BA">
      <w:pPr>
        <w:pStyle w:val="a4"/>
        <w:rPr>
          <w:rFonts w:ascii="宋体" w:hAnsi="宋体"/>
        </w:rPr>
      </w:pPr>
      <w:r>
        <w:rPr>
          <w:rFonts w:ascii="宋体" w:hAnsi="宋体" w:hint="eastAsia"/>
          <w:noProof/>
        </w:rPr>
        <w:drawing>
          <wp:inline distT="0" distB="0" distL="0" distR="0">
            <wp:extent cx="4591050" cy="4181475"/>
            <wp:effectExtent l="1905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4" cstate="print"/>
                    <a:srcRect/>
                    <a:stretch>
                      <a:fillRect/>
                    </a:stretch>
                  </pic:blipFill>
                  <pic:spPr bwMode="auto">
                    <a:xfrm>
                      <a:off x="0" y="0"/>
                      <a:ext cx="4591050" cy="4181475"/>
                    </a:xfrm>
                    <a:prstGeom prst="rect">
                      <a:avLst/>
                    </a:prstGeom>
                    <a:noFill/>
                    <a:ln w="9525">
                      <a:noFill/>
                      <a:miter lim="800000"/>
                      <a:headEnd/>
                      <a:tailEnd/>
                    </a:ln>
                  </pic:spPr>
                </pic:pic>
              </a:graphicData>
            </a:graphic>
          </wp:inline>
        </w:drawing>
      </w:r>
    </w:p>
    <w:p w:rsidR="004D36BA" w:rsidRDefault="004D36BA" w:rsidP="004D36BA">
      <w:pPr>
        <w:pStyle w:val="a4"/>
        <w:jc w:val="center"/>
        <w:rPr>
          <w:rFonts w:ascii="宋体" w:hAnsi="宋体"/>
        </w:rPr>
      </w:pPr>
      <w:r>
        <w:rPr>
          <w:rFonts w:ascii="宋体" w:hAnsi="宋体" w:hint="eastAsia"/>
        </w:rPr>
        <w:t>图1.23</w:t>
      </w:r>
    </w:p>
    <w:p w:rsidR="004D36BA" w:rsidRDefault="004D36BA" w:rsidP="004D36BA">
      <w:pPr>
        <w:pStyle w:val="a4"/>
        <w:jc w:val="center"/>
        <w:rPr>
          <w:rFonts w:ascii="宋体" w:hAnsi="宋体"/>
        </w:rPr>
      </w:pPr>
    </w:p>
    <w:p w:rsidR="004D36BA" w:rsidRDefault="004D36BA" w:rsidP="004D36BA">
      <w:pPr>
        <w:pStyle w:val="a4"/>
        <w:jc w:val="center"/>
        <w:rPr>
          <w:rFonts w:ascii="宋体" w:hAnsi="宋体"/>
        </w:rPr>
      </w:pPr>
    </w:p>
    <w:p w:rsidR="004D36BA" w:rsidRDefault="004D36BA" w:rsidP="004D36BA">
      <w:pPr>
        <w:pStyle w:val="a4"/>
        <w:jc w:val="center"/>
        <w:rPr>
          <w:rFonts w:ascii="宋体" w:hAnsi="宋体"/>
        </w:rPr>
      </w:pPr>
    </w:p>
    <w:p w:rsidR="004D36BA" w:rsidRDefault="004D36BA" w:rsidP="004D36BA">
      <w:pPr>
        <w:pStyle w:val="a4"/>
        <w:jc w:val="center"/>
        <w:rPr>
          <w:rFonts w:ascii="宋体" w:hAnsi="宋体"/>
        </w:rPr>
      </w:pPr>
    </w:p>
    <w:p w:rsidR="004D36BA" w:rsidRDefault="004D36BA" w:rsidP="004D36BA">
      <w:pPr>
        <w:pStyle w:val="6"/>
        <w:spacing w:line="360" w:lineRule="auto"/>
        <w:rPr>
          <w:rFonts w:ascii="宋体" w:eastAsia="宋体" w:hAnsi="宋体"/>
        </w:rPr>
      </w:pPr>
      <w:bookmarkStart w:id="448" w:name="_Toc79312377"/>
      <w:bookmarkStart w:id="449" w:name="_Toc173674694"/>
      <w:r>
        <w:rPr>
          <w:rFonts w:ascii="宋体" w:eastAsia="宋体" w:hAnsi="宋体" w:hint="eastAsia"/>
        </w:rPr>
        <w:t>（四）操作要点</w:t>
      </w:r>
      <w:bookmarkEnd w:id="448"/>
      <w:bookmarkEnd w:id="449"/>
    </w:p>
    <w:p w:rsidR="004D36BA" w:rsidRDefault="004D36BA" w:rsidP="004D36BA">
      <w:pPr>
        <w:numPr>
          <w:ilvl w:val="0"/>
          <w:numId w:val="61"/>
        </w:numPr>
        <w:rPr>
          <w:rFonts w:ascii="宋体" w:hAnsi="宋体"/>
        </w:rPr>
      </w:pPr>
      <w:r>
        <w:rPr>
          <w:rFonts w:ascii="宋体" w:hAnsi="宋体" w:hint="eastAsia"/>
        </w:rPr>
        <w:t>在现金尾箱的实际管理中，应确保用户实际使用的尾箱与系统中记载的尾箱对应一致。</w:t>
      </w:r>
    </w:p>
    <w:p w:rsidR="004D36BA" w:rsidRDefault="004D36BA" w:rsidP="004D36BA">
      <w:pPr>
        <w:numPr>
          <w:ilvl w:val="0"/>
          <w:numId w:val="61"/>
        </w:numPr>
        <w:rPr>
          <w:rFonts w:ascii="宋体" w:hAnsi="宋体"/>
        </w:rPr>
      </w:pPr>
      <w:r>
        <w:rPr>
          <w:rFonts w:ascii="宋体" w:hAnsi="宋体" w:hint="eastAsia"/>
        </w:rPr>
        <w:t>新增自助设备类尾箱时，应先在“公共管理”→“参数管理”→“设备管理”中新增自助设备，新增一个自助设备时，系统会自动产生一个柜员号，然后在新增现金尾箱时输入这个柜员号。</w:t>
      </w:r>
    </w:p>
    <w:p w:rsidR="004D36BA" w:rsidRDefault="004D36BA" w:rsidP="004D36BA">
      <w:pPr>
        <w:numPr>
          <w:ilvl w:val="0"/>
          <w:numId w:val="61"/>
        </w:numPr>
        <w:rPr>
          <w:rFonts w:ascii="宋体" w:hAnsi="宋体"/>
        </w:rPr>
      </w:pPr>
      <w:r>
        <w:rPr>
          <w:rFonts w:ascii="宋体" w:hAnsi="宋体" w:hint="eastAsia"/>
        </w:rPr>
        <w:t>可以对一个不再使用的现金尾箱进行停用操作，停用后，系统会自动对这个尾箱曾经使用过的内部账户进行关户。</w:t>
      </w:r>
    </w:p>
    <w:p w:rsidR="004D36BA" w:rsidRDefault="004D36BA" w:rsidP="004D36BA">
      <w:pPr>
        <w:numPr>
          <w:ilvl w:val="0"/>
          <w:numId w:val="61"/>
        </w:numPr>
        <w:rPr>
          <w:rFonts w:ascii="宋体" w:hAnsi="宋体"/>
        </w:rPr>
      </w:pPr>
      <w:r>
        <w:rPr>
          <w:rFonts w:ascii="宋体" w:hAnsi="宋体" w:hint="eastAsia"/>
        </w:rPr>
        <w:t>在强行设置尾箱状态后，应根据情况决定是否再将尾箱状态置为修改前的状态，以保持尾箱的正常流转操作。</w:t>
      </w:r>
    </w:p>
    <w:p w:rsidR="004D36BA" w:rsidRDefault="004D36BA" w:rsidP="004D36BA">
      <w:pPr>
        <w:numPr>
          <w:ilvl w:val="0"/>
          <w:numId w:val="61"/>
        </w:numPr>
        <w:rPr>
          <w:rFonts w:ascii="宋体" w:hAnsi="宋体"/>
        </w:rPr>
      </w:pPr>
      <w:r>
        <w:rPr>
          <w:rFonts w:ascii="宋体" w:hAnsi="宋体" w:hint="eastAsia"/>
        </w:rPr>
        <w:t>尾箱券别是否参加控制，可通过“系统配置”中“业务配置”的现金系统配置来维护。如果尾箱券别参加控制，必须对尾箱设置表外账，否则不能进行正常业务操作。</w:t>
      </w:r>
    </w:p>
    <w:p w:rsidR="004D36BA" w:rsidRDefault="004D36BA" w:rsidP="004D36BA">
      <w:pPr>
        <w:numPr>
          <w:ilvl w:val="0"/>
          <w:numId w:val="61"/>
        </w:numPr>
        <w:rPr>
          <w:rFonts w:ascii="宋体" w:hAnsi="宋体"/>
        </w:rPr>
      </w:pPr>
      <w:r>
        <w:rPr>
          <w:rFonts w:ascii="宋体" w:hAnsi="宋体" w:hint="eastAsia"/>
        </w:rPr>
        <w:t>只能对本机构的现金尾箱进行管理操作。</w:t>
      </w:r>
    </w:p>
    <w:p w:rsidR="004D36BA" w:rsidRDefault="004D36BA" w:rsidP="004D36BA">
      <w:pPr>
        <w:numPr>
          <w:ilvl w:val="0"/>
          <w:numId w:val="61"/>
        </w:numPr>
        <w:rPr>
          <w:rFonts w:ascii="宋体" w:hAnsi="宋体"/>
        </w:rPr>
      </w:pPr>
      <w:r>
        <w:rPr>
          <w:rFonts w:ascii="宋体" w:hAnsi="宋体" w:hint="eastAsia"/>
        </w:rPr>
        <w:t>对于现金尾箱属性，部分通过尾箱综合管理和业务使用来实现，还有一些属性是通过“系统配置”中的“业务配置”进行设置。部分属性在用户进行普通柜员尾箱日初、金库尾箱日初或自助设备参数重置时设定到尾箱。</w:t>
      </w:r>
    </w:p>
    <w:p w:rsidR="004D36BA" w:rsidRDefault="004D36BA" w:rsidP="004D36BA">
      <w:pPr>
        <w:numPr>
          <w:ilvl w:val="0"/>
          <w:numId w:val="61"/>
        </w:numPr>
        <w:rPr>
          <w:rFonts w:ascii="宋体" w:hAnsi="宋体"/>
        </w:rPr>
      </w:pPr>
      <w:r>
        <w:rPr>
          <w:rFonts w:ascii="宋体" w:hAnsi="宋体" w:hint="eastAsia"/>
        </w:rPr>
        <w:t>在选定现金尾箱后，可以选择相应的按钮进行对尾箱的其他业务操作。</w:t>
      </w:r>
    </w:p>
    <w:p w:rsidR="004D36BA" w:rsidRDefault="004D36BA" w:rsidP="004D36BA">
      <w:pPr>
        <w:numPr>
          <w:ilvl w:val="0"/>
          <w:numId w:val="61"/>
        </w:numPr>
        <w:rPr>
          <w:rFonts w:ascii="宋体" w:hAnsi="宋体"/>
        </w:rPr>
      </w:pPr>
      <w:r>
        <w:rPr>
          <w:rFonts w:ascii="宋体" w:hAnsi="宋体" w:hint="eastAsia"/>
        </w:rPr>
        <w:t>尾箱管理一般由主管级用户进行操作。</w:t>
      </w:r>
    </w:p>
    <w:p w:rsidR="004D36BA" w:rsidRDefault="004D36BA" w:rsidP="004D36BA">
      <w:pPr>
        <w:pStyle w:val="6"/>
        <w:spacing w:line="360" w:lineRule="auto"/>
        <w:rPr>
          <w:rFonts w:ascii="宋体" w:eastAsia="宋体" w:hAnsi="宋体"/>
        </w:rPr>
      </w:pPr>
      <w:bookmarkStart w:id="450" w:name="_Toc79312378"/>
      <w:bookmarkStart w:id="451" w:name="_Toc173674695"/>
      <w:r>
        <w:rPr>
          <w:rFonts w:ascii="宋体" w:eastAsia="宋体" w:hAnsi="宋体" w:hint="eastAsia"/>
        </w:rPr>
        <w:t>（五）操作步骤</w:t>
      </w:r>
      <w:bookmarkEnd w:id="447"/>
      <w:bookmarkEnd w:id="450"/>
      <w:bookmarkEnd w:id="451"/>
    </w:p>
    <w:p w:rsidR="004D36BA" w:rsidRDefault="004D36BA" w:rsidP="00E538B8">
      <w:pPr>
        <w:numPr>
          <w:ilvl w:val="0"/>
          <w:numId w:val="529"/>
        </w:numPr>
        <w:tabs>
          <w:tab w:val="num" w:pos="720"/>
        </w:tabs>
        <w:rPr>
          <w:rFonts w:ascii="宋体" w:hAnsi="宋体"/>
        </w:rPr>
      </w:pPr>
      <w:r>
        <w:rPr>
          <w:rFonts w:ascii="宋体" w:hAnsi="宋体" w:hint="eastAsia"/>
        </w:rPr>
        <w:t>查询尾箱：在业务代码中输入“2108”后回车，或选择“现金凭证”→“网点现金业务”→“尾箱综合管理”进入。点击“查询（5）”，默认查询用户所属机构所有尾箱。可以按照机构号、尾箱类型、尾箱编号或者柜员号查询尾箱。上级可以查询下级。</w:t>
      </w:r>
    </w:p>
    <w:p w:rsidR="004D36BA" w:rsidRDefault="004D36BA" w:rsidP="00E538B8">
      <w:pPr>
        <w:numPr>
          <w:ilvl w:val="0"/>
          <w:numId w:val="529"/>
        </w:numPr>
        <w:tabs>
          <w:tab w:val="num" w:pos="720"/>
        </w:tabs>
        <w:rPr>
          <w:rFonts w:ascii="宋体" w:hAnsi="宋体"/>
        </w:rPr>
      </w:pPr>
      <w:r>
        <w:rPr>
          <w:rFonts w:ascii="宋体" w:hAnsi="宋体" w:hint="eastAsia"/>
        </w:rPr>
        <w:t>显示尾箱明细信息：在查询出的尾箱列表中，选择一条记录，点击“明细（6）”，即可显示此尾箱的明细信息。</w:t>
      </w:r>
    </w:p>
    <w:p w:rsidR="004D36BA" w:rsidRDefault="004D36BA" w:rsidP="00E538B8">
      <w:pPr>
        <w:numPr>
          <w:ilvl w:val="0"/>
          <w:numId w:val="529"/>
        </w:numPr>
        <w:tabs>
          <w:tab w:val="num" w:pos="720"/>
        </w:tabs>
        <w:rPr>
          <w:rFonts w:ascii="宋体" w:hAnsi="宋体"/>
        </w:rPr>
      </w:pPr>
      <w:r>
        <w:rPr>
          <w:rFonts w:ascii="宋体" w:hAnsi="宋体" w:hint="eastAsia"/>
        </w:rPr>
        <w:lastRenderedPageBreak/>
        <w:t>新增尾箱：网点主管可以使用此功能新增各类尾箱，新增尾箱输入的各项要素参见“术语解释及参数说明部分”。为了便于网点操作，将自助设备建立流程简述如下：</w:t>
      </w:r>
    </w:p>
    <w:p w:rsidR="004D36BA" w:rsidRDefault="004D36BA" w:rsidP="004D36BA">
      <w:pPr>
        <w:numPr>
          <w:ilvl w:val="1"/>
          <w:numId w:val="529"/>
        </w:numPr>
        <w:rPr>
          <w:rFonts w:ascii="宋体" w:hAnsi="宋体"/>
        </w:rPr>
      </w:pPr>
      <w:r>
        <w:rPr>
          <w:rFonts w:ascii="宋体" w:hAnsi="宋体" w:hint="eastAsia"/>
        </w:rPr>
        <w:t>分行技术人员先在“9208 设备管理”中增加机构的自助设备，为了便于对应和后续处理，“设备外部编号”规则如下：“分行英文简称（2位）”＋“设备类型（3位）”＋“原设备编号”，例如深圳管理部蛇口支行的一台ATM，原编号为1203，在添加时，“设备外部编号”为SZATM1203。</w:t>
      </w:r>
    </w:p>
    <w:p w:rsidR="004D36BA" w:rsidRDefault="004D36BA" w:rsidP="004D36BA">
      <w:pPr>
        <w:numPr>
          <w:ilvl w:val="1"/>
          <w:numId w:val="529"/>
        </w:numPr>
        <w:rPr>
          <w:rFonts w:ascii="宋体" w:hAnsi="宋体"/>
        </w:rPr>
      </w:pPr>
      <w:r>
        <w:rPr>
          <w:rFonts w:ascii="宋体" w:hAnsi="宋体" w:hint="eastAsia"/>
        </w:rPr>
        <w:t>设备添加完毕后，分网点抄列“设备外部编号”对应的“柜员号”，提供给各网点主管增加自助设备尾箱使用。特别提示：“设备外部编号”对应的设备柜员号非常重要，一旦提供错误，将导致网点建立设备尾箱类型错误，使自助设备无法正常工作。</w:t>
      </w:r>
    </w:p>
    <w:p w:rsidR="004D36BA" w:rsidRDefault="004D36BA" w:rsidP="004D36BA">
      <w:pPr>
        <w:numPr>
          <w:ilvl w:val="1"/>
          <w:numId w:val="529"/>
        </w:numPr>
        <w:rPr>
          <w:rFonts w:ascii="宋体" w:hAnsi="宋体"/>
        </w:rPr>
      </w:pPr>
      <w:r>
        <w:rPr>
          <w:rFonts w:ascii="宋体" w:hAnsi="宋体" w:hint="eastAsia"/>
        </w:rPr>
        <w:t>设置设备柜员的“可处理币种属性”。有柜员管理权限的用户在“9103 柜员管理”中选择需要修改的设备柜员（柜员种类：DEV设备柜员，机构号为本分行机构号），点击“修改（3）”，将“柜员可处理币种”设置为：“X 本币和外币”。</w:t>
      </w:r>
    </w:p>
    <w:p w:rsidR="004D36BA" w:rsidRDefault="004D36BA" w:rsidP="004D36BA">
      <w:pPr>
        <w:numPr>
          <w:ilvl w:val="1"/>
          <w:numId w:val="529"/>
        </w:numPr>
        <w:rPr>
          <w:rFonts w:ascii="宋体" w:hAnsi="宋体"/>
        </w:rPr>
      </w:pPr>
      <w:r>
        <w:rPr>
          <w:rFonts w:ascii="宋体" w:hAnsi="宋体" w:hint="eastAsia"/>
        </w:rPr>
        <w:t>网点主管根据技术部门提供的自助设备柜员号清单，建立自助设备的尾箱并配备管机员。</w:t>
      </w:r>
    </w:p>
    <w:p w:rsidR="004D36BA" w:rsidRDefault="004D36BA" w:rsidP="004D36BA">
      <w:pPr>
        <w:numPr>
          <w:ilvl w:val="1"/>
          <w:numId w:val="529"/>
        </w:numPr>
        <w:rPr>
          <w:rFonts w:ascii="宋体" w:hAnsi="宋体"/>
        </w:rPr>
      </w:pPr>
      <w:r>
        <w:rPr>
          <w:rFonts w:ascii="宋体" w:hAnsi="宋体" w:hint="eastAsia"/>
        </w:rPr>
        <w:t>建立自助设备尾箱时，注意如下事项：尾箱类型必须与自助设备尾箱类型一致；尾箱名称的规则为：6位机构号＋自助设备类型（3位）＋自助设备编号（4位），例如东莞分行营业部的ATM，原编号为2001，则在新系统中建立尾箱时，尾箱名称为：769520ATM2001。</w:t>
      </w:r>
    </w:p>
    <w:p w:rsidR="004D36BA" w:rsidRDefault="004D36BA" w:rsidP="004D36BA">
      <w:pPr>
        <w:numPr>
          <w:ilvl w:val="1"/>
          <w:numId w:val="529"/>
        </w:numPr>
        <w:rPr>
          <w:rFonts w:ascii="宋体" w:hAnsi="宋体"/>
        </w:rPr>
      </w:pPr>
      <w:r>
        <w:rPr>
          <w:rFonts w:ascii="宋体" w:hAnsi="宋体" w:hint="eastAsia"/>
        </w:rPr>
        <w:t>自助设备尾箱名称对后续的清机业务有影响，必须严格按照规则设置。</w:t>
      </w:r>
    </w:p>
    <w:p w:rsidR="004D36BA" w:rsidRDefault="004D36BA" w:rsidP="00E538B8">
      <w:pPr>
        <w:numPr>
          <w:ilvl w:val="0"/>
          <w:numId w:val="529"/>
        </w:numPr>
        <w:tabs>
          <w:tab w:val="num" w:pos="720"/>
        </w:tabs>
        <w:rPr>
          <w:rFonts w:ascii="宋体" w:hAnsi="宋体"/>
        </w:rPr>
      </w:pPr>
      <w:r>
        <w:rPr>
          <w:rFonts w:ascii="宋体" w:hAnsi="宋体" w:hint="eastAsia"/>
        </w:rPr>
        <w:t>设置表外账：表外账是指此尾箱能否办理何种币种和券别的现金业务。在新增尾箱后，应进行“设表外账（10）”操作。操作流程：选定一个尾箱，点击“设表外账（10）”→进入“尾箱表外账维护“画面→点击“新增”，进入新增表外账画面→输入现金种类、币种、券别，即可设置本种类的表外账；如果不输入任何值，默认开设所有种类的表外账。</w:t>
      </w:r>
    </w:p>
    <w:p w:rsidR="004D36BA" w:rsidRDefault="004D36BA" w:rsidP="00E538B8">
      <w:pPr>
        <w:numPr>
          <w:ilvl w:val="0"/>
          <w:numId w:val="529"/>
        </w:numPr>
        <w:tabs>
          <w:tab w:val="num" w:pos="720"/>
        </w:tabs>
        <w:rPr>
          <w:rFonts w:ascii="宋体" w:hAnsi="宋体"/>
        </w:rPr>
      </w:pPr>
      <w:r>
        <w:rPr>
          <w:rFonts w:ascii="宋体" w:hAnsi="宋体" w:hint="eastAsia"/>
        </w:rPr>
        <w:t>设管理员：为新建的多人管理尾箱设置管理员，包括多人一箱管理的普通柜</w:t>
      </w:r>
      <w:r>
        <w:rPr>
          <w:rFonts w:ascii="宋体" w:hAnsi="宋体" w:hint="eastAsia"/>
        </w:rPr>
        <w:lastRenderedPageBreak/>
        <w:t>员尾箱和金库尾箱。设管理员只能在尾箱处于“在库”状态时进行。操作流程：选定一个多人管理尾箱（或金库尾箱），点击“设管理员（11）”→进入“尾箱管理员维护”窗口→点击“新增”，进入新增管理员画面→输入管理员柜员号→确定后，即可增加一个管理员。反复多次，可以设置多个管理员。如果删除管理员，则使用“设置管理员”中的“删除”功能。金库尾箱管理员更迭只能使用“设置管理员”功能，在金库日结完毕后，设置新管理员，删除原管理员。新旧管库员在工作交接过程中，可使用系统打印的“尾箱库存明细表”作为交接时的金库库存金额，清点核实后，共同签字确认。</w:t>
      </w:r>
    </w:p>
    <w:p w:rsidR="004D36BA" w:rsidRDefault="004D36BA" w:rsidP="00E538B8">
      <w:pPr>
        <w:numPr>
          <w:ilvl w:val="0"/>
          <w:numId w:val="529"/>
        </w:numPr>
        <w:tabs>
          <w:tab w:val="num" w:pos="720"/>
        </w:tabs>
        <w:rPr>
          <w:rFonts w:ascii="宋体" w:hAnsi="宋体"/>
        </w:rPr>
      </w:pPr>
      <w:r>
        <w:rPr>
          <w:rFonts w:ascii="宋体" w:hAnsi="宋体" w:hint="eastAsia"/>
        </w:rPr>
        <w:t>修改尾箱：对尾箱部分属性进行修改，允许修改的属性有“尾箱名称”、“设备柜员编号”（针对自助设备尾箱）、“日间库存限额”和“日终库存限额”。对于自助设备尾箱，为了适应机型更换，允许对尾箱类型进行修改，即ATM尾箱（A）可以修改为循环机尾箱（R）等。修改自助设备尾箱类型前，需要先有分行技术人员在“设备管理（9208）”中对该设备的“设备类型”进行调整。</w:t>
      </w:r>
    </w:p>
    <w:p w:rsidR="004D36BA" w:rsidRDefault="004D36BA" w:rsidP="00E538B8">
      <w:pPr>
        <w:numPr>
          <w:ilvl w:val="0"/>
          <w:numId w:val="529"/>
        </w:numPr>
        <w:tabs>
          <w:tab w:val="num" w:pos="720"/>
        </w:tabs>
        <w:rPr>
          <w:rFonts w:ascii="宋体" w:hAnsi="宋体"/>
        </w:rPr>
      </w:pPr>
      <w:r>
        <w:rPr>
          <w:rFonts w:ascii="宋体" w:hAnsi="宋体" w:hint="eastAsia"/>
        </w:rPr>
        <w:t>关闭尾箱：对不再使用的尾箱进行关闭。操作时，选定需要关闭的尾箱，点击“关闭尾箱（4）”，系统提示“确定要关闭这个尾箱吗？”，确定后，系统即可关闭此尾箱。需要注意的是，关闭尾箱时，尾箱编号不会删除，作为历史记录保留下来。一般情况下，无须对尾箱做关闭处理，如果因为人员调整，暂时停用部分尾箱，则只需要将尾箱中的现金交清（余额为0），做入库管理即可。</w:t>
      </w:r>
    </w:p>
    <w:p w:rsidR="004D36BA" w:rsidRDefault="004D36BA" w:rsidP="00E538B8">
      <w:pPr>
        <w:numPr>
          <w:ilvl w:val="0"/>
          <w:numId w:val="529"/>
        </w:numPr>
        <w:tabs>
          <w:tab w:val="num" w:pos="720"/>
        </w:tabs>
        <w:rPr>
          <w:rFonts w:ascii="宋体" w:hAnsi="宋体"/>
        </w:rPr>
      </w:pPr>
      <w:r>
        <w:rPr>
          <w:rFonts w:ascii="宋体" w:hAnsi="宋体" w:hint="eastAsia"/>
        </w:rPr>
        <w:t>设置状态：设置尾箱的状态，此功能暂时封闭。</w:t>
      </w:r>
    </w:p>
    <w:p w:rsidR="004D36BA" w:rsidRDefault="004D36BA" w:rsidP="00E538B8">
      <w:pPr>
        <w:numPr>
          <w:ilvl w:val="0"/>
          <w:numId w:val="529"/>
        </w:numPr>
        <w:tabs>
          <w:tab w:val="num" w:pos="720"/>
        </w:tabs>
        <w:rPr>
          <w:rFonts w:ascii="宋体" w:hAnsi="宋体"/>
        </w:rPr>
      </w:pPr>
      <w:r>
        <w:rPr>
          <w:rFonts w:ascii="宋体" w:hAnsi="宋体" w:hint="eastAsia"/>
        </w:rPr>
        <w:t>库存信息：显示指定尾箱的库存情况，包括库存金额和券别情况，可打印“尾箱库存明细表”。</w:t>
      </w:r>
    </w:p>
    <w:p w:rsidR="004D36BA" w:rsidRDefault="004D36BA" w:rsidP="00E538B8">
      <w:pPr>
        <w:numPr>
          <w:ilvl w:val="0"/>
          <w:numId w:val="529"/>
        </w:numPr>
        <w:tabs>
          <w:tab w:val="num" w:pos="720"/>
        </w:tabs>
        <w:rPr>
          <w:rFonts w:ascii="宋体" w:hAnsi="宋体"/>
        </w:rPr>
      </w:pPr>
      <w:r>
        <w:rPr>
          <w:rFonts w:ascii="宋体" w:hAnsi="宋体" w:hint="eastAsia"/>
        </w:rPr>
        <w:t>待办事宜：查询并显示选定尾箱的“待办事宜”。待办事宜指未完成的业务，分为共有事宜和私有事宜。其中共有事宜指本网点所有同类尾箱都可以处理的业务，例如生成现金单后，进行付现金的操作。私有事宜指只有本尾箱才可以进行的操作，例如异步现金交接时，接收尾箱的业务。无论是共有事宜还是私有事宜，网点主管均应该及时跟进，尤其是在柜员日结过程中系统提示的待办事宜，网点主管应核实确与当前日结的柜员无关后，方可授权，</w:t>
      </w:r>
      <w:r>
        <w:rPr>
          <w:rFonts w:ascii="宋体" w:hAnsi="宋体" w:hint="eastAsia"/>
        </w:rPr>
        <w:lastRenderedPageBreak/>
        <w:t>允许日结。如果是当前日结柜员需要处理的待办事宜，应放弃日结，处理完毕业务后，再重新日结。</w:t>
      </w:r>
    </w:p>
    <w:p w:rsidR="004D36BA" w:rsidRDefault="004D36BA" w:rsidP="00E538B8">
      <w:pPr>
        <w:numPr>
          <w:ilvl w:val="0"/>
          <w:numId w:val="529"/>
        </w:numPr>
        <w:tabs>
          <w:tab w:val="num" w:pos="720"/>
        </w:tabs>
        <w:rPr>
          <w:rFonts w:ascii="宋体" w:hAnsi="宋体"/>
        </w:rPr>
      </w:pPr>
      <w:r>
        <w:rPr>
          <w:rFonts w:ascii="宋体" w:hAnsi="宋体" w:hint="eastAsia"/>
        </w:rPr>
        <w:t>信息重置：对尾箱的各项参数强制进行一次重置，一般用于尾箱参数异常。在执行完“清空大参数”和“参数重置”无效的情况下，可使用“信息重置”功能对尾箱的参数强制进行重置。信息重置仅是对尾箱上各项参数的重置，不会对账务和实际库存产生影响。</w:t>
      </w:r>
    </w:p>
    <w:p w:rsidR="004D36BA" w:rsidRDefault="004D36BA" w:rsidP="004D36BA">
      <w:pPr>
        <w:pStyle w:val="5"/>
        <w:rPr>
          <w:rFonts w:ascii="宋体" w:hAnsi="宋体"/>
        </w:rPr>
      </w:pPr>
      <w:bookmarkStart w:id="452" w:name="_1、查询_4"/>
      <w:bookmarkStart w:id="453" w:name="_Toc79312404"/>
      <w:bookmarkStart w:id="454" w:name="_Toc173674696"/>
      <w:bookmarkStart w:id="455" w:name="_Toc183917974"/>
      <w:bookmarkEnd w:id="452"/>
      <w:r>
        <w:rPr>
          <w:rFonts w:ascii="宋体" w:hAnsi="宋体" w:hint="eastAsia"/>
        </w:rPr>
        <w:t>四、金库尾箱日初（业务代码2111）</w:t>
      </w:r>
      <w:bookmarkEnd w:id="453"/>
      <w:bookmarkEnd w:id="454"/>
      <w:bookmarkEnd w:id="455"/>
    </w:p>
    <w:p w:rsidR="004D36BA" w:rsidRDefault="004D36BA" w:rsidP="004D36BA">
      <w:pPr>
        <w:pStyle w:val="6"/>
        <w:spacing w:line="240" w:lineRule="auto"/>
        <w:rPr>
          <w:rFonts w:ascii="宋体" w:eastAsia="宋体" w:hAnsi="宋体"/>
        </w:rPr>
      </w:pPr>
      <w:bookmarkStart w:id="456" w:name="_Toc79312405"/>
      <w:bookmarkStart w:id="457" w:name="_Toc173674697"/>
      <w:r>
        <w:rPr>
          <w:rFonts w:ascii="宋体" w:eastAsia="宋体" w:hAnsi="宋体" w:hint="eastAsia"/>
        </w:rPr>
        <w:t>（一）功能介绍</w:t>
      </w:r>
      <w:bookmarkEnd w:id="456"/>
      <w:bookmarkEnd w:id="457"/>
    </w:p>
    <w:p w:rsidR="004D36BA" w:rsidRDefault="004D36BA" w:rsidP="004D36BA">
      <w:pPr>
        <w:tabs>
          <w:tab w:val="left" w:pos="540"/>
        </w:tabs>
        <w:ind w:firstLineChars="200" w:firstLine="480"/>
        <w:rPr>
          <w:rFonts w:ascii="宋体" w:hAnsi="宋体"/>
        </w:rPr>
      </w:pPr>
      <w:r>
        <w:rPr>
          <w:rFonts w:ascii="宋体" w:hAnsi="宋体" w:hint="eastAsia"/>
        </w:rPr>
        <w:t>通过此功能在系统上启动金库，使其能够办理业务。如果修改了本金库的有关参数（例如经办币种、限额等），需要进行日初方能够生效。若硬性修改管库员，则也需要进行日初后方能够生效。管库员的交接应当在日结后，日初前进行。金库尾箱日结在尾箱日结（业务代码2012）中处理。</w:t>
      </w:r>
    </w:p>
    <w:p w:rsidR="004D36BA" w:rsidRDefault="004D36BA" w:rsidP="004D36BA">
      <w:pPr>
        <w:pStyle w:val="6"/>
        <w:spacing w:line="240" w:lineRule="auto"/>
        <w:rPr>
          <w:rFonts w:ascii="宋体" w:eastAsia="宋体" w:hAnsi="宋体"/>
        </w:rPr>
      </w:pPr>
      <w:bookmarkStart w:id="458" w:name="_Toc79312407"/>
      <w:bookmarkStart w:id="459" w:name="_Toc173674698"/>
      <w:bookmarkStart w:id="460" w:name="_Toc65055510"/>
      <w:bookmarkStart w:id="461" w:name="_Toc68572109"/>
      <w:r>
        <w:rPr>
          <w:rFonts w:ascii="宋体" w:eastAsia="宋体" w:hAnsi="宋体" w:hint="eastAsia"/>
        </w:rPr>
        <w:t>（二）</w:t>
      </w:r>
      <w:bookmarkStart w:id="462" w:name="_Toc79312408"/>
      <w:bookmarkEnd w:id="458"/>
      <w:r>
        <w:rPr>
          <w:rFonts w:ascii="宋体" w:eastAsia="宋体" w:hAnsi="宋体" w:hint="eastAsia"/>
        </w:rPr>
        <w:t>操作要点</w:t>
      </w:r>
      <w:bookmarkEnd w:id="459"/>
      <w:bookmarkEnd w:id="462"/>
    </w:p>
    <w:p w:rsidR="004D36BA" w:rsidRDefault="004D36BA" w:rsidP="004D36BA">
      <w:pPr>
        <w:numPr>
          <w:ilvl w:val="0"/>
          <w:numId w:val="66"/>
        </w:numPr>
        <w:spacing w:line="240" w:lineRule="auto"/>
        <w:rPr>
          <w:rFonts w:ascii="宋体" w:hAnsi="宋体"/>
        </w:rPr>
      </w:pPr>
      <w:r>
        <w:rPr>
          <w:rFonts w:ascii="宋体" w:hAnsi="宋体" w:hint="eastAsia"/>
        </w:rPr>
        <w:t>只能对用户自己所管理的待启用的金库尾箱进行金库日初操作。</w:t>
      </w:r>
    </w:p>
    <w:p w:rsidR="004D36BA" w:rsidRDefault="004D36BA" w:rsidP="004D36BA">
      <w:pPr>
        <w:numPr>
          <w:ilvl w:val="0"/>
          <w:numId w:val="66"/>
        </w:numPr>
        <w:spacing w:line="240" w:lineRule="auto"/>
        <w:rPr>
          <w:rFonts w:ascii="宋体" w:hAnsi="宋体"/>
        </w:rPr>
      </w:pPr>
      <w:r>
        <w:rPr>
          <w:rFonts w:ascii="宋体" w:hAnsi="宋体" w:hint="eastAsia"/>
        </w:rPr>
        <w:t>金库尾箱经过日初后才能进行正常的现金业务操作。</w:t>
      </w:r>
    </w:p>
    <w:p w:rsidR="004D36BA" w:rsidRDefault="004D36BA" w:rsidP="004D36BA">
      <w:pPr>
        <w:pStyle w:val="6"/>
        <w:spacing w:line="240" w:lineRule="auto"/>
        <w:rPr>
          <w:rFonts w:ascii="宋体" w:eastAsia="宋体" w:hAnsi="宋体"/>
        </w:rPr>
      </w:pPr>
      <w:bookmarkStart w:id="463" w:name="_Toc79312409"/>
      <w:bookmarkStart w:id="464" w:name="_Toc173674699"/>
      <w:r>
        <w:rPr>
          <w:rFonts w:ascii="宋体" w:eastAsia="宋体" w:hAnsi="宋体" w:hint="eastAsia"/>
        </w:rPr>
        <w:t>（三）操作步骤</w:t>
      </w:r>
      <w:bookmarkEnd w:id="460"/>
      <w:bookmarkEnd w:id="461"/>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67"/>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在业务代码中输入“2111”后回车，或选择“现金凭证”→“网点现金业务”→“金库日初”进入。</w:t>
            </w:r>
          </w:p>
        </w:tc>
      </w:tr>
      <w:tr w:rsidR="004D36BA">
        <w:tc>
          <w:tcPr>
            <w:tcW w:w="1548" w:type="dxa"/>
          </w:tcPr>
          <w:p w:rsidR="004D36BA" w:rsidRDefault="004D36BA" w:rsidP="004D36BA">
            <w:pPr>
              <w:numPr>
                <w:ilvl w:val="0"/>
                <w:numId w:val="67"/>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选择：确定，进行日初。</w:t>
            </w:r>
          </w:p>
        </w:tc>
      </w:tr>
    </w:tbl>
    <w:p w:rsidR="004D36BA" w:rsidRDefault="004D36BA" w:rsidP="004D36BA">
      <w:pPr>
        <w:pStyle w:val="5"/>
        <w:rPr>
          <w:rFonts w:ascii="宋体" w:hAnsi="宋体"/>
        </w:rPr>
      </w:pPr>
      <w:bookmarkStart w:id="465" w:name="_Toc79312242"/>
      <w:bookmarkStart w:id="466" w:name="_Toc173674700"/>
      <w:bookmarkStart w:id="467" w:name="_Toc183917975"/>
      <w:r>
        <w:rPr>
          <w:rFonts w:ascii="宋体" w:hAnsi="宋体" w:hint="eastAsia"/>
        </w:rPr>
        <w:t>五、系统外现金调出（业务代码2121）</w:t>
      </w:r>
      <w:bookmarkEnd w:id="465"/>
      <w:bookmarkEnd w:id="466"/>
      <w:bookmarkEnd w:id="467"/>
    </w:p>
    <w:p w:rsidR="004D36BA" w:rsidRDefault="004D36BA" w:rsidP="0004090F">
      <w:pPr>
        <w:pStyle w:val="6"/>
        <w:spacing w:line="240" w:lineRule="auto"/>
        <w:rPr>
          <w:rFonts w:ascii="宋体" w:eastAsia="宋体" w:hAnsi="宋体"/>
        </w:rPr>
      </w:pPr>
      <w:bookmarkStart w:id="468" w:name="_Toc79312243"/>
      <w:bookmarkStart w:id="469" w:name="_Toc173674701"/>
      <w:r>
        <w:rPr>
          <w:rFonts w:ascii="宋体" w:eastAsia="宋体" w:hAnsi="宋体" w:hint="eastAsia"/>
        </w:rPr>
        <w:t>（一）功能介绍</w:t>
      </w:r>
      <w:bookmarkEnd w:id="468"/>
      <w:bookmarkEnd w:id="469"/>
    </w:p>
    <w:p w:rsidR="004D36BA" w:rsidRDefault="004D36BA" w:rsidP="004D36BA">
      <w:pPr>
        <w:ind w:firstLineChars="200" w:firstLine="480"/>
        <w:rPr>
          <w:rFonts w:ascii="宋体" w:hAnsi="宋体"/>
        </w:rPr>
      </w:pPr>
      <w:r>
        <w:rPr>
          <w:rFonts w:ascii="宋体" w:hAnsi="宋体" w:hint="eastAsia"/>
        </w:rPr>
        <w:t>金库尾箱或多人管理的普通柜员尾箱向系统外调出现金的操作。包括：出库（金库）、退款（金库）和回单确认（同业账户开户机构）等操作。</w:t>
      </w:r>
    </w:p>
    <w:p w:rsidR="004D36BA" w:rsidRDefault="004D36BA" w:rsidP="0004090F">
      <w:pPr>
        <w:pStyle w:val="6"/>
        <w:spacing w:line="240" w:lineRule="auto"/>
        <w:rPr>
          <w:rFonts w:ascii="宋体" w:eastAsia="宋体" w:hAnsi="宋体"/>
        </w:rPr>
      </w:pPr>
      <w:bookmarkStart w:id="470" w:name="_Toc79312244"/>
      <w:bookmarkStart w:id="471" w:name="_Toc173674702"/>
      <w:r>
        <w:rPr>
          <w:rFonts w:ascii="宋体" w:eastAsia="宋体" w:hAnsi="宋体" w:hint="eastAsia"/>
        </w:rPr>
        <w:t>（二）术语解释及参数说明</w:t>
      </w:r>
      <w:bookmarkEnd w:id="470"/>
      <w:bookmarkEnd w:id="4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rPr>
                <w:rFonts w:ascii="宋体" w:hAnsi="宋体"/>
              </w:rPr>
            </w:pPr>
            <w:r>
              <w:rPr>
                <w:rFonts w:ascii="宋体" w:hAnsi="宋体" w:hint="eastAsia"/>
              </w:rPr>
              <w:t>调缴单号</w:t>
            </w:r>
          </w:p>
        </w:tc>
        <w:tc>
          <w:tcPr>
            <w:tcW w:w="6300" w:type="dxa"/>
          </w:tcPr>
          <w:p w:rsidR="004D36BA" w:rsidRDefault="004D36BA" w:rsidP="004D36BA">
            <w:pPr>
              <w:rPr>
                <w:rFonts w:ascii="宋体" w:hAnsi="宋体"/>
              </w:rPr>
            </w:pPr>
            <w:r>
              <w:rPr>
                <w:rFonts w:ascii="宋体" w:hAnsi="宋体" w:hint="eastAsia"/>
              </w:rPr>
              <w:t>每一笔调缴业务的编号。申请后系统自动生成。</w:t>
            </w:r>
          </w:p>
        </w:tc>
      </w:tr>
      <w:tr w:rsidR="004D36BA">
        <w:tc>
          <w:tcPr>
            <w:tcW w:w="2088" w:type="dxa"/>
          </w:tcPr>
          <w:p w:rsidR="004D36BA" w:rsidRDefault="004D36BA" w:rsidP="004D36BA">
            <w:pPr>
              <w:rPr>
                <w:rFonts w:ascii="宋体" w:hAnsi="宋体"/>
              </w:rPr>
            </w:pPr>
            <w:r>
              <w:rPr>
                <w:rFonts w:ascii="宋体" w:hAnsi="宋体" w:hint="eastAsia"/>
              </w:rPr>
              <w:t>当前状态</w:t>
            </w:r>
          </w:p>
        </w:tc>
        <w:tc>
          <w:tcPr>
            <w:tcW w:w="6300" w:type="dxa"/>
          </w:tcPr>
          <w:p w:rsidR="004D36BA" w:rsidRDefault="004D36BA" w:rsidP="004D36BA">
            <w:pPr>
              <w:rPr>
                <w:rFonts w:ascii="宋体" w:hAnsi="宋体"/>
              </w:rPr>
            </w:pPr>
            <w:r>
              <w:rPr>
                <w:rFonts w:ascii="宋体" w:hAnsi="宋体" w:hint="eastAsia"/>
              </w:rPr>
              <w:t>每笔业务随着操作进行，状态会变化，并决定可进行的下</w:t>
            </w:r>
            <w:r>
              <w:rPr>
                <w:rFonts w:ascii="宋体" w:hAnsi="宋体" w:hint="eastAsia"/>
              </w:rPr>
              <w:lastRenderedPageBreak/>
              <w:t>一步操作。</w:t>
            </w:r>
          </w:p>
          <w:p w:rsidR="004D36BA" w:rsidRDefault="004D36BA" w:rsidP="004D36BA">
            <w:pPr>
              <w:rPr>
                <w:rFonts w:ascii="宋体" w:hAnsi="宋体"/>
              </w:rPr>
            </w:pPr>
            <w:r>
              <w:rPr>
                <w:rFonts w:ascii="宋体" w:hAnsi="宋体" w:hint="eastAsia"/>
              </w:rPr>
              <w:t>2:待回单确认。出库的状态，可以进行退款或回单确认操作。</w:t>
            </w:r>
          </w:p>
          <w:p w:rsidR="004D36BA" w:rsidRDefault="004D36BA" w:rsidP="004D36BA">
            <w:pPr>
              <w:rPr>
                <w:rFonts w:ascii="宋体" w:hAnsi="宋体"/>
              </w:rPr>
            </w:pPr>
            <w:r>
              <w:rPr>
                <w:rFonts w:ascii="宋体" w:hAnsi="宋体" w:hint="eastAsia"/>
              </w:rPr>
              <w:t>3:作废。全部退款后的状态，为终止状态。</w:t>
            </w:r>
          </w:p>
          <w:p w:rsidR="004D36BA" w:rsidRDefault="004D36BA" w:rsidP="004D36BA">
            <w:pPr>
              <w:rPr>
                <w:rFonts w:ascii="宋体" w:hAnsi="宋体"/>
              </w:rPr>
            </w:pPr>
            <w:r>
              <w:rPr>
                <w:rFonts w:ascii="宋体" w:hAnsi="宋体" w:hint="eastAsia"/>
              </w:rPr>
              <w:t>4:部分退款后待回单确认。部分退款后的状态，可以进行回单确认操作。</w:t>
            </w:r>
          </w:p>
          <w:p w:rsidR="004D36BA" w:rsidRDefault="004D36BA" w:rsidP="004D36BA">
            <w:pPr>
              <w:rPr>
                <w:rFonts w:ascii="宋体" w:hAnsi="宋体"/>
              </w:rPr>
            </w:pPr>
            <w:r>
              <w:rPr>
                <w:rFonts w:ascii="宋体" w:hAnsi="宋体" w:hint="eastAsia"/>
              </w:rPr>
              <w:t>1:正常完成。回单确认后的状态。为业务完成状态。</w:t>
            </w:r>
          </w:p>
        </w:tc>
      </w:tr>
    </w:tbl>
    <w:p w:rsidR="004D36BA" w:rsidRDefault="004D36BA" w:rsidP="004D36BA">
      <w:pPr>
        <w:pStyle w:val="6"/>
        <w:spacing w:line="240" w:lineRule="auto"/>
        <w:rPr>
          <w:rFonts w:ascii="宋体" w:eastAsia="宋体" w:hAnsi="宋体"/>
        </w:rPr>
      </w:pPr>
      <w:bookmarkStart w:id="472" w:name="_Toc79312245"/>
      <w:bookmarkStart w:id="473" w:name="_Toc173674703"/>
      <w:r>
        <w:rPr>
          <w:rFonts w:ascii="宋体" w:eastAsia="宋体" w:hAnsi="宋体" w:hint="eastAsia"/>
        </w:rPr>
        <w:lastRenderedPageBreak/>
        <w:t>（三）</w:t>
      </w:r>
      <w:bookmarkStart w:id="474" w:name="_Toc79312246"/>
      <w:bookmarkEnd w:id="472"/>
      <w:r>
        <w:rPr>
          <w:rFonts w:ascii="宋体" w:eastAsia="宋体" w:hAnsi="宋体" w:hint="eastAsia"/>
        </w:rPr>
        <w:t>操作要点</w:t>
      </w:r>
      <w:bookmarkEnd w:id="473"/>
      <w:bookmarkEnd w:id="474"/>
    </w:p>
    <w:p w:rsidR="004D36BA" w:rsidRDefault="004D36BA" w:rsidP="004D36BA">
      <w:pPr>
        <w:numPr>
          <w:ilvl w:val="0"/>
          <w:numId w:val="90"/>
        </w:numPr>
        <w:tabs>
          <w:tab w:val="num" w:pos="420"/>
        </w:tabs>
        <w:spacing w:line="240" w:lineRule="auto"/>
        <w:ind w:left="360"/>
        <w:rPr>
          <w:rFonts w:ascii="宋体" w:hAnsi="宋体"/>
        </w:rPr>
      </w:pPr>
      <w:r>
        <w:rPr>
          <w:rFonts w:ascii="宋体" w:hAnsi="宋体" w:hint="eastAsia"/>
        </w:rPr>
        <w:t>操作步骤可为：</w:t>
      </w:r>
    </w:p>
    <w:p w:rsidR="004D36BA" w:rsidRDefault="004D36BA" w:rsidP="004D36BA">
      <w:pPr>
        <w:numPr>
          <w:ilvl w:val="2"/>
          <w:numId w:val="31"/>
        </w:numPr>
        <w:tabs>
          <w:tab w:val="num" w:pos="1200"/>
        </w:tabs>
        <w:spacing w:line="240" w:lineRule="auto"/>
        <w:ind w:left="720" w:hanging="540"/>
        <w:rPr>
          <w:rFonts w:ascii="宋体" w:hAnsi="宋体"/>
        </w:rPr>
      </w:pPr>
      <w:r>
        <w:rPr>
          <w:rFonts w:ascii="宋体" w:hAnsi="宋体" w:hint="eastAsia"/>
        </w:rPr>
        <w:t>正常流程：金库出库→同业账户开户机构回单确认。</w:t>
      </w:r>
    </w:p>
    <w:p w:rsidR="004D36BA" w:rsidRDefault="004D36BA" w:rsidP="004D36BA">
      <w:pPr>
        <w:numPr>
          <w:ilvl w:val="2"/>
          <w:numId w:val="31"/>
        </w:numPr>
        <w:tabs>
          <w:tab w:val="num" w:pos="1200"/>
        </w:tabs>
        <w:spacing w:line="240" w:lineRule="auto"/>
        <w:ind w:left="720" w:hanging="540"/>
        <w:rPr>
          <w:rFonts w:ascii="宋体" w:hAnsi="宋体"/>
        </w:rPr>
      </w:pPr>
      <w:r>
        <w:rPr>
          <w:rFonts w:ascii="宋体" w:hAnsi="宋体" w:hint="eastAsia"/>
        </w:rPr>
        <w:t>部分退款流程：金库出库→金库进行部分退款信息录入→同业账户开户机构回单确认。</w:t>
      </w:r>
    </w:p>
    <w:p w:rsidR="004D36BA" w:rsidRDefault="004D36BA" w:rsidP="004D36BA">
      <w:pPr>
        <w:numPr>
          <w:ilvl w:val="2"/>
          <w:numId w:val="31"/>
        </w:numPr>
        <w:tabs>
          <w:tab w:val="num" w:pos="1200"/>
        </w:tabs>
        <w:spacing w:line="240" w:lineRule="auto"/>
        <w:ind w:left="720" w:hanging="540"/>
        <w:rPr>
          <w:rFonts w:ascii="宋体" w:hAnsi="宋体"/>
        </w:rPr>
      </w:pPr>
      <w:r>
        <w:rPr>
          <w:rFonts w:ascii="宋体" w:hAnsi="宋体" w:hint="eastAsia"/>
        </w:rPr>
        <w:t>全部退款流程：金库出库→金库进行全额退款信息录入。</w:t>
      </w:r>
    </w:p>
    <w:p w:rsidR="004D36BA" w:rsidRDefault="004D36BA" w:rsidP="004D36BA">
      <w:pPr>
        <w:numPr>
          <w:ilvl w:val="0"/>
          <w:numId w:val="90"/>
        </w:numPr>
        <w:tabs>
          <w:tab w:val="num" w:pos="420"/>
        </w:tabs>
        <w:spacing w:line="240" w:lineRule="auto"/>
        <w:ind w:left="360"/>
        <w:rPr>
          <w:rFonts w:ascii="宋体" w:hAnsi="宋体"/>
        </w:rPr>
      </w:pPr>
      <w:r>
        <w:rPr>
          <w:rFonts w:ascii="宋体" w:hAnsi="宋体" w:hint="eastAsia"/>
        </w:rPr>
        <w:t>只能对尚未进行回单确认的已出库业务进行退款操作。回单确认金额应为按照收到的系统外现金缴款回单金额，且必须对尚未退款金额进行全额确认。</w:t>
      </w:r>
    </w:p>
    <w:p w:rsidR="004D36BA" w:rsidRDefault="004D36BA" w:rsidP="004D36BA">
      <w:pPr>
        <w:numPr>
          <w:ilvl w:val="0"/>
          <w:numId w:val="90"/>
        </w:numPr>
        <w:tabs>
          <w:tab w:val="num" w:pos="420"/>
        </w:tabs>
        <w:spacing w:line="240" w:lineRule="auto"/>
        <w:ind w:left="360"/>
        <w:rPr>
          <w:rFonts w:ascii="宋体" w:hAnsi="宋体"/>
        </w:rPr>
      </w:pPr>
      <w:r>
        <w:rPr>
          <w:rFonts w:ascii="宋体" w:hAnsi="宋体" w:hint="eastAsia"/>
        </w:rPr>
        <w:t>对一笔业务只能进行一次退款操作，且退款后不能进行修改。</w:t>
      </w:r>
    </w:p>
    <w:p w:rsidR="004D36BA" w:rsidRDefault="004D36BA" w:rsidP="004D36BA">
      <w:pPr>
        <w:numPr>
          <w:ilvl w:val="0"/>
          <w:numId w:val="90"/>
        </w:numPr>
        <w:tabs>
          <w:tab w:val="num" w:pos="420"/>
        </w:tabs>
        <w:spacing w:line="240" w:lineRule="auto"/>
        <w:ind w:left="360"/>
        <w:rPr>
          <w:rFonts w:ascii="宋体" w:hAnsi="宋体"/>
        </w:rPr>
      </w:pPr>
      <w:r>
        <w:rPr>
          <w:rFonts w:ascii="宋体" w:hAnsi="宋体" w:hint="eastAsia"/>
        </w:rPr>
        <w:t>出库和退款由尾箱管理员进行操作，且要求必须尾箱另一管理同步复核；回单确认一般由尾箱管理员以外的其他有权人员进行操作。</w:t>
      </w:r>
    </w:p>
    <w:p w:rsidR="004D36BA" w:rsidRDefault="004D36BA" w:rsidP="004D36BA">
      <w:pPr>
        <w:numPr>
          <w:ilvl w:val="0"/>
          <w:numId w:val="90"/>
        </w:numPr>
        <w:tabs>
          <w:tab w:val="num" w:pos="420"/>
        </w:tabs>
        <w:spacing w:line="240" w:lineRule="auto"/>
        <w:ind w:left="360"/>
        <w:rPr>
          <w:rFonts w:ascii="宋体" w:hAnsi="宋体"/>
        </w:rPr>
      </w:pPr>
      <w:r>
        <w:rPr>
          <w:rFonts w:ascii="宋体" w:hAnsi="宋体" w:hint="eastAsia"/>
        </w:rPr>
        <w:t>调缴关联号在现金配置中进行管理。金库和同业账户的开户机构可以不在同一个机构。</w:t>
      </w:r>
    </w:p>
    <w:p w:rsidR="004D36BA" w:rsidRDefault="004D36BA" w:rsidP="0004090F">
      <w:pPr>
        <w:pStyle w:val="6"/>
        <w:spacing w:line="240" w:lineRule="auto"/>
        <w:rPr>
          <w:rFonts w:ascii="宋体" w:eastAsia="宋体" w:hAnsi="宋体"/>
        </w:rPr>
      </w:pPr>
      <w:bookmarkStart w:id="475" w:name="_Toc79312247"/>
      <w:bookmarkStart w:id="476" w:name="_Toc173674704"/>
      <w:r>
        <w:rPr>
          <w:rFonts w:ascii="宋体" w:eastAsia="宋体" w:hAnsi="宋体" w:hint="eastAsia"/>
        </w:rPr>
        <w:t>（四）操作步骤</w:t>
      </w:r>
      <w:bookmarkEnd w:id="475"/>
      <w:bookmarkEnd w:id="4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95"/>
              </w:numPr>
              <w:spacing w:line="240" w:lineRule="auto"/>
              <w:rPr>
                <w:rFonts w:ascii="宋体" w:hAnsi="宋体"/>
              </w:rPr>
            </w:pPr>
            <w:bookmarkStart w:id="477" w:name="_1、查询_9"/>
            <w:bookmarkEnd w:id="477"/>
          </w:p>
        </w:tc>
        <w:tc>
          <w:tcPr>
            <w:tcW w:w="6840" w:type="dxa"/>
          </w:tcPr>
          <w:p w:rsidR="004D36BA" w:rsidRDefault="004D36BA" w:rsidP="004D36BA">
            <w:pPr>
              <w:rPr>
                <w:rFonts w:ascii="宋体" w:hAnsi="宋体"/>
              </w:rPr>
            </w:pPr>
            <w:r>
              <w:rPr>
                <w:rFonts w:ascii="宋体" w:hAnsi="宋体" w:hint="eastAsia"/>
              </w:rPr>
              <w:t>在业务代码中输入“2121”后回车，或选择“现金凭证”→“网点现金业务”→“系统外现金调出”进入。</w:t>
            </w:r>
          </w:p>
        </w:tc>
      </w:tr>
      <w:tr w:rsidR="004D36BA">
        <w:tc>
          <w:tcPr>
            <w:tcW w:w="1548" w:type="dxa"/>
          </w:tcPr>
          <w:p w:rsidR="004D36BA" w:rsidRDefault="004D36BA" w:rsidP="004D36BA">
            <w:pPr>
              <w:pStyle w:val="a4"/>
              <w:numPr>
                <w:ilvl w:val="0"/>
                <w:numId w:val="95"/>
              </w:numPr>
              <w:spacing w:line="240" w:lineRule="auto"/>
              <w:rPr>
                <w:rFonts w:ascii="宋体" w:hAnsi="宋体"/>
              </w:rPr>
            </w:pPr>
            <w:r>
              <w:rPr>
                <w:rFonts w:ascii="宋体" w:hAnsi="宋体" w:hint="eastAsia"/>
              </w:rPr>
              <w:t>查询</w:t>
            </w:r>
          </w:p>
        </w:tc>
        <w:tc>
          <w:tcPr>
            <w:tcW w:w="6840" w:type="dxa"/>
          </w:tcPr>
          <w:p w:rsidR="004D36BA" w:rsidRDefault="004D36BA" w:rsidP="004D36BA">
            <w:pPr>
              <w:rPr>
                <w:rFonts w:ascii="宋体" w:hAnsi="宋体"/>
              </w:rPr>
            </w:pPr>
            <w:r>
              <w:rPr>
                <w:rFonts w:ascii="宋体" w:hAnsi="宋体" w:hint="eastAsia"/>
              </w:rPr>
              <w:t>输入查询条件后选择：“查询5”，在现金调缴业务列表中浏览选择。</w:t>
            </w:r>
          </w:p>
        </w:tc>
      </w:tr>
      <w:tr w:rsidR="004D36BA">
        <w:trPr>
          <w:cantSplit/>
          <w:trHeight w:val="965"/>
        </w:trPr>
        <w:tc>
          <w:tcPr>
            <w:tcW w:w="1548" w:type="dxa"/>
            <w:tcBorders>
              <w:bottom w:val="single" w:sz="4" w:space="0" w:color="auto"/>
            </w:tcBorders>
          </w:tcPr>
          <w:p w:rsidR="004D36BA" w:rsidRDefault="004D36BA" w:rsidP="004D36BA">
            <w:pPr>
              <w:pStyle w:val="a4"/>
              <w:numPr>
                <w:ilvl w:val="0"/>
                <w:numId w:val="95"/>
              </w:numPr>
              <w:spacing w:line="240" w:lineRule="auto"/>
              <w:rPr>
                <w:rFonts w:ascii="宋体" w:hAnsi="宋体"/>
              </w:rPr>
            </w:pPr>
            <w:r>
              <w:rPr>
                <w:rFonts w:ascii="宋体" w:hAnsi="宋体" w:hint="eastAsia"/>
              </w:rPr>
              <w:t>出库</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1.选择：“出库10”,输入或选择调缴关联号、券别信息等</w:t>
            </w:r>
          </w:p>
          <w:p w:rsidR="004D36BA" w:rsidRDefault="004D36BA" w:rsidP="004D36BA">
            <w:pPr>
              <w:rPr>
                <w:rFonts w:ascii="宋体" w:hAnsi="宋体"/>
              </w:rPr>
            </w:pPr>
            <w:r>
              <w:rPr>
                <w:rFonts w:ascii="宋体" w:hAnsi="宋体" w:hint="eastAsia"/>
              </w:rPr>
              <w:t>2.按F7进入复核界面，让尾箱的另一管理员进行复核。</w:t>
            </w:r>
          </w:p>
          <w:p w:rsidR="004D36BA" w:rsidRDefault="004D36BA" w:rsidP="004D36BA">
            <w:pPr>
              <w:rPr>
                <w:rFonts w:ascii="宋体" w:hAnsi="宋体"/>
              </w:rPr>
            </w:pPr>
            <w:r>
              <w:rPr>
                <w:rFonts w:ascii="宋体" w:hAnsi="宋体" w:hint="eastAsia"/>
              </w:rPr>
              <w:t>3.复核成功后，系统提示授权，由金库主管授权。</w:t>
            </w:r>
          </w:p>
          <w:p w:rsidR="004D36BA" w:rsidRDefault="004D36BA" w:rsidP="004D36BA">
            <w:pPr>
              <w:rPr>
                <w:rFonts w:ascii="宋体" w:hAnsi="宋体"/>
              </w:rPr>
            </w:pPr>
            <w:r>
              <w:rPr>
                <w:rFonts w:ascii="宋体" w:hAnsi="宋体" w:hint="eastAsia"/>
              </w:rPr>
              <w:t>4.选择：“确定1”，出库成功，打印现金出库单。</w:t>
            </w:r>
          </w:p>
        </w:tc>
      </w:tr>
      <w:tr w:rsidR="004D36BA">
        <w:trPr>
          <w:cantSplit/>
          <w:trHeight w:val="1580"/>
        </w:trPr>
        <w:tc>
          <w:tcPr>
            <w:tcW w:w="1548" w:type="dxa"/>
            <w:tcBorders>
              <w:bottom w:val="single" w:sz="4" w:space="0" w:color="auto"/>
            </w:tcBorders>
          </w:tcPr>
          <w:p w:rsidR="004D36BA" w:rsidRDefault="004D36BA" w:rsidP="004D36BA">
            <w:pPr>
              <w:pStyle w:val="a4"/>
              <w:numPr>
                <w:ilvl w:val="0"/>
                <w:numId w:val="95"/>
              </w:numPr>
              <w:spacing w:line="240" w:lineRule="auto"/>
              <w:rPr>
                <w:rFonts w:ascii="宋体" w:hAnsi="宋体"/>
              </w:rPr>
            </w:pPr>
            <w:r>
              <w:rPr>
                <w:rFonts w:ascii="宋体" w:hAnsi="宋体" w:hint="eastAsia"/>
              </w:rPr>
              <w:lastRenderedPageBreak/>
              <w:t>回单确认</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1.选择待回单确认的系统外现金调出业务后，选择：“回单确认17”</w:t>
            </w:r>
          </w:p>
          <w:p w:rsidR="004D36BA" w:rsidRDefault="004D36BA" w:rsidP="004D36BA">
            <w:pPr>
              <w:rPr>
                <w:rFonts w:ascii="宋体" w:hAnsi="宋体"/>
              </w:rPr>
            </w:pPr>
            <w:r>
              <w:rPr>
                <w:rFonts w:ascii="宋体" w:hAnsi="宋体" w:hint="eastAsia"/>
              </w:rPr>
              <w:t>2.如需对三笔系统外现金调出业务同时进行回单确认，选择</w:t>
            </w:r>
            <w:r w:rsidR="0004090F">
              <w:rPr>
                <w:rFonts w:ascii="宋体" w:hAnsi="宋体" w:hint="eastAsia"/>
                <w:noProof/>
              </w:rPr>
              <w:drawing>
                <wp:inline distT="0" distB="0" distL="0" distR="0">
                  <wp:extent cx="381000" cy="238125"/>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5" cstate="print"/>
                          <a:srcRect/>
                          <a:stretch>
                            <a:fillRect/>
                          </a:stretch>
                        </pic:blipFill>
                        <pic:spPr bwMode="auto">
                          <a:xfrm>
                            <a:off x="0" y="0"/>
                            <a:ext cx="381000" cy="238125"/>
                          </a:xfrm>
                          <a:prstGeom prst="rect">
                            <a:avLst/>
                          </a:prstGeom>
                          <a:noFill/>
                          <a:ln w="9525">
                            <a:noFill/>
                            <a:miter lim="800000"/>
                            <a:headEnd/>
                            <a:tailEnd/>
                          </a:ln>
                        </pic:spPr>
                      </pic:pic>
                    </a:graphicData>
                  </a:graphic>
                </wp:inline>
              </w:drawing>
            </w:r>
            <w:r>
              <w:rPr>
                <w:rFonts w:ascii="宋体" w:hAnsi="宋体" w:hint="eastAsia"/>
              </w:rPr>
              <w:t>后输入另外两笔调缴单号。输入回单合计金额。</w:t>
            </w:r>
          </w:p>
          <w:p w:rsidR="004D36BA" w:rsidRDefault="004D36BA" w:rsidP="004D36BA">
            <w:pPr>
              <w:rPr>
                <w:rFonts w:ascii="宋体" w:hAnsi="宋体"/>
              </w:rPr>
            </w:pPr>
            <w:r>
              <w:rPr>
                <w:rFonts w:ascii="宋体" w:hAnsi="宋体" w:hint="eastAsia"/>
              </w:rPr>
              <w:t>3.选择：“确定1”</w:t>
            </w:r>
          </w:p>
        </w:tc>
      </w:tr>
      <w:tr w:rsidR="004D36BA">
        <w:trPr>
          <w:cantSplit/>
          <w:trHeight w:val="965"/>
        </w:trPr>
        <w:tc>
          <w:tcPr>
            <w:tcW w:w="1548" w:type="dxa"/>
            <w:tcBorders>
              <w:bottom w:val="single" w:sz="4" w:space="0" w:color="auto"/>
            </w:tcBorders>
          </w:tcPr>
          <w:p w:rsidR="004D36BA" w:rsidRDefault="004D36BA" w:rsidP="004D36BA">
            <w:pPr>
              <w:pStyle w:val="a4"/>
              <w:numPr>
                <w:ilvl w:val="0"/>
                <w:numId w:val="95"/>
              </w:numPr>
              <w:spacing w:line="240" w:lineRule="auto"/>
              <w:rPr>
                <w:rFonts w:ascii="宋体" w:hAnsi="宋体"/>
              </w:rPr>
            </w:pPr>
            <w:r>
              <w:rPr>
                <w:rFonts w:ascii="宋体" w:hAnsi="宋体" w:hint="eastAsia"/>
              </w:rPr>
              <w:t>退款</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1.选择待回单确认的系统外现金调出业务，选择：“退款19”</w:t>
            </w:r>
          </w:p>
          <w:p w:rsidR="004D36BA" w:rsidRDefault="004D36BA" w:rsidP="004D36BA">
            <w:pPr>
              <w:rPr>
                <w:rFonts w:ascii="宋体" w:hAnsi="宋体"/>
              </w:rPr>
            </w:pPr>
            <w:r>
              <w:rPr>
                <w:rFonts w:ascii="宋体" w:hAnsi="宋体" w:hint="eastAsia"/>
              </w:rPr>
              <w:t>2.选择是否全退。如选择不为全退时，输入退款金额、券别信息</w:t>
            </w:r>
          </w:p>
          <w:p w:rsidR="004D36BA" w:rsidRDefault="004D36BA" w:rsidP="004D36BA">
            <w:pPr>
              <w:rPr>
                <w:rFonts w:ascii="宋体" w:hAnsi="宋体"/>
              </w:rPr>
            </w:pPr>
            <w:r>
              <w:rPr>
                <w:rFonts w:ascii="宋体" w:hAnsi="宋体" w:hint="eastAsia"/>
              </w:rPr>
              <w:t>3.按F7进入复核界面，让尾箱的另一管理员进行复核。</w:t>
            </w:r>
          </w:p>
          <w:p w:rsidR="004D36BA" w:rsidRDefault="004D36BA" w:rsidP="004D36BA">
            <w:pPr>
              <w:rPr>
                <w:rFonts w:ascii="宋体" w:hAnsi="宋体"/>
              </w:rPr>
            </w:pPr>
            <w:r>
              <w:rPr>
                <w:rFonts w:ascii="宋体" w:hAnsi="宋体" w:hint="eastAsia"/>
              </w:rPr>
              <w:t>4.按照系统提示，进行授权，授权完成后，打印现金入库单。</w:t>
            </w:r>
          </w:p>
        </w:tc>
      </w:tr>
    </w:tbl>
    <w:p w:rsidR="004D36BA" w:rsidRDefault="004D36BA" w:rsidP="004D36BA">
      <w:pPr>
        <w:pStyle w:val="5"/>
        <w:rPr>
          <w:rFonts w:ascii="宋体" w:hAnsi="宋体"/>
        </w:rPr>
      </w:pPr>
      <w:bookmarkStart w:id="478" w:name="_Toc173674705"/>
      <w:bookmarkStart w:id="479" w:name="_Toc183917976"/>
      <w:r>
        <w:rPr>
          <w:rFonts w:ascii="宋体" w:hAnsi="宋体" w:hint="eastAsia"/>
        </w:rPr>
        <w:t>六、系统外现金调入</w:t>
      </w:r>
      <w:bookmarkEnd w:id="411"/>
      <w:r>
        <w:rPr>
          <w:rFonts w:ascii="宋体" w:hAnsi="宋体" w:hint="eastAsia"/>
        </w:rPr>
        <w:t>（业务代码2122）</w:t>
      </w:r>
      <w:bookmarkEnd w:id="412"/>
      <w:bookmarkEnd w:id="478"/>
      <w:bookmarkEnd w:id="479"/>
    </w:p>
    <w:p w:rsidR="004D36BA" w:rsidRDefault="004D36BA" w:rsidP="004D36BA">
      <w:pPr>
        <w:pStyle w:val="6"/>
        <w:spacing w:line="240" w:lineRule="auto"/>
        <w:rPr>
          <w:rFonts w:ascii="宋体" w:eastAsia="宋体" w:hAnsi="宋体"/>
        </w:rPr>
      </w:pPr>
      <w:bookmarkStart w:id="480" w:name="_Toc79312227"/>
      <w:bookmarkStart w:id="481" w:name="_Toc173674706"/>
      <w:r>
        <w:rPr>
          <w:rFonts w:ascii="宋体" w:eastAsia="宋体" w:hAnsi="宋体" w:hint="eastAsia"/>
        </w:rPr>
        <w:t>（一）功能介绍</w:t>
      </w:r>
      <w:bookmarkEnd w:id="480"/>
      <w:bookmarkEnd w:id="481"/>
    </w:p>
    <w:p w:rsidR="004D36BA" w:rsidRDefault="004D36BA" w:rsidP="004D36BA">
      <w:pPr>
        <w:ind w:firstLineChars="200" w:firstLine="480"/>
        <w:rPr>
          <w:rFonts w:ascii="宋体" w:hAnsi="宋体"/>
        </w:rPr>
      </w:pPr>
      <w:r>
        <w:rPr>
          <w:rFonts w:ascii="宋体" w:hAnsi="宋体" w:hint="eastAsia"/>
        </w:rPr>
        <w:t>从系统外调入现金的全流程操作。具体包括：从系统外调入现金的申请、复核、凭证签发、现金入库、签发修改、签发冲销、申请放弃等</w:t>
      </w:r>
    </w:p>
    <w:p w:rsidR="004D36BA" w:rsidRDefault="004D36BA" w:rsidP="004D36BA">
      <w:pPr>
        <w:pStyle w:val="6"/>
        <w:spacing w:line="240" w:lineRule="auto"/>
        <w:rPr>
          <w:rFonts w:ascii="宋体" w:eastAsia="宋体" w:hAnsi="宋体"/>
        </w:rPr>
      </w:pPr>
      <w:bookmarkStart w:id="482" w:name="_Toc79312228"/>
      <w:bookmarkStart w:id="483" w:name="_Toc173674707"/>
      <w:r>
        <w:rPr>
          <w:rFonts w:ascii="宋体" w:eastAsia="宋体" w:hAnsi="宋体" w:hint="eastAsia"/>
        </w:rPr>
        <w:t>（二）术语解释及参数说明</w:t>
      </w:r>
      <w:bookmarkEnd w:id="482"/>
      <w:bookmarkEnd w:id="4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rPr>
                <w:rFonts w:ascii="宋体" w:hAnsi="宋体"/>
              </w:rPr>
            </w:pPr>
            <w:r>
              <w:rPr>
                <w:rFonts w:ascii="宋体" w:hAnsi="宋体" w:hint="eastAsia"/>
              </w:rPr>
              <w:t>当前状态</w:t>
            </w:r>
          </w:p>
        </w:tc>
        <w:tc>
          <w:tcPr>
            <w:tcW w:w="6300" w:type="dxa"/>
          </w:tcPr>
          <w:p w:rsidR="004D36BA" w:rsidRDefault="004D36BA" w:rsidP="004D36BA">
            <w:pPr>
              <w:rPr>
                <w:rFonts w:ascii="宋体" w:hAnsi="宋体"/>
              </w:rPr>
            </w:pPr>
            <w:r>
              <w:rPr>
                <w:rFonts w:ascii="宋体" w:hAnsi="宋体" w:hint="eastAsia"/>
              </w:rPr>
              <w:t>2:申请待授权。申请后的状态，可以由主管进行异步授权或由申请用户做放弃操作。</w:t>
            </w:r>
          </w:p>
          <w:p w:rsidR="004D36BA" w:rsidRDefault="004D36BA" w:rsidP="004D36BA">
            <w:pPr>
              <w:rPr>
                <w:rFonts w:ascii="宋体" w:hAnsi="宋体"/>
              </w:rPr>
            </w:pPr>
            <w:r>
              <w:rPr>
                <w:rFonts w:ascii="宋体" w:hAnsi="宋体" w:hint="eastAsia"/>
              </w:rPr>
              <w:t>3:待签发凭证。复核后的状态，可以进行凭证签发或申请放弃操作。</w:t>
            </w:r>
          </w:p>
          <w:p w:rsidR="004D36BA" w:rsidRDefault="004D36BA" w:rsidP="004D36BA">
            <w:pPr>
              <w:rPr>
                <w:rFonts w:ascii="宋体" w:hAnsi="宋体"/>
              </w:rPr>
            </w:pPr>
            <w:r>
              <w:rPr>
                <w:rFonts w:ascii="宋体" w:hAnsi="宋体" w:hint="eastAsia"/>
              </w:rPr>
              <w:t>4:签发待领入。凭证签发或签发修改后的状态，可以进行签发修改、签发冲销或入库操作。</w:t>
            </w:r>
          </w:p>
          <w:p w:rsidR="004D36BA" w:rsidRDefault="004D36BA" w:rsidP="004D36BA">
            <w:pPr>
              <w:rPr>
                <w:rFonts w:ascii="宋体" w:hAnsi="宋体"/>
              </w:rPr>
            </w:pPr>
            <w:r>
              <w:rPr>
                <w:rFonts w:ascii="宋体" w:hAnsi="宋体" w:hint="eastAsia"/>
              </w:rPr>
              <w:t>5:作废。申请放弃、驳回或签发冲销后的状态。为终止状态。</w:t>
            </w:r>
          </w:p>
          <w:p w:rsidR="004D36BA" w:rsidRDefault="004D36BA" w:rsidP="004D36BA">
            <w:pPr>
              <w:rPr>
                <w:rFonts w:ascii="宋体" w:hAnsi="宋体"/>
              </w:rPr>
            </w:pPr>
            <w:r>
              <w:rPr>
                <w:rFonts w:ascii="宋体" w:hAnsi="宋体" w:hint="eastAsia"/>
              </w:rPr>
              <w:t>1:调缴完成。入库后的状态。为业务完成状态。</w:t>
            </w:r>
          </w:p>
        </w:tc>
      </w:tr>
      <w:tr w:rsidR="004D36BA">
        <w:tc>
          <w:tcPr>
            <w:tcW w:w="2088" w:type="dxa"/>
          </w:tcPr>
          <w:p w:rsidR="004D36BA" w:rsidRDefault="004D36BA" w:rsidP="004D36BA">
            <w:pPr>
              <w:rPr>
                <w:rFonts w:ascii="宋体" w:hAnsi="宋体"/>
              </w:rPr>
            </w:pPr>
            <w:r>
              <w:rPr>
                <w:rFonts w:ascii="宋体" w:hAnsi="宋体" w:hint="eastAsia"/>
              </w:rPr>
              <w:t>预计到达日期</w:t>
            </w:r>
          </w:p>
        </w:tc>
        <w:tc>
          <w:tcPr>
            <w:tcW w:w="6300" w:type="dxa"/>
          </w:tcPr>
          <w:p w:rsidR="004D36BA" w:rsidRDefault="004D36BA" w:rsidP="004D36BA">
            <w:pPr>
              <w:rPr>
                <w:rFonts w:ascii="宋体" w:hAnsi="宋体"/>
              </w:rPr>
            </w:pPr>
            <w:r>
              <w:rPr>
                <w:rFonts w:ascii="宋体" w:hAnsi="宋体" w:hint="eastAsia"/>
              </w:rPr>
              <w:t>预计调入现金的入库时间。不得小于当日。</w:t>
            </w:r>
          </w:p>
        </w:tc>
      </w:tr>
      <w:tr w:rsidR="004D36BA">
        <w:tc>
          <w:tcPr>
            <w:tcW w:w="2088" w:type="dxa"/>
          </w:tcPr>
          <w:p w:rsidR="004D36BA" w:rsidRDefault="004D36BA" w:rsidP="004D36BA">
            <w:pPr>
              <w:rPr>
                <w:rFonts w:ascii="宋体" w:hAnsi="宋体"/>
              </w:rPr>
            </w:pPr>
            <w:r>
              <w:rPr>
                <w:rFonts w:ascii="宋体" w:hAnsi="宋体" w:hint="eastAsia"/>
              </w:rPr>
              <w:t>凭证类型</w:t>
            </w:r>
          </w:p>
        </w:tc>
        <w:tc>
          <w:tcPr>
            <w:tcW w:w="6300" w:type="dxa"/>
          </w:tcPr>
          <w:p w:rsidR="004D36BA" w:rsidRDefault="004D36BA" w:rsidP="004D36BA">
            <w:pPr>
              <w:rPr>
                <w:rFonts w:ascii="宋体" w:hAnsi="宋体"/>
              </w:rPr>
            </w:pPr>
            <w:r>
              <w:rPr>
                <w:rFonts w:ascii="宋体" w:hAnsi="宋体" w:hint="eastAsia"/>
              </w:rPr>
              <w:t>指我行买入的其他金融机构凭证。为旧系统行时可选其他凭证。</w:t>
            </w:r>
          </w:p>
        </w:tc>
      </w:tr>
      <w:tr w:rsidR="004D36BA">
        <w:tc>
          <w:tcPr>
            <w:tcW w:w="2088" w:type="dxa"/>
          </w:tcPr>
          <w:p w:rsidR="004D36BA" w:rsidRDefault="004D36BA" w:rsidP="004D36BA">
            <w:pPr>
              <w:rPr>
                <w:rFonts w:ascii="宋体" w:hAnsi="宋体"/>
              </w:rPr>
            </w:pPr>
            <w:r>
              <w:rPr>
                <w:rFonts w:ascii="宋体" w:hAnsi="宋体" w:hint="eastAsia"/>
              </w:rPr>
              <w:t>凭证号码</w:t>
            </w:r>
          </w:p>
        </w:tc>
        <w:tc>
          <w:tcPr>
            <w:tcW w:w="6300" w:type="dxa"/>
          </w:tcPr>
          <w:p w:rsidR="004D36BA" w:rsidRDefault="004D36BA" w:rsidP="004D36BA">
            <w:pPr>
              <w:rPr>
                <w:rFonts w:ascii="宋体" w:hAnsi="宋体"/>
              </w:rPr>
            </w:pPr>
            <w:r>
              <w:rPr>
                <w:rFonts w:ascii="宋体" w:hAnsi="宋体" w:hint="eastAsia"/>
              </w:rPr>
              <w:t>当所选凭证类型为重空凭证时，应输入库存中的号码。</w:t>
            </w:r>
          </w:p>
        </w:tc>
      </w:tr>
    </w:tbl>
    <w:p w:rsidR="004D36BA" w:rsidRDefault="004D36BA" w:rsidP="004D36BA">
      <w:pPr>
        <w:pStyle w:val="6"/>
        <w:spacing w:line="240" w:lineRule="auto"/>
        <w:rPr>
          <w:rFonts w:ascii="宋体" w:eastAsia="宋体" w:hAnsi="宋体"/>
        </w:rPr>
      </w:pPr>
      <w:bookmarkStart w:id="484" w:name="_Toc79312230"/>
      <w:bookmarkStart w:id="485" w:name="_Toc173674708"/>
      <w:r>
        <w:rPr>
          <w:rFonts w:ascii="宋体" w:eastAsia="宋体" w:hAnsi="宋体" w:hint="eastAsia"/>
        </w:rPr>
        <w:lastRenderedPageBreak/>
        <w:t>（三）操作要点</w:t>
      </w:r>
      <w:bookmarkEnd w:id="484"/>
      <w:bookmarkEnd w:id="485"/>
    </w:p>
    <w:p w:rsidR="004D36BA" w:rsidRDefault="004D36BA" w:rsidP="00C85378">
      <w:pPr>
        <w:numPr>
          <w:ilvl w:val="0"/>
          <w:numId w:val="103"/>
        </w:numPr>
        <w:tabs>
          <w:tab w:val="num" w:pos="540"/>
        </w:tabs>
        <w:spacing w:line="240" w:lineRule="auto"/>
        <w:ind w:left="540" w:hangingChars="225" w:hanging="540"/>
        <w:rPr>
          <w:rFonts w:ascii="宋体" w:hAnsi="宋体"/>
        </w:rPr>
      </w:pPr>
      <w:r>
        <w:rPr>
          <w:rFonts w:ascii="宋体" w:hAnsi="宋体" w:hint="eastAsia"/>
        </w:rPr>
        <w:t>操作步骤可为</w:t>
      </w:r>
    </w:p>
    <w:p w:rsidR="004D36BA" w:rsidRDefault="004D36BA" w:rsidP="004D36BA">
      <w:pPr>
        <w:numPr>
          <w:ilvl w:val="1"/>
          <w:numId w:val="103"/>
        </w:numPr>
        <w:spacing w:line="240" w:lineRule="auto"/>
        <w:rPr>
          <w:rFonts w:ascii="宋体" w:hAnsi="宋体"/>
        </w:rPr>
      </w:pPr>
      <w:r>
        <w:rPr>
          <w:rFonts w:ascii="宋体" w:hAnsi="宋体" w:hint="eastAsia"/>
        </w:rPr>
        <w:t>正常流程：金库申请→金库主管授权→同业开户机构凭证签发→金库入库。</w:t>
      </w:r>
    </w:p>
    <w:p w:rsidR="004D36BA" w:rsidRDefault="004D36BA" w:rsidP="004D36BA">
      <w:pPr>
        <w:numPr>
          <w:ilvl w:val="1"/>
          <w:numId w:val="103"/>
        </w:numPr>
        <w:spacing w:line="240" w:lineRule="auto"/>
        <w:rPr>
          <w:rFonts w:ascii="宋体" w:hAnsi="宋体"/>
        </w:rPr>
      </w:pPr>
      <w:r>
        <w:rPr>
          <w:rFonts w:ascii="宋体" w:hAnsi="宋体" w:hint="eastAsia"/>
        </w:rPr>
        <w:t>放弃流程：申请→申请放弃，或申请→授权→申请放弃，或申请→授权→凭证签发→签发冲销，或申请→授权→凭证签发→签发修改→签发冲销。</w:t>
      </w:r>
    </w:p>
    <w:p w:rsidR="004D36BA" w:rsidRDefault="004D36BA" w:rsidP="004D36BA">
      <w:pPr>
        <w:numPr>
          <w:ilvl w:val="1"/>
          <w:numId w:val="103"/>
        </w:numPr>
        <w:spacing w:line="240" w:lineRule="auto"/>
        <w:rPr>
          <w:rFonts w:ascii="宋体" w:hAnsi="宋体"/>
        </w:rPr>
      </w:pPr>
      <w:r>
        <w:rPr>
          <w:rFonts w:ascii="宋体" w:hAnsi="宋体" w:hint="eastAsia"/>
        </w:rPr>
        <w:t>修改签发凭证流程：申请→授权→凭证签发→签发修改→回单确认。</w:t>
      </w:r>
    </w:p>
    <w:p w:rsidR="004D36BA" w:rsidRDefault="004D36BA" w:rsidP="00C85378">
      <w:pPr>
        <w:numPr>
          <w:ilvl w:val="0"/>
          <w:numId w:val="103"/>
        </w:numPr>
        <w:tabs>
          <w:tab w:val="num" w:pos="540"/>
        </w:tabs>
        <w:spacing w:line="240" w:lineRule="auto"/>
        <w:ind w:left="540" w:hangingChars="225" w:hanging="540"/>
        <w:rPr>
          <w:rFonts w:ascii="宋体" w:hAnsi="宋体"/>
        </w:rPr>
      </w:pPr>
      <w:r>
        <w:rPr>
          <w:rFonts w:ascii="宋体" w:hAnsi="宋体" w:hint="eastAsia"/>
        </w:rPr>
        <w:t>在未进行凭证签发前可以对业务申请放弃，已经进行了凭证签发但还未入库的业务可以通过签发修改重新签发凭证，也可通过签发冲销作废业务。</w:t>
      </w:r>
    </w:p>
    <w:p w:rsidR="004D36BA" w:rsidRDefault="004D36BA" w:rsidP="00C85378">
      <w:pPr>
        <w:numPr>
          <w:ilvl w:val="0"/>
          <w:numId w:val="103"/>
        </w:numPr>
        <w:tabs>
          <w:tab w:val="num" w:pos="540"/>
        </w:tabs>
        <w:spacing w:line="240" w:lineRule="auto"/>
        <w:ind w:left="540" w:hangingChars="225" w:hanging="540"/>
        <w:rPr>
          <w:rFonts w:ascii="宋体" w:hAnsi="宋体"/>
        </w:rPr>
      </w:pPr>
      <w:r>
        <w:rPr>
          <w:rFonts w:ascii="宋体" w:hAnsi="宋体" w:hint="eastAsia"/>
        </w:rPr>
        <w:t>申请、入库由尾箱管理员进行操作；授权由金库主管操作；凭证签发、签发修改和签发冲销一般由尾箱管理员以外的其他有权人员进行操作。</w:t>
      </w:r>
    </w:p>
    <w:p w:rsidR="004D36BA" w:rsidRDefault="004D36BA" w:rsidP="00C85378">
      <w:pPr>
        <w:numPr>
          <w:ilvl w:val="0"/>
          <w:numId w:val="103"/>
        </w:numPr>
        <w:tabs>
          <w:tab w:val="num" w:pos="540"/>
        </w:tabs>
        <w:spacing w:line="240" w:lineRule="auto"/>
        <w:ind w:left="540" w:hangingChars="225" w:hanging="540"/>
        <w:rPr>
          <w:rFonts w:ascii="宋体" w:hAnsi="宋体"/>
        </w:rPr>
      </w:pPr>
      <w:r>
        <w:rPr>
          <w:rFonts w:ascii="宋体" w:hAnsi="宋体" w:hint="eastAsia"/>
        </w:rPr>
        <w:t>签发修改可以进行多次。</w:t>
      </w:r>
    </w:p>
    <w:p w:rsidR="004D36BA" w:rsidRDefault="004D36BA" w:rsidP="00C85378">
      <w:pPr>
        <w:numPr>
          <w:ilvl w:val="0"/>
          <w:numId w:val="103"/>
        </w:numPr>
        <w:tabs>
          <w:tab w:val="num" w:pos="540"/>
        </w:tabs>
        <w:spacing w:line="240" w:lineRule="auto"/>
        <w:ind w:left="540" w:hangingChars="225" w:hanging="540"/>
        <w:rPr>
          <w:rFonts w:ascii="宋体" w:hAnsi="宋体"/>
        </w:rPr>
      </w:pPr>
      <w:r>
        <w:rPr>
          <w:rFonts w:ascii="宋体" w:hAnsi="宋体" w:hint="eastAsia"/>
        </w:rPr>
        <w:t>调缴关联号在现金配置中进行管理。</w:t>
      </w:r>
    </w:p>
    <w:p w:rsidR="004D36BA" w:rsidRDefault="004D36BA" w:rsidP="00C85378">
      <w:pPr>
        <w:numPr>
          <w:ilvl w:val="0"/>
          <w:numId w:val="103"/>
        </w:numPr>
        <w:tabs>
          <w:tab w:val="num" w:pos="540"/>
        </w:tabs>
        <w:spacing w:line="240" w:lineRule="auto"/>
        <w:ind w:left="540" w:hangingChars="225" w:hanging="540"/>
        <w:rPr>
          <w:rFonts w:ascii="宋体" w:hAnsi="宋体"/>
        </w:rPr>
      </w:pPr>
      <w:r>
        <w:rPr>
          <w:rFonts w:ascii="宋体" w:hAnsi="宋体" w:hint="eastAsia"/>
        </w:rPr>
        <w:t>在一笔现金调缴业务中，系统目前只允许办理一个币种、一个现金种类，如果要进行多个币种或多个现金种类的现金调缴，需要分开进行多次操作。现金调缴中的现金种类不包括假币，如需向行外机构交假币，可以通过假币交出系统外进行操作。</w:t>
      </w:r>
    </w:p>
    <w:p w:rsidR="004D36BA" w:rsidRDefault="004D36BA" w:rsidP="00C85378">
      <w:pPr>
        <w:numPr>
          <w:ilvl w:val="0"/>
          <w:numId w:val="103"/>
        </w:numPr>
        <w:tabs>
          <w:tab w:val="num" w:pos="540"/>
        </w:tabs>
        <w:spacing w:line="240" w:lineRule="auto"/>
        <w:ind w:left="540" w:hangingChars="225" w:hanging="540"/>
        <w:rPr>
          <w:rFonts w:ascii="宋体" w:hAnsi="宋体"/>
        </w:rPr>
      </w:pPr>
      <w:r>
        <w:rPr>
          <w:rFonts w:ascii="宋体" w:hAnsi="宋体" w:hint="eastAsia"/>
        </w:rPr>
        <w:t>系统外现金调入的凭证处理。凭证作为签发类凭证处理，不与外部行核算户口相关联。凭证签发时，将凭证状态置为UW(可用 签发)；签发冲销时，将凭证状态置为CX(有证作废 非在库)；签发修改时，将旧凭证状态置为CX（有证作废 非在库），新凭证状态置为UW（可用 签发）；入库确认时，将凭证状态置为UP(可用 销号)。前面的凭证状态处理只有当该凭证为重空、非售出类凭证时才进行。系统允许选择非重空凭证，此时不进行凭证处理。系统允许选择凭证种类。</w:t>
      </w:r>
    </w:p>
    <w:p w:rsidR="004D36BA" w:rsidRDefault="004D36BA" w:rsidP="004D36BA">
      <w:pPr>
        <w:pStyle w:val="6"/>
        <w:spacing w:line="240" w:lineRule="auto"/>
        <w:rPr>
          <w:rFonts w:ascii="宋体" w:eastAsia="宋体" w:hAnsi="宋体"/>
        </w:rPr>
      </w:pPr>
      <w:bookmarkStart w:id="486" w:name="_Toc79312231"/>
      <w:bookmarkStart w:id="487" w:name="_Toc173674709"/>
      <w:r>
        <w:rPr>
          <w:rFonts w:ascii="宋体" w:eastAsia="宋体" w:hAnsi="宋体" w:hint="eastAsia"/>
        </w:rPr>
        <w:t>（四）操作步骤</w:t>
      </w:r>
      <w:bookmarkEnd w:id="486"/>
      <w:bookmarkEnd w:id="4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29"/>
              </w:numPr>
              <w:spacing w:line="240" w:lineRule="auto"/>
              <w:rPr>
                <w:rFonts w:ascii="宋体" w:hAnsi="宋体"/>
              </w:rPr>
            </w:pPr>
            <w:bookmarkStart w:id="488" w:name="_1、查询_8"/>
            <w:bookmarkEnd w:id="488"/>
          </w:p>
        </w:tc>
        <w:tc>
          <w:tcPr>
            <w:tcW w:w="6840" w:type="dxa"/>
          </w:tcPr>
          <w:p w:rsidR="004D36BA" w:rsidRDefault="004D36BA" w:rsidP="004D36BA">
            <w:pPr>
              <w:rPr>
                <w:rFonts w:ascii="宋体" w:hAnsi="宋体"/>
              </w:rPr>
            </w:pPr>
            <w:r>
              <w:rPr>
                <w:rFonts w:ascii="宋体" w:hAnsi="宋体" w:hint="eastAsia"/>
              </w:rPr>
              <w:t>在业务代码中输入“2122”后回车，或选择“现金凭证”→“网点现金业务”→“系统外现金调入”操作。</w:t>
            </w:r>
          </w:p>
        </w:tc>
      </w:tr>
      <w:tr w:rsidR="004D36BA">
        <w:tc>
          <w:tcPr>
            <w:tcW w:w="1548" w:type="dxa"/>
          </w:tcPr>
          <w:p w:rsidR="004D36BA" w:rsidRDefault="004D36BA" w:rsidP="004D36BA">
            <w:pPr>
              <w:pStyle w:val="a4"/>
              <w:numPr>
                <w:ilvl w:val="0"/>
                <w:numId w:val="29"/>
              </w:numPr>
              <w:spacing w:line="240" w:lineRule="auto"/>
              <w:rPr>
                <w:rFonts w:ascii="宋体" w:hAnsi="宋体"/>
              </w:rPr>
            </w:pPr>
            <w:r>
              <w:rPr>
                <w:rFonts w:ascii="宋体" w:hAnsi="宋体" w:hint="eastAsia"/>
              </w:rPr>
              <w:t>查询</w:t>
            </w:r>
          </w:p>
        </w:tc>
        <w:tc>
          <w:tcPr>
            <w:tcW w:w="6840" w:type="dxa"/>
          </w:tcPr>
          <w:p w:rsidR="004D36BA" w:rsidRDefault="004D36BA" w:rsidP="004D36BA">
            <w:pPr>
              <w:rPr>
                <w:rFonts w:ascii="宋体" w:hAnsi="宋体"/>
              </w:rPr>
            </w:pPr>
            <w:r>
              <w:rPr>
                <w:rFonts w:ascii="宋体" w:hAnsi="宋体" w:hint="eastAsia"/>
              </w:rPr>
              <w:t>输入查询条件后选择：“查询5”，在现金调剂业务列表中浏览选择。</w:t>
            </w:r>
          </w:p>
        </w:tc>
      </w:tr>
      <w:tr w:rsidR="004D36BA">
        <w:tc>
          <w:tcPr>
            <w:tcW w:w="1548" w:type="dxa"/>
          </w:tcPr>
          <w:p w:rsidR="004D36BA" w:rsidRDefault="004D36BA" w:rsidP="004D36BA">
            <w:pPr>
              <w:pStyle w:val="a4"/>
              <w:numPr>
                <w:ilvl w:val="0"/>
                <w:numId w:val="29"/>
              </w:numPr>
              <w:spacing w:line="240" w:lineRule="auto"/>
              <w:rPr>
                <w:rFonts w:ascii="宋体" w:hAnsi="宋体"/>
              </w:rPr>
            </w:pPr>
          </w:p>
        </w:tc>
        <w:tc>
          <w:tcPr>
            <w:tcW w:w="6840" w:type="dxa"/>
          </w:tcPr>
          <w:p w:rsidR="004D36BA" w:rsidRDefault="004D36BA" w:rsidP="004D36BA">
            <w:pPr>
              <w:rPr>
                <w:rFonts w:ascii="宋体" w:hAnsi="宋体"/>
              </w:rPr>
            </w:pPr>
            <w:r>
              <w:rPr>
                <w:rFonts w:ascii="宋体" w:hAnsi="宋体" w:hint="eastAsia"/>
              </w:rPr>
              <w:t>如需查询选定现金调剂业务的明细信息或进行下一步操作，请选择：“明细6”，或用鼠标双击选定的记录。</w:t>
            </w:r>
          </w:p>
        </w:tc>
      </w:tr>
      <w:tr w:rsidR="004D36BA">
        <w:trPr>
          <w:cantSplit/>
          <w:trHeight w:val="640"/>
        </w:trPr>
        <w:tc>
          <w:tcPr>
            <w:tcW w:w="1548" w:type="dxa"/>
            <w:tcBorders>
              <w:bottom w:val="single" w:sz="4" w:space="0" w:color="auto"/>
            </w:tcBorders>
          </w:tcPr>
          <w:p w:rsidR="004D36BA" w:rsidRDefault="004D36BA" w:rsidP="004D36BA">
            <w:pPr>
              <w:pStyle w:val="a4"/>
              <w:numPr>
                <w:ilvl w:val="0"/>
                <w:numId w:val="29"/>
              </w:numPr>
              <w:spacing w:line="240" w:lineRule="auto"/>
              <w:rPr>
                <w:rFonts w:ascii="宋体" w:hAnsi="宋体"/>
              </w:rPr>
            </w:pPr>
            <w:r>
              <w:rPr>
                <w:rFonts w:ascii="宋体" w:hAnsi="宋体" w:hint="eastAsia"/>
              </w:rPr>
              <w:t>申请（金库柜员）</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选择“申请10”，输入调缴关联号或选择调缴关联号，输入券别信息等，选择“确定1”</w:t>
            </w:r>
          </w:p>
        </w:tc>
      </w:tr>
      <w:tr w:rsidR="004D36BA">
        <w:tc>
          <w:tcPr>
            <w:tcW w:w="1548" w:type="dxa"/>
          </w:tcPr>
          <w:p w:rsidR="004D36BA" w:rsidRDefault="004D36BA" w:rsidP="004D36BA">
            <w:pPr>
              <w:pStyle w:val="a4"/>
              <w:numPr>
                <w:ilvl w:val="0"/>
                <w:numId w:val="29"/>
              </w:numPr>
              <w:spacing w:line="240" w:lineRule="auto"/>
              <w:rPr>
                <w:rFonts w:ascii="宋体" w:hAnsi="宋体"/>
              </w:rPr>
            </w:pPr>
            <w:r>
              <w:rPr>
                <w:rFonts w:ascii="宋体" w:hAnsi="宋体" w:hint="eastAsia"/>
              </w:rPr>
              <w:t>选择调缴关联号</w:t>
            </w:r>
          </w:p>
        </w:tc>
        <w:tc>
          <w:tcPr>
            <w:tcW w:w="6840" w:type="dxa"/>
          </w:tcPr>
          <w:p w:rsidR="004D36BA" w:rsidRDefault="004D36BA" w:rsidP="004D36BA">
            <w:pPr>
              <w:pStyle w:val="a4"/>
              <w:tabs>
                <w:tab w:val="clear" w:pos="0"/>
              </w:tabs>
              <w:spacing w:line="240" w:lineRule="auto"/>
              <w:rPr>
                <w:rFonts w:ascii="宋体" w:hAnsi="宋体"/>
              </w:rPr>
            </w:pPr>
            <w:r>
              <w:rPr>
                <w:rFonts w:ascii="宋体" w:hAnsi="宋体" w:hint="eastAsia"/>
              </w:rPr>
              <w:t>选择</w:t>
            </w:r>
            <w:r w:rsidR="0004090F">
              <w:rPr>
                <w:rFonts w:ascii="宋体" w:hAnsi="宋体" w:hint="eastAsia"/>
                <w:noProof/>
              </w:rPr>
              <w:drawing>
                <wp:inline distT="0" distB="0" distL="0" distR="0">
                  <wp:extent cx="381000" cy="238125"/>
                  <wp:effectExtent l="1905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6" cstate="print"/>
                          <a:srcRect/>
                          <a:stretch>
                            <a:fillRect/>
                          </a:stretch>
                        </pic:blipFill>
                        <pic:spPr bwMode="auto">
                          <a:xfrm>
                            <a:off x="0" y="0"/>
                            <a:ext cx="381000" cy="238125"/>
                          </a:xfrm>
                          <a:prstGeom prst="rect">
                            <a:avLst/>
                          </a:prstGeom>
                          <a:noFill/>
                          <a:ln w="9525">
                            <a:noFill/>
                            <a:miter lim="800000"/>
                            <a:headEnd/>
                            <a:tailEnd/>
                          </a:ln>
                        </pic:spPr>
                      </pic:pic>
                    </a:graphicData>
                  </a:graphic>
                </wp:inline>
              </w:drawing>
            </w:r>
            <w:r>
              <w:rPr>
                <w:rFonts w:ascii="宋体" w:hAnsi="宋体" w:hint="eastAsia"/>
              </w:rPr>
              <w:t>进入界面，选择需要的外部行后，选择“确定1”</w:t>
            </w:r>
          </w:p>
        </w:tc>
      </w:tr>
      <w:tr w:rsidR="004D36BA">
        <w:trPr>
          <w:cantSplit/>
          <w:trHeight w:val="955"/>
        </w:trPr>
        <w:tc>
          <w:tcPr>
            <w:tcW w:w="1548" w:type="dxa"/>
            <w:tcBorders>
              <w:bottom w:val="single" w:sz="4" w:space="0" w:color="auto"/>
            </w:tcBorders>
          </w:tcPr>
          <w:p w:rsidR="004D36BA" w:rsidRDefault="004D36BA" w:rsidP="004D36BA">
            <w:pPr>
              <w:pStyle w:val="a4"/>
              <w:numPr>
                <w:ilvl w:val="0"/>
                <w:numId w:val="29"/>
              </w:numPr>
              <w:spacing w:line="240" w:lineRule="auto"/>
              <w:rPr>
                <w:rFonts w:ascii="宋体" w:hAnsi="宋体"/>
              </w:rPr>
            </w:pPr>
            <w:r>
              <w:rPr>
                <w:rFonts w:ascii="宋体" w:hAnsi="宋体" w:hint="eastAsia"/>
              </w:rPr>
              <w:lastRenderedPageBreak/>
              <w:t>授权（金库主管）</w:t>
            </w:r>
          </w:p>
        </w:tc>
        <w:tc>
          <w:tcPr>
            <w:tcW w:w="6840" w:type="dxa"/>
            <w:tcBorders>
              <w:bottom w:val="single" w:sz="4" w:space="0" w:color="auto"/>
            </w:tcBorders>
          </w:tcPr>
          <w:p w:rsidR="004D36BA" w:rsidRDefault="004D36BA" w:rsidP="004D36BA">
            <w:pPr>
              <w:pStyle w:val="a4"/>
              <w:tabs>
                <w:tab w:val="clear" w:pos="0"/>
              </w:tabs>
              <w:spacing w:line="240" w:lineRule="auto"/>
              <w:rPr>
                <w:rFonts w:ascii="宋体" w:hAnsi="宋体"/>
              </w:rPr>
            </w:pPr>
            <w:r>
              <w:rPr>
                <w:rFonts w:ascii="宋体" w:hAnsi="宋体" w:hint="eastAsia"/>
              </w:rPr>
              <w:t>1.选择待授权的系统外现金调入业务，点击“明细”进入此笔申请的业务明细信息展示窗口。</w:t>
            </w:r>
          </w:p>
          <w:p w:rsidR="004D36BA" w:rsidRDefault="004D36BA" w:rsidP="004D36BA">
            <w:pPr>
              <w:pStyle w:val="a4"/>
              <w:tabs>
                <w:tab w:val="clear" w:pos="0"/>
              </w:tabs>
              <w:spacing w:line="240" w:lineRule="auto"/>
              <w:rPr>
                <w:rFonts w:ascii="宋体" w:hAnsi="宋体"/>
              </w:rPr>
            </w:pPr>
            <w:r>
              <w:rPr>
                <w:rFonts w:ascii="宋体" w:hAnsi="宋体" w:hint="eastAsia"/>
              </w:rPr>
              <w:t>2.选择：“授权11”进入授权窗口</w:t>
            </w:r>
          </w:p>
          <w:p w:rsidR="004D36BA" w:rsidRDefault="004D36BA" w:rsidP="004D36BA">
            <w:pPr>
              <w:pStyle w:val="a4"/>
              <w:tabs>
                <w:tab w:val="clear" w:pos="0"/>
              </w:tabs>
              <w:spacing w:line="240" w:lineRule="auto"/>
              <w:rPr>
                <w:rFonts w:ascii="宋体" w:hAnsi="宋体"/>
              </w:rPr>
            </w:pPr>
            <w:r>
              <w:rPr>
                <w:rFonts w:ascii="宋体" w:hAnsi="宋体" w:hint="eastAsia"/>
              </w:rPr>
              <w:t>3.授权窗口中选择：“确定1”，成功后打印系统外调款申请书。将调款申请书交凭证签发人员签发调款凭证。</w:t>
            </w:r>
          </w:p>
        </w:tc>
      </w:tr>
      <w:tr w:rsidR="004D36BA">
        <w:trPr>
          <w:cantSplit/>
          <w:trHeight w:val="1255"/>
        </w:trPr>
        <w:tc>
          <w:tcPr>
            <w:tcW w:w="1548" w:type="dxa"/>
            <w:tcBorders>
              <w:bottom w:val="single" w:sz="4" w:space="0" w:color="auto"/>
            </w:tcBorders>
          </w:tcPr>
          <w:p w:rsidR="004D36BA" w:rsidRDefault="004D36BA" w:rsidP="004D36BA">
            <w:pPr>
              <w:pStyle w:val="a4"/>
              <w:numPr>
                <w:ilvl w:val="0"/>
                <w:numId w:val="29"/>
              </w:numPr>
              <w:spacing w:line="240" w:lineRule="auto"/>
              <w:rPr>
                <w:rFonts w:ascii="宋体" w:hAnsi="宋体"/>
              </w:rPr>
            </w:pPr>
            <w:r>
              <w:rPr>
                <w:rFonts w:ascii="宋体" w:hAnsi="宋体" w:hint="eastAsia"/>
              </w:rPr>
              <w:t>凭证签发（同业账户开户机构会计人员）</w:t>
            </w:r>
          </w:p>
        </w:tc>
        <w:tc>
          <w:tcPr>
            <w:tcW w:w="6840" w:type="dxa"/>
            <w:tcBorders>
              <w:bottom w:val="single" w:sz="4" w:space="0" w:color="auto"/>
            </w:tcBorders>
          </w:tcPr>
          <w:p w:rsidR="004D36BA" w:rsidRDefault="004D36BA" w:rsidP="004D36BA">
            <w:pPr>
              <w:pStyle w:val="a4"/>
              <w:tabs>
                <w:tab w:val="clear" w:pos="0"/>
              </w:tabs>
              <w:spacing w:line="240" w:lineRule="auto"/>
              <w:rPr>
                <w:rFonts w:ascii="宋体" w:hAnsi="宋体"/>
              </w:rPr>
            </w:pPr>
            <w:r>
              <w:rPr>
                <w:rFonts w:ascii="宋体" w:hAnsi="宋体" w:hint="eastAsia"/>
              </w:rPr>
              <w:t>1.选择待签发凭证的系统外现金调入业务，选择：“凭证签发13”进入界面</w:t>
            </w:r>
          </w:p>
          <w:p w:rsidR="004D36BA" w:rsidRDefault="004D36BA" w:rsidP="004D36BA">
            <w:pPr>
              <w:pStyle w:val="a4"/>
              <w:tabs>
                <w:tab w:val="clear" w:pos="0"/>
              </w:tabs>
              <w:spacing w:line="240" w:lineRule="auto"/>
              <w:rPr>
                <w:rFonts w:ascii="宋体" w:hAnsi="宋体"/>
              </w:rPr>
            </w:pPr>
            <w:r>
              <w:rPr>
                <w:rFonts w:ascii="宋体" w:hAnsi="宋体" w:hint="eastAsia"/>
              </w:rPr>
              <w:t>2.在“批准标志”栏中选择，如选择“Y : 是”，则输入凭证种类和凭证号码；如果选择“N：否”，则说明此笔业务被驳回。</w:t>
            </w:r>
          </w:p>
          <w:p w:rsidR="004D36BA" w:rsidRDefault="004D36BA" w:rsidP="004D36BA">
            <w:pPr>
              <w:pStyle w:val="a4"/>
              <w:tabs>
                <w:tab w:val="clear" w:pos="0"/>
              </w:tabs>
              <w:spacing w:line="240" w:lineRule="auto"/>
              <w:rPr>
                <w:rFonts w:ascii="宋体" w:hAnsi="宋体"/>
              </w:rPr>
            </w:pPr>
            <w:r>
              <w:rPr>
                <w:rFonts w:ascii="宋体" w:hAnsi="宋体" w:hint="eastAsia"/>
              </w:rPr>
              <w:t>3.选择：“确定1”，如果批准标志为“Y : 是”，凭证签发成功，否则业务作废。</w:t>
            </w:r>
          </w:p>
        </w:tc>
      </w:tr>
      <w:tr w:rsidR="004D36BA">
        <w:trPr>
          <w:cantSplit/>
          <w:trHeight w:val="965"/>
        </w:trPr>
        <w:tc>
          <w:tcPr>
            <w:tcW w:w="1548" w:type="dxa"/>
            <w:tcBorders>
              <w:bottom w:val="single" w:sz="4" w:space="0" w:color="auto"/>
            </w:tcBorders>
          </w:tcPr>
          <w:p w:rsidR="004D36BA" w:rsidRDefault="004D36BA" w:rsidP="004D36BA">
            <w:pPr>
              <w:pStyle w:val="a4"/>
              <w:numPr>
                <w:ilvl w:val="0"/>
                <w:numId w:val="29"/>
              </w:numPr>
              <w:spacing w:line="240" w:lineRule="auto"/>
              <w:rPr>
                <w:rFonts w:ascii="宋体" w:hAnsi="宋体"/>
              </w:rPr>
            </w:pPr>
            <w:r>
              <w:rPr>
                <w:rFonts w:ascii="宋体" w:hAnsi="宋体" w:hint="eastAsia"/>
              </w:rPr>
              <w:t>入库（金库柜员）</w:t>
            </w:r>
          </w:p>
        </w:tc>
        <w:tc>
          <w:tcPr>
            <w:tcW w:w="6840" w:type="dxa"/>
            <w:tcBorders>
              <w:bottom w:val="single" w:sz="4" w:space="0" w:color="auto"/>
            </w:tcBorders>
          </w:tcPr>
          <w:p w:rsidR="004D36BA" w:rsidRDefault="004D36BA" w:rsidP="004D36BA">
            <w:pPr>
              <w:pStyle w:val="a4"/>
              <w:tabs>
                <w:tab w:val="clear" w:pos="0"/>
              </w:tabs>
              <w:spacing w:line="240" w:lineRule="auto"/>
              <w:rPr>
                <w:rFonts w:ascii="宋体" w:hAnsi="宋体"/>
              </w:rPr>
            </w:pPr>
            <w:r>
              <w:rPr>
                <w:rFonts w:ascii="宋体" w:hAnsi="宋体" w:hint="eastAsia"/>
              </w:rPr>
              <w:t>1.选择待入库的系统外现金调入业务，选择：“入库16”，输入券别信息</w:t>
            </w:r>
          </w:p>
          <w:p w:rsidR="004D36BA" w:rsidRDefault="004D36BA" w:rsidP="004D36BA">
            <w:pPr>
              <w:rPr>
                <w:rFonts w:ascii="宋体" w:hAnsi="宋体"/>
              </w:rPr>
            </w:pPr>
            <w:r>
              <w:rPr>
                <w:rFonts w:ascii="宋体" w:hAnsi="宋体" w:hint="eastAsia"/>
              </w:rPr>
              <w:t>2.按F7进入复核界面，让尾箱的另一管理员进行复核</w:t>
            </w:r>
          </w:p>
          <w:p w:rsidR="004D36BA" w:rsidRDefault="004D36BA" w:rsidP="004D36BA">
            <w:pPr>
              <w:rPr>
                <w:rFonts w:ascii="宋体" w:hAnsi="宋体"/>
              </w:rPr>
            </w:pPr>
            <w:r>
              <w:rPr>
                <w:rFonts w:ascii="宋体" w:hAnsi="宋体" w:hint="eastAsia"/>
              </w:rPr>
              <w:t>3.选择：“确定1”，成功后打印现金入库单。</w:t>
            </w:r>
          </w:p>
        </w:tc>
      </w:tr>
      <w:tr w:rsidR="004D36BA">
        <w:trPr>
          <w:cantSplit/>
          <w:trHeight w:val="640"/>
        </w:trPr>
        <w:tc>
          <w:tcPr>
            <w:tcW w:w="1548" w:type="dxa"/>
            <w:tcBorders>
              <w:bottom w:val="single" w:sz="4" w:space="0" w:color="auto"/>
            </w:tcBorders>
          </w:tcPr>
          <w:p w:rsidR="004D36BA" w:rsidRDefault="004D36BA" w:rsidP="004D36BA">
            <w:pPr>
              <w:pStyle w:val="a4"/>
              <w:numPr>
                <w:ilvl w:val="0"/>
                <w:numId w:val="29"/>
              </w:numPr>
              <w:spacing w:line="240" w:lineRule="auto"/>
              <w:rPr>
                <w:rFonts w:ascii="宋体" w:hAnsi="宋体"/>
              </w:rPr>
            </w:pPr>
            <w:r>
              <w:rPr>
                <w:rFonts w:ascii="宋体" w:hAnsi="宋体" w:hint="eastAsia"/>
              </w:rPr>
              <w:t>申请放弃（金库柜员）</w:t>
            </w:r>
          </w:p>
        </w:tc>
        <w:tc>
          <w:tcPr>
            <w:tcW w:w="6840" w:type="dxa"/>
            <w:tcBorders>
              <w:bottom w:val="single" w:sz="4" w:space="0" w:color="auto"/>
            </w:tcBorders>
          </w:tcPr>
          <w:p w:rsidR="004D36BA" w:rsidRDefault="004D36BA" w:rsidP="004D36BA">
            <w:pPr>
              <w:pStyle w:val="a4"/>
              <w:tabs>
                <w:tab w:val="clear" w:pos="0"/>
              </w:tabs>
              <w:spacing w:line="240" w:lineRule="auto"/>
              <w:rPr>
                <w:rFonts w:ascii="宋体" w:hAnsi="宋体"/>
              </w:rPr>
            </w:pPr>
            <w:r>
              <w:rPr>
                <w:rFonts w:ascii="宋体" w:hAnsi="宋体" w:hint="eastAsia"/>
              </w:rPr>
              <w:t>1.选择尚未进行凭证签发的系统外现金调入业务</w:t>
            </w:r>
          </w:p>
          <w:p w:rsidR="004D36BA" w:rsidRDefault="004D36BA" w:rsidP="004D36BA">
            <w:pPr>
              <w:pStyle w:val="a4"/>
              <w:tabs>
                <w:tab w:val="clear" w:pos="0"/>
              </w:tabs>
              <w:spacing w:line="240" w:lineRule="auto"/>
              <w:rPr>
                <w:rFonts w:ascii="宋体" w:hAnsi="宋体"/>
              </w:rPr>
            </w:pPr>
            <w:r>
              <w:rPr>
                <w:rFonts w:ascii="宋体" w:hAnsi="宋体" w:hint="eastAsia"/>
              </w:rPr>
              <w:t>2.选择：“申请放弃12”后进入申请放弃确认窗口，选择：“确定1”，放弃成功</w:t>
            </w:r>
          </w:p>
        </w:tc>
      </w:tr>
      <w:tr w:rsidR="004D36BA">
        <w:trPr>
          <w:cantSplit/>
          <w:trHeight w:val="1290"/>
        </w:trPr>
        <w:tc>
          <w:tcPr>
            <w:tcW w:w="1548" w:type="dxa"/>
            <w:tcBorders>
              <w:bottom w:val="single" w:sz="4" w:space="0" w:color="auto"/>
            </w:tcBorders>
          </w:tcPr>
          <w:p w:rsidR="004D36BA" w:rsidRDefault="004D36BA" w:rsidP="004D36BA">
            <w:pPr>
              <w:pStyle w:val="a4"/>
              <w:numPr>
                <w:ilvl w:val="0"/>
                <w:numId w:val="29"/>
              </w:numPr>
              <w:spacing w:line="240" w:lineRule="auto"/>
              <w:rPr>
                <w:rFonts w:ascii="宋体" w:hAnsi="宋体"/>
              </w:rPr>
            </w:pPr>
            <w:r>
              <w:rPr>
                <w:rFonts w:ascii="宋体" w:hAnsi="宋体" w:hint="eastAsia"/>
              </w:rPr>
              <w:t>签发修改（同业账户开户机构会计人员）</w:t>
            </w:r>
          </w:p>
        </w:tc>
        <w:tc>
          <w:tcPr>
            <w:tcW w:w="6840" w:type="dxa"/>
            <w:tcBorders>
              <w:bottom w:val="single" w:sz="4" w:space="0" w:color="auto"/>
            </w:tcBorders>
          </w:tcPr>
          <w:p w:rsidR="004D36BA" w:rsidRDefault="004D36BA" w:rsidP="004D36BA">
            <w:pPr>
              <w:pStyle w:val="a4"/>
              <w:tabs>
                <w:tab w:val="clear" w:pos="0"/>
              </w:tabs>
              <w:spacing w:line="240" w:lineRule="auto"/>
              <w:rPr>
                <w:rFonts w:ascii="宋体" w:hAnsi="宋体"/>
              </w:rPr>
            </w:pPr>
            <w:r>
              <w:rPr>
                <w:rFonts w:ascii="宋体" w:hAnsi="宋体" w:hint="eastAsia"/>
              </w:rPr>
              <w:t>1.选择待入库的系统外现金调入业务</w:t>
            </w:r>
          </w:p>
          <w:p w:rsidR="004D36BA" w:rsidRDefault="004D36BA" w:rsidP="004D36BA">
            <w:pPr>
              <w:pStyle w:val="a4"/>
              <w:tabs>
                <w:tab w:val="clear" w:pos="0"/>
              </w:tabs>
              <w:spacing w:line="240" w:lineRule="auto"/>
              <w:rPr>
                <w:rFonts w:ascii="宋体" w:hAnsi="宋体"/>
              </w:rPr>
            </w:pPr>
            <w:r>
              <w:rPr>
                <w:rFonts w:ascii="宋体" w:hAnsi="宋体" w:hint="eastAsia"/>
              </w:rPr>
              <w:t>2.选择：“签发修改15”进入界面。</w:t>
            </w:r>
          </w:p>
          <w:p w:rsidR="004D36BA" w:rsidRDefault="004D36BA" w:rsidP="004D36BA">
            <w:pPr>
              <w:rPr>
                <w:rFonts w:ascii="宋体" w:hAnsi="宋体"/>
              </w:rPr>
            </w:pPr>
            <w:r>
              <w:rPr>
                <w:rFonts w:ascii="宋体" w:hAnsi="宋体" w:hint="eastAsia"/>
              </w:rPr>
              <w:t>3.输入新的凭证类型和号码。</w:t>
            </w:r>
          </w:p>
          <w:p w:rsidR="004D36BA" w:rsidRDefault="004D36BA" w:rsidP="004D36BA">
            <w:pPr>
              <w:rPr>
                <w:rFonts w:ascii="宋体" w:hAnsi="宋体"/>
              </w:rPr>
            </w:pPr>
            <w:r>
              <w:rPr>
                <w:rFonts w:ascii="宋体" w:hAnsi="宋体" w:hint="eastAsia"/>
              </w:rPr>
              <w:t>4.选择：“确定1”后，签发修改成功。</w:t>
            </w:r>
          </w:p>
        </w:tc>
      </w:tr>
      <w:tr w:rsidR="004D36BA">
        <w:trPr>
          <w:cantSplit/>
          <w:trHeight w:val="1280"/>
        </w:trPr>
        <w:tc>
          <w:tcPr>
            <w:tcW w:w="1548" w:type="dxa"/>
            <w:tcBorders>
              <w:bottom w:val="single" w:sz="4" w:space="0" w:color="auto"/>
            </w:tcBorders>
          </w:tcPr>
          <w:p w:rsidR="004D36BA" w:rsidRDefault="004D36BA" w:rsidP="004D36BA">
            <w:pPr>
              <w:pStyle w:val="a4"/>
              <w:numPr>
                <w:ilvl w:val="0"/>
                <w:numId w:val="29"/>
              </w:numPr>
              <w:spacing w:line="240" w:lineRule="auto"/>
              <w:rPr>
                <w:rFonts w:ascii="宋体" w:hAnsi="宋体"/>
              </w:rPr>
            </w:pPr>
            <w:r>
              <w:rPr>
                <w:rFonts w:ascii="宋体" w:hAnsi="宋体" w:hint="eastAsia"/>
              </w:rPr>
              <w:t>签发冲销（同业账户开户机构会计人员）</w:t>
            </w:r>
          </w:p>
        </w:tc>
        <w:tc>
          <w:tcPr>
            <w:tcW w:w="6840" w:type="dxa"/>
            <w:tcBorders>
              <w:bottom w:val="single" w:sz="4" w:space="0" w:color="auto"/>
            </w:tcBorders>
          </w:tcPr>
          <w:p w:rsidR="004D36BA" w:rsidRDefault="004D36BA" w:rsidP="004D36BA">
            <w:pPr>
              <w:pStyle w:val="a4"/>
              <w:tabs>
                <w:tab w:val="clear" w:pos="0"/>
              </w:tabs>
              <w:spacing w:line="240" w:lineRule="auto"/>
              <w:rPr>
                <w:rFonts w:ascii="宋体" w:hAnsi="宋体"/>
              </w:rPr>
            </w:pPr>
            <w:r>
              <w:rPr>
                <w:rFonts w:ascii="宋体" w:hAnsi="宋体" w:hint="eastAsia"/>
              </w:rPr>
              <w:t>1.选择待入库的系统外现金调入业务</w:t>
            </w:r>
          </w:p>
          <w:p w:rsidR="004D36BA" w:rsidRDefault="004D36BA" w:rsidP="004D36BA">
            <w:pPr>
              <w:pStyle w:val="a4"/>
              <w:tabs>
                <w:tab w:val="clear" w:pos="0"/>
              </w:tabs>
              <w:spacing w:line="240" w:lineRule="auto"/>
              <w:rPr>
                <w:rFonts w:ascii="宋体" w:hAnsi="宋体"/>
              </w:rPr>
            </w:pPr>
            <w:r>
              <w:rPr>
                <w:rFonts w:ascii="宋体" w:hAnsi="宋体" w:hint="eastAsia"/>
              </w:rPr>
              <w:t>2.选择：“签发冲销14</w:t>
            </w:r>
            <w:r>
              <w:rPr>
                <w:rFonts w:ascii="宋体" w:hAnsi="宋体"/>
              </w:rPr>
              <w:t>”</w:t>
            </w:r>
            <w:r>
              <w:rPr>
                <w:rFonts w:ascii="宋体" w:hAnsi="宋体" w:hint="eastAsia"/>
              </w:rPr>
              <w:t>，进入签发冲销界面。</w:t>
            </w:r>
          </w:p>
          <w:p w:rsidR="004D36BA" w:rsidRDefault="004D36BA" w:rsidP="004D36BA">
            <w:pPr>
              <w:rPr>
                <w:rFonts w:ascii="宋体" w:hAnsi="宋体"/>
              </w:rPr>
            </w:pPr>
            <w:r>
              <w:rPr>
                <w:rFonts w:ascii="宋体" w:hAnsi="宋体" w:hint="eastAsia"/>
              </w:rPr>
              <w:t>3.选择：“确定1”后，在询问对话框中选择“ok”后签发冲销成功，选择“cancel”放弃签发冲销。</w:t>
            </w:r>
          </w:p>
        </w:tc>
      </w:tr>
    </w:tbl>
    <w:p w:rsidR="004D36BA" w:rsidRDefault="004D36BA" w:rsidP="004D36BA">
      <w:pPr>
        <w:pStyle w:val="5"/>
        <w:rPr>
          <w:rFonts w:ascii="宋体" w:hAnsi="宋体"/>
        </w:rPr>
      </w:pPr>
      <w:bookmarkStart w:id="489" w:name="_二、系统外现金调出（业务代码2126）"/>
      <w:bookmarkStart w:id="490" w:name="_三、系统内现金调入（业务代码2137）"/>
      <w:bookmarkStart w:id="491" w:name="_Toc173674710"/>
      <w:bookmarkStart w:id="492" w:name="_Toc183917977"/>
      <w:bookmarkStart w:id="493" w:name="_Toc68571974"/>
      <w:bookmarkStart w:id="494" w:name="_Toc79312252"/>
      <w:bookmarkEnd w:id="489"/>
      <w:bookmarkEnd w:id="490"/>
      <w:r>
        <w:rPr>
          <w:rFonts w:ascii="宋体" w:hAnsi="宋体" w:hint="eastAsia"/>
        </w:rPr>
        <w:t>七、系统内现金调出（业务代码2131）</w:t>
      </w:r>
      <w:bookmarkEnd w:id="491"/>
      <w:bookmarkEnd w:id="492"/>
    </w:p>
    <w:p w:rsidR="004D36BA" w:rsidRDefault="004D36BA" w:rsidP="0004090F">
      <w:pPr>
        <w:pStyle w:val="6"/>
        <w:spacing w:line="360" w:lineRule="auto"/>
        <w:rPr>
          <w:rFonts w:ascii="宋体" w:eastAsia="宋体" w:hAnsi="宋体"/>
        </w:rPr>
      </w:pPr>
      <w:bookmarkStart w:id="495" w:name="_Toc79312268"/>
      <w:bookmarkStart w:id="496" w:name="_Toc173674711"/>
      <w:r>
        <w:rPr>
          <w:rFonts w:ascii="宋体" w:eastAsia="宋体" w:hAnsi="宋体" w:hint="eastAsia"/>
        </w:rPr>
        <w:t>（一）功能介绍</w:t>
      </w:r>
      <w:bookmarkEnd w:id="495"/>
      <w:bookmarkEnd w:id="496"/>
    </w:p>
    <w:p w:rsidR="004D36BA" w:rsidRDefault="004D36BA" w:rsidP="004D36BA">
      <w:pPr>
        <w:ind w:firstLineChars="200" w:firstLine="480"/>
        <w:rPr>
          <w:rFonts w:ascii="宋体" w:hAnsi="宋体"/>
        </w:rPr>
      </w:pPr>
      <w:r>
        <w:rPr>
          <w:rFonts w:ascii="宋体" w:hAnsi="宋体" w:hint="eastAsia"/>
        </w:rPr>
        <w:t>1.向系统内非本机构的金库调出现金，此操作由现金调出行发起，对方目标尾箱必须为金库尾箱。</w:t>
      </w:r>
    </w:p>
    <w:p w:rsidR="004D36BA" w:rsidRDefault="004D36BA" w:rsidP="004D36BA">
      <w:pPr>
        <w:ind w:firstLineChars="200" w:firstLine="480"/>
        <w:rPr>
          <w:rFonts w:ascii="宋体" w:hAnsi="宋体"/>
        </w:rPr>
      </w:pPr>
      <w:r>
        <w:rPr>
          <w:rFonts w:ascii="宋体" w:hAnsi="宋体" w:hint="eastAsia"/>
        </w:rPr>
        <w:t>2.系统允许多人尾箱和单人尾箱向分行金库发起系统内现金调出业务。如果分行需要使用单人尾箱向金库发起系统内现金调出业务，需要向总行申请，在业务配置中预先进行设置。</w:t>
      </w:r>
    </w:p>
    <w:p w:rsidR="004D36BA" w:rsidRDefault="004D36BA" w:rsidP="004D36BA">
      <w:pPr>
        <w:ind w:firstLineChars="200" w:firstLine="480"/>
        <w:rPr>
          <w:rFonts w:ascii="宋体" w:hAnsi="宋体"/>
        </w:rPr>
      </w:pPr>
      <w:r>
        <w:rPr>
          <w:rFonts w:ascii="宋体" w:hAnsi="宋体" w:hint="eastAsia"/>
        </w:rPr>
        <w:lastRenderedPageBreak/>
        <w:t>3.单人尾箱发起系统内现金调出业务时，经办柜员必须具备网点出纳员岗位。</w:t>
      </w:r>
    </w:p>
    <w:p w:rsidR="004D36BA" w:rsidRDefault="004D36BA" w:rsidP="0004090F">
      <w:pPr>
        <w:pStyle w:val="6"/>
        <w:spacing w:line="360" w:lineRule="auto"/>
        <w:rPr>
          <w:rFonts w:ascii="宋体" w:eastAsia="宋体" w:hAnsi="宋体"/>
        </w:rPr>
      </w:pPr>
      <w:bookmarkStart w:id="497" w:name="_Toc79312269"/>
      <w:bookmarkStart w:id="498" w:name="_Toc173674712"/>
      <w:r>
        <w:rPr>
          <w:rFonts w:ascii="宋体" w:eastAsia="宋体" w:hAnsi="宋体" w:hint="eastAsia"/>
        </w:rPr>
        <w:t>（二）术语解释及参数说明</w:t>
      </w:r>
      <w:bookmarkEnd w:id="497"/>
      <w:bookmarkEnd w:id="4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rPr>
                <w:rFonts w:ascii="宋体" w:hAnsi="宋体"/>
              </w:rPr>
            </w:pPr>
            <w:r>
              <w:rPr>
                <w:rFonts w:ascii="宋体" w:hAnsi="宋体" w:hint="eastAsia"/>
              </w:rPr>
              <w:t>当前状态</w:t>
            </w:r>
          </w:p>
        </w:tc>
        <w:tc>
          <w:tcPr>
            <w:tcW w:w="6300" w:type="dxa"/>
          </w:tcPr>
          <w:p w:rsidR="004D36BA" w:rsidRDefault="004D36BA" w:rsidP="004D36BA">
            <w:pPr>
              <w:rPr>
                <w:rFonts w:ascii="宋体" w:hAnsi="宋体"/>
              </w:rPr>
            </w:pPr>
            <w:r>
              <w:rPr>
                <w:rFonts w:ascii="宋体" w:hAnsi="宋体" w:hint="eastAsia"/>
              </w:rPr>
              <w:t>2:待申请授权。申请后的状态，可以进行授权或申请放弃操作。</w:t>
            </w:r>
          </w:p>
          <w:p w:rsidR="004D36BA" w:rsidRDefault="004D36BA" w:rsidP="004D36BA">
            <w:pPr>
              <w:rPr>
                <w:rFonts w:ascii="宋体" w:hAnsi="宋体"/>
              </w:rPr>
            </w:pPr>
            <w:r>
              <w:rPr>
                <w:rFonts w:ascii="宋体" w:hAnsi="宋体" w:hint="eastAsia"/>
              </w:rPr>
              <w:t>3:待批准。复核后的状态，可以进行批准或申请放弃操作。</w:t>
            </w:r>
          </w:p>
          <w:p w:rsidR="004D36BA" w:rsidRDefault="004D36BA" w:rsidP="004D36BA">
            <w:pPr>
              <w:rPr>
                <w:rFonts w:ascii="宋体" w:hAnsi="宋体"/>
              </w:rPr>
            </w:pPr>
            <w:r>
              <w:rPr>
                <w:rFonts w:ascii="宋体" w:hAnsi="宋体" w:hint="eastAsia"/>
              </w:rPr>
              <w:t>4:待出库。批准后的状态（批准类型为“批准”），可以进行出库或申请放弃操作。</w:t>
            </w:r>
          </w:p>
          <w:p w:rsidR="004D36BA" w:rsidRDefault="004D36BA" w:rsidP="004D36BA">
            <w:pPr>
              <w:rPr>
                <w:rFonts w:ascii="宋体" w:hAnsi="宋体"/>
              </w:rPr>
            </w:pPr>
            <w:r>
              <w:rPr>
                <w:rFonts w:ascii="宋体" w:hAnsi="宋体" w:hint="eastAsia"/>
              </w:rPr>
              <w:t>5:待领入。出库后的状态。可以进行入库操作。</w:t>
            </w:r>
          </w:p>
          <w:p w:rsidR="004D36BA" w:rsidRDefault="004D36BA" w:rsidP="004D36BA">
            <w:pPr>
              <w:rPr>
                <w:rFonts w:ascii="宋体" w:hAnsi="宋体"/>
              </w:rPr>
            </w:pPr>
            <w:r>
              <w:rPr>
                <w:rFonts w:ascii="宋体" w:hAnsi="宋体" w:hint="eastAsia"/>
              </w:rPr>
              <w:t>6:暂不处理。批准后的状态（批准类型为“暂不处理”），可以进行批准或申请放弃操作。</w:t>
            </w:r>
          </w:p>
          <w:p w:rsidR="004D36BA" w:rsidRDefault="004D36BA" w:rsidP="004D36BA">
            <w:pPr>
              <w:rPr>
                <w:rFonts w:ascii="宋体" w:hAnsi="宋体"/>
              </w:rPr>
            </w:pPr>
            <w:r>
              <w:rPr>
                <w:rFonts w:ascii="宋体" w:hAnsi="宋体" w:hint="eastAsia"/>
              </w:rPr>
              <w:t>7:作废。申请放弃或驳回后的状态。为终止状态。</w:t>
            </w:r>
          </w:p>
          <w:p w:rsidR="004D36BA" w:rsidRDefault="004D36BA" w:rsidP="004D36BA">
            <w:pPr>
              <w:rPr>
                <w:rFonts w:ascii="宋体" w:hAnsi="宋体"/>
              </w:rPr>
            </w:pPr>
            <w:r>
              <w:rPr>
                <w:rFonts w:ascii="宋体" w:hAnsi="宋体" w:hint="eastAsia"/>
              </w:rPr>
              <w:t>1:正常完成。入库后的状态。为业务完成状态。</w:t>
            </w:r>
          </w:p>
        </w:tc>
      </w:tr>
    </w:tbl>
    <w:p w:rsidR="004D36BA" w:rsidRDefault="004D36BA" w:rsidP="004D36BA">
      <w:pPr>
        <w:pStyle w:val="6"/>
        <w:spacing w:line="360" w:lineRule="auto"/>
        <w:rPr>
          <w:rFonts w:ascii="宋体" w:eastAsia="宋体" w:hAnsi="宋体"/>
        </w:rPr>
      </w:pPr>
      <w:bookmarkStart w:id="499" w:name="_Toc79312270"/>
      <w:bookmarkStart w:id="500" w:name="_Toc173674713"/>
      <w:r>
        <w:rPr>
          <w:rFonts w:ascii="宋体" w:eastAsia="宋体" w:hAnsi="宋体" w:hint="eastAsia"/>
        </w:rPr>
        <w:t>（三）</w:t>
      </w:r>
      <w:bookmarkStart w:id="501" w:name="_Toc79312271"/>
      <w:bookmarkEnd w:id="499"/>
      <w:r>
        <w:rPr>
          <w:rFonts w:ascii="宋体" w:eastAsia="宋体" w:hAnsi="宋体" w:hint="eastAsia"/>
        </w:rPr>
        <w:t>操作要点</w:t>
      </w:r>
      <w:bookmarkEnd w:id="500"/>
      <w:bookmarkEnd w:id="501"/>
    </w:p>
    <w:p w:rsidR="004D36BA" w:rsidRDefault="004D36BA" w:rsidP="004D36BA">
      <w:pPr>
        <w:numPr>
          <w:ilvl w:val="0"/>
          <w:numId w:val="92"/>
        </w:numPr>
        <w:rPr>
          <w:rFonts w:ascii="宋体" w:hAnsi="宋体"/>
        </w:rPr>
      </w:pPr>
      <w:bookmarkStart w:id="502" w:name="_Toc79312272"/>
      <w:r>
        <w:rPr>
          <w:rFonts w:ascii="宋体" w:hAnsi="宋体" w:hint="eastAsia"/>
        </w:rPr>
        <w:t>操作步骤可为：</w:t>
      </w:r>
    </w:p>
    <w:p w:rsidR="004D36BA" w:rsidRDefault="004D36BA" w:rsidP="004D36BA">
      <w:pPr>
        <w:numPr>
          <w:ilvl w:val="1"/>
          <w:numId w:val="91"/>
        </w:numPr>
        <w:rPr>
          <w:rFonts w:ascii="宋体" w:hAnsi="宋体"/>
        </w:rPr>
      </w:pPr>
      <w:r>
        <w:rPr>
          <w:rFonts w:ascii="宋体" w:hAnsi="宋体" w:hint="eastAsia"/>
        </w:rPr>
        <w:t>正常流程：网点申请→网点授权→金库批准（批准类型为“批准”）→网点出库→金库入库。</w:t>
      </w:r>
    </w:p>
    <w:p w:rsidR="004D36BA" w:rsidRDefault="004D36BA" w:rsidP="004D36BA">
      <w:pPr>
        <w:numPr>
          <w:ilvl w:val="1"/>
          <w:numId w:val="91"/>
        </w:numPr>
        <w:rPr>
          <w:rFonts w:ascii="宋体" w:hAnsi="宋体"/>
        </w:rPr>
      </w:pPr>
      <w:r>
        <w:rPr>
          <w:rFonts w:ascii="宋体" w:hAnsi="宋体" w:hint="eastAsia"/>
        </w:rPr>
        <w:t>放弃流程：申请→申请放弃，或申请→授权→申请放弃，或申请→授权→批准（批准类型为“批准”或“暂不处理”）→申请放弃。</w:t>
      </w:r>
    </w:p>
    <w:p w:rsidR="004D36BA" w:rsidRDefault="004D36BA" w:rsidP="004D36BA">
      <w:pPr>
        <w:numPr>
          <w:ilvl w:val="1"/>
          <w:numId w:val="91"/>
        </w:numPr>
        <w:rPr>
          <w:rFonts w:ascii="宋体" w:hAnsi="宋体"/>
        </w:rPr>
      </w:pPr>
      <w:r>
        <w:rPr>
          <w:rFonts w:ascii="宋体" w:hAnsi="宋体" w:hint="eastAsia"/>
        </w:rPr>
        <w:t>驳回流程：申请→授权→批准（批准类型为“驳回”）。</w:t>
      </w:r>
    </w:p>
    <w:p w:rsidR="004D36BA" w:rsidRDefault="004D36BA" w:rsidP="004D36BA">
      <w:pPr>
        <w:numPr>
          <w:ilvl w:val="1"/>
          <w:numId w:val="91"/>
        </w:numPr>
        <w:rPr>
          <w:rFonts w:ascii="宋体" w:hAnsi="宋体"/>
        </w:rPr>
      </w:pPr>
      <w:r>
        <w:rPr>
          <w:rFonts w:ascii="宋体" w:hAnsi="宋体" w:hint="eastAsia"/>
        </w:rPr>
        <w:t>批改流程：申请→授权→批准→批准修改。</w:t>
      </w:r>
    </w:p>
    <w:p w:rsidR="004D36BA" w:rsidRDefault="004D36BA" w:rsidP="004D36BA">
      <w:pPr>
        <w:numPr>
          <w:ilvl w:val="0"/>
          <w:numId w:val="92"/>
        </w:numPr>
        <w:rPr>
          <w:rFonts w:ascii="宋体" w:hAnsi="宋体"/>
        </w:rPr>
      </w:pPr>
      <w:r>
        <w:rPr>
          <w:rFonts w:ascii="宋体" w:hAnsi="宋体" w:hint="eastAsia"/>
        </w:rPr>
        <w:t>只能对尚未进行批准的业务进行申请放弃操作。</w:t>
      </w:r>
    </w:p>
    <w:p w:rsidR="004D36BA" w:rsidRDefault="004D36BA" w:rsidP="004D36BA">
      <w:pPr>
        <w:numPr>
          <w:ilvl w:val="0"/>
          <w:numId w:val="92"/>
        </w:numPr>
        <w:rPr>
          <w:rFonts w:ascii="宋体" w:hAnsi="宋体"/>
        </w:rPr>
      </w:pPr>
      <w:r>
        <w:rPr>
          <w:rFonts w:ascii="宋体" w:hAnsi="宋体" w:hint="eastAsia"/>
        </w:rPr>
        <w:t>只能由辖属机构尾箱向金库尾箱发起申请。</w:t>
      </w:r>
    </w:p>
    <w:p w:rsidR="004D36BA" w:rsidRDefault="004D36BA" w:rsidP="004D36BA">
      <w:pPr>
        <w:numPr>
          <w:ilvl w:val="0"/>
          <w:numId w:val="92"/>
        </w:numPr>
        <w:rPr>
          <w:rFonts w:ascii="宋体" w:hAnsi="宋体"/>
        </w:rPr>
      </w:pPr>
      <w:r>
        <w:rPr>
          <w:rFonts w:ascii="宋体" w:hAnsi="宋体" w:hint="eastAsia"/>
        </w:rPr>
        <w:t>申请和出库由辖属机构尾箱管理员进行操作；授权由提起申请的网点主管进行操作；批准和入库由金库尾箱管理员进行操作；多人尾箱的现金出库必须由尾箱的另一管理员进行同步复核，单人尾箱的现金出库，由主管进行同步授权。</w:t>
      </w:r>
    </w:p>
    <w:p w:rsidR="004D36BA" w:rsidRDefault="004D36BA" w:rsidP="004D36BA">
      <w:pPr>
        <w:numPr>
          <w:ilvl w:val="0"/>
          <w:numId w:val="92"/>
        </w:numPr>
        <w:rPr>
          <w:rFonts w:ascii="宋体" w:hAnsi="宋体"/>
        </w:rPr>
      </w:pPr>
      <w:r>
        <w:rPr>
          <w:rFonts w:ascii="宋体" w:hAnsi="宋体" w:hint="eastAsia"/>
        </w:rPr>
        <w:t>要使两个尾箱之间能够进行系统内现金调出，必须先在“现金配置”→“金库与机构辖属关系管理”中进行维护。</w:t>
      </w:r>
    </w:p>
    <w:p w:rsidR="004D36BA" w:rsidRDefault="004D36BA" w:rsidP="004D36BA">
      <w:pPr>
        <w:numPr>
          <w:ilvl w:val="0"/>
          <w:numId w:val="92"/>
        </w:numPr>
        <w:rPr>
          <w:rFonts w:ascii="宋体" w:hAnsi="宋体"/>
        </w:rPr>
      </w:pPr>
      <w:r>
        <w:rPr>
          <w:rFonts w:ascii="宋体" w:hAnsi="宋体" w:hint="eastAsia"/>
        </w:rPr>
        <w:lastRenderedPageBreak/>
        <w:t>在实行非现场调缴模式时，根据系统配置可没有金库批准步骤；现金出入库时需输入封签号且必须一致。一次可输入多个封签号，中间使用“；”分隔，封签号长度小于等于10位，录入时按递增顺序输入；可根据实际业务需要在出库后打印押运交接清单。</w:t>
      </w:r>
    </w:p>
    <w:p w:rsidR="004D36BA" w:rsidRDefault="004D36BA" w:rsidP="0004090F">
      <w:pPr>
        <w:pStyle w:val="6"/>
        <w:spacing w:line="360" w:lineRule="auto"/>
        <w:rPr>
          <w:rFonts w:ascii="宋体" w:eastAsia="宋体" w:hAnsi="宋体"/>
        </w:rPr>
      </w:pPr>
      <w:bookmarkStart w:id="503" w:name="_Toc173674714"/>
      <w:r>
        <w:rPr>
          <w:rFonts w:ascii="宋体" w:eastAsia="宋体" w:hAnsi="宋体" w:hint="eastAsia"/>
        </w:rPr>
        <w:t>（四）操作步骤</w:t>
      </w:r>
      <w:bookmarkEnd w:id="502"/>
      <w:bookmarkEnd w:id="5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97"/>
              </w:numPr>
              <w:tabs>
                <w:tab w:val="clear" w:pos="0"/>
              </w:tabs>
              <w:ind w:left="180" w:firstLine="0"/>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在业务代码中输入“2131”后回车，或选择“现金凭证”→“网点现金业务”→“系统内现金调出”操作。</w:t>
            </w:r>
          </w:p>
        </w:tc>
      </w:tr>
      <w:tr w:rsidR="004D36BA">
        <w:trPr>
          <w:cantSplit/>
          <w:trHeight w:val="1280"/>
        </w:trPr>
        <w:tc>
          <w:tcPr>
            <w:tcW w:w="1548" w:type="dxa"/>
            <w:tcBorders>
              <w:bottom w:val="single" w:sz="4" w:space="0" w:color="auto"/>
            </w:tcBorders>
          </w:tcPr>
          <w:p w:rsidR="004D36BA" w:rsidRDefault="004D36BA" w:rsidP="004D36BA">
            <w:pPr>
              <w:pStyle w:val="a4"/>
              <w:numPr>
                <w:ilvl w:val="0"/>
                <w:numId w:val="97"/>
              </w:numPr>
              <w:tabs>
                <w:tab w:val="clear" w:pos="0"/>
              </w:tabs>
              <w:ind w:left="180" w:firstLine="0"/>
              <w:rPr>
                <w:rFonts w:ascii="宋体" w:hAnsi="宋体"/>
              </w:rPr>
            </w:pPr>
            <w:r>
              <w:rPr>
                <w:rFonts w:ascii="宋体" w:hAnsi="宋体" w:hint="eastAsia"/>
              </w:rPr>
              <w:t>查询</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1.输入查询条件后选择：“查询5”。</w:t>
            </w:r>
          </w:p>
          <w:p w:rsidR="004D36BA" w:rsidRDefault="004D36BA" w:rsidP="004D36BA">
            <w:pPr>
              <w:rPr>
                <w:rFonts w:ascii="宋体" w:hAnsi="宋体"/>
              </w:rPr>
            </w:pPr>
            <w:r>
              <w:rPr>
                <w:rFonts w:ascii="宋体" w:hAnsi="宋体" w:hint="eastAsia"/>
              </w:rPr>
              <w:t>2.在系统内现金调入业务列表中浏览选择。</w:t>
            </w:r>
          </w:p>
          <w:p w:rsidR="004D36BA" w:rsidRDefault="004D36BA" w:rsidP="004D36BA">
            <w:pPr>
              <w:rPr>
                <w:rFonts w:ascii="宋体" w:hAnsi="宋体"/>
              </w:rPr>
            </w:pPr>
            <w:r>
              <w:rPr>
                <w:rFonts w:ascii="宋体" w:hAnsi="宋体" w:hint="eastAsia"/>
              </w:rPr>
              <w:t>3.如需查询选定的系统内现金调出业务的明细信息或进行下一步操作，请选择：“明细6”或用鼠标双击选定的记录。</w:t>
            </w:r>
          </w:p>
        </w:tc>
      </w:tr>
      <w:tr w:rsidR="004D36BA">
        <w:trPr>
          <w:cantSplit/>
          <w:trHeight w:val="1280"/>
        </w:trPr>
        <w:tc>
          <w:tcPr>
            <w:tcW w:w="1548" w:type="dxa"/>
            <w:tcBorders>
              <w:bottom w:val="single" w:sz="4" w:space="0" w:color="auto"/>
            </w:tcBorders>
          </w:tcPr>
          <w:p w:rsidR="004D36BA" w:rsidRDefault="004D36BA" w:rsidP="004D36BA">
            <w:pPr>
              <w:pStyle w:val="a4"/>
              <w:numPr>
                <w:ilvl w:val="0"/>
                <w:numId w:val="97"/>
              </w:numPr>
              <w:tabs>
                <w:tab w:val="clear" w:pos="0"/>
              </w:tabs>
              <w:ind w:left="180" w:firstLine="0"/>
              <w:rPr>
                <w:rFonts w:ascii="宋体" w:hAnsi="宋体"/>
              </w:rPr>
            </w:pPr>
            <w:r>
              <w:rPr>
                <w:rFonts w:ascii="宋体" w:hAnsi="宋体" w:hint="eastAsia"/>
              </w:rPr>
              <w:t>申请</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1.选择：“申请10”，进入界面</w:t>
            </w:r>
          </w:p>
          <w:p w:rsidR="004D36BA" w:rsidRDefault="004D36BA" w:rsidP="004D36BA">
            <w:pPr>
              <w:rPr>
                <w:rFonts w:ascii="宋体" w:hAnsi="宋体"/>
              </w:rPr>
            </w:pPr>
            <w:r>
              <w:rPr>
                <w:rFonts w:ascii="宋体" w:hAnsi="宋体" w:hint="eastAsia"/>
              </w:rPr>
              <w:t>2.选择目标金库尾箱，输入现金种类、币种、金额，输入券别信息，输入预计到达时间。</w:t>
            </w:r>
          </w:p>
          <w:p w:rsidR="004D36BA" w:rsidRDefault="004D36BA" w:rsidP="004D36BA">
            <w:pPr>
              <w:rPr>
                <w:rFonts w:ascii="宋体" w:hAnsi="宋体"/>
              </w:rPr>
            </w:pPr>
            <w:r>
              <w:rPr>
                <w:rFonts w:ascii="宋体" w:hAnsi="宋体" w:hint="eastAsia"/>
              </w:rPr>
              <w:t>3.选择：“确定1”，申请成功。</w:t>
            </w:r>
          </w:p>
        </w:tc>
      </w:tr>
      <w:tr w:rsidR="004D36BA">
        <w:trPr>
          <w:cantSplit/>
          <w:trHeight w:val="965"/>
        </w:trPr>
        <w:tc>
          <w:tcPr>
            <w:tcW w:w="1548" w:type="dxa"/>
            <w:tcBorders>
              <w:bottom w:val="single" w:sz="4" w:space="0" w:color="auto"/>
            </w:tcBorders>
          </w:tcPr>
          <w:p w:rsidR="004D36BA" w:rsidRDefault="004D36BA" w:rsidP="004D36BA">
            <w:pPr>
              <w:pStyle w:val="a4"/>
              <w:numPr>
                <w:ilvl w:val="0"/>
                <w:numId w:val="97"/>
              </w:numPr>
              <w:tabs>
                <w:tab w:val="clear" w:pos="0"/>
              </w:tabs>
              <w:ind w:left="180" w:firstLine="0"/>
              <w:rPr>
                <w:rFonts w:ascii="宋体" w:hAnsi="宋体"/>
              </w:rPr>
            </w:pPr>
            <w:r>
              <w:rPr>
                <w:rFonts w:ascii="宋体" w:hAnsi="宋体" w:hint="eastAsia"/>
              </w:rPr>
              <w:t>授权</w:t>
            </w:r>
          </w:p>
        </w:tc>
        <w:tc>
          <w:tcPr>
            <w:tcW w:w="6840" w:type="dxa"/>
            <w:tcBorders>
              <w:bottom w:val="single" w:sz="4" w:space="0" w:color="auto"/>
            </w:tcBorders>
          </w:tcPr>
          <w:p w:rsidR="004D36BA" w:rsidRDefault="004D36BA" w:rsidP="004D36BA">
            <w:pPr>
              <w:pStyle w:val="a4"/>
              <w:rPr>
                <w:rFonts w:ascii="宋体" w:hAnsi="宋体"/>
              </w:rPr>
            </w:pPr>
            <w:r>
              <w:rPr>
                <w:rFonts w:ascii="宋体" w:hAnsi="宋体" w:hint="eastAsia"/>
              </w:rPr>
              <w:t>1.业务主管登录，查询系统内现金调出业务。</w:t>
            </w:r>
          </w:p>
          <w:p w:rsidR="004D36BA" w:rsidRDefault="004D36BA" w:rsidP="004D36BA">
            <w:pPr>
              <w:pStyle w:val="a4"/>
              <w:rPr>
                <w:rFonts w:ascii="宋体" w:hAnsi="宋体"/>
              </w:rPr>
            </w:pPr>
            <w:r>
              <w:rPr>
                <w:rFonts w:ascii="宋体" w:hAnsi="宋体" w:hint="eastAsia"/>
              </w:rPr>
              <w:t>2.选择待授权的系统内现金调出业务</w:t>
            </w:r>
          </w:p>
          <w:p w:rsidR="004D36BA" w:rsidRDefault="004D36BA" w:rsidP="004D36BA">
            <w:pPr>
              <w:rPr>
                <w:rFonts w:ascii="宋体" w:hAnsi="宋体"/>
              </w:rPr>
            </w:pPr>
            <w:r>
              <w:rPr>
                <w:rFonts w:ascii="宋体" w:hAnsi="宋体" w:hint="eastAsia"/>
              </w:rPr>
              <w:t>3.选择：“授权11”，后进入复核窗口。</w:t>
            </w:r>
          </w:p>
          <w:p w:rsidR="004D36BA" w:rsidRDefault="004D36BA" w:rsidP="004D36BA">
            <w:pPr>
              <w:rPr>
                <w:rFonts w:ascii="宋体" w:hAnsi="宋体"/>
              </w:rPr>
            </w:pPr>
            <w:r>
              <w:rPr>
                <w:rFonts w:ascii="宋体" w:hAnsi="宋体" w:hint="eastAsia"/>
              </w:rPr>
              <w:t>4.在授权窗口中选择：“确定1”，授权成功。</w:t>
            </w:r>
          </w:p>
        </w:tc>
      </w:tr>
      <w:tr w:rsidR="004D36BA">
        <w:trPr>
          <w:cantSplit/>
          <w:trHeight w:val="1249"/>
        </w:trPr>
        <w:tc>
          <w:tcPr>
            <w:tcW w:w="1548" w:type="dxa"/>
            <w:tcBorders>
              <w:bottom w:val="single" w:sz="4" w:space="0" w:color="auto"/>
            </w:tcBorders>
          </w:tcPr>
          <w:p w:rsidR="004D36BA" w:rsidRDefault="004D36BA" w:rsidP="004D36BA">
            <w:pPr>
              <w:pStyle w:val="a4"/>
              <w:numPr>
                <w:ilvl w:val="0"/>
                <w:numId w:val="97"/>
              </w:numPr>
              <w:tabs>
                <w:tab w:val="clear" w:pos="0"/>
              </w:tabs>
              <w:ind w:left="180" w:firstLine="0"/>
              <w:rPr>
                <w:rFonts w:ascii="宋体" w:hAnsi="宋体"/>
              </w:rPr>
            </w:pPr>
            <w:r>
              <w:rPr>
                <w:rFonts w:ascii="宋体" w:hAnsi="宋体" w:hint="eastAsia"/>
              </w:rPr>
              <w:t>批准（金库）</w:t>
            </w:r>
          </w:p>
        </w:tc>
        <w:tc>
          <w:tcPr>
            <w:tcW w:w="6840" w:type="dxa"/>
            <w:tcBorders>
              <w:bottom w:val="single" w:sz="4" w:space="0" w:color="auto"/>
            </w:tcBorders>
          </w:tcPr>
          <w:p w:rsidR="004D36BA" w:rsidRDefault="004D36BA" w:rsidP="004D36BA">
            <w:pPr>
              <w:pStyle w:val="a4"/>
              <w:rPr>
                <w:rFonts w:ascii="宋体" w:hAnsi="宋体"/>
              </w:rPr>
            </w:pPr>
            <w:r>
              <w:rPr>
                <w:rFonts w:ascii="宋体" w:hAnsi="宋体" w:hint="eastAsia"/>
              </w:rPr>
              <w:t>1.选择待审批的系统内现金调出业务。</w:t>
            </w:r>
          </w:p>
          <w:p w:rsidR="004D36BA" w:rsidRDefault="004D36BA" w:rsidP="004D36BA">
            <w:pPr>
              <w:rPr>
                <w:rFonts w:ascii="宋体" w:hAnsi="宋体"/>
              </w:rPr>
            </w:pPr>
            <w:r>
              <w:rPr>
                <w:rFonts w:ascii="宋体" w:hAnsi="宋体" w:hint="eastAsia"/>
              </w:rPr>
              <w:t>2.选择：“批准13”进入界面</w:t>
            </w:r>
          </w:p>
          <w:p w:rsidR="004D36BA" w:rsidRDefault="004D36BA" w:rsidP="004D36BA">
            <w:pPr>
              <w:rPr>
                <w:rFonts w:ascii="宋体" w:hAnsi="宋体"/>
              </w:rPr>
            </w:pPr>
            <w:r>
              <w:rPr>
                <w:rFonts w:ascii="宋体" w:hAnsi="宋体" w:hint="eastAsia"/>
              </w:rPr>
              <w:t>3.选择批准类型。如批准类型为“批准”，则继续输入批准等待日期。</w:t>
            </w:r>
          </w:p>
          <w:p w:rsidR="004D36BA" w:rsidRDefault="004D36BA" w:rsidP="004D36BA">
            <w:pPr>
              <w:rPr>
                <w:rFonts w:ascii="宋体" w:hAnsi="宋体"/>
              </w:rPr>
            </w:pPr>
            <w:r>
              <w:rPr>
                <w:rFonts w:ascii="宋体" w:hAnsi="宋体" w:hint="eastAsia"/>
              </w:rPr>
              <w:t>4.选择：“确定1”，批准成功。</w:t>
            </w:r>
          </w:p>
        </w:tc>
      </w:tr>
      <w:tr w:rsidR="004D36BA">
        <w:trPr>
          <w:cantSplit/>
          <w:trHeight w:val="1930"/>
        </w:trPr>
        <w:tc>
          <w:tcPr>
            <w:tcW w:w="1548" w:type="dxa"/>
            <w:tcBorders>
              <w:bottom w:val="single" w:sz="4" w:space="0" w:color="auto"/>
            </w:tcBorders>
          </w:tcPr>
          <w:p w:rsidR="004D36BA" w:rsidRDefault="004D36BA" w:rsidP="004D36BA">
            <w:pPr>
              <w:pStyle w:val="a4"/>
              <w:numPr>
                <w:ilvl w:val="0"/>
                <w:numId w:val="97"/>
              </w:numPr>
              <w:tabs>
                <w:tab w:val="clear" w:pos="0"/>
              </w:tabs>
              <w:ind w:left="180" w:firstLine="0"/>
              <w:rPr>
                <w:rFonts w:ascii="宋体" w:hAnsi="宋体"/>
              </w:rPr>
            </w:pPr>
            <w:r>
              <w:rPr>
                <w:rFonts w:ascii="宋体" w:hAnsi="宋体" w:hint="eastAsia"/>
              </w:rPr>
              <w:lastRenderedPageBreak/>
              <w:t>出库（网点）</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1.选择待出库的系统内现金调出业务，点击明细，进入业务明细画面。</w:t>
            </w:r>
          </w:p>
          <w:p w:rsidR="004D36BA" w:rsidRDefault="004D36BA" w:rsidP="004D36BA">
            <w:pPr>
              <w:rPr>
                <w:rFonts w:ascii="宋体" w:hAnsi="宋体"/>
              </w:rPr>
            </w:pPr>
            <w:r>
              <w:rPr>
                <w:rFonts w:ascii="宋体" w:hAnsi="宋体" w:hint="eastAsia"/>
              </w:rPr>
              <w:t>2.选择：“出库18”，进入出库窗口。</w:t>
            </w:r>
          </w:p>
          <w:p w:rsidR="004D36BA" w:rsidRDefault="004D36BA" w:rsidP="004D36BA">
            <w:pPr>
              <w:rPr>
                <w:rFonts w:ascii="宋体" w:hAnsi="宋体"/>
              </w:rPr>
            </w:pPr>
            <w:r>
              <w:rPr>
                <w:rFonts w:ascii="宋体" w:hAnsi="宋体" w:hint="eastAsia"/>
              </w:rPr>
              <w:t>3.输入券别信息。</w:t>
            </w:r>
          </w:p>
          <w:p w:rsidR="004D36BA" w:rsidRDefault="004D36BA" w:rsidP="004D36BA">
            <w:pPr>
              <w:rPr>
                <w:rFonts w:ascii="宋体" w:hAnsi="宋体"/>
              </w:rPr>
            </w:pPr>
            <w:r>
              <w:rPr>
                <w:rFonts w:ascii="宋体" w:hAnsi="宋体" w:hint="eastAsia"/>
              </w:rPr>
              <w:t>4.多人尾箱，按F7进入复核窗口，让尾箱的另一管理员进行复核。单人尾箱，在确定后，系统提示主管进行授权。</w:t>
            </w:r>
          </w:p>
          <w:p w:rsidR="004D36BA" w:rsidRDefault="004D36BA" w:rsidP="004D36BA">
            <w:pPr>
              <w:rPr>
                <w:rFonts w:ascii="宋体" w:hAnsi="宋体"/>
              </w:rPr>
            </w:pPr>
            <w:r>
              <w:rPr>
                <w:rFonts w:ascii="宋体" w:hAnsi="宋体" w:hint="eastAsia"/>
              </w:rPr>
              <w:t>5.选择：“确定1”，成功后打印一式两份现金出库单。将一份随现金交押运人，另一份作为日结单据留存保管。</w:t>
            </w:r>
          </w:p>
        </w:tc>
      </w:tr>
      <w:tr w:rsidR="004D36BA">
        <w:trPr>
          <w:cantSplit/>
          <w:trHeight w:val="1615"/>
        </w:trPr>
        <w:tc>
          <w:tcPr>
            <w:tcW w:w="1548" w:type="dxa"/>
            <w:tcBorders>
              <w:bottom w:val="single" w:sz="4" w:space="0" w:color="auto"/>
            </w:tcBorders>
          </w:tcPr>
          <w:p w:rsidR="004D36BA" w:rsidRDefault="004D36BA" w:rsidP="004D36BA">
            <w:pPr>
              <w:pStyle w:val="a4"/>
              <w:numPr>
                <w:ilvl w:val="0"/>
                <w:numId w:val="97"/>
              </w:numPr>
              <w:tabs>
                <w:tab w:val="clear" w:pos="0"/>
              </w:tabs>
              <w:ind w:left="180" w:firstLine="0"/>
              <w:rPr>
                <w:rFonts w:ascii="宋体" w:hAnsi="宋体"/>
              </w:rPr>
            </w:pPr>
            <w:r>
              <w:rPr>
                <w:rFonts w:ascii="宋体" w:hAnsi="宋体" w:hint="eastAsia"/>
              </w:rPr>
              <w:t>入库（金库）</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1.选择待入库的系统内现金调出业务</w:t>
            </w:r>
          </w:p>
          <w:p w:rsidR="004D36BA" w:rsidRDefault="004D36BA" w:rsidP="004D36BA">
            <w:pPr>
              <w:rPr>
                <w:rFonts w:ascii="宋体" w:hAnsi="宋体"/>
              </w:rPr>
            </w:pPr>
            <w:r>
              <w:rPr>
                <w:rFonts w:ascii="宋体" w:hAnsi="宋体" w:hint="eastAsia"/>
              </w:rPr>
              <w:t>2.选择：“入库16”后进入入库窗口。</w:t>
            </w:r>
          </w:p>
          <w:p w:rsidR="004D36BA" w:rsidRDefault="004D36BA" w:rsidP="004D36BA">
            <w:pPr>
              <w:rPr>
                <w:rFonts w:ascii="宋体" w:hAnsi="宋体"/>
              </w:rPr>
            </w:pPr>
            <w:r>
              <w:rPr>
                <w:rFonts w:ascii="宋体" w:hAnsi="宋体" w:hint="eastAsia"/>
              </w:rPr>
              <w:t>3.输入券别信息。</w:t>
            </w:r>
          </w:p>
          <w:p w:rsidR="004D36BA" w:rsidRDefault="004D36BA" w:rsidP="004D36BA">
            <w:pPr>
              <w:rPr>
                <w:rFonts w:ascii="宋体" w:hAnsi="宋体"/>
              </w:rPr>
            </w:pPr>
            <w:r>
              <w:rPr>
                <w:rFonts w:ascii="宋体" w:hAnsi="宋体" w:hint="eastAsia"/>
              </w:rPr>
              <w:t>4.按F7进入复核窗口，让尾箱的另一管理员进行复核。</w:t>
            </w:r>
          </w:p>
          <w:p w:rsidR="004D36BA" w:rsidRDefault="004D36BA" w:rsidP="004D36BA">
            <w:pPr>
              <w:rPr>
                <w:rFonts w:ascii="宋体" w:hAnsi="宋体"/>
              </w:rPr>
            </w:pPr>
            <w:r>
              <w:rPr>
                <w:rFonts w:ascii="宋体" w:hAnsi="宋体" w:hint="eastAsia"/>
              </w:rPr>
              <w:t>5.选择：“确定1”，成功后打印现金入库单。</w:t>
            </w:r>
          </w:p>
        </w:tc>
      </w:tr>
      <w:tr w:rsidR="004D36BA">
        <w:tc>
          <w:tcPr>
            <w:tcW w:w="1548" w:type="dxa"/>
          </w:tcPr>
          <w:p w:rsidR="004D36BA" w:rsidRDefault="004D36BA" w:rsidP="004D36BA">
            <w:pPr>
              <w:pStyle w:val="a4"/>
              <w:numPr>
                <w:ilvl w:val="0"/>
                <w:numId w:val="97"/>
              </w:numPr>
              <w:tabs>
                <w:tab w:val="clear" w:pos="0"/>
              </w:tabs>
              <w:ind w:left="180" w:firstLine="0"/>
              <w:rPr>
                <w:rFonts w:ascii="宋体" w:hAnsi="宋体"/>
              </w:rPr>
            </w:pPr>
            <w:r>
              <w:rPr>
                <w:rFonts w:ascii="宋体" w:hAnsi="宋体" w:hint="eastAsia"/>
              </w:rPr>
              <w:t>申请放弃</w:t>
            </w:r>
          </w:p>
        </w:tc>
        <w:tc>
          <w:tcPr>
            <w:tcW w:w="6840" w:type="dxa"/>
          </w:tcPr>
          <w:p w:rsidR="004D36BA" w:rsidRDefault="004D36BA" w:rsidP="004D36BA">
            <w:pPr>
              <w:rPr>
                <w:rFonts w:ascii="宋体" w:hAnsi="宋体"/>
              </w:rPr>
            </w:pPr>
            <w:r>
              <w:rPr>
                <w:rFonts w:ascii="宋体" w:hAnsi="宋体" w:hint="eastAsia"/>
              </w:rPr>
              <w:t>1.选择尚未进行审批的系统内现金调出业务。</w:t>
            </w:r>
          </w:p>
          <w:p w:rsidR="004D36BA" w:rsidRDefault="004D36BA" w:rsidP="004D36BA">
            <w:pPr>
              <w:rPr>
                <w:rFonts w:ascii="宋体" w:hAnsi="宋体"/>
              </w:rPr>
            </w:pPr>
            <w:r>
              <w:rPr>
                <w:rFonts w:ascii="宋体" w:hAnsi="宋体" w:hint="eastAsia"/>
              </w:rPr>
              <w:t>2.选择：“申请放弃12”，进入申请放弃窗口。在申请放弃窗口中选择：“确定1”后放弃成功。</w:t>
            </w:r>
          </w:p>
        </w:tc>
      </w:tr>
    </w:tbl>
    <w:p w:rsidR="004D36BA" w:rsidRDefault="004D36BA" w:rsidP="004D36BA">
      <w:pPr>
        <w:pStyle w:val="5"/>
        <w:rPr>
          <w:rFonts w:ascii="宋体" w:hAnsi="宋体"/>
        </w:rPr>
      </w:pPr>
      <w:bookmarkStart w:id="504" w:name="_Toc173674715"/>
      <w:bookmarkStart w:id="505" w:name="_Toc183917978"/>
      <w:r>
        <w:rPr>
          <w:rFonts w:ascii="宋体" w:hAnsi="宋体" w:hint="eastAsia"/>
        </w:rPr>
        <w:t>八、系统内现金调入</w:t>
      </w:r>
      <w:bookmarkEnd w:id="493"/>
      <w:r>
        <w:rPr>
          <w:rFonts w:ascii="宋体" w:hAnsi="宋体" w:hint="eastAsia"/>
        </w:rPr>
        <w:t>（业务代码2132）</w:t>
      </w:r>
      <w:bookmarkEnd w:id="494"/>
      <w:bookmarkEnd w:id="504"/>
      <w:bookmarkEnd w:id="505"/>
    </w:p>
    <w:p w:rsidR="004D36BA" w:rsidRDefault="004D36BA" w:rsidP="0004090F">
      <w:pPr>
        <w:pStyle w:val="6"/>
        <w:spacing w:line="360" w:lineRule="auto"/>
        <w:rPr>
          <w:rFonts w:ascii="宋体" w:eastAsia="宋体" w:hAnsi="宋体"/>
        </w:rPr>
      </w:pPr>
      <w:bookmarkStart w:id="506" w:name="_Toc79312253"/>
      <w:bookmarkStart w:id="507" w:name="_Toc173674716"/>
      <w:r>
        <w:rPr>
          <w:rFonts w:ascii="宋体" w:eastAsia="宋体" w:hAnsi="宋体" w:hint="eastAsia"/>
        </w:rPr>
        <w:t>（一）功能介绍</w:t>
      </w:r>
      <w:bookmarkEnd w:id="506"/>
      <w:bookmarkEnd w:id="507"/>
    </w:p>
    <w:p w:rsidR="004D36BA" w:rsidRDefault="004D36BA" w:rsidP="004D36BA">
      <w:pPr>
        <w:ind w:firstLineChars="200" w:firstLine="480"/>
        <w:rPr>
          <w:rFonts w:ascii="宋体" w:hAnsi="宋体"/>
        </w:rPr>
      </w:pPr>
      <w:r>
        <w:rPr>
          <w:rFonts w:ascii="宋体" w:hAnsi="宋体" w:hint="eastAsia"/>
        </w:rPr>
        <w:t>1.从系统内的其他金库尾箱调入现金。包括：申请、复核、审批、出入库等。此操作由现金调入行发起，对方目标尾箱必须为金库尾箱。</w:t>
      </w:r>
    </w:p>
    <w:p w:rsidR="004D36BA" w:rsidRDefault="004D36BA" w:rsidP="004D36BA">
      <w:pPr>
        <w:ind w:firstLineChars="200" w:firstLine="480"/>
        <w:rPr>
          <w:rFonts w:ascii="宋体" w:hAnsi="宋体"/>
        </w:rPr>
      </w:pPr>
      <w:r>
        <w:rPr>
          <w:rFonts w:ascii="宋体" w:hAnsi="宋体" w:hint="eastAsia"/>
        </w:rPr>
        <w:t>2.系统允许多人尾箱和单人尾箱向分行金库发起系统内现金调出业务。如果分行需要使用单人尾箱向金库发起系统内现金调入业务，需要向总行申请，在业务配置中预先进行设置。</w:t>
      </w:r>
    </w:p>
    <w:p w:rsidR="004D36BA" w:rsidRDefault="004D36BA" w:rsidP="004D36BA">
      <w:pPr>
        <w:ind w:firstLineChars="200" w:firstLine="480"/>
        <w:rPr>
          <w:rFonts w:ascii="宋体" w:hAnsi="宋体"/>
        </w:rPr>
      </w:pPr>
      <w:r>
        <w:rPr>
          <w:rFonts w:ascii="宋体" w:hAnsi="宋体" w:hint="eastAsia"/>
        </w:rPr>
        <w:t>3.单人尾箱发起系统内现金调入业务时，经办柜员必须具备网点出纳员岗位。</w:t>
      </w:r>
    </w:p>
    <w:p w:rsidR="004D36BA" w:rsidRDefault="004D36BA" w:rsidP="0004090F">
      <w:pPr>
        <w:pStyle w:val="6"/>
        <w:spacing w:line="360" w:lineRule="auto"/>
        <w:rPr>
          <w:rFonts w:ascii="宋体" w:eastAsia="宋体" w:hAnsi="宋体"/>
        </w:rPr>
      </w:pPr>
      <w:bookmarkStart w:id="508" w:name="_Toc79312254"/>
      <w:bookmarkStart w:id="509" w:name="_Toc173674717"/>
      <w:r>
        <w:rPr>
          <w:rFonts w:ascii="宋体" w:eastAsia="宋体" w:hAnsi="宋体" w:hint="eastAsia"/>
        </w:rPr>
        <w:t>（二）</w:t>
      </w:r>
      <w:bookmarkStart w:id="510" w:name="_Toc79312256"/>
      <w:bookmarkEnd w:id="508"/>
      <w:r>
        <w:rPr>
          <w:rFonts w:ascii="宋体" w:eastAsia="宋体" w:hAnsi="宋体" w:hint="eastAsia"/>
        </w:rPr>
        <w:t>操作要点</w:t>
      </w:r>
      <w:bookmarkEnd w:id="509"/>
      <w:bookmarkEnd w:id="510"/>
    </w:p>
    <w:p w:rsidR="004D36BA" w:rsidRDefault="004D36BA" w:rsidP="004D36BA">
      <w:pPr>
        <w:ind w:left="420"/>
        <w:rPr>
          <w:rFonts w:ascii="宋体" w:hAnsi="宋体"/>
        </w:rPr>
      </w:pPr>
      <w:bookmarkStart w:id="511" w:name="_Toc79312257"/>
      <w:r>
        <w:rPr>
          <w:rFonts w:ascii="宋体" w:hAnsi="宋体" w:hint="eastAsia"/>
        </w:rPr>
        <w:t>1、操作步骤可为：</w:t>
      </w:r>
    </w:p>
    <w:p w:rsidR="004D36BA" w:rsidRDefault="004D36BA" w:rsidP="004D36BA">
      <w:pPr>
        <w:numPr>
          <w:ilvl w:val="0"/>
          <w:numId w:val="269"/>
        </w:numPr>
        <w:rPr>
          <w:rFonts w:ascii="宋体" w:hAnsi="宋体"/>
        </w:rPr>
      </w:pPr>
      <w:r>
        <w:rPr>
          <w:rFonts w:ascii="宋体" w:hAnsi="宋体" w:hint="eastAsia"/>
        </w:rPr>
        <w:t>正常流程：网点申请→网点授权→金库批准（批准类型为“批准”）</w:t>
      </w:r>
      <w:r>
        <w:rPr>
          <w:rFonts w:ascii="宋体" w:hAnsi="宋体" w:hint="eastAsia"/>
        </w:rPr>
        <w:lastRenderedPageBreak/>
        <w:t>→网点做领用确认→金库出库→网点入库。</w:t>
      </w:r>
    </w:p>
    <w:p w:rsidR="004D36BA" w:rsidRDefault="004D36BA" w:rsidP="004D36BA">
      <w:pPr>
        <w:numPr>
          <w:ilvl w:val="0"/>
          <w:numId w:val="269"/>
        </w:numPr>
        <w:rPr>
          <w:rFonts w:ascii="宋体" w:hAnsi="宋体"/>
        </w:rPr>
      </w:pPr>
      <w:r>
        <w:rPr>
          <w:rFonts w:ascii="宋体" w:hAnsi="宋体" w:hint="eastAsia"/>
        </w:rPr>
        <w:t>放弃流程：申请→申请放弃，或申请→授权→申请放弃。</w:t>
      </w:r>
    </w:p>
    <w:p w:rsidR="004D36BA" w:rsidRDefault="004D36BA" w:rsidP="004D36BA">
      <w:pPr>
        <w:numPr>
          <w:ilvl w:val="0"/>
          <w:numId w:val="269"/>
        </w:numPr>
        <w:rPr>
          <w:rFonts w:ascii="宋体" w:hAnsi="宋体"/>
        </w:rPr>
      </w:pPr>
      <w:r>
        <w:rPr>
          <w:rFonts w:ascii="宋体" w:hAnsi="宋体" w:hint="eastAsia"/>
        </w:rPr>
        <w:t>驳回流程：申请→授权→批准（批准类型为“驳回”）。</w:t>
      </w:r>
    </w:p>
    <w:p w:rsidR="004D36BA" w:rsidRDefault="004D36BA" w:rsidP="004D36BA">
      <w:pPr>
        <w:numPr>
          <w:ilvl w:val="0"/>
          <w:numId w:val="269"/>
        </w:numPr>
        <w:rPr>
          <w:rFonts w:ascii="宋体" w:hAnsi="宋体"/>
        </w:rPr>
      </w:pPr>
      <w:r>
        <w:rPr>
          <w:rFonts w:ascii="宋体" w:hAnsi="宋体" w:hint="eastAsia"/>
        </w:rPr>
        <w:t>批改流程：申请→授权→批准→批准修改。</w:t>
      </w:r>
    </w:p>
    <w:p w:rsidR="004D36BA" w:rsidRDefault="004D36BA" w:rsidP="004D36BA">
      <w:pPr>
        <w:numPr>
          <w:ilvl w:val="0"/>
          <w:numId w:val="91"/>
        </w:numPr>
        <w:rPr>
          <w:rFonts w:ascii="宋体" w:hAnsi="宋体"/>
        </w:rPr>
      </w:pPr>
      <w:r>
        <w:rPr>
          <w:rFonts w:ascii="宋体" w:hAnsi="宋体" w:hint="eastAsia"/>
        </w:rPr>
        <w:t>只能对尚未进行批准的业务进行申请放弃操作。</w:t>
      </w:r>
    </w:p>
    <w:p w:rsidR="004D36BA" w:rsidRDefault="004D36BA" w:rsidP="004D36BA">
      <w:pPr>
        <w:numPr>
          <w:ilvl w:val="0"/>
          <w:numId w:val="91"/>
        </w:numPr>
        <w:rPr>
          <w:rFonts w:ascii="宋体" w:hAnsi="宋体"/>
        </w:rPr>
      </w:pPr>
      <w:r>
        <w:rPr>
          <w:rFonts w:ascii="宋体" w:hAnsi="宋体" w:hint="eastAsia"/>
        </w:rPr>
        <w:t>只能由辖属机构尾箱向金库尾箱发起申请。</w:t>
      </w:r>
    </w:p>
    <w:p w:rsidR="004D36BA" w:rsidRDefault="004D36BA" w:rsidP="004D36BA">
      <w:pPr>
        <w:numPr>
          <w:ilvl w:val="0"/>
          <w:numId w:val="91"/>
        </w:numPr>
        <w:rPr>
          <w:rFonts w:ascii="宋体" w:hAnsi="宋体"/>
        </w:rPr>
      </w:pPr>
      <w:r>
        <w:rPr>
          <w:rFonts w:ascii="宋体" w:hAnsi="宋体" w:hint="eastAsia"/>
        </w:rPr>
        <w:t>申请、领用确认和入库由辖属机构尾箱管理员进行操作；授权由提起申请的网点主管进行操作；批准、和出库由金库尾箱管理员进行操作；多人尾箱入库时必须由尾箱的另一管理员进行同步复核，单人尾箱的现金入库，由主管进行同步授权。</w:t>
      </w:r>
    </w:p>
    <w:p w:rsidR="004D36BA" w:rsidRDefault="004D36BA" w:rsidP="004D36BA">
      <w:pPr>
        <w:numPr>
          <w:ilvl w:val="0"/>
          <w:numId w:val="91"/>
        </w:numPr>
        <w:rPr>
          <w:rFonts w:ascii="宋体" w:hAnsi="宋体"/>
        </w:rPr>
      </w:pPr>
      <w:r>
        <w:rPr>
          <w:rFonts w:ascii="宋体" w:hAnsi="宋体" w:hint="eastAsia"/>
        </w:rPr>
        <w:t>要使两个尾箱之间能够进行系统内现金调入，必须先在“现金配置”→“金库与机构辖属关系管理”中进行维护。</w:t>
      </w:r>
    </w:p>
    <w:p w:rsidR="004D36BA" w:rsidRDefault="004D36BA" w:rsidP="004D36BA">
      <w:pPr>
        <w:numPr>
          <w:ilvl w:val="0"/>
          <w:numId w:val="91"/>
        </w:numPr>
        <w:rPr>
          <w:rFonts w:ascii="宋体" w:hAnsi="宋体"/>
        </w:rPr>
      </w:pPr>
      <w:r>
        <w:rPr>
          <w:rFonts w:ascii="宋体" w:hAnsi="宋体" w:hint="eastAsia"/>
        </w:rPr>
        <w:t>在实行非现场调缴模式时，根据系统配置可没有领用确认步骤；现金出入库时需输入封签号且必须一致。一次可输入多个封签号，中间使用“；”分隔，封签号长度小于等于10位，录入时按递增顺序输入；可根据实际业务需要在批准后打印备钞明细表、备钞汇总表，出库后打印押运交接清单。</w:t>
      </w:r>
    </w:p>
    <w:p w:rsidR="004D36BA" w:rsidRDefault="004D36BA" w:rsidP="0004090F">
      <w:pPr>
        <w:pStyle w:val="6"/>
        <w:spacing w:line="360" w:lineRule="auto"/>
        <w:rPr>
          <w:rFonts w:ascii="宋体" w:eastAsia="宋体" w:hAnsi="宋体"/>
        </w:rPr>
      </w:pPr>
      <w:bookmarkStart w:id="512" w:name="_Toc173674718"/>
      <w:r>
        <w:rPr>
          <w:rFonts w:ascii="宋体" w:eastAsia="宋体" w:hAnsi="宋体" w:hint="eastAsia"/>
        </w:rPr>
        <w:t>（三）操作步骤</w:t>
      </w:r>
      <w:bookmarkStart w:id="513" w:name="_1、查询_10"/>
      <w:bookmarkEnd w:id="511"/>
      <w:bookmarkEnd w:id="512"/>
      <w:bookmarkEnd w:id="5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96"/>
              </w:numPr>
              <w:tabs>
                <w:tab w:val="clear" w:pos="0"/>
              </w:tabs>
              <w:ind w:left="180" w:firstLine="0"/>
              <w:rPr>
                <w:rFonts w:ascii="宋体" w:hAnsi="宋体"/>
              </w:rPr>
            </w:pPr>
            <w:bookmarkStart w:id="514" w:name="_四、系统内现金调出（业务代码2136）"/>
            <w:bookmarkStart w:id="515" w:name="_四、系统内现金调出（业务代码2136）_1"/>
            <w:bookmarkEnd w:id="514"/>
            <w:bookmarkEnd w:id="515"/>
          </w:p>
        </w:tc>
        <w:tc>
          <w:tcPr>
            <w:tcW w:w="6840" w:type="dxa"/>
          </w:tcPr>
          <w:p w:rsidR="004D36BA" w:rsidRDefault="004D36BA" w:rsidP="004D36BA">
            <w:pPr>
              <w:rPr>
                <w:rFonts w:ascii="宋体" w:hAnsi="宋体"/>
              </w:rPr>
            </w:pPr>
            <w:r>
              <w:rPr>
                <w:rFonts w:ascii="宋体" w:hAnsi="宋体" w:hint="eastAsia"/>
              </w:rPr>
              <w:t>在业务代码中输入“2132”后回车，或选择“现金凭证”→“网点现金业务”→“系统内现金调入”操作。</w:t>
            </w:r>
          </w:p>
        </w:tc>
      </w:tr>
      <w:tr w:rsidR="004D36BA">
        <w:trPr>
          <w:cantSplit/>
          <w:trHeight w:val="1280"/>
        </w:trPr>
        <w:tc>
          <w:tcPr>
            <w:tcW w:w="1548" w:type="dxa"/>
            <w:tcBorders>
              <w:bottom w:val="single" w:sz="4" w:space="0" w:color="auto"/>
            </w:tcBorders>
          </w:tcPr>
          <w:p w:rsidR="004D36BA" w:rsidRDefault="004D36BA" w:rsidP="004D36BA">
            <w:pPr>
              <w:pStyle w:val="a4"/>
              <w:numPr>
                <w:ilvl w:val="0"/>
                <w:numId w:val="96"/>
              </w:numPr>
              <w:tabs>
                <w:tab w:val="clear" w:pos="0"/>
              </w:tabs>
              <w:ind w:left="180" w:firstLine="0"/>
              <w:rPr>
                <w:rFonts w:ascii="宋体" w:hAnsi="宋体"/>
              </w:rPr>
            </w:pPr>
            <w:r>
              <w:rPr>
                <w:rFonts w:ascii="宋体" w:hAnsi="宋体" w:hint="eastAsia"/>
              </w:rPr>
              <w:t>查询</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1.输入查询条件后选择：“查询5”。</w:t>
            </w:r>
          </w:p>
          <w:p w:rsidR="004D36BA" w:rsidRDefault="004D36BA" w:rsidP="004D36BA">
            <w:pPr>
              <w:rPr>
                <w:rFonts w:ascii="宋体" w:hAnsi="宋体"/>
              </w:rPr>
            </w:pPr>
            <w:r>
              <w:rPr>
                <w:rFonts w:ascii="宋体" w:hAnsi="宋体" w:hint="eastAsia"/>
              </w:rPr>
              <w:t>2.在系统内现金调入业务列表中浏览选择。</w:t>
            </w:r>
          </w:p>
          <w:p w:rsidR="004D36BA" w:rsidRDefault="004D36BA" w:rsidP="004D36BA">
            <w:pPr>
              <w:rPr>
                <w:rFonts w:ascii="宋体" w:hAnsi="宋体"/>
              </w:rPr>
            </w:pPr>
            <w:r>
              <w:rPr>
                <w:rFonts w:ascii="宋体" w:hAnsi="宋体" w:hint="eastAsia"/>
              </w:rPr>
              <w:t>3.如需查询选定系统内现金调入业务的明细信息或进行下一步操作，请选择“明细6”或用鼠标双击选定的记录。</w:t>
            </w:r>
          </w:p>
        </w:tc>
      </w:tr>
      <w:tr w:rsidR="004D36BA">
        <w:trPr>
          <w:cantSplit/>
          <w:trHeight w:val="965"/>
        </w:trPr>
        <w:tc>
          <w:tcPr>
            <w:tcW w:w="1548" w:type="dxa"/>
            <w:tcBorders>
              <w:bottom w:val="single" w:sz="4" w:space="0" w:color="auto"/>
            </w:tcBorders>
          </w:tcPr>
          <w:p w:rsidR="004D36BA" w:rsidRDefault="004D36BA" w:rsidP="004D36BA">
            <w:pPr>
              <w:pStyle w:val="a4"/>
              <w:numPr>
                <w:ilvl w:val="0"/>
                <w:numId w:val="96"/>
              </w:numPr>
              <w:tabs>
                <w:tab w:val="clear" w:pos="0"/>
              </w:tabs>
              <w:ind w:left="180" w:firstLine="0"/>
              <w:rPr>
                <w:rFonts w:ascii="宋体" w:hAnsi="宋体"/>
              </w:rPr>
            </w:pPr>
            <w:r>
              <w:rPr>
                <w:rFonts w:ascii="宋体" w:hAnsi="宋体" w:hint="eastAsia"/>
              </w:rPr>
              <w:t>申请</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1.选择：“申请10”进入</w:t>
            </w:r>
          </w:p>
          <w:p w:rsidR="004D36BA" w:rsidRDefault="004D36BA" w:rsidP="004D36BA">
            <w:pPr>
              <w:rPr>
                <w:rFonts w:ascii="宋体" w:hAnsi="宋体"/>
              </w:rPr>
            </w:pPr>
            <w:r>
              <w:rPr>
                <w:rFonts w:ascii="宋体" w:hAnsi="宋体" w:hint="eastAsia"/>
              </w:rPr>
              <w:t>2.选择目标金库尾箱，输入币种、金额，输入券别信息，输入预计到达时间。</w:t>
            </w:r>
          </w:p>
          <w:p w:rsidR="004D36BA" w:rsidRDefault="004D36BA" w:rsidP="004D36BA">
            <w:pPr>
              <w:rPr>
                <w:rFonts w:ascii="宋体" w:hAnsi="宋体"/>
              </w:rPr>
            </w:pPr>
            <w:r>
              <w:rPr>
                <w:rFonts w:ascii="宋体" w:hAnsi="宋体" w:hint="eastAsia"/>
              </w:rPr>
              <w:t>3.选择：“确定1”，申请成功。</w:t>
            </w:r>
          </w:p>
        </w:tc>
      </w:tr>
      <w:tr w:rsidR="004D36BA">
        <w:tc>
          <w:tcPr>
            <w:tcW w:w="1548" w:type="dxa"/>
          </w:tcPr>
          <w:p w:rsidR="004D36BA" w:rsidRDefault="004D36BA" w:rsidP="004D36BA">
            <w:pPr>
              <w:pStyle w:val="a4"/>
              <w:numPr>
                <w:ilvl w:val="0"/>
                <w:numId w:val="96"/>
              </w:numPr>
              <w:tabs>
                <w:tab w:val="clear" w:pos="0"/>
              </w:tabs>
              <w:ind w:left="180" w:firstLine="0"/>
              <w:rPr>
                <w:rFonts w:ascii="宋体" w:hAnsi="宋体"/>
              </w:rPr>
            </w:pPr>
            <w:r>
              <w:rPr>
                <w:rFonts w:ascii="宋体" w:hAnsi="宋体" w:hint="eastAsia"/>
              </w:rPr>
              <w:t>授权</w:t>
            </w:r>
          </w:p>
        </w:tc>
        <w:tc>
          <w:tcPr>
            <w:tcW w:w="6840" w:type="dxa"/>
          </w:tcPr>
          <w:p w:rsidR="004D36BA" w:rsidRDefault="004D36BA" w:rsidP="004D36BA">
            <w:pPr>
              <w:pStyle w:val="a4"/>
              <w:rPr>
                <w:rFonts w:ascii="宋体" w:hAnsi="宋体"/>
              </w:rPr>
            </w:pPr>
            <w:r>
              <w:rPr>
                <w:rFonts w:ascii="宋体" w:hAnsi="宋体" w:hint="eastAsia"/>
              </w:rPr>
              <w:t>业务主管登录后，查询到系统内调入业务申请，选择待授权业务，</w:t>
            </w:r>
            <w:r>
              <w:rPr>
                <w:rFonts w:ascii="宋体" w:hAnsi="宋体" w:hint="eastAsia"/>
              </w:rPr>
              <w:lastRenderedPageBreak/>
              <w:t>点击：“授权（11）”后授权</w:t>
            </w:r>
          </w:p>
        </w:tc>
      </w:tr>
      <w:tr w:rsidR="004D36BA">
        <w:trPr>
          <w:cantSplit/>
          <w:trHeight w:val="1080"/>
        </w:trPr>
        <w:tc>
          <w:tcPr>
            <w:tcW w:w="1548" w:type="dxa"/>
            <w:tcBorders>
              <w:bottom w:val="single" w:sz="4" w:space="0" w:color="auto"/>
            </w:tcBorders>
          </w:tcPr>
          <w:p w:rsidR="004D36BA" w:rsidRDefault="004D36BA" w:rsidP="004D36BA">
            <w:pPr>
              <w:pStyle w:val="a4"/>
              <w:numPr>
                <w:ilvl w:val="0"/>
                <w:numId w:val="96"/>
              </w:numPr>
              <w:tabs>
                <w:tab w:val="clear" w:pos="0"/>
              </w:tabs>
              <w:ind w:left="180" w:firstLine="0"/>
              <w:rPr>
                <w:rFonts w:ascii="宋体" w:hAnsi="宋体"/>
              </w:rPr>
            </w:pPr>
            <w:r>
              <w:rPr>
                <w:rFonts w:ascii="宋体" w:hAnsi="宋体" w:hint="eastAsia"/>
              </w:rPr>
              <w:lastRenderedPageBreak/>
              <w:t>批准（金库）</w:t>
            </w:r>
          </w:p>
        </w:tc>
        <w:tc>
          <w:tcPr>
            <w:tcW w:w="6840" w:type="dxa"/>
            <w:tcBorders>
              <w:bottom w:val="single" w:sz="4" w:space="0" w:color="auto"/>
            </w:tcBorders>
          </w:tcPr>
          <w:p w:rsidR="004D36BA" w:rsidRDefault="004D36BA" w:rsidP="004D36BA">
            <w:pPr>
              <w:pStyle w:val="a4"/>
              <w:rPr>
                <w:rFonts w:ascii="宋体" w:hAnsi="宋体"/>
              </w:rPr>
            </w:pPr>
            <w:r>
              <w:rPr>
                <w:rFonts w:ascii="宋体" w:hAnsi="宋体" w:hint="eastAsia"/>
              </w:rPr>
              <w:t>1.选择待审批的系统内现金调入业务，选择：“批准13”</w:t>
            </w:r>
          </w:p>
          <w:p w:rsidR="004D36BA" w:rsidRDefault="004D36BA" w:rsidP="004D36BA">
            <w:pPr>
              <w:rPr>
                <w:rFonts w:ascii="宋体" w:hAnsi="宋体"/>
              </w:rPr>
            </w:pPr>
            <w:r>
              <w:rPr>
                <w:rFonts w:ascii="宋体" w:hAnsi="宋体" w:hint="eastAsia"/>
              </w:rPr>
              <w:t>2.选择批准类型。如选择“批准”，则继续输入批准等待日期、批准金额，输入券别信息。</w:t>
            </w:r>
          </w:p>
          <w:p w:rsidR="004D36BA" w:rsidRDefault="004D36BA" w:rsidP="004D36BA">
            <w:pPr>
              <w:rPr>
                <w:rFonts w:ascii="宋体" w:hAnsi="宋体"/>
              </w:rPr>
            </w:pPr>
            <w:r>
              <w:rPr>
                <w:rFonts w:ascii="宋体" w:hAnsi="宋体" w:hint="eastAsia"/>
              </w:rPr>
              <w:t>3.选择：“确定1”，批准成功。</w:t>
            </w:r>
          </w:p>
        </w:tc>
      </w:tr>
      <w:tr w:rsidR="004D36BA">
        <w:trPr>
          <w:cantSplit/>
          <w:trHeight w:val="955"/>
        </w:trPr>
        <w:tc>
          <w:tcPr>
            <w:tcW w:w="1548" w:type="dxa"/>
            <w:tcBorders>
              <w:bottom w:val="single" w:sz="4" w:space="0" w:color="auto"/>
            </w:tcBorders>
          </w:tcPr>
          <w:p w:rsidR="004D36BA" w:rsidRDefault="004D36BA" w:rsidP="004D36BA">
            <w:pPr>
              <w:pStyle w:val="a4"/>
              <w:numPr>
                <w:ilvl w:val="0"/>
                <w:numId w:val="96"/>
              </w:numPr>
              <w:tabs>
                <w:tab w:val="clear" w:pos="0"/>
              </w:tabs>
              <w:ind w:left="180" w:firstLine="0"/>
              <w:rPr>
                <w:rFonts w:ascii="宋体" w:hAnsi="宋体"/>
              </w:rPr>
            </w:pPr>
            <w:r>
              <w:rPr>
                <w:rFonts w:ascii="宋体" w:hAnsi="宋体" w:hint="eastAsia"/>
              </w:rPr>
              <w:t>领用确认（网点）</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1.选择待领用确认的系统内现金调入业务。</w:t>
            </w:r>
          </w:p>
          <w:p w:rsidR="004D36BA" w:rsidRDefault="004D36BA" w:rsidP="004D36BA">
            <w:pPr>
              <w:rPr>
                <w:rFonts w:ascii="宋体" w:hAnsi="宋体"/>
              </w:rPr>
            </w:pPr>
            <w:r>
              <w:rPr>
                <w:rFonts w:ascii="宋体" w:hAnsi="宋体" w:hint="eastAsia"/>
              </w:rPr>
              <w:t>2.选择：“打领用单（14）”，进入领用确认窗口，再选择：“确认1”，打印现金领用单。将现金领用单交领用人员到目标金库领取现金。</w:t>
            </w:r>
          </w:p>
        </w:tc>
      </w:tr>
      <w:tr w:rsidR="004D36BA">
        <w:trPr>
          <w:cantSplit/>
          <w:trHeight w:val="1605"/>
        </w:trPr>
        <w:tc>
          <w:tcPr>
            <w:tcW w:w="1548" w:type="dxa"/>
            <w:tcBorders>
              <w:bottom w:val="single" w:sz="4" w:space="0" w:color="auto"/>
            </w:tcBorders>
          </w:tcPr>
          <w:p w:rsidR="004D36BA" w:rsidRDefault="004D36BA" w:rsidP="004D36BA">
            <w:pPr>
              <w:pStyle w:val="a4"/>
              <w:numPr>
                <w:ilvl w:val="0"/>
                <w:numId w:val="96"/>
              </w:numPr>
              <w:tabs>
                <w:tab w:val="clear" w:pos="0"/>
              </w:tabs>
              <w:ind w:left="180" w:firstLine="0"/>
              <w:rPr>
                <w:rFonts w:ascii="宋体" w:hAnsi="宋体"/>
              </w:rPr>
            </w:pPr>
            <w:r>
              <w:rPr>
                <w:rFonts w:ascii="宋体" w:hAnsi="宋体" w:hint="eastAsia"/>
              </w:rPr>
              <w:t>出库（金库）</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1.选择待出库的系统内现金调入业务。</w:t>
            </w:r>
          </w:p>
          <w:p w:rsidR="004D36BA" w:rsidRDefault="004D36BA" w:rsidP="004D36BA">
            <w:pPr>
              <w:rPr>
                <w:rFonts w:ascii="宋体" w:hAnsi="宋体"/>
              </w:rPr>
            </w:pPr>
            <w:r>
              <w:rPr>
                <w:rFonts w:ascii="宋体" w:hAnsi="宋体" w:hint="eastAsia"/>
              </w:rPr>
              <w:t>2.选择：“出库18”，进入出库窗口，输入券别信息。</w:t>
            </w:r>
          </w:p>
          <w:p w:rsidR="004D36BA" w:rsidRDefault="004D36BA" w:rsidP="004D36BA">
            <w:pPr>
              <w:rPr>
                <w:rFonts w:ascii="宋体" w:hAnsi="宋体"/>
              </w:rPr>
            </w:pPr>
            <w:r>
              <w:rPr>
                <w:rFonts w:ascii="宋体" w:hAnsi="宋体" w:hint="eastAsia"/>
              </w:rPr>
              <w:t>3.按F7进入复核窗口，让尾箱的另一管理员进行复核。</w:t>
            </w:r>
          </w:p>
          <w:p w:rsidR="004D36BA" w:rsidRDefault="004D36BA" w:rsidP="004D36BA">
            <w:pPr>
              <w:rPr>
                <w:rFonts w:ascii="宋体" w:hAnsi="宋体"/>
              </w:rPr>
            </w:pPr>
            <w:r>
              <w:rPr>
                <w:rFonts w:ascii="宋体" w:hAnsi="宋体" w:hint="eastAsia"/>
              </w:rPr>
              <w:t>4.选择：“确定1”，成功后打印现金出库单。将现金交领用人，现金出库单留存保管。</w:t>
            </w:r>
          </w:p>
        </w:tc>
      </w:tr>
      <w:tr w:rsidR="004D36BA">
        <w:trPr>
          <w:cantSplit/>
          <w:trHeight w:val="1290"/>
        </w:trPr>
        <w:tc>
          <w:tcPr>
            <w:tcW w:w="1548" w:type="dxa"/>
            <w:tcBorders>
              <w:bottom w:val="single" w:sz="4" w:space="0" w:color="auto"/>
            </w:tcBorders>
          </w:tcPr>
          <w:p w:rsidR="004D36BA" w:rsidRDefault="004D36BA" w:rsidP="004D36BA">
            <w:pPr>
              <w:pStyle w:val="a4"/>
              <w:numPr>
                <w:ilvl w:val="0"/>
                <w:numId w:val="96"/>
              </w:numPr>
              <w:tabs>
                <w:tab w:val="clear" w:pos="0"/>
              </w:tabs>
              <w:ind w:left="180" w:firstLine="0"/>
              <w:rPr>
                <w:rFonts w:ascii="宋体" w:hAnsi="宋体"/>
              </w:rPr>
            </w:pPr>
            <w:r>
              <w:rPr>
                <w:rFonts w:ascii="宋体" w:hAnsi="宋体" w:hint="eastAsia"/>
              </w:rPr>
              <w:t>入库（网点）</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1.选择待入库的系统内现金调入业务</w:t>
            </w:r>
          </w:p>
          <w:p w:rsidR="004D36BA" w:rsidRDefault="004D36BA" w:rsidP="004D36BA">
            <w:pPr>
              <w:rPr>
                <w:rFonts w:ascii="宋体" w:hAnsi="宋体"/>
              </w:rPr>
            </w:pPr>
            <w:r>
              <w:rPr>
                <w:rFonts w:ascii="宋体" w:hAnsi="宋体" w:hint="eastAsia"/>
              </w:rPr>
              <w:t>2.选择“入库16”，录入券别信息</w:t>
            </w:r>
          </w:p>
          <w:p w:rsidR="004D36BA" w:rsidRDefault="004D36BA" w:rsidP="004D36BA">
            <w:pPr>
              <w:rPr>
                <w:rFonts w:ascii="宋体" w:hAnsi="宋体"/>
              </w:rPr>
            </w:pPr>
            <w:r>
              <w:rPr>
                <w:rFonts w:ascii="宋体" w:hAnsi="宋体" w:hint="eastAsia"/>
              </w:rPr>
              <w:t>3.按F7进入复核窗口，让尾箱的另一管理员进行复核。</w:t>
            </w:r>
          </w:p>
          <w:p w:rsidR="004D36BA" w:rsidRDefault="004D36BA" w:rsidP="004D36BA">
            <w:pPr>
              <w:rPr>
                <w:rFonts w:ascii="宋体" w:hAnsi="宋体"/>
              </w:rPr>
            </w:pPr>
            <w:r>
              <w:rPr>
                <w:rFonts w:ascii="宋体" w:hAnsi="宋体" w:hint="eastAsia"/>
              </w:rPr>
              <w:t>4.成功后打印现金入库单</w:t>
            </w:r>
          </w:p>
        </w:tc>
      </w:tr>
      <w:tr w:rsidR="004D36BA">
        <w:trPr>
          <w:cantSplit/>
          <w:trHeight w:val="640"/>
        </w:trPr>
        <w:tc>
          <w:tcPr>
            <w:tcW w:w="1548" w:type="dxa"/>
            <w:tcBorders>
              <w:bottom w:val="single" w:sz="4" w:space="0" w:color="auto"/>
            </w:tcBorders>
          </w:tcPr>
          <w:p w:rsidR="004D36BA" w:rsidRDefault="004D36BA" w:rsidP="004D36BA">
            <w:pPr>
              <w:pStyle w:val="a4"/>
              <w:numPr>
                <w:ilvl w:val="0"/>
                <w:numId w:val="96"/>
              </w:numPr>
              <w:tabs>
                <w:tab w:val="clear" w:pos="0"/>
              </w:tabs>
              <w:ind w:left="180" w:firstLine="0"/>
              <w:rPr>
                <w:rFonts w:ascii="宋体" w:hAnsi="宋体"/>
              </w:rPr>
            </w:pPr>
            <w:r>
              <w:rPr>
                <w:rFonts w:ascii="宋体" w:hAnsi="宋体" w:hint="eastAsia"/>
              </w:rPr>
              <w:t>申请放弃</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1.选择尚未进行审批的系统内现金调入业务。</w:t>
            </w:r>
          </w:p>
          <w:p w:rsidR="004D36BA" w:rsidRDefault="004D36BA" w:rsidP="004D36BA">
            <w:pPr>
              <w:rPr>
                <w:rFonts w:ascii="宋体" w:hAnsi="宋体"/>
              </w:rPr>
            </w:pPr>
            <w:r>
              <w:rPr>
                <w:rFonts w:ascii="宋体" w:hAnsi="宋体" w:hint="eastAsia"/>
              </w:rPr>
              <w:t>2.选择：“申请放弃12”，进入窗口。确认信息后，选择：“确定1”。</w:t>
            </w:r>
          </w:p>
        </w:tc>
      </w:tr>
      <w:tr w:rsidR="004D36BA">
        <w:trPr>
          <w:cantSplit/>
        </w:trPr>
        <w:tc>
          <w:tcPr>
            <w:tcW w:w="1548" w:type="dxa"/>
          </w:tcPr>
          <w:p w:rsidR="004D36BA" w:rsidRDefault="004D36BA" w:rsidP="004D36BA">
            <w:pPr>
              <w:pStyle w:val="a4"/>
              <w:tabs>
                <w:tab w:val="clear" w:pos="0"/>
              </w:tabs>
              <w:ind w:left="180"/>
              <w:rPr>
                <w:rFonts w:ascii="宋体" w:hAnsi="宋体"/>
              </w:rPr>
            </w:pPr>
            <w:r>
              <w:rPr>
                <w:rFonts w:ascii="宋体" w:hAnsi="宋体" w:hint="eastAsia"/>
              </w:rPr>
              <w:t>10.批准修改</w:t>
            </w:r>
          </w:p>
        </w:tc>
        <w:tc>
          <w:tcPr>
            <w:tcW w:w="6840" w:type="dxa"/>
          </w:tcPr>
          <w:p w:rsidR="004D36BA" w:rsidRDefault="004D36BA" w:rsidP="004D36BA">
            <w:pPr>
              <w:rPr>
                <w:rFonts w:ascii="宋体" w:hAnsi="宋体"/>
              </w:rPr>
            </w:pPr>
            <w:r>
              <w:rPr>
                <w:rFonts w:ascii="宋体" w:hAnsi="宋体" w:hint="eastAsia"/>
              </w:rPr>
              <w:t>1.选择批准后待领用确认的系统内现金调入业务。</w:t>
            </w:r>
          </w:p>
          <w:p w:rsidR="004D36BA" w:rsidRDefault="004D36BA" w:rsidP="004D36BA">
            <w:pPr>
              <w:rPr>
                <w:rFonts w:ascii="宋体" w:hAnsi="宋体"/>
              </w:rPr>
            </w:pPr>
            <w:r>
              <w:rPr>
                <w:rFonts w:ascii="宋体" w:hAnsi="宋体" w:hint="eastAsia"/>
              </w:rPr>
              <w:t>2.选中：“批准修改15”进入界面。</w:t>
            </w:r>
          </w:p>
          <w:p w:rsidR="004D36BA" w:rsidRDefault="004D36BA" w:rsidP="004D36BA">
            <w:pPr>
              <w:rPr>
                <w:rFonts w:ascii="宋体" w:hAnsi="宋体"/>
              </w:rPr>
            </w:pPr>
            <w:r>
              <w:rPr>
                <w:rFonts w:ascii="宋体" w:hAnsi="宋体" w:hint="eastAsia"/>
              </w:rPr>
              <w:t>3.选择批准类型。入批准类型为“批准”，则继续输入批准等待日期、批准金额，输入券别信息。</w:t>
            </w:r>
          </w:p>
          <w:p w:rsidR="004D36BA" w:rsidRDefault="004D36BA" w:rsidP="004D36BA">
            <w:pPr>
              <w:rPr>
                <w:rFonts w:ascii="宋体" w:hAnsi="宋体"/>
              </w:rPr>
            </w:pPr>
            <w:r>
              <w:rPr>
                <w:rFonts w:ascii="宋体" w:hAnsi="宋体" w:hint="eastAsia"/>
              </w:rPr>
              <w:t>4.选择：“确定1”，批准修改成功</w:t>
            </w:r>
          </w:p>
        </w:tc>
      </w:tr>
    </w:tbl>
    <w:p w:rsidR="004D36BA" w:rsidRDefault="004D36BA" w:rsidP="004D36BA">
      <w:pPr>
        <w:pStyle w:val="5"/>
        <w:rPr>
          <w:rFonts w:ascii="宋体" w:hAnsi="宋体"/>
        </w:rPr>
      </w:pPr>
      <w:bookmarkStart w:id="516" w:name="_Toc173674719"/>
      <w:bookmarkStart w:id="517" w:name="_Toc183917979"/>
      <w:r>
        <w:rPr>
          <w:rFonts w:ascii="宋体" w:hAnsi="宋体" w:hint="eastAsia"/>
        </w:rPr>
        <w:lastRenderedPageBreak/>
        <w:t>九、假币奖励（业务代码2141）</w:t>
      </w:r>
      <w:bookmarkEnd w:id="516"/>
      <w:bookmarkEnd w:id="517"/>
    </w:p>
    <w:p w:rsidR="004D36BA" w:rsidRDefault="004D36BA" w:rsidP="0004090F">
      <w:pPr>
        <w:pStyle w:val="6"/>
        <w:spacing w:line="360" w:lineRule="auto"/>
        <w:rPr>
          <w:rFonts w:ascii="宋体" w:eastAsia="宋体" w:hAnsi="宋体"/>
        </w:rPr>
      </w:pPr>
      <w:bookmarkStart w:id="518" w:name="_Toc79312329"/>
      <w:bookmarkStart w:id="519" w:name="_Toc173674720"/>
      <w:r>
        <w:rPr>
          <w:rFonts w:ascii="宋体" w:eastAsia="宋体" w:hAnsi="宋体" w:hint="eastAsia"/>
        </w:rPr>
        <w:t>（一）功能介绍</w:t>
      </w:r>
      <w:bookmarkEnd w:id="518"/>
      <w:bookmarkEnd w:id="519"/>
    </w:p>
    <w:p w:rsidR="004D36BA" w:rsidRDefault="004D36BA" w:rsidP="004D36BA">
      <w:pPr>
        <w:ind w:firstLineChars="200" w:firstLine="480"/>
        <w:rPr>
          <w:rFonts w:ascii="宋体" w:hAnsi="宋体"/>
        </w:rPr>
      </w:pPr>
      <w:r>
        <w:rPr>
          <w:rFonts w:ascii="宋体" w:hAnsi="宋体" w:hint="eastAsia"/>
        </w:rPr>
        <w:t>根据用户在假币收缴业务过程中的不同参与类型统计指定时间段的假币收缴情况并进行奖励登记。</w:t>
      </w:r>
    </w:p>
    <w:p w:rsidR="004D36BA" w:rsidRDefault="004D36BA" w:rsidP="0004090F">
      <w:pPr>
        <w:pStyle w:val="6"/>
        <w:spacing w:line="360" w:lineRule="auto"/>
        <w:rPr>
          <w:rFonts w:ascii="宋体" w:eastAsia="宋体" w:hAnsi="宋体"/>
        </w:rPr>
      </w:pPr>
      <w:bookmarkStart w:id="520" w:name="_Toc79312331"/>
      <w:bookmarkStart w:id="521" w:name="_Toc173674721"/>
      <w:r>
        <w:rPr>
          <w:rFonts w:ascii="宋体" w:eastAsia="宋体" w:hAnsi="宋体" w:hint="eastAsia"/>
        </w:rPr>
        <w:t>（二）</w:t>
      </w:r>
      <w:bookmarkStart w:id="522" w:name="_Toc79312332"/>
      <w:bookmarkEnd w:id="520"/>
      <w:r>
        <w:rPr>
          <w:rFonts w:ascii="宋体" w:eastAsia="宋体" w:hAnsi="宋体" w:hint="eastAsia"/>
        </w:rPr>
        <w:t>操作要点</w:t>
      </w:r>
      <w:bookmarkEnd w:id="521"/>
      <w:bookmarkEnd w:id="522"/>
    </w:p>
    <w:p w:rsidR="004D36BA" w:rsidRDefault="004D36BA" w:rsidP="004D36BA">
      <w:pPr>
        <w:numPr>
          <w:ilvl w:val="0"/>
          <w:numId w:val="87"/>
        </w:numPr>
        <w:rPr>
          <w:rFonts w:ascii="宋体" w:hAnsi="宋体"/>
        </w:rPr>
      </w:pPr>
      <w:r>
        <w:rPr>
          <w:rFonts w:ascii="宋体" w:hAnsi="宋体" w:hint="eastAsia"/>
        </w:rPr>
        <w:t>仅提供统计和登记操作，是否进行实际奖励由各行自行决定。</w:t>
      </w:r>
    </w:p>
    <w:p w:rsidR="004D36BA" w:rsidRDefault="004D36BA" w:rsidP="004D36BA">
      <w:pPr>
        <w:numPr>
          <w:ilvl w:val="0"/>
          <w:numId w:val="87"/>
        </w:numPr>
        <w:rPr>
          <w:rFonts w:ascii="宋体" w:hAnsi="宋体"/>
        </w:rPr>
      </w:pPr>
      <w:r>
        <w:rPr>
          <w:rFonts w:ascii="宋体" w:hAnsi="宋体" w:hint="eastAsia"/>
        </w:rPr>
        <w:t>只统计假币收缴业务。</w:t>
      </w:r>
    </w:p>
    <w:p w:rsidR="004D36BA" w:rsidRDefault="004D36BA" w:rsidP="004D36BA">
      <w:pPr>
        <w:numPr>
          <w:ilvl w:val="0"/>
          <w:numId w:val="87"/>
        </w:numPr>
        <w:rPr>
          <w:rFonts w:ascii="宋体" w:hAnsi="宋体"/>
        </w:rPr>
      </w:pPr>
      <w:r>
        <w:rPr>
          <w:rFonts w:ascii="宋体" w:hAnsi="宋体" w:hint="eastAsia"/>
        </w:rPr>
        <w:t>假币奖励时系统不考虑已作假币修正、假币丢失等业务的影响。</w:t>
      </w:r>
    </w:p>
    <w:p w:rsidR="004D36BA" w:rsidRDefault="004D36BA" w:rsidP="004D36BA">
      <w:pPr>
        <w:numPr>
          <w:ilvl w:val="0"/>
          <w:numId w:val="87"/>
        </w:numPr>
        <w:rPr>
          <w:rFonts w:ascii="宋体" w:hAnsi="宋体"/>
        </w:rPr>
      </w:pPr>
      <w:r>
        <w:rPr>
          <w:rFonts w:ascii="宋体" w:hAnsi="宋体" w:hint="eastAsia"/>
        </w:rPr>
        <w:t>假币奖励操作只能由主管级用户进行操作。</w:t>
      </w:r>
    </w:p>
    <w:p w:rsidR="004D36BA" w:rsidRDefault="004D36BA" w:rsidP="0004090F">
      <w:pPr>
        <w:pStyle w:val="6"/>
        <w:spacing w:line="360" w:lineRule="auto"/>
        <w:rPr>
          <w:rFonts w:ascii="宋体" w:eastAsia="宋体" w:hAnsi="宋体"/>
        </w:rPr>
      </w:pPr>
      <w:bookmarkStart w:id="523" w:name="_Toc79312333"/>
      <w:bookmarkStart w:id="524" w:name="_Toc173674722"/>
      <w:r>
        <w:rPr>
          <w:rFonts w:ascii="宋体" w:eastAsia="宋体" w:hAnsi="宋体" w:hint="eastAsia"/>
        </w:rPr>
        <w:t>（三）操作步骤</w:t>
      </w:r>
      <w:bookmarkEnd w:id="523"/>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86"/>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在业务代码中输入“2141”后回车，或选择“现金凭证”→“网点现金业务”→“假币奖励”操作。</w:t>
            </w:r>
          </w:p>
        </w:tc>
      </w:tr>
      <w:tr w:rsidR="004D36BA">
        <w:trPr>
          <w:cantSplit/>
          <w:trHeight w:val="640"/>
        </w:trPr>
        <w:tc>
          <w:tcPr>
            <w:tcW w:w="1548" w:type="dxa"/>
            <w:tcBorders>
              <w:bottom w:val="single" w:sz="4" w:space="0" w:color="auto"/>
            </w:tcBorders>
          </w:tcPr>
          <w:p w:rsidR="004D36BA" w:rsidRDefault="004D36BA" w:rsidP="004D36BA">
            <w:pPr>
              <w:numPr>
                <w:ilvl w:val="0"/>
                <w:numId w:val="86"/>
              </w:numPr>
              <w:rPr>
                <w:rFonts w:ascii="宋体" w:hAnsi="宋体"/>
              </w:rPr>
            </w:pPr>
            <w:r>
              <w:rPr>
                <w:rFonts w:ascii="宋体" w:hAnsi="宋体" w:hint="eastAsia"/>
              </w:rPr>
              <w:t>查询</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输入查询条件。不输入时默认查全部奖励记录。</w:t>
            </w:r>
          </w:p>
          <w:p w:rsidR="004D36BA" w:rsidRDefault="004D36BA" w:rsidP="004D36BA">
            <w:pPr>
              <w:rPr>
                <w:rFonts w:ascii="宋体" w:hAnsi="宋体"/>
              </w:rPr>
            </w:pPr>
            <w:r>
              <w:rPr>
                <w:rFonts w:ascii="宋体" w:hAnsi="宋体" w:hint="eastAsia"/>
              </w:rPr>
              <w:t>选择：“查询5”，系统按查询条件更新奖励记录。</w:t>
            </w:r>
          </w:p>
        </w:tc>
      </w:tr>
      <w:tr w:rsidR="004D36BA">
        <w:trPr>
          <w:cantSplit/>
          <w:trHeight w:val="965"/>
        </w:trPr>
        <w:tc>
          <w:tcPr>
            <w:tcW w:w="1548" w:type="dxa"/>
            <w:tcBorders>
              <w:bottom w:val="single" w:sz="4" w:space="0" w:color="auto"/>
            </w:tcBorders>
          </w:tcPr>
          <w:p w:rsidR="004D36BA" w:rsidRDefault="004D36BA" w:rsidP="004D36BA">
            <w:pPr>
              <w:numPr>
                <w:ilvl w:val="0"/>
                <w:numId w:val="86"/>
              </w:numPr>
              <w:rPr>
                <w:rFonts w:ascii="宋体" w:hAnsi="宋体"/>
              </w:rPr>
            </w:pPr>
            <w:r>
              <w:rPr>
                <w:rFonts w:ascii="宋体" w:hAnsi="宋体" w:hint="eastAsia"/>
              </w:rPr>
              <w:t>奖励</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选择：“奖励10”进入界面。</w:t>
            </w:r>
          </w:p>
          <w:p w:rsidR="004D36BA" w:rsidRDefault="004D36BA" w:rsidP="004D36BA">
            <w:pPr>
              <w:rPr>
                <w:rFonts w:ascii="宋体" w:hAnsi="宋体"/>
              </w:rPr>
            </w:pPr>
            <w:r>
              <w:rPr>
                <w:rFonts w:ascii="宋体" w:hAnsi="宋体" w:hint="eastAsia"/>
              </w:rPr>
              <w:t>输入查询条件后或直接选择：“查询5”，查询假币待奖励情况。</w:t>
            </w:r>
          </w:p>
          <w:p w:rsidR="004D36BA" w:rsidRDefault="004D36BA" w:rsidP="004D36BA">
            <w:pPr>
              <w:rPr>
                <w:rFonts w:ascii="宋体" w:hAnsi="宋体"/>
              </w:rPr>
            </w:pPr>
            <w:r>
              <w:rPr>
                <w:rFonts w:ascii="宋体" w:hAnsi="宋体" w:hint="eastAsia"/>
              </w:rPr>
              <w:t>选择需一笔记录后双击鼠标后，可以下面的表格中查询具体的收缴记录。</w:t>
            </w:r>
          </w:p>
        </w:tc>
      </w:tr>
      <w:tr w:rsidR="004D36BA">
        <w:tc>
          <w:tcPr>
            <w:tcW w:w="1548" w:type="dxa"/>
          </w:tcPr>
          <w:p w:rsidR="004D36BA" w:rsidRDefault="004D36BA" w:rsidP="004D36BA">
            <w:pPr>
              <w:numPr>
                <w:ilvl w:val="0"/>
                <w:numId w:val="86"/>
              </w:numPr>
              <w:rPr>
                <w:rFonts w:ascii="宋体" w:hAnsi="宋体"/>
              </w:rPr>
            </w:pPr>
          </w:p>
        </w:tc>
        <w:tc>
          <w:tcPr>
            <w:tcW w:w="6840" w:type="dxa"/>
          </w:tcPr>
          <w:p w:rsidR="004D36BA" w:rsidRDefault="004D36BA" w:rsidP="004D36BA">
            <w:pPr>
              <w:rPr>
                <w:rFonts w:ascii="宋体" w:hAnsi="宋体"/>
              </w:rPr>
            </w:pPr>
            <w:r>
              <w:rPr>
                <w:rFonts w:ascii="宋体" w:hAnsi="宋体" w:hint="eastAsia"/>
              </w:rPr>
              <w:t>选择：“确定1”，进行假币奖励登记。</w:t>
            </w:r>
          </w:p>
        </w:tc>
      </w:tr>
    </w:tbl>
    <w:p w:rsidR="004D36BA" w:rsidRDefault="004D36BA" w:rsidP="004D36BA">
      <w:pPr>
        <w:pStyle w:val="5"/>
        <w:rPr>
          <w:rFonts w:ascii="宋体" w:hAnsi="宋体"/>
        </w:rPr>
      </w:pPr>
      <w:bookmarkStart w:id="525" w:name="_Toc173674723"/>
      <w:bookmarkStart w:id="526" w:name="_Toc183917980"/>
      <w:r>
        <w:rPr>
          <w:rFonts w:ascii="宋体" w:hAnsi="宋体" w:hint="eastAsia"/>
        </w:rPr>
        <w:t>十、假币交出系统外（业务代码2142）</w:t>
      </w:r>
      <w:bookmarkEnd w:id="525"/>
      <w:bookmarkEnd w:id="526"/>
    </w:p>
    <w:p w:rsidR="004D36BA" w:rsidRDefault="004D36BA" w:rsidP="0004090F">
      <w:pPr>
        <w:pStyle w:val="6"/>
        <w:spacing w:line="360" w:lineRule="auto"/>
        <w:rPr>
          <w:rFonts w:ascii="宋体" w:eastAsia="宋体" w:hAnsi="宋体"/>
        </w:rPr>
      </w:pPr>
      <w:bookmarkStart w:id="527" w:name="_Toc79312308"/>
      <w:bookmarkStart w:id="528" w:name="_Toc173674724"/>
      <w:r>
        <w:rPr>
          <w:rFonts w:ascii="宋体" w:eastAsia="宋体" w:hAnsi="宋体" w:hint="eastAsia"/>
        </w:rPr>
        <w:t>（一）功能介绍</w:t>
      </w:r>
      <w:bookmarkEnd w:id="527"/>
      <w:bookmarkEnd w:id="528"/>
    </w:p>
    <w:p w:rsidR="004D36BA" w:rsidRDefault="004D36BA" w:rsidP="004D36BA">
      <w:pPr>
        <w:tabs>
          <w:tab w:val="left" w:pos="540"/>
        </w:tabs>
        <w:ind w:firstLineChars="200" w:firstLine="480"/>
        <w:rPr>
          <w:rFonts w:ascii="宋体" w:hAnsi="宋体"/>
        </w:rPr>
      </w:pPr>
      <w:r>
        <w:rPr>
          <w:rFonts w:ascii="宋体" w:hAnsi="宋体" w:hint="eastAsia"/>
        </w:rPr>
        <w:t>金库尾箱或多人一箱管理的普通柜员尾箱向系统外交出假币，并打印假币交接清单。</w:t>
      </w:r>
    </w:p>
    <w:p w:rsidR="004D36BA" w:rsidRDefault="004D36BA" w:rsidP="0004090F">
      <w:pPr>
        <w:pStyle w:val="6"/>
        <w:spacing w:line="360" w:lineRule="auto"/>
        <w:rPr>
          <w:rFonts w:ascii="宋体" w:eastAsia="宋体" w:hAnsi="宋体"/>
        </w:rPr>
      </w:pPr>
      <w:bookmarkStart w:id="529" w:name="_Toc79312310"/>
      <w:bookmarkStart w:id="530" w:name="_Toc173674725"/>
      <w:bookmarkStart w:id="531" w:name="_Toc65055423"/>
      <w:bookmarkStart w:id="532" w:name="_Toc68572022"/>
      <w:r>
        <w:rPr>
          <w:rFonts w:ascii="宋体" w:eastAsia="宋体" w:hAnsi="宋体" w:hint="eastAsia"/>
        </w:rPr>
        <w:t>（二）</w:t>
      </w:r>
      <w:bookmarkStart w:id="533" w:name="_Toc79312311"/>
      <w:bookmarkEnd w:id="529"/>
      <w:r>
        <w:rPr>
          <w:rFonts w:ascii="宋体" w:eastAsia="宋体" w:hAnsi="宋体" w:hint="eastAsia"/>
        </w:rPr>
        <w:t>操作要点</w:t>
      </w:r>
      <w:bookmarkEnd w:id="530"/>
      <w:bookmarkEnd w:id="533"/>
    </w:p>
    <w:p w:rsidR="004D36BA" w:rsidRDefault="004D36BA" w:rsidP="004D36BA">
      <w:pPr>
        <w:rPr>
          <w:rFonts w:ascii="宋体" w:hAnsi="宋体"/>
        </w:rPr>
      </w:pPr>
      <w:r>
        <w:rPr>
          <w:rFonts w:ascii="宋体" w:hAnsi="宋体"/>
        </w:rPr>
        <w:t>1</w:t>
      </w:r>
      <w:r>
        <w:rPr>
          <w:rFonts w:ascii="宋体" w:hAnsi="宋体" w:hint="eastAsia"/>
        </w:rPr>
        <w:t>、只有多人一箱管理的现金尾箱才能进行假币交出系统外操作。</w:t>
      </w:r>
    </w:p>
    <w:p w:rsidR="004D36BA" w:rsidRDefault="004D36BA" w:rsidP="004D36BA">
      <w:pPr>
        <w:numPr>
          <w:ilvl w:val="0"/>
          <w:numId w:val="82"/>
        </w:numPr>
        <w:rPr>
          <w:rFonts w:ascii="宋体" w:hAnsi="宋体"/>
        </w:rPr>
      </w:pPr>
      <w:r>
        <w:rPr>
          <w:rFonts w:ascii="宋体" w:hAnsi="宋体" w:hint="eastAsia"/>
        </w:rPr>
        <w:lastRenderedPageBreak/>
        <w:t>必须经尾箱另一管理员复核。</w:t>
      </w:r>
    </w:p>
    <w:p w:rsidR="004D36BA" w:rsidRDefault="004D36BA" w:rsidP="004D36BA">
      <w:pPr>
        <w:numPr>
          <w:ilvl w:val="0"/>
          <w:numId w:val="82"/>
        </w:numPr>
        <w:rPr>
          <w:rFonts w:ascii="宋体" w:hAnsi="宋体"/>
        </w:rPr>
      </w:pPr>
      <w:r>
        <w:rPr>
          <w:rFonts w:ascii="宋体" w:hAnsi="宋体" w:hint="eastAsia"/>
        </w:rPr>
        <w:t>对已经交出系统外的假币发生退回时可以选择撤销。</w:t>
      </w:r>
    </w:p>
    <w:p w:rsidR="004D36BA" w:rsidRDefault="004D36BA" w:rsidP="0004090F">
      <w:pPr>
        <w:pStyle w:val="6"/>
        <w:spacing w:line="360" w:lineRule="auto"/>
        <w:rPr>
          <w:rFonts w:ascii="宋体" w:eastAsia="宋体" w:hAnsi="宋体"/>
        </w:rPr>
      </w:pPr>
      <w:bookmarkStart w:id="534" w:name="_Toc79312312"/>
      <w:bookmarkStart w:id="535" w:name="_Toc173674726"/>
      <w:r>
        <w:rPr>
          <w:rFonts w:ascii="宋体" w:eastAsia="宋体" w:hAnsi="宋体" w:hint="eastAsia"/>
        </w:rPr>
        <w:t>（三）操作步骤</w:t>
      </w:r>
      <w:bookmarkEnd w:id="531"/>
      <w:bookmarkEnd w:id="532"/>
      <w:bookmarkEnd w:id="534"/>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83"/>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在业务代码栏中输入“2142”后回车，或选择“现金凭证”→“网点现金业务”→“假币交出系统外”操作。</w:t>
            </w:r>
          </w:p>
        </w:tc>
      </w:tr>
      <w:tr w:rsidR="004D36BA">
        <w:tc>
          <w:tcPr>
            <w:tcW w:w="1548" w:type="dxa"/>
          </w:tcPr>
          <w:p w:rsidR="004D36BA" w:rsidRDefault="004D36BA" w:rsidP="004D36BA">
            <w:pPr>
              <w:numPr>
                <w:ilvl w:val="0"/>
                <w:numId w:val="83"/>
              </w:numPr>
              <w:rPr>
                <w:rFonts w:ascii="宋体" w:hAnsi="宋体"/>
              </w:rPr>
            </w:pPr>
            <w:r>
              <w:rPr>
                <w:rFonts w:ascii="宋体" w:hAnsi="宋体" w:hint="eastAsia"/>
              </w:rPr>
              <w:t>查询</w:t>
            </w:r>
          </w:p>
        </w:tc>
        <w:tc>
          <w:tcPr>
            <w:tcW w:w="6840" w:type="dxa"/>
          </w:tcPr>
          <w:p w:rsidR="004D36BA" w:rsidRDefault="004D36BA" w:rsidP="004D36BA">
            <w:pPr>
              <w:rPr>
                <w:rFonts w:ascii="宋体" w:hAnsi="宋体"/>
              </w:rPr>
            </w:pPr>
            <w:r>
              <w:rPr>
                <w:rFonts w:ascii="宋体" w:hAnsi="宋体" w:hint="eastAsia"/>
              </w:rPr>
              <w:t>如需查询历史，输入查询条件后，选择：“查询5”，系统更新历史交出情况。</w:t>
            </w:r>
          </w:p>
        </w:tc>
      </w:tr>
      <w:tr w:rsidR="004D36BA">
        <w:trPr>
          <w:cantSplit/>
          <w:trHeight w:val="1930"/>
        </w:trPr>
        <w:tc>
          <w:tcPr>
            <w:tcW w:w="1548" w:type="dxa"/>
            <w:tcBorders>
              <w:bottom w:val="single" w:sz="4" w:space="0" w:color="auto"/>
            </w:tcBorders>
          </w:tcPr>
          <w:p w:rsidR="004D36BA" w:rsidRDefault="004D36BA" w:rsidP="004D36BA">
            <w:pPr>
              <w:numPr>
                <w:ilvl w:val="0"/>
                <w:numId w:val="83"/>
              </w:numPr>
              <w:rPr>
                <w:rFonts w:ascii="宋体" w:hAnsi="宋体"/>
              </w:rPr>
            </w:pPr>
            <w:r>
              <w:rPr>
                <w:rFonts w:ascii="宋体" w:hAnsi="宋体" w:hint="eastAsia"/>
              </w:rPr>
              <w:t>交出</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选择：“交出10”进入界面。</w:t>
            </w:r>
          </w:p>
          <w:p w:rsidR="004D36BA" w:rsidRDefault="004D36BA" w:rsidP="004D36BA">
            <w:pPr>
              <w:rPr>
                <w:rFonts w:ascii="宋体" w:hAnsi="宋体"/>
              </w:rPr>
            </w:pPr>
            <w:r>
              <w:rPr>
                <w:rFonts w:ascii="宋体" w:hAnsi="宋体" w:hint="eastAsia"/>
              </w:rPr>
              <w:t>输入或选择调缴关联号和币种后回车。</w:t>
            </w:r>
          </w:p>
          <w:p w:rsidR="004D36BA" w:rsidRDefault="004D36BA" w:rsidP="004D36BA">
            <w:pPr>
              <w:rPr>
                <w:rFonts w:ascii="宋体" w:hAnsi="宋体"/>
              </w:rPr>
            </w:pPr>
            <w:r>
              <w:rPr>
                <w:rFonts w:ascii="宋体" w:hAnsi="宋体" w:hint="eastAsia"/>
              </w:rPr>
              <w:t>在假币券别信息表中的数量栏输入需要交出的数量。</w:t>
            </w:r>
          </w:p>
          <w:p w:rsidR="004D36BA" w:rsidRDefault="004D36BA" w:rsidP="004D36BA">
            <w:pPr>
              <w:rPr>
                <w:rFonts w:ascii="宋体" w:hAnsi="宋体"/>
              </w:rPr>
            </w:pPr>
            <w:r>
              <w:rPr>
                <w:rFonts w:ascii="宋体" w:hAnsi="宋体" w:hint="eastAsia"/>
              </w:rPr>
              <w:t>如果需要复核，按F7进入复核画面让尾箱另一管理员复核。</w:t>
            </w:r>
          </w:p>
          <w:p w:rsidR="004D36BA" w:rsidRDefault="004D36BA" w:rsidP="004D36BA">
            <w:pPr>
              <w:rPr>
                <w:rFonts w:ascii="宋体" w:hAnsi="宋体"/>
              </w:rPr>
            </w:pPr>
            <w:r>
              <w:rPr>
                <w:rFonts w:ascii="宋体" w:hAnsi="宋体" w:hint="eastAsia"/>
              </w:rPr>
              <w:t>选择：“确定1”，进行交出。成功后打印假币交接清单，将假币交接清单随假币、假币收缴凭证一起交系统外金融机构。</w:t>
            </w:r>
          </w:p>
        </w:tc>
      </w:tr>
      <w:tr w:rsidR="004D36BA">
        <w:trPr>
          <w:cantSplit/>
          <w:trHeight w:val="640"/>
        </w:trPr>
        <w:tc>
          <w:tcPr>
            <w:tcW w:w="1548" w:type="dxa"/>
            <w:tcBorders>
              <w:bottom w:val="single" w:sz="4" w:space="0" w:color="auto"/>
            </w:tcBorders>
          </w:tcPr>
          <w:p w:rsidR="004D36BA" w:rsidRDefault="004D36BA" w:rsidP="004D36BA">
            <w:pPr>
              <w:numPr>
                <w:ilvl w:val="0"/>
                <w:numId w:val="83"/>
              </w:numPr>
              <w:rPr>
                <w:rFonts w:ascii="宋体" w:hAnsi="宋体"/>
              </w:rPr>
            </w:pPr>
            <w:r>
              <w:rPr>
                <w:rFonts w:ascii="宋体" w:hAnsi="宋体" w:hint="eastAsia"/>
              </w:rPr>
              <w:t>撤销</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如果系统外金融机构未接收假币，进行撤销；否则进入步骤11。</w:t>
            </w:r>
          </w:p>
          <w:p w:rsidR="004D36BA" w:rsidRDefault="004D36BA" w:rsidP="004D36BA">
            <w:pPr>
              <w:rPr>
                <w:rFonts w:ascii="宋体" w:hAnsi="宋体"/>
              </w:rPr>
            </w:pPr>
            <w:r>
              <w:rPr>
                <w:rFonts w:ascii="宋体" w:hAnsi="宋体" w:hint="eastAsia"/>
              </w:rPr>
              <w:t>选择：“撤销11”，进入撤销界面，让尾箱另一管理员复核。</w:t>
            </w:r>
          </w:p>
        </w:tc>
      </w:tr>
    </w:tbl>
    <w:p w:rsidR="004D36BA" w:rsidRDefault="004D36BA" w:rsidP="004D36BA">
      <w:pPr>
        <w:pStyle w:val="5"/>
        <w:rPr>
          <w:rFonts w:ascii="宋体" w:hAnsi="宋体"/>
        </w:rPr>
      </w:pPr>
      <w:bookmarkStart w:id="536" w:name="_Toc173674727"/>
      <w:bookmarkStart w:id="537" w:name="_Toc183917981"/>
      <w:r>
        <w:rPr>
          <w:rFonts w:ascii="宋体" w:hAnsi="宋体" w:hint="eastAsia"/>
        </w:rPr>
        <w:t>十一、押运清单－网点（业务代码2143）</w:t>
      </w:r>
      <w:bookmarkEnd w:id="536"/>
      <w:bookmarkEnd w:id="537"/>
    </w:p>
    <w:p w:rsidR="004D36BA" w:rsidRDefault="004D36BA" w:rsidP="0004090F">
      <w:pPr>
        <w:pStyle w:val="6"/>
        <w:spacing w:line="360" w:lineRule="auto"/>
        <w:rPr>
          <w:rFonts w:ascii="宋体" w:eastAsia="宋体" w:hAnsi="宋体"/>
        </w:rPr>
      </w:pPr>
      <w:bookmarkStart w:id="538" w:name="_Toc173674728"/>
      <w:r>
        <w:rPr>
          <w:rFonts w:ascii="宋体" w:eastAsia="宋体" w:hAnsi="宋体" w:hint="eastAsia"/>
        </w:rPr>
        <w:t>（一）功能介绍</w:t>
      </w:r>
      <w:bookmarkEnd w:id="538"/>
    </w:p>
    <w:p w:rsidR="004D36BA" w:rsidRDefault="004D36BA" w:rsidP="004D36BA">
      <w:pPr>
        <w:tabs>
          <w:tab w:val="left" w:pos="540"/>
        </w:tabs>
        <w:ind w:firstLineChars="200" w:firstLine="480"/>
        <w:rPr>
          <w:rFonts w:ascii="宋体" w:hAnsi="宋体"/>
        </w:rPr>
      </w:pPr>
      <w:r>
        <w:rPr>
          <w:rFonts w:ascii="宋体" w:hAnsi="宋体" w:hint="eastAsia"/>
        </w:rPr>
        <w:t>打印网点的调缴款业务交接明细清单。</w:t>
      </w:r>
    </w:p>
    <w:p w:rsidR="004D36BA" w:rsidRDefault="004D36BA" w:rsidP="0004090F">
      <w:pPr>
        <w:pStyle w:val="6"/>
        <w:spacing w:line="360" w:lineRule="auto"/>
        <w:rPr>
          <w:rFonts w:ascii="宋体" w:eastAsia="宋体" w:hAnsi="宋体"/>
        </w:rPr>
      </w:pPr>
      <w:bookmarkStart w:id="539" w:name="_Toc173674729"/>
      <w:r>
        <w:rPr>
          <w:rFonts w:ascii="宋体" w:eastAsia="宋体" w:hAnsi="宋体" w:hint="eastAsia"/>
        </w:rPr>
        <w:t>（二）操作要点</w:t>
      </w:r>
      <w:bookmarkEnd w:id="539"/>
    </w:p>
    <w:p w:rsidR="004D36BA" w:rsidRDefault="004D36BA" w:rsidP="004D36BA">
      <w:pPr>
        <w:ind w:firstLineChars="200" w:firstLine="480"/>
        <w:rPr>
          <w:rFonts w:ascii="宋体" w:hAnsi="宋体"/>
        </w:rPr>
      </w:pPr>
      <w:r>
        <w:rPr>
          <w:rFonts w:ascii="宋体" w:hAnsi="宋体" w:hint="eastAsia"/>
        </w:rPr>
        <w:t>只适用于非现场交接的调缴业务，使用普通报表打印机（非PR2打印机）。</w:t>
      </w:r>
    </w:p>
    <w:p w:rsidR="004D36BA" w:rsidRDefault="004D36BA" w:rsidP="0004090F">
      <w:pPr>
        <w:pStyle w:val="6"/>
        <w:spacing w:line="360" w:lineRule="auto"/>
        <w:rPr>
          <w:rFonts w:ascii="宋体" w:eastAsia="宋体" w:hAnsi="宋体"/>
        </w:rPr>
      </w:pPr>
      <w:bookmarkStart w:id="540" w:name="_Toc173674730"/>
      <w:r>
        <w:rPr>
          <w:rFonts w:ascii="宋体" w:eastAsia="宋体" w:hAnsi="宋体" w:hint="eastAsia"/>
        </w:rPr>
        <w:t>（三）操作步骤</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rPr>
                <w:rFonts w:ascii="宋体" w:hAnsi="宋体"/>
              </w:rPr>
            </w:pPr>
            <w:r>
              <w:rPr>
                <w:rFonts w:ascii="宋体" w:hAnsi="宋体" w:hint="eastAsia"/>
              </w:rPr>
              <w:t>1.</w:t>
            </w:r>
          </w:p>
        </w:tc>
        <w:tc>
          <w:tcPr>
            <w:tcW w:w="6840" w:type="dxa"/>
          </w:tcPr>
          <w:p w:rsidR="004D36BA" w:rsidRDefault="004D36BA" w:rsidP="004D36BA">
            <w:pPr>
              <w:rPr>
                <w:rFonts w:ascii="宋体" w:hAnsi="宋体"/>
              </w:rPr>
            </w:pPr>
            <w:r>
              <w:rPr>
                <w:rFonts w:ascii="宋体" w:hAnsi="宋体" w:hint="eastAsia"/>
              </w:rPr>
              <w:t>在业务代码栏中输入“2143”后回车，或选择“现金凭证”→“网点现金业务”→“押运清单（网点）”操作。</w:t>
            </w:r>
          </w:p>
        </w:tc>
      </w:tr>
      <w:tr w:rsidR="004D36BA">
        <w:tc>
          <w:tcPr>
            <w:tcW w:w="1548" w:type="dxa"/>
          </w:tcPr>
          <w:p w:rsidR="004D36BA" w:rsidRDefault="004D36BA" w:rsidP="004D36BA">
            <w:pPr>
              <w:rPr>
                <w:rFonts w:ascii="宋体" w:hAnsi="宋体"/>
              </w:rPr>
            </w:pPr>
            <w:r>
              <w:rPr>
                <w:rFonts w:ascii="宋体" w:hAnsi="宋体" w:hint="eastAsia"/>
              </w:rPr>
              <w:t>2.查询</w:t>
            </w:r>
          </w:p>
        </w:tc>
        <w:tc>
          <w:tcPr>
            <w:tcW w:w="6840" w:type="dxa"/>
          </w:tcPr>
          <w:p w:rsidR="004D36BA" w:rsidRDefault="004D36BA" w:rsidP="004D36BA">
            <w:pPr>
              <w:rPr>
                <w:rFonts w:ascii="宋体" w:hAnsi="宋体"/>
              </w:rPr>
            </w:pPr>
            <w:r>
              <w:rPr>
                <w:rFonts w:ascii="宋体" w:hAnsi="宋体" w:hint="eastAsia"/>
              </w:rPr>
              <w:t>输入系统内现金调出的目标尾箱（金库尾箱号）后，选择：“查询5”，系统查询待押运的业务情况。</w:t>
            </w:r>
          </w:p>
        </w:tc>
      </w:tr>
      <w:tr w:rsidR="004D36BA">
        <w:trPr>
          <w:cantSplit/>
          <w:trHeight w:val="650"/>
        </w:trPr>
        <w:tc>
          <w:tcPr>
            <w:tcW w:w="1548" w:type="dxa"/>
            <w:tcBorders>
              <w:bottom w:val="single" w:sz="4" w:space="0" w:color="auto"/>
            </w:tcBorders>
          </w:tcPr>
          <w:p w:rsidR="004D36BA" w:rsidRDefault="004D36BA" w:rsidP="004D36BA">
            <w:pPr>
              <w:rPr>
                <w:rFonts w:ascii="宋体" w:hAnsi="宋体"/>
              </w:rPr>
            </w:pPr>
            <w:r>
              <w:rPr>
                <w:rFonts w:ascii="宋体" w:hAnsi="宋体" w:hint="eastAsia"/>
              </w:rPr>
              <w:lastRenderedPageBreak/>
              <w:t>3.打印</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点击打印，打印调缴款业务交接明细清单（网点）</w:t>
            </w:r>
          </w:p>
        </w:tc>
      </w:tr>
    </w:tbl>
    <w:p w:rsidR="004D36BA" w:rsidRDefault="004D36BA" w:rsidP="004D36BA">
      <w:pPr>
        <w:pStyle w:val="5"/>
        <w:rPr>
          <w:rFonts w:ascii="宋体" w:hAnsi="宋体"/>
        </w:rPr>
      </w:pPr>
      <w:bookmarkStart w:id="541" w:name="_Toc173674731"/>
      <w:bookmarkStart w:id="542" w:name="_Toc183917982"/>
      <w:r>
        <w:rPr>
          <w:rFonts w:ascii="宋体" w:hAnsi="宋体" w:hint="eastAsia"/>
        </w:rPr>
        <w:t>十二、押运清单－金库（业务代码2144）</w:t>
      </w:r>
      <w:bookmarkEnd w:id="541"/>
      <w:bookmarkEnd w:id="542"/>
    </w:p>
    <w:p w:rsidR="004D36BA" w:rsidRDefault="004D36BA" w:rsidP="0004090F">
      <w:pPr>
        <w:pStyle w:val="6"/>
        <w:spacing w:line="360" w:lineRule="auto"/>
        <w:rPr>
          <w:rFonts w:ascii="宋体" w:eastAsia="宋体" w:hAnsi="宋体"/>
        </w:rPr>
      </w:pPr>
      <w:bookmarkStart w:id="543" w:name="_Toc173674732"/>
      <w:r>
        <w:rPr>
          <w:rFonts w:ascii="宋体" w:eastAsia="宋体" w:hAnsi="宋体" w:hint="eastAsia"/>
        </w:rPr>
        <w:t>（一）功能介绍</w:t>
      </w:r>
      <w:bookmarkEnd w:id="543"/>
    </w:p>
    <w:p w:rsidR="004D36BA" w:rsidRDefault="004D36BA" w:rsidP="004D36BA">
      <w:pPr>
        <w:tabs>
          <w:tab w:val="left" w:pos="540"/>
        </w:tabs>
        <w:ind w:firstLineChars="200" w:firstLine="480"/>
        <w:rPr>
          <w:rFonts w:ascii="宋体" w:hAnsi="宋体"/>
        </w:rPr>
      </w:pPr>
      <w:r>
        <w:rPr>
          <w:rFonts w:ascii="宋体" w:hAnsi="宋体" w:hint="eastAsia"/>
        </w:rPr>
        <w:t>打印金库的调缴款业务交接明细清单。</w:t>
      </w:r>
    </w:p>
    <w:p w:rsidR="004D36BA" w:rsidRDefault="004D36BA" w:rsidP="0004090F">
      <w:pPr>
        <w:pStyle w:val="6"/>
        <w:spacing w:line="360" w:lineRule="auto"/>
        <w:rPr>
          <w:rFonts w:ascii="宋体" w:eastAsia="宋体" w:hAnsi="宋体"/>
        </w:rPr>
      </w:pPr>
      <w:bookmarkStart w:id="544" w:name="_Toc173674733"/>
      <w:r>
        <w:rPr>
          <w:rFonts w:ascii="宋体" w:eastAsia="宋体" w:hAnsi="宋体" w:hint="eastAsia"/>
        </w:rPr>
        <w:t>（二）操作要点</w:t>
      </w:r>
      <w:bookmarkEnd w:id="544"/>
    </w:p>
    <w:p w:rsidR="004D36BA" w:rsidRDefault="004D36BA" w:rsidP="004D36BA">
      <w:pPr>
        <w:ind w:firstLineChars="200" w:firstLine="480"/>
        <w:rPr>
          <w:rFonts w:ascii="宋体" w:hAnsi="宋体"/>
        </w:rPr>
      </w:pPr>
      <w:r>
        <w:rPr>
          <w:rFonts w:ascii="宋体" w:hAnsi="宋体" w:hint="eastAsia"/>
        </w:rPr>
        <w:t>只适用于分片区非现场交接的调缴业务，使用普通报表打印机（非PR2打印机）。</w:t>
      </w:r>
    </w:p>
    <w:p w:rsidR="004D36BA" w:rsidRDefault="004D36BA" w:rsidP="0004090F">
      <w:pPr>
        <w:pStyle w:val="6"/>
        <w:spacing w:line="360" w:lineRule="auto"/>
        <w:rPr>
          <w:rFonts w:ascii="宋体" w:eastAsia="宋体" w:hAnsi="宋体"/>
        </w:rPr>
      </w:pPr>
      <w:bookmarkStart w:id="545" w:name="_Toc173674734"/>
      <w:r>
        <w:rPr>
          <w:rFonts w:ascii="宋体" w:eastAsia="宋体" w:hAnsi="宋体" w:hint="eastAsia"/>
        </w:rPr>
        <w:t>（三）操作步骤</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rPr>
                <w:rFonts w:ascii="宋体" w:hAnsi="宋体"/>
              </w:rPr>
            </w:pPr>
            <w:r>
              <w:rPr>
                <w:rFonts w:ascii="宋体" w:hAnsi="宋体" w:hint="eastAsia"/>
              </w:rPr>
              <w:t>1.</w:t>
            </w:r>
          </w:p>
        </w:tc>
        <w:tc>
          <w:tcPr>
            <w:tcW w:w="6840" w:type="dxa"/>
          </w:tcPr>
          <w:p w:rsidR="004D36BA" w:rsidRDefault="004D36BA" w:rsidP="004D36BA">
            <w:pPr>
              <w:rPr>
                <w:rFonts w:ascii="宋体" w:hAnsi="宋体"/>
              </w:rPr>
            </w:pPr>
            <w:r>
              <w:rPr>
                <w:rFonts w:ascii="宋体" w:hAnsi="宋体" w:hint="eastAsia"/>
              </w:rPr>
              <w:t>在业务代码栏中输入“2144”后回车，或选择“现金凭证”→“网点现金业务”→“押运清单（金库）”操作。</w:t>
            </w:r>
          </w:p>
        </w:tc>
      </w:tr>
      <w:tr w:rsidR="004D36BA">
        <w:tc>
          <w:tcPr>
            <w:tcW w:w="1548" w:type="dxa"/>
          </w:tcPr>
          <w:p w:rsidR="004D36BA" w:rsidRDefault="004D36BA" w:rsidP="004D36BA">
            <w:pPr>
              <w:rPr>
                <w:rFonts w:ascii="宋体" w:hAnsi="宋体"/>
              </w:rPr>
            </w:pPr>
            <w:r>
              <w:rPr>
                <w:rFonts w:ascii="宋体" w:hAnsi="宋体" w:hint="eastAsia"/>
              </w:rPr>
              <w:t>2.查询</w:t>
            </w:r>
          </w:p>
        </w:tc>
        <w:tc>
          <w:tcPr>
            <w:tcW w:w="6840" w:type="dxa"/>
          </w:tcPr>
          <w:p w:rsidR="004D36BA" w:rsidRDefault="004D36BA" w:rsidP="004D36BA">
            <w:pPr>
              <w:rPr>
                <w:rFonts w:ascii="宋体" w:hAnsi="宋体"/>
              </w:rPr>
            </w:pPr>
            <w:r>
              <w:rPr>
                <w:rFonts w:ascii="宋体" w:hAnsi="宋体" w:hint="eastAsia"/>
              </w:rPr>
              <w:t>输入片区号后，选择：“查询5”，系统查询出该片区待押运的业务情况。</w:t>
            </w:r>
          </w:p>
        </w:tc>
      </w:tr>
      <w:tr w:rsidR="004D36BA">
        <w:trPr>
          <w:cantSplit/>
          <w:trHeight w:val="650"/>
        </w:trPr>
        <w:tc>
          <w:tcPr>
            <w:tcW w:w="1548" w:type="dxa"/>
            <w:tcBorders>
              <w:bottom w:val="single" w:sz="4" w:space="0" w:color="auto"/>
            </w:tcBorders>
          </w:tcPr>
          <w:p w:rsidR="004D36BA" w:rsidRDefault="004D36BA" w:rsidP="004D36BA">
            <w:pPr>
              <w:rPr>
                <w:rFonts w:ascii="宋体" w:hAnsi="宋体"/>
              </w:rPr>
            </w:pPr>
            <w:r>
              <w:rPr>
                <w:rFonts w:ascii="宋体" w:hAnsi="宋体" w:hint="eastAsia"/>
              </w:rPr>
              <w:t>3.打印</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点击打印，打印分片区的调缴款业务交接明细清单（金库）</w:t>
            </w:r>
          </w:p>
        </w:tc>
      </w:tr>
    </w:tbl>
    <w:p w:rsidR="004D36BA" w:rsidRDefault="004D36BA" w:rsidP="004D36BA">
      <w:pPr>
        <w:pStyle w:val="5"/>
        <w:rPr>
          <w:rFonts w:ascii="宋体" w:hAnsi="宋体"/>
        </w:rPr>
      </w:pPr>
      <w:bookmarkStart w:id="546" w:name="_Toc173674735"/>
      <w:bookmarkStart w:id="547" w:name="_Toc183917983"/>
      <w:r>
        <w:rPr>
          <w:rFonts w:ascii="宋体" w:hAnsi="宋体" w:hint="eastAsia"/>
        </w:rPr>
        <w:t>十三、备钞清单－金库（业务代码2145）</w:t>
      </w:r>
      <w:bookmarkEnd w:id="546"/>
      <w:bookmarkEnd w:id="547"/>
    </w:p>
    <w:p w:rsidR="004D36BA" w:rsidRDefault="004D36BA" w:rsidP="0004090F">
      <w:pPr>
        <w:pStyle w:val="6"/>
        <w:spacing w:line="360" w:lineRule="auto"/>
        <w:rPr>
          <w:rFonts w:ascii="宋体" w:eastAsia="宋体" w:hAnsi="宋体"/>
        </w:rPr>
      </w:pPr>
      <w:bookmarkStart w:id="548" w:name="_Toc173674736"/>
      <w:r>
        <w:rPr>
          <w:rFonts w:ascii="宋体" w:eastAsia="宋体" w:hAnsi="宋体" w:hint="eastAsia"/>
        </w:rPr>
        <w:t>（一）功能介绍</w:t>
      </w:r>
      <w:bookmarkEnd w:id="548"/>
    </w:p>
    <w:p w:rsidR="004D36BA" w:rsidRDefault="004D36BA" w:rsidP="004D36BA">
      <w:pPr>
        <w:tabs>
          <w:tab w:val="left" w:pos="540"/>
        </w:tabs>
        <w:ind w:firstLineChars="200" w:firstLine="480"/>
        <w:rPr>
          <w:rFonts w:ascii="宋体" w:hAnsi="宋体"/>
        </w:rPr>
      </w:pPr>
      <w:r>
        <w:rPr>
          <w:rFonts w:ascii="宋体" w:hAnsi="宋体" w:hint="eastAsia"/>
        </w:rPr>
        <w:t>分片区、币种打印金库的需要配钞的券别明细清单。</w:t>
      </w:r>
    </w:p>
    <w:p w:rsidR="004D36BA" w:rsidRDefault="004D36BA" w:rsidP="0004090F">
      <w:pPr>
        <w:pStyle w:val="6"/>
        <w:spacing w:line="360" w:lineRule="auto"/>
        <w:rPr>
          <w:rFonts w:ascii="宋体" w:eastAsia="宋体" w:hAnsi="宋体"/>
        </w:rPr>
      </w:pPr>
      <w:bookmarkStart w:id="549" w:name="_Toc173674737"/>
      <w:r>
        <w:rPr>
          <w:rFonts w:ascii="宋体" w:eastAsia="宋体" w:hAnsi="宋体" w:hint="eastAsia"/>
        </w:rPr>
        <w:t>（二）操作要点</w:t>
      </w:r>
      <w:bookmarkEnd w:id="549"/>
    </w:p>
    <w:p w:rsidR="004D36BA" w:rsidRDefault="004D36BA" w:rsidP="004D36BA">
      <w:pPr>
        <w:ind w:firstLineChars="200" w:firstLine="480"/>
        <w:rPr>
          <w:rFonts w:ascii="宋体" w:hAnsi="宋体"/>
        </w:rPr>
      </w:pPr>
      <w:r>
        <w:rPr>
          <w:rFonts w:ascii="宋体" w:hAnsi="宋体" w:hint="eastAsia"/>
        </w:rPr>
        <w:t>只适用于分片区非现场交接的调缴业务，使用普通报表打印机（非PR2打印机）。</w:t>
      </w:r>
    </w:p>
    <w:p w:rsidR="004D36BA" w:rsidRDefault="004D36BA" w:rsidP="0004090F">
      <w:pPr>
        <w:pStyle w:val="6"/>
        <w:spacing w:line="360" w:lineRule="auto"/>
        <w:rPr>
          <w:rFonts w:ascii="宋体" w:eastAsia="宋体" w:hAnsi="宋体"/>
        </w:rPr>
      </w:pPr>
      <w:bookmarkStart w:id="550" w:name="_Toc173674738"/>
      <w:r>
        <w:rPr>
          <w:rFonts w:ascii="宋体" w:eastAsia="宋体" w:hAnsi="宋体" w:hint="eastAsia"/>
        </w:rPr>
        <w:t>（三）操作步骤</w:t>
      </w:r>
      <w:bookmarkEnd w:id="5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rPr>
                <w:rFonts w:ascii="宋体" w:hAnsi="宋体"/>
              </w:rPr>
            </w:pPr>
            <w:r>
              <w:rPr>
                <w:rFonts w:ascii="宋体" w:hAnsi="宋体" w:hint="eastAsia"/>
              </w:rPr>
              <w:t>1.</w:t>
            </w:r>
          </w:p>
        </w:tc>
        <w:tc>
          <w:tcPr>
            <w:tcW w:w="6840" w:type="dxa"/>
          </w:tcPr>
          <w:p w:rsidR="004D36BA" w:rsidRDefault="004D36BA" w:rsidP="004D36BA">
            <w:pPr>
              <w:rPr>
                <w:rFonts w:ascii="宋体" w:hAnsi="宋体"/>
              </w:rPr>
            </w:pPr>
            <w:r>
              <w:rPr>
                <w:rFonts w:ascii="宋体" w:hAnsi="宋体" w:hint="eastAsia"/>
              </w:rPr>
              <w:t>在业务代码栏中输入“2145”后回车，或选择“现金凭证”→“网点现金业务”→“备钞清单（金库）”操作。</w:t>
            </w:r>
          </w:p>
        </w:tc>
      </w:tr>
      <w:tr w:rsidR="004D36BA">
        <w:tc>
          <w:tcPr>
            <w:tcW w:w="1548" w:type="dxa"/>
          </w:tcPr>
          <w:p w:rsidR="004D36BA" w:rsidRDefault="004D36BA" w:rsidP="004D36BA">
            <w:pPr>
              <w:rPr>
                <w:rFonts w:ascii="宋体" w:hAnsi="宋体"/>
              </w:rPr>
            </w:pPr>
            <w:r>
              <w:rPr>
                <w:rFonts w:ascii="宋体" w:hAnsi="宋体" w:hint="eastAsia"/>
              </w:rPr>
              <w:lastRenderedPageBreak/>
              <w:t>2.查询</w:t>
            </w:r>
          </w:p>
        </w:tc>
        <w:tc>
          <w:tcPr>
            <w:tcW w:w="6840" w:type="dxa"/>
          </w:tcPr>
          <w:p w:rsidR="004D36BA" w:rsidRDefault="004D36BA" w:rsidP="004D36BA">
            <w:pPr>
              <w:rPr>
                <w:rFonts w:ascii="宋体" w:hAnsi="宋体"/>
              </w:rPr>
            </w:pPr>
            <w:r>
              <w:rPr>
                <w:rFonts w:ascii="宋体" w:hAnsi="宋体" w:hint="eastAsia"/>
              </w:rPr>
              <w:t>输入片区号后，选择：“查询5”，系统查询出该片区待出库的现金券别业务情况。</w:t>
            </w:r>
          </w:p>
        </w:tc>
      </w:tr>
      <w:tr w:rsidR="004D36BA">
        <w:trPr>
          <w:cantSplit/>
          <w:trHeight w:val="650"/>
        </w:trPr>
        <w:tc>
          <w:tcPr>
            <w:tcW w:w="1548" w:type="dxa"/>
            <w:tcBorders>
              <w:bottom w:val="single" w:sz="4" w:space="0" w:color="auto"/>
            </w:tcBorders>
          </w:tcPr>
          <w:p w:rsidR="004D36BA" w:rsidRDefault="004D36BA" w:rsidP="004D36BA">
            <w:pPr>
              <w:rPr>
                <w:rFonts w:ascii="宋体" w:hAnsi="宋体"/>
              </w:rPr>
            </w:pPr>
            <w:r>
              <w:rPr>
                <w:rFonts w:ascii="宋体" w:hAnsi="宋体" w:hint="eastAsia"/>
              </w:rPr>
              <w:t>3.打印</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点击打印，打印分片区的备钞清单（金库）</w:t>
            </w:r>
          </w:p>
        </w:tc>
      </w:tr>
    </w:tbl>
    <w:p w:rsidR="004D36BA" w:rsidRDefault="004D36BA" w:rsidP="004D36BA">
      <w:pPr>
        <w:pStyle w:val="5"/>
        <w:rPr>
          <w:rFonts w:ascii="宋体" w:hAnsi="宋体"/>
        </w:rPr>
      </w:pPr>
      <w:bookmarkStart w:id="551" w:name="_Toc173674739"/>
      <w:bookmarkStart w:id="552" w:name="_Toc183917984"/>
      <w:r>
        <w:rPr>
          <w:rFonts w:ascii="宋体" w:hAnsi="宋体" w:hint="eastAsia"/>
        </w:rPr>
        <w:t>十四、备钞汇总－金库（业务代码2146）</w:t>
      </w:r>
      <w:bookmarkEnd w:id="551"/>
      <w:bookmarkEnd w:id="552"/>
    </w:p>
    <w:p w:rsidR="004D36BA" w:rsidRDefault="004D36BA" w:rsidP="0004090F">
      <w:pPr>
        <w:pStyle w:val="6"/>
        <w:spacing w:line="360" w:lineRule="auto"/>
        <w:rPr>
          <w:rFonts w:ascii="宋体" w:eastAsia="宋体" w:hAnsi="宋体"/>
        </w:rPr>
      </w:pPr>
      <w:bookmarkStart w:id="553" w:name="_Toc173674740"/>
      <w:r>
        <w:rPr>
          <w:rFonts w:ascii="宋体" w:eastAsia="宋体" w:hAnsi="宋体" w:hint="eastAsia"/>
        </w:rPr>
        <w:t>（一）功能介绍</w:t>
      </w:r>
      <w:bookmarkEnd w:id="553"/>
    </w:p>
    <w:p w:rsidR="004D36BA" w:rsidRDefault="004D36BA" w:rsidP="004D36BA">
      <w:pPr>
        <w:tabs>
          <w:tab w:val="left" w:pos="540"/>
        </w:tabs>
        <w:ind w:firstLineChars="200" w:firstLine="480"/>
        <w:rPr>
          <w:rFonts w:ascii="宋体" w:hAnsi="宋体"/>
        </w:rPr>
      </w:pPr>
      <w:r>
        <w:rPr>
          <w:rFonts w:ascii="宋体" w:hAnsi="宋体" w:hint="eastAsia"/>
        </w:rPr>
        <w:t>分币种打印某一日金库的需要出库的现金汇总表。</w:t>
      </w:r>
    </w:p>
    <w:p w:rsidR="004D36BA" w:rsidRDefault="004D36BA" w:rsidP="0004090F">
      <w:pPr>
        <w:pStyle w:val="6"/>
        <w:spacing w:line="360" w:lineRule="auto"/>
        <w:rPr>
          <w:rFonts w:ascii="宋体" w:eastAsia="宋体" w:hAnsi="宋体"/>
        </w:rPr>
      </w:pPr>
      <w:bookmarkStart w:id="554" w:name="_Toc173674741"/>
      <w:r>
        <w:rPr>
          <w:rFonts w:ascii="宋体" w:eastAsia="宋体" w:hAnsi="宋体" w:hint="eastAsia"/>
        </w:rPr>
        <w:t>（二）操作要点</w:t>
      </w:r>
      <w:bookmarkEnd w:id="554"/>
    </w:p>
    <w:p w:rsidR="004D36BA" w:rsidRDefault="004D36BA" w:rsidP="004D36BA">
      <w:pPr>
        <w:ind w:firstLineChars="200" w:firstLine="480"/>
        <w:rPr>
          <w:rFonts w:ascii="宋体" w:hAnsi="宋体"/>
        </w:rPr>
      </w:pPr>
      <w:r>
        <w:rPr>
          <w:rFonts w:ascii="宋体" w:hAnsi="宋体" w:hint="eastAsia"/>
        </w:rPr>
        <w:t>只适用于分片区非现场交接的调缴业务，使用普通报表打印机（非PR2打印机）。</w:t>
      </w:r>
    </w:p>
    <w:p w:rsidR="004D36BA" w:rsidRDefault="004D36BA" w:rsidP="0004090F">
      <w:pPr>
        <w:pStyle w:val="6"/>
        <w:spacing w:line="360" w:lineRule="auto"/>
        <w:rPr>
          <w:rFonts w:ascii="宋体" w:eastAsia="宋体" w:hAnsi="宋体"/>
        </w:rPr>
      </w:pPr>
      <w:bookmarkStart w:id="555" w:name="_Toc173674742"/>
      <w:r>
        <w:rPr>
          <w:rFonts w:ascii="宋体" w:eastAsia="宋体" w:hAnsi="宋体" w:hint="eastAsia"/>
        </w:rPr>
        <w:t>（三）操作步骤</w:t>
      </w:r>
      <w:bookmarkEnd w:id="5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rPr>
                <w:rFonts w:ascii="宋体" w:hAnsi="宋体"/>
              </w:rPr>
            </w:pPr>
            <w:r>
              <w:rPr>
                <w:rFonts w:ascii="宋体" w:hAnsi="宋体" w:hint="eastAsia"/>
              </w:rPr>
              <w:t>1.</w:t>
            </w:r>
          </w:p>
        </w:tc>
        <w:tc>
          <w:tcPr>
            <w:tcW w:w="6840" w:type="dxa"/>
          </w:tcPr>
          <w:p w:rsidR="004D36BA" w:rsidRDefault="004D36BA" w:rsidP="004D36BA">
            <w:pPr>
              <w:rPr>
                <w:rFonts w:ascii="宋体" w:hAnsi="宋体"/>
              </w:rPr>
            </w:pPr>
            <w:r>
              <w:rPr>
                <w:rFonts w:ascii="宋体" w:hAnsi="宋体" w:hint="eastAsia"/>
              </w:rPr>
              <w:t>在业务代码栏中输入“2146”后回车，或选择“现金凭证”→“网点现金业务”→“备钞汇总（金库）”操作。</w:t>
            </w:r>
          </w:p>
        </w:tc>
      </w:tr>
      <w:tr w:rsidR="004D36BA">
        <w:tc>
          <w:tcPr>
            <w:tcW w:w="1548" w:type="dxa"/>
          </w:tcPr>
          <w:p w:rsidR="004D36BA" w:rsidRDefault="004D36BA" w:rsidP="004D36BA">
            <w:pPr>
              <w:rPr>
                <w:rFonts w:ascii="宋体" w:hAnsi="宋体"/>
              </w:rPr>
            </w:pPr>
            <w:r>
              <w:rPr>
                <w:rFonts w:ascii="宋体" w:hAnsi="宋体" w:hint="eastAsia"/>
              </w:rPr>
              <w:t>2.查询</w:t>
            </w:r>
          </w:p>
        </w:tc>
        <w:tc>
          <w:tcPr>
            <w:tcW w:w="6840" w:type="dxa"/>
          </w:tcPr>
          <w:p w:rsidR="004D36BA" w:rsidRDefault="004D36BA" w:rsidP="004D36BA">
            <w:pPr>
              <w:rPr>
                <w:rFonts w:ascii="宋体" w:hAnsi="宋体"/>
              </w:rPr>
            </w:pPr>
            <w:r>
              <w:rPr>
                <w:rFonts w:ascii="宋体" w:hAnsi="宋体" w:hint="eastAsia"/>
              </w:rPr>
              <w:t>输入币种和预计出库日期后，选择：“查询5”，系统查询出该日该币种金库需要出库的现金汇总表。</w:t>
            </w:r>
          </w:p>
        </w:tc>
      </w:tr>
      <w:tr w:rsidR="004D36BA">
        <w:trPr>
          <w:cantSplit/>
          <w:trHeight w:val="650"/>
        </w:trPr>
        <w:tc>
          <w:tcPr>
            <w:tcW w:w="1548" w:type="dxa"/>
            <w:tcBorders>
              <w:bottom w:val="single" w:sz="4" w:space="0" w:color="auto"/>
            </w:tcBorders>
          </w:tcPr>
          <w:p w:rsidR="004D36BA" w:rsidRDefault="004D36BA" w:rsidP="004D36BA">
            <w:pPr>
              <w:rPr>
                <w:rFonts w:ascii="宋体" w:hAnsi="宋体"/>
              </w:rPr>
            </w:pPr>
            <w:r>
              <w:rPr>
                <w:rFonts w:ascii="宋体" w:hAnsi="宋体" w:hint="eastAsia"/>
              </w:rPr>
              <w:t>3.打印</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点击打印，打印需要出库的现金汇总表。</w:t>
            </w:r>
          </w:p>
        </w:tc>
      </w:tr>
    </w:tbl>
    <w:p w:rsidR="004D36BA" w:rsidRDefault="004D36BA" w:rsidP="004D36BA">
      <w:pPr>
        <w:pStyle w:val="5"/>
        <w:rPr>
          <w:rFonts w:ascii="宋体" w:hAnsi="宋体"/>
        </w:rPr>
      </w:pPr>
      <w:bookmarkStart w:id="556" w:name="_Toc173674743"/>
      <w:bookmarkStart w:id="557" w:name="_Toc183917985"/>
      <w:r>
        <w:rPr>
          <w:rFonts w:ascii="宋体" w:hAnsi="宋体" w:hint="eastAsia"/>
        </w:rPr>
        <w:t>十五、定期报表－金库（业务代码2147）</w:t>
      </w:r>
      <w:bookmarkEnd w:id="556"/>
      <w:bookmarkEnd w:id="557"/>
    </w:p>
    <w:p w:rsidR="004D36BA" w:rsidRDefault="004D36BA" w:rsidP="0004090F">
      <w:pPr>
        <w:pStyle w:val="6"/>
        <w:spacing w:line="360" w:lineRule="auto"/>
        <w:rPr>
          <w:rFonts w:ascii="宋体" w:eastAsia="宋体" w:hAnsi="宋体"/>
        </w:rPr>
      </w:pPr>
      <w:bookmarkStart w:id="558" w:name="_Toc173674744"/>
      <w:r>
        <w:rPr>
          <w:rFonts w:ascii="宋体" w:eastAsia="宋体" w:hAnsi="宋体" w:hint="eastAsia"/>
        </w:rPr>
        <w:t>（一）功能介绍</w:t>
      </w:r>
      <w:bookmarkEnd w:id="558"/>
    </w:p>
    <w:p w:rsidR="004D36BA" w:rsidRDefault="004D36BA" w:rsidP="004D36BA">
      <w:pPr>
        <w:tabs>
          <w:tab w:val="left" w:pos="540"/>
        </w:tabs>
        <w:ind w:firstLineChars="200" w:firstLine="480"/>
        <w:rPr>
          <w:rFonts w:ascii="宋体" w:hAnsi="宋体"/>
        </w:rPr>
      </w:pPr>
      <w:r>
        <w:rPr>
          <w:rFonts w:ascii="宋体" w:hAnsi="宋体" w:hint="eastAsia"/>
        </w:rPr>
        <w:t>分币种统计并打印某期间网点和金库之间的现金调缴业务汇总数。</w:t>
      </w:r>
    </w:p>
    <w:p w:rsidR="004D36BA" w:rsidRDefault="004D36BA" w:rsidP="0004090F">
      <w:pPr>
        <w:pStyle w:val="6"/>
        <w:spacing w:line="360" w:lineRule="auto"/>
        <w:rPr>
          <w:rFonts w:ascii="宋体" w:eastAsia="宋体" w:hAnsi="宋体"/>
        </w:rPr>
      </w:pPr>
      <w:bookmarkStart w:id="559" w:name="_Toc173674745"/>
      <w:r>
        <w:rPr>
          <w:rFonts w:ascii="宋体" w:eastAsia="宋体" w:hAnsi="宋体" w:hint="eastAsia"/>
        </w:rPr>
        <w:t>（二）操作要点</w:t>
      </w:r>
      <w:bookmarkEnd w:id="559"/>
    </w:p>
    <w:p w:rsidR="004D36BA" w:rsidRDefault="004D36BA" w:rsidP="004D36BA">
      <w:pPr>
        <w:ind w:firstLineChars="200" w:firstLine="480"/>
        <w:rPr>
          <w:rFonts w:ascii="宋体" w:hAnsi="宋体"/>
        </w:rPr>
      </w:pPr>
      <w:r>
        <w:rPr>
          <w:rFonts w:ascii="宋体" w:hAnsi="宋体" w:hint="eastAsia"/>
        </w:rPr>
        <w:t>适用于流通券和残损券现金调缴业务，假币交接不在此功能中统计。使用普通报表打印机（非PR2打印机）。</w:t>
      </w:r>
    </w:p>
    <w:p w:rsidR="004D36BA" w:rsidRDefault="004D36BA" w:rsidP="0004090F">
      <w:pPr>
        <w:pStyle w:val="6"/>
        <w:spacing w:line="360" w:lineRule="auto"/>
        <w:rPr>
          <w:rFonts w:ascii="宋体" w:eastAsia="宋体" w:hAnsi="宋体"/>
        </w:rPr>
      </w:pPr>
      <w:bookmarkStart w:id="560" w:name="_Toc173674746"/>
      <w:r>
        <w:rPr>
          <w:rFonts w:ascii="宋体" w:eastAsia="宋体" w:hAnsi="宋体" w:hint="eastAsia"/>
        </w:rPr>
        <w:lastRenderedPageBreak/>
        <w:t>（三）操作步骤</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rPr>
                <w:rFonts w:ascii="宋体" w:hAnsi="宋体"/>
              </w:rPr>
            </w:pPr>
            <w:r>
              <w:rPr>
                <w:rFonts w:ascii="宋体" w:hAnsi="宋体" w:hint="eastAsia"/>
              </w:rPr>
              <w:t>1.</w:t>
            </w:r>
          </w:p>
        </w:tc>
        <w:tc>
          <w:tcPr>
            <w:tcW w:w="6840" w:type="dxa"/>
          </w:tcPr>
          <w:p w:rsidR="004D36BA" w:rsidRDefault="004D36BA" w:rsidP="004D36BA">
            <w:pPr>
              <w:rPr>
                <w:rFonts w:ascii="宋体" w:hAnsi="宋体"/>
              </w:rPr>
            </w:pPr>
            <w:r>
              <w:rPr>
                <w:rFonts w:ascii="宋体" w:hAnsi="宋体" w:hint="eastAsia"/>
              </w:rPr>
              <w:t>在业务代码栏中输入“2147”后回车，或选择“现金凭证”→“网点现金业务”→“定期报表（金库）”操作。</w:t>
            </w:r>
          </w:p>
        </w:tc>
      </w:tr>
      <w:tr w:rsidR="004D36BA">
        <w:tc>
          <w:tcPr>
            <w:tcW w:w="1548" w:type="dxa"/>
          </w:tcPr>
          <w:p w:rsidR="004D36BA" w:rsidRDefault="004D36BA" w:rsidP="004D36BA">
            <w:pPr>
              <w:rPr>
                <w:rFonts w:ascii="宋体" w:hAnsi="宋体"/>
              </w:rPr>
            </w:pPr>
            <w:r>
              <w:rPr>
                <w:rFonts w:ascii="宋体" w:hAnsi="宋体" w:hint="eastAsia"/>
              </w:rPr>
              <w:t>2.查询</w:t>
            </w:r>
          </w:p>
        </w:tc>
        <w:tc>
          <w:tcPr>
            <w:tcW w:w="6840" w:type="dxa"/>
          </w:tcPr>
          <w:p w:rsidR="004D36BA" w:rsidRDefault="004D36BA" w:rsidP="004D36BA">
            <w:pPr>
              <w:rPr>
                <w:rFonts w:ascii="宋体" w:hAnsi="宋体"/>
              </w:rPr>
            </w:pPr>
            <w:r>
              <w:rPr>
                <w:rFonts w:ascii="宋体" w:hAnsi="宋体" w:hint="eastAsia"/>
              </w:rPr>
              <w:t>输入币种和日期区间后，选择：“查询5”，系统查询出该币种指定期间网点调缴款汇总金额。</w:t>
            </w:r>
          </w:p>
        </w:tc>
      </w:tr>
      <w:tr w:rsidR="004D36BA">
        <w:trPr>
          <w:cantSplit/>
          <w:trHeight w:val="650"/>
        </w:trPr>
        <w:tc>
          <w:tcPr>
            <w:tcW w:w="1548" w:type="dxa"/>
            <w:tcBorders>
              <w:bottom w:val="single" w:sz="4" w:space="0" w:color="auto"/>
            </w:tcBorders>
          </w:tcPr>
          <w:p w:rsidR="004D36BA" w:rsidRDefault="004D36BA" w:rsidP="004D36BA">
            <w:pPr>
              <w:rPr>
                <w:rFonts w:ascii="宋体" w:hAnsi="宋体"/>
              </w:rPr>
            </w:pPr>
            <w:r>
              <w:rPr>
                <w:rFonts w:ascii="宋体" w:hAnsi="宋体" w:hint="eastAsia"/>
              </w:rPr>
              <w:t>3.打印</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点击打印，打印汇总报表。</w:t>
            </w:r>
          </w:p>
        </w:tc>
      </w:tr>
    </w:tbl>
    <w:p w:rsidR="004D36BA" w:rsidRDefault="004D36BA" w:rsidP="004D36BA">
      <w:pPr>
        <w:pStyle w:val="5"/>
        <w:rPr>
          <w:rFonts w:ascii="宋体" w:hAnsi="宋体"/>
        </w:rPr>
      </w:pPr>
      <w:bookmarkStart w:id="561" w:name="_Toc173674747"/>
      <w:bookmarkStart w:id="562" w:name="_Toc183917986"/>
      <w:r>
        <w:rPr>
          <w:rFonts w:ascii="宋体" w:hAnsi="宋体" w:hint="eastAsia"/>
        </w:rPr>
        <w:t>十六、新旧系统现金调缴业务说明</w:t>
      </w:r>
      <w:bookmarkEnd w:id="561"/>
      <w:bookmarkEnd w:id="562"/>
    </w:p>
    <w:p w:rsidR="004D36BA" w:rsidRDefault="004D36BA" w:rsidP="004D36BA">
      <w:pPr>
        <w:tabs>
          <w:tab w:val="left" w:pos="540"/>
        </w:tabs>
        <w:ind w:firstLineChars="200" w:firstLine="480"/>
        <w:rPr>
          <w:rFonts w:ascii="宋体" w:hAnsi="宋体"/>
        </w:rPr>
      </w:pPr>
      <w:r>
        <w:rPr>
          <w:rFonts w:ascii="宋体" w:hAnsi="宋体" w:hint="eastAsia"/>
        </w:rPr>
        <w:t>如需与未上新系统行部发生跨分行现金调缴业务，可以将未上新系统行部作为一个特殊外部行进行处理，这时需将本行核算户口设置为通过对内部资金号20621003手工开立的内部核算户口。资金清算通过“结算业务”－“内部转账”进行，调入时的发起户口号和调出时的接收户口号也必须为本配置中设定的本行核算户口。</w:t>
      </w:r>
    </w:p>
    <w:p w:rsidR="004D36BA" w:rsidRDefault="004D36BA" w:rsidP="004D36BA">
      <w:pPr>
        <w:tabs>
          <w:tab w:val="left" w:pos="540"/>
        </w:tabs>
        <w:ind w:firstLineChars="200" w:firstLine="480"/>
        <w:rPr>
          <w:rFonts w:ascii="宋体" w:hAnsi="宋体"/>
        </w:rPr>
      </w:pPr>
      <w:r>
        <w:rPr>
          <w:rFonts w:ascii="宋体" w:hAnsi="宋体" w:hint="eastAsia"/>
        </w:rPr>
        <w:t>调入时，按照正常流程做完付款凭证签发后，系统自动借记1004科目，贷记20621003户。会计人员通过内部转账业务功能将20621003账户的资金划至出款行。收到现金后，按照正常流程入库，系统自动借记1001科目贷记1004科目。</w:t>
      </w:r>
    </w:p>
    <w:p w:rsidR="004D36BA" w:rsidRDefault="004D36BA" w:rsidP="004D36BA">
      <w:pPr>
        <w:tabs>
          <w:tab w:val="left" w:pos="540"/>
        </w:tabs>
        <w:ind w:firstLineChars="200" w:firstLine="480"/>
        <w:rPr>
          <w:rFonts w:ascii="宋体" w:hAnsi="宋体"/>
        </w:rPr>
        <w:sectPr w:rsidR="004D36BA">
          <w:footerReference w:type="even" r:id="rId187"/>
          <w:pgSz w:w="11906" w:h="16838"/>
          <w:pgMar w:top="1440" w:right="1800" w:bottom="1440" w:left="1800" w:header="851" w:footer="992" w:gutter="0"/>
          <w:cols w:space="425"/>
          <w:docGrid w:type="lines" w:linePitch="312"/>
        </w:sectPr>
      </w:pPr>
      <w:r>
        <w:rPr>
          <w:rFonts w:ascii="宋体" w:hAnsi="宋体" w:hint="eastAsia"/>
        </w:rPr>
        <w:t>调出时，按照正常流程出库后，系统借记1004科目贷记1001科目。收到对方划回的资金，直接入20621003户，然后做回单确认，系统自动借记20621003户，贷记1004科目。</w:t>
      </w:r>
    </w:p>
    <w:p w:rsidR="004D36BA" w:rsidRDefault="004D36BA" w:rsidP="0004090F">
      <w:pPr>
        <w:pStyle w:val="4"/>
        <w:spacing w:before="156" w:after="156"/>
        <w:rPr>
          <w:rFonts w:ascii="宋体" w:eastAsia="宋体" w:hAnsi="宋体"/>
        </w:rPr>
      </w:pPr>
      <w:bookmarkStart w:id="563" w:name="_Toc173674748"/>
      <w:bookmarkStart w:id="564" w:name="_Toc183917987"/>
      <w:bookmarkStart w:id="565" w:name="_Toc186273583"/>
      <w:r>
        <w:rPr>
          <w:rFonts w:ascii="宋体" w:eastAsia="宋体" w:hAnsi="宋体" w:hint="eastAsia"/>
        </w:rPr>
        <w:lastRenderedPageBreak/>
        <w:t>第三节  自助设备管理</w:t>
      </w:r>
      <w:bookmarkEnd w:id="563"/>
      <w:bookmarkEnd w:id="564"/>
      <w:bookmarkEnd w:id="565"/>
    </w:p>
    <w:p w:rsidR="004D36BA" w:rsidRDefault="004D36BA" w:rsidP="004D36BA">
      <w:pPr>
        <w:pStyle w:val="20"/>
        <w:ind w:firstLineChars="200" w:firstLine="480"/>
      </w:pPr>
      <w:r>
        <w:rPr>
          <w:rFonts w:hint="eastAsia"/>
        </w:rPr>
        <w:t>自助设备管理，包括自助设备的清机、交易查询、参数重置等业务操作。其中自助设备清机允许使用“中心模式”或“网点模式”两种不同的模式进行处理。具体说明如下：</w:t>
      </w:r>
    </w:p>
    <w:p w:rsidR="004D36BA" w:rsidRDefault="004D36BA" w:rsidP="004D36BA">
      <w:pPr>
        <w:pStyle w:val="20"/>
        <w:ind w:firstLineChars="200" w:firstLine="480"/>
      </w:pPr>
      <w:r>
        <w:rPr>
          <w:rFonts w:hint="eastAsia"/>
        </w:rPr>
        <w:t>1、中心模式：指该机构由专职的管机员发起清机计划和操作，业务主管负责审批清机计划和特殊业务处理。此种模式适合分行清机中心以及自助设备较多，有专职管机人员的机构使用。使用中心模式下，为了适应不同的业务处理模式，又有两种实施方法：</w:t>
      </w:r>
    </w:p>
    <w:p w:rsidR="004D36BA" w:rsidRDefault="004D36BA" w:rsidP="004D36BA">
      <w:pPr>
        <w:pStyle w:val="20"/>
        <w:numPr>
          <w:ilvl w:val="1"/>
          <w:numId w:val="91"/>
        </w:numPr>
        <w:tabs>
          <w:tab w:val="clear" w:pos="9765"/>
        </w:tabs>
        <w:ind w:firstLineChars="225" w:firstLine="540"/>
      </w:pPr>
      <w:r>
        <w:rPr>
          <w:rFonts w:hint="eastAsia"/>
        </w:rPr>
        <w:t>管机员自己设定计划，并自行清机。此种模式下，管机员依照自己管理的设备，设置清机计划，并自行完成清机各项操作。</w:t>
      </w:r>
    </w:p>
    <w:p w:rsidR="004D36BA" w:rsidRDefault="004D36BA" w:rsidP="004D36BA">
      <w:pPr>
        <w:pStyle w:val="20"/>
        <w:numPr>
          <w:ilvl w:val="1"/>
          <w:numId w:val="91"/>
        </w:numPr>
        <w:tabs>
          <w:tab w:val="clear" w:pos="9765"/>
        </w:tabs>
        <w:ind w:firstLineChars="225" w:firstLine="540"/>
      </w:pPr>
      <w:r>
        <w:rPr>
          <w:rFonts w:hint="eastAsia"/>
        </w:rPr>
        <w:t>管机员设定计划，指派专职的“清机员”负责清机现金操作。此种模式下，管机员负责计划的设定和清机确认（含清机确认放弃）的操作，“清机员”负责出钞确认、自助设备实际清机、入钞确认的操作。清机员在操作过程中，需要在“自助设备清机计划明细表”上详细记载每台设备的处理类型（已处理还是放弃）、回钞金额和最后一笔清机流水号等信息，交给管机员作为清机确认录入的依据。</w:t>
      </w:r>
    </w:p>
    <w:p w:rsidR="004D36BA" w:rsidRDefault="004D36BA" w:rsidP="004D36BA">
      <w:pPr>
        <w:pStyle w:val="20"/>
        <w:ind w:firstLineChars="200" w:firstLine="480"/>
      </w:pPr>
      <w:r>
        <w:rPr>
          <w:rFonts w:hint="eastAsia"/>
        </w:rPr>
        <w:t>2、网点模式：该机构无专职的管机员，由业务主管在建立清机计划时指定清机人员。清机人员启动计划后，系统自动封锁柜员原有的现金尾箱，待清机业务处理完毕后，再对原有的现金尾箱进行解锁。使用网点模式，无需将清机操作人员与自助设备事先绑定，但在清机人员在进行清机操作期间，不能办理其他现金类业务。网点模式适用于自助设备较少，人员相对紧张的网点。网点模式下，可以被主管指定为清机人员的用户，需要有“网点自助设备管理岗”的岗位。</w:t>
      </w:r>
    </w:p>
    <w:p w:rsidR="004D36BA" w:rsidRDefault="004D36BA" w:rsidP="004D36BA">
      <w:pPr>
        <w:pStyle w:val="20"/>
        <w:ind w:firstLineChars="200" w:firstLine="480"/>
      </w:pPr>
      <w:r>
        <w:rPr>
          <w:rFonts w:hint="eastAsia"/>
        </w:rPr>
        <w:t>3、两种模式之间的转换：需要进行清机模式转换的，由分行向总行提交转换申请，由总行修改分行的清机模式参数。修改完毕后，次日生效。模式转换前，必须处理完所有的自助设备清机业务。</w:t>
      </w:r>
    </w:p>
    <w:p w:rsidR="004D36BA" w:rsidRDefault="004D36BA" w:rsidP="004D36BA">
      <w:pPr>
        <w:pStyle w:val="20"/>
        <w:ind w:firstLineChars="200" w:firstLine="480"/>
      </w:pPr>
      <w:r>
        <w:rPr>
          <w:rFonts w:hint="eastAsia"/>
        </w:rPr>
        <w:t>（1）中心模式向网点模式转换：转换完毕后，可将原自助设备尾箱上设置的管理员全部删除，并做自助设备参数重置。</w:t>
      </w:r>
    </w:p>
    <w:p w:rsidR="004D36BA" w:rsidRDefault="004D36BA" w:rsidP="004D36BA">
      <w:pPr>
        <w:pStyle w:val="20"/>
        <w:ind w:firstLineChars="200" w:firstLine="480"/>
      </w:pPr>
      <w:r>
        <w:rPr>
          <w:rFonts w:hint="eastAsia"/>
        </w:rPr>
        <w:t>（2）网点模式向中心模式转换：转换完毕后，需要重新设置自助设备尾箱上的管理员，并做自助设备参数重置。</w:t>
      </w:r>
    </w:p>
    <w:p w:rsidR="004D36BA" w:rsidRDefault="004D36BA" w:rsidP="004D36BA">
      <w:pPr>
        <w:pStyle w:val="20"/>
        <w:ind w:firstLineChars="200" w:firstLine="480"/>
      </w:pPr>
      <w:r>
        <w:rPr>
          <w:rFonts w:hint="eastAsia"/>
        </w:rPr>
        <w:lastRenderedPageBreak/>
        <w:t>4.名词解释：</w:t>
      </w:r>
    </w:p>
    <w:p w:rsidR="004D36BA" w:rsidRDefault="004D36BA" w:rsidP="004D36BA">
      <w:pPr>
        <w:pStyle w:val="20"/>
        <w:ind w:leftChars="200" w:left="1440" w:hangingChars="400" w:hanging="960"/>
      </w:pPr>
      <w:r>
        <w:rPr>
          <w:rFonts w:hint="eastAsia"/>
        </w:rPr>
        <w:t>管机员：设置在自助设备尾箱上的管理人员，可以发起清机计划，并执行该计划。管机员可以覆盖清机员的权限和业务操作。管机员可以适用于各种类型的机构。</w:t>
      </w:r>
    </w:p>
    <w:p w:rsidR="004D36BA" w:rsidRDefault="004D36BA" w:rsidP="004D36BA">
      <w:pPr>
        <w:pStyle w:val="20"/>
        <w:ind w:leftChars="200" w:left="1440" w:hangingChars="400" w:hanging="960"/>
      </w:pPr>
      <w:r>
        <w:rPr>
          <w:rFonts w:hint="eastAsia"/>
        </w:rPr>
        <w:t>清机员：专门进行自助设备清机操作和现金清点的人员。清机员不能发起清机计划，只能按照管机员预先设定的计划执行操作。一般来说，清机员适用于大规模的清机中心。</w:t>
      </w:r>
    </w:p>
    <w:p w:rsidR="004D36BA" w:rsidRDefault="004D36BA" w:rsidP="004D36BA">
      <w:pPr>
        <w:pStyle w:val="20"/>
        <w:ind w:firstLineChars="200" w:firstLine="480"/>
      </w:pPr>
    </w:p>
    <w:p w:rsidR="004D36BA" w:rsidRDefault="004D36BA" w:rsidP="0004090F">
      <w:pPr>
        <w:pStyle w:val="5"/>
        <w:rPr>
          <w:rFonts w:ascii="宋体" w:hAnsi="宋体"/>
        </w:rPr>
      </w:pPr>
      <w:bookmarkStart w:id="566" w:name="_Toc173674749"/>
      <w:bookmarkStart w:id="567" w:name="_Toc183917988"/>
      <w:r>
        <w:rPr>
          <w:rFonts w:ascii="宋体" w:hAnsi="宋体" w:hint="eastAsia"/>
        </w:rPr>
        <w:t>一、设备尾箱参数重置（业务代码2201）</w:t>
      </w:r>
      <w:bookmarkEnd w:id="566"/>
      <w:bookmarkEnd w:id="567"/>
    </w:p>
    <w:p w:rsidR="004D36BA" w:rsidRDefault="004D36BA" w:rsidP="004D36BA">
      <w:pPr>
        <w:pStyle w:val="6"/>
        <w:spacing w:line="360" w:lineRule="auto"/>
        <w:rPr>
          <w:rFonts w:ascii="宋体" w:eastAsia="宋体" w:hAnsi="宋体"/>
        </w:rPr>
      </w:pPr>
      <w:bookmarkStart w:id="568" w:name="_Toc173674750"/>
      <w:r>
        <w:rPr>
          <w:rFonts w:ascii="宋体" w:eastAsia="宋体" w:hAnsi="宋体" w:hint="eastAsia"/>
        </w:rPr>
        <w:t>（一）功能介绍</w:t>
      </w:r>
      <w:bookmarkEnd w:id="568"/>
    </w:p>
    <w:p w:rsidR="004D36BA" w:rsidRDefault="004D36BA" w:rsidP="004D36BA">
      <w:pPr>
        <w:ind w:firstLineChars="200" w:firstLine="480"/>
        <w:rPr>
          <w:rFonts w:ascii="宋体" w:hAnsi="宋体"/>
        </w:rPr>
      </w:pPr>
      <w:r>
        <w:rPr>
          <w:rFonts w:ascii="宋体" w:hAnsi="宋体" w:hint="eastAsia"/>
        </w:rPr>
        <w:t>重置自助设备尾箱参数，使对自助尾箱参数的设置或修改生效。</w:t>
      </w:r>
    </w:p>
    <w:p w:rsidR="004D36BA" w:rsidRDefault="0004090F" w:rsidP="004D36BA">
      <w:pPr>
        <w:ind w:firstLineChars="200" w:firstLine="480"/>
        <w:rPr>
          <w:rFonts w:ascii="宋体" w:hAnsi="宋体"/>
        </w:rPr>
      </w:pPr>
      <w:r>
        <w:rPr>
          <w:rFonts w:ascii="宋体" w:hAnsi="宋体" w:hint="eastAsia"/>
          <w:noProof/>
        </w:rPr>
        <w:drawing>
          <wp:inline distT="0" distB="0" distL="0" distR="0">
            <wp:extent cx="5267325" cy="3543300"/>
            <wp:effectExtent l="1905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8"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4D36BA" w:rsidRDefault="004D36BA" w:rsidP="004D36BA">
      <w:pPr>
        <w:ind w:firstLineChars="200" w:firstLine="480"/>
        <w:jc w:val="center"/>
        <w:rPr>
          <w:rFonts w:ascii="宋体" w:hAnsi="宋体"/>
        </w:rPr>
      </w:pPr>
      <w:r>
        <w:rPr>
          <w:rFonts w:ascii="宋体" w:hAnsi="宋体" w:hint="eastAsia"/>
        </w:rPr>
        <w:t>图1.24</w:t>
      </w:r>
    </w:p>
    <w:p w:rsidR="004D36BA" w:rsidRDefault="004D36BA" w:rsidP="004D36BA">
      <w:pPr>
        <w:pStyle w:val="6"/>
        <w:spacing w:line="360" w:lineRule="auto"/>
        <w:rPr>
          <w:rFonts w:ascii="宋体" w:eastAsia="宋体" w:hAnsi="宋体"/>
        </w:rPr>
      </w:pPr>
      <w:bookmarkStart w:id="569" w:name="_Toc173674751"/>
      <w:r>
        <w:rPr>
          <w:rFonts w:ascii="宋体" w:eastAsia="宋体" w:hAnsi="宋体" w:hint="eastAsia"/>
        </w:rPr>
        <w:t>（二）操作要点</w:t>
      </w:r>
      <w:bookmarkEnd w:id="569"/>
    </w:p>
    <w:p w:rsidR="004D36BA" w:rsidRDefault="004D36BA" w:rsidP="004D36BA">
      <w:pPr>
        <w:numPr>
          <w:ilvl w:val="0"/>
          <w:numId w:val="37"/>
        </w:numPr>
        <w:rPr>
          <w:rFonts w:ascii="宋体" w:hAnsi="宋体"/>
        </w:rPr>
      </w:pPr>
      <w:r>
        <w:rPr>
          <w:rFonts w:ascii="宋体" w:hAnsi="宋体" w:hint="eastAsia"/>
        </w:rPr>
        <w:t>清机模式为“中心模式”时，用户只能对自己管理的处于启用状态的自助设备类现金尾箱进行参数重置。清机模式为“网点模式”时，由网点的自助设</w:t>
      </w:r>
      <w:r>
        <w:rPr>
          <w:rFonts w:ascii="宋体" w:hAnsi="宋体" w:hint="eastAsia"/>
        </w:rPr>
        <w:lastRenderedPageBreak/>
        <w:t>备管理主管或有自助设备管理员岗位的用户进行操作。</w:t>
      </w:r>
    </w:p>
    <w:p w:rsidR="004D36BA" w:rsidRDefault="004D36BA" w:rsidP="004D36BA">
      <w:pPr>
        <w:numPr>
          <w:ilvl w:val="0"/>
          <w:numId w:val="37"/>
        </w:numPr>
        <w:rPr>
          <w:rFonts w:ascii="宋体" w:hAnsi="宋体"/>
        </w:rPr>
      </w:pPr>
      <w:r>
        <w:rPr>
          <w:rFonts w:ascii="宋体" w:hAnsi="宋体" w:hint="eastAsia"/>
        </w:rPr>
        <w:t>新增的自助设备类现金尾箱只有在进行了设备尾箱参数重置后才能进行正常的现金业务操作，包括客户从设备端发起的存取款交易。</w:t>
      </w:r>
    </w:p>
    <w:p w:rsidR="004D36BA" w:rsidRDefault="004D36BA" w:rsidP="004D36BA">
      <w:pPr>
        <w:numPr>
          <w:ilvl w:val="0"/>
          <w:numId w:val="37"/>
        </w:numPr>
        <w:rPr>
          <w:rFonts w:ascii="宋体" w:hAnsi="宋体"/>
        </w:rPr>
      </w:pPr>
      <w:r>
        <w:rPr>
          <w:rFonts w:ascii="宋体" w:hAnsi="宋体" w:hint="eastAsia"/>
        </w:rPr>
        <w:t>设备尾箱重置后，自助设备现金尾箱能够经办的币种为操作用户的现金货币。</w:t>
      </w:r>
    </w:p>
    <w:p w:rsidR="004D36BA" w:rsidRDefault="004D36BA" w:rsidP="004D36BA">
      <w:pPr>
        <w:numPr>
          <w:ilvl w:val="0"/>
          <w:numId w:val="37"/>
        </w:numPr>
        <w:rPr>
          <w:rFonts w:ascii="宋体" w:hAnsi="宋体"/>
        </w:rPr>
      </w:pPr>
      <w:r>
        <w:rPr>
          <w:rFonts w:ascii="宋体" w:hAnsi="宋体" w:hint="eastAsia"/>
        </w:rPr>
        <w:t>对自助设备尾箱参数的修改在设备尾箱参数重置后开始生效。</w:t>
      </w:r>
    </w:p>
    <w:p w:rsidR="004D36BA" w:rsidRDefault="004D36BA" w:rsidP="004D36BA">
      <w:pPr>
        <w:numPr>
          <w:ilvl w:val="0"/>
          <w:numId w:val="37"/>
        </w:numPr>
        <w:rPr>
          <w:rFonts w:ascii="宋体" w:hAnsi="宋体"/>
        </w:rPr>
      </w:pPr>
      <w:r>
        <w:rPr>
          <w:rFonts w:ascii="宋体" w:hAnsi="宋体" w:hint="eastAsia"/>
        </w:rPr>
        <w:t>自助设备尾箱参数重置可以批量重置本网点的所有自助设备，但一次重置的数量不能超过299台，如果超过299台，请分成多个批次处理。</w:t>
      </w:r>
    </w:p>
    <w:p w:rsidR="004D36BA" w:rsidRDefault="004D36BA" w:rsidP="004D36BA">
      <w:pPr>
        <w:rPr>
          <w:rFonts w:ascii="宋体" w:hAnsi="宋体"/>
        </w:rPr>
      </w:pPr>
    </w:p>
    <w:p w:rsidR="004D36BA" w:rsidRDefault="004D36BA" w:rsidP="004D36BA">
      <w:pPr>
        <w:pStyle w:val="6"/>
        <w:spacing w:line="360" w:lineRule="auto"/>
        <w:rPr>
          <w:rFonts w:ascii="宋体" w:eastAsia="宋体" w:hAnsi="宋体"/>
        </w:rPr>
      </w:pPr>
      <w:bookmarkStart w:id="570" w:name="_Toc173674752"/>
      <w:r>
        <w:rPr>
          <w:rFonts w:ascii="宋体" w:eastAsia="宋体" w:hAnsi="宋体" w:hint="eastAsia"/>
        </w:rPr>
        <w:t>（三）操作步骤</w:t>
      </w:r>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26"/>
              </w:numPr>
              <w:rPr>
                <w:rFonts w:ascii="宋体" w:hAnsi="宋体"/>
              </w:rPr>
            </w:pPr>
          </w:p>
        </w:tc>
        <w:tc>
          <w:tcPr>
            <w:tcW w:w="6840" w:type="dxa"/>
            <w:noWrap/>
          </w:tcPr>
          <w:p w:rsidR="004D36BA" w:rsidRDefault="004D36BA" w:rsidP="004D36BA">
            <w:pPr>
              <w:pStyle w:val="a4"/>
              <w:jc w:val="left"/>
              <w:rPr>
                <w:rFonts w:ascii="宋体" w:hAnsi="宋体"/>
              </w:rPr>
            </w:pPr>
            <w:r>
              <w:rPr>
                <w:rFonts w:ascii="宋体" w:hAnsi="宋体" w:hint="eastAsia"/>
              </w:rPr>
              <w:t>在业务代码栏输入“2201”后回车，或选择“现金凭证”→“自助设备管理”→“设备尾箱参数重置”操作。</w:t>
            </w:r>
          </w:p>
        </w:tc>
      </w:tr>
      <w:tr w:rsidR="004D36BA">
        <w:tc>
          <w:tcPr>
            <w:tcW w:w="1548" w:type="dxa"/>
          </w:tcPr>
          <w:p w:rsidR="004D36BA" w:rsidRDefault="004D36BA" w:rsidP="004D36BA">
            <w:pPr>
              <w:numPr>
                <w:ilvl w:val="0"/>
                <w:numId w:val="26"/>
              </w:numPr>
              <w:rPr>
                <w:rFonts w:ascii="宋体" w:hAnsi="宋体"/>
              </w:rPr>
            </w:pPr>
          </w:p>
        </w:tc>
        <w:tc>
          <w:tcPr>
            <w:tcW w:w="6840" w:type="dxa"/>
          </w:tcPr>
          <w:p w:rsidR="004D36BA" w:rsidRDefault="004D36BA" w:rsidP="004D36BA">
            <w:pPr>
              <w:rPr>
                <w:rFonts w:ascii="宋体" w:hAnsi="宋体"/>
              </w:rPr>
            </w:pPr>
            <w:r>
              <w:rPr>
                <w:rFonts w:ascii="宋体" w:hAnsi="宋体" w:hint="eastAsia"/>
              </w:rPr>
              <w:t>输入自助设备经办的现金币种，在现金尾箱列表中选择需要重置的尾箱号（可选择多个）。</w:t>
            </w:r>
          </w:p>
        </w:tc>
      </w:tr>
      <w:tr w:rsidR="004D36BA">
        <w:tc>
          <w:tcPr>
            <w:tcW w:w="1548" w:type="dxa"/>
          </w:tcPr>
          <w:p w:rsidR="004D36BA" w:rsidRDefault="004D36BA" w:rsidP="004D36BA">
            <w:pPr>
              <w:numPr>
                <w:ilvl w:val="0"/>
                <w:numId w:val="26"/>
              </w:numPr>
              <w:rPr>
                <w:rFonts w:ascii="宋体" w:hAnsi="宋体"/>
              </w:rPr>
            </w:pPr>
          </w:p>
        </w:tc>
        <w:tc>
          <w:tcPr>
            <w:tcW w:w="6840" w:type="dxa"/>
          </w:tcPr>
          <w:p w:rsidR="004D36BA" w:rsidRDefault="004D36BA" w:rsidP="004D36BA">
            <w:pPr>
              <w:rPr>
                <w:rFonts w:ascii="宋体" w:hAnsi="宋体"/>
              </w:rPr>
            </w:pPr>
            <w:r>
              <w:rPr>
                <w:rFonts w:ascii="宋体" w:hAnsi="宋体" w:hint="eastAsia"/>
              </w:rPr>
              <w:t>选择：确定，参数重置成功。</w:t>
            </w:r>
          </w:p>
        </w:tc>
      </w:tr>
    </w:tbl>
    <w:p w:rsidR="004D36BA" w:rsidRDefault="004D36BA" w:rsidP="004D36BA">
      <w:pPr>
        <w:pStyle w:val="5"/>
        <w:rPr>
          <w:rFonts w:ascii="宋体" w:hAnsi="宋体"/>
        </w:rPr>
      </w:pPr>
      <w:bookmarkStart w:id="571" w:name="_Toc173674753"/>
      <w:bookmarkStart w:id="572" w:name="_Toc183917989"/>
      <w:r>
        <w:rPr>
          <w:rFonts w:ascii="宋体" w:hAnsi="宋体" w:hint="eastAsia"/>
        </w:rPr>
        <w:t>二、自助设备现金查询（业务代码2202）</w:t>
      </w:r>
      <w:bookmarkEnd w:id="571"/>
      <w:bookmarkEnd w:id="572"/>
    </w:p>
    <w:p w:rsidR="004D36BA" w:rsidRDefault="004D36BA" w:rsidP="004D36BA">
      <w:pPr>
        <w:pStyle w:val="6"/>
        <w:spacing w:line="360" w:lineRule="auto"/>
        <w:rPr>
          <w:rFonts w:ascii="宋体" w:eastAsia="宋体" w:hAnsi="宋体"/>
        </w:rPr>
      </w:pPr>
      <w:bookmarkStart w:id="573" w:name="_Toc173674754"/>
      <w:r>
        <w:rPr>
          <w:rFonts w:ascii="宋体" w:eastAsia="宋体" w:hAnsi="宋体" w:hint="eastAsia"/>
        </w:rPr>
        <w:t>（一）功能介绍</w:t>
      </w:r>
      <w:bookmarkEnd w:id="573"/>
    </w:p>
    <w:p w:rsidR="004D36BA" w:rsidRDefault="004D36BA" w:rsidP="004D36BA">
      <w:pPr>
        <w:ind w:firstLineChars="200" w:firstLine="480"/>
        <w:rPr>
          <w:rFonts w:ascii="宋体" w:hAnsi="宋体"/>
        </w:rPr>
      </w:pPr>
      <w:r>
        <w:rPr>
          <w:rFonts w:ascii="宋体" w:hAnsi="宋体" w:hint="eastAsia"/>
        </w:rPr>
        <w:t>查询自助设备现金尾箱的现金库存余额以及收付流水交易。</w:t>
      </w:r>
    </w:p>
    <w:p w:rsidR="004D36BA" w:rsidRDefault="0004090F" w:rsidP="004D36BA">
      <w:pPr>
        <w:ind w:firstLineChars="200" w:firstLine="480"/>
        <w:rPr>
          <w:rFonts w:ascii="宋体" w:hAnsi="宋体"/>
        </w:rPr>
      </w:pPr>
      <w:r>
        <w:rPr>
          <w:rFonts w:ascii="宋体" w:hAnsi="宋体" w:hint="eastAsia"/>
          <w:noProof/>
        </w:rPr>
        <w:lastRenderedPageBreak/>
        <w:drawing>
          <wp:inline distT="0" distB="0" distL="0" distR="0">
            <wp:extent cx="5267325" cy="3114675"/>
            <wp:effectExtent l="1905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9" cstate="print"/>
                    <a:srcRect/>
                    <a:stretch>
                      <a:fillRect/>
                    </a:stretch>
                  </pic:blipFill>
                  <pic:spPr bwMode="auto">
                    <a:xfrm>
                      <a:off x="0" y="0"/>
                      <a:ext cx="5267325" cy="3114675"/>
                    </a:xfrm>
                    <a:prstGeom prst="rect">
                      <a:avLst/>
                    </a:prstGeom>
                    <a:noFill/>
                    <a:ln w="9525">
                      <a:noFill/>
                      <a:miter lim="800000"/>
                      <a:headEnd/>
                      <a:tailEnd/>
                    </a:ln>
                  </pic:spPr>
                </pic:pic>
              </a:graphicData>
            </a:graphic>
          </wp:inline>
        </w:drawing>
      </w:r>
    </w:p>
    <w:p w:rsidR="004D36BA" w:rsidRDefault="004D36BA" w:rsidP="004D36BA">
      <w:pPr>
        <w:ind w:firstLineChars="200" w:firstLine="480"/>
        <w:jc w:val="center"/>
        <w:rPr>
          <w:rFonts w:ascii="宋体" w:hAnsi="宋体"/>
        </w:rPr>
      </w:pPr>
      <w:r>
        <w:rPr>
          <w:rFonts w:ascii="宋体" w:hAnsi="宋体" w:hint="eastAsia"/>
        </w:rPr>
        <w:t>图1.25</w:t>
      </w:r>
    </w:p>
    <w:p w:rsidR="004D36BA" w:rsidRDefault="0004090F" w:rsidP="004D36BA">
      <w:pPr>
        <w:ind w:firstLineChars="200" w:firstLine="480"/>
        <w:rPr>
          <w:rFonts w:ascii="宋体" w:hAnsi="宋体"/>
        </w:rPr>
      </w:pPr>
      <w:r>
        <w:rPr>
          <w:rFonts w:ascii="宋体" w:hAnsi="宋体" w:hint="eastAsia"/>
          <w:noProof/>
        </w:rPr>
        <w:drawing>
          <wp:inline distT="0" distB="0" distL="0" distR="0">
            <wp:extent cx="5276850" cy="2905125"/>
            <wp:effectExtent l="1905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0" cstate="print"/>
                    <a:srcRect/>
                    <a:stretch>
                      <a:fillRect/>
                    </a:stretch>
                  </pic:blipFill>
                  <pic:spPr bwMode="auto">
                    <a:xfrm>
                      <a:off x="0" y="0"/>
                      <a:ext cx="5276850" cy="2905125"/>
                    </a:xfrm>
                    <a:prstGeom prst="rect">
                      <a:avLst/>
                    </a:prstGeom>
                    <a:noFill/>
                    <a:ln w="9525">
                      <a:noFill/>
                      <a:miter lim="800000"/>
                      <a:headEnd/>
                      <a:tailEnd/>
                    </a:ln>
                  </pic:spPr>
                </pic:pic>
              </a:graphicData>
            </a:graphic>
          </wp:inline>
        </w:drawing>
      </w:r>
    </w:p>
    <w:p w:rsidR="004D36BA" w:rsidRDefault="004D36BA" w:rsidP="004D36BA">
      <w:pPr>
        <w:ind w:firstLineChars="200" w:firstLine="480"/>
        <w:jc w:val="center"/>
        <w:rPr>
          <w:rFonts w:ascii="宋体" w:hAnsi="宋体"/>
        </w:rPr>
      </w:pPr>
      <w:r>
        <w:rPr>
          <w:rFonts w:ascii="宋体" w:hAnsi="宋体" w:hint="eastAsia"/>
        </w:rPr>
        <w:t>图1.26</w:t>
      </w:r>
    </w:p>
    <w:p w:rsidR="004D36BA" w:rsidRDefault="004D36BA" w:rsidP="004D36BA">
      <w:pPr>
        <w:ind w:firstLineChars="200" w:firstLine="480"/>
        <w:rPr>
          <w:rFonts w:ascii="宋体" w:hAnsi="宋体"/>
        </w:rPr>
      </w:pPr>
    </w:p>
    <w:p w:rsidR="004D36BA" w:rsidRDefault="004D36BA" w:rsidP="004D36BA">
      <w:pPr>
        <w:pStyle w:val="6"/>
        <w:spacing w:line="360" w:lineRule="auto"/>
        <w:rPr>
          <w:rFonts w:ascii="宋体" w:eastAsia="宋体" w:hAnsi="宋体"/>
        </w:rPr>
      </w:pPr>
      <w:bookmarkStart w:id="574" w:name="_Toc173674755"/>
      <w:r>
        <w:rPr>
          <w:rFonts w:ascii="宋体" w:eastAsia="宋体" w:hAnsi="宋体" w:hint="eastAsia"/>
        </w:rPr>
        <w:t>（二）术语解释及参数说明</w:t>
      </w:r>
      <w:bookmarkEnd w:id="574"/>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rPr>
                <w:rFonts w:ascii="宋体" w:hAnsi="宋体"/>
              </w:rPr>
            </w:pPr>
            <w:r>
              <w:rPr>
                <w:rFonts w:ascii="宋体" w:hAnsi="宋体" w:hint="eastAsia"/>
              </w:rPr>
              <w:t>客户/账户号</w:t>
            </w:r>
          </w:p>
        </w:tc>
        <w:tc>
          <w:tcPr>
            <w:tcW w:w="6300" w:type="dxa"/>
          </w:tcPr>
          <w:p w:rsidR="004D36BA" w:rsidRDefault="004D36BA" w:rsidP="004D36BA">
            <w:pPr>
              <w:rPr>
                <w:rFonts w:ascii="宋体" w:hAnsi="宋体"/>
              </w:rPr>
            </w:pPr>
            <w:r>
              <w:rPr>
                <w:rFonts w:ascii="宋体" w:hAnsi="宋体" w:hint="eastAsia"/>
              </w:rPr>
              <w:t>每一笔自助设备存取款交易的卡号，包括本行一卡通（含异地分行一卡通）、本行信用卡、银联卡等。该账号与自助设备本身记载的存取款账号一致，便于查询和确认交易状态。</w:t>
            </w:r>
          </w:p>
        </w:tc>
      </w:tr>
      <w:tr w:rsidR="004D36BA">
        <w:tc>
          <w:tcPr>
            <w:tcW w:w="2088" w:type="dxa"/>
          </w:tcPr>
          <w:p w:rsidR="004D36BA" w:rsidRDefault="004D36BA" w:rsidP="004D36BA">
            <w:pPr>
              <w:rPr>
                <w:rFonts w:ascii="宋体" w:hAnsi="宋体"/>
              </w:rPr>
            </w:pPr>
            <w:r>
              <w:rPr>
                <w:rFonts w:ascii="宋体" w:hAnsi="宋体" w:hint="eastAsia"/>
              </w:rPr>
              <w:lastRenderedPageBreak/>
              <w:t>设备参考流水号</w:t>
            </w:r>
          </w:p>
        </w:tc>
        <w:tc>
          <w:tcPr>
            <w:tcW w:w="6300" w:type="dxa"/>
          </w:tcPr>
          <w:p w:rsidR="004D36BA" w:rsidRDefault="004D36BA" w:rsidP="004D36BA">
            <w:pPr>
              <w:rPr>
                <w:rFonts w:ascii="宋体" w:hAnsi="宋体"/>
              </w:rPr>
            </w:pPr>
            <w:r>
              <w:rPr>
                <w:rFonts w:ascii="宋体" w:hAnsi="宋体" w:hint="eastAsia"/>
              </w:rPr>
              <w:t>根据自助设备流水生成的交易流水号，清机确认时，需要输入该流水号。</w:t>
            </w:r>
          </w:p>
        </w:tc>
      </w:tr>
      <w:tr w:rsidR="004D36BA">
        <w:tc>
          <w:tcPr>
            <w:tcW w:w="2088" w:type="dxa"/>
          </w:tcPr>
          <w:p w:rsidR="004D36BA" w:rsidRDefault="004D36BA" w:rsidP="004D36BA">
            <w:pPr>
              <w:rPr>
                <w:rFonts w:ascii="宋体" w:hAnsi="宋体"/>
              </w:rPr>
            </w:pPr>
            <w:r>
              <w:rPr>
                <w:rFonts w:ascii="宋体" w:hAnsi="宋体" w:hint="eastAsia"/>
              </w:rPr>
              <w:t>收付状态</w:t>
            </w:r>
          </w:p>
        </w:tc>
        <w:tc>
          <w:tcPr>
            <w:tcW w:w="6300" w:type="dxa"/>
          </w:tcPr>
          <w:p w:rsidR="004D36BA" w:rsidRDefault="004D36BA" w:rsidP="004D36BA">
            <w:pPr>
              <w:rPr>
                <w:rFonts w:ascii="宋体" w:hAnsi="宋体"/>
              </w:rPr>
            </w:pPr>
            <w:r>
              <w:rPr>
                <w:rFonts w:ascii="宋体" w:hAnsi="宋体" w:hint="eastAsia"/>
              </w:rPr>
              <w:t>指该笔业务的主机交易状态：“已收付”为正常完成，系统已经记账，“作废”指被交易冲正，系统未记账。</w:t>
            </w:r>
          </w:p>
        </w:tc>
      </w:tr>
    </w:tbl>
    <w:p w:rsidR="004D36BA" w:rsidRDefault="004D36BA" w:rsidP="004D36BA">
      <w:pPr>
        <w:pStyle w:val="6"/>
        <w:spacing w:line="360" w:lineRule="auto"/>
        <w:rPr>
          <w:rFonts w:ascii="宋体" w:eastAsia="宋体" w:hAnsi="宋体"/>
        </w:rPr>
      </w:pPr>
      <w:bookmarkStart w:id="575" w:name="_Toc173674756"/>
      <w:r>
        <w:rPr>
          <w:rFonts w:ascii="宋体" w:eastAsia="宋体" w:hAnsi="宋体" w:hint="eastAsia"/>
        </w:rPr>
        <w:t>（三）操作要点</w:t>
      </w:r>
      <w:bookmarkEnd w:id="575"/>
    </w:p>
    <w:p w:rsidR="004D36BA" w:rsidRDefault="004D36BA" w:rsidP="004D36BA">
      <w:pPr>
        <w:numPr>
          <w:ilvl w:val="1"/>
          <w:numId w:val="107"/>
        </w:numPr>
        <w:rPr>
          <w:rFonts w:ascii="宋体" w:hAnsi="宋体"/>
        </w:rPr>
      </w:pPr>
      <w:r>
        <w:rPr>
          <w:rFonts w:ascii="宋体" w:hAnsi="宋体" w:hint="eastAsia"/>
        </w:rPr>
        <w:t>可以输入查询条件以查询指定范围的自助设备类现金尾箱的库存余额信息。不输入条件时查询所有的自助设备类现金尾箱。</w:t>
      </w:r>
    </w:p>
    <w:p w:rsidR="004D36BA" w:rsidRDefault="004D36BA" w:rsidP="004D36BA">
      <w:pPr>
        <w:numPr>
          <w:ilvl w:val="1"/>
          <w:numId w:val="107"/>
        </w:numPr>
        <w:rPr>
          <w:rFonts w:ascii="宋体" w:hAnsi="宋体"/>
        </w:rPr>
      </w:pPr>
      <w:r>
        <w:rPr>
          <w:rFonts w:ascii="宋体" w:hAnsi="宋体" w:hint="eastAsia"/>
        </w:rPr>
        <w:t>选定尾箱后，可以查询该尾箱的现金收付交易。</w:t>
      </w:r>
    </w:p>
    <w:p w:rsidR="004D36BA" w:rsidRDefault="004D36BA" w:rsidP="004D36BA">
      <w:pPr>
        <w:numPr>
          <w:ilvl w:val="1"/>
          <w:numId w:val="107"/>
        </w:numPr>
        <w:rPr>
          <w:rFonts w:ascii="宋体" w:hAnsi="宋体"/>
        </w:rPr>
      </w:pPr>
      <w:r>
        <w:rPr>
          <w:rFonts w:ascii="宋体" w:hAnsi="宋体" w:hint="eastAsia"/>
        </w:rPr>
        <w:t>只能查询本机构或辖属机构的自助设备类现金尾箱。</w:t>
      </w:r>
    </w:p>
    <w:p w:rsidR="004D36BA" w:rsidRDefault="004D36BA" w:rsidP="004D36BA">
      <w:pPr>
        <w:numPr>
          <w:ilvl w:val="1"/>
          <w:numId w:val="107"/>
        </w:numPr>
        <w:rPr>
          <w:rFonts w:ascii="宋体" w:hAnsi="宋体"/>
        </w:rPr>
      </w:pPr>
      <w:r>
        <w:rPr>
          <w:rFonts w:ascii="宋体" w:hAnsi="宋体" w:hint="eastAsia"/>
        </w:rPr>
        <w:t>查询到的尾箱余额为实时余额。</w:t>
      </w:r>
    </w:p>
    <w:p w:rsidR="004D36BA" w:rsidRDefault="004D36BA" w:rsidP="004D36BA">
      <w:pPr>
        <w:numPr>
          <w:ilvl w:val="1"/>
          <w:numId w:val="107"/>
        </w:numPr>
        <w:rPr>
          <w:rFonts w:ascii="宋体" w:hAnsi="宋体"/>
        </w:rPr>
      </w:pPr>
      <w:r>
        <w:rPr>
          <w:rFonts w:ascii="宋体" w:hAnsi="宋体" w:hint="eastAsia"/>
        </w:rPr>
        <w:t>查询收付交易时，每更换一台设备，都需要重新点击“查询”。</w:t>
      </w:r>
    </w:p>
    <w:p w:rsidR="004D36BA" w:rsidRDefault="004D36BA" w:rsidP="004D36BA">
      <w:pPr>
        <w:numPr>
          <w:ilvl w:val="1"/>
          <w:numId w:val="107"/>
        </w:numPr>
        <w:rPr>
          <w:rFonts w:ascii="宋体" w:hAnsi="宋体"/>
        </w:rPr>
      </w:pPr>
      <w:r>
        <w:rPr>
          <w:rFonts w:ascii="宋体" w:hAnsi="宋体" w:hint="eastAsia"/>
        </w:rPr>
        <w:t>收付交易中的“收付合计数”，需要将满足条件的交易全部显示完毕后，再点击“收付合计”进行计算。收付状态标记为“作废”的，不纳入计算。</w:t>
      </w:r>
    </w:p>
    <w:p w:rsidR="004D36BA" w:rsidRDefault="004D36BA" w:rsidP="004D36BA">
      <w:pPr>
        <w:numPr>
          <w:ilvl w:val="1"/>
          <w:numId w:val="107"/>
        </w:numPr>
        <w:rPr>
          <w:rFonts w:ascii="宋体" w:hAnsi="宋体"/>
        </w:rPr>
      </w:pPr>
      <w:r>
        <w:rPr>
          <w:rFonts w:ascii="宋体" w:hAnsi="宋体" w:hint="eastAsia"/>
        </w:rPr>
        <w:t>收付交易中的各项要素信息可以帮助清机人员核对自助设备长短款，并确定异常交易。</w:t>
      </w:r>
    </w:p>
    <w:p w:rsidR="004D36BA" w:rsidRDefault="004D36BA" w:rsidP="004D36BA">
      <w:pPr>
        <w:numPr>
          <w:ilvl w:val="1"/>
          <w:numId w:val="107"/>
        </w:numPr>
        <w:rPr>
          <w:rFonts w:ascii="宋体" w:hAnsi="宋体"/>
        </w:rPr>
      </w:pPr>
      <w:r>
        <w:rPr>
          <w:rFonts w:ascii="宋体" w:hAnsi="宋体" w:hint="eastAsia"/>
        </w:rPr>
        <w:t>特别提示：自助设备现金查询中是按照尾箱类型和编号排序的，查询指定尾箱的收付交易时，需要注意其对应的尾箱名称。</w:t>
      </w:r>
    </w:p>
    <w:p w:rsidR="004D36BA" w:rsidRDefault="004D36BA" w:rsidP="004D36BA">
      <w:pPr>
        <w:pStyle w:val="6"/>
        <w:spacing w:line="360" w:lineRule="auto"/>
        <w:rPr>
          <w:rFonts w:ascii="宋体" w:eastAsia="宋体" w:hAnsi="宋体"/>
        </w:rPr>
      </w:pPr>
      <w:bookmarkStart w:id="576" w:name="_Toc173674757"/>
      <w:r>
        <w:rPr>
          <w:rFonts w:ascii="宋体" w:eastAsia="宋体" w:hAnsi="宋体" w:hint="eastAsia"/>
        </w:rPr>
        <w:t>（三）操作步骤</w:t>
      </w:r>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109"/>
              </w:numPr>
              <w:rPr>
                <w:rFonts w:ascii="宋体" w:hAnsi="宋体"/>
              </w:rPr>
            </w:pPr>
          </w:p>
        </w:tc>
        <w:tc>
          <w:tcPr>
            <w:tcW w:w="6840" w:type="dxa"/>
            <w:noWrap/>
          </w:tcPr>
          <w:p w:rsidR="004D36BA" w:rsidRDefault="004D36BA" w:rsidP="004D36BA">
            <w:pPr>
              <w:pStyle w:val="a4"/>
              <w:jc w:val="left"/>
              <w:rPr>
                <w:rFonts w:ascii="宋体" w:hAnsi="宋体"/>
              </w:rPr>
            </w:pPr>
            <w:r>
              <w:rPr>
                <w:rFonts w:ascii="宋体" w:hAnsi="宋体" w:hint="eastAsia"/>
              </w:rPr>
              <w:t>在业务代码输入“2202”后回车，或选择“现金凭证”→“自助设备管理”→“自助设备现金查询”操作。</w:t>
            </w:r>
          </w:p>
        </w:tc>
      </w:tr>
      <w:tr w:rsidR="004D36BA">
        <w:tc>
          <w:tcPr>
            <w:tcW w:w="1548" w:type="dxa"/>
          </w:tcPr>
          <w:p w:rsidR="004D36BA" w:rsidRDefault="004D36BA" w:rsidP="004D36BA">
            <w:pPr>
              <w:numPr>
                <w:ilvl w:val="0"/>
                <w:numId w:val="109"/>
              </w:numPr>
              <w:rPr>
                <w:rFonts w:ascii="宋体" w:hAnsi="宋体"/>
              </w:rPr>
            </w:pPr>
          </w:p>
        </w:tc>
        <w:tc>
          <w:tcPr>
            <w:tcW w:w="6840" w:type="dxa"/>
          </w:tcPr>
          <w:p w:rsidR="004D36BA" w:rsidRDefault="004D36BA" w:rsidP="004D36BA">
            <w:pPr>
              <w:rPr>
                <w:rFonts w:ascii="宋体" w:hAnsi="宋体"/>
              </w:rPr>
            </w:pPr>
            <w:r>
              <w:rPr>
                <w:rFonts w:ascii="宋体" w:hAnsi="宋体" w:hint="eastAsia"/>
              </w:rPr>
              <w:t>输入自助设备类现金尾箱所属的机构号、自助设备类现金尾箱的尾箱号码，选择：查询。系统显示当前符合条件的自助设备尾箱余额情况。</w:t>
            </w:r>
          </w:p>
        </w:tc>
      </w:tr>
      <w:tr w:rsidR="004D36BA">
        <w:tc>
          <w:tcPr>
            <w:tcW w:w="1548" w:type="dxa"/>
          </w:tcPr>
          <w:p w:rsidR="004D36BA" w:rsidRDefault="004D36BA" w:rsidP="004D36BA">
            <w:pPr>
              <w:numPr>
                <w:ilvl w:val="0"/>
                <w:numId w:val="109"/>
              </w:numPr>
              <w:rPr>
                <w:rFonts w:ascii="宋体" w:hAnsi="宋体"/>
              </w:rPr>
            </w:pPr>
          </w:p>
        </w:tc>
        <w:tc>
          <w:tcPr>
            <w:tcW w:w="6840" w:type="dxa"/>
          </w:tcPr>
          <w:p w:rsidR="004D36BA" w:rsidRDefault="004D36BA" w:rsidP="004D36BA">
            <w:pPr>
              <w:rPr>
                <w:rFonts w:ascii="宋体" w:hAnsi="宋体"/>
              </w:rPr>
            </w:pPr>
            <w:r>
              <w:rPr>
                <w:rFonts w:ascii="宋体" w:hAnsi="宋体" w:hint="eastAsia"/>
              </w:rPr>
              <w:t xml:space="preserve">选定一个自助设备，点击“收付交易” </w:t>
            </w:r>
            <w:r w:rsidR="0004090F">
              <w:rPr>
                <w:rFonts w:ascii="宋体" w:hAnsi="宋体" w:hint="eastAsia"/>
                <w:noProof/>
              </w:rPr>
              <w:drawing>
                <wp:inline distT="0" distB="0" distL="0" distR="0">
                  <wp:extent cx="1247775" cy="200025"/>
                  <wp:effectExtent l="1905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1" cstate="print"/>
                          <a:srcRect/>
                          <a:stretch>
                            <a:fillRect/>
                          </a:stretch>
                        </pic:blipFill>
                        <pic:spPr bwMode="auto">
                          <a:xfrm>
                            <a:off x="0" y="0"/>
                            <a:ext cx="1247775" cy="200025"/>
                          </a:xfrm>
                          <a:prstGeom prst="rect">
                            <a:avLst/>
                          </a:prstGeom>
                          <a:noFill/>
                          <a:ln w="9525">
                            <a:noFill/>
                            <a:miter lim="800000"/>
                            <a:headEnd/>
                            <a:tailEnd/>
                          </a:ln>
                        </pic:spPr>
                      </pic:pic>
                    </a:graphicData>
                  </a:graphic>
                </wp:inline>
              </w:drawing>
            </w:r>
            <w:r>
              <w:rPr>
                <w:rFonts w:ascii="宋体" w:hAnsi="宋体" w:hint="eastAsia"/>
              </w:rPr>
              <w:t xml:space="preserve"> ，进入收付交易查询画面。输入起止日期，点击查询，系统查询符合条件的自助设备现金收付交易。</w:t>
            </w:r>
          </w:p>
        </w:tc>
      </w:tr>
    </w:tbl>
    <w:p w:rsidR="004D36BA" w:rsidRDefault="004D36BA" w:rsidP="004D36BA">
      <w:pPr>
        <w:pStyle w:val="5"/>
        <w:rPr>
          <w:rFonts w:ascii="宋体" w:hAnsi="宋体"/>
        </w:rPr>
      </w:pPr>
      <w:bookmarkStart w:id="577" w:name="_Toc173674758"/>
      <w:bookmarkStart w:id="578" w:name="_Toc183917990"/>
      <w:r>
        <w:rPr>
          <w:rFonts w:ascii="宋体" w:hAnsi="宋体" w:hint="eastAsia"/>
        </w:rPr>
        <w:lastRenderedPageBreak/>
        <w:t>三、自助设备综合查询（业务代码2208）</w:t>
      </w:r>
      <w:bookmarkEnd w:id="577"/>
      <w:bookmarkEnd w:id="578"/>
    </w:p>
    <w:p w:rsidR="004D36BA" w:rsidRDefault="004D36BA" w:rsidP="004D36BA">
      <w:pPr>
        <w:pStyle w:val="6"/>
        <w:spacing w:line="360" w:lineRule="auto"/>
        <w:rPr>
          <w:rFonts w:ascii="宋体" w:eastAsia="宋体" w:hAnsi="宋体"/>
        </w:rPr>
      </w:pPr>
      <w:bookmarkStart w:id="579" w:name="_Toc173674759"/>
      <w:r>
        <w:rPr>
          <w:rFonts w:ascii="宋体" w:eastAsia="宋体" w:hAnsi="宋体" w:hint="eastAsia"/>
        </w:rPr>
        <w:t>（一）功能介绍</w:t>
      </w:r>
      <w:bookmarkEnd w:id="579"/>
    </w:p>
    <w:p w:rsidR="004D36BA" w:rsidRDefault="004D36BA" w:rsidP="004D36BA">
      <w:pPr>
        <w:ind w:firstLineChars="200" w:firstLine="480"/>
        <w:rPr>
          <w:rFonts w:ascii="宋体" w:hAnsi="宋体"/>
        </w:rPr>
      </w:pPr>
      <w:r>
        <w:rPr>
          <w:rFonts w:ascii="宋体" w:hAnsi="宋体" w:hint="eastAsia"/>
        </w:rPr>
        <w:t>对自助设备清机计划的综合查询。</w:t>
      </w:r>
    </w:p>
    <w:p w:rsidR="004D36BA" w:rsidRDefault="0004090F" w:rsidP="004D36BA">
      <w:pPr>
        <w:rPr>
          <w:rFonts w:ascii="宋体" w:hAnsi="宋体"/>
        </w:rPr>
      </w:pPr>
      <w:r>
        <w:rPr>
          <w:rFonts w:ascii="宋体" w:hAnsi="宋体" w:hint="eastAsia"/>
          <w:noProof/>
        </w:rPr>
        <w:drawing>
          <wp:inline distT="0" distB="0" distL="0" distR="0">
            <wp:extent cx="5267325" cy="1419225"/>
            <wp:effectExtent l="1905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2" cstate="print"/>
                    <a:srcRect/>
                    <a:stretch>
                      <a:fillRect/>
                    </a:stretch>
                  </pic:blipFill>
                  <pic:spPr bwMode="auto">
                    <a:xfrm>
                      <a:off x="0" y="0"/>
                      <a:ext cx="5267325" cy="1419225"/>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图1.27</w:t>
      </w:r>
    </w:p>
    <w:p w:rsidR="004D36BA" w:rsidRDefault="0004090F" w:rsidP="004D36BA">
      <w:pPr>
        <w:jc w:val="center"/>
        <w:rPr>
          <w:rFonts w:ascii="宋体" w:hAnsi="宋体"/>
        </w:rPr>
      </w:pPr>
      <w:r>
        <w:rPr>
          <w:rFonts w:ascii="宋体" w:hAnsi="宋体" w:hint="eastAsia"/>
          <w:noProof/>
        </w:rPr>
        <w:drawing>
          <wp:inline distT="0" distB="0" distL="0" distR="0">
            <wp:extent cx="5276850" cy="3248025"/>
            <wp:effectExtent l="1905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3" cstate="print"/>
                    <a:srcRect/>
                    <a:stretch>
                      <a:fillRect/>
                    </a:stretch>
                  </pic:blipFill>
                  <pic:spPr bwMode="auto">
                    <a:xfrm>
                      <a:off x="0" y="0"/>
                      <a:ext cx="5276850" cy="3248025"/>
                    </a:xfrm>
                    <a:prstGeom prst="rect">
                      <a:avLst/>
                    </a:prstGeom>
                    <a:noFill/>
                    <a:ln w="9525">
                      <a:noFill/>
                      <a:miter lim="800000"/>
                      <a:headEnd/>
                      <a:tailEnd/>
                    </a:ln>
                  </pic:spPr>
                </pic:pic>
              </a:graphicData>
            </a:graphic>
          </wp:inline>
        </w:drawing>
      </w:r>
    </w:p>
    <w:p w:rsidR="004D36BA" w:rsidRDefault="004D36BA" w:rsidP="004D36BA">
      <w:pPr>
        <w:jc w:val="center"/>
        <w:rPr>
          <w:rFonts w:ascii="宋体" w:hAnsi="宋体"/>
        </w:rPr>
      </w:pPr>
      <w:r>
        <w:rPr>
          <w:rFonts w:ascii="宋体" w:hAnsi="宋体" w:hint="eastAsia"/>
        </w:rPr>
        <w:t>图1.28</w:t>
      </w:r>
    </w:p>
    <w:p w:rsidR="004D36BA" w:rsidRDefault="004D36BA" w:rsidP="004D36BA">
      <w:pPr>
        <w:pStyle w:val="6"/>
        <w:spacing w:line="360" w:lineRule="auto"/>
        <w:rPr>
          <w:rFonts w:ascii="宋体" w:eastAsia="宋体" w:hAnsi="宋体"/>
        </w:rPr>
      </w:pPr>
      <w:bookmarkStart w:id="580" w:name="_Toc173674760"/>
      <w:r>
        <w:rPr>
          <w:rFonts w:ascii="宋体" w:eastAsia="宋体" w:hAnsi="宋体" w:hint="eastAsia"/>
        </w:rPr>
        <w:t>（二）术语解释及参数说明</w:t>
      </w:r>
      <w:bookmarkEnd w:id="580"/>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rPr>
                <w:rFonts w:ascii="宋体" w:hAnsi="宋体"/>
              </w:rPr>
            </w:pPr>
            <w:r>
              <w:rPr>
                <w:rFonts w:ascii="宋体" w:hAnsi="宋体" w:hint="eastAsia"/>
              </w:rPr>
              <w:t>计划编号</w:t>
            </w:r>
          </w:p>
        </w:tc>
        <w:tc>
          <w:tcPr>
            <w:tcW w:w="6300" w:type="dxa"/>
          </w:tcPr>
          <w:p w:rsidR="004D36BA" w:rsidRDefault="004D36BA" w:rsidP="004D36BA">
            <w:pPr>
              <w:rPr>
                <w:rFonts w:ascii="宋体" w:hAnsi="宋体"/>
              </w:rPr>
            </w:pPr>
            <w:r>
              <w:rPr>
                <w:rFonts w:ascii="宋体" w:hAnsi="宋体" w:hint="eastAsia"/>
              </w:rPr>
              <w:t>每一笔自助设备清机计划的编号。在自助设备清机申请成功后由系统自动生成。</w:t>
            </w:r>
          </w:p>
        </w:tc>
      </w:tr>
      <w:tr w:rsidR="004D36BA">
        <w:tc>
          <w:tcPr>
            <w:tcW w:w="2088" w:type="dxa"/>
          </w:tcPr>
          <w:p w:rsidR="004D36BA" w:rsidRDefault="004D36BA" w:rsidP="004D36BA">
            <w:pPr>
              <w:rPr>
                <w:rFonts w:ascii="宋体" w:hAnsi="宋体"/>
              </w:rPr>
            </w:pPr>
            <w:r>
              <w:rPr>
                <w:rFonts w:ascii="宋体" w:hAnsi="宋体" w:hint="eastAsia"/>
              </w:rPr>
              <w:t>计划币种</w:t>
            </w:r>
          </w:p>
        </w:tc>
        <w:tc>
          <w:tcPr>
            <w:tcW w:w="6300" w:type="dxa"/>
          </w:tcPr>
          <w:p w:rsidR="004D36BA" w:rsidRDefault="004D36BA" w:rsidP="004D36BA">
            <w:pPr>
              <w:rPr>
                <w:rFonts w:ascii="宋体" w:hAnsi="宋体"/>
              </w:rPr>
            </w:pPr>
            <w:r>
              <w:rPr>
                <w:rFonts w:ascii="宋体" w:hAnsi="宋体" w:hint="eastAsia"/>
              </w:rPr>
              <w:t>计划的清机币种。</w:t>
            </w:r>
          </w:p>
        </w:tc>
      </w:tr>
      <w:tr w:rsidR="004D36BA">
        <w:tc>
          <w:tcPr>
            <w:tcW w:w="2088" w:type="dxa"/>
          </w:tcPr>
          <w:p w:rsidR="004D36BA" w:rsidRDefault="004D36BA" w:rsidP="004D36BA">
            <w:pPr>
              <w:rPr>
                <w:rFonts w:ascii="宋体" w:hAnsi="宋体"/>
              </w:rPr>
            </w:pPr>
            <w:r>
              <w:rPr>
                <w:rFonts w:ascii="宋体" w:hAnsi="宋体" w:hint="eastAsia"/>
              </w:rPr>
              <w:t>业务状态</w:t>
            </w:r>
          </w:p>
        </w:tc>
        <w:tc>
          <w:tcPr>
            <w:tcW w:w="6300" w:type="dxa"/>
          </w:tcPr>
          <w:p w:rsidR="004D36BA" w:rsidRDefault="004D36BA" w:rsidP="004D36BA">
            <w:pPr>
              <w:rPr>
                <w:rFonts w:ascii="宋体" w:hAnsi="宋体"/>
              </w:rPr>
            </w:pPr>
            <w:r>
              <w:rPr>
                <w:rFonts w:ascii="宋体" w:hAnsi="宋体" w:hint="eastAsia"/>
              </w:rPr>
              <w:t>每一笔清机计划在清机过程中所处的状态。</w:t>
            </w:r>
          </w:p>
          <w:p w:rsidR="004D36BA" w:rsidRDefault="004D36BA" w:rsidP="004D36BA">
            <w:pPr>
              <w:rPr>
                <w:rFonts w:ascii="宋体" w:hAnsi="宋体"/>
              </w:rPr>
            </w:pPr>
            <w:r>
              <w:rPr>
                <w:rFonts w:ascii="宋体" w:hAnsi="宋体" w:hint="eastAsia"/>
              </w:rPr>
              <w:t>0:成功－      入钞确认后的状态。为终止状态。</w:t>
            </w:r>
          </w:p>
          <w:p w:rsidR="004D36BA" w:rsidRDefault="004D36BA" w:rsidP="004D36BA">
            <w:pPr>
              <w:ind w:left="1680" w:hangingChars="700" w:hanging="1680"/>
              <w:rPr>
                <w:rFonts w:ascii="宋体" w:hAnsi="宋体"/>
              </w:rPr>
            </w:pPr>
            <w:r>
              <w:rPr>
                <w:rFonts w:ascii="宋体" w:hAnsi="宋体" w:hint="eastAsia"/>
              </w:rPr>
              <w:lastRenderedPageBreak/>
              <w:t>1:待批准－    清机计划申请后的状态。可以进行清机计划批准或清机计划取消操作。</w:t>
            </w:r>
          </w:p>
          <w:p w:rsidR="004D36BA" w:rsidRDefault="004D36BA" w:rsidP="004D36BA">
            <w:pPr>
              <w:ind w:left="1680" w:hangingChars="700" w:hanging="1680"/>
              <w:rPr>
                <w:rFonts w:ascii="宋体" w:hAnsi="宋体"/>
              </w:rPr>
            </w:pPr>
            <w:r>
              <w:rPr>
                <w:rFonts w:ascii="宋体" w:hAnsi="宋体" w:hint="eastAsia"/>
              </w:rPr>
              <w:t>2:待出钞－    清机计划批准后的状态。可以进行清机出钞确认操作。</w:t>
            </w:r>
          </w:p>
          <w:p w:rsidR="004D36BA" w:rsidRDefault="004D36BA" w:rsidP="004D36BA">
            <w:pPr>
              <w:rPr>
                <w:rFonts w:ascii="宋体" w:hAnsi="宋体"/>
              </w:rPr>
            </w:pPr>
            <w:r>
              <w:rPr>
                <w:rFonts w:ascii="宋体" w:hAnsi="宋体" w:hint="eastAsia"/>
              </w:rPr>
              <w:t>3:待清机确认－清机出钞确认后的状态。可以进行清机确认操作。</w:t>
            </w:r>
          </w:p>
          <w:p w:rsidR="004D36BA" w:rsidRDefault="004D36BA" w:rsidP="004D36BA">
            <w:pPr>
              <w:rPr>
                <w:rFonts w:ascii="宋体" w:hAnsi="宋体"/>
              </w:rPr>
            </w:pPr>
            <w:r>
              <w:rPr>
                <w:rFonts w:ascii="宋体" w:hAnsi="宋体" w:hint="eastAsia"/>
              </w:rPr>
              <w:t>4:待回钞－    清机确认后的状态。可以进行清机入钞确认操作。</w:t>
            </w:r>
          </w:p>
          <w:p w:rsidR="004D36BA" w:rsidRDefault="004D36BA" w:rsidP="004D36BA">
            <w:pPr>
              <w:rPr>
                <w:rFonts w:ascii="宋体" w:hAnsi="宋体"/>
              </w:rPr>
            </w:pPr>
            <w:r>
              <w:rPr>
                <w:rFonts w:ascii="宋体" w:hAnsi="宋体" w:hint="eastAsia"/>
              </w:rPr>
              <w:t>5:作废－      清机计划取消、未批准或放弃清机后的状态。</w:t>
            </w:r>
          </w:p>
          <w:p w:rsidR="004D36BA" w:rsidRDefault="004D36BA" w:rsidP="004D36BA">
            <w:pPr>
              <w:ind w:left="1680" w:hangingChars="700" w:hanging="1680"/>
              <w:rPr>
                <w:rFonts w:ascii="宋体" w:hAnsi="宋体"/>
              </w:rPr>
            </w:pPr>
            <w:r>
              <w:rPr>
                <w:rFonts w:ascii="宋体" w:hAnsi="宋体" w:hint="eastAsia"/>
              </w:rPr>
              <w:t>6:待启动－    网点模式下，清机计划已经建立，但指定人员尚未启动该清机计划。</w:t>
            </w:r>
          </w:p>
          <w:p w:rsidR="004D36BA" w:rsidRDefault="004D36BA" w:rsidP="004D36BA">
            <w:pPr>
              <w:ind w:left="1680" w:hangingChars="700" w:hanging="1680"/>
              <w:rPr>
                <w:rFonts w:ascii="宋体" w:hAnsi="宋体"/>
              </w:rPr>
            </w:pPr>
            <w:r>
              <w:rPr>
                <w:rFonts w:ascii="宋体" w:hAnsi="宋体" w:hint="eastAsia"/>
              </w:rPr>
              <w:t>7:启动中－    网点模式下，清机计划中的一个人员已经启动了计划，另外一个尚未启动。</w:t>
            </w:r>
          </w:p>
        </w:tc>
      </w:tr>
    </w:tbl>
    <w:p w:rsidR="004D36BA" w:rsidRDefault="004D36BA" w:rsidP="004D36BA">
      <w:pPr>
        <w:pStyle w:val="6"/>
        <w:spacing w:line="360" w:lineRule="auto"/>
        <w:rPr>
          <w:rFonts w:ascii="宋体" w:eastAsia="宋体" w:hAnsi="宋体"/>
        </w:rPr>
      </w:pPr>
      <w:bookmarkStart w:id="581" w:name="_Toc173674761"/>
      <w:r>
        <w:rPr>
          <w:rFonts w:ascii="宋体" w:eastAsia="宋体" w:hAnsi="宋体" w:hint="eastAsia"/>
        </w:rPr>
        <w:lastRenderedPageBreak/>
        <w:t>（三）操作要点</w:t>
      </w:r>
      <w:bookmarkEnd w:id="581"/>
    </w:p>
    <w:p w:rsidR="004D36BA" w:rsidRDefault="004D36BA" w:rsidP="004D36BA">
      <w:pPr>
        <w:numPr>
          <w:ilvl w:val="3"/>
          <w:numId w:val="82"/>
        </w:numPr>
        <w:rPr>
          <w:rFonts w:ascii="宋体" w:hAnsi="宋体"/>
        </w:rPr>
      </w:pPr>
      <w:r>
        <w:rPr>
          <w:rFonts w:ascii="宋体" w:hAnsi="宋体" w:hint="eastAsia"/>
        </w:rPr>
        <w:t>可以输入查询条件以查询指定范围的清机计划信息。不输入条件时查询所有的清机计划。</w:t>
      </w:r>
    </w:p>
    <w:p w:rsidR="004D36BA" w:rsidRDefault="004D36BA" w:rsidP="004D36BA">
      <w:pPr>
        <w:numPr>
          <w:ilvl w:val="3"/>
          <w:numId w:val="82"/>
        </w:numPr>
        <w:rPr>
          <w:rFonts w:ascii="宋体" w:hAnsi="宋体"/>
        </w:rPr>
      </w:pPr>
      <w:r>
        <w:rPr>
          <w:rFonts w:ascii="宋体" w:hAnsi="宋体" w:hint="eastAsia"/>
        </w:rPr>
        <w:t>只能查询本机构的清机计划信息。</w:t>
      </w:r>
    </w:p>
    <w:p w:rsidR="004D36BA" w:rsidRDefault="004D36BA" w:rsidP="004D36BA">
      <w:pPr>
        <w:numPr>
          <w:ilvl w:val="3"/>
          <w:numId w:val="82"/>
        </w:numPr>
        <w:rPr>
          <w:rFonts w:ascii="宋体" w:hAnsi="宋体"/>
        </w:rPr>
      </w:pPr>
      <w:r>
        <w:rPr>
          <w:rFonts w:ascii="宋体" w:hAnsi="宋体" w:hint="eastAsia"/>
        </w:rPr>
        <w:t>选择“明细”操作可以查询每一笔清机计划的详细信息，包括计划子项目信息。</w:t>
      </w:r>
    </w:p>
    <w:p w:rsidR="004D36BA" w:rsidRDefault="004D36BA" w:rsidP="004D36BA">
      <w:pPr>
        <w:pStyle w:val="6"/>
        <w:spacing w:line="360" w:lineRule="auto"/>
        <w:rPr>
          <w:rFonts w:ascii="宋体" w:eastAsia="宋体" w:hAnsi="宋体"/>
        </w:rPr>
      </w:pPr>
      <w:bookmarkStart w:id="582" w:name="_Toc173674762"/>
      <w:r>
        <w:rPr>
          <w:rFonts w:ascii="宋体" w:eastAsia="宋体" w:hAnsi="宋体" w:hint="eastAsia"/>
        </w:rPr>
        <w:t>（四）操作步骤</w:t>
      </w:r>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108"/>
              </w:numPr>
              <w:rPr>
                <w:rFonts w:ascii="宋体" w:hAnsi="宋体"/>
              </w:rPr>
            </w:pPr>
          </w:p>
        </w:tc>
        <w:tc>
          <w:tcPr>
            <w:tcW w:w="6840" w:type="dxa"/>
            <w:noWrap/>
          </w:tcPr>
          <w:p w:rsidR="004D36BA" w:rsidRDefault="004D36BA" w:rsidP="004D36BA">
            <w:pPr>
              <w:pStyle w:val="a4"/>
              <w:jc w:val="left"/>
              <w:rPr>
                <w:rFonts w:ascii="宋体" w:hAnsi="宋体"/>
              </w:rPr>
            </w:pPr>
            <w:r>
              <w:rPr>
                <w:rFonts w:ascii="宋体" w:hAnsi="宋体" w:hint="eastAsia"/>
              </w:rPr>
              <w:t>在业务代码栏输入“2208”后回车，或选择“现金凭证”→“自助设备管理”→“自助设备综合查询”操作。</w:t>
            </w:r>
          </w:p>
        </w:tc>
      </w:tr>
      <w:tr w:rsidR="004D36BA">
        <w:tc>
          <w:tcPr>
            <w:tcW w:w="1548" w:type="dxa"/>
          </w:tcPr>
          <w:p w:rsidR="004D36BA" w:rsidRDefault="004D36BA" w:rsidP="004D36BA">
            <w:pPr>
              <w:numPr>
                <w:ilvl w:val="0"/>
                <w:numId w:val="108"/>
              </w:numPr>
              <w:rPr>
                <w:rFonts w:ascii="宋体" w:hAnsi="宋体"/>
              </w:rPr>
            </w:pPr>
          </w:p>
        </w:tc>
        <w:tc>
          <w:tcPr>
            <w:tcW w:w="6840" w:type="dxa"/>
          </w:tcPr>
          <w:p w:rsidR="004D36BA" w:rsidRDefault="004D36BA" w:rsidP="004D36BA">
            <w:pPr>
              <w:rPr>
                <w:rFonts w:ascii="宋体" w:hAnsi="宋体"/>
              </w:rPr>
            </w:pPr>
            <w:r>
              <w:rPr>
                <w:rFonts w:ascii="宋体" w:hAnsi="宋体" w:hint="eastAsia"/>
              </w:rPr>
              <w:t>输入查询条件，选择：查询，系统根据查询条件显示计划列表。</w:t>
            </w:r>
          </w:p>
        </w:tc>
      </w:tr>
      <w:tr w:rsidR="004D36BA">
        <w:tc>
          <w:tcPr>
            <w:tcW w:w="1548" w:type="dxa"/>
          </w:tcPr>
          <w:p w:rsidR="004D36BA" w:rsidRDefault="004D36BA" w:rsidP="004D36BA">
            <w:pPr>
              <w:numPr>
                <w:ilvl w:val="0"/>
                <w:numId w:val="108"/>
              </w:numPr>
              <w:rPr>
                <w:rFonts w:ascii="宋体" w:hAnsi="宋体"/>
              </w:rPr>
            </w:pPr>
          </w:p>
        </w:tc>
        <w:tc>
          <w:tcPr>
            <w:tcW w:w="6840" w:type="dxa"/>
          </w:tcPr>
          <w:p w:rsidR="004D36BA" w:rsidRDefault="004D36BA" w:rsidP="004D36BA">
            <w:pPr>
              <w:rPr>
                <w:rFonts w:ascii="宋体" w:hAnsi="宋体"/>
              </w:rPr>
            </w:pPr>
            <w:r>
              <w:rPr>
                <w:rFonts w:ascii="宋体" w:hAnsi="宋体" w:hint="eastAsia"/>
              </w:rPr>
              <w:t>选择一条清机计划，点击“明细”，展示此计划的各项明细信息。</w:t>
            </w:r>
          </w:p>
        </w:tc>
      </w:tr>
    </w:tbl>
    <w:p w:rsidR="004D36BA" w:rsidRDefault="004D36BA" w:rsidP="004D36BA">
      <w:pPr>
        <w:pStyle w:val="5"/>
        <w:rPr>
          <w:rFonts w:ascii="宋体" w:hAnsi="宋体"/>
          <w:sz w:val="32"/>
        </w:rPr>
      </w:pPr>
      <w:bookmarkStart w:id="583" w:name="_Toc173674763"/>
      <w:bookmarkStart w:id="584" w:name="_Toc183917991"/>
      <w:r>
        <w:rPr>
          <w:rFonts w:ascii="宋体" w:hAnsi="宋体" w:hint="eastAsia"/>
          <w:sz w:val="32"/>
        </w:rPr>
        <w:lastRenderedPageBreak/>
        <w:t>四、自助设备查库（业务代码2209）</w:t>
      </w:r>
      <w:bookmarkEnd w:id="583"/>
      <w:bookmarkEnd w:id="584"/>
    </w:p>
    <w:p w:rsidR="004D36BA" w:rsidRDefault="004D36BA" w:rsidP="004D36BA">
      <w:pPr>
        <w:pStyle w:val="6"/>
        <w:spacing w:line="360" w:lineRule="auto"/>
        <w:rPr>
          <w:rFonts w:ascii="宋体" w:eastAsia="宋体" w:hAnsi="宋体"/>
        </w:rPr>
      </w:pPr>
      <w:bookmarkStart w:id="585" w:name="_Toc79312361"/>
      <w:bookmarkStart w:id="586" w:name="_Toc173674764"/>
      <w:r>
        <w:rPr>
          <w:rFonts w:ascii="宋体" w:eastAsia="宋体" w:hAnsi="宋体" w:hint="eastAsia"/>
        </w:rPr>
        <w:t>（一）功能介绍</w:t>
      </w:r>
      <w:bookmarkEnd w:id="585"/>
      <w:bookmarkEnd w:id="586"/>
    </w:p>
    <w:p w:rsidR="004D36BA" w:rsidRDefault="004D36BA" w:rsidP="004D36BA">
      <w:pPr>
        <w:ind w:firstLineChars="200" w:firstLine="480"/>
        <w:rPr>
          <w:rFonts w:ascii="宋体" w:hAnsi="宋体"/>
        </w:rPr>
      </w:pPr>
      <w:r>
        <w:rPr>
          <w:rFonts w:ascii="宋体" w:hAnsi="宋体" w:hint="eastAsia"/>
        </w:rPr>
        <w:t>自助设备管理员接受查库人员的查库检查，并完整记录查库信息。</w:t>
      </w:r>
    </w:p>
    <w:p w:rsidR="004D36BA" w:rsidRDefault="004D36BA" w:rsidP="004D36BA">
      <w:pPr>
        <w:pStyle w:val="6"/>
        <w:spacing w:line="360" w:lineRule="auto"/>
        <w:rPr>
          <w:rFonts w:ascii="宋体" w:eastAsia="宋体" w:hAnsi="宋体"/>
        </w:rPr>
      </w:pPr>
      <w:bookmarkStart w:id="587" w:name="_Toc79312362"/>
      <w:bookmarkStart w:id="588" w:name="_Toc173674765"/>
      <w:r>
        <w:rPr>
          <w:rFonts w:ascii="宋体" w:eastAsia="宋体" w:hAnsi="宋体" w:hint="eastAsia"/>
        </w:rPr>
        <w:t>（二）术语解释及参数说明</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pStyle w:val="a4"/>
              <w:tabs>
                <w:tab w:val="clear" w:pos="0"/>
              </w:tabs>
              <w:jc w:val="left"/>
              <w:rPr>
                <w:rFonts w:ascii="宋体" w:hAnsi="宋体"/>
              </w:rPr>
            </w:pPr>
            <w:bookmarkStart w:id="589" w:name="_Toc79312363"/>
            <w:r>
              <w:rPr>
                <w:rFonts w:ascii="宋体" w:hAnsi="宋体" w:hint="eastAsia"/>
              </w:rPr>
              <w:t>查库类型</w:t>
            </w:r>
          </w:p>
        </w:tc>
        <w:tc>
          <w:tcPr>
            <w:tcW w:w="6300" w:type="dxa"/>
            <w:vAlign w:val="center"/>
          </w:tcPr>
          <w:p w:rsidR="004D36BA" w:rsidRDefault="004D36BA" w:rsidP="004D36BA">
            <w:pPr>
              <w:rPr>
                <w:rFonts w:ascii="宋体" w:hAnsi="宋体"/>
              </w:rPr>
            </w:pPr>
            <w:r>
              <w:rPr>
                <w:rFonts w:ascii="宋体" w:hAnsi="宋体" w:hint="eastAsia"/>
              </w:rPr>
              <w:t>指根据管理需要及查库人的不同进行的查库业务类型划分。可根据需要进行配置。</w:t>
            </w:r>
          </w:p>
        </w:tc>
      </w:tr>
      <w:tr w:rsidR="004D36BA">
        <w:tc>
          <w:tcPr>
            <w:tcW w:w="2088" w:type="dxa"/>
          </w:tcPr>
          <w:p w:rsidR="004D36BA" w:rsidRDefault="004D36BA" w:rsidP="004D36BA">
            <w:pPr>
              <w:pStyle w:val="a4"/>
              <w:tabs>
                <w:tab w:val="clear" w:pos="0"/>
              </w:tabs>
              <w:jc w:val="left"/>
              <w:rPr>
                <w:rFonts w:ascii="宋体" w:hAnsi="宋体"/>
              </w:rPr>
            </w:pPr>
            <w:r>
              <w:rPr>
                <w:rFonts w:ascii="宋体" w:hAnsi="宋体" w:hint="eastAsia"/>
              </w:rPr>
              <w:t>查库依据</w:t>
            </w:r>
          </w:p>
        </w:tc>
        <w:tc>
          <w:tcPr>
            <w:tcW w:w="6300" w:type="dxa"/>
            <w:vAlign w:val="center"/>
          </w:tcPr>
          <w:p w:rsidR="004D36BA" w:rsidRDefault="004D36BA" w:rsidP="004D36BA">
            <w:pPr>
              <w:rPr>
                <w:rFonts w:ascii="宋体" w:hAnsi="宋体"/>
              </w:rPr>
            </w:pPr>
            <w:r>
              <w:rPr>
                <w:rFonts w:ascii="宋体" w:hAnsi="宋体" w:hint="eastAsia"/>
              </w:rPr>
              <w:t>指查库人员凭以查库的书面依据。可选为：查库通知书、其他和无需查库依据。</w:t>
            </w:r>
          </w:p>
        </w:tc>
      </w:tr>
      <w:tr w:rsidR="004D36BA">
        <w:tc>
          <w:tcPr>
            <w:tcW w:w="2088" w:type="dxa"/>
          </w:tcPr>
          <w:p w:rsidR="004D36BA" w:rsidRDefault="004D36BA" w:rsidP="004D36BA">
            <w:pPr>
              <w:pStyle w:val="a4"/>
              <w:tabs>
                <w:tab w:val="clear" w:pos="0"/>
              </w:tabs>
              <w:jc w:val="left"/>
              <w:rPr>
                <w:rFonts w:ascii="宋体" w:hAnsi="宋体"/>
              </w:rPr>
            </w:pPr>
            <w:r>
              <w:rPr>
                <w:rFonts w:ascii="宋体" w:hAnsi="宋体" w:hint="eastAsia"/>
              </w:rPr>
              <w:t>审批人</w:t>
            </w:r>
          </w:p>
        </w:tc>
        <w:tc>
          <w:tcPr>
            <w:tcW w:w="6300" w:type="dxa"/>
          </w:tcPr>
          <w:p w:rsidR="004D36BA" w:rsidRDefault="004D36BA" w:rsidP="004D36BA">
            <w:pPr>
              <w:tabs>
                <w:tab w:val="left" w:pos="72"/>
              </w:tabs>
              <w:rPr>
                <w:rFonts w:ascii="宋体" w:hAnsi="宋体"/>
              </w:rPr>
            </w:pPr>
            <w:r>
              <w:rPr>
                <w:rFonts w:ascii="宋体" w:hAnsi="宋体" w:hint="eastAsia"/>
              </w:rPr>
              <w:t>指被查库行审批本次查库的有权人员。</w:t>
            </w:r>
          </w:p>
        </w:tc>
      </w:tr>
      <w:tr w:rsidR="004D36BA">
        <w:tc>
          <w:tcPr>
            <w:tcW w:w="2088" w:type="dxa"/>
          </w:tcPr>
          <w:p w:rsidR="004D36BA" w:rsidRDefault="004D36BA" w:rsidP="004D36BA">
            <w:pPr>
              <w:pStyle w:val="a4"/>
              <w:tabs>
                <w:tab w:val="clear" w:pos="0"/>
              </w:tabs>
              <w:jc w:val="left"/>
              <w:rPr>
                <w:rFonts w:ascii="宋体" w:hAnsi="宋体"/>
              </w:rPr>
            </w:pPr>
            <w:r>
              <w:rPr>
                <w:rFonts w:ascii="宋体" w:hAnsi="宋体" w:hint="eastAsia"/>
              </w:rPr>
              <w:t>查库备注</w:t>
            </w:r>
          </w:p>
        </w:tc>
        <w:tc>
          <w:tcPr>
            <w:tcW w:w="6300" w:type="dxa"/>
          </w:tcPr>
          <w:p w:rsidR="004D36BA" w:rsidRDefault="004D36BA" w:rsidP="004D36BA">
            <w:pPr>
              <w:tabs>
                <w:tab w:val="left" w:pos="72"/>
              </w:tabs>
              <w:rPr>
                <w:rFonts w:ascii="宋体" w:hAnsi="宋体"/>
              </w:rPr>
            </w:pPr>
            <w:r>
              <w:rPr>
                <w:rFonts w:ascii="宋体" w:hAnsi="宋体" w:hint="eastAsia"/>
              </w:rPr>
              <w:t>指查库人员对本次情况的书面说明。</w:t>
            </w:r>
          </w:p>
        </w:tc>
      </w:tr>
      <w:tr w:rsidR="004D36BA">
        <w:tc>
          <w:tcPr>
            <w:tcW w:w="2088" w:type="dxa"/>
          </w:tcPr>
          <w:p w:rsidR="004D36BA" w:rsidRDefault="004D36BA" w:rsidP="004D36BA">
            <w:pPr>
              <w:pStyle w:val="a4"/>
              <w:tabs>
                <w:tab w:val="clear" w:pos="0"/>
              </w:tabs>
              <w:jc w:val="left"/>
              <w:rPr>
                <w:rFonts w:ascii="宋体" w:hAnsi="宋体"/>
              </w:rPr>
            </w:pPr>
            <w:r>
              <w:rPr>
                <w:rFonts w:ascii="宋体" w:hAnsi="宋体" w:hint="eastAsia"/>
              </w:rPr>
              <w:t>查库日期</w:t>
            </w:r>
          </w:p>
        </w:tc>
        <w:tc>
          <w:tcPr>
            <w:tcW w:w="6300" w:type="dxa"/>
          </w:tcPr>
          <w:p w:rsidR="004D36BA" w:rsidRDefault="004D36BA" w:rsidP="004D36BA">
            <w:pPr>
              <w:tabs>
                <w:tab w:val="left" w:pos="72"/>
              </w:tabs>
              <w:rPr>
                <w:rFonts w:ascii="宋体" w:hAnsi="宋体"/>
              </w:rPr>
            </w:pPr>
            <w:r>
              <w:rPr>
                <w:rFonts w:ascii="宋体" w:hAnsi="宋体" w:hint="eastAsia"/>
              </w:rPr>
              <w:t>指实际进行现场查库的日期。一次查库登记中只能为一个日期。</w:t>
            </w:r>
          </w:p>
        </w:tc>
      </w:tr>
      <w:tr w:rsidR="004D36BA">
        <w:tc>
          <w:tcPr>
            <w:tcW w:w="2088" w:type="dxa"/>
          </w:tcPr>
          <w:p w:rsidR="004D36BA" w:rsidRDefault="004D36BA" w:rsidP="004D36BA">
            <w:pPr>
              <w:pStyle w:val="a4"/>
              <w:tabs>
                <w:tab w:val="clear" w:pos="0"/>
              </w:tabs>
              <w:jc w:val="left"/>
              <w:rPr>
                <w:rFonts w:ascii="宋体" w:hAnsi="宋体"/>
              </w:rPr>
            </w:pPr>
            <w:r>
              <w:rPr>
                <w:rFonts w:ascii="宋体" w:hAnsi="宋体" w:hint="eastAsia"/>
              </w:rPr>
              <w:t>最后流水号</w:t>
            </w:r>
          </w:p>
        </w:tc>
        <w:tc>
          <w:tcPr>
            <w:tcW w:w="6300" w:type="dxa"/>
          </w:tcPr>
          <w:p w:rsidR="004D36BA" w:rsidRDefault="004D36BA" w:rsidP="004D36BA">
            <w:pPr>
              <w:tabs>
                <w:tab w:val="left" w:pos="72"/>
              </w:tabs>
              <w:rPr>
                <w:rFonts w:ascii="宋体" w:hAnsi="宋体"/>
              </w:rPr>
            </w:pPr>
            <w:r>
              <w:rPr>
                <w:rFonts w:ascii="宋体" w:hAnsi="宋体" w:hint="eastAsia"/>
              </w:rPr>
              <w:t>当日查库前该设备的最后一笔存取款交易流水号。每台自助设备只需输入一个最后流水号。如当日查库前没有发生过交易，则输入*NONE。如果查库当日流水号出现过多次，则根据提示信息选择相应前缀输入。</w:t>
            </w:r>
          </w:p>
        </w:tc>
      </w:tr>
      <w:tr w:rsidR="004D36BA">
        <w:tc>
          <w:tcPr>
            <w:tcW w:w="2088" w:type="dxa"/>
          </w:tcPr>
          <w:p w:rsidR="004D36BA" w:rsidRDefault="004D36BA" w:rsidP="004D36BA">
            <w:pPr>
              <w:pStyle w:val="a4"/>
              <w:tabs>
                <w:tab w:val="clear" w:pos="0"/>
              </w:tabs>
              <w:jc w:val="left"/>
              <w:rPr>
                <w:rFonts w:ascii="宋体" w:hAnsi="宋体"/>
              </w:rPr>
            </w:pPr>
            <w:r>
              <w:rPr>
                <w:rFonts w:ascii="宋体" w:hAnsi="宋体" w:hint="eastAsia"/>
              </w:rPr>
              <w:t>清机影响金额</w:t>
            </w:r>
          </w:p>
        </w:tc>
        <w:tc>
          <w:tcPr>
            <w:tcW w:w="6300" w:type="dxa"/>
          </w:tcPr>
          <w:p w:rsidR="004D36BA" w:rsidRDefault="004D36BA" w:rsidP="004D36BA">
            <w:pPr>
              <w:tabs>
                <w:tab w:val="left" w:pos="72"/>
              </w:tabs>
              <w:rPr>
                <w:rFonts w:ascii="宋体" w:hAnsi="宋体"/>
              </w:rPr>
            </w:pPr>
            <w:r>
              <w:rPr>
                <w:rFonts w:ascii="宋体" w:hAnsi="宋体" w:hint="eastAsia"/>
              </w:rPr>
              <w:t>指最后流水号对应时间与现场查库时间之间发生的</w:t>
            </w:r>
            <w:r>
              <w:rPr>
                <w:rFonts w:ascii="宋体" w:hAnsi="宋体" w:hint="eastAsia"/>
                <w:u w:val="single"/>
              </w:rPr>
              <w:t>清机计划出入钞交易差额</w:t>
            </w:r>
            <w:r>
              <w:rPr>
                <w:rFonts w:ascii="宋体" w:hAnsi="宋体" w:hint="eastAsia"/>
              </w:rPr>
              <w:t>，即这个时间段中发生的清机出钞金额－清机入钞金额。具体如下：</w:t>
            </w:r>
          </w:p>
          <w:p w:rsidR="004D36BA" w:rsidRDefault="004D36BA" w:rsidP="004D36BA">
            <w:pPr>
              <w:tabs>
                <w:tab w:val="left" w:pos="72"/>
              </w:tabs>
              <w:rPr>
                <w:rFonts w:ascii="宋体" w:hAnsi="宋体"/>
              </w:rPr>
            </w:pPr>
            <w:r>
              <w:rPr>
                <w:rFonts w:ascii="宋体" w:hAnsi="宋体" w:hint="eastAsia"/>
              </w:rPr>
              <w:t>1.最后流水号在清机出钞之前，清机影响金额＝0</w:t>
            </w:r>
          </w:p>
          <w:p w:rsidR="004D36BA" w:rsidRDefault="004D36BA" w:rsidP="004D36BA">
            <w:pPr>
              <w:tabs>
                <w:tab w:val="left" w:pos="72"/>
              </w:tabs>
              <w:rPr>
                <w:rFonts w:ascii="宋体" w:hAnsi="宋体"/>
              </w:rPr>
            </w:pPr>
            <w:r>
              <w:rPr>
                <w:rFonts w:ascii="宋体" w:hAnsi="宋体" w:hint="eastAsia"/>
              </w:rPr>
              <w:t>2.最后流水号在清机出钞之后，清机入钞之前，清机影响金额＝出钞金额（负数）</w:t>
            </w:r>
          </w:p>
          <w:p w:rsidR="004D36BA" w:rsidRDefault="004D36BA" w:rsidP="004D36BA">
            <w:pPr>
              <w:tabs>
                <w:tab w:val="left" w:pos="72"/>
              </w:tabs>
              <w:rPr>
                <w:rFonts w:ascii="宋体" w:hAnsi="宋体"/>
              </w:rPr>
            </w:pPr>
            <w:r>
              <w:rPr>
                <w:rFonts w:ascii="宋体" w:hAnsi="宋体" w:hint="eastAsia"/>
              </w:rPr>
              <w:t>3.最后流水号在清机计划入钞之后，清机影响金额＝入钞金额－出钞金额，如果是存款机（CDS/CDM），因为出钞金额＝0,则为入钞金额。</w:t>
            </w:r>
          </w:p>
        </w:tc>
      </w:tr>
    </w:tbl>
    <w:p w:rsidR="004D36BA" w:rsidRDefault="004D36BA" w:rsidP="004D36BA">
      <w:pPr>
        <w:pStyle w:val="6"/>
        <w:spacing w:line="360" w:lineRule="auto"/>
        <w:rPr>
          <w:rFonts w:ascii="宋体" w:eastAsia="宋体" w:hAnsi="宋体"/>
        </w:rPr>
      </w:pPr>
      <w:bookmarkStart w:id="590" w:name="_Toc173674766"/>
      <w:r>
        <w:rPr>
          <w:rFonts w:ascii="宋体" w:eastAsia="宋体" w:hAnsi="宋体" w:hint="eastAsia"/>
        </w:rPr>
        <w:t>（三）</w:t>
      </w:r>
      <w:bookmarkStart w:id="591" w:name="_Toc79312364"/>
      <w:bookmarkEnd w:id="589"/>
      <w:r>
        <w:rPr>
          <w:rFonts w:ascii="宋体" w:eastAsia="宋体" w:hAnsi="宋体" w:hint="eastAsia"/>
        </w:rPr>
        <w:t>操作要点</w:t>
      </w:r>
      <w:bookmarkEnd w:id="590"/>
      <w:bookmarkEnd w:id="591"/>
    </w:p>
    <w:p w:rsidR="004D36BA" w:rsidRDefault="004D36BA" w:rsidP="004D36BA">
      <w:pPr>
        <w:numPr>
          <w:ilvl w:val="0"/>
          <w:numId w:val="530"/>
        </w:numPr>
        <w:rPr>
          <w:rFonts w:ascii="宋体" w:hAnsi="宋体"/>
        </w:rPr>
      </w:pPr>
      <w:r>
        <w:rPr>
          <w:rFonts w:ascii="宋体" w:hAnsi="宋体" w:hint="eastAsia"/>
        </w:rPr>
        <w:t>必须根据现场查库的实际情况进行查库登记。现场查库时，还需记录查库时</w:t>
      </w:r>
      <w:r>
        <w:rPr>
          <w:rFonts w:ascii="宋体" w:hAnsi="宋体" w:hint="eastAsia"/>
        </w:rPr>
        <w:lastRenderedPageBreak/>
        <w:t>系统最后一笔存取款交易流水号。</w:t>
      </w:r>
    </w:p>
    <w:p w:rsidR="004D36BA" w:rsidRDefault="004D36BA" w:rsidP="004D36BA">
      <w:pPr>
        <w:numPr>
          <w:ilvl w:val="0"/>
          <w:numId w:val="530"/>
        </w:numPr>
        <w:rPr>
          <w:rFonts w:ascii="宋体" w:hAnsi="宋体"/>
        </w:rPr>
      </w:pPr>
      <w:r>
        <w:rPr>
          <w:rFonts w:ascii="宋体" w:hAnsi="宋体" w:hint="eastAsia"/>
        </w:rPr>
        <w:t>本操作仅为查库登记，不会产生任何涉及现金的账务处理。</w:t>
      </w:r>
    </w:p>
    <w:p w:rsidR="004D36BA" w:rsidRDefault="004D36BA" w:rsidP="004D36BA">
      <w:pPr>
        <w:numPr>
          <w:ilvl w:val="0"/>
          <w:numId w:val="530"/>
        </w:numPr>
        <w:rPr>
          <w:rFonts w:ascii="宋体" w:hAnsi="宋体"/>
        </w:rPr>
      </w:pPr>
      <w:r>
        <w:rPr>
          <w:rFonts w:ascii="宋体" w:hAnsi="宋体" w:hint="eastAsia"/>
        </w:rPr>
        <w:t>中心模式下，只接受查库人员对自己管理的自助设备现金尾箱进行查库登记操作。网点模式下，有自助设备管理岗的用户均可以进行自助设备尾箱查库登记操作。</w:t>
      </w:r>
    </w:p>
    <w:p w:rsidR="004D36BA" w:rsidRDefault="004D36BA" w:rsidP="004D36BA">
      <w:pPr>
        <w:numPr>
          <w:ilvl w:val="0"/>
          <w:numId w:val="530"/>
        </w:numPr>
        <w:rPr>
          <w:rFonts w:ascii="宋体" w:hAnsi="宋体"/>
        </w:rPr>
      </w:pPr>
      <w:r>
        <w:rPr>
          <w:rFonts w:ascii="宋体" w:hAnsi="宋体" w:hint="eastAsia"/>
        </w:rPr>
        <w:t>应根据查库依据和查库人的实际情况进行查库信息的登记输入操作。</w:t>
      </w:r>
    </w:p>
    <w:p w:rsidR="004D36BA" w:rsidRDefault="004D36BA" w:rsidP="004D36BA">
      <w:pPr>
        <w:numPr>
          <w:ilvl w:val="0"/>
          <w:numId w:val="530"/>
        </w:numPr>
        <w:rPr>
          <w:rFonts w:ascii="宋体" w:hAnsi="宋体"/>
        </w:rPr>
      </w:pPr>
      <w:r>
        <w:rPr>
          <w:rFonts w:ascii="宋体" w:hAnsi="宋体" w:hint="eastAsia"/>
        </w:rPr>
        <w:t>被查行主管人员应对查库情况进行确认。</w:t>
      </w:r>
    </w:p>
    <w:p w:rsidR="004D36BA" w:rsidRDefault="004D36BA" w:rsidP="004D36BA">
      <w:pPr>
        <w:numPr>
          <w:ilvl w:val="0"/>
          <w:numId w:val="530"/>
        </w:numPr>
        <w:rPr>
          <w:rFonts w:ascii="宋体" w:hAnsi="宋体"/>
        </w:rPr>
      </w:pPr>
      <w:r>
        <w:rPr>
          <w:rFonts w:ascii="宋体" w:hAnsi="宋体" w:hint="eastAsia"/>
        </w:rPr>
        <w:t>查库人和自助设备管理员应在打印的自助设备查库登记表上签字进行确认。</w:t>
      </w:r>
    </w:p>
    <w:p w:rsidR="004D36BA" w:rsidRDefault="004D36BA" w:rsidP="004D36BA">
      <w:pPr>
        <w:numPr>
          <w:ilvl w:val="0"/>
          <w:numId w:val="530"/>
        </w:numPr>
        <w:rPr>
          <w:rFonts w:ascii="宋体" w:hAnsi="宋体"/>
        </w:rPr>
      </w:pPr>
      <w:r>
        <w:rPr>
          <w:rFonts w:ascii="宋体" w:hAnsi="宋体" w:hint="eastAsia"/>
        </w:rPr>
        <w:t>对查库中查的自助设备钥匙保管等情况，可在备注信息中进行说明登记。</w:t>
      </w:r>
    </w:p>
    <w:p w:rsidR="004D36BA" w:rsidRDefault="004D36BA" w:rsidP="004D36BA">
      <w:pPr>
        <w:numPr>
          <w:ilvl w:val="0"/>
          <w:numId w:val="530"/>
        </w:numPr>
        <w:rPr>
          <w:rFonts w:ascii="宋体" w:hAnsi="宋体"/>
        </w:rPr>
      </w:pPr>
      <w:r>
        <w:rPr>
          <w:rFonts w:ascii="宋体" w:hAnsi="宋体" w:hint="eastAsia"/>
        </w:rPr>
        <w:t>查库依据选择为无需查库依据时，依据编号、审批人、签发日期和签发部门不需输入，查库人证件国别、证件类型和证件号码可不输入。为其他依据类型时，必须输入前面的这些信息。</w:t>
      </w:r>
    </w:p>
    <w:p w:rsidR="004D36BA" w:rsidRDefault="004D36BA" w:rsidP="004D36BA">
      <w:pPr>
        <w:numPr>
          <w:ilvl w:val="0"/>
          <w:numId w:val="530"/>
        </w:numPr>
        <w:rPr>
          <w:rFonts w:ascii="宋体" w:hAnsi="宋体"/>
        </w:rPr>
      </w:pPr>
      <w:r>
        <w:rPr>
          <w:rFonts w:ascii="宋体" w:hAnsi="宋体" w:hint="eastAsia"/>
        </w:rPr>
        <w:t>查库人不得少于1人。</w:t>
      </w:r>
    </w:p>
    <w:p w:rsidR="004D36BA" w:rsidRDefault="004D36BA" w:rsidP="004D36BA">
      <w:pPr>
        <w:numPr>
          <w:ilvl w:val="0"/>
          <w:numId w:val="530"/>
        </w:numPr>
        <w:rPr>
          <w:rFonts w:ascii="宋体" w:hAnsi="宋体"/>
        </w:rPr>
      </w:pPr>
      <w:r>
        <w:rPr>
          <w:rFonts w:ascii="宋体" w:hAnsi="宋体" w:hint="eastAsia"/>
        </w:rPr>
        <w:t>每次可对自己管理的多个自助设备、多个币种同时进行查库登记。但最多不能超过200条记录。</w:t>
      </w:r>
    </w:p>
    <w:p w:rsidR="004D36BA" w:rsidRDefault="004D36BA" w:rsidP="004D36BA">
      <w:pPr>
        <w:numPr>
          <w:ilvl w:val="0"/>
          <w:numId w:val="530"/>
        </w:numPr>
        <w:rPr>
          <w:rFonts w:ascii="宋体" w:hAnsi="宋体"/>
        </w:rPr>
      </w:pPr>
      <w:r>
        <w:rPr>
          <w:rFonts w:ascii="宋体" w:hAnsi="宋体" w:hint="eastAsia"/>
        </w:rPr>
        <w:t>查库依据的签发日期不能大于查库日期，查库日期不能大于查库登记日期。</w:t>
      </w:r>
    </w:p>
    <w:p w:rsidR="004D36BA" w:rsidRDefault="004D36BA" w:rsidP="004D36BA">
      <w:pPr>
        <w:numPr>
          <w:ilvl w:val="0"/>
          <w:numId w:val="530"/>
        </w:numPr>
        <w:rPr>
          <w:rFonts w:ascii="宋体" w:hAnsi="宋体"/>
        </w:rPr>
      </w:pPr>
      <w:r>
        <w:rPr>
          <w:rFonts w:ascii="宋体" w:hAnsi="宋体" w:hint="eastAsia"/>
        </w:rPr>
        <w:t>如果一台自助设备含有多个币种的现金，而只输入了一个币种的查库信息，系统将默认为该自助设备其他币种的实际库存和清机影响金额为零，并据此进行长短款的计算。</w:t>
      </w:r>
    </w:p>
    <w:p w:rsidR="004D36BA" w:rsidRDefault="004D36BA" w:rsidP="004D36BA">
      <w:pPr>
        <w:numPr>
          <w:ilvl w:val="0"/>
          <w:numId w:val="530"/>
        </w:numPr>
        <w:rPr>
          <w:rFonts w:ascii="宋体" w:hAnsi="宋体"/>
        </w:rPr>
      </w:pPr>
      <w:r>
        <w:rPr>
          <w:rFonts w:ascii="宋体" w:hAnsi="宋体" w:hint="eastAsia"/>
        </w:rPr>
        <w:t>自助设备查库的历史记录查询。可在业务代码中输入“2386”，或选择“现金凭证”→“现金查询”→“查库历史查询”进行查询和统计。</w:t>
      </w:r>
    </w:p>
    <w:p w:rsidR="004D36BA" w:rsidRDefault="004D36BA" w:rsidP="004D36BA">
      <w:pPr>
        <w:pStyle w:val="6"/>
        <w:spacing w:line="360" w:lineRule="auto"/>
        <w:rPr>
          <w:rFonts w:ascii="宋体" w:eastAsia="宋体" w:hAnsi="宋体"/>
        </w:rPr>
      </w:pPr>
      <w:bookmarkStart w:id="592" w:name="_Toc173674767"/>
      <w:r>
        <w:rPr>
          <w:rFonts w:ascii="宋体" w:eastAsia="宋体" w:hAnsi="宋体" w:hint="eastAsia"/>
        </w:rPr>
        <w:t>（四）操作步骤</w:t>
      </w:r>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在业务代码中输入“2209”后回车，或选择“现金凭证”→“自助设备管理”→“自助设备查库”进入。</w:t>
            </w:r>
          </w:p>
        </w:tc>
      </w:tr>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根据实际查库情况输入查库类型、查库依据、查库人和查库说明信息。</w:t>
            </w:r>
          </w:p>
        </w:tc>
      </w:tr>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根据实际查库情况逐台设备、逐个币种输入查库日期、查库时间、最后流水号、实际库存和清机影响金额后点击“录入”</w:t>
            </w:r>
          </w:p>
        </w:tc>
      </w:tr>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如发现输入的信息有误，可重复步骤3输入正确信息进行修改或</w:t>
            </w:r>
            <w:r>
              <w:rPr>
                <w:rFonts w:ascii="宋体" w:hAnsi="宋体" w:hint="eastAsia"/>
              </w:rPr>
              <w:lastRenderedPageBreak/>
              <w:t>点击“清除”删除该条记录。</w:t>
            </w:r>
          </w:p>
        </w:tc>
      </w:tr>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点击“确定”按钮后，认真查看查库结果预览信息，无误后点击“确认”。</w:t>
            </w:r>
          </w:p>
        </w:tc>
      </w:tr>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主管确认查库情况无误后，查库情况进行确认。</w:t>
            </w:r>
          </w:p>
        </w:tc>
      </w:tr>
      <w:tr w:rsidR="004D36BA">
        <w:tc>
          <w:tcPr>
            <w:tcW w:w="1548" w:type="dxa"/>
          </w:tcPr>
          <w:p w:rsidR="004D36BA" w:rsidRDefault="004D36BA" w:rsidP="004D36BA">
            <w:pPr>
              <w:numPr>
                <w:ilvl w:val="0"/>
                <w:numId w:val="74"/>
              </w:numPr>
              <w:rPr>
                <w:rFonts w:ascii="宋体" w:hAnsi="宋体"/>
              </w:rPr>
            </w:pPr>
          </w:p>
        </w:tc>
        <w:tc>
          <w:tcPr>
            <w:tcW w:w="6840" w:type="dxa"/>
          </w:tcPr>
          <w:p w:rsidR="004D36BA" w:rsidRDefault="004D36BA" w:rsidP="004D36BA">
            <w:pPr>
              <w:rPr>
                <w:rFonts w:ascii="宋体" w:hAnsi="宋体"/>
              </w:rPr>
            </w:pPr>
            <w:r>
              <w:rPr>
                <w:rFonts w:ascii="宋体" w:hAnsi="宋体" w:hint="eastAsia"/>
              </w:rPr>
              <w:t>成功后，打印自助设备查库登记表，查库人和自助设备管理员手工签字确认。</w:t>
            </w:r>
          </w:p>
        </w:tc>
      </w:tr>
    </w:tbl>
    <w:p w:rsidR="004D36BA" w:rsidRDefault="004D36BA" w:rsidP="004D36BA">
      <w:pPr>
        <w:rPr>
          <w:rFonts w:ascii="宋体" w:hAnsi="宋体"/>
        </w:rPr>
      </w:pPr>
    </w:p>
    <w:p w:rsidR="004D36BA" w:rsidRDefault="004D36BA" w:rsidP="004D36BA">
      <w:pPr>
        <w:pStyle w:val="5"/>
        <w:rPr>
          <w:rFonts w:ascii="宋体" w:hAnsi="宋体"/>
        </w:rPr>
      </w:pPr>
      <w:bookmarkStart w:id="593" w:name="_Toc173674768"/>
      <w:bookmarkStart w:id="594" w:name="_Toc183917992"/>
      <w:r>
        <w:rPr>
          <w:rFonts w:ascii="宋体" w:hAnsi="宋体" w:hint="eastAsia"/>
        </w:rPr>
        <w:t>五、中心模式清机计划申请（业务代码2221）</w:t>
      </w:r>
      <w:bookmarkEnd w:id="593"/>
      <w:bookmarkEnd w:id="594"/>
    </w:p>
    <w:p w:rsidR="004D36BA" w:rsidRDefault="004D36BA" w:rsidP="004D36BA">
      <w:pPr>
        <w:pStyle w:val="6"/>
        <w:spacing w:line="360" w:lineRule="auto"/>
        <w:rPr>
          <w:rFonts w:ascii="宋体" w:eastAsia="宋体" w:hAnsi="宋体"/>
          <w:kern w:val="3"/>
        </w:rPr>
      </w:pPr>
      <w:bookmarkStart w:id="595" w:name="_Toc173674769"/>
      <w:r>
        <w:rPr>
          <w:rFonts w:ascii="宋体" w:eastAsia="宋体" w:hAnsi="宋体" w:hint="eastAsia"/>
          <w:kern w:val="3"/>
        </w:rPr>
        <w:t>（一）功能介绍</w:t>
      </w:r>
      <w:bookmarkEnd w:id="595"/>
    </w:p>
    <w:p w:rsidR="004D36BA" w:rsidRDefault="004D36BA" w:rsidP="004D36BA">
      <w:pPr>
        <w:ind w:firstLineChars="200" w:firstLine="480"/>
        <w:rPr>
          <w:rFonts w:ascii="宋体" w:hAnsi="宋体"/>
          <w:kern w:val="3"/>
        </w:rPr>
      </w:pPr>
      <w:r>
        <w:rPr>
          <w:rFonts w:ascii="宋体" w:hAnsi="宋体" w:hint="eastAsia"/>
          <w:kern w:val="3"/>
        </w:rPr>
        <w:t>清机计划是根据需要对自助设备制定的清机、加钞、取钞的计划。中心模式下，清机计划申请由两个管机员根据自身管辖的自助设备提出。填写和选择计划要素有：计划名称、币种、预计日期、计划备注、计划类型、尾箱编号、出钞金额。</w:t>
      </w:r>
    </w:p>
    <w:p w:rsidR="004D36BA" w:rsidRDefault="004D36BA" w:rsidP="004D36BA">
      <w:pPr>
        <w:pStyle w:val="6"/>
        <w:spacing w:line="360" w:lineRule="auto"/>
        <w:rPr>
          <w:rFonts w:ascii="宋体" w:eastAsia="宋体" w:hAnsi="宋体"/>
        </w:rPr>
      </w:pPr>
      <w:bookmarkStart w:id="596" w:name="_Toc173674770"/>
      <w:r>
        <w:rPr>
          <w:rFonts w:ascii="宋体" w:eastAsia="宋体" w:hAnsi="宋体" w:hint="eastAsia"/>
          <w:kern w:val="3"/>
        </w:rPr>
        <w:t>（二）术语</w:t>
      </w:r>
      <w:r>
        <w:rPr>
          <w:rFonts w:ascii="宋体" w:eastAsia="宋体" w:hAnsi="宋体" w:hint="eastAsia"/>
        </w:rPr>
        <w:t>解释及参数说明</w:t>
      </w:r>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794"/>
      </w:tblGrid>
      <w:tr w:rsidR="004D36BA">
        <w:tc>
          <w:tcPr>
            <w:tcW w:w="1728" w:type="dxa"/>
          </w:tcPr>
          <w:p w:rsidR="004D36BA" w:rsidRDefault="004D36BA" w:rsidP="004D36BA">
            <w:pPr>
              <w:rPr>
                <w:rFonts w:ascii="宋体" w:hAnsi="宋体"/>
              </w:rPr>
            </w:pPr>
            <w:r>
              <w:rPr>
                <w:rFonts w:ascii="宋体" w:hAnsi="宋体" w:hint="eastAsia"/>
              </w:rPr>
              <w:t>计划编号</w:t>
            </w:r>
          </w:p>
        </w:tc>
        <w:tc>
          <w:tcPr>
            <w:tcW w:w="6794" w:type="dxa"/>
          </w:tcPr>
          <w:p w:rsidR="004D36BA" w:rsidRDefault="004D36BA" w:rsidP="004D36BA">
            <w:pPr>
              <w:rPr>
                <w:rFonts w:ascii="宋体" w:hAnsi="宋体"/>
              </w:rPr>
            </w:pPr>
            <w:r>
              <w:rPr>
                <w:rFonts w:ascii="宋体" w:hAnsi="宋体" w:hint="eastAsia"/>
              </w:rPr>
              <w:t>按分行或网点编号，系统自动生成。</w:t>
            </w:r>
          </w:p>
        </w:tc>
      </w:tr>
      <w:tr w:rsidR="004D36BA">
        <w:tc>
          <w:tcPr>
            <w:tcW w:w="1728" w:type="dxa"/>
          </w:tcPr>
          <w:p w:rsidR="004D36BA" w:rsidRDefault="004D36BA" w:rsidP="004D36BA">
            <w:pPr>
              <w:rPr>
                <w:rFonts w:ascii="宋体" w:hAnsi="宋体"/>
              </w:rPr>
            </w:pPr>
            <w:r>
              <w:rPr>
                <w:rFonts w:ascii="宋体" w:hAnsi="宋体" w:hint="eastAsia"/>
              </w:rPr>
              <w:t>计划名称</w:t>
            </w:r>
          </w:p>
        </w:tc>
        <w:tc>
          <w:tcPr>
            <w:tcW w:w="6794" w:type="dxa"/>
          </w:tcPr>
          <w:p w:rsidR="004D36BA" w:rsidRDefault="004D36BA" w:rsidP="004D36BA">
            <w:pPr>
              <w:rPr>
                <w:rFonts w:ascii="宋体" w:hAnsi="宋体"/>
              </w:rPr>
            </w:pPr>
            <w:r>
              <w:rPr>
                <w:rFonts w:ascii="宋体" w:hAnsi="宋体" w:hint="eastAsia"/>
              </w:rPr>
              <w:t>本清机计划的名称</w:t>
            </w:r>
          </w:p>
        </w:tc>
      </w:tr>
      <w:tr w:rsidR="004D36BA">
        <w:tc>
          <w:tcPr>
            <w:tcW w:w="1728" w:type="dxa"/>
          </w:tcPr>
          <w:p w:rsidR="004D36BA" w:rsidRDefault="004D36BA" w:rsidP="004D36BA">
            <w:pPr>
              <w:rPr>
                <w:rFonts w:ascii="宋体" w:hAnsi="宋体"/>
              </w:rPr>
            </w:pPr>
            <w:r>
              <w:rPr>
                <w:rFonts w:ascii="宋体" w:hAnsi="宋体" w:hint="eastAsia"/>
              </w:rPr>
              <w:t>预计日期</w:t>
            </w:r>
          </w:p>
        </w:tc>
        <w:tc>
          <w:tcPr>
            <w:tcW w:w="6794" w:type="dxa"/>
          </w:tcPr>
          <w:p w:rsidR="004D36BA" w:rsidRDefault="004D36BA" w:rsidP="004D36BA">
            <w:pPr>
              <w:rPr>
                <w:rFonts w:ascii="宋体" w:hAnsi="宋体"/>
              </w:rPr>
            </w:pPr>
            <w:r>
              <w:rPr>
                <w:rFonts w:ascii="宋体" w:hAnsi="宋体" w:hint="eastAsia"/>
              </w:rPr>
              <w:t>预计将要实施清机的日期。</w:t>
            </w:r>
          </w:p>
        </w:tc>
      </w:tr>
      <w:tr w:rsidR="004D36BA">
        <w:tc>
          <w:tcPr>
            <w:tcW w:w="1728" w:type="dxa"/>
          </w:tcPr>
          <w:p w:rsidR="004D36BA" w:rsidRDefault="004D36BA" w:rsidP="004D36BA">
            <w:pPr>
              <w:rPr>
                <w:rFonts w:ascii="宋体" w:hAnsi="宋体"/>
              </w:rPr>
            </w:pPr>
            <w:r>
              <w:rPr>
                <w:rFonts w:ascii="宋体" w:hAnsi="宋体" w:hint="eastAsia"/>
              </w:rPr>
              <w:t>计划备注</w:t>
            </w:r>
          </w:p>
        </w:tc>
        <w:tc>
          <w:tcPr>
            <w:tcW w:w="6794" w:type="dxa"/>
          </w:tcPr>
          <w:p w:rsidR="004D36BA" w:rsidRDefault="004D36BA" w:rsidP="004D36BA">
            <w:pPr>
              <w:rPr>
                <w:rFonts w:ascii="宋体" w:hAnsi="宋体"/>
              </w:rPr>
            </w:pPr>
            <w:r>
              <w:rPr>
                <w:rFonts w:ascii="宋体" w:hAnsi="宋体" w:hint="eastAsia"/>
              </w:rPr>
              <w:t>根据情况注明清机内容。</w:t>
            </w:r>
          </w:p>
        </w:tc>
      </w:tr>
      <w:tr w:rsidR="004D36BA">
        <w:tc>
          <w:tcPr>
            <w:tcW w:w="1728" w:type="dxa"/>
          </w:tcPr>
          <w:p w:rsidR="004D36BA" w:rsidRDefault="004D36BA" w:rsidP="004D36BA">
            <w:pPr>
              <w:rPr>
                <w:rFonts w:ascii="宋体" w:hAnsi="宋体"/>
              </w:rPr>
            </w:pPr>
            <w:r>
              <w:rPr>
                <w:rFonts w:ascii="宋体" w:hAnsi="宋体" w:hint="eastAsia"/>
              </w:rPr>
              <w:t>计划类型</w:t>
            </w:r>
          </w:p>
        </w:tc>
        <w:tc>
          <w:tcPr>
            <w:tcW w:w="6794" w:type="dxa"/>
          </w:tcPr>
          <w:p w:rsidR="004D36BA" w:rsidRDefault="004D36BA" w:rsidP="004D36BA">
            <w:pPr>
              <w:rPr>
                <w:rFonts w:ascii="宋体" w:hAnsi="宋体"/>
              </w:rPr>
            </w:pPr>
            <w:r>
              <w:rPr>
                <w:rFonts w:ascii="宋体" w:hAnsi="宋体" w:hint="eastAsia"/>
              </w:rPr>
              <w:t>0：清机－指取出余钞，并进行资金账务核对，视情况不同，清机的同时可以同时加钞。</w:t>
            </w:r>
          </w:p>
          <w:p w:rsidR="004D36BA" w:rsidRDefault="004D36BA" w:rsidP="004D36BA">
            <w:pPr>
              <w:rPr>
                <w:rFonts w:ascii="宋体" w:hAnsi="宋体"/>
              </w:rPr>
            </w:pPr>
            <w:r>
              <w:rPr>
                <w:rFonts w:ascii="宋体" w:hAnsi="宋体" w:hint="eastAsia"/>
              </w:rPr>
              <w:t>1：加钞－指只对设备进行加钞操作，不取回余钞，也不做资金账务的核对，适用于取款类交易量突增，来不及清机的情况。加钞后，应尽快安排清机操作。</w:t>
            </w:r>
          </w:p>
          <w:p w:rsidR="004D36BA" w:rsidRDefault="004D36BA" w:rsidP="004D36BA">
            <w:pPr>
              <w:rPr>
                <w:rFonts w:ascii="宋体" w:hAnsi="宋体"/>
              </w:rPr>
            </w:pPr>
            <w:r>
              <w:rPr>
                <w:rFonts w:ascii="宋体" w:hAnsi="宋体" w:hint="eastAsia"/>
              </w:rPr>
              <w:t>2：取钞－指只对设备进行取钞操作，不做资金账务的核对，适用于存款类交易量突增，来不及清机的情况。取钞后，应尽快安排清机操作。</w:t>
            </w:r>
          </w:p>
        </w:tc>
      </w:tr>
      <w:tr w:rsidR="004D36BA">
        <w:tc>
          <w:tcPr>
            <w:tcW w:w="1728" w:type="dxa"/>
          </w:tcPr>
          <w:p w:rsidR="004D36BA" w:rsidRDefault="004D36BA" w:rsidP="004D36BA">
            <w:pPr>
              <w:rPr>
                <w:rFonts w:ascii="宋体" w:hAnsi="宋体"/>
              </w:rPr>
            </w:pPr>
            <w:r>
              <w:rPr>
                <w:rFonts w:ascii="宋体" w:hAnsi="宋体" w:hint="eastAsia"/>
              </w:rPr>
              <w:t>尾箱编号</w:t>
            </w:r>
          </w:p>
        </w:tc>
        <w:tc>
          <w:tcPr>
            <w:tcW w:w="6794" w:type="dxa"/>
          </w:tcPr>
          <w:p w:rsidR="004D36BA" w:rsidRDefault="004D36BA" w:rsidP="004D36BA">
            <w:pPr>
              <w:rPr>
                <w:rFonts w:ascii="宋体" w:hAnsi="宋体"/>
              </w:rPr>
            </w:pPr>
            <w:r>
              <w:rPr>
                <w:rFonts w:ascii="宋体" w:hAnsi="宋体" w:hint="eastAsia"/>
              </w:rPr>
              <w:t>自助设备的尾箱编号，由系统根据尾箱名称后四位自动取出。</w:t>
            </w:r>
          </w:p>
        </w:tc>
      </w:tr>
      <w:tr w:rsidR="004D36BA">
        <w:tc>
          <w:tcPr>
            <w:tcW w:w="1728" w:type="dxa"/>
          </w:tcPr>
          <w:p w:rsidR="004D36BA" w:rsidRDefault="004D36BA" w:rsidP="004D36BA">
            <w:pPr>
              <w:rPr>
                <w:rFonts w:ascii="宋体" w:hAnsi="宋体"/>
              </w:rPr>
            </w:pPr>
            <w:r>
              <w:rPr>
                <w:rFonts w:ascii="宋体" w:hAnsi="宋体" w:hint="eastAsia"/>
              </w:rPr>
              <w:lastRenderedPageBreak/>
              <w:t>出钞金额</w:t>
            </w:r>
          </w:p>
        </w:tc>
        <w:tc>
          <w:tcPr>
            <w:tcW w:w="6794" w:type="dxa"/>
          </w:tcPr>
          <w:p w:rsidR="004D36BA" w:rsidRDefault="004D36BA" w:rsidP="004D36BA">
            <w:pPr>
              <w:rPr>
                <w:rFonts w:ascii="宋体" w:hAnsi="宋体"/>
              </w:rPr>
            </w:pPr>
            <w:r>
              <w:rPr>
                <w:rFonts w:ascii="宋体" w:hAnsi="宋体" w:hint="eastAsia"/>
              </w:rPr>
              <w:t>向自助设备加钞的金额。</w:t>
            </w:r>
          </w:p>
        </w:tc>
      </w:tr>
    </w:tbl>
    <w:p w:rsidR="004D36BA" w:rsidRDefault="004D36BA" w:rsidP="004D36BA">
      <w:pPr>
        <w:pStyle w:val="6"/>
        <w:spacing w:line="360" w:lineRule="auto"/>
        <w:rPr>
          <w:rFonts w:ascii="宋体" w:eastAsia="宋体" w:hAnsi="宋体"/>
        </w:rPr>
      </w:pPr>
      <w:bookmarkStart w:id="597" w:name="_Toc173674771"/>
      <w:r>
        <w:rPr>
          <w:rFonts w:ascii="宋体" w:eastAsia="宋体" w:hAnsi="宋体" w:hint="eastAsia"/>
        </w:rPr>
        <w:t>（三）操作说明</w:t>
      </w:r>
      <w:bookmarkEnd w:id="597"/>
    </w:p>
    <w:p w:rsidR="004D36BA" w:rsidRDefault="004D36BA" w:rsidP="004D36BA">
      <w:pPr>
        <w:ind w:left="480" w:hangingChars="200" w:hanging="480"/>
        <w:rPr>
          <w:rFonts w:ascii="宋体" w:hAnsi="宋体"/>
        </w:rPr>
      </w:pPr>
      <w:r>
        <w:rPr>
          <w:rFonts w:ascii="宋体" w:hAnsi="宋体" w:hint="eastAsia"/>
        </w:rPr>
        <w:t>1、</w:t>
      </w:r>
      <w:r>
        <w:rPr>
          <w:rFonts w:ascii="宋体" w:hAnsi="宋体" w:hint="eastAsia"/>
        </w:rPr>
        <w:tab/>
        <w:t>在一个计划中，可以有多条计划子项信息，即：一个计划可以对多个自助设备尾箱进行清机维护</w:t>
      </w:r>
    </w:p>
    <w:p w:rsidR="004D36BA" w:rsidRDefault="004D36BA" w:rsidP="004D36BA">
      <w:pPr>
        <w:ind w:left="480" w:hangingChars="200" w:hanging="480"/>
        <w:rPr>
          <w:rFonts w:ascii="宋体" w:hAnsi="宋体"/>
        </w:rPr>
      </w:pPr>
      <w:r>
        <w:rPr>
          <w:rFonts w:ascii="宋体" w:hAnsi="宋体" w:hint="eastAsia"/>
        </w:rPr>
        <w:t>2、</w:t>
      </w:r>
      <w:r>
        <w:rPr>
          <w:rFonts w:ascii="宋体" w:hAnsi="宋体" w:hint="eastAsia"/>
        </w:rPr>
        <w:tab/>
        <w:t>对取款机第一次计划类型应为加钞。</w:t>
      </w:r>
    </w:p>
    <w:p w:rsidR="004D36BA" w:rsidRDefault="004D36BA" w:rsidP="004D36BA">
      <w:pPr>
        <w:ind w:left="480" w:hangingChars="200" w:hanging="480"/>
        <w:rPr>
          <w:rFonts w:ascii="宋体" w:hAnsi="宋体"/>
        </w:rPr>
      </w:pPr>
      <w:r>
        <w:rPr>
          <w:rFonts w:ascii="宋体" w:hAnsi="宋体" w:hint="eastAsia"/>
        </w:rPr>
        <w:t>3、</w:t>
      </w:r>
      <w:r>
        <w:rPr>
          <w:rFonts w:ascii="宋体" w:hAnsi="宋体" w:hint="eastAsia"/>
        </w:rPr>
        <w:tab/>
        <w:t>如果某台自助设备已经参加了某一清机计划，但该计划尚未最终完成，系统不允许对该设备发起新的清机计划。</w:t>
      </w:r>
    </w:p>
    <w:p w:rsidR="004D36BA" w:rsidRDefault="004D36BA" w:rsidP="004D36BA">
      <w:pPr>
        <w:ind w:left="480" w:hangingChars="200" w:hanging="480"/>
        <w:rPr>
          <w:rFonts w:ascii="宋体" w:hAnsi="宋体"/>
        </w:rPr>
      </w:pPr>
      <w:r>
        <w:rPr>
          <w:rFonts w:ascii="宋体" w:hAnsi="宋体" w:hint="eastAsia"/>
        </w:rPr>
        <w:t>4、</w:t>
      </w:r>
      <w:r>
        <w:rPr>
          <w:rFonts w:ascii="宋体" w:hAnsi="宋体" w:hint="eastAsia"/>
        </w:rPr>
        <w:tab/>
        <w:t>必须由自助设备尾箱的管理员进行计划的申请和复核操作。如果一个计划中包含多个自助设备尾箱，系统将同时要求经办员和复核员都必须是这些尾箱的管理员。</w:t>
      </w:r>
    </w:p>
    <w:p w:rsidR="004D36BA" w:rsidRDefault="004D36BA" w:rsidP="004D36BA">
      <w:pPr>
        <w:ind w:left="480" w:hangingChars="200" w:hanging="480"/>
        <w:rPr>
          <w:rFonts w:ascii="宋体" w:hAnsi="宋体"/>
        </w:rPr>
      </w:pPr>
      <w:r>
        <w:rPr>
          <w:rFonts w:ascii="宋体" w:hAnsi="宋体" w:hint="eastAsia"/>
        </w:rPr>
        <w:t>5、</w:t>
      </w:r>
      <w:r>
        <w:rPr>
          <w:rFonts w:ascii="宋体" w:hAnsi="宋体" w:hint="eastAsia"/>
        </w:rPr>
        <w:tab/>
        <w:t>取款类设备的出钞金额不能超过尾箱的日间库存限额。</w:t>
      </w:r>
    </w:p>
    <w:p w:rsidR="004D36BA" w:rsidRDefault="004D36BA" w:rsidP="004D36BA">
      <w:pPr>
        <w:ind w:left="480" w:hangingChars="200" w:hanging="480"/>
        <w:rPr>
          <w:rFonts w:ascii="宋体" w:hAnsi="宋体"/>
        </w:rPr>
      </w:pPr>
      <w:r>
        <w:rPr>
          <w:rFonts w:ascii="宋体" w:hAnsi="宋体" w:hint="eastAsia"/>
        </w:rPr>
        <w:t>6、</w:t>
      </w:r>
      <w:r>
        <w:rPr>
          <w:rFonts w:ascii="宋体" w:hAnsi="宋体" w:hint="eastAsia"/>
        </w:rPr>
        <w:tab/>
        <w:t>可通过输入尾箱名称后4位进行快速输入。</w:t>
      </w:r>
    </w:p>
    <w:p w:rsidR="004D36BA" w:rsidRDefault="004D36BA" w:rsidP="004D36BA">
      <w:pPr>
        <w:pStyle w:val="6"/>
        <w:spacing w:line="360" w:lineRule="auto"/>
        <w:rPr>
          <w:rFonts w:ascii="宋体" w:eastAsia="宋体" w:hAnsi="宋体"/>
        </w:rPr>
      </w:pPr>
      <w:bookmarkStart w:id="598" w:name="_Toc173674772"/>
      <w:r>
        <w:rPr>
          <w:rFonts w:ascii="宋体" w:eastAsia="宋体" w:hAnsi="宋体" w:hint="eastAsia"/>
        </w:rPr>
        <w:t>（四）操作步骤</w:t>
      </w:r>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rPr>
                <w:rFonts w:ascii="宋体" w:hAnsi="宋体"/>
              </w:rPr>
            </w:pPr>
            <w:r>
              <w:rPr>
                <w:rFonts w:ascii="宋体" w:hAnsi="宋体" w:hint="eastAsia"/>
              </w:rPr>
              <w:t>1.</w:t>
            </w:r>
          </w:p>
        </w:tc>
        <w:tc>
          <w:tcPr>
            <w:tcW w:w="6840" w:type="dxa"/>
            <w:noWrap/>
          </w:tcPr>
          <w:p w:rsidR="004D36BA" w:rsidRDefault="004D36BA" w:rsidP="004D36BA">
            <w:pPr>
              <w:pStyle w:val="a4"/>
              <w:jc w:val="left"/>
              <w:rPr>
                <w:rFonts w:ascii="宋体" w:hAnsi="宋体"/>
              </w:rPr>
            </w:pPr>
            <w:r>
              <w:rPr>
                <w:rFonts w:ascii="宋体" w:hAnsi="宋体" w:hint="eastAsia"/>
              </w:rPr>
              <w:t>在业务代码栏输入“2221”后回车，或选择“现金凭证”→“自助设备管理”→“清机计划申请”操作。</w:t>
            </w:r>
          </w:p>
        </w:tc>
      </w:tr>
      <w:tr w:rsidR="004D36BA">
        <w:tc>
          <w:tcPr>
            <w:tcW w:w="1548" w:type="dxa"/>
          </w:tcPr>
          <w:p w:rsidR="004D36BA" w:rsidRDefault="004D36BA" w:rsidP="004D36BA">
            <w:pPr>
              <w:rPr>
                <w:rFonts w:ascii="宋体" w:hAnsi="宋体"/>
              </w:rPr>
            </w:pPr>
            <w:r>
              <w:rPr>
                <w:rFonts w:ascii="宋体" w:hAnsi="宋体" w:hint="eastAsia"/>
              </w:rPr>
              <w:t>2.</w:t>
            </w:r>
          </w:p>
        </w:tc>
        <w:tc>
          <w:tcPr>
            <w:tcW w:w="6840" w:type="dxa"/>
          </w:tcPr>
          <w:p w:rsidR="004D36BA" w:rsidRDefault="004D36BA" w:rsidP="004D36BA">
            <w:pPr>
              <w:rPr>
                <w:rFonts w:ascii="宋体" w:hAnsi="宋体"/>
              </w:rPr>
            </w:pPr>
            <w:r>
              <w:rPr>
                <w:rFonts w:ascii="宋体" w:hAnsi="宋体" w:hint="eastAsia"/>
                <w:kern w:val="3"/>
              </w:rPr>
              <w:t>Ａ管机员写明清机计划各要素，其中计划备注可根据需要填写计划子项信息选择相应的</w:t>
            </w:r>
            <w:r>
              <w:rPr>
                <w:rFonts w:ascii="宋体" w:hAnsi="宋体" w:hint="eastAsia"/>
              </w:rPr>
              <w:t>尾箱编号。</w:t>
            </w:r>
          </w:p>
        </w:tc>
      </w:tr>
      <w:tr w:rsidR="004D36BA">
        <w:tc>
          <w:tcPr>
            <w:tcW w:w="1548" w:type="dxa"/>
          </w:tcPr>
          <w:p w:rsidR="004D36BA" w:rsidRDefault="004D36BA" w:rsidP="004D36BA">
            <w:pPr>
              <w:rPr>
                <w:rFonts w:ascii="宋体" w:hAnsi="宋体"/>
              </w:rPr>
            </w:pPr>
            <w:r>
              <w:rPr>
                <w:rFonts w:ascii="宋体" w:hAnsi="宋体" w:hint="eastAsia"/>
              </w:rPr>
              <w:t>3.</w:t>
            </w:r>
          </w:p>
        </w:tc>
        <w:tc>
          <w:tcPr>
            <w:tcW w:w="6840" w:type="dxa"/>
          </w:tcPr>
          <w:p w:rsidR="004D36BA" w:rsidRDefault="004D36BA" w:rsidP="004D36BA">
            <w:pPr>
              <w:rPr>
                <w:rFonts w:ascii="宋体" w:hAnsi="宋体"/>
                <w:kern w:val="3"/>
              </w:rPr>
            </w:pPr>
            <w:r>
              <w:rPr>
                <w:rFonts w:ascii="宋体" w:hAnsi="宋体" w:hint="eastAsia"/>
                <w:kern w:val="3"/>
              </w:rPr>
              <w:t>Ｂ管机员按Ｆ７进行同步复核。</w:t>
            </w:r>
          </w:p>
        </w:tc>
      </w:tr>
      <w:tr w:rsidR="004D36BA">
        <w:tc>
          <w:tcPr>
            <w:tcW w:w="1548" w:type="dxa"/>
          </w:tcPr>
          <w:p w:rsidR="004D36BA" w:rsidRDefault="004D36BA" w:rsidP="004D36BA">
            <w:pPr>
              <w:rPr>
                <w:rFonts w:ascii="宋体" w:hAnsi="宋体"/>
              </w:rPr>
            </w:pPr>
            <w:r>
              <w:rPr>
                <w:rFonts w:ascii="宋体" w:hAnsi="宋体" w:hint="eastAsia"/>
              </w:rPr>
              <w:t>4.</w:t>
            </w:r>
          </w:p>
        </w:tc>
        <w:tc>
          <w:tcPr>
            <w:tcW w:w="6840" w:type="dxa"/>
          </w:tcPr>
          <w:p w:rsidR="004D36BA" w:rsidRDefault="004D36BA" w:rsidP="004D36BA">
            <w:pPr>
              <w:rPr>
                <w:rFonts w:ascii="宋体" w:hAnsi="宋体"/>
                <w:kern w:val="3"/>
              </w:rPr>
            </w:pPr>
            <w:r>
              <w:rPr>
                <w:rFonts w:ascii="宋体" w:hAnsi="宋体" w:hint="eastAsia"/>
                <w:kern w:val="3"/>
              </w:rPr>
              <w:t>复核确认后清机计划完成。</w:t>
            </w:r>
          </w:p>
        </w:tc>
      </w:tr>
    </w:tbl>
    <w:p w:rsidR="004D36BA" w:rsidRDefault="004D36BA" w:rsidP="004D36BA">
      <w:pPr>
        <w:pStyle w:val="5"/>
        <w:rPr>
          <w:rFonts w:ascii="宋体" w:hAnsi="宋体"/>
          <w:kern w:val="3"/>
        </w:rPr>
      </w:pPr>
      <w:bookmarkStart w:id="599" w:name="_Toc173674773"/>
      <w:bookmarkStart w:id="600" w:name="_Toc183917993"/>
      <w:r>
        <w:rPr>
          <w:rFonts w:ascii="宋体" w:hAnsi="宋体" w:hint="eastAsia"/>
          <w:kern w:val="3"/>
        </w:rPr>
        <w:t>六、中心模式清机计划取消（业务代码2222）</w:t>
      </w:r>
      <w:bookmarkEnd w:id="599"/>
      <w:bookmarkEnd w:id="600"/>
    </w:p>
    <w:p w:rsidR="004D36BA" w:rsidRDefault="004D36BA" w:rsidP="004D36BA">
      <w:pPr>
        <w:pStyle w:val="6"/>
        <w:spacing w:line="360" w:lineRule="auto"/>
        <w:rPr>
          <w:rFonts w:ascii="宋体" w:eastAsia="宋体" w:hAnsi="宋体"/>
          <w:kern w:val="3"/>
        </w:rPr>
      </w:pPr>
      <w:bookmarkStart w:id="601" w:name="_Toc173674774"/>
      <w:r>
        <w:rPr>
          <w:rFonts w:ascii="宋体" w:eastAsia="宋体" w:hAnsi="宋体" w:hint="eastAsia"/>
          <w:kern w:val="3"/>
        </w:rPr>
        <w:t>（一）功能介绍</w:t>
      </w:r>
      <w:bookmarkEnd w:id="601"/>
    </w:p>
    <w:p w:rsidR="004D36BA" w:rsidRDefault="004D36BA" w:rsidP="004D36BA">
      <w:pPr>
        <w:ind w:firstLineChars="200" w:firstLine="480"/>
        <w:rPr>
          <w:rFonts w:ascii="宋体" w:hAnsi="宋体"/>
          <w:kern w:val="3"/>
        </w:rPr>
      </w:pPr>
      <w:r>
        <w:rPr>
          <w:rFonts w:ascii="宋体" w:hAnsi="宋体" w:hint="eastAsia"/>
          <w:kern w:val="3"/>
        </w:rPr>
        <w:t>还没有批准的清机计划有误或撤销时，管机员可以通过清机计划取消来取消清机计划。</w:t>
      </w:r>
    </w:p>
    <w:p w:rsidR="004D36BA" w:rsidRDefault="004D36BA" w:rsidP="0004090F">
      <w:pPr>
        <w:pStyle w:val="5"/>
        <w:rPr>
          <w:rFonts w:ascii="宋体" w:hAnsi="宋体"/>
          <w:kern w:val="3"/>
        </w:rPr>
      </w:pPr>
      <w:bookmarkStart w:id="602" w:name="_Toc173674775"/>
      <w:bookmarkStart w:id="603" w:name="_Toc183917994"/>
      <w:r>
        <w:rPr>
          <w:rFonts w:ascii="宋体" w:hAnsi="宋体" w:hint="eastAsia"/>
          <w:kern w:val="3"/>
        </w:rPr>
        <w:lastRenderedPageBreak/>
        <w:t>七、中心模式清机计划批准（业务代码2223）</w:t>
      </w:r>
      <w:bookmarkEnd w:id="602"/>
      <w:bookmarkEnd w:id="603"/>
    </w:p>
    <w:p w:rsidR="004D36BA" w:rsidRDefault="004D36BA" w:rsidP="004D36BA">
      <w:pPr>
        <w:pStyle w:val="6"/>
        <w:spacing w:line="360" w:lineRule="auto"/>
        <w:rPr>
          <w:rFonts w:ascii="宋体" w:eastAsia="宋体" w:hAnsi="宋体"/>
          <w:kern w:val="3"/>
        </w:rPr>
      </w:pPr>
      <w:bookmarkStart w:id="604" w:name="_Toc173674776"/>
      <w:r>
        <w:rPr>
          <w:rFonts w:ascii="宋体" w:eastAsia="宋体" w:hAnsi="宋体" w:hint="eastAsia"/>
          <w:kern w:val="3"/>
        </w:rPr>
        <w:t>（一）功能介绍</w:t>
      </w:r>
      <w:bookmarkEnd w:id="604"/>
    </w:p>
    <w:p w:rsidR="004D36BA" w:rsidRDefault="004D36BA" w:rsidP="004D36BA">
      <w:pPr>
        <w:ind w:firstLineChars="200" w:firstLine="480"/>
        <w:rPr>
          <w:rFonts w:ascii="宋体" w:hAnsi="宋体"/>
          <w:kern w:val="3"/>
        </w:rPr>
      </w:pPr>
      <w:r>
        <w:rPr>
          <w:rFonts w:ascii="宋体" w:hAnsi="宋体" w:hint="eastAsia"/>
          <w:kern w:val="3"/>
        </w:rPr>
        <w:t>清机计划制定好后，主管对管机员提出的清机计划进行批准确认，可以选择批准或者驳回，如不批准等同于申请放弃，该计划将被作废。</w:t>
      </w:r>
    </w:p>
    <w:p w:rsidR="004D36BA" w:rsidRDefault="004D36BA" w:rsidP="004D36BA">
      <w:pPr>
        <w:pStyle w:val="6"/>
        <w:spacing w:line="360" w:lineRule="auto"/>
        <w:rPr>
          <w:rFonts w:ascii="宋体" w:eastAsia="宋体" w:hAnsi="宋体"/>
        </w:rPr>
      </w:pPr>
      <w:bookmarkStart w:id="605" w:name="_Toc173674777"/>
      <w:r>
        <w:rPr>
          <w:rFonts w:ascii="宋体" w:eastAsia="宋体" w:hAnsi="宋体" w:hint="eastAsia"/>
        </w:rPr>
        <w:t>（二）操作步骤</w:t>
      </w:r>
      <w:bookmarkEnd w:id="6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rPr>
                <w:rFonts w:ascii="宋体" w:hAnsi="宋体"/>
              </w:rPr>
            </w:pPr>
            <w:r>
              <w:rPr>
                <w:rFonts w:ascii="宋体" w:hAnsi="宋体" w:hint="eastAsia"/>
              </w:rPr>
              <w:t>1.</w:t>
            </w:r>
          </w:p>
        </w:tc>
        <w:tc>
          <w:tcPr>
            <w:tcW w:w="6840" w:type="dxa"/>
            <w:noWrap/>
          </w:tcPr>
          <w:p w:rsidR="004D36BA" w:rsidRDefault="004D36BA" w:rsidP="004D36BA">
            <w:pPr>
              <w:pStyle w:val="a4"/>
              <w:jc w:val="left"/>
              <w:rPr>
                <w:rFonts w:ascii="宋体" w:hAnsi="宋体"/>
              </w:rPr>
            </w:pPr>
            <w:r>
              <w:rPr>
                <w:rFonts w:ascii="宋体" w:hAnsi="宋体" w:hint="eastAsia"/>
              </w:rPr>
              <w:t>在业务代码栏输入“2223”后回车，或选择“现金凭证”→“自助设备管理”→“清机计划批准”操作。</w:t>
            </w:r>
          </w:p>
        </w:tc>
      </w:tr>
      <w:tr w:rsidR="004D36BA">
        <w:tc>
          <w:tcPr>
            <w:tcW w:w="1548" w:type="dxa"/>
          </w:tcPr>
          <w:p w:rsidR="004D36BA" w:rsidRDefault="004D36BA" w:rsidP="004D36BA">
            <w:pPr>
              <w:rPr>
                <w:rFonts w:ascii="宋体" w:hAnsi="宋体"/>
              </w:rPr>
            </w:pPr>
            <w:r>
              <w:rPr>
                <w:rFonts w:ascii="宋体" w:hAnsi="宋体" w:hint="eastAsia"/>
              </w:rPr>
              <w:t>2.查询</w:t>
            </w:r>
          </w:p>
        </w:tc>
        <w:tc>
          <w:tcPr>
            <w:tcW w:w="6840" w:type="dxa"/>
          </w:tcPr>
          <w:p w:rsidR="004D36BA" w:rsidRDefault="004D36BA" w:rsidP="004D36BA">
            <w:pPr>
              <w:rPr>
                <w:rFonts w:ascii="宋体" w:hAnsi="宋体"/>
              </w:rPr>
            </w:pPr>
            <w:r>
              <w:rPr>
                <w:rFonts w:ascii="宋体" w:hAnsi="宋体" w:hint="eastAsia"/>
              </w:rPr>
              <w:t>选择：查询，查询出清机计划后，选定待批准的申请</w:t>
            </w:r>
          </w:p>
        </w:tc>
      </w:tr>
      <w:tr w:rsidR="004D36BA">
        <w:tc>
          <w:tcPr>
            <w:tcW w:w="1548" w:type="dxa"/>
          </w:tcPr>
          <w:p w:rsidR="004D36BA" w:rsidRDefault="004D36BA" w:rsidP="004D36BA">
            <w:pPr>
              <w:rPr>
                <w:rFonts w:ascii="宋体" w:hAnsi="宋体"/>
              </w:rPr>
            </w:pPr>
            <w:r>
              <w:rPr>
                <w:rFonts w:ascii="宋体" w:hAnsi="宋体" w:hint="eastAsia"/>
              </w:rPr>
              <w:t>3.批准</w:t>
            </w:r>
          </w:p>
        </w:tc>
        <w:tc>
          <w:tcPr>
            <w:tcW w:w="6840" w:type="dxa"/>
          </w:tcPr>
          <w:p w:rsidR="004D36BA" w:rsidRDefault="004D36BA" w:rsidP="004D36BA">
            <w:pPr>
              <w:rPr>
                <w:rFonts w:ascii="宋体" w:hAnsi="宋体"/>
                <w:kern w:val="3"/>
              </w:rPr>
            </w:pPr>
            <w:r>
              <w:rPr>
                <w:rFonts w:ascii="宋体" w:hAnsi="宋体" w:hint="eastAsia"/>
                <w:kern w:val="3"/>
              </w:rPr>
              <w:t>选择：批准，主管对清机计划内容进行核对，无误后选择：确认。成功后根据需要选择打印清机计划任务表。</w:t>
            </w:r>
          </w:p>
        </w:tc>
      </w:tr>
    </w:tbl>
    <w:p w:rsidR="004D36BA" w:rsidRDefault="004D36BA" w:rsidP="004D36BA">
      <w:pPr>
        <w:pStyle w:val="5"/>
        <w:rPr>
          <w:rFonts w:ascii="宋体" w:hAnsi="宋体"/>
          <w:kern w:val="3"/>
        </w:rPr>
      </w:pPr>
      <w:bookmarkStart w:id="606" w:name="_Toc173674778"/>
      <w:bookmarkStart w:id="607" w:name="_Toc183917995"/>
      <w:r>
        <w:rPr>
          <w:rFonts w:ascii="宋体" w:hAnsi="宋体" w:hint="eastAsia"/>
          <w:kern w:val="3"/>
        </w:rPr>
        <w:t>八、中心模式清机出钞确认（业务代码2224）</w:t>
      </w:r>
      <w:bookmarkEnd w:id="606"/>
      <w:bookmarkEnd w:id="607"/>
    </w:p>
    <w:p w:rsidR="004D36BA" w:rsidRDefault="004D36BA" w:rsidP="0004090F">
      <w:pPr>
        <w:pStyle w:val="6"/>
        <w:spacing w:line="360" w:lineRule="auto"/>
        <w:rPr>
          <w:rFonts w:ascii="宋体" w:eastAsia="宋体" w:hAnsi="宋体"/>
          <w:kern w:val="3"/>
        </w:rPr>
      </w:pPr>
      <w:bookmarkStart w:id="608" w:name="_Toc173674779"/>
      <w:r>
        <w:rPr>
          <w:rFonts w:ascii="宋体" w:eastAsia="宋体" w:hAnsi="宋体" w:hint="eastAsia"/>
          <w:kern w:val="3"/>
        </w:rPr>
        <w:t>（一）功能介绍</w:t>
      </w:r>
      <w:bookmarkEnd w:id="608"/>
    </w:p>
    <w:p w:rsidR="004D36BA" w:rsidRDefault="004D36BA" w:rsidP="004D36BA">
      <w:pPr>
        <w:ind w:firstLineChars="200" w:firstLine="480"/>
        <w:rPr>
          <w:rFonts w:ascii="宋体" w:hAnsi="宋体"/>
          <w:kern w:val="3"/>
        </w:rPr>
      </w:pPr>
      <w:r>
        <w:rPr>
          <w:rFonts w:ascii="宋体" w:hAnsi="宋体" w:hint="eastAsia"/>
          <w:kern w:val="3"/>
        </w:rPr>
        <w:t>非自助设备现金尾箱管理员对已经批准的清机计划进行出钞确认，并将现金交给管机员（或清机员）。</w:t>
      </w:r>
    </w:p>
    <w:p w:rsidR="004D36BA" w:rsidRDefault="004D36BA" w:rsidP="0004090F">
      <w:pPr>
        <w:pStyle w:val="6"/>
        <w:spacing w:line="360" w:lineRule="auto"/>
        <w:rPr>
          <w:rFonts w:ascii="宋体" w:eastAsia="宋体" w:hAnsi="宋体"/>
        </w:rPr>
      </w:pPr>
      <w:bookmarkStart w:id="609" w:name="_Toc173674780"/>
      <w:r>
        <w:rPr>
          <w:rFonts w:ascii="宋体" w:eastAsia="宋体" w:hAnsi="宋体" w:hint="eastAsia"/>
        </w:rPr>
        <w:t>（二）操作要点</w:t>
      </w:r>
      <w:bookmarkEnd w:id="609"/>
    </w:p>
    <w:p w:rsidR="004D36BA" w:rsidRDefault="004D36BA" w:rsidP="004D36BA">
      <w:pPr>
        <w:numPr>
          <w:ilvl w:val="0"/>
          <w:numId w:val="357"/>
        </w:numPr>
        <w:rPr>
          <w:rFonts w:ascii="宋体" w:hAnsi="宋体"/>
        </w:rPr>
      </w:pPr>
      <w:r>
        <w:rPr>
          <w:rFonts w:ascii="宋体" w:hAnsi="宋体" w:hint="eastAsia"/>
        </w:rPr>
        <w:t>本步骤不可缺少，即使出钞金额为0，也必须进行出钞确认。</w:t>
      </w:r>
    </w:p>
    <w:p w:rsidR="004D36BA" w:rsidRDefault="004D36BA" w:rsidP="004D36BA">
      <w:pPr>
        <w:numPr>
          <w:ilvl w:val="0"/>
          <w:numId w:val="357"/>
        </w:numPr>
        <w:rPr>
          <w:rFonts w:ascii="宋体" w:hAnsi="宋体"/>
          <w:kern w:val="3"/>
        </w:rPr>
      </w:pPr>
      <w:r>
        <w:rPr>
          <w:rFonts w:ascii="宋体" w:hAnsi="宋体" w:hint="eastAsia"/>
        </w:rPr>
        <w:t>在实行集中清机的机构，进行出钞确认的用户可以是自助设备现金尾箱的管理员，也可以是专职的“清机员”。</w:t>
      </w:r>
    </w:p>
    <w:p w:rsidR="004D36BA" w:rsidRDefault="004D36BA" w:rsidP="004D36BA">
      <w:pPr>
        <w:numPr>
          <w:ilvl w:val="0"/>
          <w:numId w:val="357"/>
        </w:numPr>
        <w:rPr>
          <w:rFonts w:ascii="宋体" w:hAnsi="宋体"/>
          <w:kern w:val="3"/>
        </w:rPr>
      </w:pPr>
      <w:r>
        <w:rPr>
          <w:rFonts w:ascii="宋体" w:hAnsi="宋体" w:hint="eastAsia"/>
        </w:rPr>
        <w:t>非自助设备现金尾箱的当前使用人才能进行出钞确认操作。</w:t>
      </w:r>
    </w:p>
    <w:p w:rsidR="004D36BA" w:rsidRDefault="004D36BA" w:rsidP="004D36BA">
      <w:pPr>
        <w:numPr>
          <w:ilvl w:val="0"/>
          <w:numId w:val="357"/>
        </w:numPr>
        <w:rPr>
          <w:rFonts w:ascii="宋体" w:hAnsi="宋体"/>
          <w:kern w:val="3"/>
        </w:rPr>
      </w:pPr>
      <w:r>
        <w:rPr>
          <w:rFonts w:ascii="宋体" w:hAnsi="宋体" w:hint="eastAsia"/>
        </w:rPr>
        <w:t>出钞尾箱参加券别控制时，需输入券别信息。</w:t>
      </w:r>
    </w:p>
    <w:p w:rsidR="004D36BA" w:rsidRDefault="004D36BA" w:rsidP="004D36BA">
      <w:pPr>
        <w:numPr>
          <w:ilvl w:val="0"/>
          <w:numId w:val="357"/>
        </w:numPr>
        <w:rPr>
          <w:rFonts w:ascii="宋体" w:hAnsi="宋体"/>
          <w:kern w:val="3"/>
        </w:rPr>
      </w:pPr>
      <w:r>
        <w:rPr>
          <w:rFonts w:ascii="宋体" w:hAnsi="宋体" w:hint="eastAsia"/>
        </w:rPr>
        <w:t>尾箱为多人管理尾箱时需要复核，金库尾箱进行出库时复核员必须是另一尾箱管理员，且不能是进行管机员确认的操作员。</w:t>
      </w:r>
    </w:p>
    <w:p w:rsidR="004D36BA" w:rsidRDefault="004D36BA" w:rsidP="0004090F">
      <w:pPr>
        <w:pStyle w:val="6"/>
        <w:spacing w:line="360" w:lineRule="auto"/>
        <w:rPr>
          <w:rFonts w:ascii="宋体" w:eastAsia="宋体" w:hAnsi="宋体"/>
        </w:rPr>
      </w:pPr>
      <w:bookmarkStart w:id="610" w:name="_Toc173674781"/>
      <w:r>
        <w:rPr>
          <w:rFonts w:ascii="宋体" w:eastAsia="宋体" w:hAnsi="宋体" w:hint="eastAsia"/>
        </w:rPr>
        <w:t>（三）操作步骤</w:t>
      </w:r>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rPr>
                <w:rFonts w:ascii="宋体" w:hAnsi="宋体"/>
              </w:rPr>
            </w:pPr>
            <w:r>
              <w:rPr>
                <w:rFonts w:ascii="宋体" w:hAnsi="宋体" w:hint="eastAsia"/>
              </w:rPr>
              <w:t>1.</w:t>
            </w:r>
          </w:p>
        </w:tc>
        <w:tc>
          <w:tcPr>
            <w:tcW w:w="6840" w:type="dxa"/>
            <w:noWrap/>
          </w:tcPr>
          <w:p w:rsidR="004D36BA" w:rsidRDefault="004D36BA" w:rsidP="004D36BA">
            <w:pPr>
              <w:pStyle w:val="a4"/>
              <w:jc w:val="left"/>
              <w:rPr>
                <w:rFonts w:ascii="宋体" w:hAnsi="宋体"/>
              </w:rPr>
            </w:pPr>
            <w:r>
              <w:rPr>
                <w:rFonts w:ascii="宋体" w:hAnsi="宋体" w:hint="eastAsia"/>
              </w:rPr>
              <w:t>在业务代码栏输入“2224”后回车，或选择“现金凭证”→“自</w:t>
            </w:r>
            <w:r>
              <w:rPr>
                <w:rFonts w:ascii="宋体" w:hAnsi="宋体" w:hint="eastAsia"/>
              </w:rPr>
              <w:lastRenderedPageBreak/>
              <w:t>助设备管理”→“清机出钞确认”操作。</w:t>
            </w:r>
          </w:p>
        </w:tc>
      </w:tr>
      <w:tr w:rsidR="004D36BA">
        <w:tc>
          <w:tcPr>
            <w:tcW w:w="1548" w:type="dxa"/>
          </w:tcPr>
          <w:p w:rsidR="004D36BA" w:rsidRDefault="004D36BA" w:rsidP="004D36BA">
            <w:pPr>
              <w:rPr>
                <w:rFonts w:ascii="宋体" w:hAnsi="宋体"/>
              </w:rPr>
            </w:pPr>
            <w:r>
              <w:rPr>
                <w:rFonts w:ascii="宋体" w:hAnsi="宋体" w:hint="eastAsia"/>
              </w:rPr>
              <w:lastRenderedPageBreak/>
              <w:t>2.查询</w:t>
            </w:r>
          </w:p>
        </w:tc>
        <w:tc>
          <w:tcPr>
            <w:tcW w:w="6840" w:type="dxa"/>
          </w:tcPr>
          <w:p w:rsidR="004D36BA" w:rsidRDefault="004D36BA" w:rsidP="004D36BA">
            <w:pPr>
              <w:rPr>
                <w:rFonts w:ascii="宋体" w:hAnsi="宋体"/>
              </w:rPr>
            </w:pPr>
            <w:r>
              <w:rPr>
                <w:rFonts w:ascii="宋体" w:hAnsi="宋体" w:hint="eastAsia"/>
              </w:rPr>
              <w:t>选择：查询，选择批准后的清机计划</w:t>
            </w:r>
          </w:p>
        </w:tc>
      </w:tr>
      <w:tr w:rsidR="004D36BA">
        <w:tc>
          <w:tcPr>
            <w:tcW w:w="1548" w:type="dxa"/>
          </w:tcPr>
          <w:p w:rsidR="004D36BA" w:rsidRDefault="004D36BA" w:rsidP="004D36BA">
            <w:pPr>
              <w:rPr>
                <w:rFonts w:ascii="宋体" w:hAnsi="宋体"/>
              </w:rPr>
            </w:pPr>
            <w:r>
              <w:rPr>
                <w:rFonts w:ascii="宋体" w:hAnsi="宋体" w:hint="eastAsia"/>
              </w:rPr>
              <w:t>3.出钞（现金柜员）</w:t>
            </w:r>
          </w:p>
        </w:tc>
        <w:tc>
          <w:tcPr>
            <w:tcW w:w="6840" w:type="dxa"/>
          </w:tcPr>
          <w:p w:rsidR="004D36BA" w:rsidRDefault="004D36BA" w:rsidP="004D36BA">
            <w:pPr>
              <w:rPr>
                <w:rFonts w:ascii="宋体" w:hAnsi="宋体"/>
                <w:kern w:val="3"/>
              </w:rPr>
            </w:pPr>
            <w:r>
              <w:rPr>
                <w:rFonts w:ascii="宋体" w:hAnsi="宋体" w:hint="eastAsia"/>
                <w:kern w:val="3"/>
              </w:rPr>
              <w:t>选择：出钞，如果券别参与控制，则进行配钞</w:t>
            </w:r>
          </w:p>
        </w:tc>
      </w:tr>
      <w:tr w:rsidR="004D36BA">
        <w:tc>
          <w:tcPr>
            <w:tcW w:w="1548" w:type="dxa"/>
          </w:tcPr>
          <w:p w:rsidR="004D36BA" w:rsidRDefault="004D36BA" w:rsidP="004D36BA">
            <w:pPr>
              <w:rPr>
                <w:rFonts w:ascii="宋体" w:hAnsi="宋体"/>
              </w:rPr>
            </w:pPr>
            <w:r>
              <w:rPr>
                <w:rFonts w:ascii="宋体" w:hAnsi="宋体" w:hint="eastAsia"/>
              </w:rPr>
              <w:t>4.</w:t>
            </w:r>
            <w:r>
              <w:rPr>
                <w:rFonts w:ascii="宋体" w:hAnsi="宋体" w:hint="eastAsia"/>
                <w:kern w:val="3"/>
              </w:rPr>
              <w:t>管机员/清机员确认</w:t>
            </w:r>
          </w:p>
        </w:tc>
        <w:tc>
          <w:tcPr>
            <w:tcW w:w="6840" w:type="dxa"/>
          </w:tcPr>
          <w:p w:rsidR="004D36BA" w:rsidRDefault="004D36BA" w:rsidP="004D36BA">
            <w:pPr>
              <w:rPr>
                <w:rFonts w:ascii="宋体" w:hAnsi="宋体"/>
                <w:kern w:val="3"/>
              </w:rPr>
            </w:pPr>
            <w:r>
              <w:rPr>
                <w:rFonts w:ascii="宋体" w:hAnsi="宋体" w:hint="eastAsia"/>
                <w:kern w:val="3"/>
              </w:rPr>
              <w:t>管机员/清机员复点现金，并在系统上确认出钞金额。</w:t>
            </w:r>
          </w:p>
        </w:tc>
      </w:tr>
      <w:tr w:rsidR="004D36BA">
        <w:tc>
          <w:tcPr>
            <w:tcW w:w="1548" w:type="dxa"/>
          </w:tcPr>
          <w:p w:rsidR="004D36BA" w:rsidRDefault="004D36BA" w:rsidP="004D36BA">
            <w:pPr>
              <w:rPr>
                <w:rFonts w:ascii="宋体" w:hAnsi="宋体"/>
              </w:rPr>
            </w:pPr>
            <w:r>
              <w:rPr>
                <w:rFonts w:ascii="宋体" w:hAnsi="宋体" w:hint="eastAsia"/>
              </w:rPr>
              <w:t>5.</w:t>
            </w:r>
          </w:p>
        </w:tc>
        <w:tc>
          <w:tcPr>
            <w:tcW w:w="6840" w:type="dxa"/>
          </w:tcPr>
          <w:p w:rsidR="004D36BA" w:rsidRDefault="004D36BA" w:rsidP="004D36BA">
            <w:pPr>
              <w:rPr>
                <w:rFonts w:ascii="宋体" w:hAnsi="宋体"/>
                <w:kern w:val="3"/>
              </w:rPr>
            </w:pPr>
            <w:r>
              <w:rPr>
                <w:rFonts w:ascii="宋体" w:hAnsi="宋体" w:hint="eastAsia"/>
                <w:kern w:val="3"/>
              </w:rPr>
              <w:t>如需要复核，按F7请复人员进行复核</w:t>
            </w:r>
          </w:p>
        </w:tc>
      </w:tr>
      <w:tr w:rsidR="004D36BA">
        <w:tc>
          <w:tcPr>
            <w:tcW w:w="1548" w:type="dxa"/>
          </w:tcPr>
          <w:p w:rsidR="004D36BA" w:rsidRDefault="004D36BA" w:rsidP="004D36BA">
            <w:pPr>
              <w:rPr>
                <w:rFonts w:ascii="宋体" w:hAnsi="宋体"/>
              </w:rPr>
            </w:pPr>
            <w:r>
              <w:rPr>
                <w:rFonts w:ascii="宋体" w:hAnsi="宋体" w:hint="eastAsia"/>
              </w:rPr>
              <w:t>6.</w:t>
            </w:r>
          </w:p>
        </w:tc>
        <w:tc>
          <w:tcPr>
            <w:tcW w:w="6840" w:type="dxa"/>
          </w:tcPr>
          <w:p w:rsidR="004D36BA" w:rsidRDefault="004D36BA" w:rsidP="004D36BA">
            <w:pPr>
              <w:rPr>
                <w:rFonts w:ascii="宋体" w:hAnsi="宋体"/>
                <w:kern w:val="3"/>
              </w:rPr>
            </w:pPr>
            <w:r>
              <w:rPr>
                <w:rFonts w:ascii="宋体" w:hAnsi="宋体" w:hint="eastAsia"/>
                <w:kern w:val="3"/>
              </w:rPr>
              <w:t>点击“确定”，成功后，将现金交给管机员/清机员。</w:t>
            </w:r>
          </w:p>
        </w:tc>
      </w:tr>
    </w:tbl>
    <w:p w:rsidR="004D36BA" w:rsidRDefault="004D36BA" w:rsidP="004D36BA">
      <w:pPr>
        <w:pStyle w:val="5"/>
        <w:rPr>
          <w:rFonts w:ascii="宋体" w:hAnsi="宋体"/>
          <w:kern w:val="3"/>
        </w:rPr>
      </w:pPr>
      <w:bookmarkStart w:id="611" w:name="_Toc173674782"/>
      <w:bookmarkStart w:id="612" w:name="_Toc183917996"/>
      <w:r>
        <w:rPr>
          <w:rFonts w:ascii="宋体" w:hAnsi="宋体" w:hint="eastAsia"/>
          <w:kern w:val="3"/>
        </w:rPr>
        <w:t>九、中心模式清机确认（业务代码2225）</w:t>
      </w:r>
      <w:bookmarkEnd w:id="611"/>
      <w:bookmarkEnd w:id="612"/>
    </w:p>
    <w:p w:rsidR="004D36BA" w:rsidRDefault="004D36BA" w:rsidP="0004090F">
      <w:pPr>
        <w:pStyle w:val="6"/>
        <w:spacing w:line="360" w:lineRule="auto"/>
        <w:rPr>
          <w:rFonts w:ascii="宋体" w:eastAsia="宋体" w:hAnsi="宋体"/>
          <w:kern w:val="3"/>
        </w:rPr>
      </w:pPr>
      <w:bookmarkStart w:id="613" w:name="_Toc173674783"/>
      <w:r>
        <w:rPr>
          <w:rFonts w:ascii="宋体" w:eastAsia="宋体" w:hAnsi="宋体" w:hint="eastAsia"/>
          <w:kern w:val="3"/>
        </w:rPr>
        <w:t>（一）功能介绍</w:t>
      </w:r>
      <w:bookmarkEnd w:id="613"/>
    </w:p>
    <w:p w:rsidR="004D36BA" w:rsidRDefault="004D36BA" w:rsidP="004D36BA">
      <w:pPr>
        <w:ind w:firstLineChars="200" w:firstLine="480"/>
        <w:rPr>
          <w:rFonts w:ascii="宋体" w:hAnsi="宋体"/>
          <w:kern w:val="3"/>
        </w:rPr>
      </w:pPr>
      <w:r>
        <w:rPr>
          <w:rFonts w:ascii="宋体" w:hAnsi="宋体" w:hint="eastAsia"/>
          <w:kern w:val="3"/>
        </w:rPr>
        <w:t>清机人员在机器上清完机和点清余钞后，回行后进行清机确认。在系统中输入清机时机器的最后一笔现金收付流水号和实际清点的余钞金额，系统会自动计算出长短款的金额。如果有长短款发生，在入钞确认时需要主管授权。</w:t>
      </w:r>
    </w:p>
    <w:p w:rsidR="004D36BA" w:rsidRDefault="004D36BA" w:rsidP="0004090F">
      <w:pPr>
        <w:pStyle w:val="6"/>
        <w:spacing w:line="360" w:lineRule="auto"/>
        <w:rPr>
          <w:rFonts w:ascii="宋体" w:eastAsia="宋体" w:hAnsi="宋体"/>
        </w:rPr>
      </w:pPr>
      <w:bookmarkStart w:id="614" w:name="_Toc173674784"/>
      <w:r>
        <w:rPr>
          <w:rFonts w:ascii="宋体" w:eastAsia="宋体" w:hAnsi="宋体" w:hint="eastAsia"/>
        </w:rPr>
        <w:t>（二）操作说明</w:t>
      </w:r>
      <w:bookmarkEnd w:id="614"/>
    </w:p>
    <w:p w:rsidR="004D36BA" w:rsidRDefault="004D36BA" w:rsidP="004D36BA">
      <w:pPr>
        <w:ind w:firstLineChars="200" w:firstLine="480"/>
        <w:rPr>
          <w:rFonts w:ascii="宋体" w:hAnsi="宋体"/>
          <w:kern w:val="3"/>
        </w:rPr>
      </w:pPr>
      <w:r>
        <w:rPr>
          <w:rFonts w:ascii="宋体" w:hAnsi="宋体" w:hint="eastAsia"/>
          <w:kern w:val="3"/>
        </w:rPr>
        <w:t>1、只有计划子项的处理类型为清机时才需要输入清机流水号，清机流水号的规则为：分行号（4位）+设备号（4位）＋收付流水号（4位）＋日期（6位：YYMMDD）。为适应特殊的极端情况，在实际使用中可能需增加清机流水号前缀或使用特殊流水号。例如：1）如果当日上次清机到本次清机没有发生过任何收付交易流水号，本次清机没有流水号可以录入，需输入*+上次清机流水；2）如果当日发生多次清机(一个自助设备尾箱一天的清机次数系统限制为不能发生超过5次)，而且同一清机流水号当然出现多次，系统会报错提示操作员输入A/B/C/D/E ＋ 普通清机流水号（A表示是最近的一笔流水，B是第二近的流水，依此类推）；3）如果清机时当日没有发生任何现金收付交易，流水号可以输入*NONE；4）如果设定的计划为清机，但实际操作为加钞，无流水号可以输入，在清机确认时，输入的流水号为*NONE。</w:t>
      </w:r>
    </w:p>
    <w:p w:rsidR="004D36BA" w:rsidRDefault="004D36BA" w:rsidP="004D36BA">
      <w:pPr>
        <w:ind w:firstLineChars="200" w:firstLine="480"/>
        <w:rPr>
          <w:rFonts w:ascii="宋体" w:hAnsi="宋体"/>
          <w:kern w:val="3"/>
        </w:rPr>
      </w:pPr>
      <w:r>
        <w:rPr>
          <w:rFonts w:ascii="宋体" w:hAnsi="宋体" w:hint="eastAsia"/>
          <w:kern w:val="3"/>
        </w:rPr>
        <w:t>2、可通过输入设备尾箱名称后四位进行快速选择尾箱。</w:t>
      </w:r>
    </w:p>
    <w:p w:rsidR="004D36BA" w:rsidRDefault="004D36BA" w:rsidP="004D36BA">
      <w:pPr>
        <w:ind w:firstLineChars="200" w:firstLine="480"/>
        <w:rPr>
          <w:rFonts w:ascii="宋体" w:hAnsi="宋体"/>
          <w:kern w:val="3"/>
        </w:rPr>
      </w:pPr>
      <w:r>
        <w:rPr>
          <w:rFonts w:ascii="宋体" w:hAnsi="宋体" w:hint="eastAsia"/>
          <w:kern w:val="3"/>
        </w:rPr>
        <w:t>3、只有计划类型为“清机”，处理类型为“已处理”时才需也必须输入清机</w:t>
      </w:r>
      <w:r>
        <w:rPr>
          <w:rFonts w:ascii="宋体" w:hAnsi="宋体" w:hint="eastAsia"/>
          <w:kern w:val="3"/>
        </w:rPr>
        <w:lastRenderedPageBreak/>
        <w:t>流水号。</w:t>
      </w:r>
    </w:p>
    <w:p w:rsidR="004D36BA" w:rsidRDefault="004D36BA" w:rsidP="004D36BA">
      <w:pPr>
        <w:ind w:firstLineChars="200" w:firstLine="480"/>
        <w:rPr>
          <w:rFonts w:ascii="宋体" w:hAnsi="宋体"/>
        </w:rPr>
      </w:pPr>
      <w:r>
        <w:rPr>
          <w:rFonts w:ascii="宋体" w:hAnsi="宋体" w:hint="eastAsia"/>
          <w:kern w:val="3"/>
        </w:rPr>
        <w:t>4、处理类型为“已放弃”时，如有出钞金额，则回钞金额必须是出钞金额，即清机员必须将已出钞的金额全额退回。</w:t>
      </w:r>
    </w:p>
    <w:p w:rsidR="004D36BA" w:rsidRDefault="004D36BA" w:rsidP="0004090F">
      <w:pPr>
        <w:pStyle w:val="6"/>
        <w:spacing w:line="360" w:lineRule="auto"/>
        <w:rPr>
          <w:rFonts w:ascii="宋体" w:eastAsia="宋体" w:hAnsi="宋体"/>
        </w:rPr>
      </w:pPr>
      <w:bookmarkStart w:id="615" w:name="_Toc173674785"/>
      <w:r>
        <w:rPr>
          <w:rFonts w:ascii="宋体" w:eastAsia="宋体" w:hAnsi="宋体" w:hint="eastAsia"/>
        </w:rPr>
        <w:t>（三）操作步骤</w:t>
      </w:r>
      <w:bookmarkEnd w:id="6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rPr>
                <w:rFonts w:ascii="宋体" w:hAnsi="宋体"/>
              </w:rPr>
            </w:pPr>
            <w:r>
              <w:rPr>
                <w:rFonts w:ascii="宋体" w:hAnsi="宋体" w:hint="eastAsia"/>
              </w:rPr>
              <w:t>1.</w:t>
            </w:r>
          </w:p>
        </w:tc>
        <w:tc>
          <w:tcPr>
            <w:tcW w:w="6840" w:type="dxa"/>
            <w:noWrap/>
          </w:tcPr>
          <w:p w:rsidR="004D36BA" w:rsidRDefault="004D36BA" w:rsidP="004D36BA">
            <w:pPr>
              <w:pStyle w:val="a4"/>
              <w:jc w:val="left"/>
              <w:rPr>
                <w:rFonts w:ascii="宋体" w:hAnsi="宋体"/>
              </w:rPr>
            </w:pPr>
            <w:r>
              <w:rPr>
                <w:rFonts w:ascii="宋体" w:hAnsi="宋体" w:hint="eastAsia"/>
              </w:rPr>
              <w:t>在业务代码栏输入“2225”后回车，或选择“现金凭证”→“自助设备管理”→“清机确认”操作。</w:t>
            </w:r>
          </w:p>
        </w:tc>
      </w:tr>
      <w:tr w:rsidR="004D36BA">
        <w:tc>
          <w:tcPr>
            <w:tcW w:w="1548" w:type="dxa"/>
          </w:tcPr>
          <w:p w:rsidR="004D36BA" w:rsidRDefault="004D36BA" w:rsidP="004D36BA">
            <w:pPr>
              <w:pStyle w:val="a4"/>
              <w:rPr>
                <w:rFonts w:ascii="宋体" w:hAnsi="宋体"/>
              </w:rPr>
            </w:pPr>
            <w:r>
              <w:rPr>
                <w:rFonts w:ascii="宋体" w:hAnsi="宋体" w:hint="eastAsia"/>
              </w:rPr>
              <w:t>2.</w:t>
            </w:r>
          </w:p>
        </w:tc>
        <w:tc>
          <w:tcPr>
            <w:tcW w:w="6840" w:type="dxa"/>
            <w:noWrap/>
          </w:tcPr>
          <w:p w:rsidR="004D36BA" w:rsidRDefault="004D36BA" w:rsidP="004D36BA">
            <w:pPr>
              <w:pStyle w:val="a4"/>
              <w:jc w:val="left"/>
              <w:rPr>
                <w:rFonts w:ascii="宋体" w:hAnsi="宋体"/>
              </w:rPr>
            </w:pPr>
            <w:r>
              <w:rPr>
                <w:rFonts w:ascii="宋体" w:hAnsi="宋体" w:hint="eastAsia"/>
                <w:kern w:val="3"/>
              </w:rPr>
              <w:t>清机员清点机器里剩下的余额后，Ａ清机员在清机确认中选择对应的清机记录，并选择：清机</w:t>
            </w:r>
          </w:p>
        </w:tc>
      </w:tr>
      <w:tr w:rsidR="004D36BA">
        <w:tc>
          <w:tcPr>
            <w:tcW w:w="1548" w:type="dxa"/>
          </w:tcPr>
          <w:p w:rsidR="004D36BA" w:rsidRDefault="004D36BA" w:rsidP="004D36BA">
            <w:pPr>
              <w:pStyle w:val="a4"/>
              <w:rPr>
                <w:rFonts w:ascii="宋体" w:hAnsi="宋体"/>
              </w:rPr>
            </w:pPr>
            <w:r>
              <w:rPr>
                <w:rFonts w:ascii="宋体" w:hAnsi="宋体" w:hint="eastAsia"/>
              </w:rPr>
              <w:t>3.</w:t>
            </w:r>
          </w:p>
        </w:tc>
        <w:tc>
          <w:tcPr>
            <w:tcW w:w="6840" w:type="dxa"/>
            <w:noWrap/>
          </w:tcPr>
          <w:p w:rsidR="004D36BA" w:rsidRDefault="004D36BA" w:rsidP="004D36BA">
            <w:pPr>
              <w:pStyle w:val="a4"/>
              <w:jc w:val="left"/>
              <w:rPr>
                <w:rFonts w:ascii="宋体" w:hAnsi="宋体"/>
                <w:kern w:val="3"/>
              </w:rPr>
            </w:pPr>
            <w:r>
              <w:rPr>
                <w:rFonts w:ascii="宋体" w:hAnsi="宋体" w:hint="eastAsia"/>
                <w:kern w:val="3"/>
              </w:rPr>
              <w:t>在处理类型栏选择“已处理”或“已放弃”，输入最后一笔清机流水和回钞金额</w:t>
            </w:r>
          </w:p>
        </w:tc>
      </w:tr>
      <w:tr w:rsidR="004D36BA">
        <w:tc>
          <w:tcPr>
            <w:tcW w:w="1548" w:type="dxa"/>
          </w:tcPr>
          <w:p w:rsidR="004D36BA" w:rsidRDefault="004D36BA" w:rsidP="004D36BA">
            <w:pPr>
              <w:pStyle w:val="a4"/>
              <w:rPr>
                <w:rFonts w:ascii="宋体" w:hAnsi="宋体"/>
              </w:rPr>
            </w:pPr>
            <w:r>
              <w:rPr>
                <w:rFonts w:ascii="宋体" w:hAnsi="宋体" w:hint="eastAsia"/>
              </w:rPr>
              <w:t>4.</w:t>
            </w:r>
          </w:p>
        </w:tc>
        <w:tc>
          <w:tcPr>
            <w:tcW w:w="6840" w:type="dxa"/>
            <w:noWrap/>
          </w:tcPr>
          <w:p w:rsidR="004D36BA" w:rsidRDefault="004D36BA" w:rsidP="004D36BA">
            <w:pPr>
              <w:pStyle w:val="a4"/>
              <w:jc w:val="left"/>
              <w:rPr>
                <w:rFonts w:ascii="宋体" w:hAnsi="宋体"/>
                <w:kern w:val="3"/>
              </w:rPr>
            </w:pPr>
            <w:r>
              <w:rPr>
                <w:rFonts w:ascii="宋体" w:hAnsi="宋体" w:hint="eastAsia"/>
                <w:kern w:val="3"/>
              </w:rPr>
              <w:t>B清机员按Ｆ７做同步复核。</w:t>
            </w:r>
          </w:p>
        </w:tc>
      </w:tr>
      <w:tr w:rsidR="004D36BA">
        <w:tc>
          <w:tcPr>
            <w:tcW w:w="1548" w:type="dxa"/>
          </w:tcPr>
          <w:p w:rsidR="004D36BA" w:rsidRDefault="004D36BA" w:rsidP="004D36BA">
            <w:pPr>
              <w:pStyle w:val="a4"/>
              <w:rPr>
                <w:rFonts w:ascii="宋体" w:hAnsi="宋体"/>
              </w:rPr>
            </w:pPr>
            <w:r>
              <w:rPr>
                <w:rFonts w:ascii="宋体" w:hAnsi="宋体" w:hint="eastAsia"/>
              </w:rPr>
              <w:t>5.</w:t>
            </w:r>
          </w:p>
        </w:tc>
        <w:tc>
          <w:tcPr>
            <w:tcW w:w="6840" w:type="dxa"/>
            <w:noWrap/>
          </w:tcPr>
          <w:p w:rsidR="004D36BA" w:rsidRDefault="004D36BA" w:rsidP="004D36BA">
            <w:pPr>
              <w:pStyle w:val="a4"/>
              <w:jc w:val="left"/>
              <w:rPr>
                <w:rFonts w:ascii="宋体" w:hAnsi="宋体"/>
                <w:kern w:val="3"/>
              </w:rPr>
            </w:pPr>
            <w:r>
              <w:rPr>
                <w:rFonts w:ascii="宋体" w:hAnsi="宋体" w:hint="eastAsia"/>
                <w:kern w:val="3"/>
              </w:rPr>
              <w:t>点击“确认”后，清机确认完成。</w:t>
            </w:r>
          </w:p>
        </w:tc>
      </w:tr>
    </w:tbl>
    <w:p w:rsidR="004D36BA" w:rsidRDefault="004D36BA" w:rsidP="004D36BA">
      <w:pPr>
        <w:pStyle w:val="5"/>
        <w:rPr>
          <w:rFonts w:ascii="宋体" w:hAnsi="宋体"/>
          <w:kern w:val="3"/>
        </w:rPr>
      </w:pPr>
      <w:bookmarkStart w:id="616" w:name="_Toc173674786"/>
      <w:bookmarkStart w:id="617" w:name="_Toc183917997"/>
      <w:r>
        <w:rPr>
          <w:rFonts w:ascii="宋体" w:hAnsi="宋体" w:hint="eastAsia"/>
          <w:kern w:val="3"/>
        </w:rPr>
        <w:t>十、中心模式清机入钞确认（业务代码2226）</w:t>
      </w:r>
      <w:bookmarkEnd w:id="616"/>
      <w:bookmarkEnd w:id="617"/>
    </w:p>
    <w:p w:rsidR="004D36BA" w:rsidRDefault="004D36BA" w:rsidP="0004090F">
      <w:pPr>
        <w:pStyle w:val="6"/>
        <w:spacing w:line="360" w:lineRule="auto"/>
        <w:rPr>
          <w:rFonts w:ascii="宋体" w:eastAsia="宋体" w:hAnsi="宋体"/>
          <w:kern w:val="3"/>
        </w:rPr>
      </w:pPr>
      <w:bookmarkStart w:id="618" w:name="_Toc173674787"/>
      <w:r>
        <w:rPr>
          <w:rFonts w:ascii="宋体" w:eastAsia="宋体" w:hAnsi="宋体" w:hint="eastAsia"/>
          <w:kern w:val="3"/>
        </w:rPr>
        <w:t>（一）功能介绍</w:t>
      </w:r>
      <w:bookmarkEnd w:id="618"/>
    </w:p>
    <w:p w:rsidR="004D36BA" w:rsidRDefault="004D36BA" w:rsidP="004D36BA">
      <w:pPr>
        <w:ind w:firstLineChars="200" w:firstLine="480"/>
        <w:rPr>
          <w:rFonts w:ascii="宋体" w:hAnsi="宋体"/>
          <w:kern w:val="3"/>
        </w:rPr>
      </w:pPr>
      <w:r>
        <w:rPr>
          <w:rFonts w:ascii="宋体" w:hAnsi="宋体" w:hint="eastAsia"/>
          <w:kern w:val="3"/>
        </w:rPr>
        <w:t>现金柜员对清机员清机后的余钞进行入钞操作，要输入余钞金额及面值，同时需要清机员确认。</w:t>
      </w:r>
    </w:p>
    <w:p w:rsidR="004D36BA" w:rsidRDefault="004D36BA" w:rsidP="0004090F">
      <w:pPr>
        <w:pStyle w:val="6"/>
        <w:spacing w:line="360" w:lineRule="auto"/>
        <w:rPr>
          <w:rFonts w:ascii="宋体" w:eastAsia="宋体" w:hAnsi="宋体"/>
        </w:rPr>
      </w:pPr>
      <w:bookmarkStart w:id="619" w:name="_Toc173674788"/>
      <w:r>
        <w:rPr>
          <w:rFonts w:ascii="宋体" w:eastAsia="宋体" w:hAnsi="宋体" w:hint="eastAsia"/>
        </w:rPr>
        <w:t>（二）操作要点</w:t>
      </w:r>
      <w:bookmarkEnd w:id="619"/>
    </w:p>
    <w:p w:rsidR="004D36BA" w:rsidRDefault="004D36BA" w:rsidP="004D36BA">
      <w:pPr>
        <w:numPr>
          <w:ilvl w:val="0"/>
          <w:numId w:val="358"/>
        </w:numPr>
        <w:rPr>
          <w:rFonts w:ascii="宋体" w:hAnsi="宋体"/>
          <w:kern w:val="3"/>
        </w:rPr>
      </w:pPr>
      <w:r>
        <w:rPr>
          <w:rFonts w:ascii="宋体" w:hAnsi="宋体" w:hint="eastAsia"/>
        </w:rPr>
        <w:t>本步骤不可缺少，即使入钞金额为0，也必须进行入钞确认。</w:t>
      </w:r>
    </w:p>
    <w:p w:rsidR="004D36BA" w:rsidRDefault="004D36BA" w:rsidP="004D36BA">
      <w:pPr>
        <w:numPr>
          <w:ilvl w:val="0"/>
          <w:numId w:val="358"/>
        </w:numPr>
        <w:rPr>
          <w:rFonts w:ascii="宋体" w:hAnsi="宋体"/>
          <w:kern w:val="3"/>
        </w:rPr>
      </w:pPr>
      <w:r>
        <w:rPr>
          <w:rFonts w:ascii="宋体" w:hAnsi="宋体" w:hint="eastAsia"/>
        </w:rPr>
        <w:t>持有柜员尾箱或金库尾箱的用户（现金柜员）才能发起入钞确认操作。</w:t>
      </w:r>
    </w:p>
    <w:p w:rsidR="004D36BA" w:rsidRDefault="004D36BA" w:rsidP="004D36BA">
      <w:pPr>
        <w:numPr>
          <w:ilvl w:val="0"/>
          <w:numId w:val="358"/>
        </w:numPr>
        <w:rPr>
          <w:rFonts w:ascii="宋体" w:hAnsi="宋体"/>
        </w:rPr>
      </w:pPr>
      <w:r>
        <w:rPr>
          <w:rFonts w:ascii="宋体" w:hAnsi="宋体" w:hint="eastAsia"/>
        </w:rPr>
        <w:t>在实行集中清机的机构，交钞的用户可以是自助设备现金尾箱的管理员，也可以是专职的“清机员”。</w:t>
      </w:r>
    </w:p>
    <w:p w:rsidR="004D36BA" w:rsidRDefault="004D36BA" w:rsidP="004D36BA">
      <w:pPr>
        <w:numPr>
          <w:ilvl w:val="0"/>
          <w:numId w:val="358"/>
        </w:numPr>
        <w:rPr>
          <w:rFonts w:ascii="宋体" w:hAnsi="宋体"/>
        </w:rPr>
      </w:pPr>
      <w:r>
        <w:rPr>
          <w:rFonts w:ascii="宋体" w:hAnsi="宋体" w:hint="eastAsia"/>
        </w:rPr>
        <w:t>入钞尾箱参加券别控制时，需输入券别信息。</w:t>
      </w:r>
    </w:p>
    <w:p w:rsidR="004D36BA" w:rsidRDefault="004D36BA" w:rsidP="004D36BA">
      <w:pPr>
        <w:numPr>
          <w:ilvl w:val="0"/>
          <w:numId w:val="358"/>
        </w:numPr>
        <w:rPr>
          <w:rFonts w:ascii="宋体" w:hAnsi="宋体"/>
        </w:rPr>
      </w:pPr>
      <w:r>
        <w:rPr>
          <w:rFonts w:ascii="宋体" w:hAnsi="宋体" w:hint="eastAsia"/>
        </w:rPr>
        <w:t>收钞尾箱为多人管理尾箱时需要复核，金库尾箱进行入钞时复核员必须是另一尾箱管理员，且不能是进行管机员确认的操作员。</w:t>
      </w:r>
    </w:p>
    <w:p w:rsidR="004D36BA" w:rsidRDefault="004D36BA" w:rsidP="004D36BA">
      <w:pPr>
        <w:numPr>
          <w:ilvl w:val="0"/>
          <w:numId w:val="358"/>
        </w:numPr>
        <w:rPr>
          <w:rFonts w:ascii="宋体" w:hAnsi="宋体"/>
        </w:rPr>
      </w:pPr>
      <w:r>
        <w:rPr>
          <w:rFonts w:ascii="宋体" w:hAnsi="宋体" w:hint="eastAsia"/>
        </w:rPr>
        <w:t>存在长短款，需主管授权。</w:t>
      </w:r>
    </w:p>
    <w:p w:rsidR="004D36BA" w:rsidRDefault="004D36BA" w:rsidP="004D36BA">
      <w:pPr>
        <w:numPr>
          <w:ilvl w:val="0"/>
          <w:numId w:val="358"/>
        </w:numPr>
        <w:rPr>
          <w:rFonts w:ascii="宋体" w:hAnsi="宋体"/>
        </w:rPr>
      </w:pPr>
      <w:r>
        <w:rPr>
          <w:rFonts w:ascii="宋体" w:hAnsi="宋体" w:hint="eastAsia"/>
        </w:rPr>
        <w:t>自助设备入钞表作为入钞柜员的免填单资金业务单据，打印的一式两联</w:t>
      </w:r>
      <w:r>
        <w:rPr>
          <w:rFonts w:ascii="宋体" w:hAnsi="宋体" w:hint="eastAsia"/>
        </w:rPr>
        <w:lastRenderedPageBreak/>
        <w:t>的挂账单其中一联作为单据附件，另一联专夹保管用以自助设备现金长短款销账处理。</w:t>
      </w:r>
    </w:p>
    <w:p w:rsidR="004D36BA" w:rsidRDefault="004D36BA" w:rsidP="0004090F">
      <w:pPr>
        <w:pStyle w:val="6"/>
        <w:spacing w:line="360" w:lineRule="auto"/>
        <w:rPr>
          <w:rFonts w:ascii="宋体" w:eastAsia="宋体" w:hAnsi="宋体"/>
        </w:rPr>
      </w:pPr>
      <w:bookmarkStart w:id="620" w:name="_Toc173674789"/>
      <w:r>
        <w:rPr>
          <w:rFonts w:ascii="宋体" w:eastAsia="宋体" w:hAnsi="宋体" w:hint="eastAsia"/>
        </w:rPr>
        <w:t>（三）操作步骤</w:t>
      </w:r>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1.</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在业务代码栏输入“2226”后回车，或选择“现金凭证”→“自助设备管理”→“清机入钞确认”操作。</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2.</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清机员带着机器的余额到出纳处进行入钞处理时，出纳在清机入钞确认中查询出记录</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3.</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然后选择对应纪录后，选择：入钞</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4.</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经办员根据回钞总额收妥现金，如券别参与控制，需输入券别信息。</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5．</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清机员进行确认。</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6.</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如需复核，按F7由复核员进行复核。</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7.</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点击“确定”，如果有长短款，请主管授权。</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8.</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成功后，本次清机计划业务全部完成，打印自助设备入钞表，挂账单（如有长短款）。</w:t>
            </w:r>
          </w:p>
        </w:tc>
      </w:tr>
    </w:tbl>
    <w:p w:rsidR="004D36BA" w:rsidRDefault="004D36BA" w:rsidP="004D36BA">
      <w:pPr>
        <w:pStyle w:val="5"/>
        <w:rPr>
          <w:rFonts w:ascii="宋体" w:hAnsi="宋体"/>
          <w:kern w:val="3"/>
        </w:rPr>
      </w:pPr>
      <w:bookmarkStart w:id="621" w:name="_Toc173674790"/>
      <w:bookmarkStart w:id="622" w:name="_Toc183917998"/>
      <w:r>
        <w:rPr>
          <w:rFonts w:ascii="宋体" w:hAnsi="宋体" w:hint="eastAsia"/>
          <w:kern w:val="3"/>
        </w:rPr>
        <w:t>十一、中心模式清机确认放弃（业务代码2227）</w:t>
      </w:r>
      <w:bookmarkEnd w:id="621"/>
      <w:bookmarkEnd w:id="622"/>
    </w:p>
    <w:p w:rsidR="004D36BA" w:rsidRDefault="004D36BA" w:rsidP="0004090F">
      <w:pPr>
        <w:pStyle w:val="6"/>
        <w:spacing w:line="360" w:lineRule="auto"/>
        <w:rPr>
          <w:rFonts w:ascii="宋体" w:eastAsia="宋体" w:hAnsi="宋体"/>
          <w:kern w:val="3"/>
        </w:rPr>
      </w:pPr>
      <w:bookmarkStart w:id="623" w:name="_Toc173674791"/>
      <w:r>
        <w:rPr>
          <w:rFonts w:ascii="宋体" w:eastAsia="宋体" w:hAnsi="宋体" w:hint="eastAsia"/>
          <w:kern w:val="3"/>
        </w:rPr>
        <w:t>（一）功能介绍</w:t>
      </w:r>
      <w:bookmarkEnd w:id="623"/>
    </w:p>
    <w:p w:rsidR="004D36BA" w:rsidRDefault="004D36BA" w:rsidP="004D36BA">
      <w:pPr>
        <w:ind w:firstLineChars="200" w:firstLine="480"/>
        <w:rPr>
          <w:rFonts w:ascii="宋体" w:hAnsi="宋体"/>
          <w:kern w:val="3"/>
        </w:rPr>
      </w:pPr>
      <w:r>
        <w:rPr>
          <w:rFonts w:ascii="宋体" w:hAnsi="宋体" w:hint="eastAsia"/>
          <w:kern w:val="3"/>
        </w:rPr>
        <w:t>管机员在清机确认后，发现清机确认的数据有问题，可以对此清机确认进行放弃。</w:t>
      </w:r>
    </w:p>
    <w:p w:rsidR="004D36BA" w:rsidRDefault="004D36BA" w:rsidP="0004090F">
      <w:pPr>
        <w:pStyle w:val="6"/>
        <w:spacing w:line="360" w:lineRule="auto"/>
        <w:rPr>
          <w:rFonts w:ascii="宋体" w:eastAsia="宋体" w:hAnsi="宋体"/>
        </w:rPr>
      </w:pPr>
      <w:bookmarkStart w:id="624" w:name="_Toc173674792"/>
      <w:r>
        <w:rPr>
          <w:rFonts w:ascii="宋体" w:eastAsia="宋体" w:hAnsi="宋体" w:hint="eastAsia"/>
        </w:rPr>
        <w:t>（二）操作要点</w:t>
      </w:r>
      <w:bookmarkEnd w:id="624"/>
    </w:p>
    <w:p w:rsidR="004D36BA" w:rsidRDefault="004D36BA" w:rsidP="004D36BA">
      <w:pPr>
        <w:numPr>
          <w:ilvl w:val="0"/>
          <w:numId w:val="531"/>
        </w:numPr>
        <w:rPr>
          <w:rFonts w:ascii="宋体" w:hAnsi="宋体"/>
          <w:kern w:val="3"/>
        </w:rPr>
      </w:pPr>
      <w:r>
        <w:rPr>
          <w:rFonts w:ascii="宋体" w:hAnsi="宋体" w:hint="eastAsia"/>
        </w:rPr>
        <w:t>清机确认放弃只能在入钞确认前进行，如果做完了入钞确认，则不可再进行清机确认放弃。</w:t>
      </w:r>
    </w:p>
    <w:p w:rsidR="004D36BA" w:rsidRDefault="004D36BA" w:rsidP="004D36BA">
      <w:pPr>
        <w:numPr>
          <w:ilvl w:val="0"/>
          <w:numId w:val="531"/>
        </w:numPr>
        <w:rPr>
          <w:rFonts w:ascii="宋体" w:hAnsi="宋体"/>
          <w:kern w:val="3"/>
        </w:rPr>
      </w:pPr>
      <w:r>
        <w:rPr>
          <w:rFonts w:ascii="宋体" w:hAnsi="宋体" w:hint="eastAsia"/>
        </w:rPr>
        <w:t>中心模式下，清机确认放弃只能由管机员进行。</w:t>
      </w:r>
    </w:p>
    <w:p w:rsidR="004D36BA" w:rsidRDefault="004D36BA" w:rsidP="004D36BA">
      <w:pPr>
        <w:numPr>
          <w:ilvl w:val="0"/>
          <w:numId w:val="531"/>
        </w:numPr>
        <w:rPr>
          <w:rFonts w:ascii="宋体" w:hAnsi="宋体"/>
        </w:rPr>
      </w:pPr>
      <w:r>
        <w:rPr>
          <w:rFonts w:ascii="宋体" w:hAnsi="宋体" w:hint="eastAsia"/>
        </w:rPr>
        <w:t>网点模式下，清机确认放弃，由计划指定的清机人员进行。</w:t>
      </w:r>
    </w:p>
    <w:p w:rsidR="004D36BA" w:rsidRDefault="004D36BA" w:rsidP="004D36BA">
      <w:pPr>
        <w:numPr>
          <w:ilvl w:val="0"/>
          <w:numId w:val="531"/>
        </w:numPr>
        <w:rPr>
          <w:rFonts w:ascii="宋体" w:hAnsi="宋体"/>
        </w:rPr>
      </w:pPr>
      <w:r>
        <w:rPr>
          <w:rFonts w:ascii="宋体" w:hAnsi="宋体" w:hint="eastAsia"/>
        </w:rPr>
        <w:t>清机确认放弃后，需要再次进行清机确认。</w:t>
      </w:r>
    </w:p>
    <w:p w:rsidR="004D36BA" w:rsidRDefault="004D36BA" w:rsidP="0004090F">
      <w:pPr>
        <w:pStyle w:val="6"/>
        <w:spacing w:line="360" w:lineRule="auto"/>
        <w:rPr>
          <w:rFonts w:ascii="宋体" w:eastAsia="宋体" w:hAnsi="宋体"/>
        </w:rPr>
      </w:pPr>
      <w:bookmarkStart w:id="625" w:name="_Toc173674793"/>
      <w:r>
        <w:rPr>
          <w:rFonts w:ascii="宋体" w:eastAsia="宋体" w:hAnsi="宋体" w:hint="eastAsia"/>
        </w:rPr>
        <w:lastRenderedPageBreak/>
        <w:t>（三）操作步骤</w:t>
      </w:r>
      <w:bookmarkEnd w:id="6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1.</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在业务代码栏输入“2227”后回车，或选择“现金凭证”→“自助设备管理”→“清机确认放弃”操作。</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2.</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查询出已经清机确认完成，但尚未做完入钞确认的清机计划记录</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3.</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点击“明细（6</w:t>
            </w:r>
            <w:r>
              <w:rPr>
                <w:rFonts w:ascii="宋体" w:hAnsi="宋体"/>
              </w:rPr>
              <w:t>）</w:t>
            </w:r>
            <w:r>
              <w:rPr>
                <w:rFonts w:ascii="宋体" w:hAnsi="宋体" w:hint="eastAsia"/>
              </w:rPr>
              <w:t>”可以展示次清机计划的情况</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4.</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点击清机确认放弃，进入清机计划明细。</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5．</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经办用户核对无误后，点击“确定”。</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6.</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经过复核、授权后，清机确认放弃成功</w:t>
            </w:r>
          </w:p>
        </w:tc>
      </w:tr>
    </w:tbl>
    <w:p w:rsidR="004D36BA" w:rsidRDefault="004D36BA" w:rsidP="004D36BA">
      <w:pPr>
        <w:pStyle w:val="5"/>
        <w:rPr>
          <w:rFonts w:ascii="宋体" w:hAnsi="宋体"/>
          <w:kern w:val="3"/>
        </w:rPr>
      </w:pPr>
      <w:bookmarkStart w:id="626" w:name="_Toc173674794"/>
      <w:bookmarkStart w:id="627" w:name="_Toc183917999"/>
      <w:r>
        <w:rPr>
          <w:rFonts w:ascii="宋体" w:hAnsi="宋体" w:hint="eastAsia"/>
          <w:kern w:val="3"/>
        </w:rPr>
        <w:t>十二、网点模式清机计划设定（业务代码2231）</w:t>
      </w:r>
      <w:bookmarkEnd w:id="626"/>
      <w:bookmarkEnd w:id="627"/>
    </w:p>
    <w:p w:rsidR="004D36BA" w:rsidRDefault="004D36BA" w:rsidP="0004090F">
      <w:pPr>
        <w:pStyle w:val="6"/>
        <w:spacing w:line="360" w:lineRule="auto"/>
        <w:rPr>
          <w:rFonts w:ascii="宋体" w:eastAsia="宋体" w:hAnsi="宋体"/>
          <w:kern w:val="3"/>
        </w:rPr>
      </w:pPr>
      <w:bookmarkStart w:id="628" w:name="_Toc173674795"/>
      <w:r>
        <w:rPr>
          <w:rFonts w:ascii="宋体" w:eastAsia="宋体" w:hAnsi="宋体" w:hint="eastAsia"/>
          <w:kern w:val="3"/>
        </w:rPr>
        <w:t>（一）功能介绍</w:t>
      </w:r>
      <w:bookmarkEnd w:id="628"/>
    </w:p>
    <w:p w:rsidR="004D36BA" w:rsidRDefault="004D36BA" w:rsidP="004D36BA">
      <w:pPr>
        <w:ind w:firstLineChars="200" w:firstLine="480"/>
        <w:rPr>
          <w:rFonts w:ascii="宋体" w:hAnsi="宋体"/>
          <w:kern w:val="3"/>
        </w:rPr>
      </w:pPr>
      <w:r>
        <w:rPr>
          <w:rFonts w:ascii="宋体" w:hAnsi="宋体" w:hint="eastAsia"/>
          <w:kern w:val="3"/>
        </w:rPr>
        <w:t>在网点模式下，网点主管根据实际情况，设定清机计划，在计划中指定需要进行清机处理的自助设备以及清机柜员。</w:t>
      </w:r>
    </w:p>
    <w:p w:rsidR="004D36BA" w:rsidRDefault="004D36BA" w:rsidP="0004090F">
      <w:pPr>
        <w:pStyle w:val="6"/>
        <w:spacing w:line="360" w:lineRule="auto"/>
        <w:rPr>
          <w:rFonts w:ascii="宋体" w:eastAsia="宋体" w:hAnsi="宋体"/>
        </w:rPr>
      </w:pPr>
      <w:bookmarkStart w:id="629" w:name="_Toc173674796"/>
      <w:r>
        <w:rPr>
          <w:rFonts w:ascii="宋体" w:eastAsia="宋体" w:hAnsi="宋体" w:hint="eastAsia"/>
          <w:kern w:val="3"/>
        </w:rPr>
        <w:t>（二）术语</w:t>
      </w:r>
      <w:r>
        <w:rPr>
          <w:rFonts w:ascii="宋体" w:eastAsia="宋体" w:hAnsi="宋体" w:hint="eastAsia"/>
        </w:rPr>
        <w:t>解释及参数说明</w:t>
      </w:r>
      <w:bookmarkEnd w:id="6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794"/>
      </w:tblGrid>
      <w:tr w:rsidR="004D36BA">
        <w:tc>
          <w:tcPr>
            <w:tcW w:w="1728" w:type="dxa"/>
          </w:tcPr>
          <w:p w:rsidR="004D36BA" w:rsidRDefault="004D36BA" w:rsidP="004D36BA">
            <w:pPr>
              <w:rPr>
                <w:rFonts w:ascii="宋体" w:hAnsi="宋体"/>
              </w:rPr>
            </w:pPr>
            <w:r>
              <w:rPr>
                <w:rFonts w:ascii="宋体" w:hAnsi="宋体" w:hint="eastAsia"/>
              </w:rPr>
              <w:t>计划编号</w:t>
            </w:r>
          </w:p>
        </w:tc>
        <w:tc>
          <w:tcPr>
            <w:tcW w:w="6794" w:type="dxa"/>
          </w:tcPr>
          <w:p w:rsidR="004D36BA" w:rsidRDefault="004D36BA" w:rsidP="004D36BA">
            <w:pPr>
              <w:rPr>
                <w:rFonts w:ascii="宋体" w:hAnsi="宋体"/>
              </w:rPr>
            </w:pPr>
            <w:r>
              <w:rPr>
                <w:rFonts w:ascii="宋体" w:hAnsi="宋体" w:hint="eastAsia"/>
              </w:rPr>
              <w:t>系统自动生成。</w:t>
            </w:r>
          </w:p>
        </w:tc>
      </w:tr>
      <w:tr w:rsidR="004D36BA">
        <w:tc>
          <w:tcPr>
            <w:tcW w:w="1728" w:type="dxa"/>
          </w:tcPr>
          <w:p w:rsidR="004D36BA" w:rsidRDefault="004D36BA" w:rsidP="004D36BA">
            <w:pPr>
              <w:rPr>
                <w:rFonts w:ascii="宋体" w:hAnsi="宋体"/>
              </w:rPr>
            </w:pPr>
            <w:r>
              <w:rPr>
                <w:rFonts w:ascii="宋体" w:hAnsi="宋体" w:hint="eastAsia"/>
              </w:rPr>
              <w:t>计划名称</w:t>
            </w:r>
          </w:p>
        </w:tc>
        <w:tc>
          <w:tcPr>
            <w:tcW w:w="6794" w:type="dxa"/>
          </w:tcPr>
          <w:p w:rsidR="004D36BA" w:rsidRDefault="004D36BA" w:rsidP="004D36BA">
            <w:pPr>
              <w:rPr>
                <w:rFonts w:ascii="宋体" w:hAnsi="宋体"/>
              </w:rPr>
            </w:pPr>
            <w:r>
              <w:rPr>
                <w:rFonts w:ascii="宋体" w:hAnsi="宋体" w:hint="eastAsia"/>
              </w:rPr>
              <w:t>本清机计划的名称</w:t>
            </w:r>
          </w:p>
        </w:tc>
      </w:tr>
      <w:tr w:rsidR="004D36BA">
        <w:tc>
          <w:tcPr>
            <w:tcW w:w="1728" w:type="dxa"/>
          </w:tcPr>
          <w:p w:rsidR="004D36BA" w:rsidRDefault="004D36BA" w:rsidP="004D36BA">
            <w:pPr>
              <w:rPr>
                <w:rFonts w:ascii="宋体" w:hAnsi="宋体"/>
              </w:rPr>
            </w:pPr>
            <w:r>
              <w:rPr>
                <w:rFonts w:ascii="宋体" w:hAnsi="宋体" w:hint="eastAsia"/>
              </w:rPr>
              <w:t>预计日期</w:t>
            </w:r>
          </w:p>
        </w:tc>
        <w:tc>
          <w:tcPr>
            <w:tcW w:w="6794" w:type="dxa"/>
          </w:tcPr>
          <w:p w:rsidR="004D36BA" w:rsidRDefault="004D36BA" w:rsidP="004D36BA">
            <w:pPr>
              <w:rPr>
                <w:rFonts w:ascii="宋体" w:hAnsi="宋体"/>
              </w:rPr>
            </w:pPr>
            <w:r>
              <w:rPr>
                <w:rFonts w:ascii="宋体" w:hAnsi="宋体" w:hint="eastAsia"/>
              </w:rPr>
              <w:t>预计将要实施清机的日期。</w:t>
            </w:r>
          </w:p>
        </w:tc>
      </w:tr>
      <w:tr w:rsidR="004D36BA">
        <w:tc>
          <w:tcPr>
            <w:tcW w:w="1728" w:type="dxa"/>
          </w:tcPr>
          <w:p w:rsidR="004D36BA" w:rsidRDefault="004D36BA" w:rsidP="004D36BA">
            <w:pPr>
              <w:rPr>
                <w:rFonts w:ascii="宋体" w:hAnsi="宋体"/>
              </w:rPr>
            </w:pPr>
            <w:r>
              <w:rPr>
                <w:rFonts w:ascii="宋体" w:hAnsi="宋体" w:hint="eastAsia"/>
              </w:rPr>
              <w:t>计划备注</w:t>
            </w:r>
          </w:p>
        </w:tc>
        <w:tc>
          <w:tcPr>
            <w:tcW w:w="6794" w:type="dxa"/>
          </w:tcPr>
          <w:p w:rsidR="004D36BA" w:rsidRDefault="004D36BA" w:rsidP="004D36BA">
            <w:pPr>
              <w:rPr>
                <w:rFonts w:ascii="宋体" w:hAnsi="宋体"/>
              </w:rPr>
            </w:pPr>
            <w:r>
              <w:rPr>
                <w:rFonts w:ascii="宋体" w:hAnsi="宋体" w:hint="eastAsia"/>
              </w:rPr>
              <w:t>对计划的进一步说明</w:t>
            </w:r>
          </w:p>
        </w:tc>
      </w:tr>
      <w:tr w:rsidR="004D36BA">
        <w:tc>
          <w:tcPr>
            <w:tcW w:w="1728" w:type="dxa"/>
          </w:tcPr>
          <w:p w:rsidR="004D36BA" w:rsidRDefault="004D36BA" w:rsidP="004D36BA">
            <w:pPr>
              <w:rPr>
                <w:rFonts w:ascii="宋体" w:hAnsi="宋体"/>
              </w:rPr>
            </w:pPr>
            <w:r>
              <w:rPr>
                <w:rFonts w:ascii="宋体" w:hAnsi="宋体" w:hint="eastAsia"/>
              </w:rPr>
              <w:t>清机柜员1</w:t>
            </w:r>
          </w:p>
        </w:tc>
        <w:tc>
          <w:tcPr>
            <w:tcW w:w="6794" w:type="dxa"/>
          </w:tcPr>
          <w:p w:rsidR="004D36BA" w:rsidRDefault="004D36BA" w:rsidP="004D36BA">
            <w:pPr>
              <w:rPr>
                <w:rFonts w:ascii="宋体" w:hAnsi="宋体"/>
              </w:rPr>
            </w:pPr>
            <w:r>
              <w:rPr>
                <w:rFonts w:ascii="宋体" w:hAnsi="宋体" w:hint="eastAsia"/>
              </w:rPr>
              <w:t>指定的第一个清机柜员</w:t>
            </w:r>
          </w:p>
        </w:tc>
      </w:tr>
      <w:tr w:rsidR="004D36BA">
        <w:tc>
          <w:tcPr>
            <w:tcW w:w="1728" w:type="dxa"/>
          </w:tcPr>
          <w:p w:rsidR="004D36BA" w:rsidRDefault="004D36BA" w:rsidP="004D36BA">
            <w:pPr>
              <w:rPr>
                <w:rFonts w:ascii="宋体" w:hAnsi="宋体"/>
              </w:rPr>
            </w:pPr>
            <w:r>
              <w:rPr>
                <w:rFonts w:ascii="宋体" w:hAnsi="宋体" w:hint="eastAsia"/>
              </w:rPr>
              <w:t>清机柜员2</w:t>
            </w:r>
          </w:p>
        </w:tc>
        <w:tc>
          <w:tcPr>
            <w:tcW w:w="6794" w:type="dxa"/>
          </w:tcPr>
          <w:p w:rsidR="004D36BA" w:rsidRDefault="004D36BA" w:rsidP="004D36BA">
            <w:pPr>
              <w:rPr>
                <w:rFonts w:ascii="宋体" w:hAnsi="宋体"/>
              </w:rPr>
            </w:pPr>
            <w:r>
              <w:rPr>
                <w:rFonts w:ascii="宋体" w:hAnsi="宋体" w:hint="eastAsia"/>
              </w:rPr>
              <w:t>指定的第二个清机柜员</w:t>
            </w:r>
          </w:p>
        </w:tc>
      </w:tr>
      <w:tr w:rsidR="004D36BA">
        <w:tc>
          <w:tcPr>
            <w:tcW w:w="1728" w:type="dxa"/>
          </w:tcPr>
          <w:p w:rsidR="004D36BA" w:rsidRDefault="004D36BA" w:rsidP="004D36BA">
            <w:pPr>
              <w:rPr>
                <w:rFonts w:ascii="宋体" w:hAnsi="宋体"/>
              </w:rPr>
            </w:pPr>
            <w:r>
              <w:rPr>
                <w:rFonts w:ascii="宋体" w:hAnsi="宋体" w:hint="eastAsia"/>
              </w:rPr>
              <w:t>计划类型</w:t>
            </w:r>
          </w:p>
        </w:tc>
        <w:tc>
          <w:tcPr>
            <w:tcW w:w="6794" w:type="dxa"/>
          </w:tcPr>
          <w:p w:rsidR="004D36BA" w:rsidRDefault="004D36BA" w:rsidP="004D36BA">
            <w:pPr>
              <w:rPr>
                <w:rFonts w:ascii="宋体" w:hAnsi="宋体"/>
              </w:rPr>
            </w:pPr>
            <w:r>
              <w:rPr>
                <w:rFonts w:ascii="宋体" w:hAnsi="宋体" w:hint="eastAsia"/>
              </w:rPr>
              <w:t>0：清机－指取出余钞，并进行资金账务核对，视情况不同，清机的同时可以同时加钞。</w:t>
            </w:r>
          </w:p>
          <w:p w:rsidR="004D36BA" w:rsidRDefault="004D36BA" w:rsidP="004D36BA">
            <w:pPr>
              <w:rPr>
                <w:rFonts w:ascii="宋体" w:hAnsi="宋体"/>
              </w:rPr>
            </w:pPr>
            <w:r>
              <w:rPr>
                <w:rFonts w:ascii="宋体" w:hAnsi="宋体" w:hint="eastAsia"/>
              </w:rPr>
              <w:t>1：加钞－指只对设备进行加钞操作，不取回余钞，也不做资金账务的核对，适用于取款类交易量突增，来不及清机的情况。加钞后，应尽快安排清机操作。</w:t>
            </w:r>
          </w:p>
          <w:p w:rsidR="004D36BA" w:rsidRDefault="004D36BA" w:rsidP="004D36BA">
            <w:pPr>
              <w:rPr>
                <w:rFonts w:ascii="宋体" w:hAnsi="宋体"/>
              </w:rPr>
            </w:pPr>
            <w:r>
              <w:rPr>
                <w:rFonts w:ascii="宋体" w:hAnsi="宋体" w:hint="eastAsia"/>
              </w:rPr>
              <w:t>2：取钞－指只对设备进行取钞操作，不做资金账务的核对，适用于存款类交易量突增，来不及清机的情况。取钞后，应尽快</w:t>
            </w:r>
            <w:r>
              <w:rPr>
                <w:rFonts w:ascii="宋体" w:hAnsi="宋体" w:hint="eastAsia"/>
              </w:rPr>
              <w:lastRenderedPageBreak/>
              <w:t>安排清机操作。</w:t>
            </w:r>
          </w:p>
        </w:tc>
      </w:tr>
      <w:tr w:rsidR="004D36BA">
        <w:tc>
          <w:tcPr>
            <w:tcW w:w="1728" w:type="dxa"/>
          </w:tcPr>
          <w:p w:rsidR="004D36BA" w:rsidRDefault="004D36BA" w:rsidP="004D36BA">
            <w:pPr>
              <w:rPr>
                <w:rFonts w:ascii="宋体" w:hAnsi="宋体"/>
              </w:rPr>
            </w:pPr>
            <w:r>
              <w:rPr>
                <w:rFonts w:ascii="宋体" w:hAnsi="宋体" w:hint="eastAsia"/>
              </w:rPr>
              <w:lastRenderedPageBreak/>
              <w:t>尾箱编号</w:t>
            </w:r>
          </w:p>
        </w:tc>
        <w:tc>
          <w:tcPr>
            <w:tcW w:w="6794" w:type="dxa"/>
          </w:tcPr>
          <w:p w:rsidR="004D36BA" w:rsidRDefault="004D36BA" w:rsidP="004D36BA">
            <w:pPr>
              <w:rPr>
                <w:rFonts w:ascii="宋体" w:hAnsi="宋体"/>
              </w:rPr>
            </w:pPr>
            <w:r>
              <w:rPr>
                <w:rFonts w:ascii="宋体" w:hAnsi="宋体" w:hint="eastAsia"/>
              </w:rPr>
              <w:t>自助设备的尾箱编号，由系统根据尾箱名称后四位自动取出。</w:t>
            </w:r>
          </w:p>
        </w:tc>
      </w:tr>
      <w:tr w:rsidR="004D36BA">
        <w:tc>
          <w:tcPr>
            <w:tcW w:w="1728" w:type="dxa"/>
          </w:tcPr>
          <w:p w:rsidR="004D36BA" w:rsidRDefault="004D36BA" w:rsidP="004D36BA">
            <w:pPr>
              <w:rPr>
                <w:rFonts w:ascii="宋体" w:hAnsi="宋体"/>
              </w:rPr>
            </w:pPr>
            <w:r>
              <w:rPr>
                <w:rFonts w:ascii="宋体" w:hAnsi="宋体" w:hint="eastAsia"/>
              </w:rPr>
              <w:t>出钞金额</w:t>
            </w:r>
          </w:p>
        </w:tc>
        <w:tc>
          <w:tcPr>
            <w:tcW w:w="6794" w:type="dxa"/>
          </w:tcPr>
          <w:p w:rsidR="004D36BA" w:rsidRDefault="004D36BA" w:rsidP="004D36BA">
            <w:pPr>
              <w:rPr>
                <w:rFonts w:ascii="宋体" w:hAnsi="宋体"/>
              </w:rPr>
            </w:pPr>
            <w:r>
              <w:rPr>
                <w:rFonts w:ascii="宋体" w:hAnsi="宋体" w:hint="eastAsia"/>
              </w:rPr>
              <w:t>向自助设备加钞的金额。</w:t>
            </w:r>
          </w:p>
        </w:tc>
      </w:tr>
    </w:tbl>
    <w:p w:rsidR="004D36BA" w:rsidRDefault="004D36BA" w:rsidP="004D36BA">
      <w:pPr>
        <w:pStyle w:val="6"/>
        <w:spacing w:line="360" w:lineRule="auto"/>
        <w:rPr>
          <w:rFonts w:ascii="宋体" w:eastAsia="宋体" w:hAnsi="宋体"/>
        </w:rPr>
      </w:pPr>
      <w:bookmarkStart w:id="630" w:name="_Toc173674797"/>
      <w:r>
        <w:rPr>
          <w:rFonts w:ascii="宋体" w:eastAsia="宋体" w:hAnsi="宋体" w:hint="eastAsia"/>
        </w:rPr>
        <w:t>（三）操作说明</w:t>
      </w:r>
      <w:bookmarkEnd w:id="630"/>
    </w:p>
    <w:p w:rsidR="004D36BA" w:rsidRDefault="004D36BA" w:rsidP="004D36BA">
      <w:pPr>
        <w:ind w:left="480" w:hangingChars="200" w:hanging="480"/>
        <w:rPr>
          <w:rFonts w:ascii="宋体" w:hAnsi="宋体"/>
        </w:rPr>
      </w:pPr>
      <w:r>
        <w:rPr>
          <w:rFonts w:ascii="宋体" w:hAnsi="宋体" w:hint="eastAsia"/>
        </w:rPr>
        <w:t>1、 在一个计划中，可以有多条计划子项信息，即：一个计划可以对多个自助设备尾箱进行清机维护</w:t>
      </w:r>
    </w:p>
    <w:p w:rsidR="004D36BA" w:rsidRDefault="004D36BA" w:rsidP="004D36BA">
      <w:pPr>
        <w:ind w:left="480" w:hangingChars="200" w:hanging="480"/>
        <w:rPr>
          <w:rFonts w:ascii="宋体" w:hAnsi="宋体"/>
        </w:rPr>
      </w:pPr>
      <w:r>
        <w:rPr>
          <w:rFonts w:ascii="宋体" w:hAnsi="宋体" w:hint="eastAsia"/>
        </w:rPr>
        <w:t>2、</w:t>
      </w:r>
      <w:r>
        <w:rPr>
          <w:rFonts w:ascii="宋体" w:hAnsi="宋体" w:hint="eastAsia"/>
        </w:rPr>
        <w:tab/>
        <w:t>对取款机第一次计划类型应为加钞。</w:t>
      </w:r>
    </w:p>
    <w:p w:rsidR="004D36BA" w:rsidRDefault="004D36BA" w:rsidP="004D36BA">
      <w:pPr>
        <w:ind w:left="480" w:hangingChars="200" w:hanging="480"/>
        <w:rPr>
          <w:rFonts w:ascii="宋体" w:hAnsi="宋体"/>
        </w:rPr>
      </w:pPr>
      <w:r>
        <w:rPr>
          <w:rFonts w:ascii="宋体" w:hAnsi="宋体" w:hint="eastAsia"/>
        </w:rPr>
        <w:t>3、</w:t>
      </w:r>
      <w:r>
        <w:rPr>
          <w:rFonts w:ascii="宋体" w:hAnsi="宋体" w:hint="eastAsia"/>
        </w:rPr>
        <w:tab/>
        <w:t>如果某台自助设备已经参加了某一清机计划，但该计划尚未最终完成，系统不允许对该设备发起新的清机计划。</w:t>
      </w:r>
    </w:p>
    <w:p w:rsidR="004D36BA" w:rsidRDefault="004D36BA" w:rsidP="004D36BA">
      <w:pPr>
        <w:ind w:left="480" w:hangingChars="200" w:hanging="480"/>
        <w:rPr>
          <w:rFonts w:ascii="宋体" w:hAnsi="宋体"/>
        </w:rPr>
      </w:pPr>
      <w:r>
        <w:rPr>
          <w:rFonts w:ascii="宋体" w:hAnsi="宋体" w:hint="eastAsia"/>
        </w:rPr>
        <w:t>4、</w:t>
      </w:r>
      <w:r>
        <w:rPr>
          <w:rFonts w:ascii="宋体" w:hAnsi="宋体" w:hint="eastAsia"/>
        </w:rPr>
        <w:tab/>
        <w:t>必须由网点自助设备管理主管进行计划设定操作，指定的清机柜员必须具有网点自助设备管理岗的岗位。</w:t>
      </w:r>
    </w:p>
    <w:p w:rsidR="004D36BA" w:rsidRDefault="004D36BA" w:rsidP="004D36BA">
      <w:pPr>
        <w:ind w:left="480" w:hangingChars="200" w:hanging="480"/>
        <w:rPr>
          <w:rFonts w:ascii="宋体" w:hAnsi="宋体"/>
        </w:rPr>
      </w:pPr>
      <w:r>
        <w:rPr>
          <w:rFonts w:ascii="宋体" w:hAnsi="宋体" w:hint="eastAsia"/>
        </w:rPr>
        <w:t>5、</w:t>
      </w:r>
      <w:r>
        <w:rPr>
          <w:rFonts w:ascii="宋体" w:hAnsi="宋体" w:hint="eastAsia"/>
        </w:rPr>
        <w:tab/>
        <w:t>取款类设备的出钞金额不能超过尾箱的日间库存限额。</w:t>
      </w:r>
    </w:p>
    <w:p w:rsidR="004D36BA" w:rsidRDefault="004D36BA" w:rsidP="004D36BA">
      <w:pPr>
        <w:ind w:left="480" w:hangingChars="200" w:hanging="480"/>
        <w:rPr>
          <w:rFonts w:ascii="宋体" w:hAnsi="宋体"/>
        </w:rPr>
      </w:pPr>
      <w:r>
        <w:rPr>
          <w:rFonts w:ascii="宋体" w:hAnsi="宋体" w:hint="eastAsia"/>
        </w:rPr>
        <w:t>6、</w:t>
      </w:r>
      <w:r>
        <w:rPr>
          <w:rFonts w:ascii="宋体" w:hAnsi="宋体" w:hint="eastAsia"/>
        </w:rPr>
        <w:tab/>
        <w:t>可通过输入尾箱名称后4位进行快速输入。</w:t>
      </w:r>
    </w:p>
    <w:p w:rsidR="004D36BA" w:rsidRDefault="004D36BA" w:rsidP="004D36BA">
      <w:pPr>
        <w:ind w:left="480" w:hangingChars="200" w:hanging="480"/>
        <w:rPr>
          <w:rFonts w:ascii="宋体" w:hAnsi="宋体"/>
        </w:rPr>
      </w:pPr>
      <w:r>
        <w:rPr>
          <w:rFonts w:ascii="宋体" w:hAnsi="宋体" w:hint="eastAsia"/>
        </w:rPr>
        <w:t>7、 网点主管对于设定完毕，尚未启动的计划，可以进行修改和删除。一旦清机柜员启动了清机计划，则不能再进行修改和删除。启动清机计划后，发现错误的，可以在清机确认时全部选择“放弃”，但清机流程需要走完。</w:t>
      </w:r>
    </w:p>
    <w:p w:rsidR="004D36BA" w:rsidRDefault="004D36BA" w:rsidP="0004090F">
      <w:pPr>
        <w:pStyle w:val="6"/>
        <w:spacing w:line="360" w:lineRule="auto"/>
        <w:rPr>
          <w:rFonts w:ascii="宋体" w:eastAsia="宋体" w:hAnsi="宋体"/>
        </w:rPr>
      </w:pPr>
      <w:bookmarkStart w:id="631" w:name="_Toc173674798"/>
      <w:r>
        <w:rPr>
          <w:rFonts w:ascii="宋体" w:eastAsia="宋体" w:hAnsi="宋体" w:hint="eastAsia"/>
        </w:rPr>
        <w:t>（四）操作步骤</w:t>
      </w:r>
      <w:bookmarkEnd w:id="6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1.</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在业务代码栏输入“2231”后回车，或选择“现金凭证”→“自助设备管理”→“12.计划设定”操作。</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2.新增</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点击新增，按照系统要求输入计划名称、清机柜员、自助设备编号、计划类型、出钞金额等要素。</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3.</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录入完毕，点击“确定（1）”，清机计划设定完成。</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4.修改</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查询出需要修改的清机计划，点击修改，进入修改画面。依照系统提示，修改相应的内容。修改完毕后，点击确定，系统提示修改成功。</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5.删除</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查询出需要删除的清机计划，点击删除，系统展示计划明细，核对无误后，点击确定，删除成功。</w:t>
            </w:r>
          </w:p>
        </w:tc>
      </w:tr>
    </w:tbl>
    <w:p w:rsidR="004D36BA" w:rsidRDefault="004D36BA" w:rsidP="004D36BA">
      <w:pPr>
        <w:pStyle w:val="5"/>
        <w:rPr>
          <w:rFonts w:ascii="宋体" w:hAnsi="宋体"/>
          <w:kern w:val="3"/>
        </w:rPr>
      </w:pPr>
      <w:bookmarkStart w:id="632" w:name="_Toc173674799"/>
      <w:bookmarkStart w:id="633" w:name="_Toc183918000"/>
      <w:r>
        <w:rPr>
          <w:rFonts w:ascii="宋体" w:hAnsi="宋体" w:hint="eastAsia"/>
          <w:kern w:val="3"/>
        </w:rPr>
        <w:lastRenderedPageBreak/>
        <w:t>十三、网点模式清机计划启动（业务代码2232）</w:t>
      </w:r>
      <w:bookmarkEnd w:id="632"/>
      <w:bookmarkEnd w:id="633"/>
    </w:p>
    <w:p w:rsidR="004D36BA" w:rsidRDefault="004D36BA" w:rsidP="004D36BA">
      <w:pPr>
        <w:pStyle w:val="6"/>
        <w:spacing w:line="360" w:lineRule="auto"/>
        <w:rPr>
          <w:rFonts w:ascii="宋体" w:eastAsia="宋体" w:hAnsi="宋体"/>
          <w:kern w:val="3"/>
        </w:rPr>
      </w:pPr>
      <w:bookmarkStart w:id="634" w:name="_Toc173674800"/>
      <w:r>
        <w:rPr>
          <w:rFonts w:ascii="宋体" w:eastAsia="宋体" w:hAnsi="宋体" w:hint="eastAsia"/>
          <w:kern w:val="3"/>
        </w:rPr>
        <w:t>（一）功能介绍</w:t>
      </w:r>
      <w:bookmarkEnd w:id="634"/>
    </w:p>
    <w:p w:rsidR="004D36BA" w:rsidRDefault="004D36BA" w:rsidP="004D36BA">
      <w:pPr>
        <w:ind w:firstLineChars="200" w:firstLine="480"/>
        <w:rPr>
          <w:rFonts w:ascii="宋体" w:hAnsi="宋体"/>
          <w:kern w:val="3"/>
        </w:rPr>
      </w:pPr>
      <w:r>
        <w:rPr>
          <w:rFonts w:ascii="宋体" w:hAnsi="宋体" w:hint="eastAsia"/>
          <w:kern w:val="3"/>
        </w:rPr>
        <w:t>在网点模式下，网点主管设置清机计划后，指定的清机柜员启动此清机计划。</w:t>
      </w:r>
    </w:p>
    <w:p w:rsidR="004D36BA" w:rsidRDefault="004D36BA" w:rsidP="004D36BA">
      <w:pPr>
        <w:pStyle w:val="6"/>
        <w:spacing w:line="360" w:lineRule="auto"/>
        <w:rPr>
          <w:rFonts w:ascii="宋体" w:eastAsia="宋体" w:hAnsi="宋体"/>
        </w:rPr>
      </w:pPr>
      <w:bookmarkStart w:id="635" w:name="_Toc173674801"/>
      <w:r>
        <w:rPr>
          <w:rFonts w:ascii="宋体" w:eastAsia="宋体" w:hAnsi="宋体" w:hint="eastAsia"/>
          <w:kern w:val="3"/>
        </w:rPr>
        <w:t>（二）</w:t>
      </w:r>
      <w:r>
        <w:rPr>
          <w:rFonts w:ascii="宋体" w:eastAsia="宋体" w:hAnsi="宋体" w:hint="eastAsia"/>
        </w:rPr>
        <w:t>操作说明</w:t>
      </w:r>
      <w:bookmarkEnd w:id="635"/>
    </w:p>
    <w:p w:rsidR="004D36BA" w:rsidRDefault="004D36BA" w:rsidP="004D36BA">
      <w:pPr>
        <w:ind w:left="480" w:hangingChars="200" w:hanging="480"/>
        <w:rPr>
          <w:rFonts w:ascii="宋体" w:hAnsi="宋体"/>
        </w:rPr>
      </w:pPr>
      <w:r>
        <w:rPr>
          <w:rFonts w:ascii="宋体" w:hAnsi="宋体" w:hint="eastAsia"/>
        </w:rPr>
        <w:t>1、两个清机柜员需要分别启动清机计划。</w:t>
      </w:r>
    </w:p>
    <w:p w:rsidR="004D36BA" w:rsidRDefault="004D36BA" w:rsidP="004D36BA">
      <w:pPr>
        <w:ind w:left="480" w:hangingChars="200" w:hanging="480"/>
        <w:rPr>
          <w:rFonts w:ascii="宋体" w:hAnsi="宋体"/>
        </w:rPr>
      </w:pPr>
      <w:r>
        <w:rPr>
          <w:rFonts w:ascii="宋体" w:hAnsi="宋体" w:hint="eastAsia"/>
        </w:rPr>
        <w:t>2、系统在第二个柜员启动清机计划后，生成并打印“自助设备清机计划明细表”。</w:t>
      </w:r>
    </w:p>
    <w:p w:rsidR="004D36BA" w:rsidRDefault="004D36BA" w:rsidP="004D36BA">
      <w:pPr>
        <w:ind w:left="360" w:hangingChars="150" w:hanging="360"/>
        <w:rPr>
          <w:rFonts w:ascii="宋体" w:hAnsi="宋体"/>
        </w:rPr>
      </w:pPr>
      <w:r>
        <w:rPr>
          <w:rFonts w:ascii="宋体" w:hAnsi="宋体" w:hint="eastAsia"/>
        </w:rPr>
        <w:t>3、柜员做了清机计划启动后，系统会自动封锁该柜员原有的现金尾箱（如果该柜员有现金尾箱），该柜员将不能再经办现金业务。</w:t>
      </w:r>
    </w:p>
    <w:p w:rsidR="004D36BA" w:rsidRDefault="004D36BA" w:rsidP="004D36BA">
      <w:pPr>
        <w:pStyle w:val="6"/>
        <w:spacing w:line="360" w:lineRule="auto"/>
        <w:rPr>
          <w:rFonts w:ascii="宋体" w:eastAsia="宋体" w:hAnsi="宋体"/>
        </w:rPr>
      </w:pPr>
      <w:bookmarkStart w:id="636" w:name="_Toc173674802"/>
      <w:r>
        <w:rPr>
          <w:rFonts w:ascii="宋体" w:eastAsia="宋体" w:hAnsi="宋体" w:hint="eastAsia"/>
        </w:rPr>
        <w:t>（四）操作步骤</w:t>
      </w:r>
      <w:bookmarkEnd w:id="6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1.</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在业务代码栏输入“2232”后回车，或选择“现金凭证”→“自助设备管理”→“13.计划启动”操作。</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2.</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点击“查询（5）”，查询出需要进行启动的计划。</w:t>
            </w:r>
          </w:p>
        </w:tc>
      </w:tr>
      <w:tr w:rsidR="004D36BA">
        <w:tc>
          <w:tcPr>
            <w:tcW w:w="1548" w:type="dxa"/>
          </w:tcPr>
          <w:p w:rsidR="004D36BA" w:rsidRDefault="004D36BA" w:rsidP="004D36BA">
            <w:pPr>
              <w:pStyle w:val="a4"/>
              <w:tabs>
                <w:tab w:val="clear" w:pos="0"/>
              </w:tabs>
              <w:ind w:left="180"/>
              <w:rPr>
                <w:rFonts w:ascii="宋体" w:hAnsi="宋体"/>
              </w:rPr>
            </w:pPr>
            <w:r>
              <w:rPr>
                <w:rFonts w:ascii="宋体" w:hAnsi="宋体" w:hint="eastAsia"/>
              </w:rPr>
              <w:t>3.</w:t>
            </w:r>
          </w:p>
        </w:tc>
        <w:tc>
          <w:tcPr>
            <w:tcW w:w="6840" w:type="dxa"/>
            <w:noWrap/>
          </w:tcPr>
          <w:p w:rsidR="004D36BA" w:rsidRDefault="004D36BA" w:rsidP="004D36BA">
            <w:pPr>
              <w:pStyle w:val="a4"/>
              <w:tabs>
                <w:tab w:val="clear" w:pos="0"/>
              </w:tabs>
              <w:ind w:left="72"/>
              <w:jc w:val="left"/>
              <w:rPr>
                <w:rFonts w:ascii="宋体" w:hAnsi="宋体"/>
              </w:rPr>
            </w:pPr>
            <w:r>
              <w:rPr>
                <w:rFonts w:ascii="宋体" w:hAnsi="宋体" w:hint="eastAsia"/>
              </w:rPr>
              <w:t>点击“启动（7）”，系统显示计划明细，确定后，系统启动成功。如果是最后一个清机用户启动此计划，则系统生成并打印“自助设备清机计划明细表”。</w:t>
            </w:r>
          </w:p>
        </w:tc>
      </w:tr>
    </w:tbl>
    <w:p w:rsidR="004D36BA" w:rsidRDefault="004D36BA" w:rsidP="0004090F">
      <w:pPr>
        <w:pStyle w:val="5"/>
        <w:rPr>
          <w:rFonts w:ascii="宋体" w:hAnsi="宋体"/>
          <w:kern w:val="3"/>
        </w:rPr>
      </w:pPr>
      <w:bookmarkStart w:id="637" w:name="_Toc173674803"/>
      <w:bookmarkStart w:id="638" w:name="_Toc183918001"/>
      <w:r>
        <w:rPr>
          <w:rFonts w:ascii="宋体" w:hAnsi="宋体" w:hint="eastAsia"/>
          <w:kern w:val="3"/>
        </w:rPr>
        <w:t>十四、网点模式出钞确认（业务代码2234）</w:t>
      </w:r>
      <w:bookmarkEnd w:id="637"/>
      <w:bookmarkEnd w:id="638"/>
    </w:p>
    <w:p w:rsidR="004D36BA" w:rsidRDefault="004D36BA" w:rsidP="004D36BA">
      <w:pPr>
        <w:ind w:firstLineChars="200" w:firstLine="480"/>
        <w:rPr>
          <w:rFonts w:ascii="宋体" w:hAnsi="宋体"/>
          <w:kern w:val="3"/>
        </w:rPr>
      </w:pPr>
      <w:r>
        <w:rPr>
          <w:rFonts w:ascii="宋体" w:hAnsi="宋体" w:hint="eastAsia"/>
          <w:kern w:val="3"/>
        </w:rPr>
        <w:t>1、基本同中心模式的出钞确认，请参考业务代码2224 “08.出钞确认”的说明</w:t>
      </w:r>
    </w:p>
    <w:p w:rsidR="004D36BA" w:rsidRDefault="004D36BA" w:rsidP="004D36BA">
      <w:pPr>
        <w:ind w:firstLineChars="200" w:firstLine="480"/>
        <w:rPr>
          <w:rFonts w:ascii="宋体" w:hAnsi="宋体"/>
          <w:kern w:val="3"/>
        </w:rPr>
      </w:pPr>
      <w:r>
        <w:rPr>
          <w:rFonts w:ascii="宋体" w:hAnsi="宋体" w:hint="eastAsia"/>
          <w:kern w:val="3"/>
        </w:rPr>
        <w:t>2、不能使用“清机人员”进行网点模式的出钞确认操作。</w:t>
      </w:r>
    </w:p>
    <w:p w:rsidR="004D36BA" w:rsidRDefault="004D36BA" w:rsidP="0004090F">
      <w:pPr>
        <w:pStyle w:val="5"/>
        <w:rPr>
          <w:rFonts w:ascii="宋体" w:hAnsi="宋体"/>
          <w:kern w:val="3"/>
        </w:rPr>
      </w:pPr>
      <w:bookmarkStart w:id="639" w:name="_Toc173674804"/>
      <w:bookmarkStart w:id="640" w:name="_Toc183918002"/>
      <w:r>
        <w:rPr>
          <w:rFonts w:ascii="宋体" w:hAnsi="宋体" w:hint="eastAsia"/>
          <w:kern w:val="3"/>
        </w:rPr>
        <w:t>十五、网点模式清机确认（业务代码2235）</w:t>
      </w:r>
      <w:bookmarkEnd w:id="639"/>
      <w:bookmarkEnd w:id="640"/>
    </w:p>
    <w:p w:rsidR="004D36BA" w:rsidRDefault="004D36BA" w:rsidP="004D36BA">
      <w:pPr>
        <w:ind w:firstLineChars="200" w:firstLine="480"/>
        <w:rPr>
          <w:rFonts w:ascii="宋体" w:hAnsi="宋体"/>
          <w:kern w:val="3"/>
        </w:rPr>
      </w:pPr>
      <w:r>
        <w:rPr>
          <w:rFonts w:ascii="宋体" w:hAnsi="宋体" w:hint="eastAsia"/>
          <w:kern w:val="3"/>
        </w:rPr>
        <w:t>同中心模式的清机确认，请参考业务代码2225 “09.出钞确认”的说明</w:t>
      </w:r>
    </w:p>
    <w:p w:rsidR="004D36BA" w:rsidRDefault="004D36BA" w:rsidP="0004090F">
      <w:pPr>
        <w:pStyle w:val="5"/>
        <w:rPr>
          <w:rFonts w:ascii="宋体" w:hAnsi="宋体"/>
          <w:kern w:val="3"/>
        </w:rPr>
      </w:pPr>
      <w:bookmarkStart w:id="641" w:name="_Toc173674805"/>
      <w:bookmarkStart w:id="642" w:name="_Toc183918003"/>
      <w:r>
        <w:rPr>
          <w:rFonts w:ascii="宋体" w:hAnsi="宋体" w:hint="eastAsia"/>
          <w:kern w:val="3"/>
        </w:rPr>
        <w:lastRenderedPageBreak/>
        <w:t>十六、网点模式入钞确认（业务代码2236）</w:t>
      </w:r>
      <w:bookmarkEnd w:id="641"/>
      <w:bookmarkEnd w:id="642"/>
    </w:p>
    <w:p w:rsidR="004D36BA" w:rsidRDefault="004D36BA" w:rsidP="004D36BA">
      <w:pPr>
        <w:ind w:firstLineChars="200" w:firstLine="480"/>
        <w:rPr>
          <w:rFonts w:ascii="宋体" w:hAnsi="宋体"/>
          <w:kern w:val="3"/>
        </w:rPr>
      </w:pPr>
      <w:r>
        <w:rPr>
          <w:rFonts w:ascii="宋体" w:hAnsi="宋体" w:hint="eastAsia"/>
          <w:kern w:val="3"/>
        </w:rPr>
        <w:t>1、基本同中心模式的清机确认，请参考业务代码2226 “10.出钞确认”的说明。</w:t>
      </w:r>
    </w:p>
    <w:p w:rsidR="004D36BA" w:rsidRDefault="004D36BA" w:rsidP="004D36BA">
      <w:pPr>
        <w:ind w:firstLineChars="200" w:firstLine="480"/>
        <w:rPr>
          <w:rFonts w:ascii="宋体" w:hAnsi="宋体"/>
          <w:kern w:val="3"/>
        </w:rPr>
      </w:pPr>
      <w:r>
        <w:rPr>
          <w:rFonts w:ascii="宋体" w:hAnsi="宋体" w:hint="eastAsia"/>
          <w:kern w:val="3"/>
        </w:rPr>
        <w:t>2、不能使用“清机人员”进行网点模式的入钞确认操作。</w:t>
      </w:r>
    </w:p>
    <w:p w:rsidR="004D36BA" w:rsidRDefault="004D36BA" w:rsidP="0004090F">
      <w:pPr>
        <w:pStyle w:val="5"/>
        <w:rPr>
          <w:rFonts w:ascii="宋体" w:hAnsi="宋体"/>
          <w:kern w:val="3"/>
        </w:rPr>
      </w:pPr>
      <w:bookmarkStart w:id="643" w:name="_Toc173674806"/>
      <w:bookmarkStart w:id="644" w:name="_Toc183918004"/>
      <w:r>
        <w:rPr>
          <w:rFonts w:ascii="宋体" w:hAnsi="宋体" w:hint="eastAsia"/>
          <w:kern w:val="3"/>
        </w:rPr>
        <w:t>十七、网点模式清机确认放弃（业务代码2237）</w:t>
      </w:r>
      <w:bookmarkEnd w:id="643"/>
      <w:bookmarkEnd w:id="644"/>
    </w:p>
    <w:p w:rsidR="004D36BA" w:rsidRDefault="004D36BA" w:rsidP="004D36BA">
      <w:pPr>
        <w:ind w:firstLineChars="200" w:firstLine="480"/>
        <w:rPr>
          <w:rFonts w:ascii="宋体" w:hAnsi="宋体"/>
          <w:kern w:val="3"/>
        </w:rPr>
      </w:pPr>
      <w:r>
        <w:rPr>
          <w:rFonts w:ascii="宋体" w:hAnsi="宋体" w:hint="eastAsia"/>
          <w:kern w:val="3"/>
        </w:rPr>
        <w:t>同中心模式的清机确认放弃，请参考业务代码2227 “11.清机确认放弃”的说明</w:t>
      </w:r>
    </w:p>
    <w:p w:rsidR="004D36BA" w:rsidRDefault="004D36BA" w:rsidP="0004090F">
      <w:pPr>
        <w:pStyle w:val="5"/>
        <w:rPr>
          <w:rFonts w:ascii="宋体" w:hAnsi="宋体"/>
          <w:kern w:val="3"/>
        </w:rPr>
      </w:pPr>
      <w:bookmarkStart w:id="645" w:name="_Toc173674807"/>
      <w:bookmarkStart w:id="646" w:name="_Toc183918005"/>
      <w:r>
        <w:rPr>
          <w:rFonts w:ascii="宋体" w:hAnsi="宋体" w:hint="eastAsia"/>
          <w:kern w:val="3"/>
        </w:rPr>
        <w:t>十八、自助设备清机操作注意事项</w:t>
      </w:r>
      <w:bookmarkEnd w:id="645"/>
      <w:bookmarkEnd w:id="646"/>
    </w:p>
    <w:p w:rsidR="004D36BA" w:rsidRDefault="004D36BA" w:rsidP="004D36BA">
      <w:pPr>
        <w:rPr>
          <w:rFonts w:ascii="宋体" w:hAnsi="宋体"/>
        </w:rPr>
      </w:pPr>
      <w:r>
        <w:rPr>
          <w:rFonts w:ascii="宋体" w:hAnsi="宋体" w:hint="eastAsia"/>
        </w:rPr>
        <w:t>1、中心模式清机或网点模式清机的流程不能交叉，必须在同一种模式下做完清机计划。</w:t>
      </w:r>
    </w:p>
    <w:p w:rsidR="004D36BA" w:rsidRDefault="004D36BA" w:rsidP="004D36BA">
      <w:pPr>
        <w:rPr>
          <w:rFonts w:ascii="宋体" w:hAnsi="宋体"/>
        </w:rPr>
      </w:pPr>
      <w:r>
        <w:rPr>
          <w:rFonts w:ascii="宋体" w:hAnsi="宋体" w:hint="eastAsia"/>
        </w:rPr>
        <w:t>2、如果出现自助设备清机操作过程中出钞或入钞金额为“0”的极端情况，仍然需要做“出钞确认”或“入钞确认”操作。否则系统会认为清机计划没有执行完。</w:t>
      </w:r>
    </w:p>
    <w:p w:rsidR="004D36BA" w:rsidRDefault="004D36BA" w:rsidP="004D36BA">
      <w:pPr>
        <w:rPr>
          <w:rFonts w:ascii="宋体" w:hAnsi="宋体"/>
        </w:rPr>
      </w:pPr>
      <w:r>
        <w:rPr>
          <w:rFonts w:ascii="宋体" w:hAnsi="宋体" w:hint="eastAsia"/>
        </w:rPr>
        <w:t>3、清机确认录入清机流水号时，需要注意交易日期（后六位），有可能此笔交易不是当日的交易。</w:t>
      </w:r>
    </w:p>
    <w:p w:rsidR="004D36BA" w:rsidRDefault="004D36BA" w:rsidP="004D36BA">
      <w:pPr>
        <w:rPr>
          <w:rFonts w:ascii="宋体" w:hAnsi="宋体"/>
        </w:rPr>
      </w:pPr>
      <w:r>
        <w:rPr>
          <w:rFonts w:ascii="宋体" w:hAnsi="宋体" w:hint="eastAsia"/>
        </w:rPr>
        <w:t>4、如果把清机做成了实质上的加钞，则在清机确认时需要输入“*NONE”。</w:t>
      </w:r>
    </w:p>
    <w:p w:rsidR="004D36BA" w:rsidRDefault="004D36BA" w:rsidP="004D36BA">
      <w:pPr>
        <w:rPr>
          <w:rFonts w:ascii="宋体" w:hAnsi="宋体"/>
        </w:rPr>
      </w:pPr>
      <w:r>
        <w:rPr>
          <w:rFonts w:ascii="宋体" w:hAnsi="宋体" w:hint="eastAsia"/>
        </w:rPr>
        <w:t>5、自助设备清机确认后即可在“自助设备综合查询（2208）”或“清机确认放弃（2227/2237）”中查询每台设备长短款情况，如果发现错误，系统允许进行“清机确认放弃”后重新进行清机确认。（操作技巧，重要）</w:t>
      </w:r>
    </w:p>
    <w:p w:rsidR="004D36BA" w:rsidRDefault="004D36BA" w:rsidP="0004090F">
      <w:pPr>
        <w:pStyle w:val="5"/>
        <w:rPr>
          <w:rFonts w:ascii="宋体" w:hAnsi="宋体"/>
          <w:kern w:val="3"/>
        </w:rPr>
      </w:pPr>
      <w:bookmarkStart w:id="647" w:name="_Toc173674808"/>
      <w:bookmarkStart w:id="648" w:name="_Toc183918006"/>
      <w:r>
        <w:rPr>
          <w:rFonts w:ascii="宋体" w:hAnsi="宋体" w:hint="eastAsia"/>
          <w:kern w:val="3"/>
        </w:rPr>
        <w:t>十九、长短款交易查找提示</w:t>
      </w:r>
      <w:bookmarkEnd w:id="647"/>
      <w:bookmarkEnd w:id="648"/>
    </w:p>
    <w:p w:rsidR="004D36BA" w:rsidRDefault="004D36BA" w:rsidP="004D36BA">
      <w:pPr>
        <w:numPr>
          <w:ilvl w:val="0"/>
          <w:numId w:val="110"/>
        </w:numPr>
        <w:rPr>
          <w:rFonts w:ascii="宋体" w:hAnsi="宋体"/>
          <w:kern w:val="3"/>
        </w:rPr>
      </w:pPr>
      <w:r>
        <w:rPr>
          <w:rFonts w:ascii="宋体" w:hAnsi="宋体" w:hint="eastAsia"/>
          <w:kern w:val="3"/>
        </w:rPr>
        <w:t>对于清机后有长短款的情况，需要柜员根据纸卷（或自助设备的交易日志）和新系统交易记载情况共同确认。</w:t>
      </w:r>
    </w:p>
    <w:p w:rsidR="004D36BA" w:rsidRDefault="004D36BA" w:rsidP="004D36BA">
      <w:pPr>
        <w:numPr>
          <w:ilvl w:val="0"/>
          <w:numId w:val="110"/>
        </w:numPr>
        <w:rPr>
          <w:rFonts w:ascii="宋体" w:hAnsi="宋体"/>
          <w:kern w:val="3"/>
        </w:rPr>
      </w:pPr>
      <w:r>
        <w:rPr>
          <w:rFonts w:ascii="宋体" w:hAnsi="宋体" w:hint="eastAsia"/>
          <w:kern w:val="3"/>
        </w:rPr>
        <w:t>根据纸卷上记载的自助设备流水号，在“自助设备现金查询”里面找到相应的设备号，再找到该自助设备流水号对应的交易，可以定位到该交易的卡号、金额以及交易状态。如果状态为“作废”，则此笔交易在新系统中没有记账。</w:t>
      </w:r>
      <w:r>
        <w:rPr>
          <w:rFonts w:ascii="宋体" w:hAnsi="宋体" w:hint="eastAsia"/>
          <w:kern w:val="3"/>
        </w:rPr>
        <w:lastRenderedPageBreak/>
        <w:t>如果交易状态为“已收付”，则已经记账成功。</w:t>
      </w:r>
    </w:p>
    <w:p w:rsidR="004D36BA" w:rsidRDefault="004D36BA" w:rsidP="004D36BA">
      <w:pPr>
        <w:numPr>
          <w:ilvl w:val="0"/>
          <w:numId w:val="110"/>
        </w:numPr>
        <w:rPr>
          <w:rFonts w:ascii="宋体" w:hAnsi="宋体"/>
          <w:kern w:val="3"/>
        </w:rPr>
      </w:pPr>
      <w:r>
        <w:rPr>
          <w:rFonts w:ascii="宋体" w:hAnsi="宋体" w:hint="eastAsia"/>
          <w:kern w:val="3"/>
        </w:rPr>
        <w:t>如果上述查询仍旧不能确认交易是否为差错交易，可以在“自助设备现金查询”中确定的交易发生时间。根据自助设备编号对应的尾箱编号，在“内部账户查询（7188）”中查询出相应尾箱的账务历史交易或当前交易，根据上一步确认的时间来确定该交易是否在新系统中记账成功（一般来说，账务交易与自助设备现金收付流水中交易的时间一致，即使有时间差，不会超过10秒）。</w:t>
      </w:r>
    </w:p>
    <w:p w:rsidR="004D36BA" w:rsidRDefault="004D36BA" w:rsidP="004D36BA">
      <w:pPr>
        <w:pStyle w:val="a6"/>
        <w:tabs>
          <w:tab w:val="left" w:pos="1080"/>
        </w:tabs>
        <w:rPr>
          <w:rFonts w:ascii="宋体"/>
          <w:kern w:val="3"/>
        </w:rPr>
      </w:pPr>
    </w:p>
    <w:p w:rsidR="004D36BA" w:rsidRDefault="004D36BA" w:rsidP="0004090F">
      <w:pPr>
        <w:pStyle w:val="4"/>
        <w:spacing w:before="156" w:after="156"/>
        <w:rPr>
          <w:rFonts w:ascii="宋体" w:eastAsia="宋体" w:hAnsi="宋体"/>
          <w:sz w:val="24"/>
        </w:rPr>
        <w:sectPr w:rsidR="004D36BA">
          <w:pgSz w:w="11906" w:h="16838"/>
          <w:pgMar w:top="1440" w:right="1800" w:bottom="1440" w:left="1800" w:header="851" w:footer="992" w:gutter="0"/>
          <w:cols w:space="425"/>
          <w:docGrid w:type="lines" w:linePitch="312"/>
        </w:sectPr>
      </w:pPr>
    </w:p>
    <w:p w:rsidR="004D36BA" w:rsidRDefault="004D36BA" w:rsidP="0004090F">
      <w:pPr>
        <w:pStyle w:val="4"/>
        <w:spacing w:before="156" w:after="156"/>
        <w:rPr>
          <w:rFonts w:ascii="宋体" w:eastAsia="宋体" w:hAnsi="宋体"/>
        </w:rPr>
      </w:pPr>
      <w:bookmarkStart w:id="649" w:name="_Toc173674809"/>
      <w:bookmarkStart w:id="650" w:name="_Toc183918007"/>
      <w:bookmarkStart w:id="651" w:name="_Toc186273584"/>
      <w:r>
        <w:rPr>
          <w:rFonts w:ascii="宋体" w:eastAsia="宋体" w:hAnsi="宋体" w:hint="eastAsia"/>
        </w:rPr>
        <w:lastRenderedPageBreak/>
        <w:t>第四节  现金配置</w:t>
      </w:r>
      <w:bookmarkEnd w:id="649"/>
      <w:bookmarkEnd w:id="650"/>
      <w:bookmarkEnd w:id="651"/>
    </w:p>
    <w:p w:rsidR="004D36BA" w:rsidRDefault="004D36BA" w:rsidP="004D36BA">
      <w:pPr>
        <w:ind w:firstLineChars="200" w:firstLine="480"/>
        <w:rPr>
          <w:rFonts w:ascii="宋体" w:hAnsi="宋体"/>
        </w:rPr>
      </w:pPr>
      <w:bookmarkStart w:id="652" w:name="_Toc68571888"/>
      <w:r>
        <w:rPr>
          <w:rFonts w:ascii="宋体" w:hAnsi="宋体" w:hint="eastAsia"/>
        </w:rPr>
        <w:t>现金配置对新系统中现金系统所必须的参数配置进行管理。只有配置了这些参数，才能进行相应的现金业务操作。具体包括：现金券别管理、残损币兑换率管理、外部调缴行管理和金库机构辖属关系管理。</w:t>
      </w:r>
    </w:p>
    <w:p w:rsidR="004D36BA" w:rsidRDefault="004D36BA" w:rsidP="0004090F">
      <w:pPr>
        <w:pStyle w:val="5"/>
        <w:rPr>
          <w:rFonts w:ascii="宋体" w:hAnsi="宋体"/>
        </w:rPr>
      </w:pPr>
      <w:bookmarkStart w:id="653" w:name="_一、现金券别管理（业务代码2251）"/>
      <w:bookmarkStart w:id="654" w:name="_Toc79312145"/>
      <w:bookmarkStart w:id="655" w:name="_Toc173674810"/>
      <w:bookmarkStart w:id="656" w:name="_Toc183918008"/>
      <w:bookmarkEnd w:id="653"/>
      <w:r>
        <w:rPr>
          <w:rFonts w:ascii="宋体" w:hAnsi="宋体" w:hint="eastAsia"/>
        </w:rPr>
        <w:t>一、现金券别管理</w:t>
      </w:r>
      <w:bookmarkEnd w:id="652"/>
      <w:r>
        <w:rPr>
          <w:rFonts w:ascii="宋体" w:hAnsi="宋体" w:hint="eastAsia"/>
        </w:rPr>
        <w:t>（业务代码2251）</w:t>
      </w:r>
      <w:bookmarkEnd w:id="654"/>
      <w:bookmarkEnd w:id="655"/>
      <w:bookmarkEnd w:id="656"/>
    </w:p>
    <w:p w:rsidR="004D36BA" w:rsidRDefault="004D36BA" w:rsidP="004D36BA">
      <w:pPr>
        <w:pStyle w:val="6"/>
        <w:spacing w:line="360" w:lineRule="auto"/>
        <w:rPr>
          <w:rFonts w:ascii="宋体" w:eastAsia="宋体" w:hAnsi="宋体"/>
        </w:rPr>
      </w:pPr>
      <w:bookmarkStart w:id="657" w:name="_Toc79312146"/>
      <w:bookmarkStart w:id="658" w:name="_Toc173674811"/>
      <w:r>
        <w:rPr>
          <w:rFonts w:ascii="宋体" w:eastAsia="宋体" w:hAnsi="宋体" w:hint="eastAsia"/>
        </w:rPr>
        <w:t>（一）功能介绍</w:t>
      </w:r>
      <w:bookmarkEnd w:id="657"/>
      <w:bookmarkEnd w:id="658"/>
    </w:p>
    <w:p w:rsidR="004D36BA" w:rsidRDefault="004D36BA" w:rsidP="004D36BA">
      <w:pPr>
        <w:rPr>
          <w:rFonts w:ascii="宋体" w:hAnsi="宋体"/>
        </w:rPr>
      </w:pPr>
      <w:r>
        <w:rPr>
          <w:rFonts w:ascii="宋体" w:hAnsi="宋体" w:hint="eastAsia"/>
        </w:rPr>
        <w:t>对现金券别进行管理。包括券别查询、券别明细查询、新增、删除和修改券别。</w:t>
      </w:r>
    </w:p>
    <w:p w:rsidR="004D36BA" w:rsidRDefault="004D36BA" w:rsidP="004D36BA">
      <w:pPr>
        <w:pStyle w:val="6"/>
        <w:spacing w:line="360" w:lineRule="auto"/>
        <w:rPr>
          <w:rFonts w:ascii="宋体" w:eastAsia="宋体" w:hAnsi="宋体"/>
        </w:rPr>
      </w:pPr>
      <w:bookmarkStart w:id="659" w:name="_Toc79312147"/>
      <w:bookmarkStart w:id="660" w:name="_Toc173674812"/>
      <w:r>
        <w:rPr>
          <w:rFonts w:ascii="宋体" w:eastAsia="宋体" w:hAnsi="宋体" w:hint="eastAsia"/>
        </w:rPr>
        <w:t>（二）术语解释及参数说明</w:t>
      </w:r>
      <w:bookmarkEnd w:id="659"/>
      <w:bookmarkEnd w:id="660"/>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6480"/>
      </w:tblGrid>
      <w:tr w:rsidR="004D36BA">
        <w:tc>
          <w:tcPr>
            <w:tcW w:w="1908" w:type="dxa"/>
          </w:tcPr>
          <w:p w:rsidR="004D36BA" w:rsidRDefault="004D36BA" w:rsidP="004D36BA">
            <w:pPr>
              <w:rPr>
                <w:rFonts w:ascii="宋体" w:hAnsi="宋体"/>
              </w:rPr>
            </w:pPr>
            <w:r>
              <w:rPr>
                <w:rFonts w:ascii="宋体" w:hAnsi="宋体" w:hint="eastAsia"/>
              </w:rPr>
              <w:t>币种</w:t>
            </w:r>
          </w:p>
        </w:tc>
        <w:tc>
          <w:tcPr>
            <w:tcW w:w="6480" w:type="dxa"/>
          </w:tcPr>
          <w:p w:rsidR="004D36BA" w:rsidRDefault="004D36BA" w:rsidP="004D36BA">
            <w:pPr>
              <w:rPr>
                <w:rFonts w:ascii="宋体" w:hAnsi="宋体"/>
              </w:rPr>
            </w:pPr>
            <w:r>
              <w:rPr>
                <w:rFonts w:ascii="宋体" w:hAnsi="宋体" w:hint="eastAsia"/>
              </w:rPr>
              <w:t>对于现金系统而言，能够操作的币种必须是能够经办现金业务的币种。</w:t>
            </w:r>
          </w:p>
        </w:tc>
      </w:tr>
      <w:tr w:rsidR="004D36BA">
        <w:tc>
          <w:tcPr>
            <w:tcW w:w="1908" w:type="dxa"/>
          </w:tcPr>
          <w:p w:rsidR="004D36BA" w:rsidRDefault="004D36BA" w:rsidP="004D36BA">
            <w:pPr>
              <w:rPr>
                <w:rFonts w:ascii="宋体" w:hAnsi="宋体"/>
              </w:rPr>
            </w:pPr>
            <w:r>
              <w:rPr>
                <w:rFonts w:ascii="宋体" w:hAnsi="宋体" w:hint="eastAsia"/>
              </w:rPr>
              <w:t>现金种类</w:t>
            </w:r>
          </w:p>
        </w:tc>
        <w:tc>
          <w:tcPr>
            <w:tcW w:w="6480" w:type="dxa"/>
          </w:tcPr>
          <w:p w:rsidR="004D36BA" w:rsidRDefault="004D36BA" w:rsidP="004D36BA">
            <w:pPr>
              <w:rPr>
                <w:rFonts w:ascii="宋体" w:hAnsi="宋体"/>
              </w:rPr>
            </w:pPr>
            <w:r>
              <w:rPr>
                <w:rFonts w:ascii="宋体" w:hAnsi="宋体" w:hint="eastAsia"/>
              </w:rPr>
              <w:t>在现金系统中，根据现金业务操作的需要，将现金分为三种：1:流通券，2:残损券，3:假币。每一个现金币种都可能存在这三个种类，但不是必须同时存在这三个种类。对于不同的业务，系统自动限定了可以操作的现金种类。</w:t>
            </w:r>
          </w:p>
        </w:tc>
      </w:tr>
      <w:tr w:rsidR="004D36BA">
        <w:tc>
          <w:tcPr>
            <w:tcW w:w="1908" w:type="dxa"/>
          </w:tcPr>
          <w:p w:rsidR="004D36BA" w:rsidRDefault="004D36BA" w:rsidP="004D36BA">
            <w:pPr>
              <w:rPr>
                <w:rFonts w:ascii="宋体" w:hAnsi="宋体"/>
              </w:rPr>
            </w:pPr>
            <w:r>
              <w:rPr>
                <w:rFonts w:ascii="宋体" w:hAnsi="宋体" w:hint="eastAsia"/>
              </w:rPr>
              <w:t>券别代码</w:t>
            </w:r>
          </w:p>
        </w:tc>
        <w:tc>
          <w:tcPr>
            <w:tcW w:w="6480" w:type="dxa"/>
          </w:tcPr>
          <w:p w:rsidR="004D36BA" w:rsidRDefault="004D36BA" w:rsidP="004D36BA">
            <w:pPr>
              <w:rPr>
                <w:rFonts w:ascii="宋体" w:hAnsi="宋体"/>
              </w:rPr>
            </w:pPr>
            <w:r>
              <w:rPr>
                <w:rFonts w:ascii="宋体" w:hAnsi="宋体" w:hint="eastAsia"/>
              </w:rPr>
              <w:t>券别代码由两位数字组成，每一个券别代码对应于一个确定的现金种类。在同一个币种、现金种类中，券别代码是唯一的。通过券别代码能够确定这个券别代表的现金面值是多少。一般情况下，券别代码的第一位数代表券别面额的第一位数，券别代码的第二位数代表券别面额中从分位开始计算的位数（不含第一位）。如面额100.00，它的券别代码为14，面额50.00的代码为53。</w:t>
            </w:r>
          </w:p>
        </w:tc>
      </w:tr>
      <w:tr w:rsidR="004D36BA">
        <w:tc>
          <w:tcPr>
            <w:tcW w:w="1908" w:type="dxa"/>
          </w:tcPr>
          <w:p w:rsidR="004D36BA" w:rsidRDefault="004D36BA" w:rsidP="004D36BA">
            <w:pPr>
              <w:rPr>
                <w:rFonts w:ascii="宋体" w:hAnsi="宋体"/>
              </w:rPr>
            </w:pPr>
            <w:r>
              <w:rPr>
                <w:rFonts w:ascii="宋体" w:hAnsi="宋体" w:hint="eastAsia"/>
              </w:rPr>
              <w:t>基本单位标志</w:t>
            </w:r>
          </w:p>
        </w:tc>
        <w:tc>
          <w:tcPr>
            <w:tcW w:w="6480" w:type="dxa"/>
          </w:tcPr>
          <w:p w:rsidR="004D36BA" w:rsidRDefault="004D36BA" w:rsidP="004D36BA">
            <w:pPr>
              <w:rPr>
                <w:rFonts w:ascii="宋体" w:hAnsi="宋体"/>
              </w:rPr>
            </w:pPr>
            <w:r>
              <w:rPr>
                <w:rFonts w:ascii="宋体" w:hAnsi="宋体" w:hint="eastAsia"/>
              </w:rPr>
              <w:t>如果基本单位标志为“Y”,它的基本单位换算关系应该为1.00。对某些币种而言，可能不存在基本单位标志为“Y”的券别代码。</w:t>
            </w:r>
          </w:p>
        </w:tc>
      </w:tr>
      <w:tr w:rsidR="004D36BA">
        <w:tc>
          <w:tcPr>
            <w:tcW w:w="1908" w:type="dxa"/>
          </w:tcPr>
          <w:p w:rsidR="004D36BA" w:rsidRDefault="004D36BA" w:rsidP="004D36BA">
            <w:pPr>
              <w:rPr>
                <w:rFonts w:ascii="宋体" w:hAnsi="宋体"/>
              </w:rPr>
            </w:pPr>
            <w:r>
              <w:rPr>
                <w:rFonts w:ascii="宋体" w:hAnsi="宋体" w:hint="eastAsia"/>
              </w:rPr>
              <w:t>基本单位换算关系</w:t>
            </w:r>
          </w:p>
        </w:tc>
        <w:tc>
          <w:tcPr>
            <w:tcW w:w="6480" w:type="dxa"/>
          </w:tcPr>
          <w:p w:rsidR="004D36BA" w:rsidRDefault="004D36BA" w:rsidP="004D36BA">
            <w:pPr>
              <w:rPr>
                <w:rFonts w:ascii="宋体" w:hAnsi="宋体"/>
              </w:rPr>
            </w:pPr>
            <w:r>
              <w:rPr>
                <w:rFonts w:ascii="宋体" w:hAnsi="宋体" w:hint="eastAsia"/>
              </w:rPr>
              <w:t>在与现金券别操作过程中，系统根据这个值计算出现金的金额。这个值应该等于券别面额与金额1元之间的比例关系。</w:t>
            </w:r>
            <w:r>
              <w:rPr>
                <w:rFonts w:ascii="宋体" w:hAnsi="宋体" w:hint="eastAsia"/>
              </w:rPr>
              <w:lastRenderedPageBreak/>
              <w:t>必须大于0。</w:t>
            </w:r>
          </w:p>
        </w:tc>
      </w:tr>
      <w:tr w:rsidR="004D36BA">
        <w:tc>
          <w:tcPr>
            <w:tcW w:w="1908" w:type="dxa"/>
          </w:tcPr>
          <w:p w:rsidR="004D36BA" w:rsidRDefault="004D36BA" w:rsidP="004D36BA">
            <w:pPr>
              <w:rPr>
                <w:rFonts w:ascii="宋体" w:hAnsi="宋体"/>
              </w:rPr>
            </w:pPr>
            <w:r>
              <w:rPr>
                <w:rFonts w:ascii="宋体" w:hAnsi="宋体" w:hint="eastAsia"/>
              </w:rPr>
              <w:lastRenderedPageBreak/>
              <w:t>最小券别换算关系</w:t>
            </w:r>
          </w:p>
        </w:tc>
        <w:tc>
          <w:tcPr>
            <w:tcW w:w="6480" w:type="dxa"/>
          </w:tcPr>
          <w:p w:rsidR="004D36BA" w:rsidRDefault="004D36BA" w:rsidP="004D36BA">
            <w:pPr>
              <w:rPr>
                <w:rFonts w:ascii="宋体" w:hAnsi="宋体"/>
              </w:rPr>
            </w:pPr>
            <w:r>
              <w:rPr>
                <w:rFonts w:ascii="宋体" w:hAnsi="宋体" w:hint="eastAsia"/>
              </w:rPr>
              <w:t>必须大于0。表示券别面额与最小券别之间的比例。如：人民币10.00（拾元）的最小券别换算关系为1000，人民币0.01（壹分）的最小券别换算关系为1。</w:t>
            </w:r>
          </w:p>
        </w:tc>
      </w:tr>
    </w:tbl>
    <w:p w:rsidR="004D36BA" w:rsidRDefault="004D36BA" w:rsidP="004D36BA">
      <w:pPr>
        <w:pStyle w:val="6"/>
        <w:spacing w:line="360" w:lineRule="auto"/>
        <w:rPr>
          <w:rFonts w:ascii="宋体" w:eastAsia="宋体" w:hAnsi="宋体"/>
        </w:rPr>
      </w:pPr>
      <w:bookmarkStart w:id="661" w:name="_Toc79312148"/>
      <w:bookmarkStart w:id="662" w:name="_Toc173674813"/>
      <w:r>
        <w:rPr>
          <w:rFonts w:ascii="宋体" w:eastAsia="宋体" w:hAnsi="宋体" w:hint="eastAsia"/>
        </w:rPr>
        <w:t>（三）</w:t>
      </w:r>
      <w:bookmarkStart w:id="663" w:name="_Toc79312149"/>
      <w:bookmarkEnd w:id="661"/>
      <w:r>
        <w:rPr>
          <w:rFonts w:ascii="宋体" w:eastAsia="宋体" w:hAnsi="宋体" w:hint="eastAsia"/>
        </w:rPr>
        <w:t>操作要点</w:t>
      </w:r>
      <w:bookmarkEnd w:id="662"/>
      <w:bookmarkEnd w:id="663"/>
    </w:p>
    <w:p w:rsidR="004D36BA" w:rsidRDefault="004D36BA" w:rsidP="004D36BA">
      <w:pPr>
        <w:numPr>
          <w:ilvl w:val="0"/>
          <w:numId w:val="111"/>
        </w:numPr>
        <w:rPr>
          <w:rFonts w:ascii="宋体" w:hAnsi="宋体"/>
        </w:rPr>
      </w:pPr>
      <w:r>
        <w:rPr>
          <w:rFonts w:ascii="宋体" w:hAnsi="宋体" w:hint="eastAsia"/>
        </w:rPr>
        <w:t>在对券别操作时，必须确认输入的基本单位换算关系正确无误。如果输入错误，修改后对这个券别的操作都将按最新输入的值进行金额计算，可能影响所有涉及此券别的现金业务的正确性。</w:t>
      </w:r>
    </w:p>
    <w:p w:rsidR="004D36BA" w:rsidRDefault="004D36BA" w:rsidP="004D36BA">
      <w:pPr>
        <w:numPr>
          <w:ilvl w:val="0"/>
          <w:numId w:val="111"/>
        </w:numPr>
        <w:rPr>
          <w:rFonts w:ascii="宋体" w:hAnsi="宋体"/>
        </w:rPr>
      </w:pPr>
      <w:r>
        <w:rPr>
          <w:rFonts w:ascii="宋体" w:hAnsi="宋体" w:hint="eastAsia"/>
        </w:rPr>
        <w:t>删除券别时，必须确认这个券别在全行范围内都不再使用，否则可能导致涉及这个券别的现金业务无法正常进行。</w:t>
      </w:r>
    </w:p>
    <w:p w:rsidR="004D36BA" w:rsidRDefault="004D36BA" w:rsidP="004D36BA">
      <w:pPr>
        <w:numPr>
          <w:ilvl w:val="0"/>
          <w:numId w:val="111"/>
        </w:numPr>
        <w:rPr>
          <w:rFonts w:ascii="宋体" w:hAnsi="宋体"/>
        </w:rPr>
      </w:pPr>
      <w:r>
        <w:rPr>
          <w:rFonts w:ascii="宋体" w:hAnsi="宋体" w:hint="eastAsia"/>
        </w:rPr>
        <w:t>只能对可以开办现金业务的币种进行现金券别管理操作。</w:t>
      </w:r>
    </w:p>
    <w:p w:rsidR="004D36BA" w:rsidRDefault="004D36BA" w:rsidP="004D36BA">
      <w:pPr>
        <w:numPr>
          <w:ilvl w:val="3"/>
          <w:numId w:val="82"/>
        </w:numPr>
        <w:rPr>
          <w:rFonts w:ascii="宋体" w:hAnsi="宋体"/>
        </w:rPr>
      </w:pPr>
      <w:r>
        <w:rPr>
          <w:rFonts w:ascii="宋体" w:hAnsi="宋体" w:hint="eastAsia"/>
        </w:rPr>
        <w:t>券别管理的操作一般由总行运行中心的有权用户进行操作。</w:t>
      </w:r>
    </w:p>
    <w:p w:rsidR="004D36BA" w:rsidRDefault="004D36BA" w:rsidP="004D36BA">
      <w:pPr>
        <w:pStyle w:val="6"/>
        <w:spacing w:line="360" w:lineRule="auto"/>
        <w:rPr>
          <w:rFonts w:ascii="宋体" w:eastAsia="宋体" w:hAnsi="宋体"/>
        </w:rPr>
      </w:pPr>
      <w:bookmarkStart w:id="664" w:name="_Toc79312150"/>
      <w:bookmarkStart w:id="665" w:name="_Toc173674814"/>
      <w:r>
        <w:rPr>
          <w:rFonts w:ascii="宋体" w:eastAsia="宋体" w:hAnsi="宋体" w:hint="eastAsia"/>
        </w:rPr>
        <w:t>（四）操作步骤</w:t>
      </w:r>
      <w:bookmarkStart w:id="666" w:name="_1、查询"/>
      <w:bookmarkEnd w:id="664"/>
      <w:bookmarkEnd w:id="665"/>
      <w:bookmarkEnd w:id="666"/>
    </w:p>
    <w:p w:rsidR="004D36BA" w:rsidRDefault="004D36BA" w:rsidP="004D36BA">
      <w:pPr>
        <w:ind w:firstLineChars="200" w:firstLine="480"/>
        <w:rPr>
          <w:rFonts w:ascii="宋体" w:hAnsi="宋体"/>
        </w:rPr>
      </w:pPr>
      <w:bookmarkStart w:id="667" w:name="_二、残损币兑换率管理（业务代码2252）"/>
      <w:bookmarkStart w:id="668" w:name="_Toc68571895"/>
      <w:bookmarkStart w:id="669" w:name="_Toc79312155"/>
      <w:bookmarkEnd w:id="667"/>
      <w:r>
        <w:rPr>
          <w:rFonts w:ascii="宋体" w:hAnsi="宋体" w:hint="eastAsia"/>
        </w:rPr>
        <w:t>1、用户选择“系统导航”－“现金凭证”－“现金配置管理”－“现金券别管理”，或在“业务代码”栏输入2251。</w:t>
      </w:r>
    </w:p>
    <w:p w:rsidR="004D36BA" w:rsidRDefault="004D36BA" w:rsidP="004D36BA">
      <w:pPr>
        <w:ind w:firstLineChars="200" w:firstLine="480"/>
        <w:rPr>
          <w:rFonts w:ascii="宋体" w:hAnsi="宋体"/>
        </w:rPr>
      </w:pPr>
      <w:r>
        <w:rPr>
          <w:rFonts w:ascii="宋体" w:hAnsi="宋体" w:hint="eastAsia"/>
        </w:rPr>
        <w:t>2、新增、修改、删除、查询的步骤略。</w:t>
      </w:r>
    </w:p>
    <w:p w:rsidR="004D36BA" w:rsidRDefault="004D36BA" w:rsidP="0004090F">
      <w:pPr>
        <w:pStyle w:val="5"/>
        <w:rPr>
          <w:rFonts w:ascii="宋体" w:hAnsi="宋体"/>
        </w:rPr>
      </w:pPr>
      <w:bookmarkStart w:id="670" w:name="_Toc173674815"/>
      <w:bookmarkStart w:id="671" w:name="_Toc183918009"/>
      <w:r>
        <w:rPr>
          <w:rFonts w:ascii="宋体" w:hAnsi="宋体" w:hint="eastAsia"/>
        </w:rPr>
        <w:t>二、残损币兑换率管理</w:t>
      </w:r>
      <w:bookmarkEnd w:id="668"/>
      <w:r>
        <w:rPr>
          <w:rFonts w:ascii="宋体" w:hAnsi="宋体" w:hint="eastAsia"/>
        </w:rPr>
        <w:t>（业务代码2252）</w:t>
      </w:r>
      <w:bookmarkEnd w:id="669"/>
      <w:bookmarkEnd w:id="670"/>
      <w:bookmarkEnd w:id="671"/>
    </w:p>
    <w:p w:rsidR="004D36BA" w:rsidRDefault="004D36BA" w:rsidP="004D36BA">
      <w:pPr>
        <w:pStyle w:val="6"/>
        <w:spacing w:line="360" w:lineRule="auto"/>
        <w:rPr>
          <w:rFonts w:ascii="宋体" w:eastAsia="宋体" w:hAnsi="宋体"/>
        </w:rPr>
      </w:pPr>
      <w:bookmarkStart w:id="672" w:name="_Toc79312156"/>
      <w:bookmarkStart w:id="673" w:name="_Toc173674816"/>
      <w:r>
        <w:rPr>
          <w:rFonts w:ascii="宋体" w:eastAsia="宋体" w:hAnsi="宋体" w:hint="eastAsia"/>
        </w:rPr>
        <w:t>（一）功能介绍</w:t>
      </w:r>
      <w:bookmarkEnd w:id="672"/>
      <w:bookmarkEnd w:id="673"/>
    </w:p>
    <w:p w:rsidR="004D36BA" w:rsidRDefault="004D36BA" w:rsidP="004D36BA">
      <w:pPr>
        <w:rPr>
          <w:rFonts w:ascii="宋体" w:hAnsi="宋体"/>
        </w:rPr>
      </w:pPr>
      <w:r>
        <w:rPr>
          <w:rFonts w:ascii="宋体" w:hAnsi="宋体" w:hint="eastAsia"/>
        </w:rPr>
        <w:t>对残损币兑换率进行管理。包括：查询，新增、修改、删除残损币兑换率</w:t>
      </w:r>
    </w:p>
    <w:p w:rsidR="004D36BA" w:rsidRDefault="004D36BA" w:rsidP="004D36BA">
      <w:pPr>
        <w:pStyle w:val="6"/>
        <w:spacing w:line="360" w:lineRule="auto"/>
        <w:rPr>
          <w:rFonts w:ascii="宋体" w:eastAsia="宋体" w:hAnsi="宋体"/>
        </w:rPr>
      </w:pPr>
      <w:bookmarkStart w:id="674" w:name="_Toc79312157"/>
      <w:bookmarkStart w:id="675" w:name="_Toc173674817"/>
      <w:r>
        <w:rPr>
          <w:rFonts w:ascii="宋体" w:eastAsia="宋体" w:hAnsi="宋体" w:hint="eastAsia"/>
        </w:rPr>
        <w:t>（二）术语解释及参数说明</w:t>
      </w:r>
      <w:bookmarkEnd w:id="674"/>
      <w:bookmarkEnd w:id="6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28"/>
        <w:gridCol w:w="6560"/>
      </w:tblGrid>
      <w:tr w:rsidR="004D36BA">
        <w:tc>
          <w:tcPr>
            <w:tcW w:w="1828" w:type="dxa"/>
          </w:tcPr>
          <w:p w:rsidR="004D36BA" w:rsidRDefault="004D36BA" w:rsidP="004D36BA">
            <w:pPr>
              <w:rPr>
                <w:rFonts w:ascii="宋体" w:hAnsi="宋体"/>
              </w:rPr>
            </w:pPr>
            <w:r>
              <w:rPr>
                <w:rFonts w:ascii="宋体" w:hAnsi="宋体" w:hint="eastAsia"/>
              </w:rPr>
              <w:t>兑换标准号</w:t>
            </w:r>
          </w:p>
        </w:tc>
        <w:tc>
          <w:tcPr>
            <w:tcW w:w="6560" w:type="dxa"/>
          </w:tcPr>
          <w:p w:rsidR="004D36BA" w:rsidRDefault="004D36BA" w:rsidP="004D36BA">
            <w:pPr>
              <w:rPr>
                <w:rFonts w:ascii="宋体" w:hAnsi="宋体"/>
              </w:rPr>
            </w:pPr>
            <w:r>
              <w:rPr>
                <w:rFonts w:ascii="宋体" w:hAnsi="宋体" w:hint="eastAsia"/>
              </w:rPr>
              <w:t>代表某一兑换率的编号。编号由两位数字组成。在与残损币相关的业务中通过兑换标准号可以唯一确定相应的兑换率。</w:t>
            </w:r>
          </w:p>
        </w:tc>
      </w:tr>
      <w:tr w:rsidR="004D36BA">
        <w:tc>
          <w:tcPr>
            <w:tcW w:w="1828" w:type="dxa"/>
          </w:tcPr>
          <w:p w:rsidR="004D36BA" w:rsidRDefault="004D36BA" w:rsidP="004D36BA">
            <w:pPr>
              <w:rPr>
                <w:rFonts w:ascii="宋体" w:hAnsi="宋体"/>
              </w:rPr>
            </w:pPr>
            <w:r>
              <w:rPr>
                <w:rFonts w:ascii="宋体" w:hAnsi="宋体" w:hint="eastAsia"/>
              </w:rPr>
              <w:t>标准名称</w:t>
            </w:r>
          </w:p>
        </w:tc>
        <w:tc>
          <w:tcPr>
            <w:tcW w:w="6560" w:type="dxa"/>
          </w:tcPr>
          <w:p w:rsidR="004D36BA" w:rsidRDefault="004D36BA" w:rsidP="004D36BA">
            <w:pPr>
              <w:rPr>
                <w:rFonts w:ascii="宋体" w:hAnsi="宋体"/>
              </w:rPr>
            </w:pPr>
            <w:r>
              <w:rPr>
                <w:rFonts w:ascii="宋体" w:hAnsi="宋体" w:hint="eastAsia"/>
              </w:rPr>
              <w:t>对兑换标准号的提示说明，如“全额”、“半额”等</w:t>
            </w:r>
          </w:p>
        </w:tc>
      </w:tr>
      <w:tr w:rsidR="004D36BA">
        <w:tc>
          <w:tcPr>
            <w:tcW w:w="1828" w:type="dxa"/>
          </w:tcPr>
          <w:p w:rsidR="004D36BA" w:rsidRDefault="004D36BA" w:rsidP="004D36BA">
            <w:pPr>
              <w:rPr>
                <w:rFonts w:ascii="宋体" w:hAnsi="宋体"/>
              </w:rPr>
            </w:pPr>
            <w:r>
              <w:rPr>
                <w:rFonts w:ascii="宋体" w:hAnsi="宋体" w:hint="eastAsia"/>
              </w:rPr>
              <w:t>兑换率</w:t>
            </w:r>
          </w:p>
        </w:tc>
        <w:tc>
          <w:tcPr>
            <w:tcW w:w="6560" w:type="dxa"/>
          </w:tcPr>
          <w:p w:rsidR="004D36BA" w:rsidRDefault="004D36BA" w:rsidP="004D36BA">
            <w:pPr>
              <w:rPr>
                <w:rFonts w:ascii="宋体" w:hAnsi="宋体"/>
              </w:rPr>
            </w:pPr>
            <w:r>
              <w:rPr>
                <w:rFonts w:ascii="宋体" w:hAnsi="宋体" w:hint="eastAsia"/>
              </w:rPr>
              <w:t>兑换率必须大于0且小于等于1。当对面额5分的券别半额兑换时，兑换金额为2分。</w:t>
            </w:r>
          </w:p>
        </w:tc>
      </w:tr>
    </w:tbl>
    <w:p w:rsidR="004D36BA" w:rsidRDefault="004D36BA" w:rsidP="004D36BA">
      <w:pPr>
        <w:pStyle w:val="6"/>
        <w:spacing w:line="360" w:lineRule="auto"/>
        <w:rPr>
          <w:rFonts w:ascii="宋体" w:eastAsia="宋体" w:hAnsi="宋体"/>
        </w:rPr>
      </w:pPr>
      <w:bookmarkStart w:id="676" w:name="_Toc79312158"/>
      <w:bookmarkStart w:id="677" w:name="_Toc173674818"/>
      <w:r>
        <w:rPr>
          <w:rFonts w:ascii="宋体" w:eastAsia="宋体" w:hAnsi="宋体" w:hint="eastAsia"/>
        </w:rPr>
        <w:lastRenderedPageBreak/>
        <w:t>（三）</w:t>
      </w:r>
      <w:bookmarkStart w:id="678" w:name="_Toc79312159"/>
      <w:bookmarkEnd w:id="676"/>
      <w:r>
        <w:rPr>
          <w:rFonts w:ascii="宋体" w:eastAsia="宋体" w:hAnsi="宋体" w:hint="eastAsia"/>
        </w:rPr>
        <w:t>操作要点</w:t>
      </w:r>
      <w:bookmarkEnd w:id="677"/>
      <w:bookmarkEnd w:id="678"/>
    </w:p>
    <w:p w:rsidR="004D36BA" w:rsidRDefault="004D36BA" w:rsidP="004D36BA">
      <w:pPr>
        <w:numPr>
          <w:ilvl w:val="0"/>
          <w:numId w:val="38"/>
        </w:numPr>
        <w:rPr>
          <w:rFonts w:ascii="宋体" w:hAnsi="宋体"/>
        </w:rPr>
      </w:pPr>
      <w:r>
        <w:rPr>
          <w:rFonts w:ascii="宋体" w:hAnsi="宋体" w:hint="eastAsia"/>
        </w:rPr>
        <w:t>在对残损币兑换率操作时，必须确认输入的兑换率正确无误。如果输入错误，修改后对这个兑换标准号的操作都将按最新输入的值进行金额计算，可能影响所有涉及此残损币兑换率的现金业务的正确性。</w:t>
      </w:r>
    </w:p>
    <w:p w:rsidR="004D36BA" w:rsidRDefault="004D36BA" w:rsidP="004D36BA">
      <w:pPr>
        <w:numPr>
          <w:ilvl w:val="0"/>
          <w:numId w:val="38"/>
        </w:numPr>
        <w:rPr>
          <w:rFonts w:ascii="宋体" w:hAnsi="宋体"/>
        </w:rPr>
      </w:pPr>
      <w:r>
        <w:rPr>
          <w:rFonts w:ascii="宋体" w:hAnsi="宋体" w:hint="eastAsia"/>
        </w:rPr>
        <w:t>删除兑换率时，必须确认本兑换率在全行范围内都不再使用，否则可能导致涉及本兑换率的现金业务无法正常进行。</w:t>
      </w:r>
    </w:p>
    <w:p w:rsidR="004D36BA" w:rsidRDefault="004D36BA" w:rsidP="004D36BA">
      <w:pPr>
        <w:numPr>
          <w:ilvl w:val="0"/>
          <w:numId w:val="38"/>
        </w:numPr>
        <w:rPr>
          <w:rFonts w:ascii="宋体" w:hAnsi="宋体"/>
        </w:rPr>
      </w:pPr>
      <w:r>
        <w:rPr>
          <w:rFonts w:ascii="宋体" w:hAnsi="宋体" w:hint="eastAsia"/>
        </w:rPr>
        <w:t>应根据人民银行的有关规定管理残损币兑换率，确保设定符合相关政策。</w:t>
      </w:r>
    </w:p>
    <w:p w:rsidR="004D36BA" w:rsidRDefault="004D36BA" w:rsidP="004D36BA">
      <w:pPr>
        <w:numPr>
          <w:ilvl w:val="0"/>
          <w:numId w:val="38"/>
        </w:numPr>
        <w:rPr>
          <w:rFonts w:ascii="宋体" w:hAnsi="宋体"/>
        </w:rPr>
      </w:pPr>
      <w:r>
        <w:rPr>
          <w:rFonts w:ascii="宋体" w:hAnsi="宋体" w:hint="eastAsia"/>
        </w:rPr>
        <w:t>兑换率与币种没有直接关系。</w:t>
      </w:r>
    </w:p>
    <w:p w:rsidR="004D36BA" w:rsidRDefault="004D36BA" w:rsidP="004D36BA">
      <w:pPr>
        <w:numPr>
          <w:ilvl w:val="0"/>
          <w:numId w:val="38"/>
        </w:numPr>
        <w:rPr>
          <w:rFonts w:ascii="宋体" w:hAnsi="宋体"/>
        </w:rPr>
      </w:pPr>
      <w:r>
        <w:rPr>
          <w:rFonts w:ascii="宋体" w:hAnsi="宋体" w:hint="eastAsia"/>
        </w:rPr>
        <w:t>能否对一个币种、券别进行残损币兑换可通过设置现金种类为“残损券”的现金券别来实现。</w:t>
      </w:r>
    </w:p>
    <w:p w:rsidR="004D36BA" w:rsidRDefault="004D36BA" w:rsidP="004D36BA">
      <w:pPr>
        <w:numPr>
          <w:ilvl w:val="0"/>
          <w:numId w:val="38"/>
        </w:numPr>
        <w:rPr>
          <w:rFonts w:ascii="宋体" w:hAnsi="宋体"/>
        </w:rPr>
      </w:pPr>
      <w:r>
        <w:rPr>
          <w:rFonts w:ascii="宋体" w:hAnsi="宋体" w:hint="eastAsia"/>
        </w:rPr>
        <w:t>残损币兑换率的操作一般由总行运行中心的有权用户进行。</w:t>
      </w:r>
    </w:p>
    <w:p w:rsidR="004D36BA" w:rsidRDefault="004D36BA" w:rsidP="004D36BA">
      <w:pPr>
        <w:pStyle w:val="6"/>
        <w:spacing w:line="360" w:lineRule="auto"/>
        <w:rPr>
          <w:rFonts w:ascii="宋体" w:eastAsia="宋体" w:hAnsi="宋体"/>
        </w:rPr>
      </w:pPr>
      <w:bookmarkStart w:id="679" w:name="_Toc79312160"/>
      <w:bookmarkStart w:id="680" w:name="_Toc173674819"/>
      <w:r>
        <w:rPr>
          <w:rFonts w:ascii="宋体" w:eastAsia="宋体" w:hAnsi="宋体" w:hint="eastAsia"/>
        </w:rPr>
        <w:t>（四）操作步骤</w:t>
      </w:r>
      <w:bookmarkEnd w:id="679"/>
      <w:bookmarkEnd w:id="680"/>
    </w:p>
    <w:p w:rsidR="004D36BA" w:rsidRDefault="004D36BA" w:rsidP="004D36BA">
      <w:pPr>
        <w:ind w:firstLineChars="200" w:firstLine="480"/>
        <w:rPr>
          <w:rFonts w:ascii="宋体" w:hAnsi="宋体"/>
        </w:rPr>
      </w:pPr>
      <w:bookmarkStart w:id="681" w:name="_三、外部行户口配置（业务代码2253）"/>
      <w:bookmarkStart w:id="682" w:name="_Toc68571902"/>
      <w:bookmarkStart w:id="683" w:name="_Toc79312164"/>
      <w:bookmarkEnd w:id="681"/>
      <w:r>
        <w:rPr>
          <w:rFonts w:ascii="宋体" w:hAnsi="宋体" w:hint="eastAsia"/>
        </w:rPr>
        <w:t>1、用户选择“系统导航”－“现金凭证”－“现金配置管理”－“残损币兑换率管理”，或在“业务代码”栏输入2252。</w:t>
      </w:r>
    </w:p>
    <w:p w:rsidR="004D36BA" w:rsidRDefault="004D36BA" w:rsidP="004D36BA">
      <w:pPr>
        <w:ind w:firstLineChars="200" w:firstLine="480"/>
        <w:rPr>
          <w:rFonts w:ascii="宋体" w:hAnsi="宋体"/>
        </w:rPr>
      </w:pPr>
      <w:r>
        <w:rPr>
          <w:rFonts w:ascii="宋体" w:hAnsi="宋体" w:hint="eastAsia"/>
        </w:rPr>
        <w:t>2、新增、修改、删除的步骤略。</w:t>
      </w:r>
    </w:p>
    <w:p w:rsidR="004D36BA" w:rsidRDefault="004D36BA" w:rsidP="004D36BA">
      <w:pPr>
        <w:pStyle w:val="5"/>
        <w:rPr>
          <w:rFonts w:ascii="宋体" w:hAnsi="宋体"/>
        </w:rPr>
      </w:pPr>
      <w:bookmarkStart w:id="684" w:name="_Toc173674820"/>
      <w:bookmarkStart w:id="685" w:name="_Toc183918010"/>
      <w:r>
        <w:rPr>
          <w:rFonts w:ascii="宋体" w:hAnsi="宋体" w:hint="eastAsia"/>
        </w:rPr>
        <w:t>三、外部行</w:t>
      </w:r>
      <w:bookmarkEnd w:id="682"/>
      <w:r>
        <w:rPr>
          <w:rFonts w:ascii="宋体" w:hAnsi="宋体" w:hint="eastAsia"/>
        </w:rPr>
        <w:t>现金调缴（业务代码2253）</w:t>
      </w:r>
      <w:bookmarkEnd w:id="683"/>
      <w:bookmarkEnd w:id="684"/>
      <w:bookmarkEnd w:id="685"/>
    </w:p>
    <w:p w:rsidR="004D36BA" w:rsidRDefault="004D36BA" w:rsidP="004D36BA">
      <w:pPr>
        <w:pStyle w:val="6"/>
        <w:spacing w:line="360" w:lineRule="auto"/>
        <w:rPr>
          <w:rFonts w:ascii="宋体" w:eastAsia="宋体" w:hAnsi="宋体"/>
        </w:rPr>
      </w:pPr>
      <w:bookmarkStart w:id="686" w:name="_Toc79312165"/>
      <w:bookmarkStart w:id="687" w:name="_Toc173674821"/>
      <w:r>
        <w:rPr>
          <w:rFonts w:ascii="宋体" w:eastAsia="宋体" w:hAnsi="宋体" w:hint="eastAsia"/>
        </w:rPr>
        <w:t>（一）功能介绍</w:t>
      </w:r>
      <w:bookmarkEnd w:id="686"/>
      <w:bookmarkEnd w:id="687"/>
    </w:p>
    <w:p w:rsidR="004D36BA" w:rsidRDefault="004D36BA" w:rsidP="004D36BA">
      <w:pPr>
        <w:ind w:firstLineChars="200" w:firstLine="480"/>
        <w:rPr>
          <w:rFonts w:ascii="宋体" w:hAnsi="宋体"/>
        </w:rPr>
      </w:pPr>
      <w:r>
        <w:rPr>
          <w:rFonts w:ascii="宋体" w:hAnsi="宋体" w:hint="eastAsia"/>
        </w:rPr>
        <w:t>对外部行户口与现金业务有关的属性进行管理。包括：查询选定机构的外部行配置情况，新增外部行，修改、查询每个外部行配置情况</w:t>
      </w:r>
    </w:p>
    <w:p w:rsidR="004D36BA" w:rsidRDefault="004D36BA" w:rsidP="004D36BA">
      <w:pPr>
        <w:pStyle w:val="6"/>
        <w:spacing w:line="360" w:lineRule="auto"/>
        <w:rPr>
          <w:rFonts w:ascii="宋体" w:eastAsia="宋体" w:hAnsi="宋体"/>
        </w:rPr>
      </w:pPr>
      <w:bookmarkStart w:id="688" w:name="_Toc79312166"/>
      <w:bookmarkStart w:id="689" w:name="_Toc173674822"/>
      <w:r>
        <w:rPr>
          <w:rFonts w:ascii="宋体" w:eastAsia="宋体" w:hAnsi="宋体" w:hint="eastAsia"/>
        </w:rPr>
        <w:t>（二）术语解释及参数说明</w:t>
      </w:r>
      <w:bookmarkEnd w:id="688"/>
      <w:bookmarkEnd w:id="6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rPr>
                <w:rFonts w:ascii="宋体" w:hAnsi="宋体"/>
              </w:rPr>
            </w:pPr>
            <w:r>
              <w:rPr>
                <w:rFonts w:ascii="宋体" w:hAnsi="宋体" w:hint="eastAsia"/>
              </w:rPr>
              <w:t>外部行</w:t>
            </w:r>
          </w:p>
        </w:tc>
        <w:tc>
          <w:tcPr>
            <w:tcW w:w="6300" w:type="dxa"/>
          </w:tcPr>
          <w:p w:rsidR="004D36BA" w:rsidRDefault="004D36BA" w:rsidP="004D36BA">
            <w:pPr>
              <w:rPr>
                <w:rFonts w:ascii="宋体" w:hAnsi="宋体"/>
              </w:rPr>
            </w:pPr>
            <w:r>
              <w:rPr>
                <w:rFonts w:ascii="宋体" w:hAnsi="宋体" w:hint="eastAsia"/>
              </w:rPr>
              <w:t>指我行在其开立同业账户办理同业往来业务的其他银行。如人民银行、工商银行、中国银行等。</w:t>
            </w:r>
          </w:p>
        </w:tc>
      </w:tr>
      <w:tr w:rsidR="004D36BA">
        <w:tc>
          <w:tcPr>
            <w:tcW w:w="2088" w:type="dxa"/>
          </w:tcPr>
          <w:p w:rsidR="004D36BA" w:rsidRDefault="004D36BA" w:rsidP="004D36BA">
            <w:pPr>
              <w:rPr>
                <w:rFonts w:ascii="宋体" w:hAnsi="宋体"/>
              </w:rPr>
            </w:pPr>
            <w:r>
              <w:rPr>
                <w:rFonts w:ascii="宋体" w:hAnsi="宋体" w:hint="eastAsia"/>
              </w:rPr>
              <w:t>外部行联行号</w:t>
            </w:r>
          </w:p>
        </w:tc>
        <w:tc>
          <w:tcPr>
            <w:tcW w:w="6300" w:type="dxa"/>
          </w:tcPr>
          <w:p w:rsidR="004D36BA" w:rsidRDefault="004D36BA" w:rsidP="004D36BA">
            <w:pPr>
              <w:rPr>
                <w:rFonts w:ascii="宋体" w:hAnsi="宋体"/>
              </w:rPr>
            </w:pPr>
            <w:r>
              <w:rPr>
                <w:rFonts w:ascii="宋体" w:hAnsi="宋体" w:hint="eastAsia"/>
              </w:rPr>
              <w:t>外部行的电子联行行号。一般为6位数</w:t>
            </w:r>
          </w:p>
        </w:tc>
      </w:tr>
      <w:tr w:rsidR="004D36BA">
        <w:tc>
          <w:tcPr>
            <w:tcW w:w="2088" w:type="dxa"/>
          </w:tcPr>
          <w:p w:rsidR="004D36BA" w:rsidRDefault="004D36BA" w:rsidP="004D36BA">
            <w:pPr>
              <w:rPr>
                <w:rFonts w:ascii="宋体" w:hAnsi="宋体"/>
              </w:rPr>
            </w:pPr>
            <w:r>
              <w:rPr>
                <w:rFonts w:ascii="宋体" w:hAnsi="宋体" w:hint="eastAsia"/>
              </w:rPr>
              <w:t>外部行名称</w:t>
            </w:r>
          </w:p>
        </w:tc>
        <w:tc>
          <w:tcPr>
            <w:tcW w:w="6300" w:type="dxa"/>
          </w:tcPr>
          <w:p w:rsidR="004D36BA" w:rsidRDefault="004D36BA" w:rsidP="004D36BA">
            <w:pPr>
              <w:rPr>
                <w:rFonts w:ascii="宋体" w:hAnsi="宋体"/>
              </w:rPr>
            </w:pPr>
            <w:r>
              <w:rPr>
                <w:rFonts w:ascii="宋体" w:hAnsi="宋体" w:hint="eastAsia"/>
              </w:rPr>
              <w:t>外部行的银行名称全称。也可输入简称。</w:t>
            </w:r>
          </w:p>
        </w:tc>
      </w:tr>
      <w:tr w:rsidR="004D36BA">
        <w:tc>
          <w:tcPr>
            <w:tcW w:w="2088" w:type="dxa"/>
          </w:tcPr>
          <w:p w:rsidR="004D36BA" w:rsidRDefault="004D36BA" w:rsidP="004D36BA">
            <w:pPr>
              <w:rPr>
                <w:rFonts w:ascii="宋体" w:hAnsi="宋体"/>
              </w:rPr>
            </w:pPr>
            <w:r>
              <w:rPr>
                <w:rFonts w:ascii="宋体" w:hAnsi="宋体" w:hint="eastAsia"/>
              </w:rPr>
              <w:t>经办币种</w:t>
            </w:r>
          </w:p>
        </w:tc>
        <w:tc>
          <w:tcPr>
            <w:tcW w:w="6300" w:type="dxa"/>
          </w:tcPr>
          <w:p w:rsidR="004D36BA" w:rsidRDefault="004D36BA" w:rsidP="004D36BA">
            <w:pPr>
              <w:rPr>
                <w:rFonts w:ascii="宋体" w:hAnsi="宋体"/>
              </w:rPr>
            </w:pPr>
            <w:r>
              <w:rPr>
                <w:rFonts w:ascii="宋体" w:hAnsi="宋体" w:hint="eastAsia"/>
              </w:rPr>
              <w:t>指我行在外部行开立账户的账户币种。</w:t>
            </w:r>
          </w:p>
        </w:tc>
      </w:tr>
      <w:tr w:rsidR="004D36BA">
        <w:tc>
          <w:tcPr>
            <w:tcW w:w="2088" w:type="dxa"/>
          </w:tcPr>
          <w:p w:rsidR="004D36BA" w:rsidRDefault="004D36BA" w:rsidP="004D36BA">
            <w:pPr>
              <w:rPr>
                <w:rFonts w:ascii="宋体" w:hAnsi="宋体"/>
              </w:rPr>
            </w:pPr>
            <w:r>
              <w:rPr>
                <w:rFonts w:ascii="宋体" w:hAnsi="宋体" w:hint="eastAsia"/>
              </w:rPr>
              <w:t>本行核算户口</w:t>
            </w:r>
          </w:p>
        </w:tc>
        <w:tc>
          <w:tcPr>
            <w:tcW w:w="6300" w:type="dxa"/>
          </w:tcPr>
          <w:p w:rsidR="004D36BA" w:rsidRDefault="004D36BA" w:rsidP="004D36BA">
            <w:pPr>
              <w:rPr>
                <w:rFonts w:ascii="宋体" w:hAnsi="宋体"/>
              </w:rPr>
            </w:pPr>
            <w:r>
              <w:rPr>
                <w:rFonts w:ascii="宋体" w:hAnsi="宋体" w:hint="eastAsia"/>
              </w:rPr>
              <w:t>指我行系统中开立的核算对应外部行业务的存放同业户</w:t>
            </w:r>
            <w:r>
              <w:rPr>
                <w:rFonts w:ascii="宋体" w:hAnsi="宋体" w:hint="eastAsia"/>
              </w:rPr>
              <w:lastRenderedPageBreak/>
              <w:t>口。户口币种必须与经办币种一致。</w:t>
            </w:r>
          </w:p>
        </w:tc>
      </w:tr>
      <w:tr w:rsidR="004D36BA">
        <w:tc>
          <w:tcPr>
            <w:tcW w:w="2088" w:type="dxa"/>
          </w:tcPr>
          <w:p w:rsidR="004D36BA" w:rsidRDefault="004D36BA" w:rsidP="004D36BA">
            <w:pPr>
              <w:rPr>
                <w:rFonts w:ascii="宋体" w:hAnsi="宋体"/>
              </w:rPr>
            </w:pPr>
            <w:r>
              <w:rPr>
                <w:rFonts w:ascii="宋体" w:hAnsi="宋体" w:hint="eastAsia"/>
              </w:rPr>
              <w:lastRenderedPageBreak/>
              <w:t>外部行核算账号</w:t>
            </w:r>
          </w:p>
        </w:tc>
        <w:tc>
          <w:tcPr>
            <w:tcW w:w="6300" w:type="dxa"/>
          </w:tcPr>
          <w:p w:rsidR="004D36BA" w:rsidRDefault="004D36BA" w:rsidP="004D36BA">
            <w:pPr>
              <w:rPr>
                <w:rFonts w:ascii="宋体" w:hAnsi="宋体"/>
              </w:rPr>
            </w:pPr>
            <w:r>
              <w:rPr>
                <w:rFonts w:ascii="宋体" w:hAnsi="宋体" w:hint="eastAsia"/>
              </w:rPr>
              <w:t>指我行开立在外部行的同业核算账号。</w:t>
            </w:r>
          </w:p>
        </w:tc>
      </w:tr>
      <w:tr w:rsidR="004D36BA">
        <w:tc>
          <w:tcPr>
            <w:tcW w:w="2088" w:type="dxa"/>
          </w:tcPr>
          <w:p w:rsidR="004D36BA" w:rsidRDefault="004D36BA" w:rsidP="004D36BA">
            <w:pPr>
              <w:rPr>
                <w:rFonts w:ascii="宋体" w:hAnsi="宋体"/>
              </w:rPr>
            </w:pPr>
            <w:r>
              <w:rPr>
                <w:rFonts w:ascii="宋体" w:hAnsi="宋体" w:hint="eastAsia"/>
              </w:rPr>
              <w:t>外部行统计性质</w:t>
            </w:r>
          </w:p>
        </w:tc>
        <w:tc>
          <w:tcPr>
            <w:tcW w:w="6300" w:type="dxa"/>
          </w:tcPr>
          <w:p w:rsidR="004D36BA" w:rsidRDefault="004D36BA" w:rsidP="004D36BA">
            <w:pPr>
              <w:rPr>
                <w:rFonts w:ascii="宋体" w:hAnsi="宋体"/>
              </w:rPr>
            </w:pPr>
            <w:r>
              <w:rPr>
                <w:rFonts w:ascii="宋体" w:hAnsi="宋体" w:hint="eastAsia"/>
              </w:rPr>
              <w:t>根据人民银行现金收支统计确定的收支统计属性。对于人民银行来说，一般应配置为“人行发行库”，如果为“人行业务库”，需要与人民银行进行确认。</w:t>
            </w:r>
          </w:p>
        </w:tc>
      </w:tr>
      <w:tr w:rsidR="004D36BA">
        <w:tc>
          <w:tcPr>
            <w:tcW w:w="2088" w:type="dxa"/>
          </w:tcPr>
          <w:p w:rsidR="004D36BA" w:rsidRDefault="004D36BA" w:rsidP="004D36BA">
            <w:pPr>
              <w:rPr>
                <w:rFonts w:ascii="宋体" w:hAnsi="宋体"/>
              </w:rPr>
            </w:pPr>
            <w:r>
              <w:rPr>
                <w:rFonts w:ascii="宋体" w:hAnsi="宋体" w:hint="eastAsia"/>
              </w:rPr>
              <w:t>可现金调缴标志</w:t>
            </w:r>
          </w:p>
        </w:tc>
        <w:tc>
          <w:tcPr>
            <w:tcW w:w="6300" w:type="dxa"/>
          </w:tcPr>
          <w:p w:rsidR="004D36BA" w:rsidRDefault="004D36BA" w:rsidP="004D36BA">
            <w:pPr>
              <w:rPr>
                <w:rFonts w:ascii="宋体" w:hAnsi="宋体"/>
              </w:rPr>
            </w:pPr>
            <w:r>
              <w:rPr>
                <w:rFonts w:ascii="宋体" w:hAnsi="宋体" w:hint="eastAsia"/>
              </w:rPr>
              <w:t>根据本标志可以确定选定的外部行配置可否进行现金调缴操作。</w:t>
            </w:r>
          </w:p>
        </w:tc>
      </w:tr>
      <w:tr w:rsidR="004D36BA">
        <w:tc>
          <w:tcPr>
            <w:tcW w:w="2088" w:type="dxa"/>
          </w:tcPr>
          <w:p w:rsidR="004D36BA" w:rsidRDefault="004D36BA" w:rsidP="004D36BA">
            <w:pPr>
              <w:rPr>
                <w:rFonts w:ascii="宋体" w:hAnsi="宋体"/>
              </w:rPr>
            </w:pPr>
            <w:r>
              <w:rPr>
                <w:rFonts w:ascii="宋体" w:hAnsi="宋体" w:hint="eastAsia"/>
              </w:rPr>
              <w:t>调缴关联号</w:t>
            </w:r>
          </w:p>
        </w:tc>
        <w:tc>
          <w:tcPr>
            <w:tcW w:w="6300" w:type="dxa"/>
          </w:tcPr>
          <w:p w:rsidR="004D36BA" w:rsidRDefault="004D36BA" w:rsidP="004D36BA">
            <w:pPr>
              <w:rPr>
                <w:rFonts w:ascii="宋体" w:hAnsi="宋体"/>
              </w:rPr>
            </w:pPr>
            <w:r>
              <w:rPr>
                <w:rFonts w:ascii="宋体" w:hAnsi="宋体" w:hint="eastAsia"/>
              </w:rPr>
              <w:t>外部行户口配置成功后，系统自动生成一个调缴关联号，在与外部行户口有关的现金业务中，通过调教关联号可以确定具体的外部行户口配置信息。</w:t>
            </w:r>
          </w:p>
        </w:tc>
      </w:tr>
    </w:tbl>
    <w:p w:rsidR="004D36BA" w:rsidRDefault="004D36BA" w:rsidP="004D36BA">
      <w:pPr>
        <w:pStyle w:val="6"/>
        <w:spacing w:line="360" w:lineRule="auto"/>
        <w:rPr>
          <w:rFonts w:ascii="宋体" w:eastAsia="宋体" w:hAnsi="宋体"/>
        </w:rPr>
      </w:pPr>
      <w:bookmarkStart w:id="690" w:name="_Toc79312167"/>
      <w:bookmarkStart w:id="691" w:name="_Toc173674823"/>
      <w:r>
        <w:rPr>
          <w:rFonts w:ascii="宋体" w:eastAsia="宋体" w:hAnsi="宋体" w:hint="eastAsia"/>
        </w:rPr>
        <w:t>（三）</w:t>
      </w:r>
      <w:bookmarkStart w:id="692" w:name="_Toc79312168"/>
      <w:bookmarkEnd w:id="690"/>
      <w:r>
        <w:rPr>
          <w:rFonts w:ascii="宋体" w:eastAsia="宋体" w:hAnsi="宋体" w:hint="eastAsia"/>
        </w:rPr>
        <w:t>操作要点</w:t>
      </w:r>
      <w:bookmarkEnd w:id="691"/>
      <w:bookmarkEnd w:id="692"/>
    </w:p>
    <w:p w:rsidR="004D36BA" w:rsidRDefault="004D36BA" w:rsidP="004D36BA">
      <w:pPr>
        <w:numPr>
          <w:ilvl w:val="0"/>
          <w:numId w:val="39"/>
        </w:numPr>
        <w:rPr>
          <w:rFonts w:ascii="宋体" w:hAnsi="宋体"/>
        </w:rPr>
      </w:pPr>
      <w:r>
        <w:rPr>
          <w:rFonts w:ascii="宋体" w:hAnsi="宋体" w:hint="eastAsia"/>
        </w:rPr>
        <w:t>在进行外部行户口配置时，必须确认输入的本行核算户口和经办币种正确无误。如果输入错误，会影响所有涉及该调教关联号的现金调缴业务核算的正确性。</w:t>
      </w:r>
    </w:p>
    <w:p w:rsidR="004D36BA" w:rsidRDefault="004D36BA" w:rsidP="004D36BA">
      <w:pPr>
        <w:numPr>
          <w:ilvl w:val="0"/>
          <w:numId w:val="39"/>
        </w:numPr>
        <w:rPr>
          <w:rFonts w:ascii="宋体" w:hAnsi="宋体"/>
        </w:rPr>
      </w:pPr>
      <w:r>
        <w:rPr>
          <w:rFonts w:ascii="宋体" w:hAnsi="宋体" w:hint="eastAsia"/>
        </w:rPr>
        <w:t>本行核算户口一般情况下为存放同业户口。</w:t>
      </w:r>
    </w:p>
    <w:p w:rsidR="004D36BA" w:rsidRDefault="004D36BA" w:rsidP="004D36BA">
      <w:pPr>
        <w:numPr>
          <w:ilvl w:val="0"/>
          <w:numId w:val="39"/>
        </w:numPr>
        <w:rPr>
          <w:rFonts w:ascii="宋体" w:hAnsi="宋体"/>
        </w:rPr>
      </w:pPr>
      <w:r>
        <w:rPr>
          <w:rFonts w:ascii="宋体" w:hAnsi="宋体" w:hint="eastAsia"/>
        </w:rPr>
        <w:t>在将可调缴现金标志修改为“否”时，必须确认现金调缴业务中不存在涉及这个调缴关联号的待完成业务，否则可能导致相应的现金调缴业务无法正常进行。</w:t>
      </w:r>
    </w:p>
    <w:p w:rsidR="004D36BA" w:rsidRDefault="004D36BA" w:rsidP="004D36BA">
      <w:pPr>
        <w:numPr>
          <w:ilvl w:val="0"/>
          <w:numId w:val="39"/>
        </w:numPr>
        <w:rPr>
          <w:rFonts w:ascii="宋体" w:hAnsi="宋体"/>
        </w:rPr>
      </w:pPr>
      <w:r>
        <w:rPr>
          <w:rFonts w:ascii="宋体" w:hAnsi="宋体" w:hint="eastAsia"/>
        </w:rPr>
        <w:t>如果需要与未上新系统行部发生跨分行现金调缴业务，可以将未上新系统行部作为一个外部行进行处理，这时需将本行核算户口设置为通过对内部资金号20621003手工开立的内部核算户口，资金清算通过“结算业务”－“内部转账”进行，调入时的发起户口号和调出时的接收户口号也必须为本配置中设定的本行核算户口。</w:t>
      </w:r>
    </w:p>
    <w:p w:rsidR="004D36BA" w:rsidRDefault="004D36BA" w:rsidP="004D36BA">
      <w:pPr>
        <w:numPr>
          <w:ilvl w:val="0"/>
          <w:numId w:val="39"/>
        </w:numPr>
        <w:rPr>
          <w:rFonts w:ascii="宋体" w:hAnsi="宋体"/>
        </w:rPr>
      </w:pPr>
      <w:r>
        <w:rPr>
          <w:rFonts w:ascii="宋体" w:hAnsi="宋体" w:hint="eastAsia"/>
        </w:rPr>
        <w:t>外部行户口配置一般由总分行运行中心的有权用户进行操作。</w:t>
      </w:r>
    </w:p>
    <w:p w:rsidR="004D36BA" w:rsidRDefault="004D36BA" w:rsidP="004D36BA">
      <w:pPr>
        <w:pStyle w:val="6"/>
        <w:spacing w:line="360" w:lineRule="auto"/>
        <w:rPr>
          <w:rFonts w:ascii="宋体" w:eastAsia="宋体" w:hAnsi="宋体"/>
        </w:rPr>
      </w:pPr>
      <w:bookmarkStart w:id="693" w:name="_Toc79312169"/>
      <w:bookmarkStart w:id="694" w:name="_Toc173674824"/>
      <w:r>
        <w:rPr>
          <w:rFonts w:ascii="宋体" w:eastAsia="宋体" w:hAnsi="宋体" w:hint="eastAsia"/>
        </w:rPr>
        <w:t>（四）操作步骤</w:t>
      </w:r>
      <w:bookmarkEnd w:id="693"/>
      <w:bookmarkEnd w:id="694"/>
    </w:p>
    <w:p w:rsidR="004D36BA" w:rsidRDefault="004D36BA" w:rsidP="004D36BA">
      <w:pPr>
        <w:ind w:firstLineChars="200" w:firstLine="480"/>
        <w:rPr>
          <w:rFonts w:ascii="宋体" w:hAnsi="宋体"/>
        </w:rPr>
      </w:pPr>
      <w:bookmarkStart w:id="695" w:name="_1、查询_1"/>
      <w:bookmarkStart w:id="696" w:name="_四、金库机构属辖关系管理（业务代码2254）"/>
      <w:bookmarkStart w:id="697" w:name="_Toc68571909"/>
      <w:bookmarkStart w:id="698" w:name="_Toc79312173"/>
      <w:bookmarkEnd w:id="695"/>
      <w:bookmarkEnd w:id="696"/>
      <w:r>
        <w:rPr>
          <w:rFonts w:ascii="宋体" w:hAnsi="宋体" w:hint="eastAsia"/>
        </w:rPr>
        <w:t>1、用户选择“系统导航”－“现金凭证”－“现金配置管理”－“外部行现金调缴”，或在“业务代码”栏输入2253。</w:t>
      </w:r>
    </w:p>
    <w:p w:rsidR="004D36BA" w:rsidRDefault="004D36BA" w:rsidP="004D36BA">
      <w:pPr>
        <w:ind w:firstLineChars="200" w:firstLine="480"/>
        <w:rPr>
          <w:rFonts w:ascii="宋体" w:hAnsi="宋体"/>
        </w:rPr>
      </w:pPr>
      <w:r>
        <w:rPr>
          <w:rFonts w:ascii="宋体" w:hAnsi="宋体" w:hint="eastAsia"/>
        </w:rPr>
        <w:t>2、新增、修改、查询的步骤略。</w:t>
      </w:r>
    </w:p>
    <w:p w:rsidR="004D36BA" w:rsidRDefault="004D36BA" w:rsidP="004D36BA">
      <w:pPr>
        <w:pStyle w:val="5"/>
        <w:rPr>
          <w:rFonts w:ascii="宋体" w:hAnsi="宋体"/>
        </w:rPr>
      </w:pPr>
      <w:bookmarkStart w:id="699" w:name="_Toc173674825"/>
      <w:bookmarkStart w:id="700" w:name="_Toc183918011"/>
      <w:r>
        <w:rPr>
          <w:rFonts w:ascii="宋体" w:hAnsi="宋体" w:hint="eastAsia"/>
        </w:rPr>
        <w:lastRenderedPageBreak/>
        <w:t>四、金库机构属辖关系</w:t>
      </w:r>
      <w:bookmarkEnd w:id="697"/>
      <w:r>
        <w:rPr>
          <w:rFonts w:ascii="宋体" w:hAnsi="宋体" w:hint="eastAsia"/>
        </w:rPr>
        <w:t>（业务代码2254）</w:t>
      </w:r>
      <w:bookmarkEnd w:id="698"/>
      <w:bookmarkEnd w:id="699"/>
      <w:bookmarkEnd w:id="700"/>
    </w:p>
    <w:p w:rsidR="004D36BA" w:rsidRDefault="004D36BA" w:rsidP="004D36BA">
      <w:pPr>
        <w:pStyle w:val="6"/>
        <w:spacing w:line="360" w:lineRule="auto"/>
        <w:rPr>
          <w:rFonts w:ascii="宋体" w:eastAsia="宋体" w:hAnsi="宋体"/>
        </w:rPr>
      </w:pPr>
      <w:bookmarkStart w:id="701" w:name="_Toc79312174"/>
      <w:bookmarkStart w:id="702" w:name="_Toc173674826"/>
      <w:r>
        <w:rPr>
          <w:rFonts w:ascii="宋体" w:eastAsia="宋体" w:hAnsi="宋体" w:hint="eastAsia"/>
        </w:rPr>
        <w:t>（一）功能介绍</w:t>
      </w:r>
      <w:bookmarkEnd w:id="701"/>
      <w:bookmarkEnd w:id="702"/>
    </w:p>
    <w:p w:rsidR="004D36BA" w:rsidRDefault="004D36BA" w:rsidP="004D36BA">
      <w:pPr>
        <w:ind w:firstLineChars="200" w:firstLine="480"/>
        <w:rPr>
          <w:rFonts w:ascii="宋体" w:hAnsi="宋体"/>
        </w:rPr>
      </w:pPr>
      <w:r>
        <w:rPr>
          <w:rFonts w:ascii="宋体" w:hAnsi="宋体" w:hint="eastAsia"/>
        </w:rPr>
        <w:t>对金库与机构之间的辖属关系进行管理。具体包括：查询现有的金库与机构之间属辖关系，新增、删除金库与机构属辖关系，暂停、恢复金库与机构属辖关系。</w:t>
      </w:r>
    </w:p>
    <w:p w:rsidR="004D36BA" w:rsidRDefault="004D36BA" w:rsidP="004D36BA">
      <w:pPr>
        <w:pStyle w:val="6"/>
        <w:spacing w:line="360" w:lineRule="auto"/>
        <w:rPr>
          <w:rFonts w:ascii="宋体" w:eastAsia="宋体" w:hAnsi="宋体"/>
        </w:rPr>
      </w:pPr>
      <w:bookmarkStart w:id="703" w:name="_Toc79312175"/>
      <w:bookmarkStart w:id="704" w:name="_Toc173674827"/>
      <w:r>
        <w:rPr>
          <w:rFonts w:ascii="宋体" w:eastAsia="宋体" w:hAnsi="宋体" w:hint="eastAsia"/>
        </w:rPr>
        <w:t>（二）术语解释及参数说明</w:t>
      </w:r>
      <w:bookmarkEnd w:id="703"/>
      <w:bookmarkEnd w:id="7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660"/>
      </w:tblGrid>
      <w:tr w:rsidR="004D36BA">
        <w:tc>
          <w:tcPr>
            <w:tcW w:w="1728" w:type="dxa"/>
          </w:tcPr>
          <w:p w:rsidR="004D36BA" w:rsidRDefault="004D36BA" w:rsidP="004D36BA">
            <w:pPr>
              <w:rPr>
                <w:rFonts w:ascii="宋体" w:hAnsi="宋体"/>
              </w:rPr>
            </w:pPr>
            <w:r>
              <w:rPr>
                <w:rFonts w:ascii="宋体" w:hAnsi="宋体" w:hint="eastAsia"/>
              </w:rPr>
              <w:t>辖属机构号</w:t>
            </w:r>
          </w:p>
        </w:tc>
        <w:tc>
          <w:tcPr>
            <w:tcW w:w="6660" w:type="dxa"/>
          </w:tcPr>
          <w:p w:rsidR="004D36BA" w:rsidRDefault="004D36BA" w:rsidP="004D36BA">
            <w:pPr>
              <w:rPr>
                <w:rFonts w:ascii="宋体" w:hAnsi="宋体"/>
              </w:rPr>
            </w:pPr>
            <w:r>
              <w:rPr>
                <w:rFonts w:ascii="宋体" w:hAnsi="宋体" w:hint="eastAsia"/>
              </w:rPr>
              <w:t>可以向指定金库尾箱编号发生系统内现金调缴业务的机构号。这里的机构号隐含为机构号中的现金尾箱。</w:t>
            </w:r>
          </w:p>
        </w:tc>
      </w:tr>
    </w:tbl>
    <w:p w:rsidR="004D36BA" w:rsidRDefault="004D36BA" w:rsidP="004D36BA">
      <w:pPr>
        <w:pStyle w:val="6"/>
        <w:spacing w:line="360" w:lineRule="auto"/>
        <w:rPr>
          <w:rFonts w:ascii="宋体" w:eastAsia="宋体" w:hAnsi="宋体"/>
        </w:rPr>
      </w:pPr>
      <w:bookmarkStart w:id="705" w:name="_Toc79312176"/>
      <w:bookmarkStart w:id="706" w:name="_Toc173674828"/>
      <w:r>
        <w:rPr>
          <w:rFonts w:ascii="宋体" w:eastAsia="宋体" w:hAnsi="宋体" w:hint="eastAsia"/>
        </w:rPr>
        <w:t>（三）</w:t>
      </w:r>
      <w:bookmarkStart w:id="707" w:name="_Toc79312177"/>
      <w:bookmarkEnd w:id="705"/>
      <w:r>
        <w:rPr>
          <w:rFonts w:ascii="宋体" w:eastAsia="宋体" w:hAnsi="宋体" w:hint="eastAsia"/>
        </w:rPr>
        <w:t>操作要点</w:t>
      </w:r>
      <w:bookmarkEnd w:id="706"/>
      <w:bookmarkEnd w:id="707"/>
    </w:p>
    <w:p w:rsidR="004D36BA" w:rsidRDefault="004D36BA" w:rsidP="004D36BA">
      <w:pPr>
        <w:numPr>
          <w:ilvl w:val="0"/>
          <w:numId w:val="40"/>
        </w:numPr>
        <w:rPr>
          <w:rFonts w:ascii="宋体" w:hAnsi="宋体"/>
        </w:rPr>
      </w:pPr>
      <w:bookmarkStart w:id="708" w:name="_Toc79312178"/>
      <w:r>
        <w:rPr>
          <w:rFonts w:ascii="宋体" w:hAnsi="宋体" w:hint="eastAsia"/>
        </w:rPr>
        <w:t>金库尾箱编号所属机构号与辖属机构号不能为同一机构号。</w:t>
      </w:r>
    </w:p>
    <w:p w:rsidR="004D36BA" w:rsidRDefault="004D36BA" w:rsidP="004D36BA">
      <w:pPr>
        <w:numPr>
          <w:ilvl w:val="0"/>
          <w:numId w:val="40"/>
        </w:numPr>
        <w:rPr>
          <w:rFonts w:ascii="宋体" w:hAnsi="宋体"/>
        </w:rPr>
      </w:pPr>
      <w:r>
        <w:rPr>
          <w:rFonts w:ascii="宋体" w:hAnsi="宋体" w:hint="eastAsia"/>
        </w:rPr>
        <w:t>对金库辖属关系进行删除操作时，必须确认系统内现金调缴业务中不存在涉及这个辖属关系的待完成业务，否则可能导致相应的系统内现金调缴业务无法正常进行。</w:t>
      </w:r>
    </w:p>
    <w:p w:rsidR="004D36BA" w:rsidRDefault="004D36BA" w:rsidP="004D36BA">
      <w:pPr>
        <w:numPr>
          <w:ilvl w:val="0"/>
          <w:numId w:val="40"/>
        </w:numPr>
        <w:rPr>
          <w:rFonts w:ascii="宋体" w:hAnsi="宋体"/>
        </w:rPr>
      </w:pPr>
      <w:r>
        <w:rPr>
          <w:rFonts w:ascii="宋体" w:hAnsi="宋体" w:hint="eastAsia"/>
        </w:rPr>
        <w:t>操作员应根据业务管理需要对金库与机构辖属关系进行维护。</w:t>
      </w:r>
    </w:p>
    <w:p w:rsidR="004D36BA" w:rsidRDefault="004D36BA" w:rsidP="004D36BA">
      <w:pPr>
        <w:numPr>
          <w:ilvl w:val="0"/>
          <w:numId w:val="40"/>
        </w:numPr>
        <w:rPr>
          <w:rFonts w:ascii="宋体" w:hAnsi="宋体"/>
        </w:rPr>
      </w:pPr>
      <w:r>
        <w:rPr>
          <w:rFonts w:ascii="宋体" w:hAnsi="宋体" w:hint="eastAsia"/>
        </w:rPr>
        <w:t>金库与机构辖属关系的增加、修改、删除一般由总分行运行中心的有权用户进行操作，暂停、恢复由金库尾箱管理员进行操作。</w:t>
      </w:r>
    </w:p>
    <w:p w:rsidR="004D36BA" w:rsidRDefault="004D36BA" w:rsidP="004D36BA">
      <w:pPr>
        <w:numPr>
          <w:ilvl w:val="0"/>
          <w:numId w:val="40"/>
        </w:numPr>
        <w:rPr>
          <w:rFonts w:ascii="宋体" w:hAnsi="宋体"/>
        </w:rPr>
      </w:pPr>
      <w:r>
        <w:rPr>
          <w:rFonts w:ascii="宋体" w:hAnsi="宋体" w:hint="eastAsia"/>
        </w:rPr>
        <w:t>设定了这个金库尾箱编号后，它辖属机构号的金库尾箱或多人柜员管理尾箱才能与这个尾箱发生系统内的现金调缴业务。</w:t>
      </w:r>
    </w:p>
    <w:p w:rsidR="004D36BA" w:rsidRDefault="004D36BA" w:rsidP="004D36BA">
      <w:pPr>
        <w:numPr>
          <w:ilvl w:val="0"/>
          <w:numId w:val="40"/>
        </w:numPr>
        <w:rPr>
          <w:rFonts w:ascii="宋体" w:hAnsi="宋体"/>
        </w:rPr>
      </w:pPr>
      <w:r>
        <w:rPr>
          <w:rFonts w:ascii="宋体" w:hAnsi="宋体" w:hint="eastAsia"/>
        </w:rPr>
        <w:t>金库尾箱管理员只能对所管辖金库尾箱的属辖关系进行暂停、恢复操作。</w:t>
      </w:r>
    </w:p>
    <w:p w:rsidR="004D36BA" w:rsidRDefault="004D36BA" w:rsidP="004D36BA">
      <w:pPr>
        <w:numPr>
          <w:ilvl w:val="0"/>
          <w:numId w:val="40"/>
        </w:numPr>
        <w:rPr>
          <w:rFonts w:ascii="宋体" w:hAnsi="宋体"/>
        </w:rPr>
      </w:pPr>
      <w:r>
        <w:rPr>
          <w:rFonts w:ascii="宋体" w:hAnsi="宋体" w:hint="eastAsia"/>
        </w:rPr>
        <w:t>暂停后的关系所对应的机构不能对金库发起系统内现金调缴业务的申请、复核操作，已经复核过的业务不受暂停的影响。如需恢复，需操作员手工进行恢复操作。</w:t>
      </w:r>
    </w:p>
    <w:p w:rsidR="004D36BA" w:rsidRDefault="004D36BA" w:rsidP="004D36BA">
      <w:pPr>
        <w:numPr>
          <w:ilvl w:val="0"/>
          <w:numId w:val="40"/>
        </w:numPr>
        <w:rPr>
          <w:rFonts w:ascii="宋体" w:hAnsi="宋体"/>
        </w:rPr>
      </w:pPr>
      <w:r>
        <w:rPr>
          <w:rFonts w:ascii="宋体" w:hAnsi="宋体" w:hint="eastAsia"/>
        </w:rPr>
        <w:t>片区号、片区名适用于非现场调缴模式。非现场调缴模式时，必须输入片区号和片区名，片区号可任意输入，一般为两位数字，片区名没限制，系统将根据片区号进行调缴业务的片区标识；如果不是这种模式，系统不允许输入。</w:t>
      </w:r>
    </w:p>
    <w:p w:rsidR="004D36BA" w:rsidRDefault="004D36BA" w:rsidP="004D36BA">
      <w:pPr>
        <w:numPr>
          <w:ilvl w:val="0"/>
          <w:numId w:val="40"/>
        </w:numPr>
        <w:rPr>
          <w:rFonts w:ascii="宋体" w:hAnsi="宋体"/>
        </w:rPr>
      </w:pPr>
      <w:r>
        <w:rPr>
          <w:rFonts w:ascii="宋体" w:hAnsi="宋体" w:hint="eastAsia"/>
        </w:rPr>
        <w:t>对片区号、片区名的修改应该在所有调缴业务已经完成的情况下进行，因为系统不会对已经发起而尚未完成的调缴业务进行追溯修改。</w:t>
      </w:r>
    </w:p>
    <w:p w:rsidR="004D36BA" w:rsidRDefault="004D36BA" w:rsidP="004D36BA">
      <w:pPr>
        <w:pStyle w:val="6"/>
        <w:spacing w:line="360" w:lineRule="auto"/>
        <w:rPr>
          <w:rFonts w:ascii="宋体" w:eastAsia="宋体" w:hAnsi="宋体"/>
        </w:rPr>
      </w:pPr>
      <w:bookmarkStart w:id="709" w:name="_Toc173674829"/>
      <w:r>
        <w:rPr>
          <w:rFonts w:ascii="宋体" w:eastAsia="宋体" w:hAnsi="宋体" w:hint="eastAsia"/>
        </w:rPr>
        <w:lastRenderedPageBreak/>
        <w:t>（四）操作步骤</w:t>
      </w:r>
      <w:bookmarkEnd w:id="708"/>
      <w:bookmarkEnd w:id="709"/>
    </w:p>
    <w:p w:rsidR="004D36BA" w:rsidRDefault="004D36BA" w:rsidP="004D36BA">
      <w:pPr>
        <w:ind w:firstLineChars="200" w:firstLine="480"/>
        <w:rPr>
          <w:rFonts w:ascii="宋体" w:hAnsi="宋体"/>
        </w:rPr>
      </w:pPr>
      <w:bookmarkStart w:id="710" w:name="_1、查询_2"/>
      <w:bookmarkEnd w:id="710"/>
      <w:r>
        <w:rPr>
          <w:rFonts w:ascii="宋体" w:hAnsi="宋体" w:hint="eastAsia"/>
        </w:rPr>
        <w:t>1、用户选择“系统导航”－“现金凭证”－“现金配置管理”－“金库机构属辖关系”，或在“业务代码”栏输入2254。</w:t>
      </w:r>
    </w:p>
    <w:p w:rsidR="004D36BA" w:rsidRDefault="004D36BA" w:rsidP="004D36BA">
      <w:pPr>
        <w:ind w:firstLineChars="200" w:firstLine="480"/>
        <w:rPr>
          <w:rFonts w:ascii="宋体" w:hAnsi="宋体"/>
        </w:rPr>
      </w:pPr>
      <w:r>
        <w:rPr>
          <w:rFonts w:ascii="宋体" w:hAnsi="宋体" w:hint="eastAsia"/>
        </w:rPr>
        <w:t>2、新增、删除、修改、查询的步骤略。</w:t>
      </w:r>
    </w:p>
    <w:p w:rsidR="004D36BA" w:rsidRDefault="004D36BA" w:rsidP="0004090F">
      <w:pPr>
        <w:pStyle w:val="4"/>
        <w:spacing w:before="156" w:after="156"/>
        <w:rPr>
          <w:rFonts w:ascii="宋体" w:eastAsia="宋体" w:hAnsi="宋体"/>
        </w:rPr>
      </w:pPr>
      <w:bookmarkStart w:id="711" w:name="_Toc173674830"/>
      <w:bookmarkStart w:id="712" w:name="_Toc183918012"/>
      <w:bookmarkStart w:id="713" w:name="_Toc186273585"/>
      <w:r>
        <w:rPr>
          <w:rFonts w:ascii="宋体" w:eastAsia="宋体" w:hAnsi="宋体" w:hint="eastAsia"/>
        </w:rPr>
        <w:t>第五节  现金查询</w:t>
      </w:r>
      <w:bookmarkEnd w:id="711"/>
      <w:bookmarkEnd w:id="712"/>
      <w:bookmarkEnd w:id="713"/>
    </w:p>
    <w:p w:rsidR="004D36BA" w:rsidRDefault="004D36BA" w:rsidP="004D36BA">
      <w:pPr>
        <w:ind w:firstLineChars="200" w:firstLine="482"/>
        <w:rPr>
          <w:rFonts w:ascii="宋体" w:hAnsi="宋体"/>
        </w:rPr>
      </w:pPr>
      <w:r>
        <w:rPr>
          <w:rFonts w:ascii="宋体" w:hAnsi="宋体" w:hint="eastAsia"/>
          <w:b/>
          <w:bCs/>
        </w:rPr>
        <w:t>功能说明：</w:t>
      </w:r>
      <w:r>
        <w:rPr>
          <w:rFonts w:ascii="宋体" w:hAnsi="宋体" w:hint="eastAsia"/>
        </w:rPr>
        <w:t>查询与现金收付相关的收付信息、预警信息和与现金尾箱相关的收发、使用、日初、日结等信息。</w:t>
      </w:r>
    </w:p>
    <w:p w:rsidR="004D36BA" w:rsidRDefault="004D36BA" w:rsidP="0004090F">
      <w:pPr>
        <w:pStyle w:val="5"/>
        <w:rPr>
          <w:rFonts w:ascii="宋体" w:hAnsi="宋体"/>
        </w:rPr>
      </w:pPr>
      <w:bookmarkStart w:id="714" w:name="_一、查询尾箱库存信息（业务代码2382）"/>
      <w:bookmarkStart w:id="715" w:name="_Toc173674831"/>
      <w:bookmarkStart w:id="716" w:name="_Toc183918013"/>
      <w:bookmarkStart w:id="717" w:name="_Toc68572127"/>
      <w:bookmarkStart w:id="718" w:name="_Toc79312423"/>
      <w:bookmarkEnd w:id="714"/>
      <w:r>
        <w:rPr>
          <w:rFonts w:ascii="宋体" w:hAnsi="宋体" w:hint="eastAsia"/>
        </w:rPr>
        <w:t>一、现金收付综合查询（业务代码2008）</w:t>
      </w:r>
      <w:bookmarkEnd w:id="715"/>
      <w:bookmarkEnd w:id="716"/>
    </w:p>
    <w:p w:rsidR="004D36BA" w:rsidRDefault="004D36BA" w:rsidP="004D36BA">
      <w:pPr>
        <w:pStyle w:val="6"/>
        <w:spacing w:line="360" w:lineRule="auto"/>
        <w:rPr>
          <w:rFonts w:ascii="宋体" w:eastAsia="宋体" w:hAnsi="宋体"/>
        </w:rPr>
      </w:pPr>
      <w:bookmarkStart w:id="719" w:name="_Toc79312448"/>
      <w:bookmarkStart w:id="720" w:name="_Toc173674832"/>
      <w:r>
        <w:rPr>
          <w:rFonts w:ascii="宋体" w:eastAsia="宋体" w:hAnsi="宋体" w:hint="eastAsia"/>
        </w:rPr>
        <w:t>（一）功能介绍</w:t>
      </w:r>
      <w:bookmarkEnd w:id="719"/>
      <w:bookmarkEnd w:id="720"/>
    </w:p>
    <w:p w:rsidR="004D36BA" w:rsidRDefault="004D36BA" w:rsidP="004D36BA">
      <w:pPr>
        <w:ind w:firstLineChars="200" w:firstLine="480"/>
        <w:rPr>
          <w:rFonts w:ascii="宋体" w:hAnsi="宋体"/>
        </w:rPr>
      </w:pPr>
      <w:r>
        <w:rPr>
          <w:rFonts w:ascii="宋体" w:hAnsi="宋体" w:hint="eastAsia"/>
        </w:rPr>
        <w:t>查询现金收付业务信息，并允许经办部分现金业务。</w:t>
      </w:r>
    </w:p>
    <w:p w:rsidR="004D36BA" w:rsidRDefault="004D36BA" w:rsidP="004D36BA">
      <w:pPr>
        <w:pStyle w:val="6"/>
        <w:spacing w:line="360" w:lineRule="auto"/>
        <w:rPr>
          <w:rFonts w:ascii="宋体" w:eastAsia="宋体" w:hAnsi="宋体"/>
        </w:rPr>
      </w:pPr>
      <w:bookmarkStart w:id="721" w:name="_Toc79312450"/>
      <w:bookmarkStart w:id="722" w:name="_Toc173674833"/>
      <w:r>
        <w:rPr>
          <w:rFonts w:ascii="宋体" w:eastAsia="宋体" w:hAnsi="宋体" w:hint="eastAsia"/>
        </w:rPr>
        <w:t>（二）</w:t>
      </w:r>
      <w:bookmarkStart w:id="723" w:name="_Toc79312451"/>
      <w:bookmarkEnd w:id="721"/>
      <w:r>
        <w:rPr>
          <w:rFonts w:ascii="宋体" w:eastAsia="宋体" w:hAnsi="宋体" w:hint="eastAsia"/>
        </w:rPr>
        <w:t>操作要点</w:t>
      </w:r>
      <w:bookmarkEnd w:id="722"/>
      <w:bookmarkEnd w:id="723"/>
    </w:p>
    <w:p w:rsidR="004D36BA" w:rsidRDefault="004D36BA" w:rsidP="004D36BA">
      <w:pPr>
        <w:numPr>
          <w:ilvl w:val="0"/>
          <w:numId w:val="102"/>
        </w:numPr>
        <w:rPr>
          <w:rFonts w:ascii="宋体" w:hAnsi="宋体"/>
        </w:rPr>
      </w:pPr>
      <w:r>
        <w:rPr>
          <w:rFonts w:ascii="宋体" w:hAnsi="宋体" w:hint="eastAsia"/>
        </w:rPr>
        <w:t>不输入查询条件时，查询本机构所有的现金单。</w:t>
      </w:r>
    </w:p>
    <w:p w:rsidR="004D36BA" w:rsidRDefault="004D36BA" w:rsidP="004D36BA">
      <w:pPr>
        <w:numPr>
          <w:ilvl w:val="0"/>
          <w:numId w:val="102"/>
        </w:numPr>
        <w:rPr>
          <w:rFonts w:ascii="宋体" w:hAnsi="宋体"/>
        </w:rPr>
      </w:pPr>
      <w:r>
        <w:rPr>
          <w:rFonts w:ascii="宋体" w:hAnsi="宋体" w:hint="eastAsia"/>
        </w:rPr>
        <w:t>系统会根据现金单的当前状态和类型确定操作员能否进行“异步经办”、“直接退款”操作。</w:t>
      </w:r>
    </w:p>
    <w:p w:rsidR="004D36BA" w:rsidRDefault="004D36BA" w:rsidP="004D36BA">
      <w:pPr>
        <w:numPr>
          <w:ilvl w:val="0"/>
          <w:numId w:val="102"/>
        </w:numPr>
        <w:rPr>
          <w:rFonts w:ascii="宋体" w:hAnsi="宋体"/>
        </w:rPr>
      </w:pPr>
      <w:r>
        <w:rPr>
          <w:rFonts w:ascii="宋体" w:hAnsi="宋体" w:hint="eastAsia"/>
        </w:rPr>
        <w:t>如需打印现金单，可以在选择“明细”后打印实时现金单或补打现金单。</w:t>
      </w:r>
    </w:p>
    <w:p w:rsidR="004D36BA" w:rsidRDefault="004D36BA" w:rsidP="004D36BA">
      <w:pPr>
        <w:numPr>
          <w:ilvl w:val="0"/>
          <w:numId w:val="102"/>
        </w:numPr>
        <w:rPr>
          <w:rFonts w:ascii="宋体" w:hAnsi="宋体"/>
        </w:rPr>
      </w:pPr>
      <w:r>
        <w:rPr>
          <w:rFonts w:ascii="宋体" w:hAnsi="宋体" w:hint="eastAsia"/>
        </w:rPr>
        <w:t>可以在“明细”中查询现金单的使用流水。</w:t>
      </w:r>
    </w:p>
    <w:p w:rsidR="004D36BA" w:rsidRDefault="004D36BA" w:rsidP="004D36BA">
      <w:pPr>
        <w:pStyle w:val="6"/>
        <w:spacing w:line="360" w:lineRule="auto"/>
        <w:rPr>
          <w:rFonts w:ascii="宋体" w:eastAsia="宋体" w:hAnsi="宋体"/>
        </w:rPr>
      </w:pPr>
      <w:bookmarkStart w:id="724" w:name="_Toc79312452"/>
      <w:bookmarkStart w:id="725" w:name="_Toc173674834"/>
      <w:r>
        <w:rPr>
          <w:rFonts w:ascii="宋体" w:eastAsia="宋体" w:hAnsi="宋体" w:hint="eastAsia"/>
        </w:rPr>
        <w:t>（三）操作步骤</w:t>
      </w:r>
      <w:bookmarkEnd w:id="724"/>
      <w:bookmarkEnd w:id="7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51"/>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在业务代码栏输入“2008”后回车，或选择“现金凭证”→“现金查询”→“现金收付综合查询”操作。</w:t>
            </w:r>
          </w:p>
        </w:tc>
      </w:tr>
      <w:tr w:rsidR="004D36BA">
        <w:tc>
          <w:tcPr>
            <w:tcW w:w="1548" w:type="dxa"/>
          </w:tcPr>
          <w:p w:rsidR="004D36BA" w:rsidRDefault="004D36BA" w:rsidP="004D36BA">
            <w:pPr>
              <w:pStyle w:val="a4"/>
              <w:numPr>
                <w:ilvl w:val="0"/>
                <w:numId w:val="51"/>
              </w:numPr>
              <w:rPr>
                <w:rFonts w:ascii="宋体" w:hAnsi="宋体"/>
              </w:rPr>
            </w:pPr>
            <w:r>
              <w:rPr>
                <w:rFonts w:ascii="宋体" w:hAnsi="宋体" w:hint="eastAsia"/>
              </w:rPr>
              <w:t>查询</w:t>
            </w:r>
          </w:p>
        </w:tc>
        <w:tc>
          <w:tcPr>
            <w:tcW w:w="6840" w:type="dxa"/>
          </w:tcPr>
          <w:p w:rsidR="004D36BA" w:rsidRDefault="004D36BA" w:rsidP="004D36BA">
            <w:pPr>
              <w:rPr>
                <w:rFonts w:ascii="宋体" w:hAnsi="宋体"/>
              </w:rPr>
            </w:pPr>
            <w:r>
              <w:rPr>
                <w:rFonts w:ascii="宋体" w:hAnsi="宋体" w:hint="eastAsia"/>
              </w:rPr>
              <w:t>输入查询条件，选择查询。</w:t>
            </w:r>
          </w:p>
        </w:tc>
      </w:tr>
      <w:tr w:rsidR="004D36BA">
        <w:trPr>
          <w:cantSplit/>
          <w:trHeight w:val="955"/>
        </w:trPr>
        <w:tc>
          <w:tcPr>
            <w:tcW w:w="1548" w:type="dxa"/>
            <w:tcBorders>
              <w:bottom w:val="single" w:sz="4" w:space="0" w:color="auto"/>
            </w:tcBorders>
          </w:tcPr>
          <w:p w:rsidR="004D36BA" w:rsidRDefault="004D36BA" w:rsidP="004D36BA">
            <w:pPr>
              <w:pStyle w:val="a4"/>
              <w:numPr>
                <w:ilvl w:val="0"/>
                <w:numId w:val="51"/>
              </w:numPr>
              <w:rPr>
                <w:rFonts w:ascii="宋体" w:hAnsi="宋体"/>
              </w:rPr>
            </w:pPr>
            <w:r>
              <w:rPr>
                <w:rFonts w:ascii="宋体" w:hAnsi="宋体" w:hint="eastAsia"/>
              </w:rPr>
              <w:t>付现</w:t>
            </w:r>
          </w:p>
        </w:tc>
        <w:tc>
          <w:tcPr>
            <w:tcW w:w="6840" w:type="dxa"/>
            <w:tcBorders>
              <w:bottom w:val="single" w:sz="4" w:space="0" w:color="auto"/>
            </w:tcBorders>
          </w:tcPr>
          <w:p w:rsidR="004D36BA" w:rsidRDefault="004D36BA" w:rsidP="004D36BA">
            <w:pPr>
              <w:rPr>
                <w:rFonts w:ascii="宋体" w:hAnsi="宋体"/>
              </w:rPr>
            </w:pPr>
            <w:r>
              <w:rPr>
                <w:rFonts w:ascii="宋体" w:hAnsi="宋体" w:hint="eastAsia"/>
              </w:rPr>
              <w:t>在现金单列表中浏览选择现金单。</w:t>
            </w:r>
          </w:p>
          <w:p w:rsidR="004D36BA" w:rsidRDefault="004D36BA" w:rsidP="004D36BA">
            <w:pPr>
              <w:rPr>
                <w:rFonts w:ascii="宋体" w:hAnsi="宋体"/>
              </w:rPr>
            </w:pPr>
            <w:r>
              <w:rPr>
                <w:rFonts w:ascii="宋体" w:hAnsi="宋体" w:hint="eastAsia"/>
              </w:rPr>
              <w:t>如需对待付款类现金单进行付现，选择：异步经办进行付现操作；如需对已收款的收款类现金单进行现金退款，选择：直接退款进行退款操作</w:t>
            </w:r>
          </w:p>
        </w:tc>
      </w:tr>
      <w:tr w:rsidR="004D36BA">
        <w:tc>
          <w:tcPr>
            <w:tcW w:w="1548" w:type="dxa"/>
          </w:tcPr>
          <w:p w:rsidR="004D36BA" w:rsidRDefault="004D36BA" w:rsidP="004D36BA">
            <w:pPr>
              <w:pStyle w:val="a4"/>
              <w:numPr>
                <w:ilvl w:val="0"/>
                <w:numId w:val="51"/>
              </w:numPr>
              <w:rPr>
                <w:rFonts w:ascii="宋体" w:hAnsi="宋体"/>
              </w:rPr>
            </w:pPr>
            <w:r>
              <w:rPr>
                <w:rFonts w:ascii="宋体" w:hAnsi="宋体" w:hint="eastAsia"/>
              </w:rPr>
              <w:t>查询明细</w:t>
            </w:r>
          </w:p>
        </w:tc>
        <w:tc>
          <w:tcPr>
            <w:tcW w:w="6840" w:type="dxa"/>
          </w:tcPr>
          <w:p w:rsidR="004D36BA" w:rsidRDefault="004D36BA" w:rsidP="004D36BA">
            <w:pPr>
              <w:rPr>
                <w:rFonts w:ascii="宋体" w:hAnsi="宋体"/>
              </w:rPr>
            </w:pPr>
            <w:r>
              <w:rPr>
                <w:rFonts w:ascii="宋体" w:hAnsi="宋体" w:hint="eastAsia"/>
              </w:rPr>
              <w:t>如需查询选定现金单的明细信息，双击鼠标或选择：明细。在明</w:t>
            </w:r>
            <w:r>
              <w:rPr>
                <w:rFonts w:ascii="宋体" w:hAnsi="宋体" w:hint="eastAsia"/>
              </w:rPr>
              <w:lastRenderedPageBreak/>
              <w:t>细界面中查询现金单明细信息，如需查询券别信息，选择“券别信息”页面；如需查询使用流水，选择“使用流水”页面；</w:t>
            </w:r>
          </w:p>
        </w:tc>
      </w:tr>
      <w:tr w:rsidR="004D36BA">
        <w:tc>
          <w:tcPr>
            <w:tcW w:w="1548" w:type="dxa"/>
          </w:tcPr>
          <w:p w:rsidR="004D36BA" w:rsidRDefault="004D36BA" w:rsidP="004D36BA">
            <w:pPr>
              <w:pStyle w:val="a4"/>
              <w:numPr>
                <w:ilvl w:val="0"/>
                <w:numId w:val="51"/>
              </w:numPr>
              <w:rPr>
                <w:rFonts w:ascii="宋体" w:hAnsi="宋体"/>
              </w:rPr>
            </w:pPr>
            <w:r>
              <w:rPr>
                <w:rFonts w:ascii="宋体" w:hAnsi="宋体" w:hint="eastAsia"/>
              </w:rPr>
              <w:lastRenderedPageBreak/>
              <w:t>打印现金单</w:t>
            </w:r>
          </w:p>
        </w:tc>
        <w:tc>
          <w:tcPr>
            <w:tcW w:w="6840" w:type="dxa"/>
          </w:tcPr>
          <w:p w:rsidR="004D36BA" w:rsidRDefault="004D36BA" w:rsidP="004D36BA">
            <w:pPr>
              <w:rPr>
                <w:rFonts w:ascii="宋体" w:hAnsi="宋体"/>
              </w:rPr>
            </w:pPr>
            <w:r>
              <w:rPr>
                <w:rFonts w:ascii="宋体" w:hAnsi="宋体" w:hint="eastAsia"/>
              </w:rPr>
              <w:t>如需查询打印情况或打印现金单，选择“打印相关”，再选择：实时打印，进行打印；如需补打现金单，请先在打印历史记录中选择需要的记录，然后选择打印。</w:t>
            </w:r>
          </w:p>
        </w:tc>
      </w:tr>
    </w:tbl>
    <w:p w:rsidR="004D36BA" w:rsidRDefault="004D36BA" w:rsidP="004D36BA">
      <w:pPr>
        <w:pStyle w:val="5"/>
        <w:rPr>
          <w:rFonts w:ascii="宋体" w:hAnsi="宋体"/>
        </w:rPr>
      </w:pPr>
      <w:bookmarkStart w:id="726" w:name="_六、收付结汇查询（业务代码2018）"/>
      <w:bookmarkStart w:id="727" w:name="_Toc79312453"/>
      <w:bookmarkStart w:id="728" w:name="_Toc173674835"/>
      <w:bookmarkStart w:id="729" w:name="_Toc183918014"/>
      <w:bookmarkEnd w:id="726"/>
      <w:r>
        <w:rPr>
          <w:rFonts w:ascii="宋体" w:hAnsi="宋体" w:hint="eastAsia"/>
        </w:rPr>
        <w:t>二、收付结汇查询（业务代码2018）</w:t>
      </w:r>
      <w:bookmarkEnd w:id="727"/>
      <w:bookmarkEnd w:id="728"/>
      <w:bookmarkEnd w:id="729"/>
    </w:p>
    <w:p w:rsidR="004D36BA" w:rsidRDefault="004D36BA" w:rsidP="0004090F">
      <w:pPr>
        <w:pStyle w:val="6"/>
        <w:spacing w:line="360" w:lineRule="auto"/>
        <w:rPr>
          <w:rFonts w:ascii="宋体" w:eastAsia="宋体" w:hAnsi="宋体"/>
        </w:rPr>
      </w:pPr>
      <w:bookmarkStart w:id="730" w:name="_Toc79312454"/>
      <w:bookmarkStart w:id="731" w:name="_Toc173674836"/>
      <w:r>
        <w:rPr>
          <w:rFonts w:ascii="宋体" w:eastAsia="宋体" w:hAnsi="宋体" w:hint="eastAsia"/>
        </w:rPr>
        <w:t>（一）功能介绍</w:t>
      </w:r>
      <w:bookmarkEnd w:id="730"/>
      <w:bookmarkEnd w:id="731"/>
    </w:p>
    <w:p w:rsidR="004D36BA" w:rsidRDefault="004D36BA" w:rsidP="004D36BA">
      <w:pPr>
        <w:ind w:firstLineChars="200" w:firstLine="480"/>
        <w:rPr>
          <w:rFonts w:ascii="宋体" w:hAnsi="宋体"/>
        </w:rPr>
      </w:pPr>
      <w:r>
        <w:rPr>
          <w:rFonts w:ascii="宋体" w:hAnsi="宋体" w:hint="eastAsia"/>
        </w:rPr>
        <w:t>查询在外币现金付款业务的尾零结汇信息。</w:t>
      </w:r>
    </w:p>
    <w:p w:rsidR="004D36BA" w:rsidRDefault="004D36BA" w:rsidP="0004090F">
      <w:pPr>
        <w:pStyle w:val="6"/>
        <w:spacing w:line="360" w:lineRule="auto"/>
        <w:rPr>
          <w:rFonts w:ascii="宋体" w:eastAsia="宋体" w:hAnsi="宋体"/>
        </w:rPr>
      </w:pPr>
      <w:bookmarkStart w:id="732" w:name="_Toc79312455"/>
      <w:bookmarkStart w:id="733" w:name="_Toc173674837"/>
      <w:r>
        <w:rPr>
          <w:rFonts w:ascii="宋体" w:eastAsia="宋体" w:hAnsi="宋体" w:hint="eastAsia"/>
        </w:rPr>
        <w:t>（二）术语解释及参数说明</w:t>
      </w:r>
      <w:bookmarkEnd w:id="732"/>
      <w:bookmarkEnd w:id="7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tabs>
                <w:tab w:val="left" w:pos="540"/>
              </w:tabs>
              <w:rPr>
                <w:rFonts w:ascii="宋体" w:hAnsi="宋体"/>
              </w:rPr>
            </w:pPr>
            <w:r>
              <w:rPr>
                <w:rFonts w:ascii="宋体" w:hAnsi="宋体" w:hint="eastAsia"/>
              </w:rPr>
              <w:t>交易机构</w:t>
            </w:r>
          </w:p>
        </w:tc>
        <w:tc>
          <w:tcPr>
            <w:tcW w:w="6300" w:type="dxa"/>
          </w:tcPr>
          <w:p w:rsidR="004D36BA" w:rsidRDefault="004D36BA" w:rsidP="004D36BA">
            <w:pPr>
              <w:tabs>
                <w:tab w:val="left" w:pos="72"/>
              </w:tabs>
              <w:rPr>
                <w:rFonts w:ascii="宋体" w:hAnsi="宋体"/>
              </w:rPr>
            </w:pPr>
            <w:r>
              <w:rPr>
                <w:rFonts w:ascii="宋体" w:hAnsi="宋体" w:hint="eastAsia"/>
              </w:rPr>
              <w:t>发生外币现金付款结汇业务的机构号。</w:t>
            </w:r>
          </w:p>
        </w:tc>
      </w:tr>
    </w:tbl>
    <w:p w:rsidR="004D36BA" w:rsidRDefault="004D36BA" w:rsidP="004D36BA">
      <w:pPr>
        <w:pStyle w:val="6"/>
        <w:spacing w:line="360" w:lineRule="auto"/>
        <w:rPr>
          <w:rFonts w:ascii="宋体" w:eastAsia="宋体" w:hAnsi="宋体"/>
        </w:rPr>
      </w:pPr>
      <w:bookmarkStart w:id="734" w:name="_Toc79312456"/>
      <w:bookmarkStart w:id="735" w:name="_Toc173674838"/>
      <w:r>
        <w:rPr>
          <w:rFonts w:ascii="宋体" w:eastAsia="宋体" w:hAnsi="宋体" w:hint="eastAsia"/>
        </w:rPr>
        <w:t>（三）</w:t>
      </w:r>
      <w:bookmarkStart w:id="736" w:name="_Toc79312457"/>
      <w:bookmarkEnd w:id="734"/>
      <w:r>
        <w:rPr>
          <w:rFonts w:ascii="宋体" w:eastAsia="宋体" w:hAnsi="宋体" w:hint="eastAsia"/>
        </w:rPr>
        <w:t>操作要点</w:t>
      </w:r>
      <w:bookmarkEnd w:id="735"/>
      <w:bookmarkEnd w:id="736"/>
    </w:p>
    <w:p w:rsidR="004D36BA" w:rsidRDefault="004D36BA" w:rsidP="004D36BA">
      <w:pPr>
        <w:numPr>
          <w:ilvl w:val="0"/>
          <w:numId w:val="52"/>
        </w:numPr>
        <w:rPr>
          <w:rFonts w:ascii="宋体" w:hAnsi="宋体"/>
        </w:rPr>
      </w:pPr>
      <w:r>
        <w:rPr>
          <w:rFonts w:ascii="宋体" w:hAnsi="宋体" w:hint="eastAsia"/>
        </w:rPr>
        <w:t>只有选定了指定的交易流水，才能查询这笔交易的明细信息。</w:t>
      </w:r>
    </w:p>
    <w:p w:rsidR="004D36BA" w:rsidRDefault="004D36BA" w:rsidP="004D36BA">
      <w:pPr>
        <w:numPr>
          <w:ilvl w:val="0"/>
          <w:numId w:val="52"/>
        </w:numPr>
        <w:rPr>
          <w:rFonts w:ascii="宋体" w:hAnsi="宋体"/>
        </w:rPr>
      </w:pPr>
      <w:r>
        <w:rPr>
          <w:rFonts w:ascii="宋体" w:hAnsi="宋体" w:hint="eastAsia"/>
        </w:rPr>
        <w:t>如果没有输入查询条件，默认为查询操作员所在机构的外币现金付款结汇信息。</w:t>
      </w:r>
    </w:p>
    <w:p w:rsidR="004D36BA" w:rsidRDefault="004D36BA" w:rsidP="0004090F">
      <w:pPr>
        <w:pStyle w:val="6"/>
        <w:spacing w:line="360" w:lineRule="auto"/>
        <w:rPr>
          <w:rFonts w:ascii="宋体" w:eastAsia="宋体" w:hAnsi="宋体"/>
        </w:rPr>
      </w:pPr>
      <w:bookmarkStart w:id="737" w:name="_Toc79312458"/>
      <w:bookmarkStart w:id="738" w:name="_Toc173674839"/>
      <w:r>
        <w:rPr>
          <w:rFonts w:ascii="宋体" w:eastAsia="宋体" w:hAnsi="宋体" w:hint="eastAsia"/>
        </w:rPr>
        <w:t>（四）操作步骤</w:t>
      </w:r>
      <w:bookmarkEnd w:id="737"/>
      <w:bookmarkEnd w:id="7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53"/>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在业务代码栏输入“2018”后回车，或选择“现金凭证”→“现金查询”→“收付结汇信息查询”操作。</w:t>
            </w:r>
          </w:p>
        </w:tc>
      </w:tr>
      <w:tr w:rsidR="004D36BA">
        <w:tc>
          <w:tcPr>
            <w:tcW w:w="1548" w:type="dxa"/>
          </w:tcPr>
          <w:p w:rsidR="004D36BA" w:rsidRDefault="004D36BA" w:rsidP="004D36BA">
            <w:pPr>
              <w:pStyle w:val="a4"/>
              <w:numPr>
                <w:ilvl w:val="0"/>
                <w:numId w:val="53"/>
              </w:numPr>
              <w:rPr>
                <w:rFonts w:ascii="宋体" w:hAnsi="宋体"/>
              </w:rPr>
            </w:pPr>
            <w:r>
              <w:rPr>
                <w:rFonts w:ascii="宋体" w:hAnsi="宋体" w:hint="eastAsia"/>
              </w:rPr>
              <w:t>查询外币现金付款结汇的余额信息</w:t>
            </w:r>
          </w:p>
        </w:tc>
        <w:tc>
          <w:tcPr>
            <w:tcW w:w="6840" w:type="dxa"/>
          </w:tcPr>
          <w:p w:rsidR="004D36BA" w:rsidRDefault="004D36BA" w:rsidP="004D36BA">
            <w:pPr>
              <w:rPr>
                <w:rFonts w:ascii="宋体" w:hAnsi="宋体"/>
              </w:rPr>
            </w:pPr>
            <w:r>
              <w:rPr>
                <w:rFonts w:ascii="宋体" w:hAnsi="宋体" w:hint="eastAsia"/>
              </w:rPr>
              <w:t>如需，选择“数据查询”页面输入查询条件后或直接选择：数据查询；如需，进入步骤3；否则进入步骤4。</w:t>
            </w:r>
          </w:p>
        </w:tc>
      </w:tr>
      <w:tr w:rsidR="004D36BA">
        <w:tc>
          <w:tcPr>
            <w:tcW w:w="1548" w:type="dxa"/>
          </w:tcPr>
          <w:p w:rsidR="004D36BA" w:rsidRDefault="004D36BA" w:rsidP="004D36BA">
            <w:pPr>
              <w:pStyle w:val="a4"/>
              <w:numPr>
                <w:ilvl w:val="0"/>
                <w:numId w:val="53"/>
              </w:numPr>
              <w:rPr>
                <w:rFonts w:ascii="宋体" w:hAnsi="宋体"/>
              </w:rPr>
            </w:pPr>
            <w:r>
              <w:rPr>
                <w:rFonts w:ascii="宋体" w:hAnsi="宋体" w:hint="eastAsia"/>
              </w:rPr>
              <w:t>查询外币现金付款结汇交易</w:t>
            </w:r>
          </w:p>
        </w:tc>
        <w:tc>
          <w:tcPr>
            <w:tcW w:w="6840" w:type="dxa"/>
          </w:tcPr>
          <w:p w:rsidR="004D36BA" w:rsidRDefault="004D36BA" w:rsidP="004D36BA">
            <w:pPr>
              <w:rPr>
                <w:rFonts w:ascii="宋体" w:hAnsi="宋体"/>
              </w:rPr>
            </w:pPr>
            <w:r>
              <w:rPr>
                <w:rFonts w:ascii="宋体" w:hAnsi="宋体" w:hint="eastAsia"/>
              </w:rPr>
              <w:t>选择“交易查询”页面，输入查询条件后或直接选择：交易查询，如需查询选定结汇交易的明细信息，则选定交易后选择：交易明细。</w:t>
            </w:r>
          </w:p>
        </w:tc>
      </w:tr>
    </w:tbl>
    <w:p w:rsidR="004D36BA" w:rsidRDefault="004D36BA" w:rsidP="004D36BA">
      <w:pPr>
        <w:pStyle w:val="5"/>
        <w:rPr>
          <w:rFonts w:ascii="宋体" w:hAnsi="宋体"/>
        </w:rPr>
      </w:pPr>
      <w:bookmarkStart w:id="739" w:name="_七、尾箱日初历史查询（业务代码2380）"/>
      <w:bookmarkStart w:id="740" w:name="_Toc173674840"/>
      <w:bookmarkStart w:id="741" w:name="_Toc183918015"/>
      <w:bookmarkStart w:id="742" w:name="_Toc79312459"/>
      <w:bookmarkEnd w:id="739"/>
      <w:r>
        <w:rPr>
          <w:rFonts w:ascii="宋体" w:hAnsi="宋体" w:hint="eastAsia"/>
        </w:rPr>
        <w:lastRenderedPageBreak/>
        <w:t>三、</w:t>
      </w:r>
      <w:bookmarkStart w:id="743" w:name="_Toc79312484"/>
      <w:r>
        <w:rPr>
          <w:rFonts w:ascii="宋体" w:hAnsi="宋体" w:hint="eastAsia"/>
        </w:rPr>
        <w:t>现金报备综合查询（业务代码2308）</w:t>
      </w:r>
      <w:bookmarkEnd w:id="740"/>
      <w:bookmarkEnd w:id="741"/>
      <w:bookmarkEnd w:id="743"/>
    </w:p>
    <w:p w:rsidR="004D36BA" w:rsidRDefault="004D36BA" w:rsidP="0004090F">
      <w:pPr>
        <w:pStyle w:val="6"/>
        <w:spacing w:line="360" w:lineRule="auto"/>
        <w:rPr>
          <w:rFonts w:ascii="宋体" w:eastAsia="宋体" w:hAnsi="宋体"/>
        </w:rPr>
      </w:pPr>
      <w:bookmarkStart w:id="744" w:name="_Toc79312485"/>
      <w:bookmarkStart w:id="745" w:name="_Toc173674841"/>
      <w:r>
        <w:rPr>
          <w:rFonts w:ascii="宋体" w:eastAsia="宋体" w:hAnsi="宋体" w:hint="eastAsia"/>
        </w:rPr>
        <w:t>（一）功能介绍</w:t>
      </w:r>
      <w:bookmarkEnd w:id="744"/>
      <w:bookmarkEnd w:id="745"/>
    </w:p>
    <w:p w:rsidR="004D36BA" w:rsidRDefault="004D36BA" w:rsidP="004D36BA">
      <w:pPr>
        <w:ind w:firstLineChars="200" w:firstLine="480"/>
        <w:rPr>
          <w:rFonts w:ascii="宋体" w:hAnsi="宋体"/>
        </w:rPr>
      </w:pPr>
      <w:r>
        <w:rPr>
          <w:rFonts w:ascii="宋体" w:hAnsi="宋体" w:hint="eastAsia"/>
        </w:rPr>
        <w:t>提供现金大额报备信息，为大额现金报备提供必要支持。</w:t>
      </w:r>
    </w:p>
    <w:p w:rsidR="004D36BA" w:rsidRDefault="004D36BA" w:rsidP="0004090F">
      <w:pPr>
        <w:pStyle w:val="6"/>
        <w:spacing w:line="360" w:lineRule="auto"/>
        <w:rPr>
          <w:rFonts w:ascii="宋体" w:eastAsia="宋体" w:hAnsi="宋体"/>
        </w:rPr>
      </w:pPr>
      <w:bookmarkStart w:id="746" w:name="_Toc79312486"/>
      <w:bookmarkStart w:id="747" w:name="_Toc173674842"/>
      <w:r>
        <w:rPr>
          <w:rFonts w:ascii="宋体" w:eastAsia="宋体" w:hAnsi="宋体" w:hint="eastAsia"/>
        </w:rPr>
        <w:t>（二）</w:t>
      </w:r>
      <w:bookmarkStart w:id="748" w:name="_Toc79312488"/>
      <w:bookmarkStart w:id="749" w:name="_Toc68572159"/>
      <w:bookmarkEnd w:id="746"/>
      <w:r>
        <w:rPr>
          <w:rFonts w:ascii="宋体" w:eastAsia="宋体" w:hAnsi="宋体" w:hint="eastAsia"/>
        </w:rPr>
        <w:t>操作要点</w:t>
      </w:r>
      <w:bookmarkEnd w:id="747"/>
      <w:bookmarkEnd w:id="748"/>
    </w:p>
    <w:p w:rsidR="004D36BA" w:rsidRDefault="004D36BA" w:rsidP="004D36BA">
      <w:pPr>
        <w:numPr>
          <w:ilvl w:val="0"/>
          <w:numId w:val="47"/>
        </w:numPr>
        <w:rPr>
          <w:rFonts w:ascii="宋体" w:hAnsi="宋体"/>
        </w:rPr>
      </w:pPr>
      <w:r>
        <w:rPr>
          <w:rFonts w:ascii="宋体" w:hAnsi="宋体" w:hint="eastAsia"/>
        </w:rPr>
        <w:t>这里只是查询系统记载的现金报备信息。现金报备信息是在业务发生时根据系统设定的现金报备条件产生并记载的。</w:t>
      </w:r>
    </w:p>
    <w:p w:rsidR="004D36BA" w:rsidRDefault="004D36BA" w:rsidP="004D36BA">
      <w:pPr>
        <w:numPr>
          <w:ilvl w:val="0"/>
          <w:numId w:val="47"/>
        </w:numPr>
        <w:rPr>
          <w:rFonts w:ascii="宋体" w:hAnsi="宋体"/>
        </w:rPr>
      </w:pPr>
      <w:r>
        <w:rPr>
          <w:rFonts w:ascii="宋体" w:hAnsi="宋体" w:hint="eastAsia"/>
        </w:rPr>
        <w:t>可以输入画面中部分或全部查询要素以查询指定范围内的现金报备信息。</w:t>
      </w:r>
    </w:p>
    <w:p w:rsidR="004D36BA" w:rsidRDefault="004D36BA" w:rsidP="004D36BA">
      <w:pPr>
        <w:numPr>
          <w:ilvl w:val="0"/>
          <w:numId w:val="47"/>
        </w:numPr>
        <w:rPr>
          <w:rFonts w:ascii="宋体" w:hAnsi="宋体"/>
        </w:rPr>
      </w:pPr>
      <w:r>
        <w:rPr>
          <w:rFonts w:ascii="宋体" w:hAnsi="宋体" w:hint="eastAsia"/>
        </w:rPr>
        <w:t>可以导出Excel文件，加工后生成符合当地监管机构报备要求的统计报表。</w:t>
      </w:r>
    </w:p>
    <w:p w:rsidR="004D36BA" w:rsidRDefault="004D36BA" w:rsidP="0004090F">
      <w:pPr>
        <w:pStyle w:val="6"/>
        <w:spacing w:line="360" w:lineRule="auto"/>
        <w:rPr>
          <w:rFonts w:ascii="宋体" w:eastAsia="宋体" w:hAnsi="宋体"/>
        </w:rPr>
      </w:pPr>
      <w:bookmarkStart w:id="750" w:name="_Toc173674843"/>
      <w:r>
        <w:rPr>
          <w:rFonts w:ascii="宋体" w:eastAsia="宋体" w:hAnsi="宋体" w:hint="eastAsia"/>
        </w:rPr>
        <w:t>（三）术语解释及参数说明</w:t>
      </w:r>
      <w:bookmarkEnd w:id="7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tabs>
                <w:tab w:val="left" w:pos="540"/>
              </w:tabs>
              <w:rPr>
                <w:rFonts w:ascii="宋体" w:hAnsi="宋体"/>
              </w:rPr>
            </w:pPr>
            <w:r>
              <w:rPr>
                <w:rFonts w:ascii="宋体" w:hAnsi="宋体" w:hint="eastAsia"/>
              </w:rPr>
              <w:t>本外币标志</w:t>
            </w:r>
          </w:p>
        </w:tc>
        <w:tc>
          <w:tcPr>
            <w:tcW w:w="6300" w:type="dxa"/>
          </w:tcPr>
          <w:p w:rsidR="004D36BA" w:rsidRDefault="004D36BA" w:rsidP="004D36BA">
            <w:pPr>
              <w:rPr>
                <w:rFonts w:ascii="宋体" w:hAnsi="宋体"/>
              </w:rPr>
            </w:pPr>
            <w:r>
              <w:rPr>
                <w:rFonts w:ascii="宋体" w:hAnsi="宋体" w:hint="eastAsia"/>
              </w:rPr>
              <w:t>选择查询本币还是外币现金报备信息，不输入时查询所有的。</w:t>
            </w:r>
          </w:p>
        </w:tc>
      </w:tr>
      <w:tr w:rsidR="004D36BA">
        <w:tc>
          <w:tcPr>
            <w:tcW w:w="2088" w:type="dxa"/>
          </w:tcPr>
          <w:p w:rsidR="004D36BA" w:rsidRDefault="004D36BA" w:rsidP="004D36BA">
            <w:pPr>
              <w:tabs>
                <w:tab w:val="left" w:pos="540"/>
              </w:tabs>
              <w:rPr>
                <w:rFonts w:ascii="宋体" w:hAnsi="宋体"/>
              </w:rPr>
            </w:pPr>
            <w:r>
              <w:rPr>
                <w:rFonts w:ascii="宋体" w:hAnsi="宋体" w:hint="eastAsia"/>
              </w:rPr>
              <w:t>交易币种</w:t>
            </w:r>
          </w:p>
        </w:tc>
        <w:tc>
          <w:tcPr>
            <w:tcW w:w="6300" w:type="dxa"/>
          </w:tcPr>
          <w:p w:rsidR="004D36BA" w:rsidRDefault="004D36BA" w:rsidP="004D36BA">
            <w:pPr>
              <w:rPr>
                <w:rFonts w:ascii="宋体" w:hAnsi="宋体"/>
              </w:rPr>
            </w:pPr>
            <w:r>
              <w:rPr>
                <w:rFonts w:ascii="宋体" w:hAnsi="宋体" w:hint="eastAsia"/>
              </w:rPr>
              <w:t>需要查询的现金报备币种。不选时查询所有币种或本币或外币。</w:t>
            </w:r>
          </w:p>
        </w:tc>
      </w:tr>
      <w:tr w:rsidR="004D36BA">
        <w:tc>
          <w:tcPr>
            <w:tcW w:w="2088" w:type="dxa"/>
          </w:tcPr>
          <w:p w:rsidR="004D36BA" w:rsidRDefault="004D36BA" w:rsidP="004D36BA">
            <w:pPr>
              <w:tabs>
                <w:tab w:val="left" w:pos="540"/>
              </w:tabs>
              <w:rPr>
                <w:rFonts w:ascii="宋体" w:hAnsi="宋体"/>
              </w:rPr>
            </w:pPr>
            <w:r>
              <w:rPr>
                <w:rFonts w:ascii="宋体" w:hAnsi="宋体" w:hint="eastAsia"/>
              </w:rPr>
              <w:t>累计方式</w:t>
            </w:r>
          </w:p>
        </w:tc>
        <w:tc>
          <w:tcPr>
            <w:tcW w:w="6300" w:type="dxa"/>
          </w:tcPr>
          <w:p w:rsidR="004D36BA" w:rsidRDefault="004D36BA" w:rsidP="004D36BA">
            <w:pPr>
              <w:tabs>
                <w:tab w:val="left" w:pos="72"/>
              </w:tabs>
              <w:rPr>
                <w:rFonts w:ascii="宋体" w:hAnsi="宋体"/>
              </w:rPr>
            </w:pPr>
            <w:r>
              <w:rPr>
                <w:rFonts w:ascii="宋体" w:hAnsi="宋体" w:hint="eastAsia"/>
              </w:rPr>
              <w:t>选择现金报备的发生条件，是单笔还是累计。不选时这两种方式都查询。</w:t>
            </w:r>
          </w:p>
        </w:tc>
      </w:tr>
      <w:tr w:rsidR="004D36BA">
        <w:tc>
          <w:tcPr>
            <w:tcW w:w="2088" w:type="dxa"/>
          </w:tcPr>
          <w:p w:rsidR="004D36BA" w:rsidRDefault="004D36BA" w:rsidP="004D36BA">
            <w:pPr>
              <w:tabs>
                <w:tab w:val="left" w:pos="540"/>
              </w:tabs>
              <w:rPr>
                <w:rFonts w:ascii="宋体" w:hAnsi="宋体"/>
              </w:rPr>
            </w:pPr>
            <w:r>
              <w:rPr>
                <w:rFonts w:ascii="宋体" w:hAnsi="宋体" w:hint="eastAsia"/>
              </w:rPr>
              <w:t>公私标志</w:t>
            </w:r>
          </w:p>
        </w:tc>
        <w:tc>
          <w:tcPr>
            <w:tcW w:w="6300" w:type="dxa"/>
          </w:tcPr>
          <w:p w:rsidR="004D36BA" w:rsidRDefault="004D36BA" w:rsidP="004D36BA">
            <w:pPr>
              <w:tabs>
                <w:tab w:val="left" w:pos="72"/>
              </w:tabs>
              <w:rPr>
                <w:rFonts w:ascii="宋体" w:hAnsi="宋体"/>
              </w:rPr>
            </w:pPr>
            <w:r>
              <w:rPr>
                <w:rFonts w:ascii="宋体" w:hAnsi="宋体" w:hint="eastAsia"/>
              </w:rPr>
              <w:t>可以选择查询“公司户口”、“内部户口”或“个人户口”业务发生过程中产生的现金报备信息。</w:t>
            </w:r>
          </w:p>
        </w:tc>
      </w:tr>
      <w:tr w:rsidR="004D36BA">
        <w:tc>
          <w:tcPr>
            <w:tcW w:w="2088" w:type="dxa"/>
          </w:tcPr>
          <w:p w:rsidR="004D36BA" w:rsidRDefault="004D36BA" w:rsidP="004D36BA">
            <w:pPr>
              <w:tabs>
                <w:tab w:val="left" w:pos="540"/>
              </w:tabs>
              <w:rPr>
                <w:rFonts w:ascii="宋体" w:hAnsi="宋体"/>
              </w:rPr>
            </w:pPr>
            <w:r>
              <w:rPr>
                <w:rFonts w:ascii="宋体" w:hAnsi="宋体" w:hint="eastAsia"/>
              </w:rPr>
              <w:t>查询类型</w:t>
            </w:r>
          </w:p>
        </w:tc>
        <w:tc>
          <w:tcPr>
            <w:tcW w:w="6300" w:type="dxa"/>
          </w:tcPr>
          <w:p w:rsidR="004D36BA" w:rsidRDefault="004D36BA" w:rsidP="004D36BA">
            <w:pPr>
              <w:tabs>
                <w:tab w:val="left" w:pos="72"/>
              </w:tabs>
              <w:rPr>
                <w:rFonts w:ascii="宋体" w:hAnsi="宋体"/>
              </w:rPr>
            </w:pPr>
            <w:r>
              <w:rPr>
                <w:rFonts w:ascii="宋体" w:hAnsi="宋体" w:hint="eastAsia"/>
              </w:rPr>
              <w:t>可以选择：D：次日；M：月后；Q：季后进行查询指定日期段的现金报备信息。</w:t>
            </w:r>
          </w:p>
        </w:tc>
      </w:tr>
    </w:tbl>
    <w:p w:rsidR="004D36BA" w:rsidRDefault="004D36BA" w:rsidP="004D36BA">
      <w:pPr>
        <w:pStyle w:val="5"/>
        <w:rPr>
          <w:rFonts w:ascii="宋体" w:hAnsi="宋体"/>
        </w:rPr>
      </w:pPr>
      <w:bookmarkStart w:id="751" w:name="_二、本币个人大额取款（业务代码2301）"/>
      <w:bookmarkStart w:id="752" w:name="_Toc79312490"/>
      <w:bookmarkStart w:id="753" w:name="_Toc173674844"/>
      <w:bookmarkStart w:id="754" w:name="_Toc183918016"/>
      <w:bookmarkEnd w:id="749"/>
      <w:bookmarkEnd w:id="751"/>
      <w:r>
        <w:rPr>
          <w:rFonts w:ascii="宋体" w:hAnsi="宋体" w:hint="eastAsia"/>
        </w:rPr>
        <w:t>四、本币个人大额取款（业务代码2301）</w:t>
      </w:r>
      <w:bookmarkEnd w:id="752"/>
      <w:bookmarkEnd w:id="753"/>
      <w:bookmarkEnd w:id="754"/>
    </w:p>
    <w:p w:rsidR="004D36BA" w:rsidRDefault="004D36BA" w:rsidP="004D36BA">
      <w:pPr>
        <w:rPr>
          <w:rFonts w:ascii="宋体" w:hAnsi="宋体"/>
        </w:rPr>
      </w:pPr>
      <w:r>
        <w:rPr>
          <w:rFonts w:ascii="宋体" w:hAnsi="宋体" w:hint="eastAsia"/>
        </w:rPr>
        <w:t>1、查询本币个人大额取款现金报备信息。</w:t>
      </w:r>
    </w:p>
    <w:p w:rsidR="004D36BA" w:rsidRDefault="004D36BA" w:rsidP="004D36BA">
      <w:pPr>
        <w:rPr>
          <w:rFonts w:ascii="宋体" w:hAnsi="宋体"/>
        </w:rPr>
      </w:pPr>
      <w:r>
        <w:rPr>
          <w:rFonts w:ascii="宋体" w:hAnsi="宋体" w:hint="eastAsia"/>
        </w:rPr>
        <w:t>2、可以输入画面中部分或全部查询要素以查询指定范围内的本币个人大额取款报备信息。</w:t>
      </w:r>
    </w:p>
    <w:p w:rsidR="004D36BA" w:rsidRDefault="004D36BA" w:rsidP="004D36BA">
      <w:pPr>
        <w:rPr>
          <w:rFonts w:ascii="宋体" w:hAnsi="宋体"/>
        </w:rPr>
      </w:pPr>
      <w:r>
        <w:rPr>
          <w:rFonts w:ascii="宋体" w:hAnsi="宋体" w:hint="eastAsia"/>
        </w:rPr>
        <w:t>3、可以导出Excel文件，加工后生成符合当地监管机构报备要求的统计报表。</w:t>
      </w:r>
    </w:p>
    <w:p w:rsidR="004D36BA" w:rsidRDefault="004D36BA" w:rsidP="004D36BA">
      <w:pPr>
        <w:rPr>
          <w:rFonts w:ascii="宋体" w:hAnsi="宋体"/>
        </w:rPr>
      </w:pPr>
      <w:r>
        <w:rPr>
          <w:rFonts w:ascii="宋体" w:hAnsi="宋体" w:hint="eastAsia"/>
        </w:rPr>
        <w:t>4、其他操作参见“现金报备综合查询（2308）”。</w:t>
      </w:r>
    </w:p>
    <w:p w:rsidR="004D36BA" w:rsidRDefault="004D36BA" w:rsidP="0004090F">
      <w:pPr>
        <w:pStyle w:val="5"/>
        <w:rPr>
          <w:rFonts w:ascii="宋体" w:hAnsi="宋体"/>
        </w:rPr>
      </w:pPr>
      <w:bookmarkStart w:id="755" w:name="_（二）术语解释及参数说明"/>
      <w:bookmarkStart w:id="756" w:name="_三、本币单位大额取款（业务代码2302）"/>
      <w:bookmarkStart w:id="757" w:name="_Toc79312496"/>
      <w:bookmarkStart w:id="758" w:name="_Toc173674845"/>
      <w:bookmarkStart w:id="759" w:name="_Toc183918017"/>
      <w:bookmarkEnd w:id="755"/>
      <w:bookmarkEnd w:id="756"/>
      <w:r>
        <w:rPr>
          <w:rFonts w:ascii="宋体" w:hAnsi="宋体" w:hint="eastAsia"/>
        </w:rPr>
        <w:lastRenderedPageBreak/>
        <w:t>五、本币单位大额取款查询（业务代码2302）</w:t>
      </w:r>
      <w:bookmarkEnd w:id="757"/>
      <w:bookmarkEnd w:id="758"/>
      <w:bookmarkEnd w:id="759"/>
    </w:p>
    <w:p w:rsidR="004D36BA" w:rsidRDefault="004D36BA" w:rsidP="004D36BA">
      <w:pPr>
        <w:rPr>
          <w:rFonts w:ascii="宋体" w:hAnsi="宋体"/>
        </w:rPr>
      </w:pPr>
      <w:r>
        <w:rPr>
          <w:rFonts w:ascii="宋体" w:hAnsi="宋体" w:hint="eastAsia"/>
        </w:rPr>
        <w:t>1、查询本币单位大额取款现金报备信息。</w:t>
      </w:r>
    </w:p>
    <w:p w:rsidR="004D36BA" w:rsidRDefault="004D36BA" w:rsidP="004D36BA">
      <w:pPr>
        <w:rPr>
          <w:rFonts w:ascii="宋体" w:hAnsi="宋体"/>
        </w:rPr>
      </w:pPr>
      <w:r>
        <w:rPr>
          <w:rFonts w:ascii="宋体" w:hAnsi="宋体" w:hint="eastAsia"/>
        </w:rPr>
        <w:t>2、可以输入画面中部分或全部查询要素以查询指定范围内的本币单位大额取款报备信息。</w:t>
      </w:r>
    </w:p>
    <w:p w:rsidR="004D36BA" w:rsidRDefault="004D36BA" w:rsidP="004D36BA">
      <w:pPr>
        <w:rPr>
          <w:rFonts w:ascii="宋体" w:hAnsi="宋体"/>
        </w:rPr>
      </w:pPr>
      <w:r>
        <w:rPr>
          <w:rFonts w:ascii="宋体" w:hAnsi="宋体" w:hint="eastAsia"/>
        </w:rPr>
        <w:t>3、可以导出Excel文件，加工后生成符合当地监管机构报备要求的统计报表。</w:t>
      </w:r>
    </w:p>
    <w:p w:rsidR="004D36BA" w:rsidRDefault="004D36BA" w:rsidP="004D36BA">
      <w:pPr>
        <w:rPr>
          <w:rFonts w:ascii="宋体" w:hAnsi="宋体"/>
        </w:rPr>
      </w:pPr>
      <w:r>
        <w:rPr>
          <w:rFonts w:ascii="宋体" w:hAnsi="宋体" w:hint="eastAsia"/>
        </w:rPr>
        <w:t>4、其他操作参见“现金报备综合查询（2308）”。</w:t>
      </w:r>
    </w:p>
    <w:p w:rsidR="004D36BA" w:rsidRDefault="004D36BA" w:rsidP="0004090F">
      <w:pPr>
        <w:pStyle w:val="5"/>
        <w:rPr>
          <w:rFonts w:ascii="宋体" w:hAnsi="宋体"/>
        </w:rPr>
      </w:pPr>
      <w:bookmarkStart w:id="760" w:name="_（二）术语解释及参数说明_1"/>
      <w:bookmarkStart w:id="761" w:name="_四、外币个人大额交易（业务代码2311）"/>
      <w:bookmarkStart w:id="762" w:name="_Toc79312502"/>
      <w:bookmarkStart w:id="763" w:name="_Toc173674846"/>
      <w:bookmarkStart w:id="764" w:name="_Toc183918018"/>
      <w:bookmarkEnd w:id="760"/>
      <w:bookmarkEnd w:id="761"/>
      <w:r>
        <w:rPr>
          <w:rFonts w:ascii="宋体" w:hAnsi="宋体" w:hint="eastAsia"/>
        </w:rPr>
        <w:t>六、外币个人大额交易查询（业务代码2311）</w:t>
      </w:r>
      <w:bookmarkEnd w:id="762"/>
      <w:bookmarkEnd w:id="763"/>
      <w:bookmarkEnd w:id="764"/>
    </w:p>
    <w:p w:rsidR="004D36BA" w:rsidRDefault="004D36BA" w:rsidP="004D36BA">
      <w:pPr>
        <w:rPr>
          <w:rFonts w:ascii="宋体" w:hAnsi="宋体"/>
        </w:rPr>
      </w:pPr>
      <w:r>
        <w:rPr>
          <w:rFonts w:ascii="宋体" w:hAnsi="宋体" w:hint="eastAsia"/>
        </w:rPr>
        <w:t>1、查询外币个人大额取款现金报备信息。</w:t>
      </w:r>
    </w:p>
    <w:p w:rsidR="004D36BA" w:rsidRDefault="004D36BA" w:rsidP="004D36BA">
      <w:pPr>
        <w:rPr>
          <w:rFonts w:ascii="宋体" w:hAnsi="宋体"/>
        </w:rPr>
      </w:pPr>
      <w:r>
        <w:rPr>
          <w:rFonts w:ascii="宋体" w:hAnsi="宋体" w:hint="eastAsia"/>
        </w:rPr>
        <w:t>2、可以输入画面中部分或全部查询要素以查询指定范围内的外币个人大额取款报备信息。</w:t>
      </w:r>
    </w:p>
    <w:p w:rsidR="004D36BA" w:rsidRDefault="004D36BA" w:rsidP="004D36BA">
      <w:pPr>
        <w:rPr>
          <w:rFonts w:ascii="宋体" w:hAnsi="宋体"/>
        </w:rPr>
      </w:pPr>
      <w:r>
        <w:rPr>
          <w:rFonts w:ascii="宋体" w:hAnsi="宋体" w:hint="eastAsia"/>
        </w:rPr>
        <w:t>3、可以导出Excel文件，加工后生成符合当地监管机构报备要求的统计报表。</w:t>
      </w:r>
    </w:p>
    <w:p w:rsidR="004D36BA" w:rsidRDefault="004D36BA" w:rsidP="004D36BA">
      <w:pPr>
        <w:rPr>
          <w:rFonts w:ascii="宋体" w:hAnsi="宋体"/>
        </w:rPr>
      </w:pPr>
      <w:r>
        <w:rPr>
          <w:rFonts w:ascii="宋体" w:hAnsi="宋体" w:hint="eastAsia"/>
        </w:rPr>
        <w:t>4、其他操作参见“现金报备综合查询（2308）”。</w:t>
      </w:r>
    </w:p>
    <w:p w:rsidR="004D36BA" w:rsidRDefault="004D36BA" w:rsidP="0004090F">
      <w:pPr>
        <w:pStyle w:val="5"/>
        <w:rPr>
          <w:rFonts w:ascii="宋体" w:hAnsi="宋体"/>
        </w:rPr>
      </w:pPr>
      <w:bookmarkStart w:id="765" w:name="_五、外币单位大额交易（业务代码2312）"/>
      <w:bookmarkStart w:id="766" w:name="_Toc79312508"/>
      <w:bookmarkStart w:id="767" w:name="_Toc173674847"/>
      <w:bookmarkStart w:id="768" w:name="_Toc183918019"/>
      <w:bookmarkEnd w:id="765"/>
      <w:r>
        <w:rPr>
          <w:rFonts w:ascii="宋体" w:hAnsi="宋体" w:hint="eastAsia"/>
        </w:rPr>
        <w:t>七、外币单位大额交易（业务代码2312）</w:t>
      </w:r>
      <w:bookmarkEnd w:id="766"/>
      <w:bookmarkEnd w:id="767"/>
      <w:bookmarkEnd w:id="768"/>
    </w:p>
    <w:p w:rsidR="004D36BA" w:rsidRDefault="004D36BA" w:rsidP="004D36BA">
      <w:pPr>
        <w:rPr>
          <w:rFonts w:ascii="宋体" w:hAnsi="宋体"/>
        </w:rPr>
      </w:pPr>
      <w:r>
        <w:rPr>
          <w:rFonts w:ascii="宋体" w:hAnsi="宋体" w:hint="eastAsia"/>
        </w:rPr>
        <w:t>1、查询外币单位大额取款现金报备信息。</w:t>
      </w:r>
    </w:p>
    <w:p w:rsidR="004D36BA" w:rsidRDefault="004D36BA" w:rsidP="004D36BA">
      <w:pPr>
        <w:rPr>
          <w:rFonts w:ascii="宋体" w:hAnsi="宋体"/>
        </w:rPr>
      </w:pPr>
      <w:r>
        <w:rPr>
          <w:rFonts w:ascii="宋体" w:hAnsi="宋体" w:hint="eastAsia"/>
        </w:rPr>
        <w:t>2、可以输入画面中部分或全部查询要素以查询指定范围内的外币单位大额取款报备信息。</w:t>
      </w:r>
    </w:p>
    <w:p w:rsidR="004D36BA" w:rsidRDefault="004D36BA" w:rsidP="004D36BA">
      <w:pPr>
        <w:rPr>
          <w:rFonts w:ascii="宋体" w:hAnsi="宋体"/>
        </w:rPr>
      </w:pPr>
      <w:r>
        <w:rPr>
          <w:rFonts w:ascii="宋体" w:hAnsi="宋体" w:hint="eastAsia"/>
        </w:rPr>
        <w:t>3、可以导出Excel文件，加工后生成符合当地监管机构报备要求的统计报表。</w:t>
      </w:r>
    </w:p>
    <w:p w:rsidR="004D36BA" w:rsidRDefault="004D36BA" w:rsidP="004D36BA">
      <w:pPr>
        <w:rPr>
          <w:rFonts w:ascii="宋体" w:hAnsi="宋体"/>
        </w:rPr>
      </w:pPr>
      <w:r>
        <w:rPr>
          <w:rFonts w:ascii="宋体" w:hAnsi="宋体" w:hint="eastAsia"/>
        </w:rPr>
        <w:t>4、其他操作参见“现金报备综合查询（2308）”。</w:t>
      </w:r>
    </w:p>
    <w:p w:rsidR="004D36BA" w:rsidRDefault="004D36BA" w:rsidP="004D36BA">
      <w:pPr>
        <w:rPr>
          <w:rFonts w:ascii="宋体" w:hAnsi="宋体"/>
        </w:rPr>
      </w:pPr>
    </w:p>
    <w:p w:rsidR="004D36BA" w:rsidRDefault="004D36BA" w:rsidP="0004090F">
      <w:pPr>
        <w:pStyle w:val="5"/>
        <w:rPr>
          <w:rFonts w:ascii="宋体" w:hAnsi="宋体"/>
        </w:rPr>
      </w:pPr>
      <w:bookmarkStart w:id="769" w:name="_Toc173674848"/>
      <w:bookmarkStart w:id="770" w:name="_Toc183918020"/>
      <w:r>
        <w:rPr>
          <w:rFonts w:ascii="宋体" w:hAnsi="宋体" w:hint="eastAsia"/>
        </w:rPr>
        <w:t>八、尾箱日初历史查询（业务代码2381）</w:t>
      </w:r>
      <w:bookmarkEnd w:id="742"/>
      <w:bookmarkEnd w:id="769"/>
      <w:bookmarkEnd w:id="770"/>
    </w:p>
    <w:p w:rsidR="004D36BA" w:rsidRDefault="004D36BA" w:rsidP="004D36BA">
      <w:pPr>
        <w:pStyle w:val="6"/>
        <w:spacing w:line="360" w:lineRule="auto"/>
        <w:rPr>
          <w:rFonts w:ascii="宋体" w:eastAsia="宋体" w:hAnsi="宋体"/>
        </w:rPr>
      </w:pPr>
      <w:bookmarkStart w:id="771" w:name="_Toc79312460"/>
      <w:bookmarkStart w:id="772" w:name="_Toc173674849"/>
      <w:r>
        <w:rPr>
          <w:rFonts w:ascii="宋体" w:eastAsia="宋体" w:hAnsi="宋体" w:hint="eastAsia"/>
        </w:rPr>
        <w:t>（一）功能介绍</w:t>
      </w:r>
      <w:bookmarkEnd w:id="771"/>
      <w:bookmarkEnd w:id="772"/>
    </w:p>
    <w:p w:rsidR="004D36BA" w:rsidRDefault="004D36BA" w:rsidP="004D36BA">
      <w:pPr>
        <w:ind w:firstLineChars="200" w:firstLine="480"/>
        <w:rPr>
          <w:rFonts w:ascii="宋体" w:hAnsi="宋体"/>
        </w:rPr>
      </w:pPr>
      <w:r>
        <w:rPr>
          <w:rFonts w:ascii="宋体" w:hAnsi="宋体" w:hint="eastAsia"/>
        </w:rPr>
        <w:t>查询现金尾箱的日初历史记录。</w:t>
      </w:r>
    </w:p>
    <w:p w:rsidR="004D36BA" w:rsidRDefault="004D36BA" w:rsidP="004D36BA">
      <w:pPr>
        <w:pStyle w:val="6"/>
        <w:spacing w:line="360" w:lineRule="auto"/>
        <w:rPr>
          <w:rFonts w:ascii="宋体" w:eastAsia="宋体" w:hAnsi="宋体"/>
        </w:rPr>
      </w:pPr>
      <w:bookmarkStart w:id="773" w:name="_Toc79312462"/>
      <w:bookmarkStart w:id="774" w:name="_Toc173674850"/>
      <w:r>
        <w:rPr>
          <w:rFonts w:ascii="宋体" w:eastAsia="宋体" w:hAnsi="宋体" w:hint="eastAsia"/>
        </w:rPr>
        <w:lastRenderedPageBreak/>
        <w:t>（二）</w:t>
      </w:r>
      <w:bookmarkStart w:id="775" w:name="_Toc79312463"/>
      <w:bookmarkEnd w:id="773"/>
      <w:r>
        <w:rPr>
          <w:rFonts w:ascii="宋体" w:eastAsia="宋体" w:hAnsi="宋体" w:hint="eastAsia"/>
        </w:rPr>
        <w:t>操作要点</w:t>
      </w:r>
      <w:bookmarkEnd w:id="774"/>
      <w:bookmarkEnd w:id="775"/>
    </w:p>
    <w:p w:rsidR="004D36BA" w:rsidRDefault="004D36BA" w:rsidP="004D36BA">
      <w:pPr>
        <w:numPr>
          <w:ilvl w:val="0"/>
          <w:numId w:val="55"/>
        </w:numPr>
        <w:rPr>
          <w:rFonts w:ascii="宋体" w:hAnsi="宋体"/>
        </w:rPr>
      </w:pPr>
      <w:r>
        <w:rPr>
          <w:rFonts w:ascii="宋体" w:hAnsi="宋体" w:hint="eastAsia"/>
        </w:rPr>
        <w:t>只能查询本机构柜员尾箱或金库尾箱的日初记录。</w:t>
      </w:r>
    </w:p>
    <w:p w:rsidR="004D36BA" w:rsidRDefault="004D36BA" w:rsidP="004D36BA">
      <w:pPr>
        <w:numPr>
          <w:ilvl w:val="0"/>
          <w:numId w:val="55"/>
        </w:numPr>
        <w:rPr>
          <w:rFonts w:ascii="宋体" w:hAnsi="宋体"/>
        </w:rPr>
      </w:pPr>
      <w:r>
        <w:rPr>
          <w:rFonts w:ascii="宋体" w:hAnsi="宋体" w:hint="eastAsia"/>
        </w:rPr>
        <w:t>不输入尾箱号时查询本机构所有的日初记录。</w:t>
      </w:r>
    </w:p>
    <w:p w:rsidR="004D36BA" w:rsidRDefault="004D36BA" w:rsidP="004D36BA">
      <w:pPr>
        <w:pStyle w:val="6"/>
        <w:spacing w:line="360" w:lineRule="auto"/>
        <w:rPr>
          <w:rFonts w:ascii="宋体" w:eastAsia="宋体" w:hAnsi="宋体"/>
        </w:rPr>
      </w:pPr>
      <w:bookmarkStart w:id="776" w:name="_Toc79312464"/>
      <w:bookmarkStart w:id="777" w:name="_Toc173674851"/>
      <w:r>
        <w:rPr>
          <w:rFonts w:ascii="宋体" w:eastAsia="宋体" w:hAnsi="宋体" w:hint="eastAsia"/>
        </w:rPr>
        <w:t>（三）操作步骤</w:t>
      </w:r>
      <w:bookmarkEnd w:id="776"/>
      <w:bookmarkEnd w:id="7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54"/>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在业务代码栏输入“2381”后回车，或选择“现金凭证”→“现金查询”→“尾箱日初历史查询”操作。</w:t>
            </w:r>
          </w:p>
        </w:tc>
      </w:tr>
      <w:tr w:rsidR="004D36BA">
        <w:tc>
          <w:tcPr>
            <w:tcW w:w="1548" w:type="dxa"/>
          </w:tcPr>
          <w:p w:rsidR="004D36BA" w:rsidRDefault="004D36BA" w:rsidP="004D36BA">
            <w:pPr>
              <w:pStyle w:val="a4"/>
              <w:numPr>
                <w:ilvl w:val="0"/>
                <w:numId w:val="54"/>
              </w:numPr>
              <w:rPr>
                <w:rFonts w:ascii="宋体" w:hAnsi="宋体"/>
              </w:rPr>
            </w:pPr>
          </w:p>
        </w:tc>
        <w:tc>
          <w:tcPr>
            <w:tcW w:w="6840" w:type="dxa"/>
          </w:tcPr>
          <w:p w:rsidR="004D36BA" w:rsidRDefault="004D36BA" w:rsidP="004D36BA">
            <w:pPr>
              <w:rPr>
                <w:rFonts w:ascii="宋体" w:hAnsi="宋体"/>
              </w:rPr>
            </w:pPr>
            <w:r>
              <w:rPr>
                <w:rFonts w:ascii="宋体" w:hAnsi="宋体" w:hint="eastAsia"/>
              </w:rPr>
              <w:t>输入查询条件后或直接选择：查询</w:t>
            </w:r>
          </w:p>
        </w:tc>
      </w:tr>
    </w:tbl>
    <w:p w:rsidR="004D36BA" w:rsidRDefault="004D36BA" w:rsidP="004D36BA">
      <w:pPr>
        <w:pStyle w:val="5"/>
        <w:rPr>
          <w:rFonts w:ascii="宋体" w:hAnsi="宋体"/>
        </w:rPr>
      </w:pPr>
      <w:bookmarkStart w:id="778" w:name="_八、尾箱日结历史查询（业务代码2381）"/>
      <w:bookmarkStart w:id="779" w:name="_Toc79312465"/>
      <w:bookmarkStart w:id="780" w:name="_Toc173674852"/>
      <w:bookmarkStart w:id="781" w:name="_Toc183918021"/>
      <w:bookmarkEnd w:id="778"/>
      <w:r>
        <w:rPr>
          <w:rFonts w:ascii="宋体" w:hAnsi="宋体" w:hint="eastAsia"/>
        </w:rPr>
        <w:t>九、尾箱日结历史查询（业务代码2382）</w:t>
      </w:r>
      <w:bookmarkEnd w:id="779"/>
      <w:bookmarkEnd w:id="780"/>
      <w:bookmarkEnd w:id="781"/>
    </w:p>
    <w:p w:rsidR="004D36BA" w:rsidRDefault="004D36BA" w:rsidP="004D36BA">
      <w:pPr>
        <w:pStyle w:val="6"/>
        <w:spacing w:line="360" w:lineRule="auto"/>
        <w:rPr>
          <w:rFonts w:ascii="宋体" w:eastAsia="宋体" w:hAnsi="宋体"/>
        </w:rPr>
      </w:pPr>
      <w:bookmarkStart w:id="782" w:name="_Toc79312466"/>
      <w:bookmarkStart w:id="783" w:name="_Toc173674853"/>
      <w:r>
        <w:rPr>
          <w:rFonts w:ascii="宋体" w:eastAsia="宋体" w:hAnsi="宋体" w:hint="eastAsia"/>
        </w:rPr>
        <w:t>（一）功能介绍</w:t>
      </w:r>
      <w:bookmarkEnd w:id="782"/>
      <w:bookmarkEnd w:id="783"/>
    </w:p>
    <w:p w:rsidR="004D36BA" w:rsidRDefault="004D36BA" w:rsidP="004D36BA">
      <w:pPr>
        <w:pStyle w:val="xl31"/>
        <w:widowControl w:val="0"/>
        <w:spacing w:before="0" w:beforeAutospacing="0" w:after="0" w:afterAutospacing="0"/>
        <w:rPr>
          <w:kern w:val="2"/>
        </w:rPr>
      </w:pPr>
      <w:r>
        <w:rPr>
          <w:rFonts w:hint="eastAsia"/>
          <w:kern w:val="2"/>
        </w:rPr>
        <w:t>查询尾箱日结历史记录。</w:t>
      </w:r>
    </w:p>
    <w:p w:rsidR="004D36BA" w:rsidRDefault="004D36BA" w:rsidP="004D36BA">
      <w:pPr>
        <w:pStyle w:val="6"/>
        <w:spacing w:line="360" w:lineRule="auto"/>
        <w:rPr>
          <w:rFonts w:ascii="宋体" w:eastAsia="宋体" w:hAnsi="宋体"/>
        </w:rPr>
      </w:pPr>
      <w:bookmarkStart w:id="784" w:name="_Toc79312468"/>
      <w:bookmarkStart w:id="785" w:name="_Toc173674854"/>
      <w:r>
        <w:rPr>
          <w:rFonts w:ascii="宋体" w:eastAsia="宋体" w:hAnsi="宋体" w:hint="eastAsia"/>
        </w:rPr>
        <w:t>（二）</w:t>
      </w:r>
      <w:bookmarkStart w:id="786" w:name="_Toc79312469"/>
      <w:bookmarkEnd w:id="784"/>
      <w:r>
        <w:rPr>
          <w:rFonts w:ascii="宋体" w:eastAsia="宋体" w:hAnsi="宋体" w:hint="eastAsia"/>
        </w:rPr>
        <w:t>操作要点</w:t>
      </w:r>
      <w:bookmarkEnd w:id="785"/>
      <w:bookmarkEnd w:id="786"/>
    </w:p>
    <w:p w:rsidR="004D36BA" w:rsidRDefault="004D36BA" w:rsidP="004D36BA">
      <w:pPr>
        <w:numPr>
          <w:ilvl w:val="0"/>
          <w:numId w:val="56"/>
        </w:numPr>
        <w:rPr>
          <w:rFonts w:ascii="宋体" w:hAnsi="宋体"/>
        </w:rPr>
      </w:pPr>
      <w:r>
        <w:rPr>
          <w:rFonts w:ascii="宋体" w:hAnsi="宋体" w:hint="eastAsia"/>
        </w:rPr>
        <w:t>只能查询本机构柜员尾箱或金库尾箱的日结记录。</w:t>
      </w:r>
    </w:p>
    <w:p w:rsidR="004D36BA" w:rsidRDefault="004D36BA" w:rsidP="004D36BA">
      <w:pPr>
        <w:numPr>
          <w:ilvl w:val="0"/>
          <w:numId w:val="56"/>
        </w:numPr>
        <w:rPr>
          <w:rFonts w:ascii="宋体" w:hAnsi="宋体"/>
        </w:rPr>
      </w:pPr>
      <w:r>
        <w:rPr>
          <w:rFonts w:ascii="宋体" w:hAnsi="宋体" w:hint="eastAsia"/>
        </w:rPr>
        <w:t>不输入尾箱号时查询本机构所有的日结记录。</w:t>
      </w:r>
    </w:p>
    <w:p w:rsidR="004D36BA" w:rsidRDefault="004D36BA" w:rsidP="004D36BA">
      <w:pPr>
        <w:pStyle w:val="6"/>
        <w:spacing w:line="360" w:lineRule="auto"/>
        <w:rPr>
          <w:rFonts w:ascii="宋体" w:eastAsia="宋体" w:hAnsi="宋体"/>
        </w:rPr>
      </w:pPr>
      <w:bookmarkStart w:id="787" w:name="_Toc79312470"/>
      <w:bookmarkStart w:id="788" w:name="_Toc173674855"/>
      <w:r>
        <w:rPr>
          <w:rFonts w:ascii="宋体" w:eastAsia="宋体" w:hAnsi="宋体" w:hint="eastAsia"/>
        </w:rPr>
        <w:t>（三）操作步骤</w:t>
      </w:r>
      <w:bookmarkEnd w:id="787"/>
      <w:bookmarkEnd w:id="7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57"/>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在业务代码栏输入“2382”后回车，或选择“现金凭证”→“现金查询”→“尾箱日结历史查询”操作。</w:t>
            </w:r>
          </w:p>
        </w:tc>
      </w:tr>
      <w:tr w:rsidR="004D36BA">
        <w:tc>
          <w:tcPr>
            <w:tcW w:w="1548" w:type="dxa"/>
          </w:tcPr>
          <w:p w:rsidR="004D36BA" w:rsidRDefault="004D36BA" w:rsidP="004D36BA">
            <w:pPr>
              <w:pStyle w:val="a4"/>
              <w:numPr>
                <w:ilvl w:val="0"/>
                <w:numId w:val="57"/>
              </w:numPr>
              <w:rPr>
                <w:rFonts w:ascii="宋体" w:hAnsi="宋体"/>
              </w:rPr>
            </w:pPr>
          </w:p>
        </w:tc>
        <w:tc>
          <w:tcPr>
            <w:tcW w:w="6840" w:type="dxa"/>
          </w:tcPr>
          <w:p w:rsidR="004D36BA" w:rsidRDefault="004D36BA" w:rsidP="004D36BA">
            <w:pPr>
              <w:rPr>
                <w:rFonts w:ascii="宋体" w:hAnsi="宋体"/>
              </w:rPr>
            </w:pPr>
            <w:r>
              <w:rPr>
                <w:rFonts w:ascii="宋体" w:hAnsi="宋体" w:hint="eastAsia"/>
              </w:rPr>
              <w:t>输入查询条件后或直接选择：查询。</w:t>
            </w:r>
          </w:p>
        </w:tc>
      </w:tr>
      <w:tr w:rsidR="004D36BA">
        <w:tc>
          <w:tcPr>
            <w:tcW w:w="1548" w:type="dxa"/>
          </w:tcPr>
          <w:p w:rsidR="004D36BA" w:rsidRDefault="004D36BA" w:rsidP="004D36BA">
            <w:pPr>
              <w:pStyle w:val="a4"/>
              <w:numPr>
                <w:ilvl w:val="0"/>
                <w:numId w:val="57"/>
              </w:numPr>
              <w:rPr>
                <w:rFonts w:ascii="宋体" w:hAnsi="宋体"/>
              </w:rPr>
            </w:pPr>
          </w:p>
        </w:tc>
        <w:tc>
          <w:tcPr>
            <w:tcW w:w="6840" w:type="dxa"/>
          </w:tcPr>
          <w:p w:rsidR="004D36BA" w:rsidRDefault="004D36BA" w:rsidP="004D36BA">
            <w:pPr>
              <w:rPr>
                <w:rFonts w:ascii="宋体" w:hAnsi="宋体"/>
              </w:rPr>
            </w:pPr>
            <w:r>
              <w:rPr>
                <w:rFonts w:ascii="宋体" w:hAnsi="宋体" w:hint="eastAsia"/>
              </w:rPr>
              <w:t>在日结历史记录中浏览选择日结记录，如需查询日结明细信息，请选择：明细；如需查询日结尾箱的现金收支统计信息，请选择：现金统计。</w:t>
            </w:r>
          </w:p>
        </w:tc>
      </w:tr>
      <w:tr w:rsidR="004D36BA">
        <w:tc>
          <w:tcPr>
            <w:tcW w:w="1548" w:type="dxa"/>
          </w:tcPr>
          <w:p w:rsidR="004D36BA" w:rsidRDefault="004D36BA" w:rsidP="004D36BA">
            <w:pPr>
              <w:pStyle w:val="a4"/>
              <w:numPr>
                <w:ilvl w:val="0"/>
                <w:numId w:val="57"/>
              </w:numPr>
              <w:rPr>
                <w:rFonts w:ascii="宋体" w:hAnsi="宋体"/>
              </w:rPr>
            </w:pPr>
          </w:p>
        </w:tc>
        <w:tc>
          <w:tcPr>
            <w:tcW w:w="6840" w:type="dxa"/>
          </w:tcPr>
          <w:p w:rsidR="004D36BA" w:rsidRDefault="004D36BA" w:rsidP="004D36BA">
            <w:pPr>
              <w:rPr>
                <w:rFonts w:ascii="宋体" w:hAnsi="宋体"/>
              </w:rPr>
            </w:pPr>
            <w:r>
              <w:rPr>
                <w:rFonts w:ascii="宋体" w:hAnsi="宋体" w:hint="eastAsia"/>
              </w:rPr>
              <w:t>如需打印日结现金统计表，在现金统计界面中选择：打印。</w:t>
            </w:r>
          </w:p>
        </w:tc>
      </w:tr>
    </w:tbl>
    <w:p w:rsidR="004D36BA" w:rsidRDefault="004D36BA" w:rsidP="004D36BA">
      <w:pPr>
        <w:pStyle w:val="5"/>
        <w:rPr>
          <w:rFonts w:ascii="宋体" w:hAnsi="宋体"/>
        </w:rPr>
      </w:pPr>
      <w:bookmarkStart w:id="789" w:name="_Toc173674856"/>
      <w:bookmarkStart w:id="790" w:name="_Toc183918022"/>
      <w:r>
        <w:rPr>
          <w:rFonts w:ascii="宋体" w:hAnsi="宋体" w:hint="eastAsia"/>
        </w:rPr>
        <w:t>十、尾箱库存信息</w:t>
      </w:r>
      <w:bookmarkEnd w:id="717"/>
      <w:r>
        <w:rPr>
          <w:rFonts w:ascii="宋体" w:hAnsi="宋体" w:hint="eastAsia"/>
        </w:rPr>
        <w:t>查询（业务代码2383）</w:t>
      </w:r>
      <w:bookmarkEnd w:id="718"/>
      <w:bookmarkEnd w:id="789"/>
      <w:bookmarkEnd w:id="790"/>
    </w:p>
    <w:p w:rsidR="004D36BA" w:rsidRDefault="004D36BA" w:rsidP="004D36BA">
      <w:pPr>
        <w:pStyle w:val="6"/>
        <w:spacing w:line="360" w:lineRule="auto"/>
        <w:rPr>
          <w:rFonts w:ascii="宋体" w:eastAsia="宋体" w:hAnsi="宋体"/>
        </w:rPr>
      </w:pPr>
      <w:bookmarkStart w:id="791" w:name="_Toc79312424"/>
      <w:bookmarkStart w:id="792" w:name="_Toc173674857"/>
      <w:r>
        <w:rPr>
          <w:rFonts w:ascii="宋体" w:eastAsia="宋体" w:hAnsi="宋体" w:hint="eastAsia"/>
        </w:rPr>
        <w:t>（一）功能介绍</w:t>
      </w:r>
      <w:bookmarkEnd w:id="791"/>
      <w:bookmarkEnd w:id="792"/>
    </w:p>
    <w:p w:rsidR="004D36BA" w:rsidRDefault="004D36BA" w:rsidP="004D36BA">
      <w:pPr>
        <w:ind w:firstLineChars="200" w:firstLine="480"/>
        <w:rPr>
          <w:rFonts w:ascii="宋体" w:hAnsi="宋体"/>
        </w:rPr>
      </w:pPr>
      <w:r>
        <w:rPr>
          <w:rFonts w:ascii="宋体" w:hAnsi="宋体" w:hint="eastAsia"/>
        </w:rPr>
        <w:t>供用户查询现金尾箱的实时库存信息。</w:t>
      </w:r>
    </w:p>
    <w:p w:rsidR="004D36BA" w:rsidRDefault="004D36BA" w:rsidP="004D36BA">
      <w:pPr>
        <w:pStyle w:val="6"/>
        <w:spacing w:line="360" w:lineRule="auto"/>
        <w:rPr>
          <w:rFonts w:ascii="宋体" w:eastAsia="宋体" w:hAnsi="宋体"/>
        </w:rPr>
      </w:pPr>
      <w:bookmarkStart w:id="793" w:name="_Toc68572130"/>
      <w:bookmarkStart w:id="794" w:name="_Toc79312425"/>
      <w:bookmarkStart w:id="795" w:name="_Toc173674858"/>
      <w:r>
        <w:rPr>
          <w:rFonts w:ascii="宋体" w:eastAsia="宋体" w:hAnsi="宋体" w:hint="eastAsia"/>
        </w:rPr>
        <w:lastRenderedPageBreak/>
        <w:t>（二）</w:t>
      </w:r>
      <w:bookmarkStart w:id="796" w:name="_Toc79312427"/>
      <w:bookmarkStart w:id="797" w:name="_Toc68572131"/>
      <w:bookmarkEnd w:id="793"/>
      <w:bookmarkEnd w:id="794"/>
      <w:r>
        <w:rPr>
          <w:rFonts w:ascii="宋体" w:eastAsia="宋体" w:hAnsi="宋体" w:hint="eastAsia"/>
        </w:rPr>
        <w:t>操作要点</w:t>
      </w:r>
      <w:bookmarkEnd w:id="795"/>
      <w:bookmarkEnd w:id="796"/>
    </w:p>
    <w:p w:rsidR="004D36BA" w:rsidRDefault="004D36BA" w:rsidP="004D36BA">
      <w:pPr>
        <w:numPr>
          <w:ilvl w:val="0"/>
          <w:numId w:val="48"/>
        </w:numPr>
        <w:rPr>
          <w:rFonts w:ascii="宋体" w:hAnsi="宋体"/>
        </w:rPr>
      </w:pPr>
      <w:r>
        <w:rPr>
          <w:rFonts w:ascii="宋体" w:hAnsi="宋体" w:hint="eastAsia"/>
        </w:rPr>
        <w:t>操作员只能查询本机构或辖属机构的现金尾箱的库存信息。</w:t>
      </w:r>
    </w:p>
    <w:p w:rsidR="004D36BA" w:rsidRDefault="004D36BA" w:rsidP="004D36BA">
      <w:pPr>
        <w:numPr>
          <w:ilvl w:val="0"/>
          <w:numId w:val="48"/>
        </w:numPr>
        <w:rPr>
          <w:rFonts w:ascii="宋体" w:hAnsi="宋体"/>
        </w:rPr>
      </w:pPr>
      <w:r>
        <w:rPr>
          <w:rFonts w:ascii="宋体" w:hAnsi="宋体" w:hint="eastAsia"/>
        </w:rPr>
        <w:t>库存折本币余额是根据现金内部折算率按现金币种、现金种类进行计算的金额。</w:t>
      </w:r>
    </w:p>
    <w:p w:rsidR="004D36BA" w:rsidRDefault="004D36BA" w:rsidP="004D36BA">
      <w:pPr>
        <w:numPr>
          <w:ilvl w:val="0"/>
          <w:numId w:val="48"/>
        </w:numPr>
        <w:rPr>
          <w:rFonts w:ascii="宋体" w:hAnsi="宋体"/>
        </w:rPr>
      </w:pPr>
      <w:r>
        <w:rPr>
          <w:rFonts w:ascii="宋体" w:hAnsi="宋体" w:hint="eastAsia"/>
        </w:rPr>
        <w:t>如果现金尾箱券别不参加控制，这个现金尾箱的券别信息为空。</w:t>
      </w:r>
    </w:p>
    <w:p w:rsidR="004D36BA" w:rsidRDefault="004D36BA" w:rsidP="004D36BA">
      <w:pPr>
        <w:pStyle w:val="6"/>
        <w:spacing w:line="360" w:lineRule="auto"/>
        <w:rPr>
          <w:rFonts w:ascii="宋体" w:eastAsia="宋体" w:hAnsi="宋体"/>
        </w:rPr>
      </w:pPr>
      <w:bookmarkStart w:id="798" w:name="_Toc79312428"/>
      <w:bookmarkStart w:id="799" w:name="_Toc173674859"/>
      <w:r>
        <w:rPr>
          <w:rFonts w:ascii="宋体" w:eastAsia="宋体" w:hAnsi="宋体" w:hint="eastAsia"/>
        </w:rPr>
        <w:t>（三）操作步骤</w:t>
      </w:r>
      <w:bookmarkEnd w:id="797"/>
      <w:bookmarkEnd w:id="798"/>
      <w:bookmarkEnd w:id="7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49"/>
              </w:numPr>
              <w:rPr>
                <w:rFonts w:ascii="宋体" w:hAnsi="宋体"/>
              </w:rPr>
            </w:pPr>
          </w:p>
        </w:tc>
        <w:tc>
          <w:tcPr>
            <w:tcW w:w="6840" w:type="dxa"/>
          </w:tcPr>
          <w:p w:rsidR="004D36BA" w:rsidRDefault="004D36BA" w:rsidP="004D36BA">
            <w:pPr>
              <w:rPr>
                <w:rFonts w:ascii="宋体" w:hAnsi="宋体"/>
              </w:rPr>
            </w:pPr>
            <w:r>
              <w:rPr>
                <w:rFonts w:ascii="宋体" w:hAnsi="宋体" w:hint="eastAsia"/>
              </w:rPr>
              <w:t>在业务代码栏输入“2383”后回车，或选择“现金凭证”→“现金查询”→“尾箱库存信息查询”操作。</w:t>
            </w:r>
          </w:p>
        </w:tc>
      </w:tr>
      <w:tr w:rsidR="004D36BA">
        <w:tc>
          <w:tcPr>
            <w:tcW w:w="1548" w:type="dxa"/>
          </w:tcPr>
          <w:p w:rsidR="004D36BA" w:rsidRDefault="004D36BA" w:rsidP="004D36BA">
            <w:pPr>
              <w:numPr>
                <w:ilvl w:val="0"/>
                <w:numId w:val="49"/>
              </w:numPr>
              <w:rPr>
                <w:rFonts w:ascii="宋体" w:hAnsi="宋体"/>
              </w:rPr>
            </w:pPr>
          </w:p>
        </w:tc>
        <w:tc>
          <w:tcPr>
            <w:tcW w:w="6840" w:type="dxa"/>
          </w:tcPr>
          <w:p w:rsidR="004D36BA" w:rsidRDefault="004D36BA" w:rsidP="004D36BA">
            <w:pPr>
              <w:rPr>
                <w:rFonts w:ascii="宋体" w:hAnsi="宋体"/>
              </w:rPr>
            </w:pPr>
            <w:r>
              <w:rPr>
                <w:rFonts w:ascii="宋体" w:hAnsi="宋体" w:hint="eastAsia"/>
              </w:rPr>
              <w:t>输入查询条件或选择：查询，系统根据查询条件更新尾箱列表。</w:t>
            </w:r>
          </w:p>
        </w:tc>
      </w:tr>
      <w:tr w:rsidR="004D36BA">
        <w:tc>
          <w:tcPr>
            <w:tcW w:w="1548" w:type="dxa"/>
          </w:tcPr>
          <w:p w:rsidR="004D36BA" w:rsidRDefault="004D36BA" w:rsidP="004D36BA">
            <w:pPr>
              <w:numPr>
                <w:ilvl w:val="0"/>
                <w:numId w:val="49"/>
              </w:numPr>
              <w:rPr>
                <w:rFonts w:ascii="宋体" w:hAnsi="宋体"/>
              </w:rPr>
            </w:pPr>
          </w:p>
        </w:tc>
        <w:tc>
          <w:tcPr>
            <w:tcW w:w="6840" w:type="dxa"/>
          </w:tcPr>
          <w:p w:rsidR="004D36BA" w:rsidRDefault="004D36BA" w:rsidP="004D36BA">
            <w:pPr>
              <w:rPr>
                <w:rFonts w:ascii="宋体" w:hAnsi="宋体"/>
              </w:rPr>
            </w:pPr>
            <w:r>
              <w:rPr>
                <w:rFonts w:ascii="宋体" w:hAnsi="宋体" w:hint="eastAsia"/>
              </w:rPr>
              <w:t>在尾箱列表中选择需要查询的现金尾箱。</w:t>
            </w:r>
          </w:p>
        </w:tc>
      </w:tr>
      <w:tr w:rsidR="004D36BA">
        <w:tc>
          <w:tcPr>
            <w:tcW w:w="1548" w:type="dxa"/>
          </w:tcPr>
          <w:p w:rsidR="004D36BA" w:rsidRDefault="004D36BA" w:rsidP="004D36BA">
            <w:pPr>
              <w:numPr>
                <w:ilvl w:val="0"/>
                <w:numId w:val="49"/>
              </w:numPr>
              <w:rPr>
                <w:rFonts w:ascii="宋体" w:hAnsi="宋体"/>
              </w:rPr>
            </w:pPr>
          </w:p>
        </w:tc>
        <w:tc>
          <w:tcPr>
            <w:tcW w:w="6840" w:type="dxa"/>
          </w:tcPr>
          <w:p w:rsidR="004D36BA" w:rsidRDefault="004D36BA" w:rsidP="004D36BA">
            <w:pPr>
              <w:rPr>
                <w:rFonts w:ascii="宋体" w:hAnsi="宋体"/>
              </w:rPr>
            </w:pPr>
            <w:r>
              <w:rPr>
                <w:rFonts w:ascii="宋体" w:hAnsi="宋体" w:hint="eastAsia"/>
              </w:rPr>
              <w:t>如需查询库存信息，选择：库存信息。</w:t>
            </w:r>
          </w:p>
        </w:tc>
      </w:tr>
      <w:tr w:rsidR="004D36BA">
        <w:tc>
          <w:tcPr>
            <w:tcW w:w="1548" w:type="dxa"/>
          </w:tcPr>
          <w:p w:rsidR="004D36BA" w:rsidRDefault="004D36BA" w:rsidP="004D36BA">
            <w:pPr>
              <w:numPr>
                <w:ilvl w:val="0"/>
                <w:numId w:val="49"/>
              </w:numPr>
              <w:rPr>
                <w:rFonts w:ascii="宋体" w:hAnsi="宋体"/>
              </w:rPr>
            </w:pPr>
          </w:p>
        </w:tc>
        <w:tc>
          <w:tcPr>
            <w:tcW w:w="6840" w:type="dxa"/>
          </w:tcPr>
          <w:p w:rsidR="004D36BA" w:rsidRDefault="004D36BA" w:rsidP="004D36BA">
            <w:pPr>
              <w:rPr>
                <w:rFonts w:ascii="宋体" w:hAnsi="宋体"/>
              </w:rPr>
            </w:pPr>
            <w:r>
              <w:rPr>
                <w:rFonts w:ascii="宋体" w:hAnsi="宋体" w:hint="eastAsia"/>
              </w:rPr>
              <w:t>输入需要查询的现金种类和现金币种或直接选择：查询。</w:t>
            </w:r>
          </w:p>
        </w:tc>
      </w:tr>
      <w:tr w:rsidR="004D36BA">
        <w:tc>
          <w:tcPr>
            <w:tcW w:w="1548" w:type="dxa"/>
          </w:tcPr>
          <w:p w:rsidR="004D36BA" w:rsidRDefault="004D36BA" w:rsidP="004D36BA">
            <w:pPr>
              <w:numPr>
                <w:ilvl w:val="0"/>
                <w:numId w:val="49"/>
              </w:numPr>
              <w:rPr>
                <w:rFonts w:ascii="宋体" w:hAnsi="宋体"/>
              </w:rPr>
            </w:pPr>
          </w:p>
        </w:tc>
        <w:tc>
          <w:tcPr>
            <w:tcW w:w="6840" w:type="dxa"/>
          </w:tcPr>
          <w:p w:rsidR="004D36BA" w:rsidRDefault="004D36BA" w:rsidP="004D36BA">
            <w:pPr>
              <w:rPr>
                <w:rFonts w:ascii="宋体" w:hAnsi="宋体"/>
              </w:rPr>
            </w:pPr>
            <w:r>
              <w:rPr>
                <w:rFonts w:ascii="宋体" w:hAnsi="宋体" w:hint="eastAsia"/>
              </w:rPr>
              <w:t>在币种、现金种类表中浏览选择。</w:t>
            </w:r>
          </w:p>
        </w:tc>
      </w:tr>
      <w:tr w:rsidR="004D36BA">
        <w:tc>
          <w:tcPr>
            <w:tcW w:w="1548" w:type="dxa"/>
          </w:tcPr>
          <w:p w:rsidR="004D36BA" w:rsidRDefault="004D36BA" w:rsidP="004D36BA">
            <w:pPr>
              <w:numPr>
                <w:ilvl w:val="0"/>
                <w:numId w:val="49"/>
              </w:numPr>
              <w:rPr>
                <w:rFonts w:ascii="宋体" w:hAnsi="宋体"/>
              </w:rPr>
            </w:pPr>
          </w:p>
        </w:tc>
        <w:tc>
          <w:tcPr>
            <w:tcW w:w="6840" w:type="dxa"/>
          </w:tcPr>
          <w:p w:rsidR="004D36BA" w:rsidRDefault="004D36BA" w:rsidP="004D36BA">
            <w:pPr>
              <w:rPr>
                <w:rFonts w:ascii="宋体" w:hAnsi="宋体"/>
              </w:rPr>
            </w:pPr>
            <w:r>
              <w:rPr>
                <w:rFonts w:ascii="宋体" w:hAnsi="宋体" w:hint="eastAsia"/>
              </w:rPr>
              <w:t>如需查询券别明细，选择：券别明细，在输入券别后或直接选择：查询</w:t>
            </w:r>
          </w:p>
        </w:tc>
      </w:tr>
    </w:tbl>
    <w:p w:rsidR="004D36BA" w:rsidRDefault="004D36BA" w:rsidP="004D36BA">
      <w:pPr>
        <w:pStyle w:val="5"/>
        <w:rPr>
          <w:rFonts w:ascii="宋体" w:hAnsi="宋体"/>
        </w:rPr>
      </w:pPr>
      <w:bookmarkStart w:id="800" w:name="_二、查询机构库存信息（业务代码2383）"/>
      <w:bookmarkStart w:id="801" w:name="_Toc68572134"/>
      <w:bookmarkStart w:id="802" w:name="_Toc79312429"/>
      <w:bookmarkStart w:id="803" w:name="_Toc173674860"/>
      <w:bookmarkStart w:id="804" w:name="_Toc183918023"/>
      <w:bookmarkEnd w:id="800"/>
      <w:r>
        <w:rPr>
          <w:rFonts w:ascii="宋体" w:hAnsi="宋体" w:hint="eastAsia"/>
        </w:rPr>
        <w:t>十一、机构库存信息</w:t>
      </w:r>
      <w:bookmarkEnd w:id="801"/>
      <w:r>
        <w:rPr>
          <w:rFonts w:ascii="宋体" w:hAnsi="宋体" w:hint="eastAsia"/>
        </w:rPr>
        <w:t>查询（业务代码2384）</w:t>
      </w:r>
      <w:bookmarkEnd w:id="802"/>
      <w:bookmarkEnd w:id="803"/>
      <w:bookmarkEnd w:id="804"/>
    </w:p>
    <w:p w:rsidR="004D36BA" w:rsidRDefault="004D36BA" w:rsidP="004D36BA">
      <w:pPr>
        <w:pStyle w:val="6"/>
        <w:spacing w:line="360" w:lineRule="auto"/>
        <w:rPr>
          <w:rFonts w:ascii="宋体" w:eastAsia="宋体" w:hAnsi="宋体"/>
        </w:rPr>
      </w:pPr>
      <w:bookmarkStart w:id="805" w:name="_Toc79312430"/>
      <w:bookmarkStart w:id="806" w:name="_Toc173674861"/>
      <w:r>
        <w:rPr>
          <w:rFonts w:ascii="宋体" w:eastAsia="宋体" w:hAnsi="宋体" w:hint="eastAsia"/>
        </w:rPr>
        <w:t>（一）功能介绍</w:t>
      </w:r>
      <w:bookmarkEnd w:id="805"/>
      <w:bookmarkEnd w:id="806"/>
    </w:p>
    <w:p w:rsidR="004D36BA" w:rsidRDefault="004D36BA" w:rsidP="004D36BA">
      <w:pPr>
        <w:ind w:firstLineChars="200" w:firstLine="480"/>
        <w:rPr>
          <w:rFonts w:ascii="宋体" w:hAnsi="宋体"/>
        </w:rPr>
      </w:pPr>
      <w:r>
        <w:rPr>
          <w:rFonts w:ascii="宋体" w:hAnsi="宋体" w:hint="eastAsia"/>
        </w:rPr>
        <w:t>查询整个机构的实时现金库存信息。</w:t>
      </w:r>
    </w:p>
    <w:p w:rsidR="004D36BA" w:rsidRDefault="004D36BA" w:rsidP="004D36BA">
      <w:pPr>
        <w:pStyle w:val="6"/>
        <w:spacing w:line="360" w:lineRule="auto"/>
        <w:rPr>
          <w:rFonts w:ascii="宋体" w:eastAsia="宋体" w:hAnsi="宋体"/>
        </w:rPr>
      </w:pPr>
      <w:bookmarkStart w:id="807" w:name="_Toc79312432"/>
      <w:bookmarkStart w:id="808" w:name="_Toc68572138"/>
      <w:bookmarkStart w:id="809" w:name="_Toc173674862"/>
      <w:r>
        <w:rPr>
          <w:rFonts w:ascii="宋体" w:eastAsia="宋体" w:hAnsi="宋体" w:hint="eastAsia"/>
        </w:rPr>
        <w:t>（二）</w:t>
      </w:r>
      <w:bookmarkStart w:id="810" w:name="_Toc79312434"/>
      <w:bookmarkEnd w:id="807"/>
      <w:r>
        <w:rPr>
          <w:rFonts w:ascii="宋体" w:eastAsia="宋体" w:hAnsi="宋体" w:hint="eastAsia"/>
        </w:rPr>
        <w:t>操作步骤</w:t>
      </w:r>
      <w:bookmarkEnd w:id="808"/>
      <w:bookmarkEnd w:id="809"/>
      <w:bookmarkEnd w:id="8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50"/>
              </w:numPr>
              <w:rPr>
                <w:rFonts w:ascii="宋体" w:hAnsi="宋体"/>
              </w:rPr>
            </w:pPr>
            <w:bookmarkStart w:id="811" w:name="_Toc68572141"/>
          </w:p>
        </w:tc>
        <w:tc>
          <w:tcPr>
            <w:tcW w:w="6840" w:type="dxa"/>
          </w:tcPr>
          <w:p w:rsidR="004D36BA" w:rsidRDefault="004D36BA" w:rsidP="004D36BA">
            <w:pPr>
              <w:rPr>
                <w:rFonts w:ascii="宋体" w:hAnsi="宋体"/>
              </w:rPr>
            </w:pPr>
            <w:r>
              <w:rPr>
                <w:rFonts w:ascii="宋体" w:hAnsi="宋体" w:hint="eastAsia"/>
              </w:rPr>
              <w:t>在业务代码栏输入“2384”后回车，或选择“现金凭证”→“现金查询”→“机构库存信息查询”操作。</w:t>
            </w:r>
          </w:p>
        </w:tc>
      </w:tr>
      <w:tr w:rsidR="004D36BA">
        <w:tc>
          <w:tcPr>
            <w:tcW w:w="1548" w:type="dxa"/>
          </w:tcPr>
          <w:p w:rsidR="004D36BA" w:rsidRDefault="004D36BA" w:rsidP="004D36BA">
            <w:pPr>
              <w:pStyle w:val="a4"/>
              <w:numPr>
                <w:ilvl w:val="0"/>
                <w:numId w:val="50"/>
              </w:numPr>
              <w:rPr>
                <w:rFonts w:ascii="宋体" w:hAnsi="宋体"/>
              </w:rPr>
            </w:pPr>
          </w:p>
        </w:tc>
        <w:tc>
          <w:tcPr>
            <w:tcW w:w="6840" w:type="dxa"/>
          </w:tcPr>
          <w:p w:rsidR="004D36BA" w:rsidRDefault="004D36BA" w:rsidP="004D36BA">
            <w:pPr>
              <w:rPr>
                <w:rFonts w:ascii="宋体" w:hAnsi="宋体"/>
              </w:rPr>
            </w:pPr>
            <w:r>
              <w:rPr>
                <w:rFonts w:ascii="宋体" w:hAnsi="宋体" w:hint="eastAsia"/>
              </w:rPr>
              <w:t>输入查询条件或直接选择：查询。可查询券别明细</w:t>
            </w:r>
          </w:p>
        </w:tc>
      </w:tr>
    </w:tbl>
    <w:p w:rsidR="004D36BA" w:rsidRDefault="004D36BA" w:rsidP="004D36BA">
      <w:pPr>
        <w:pStyle w:val="5"/>
        <w:rPr>
          <w:rFonts w:ascii="宋体" w:hAnsi="宋体"/>
        </w:rPr>
      </w:pPr>
      <w:bookmarkStart w:id="812" w:name="_三、查询尾箱预警信息（业务代码2384）"/>
      <w:bookmarkStart w:id="813" w:name="_五、收付综合查询（业务代码2008）"/>
      <w:bookmarkStart w:id="814" w:name="_九、尾箱使用历史查询（业务代码2386）"/>
      <w:bookmarkStart w:id="815" w:name="_Toc79312471"/>
      <w:bookmarkStart w:id="816" w:name="_Toc173674863"/>
      <w:bookmarkStart w:id="817" w:name="_Toc183918024"/>
      <w:bookmarkStart w:id="818" w:name="_Toc68572155"/>
      <w:bookmarkEnd w:id="811"/>
      <w:bookmarkEnd w:id="812"/>
      <w:bookmarkEnd w:id="813"/>
      <w:bookmarkEnd w:id="814"/>
      <w:r>
        <w:rPr>
          <w:rFonts w:ascii="宋体" w:hAnsi="宋体" w:hint="eastAsia"/>
        </w:rPr>
        <w:lastRenderedPageBreak/>
        <w:t>十二、尾箱使用历史查询（业务代码2385）</w:t>
      </w:r>
      <w:bookmarkEnd w:id="815"/>
      <w:bookmarkEnd w:id="816"/>
      <w:bookmarkEnd w:id="817"/>
    </w:p>
    <w:p w:rsidR="004D36BA" w:rsidRDefault="004D36BA" w:rsidP="004D36BA">
      <w:pPr>
        <w:pStyle w:val="6"/>
        <w:spacing w:line="360" w:lineRule="auto"/>
        <w:rPr>
          <w:rFonts w:ascii="宋体" w:eastAsia="宋体" w:hAnsi="宋体"/>
        </w:rPr>
      </w:pPr>
      <w:bookmarkStart w:id="819" w:name="_Toc79312472"/>
      <w:bookmarkStart w:id="820" w:name="_Toc173674864"/>
      <w:r>
        <w:rPr>
          <w:rFonts w:ascii="宋体" w:eastAsia="宋体" w:hAnsi="宋体" w:hint="eastAsia"/>
        </w:rPr>
        <w:t>（一）功能介绍</w:t>
      </w:r>
      <w:bookmarkEnd w:id="819"/>
      <w:bookmarkEnd w:id="820"/>
    </w:p>
    <w:p w:rsidR="004D36BA" w:rsidRDefault="004D36BA" w:rsidP="004D36BA">
      <w:pPr>
        <w:ind w:firstLineChars="200" w:firstLine="480"/>
        <w:rPr>
          <w:rFonts w:ascii="宋体" w:hAnsi="宋体"/>
        </w:rPr>
      </w:pPr>
      <w:r>
        <w:rPr>
          <w:rFonts w:ascii="宋体" w:hAnsi="宋体" w:hint="eastAsia"/>
        </w:rPr>
        <w:t>查询现金尾箱的使用历史情况。</w:t>
      </w:r>
    </w:p>
    <w:p w:rsidR="004D36BA" w:rsidRDefault="004D36BA" w:rsidP="004D36BA">
      <w:pPr>
        <w:pStyle w:val="6"/>
        <w:spacing w:line="360" w:lineRule="auto"/>
        <w:rPr>
          <w:rFonts w:ascii="宋体" w:eastAsia="宋体" w:hAnsi="宋体"/>
        </w:rPr>
      </w:pPr>
      <w:bookmarkStart w:id="821" w:name="_Toc79312473"/>
      <w:bookmarkStart w:id="822" w:name="_Toc173674865"/>
      <w:r>
        <w:rPr>
          <w:rFonts w:ascii="宋体" w:eastAsia="宋体" w:hAnsi="宋体" w:hint="eastAsia"/>
        </w:rPr>
        <w:t>（二）术语解释及参数说明</w:t>
      </w:r>
      <w:bookmarkEnd w:id="821"/>
      <w:bookmarkEnd w:id="8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D36BA">
        <w:tc>
          <w:tcPr>
            <w:tcW w:w="2088" w:type="dxa"/>
          </w:tcPr>
          <w:p w:rsidR="004D36BA" w:rsidRDefault="004D36BA" w:rsidP="004D36BA">
            <w:pPr>
              <w:tabs>
                <w:tab w:val="left" w:pos="540"/>
              </w:tabs>
              <w:rPr>
                <w:rFonts w:ascii="宋体" w:hAnsi="宋体"/>
              </w:rPr>
            </w:pPr>
            <w:r>
              <w:rPr>
                <w:rFonts w:ascii="宋体" w:hAnsi="宋体" w:hint="eastAsia"/>
              </w:rPr>
              <w:t>传递类型</w:t>
            </w:r>
          </w:p>
        </w:tc>
        <w:tc>
          <w:tcPr>
            <w:tcW w:w="6300" w:type="dxa"/>
          </w:tcPr>
          <w:p w:rsidR="004D36BA" w:rsidRDefault="004D36BA" w:rsidP="004D36BA">
            <w:pPr>
              <w:tabs>
                <w:tab w:val="left" w:pos="72"/>
              </w:tabs>
              <w:rPr>
                <w:rFonts w:ascii="宋体" w:hAnsi="宋体"/>
              </w:rPr>
            </w:pPr>
            <w:r>
              <w:rPr>
                <w:rFonts w:ascii="宋体" w:hAnsi="宋体" w:hint="eastAsia"/>
              </w:rPr>
              <w:t>指现金尾箱的使用人发生变动的业务操作类型，包括：日初发尾箱（出库）、日终收尾箱（入库）和尾箱日间交接（交接）</w:t>
            </w:r>
          </w:p>
        </w:tc>
      </w:tr>
      <w:tr w:rsidR="004D36BA">
        <w:tc>
          <w:tcPr>
            <w:tcW w:w="2088" w:type="dxa"/>
          </w:tcPr>
          <w:p w:rsidR="004D36BA" w:rsidRDefault="004D36BA" w:rsidP="004D36BA">
            <w:pPr>
              <w:tabs>
                <w:tab w:val="left" w:pos="540"/>
              </w:tabs>
              <w:rPr>
                <w:rFonts w:ascii="宋体" w:hAnsi="宋体"/>
              </w:rPr>
            </w:pPr>
            <w:r>
              <w:rPr>
                <w:rFonts w:ascii="宋体" w:hAnsi="宋体" w:hint="eastAsia"/>
              </w:rPr>
              <w:t>业务状态</w:t>
            </w:r>
          </w:p>
        </w:tc>
        <w:tc>
          <w:tcPr>
            <w:tcW w:w="6300" w:type="dxa"/>
          </w:tcPr>
          <w:p w:rsidR="004D36BA" w:rsidRDefault="004D36BA" w:rsidP="004D36BA">
            <w:pPr>
              <w:tabs>
                <w:tab w:val="left" w:pos="72"/>
              </w:tabs>
              <w:rPr>
                <w:rFonts w:ascii="宋体" w:hAnsi="宋体"/>
              </w:rPr>
            </w:pPr>
            <w:r>
              <w:rPr>
                <w:rFonts w:ascii="宋体" w:hAnsi="宋体" w:hint="eastAsia"/>
              </w:rPr>
              <w:t>指记录尾箱变动记录的具体状态，包括：成功变动（成功）、正在进行中（经办中）和已终止变动（作废）。</w:t>
            </w:r>
          </w:p>
        </w:tc>
      </w:tr>
    </w:tbl>
    <w:p w:rsidR="004D36BA" w:rsidRDefault="004D36BA" w:rsidP="004D36BA">
      <w:pPr>
        <w:pStyle w:val="6"/>
        <w:spacing w:line="360" w:lineRule="auto"/>
        <w:rPr>
          <w:rFonts w:ascii="宋体" w:eastAsia="宋体" w:hAnsi="宋体"/>
        </w:rPr>
      </w:pPr>
      <w:bookmarkStart w:id="823" w:name="_Toc79312474"/>
      <w:bookmarkStart w:id="824" w:name="_Toc173674866"/>
      <w:r>
        <w:rPr>
          <w:rFonts w:ascii="宋体" w:eastAsia="宋体" w:hAnsi="宋体" w:hint="eastAsia"/>
        </w:rPr>
        <w:t>（三）</w:t>
      </w:r>
      <w:bookmarkStart w:id="825" w:name="_Toc79312475"/>
      <w:bookmarkEnd w:id="823"/>
      <w:r>
        <w:rPr>
          <w:rFonts w:ascii="宋体" w:eastAsia="宋体" w:hAnsi="宋体" w:hint="eastAsia"/>
        </w:rPr>
        <w:t>操作要点</w:t>
      </w:r>
      <w:bookmarkEnd w:id="824"/>
      <w:bookmarkEnd w:id="825"/>
    </w:p>
    <w:p w:rsidR="004D36BA" w:rsidRDefault="004D36BA" w:rsidP="004D36BA">
      <w:pPr>
        <w:numPr>
          <w:ilvl w:val="0"/>
          <w:numId w:val="58"/>
        </w:numPr>
        <w:rPr>
          <w:rFonts w:ascii="宋体" w:hAnsi="宋体"/>
        </w:rPr>
      </w:pPr>
      <w:r>
        <w:rPr>
          <w:rFonts w:ascii="宋体" w:hAnsi="宋体" w:hint="eastAsia"/>
        </w:rPr>
        <w:t>只能查询本机构的现金尾箱使用情况。</w:t>
      </w:r>
    </w:p>
    <w:p w:rsidR="004D36BA" w:rsidRDefault="004D36BA" w:rsidP="004D36BA">
      <w:pPr>
        <w:numPr>
          <w:ilvl w:val="0"/>
          <w:numId w:val="58"/>
        </w:numPr>
        <w:rPr>
          <w:rFonts w:ascii="宋体" w:hAnsi="宋体"/>
        </w:rPr>
      </w:pPr>
      <w:r>
        <w:rPr>
          <w:rFonts w:ascii="宋体" w:hAnsi="宋体" w:hint="eastAsia"/>
        </w:rPr>
        <w:t>未输入查询条件时，查询本机构所有现金尾箱的所有使用记录。</w:t>
      </w:r>
    </w:p>
    <w:p w:rsidR="004D36BA" w:rsidRDefault="004D36BA" w:rsidP="004D36BA">
      <w:pPr>
        <w:pStyle w:val="5"/>
        <w:rPr>
          <w:rFonts w:ascii="宋体" w:hAnsi="宋体"/>
        </w:rPr>
      </w:pPr>
      <w:bookmarkStart w:id="826" w:name="_十、查库历史查询（业务代码2387）"/>
      <w:bookmarkStart w:id="827" w:name="_Toc79312477"/>
      <w:bookmarkStart w:id="828" w:name="_Toc173674867"/>
      <w:bookmarkStart w:id="829" w:name="_Toc183918025"/>
      <w:bookmarkEnd w:id="826"/>
      <w:r>
        <w:rPr>
          <w:rFonts w:ascii="宋体" w:hAnsi="宋体" w:hint="eastAsia"/>
        </w:rPr>
        <w:t>十三、查库历史查询（业务代码2386）</w:t>
      </w:r>
      <w:bookmarkEnd w:id="827"/>
      <w:bookmarkEnd w:id="828"/>
      <w:bookmarkEnd w:id="829"/>
    </w:p>
    <w:p w:rsidR="004D36BA" w:rsidRDefault="004D36BA" w:rsidP="004D36BA">
      <w:pPr>
        <w:pStyle w:val="6"/>
        <w:spacing w:line="360" w:lineRule="auto"/>
        <w:rPr>
          <w:rFonts w:ascii="宋体" w:eastAsia="宋体" w:hAnsi="宋体"/>
        </w:rPr>
      </w:pPr>
      <w:bookmarkStart w:id="830" w:name="_Toc79312478"/>
      <w:bookmarkStart w:id="831" w:name="_Toc173674868"/>
      <w:r>
        <w:rPr>
          <w:rFonts w:ascii="宋体" w:eastAsia="宋体" w:hAnsi="宋体" w:hint="eastAsia"/>
        </w:rPr>
        <w:t>（一）功能介绍</w:t>
      </w:r>
      <w:bookmarkEnd w:id="830"/>
      <w:bookmarkEnd w:id="831"/>
    </w:p>
    <w:p w:rsidR="004D36BA" w:rsidRDefault="004D36BA" w:rsidP="004D36BA">
      <w:pPr>
        <w:ind w:firstLineChars="200" w:firstLine="480"/>
        <w:rPr>
          <w:rFonts w:ascii="宋体" w:hAnsi="宋体"/>
        </w:rPr>
      </w:pPr>
      <w:r>
        <w:rPr>
          <w:rFonts w:ascii="宋体" w:hAnsi="宋体" w:hint="eastAsia"/>
        </w:rPr>
        <w:t>对指定范围的现金查库情况进行查询和统计。</w:t>
      </w:r>
    </w:p>
    <w:p w:rsidR="004D36BA" w:rsidRDefault="004D36BA" w:rsidP="004D36BA">
      <w:pPr>
        <w:pStyle w:val="6"/>
        <w:spacing w:line="360" w:lineRule="auto"/>
        <w:rPr>
          <w:rFonts w:ascii="宋体" w:eastAsia="宋体" w:hAnsi="宋体"/>
        </w:rPr>
      </w:pPr>
      <w:bookmarkStart w:id="832" w:name="_Toc79312481"/>
      <w:bookmarkStart w:id="833" w:name="_Toc173674869"/>
      <w:r>
        <w:rPr>
          <w:rFonts w:ascii="宋体" w:eastAsia="宋体" w:hAnsi="宋体" w:hint="eastAsia"/>
        </w:rPr>
        <w:t>（二）操作要点</w:t>
      </w:r>
      <w:bookmarkEnd w:id="832"/>
      <w:bookmarkEnd w:id="833"/>
    </w:p>
    <w:p w:rsidR="004D36BA" w:rsidRDefault="004D36BA" w:rsidP="004D36BA">
      <w:pPr>
        <w:numPr>
          <w:ilvl w:val="0"/>
          <w:numId w:val="59"/>
        </w:numPr>
        <w:rPr>
          <w:rFonts w:ascii="宋体" w:hAnsi="宋体"/>
        </w:rPr>
      </w:pPr>
      <w:bookmarkStart w:id="834" w:name="_Toc79312482"/>
      <w:r>
        <w:rPr>
          <w:rFonts w:ascii="宋体" w:hAnsi="宋体" w:hint="eastAsia"/>
        </w:rPr>
        <w:t>可以输入查询条件查询指定范围的查库历史情况。没输入条件时，默认为查询用户所在机构的本机构现金尾箱查库历史情况。</w:t>
      </w:r>
    </w:p>
    <w:p w:rsidR="004D36BA" w:rsidRDefault="004D36BA" w:rsidP="004D36BA">
      <w:pPr>
        <w:numPr>
          <w:ilvl w:val="0"/>
          <w:numId w:val="59"/>
        </w:numPr>
        <w:rPr>
          <w:rFonts w:ascii="宋体" w:hAnsi="宋体"/>
        </w:rPr>
      </w:pPr>
      <w:r>
        <w:rPr>
          <w:rFonts w:ascii="宋体" w:hAnsi="宋体" w:hint="eastAsia"/>
        </w:rPr>
        <w:t>可以对指定范围的所有尾箱的查库情况进行统计，统计时必须输入时间范围。</w:t>
      </w:r>
    </w:p>
    <w:p w:rsidR="004D36BA" w:rsidRDefault="004D36BA" w:rsidP="004D36BA">
      <w:pPr>
        <w:numPr>
          <w:ilvl w:val="0"/>
          <w:numId w:val="59"/>
        </w:numPr>
        <w:rPr>
          <w:rFonts w:ascii="宋体" w:hAnsi="宋体"/>
        </w:rPr>
      </w:pPr>
      <w:r>
        <w:rPr>
          <w:rFonts w:ascii="宋体" w:hAnsi="宋体" w:hint="eastAsia"/>
        </w:rPr>
        <w:t>系统支持上级查下级。</w:t>
      </w:r>
    </w:p>
    <w:p w:rsidR="004D36BA" w:rsidRDefault="004D36BA" w:rsidP="004D36BA">
      <w:pPr>
        <w:numPr>
          <w:ilvl w:val="0"/>
          <w:numId w:val="59"/>
        </w:numPr>
        <w:rPr>
          <w:rFonts w:ascii="宋体" w:hAnsi="宋体"/>
        </w:rPr>
      </w:pPr>
      <w:r>
        <w:rPr>
          <w:rFonts w:ascii="宋体" w:hAnsi="宋体" w:hint="eastAsia"/>
        </w:rPr>
        <w:t>查库相符标志是指查库时现金核对的结果是否时相符。例如选择“否”就可以查询出账实不相符的那些查库记录。</w:t>
      </w:r>
    </w:p>
    <w:p w:rsidR="004D36BA" w:rsidRDefault="004D36BA" w:rsidP="004D36BA">
      <w:pPr>
        <w:numPr>
          <w:ilvl w:val="0"/>
          <w:numId w:val="59"/>
        </w:numPr>
        <w:rPr>
          <w:rFonts w:ascii="宋体" w:hAnsi="宋体"/>
        </w:rPr>
      </w:pPr>
      <w:r>
        <w:rPr>
          <w:rFonts w:ascii="宋体" w:hAnsi="宋体" w:hint="eastAsia"/>
        </w:rPr>
        <w:t>在查询结果列表中单击鼠标右键可以选择将查询结果导出到Excel。</w:t>
      </w:r>
    </w:p>
    <w:p w:rsidR="004D36BA" w:rsidRDefault="004D36BA" w:rsidP="004D36BA">
      <w:pPr>
        <w:pStyle w:val="6"/>
        <w:spacing w:line="360" w:lineRule="auto"/>
        <w:rPr>
          <w:rFonts w:ascii="宋体" w:eastAsia="宋体" w:hAnsi="宋体"/>
        </w:rPr>
      </w:pPr>
      <w:bookmarkStart w:id="835" w:name="_Toc173674870"/>
      <w:r>
        <w:rPr>
          <w:rFonts w:ascii="宋体" w:eastAsia="宋体" w:hAnsi="宋体" w:hint="eastAsia"/>
        </w:rPr>
        <w:lastRenderedPageBreak/>
        <w:t>（三）操作步骤</w:t>
      </w:r>
      <w:bookmarkEnd w:id="834"/>
      <w:bookmarkEnd w:id="8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numPr>
                <w:ilvl w:val="0"/>
                <w:numId w:val="60"/>
              </w:numPr>
              <w:tabs>
                <w:tab w:val="clear" w:pos="0"/>
              </w:tabs>
              <w:ind w:left="180"/>
              <w:rPr>
                <w:rFonts w:ascii="宋体" w:hAnsi="宋体"/>
              </w:rPr>
            </w:pPr>
            <w:bookmarkStart w:id="836" w:name="_Toc79312435"/>
          </w:p>
        </w:tc>
        <w:tc>
          <w:tcPr>
            <w:tcW w:w="6840" w:type="dxa"/>
          </w:tcPr>
          <w:p w:rsidR="004D36BA" w:rsidRDefault="004D36BA" w:rsidP="004D36BA">
            <w:pPr>
              <w:rPr>
                <w:rFonts w:ascii="宋体" w:hAnsi="宋体"/>
              </w:rPr>
            </w:pPr>
            <w:r>
              <w:rPr>
                <w:rFonts w:ascii="宋体" w:hAnsi="宋体" w:hint="eastAsia"/>
              </w:rPr>
              <w:t>在业务代码栏输入“2386”后回车，或选择“现金凭证”→“现金查询”→“查库历史查询”操作。</w:t>
            </w:r>
          </w:p>
        </w:tc>
      </w:tr>
      <w:tr w:rsidR="004D36BA">
        <w:tc>
          <w:tcPr>
            <w:tcW w:w="1548" w:type="dxa"/>
          </w:tcPr>
          <w:p w:rsidR="004D36BA" w:rsidRDefault="004D36BA" w:rsidP="004D36BA">
            <w:pPr>
              <w:pStyle w:val="a4"/>
              <w:numPr>
                <w:ilvl w:val="0"/>
                <w:numId w:val="60"/>
              </w:numPr>
              <w:tabs>
                <w:tab w:val="clear" w:pos="0"/>
              </w:tabs>
              <w:ind w:left="180"/>
              <w:rPr>
                <w:rFonts w:ascii="宋体" w:hAnsi="宋体"/>
              </w:rPr>
            </w:pPr>
          </w:p>
        </w:tc>
        <w:tc>
          <w:tcPr>
            <w:tcW w:w="6840" w:type="dxa"/>
          </w:tcPr>
          <w:p w:rsidR="004D36BA" w:rsidRDefault="004D36BA" w:rsidP="004D36BA">
            <w:pPr>
              <w:rPr>
                <w:rFonts w:ascii="宋体" w:hAnsi="宋体"/>
              </w:rPr>
            </w:pPr>
            <w:r>
              <w:rPr>
                <w:rFonts w:ascii="宋体" w:hAnsi="宋体" w:hint="eastAsia"/>
              </w:rPr>
              <w:t>在“查库历史查询”页面中输入查询条件或直接选择：查询。</w:t>
            </w:r>
          </w:p>
        </w:tc>
      </w:tr>
      <w:tr w:rsidR="004D36BA">
        <w:tc>
          <w:tcPr>
            <w:tcW w:w="1548" w:type="dxa"/>
          </w:tcPr>
          <w:p w:rsidR="004D36BA" w:rsidRDefault="004D36BA" w:rsidP="004D36BA">
            <w:pPr>
              <w:pStyle w:val="a4"/>
              <w:numPr>
                <w:ilvl w:val="0"/>
                <w:numId w:val="60"/>
              </w:numPr>
              <w:tabs>
                <w:tab w:val="clear" w:pos="0"/>
              </w:tabs>
              <w:ind w:left="180"/>
              <w:rPr>
                <w:rFonts w:ascii="宋体" w:hAnsi="宋体"/>
              </w:rPr>
            </w:pPr>
          </w:p>
        </w:tc>
        <w:tc>
          <w:tcPr>
            <w:tcW w:w="6840" w:type="dxa"/>
          </w:tcPr>
          <w:p w:rsidR="004D36BA" w:rsidRDefault="004D36BA" w:rsidP="004D36BA">
            <w:pPr>
              <w:rPr>
                <w:rFonts w:ascii="宋体" w:hAnsi="宋体"/>
              </w:rPr>
            </w:pPr>
            <w:r>
              <w:rPr>
                <w:rFonts w:ascii="宋体" w:hAnsi="宋体" w:hint="eastAsia"/>
              </w:rPr>
              <w:t>在“查库单列表”中浏览选择一个查库单记录（一笔查库记录），双击鼠标或点击“明细”，可以查询选定查库记录的详细信息。也可以补打现金查库登记表。</w:t>
            </w:r>
          </w:p>
        </w:tc>
      </w:tr>
      <w:tr w:rsidR="004D36BA">
        <w:tc>
          <w:tcPr>
            <w:tcW w:w="1548" w:type="dxa"/>
          </w:tcPr>
          <w:p w:rsidR="004D36BA" w:rsidRDefault="004D36BA" w:rsidP="004D36BA">
            <w:pPr>
              <w:pStyle w:val="a4"/>
              <w:numPr>
                <w:ilvl w:val="0"/>
                <w:numId w:val="60"/>
              </w:numPr>
              <w:tabs>
                <w:tab w:val="clear" w:pos="0"/>
              </w:tabs>
              <w:ind w:left="180"/>
              <w:rPr>
                <w:rFonts w:ascii="宋体" w:hAnsi="宋体"/>
              </w:rPr>
            </w:pPr>
          </w:p>
        </w:tc>
        <w:tc>
          <w:tcPr>
            <w:tcW w:w="6840" w:type="dxa"/>
          </w:tcPr>
          <w:p w:rsidR="004D36BA" w:rsidRDefault="004D36BA" w:rsidP="004D36BA">
            <w:pPr>
              <w:rPr>
                <w:rFonts w:ascii="宋体" w:hAnsi="宋体"/>
              </w:rPr>
            </w:pPr>
            <w:r>
              <w:rPr>
                <w:rFonts w:ascii="宋体" w:hAnsi="宋体" w:hint="eastAsia"/>
              </w:rPr>
              <w:t>点击“统计”，可以对指定条件和范围的所有现金尾箱的查库情况进行统计。</w:t>
            </w:r>
          </w:p>
        </w:tc>
      </w:tr>
    </w:tbl>
    <w:p w:rsidR="004D36BA" w:rsidRDefault="004D36BA" w:rsidP="004D36BA">
      <w:pPr>
        <w:pStyle w:val="5"/>
        <w:rPr>
          <w:rFonts w:ascii="宋体" w:hAnsi="宋体"/>
        </w:rPr>
      </w:pPr>
      <w:bookmarkStart w:id="837" w:name="_Toc173674871"/>
      <w:bookmarkStart w:id="838" w:name="_Toc183918026"/>
      <w:r>
        <w:rPr>
          <w:rFonts w:ascii="宋体" w:hAnsi="宋体" w:hint="eastAsia"/>
        </w:rPr>
        <w:t>十四、查询尾箱预警信息（业务代码2387）</w:t>
      </w:r>
      <w:bookmarkEnd w:id="836"/>
      <w:bookmarkEnd w:id="837"/>
      <w:bookmarkEnd w:id="838"/>
    </w:p>
    <w:p w:rsidR="004D36BA" w:rsidRDefault="004D36BA" w:rsidP="004D36BA">
      <w:pPr>
        <w:pStyle w:val="6"/>
        <w:spacing w:line="360" w:lineRule="auto"/>
        <w:rPr>
          <w:rFonts w:ascii="宋体" w:eastAsia="宋体" w:hAnsi="宋体"/>
        </w:rPr>
      </w:pPr>
      <w:bookmarkStart w:id="839" w:name="_Toc79312436"/>
      <w:bookmarkStart w:id="840" w:name="_Toc173674872"/>
      <w:r>
        <w:rPr>
          <w:rFonts w:ascii="宋体" w:eastAsia="宋体" w:hAnsi="宋体" w:hint="eastAsia"/>
        </w:rPr>
        <w:t>（一）功能介绍</w:t>
      </w:r>
      <w:bookmarkEnd w:id="839"/>
      <w:bookmarkEnd w:id="840"/>
    </w:p>
    <w:p w:rsidR="004D36BA" w:rsidRDefault="004D36BA" w:rsidP="004D36BA">
      <w:pPr>
        <w:ind w:firstLineChars="200" w:firstLine="480"/>
        <w:rPr>
          <w:rFonts w:ascii="宋体" w:hAnsi="宋体"/>
        </w:rPr>
      </w:pPr>
      <w:r>
        <w:rPr>
          <w:rFonts w:ascii="宋体" w:hAnsi="宋体" w:hint="eastAsia"/>
        </w:rPr>
        <w:t>查询现金收付过程中产生的预警信息，有权用户根据实际情况对预警信息进行相应的处理。</w:t>
      </w:r>
    </w:p>
    <w:p w:rsidR="004D36BA" w:rsidRDefault="004D36BA" w:rsidP="004D36BA">
      <w:pPr>
        <w:pStyle w:val="6"/>
        <w:spacing w:line="360" w:lineRule="auto"/>
        <w:rPr>
          <w:rFonts w:ascii="宋体" w:eastAsia="宋体" w:hAnsi="宋体"/>
        </w:rPr>
      </w:pPr>
      <w:bookmarkStart w:id="841" w:name="_Toc68572144"/>
      <w:bookmarkStart w:id="842" w:name="_Toc79312437"/>
      <w:bookmarkStart w:id="843" w:name="_Toc173674873"/>
      <w:r>
        <w:rPr>
          <w:rFonts w:ascii="宋体" w:eastAsia="宋体" w:hAnsi="宋体" w:hint="eastAsia"/>
        </w:rPr>
        <w:t>（二）</w:t>
      </w:r>
      <w:bookmarkStart w:id="844" w:name="_Toc79312439"/>
      <w:bookmarkStart w:id="845" w:name="_Toc68572145"/>
      <w:bookmarkEnd w:id="841"/>
      <w:bookmarkEnd w:id="842"/>
      <w:r>
        <w:rPr>
          <w:rFonts w:ascii="宋体" w:eastAsia="宋体" w:hAnsi="宋体" w:hint="eastAsia"/>
        </w:rPr>
        <w:t>操作要点</w:t>
      </w:r>
      <w:bookmarkEnd w:id="843"/>
      <w:bookmarkEnd w:id="844"/>
    </w:p>
    <w:p w:rsidR="004D36BA" w:rsidRDefault="004D36BA" w:rsidP="004D36BA">
      <w:pPr>
        <w:numPr>
          <w:ilvl w:val="1"/>
          <w:numId w:val="28"/>
        </w:numPr>
        <w:rPr>
          <w:rFonts w:ascii="宋体" w:hAnsi="宋体"/>
        </w:rPr>
      </w:pPr>
      <w:r>
        <w:rPr>
          <w:rFonts w:ascii="宋体" w:hAnsi="宋体" w:hint="eastAsia"/>
        </w:rPr>
        <w:t>在现金业务操作过程中，尾箱库存余额超过设定的金额时，会产生预警信息。</w:t>
      </w:r>
    </w:p>
    <w:p w:rsidR="004D36BA" w:rsidRDefault="004D36BA" w:rsidP="004D36BA">
      <w:pPr>
        <w:numPr>
          <w:ilvl w:val="1"/>
          <w:numId w:val="28"/>
        </w:numPr>
        <w:rPr>
          <w:rFonts w:ascii="宋体" w:hAnsi="宋体"/>
        </w:rPr>
      </w:pPr>
      <w:r>
        <w:rPr>
          <w:rFonts w:ascii="宋体" w:hAnsi="宋体" w:hint="eastAsia"/>
        </w:rPr>
        <w:t>预警信息的超限金额是库存折本币金额超过设定金额的部分。</w:t>
      </w:r>
    </w:p>
    <w:p w:rsidR="004D36BA" w:rsidRDefault="004D36BA" w:rsidP="004D36BA">
      <w:pPr>
        <w:numPr>
          <w:ilvl w:val="1"/>
          <w:numId w:val="28"/>
        </w:numPr>
        <w:rPr>
          <w:rFonts w:ascii="宋体" w:hAnsi="宋体"/>
        </w:rPr>
      </w:pPr>
      <w:r>
        <w:rPr>
          <w:rFonts w:ascii="宋体" w:hAnsi="宋体" w:hint="eastAsia"/>
        </w:rPr>
        <w:t>预警信息的确认一般由主管级用户进行操作。</w:t>
      </w:r>
    </w:p>
    <w:p w:rsidR="004D36BA" w:rsidRDefault="004D36BA" w:rsidP="0004090F">
      <w:pPr>
        <w:pStyle w:val="5"/>
        <w:rPr>
          <w:rFonts w:ascii="宋体" w:hAnsi="宋体"/>
        </w:rPr>
      </w:pPr>
      <w:bookmarkStart w:id="846" w:name="_四、查询尾箱待办信息（业务代码2385）"/>
      <w:bookmarkStart w:id="847" w:name="_Toc68572148"/>
      <w:bookmarkStart w:id="848" w:name="_Toc79312441"/>
      <w:bookmarkStart w:id="849" w:name="_Toc173674874"/>
      <w:bookmarkStart w:id="850" w:name="_Toc183918027"/>
      <w:bookmarkEnd w:id="845"/>
      <w:bookmarkEnd w:id="846"/>
      <w:r>
        <w:rPr>
          <w:rFonts w:ascii="宋体" w:hAnsi="宋体" w:hint="eastAsia"/>
        </w:rPr>
        <w:t>十五、尾箱待办</w:t>
      </w:r>
      <w:bookmarkEnd w:id="847"/>
      <w:r>
        <w:rPr>
          <w:rFonts w:ascii="宋体" w:hAnsi="宋体" w:hint="eastAsia"/>
        </w:rPr>
        <w:t>事宜查询（业务代码2388）</w:t>
      </w:r>
      <w:bookmarkEnd w:id="848"/>
      <w:bookmarkEnd w:id="849"/>
      <w:bookmarkEnd w:id="850"/>
    </w:p>
    <w:p w:rsidR="004D36BA" w:rsidRDefault="004D36BA" w:rsidP="0004090F">
      <w:pPr>
        <w:pStyle w:val="6"/>
        <w:spacing w:line="360" w:lineRule="auto"/>
        <w:rPr>
          <w:rFonts w:ascii="宋体" w:eastAsia="宋体" w:hAnsi="宋体"/>
        </w:rPr>
      </w:pPr>
      <w:bookmarkStart w:id="851" w:name="_Toc79312442"/>
      <w:bookmarkStart w:id="852" w:name="_Toc173674875"/>
      <w:r>
        <w:rPr>
          <w:rFonts w:ascii="宋体" w:eastAsia="宋体" w:hAnsi="宋体" w:hint="eastAsia"/>
        </w:rPr>
        <w:t>（一）功能介绍</w:t>
      </w:r>
      <w:bookmarkEnd w:id="851"/>
      <w:bookmarkEnd w:id="852"/>
    </w:p>
    <w:p w:rsidR="004D36BA" w:rsidRDefault="004D36BA" w:rsidP="004D36BA">
      <w:pPr>
        <w:ind w:firstLineChars="200" w:firstLine="480"/>
        <w:rPr>
          <w:rFonts w:ascii="宋体" w:hAnsi="宋体"/>
        </w:rPr>
      </w:pPr>
      <w:r>
        <w:rPr>
          <w:rFonts w:ascii="宋体" w:hAnsi="宋体" w:hint="eastAsia"/>
        </w:rPr>
        <w:t>查询本机构或指定尾箱的待办事宜，供有权用户进行处理。</w:t>
      </w:r>
    </w:p>
    <w:p w:rsidR="004D36BA" w:rsidRDefault="004D36BA" w:rsidP="0004090F">
      <w:pPr>
        <w:pStyle w:val="6"/>
        <w:spacing w:line="360" w:lineRule="auto"/>
        <w:rPr>
          <w:rFonts w:ascii="宋体" w:eastAsia="宋体" w:hAnsi="宋体"/>
        </w:rPr>
      </w:pPr>
      <w:bookmarkStart w:id="853" w:name="_Toc79312443"/>
      <w:bookmarkStart w:id="854" w:name="_Toc173674876"/>
      <w:r>
        <w:rPr>
          <w:rFonts w:ascii="宋体" w:eastAsia="宋体" w:hAnsi="宋体" w:hint="eastAsia"/>
        </w:rPr>
        <w:t>（二）术语解释及参数说明</w:t>
      </w:r>
      <w:bookmarkEnd w:id="853"/>
      <w:bookmarkEnd w:id="85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64"/>
        <w:gridCol w:w="6658"/>
      </w:tblGrid>
      <w:tr w:rsidR="004D36BA">
        <w:tc>
          <w:tcPr>
            <w:tcW w:w="1864" w:type="dxa"/>
          </w:tcPr>
          <w:p w:rsidR="004D36BA" w:rsidRDefault="004D36BA" w:rsidP="004D36BA">
            <w:pPr>
              <w:tabs>
                <w:tab w:val="left" w:pos="540"/>
              </w:tabs>
              <w:rPr>
                <w:rFonts w:ascii="宋体" w:hAnsi="宋体"/>
              </w:rPr>
            </w:pPr>
            <w:r>
              <w:rPr>
                <w:rFonts w:ascii="宋体" w:hAnsi="宋体" w:hint="eastAsia"/>
              </w:rPr>
              <w:t>业务号</w:t>
            </w:r>
          </w:p>
        </w:tc>
        <w:tc>
          <w:tcPr>
            <w:tcW w:w="6658" w:type="dxa"/>
          </w:tcPr>
          <w:p w:rsidR="004D36BA" w:rsidRDefault="004D36BA" w:rsidP="004D36BA">
            <w:pPr>
              <w:tabs>
                <w:tab w:val="left" w:pos="72"/>
              </w:tabs>
              <w:rPr>
                <w:rFonts w:ascii="宋体" w:hAnsi="宋体"/>
              </w:rPr>
            </w:pPr>
            <w:r>
              <w:rPr>
                <w:rFonts w:ascii="宋体" w:hAnsi="宋体" w:hint="eastAsia"/>
              </w:rPr>
              <w:t>查询对应业务号的待办事宜。</w:t>
            </w:r>
          </w:p>
        </w:tc>
      </w:tr>
      <w:tr w:rsidR="004D36BA">
        <w:tc>
          <w:tcPr>
            <w:tcW w:w="1864" w:type="dxa"/>
          </w:tcPr>
          <w:p w:rsidR="004D36BA" w:rsidRDefault="004D36BA" w:rsidP="004D36BA">
            <w:pPr>
              <w:pStyle w:val="xl31"/>
              <w:widowControl w:val="0"/>
              <w:tabs>
                <w:tab w:val="left" w:pos="540"/>
              </w:tabs>
              <w:spacing w:before="0" w:beforeAutospacing="0" w:after="0" w:afterAutospacing="0"/>
              <w:rPr>
                <w:kern w:val="2"/>
              </w:rPr>
            </w:pPr>
            <w:r>
              <w:rPr>
                <w:rFonts w:hint="eastAsia"/>
                <w:kern w:val="2"/>
              </w:rPr>
              <w:t>尾箱待办事宜</w:t>
            </w:r>
          </w:p>
        </w:tc>
        <w:tc>
          <w:tcPr>
            <w:tcW w:w="6658" w:type="dxa"/>
          </w:tcPr>
          <w:p w:rsidR="004D36BA" w:rsidRDefault="004D36BA" w:rsidP="004D36BA">
            <w:pPr>
              <w:tabs>
                <w:tab w:val="left" w:pos="72"/>
              </w:tabs>
              <w:rPr>
                <w:rFonts w:ascii="宋体" w:hAnsi="宋体"/>
              </w:rPr>
            </w:pPr>
            <w:r>
              <w:rPr>
                <w:rFonts w:ascii="宋体" w:hAnsi="宋体"/>
              </w:rPr>
              <w:t>指在现金业务操作过程中，在本业务发生后还存在后续处理步</w:t>
            </w:r>
            <w:r>
              <w:rPr>
                <w:rFonts w:ascii="宋体" w:hAnsi="宋体"/>
              </w:rPr>
              <w:lastRenderedPageBreak/>
              <w:t>骤的业务。如其他业务系统驱动产生的待付现现金单业务、异步现金调剂等。</w:t>
            </w:r>
          </w:p>
        </w:tc>
      </w:tr>
    </w:tbl>
    <w:p w:rsidR="004D36BA" w:rsidRDefault="004D36BA" w:rsidP="004D36BA">
      <w:pPr>
        <w:pStyle w:val="6"/>
        <w:spacing w:line="360" w:lineRule="auto"/>
        <w:rPr>
          <w:rFonts w:ascii="宋体" w:eastAsia="宋体" w:hAnsi="宋体"/>
        </w:rPr>
      </w:pPr>
      <w:bookmarkStart w:id="855" w:name="_Toc79312444"/>
      <w:bookmarkStart w:id="856" w:name="_Toc173674877"/>
      <w:bookmarkStart w:id="857" w:name="_Toc68572152"/>
      <w:r>
        <w:rPr>
          <w:rFonts w:ascii="宋体" w:eastAsia="宋体" w:hAnsi="宋体" w:hint="eastAsia"/>
        </w:rPr>
        <w:lastRenderedPageBreak/>
        <w:t>（三）</w:t>
      </w:r>
      <w:bookmarkStart w:id="858" w:name="_Toc79312445"/>
      <w:bookmarkEnd w:id="855"/>
      <w:r>
        <w:rPr>
          <w:rFonts w:ascii="宋体" w:eastAsia="宋体" w:hAnsi="宋体" w:hint="eastAsia"/>
        </w:rPr>
        <w:t>操作要点</w:t>
      </w:r>
      <w:bookmarkEnd w:id="856"/>
      <w:bookmarkEnd w:id="858"/>
    </w:p>
    <w:p w:rsidR="004D36BA" w:rsidRDefault="004D36BA" w:rsidP="004D36BA">
      <w:pPr>
        <w:numPr>
          <w:ilvl w:val="0"/>
          <w:numId w:val="101"/>
        </w:numPr>
        <w:rPr>
          <w:rFonts w:ascii="宋体" w:hAnsi="宋体"/>
        </w:rPr>
      </w:pPr>
      <w:r>
        <w:rPr>
          <w:rFonts w:ascii="宋体" w:hAnsi="宋体" w:hint="eastAsia"/>
        </w:rPr>
        <w:t>尾箱待办事宜是指在现金业务操作过程中，在本业务发生后还存在后续处理步骤的业务。如其他业务系统驱动产生的待付现现金单业务、异步现金调剂等。</w:t>
      </w:r>
    </w:p>
    <w:p w:rsidR="004D36BA" w:rsidRDefault="004D36BA" w:rsidP="004D36BA">
      <w:pPr>
        <w:numPr>
          <w:ilvl w:val="0"/>
          <w:numId w:val="101"/>
        </w:numPr>
        <w:rPr>
          <w:rFonts w:ascii="宋体" w:hAnsi="宋体"/>
        </w:rPr>
      </w:pPr>
      <w:r>
        <w:rPr>
          <w:rFonts w:ascii="宋体" w:hAnsi="宋体" w:hint="eastAsia"/>
        </w:rPr>
        <w:t>有权经办相应现金业务的操作员可以选择“处理”，以进行相应的后续操作。</w:t>
      </w:r>
    </w:p>
    <w:p w:rsidR="004D36BA" w:rsidRDefault="004D36BA" w:rsidP="004D36BA">
      <w:pPr>
        <w:pStyle w:val="5"/>
        <w:rPr>
          <w:rFonts w:ascii="宋体" w:hAnsi="宋体"/>
        </w:rPr>
      </w:pPr>
      <w:bookmarkStart w:id="859" w:name="_一、综合查询（业务代码2308）"/>
      <w:bookmarkStart w:id="860" w:name="_Toc173674878"/>
      <w:bookmarkStart w:id="861" w:name="_Toc183918028"/>
      <w:bookmarkEnd w:id="818"/>
      <w:bookmarkEnd w:id="857"/>
      <w:bookmarkEnd w:id="859"/>
      <w:r>
        <w:rPr>
          <w:rFonts w:ascii="宋体" w:hAnsi="宋体" w:hint="eastAsia"/>
        </w:rPr>
        <w:t>十六、大额远程控制查询（业务代码2385）</w:t>
      </w:r>
      <w:bookmarkEnd w:id="860"/>
      <w:bookmarkEnd w:id="861"/>
    </w:p>
    <w:p w:rsidR="004D36BA" w:rsidRDefault="004D36BA" w:rsidP="004D36BA">
      <w:pPr>
        <w:pStyle w:val="6"/>
        <w:spacing w:line="360" w:lineRule="auto"/>
        <w:rPr>
          <w:rFonts w:ascii="宋体" w:eastAsia="宋体" w:hAnsi="宋体"/>
        </w:rPr>
      </w:pPr>
      <w:bookmarkStart w:id="862" w:name="_Toc173674879"/>
      <w:r>
        <w:rPr>
          <w:rFonts w:ascii="宋体" w:eastAsia="宋体" w:hAnsi="宋体" w:hint="eastAsia"/>
        </w:rPr>
        <w:t>（一）功能介绍</w:t>
      </w:r>
      <w:bookmarkEnd w:id="862"/>
    </w:p>
    <w:p w:rsidR="004D36BA" w:rsidRDefault="004D36BA" w:rsidP="004D36BA">
      <w:pPr>
        <w:numPr>
          <w:ilvl w:val="1"/>
          <w:numId w:val="59"/>
        </w:numPr>
        <w:rPr>
          <w:rFonts w:ascii="宋体" w:hAnsi="宋体"/>
        </w:rPr>
      </w:pPr>
      <w:r>
        <w:rPr>
          <w:rFonts w:ascii="宋体" w:hAnsi="宋体" w:hint="eastAsia"/>
        </w:rPr>
        <w:t>大额远程控制：指部分分行要求网点将超过一定限额的单位结算户存取现资料报分行管理机构，由分行管理机构在系统上确认对应的交易。</w:t>
      </w:r>
    </w:p>
    <w:p w:rsidR="004D36BA" w:rsidRDefault="004D36BA" w:rsidP="004D36BA">
      <w:pPr>
        <w:numPr>
          <w:ilvl w:val="1"/>
          <w:numId w:val="59"/>
        </w:numPr>
        <w:rPr>
          <w:rFonts w:ascii="宋体" w:hAnsi="宋体"/>
        </w:rPr>
      </w:pPr>
      <w:r>
        <w:rPr>
          <w:rFonts w:ascii="宋体" w:hAnsi="宋体" w:hint="eastAsia"/>
        </w:rPr>
        <w:t>大额远程控制可以设置为控制日结和不控制日结，如果控制日结，则在分行管理部门确认完之前，经办业务网点不能进行网点日结。</w:t>
      </w:r>
    </w:p>
    <w:p w:rsidR="004D36BA" w:rsidRDefault="004D36BA" w:rsidP="004D36BA">
      <w:pPr>
        <w:numPr>
          <w:ilvl w:val="1"/>
          <w:numId w:val="59"/>
        </w:numPr>
        <w:rPr>
          <w:rFonts w:ascii="宋体" w:hAnsi="宋体"/>
        </w:rPr>
      </w:pPr>
      <w:r>
        <w:rPr>
          <w:rFonts w:ascii="宋体" w:hAnsi="宋体" w:hint="eastAsia"/>
        </w:rPr>
        <w:t>大额远程控制查询提供查询本机构及下属机构的单位大额存取现交易，并供有权用户进行确认的功能。</w:t>
      </w:r>
    </w:p>
    <w:p w:rsidR="004D36BA" w:rsidRDefault="0004090F" w:rsidP="004D36BA">
      <w:pPr>
        <w:pStyle w:val="xl31"/>
        <w:widowControl w:val="0"/>
        <w:spacing w:before="0" w:beforeAutospacing="0" w:after="0" w:afterAutospacing="0"/>
        <w:rPr>
          <w:kern w:val="2"/>
        </w:rPr>
      </w:pPr>
      <w:r>
        <w:rPr>
          <w:rFonts w:hint="eastAsia"/>
          <w:noProof/>
          <w:kern w:val="2"/>
        </w:rPr>
        <w:drawing>
          <wp:inline distT="0" distB="0" distL="0" distR="0">
            <wp:extent cx="5267325" cy="2114550"/>
            <wp:effectExtent l="1905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4" cstate="print"/>
                    <a:srcRect/>
                    <a:stretch>
                      <a:fillRect/>
                    </a:stretch>
                  </pic:blipFill>
                  <pic:spPr bwMode="auto">
                    <a:xfrm>
                      <a:off x="0" y="0"/>
                      <a:ext cx="5267325" cy="2114550"/>
                    </a:xfrm>
                    <a:prstGeom prst="rect">
                      <a:avLst/>
                    </a:prstGeom>
                    <a:noFill/>
                    <a:ln w="9525">
                      <a:noFill/>
                      <a:miter lim="800000"/>
                      <a:headEnd/>
                      <a:tailEnd/>
                    </a:ln>
                  </pic:spPr>
                </pic:pic>
              </a:graphicData>
            </a:graphic>
          </wp:inline>
        </w:drawing>
      </w:r>
    </w:p>
    <w:p w:rsidR="004D36BA" w:rsidRDefault="004D36BA" w:rsidP="004D36BA">
      <w:pPr>
        <w:pStyle w:val="xl31"/>
        <w:widowControl w:val="0"/>
        <w:spacing w:before="0" w:beforeAutospacing="0" w:after="0" w:afterAutospacing="0"/>
        <w:jc w:val="center"/>
        <w:rPr>
          <w:kern w:val="2"/>
        </w:rPr>
      </w:pPr>
      <w:r>
        <w:rPr>
          <w:rFonts w:hint="eastAsia"/>
          <w:kern w:val="2"/>
        </w:rPr>
        <w:t>图1.29</w:t>
      </w:r>
    </w:p>
    <w:p w:rsidR="004D36BA" w:rsidRDefault="0004090F" w:rsidP="004D36BA">
      <w:pPr>
        <w:pStyle w:val="xl31"/>
        <w:widowControl w:val="0"/>
        <w:spacing w:before="0" w:beforeAutospacing="0" w:after="0" w:afterAutospacing="0"/>
        <w:jc w:val="center"/>
      </w:pPr>
      <w:r>
        <w:rPr>
          <w:rFonts w:hint="eastAsia"/>
          <w:noProof/>
        </w:rPr>
        <w:lastRenderedPageBreak/>
        <w:drawing>
          <wp:inline distT="0" distB="0" distL="0" distR="0">
            <wp:extent cx="5267325" cy="3495675"/>
            <wp:effectExtent l="1905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5" cstate="print"/>
                    <a:srcRect/>
                    <a:stretch>
                      <a:fillRect/>
                    </a:stretch>
                  </pic:blipFill>
                  <pic:spPr bwMode="auto">
                    <a:xfrm>
                      <a:off x="0" y="0"/>
                      <a:ext cx="5267325" cy="3495675"/>
                    </a:xfrm>
                    <a:prstGeom prst="rect">
                      <a:avLst/>
                    </a:prstGeom>
                    <a:noFill/>
                    <a:ln w="9525">
                      <a:noFill/>
                      <a:miter lim="800000"/>
                      <a:headEnd/>
                      <a:tailEnd/>
                    </a:ln>
                  </pic:spPr>
                </pic:pic>
              </a:graphicData>
            </a:graphic>
          </wp:inline>
        </w:drawing>
      </w:r>
    </w:p>
    <w:p w:rsidR="004D36BA" w:rsidRDefault="004D36BA" w:rsidP="004D36BA">
      <w:pPr>
        <w:pStyle w:val="xl31"/>
        <w:widowControl w:val="0"/>
        <w:spacing w:before="0" w:beforeAutospacing="0" w:after="0" w:afterAutospacing="0"/>
        <w:jc w:val="center"/>
      </w:pPr>
      <w:r>
        <w:rPr>
          <w:rFonts w:hint="eastAsia"/>
        </w:rPr>
        <w:t>图1.30</w:t>
      </w:r>
    </w:p>
    <w:p w:rsidR="004D36BA" w:rsidRDefault="0004090F" w:rsidP="004D36BA">
      <w:pPr>
        <w:pStyle w:val="xl31"/>
        <w:widowControl w:val="0"/>
        <w:spacing w:before="0" w:beforeAutospacing="0" w:after="0" w:afterAutospacing="0"/>
        <w:jc w:val="center"/>
      </w:pPr>
      <w:r>
        <w:rPr>
          <w:rFonts w:hint="eastAsia"/>
          <w:noProof/>
        </w:rPr>
        <w:drawing>
          <wp:inline distT="0" distB="0" distL="0" distR="0">
            <wp:extent cx="5276850" cy="1866900"/>
            <wp:effectExtent l="1905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6" cstate="print"/>
                    <a:srcRect/>
                    <a:stretch>
                      <a:fillRect/>
                    </a:stretch>
                  </pic:blipFill>
                  <pic:spPr bwMode="auto">
                    <a:xfrm>
                      <a:off x="0" y="0"/>
                      <a:ext cx="5276850" cy="1866900"/>
                    </a:xfrm>
                    <a:prstGeom prst="rect">
                      <a:avLst/>
                    </a:prstGeom>
                    <a:noFill/>
                    <a:ln w="9525">
                      <a:noFill/>
                      <a:miter lim="800000"/>
                      <a:headEnd/>
                      <a:tailEnd/>
                    </a:ln>
                  </pic:spPr>
                </pic:pic>
              </a:graphicData>
            </a:graphic>
          </wp:inline>
        </w:drawing>
      </w:r>
    </w:p>
    <w:p w:rsidR="004D36BA" w:rsidRDefault="004D36BA" w:rsidP="004D36BA">
      <w:pPr>
        <w:pStyle w:val="xl31"/>
        <w:widowControl w:val="0"/>
        <w:spacing w:before="0" w:beforeAutospacing="0" w:after="0" w:afterAutospacing="0"/>
        <w:jc w:val="center"/>
      </w:pPr>
      <w:r>
        <w:rPr>
          <w:rFonts w:hint="eastAsia"/>
        </w:rPr>
        <w:t>图1.31</w:t>
      </w:r>
    </w:p>
    <w:p w:rsidR="004D36BA" w:rsidRDefault="0004090F" w:rsidP="004D36BA">
      <w:pPr>
        <w:pStyle w:val="xl31"/>
        <w:widowControl w:val="0"/>
        <w:spacing w:before="0" w:beforeAutospacing="0" w:after="0" w:afterAutospacing="0"/>
        <w:jc w:val="center"/>
      </w:pPr>
      <w:r>
        <w:rPr>
          <w:rFonts w:hint="eastAsia"/>
          <w:noProof/>
        </w:rPr>
        <w:lastRenderedPageBreak/>
        <w:drawing>
          <wp:inline distT="0" distB="0" distL="0" distR="0">
            <wp:extent cx="5267325" cy="3886200"/>
            <wp:effectExtent l="1905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7" cstate="print"/>
                    <a:srcRect/>
                    <a:stretch>
                      <a:fillRect/>
                    </a:stretch>
                  </pic:blipFill>
                  <pic:spPr bwMode="auto">
                    <a:xfrm>
                      <a:off x="0" y="0"/>
                      <a:ext cx="5267325" cy="3886200"/>
                    </a:xfrm>
                    <a:prstGeom prst="rect">
                      <a:avLst/>
                    </a:prstGeom>
                    <a:noFill/>
                    <a:ln w="9525">
                      <a:noFill/>
                      <a:miter lim="800000"/>
                      <a:headEnd/>
                      <a:tailEnd/>
                    </a:ln>
                  </pic:spPr>
                </pic:pic>
              </a:graphicData>
            </a:graphic>
          </wp:inline>
        </w:drawing>
      </w:r>
    </w:p>
    <w:p w:rsidR="004D36BA" w:rsidRDefault="004D36BA" w:rsidP="004D36BA">
      <w:pPr>
        <w:pStyle w:val="xl31"/>
        <w:widowControl w:val="0"/>
        <w:spacing w:before="0" w:beforeAutospacing="0" w:after="0" w:afterAutospacing="0"/>
        <w:jc w:val="center"/>
        <w:rPr>
          <w:kern w:val="2"/>
        </w:rPr>
      </w:pPr>
      <w:r>
        <w:rPr>
          <w:rFonts w:hint="eastAsia"/>
        </w:rPr>
        <w:t>图1.32</w:t>
      </w:r>
    </w:p>
    <w:p w:rsidR="004D36BA" w:rsidRDefault="004D36BA" w:rsidP="004D36BA">
      <w:pPr>
        <w:pStyle w:val="6"/>
        <w:spacing w:line="360" w:lineRule="auto"/>
        <w:rPr>
          <w:rFonts w:ascii="宋体" w:eastAsia="宋体" w:hAnsi="宋体"/>
        </w:rPr>
      </w:pPr>
      <w:bookmarkStart w:id="863" w:name="_Toc173674880"/>
      <w:r>
        <w:rPr>
          <w:rFonts w:ascii="宋体" w:eastAsia="宋体" w:hAnsi="宋体" w:hint="eastAsia"/>
        </w:rPr>
        <w:t>（二）术语解释及参数说明</w:t>
      </w:r>
      <w:bookmarkEnd w:id="86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64"/>
        <w:gridCol w:w="6658"/>
      </w:tblGrid>
      <w:tr w:rsidR="004D36BA">
        <w:tc>
          <w:tcPr>
            <w:tcW w:w="1864" w:type="dxa"/>
          </w:tcPr>
          <w:p w:rsidR="004D36BA" w:rsidRDefault="004D36BA" w:rsidP="004D36BA">
            <w:pPr>
              <w:tabs>
                <w:tab w:val="left" w:pos="540"/>
              </w:tabs>
              <w:rPr>
                <w:rFonts w:ascii="宋体" w:hAnsi="宋体"/>
              </w:rPr>
            </w:pPr>
            <w:r>
              <w:rPr>
                <w:rFonts w:ascii="宋体" w:hAnsi="宋体" w:hint="eastAsia"/>
              </w:rPr>
              <w:t>经办机构</w:t>
            </w:r>
          </w:p>
        </w:tc>
        <w:tc>
          <w:tcPr>
            <w:tcW w:w="6658" w:type="dxa"/>
          </w:tcPr>
          <w:p w:rsidR="004D36BA" w:rsidRDefault="004D36BA" w:rsidP="004D36BA">
            <w:pPr>
              <w:tabs>
                <w:tab w:val="left" w:pos="72"/>
              </w:tabs>
              <w:rPr>
                <w:rFonts w:ascii="宋体" w:hAnsi="宋体"/>
              </w:rPr>
            </w:pPr>
            <w:r>
              <w:rPr>
                <w:rFonts w:ascii="宋体" w:hAnsi="宋体" w:hint="eastAsia"/>
              </w:rPr>
              <w:t>业务发生机构，不输入默认为本级及下级</w:t>
            </w:r>
          </w:p>
        </w:tc>
      </w:tr>
      <w:tr w:rsidR="004D36BA">
        <w:tc>
          <w:tcPr>
            <w:tcW w:w="1864" w:type="dxa"/>
          </w:tcPr>
          <w:p w:rsidR="004D36BA" w:rsidRDefault="004D36BA" w:rsidP="004D36BA">
            <w:pPr>
              <w:tabs>
                <w:tab w:val="left" w:pos="540"/>
              </w:tabs>
              <w:rPr>
                <w:rFonts w:ascii="宋体" w:hAnsi="宋体"/>
              </w:rPr>
            </w:pPr>
            <w:r>
              <w:rPr>
                <w:rFonts w:ascii="宋体" w:hAnsi="宋体" w:hint="eastAsia"/>
              </w:rPr>
              <w:t>确认标志</w:t>
            </w:r>
          </w:p>
        </w:tc>
        <w:tc>
          <w:tcPr>
            <w:tcW w:w="6658" w:type="dxa"/>
          </w:tcPr>
          <w:p w:rsidR="004D36BA" w:rsidRDefault="004D36BA" w:rsidP="004D36BA">
            <w:pPr>
              <w:tabs>
                <w:tab w:val="left" w:pos="72"/>
              </w:tabs>
              <w:rPr>
                <w:rFonts w:ascii="宋体" w:hAnsi="宋体"/>
              </w:rPr>
            </w:pPr>
            <w:r>
              <w:rPr>
                <w:rFonts w:ascii="宋体" w:hAnsi="宋体" w:hint="eastAsia"/>
              </w:rPr>
              <w:t>Y：已经确认，N：未确认，不输入，查询全部交易</w:t>
            </w:r>
          </w:p>
        </w:tc>
      </w:tr>
      <w:tr w:rsidR="004D36BA">
        <w:tc>
          <w:tcPr>
            <w:tcW w:w="1864" w:type="dxa"/>
          </w:tcPr>
          <w:p w:rsidR="004D36BA" w:rsidRDefault="004D36BA" w:rsidP="004D36BA">
            <w:pPr>
              <w:tabs>
                <w:tab w:val="left" w:pos="540"/>
              </w:tabs>
              <w:rPr>
                <w:rFonts w:ascii="宋体" w:hAnsi="宋体"/>
              </w:rPr>
            </w:pPr>
            <w:r>
              <w:rPr>
                <w:rFonts w:ascii="宋体" w:hAnsi="宋体" w:hint="eastAsia"/>
              </w:rPr>
              <w:t>户口号</w:t>
            </w:r>
          </w:p>
        </w:tc>
        <w:tc>
          <w:tcPr>
            <w:tcW w:w="6658" w:type="dxa"/>
          </w:tcPr>
          <w:p w:rsidR="004D36BA" w:rsidRDefault="004D36BA" w:rsidP="004D36BA">
            <w:pPr>
              <w:tabs>
                <w:tab w:val="left" w:pos="72"/>
              </w:tabs>
              <w:rPr>
                <w:rFonts w:ascii="宋体" w:hAnsi="宋体"/>
              </w:rPr>
            </w:pPr>
            <w:r>
              <w:rPr>
                <w:rFonts w:ascii="宋体" w:hAnsi="宋体" w:hint="eastAsia"/>
              </w:rPr>
              <w:t>交易对应的户口号，便于按照报备资料输入进行确认。</w:t>
            </w:r>
          </w:p>
        </w:tc>
      </w:tr>
      <w:tr w:rsidR="004D36BA">
        <w:tc>
          <w:tcPr>
            <w:tcW w:w="1864" w:type="dxa"/>
          </w:tcPr>
          <w:p w:rsidR="004D36BA" w:rsidRDefault="004D36BA" w:rsidP="004D36BA">
            <w:pPr>
              <w:tabs>
                <w:tab w:val="left" w:pos="540"/>
              </w:tabs>
              <w:rPr>
                <w:rFonts w:ascii="宋体" w:hAnsi="宋体"/>
              </w:rPr>
            </w:pPr>
            <w:r>
              <w:rPr>
                <w:rFonts w:ascii="宋体" w:hAnsi="宋体" w:hint="eastAsia"/>
              </w:rPr>
              <w:t>交易币种</w:t>
            </w:r>
          </w:p>
        </w:tc>
        <w:tc>
          <w:tcPr>
            <w:tcW w:w="6658" w:type="dxa"/>
          </w:tcPr>
          <w:p w:rsidR="004D36BA" w:rsidRDefault="004D36BA" w:rsidP="004D36BA">
            <w:pPr>
              <w:tabs>
                <w:tab w:val="left" w:pos="72"/>
              </w:tabs>
              <w:rPr>
                <w:rFonts w:ascii="宋体" w:hAnsi="宋体"/>
              </w:rPr>
            </w:pPr>
            <w:r>
              <w:rPr>
                <w:rFonts w:ascii="宋体" w:hAnsi="宋体" w:hint="eastAsia"/>
              </w:rPr>
              <w:t>存取现币种</w:t>
            </w:r>
          </w:p>
        </w:tc>
      </w:tr>
      <w:tr w:rsidR="004D36BA">
        <w:tc>
          <w:tcPr>
            <w:tcW w:w="1864" w:type="dxa"/>
          </w:tcPr>
          <w:p w:rsidR="004D36BA" w:rsidRDefault="004D36BA" w:rsidP="004D36BA">
            <w:pPr>
              <w:tabs>
                <w:tab w:val="left" w:pos="540"/>
              </w:tabs>
              <w:rPr>
                <w:rFonts w:ascii="宋体" w:hAnsi="宋体"/>
              </w:rPr>
            </w:pPr>
            <w:r>
              <w:rPr>
                <w:rFonts w:ascii="宋体" w:hAnsi="宋体" w:hint="eastAsia"/>
              </w:rPr>
              <w:t>起始日期</w:t>
            </w:r>
          </w:p>
        </w:tc>
        <w:tc>
          <w:tcPr>
            <w:tcW w:w="6658" w:type="dxa"/>
          </w:tcPr>
          <w:p w:rsidR="004D36BA" w:rsidRDefault="004D36BA" w:rsidP="004D36BA">
            <w:pPr>
              <w:tabs>
                <w:tab w:val="left" w:pos="72"/>
              </w:tabs>
              <w:rPr>
                <w:rFonts w:ascii="宋体" w:hAnsi="宋体"/>
              </w:rPr>
            </w:pPr>
            <w:r>
              <w:rPr>
                <w:rFonts w:ascii="宋体" w:hAnsi="宋体" w:hint="eastAsia"/>
              </w:rPr>
              <w:t>默认为当日</w:t>
            </w:r>
          </w:p>
        </w:tc>
      </w:tr>
      <w:tr w:rsidR="004D36BA">
        <w:tc>
          <w:tcPr>
            <w:tcW w:w="1864" w:type="dxa"/>
          </w:tcPr>
          <w:p w:rsidR="004D36BA" w:rsidRDefault="004D36BA" w:rsidP="004D36BA">
            <w:pPr>
              <w:tabs>
                <w:tab w:val="left" w:pos="540"/>
              </w:tabs>
              <w:rPr>
                <w:rFonts w:ascii="宋体" w:hAnsi="宋体"/>
              </w:rPr>
            </w:pPr>
            <w:r>
              <w:rPr>
                <w:rFonts w:ascii="宋体" w:hAnsi="宋体" w:hint="eastAsia"/>
              </w:rPr>
              <w:t>结束日期</w:t>
            </w:r>
          </w:p>
        </w:tc>
        <w:tc>
          <w:tcPr>
            <w:tcW w:w="6658" w:type="dxa"/>
          </w:tcPr>
          <w:p w:rsidR="004D36BA" w:rsidRDefault="004D36BA" w:rsidP="004D36BA">
            <w:pPr>
              <w:tabs>
                <w:tab w:val="left" w:pos="72"/>
              </w:tabs>
              <w:rPr>
                <w:rFonts w:ascii="宋体" w:hAnsi="宋体"/>
              </w:rPr>
            </w:pPr>
            <w:r>
              <w:rPr>
                <w:rFonts w:ascii="宋体" w:hAnsi="宋体" w:hint="eastAsia"/>
              </w:rPr>
              <w:t>默认为当日</w:t>
            </w:r>
          </w:p>
        </w:tc>
      </w:tr>
    </w:tbl>
    <w:p w:rsidR="004D36BA" w:rsidRDefault="004D36BA" w:rsidP="004D36BA">
      <w:pPr>
        <w:pStyle w:val="6"/>
        <w:spacing w:line="360" w:lineRule="auto"/>
        <w:rPr>
          <w:rFonts w:ascii="宋体" w:eastAsia="宋体" w:hAnsi="宋体"/>
        </w:rPr>
      </w:pPr>
      <w:bookmarkStart w:id="864" w:name="_Toc173674881"/>
      <w:r>
        <w:rPr>
          <w:rFonts w:ascii="宋体" w:eastAsia="宋体" w:hAnsi="宋体" w:hint="eastAsia"/>
        </w:rPr>
        <w:t>（三）操作步骤</w:t>
      </w:r>
      <w:bookmarkEnd w:id="8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840"/>
      </w:tblGrid>
      <w:tr w:rsidR="004D36BA">
        <w:tc>
          <w:tcPr>
            <w:tcW w:w="1548" w:type="dxa"/>
          </w:tcPr>
          <w:p w:rsidR="004D36BA" w:rsidRDefault="004D36BA" w:rsidP="004D36BA">
            <w:pPr>
              <w:pStyle w:val="a4"/>
              <w:rPr>
                <w:rFonts w:ascii="宋体" w:hAnsi="宋体"/>
              </w:rPr>
            </w:pPr>
            <w:r>
              <w:rPr>
                <w:rFonts w:ascii="宋体" w:hAnsi="宋体" w:hint="eastAsia"/>
              </w:rPr>
              <w:t>1.</w:t>
            </w:r>
          </w:p>
        </w:tc>
        <w:tc>
          <w:tcPr>
            <w:tcW w:w="6840" w:type="dxa"/>
          </w:tcPr>
          <w:p w:rsidR="004D36BA" w:rsidRDefault="004D36BA" w:rsidP="004D36BA">
            <w:pPr>
              <w:rPr>
                <w:rFonts w:ascii="宋体" w:hAnsi="宋体"/>
              </w:rPr>
            </w:pPr>
            <w:r>
              <w:rPr>
                <w:rFonts w:ascii="宋体" w:hAnsi="宋体" w:hint="eastAsia"/>
              </w:rPr>
              <w:t>在业务代码栏输入“2389”后回车，或选择“现金凭证”→“现金查询”→“大额远程控制查询”操作。</w:t>
            </w:r>
          </w:p>
        </w:tc>
      </w:tr>
      <w:tr w:rsidR="004D36BA">
        <w:tc>
          <w:tcPr>
            <w:tcW w:w="1548" w:type="dxa"/>
          </w:tcPr>
          <w:p w:rsidR="004D36BA" w:rsidRDefault="004D36BA" w:rsidP="004D36BA">
            <w:pPr>
              <w:pStyle w:val="a4"/>
              <w:rPr>
                <w:rFonts w:ascii="宋体" w:hAnsi="宋体"/>
              </w:rPr>
            </w:pPr>
            <w:r>
              <w:rPr>
                <w:rFonts w:ascii="宋体" w:hAnsi="宋体" w:hint="eastAsia"/>
              </w:rPr>
              <w:t>2.查询</w:t>
            </w:r>
          </w:p>
        </w:tc>
        <w:tc>
          <w:tcPr>
            <w:tcW w:w="6840" w:type="dxa"/>
          </w:tcPr>
          <w:p w:rsidR="004D36BA" w:rsidRDefault="004D36BA" w:rsidP="004D36BA">
            <w:pPr>
              <w:rPr>
                <w:rFonts w:ascii="宋体" w:hAnsi="宋体"/>
              </w:rPr>
            </w:pPr>
            <w:r>
              <w:rPr>
                <w:rFonts w:ascii="宋体" w:hAnsi="宋体" w:hint="eastAsia"/>
              </w:rPr>
              <w:t>输入查询条件或直接选择：查询。系统显示符合条件的交易记录</w:t>
            </w:r>
          </w:p>
        </w:tc>
      </w:tr>
      <w:tr w:rsidR="004D36BA">
        <w:tc>
          <w:tcPr>
            <w:tcW w:w="1548" w:type="dxa"/>
          </w:tcPr>
          <w:p w:rsidR="004D36BA" w:rsidRDefault="004D36BA" w:rsidP="004D36BA">
            <w:pPr>
              <w:pStyle w:val="a4"/>
              <w:rPr>
                <w:rFonts w:ascii="宋体" w:hAnsi="宋体"/>
              </w:rPr>
            </w:pPr>
            <w:r>
              <w:rPr>
                <w:rFonts w:ascii="宋体" w:hAnsi="宋体" w:hint="eastAsia"/>
              </w:rPr>
              <w:t>3.显示明细</w:t>
            </w:r>
          </w:p>
        </w:tc>
        <w:tc>
          <w:tcPr>
            <w:tcW w:w="6840" w:type="dxa"/>
          </w:tcPr>
          <w:p w:rsidR="004D36BA" w:rsidRDefault="004D36BA" w:rsidP="004D36BA">
            <w:pPr>
              <w:rPr>
                <w:rFonts w:ascii="宋体" w:hAnsi="宋体"/>
              </w:rPr>
            </w:pPr>
            <w:r>
              <w:rPr>
                <w:rFonts w:ascii="宋体" w:hAnsi="宋体" w:hint="eastAsia"/>
              </w:rPr>
              <w:t>选定一条记录，点击“明细”，系统展示此笔交易的明细（图1.30）</w:t>
            </w:r>
          </w:p>
        </w:tc>
      </w:tr>
      <w:tr w:rsidR="004D36BA">
        <w:tc>
          <w:tcPr>
            <w:tcW w:w="1548" w:type="dxa"/>
          </w:tcPr>
          <w:p w:rsidR="004D36BA" w:rsidRDefault="004D36BA" w:rsidP="004D36BA">
            <w:pPr>
              <w:pStyle w:val="a4"/>
              <w:rPr>
                <w:rFonts w:ascii="宋体" w:hAnsi="宋体"/>
              </w:rPr>
            </w:pPr>
            <w:r>
              <w:rPr>
                <w:rFonts w:ascii="宋体" w:hAnsi="宋体" w:hint="eastAsia"/>
              </w:rPr>
              <w:t>4.显示交易</w:t>
            </w:r>
            <w:r>
              <w:rPr>
                <w:rFonts w:ascii="宋体" w:hAnsi="宋体" w:hint="eastAsia"/>
              </w:rPr>
              <w:lastRenderedPageBreak/>
              <w:t>记录</w:t>
            </w:r>
          </w:p>
        </w:tc>
        <w:tc>
          <w:tcPr>
            <w:tcW w:w="6840" w:type="dxa"/>
          </w:tcPr>
          <w:p w:rsidR="004D36BA" w:rsidRDefault="004D36BA" w:rsidP="004D36BA">
            <w:pPr>
              <w:rPr>
                <w:rFonts w:ascii="宋体" w:hAnsi="宋体"/>
              </w:rPr>
            </w:pPr>
            <w:r>
              <w:rPr>
                <w:rFonts w:ascii="宋体" w:hAnsi="宋体" w:hint="eastAsia"/>
              </w:rPr>
              <w:lastRenderedPageBreak/>
              <w:t>点击“交易记录”，系统展示此账户当日的交易记录。</w:t>
            </w:r>
          </w:p>
        </w:tc>
      </w:tr>
      <w:tr w:rsidR="004D36BA">
        <w:tc>
          <w:tcPr>
            <w:tcW w:w="1548" w:type="dxa"/>
          </w:tcPr>
          <w:p w:rsidR="004D36BA" w:rsidRDefault="004D36BA" w:rsidP="004D36BA">
            <w:pPr>
              <w:pStyle w:val="a4"/>
              <w:rPr>
                <w:rFonts w:ascii="宋体" w:hAnsi="宋体"/>
              </w:rPr>
            </w:pPr>
            <w:r>
              <w:rPr>
                <w:rFonts w:ascii="宋体" w:hAnsi="宋体" w:hint="eastAsia"/>
              </w:rPr>
              <w:lastRenderedPageBreak/>
              <w:t>5.确认</w:t>
            </w:r>
          </w:p>
        </w:tc>
        <w:tc>
          <w:tcPr>
            <w:tcW w:w="6840" w:type="dxa"/>
          </w:tcPr>
          <w:p w:rsidR="004D36BA" w:rsidRDefault="004D36BA" w:rsidP="004D36BA">
            <w:pPr>
              <w:rPr>
                <w:rFonts w:ascii="宋体" w:hAnsi="宋体"/>
              </w:rPr>
            </w:pPr>
            <w:r>
              <w:rPr>
                <w:rFonts w:ascii="宋体" w:hAnsi="宋体" w:hint="eastAsia"/>
              </w:rPr>
              <w:t>根据符合条件的材料，选定一条交易记录，点击“确认（7）”，进入交易确认画面。</w:t>
            </w:r>
          </w:p>
        </w:tc>
      </w:tr>
      <w:tr w:rsidR="004D36BA">
        <w:tc>
          <w:tcPr>
            <w:tcW w:w="1548" w:type="dxa"/>
          </w:tcPr>
          <w:p w:rsidR="004D36BA" w:rsidRDefault="004D36BA" w:rsidP="004D36BA">
            <w:pPr>
              <w:pStyle w:val="a4"/>
              <w:rPr>
                <w:rFonts w:ascii="宋体" w:hAnsi="宋体"/>
              </w:rPr>
            </w:pPr>
            <w:r>
              <w:rPr>
                <w:rFonts w:ascii="宋体" w:hAnsi="宋体" w:hint="eastAsia"/>
              </w:rPr>
              <w:t>6.</w:t>
            </w:r>
          </w:p>
        </w:tc>
        <w:tc>
          <w:tcPr>
            <w:tcW w:w="6840" w:type="dxa"/>
          </w:tcPr>
          <w:p w:rsidR="004D36BA" w:rsidRDefault="004D36BA" w:rsidP="004D36BA">
            <w:pPr>
              <w:rPr>
                <w:rFonts w:ascii="宋体" w:hAnsi="宋体"/>
              </w:rPr>
            </w:pPr>
            <w:r>
              <w:rPr>
                <w:rFonts w:ascii="宋体" w:hAnsi="宋体" w:hint="eastAsia"/>
              </w:rPr>
              <w:t>点击“确定（1</w:t>
            </w:r>
            <w:r>
              <w:rPr>
                <w:rFonts w:ascii="宋体" w:hAnsi="宋体"/>
              </w:rPr>
              <w:t>）</w:t>
            </w:r>
            <w:r>
              <w:rPr>
                <w:rFonts w:ascii="宋体" w:hAnsi="宋体" w:hint="eastAsia"/>
              </w:rPr>
              <w:t>”，确认此笔交易。此交易的确认标志变更为“是”。</w:t>
            </w:r>
          </w:p>
        </w:tc>
      </w:tr>
    </w:tbl>
    <w:p w:rsidR="004D36BA" w:rsidRDefault="004D36BA" w:rsidP="004D36BA">
      <w:pPr>
        <w:ind w:firstLineChars="200" w:firstLine="480"/>
        <w:rPr>
          <w:rFonts w:ascii="宋体" w:hAnsi="宋体"/>
        </w:rPr>
      </w:pPr>
    </w:p>
    <w:p w:rsidR="004D36BA" w:rsidRDefault="004D36BA" w:rsidP="004D36BA">
      <w:pPr>
        <w:pStyle w:val="5"/>
        <w:rPr>
          <w:rFonts w:ascii="宋体" w:hAnsi="宋体"/>
        </w:rPr>
      </w:pPr>
      <w:bookmarkStart w:id="865" w:name="_Toc173674882"/>
      <w:bookmarkStart w:id="866" w:name="_Toc183918029"/>
      <w:r>
        <w:rPr>
          <w:rFonts w:ascii="宋体" w:hAnsi="宋体" w:hint="eastAsia"/>
        </w:rPr>
        <w:t>十七、现金调缴下级查询（业务代码2391）</w:t>
      </w:r>
      <w:bookmarkEnd w:id="865"/>
      <w:bookmarkEnd w:id="866"/>
    </w:p>
    <w:p w:rsidR="004D36BA" w:rsidRDefault="004D36BA" w:rsidP="004D36BA">
      <w:pPr>
        <w:pStyle w:val="32"/>
        <w:adjustRightInd/>
        <w:snapToGrid/>
        <w:rPr>
          <w:rFonts w:ascii="宋体"/>
        </w:rPr>
      </w:pPr>
      <w:r>
        <w:rPr>
          <w:rFonts w:ascii="宋体" w:hint="eastAsia"/>
        </w:rPr>
        <w:t>查询本级及下级机构的现金调缴业务情况，用于分行监控调缴业务是否异常。</w:t>
      </w:r>
    </w:p>
    <w:p w:rsidR="004D36BA" w:rsidRDefault="004D36BA" w:rsidP="004D36BA">
      <w:pPr>
        <w:pStyle w:val="5"/>
        <w:rPr>
          <w:rFonts w:ascii="宋体" w:hAnsi="宋体"/>
        </w:rPr>
      </w:pPr>
      <w:bookmarkStart w:id="867" w:name="_Toc173674883"/>
      <w:bookmarkStart w:id="868" w:name="_Toc183918030"/>
      <w:r>
        <w:rPr>
          <w:rFonts w:ascii="宋体" w:hAnsi="宋体" w:hint="eastAsia"/>
        </w:rPr>
        <w:t>十八、下级机构现金预警信息查询（业务代码2391）</w:t>
      </w:r>
      <w:bookmarkEnd w:id="867"/>
      <w:bookmarkEnd w:id="868"/>
    </w:p>
    <w:p w:rsidR="004D36BA" w:rsidRDefault="004D36BA" w:rsidP="004D36BA">
      <w:pPr>
        <w:pStyle w:val="32"/>
        <w:adjustRightInd/>
        <w:snapToGrid/>
        <w:rPr>
          <w:rFonts w:ascii="宋体"/>
        </w:rPr>
      </w:pPr>
      <w:r>
        <w:rPr>
          <w:rFonts w:ascii="宋体" w:hint="eastAsia"/>
        </w:rPr>
        <w:t>查询本级及下级机构的现金预警信息，用于分行监控网点尾箱库存超限情况。</w:t>
      </w:r>
    </w:p>
    <w:p w:rsidR="004D36BA" w:rsidRDefault="004D36BA" w:rsidP="004D36BA">
      <w:pPr>
        <w:pStyle w:val="5"/>
        <w:rPr>
          <w:rFonts w:ascii="宋体" w:hAnsi="宋体"/>
        </w:rPr>
      </w:pPr>
      <w:bookmarkStart w:id="869" w:name="_Toc173674884"/>
      <w:bookmarkStart w:id="870" w:name="_Toc183918031"/>
      <w:r>
        <w:rPr>
          <w:rFonts w:ascii="宋体" w:hAnsi="宋体" w:hint="eastAsia"/>
        </w:rPr>
        <w:t>十九、下级机构现金业务待办事宜查询（业务代码2391）</w:t>
      </w:r>
      <w:bookmarkEnd w:id="869"/>
      <w:bookmarkEnd w:id="870"/>
    </w:p>
    <w:p w:rsidR="004D36BA" w:rsidRDefault="004D36BA" w:rsidP="004D36BA">
      <w:pPr>
        <w:pStyle w:val="32"/>
        <w:adjustRightInd/>
        <w:snapToGrid/>
        <w:rPr>
          <w:rFonts w:ascii="宋体"/>
        </w:rPr>
      </w:pPr>
      <w:r>
        <w:rPr>
          <w:rFonts w:ascii="宋体" w:hint="eastAsia"/>
        </w:rPr>
        <w:t>查询本级及下级机构的未完成现金业务，用于分行监控未完成现金业务情况。</w:t>
      </w:r>
    </w:p>
    <w:p w:rsidR="004D36BA" w:rsidRDefault="004D36BA" w:rsidP="004D36BA">
      <w:pPr>
        <w:pStyle w:val="5"/>
        <w:rPr>
          <w:rFonts w:ascii="宋体" w:hAnsi="宋体"/>
        </w:rPr>
      </w:pPr>
      <w:bookmarkStart w:id="871" w:name="_Toc173674885"/>
      <w:bookmarkStart w:id="872" w:name="_Toc183918032"/>
      <w:r>
        <w:rPr>
          <w:rFonts w:ascii="宋体" w:hAnsi="宋体" w:hint="eastAsia"/>
        </w:rPr>
        <w:t>二十、现金收付历史交易查询（业务代码2408）</w:t>
      </w:r>
      <w:bookmarkEnd w:id="871"/>
      <w:bookmarkEnd w:id="872"/>
    </w:p>
    <w:p w:rsidR="004D36BA" w:rsidRDefault="004D36BA" w:rsidP="004D36BA">
      <w:pPr>
        <w:ind w:firstLineChars="200" w:firstLine="480"/>
        <w:rPr>
          <w:rFonts w:ascii="宋体" w:hAnsi="宋体"/>
        </w:rPr>
      </w:pPr>
      <w:r>
        <w:rPr>
          <w:rFonts w:ascii="宋体" w:hAnsi="宋体" w:hint="eastAsia"/>
        </w:rPr>
        <w:t>查询本机构因时间超过规定期限，而转入历史交易库存放的现金收付交易。查询操作同“现金收付综合查询（操作码2008）”。</w:t>
      </w:r>
    </w:p>
    <w:p w:rsidR="004D36BA" w:rsidRPr="004D36BA" w:rsidRDefault="004D36BA" w:rsidP="004D36BA">
      <w:pPr>
        <w:sectPr w:rsidR="004D36BA" w:rsidRPr="004D36BA">
          <w:footerReference w:type="even" r:id="rId198"/>
          <w:pgSz w:w="11906" w:h="16838"/>
          <w:pgMar w:top="1440" w:right="1800" w:bottom="1440" w:left="1800" w:header="851" w:footer="992" w:gutter="0"/>
          <w:cols w:space="425"/>
          <w:docGrid w:type="lines" w:linePitch="312"/>
        </w:sectPr>
      </w:pPr>
    </w:p>
    <w:p w:rsidR="004A1DF5" w:rsidRDefault="004A1DF5" w:rsidP="0004090F">
      <w:pPr>
        <w:pStyle w:val="30"/>
      </w:pPr>
      <w:bookmarkStart w:id="873" w:name="_Toc86577317"/>
      <w:bookmarkStart w:id="874" w:name="_Toc186273586"/>
      <w:bookmarkEnd w:id="127"/>
      <w:r>
        <w:rPr>
          <w:rFonts w:hint="eastAsia"/>
        </w:rPr>
        <w:lastRenderedPageBreak/>
        <w:t>第四章</w:t>
      </w:r>
      <w:r>
        <w:rPr>
          <w:rFonts w:hint="eastAsia"/>
        </w:rPr>
        <w:t xml:space="preserve">  </w:t>
      </w:r>
      <w:r>
        <w:rPr>
          <w:rFonts w:hint="eastAsia"/>
        </w:rPr>
        <w:t>凭证业务</w:t>
      </w:r>
      <w:bookmarkEnd w:id="873"/>
      <w:bookmarkEnd w:id="874"/>
    </w:p>
    <w:p w:rsidR="004A1DF5" w:rsidRDefault="004A1DF5">
      <w:pPr>
        <w:adjustRightInd w:val="0"/>
        <w:snapToGrid w:val="0"/>
        <w:ind w:firstLineChars="200" w:firstLine="480"/>
        <w:rPr>
          <w:rFonts w:ascii="宋体" w:hAnsi="宋体"/>
        </w:rPr>
      </w:pPr>
      <w:r>
        <w:rPr>
          <w:rFonts w:ascii="宋体" w:hAnsi="宋体" w:hint="eastAsia"/>
        </w:rPr>
        <w:t>凭证业务是核心业务系统的公共支持部分，目前主要实现了重要空白凭证从预定到销毁的全过程记录和控制，并为其他相关系统使用凭证提供了支持。</w:t>
      </w:r>
    </w:p>
    <w:p w:rsidR="004A1DF5" w:rsidRDefault="004A1DF5">
      <w:pPr>
        <w:adjustRightInd w:val="0"/>
        <w:snapToGrid w:val="0"/>
        <w:ind w:firstLineChars="200" w:firstLine="480"/>
        <w:rPr>
          <w:rFonts w:ascii="宋体" w:hAnsi="宋体"/>
        </w:rPr>
      </w:pPr>
      <w:r>
        <w:rPr>
          <w:rFonts w:ascii="宋体" w:hAnsi="宋体" w:hint="eastAsia"/>
        </w:rPr>
        <w:t>本章共包括五小节，分别介绍了凭证管理、网点凭证业务、柜员凭证业务、凭证特殊业务、制卡管理的具体操作。</w:t>
      </w:r>
    </w:p>
    <w:p w:rsidR="004A1DF5" w:rsidRDefault="004A1DF5">
      <w:pPr>
        <w:pStyle w:val="32"/>
        <w:spacing w:line="360" w:lineRule="auto"/>
        <w:ind w:firstLineChars="200" w:firstLine="480"/>
        <w:rPr>
          <w:rFonts w:ascii="宋体" w:hAnsi="宋体"/>
          <w:sz w:val="24"/>
        </w:rPr>
      </w:pPr>
      <w:r>
        <w:rPr>
          <w:rFonts w:ascii="宋体" w:hAnsi="宋体" w:hint="eastAsia"/>
          <w:sz w:val="24"/>
        </w:rPr>
        <w:t>在现实的业务环境中，一份凭证在不同的“时期”所起的作用是以不同的“状态”在凭证系统中来描述的，也就是凭证状态。在凭证系统中，凭证状态是通过介质状态和流转状态的不同组合来综合反映的。以下是凭证状态一览表：</w:t>
      </w:r>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BF"/>
      </w:tblPr>
      <w:tblGrid>
        <w:gridCol w:w="1420"/>
        <w:gridCol w:w="1420"/>
        <w:gridCol w:w="1421"/>
        <w:gridCol w:w="1420"/>
        <w:gridCol w:w="1420"/>
        <w:gridCol w:w="1421"/>
      </w:tblGrid>
      <w:tr w:rsidR="004A1DF5">
        <w:trPr>
          <w:cantSplit/>
          <w:trHeight w:val="749"/>
        </w:trPr>
        <w:tc>
          <w:tcPr>
            <w:tcW w:w="833" w:type="pct"/>
            <w:tcBorders>
              <w:bottom w:val="single" w:sz="12" w:space="0" w:color="000000"/>
              <w:tl2br w:val="single" w:sz="6" w:space="0" w:color="000000"/>
            </w:tcBorders>
            <w:vAlign w:val="bottom"/>
          </w:tcPr>
          <w:p w:rsidR="004A1DF5" w:rsidRDefault="004A1DF5">
            <w:pPr>
              <w:adjustRightInd w:val="0"/>
              <w:snapToGrid w:val="0"/>
              <w:rPr>
                <w:rFonts w:ascii="宋体" w:hAnsi="宋体"/>
                <w:sz w:val="21"/>
              </w:rPr>
            </w:pPr>
            <w:r>
              <w:rPr>
                <w:rFonts w:ascii="宋体" w:hAnsi="宋体" w:hint="eastAsia"/>
                <w:sz w:val="21"/>
              </w:rPr>
              <w:t xml:space="preserve">流转   </w:t>
            </w:r>
            <w:r>
              <w:rPr>
                <w:rFonts w:ascii="宋体" w:hAnsi="宋体" w:hint="eastAsia"/>
                <w:position w:val="20"/>
                <w:sz w:val="21"/>
              </w:rPr>
              <w:t>介质</w:t>
            </w:r>
          </w:p>
        </w:tc>
        <w:tc>
          <w:tcPr>
            <w:tcW w:w="833" w:type="pct"/>
            <w:tcBorders>
              <w:bottom w:val="single" w:sz="12" w:space="0" w:color="000000"/>
            </w:tcBorders>
            <w:vAlign w:val="center"/>
          </w:tcPr>
          <w:p w:rsidR="004A1DF5" w:rsidRDefault="004A1DF5">
            <w:pPr>
              <w:jc w:val="center"/>
              <w:rPr>
                <w:rFonts w:ascii="宋体" w:hAnsi="宋体"/>
                <w:sz w:val="21"/>
              </w:rPr>
            </w:pPr>
            <w:r>
              <w:rPr>
                <w:rFonts w:ascii="宋体" w:hAnsi="宋体" w:hint="eastAsia"/>
                <w:sz w:val="21"/>
              </w:rPr>
              <w:t>可用凭证U</w:t>
            </w:r>
          </w:p>
        </w:tc>
        <w:tc>
          <w:tcPr>
            <w:tcW w:w="834" w:type="pct"/>
            <w:tcBorders>
              <w:bottom w:val="single" w:sz="12" w:space="0" w:color="000000"/>
            </w:tcBorders>
            <w:vAlign w:val="center"/>
          </w:tcPr>
          <w:p w:rsidR="004A1DF5" w:rsidRDefault="004A1DF5">
            <w:pPr>
              <w:jc w:val="center"/>
              <w:rPr>
                <w:rFonts w:ascii="宋体" w:hAnsi="宋体"/>
                <w:sz w:val="21"/>
              </w:rPr>
            </w:pPr>
            <w:r>
              <w:rPr>
                <w:rFonts w:ascii="宋体" w:hAnsi="宋体" w:hint="eastAsia"/>
                <w:sz w:val="21"/>
              </w:rPr>
              <w:t>有证作废C</w:t>
            </w:r>
          </w:p>
        </w:tc>
        <w:tc>
          <w:tcPr>
            <w:tcW w:w="833" w:type="pct"/>
            <w:tcBorders>
              <w:bottom w:val="single" w:sz="12" w:space="0" w:color="000000"/>
            </w:tcBorders>
            <w:vAlign w:val="center"/>
          </w:tcPr>
          <w:p w:rsidR="004A1DF5" w:rsidRDefault="004A1DF5">
            <w:pPr>
              <w:jc w:val="center"/>
              <w:rPr>
                <w:rFonts w:ascii="宋体" w:hAnsi="宋体"/>
                <w:sz w:val="21"/>
              </w:rPr>
            </w:pPr>
            <w:r>
              <w:rPr>
                <w:rFonts w:ascii="宋体" w:hAnsi="宋体" w:hint="eastAsia"/>
                <w:sz w:val="21"/>
              </w:rPr>
              <w:t>无证作废N</w:t>
            </w:r>
          </w:p>
        </w:tc>
        <w:tc>
          <w:tcPr>
            <w:tcW w:w="833" w:type="pct"/>
            <w:tcBorders>
              <w:bottom w:val="single" w:sz="12" w:space="0" w:color="000000"/>
            </w:tcBorders>
            <w:vAlign w:val="center"/>
          </w:tcPr>
          <w:p w:rsidR="004A1DF5" w:rsidRDefault="004A1DF5">
            <w:pPr>
              <w:jc w:val="center"/>
              <w:rPr>
                <w:rFonts w:ascii="宋体" w:hAnsi="宋体"/>
                <w:sz w:val="21"/>
              </w:rPr>
            </w:pPr>
            <w:r>
              <w:rPr>
                <w:rFonts w:ascii="宋体" w:hAnsi="宋体" w:hint="eastAsia"/>
                <w:sz w:val="21"/>
              </w:rPr>
              <w:t>销毁D</w:t>
            </w:r>
          </w:p>
        </w:tc>
        <w:tc>
          <w:tcPr>
            <w:tcW w:w="834" w:type="pct"/>
            <w:tcBorders>
              <w:bottom w:val="single" w:sz="12" w:space="0" w:color="000000"/>
            </w:tcBorders>
            <w:vAlign w:val="center"/>
          </w:tcPr>
          <w:p w:rsidR="004A1DF5" w:rsidRDefault="004A1DF5">
            <w:pPr>
              <w:jc w:val="center"/>
              <w:rPr>
                <w:rFonts w:ascii="宋体" w:hAnsi="宋体"/>
                <w:sz w:val="21"/>
              </w:rPr>
            </w:pPr>
            <w:r>
              <w:rPr>
                <w:rFonts w:ascii="宋体" w:hAnsi="宋体" w:hint="eastAsia"/>
                <w:sz w:val="21"/>
              </w:rPr>
              <w:t>代保管K</w:t>
            </w:r>
          </w:p>
        </w:tc>
      </w:tr>
      <w:tr w:rsidR="004A1DF5">
        <w:tc>
          <w:tcPr>
            <w:tcW w:w="833" w:type="pct"/>
            <w:tcBorders>
              <w:top w:val="single" w:sz="12" w:space="0" w:color="000000"/>
            </w:tcBorders>
          </w:tcPr>
          <w:p w:rsidR="004A1DF5" w:rsidRDefault="004A1DF5">
            <w:pPr>
              <w:adjustRightInd w:val="0"/>
              <w:snapToGrid w:val="0"/>
              <w:rPr>
                <w:rFonts w:ascii="宋体" w:hAnsi="宋体"/>
                <w:sz w:val="21"/>
              </w:rPr>
            </w:pPr>
            <w:r>
              <w:rPr>
                <w:rFonts w:ascii="宋体" w:hAnsi="宋体" w:hint="eastAsia"/>
                <w:sz w:val="21"/>
              </w:rPr>
              <w:t>在库X</w:t>
            </w:r>
          </w:p>
        </w:tc>
        <w:tc>
          <w:tcPr>
            <w:tcW w:w="833" w:type="pct"/>
            <w:tcBorders>
              <w:top w:val="single" w:sz="12" w:space="0" w:color="000000"/>
            </w:tcBorders>
          </w:tcPr>
          <w:p w:rsidR="004A1DF5" w:rsidRDefault="004A1DF5">
            <w:pPr>
              <w:adjustRightInd w:val="0"/>
              <w:snapToGrid w:val="0"/>
              <w:jc w:val="center"/>
              <w:rPr>
                <w:rFonts w:ascii="宋体" w:hAnsi="宋体"/>
                <w:sz w:val="21"/>
              </w:rPr>
            </w:pPr>
            <w:r>
              <w:rPr>
                <w:rFonts w:ascii="宋体" w:hAnsi="宋体" w:hint="eastAsia"/>
                <w:sz w:val="21"/>
              </w:rPr>
              <w:t>Y</w:t>
            </w:r>
          </w:p>
        </w:tc>
        <w:tc>
          <w:tcPr>
            <w:tcW w:w="834" w:type="pct"/>
            <w:tcBorders>
              <w:top w:val="single" w:sz="12" w:space="0" w:color="000000"/>
            </w:tcBorders>
          </w:tcPr>
          <w:p w:rsidR="004A1DF5" w:rsidRDefault="004A1DF5">
            <w:pPr>
              <w:adjustRightInd w:val="0"/>
              <w:snapToGrid w:val="0"/>
              <w:jc w:val="center"/>
              <w:rPr>
                <w:rFonts w:ascii="宋体" w:hAnsi="宋体"/>
                <w:sz w:val="21"/>
              </w:rPr>
            </w:pPr>
            <w:r>
              <w:rPr>
                <w:rFonts w:ascii="宋体" w:hAnsi="宋体" w:hint="eastAsia"/>
                <w:sz w:val="21"/>
              </w:rPr>
              <w:t>Y</w:t>
            </w:r>
          </w:p>
        </w:tc>
        <w:tc>
          <w:tcPr>
            <w:tcW w:w="833" w:type="pct"/>
            <w:tcBorders>
              <w:top w:val="single" w:sz="12" w:space="0" w:color="000000"/>
            </w:tcBorders>
          </w:tcPr>
          <w:p w:rsidR="004A1DF5" w:rsidRDefault="004A1DF5">
            <w:pPr>
              <w:adjustRightInd w:val="0"/>
              <w:snapToGrid w:val="0"/>
              <w:jc w:val="center"/>
              <w:rPr>
                <w:rFonts w:ascii="宋体" w:hAnsi="宋体"/>
                <w:sz w:val="21"/>
              </w:rPr>
            </w:pPr>
          </w:p>
        </w:tc>
        <w:tc>
          <w:tcPr>
            <w:tcW w:w="833" w:type="pct"/>
            <w:tcBorders>
              <w:top w:val="single" w:sz="12" w:space="0" w:color="000000"/>
            </w:tcBorders>
          </w:tcPr>
          <w:p w:rsidR="004A1DF5" w:rsidRDefault="004A1DF5">
            <w:pPr>
              <w:adjustRightInd w:val="0"/>
              <w:snapToGrid w:val="0"/>
              <w:jc w:val="center"/>
              <w:rPr>
                <w:rFonts w:ascii="宋体" w:hAnsi="宋体"/>
                <w:sz w:val="21"/>
              </w:rPr>
            </w:pPr>
          </w:p>
        </w:tc>
        <w:tc>
          <w:tcPr>
            <w:tcW w:w="834" w:type="pct"/>
            <w:tcBorders>
              <w:top w:val="single" w:sz="12" w:space="0" w:color="000000"/>
            </w:tcBorders>
          </w:tcPr>
          <w:p w:rsidR="004A1DF5" w:rsidRDefault="004A1DF5">
            <w:pPr>
              <w:adjustRightInd w:val="0"/>
              <w:snapToGrid w:val="0"/>
              <w:jc w:val="center"/>
              <w:rPr>
                <w:rFonts w:ascii="宋体" w:hAnsi="宋体"/>
                <w:sz w:val="21"/>
              </w:rPr>
            </w:pPr>
            <w:r>
              <w:rPr>
                <w:rFonts w:ascii="宋体" w:hAnsi="宋体" w:hint="eastAsia"/>
                <w:sz w:val="21"/>
              </w:rPr>
              <w:t>Y</w:t>
            </w:r>
          </w:p>
        </w:tc>
      </w:tr>
      <w:tr w:rsidR="004A1DF5">
        <w:tc>
          <w:tcPr>
            <w:tcW w:w="833" w:type="pct"/>
          </w:tcPr>
          <w:p w:rsidR="004A1DF5" w:rsidRDefault="004A1DF5">
            <w:pPr>
              <w:adjustRightInd w:val="0"/>
              <w:snapToGrid w:val="0"/>
              <w:rPr>
                <w:rFonts w:ascii="宋体" w:hAnsi="宋体"/>
                <w:sz w:val="21"/>
              </w:rPr>
            </w:pPr>
            <w:r>
              <w:rPr>
                <w:rFonts w:ascii="宋体" w:hAnsi="宋体" w:hint="eastAsia"/>
                <w:sz w:val="21"/>
              </w:rPr>
              <w:t>非在库Z</w:t>
            </w:r>
          </w:p>
        </w:tc>
        <w:tc>
          <w:tcPr>
            <w:tcW w:w="833" w:type="pct"/>
          </w:tcPr>
          <w:p w:rsidR="004A1DF5" w:rsidRDefault="004A1DF5">
            <w:pPr>
              <w:adjustRightInd w:val="0"/>
              <w:snapToGrid w:val="0"/>
              <w:jc w:val="center"/>
              <w:rPr>
                <w:rFonts w:ascii="宋体" w:hAnsi="宋体"/>
                <w:sz w:val="21"/>
              </w:rPr>
            </w:pPr>
          </w:p>
        </w:tc>
        <w:tc>
          <w:tcPr>
            <w:tcW w:w="834"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4" w:type="pct"/>
          </w:tcPr>
          <w:p w:rsidR="004A1DF5" w:rsidRDefault="004A1DF5">
            <w:pPr>
              <w:adjustRightInd w:val="0"/>
              <w:snapToGrid w:val="0"/>
              <w:jc w:val="center"/>
              <w:rPr>
                <w:rFonts w:ascii="宋体" w:hAnsi="宋体"/>
                <w:sz w:val="21"/>
              </w:rPr>
            </w:pPr>
          </w:p>
        </w:tc>
      </w:tr>
      <w:tr w:rsidR="004A1DF5">
        <w:tc>
          <w:tcPr>
            <w:tcW w:w="833" w:type="pct"/>
          </w:tcPr>
          <w:p w:rsidR="004A1DF5" w:rsidRDefault="004A1DF5">
            <w:pPr>
              <w:adjustRightInd w:val="0"/>
              <w:snapToGrid w:val="0"/>
              <w:rPr>
                <w:rFonts w:ascii="宋体" w:hAnsi="宋体"/>
                <w:sz w:val="21"/>
              </w:rPr>
            </w:pPr>
            <w:r>
              <w:rPr>
                <w:rFonts w:ascii="宋体" w:hAnsi="宋体" w:hint="eastAsia"/>
                <w:sz w:val="21"/>
              </w:rPr>
              <w:t>在途R</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4"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3" w:type="pct"/>
          </w:tcPr>
          <w:p w:rsidR="004A1DF5" w:rsidRDefault="004A1DF5">
            <w:pPr>
              <w:adjustRightInd w:val="0"/>
              <w:snapToGrid w:val="0"/>
              <w:jc w:val="center"/>
              <w:rPr>
                <w:rFonts w:ascii="宋体" w:hAnsi="宋体"/>
                <w:sz w:val="21"/>
              </w:rPr>
            </w:pPr>
          </w:p>
        </w:tc>
        <w:tc>
          <w:tcPr>
            <w:tcW w:w="833" w:type="pct"/>
          </w:tcPr>
          <w:p w:rsidR="004A1DF5" w:rsidRDefault="004A1DF5">
            <w:pPr>
              <w:adjustRightInd w:val="0"/>
              <w:snapToGrid w:val="0"/>
              <w:jc w:val="center"/>
              <w:rPr>
                <w:rFonts w:ascii="宋体" w:hAnsi="宋体"/>
                <w:sz w:val="21"/>
              </w:rPr>
            </w:pPr>
          </w:p>
        </w:tc>
        <w:tc>
          <w:tcPr>
            <w:tcW w:w="834" w:type="pct"/>
          </w:tcPr>
          <w:p w:rsidR="004A1DF5" w:rsidRDefault="004A1DF5">
            <w:pPr>
              <w:adjustRightInd w:val="0"/>
              <w:snapToGrid w:val="0"/>
              <w:jc w:val="center"/>
              <w:rPr>
                <w:rFonts w:ascii="宋体" w:hAnsi="宋体"/>
                <w:sz w:val="21"/>
              </w:rPr>
            </w:pPr>
            <w:r>
              <w:rPr>
                <w:rFonts w:ascii="宋体" w:hAnsi="宋体" w:hint="eastAsia"/>
                <w:sz w:val="21"/>
              </w:rPr>
              <w:t>Y</w:t>
            </w:r>
          </w:p>
        </w:tc>
      </w:tr>
      <w:tr w:rsidR="004A1DF5">
        <w:tc>
          <w:tcPr>
            <w:tcW w:w="833" w:type="pct"/>
          </w:tcPr>
          <w:p w:rsidR="004A1DF5" w:rsidRDefault="004A1DF5">
            <w:pPr>
              <w:adjustRightInd w:val="0"/>
              <w:snapToGrid w:val="0"/>
              <w:rPr>
                <w:rFonts w:ascii="宋体" w:hAnsi="宋体"/>
                <w:sz w:val="21"/>
              </w:rPr>
            </w:pPr>
            <w:r>
              <w:rPr>
                <w:rFonts w:ascii="宋体" w:hAnsi="宋体" w:hint="eastAsia"/>
                <w:sz w:val="21"/>
              </w:rPr>
              <w:t>签发W</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4" w:type="pct"/>
          </w:tcPr>
          <w:p w:rsidR="004A1DF5" w:rsidRDefault="004A1DF5">
            <w:pPr>
              <w:adjustRightInd w:val="0"/>
              <w:snapToGrid w:val="0"/>
              <w:jc w:val="center"/>
              <w:rPr>
                <w:rFonts w:ascii="宋体" w:hAnsi="宋体"/>
                <w:sz w:val="21"/>
              </w:rPr>
            </w:pP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3" w:type="pct"/>
          </w:tcPr>
          <w:p w:rsidR="004A1DF5" w:rsidRDefault="004A1DF5">
            <w:pPr>
              <w:adjustRightInd w:val="0"/>
              <w:snapToGrid w:val="0"/>
              <w:jc w:val="center"/>
              <w:rPr>
                <w:rFonts w:ascii="宋体" w:hAnsi="宋体"/>
                <w:sz w:val="21"/>
              </w:rPr>
            </w:pPr>
          </w:p>
        </w:tc>
        <w:tc>
          <w:tcPr>
            <w:tcW w:w="834" w:type="pct"/>
          </w:tcPr>
          <w:p w:rsidR="004A1DF5" w:rsidRDefault="004A1DF5">
            <w:pPr>
              <w:adjustRightInd w:val="0"/>
              <w:snapToGrid w:val="0"/>
              <w:jc w:val="center"/>
              <w:rPr>
                <w:rFonts w:ascii="宋体" w:hAnsi="宋体"/>
                <w:sz w:val="21"/>
              </w:rPr>
            </w:pPr>
          </w:p>
        </w:tc>
      </w:tr>
      <w:tr w:rsidR="004A1DF5">
        <w:tc>
          <w:tcPr>
            <w:tcW w:w="833" w:type="pct"/>
          </w:tcPr>
          <w:p w:rsidR="004A1DF5" w:rsidRDefault="004A1DF5">
            <w:pPr>
              <w:adjustRightInd w:val="0"/>
              <w:snapToGrid w:val="0"/>
              <w:rPr>
                <w:rFonts w:ascii="宋体" w:hAnsi="宋体"/>
                <w:sz w:val="21"/>
              </w:rPr>
            </w:pPr>
            <w:r>
              <w:rPr>
                <w:rFonts w:ascii="宋体" w:hAnsi="宋体" w:hint="eastAsia"/>
                <w:sz w:val="21"/>
              </w:rPr>
              <w:t>售出S</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4" w:type="pct"/>
          </w:tcPr>
          <w:p w:rsidR="004A1DF5" w:rsidRDefault="004A1DF5">
            <w:pPr>
              <w:adjustRightInd w:val="0"/>
              <w:snapToGrid w:val="0"/>
              <w:jc w:val="center"/>
              <w:rPr>
                <w:rFonts w:ascii="宋体" w:hAnsi="宋体"/>
                <w:sz w:val="21"/>
              </w:rPr>
            </w:pP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3" w:type="pct"/>
          </w:tcPr>
          <w:p w:rsidR="004A1DF5" w:rsidRDefault="004A1DF5">
            <w:pPr>
              <w:adjustRightInd w:val="0"/>
              <w:snapToGrid w:val="0"/>
              <w:jc w:val="center"/>
              <w:rPr>
                <w:rFonts w:ascii="宋体" w:hAnsi="宋体"/>
                <w:sz w:val="21"/>
              </w:rPr>
            </w:pPr>
          </w:p>
        </w:tc>
        <w:tc>
          <w:tcPr>
            <w:tcW w:w="834" w:type="pct"/>
          </w:tcPr>
          <w:p w:rsidR="004A1DF5" w:rsidRDefault="004A1DF5">
            <w:pPr>
              <w:adjustRightInd w:val="0"/>
              <w:snapToGrid w:val="0"/>
              <w:jc w:val="center"/>
              <w:rPr>
                <w:rFonts w:ascii="宋体" w:hAnsi="宋体"/>
                <w:sz w:val="21"/>
              </w:rPr>
            </w:pPr>
          </w:p>
        </w:tc>
      </w:tr>
      <w:tr w:rsidR="004A1DF5">
        <w:tc>
          <w:tcPr>
            <w:tcW w:w="833" w:type="pct"/>
          </w:tcPr>
          <w:p w:rsidR="004A1DF5" w:rsidRDefault="004A1DF5">
            <w:pPr>
              <w:adjustRightInd w:val="0"/>
              <w:snapToGrid w:val="0"/>
              <w:rPr>
                <w:rFonts w:ascii="宋体" w:hAnsi="宋体"/>
                <w:sz w:val="21"/>
              </w:rPr>
            </w:pPr>
            <w:r>
              <w:rPr>
                <w:rFonts w:ascii="宋体" w:hAnsi="宋体" w:hint="eastAsia"/>
                <w:sz w:val="21"/>
              </w:rPr>
              <w:t>交回系统外O</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4"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3" w:type="pct"/>
          </w:tcPr>
          <w:p w:rsidR="004A1DF5" w:rsidRDefault="004A1DF5">
            <w:pPr>
              <w:adjustRightInd w:val="0"/>
              <w:snapToGrid w:val="0"/>
              <w:jc w:val="center"/>
              <w:rPr>
                <w:rFonts w:ascii="宋体" w:hAnsi="宋体"/>
                <w:sz w:val="21"/>
              </w:rPr>
            </w:pPr>
          </w:p>
        </w:tc>
        <w:tc>
          <w:tcPr>
            <w:tcW w:w="833" w:type="pct"/>
          </w:tcPr>
          <w:p w:rsidR="004A1DF5" w:rsidRDefault="004A1DF5">
            <w:pPr>
              <w:adjustRightInd w:val="0"/>
              <w:snapToGrid w:val="0"/>
              <w:jc w:val="center"/>
              <w:rPr>
                <w:rFonts w:ascii="宋体" w:hAnsi="宋体"/>
                <w:sz w:val="21"/>
              </w:rPr>
            </w:pPr>
          </w:p>
        </w:tc>
        <w:tc>
          <w:tcPr>
            <w:tcW w:w="834" w:type="pct"/>
          </w:tcPr>
          <w:p w:rsidR="004A1DF5" w:rsidRDefault="004A1DF5">
            <w:pPr>
              <w:adjustRightInd w:val="0"/>
              <w:snapToGrid w:val="0"/>
              <w:jc w:val="center"/>
              <w:rPr>
                <w:rFonts w:ascii="宋体" w:hAnsi="宋体"/>
                <w:sz w:val="21"/>
              </w:rPr>
            </w:pPr>
          </w:p>
        </w:tc>
      </w:tr>
      <w:tr w:rsidR="004A1DF5">
        <w:tc>
          <w:tcPr>
            <w:tcW w:w="833" w:type="pct"/>
          </w:tcPr>
          <w:p w:rsidR="004A1DF5" w:rsidRDefault="004A1DF5">
            <w:pPr>
              <w:adjustRightInd w:val="0"/>
              <w:snapToGrid w:val="0"/>
              <w:rPr>
                <w:rFonts w:ascii="宋体" w:hAnsi="宋体"/>
                <w:sz w:val="21"/>
              </w:rPr>
            </w:pPr>
            <w:r>
              <w:rPr>
                <w:rFonts w:ascii="宋体" w:hAnsi="宋体" w:hint="eastAsia"/>
                <w:sz w:val="21"/>
              </w:rPr>
              <w:t>软挂失F</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4"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3" w:type="pct"/>
          </w:tcPr>
          <w:p w:rsidR="004A1DF5" w:rsidRDefault="004A1DF5">
            <w:pPr>
              <w:adjustRightInd w:val="0"/>
              <w:snapToGrid w:val="0"/>
              <w:jc w:val="center"/>
              <w:rPr>
                <w:rFonts w:ascii="宋体" w:hAnsi="宋体"/>
                <w:sz w:val="21"/>
              </w:rPr>
            </w:pPr>
          </w:p>
        </w:tc>
        <w:tc>
          <w:tcPr>
            <w:tcW w:w="834" w:type="pct"/>
          </w:tcPr>
          <w:p w:rsidR="004A1DF5" w:rsidRDefault="004A1DF5">
            <w:pPr>
              <w:adjustRightInd w:val="0"/>
              <w:snapToGrid w:val="0"/>
              <w:jc w:val="center"/>
              <w:rPr>
                <w:rFonts w:ascii="宋体" w:hAnsi="宋体"/>
                <w:sz w:val="21"/>
              </w:rPr>
            </w:pPr>
            <w:r>
              <w:rPr>
                <w:rFonts w:ascii="宋体" w:hAnsi="宋体" w:hint="eastAsia"/>
                <w:sz w:val="21"/>
              </w:rPr>
              <w:t>Y</w:t>
            </w:r>
          </w:p>
        </w:tc>
      </w:tr>
      <w:tr w:rsidR="004A1DF5">
        <w:trPr>
          <w:cantSplit/>
        </w:trPr>
        <w:tc>
          <w:tcPr>
            <w:tcW w:w="833" w:type="pct"/>
          </w:tcPr>
          <w:p w:rsidR="004A1DF5" w:rsidRDefault="004A1DF5">
            <w:pPr>
              <w:adjustRightInd w:val="0"/>
              <w:snapToGrid w:val="0"/>
              <w:rPr>
                <w:rFonts w:ascii="宋体" w:hAnsi="宋体"/>
                <w:sz w:val="21"/>
              </w:rPr>
            </w:pPr>
            <w:r>
              <w:rPr>
                <w:rFonts w:ascii="宋体" w:hAnsi="宋体" w:hint="eastAsia"/>
                <w:sz w:val="21"/>
              </w:rPr>
              <w:t>挂失L</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4"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3" w:type="pct"/>
          </w:tcPr>
          <w:p w:rsidR="004A1DF5" w:rsidRDefault="004A1DF5">
            <w:pPr>
              <w:adjustRightInd w:val="0"/>
              <w:snapToGrid w:val="0"/>
              <w:jc w:val="center"/>
              <w:rPr>
                <w:rFonts w:ascii="宋体" w:hAnsi="宋体"/>
                <w:sz w:val="21"/>
              </w:rPr>
            </w:pPr>
          </w:p>
        </w:tc>
        <w:tc>
          <w:tcPr>
            <w:tcW w:w="834" w:type="pct"/>
          </w:tcPr>
          <w:p w:rsidR="004A1DF5" w:rsidRDefault="004A1DF5">
            <w:pPr>
              <w:adjustRightInd w:val="0"/>
              <w:snapToGrid w:val="0"/>
              <w:jc w:val="center"/>
              <w:rPr>
                <w:rFonts w:ascii="宋体" w:hAnsi="宋体"/>
                <w:sz w:val="21"/>
              </w:rPr>
            </w:pPr>
            <w:r>
              <w:rPr>
                <w:rFonts w:ascii="宋体" w:hAnsi="宋体" w:hint="eastAsia"/>
                <w:sz w:val="21"/>
              </w:rPr>
              <w:t>Y</w:t>
            </w:r>
          </w:p>
        </w:tc>
      </w:tr>
      <w:tr w:rsidR="004A1DF5">
        <w:trPr>
          <w:cantSplit/>
        </w:trPr>
        <w:tc>
          <w:tcPr>
            <w:tcW w:w="833" w:type="pct"/>
          </w:tcPr>
          <w:p w:rsidR="004A1DF5" w:rsidRDefault="004A1DF5">
            <w:pPr>
              <w:adjustRightInd w:val="0"/>
              <w:snapToGrid w:val="0"/>
              <w:rPr>
                <w:rFonts w:ascii="宋体" w:hAnsi="宋体"/>
                <w:sz w:val="21"/>
              </w:rPr>
            </w:pPr>
            <w:r>
              <w:rPr>
                <w:rFonts w:ascii="宋体" w:hAnsi="宋体" w:hint="eastAsia"/>
                <w:sz w:val="21"/>
              </w:rPr>
              <w:t>待销号G</w:t>
            </w:r>
          </w:p>
        </w:tc>
        <w:tc>
          <w:tcPr>
            <w:tcW w:w="4167" w:type="pct"/>
            <w:gridSpan w:val="5"/>
            <w:vMerge w:val="restart"/>
            <w:vAlign w:val="center"/>
          </w:tcPr>
          <w:p w:rsidR="004A1DF5" w:rsidRDefault="004A1DF5">
            <w:pPr>
              <w:adjustRightInd w:val="0"/>
              <w:snapToGrid w:val="0"/>
              <w:rPr>
                <w:rFonts w:ascii="宋体" w:hAnsi="宋体"/>
                <w:sz w:val="21"/>
              </w:rPr>
            </w:pPr>
            <w:r>
              <w:rPr>
                <w:rFonts w:ascii="宋体" w:hAnsi="宋体" w:hint="eastAsia"/>
                <w:sz w:val="21"/>
              </w:rPr>
              <w:t>(介质状态忽略)，不计库存及数量</w:t>
            </w:r>
          </w:p>
        </w:tc>
      </w:tr>
      <w:tr w:rsidR="004A1DF5">
        <w:trPr>
          <w:cantSplit/>
        </w:trPr>
        <w:tc>
          <w:tcPr>
            <w:tcW w:w="833" w:type="pct"/>
          </w:tcPr>
          <w:p w:rsidR="004A1DF5" w:rsidRDefault="004A1DF5">
            <w:pPr>
              <w:adjustRightInd w:val="0"/>
              <w:snapToGrid w:val="0"/>
              <w:rPr>
                <w:rFonts w:ascii="宋体" w:hAnsi="宋体"/>
                <w:sz w:val="21"/>
              </w:rPr>
            </w:pPr>
            <w:r>
              <w:rPr>
                <w:rFonts w:ascii="宋体" w:hAnsi="宋体" w:hint="eastAsia"/>
                <w:sz w:val="21"/>
              </w:rPr>
              <w:t>销号P</w:t>
            </w:r>
          </w:p>
        </w:tc>
        <w:tc>
          <w:tcPr>
            <w:tcW w:w="4167" w:type="pct"/>
            <w:gridSpan w:val="5"/>
            <w:vMerge/>
          </w:tcPr>
          <w:p w:rsidR="004A1DF5" w:rsidRDefault="004A1DF5">
            <w:pPr>
              <w:adjustRightInd w:val="0"/>
              <w:snapToGrid w:val="0"/>
              <w:rPr>
                <w:rFonts w:ascii="宋体" w:hAnsi="宋体"/>
                <w:sz w:val="21"/>
              </w:rPr>
            </w:pPr>
          </w:p>
        </w:tc>
      </w:tr>
      <w:tr w:rsidR="004A1DF5">
        <w:tc>
          <w:tcPr>
            <w:tcW w:w="833" w:type="pct"/>
          </w:tcPr>
          <w:p w:rsidR="004A1DF5" w:rsidRDefault="004A1DF5">
            <w:pPr>
              <w:adjustRightInd w:val="0"/>
              <w:snapToGrid w:val="0"/>
              <w:rPr>
                <w:rFonts w:ascii="宋体" w:hAnsi="宋体"/>
                <w:sz w:val="21"/>
              </w:rPr>
            </w:pPr>
            <w:r>
              <w:rPr>
                <w:rFonts w:ascii="宋体" w:hAnsi="宋体" w:hint="eastAsia"/>
                <w:sz w:val="21"/>
              </w:rPr>
              <w:t>待更换I</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4" w:type="pct"/>
          </w:tcPr>
          <w:p w:rsidR="004A1DF5" w:rsidRDefault="004A1DF5">
            <w:pPr>
              <w:adjustRightInd w:val="0"/>
              <w:snapToGrid w:val="0"/>
              <w:jc w:val="center"/>
              <w:rPr>
                <w:rFonts w:ascii="宋体" w:hAnsi="宋体"/>
                <w:sz w:val="21"/>
              </w:rPr>
            </w:pPr>
          </w:p>
        </w:tc>
        <w:tc>
          <w:tcPr>
            <w:tcW w:w="833" w:type="pct"/>
          </w:tcPr>
          <w:p w:rsidR="004A1DF5" w:rsidRDefault="004A1DF5">
            <w:pPr>
              <w:adjustRightInd w:val="0"/>
              <w:snapToGrid w:val="0"/>
              <w:jc w:val="center"/>
              <w:rPr>
                <w:rFonts w:ascii="宋体" w:hAnsi="宋体"/>
                <w:sz w:val="21"/>
              </w:rPr>
            </w:pPr>
          </w:p>
        </w:tc>
        <w:tc>
          <w:tcPr>
            <w:tcW w:w="833" w:type="pct"/>
          </w:tcPr>
          <w:p w:rsidR="004A1DF5" w:rsidRDefault="004A1DF5">
            <w:pPr>
              <w:adjustRightInd w:val="0"/>
              <w:snapToGrid w:val="0"/>
              <w:jc w:val="center"/>
              <w:rPr>
                <w:rFonts w:ascii="宋体" w:hAnsi="宋体"/>
                <w:sz w:val="21"/>
              </w:rPr>
            </w:pPr>
          </w:p>
        </w:tc>
        <w:tc>
          <w:tcPr>
            <w:tcW w:w="834" w:type="pct"/>
          </w:tcPr>
          <w:p w:rsidR="004A1DF5" w:rsidRDefault="004A1DF5">
            <w:pPr>
              <w:adjustRightInd w:val="0"/>
              <w:snapToGrid w:val="0"/>
              <w:jc w:val="center"/>
              <w:rPr>
                <w:rFonts w:ascii="宋体" w:hAnsi="宋体"/>
                <w:sz w:val="21"/>
              </w:rPr>
            </w:pPr>
          </w:p>
        </w:tc>
      </w:tr>
      <w:tr w:rsidR="004A1DF5">
        <w:tc>
          <w:tcPr>
            <w:tcW w:w="833" w:type="pct"/>
          </w:tcPr>
          <w:p w:rsidR="004A1DF5" w:rsidRDefault="004A1DF5">
            <w:pPr>
              <w:adjustRightInd w:val="0"/>
              <w:snapToGrid w:val="0"/>
              <w:rPr>
                <w:rFonts w:ascii="宋体" w:hAnsi="宋体"/>
                <w:sz w:val="21"/>
              </w:rPr>
            </w:pPr>
            <w:r>
              <w:rPr>
                <w:rFonts w:ascii="宋体" w:hAnsi="宋体" w:hint="eastAsia"/>
                <w:sz w:val="21"/>
              </w:rPr>
              <w:t>止付T</w:t>
            </w:r>
          </w:p>
        </w:tc>
        <w:tc>
          <w:tcPr>
            <w:tcW w:w="833" w:type="pct"/>
          </w:tcPr>
          <w:p w:rsidR="004A1DF5" w:rsidRDefault="004A1DF5">
            <w:pPr>
              <w:adjustRightInd w:val="0"/>
              <w:snapToGrid w:val="0"/>
              <w:jc w:val="center"/>
              <w:rPr>
                <w:rFonts w:ascii="宋体" w:hAnsi="宋体"/>
                <w:sz w:val="21"/>
              </w:rPr>
            </w:pPr>
            <w:r>
              <w:rPr>
                <w:rFonts w:ascii="宋体" w:hAnsi="宋体" w:hint="eastAsia"/>
                <w:sz w:val="21"/>
              </w:rPr>
              <w:t>Y</w:t>
            </w:r>
          </w:p>
        </w:tc>
        <w:tc>
          <w:tcPr>
            <w:tcW w:w="834" w:type="pct"/>
          </w:tcPr>
          <w:p w:rsidR="004A1DF5" w:rsidRDefault="004A1DF5">
            <w:pPr>
              <w:adjustRightInd w:val="0"/>
              <w:snapToGrid w:val="0"/>
              <w:jc w:val="center"/>
              <w:rPr>
                <w:rFonts w:ascii="宋体" w:hAnsi="宋体"/>
                <w:sz w:val="21"/>
              </w:rPr>
            </w:pPr>
          </w:p>
        </w:tc>
        <w:tc>
          <w:tcPr>
            <w:tcW w:w="833" w:type="pct"/>
          </w:tcPr>
          <w:p w:rsidR="004A1DF5" w:rsidRDefault="004A1DF5">
            <w:pPr>
              <w:adjustRightInd w:val="0"/>
              <w:snapToGrid w:val="0"/>
              <w:jc w:val="center"/>
              <w:rPr>
                <w:rFonts w:ascii="宋体" w:hAnsi="宋体"/>
                <w:sz w:val="21"/>
              </w:rPr>
            </w:pPr>
          </w:p>
        </w:tc>
        <w:tc>
          <w:tcPr>
            <w:tcW w:w="833" w:type="pct"/>
          </w:tcPr>
          <w:p w:rsidR="004A1DF5" w:rsidRDefault="004A1DF5">
            <w:pPr>
              <w:adjustRightInd w:val="0"/>
              <w:snapToGrid w:val="0"/>
              <w:jc w:val="center"/>
              <w:rPr>
                <w:rFonts w:ascii="宋体" w:hAnsi="宋体"/>
                <w:sz w:val="21"/>
              </w:rPr>
            </w:pPr>
          </w:p>
        </w:tc>
        <w:tc>
          <w:tcPr>
            <w:tcW w:w="834" w:type="pct"/>
          </w:tcPr>
          <w:p w:rsidR="004A1DF5" w:rsidRDefault="004A1DF5">
            <w:pPr>
              <w:adjustRightInd w:val="0"/>
              <w:snapToGrid w:val="0"/>
              <w:jc w:val="center"/>
              <w:rPr>
                <w:rFonts w:ascii="宋体" w:hAnsi="宋体"/>
                <w:sz w:val="21"/>
              </w:rPr>
            </w:pPr>
          </w:p>
        </w:tc>
      </w:tr>
    </w:tbl>
    <w:p w:rsidR="004A1DF5" w:rsidRDefault="004A1DF5">
      <w:pPr>
        <w:rPr>
          <w:rFonts w:ascii="宋体" w:hAnsi="宋体"/>
        </w:rPr>
      </w:pPr>
      <w:r>
        <w:rPr>
          <w:rFonts w:ascii="宋体" w:hAnsi="宋体" w:hint="eastAsia"/>
        </w:rPr>
        <w:t>说明：在表格中标识“Y”表示凭证可能处于的状态。</w:t>
      </w:r>
    </w:p>
    <w:p w:rsidR="004A1DF5" w:rsidRDefault="004A1DF5">
      <w:pPr>
        <w:ind w:firstLine="480"/>
        <w:rPr>
          <w:szCs w:val="21"/>
        </w:rPr>
      </w:pPr>
      <w:r>
        <w:rPr>
          <w:rFonts w:ascii="宋体" w:hAnsi="宋体" w:hint="eastAsia"/>
        </w:rPr>
        <w:t>与现金业务的现金尾箱一样，办理凭证业务的用户也持有一个凭证箱，凭证箱有两种类型：</w:t>
      </w:r>
      <w:r>
        <w:rPr>
          <w:rFonts w:hint="eastAsia"/>
        </w:rPr>
        <w:t>机构凭证箱、</w:t>
      </w:r>
      <w:r>
        <w:rPr>
          <w:rFonts w:hint="eastAsia"/>
          <w:szCs w:val="21"/>
        </w:rPr>
        <w:t>柜员凭证箱。</w:t>
      </w:r>
    </w:p>
    <w:p w:rsidR="004A1DF5" w:rsidRDefault="004A1DF5">
      <w:pPr>
        <w:ind w:firstLine="480"/>
        <w:rPr>
          <w:rFonts w:ascii="宋体" w:hAnsi="宋体"/>
        </w:rPr>
      </w:pPr>
      <w:r>
        <w:rPr>
          <w:rFonts w:hint="eastAsia"/>
        </w:rPr>
        <w:t>需要说明的几个问题：对于非重要空白凭证，凭证系统没有建立库存账户进行管理，不统计</w:t>
      </w:r>
      <w:r>
        <w:rPr>
          <w:rFonts w:ascii="宋体" w:hAnsi="宋体" w:hint="eastAsia"/>
        </w:rPr>
        <w:t>库存</w:t>
      </w:r>
      <w:r>
        <w:rPr>
          <w:rFonts w:hint="eastAsia"/>
        </w:rPr>
        <w:t>数量、不记录凭证号码、不控制凭证状态。只在对某一户口出售非重要空白凭证时，使用“凭证出售”功能，进行凭证出售处理。对于系统外购入的重要空白凭证，如它行支票可以在凭证系统“凭证入库”的“直接入库”</w:t>
      </w:r>
      <w:r>
        <w:rPr>
          <w:rFonts w:hint="eastAsia"/>
        </w:rPr>
        <w:lastRenderedPageBreak/>
        <w:t>功能中进行处理。</w:t>
      </w:r>
    </w:p>
    <w:p w:rsidR="004A1DF5" w:rsidRDefault="004A1DF5" w:rsidP="0004090F">
      <w:pPr>
        <w:pStyle w:val="4"/>
        <w:numPr>
          <w:ilvl w:val="0"/>
          <w:numId w:val="132"/>
        </w:numPr>
        <w:spacing w:before="156" w:after="156" w:line="360" w:lineRule="auto"/>
        <w:rPr>
          <w:sz w:val="24"/>
        </w:rPr>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line="240" w:lineRule="auto"/>
      </w:pPr>
      <w:bookmarkStart w:id="875" w:name="_Toc86577318"/>
      <w:bookmarkStart w:id="876" w:name="_Toc186273587"/>
      <w:r>
        <w:rPr>
          <w:rFonts w:hint="eastAsia"/>
        </w:rPr>
        <w:lastRenderedPageBreak/>
        <w:t>第一节</w:t>
      </w:r>
      <w:r>
        <w:rPr>
          <w:rFonts w:hint="eastAsia"/>
        </w:rPr>
        <w:t xml:space="preserve">  </w:t>
      </w:r>
      <w:r>
        <w:rPr>
          <w:rFonts w:hint="eastAsia"/>
        </w:rPr>
        <w:t>柜员凭证业务</w:t>
      </w:r>
      <w:bookmarkEnd w:id="875"/>
      <w:bookmarkEnd w:id="876"/>
    </w:p>
    <w:p w:rsidR="004A1DF5" w:rsidRDefault="004A1DF5">
      <w:pPr>
        <w:ind w:firstLineChars="200" w:firstLine="480"/>
      </w:pPr>
      <w:r>
        <w:rPr>
          <w:rFonts w:hint="eastAsia"/>
        </w:rPr>
        <w:t>本节是</w:t>
      </w:r>
      <w:r>
        <w:rPr>
          <w:rFonts w:ascii="宋体" w:hint="eastAsia"/>
          <w:kern w:val="0"/>
          <w:szCs w:val="18"/>
          <w:lang w:val="zh-CN"/>
        </w:rPr>
        <w:t>普通柜员做凭证业务时经常用到的功能组合。</w:t>
      </w:r>
    </w:p>
    <w:p w:rsidR="004A1DF5" w:rsidRDefault="004A1DF5">
      <w:pPr>
        <w:pStyle w:val="5"/>
      </w:pPr>
      <w:bookmarkStart w:id="877" w:name="_Toc79548833"/>
      <w:r>
        <w:rPr>
          <w:rFonts w:hint="eastAsia"/>
        </w:rPr>
        <w:t>一、凭证调剂（业务代码</w:t>
      </w:r>
      <w:r>
        <w:rPr>
          <w:rFonts w:hint="eastAsia"/>
        </w:rPr>
        <w:t>2503</w:t>
      </w:r>
      <w:r>
        <w:rPr>
          <w:rFonts w:hint="eastAsia"/>
        </w:rPr>
        <w:t>）</w:t>
      </w:r>
      <w:bookmarkEnd w:id="877"/>
    </w:p>
    <w:p w:rsidR="004A1DF5" w:rsidRDefault="004A1DF5">
      <w:pPr>
        <w:pStyle w:val="6"/>
        <w:spacing w:line="240" w:lineRule="auto"/>
      </w:pPr>
      <w:bookmarkStart w:id="878" w:name="_Toc79548834"/>
      <w:r>
        <w:rPr>
          <w:rFonts w:hint="eastAsia"/>
        </w:rPr>
        <w:t>（一）功能介绍</w:t>
      </w:r>
      <w:bookmarkEnd w:id="878"/>
    </w:p>
    <w:p w:rsidR="004A1DF5" w:rsidRDefault="004A1DF5">
      <w:pPr>
        <w:pStyle w:val="32"/>
        <w:spacing w:line="360" w:lineRule="auto"/>
        <w:ind w:firstLineChars="200" w:firstLine="480"/>
        <w:rPr>
          <w:sz w:val="24"/>
        </w:rPr>
      </w:pPr>
      <w:r>
        <w:rPr>
          <w:rFonts w:hint="eastAsia"/>
          <w:sz w:val="24"/>
        </w:rPr>
        <w:t>同一机构（网点）内柜员凭证箱之间、柜员凭证箱与机构箱之间和机构箱与机构箱之间的凭证调剂。</w:t>
      </w:r>
    </w:p>
    <w:p w:rsidR="004A1DF5" w:rsidRDefault="004A1DF5">
      <w:pPr>
        <w:pStyle w:val="6"/>
        <w:spacing w:line="240" w:lineRule="auto"/>
      </w:pPr>
      <w:r>
        <w:rPr>
          <w:rFonts w:hint="eastAsia"/>
        </w:rPr>
        <w:t>（二）</w:t>
      </w:r>
      <w:bookmarkStart w:id="879" w:name="_Toc79548837"/>
      <w:r>
        <w:rPr>
          <w:rFonts w:hint="eastAsia"/>
        </w:rPr>
        <w:t>界面</w:t>
      </w:r>
      <w:bookmarkEnd w:id="879"/>
    </w:p>
    <w:p w:rsidR="004A1DF5" w:rsidRDefault="0004090F">
      <w:r>
        <w:rPr>
          <w:rFonts w:hint="eastAsia"/>
          <w:noProof/>
        </w:rPr>
        <w:drawing>
          <wp:inline distT="0" distB="0" distL="0" distR="0">
            <wp:extent cx="9525" cy="9525"/>
            <wp:effectExtent l="1905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9"/>
                    <a:srcRect/>
                    <a:stretch>
                      <a:fillRect/>
                    </a:stretch>
                  </pic:blipFill>
                  <pic:spPr bwMode="auto">
                    <a:xfrm>
                      <a:off x="0" y="0"/>
                      <a:ext cx="9525" cy="9525"/>
                    </a:xfrm>
                    <a:prstGeom prst="rect">
                      <a:avLst/>
                    </a:prstGeom>
                    <a:noFill/>
                    <a:ln w="9525">
                      <a:noFill/>
                      <a:miter lim="800000"/>
                      <a:headEnd/>
                      <a:tailEnd/>
                    </a:ln>
                  </pic:spPr>
                </pic:pic>
              </a:graphicData>
            </a:graphic>
          </wp:inline>
        </w:drawing>
      </w:r>
      <w:r>
        <w:rPr>
          <w:rFonts w:hint="eastAsia"/>
          <w:noProof/>
        </w:rPr>
        <w:drawing>
          <wp:inline distT="0" distB="0" distL="0" distR="0">
            <wp:extent cx="5267325" cy="2428875"/>
            <wp:effectExtent l="19050" t="0" r="952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0" cstate="print"/>
                    <a:srcRect/>
                    <a:stretch>
                      <a:fillRect/>
                    </a:stretch>
                  </pic:blipFill>
                  <pic:spPr bwMode="auto">
                    <a:xfrm>
                      <a:off x="0" y="0"/>
                      <a:ext cx="5267325" cy="24288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1.1</w:t>
      </w:r>
    </w:p>
    <w:p w:rsidR="004A1DF5" w:rsidRDefault="0004090F">
      <w:pPr>
        <w:jc w:val="center"/>
      </w:pPr>
      <w:r>
        <w:rPr>
          <w:rFonts w:hint="eastAsia"/>
          <w:noProof/>
        </w:rPr>
        <w:lastRenderedPageBreak/>
        <w:drawing>
          <wp:inline distT="0" distB="0" distL="0" distR="0">
            <wp:extent cx="5267325" cy="3648075"/>
            <wp:effectExtent l="1905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1"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1.2</w:t>
      </w:r>
    </w:p>
    <w:p w:rsidR="004A1DF5" w:rsidRDefault="004A1DF5">
      <w:pPr>
        <w:pStyle w:val="6"/>
        <w:spacing w:line="240" w:lineRule="auto"/>
      </w:pPr>
      <w:r>
        <w:rPr>
          <w:rFonts w:hint="eastAsia"/>
        </w:rPr>
        <w:t>（三）</w:t>
      </w:r>
      <w:bookmarkStart w:id="880" w:name="_Toc79548838"/>
      <w:r>
        <w:rPr>
          <w:rFonts w:hint="eastAsia"/>
        </w:rPr>
        <w:t>操作要点</w:t>
      </w:r>
      <w:bookmarkEnd w:id="880"/>
    </w:p>
    <w:p w:rsidR="004A1DF5" w:rsidRDefault="004A1DF5">
      <w:pPr>
        <w:pStyle w:val="32"/>
        <w:spacing w:line="360" w:lineRule="auto"/>
        <w:ind w:firstLineChars="200" w:firstLine="480"/>
        <w:rPr>
          <w:sz w:val="24"/>
        </w:rPr>
      </w:pPr>
      <w:r>
        <w:rPr>
          <w:rFonts w:hint="eastAsia"/>
          <w:sz w:val="24"/>
        </w:rPr>
        <w:t>1</w:t>
      </w:r>
      <w:r>
        <w:rPr>
          <w:rFonts w:hint="eastAsia"/>
          <w:sz w:val="24"/>
        </w:rPr>
        <w:t>、凭证调剂对于凭证种类和数量没有限制，只要是凭证箱中存有的凭证都可以进行调剂。系统支持空白凭证的调剂。调剂时不必录入号码仅录入数量。</w:t>
      </w:r>
    </w:p>
    <w:p w:rsidR="004A1DF5" w:rsidRDefault="004A1DF5">
      <w:pPr>
        <w:pStyle w:val="32"/>
        <w:spacing w:line="360" w:lineRule="auto"/>
        <w:ind w:firstLineChars="200" w:firstLine="480"/>
        <w:rPr>
          <w:sz w:val="24"/>
        </w:rPr>
      </w:pPr>
      <w:r>
        <w:rPr>
          <w:rFonts w:hint="eastAsia"/>
          <w:sz w:val="24"/>
        </w:rPr>
        <w:t>2</w:t>
      </w:r>
      <w:r>
        <w:rPr>
          <w:rFonts w:hint="eastAsia"/>
          <w:sz w:val="24"/>
        </w:rPr>
        <w:t>、对于挂失补卡等凭证的调剂，因为号码区间不连续，一次调剂只能支持号码区间在</w:t>
      </w:r>
      <w:r>
        <w:rPr>
          <w:rFonts w:hint="eastAsia"/>
          <w:sz w:val="24"/>
        </w:rPr>
        <w:t>10000</w:t>
      </w:r>
      <w:r>
        <w:rPr>
          <w:rFonts w:hint="eastAsia"/>
          <w:sz w:val="24"/>
        </w:rPr>
        <w:t>号以内的调剂。（</w:t>
      </w:r>
      <w:r>
        <w:rPr>
          <w:rFonts w:hint="eastAsia"/>
          <w:sz w:val="24"/>
        </w:rPr>
        <w:t>16</w:t>
      </w:r>
      <w:r>
        <w:rPr>
          <w:rFonts w:hint="eastAsia"/>
          <w:sz w:val="24"/>
        </w:rPr>
        <w:t>位一卡通需要录入卡的顺序号码）</w:t>
      </w:r>
    </w:p>
    <w:p w:rsidR="004A1DF5" w:rsidRDefault="004A1DF5">
      <w:pPr>
        <w:pStyle w:val="32"/>
        <w:spacing w:line="360" w:lineRule="auto"/>
        <w:ind w:firstLineChars="200" w:firstLine="480"/>
        <w:rPr>
          <w:sz w:val="24"/>
        </w:rPr>
      </w:pPr>
      <w:r>
        <w:rPr>
          <w:rFonts w:hint="eastAsia"/>
          <w:sz w:val="24"/>
        </w:rPr>
        <w:t>3</w:t>
      </w:r>
      <w:r>
        <w:rPr>
          <w:rFonts w:hint="eastAsia"/>
          <w:sz w:val="24"/>
        </w:rPr>
        <w:t>、对于“作废”状态的凭证调剂，系统目前支持空白作废凭证和“有凭证号码”作废凭证的调剂，这一点在查看凭证箱的库存账户中能区别出来。经办员在录入凭证时对于空白作废凭证不必录入号码，只录入数量，而对于有凭证号码的作废卡要录入凭证号码和数量。</w:t>
      </w:r>
    </w:p>
    <w:p w:rsidR="004A1DF5" w:rsidRDefault="004A1DF5">
      <w:pPr>
        <w:pStyle w:val="32"/>
        <w:spacing w:line="360" w:lineRule="auto"/>
        <w:ind w:firstLineChars="200" w:firstLine="480"/>
        <w:rPr>
          <w:sz w:val="24"/>
        </w:rPr>
      </w:pPr>
      <w:r>
        <w:rPr>
          <w:rFonts w:hint="eastAsia"/>
          <w:sz w:val="24"/>
        </w:rPr>
        <w:t>4</w:t>
      </w:r>
      <w:r>
        <w:rPr>
          <w:rFonts w:hint="eastAsia"/>
          <w:sz w:val="24"/>
        </w:rPr>
        <w:t>、系统支持“按区间调剂”和“按号码调剂”这两种方式，按号码调剂一次只能调剂一种凭证，按区间调剂不受此限制。</w:t>
      </w:r>
    </w:p>
    <w:p w:rsidR="004A1DF5" w:rsidRDefault="004A1DF5">
      <w:pPr>
        <w:pStyle w:val="6"/>
        <w:spacing w:line="240" w:lineRule="auto"/>
      </w:pPr>
      <w:bookmarkStart w:id="881" w:name="_Toc79548839"/>
      <w:r>
        <w:rPr>
          <w:rFonts w:hint="eastAsia"/>
        </w:rPr>
        <w:t>（四）操作步骤</w:t>
      </w:r>
      <w:bookmarkEnd w:id="881"/>
    </w:p>
    <w:p w:rsidR="004A1DF5" w:rsidRDefault="004A1DF5">
      <w:pPr>
        <w:ind w:firstLineChars="200" w:firstLine="480"/>
        <w:rPr>
          <w:rFonts w:ascii="宋体" w:hAnsi="宋体"/>
        </w:rPr>
      </w:pPr>
      <w:r>
        <w:rPr>
          <w:rFonts w:ascii="宋体" w:hAnsi="宋体" w:hint="eastAsia"/>
        </w:rPr>
        <w:t>选择“系统导航”－“现金凭证”－“柜员凭证业务”－“凭证调剂”或在“业务代码”处输入业务代码2503进入“凭证调剂”。</w:t>
      </w:r>
    </w:p>
    <w:p w:rsidR="004A1DF5" w:rsidRDefault="004A1DF5">
      <w:r>
        <w:rPr>
          <w:rFonts w:hint="eastAsia"/>
        </w:rPr>
        <w:t>1</w:t>
      </w:r>
      <w:r>
        <w:rPr>
          <w:rFonts w:hint="eastAsia"/>
        </w:rPr>
        <w:t>、管理员选择交出凭证的凭证箱，普通柜员系统默认为本人的凭证箱，选择“调</w:t>
      </w:r>
      <w:r>
        <w:rPr>
          <w:rFonts w:hint="eastAsia"/>
        </w:rPr>
        <w:lastRenderedPageBreak/>
        <w:t>剂”进入图</w:t>
      </w:r>
      <w:r>
        <w:rPr>
          <w:rFonts w:hint="eastAsia"/>
        </w:rPr>
        <w:t>1.1</w:t>
      </w:r>
      <w:r>
        <w:rPr>
          <w:rFonts w:hint="eastAsia"/>
        </w:rPr>
        <w:t>。</w:t>
      </w:r>
    </w:p>
    <w:p w:rsidR="004A1DF5" w:rsidRDefault="004A1DF5">
      <w:pPr>
        <w:rPr>
          <w:rFonts w:ascii="宋体" w:hAnsi="宋体"/>
        </w:rPr>
      </w:pPr>
      <w:r>
        <w:rPr>
          <w:rFonts w:hint="eastAsia"/>
        </w:rPr>
        <w:t>2</w:t>
      </w:r>
      <w:r>
        <w:rPr>
          <w:rFonts w:hint="eastAsia"/>
        </w:rPr>
        <w:t>、根据图</w:t>
      </w:r>
      <w:r>
        <w:rPr>
          <w:rFonts w:hint="eastAsia"/>
        </w:rPr>
        <w:t>1.1</w:t>
      </w:r>
      <w:r>
        <w:rPr>
          <w:rFonts w:hint="eastAsia"/>
        </w:rPr>
        <w:t>提示输入要素，</w:t>
      </w:r>
      <w:r>
        <w:rPr>
          <w:rFonts w:ascii="宋体" w:hAnsi="宋体" w:hint="eastAsia"/>
        </w:rPr>
        <w:t>可以多次选择凭证种类和凭证数量、起始凭证号码、结束凭证号码进行添加。也可以使用“删除调剂凭证”删除选中的凭证种类。</w:t>
      </w:r>
    </w:p>
    <w:p w:rsidR="004A1DF5" w:rsidRDefault="004A1DF5">
      <w:pPr>
        <w:ind w:firstLineChars="100" w:firstLine="240"/>
        <w:rPr>
          <w:rFonts w:ascii="宋体" w:hAnsi="宋体"/>
        </w:rPr>
      </w:pPr>
      <w:r>
        <w:rPr>
          <w:rFonts w:ascii="宋体" w:hAnsi="宋体" w:hint="eastAsia"/>
        </w:rPr>
        <w:t>2.1根据图1.2提示要素，可以在柜员指定的凭证种类下，双击左边任一的凭证号码，将该凭证移到右边的列表中进行调剂，而不受凭证号码区间跨度过大的限制。</w:t>
      </w:r>
    </w:p>
    <w:p w:rsidR="004A1DF5" w:rsidRDefault="004A1DF5">
      <w:r>
        <w:rPr>
          <w:rFonts w:hint="eastAsia"/>
        </w:rPr>
        <w:t>3</w:t>
      </w:r>
      <w:r>
        <w:rPr>
          <w:rFonts w:hint="eastAsia"/>
        </w:rPr>
        <w:t>、输入完毕，选择“确定”。</w:t>
      </w:r>
    </w:p>
    <w:p w:rsidR="004A1DF5" w:rsidRDefault="004A1DF5">
      <w:r>
        <w:rPr>
          <w:rFonts w:hint="eastAsia"/>
        </w:rPr>
        <w:t>4</w:t>
      </w:r>
      <w:r>
        <w:rPr>
          <w:rFonts w:hint="eastAsia"/>
        </w:rPr>
        <w:t>、如果是机构箱与柜员箱的凭证调剂业务，调出箱管理员</w:t>
      </w:r>
      <w:r>
        <w:rPr>
          <w:rFonts w:hint="eastAsia"/>
        </w:rPr>
        <w:t>2</w:t>
      </w:r>
      <w:r>
        <w:rPr>
          <w:rFonts w:hint="eastAsia"/>
        </w:rPr>
        <w:t>按</w:t>
      </w:r>
      <w:r>
        <w:rPr>
          <w:rFonts w:hint="eastAsia"/>
        </w:rPr>
        <w:t>F7</w:t>
      </w:r>
      <w:r>
        <w:rPr>
          <w:rFonts w:hint="eastAsia"/>
        </w:rPr>
        <w:t>进行复核。</w:t>
      </w:r>
    </w:p>
    <w:p w:rsidR="004A1DF5" w:rsidRDefault="004A1DF5">
      <w:r>
        <w:rPr>
          <w:rFonts w:hint="eastAsia"/>
        </w:rPr>
        <w:t>5</w:t>
      </w:r>
      <w:r>
        <w:rPr>
          <w:rFonts w:hint="eastAsia"/>
        </w:rPr>
        <w:t>、如果是柜员箱与柜员箱内的凭证调剂业务，接受用户进行复核确认，选择“确定”进入第</w:t>
      </w:r>
      <w:r>
        <w:rPr>
          <w:rFonts w:hint="eastAsia"/>
        </w:rPr>
        <w:t>9</w:t>
      </w:r>
      <w:r>
        <w:rPr>
          <w:rFonts w:hint="eastAsia"/>
        </w:rPr>
        <w:t>步。</w:t>
      </w:r>
    </w:p>
    <w:p w:rsidR="004A1DF5" w:rsidRDefault="004A1DF5">
      <w:r>
        <w:rPr>
          <w:rFonts w:hint="eastAsia"/>
        </w:rPr>
        <w:t>6</w:t>
      </w:r>
      <w:r>
        <w:rPr>
          <w:rFonts w:hint="eastAsia"/>
        </w:rPr>
        <w:t>、如果是机构箱与机构箱的凭证调剂业务，调出箱管理员</w:t>
      </w:r>
      <w:r>
        <w:rPr>
          <w:rFonts w:hint="eastAsia"/>
        </w:rPr>
        <w:t>2</w:t>
      </w:r>
      <w:r>
        <w:rPr>
          <w:rFonts w:hint="eastAsia"/>
        </w:rPr>
        <w:t>按</w:t>
      </w:r>
      <w:r>
        <w:rPr>
          <w:rFonts w:hint="eastAsia"/>
        </w:rPr>
        <w:t>F7</w:t>
      </w:r>
      <w:r>
        <w:rPr>
          <w:rFonts w:hint="eastAsia"/>
        </w:rPr>
        <w:t>进行复核。</w:t>
      </w:r>
    </w:p>
    <w:p w:rsidR="004A1DF5" w:rsidRDefault="004A1DF5">
      <w:r>
        <w:rPr>
          <w:rFonts w:hint="eastAsia"/>
        </w:rPr>
        <w:t>7</w:t>
      </w:r>
      <w:r>
        <w:rPr>
          <w:rFonts w:hint="eastAsia"/>
        </w:rPr>
        <w:t>、接收凭证用户，即调入箱管理员</w:t>
      </w:r>
      <w:r>
        <w:rPr>
          <w:rFonts w:hint="eastAsia"/>
        </w:rPr>
        <w:t>1</w:t>
      </w:r>
      <w:r>
        <w:rPr>
          <w:rFonts w:hint="eastAsia"/>
        </w:rPr>
        <w:t>，进行复核确认。</w:t>
      </w:r>
    </w:p>
    <w:p w:rsidR="004A1DF5" w:rsidRDefault="004A1DF5">
      <w:r>
        <w:rPr>
          <w:rFonts w:hint="eastAsia"/>
        </w:rPr>
        <w:t>8</w:t>
      </w:r>
      <w:r>
        <w:rPr>
          <w:rFonts w:hint="eastAsia"/>
        </w:rPr>
        <w:t>、如果是机构箱调入，则调入箱管理员</w:t>
      </w:r>
      <w:r>
        <w:rPr>
          <w:rFonts w:hint="eastAsia"/>
        </w:rPr>
        <w:t>2</w:t>
      </w:r>
      <w:r>
        <w:rPr>
          <w:rFonts w:hint="eastAsia"/>
        </w:rPr>
        <w:t>按</w:t>
      </w:r>
      <w:r>
        <w:rPr>
          <w:rFonts w:hint="eastAsia"/>
        </w:rPr>
        <w:t>F7</w:t>
      </w:r>
      <w:r>
        <w:rPr>
          <w:rFonts w:hint="eastAsia"/>
        </w:rPr>
        <w:t>进行复核。</w:t>
      </w:r>
    </w:p>
    <w:p w:rsidR="004A1DF5" w:rsidRDefault="004A1DF5">
      <w:r>
        <w:rPr>
          <w:rFonts w:hint="eastAsia"/>
        </w:rPr>
        <w:t>9</w:t>
      </w:r>
      <w:r>
        <w:rPr>
          <w:rFonts w:hint="eastAsia"/>
        </w:rPr>
        <w:t>、接受用户选择“确定”凭证调剂成功。</w:t>
      </w:r>
    </w:p>
    <w:p w:rsidR="004A1DF5" w:rsidRDefault="004A1DF5">
      <w:pPr>
        <w:pStyle w:val="5"/>
      </w:pPr>
      <w:r>
        <w:rPr>
          <w:rFonts w:hint="eastAsia"/>
        </w:rPr>
        <w:t>二、凭证作废（业务代码</w:t>
      </w:r>
      <w:r>
        <w:rPr>
          <w:rFonts w:hint="eastAsia"/>
        </w:rPr>
        <w:t>2504</w:t>
      </w:r>
      <w:r>
        <w:rPr>
          <w:rFonts w:hint="eastAsia"/>
        </w:rPr>
        <w:t>）</w:t>
      </w:r>
    </w:p>
    <w:p w:rsidR="004A1DF5" w:rsidRDefault="004A1DF5">
      <w:pPr>
        <w:pStyle w:val="6"/>
        <w:spacing w:line="240" w:lineRule="auto"/>
      </w:pPr>
      <w:bookmarkStart w:id="882" w:name="_Toc79548841"/>
      <w:r>
        <w:rPr>
          <w:rFonts w:hint="eastAsia"/>
        </w:rPr>
        <w:t>（一）功能介绍</w:t>
      </w:r>
      <w:bookmarkEnd w:id="882"/>
    </w:p>
    <w:p w:rsidR="004A1DF5" w:rsidRDefault="004A1DF5">
      <w:pPr>
        <w:ind w:firstLineChars="200" w:firstLine="480"/>
      </w:pPr>
      <w:r>
        <w:rPr>
          <w:rFonts w:hint="eastAsia"/>
        </w:rPr>
        <w:t>凭证作废是根据实际业务的需要，将凭证箱中一定种类和数量的库存可用凭证手工进行作废处理的操作。在作废的过程中，柜员可以根据实际需要，选择作废后的凭证是否保留在自己的库存中。</w:t>
      </w:r>
    </w:p>
    <w:p w:rsidR="004A1DF5" w:rsidRDefault="004A1DF5">
      <w:pPr>
        <w:pStyle w:val="6"/>
        <w:spacing w:line="240" w:lineRule="auto"/>
      </w:pPr>
      <w:bookmarkStart w:id="883" w:name="_Toc79548844"/>
      <w:r>
        <w:rPr>
          <w:rFonts w:hint="eastAsia"/>
        </w:rPr>
        <w:t>（二）</w:t>
      </w:r>
      <w:bookmarkStart w:id="884" w:name="_Toc79548845"/>
      <w:bookmarkEnd w:id="883"/>
      <w:r>
        <w:rPr>
          <w:rFonts w:hint="eastAsia"/>
        </w:rPr>
        <w:t>操作要点</w:t>
      </w:r>
      <w:bookmarkEnd w:id="884"/>
    </w:p>
    <w:p w:rsidR="004A1DF5" w:rsidRDefault="004A1DF5">
      <w:pPr>
        <w:ind w:firstLineChars="200" w:firstLine="480"/>
      </w:pPr>
      <w:r>
        <w:rPr>
          <w:rFonts w:hint="eastAsia"/>
        </w:rPr>
        <w:t>1</w:t>
      </w:r>
      <w:r>
        <w:rPr>
          <w:rFonts w:hint="eastAsia"/>
        </w:rPr>
        <w:t>、凭证作废有三种途径：</w:t>
      </w:r>
    </w:p>
    <w:p w:rsidR="004A1DF5" w:rsidRDefault="004A1DF5">
      <w:pPr>
        <w:ind w:firstLineChars="200" w:firstLine="480"/>
      </w:pPr>
      <w:r>
        <w:rPr>
          <w:rFonts w:hint="eastAsia"/>
        </w:rPr>
        <w:t>第一种是各业务系统在处理相关业务时自动将凭证作废，例如一卡通损坏换卡时客户交回的旧一卡通。由自动作废的凭证会自动计入柜员的个人凭证箱。</w:t>
      </w:r>
    </w:p>
    <w:p w:rsidR="004A1DF5" w:rsidRDefault="004A1DF5">
      <w:pPr>
        <w:ind w:firstLineChars="200" w:firstLine="480"/>
      </w:pPr>
      <w:r>
        <w:rPr>
          <w:rFonts w:hint="eastAsia"/>
        </w:rPr>
        <w:t>第二种是经办员通过凭证系统手工对库存中的凭证进行作废。其允许作废的凭证范围仅限于本人管理的柜员凭证箱或机构凭证箱。</w:t>
      </w:r>
    </w:p>
    <w:p w:rsidR="004A1DF5" w:rsidRDefault="004A1DF5">
      <w:pPr>
        <w:ind w:firstLineChars="200" w:firstLine="480"/>
      </w:pPr>
      <w:r>
        <w:rPr>
          <w:rFonts w:hint="eastAsia"/>
        </w:rPr>
        <w:t>第三种是通过凭证系统发布的凭证停用信息，停用信息中有</w:t>
      </w:r>
      <w:r>
        <w:rPr>
          <w:rFonts w:hint="eastAsia"/>
        </w:rPr>
        <w:t>3</w:t>
      </w:r>
      <w:r>
        <w:rPr>
          <w:rFonts w:hint="eastAsia"/>
        </w:rPr>
        <w:t>个关键日期“停用生效日”、“全面停用日”、“全面作废日”。</w:t>
      </w:r>
      <w:r>
        <w:rPr>
          <w:rFonts w:hint="eastAsia"/>
        </w:rPr>
        <w:t xml:space="preserve"> </w:t>
      </w:r>
      <w:r>
        <w:rPr>
          <w:rFonts w:hint="eastAsia"/>
        </w:rPr>
        <w:t>在“停用生效日”，由系统自动将凭证箱内对应种类凭证进行作废处理。“全面停用日”客户手中的凭证在置</w:t>
      </w:r>
      <w:r>
        <w:rPr>
          <w:rFonts w:hint="eastAsia"/>
        </w:rPr>
        <w:lastRenderedPageBreak/>
        <w:t>为“待更换”状态，限制使用。“全面作废日”后无论客户手中的凭证是否收回，后系统均自动其作废处理。该功能由总行级用户使用。</w:t>
      </w:r>
    </w:p>
    <w:p w:rsidR="004A1DF5" w:rsidRDefault="004A1DF5">
      <w:pPr>
        <w:ind w:firstLineChars="200" w:firstLine="480"/>
      </w:pPr>
      <w:r>
        <w:rPr>
          <w:rFonts w:hint="eastAsia"/>
        </w:rPr>
        <w:t>2</w:t>
      </w:r>
      <w:r>
        <w:rPr>
          <w:rFonts w:hint="eastAsia"/>
        </w:rPr>
        <w:t>、已经处于作废状态的凭证，系统不允许再进行作废处理。已经售出或签发的凭证（发布停用除外）作废，</w:t>
      </w:r>
      <w:r>
        <w:rPr>
          <w:rFonts w:hint="eastAsia"/>
        </w:rPr>
        <w:t xml:space="preserve"> </w:t>
      </w:r>
      <w:r>
        <w:rPr>
          <w:rFonts w:hint="eastAsia"/>
        </w:rPr>
        <w:t>其作废业务可通过“通用凭证处理”完成。</w:t>
      </w:r>
    </w:p>
    <w:p w:rsidR="004A1DF5" w:rsidRDefault="004A1DF5">
      <w:pPr>
        <w:ind w:firstLineChars="200" w:firstLine="480"/>
        <w:rPr>
          <w:rFonts w:ascii="宋体"/>
          <w:kern w:val="0"/>
          <w:szCs w:val="18"/>
          <w:lang w:val="zh-CN"/>
        </w:rPr>
      </w:pPr>
      <w:r>
        <w:rPr>
          <w:rFonts w:hint="eastAsia"/>
        </w:rPr>
        <w:t>3</w:t>
      </w:r>
      <w:r>
        <w:rPr>
          <w:rFonts w:hint="eastAsia"/>
        </w:rPr>
        <w:t>、作废凭证根据管理上的需要，分为“计入库存”和“不计入库存”两种。柜员在“凭证作废”中如果选择作废计入库存标志为“是”的，作废凭证纳入柜员持有的凭证箱中管理。选择为“否”的，作废凭证不在柜员的凭证库存中反映，作为凭证</w:t>
      </w:r>
      <w:r>
        <w:rPr>
          <w:rFonts w:ascii="宋体" w:hint="eastAsia"/>
          <w:kern w:val="0"/>
          <w:szCs w:val="18"/>
          <w:lang w:val="zh-CN"/>
        </w:rPr>
        <w:t>日结时系统生成的“未计入库存的作废凭证清单”的附件，随当天业务单据一同保管。</w:t>
      </w:r>
    </w:p>
    <w:p w:rsidR="004A1DF5" w:rsidRDefault="004A1DF5">
      <w:pPr>
        <w:ind w:firstLineChars="200" w:firstLine="480"/>
      </w:pPr>
      <w:r>
        <w:rPr>
          <w:rFonts w:ascii="宋体" w:hint="eastAsia"/>
          <w:kern w:val="0"/>
          <w:szCs w:val="18"/>
          <w:lang w:val="zh-CN"/>
        </w:rPr>
        <w:t>4、对于卡片类凭证的作废，必须选择</w:t>
      </w:r>
      <w:r>
        <w:rPr>
          <w:rFonts w:hint="eastAsia"/>
        </w:rPr>
        <w:t>作废计入库存标志。</w:t>
      </w:r>
    </w:p>
    <w:p w:rsidR="004A1DF5" w:rsidRDefault="004A1DF5">
      <w:pPr>
        <w:ind w:firstLineChars="200" w:firstLine="480"/>
      </w:pPr>
      <w:r>
        <w:rPr>
          <w:rFonts w:hint="eastAsia"/>
        </w:rPr>
        <w:t>5</w:t>
      </w:r>
      <w:r>
        <w:rPr>
          <w:rFonts w:hint="eastAsia"/>
        </w:rPr>
        <w:t>、凭证作废的业务允许撤销，但是这种“撤销”仅适用于使用“凭证作废”功能处理的业务。如果作废后凭证已交出或调剂到其他凭证箱，原业务不允许撤销。</w:t>
      </w:r>
    </w:p>
    <w:p w:rsidR="004A1DF5" w:rsidRDefault="004A1DF5">
      <w:pPr>
        <w:pStyle w:val="6"/>
        <w:spacing w:line="240" w:lineRule="auto"/>
      </w:pPr>
      <w:bookmarkStart w:id="885" w:name="_Toc79548846"/>
      <w:r>
        <w:rPr>
          <w:rFonts w:hint="eastAsia"/>
        </w:rPr>
        <w:t>（三）操作步骤</w:t>
      </w:r>
      <w:bookmarkEnd w:id="885"/>
    </w:p>
    <w:p w:rsidR="004A1DF5" w:rsidRDefault="004A1DF5">
      <w:pPr>
        <w:ind w:firstLineChars="200" w:firstLine="480"/>
        <w:rPr>
          <w:rFonts w:ascii="宋体" w:hAnsi="宋体"/>
        </w:rPr>
      </w:pPr>
      <w:r>
        <w:rPr>
          <w:rFonts w:ascii="宋体" w:hAnsi="宋体" w:hint="eastAsia"/>
        </w:rPr>
        <w:t>选择“系统导航”－“现金凭证”－“柜员凭证业务”－“凭证作废”或在“业务代码”处输入“2504”进入“凭证作废”</w:t>
      </w:r>
    </w:p>
    <w:p w:rsidR="004A1DF5" w:rsidRDefault="004A1DF5">
      <w:r>
        <w:rPr>
          <w:rFonts w:hint="eastAsia"/>
        </w:rPr>
        <w:t>1</w:t>
      </w:r>
      <w:r>
        <w:rPr>
          <w:rFonts w:hint="eastAsia"/>
        </w:rPr>
        <w:t>、凭证作废</w:t>
      </w:r>
    </w:p>
    <w:p w:rsidR="004A1DF5" w:rsidRDefault="004A1DF5">
      <w:pPr>
        <w:ind w:leftChars="75" w:left="180"/>
      </w:pPr>
      <w:r>
        <w:rPr>
          <w:rFonts w:hint="eastAsia"/>
        </w:rPr>
        <w:t>（</w:t>
      </w:r>
      <w:r>
        <w:rPr>
          <w:rFonts w:hint="eastAsia"/>
        </w:rPr>
        <w:t>1</w:t>
      </w:r>
      <w:r>
        <w:rPr>
          <w:rFonts w:hint="eastAsia"/>
        </w:rPr>
        <w:t>）在“凭证箱内凭证作废管理”窗口中，点击“作废（</w:t>
      </w:r>
      <w:r>
        <w:rPr>
          <w:rFonts w:hint="eastAsia"/>
        </w:rPr>
        <w:t>10</w:t>
      </w:r>
      <w:r>
        <w:rPr>
          <w:rFonts w:hint="eastAsia"/>
        </w:rPr>
        <w:t>）”，</w:t>
      </w:r>
    </w:p>
    <w:p w:rsidR="004A1DF5" w:rsidRDefault="004A1DF5">
      <w:pPr>
        <w:ind w:leftChars="75" w:left="180"/>
      </w:pPr>
      <w:r>
        <w:rPr>
          <w:rFonts w:hint="eastAsia"/>
        </w:rPr>
        <w:t>（</w:t>
      </w:r>
      <w:r>
        <w:rPr>
          <w:rFonts w:hint="eastAsia"/>
        </w:rPr>
        <w:t>2</w:t>
      </w:r>
      <w:r>
        <w:rPr>
          <w:rFonts w:hint="eastAsia"/>
        </w:rPr>
        <w:t>）根据界面提示输入要素。</w:t>
      </w:r>
    </w:p>
    <w:p w:rsidR="004A1DF5" w:rsidRDefault="004A1DF5">
      <w:pPr>
        <w:ind w:leftChars="75" w:left="180"/>
      </w:pPr>
      <w:r>
        <w:rPr>
          <w:rFonts w:hint="eastAsia"/>
        </w:rPr>
        <w:t>（</w:t>
      </w:r>
      <w:r>
        <w:rPr>
          <w:rFonts w:hint="eastAsia"/>
        </w:rPr>
        <w:t>3</w:t>
      </w:r>
      <w:r>
        <w:rPr>
          <w:rFonts w:hint="eastAsia"/>
        </w:rPr>
        <w:t>）如果是作废机构箱内的凭证，另一机构箱管理员按</w:t>
      </w:r>
      <w:r>
        <w:rPr>
          <w:rFonts w:hint="eastAsia"/>
        </w:rPr>
        <w:t>F7</w:t>
      </w:r>
      <w:r>
        <w:rPr>
          <w:rFonts w:hint="eastAsia"/>
        </w:rPr>
        <w:t>进行复核。</w:t>
      </w:r>
    </w:p>
    <w:p w:rsidR="004A1DF5" w:rsidRDefault="004A1DF5">
      <w:pPr>
        <w:ind w:leftChars="75" w:left="180"/>
      </w:pPr>
      <w:r>
        <w:rPr>
          <w:rFonts w:hint="eastAsia"/>
        </w:rPr>
        <w:t>（</w:t>
      </w:r>
      <w:r>
        <w:rPr>
          <w:rFonts w:hint="eastAsia"/>
        </w:rPr>
        <w:t>4</w:t>
      </w:r>
      <w:r>
        <w:rPr>
          <w:rFonts w:hint="eastAsia"/>
        </w:rPr>
        <w:t>）录入完毕选择“确定”。</w:t>
      </w:r>
    </w:p>
    <w:p w:rsidR="004A1DF5" w:rsidRDefault="004A1DF5">
      <w:pPr>
        <w:ind w:leftChars="75" w:left="180"/>
      </w:pPr>
      <w:r>
        <w:rPr>
          <w:rFonts w:hint="eastAsia"/>
        </w:rPr>
        <w:t>（</w:t>
      </w:r>
      <w:r>
        <w:rPr>
          <w:rFonts w:hint="eastAsia"/>
        </w:rPr>
        <w:t>5</w:t>
      </w:r>
      <w:r>
        <w:rPr>
          <w:rFonts w:hint="eastAsia"/>
        </w:rPr>
        <w:t>）主管授权，提示凭证作废成功。</w:t>
      </w:r>
    </w:p>
    <w:p w:rsidR="004A1DF5" w:rsidRDefault="004A1DF5">
      <w:pPr>
        <w:ind w:leftChars="75" w:left="180"/>
      </w:pPr>
      <w:r>
        <w:rPr>
          <w:rFonts w:hint="eastAsia"/>
        </w:rPr>
        <w:t>（</w:t>
      </w:r>
      <w:r>
        <w:rPr>
          <w:rFonts w:hint="eastAsia"/>
        </w:rPr>
        <w:t>6</w:t>
      </w:r>
      <w:r>
        <w:rPr>
          <w:rFonts w:hint="eastAsia"/>
        </w:rPr>
        <w:t>）打印出“凭证作废清单”作为日结单据。</w:t>
      </w:r>
    </w:p>
    <w:p w:rsidR="004A1DF5" w:rsidRDefault="004A1DF5">
      <w:r>
        <w:rPr>
          <w:rFonts w:hint="eastAsia"/>
        </w:rPr>
        <w:t>2</w:t>
      </w:r>
      <w:r>
        <w:rPr>
          <w:rFonts w:hint="eastAsia"/>
        </w:rPr>
        <w:t>、撤销作废</w:t>
      </w:r>
    </w:p>
    <w:p w:rsidR="004A1DF5" w:rsidRDefault="004A1DF5">
      <w:pPr>
        <w:ind w:leftChars="75" w:left="180"/>
      </w:pPr>
      <w:r>
        <w:rPr>
          <w:rFonts w:hint="eastAsia"/>
        </w:rPr>
        <w:t>（</w:t>
      </w:r>
      <w:r>
        <w:rPr>
          <w:rFonts w:hint="eastAsia"/>
        </w:rPr>
        <w:t>1</w:t>
      </w:r>
      <w:r>
        <w:rPr>
          <w:rFonts w:hint="eastAsia"/>
        </w:rPr>
        <w:t>）在“凭证箱内凭证作废管理”窗口中，选中要撤销的凭证业务，选择“撤销作废”。</w:t>
      </w:r>
    </w:p>
    <w:p w:rsidR="004A1DF5" w:rsidRDefault="004A1DF5">
      <w:pPr>
        <w:ind w:leftChars="75" w:left="180"/>
      </w:pPr>
      <w:r>
        <w:rPr>
          <w:rFonts w:hint="eastAsia"/>
        </w:rPr>
        <w:t>（</w:t>
      </w:r>
      <w:r>
        <w:rPr>
          <w:rFonts w:hint="eastAsia"/>
        </w:rPr>
        <w:t>2</w:t>
      </w:r>
      <w:r>
        <w:rPr>
          <w:rFonts w:hint="eastAsia"/>
        </w:rPr>
        <w:t>）根据界面提示输入要素。如果是撤销作废机构箱内的凭证则进入第（</w:t>
      </w:r>
      <w:r>
        <w:rPr>
          <w:rFonts w:hint="eastAsia"/>
        </w:rPr>
        <w:t>3</w:t>
      </w:r>
      <w:r>
        <w:rPr>
          <w:rFonts w:hint="eastAsia"/>
        </w:rPr>
        <w:t>）步，如果是撤销作废柜员箱中的凭证进入第（</w:t>
      </w:r>
      <w:r>
        <w:rPr>
          <w:rFonts w:hint="eastAsia"/>
        </w:rPr>
        <w:t>5</w:t>
      </w:r>
      <w:r>
        <w:rPr>
          <w:rFonts w:hint="eastAsia"/>
        </w:rPr>
        <w:t>）步。</w:t>
      </w:r>
    </w:p>
    <w:p w:rsidR="004A1DF5" w:rsidRDefault="004A1DF5">
      <w:pPr>
        <w:ind w:leftChars="75" w:left="180"/>
      </w:pPr>
      <w:r>
        <w:rPr>
          <w:rFonts w:hint="eastAsia"/>
        </w:rPr>
        <w:t>（</w:t>
      </w:r>
      <w:r>
        <w:rPr>
          <w:rFonts w:hint="eastAsia"/>
        </w:rPr>
        <w:t>3</w:t>
      </w:r>
      <w:r>
        <w:rPr>
          <w:rFonts w:hint="eastAsia"/>
        </w:rPr>
        <w:t>）另一机构箱管理员按</w:t>
      </w:r>
      <w:r>
        <w:rPr>
          <w:rFonts w:hint="eastAsia"/>
        </w:rPr>
        <w:t>F7</w:t>
      </w:r>
      <w:r>
        <w:rPr>
          <w:rFonts w:hint="eastAsia"/>
        </w:rPr>
        <w:t>进行复核。</w:t>
      </w:r>
    </w:p>
    <w:p w:rsidR="004A1DF5" w:rsidRDefault="004A1DF5">
      <w:pPr>
        <w:ind w:leftChars="75" w:left="180"/>
      </w:pPr>
      <w:r>
        <w:rPr>
          <w:rFonts w:hint="eastAsia"/>
        </w:rPr>
        <w:lastRenderedPageBreak/>
        <w:t>（</w:t>
      </w:r>
      <w:r>
        <w:rPr>
          <w:rFonts w:hint="eastAsia"/>
        </w:rPr>
        <w:t>4</w:t>
      </w:r>
      <w:r>
        <w:rPr>
          <w:rFonts w:hint="eastAsia"/>
        </w:rPr>
        <w:t>）根据提示输入要素，输入完毕选择“确定”。</w:t>
      </w:r>
    </w:p>
    <w:p w:rsidR="004A1DF5" w:rsidRDefault="004A1DF5">
      <w:pPr>
        <w:ind w:leftChars="75" w:left="180"/>
      </w:pPr>
      <w:r>
        <w:rPr>
          <w:rFonts w:hint="eastAsia"/>
        </w:rPr>
        <w:t>（</w:t>
      </w:r>
      <w:r>
        <w:rPr>
          <w:rFonts w:hint="eastAsia"/>
        </w:rPr>
        <w:t>5</w:t>
      </w:r>
      <w:r>
        <w:rPr>
          <w:rFonts w:hint="eastAsia"/>
        </w:rPr>
        <w:t>）主管授权，提示凭证撤销作废成功。</w:t>
      </w:r>
    </w:p>
    <w:p w:rsidR="004A1DF5" w:rsidRDefault="004A1DF5">
      <w:pPr>
        <w:pStyle w:val="5"/>
      </w:pPr>
      <w:bookmarkStart w:id="886" w:name="_Toc79548768"/>
      <w:bookmarkStart w:id="887" w:name="_Toc79548847"/>
      <w:r>
        <w:rPr>
          <w:rFonts w:hint="eastAsia"/>
        </w:rPr>
        <w:t>三、</w:t>
      </w:r>
      <w:bookmarkEnd w:id="886"/>
      <w:r>
        <w:rPr>
          <w:rFonts w:hint="eastAsia"/>
        </w:rPr>
        <w:t>通用凭证处理（业务代码</w:t>
      </w:r>
      <w:r>
        <w:rPr>
          <w:rFonts w:hint="eastAsia"/>
        </w:rPr>
        <w:t>2505</w:t>
      </w:r>
      <w:r>
        <w:rPr>
          <w:rFonts w:hint="eastAsia"/>
        </w:rPr>
        <w:t>）</w:t>
      </w:r>
    </w:p>
    <w:p w:rsidR="004A1DF5" w:rsidRDefault="004A1DF5">
      <w:pPr>
        <w:pStyle w:val="6"/>
        <w:spacing w:line="240" w:lineRule="auto"/>
        <w:ind w:firstLineChars="100" w:firstLine="241"/>
      </w:pPr>
      <w:bookmarkStart w:id="888" w:name="_Toc79548769"/>
      <w:r>
        <w:rPr>
          <w:rFonts w:hint="eastAsia"/>
        </w:rPr>
        <w:t>（一）功能介绍</w:t>
      </w:r>
      <w:bookmarkEnd w:id="888"/>
    </w:p>
    <w:p w:rsidR="004A1DF5" w:rsidRDefault="004A1DF5">
      <w:pPr>
        <w:ind w:firstLineChars="200" w:firstLine="480"/>
      </w:pPr>
      <w:r>
        <w:rPr>
          <w:rFonts w:ascii="宋体" w:hint="eastAsia"/>
          <w:kern w:val="0"/>
          <w:szCs w:val="18"/>
          <w:lang w:val="zh-CN"/>
        </w:rPr>
        <w:t>本功能是针对当前</w:t>
      </w:r>
      <w:r>
        <w:rPr>
          <w:rFonts w:hint="eastAsia"/>
        </w:rPr>
        <w:t>一些业务系统，没有提供对凭证自动处理的功能或处理功能不完善情况下，通过本功能对凭证手工进行特殊处理的一种操作。通用凭证处理可以对凭证进行：“签发”、“销号”、“作废”、“返回上一状态”四种操作。</w:t>
      </w:r>
      <w:bookmarkStart w:id="889" w:name="_Toc79548772"/>
    </w:p>
    <w:p w:rsidR="004A1DF5" w:rsidRDefault="004A1DF5">
      <w:pPr>
        <w:pStyle w:val="6"/>
        <w:spacing w:line="240" w:lineRule="auto"/>
        <w:ind w:firstLineChars="100" w:firstLine="241"/>
      </w:pPr>
      <w:r>
        <w:rPr>
          <w:rFonts w:hint="eastAsia"/>
        </w:rPr>
        <w:t>（二）操作要点</w:t>
      </w:r>
    </w:p>
    <w:p w:rsidR="004A1DF5" w:rsidRDefault="004A1DF5">
      <w:pPr>
        <w:pStyle w:val="a5"/>
        <w:ind w:firstLine="480"/>
      </w:pPr>
      <w:r>
        <w:rPr>
          <w:rFonts w:hint="eastAsia"/>
        </w:rPr>
        <w:t>1</w:t>
      </w:r>
      <w:r>
        <w:rPr>
          <w:rFonts w:hint="eastAsia"/>
        </w:rPr>
        <w:t>、“签发”是指将库存中的凭证置为签发状态；</w:t>
      </w:r>
    </w:p>
    <w:p w:rsidR="004A1DF5" w:rsidRDefault="004A1DF5">
      <w:pPr>
        <w:pStyle w:val="a5"/>
        <w:ind w:firstLine="480"/>
      </w:pPr>
      <w:r>
        <w:rPr>
          <w:rFonts w:hint="eastAsia"/>
        </w:rPr>
        <w:t>2</w:t>
      </w:r>
      <w:r>
        <w:rPr>
          <w:rFonts w:hint="eastAsia"/>
        </w:rPr>
        <w:t>、“销号”是指将库存中的凭证或已经签发、出售的凭证置为“销号”状态</w:t>
      </w:r>
    </w:p>
    <w:p w:rsidR="004A1DF5" w:rsidRDefault="004A1DF5">
      <w:pPr>
        <w:pStyle w:val="a5"/>
        <w:ind w:firstLine="480"/>
        <w:rPr>
          <w:rFonts w:ascii="宋体"/>
          <w:kern w:val="0"/>
        </w:rPr>
      </w:pPr>
      <w:r>
        <w:rPr>
          <w:rFonts w:hint="eastAsia"/>
        </w:rPr>
        <w:t>3</w:t>
      </w:r>
      <w:r>
        <w:rPr>
          <w:rFonts w:hint="eastAsia"/>
        </w:rPr>
        <w:t>、“作废”功能仅针对状态为“签发”或“出售”的凭证，作废的凭证允许选择是否保留在凭证箱库存中。该选项系统默认为与“凭证种类”属性中的“作废后是否计入库存”设置相同，如果更改此选项必须又充足的业务理由。</w:t>
      </w:r>
    </w:p>
    <w:p w:rsidR="004A1DF5" w:rsidRDefault="004A1DF5">
      <w:pPr>
        <w:ind w:firstLineChars="200" w:firstLine="480"/>
      </w:pPr>
      <w:r>
        <w:rPr>
          <w:rFonts w:hint="eastAsia"/>
        </w:rPr>
        <w:t>4</w:t>
      </w:r>
      <w:r>
        <w:rPr>
          <w:rFonts w:hint="eastAsia"/>
        </w:rPr>
        <w:t>、“退回上一状态”可以将指定凭证强制退回到上一状态。此功能是为了解决非常特殊的问题而设计的，一般不允许使用。另外，对于同一凭证而言，“退回上一状态”只能进行一次。不能无限制地通过</w:t>
      </w:r>
      <w:r>
        <w:t>“</w:t>
      </w:r>
      <w:r>
        <w:rPr>
          <w:rFonts w:hint="eastAsia"/>
        </w:rPr>
        <w:t>退回上一状态</w:t>
      </w:r>
      <w:r>
        <w:t>”</w:t>
      </w:r>
      <w:r>
        <w:rPr>
          <w:rFonts w:hint="eastAsia"/>
        </w:rPr>
        <w:t>功能逐步退回到凭证最初始的状态。</w:t>
      </w:r>
    </w:p>
    <w:p w:rsidR="004A1DF5" w:rsidRDefault="004A1DF5" w:rsidP="0004090F">
      <w:pPr>
        <w:pStyle w:val="6"/>
        <w:spacing w:line="240" w:lineRule="auto"/>
      </w:pPr>
      <w:r>
        <w:rPr>
          <w:rFonts w:hint="eastAsia"/>
        </w:rPr>
        <w:t>（三）</w:t>
      </w:r>
      <w:bookmarkStart w:id="890" w:name="_Toc79548774"/>
      <w:bookmarkEnd w:id="889"/>
      <w:r>
        <w:rPr>
          <w:rFonts w:hint="eastAsia"/>
        </w:rPr>
        <w:t>操作步骤</w:t>
      </w:r>
      <w:bookmarkEnd w:id="890"/>
    </w:p>
    <w:p w:rsidR="004A1DF5" w:rsidRDefault="004A1DF5">
      <w:pPr>
        <w:ind w:firstLineChars="200" w:firstLine="480"/>
        <w:rPr>
          <w:rFonts w:ascii="宋体" w:hAnsi="宋体"/>
        </w:rPr>
      </w:pPr>
      <w:r>
        <w:rPr>
          <w:rFonts w:ascii="宋体" w:hAnsi="宋体" w:hint="eastAsia"/>
        </w:rPr>
        <w:t>选择“系统导航”－“现金凭证”－“凭证管理”－“通用凭证处理”或在“业务代码”处输入2505进入“通用凭证处理”</w:t>
      </w:r>
    </w:p>
    <w:p w:rsidR="004A1DF5" w:rsidRDefault="004A1DF5">
      <w:r>
        <w:rPr>
          <w:rFonts w:hint="eastAsia"/>
        </w:rPr>
        <w:t>1</w:t>
      </w:r>
      <w:r>
        <w:rPr>
          <w:rFonts w:hint="eastAsia"/>
        </w:rPr>
        <w:t>、通用处理</w:t>
      </w:r>
    </w:p>
    <w:p w:rsidR="004A1DF5" w:rsidRDefault="004A1DF5">
      <w:pPr>
        <w:ind w:leftChars="75" w:left="180"/>
      </w:pPr>
      <w:r>
        <w:rPr>
          <w:rFonts w:hint="eastAsia"/>
        </w:rPr>
        <w:t>（</w:t>
      </w:r>
      <w:r>
        <w:rPr>
          <w:rFonts w:hint="eastAsia"/>
        </w:rPr>
        <w:t>1</w:t>
      </w:r>
      <w:r>
        <w:rPr>
          <w:rFonts w:hint="eastAsia"/>
        </w:rPr>
        <w:t>）根据界面提示输入要素。可以反复输入处理凭证种类、凭证数量、起始凭证号、结束凭证号，作废计入库存标志，户口号，增加或删除所选的凭证。</w:t>
      </w:r>
    </w:p>
    <w:p w:rsidR="004A1DF5" w:rsidRDefault="004A1DF5">
      <w:pPr>
        <w:ind w:leftChars="75" w:left="180"/>
      </w:pPr>
      <w:r>
        <w:rPr>
          <w:rFonts w:hint="eastAsia"/>
        </w:rPr>
        <w:t>（</w:t>
      </w:r>
      <w:r>
        <w:rPr>
          <w:rFonts w:hint="eastAsia"/>
        </w:rPr>
        <w:t>2</w:t>
      </w:r>
      <w:r>
        <w:rPr>
          <w:rFonts w:hint="eastAsia"/>
        </w:rPr>
        <w:t>）复核员按</w:t>
      </w:r>
      <w:r>
        <w:rPr>
          <w:rFonts w:hint="eastAsia"/>
        </w:rPr>
        <w:t>F7</w:t>
      </w:r>
      <w:r>
        <w:rPr>
          <w:rFonts w:hint="eastAsia"/>
        </w:rPr>
        <w:t>进行二次复核录入。</w:t>
      </w:r>
    </w:p>
    <w:p w:rsidR="004A1DF5" w:rsidRDefault="004A1DF5">
      <w:pPr>
        <w:ind w:leftChars="75" w:left="180"/>
      </w:pPr>
      <w:r>
        <w:rPr>
          <w:rFonts w:hint="eastAsia"/>
        </w:rPr>
        <w:t>（</w:t>
      </w:r>
      <w:r>
        <w:rPr>
          <w:rFonts w:hint="eastAsia"/>
        </w:rPr>
        <w:t>3</w:t>
      </w:r>
      <w:r>
        <w:rPr>
          <w:rFonts w:hint="eastAsia"/>
        </w:rPr>
        <w:t>）系统判断是否需要主管授权，需要则提示主管授权。</w:t>
      </w:r>
    </w:p>
    <w:p w:rsidR="004A1DF5" w:rsidRDefault="004A1DF5">
      <w:pPr>
        <w:ind w:leftChars="75" w:left="180"/>
      </w:pPr>
      <w:r>
        <w:rPr>
          <w:rFonts w:hint="eastAsia"/>
        </w:rPr>
        <w:t>（</w:t>
      </w:r>
      <w:r>
        <w:rPr>
          <w:rFonts w:hint="eastAsia"/>
        </w:rPr>
        <w:t>4</w:t>
      </w:r>
      <w:r>
        <w:rPr>
          <w:rFonts w:hint="eastAsia"/>
        </w:rPr>
        <w:t>）产生“凭证处理回单”，根据打印要求进行打印处理。</w:t>
      </w:r>
    </w:p>
    <w:p w:rsidR="004A1DF5" w:rsidRDefault="004A1DF5">
      <w:r>
        <w:rPr>
          <w:rFonts w:hint="eastAsia"/>
        </w:rPr>
        <w:t>2</w:t>
      </w:r>
      <w:r>
        <w:rPr>
          <w:rFonts w:hint="eastAsia"/>
        </w:rPr>
        <w:t>、撤销</w:t>
      </w:r>
    </w:p>
    <w:p w:rsidR="004A1DF5" w:rsidRDefault="004A1DF5">
      <w:pPr>
        <w:ind w:leftChars="75" w:left="180"/>
      </w:pPr>
      <w:r>
        <w:rPr>
          <w:rFonts w:hint="eastAsia"/>
        </w:rPr>
        <w:t>（</w:t>
      </w:r>
      <w:r>
        <w:rPr>
          <w:rFonts w:hint="eastAsia"/>
        </w:rPr>
        <w:t>1</w:t>
      </w:r>
      <w:r>
        <w:rPr>
          <w:rFonts w:hint="eastAsia"/>
        </w:rPr>
        <w:t>）在</w:t>
      </w:r>
      <w:r>
        <w:rPr>
          <w:rFonts w:ascii="宋体" w:hAnsi="宋体" w:hint="eastAsia"/>
        </w:rPr>
        <w:t>通用</w:t>
      </w:r>
      <w:r>
        <w:rPr>
          <w:rFonts w:hint="eastAsia"/>
        </w:rPr>
        <w:t>凭证处理界面，查询到已进行进行过凭证通用处理，但需要撤销</w:t>
      </w:r>
      <w:r>
        <w:rPr>
          <w:rFonts w:hint="eastAsia"/>
        </w:rPr>
        <w:lastRenderedPageBreak/>
        <w:t>的业务。</w:t>
      </w:r>
    </w:p>
    <w:p w:rsidR="004A1DF5" w:rsidRDefault="004A1DF5">
      <w:pPr>
        <w:ind w:leftChars="75" w:left="180"/>
      </w:pPr>
      <w:r>
        <w:rPr>
          <w:rFonts w:hint="eastAsia"/>
        </w:rPr>
        <w:t>（</w:t>
      </w:r>
      <w:r>
        <w:rPr>
          <w:rFonts w:hint="eastAsia"/>
        </w:rPr>
        <w:t>2</w:t>
      </w:r>
      <w:r>
        <w:rPr>
          <w:rFonts w:hint="eastAsia"/>
        </w:rPr>
        <w:t>）选择“撤销”，输入撤销处理描述，输入完毕选择“确定”。</w:t>
      </w:r>
    </w:p>
    <w:p w:rsidR="004A1DF5" w:rsidRDefault="004A1DF5">
      <w:pPr>
        <w:ind w:leftChars="75" w:left="180"/>
      </w:pPr>
      <w:r>
        <w:rPr>
          <w:rFonts w:hint="eastAsia"/>
        </w:rPr>
        <w:t>（</w:t>
      </w:r>
      <w:r>
        <w:rPr>
          <w:rFonts w:hint="eastAsia"/>
        </w:rPr>
        <w:t>3</w:t>
      </w:r>
      <w:r>
        <w:rPr>
          <w:rFonts w:hint="eastAsia"/>
        </w:rPr>
        <w:t>）主管授权。</w:t>
      </w:r>
    </w:p>
    <w:p w:rsidR="004A1DF5" w:rsidRDefault="004A1DF5">
      <w:r>
        <w:rPr>
          <w:rFonts w:hint="eastAsia"/>
        </w:rPr>
        <w:t>3</w:t>
      </w:r>
      <w:r>
        <w:rPr>
          <w:rFonts w:hint="eastAsia"/>
        </w:rPr>
        <w:t>、查询：</w:t>
      </w:r>
    </w:p>
    <w:p w:rsidR="004A1DF5" w:rsidRDefault="004A1DF5">
      <w:pPr>
        <w:ind w:leftChars="75" w:left="180"/>
      </w:pPr>
      <w:r>
        <w:rPr>
          <w:rFonts w:hint="eastAsia"/>
        </w:rPr>
        <w:t>（</w:t>
      </w:r>
      <w:r>
        <w:rPr>
          <w:rFonts w:hint="eastAsia"/>
        </w:rPr>
        <w:t>1</w:t>
      </w:r>
      <w:r>
        <w:rPr>
          <w:rFonts w:hint="eastAsia"/>
        </w:rPr>
        <w:t>）在“通用凭证处理”界面中，输入“通用处理类型”、“起始日期”、“结束日期”，选择“查询”可以查询到相应的凭证处理记录。</w:t>
      </w:r>
    </w:p>
    <w:p w:rsidR="004A1DF5" w:rsidRDefault="004A1DF5">
      <w:pPr>
        <w:ind w:leftChars="75" w:left="180"/>
      </w:pPr>
      <w:r>
        <w:rPr>
          <w:rFonts w:hint="eastAsia"/>
        </w:rPr>
        <w:t>（</w:t>
      </w:r>
      <w:r>
        <w:rPr>
          <w:rFonts w:hint="eastAsia"/>
        </w:rPr>
        <w:t>2</w:t>
      </w:r>
      <w:r>
        <w:rPr>
          <w:rFonts w:hint="eastAsia"/>
        </w:rPr>
        <w:t>）选中其中的一条记录，点击“明细”进入可看到本次通用处理的业务明细。</w:t>
      </w:r>
    </w:p>
    <w:p w:rsidR="004A1DF5" w:rsidRDefault="004A1DF5">
      <w:pPr>
        <w:ind w:leftChars="75" w:left="180"/>
      </w:pPr>
      <w:r>
        <w:rPr>
          <w:rFonts w:hint="eastAsia"/>
        </w:rPr>
        <w:t>（</w:t>
      </w:r>
      <w:r>
        <w:rPr>
          <w:rFonts w:hint="eastAsia"/>
        </w:rPr>
        <w:t>3</w:t>
      </w:r>
      <w:r>
        <w:rPr>
          <w:rFonts w:hint="eastAsia"/>
        </w:rPr>
        <w:t>）在业务明细画面中，点击“凭证状态变换”，可查询到凭证本次状态变换前后的状态。</w:t>
      </w:r>
    </w:p>
    <w:p w:rsidR="004A1DF5" w:rsidRDefault="004A1DF5" w:rsidP="0004090F">
      <w:pPr>
        <w:pStyle w:val="6"/>
        <w:spacing w:line="240" w:lineRule="auto"/>
        <w:rPr>
          <w:rFonts w:ascii="Times New Roman" w:hAnsi="Times New Roman"/>
        </w:rPr>
      </w:pPr>
      <w:r>
        <w:rPr>
          <w:rFonts w:hint="eastAsia"/>
        </w:rPr>
        <w:t>（四）风险提示</w:t>
      </w:r>
    </w:p>
    <w:p w:rsidR="004A1DF5" w:rsidRDefault="004A1DF5">
      <w:pPr>
        <w:numPr>
          <w:ilvl w:val="0"/>
          <w:numId w:val="424"/>
        </w:numPr>
      </w:pPr>
      <w:r>
        <w:rPr>
          <w:rFonts w:hint="eastAsia"/>
        </w:rPr>
        <w:t>对于已经出售给客户的凭证，原则上不允许进行“作废”处理，如果确实有业务需要，操作时一定要慎重，避免误操作。</w:t>
      </w:r>
    </w:p>
    <w:p w:rsidR="004A1DF5" w:rsidRDefault="004A1DF5">
      <w:pPr>
        <w:ind w:leftChars="75" w:left="420" w:hangingChars="100" w:hanging="240"/>
      </w:pPr>
      <w:r>
        <w:rPr>
          <w:rFonts w:hint="eastAsia"/>
        </w:rPr>
        <w:t>2</w:t>
      </w:r>
      <w:r>
        <w:rPr>
          <w:rFonts w:hint="eastAsia"/>
        </w:rPr>
        <w:t>、对签发、销号、作废、返回上一状态业务，允许进行撤销。但撤销不能单纯地理解为“返回上一状态”，另外，对同一凭证而言，撤销与“返回上一状态”不能同时混用，否则可能会造成系统逻辑错误。</w:t>
      </w:r>
    </w:p>
    <w:bookmarkEnd w:id="887"/>
    <w:p w:rsidR="004A1DF5" w:rsidRDefault="004A1DF5" w:rsidP="0004090F">
      <w:pPr>
        <w:pStyle w:val="5"/>
      </w:pPr>
      <w:r>
        <w:rPr>
          <w:rFonts w:hint="eastAsia"/>
        </w:rPr>
        <w:t>四、凭证查询（业务代码</w:t>
      </w:r>
      <w:r>
        <w:rPr>
          <w:rFonts w:hint="eastAsia"/>
        </w:rPr>
        <w:t>2508</w:t>
      </w:r>
      <w:r>
        <w:rPr>
          <w:rFonts w:hint="eastAsia"/>
        </w:rPr>
        <w:t>）</w:t>
      </w:r>
    </w:p>
    <w:p w:rsidR="004A1DF5" w:rsidRDefault="004A1DF5">
      <w:pPr>
        <w:pStyle w:val="6"/>
        <w:spacing w:line="240" w:lineRule="auto"/>
      </w:pPr>
      <w:bookmarkStart w:id="891" w:name="_Toc79548848"/>
      <w:r>
        <w:rPr>
          <w:rFonts w:hint="eastAsia"/>
        </w:rPr>
        <w:t>（一）功能介绍</w:t>
      </w:r>
      <w:bookmarkEnd w:id="891"/>
    </w:p>
    <w:p w:rsidR="004A1DF5" w:rsidRDefault="004A1DF5">
      <w:pPr>
        <w:ind w:firstLineChars="200" w:firstLine="480"/>
      </w:pPr>
      <w:r>
        <w:rPr>
          <w:rFonts w:hint="eastAsia"/>
        </w:rPr>
        <w:t>通过此功能可查询库存凭证明细和账户凭证明细。包括“凭证种类查询”、“根据箱号查询”、“根据业务参考号查询”三个基本查询功能。</w:t>
      </w:r>
    </w:p>
    <w:p w:rsidR="004A1DF5" w:rsidRDefault="004A1DF5">
      <w:pPr>
        <w:pStyle w:val="6"/>
        <w:spacing w:line="240" w:lineRule="auto"/>
      </w:pPr>
      <w:bookmarkStart w:id="892" w:name="_Toc79548850"/>
      <w:r>
        <w:rPr>
          <w:rFonts w:hint="eastAsia"/>
        </w:rPr>
        <w:t>（二）</w:t>
      </w:r>
      <w:bookmarkStart w:id="893" w:name="_Toc79548852"/>
      <w:bookmarkEnd w:id="892"/>
      <w:r>
        <w:rPr>
          <w:rFonts w:hint="eastAsia"/>
        </w:rPr>
        <w:t>操作要点</w:t>
      </w:r>
      <w:bookmarkEnd w:id="893"/>
    </w:p>
    <w:p w:rsidR="004A1DF5" w:rsidRDefault="004A1DF5">
      <w:pPr>
        <w:autoSpaceDE w:val="0"/>
        <w:autoSpaceDN w:val="0"/>
        <w:adjustRightInd w:val="0"/>
        <w:ind w:firstLineChars="200" w:firstLine="480"/>
        <w:jc w:val="left"/>
        <w:rPr>
          <w:rFonts w:ascii="宋体"/>
          <w:kern w:val="0"/>
          <w:szCs w:val="18"/>
          <w:lang w:val="zh-CN"/>
        </w:rPr>
      </w:pPr>
      <w:r>
        <w:rPr>
          <w:rFonts w:ascii="宋体" w:hint="eastAsia"/>
          <w:kern w:val="0"/>
          <w:szCs w:val="18"/>
          <w:lang w:val="zh-CN"/>
        </w:rPr>
        <w:t>1、凭证种类查询是指通过确定凭证的种类和号码进行查询。根据箱号进行查询是指通过机构和凭证箱的条件进行查找凭证。根据业务参考号查询是指通过“户口”“定制卡”的条件进行凭证查询。通过录入界面要素能够将查询的对象在凭证系统中当前所处的状态反映出来。</w:t>
      </w:r>
    </w:p>
    <w:p w:rsidR="004A1DF5" w:rsidRDefault="004A1DF5">
      <w:pPr>
        <w:autoSpaceDE w:val="0"/>
        <w:autoSpaceDN w:val="0"/>
        <w:adjustRightInd w:val="0"/>
        <w:ind w:firstLineChars="200" w:firstLine="480"/>
        <w:jc w:val="left"/>
        <w:rPr>
          <w:rFonts w:ascii="宋体"/>
          <w:kern w:val="0"/>
          <w:szCs w:val="18"/>
          <w:lang w:val="zh-CN"/>
        </w:rPr>
      </w:pPr>
      <w:r>
        <w:rPr>
          <w:rFonts w:hint="eastAsia"/>
        </w:rPr>
        <w:t>2</w:t>
      </w:r>
      <w:r>
        <w:rPr>
          <w:rFonts w:hint="eastAsia"/>
        </w:rPr>
        <w:t>、</w:t>
      </w:r>
      <w:r>
        <w:rPr>
          <w:rFonts w:ascii="宋体" w:hint="eastAsia"/>
          <w:kern w:val="0"/>
          <w:szCs w:val="18"/>
          <w:lang w:val="zh-CN"/>
        </w:rPr>
        <w:t>凭证历史数据的保存是有期限的，非特殊情况历史数据将不再展示给用户查询。</w:t>
      </w:r>
    </w:p>
    <w:p w:rsidR="004A1DF5" w:rsidRDefault="004A1DF5">
      <w:pPr>
        <w:pStyle w:val="6"/>
        <w:spacing w:line="240" w:lineRule="auto"/>
      </w:pPr>
      <w:bookmarkStart w:id="894" w:name="_Toc79548853"/>
      <w:r>
        <w:rPr>
          <w:rFonts w:hint="eastAsia"/>
        </w:rPr>
        <w:lastRenderedPageBreak/>
        <w:t>（三）操作步骤</w:t>
      </w:r>
      <w:bookmarkEnd w:id="894"/>
    </w:p>
    <w:p w:rsidR="004A1DF5" w:rsidRDefault="004A1DF5">
      <w:pPr>
        <w:ind w:firstLineChars="200" w:firstLine="480"/>
      </w:pPr>
      <w:r>
        <w:rPr>
          <w:rFonts w:ascii="宋体" w:hAnsi="宋体" w:hint="eastAsia"/>
        </w:rPr>
        <w:t>选择“系统导航”－“现金凭证”－“柜员凭证业务”－“凭证查询”或在“业务代码”处输入2508进入“凭证查询”</w:t>
      </w:r>
    </w:p>
    <w:p w:rsidR="004A1DF5" w:rsidRDefault="004A1DF5">
      <w:pPr>
        <w:ind w:firstLineChars="200" w:firstLine="480"/>
      </w:pPr>
      <w:r>
        <w:rPr>
          <w:rFonts w:hint="eastAsia"/>
        </w:rPr>
        <w:t>可根据凭证种类、箱号、业务参考号查询</w:t>
      </w:r>
    </w:p>
    <w:p w:rsidR="004A1DF5" w:rsidRDefault="004A1DF5">
      <w:r>
        <w:rPr>
          <w:rFonts w:hint="eastAsia"/>
        </w:rPr>
        <w:t>（</w:t>
      </w:r>
      <w:r>
        <w:rPr>
          <w:rFonts w:hint="eastAsia"/>
        </w:rPr>
        <w:t>1</w:t>
      </w:r>
      <w:r>
        <w:rPr>
          <w:rFonts w:hint="eastAsia"/>
        </w:rPr>
        <w:t>）根据界面提示输入要素，系统支持凭证号码的模糊查询。</w:t>
      </w:r>
    </w:p>
    <w:p w:rsidR="004A1DF5" w:rsidRDefault="004A1DF5">
      <w:r>
        <w:rPr>
          <w:rFonts w:hint="eastAsia"/>
        </w:rPr>
        <w:t>（</w:t>
      </w:r>
      <w:r>
        <w:rPr>
          <w:rFonts w:hint="eastAsia"/>
        </w:rPr>
        <w:t>2</w:t>
      </w:r>
      <w:r>
        <w:rPr>
          <w:rFonts w:hint="eastAsia"/>
        </w:rPr>
        <w:t>）输入完毕，选择“查询”系统根据输入要素将符合要求的凭证。</w:t>
      </w:r>
    </w:p>
    <w:p w:rsidR="004A1DF5" w:rsidRDefault="004A1DF5">
      <w:pPr>
        <w:pStyle w:val="5"/>
      </w:pPr>
      <w:bookmarkStart w:id="895" w:name="_六、柜员凭证日结（业务代码2512）"/>
      <w:bookmarkStart w:id="896" w:name="_Toc79548861"/>
      <w:bookmarkStart w:id="897" w:name="_Toc79548854"/>
      <w:bookmarkEnd w:id="895"/>
      <w:r>
        <w:rPr>
          <w:rFonts w:hint="eastAsia"/>
        </w:rPr>
        <w:t>五、凭证查库（业务代码</w:t>
      </w:r>
      <w:r>
        <w:rPr>
          <w:rFonts w:hint="eastAsia"/>
        </w:rPr>
        <w:t>2509</w:t>
      </w:r>
      <w:r>
        <w:rPr>
          <w:rFonts w:hint="eastAsia"/>
        </w:rPr>
        <w:t>）</w:t>
      </w:r>
      <w:bookmarkEnd w:id="896"/>
    </w:p>
    <w:p w:rsidR="004A1DF5" w:rsidRDefault="004A1DF5">
      <w:pPr>
        <w:pStyle w:val="6"/>
        <w:spacing w:line="240" w:lineRule="auto"/>
      </w:pPr>
      <w:bookmarkStart w:id="898" w:name="_Toc79548862"/>
      <w:r>
        <w:rPr>
          <w:rFonts w:hint="eastAsia"/>
        </w:rPr>
        <w:t>（一）功能介绍</w:t>
      </w:r>
      <w:bookmarkEnd w:id="898"/>
    </w:p>
    <w:p w:rsidR="004A1DF5" w:rsidRDefault="004A1DF5">
      <w:pPr>
        <w:ind w:firstLineChars="200" w:firstLine="480"/>
      </w:pPr>
      <w:r>
        <w:rPr>
          <w:rFonts w:hint="eastAsia"/>
        </w:rPr>
        <w:t>凭证查库是用于满足上级部门或机构自己内部管理的要求，对凭证箱的凭证种类和数量进行核对的一种操作。</w:t>
      </w:r>
    </w:p>
    <w:p w:rsidR="004A1DF5" w:rsidRDefault="004A1DF5">
      <w:pPr>
        <w:pStyle w:val="6"/>
        <w:spacing w:line="240" w:lineRule="auto"/>
      </w:pPr>
      <w:bookmarkStart w:id="899" w:name="_Toc79548865"/>
      <w:r>
        <w:rPr>
          <w:rFonts w:hint="eastAsia"/>
        </w:rPr>
        <w:t>（二）</w:t>
      </w:r>
      <w:bookmarkStart w:id="900" w:name="_Toc79548866"/>
      <w:bookmarkEnd w:id="899"/>
      <w:r>
        <w:rPr>
          <w:rFonts w:hint="eastAsia"/>
        </w:rPr>
        <w:t>操作要点</w:t>
      </w:r>
      <w:bookmarkEnd w:id="900"/>
    </w:p>
    <w:p w:rsidR="004A1DF5" w:rsidRDefault="004A1DF5">
      <w:pPr>
        <w:ind w:left="360" w:hangingChars="150" w:hanging="360"/>
      </w:pPr>
      <w:r>
        <w:rPr>
          <w:rFonts w:hint="eastAsia"/>
        </w:rPr>
        <w:t>1</w:t>
      </w:r>
      <w:r>
        <w:rPr>
          <w:rFonts w:hint="eastAsia"/>
        </w:rPr>
        <w:t>、凭证查库在权限管理上是赋予每个凭证箱管理员操作权限当中的，对查库人没有进行特别的要求，基本的条件是行内用户。</w:t>
      </w:r>
    </w:p>
    <w:p w:rsidR="004A1DF5" w:rsidRDefault="004A1DF5">
      <w:pPr>
        <w:ind w:left="360" w:hangingChars="150" w:hanging="360"/>
      </w:pPr>
      <w:r>
        <w:rPr>
          <w:rFonts w:hint="eastAsia"/>
        </w:rPr>
        <w:t>2</w:t>
      </w:r>
      <w:r>
        <w:rPr>
          <w:rFonts w:hint="eastAsia"/>
        </w:rPr>
        <w:t>、系统允许柜员在没有“查库人”的条件下进行自我检查，当有查库人的情况下系统将记录查库人的信息，在查库结果中反映出来。</w:t>
      </w:r>
    </w:p>
    <w:p w:rsidR="004A1DF5" w:rsidRDefault="004A1DF5">
      <w:pPr>
        <w:ind w:left="360" w:hangingChars="150" w:hanging="360"/>
      </w:pPr>
      <w:r>
        <w:rPr>
          <w:rFonts w:hint="eastAsia"/>
        </w:rPr>
        <w:t>3</w:t>
      </w:r>
      <w:r>
        <w:rPr>
          <w:rFonts w:hint="eastAsia"/>
        </w:rPr>
        <w:t>、凭证查库后，系统将查库的结果以清单的形式反映出来（柜员可以选择不输出清单）如果检查库存正常，可以直接使用“核对”功能将数据提取出来。</w:t>
      </w:r>
    </w:p>
    <w:p w:rsidR="004A1DF5" w:rsidRDefault="004A1DF5">
      <w:pPr>
        <w:ind w:left="360" w:hangingChars="150" w:hanging="360"/>
      </w:pPr>
      <w:r>
        <w:rPr>
          <w:rFonts w:hint="eastAsia"/>
        </w:rPr>
        <w:t>4</w:t>
      </w:r>
      <w:r>
        <w:rPr>
          <w:rFonts w:hint="eastAsia"/>
        </w:rPr>
        <w:t>、凭证查库所反映的是凭证箱的时点数。</w:t>
      </w:r>
    </w:p>
    <w:p w:rsidR="004A1DF5" w:rsidRDefault="004A1DF5">
      <w:pPr>
        <w:pStyle w:val="6"/>
        <w:spacing w:line="240" w:lineRule="auto"/>
      </w:pPr>
      <w:bookmarkStart w:id="901" w:name="_Toc79548867"/>
      <w:r>
        <w:rPr>
          <w:rFonts w:hint="eastAsia"/>
        </w:rPr>
        <w:t>（三）操作步骤</w:t>
      </w:r>
      <w:bookmarkEnd w:id="901"/>
    </w:p>
    <w:p w:rsidR="004A1DF5" w:rsidRDefault="004A1DF5">
      <w:pPr>
        <w:ind w:firstLineChars="200" w:firstLine="480"/>
      </w:pPr>
      <w:r>
        <w:rPr>
          <w:rFonts w:hint="eastAsia"/>
        </w:rPr>
        <w:t>选择“系统导航”－“现金凭证”－“柜员凭证业务”－“凭证查库”或在“业务代码”处输入</w:t>
      </w:r>
      <w:r>
        <w:rPr>
          <w:rFonts w:hint="eastAsia"/>
        </w:rPr>
        <w:t>2509</w:t>
      </w:r>
      <w:r>
        <w:rPr>
          <w:rFonts w:hint="eastAsia"/>
        </w:rPr>
        <w:t>进入“凭证查库”</w:t>
      </w:r>
    </w:p>
    <w:p w:rsidR="004A1DF5" w:rsidRDefault="004A1DF5">
      <w:r>
        <w:rPr>
          <w:rFonts w:hint="eastAsia"/>
        </w:rPr>
        <w:t>1</w:t>
      </w:r>
      <w:r>
        <w:rPr>
          <w:rFonts w:hint="eastAsia"/>
        </w:rPr>
        <w:t>、在凭证查库界面中选择“查库”，进入查库界面。</w:t>
      </w:r>
    </w:p>
    <w:p w:rsidR="004A1DF5" w:rsidRDefault="004A1DF5">
      <w:r>
        <w:rPr>
          <w:rFonts w:hint="eastAsia"/>
        </w:rPr>
        <w:t>2</w:t>
      </w:r>
      <w:r>
        <w:rPr>
          <w:rFonts w:hint="eastAsia"/>
        </w:rPr>
        <w:t>、选择被查箱号，录入查库人信息及查库原因，选择“查询”。</w:t>
      </w:r>
    </w:p>
    <w:p w:rsidR="004A1DF5" w:rsidRDefault="004A1DF5">
      <w:r>
        <w:rPr>
          <w:rFonts w:hint="eastAsia"/>
        </w:rPr>
        <w:t>3</w:t>
      </w:r>
      <w:r>
        <w:rPr>
          <w:rFonts w:hint="eastAsia"/>
        </w:rPr>
        <w:t>、查库人员核点凭证箱中的凭证，在“库存实际情况列表”中录入实际的数量和起讫号码，选择“核对”。</w:t>
      </w:r>
    </w:p>
    <w:p w:rsidR="004A1DF5" w:rsidRDefault="004A1DF5">
      <w:r>
        <w:rPr>
          <w:rFonts w:hint="eastAsia"/>
        </w:rPr>
        <w:t>4</w:t>
      </w:r>
      <w:r>
        <w:rPr>
          <w:rFonts w:hint="eastAsia"/>
        </w:rPr>
        <w:t>、核对完毕后选择“确定”，打印“凭证查库情况表”，留存备查。</w:t>
      </w:r>
    </w:p>
    <w:p w:rsidR="004A1DF5" w:rsidRDefault="004A1DF5"/>
    <w:p w:rsidR="004A1DF5" w:rsidRDefault="004A1DF5">
      <w:pPr>
        <w:pStyle w:val="5"/>
      </w:pPr>
      <w:bookmarkStart w:id="902" w:name="_六、柜员凭证日结（业务代码2512）_1"/>
      <w:bookmarkEnd w:id="897"/>
      <w:bookmarkEnd w:id="902"/>
      <w:r>
        <w:rPr>
          <w:rFonts w:hint="eastAsia"/>
        </w:rPr>
        <w:lastRenderedPageBreak/>
        <w:t>六、柜员凭证日结（业务代码</w:t>
      </w:r>
      <w:r>
        <w:rPr>
          <w:rFonts w:hint="eastAsia"/>
        </w:rPr>
        <w:t>2512</w:t>
      </w:r>
      <w:r>
        <w:rPr>
          <w:rFonts w:hint="eastAsia"/>
        </w:rPr>
        <w:t>）</w:t>
      </w:r>
    </w:p>
    <w:p w:rsidR="004A1DF5" w:rsidRDefault="004A1DF5" w:rsidP="0004090F">
      <w:pPr>
        <w:pStyle w:val="6"/>
        <w:spacing w:line="240" w:lineRule="auto"/>
      </w:pPr>
      <w:bookmarkStart w:id="903" w:name="_Toc79548855"/>
      <w:r>
        <w:rPr>
          <w:rFonts w:hint="eastAsia"/>
        </w:rPr>
        <w:t>（一）功能介绍</w:t>
      </w:r>
      <w:bookmarkEnd w:id="903"/>
    </w:p>
    <w:p w:rsidR="004A1DF5" w:rsidRDefault="004A1DF5">
      <w:pPr>
        <w:ind w:firstLineChars="200" w:firstLine="480"/>
      </w:pPr>
      <w:r>
        <w:rPr>
          <w:rFonts w:hint="eastAsia"/>
        </w:rPr>
        <w:t>对柜员用户的凭证箱进行日结统计作业的管理。</w:t>
      </w:r>
    </w:p>
    <w:p w:rsidR="004A1DF5" w:rsidRDefault="004A1DF5" w:rsidP="0004090F">
      <w:pPr>
        <w:pStyle w:val="6"/>
        <w:spacing w:line="240" w:lineRule="auto"/>
      </w:pPr>
      <w:r>
        <w:rPr>
          <w:rFonts w:hint="eastAsia"/>
        </w:rPr>
        <w:t>（二）</w:t>
      </w:r>
      <w:bookmarkStart w:id="904" w:name="_Toc79548858"/>
      <w:r>
        <w:rPr>
          <w:rFonts w:hint="eastAsia"/>
        </w:rPr>
        <w:t>界面</w:t>
      </w:r>
      <w:bookmarkEnd w:id="904"/>
    </w:p>
    <w:p w:rsidR="004A1DF5" w:rsidRDefault="0004090F">
      <w:r>
        <w:rPr>
          <w:noProof/>
        </w:rPr>
        <w:drawing>
          <wp:inline distT="0" distB="0" distL="0" distR="0">
            <wp:extent cx="5276850" cy="1866900"/>
            <wp:effectExtent l="1905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2" cstate="print"/>
                    <a:srcRect/>
                    <a:stretch>
                      <a:fillRect/>
                    </a:stretch>
                  </pic:blipFill>
                  <pic:spPr bwMode="auto">
                    <a:xfrm>
                      <a:off x="0" y="0"/>
                      <a:ext cx="5276850" cy="18669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1.2</w:t>
      </w:r>
    </w:p>
    <w:p w:rsidR="004A1DF5" w:rsidRDefault="0004090F">
      <w:pPr>
        <w:jc w:val="center"/>
      </w:pPr>
      <w:r>
        <w:rPr>
          <w:rFonts w:hint="eastAsia"/>
          <w:noProof/>
        </w:rPr>
        <w:drawing>
          <wp:inline distT="0" distB="0" distL="0" distR="0">
            <wp:extent cx="5276850" cy="2809875"/>
            <wp:effectExtent l="1905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3" cstate="print"/>
                    <a:srcRect/>
                    <a:stretch>
                      <a:fillRect/>
                    </a:stretch>
                  </pic:blipFill>
                  <pic:spPr bwMode="auto">
                    <a:xfrm>
                      <a:off x="0" y="0"/>
                      <a:ext cx="5276850" cy="28098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1.3</w:t>
      </w:r>
    </w:p>
    <w:p w:rsidR="004A1DF5" w:rsidRDefault="004A1DF5" w:rsidP="0004090F">
      <w:pPr>
        <w:pStyle w:val="6"/>
        <w:spacing w:line="24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434"/>
      </w:tblGrid>
      <w:tr w:rsidR="004A1DF5">
        <w:tc>
          <w:tcPr>
            <w:tcW w:w="2088" w:type="dxa"/>
          </w:tcPr>
          <w:p w:rsidR="004A1DF5" w:rsidRDefault="004A1DF5">
            <w:pPr>
              <w:rPr>
                <w:sz w:val="21"/>
              </w:rPr>
            </w:pPr>
            <w:r>
              <w:rPr>
                <w:rFonts w:hint="eastAsia"/>
                <w:sz w:val="21"/>
              </w:rPr>
              <w:t>库存可用（凭证）数</w:t>
            </w:r>
          </w:p>
        </w:tc>
        <w:tc>
          <w:tcPr>
            <w:tcW w:w="6434" w:type="dxa"/>
          </w:tcPr>
          <w:p w:rsidR="004A1DF5" w:rsidRDefault="004A1DF5">
            <w:pPr>
              <w:rPr>
                <w:sz w:val="21"/>
              </w:rPr>
            </w:pPr>
            <w:r>
              <w:rPr>
                <w:rFonts w:hint="eastAsia"/>
                <w:sz w:val="21"/>
              </w:rPr>
              <w:t>代表库存中有凭证号码进行识别的可用凭证。</w:t>
            </w:r>
          </w:p>
        </w:tc>
      </w:tr>
      <w:tr w:rsidR="004A1DF5">
        <w:tc>
          <w:tcPr>
            <w:tcW w:w="2088" w:type="dxa"/>
          </w:tcPr>
          <w:p w:rsidR="004A1DF5" w:rsidRDefault="004A1DF5">
            <w:pPr>
              <w:rPr>
                <w:sz w:val="21"/>
              </w:rPr>
            </w:pPr>
            <w:r>
              <w:rPr>
                <w:rFonts w:hint="eastAsia"/>
                <w:sz w:val="21"/>
              </w:rPr>
              <w:t>库存作废（凭证）数</w:t>
            </w:r>
          </w:p>
        </w:tc>
        <w:tc>
          <w:tcPr>
            <w:tcW w:w="6434" w:type="dxa"/>
          </w:tcPr>
          <w:p w:rsidR="004A1DF5" w:rsidRDefault="004A1DF5">
            <w:pPr>
              <w:rPr>
                <w:sz w:val="21"/>
              </w:rPr>
            </w:pPr>
            <w:r>
              <w:rPr>
                <w:rFonts w:hint="eastAsia"/>
                <w:sz w:val="21"/>
              </w:rPr>
              <w:t>代表库存中有凭证号码进行识别的作废凭证。</w:t>
            </w:r>
          </w:p>
        </w:tc>
      </w:tr>
      <w:tr w:rsidR="004A1DF5">
        <w:tc>
          <w:tcPr>
            <w:tcW w:w="2088" w:type="dxa"/>
          </w:tcPr>
          <w:p w:rsidR="004A1DF5" w:rsidRDefault="004A1DF5">
            <w:pPr>
              <w:rPr>
                <w:sz w:val="21"/>
              </w:rPr>
            </w:pPr>
            <w:r>
              <w:rPr>
                <w:rFonts w:hint="eastAsia"/>
                <w:sz w:val="21"/>
              </w:rPr>
              <w:t>空白可用数</w:t>
            </w:r>
          </w:p>
        </w:tc>
        <w:tc>
          <w:tcPr>
            <w:tcW w:w="6434" w:type="dxa"/>
          </w:tcPr>
          <w:p w:rsidR="004A1DF5" w:rsidRDefault="004A1DF5">
            <w:pPr>
              <w:rPr>
                <w:sz w:val="21"/>
              </w:rPr>
            </w:pPr>
            <w:r>
              <w:rPr>
                <w:rFonts w:hint="eastAsia"/>
                <w:sz w:val="21"/>
              </w:rPr>
              <w:t>代表库存中没有凭证号码进行识别的空白可用凭证。</w:t>
            </w:r>
          </w:p>
        </w:tc>
      </w:tr>
      <w:tr w:rsidR="004A1DF5">
        <w:tc>
          <w:tcPr>
            <w:tcW w:w="2088" w:type="dxa"/>
          </w:tcPr>
          <w:p w:rsidR="004A1DF5" w:rsidRDefault="004A1DF5">
            <w:pPr>
              <w:rPr>
                <w:sz w:val="21"/>
              </w:rPr>
            </w:pPr>
            <w:r>
              <w:rPr>
                <w:rFonts w:hint="eastAsia"/>
                <w:sz w:val="21"/>
              </w:rPr>
              <w:t>空白作废数</w:t>
            </w:r>
          </w:p>
        </w:tc>
        <w:tc>
          <w:tcPr>
            <w:tcW w:w="6434" w:type="dxa"/>
          </w:tcPr>
          <w:p w:rsidR="004A1DF5" w:rsidRDefault="004A1DF5">
            <w:pPr>
              <w:rPr>
                <w:sz w:val="21"/>
              </w:rPr>
            </w:pPr>
            <w:r>
              <w:rPr>
                <w:rFonts w:hint="eastAsia"/>
                <w:sz w:val="21"/>
              </w:rPr>
              <w:t>代表库存中没有凭证号码进行识别的空白可用凭证。</w:t>
            </w:r>
          </w:p>
        </w:tc>
      </w:tr>
    </w:tbl>
    <w:p w:rsidR="004A1DF5" w:rsidRDefault="004A1DF5">
      <w:pPr>
        <w:pStyle w:val="6"/>
        <w:spacing w:line="240" w:lineRule="auto"/>
      </w:pPr>
      <w:r>
        <w:rPr>
          <w:rFonts w:hint="eastAsia"/>
        </w:rPr>
        <w:lastRenderedPageBreak/>
        <w:t>（四）</w:t>
      </w:r>
      <w:bookmarkStart w:id="905" w:name="_Toc79548859"/>
      <w:r>
        <w:rPr>
          <w:rFonts w:hint="eastAsia"/>
        </w:rPr>
        <w:t>操作要点</w:t>
      </w:r>
      <w:bookmarkEnd w:id="905"/>
    </w:p>
    <w:p w:rsidR="004A1DF5" w:rsidRDefault="004A1DF5">
      <w:pPr>
        <w:adjustRightInd w:val="0"/>
        <w:snapToGrid w:val="0"/>
      </w:pPr>
      <w:bookmarkStart w:id="906" w:name="_Toc44043264"/>
      <w:r>
        <w:rPr>
          <w:rFonts w:hint="eastAsia"/>
        </w:rPr>
        <w:t>1</w:t>
      </w:r>
      <w:r>
        <w:rPr>
          <w:rFonts w:hint="eastAsia"/>
        </w:rPr>
        <w:t>、普通柜员（非管库员）一般结账流程：</w:t>
      </w:r>
      <w:bookmarkEnd w:id="906"/>
    </w:p>
    <w:p w:rsidR="004A1DF5" w:rsidRDefault="004A1DF5">
      <w:pPr>
        <w:ind w:firstLineChars="200" w:firstLine="480"/>
      </w:pPr>
      <w:r>
        <w:rPr>
          <w:rFonts w:hint="eastAsia"/>
        </w:rPr>
        <w:t>系统检查有无此凭证箱当日应办而未办理的业务、有无此凭证箱发起其他凭证箱尚未处理的业务、有无其他凭证箱发起本凭证箱尚未处理的业务</w:t>
      </w:r>
      <w:r>
        <w:rPr>
          <w:rFonts w:hint="eastAsia"/>
          <w:smallCaps/>
        </w:rPr>
        <w:t>→</w:t>
      </w:r>
      <w:r>
        <w:rPr>
          <w:rFonts w:hint="eastAsia"/>
        </w:rPr>
        <w:t>检查通过后，系统要求输入库存各凭证的数量→系统自动核对库存的数量与号码</w:t>
      </w:r>
      <w:r>
        <w:rPr>
          <w:rFonts w:hint="eastAsia"/>
          <w:smallCaps/>
        </w:rPr>
        <w:t>→系统随机产生本网点需要复点单人管理的凭证箱（至少</w:t>
      </w:r>
      <w:r>
        <w:rPr>
          <w:rFonts w:hint="eastAsia"/>
          <w:smallCaps/>
        </w:rPr>
        <w:t>2</w:t>
      </w:r>
      <w:r>
        <w:rPr>
          <w:rFonts w:hint="eastAsia"/>
          <w:smallCaps/>
        </w:rPr>
        <w:t>个）→提示操作人员复点→另一操作员登陆后，按照系统的提示输入凭证种类、数量→系统进行核对</w:t>
      </w:r>
      <w:r>
        <w:rPr>
          <w:rFonts w:hint="eastAsia"/>
        </w:rPr>
        <w:t>→核对相符后方允许操作员结账→结账后打印有关凭证交接、售出、使用、作废等相关业务的合计数量与结存数由操作员确认。</w:t>
      </w:r>
    </w:p>
    <w:p w:rsidR="004A1DF5" w:rsidRDefault="004A1DF5">
      <w:r>
        <w:rPr>
          <w:rFonts w:hint="eastAsia"/>
        </w:rPr>
        <w:t>2</w:t>
      </w:r>
      <w:r>
        <w:rPr>
          <w:rFonts w:hint="eastAsia"/>
        </w:rPr>
        <w:t>、制卡岗柜员结账流程：</w:t>
      </w:r>
    </w:p>
    <w:p w:rsidR="004A1DF5" w:rsidRDefault="004A1DF5">
      <w:pPr>
        <w:ind w:firstLineChars="200" w:firstLine="480"/>
      </w:pPr>
      <w:r>
        <w:rPr>
          <w:rFonts w:hint="eastAsia"/>
        </w:rPr>
        <w:t>柜员在处理完毕当天的所有制卡业务后，需要对成品卡、废卡和空白卡等实物进行核对清点，并在图</w:t>
      </w:r>
      <w:r>
        <w:rPr>
          <w:rFonts w:hint="eastAsia"/>
        </w:rPr>
        <w:t>1.3</w:t>
      </w:r>
      <w:r>
        <w:rPr>
          <w:rFonts w:hint="eastAsia"/>
        </w:rPr>
        <w:t>中录入相关凭证的库存数量。系统要求换人复核，复核通过后系统会提示该柜员凭证箱留有库存数量，如需要通过日结必须网点主管授权，否则柜员无法通过日结。</w:t>
      </w:r>
    </w:p>
    <w:p w:rsidR="004A1DF5" w:rsidRDefault="004A1DF5">
      <w:pPr>
        <w:ind w:firstLineChars="200" w:firstLine="480"/>
      </w:pPr>
      <w:r>
        <w:rPr>
          <w:rFonts w:hint="eastAsia"/>
        </w:rPr>
        <w:t>如果柜员箱是采取零库存的管理方式，制卡员应将当天所有凭证调剂给机构箱，此时则不需要录入凭证数量，直接点击确认即可。</w:t>
      </w:r>
    </w:p>
    <w:p w:rsidR="004A1DF5" w:rsidRDefault="004A1DF5">
      <w:r>
        <w:rPr>
          <w:rFonts w:hint="eastAsia"/>
        </w:rPr>
        <w:t>3</w:t>
      </w:r>
      <w:r>
        <w:rPr>
          <w:rFonts w:hint="eastAsia"/>
        </w:rPr>
        <w:t>、机构凭证箱结账流程：</w:t>
      </w:r>
    </w:p>
    <w:p w:rsidR="004A1DF5" w:rsidRDefault="004A1DF5">
      <w:pPr>
        <w:ind w:firstLineChars="200" w:firstLine="480"/>
      </w:pPr>
      <w:r>
        <w:rPr>
          <w:rFonts w:hint="eastAsia"/>
        </w:rPr>
        <w:t>机构凭证箱的日结系统不要求录入凭证库存数量，但是要求两个管理员互相复核实际库存数量是否与电脑数量相符。这不是一个系统强制的过程，所以需要管理员有高度的工作责任心。</w:t>
      </w:r>
    </w:p>
    <w:p w:rsidR="004A1DF5" w:rsidRDefault="004A1DF5" w:rsidP="0004090F">
      <w:pPr>
        <w:pStyle w:val="6"/>
        <w:spacing w:line="240" w:lineRule="auto"/>
      </w:pPr>
      <w:r>
        <w:rPr>
          <w:rFonts w:hint="eastAsia"/>
        </w:rPr>
        <w:t>（五）</w:t>
      </w:r>
      <w:bookmarkStart w:id="907" w:name="_Toc79548860"/>
      <w:r>
        <w:rPr>
          <w:rFonts w:hint="eastAsia"/>
        </w:rPr>
        <w:t>操作步骤</w:t>
      </w:r>
      <w:bookmarkEnd w:id="907"/>
    </w:p>
    <w:p w:rsidR="004A1DF5" w:rsidRDefault="004A1DF5">
      <w:pPr>
        <w:ind w:firstLineChars="200" w:firstLine="480"/>
      </w:pPr>
      <w:r>
        <w:rPr>
          <w:rFonts w:ascii="宋体" w:hAnsi="宋体" w:hint="eastAsia"/>
        </w:rPr>
        <w:t>选择“系统导航”－“现金凭证”－“柜员凭证业务”－“柜员凭证日结”或在“业务代码”处输入2512进入“柜员凭证日结”</w:t>
      </w:r>
    </w:p>
    <w:p w:rsidR="004A1DF5" w:rsidRDefault="004A1DF5">
      <w:pPr>
        <w:ind w:left="360" w:hangingChars="150" w:hanging="360"/>
      </w:pPr>
      <w:r>
        <w:rPr>
          <w:rFonts w:hint="eastAsia"/>
        </w:rPr>
        <w:t>1</w:t>
      </w:r>
      <w:r>
        <w:rPr>
          <w:rFonts w:hint="eastAsia"/>
        </w:rPr>
        <w:t>、选择“日结”，进入图</w:t>
      </w:r>
      <w:r>
        <w:rPr>
          <w:rFonts w:hint="eastAsia"/>
        </w:rPr>
        <w:t>1.2</w:t>
      </w:r>
      <w:r>
        <w:rPr>
          <w:rFonts w:hint="eastAsia"/>
        </w:rPr>
        <w:t>所示界面。</w:t>
      </w:r>
    </w:p>
    <w:p w:rsidR="004A1DF5" w:rsidRDefault="004A1DF5">
      <w:pPr>
        <w:ind w:left="360" w:hangingChars="150" w:hanging="360"/>
      </w:pPr>
      <w:r>
        <w:rPr>
          <w:rFonts w:hint="eastAsia"/>
        </w:rPr>
        <w:t>2</w:t>
      </w:r>
      <w:r>
        <w:rPr>
          <w:rFonts w:hint="eastAsia"/>
        </w:rPr>
        <w:t>、柜员核点凭证箱中的凭证，在“库存可用凭证数”和“库存作废凭证数”中录入相应凭证种类的数量，执行“确认”功能。不需要换人复点进入第</w:t>
      </w:r>
      <w:r>
        <w:rPr>
          <w:rFonts w:hint="eastAsia"/>
        </w:rPr>
        <w:t>4</w:t>
      </w:r>
      <w:r>
        <w:rPr>
          <w:rFonts w:hint="eastAsia"/>
        </w:rPr>
        <w:t>步，需要复点进入第</w:t>
      </w:r>
      <w:r>
        <w:rPr>
          <w:rFonts w:hint="eastAsia"/>
        </w:rPr>
        <w:t>3</w:t>
      </w:r>
      <w:r>
        <w:rPr>
          <w:rFonts w:hint="eastAsia"/>
        </w:rPr>
        <w:t>步。</w:t>
      </w:r>
    </w:p>
    <w:p w:rsidR="004A1DF5" w:rsidRDefault="004A1DF5">
      <w:pPr>
        <w:ind w:left="360" w:hangingChars="150" w:hanging="360"/>
      </w:pPr>
      <w:r>
        <w:rPr>
          <w:rFonts w:hint="eastAsia"/>
        </w:rPr>
        <w:t>3</w:t>
      </w:r>
      <w:r>
        <w:rPr>
          <w:rFonts w:hint="eastAsia"/>
        </w:rPr>
        <w:t>、复核人员复点凭证箱，使用“</w:t>
      </w:r>
      <w:r>
        <w:rPr>
          <w:rFonts w:hint="eastAsia"/>
        </w:rPr>
        <w:t>F7</w:t>
      </w:r>
      <w:r>
        <w:rPr>
          <w:rFonts w:hint="eastAsia"/>
        </w:rPr>
        <w:t>”录入复点的凭证数量。</w:t>
      </w:r>
    </w:p>
    <w:p w:rsidR="004A1DF5" w:rsidRDefault="004A1DF5">
      <w:pPr>
        <w:ind w:left="360" w:hangingChars="150" w:hanging="360"/>
      </w:pPr>
      <w:r>
        <w:rPr>
          <w:rFonts w:hint="eastAsia"/>
        </w:rPr>
        <w:t>4</w:t>
      </w:r>
      <w:r>
        <w:rPr>
          <w:rFonts w:hint="eastAsia"/>
        </w:rPr>
        <w:t>、系统判断账面数量和柜员录入数量是否相符，相符，报告凭证日结成功，打</w:t>
      </w:r>
      <w:r>
        <w:rPr>
          <w:rFonts w:hint="eastAsia"/>
        </w:rPr>
        <w:lastRenderedPageBreak/>
        <w:t>印“柜员凭证日结单”。不相符，系统报错，柜员重新输入，进行日结。</w:t>
      </w:r>
    </w:p>
    <w:p w:rsidR="004A1DF5" w:rsidRDefault="004A1DF5">
      <w:pPr>
        <w:ind w:left="360" w:hangingChars="150" w:hanging="360"/>
      </w:pPr>
      <w:r>
        <w:rPr>
          <w:rFonts w:hint="eastAsia"/>
        </w:rPr>
        <w:t>5</w:t>
      </w:r>
      <w:r>
        <w:rPr>
          <w:rFonts w:hint="eastAsia"/>
        </w:rPr>
        <w:t>、制卡员凭证箱日结参照上述流程。</w:t>
      </w:r>
    </w:p>
    <w:p w:rsidR="004A1DF5" w:rsidRDefault="004A1DF5">
      <w:pPr>
        <w:ind w:left="360" w:hangingChars="150" w:hanging="360"/>
      </w:pPr>
      <w:r>
        <w:rPr>
          <w:rFonts w:hint="eastAsia"/>
        </w:rPr>
        <w:t>6</w:t>
      </w:r>
      <w:r>
        <w:rPr>
          <w:rFonts w:hint="eastAsia"/>
        </w:rPr>
        <w:t>、机构凭证箱日结参照上述流程。</w:t>
      </w:r>
    </w:p>
    <w:p w:rsidR="004A1DF5" w:rsidRDefault="004A1DF5" w:rsidP="0004090F">
      <w:pPr>
        <w:pStyle w:val="6"/>
      </w:pPr>
      <w:r>
        <w:rPr>
          <w:rFonts w:hint="eastAsia"/>
        </w:rPr>
        <w:t>（六）特别提示</w:t>
      </w:r>
    </w:p>
    <w:p w:rsidR="004A1DF5" w:rsidRDefault="004A1DF5">
      <w:pPr>
        <w:ind w:firstLineChars="200" w:firstLine="480"/>
      </w:pPr>
      <w:r>
        <w:rPr>
          <w:rFonts w:hint="eastAsia"/>
        </w:rPr>
        <w:t>在制卡员进行凭证日结时，其当天制卡业务中产生的废卡，系统都归属于空白废卡的范围，只有柜员将已经确认为成品卡的凭证通过“凭证作废”功能处理的，系统才将这类废卡归属于库存作废（凭证）数。非制卡员的凭证作废不存在“空白作废（凭证）数”的情况，只有“库存作废（凭证）数”的情况。</w:t>
      </w:r>
    </w:p>
    <w:p w:rsidR="004A1DF5" w:rsidRDefault="004A1DF5" w:rsidP="0004090F">
      <w:pPr>
        <w:pStyle w:val="5"/>
      </w:pPr>
      <w:r>
        <w:rPr>
          <w:rFonts w:hint="eastAsia"/>
        </w:rPr>
        <w:t>七、凭证箱库存查询（业务代码</w:t>
      </w:r>
      <w:r>
        <w:rPr>
          <w:rFonts w:hint="eastAsia"/>
        </w:rPr>
        <w:t>2518</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本功能为柜员提供的一个便捷的查询凭证箱库存情况的功能。通过本功能可以将柜员凭证箱中所有的凭证种类连同库存数量全部显示出来，柜员还可以查询到每一凭证种类的库存起止号码。</w:t>
      </w:r>
      <w:r>
        <w:rPr>
          <w:rFonts w:hint="eastAsia"/>
        </w:rPr>
        <w:t xml:space="preserve"> </w:t>
      </w:r>
    </w:p>
    <w:p w:rsidR="004A1DF5" w:rsidRDefault="004A1DF5">
      <w:pPr>
        <w:ind w:firstLineChars="200" w:firstLine="480"/>
      </w:pPr>
      <w:r>
        <w:rPr>
          <w:rFonts w:hint="eastAsia"/>
        </w:rPr>
        <w:t>查询库存账户的时候柜员必须持有凭证箱方可查询，如果柜员同时持用机构箱和柜员凭证箱，在查询前需要输入箱号。</w:t>
      </w:r>
    </w:p>
    <w:p w:rsidR="004A1DF5" w:rsidRDefault="004A1DF5">
      <w:pPr>
        <w:pStyle w:val="6"/>
        <w:spacing w:line="240" w:lineRule="auto"/>
      </w:pPr>
      <w:r>
        <w:rPr>
          <w:rFonts w:hint="eastAsia"/>
        </w:rPr>
        <w:t>（二）操作步骤</w:t>
      </w:r>
    </w:p>
    <w:p w:rsidR="004A1DF5" w:rsidRDefault="004A1DF5">
      <w:pPr>
        <w:ind w:firstLineChars="200" w:firstLine="480"/>
      </w:pPr>
      <w:r>
        <w:rPr>
          <w:rFonts w:hint="eastAsia"/>
        </w:rPr>
        <w:t>1</w:t>
      </w:r>
      <w:r>
        <w:rPr>
          <w:rFonts w:hint="eastAsia"/>
        </w:rPr>
        <w:t>、选择系统导航中的“现金凭证”――“柜员凭证业务”――“凭证箱库存查询”。或者在业务代码栏输入“</w:t>
      </w:r>
      <w:r>
        <w:rPr>
          <w:rFonts w:hint="eastAsia"/>
        </w:rPr>
        <w:t>2518</w:t>
      </w:r>
      <w:r>
        <w:rPr>
          <w:rFonts w:hint="eastAsia"/>
        </w:rPr>
        <w:t>”可直接进入。</w:t>
      </w:r>
    </w:p>
    <w:p w:rsidR="004A1DF5" w:rsidRDefault="004A1DF5">
      <w:pPr>
        <w:adjustRightInd w:val="0"/>
        <w:snapToGrid w:val="0"/>
        <w:ind w:firstLineChars="200" w:firstLine="480"/>
      </w:pPr>
      <w:r>
        <w:rPr>
          <w:rFonts w:hint="eastAsia"/>
        </w:rPr>
        <w:t>2</w:t>
      </w:r>
      <w:r>
        <w:rPr>
          <w:rFonts w:hint="eastAsia"/>
        </w:rPr>
        <w:t>、选择需查询的凭证种类，点击“库存明细”功能按钮，系统显示该库存账户的凭证号码明细。</w:t>
      </w:r>
    </w:p>
    <w:p w:rsidR="004A1DF5" w:rsidRDefault="004A1DF5">
      <w:pPr>
        <w:adjustRightInd w:val="0"/>
        <w:snapToGrid w:val="0"/>
        <w:ind w:firstLineChars="200" w:firstLine="480"/>
      </w:pPr>
      <w:r>
        <w:rPr>
          <w:rFonts w:hint="eastAsia"/>
        </w:rPr>
        <w:t>注意：在“库存明细”中显示的是凭证的起止号码，对于中间有断号的情况，系统不分段进行显示，只是表示在此起止号码之间的有效号码数量（即库存数量）。如果需要查看凭证的明细号码，需要在“凭证查询”中输入相关凭证种类和状态查询出来。</w:t>
      </w:r>
    </w:p>
    <w:p w:rsidR="004A1DF5" w:rsidRDefault="004A1DF5" w:rsidP="0004090F">
      <w:pPr>
        <w:pStyle w:val="5"/>
      </w:pPr>
      <w:bookmarkStart w:id="908" w:name="_Toc79548819"/>
      <w:r>
        <w:rPr>
          <w:rFonts w:hint="eastAsia"/>
        </w:rPr>
        <w:lastRenderedPageBreak/>
        <w:t>八、</w:t>
      </w:r>
      <w:bookmarkEnd w:id="908"/>
      <w:r>
        <w:rPr>
          <w:rFonts w:hint="eastAsia"/>
        </w:rPr>
        <w:t>凭证出售（业务代码</w:t>
      </w:r>
      <w:r>
        <w:rPr>
          <w:rFonts w:hint="eastAsia"/>
        </w:rPr>
        <w:t>2501</w:t>
      </w:r>
      <w:r>
        <w:rPr>
          <w:rFonts w:hint="eastAsia"/>
        </w:rPr>
        <w:t>）</w:t>
      </w:r>
    </w:p>
    <w:p w:rsidR="004A1DF5" w:rsidRDefault="004A1DF5">
      <w:pPr>
        <w:pStyle w:val="6"/>
        <w:spacing w:line="240" w:lineRule="auto"/>
      </w:pPr>
      <w:bookmarkStart w:id="909" w:name="_Toc79548820"/>
      <w:r>
        <w:rPr>
          <w:rFonts w:hint="eastAsia"/>
        </w:rPr>
        <w:t>（一）功能介绍</w:t>
      </w:r>
      <w:bookmarkEnd w:id="909"/>
    </w:p>
    <w:p w:rsidR="004A1DF5" w:rsidRDefault="004A1DF5">
      <w:pPr>
        <w:pStyle w:val="a5"/>
        <w:ind w:firstLine="480"/>
      </w:pPr>
      <w:r>
        <w:rPr>
          <w:rFonts w:hint="eastAsia"/>
        </w:rPr>
        <w:t>凭证出售是向客户的结算账户或系统中允许的内部账户出售凭证，包括出售和撤销出售两个功能。</w:t>
      </w:r>
    </w:p>
    <w:p w:rsidR="004A1DF5" w:rsidRDefault="004A1DF5">
      <w:pPr>
        <w:pStyle w:val="6"/>
        <w:spacing w:line="240" w:lineRule="auto"/>
      </w:pPr>
      <w:bookmarkStart w:id="910" w:name="_Toc79548825"/>
      <w:r>
        <w:rPr>
          <w:rFonts w:hint="eastAsia"/>
        </w:rPr>
        <w:t>（二）操作步骤</w:t>
      </w:r>
      <w:bookmarkEnd w:id="910"/>
    </w:p>
    <w:p w:rsidR="004A1DF5" w:rsidRDefault="004A1DF5">
      <w:pPr>
        <w:ind w:firstLineChars="200" w:firstLine="480"/>
        <w:rPr>
          <w:rFonts w:ascii="宋体" w:hAnsi="宋体"/>
        </w:rPr>
      </w:pPr>
      <w:r>
        <w:rPr>
          <w:rFonts w:ascii="宋体" w:hAnsi="宋体" w:hint="eastAsia"/>
        </w:rPr>
        <w:t>选择“系统导航”－“现金凭证”－“柜员凭证业务”－“出售”或在“业务代码”处输入2501进入“出售”界面。</w:t>
      </w:r>
    </w:p>
    <w:p w:rsidR="004A1DF5" w:rsidRDefault="004A1DF5">
      <w:r>
        <w:rPr>
          <w:rFonts w:hint="eastAsia"/>
        </w:rPr>
        <w:t>1</w:t>
      </w:r>
      <w:r>
        <w:rPr>
          <w:rFonts w:hint="eastAsia"/>
        </w:rPr>
        <w:t>、出售</w:t>
      </w:r>
    </w:p>
    <w:p w:rsidR="004A1DF5" w:rsidRDefault="004A1DF5">
      <w:r>
        <w:rPr>
          <w:rFonts w:hint="eastAsia"/>
        </w:rPr>
        <w:t>（</w:t>
      </w:r>
      <w:r>
        <w:rPr>
          <w:rFonts w:hint="eastAsia"/>
        </w:rPr>
        <w:t>1</w:t>
      </w:r>
      <w:r>
        <w:rPr>
          <w:rFonts w:hint="eastAsia"/>
        </w:rPr>
        <w:t>）选择“出售”。</w:t>
      </w:r>
    </w:p>
    <w:p w:rsidR="004A1DF5" w:rsidRDefault="004A1DF5">
      <w:pPr>
        <w:rPr>
          <w:rFonts w:ascii="宋体" w:hAnsi="宋体"/>
        </w:rPr>
      </w:pPr>
      <w:r>
        <w:rPr>
          <w:rFonts w:hint="eastAsia"/>
        </w:rPr>
        <w:t>（</w:t>
      </w:r>
      <w:r>
        <w:rPr>
          <w:rFonts w:hint="eastAsia"/>
        </w:rPr>
        <w:t>2</w:t>
      </w:r>
      <w:r>
        <w:rPr>
          <w:rFonts w:hint="eastAsia"/>
        </w:rPr>
        <w:t>）根据界面提示输入要素，</w:t>
      </w:r>
      <w:r>
        <w:rPr>
          <w:rFonts w:ascii="宋体" w:hAnsi="宋体" w:hint="eastAsia"/>
        </w:rPr>
        <w:t>可以一次录入多种凭证种类及凭证数量、起始凭证号码、结束凭证号码进行添加。也可以使用“删除”按钮删除选中的凭证种类。</w:t>
      </w:r>
    </w:p>
    <w:p w:rsidR="004A1DF5" w:rsidRDefault="004A1DF5">
      <w:r>
        <w:rPr>
          <w:rFonts w:hint="eastAsia"/>
        </w:rPr>
        <w:t>（</w:t>
      </w:r>
      <w:r>
        <w:rPr>
          <w:rFonts w:hint="eastAsia"/>
        </w:rPr>
        <w:t>3</w:t>
      </w:r>
      <w:r>
        <w:rPr>
          <w:rFonts w:hint="eastAsia"/>
        </w:rPr>
        <w:t>）选择“确定”后，系统根据设置提示收费，选择“收费”，系统自动计算出收费金额。</w:t>
      </w:r>
    </w:p>
    <w:p w:rsidR="004A1DF5" w:rsidRDefault="004A1DF5">
      <w:r>
        <w:rPr>
          <w:rFonts w:hint="eastAsia"/>
        </w:rPr>
        <w:t>（</w:t>
      </w:r>
      <w:r>
        <w:rPr>
          <w:rFonts w:hint="eastAsia"/>
        </w:rPr>
        <w:t>4</w:t>
      </w:r>
      <w:r>
        <w:rPr>
          <w:rFonts w:hint="eastAsia"/>
        </w:rPr>
        <w:t>）需要现金收费时，选择“费用收款”，进入“同步现金收款”界面收现。</w:t>
      </w:r>
    </w:p>
    <w:p w:rsidR="004A1DF5" w:rsidRDefault="004A1DF5">
      <w:r>
        <w:rPr>
          <w:rFonts w:hint="eastAsia"/>
        </w:rPr>
        <w:t>（</w:t>
      </w:r>
      <w:r>
        <w:rPr>
          <w:rFonts w:hint="eastAsia"/>
        </w:rPr>
        <w:t>5</w:t>
      </w:r>
      <w:r>
        <w:rPr>
          <w:rFonts w:hint="eastAsia"/>
        </w:rPr>
        <w:t>）确认收费信息无误后，选择“确定”，再次选择收费提示窗口“确定”，完成收费，系统提示凭证出售成功。</w:t>
      </w:r>
    </w:p>
    <w:p w:rsidR="004A1DF5" w:rsidRDefault="004A1DF5">
      <w:r>
        <w:rPr>
          <w:rFonts w:hint="eastAsia"/>
        </w:rPr>
        <w:t>（</w:t>
      </w:r>
      <w:r>
        <w:rPr>
          <w:rFonts w:hint="eastAsia"/>
        </w:rPr>
        <w:t>6</w:t>
      </w:r>
      <w:r>
        <w:rPr>
          <w:rFonts w:hint="eastAsia"/>
        </w:rPr>
        <w:t>）出售成功打印“空白凭证购买单”，保存银行留存联。</w:t>
      </w:r>
    </w:p>
    <w:p w:rsidR="004A1DF5" w:rsidRDefault="004A1DF5">
      <w:r>
        <w:rPr>
          <w:rFonts w:hint="eastAsia"/>
        </w:rPr>
        <w:t>2</w:t>
      </w:r>
      <w:r>
        <w:rPr>
          <w:rFonts w:hint="eastAsia"/>
        </w:rPr>
        <w:t>、取消出售</w:t>
      </w:r>
    </w:p>
    <w:p w:rsidR="004A1DF5" w:rsidRDefault="004A1DF5">
      <w:r>
        <w:rPr>
          <w:rFonts w:hint="eastAsia"/>
        </w:rPr>
        <w:t>（</w:t>
      </w:r>
      <w:r>
        <w:rPr>
          <w:rFonts w:hint="eastAsia"/>
        </w:rPr>
        <w:t>1</w:t>
      </w:r>
      <w:r>
        <w:rPr>
          <w:rFonts w:hint="eastAsia"/>
        </w:rPr>
        <w:t>）选择已出售但是要取消的业务，点击“取消出售”。</w:t>
      </w:r>
    </w:p>
    <w:p w:rsidR="004A1DF5" w:rsidRDefault="004A1DF5">
      <w:pPr>
        <w:rPr>
          <w:rFonts w:ascii="宋体" w:hAnsi="宋体"/>
        </w:rPr>
      </w:pPr>
      <w:r>
        <w:rPr>
          <w:rFonts w:hint="eastAsia"/>
        </w:rPr>
        <w:t>（</w:t>
      </w:r>
      <w:r>
        <w:rPr>
          <w:rFonts w:hint="eastAsia"/>
        </w:rPr>
        <w:t>2</w:t>
      </w:r>
      <w:r>
        <w:rPr>
          <w:rFonts w:hint="eastAsia"/>
        </w:rPr>
        <w:t>）根据界面提示输入要素。</w:t>
      </w:r>
    </w:p>
    <w:p w:rsidR="004A1DF5" w:rsidRDefault="004A1DF5">
      <w:r>
        <w:rPr>
          <w:rFonts w:hint="eastAsia"/>
        </w:rPr>
        <w:t>（</w:t>
      </w:r>
      <w:r>
        <w:rPr>
          <w:rFonts w:hint="eastAsia"/>
        </w:rPr>
        <w:t>3</w:t>
      </w:r>
      <w:r>
        <w:rPr>
          <w:rFonts w:hint="eastAsia"/>
        </w:rPr>
        <w:t>）主管授权，提示凭证取消出售成功。</w:t>
      </w:r>
    </w:p>
    <w:p w:rsidR="004A1DF5" w:rsidRDefault="004A1DF5">
      <w:r>
        <w:rPr>
          <w:rFonts w:hint="eastAsia"/>
        </w:rPr>
        <w:t>（</w:t>
      </w:r>
      <w:r>
        <w:rPr>
          <w:rFonts w:hint="eastAsia"/>
        </w:rPr>
        <w:t>4</w:t>
      </w:r>
      <w:r>
        <w:rPr>
          <w:rFonts w:hint="eastAsia"/>
        </w:rPr>
        <w:t>）对于出售时收取现金的业务，取消出售时产生“挂账单”，根据业务要求进行打印。</w:t>
      </w:r>
    </w:p>
    <w:p w:rsidR="004A1DF5" w:rsidRDefault="004A1DF5">
      <w:r>
        <w:rPr>
          <w:rFonts w:hint="eastAsia"/>
        </w:rPr>
        <w:t>（</w:t>
      </w:r>
      <w:r>
        <w:rPr>
          <w:rFonts w:hint="eastAsia"/>
        </w:rPr>
        <w:t>5</w:t>
      </w:r>
      <w:r>
        <w:rPr>
          <w:rFonts w:hint="eastAsia"/>
        </w:rPr>
        <w:t>）凭证出售后一经使用，该业务不允许再进行撤销。</w:t>
      </w:r>
    </w:p>
    <w:p w:rsidR="004A1DF5" w:rsidRDefault="004A1DF5">
      <w:pPr>
        <w:pStyle w:val="6"/>
        <w:spacing w:line="240" w:lineRule="auto"/>
      </w:pPr>
      <w:r>
        <w:rPr>
          <w:rFonts w:hint="eastAsia"/>
        </w:rPr>
        <w:t>（三）操作要点</w:t>
      </w:r>
    </w:p>
    <w:p w:rsidR="004A1DF5" w:rsidRDefault="004A1DF5">
      <w:pPr>
        <w:adjustRightInd w:val="0"/>
        <w:snapToGrid w:val="0"/>
        <w:ind w:firstLineChars="200" w:firstLine="480"/>
      </w:pPr>
      <w:r>
        <w:rPr>
          <w:rFonts w:hint="eastAsia"/>
        </w:rPr>
        <w:t>1</w:t>
      </w:r>
      <w:r>
        <w:rPr>
          <w:rFonts w:hint="eastAsia"/>
        </w:rPr>
        <w:t>、系统要求经办用户具有凭证箱，并有对外出售的凭证库存。</w:t>
      </w:r>
    </w:p>
    <w:p w:rsidR="004A1DF5" w:rsidRDefault="004A1DF5">
      <w:pPr>
        <w:adjustRightInd w:val="0"/>
        <w:snapToGrid w:val="0"/>
        <w:ind w:firstLineChars="200" w:firstLine="480"/>
      </w:pPr>
      <w:r>
        <w:rPr>
          <w:rFonts w:hint="eastAsia"/>
        </w:rPr>
        <w:t>2</w:t>
      </w:r>
      <w:r>
        <w:rPr>
          <w:rFonts w:hint="eastAsia"/>
        </w:rPr>
        <w:t>、对出售的凭证进行收费，收费的方式可选择转账形式或现金形式，并支持现金单收费，如果选择现金收费方式，则经办员必须具有“现金尾箱”。在一</w:t>
      </w:r>
      <w:r>
        <w:rPr>
          <w:rFonts w:hint="eastAsia"/>
        </w:rPr>
        <w:lastRenderedPageBreak/>
        <w:t>次出售业务中只允许使用其中一种收费方式。</w:t>
      </w:r>
    </w:p>
    <w:p w:rsidR="004A1DF5" w:rsidRDefault="004A1DF5">
      <w:pPr>
        <w:adjustRightInd w:val="0"/>
        <w:snapToGrid w:val="0"/>
        <w:ind w:firstLineChars="200" w:firstLine="480"/>
        <w:rPr>
          <w:rFonts w:ascii="宋体" w:hAnsi="宋体"/>
        </w:rPr>
      </w:pPr>
      <w:r>
        <w:rPr>
          <w:rFonts w:hint="eastAsia"/>
        </w:rPr>
        <w:t>3</w:t>
      </w:r>
      <w:r>
        <w:rPr>
          <w:rFonts w:hint="eastAsia"/>
        </w:rPr>
        <w:t>、</w:t>
      </w:r>
      <w:r>
        <w:rPr>
          <w:rFonts w:ascii="宋体" w:hAnsi="宋体" w:hint="eastAsia"/>
        </w:rPr>
        <w:t>根据业务需要，空白重要凭证可以出售给某些指定科目下的内部账户，例如20620006账户，出售给内部核算账户无须收费和校验客户印鉴。</w:t>
      </w:r>
    </w:p>
    <w:p w:rsidR="004A1DF5" w:rsidRDefault="004A1DF5">
      <w:pPr>
        <w:adjustRightInd w:val="0"/>
        <w:snapToGrid w:val="0"/>
        <w:ind w:firstLineChars="200" w:firstLine="480"/>
        <w:rPr>
          <w:rFonts w:ascii="宋体" w:hAnsi="宋体"/>
        </w:rPr>
      </w:pPr>
      <w:r>
        <w:rPr>
          <w:rFonts w:ascii="宋体" w:hAnsi="宋体" w:hint="eastAsia"/>
        </w:rPr>
        <w:t>4、“扣费户口号”默认为购买凭证的户口本身，也可以由客户指定为在本机构开户的同一客户号下的其他人民币结算户口。支持对外币账户出售凭证，从客户的人民币账户扣费。</w:t>
      </w:r>
    </w:p>
    <w:p w:rsidR="004A1DF5" w:rsidRDefault="004A1DF5">
      <w:pPr>
        <w:adjustRightInd w:val="0"/>
        <w:snapToGrid w:val="0"/>
        <w:ind w:firstLineChars="200" w:firstLine="480"/>
        <w:rPr>
          <w:rFonts w:ascii="宋体" w:hAnsi="宋体"/>
        </w:rPr>
      </w:pPr>
      <w:r>
        <w:rPr>
          <w:rFonts w:ascii="宋体" w:hAnsi="宋体" w:hint="eastAsia"/>
        </w:rPr>
        <w:t>5、根据需要，系统可以设置向外币户口出售外币支票、人民币支票等凭证种类。</w:t>
      </w:r>
    </w:p>
    <w:p w:rsidR="004A1DF5" w:rsidRDefault="004A1DF5">
      <w:pPr>
        <w:pStyle w:val="6"/>
        <w:spacing w:line="240" w:lineRule="auto"/>
      </w:pPr>
      <w:r>
        <w:rPr>
          <w:rFonts w:hint="eastAsia"/>
        </w:rPr>
        <w:t>（四）风险提示</w:t>
      </w:r>
    </w:p>
    <w:p w:rsidR="004A1DF5" w:rsidRDefault="004A1DF5">
      <w:pPr>
        <w:adjustRightInd w:val="0"/>
        <w:snapToGrid w:val="0"/>
        <w:ind w:firstLineChars="200" w:firstLine="480"/>
      </w:pPr>
      <w:r>
        <w:rPr>
          <w:rFonts w:hint="eastAsia"/>
        </w:rPr>
        <w:t>1</w:t>
      </w:r>
      <w:r>
        <w:rPr>
          <w:rFonts w:hint="eastAsia"/>
        </w:rPr>
        <w:t>、出售凭证时要核对户口的支取依据是否正确，由于系统目前没有与电脑验印或者支付密码进行对接，因此，需要事先手工验印，注意控制业务风险。</w:t>
      </w:r>
    </w:p>
    <w:p w:rsidR="004A1DF5" w:rsidRDefault="004A1DF5">
      <w:pPr>
        <w:adjustRightInd w:val="0"/>
        <w:snapToGrid w:val="0"/>
        <w:ind w:firstLineChars="200" w:firstLine="480"/>
      </w:pPr>
      <w:r>
        <w:rPr>
          <w:rFonts w:hint="eastAsia"/>
        </w:rPr>
        <w:t>2</w:t>
      </w:r>
      <w:r>
        <w:rPr>
          <w:rFonts w:hint="eastAsia"/>
        </w:rPr>
        <w:t>、对于出售到内部户口上的凭证，由于不再计入库存，在内部进行检查核对时，需要注意检查本机构内部账户上已出售的凭证使用和库存情况。</w:t>
      </w:r>
    </w:p>
    <w:p w:rsidR="004A1DF5" w:rsidRDefault="004A1DF5">
      <w:pPr>
        <w:ind w:firstLineChars="200" w:firstLine="480"/>
      </w:pPr>
      <w:r>
        <w:rPr>
          <w:rFonts w:hint="eastAsia"/>
        </w:rPr>
        <w:t>3</w:t>
      </w:r>
      <w:r>
        <w:rPr>
          <w:rFonts w:hint="eastAsia"/>
        </w:rPr>
        <w:t>、撤销出售是指系统允许对出售凭证的业务进行撤销处理，经办员必须确认凭证业务是否要进行撤销。</w:t>
      </w:r>
    </w:p>
    <w:p w:rsidR="004A1DF5" w:rsidRDefault="004A1DF5" w:rsidP="0004090F">
      <w:pPr>
        <w:pStyle w:val="5"/>
      </w:pPr>
      <w:bookmarkStart w:id="911" w:name="_Toc79548826"/>
      <w:r>
        <w:rPr>
          <w:rFonts w:hint="eastAsia"/>
        </w:rPr>
        <w:t>九、凭证更换（业务代码</w:t>
      </w:r>
      <w:r>
        <w:rPr>
          <w:rFonts w:hint="eastAsia"/>
        </w:rPr>
        <w:t>2502</w:t>
      </w:r>
      <w:r>
        <w:rPr>
          <w:rFonts w:hint="eastAsia"/>
        </w:rPr>
        <w:t>）</w:t>
      </w:r>
      <w:bookmarkEnd w:id="911"/>
    </w:p>
    <w:p w:rsidR="004A1DF5" w:rsidRDefault="004A1DF5">
      <w:pPr>
        <w:pStyle w:val="6"/>
        <w:spacing w:line="240" w:lineRule="auto"/>
      </w:pPr>
      <w:bookmarkStart w:id="912" w:name="_Toc79548827"/>
      <w:r>
        <w:rPr>
          <w:rFonts w:hint="eastAsia"/>
        </w:rPr>
        <w:t>（一）功能介绍</w:t>
      </w:r>
      <w:bookmarkEnd w:id="912"/>
    </w:p>
    <w:p w:rsidR="004A1DF5" w:rsidRDefault="004A1DF5">
      <w:pPr>
        <w:pStyle w:val="a5"/>
        <w:ind w:firstLine="480"/>
      </w:pPr>
      <w:r>
        <w:rPr>
          <w:rFonts w:hint="eastAsia"/>
        </w:rPr>
        <w:t>凭证更换是指已经出售的凭证，因为某种业务需要，到银行办理更换新凭证的过程。本功能仅涉及到出售类的凭证。不包括各种签发类的凭证，例如一卡通换卡和存折换折、定期存单更换等等。凭证更换业务包含“更换”、“撤销更换”两部分。</w:t>
      </w:r>
    </w:p>
    <w:p w:rsidR="004A1DF5" w:rsidRDefault="004A1DF5">
      <w:pPr>
        <w:pStyle w:val="6"/>
        <w:spacing w:line="240" w:lineRule="auto"/>
      </w:pPr>
      <w:r>
        <w:rPr>
          <w:rFonts w:hint="eastAsia"/>
        </w:rPr>
        <w:t>（二）</w:t>
      </w:r>
      <w:bookmarkStart w:id="913" w:name="_Toc79548828"/>
      <w:r>
        <w:rPr>
          <w:rFonts w:hint="eastAsia"/>
        </w:rPr>
        <w:t>风险提示</w:t>
      </w:r>
      <w:bookmarkEnd w:id="913"/>
    </w:p>
    <w:p w:rsidR="004A1DF5" w:rsidRDefault="004A1DF5">
      <w:pPr>
        <w:ind w:firstLineChars="200" w:firstLine="480"/>
      </w:pPr>
      <w:r>
        <w:rPr>
          <w:rFonts w:hint="eastAsia"/>
        </w:rPr>
        <w:t>1</w:t>
      </w:r>
      <w:r>
        <w:rPr>
          <w:rFonts w:hint="eastAsia"/>
        </w:rPr>
        <w:t>、凭证更换的业务系统对更换的凭证种类不进行控制，只检查凭证号码，所以用户在办理此项业务时务必要明确所更换的凭证种类，以免换错凭证。</w:t>
      </w:r>
    </w:p>
    <w:p w:rsidR="004A1DF5" w:rsidRDefault="004A1DF5">
      <w:pPr>
        <w:ind w:firstLineChars="200" w:firstLine="480"/>
      </w:pPr>
      <w:r>
        <w:rPr>
          <w:rFonts w:hint="eastAsia"/>
        </w:rPr>
        <w:t>2</w:t>
      </w:r>
      <w:r>
        <w:rPr>
          <w:rFonts w:hint="eastAsia"/>
        </w:rPr>
        <w:t>、实际操作中经办员应慎重处理撤销更换业务，对于一般条件下的更换撤销是由经办人员来进行把握，系统无法控制。对于撤销业务是否可行，系统不作控制。</w:t>
      </w:r>
    </w:p>
    <w:p w:rsidR="004A1DF5" w:rsidRDefault="004A1DF5">
      <w:pPr>
        <w:ind w:firstLineChars="200" w:firstLine="480"/>
      </w:pPr>
      <w:r>
        <w:rPr>
          <w:rFonts w:hint="eastAsia"/>
        </w:rPr>
        <w:t>3</w:t>
      </w:r>
      <w:r>
        <w:rPr>
          <w:rFonts w:hint="eastAsia"/>
        </w:rPr>
        <w:t>、更换出售凭证时要核对申请更换的客户印鉴是否正确。跨种类的凭证更</w:t>
      </w:r>
      <w:r>
        <w:rPr>
          <w:rFonts w:hint="eastAsia"/>
        </w:rPr>
        <w:lastRenderedPageBreak/>
        <w:t>换业务需要主管授权方能办理。</w:t>
      </w:r>
    </w:p>
    <w:p w:rsidR="004A1DF5" w:rsidRDefault="004A1DF5">
      <w:pPr>
        <w:pStyle w:val="6"/>
        <w:spacing w:line="240" w:lineRule="auto"/>
      </w:pPr>
      <w:bookmarkStart w:id="914" w:name="_Toc79548830"/>
      <w:r>
        <w:rPr>
          <w:rFonts w:hint="eastAsia"/>
        </w:rPr>
        <w:t>（三）</w:t>
      </w:r>
      <w:bookmarkStart w:id="915" w:name="_Toc79548831"/>
      <w:bookmarkEnd w:id="914"/>
      <w:r>
        <w:rPr>
          <w:rFonts w:hint="eastAsia"/>
        </w:rPr>
        <w:t>操作要点</w:t>
      </w:r>
      <w:bookmarkEnd w:id="915"/>
    </w:p>
    <w:p w:rsidR="004A1DF5" w:rsidRDefault="004A1DF5">
      <w:pPr>
        <w:ind w:firstLineChars="200" w:firstLine="480"/>
      </w:pPr>
      <w:r>
        <w:rPr>
          <w:rFonts w:hint="eastAsia"/>
        </w:rPr>
        <w:t>1</w:t>
      </w:r>
      <w:r>
        <w:rPr>
          <w:rFonts w:hint="eastAsia"/>
        </w:rPr>
        <w:t>、凭证更换的对象必须是已出售的凭证。待更换的凭证可大致分为两类，一类是一般性质的更换，如凭证损坏更换，另一类是换版的原因更换凭证。对于凭证更换后的凭证种类，系统没有进行限制，在业务经办环境中完全由主管根据业务的背景掌握，然后根据业务的要求来判断是否更换以及更换为何种凭证。</w:t>
      </w:r>
    </w:p>
    <w:p w:rsidR="004A1DF5" w:rsidRDefault="004A1DF5">
      <w:pPr>
        <w:ind w:firstLineChars="200" w:firstLine="480"/>
      </w:pPr>
      <w:r>
        <w:rPr>
          <w:rFonts w:hint="eastAsia"/>
        </w:rPr>
        <w:t>2</w:t>
      </w:r>
      <w:r>
        <w:rPr>
          <w:rFonts w:hint="eastAsia"/>
        </w:rPr>
        <w:t>、撤销更换是指撤销已经生成的凭证更换业务，这一点也是要求操作员要对业务的背景有清楚的认识。在系统环境中没有限制凭证撤销的条件，由经办员来判断业务是否可以进行撤销。</w:t>
      </w:r>
    </w:p>
    <w:p w:rsidR="004A1DF5" w:rsidRDefault="004A1DF5">
      <w:pPr>
        <w:ind w:firstLineChars="200" w:firstLine="480"/>
      </w:pPr>
      <w:r>
        <w:rPr>
          <w:rFonts w:hint="eastAsia"/>
        </w:rPr>
        <w:t>3</w:t>
      </w:r>
      <w:r>
        <w:rPr>
          <w:rFonts w:hint="eastAsia"/>
        </w:rPr>
        <w:t>、凭证更换如果管理上需要收费，是由通用收费系统进行收取，在本业务环节中不进行收费控制。</w:t>
      </w:r>
    </w:p>
    <w:p w:rsidR="004A1DF5" w:rsidRDefault="004A1DF5">
      <w:pPr>
        <w:ind w:firstLineChars="200" w:firstLine="480"/>
      </w:pPr>
      <w:r>
        <w:rPr>
          <w:rFonts w:hint="eastAsia"/>
        </w:rPr>
        <w:t>4</w:t>
      </w:r>
      <w:r>
        <w:rPr>
          <w:rFonts w:hint="eastAsia"/>
        </w:rPr>
        <w:t>、对于签发类的凭证更换由相关的业务系统进行处理，凭证系统通过后台对更换的凭证状态进行控制管理。</w:t>
      </w:r>
    </w:p>
    <w:p w:rsidR="004A1DF5" w:rsidRDefault="004A1DF5">
      <w:pPr>
        <w:ind w:firstLineChars="200" w:firstLine="480"/>
      </w:pPr>
      <w:r>
        <w:rPr>
          <w:rFonts w:hint="eastAsia"/>
        </w:rPr>
        <w:t>5</w:t>
      </w:r>
      <w:r>
        <w:rPr>
          <w:rFonts w:hint="eastAsia"/>
        </w:rPr>
        <w:t>、其他业务系统办理的凭证更换业务不能在凭证系统中进行撤销。</w:t>
      </w:r>
    </w:p>
    <w:p w:rsidR="004A1DF5" w:rsidRDefault="004A1DF5">
      <w:pPr>
        <w:pStyle w:val="6"/>
        <w:spacing w:line="240" w:lineRule="auto"/>
      </w:pPr>
      <w:bookmarkStart w:id="916" w:name="_Toc79548832"/>
      <w:r>
        <w:rPr>
          <w:rFonts w:hint="eastAsia"/>
        </w:rPr>
        <w:t>（四）操作步骤</w:t>
      </w:r>
      <w:bookmarkEnd w:id="916"/>
    </w:p>
    <w:p w:rsidR="004A1DF5" w:rsidRDefault="004A1DF5">
      <w:pPr>
        <w:ind w:firstLineChars="200" w:firstLine="480"/>
        <w:rPr>
          <w:rFonts w:ascii="宋体" w:hAnsi="宋体"/>
        </w:rPr>
      </w:pPr>
      <w:r>
        <w:rPr>
          <w:rFonts w:ascii="宋体" w:hAnsi="宋体" w:hint="eastAsia"/>
        </w:rPr>
        <w:t>选择“系统导航”－“现金凭证”－“柜员凭证业务”－“更换”或在“业务代码”处输入2502进入“更换”界面。</w:t>
      </w:r>
    </w:p>
    <w:p w:rsidR="004A1DF5" w:rsidRDefault="004A1DF5">
      <w:pPr>
        <w:ind w:left="480" w:hangingChars="200" w:hanging="480"/>
      </w:pPr>
      <w:r>
        <w:rPr>
          <w:rFonts w:hint="eastAsia"/>
        </w:rPr>
        <w:t>1</w:t>
      </w:r>
      <w:r>
        <w:rPr>
          <w:rFonts w:hint="eastAsia"/>
        </w:rPr>
        <w:t>、更换</w:t>
      </w:r>
    </w:p>
    <w:p w:rsidR="004A1DF5" w:rsidRDefault="004A1DF5">
      <w:r>
        <w:rPr>
          <w:rFonts w:hint="eastAsia"/>
        </w:rPr>
        <w:t>（</w:t>
      </w:r>
      <w:r>
        <w:rPr>
          <w:rFonts w:hint="eastAsia"/>
        </w:rPr>
        <w:t>1</w:t>
      </w:r>
      <w:r>
        <w:rPr>
          <w:rFonts w:hint="eastAsia"/>
        </w:rPr>
        <w:t>）在凭证更换管理窗中，选择“更换”。</w:t>
      </w:r>
    </w:p>
    <w:p w:rsidR="004A1DF5" w:rsidRDefault="004A1DF5">
      <w:r>
        <w:rPr>
          <w:rFonts w:hint="eastAsia"/>
        </w:rPr>
        <w:t>（</w:t>
      </w:r>
      <w:r>
        <w:rPr>
          <w:rFonts w:hint="eastAsia"/>
        </w:rPr>
        <w:t>2</w:t>
      </w:r>
      <w:r>
        <w:rPr>
          <w:rFonts w:hint="eastAsia"/>
        </w:rPr>
        <w:t>）根据提示输入要素，检查新凭证号码是否为当前最小号码。否则提示用户，操作员确认后允许继续。</w:t>
      </w:r>
    </w:p>
    <w:p w:rsidR="004A1DF5" w:rsidRDefault="004A1DF5">
      <w:r>
        <w:rPr>
          <w:rFonts w:hint="eastAsia"/>
        </w:rPr>
        <w:t>（</w:t>
      </w:r>
      <w:r>
        <w:rPr>
          <w:rFonts w:hint="eastAsia"/>
        </w:rPr>
        <w:t>3</w:t>
      </w:r>
      <w:r>
        <w:rPr>
          <w:rFonts w:hint="eastAsia"/>
        </w:rPr>
        <w:t>）输入完毕，操作人员选择“确定”。</w:t>
      </w:r>
    </w:p>
    <w:p w:rsidR="004A1DF5" w:rsidRDefault="004A1DF5">
      <w:r>
        <w:rPr>
          <w:rFonts w:hint="eastAsia"/>
        </w:rPr>
        <w:t>（</w:t>
      </w:r>
      <w:r>
        <w:rPr>
          <w:rFonts w:hint="eastAsia"/>
        </w:rPr>
        <w:t>4</w:t>
      </w:r>
      <w:r>
        <w:rPr>
          <w:rFonts w:hint="eastAsia"/>
        </w:rPr>
        <w:t>）打印“特殊业务申请书”保存银行留存联。</w:t>
      </w:r>
    </w:p>
    <w:p w:rsidR="004A1DF5" w:rsidRDefault="004A1DF5">
      <w:r>
        <w:rPr>
          <w:rFonts w:hint="eastAsia"/>
        </w:rPr>
        <w:t>2</w:t>
      </w:r>
      <w:r>
        <w:rPr>
          <w:rFonts w:hint="eastAsia"/>
        </w:rPr>
        <w:t>、撤销更换</w:t>
      </w:r>
    </w:p>
    <w:p w:rsidR="004A1DF5" w:rsidRDefault="004A1DF5">
      <w:pPr>
        <w:ind w:left="480" w:hangingChars="200" w:hanging="480"/>
      </w:pPr>
      <w:r>
        <w:rPr>
          <w:rFonts w:hint="eastAsia"/>
        </w:rPr>
        <w:t>（</w:t>
      </w:r>
      <w:r>
        <w:rPr>
          <w:rFonts w:hint="eastAsia"/>
        </w:rPr>
        <w:t>1</w:t>
      </w:r>
      <w:r>
        <w:rPr>
          <w:rFonts w:hint="eastAsia"/>
        </w:rPr>
        <w:t>）在凭证更换管理窗中，查询选择要撤销的凭证更换业务记录，选择“撤销更换”。</w:t>
      </w:r>
    </w:p>
    <w:p w:rsidR="004A1DF5" w:rsidRDefault="004A1DF5">
      <w:r>
        <w:rPr>
          <w:rFonts w:hint="eastAsia"/>
        </w:rPr>
        <w:t>（</w:t>
      </w:r>
      <w:r>
        <w:rPr>
          <w:rFonts w:hint="eastAsia"/>
        </w:rPr>
        <w:t>2</w:t>
      </w:r>
      <w:r>
        <w:rPr>
          <w:rFonts w:hint="eastAsia"/>
        </w:rPr>
        <w:t>）根据界面提示输入要素，选择“确定”提交业务。</w:t>
      </w:r>
    </w:p>
    <w:p w:rsidR="004A1DF5" w:rsidRDefault="004A1DF5">
      <w:pPr>
        <w:sectPr w:rsidR="004A1DF5">
          <w:pgSz w:w="11906" w:h="16838"/>
          <w:pgMar w:top="1440" w:right="1800" w:bottom="1440" w:left="1800" w:header="851" w:footer="992" w:gutter="0"/>
          <w:cols w:space="425"/>
          <w:docGrid w:type="lines" w:linePitch="312"/>
        </w:sectPr>
      </w:pPr>
      <w:r>
        <w:rPr>
          <w:rFonts w:hint="eastAsia"/>
        </w:rPr>
        <w:t>（</w:t>
      </w:r>
      <w:r>
        <w:rPr>
          <w:rFonts w:hint="eastAsia"/>
        </w:rPr>
        <w:t>3</w:t>
      </w:r>
      <w:r>
        <w:rPr>
          <w:rFonts w:hint="eastAsia"/>
        </w:rPr>
        <w:t>）主管授权，撤销更换成功。</w:t>
      </w:r>
    </w:p>
    <w:p w:rsidR="004A1DF5" w:rsidRDefault="004A1DF5" w:rsidP="0004090F">
      <w:pPr>
        <w:pStyle w:val="4"/>
        <w:spacing w:before="156" w:after="156" w:line="240" w:lineRule="auto"/>
      </w:pPr>
      <w:bookmarkStart w:id="917" w:name="_Toc86577319"/>
      <w:bookmarkStart w:id="918" w:name="_Toc186273588"/>
      <w:r>
        <w:rPr>
          <w:rFonts w:hint="eastAsia"/>
        </w:rPr>
        <w:lastRenderedPageBreak/>
        <w:t>第二节</w:t>
      </w:r>
      <w:r>
        <w:rPr>
          <w:rFonts w:hint="eastAsia"/>
        </w:rPr>
        <w:t xml:space="preserve"> </w:t>
      </w:r>
      <w:bookmarkStart w:id="919" w:name="_Toc79548775"/>
      <w:r>
        <w:rPr>
          <w:rFonts w:hint="eastAsia"/>
        </w:rPr>
        <w:t xml:space="preserve"> </w:t>
      </w:r>
      <w:r>
        <w:rPr>
          <w:rFonts w:hint="eastAsia"/>
        </w:rPr>
        <w:t>网点凭证管理</w:t>
      </w:r>
      <w:bookmarkEnd w:id="917"/>
      <w:bookmarkEnd w:id="918"/>
      <w:bookmarkEnd w:id="919"/>
    </w:p>
    <w:p w:rsidR="004A1DF5" w:rsidRDefault="004A1DF5">
      <w:pPr>
        <w:ind w:firstLineChars="200" w:firstLine="480"/>
      </w:pPr>
      <w:r>
        <w:rPr>
          <w:rFonts w:hint="eastAsia"/>
        </w:rPr>
        <w:t>本节内容是</w:t>
      </w:r>
      <w:r>
        <w:rPr>
          <w:rFonts w:ascii="宋体" w:hint="eastAsia"/>
          <w:kern w:val="0"/>
          <w:szCs w:val="18"/>
          <w:lang w:val="zh-CN"/>
        </w:rPr>
        <w:t>网点机构凭证箱管理员代表网点做业务时的</w:t>
      </w:r>
      <w:r>
        <w:rPr>
          <w:rFonts w:ascii="宋体" w:hint="eastAsia"/>
          <w:kern w:val="0"/>
          <w:szCs w:val="18"/>
        </w:rPr>
        <w:t>常用</w:t>
      </w:r>
      <w:r>
        <w:rPr>
          <w:rFonts w:ascii="宋体" w:hint="eastAsia"/>
          <w:kern w:val="0"/>
          <w:szCs w:val="18"/>
          <w:lang w:val="zh-CN"/>
        </w:rPr>
        <w:t>功能。</w:t>
      </w:r>
    </w:p>
    <w:p w:rsidR="004A1DF5" w:rsidRDefault="004A1DF5" w:rsidP="0004090F">
      <w:pPr>
        <w:pStyle w:val="5"/>
      </w:pPr>
      <w:bookmarkStart w:id="920" w:name="_Toc79548776"/>
      <w:r>
        <w:rPr>
          <w:rFonts w:hint="eastAsia"/>
        </w:rPr>
        <w:t>一、凭证领用（业务代码</w:t>
      </w:r>
      <w:r>
        <w:rPr>
          <w:rFonts w:hint="eastAsia"/>
        </w:rPr>
        <w:t>2601</w:t>
      </w:r>
      <w:r>
        <w:rPr>
          <w:rFonts w:hint="eastAsia"/>
        </w:rPr>
        <w:t>）</w:t>
      </w:r>
      <w:bookmarkEnd w:id="920"/>
    </w:p>
    <w:p w:rsidR="004A1DF5" w:rsidRDefault="004A1DF5">
      <w:pPr>
        <w:pStyle w:val="6"/>
        <w:spacing w:line="240" w:lineRule="auto"/>
      </w:pPr>
      <w:bookmarkStart w:id="921" w:name="_Toc79548777"/>
      <w:r>
        <w:rPr>
          <w:rFonts w:hint="eastAsia"/>
        </w:rPr>
        <w:t>（一）功能介绍</w:t>
      </w:r>
      <w:bookmarkEnd w:id="921"/>
    </w:p>
    <w:p w:rsidR="004A1DF5" w:rsidRDefault="004A1DF5">
      <w:pPr>
        <w:pStyle w:val="a5"/>
        <w:ind w:firstLine="480"/>
      </w:pPr>
      <w:r>
        <w:rPr>
          <w:rFonts w:hint="eastAsia"/>
        </w:rPr>
        <w:t>通过此项功能实现我行下级机构（网点），向上级主管机构凭证库申领各类重要空白凭证的整个过程。包括申领单位从发起（或撤销）申领请求，管证行发出凭证，到申领单位将申领到的凭证入库保管的全过程。只有机构库管理员可以执行操作。</w:t>
      </w:r>
    </w:p>
    <w:p w:rsidR="004A1DF5" w:rsidRDefault="004A1DF5">
      <w:pPr>
        <w:pStyle w:val="6"/>
        <w:spacing w:line="240" w:lineRule="auto"/>
      </w:pPr>
      <w:bookmarkStart w:id="922" w:name="_Toc79548779"/>
      <w:r>
        <w:rPr>
          <w:rFonts w:hint="eastAsia"/>
        </w:rPr>
        <w:t>（二）术语解释及参数说明</w:t>
      </w:r>
      <w:bookmarkEnd w:id="9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794"/>
      </w:tblGrid>
      <w:tr w:rsidR="004A1DF5">
        <w:tc>
          <w:tcPr>
            <w:tcW w:w="1728" w:type="dxa"/>
          </w:tcPr>
          <w:p w:rsidR="004A1DF5" w:rsidRDefault="004A1DF5">
            <w:pPr>
              <w:rPr>
                <w:sz w:val="21"/>
              </w:rPr>
            </w:pPr>
            <w:r>
              <w:rPr>
                <w:rFonts w:hint="eastAsia"/>
                <w:sz w:val="21"/>
              </w:rPr>
              <w:t>领用申请</w:t>
            </w:r>
          </w:p>
        </w:tc>
        <w:tc>
          <w:tcPr>
            <w:tcW w:w="6794" w:type="dxa"/>
          </w:tcPr>
          <w:p w:rsidR="004A1DF5" w:rsidRDefault="004A1DF5">
            <w:pPr>
              <w:rPr>
                <w:sz w:val="21"/>
              </w:rPr>
            </w:pPr>
            <w:r>
              <w:rPr>
                <w:rFonts w:hint="eastAsia"/>
                <w:sz w:val="21"/>
              </w:rPr>
              <w:t>申领凭证网点发起领用凭证的操作</w:t>
            </w:r>
          </w:p>
        </w:tc>
      </w:tr>
      <w:tr w:rsidR="004A1DF5">
        <w:tc>
          <w:tcPr>
            <w:tcW w:w="1728" w:type="dxa"/>
          </w:tcPr>
          <w:p w:rsidR="004A1DF5" w:rsidRDefault="004A1DF5">
            <w:pPr>
              <w:rPr>
                <w:sz w:val="21"/>
              </w:rPr>
            </w:pPr>
            <w:r>
              <w:rPr>
                <w:rFonts w:hint="eastAsia"/>
                <w:sz w:val="21"/>
              </w:rPr>
              <w:t>领用出库</w:t>
            </w:r>
          </w:p>
        </w:tc>
        <w:tc>
          <w:tcPr>
            <w:tcW w:w="6794" w:type="dxa"/>
          </w:tcPr>
          <w:p w:rsidR="004A1DF5" w:rsidRDefault="004A1DF5">
            <w:pPr>
              <w:rPr>
                <w:sz w:val="21"/>
              </w:rPr>
            </w:pPr>
            <w:r>
              <w:rPr>
                <w:rFonts w:hint="eastAsia"/>
                <w:sz w:val="21"/>
              </w:rPr>
              <w:t>是指库存机构在收到下属网点发起的领用申请业务后，根据业务内容发出相应的凭证种类和数量。</w:t>
            </w:r>
          </w:p>
        </w:tc>
      </w:tr>
      <w:tr w:rsidR="004A1DF5">
        <w:tc>
          <w:tcPr>
            <w:tcW w:w="1728" w:type="dxa"/>
          </w:tcPr>
          <w:p w:rsidR="004A1DF5" w:rsidRDefault="004A1DF5">
            <w:pPr>
              <w:rPr>
                <w:sz w:val="21"/>
              </w:rPr>
            </w:pPr>
            <w:r>
              <w:rPr>
                <w:rFonts w:hint="eastAsia"/>
                <w:sz w:val="21"/>
              </w:rPr>
              <w:t>领用入库</w:t>
            </w:r>
          </w:p>
        </w:tc>
        <w:tc>
          <w:tcPr>
            <w:tcW w:w="6794" w:type="dxa"/>
          </w:tcPr>
          <w:p w:rsidR="004A1DF5" w:rsidRDefault="004A1DF5">
            <w:pPr>
              <w:rPr>
                <w:sz w:val="21"/>
              </w:rPr>
            </w:pPr>
            <w:r>
              <w:rPr>
                <w:rFonts w:hint="eastAsia"/>
                <w:sz w:val="21"/>
              </w:rPr>
              <w:t>是指发起凭证申领的网点在向库存机构领回相应的凭证后，要在本网点进行入库管理的操作。</w:t>
            </w:r>
          </w:p>
        </w:tc>
      </w:tr>
      <w:tr w:rsidR="004A1DF5">
        <w:tc>
          <w:tcPr>
            <w:tcW w:w="1728" w:type="dxa"/>
          </w:tcPr>
          <w:p w:rsidR="004A1DF5" w:rsidRDefault="004A1DF5">
            <w:pPr>
              <w:rPr>
                <w:sz w:val="21"/>
              </w:rPr>
            </w:pPr>
            <w:r>
              <w:rPr>
                <w:rFonts w:hint="eastAsia"/>
                <w:sz w:val="21"/>
              </w:rPr>
              <w:t>领用撤销</w:t>
            </w:r>
          </w:p>
        </w:tc>
        <w:tc>
          <w:tcPr>
            <w:tcW w:w="6794" w:type="dxa"/>
          </w:tcPr>
          <w:p w:rsidR="004A1DF5" w:rsidRDefault="004A1DF5">
            <w:pPr>
              <w:rPr>
                <w:sz w:val="21"/>
              </w:rPr>
            </w:pPr>
            <w:r>
              <w:rPr>
                <w:rFonts w:hint="eastAsia"/>
                <w:sz w:val="21"/>
              </w:rPr>
              <w:t>是指网点发出的领用申请在尚未经过库存机构发出凭证之前，允许网点自行撤销发起的领用申请。</w:t>
            </w:r>
          </w:p>
        </w:tc>
      </w:tr>
      <w:tr w:rsidR="004A1DF5">
        <w:tc>
          <w:tcPr>
            <w:tcW w:w="1728" w:type="dxa"/>
          </w:tcPr>
          <w:p w:rsidR="004A1DF5" w:rsidRDefault="004A1DF5">
            <w:pPr>
              <w:rPr>
                <w:sz w:val="21"/>
              </w:rPr>
            </w:pPr>
            <w:r>
              <w:rPr>
                <w:rFonts w:hint="eastAsia"/>
                <w:sz w:val="21"/>
              </w:rPr>
              <w:t>库存机构</w:t>
            </w:r>
          </w:p>
        </w:tc>
        <w:tc>
          <w:tcPr>
            <w:tcW w:w="6794" w:type="dxa"/>
          </w:tcPr>
          <w:p w:rsidR="004A1DF5" w:rsidRDefault="004A1DF5">
            <w:pPr>
              <w:rPr>
                <w:sz w:val="21"/>
              </w:rPr>
            </w:pPr>
            <w:r>
              <w:rPr>
                <w:rFonts w:hint="eastAsia"/>
                <w:sz w:val="21"/>
              </w:rPr>
              <w:t>可以是本网点的直接上级机构或者是可上溯的机构。</w:t>
            </w:r>
          </w:p>
        </w:tc>
      </w:tr>
    </w:tbl>
    <w:p w:rsidR="004A1DF5" w:rsidRDefault="004A1DF5">
      <w:pPr>
        <w:pStyle w:val="6"/>
        <w:spacing w:line="240" w:lineRule="auto"/>
      </w:pPr>
      <w:bookmarkStart w:id="923" w:name="_Toc79548780"/>
      <w:r>
        <w:rPr>
          <w:rFonts w:hint="eastAsia"/>
        </w:rPr>
        <w:t>（三）界面</w:t>
      </w:r>
      <w:bookmarkEnd w:id="923"/>
    </w:p>
    <w:p w:rsidR="004A1DF5" w:rsidRDefault="0004090F">
      <w:r>
        <w:rPr>
          <w:noProof/>
        </w:rPr>
        <w:drawing>
          <wp:inline distT="0" distB="0" distL="0" distR="0">
            <wp:extent cx="5267325" cy="1724025"/>
            <wp:effectExtent l="1905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4" cstate="print"/>
                    <a:srcRect/>
                    <a:stretch>
                      <a:fillRect/>
                    </a:stretch>
                  </pic:blipFill>
                  <pic:spPr bwMode="auto">
                    <a:xfrm>
                      <a:off x="0" y="0"/>
                      <a:ext cx="5267325" cy="172402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2.1</w:t>
      </w:r>
    </w:p>
    <w:p w:rsidR="004A1DF5" w:rsidRDefault="0004090F">
      <w:pPr>
        <w:jc w:val="center"/>
      </w:pPr>
      <w:r>
        <w:rPr>
          <w:noProof/>
        </w:rPr>
        <w:lastRenderedPageBreak/>
        <w:drawing>
          <wp:inline distT="0" distB="0" distL="0" distR="0">
            <wp:extent cx="5286375" cy="3590925"/>
            <wp:effectExtent l="1905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5" cstate="print"/>
                    <a:srcRect/>
                    <a:stretch>
                      <a:fillRect/>
                    </a:stretch>
                  </pic:blipFill>
                  <pic:spPr bwMode="auto">
                    <a:xfrm>
                      <a:off x="0" y="0"/>
                      <a:ext cx="5286375" cy="359092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2.2</w:t>
      </w:r>
    </w:p>
    <w:p w:rsidR="004A1DF5" w:rsidRDefault="004A1DF5">
      <w:pPr>
        <w:pStyle w:val="6"/>
        <w:spacing w:line="240" w:lineRule="auto"/>
      </w:pPr>
      <w:bookmarkStart w:id="924" w:name="_Toc79548781"/>
      <w:r>
        <w:rPr>
          <w:rFonts w:hint="eastAsia"/>
        </w:rPr>
        <w:t>（四）操作要点</w:t>
      </w:r>
      <w:bookmarkEnd w:id="924"/>
    </w:p>
    <w:p w:rsidR="004A1DF5" w:rsidRDefault="004A1DF5">
      <w:pPr>
        <w:ind w:left="360" w:hangingChars="150" w:hanging="360"/>
      </w:pPr>
      <w:r>
        <w:rPr>
          <w:rFonts w:hint="eastAsia"/>
        </w:rPr>
        <w:t>1</w:t>
      </w:r>
      <w:r>
        <w:rPr>
          <w:rFonts w:hint="eastAsia"/>
        </w:rPr>
        <w:t>、领用申请的前提条件是：申领网点的机构库存账户中，必须设有领用凭证的凭证种类。修改的领用日期不能小于当前日期。选择“库存机构”用户只能向自己的上级行或系统中设定的领用关系行申领凭证。</w:t>
      </w:r>
    </w:p>
    <w:p w:rsidR="004A1DF5" w:rsidRDefault="004A1DF5">
      <w:pPr>
        <w:ind w:left="360" w:hangingChars="150" w:hanging="360"/>
      </w:pPr>
      <w:r>
        <w:rPr>
          <w:rFonts w:hint="eastAsia"/>
        </w:rPr>
        <w:t>2</w:t>
      </w:r>
      <w:r>
        <w:rPr>
          <w:rFonts w:hint="eastAsia"/>
        </w:rPr>
        <w:t>、领用出库操作中如果发出的凭证种类、数量与申领的凭证种类不同，需要经过本网点的业务主管授权方可执行。对于已经办理过出库手续的申领业务记录，系统不能再次使用。允许提前领用。</w:t>
      </w:r>
    </w:p>
    <w:p w:rsidR="004A1DF5" w:rsidRDefault="004A1DF5">
      <w:pPr>
        <w:ind w:left="360" w:hangingChars="150" w:hanging="360"/>
      </w:pPr>
      <w:r>
        <w:rPr>
          <w:rFonts w:hint="eastAsia"/>
        </w:rPr>
        <w:t>3</w:t>
      </w:r>
      <w:r>
        <w:rPr>
          <w:rFonts w:hint="eastAsia"/>
        </w:rPr>
        <w:t>、已经发出的凭证（即已经办理了出库手续的申领业务）不允许进行撤销。如果确实不再需要已领回的凭证，可通过凭证上交的方式将凭证交回发出机构。</w:t>
      </w:r>
    </w:p>
    <w:p w:rsidR="004A1DF5" w:rsidRDefault="004A1DF5">
      <w:pPr>
        <w:ind w:left="360" w:hangingChars="150" w:hanging="360"/>
      </w:pPr>
      <w:r>
        <w:rPr>
          <w:rFonts w:hint="eastAsia"/>
        </w:rPr>
        <w:t>4</w:t>
      </w:r>
      <w:r>
        <w:rPr>
          <w:rFonts w:hint="eastAsia"/>
        </w:rPr>
        <w:t>、对于已经撤销的申领业务不能进行二次撤销。</w:t>
      </w:r>
    </w:p>
    <w:p w:rsidR="004A1DF5" w:rsidRDefault="004A1DF5">
      <w:pPr>
        <w:ind w:left="360" w:hangingChars="150" w:hanging="360"/>
      </w:pPr>
      <w:r>
        <w:rPr>
          <w:rFonts w:hint="eastAsia"/>
        </w:rPr>
        <w:t>5</w:t>
      </w:r>
      <w:r>
        <w:rPr>
          <w:rFonts w:hint="eastAsia"/>
        </w:rPr>
        <w:t>、凭证领用是异步业务，一个业务流程从发起申领到入库可以跨多个工作日。</w:t>
      </w:r>
    </w:p>
    <w:p w:rsidR="004A1DF5" w:rsidRDefault="004A1DF5"/>
    <w:p w:rsidR="004A1DF5" w:rsidRDefault="004A1DF5"/>
    <w:p w:rsidR="004A1DF5" w:rsidRDefault="004A1DF5">
      <w:pPr>
        <w:pStyle w:val="6"/>
        <w:spacing w:line="240" w:lineRule="auto"/>
      </w:pPr>
      <w:bookmarkStart w:id="925" w:name="_Toc79548782"/>
      <w:r>
        <w:rPr>
          <w:rFonts w:hint="eastAsia"/>
        </w:rPr>
        <w:t>（五）操作步骤</w:t>
      </w:r>
      <w:bookmarkEnd w:id="925"/>
    </w:p>
    <w:p w:rsidR="004A1DF5" w:rsidRDefault="004A1DF5">
      <w:pPr>
        <w:ind w:firstLineChars="200" w:firstLine="480"/>
      </w:pPr>
      <w:r>
        <w:rPr>
          <w:rFonts w:hint="eastAsia"/>
        </w:rPr>
        <w:t>凭证领用系统流程示意图：</w:t>
      </w:r>
    </w:p>
    <w:p w:rsidR="004A1DF5" w:rsidRDefault="009523FE">
      <w:pPr>
        <w:spacing w:line="240" w:lineRule="auto"/>
      </w:pPr>
      <w:r>
        <w:lastRenderedPageBreak/>
        <w:pict>
          <v:rect id="_x0000_s3279" style="position:absolute;left:0;text-align:left;margin-left:90pt;margin-top:7.3pt;width:108pt;height:39pt;z-index:251739648">
            <v:textbox style="mso-next-textbox:#_x0000_s3279">
              <w:txbxContent>
                <w:p w:rsidR="002E477D" w:rsidRDefault="002E477D">
                  <w:pPr>
                    <w:spacing w:line="240" w:lineRule="auto"/>
                    <w:rPr>
                      <w:sz w:val="21"/>
                    </w:rPr>
                  </w:pPr>
                  <w:r>
                    <w:rPr>
                      <w:rFonts w:hint="eastAsia"/>
                      <w:sz w:val="21"/>
                    </w:rPr>
                    <w:t>管理员</w:t>
                  </w:r>
                  <w:r>
                    <w:rPr>
                      <w:rFonts w:hint="eastAsia"/>
                      <w:sz w:val="21"/>
                    </w:rPr>
                    <w:t>2</w:t>
                  </w:r>
                  <w:r>
                    <w:rPr>
                      <w:rFonts w:hint="eastAsia"/>
                      <w:sz w:val="21"/>
                    </w:rPr>
                    <w:t>同步复核凭证出库业务</w:t>
                  </w:r>
                  <w:r>
                    <w:rPr>
                      <w:rFonts w:hint="eastAsia"/>
                      <w:sz w:val="21"/>
                    </w:rPr>
                    <w:t>(yes/no)</w:t>
                  </w:r>
                </w:p>
              </w:txbxContent>
            </v:textbox>
          </v:rect>
        </w:pict>
      </w:r>
    </w:p>
    <w:p w:rsidR="004A1DF5" w:rsidRDefault="009523FE">
      <w:pPr>
        <w:spacing w:line="240" w:lineRule="auto"/>
      </w:pPr>
      <w:r>
        <w:pict>
          <v:line id="_x0000_s3284" style="position:absolute;left:0;text-align:left;z-index:251744768" from="63pt,7.3pt" to="63pt,241.3pt"/>
        </w:pict>
      </w:r>
      <w:r>
        <w:pict>
          <v:line id="_x0000_s3283" style="position:absolute;left:0;text-align:left;flip:x;z-index:251743744" from="63pt,7.3pt" to="90pt,7.3pt"/>
        </w:pict>
      </w:r>
      <w:r>
        <w:pict>
          <v:line id="_x0000_s3281" style="position:absolute;left:0;text-align:left;z-index:251741696" from="3in,7.3pt" to="3in,77.5pt"/>
        </w:pict>
      </w:r>
      <w:r>
        <w:pict>
          <v:line id="_x0000_s3280" style="position:absolute;left:0;text-align:left;z-index:251740672" from="198pt,7.3pt" to="3in,7.3pt"/>
        </w:pict>
      </w:r>
    </w:p>
    <w:p w:rsidR="004A1DF5" w:rsidRDefault="004A1DF5">
      <w:pPr>
        <w:spacing w:line="240" w:lineRule="auto"/>
      </w:pPr>
    </w:p>
    <w:p w:rsidR="004A1DF5" w:rsidRDefault="009523FE" w:rsidP="0004090F">
      <w:pPr>
        <w:spacing w:line="240" w:lineRule="auto"/>
        <w:outlineLvl w:val="0"/>
      </w:pPr>
      <w:r>
        <w:pict>
          <v:line id="_x0000_s3278" style="position:absolute;left:0;text-align:left;flip:y;z-index:251738624" from="2in,-.5pt" to="2in,22.9pt">
            <v:stroke endarrow="block"/>
          </v:line>
        </w:pict>
      </w:r>
      <w:r w:rsidR="004A1DF5">
        <w:rPr>
          <w:rFonts w:hint="eastAsia"/>
        </w:rPr>
        <w:t xml:space="preserve">                                     No</w:t>
      </w:r>
    </w:p>
    <w:p w:rsidR="004A1DF5" w:rsidRDefault="009523FE">
      <w:pPr>
        <w:spacing w:line="240" w:lineRule="auto"/>
      </w:pPr>
      <w:r>
        <w:pict>
          <v:rect id="_x0000_s3277" style="position:absolute;left:0;text-align:left;margin-left:90pt;margin-top:7.3pt;width:108pt;height:39pt;z-index:251737600">
            <v:textbox style="mso-next-textbox:#_x0000_s3277">
              <w:txbxContent>
                <w:p w:rsidR="002E477D" w:rsidRDefault="002E477D">
                  <w:pPr>
                    <w:spacing w:line="240" w:lineRule="auto"/>
                    <w:rPr>
                      <w:sz w:val="21"/>
                    </w:rPr>
                  </w:pPr>
                  <w:r>
                    <w:rPr>
                      <w:rFonts w:hint="eastAsia"/>
                      <w:sz w:val="21"/>
                    </w:rPr>
                    <w:t>管理员</w:t>
                  </w:r>
                  <w:r>
                    <w:rPr>
                      <w:rFonts w:hint="eastAsia"/>
                      <w:sz w:val="21"/>
                    </w:rPr>
                    <w:t>1</w:t>
                  </w:r>
                  <w:r>
                    <w:rPr>
                      <w:rFonts w:hint="eastAsia"/>
                      <w:sz w:val="21"/>
                    </w:rPr>
                    <w:t>经办凭证出库业务</w:t>
                  </w:r>
                </w:p>
              </w:txbxContent>
            </v:textbox>
          </v:rect>
        </w:pict>
      </w:r>
    </w:p>
    <w:p w:rsidR="004A1DF5" w:rsidRDefault="004A1DF5">
      <w:pPr>
        <w:spacing w:line="240" w:lineRule="auto"/>
      </w:pPr>
    </w:p>
    <w:p w:rsidR="004A1DF5" w:rsidRDefault="009523FE">
      <w:pPr>
        <w:spacing w:line="240" w:lineRule="auto"/>
      </w:pPr>
      <w:r>
        <w:pict>
          <v:line id="_x0000_s3282" style="position:absolute;left:0;text-align:left;flip:x;z-index:251742720" from="198pt,-.5pt" to="3in,-.5pt">
            <v:stroke endarrow="block"/>
          </v:line>
        </w:pict>
      </w:r>
    </w:p>
    <w:p w:rsidR="004A1DF5" w:rsidRDefault="009523FE">
      <w:pPr>
        <w:spacing w:line="240" w:lineRule="auto"/>
      </w:pPr>
      <w:r>
        <w:pict>
          <v:line id="_x0000_s3276" style="position:absolute;left:0;text-align:left;flip:y;z-index:251736576" from="2in,-.5pt" to="2in,22.9pt">
            <v:stroke endarrow="block"/>
          </v:line>
        </w:pict>
      </w:r>
    </w:p>
    <w:p w:rsidR="004A1DF5" w:rsidRDefault="009523FE">
      <w:pPr>
        <w:spacing w:line="240" w:lineRule="auto"/>
      </w:pPr>
      <w:r>
        <w:pict>
          <v:rect id="_x0000_s3275" style="position:absolute;left:0;text-align:left;margin-left:99pt;margin-top:7.3pt;width:90pt;height:23.4pt;z-index:251735552">
            <v:textbox style="mso-next-textbox:#_x0000_s3275">
              <w:txbxContent>
                <w:p w:rsidR="002E477D" w:rsidRDefault="002E477D">
                  <w:pPr>
                    <w:spacing w:line="240" w:lineRule="auto"/>
                    <w:rPr>
                      <w:sz w:val="21"/>
                    </w:rPr>
                  </w:pPr>
                  <w:r>
                    <w:rPr>
                      <w:rFonts w:hint="eastAsia"/>
                      <w:sz w:val="21"/>
                    </w:rPr>
                    <w:t>上级行凭证库</w:t>
                  </w:r>
                </w:p>
              </w:txbxContent>
            </v:textbox>
          </v:rect>
        </w:pict>
      </w:r>
    </w:p>
    <w:p w:rsidR="004A1DF5" w:rsidRDefault="004A1DF5">
      <w:pPr>
        <w:spacing w:line="240" w:lineRule="auto"/>
      </w:pPr>
    </w:p>
    <w:p w:rsidR="004A1DF5" w:rsidRDefault="009523FE">
      <w:pPr>
        <w:spacing w:line="240" w:lineRule="auto"/>
      </w:pPr>
      <w:r>
        <w:pict>
          <v:line id="_x0000_s3274" style="position:absolute;left:0;text-align:left;flip:y;z-index:251734528" from="2in,-.5pt" to="2in,22.9pt">
            <v:stroke endarrow="block"/>
          </v:line>
        </w:pict>
      </w:r>
      <w:r w:rsidR="004A1DF5">
        <w:rPr>
          <w:rFonts w:hint="eastAsia"/>
        </w:rPr>
        <w:t xml:space="preserve">            Yes          Yes</w:t>
      </w:r>
    </w:p>
    <w:p w:rsidR="004A1DF5" w:rsidRDefault="009523FE">
      <w:pPr>
        <w:spacing w:line="240" w:lineRule="auto"/>
      </w:pPr>
      <w:r>
        <w:pict>
          <v:rect id="_x0000_s3271" style="position:absolute;left:0;text-align:left;margin-left:90.3pt;margin-top:7.5pt;width:108pt;height:36.1pt;z-index:251731456">
            <v:textbox style="mso-next-textbox:#_x0000_s3271">
              <w:txbxContent>
                <w:p w:rsidR="002E477D" w:rsidRDefault="002E477D">
                  <w:pPr>
                    <w:spacing w:line="240" w:lineRule="auto"/>
                    <w:rPr>
                      <w:sz w:val="21"/>
                    </w:rPr>
                  </w:pPr>
                  <w:r>
                    <w:rPr>
                      <w:rFonts w:hint="eastAsia"/>
                      <w:sz w:val="21"/>
                    </w:rPr>
                    <w:t>发起网点主管授权</w:t>
                  </w:r>
                </w:p>
                <w:p w:rsidR="002E477D" w:rsidRDefault="002E477D">
                  <w:pPr>
                    <w:spacing w:line="240" w:lineRule="auto"/>
                    <w:rPr>
                      <w:sz w:val="21"/>
                    </w:rPr>
                  </w:pPr>
                  <w:r>
                    <w:rPr>
                      <w:rFonts w:hint="eastAsia"/>
                      <w:sz w:val="21"/>
                    </w:rPr>
                    <w:t>（</w:t>
                  </w:r>
                  <w:r>
                    <w:rPr>
                      <w:rFonts w:hint="eastAsia"/>
                      <w:sz w:val="21"/>
                    </w:rPr>
                    <w:t>yes/no</w:t>
                  </w:r>
                  <w:r>
                    <w:rPr>
                      <w:rFonts w:hint="eastAsia"/>
                      <w:sz w:val="21"/>
                    </w:rPr>
                    <w:t>）</w:t>
                  </w:r>
                </w:p>
              </w:txbxContent>
            </v:textbox>
          </v:rect>
        </w:pict>
      </w:r>
    </w:p>
    <w:p w:rsidR="004A1DF5" w:rsidRDefault="009523FE">
      <w:pPr>
        <w:spacing w:line="240" w:lineRule="auto"/>
      </w:pPr>
      <w:r>
        <w:pict>
          <v:line id="_x0000_s3273" style="position:absolute;left:0;text-align:left;z-index:251733504" from="3in,7.3pt" to="3in,69.7pt"/>
        </w:pict>
      </w:r>
      <w:r>
        <w:pict>
          <v:line id="_x0000_s3272" style="position:absolute;left:0;text-align:left;z-index:251732480" from="198pt,7.3pt" to="3in,7.3pt"/>
        </w:pict>
      </w:r>
    </w:p>
    <w:p w:rsidR="004A1DF5" w:rsidRDefault="009523FE">
      <w:pPr>
        <w:spacing w:line="240" w:lineRule="auto"/>
      </w:pPr>
      <w:r>
        <w:pict>
          <v:line id="_x0000_s3270" style="position:absolute;left:0;text-align:left;flip:y;z-index:251730432" from="2in,12.4pt" to="2in,38.5pt">
            <v:stroke endarrow="block"/>
          </v:line>
        </w:pict>
      </w:r>
    </w:p>
    <w:p w:rsidR="004A1DF5" w:rsidRDefault="004A1DF5" w:rsidP="0004090F">
      <w:pPr>
        <w:spacing w:line="240" w:lineRule="auto"/>
        <w:outlineLvl w:val="0"/>
      </w:pPr>
      <w:r>
        <w:rPr>
          <w:rFonts w:hint="eastAsia"/>
        </w:rPr>
        <w:t xml:space="preserve">                                     No</w:t>
      </w:r>
    </w:p>
    <w:p w:rsidR="004A1DF5" w:rsidRDefault="009523FE">
      <w:pPr>
        <w:spacing w:line="240" w:lineRule="auto"/>
      </w:pPr>
      <w:r>
        <w:pict>
          <v:rect id="_x0000_s3267" style="position:absolute;left:0;text-align:left;margin-left:90.3pt;margin-top:7.5pt;width:108pt;height:39pt;z-index:251727360">
            <v:textbox style="mso-next-textbox:#_x0000_s3267">
              <w:txbxContent>
                <w:p w:rsidR="002E477D" w:rsidRDefault="002E477D">
                  <w:pPr>
                    <w:spacing w:line="240" w:lineRule="auto"/>
                    <w:rPr>
                      <w:sz w:val="21"/>
                    </w:rPr>
                  </w:pPr>
                  <w:r>
                    <w:rPr>
                      <w:rFonts w:hint="eastAsia"/>
                      <w:sz w:val="21"/>
                    </w:rPr>
                    <w:t>网点发起凭证领用申请</w:t>
                  </w:r>
                </w:p>
              </w:txbxContent>
            </v:textbox>
          </v:rect>
        </w:pict>
      </w:r>
    </w:p>
    <w:p w:rsidR="004A1DF5" w:rsidRDefault="009523FE">
      <w:pPr>
        <w:spacing w:line="240" w:lineRule="auto"/>
      </w:pPr>
      <w:r>
        <w:rPr>
          <w:noProof/>
        </w:rPr>
        <w:pict>
          <v:line id="_x0000_s3285" style="position:absolute;left:0;text-align:left;z-index:251745792" from="63pt,7.3pt" to="90pt,7.3pt">
            <v:stroke endarrow="block"/>
          </v:line>
        </w:pict>
      </w:r>
      <w:r>
        <w:rPr>
          <w:noProof/>
        </w:rPr>
        <w:pict>
          <v:line id="_x0000_s3269" style="position:absolute;left:0;text-align:left;flip:x;z-index:251729408" from="198pt,7.3pt" to="3in,7.3pt">
            <v:stroke endarrow="block"/>
          </v:line>
        </w:pict>
      </w:r>
    </w:p>
    <w:p w:rsidR="004A1DF5" w:rsidRDefault="004A1DF5">
      <w:pPr>
        <w:spacing w:line="240" w:lineRule="auto"/>
      </w:pPr>
    </w:p>
    <w:p w:rsidR="004A1DF5" w:rsidRDefault="009523FE">
      <w:pPr>
        <w:spacing w:line="240" w:lineRule="auto"/>
      </w:pPr>
      <w:r>
        <w:pict>
          <v:line id="_x0000_s3268" style="position:absolute;left:0;text-align:left;z-index:251728384" from="2in,-.5pt" to="2in,22.9pt">
            <v:stroke endarrow="block"/>
          </v:line>
        </w:pict>
      </w:r>
    </w:p>
    <w:p w:rsidR="004A1DF5" w:rsidRDefault="009523FE">
      <w:pPr>
        <w:spacing w:line="240" w:lineRule="auto"/>
      </w:pPr>
      <w:r>
        <w:pict>
          <v:rect id="_x0000_s3286" style="position:absolute;left:0;text-align:left;margin-left:90pt;margin-top:7.3pt;width:126pt;height:54.6pt;z-index:251746816">
            <v:textbox style="mso-next-textbox:#_x0000_s3286">
              <w:txbxContent>
                <w:p w:rsidR="002E477D" w:rsidRDefault="002E477D">
                  <w:pPr>
                    <w:spacing w:line="240" w:lineRule="auto"/>
                    <w:rPr>
                      <w:sz w:val="21"/>
                    </w:rPr>
                  </w:pPr>
                  <w:r>
                    <w:rPr>
                      <w:rFonts w:hint="eastAsia"/>
                      <w:sz w:val="21"/>
                    </w:rPr>
                    <w:t>发起网点管理员</w:t>
                  </w:r>
                  <w:r>
                    <w:rPr>
                      <w:rFonts w:hint="eastAsia"/>
                      <w:sz w:val="21"/>
                    </w:rPr>
                    <w:t>1</w:t>
                  </w:r>
                  <w:r>
                    <w:rPr>
                      <w:rFonts w:hint="eastAsia"/>
                      <w:sz w:val="21"/>
                    </w:rPr>
                    <w:t>根据出库凭证的业务编号办理入库业务</w:t>
                  </w:r>
                </w:p>
              </w:txbxContent>
            </v:textbox>
          </v:rect>
        </w:pict>
      </w:r>
    </w:p>
    <w:p w:rsidR="004A1DF5" w:rsidRDefault="004A1DF5">
      <w:pPr>
        <w:spacing w:line="240" w:lineRule="auto"/>
      </w:pPr>
    </w:p>
    <w:p w:rsidR="004A1DF5" w:rsidRDefault="009523FE">
      <w:pPr>
        <w:spacing w:line="240" w:lineRule="auto"/>
      </w:pPr>
      <w:r>
        <w:pict>
          <v:line id="_x0000_s3296" style="position:absolute;left:0;text-align:left;flip:y;z-index:251757056" from="63pt,-.5pt" to="63pt,155.5pt"/>
        </w:pict>
      </w:r>
      <w:r>
        <w:pict>
          <v:line id="_x0000_s3292" style="position:absolute;left:0;text-align:left;z-index:251752960" from="63.3pt,-.3pt" to="90.3pt,-.3pt">
            <v:stroke endarrow="block"/>
          </v:line>
        </w:pict>
      </w:r>
    </w:p>
    <w:p w:rsidR="004A1DF5" w:rsidRDefault="004A1DF5">
      <w:pPr>
        <w:spacing w:line="240" w:lineRule="auto"/>
      </w:pPr>
    </w:p>
    <w:p w:rsidR="004A1DF5" w:rsidRDefault="009523FE">
      <w:pPr>
        <w:spacing w:line="240" w:lineRule="auto"/>
      </w:pPr>
      <w:r>
        <w:pict>
          <v:line id="_x0000_s3287" style="position:absolute;left:0;text-align:left;z-index:251747840" from="2in,-.5pt" to="2in,22.9pt">
            <v:stroke endarrow="block"/>
          </v:line>
        </w:pict>
      </w:r>
    </w:p>
    <w:p w:rsidR="004A1DF5" w:rsidRDefault="009523FE">
      <w:pPr>
        <w:spacing w:line="240" w:lineRule="auto"/>
      </w:pPr>
      <w:r>
        <w:pict>
          <v:rect id="_x0000_s3288" style="position:absolute;left:0;text-align:left;margin-left:90pt;margin-top:7.3pt;width:117pt;height:39pt;z-index:251748864">
            <v:textbox style="mso-next-textbox:#_x0000_s3288">
              <w:txbxContent>
                <w:p w:rsidR="002E477D" w:rsidRDefault="002E477D">
                  <w:pPr>
                    <w:spacing w:line="240" w:lineRule="auto"/>
                    <w:rPr>
                      <w:sz w:val="21"/>
                    </w:rPr>
                  </w:pPr>
                  <w:r>
                    <w:rPr>
                      <w:rFonts w:hint="eastAsia"/>
                      <w:sz w:val="21"/>
                    </w:rPr>
                    <w:t>检查实物是否与业务数据相符</w:t>
                  </w:r>
                </w:p>
              </w:txbxContent>
            </v:textbox>
          </v:rect>
        </w:pict>
      </w:r>
    </w:p>
    <w:p w:rsidR="004A1DF5" w:rsidRDefault="009523FE">
      <w:pPr>
        <w:spacing w:line="240" w:lineRule="auto"/>
      </w:pPr>
      <w:r>
        <w:pict>
          <v:oval id="_x0000_s3295" style="position:absolute;left:0;text-align:left;margin-left:243pt;margin-top:12.4pt;width:2in;height:57.3pt;z-index:251756032">
            <v:textbox style="mso-next-textbox:#_x0000_s3295">
              <w:txbxContent>
                <w:p w:rsidR="002E477D" w:rsidRDefault="002E477D">
                  <w:pPr>
                    <w:spacing w:line="240" w:lineRule="auto"/>
                    <w:rPr>
                      <w:sz w:val="21"/>
                    </w:rPr>
                  </w:pPr>
                  <w:r>
                    <w:rPr>
                      <w:rFonts w:hint="eastAsia"/>
                      <w:sz w:val="21"/>
                    </w:rPr>
                    <w:t>更新</w:t>
                  </w:r>
                  <w:r>
                    <w:rPr>
                      <w:rFonts w:hint="eastAsia"/>
                      <w:sz w:val="21"/>
                    </w:rPr>
                    <w:t>400</w:t>
                  </w:r>
                  <w:r>
                    <w:rPr>
                      <w:rFonts w:hint="eastAsia"/>
                      <w:sz w:val="21"/>
                    </w:rPr>
                    <w:t>主机凭证系统数据</w:t>
                  </w:r>
                </w:p>
              </w:txbxContent>
            </v:textbox>
          </v:oval>
        </w:pict>
      </w:r>
    </w:p>
    <w:p w:rsidR="004A1DF5" w:rsidRDefault="004A1DF5">
      <w:pPr>
        <w:spacing w:line="240" w:lineRule="auto"/>
      </w:pPr>
    </w:p>
    <w:p w:rsidR="004A1DF5" w:rsidRDefault="009523FE">
      <w:pPr>
        <w:spacing w:line="240" w:lineRule="auto"/>
      </w:pPr>
      <w:r>
        <w:pict>
          <v:line id="_x0000_s3289" style="position:absolute;left:0;text-align:left;z-index:251749888" from="144.3pt,-.3pt" to="144.3pt,38.7pt">
            <v:stroke endarrow="block"/>
          </v:line>
        </w:pict>
      </w:r>
    </w:p>
    <w:p w:rsidR="004A1DF5" w:rsidRDefault="009523FE" w:rsidP="0004090F">
      <w:pPr>
        <w:spacing w:line="240" w:lineRule="auto"/>
        <w:ind w:firstLineChars="400" w:firstLine="960"/>
        <w:outlineLvl w:val="0"/>
      </w:pPr>
      <w:r>
        <w:pict>
          <v:line id="_x0000_s3291" style="position:absolute;left:0;text-align:left;flip:x;z-index:251751936" from="63.3pt,46.5pt" to="90.3pt,46.5pt"/>
        </w:pict>
      </w:r>
      <w:r>
        <w:pict>
          <v:line id="_x0000_s3294" style="position:absolute;left:0;text-align:left;flip:y;z-index:251755008" from="315.3pt,23.1pt" to="315.3pt,46.5pt">
            <v:stroke endarrow="block"/>
          </v:line>
        </w:pict>
      </w:r>
      <w:r>
        <w:pict>
          <v:line id="_x0000_s3293" style="position:absolute;left:0;text-align:left;z-index:251753984" from="225.3pt,46.5pt" to="315.3pt,46.5pt"/>
        </w:pict>
      </w:r>
      <w:r>
        <w:pict>
          <v:rect id="_x0000_s3290" style="position:absolute;left:0;text-align:left;margin-left:90.6pt;margin-top:23.3pt;width:135pt;height:38.8pt;z-index:251750912">
            <v:textbox style="mso-next-textbox:#_x0000_s3290">
              <w:txbxContent>
                <w:p w:rsidR="002E477D" w:rsidRDefault="002E477D">
                  <w:pPr>
                    <w:spacing w:line="240" w:lineRule="auto"/>
                    <w:rPr>
                      <w:sz w:val="21"/>
                    </w:rPr>
                  </w:pPr>
                  <w:r>
                    <w:rPr>
                      <w:rFonts w:hint="eastAsia"/>
                      <w:sz w:val="21"/>
                    </w:rPr>
                    <w:t>网点管理员</w:t>
                  </w:r>
                  <w:r>
                    <w:rPr>
                      <w:rFonts w:hint="eastAsia"/>
                      <w:sz w:val="21"/>
                    </w:rPr>
                    <w:t>2</w:t>
                  </w:r>
                  <w:r>
                    <w:rPr>
                      <w:rFonts w:hint="eastAsia"/>
                      <w:sz w:val="21"/>
                    </w:rPr>
                    <w:t>同步复核凭证入库业务（</w:t>
                  </w:r>
                  <w:r>
                    <w:rPr>
                      <w:rFonts w:hint="eastAsia"/>
                      <w:sz w:val="21"/>
                    </w:rPr>
                    <w:t>yes/no</w:t>
                  </w:r>
                  <w:r>
                    <w:rPr>
                      <w:rFonts w:hint="eastAsia"/>
                      <w:sz w:val="21"/>
                    </w:rPr>
                    <w:t>）</w:t>
                  </w:r>
                  <w:r>
                    <w:rPr>
                      <w:rFonts w:hint="eastAsia"/>
                      <w:sz w:val="21"/>
                    </w:rPr>
                    <w:t xml:space="preserve">            </w:t>
                  </w:r>
                </w:p>
              </w:txbxContent>
            </v:textbox>
          </v:rect>
        </w:pict>
      </w:r>
      <w:r w:rsidR="004A1DF5">
        <w:rPr>
          <w:rFonts w:hint="eastAsia"/>
        </w:rPr>
        <w:t xml:space="preserve">No </w:t>
      </w:r>
    </w:p>
    <w:p w:rsidR="004A1DF5" w:rsidRDefault="004A1DF5">
      <w:pPr>
        <w:spacing w:line="240" w:lineRule="auto"/>
      </w:pPr>
    </w:p>
    <w:p w:rsidR="004A1DF5" w:rsidRDefault="004A1DF5" w:rsidP="0004090F">
      <w:pPr>
        <w:spacing w:line="240" w:lineRule="auto"/>
        <w:outlineLvl w:val="0"/>
      </w:pPr>
      <w:r>
        <w:rPr>
          <w:rFonts w:hint="eastAsia"/>
        </w:rPr>
        <w:t xml:space="preserve">                                                Yes</w:t>
      </w:r>
    </w:p>
    <w:p w:rsidR="004A1DF5" w:rsidRDefault="004A1DF5">
      <w:pPr>
        <w:spacing w:line="240" w:lineRule="auto"/>
      </w:pPr>
    </w:p>
    <w:p w:rsidR="004A1DF5" w:rsidRDefault="004A1DF5">
      <w:pPr>
        <w:spacing w:line="240" w:lineRule="auto"/>
      </w:pPr>
    </w:p>
    <w:p w:rsidR="004A1DF5" w:rsidRDefault="004A1DF5">
      <w:pPr>
        <w:ind w:firstLineChars="200" w:firstLine="480"/>
        <w:rPr>
          <w:rFonts w:ascii="宋体" w:hAnsi="宋体"/>
        </w:rPr>
      </w:pPr>
      <w:r>
        <w:rPr>
          <w:rFonts w:ascii="宋体" w:hAnsi="宋体" w:hint="eastAsia"/>
        </w:rPr>
        <w:t>选择“系统导航”－“现金凭证”－“网点凭证管理”－“凭证领用”或在“业务代码”处输入2601进入“凭证领用”</w:t>
      </w:r>
    </w:p>
    <w:p w:rsidR="004A1DF5" w:rsidRDefault="004A1DF5">
      <w:r>
        <w:rPr>
          <w:rFonts w:hint="eastAsia"/>
        </w:rPr>
        <w:t>1</w:t>
      </w:r>
      <w:r>
        <w:rPr>
          <w:rFonts w:hint="eastAsia"/>
        </w:rPr>
        <w:t>、凭证领用（申领行）</w:t>
      </w:r>
    </w:p>
    <w:p w:rsidR="004A1DF5" w:rsidRDefault="004A1DF5">
      <w:pPr>
        <w:ind w:left="1"/>
      </w:pPr>
      <w:r>
        <w:rPr>
          <w:rFonts w:hint="eastAsia"/>
        </w:rPr>
        <w:t>（</w:t>
      </w:r>
      <w:r>
        <w:rPr>
          <w:rFonts w:hint="eastAsia"/>
        </w:rPr>
        <w:t>1</w:t>
      </w:r>
      <w:r>
        <w:rPr>
          <w:rFonts w:hint="eastAsia"/>
        </w:rPr>
        <w:t>）在图</w:t>
      </w:r>
      <w:r>
        <w:rPr>
          <w:rFonts w:hint="eastAsia"/>
        </w:rPr>
        <w:t>2.1</w:t>
      </w:r>
      <w:r>
        <w:rPr>
          <w:rFonts w:hint="eastAsia"/>
        </w:rPr>
        <w:t>所示界面中，选择“领用申请”，进入凭证领用申请界面。</w:t>
      </w:r>
    </w:p>
    <w:p w:rsidR="004A1DF5" w:rsidRDefault="004A1DF5">
      <w:r>
        <w:rPr>
          <w:rFonts w:hint="eastAsia"/>
        </w:rPr>
        <w:t>（</w:t>
      </w:r>
      <w:r>
        <w:rPr>
          <w:rFonts w:hint="eastAsia"/>
        </w:rPr>
        <w:t>2</w:t>
      </w:r>
      <w:r>
        <w:rPr>
          <w:rFonts w:hint="eastAsia"/>
        </w:rPr>
        <w:t>）根据提示输入要素，选择“增加”将录入的凭证种类添加到领用列表中，可以多次添加。</w:t>
      </w:r>
    </w:p>
    <w:p w:rsidR="004A1DF5" w:rsidRDefault="004A1DF5">
      <w:r>
        <w:rPr>
          <w:rFonts w:hint="eastAsia"/>
        </w:rPr>
        <w:t>（</w:t>
      </w:r>
      <w:r>
        <w:rPr>
          <w:rFonts w:hint="eastAsia"/>
        </w:rPr>
        <w:t>3</w:t>
      </w:r>
      <w:r>
        <w:rPr>
          <w:rFonts w:hint="eastAsia"/>
        </w:rPr>
        <w:t>）经办员录入完毕，选择“确定”提交。</w:t>
      </w:r>
    </w:p>
    <w:p w:rsidR="004A1DF5" w:rsidRDefault="004A1DF5">
      <w:r>
        <w:rPr>
          <w:rFonts w:hint="eastAsia"/>
        </w:rPr>
        <w:lastRenderedPageBreak/>
        <w:t>（</w:t>
      </w:r>
      <w:r>
        <w:rPr>
          <w:rFonts w:hint="eastAsia"/>
        </w:rPr>
        <w:t>4</w:t>
      </w:r>
      <w:r>
        <w:rPr>
          <w:rFonts w:hint="eastAsia"/>
        </w:rPr>
        <w:t>）主管授权。</w:t>
      </w:r>
    </w:p>
    <w:p w:rsidR="004A1DF5" w:rsidRDefault="004A1DF5">
      <w:r>
        <w:rPr>
          <w:rFonts w:hint="eastAsia"/>
        </w:rPr>
        <w:t>（</w:t>
      </w:r>
      <w:r>
        <w:rPr>
          <w:rFonts w:hint="eastAsia"/>
        </w:rPr>
        <w:t>5</w:t>
      </w:r>
      <w:r>
        <w:rPr>
          <w:rFonts w:hint="eastAsia"/>
        </w:rPr>
        <w:t>）打印“凭证领用单”。</w:t>
      </w:r>
    </w:p>
    <w:p w:rsidR="004A1DF5" w:rsidRDefault="004A1DF5">
      <w:r>
        <w:rPr>
          <w:rFonts w:hint="eastAsia"/>
        </w:rPr>
        <w:t>2</w:t>
      </w:r>
      <w:r>
        <w:rPr>
          <w:rFonts w:hint="eastAsia"/>
        </w:rPr>
        <w:t>、领用出库（管证行）</w:t>
      </w:r>
    </w:p>
    <w:p w:rsidR="004A1DF5" w:rsidRDefault="004A1DF5">
      <w:pPr>
        <w:ind w:left="540" w:hangingChars="225" w:hanging="540"/>
      </w:pPr>
      <w:r>
        <w:rPr>
          <w:rFonts w:hint="eastAsia"/>
        </w:rPr>
        <w:t>（</w:t>
      </w:r>
      <w:r>
        <w:rPr>
          <w:rFonts w:hint="eastAsia"/>
        </w:rPr>
        <w:t>1</w:t>
      </w:r>
      <w:r>
        <w:rPr>
          <w:rFonts w:hint="eastAsia"/>
        </w:rPr>
        <w:t>）在图</w:t>
      </w:r>
      <w:r>
        <w:rPr>
          <w:rFonts w:hint="eastAsia"/>
        </w:rPr>
        <w:t>2.1</w:t>
      </w:r>
      <w:r>
        <w:rPr>
          <w:rFonts w:hint="eastAsia"/>
        </w:rPr>
        <w:t>界面中，选择“领用出库”。</w:t>
      </w:r>
    </w:p>
    <w:p w:rsidR="004A1DF5" w:rsidRDefault="004A1DF5">
      <w:pPr>
        <w:ind w:left="540" w:hangingChars="225" w:hanging="540"/>
      </w:pPr>
      <w:r>
        <w:rPr>
          <w:rFonts w:hint="eastAsia"/>
        </w:rPr>
        <w:t>（</w:t>
      </w:r>
      <w:r>
        <w:rPr>
          <w:rFonts w:hint="eastAsia"/>
        </w:rPr>
        <w:t>2</w:t>
      </w:r>
      <w:r>
        <w:rPr>
          <w:rFonts w:hint="eastAsia"/>
        </w:rPr>
        <w:t>）选择一笔待出库凭证领用业务，执行“出库”命令。</w:t>
      </w:r>
    </w:p>
    <w:p w:rsidR="004A1DF5" w:rsidRDefault="004A1DF5">
      <w:pPr>
        <w:ind w:left="540" w:hangingChars="225" w:hanging="540"/>
      </w:pPr>
      <w:r>
        <w:rPr>
          <w:rFonts w:hint="eastAsia"/>
        </w:rPr>
        <w:t>（</w:t>
      </w:r>
      <w:r>
        <w:rPr>
          <w:rFonts w:hint="eastAsia"/>
        </w:rPr>
        <w:t>3</w:t>
      </w:r>
      <w:r>
        <w:rPr>
          <w:rFonts w:hint="eastAsia"/>
        </w:rPr>
        <w:t>）根据界面（图</w:t>
      </w:r>
      <w:r>
        <w:rPr>
          <w:rFonts w:hint="eastAsia"/>
        </w:rPr>
        <w:t>2.2</w:t>
      </w:r>
      <w:r>
        <w:rPr>
          <w:rFonts w:hint="eastAsia"/>
        </w:rPr>
        <w:t>）提示输入要素，选择“增加”将录入的凭证种类添加到领用列表中，可以多次添加。</w:t>
      </w:r>
    </w:p>
    <w:p w:rsidR="004A1DF5" w:rsidRDefault="004A1DF5">
      <w:r>
        <w:rPr>
          <w:rFonts w:hint="eastAsia"/>
        </w:rPr>
        <w:t>（</w:t>
      </w:r>
      <w:r>
        <w:rPr>
          <w:rFonts w:hint="eastAsia"/>
        </w:rPr>
        <w:t>4</w:t>
      </w:r>
      <w:r>
        <w:rPr>
          <w:rFonts w:hint="eastAsia"/>
        </w:rPr>
        <w:t>）经办员录入完毕</w:t>
      </w:r>
    </w:p>
    <w:p w:rsidR="004A1DF5" w:rsidRDefault="004A1DF5">
      <w:r>
        <w:rPr>
          <w:rFonts w:hint="eastAsia"/>
        </w:rPr>
        <w:t>（</w:t>
      </w:r>
      <w:r>
        <w:rPr>
          <w:rFonts w:hint="eastAsia"/>
        </w:rPr>
        <w:t>5</w:t>
      </w:r>
      <w:r>
        <w:rPr>
          <w:rFonts w:hint="eastAsia"/>
        </w:rPr>
        <w:t>）复核员按“</w:t>
      </w:r>
      <w:r>
        <w:rPr>
          <w:rFonts w:hint="eastAsia"/>
        </w:rPr>
        <w:t>F7</w:t>
      </w:r>
      <w:r>
        <w:rPr>
          <w:rFonts w:hint="eastAsia"/>
        </w:rPr>
        <w:t>”进行二次录入复核操作，选择“确定”提交</w:t>
      </w:r>
    </w:p>
    <w:p w:rsidR="004A1DF5" w:rsidRDefault="004A1DF5">
      <w:r>
        <w:rPr>
          <w:rFonts w:hint="eastAsia"/>
        </w:rPr>
        <w:t>（</w:t>
      </w:r>
      <w:r>
        <w:rPr>
          <w:rFonts w:hint="eastAsia"/>
        </w:rPr>
        <w:t>6</w:t>
      </w:r>
      <w:r>
        <w:rPr>
          <w:rFonts w:hint="eastAsia"/>
        </w:rPr>
        <w:t>）如果出库数量与申领数量不一致，系统要求授权</w:t>
      </w:r>
    </w:p>
    <w:p w:rsidR="004A1DF5" w:rsidRDefault="004A1DF5">
      <w:r>
        <w:rPr>
          <w:rFonts w:hint="eastAsia"/>
        </w:rPr>
        <w:t>（</w:t>
      </w:r>
      <w:r>
        <w:rPr>
          <w:rFonts w:hint="eastAsia"/>
        </w:rPr>
        <w:t>7</w:t>
      </w:r>
      <w:r>
        <w:rPr>
          <w:rFonts w:hint="eastAsia"/>
        </w:rPr>
        <w:t>）打印“凭证出库单”</w:t>
      </w:r>
    </w:p>
    <w:p w:rsidR="004A1DF5" w:rsidRDefault="004A1DF5">
      <w:r>
        <w:rPr>
          <w:rFonts w:hint="eastAsia"/>
        </w:rPr>
        <w:t>3</w:t>
      </w:r>
      <w:r>
        <w:rPr>
          <w:rFonts w:hint="eastAsia"/>
        </w:rPr>
        <w:t>、领用入库（申领行）</w:t>
      </w:r>
    </w:p>
    <w:p w:rsidR="004A1DF5" w:rsidRDefault="004A1DF5">
      <w:r>
        <w:rPr>
          <w:rFonts w:hint="eastAsia"/>
        </w:rPr>
        <w:t>（</w:t>
      </w:r>
      <w:r>
        <w:rPr>
          <w:rFonts w:hint="eastAsia"/>
        </w:rPr>
        <w:t>1</w:t>
      </w:r>
      <w:r>
        <w:rPr>
          <w:rFonts w:hint="eastAsia"/>
        </w:rPr>
        <w:t>）选择“查询”找到待入库的业务记录</w:t>
      </w:r>
    </w:p>
    <w:p w:rsidR="004A1DF5" w:rsidRDefault="004A1DF5">
      <w:r>
        <w:rPr>
          <w:rFonts w:hint="eastAsia"/>
        </w:rPr>
        <w:t>（</w:t>
      </w:r>
      <w:r>
        <w:rPr>
          <w:rFonts w:hint="eastAsia"/>
        </w:rPr>
        <w:t>2</w:t>
      </w:r>
      <w:r>
        <w:rPr>
          <w:rFonts w:hint="eastAsia"/>
        </w:rPr>
        <w:t>）选择“领用入库”，经办人根据提示输入要素。</w:t>
      </w:r>
    </w:p>
    <w:p w:rsidR="004A1DF5" w:rsidRDefault="004A1DF5">
      <w:r>
        <w:rPr>
          <w:rFonts w:hint="eastAsia"/>
        </w:rPr>
        <w:t>（</w:t>
      </w:r>
      <w:r>
        <w:rPr>
          <w:rFonts w:hint="eastAsia"/>
        </w:rPr>
        <w:t>3</w:t>
      </w:r>
      <w:r>
        <w:rPr>
          <w:rFonts w:hint="eastAsia"/>
        </w:rPr>
        <w:t>）复核员按“</w:t>
      </w:r>
      <w:r>
        <w:rPr>
          <w:rFonts w:hint="eastAsia"/>
        </w:rPr>
        <w:t>F7</w:t>
      </w:r>
      <w:r>
        <w:rPr>
          <w:rFonts w:hint="eastAsia"/>
        </w:rPr>
        <w:t>”进行二次录入复核操作，选择“确定”提交。</w:t>
      </w:r>
    </w:p>
    <w:p w:rsidR="004A1DF5" w:rsidRDefault="004A1DF5">
      <w:r>
        <w:rPr>
          <w:rFonts w:hint="eastAsia"/>
        </w:rPr>
        <w:t>（</w:t>
      </w:r>
      <w:r>
        <w:rPr>
          <w:rFonts w:hint="eastAsia"/>
        </w:rPr>
        <w:t>4</w:t>
      </w:r>
      <w:r>
        <w:rPr>
          <w:rFonts w:hint="eastAsia"/>
        </w:rPr>
        <w:t>）打印“凭证入库清单”</w:t>
      </w:r>
    </w:p>
    <w:p w:rsidR="004A1DF5" w:rsidRDefault="004A1DF5">
      <w:r>
        <w:rPr>
          <w:rFonts w:hint="eastAsia"/>
        </w:rPr>
        <w:t>4</w:t>
      </w:r>
      <w:r>
        <w:rPr>
          <w:rFonts w:hint="eastAsia"/>
        </w:rPr>
        <w:t>、领用撤销（申领行）</w:t>
      </w:r>
    </w:p>
    <w:p w:rsidR="004A1DF5" w:rsidRDefault="004A1DF5">
      <w:r>
        <w:rPr>
          <w:rFonts w:hint="eastAsia"/>
        </w:rPr>
        <w:t>（</w:t>
      </w:r>
      <w:r>
        <w:rPr>
          <w:rFonts w:hint="eastAsia"/>
        </w:rPr>
        <w:t>1</w:t>
      </w:r>
      <w:r>
        <w:rPr>
          <w:rFonts w:hint="eastAsia"/>
        </w:rPr>
        <w:t>）在图</w:t>
      </w:r>
      <w:r>
        <w:rPr>
          <w:rFonts w:hint="eastAsia"/>
        </w:rPr>
        <w:t>2.1</w:t>
      </w:r>
      <w:r>
        <w:rPr>
          <w:rFonts w:hint="eastAsia"/>
        </w:rPr>
        <w:t>中，选择“查询”，查询到需撤销的领用单号业务记录。</w:t>
      </w:r>
    </w:p>
    <w:p w:rsidR="004A1DF5" w:rsidRDefault="004A1DF5">
      <w:r>
        <w:rPr>
          <w:rFonts w:hint="eastAsia"/>
        </w:rPr>
        <w:t>（</w:t>
      </w:r>
      <w:r>
        <w:rPr>
          <w:rFonts w:hint="eastAsia"/>
        </w:rPr>
        <w:t>2</w:t>
      </w:r>
      <w:r>
        <w:rPr>
          <w:rFonts w:hint="eastAsia"/>
        </w:rPr>
        <w:t>）选择“领用撤销”进入“凭证领用撤销窗口”。</w:t>
      </w:r>
    </w:p>
    <w:p w:rsidR="004A1DF5" w:rsidRDefault="004A1DF5">
      <w:r>
        <w:rPr>
          <w:rFonts w:hint="eastAsia"/>
        </w:rPr>
        <w:t>（</w:t>
      </w:r>
      <w:r>
        <w:rPr>
          <w:rFonts w:hint="eastAsia"/>
        </w:rPr>
        <w:t>3</w:t>
      </w:r>
      <w:r>
        <w:rPr>
          <w:rFonts w:hint="eastAsia"/>
        </w:rPr>
        <w:t>）在凭证交易描述中录入撤销交易的原因，选择“确定”提交。</w:t>
      </w:r>
    </w:p>
    <w:p w:rsidR="004A1DF5" w:rsidRDefault="004A1DF5">
      <w:r>
        <w:rPr>
          <w:rFonts w:hint="eastAsia"/>
        </w:rPr>
        <w:t>（</w:t>
      </w:r>
      <w:r>
        <w:rPr>
          <w:rFonts w:hint="eastAsia"/>
        </w:rPr>
        <w:t>4</w:t>
      </w:r>
      <w:r>
        <w:rPr>
          <w:rFonts w:hint="eastAsia"/>
        </w:rPr>
        <w:t>）主管授权，领用撤销成功。</w:t>
      </w:r>
    </w:p>
    <w:p w:rsidR="004A1DF5" w:rsidRDefault="004A1DF5">
      <w:pPr>
        <w:pStyle w:val="6"/>
        <w:spacing w:line="240" w:lineRule="auto"/>
      </w:pPr>
      <w:bookmarkStart w:id="926" w:name="_Toc79548783"/>
      <w:r>
        <w:rPr>
          <w:rFonts w:hint="eastAsia"/>
        </w:rPr>
        <w:t>（六）凭证领用关系机构设置说明</w:t>
      </w:r>
    </w:p>
    <w:p w:rsidR="004A1DF5" w:rsidRDefault="004A1DF5">
      <w:pPr>
        <w:numPr>
          <w:ilvl w:val="0"/>
          <w:numId w:val="359"/>
        </w:numPr>
      </w:pPr>
      <w:r>
        <w:rPr>
          <w:rFonts w:hint="eastAsia"/>
        </w:rPr>
        <w:t>设置说明：为了满足部分分行的凭证库由营业部或其他网点代理的情况，系统允许通过设置领用行与指定库存行的机构关系来实现领用行向指定库存行（例如分行营业部）的凭证领用操作。如未设置此机构关系，系统控制支行只能向分行会计部或个人部等分行级上级部门领用。</w:t>
      </w:r>
    </w:p>
    <w:p w:rsidR="004A1DF5" w:rsidRDefault="004A1DF5">
      <w:pPr>
        <w:numPr>
          <w:ilvl w:val="0"/>
          <w:numId w:val="359"/>
        </w:numPr>
      </w:pPr>
      <w:r>
        <w:rPr>
          <w:rFonts w:hint="eastAsia"/>
        </w:rPr>
        <w:t>设置方法：</w:t>
      </w:r>
    </w:p>
    <w:p w:rsidR="004A1DF5" w:rsidRDefault="004A1DF5">
      <w:pPr>
        <w:numPr>
          <w:ilvl w:val="1"/>
          <w:numId w:val="359"/>
        </w:numPr>
      </w:pPr>
      <w:r>
        <w:rPr>
          <w:rFonts w:hint="eastAsia"/>
        </w:rPr>
        <w:t>“</w:t>
      </w:r>
      <w:r>
        <w:rPr>
          <w:rFonts w:hint="eastAsia"/>
        </w:rPr>
        <w:t xml:space="preserve">9202 </w:t>
      </w:r>
      <w:r>
        <w:rPr>
          <w:rFonts w:hint="eastAsia"/>
        </w:rPr>
        <w:t>机构管理”中选择需要设置的机构</w:t>
      </w:r>
    </w:p>
    <w:p w:rsidR="004A1DF5" w:rsidRDefault="004A1DF5">
      <w:pPr>
        <w:numPr>
          <w:ilvl w:val="1"/>
          <w:numId w:val="359"/>
        </w:numPr>
      </w:pPr>
      <w:r>
        <w:rPr>
          <w:rFonts w:hint="eastAsia"/>
        </w:rPr>
        <w:t>点击“关系”按钮，弹出关系设置窗口</w:t>
      </w:r>
    </w:p>
    <w:p w:rsidR="004A1DF5" w:rsidRDefault="004A1DF5">
      <w:pPr>
        <w:numPr>
          <w:ilvl w:val="1"/>
          <w:numId w:val="359"/>
        </w:numPr>
      </w:pPr>
      <w:r>
        <w:rPr>
          <w:rFonts w:hint="eastAsia"/>
        </w:rPr>
        <w:lastRenderedPageBreak/>
        <w:t>点击“新增”对该机构新增一个“凭证领用上级机构”</w:t>
      </w:r>
    </w:p>
    <w:p w:rsidR="004A1DF5" w:rsidRDefault="0004090F">
      <w:pPr>
        <w:ind w:left="420"/>
      </w:pPr>
      <w:r>
        <w:rPr>
          <w:rFonts w:hint="eastAsia"/>
          <w:noProof/>
        </w:rPr>
        <w:drawing>
          <wp:inline distT="0" distB="0" distL="0" distR="0">
            <wp:extent cx="3314700" cy="1476375"/>
            <wp:effectExtent l="1905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6" cstate="print"/>
                    <a:srcRect/>
                    <a:stretch>
                      <a:fillRect/>
                    </a:stretch>
                  </pic:blipFill>
                  <pic:spPr bwMode="auto">
                    <a:xfrm>
                      <a:off x="0" y="0"/>
                      <a:ext cx="3314700" cy="1476375"/>
                    </a:xfrm>
                    <a:prstGeom prst="rect">
                      <a:avLst/>
                    </a:prstGeom>
                    <a:noFill/>
                    <a:ln w="9525">
                      <a:noFill/>
                      <a:miter lim="800000"/>
                      <a:headEnd/>
                      <a:tailEnd/>
                    </a:ln>
                  </pic:spPr>
                </pic:pic>
              </a:graphicData>
            </a:graphic>
          </wp:inline>
        </w:drawing>
      </w:r>
    </w:p>
    <w:p w:rsidR="004A1DF5" w:rsidRDefault="004A1DF5">
      <w:pPr>
        <w:ind w:firstLineChars="200" w:firstLine="480"/>
      </w:pPr>
      <w:r>
        <w:rPr>
          <w:rFonts w:hint="eastAsia"/>
        </w:rPr>
        <w:t>注意：“关系机构”为指定的领用出库目标机构。</w:t>
      </w:r>
    </w:p>
    <w:p w:rsidR="004A1DF5" w:rsidRDefault="004A1DF5">
      <w:pPr>
        <w:numPr>
          <w:ilvl w:val="0"/>
          <w:numId w:val="359"/>
        </w:numPr>
      </w:pPr>
      <w:r>
        <w:rPr>
          <w:rFonts w:hint="eastAsia"/>
        </w:rPr>
        <w:t>设置权限：</w:t>
      </w:r>
    </w:p>
    <w:p w:rsidR="004A1DF5" w:rsidRDefault="004A1DF5">
      <w:pPr>
        <w:ind w:left="420"/>
      </w:pPr>
      <w:r>
        <w:rPr>
          <w:rFonts w:hint="eastAsia"/>
        </w:rPr>
        <w:t>本设置由分行新系统业务管理中心用户操作，各分行可自行设置。</w:t>
      </w:r>
    </w:p>
    <w:p w:rsidR="004A1DF5" w:rsidRDefault="004A1DF5" w:rsidP="0004090F">
      <w:pPr>
        <w:pStyle w:val="5"/>
      </w:pPr>
      <w:r>
        <w:rPr>
          <w:rFonts w:hint="eastAsia"/>
        </w:rPr>
        <w:t>二、凭证直接入库（业务代码</w:t>
      </w:r>
      <w:r>
        <w:rPr>
          <w:rFonts w:hint="eastAsia"/>
        </w:rPr>
        <w:t>2602</w:t>
      </w:r>
      <w:r>
        <w:rPr>
          <w:rFonts w:hint="eastAsia"/>
        </w:rPr>
        <w:t>）</w:t>
      </w:r>
      <w:bookmarkEnd w:id="926"/>
    </w:p>
    <w:p w:rsidR="004A1DF5" w:rsidRDefault="004A1DF5">
      <w:pPr>
        <w:pStyle w:val="6"/>
        <w:spacing w:line="240" w:lineRule="auto"/>
      </w:pPr>
      <w:bookmarkStart w:id="927" w:name="_Toc79548784"/>
      <w:r>
        <w:rPr>
          <w:rFonts w:hint="eastAsia"/>
        </w:rPr>
        <w:t>（一）功能介绍</w:t>
      </w:r>
      <w:bookmarkEnd w:id="927"/>
    </w:p>
    <w:p w:rsidR="004A1DF5" w:rsidRDefault="004A1DF5">
      <w:pPr>
        <w:pStyle w:val="a5"/>
        <w:ind w:firstLine="480"/>
      </w:pPr>
      <w:r>
        <w:rPr>
          <w:rFonts w:hint="eastAsia"/>
        </w:rPr>
        <w:t>凭证直接入库是网点机构箱处理可直接入库凭证的操作，是机构箱对于系统外空白重要凭证的直接入库管理。</w:t>
      </w:r>
    </w:p>
    <w:p w:rsidR="004A1DF5" w:rsidRDefault="004A1DF5">
      <w:pPr>
        <w:pStyle w:val="6"/>
        <w:spacing w:line="240" w:lineRule="auto"/>
      </w:pPr>
      <w:bookmarkStart w:id="928" w:name="_Toc79548786"/>
      <w:r>
        <w:rPr>
          <w:rFonts w:hint="eastAsia"/>
        </w:rPr>
        <w:t>（二）术语解释及参数说明</w:t>
      </w:r>
      <w:bookmarkEnd w:id="9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rPr>
                <w:sz w:val="21"/>
              </w:rPr>
            </w:pPr>
            <w:r>
              <w:rPr>
                <w:rFonts w:hint="eastAsia"/>
                <w:sz w:val="21"/>
              </w:rPr>
              <w:t>凭证直接入库</w:t>
            </w:r>
          </w:p>
        </w:tc>
        <w:tc>
          <w:tcPr>
            <w:tcW w:w="6254" w:type="dxa"/>
          </w:tcPr>
          <w:p w:rsidR="004A1DF5" w:rsidRDefault="004A1DF5">
            <w:pPr>
              <w:rPr>
                <w:sz w:val="21"/>
              </w:rPr>
            </w:pPr>
            <w:r>
              <w:rPr>
                <w:rFonts w:hint="eastAsia"/>
                <w:sz w:val="21"/>
              </w:rPr>
              <w:t>网点机构箱处理可直接入库凭证的操作</w:t>
            </w:r>
          </w:p>
        </w:tc>
      </w:tr>
    </w:tbl>
    <w:p w:rsidR="004A1DF5" w:rsidRDefault="004A1DF5">
      <w:pPr>
        <w:pStyle w:val="6"/>
        <w:spacing w:line="240" w:lineRule="auto"/>
      </w:pPr>
      <w:bookmarkStart w:id="929" w:name="_Toc79548787"/>
      <w:r>
        <w:rPr>
          <w:rFonts w:hint="eastAsia"/>
        </w:rPr>
        <w:t>（三）</w:t>
      </w:r>
      <w:bookmarkStart w:id="930" w:name="_Toc79548788"/>
      <w:bookmarkEnd w:id="929"/>
      <w:r>
        <w:rPr>
          <w:rFonts w:hint="eastAsia"/>
        </w:rPr>
        <w:t>操作要点</w:t>
      </w:r>
      <w:bookmarkEnd w:id="930"/>
    </w:p>
    <w:p w:rsidR="004A1DF5" w:rsidRDefault="004A1DF5">
      <w:pPr>
        <w:ind w:left="360" w:hangingChars="150" w:hanging="360"/>
      </w:pPr>
      <w:r>
        <w:rPr>
          <w:rFonts w:hint="eastAsia"/>
        </w:rPr>
        <w:t>1</w:t>
      </w:r>
      <w:r>
        <w:rPr>
          <w:rFonts w:hint="eastAsia"/>
        </w:rPr>
        <w:t>、可直接入库的凭证受控于机构箱预先设定的“可直接入库凭证”，否则不能成功入库。</w:t>
      </w:r>
    </w:p>
    <w:p w:rsidR="004A1DF5" w:rsidRDefault="004A1DF5">
      <w:pPr>
        <w:ind w:left="360" w:hangingChars="150" w:hanging="360"/>
      </w:pPr>
      <w:r>
        <w:rPr>
          <w:rFonts w:hint="eastAsia"/>
        </w:rPr>
        <w:t>2</w:t>
      </w:r>
      <w:r>
        <w:rPr>
          <w:rFonts w:hint="eastAsia"/>
        </w:rPr>
        <w:t>、各种空白卡凭证的入库不需预先设置为“可直接入库凭证”。</w:t>
      </w:r>
    </w:p>
    <w:p w:rsidR="004A1DF5" w:rsidRDefault="004A1DF5">
      <w:pPr>
        <w:ind w:left="360" w:hangingChars="150" w:hanging="360"/>
      </w:pPr>
      <w:r>
        <w:rPr>
          <w:rFonts w:hint="eastAsia"/>
        </w:rPr>
        <w:t>3</w:t>
      </w:r>
      <w:r>
        <w:rPr>
          <w:rFonts w:hint="eastAsia"/>
        </w:rPr>
        <w:t>、对于没有号码的凭证入库（如空白一卡通）在起始和结束凭证号码的录入栏可以不录入凭证号码。</w:t>
      </w:r>
    </w:p>
    <w:p w:rsidR="004A1DF5" w:rsidRDefault="004A1DF5">
      <w:pPr>
        <w:ind w:left="360" w:hangingChars="150" w:hanging="360"/>
      </w:pPr>
      <w:r>
        <w:rPr>
          <w:rFonts w:hint="eastAsia"/>
        </w:rPr>
        <w:t>4</w:t>
      </w:r>
      <w:r>
        <w:rPr>
          <w:rFonts w:hint="eastAsia"/>
        </w:rPr>
        <w:t>、本业务仅机构箱允许操作。</w:t>
      </w:r>
    </w:p>
    <w:p w:rsidR="004A1DF5" w:rsidRDefault="004A1DF5">
      <w:pPr>
        <w:ind w:left="360" w:hangingChars="150" w:hanging="360"/>
      </w:pPr>
      <w:r>
        <w:rPr>
          <w:rFonts w:hint="eastAsia"/>
        </w:rPr>
        <w:t>5</w:t>
      </w:r>
      <w:r>
        <w:rPr>
          <w:rFonts w:hint="eastAsia"/>
        </w:rPr>
        <w:t>、撤销业务中待撤销的业务状态必须是“处理完成”，而且待撤销业务记录中的凭证必须是还没有被调剂领用出去的。</w:t>
      </w:r>
    </w:p>
    <w:p w:rsidR="004A1DF5" w:rsidRDefault="004A1DF5">
      <w:pPr>
        <w:ind w:left="360" w:hangingChars="150" w:hanging="360"/>
      </w:pPr>
      <w:r>
        <w:rPr>
          <w:rFonts w:hint="eastAsia"/>
        </w:rPr>
        <w:t>6</w:t>
      </w:r>
      <w:r>
        <w:rPr>
          <w:rFonts w:hint="eastAsia"/>
        </w:rPr>
        <w:t>、</w:t>
      </w:r>
      <w:r>
        <w:rPr>
          <w:rFonts w:ascii="宋体" w:hint="eastAsia"/>
          <w:kern w:val="0"/>
          <w:szCs w:val="18"/>
          <w:lang w:val="zh-CN"/>
        </w:rPr>
        <w:t>系统对直接入库的业务增加了对凭证号码前缀的控制，即柜员在经办凭证直接入库业务时，系统会要求录入的凭证号码前2位须符合该机构设定的前缀号。</w:t>
      </w:r>
    </w:p>
    <w:p w:rsidR="004A1DF5" w:rsidRDefault="004A1DF5">
      <w:pPr>
        <w:pStyle w:val="6"/>
        <w:spacing w:line="240" w:lineRule="auto"/>
      </w:pPr>
      <w:bookmarkStart w:id="931" w:name="_Toc79548789"/>
      <w:r>
        <w:rPr>
          <w:rFonts w:hint="eastAsia"/>
        </w:rPr>
        <w:lastRenderedPageBreak/>
        <w:t>（四）操作步骤</w:t>
      </w:r>
      <w:bookmarkEnd w:id="931"/>
    </w:p>
    <w:p w:rsidR="004A1DF5" w:rsidRDefault="004A1DF5">
      <w:pPr>
        <w:ind w:firstLineChars="200" w:firstLine="480"/>
        <w:rPr>
          <w:rFonts w:ascii="宋体" w:hAnsi="宋体"/>
        </w:rPr>
      </w:pPr>
      <w:r>
        <w:rPr>
          <w:rFonts w:ascii="宋体" w:hAnsi="宋体" w:hint="eastAsia"/>
        </w:rPr>
        <w:t>选择“系统导航”－“现金凭证”－“网点凭证管理”－“凭证直接入库”或在“业务代码”处输入2602进入</w:t>
      </w:r>
    </w:p>
    <w:p w:rsidR="004A1DF5" w:rsidRDefault="004A1DF5">
      <w:pPr>
        <w:rPr>
          <w:rFonts w:ascii="宋体" w:hAnsi="宋体"/>
        </w:rPr>
      </w:pPr>
      <w:r>
        <w:rPr>
          <w:rFonts w:ascii="宋体" w:hAnsi="宋体" w:hint="eastAsia"/>
        </w:rPr>
        <w:t>1、直接入库</w:t>
      </w:r>
    </w:p>
    <w:p w:rsidR="004A1DF5" w:rsidRDefault="004A1DF5">
      <w:pPr>
        <w:rPr>
          <w:rFonts w:ascii="宋体" w:hAnsi="宋体"/>
        </w:rPr>
      </w:pPr>
      <w:r>
        <w:rPr>
          <w:rFonts w:ascii="宋体" w:hAnsi="宋体" w:hint="eastAsia"/>
        </w:rPr>
        <w:t>（1）在“凭证入库窗口”中，选择“直接入库”，输入凭证要素，选择“确定”提交。</w:t>
      </w:r>
    </w:p>
    <w:p w:rsidR="004A1DF5" w:rsidRDefault="004A1DF5">
      <w:pPr>
        <w:tabs>
          <w:tab w:val="num" w:pos="480"/>
          <w:tab w:val="left" w:pos="540"/>
        </w:tabs>
        <w:rPr>
          <w:rFonts w:ascii="宋体" w:hAnsi="宋体"/>
        </w:rPr>
      </w:pPr>
      <w:r>
        <w:rPr>
          <w:rFonts w:ascii="宋体" w:hAnsi="宋体" w:hint="eastAsia"/>
        </w:rPr>
        <w:t>（2）复核员按“F7”进行二次录入复核操作。</w:t>
      </w:r>
    </w:p>
    <w:p w:rsidR="004A1DF5" w:rsidRDefault="004A1DF5">
      <w:pPr>
        <w:tabs>
          <w:tab w:val="num" w:pos="480"/>
          <w:tab w:val="left" w:pos="540"/>
        </w:tabs>
        <w:rPr>
          <w:rFonts w:ascii="宋体" w:hAnsi="宋体"/>
        </w:rPr>
      </w:pPr>
      <w:r>
        <w:rPr>
          <w:rFonts w:ascii="宋体" w:hAnsi="宋体" w:hint="eastAsia"/>
        </w:rPr>
        <w:t>（3）录入完毕，选择“确定”提交。</w:t>
      </w:r>
    </w:p>
    <w:p w:rsidR="004A1DF5" w:rsidRDefault="004A1DF5">
      <w:pPr>
        <w:tabs>
          <w:tab w:val="num" w:pos="480"/>
          <w:tab w:val="left" w:pos="540"/>
        </w:tabs>
        <w:rPr>
          <w:rFonts w:ascii="宋体" w:hAnsi="宋体"/>
        </w:rPr>
      </w:pPr>
      <w:r>
        <w:rPr>
          <w:rFonts w:ascii="宋体" w:hAnsi="宋体" w:hint="eastAsia"/>
        </w:rPr>
        <w:t>（4）打印“凭证直接入库清单”留存备查。</w:t>
      </w:r>
    </w:p>
    <w:p w:rsidR="004A1DF5" w:rsidRDefault="004A1DF5">
      <w:r>
        <w:rPr>
          <w:rFonts w:hint="eastAsia"/>
        </w:rPr>
        <w:t>2</w:t>
      </w:r>
      <w:r>
        <w:rPr>
          <w:rFonts w:hint="eastAsia"/>
        </w:rPr>
        <w:t>、撤销</w:t>
      </w:r>
    </w:p>
    <w:p w:rsidR="004A1DF5" w:rsidRDefault="004A1DF5">
      <w:r>
        <w:rPr>
          <w:rFonts w:hint="eastAsia"/>
        </w:rPr>
        <w:t>（</w:t>
      </w:r>
      <w:r>
        <w:rPr>
          <w:rFonts w:hint="eastAsia"/>
        </w:rPr>
        <w:t>1</w:t>
      </w:r>
      <w:r>
        <w:rPr>
          <w:rFonts w:hint="eastAsia"/>
        </w:rPr>
        <w:t>）在“凭证入库窗口”中，选择“查询”。</w:t>
      </w:r>
    </w:p>
    <w:p w:rsidR="004A1DF5" w:rsidRDefault="004A1DF5">
      <w:r>
        <w:rPr>
          <w:rFonts w:hint="eastAsia"/>
        </w:rPr>
        <w:t>（</w:t>
      </w:r>
      <w:r>
        <w:rPr>
          <w:rFonts w:hint="eastAsia"/>
        </w:rPr>
        <w:t>2</w:t>
      </w:r>
      <w:r>
        <w:rPr>
          <w:rFonts w:hint="eastAsia"/>
        </w:rPr>
        <w:t>）选择需撤销的业务记录，选择“撤销”。</w:t>
      </w:r>
    </w:p>
    <w:p w:rsidR="004A1DF5" w:rsidRDefault="004A1DF5">
      <w:r>
        <w:rPr>
          <w:rFonts w:hint="eastAsia"/>
        </w:rPr>
        <w:t>（</w:t>
      </w:r>
      <w:r>
        <w:rPr>
          <w:rFonts w:hint="eastAsia"/>
        </w:rPr>
        <w:t>3</w:t>
      </w:r>
      <w:r>
        <w:rPr>
          <w:rFonts w:hint="eastAsia"/>
        </w:rPr>
        <w:t>）</w:t>
      </w:r>
      <w:r>
        <w:rPr>
          <w:rFonts w:ascii="宋体" w:hAnsi="宋体" w:hint="eastAsia"/>
        </w:rPr>
        <w:t>复核员按“F7”进行二次录入复核操作。</w:t>
      </w:r>
    </w:p>
    <w:p w:rsidR="004A1DF5" w:rsidRDefault="004A1DF5">
      <w:r>
        <w:rPr>
          <w:rFonts w:hint="eastAsia"/>
        </w:rPr>
        <w:t>（</w:t>
      </w:r>
      <w:r>
        <w:rPr>
          <w:rFonts w:hint="eastAsia"/>
        </w:rPr>
        <w:t>4</w:t>
      </w:r>
      <w:r>
        <w:rPr>
          <w:rFonts w:hint="eastAsia"/>
        </w:rPr>
        <w:t>）选择“确定”提交业务。</w:t>
      </w:r>
    </w:p>
    <w:p w:rsidR="004A1DF5" w:rsidRDefault="004A1DF5">
      <w:pPr>
        <w:rPr>
          <w:rFonts w:ascii="宋体" w:hAnsi="宋体"/>
        </w:rPr>
      </w:pPr>
      <w:r>
        <w:rPr>
          <w:rFonts w:ascii="宋体" w:hAnsi="宋体" w:hint="eastAsia"/>
        </w:rPr>
        <w:t>（5）机构主管授权，</w:t>
      </w:r>
      <w:r>
        <w:rPr>
          <w:rFonts w:hint="eastAsia"/>
        </w:rPr>
        <w:t>撤销成功。</w:t>
      </w:r>
    </w:p>
    <w:p w:rsidR="004A1DF5" w:rsidRDefault="004A1DF5">
      <w:pPr>
        <w:pStyle w:val="5"/>
      </w:pPr>
      <w:bookmarkStart w:id="932" w:name="_Toc79548790"/>
      <w:r>
        <w:rPr>
          <w:rFonts w:hint="eastAsia"/>
        </w:rPr>
        <w:t>三、凭证上交（业务代码</w:t>
      </w:r>
      <w:r>
        <w:rPr>
          <w:rFonts w:hint="eastAsia"/>
        </w:rPr>
        <w:t>2603</w:t>
      </w:r>
      <w:r>
        <w:rPr>
          <w:rFonts w:hint="eastAsia"/>
        </w:rPr>
        <w:t>）</w:t>
      </w:r>
      <w:bookmarkEnd w:id="932"/>
    </w:p>
    <w:p w:rsidR="004A1DF5" w:rsidRDefault="004A1DF5">
      <w:pPr>
        <w:pStyle w:val="6"/>
        <w:spacing w:line="240" w:lineRule="auto"/>
      </w:pPr>
      <w:bookmarkStart w:id="933" w:name="_Toc79548791"/>
      <w:r>
        <w:rPr>
          <w:rFonts w:hint="eastAsia"/>
        </w:rPr>
        <w:t>（一）功能介绍</w:t>
      </w:r>
      <w:bookmarkEnd w:id="933"/>
    </w:p>
    <w:p w:rsidR="004A1DF5" w:rsidRDefault="004A1DF5">
      <w:pPr>
        <w:pStyle w:val="a5"/>
        <w:ind w:firstLine="480"/>
      </w:pPr>
      <w:r>
        <w:rPr>
          <w:rFonts w:hint="eastAsia"/>
        </w:rPr>
        <w:t>凭证上交业务是相对于凭证领用而发起的一种逆向操作，是网点将本机构内一定数量的凭证种类上交给上级主管机构。上交行向接收行进行凭证交回业务，允许交回的凭证状态应处于“已入库”、“停用作废”或“作废（计入库存）”等情况。具体分为上交出库、上交入库和上交撤销。</w:t>
      </w:r>
    </w:p>
    <w:p w:rsidR="004A1DF5" w:rsidRDefault="004A1DF5">
      <w:pPr>
        <w:pStyle w:val="6"/>
        <w:spacing w:line="240" w:lineRule="auto"/>
      </w:pPr>
      <w:bookmarkStart w:id="934" w:name="_Toc79548793"/>
      <w:r>
        <w:rPr>
          <w:rFonts w:hint="eastAsia"/>
        </w:rPr>
        <w:t>（二）术语解释及参数说明</w:t>
      </w:r>
      <w:bookmarkEnd w:id="9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6794"/>
      </w:tblGrid>
      <w:tr w:rsidR="004A1DF5">
        <w:tc>
          <w:tcPr>
            <w:tcW w:w="1728" w:type="dxa"/>
          </w:tcPr>
          <w:p w:rsidR="004A1DF5" w:rsidRDefault="004A1DF5">
            <w:pPr>
              <w:rPr>
                <w:sz w:val="21"/>
              </w:rPr>
            </w:pPr>
            <w:r>
              <w:rPr>
                <w:rFonts w:hint="eastAsia"/>
                <w:sz w:val="21"/>
              </w:rPr>
              <w:t>上交出库</w:t>
            </w:r>
          </w:p>
        </w:tc>
        <w:tc>
          <w:tcPr>
            <w:tcW w:w="6794" w:type="dxa"/>
          </w:tcPr>
          <w:p w:rsidR="004A1DF5" w:rsidRDefault="004A1DF5">
            <w:pPr>
              <w:rPr>
                <w:sz w:val="21"/>
              </w:rPr>
            </w:pPr>
            <w:r>
              <w:rPr>
                <w:rFonts w:hint="eastAsia"/>
                <w:sz w:val="21"/>
              </w:rPr>
              <w:t>由上交网点发起凭证上交业务</w:t>
            </w:r>
          </w:p>
        </w:tc>
      </w:tr>
      <w:tr w:rsidR="004A1DF5">
        <w:tc>
          <w:tcPr>
            <w:tcW w:w="1728" w:type="dxa"/>
          </w:tcPr>
          <w:p w:rsidR="004A1DF5" w:rsidRDefault="004A1DF5">
            <w:pPr>
              <w:rPr>
                <w:sz w:val="21"/>
              </w:rPr>
            </w:pPr>
            <w:r>
              <w:rPr>
                <w:rFonts w:hint="eastAsia"/>
                <w:sz w:val="21"/>
              </w:rPr>
              <w:t>上交入库</w:t>
            </w:r>
          </w:p>
        </w:tc>
        <w:tc>
          <w:tcPr>
            <w:tcW w:w="6794" w:type="dxa"/>
          </w:tcPr>
          <w:p w:rsidR="004A1DF5" w:rsidRDefault="004A1DF5">
            <w:pPr>
              <w:rPr>
                <w:sz w:val="21"/>
              </w:rPr>
            </w:pPr>
            <w:r>
              <w:rPr>
                <w:rFonts w:hint="eastAsia"/>
                <w:sz w:val="21"/>
              </w:rPr>
              <w:t>就是接收机构根据下属网点发起的上交业务进行接收确认的操作。</w:t>
            </w:r>
          </w:p>
        </w:tc>
      </w:tr>
      <w:tr w:rsidR="004A1DF5">
        <w:tc>
          <w:tcPr>
            <w:tcW w:w="1728" w:type="dxa"/>
          </w:tcPr>
          <w:p w:rsidR="004A1DF5" w:rsidRDefault="004A1DF5">
            <w:pPr>
              <w:rPr>
                <w:sz w:val="21"/>
              </w:rPr>
            </w:pPr>
            <w:r>
              <w:rPr>
                <w:rFonts w:hint="eastAsia"/>
                <w:sz w:val="21"/>
              </w:rPr>
              <w:t>上交撤销</w:t>
            </w:r>
          </w:p>
        </w:tc>
        <w:tc>
          <w:tcPr>
            <w:tcW w:w="6794" w:type="dxa"/>
          </w:tcPr>
          <w:p w:rsidR="004A1DF5" w:rsidRDefault="004A1DF5">
            <w:pPr>
              <w:rPr>
                <w:sz w:val="21"/>
              </w:rPr>
            </w:pPr>
            <w:r>
              <w:rPr>
                <w:rFonts w:hint="eastAsia"/>
                <w:sz w:val="21"/>
              </w:rPr>
              <w:t>是指在没有实际实施凭证移交动作之前，网点可以撤销已经生成的凭证上交业务。</w:t>
            </w:r>
          </w:p>
        </w:tc>
      </w:tr>
    </w:tbl>
    <w:p w:rsidR="004A1DF5" w:rsidRDefault="004A1DF5">
      <w:pPr>
        <w:pStyle w:val="6"/>
        <w:spacing w:line="240" w:lineRule="auto"/>
      </w:pPr>
      <w:bookmarkStart w:id="935" w:name="_Toc79548794"/>
      <w:r>
        <w:rPr>
          <w:rFonts w:hint="eastAsia"/>
        </w:rPr>
        <w:t>（三）</w:t>
      </w:r>
      <w:bookmarkStart w:id="936" w:name="_Toc79548795"/>
      <w:bookmarkEnd w:id="935"/>
      <w:r>
        <w:rPr>
          <w:rFonts w:hint="eastAsia"/>
        </w:rPr>
        <w:t>操作要点</w:t>
      </w:r>
      <w:bookmarkEnd w:id="936"/>
    </w:p>
    <w:p w:rsidR="004A1DF5" w:rsidRDefault="004A1DF5">
      <w:pPr>
        <w:ind w:left="360" w:hangingChars="150" w:hanging="360"/>
      </w:pPr>
      <w:r>
        <w:rPr>
          <w:rFonts w:hint="eastAsia"/>
        </w:rPr>
        <w:t>1</w:t>
      </w:r>
      <w:r>
        <w:rPr>
          <w:rFonts w:hint="eastAsia"/>
        </w:rPr>
        <w:t>、上交的凭证只要是在库的凭证，不受凭证的状态约束。对于作废凭证的上交，</w:t>
      </w:r>
      <w:r>
        <w:rPr>
          <w:rFonts w:hint="eastAsia"/>
        </w:rPr>
        <w:lastRenderedPageBreak/>
        <w:t>请参考“凭证调剂”业务中操作要点第</w:t>
      </w:r>
      <w:r>
        <w:rPr>
          <w:rFonts w:hint="eastAsia"/>
        </w:rPr>
        <w:t>4</w:t>
      </w:r>
      <w:r>
        <w:rPr>
          <w:rFonts w:hint="eastAsia"/>
        </w:rPr>
        <w:t>条关于两类作废凭证的调剂描述。</w:t>
      </w:r>
    </w:p>
    <w:p w:rsidR="004A1DF5" w:rsidRDefault="004A1DF5">
      <w:pPr>
        <w:ind w:left="360" w:hangingChars="150" w:hanging="360"/>
      </w:pPr>
      <w:r>
        <w:rPr>
          <w:rFonts w:hint="eastAsia"/>
        </w:rPr>
        <w:t>2</w:t>
      </w:r>
      <w:r>
        <w:rPr>
          <w:rFonts w:hint="eastAsia"/>
        </w:rPr>
        <w:t>、凭证上交过程中，接收行如果因特殊原因，对其中个别凭证不能接收时，该上交业务必须全部退回，由上交行进行撤销上交业务处理。上交行将接受行不能接收的凭证种类删除后重新发起上交业务。</w:t>
      </w:r>
    </w:p>
    <w:p w:rsidR="004A1DF5" w:rsidRDefault="004A1DF5">
      <w:pPr>
        <w:ind w:left="360" w:hangingChars="150" w:hanging="360"/>
      </w:pPr>
      <w:r>
        <w:rPr>
          <w:rFonts w:hint="eastAsia"/>
        </w:rPr>
        <w:t>3</w:t>
      </w:r>
      <w:r>
        <w:rPr>
          <w:rFonts w:hint="eastAsia"/>
        </w:rPr>
        <w:t>、接收机构可以是本网点的直接上级机构或者是可上溯的机构，目前系统不能向同级别或不同隶属关系的网点发起上交业务。确认接收入库的凭证种类和数量必须与发起的业务内容完全相同，否则系统将不允许执行。</w:t>
      </w:r>
    </w:p>
    <w:p w:rsidR="004A1DF5" w:rsidRDefault="004A1DF5">
      <w:pPr>
        <w:pStyle w:val="6"/>
        <w:spacing w:line="240" w:lineRule="auto"/>
      </w:pPr>
      <w:bookmarkStart w:id="937" w:name="_Toc79548796"/>
      <w:r>
        <w:rPr>
          <w:rFonts w:hint="eastAsia"/>
        </w:rPr>
        <w:t>（四）操作步骤</w:t>
      </w:r>
      <w:bookmarkEnd w:id="937"/>
    </w:p>
    <w:p w:rsidR="004A1DF5" w:rsidRDefault="004A1DF5">
      <w:pPr>
        <w:ind w:firstLineChars="200" w:firstLine="480"/>
        <w:rPr>
          <w:rFonts w:ascii="宋体" w:hAnsi="宋体"/>
        </w:rPr>
      </w:pPr>
      <w:r>
        <w:rPr>
          <w:rFonts w:ascii="宋体" w:hAnsi="宋体" w:hint="eastAsia"/>
        </w:rPr>
        <w:t>选择“系统导航”－“现金凭证”－“网点凭证管理”－“凭证上交”或在“业务代码”处输入2603进入“凭证上交”</w:t>
      </w:r>
    </w:p>
    <w:p w:rsidR="004A1DF5" w:rsidRDefault="004A1DF5">
      <w:r>
        <w:rPr>
          <w:rFonts w:hint="eastAsia"/>
        </w:rPr>
        <w:t>1</w:t>
      </w:r>
      <w:r>
        <w:rPr>
          <w:rFonts w:hint="eastAsia"/>
        </w:rPr>
        <w:t>、上交出库</w:t>
      </w:r>
    </w:p>
    <w:p w:rsidR="004A1DF5" w:rsidRDefault="004A1DF5">
      <w:r>
        <w:rPr>
          <w:rFonts w:hint="eastAsia"/>
        </w:rPr>
        <w:t>（</w:t>
      </w:r>
      <w:r>
        <w:rPr>
          <w:rFonts w:hint="eastAsia"/>
        </w:rPr>
        <w:t>1</w:t>
      </w:r>
      <w:r>
        <w:rPr>
          <w:rFonts w:hint="eastAsia"/>
        </w:rPr>
        <w:t>）选择“上交出库”。</w:t>
      </w:r>
    </w:p>
    <w:p w:rsidR="004A1DF5" w:rsidRDefault="004A1DF5">
      <w:r>
        <w:rPr>
          <w:rFonts w:hint="eastAsia"/>
        </w:rPr>
        <w:t>（</w:t>
      </w:r>
      <w:r>
        <w:rPr>
          <w:rFonts w:hint="eastAsia"/>
        </w:rPr>
        <w:t>2</w:t>
      </w:r>
      <w:r>
        <w:rPr>
          <w:rFonts w:hint="eastAsia"/>
        </w:rPr>
        <w:t>）输入要素，可以多次添加，输入完毕选择“确定”提交。</w:t>
      </w:r>
    </w:p>
    <w:p w:rsidR="004A1DF5" w:rsidRDefault="004A1DF5">
      <w:r>
        <w:rPr>
          <w:rFonts w:hint="eastAsia"/>
        </w:rPr>
        <w:t>（</w:t>
      </w:r>
      <w:r>
        <w:rPr>
          <w:rFonts w:hint="eastAsia"/>
        </w:rPr>
        <w:t>3</w:t>
      </w:r>
      <w:r>
        <w:rPr>
          <w:rFonts w:hint="eastAsia"/>
        </w:rPr>
        <w:t>）复核员按“</w:t>
      </w:r>
      <w:r>
        <w:rPr>
          <w:rFonts w:hint="eastAsia"/>
        </w:rPr>
        <w:t>F7</w:t>
      </w:r>
      <w:r>
        <w:rPr>
          <w:rFonts w:hint="eastAsia"/>
        </w:rPr>
        <w:t>”进行二次录入复核操作并“确定”提交。</w:t>
      </w:r>
    </w:p>
    <w:p w:rsidR="004A1DF5" w:rsidRDefault="004A1DF5">
      <w:r>
        <w:rPr>
          <w:rFonts w:hint="eastAsia"/>
        </w:rPr>
        <w:t>（</w:t>
      </w:r>
      <w:r>
        <w:rPr>
          <w:rFonts w:hint="eastAsia"/>
        </w:rPr>
        <w:t>4</w:t>
      </w:r>
      <w:r>
        <w:rPr>
          <w:rFonts w:hint="eastAsia"/>
        </w:rPr>
        <w:t>）打印“凭证上交清单”留存备查。</w:t>
      </w:r>
    </w:p>
    <w:p w:rsidR="004A1DF5" w:rsidRDefault="004A1DF5">
      <w:r>
        <w:rPr>
          <w:rFonts w:hint="eastAsia"/>
        </w:rPr>
        <w:t>2</w:t>
      </w:r>
      <w:r>
        <w:rPr>
          <w:rFonts w:hint="eastAsia"/>
        </w:rPr>
        <w:t>、上交入库</w:t>
      </w:r>
    </w:p>
    <w:p w:rsidR="004A1DF5" w:rsidRDefault="004A1DF5">
      <w:r>
        <w:rPr>
          <w:rFonts w:hint="eastAsia"/>
        </w:rPr>
        <w:t>（</w:t>
      </w:r>
      <w:r>
        <w:rPr>
          <w:rFonts w:hint="eastAsia"/>
        </w:rPr>
        <w:t>1</w:t>
      </w:r>
      <w:r>
        <w:rPr>
          <w:rFonts w:hint="eastAsia"/>
        </w:rPr>
        <w:t>）选择“上交入库”。</w:t>
      </w:r>
    </w:p>
    <w:p w:rsidR="004A1DF5" w:rsidRDefault="004A1DF5">
      <w:r>
        <w:rPr>
          <w:rFonts w:hint="eastAsia"/>
        </w:rPr>
        <w:t>（</w:t>
      </w:r>
      <w:r>
        <w:rPr>
          <w:rFonts w:hint="eastAsia"/>
        </w:rPr>
        <w:t>2</w:t>
      </w:r>
      <w:r>
        <w:rPr>
          <w:rFonts w:hint="eastAsia"/>
        </w:rPr>
        <w:t>）查询到要入库的业务明细，选中要入库的业务后选择“入库”。</w:t>
      </w:r>
    </w:p>
    <w:p w:rsidR="004A1DF5" w:rsidRDefault="004A1DF5">
      <w:r>
        <w:rPr>
          <w:rFonts w:hint="eastAsia"/>
        </w:rPr>
        <w:t>（</w:t>
      </w:r>
      <w:r>
        <w:rPr>
          <w:rFonts w:hint="eastAsia"/>
        </w:rPr>
        <w:t>3</w:t>
      </w:r>
      <w:r>
        <w:rPr>
          <w:rFonts w:hint="eastAsia"/>
        </w:rPr>
        <w:t>）输入要素，可以多次，录入完毕后，选择“确定”提交业务。</w:t>
      </w:r>
    </w:p>
    <w:p w:rsidR="004A1DF5" w:rsidRDefault="004A1DF5">
      <w:r>
        <w:rPr>
          <w:rFonts w:hint="eastAsia"/>
        </w:rPr>
        <w:t>（</w:t>
      </w:r>
      <w:r>
        <w:rPr>
          <w:rFonts w:hint="eastAsia"/>
        </w:rPr>
        <w:t>4</w:t>
      </w:r>
      <w:r>
        <w:rPr>
          <w:rFonts w:hint="eastAsia"/>
        </w:rPr>
        <w:t>）复核员按“</w:t>
      </w:r>
      <w:r>
        <w:rPr>
          <w:rFonts w:hint="eastAsia"/>
        </w:rPr>
        <w:t>F7</w:t>
      </w:r>
      <w:r>
        <w:rPr>
          <w:rFonts w:hint="eastAsia"/>
        </w:rPr>
        <w:t>”进行二次录入复核操作并“确定”提交。</w:t>
      </w:r>
    </w:p>
    <w:p w:rsidR="004A1DF5" w:rsidRDefault="004A1DF5">
      <w:r>
        <w:rPr>
          <w:rFonts w:hint="eastAsia"/>
        </w:rPr>
        <w:t>（</w:t>
      </w:r>
      <w:r>
        <w:rPr>
          <w:rFonts w:hint="eastAsia"/>
        </w:rPr>
        <w:t>5</w:t>
      </w:r>
      <w:r>
        <w:rPr>
          <w:rFonts w:hint="eastAsia"/>
        </w:rPr>
        <w:t>）交易成功，打印“凭证入库清单”留存备查。</w:t>
      </w:r>
    </w:p>
    <w:p w:rsidR="004A1DF5" w:rsidRDefault="004A1DF5">
      <w:r>
        <w:rPr>
          <w:rFonts w:hint="eastAsia"/>
        </w:rPr>
        <w:t>3</w:t>
      </w:r>
      <w:r>
        <w:rPr>
          <w:rFonts w:hint="eastAsia"/>
        </w:rPr>
        <w:t>、上交撤销</w:t>
      </w:r>
    </w:p>
    <w:p w:rsidR="004A1DF5" w:rsidRDefault="004A1DF5">
      <w:r>
        <w:rPr>
          <w:rFonts w:hint="eastAsia"/>
        </w:rPr>
        <w:t>（</w:t>
      </w:r>
      <w:r>
        <w:rPr>
          <w:rFonts w:hint="eastAsia"/>
        </w:rPr>
        <w:t>1</w:t>
      </w:r>
      <w:r>
        <w:rPr>
          <w:rFonts w:hint="eastAsia"/>
        </w:rPr>
        <w:t>）在凭证上交状态中选择“</w:t>
      </w:r>
      <w:r>
        <w:rPr>
          <w:rFonts w:hint="eastAsia"/>
        </w:rPr>
        <w:t>O</w:t>
      </w:r>
      <w:r>
        <w:rPr>
          <w:rFonts w:hint="eastAsia"/>
        </w:rPr>
        <w:t>：已出库，未入库”，查询到要撤销的业务明细。选中要撤销的业务后选择“上交撤销”。</w:t>
      </w:r>
    </w:p>
    <w:p w:rsidR="004A1DF5" w:rsidRDefault="004A1DF5">
      <w:r>
        <w:rPr>
          <w:rFonts w:hint="eastAsia"/>
        </w:rPr>
        <w:t>（</w:t>
      </w:r>
      <w:r>
        <w:rPr>
          <w:rFonts w:hint="eastAsia"/>
        </w:rPr>
        <w:t>2</w:t>
      </w:r>
      <w:r>
        <w:rPr>
          <w:rFonts w:hint="eastAsia"/>
        </w:rPr>
        <w:t>）主管授权，提示“业务已提交后台处理，请稍后”。</w:t>
      </w:r>
    </w:p>
    <w:p w:rsidR="004A1DF5" w:rsidRDefault="004A1DF5">
      <w:r>
        <w:rPr>
          <w:rFonts w:hint="eastAsia"/>
        </w:rPr>
        <w:t>（</w:t>
      </w:r>
      <w:r>
        <w:rPr>
          <w:rFonts w:hint="eastAsia"/>
        </w:rPr>
        <w:t>3</w:t>
      </w:r>
      <w:r>
        <w:rPr>
          <w:rFonts w:hint="eastAsia"/>
        </w:rPr>
        <w:t>）在凭证上交状态中选择“</w:t>
      </w:r>
      <w:r>
        <w:rPr>
          <w:rFonts w:hint="eastAsia"/>
        </w:rPr>
        <w:t>C</w:t>
      </w:r>
      <w:r>
        <w:rPr>
          <w:rFonts w:hint="eastAsia"/>
        </w:rPr>
        <w:t>：撤销”，查询到已撤销的业务明细。撤销成功。</w:t>
      </w:r>
    </w:p>
    <w:p w:rsidR="004A1DF5" w:rsidRDefault="004A1DF5">
      <w:pPr>
        <w:pStyle w:val="5"/>
      </w:pPr>
      <w:bookmarkStart w:id="938" w:name="_Toc79548797"/>
      <w:r>
        <w:rPr>
          <w:rFonts w:hint="eastAsia"/>
        </w:rPr>
        <w:lastRenderedPageBreak/>
        <w:t>四、交回系统外（业务代码</w:t>
      </w:r>
      <w:r>
        <w:rPr>
          <w:rFonts w:hint="eastAsia"/>
        </w:rPr>
        <w:t>2604</w:t>
      </w:r>
      <w:r>
        <w:rPr>
          <w:rFonts w:hint="eastAsia"/>
        </w:rPr>
        <w:t>）</w:t>
      </w:r>
      <w:bookmarkEnd w:id="938"/>
    </w:p>
    <w:p w:rsidR="004A1DF5" w:rsidRDefault="004A1DF5">
      <w:pPr>
        <w:pStyle w:val="6"/>
        <w:spacing w:line="240" w:lineRule="auto"/>
      </w:pPr>
      <w:bookmarkStart w:id="939" w:name="_Toc79548798"/>
      <w:r>
        <w:rPr>
          <w:rFonts w:hint="eastAsia"/>
        </w:rPr>
        <w:t>（一）功能介绍</w:t>
      </w:r>
      <w:bookmarkEnd w:id="939"/>
    </w:p>
    <w:p w:rsidR="004A1DF5" w:rsidRDefault="004A1DF5">
      <w:pPr>
        <w:pStyle w:val="a5"/>
        <w:ind w:firstLine="480"/>
      </w:pPr>
      <w:r>
        <w:rPr>
          <w:rFonts w:hint="eastAsia"/>
        </w:rPr>
        <w:t>将行内持有的系统外凭证进行交接处理的管理。是指将银行使用保管的，非银行本系统的一些凭证（如：电信公司的发票、代销的一些保险产品的保单等）交回给凭证原来所属单位的过程。分为生成出库单、交回确认、和撤销三个功能。</w:t>
      </w:r>
    </w:p>
    <w:p w:rsidR="004A1DF5" w:rsidRDefault="004A1DF5">
      <w:pPr>
        <w:pStyle w:val="6"/>
        <w:spacing w:line="240" w:lineRule="auto"/>
      </w:pPr>
      <w:bookmarkStart w:id="940" w:name="_Toc79548801"/>
      <w:r>
        <w:rPr>
          <w:rFonts w:hint="eastAsia"/>
        </w:rPr>
        <w:t>（二）</w:t>
      </w:r>
      <w:bookmarkStart w:id="941" w:name="_Toc79548802"/>
      <w:bookmarkEnd w:id="940"/>
      <w:r>
        <w:rPr>
          <w:rFonts w:hint="eastAsia"/>
        </w:rPr>
        <w:t>操作要点</w:t>
      </w:r>
      <w:bookmarkEnd w:id="941"/>
    </w:p>
    <w:p w:rsidR="004A1DF5" w:rsidRDefault="004A1DF5">
      <w:pPr>
        <w:ind w:left="360" w:hangingChars="150" w:hanging="360"/>
      </w:pPr>
      <w:r>
        <w:rPr>
          <w:rFonts w:hint="eastAsia"/>
        </w:rPr>
        <w:t>1</w:t>
      </w:r>
      <w:r>
        <w:rPr>
          <w:rFonts w:hint="eastAsia"/>
        </w:rPr>
        <w:t>、当生成出库单业务完成以后，被交回的凭证就已经处于在途控制状态。交回系统外的凭证在交回后要做“交回确认”处理。交回系统外的凭证允许部分交回，考虑到存在没有被接收单位全部接收凭证的情况，在做交回确认时，实际交回系统外的凭证，将在库存中减掉相应的数量，而未交回的凭证将返回在机构库存中管理。</w:t>
      </w:r>
    </w:p>
    <w:p w:rsidR="004A1DF5" w:rsidRDefault="004A1DF5">
      <w:pPr>
        <w:ind w:left="360" w:hangingChars="150" w:hanging="360"/>
      </w:pPr>
      <w:r>
        <w:rPr>
          <w:rFonts w:hint="eastAsia"/>
        </w:rPr>
        <w:t>2</w:t>
      </w:r>
      <w:r>
        <w:rPr>
          <w:rFonts w:hint="eastAsia"/>
        </w:rPr>
        <w:t>、因特殊原因，在预定好的交回日期没有交回凭证，系统允许进行延迟处理。延迟的日期不能小于系统的当天日期。</w:t>
      </w:r>
    </w:p>
    <w:p w:rsidR="004A1DF5" w:rsidRDefault="004A1DF5">
      <w:pPr>
        <w:ind w:left="360" w:hangingChars="150" w:hanging="360"/>
      </w:pPr>
      <w:r>
        <w:rPr>
          <w:rFonts w:hint="eastAsia"/>
        </w:rPr>
        <w:t>3</w:t>
      </w:r>
      <w:r>
        <w:rPr>
          <w:rFonts w:hint="eastAsia"/>
        </w:rPr>
        <w:t>、同样，交回系统外的业务允许在没有交回之前，进行撤销业务处理。当已经交回系统外的凭证做了交回确认后，系统就不允做撤销处理了。</w:t>
      </w:r>
    </w:p>
    <w:p w:rsidR="004A1DF5" w:rsidRDefault="004A1DF5">
      <w:pPr>
        <w:ind w:left="360" w:hangingChars="150" w:hanging="360"/>
      </w:pPr>
      <w:r>
        <w:rPr>
          <w:rFonts w:hint="eastAsia"/>
        </w:rPr>
        <w:t>4</w:t>
      </w:r>
      <w:r>
        <w:rPr>
          <w:rFonts w:hint="eastAsia"/>
        </w:rPr>
        <w:t>、交回系统外的日期可以是当天，也可以是未来的某一天。</w:t>
      </w:r>
    </w:p>
    <w:p w:rsidR="004A1DF5" w:rsidRDefault="004A1DF5">
      <w:pPr>
        <w:ind w:left="360" w:hangingChars="150" w:hanging="360"/>
      </w:pPr>
      <w:r>
        <w:rPr>
          <w:rFonts w:hint="eastAsia"/>
        </w:rPr>
        <w:t>5</w:t>
      </w:r>
      <w:r>
        <w:rPr>
          <w:rFonts w:hint="eastAsia"/>
        </w:rPr>
        <w:t>、被交回的凭证可以是“可用，在库”状态的凭证或作废后计入库存的凭证。</w:t>
      </w:r>
    </w:p>
    <w:p w:rsidR="004A1DF5" w:rsidRDefault="004A1DF5">
      <w:pPr>
        <w:ind w:left="360" w:hangingChars="150" w:hanging="360"/>
      </w:pPr>
      <w:r>
        <w:rPr>
          <w:rFonts w:hint="eastAsia"/>
        </w:rPr>
        <w:t>6</w:t>
      </w:r>
      <w:r>
        <w:rPr>
          <w:rFonts w:hint="eastAsia"/>
        </w:rPr>
        <w:t>、本业务交回系统外成立的前提是交回的凭证种类接收单位全部接收，对于未接收的上交业务，发起行还需进行撤销处理。</w:t>
      </w:r>
    </w:p>
    <w:p w:rsidR="004A1DF5" w:rsidRDefault="004A1DF5">
      <w:pPr>
        <w:pStyle w:val="6"/>
        <w:spacing w:line="240" w:lineRule="auto"/>
      </w:pPr>
      <w:bookmarkStart w:id="942" w:name="_Toc79548803"/>
      <w:r>
        <w:rPr>
          <w:rFonts w:hint="eastAsia"/>
        </w:rPr>
        <w:t>（三）操作步骤</w:t>
      </w:r>
      <w:bookmarkEnd w:id="942"/>
    </w:p>
    <w:p w:rsidR="004A1DF5" w:rsidRDefault="004A1DF5">
      <w:pPr>
        <w:ind w:firstLineChars="200" w:firstLine="480"/>
        <w:rPr>
          <w:rFonts w:ascii="宋体" w:hAnsi="宋体"/>
        </w:rPr>
      </w:pPr>
      <w:r>
        <w:rPr>
          <w:rFonts w:ascii="宋体" w:hAnsi="宋体" w:hint="eastAsia"/>
        </w:rPr>
        <w:t>选择“系统导航”－“现金凭证”－“网点凭证管理”－“交回系统外”或在“业务代码”处输入2604进入“交回系统外”</w:t>
      </w:r>
    </w:p>
    <w:p w:rsidR="004A1DF5" w:rsidRDefault="004A1DF5">
      <w:pPr>
        <w:rPr>
          <w:rFonts w:ascii="宋体" w:hAnsi="宋体"/>
        </w:rPr>
      </w:pPr>
      <w:r>
        <w:rPr>
          <w:rFonts w:ascii="宋体" w:hAnsi="宋体" w:hint="eastAsia"/>
        </w:rPr>
        <w:t>1、生成出库单</w:t>
      </w:r>
    </w:p>
    <w:p w:rsidR="004A1DF5" w:rsidRDefault="004A1DF5">
      <w:pPr>
        <w:rPr>
          <w:rFonts w:ascii="宋体" w:hAnsi="宋体"/>
        </w:rPr>
      </w:pPr>
      <w:r>
        <w:rPr>
          <w:rFonts w:ascii="宋体" w:hAnsi="宋体" w:hint="eastAsia"/>
        </w:rPr>
        <w:t>（1）在“交回系统外管理窗口”中，选择“生成出库单”。</w:t>
      </w:r>
    </w:p>
    <w:p w:rsidR="004A1DF5" w:rsidRDefault="004A1DF5">
      <w:pPr>
        <w:rPr>
          <w:rFonts w:ascii="宋体" w:hAnsi="宋体"/>
        </w:rPr>
      </w:pPr>
      <w:r>
        <w:rPr>
          <w:rFonts w:ascii="宋体" w:hAnsi="宋体" w:hint="eastAsia"/>
        </w:rPr>
        <w:t>（2）输入要素，录入完毕后，选择“确定”提交业务。</w:t>
      </w:r>
    </w:p>
    <w:p w:rsidR="004A1DF5" w:rsidRDefault="004A1DF5">
      <w:r>
        <w:rPr>
          <w:rFonts w:hint="eastAsia"/>
        </w:rPr>
        <w:t>（</w:t>
      </w:r>
      <w:r>
        <w:rPr>
          <w:rFonts w:hint="eastAsia"/>
        </w:rPr>
        <w:t>3</w:t>
      </w:r>
      <w:r>
        <w:rPr>
          <w:rFonts w:hint="eastAsia"/>
        </w:rPr>
        <w:t>）同步复核、授权</w:t>
      </w:r>
    </w:p>
    <w:p w:rsidR="004A1DF5" w:rsidRDefault="004A1DF5">
      <w:pPr>
        <w:rPr>
          <w:rFonts w:ascii="宋体" w:hAnsi="宋体"/>
        </w:rPr>
      </w:pPr>
      <w:r>
        <w:rPr>
          <w:rFonts w:ascii="宋体" w:hAnsi="宋体" w:hint="eastAsia"/>
        </w:rPr>
        <w:t>（4）生成并打印“凭证出库清单”留存备查。</w:t>
      </w:r>
    </w:p>
    <w:p w:rsidR="004A1DF5" w:rsidRDefault="004A1DF5">
      <w:r>
        <w:rPr>
          <w:rFonts w:ascii="宋体" w:hAnsi="宋体" w:hint="eastAsia"/>
        </w:rPr>
        <w:lastRenderedPageBreak/>
        <w:t>2、交回</w:t>
      </w:r>
      <w:r>
        <w:rPr>
          <w:rFonts w:hint="eastAsia"/>
        </w:rPr>
        <w:t>确认</w:t>
      </w:r>
    </w:p>
    <w:p w:rsidR="004A1DF5" w:rsidRDefault="004A1DF5">
      <w:r>
        <w:rPr>
          <w:rFonts w:hint="eastAsia"/>
        </w:rPr>
        <w:t>（</w:t>
      </w:r>
      <w:r>
        <w:rPr>
          <w:rFonts w:hint="eastAsia"/>
        </w:rPr>
        <w:t>1</w:t>
      </w:r>
      <w:r>
        <w:rPr>
          <w:rFonts w:hint="eastAsia"/>
        </w:rPr>
        <w:t>）在</w:t>
      </w:r>
      <w:r>
        <w:rPr>
          <w:rFonts w:ascii="宋体" w:hAnsi="宋体" w:hint="eastAsia"/>
        </w:rPr>
        <w:t>“交回系统外管理窗口”</w:t>
      </w:r>
      <w:r>
        <w:rPr>
          <w:rFonts w:hint="eastAsia"/>
        </w:rPr>
        <w:t>中选中待确认的业务记录，选择“交回确认”。</w:t>
      </w:r>
    </w:p>
    <w:p w:rsidR="004A1DF5" w:rsidRDefault="004A1DF5">
      <w:r>
        <w:rPr>
          <w:rFonts w:hint="eastAsia"/>
        </w:rPr>
        <w:t>（</w:t>
      </w:r>
      <w:r>
        <w:rPr>
          <w:rFonts w:hint="eastAsia"/>
        </w:rPr>
        <w:t>2</w:t>
      </w:r>
      <w:r>
        <w:rPr>
          <w:rFonts w:hint="eastAsia"/>
        </w:rPr>
        <w:t>）</w:t>
      </w:r>
      <w:r>
        <w:rPr>
          <w:rFonts w:ascii="宋体" w:hAnsi="宋体" w:hint="eastAsia"/>
        </w:rPr>
        <w:t>输入要素，</w:t>
      </w:r>
      <w:r>
        <w:rPr>
          <w:rFonts w:hint="eastAsia"/>
        </w:rPr>
        <w:t>录入完毕后，选择“确定”提交业务。</w:t>
      </w:r>
    </w:p>
    <w:p w:rsidR="004A1DF5" w:rsidRDefault="004A1DF5">
      <w:r>
        <w:rPr>
          <w:rFonts w:hint="eastAsia"/>
        </w:rPr>
        <w:t>（</w:t>
      </w:r>
      <w:r>
        <w:rPr>
          <w:rFonts w:hint="eastAsia"/>
        </w:rPr>
        <w:t>3</w:t>
      </w:r>
      <w:r>
        <w:rPr>
          <w:rFonts w:hint="eastAsia"/>
        </w:rPr>
        <w:t>）同步复核、授权</w:t>
      </w:r>
    </w:p>
    <w:p w:rsidR="004A1DF5" w:rsidRDefault="004A1DF5">
      <w:r>
        <w:rPr>
          <w:rFonts w:hint="eastAsia"/>
        </w:rPr>
        <w:t>3</w:t>
      </w:r>
      <w:r>
        <w:rPr>
          <w:rFonts w:hint="eastAsia"/>
        </w:rPr>
        <w:t>、延迟</w:t>
      </w:r>
    </w:p>
    <w:p w:rsidR="004A1DF5" w:rsidRDefault="004A1DF5">
      <w:r>
        <w:rPr>
          <w:rFonts w:hint="eastAsia"/>
        </w:rPr>
        <w:t>（</w:t>
      </w:r>
      <w:r>
        <w:rPr>
          <w:rFonts w:hint="eastAsia"/>
        </w:rPr>
        <w:t>1</w:t>
      </w:r>
      <w:r>
        <w:rPr>
          <w:rFonts w:hint="eastAsia"/>
        </w:rPr>
        <w:t>）在</w:t>
      </w:r>
      <w:r>
        <w:rPr>
          <w:rFonts w:ascii="宋体" w:hAnsi="宋体" w:hint="eastAsia"/>
        </w:rPr>
        <w:t>“交回系统外管理窗口”</w:t>
      </w:r>
      <w:r>
        <w:rPr>
          <w:rFonts w:hint="eastAsia"/>
        </w:rPr>
        <w:t>中选中待延迟的业务记录，选择“延迟”。</w:t>
      </w:r>
    </w:p>
    <w:p w:rsidR="004A1DF5" w:rsidRDefault="004A1DF5">
      <w:r>
        <w:rPr>
          <w:rFonts w:hint="eastAsia"/>
        </w:rPr>
        <w:t>（</w:t>
      </w:r>
      <w:r>
        <w:rPr>
          <w:rFonts w:hint="eastAsia"/>
        </w:rPr>
        <w:t>2</w:t>
      </w:r>
      <w:r>
        <w:rPr>
          <w:rFonts w:hint="eastAsia"/>
        </w:rPr>
        <w:t>）输入延迟日期，选择“确定”。</w:t>
      </w:r>
    </w:p>
    <w:p w:rsidR="004A1DF5" w:rsidRDefault="004A1DF5">
      <w:r>
        <w:rPr>
          <w:rFonts w:hint="eastAsia"/>
        </w:rPr>
        <w:t>（</w:t>
      </w:r>
      <w:r>
        <w:rPr>
          <w:rFonts w:hint="eastAsia"/>
        </w:rPr>
        <w:t>3</w:t>
      </w:r>
      <w:r>
        <w:rPr>
          <w:rFonts w:hint="eastAsia"/>
        </w:rPr>
        <w:t>）同步复核、授权</w:t>
      </w:r>
    </w:p>
    <w:p w:rsidR="004A1DF5" w:rsidRDefault="004A1DF5">
      <w:r>
        <w:rPr>
          <w:rFonts w:hint="eastAsia"/>
        </w:rPr>
        <w:t>4</w:t>
      </w:r>
      <w:r>
        <w:rPr>
          <w:rFonts w:hint="eastAsia"/>
        </w:rPr>
        <w:t>、撤销</w:t>
      </w:r>
    </w:p>
    <w:p w:rsidR="004A1DF5" w:rsidRDefault="004A1DF5">
      <w:r>
        <w:rPr>
          <w:rFonts w:hint="eastAsia"/>
        </w:rPr>
        <w:t>（</w:t>
      </w:r>
      <w:r>
        <w:rPr>
          <w:rFonts w:hint="eastAsia"/>
        </w:rPr>
        <w:t>1</w:t>
      </w:r>
      <w:r>
        <w:rPr>
          <w:rFonts w:hint="eastAsia"/>
        </w:rPr>
        <w:t>）在</w:t>
      </w:r>
      <w:r>
        <w:rPr>
          <w:rFonts w:ascii="宋体" w:hAnsi="宋体" w:hint="eastAsia"/>
        </w:rPr>
        <w:t>“交回系统外管理窗口”</w:t>
      </w:r>
      <w:r>
        <w:rPr>
          <w:rFonts w:hint="eastAsia"/>
        </w:rPr>
        <w:t>中选中待撤销的业务记录，选择“撤销”。</w:t>
      </w:r>
    </w:p>
    <w:p w:rsidR="004A1DF5" w:rsidRDefault="004A1DF5">
      <w:r>
        <w:rPr>
          <w:rFonts w:hint="eastAsia"/>
        </w:rPr>
        <w:t>（</w:t>
      </w:r>
      <w:r>
        <w:rPr>
          <w:rFonts w:hint="eastAsia"/>
        </w:rPr>
        <w:t>2</w:t>
      </w:r>
      <w:r>
        <w:rPr>
          <w:rFonts w:hint="eastAsia"/>
        </w:rPr>
        <w:t>）根据界面提示输入撤销原因。</w:t>
      </w:r>
    </w:p>
    <w:p w:rsidR="004A1DF5" w:rsidRDefault="004A1DF5">
      <w:bookmarkStart w:id="943" w:name="_Toc79548804"/>
      <w:r>
        <w:rPr>
          <w:rFonts w:hint="eastAsia"/>
        </w:rPr>
        <w:t>（</w:t>
      </w:r>
      <w:r>
        <w:rPr>
          <w:rFonts w:hint="eastAsia"/>
        </w:rPr>
        <w:t>3</w:t>
      </w:r>
      <w:r>
        <w:rPr>
          <w:rFonts w:hint="eastAsia"/>
        </w:rPr>
        <w:t>）同步复核、授权。</w:t>
      </w:r>
    </w:p>
    <w:p w:rsidR="004A1DF5" w:rsidRDefault="004A1DF5">
      <w:pPr>
        <w:pStyle w:val="5"/>
      </w:pPr>
      <w:r>
        <w:rPr>
          <w:rFonts w:hint="eastAsia"/>
        </w:rPr>
        <w:t>五、凭证销毁（业务代码</w:t>
      </w:r>
      <w:r>
        <w:rPr>
          <w:rFonts w:hint="eastAsia"/>
        </w:rPr>
        <w:t>2605</w:t>
      </w:r>
      <w:r>
        <w:rPr>
          <w:rFonts w:hint="eastAsia"/>
        </w:rPr>
        <w:t>）</w:t>
      </w:r>
      <w:bookmarkEnd w:id="943"/>
    </w:p>
    <w:p w:rsidR="004A1DF5" w:rsidRDefault="004A1DF5">
      <w:pPr>
        <w:pStyle w:val="6"/>
        <w:spacing w:line="240" w:lineRule="auto"/>
      </w:pPr>
      <w:bookmarkStart w:id="944" w:name="_Toc79548805"/>
      <w:r>
        <w:rPr>
          <w:rFonts w:hint="eastAsia"/>
        </w:rPr>
        <w:t>（一）功能介绍</w:t>
      </w:r>
      <w:bookmarkEnd w:id="944"/>
    </w:p>
    <w:p w:rsidR="004A1DF5" w:rsidRDefault="004A1DF5">
      <w:pPr>
        <w:ind w:firstLineChars="200" w:firstLine="480"/>
      </w:pPr>
      <w:r>
        <w:rPr>
          <w:rFonts w:hint="eastAsia"/>
        </w:rPr>
        <w:t>凭证销毁业务是指将银行机构箱内已经进行作废处理的凭证进行销毁的控制。凭证销毁分为生成销毁清单、销毁确认、销毁延迟和撤销四个部分。</w:t>
      </w:r>
    </w:p>
    <w:p w:rsidR="004A1DF5" w:rsidRDefault="004A1DF5">
      <w:pPr>
        <w:pStyle w:val="6"/>
        <w:spacing w:line="240" w:lineRule="auto"/>
      </w:pPr>
      <w:bookmarkStart w:id="945" w:name="_Toc79548808"/>
      <w:r>
        <w:rPr>
          <w:rFonts w:hint="eastAsia"/>
        </w:rPr>
        <w:t>（二）</w:t>
      </w:r>
      <w:bookmarkStart w:id="946" w:name="_Toc79548809"/>
      <w:bookmarkEnd w:id="945"/>
      <w:r>
        <w:rPr>
          <w:rFonts w:hint="eastAsia"/>
        </w:rPr>
        <w:t>操作要点</w:t>
      </w:r>
      <w:bookmarkEnd w:id="946"/>
    </w:p>
    <w:p w:rsidR="004A1DF5" w:rsidRDefault="004A1DF5">
      <w:pPr>
        <w:ind w:leftChars="150" w:left="720" w:hangingChars="150" w:hanging="360"/>
      </w:pPr>
      <w:r>
        <w:rPr>
          <w:rFonts w:hint="eastAsia"/>
        </w:rPr>
        <w:t>1</w:t>
      </w:r>
      <w:r>
        <w:rPr>
          <w:rFonts w:hint="eastAsia"/>
        </w:rPr>
        <w:t>、柜员箱不能进行凭证销毁处理，柜员只能将作废的凭证通过调剂交给机构箱管理员，机构箱管理员才允许进行凭证销毁处理或将作废凭证交上级行进行凭证销毁处理。即凭证销毁的凭证必须是机构箱中的凭证。</w:t>
      </w:r>
    </w:p>
    <w:p w:rsidR="004A1DF5" w:rsidRDefault="004A1DF5">
      <w:pPr>
        <w:ind w:leftChars="150" w:left="720" w:hangingChars="150" w:hanging="360"/>
      </w:pPr>
      <w:r>
        <w:rPr>
          <w:rFonts w:hint="eastAsia"/>
        </w:rPr>
        <w:t>2</w:t>
      </w:r>
      <w:r>
        <w:rPr>
          <w:rFonts w:hint="eastAsia"/>
        </w:rPr>
        <w:t>、待销毁的凭证必须是机构中经过作废的凭证。</w:t>
      </w:r>
    </w:p>
    <w:p w:rsidR="004A1DF5" w:rsidRDefault="004A1DF5">
      <w:pPr>
        <w:ind w:leftChars="150" w:left="720" w:hangingChars="150" w:hanging="360"/>
      </w:pPr>
      <w:r>
        <w:rPr>
          <w:rFonts w:hint="eastAsia"/>
        </w:rPr>
        <w:t>3</w:t>
      </w:r>
      <w:r>
        <w:rPr>
          <w:rFonts w:hint="eastAsia"/>
        </w:rPr>
        <w:t>、已经确认过销毁或延迟的业务编号系统不允许进行延迟处理。</w:t>
      </w:r>
    </w:p>
    <w:p w:rsidR="004A1DF5" w:rsidRDefault="004A1DF5">
      <w:pPr>
        <w:ind w:leftChars="150" w:left="720" w:hangingChars="150" w:hanging="360"/>
      </w:pPr>
      <w:r>
        <w:rPr>
          <w:rFonts w:hint="eastAsia"/>
        </w:rPr>
        <w:t>4</w:t>
      </w:r>
      <w:r>
        <w:rPr>
          <w:rFonts w:hint="eastAsia"/>
        </w:rPr>
        <w:t>、已经确认销毁的业务编号系统不允许进行撤销处理。</w:t>
      </w:r>
    </w:p>
    <w:p w:rsidR="004A1DF5" w:rsidRDefault="004A1DF5">
      <w:pPr>
        <w:ind w:leftChars="150" w:left="720" w:hangingChars="150" w:hanging="360"/>
      </w:pPr>
      <w:r>
        <w:rPr>
          <w:rFonts w:hint="eastAsia"/>
        </w:rPr>
        <w:t>5</w:t>
      </w:r>
      <w:r>
        <w:rPr>
          <w:rFonts w:hint="eastAsia"/>
        </w:rPr>
        <w:t>、空白卡允许直接生成销毁清单。</w:t>
      </w:r>
    </w:p>
    <w:p w:rsidR="004A1DF5" w:rsidRDefault="004A1DF5">
      <w:pPr>
        <w:pStyle w:val="6"/>
        <w:spacing w:line="240" w:lineRule="auto"/>
      </w:pPr>
      <w:bookmarkStart w:id="947" w:name="_Toc79548810"/>
      <w:r>
        <w:rPr>
          <w:rFonts w:hint="eastAsia"/>
        </w:rPr>
        <w:t>（三）操作步骤</w:t>
      </w:r>
      <w:bookmarkEnd w:id="947"/>
    </w:p>
    <w:p w:rsidR="004A1DF5" w:rsidRDefault="004A1DF5">
      <w:pPr>
        <w:ind w:firstLineChars="200" w:firstLine="480"/>
        <w:rPr>
          <w:rFonts w:ascii="宋体" w:hAnsi="宋体"/>
        </w:rPr>
      </w:pPr>
      <w:r>
        <w:rPr>
          <w:rFonts w:ascii="宋体" w:hAnsi="宋体" w:hint="eastAsia"/>
        </w:rPr>
        <w:t>选择“系统导航”－“现金凭证”－“网点凭证管理”－“凭证销毁”或在“业务代码”处输入2605进入“凭证销毁”</w:t>
      </w:r>
    </w:p>
    <w:p w:rsidR="004A1DF5" w:rsidRDefault="004A1DF5">
      <w:r>
        <w:rPr>
          <w:rFonts w:hint="eastAsia"/>
        </w:rPr>
        <w:t>1</w:t>
      </w:r>
      <w:r>
        <w:rPr>
          <w:rFonts w:hint="eastAsia"/>
        </w:rPr>
        <w:t>、凭证销毁</w:t>
      </w:r>
    </w:p>
    <w:p w:rsidR="004A1DF5" w:rsidRDefault="004A1DF5">
      <w:r>
        <w:rPr>
          <w:rFonts w:hint="eastAsia"/>
        </w:rPr>
        <w:lastRenderedPageBreak/>
        <w:t>（</w:t>
      </w:r>
      <w:r>
        <w:rPr>
          <w:rFonts w:hint="eastAsia"/>
        </w:rPr>
        <w:t>1</w:t>
      </w:r>
      <w:r>
        <w:rPr>
          <w:rFonts w:hint="eastAsia"/>
        </w:rPr>
        <w:t>）选择“生成销毁清单”。</w:t>
      </w:r>
    </w:p>
    <w:p w:rsidR="004A1DF5" w:rsidRDefault="004A1DF5">
      <w:pPr>
        <w:rPr>
          <w:rFonts w:ascii="宋体" w:hAnsi="宋体"/>
        </w:rPr>
      </w:pPr>
      <w:r>
        <w:rPr>
          <w:rFonts w:hint="eastAsia"/>
        </w:rPr>
        <w:t>（</w:t>
      </w:r>
      <w:r>
        <w:rPr>
          <w:rFonts w:hint="eastAsia"/>
        </w:rPr>
        <w:t>2</w:t>
      </w:r>
      <w:r>
        <w:rPr>
          <w:rFonts w:hint="eastAsia"/>
        </w:rPr>
        <w:t>）输入要素，选择“确定”。</w:t>
      </w:r>
    </w:p>
    <w:p w:rsidR="004A1DF5" w:rsidRDefault="004A1DF5">
      <w:r>
        <w:rPr>
          <w:rFonts w:hint="eastAsia"/>
        </w:rPr>
        <w:t>（</w:t>
      </w:r>
      <w:r>
        <w:rPr>
          <w:rFonts w:hint="eastAsia"/>
        </w:rPr>
        <w:t>3</w:t>
      </w:r>
      <w:r>
        <w:rPr>
          <w:rFonts w:hint="eastAsia"/>
        </w:rPr>
        <w:t>）同步复核、授权</w:t>
      </w:r>
    </w:p>
    <w:p w:rsidR="004A1DF5" w:rsidRDefault="004A1DF5">
      <w:r>
        <w:rPr>
          <w:rFonts w:hint="eastAsia"/>
        </w:rPr>
        <w:t>（</w:t>
      </w:r>
      <w:r>
        <w:rPr>
          <w:rFonts w:hint="eastAsia"/>
        </w:rPr>
        <w:t>4</w:t>
      </w:r>
      <w:r>
        <w:rPr>
          <w:rFonts w:hint="eastAsia"/>
        </w:rPr>
        <w:t>）系统提示该业务成功，打印“凭证销毁清单”。</w:t>
      </w:r>
    </w:p>
    <w:p w:rsidR="004A1DF5" w:rsidRDefault="004A1DF5">
      <w:r>
        <w:rPr>
          <w:rFonts w:hint="eastAsia"/>
        </w:rPr>
        <w:t>2</w:t>
      </w:r>
      <w:r>
        <w:rPr>
          <w:rFonts w:hint="eastAsia"/>
        </w:rPr>
        <w:t>、销毁确认</w:t>
      </w:r>
    </w:p>
    <w:p w:rsidR="004A1DF5" w:rsidRDefault="004A1DF5">
      <w:r>
        <w:rPr>
          <w:rFonts w:hint="eastAsia"/>
        </w:rPr>
        <w:t>（</w:t>
      </w:r>
      <w:r>
        <w:rPr>
          <w:rFonts w:hint="eastAsia"/>
        </w:rPr>
        <w:t>1</w:t>
      </w:r>
      <w:r>
        <w:rPr>
          <w:rFonts w:hint="eastAsia"/>
        </w:rPr>
        <w:t>）选中“待销毁”业务记录，选择“销毁确认”。</w:t>
      </w:r>
    </w:p>
    <w:p w:rsidR="004A1DF5" w:rsidRDefault="004A1DF5">
      <w:r>
        <w:rPr>
          <w:rFonts w:hint="eastAsia"/>
        </w:rPr>
        <w:t>（</w:t>
      </w:r>
      <w:r>
        <w:rPr>
          <w:rFonts w:hint="eastAsia"/>
        </w:rPr>
        <w:t>2</w:t>
      </w:r>
      <w:r>
        <w:rPr>
          <w:rFonts w:hint="eastAsia"/>
        </w:rPr>
        <w:t>）输入“实际监销人”名称，允许与销毁清单中设定的监销人不同。</w:t>
      </w:r>
    </w:p>
    <w:p w:rsidR="004A1DF5" w:rsidRDefault="004A1DF5">
      <w:r>
        <w:rPr>
          <w:rFonts w:hint="eastAsia"/>
        </w:rPr>
        <w:t>（</w:t>
      </w:r>
      <w:r>
        <w:rPr>
          <w:rFonts w:hint="eastAsia"/>
        </w:rPr>
        <w:t>3</w:t>
      </w:r>
      <w:r>
        <w:rPr>
          <w:rFonts w:hint="eastAsia"/>
        </w:rPr>
        <w:t>）同步复核、授权</w:t>
      </w:r>
    </w:p>
    <w:p w:rsidR="004A1DF5" w:rsidRDefault="004A1DF5">
      <w:r>
        <w:rPr>
          <w:rFonts w:hint="eastAsia"/>
        </w:rPr>
        <w:t>（</w:t>
      </w:r>
      <w:r>
        <w:rPr>
          <w:rFonts w:hint="eastAsia"/>
        </w:rPr>
        <w:t>4</w:t>
      </w:r>
      <w:r>
        <w:rPr>
          <w:rFonts w:hint="eastAsia"/>
        </w:rPr>
        <w:t>）可查询到凭证为“已销毁”状态。</w:t>
      </w:r>
    </w:p>
    <w:p w:rsidR="004A1DF5" w:rsidRDefault="004A1DF5">
      <w:r>
        <w:rPr>
          <w:rFonts w:hint="eastAsia"/>
        </w:rPr>
        <w:t>3</w:t>
      </w:r>
      <w:r>
        <w:rPr>
          <w:rFonts w:hint="eastAsia"/>
        </w:rPr>
        <w:t>、销毁延迟</w:t>
      </w:r>
    </w:p>
    <w:p w:rsidR="004A1DF5" w:rsidRDefault="004A1DF5">
      <w:r>
        <w:rPr>
          <w:rFonts w:hint="eastAsia"/>
        </w:rPr>
        <w:t>（</w:t>
      </w:r>
      <w:r>
        <w:rPr>
          <w:rFonts w:hint="eastAsia"/>
        </w:rPr>
        <w:t>1</w:t>
      </w:r>
      <w:r>
        <w:rPr>
          <w:rFonts w:hint="eastAsia"/>
        </w:rPr>
        <w:t>）选中“待销毁”的业务记录，选择“销毁延迟”</w:t>
      </w:r>
    </w:p>
    <w:p w:rsidR="004A1DF5" w:rsidRDefault="004A1DF5">
      <w:r>
        <w:rPr>
          <w:rFonts w:hint="eastAsia"/>
        </w:rPr>
        <w:t>（</w:t>
      </w:r>
      <w:r>
        <w:rPr>
          <w:rFonts w:hint="eastAsia"/>
        </w:rPr>
        <w:t>2</w:t>
      </w:r>
      <w:r>
        <w:rPr>
          <w:rFonts w:hint="eastAsia"/>
        </w:rPr>
        <w:t>）输入延迟日期，选择“确定”。</w:t>
      </w:r>
    </w:p>
    <w:p w:rsidR="004A1DF5" w:rsidRDefault="004A1DF5">
      <w:r>
        <w:rPr>
          <w:rFonts w:hint="eastAsia"/>
        </w:rPr>
        <w:t>（</w:t>
      </w:r>
      <w:r>
        <w:rPr>
          <w:rFonts w:hint="eastAsia"/>
        </w:rPr>
        <w:t>3</w:t>
      </w:r>
      <w:r>
        <w:rPr>
          <w:rFonts w:hint="eastAsia"/>
        </w:rPr>
        <w:t>）同步复核、授权</w:t>
      </w:r>
    </w:p>
    <w:p w:rsidR="004A1DF5" w:rsidRDefault="004A1DF5">
      <w:r>
        <w:rPr>
          <w:rFonts w:hint="eastAsia"/>
        </w:rPr>
        <w:t>4</w:t>
      </w:r>
      <w:r>
        <w:rPr>
          <w:rFonts w:hint="eastAsia"/>
        </w:rPr>
        <w:t>、撤销</w:t>
      </w:r>
    </w:p>
    <w:p w:rsidR="004A1DF5" w:rsidRDefault="004A1DF5">
      <w:r>
        <w:rPr>
          <w:rFonts w:hint="eastAsia"/>
        </w:rPr>
        <w:t>（</w:t>
      </w:r>
      <w:r>
        <w:rPr>
          <w:rFonts w:hint="eastAsia"/>
        </w:rPr>
        <w:t>1</w:t>
      </w:r>
      <w:r>
        <w:rPr>
          <w:rFonts w:hint="eastAsia"/>
        </w:rPr>
        <w:t>）选中“待销毁”的业务记录，选择“撤销”</w:t>
      </w:r>
    </w:p>
    <w:p w:rsidR="004A1DF5" w:rsidRDefault="004A1DF5">
      <w:r>
        <w:rPr>
          <w:rFonts w:hint="eastAsia"/>
        </w:rPr>
        <w:t>（</w:t>
      </w:r>
      <w:r>
        <w:rPr>
          <w:rFonts w:hint="eastAsia"/>
        </w:rPr>
        <w:t>2</w:t>
      </w:r>
      <w:r>
        <w:rPr>
          <w:rFonts w:hint="eastAsia"/>
        </w:rPr>
        <w:t>）录入销毁清单业务编号，执行“确定”命令</w:t>
      </w:r>
    </w:p>
    <w:p w:rsidR="004A1DF5" w:rsidRDefault="004A1DF5">
      <w:bookmarkStart w:id="948" w:name="_Toc79548811"/>
      <w:r>
        <w:rPr>
          <w:rFonts w:hint="eastAsia"/>
        </w:rPr>
        <w:t>（</w:t>
      </w:r>
      <w:r>
        <w:rPr>
          <w:rFonts w:hint="eastAsia"/>
        </w:rPr>
        <w:t>3</w:t>
      </w:r>
      <w:r>
        <w:rPr>
          <w:rFonts w:hint="eastAsia"/>
        </w:rPr>
        <w:t>）同步复核、授权</w:t>
      </w:r>
    </w:p>
    <w:p w:rsidR="004A1DF5" w:rsidRDefault="004A1DF5">
      <w:pPr>
        <w:pStyle w:val="5"/>
      </w:pPr>
      <w:bookmarkStart w:id="949" w:name="_六、机构凭证日结（业务代码2612）"/>
      <w:bookmarkEnd w:id="949"/>
      <w:r>
        <w:rPr>
          <w:rFonts w:hint="eastAsia"/>
        </w:rPr>
        <w:t>六、机构凭证日结（业务代码</w:t>
      </w:r>
      <w:r>
        <w:rPr>
          <w:rFonts w:hint="eastAsia"/>
        </w:rPr>
        <w:t>2612</w:t>
      </w:r>
      <w:r>
        <w:rPr>
          <w:rFonts w:hint="eastAsia"/>
        </w:rPr>
        <w:t>）</w:t>
      </w:r>
      <w:bookmarkEnd w:id="948"/>
    </w:p>
    <w:p w:rsidR="004A1DF5" w:rsidRDefault="004A1DF5">
      <w:pPr>
        <w:pStyle w:val="6"/>
        <w:spacing w:line="240" w:lineRule="auto"/>
      </w:pPr>
      <w:bookmarkStart w:id="950" w:name="_Toc79548812"/>
      <w:r>
        <w:rPr>
          <w:rFonts w:hint="eastAsia"/>
        </w:rPr>
        <w:t>（一）功能介绍</w:t>
      </w:r>
      <w:bookmarkEnd w:id="950"/>
    </w:p>
    <w:p w:rsidR="004A1DF5" w:rsidRDefault="004A1DF5">
      <w:pPr>
        <w:pStyle w:val="xl31"/>
        <w:widowControl w:val="0"/>
        <w:spacing w:before="0" w:beforeAutospacing="0" w:after="0" w:afterAutospacing="0"/>
        <w:ind w:firstLineChars="200" w:firstLine="480"/>
        <w:rPr>
          <w:rFonts w:ascii="Times New Roman" w:hAnsi="Times New Roman"/>
          <w:kern w:val="2"/>
        </w:rPr>
      </w:pPr>
      <w:r>
        <w:rPr>
          <w:rFonts w:ascii="Times New Roman" w:hAnsi="Times New Roman" w:hint="eastAsia"/>
          <w:kern w:val="2"/>
        </w:rPr>
        <w:t>机构凭证箱管理员对机构凭证箱进行日结统计作业。</w:t>
      </w:r>
    </w:p>
    <w:p w:rsidR="004A1DF5" w:rsidRDefault="004A1DF5">
      <w:pPr>
        <w:pStyle w:val="6"/>
        <w:spacing w:line="240" w:lineRule="auto"/>
      </w:pPr>
      <w:bookmarkStart w:id="951" w:name="_Toc79548816"/>
      <w:r>
        <w:rPr>
          <w:rFonts w:hint="eastAsia"/>
        </w:rPr>
        <w:t>（二）操作要点</w:t>
      </w:r>
      <w:bookmarkEnd w:id="951"/>
    </w:p>
    <w:p w:rsidR="004A1DF5" w:rsidRDefault="004A1DF5">
      <w:pPr>
        <w:pStyle w:val="20"/>
        <w:ind w:firstLineChars="200" w:firstLine="480"/>
      </w:pPr>
      <w:bookmarkStart w:id="952" w:name="_Toc44043265"/>
      <w:r>
        <w:rPr>
          <w:rFonts w:hint="eastAsia"/>
        </w:rPr>
        <w:t>1、每个机构箱有两名管理员，只有机构箱管理员允许执行机构箱日结操作，其中一名管理员完成机构箱日结后，另一名管理员则不必再进行机构箱日结。</w:t>
      </w:r>
    </w:p>
    <w:p w:rsidR="004A1DF5" w:rsidRDefault="004A1DF5">
      <w:pPr>
        <w:pStyle w:val="20"/>
        <w:ind w:firstLineChars="200" w:firstLine="480"/>
        <w:rPr>
          <w:rFonts w:hAnsi="宋体"/>
        </w:rPr>
      </w:pPr>
      <w:r>
        <w:rPr>
          <w:rFonts w:hint="eastAsia"/>
        </w:rPr>
        <w:t>2、操作员（管库员）日结流程：</w:t>
      </w:r>
      <w:bookmarkEnd w:id="952"/>
      <w:r>
        <w:rPr>
          <w:rFonts w:hAnsi="宋体" w:hint="eastAsia"/>
        </w:rPr>
        <w:t>系统检查有无此凭证箱当日应办而未办理的业务、有无此凭证箱发起</w:t>
      </w:r>
      <w:r>
        <w:rPr>
          <w:rFonts w:hint="eastAsia"/>
        </w:rPr>
        <w:t>其他</w:t>
      </w:r>
      <w:r>
        <w:rPr>
          <w:rFonts w:hAnsi="宋体" w:hint="eastAsia"/>
        </w:rPr>
        <w:t>凭证箱尚未处理的业务、有无其他凭证箱发起本凭证箱（网点）尚未处理的业务，将相关业务列示出来由经办、复核人员确认。检查通过后，系统打印出当日发生的凭证领用、发出、交接、作废等业务明细供管库员核对留存的书面凭证。</w:t>
      </w:r>
    </w:p>
    <w:p w:rsidR="004A1DF5" w:rsidRDefault="004A1DF5">
      <w:pPr>
        <w:pStyle w:val="20"/>
        <w:ind w:firstLineChars="200" w:firstLine="480"/>
      </w:pPr>
      <w:r>
        <w:rPr>
          <w:rFonts w:hAnsi="宋体" w:hint="eastAsia"/>
        </w:rPr>
        <w:lastRenderedPageBreak/>
        <w:t>3、机构凭证箱日结的复核用户也必须是机构凭证箱管理员之一。</w:t>
      </w:r>
    </w:p>
    <w:p w:rsidR="004A1DF5" w:rsidRDefault="004A1DF5">
      <w:pPr>
        <w:pStyle w:val="6"/>
        <w:spacing w:line="240" w:lineRule="auto"/>
      </w:pPr>
      <w:bookmarkStart w:id="953" w:name="_Toc79548817"/>
      <w:r>
        <w:rPr>
          <w:rFonts w:hint="eastAsia"/>
        </w:rPr>
        <w:t>（三）操作步骤</w:t>
      </w:r>
      <w:bookmarkEnd w:id="953"/>
    </w:p>
    <w:p w:rsidR="004A1DF5" w:rsidRDefault="004A1DF5">
      <w:pPr>
        <w:ind w:firstLineChars="200" w:firstLine="480"/>
        <w:rPr>
          <w:rFonts w:ascii="宋体" w:hAnsi="宋体"/>
        </w:rPr>
      </w:pPr>
      <w:r>
        <w:rPr>
          <w:rFonts w:ascii="宋体" w:hAnsi="宋体" w:hint="eastAsia"/>
        </w:rPr>
        <w:t>选择“系统导航”－“现金凭证”－“网点凭证管理”－“机构凭证日结”或在“业务代码”处输入2612进入“机构凭证日结”</w:t>
      </w:r>
    </w:p>
    <w:p w:rsidR="004A1DF5" w:rsidRDefault="004A1DF5">
      <w:r>
        <w:rPr>
          <w:rFonts w:hint="eastAsia"/>
        </w:rPr>
        <w:t>（</w:t>
      </w:r>
      <w:r>
        <w:rPr>
          <w:rFonts w:hint="eastAsia"/>
        </w:rPr>
        <w:t>1</w:t>
      </w:r>
      <w:r>
        <w:rPr>
          <w:rFonts w:hint="eastAsia"/>
        </w:rPr>
        <w:t>）选择“日结”。</w:t>
      </w:r>
    </w:p>
    <w:p w:rsidR="004A1DF5" w:rsidRDefault="004A1DF5">
      <w:r>
        <w:rPr>
          <w:rFonts w:hint="eastAsia"/>
        </w:rPr>
        <w:t>（</w:t>
      </w:r>
      <w:r>
        <w:rPr>
          <w:rFonts w:hint="eastAsia"/>
        </w:rPr>
        <w:t>2</w:t>
      </w:r>
      <w:r>
        <w:rPr>
          <w:rFonts w:hint="eastAsia"/>
        </w:rPr>
        <w:t>）核对所示要素无误后，复核员按</w:t>
      </w:r>
      <w:r>
        <w:rPr>
          <w:rFonts w:hint="eastAsia"/>
        </w:rPr>
        <w:t>F7</w:t>
      </w:r>
      <w:r>
        <w:rPr>
          <w:rFonts w:hint="eastAsia"/>
        </w:rPr>
        <w:t>进行复核。</w:t>
      </w:r>
    </w:p>
    <w:p w:rsidR="004A1DF5" w:rsidRDefault="004A1DF5">
      <w:r>
        <w:rPr>
          <w:rFonts w:hint="eastAsia"/>
        </w:rPr>
        <w:t>（</w:t>
      </w:r>
      <w:r>
        <w:rPr>
          <w:rFonts w:hint="eastAsia"/>
        </w:rPr>
        <w:t>3</w:t>
      </w:r>
      <w:r>
        <w:rPr>
          <w:rFonts w:hint="eastAsia"/>
        </w:rPr>
        <w:t>）选择“确认”，日结成功，打印“机构凭证日结单”和“未计入库存的作废凭证清单”。</w:t>
      </w:r>
    </w:p>
    <w:p w:rsidR="004A1DF5" w:rsidRDefault="004A1DF5">
      <w:pPr>
        <w:pStyle w:val="a5"/>
        <w:ind w:firstLineChars="0" w:firstLine="0"/>
      </w:pPr>
      <w:bookmarkStart w:id="954" w:name="_Toc86577320"/>
    </w:p>
    <w:p w:rsidR="004A1DF5" w:rsidRDefault="004A1DF5" w:rsidP="0004090F">
      <w:pPr>
        <w:pStyle w:val="4"/>
        <w:spacing w:before="156" w:after="156" w:line="240" w:lineRule="auto"/>
      </w:pPr>
      <w:r>
        <w:br w:type="page"/>
      </w:r>
      <w:bookmarkStart w:id="955" w:name="_Toc186273589"/>
      <w:r>
        <w:rPr>
          <w:rFonts w:hint="eastAsia"/>
        </w:rPr>
        <w:lastRenderedPageBreak/>
        <w:t>第三节</w:t>
      </w:r>
      <w:r>
        <w:rPr>
          <w:rFonts w:hint="eastAsia"/>
        </w:rPr>
        <w:t xml:space="preserve">  </w:t>
      </w:r>
      <w:r>
        <w:rPr>
          <w:rFonts w:hint="eastAsia"/>
        </w:rPr>
        <w:t>凭证特殊业务</w:t>
      </w:r>
      <w:bookmarkEnd w:id="954"/>
      <w:bookmarkEnd w:id="955"/>
    </w:p>
    <w:p w:rsidR="004A1DF5" w:rsidRDefault="004A1DF5" w:rsidP="0004090F">
      <w:pPr>
        <w:pStyle w:val="5"/>
      </w:pPr>
      <w:r>
        <w:rPr>
          <w:rFonts w:hint="eastAsia"/>
        </w:rPr>
        <w:t>一、客户挂失（业务代码</w:t>
      </w:r>
      <w:r>
        <w:rPr>
          <w:rFonts w:hint="eastAsia"/>
        </w:rPr>
        <w:t>2701</w:t>
      </w:r>
      <w:r>
        <w:rPr>
          <w:rFonts w:hint="eastAsia"/>
        </w:rPr>
        <w:t>）</w:t>
      </w:r>
    </w:p>
    <w:p w:rsidR="004A1DF5" w:rsidRDefault="004A1DF5">
      <w:pPr>
        <w:pStyle w:val="6"/>
        <w:spacing w:line="240" w:lineRule="auto"/>
      </w:pPr>
      <w:r>
        <w:rPr>
          <w:rFonts w:hint="eastAsia"/>
        </w:rPr>
        <w:t>（一）功能介绍</w:t>
      </w:r>
    </w:p>
    <w:p w:rsidR="004A1DF5" w:rsidRDefault="004A1DF5">
      <w:pPr>
        <w:pStyle w:val="a5"/>
        <w:ind w:firstLine="480"/>
      </w:pPr>
      <w:r>
        <w:rPr>
          <w:rFonts w:hint="eastAsia"/>
        </w:rPr>
        <w:t>对出售给客户的重要空白凭证进行挂失、解挂处理。本操作不包含签发类凭证挂失。</w:t>
      </w:r>
    </w:p>
    <w:p w:rsidR="004A1DF5" w:rsidRDefault="004A1DF5">
      <w:pPr>
        <w:pStyle w:val="6"/>
        <w:spacing w:line="240" w:lineRule="auto"/>
      </w:pPr>
      <w:r>
        <w:rPr>
          <w:rFonts w:hint="eastAsia"/>
        </w:rPr>
        <w:t>（二）风险提示</w:t>
      </w:r>
    </w:p>
    <w:p w:rsidR="004A1DF5" w:rsidRDefault="004A1DF5">
      <w:pPr>
        <w:ind w:firstLineChars="200" w:firstLine="480"/>
      </w:pPr>
      <w:r>
        <w:rPr>
          <w:rFonts w:hint="eastAsia"/>
        </w:rPr>
        <w:t>1</w:t>
      </w:r>
      <w:r>
        <w:rPr>
          <w:rFonts w:hint="eastAsia"/>
        </w:rPr>
        <w:t>、本功能用于非签发的各类票据、凭证的挂失、解挂处理。</w:t>
      </w:r>
    </w:p>
    <w:p w:rsidR="004A1DF5" w:rsidRDefault="004A1DF5">
      <w:pPr>
        <w:ind w:firstLineChars="200" w:firstLine="480"/>
      </w:pPr>
      <w:r>
        <w:rPr>
          <w:rFonts w:hint="eastAsia"/>
        </w:rPr>
        <w:t>2</w:t>
      </w:r>
      <w:r>
        <w:rPr>
          <w:rFonts w:hint="eastAsia"/>
        </w:rPr>
        <w:t>、对于储蓄卡</w:t>
      </w:r>
      <w:r>
        <w:rPr>
          <w:rFonts w:hint="eastAsia"/>
        </w:rPr>
        <w:t>/</w:t>
      </w:r>
      <w:r>
        <w:rPr>
          <w:rFonts w:hint="eastAsia"/>
        </w:rPr>
        <w:t>单</w:t>
      </w:r>
      <w:r>
        <w:rPr>
          <w:rFonts w:hint="eastAsia"/>
        </w:rPr>
        <w:t>/</w:t>
      </w:r>
      <w:r>
        <w:rPr>
          <w:rFonts w:hint="eastAsia"/>
        </w:rPr>
        <w:t>折、现金汇票等其他业务子系统已经具有挂失处理功能的业务不在此处理。</w:t>
      </w:r>
    </w:p>
    <w:p w:rsidR="004A1DF5" w:rsidRDefault="004A1DF5">
      <w:pPr>
        <w:ind w:firstLineChars="200" w:firstLine="480"/>
      </w:pPr>
      <w:r>
        <w:rPr>
          <w:rFonts w:hint="eastAsia"/>
        </w:rPr>
        <w:t>3</w:t>
      </w:r>
      <w:r>
        <w:rPr>
          <w:rFonts w:hint="eastAsia"/>
        </w:rPr>
        <w:t>、凭证挂失到期后，系统将自动解冻，如需要延长解冻时间，需重新进行挂失；</w:t>
      </w:r>
    </w:p>
    <w:p w:rsidR="004A1DF5" w:rsidRDefault="004A1DF5">
      <w:pPr>
        <w:ind w:firstLineChars="200" w:firstLine="480"/>
      </w:pPr>
      <w:r>
        <w:rPr>
          <w:rFonts w:hint="eastAsia"/>
        </w:rPr>
        <w:t>4</w:t>
      </w:r>
      <w:r>
        <w:rPr>
          <w:rFonts w:hint="eastAsia"/>
        </w:rPr>
        <w:t>、对于按照制度规定不能进行挂失处理的凭证，系统为加强防范，系统建立了“软挂失”功能，凭证是否具备“软挂失”的条件，需要在凭证种类的属性中进行设定。但对于哪些业务不适用于正式书面挂失而采用软挂失，系统不作判断，主要需要柜员结合规章制度进行判断。</w:t>
      </w:r>
    </w:p>
    <w:p w:rsidR="004A1DF5" w:rsidRDefault="004A1DF5">
      <w:pPr>
        <w:pStyle w:val="6"/>
        <w:spacing w:line="240" w:lineRule="auto"/>
      </w:pPr>
      <w:r>
        <w:rPr>
          <w:rFonts w:hint="eastAsia"/>
        </w:rPr>
        <w:t>（三）术语解释及参数说明</w:t>
      </w:r>
    </w:p>
    <w:tbl>
      <w:tblPr>
        <w:tblpPr w:leftFromText="180" w:rightFromText="180" w:vertAnchor="text" w:horzAnchor="page" w:tblpX="1837" w:tblpY="151"/>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6480"/>
      </w:tblGrid>
      <w:tr w:rsidR="004A1DF5">
        <w:trPr>
          <w:trHeight w:val="315"/>
        </w:trPr>
        <w:tc>
          <w:tcPr>
            <w:tcW w:w="1908" w:type="dxa"/>
          </w:tcPr>
          <w:p w:rsidR="004A1DF5" w:rsidRDefault="004A1DF5">
            <w:pPr>
              <w:rPr>
                <w:sz w:val="21"/>
              </w:rPr>
            </w:pPr>
            <w:r>
              <w:rPr>
                <w:rFonts w:hint="eastAsia"/>
                <w:sz w:val="21"/>
              </w:rPr>
              <w:t>挂失类别</w:t>
            </w:r>
          </w:p>
        </w:tc>
        <w:tc>
          <w:tcPr>
            <w:tcW w:w="6480" w:type="dxa"/>
          </w:tcPr>
          <w:p w:rsidR="004A1DF5" w:rsidRDefault="004A1DF5">
            <w:pPr>
              <w:rPr>
                <w:sz w:val="21"/>
              </w:rPr>
            </w:pPr>
            <w:r>
              <w:rPr>
                <w:rFonts w:hint="eastAsia"/>
                <w:sz w:val="21"/>
              </w:rPr>
              <w:t>挂失：符合正式书面挂失程序，银行承担挂失期内的责任的挂失。</w:t>
            </w:r>
          </w:p>
          <w:p w:rsidR="004A1DF5" w:rsidRDefault="004A1DF5">
            <w:pPr>
              <w:rPr>
                <w:sz w:val="21"/>
              </w:rPr>
            </w:pPr>
            <w:r>
              <w:rPr>
                <w:rFonts w:hint="eastAsia"/>
                <w:sz w:val="21"/>
              </w:rPr>
              <w:t>软挂失：不具备制度规定条件的挂失，协助客户防范所进行的“挂失”处理。</w:t>
            </w:r>
          </w:p>
        </w:tc>
      </w:tr>
      <w:tr w:rsidR="004A1DF5">
        <w:trPr>
          <w:trHeight w:val="300"/>
        </w:trPr>
        <w:tc>
          <w:tcPr>
            <w:tcW w:w="1908" w:type="dxa"/>
          </w:tcPr>
          <w:p w:rsidR="004A1DF5" w:rsidRDefault="004A1DF5">
            <w:pPr>
              <w:rPr>
                <w:sz w:val="21"/>
              </w:rPr>
            </w:pPr>
            <w:r>
              <w:rPr>
                <w:rFonts w:hint="eastAsia"/>
                <w:sz w:val="21"/>
              </w:rPr>
              <w:t>凭证管理单号</w:t>
            </w:r>
          </w:p>
        </w:tc>
        <w:tc>
          <w:tcPr>
            <w:tcW w:w="6480" w:type="dxa"/>
          </w:tcPr>
          <w:p w:rsidR="004A1DF5" w:rsidRDefault="004A1DF5">
            <w:pPr>
              <w:rPr>
                <w:sz w:val="21"/>
              </w:rPr>
            </w:pPr>
            <w:r>
              <w:rPr>
                <w:rFonts w:ascii="宋体" w:hint="eastAsia"/>
                <w:kern w:val="0"/>
                <w:sz w:val="21"/>
                <w:szCs w:val="18"/>
                <w:lang w:val="zh-CN"/>
              </w:rPr>
              <w:t>入库单号、购买单号（凭证出售）、挂失单号的总称。</w:t>
            </w:r>
          </w:p>
        </w:tc>
      </w:tr>
    </w:tbl>
    <w:p w:rsidR="004A1DF5" w:rsidRDefault="004A1DF5">
      <w:pPr>
        <w:pStyle w:val="6"/>
        <w:spacing w:line="240" w:lineRule="auto"/>
      </w:pPr>
      <w:r>
        <w:rPr>
          <w:rFonts w:hint="eastAsia"/>
        </w:rPr>
        <w:t>（四）操作要点</w:t>
      </w:r>
    </w:p>
    <w:p w:rsidR="004A1DF5" w:rsidRDefault="004A1DF5">
      <w:pPr>
        <w:ind w:firstLineChars="200" w:firstLine="480"/>
      </w:pPr>
      <w:r>
        <w:rPr>
          <w:rFonts w:hint="eastAsia"/>
        </w:rPr>
        <w:t>1</w:t>
      </w:r>
      <w:r>
        <w:rPr>
          <w:rFonts w:hint="eastAsia"/>
        </w:rPr>
        <w:t>、对于凭证状态为：挂失、作废、止付的凭证不能挂失；</w:t>
      </w:r>
    </w:p>
    <w:p w:rsidR="004A1DF5" w:rsidRDefault="004A1DF5">
      <w:pPr>
        <w:ind w:firstLineChars="200" w:firstLine="480"/>
      </w:pPr>
      <w:r>
        <w:rPr>
          <w:rFonts w:hint="eastAsia"/>
        </w:rPr>
        <w:t>2</w:t>
      </w:r>
      <w:r>
        <w:rPr>
          <w:rFonts w:hint="eastAsia"/>
        </w:rPr>
        <w:t>、是否允许跨机构网点进行挂失解挂处理，由凭证的属性决定。</w:t>
      </w:r>
    </w:p>
    <w:p w:rsidR="004A1DF5" w:rsidRDefault="004A1DF5">
      <w:pPr>
        <w:ind w:firstLineChars="200" w:firstLine="480"/>
      </w:pPr>
      <w:r>
        <w:rPr>
          <w:rFonts w:hint="eastAsia"/>
        </w:rPr>
        <w:t>3</w:t>
      </w:r>
      <w:r>
        <w:rPr>
          <w:rFonts w:hint="eastAsia"/>
        </w:rPr>
        <w:t>、对于“软挂失”业务不进行收费控制；</w:t>
      </w:r>
    </w:p>
    <w:p w:rsidR="004A1DF5" w:rsidRDefault="004A1DF5">
      <w:pPr>
        <w:ind w:firstLineChars="200" w:firstLine="480"/>
      </w:pPr>
      <w:r>
        <w:rPr>
          <w:rFonts w:hint="eastAsia"/>
        </w:rPr>
        <w:t>4</w:t>
      </w:r>
      <w:r>
        <w:rPr>
          <w:rFonts w:hint="eastAsia"/>
        </w:rPr>
        <w:t>、软挂失目前不能作为我行对外承诺的一种严肃义务。</w:t>
      </w:r>
    </w:p>
    <w:p w:rsidR="004A1DF5" w:rsidRDefault="004A1DF5">
      <w:pPr>
        <w:pStyle w:val="6"/>
        <w:spacing w:line="240" w:lineRule="auto"/>
      </w:pPr>
      <w:r>
        <w:rPr>
          <w:rFonts w:hint="eastAsia"/>
        </w:rPr>
        <w:lastRenderedPageBreak/>
        <w:t>（五）操作步骤</w:t>
      </w:r>
    </w:p>
    <w:p w:rsidR="004A1DF5" w:rsidRDefault="004A1DF5">
      <w:pPr>
        <w:ind w:firstLineChars="200" w:firstLine="480"/>
      </w:pPr>
      <w:r>
        <w:rPr>
          <w:rFonts w:hint="eastAsia"/>
        </w:rPr>
        <w:t>选择现金凭证－凭证特殊业务－客户凭证挂失菜单或直接输入业务代码</w:t>
      </w:r>
      <w:r>
        <w:rPr>
          <w:rFonts w:hint="eastAsia"/>
        </w:rPr>
        <w:t>2701</w:t>
      </w:r>
      <w:r>
        <w:rPr>
          <w:rFonts w:hint="eastAsia"/>
        </w:rPr>
        <w:t>，进入。</w:t>
      </w:r>
    </w:p>
    <w:p w:rsidR="004A1DF5" w:rsidRDefault="004A1DF5">
      <w:pPr>
        <w:ind w:firstLineChars="200" w:firstLine="480"/>
      </w:pPr>
      <w:r>
        <w:rPr>
          <w:rFonts w:hint="eastAsia"/>
        </w:rPr>
        <w:t>1</w:t>
      </w:r>
      <w:r>
        <w:rPr>
          <w:rFonts w:hint="eastAsia"/>
        </w:rPr>
        <w:t>、挂失查询</w:t>
      </w:r>
    </w:p>
    <w:p w:rsidR="004A1DF5" w:rsidRDefault="004A1DF5">
      <w:pPr>
        <w:numPr>
          <w:ilvl w:val="0"/>
          <w:numId w:val="117"/>
        </w:numPr>
      </w:pPr>
      <w:r>
        <w:rPr>
          <w:rFonts w:hint="eastAsia"/>
        </w:rPr>
        <w:t>录入需查询的凭证种类或挂失起始日期（也可两者组合）进行查询；</w:t>
      </w:r>
    </w:p>
    <w:p w:rsidR="004A1DF5" w:rsidRDefault="004A1DF5">
      <w:pPr>
        <w:numPr>
          <w:ilvl w:val="0"/>
          <w:numId w:val="117"/>
        </w:numPr>
      </w:pPr>
      <w:r>
        <w:rPr>
          <w:rFonts w:hint="eastAsia"/>
        </w:rPr>
        <w:t>选择“查询”按钮，系统根据输入要素显示符合要求范围的凭证信息。</w:t>
      </w:r>
    </w:p>
    <w:p w:rsidR="004A1DF5" w:rsidRDefault="004A1DF5">
      <w:pPr>
        <w:ind w:left="420"/>
      </w:pPr>
      <w:r>
        <w:rPr>
          <w:rFonts w:hint="eastAsia"/>
        </w:rPr>
        <w:t>2</w:t>
      </w:r>
      <w:r>
        <w:rPr>
          <w:rFonts w:hint="eastAsia"/>
        </w:rPr>
        <w:t>、客户凭证挂失；</w:t>
      </w:r>
    </w:p>
    <w:p w:rsidR="004A1DF5" w:rsidRDefault="004A1DF5">
      <w:pPr>
        <w:numPr>
          <w:ilvl w:val="0"/>
          <w:numId w:val="118"/>
        </w:numPr>
      </w:pPr>
      <w:r>
        <w:rPr>
          <w:rFonts w:hint="eastAsia"/>
        </w:rPr>
        <w:t>选择“挂失”，录入客户凭证挂失要素表的内容。</w:t>
      </w:r>
    </w:p>
    <w:p w:rsidR="004A1DF5" w:rsidRDefault="004A1DF5">
      <w:pPr>
        <w:numPr>
          <w:ilvl w:val="0"/>
          <w:numId w:val="118"/>
        </w:numPr>
      </w:pPr>
      <w:r>
        <w:rPr>
          <w:rFonts w:hint="eastAsia"/>
        </w:rPr>
        <w:t>申请人证件号码、挂失申请人电话、挂失申请人地址、挂失类别为必输项资料。当客户凭证已经是签发有效状态时，需录入客户拟挂失凭证上标注的币种和金额信息。</w:t>
      </w:r>
    </w:p>
    <w:p w:rsidR="004A1DF5" w:rsidRDefault="004A1DF5">
      <w:pPr>
        <w:numPr>
          <w:ilvl w:val="0"/>
          <w:numId w:val="118"/>
        </w:numPr>
      </w:pPr>
      <w:r>
        <w:rPr>
          <w:rFonts w:hint="eastAsia"/>
        </w:rPr>
        <w:t>核验客户印鉴；</w:t>
      </w:r>
    </w:p>
    <w:p w:rsidR="004A1DF5" w:rsidRDefault="004A1DF5">
      <w:pPr>
        <w:numPr>
          <w:ilvl w:val="0"/>
          <w:numId w:val="118"/>
        </w:numPr>
      </w:pPr>
      <w:r>
        <w:rPr>
          <w:rFonts w:hint="eastAsia"/>
        </w:rPr>
        <w:t>选择“确定（</w:t>
      </w:r>
      <w:r>
        <w:rPr>
          <w:rFonts w:hint="eastAsia"/>
        </w:rPr>
        <w:t>1</w:t>
      </w:r>
      <w:r>
        <w:rPr>
          <w:rFonts w:hint="eastAsia"/>
        </w:rPr>
        <w:t>）”按钮，系统判断是否需要收取费用，系统自动调用收费系统收取费用；</w:t>
      </w:r>
    </w:p>
    <w:p w:rsidR="004A1DF5" w:rsidRDefault="004A1DF5">
      <w:pPr>
        <w:numPr>
          <w:ilvl w:val="0"/>
          <w:numId w:val="118"/>
        </w:numPr>
      </w:pPr>
      <w:r>
        <w:rPr>
          <w:rFonts w:hint="eastAsia"/>
        </w:rPr>
        <w:t>主管授权，授权提交通过，系统进行挂失处理并立即生效，打印挂失受理证明。</w:t>
      </w:r>
    </w:p>
    <w:p w:rsidR="004A1DF5" w:rsidRDefault="004A1DF5">
      <w:pPr>
        <w:ind w:firstLine="555"/>
      </w:pPr>
      <w:r>
        <w:rPr>
          <w:rFonts w:hint="eastAsia"/>
        </w:rPr>
        <w:t>3</w:t>
      </w:r>
      <w:r>
        <w:rPr>
          <w:rFonts w:hint="eastAsia"/>
        </w:rPr>
        <w:t>、取消客户凭证挂失；</w:t>
      </w:r>
    </w:p>
    <w:p w:rsidR="004A1DF5" w:rsidRDefault="004A1DF5">
      <w:pPr>
        <w:numPr>
          <w:ilvl w:val="0"/>
          <w:numId w:val="119"/>
        </w:numPr>
      </w:pPr>
      <w:r>
        <w:rPr>
          <w:rFonts w:hint="eastAsia"/>
        </w:rPr>
        <w:t>使用客户凭证挂失查询功能，找到需要解挂的凭证挂失记录（也可以进入取消挂失界面后直接录入挂失单号）；</w:t>
      </w:r>
    </w:p>
    <w:p w:rsidR="004A1DF5" w:rsidRDefault="004A1DF5">
      <w:pPr>
        <w:numPr>
          <w:ilvl w:val="0"/>
          <w:numId w:val="119"/>
        </w:numPr>
      </w:pPr>
      <w:r>
        <w:rPr>
          <w:rFonts w:hint="eastAsia"/>
        </w:rPr>
        <w:t>选择：取消挂失，系统显示挂失凭证的明细内容，供柜员与客户提供的挂失单核对；</w:t>
      </w:r>
    </w:p>
    <w:p w:rsidR="004A1DF5" w:rsidRDefault="004A1DF5">
      <w:pPr>
        <w:numPr>
          <w:ilvl w:val="0"/>
          <w:numId w:val="119"/>
        </w:numPr>
      </w:pPr>
      <w:r>
        <w:rPr>
          <w:rFonts w:hint="eastAsia"/>
        </w:rPr>
        <w:t>选择“取消客户凭证挂失”页面，录入取消挂失要素，界面中各项（除客户地址外）均为必输项；</w:t>
      </w:r>
    </w:p>
    <w:p w:rsidR="004A1DF5" w:rsidRDefault="004A1DF5">
      <w:pPr>
        <w:numPr>
          <w:ilvl w:val="0"/>
          <w:numId w:val="119"/>
        </w:numPr>
      </w:pPr>
      <w:r>
        <w:rPr>
          <w:rFonts w:hint="eastAsia"/>
        </w:rPr>
        <w:t>验证户口和密码后，选择“确定”；</w:t>
      </w:r>
    </w:p>
    <w:p w:rsidR="004A1DF5" w:rsidRDefault="004A1DF5">
      <w:pPr>
        <w:numPr>
          <w:ilvl w:val="0"/>
          <w:numId w:val="119"/>
        </w:numPr>
      </w:pPr>
      <w:r>
        <w:rPr>
          <w:rFonts w:hint="eastAsia"/>
        </w:rPr>
        <w:t>主管核查后，同步授权。</w:t>
      </w:r>
    </w:p>
    <w:p w:rsidR="004A1DF5" w:rsidRDefault="004A1DF5">
      <w:pPr>
        <w:numPr>
          <w:ilvl w:val="0"/>
          <w:numId w:val="119"/>
        </w:numPr>
      </w:pPr>
      <w:r>
        <w:rPr>
          <w:rFonts w:hint="eastAsia"/>
        </w:rPr>
        <w:t>授权通过，解挂处理成功并立即生效，打印解挂受理证明。</w:t>
      </w:r>
    </w:p>
    <w:p w:rsidR="004A1DF5" w:rsidRDefault="004A1DF5">
      <w:pPr>
        <w:ind w:firstLine="555"/>
      </w:pPr>
      <w:r>
        <w:rPr>
          <w:rFonts w:hint="eastAsia"/>
        </w:rPr>
        <w:t>4</w:t>
      </w:r>
      <w:r>
        <w:rPr>
          <w:rFonts w:hint="eastAsia"/>
        </w:rPr>
        <w:t>、日志查询</w:t>
      </w:r>
    </w:p>
    <w:p w:rsidR="004A1DF5" w:rsidRDefault="004A1DF5">
      <w:pPr>
        <w:numPr>
          <w:ilvl w:val="0"/>
          <w:numId w:val="120"/>
        </w:numPr>
      </w:pPr>
      <w:r>
        <w:rPr>
          <w:rFonts w:hint="eastAsia"/>
        </w:rPr>
        <w:t>选择“日志”按钮，进入操作界面；</w:t>
      </w:r>
    </w:p>
    <w:p w:rsidR="004A1DF5" w:rsidRDefault="004A1DF5">
      <w:pPr>
        <w:numPr>
          <w:ilvl w:val="0"/>
          <w:numId w:val="120"/>
        </w:numPr>
      </w:pPr>
      <w:r>
        <w:rPr>
          <w:rFonts w:hint="eastAsia"/>
        </w:rPr>
        <w:t>根据所要查询的方式，选择“按凭证箱查询”、“根据管理单号查询”、查询外部客户挂失解挂操作记录。</w:t>
      </w:r>
    </w:p>
    <w:p w:rsidR="004A1DF5" w:rsidRDefault="004A1DF5" w:rsidP="0004090F">
      <w:pPr>
        <w:pStyle w:val="5"/>
      </w:pPr>
      <w:r>
        <w:rPr>
          <w:rFonts w:hint="eastAsia"/>
        </w:rPr>
        <w:lastRenderedPageBreak/>
        <w:t>二、内部挂失（业务代码</w:t>
      </w:r>
      <w:r>
        <w:rPr>
          <w:rFonts w:hint="eastAsia"/>
        </w:rPr>
        <w:t>2702</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对银行内部丢失的空白重要凭证进行挂失、解挂及查询处理。</w:t>
      </w:r>
    </w:p>
    <w:p w:rsidR="004A1DF5" w:rsidRDefault="004A1DF5">
      <w:pPr>
        <w:pStyle w:val="6"/>
        <w:spacing w:line="240" w:lineRule="auto"/>
      </w:pPr>
      <w:r>
        <w:rPr>
          <w:rFonts w:hint="eastAsia"/>
        </w:rPr>
        <w:t>（二）操作要点</w:t>
      </w:r>
    </w:p>
    <w:p w:rsidR="004A1DF5" w:rsidRDefault="004A1DF5">
      <w:pPr>
        <w:numPr>
          <w:ilvl w:val="0"/>
          <w:numId w:val="114"/>
        </w:numPr>
        <w:autoSpaceDE w:val="0"/>
        <w:autoSpaceDN w:val="0"/>
        <w:adjustRightInd w:val="0"/>
        <w:jc w:val="left"/>
      </w:pPr>
      <w:r>
        <w:rPr>
          <w:rFonts w:hint="eastAsia"/>
        </w:rPr>
        <w:t>柜员只能够对自己凭证箱或自己管理的机构箱中的凭证进行内部挂失解挂处理；</w:t>
      </w:r>
    </w:p>
    <w:p w:rsidR="004A1DF5" w:rsidRDefault="004A1DF5">
      <w:pPr>
        <w:numPr>
          <w:ilvl w:val="0"/>
          <w:numId w:val="114"/>
        </w:numPr>
        <w:autoSpaceDE w:val="0"/>
        <w:autoSpaceDN w:val="0"/>
        <w:adjustRightInd w:val="0"/>
        <w:jc w:val="left"/>
      </w:pPr>
      <w:r>
        <w:rPr>
          <w:rFonts w:hint="eastAsia"/>
        </w:rPr>
        <w:t>系统允许柜员对“在途”状态的凭证进行内部挂失。</w:t>
      </w:r>
    </w:p>
    <w:p w:rsidR="004A1DF5" w:rsidRDefault="004A1DF5">
      <w:pPr>
        <w:numPr>
          <w:ilvl w:val="0"/>
          <w:numId w:val="114"/>
        </w:numPr>
        <w:autoSpaceDE w:val="0"/>
        <w:autoSpaceDN w:val="0"/>
        <w:adjustRightInd w:val="0"/>
        <w:jc w:val="left"/>
        <w:rPr>
          <w:rFonts w:ascii="宋体"/>
          <w:kern w:val="0"/>
          <w:szCs w:val="18"/>
          <w:lang w:val="zh-CN"/>
        </w:rPr>
      </w:pPr>
      <w:r>
        <w:rPr>
          <w:rFonts w:ascii="宋体" w:hint="eastAsia"/>
          <w:kern w:val="0"/>
          <w:szCs w:val="18"/>
          <w:lang w:val="zh-CN"/>
        </w:rPr>
        <w:t>机构箱凭证的挂失、解挂需要管理员交叉复核操作；</w:t>
      </w:r>
    </w:p>
    <w:p w:rsidR="004A1DF5" w:rsidRDefault="004A1DF5">
      <w:pPr>
        <w:numPr>
          <w:ilvl w:val="0"/>
          <w:numId w:val="114"/>
        </w:numPr>
        <w:autoSpaceDE w:val="0"/>
        <w:autoSpaceDN w:val="0"/>
        <w:adjustRightInd w:val="0"/>
        <w:jc w:val="left"/>
      </w:pPr>
      <w:r>
        <w:rPr>
          <w:rFonts w:hint="eastAsia"/>
        </w:rPr>
        <w:t>对于凭证状态为：挂失、作废、止付的凭证不能挂失。</w:t>
      </w:r>
    </w:p>
    <w:p w:rsidR="004A1DF5" w:rsidRDefault="004A1DF5">
      <w:pPr>
        <w:numPr>
          <w:ilvl w:val="0"/>
          <w:numId w:val="114"/>
        </w:numPr>
        <w:autoSpaceDE w:val="0"/>
        <w:autoSpaceDN w:val="0"/>
        <w:adjustRightInd w:val="0"/>
        <w:jc w:val="left"/>
        <w:rPr>
          <w:rFonts w:ascii="宋体"/>
          <w:kern w:val="0"/>
          <w:szCs w:val="18"/>
          <w:lang w:val="zh-CN"/>
        </w:rPr>
      </w:pPr>
      <w:r>
        <w:rPr>
          <w:rFonts w:ascii="宋体" w:hint="eastAsia"/>
          <w:kern w:val="0"/>
          <w:szCs w:val="18"/>
          <w:lang w:val="zh-CN"/>
        </w:rPr>
        <w:t>介质状态是可用、代保管的，流转状态是在库的凭证均可以办理内部挂失业务。</w:t>
      </w:r>
    </w:p>
    <w:p w:rsidR="004A1DF5" w:rsidRDefault="004A1DF5">
      <w:pPr>
        <w:pStyle w:val="6"/>
        <w:spacing w:line="240" w:lineRule="auto"/>
        <w:rPr>
          <w:kern w:val="0"/>
          <w:lang w:val="zh-CN"/>
        </w:rPr>
      </w:pPr>
      <w:r>
        <w:rPr>
          <w:rFonts w:hint="eastAsia"/>
          <w:kern w:val="0"/>
          <w:lang w:val="zh-CN"/>
        </w:rPr>
        <w:t>（三）操作步骤</w:t>
      </w:r>
    </w:p>
    <w:p w:rsidR="004A1DF5" w:rsidRDefault="004A1DF5">
      <w:r>
        <w:rPr>
          <w:rFonts w:hint="eastAsia"/>
        </w:rPr>
        <w:t xml:space="preserve">    1</w:t>
      </w:r>
      <w:r>
        <w:rPr>
          <w:rFonts w:hint="eastAsia"/>
        </w:rPr>
        <w:t>、选择现金凭证－凭证特殊业务－凭证内部挂失菜单或直接输入业务代码</w:t>
      </w:r>
      <w:r>
        <w:rPr>
          <w:rFonts w:hint="eastAsia"/>
        </w:rPr>
        <w:t>2702</w:t>
      </w:r>
      <w:r>
        <w:rPr>
          <w:rFonts w:hint="eastAsia"/>
        </w:rPr>
        <w:t>进入内部凭证挂失界面；</w:t>
      </w:r>
    </w:p>
    <w:p w:rsidR="004A1DF5" w:rsidRDefault="004A1DF5">
      <w:r>
        <w:rPr>
          <w:rFonts w:hint="eastAsia"/>
        </w:rPr>
        <w:t xml:space="preserve">    2</w:t>
      </w:r>
      <w:r>
        <w:rPr>
          <w:rFonts w:hint="eastAsia"/>
        </w:rPr>
        <w:t>、内部凭证挂失查询；</w:t>
      </w:r>
    </w:p>
    <w:p w:rsidR="004A1DF5" w:rsidRDefault="004A1DF5">
      <w:pPr>
        <w:numPr>
          <w:ilvl w:val="1"/>
          <w:numId w:val="115"/>
        </w:numPr>
      </w:pPr>
      <w:r>
        <w:rPr>
          <w:rFonts w:hint="eastAsia"/>
        </w:rPr>
        <w:t>输入查询条件，查询内部凭证挂失、解挂记录列表。“凭证箱号”和“凭证种类”为必输项；</w:t>
      </w:r>
    </w:p>
    <w:p w:rsidR="004A1DF5" w:rsidRDefault="004A1DF5">
      <w:pPr>
        <w:numPr>
          <w:ilvl w:val="1"/>
          <w:numId w:val="115"/>
        </w:numPr>
      </w:pPr>
      <w:r>
        <w:rPr>
          <w:rFonts w:hint="eastAsia"/>
        </w:rPr>
        <w:t>选择“查询”，系统显示全部符合条件的记录。</w:t>
      </w:r>
    </w:p>
    <w:p w:rsidR="004A1DF5" w:rsidRDefault="004A1DF5">
      <w:r>
        <w:rPr>
          <w:rFonts w:hint="eastAsia"/>
        </w:rPr>
        <w:t xml:space="preserve">    3</w:t>
      </w:r>
      <w:r>
        <w:rPr>
          <w:rFonts w:hint="eastAsia"/>
        </w:rPr>
        <w:t>、内部凭证挂失；</w:t>
      </w:r>
    </w:p>
    <w:p w:rsidR="004A1DF5" w:rsidRDefault="004A1DF5">
      <w:pPr>
        <w:numPr>
          <w:ilvl w:val="0"/>
          <w:numId w:val="116"/>
        </w:numPr>
      </w:pPr>
      <w:r>
        <w:rPr>
          <w:rFonts w:hint="eastAsia"/>
        </w:rPr>
        <w:t>柜员选择“挂失”，录入内部挂失的凭证种类、起讫凭证号码和数量等必输项要素后，选择“确定”；</w:t>
      </w:r>
    </w:p>
    <w:p w:rsidR="004A1DF5" w:rsidRDefault="004A1DF5">
      <w:pPr>
        <w:numPr>
          <w:ilvl w:val="0"/>
          <w:numId w:val="116"/>
        </w:numPr>
      </w:pPr>
      <w:r>
        <w:rPr>
          <w:rFonts w:hint="eastAsia"/>
        </w:rPr>
        <w:t>系统根据输入要素检测凭证号码和凭证状态，判断挂失的可能性和有效性。</w:t>
      </w:r>
    </w:p>
    <w:p w:rsidR="004A1DF5" w:rsidRDefault="004A1DF5">
      <w:pPr>
        <w:numPr>
          <w:ilvl w:val="0"/>
          <w:numId w:val="116"/>
        </w:numPr>
      </w:pPr>
      <w:r>
        <w:rPr>
          <w:rFonts w:hint="eastAsia"/>
        </w:rPr>
        <w:t>如果挂失的是“机构箱”内凭证，需要执行“</w:t>
      </w:r>
      <w:r>
        <w:rPr>
          <w:rFonts w:hint="eastAsia"/>
        </w:rPr>
        <w:t>F7</w:t>
      </w:r>
      <w:r>
        <w:rPr>
          <w:rFonts w:hint="eastAsia"/>
        </w:rPr>
        <w:t>”由另一名机构箱管理员进行同步复核。</w:t>
      </w:r>
    </w:p>
    <w:p w:rsidR="004A1DF5" w:rsidRDefault="004A1DF5">
      <w:pPr>
        <w:numPr>
          <w:ilvl w:val="0"/>
          <w:numId w:val="116"/>
        </w:numPr>
      </w:pPr>
      <w:r>
        <w:rPr>
          <w:rFonts w:hint="eastAsia"/>
        </w:rPr>
        <w:t>主管核查后同步授权。</w:t>
      </w:r>
    </w:p>
    <w:p w:rsidR="004A1DF5" w:rsidRDefault="004A1DF5">
      <w:pPr>
        <w:ind w:firstLineChars="200" w:firstLine="480"/>
      </w:pPr>
      <w:r>
        <w:rPr>
          <w:rFonts w:hint="eastAsia"/>
        </w:rPr>
        <w:t>4</w:t>
      </w:r>
      <w:r>
        <w:rPr>
          <w:rFonts w:hint="eastAsia"/>
        </w:rPr>
        <w:t>、内部凭证取消挂失：</w:t>
      </w:r>
    </w:p>
    <w:p w:rsidR="004A1DF5" w:rsidRDefault="004A1DF5">
      <w:pPr>
        <w:ind w:firstLineChars="200" w:firstLine="480"/>
      </w:pPr>
      <w:r>
        <w:rPr>
          <w:rFonts w:hint="eastAsia"/>
        </w:rPr>
        <w:t>操作步骤参考客户凭证挂失取消，机构箱内凭证挂失取消需同步复核。</w:t>
      </w:r>
    </w:p>
    <w:p w:rsidR="004A1DF5" w:rsidRDefault="004A1DF5">
      <w:pPr>
        <w:pStyle w:val="5"/>
      </w:pPr>
      <w:r>
        <w:rPr>
          <w:rFonts w:hint="eastAsia"/>
        </w:rPr>
        <w:lastRenderedPageBreak/>
        <w:t>三、凭证止付（业务代码</w:t>
      </w:r>
      <w:r>
        <w:rPr>
          <w:rFonts w:hint="eastAsia"/>
        </w:rPr>
        <w:t>2703</w:t>
      </w:r>
      <w:r>
        <w:rPr>
          <w:rFonts w:hint="eastAsia"/>
        </w:rPr>
        <w:t>）</w:t>
      </w:r>
    </w:p>
    <w:p w:rsidR="004A1DF5" w:rsidRDefault="004A1DF5">
      <w:pPr>
        <w:pStyle w:val="6"/>
        <w:spacing w:line="240" w:lineRule="auto"/>
      </w:pPr>
      <w:r>
        <w:rPr>
          <w:rFonts w:hint="eastAsia"/>
        </w:rPr>
        <w:t>（一）功能介绍</w:t>
      </w:r>
    </w:p>
    <w:p w:rsidR="004A1DF5" w:rsidRDefault="004A1DF5">
      <w:pPr>
        <w:pStyle w:val="a5"/>
        <w:ind w:firstLine="480"/>
      </w:pPr>
      <w:r>
        <w:rPr>
          <w:rFonts w:hint="eastAsia"/>
        </w:rPr>
        <w:t>对丢客户失的凭证、票据根据有权机关（如法院）出具的“止付文件”进行止付。对未自动解除止付的凭证、票据进行解除止付。</w:t>
      </w:r>
    </w:p>
    <w:p w:rsidR="004A1DF5" w:rsidRDefault="004A1DF5">
      <w:pPr>
        <w:pStyle w:val="6"/>
        <w:spacing w:line="240" w:lineRule="auto"/>
      </w:pPr>
      <w:r>
        <w:rPr>
          <w:rFonts w:hint="eastAsia"/>
        </w:rPr>
        <w:t>（二）风险提示</w:t>
      </w:r>
    </w:p>
    <w:p w:rsidR="004A1DF5" w:rsidRDefault="004A1DF5">
      <w:pPr>
        <w:ind w:firstLine="435"/>
        <w:rPr>
          <w:rFonts w:ascii="宋体" w:hAnsi="宋体"/>
        </w:rPr>
      </w:pPr>
      <w:r>
        <w:rPr>
          <w:rFonts w:hint="eastAsia"/>
        </w:rPr>
        <w:t>1</w:t>
      </w:r>
      <w:r>
        <w:rPr>
          <w:rFonts w:hint="eastAsia"/>
        </w:rPr>
        <w:t>、</w:t>
      </w:r>
      <w:r>
        <w:rPr>
          <w:rFonts w:ascii="宋体" w:hAnsi="宋体" w:hint="eastAsia"/>
        </w:rPr>
        <w:t>凭证止付与挂失在效果上都是控制凭证不得进行支付，但双方的依据以及有效期限不一样（不包括一卡通，一卡通的止付由账户冻结完成）；</w:t>
      </w:r>
    </w:p>
    <w:p w:rsidR="004A1DF5" w:rsidRDefault="004A1DF5">
      <w:pPr>
        <w:ind w:firstLine="435"/>
        <w:rPr>
          <w:rFonts w:ascii="宋体" w:hAnsi="宋体"/>
        </w:rPr>
      </w:pPr>
      <w:r>
        <w:rPr>
          <w:rFonts w:hint="eastAsia"/>
        </w:rPr>
        <w:t>2</w:t>
      </w:r>
      <w:r>
        <w:rPr>
          <w:rFonts w:hint="eastAsia"/>
        </w:rPr>
        <w:t>、</w:t>
      </w:r>
      <w:r>
        <w:rPr>
          <w:rFonts w:ascii="宋体" w:hAnsi="宋体" w:hint="eastAsia"/>
        </w:rPr>
        <w:t>如果此凭证已经挂失，经过止付操作后，系统以止付的状态与时限为准（即止付可以覆盖挂失）；</w:t>
      </w:r>
    </w:p>
    <w:p w:rsidR="004A1DF5" w:rsidRDefault="004A1DF5">
      <w:pPr>
        <w:ind w:firstLine="435"/>
        <w:rPr>
          <w:rFonts w:ascii="宋体" w:hAnsi="宋体"/>
        </w:rPr>
      </w:pPr>
      <w:r>
        <w:rPr>
          <w:rFonts w:ascii="宋体" w:hAnsi="宋体" w:hint="eastAsia"/>
        </w:rPr>
        <w:t>3、对于止付期满的凭证、票据，系统将自动解除止付；</w:t>
      </w:r>
    </w:p>
    <w:p w:rsidR="004A1DF5" w:rsidRDefault="004A1DF5">
      <w:pPr>
        <w:ind w:firstLine="435"/>
        <w:rPr>
          <w:rFonts w:ascii="宋体" w:hAnsi="宋体"/>
        </w:rPr>
      </w:pPr>
      <w:r>
        <w:rPr>
          <w:rFonts w:ascii="宋体" w:hAnsi="宋体" w:hint="eastAsia"/>
        </w:rPr>
        <w:t>4、由于各地法院的“止付令”没有统一格式，有的法院下达的“止付令”上未标注币种和金额，所以系统未将币种和金额列为“必输项”。但对于我行来说，如果“止付令”上标明了币种和金额，要求必须录入；</w:t>
      </w:r>
    </w:p>
    <w:p w:rsidR="004A1DF5" w:rsidRDefault="004A1DF5">
      <w:pPr>
        <w:ind w:firstLine="435"/>
      </w:pPr>
      <w:r>
        <w:rPr>
          <w:rFonts w:ascii="宋体" w:hAnsi="宋体" w:hint="eastAsia"/>
        </w:rPr>
        <w:t>5、对于解除止付来说，有权机关下达的“解除止付文件”时间上会晚于其下达的“止付令文件”，但系统中没有控制，由柜员进行人工判断。</w:t>
      </w:r>
    </w:p>
    <w:p w:rsidR="004A1DF5" w:rsidRDefault="004A1DF5">
      <w:pPr>
        <w:pStyle w:val="6"/>
        <w:spacing w:line="240" w:lineRule="auto"/>
      </w:pPr>
      <w:r>
        <w:rPr>
          <w:rFonts w:hint="eastAsia"/>
        </w:rPr>
        <w:t>（三）操作要点</w:t>
      </w:r>
    </w:p>
    <w:p w:rsidR="004A1DF5" w:rsidRDefault="004A1DF5">
      <w:pPr>
        <w:ind w:firstLineChars="200" w:firstLine="480"/>
      </w:pPr>
      <w:r>
        <w:rPr>
          <w:rFonts w:hint="eastAsia"/>
        </w:rPr>
        <w:t>对于凭证状态为“止付”的凭证不能进行再止付；</w:t>
      </w:r>
    </w:p>
    <w:p w:rsidR="004A1DF5" w:rsidRDefault="004A1DF5">
      <w:pPr>
        <w:pStyle w:val="6"/>
        <w:spacing w:line="240" w:lineRule="auto"/>
      </w:pPr>
      <w:r>
        <w:rPr>
          <w:rFonts w:hint="eastAsia"/>
        </w:rPr>
        <w:t>（四）操作步骤</w:t>
      </w:r>
    </w:p>
    <w:p w:rsidR="004A1DF5" w:rsidRDefault="004A1DF5">
      <w:pPr>
        <w:ind w:firstLineChars="200" w:firstLine="480"/>
      </w:pPr>
      <w:r>
        <w:rPr>
          <w:rFonts w:hint="eastAsia"/>
        </w:rPr>
        <w:t>1</w:t>
      </w:r>
      <w:r>
        <w:rPr>
          <w:rFonts w:hint="eastAsia"/>
        </w:rPr>
        <w:t>、柜员选择现金凭证－凭证特殊业务－凭证止付菜单或直接输入业务代码</w:t>
      </w:r>
      <w:r>
        <w:rPr>
          <w:rFonts w:hint="eastAsia"/>
        </w:rPr>
        <w:t>2703</w:t>
      </w:r>
      <w:r>
        <w:rPr>
          <w:rFonts w:hint="eastAsia"/>
        </w:rPr>
        <w:t>进入凭证止付操作界面；</w:t>
      </w:r>
    </w:p>
    <w:p w:rsidR="004A1DF5" w:rsidRDefault="004A1DF5">
      <w:pPr>
        <w:ind w:leftChars="228" w:left="547"/>
      </w:pPr>
      <w:r>
        <w:rPr>
          <w:rFonts w:hint="eastAsia"/>
        </w:rPr>
        <w:t>2</w:t>
      </w:r>
      <w:r>
        <w:rPr>
          <w:rFonts w:hint="eastAsia"/>
        </w:rPr>
        <w:t>、输入查询条件，查询止付记录；</w:t>
      </w:r>
    </w:p>
    <w:p w:rsidR="004A1DF5" w:rsidRDefault="004A1DF5">
      <w:pPr>
        <w:ind w:leftChars="228" w:left="547"/>
      </w:pPr>
      <w:r>
        <w:rPr>
          <w:rFonts w:hint="eastAsia"/>
        </w:rPr>
        <w:t>3</w:t>
      </w:r>
      <w:r>
        <w:rPr>
          <w:rFonts w:hint="eastAsia"/>
        </w:rPr>
        <w:t>、凭证止付；</w:t>
      </w:r>
    </w:p>
    <w:p w:rsidR="004A1DF5" w:rsidRDefault="004A1DF5">
      <w:pPr>
        <w:numPr>
          <w:ilvl w:val="0"/>
          <w:numId w:val="131"/>
        </w:numPr>
      </w:pPr>
      <w:r>
        <w:rPr>
          <w:rFonts w:hint="eastAsia"/>
        </w:rPr>
        <w:t>选择“止付”，录入挂失止付操作要素（均为必输项）；</w:t>
      </w:r>
    </w:p>
    <w:p w:rsidR="004A1DF5" w:rsidRDefault="004A1DF5">
      <w:pPr>
        <w:numPr>
          <w:ilvl w:val="0"/>
          <w:numId w:val="131"/>
        </w:numPr>
      </w:pPr>
      <w:r>
        <w:rPr>
          <w:rFonts w:hint="eastAsia"/>
        </w:rPr>
        <w:t>录入客户户口号，核对系统弹出的客户户口资料，选择“确定”</w:t>
      </w:r>
    </w:p>
    <w:p w:rsidR="004A1DF5" w:rsidRDefault="004A1DF5">
      <w:pPr>
        <w:numPr>
          <w:ilvl w:val="0"/>
          <w:numId w:val="131"/>
        </w:numPr>
      </w:pPr>
      <w:r>
        <w:rPr>
          <w:rFonts w:hint="eastAsia"/>
        </w:rPr>
        <w:t>主管核查后进行同步授权</w:t>
      </w:r>
    </w:p>
    <w:p w:rsidR="004A1DF5" w:rsidRDefault="004A1DF5">
      <w:pPr>
        <w:numPr>
          <w:ilvl w:val="0"/>
          <w:numId w:val="131"/>
        </w:numPr>
      </w:pPr>
      <w:r>
        <w:rPr>
          <w:rFonts w:hint="eastAsia"/>
        </w:rPr>
        <w:t>打印“凭证止付受理证明”。</w:t>
      </w:r>
    </w:p>
    <w:p w:rsidR="004A1DF5" w:rsidRDefault="004A1DF5">
      <w:pPr>
        <w:ind w:firstLineChars="200" w:firstLine="480"/>
      </w:pPr>
      <w:r>
        <w:rPr>
          <w:rFonts w:hint="eastAsia"/>
        </w:rPr>
        <w:t>4</w:t>
      </w:r>
      <w:r>
        <w:rPr>
          <w:rFonts w:hint="eastAsia"/>
        </w:rPr>
        <w:t>、解除止付</w:t>
      </w:r>
    </w:p>
    <w:p w:rsidR="004A1DF5" w:rsidRDefault="004A1DF5">
      <w:pPr>
        <w:numPr>
          <w:ilvl w:val="0"/>
          <w:numId w:val="130"/>
        </w:numPr>
      </w:pPr>
      <w:r>
        <w:rPr>
          <w:rFonts w:hint="eastAsia"/>
        </w:rPr>
        <w:t>使用凭证止付记录查询功能，找到止付记录（也可以进入解除止付界面</w:t>
      </w:r>
      <w:r>
        <w:rPr>
          <w:rFonts w:hint="eastAsia"/>
        </w:rPr>
        <w:lastRenderedPageBreak/>
        <w:t>后直接录入“止付单”号）；</w:t>
      </w:r>
    </w:p>
    <w:p w:rsidR="004A1DF5" w:rsidRDefault="004A1DF5">
      <w:pPr>
        <w:numPr>
          <w:ilvl w:val="0"/>
          <w:numId w:val="130"/>
        </w:numPr>
      </w:pPr>
      <w:r>
        <w:rPr>
          <w:rFonts w:hint="eastAsia"/>
        </w:rPr>
        <w:t>选择“解除止付”，核对“止付单明细”；</w:t>
      </w:r>
    </w:p>
    <w:p w:rsidR="004A1DF5" w:rsidRDefault="004A1DF5">
      <w:pPr>
        <w:numPr>
          <w:ilvl w:val="0"/>
          <w:numId w:val="130"/>
        </w:numPr>
      </w:pPr>
      <w:r>
        <w:rPr>
          <w:rFonts w:hint="eastAsia"/>
        </w:rPr>
        <w:t>选择“解除止付”界面，录入止付操作必输的要素，除“联系电话”（建议录入）外各字段均为必输项，选择“确定”；</w:t>
      </w:r>
    </w:p>
    <w:p w:rsidR="004A1DF5" w:rsidRDefault="004A1DF5">
      <w:pPr>
        <w:numPr>
          <w:ilvl w:val="0"/>
          <w:numId w:val="130"/>
        </w:numPr>
      </w:pPr>
      <w:r>
        <w:rPr>
          <w:rFonts w:hint="eastAsia"/>
        </w:rPr>
        <w:t>主管核查后同步授权；</w:t>
      </w:r>
    </w:p>
    <w:p w:rsidR="004A1DF5" w:rsidRDefault="004A1DF5">
      <w:pPr>
        <w:numPr>
          <w:ilvl w:val="0"/>
          <w:numId w:val="130"/>
        </w:numPr>
      </w:pPr>
      <w:r>
        <w:rPr>
          <w:rFonts w:hint="eastAsia"/>
        </w:rPr>
        <w:t>打印“凭证止付解除回执”。</w:t>
      </w:r>
    </w:p>
    <w:p w:rsidR="004A1DF5" w:rsidRDefault="004A1DF5"/>
    <w:p w:rsidR="004A1DF5" w:rsidRDefault="004A1DF5" w:rsidP="0004090F">
      <w:pPr>
        <w:pStyle w:val="4"/>
        <w:spacing w:before="156" w:after="156" w:line="240" w:lineRule="auto"/>
      </w:pPr>
      <w:bookmarkStart w:id="956" w:name="_Toc86577321"/>
      <w:bookmarkStart w:id="957" w:name="_Toc112495126"/>
      <w:bookmarkStart w:id="958" w:name="_Toc186273590"/>
      <w:r>
        <w:rPr>
          <w:rFonts w:hint="eastAsia"/>
        </w:rPr>
        <w:t>第四节</w:t>
      </w:r>
      <w:r>
        <w:rPr>
          <w:rFonts w:hint="eastAsia"/>
        </w:rPr>
        <w:t xml:space="preserve">  </w:t>
      </w:r>
      <w:r>
        <w:rPr>
          <w:rFonts w:hint="eastAsia"/>
        </w:rPr>
        <w:t>制卡管理</w:t>
      </w:r>
      <w:bookmarkEnd w:id="956"/>
      <w:bookmarkEnd w:id="957"/>
      <w:bookmarkEnd w:id="958"/>
    </w:p>
    <w:p w:rsidR="004A1DF5" w:rsidRDefault="004A1DF5" w:rsidP="0004090F">
      <w:pPr>
        <w:pStyle w:val="5"/>
      </w:pPr>
      <w:r>
        <w:rPr>
          <w:rFonts w:hint="eastAsia"/>
        </w:rPr>
        <w:t>一、预制卡管理（业务代码</w:t>
      </w:r>
      <w:r>
        <w:rPr>
          <w:rFonts w:hint="eastAsia"/>
        </w:rPr>
        <w:t>2801</w:t>
      </w:r>
      <w:r>
        <w:rPr>
          <w:rFonts w:hint="eastAsia"/>
        </w:rPr>
        <w:t>）</w:t>
      </w:r>
    </w:p>
    <w:p w:rsidR="004A1DF5" w:rsidRDefault="004A1DF5" w:rsidP="0004090F">
      <w:pPr>
        <w:pStyle w:val="6"/>
        <w:spacing w:line="240" w:lineRule="auto"/>
      </w:pPr>
      <w:r>
        <w:rPr>
          <w:rFonts w:hint="eastAsia"/>
        </w:rPr>
        <w:t>（一）功能介绍</w:t>
      </w:r>
    </w:p>
    <w:p w:rsidR="004A1DF5" w:rsidRDefault="004A1DF5">
      <w:pPr>
        <w:ind w:firstLineChars="200" w:firstLine="480"/>
      </w:pPr>
      <w:r>
        <w:rPr>
          <w:rFonts w:hint="eastAsia"/>
        </w:rPr>
        <w:t>对我行一卡通凭证（包含公司卡等各类对外签发的卡片）的生成制卡数据、制卡、制密码信封等一系列制卡操作。并对制卡员在制卡过程中造成的作废卡进行“废卡重制”。</w:t>
      </w:r>
    </w:p>
    <w:p w:rsidR="004A1DF5" w:rsidRDefault="004A1DF5" w:rsidP="0004090F">
      <w:pPr>
        <w:pStyle w:val="6"/>
        <w:spacing w:line="240" w:lineRule="auto"/>
      </w:pPr>
      <w:r>
        <w:rPr>
          <w:rFonts w:hint="eastAsia"/>
        </w:rPr>
        <w:t>（二）风险提示</w:t>
      </w:r>
    </w:p>
    <w:p w:rsidR="004A1DF5" w:rsidRDefault="004A1DF5">
      <w:pPr>
        <w:autoSpaceDE w:val="0"/>
        <w:autoSpaceDN w:val="0"/>
        <w:adjustRightInd w:val="0"/>
        <w:ind w:firstLineChars="200" w:firstLine="480"/>
        <w:jc w:val="left"/>
        <w:rPr>
          <w:rFonts w:ascii="宋体"/>
          <w:kern w:val="0"/>
          <w:szCs w:val="18"/>
          <w:lang w:val="zh-CN"/>
        </w:rPr>
      </w:pPr>
      <w:r>
        <w:rPr>
          <w:rFonts w:hint="eastAsia"/>
        </w:rPr>
        <w:t>1</w:t>
      </w:r>
      <w:r>
        <w:rPr>
          <w:rFonts w:hint="eastAsia"/>
        </w:rPr>
        <w:t>、</w:t>
      </w:r>
      <w:r>
        <w:rPr>
          <w:rFonts w:ascii="宋体" w:hint="eastAsia"/>
          <w:kern w:val="0"/>
          <w:szCs w:val="18"/>
          <w:lang w:val="zh-CN"/>
        </w:rPr>
        <w:t>在一种凭证尚未制卡完毕前，不允许下载新的同凭证种类的制卡数据；</w:t>
      </w:r>
    </w:p>
    <w:p w:rsidR="004A1DF5" w:rsidRDefault="004A1DF5">
      <w:pPr>
        <w:autoSpaceDE w:val="0"/>
        <w:autoSpaceDN w:val="0"/>
        <w:adjustRightInd w:val="0"/>
        <w:ind w:firstLineChars="200" w:firstLine="480"/>
        <w:jc w:val="left"/>
      </w:pPr>
      <w:r>
        <w:rPr>
          <w:rFonts w:ascii="宋体" w:hint="eastAsia"/>
          <w:kern w:val="0"/>
          <w:szCs w:val="18"/>
          <w:lang w:val="zh-CN"/>
        </w:rPr>
        <w:t>2、</w:t>
      </w:r>
      <w:r>
        <w:rPr>
          <w:rFonts w:hint="eastAsia"/>
        </w:rPr>
        <w:t>在下载数据后如果没有及时生成制卡文件而退出，系统将默认柜员已经下载制卡文件，而不再提供下载制卡文件，用户只能在打印确认时将其置为未打卡后，重新下载制卡文件。</w:t>
      </w:r>
    </w:p>
    <w:p w:rsidR="004A1DF5" w:rsidRDefault="004A1DF5" w:rsidP="0004090F">
      <w:pPr>
        <w:pStyle w:val="6"/>
        <w:spacing w:line="240" w:lineRule="auto"/>
      </w:pPr>
      <w:r>
        <w:rPr>
          <w:rFonts w:hint="eastAsia"/>
        </w:rPr>
        <w:t>（三）术语解释及参数说明</w:t>
      </w:r>
    </w:p>
    <w:tbl>
      <w:tblPr>
        <w:tblpPr w:leftFromText="180" w:rightFromText="180" w:vertAnchor="text" w:horzAnchor="page" w:tblpX="1837" w:tblpY="1"/>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68"/>
        <w:gridCol w:w="7560"/>
      </w:tblGrid>
      <w:tr w:rsidR="004A1DF5">
        <w:trPr>
          <w:trHeight w:val="315"/>
        </w:trPr>
        <w:tc>
          <w:tcPr>
            <w:tcW w:w="1368" w:type="dxa"/>
          </w:tcPr>
          <w:p w:rsidR="004A1DF5" w:rsidRDefault="004A1DF5">
            <w:pPr>
              <w:rPr>
                <w:sz w:val="21"/>
              </w:rPr>
            </w:pPr>
            <w:r>
              <w:rPr>
                <w:rFonts w:hint="eastAsia"/>
                <w:sz w:val="21"/>
              </w:rPr>
              <w:t>预制卡</w:t>
            </w:r>
          </w:p>
        </w:tc>
        <w:tc>
          <w:tcPr>
            <w:tcW w:w="7560" w:type="dxa"/>
          </w:tcPr>
          <w:p w:rsidR="004A1DF5" w:rsidRDefault="004A1DF5">
            <w:pPr>
              <w:rPr>
                <w:sz w:val="21"/>
              </w:rPr>
            </w:pPr>
            <w:r>
              <w:rPr>
                <w:rFonts w:hint="eastAsia"/>
                <w:sz w:val="21"/>
              </w:rPr>
              <w:t>需要预制的</w:t>
            </w:r>
            <w:r>
              <w:rPr>
                <w:rFonts w:hint="eastAsia"/>
                <w:sz w:val="21"/>
              </w:rPr>
              <w:t>IC</w:t>
            </w:r>
            <w:r>
              <w:rPr>
                <w:rFonts w:hint="eastAsia"/>
                <w:sz w:val="21"/>
              </w:rPr>
              <w:t>卡、磁条卡、</w:t>
            </w:r>
            <w:r>
              <w:rPr>
                <w:rFonts w:hint="eastAsia"/>
                <w:sz w:val="21"/>
              </w:rPr>
              <w:t>IC</w:t>
            </w:r>
            <w:r>
              <w:rPr>
                <w:rFonts w:hint="eastAsia"/>
                <w:sz w:val="21"/>
              </w:rPr>
              <w:t>＋磁条卡、无磁条卡片的信息通过制卡系统，驱动制卡机完成的半成品卡。</w:t>
            </w:r>
          </w:p>
        </w:tc>
      </w:tr>
      <w:tr w:rsidR="004A1DF5">
        <w:trPr>
          <w:trHeight w:val="300"/>
        </w:trPr>
        <w:tc>
          <w:tcPr>
            <w:tcW w:w="1368" w:type="dxa"/>
          </w:tcPr>
          <w:p w:rsidR="004A1DF5" w:rsidRDefault="004A1DF5">
            <w:pPr>
              <w:rPr>
                <w:sz w:val="21"/>
              </w:rPr>
            </w:pPr>
            <w:r>
              <w:rPr>
                <w:rFonts w:hint="eastAsia"/>
                <w:sz w:val="21"/>
              </w:rPr>
              <w:t>制卡批次号</w:t>
            </w:r>
          </w:p>
        </w:tc>
        <w:tc>
          <w:tcPr>
            <w:tcW w:w="7560" w:type="dxa"/>
          </w:tcPr>
          <w:p w:rsidR="004A1DF5" w:rsidRDefault="004A1DF5">
            <w:pPr>
              <w:rPr>
                <w:sz w:val="21"/>
              </w:rPr>
            </w:pPr>
            <w:r>
              <w:rPr>
                <w:rFonts w:hint="eastAsia"/>
                <w:sz w:val="21"/>
              </w:rPr>
              <w:t>生成的制卡数据次序号，包含制卡文件信息，系统以批次号为索引完成制卡流程</w:t>
            </w:r>
          </w:p>
        </w:tc>
      </w:tr>
    </w:tbl>
    <w:p w:rsidR="004A1DF5" w:rsidRDefault="004A1DF5">
      <w:pPr>
        <w:pStyle w:val="6"/>
        <w:spacing w:line="240" w:lineRule="auto"/>
      </w:pPr>
      <w:r>
        <w:rPr>
          <w:rFonts w:hint="eastAsia"/>
        </w:rPr>
        <w:lastRenderedPageBreak/>
        <w:t>（四）界面</w:t>
      </w:r>
    </w:p>
    <w:p w:rsidR="004A1DF5" w:rsidRDefault="0004090F">
      <w:pPr>
        <w:keepNext/>
      </w:pPr>
      <w:r>
        <w:rPr>
          <w:rFonts w:hint="eastAsia"/>
          <w:noProof/>
        </w:rPr>
        <w:drawing>
          <wp:inline distT="0" distB="0" distL="0" distR="0">
            <wp:extent cx="5267325" cy="3771900"/>
            <wp:effectExtent l="1905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7" cstate="print"/>
                    <a:srcRect/>
                    <a:stretch>
                      <a:fillRect/>
                    </a:stretch>
                  </pic:blipFill>
                  <pic:spPr bwMode="auto">
                    <a:xfrm>
                      <a:off x="0" y="0"/>
                      <a:ext cx="5267325" cy="37719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4.1</w:t>
      </w:r>
    </w:p>
    <w:p w:rsidR="004A1DF5" w:rsidRDefault="004A1DF5" w:rsidP="0004090F">
      <w:pPr>
        <w:pStyle w:val="6"/>
        <w:spacing w:line="240" w:lineRule="auto"/>
      </w:pPr>
      <w:r>
        <w:rPr>
          <w:rFonts w:hint="eastAsia"/>
        </w:rPr>
        <w:t>（五）操作要点</w:t>
      </w:r>
    </w:p>
    <w:p w:rsidR="004A1DF5" w:rsidRDefault="004A1DF5">
      <w:pPr>
        <w:ind w:firstLineChars="200" w:firstLine="480"/>
      </w:pPr>
      <w:r>
        <w:rPr>
          <w:rFonts w:hint="eastAsia"/>
        </w:rPr>
        <w:t>1</w:t>
      </w:r>
      <w:r>
        <w:rPr>
          <w:rFonts w:hint="eastAsia"/>
        </w:rPr>
        <w:t>、生成制卡数据必须是机构重空管理岗的人员权限进行操作；</w:t>
      </w:r>
    </w:p>
    <w:p w:rsidR="004A1DF5" w:rsidRDefault="004A1DF5">
      <w:pPr>
        <w:ind w:firstLineChars="200" w:firstLine="480"/>
      </w:pPr>
      <w:r>
        <w:rPr>
          <w:rFonts w:hint="eastAsia"/>
        </w:rPr>
        <w:t>2</w:t>
      </w:r>
      <w:r>
        <w:rPr>
          <w:rFonts w:hint="eastAsia"/>
        </w:rPr>
        <w:t>、对于金葵花</w:t>
      </w:r>
      <w:r>
        <w:rPr>
          <w:rFonts w:hint="eastAsia"/>
        </w:rPr>
        <w:t>/</w:t>
      </w:r>
      <w:r>
        <w:rPr>
          <w:rFonts w:hint="eastAsia"/>
        </w:rPr>
        <w:t>储值卡的制作需要授权、单次制卡量超过</w:t>
      </w:r>
      <w:r>
        <w:rPr>
          <w:rFonts w:hint="eastAsia"/>
        </w:rPr>
        <w:t>1000</w:t>
      </w:r>
      <w:r>
        <w:rPr>
          <w:rFonts w:hint="eastAsia"/>
        </w:rPr>
        <w:t>张的需要授权（主管可事前将授权上限手工录入）；</w:t>
      </w:r>
    </w:p>
    <w:p w:rsidR="004A1DF5" w:rsidRDefault="004A1DF5">
      <w:pPr>
        <w:ind w:firstLineChars="200" w:firstLine="480"/>
      </w:pPr>
      <w:r>
        <w:rPr>
          <w:rFonts w:hint="eastAsia"/>
        </w:rPr>
        <w:t>3</w:t>
      </w:r>
      <w:r>
        <w:rPr>
          <w:rFonts w:hint="eastAsia"/>
        </w:rPr>
        <w:t>、系统对正在进行打卡的数据，不能予以撤消。</w:t>
      </w:r>
    </w:p>
    <w:p w:rsidR="004A1DF5" w:rsidRDefault="004A1DF5">
      <w:pPr>
        <w:ind w:firstLineChars="200" w:firstLine="480"/>
      </w:pPr>
      <w:r>
        <w:rPr>
          <w:rFonts w:hint="eastAsia"/>
        </w:rPr>
        <w:t>4</w:t>
      </w:r>
      <w:r>
        <w:rPr>
          <w:rFonts w:hint="eastAsia"/>
        </w:rPr>
        <w:t>、需预制密码信封的卡片必须已经完成“打卡确认”阶段；</w:t>
      </w:r>
    </w:p>
    <w:p w:rsidR="004A1DF5" w:rsidRDefault="004A1DF5">
      <w:pPr>
        <w:ind w:firstLineChars="200" w:firstLine="480"/>
      </w:pPr>
      <w:r>
        <w:rPr>
          <w:rFonts w:hint="eastAsia"/>
        </w:rPr>
        <w:t>5</w:t>
      </w:r>
      <w:r>
        <w:rPr>
          <w:rFonts w:hint="eastAsia"/>
        </w:rPr>
        <w:t>、只有在同批次内的废卡和未制卡重新下载打印文件重制后，方可进行打印密码信封；</w:t>
      </w:r>
    </w:p>
    <w:p w:rsidR="004A1DF5" w:rsidRDefault="004A1DF5" w:rsidP="0004090F">
      <w:pPr>
        <w:pStyle w:val="6"/>
        <w:spacing w:line="240" w:lineRule="auto"/>
      </w:pPr>
      <w:r>
        <w:br w:type="page"/>
      </w:r>
      <w:r>
        <w:rPr>
          <w:rFonts w:hint="eastAsia"/>
        </w:rPr>
        <w:lastRenderedPageBreak/>
        <w:t>（六）操作步骤</w:t>
      </w:r>
    </w:p>
    <w:p w:rsidR="004A1DF5" w:rsidRDefault="004A1DF5"/>
    <w:tbl>
      <w:tblPr>
        <w:tblW w:w="0" w:type="auto"/>
        <w:tblInd w:w="3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tblGrid>
      <w:tr w:rsidR="004A1DF5">
        <w:trPr>
          <w:cantSplit/>
          <w:trHeight w:val="925"/>
        </w:trPr>
        <w:tc>
          <w:tcPr>
            <w:tcW w:w="1800" w:type="dxa"/>
            <w:vAlign w:val="center"/>
          </w:tcPr>
          <w:p w:rsidR="004A1DF5" w:rsidRDefault="004A1DF5">
            <w:pPr>
              <w:spacing w:line="240" w:lineRule="auto"/>
              <w:rPr>
                <w:sz w:val="21"/>
              </w:rPr>
            </w:pPr>
            <w:r>
              <w:rPr>
                <w:rFonts w:hint="eastAsia"/>
                <w:sz w:val="21"/>
              </w:rPr>
              <w:t>机构箱管理员生成制卡数据</w:t>
            </w:r>
          </w:p>
          <w:p w:rsidR="004A1DF5" w:rsidRDefault="004A1DF5">
            <w:pPr>
              <w:spacing w:line="240" w:lineRule="auto"/>
            </w:pPr>
            <w:r>
              <w:rPr>
                <w:rFonts w:hint="eastAsia"/>
                <w:sz w:val="21"/>
              </w:rPr>
              <w:t>（复核）</w:t>
            </w:r>
          </w:p>
        </w:tc>
      </w:tr>
      <w:tr w:rsidR="004A1DF5">
        <w:trPr>
          <w:trHeight w:val="915"/>
        </w:trPr>
        <w:tc>
          <w:tcPr>
            <w:tcW w:w="1800" w:type="dxa"/>
            <w:tcBorders>
              <w:left w:val="nil"/>
              <w:right w:val="nil"/>
            </w:tcBorders>
            <w:vAlign w:val="center"/>
          </w:tcPr>
          <w:p w:rsidR="004A1DF5" w:rsidRDefault="009523FE">
            <w:pPr>
              <w:ind w:rightChars="-50" w:right="-120"/>
              <w:rPr>
                <w:sz w:val="18"/>
              </w:rPr>
            </w:pPr>
            <w:r>
              <w:rPr>
                <w:noProof/>
                <w:sz w:val="18"/>
              </w:rPr>
              <w:pict>
                <v:line id="_x0000_s3541" style="position:absolute;left:0;text-align:left;z-index:251849216;mso-position-horizontal-relative:text;mso-position-vertical-relative:text" from="39.6pt,-.45pt" to="39.6pt,46.35pt">
                  <v:stroke endarrow="block"/>
                </v:line>
              </w:pict>
            </w:r>
          </w:p>
          <w:p w:rsidR="004A1DF5" w:rsidRDefault="004A1DF5">
            <w:pPr>
              <w:ind w:leftChars="-50" w:left="-120" w:rightChars="-50" w:right="-120" w:firstLineChars="100" w:firstLine="180"/>
            </w:pPr>
            <w:r>
              <w:rPr>
                <w:rFonts w:hint="eastAsia"/>
                <w:sz w:val="18"/>
              </w:rPr>
              <w:t>产生制卡批次号</w:t>
            </w:r>
          </w:p>
        </w:tc>
      </w:tr>
      <w:tr w:rsidR="004A1DF5">
        <w:trPr>
          <w:trHeight w:val="781"/>
        </w:trPr>
        <w:tc>
          <w:tcPr>
            <w:tcW w:w="1800" w:type="dxa"/>
            <w:vAlign w:val="center"/>
          </w:tcPr>
          <w:p w:rsidR="004A1DF5" w:rsidRDefault="004A1DF5">
            <w:pPr>
              <w:spacing w:line="240" w:lineRule="auto"/>
              <w:rPr>
                <w:sz w:val="21"/>
              </w:rPr>
            </w:pPr>
            <w:r>
              <w:rPr>
                <w:rFonts w:hint="eastAsia"/>
                <w:sz w:val="21"/>
              </w:rPr>
              <w:t>制卡员制卡</w:t>
            </w:r>
          </w:p>
        </w:tc>
      </w:tr>
      <w:tr w:rsidR="004A1DF5">
        <w:trPr>
          <w:trHeight w:val="780"/>
        </w:trPr>
        <w:tc>
          <w:tcPr>
            <w:tcW w:w="1800" w:type="dxa"/>
            <w:tcBorders>
              <w:left w:val="nil"/>
              <w:right w:val="nil"/>
            </w:tcBorders>
            <w:vAlign w:val="center"/>
          </w:tcPr>
          <w:p w:rsidR="004A1DF5" w:rsidRDefault="009523FE">
            <w:pPr>
              <w:jc w:val="center"/>
            </w:pPr>
            <w:r w:rsidRPr="009523FE">
              <w:rPr>
                <w:noProof/>
                <w:sz w:val="20"/>
              </w:rPr>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_x0000_s3545" type="#_x0000_t115" style="position:absolute;left:0;text-align:left;margin-left:129.6pt;margin-top:29.55pt;width:1in;height:54.8pt;z-index:251853312;mso-position-horizontal-relative:text;mso-position-vertical-relative:text">
                  <v:textbox style="mso-next-textbox:#_x0000_s3545">
                    <w:txbxContent>
                      <w:p w:rsidR="002E477D" w:rsidRDefault="002E477D">
                        <w:pPr>
                          <w:spacing w:line="240" w:lineRule="auto"/>
                        </w:pPr>
                        <w:r>
                          <w:rPr>
                            <w:rFonts w:hint="eastAsia"/>
                            <w:sz w:val="21"/>
                          </w:rPr>
                          <w:t>生成制卡文件</w:t>
                        </w:r>
                      </w:p>
                    </w:txbxContent>
                  </v:textbox>
                </v:shape>
              </w:pict>
            </w:r>
            <w:r w:rsidRPr="009523FE">
              <w:rPr>
                <w:noProof/>
                <w:sz w:val="20"/>
              </w:rPr>
              <w:pict>
                <v:line id="_x0000_s3542" style="position:absolute;left:0;text-align:left;z-index:251850240;mso-position-horizontal-relative:text;mso-position-vertical-relative:text" from="39.6pt,-.1pt" to="39.6pt,38.9pt">
                  <v:stroke endarrow="block"/>
                </v:line>
              </w:pict>
            </w:r>
          </w:p>
        </w:tc>
      </w:tr>
      <w:tr w:rsidR="004A1DF5">
        <w:trPr>
          <w:trHeight w:val="916"/>
        </w:trPr>
        <w:tc>
          <w:tcPr>
            <w:tcW w:w="1800" w:type="dxa"/>
            <w:vAlign w:val="bottom"/>
          </w:tcPr>
          <w:p w:rsidR="004A1DF5" w:rsidRDefault="004A1DF5">
            <w:pPr>
              <w:spacing w:line="240" w:lineRule="auto"/>
              <w:rPr>
                <w:sz w:val="21"/>
              </w:rPr>
            </w:pPr>
          </w:p>
          <w:p w:rsidR="004A1DF5" w:rsidRDefault="009523FE">
            <w:pPr>
              <w:spacing w:line="240" w:lineRule="auto"/>
              <w:rPr>
                <w:sz w:val="21"/>
              </w:rPr>
            </w:pPr>
            <w:r>
              <w:rPr>
                <w:sz w:val="21"/>
              </w:rPr>
              <w:pict>
                <v:line id="_x0000_s3559" style="position:absolute;left:0;text-align:left;z-index:251867648" from="84.6pt,6.3pt" to="129.6pt,6.3pt">
                  <v:stroke endarrow="block"/>
                </v:line>
              </w:pict>
            </w:r>
            <w:r>
              <w:rPr>
                <w:sz w:val="21"/>
              </w:rPr>
              <w:pict>
                <v:line id="_x0000_s3549" style="position:absolute;left:0;text-align:left;z-index:251857408" from="-113.15pt,20.8pt" to="-5.15pt,21.15pt">
                  <v:stroke endarrow="block"/>
                </v:line>
              </w:pict>
            </w:r>
            <w:r>
              <w:rPr>
                <w:sz w:val="21"/>
              </w:rPr>
              <w:pict>
                <v:line id="_x0000_s3552" style="position:absolute;left:0;text-align:left;flip:y;z-index:251860480" from="-113.15pt,22.9pt" to="-113.15pt,77.5pt"/>
              </w:pict>
            </w:r>
            <w:r w:rsidR="004A1DF5">
              <w:rPr>
                <w:rFonts w:hint="eastAsia"/>
                <w:sz w:val="21"/>
              </w:rPr>
              <w:t>下载制卡数据</w:t>
            </w:r>
          </w:p>
          <w:p w:rsidR="004A1DF5" w:rsidRDefault="009523FE">
            <w:pPr>
              <w:spacing w:line="240" w:lineRule="auto"/>
              <w:rPr>
                <w:sz w:val="21"/>
              </w:rPr>
            </w:pPr>
            <w:r>
              <w:rPr>
                <w:sz w:val="21"/>
              </w:rPr>
              <w:pict>
                <v:line id="_x0000_s3544" style="position:absolute;left:0;text-align:left;z-index:251852288" from="183.6pt,5.65pt" to="183.6pt,29.05pt">
                  <v:stroke endarrow="block"/>
                </v:line>
              </w:pict>
            </w:r>
            <w:r w:rsidR="004A1DF5">
              <w:rPr>
                <w:rFonts w:hint="eastAsia"/>
                <w:sz w:val="21"/>
              </w:rPr>
              <w:t>（复核）</w:t>
            </w:r>
          </w:p>
        </w:tc>
      </w:tr>
      <w:tr w:rsidR="004A1DF5">
        <w:trPr>
          <w:trHeight w:val="915"/>
        </w:trPr>
        <w:tc>
          <w:tcPr>
            <w:tcW w:w="1800" w:type="dxa"/>
            <w:tcBorders>
              <w:left w:val="nil"/>
              <w:right w:val="nil"/>
            </w:tcBorders>
            <w:vAlign w:val="center"/>
          </w:tcPr>
          <w:p w:rsidR="004A1DF5" w:rsidRDefault="009523FE">
            <w:pPr>
              <w:jc w:val="center"/>
            </w:pPr>
            <w:r w:rsidRPr="009523FE">
              <w:rPr>
                <w:noProof/>
                <w:sz w:val="20"/>
              </w:rPr>
              <w:pict>
                <v:oval id="_x0000_s3543" style="position:absolute;left:0;text-align:left;margin-left:129.6pt;margin-top:12.95pt;width:86.25pt;height:47.3pt;z-index:251851264;mso-position-horizontal-relative:text;mso-position-vertical-relative:text">
                  <v:textbox style="mso-next-textbox:#_x0000_s3543">
                    <w:txbxContent>
                      <w:p w:rsidR="002E477D" w:rsidRDefault="002E477D">
                        <w:pPr>
                          <w:spacing w:line="240" w:lineRule="auto"/>
                          <w:rPr>
                            <w:sz w:val="21"/>
                          </w:rPr>
                        </w:pPr>
                        <w:r>
                          <w:rPr>
                            <w:rFonts w:hint="eastAsia"/>
                            <w:sz w:val="21"/>
                          </w:rPr>
                          <w:t>打卡机</w:t>
                        </w:r>
                      </w:p>
                      <w:p w:rsidR="002E477D" w:rsidRDefault="002E477D">
                        <w:pPr>
                          <w:spacing w:line="240" w:lineRule="auto"/>
                        </w:pPr>
                        <w:r>
                          <w:rPr>
                            <w:rFonts w:hint="eastAsia"/>
                            <w:sz w:val="21"/>
                          </w:rPr>
                          <w:t>制卡</w:t>
                        </w:r>
                      </w:p>
                    </w:txbxContent>
                  </v:textbox>
                </v:oval>
              </w:pict>
            </w:r>
            <w:r w:rsidRPr="009523FE">
              <w:rPr>
                <w:noProof/>
                <w:sz w:val="20"/>
              </w:rPr>
              <w:pict>
                <v:line id="_x0000_s3546" style="position:absolute;left:0;text-align:left;z-index:251854336;mso-position-horizontal-relative:text;mso-position-vertical-relative:text" from="39.6pt,-.1pt" to="39.6pt,46.7pt">
                  <v:stroke endarrow="block"/>
                </v:line>
              </w:pict>
            </w:r>
          </w:p>
        </w:tc>
      </w:tr>
      <w:tr w:rsidR="004A1DF5">
        <w:trPr>
          <w:trHeight w:val="772"/>
        </w:trPr>
        <w:tc>
          <w:tcPr>
            <w:tcW w:w="1800" w:type="dxa"/>
            <w:vAlign w:val="center"/>
          </w:tcPr>
          <w:p w:rsidR="004A1DF5" w:rsidRDefault="009523FE">
            <w:pPr>
              <w:spacing w:line="240" w:lineRule="auto"/>
              <w:rPr>
                <w:sz w:val="21"/>
              </w:rPr>
            </w:pPr>
            <w:r>
              <w:rPr>
                <w:sz w:val="21"/>
              </w:rPr>
              <w:pict>
                <v:rect id="_x0000_s3551" style="position:absolute;left:0;text-align:left;margin-left:-152.4pt;margin-top:.1pt;width:90pt;height:52.5pt;z-index:251859456;mso-position-horizontal-relative:text;mso-position-vertical-relative:text">
                  <v:textbox style="mso-next-textbox:#_x0000_s3551">
                    <w:txbxContent>
                      <w:p w:rsidR="002E477D" w:rsidRDefault="002E477D">
                        <w:pPr>
                          <w:spacing w:line="240" w:lineRule="auto"/>
                          <w:rPr>
                            <w:sz w:val="21"/>
                          </w:rPr>
                        </w:pPr>
                        <w:r>
                          <w:rPr>
                            <w:rFonts w:hint="eastAsia"/>
                            <w:sz w:val="21"/>
                          </w:rPr>
                          <w:t>废卡、未制卡</w:t>
                        </w:r>
                      </w:p>
                      <w:p w:rsidR="002E477D" w:rsidRDefault="002E477D">
                        <w:pPr>
                          <w:spacing w:line="240" w:lineRule="auto"/>
                          <w:rPr>
                            <w:sz w:val="21"/>
                          </w:rPr>
                        </w:pPr>
                        <w:r>
                          <w:rPr>
                            <w:rFonts w:hint="eastAsia"/>
                            <w:sz w:val="21"/>
                          </w:rPr>
                          <w:t>重置</w:t>
                        </w:r>
                      </w:p>
                    </w:txbxContent>
                  </v:textbox>
                </v:rect>
              </w:pict>
            </w:r>
          </w:p>
          <w:p w:rsidR="004A1DF5" w:rsidRDefault="009523FE">
            <w:pPr>
              <w:spacing w:line="240" w:lineRule="auto"/>
              <w:rPr>
                <w:sz w:val="21"/>
              </w:rPr>
            </w:pPr>
            <w:r>
              <w:rPr>
                <w:sz w:val="21"/>
              </w:rPr>
              <w:pict>
                <v:line id="_x0000_s3560" style="position:absolute;left:0;text-align:left;z-index:251868672" from="85.1pt,.7pt" to="156.6pt,21.3pt">
                  <v:stroke endarrow="block"/>
                </v:line>
              </w:pict>
            </w:r>
            <w:r>
              <w:rPr>
                <w:sz w:val="21"/>
              </w:rPr>
              <w:pict>
                <v:line id="_x0000_s3561" style="position:absolute;left:0;text-align:left;flip:x y;z-index:251869696" from="85.1pt,13.75pt" to="147.6pt,36.9pt">
                  <v:stroke endarrow="block"/>
                </v:line>
              </w:pict>
            </w:r>
            <w:r w:rsidRPr="009523FE">
              <w:rPr>
                <w:noProof/>
                <w:sz w:val="20"/>
              </w:rPr>
              <w:pict>
                <v:oval id="_x0000_s3547" style="position:absolute;left:0;text-align:left;margin-left:147.6pt;margin-top:13.5pt;width:77.25pt;height:44.95pt;z-index:251855360">
                  <v:textbox style="mso-next-textbox:#_x0000_s3547">
                    <w:txbxContent>
                      <w:p w:rsidR="002E477D" w:rsidRDefault="002E477D">
                        <w:pPr>
                          <w:spacing w:line="240" w:lineRule="auto"/>
                        </w:pPr>
                        <w:r>
                          <w:rPr>
                            <w:rFonts w:hint="eastAsia"/>
                            <w:sz w:val="21"/>
                          </w:rPr>
                          <w:t>确认撤销</w:t>
                        </w:r>
                      </w:p>
                    </w:txbxContent>
                  </v:textbox>
                </v:oval>
              </w:pict>
            </w:r>
            <w:r>
              <w:rPr>
                <w:sz w:val="21"/>
              </w:rPr>
              <w:pict>
                <v:line id="_x0000_s3553" style="position:absolute;left:0;text-align:left;flip:x;z-index:251861504" from="-59.4pt,7.9pt" to="-5.4pt,7.9pt">
                  <v:stroke endarrow="block"/>
                </v:line>
              </w:pict>
            </w:r>
            <w:r w:rsidR="004A1DF5">
              <w:rPr>
                <w:rFonts w:hint="eastAsia"/>
                <w:sz w:val="21"/>
              </w:rPr>
              <w:t>打卡确认</w:t>
            </w:r>
            <w:r w:rsidR="004A1DF5">
              <w:rPr>
                <w:rFonts w:hint="eastAsia"/>
                <w:sz w:val="21"/>
              </w:rPr>
              <w:t>/</w:t>
            </w:r>
            <w:r w:rsidR="004A1DF5">
              <w:rPr>
                <w:rFonts w:hint="eastAsia"/>
                <w:sz w:val="21"/>
              </w:rPr>
              <w:t>复核</w:t>
            </w:r>
          </w:p>
        </w:tc>
      </w:tr>
      <w:tr w:rsidR="004A1DF5">
        <w:trPr>
          <w:trHeight w:val="765"/>
        </w:trPr>
        <w:tc>
          <w:tcPr>
            <w:tcW w:w="1800" w:type="dxa"/>
            <w:tcBorders>
              <w:left w:val="nil"/>
              <w:right w:val="nil"/>
            </w:tcBorders>
            <w:vAlign w:val="center"/>
          </w:tcPr>
          <w:p w:rsidR="004A1DF5" w:rsidRDefault="009523FE">
            <w:pPr>
              <w:jc w:val="center"/>
              <w:rPr>
                <w:sz w:val="18"/>
              </w:rPr>
            </w:pPr>
            <w:r>
              <w:rPr>
                <w:noProof/>
                <w:sz w:val="18"/>
              </w:rPr>
              <w:pict>
                <v:line id="_x0000_s3548" style="position:absolute;left:0;text-align:left;z-index:251856384;mso-position-horizontal-relative:text;mso-position-vertical-relative:text" from="39.6pt,.4pt" to="39.6pt,44.6pt">
                  <v:stroke endarrow="block"/>
                </v:line>
              </w:pict>
            </w:r>
          </w:p>
          <w:p w:rsidR="004A1DF5" w:rsidRDefault="004A1DF5">
            <w:pPr>
              <w:jc w:val="center"/>
              <w:rPr>
                <w:sz w:val="18"/>
              </w:rPr>
            </w:pPr>
            <w:r>
              <w:rPr>
                <w:rFonts w:hint="eastAsia"/>
                <w:sz w:val="18"/>
              </w:rPr>
              <w:t>制卡成功</w:t>
            </w:r>
          </w:p>
        </w:tc>
      </w:tr>
      <w:tr w:rsidR="004A1DF5">
        <w:trPr>
          <w:trHeight w:val="772"/>
        </w:trPr>
        <w:tc>
          <w:tcPr>
            <w:tcW w:w="1800" w:type="dxa"/>
            <w:vAlign w:val="center"/>
          </w:tcPr>
          <w:p w:rsidR="004A1DF5" w:rsidRDefault="004A1DF5">
            <w:pPr>
              <w:spacing w:line="240" w:lineRule="auto"/>
              <w:rPr>
                <w:sz w:val="21"/>
              </w:rPr>
            </w:pPr>
            <w:r>
              <w:rPr>
                <w:rFonts w:hint="eastAsia"/>
                <w:sz w:val="21"/>
              </w:rPr>
              <w:t>制密码信封</w:t>
            </w:r>
          </w:p>
        </w:tc>
      </w:tr>
      <w:tr w:rsidR="004A1DF5">
        <w:trPr>
          <w:trHeight w:val="615"/>
        </w:trPr>
        <w:tc>
          <w:tcPr>
            <w:tcW w:w="1800" w:type="dxa"/>
            <w:tcBorders>
              <w:left w:val="nil"/>
              <w:right w:val="nil"/>
            </w:tcBorders>
            <w:vAlign w:val="center"/>
          </w:tcPr>
          <w:p w:rsidR="004A1DF5" w:rsidRDefault="009523FE">
            <w:pPr>
              <w:jc w:val="center"/>
            </w:pPr>
            <w:r w:rsidRPr="009523FE">
              <w:rPr>
                <w:noProof/>
                <w:sz w:val="20"/>
              </w:rPr>
              <w:pict>
                <v:oval id="_x0000_s3555" style="position:absolute;left:0;text-align:left;margin-left:129.6pt;margin-top:28.4pt;width:81pt;height:46.8pt;z-index:251863552;mso-position-horizontal-relative:text;mso-position-vertical-relative:text">
                  <v:textbox style="mso-next-textbox:#_x0000_s3555">
                    <w:txbxContent>
                      <w:p w:rsidR="002E477D" w:rsidRDefault="002E477D">
                        <w:pPr>
                          <w:spacing w:line="240" w:lineRule="auto"/>
                          <w:rPr>
                            <w:sz w:val="21"/>
                          </w:rPr>
                        </w:pPr>
                        <w:r>
                          <w:rPr>
                            <w:rFonts w:hint="eastAsia"/>
                            <w:sz w:val="21"/>
                          </w:rPr>
                          <w:t>打印密</w:t>
                        </w:r>
                      </w:p>
                      <w:p w:rsidR="002E477D" w:rsidRDefault="002E477D">
                        <w:pPr>
                          <w:spacing w:line="240" w:lineRule="auto"/>
                          <w:rPr>
                            <w:sz w:val="21"/>
                          </w:rPr>
                        </w:pPr>
                        <w:r>
                          <w:rPr>
                            <w:rFonts w:hint="eastAsia"/>
                            <w:sz w:val="21"/>
                          </w:rPr>
                          <w:t>码信封</w:t>
                        </w:r>
                      </w:p>
                    </w:txbxContent>
                  </v:textbox>
                </v:oval>
              </w:pict>
            </w:r>
            <w:r w:rsidRPr="009523FE">
              <w:rPr>
                <w:noProof/>
                <w:sz w:val="20"/>
              </w:rPr>
              <w:pict>
                <v:line id="_x0000_s3550" style="position:absolute;left:0;text-align:left;z-index:251858432;mso-position-horizontal-relative:text;mso-position-vertical-relative:text" from="39.6pt,.15pt" to="39.6pt,31.35pt">
                  <v:stroke endarrow="block"/>
                </v:line>
              </w:pict>
            </w:r>
          </w:p>
        </w:tc>
      </w:tr>
      <w:tr w:rsidR="004A1DF5">
        <w:trPr>
          <w:trHeight w:val="765"/>
        </w:trPr>
        <w:tc>
          <w:tcPr>
            <w:tcW w:w="1800" w:type="dxa"/>
            <w:vAlign w:val="center"/>
          </w:tcPr>
          <w:p w:rsidR="004A1DF5" w:rsidRDefault="009523FE">
            <w:pPr>
              <w:spacing w:line="240" w:lineRule="auto"/>
              <w:rPr>
                <w:sz w:val="21"/>
              </w:rPr>
            </w:pPr>
            <w:r>
              <w:rPr>
                <w:sz w:val="21"/>
              </w:rPr>
              <w:pict>
                <v:line id="_x0000_s3554" style="position:absolute;left:0;text-align:left;z-index:251862528;mso-position-horizontal-relative:text;mso-position-vertical-relative:text" from="84.85pt,20.35pt" to="129.85pt,20.35pt">
                  <v:stroke endarrow="block"/>
                </v:line>
              </w:pict>
            </w:r>
            <w:r>
              <w:rPr>
                <w:sz w:val="21"/>
              </w:rPr>
              <w:pict>
                <v:line id="_x0000_s3565" style="position:absolute;left:0;text-align:left;z-index:251873792;mso-position-horizontal-relative:text;mso-position-vertical-relative:text" from="-104.4pt,20.55pt" to="-5.65pt,20.75pt">
                  <v:stroke endarrow="block"/>
                </v:line>
              </w:pict>
            </w:r>
            <w:r>
              <w:rPr>
                <w:sz w:val="21"/>
              </w:rPr>
              <w:pict>
                <v:line id="_x0000_s3566" style="position:absolute;left:0;text-align:left;flip:y;z-index:251874816;mso-position-horizontal-relative:text;mso-position-vertical-relative:text" from="-104.4pt,20.55pt" to="-104.4pt,67.35pt"/>
              </w:pict>
            </w:r>
            <w:r w:rsidR="004A1DF5">
              <w:rPr>
                <w:rFonts w:hint="eastAsia"/>
                <w:sz w:val="21"/>
              </w:rPr>
              <w:t>下载密码信封打印数据</w:t>
            </w:r>
          </w:p>
        </w:tc>
      </w:tr>
      <w:tr w:rsidR="004A1DF5">
        <w:trPr>
          <w:trHeight w:val="630"/>
        </w:trPr>
        <w:tc>
          <w:tcPr>
            <w:tcW w:w="1800" w:type="dxa"/>
            <w:tcBorders>
              <w:left w:val="nil"/>
              <w:right w:val="nil"/>
            </w:tcBorders>
            <w:vAlign w:val="center"/>
          </w:tcPr>
          <w:p w:rsidR="004A1DF5" w:rsidRDefault="009523FE">
            <w:pPr>
              <w:jc w:val="center"/>
            </w:pPr>
            <w:r w:rsidRPr="009523FE">
              <w:rPr>
                <w:noProof/>
                <w:sz w:val="20"/>
              </w:rPr>
              <w:pict>
                <v:oval id="_x0000_s3557" style="position:absolute;left:0;text-align:left;margin-left:129.6pt;margin-top:21.1pt;width:81pt;height:48.2pt;z-index:251865600;mso-position-horizontal-relative:text;mso-position-vertical-relative:text">
                  <v:textbox style="mso-next-textbox:#_x0000_s3557">
                    <w:txbxContent>
                      <w:p w:rsidR="002E477D" w:rsidRDefault="002E477D">
                        <w:pPr>
                          <w:spacing w:line="240" w:lineRule="auto"/>
                        </w:pPr>
                        <w:r>
                          <w:rPr>
                            <w:rFonts w:hint="eastAsia"/>
                            <w:sz w:val="21"/>
                          </w:rPr>
                          <w:t>确认撤销</w:t>
                        </w:r>
                      </w:p>
                    </w:txbxContent>
                  </v:textbox>
                </v:oval>
              </w:pict>
            </w:r>
            <w:r w:rsidRPr="009523FE">
              <w:rPr>
                <w:noProof/>
                <w:sz w:val="20"/>
              </w:rPr>
              <w:pict>
                <v:rect id="_x0000_s3564" style="position:absolute;left:0;text-align:left;margin-left:-149.4pt;margin-top:28.6pt;width:90pt;height:54.6pt;z-index:251872768;mso-position-horizontal-relative:text;mso-position-vertical-relative:text">
                  <v:textbox style="mso-next-textbox:#_x0000_s3564">
                    <w:txbxContent>
                      <w:p w:rsidR="002E477D" w:rsidRDefault="002E477D">
                        <w:pPr>
                          <w:spacing w:line="240" w:lineRule="auto"/>
                          <w:rPr>
                            <w:sz w:val="21"/>
                          </w:rPr>
                        </w:pPr>
                        <w:r>
                          <w:rPr>
                            <w:rFonts w:hint="eastAsia"/>
                            <w:sz w:val="21"/>
                          </w:rPr>
                          <w:t>废信封、未制信封重置</w:t>
                        </w:r>
                      </w:p>
                    </w:txbxContent>
                  </v:textbox>
                </v:rect>
              </w:pict>
            </w:r>
            <w:r w:rsidRPr="009523FE">
              <w:rPr>
                <w:noProof/>
                <w:sz w:val="20"/>
              </w:rPr>
              <w:pict>
                <v:line id="_x0000_s3556" style="position:absolute;left:0;text-align:left;z-index:251864576;mso-position-horizontal-relative:text;mso-position-vertical-relative:text" from="39.6pt,.35pt" to="39.6pt,31.55pt">
                  <v:stroke endarrow="block"/>
                </v:line>
              </w:pict>
            </w:r>
          </w:p>
        </w:tc>
      </w:tr>
      <w:tr w:rsidR="004A1DF5">
        <w:trPr>
          <w:trHeight w:val="765"/>
        </w:trPr>
        <w:tc>
          <w:tcPr>
            <w:tcW w:w="1800" w:type="dxa"/>
            <w:vAlign w:val="center"/>
          </w:tcPr>
          <w:p w:rsidR="004A1DF5" w:rsidRDefault="009523FE">
            <w:pPr>
              <w:spacing w:line="240" w:lineRule="auto"/>
              <w:rPr>
                <w:sz w:val="21"/>
              </w:rPr>
            </w:pPr>
            <w:r>
              <w:rPr>
                <w:sz w:val="21"/>
              </w:rPr>
              <w:pict>
                <v:line id="_x0000_s3558" style="position:absolute;left:0;text-align:left;z-index:251866624;mso-position-horizontal-relative:text;mso-position-vertical-relative:text" from="86.1pt,13.05pt" to="131.1pt,13.05pt">
                  <v:stroke endarrow="block"/>
                </v:line>
              </w:pict>
            </w:r>
          </w:p>
          <w:p w:rsidR="004A1DF5" w:rsidRDefault="009523FE">
            <w:pPr>
              <w:spacing w:line="240" w:lineRule="auto"/>
              <w:rPr>
                <w:sz w:val="21"/>
              </w:rPr>
            </w:pPr>
            <w:r>
              <w:rPr>
                <w:sz w:val="21"/>
              </w:rPr>
              <w:pict>
                <v:line id="_x0000_s3562" style="position:absolute;left:0;text-align:left;flip:x;z-index:251870720" from="84.85pt,5.85pt" to="129.85pt,5.85pt">
                  <v:stroke endarrow="block"/>
                </v:line>
              </w:pict>
            </w:r>
            <w:r>
              <w:rPr>
                <w:sz w:val="21"/>
              </w:rPr>
              <w:pict>
                <v:line id="_x0000_s3563" style="position:absolute;left:0;text-align:left;flip:x;z-index:251871744" from="-59.4pt,5.8pt" to="-5.4pt,5.8pt">
                  <v:stroke endarrow="block"/>
                </v:line>
              </w:pict>
            </w:r>
            <w:r w:rsidR="004A1DF5">
              <w:rPr>
                <w:rFonts w:hint="eastAsia"/>
                <w:sz w:val="21"/>
              </w:rPr>
              <w:t>打印确认</w:t>
            </w:r>
          </w:p>
        </w:tc>
      </w:tr>
    </w:tbl>
    <w:p w:rsidR="004A1DF5" w:rsidRDefault="004A1DF5"/>
    <w:p w:rsidR="004A1DF5" w:rsidRDefault="004A1DF5">
      <w:r>
        <w:rPr>
          <w:rFonts w:hint="eastAsia"/>
        </w:rPr>
        <w:t xml:space="preserve">    1</w:t>
      </w:r>
      <w:r>
        <w:rPr>
          <w:rFonts w:hint="eastAsia"/>
        </w:rPr>
        <w:t>、柜员选择现金凭证－制卡管理－预制卡管理，或者输入业务代码</w:t>
      </w:r>
      <w:r>
        <w:rPr>
          <w:rFonts w:hint="eastAsia"/>
        </w:rPr>
        <w:t>2801</w:t>
      </w:r>
      <w:r>
        <w:rPr>
          <w:rFonts w:hint="eastAsia"/>
        </w:rPr>
        <w:t>；</w:t>
      </w:r>
    </w:p>
    <w:p w:rsidR="004A1DF5" w:rsidRDefault="004A1DF5">
      <w:r>
        <w:rPr>
          <w:rFonts w:hint="eastAsia"/>
        </w:rPr>
        <w:t xml:space="preserve">    2</w:t>
      </w:r>
      <w:r>
        <w:rPr>
          <w:rFonts w:hint="eastAsia"/>
        </w:rPr>
        <w:t>、“机构重空管理岗”经办员根据所需要制作的预制卡项目，录入“凭证种类”、“城市码”及“凭证数量”生成相应的一卡通或公司卡等制卡数据，</w:t>
      </w:r>
    </w:p>
    <w:p w:rsidR="004A1DF5" w:rsidRDefault="004A1DF5">
      <w:pPr>
        <w:ind w:firstLineChars="200" w:firstLine="480"/>
      </w:pPr>
      <w:r>
        <w:rPr>
          <w:rFonts w:hint="eastAsia"/>
        </w:rPr>
        <w:lastRenderedPageBreak/>
        <w:t>3</w:t>
      </w:r>
      <w:r>
        <w:rPr>
          <w:rFonts w:hint="eastAsia"/>
        </w:rPr>
        <w:t>、由另一名“机构重空管理岗”柜员通过“</w:t>
      </w:r>
      <w:r>
        <w:rPr>
          <w:rFonts w:hint="eastAsia"/>
        </w:rPr>
        <w:t>F7</w:t>
      </w:r>
      <w:r>
        <w:rPr>
          <w:rFonts w:hint="eastAsia"/>
        </w:rPr>
        <w:t>”复核业务，二次录入制卡数据核对是否相符；</w:t>
      </w:r>
    </w:p>
    <w:p w:rsidR="004A1DF5" w:rsidRDefault="004A1DF5">
      <w:pPr>
        <w:ind w:firstLineChars="200" w:firstLine="480"/>
      </w:pPr>
      <w:r>
        <w:rPr>
          <w:rFonts w:hint="eastAsia"/>
        </w:rPr>
        <w:t>4</w:t>
      </w:r>
      <w:r>
        <w:rPr>
          <w:rFonts w:hint="eastAsia"/>
        </w:rPr>
        <w:t>、确定后，系统显示生成制卡数据成功。</w:t>
      </w:r>
    </w:p>
    <w:p w:rsidR="004A1DF5" w:rsidRDefault="004A1DF5">
      <w:pPr>
        <w:ind w:firstLineChars="200" w:firstLine="480"/>
      </w:pPr>
      <w:r>
        <w:rPr>
          <w:rFonts w:hint="eastAsia"/>
        </w:rPr>
        <w:t>5</w:t>
      </w:r>
      <w:r>
        <w:rPr>
          <w:rFonts w:hint="eastAsia"/>
        </w:rPr>
        <w:t>、制卡岗经办员查询调出并确定制卡批次号，选择“制卡”，进入预制卡制卡窗口。</w:t>
      </w:r>
    </w:p>
    <w:p w:rsidR="004A1DF5" w:rsidRDefault="004A1DF5">
      <w:pPr>
        <w:ind w:firstLineChars="200" w:firstLine="480"/>
      </w:pPr>
      <w:r>
        <w:rPr>
          <w:rFonts w:hint="eastAsia"/>
        </w:rPr>
        <w:t>6</w:t>
      </w:r>
      <w:r>
        <w:rPr>
          <w:rFonts w:hint="eastAsia"/>
        </w:rPr>
        <w:t>、选择“下载制卡数据”，系统将预制批次号带入系统（注意核对），并显示拟制卡号</w:t>
      </w:r>
    </w:p>
    <w:p w:rsidR="004A1DF5" w:rsidRDefault="004A1DF5">
      <w:pPr>
        <w:ind w:firstLineChars="200" w:firstLine="480"/>
      </w:pPr>
      <w:r>
        <w:rPr>
          <w:rFonts w:hint="eastAsia"/>
        </w:rPr>
        <w:t>7</w:t>
      </w:r>
      <w:r>
        <w:rPr>
          <w:rFonts w:hint="eastAsia"/>
        </w:rPr>
        <w:t>、选择“生成制卡文件”将制卡文件保存到指定的位置，并以此文件驱动打卡机进行制卡；</w:t>
      </w:r>
    </w:p>
    <w:p w:rsidR="004A1DF5" w:rsidRDefault="004A1DF5">
      <w:pPr>
        <w:ind w:firstLineChars="200" w:firstLine="480"/>
      </w:pPr>
      <w:r>
        <w:rPr>
          <w:rFonts w:hint="eastAsia"/>
        </w:rPr>
        <w:t>8</w:t>
      </w:r>
      <w:r>
        <w:rPr>
          <w:rFonts w:hint="eastAsia"/>
        </w:rPr>
        <w:t>、打卡完毕，关闭下载制卡数据窗口，按预制批次号查询打卡状态是否已变成“已下载正在打印”，如是，进行“打卡确认”；</w:t>
      </w:r>
    </w:p>
    <w:p w:rsidR="004A1DF5" w:rsidRDefault="004A1DF5" w:rsidP="00C85378">
      <w:pPr>
        <w:numPr>
          <w:ilvl w:val="0"/>
          <w:numId w:val="129"/>
        </w:numPr>
        <w:ind w:left="1080"/>
      </w:pPr>
      <w:r>
        <w:rPr>
          <w:rFonts w:hint="eastAsia"/>
        </w:rPr>
        <w:t>制卡岗复核员选择“</w:t>
      </w:r>
      <w:r>
        <w:rPr>
          <w:rFonts w:hint="eastAsia"/>
        </w:rPr>
        <w:t>F7</w:t>
      </w:r>
      <w:r>
        <w:rPr>
          <w:rFonts w:hint="eastAsia"/>
        </w:rPr>
        <w:t>”进行同步复核后，将确定的制卡数据（包括废卡数据）提交主机，确认制卡成功，此时打卡状态变成打印确认。如为带密码信封凭证，在预制卡批次信息列表中可查询到“已制卡成功，未制密码信封”；</w:t>
      </w:r>
    </w:p>
    <w:p w:rsidR="004A1DF5" w:rsidRDefault="004A1DF5" w:rsidP="00C85378">
      <w:pPr>
        <w:numPr>
          <w:ilvl w:val="0"/>
          <w:numId w:val="129"/>
        </w:numPr>
        <w:ind w:left="1080"/>
      </w:pPr>
      <w:r>
        <w:rPr>
          <w:rFonts w:hint="eastAsia"/>
        </w:rPr>
        <w:t>打卡确认撤销。柜员选择已确认的批次记录，执行“确认撤销”。</w:t>
      </w:r>
    </w:p>
    <w:p w:rsidR="004A1DF5" w:rsidRDefault="004A1DF5">
      <w:pPr>
        <w:ind w:firstLineChars="200" w:firstLine="480"/>
      </w:pPr>
      <w:r>
        <w:rPr>
          <w:rFonts w:hint="eastAsia"/>
        </w:rPr>
        <w:t>9</w:t>
      </w:r>
      <w:r>
        <w:rPr>
          <w:rFonts w:hint="eastAsia"/>
        </w:rPr>
        <w:t>、废卡重置；</w:t>
      </w:r>
    </w:p>
    <w:p w:rsidR="004A1DF5" w:rsidRDefault="004A1DF5" w:rsidP="00C85378">
      <w:pPr>
        <w:numPr>
          <w:ilvl w:val="0"/>
          <w:numId w:val="128"/>
        </w:numPr>
        <w:tabs>
          <w:tab w:val="num" w:pos="1080"/>
        </w:tabs>
        <w:ind w:left="1080"/>
      </w:pPr>
      <w:r>
        <w:rPr>
          <w:rFonts w:hint="eastAsia"/>
        </w:rPr>
        <w:t>制卡岗柜员查询调出并确定制卡批次号，选择“废卡重置”，进入废卡重制窗口；</w:t>
      </w:r>
    </w:p>
    <w:p w:rsidR="004A1DF5" w:rsidRDefault="004A1DF5" w:rsidP="00C85378">
      <w:pPr>
        <w:numPr>
          <w:ilvl w:val="0"/>
          <w:numId w:val="128"/>
        </w:numPr>
        <w:tabs>
          <w:tab w:val="num" w:pos="1080"/>
        </w:tabs>
        <w:ind w:left="1080"/>
      </w:pPr>
      <w:r>
        <w:rPr>
          <w:rFonts w:hint="eastAsia"/>
        </w:rPr>
        <w:t>选择“下载废卡数据”进入下载预制批次内废卡数据窗口；</w:t>
      </w:r>
    </w:p>
    <w:p w:rsidR="004A1DF5" w:rsidRDefault="004A1DF5" w:rsidP="00C85378">
      <w:pPr>
        <w:numPr>
          <w:ilvl w:val="0"/>
          <w:numId w:val="128"/>
        </w:numPr>
        <w:tabs>
          <w:tab w:val="num" w:pos="1080"/>
        </w:tabs>
        <w:ind w:left="1080"/>
      </w:pPr>
      <w:r>
        <w:rPr>
          <w:rFonts w:hint="eastAsia"/>
        </w:rPr>
        <w:t>点击“查询”，系统显示废卡的号码。录入“起始废卡号”、“结束废卡号”及数量，执行“增加下载号码”系统将录入的下载废卡数据保存至废卡数据列表。</w:t>
      </w:r>
    </w:p>
    <w:p w:rsidR="004A1DF5" w:rsidRDefault="004A1DF5" w:rsidP="00C85378">
      <w:pPr>
        <w:numPr>
          <w:ilvl w:val="0"/>
          <w:numId w:val="128"/>
        </w:numPr>
        <w:tabs>
          <w:tab w:val="num" w:pos="1080"/>
        </w:tabs>
        <w:ind w:left="1080"/>
      </w:pPr>
      <w:r>
        <w:rPr>
          <w:rFonts w:hint="eastAsia"/>
        </w:rPr>
        <w:t>复核用户使用“</w:t>
      </w:r>
      <w:r>
        <w:rPr>
          <w:rFonts w:hint="eastAsia"/>
        </w:rPr>
        <w:t>F7</w:t>
      </w:r>
      <w:r>
        <w:rPr>
          <w:rFonts w:hint="eastAsia"/>
        </w:rPr>
        <w:t>”同步复核业务，选择“确定”系统下载数据成功；</w:t>
      </w:r>
    </w:p>
    <w:p w:rsidR="004A1DF5" w:rsidRDefault="004A1DF5" w:rsidP="00C85378">
      <w:pPr>
        <w:numPr>
          <w:ilvl w:val="0"/>
          <w:numId w:val="128"/>
        </w:numPr>
        <w:tabs>
          <w:tab w:val="num" w:pos="1080"/>
        </w:tabs>
        <w:ind w:left="1080"/>
      </w:pPr>
      <w:r>
        <w:rPr>
          <w:rFonts w:hint="eastAsia"/>
        </w:rPr>
        <w:t>选择“生成制卡文件”，将制卡文件保存到指定的位置；</w:t>
      </w:r>
    </w:p>
    <w:p w:rsidR="004A1DF5" w:rsidRDefault="004A1DF5" w:rsidP="00C85378">
      <w:pPr>
        <w:numPr>
          <w:ilvl w:val="0"/>
          <w:numId w:val="128"/>
        </w:numPr>
        <w:tabs>
          <w:tab w:val="num" w:pos="1080"/>
        </w:tabs>
        <w:ind w:left="1080"/>
      </w:pPr>
      <w:r>
        <w:rPr>
          <w:rFonts w:hint="eastAsia"/>
        </w:rPr>
        <w:t>打卡完毕，选择该制卡批次号进行“打卡确认”。系统将确认的制卡数据（包括废卡数据）提交主机，确认制卡成功。</w:t>
      </w:r>
    </w:p>
    <w:p w:rsidR="004A1DF5" w:rsidRDefault="004A1DF5">
      <w:pPr>
        <w:ind w:firstLineChars="200" w:firstLine="480"/>
      </w:pPr>
      <w:r>
        <w:rPr>
          <w:rFonts w:hint="eastAsia"/>
        </w:rPr>
        <w:t>10</w:t>
      </w:r>
      <w:r>
        <w:rPr>
          <w:rFonts w:hint="eastAsia"/>
        </w:rPr>
        <w:t>、制信封；</w:t>
      </w:r>
    </w:p>
    <w:p w:rsidR="004A1DF5" w:rsidRDefault="004A1DF5" w:rsidP="00C85378">
      <w:pPr>
        <w:numPr>
          <w:ilvl w:val="0"/>
          <w:numId w:val="122"/>
        </w:numPr>
        <w:tabs>
          <w:tab w:val="num" w:pos="1080"/>
        </w:tabs>
        <w:ind w:left="1080"/>
      </w:pPr>
      <w:r>
        <w:rPr>
          <w:rFonts w:hint="eastAsia"/>
        </w:rPr>
        <w:lastRenderedPageBreak/>
        <w:t>制卡岗柜员查询“已打卡未制密码信封”的制卡批次后，选定记录，选择“制信封”进入“预制批次内制密码信封窗口”。</w:t>
      </w:r>
    </w:p>
    <w:p w:rsidR="004A1DF5" w:rsidRDefault="004A1DF5" w:rsidP="00C85378">
      <w:pPr>
        <w:numPr>
          <w:ilvl w:val="0"/>
          <w:numId w:val="122"/>
        </w:numPr>
        <w:tabs>
          <w:tab w:val="num" w:pos="1080"/>
        </w:tabs>
        <w:ind w:left="1080"/>
      </w:pPr>
      <w:r>
        <w:rPr>
          <w:rFonts w:hint="eastAsia"/>
        </w:rPr>
        <w:t>选择“找密码信封数据”进入“下载密码信封预制数据窗口”，展示待下载密码信封的卡片起讫号码；</w:t>
      </w:r>
    </w:p>
    <w:p w:rsidR="004A1DF5" w:rsidRDefault="004A1DF5" w:rsidP="00C85378">
      <w:pPr>
        <w:numPr>
          <w:ilvl w:val="0"/>
          <w:numId w:val="122"/>
        </w:numPr>
        <w:tabs>
          <w:tab w:val="num" w:pos="1080"/>
        </w:tabs>
        <w:ind w:left="1080"/>
      </w:pPr>
      <w:r>
        <w:rPr>
          <w:rFonts w:hint="eastAsia"/>
        </w:rPr>
        <w:t>使用“</w:t>
      </w:r>
      <w:r>
        <w:rPr>
          <w:rFonts w:hint="eastAsia"/>
        </w:rPr>
        <w:t>F7</w:t>
      </w:r>
      <w:r>
        <w:rPr>
          <w:rFonts w:hint="eastAsia"/>
        </w:rPr>
        <w:t>”同步复核业务，“确定”后系统下载密码信封数据成功；</w:t>
      </w:r>
    </w:p>
    <w:p w:rsidR="004A1DF5" w:rsidRDefault="004A1DF5" w:rsidP="00C85378">
      <w:pPr>
        <w:numPr>
          <w:ilvl w:val="0"/>
          <w:numId w:val="122"/>
        </w:numPr>
        <w:tabs>
          <w:tab w:val="num" w:pos="1080"/>
        </w:tabs>
        <w:ind w:left="1080"/>
      </w:pPr>
      <w:r>
        <w:rPr>
          <w:rFonts w:hint="eastAsia"/>
        </w:rPr>
        <w:t>执行“打印密信”功能，驱动打印机打印相应的密码信封；</w:t>
      </w:r>
    </w:p>
    <w:p w:rsidR="004A1DF5" w:rsidRDefault="004A1DF5" w:rsidP="00C85378">
      <w:pPr>
        <w:numPr>
          <w:ilvl w:val="0"/>
          <w:numId w:val="122"/>
        </w:numPr>
        <w:tabs>
          <w:tab w:val="num" w:pos="1080"/>
        </w:tabs>
        <w:ind w:left="1080"/>
      </w:pPr>
      <w:r>
        <w:rPr>
          <w:rFonts w:hint="eastAsia"/>
        </w:rPr>
        <w:t>打印完毕，选择该预制批次号进行“打印确认”。系统将确认的数据（包括废信封数据）提交主机。确认制密码成功。</w:t>
      </w:r>
    </w:p>
    <w:p w:rsidR="004A1DF5" w:rsidRDefault="004A1DF5">
      <w:pPr>
        <w:ind w:firstLineChars="200" w:firstLine="480"/>
      </w:pPr>
      <w:r>
        <w:rPr>
          <w:rFonts w:hint="eastAsia"/>
        </w:rPr>
        <w:t>11</w:t>
      </w:r>
      <w:r>
        <w:rPr>
          <w:rFonts w:hint="eastAsia"/>
        </w:rPr>
        <w:t>、废信封重置：同废卡重置</w:t>
      </w:r>
    </w:p>
    <w:p w:rsidR="004A1DF5" w:rsidRDefault="004A1DF5">
      <w:pPr>
        <w:ind w:firstLineChars="200" w:firstLine="480"/>
      </w:pPr>
      <w:r>
        <w:rPr>
          <w:rFonts w:hint="eastAsia"/>
        </w:rPr>
        <w:t>12</w:t>
      </w:r>
      <w:r>
        <w:rPr>
          <w:rFonts w:hint="eastAsia"/>
        </w:rPr>
        <w:t>、制卡数据查询</w:t>
      </w:r>
    </w:p>
    <w:p w:rsidR="004A1DF5" w:rsidRDefault="004A1DF5" w:rsidP="00C85378">
      <w:pPr>
        <w:numPr>
          <w:ilvl w:val="0"/>
          <w:numId w:val="121"/>
        </w:numPr>
        <w:tabs>
          <w:tab w:val="num" w:pos="1260"/>
        </w:tabs>
        <w:ind w:left="1080"/>
      </w:pPr>
      <w:r>
        <w:rPr>
          <w:rFonts w:hint="eastAsia"/>
        </w:rPr>
        <w:t>柜员选择“制卡数据查询”；</w:t>
      </w:r>
    </w:p>
    <w:p w:rsidR="004A1DF5" w:rsidRDefault="004A1DF5" w:rsidP="00C85378">
      <w:pPr>
        <w:numPr>
          <w:ilvl w:val="0"/>
          <w:numId w:val="121"/>
        </w:numPr>
        <w:tabs>
          <w:tab w:val="num" w:pos="1260"/>
        </w:tabs>
        <w:ind w:left="1080"/>
      </w:pPr>
      <w:r>
        <w:rPr>
          <w:rFonts w:hint="eastAsia"/>
        </w:rPr>
        <w:t>柜员可以从不同角度选择查询方式；</w:t>
      </w:r>
    </w:p>
    <w:p w:rsidR="004A1DF5" w:rsidRDefault="004A1DF5" w:rsidP="0004090F">
      <w:pPr>
        <w:pStyle w:val="5"/>
      </w:pPr>
      <w:r>
        <w:rPr>
          <w:rFonts w:hint="eastAsia"/>
        </w:rPr>
        <w:t>二、定制卡管理（业务代码</w:t>
      </w:r>
      <w:r>
        <w:rPr>
          <w:rFonts w:hint="eastAsia"/>
        </w:rPr>
        <w:t>2802</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对我行用户使用的用户权限卡、国际卡、金葵花卡、</w:t>
      </w:r>
      <w:r>
        <w:rPr>
          <w:rFonts w:hint="eastAsia"/>
        </w:rPr>
        <w:t>PP</w:t>
      </w:r>
      <w:r>
        <w:rPr>
          <w:rFonts w:hint="eastAsia"/>
        </w:rPr>
        <w:t>卡等凭证的下载数据、制卡、确认等一系列管理操作。</w:t>
      </w:r>
    </w:p>
    <w:p w:rsidR="004A1DF5" w:rsidRDefault="004A1DF5">
      <w:pPr>
        <w:pStyle w:val="6"/>
        <w:spacing w:line="240" w:lineRule="auto"/>
      </w:pPr>
      <w:r>
        <w:rPr>
          <w:rFonts w:hint="eastAsia"/>
        </w:rPr>
        <w:t>（二）风险提示</w:t>
      </w:r>
    </w:p>
    <w:p w:rsidR="004A1DF5" w:rsidRDefault="004A1DF5">
      <w:pPr>
        <w:ind w:firstLineChars="200" w:firstLine="480"/>
      </w:pPr>
      <w:r>
        <w:rPr>
          <w:rFonts w:hint="eastAsia"/>
        </w:rPr>
        <w:t>在下载数据后如果没有及时生成制卡文件而退出，系统将默认柜员已经下载制卡文件，而不再提供下载制卡文件，用户只能在打印确认时将其置为未打卡后，重新下载制卡文件。</w:t>
      </w:r>
    </w:p>
    <w:p w:rsidR="004A1DF5" w:rsidRDefault="004A1DF5">
      <w:pPr>
        <w:pStyle w:val="6"/>
        <w:spacing w:line="240" w:lineRule="auto"/>
      </w:pPr>
      <w:r>
        <w:rPr>
          <w:rFonts w:hint="eastAsia"/>
        </w:rPr>
        <w:t>（三）术语解释及参数说明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35"/>
        <w:gridCol w:w="6693"/>
      </w:tblGrid>
      <w:tr w:rsidR="004A1DF5">
        <w:trPr>
          <w:trHeight w:val="313"/>
        </w:trPr>
        <w:tc>
          <w:tcPr>
            <w:tcW w:w="1076" w:type="pct"/>
          </w:tcPr>
          <w:p w:rsidR="004A1DF5" w:rsidRDefault="004A1DF5">
            <w:pPr>
              <w:rPr>
                <w:sz w:val="21"/>
              </w:rPr>
            </w:pPr>
            <w:r>
              <w:rPr>
                <w:rFonts w:hint="eastAsia"/>
                <w:sz w:val="21"/>
              </w:rPr>
              <w:t>定制批次号</w:t>
            </w:r>
          </w:p>
        </w:tc>
        <w:tc>
          <w:tcPr>
            <w:tcW w:w="3924" w:type="pct"/>
          </w:tcPr>
          <w:p w:rsidR="004A1DF5" w:rsidRDefault="004A1DF5">
            <w:pPr>
              <w:rPr>
                <w:sz w:val="21"/>
              </w:rPr>
            </w:pPr>
            <w:r>
              <w:rPr>
                <w:rFonts w:hint="eastAsia"/>
                <w:sz w:val="21"/>
              </w:rPr>
              <w:t>指定的制卡批次，系统根据这个批次号来确定制卡对象。</w:t>
            </w:r>
          </w:p>
        </w:tc>
      </w:tr>
      <w:tr w:rsidR="004A1DF5">
        <w:trPr>
          <w:trHeight w:val="300"/>
        </w:trPr>
        <w:tc>
          <w:tcPr>
            <w:tcW w:w="1076" w:type="pct"/>
          </w:tcPr>
          <w:p w:rsidR="004A1DF5" w:rsidRDefault="004A1DF5">
            <w:pPr>
              <w:rPr>
                <w:sz w:val="21"/>
              </w:rPr>
            </w:pPr>
            <w:r>
              <w:rPr>
                <w:rFonts w:hint="eastAsia"/>
                <w:sz w:val="21"/>
              </w:rPr>
              <w:t>批次查询</w:t>
            </w:r>
          </w:p>
        </w:tc>
        <w:tc>
          <w:tcPr>
            <w:tcW w:w="3924" w:type="pct"/>
          </w:tcPr>
          <w:p w:rsidR="004A1DF5" w:rsidRDefault="004A1DF5">
            <w:pPr>
              <w:rPr>
                <w:sz w:val="21"/>
              </w:rPr>
            </w:pPr>
            <w:r>
              <w:rPr>
                <w:rFonts w:ascii="宋体" w:hint="eastAsia"/>
                <w:kern w:val="0"/>
                <w:sz w:val="21"/>
                <w:szCs w:val="18"/>
                <w:lang w:val="zh-CN"/>
              </w:rPr>
              <w:t>批次查询就是通过各种查询条件的组合，来实现用户对指定的制卡数据进行调用、选择的功能。目前系统提供了以下三种查询组合方式，分别是：通过凭证种类、起迄号码查询、通过制卡批次号查询和通过领卡机构、凭证种类查询。</w:t>
            </w:r>
          </w:p>
        </w:tc>
      </w:tr>
      <w:tr w:rsidR="004A1DF5">
        <w:trPr>
          <w:trHeight w:val="300"/>
        </w:trPr>
        <w:tc>
          <w:tcPr>
            <w:tcW w:w="1076" w:type="pct"/>
          </w:tcPr>
          <w:p w:rsidR="004A1DF5" w:rsidRDefault="004A1DF5">
            <w:pPr>
              <w:rPr>
                <w:sz w:val="21"/>
              </w:rPr>
            </w:pPr>
            <w:r>
              <w:rPr>
                <w:rFonts w:hint="eastAsia"/>
                <w:sz w:val="21"/>
              </w:rPr>
              <w:t>未制卡</w:t>
            </w:r>
          </w:p>
        </w:tc>
        <w:tc>
          <w:tcPr>
            <w:tcW w:w="3924" w:type="pct"/>
          </w:tcPr>
          <w:p w:rsidR="004A1DF5" w:rsidRDefault="004A1DF5">
            <w:pPr>
              <w:autoSpaceDE w:val="0"/>
              <w:autoSpaceDN w:val="0"/>
              <w:adjustRightInd w:val="0"/>
              <w:jc w:val="left"/>
              <w:rPr>
                <w:rFonts w:ascii="宋体"/>
                <w:kern w:val="0"/>
                <w:sz w:val="21"/>
                <w:szCs w:val="18"/>
              </w:rPr>
            </w:pPr>
            <w:r>
              <w:rPr>
                <w:rFonts w:ascii="宋体" w:hint="eastAsia"/>
                <w:kern w:val="0"/>
                <w:sz w:val="21"/>
                <w:szCs w:val="18"/>
                <w:lang w:val="zh-CN"/>
              </w:rPr>
              <w:t>就是在一个业务批次下没有制完的卡</w:t>
            </w:r>
          </w:p>
        </w:tc>
      </w:tr>
      <w:tr w:rsidR="004A1DF5">
        <w:trPr>
          <w:trHeight w:val="300"/>
        </w:trPr>
        <w:tc>
          <w:tcPr>
            <w:tcW w:w="1076" w:type="pct"/>
          </w:tcPr>
          <w:p w:rsidR="004A1DF5" w:rsidRDefault="004A1DF5">
            <w:pPr>
              <w:rPr>
                <w:sz w:val="21"/>
              </w:rPr>
            </w:pPr>
            <w:r>
              <w:rPr>
                <w:rFonts w:hint="eastAsia"/>
                <w:sz w:val="21"/>
              </w:rPr>
              <w:lastRenderedPageBreak/>
              <w:t>领卡机构及下属机构</w:t>
            </w:r>
          </w:p>
        </w:tc>
        <w:tc>
          <w:tcPr>
            <w:tcW w:w="3924" w:type="pct"/>
          </w:tcPr>
          <w:p w:rsidR="004A1DF5" w:rsidRDefault="004A1DF5">
            <w:pPr>
              <w:autoSpaceDE w:val="0"/>
              <w:autoSpaceDN w:val="0"/>
              <w:adjustRightInd w:val="0"/>
              <w:jc w:val="left"/>
              <w:rPr>
                <w:rFonts w:ascii="宋体"/>
                <w:kern w:val="0"/>
                <w:sz w:val="21"/>
                <w:szCs w:val="18"/>
              </w:rPr>
            </w:pPr>
            <w:r>
              <w:rPr>
                <w:rFonts w:ascii="宋体" w:hint="eastAsia"/>
                <w:kern w:val="0"/>
                <w:sz w:val="21"/>
                <w:szCs w:val="18"/>
              </w:rPr>
              <w:t>产生制卡数据的机构</w:t>
            </w:r>
          </w:p>
        </w:tc>
      </w:tr>
      <w:tr w:rsidR="004A1DF5">
        <w:trPr>
          <w:trHeight w:val="300"/>
        </w:trPr>
        <w:tc>
          <w:tcPr>
            <w:tcW w:w="1076" w:type="pct"/>
          </w:tcPr>
          <w:p w:rsidR="004A1DF5" w:rsidRDefault="004A1DF5">
            <w:pPr>
              <w:rPr>
                <w:sz w:val="21"/>
              </w:rPr>
            </w:pPr>
            <w:r>
              <w:rPr>
                <w:rFonts w:hint="eastAsia"/>
                <w:sz w:val="21"/>
              </w:rPr>
              <w:t>同城标志（是</w:t>
            </w:r>
            <w:r>
              <w:rPr>
                <w:rFonts w:hint="eastAsia"/>
                <w:sz w:val="21"/>
              </w:rPr>
              <w:t>/</w:t>
            </w:r>
            <w:r>
              <w:rPr>
                <w:rFonts w:hint="eastAsia"/>
                <w:sz w:val="21"/>
              </w:rPr>
              <w:t>否）</w:t>
            </w:r>
          </w:p>
        </w:tc>
        <w:tc>
          <w:tcPr>
            <w:tcW w:w="3924" w:type="pct"/>
          </w:tcPr>
          <w:p w:rsidR="004A1DF5" w:rsidRDefault="004A1DF5">
            <w:pPr>
              <w:autoSpaceDE w:val="0"/>
              <w:autoSpaceDN w:val="0"/>
              <w:adjustRightInd w:val="0"/>
              <w:jc w:val="left"/>
              <w:rPr>
                <w:rFonts w:ascii="宋体"/>
                <w:kern w:val="0"/>
                <w:sz w:val="21"/>
                <w:szCs w:val="18"/>
              </w:rPr>
            </w:pPr>
            <w:r>
              <w:rPr>
                <w:rFonts w:ascii="宋体" w:hint="eastAsia"/>
                <w:kern w:val="0"/>
                <w:sz w:val="21"/>
                <w:szCs w:val="18"/>
              </w:rPr>
              <w:t>上级制卡机构可以通过选择需定制的凭证是同城范围内或非同城范围内的凭证。下级机构则不能选择定制上级行的制卡数据。</w:t>
            </w:r>
          </w:p>
        </w:tc>
      </w:tr>
      <w:tr w:rsidR="004A1DF5">
        <w:trPr>
          <w:trHeight w:val="300"/>
        </w:trPr>
        <w:tc>
          <w:tcPr>
            <w:tcW w:w="1076" w:type="pct"/>
          </w:tcPr>
          <w:p w:rsidR="004A1DF5" w:rsidRDefault="004A1DF5">
            <w:pPr>
              <w:rPr>
                <w:sz w:val="21"/>
              </w:rPr>
            </w:pPr>
            <w:r>
              <w:rPr>
                <w:rFonts w:hint="eastAsia"/>
                <w:sz w:val="21"/>
              </w:rPr>
              <w:t>数据来源</w:t>
            </w:r>
          </w:p>
        </w:tc>
        <w:tc>
          <w:tcPr>
            <w:tcW w:w="3924" w:type="pct"/>
          </w:tcPr>
          <w:p w:rsidR="004A1DF5" w:rsidRDefault="004A1DF5">
            <w:pPr>
              <w:autoSpaceDE w:val="0"/>
              <w:autoSpaceDN w:val="0"/>
              <w:adjustRightInd w:val="0"/>
              <w:jc w:val="left"/>
              <w:rPr>
                <w:rFonts w:ascii="宋体"/>
                <w:kern w:val="0"/>
                <w:sz w:val="21"/>
                <w:szCs w:val="18"/>
              </w:rPr>
            </w:pPr>
            <w:r>
              <w:rPr>
                <w:rFonts w:ascii="宋体" w:hint="eastAsia"/>
                <w:kern w:val="0"/>
                <w:sz w:val="21"/>
                <w:szCs w:val="18"/>
              </w:rPr>
              <w:t>定制卡的数据来源分为4种。“定制”：属于用户卡和PP卡的制卡数据；“分行预留”：为分行预留的3008、3009制卡数据；“网点预留”：为机构网点预留的国际卡制卡数据；“其他选号”：为客户自己个性化选择的以及由机器选择的国际卡制卡数据。</w:t>
            </w:r>
          </w:p>
        </w:tc>
      </w:tr>
    </w:tbl>
    <w:p w:rsidR="004A1DF5" w:rsidRDefault="004A1DF5">
      <w:pPr>
        <w:pStyle w:val="6"/>
        <w:spacing w:line="240" w:lineRule="auto"/>
      </w:pPr>
      <w:r>
        <w:rPr>
          <w:rFonts w:hint="eastAsia"/>
        </w:rPr>
        <w:t>（四）操作要点</w:t>
      </w:r>
    </w:p>
    <w:p w:rsidR="004A1DF5" w:rsidRDefault="004A1DF5">
      <w:pPr>
        <w:ind w:firstLineChars="200" w:firstLine="480"/>
      </w:pPr>
      <w:r>
        <w:rPr>
          <w:rFonts w:hint="eastAsia"/>
        </w:rPr>
        <w:t>1</w:t>
      </w:r>
      <w:r>
        <w:rPr>
          <w:rFonts w:hint="eastAsia"/>
        </w:rPr>
        <w:t>、用户卡制卡前必须由申请人执行“用户卡申请”功能并审批通过提交制卡数据；包括金葵花卡和</w:t>
      </w:r>
      <w:r>
        <w:rPr>
          <w:rFonts w:hint="eastAsia"/>
        </w:rPr>
        <w:t>PP</w:t>
      </w:r>
      <w:r>
        <w:rPr>
          <w:rFonts w:hint="eastAsia"/>
        </w:rPr>
        <w:t>卡也是要客户在网点申请成功并获得批准后。</w:t>
      </w:r>
    </w:p>
    <w:p w:rsidR="004A1DF5" w:rsidRDefault="004A1DF5">
      <w:pPr>
        <w:ind w:firstLineChars="200" w:firstLine="480"/>
      </w:pPr>
      <w:r>
        <w:rPr>
          <w:rFonts w:hint="eastAsia"/>
        </w:rPr>
        <w:t>2</w:t>
      </w:r>
      <w:r>
        <w:rPr>
          <w:rFonts w:hint="eastAsia"/>
        </w:rPr>
        <w:t>、在制卡过程中，不允许下载新的制卡数据；</w:t>
      </w:r>
    </w:p>
    <w:p w:rsidR="004A1DF5" w:rsidRDefault="004A1DF5">
      <w:pPr>
        <w:ind w:firstLineChars="200" w:firstLine="480"/>
      </w:pPr>
      <w:r>
        <w:rPr>
          <w:rFonts w:hint="eastAsia"/>
        </w:rPr>
        <w:t>3</w:t>
      </w:r>
      <w:r>
        <w:rPr>
          <w:rFonts w:hint="eastAsia"/>
        </w:rPr>
        <w:t>、重新下载定制卡数据时，注意定制批次号是否为需重制卡批次。</w:t>
      </w:r>
    </w:p>
    <w:p w:rsidR="004A1DF5" w:rsidRDefault="004A1DF5">
      <w:pPr>
        <w:ind w:firstLineChars="200" w:firstLine="480"/>
      </w:pPr>
      <w:r>
        <w:rPr>
          <w:rFonts w:hint="eastAsia"/>
        </w:rPr>
        <w:t>4</w:t>
      </w:r>
      <w:r>
        <w:rPr>
          <w:rFonts w:hint="eastAsia"/>
        </w:rPr>
        <w:t>、定制卡因为是有针对性的，所以制卡员在制卡时一定要有明确的目标和对象，这就反映在我们的操作中下载数据时对每一个录入要素都做到非常明确和肯定，系统才能根据我们录入的要素条件找出相应的制卡数据。否则就会造成查找不到制卡的数据。</w:t>
      </w:r>
    </w:p>
    <w:p w:rsidR="004A1DF5" w:rsidRDefault="004A1DF5">
      <w:pPr>
        <w:pStyle w:val="6"/>
        <w:spacing w:line="240" w:lineRule="auto"/>
      </w:pPr>
      <w:r>
        <w:rPr>
          <w:rFonts w:hint="eastAsia"/>
        </w:rPr>
        <w:t>（五）操作步骤</w:t>
      </w:r>
    </w:p>
    <w:p w:rsidR="004A1DF5" w:rsidRDefault="004A1DF5">
      <w:pPr>
        <w:ind w:firstLineChars="200" w:firstLine="480"/>
      </w:pPr>
      <w:r>
        <w:rPr>
          <w:rFonts w:hint="eastAsia"/>
        </w:rPr>
        <w:t>1</w:t>
      </w:r>
      <w:r>
        <w:rPr>
          <w:rFonts w:hint="eastAsia"/>
        </w:rPr>
        <w:t>、用户选择现金凭证－制卡管理－定制卡管理，或录入业务代码</w:t>
      </w:r>
      <w:r>
        <w:rPr>
          <w:rFonts w:hint="eastAsia"/>
        </w:rPr>
        <w:t>2802</w:t>
      </w:r>
      <w:r>
        <w:rPr>
          <w:rFonts w:hint="eastAsia"/>
        </w:rPr>
        <w:t>；</w:t>
      </w:r>
    </w:p>
    <w:p w:rsidR="004A1DF5" w:rsidRDefault="004A1DF5">
      <w:pPr>
        <w:ind w:firstLineChars="200" w:firstLine="480"/>
      </w:pPr>
      <w:r>
        <w:rPr>
          <w:rFonts w:hint="eastAsia"/>
        </w:rPr>
        <w:t>2</w:t>
      </w:r>
      <w:r>
        <w:rPr>
          <w:rFonts w:hint="eastAsia"/>
        </w:rPr>
        <w:t>、录入查询起止日期后，选择“查询”可查询指定时间内定制批次的制卡状况列表；</w:t>
      </w:r>
    </w:p>
    <w:p w:rsidR="004A1DF5" w:rsidRDefault="004A1DF5">
      <w:pPr>
        <w:ind w:firstLineChars="200" w:firstLine="480"/>
      </w:pPr>
      <w:r>
        <w:rPr>
          <w:rFonts w:hint="eastAsia"/>
        </w:rPr>
        <w:t>3</w:t>
      </w:r>
      <w:r>
        <w:rPr>
          <w:rFonts w:hint="eastAsia"/>
        </w:rPr>
        <w:t>、制卡</w:t>
      </w:r>
    </w:p>
    <w:p w:rsidR="004A1DF5" w:rsidRDefault="004A1DF5">
      <w:pPr>
        <w:numPr>
          <w:ilvl w:val="0"/>
          <w:numId w:val="127"/>
        </w:numPr>
      </w:pPr>
      <w:r>
        <w:rPr>
          <w:rFonts w:hint="eastAsia"/>
        </w:rPr>
        <w:t>选择“制卡”，进入定制卡制卡信息界面；</w:t>
      </w:r>
    </w:p>
    <w:p w:rsidR="004A1DF5" w:rsidRDefault="004A1DF5">
      <w:pPr>
        <w:numPr>
          <w:ilvl w:val="0"/>
          <w:numId w:val="127"/>
        </w:numPr>
      </w:pPr>
      <w:r>
        <w:rPr>
          <w:rFonts w:hint="eastAsia"/>
        </w:rPr>
        <w:t>选择“下载数据”，进入下载定制数据窗口</w:t>
      </w:r>
    </w:p>
    <w:p w:rsidR="004A1DF5" w:rsidRDefault="004A1DF5">
      <w:pPr>
        <w:numPr>
          <w:ilvl w:val="0"/>
          <w:numId w:val="127"/>
        </w:numPr>
      </w:pPr>
      <w:r>
        <w:rPr>
          <w:rFonts w:hint="eastAsia"/>
        </w:rPr>
        <w:t>录入“领卡机构及下属机构”、“定制卡种类”、“数据来源”“同城标志”后，选择“查询（</w:t>
      </w:r>
      <w:r>
        <w:rPr>
          <w:rFonts w:hint="eastAsia"/>
        </w:rPr>
        <w:t>5</w:t>
      </w:r>
      <w:r>
        <w:rPr>
          <w:rFonts w:hint="eastAsia"/>
        </w:rPr>
        <w:t>）”按钮，系统将符合录入条件的定制卡数据显示出来。</w:t>
      </w:r>
    </w:p>
    <w:p w:rsidR="004A1DF5" w:rsidRDefault="004A1DF5">
      <w:pPr>
        <w:numPr>
          <w:ilvl w:val="0"/>
          <w:numId w:val="127"/>
        </w:numPr>
      </w:pPr>
      <w:r>
        <w:rPr>
          <w:rFonts w:hint="eastAsia"/>
        </w:rPr>
        <w:t>制卡复核员选择“</w:t>
      </w:r>
      <w:r>
        <w:rPr>
          <w:rFonts w:hint="eastAsia"/>
        </w:rPr>
        <w:t>F7</w:t>
      </w:r>
      <w:r>
        <w:rPr>
          <w:rFonts w:hint="eastAsia"/>
        </w:rPr>
        <w:t>”进行现场复核；</w:t>
      </w:r>
    </w:p>
    <w:p w:rsidR="004A1DF5" w:rsidRDefault="004A1DF5">
      <w:pPr>
        <w:numPr>
          <w:ilvl w:val="0"/>
          <w:numId w:val="127"/>
        </w:numPr>
      </w:pPr>
      <w:r>
        <w:rPr>
          <w:rFonts w:hint="eastAsia"/>
        </w:rPr>
        <w:t>复核通过，选择“确定（</w:t>
      </w:r>
      <w:r>
        <w:rPr>
          <w:rFonts w:hint="eastAsia"/>
        </w:rPr>
        <w:t>1</w:t>
      </w:r>
      <w:r>
        <w:rPr>
          <w:rFonts w:hint="eastAsia"/>
        </w:rPr>
        <w:t>）”按钮，系统提示下载数据成功，产生制卡</w:t>
      </w:r>
      <w:r>
        <w:rPr>
          <w:rFonts w:hint="eastAsia"/>
        </w:rPr>
        <w:lastRenderedPageBreak/>
        <w:t>批次号，在“下载的定制卡数据”中可查询核对制卡文件是否正确；</w:t>
      </w:r>
    </w:p>
    <w:p w:rsidR="004A1DF5" w:rsidRDefault="004A1DF5">
      <w:pPr>
        <w:numPr>
          <w:ilvl w:val="0"/>
          <w:numId w:val="127"/>
        </w:numPr>
      </w:pPr>
      <w:r>
        <w:rPr>
          <w:rFonts w:hint="eastAsia"/>
        </w:rPr>
        <w:t>制卡员选择“生成制卡文件”，系统将制卡文件保存到指定的目录，制卡员以此文件驱动打卡机进行制卡；</w:t>
      </w:r>
    </w:p>
    <w:p w:rsidR="004A1DF5" w:rsidRDefault="004A1DF5">
      <w:pPr>
        <w:numPr>
          <w:ilvl w:val="0"/>
          <w:numId w:val="127"/>
        </w:numPr>
      </w:pPr>
      <w:r>
        <w:rPr>
          <w:rFonts w:hint="eastAsia"/>
        </w:rPr>
        <w:t>制卡结束，关闭退出“下载制卡数据”窗口，录入制卡批次号（可在定制卡制卡批次信息列表中查询）后选择“查询”按钮，系统列示定制批次内的制卡状况列表；</w:t>
      </w:r>
    </w:p>
    <w:p w:rsidR="004A1DF5" w:rsidRDefault="004A1DF5">
      <w:pPr>
        <w:numPr>
          <w:ilvl w:val="0"/>
          <w:numId w:val="127"/>
        </w:numPr>
      </w:pPr>
      <w:r>
        <w:rPr>
          <w:rFonts w:hint="eastAsia"/>
        </w:rPr>
        <w:t>制卡用户选择“打卡确认”按钮进行打卡结果确认；</w:t>
      </w:r>
    </w:p>
    <w:p w:rsidR="004A1DF5" w:rsidRDefault="004A1DF5">
      <w:pPr>
        <w:numPr>
          <w:ilvl w:val="0"/>
          <w:numId w:val="127"/>
        </w:numPr>
      </w:pPr>
      <w:r>
        <w:rPr>
          <w:rFonts w:hint="eastAsia"/>
        </w:rPr>
        <w:t>查询“已下载的定制卡号列表”；</w:t>
      </w:r>
    </w:p>
    <w:p w:rsidR="004A1DF5" w:rsidRDefault="004A1DF5">
      <w:pPr>
        <w:numPr>
          <w:ilvl w:val="0"/>
          <w:numId w:val="127"/>
        </w:numPr>
      </w:pPr>
      <w:r>
        <w:rPr>
          <w:rFonts w:hint="eastAsia"/>
        </w:rPr>
        <w:t>根据制卡实际情况，确认打卡结果，复核用户选择“</w:t>
      </w:r>
      <w:r>
        <w:rPr>
          <w:rFonts w:hint="eastAsia"/>
        </w:rPr>
        <w:t>F7</w:t>
      </w:r>
      <w:r>
        <w:rPr>
          <w:rFonts w:hint="eastAsia"/>
        </w:rPr>
        <w:t>”进行现场复核；</w:t>
      </w:r>
    </w:p>
    <w:p w:rsidR="004A1DF5" w:rsidRDefault="004A1DF5">
      <w:pPr>
        <w:numPr>
          <w:ilvl w:val="0"/>
          <w:numId w:val="127"/>
        </w:numPr>
      </w:pPr>
      <w:r>
        <w:rPr>
          <w:rFonts w:hint="eastAsia"/>
        </w:rPr>
        <w:t>复核通过，用户选择“确定”按钮，系统弹出对话框提示定制卡打卡确认成功，此时查询定制批次内制卡状况列表，列示本次制卡中经确认后的“成品卡”数量；</w:t>
      </w:r>
    </w:p>
    <w:p w:rsidR="004A1DF5" w:rsidRDefault="004A1DF5">
      <w:pPr>
        <w:numPr>
          <w:ilvl w:val="0"/>
          <w:numId w:val="127"/>
        </w:numPr>
      </w:pPr>
      <w:r>
        <w:rPr>
          <w:rFonts w:hint="eastAsia"/>
        </w:rPr>
        <w:t>对于已经确认过的打卡结果，如与实际情况不符，可执行“确认撤销”，重新进行确认。</w:t>
      </w:r>
    </w:p>
    <w:p w:rsidR="004A1DF5" w:rsidRDefault="004A1DF5">
      <w:pPr>
        <w:ind w:firstLineChars="200" w:firstLine="480"/>
      </w:pPr>
      <w:r>
        <w:rPr>
          <w:rFonts w:hint="eastAsia"/>
        </w:rPr>
        <w:t>4</w:t>
      </w:r>
      <w:r>
        <w:rPr>
          <w:rFonts w:hint="eastAsia"/>
        </w:rPr>
        <w:t>、作废卡及未制卡处理；</w:t>
      </w:r>
    </w:p>
    <w:p w:rsidR="004A1DF5" w:rsidRDefault="004A1DF5">
      <w:pPr>
        <w:numPr>
          <w:ilvl w:val="0"/>
          <w:numId w:val="126"/>
        </w:numPr>
      </w:pPr>
      <w:r>
        <w:rPr>
          <w:rFonts w:hint="eastAsia"/>
        </w:rPr>
        <w:t>制卡员在打卡确认时，如存在作废卡和未制卡，用户可以在“定制卡制卡信息窗口”进行“重新下载”。</w:t>
      </w:r>
    </w:p>
    <w:p w:rsidR="004A1DF5" w:rsidRDefault="004A1DF5">
      <w:pPr>
        <w:numPr>
          <w:ilvl w:val="0"/>
          <w:numId w:val="126"/>
        </w:numPr>
      </w:pPr>
      <w:r>
        <w:rPr>
          <w:rFonts w:hint="eastAsia"/>
        </w:rPr>
        <w:t>制卡员选择“重新下载”，进入重新下载定制卡窗口；</w:t>
      </w:r>
    </w:p>
    <w:p w:rsidR="004A1DF5" w:rsidRDefault="004A1DF5">
      <w:pPr>
        <w:numPr>
          <w:ilvl w:val="0"/>
          <w:numId w:val="126"/>
        </w:numPr>
      </w:pPr>
      <w:r>
        <w:rPr>
          <w:rFonts w:hint="eastAsia"/>
        </w:rPr>
        <w:t>选择“重新下载的卡”，查询后列示重置卡凭证号码；</w:t>
      </w:r>
    </w:p>
    <w:p w:rsidR="004A1DF5" w:rsidRDefault="004A1DF5">
      <w:pPr>
        <w:numPr>
          <w:ilvl w:val="0"/>
          <w:numId w:val="126"/>
        </w:numPr>
      </w:pPr>
      <w:r>
        <w:rPr>
          <w:rFonts w:hint="eastAsia"/>
        </w:rPr>
        <w:t>制卡复核员选择“</w:t>
      </w:r>
      <w:r>
        <w:rPr>
          <w:rFonts w:hint="eastAsia"/>
        </w:rPr>
        <w:t>F7</w:t>
      </w:r>
      <w:r>
        <w:rPr>
          <w:rFonts w:hint="eastAsia"/>
        </w:rPr>
        <w:t>”进行重置卡复核；</w:t>
      </w:r>
    </w:p>
    <w:p w:rsidR="004A1DF5" w:rsidRDefault="004A1DF5">
      <w:pPr>
        <w:numPr>
          <w:ilvl w:val="0"/>
          <w:numId w:val="126"/>
        </w:numPr>
      </w:pPr>
      <w:r>
        <w:rPr>
          <w:rFonts w:hint="eastAsia"/>
        </w:rPr>
        <w:t>复核通过，“确定”后，系统产生制卡数据；</w:t>
      </w:r>
    </w:p>
    <w:p w:rsidR="004A1DF5" w:rsidRDefault="004A1DF5">
      <w:pPr>
        <w:numPr>
          <w:ilvl w:val="0"/>
          <w:numId w:val="126"/>
        </w:numPr>
      </w:pPr>
      <w:r>
        <w:rPr>
          <w:rFonts w:hint="eastAsia"/>
        </w:rPr>
        <w:t>用户选择“生成制卡文件”，再次生成制卡文件，供打卡机制卡；</w:t>
      </w:r>
    </w:p>
    <w:p w:rsidR="004A1DF5" w:rsidRDefault="004A1DF5">
      <w:pPr>
        <w:numPr>
          <w:ilvl w:val="0"/>
          <w:numId w:val="126"/>
        </w:numPr>
      </w:pPr>
      <w:r>
        <w:rPr>
          <w:rFonts w:hint="eastAsia"/>
        </w:rPr>
        <w:t>制卡完毕，制卡员执行“打卡确认”。</w:t>
      </w:r>
    </w:p>
    <w:p w:rsidR="004A1DF5" w:rsidRDefault="004A1DF5">
      <w:pPr>
        <w:ind w:firstLineChars="200" w:firstLine="480"/>
      </w:pPr>
      <w:r>
        <w:rPr>
          <w:rFonts w:hint="eastAsia"/>
        </w:rPr>
        <w:t>5</w:t>
      </w:r>
      <w:r>
        <w:rPr>
          <w:rFonts w:hint="eastAsia"/>
        </w:rPr>
        <w:t>、批次查询。选择“批次查询”按钮可对指定条件的制卡数据进行查阅。</w:t>
      </w:r>
    </w:p>
    <w:p w:rsidR="004A1DF5" w:rsidRDefault="004A1DF5" w:rsidP="0004090F">
      <w:pPr>
        <w:pStyle w:val="5"/>
      </w:pPr>
      <w:r>
        <w:rPr>
          <w:rFonts w:hint="eastAsia"/>
        </w:rPr>
        <w:t>三、挂失补卡管理（业务代码</w:t>
      </w:r>
      <w:r>
        <w:rPr>
          <w:rFonts w:hint="eastAsia"/>
        </w:rPr>
        <w:t>2803</w:t>
      </w:r>
      <w:r>
        <w:rPr>
          <w:rFonts w:hint="eastAsia"/>
        </w:rPr>
        <w:t>）</w:t>
      </w:r>
    </w:p>
    <w:p w:rsidR="004A1DF5" w:rsidRDefault="004A1DF5">
      <w:pPr>
        <w:pStyle w:val="6"/>
        <w:spacing w:line="240" w:lineRule="auto"/>
      </w:pPr>
      <w:r>
        <w:rPr>
          <w:rFonts w:hint="eastAsia"/>
        </w:rPr>
        <w:t>（一）功能介绍</w:t>
      </w:r>
    </w:p>
    <w:p w:rsidR="004A1DF5" w:rsidRDefault="004A1DF5">
      <w:pPr>
        <w:ind w:firstLine="435"/>
      </w:pPr>
      <w:r>
        <w:rPr>
          <w:rFonts w:hint="eastAsia"/>
        </w:rPr>
        <w:t>对冻结类型为“书面挂失”和“损坏冻结”且要求补制卡片的客户信息进</w:t>
      </w:r>
      <w:r>
        <w:rPr>
          <w:rFonts w:hint="eastAsia"/>
        </w:rPr>
        <w:lastRenderedPageBreak/>
        <w:t>挂失补卡制作。</w:t>
      </w:r>
    </w:p>
    <w:p w:rsidR="004A1DF5" w:rsidRDefault="004A1DF5">
      <w:pPr>
        <w:pStyle w:val="6"/>
        <w:spacing w:line="240" w:lineRule="auto"/>
      </w:pPr>
      <w:r>
        <w:rPr>
          <w:rFonts w:hint="eastAsia"/>
        </w:rPr>
        <w:t>（二）风险提示</w:t>
      </w:r>
    </w:p>
    <w:p w:rsidR="004A1DF5" w:rsidRDefault="004A1DF5">
      <w:pPr>
        <w:ind w:firstLine="435"/>
      </w:pPr>
      <w:r>
        <w:rPr>
          <w:rFonts w:hint="eastAsia"/>
        </w:rPr>
        <w:t>同定制卡管理</w:t>
      </w:r>
    </w:p>
    <w:p w:rsidR="004A1DF5" w:rsidRDefault="004A1DF5">
      <w:pPr>
        <w:pStyle w:val="6"/>
        <w:spacing w:line="240" w:lineRule="auto"/>
      </w:pPr>
      <w:r>
        <w:rPr>
          <w:rFonts w:hint="eastAsia"/>
        </w:rPr>
        <w:t>（三）界面</w:t>
      </w:r>
    </w:p>
    <w:p w:rsidR="004A1DF5" w:rsidRDefault="0004090F">
      <w:pPr>
        <w:keepNext/>
        <w:jc w:val="center"/>
      </w:pPr>
      <w:r>
        <w:rPr>
          <w:rFonts w:hint="eastAsia"/>
          <w:noProof/>
        </w:rPr>
        <w:drawing>
          <wp:inline distT="0" distB="0" distL="0" distR="0">
            <wp:extent cx="5276850" cy="3781425"/>
            <wp:effectExtent l="1905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8"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keepNext/>
        <w:jc w:val="center"/>
      </w:pPr>
      <w:r>
        <w:rPr>
          <w:rFonts w:hint="eastAsia"/>
        </w:rPr>
        <w:t>图</w:t>
      </w:r>
      <w:r>
        <w:rPr>
          <w:rFonts w:hint="eastAsia"/>
        </w:rPr>
        <w:t>4.2</w:t>
      </w:r>
    </w:p>
    <w:p w:rsidR="004A1DF5" w:rsidRDefault="004A1DF5">
      <w:pPr>
        <w:pStyle w:val="6"/>
        <w:spacing w:line="240" w:lineRule="auto"/>
      </w:pPr>
      <w:r>
        <w:rPr>
          <w:rFonts w:hint="eastAsia"/>
        </w:rPr>
        <w:t>（四）操作要点</w:t>
      </w:r>
    </w:p>
    <w:p w:rsidR="004A1DF5" w:rsidRDefault="004A1DF5">
      <w:pPr>
        <w:ind w:firstLine="435"/>
      </w:pPr>
      <w:r>
        <w:rPr>
          <w:rFonts w:hint="eastAsia"/>
        </w:rPr>
        <w:t>1</w:t>
      </w:r>
      <w:r>
        <w:rPr>
          <w:rFonts w:hint="eastAsia"/>
        </w:rPr>
        <w:t>、只有在柜员为客户办理了正式的书面挂失，并在系统中进行挂失补卡申请，系统才会提交一条申请记录到制卡系统。</w:t>
      </w:r>
    </w:p>
    <w:p w:rsidR="004A1DF5" w:rsidRDefault="004A1DF5">
      <w:pPr>
        <w:pStyle w:val="6"/>
        <w:spacing w:line="240" w:lineRule="auto"/>
      </w:pPr>
      <w:r>
        <w:rPr>
          <w:rFonts w:hint="eastAsia"/>
        </w:rPr>
        <w:t>（五）操作步骤</w:t>
      </w:r>
    </w:p>
    <w:p w:rsidR="004A1DF5" w:rsidRDefault="004A1DF5">
      <w:pPr>
        <w:ind w:firstLine="435"/>
      </w:pPr>
      <w:r>
        <w:rPr>
          <w:rFonts w:hint="eastAsia"/>
        </w:rPr>
        <w:t>1</w:t>
      </w:r>
      <w:r>
        <w:rPr>
          <w:rFonts w:hint="eastAsia"/>
        </w:rPr>
        <w:t>、柜员选择现金凭证－制卡管理－挂失补卡管理菜单或直接输入业务代码</w:t>
      </w:r>
      <w:r>
        <w:rPr>
          <w:rFonts w:hint="eastAsia"/>
        </w:rPr>
        <w:t>2803</w:t>
      </w:r>
      <w:r>
        <w:rPr>
          <w:rFonts w:hint="eastAsia"/>
        </w:rPr>
        <w:t>进入操作界面；</w:t>
      </w:r>
    </w:p>
    <w:p w:rsidR="004A1DF5" w:rsidRDefault="004A1DF5">
      <w:pPr>
        <w:ind w:firstLine="435"/>
      </w:pPr>
      <w:r>
        <w:rPr>
          <w:rFonts w:hint="eastAsia"/>
        </w:rPr>
        <w:t>2</w:t>
      </w:r>
      <w:r>
        <w:rPr>
          <w:rFonts w:hint="eastAsia"/>
        </w:rPr>
        <w:t>、选择查询，可查询到已产生批次号的挂失补卡记录；</w:t>
      </w:r>
    </w:p>
    <w:p w:rsidR="004A1DF5" w:rsidRDefault="004A1DF5">
      <w:pPr>
        <w:ind w:firstLine="435"/>
      </w:pPr>
      <w:r>
        <w:rPr>
          <w:rFonts w:hint="eastAsia"/>
        </w:rPr>
        <w:t>3</w:t>
      </w:r>
      <w:r>
        <w:rPr>
          <w:rFonts w:hint="eastAsia"/>
        </w:rPr>
        <w:t>、制卡；</w:t>
      </w:r>
    </w:p>
    <w:p w:rsidR="004A1DF5" w:rsidRDefault="004A1DF5">
      <w:pPr>
        <w:numPr>
          <w:ilvl w:val="0"/>
          <w:numId w:val="125"/>
        </w:numPr>
      </w:pPr>
      <w:r>
        <w:rPr>
          <w:rFonts w:hint="eastAsia"/>
        </w:rPr>
        <w:t>选择“制卡”，进入挂失补卡制卡信息窗口；</w:t>
      </w:r>
    </w:p>
    <w:p w:rsidR="004A1DF5" w:rsidRDefault="004A1DF5">
      <w:pPr>
        <w:numPr>
          <w:ilvl w:val="0"/>
          <w:numId w:val="125"/>
        </w:numPr>
      </w:pPr>
      <w:r>
        <w:rPr>
          <w:rFonts w:hint="eastAsia"/>
        </w:rPr>
        <w:t>选择“下载数据”，进入下载挂失补卡数据窗口；</w:t>
      </w:r>
    </w:p>
    <w:p w:rsidR="004A1DF5" w:rsidRDefault="004A1DF5">
      <w:pPr>
        <w:numPr>
          <w:ilvl w:val="0"/>
          <w:numId w:val="125"/>
        </w:numPr>
      </w:pPr>
      <w:r>
        <w:rPr>
          <w:rFonts w:hint="eastAsia"/>
        </w:rPr>
        <w:lastRenderedPageBreak/>
        <w:t>录入“领卡机构及下属机构”、“补卡凭证种类”后，选择“查询”，系统将符合录入条件的补卡数据显示出来。</w:t>
      </w:r>
    </w:p>
    <w:p w:rsidR="004A1DF5" w:rsidRDefault="004A1DF5">
      <w:pPr>
        <w:numPr>
          <w:ilvl w:val="0"/>
          <w:numId w:val="125"/>
        </w:numPr>
      </w:pPr>
      <w:r>
        <w:rPr>
          <w:rFonts w:hint="eastAsia"/>
        </w:rPr>
        <w:t>制卡复核员选择“</w:t>
      </w:r>
      <w:r>
        <w:rPr>
          <w:rFonts w:hint="eastAsia"/>
        </w:rPr>
        <w:t>F7</w:t>
      </w:r>
      <w:r>
        <w:rPr>
          <w:rFonts w:hint="eastAsia"/>
        </w:rPr>
        <w:t>”进行现场复核；</w:t>
      </w:r>
    </w:p>
    <w:p w:rsidR="004A1DF5" w:rsidRDefault="004A1DF5">
      <w:pPr>
        <w:numPr>
          <w:ilvl w:val="0"/>
          <w:numId w:val="125"/>
        </w:numPr>
      </w:pPr>
      <w:r>
        <w:rPr>
          <w:rFonts w:hint="eastAsia"/>
        </w:rPr>
        <w:t>复核通过，选择“确定”，系统提示下载数据成功，产生制卡批次号，在“下载数据列表”中可查询核对制卡文件是否正确；</w:t>
      </w:r>
    </w:p>
    <w:p w:rsidR="004A1DF5" w:rsidRDefault="004A1DF5">
      <w:pPr>
        <w:numPr>
          <w:ilvl w:val="0"/>
          <w:numId w:val="125"/>
        </w:numPr>
      </w:pPr>
      <w:r>
        <w:rPr>
          <w:rFonts w:hint="eastAsia"/>
        </w:rPr>
        <w:t>制卡员选择“生成制卡文件”，系统将制卡文件保存到指定的目录，制卡员以此文件驱动打卡机进行制卡；</w:t>
      </w:r>
    </w:p>
    <w:p w:rsidR="004A1DF5" w:rsidRDefault="004A1DF5">
      <w:pPr>
        <w:numPr>
          <w:ilvl w:val="0"/>
          <w:numId w:val="125"/>
        </w:numPr>
      </w:pPr>
      <w:r>
        <w:rPr>
          <w:rFonts w:hint="eastAsia"/>
        </w:rPr>
        <w:t>制卡结束，关闭退出“下载制卡数据”窗口，录入制卡批次号（可在挂失补卡制卡批次信息列表中查询）后选择“查询（</w:t>
      </w:r>
      <w:r>
        <w:rPr>
          <w:rFonts w:hint="eastAsia"/>
        </w:rPr>
        <w:t>5</w:t>
      </w:r>
      <w:r>
        <w:rPr>
          <w:rFonts w:hint="eastAsia"/>
        </w:rPr>
        <w:t>）”按钮，系统列示补卡批次内的制卡状况列表，制卡状态为“已下载，正在打印”；</w:t>
      </w:r>
    </w:p>
    <w:p w:rsidR="004A1DF5" w:rsidRDefault="004A1DF5">
      <w:pPr>
        <w:numPr>
          <w:ilvl w:val="0"/>
          <w:numId w:val="125"/>
        </w:numPr>
      </w:pPr>
      <w:r>
        <w:rPr>
          <w:rFonts w:hint="eastAsia"/>
        </w:rPr>
        <w:t>制卡用户选择“打卡确认”进行打卡结果确认；</w:t>
      </w:r>
    </w:p>
    <w:p w:rsidR="004A1DF5" w:rsidRDefault="004A1DF5">
      <w:pPr>
        <w:numPr>
          <w:ilvl w:val="0"/>
          <w:numId w:val="125"/>
        </w:numPr>
      </w:pPr>
      <w:r>
        <w:rPr>
          <w:rFonts w:hint="eastAsia"/>
        </w:rPr>
        <w:t>在挂失补卡打卡确认窗口下选择查询，系统列示本批次的已下载的补卡卡号列表；</w:t>
      </w:r>
    </w:p>
    <w:p w:rsidR="004A1DF5" w:rsidRDefault="004A1DF5">
      <w:pPr>
        <w:numPr>
          <w:ilvl w:val="0"/>
          <w:numId w:val="125"/>
        </w:numPr>
      </w:pPr>
      <w:r>
        <w:rPr>
          <w:rFonts w:hint="eastAsia"/>
        </w:rPr>
        <w:t>根据制卡实际情况，确认打卡结果，复核用户选择“</w:t>
      </w:r>
      <w:r>
        <w:rPr>
          <w:rFonts w:hint="eastAsia"/>
        </w:rPr>
        <w:t>F7</w:t>
      </w:r>
      <w:r>
        <w:rPr>
          <w:rFonts w:hint="eastAsia"/>
        </w:rPr>
        <w:t>”进行现场复核；</w:t>
      </w:r>
    </w:p>
    <w:p w:rsidR="004A1DF5" w:rsidRDefault="004A1DF5">
      <w:pPr>
        <w:numPr>
          <w:ilvl w:val="0"/>
          <w:numId w:val="125"/>
        </w:numPr>
      </w:pPr>
      <w:r>
        <w:rPr>
          <w:rFonts w:hint="eastAsia"/>
        </w:rPr>
        <w:t>复核通过，用户选择“确定”按钮，系统弹出对话框提示定制卡打卡确认成功，此时查询定制批次内制卡状况列表，列示本次制卡中经确认后的“成品卡”数量；</w:t>
      </w:r>
    </w:p>
    <w:p w:rsidR="004A1DF5" w:rsidRDefault="004A1DF5">
      <w:pPr>
        <w:numPr>
          <w:ilvl w:val="0"/>
          <w:numId w:val="125"/>
        </w:numPr>
      </w:pPr>
      <w:r>
        <w:rPr>
          <w:rFonts w:hint="eastAsia"/>
        </w:rPr>
        <w:t>对于已经确认过的打卡结果，如与实际情况不符，可执行“确认撤销”，重新进行确认。</w:t>
      </w:r>
    </w:p>
    <w:p w:rsidR="004A1DF5" w:rsidRDefault="004A1DF5">
      <w:pPr>
        <w:ind w:firstLineChars="200" w:firstLine="480"/>
      </w:pPr>
      <w:r>
        <w:rPr>
          <w:rFonts w:hint="eastAsia"/>
        </w:rPr>
        <w:t>4</w:t>
      </w:r>
      <w:r>
        <w:rPr>
          <w:rFonts w:hint="eastAsia"/>
        </w:rPr>
        <w:t>、废卡和未制卡的处理同定制卡管理中废卡和未制卡重置操作。</w:t>
      </w:r>
    </w:p>
    <w:p w:rsidR="004A1DF5" w:rsidRDefault="004A1DF5" w:rsidP="0004090F">
      <w:pPr>
        <w:pStyle w:val="5"/>
      </w:pPr>
      <w:r>
        <w:rPr>
          <w:rFonts w:hint="eastAsia"/>
        </w:rPr>
        <w:t>四、特殊卡领用（业务代码</w:t>
      </w:r>
      <w:r>
        <w:rPr>
          <w:rFonts w:hint="eastAsia"/>
        </w:rPr>
        <w:t>2804</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制卡机构在制卡完毕后，指定领卡机构向制卡机构领取定制卡或挂失补卡时，制卡机构办理出库手续以及指定领卡机构领卡后办理相关入库手续。</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、经办领用出库的柜员必须为机构箱管理员；</w:t>
      </w:r>
    </w:p>
    <w:p w:rsidR="004A1DF5" w:rsidRDefault="004A1DF5">
      <w:pPr>
        <w:ind w:firstLineChars="200" w:firstLine="480"/>
      </w:pPr>
      <w:r>
        <w:rPr>
          <w:rFonts w:hint="eastAsia"/>
        </w:rPr>
        <w:lastRenderedPageBreak/>
        <w:t>2</w:t>
      </w:r>
      <w:r>
        <w:rPr>
          <w:rFonts w:hint="eastAsia"/>
        </w:rPr>
        <w:t>、领卡人必须是领卡机构人员。</w:t>
      </w:r>
    </w:p>
    <w:p w:rsidR="004A1DF5" w:rsidRDefault="004A1DF5">
      <w:pPr>
        <w:ind w:firstLineChars="200" w:firstLine="480"/>
      </w:pPr>
      <w:r>
        <w:rPr>
          <w:rFonts w:hint="eastAsia"/>
        </w:rPr>
        <w:t>3</w:t>
      </w:r>
      <w:r>
        <w:rPr>
          <w:rFonts w:hint="eastAsia"/>
        </w:rPr>
        <w:t>、领卡人员将凭证领回网点后要进行领用入库操作。</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、用户选择现金凭证－制卡管理－特殊卡领用菜单，或直接输入业务代码</w:t>
      </w:r>
      <w:r>
        <w:rPr>
          <w:rFonts w:hint="eastAsia"/>
        </w:rPr>
        <w:t>2804</w:t>
      </w:r>
      <w:r>
        <w:rPr>
          <w:rFonts w:hint="eastAsia"/>
        </w:rPr>
        <w:t>进入；</w:t>
      </w:r>
    </w:p>
    <w:p w:rsidR="004A1DF5" w:rsidRDefault="004A1DF5">
      <w:pPr>
        <w:ind w:firstLineChars="200" w:firstLine="480"/>
      </w:pPr>
      <w:r>
        <w:rPr>
          <w:rFonts w:hint="eastAsia"/>
        </w:rPr>
        <w:t>2</w:t>
      </w:r>
      <w:r>
        <w:rPr>
          <w:rFonts w:hint="eastAsia"/>
        </w:rPr>
        <w:t>、制卡机构领用出库：</w:t>
      </w:r>
    </w:p>
    <w:p w:rsidR="004A1DF5" w:rsidRDefault="004A1DF5">
      <w:pPr>
        <w:numPr>
          <w:ilvl w:val="0"/>
          <w:numId w:val="124"/>
        </w:numPr>
      </w:pPr>
      <w:r>
        <w:rPr>
          <w:rFonts w:hint="eastAsia"/>
        </w:rPr>
        <w:t>制卡机构的机构箱管理员</w:t>
      </w:r>
      <w:r>
        <w:rPr>
          <w:rFonts w:hint="eastAsia"/>
        </w:rPr>
        <w:t>1</w:t>
      </w:r>
      <w:r>
        <w:rPr>
          <w:rFonts w:hint="eastAsia"/>
        </w:rPr>
        <w:t>选择领用出库，系统进入定制卡领用窗口；</w:t>
      </w:r>
    </w:p>
    <w:p w:rsidR="004A1DF5" w:rsidRDefault="004A1DF5">
      <w:pPr>
        <w:numPr>
          <w:ilvl w:val="0"/>
          <w:numId w:val="124"/>
        </w:numPr>
      </w:pPr>
      <w:r>
        <w:rPr>
          <w:rFonts w:hint="eastAsia"/>
        </w:rPr>
        <w:t>输入领卡机构号和领卡品种后，选择“查询”，系统列示指定领卡机构为该机构号下已制好待领用的成品卡列表；</w:t>
      </w:r>
    </w:p>
    <w:p w:rsidR="004A1DF5" w:rsidRDefault="004A1DF5">
      <w:pPr>
        <w:numPr>
          <w:ilvl w:val="0"/>
          <w:numId w:val="124"/>
        </w:numPr>
      </w:pPr>
      <w:r>
        <w:rPr>
          <w:rFonts w:hint="eastAsia"/>
        </w:rPr>
        <w:t>制卡机构的机构箱管理员</w:t>
      </w:r>
      <w:r>
        <w:rPr>
          <w:rFonts w:hint="eastAsia"/>
        </w:rPr>
        <w:t>2</w:t>
      </w:r>
      <w:r>
        <w:rPr>
          <w:rFonts w:hint="eastAsia"/>
        </w:rPr>
        <w:t>选择“</w:t>
      </w:r>
      <w:r>
        <w:rPr>
          <w:rFonts w:hint="eastAsia"/>
        </w:rPr>
        <w:t>F7</w:t>
      </w:r>
      <w:r>
        <w:rPr>
          <w:rFonts w:hint="eastAsia"/>
        </w:rPr>
        <w:t>”进行同步复核；</w:t>
      </w:r>
    </w:p>
    <w:p w:rsidR="004A1DF5" w:rsidRDefault="004A1DF5">
      <w:pPr>
        <w:numPr>
          <w:ilvl w:val="0"/>
          <w:numId w:val="124"/>
        </w:numPr>
      </w:pPr>
      <w:r>
        <w:rPr>
          <w:rFonts w:hint="eastAsia"/>
        </w:rPr>
        <w:t>验证身份通过，出库成功，打印出库单。</w:t>
      </w:r>
    </w:p>
    <w:p w:rsidR="004A1DF5" w:rsidRDefault="004A1DF5">
      <w:pPr>
        <w:ind w:firstLineChars="200" w:firstLine="480"/>
      </w:pPr>
      <w:r>
        <w:rPr>
          <w:rFonts w:hint="eastAsia"/>
        </w:rPr>
        <w:t>3</w:t>
      </w:r>
      <w:r>
        <w:rPr>
          <w:rFonts w:hint="eastAsia"/>
        </w:rPr>
        <w:t>、领卡机构领用入库</w:t>
      </w:r>
    </w:p>
    <w:p w:rsidR="004A1DF5" w:rsidRDefault="004A1DF5">
      <w:pPr>
        <w:numPr>
          <w:ilvl w:val="0"/>
          <w:numId w:val="123"/>
        </w:numPr>
      </w:pPr>
      <w:r>
        <w:rPr>
          <w:rFonts w:hint="eastAsia"/>
        </w:rPr>
        <w:t>领卡机构的机构箱管理员</w:t>
      </w:r>
      <w:r>
        <w:rPr>
          <w:rFonts w:hint="eastAsia"/>
        </w:rPr>
        <w:t>1</w:t>
      </w:r>
      <w:r>
        <w:rPr>
          <w:rFonts w:hint="eastAsia"/>
        </w:rPr>
        <w:t>选择“领用入库”，进入定制卡入库工作界面；</w:t>
      </w:r>
    </w:p>
    <w:p w:rsidR="004A1DF5" w:rsidRDefault="004A1DF5">
      <w:pPr>
        <w:numPr>
          <w:ilvl w:val="0"/>
          <w:numId w:val="123"/>
        </w:numPr>
      </w:pPr>
      <w:r>
        <w:rPr>
          <w:rFonts w:hint="eastAsia"/>
        </w:rPr>
        <w:t>选定待入库业务记录，选择“入库”，进入定制卡领用入库界面，选择“查询”调出出库记录，机构箱管理员</w:t>
      </w:r>
      <w:r>
        <w:rPr>
          <w:rFonts w:hint="eastAsia"/>
        </w:rPr>
        <w:t>2</w:t>
      </w:r>
      <w:r>
        <w:rPr>
          <w:rFonts w:hint="eastAsia"/>
        </w:rPr>
        <w:t>选择“</w:t>
      </w:r>
      <w:r>
        <w:rPr>
          <w:rFonts w:hint="eastAsia"/>
        </w:rPr>
        <w:t>F7</w:t>
      </w:r>
      <w:r>
        <w:rPr>
          <w:rFonts w:hint="eastAsia"/>
        </w:rPr>
        <w:t>”进行同步复核，核对后，选择“确定”，入库成功，打印“入库单”。</w:t>
      </w:r>
    </w:p>
    <w:p w:rsidR="004A1DF5" w:rsidRDefault="004A1DF5">
      <w:pPr>
        <w:pStyle w:val="5"/>
      </w:pPr>
      <w:r>
        <w:rPr>
          <w:rFonts w:hint="eastAsia"/>
        </w:rPr>
        <w:t>五、权限卡发放（业务代码</w:t>
      </w:r>
      <w:r>
        <w:rPr>
          <w:rFonts w:hint="eastAsia"/>
        </w:rPr>
        <w:t>2805</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对我行用户使用的用户卡凭证进行发放、撤销发放等一系列业务操作。</w:t>
      </w:r>
    </w:p>
    <w:p w:rsidR="004A1DF5" w:rsidRDefault="004A1DF5">
      <w:pPr>
        <w:pStyle w:val="6"/>
        <w:spacing w:line="240" w:lineRule="auto"/>
      </w:pPr>
      <w:r>
        <w:rPr>
          <w:rFonts w:hint="eastAsia"/>
        </w:rPr>
        <w:t>（二）操作要点</w:t>
      </w:r>
    </w:p>
    <w:p w:rsidR="004A1DF5" w:rsidRDefault="004A1DF5">
      <w:pPr>
        <w:ind w:firstLineChars="200" w:firstLine="480"/>
      </w:pPr>
      <w:r>
        <w:rPr>
          <w:rFonts w:hint="eastAsia"/>
        </w:rPr>
        <w:t>1</w:t>
      </w:r>
      <w:r>
        <w:rPr>
          <w:rFonts w:hint="eastAsia"/>
        </w:rPr>
        <w:t>、经办柜员可以是制卡机构的机构箱管理员，也可以由网点通过“特殊卡领用”回来后，本网点机构箱管理员进行发放。系统支持一次对单个用户或多个用户发放用户卡的操作。</w:t>
      </w:r>
    </w:p>
    <w:p w:rsidR="004A1DF5" w:rsidRDefault="004A1DF5">
      <w:pPr>
        <w:ind w:firstLineChars="200" w:firstLine="480"/>
      </w:pPr>
      <w:r>
        <w:rPr>
          <w:rFonts w:hint="eastAsia"/>
        </w:rPr>
        <w:t>2</w:t>
      </w:r>
      <w:r>
        <w:rPr>
          <w:rFonts w:hint="eastAsia"/>
        </w:rPr>
        <w:t>、网点机构箱管理员进行用户卡发放时，领卡人只能是用户卡所属机构的柜员。但是机构箱管理员要人工判断发放的用户卡是否和领卡人一致，对于一次向多人发放用户卡时，可以由其中一人在系统上办理接收操作，其他人员在</w:t>
      </w:r>
      <w:r>
        <w:rPr>
          <w:rFonts w:hint="eastAsia"/>
        </w:rPr>
        <w:lastRenderedPageBreak/>
        <w:t>打印出的“出库单”上签字确认。</w:t>
      </w:r>
    </w:p>
    <w:p w:rsidR="004A1DF5" w:rsidRDefault="004A1DF5">
      <w:pPr>
        <w:ind w:firstLineChars="200" w:firstLine="480"/>
      </w:pPr>
      <w:r>
        <w:rPr>
          <w:rFonts w:hint="eastAsia"/>
        </w:rPr>
        <w:t>3</w:t>
      </w:r>
      <w:r>
        <w:rPr>
          <w:rFonts w:hint="eastAsia"/>
        </w:rPr>
        <w:t>、用户卡在系统中的显示为“权限卡”。</w:t>
      </w:r>
    </w:p>
    <w:p w:rsidR="004A1DF5" w:rsidRDefault="004A1DF5">
      <w:pPr>
        <w:pStyle w:val="6"/>
        <w:spacing w:line="240" w:lineRule="auto"/>
      </w:pPr>
      <w:r>
        <w:rPr>
          <w:rFonts w:hint="eastAsia"/>
        </w:rPr>
        <w:t>（三）操作步骤</w:t>
      </w:r>
    </w:p>
    <w:p w:rsidR="004A1DF5" w:rsidRDefault="004A1DF5">
      <w:pPr>
        <w:ind w:firstLineChars="200" w:firstLine="480"/>
      </w:pPr>
      <w:r>
        <w:rPr>
          <w:rFonts w:hint="eastAsia"/>
        </w:rPr>
        <w:t>1</w:t>
      </w:r>
      <w:r>
        <w:rPr>
          <w:rFonts w:hint="eastAsia"/>
        </w:rPr>
        <w:t>、柜员选择现金凭证管理－制卡管理－权限卡发放菜单或输入业务代码</w:t>
      </w:r>
      <w:r>
        <w:rPr>
          <w:rFonts w:hint="eastAsia"/>
        </w:rPr>
        <w:t>2805</w:t>
      </w:r>
      <w:r>
        <w:rPr>
          <w:rFonts w:hint="eastAsia"/>
        </w:rPr>
        <w:t>进入；</w:t>
      </w:r>
    </w:p>
    <w:p w:rsidR="004A1DF5" w:rsidRDefault="004A1DF5">
      <w:pPr>
        <w:ind w:firstLineChars="200" w:firstLine="480"/>
      </w:pPr>
      <w:r>
        <w:rPr>
          <w:rFonts w:hint="eastAsia"/>
        </w:rPr>
        <w:t>2</w:t>
      </w:r>
      <w:r>
        <w:rPr>
          <w:rFonts w:hint="eastAsia"/>
        </w:rPr>
        <w:t>、录入用户卡发放的起止时间，可对用户卡发放历史记录进行查询；</w:t>
      </w:r>
    </w:p>
    <w:p w:rsidR="004A1DF5" w:rsidRDefault="004A1DF5">
      <w:pPr>
        <w:ind w:firstLineChars="200" w:firstLine="480"/>
      </w:pPr>
      <w:r>
        <w:rPr>
          <w:rFonts w:hint="eastAsia"/>
        </w:rPr>
        <w:t>3</w:t>
      </w:r>
      <w:r>
        <w:rPr>
          <w:rFonts w:hint="eastAsia"/>
        </w:rPr>
        <w:t>、点击“发放”，进入权限卡发放窗口；</w:t>
      </w:r>
    </w:p>
    <w:p w:rsidR="004A1DF5" w:rsidRDefault="004A1DF5">
      <w:pPr>
        <w:ind w:firstLineChars="200" w:firstLine="480"/>
      </w:pPr>
      <w:r>
        <w:rPr>
          <w:rFonts w:hint="eastAsia"/>
        </w:rPr>
        <w:t>4</w:t>
      </w:r>
      <w:r>
        <w:rPr>
          <w:rFonts w:hint="eastAsia"/>
        </w:rPr>
        <w:t>、录入“领卡机构号”（本机构发放也要录入本机构机构号）、“凭证种类”要素，选择“查询”按钮，系统展示在库、可发放的用户卡凭证列表。操作员点击需要发放的凭证号，执行“增加选定卡号”按钮，系统将选定的卡号转移到“预领用的卡列表”。</w:t>
      </w:r>
    </w:p>
    <w:p w:rsidR="004A1DF5" w:rsidRDefault="004A1DF5">
      <w:pPr>
        <w:ind w:firstLineChars="200" w:firstLine="480"/>
      </w:pPr>
      <w:r>
        <w:rPr>
          <w:rFonts w:hint="eastAsia"/>
        </w:rPr>
        <w:t>5</w:t>
      </w:r>
      <w:r>
        <w:rPr>
          <w:rFonts w:hint="eastAsia"/>
        </w:rPr>
        <w:t>、在“领用用户确认”处回车后，领卡用户录入领卡人用户号及密码验证身份；</w:t>
      </w:r>
    </w:p>
    <w:p w:rsidR="004A1DF5" w:rsidRDefault="004A1DF5">
      <w:pPr>
        <w:ind w:firstLineChars="200" w:firstLine="480"/>
      </w:pPr>
      <w:r>
        <w:rPr>
          <w:rFonts w:hint="eastAsia"/>
        </w:rPr>
        <w:t>6</w:t>
      </w:r>
      <w:r>
        <w:rPr>
          <w:rFonts w:hint="eastAsia"/>
        </w:rPr>
        <w:t>、领卡人身份确认后，机构箱第二管理员通过“</w:t>
      </w:r>
      <w:r>
        <w:rPr>
          <w:rFonts w:hint="eastAsia"/>
        </w:rPr>
        <w:t>F7</w:t>
      </w:r>
      <w:r>
        <w:rPr>
          <w:rFonts w:hint="eastAsia"/>
        </w:rPr>
        <w:t>”复核业务，复核完毕执行“确定”后执行发放业务。系统提示发放成功，打印出库单。</w:t>
      </w:r>
    </w:p>
    <w:p w:rsidR="004A1DF5" w:rsidRDefault="004A1DF5"/>
    <w:p w:rsidR="004A1DF5" w:rsidRDefault="004A1DF5"/>
    <w:p w:rsidR="004A1DF5" w:rsidRDefault="004A1DF5" w:rsidP="0004090F">
      <w:pPr>
        <w:pStyle w:val="4"/>
        <w:spacing w:before="156" w:after="156" w:line="240" w:lineRule="auto"/>
      </w:pPr>
      <w:bookmarkStart w:id="959" w:name="_Toc79548746"/>
      <w:bookmarkStart w:id="960" w:name="_Toc86577322"/>
      <w:bookmarkStart w:id="961" w:name="_Toc112495127"/>
      <w:bookmarkStart w:id="962" w:name="_Toc186273591"/>
      <w:r>
        <w:rPr>
          <w:rFonts w:hint="eastAsia"/>
        </w:rPr>
        <w:t>第五节</w:t>
      </w:r>
      <w:r>
        <w:rPr>
          <w:rFonts w:hint="eastAsia"/>
        </w:rPr>
        <w:t xml:space="preserve">  </w:t>
      </w:r>
      <w:r>
        <w:rPr>
          <w:rFonts w:hint="eastAsia"/>
        </w:rPr>
        <w:t>凭证管理</w:t>
      </w:r>
      <w:bookmarkEnd w:id="959"/>
      <w:bookmarkEnd w:id="960"/>
      <w:bookmarkEnd w:id="961"/>
      <w:bookmarkEnd w:id="962"/>
    </w:p>
    <w:p w:rsidR="004A1DF5" w:rsidRDefault="004A1DF5">
      <w:pPr>
        <w:ind w:firstLineChars="200" w:firstLine="480"/>
      </w:pPr>
      <w:r>
        <w:rPr>
          <w:rFonts w:hint="eastAsia"/>
        </w:rPr>
        <w:t>凭证管理实现了总分行管理人员对凭证种类进行管理，和机构对柜员凭证箱、机构凭证箱的管理。</w:t>
      </w:r>
    </w:p>
    <w:p w:rsidR="004A1DF5" w:rsidRDefault="004A1DF5" w:rsidP="0004090F">
      <w:pPr>
        <w:pStyle w:val="5"/>
      </w:pPr>
      <w:bookmarkStart w:id="963" w:name="_Toc79548761"/>
      <w:r>
        <w:rPr>
          <w:rFonts w:hint="eastAsia"/>
        </w:rPr>
        <w:t>一、</w:t>
      </w:r>
      <w:bookmarkEnd w:id="963"/>
      <w:r>
        <w:rPr>
          <w:rFonts w:hint="eastAsia"/>
        </w:rPr>
        <w:t>柜员凭证箱管理（业务代码</w:t>
      </w:r>
      <w:r>
        <w:rPr>
          <w:rFonts w:hint="eastAsia"/>
        </w:rPr>
        <w:t>2851</w:t>
      </w:r>
      <w:r>
        <w:rPr>
          <w:rFonts w:hint="eastAsia"/>
        </w:rPr>
        <w:t>）</w:t>
      </w:r>
    </w:p>
    <w:p w:rsidR="004A1DF5" w:rsidRDefault="004A1DF5">
      <w:pPr>
        <w:pStyle w:val="6"/>
        <w:spacing w:line="240" w:lineRule="auto"/>
        <w:rPr>
          <w:kern w:val="0"/>
          <w:lang w:val="zh-CN"/>
        </w:rPr>
      </w:pPr>
      <w:bookmarkStart w:id="964" w:name="_Toc79548762"/>
      <w:r>
        <w:rPr>
          <w:rFonts w:hint="eastAsia"/>
          <w:kern w:val="0"/>
          <w:lang w:val="zh-CN"/>
        </w:rPr>
        <w:t>（一）功能介绍</w:t>
      </w:r>
      <w:bookmarkEnd w:id="964"/>
    </w:p>
    <w:p w:rsidR="004A1DF5" w:rsidRDefault="004A1DF5">
      <w:pPr>
        <w:ind w:firstLineChars="200" w:firstLine="480"/>
      </w:pPr>
      <w:r>
        <w:rPr>
          <w:rFonts w:hint="eastAsia"/>
        </w:rPr>
        <w:t>通过此功能实现柜员凭证箱及库存账户的新增、修改、删除、关闭、重启、查询和柜员凭证箱的交接。柜员箱的使用管理与机构箱的使用基本类似，基本功能和原理也相同，所不同的是管理的对象是普通柜员凭证箱。机构凭证箱管理员对柜员凭证箱进行管理操作。</w:t>
      </w:r>
    </w:p>
    <w:p w:rsidR="004A1DF5" w:rsidRDefault="004A1DF5">
      <w:pPr>
        <w:ind w:left="360" w:hangingChars="150" w:hanging="360"/>
      </w:pPr>
    </w:p>
    <w:p w:rsidR="004A1DF5" w:rsidRDefault="004A1DF5">
      <w:pPr>
        <w:pStyle w:val="6"/>
        <w:spacing w:line="240" w:lineRule="auto"/>
      </w:pPr>
      <w:bookmarkStart w:id="965" w:name="_Toc79548767"/>
      <w:r>
        <w:rPr>
          <w:rFonts w:hint="eastAsia"/>
        </w:rPr>
        <w:lastRenderedPageBreak/>
        <w:t>（二）操作步骤</w:t>
      </w:r>
      <w:bookmarkEnd w:id="965"/>
    </w:p>
    <w:p w:rsidR="004A1DF5" w:rsidRDefault="004A1DF5">
      <w:pPr>
        <w:ind w:firstLineChars="200" w:firstLine="480"/>
        <w:rPr>
          <w:rFonts w:ascii="宋体" w:hAnsi="宋体"/>
        </w:rPr>
      </w:pPr>
      <w:r>
        <w:rPr>
          <w:rFonts w:ascii="宋体" w:hAnsi="宋体" w:hint="eastAsia"/>
        </w:rPr>
        <w:t>选择“系统导航”－“现金凭证”－“凭证管理”－“柜员凭证箱管理”或在“业务代码”处输入业务代码“2851”进入“柜员凭证箱管理”</w:t>
      </w:r>
    </w:p>
    <w:p w:rsidR="004A1DF5" w:rsidRDefault="004A1DF5">
      <w:r>
        <w:rPr>
          <w:rFonts w:hint="eastAsia"/>
        </w:rPr>
        <w:t>1</w:t>
      </w:r>
      <w:r>
        <w:rPr>
          <w:rFonts w:hint="eastAsia"/>
        </w:rPr>
        <w:t>、新增：点击“新增”，手工输入“凭证箱号”</w:t>
      </w:r>
      <w:r>
        <w:rPr>
          <w:rFonts w:hint="eastAsia"/>
        </w:rPr>
        <w:t>/</w:t>
      </w:r>
      <w:r>
        <w:rPr>
          <w:rFonts w:hint="eastAsia"/>
        </w:rPr>
        <w:t>“凭证箱名称”</w:t>
      </w:r>
      <w:r>
        <w:rPr>
          <w:rFonts w:hint="eastAsia"/>
        </w:rPr>
        <w:t>/</w:t>
      </w:r>
      <w:r>
        <w:rPr>
          <w:rFonts w:hint="eastAsia"/>
        </w:rPr>
        <w:t>“凭证箱管理柜员”，输入完毕，点击“确定”，新增成功。</w:t>
      </w:r>
    </w:p>
    <w:p w:rsidR="004A1DF5" w:rsidRDefault="004A1DF5">
      <w:r>
        <w:rPr>
          <w:rFonts w:hint="eastAsia"/>
        </w:rPr>
        <w:t>2</w:t>
      </w:r>
      <w:r>
        <w:rPr>
          <w:rFonts w:hint="eastAsia"/>
        </w:rPr>
        <w:t>、修改、删除、关闭、重启，请参考新增操作。</w:t>
      </w:r>
    </w:p>
    <w:p w:rsidR="004A1DF5" w:rsidRDefault="004A1DF5">
      <w:r>
        <w:rPr>
          <w:rFonts w:hint="eastAsia"/>
        </w:rPr>
        <w:t>3</w:t>
      </w:r>
      <w:r>
        <w:rPr>
          <w:rFonts w:hint="eastAsia"/>
        </w:rPr>
        <w:t>、交接</w:t>
      </w:r>
    </w:p>
    <w:p w:rsidR="004A1DF5" w:rsidRDefault="004A1DF5">
      <w:r>
        <w:rPr>
          <w:rFonts w:hint="eastAsia"/>
        </w:rPr>
        <w:t>（</w:t>
      </w:r>
      <w:r>
        <w:rPr>
          <w:rFonts w:hint="eastAsia"/>
        </w:rPr>
        <w:t>1</w:t>
      </w:r>
      <w:r>
        <w:rPr>
          <w:rFonts w:hint="eastAsia"/>
        </w:rPr>
        <w:t>）点击“交接”，进入“柜员箱交接”的界面。</w:t>
      </w:r>
    </w:p>
    <w:p w:rsidR="004A1DF5" w:rsidRDefault="004A1DF5">
      <w:r>
        <w:rPr>
          <w:rFonts w:hint="eastAsia"/>
        </w:rPr>
        <w:t>（</w:t>
      </w:r>
      <w:r>
        <w:rPr>
          <w:rFonts w:hint="eastAsia"/>
        </w:rPr>
        <w:t>2</w:t>
      </w:r>
      <w:r>
        <w:rPr>
          <w:rFonts w:hint="eastAsia"/>
        </w:rPr>
        <w:t>）点击“查询”将该柜员凭证箱中当前所有的凭证种类和数量、状态都在界面的列表中显示出来。</w:t>
      </w:r>
    </w:p>
    <w:p w:rsidR="004A1DF5" w:rsidRDefault="004A1DF5">
      <w:r>
        <w:rPr>
          <w:rFonts w:hint="eastAsia"/>
        </w:rPr>
        <w:t>（</w:t>
      </w:r>
      <w:r>
        <w:rPr>
          <w:rFonts w:hint="eastAsia"/>
        </w:rPr>
        <w:t>3</w:t>
      </w:r>
      <w:r>
        <w:rPr>
          <w:rFonts w:hint="eastAsia"/>
        </w:rPr>
        <w:t>）接收人员核对所接收的凭证后，按功能键“</w:t>
      </w:r>
      <w:r>
        <w:rPr>
          <w:rFonts w:hint="eastAsia"/>
          <w:b/>
          <w:bCs/>
        </w:rPr>
        <w:t>F7</w:t>
      </w:r>
      <w:r>
        <w:rPr>
          <w:rFonts w:hint="eastAsia"/>
        </w:rPr>
        <w:t>”确认接收。</w:t>
      </w:r>
    </w:p>
    <w:p w:rsidR="004A1DF5" w:rsidRDefault="004A1DF5">
      <w:r>
        <w:rPr>
          <w:rFonts w:hint="eastAsia"/>
        </w:rPr>
        <w:t>（</w:t>
      </w:r>
      <w:r>
        <w:rPr>
          <w:rFonts w:hint="eastAsia"/>
        </w:rPr>
        <w:t>4</w:t>
      </w:r>
      <w:r>
        <w:rPr>
          <w:rFonts w:hint="eastAsia"/>
        </w:rPr>
        <w:t>）系统弹出接收界面提示接收用户录入接收人身份信息。录入完毕，点击“确定”。交接成功。</w:t>
      </w:r>
    </w:p>
    <w:p w:rsidR="004A1DF5" w:rsidRDefault="004A1DF5">
      <w:r>
        <w:rPr>
          <w:rFonts w:hint="eastAsia"/>
        </w:rPr>
        <w:t>4</w:t>
      </w:r>
      <w:r>
        <w:rPr>
          <w:rFonts w:hint="eastAsia"/>
        </w:rPr>
        <w:t>、查询：选择要查询库存账户的柜员凭证箱，点击“库存账户”进入，可以查询到柜员凭证箱中凭证种类的明细情况。</w:t>
      </w:r>
    </w:p>
    <w:p w:rsidR="004A1DF5" w:rsidRDefault="004A1DF5">
      <w:r>
        <w:rPr>
          <w:rFonts w:hint="eastAsia"/>
        </w:rPr>
        <w:t>5</w:t>
      </w:r>
      <w:r>
        <w:rPr>
          <w:rFonts w:hint="eastAsia"/>
        </w:rPr>
        <w:t>、库存账户管理：点击“库存账户”进入库存账户管理画面</w:t>
      </w:r>
    </w:p>
    <w:p w:rsidR="004A1DF5" w:rsidRDefault="004A1DF5">
      <w:pPr>
        <w:numPr>
          <w:ilvl w:val="0"/>
          <w:numId w:val="425"/>
        </w:numPr>
      </w:pPr>
      <w:r>
        <w:rPr>
          <w:rFonts w:hint="eastAsia"/>
        </w:rPr>
        <w:t>点击“新增”，可以新增对本凭证箱新增库存账户，库存账户可以批量增加。</w:t>
      </w:r>
    </w:p>
    <w:p w:rsidR="004A1DF5" w:rsidRDefault="004A1DF5">
      <w:pPr>
        <w:numPr>
          <w:ilvl w:val="0"/>
          <w:numId w:val="425"/>
        </w:numPr>
      </w:pPr>
      <w:r>
        <w:rPr>
          <w:rFonts w:hint="eastAsia"/>
        </w:rPr>
        <w:t>选定欲删除的库存账户，点击“删除”，系统显示该库存账户明细，操作人员确定后，系统视操作即可删除。</w:t>
      </w:r>
    </w:p>
    <w:p w:rsidR="004A1DF5" w:rsidRDefault="004A1DF5">
      <w:pPr>
        <w:pStyle w:val="6"/>
        <w:spacing w:line="240" w:lineRule="auto"/>
      </w:pPr>
      <w:r>
        <w:rPr>
          <w:rFonts w:hint="eastAsia"/>
        </w:rPr>
        <w:t>（三）操作要点</w:t>
      </w:r>
    </w:p>
    <w:p w:rsidR="004A1DF5" w:rsidRDefault="004A1DF5">
      <w:pPr>
        <w:ind w:left="360" w:hangingChars="150" w:hanging="360"/>
      </w:pPr>
      <w:r>
        <w:rPr>
          <w:rFonts w:hint="eastAsia"/>
        </w:rPr>
        <w:t>1</w:t>
      </w:r>
      <w:r>
        <w:rPr>
          <w:rFonts w:hint="eastAsia"/>
        </w:rPr>
        <w:t>、柜员凭证箱是在系统中为柜员本人设置的，用于核算和控制柜员使用的凭证种类和数量的虚拟“箱”</w:t>
      </w:r>
    </w:p>
    <w:p w:rsidR="004A1DF5" w:rsidRDefault="004A1DF5">
      <w:pPr>
        <w:ind w:left="360" w:hangingChars="150" w:hanging="360"/>
      </w:pPr>
      <w:r>
        <w:rPr>
          <w:rFonts w:hint="eastAsia"/>
        </w:rPr>
        <w:t>2</w:t>
      </w:r>
      <w:r>
        <w:rPr>
          <w:rFonts w:hint="eastAsia"/>
        </w:rPr>
        <w:t>、库存账户指凭证箱中允许柜员持有的凭证种类，可以通过新增、关闭、删除库存账户的操作对允许柜员持有的凭证种类进行控制。</w:t>
      </w:r>
    </w:p>
    <w:p w:rsidR="004A1DF5" w:rsidRDefault="004A1DF5">
      <w:pPr>
        <w:ind w:left="360" w:hangingChars="150" w:hanging="360"/>
      </w:pPr>
      <w:r>
        <w:rPr>
          <w:rFonts w:hint="eastAsia"/>
        </w:rPr>
        <w:t>3</w:t>
      </w:r>
      <w:r>
        <w:rPr>
          <w:rFonts w:hint="eastAsia"/>
        </w:rPr>
        <w:t>、新增的柜员凭证箱时，系统要求输入凭证箱号码、凭证箱名称和管理员。凭证箱号码为</w:t>
      </w:r>
      <w:r>
        <w:rPr>
          <w:rFonts w:hint="eastAsia"/>
        </w:rPr>
        <w:t>3</w:t>
      </w:r>
      <w:r>
        <w:rPr>
          <w:rFonts w:hint="eastAsia"/>
        </w:rPr>
        <w:t>位数，其中“</w:t>
      </w:r>
      <w:r>
        <w:rPr>
          <w:rFonts w:hint="eastAsia"/>
        </w:rPr>
        <w:t>001</w:t>
      </w:r>
      <w:r>
        <w:rPr>
          <w:rFonts w:hint="eastAsia"/>
        </w:rPr>
        <w:t>”固定为机构凭证箱号码，不允许录入；</w:t>
      </w:r>
      <w:r>
        <w:rPr>
          <w:rFonts w:hint="eastAsia"/>
        </w:rPr>
        <w:t>800</w:t>
      </w:r>
      <w:r>
        <w:rPr>
          <w:rFonts w:hint="eastAsia"/>
        </w:rPr>
        <w:t>－</w:t>
      </w:r>
      <w:r>
        <w:rPr>
          <w:rFonts w:hint="eastAsia"/>
        </w:rPr>
        <w:t>899</w:t>
      </w:r>
      <w:r>
        <w:rPr>
          <w:rFonts w:hint="eastAsia"/>
        </w:rPr>
        <w:t>为制卡员凭证箱，日结时控制凭证库存必须为零，如果有特殊岗位需要做此控制，也可以为此柜员设置</w:t>
      </w:r>
      <w:r>
        <w:rPr>
          <w:rFonts w:hint="eastAsia"/>
        </w:rPr>
        <w:t>800</w:t>
      </w:r>
      <w:r>
        <w:rPr>
          <w:rFonts w:hint="eastAsia"/>
        </w:rPr>
        <w:t>－</w:t>
      </w:r>
      <w:r>
        <w:rPr>
          <w:rFonts w:hint="eastAsia"/>
        </w:rPr>
        <w:t>899</w:t>
      </w:r>
      <w:r>
        <w:rPr>
          <w:rFonts w:hint="eastAsia"/>
        </w:rPr>
        <w:t>区间的凭证箱号码；管理员必</w:t>
      </w:r>
      <w:r>
        <w:rPr>
          <w:rFonts w:hint="eastAsia"/>
        </w:rPr>
        <w:lastRenderedPageBreak/>
        <w:t>须为可以经办柜面业务的人员，主管一般不能办理柜面业务，因此不能将凭证箱管理员设置为主管。</w:t>
      </w:r>
    </w:p>
    <w:p w:rsidR="004A1DF5" w:rsidRDefault="004A1DF5">
      <w:pPr>
        <w:ind w:left="360" w:hangingChars="150" w:hanging="360"/>
      </w:pPr>
      <w:r>
        <w:rPr>
          <w:rFonts w:hint="eastAsia"/>
        </w:rPr>
        <w:t>4</w:t>
      </w:r>
      <w:r>
        <w:rPr>
          <w:rFonts w:hint="eastAsia"/>
        </w:rPr>
        <w:t>、新增柜员凭证箱时系统不会自动新增库存账户，必须由机构箱管理员或网点重空主管根据凭证箱管理员的业务范围和需要添加库存账户。如果重新增加的凭证箱号为曾被删除过的柜员箱，并且原凭证箱中有处于关闭状态库存账户的，需机构箱管理员对该箱库存账户进行适当的调整（重新启用或新增）。</w:t>
      </w:r>
    </w:p>
    <w:p w:rsidR="004A1DF5" w:rsidRDefault="004A1DF5">
      <w:pPr>
        <w:ind w:left="360" w:hangingChars="150" w:hanging="360"/>
      </w:pPr>
      <w:r>
        <w:rPr>
          <w:rFonts w:hint="eastAsia"/>
        </w:rPr>
        <w:t>5</w:t>
      </w:r>
      <w:r>
        <w:rPr>
          <w:rFonts w:hint="eastAsia"/>
        </w:rPr>
        <w:t>、柜员凭证箱建立之后，可以通过“修改”功能修改柜员凭证箱的名称，但凭证箱号码、管理员不能修改。管理员的更改只能通过凭证箱交接来完成。</w:t>
      </w:r>
    </w:p>
    <w:p w:rsidR="004A1DF5" w:rsidRDefault="004A1DF5">
      <w:pPr>
        <w:ind w:left="360" w:hangingChars="150" w:hanging="360"/>
      </w:pPr>
      <w:r>
        <w:rPr>
          <w:rFonts w:hint="eastAsia"/>
        </w:rPr>
        <w:t>6</w:t>
      </w:r>
      <w:r>
        <w:rPr>
          <w:rFonts w:hint="eastAsia"/>
        </w:rPr>
        <w:t>、关闭柜员箱必须首先关闭柜员箱内所有的库存账户。</w:t>
      </w:r>
    </w:p>
    <w:p w:rsidR="004A1DF5" w:rsidRDefault="004A1DF5">
      <w:pPr>
        <w:ind w:left="360" w:hangingChars="150" w:hanging="360"/>
      </w:pPr>
      <w:r>
        <w:rPr>
          <w:rFonts w:hint="eastAsia"/>
        </w:rPr>
        <w:t>7</w:t>
      </w:r>
      <w:r>
        <w:rPr>
          <w:rFonts w:hint="eastAsia"/>
        </w:rPr>
        <w:t>、关闭柜员箱只是将该凭证箱的状态由活动转为非活动状态，“箱”还是保留在凭证系统内。必要时可以通过“重新启用”功能将凭证箱转为活动状态。</w:t>
      </w:r>
    </w:p>
    <w:p w:rsidR="004A1DF5" w:rsidRDefault="004A1DF5">
      <w:pPr>
        <w:ind w:left="360" w:hangingChars="150" w:hanging="360"/>
      </w:pPr>
      <w:r>
        <w:rPr>
          <w:rFonts w:hint="eastAsia"/>
        </w:rPr>
        <w:t>8</w:t>
      </w:r>
      <w:r>
        <w:rPr>
          <w:rFonts w:hint="eastAsia"/>
        </w:rPr>
        <w:t>、删除柜员凭证箱的前提条件是与箱内有关的业务都要处理完毕，且箱内的所有库存账户处于关闭状态或已经删除。</w:t>
      </w:r>
    </w:p>
    <w:p w:rsidR="004A1DF5" w:rsidRDefault="004A1DF5">
      <w:pPr>
        <w:ind w:left="360" w:hangingChars="150" w:hanging="360"/>
      </w:pPr>
      <w:r>
        <w:rPr>
          <w:rFonts w:hint="eastAsia"/>
        </w:rPr>
        <w:t>9</w:t>
      </w:r>
      <w:r>
        <w:rPr>
          <w:rFonts w:hint="eastAsia"/>
        </w:rPr>
        <w:t>、柜员凭证箱进行交接时，接收人必须是本机构人员（非主管）且不得已经拥有一个柜员凭证箱。</w:t>
      </w:r>
    </w:p>
    <w:p w:rsidR="004A1DF5" w:rsidRDefault="004A1DF5">
      <w:pPr>
        <w:ind w:left="360" w:hangingChars="150" w:hanging="360"/>
      </w:pPr>
      <w:r>
        <w:rPr>
          <w:rFonts w:hint="eastAsia"/>
        </w:rPr>
        <w:t>10</w:t>
      </w:r>
      <w:r>
        <w:rPr>
          <w:rFonts w:hint="eastAsia"/>
        </w:rPr>
        <w:t>、柜员可以运用“库存账户”中的“查询”、“日志”操作，查询相关库存账户发生变动的情况。“库存账户”中的“新增”、“删除”、“关闭”、“重新启用”等功能由网点机构箱管理员或重空主管使用。</w:t>
      </w:r>
    </w:p>
    <w:p w:rsidR="004A1DF5" w:rsidRDefault="004A1DF5">
      <w:pPr>
        <w:ind w:left="360" w:hangingChars="150" w:hanging="360"/>
      </w:pPr>
      <w:r>
        <w:rPr>
          <w:rFonts w:hint="eastAsia"/>
        </w:rPr>
        <w:t>11</w:t>
      </w:r>
      <w:r>
        <w:rPr>
          <w:rFonts w:hint="eastAsia"/>
        </w:rPr>
        <w:t>、对于制卡岗用户也必须配备柜员凭证箱，制卡岗的凭证箱统属柜员凭证箱。同时根据制卡岗业务的特殊要求，必须将制卡岗的柜员凭证箱号码设定在“</w:t>
      </w:r>
      <w:r>
        <w:rPr>
          <w:rFonts w:hint="eastAsia"/>
        </w:rPr>
        <w:t>800</w:t>
      </w:r>
      <w:r>
        <w:rPr>
          <w:rFonts w:hint="eastAsia"/>
        </w:rPr>
        <w:t>－</w:t>
      </w:r>
      <w:r>
        <w:rPr>
          <w:rFonts w:hint="eastAsia"/>
        </w:rPr>
        <w:t>899</w:t>
      </w:r>
      <w:r>
        <w:rPr>
          <w:rFonts w:hint="eastAsia"/>
        </w:rPr>
        <w:t>”范围内。否则该柜员不能操作制卡业务。同时，制卡员日结时，应将本日所有卡片全部移交给机构凭证箱，因此制卡岗的用户在日结时系统会检查柜员凭证箱中是否有库存凭证，如果有则需要主管授权方可通过日结。</w:t>
      </w:r>
    </w:p>
    <w:p w:rsidR="004A1DF5" w:rsidRDefault="004A1DF5">
      <w:pPr>
        <w:pStyle w:val="6"/>
        <w:spacing w:line="240" w:lineRule="auto"/>
      </w:pPr>
      <w:r>
        <w:rPr>
          <w:rFonts w:hint="eastAsia"/>
        </w:rPr>
        <w:t>（四）风险提示</w:t>
      </w:r>
    </w:p>
    <w:p w:rsidR="004A1DF5" w:rsidRDefault="004A1DF5">
      <w:pPr>
        <w:ind w:firstLineChars="200" w:firstLine="480"/>
      </w:pPr>
      <w:r>
        <w:rPr>
          <w:rFonts w:hint="eastAsia"/>
        </w:rPr>
        <w:t>由于目前凭证系统内的交易都是依附在库存账户上的，所以删除库存账户将导致原历史交易无法查询。应慎重操作“删除”类业务，对于不再使用的库存账户和凭证箱，尽量使用“关闭”。</w:t>
      </w:r>
    </w:p>
    <w:p w:rsidR="004A1DF5" w:rsidRDefault="004A1DF5" w:rsidP="0004090F">
      <w:pPr>
        <w:pStyle w:val="5"/>
      </w:pPr>
      <w:bookmarkStart w:id="966" w:name="_Toc79548754"/>
      <w:bookmarkStart w:id="967" w:name="_Toc79548747"/>
      <w:r>
        <w:rPr>
          <w:rFonts w:hint="eastAsia"/>
        </w:rPr>
        <w:lastRenderedPageBreak/>
        <w:t>二、</w:t>
      </w:r>
      <w:bookmarkEnd w:id="966"/>
      <w:r>
        <w:rPr>
          <w:rFonts w:hint="eastAsia"/>
        </w:rPr>
        <w:t>机构凭证箱管理（业务代码</w:t>
      </w:r>
      <w:r>
        <w:rPr>
          <w:rFonts w:hint="eastAsia"/>
        </w:rPr>
        <w:t>2852</w:t>
      </w:r>
      <w:r>
        <w:rPr>
          <w:rFonts w:hint="eastAsia"/>
        </w:rPr>
        <w:t>）</w:t>
      </w:r>
    </w:p>
    <w:p w:rsidR="004A1DF5" w:rsidRDefault="004A1DF5">
      <w:pPr>
        <w:pStyle w:val="6"/>
        <w:spacing w:line="240" w:lineRule="auto"/>
      </w:pPr>
      <w:bookmarkStart w:id="968" w:name="_Toc79548755"/>
      <w:r>
        <w:rPr>
          <w:rFonts w:hint="eastAsia"/>
        </w:rPr>
        <w:t>（一）功能介绍</w:t>
      </w:r>
      <w:bookmarkEnd w:id="968"/>
    </w:p>
    <w:p w:rsidR="004A1DF5" w:rsidRDefault="004A1DF5">
      <w:pPr>
        <w:pStyle w:val="a5"/>
        <w:ind w:firstLine="480"/>
      </w:pPr>
      <w:r>
        <w:rPr>
          <w:rFonts w:hint="eastAsia"/>
        </w:rPr>
        <w:t>通过此功能实现机构凭证箱以及库存账户的新增、修改、删除、关闭、重启、查询和机构凭证箱的交接。</w:t>
      </w:r>
    </w:p>
    <w:p w:rsidR="004A1DF5" w:rsidRDefault="004A1DF5">
      <w:pPr>
        <w:pStyle w:val="6"/>
        <w:spacing w:line="240" w:lineRule="auto"/>
      </w:pPr>
      <w:bookmarkStart w:id="969" w:name="_Toc79548757"/>
      <w:r>
        <w:rPr>
          <w:rFonts w:hint="eastAsia"/>
        </w:rPr>
        <w:t>（二）</w:t>
      </w:r>
      <w:bookmarkStart w:id="970" w:name="_Toc79548759"/>
      <w:bookmarkEnd w:id="969"/>
      <w:r>
        <w:rPr>
          <w:rFonts w:hint="eastAsia"/>
        </w:rPr>
        <w:t>操作步骤</w:t>
      </w:r>
    </w:p>
    <w:p w:rsidR="004A1DF5" w:rsidRDefault="004A1DF5">
      <w:pPr>
        <w:ind w:firstLineChars="200" w:firstLine="480"/>
        <w:rPr>
          <w:rFonts w:ascii="宋体" w:hAnsi="宋体"/>
        </w:rPr>
      </w:pPr>
      <w:r>
        <w:rPr>
          <w:rFonts w:ascii="宋体" w:hAnsi="宋体" w:hint="eastAsia"/>
        </w:rPr>
        <w:t>选择“系统导航”－“现金凭证”－“凭证管理”－“机构凭证箱管理”或在“业务代码”处输入业务代码“2852”进入“机构凭证箱管理”。</w:t>
      </w:r>
    </w:p>
    <w:p w:rsidR="004A1DF5" w:rsidRDefault="004A1DF5">
      <w:pPr>
        <w:rPr>
          <w:rFonts w:ascii="宋体" w:hAnsi="宋体"/>
        </w:rPr>
      </w:pPr>
      <w:r>
        <w:rPr>
          <w:rFonts w:ascii="宋体" w:hAnsi="宋体" w:hint="eastAsia"/>
        </w:rPr>
        <w:t>1、新增</w:t>
      </w:r>
    </w:p>
    <w:p w:rsidR="004A1DF5" w:rsidRDefault="004A1DF5">
      <w:pPr>
        <w:rPr>
          <w:rFonts w:ascii="宋体" w:hAnsi="宋体"/>
        </w:rPr>
      </w:pPr>
      <w:r>
        <w:rPr>
          <w:rFonts w:ascii="宋体" w:hAnsi="宋体" w:hint="eastAsia"/>
        </w:rPr>
        <w:t>（1）选择“新增”，根据界面提示输入相应的要素内容后选择“确定”。</w:t>
      </w:r>
    </w:p>
    <w:p w:rsidR="004A1DF5" w:rsidRDefault="004A1DF5">
      <w:pPr>
        <w:rPr>
          <w:rFonts w:ascii="宋体" w:hAnsi="宋体"/>
        </w:rPr>
      </w:pPr>
      <w:r>
        <w:rPr>
          <w:rFonts w:ascii="宋体" w:hAnsi="宋体" w:hint="eastAsia"/>
        </w:rPr>
        <w:t>（2）系统视操作用户权限提示复核或授权，权限检查通过后，新增成功。</w:t>
      </w:r>
    </w:p>
    <w:p w:rsidR="004A1DF5" w:rsidRDefault="004A1DF5">
      <w:pPr>
        <w:rPr>
          <w:rFonts w:ascii="宋体" w:hAnsi="宋体"/>
        </w:rPr>
      </w:pPr>
      <w:r>
        <w:rPr>
          <w:rFonts w:ascii="宋体" w:hAnsi="宋体" w:hint="eastAsia"/>
        </w:rPr>
        <w:t>（3）新增成功后，系统自动取当前所有可用的凭证种类为本凭证箱添加库存账户。</w:t>
      </w:r>
    </w:p>
    <w:p w:rsidR="004A1DF5" w:rsidRDefault="004A1DF5">
      <w:r>
        <w:rPr>
          <w:rFonts w:hint="eastAsia"/>
        </w:rPr>
        <w:t>2</w:t>
      </w:r>
      <w:r>
        <w:rPr>
          <w:rFonts w:hint="eastAsia"/>
        </w:rPr>
        <w:t>、修改、删除、关闭机构箱、重新启用请参考柜员凭证箱的相关操作。</w:t>
      </w:r>
    </w:p>
    <w:p w:rsidR="004A1DF5" w:rsidRDefault="004A1DF5">
      <w:pPr>
        <w:rPr>
          <w:rFonts w:ascii="宋体" w:hAnsi="宋体"/>
        </w:rPr>
      </w:pPr>
      <w:r>
        <w:rPr>
          <w:rFonts w:ascii="宋体" w:hAnsi="宋体" w:hint="eastAsia"/>
        </w:rPr>
        <w:t>3、查询</w:t>
      </w:r>
    </w:p>
    <w:p w:rsidR="004A1DF5" w:rsidRDefault="004A1DF5">
      <w:r>
        <w:rPr>
          <w:rFonts w:hint="eastAsia"/>
        </w:rPr>
        <w:t>（</w:t>
      </w:r>
      <w:r>
        <w:rPr>
          <w:rFonts w:hint="eastAsia"/>
        </w:rPr>
        <w:t>1</w:t>
      </w:r>
      <w:r>
        <w:rPr>
          <w:rFonts w:hint="eastAsia"/>
        </w:rPr>
        <w:t>）本级或上级机构管理员，选择一个机构，系统显示该机构号下的机构箱。</w:t>
      </w:r>
    </w:p>
    <w:p w:rsidR="004A1DF5" w:rsidRDefault="004A1DF5">
      <w:pPr>
        <w:jc w:val="left"/>
      </w:pPr>
      <w:r>
        <w:rPr>
          <w:rFonts w:hint="eastAsia"/>
        </w:rPr>
        <w:t>（</w:t>
      </w:r>
      <w:r>
        <w:rPr>
          <w:rFonts w:hint="eastAsia"/>
        </w:rPr>
        <w:t>2</w:t>
      </w:r>
      <w:r>
        <w:rPr>
          <w:rFonts w:hint="eastAsia"/>
        </w:rPr>
        <w:t>）选择“库存账户”，系统显示该机构凭证箱的所有库存账户信息。</w:t>
      </w:r>
    </w:p>
    <w:p w:rsidR="004A1DF5" w:rsidRDefault="004A1DF5">
      <w:pPr>
        <w:rPr>
          <w:rFonts w:ascii="宋体" w:hAnsi="宋体"/>
        </w:rPr>
      </w:pPr>
      <w:r>
        <w:rPr>
          <w:rFonts w:ascii="宋体" w:hAnsi="宋体" w:hint="eastAsia"/>
        </w:rPr>
        <w:t>4、交接</w:t>
      </w:r>
    </w:p>
    <w:p w:rsidR="004A1DF5" w:rsidRDefault="004A1DF5">
      <w:pPr>
        <w:rPr>
          <w:rFonts w:ascii="宋体" w:hAnsi="宋体"/>
        </w:rPr>
      </w:pPr>
      <w:r>
        <w:rPr>
          <w:rFonts w:ascii="宋体" w:hAnsi="宋体" w:hint="eastAsia"/>
        </w:rPr>
        <w:t>（1）选择“交接”，进入“机构箱交接窗口”。</w:t>
      </w:r>
    </w:p>
    <w:p w:rsidR="004A1DF5" w:rsidRDefault="004A1DF5">
      <w:pPr>
        <w:rPr>
          <w:rFonts w:ascii="宋体" w:hAnsi="宋体"/>
        </w:rPr>
      </w:pPr>
      <w:r>
        <w:rPr>
          <w:rFonts w:ascii="宋体" w:hAnsi="宋体" w:hint="eastAsia"/>
        </w:rPr>
        <w:t>（2）选择“查询”显示该凭证箱的凭证种类、库存、凭证起讫号码、介质状态。</w:t>
      </w:r>
    </w:p>
    <w:p w:rsidR="004A1DF5" w:rsidRDefault="004A1DF5">
      <w:pPr>
        <w:rPr>
          <w:rFonts w:ascii="宋体" w:hAnsi="宋体"/>
        </w:rPr>
      </w:pPr>
      <w:r>
        <w:rPr>
          <w:rFonts w:ascii="宋体" w:hAnsi="宋体" w:hint="eastAsia"/>
        </w:rPr>
        <w:t>（3）机构箱接收用户确认库存凭证后,在“接收用户”录入框录入接收人用户号。</w:t>
      </w:r>
    </w:p>
    <w:p w:rsidR="004A1DF5" w:rsidRDefault="004A1DF5">
      <w:pPr>
        <w:rPr>
          <w:rFonts w:ascii="宋体" w:hAnsi="宋体"/>
        </w:rPr>
      </w:pPr>
      <w:r>
        <w:rPr>
          <w:rFonts w:ascii="宋体" w:hAnsi="宋体" w:hint="eastAsia"/>
        </w:rPr>
        <w:t>（4）机构箱另一管库员复核交接业务，确认成功后交接业务完成。</w:t>
      </w:r>
    </w:p>
    <w:p w:rsidR="004A1DF5" w:rsidRDefault="004A1DF5">
      <w:pPr>
        <w:rPr>
          <w:rFonts w:ascii="宋体" w:hAnsi="宋体"/>
        </w:rPr>
      </w:pPr>
      <w:r>
        <w:rPr>
          <w:rFonts w:ascii="宋体" w:hAnsi="宋体" w:hint="eastAsia"/>
        </w:rPr>
        <w:t>（5）交接时只能一个柜员一个柜员地进行，如果同时更换两个管理员，需操作两次。</w:t>
      </w:r>
    </w:p>
    <w:p w:rsidR="004A1DF5" w:rsidRDefault="004A1DF5">
      <w:r>
        <w:rPr>
          <w:rFonts w:hint="eastAsia"/>
        </w:rPr>
        <w:t>5</w:t>
      </w:r>
      <w:r>
        <w:rPr>
          <w:rFonts w:hint="eastAsia"/>
        </w:rPr>
        <w:t>、库存账户管理：参见柜员凭证箱管理中相关内容。</w:t>
      </w:r>
    </w:p>
    <w:p w:rsidR="004A1DF5" w:rsidRDefault="004A1DF5">
      <w:pPr>
        <w:pStyle w:val="6"/>
        <w:spacing w:line="240" w:lineRule="auto"/>
      </w:pPr>
      <w:r>
        <w:rPr>
          <w:rFonts w:hint="eastAsia"/>
        </w:rPr>
        <w:t>（三）操作要点</w:t>
      </w:r>
      <w:bookmarkEnd w:id="970"/>
    </w:p>
    <w:p w:rsidR="004A1DF5" w:rsidRDefault="004A1DF5">
      <w:pPr>
        <w:ind w:left="360" w:hangingChars="150" w:hanging="360"/>
      </w:pPr>
      <w:r>
        <w:rPr>
          <w:rFonts w:hint="eastAsia"/>
        </w:rPr>
        <w:t>1</w:t>
      </w:r>
      <w:r>
        <w:rPr>
          <w:rFonts w:hint="eastAsia"/>
        </w:rPr>
        <w:t>、新设立网点时由网点重空管理岗位或重空管理主管岗的用户建立机构凭证箱。在设立好机构箱和机构箱管理员后，机构箱管理员方可操作机构箱的业务或</w:t>
      </w:r>
      <w:r>
        <w:rPr>
          <w:rFonts w:hint="eastAsia"/>
        </w:rPr>
        <w:lastRenderedPageBreak/>
        <w:t>进行柜员凭证箱管理等业务。管理员必须为可以经办柜面业务的人员，主管一般不能办理柜面业务，因此不能将机构凭证箱管理员设置为主管。</w:t>
      </w:r>
    </w:p>
    <w:p w:rsidR="004A1DF5" w:rsidRDefault="004A1DF5">
      <w:pPr>
        <w:ind w:left="360" w:hangingChars="150" w:hanging="360"/>
      </w:pPr>
      <w:r>
        <w:rPr>
          <w:rFonts w:hint="eastAsia"/>
        </w:rPr>
        <w:t>2</w:t>
      </w:r>
      <w:r>
        <w:rPr>
          <w:rFonts w:hint="eastAsia"/>
        </w:rPr>
        <w:t>、新增的机构凭证箱时，“</w:t>
      </w:r>
      <w:r>
        <w:rPr>
          <w:rFonts w:hint="eastAsia"/>
        </w:rPr>
        <w:t>001</w:t>
      </w:r>
      <w:r>
        <w:rPr>
          <w:rFonts w:hint="eastAsia"/>
        </w:rPr>
        <w:t>”固定为机构凭证箱号码，不允许录入。</w:t>
      </w:r>
      <w:r>
        <w:rPr>
          <w:rFonts w:hint="eastAsia"/>
        </w:rPr>
        <w:t xml:space="preserve"> </w:t>
      </w:r>
    </w:p>
    <w:p w:rsidR="004A1DF5" w:rsidRDefault="004A1DF5">
      <w:pPr>
        <w:ind w:left="360" w:hangingChars="150" w:hanging="360"/>
      </w:pPr>
      <w:r>
        <w:rPr>
          <w:rFonts w:hint="eastAsia"/>
        </w:rPr>
        <w:t>3</w:t>
      </w:r>
      <w:r>
        <w:rPr>
          <w:rFonts w:hint="eastAsia"/>
        </w:rPr>
        <w:t>、新增机构凭证箱时系统会自动将目前系统中所有可用凭证种类添加到本机构箱中，如果总行新增了凭证种类，则需要由机构箱管理员或网点重空主管根据需要手工添加库存账户。</w:t>
      </w:r>
    </w:p>
    <w:p w:rsidR="004A1DF5" w:rsidRDefault="004A1DF5">
      <w:pPr>
        <w:ind w:left="360" w:hangingChars="150" w:hanging="360"/>
      </w:pPr>
      <w:r>
        <w:rPr>
          <w:rFonts w:hint="eastAsia"/>
        </w:rPr>
        <w:t>4</w:t>
      </w:r>
      <w:r>
        <w:rPr>
          <w:rFonts w:hint="eastAsia"/>
        </w:rPr>
        <w:t>、柜员凭证箱建立之后，可以通过“修改”功能修改柜员凭证箱的名称，但凭证箱号码、管理员不能修改。管理员的更改只能通过凭证箱交接来完成。</w:t>
      </w:r>
    </w:p>
    <w:p w:rsidR="004A1DF5" w:rsidRDefault="004A1DF5">
      <w:pPr>
        <w:ind w:left="360" w:hangingChars="150" w:hanging="360"/>
      </w:pPr>
      <w:r>
        <w:rPr>
          <w:rFonts w:hint="eastAsia"/>
        </w:rPr>
        <w:t>5</w:t>
      </w:r>
      <w:r>
        <w:rPr>
          <w:rFonts w:hint="eastAsia"/>
        </w:rPr>
        <w:t>、关闭机构凭证箱必须首先关闭机构箱内所有的库存账户，除非是机构关闭，正常情况下不允许进行关闭机构箱的操作。</w:t>
      </w:r>
    </w:p>
    <w:p w:rsidR="004A1DF5" w:rsidRDefault="004A1DF5">
      <w:pPr>
        <w:ind w:left="360" w:hangingChars="150" w:hanging="360"/>
      </w:pPr>
      <w:r>
        <w:rPr>
          <w:rFonts w:hint="eastAsia"/>
        </w:rPr>
        <w:t>6</w:t>
      </w:r>
      <w:r>
        <w:rPr>
          <w:rFonts w:hint="eastAsia"/>
        </w:rPr>
        <w:t>、删除柜员凭证箱的前提条件是与箱内有关的业务都要处理完毕，且箱内的所有库存账户处于关闭状态或已经删除。除非是机构关闭，正常情况下不允许进行关闭机构箱的操作。</w:t>
      </w:r>
    </w:p>
    <w:p w:rsidR="004A1DF5" w:rsidRDefault="004A1DF5">
      <w:pPr>
        <w:rPr>
          <w:rFonts w:ascii="宋体" w:hAnsi="宋体"/>
        </w:rPr>
      </w:pPr>
      <w:r>
        <w:rPr>
          <w:rFonts w:hint="eastAsia"/>
        </w:rPr>
        <w:t>7</w:t>
      </w:r>
      <w:r>
        <w:rPr>
          <w:rFonts w:hint="eastAsia"/>
        </w:rPr>
        <w:t>、柜员凭证箱进行交接时，接收人必须是本机构人员（非主管）。</w:t>
      </w:r>
    </w:p>
    <w:p w:rsidR="004A1DF5" w:rsidRDefault="004A1DF5">
      <w:pPr>
        <w:pStyle w:val="5"/>
      </w:pPr>
      <w:r>
        <w:rPr>
          <w:rFonts w:hint="eastAsia"/>
        </w:rPr>
        <w:t>三、凭证种类管理（业务代码</w:t>
      </w:r>
      <w:r>
        <w:rPr>
          <w:rFonts w:hint="eastAsia"/>
        </w:rPr>
        <w:t>2853</w:t>
      </w:r>
      <w:r>
        <w:rPr>
          <w:rFonts w:hint="eastAsia"/>
        </w:rPr>
        <w:t>）</w:t>
      </w:r>
      <w:bookmarkEnd w:id="967"/>
    </w:p>
    <w:p w:rsidR="004A1DF5" w:rsidRDefault="004A1DF5">
      <w:pPr>
        <w:pStyle w:val="6"/>
        <w:numPr>
          <w:ilvl w:val="0"/>
          <w:numId w:val="112"/>
        </w:numPr>
        <w:spacing w:line="240" w:lineRule="auto"/>
      </w:pPr>
      <w:bookmarkStart w:id="971" w:name="_Toc79548748"/>
      <w:r>
        <w:rPr>
          <w:rFonts w:hint="eastAsia"/>
        </w:rPr>
        <w:t>功能介绍</w:t>
      </w:r>
      <w:bookmarkEnd w:id="971"/>
    </w:p>
    <w:p w:rsidR="004A1DF5" w:rsidRDefault="004A1DF5">
      <w:pPr>
        <w:ind w:firstLineChars="200" w:firstLine="480"/>
      </w:pPr>
      <w:r>
        <w:rPr>
          <w:rFonts w:hint="eastAsia"/>
        </w:rPr>
        <w:t>凭证种类管理的功能是对凭证明细种类进行管理，包括的内容有凭证种类的增加、删除、修改、查询、停用等。</w:t>
      </w:r>
    </w:p>
    <w:p w:rsidR="004A1DF5" w:rsidRDefault="004A1DF5">
      <w:pPr>
        <w:pStyle w:val="6"/>
        <w:numPr>
          <w:ilvl w:val="0"/>
          <w:numId w:val="112"/>
        </w:numPr>
        <w:spacing w:line="240" w:lineRule="auto"/>
      </w:pPr>
      <w:bookmarkStart w:id="972" w:name="_Toc79548750"/>
      <w:r>
        <w:rPr>
          <w:rFonts w:hint="eastAsia"/>
        </w:rPr>
        <w:t>术语解释及参数说明</w:t>
      </w:r>
      <w:bookmarkEnd w:id="9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88"/>
        <w:gridCol w:w="5534"/>
      </w:tblGrid>
      <w:tr w:rsidR="004A1DF5">
        <w:tc>
          <w:tcPr>
            <w:tcW w:w="2988" w:type="dxa"/>
          </w:tcPr>
          <w:p w:rsidR="004A1DF5" w:rsidRDefault="004A1DF5">
            <w:pPr>
              <w:rPr>
                <w:sz w:val="21"/>
              </w:rPr>
            </w:pPr>
            <w:r>
              <w:rPr>
                <w:rFonts w:hint="eastAsia"/>
                <w:sz w:val="21"/>
              </w:rPr>
              <w:t>需要预定的凭证</w:t>
            </w:r>
          </w:p>
        </w:tc>
        <w:tc>
          <w:tcPr>
            <w:tcW w:w="5534" w:type="dxa"/>
          </w:tcPr>
          <w:p w:rsidR="004A1DF5" w:rsidRDefault="004A1DF5">
            <w:pPr>
              <w:rPr>
                <w:sz w:val="21"/>
              </w:rPr>
            </w:pPr>
            <w:r>
              <w:rPr>
                <w:rFonts w:hint="eastAsia"/>
                <w:sz w:val="21"/>
              </w:rPr>
              <w:t>相对于普通纸质凭证而言的，泛指一卡通、公司卡、联名卡等凭证。这类凭证需要从购买空卡开始，再通过指定的制卡机构将空白卡制为成品卡后方可由网点领用。</w:t>
            </w:r>
          </w:p>
        </w:tc>
      </w:tr>
      <w:tr w:rsidR="004A1DF5">
        <w:tc>
          <w:tcPr>
            <w:tcW w:w="2988" w:type="dxa"/>
          </w:tcPr>
          <w:p w:rsidR="004A1DF5" w:rsidRDefault="004A1DF5">
            <w:pPr>
              <w:rPr>
                <w:sz w:val="21"/>
              </w:rPr>
            </w:pPr>
            <w:r>
              <w:rPr>
                <w:rFonts w:hint="eastAsia"/>
                <w:sz w:val="21"/>
              </w:rPr>
              <w:t>凭证号码连续段的起始位置</w:t>
            </w:r>
          </w:p>
          <w:p w:rsidR="004A1DF5" w:rsidRDefault="004A1DF5">
            <w:pPr>
              <w:rPr>
                <w:b/>
                <w:bCs/>
                <w:sz w:val="21"/>
              </w:rPr>
            </w:pPr>
            <w:r>
              <w:rPr>
                <w:rFonts w:hint="eastAsia"/>
                <w:sz w:val="21"/>
              </w:rPr>
              <w:t>凭证号码连续段的结束位置</w:t>
            </w:r>
          </w:p>
        </w:tc>
        <w:tc>
          <w:tcPr>
            <w:tcW w:w="5534" w:type="dxa"/>
          </w:tcPr>
          <w:p w:rsidR="004A1DF5" w:rsidRDefault="004A1DF5">
            <w:pPr>
              <w:rPr>
                <w:sz w:val="21"/>
              </w:rPr>
            </w:pPr>
            <w:r>
              <w:rPr>
                <w:rFonts w:hint="eastAsia"/>
                <w:sz w:val="21"/>
              </w:rPr>
              <w:t>在一类凭证中能够连续表示出每一份凭证号码的数值段。如：凭证号码</w:t>
            </w:r>
            <w:r>
              <w:rPr>
                <w:rFonts w:hint="eastAsia"/>
                <w:sz w:val="21"/>
              </w:rPr>
              <w:t>ABCD1234EFG</w:t>
            </w:r>
            <w:r>
              <w:rPr>
                <w:rFonts w:hint="eastAsia"/>
                <w:sz w:val="21"/>
              </w:rPr>
              <w:t>到</w:t>
            </w:r>
            <w:r>
              <w:rPr>
                <w:rFonts w:hint="eastAsia"/>
                <w:sz w:val="21"/>
              </w:rPr>
              <w:t>ABCD1235EFG</w:t>
            </w:r>
            <w:r>
              <w:rPr>
                <w:rFonts w:hint="eastAsia"/>
                <w:sz w:val="21"/>
              </w:rPr>
              <w:t>的凭证号码连续段的起始位置和结束位置就是第</w:t>
            </w:r>
            <w:r>
              <w:rPr>
                <w:rFonts w:hint="eastAsia"/>
                <w:sz w:val="21"/>
              </w:rPr>
              <w:t>5</w:t>
            </w:r>
            <w:r>
              <w:rPr>
                <w:rFonts w:hint="eastAsia"/>
                <w:sz w:val="21"/>
              </w:rPr>
              <w:t>到</w:t>
            </w:r>
            <w:r>
              <w:rPr>
                <w:rFonts w:hint="eastAsia"/>
                <w:sz w:val="21"/>
              </w:rPr>
              <w:t>8</w:t>
            </w:r>
            <w:r>
              <w:rPr>
                <w:rFonts w:hint="eastAsia"/>
                <w:sz w:val="21"/>
              </w:rPr>
              <w:t>位。</w:t>
            </w:r>
          </w:p>
        </w:tc>
      </w:tr>
      <w:tr w:rsidR="004A1DF5">
        <w:tc>
          <w:tcPr>
            <w:tcW w:w="2988" w:type="dxa"/>
          </w:tcPr>
          <w:p w:rsidR="004A1DF5" w:rsidRDefault="004A1DF5">
            <w:pPr>
              <w:rPr>
                <w:sz w:val="21"/>
              </w:rPr>
            </w:pPr>
            <w:r>
              <w:rPr>
                <w:rFonts w:hint="eastAsia"/>
                <w:sz w:val="21"/>
              </w:rPr>
              <w:t>发布日期</w:t>
            </w:r>
          </w:p>
        </w:tc>
        <w:tc>
          <w:tcPr>
            <w:tcW w:w="5534" w:type="dxa"/>
          </w:tcPr>
          <w:p w:rsidR="004A1DF5" w:rsidRDefault="004A1DF5">
            <w:pPr>
              <w:rPr>
                <w:sz w:val="21"/>
              </w:rPr>
            </w:pPr>
            <w:r>
              <w:rPr>
                <w:rFonts w:hint="eastAsia"/>
                <w:sz w:val="21"/>
              </w:rPr>
              <w:t>发布停用该凭证的日期，默认为主机日期。</w:t>
            </w:r>
          </w:p>
        </w:tc>
      </w:tr>
      <w:tr w:rsidR="004A1DF5">
        <w:tc>
          <w:tcPr>
            <w:tcW w:w="2988" w:type="dxa"/>
          </w:tcPr>
          <w:p w:rsidR="004A1DF5" w:rsidRDefault="004A1DF5">
            <w:pPr>
              <w:rPr>
                <w:sz w:val="21"/>
              </w:rPr>
            </w:pPr>
            <w:r>
              <w:rPr>
                <w:rFonts w:hint="eastAsia"/>
                <w:sz w:val="21"/>
              </w:rPr>
              <w:t>停用生效日期</w:t>
            </w:r>
          </w:p>
        </w:tc>
        <w:tc>
          <w:tcPr>
            <w:tcW w:w="5534" w:type="dxa"/>
          </w:tcPr>
          <w:p w:rsidR="004A1DF5" w:rsidRDefault="004A1DF5">
            <w:pPr>
              <w:rPr>
                <w:sz w:val="21"/>
              </w:rPr>
            </w:pPr>
            <w:r>
              <w:rPr>
                <w:rFonts w:hint="eastAsia"/>
                <w:sz w:val="21"/>
              </w:rPr>
              <w:t>系统按设定的日期执行停用生效，可以大于或等于发布当日。</w:t>
            </w:r>
          </w:p>
        </w:tc>
      </w:tr>
      <w:tr w:rsidR="004A1DF5">
        <w:tc>
          <w:tcPr>
            <w:tcW w:w="2988" w:type="dxa"/>
          </w:tcPr>
          <w:p w:rsidR="004A1DF5" w:rsidRDefault="004A1DF5">
            <w:pPr>
              <w:rPr>
                <w:sz w:val="21"/>
              </w:rPr>
            </w:pPr>
            <w:r>
              <w:rPr>
                <w:rFonts w:hint="eastAsia"/>
                <w:sz w:val="21"/>
              </w:rPr>
              <w:lastRenderedPageBreak/>
              <w:t>全面停用日期</w:t>
            </w:r>
          </w:p>
        </w:tc>
        <w:tc>
          <w:tcPr>
            <w:tcW w:w="5534" w:type="dxa"/>
          </w:tcPr>
          <w:p w:rsidR="004A1DF5" w:rsidRDefault="004A1DF5">
            <w:pPr>
              <w:rPr>
                <w:sz w:val="21"/>
              </w:rPr>
            </w:pPr>
            <w:r>
              <w:rPr>
                <w:rFonts w:hint="eastAsia"/>
                <w:sz w:val="21"/>
              </w:rPr>
              <w:t>全面停用凭证的生效日期，必须大于生效日期。</w:t>
            </w:r>
          </w:p>
        </w:tc>
      </w:tr>
      <w:tr w:rsidR="004A1DF5">
        <w:tc>
          <w:tcPr>
            <w:tcW w:w="2988" w:type="dxa"/>
          </w:tcPr>
          <w:p w:rsidR="004A1DF5" w:rsidRDefault="004A1DF5">
            <w:pPr>
              <w:rPr>
                <w:sz w:val="21"/>
              </w:rPr>
            </w:pPr>
            <w:r>
              <w:rPr>
                <w:rFonts w:hint="eastAsia"/>
                <w:sz w:val="21"/>
              </w:rPr>
              <w:t>全面作废日期</w:t>
            </w:r>
          </w:p>
        </w:tc>
        <w:tc>
          <w:tcPr>
            <w:tcW w:w="5534" w:type="dxa"/>
          </w:tcPr>
          <w:p w:rsidR="004A1DF5" w:rsidRDefault="004A1DF5">
            <w:pPr>
              <w:rPr>
                <w:sz w:val="21"/>
              </w:rPr>
            </w:pPr>
            <w:r>
              <w:rPr>
                <w:rFonts w:hint="eastAsia"/>
                <w:sz w:val="21"/>
              </w:rPr>
              <w:t>系统对停用凭证进行作废处理的日期，必须大于停用日期。</w:t>
            </w:r>
          </w:p>
        </w:tc>
      </w:tr>
    </w:tbl>
    <w:p w:rsidR="004A1DF5" w:rsidRDefault="004A1DF5">
      <w:pPr>
        <w:pStyle w:val="6"/>
        <w:numPr>
          <w:ilvl w:val="0"/>
          <w:numId w:val="112"/>
        </w:numPr>
        <w:spacing w:line="240" w:lineRule="auto"/>
      </w:pPr>
      <w:bookmarkStart w:id="973" w:name="_Toc79548752"/>
      <w:r>
        <w:rPr>
          <w:rFonts w:hint="eastAsia"/>
        </w:rPr>
        <w:t>操作要点</w:t>
      </w:r>
      <w:bookmarkEnd w:id="973"/>
    </w:p>
    <w:p w:rsidR="004A1DF5" w:rsidRDefault="004A1DF5">
      <w:pPr>
        <w:rPr>
          <w:rFonts w:ascii="宋体" w:hAnsi="宋体"/>
        </w:rPr>
      </w:pPr>
      <w:r>
        <w:rPr>
          <w:rFonts w:ascii="宋体" w:hAnsi="宋体" w:hint="eastAsia"/>
        </w:rPr>
        <w:t>1、凭证种类的增、删、改和停用的操作都是在机构管理员的权限范围内进行操作。</w:t>
      </w:r>
    </w:p>
    <w:p w:rsidR="004A1DF5" w:rsidRDefault="004A1DF5">
      <w:pPr>
        <w:rPr>
          <w:rFonts w:ascii="宋体" w:hAnsi="宋体"/>
        </w:rPr>
      </w:pPr>
      <w:r>
        <w:rPr>
          <w:rFonts w:ascii="宋体" w:hAnsi="宋体" w:hint="eastAsia"/>
        </w:rPr>
        <w:t>2、在“新增”功能中，每一项属性对于一个凭证种类而言都非常重要，如果设定的不合理将影响日后凭证系统对该凭证种类的控制管理。</w:t>
      </w:r>
    </w:p>
    <w:p w:rsidR="004A1DF5" w:rsidRDefault="004A1DF5">
      <w:pPr>
        <w:ind w:leftChars="75" w:left="720" w:hangingChars="225" w:hanging="540"/>
        <w:rPr>
          <w:rFonts w:ascii="宋体" w:hAnsi="宋体"/>
        </w:rPr>
      </w:pPr>
      <w:r>
        <w:rPr>
          <w:rFonts w:ascii="宋体" w:hAnsi="宋体" w:hint="eastAsia"/>
        </w:rPr>
        <w:t>（1）对于需要“预制”或“定制”的凭证，在“需要预定标志”中应将该凭证种类设定为“是”的选项，系统将自动限制不允许机构箱进行直接入库此类凭证。（空白卡除外）</w:t>
      </w:r>
    </w:p>
    <w:p w:rsidR="004A1DF5" w:rsidRDefault="004A1DF5">
      <w:pPr>
        <w:ind w:leftChars="75" w:left="720" w:hangingChars="225" w:hanging="540"/>
        <w:rPr>
          <w:rFonts w:ascii="宋体" w:hAnsi="宋体"/>
        </w:rPr>
      </w:pPr>
      <w:r>
        <w:rPr>
          <w:rFonts w:ascii="宋体" w:hAnsi="宋体" w:hint="eastAsia"/>
        </w:rPr>
        <w:t>（2）关于凭证号码的唯一性要求。同一凭证种类下的凭证号码不能重复，不同的凭证种类下，凭证号码可以重复。如：1001凭证种类下的某份普通支票号码为0000100012，在1001的凭证种类里是唯一的。但是在1002凭证种类下允许有号码为0000100012的某份现金支票。</w:t>
      </w:r>
    </w:p>
    <w:p w:rsidR="004A1DF5" w:rsidRDefault="004A1DF5">
      <w:pPr>
        <w:rPr>
          <w:rFonts w:ascii="宋体" w:hAnsi="宋体"/>
        </w:rPr>
      </w:pPr>
      <w:r>
        <w:rPr>
          <w:rFonts w:ascii="宋体" w:hAnsi="宋体" w:hint="eastAsia"/>
        </w:rPr>
        <w:t>3、系统允许在凭证箱留有库存账户的情况下修改凭证属性，其中凭证种类和凭证种类状态不允许修改。</w:t>
      </w:r>
    </w:p>
    <w:p w:rsidR="004A1DF5" w:rsidRDefault="004A1DF5">
      <w:pPr>
        <w:rPr>
          <w:rFonts w:ascii="宋体" w:hAnsi="宋体"/>
        </w:rPr>
      </w:pPr>
      <w:r>
        <w:rPr>
          <w:rFonts w:ascii="宋体" w:hAnsi="宋体" w:hint="eastAsia"/>
        </w:rPr>
        <w:t>4、删除凭证种类前要先关闭该凭证种类下所有的全行范围内的库存账户。</w:t>
      </w:r>
    </w:p>
    <w:p w:rsidR="004A1DF5" w:rsidRDefault="004A1DF5">
      <w:pPr>
        <w:pStyle w:val="6"/>
        <w:numPr>
          <w:ilvl w:val="0"/>
          <w:numId w:val="112"/>
        </w:numPr>
        <w:spacing w:line="240" w:lineRule="auto"/>
      </w:pPr>
      <w:bookmarkStart w:id="974" w:name="_Toc79548753"/>
      <w:r>
        <w:rPr>
          <w:rFonts w:hint="eastAsia"/>
        </w:rPr>
        <w:t>操作步骤</w:t>
      </w:r>
      <w:bookmarkEnd w:id="974"/>
    </w:p>
    <w:p w:rsidR="004A1DF5" w:rsidRDefault="004A1DF5">
      <w:pPr>
        <w:ind w:firstLineChars="200" w:firstLine="480"/>
        <w:rPr>
          <w:rFonts w:ascii="宋体" w:hAnsi="宋体"/>
        </w:rPr>
      </w:pPr>
      <w:r>
        <w:rPr>
          <w:rFonts w:ascii="宋体" w:hAnsi="宋体" w:hint="eastAsia"/>
        </w:rPr>
        <w:t>选择“系统导航”－“现金凭证”－“凭证管理”－“凭证种类管理”或在“业务代码”处输入业务代码“2853”进入“凭证种类管理”功能。</w:t>
      </w:r>
    </w:p>
    <w:p w:rsidR="004A1DF5" w:rsidRDefault="004A1DF5">
      <w:pPr>
        <w:numPr>
          <w:ilvl w:val="0"/>
          <w:numId w:val="113"/>
        </w:numPr>
        <w:rPr>
          <w:rFonts w:ascii="宋体" w:hAnsi="宋体"/>
        </w:rPr>
      </w:pPr>
      <w:r>
        <w:rPr>
          <w:rFonts w:ascii="宋体" w:hAnsi="宋体" w:hint="eastAsia"/>
        </w:rPr>
        <w:t>新增、修改</w:t>
      </w:r>
    </w:p>
    <w:p w:rsidR="004A1DF5" w:rsidRDefault="004A1DF5">
      <w:pPr>
        <w:jc w:val="left"/>
        <w:rPr>
          <w:rFonts w:ascii="宋体" w:hAnsi="宋体"/>
        </w:rPr>
      </w:pPr>
      <w:r>
        <w:rPr>
          <w:rFonts w:ascii="宋体" w:hAnsi="宋体" w:hint="eastAsia"/>
        </w:rPr>
        <w:t>（1）选择“新增”或“修改”，根据提示录入凭证的各项属性后，选择“确定”。</w:t>
      </w:r>
    </w:p>
    <w:p w:rsidR="004A1DF5" w:rsidRDefault="004A1DF5">
      <w:pPr>
        <w:jc w:val="left"/>
        <w:rPr>
          <w:rFonts w:ascii="宋体" w:hAnsi="宋体"/>
        </w:rPr>
      </w:pPr>
      <w:r>
        <w:rPr>
          <w:rFonts w:ascii="宋体" w:hAnsi="宋体" w:hint="eastAsia"/>
        </w:rPr>
        <w:t>（2）复核员按“F7”进行二次录入复核操作。</w:t>
      </w:r>
    </w:p>
    <w:p w:rsidR="004A1DF5" w:rsidRDefault="004A1DF5">
      <w:pPr>
        <w:jc w:val="left"/>
        <w:rPr>
          <w:rFonts w:ascii="宋体" w:hAnsi="宋体"/>
        </w:rPr>
      </w:pPr>
      <w:r>
        <w:rPr>
          <w:rFonts w:ascii="宋体" w:hAnsi="宋体" w:hint="eastAsia"/>
        </w:rPr>
        <w:t>（3）主管授权。</w:t>
      </w:r>
    </w:p>
    <w:p w:rsidR="004A1DF5" w:rsidRDefault="004A1DF5">
      <w:pPr>
        <w:rPr>
          <w:rFonts w:ascii="宋体" w:hAnsi="宋体"/>
        </w:rPr>
      </w:pPr>
      <w:r>
        <w:rPr>
          <w:rFonts w:ascii="宋体" w:hAnsi="宋体" w:hint="eastAsia"/>
        </w:rPr>
        <w:t>2、删除</w:t>
      </w:r>
    </w:p>
    <w:p w:rsidR="004A1DF5" w:rsidRDefault="004A1DF5">
      <w:pPr>
        <w:jc w:val="left"/>
        <w:rPr>
          <w:rFonts w:ascii="宋体" w:hAnsi="宋体"/>
        </w:rPr>
      </w:pPr>
      <w:r>
        <w:rPr>
          <w:rFonts w:ascii="宋体" w:hAnsi="宋体" w:hint="eastAsia"/>
        </w:rPr>
        <w:t>（1）选择要删除的凭证种类，选择“删除”按钮。</w:t>
      </w:r>
    </w:p>
    <w:p w:rsidR="004A1DF5" w:rsidRDefault="004A1DF5">
      <w:pPr>
        <w:jc w:val="left"/>
        <w:rPr>
          <w:rFonts w:ascii="宋体" w:hAnsi="宋体"/>
        </w:rPr>
      </w:pPr>
      <w:r>
        <w:rPr>
          <w:rFonts w:ascii="宋体" w:hAnsi="宋体" w:hint="eastAsia"/>
        </w:rPr>
        <w:t>（2）主管授权，删除成功。</w:t>
      </w:r>
    </w:p>
    <w:p w:rsidR="004A1DF5" w:rsidRDefault="004A1DF5">
      <w:pPr>
        <w:rPr>
          <w:rFonts w:ascii="宋体" w:hAnsi="宋体"/>
        </w:rPr>
      </w:pPr>
      <w:r>
        <w:rPr>
          <w:rFonts w:ascii="宋体" w:hAnsi="宋体" w:hint="eastAsia"/>
        </w:rPr>
        <w:t>3、停用</w:t>
      </w:r>
    </w:p>
    <w:p w:rsidR="004A1DF5" w:rsidRDefault="004A1DF5">
      <w:pPr>
        <w:jc w:val="left"/>
        <w:rPr>
          <w:rFonts w:ascii="宋体" w:hAnsi="宋体"/>
        </w:rPr>
      </w:pPr>
      <w:r>
        <w:rPr>
          <w:rFonts w:ascii="宋体" w:hAnsi="宋体" w:hint="eastAsia"/>
        </w:rPr>
        <w:t>（1）选择要停用的凭证种类，选择“停用”按钮。</w:t>
      </w:r>
    </w:p>
    <w:p w:rsidR="004A1DF5" w:rsidRDefault="004A1DF5">
      <w:pPr>
        <w:jc w:val="left"/>
        <w:rPr>
          <w:rFonts w:ascii="宋体" w:hAnsi="宋体"/>
        </w:rPr>
      </w:pPr>
      <w:r>
        <w:rPr>
          <w:rFonts w:ascii="宋体" w:hAnsi="宋体" w:hint="eastAsia"/>
        </w:rPr>
        <w:lastRenderedPageBreak/>
        <w:t>（2）选择“发布停用信息”</w:t>
      </w:r>
      <w:r>
        <w:rPr>
          <w:rFonts w:ascii="宋体" w:hAnsi="宋体"/>
        </w:rPr>
        <w:t>,</w:t>
      </w:r>
      <w:r>
        <w:rPr>
          <w:rFonts w:ascii="宋体" w:hAnsi="宋体" w:hint="eastAsia"/>
        </w:rPr>
        <w:t>进入发布停用的凭证种类界面。</w:t>
      </w:r>
    </w:p>
    <w:p w:rsidR="004A1DF5" w:rsidRDefault="004A1DF5">
      <w:pPr>
        <w:jc w:val="left"/>
        <w:rPr>
          <w:rFonts w:ascii="宋体" w:hAnsi="宋体"/>
        </w:rPr>
      </w:pPr>
      <w:r>
        <w:rPr>
          <w:rFonts w:ascii="宋体" w:hAnsi="宋体" w:hint="eastAsia"/>
        </w:rPr>
        <w:t>（3）录入凭证的各项属性后，选择“确定”。</w:t>
      </w:r>
    </w:p>
    <w:p w:rsidR="004A1DF5" w:rsidRDefault="004A1DF5">
      <w:pPr>
        <w:jc w:val="left"/>
        <w:rPr>
          <w:rFonts w:ascii="宋体" w:hAnsi="宋体"/>
        </w:rPr>
      </w:pPr>
      <w:r>
        <w:rPr>
          <w:rFonts w:ascii="宋体" w:hAnsi="宋体" w:hint="eastAsia"/>
        </w:rPr>
        <w:t>（4）主管授权。</w:t>
      </w:r>
    </w:p>
    <w:p w:rsidR="004A1DF5" w:rsidRDefault="004A1DF5">
      <w:r>
        <w:rPr>
          <w:rFonts w:ascii="宋体" w:hAnsi="宋体" w:hint="eastAsia"/>
        </w:rPr>
        <w:t>4、查询：在基本凭证下拉框中选择需要查询的凭证大类，可以查询到相应的明细种类。</w:t>
      </w:r>
    </w:p>
    <w:p w:rsidR="004A1DF5" w:rsidRDefault="004A1DF5"/>
    <w:p w:rsidR="004A1DF5" w:rsidRDefault="004A1DF5" w:rsidP="0004090F">
      <w:pPr>
        <w:pStyle w:val="30"/>
        <w:sectPr w:rsidR="004A1DF5">
          <w:pgSz w:w="11906" w:h="16838"/>
          <w:pgMar w:top="1440" w:right="1797" w:bottom="1440" w:left="1797" w:header="851" w:footer="992" w:gutter="0"/>
          <w:cols w:space="425"/>
          <w:docGrid w:type="linesAndChars" w:linePitch="312"/>
        </w:sectPr>
      </w:pPr>
    </w:p>
    <w:p w:rsidR="004A1DF5" w:rsidRDefault="004A1DF5" w:rsidP="0004090F">
      <w:pPr>
        <w:pStyle w:val="30"/>
      </w:pPr>
      <w:bookmarkStart w:id="975" w:name="_Toc186273592"/>
      <w:r>
        <w:rPr>
          <w:rFonts w:hint="eastAsia"/>
        </w:rPr>
        <w:lastRenderedPageBreak/>
        <w:t>第五章</w:t>
      </w:r>
      <w:r>
        <w:t xml:space="preserve">  </w:t>
      </w:r>
      <w:r>
        <w:rPr>
          <w:rFonts w:hint="eastAsia"/>
        </w:rPr>
        <w:t>负债业务</w:t>
      </w:r>
      <w:bookmarkEnd w:id="975"/>
    </w:p>
    <w:p w:rsidR="004A1DF5" w:rsidRDefault="004A1DF5">
      <w:pPr>
        <w:pStyle w:val="4"/>
        <w:spacing w:before="156" w:after="156"/>
      </w:pPr>
      <w:bookmarkStart w:id="976" w:name="_Toc186273593"/>
      <w:r>
        <w:rPr>
          <w:rFonts w:hint="eastAsia"/>
        </w:rPr>
        <w:t>第一节</w:t>
      </w:r>
      <w:r>
        <w:rPr>
          <w:rFonts w:hint="eastAsia"/>
        </w:rPr>
        <w:t xml:space="preserve">  </w:t>
      </w:r>
      <w:r>
        <w:rPr>
          <w:rFonts w:hint="eastAsia"/>
        </w:rPr>
        <w:t>个人活期</w:t>
      </w:r>
      <w:bookmarkEnd w:id="976"/>
    </w:p>
    <w:p w:rsidR="004A1DF5" w:rsidRDefault="004A1DF5">
      <w:r>
        <w:rPr>
          <w:rFonts w:hint="eastAsia"/>
          <w:b/>
          <w:bCs/>
        </w:rPr>
        <w:t>功能介绍：</w:t>
      </w:r>
      <w:r>
        <w:rPr>
          <w:rFonts w:hint="eastAsia"/>
        </w:rPr>
        <w:t>通过该系统实现一卡通</w:t>
      </w:r>
      <w:r>
        <w:rPr>
          <w:rFonts w:hint="eastAsia"/>
        </w:rPr>
        <w:t>/</w:t>
      </w:r>
      <w:r>
        <w:rPr>
          <w:rFonts w:hint="eastAsia"/>
        </w:rPr>
        <w:t>存折活期存取现和活期存取款的功能。</w:t>
      </w:r>
    </w:p>
    <w:p w:rsidR="004A1DF5" w:rsidRDefault="004A1DF5" w:rsidP="0004090F">
      <w:pPr>
        <w:pStyle w:val="5"/>
      </w:pPr>
      <w:r>
        <w:rPr>
          <w:rFonts w:hint="eastAsia"/>
        </w:rPr>
        <w:t>一、一卡通活期存现（业务代码</w:t>
      </w:r>
      <w:r>
        <w:rPr>
          <w:rFonts w:hint="eastAsia"/>
        </w:rPr>
        <w:t>3003</w:t>
      </w:r>
      <w:r>
        <w:rPr>
          <w:rFonts w:hint="eastAsia"/>
        </w:rPr>
        <w:t>）</w:t>
      </w:r>
    </w:p>
    <w:p w:rsidR="004A1DF5" w:rsidRDefault="004A1DF5">
      <w:pPr>
        <w:pStyle w:val="6"/>
      </w:pPr>
      <w:r>
        <w:rPr>
          <w:rFonts w:hint="eastAsia"/>
        </w:rPr>
        <w:t>（一）功能介绍</w:t>
      </w:r>
    </w:p>
    <w:p w:rsidR="004A1DF5" w:rsidRDefault="004A1DF5">
      <w:r>
        <w:rPr>
          <w:rFonts w:hint="eastAsia"/>
        </w:rPr>
        <w:t xml:space="preserve">　向“一卡通”内的活期户存入现金。</w:t>
      </w:r>
    </w:p>
    <w:p w:rsidR="004A1DF5" w:rsidRDefault="004A1DF5">
      <w:pPr>
        <w:pStyle w:val="6"/>
      </w:pPr>
      <w:r>
        <w:rPr>
          <w:rFonts w:hint="eastAsia"/>
        </w:rPr>
        <w:t>（二）界面</w:t>
      </w:r>
    </w:p>
    <w:p w:rsidR="004A1DF5" w:rsidRDefault="0004090F">
      <w:r>
        <w:rPr>
          <w:rFonts w:hint="eastAsia"/>
          <w:noProof/>
        </w:rPr>
        <w:drawing>
          <wp:inline distT="0" distB="0" distL="0" distR="0">
            <wp:extent cx="5295900" cy="3790950"/>
            <wp:effectExtent l="1905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9" cstate="print"/>
                    <a:srcRect/>
                    <a:stretch>
                      <a:fillRect/>
                    </a:stretch>
                  </pic:blipFill>
                  <pic:spPr bwMode="auto">
                    <a:xfrm>
                      <a:off x="0" y="0"/>
                      <a:ext cx="5295900" cy="3790950"/>
                    </a:xfrm>
                    <a:prstGeom prst="rect">
                      <a:avLst/>
                    </a:prstGeom>
                    <a:noFill/>
                    <a:ln w="9525">
                      <a:noFill/>
                      <a:miter lim="800000"/>
                      <a:headEnd/>
                      <a:tailEnd/>
                    </a:ln>
                  </pic:spPr>
                </pic:pic>
              </a:graphicData>
            </a:graphic>
          </wp:inline>
        </w:drawing>
      </w:r>
    </w:p>
    <w:p w:rsidR="004A1DF5" w:rsidRDefault="004A1DF5">
      <w:pPr>
        <w:ind w:left="181" w:firstLineChars="150" w:firstLine="360"/>
        <w:jc w:val="center"/>
        <w:rPr>
          <w:rFonts w:ascii="宋体" w:hAnsi="宋体"/>
        </w:rPr>
      </w:pPr>
      <w:r>
        <w:rPr>
          <w:rFonts w:ascii="宋体" w:hAnsi="宋体" w:hint="eastAsia"/>
        </w:rPr>
        <w:t>图1.1</w:t>
      </w:r>
    </w:p>
    <w:p w:rsidR="004A1DF5" w:rsidRDefault="004A1DF5">
      <w:pPr>
        <w:pStyle w:val="6"/>
        <w:rPr>
          <w:rFonts w:eastAsia="宋体"/>
          <w:sz w:val="28"/>
        </w:rPr>
      </w:pPr>
      <w:r>
        <w:rPr>
          <w:rFonts w:hint="eastAsia"/>
        </w:rPr>
        <w:t>（三）操作要点</w:t>
      </w:r>
    </w:p>
    <w:p w:rsidR="004A1DF5" w:rsidRDefault="004A1DF5">
      <w:pPr>
        <w:ind w:firstLineChars="200" w:firstLine="480"/>
        <w:rPr>
          <w:rFonts w:ascii="宋体" w:hAnsi="宋体"/>
        </w:rPr>
      </w:pPr>
      <w:r>
        <w:rPr>
          <w:rFonts w:ascii="宋体" w:hAnsi="宋体" w:hint="eastAsia"/>
        </w:rPr>
        <w:t>1、必须是全部资金以现金方式存入，如部分资金以现金方式、部分资金是其他来源存入的，须通过一卡通存现、一卡通存款功能分别完成现金、非现金的存入；</w:t>
      </w:r>
    </w:p>
    <w:p w:rsidR="004A1DF5" w:rsidRDefault="004A1DF5">
      <w:pPr>
        <w:ind w:firstLineChars="200" w:firstLine="480"/>
        <w:rPr>
          <w:rFonts w:ascii="宋体" w:hAnsi="宋体"/>
        </w:rPr>
      </w:pPr>
      <w:r>
        <w:rPr>
          <w:rFonts w:ascii="宋体" w:hAnsi="宋体" w:hint="eastAsia"/>
        </w:rPr>
        <w:lastRenderedPageBreak/>
        <w:t>2、现汇户不允许现金方式存入，因此存现业务中无需选择钞汇类型，直接存入或开立现钞账户；</w:t>
      </w:r>
    </w:p>
    <w:p w:rsidR="004A1DF5" w:rsidRDefault="004A1DF5">
      <w:pPr>
        <w:ind w:firstLineChars="200" w:firstLine="480"/>
        <w:rPr>
          <w:rFonts w:ascii="宋体" w:hAnsi="宋体"/>
        </w:rPr>
      </w:pPr>
      <w:r>
        <w:rPr>
          <w:rFonts w:ascii="宋体" w:hAnsi="宋体" w:hint="eastAsia"/>
        </w:rPr>
        <w:t>3、存现时，收费方式只能为现金收取，不支持转账方式收取。</w:t>
      </w:r>
    </w:p>
    <w:p w:rsidR="004A1DF5" w:rsidRDefault="004A1DF5">
      <w:pPr>
        <w:pStyle w:val="6"/>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1、用户选择“系统导航”－“负债业务”－“一卡通活期存现”或在“业务代码”处输入3003，进入一卡通活期存现界面（图1.1）；</w:t>
      </w:r>
    </w:p>
    <w:p w:rsidR="004A1DF5" w:rsidRDefault="004A1DF5">
      <w:pPr>
        <w:ind w:firstLineChars="150" w:firstLine="360"/>
        <w:rPr>
          <w:rFonts w:ascii="宋体" w:hAnsi="宋体"/>
        </w:rPr>
      </w:pPr>
      <w:r>
        <w:rPr>
          <w:rFonts w:ascii="宋体" w:hAnsi="宋体" w:hint="eastAsia"/>
        </w:rPr>
        <w:t>2、刷卡或手工输入卡号，界面上显示一卡通的信息；</w:t>
      </w:r>
    </w:p>
    <w:p w:rsidR="004A1DF5" w:rsidRDefault="004A1DF5">
      <w:pPr>
        <w:ind w:firstLineChars="150" w:firstLine="360"/>
        <w:rPr>
          <w:rFonts w:ascii="宋体" w:hAnsi="宋体"/>
        </w:rPr>
      </w:pPr>
      <w:r>
        <w:rPr>
          <w:rFonts w:ascii="宋体" w:hAnsi="宋体" w:hint="eastAsia"/>
        </w:rPr>
        <w:t>3、在“货币号”栏和“交易金额”栏分别选择输入客户指定存入现金的币种和金额；</w:t>
      </w:r>
    </w:p>
    <w:p w:rsidR="004A1DF5" w:rsidRDefault="004A1DF5">
      <w:pPr>
        <w:ind w:firstLineChars="150" w:firstLine="360"/>
        <w:rPr>
          <w:rFonts w:ascii="宋体" w:hAnsi="宋体"/>
        </w:rPr>
      </w:pPr>
      <w:r>
        <w:rPr>
          <w:rFonts w:ascii="宋体" w:hAnsi="宋体" w:hint="eastAsia"/>
        </w:rPr>
        <w:t>4、选择“现金收款”按钮，进入“同步现金收款”界面进行收取现金处理；</w:t>
      </w:r>
    </w:p>
    <w:p w:rsidR="004A1DF5" w:rsidRDefault="004A1DF5">
      <w:pPr>
        <w:ind w:firstLineChars="150" w:firstLine="360"/>
        <w:rPr>
          <w:rFonts w:ascii="宋体" w:hAnsi="宋体"/>
        </w:rPr>
      </w:pPr>
      <w:r>
        <w:rPr>
          <w:rFonts w:ascii="宋体" w:hAnsi="宋体" w:hint="eastAsia"/>
        </w:rPr>
        <w:t>5、如为异地存现，系统提示收费，选择“收费”按钮，进入“交互式收费窗口”进行收费；</w:t>
      </w:r>
    </w:p>
    <w:p w:rsidR="004A1DF5" w:rsidRDefault="004A1DF5">
      <w:pPr>
        <w:ind w:firstLineChars="200" w:firstLine="480"/>
        <w:rPr>
          <w:rFonts w:ascii="宋体" w:hAnsi="宋体"/>
        </w:rPr>
      </w:pPr>
      <w:r>
        <w:rPr>
          <w:rFonts w:ascii="宋体" w:hAnsi="宋体" w:hint="eastAsia"/>
        </w:rPr>
        <w:t>如需修改收费金额，柜员在确认客户缴纳手续费的币种后，修改“实收金额”，按回车，系统弹出“收费授权窗口”，此时授权用户应查实收费情况后，仅对收费修改事项进行授权。收费授权完毕后，如业务本身需要授权的（如大于等于5万以上的个人存取业务），还需通过相应的“交互式窗口”对业务进行授权。</w:t>
      </w:r>
    </w:p>
    <w:p w:rsidR="004A1DF5" w:rsidRDefault="004A1DF5">
      <w:pPr>
        <w:ind w:firstLineChars="200" w:firstLine="480"/>
        <w:rPr>
          <w:rFonts w:ascii="仿宋_GB2312" w:eastAsia="仿宋_GB2312"/>
        </w:rPr>
      </w:pPr>
      <w:r>
        <w:rPr>
          <w:rFonts w:ascii="宋体" w:hAnsi="宋体" w:hint="eastAsia"/>
        </w:rPr>
        <w:t>注：只要柜员对实收金额进行过调整，系统就会提示要求收费授权。因此，柜员应在与客户确认收费货币或者确属应对系统提示的实收金额进行调整的情况，方可对实收金额进行修改。</w:t>
      </w:r>
    </w:p>
    <w:p w:rsidR="004A1DF5" w:rsidRDefault="004A1DF5">
      <w:pPr>
        <w:ind w:firstLineChars="150" w:firstLine="360"/>
        <w:rPr>
          <w:rFonts w:ascii="宋体" w:hAnsi="宋体"/>
        </w:rPr>
      </w:pPr>
      <w:r>
        <w:rPr>
          <w:rFonts w:ascii="宋体" w:hAnsi="宋体" w:hint="eastAsia"/>
        </w:rPr>
        <w:t>6、如该客户当日累计交易额超出报备限额，根据系统提示选择“身份验证”按钮，经办员手工录入客户身份证件信息，如为代理人办理则输入代理人身份证件信息；</w:t>
      </w:r>
    </w:p>
    <w:p w:rsidR="004A1DF5" w:rsidRDefault="004A1DF5">
      <w:pPr>
        <w:ind w:firstLineChars="150" w:firstLine="360"/>
        <w:rPr>
          <w:rFonts w:ascii="宋体" w:hAnsi="宋体"/>
        </w:rPr>
      </w:pPr>
      <w:r>
        <w:rPr>
          <w:rFonts w:ascii="宋体" w:hAnsi="宋体" w:hint="eastAsia"/>
        </w:rPr>
        <w:t>7、如为黑名单客户，显示黑名单情况，则要求授权：是，刷卡或输入授权用户和密码，否，退出；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8、打印输出：</w:t>
      </w:r>
    </w:p>
    <w:p w:rsidR="004A1DF5" w:rsidRDefault="004A1DF5">
      <w:pPr>
        <w:ind w:firstLineChars="150" w:firstLine="360"/>
        <w:rPr>
          <w:rFonts w:ascii="宋体" w:hAnsi="宋体"/>
        </w:rPr>
      </w:pPr>
      <w:r>
        <w:rPr>
          <w:rFonts w:ascii="宋体" w:hAnsi="宋体" w:hint="eastAsia"/>
        </w:rPr>
        <w:t>（1）实时打印“个人存取款凭条”；</w:t>
      </w:r>
    </w:p>
    <w:p w:rsidR="004A1DF5" w:rsidRDefault="004A1DF5">
      <w:pPr>
        <w:ind w:firstLineChars="150" w:firstLine="360"/>
      </w:pPr>
      <w:r>
        <w:rPr>
          <w:rFonts w:ascii="宋体" w:hAnsi="宋体" w:hint="eastAsia"/>
        </w:rPr>
        <w:t>（2）异地业务打印“收费回单”。</w:t>
      </w:r>
    </w:p>
    <w:p w:rsidR="004A1DF5" w:rsidRDefault="004A1DF5" w:rsidP="0004090F">
      <w:pPr>
        <w:pStyle w:val="5"/>
      </w:pPr>
      <w:r>
        <w:rPr>
          <w:rFonts w:hint="eastAsia"/>
        </w:rPr>
        <w:lastRenderedPageBreak/>
        <w:t>二、一卡通活期取现（业务代码</w:t>
      </w:r>
      <w:r>
        <w:rPr>
          <w:rFonts w:hint="eastAsia"/>
        </w:rPr>
        <w:t>3004</w:t>
      </w:r>
      <w:r>
        <w:rPr>
          <w:rFonts w:hint="eastAsia"/>
        </w:rPr>
        <w:t>）</w:t>
      </w:r>
    </w:p>
    <w:p w:rsidR="004A1DF5" w:rsidRDefault="004A1DF5">
      <w:pPr>
        <w:pStyle w:val="6"/>
        <w:rPr>
          <w:rFonts w:eastAsia="宋体"/>
          <w:sz w:val="28"/>
        </w:rPr>
      </w:pPr>
      <w:r>
        <w:rPr>
          <w:rFonts w:hint="eastAsia"/>
        </w:rPr>
        <w:t>（一）功能介绍</w:t>
      </w:r>
    </w:p>
    <w:p w:rsidR="004A1DF5" w:rsidRDefault="004A1DF5">
      <w:pPr>
        <w:ind w:firstLineChars="200" w:firstLine="480"/>
      </w:pPr>
      <w:r>
        <w:rPr>
          <w:rFonts w:hint="eastAsia"/>
        </w:rPr>
        <w:t>以现金方式支取“一卡通”内的活期存款。</w:t>
      </w:r>
    </w:p>
    <w:p w:rsidR="004A1DF5" w:rsidRDefault="004A1DF5">
      <w:pPr>
        <w:pStyle w:val="6"/>
        <w:rPr>
          <w:rFonts w:eastAsia="宋体"/>
          <w:sz w:val="28"/>
        </w:rPr>
      </w:pPr>
      <w:r>
        <w:rPr>
          <w:rFonts w:hint="eastAsia"/>
        </w:rPr>
        <w:t>（二）操作要点</w:t>
      </w:r>
    </w:p>
    <w:p w:rsidR="004A1DF5" w:rsidRDefault="004A1DF5">
      <w:pPr>
        <w:ind w:firstLineChars="200" w:firstLine="480"/>
        <w:rPr>
          <w:rFonts w:ascii="宋体" w:hAnsi="宋体"/>
        </w:rPr>
      </w:pPr>
      <w:r>
        <w:rPr>
          <w:rFonts w:ascii="宋体" w:hAnsi="宋体" w:hint="eastAsia"/>
        </w:rPr>
        <w:t>1、必须全部资金都以现金方式支取，如部分资金以现金方式、部分资金通过其他方式支取的，须通过一卡通取款、一卡通取款功能分别完成；</w:t>
      </w:r>
    </w:p>
    <w:p w:rsidR="004A1DF5" w:rsidRDefault="004A1DF5">
      <w:pPr>
        <w:ind w:firstLineChars="200" w:firstLine="480"/>
        <w:rPr>
          <w:rFonts w:ascii="宋体" w:hAnsi="宋体"/>
        </w:rPr>
      </w:pPr>
      <w:r>
        <w:rPr>
          <w:rFonts w:ascii="宋体" w:hAnsi="宋体" w:hint="eastAsia"/>
        </w:rPr>
        <w:t>2、异地取</w:t>
      </w:r>
      <w:r>
        <w:rPr>
          <w:rFonts w:hint="eastAsia"/>
        </w:rPr>
        <w:t>现时</w:t>
      </w:r>
      <w:r>
        <w:rPr>
          <w:rFonts w:ascii="宋体" w:hAnsi="宋体" w:hint="eastAsia"/>
        </w:rPr>
        <w:t>，收费方式支持以现金和转账两种方式收取。</w:t>
      </w:r>
    </w:p>
    <w:p w:rsidR="004A1DF5" w:rsidRDefault="004A1DF5">
      <w:pPr>
        <w:pStyle w:val="6"/>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1、用户选择“系统导航”－“负债业务”－“一卡通活期取现”或在“业务代码”处输入3004，进入一卡通活期取现界面；</w:t>
      </w:r>
    </w:p>
    <w:p w:rsidR="004A1DF5" w:rsidRDefault="004A1DF5">
      <w:pPr>
        <w:ind w:firstLineChars="150" w:firstLine="360"/>
      </w:pPr>
      <w:r>
        <w:rPr>
          <w:rFonts w:hint="eastAsia"/>
        </w:rPr>
        <w:t>2</w:t>
      </w:r>
      <w:r>
        <w:rPr>
          <w:rFonts w:hint="eastAsia"/>
        </w:rPr>
        <w:t>、刷卡并手工输入卡号，界面上显示一卡通信息；</w:t>
      </w:r>
    </w:p>
    <w:p w:rsidR="004A1DF5" w:rsidRDefault="004A1DF5">
      <w:pPr>
        <w:ind w:firstLineChars="150" w:firstLine="360"/>
        <w:rPr>
          <w:rFonts w:ascii="宋体" w:hAnsi="宋体"/>
        </w:rPr>
      </w:pPr>
      <w:r>
        <w:rPr>
          <w:rFonts w:ascii="宋体" w:hAnsi="宋体" w:hint="eastAsia"/>
        </w:rPr>
        <w:t>3、在“货币号”栏输入客户取现的币种，如是外币，在“钞汇标志“栏选择“钞汇标志”；</w:t>
      </w:r>
    </w:p>
    <w:p w:rsidR="004A1DF5" w:rsidRDefault="004A1DF5">
      <w:pPr>
        <w:ind w:firstLineChars="150" w:firstLine="360"/>
        <w:rPr>
          <w:rFonts w:ascii="宋体" w:hAnsi="宋体"/>
        </w:rPr>
      </w:pPr>
      <w:r>
        <w:rPr>
          <w:rFonts w:ascii="宋体" w:hAnsi="宋体" w:hint="eastAsia"/>
        </w:rPr>
        <w:t>4、选择</w:t>
      </w:r>
      <w:r>
        <w:rPr>
          <w:rFonts w:ascii="宋体" w:hAnsi="宋体" w:hint="eastAsia"/>
          <w:bCs/>
        </w:rPr>
        <w:t>支付方式验证框</w:t>
      </w:r>
      <w:r w:rsidRPr="008E1FB9">
        <w:rPr>
          <w:rFonts w:ascii="宋体" w:hAnsi="宋体"/>
        </w:rPr>
        <w:object w:dxaOrig="345" w:dyaOrig="315">
          <v:shape id="_x0000_i1082" type="#_x0000_t75" style="width:17.25pt;height:15.75pt" o:ole="">
            <v:imagedata r:id="rId43" o:title=""/>
          </v:shape>
          <o:OLEObject Type="Embed" ProgID="PBrush" ShapeID="_x0000_i1082" DrawAspect="Content" ObjectID="_1458487558" r:id="rId210"/>
        </w:object>
      </w:r>
      <w:r>
        <w:rPr>
          <w:rFonts w:ascii="宋体" w:hAnsi="宋体" w:hint="eastAsia"/>
        </w:rPr>
        <w:t>，</w:t>
      </w:r>
      <w:r>
        <w:rPr>
          <w:rFonts w:ascii="宋体" w:hAnsi="宋体" w:hint="eastAsia"/>
          <w:bCs/>
        </w:rPr>
        <w:t>请客户通过密码键盘输入“交易密码”；</w:t>
      </w:r>
    </w:p>
    <w:p w:rsidR="004A1DF5" w:rsidRDefault="004A1DF5">
      <w:pPr>
        <w:ind w:firstLineChars="150" w:firstLine="360"/>
        <w:rPr>
          <w:rFonts w:ascii="宋体" w:hAnsi="宋体"/>
        </w:rPr>
      </w:pPr>
      <w:r>
        <w:rPr>
          <w:rFonts w:ascii="宋体" w:hAnsi="宋体" w:hint="eastAsia"/>
        </w:rPr>
        <w:t>5、在“交易金额”栏内输入取现金额；选择“现金付款”按钮，进入“同步现金付款”界面进行取现金处理；</w:t>
      </w:r>
    </w:p>
    <w:p w:rsidR="004A1DF5" w:rsidRDefault="004A1DF5">
      <w:pPr>
        <w:ind w:firstLineChars="150" w:firstLine="360"/>
        <w:rPr>
          <w:rFonts w:ascii="宋体" w:hAnsi="宋体"/>
        </w:rPr>
      </w:pPr>
      <w:r>
        <w:rPr>
          <w:rFonts w:ascii="宋体" w:hAnsi="宋体" w:hint="eastAsia"/>
        </w:rPr>
        <w:t>6、如为异地取现，系统提示收费，选择“收费”，进入“交互式收费窗口”进行收费, 收费减免的操作见一卡通活期存现；</w:t>
      </w:r>
    </w:p>
    <w:p w:rsidR="004A1DF5" w:rsidRDefault="004A1DF5">
      <w:pPr>
        <w:ind w:firstLineChars="150" w:firstLine="360"/>
        <w:rPr>
          <w:rFonts w:ascii="宋体" w:hAnsi="宋体"/>
        </w:rPr>
      </w:pPr>
      <w:r>
        <w:rPr>
          <w:rFonts w:ascii="宋体" w:hAnsi="宋体" w:hint="eastAsia"/>
        </w:rPr>
        <w:t>7、如该一卡通当日累计交易额超出报备限额，根据系统提示选择“身份验证”按键，经办员手工录入客户身份证件信息，如为代理则输入代理人身份证件信息；</w:t>
      </w:r>
    </w:p>
    <w:p w:rsidR="004A1DF5" w:rsidRDefault="004A1DF5">
      <w:pPr>
        <w:ind w:firstLineChars="150" w:firstLine="360"/>
        <w:rPr>
          <w:rFonts w:ascii="宋体" w:hAnsi="宋体"/>
        </w:rPr>
      </w:pPr>
      <w:r>
        <w:rPr>
          <w:rFonts w:ascii="宋体" w:hAnsi="宋体" w:hint="eastAsia"/>
        </w:rPr>
        <w:t>8、如为黑名单客户，显示黑名单情况，则要求授权：是，刷卡或输入授权用户和密码，否，退出；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9、打印输出：</w:t>
      </w:r>
    </w:p>
    <w:p w:rsidR="004A1DF5" w:rsidRDefault="004A1DF5">
      <w:pPr>
        <w:ind w:firstLineChars="150" w:firstLine="360"/>
        <w:rPr>
          <w:rFonts w:ascii="宋体" w:hAnsi="宋体"/>
        </w:rPr>
      </w:pPr>
      <w:r>
        <w:rPr>
          <w:rFonts w:ascii="宋体" w:hAnsi="宋体" w:hint="eastAsia"/>
        </w:rPr>
        <w:t>（1）打印“个人存取款凭条”；</w:t>
      </w:r>
    </w:p>
    <w:p w:rsidR="004A1DF5" w:rsidRDefault="004A1DF5">
      <w:pPr>
        <w:ind w:firstLineChars="150" w:firstLine="360"/>
      </w:pPr>
      <w:r>
        <w:rPr>
          <w:rFonts w:ascii="宋体" w:hAnsi="宋体" w:hint="eastAsia"/>
        </w:rPr>
        <w:t>（2）异地业务打印“收费回单”。</w:t>
      </w:r>
    </w:p>
    <w:p w:rsidR="004A1DF5" w:rsidRDefault="004A1DF5"/>
    <w:p w:rsidR="004A1DF5" w:rsidRDefault="004A1DF5">
      <w:pPr>
        <w:pStyle w:val="5"/>
      </w:pPr>
      <w:r>
        <w:rPr>
          <w:rFonts w:hint="eastAsia"/>
        </w:rPr>
        <w:lastRenderedPageBreak/>
        <w:t>三、一卡通结算户存款（业务代码</w:t>
      </w:r>
      <w:r>
        <w:rPr>
          <w:rFonts w:hint="eastAsia"/>
        </w:rPr>
        <w:t>3013</w:t>
      </w:r>
      <w:r>
        <w:rPr>
          <w:rFonts w:hint="eastAsia"/>
        </w:rPr>
        <w:t>）</w:t>
      </w:r>
    </w:p>
    <w:p w:rsidR="004A1DF5" w:rsidRDefault="004A1DF5">
      <w:pPr>
        <w:pStyle w:val="6"/>
      </w:pPr>
      <w:r>
        <w:rPr>
          <w:rFonts w:hint="eastAsia"/>
        </w:rPr>
        <w:t>（一）功能介绍</w:t>
      </w:r>
    </w:p>
    <w:p w:rsidR="004A1DF5" w:rsidRDefault="004A1DF5">
      <w:pPr>
        <w:ind w:firstLineChars="100" w:firstLine="240"/>
      </w:pPr>
      <w:r>
        <w:rPr>
          <w:rFonts w:hint="eastAsia"/>
        </w:rPr>
        <w:t>向“一卡通”内存款，存款来源包括一卡通、活折、挂账单、现金单等。</w:t>
      </w:r>
    </w:p>
    <w:p w:rsidR="004A1DF5" w:rsidRDefault="004A1DF5">
      <w:pPr>
        <w:pStyle w:val="6"/>
      </w:pPr>
      <w:r>
        <w:rPr>
          <w:rFonts w:hint="eastAsia"/>
        </w:rPr>
        <w:t>（二）界面</w:t>
      </w:r>
    </w:p>
    <w:p w:rsidR="004A1DF5" w:rsidRDefault="0004090F">
      <w:r>
        <w:rPr>
          <w:rFonts w:hint="eastAsia"/>
          <w:noProof/>
        </w:rPr>
        <w:drawing>
          <wp:inline distT="0" distB="0" distL="0" distR="0">
            <wp:extent cx="5295900" cy="3762375"/>
            <wp:effectExtent l="1905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1" cstate="print"/>
                    <a:srcRect/>
                    <a:stretch>
                      <a:fillRect/>
                    </a:stretch>
                  </pic:blipFill>
                  <pic:spPr bwMode="auto">
                    <a:xfrm>
                      <a:off x="0" y="0"/>
                      <a:ext cx="5295900" cy="3762375"/>
                    </a:xfrm>
                    <a:prstGeom prst="rect">
                      <a:avLst/>
                    </a:prstGeom>
                    <a:noFill/>
                    <a:ln w="9525">
                      <a:noFill/>
                      <a:miter lim="800000"/>
                      <a:headEnd/>
                      <a:tailEnd/>
                    </a:ln>
                  </pic:spPr>
                </pic:pic>
              </a:graphicData>
            </a:graphic>
          </wp:inline>
        </w:drawing>
      </w:r>
    </w:p>
    <w:p w:rsidR="004A1DF5" w:rsidRDefault="004A1DF5">
      <w:pPr>
        <w:ind w:left="181" w:firstLineChars="150" w:firstLine="360"/>
        <w:jc w:val="center"/>
        <w:rPr>
          <w:rFonts w:ascii="宋体" w:hAnsi="宋体"/>
        </w:rPr>
      </w:pPr>
      <w:r>
        <w:rPr>
          <w:rFonts w:ascii="宋体" w:hAnsi="宋体" w:hint="eastAsia"/>
        </w:rPr>
        <w:t>图1.2</w:t>
      </w:r>
    </w:p>
    <w:p w:rsidR="004A1DF5" w:rsidRDefault="004A1DF5">
      <w:pPr>
        <w:pStyle w:val="6"/>
      </w:pPr>
      <w:r>
        <w:rPr>
          <w:rFonts w:hint="eastAsia"/>
        </w:rPr>
        <w:t>（三）操作要点</w:t>
      </w:r>
    </w:p>
    <w:p w:rsidR="004A1DF5" w:rsidRDefault="004A1DF5">
      <w:pPr>
        <w:ind w:left="181" w:firstLineChars="150" w:firstLine="360"/>
        <w:rPr>
          <w:rFonts w:ascii="宋体" w:hAnsi="宋体"/>
        </w:rPr>
      </w:pPr>
      <w:r>
        <w:rPr>
          <w:rFonts w:ascii="宋体" w:hAnsi="宋体" w:hint="eastAsia"/>
        </w:rPr>
        <w:t>1、全部资金以现金存入，通过一卡通存现功能实现；</w:t>
      </w:r>
    </w:p>
    <w:p w:rsidR="004A1DF5" w:rsidRDefault="004A1DF5">
      <w:pPr>
        <w:ind w:left="181" w:firstLineChars="150" w:firstLine="360"/>
        <w:rPr>
          <w:rFonts w:ascii="宋体" w:hAnsi="宋体"/>
        </w:rPr>
      </w:pPr>
      <w:r>
        <w:rPr>
          <w:rFonts w:ascii="宋体" w:hAnsi="宋体" w:hint="eastAsia"/>
        </w:rPr>
        <w:t>2、该功能资金来源为一卡通、存折的，必须刷卡、刷折完成；</w:t>
      </w:r>
    </w:p>
    <w:p w:rsidR="004A1DF5" w:rsidRDefault="004A1DF5">
      <w:pPr>
        <w:ind w:left="181" w:firstLineChars="150" w:firstLine="360"/>
        <w:rPr>
          <w:rFonts w:ascii="宋体" w:hAnsi="宋体"/>
        </w:rPr>
      </w:pPr>
      <w:r>
        <w:rPr>
          <w:rFonts w:ascii="宋体" w:hAnsi="宋体" w:hint="eastAsia"/>
        </w:rPr>
        <w:t>3、资金来源为存折时，最多只能有一个存折且支持存折打印；</w:t>
      </w:r>
    </w:p>
    <w:p w:rsidR="004A1DF5" w:rsidRDefault="004A1DF5">
      <w:pPr>
        <w:ind w:left="181" w:firstLineChars="150" w:firstLine="360"/>
        <w:rPr>
          <w:rFonts w:ascii="宋体" w:hAnsi="宋体"/>
        </w:rPr>
      </w:pPr>
      <w:r>
        <w:rPr>
          <w:rFonts w:ascii="宋体" w:hAnsi="宋体" w:hint="eastAsia"/>
        </w:rPr>
        <w:t>4、现汇户不允许有现金单方式存入；</w:t>
      </w:r>
    </w:p>
    <w:p w:rsidR="004A1DF5" w:rsidRDefault="004A1DF5">
      <w:pPr>
        <w:ind w:left="181" w:firstLineChars="150" w:firstLine="360"/>
        <w:rPr>
          <w:rFonts w:ascii="宋体" w:hAnsi="宋体"/>
        </w:rPr>
      </w:pPr>
      <w:r>
        <w:rPr>
          <w:rFonts w:ascii="宋体" w:hAnsi="宋体" w:hint="eastAsia"/>
        </w:rPr>
        <w:t>5、存款卡号为异地户口时，可以以现金和转账两种方式收取手续费，</w:t>
      </w:r>
      <w:r>
        <w:rPr>
          <w:rFonts w:hint="eastAsia"/>
        </w:rPr>
        <w:t>转账收取手续费时只能从取出方扣收，且系统限制付款活期户口只有一个；</w:t>
      </w:r>
    </w:p>
    <w:p w:rsidR="004A1DF5" w:rsidRDefault="004A1DF5">
      <w:pPr>
        <w:ind w:left="181" w:firstLineChars="150" w:firstLine="360"/>
        <w:rPr>
          <w:rFonts w:ascii="宋体" w:hAnsi="宋体"/>
        </w:rPr>
      </w:pPr>
      <w:r>
        <w:rPr>
          <w:rFonts w:ascii="宋体" w:hAnsi="宋体" w:hint="eastAsia"/>
        </w:rPr>
        <w:t>6、按照外管局有关规定，必须是客户本人或直系亲属之间方可进行转账业务。</w:t>
      </w:r>
    </w:p>
    <w:p w:rsidR="004A1DF5" w:rsidRDefault="004A1DF5">
      <w:pPr>
        <w:tabs>
          <w:tab w:val="left" w:pos="540"/>
        </w:tabs>
        <w:ind w:left="181" w:firstLineChars="150" w:firstLine="360"/>
        <w:rPr>
          <w:rFonts w:ascii="宋体" w:hAnsi="宋体"/>
        </w:rPr>
      </w:pPr>
      <w:r>
        <w:rPr>
          <w:rFonts w:ascii="宋体" w:hAnsi="宋体" w:hint="eastAsia"/>
        </w:rPr>
        <w:t>7、资金来源最多可输入三个，否则系统无法实现打印。</w:t>
      </w:r>
    </w:p>
    <w:p w:rsidR="004A1DF5" w:rsidRDefault="004A1DF5">
      <w:pPr>
        <w:pStyle w:val="6"/>
      </w:pPr>
      <w:r>
        <w:rPr>
          <w:rFonts w:hint="eastAsia"/>
        </w:rPr>
        <w:lastRenderedPageBreak/>
        <w:t>（四）操作步骤</w:t>
      </w:r>
    </w:p>
    <w:p w:rsidR="004A1DF5" w:rsidRDefault="004A1DF5">
      <w:pPr>
        <w:ind w:firstLineChars="150" w:firstLine="360"/>
        <w:rPr>
          <w:rFonts w:ascii="宋体" w:hAnsi="宋体"/>
        </w:rPr>
      </w:pPr>
      <w:r>
        <w:rPr>
          <w:rFonts w:ascii="宋体" w:hAnsi="宋体" w:hint="eastAsia"/>
        </w:rPr>
        <w:t>1、用户选择“系统导航”－“负债业务”－“一卡通结算户存款”或在“业务代码”处输入业务代码“3013”，进入一卡通结算户存款界面（图1.2）；</w:t>
      </w:r>
    </w:p>
    <w:p w:rsidR="004A1DF5" w:rsidRDefault="004A1DF5">
      <w:pPr>
        <w:ind w:firstLineChars="150" w:firstLine="360"/>
        <w:rPr>
          <w:rFonts w:ascii="宋体" w:hAnsi="宋体"/>
        </w:rPr>
      </w:pPr>
      <w:r>
        <w:rPr>
          <w:rFonts w:ascii="宋体" w:hAnsi="宋体" w:hint="eastAsia"/>
        </w:rPr>
        <w:t>2、刷卡或手工输入卡号，界面上显示一卡通信息；</w:t>
      </w:r>
    </w:p>
    <w:p w:rsidR="004A1DF5" w:rsidRDefault="004A1DF5">
      <w:pPr>
        <w:ind w:firstLineChars="150" w:firstLine="360"/>
        <w:rPr>
          <w:rFonts w:ascii="宋体" w:hAnsi="宋体"/>
        </w:rPr>
      </w:pPr>
      <w:r>
        <w:rPr>
          <w:rFonts w:ascii="宋体" w:hAnsi="宋体" w:hint="eastAsia"/>
        </w:rPr>
        <w:t>3、在“货币号”栏输入客户存款的币种，如是外币，则在“钞汇标志”栏选择钞汇标志；</w:t>
      </w:r>
    </w:p>
    <w:p w:rsidR="004A1DF5" w:rsidRDefault="004A1DF5">
      <w:pPr>
        <w:ind w:firstLineChars="150" w:firstLine="360"/>
        <w:rPr>
          <w:rFonts w:ascii="宋体" w:hAnsi="宋体"/>
        </w:rPr>
      </w:pPr>
      <w:r>
        <w:rPr>
          <w:rFonts w:ascii="宋体" w:hAnsi="宋体" w:hint="eastAsia"/>
        </w:rPr>
        <w:t>4、选择“资金来源类别”；</w:t>
      </w:r>
    </w:p>
    <w:p w:rsidR="004A1DF5" w:rsidRDefault="004A1DF5">
      <w:pPr>
        <w:ind w:firstLineChars="150" w:firstLine="360"/>
        <w:rPr>
          <w:rFonts w:ascii="宋体" w:hAnsi="宋体"/>
        </w:rPr>
      </w:pPr>
      <w:r>
        <w:rPr>
          <w:rFonts w:ascii="宋体" w:hAnsi="宋体" w:hint="eastAsia"/>
        </w:rPr>
        <w:t>5、资金来源为一卡通时操作如下：</w:t>
      </w:r>
    </w:p>
    <w:p w:rsidR="004A1DF5" w:rsidRDefault="004A1DF5">
      <w:pPr>
        <w:ind w:firstLineChars="150" w:firstLine="360"/>
        <w:rPr>
          <w:rFonts w:ascii="宋体" w:hAnsi="宋体"/>
        </w:rPr>
      </w:pPr>
      <w:r>
        <w:rPr>
          <w:rFonts w:ascii="宋体" w:hAnsi="宋体" w:hint="eastAsia"/>
        </w:rPr>
        <w:t>（1）刷卡并手工输入卡号，界面上显示该一卡通户口信息；</w:t>
      </w:r>
    </w:p>
    <w:p w:rsidR="004A1DF5" w:rsidRDefault="004A1DF5">
      <w:pPr>
        <w:ind w:firstLineChars="150" w:firstLine="360"/>
        <w:rPr>
          <w:rFonts w:ascii="宋体" w:hAnsi="宋体"/>
          <w:bCs/>
        </w:rPr>
      </w:pPr>
      <w:r>
        <w:rPr>
          <w:rFonts w:ascii="宋体" w:hAnsi="宋体" w:hint="eastAsia"/>
          <w:bCs/>
        </w:rPr>
        <w:t>（2）选择支付方式验证框</w:t>
      </w:r>
      <w:r w:rsidRPr="008E1FB9">
        <w:rPr>
          <w:rFonts w:ascii="宋体" w:hAnsi="宋体"/>
        </w:rPr>
        <w:object w:dxaOrig="345" w:dyaOrig="315">
          <v:shape id="_x0000_i1083" type="#_x0000_t75" style="width:17.25pt;height:15.75pt" o:ole="">
            <v:imagedata r:id="rId43" o:title=""/>
          </v:shape>
          <o:OLEObject Type="Embed" ProgID="PBrush" ShapeID="_x0000_i1083" DrawAspect="Content" ObjectID="_1458487559" r:id="rId212"/>
        </w:object>
      </w:r>
      <w:r>
        <w:rPr>
          <w:rFonts w:ascii="宋体" w:hAnsi="宋体" w:hint="eastAsia"/>
        </w:rPr>
        <w:t>，</w:t>
      </w:r>
      <w:r>
        <w:rPr>
          <w:rFonts w:ascii="宋体" w:hAnsi="宋体" w:hint="eastAsia"/>
          <w:bCs/>
        </w:rPr>
        <w:t>请客户通过密码小键盘输入“交易密码”；</w:t>
      </w:r>
    </w:p>
    <w:p w:rsidR="004A1DF5" w:rsidRDefault="004A1DF5">
      <w:pPr>
        <w:ind w:firstLineChars="150" w:firstLine="360"/>
        <w:rPr>
          <w:rFonts w:ascii="宋体" w:hAnsi="宋体"/>
          <w:bCs/>
        </w:rPr>
      </w:pPr>
      <w:r>
        <w:rPr>
          <w:rFonts w:ascii="宋体" w:hAnsi="宋体" w:hint="eastAsia"/>
          <w:bCs/>
        </w:rPr>
        <w:t>（3）在“金额”栏内输入该“一卡通”的付款金额；</w:t>
      </w:r>
    </w:p>
    <w:p w:rsidR="004A1DF5" w:rsidRDefault="004A1DF5">
      <w:pPr>
        <w:ind w:firstLineChars="150" w:firstLine="360"/>
        <w:rPr>
          <w:rFonts w:ascii="宋体" w:hAnsi="宋体"/>
        </w:rPr>
      </w:pPr>
      <w:r>
        <w:rPr>
          <w:rFonts w:ascii="宋体" w:hAnsi="宋体" w:hint="eastAsia"/>
          <w:bCs/>
        </w:rPr>
        <w:t>（4）选择“增加”按钮；</w:t>
      </w:r>
    </w:p>
    <w:p w:rsidR="004A1DF5" w:rsidRDefault="004A1DF5">
      <w:pPr>
        <w:ind w:firstLineChars="150" w:firstLine="360"/>
        <w:rPr>
          <w:rFonts w:ascii="宋体" w:hAnsi="宋体"/>
        </w:rPr>
      </w:pPr>
      <w:r>
        <w:rPr>
          <w:rFonts w:ascii="宋体" w:hAnsi="宋体" w:hint="eastAsia"/>
        </w:rPr>
        <w:t>6、资金来源为活期存折时操作如下：</w:t>
      </w:r>
    </w:p>
    <w:p w:rsidR="004A1DF5" w:rsidRDefault="004A1DF5">
      <w:pPr>
        <w:ind w:firstLineChars="150" w:firstLine="360"/>
        <w:rPr>
          <w:rFonts w:ascii="宋体" w:hAnsi="宋体"/>
        </w:rPr>
      </w:pPr>
      <w:r>
        <w:rPr>
          <w:rFonts w:ascii="宋体" w:hAnsi="宋体" w:hint="eastAsia"/>
        </w:rPr>
        <w:t>（1）刷存折并手工输入存折账号，</w:t>
      </w:r>
      <w:r>
        <w:rPr>
          <w:rFonts w:hint="eastAsia"/>
        </w:rPr>
        <w:t>界面上显示该存折户口信息；</w:t>
      </w:r>
    </w:p>
    <w:p w:rsidR="004A1DF5" w:rsidRDefault="004A1DF5">
      <w:pPr>
        <w:ind w:firstLineChars="150" w:firstLine="360"/>
        <w:rPr>
          <w:rFonts w:ascii="宋体" w:hAnsi="宋体"/>
          <w:bCs/>
        </w:rPr>
      </w:pPr>
      <w:r>
        <w:rPr>
          <w:rFonts w:ascii="宋体" w:hAnsi="宋体" w:hint="eastAsia"/>
          <w:bCs/>
        </w:rPr>
        <w:t>（2）选择支付方式验证框</w:t>
      </w:r>
      <w:r w:rsidRPr="008E1FB9">
        <w:rPr>
          <w:rFonts w:ascii="宋体" w:hAnsi="宋体"/>
        </w:rPr>
        <w:object w:dxaOrig="345" w:dyaOrig="315">
          <v:shape id="_x0000_i1084" type="#_x0000_t75" style="width:17.25pt;height:15.75pt" o:ole="">
            <v:imagedata r:id="rId43" o:title=""/>
          </v:shape>
          <o:OLEObject Type="Embed" ProgID="PBrush" ShapeID="_x0000_i1084" DrawAspect="Content" ObjectID="_1458487560" r:id="rId213"/>
        </w:object>
      </w:r>
      <w:r>
        <w:rPr>
          <w:rFonts w:ascii="宋体" w:hAnsi="宋体" w:hint="eastAsia"/>
        </w:rPr>
        <w:t>，</w:t>
      </w:r>
      <w:r>
        <w:rPr>
          <w:rFonts w:ascii="宋体" w:hAnsi="宋体" w:hint="eastAsia"/>
          <w:bCs/>
        </w:rPr>
        <w:t>请客户通过密码小键盘输入“交易密码”；</w:t>
      </w:r>
    </w:p>
    <w:p w:rsidR="004A1DF5" w:rsidRDefault="004A1DF5">
      <w:pPr>
        <w:ind w:firstLineChars="150" w:firstLine="360"/>
        <w:rPr>
          <w:rFonts w:ascii="宋体" w:hAnsi="宋体"/>
          <w:bCs/>
        </w:rPr>
      </w:pPr>
      <w:r>
        <w:rPr>
          <w:rFonts w:ascii="宋体" w:hAnsi="宋体" w:hint="eastAsia"/>
          <w:bCs/>
        </w:rPr>
        <w:t>（3）在“金额”栏内输入该存折账户的付款金额；</w:t>
      </w:r>
    </w:p>
    <w:p w:rsidR="004A1DF5" w:rsidRDefault="004A1DF5">
      <w:pPr>
        <w:ind w:firstLineChars="150" w:firstLine="360"/>
        <w:rPr>
          <w:rFonts w:ascii="宋体" w:hAnsi="宋体"/>
          <w:bCs/>
        </w:rPr>
      </w:pPr>
      <w:r>
        <w:rPr>
          <w:rFonts w:ascii="宋体" w:hAnsi="宋体" w:hint="eastAsia"/>
          <w:bCs/>
        </w:rPr>
        <w:t>（4）选择“增加”按钮；</w:t>
      </w:r>
    </w:p>
    <w:p w:rsidR="004A1DF5" w:rsidRDefault="004A1DF5">
      <w:pPr>
        <w:ind w:firstLineChars="150" w:firstLine="360"/>
        <w:rPr>
          <w:rFonts w:ascii="宋体" w:hAnsi="宋体"/>
        </w:rPr>
      </w:pPr>
      <w:r>
        <w:rPr>
          <w:rFonts w:ascii="宋体" w:hAnsi="宋体" w:hint="eastAsia"/>
        </w:rPr>
        <w:t>7、资金来源为现金单时操作如下：</w:t>
      </w:r>
    </w:p>
    <w:p w:rsidR="004A1DF5" w:rsidRDefault="004A1DF5">
      <w:pPr>
        <w:ind w:firstLineChars="150" w:firstLine="360"/>
        <w:rPr>
          <w:rFonts w:ascii="宋体" w:hAnsi="宋体"/>
        </w:rPr>
      </w:pPr>
      <w:r>
        <w:rPr>
          <w:rFonts w:ascii="宋体" w:hAnsi="宋体" w:hint="eastAsia"/>
        </w:rPr>
        <w:t>（1）手工输入“现金单号”，</w:t>
      </w:r>
    </w:p>
    <w:p w:rsidR="004A1DF5" w:rsidRDefault="004A1DF5">
      <w:pPr>
        <w:ind w:firstLineChars="150" w:firstLine="360"/>
        <w:rPr>
          <w:rFonts w:ascii="宋体" w:hAnsi="宋体"/>
          <w:bCs/>
        </w:rPr>
      </w:pPr>
      <w:r>
        <w:rPr>
          <w:rFonts w:ascii="宋体" w:hAnsi="宋体" w:hint="eastAsia"/>
        </w:rPr>
        <w:t>（2）</w:t>
      </w:r>
      <w:r>
        <w:rPr>
          <w:rFonts w:ascii="宋体" w:hAnsi="宋体" w:hint="eastAsia"/>
          <w:bCs/>
        </w:rPr>
        <w:t>在“金额”栏内输入该现金单的付款金额（可为全额支付或部分支付）；</w:t>
      </w:r>
    </w:p>
    <w:p w:rsidR="004A1DF5" w:rsidRDefault="004A1DF5">
      <w:pPr>
        <w:ind w:firstLineChars="150" w:firstLine="360"/>
        <w:rPr>
          <w:rFonts w:ascii="宋体" w:hAnsi="宋体"/>
          <w:bCs/>
        </w:rPr>
      </w:pPr>
      <w:r>
        <w:rPr>
          <w:rFonts w:ascii="宋体" w:hAnsi="宋体" w:hint="eastAsia"/>
          <w:bCs/>
        </w:rPr>
        <w:t>（3）选择“增加”按钮；</w:t>
      </w:r>
    </w:p>
    <w:p w:rsidR="004A1DF5" w:rsidRDefault="004A1DF5">
      <w:pPr>
        <w:ind w:firstLineChars="150" w:firstLine="360"/>
        <w:rPr>
          <w:rFonts w:ascii="宋体" w:hAnsi="宋体"/>
        </w:rPr>
      </w:pPr>
      <w:r>
        <w:rPr>
          <w:rFonts w:ascii="宋体" w:hAnsi="宋体" w:hint="eastAsia"/>
        </w:rPr>
        <w:t>8、资金来源为挂账单时操作如下：</w:t>
      </w:r>
    </w:p>
    <w:p w:rsidR="004A1DF5" w:rsidRDefault="004A1DF5">
      <w:pPr>
        <w:ind w:firstLineChars="150" w:firstLine="360"/>
        <w:rPr>
          <w:rFonts w:ascii="宋体" w:hAnsi="宋体"/>
        </w:rPr>
      </w:pPr>
      <w:r>
        <w:rPr>
          <w:rFonts w:ascii="宋体" w:hAnsi="宋体" w:hint="eastAsia"/>
        </w:rPr>
        <w:t>（1）手工输入“挂账单号”，</w:t>
      </w:r>
    </w:p>
    <w:p w:rsidR="004A1DF5" w:rsidRDefault="004A1DF5">
      <w:pPr>
        <w:ind w:firstLineChars="150" w:firstLine="360"/>
        <w:rPr>
          <w:rFonts w:ascii="宋体" w:hAnsi="宋体"/>
          <w:bCs/>
        </w:rPr>
      </w:pPr>
      <w:r>
        <w:rPr>
          <w:rFonts w:ascii="宋体" w:hAnsi="宋体" w:hint="eastAsia"/>
        </w:rPr>
        <w:t>（2）</w:t>
      </w:r>
      <w:r>
        <w:rPr>
          <w:rFonts w:ascii="宋体" w:hAnsi="宋体" w:hint="eastAsia"/>
          <w:bCs/>
        </w:rPr>
        <w:t>在“金额”栏内输入该挂账单的付款金额（可为全额支付或部分支付）；</w:t>
      </w:r>
    </w:p>
    <w:p w:rsidR="004A1DF5" w:rsidRDefault="004A1DF5">
      <w:pPr>
        <w:ind w:firstLineChars="150" w:firstLine="360"/>
        <w:rPr>
          <w:rFonts w:ascii="宋体" w:hAnsi="宋体"/>
          <w:bCs/>
        </w:rPr>
      </w:pPr>
      <w:r>
        <w:rPr>
          <w:rFonts w:ascii="宋体" w:hAnsi="宋体" w:hint="eastAsia"/>
          <w:bCs/>
        </w:rPr>
        <w:t>（3）选择“增加”按钮；</w:t>
      </w:r>
    </w:p>
    <w:p w:rsidR="004A1DF5" w:rsidRDefault="004A1DF5">
      <w:pPr>
        <w:ind w:firstLineChars="150" w:firstLine="360"/>
        <w:rPr>
          <w:rFonts w:ascii="宋体" w:hAnsi="宋体"/>
        </w:rPr>
      </w:pPr>
      <w:r>
        <w:rPr>
          <w:rFonts w:ascii="宋体" w:hAnsi="宋体" w:hint="eastAsia"/>
        </w:rPr>
        <w:t>9、如资金来源输入有误，可点击“增加”、“删除”、“修改”、“信息”等按钮，进行查询和删改；</w:t>
      </w:r>
    </w:p>
    <w:p w:rsidR="004A1DF5" w:rsidRDefault="004A1DF5">
      <w:pPr>
        <w:ind w:firstLineChars="150" w:firstLine="360"/>
      </w:pPr>
      <w:r>
        <w:rPr>
          <w:rFonts w:ascii="宋体" w:hAnsi="宋体" w:hint="eastAsia"/>
        </w:rPr>
        <w:t>10、系统自动计算出“存款合计”；</w:t>
      </w:r>
    </w:p>
    <w:p w:rsidR="004A1DF5" w:rsidRDefault="004A1DF5">
      <w:pPr>
        <w:ind w:firstLineChars="150" w:firstLine="360"/>
        <w:rPr>
          <w:rFonts w:ascii="宋体" w:hAnsi="宋体"/>
        </w:rPr>
      </w:pPr>
      <w:r>
        <w:rPr>
          <w:rFonts w:ascii="宋体" w:hAnsi="宋体" w:hint="eastAsia"/>
        </w:rPr>
        <w:t>11、核对金额无误后选择“确定”按钮；</w:t>
      </w:r>
    </w:p>
    <w:p w:rsidR="004A1DF5" w:rsidRDefault="004A1DF5">
      <w:pPr>
        <w:ind w:firstLineChars="150" w:firstLine="360"/>
        <w:rPr>
          <w:rFonts w:ascii="宋体" w:hAnsi="宋体"/>
        </w:rPr>
      </w:pPr>
      <w:r>
        <w:rPr>
          <w:rFonts w:ascii="宋体" w:hAnsi="宋体" w:hint="eastAsia"/>
        </w:rPr>
        <w:lastRenderedPageBreak/>
        <w:t>12、如存入一卡通或资金来源一卡通、存折为异地账户的，系统提示收费，选择“收费”，进入“交互式收费窗口”进行收费, 收费减免的操作见一卡通活期存现；</w:t>
      </w:r>
    </w:p>
    <w:p w:rsidR="004A1DF5" w:rsidRDefault="004A1DF5">
      <w:pPr>
        <w:ind w:firstLineChars="150" w:firstLine="360"/>
        <w:rPr>
          <w:rFonts w:ascii="宋体" w:hAnsi="宋体"/>
        </w:rPr>
      </w:pPr>
      <w:r>
        <w:rPr>
          <w:rFonts w:ascii="宋体" w:hAnsi="宋体" w:hint="eastAsia"/>
        </w:rPr>
        <w:t>13、如该客户当日累计交易额超出报备限额，根据系统提示，选择“身份验证”按钮，经办员手工录入客户身份证件信息和代理人身份证件信息；</w:t>
      </w:r>
    </w:p>
    <w:p w:rsidR="004A1DF5" w:rsidRDefault="004A1DF5">
      <w:pPr>
        <w:ind w:firstLineChars="150" w:firstLine="360"/>
        <w:rPr>
          <w:rFonts w:ascii="宋体" w:hAnsi="宋体"/>
        </w:rPr>
      </w:pPr>
      <w:r>
        <w:rPr>
          <w:rFonts w:ascii="宋体" w:hAnsi="宋体" w:hint="eastAsia"/>
        </w:rPr>
        <w:t>14、如为黑名单客户，显示黑名单情况，则要求授权：是，刷卡或输入授权用户和密码，否，退出；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15、打印输出：</w:t>
      </w:r>
    </w:p>
    <w:p w:rsidR="004A1DF5" w:rsidRDefault="004A1DF5">
      <w:pPr>
        <w:ind w:firstLineChars="150" w:firstLine="360"/>
        <w:rPr>
          <w:rFonts w:ascii="宋体" w:hAnsi="宋体"/>
        </w:rPr>
      </w:pPr>
      <w:r>
        <w:rPr>
          <w:rFonts w:ascii="宋体" w:hAnsi="宋体" w:hint="eastAsia"/>
        </w:rPr>
        <w:t>（1）打印“个人存取款凭条”；</w:t>
      </w:r>
    </w:p>
    <w:p w:rsidR="004A1DF5" w:rsidRDefault="004A1DF5">
      <w:pPr>
        <w:ind w:firstLineChars="150" w:firstLine="360"/>
        <w:rPr>
          <w:rFonts w:ascii="宋体" w:hAnsi="宋体"/>
        </w:rPr>
      </w:pPr>
      <w:r>
        <w:rPr>
          <w:rFonts w:ascii="宋体" w:hAnsi="宋体" w:hint="eastAsia"/>
        </w:rPr>
        <w:t>（2）异地业务打印“收费回单”；</w:t>
      </w:r>
    </w:p>
    <w:p w:rsidR="004A1DF5" w:rsidRDefault="004A1DF5">
      <w:pPr>
        <w:ind w:firstLineChars="150" w:firstLine="360"/>
      </w:pPr>
      <w:r>
        <w:rPr>
          <w:rFonts w:ascii="宋体" w:hAnsi="宋体" w:hint="eastAsia"/>
        </w:rPr>
        <w:t>（3）打印“活期存折”。</w:t>
      </w:r>
    </w:p>
    <w:p w:rsidR="004A1DF5" w:rsidRDefault="004A1DF5">
      <w:pPr>
        <w:pStyle w:val="5"/>
      </w:pPr>
      <w:r>
        <w:rPr>
          <w:rFonts w:hint="eastAsia"/>
        </w:rPr>
        <w:t>四、一卡通结算户取款（业务代码</w:t>
      </w:r>
      <w:r>
        <w:rPr>
          <w:rFonts w:hint="eastAsia"/>
        </w:rPr>
        <w:t>3014</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支取“一卡通”内的存款，资金去向包括一卡通、活折、挂账单、现金单、信用卡等。</w:t>
      </w:r>
    </w:p>
    <w:p w:rsidR="004A1DF5" w:rsidRDefault="004A1DF5">
      <w:pPr>
        <w:pStyle w:val="6"/>
      </w:pPr>
      <w:r>
        <w:rPr>
          <w:rFonts w:hint="eastAsia"/>
        </w:rPr>
        <w:t>（二）界面</w:t>
      </w:r>
    </w:p>
    <w:p w:rsidR="004A1DF5" w:rsidRDefault="004A1DF5">
      <w:pPr>
        <w:ind w:firstLineChars="200" w:firstLine="480"/>
      </w:pPr>
      <w:r>
        <w:rPr>
          <w:rFonts w:hint="eastAsia"/>
        </w:rPr>
        <w:t>一卡通结算户取款的界面和一卡通结算户存款的界面基本相同，只是“存入一卡通”变为“支取一卡通”，“资金来源”变为“资金去向”，“存款合计”变为“取款合计”。</w:t>
      </w:r>
    </w:p>
    <w:p w:rsidR="004A1DF5" w:rsidRDefault="004A1DF5">
      <w:pPr>
        <w:pStyle w:val="6"/>
      </w:pPr>
      <w:r>
        <w:rPr>
          <w:rFonts w:hint="eastAsia"/>
        </w:rPr>
        <w:t>（三）操作要点</w:t>
      </w:r>
    </w:p>
    <w:p w:rsidR="004A1DF5" w:rsidRDefault="004A1DF5">
      <w:pPr>
        <w:ind w:left="181" w:firstLineChars="150" w:firstLine="360"/>
        <w:rPr>
          <w:rFonts w:ascii="宋体" w:hAnsi="宋体"/>
        </w:rPr>
      </w:pPr>
      <w:r>
        <w:rPr>
          <w:rFonts w:ascii="宋体" w:hAnsi="宋体" w:hint="eastAsia"/>
        </w:rPr>
        <w:t>1、如全部资金以现金方式支取的，只能通过一卡通活期取现功能实现；</w:t>
      </w:r>
    </w:p>
    <w:p w:rsidR="004A1DF5" w:rsidRDefault="004A1DF5">
      <w:pPr>
        <w:ind w:left="181" w:firstLineChars="150" w:firstLine="360"/>
        <w:rPr>
          <w:rFonts w:ascii="宋体" w:hAnsi="宋体"/>
        </w:rPr>
      </w:pPr>
      <w:r>
        <w:rPr>
          <w:rFonts w:ascii="宋体" w:hAnsi="宋体" w:hint="eastAsia"/>
        </w:rPr>
        <w:t>2、取款的一卡通必须刷卡完成，资金去向为一卡通、存折的，可无卡、无折办理；</w:t>
      </w:r>
    </w:p>
    <w:p w:rsidR="004A1DF5" w:rsidRDefault="004A1DF5">
      <w:pPr>
        <w:ind w:left="181" w:firstLineChars="150" w:firstLine="360"/>
        <w:rPr>
          <w:rFonts w:ascii="宋体" w:hAnsi="宋体"/>
        </w:rPr>
      </w:pPr>
      <w:r>
        <w:rPr>
          <w:rFonts w:ascii="宋体" w:hAnsi="宋体" w:hint="eastAsia"/>
        </w:rPr>
        <w:t>3、资金去向为存折时只能有一个存折进行刷折并支持该存折的打印，其它存折通过手工输入存折账号，交易记录通过存折补打的功能实现；</w:t>
      </w:r>
    </w:p>
    <w:p w:rsidR="004A1DF5" w:rsidRDefault="004A1DF5">
      <w:pPr>
        <w:ind w:left="181" w:firstLineChars="150" w:firstLine="360"/>
        <w:rPr>
          <w:rFonts w:ascii="宋体" w:hAnsi="宋体"/>
        </w:rPr>
      </w:pPr>
      <w:r>
        <w:rPr>
          <w:rFonts w:ascii="宋体" w:hAnsi="宋体" w:hint="eastAsia"/>
        </w:rPr>
        <w:t>4、异地取款时，收费方式支持以现金和转账两种方式收取，</w:t>
      </w:r>
      <w:r>
        <w:rPr>
          <w:rFonts w:hint="eastAsia"/>
        </w:rPr>
        <w:t>转账收取手续费时只能从取出方扣收；</w:t>
      </w:r>
    </w:p>
    <w:p w:rsidR="004A1DF5" w:rsidRDefault="004A1DF5">
      <w:pPr>
        <w:ind w:left="181" w:firstLineChars="150" w:firstLine="360"/>
        <w:rPr>
          <w:rFonts w:ascii="宋体" w:hAnsi="宋体"/>
        </w:rPr>
      </w:pPr>
      <w:r>
        <w:rPr>
          <w:rFonts w:ascii="宋体" w:hAnsi="宋体" w:hint="eastAsia"/>
        </w:rPr>
        <w:lastRenderedPageBreak/>
        <w:t>5、资金去向最多可输入三个，否则系统无法实现打印。</w:t>
      </w:r>
    </w:p>
    <w:p w:rsidR="004A1DF5" w:rsidRDefault="004A1DF5">
      <w:pPr>
        <w:pStyle w:val="6"/>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1、用户选择“系统导航”－“负债业务”－“一卡通结算户取款”或在“业务代码”处输入3014，进入一卡通结算户取款界面；</w:t>
      </w:r>
    </w:p>
    <w:p w:rsidR="004A1DF5" w:rsidRDefault="004A1DF5">
      <w:pPr>
        <w:ind w:firstLineChars="150" w:firstLine="360"/>
      </w:pPr>
      <w:r>
        <w:rPr>
          <w:rFonts w:hint="eastAsia"/>
        </w:rPr>
        <w:t>2</w:t>
      </w:r>
      <w:r>
        <w:rPr>
          <w:rFonts w:hint="eastAsia"/>
        </w:rPr>
        <w:t>、刷卡并手工</w:t>
      </w:r>
      <w:r>
        <w:rPr>
          <w:rFonts w:ascii="宋体" w:hAnsi="宋体" w:hint="eastAsia"/>
        </w:rPr>
        <w:t>输入</w:t>
      </w:r>
      <w:r>
        <w:rPr>
          <w:rFonts w:hint="eastAsia"/>
        </w:rPr>
        <w:t>一卡通卡号，界面上显示一卡通户口信息；</w:t>
      </w:r>
    </w:p>
    <w:p w:rsidR="004A1DF5" w:rsidRDefault="004A1DF5">
      <w:pPr>
        <w:ind w:firstLineChars="150" w:firstLine="360"/>
        <w:rPr>
          <w:rFonts w:ascii="宋体" w:hAnsi="宋体"/>
        </w:rPr>
      </w:pPr>
      <w:r>
        <w:rPr>
          <w:rFonts w:ascii="宋体" w:hAnsi="宋体" w:hint="eastAsia"/>
        </w:rPr>
        <w:t>3、在“货币号”栏选择客户支取款项的币种，如是外币，在“钞汇标志”栏选择钞汇标志；</w:t>
      </w:r>
    </w:p>
    <w:p w:rsidR="004A1DF5" w:rsidRDefault="004A1DF5">
      <w:pPr>
        <w:ind w:firstLineChars="150" w:firstLine="360"/>
        <w:rPr>
          <w:rFonts w:ascii="宋体" w:hAnsi="宋体"/>
          <w:bCs/>
        </w:rPr>
      </w:pPr>
      <w:r>
        <w:rPr>
          <w:rFonts w:ascii="宋体" w:hAnsi="宋体" w:hint="eastAsia"/>
        </w:rPr>
        <w:t>4、</w:t>
      </w:r>
      <w:r>
        <w:rPr>
          <w:rFonts w:ascii="宋体" w:hAnsi="宋体" w:hint="eastAsia"/>
          <w:bCs/>
        </w:rPr>
        <w:t>选择支付方式验证框</w:t>
      </w:r>
      <w:r w:rsidRPr="008E1FB9">
        <w:rPr>
          <w:rFonts w:ascii="宋体" w:hAnsi="宋体"/>
        </w:rPr>
        <w:object w:dxaOrig="345" w:dyaOrig="315">
          <v:shape id="_x0000_i1085" type="#_x0000_t75" style="width:17.25pt;height:15.75pt" o:ole="">
            <v:imagedata r:id="rId43" o:title=""/>
          </v:shape>
          <o:OLEObject Type="Embed" ProgID="PBrush" ShapeID="_x0000_i1085" DrawAspect="Content" ObjectID="_1458487561" r:id="rId214"/>
        </w:object>
      </w:r>
      <w:r>
        <w:rPr>
          <w:rFonts w:ascii="宋体" w:hAnsi="宋体" w:hint="eastAsia"/>
        </w:rPr>
        <w:t>，</w:t>
      </w:r>
      <w:r>
        <w:rPr>
          <w:rFonts w:ascii="宋体" w:hAnsi="宋体" w:hint="eastAsia"/>
          <w:bCs/>
        </w:rPr>
        <w:t>请客户通过密码小键盘输入“交易密码”；</w:t>
      </w:r>
    </w:p>
    <w:p w:rsidR="004A1DF5" w:rsidRDefault="004A1DF5">
      <w:pPr>
        <w:ind w:firstLineChars="150" w:firstLine="360"/>
        <w:rPr>
          <w:rFonts w:ascii="宋体" w:hAnsi="宋体"/>
        </w:rPr>
      </w:pPr>
      <w:r>
        <w:rPr>
          <w:rFonts w:ascii="宋体" w:hAnsi="宋体" w:hint="eastAsia"/>
        </w:rPr>
        <w:t>5、选择“资金去向”；</w:t>
      </w:r>
    </w:p>
    <w:p w:rsidR="004A1DF5" w:rsidRDefault="004A1DF5">
      <w:pPr>
        <w:ind w:firstLineChars="150" w:firstLine="360"/>
        <w:rPr>
          <w:rFonts w:ascii="宋体" w:hAnsi="宋体"/>
        </w:rPr>
      </w:pPr>
      <w:r>
        <w:rPr>
          <w:rFonts w:ascii="宋体" w:hAnsi="宋体" w:hint="eastAsia"/>
        </w:rPr>
        <w:t>6、资金去向为一卡通时操作如下：</w:t>
      </w:r>
    </w:p>
    <w:p w:rsidR="004A1DF5" w:rsidRDefault="004A1DF5">
      <w:pPr>
        <w:ind w:firstLineChars="150" w:firstLine="360"/>
        <w:rPr>
          <w:rFonts w:ascii="宋体" w:hAnsi="宋体"/>
        </w:rPr>
      </w:pPr>
      <w:r>
        <w:rPr>
          <w:rFonts w:ascii="宋体" w:hAnsi="宋体" w:hint="eastAsia"/>
        </w:rPr>
        <w:t>（1）刷卡或手工输入卡号，界面上显示该一卡通户口信息；</w:t>
      </w:r>
    </w:p>
    <w:p w:rsidR="004A1DF5" w:rsidRDefault="004A1DF5">
      <w:pPr>
        <w:ind w:firstLineChars="150" w:firstLine="360"/>
        <w:rPr>
          <w:rFonts w:ascii="宋体" w:hAnsi="宋体"/>
          <w:bCs/>
        </w:rPr>
      </w:pPr>
      <w:r>
        <w:rPr>
          <w:rFonts w:ascii="宋体" w:hAnsi="宋体" w:hint="eastAsia"/>
          <w:bCs/>
        </w:rPr>
        <w:t>（2）在“金额”栏内输入该一卡通的存入金额；</w:t>
      </w:r>
    </w:p>
    <w:p w:rsidR="004A1DF5" w:rsidRDefault="004A1DF5">
      <w:pPr>
        <w:ind w:firstLineChars="150" w:firstLine="360"/>
        <w:rPr>
          <w:rFonts w:ascii="宋体" w:hAnsi="宋体"/>
          <w:bCs/>
        </w:rPr>
      </w:pPr>
      <w:r>
        <w:rPr>
          <w:rFonts w:ascii="宋体" w:hAnsi="宋体" w:hint="eastAsia"/>
          <w:bCs/>
        </w:rPr>
        <w:t>（3）选择“增加”按钮；</w:t>
      </w:r>
    </w:p>
    <w:p w:rsidR="004A1DF5" w:rsidRDefault="004A1DF5">
      <w:pPr>
        <w:ind w:firstLineChars="150" w:firstLine="360"/>
        <w:rPr>
          <w:rFonts w:ascii="宋体" w:hAnsi="宋体"/>
        </w:rPr>
      </w:pPr>
      <w:r>
        <w:rPr>
          <w:rFonts w:ascii="宋体" w:hAnsi="宋体" w:hint="eastAsia"/>
        </w:rPr>
        <w:t>7、资金去向为活期存折时操作如下：</w:t>
      </w:r>
    </w:p>
    <w:p w:rsidR="004A1DF5" w:rsidRDefault="004A1DF5">
      <w:pPr>
        <w:ind w:firstLineChars="150" w:firstLine="360"/>
        <w:rPr>
          <w:rFonts w:ascii="宋体" w:hAnsi="宋体"/>
        </w:rPr>
      </w:pPr>
      <w:r>
        <w:rPr>
          <w:rFonts w:ascii="宋体" w:hAnsi="宋体" w:hint="eastAsia"/>
        </w:rPr>
        <w:t>（1）刷存折或手工输入存折账号，界面上显示该存折户口信息；</w:t>
      </w:r>
    </w:p>
    <w:p w:rsidR="004A1DF5" w:rsidRDefault="004A1DF5">
      <w:pPr>
        <w:ind w:firstLineChars="150" w:firstLine="360"/>
        <w:rPr>
          <w:rFonts w:ascii="宋体" w:hAnsi="宋体"/>
          <w:bCs/>
        </w:rPr>
      </w:pPr>
      <w:r>
        <w:rPr>
          <w:rFonts w:ascii="宋体" w:hAnsi="宋体" w:hint="eastAsia"/>
          <w:bCs/>
        </w:rPr>
        <w:t>（2）在“金额”栏内输入该存折账户的存入金额；</w:t>
      </w:r>
    </w:p>
    <w:p w:rsidR="004A1DF5" w:rsidRDefault="004A1DF5">
      <w:pPr>
        <w:ind w:firstLineChars="150" w:firstLine="360"/>
        <w:rPr>
          <w:rFonts w:ascii="宋体" w:hAnsi="宋体"/>
          <w:bCs/>
        </w:rPr>
      </w:pPr>
      <w:r>
        <w:rPr>
          <w:rFonts w:ascii="宋体" w:hAnsi="宋体" w:hint="eastAsia"/>
          <w:bCs/>
        </w:rPr>
        <w:t>（3）选择“增加”按钮；</w:t>
      </w:r>
    </w:p>
    <w:p w:rsidR="004A1DF5" w:rsidRDefault="004A1DF5">
      <w:pPr>
        <w:ind w:firstLineChars="150" w:firstLine="360"/>
        <w:rPr>
          <w:rFonts w:ascii="宋体" w:hAnsi="宋体"/>
        </w:rPr>
      </w:pPr>
      <w:r>
        <w:rPr>
          <w:rFonts w:ascii="宋体" w:hAnsi="宋体" w:hint="eastAsia"/>
        </w:rPr>
        <w:t>8、资金去向为现金单时操作如下：</w:t>
      </w:r>
    </w:p>
    <w:p w:rsidR="004A1DF5" w:rsidRDefault="004A1DF5">
      <w:pPr>
        <w:ind w:firstLineChars="150" w:firstLine="360"/>
        <w:rPr>
          <w:rFonts w:ascii="宋体" w:hAnsi="宋体"/>
          <w:bCs/>
        </w:rPr>
      </w:pPr>
      <w:r>
        <w:rPr>
          <w:rFonts w:ascii="宋体" w:hAnsi="宋体" w:hint="eastAsia"/>
        </w:rPr>
        <w:t>（1）</w:t>
      </w:r>
      <w:r>
        <w:rPr>
          <w:rFonts w:ascii="宋体" w:hAnsi="宋体" w:hint="eastAsia"/>
          <w:bCs/>
        </w:rPr>
        <w:t>在“金额”栏内输入该现金单的收款金额；</w:t>
      </w:r>
    </w:p>
    <w:p w:rsidR="004A1DF5" w:rsidRDefault="004A1DF5">
      <w:pPr>
        <w:ind w:firstLineChars="150" w:firstLine="360"/>
        <w:rPr>
          <w:rFonts w:ascii="宋体" w:hAnsi="宋体"/>
          <w:bCs/>
        </w:rPr>
      </w:pPr>
      <w:r>
        <w:rPr>
          <w:rFonts w:ascii="宋体" w:hAnsi="宋体" w:hint="eastAsia"/>
          <w:bCs/>
        </w:rPr>
        <w:t>（2）选择“增加”按钮；</w:t>
      </w:r>
    </w:p>
    <w:p w:rsidR="004A1DF5" w:rsidRDefault="004A1DF5">
      <w:pPr>
        <w:ind w:firstLineChars="150" w:firstLine="360"/>
        <w:rPr>
          <w:rFonts w:ascii="宋体" w:hAnsi="宋体"/>
        </w:rPr>
      </w:pPr>
      <w:r>
        <w:rPr>
          <w:rFonts w:ascii="宋体" w:hAnsi="宋体" w:hint="eastAsia"/>
        </w:rPr>
        <w:t>9、资金去向为挂账单时操作如下：</w:t>
      </w:r>
    </w:p>
    <w:p w:rsidR="004A1DF5" w:rsidRDefault="004A1DF5">
      <w:pPr>
        <w:ind w:firstLineChars="150" w:firstLine="360"/>
        <w:rPr>
          <w:rFonts w:ascii="宋体" w:hAnsi="宋体"/>
          <w:bCs/>
        </w:rPr>
      </w:pPr>
      <w:r>
        <w:rPr>
          <w:rFonts w:ascii="宋体" w:hAnsi="宋体" w:hint="eastAsia"/>
        </w:rPr>
        <w:t>（1）</w:t>
      </w:r>
      <w:r>
        <w:rPr>
          <w:rFonts w:ascii="宋体" w:hAnsi="宋体" w:hint="eastAsia"/>
          <w:bCs/>
        </w:rPr>
        <w:t>在“金额”栏内输入该挂账单的收款金额；</w:t>
      </w:r>
    </w:p>
    <w:p w:rsidR="004A1DF5" w:rsidRDefault="004A1DF5">
      <w:pPr>
        <w:ind w:firstLineChars="150" w:firstLine="360"/>
        <w:rPr>
          <w:rFonts w:ascii="宋体" w:hAnsi="宋体"/>
          <w:bCs/>
        </w:rPr>
      </w:pPr>
      <w:r>
        <w:rPr>
          <w:rFonts w:ascii="宋体" w:hAnsi="宋体" w:hint="eastAsia"/>
          <w:bCs/>
        </w:rPr>
        <w:t>（2）选择“增加”按钮；</w:t>
      </w:r>
    </w:p>
    <w:p w:rsidR="004A1DF5" w:rsidRDefault="004A1DF5">
      <w:pPr>
        <w:ind w:firstLineChars="150" w:firstLine="360"/>
        <w:rPr>
          <w:rFonts w:ascii="宋体" w:hAnsi="宋体"/>
          <w:bCs/>
        </w:rPr>
      </w:pPr>
      <w:r>
        <w:rPr>
          <w:rFonts w:ascii="宋体" w:hAnsi="宋体" w:hint="eastAsia"/>
          <w:bCs/>
        </w:rPr>
        <w:t>10、资金去向为信用卡时操作如下：</w:t>
      </w:r>
    </w:p>
    <w:p w:rsidR="004A1DF5" w:rsidRDefault="004A1DF5">
      <w:pPr>
        <w:ind w:firstLineChars="150" w:firstLine="360"/>
        <w:rPr>
          <w:rFonts w:ascii="宋体" w:hAnsi="宋体"/>
        </w:rPr>
      </w:pPr>
      <w:r>
        <w:rPr>
          <w:rFonts w:ascii="宋体" w:hAnsi="宋体" w:hint="eastAsia"/>
        </w:rPr>
        <w:t>（1）刷卡或手工输入信用卡号，界面上显示该信用卡户口信息</w:t>
      </w:r>
      <w:r>
        <w:rPr>
          <w:rFonts w:hint="eastAsia"/>
        </w:rPr>
        <w:t>；</w:t>
      </w:r>
    </w:p>
    <w:p w:rsidR="004A1DF5" w:rsidRDefault="004A1DF5">
      <w:pPr>
        <w:ind w:firstLineChars="150" w:firstLine="360"/>
        <w:rPr>
          <w:rFonts w:ascii="宋体" w:hAnsi="宋体"/>
          <w:bCs/>
        </w:rPr>
      </w:pPr>
      <w:r>
        <w:rPr>
          <w:rFonts w:ascii="宋体" w:hAnsi="宋体" w:hint="eastAsia"/>
          <w:bCs/>
        </w:rPr>
        <w:t>（2）在“金额”栏内输入该信用卡的存入金额；</w:t>
      </w:r>
    </w:p>
    <w:p w:rsidR="004A1DF5" w:rsidRDefault="004A1DF5">
      <w:pPr>
        <w:ind w:firstLineChars="150" w:firstLine="360"/>
        <w:rPr>
          <w:rFonts w:ascii="宋体" w:hAnsi="宋体"/>
          <w:bCs/>
        </w:rPr>
      </w:pPr>
      <w:r>
        <w:rPr>
          <w:rFonts w:ascii="宋体" w:hAnsi="宋体" w:hint="eastAsia"/>
          <w:bCs/>
        </w:rPr>
        <w:t>（3）选择“增加”按钮；</w:t>
      </w:r>
    </w:p>
    <w:p w:rsidR="004A1DF5" w:rsidRDefault="004A1DF5">
      <w:pPr>
        <w:ind w:firstLineChars="150" w:firstLine="360"/>
        <w:rPr>
          <w:rFonts w:ascii="宋体" w:hAnsi="宋体"/>
        </w:rPr>
      </w:pPr>
      <w:r>
        <w:rPr>
          <w:rFonts w:ascii="宋体" w:hAnsi="宋体" w:hint="eastAsia"/>
        </w:rPr>
        <w:t>11、如资金去向输入有误，可点击“增加”、“删除”、“修改”、“信息”等按钮进行查询和删改；</w:t>
      </w:r>
    </w:p>
    <w:p w:rsidR="004A1DF5" w:rsidRDefault="004A1DF5">
      <w:pPr>
        <w:ind w:firstLineChars="150" w:firstLine="360"/>
      </w:pPr>
      <w:r>
        <w:rPr>
          <w:rFonts w:ascii="宋体" w:hAnsi="宋体" w:hint="eastAsia"/>
        </w:rPr>
        <w:lastRenderedPageBreak/>
        <w:t>12、系统自动计算出“取款合计”；</w:t>
      </w:r>
    </w:p>
    <w:p w:rsidR="004A1DF5" w:rsidRDefault="004A1DF5">
      <w:pPr>
        <w:ind w:firstLineChars="150" w:firstLine="360"/>
        <w:rPr>
          <w:rFonts w:ascii="宋体" w:hAnsi="宋体"/>
        </w:rPr>
      </w:pPr>
      <w:r>
        <w:rPr>
          <w:rFonts w:ascii="宋体" w:hAnsi="宋体" w:hint="eastAsia"/>
        </w:rPr>
        <w:t>13、核对金额无误后选择“确定”按钮；</w:t>
      </w:r>
    </w:p>
    <w:p w:rsidR="004A1DF5" w:rsidRDefault="004A1DF5">
      <w:pPr>
        <w:ind w:firstLineChars="150" w:firstLine="360"/>
        <w:rPr>
          <w:rFonts w:ascii="宋体" w:hAnsi="宋体"/>
        </w:rPr>
      </w:pPr>
      <w:r>
        <w:rPr>
          <w:rFonts w:ascii="宋体" w:hAnsi="宋体" w:hint="eastAsia"/>
        </w:rPr>
        <w:t>14、如取款一卡通或资金去向为一卡通、存折为异地账户的，系统提示收费，选择“收费”按钮，进入“交互式收费窗口”进行收费, 收费减免的操作见一卡通活期存现；</w:t>
      </w:r>
    </w:p>
    <w:p w:rsidR="004A1DF5" w:rsidRDefault="004A1DF5">
      <w:pPr>
        <w:ind w:firstLineChars="150" w:firstLine="360"/>
        <w:rPr>
          <w:rFonts w:ascii="宋体" w:hAnsi="宋体"/>
        </w:rPr>
      </w:pPr>
      <w:r>
        <w:rPr>
          <w:rFonts w:ascii="宋体" w:hAnsi="宋体" w:hint="eastAsia"/>
        </w:rPr>
        <w:t>15、如该客户当日累计交易额超出报备限额，根据系统提示，选择“身份验证”按钮，经办员手工录入客户身份证件信息和代理人身份证件信息；</w:t>
      </w:r>
    </w:p>
    <w:p w:rsidR="004A1DF5" w:rsidRDefault="004A1DF5">
      <w:pPr>
        <w:ind w:firstLineChars="150" w:firstLine="360"/>
        <w:rPr>
          <w:rFonts w:ascii="宋体" w:hAnsi="宋体"/>
        </w:rPr>
      </w:pPr>
      <w:r>
        <w:rPr>
          <w:rFonts w:ascii="宋体" w:hAnsi="宋体" w:hint="eastAsia"/>
        </w:rPr>
        <w:t>16、如为黑名单客户，显示黑名单情况，则要求授权：是，刷卡或输入授权用户和密码，否，退出；</w:t>
      </w:r>
    </w:p>
    <w:p w:rsidR="004A1DF5" w:rsidRDefault="004A1DF5">
      <w:pPr>
        <w:ind w:firstLineChars="150" w:firstLine="360"/>
        <w:rPr>
          <w:rFonts w:ascii="宋体" w:hAnsi="宋体"/>
        </w:rPr>
      </w:pPr>
      <w:r>
        <w:rPr>
          <w:rFonts w:ascii="宋体" w:hAnsi="宋体" w:hint="eastAsia"/>
        </w:rPr>
        <w:t>17、打印输出：</w:t>
      </w:r>
    </w:p>
    <w:p w:rsidR="004A1DF5" w:rsidRDefault="004A1DF5">
      <w:pPr>
        <w:ind w:firstLineChars="150" w:firstLine="360"/>
        <w:rPr>
          <w:rFonts w:ascii="宋体" w:hAnsi="宋体"/>
        </w:rPr>
      </w:pPr>
      <w:r>
        <w:rPr>
          <w:rFonts w:ascii="宋体" w:hAnsi="宋体" w:hint="eastAsia"/>
        </w:rPr>
        <w:t>（1）打印“个人存取款凭条”；</w:t>
      </w:r>
    </w:p>
    <w:p w:rsidR="004A1DF5" w:rsidRDefault="004A1DF5">
      <w:pPr>
        <w:ind w:firstLineChars="150" w:firstLine="360"/>
        <w:rPr>
          <w:rFonts w:ascii="宋体" w:hAnsi="宋体"/>
        </w:rPr>
      </w:pPr>
      <w:r>
        <w:rPr>
          <w:rFonts w:ascii="宋体" w:hAnsi="宋体" w:hint="eastAsia"/>
        </w:rPr>
        <w:t>（2）异地业务打印“收费回单”；</w:t>
      </w:r>
    </w:p>
    <w:p w:rsidR="004A1DF5" w:rsidRDefault="004A1DF5">
      <w:pPr>
        <w:ind w:firstLineChars="150" w:firstLine="360"/>
        <w:rPr>
          <w:rFonts w:ascii="宋体" w:hAnsi="宋体"/>
        </w:rPr>
      </w:pPr>
      <w:r>
        <w:rPr>
          <w:rFonts w:ascii="宋体" w:hAnsi="宋体" w:hint="eastAsia"/>
        </w:rPr>
        <w:t>（3）资金去向为现金单的打印“现金单”；</w:t>
      </w:r>
    </w:p>
    <w:p w:rsidR="004A1DF5" w:rsidRDefault="004A1DF5">
      <w:pPr>
        <w:ind w:firstLineChars="150" w:firstLine="360"/>
      </w:pPr>
      <w:r>
        <w:rPr>
          <w:rFonts w:ascii="宋体" w:hAnsi="宋体" w:hint="eastAsia"/>
        </w:rPr>
        <w:t>（4）资金去向为挂账单的打印“挂账单”。</w:t>
      </w:r>
    </w:p>
    <w:p w:rsidR="004A1DF5" w:rsidRDefault="004A1DF5">
      <w:pPr>
        <w:pStyle w:val="5"/>
      </w:pPr>
      <w:r>
        <w:rPr>
          <w:rFonts w:hint="eastAsia"/>
        </w:rPr>
        <w:t>五、存折活期存现（业务代码</w:t>
      </w:r>
      <w:r>
        <w:rPr>
          <w:rFonts w:hint="eastAsia"/>
        </w:rPr>
        <w:t>3023</w:t>
      </w:r>
      <w:r>
        <w:rPr>
          <w:rFonts w:hint="eastAsia"/>
        </w:rPr>
        <w:t>）</w:t>
      </w:r>
    </w:p>
    <w:p w:rsidR="004A1DF5" w:rsidRDefault="004A1DF5" w:rsidP="0004090F">
      <w:pPr>
        <w:pStyle w:val="6"/>
      </w:pPr>
      <w:r>
        <w:rPr>
          <w:rFonts w:hint="eastAsia"/>
        </w:rPr>
        <w:t>（一）功能介绍</w:t>
      </w:r>
    </w:p>
    <w:p w:rsidR="004A1DF5" w:rsidRDefault="004A1DF5">
      <w:pPr>
        <w:ind w:firstLineChars="150" w:firstLine="360"/>
      </w:pPr>
      <w:r>
        <w:rPr>
          <w:rFonts w:hint="eastAsia"/>
        </w:rPr>
        <w:t>向活期存折内存入现金。</w:t>
      </w:r>
    </w:p>
    <w:p w:rsidR="004A1DF5" w:rsidRDefault="004A1DF5" w:rsidP="0004090F">
      <w:pPr>
        <w:pStyle w:val="6"/>
      </w:pPr>
      <w:r>
        <w:rPr>
          <w:rFonts w:hint="eastAsia"/>
        </w:rPr>
        <w:lastRenderedPageBreak/>
        <w:t>（二）界面</w:t>
      </w:r>
    </w:p>
    <w:p w:rsidR="004A1DF5" w:rsidRDefault="0004090F">
      <w:r>
        <w:rPr>
          <w:rFonts w:hint="eastAsia"/>
          <w:noProof/>
        </w:rPr>
        <w:drawing>
          <wp:inline distT="0" distB="0" distL="0" distR="0">
            <wp:extent cx="5305425" cy="3800475"/>
            <wp:effectExtent l="1905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5" cstate="print"/>
                    <a:srcRect/>
                    <a:stretch>
                      <a:fillRect/>
                    </a:stretch>
                  </pic:blipFill>
                  <pic:spPr bwMode="auto">
                    <a:xfrm>
                      <a:off x="0" y="0"/>
                      <a:ext cx="5305425" cy="3800475"/>
                    </a:xfrm>
                    <a:prstGeom prst="rect">
                      <a:avLst/>
                    </a:prstGeom>
                    <a:noFill/>
                    <a:ln w="9525">
                      <a:noFill/>
                      <a:miter lim="800000"/>
                      <a:headEnd/>
                      <a:tailEnd/>
                    </a:ln>
                  </pic:spPr>
                </pic:pic>
              </a:graphicData>
            </a:graphic>
          </wp:inline>
        </w:drawing>
      </w:r>
    </w:p>
    <w:p w:rsidR="004A1DF5" w:rsidRDefault="004A1DF5">
      <w:pPr>
        <w:ind w:left="357" w:firstLineChars="75" w:firstLine="180"/>
        <w:jc w:val="center"/>
      </w:pPr>
      <w:r>
        <w:rPr>
          <w:rFonts w:ascii="宋体" w:hAnsi="宋体" w:hint="eastAsia"/>
        </w:rPr>
        <w:t>图1.3</w:t>
      </w:r>
    </w:p>
    <w:p w:rsidR="004A1DF5" w:rsidRDefault="004A1DF5" w:rsidP="0004090F">
      <w:pPr>
        <w:pStyle w:val="6"/>
      </w:pPr>
      <w:r>
        <w:rPr>
          <w:rFonts w:hint="eastAsia"/>
        </w:rPr>
        <w:t>（三）操作要点</w:t>
      </w:r>
    </w:p>
    <w:p w:rsidR="004A1DF5" w:rsidRDefault="004A1DF5">
      <w:pPr>
        <w:ind w:left="357" w:firstLineChars="75" w:firstLine="180"/>
        <w:rPr>
          <w:rFonts w:ascii="宋体" w:hAnsi="宋体"/>
          <w:bCs/>
        </w:rPr>
      </w:pPr>
      <w:r>
        <w:rPr>
          <w:rFonts w:ascii="宋体" w:hAnsi="宋体" w:hint="eastAsia"/>
        </w:rPr>
        <w:t>同一卡通存现。</w:t>
      </w:r>
    </w:p>
    <w:p w:rsidR="004A1DF5" w:rsidRDefault="004A1DF5" w:rsidP="0004090F">
      <w:pPr>
        <w:pStyle w:val="6"/>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1、用户选择“系统导航”－“负债业务”－“存折活期存现”或在“业务代码”处输入3023，进入存折活期存现界面（图1.3）；</w:t>
      </w:r>
    </w:p>
    <w:p w:rsidR="004A1DF5" w:rsidRDefault="004A1DF5">
      <w:pPr>
        <w:ind w:firstLineChars="150" w:firstLine="360"/>
        <w:rPr>
          <w:rFonts w:ascii="宋体" w:hAnsi="宋体"/>
        </w:rPr>
      </w:pPr>
      <w:r>
        <w:rPr>
          <w:rFonts w:ascii="宋体" w:hAnsi="宋体" w:hint="eastAsia"/>
        </w:rPr>
        <w:t>2、其余操作步骤同一卡通存现业务；</w:t>
      </w:r>
    </w:p>
    <w:p w:rsidR="004A1DF5" w:rsidRDefault="004A1DF5">
      <w:pPr>
        <w:ind w:firstLineChars="150" w:firstLine="360"/>
        <w:rPr>
          <w:rFonts w:ascii="宋体" w:hAnsi="宋体"/>
        </w:rPr>
      </w:pPr>
      <w:r>
        <w:rPr>
          <w:rFonts w:ascii="宋体" w:hAnsi="宋体" w:hint="eastAsia"/>
        </w:rPr>
        <w:t>3、打印输出：</w:t>
      </w:r>
    </w:p>
    <w:p w:rsidR="004A1DF5" w:rsidRDefault="004A1DF5">
      <w:pPr>
        <w:ind w:firstLineChars="150" w:firstLine="360"/>
        <w:rPr>
          <w:rFonts w:ascii="宋体" w:hAnsi="宋体"/>
        </w:rPr>
      </w:pPr>
      <w:r>
        <w:rPr>
          <w:rFonts w:ascii="宋体" w:hAnsi="宋体" w:hint="eastAsia"/>
        </w:rPr>
        <w:t>（1）实时打印“个人存取款凭条”；</w:t>
      </w:r>
    </w:p>
    <w:p w:rsidR="004A1DF5" w:rsidRDefault="004A1DF5">
      <w:pPr>
        <w:ind w:firstLineChars="150" w:firstLine="360"/>
        <w:rPr>
          <w:rFonts w:ascii="宋体" w:hAnsi="宋体"/>
        </w:rPr>
      </w:pPr>
      <w:r>
        <w:rPr>
          <w:rFonts w:ascii="宋体" w:hAnsi="宋体" w:hint="eastAsia"/>
        </w:rPr>
        <w:t>（2）如刷折办理还应打印“活期存折”；</w:t>
      </w:r>
    </w:p>
    <w:p w:rsidR="004A1DF5" w:rsidRDefault="004A1DF5">
      <w:pPr>
        <w:ind w:firstLineChars="150" w:firstLine="360"/>
        <w:rPr>
          <w:rFonts w:ascii="宋体" w:hAnsi="宋体"/>
        </w:rPr>
      </w:pPr>
      <w:r>
        <w:rPr>
          <w:rFonts w:ascii="宋体" w:hAnsi="宋体" w:hint="eastAsia"/>
        </w:rPr>
        <w:t>（3）异地业务需打印“收费回单”。</w:t>
      </w:r>
    </w:p>
    <w:p w:rsidR="004A1DF5" w:rsidRDefault="004A1DF5" w:rsidP="0004090F">
      <w:pPr>
        <w:pStyle w:val="5"/>
      </w:pPr>
      <w:r>
        <w:rPr>
          <w:rFonts w:hint="eastAsia"/>
        </w:rPr>
        <w:lastRenderedPageBreak/>
        <w:t>六、存折活期取现（业务代码</w:t>
      </w:r>
      <w:r>
        <w:rPr>
          <w:rFonts w:hint="eastAsia"/>
        </w:rPr>
        <w:t>3024</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以现金方式支取活期存折内的存款。</w:t>
      </w:r>
    </w:p>
    <w:p w:rsidR="004A1DF5" w:rsidRDefault="004A1DF5">
      <w:pPr>
        <w:pStyle w:val="6"/>
      </w:pPr>
      <w:r>
        <w:rPr>
          <w:rFonts w:hint="eastAsia"/>
        </w:rPr>
        <w:t>（二）界面</w:t>
      </w:r>
    </w:p>
    <w:p w:rsidR="004A1DF5" w:rsidRDefault="004A1DF5">
      <w:pPr>
        <w:ind w:firstLineChars="200" w:firstLine="480"/>
      </w:pPr>
      <w:r>
        <w:rPr>
          <w:rFonts w:hint="eastAsia"/>
        </w:rPr>
        <w:t>存折活期取现的界面和存折活期存现的界面基本相同，只是“存款金额”变为“取款金额”，“现金收款”按钮变为“现金付款”按钮。</w:t>
      </w:r>
    </w:p>
    <w:p w:rsidR="004A1DF5" w:rsidRDefault="004A1DF5">
      <w:pPr>
        <w:pStyle w:val="6"/>
      </w:pPr>
      <w:r>
        <w:rPr>
          <w:rFonts w:hint="eastAsia"/>
        </w:rPr>
        <w:t>（三）操作要点</w:t>
      </w:r>
    </w:p>
    <w:p w:rsidR="004A1DF5" w:rsidRDefault="004A1DF5">
      <w:pPr>
        <w:ind w:left="357" w:firstLineChars="75" w:firstLine="180"/>
        <w:rPr>
          <w:rFonts w:ascii="宋体" w:hAnsi="宋体"/>
        </w:rPr>
      </w:pPr>
      <w:r>
        <w:rPr>
          <w:rFonts w:ascii="宋体" w:hAnsi="宋体" w:hint="eastAsia"/>
        </w:rPr>
        <w:t>1、支取的款项必须全部以现金方式支取，包括结算存折和储蓄存折。</w:t>
      </w:r>
    </w:p>
    <w:p w:rsidR="004A1DF5" w:rsidRDefault="004A1DF5">
      <w:pPr>
        <w:ind w:firstLineChars="223" w:firstLine="535"/>
        <w:rPr>
          <w:rFonts w:ascii="宋体" w:hAnsi="宋体"/>
        </w:rPr>
      </w:pPr>
      <w:r>
        <w:rPr>
          <w:rFonts w:ascii="宋体" w:hAnsi="宋体" w:hint="eastAsia"/>
        </w:rPr>
        <w:t>2、</w:t>
      </w:r>
      <w:r>
        <w:rPr>
          <w:rFonts w:ascii="宋体" w:hAnsi="宋体" w:hint="eastAsia"/>
          <w:bCs/>
        </w:rPr>
        <w:t>支付方式为“凭密码交易”的可在全行范围内办理</w:t>
      </w:r>
      <w:r>
        <w:rPr>
          <w:rFonts w:ascii="宋体" w:hAnsi="宋体" w:hint="eastAsia"/>
        </w:rPr>
        <w:t>该业务，</w:t>
      </w:r>
      <w:r>
        <w:rPr>
          <w:rFonts w:ascii="宋体" w:hAnsi="宋体" w:hint="eastAsia"/>
          <w:bCs/>
        </w:rPr>
        <w:t>支付方式为</w:t>
      </w:r>
      <w:r>
        <w:rPr>
          <w:rFonts w:ascii="宋体" w:hAnsi="宋体" w:hint="eastAsia"/>
        </w:rPr>
        <w:t>“凭图章印鉴交易”或“无限制”的只能在开户网点办理取现业务。</w:t>
      </w:r>
    </w:p>
    <w:p w:rsidR="004A1DF5" w:rsidRDefault="004A1DF5">
      <w:pPr>
        <w:ind w:firstLineChars="200" w:firstLine="480"/>
        <w:rPr>
          <w:rFonts w:ascii="宋体" w:hAnsi="宋体"/>
        </w:rPr>
      </w:pPr>
      <w:r>
        <w:rPr>
          <w:rFonts w:ascii="宋体" w:hAnsi="宋体" w:hint="eastAsia"/>
          <w:bCs/>
        </w:rPr>
        <w:t>3、</w:t>
      </w:r>
      <w:r>
        <w:rPr>
          <w:rFonts w:ascii="宋体" w:hAnsi="宋体" w:hint="eastAsia"/>
        </w:rPr>
        <w:t>异地取现时，结算存折的收费方式可以为现金收取或转账收取；储蓄存折只能以现金收取，不支持转账方式收取。</w:t>
      </w:r>
    </w:p>
    <w:p w:rsidR="004A1DF5" w:rsidRDefault="004A1DF5">
      <w:pPr>
        <w:pStyle w:val="6"/>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1、用户选择“系统导航”－“负债业务”－“存折活期取现”或在“业务代码”处输入3024，进入存折活期取现界面；</w:t>
      </w:r>
    </w:p>
    <w:p w:rsidR="004A1DF5" w:rsidRDefault="004A1DF5">
      <w:pPr>
        <w:ind w:firstLineChars="150" w:firstLine="360"/>
        <w:rPr>
          <w:rFonts w:ascii="宋体" w:hAnsi="宋体"/>
        </w:rPr>
      </w:pPr>
      <w:r>
        <w:rPr>
          <w:rFonts w:ascii="宋体" w:hAnsi="宋体" w:hint="eastAsia"/>
        </w:rPr>
        <w:t>2、其余操作步骤同一卡通取现；</w:t>
      </w:r>
    </w:p>
    <w:p w:rsidR="004A1DF5" w:rsidRDefault="004A1DF5">
      <w:pPr>
        <w:ind w:firstLineChars="150" w:firstLine="360"/>
        <w:rPr>
          <w:rFonts w:ascii="宋体" w:hAnsi="宋体"/>
        </w:rPr>
      </w:pPr>
      <w:r>
        <w:rPr>
          <w:rFonts w:ascii="宋体" w:hAnsi="宋体" w:hint="eastAsia"/>
        </w:rPr>
        <w:t>3、打印输出：</w:t>
      </w:r>
    </w:p>
    <w:p w:rsidR="004A1DF5" w:rsidRDefault="004A1DF5">
      <w:pPr>
        <w:ind w:firstLineChars="150" w:firstLine="360"/>
        <w:rPr>
          <w:rFonts w:ascii="宋体" w:hAnsi="宋体"/>
        </w:rPr>
      </w:pPr>
      <w:r>
        <w:rPr>
          <w:rFonts w:ascii="宋体" w:hAnsi="宋体" w:hint="eastAsia"/>
        </w:rPr>
        <w:t>（1）打印“个人存取款凭条”；</w:t>
      </w:r>
    </w:p>
    <w:p w:rsidR="004A1DF5" w:rsidRDefault="004A1DF5">
      <w:pPr>
        <w:ind w:firstLineChars="150" w:firstLine="360"/>
        <w:rPr>
          <w:rFonts w:ascii="宋体" w:hAnsi="宋体"/>
        </w:rPr>
      </w:pPr>
      <w:r>
        <w:rPr>
          <w:rFonts w:ascii="宋体" w:hAnsi="宋体" w:hint="eastAsia"/>
        </w:rPr>
        <w:t>（2）异地业务需打印“收费回单”；</w:t>
      </w:r>
    </w:p>
    <w:p w:rsidR="004A1DF5" w:rsidRDefault="004A1DF5">
      <w:pPr>
        <w:ind w:firstLineChars="150" w:firstLine="360"/>
      </w:pPr>
      <w:r>
        <w:rPr>
          <w:rFonts w:ascii="宋体" w:hAnsi="宋体" w:hint="eastAsia"/>
        </w:rPr>
        <w:t>（3）打印“活期存折”。</w:t>
      </w:r>
    </w:p>
    <w:p w:rsidR="004A1DF5" w:rsidRDefault="004A1DF5">
      <w:pPr>
        <w:rPr>
          <w:rFonts w:ascii="宋体" w:hAnsi="宋体"/>
        </w:rPr>
      </w:pPr>
    </w:p>
    <w:p w:rsidR="004A1DF5" w:rsidRDefault="004A1DF5" w:rsidP="0004090F">
      <w:pPr>
        <w:pStyle w:val="5"/>
      </w:pPr>
      <w:r>
        <w:rPr>
          <w:rFonts w:hint="eastAsia"/>
        </w:rPr>
        <w:t>七、存折结算户存款（业务代码</w:t>
      </w:r>
      <w:r>
        <w:rPr>
          <w:rFonts w:hint="eastAsia"/>
        </w:rPr>
        <w:t>3033</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向存折内存款，存款来源包括一卡通、活折、挂账单、现金单等。</w:t>
      </w:r>
    </w:p>
    <w:p w:rsidR="004A1DF5" w:rsidRDefault="004A1DF5">
      <w:pPr>
        <w:pStyle w:val="6"/>
      </w:pPr>
      <w:r>
        <w:rPr>
          <w:rFonts w:hint="eastAsia"/>
        </w:rPr>
        <w:lastRenderedPageBreak/>
        <w:t>（二）操作要点</w:t>
      </w:r>
    </w:p>
    <w:p w:rsidR="004A1DF5" w:rsidRDefault="004A1DF5">
      <w:pPr>
        <w:ind w:left="181" w:firstLineChars="150" w:firstLine="360"/>
        <w:rPr>
          <w:rFonts w:ascii="宋体" w:hAnsi="宋体"/>
        </w:rPr>
      </w:pPr>
      <w:r>
        <w:rPr>
          <w:rFonts w:ascii="宋体" w:hAnsi="宋体" w:hint="eastAsia"/>
        </w:rPr>
        <w:t>同一卡通结算户存款。</w:t>
      </w:r>
    </w:p>
    <w:p w:rsidR="004A1DF5" w:rsidRDefault="004A1DF5">
      <w:pPr>
        <w:pStyle w:val="6"/>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1、用户选择“系统导航”－“负债业务”－“存折结算户存款”或在“业务代码”处输入3033，进入存折结算户存款界面（图1.4）；</w:t>
      </w:r>
    </w:p>
    <w:p w:rsidR="004A1DF5" w:rsidRDefault="004A1DF5">
      <w:pPr>
        <w:ind w:firstLineChars="150" w:firstLine="360"/>
        <w:rPr>
          <w:rFonts w:ascii="宋体" w:hAnsi="宋体"/>
        </w:rPr>
      </w:pPr>
      <w:r>
        <w:rPr>
          <w:rFonts w:ascii="宋体" w:hAnsi="宋体" w:hint="eastAsia"/>
        </w:rPr>
        <w:t>2、其余步骤同一卡通结算户存款；</w:t>
      </w:r>
    </w:p>
    <w:p w:rsidR="004A1DF5" w:rsidRDefault="004A1DF5">
      <w:pPr>
        <w:ind w:firstLineChars="150" w:firstLine="360"/>
        <w:rPr>
          <w:rFonts w:ascii="宋体" w:hAnsi="宋体"/>
        </w:rPr>
      </w:pPr>
      <w:r>
        <w:rPr>
          <w:rFonts w:ascii="宋体" w:hAnsi="宋体" w:hint="eastAsia"/>
        </w:rPr>
        <w:t>3、打印输出：</w:t>
      </w:r>
    </w:p>
    <w:p w:rsidR="004A1DF5" w:rsidRDefault="004A1DF5">
      <w:pPr>
        <w:ind w:firstLineChars="150" w:firstLine="360"/>
        <w:rPr>
          <w:rFonts w:ascii="宋体" w:hAnsi="宋体"/>
        </w:rPr>
      </w:pPr>
      <w:r>
        <w:rPr>
          <w:rFonts w:ascii="宋体" w:hAnsi="宋体" w:hint="eastAsia"/>
        </w:rPr>
        <w:t>（1）打印“个人存取款凭条”；</w:t>
      </w:r>
    </w:p>
    <w:p w:rsidR="004A1DF5" w:rsidRDefault="004A1DF5">
      <w:pPr>
        <w:ind w:firstLineChars="150" w:firstLine="360"/>
        <w:rPr>
          <w:rFonts w:ascii="宋体" w:hAnsi="宋体"/>
        </w:rPr>
      </w:pPr>
      <w:r>
        <w:rPr>
          <w:rFonts w:ascii="宋体" w:hAnsi="宋体" w:hint="eastAsia"/>
        </w:rPr>
        <w:t>（2）异地业务需打印“收费回单”；</w:t>
      </w:r>
    </w:p>
    <w:p w:rsidR="004A1DF5" w:rsidRDefault="004A1DF5">
      <w:pPr>
        <w:ind w:firstLineChars="150" w:firstLine="360"/>
        <w:rPr>
          <w:rFonts w:ascii="宋体" w:hAnsi="宋体"/>
        </w:rPr>
      </w:pPr>
      <w:r>
        <w:rPr>
          <w:rFonts w:ascii="宋体" w:hAnsi="宋体" w:hint="eastAsia"/>
        </w:rPr>
        <w:t>（3）如刷折办理需打印“活期存折”。</w:t>
      </w:r>
    </w:p>
    <w:p w:rsidR="004A1DF5" w:rsidRDefault="004A1DF5">
      <w:pPr>
        <w:rPr>
          <w:rFonts w:ascii="宋体" w:hAnsi="宋体"/>
        </w:rPr>
      </w:pPr>
    </w:p>
    <w:p w:rsidR="004A1DF5" w:rsidRDefault="004A1DF5" w:rsidP="0004090F">
      <w:pPr>
        <w:pStyle w:val="5"/>
      </w:pPr>
      <w:r>
        <w:rPr>
          <w:rFonts w:hint="eastAsia"/>
        </w:rPr>
        <w:t>八、存折结算户取款（业务代码</w:t>
      </w:r>
      <w:r>
        <w:rPr>
          <w:rFonts w:hint="eastAsia"/>
        </w:rPr>
        <w:t>3034</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支取存折内存款，资金去向包括一卡通、活折、挂账单、现金单、信用卡等。</w:t>
      </w:r>
    </w:p>
    <w:p w:rsidR="004A1DF5" w:rsidRDefault="004A1DF5">
      <w:pPr>
        <w:pStyle w:val="6"/>
      </w:pPr>
      <w:r>
        <w:rPr>
          <w:rFonts w:hint="eastAsia"/>
        </w:rPr>
        <w:t>（二）操作要点</w:t>
      </w:r>
    </w:p>
    <w:p w:rsidR="004A1DF5" w:rsidRDefault="004A1DF5">
      <w:pPr>
        <w:ind w:firstLineChars="223" w:firstLine="535"/>
        <w:rPr>
          <w:rFonts w:ascii="宋体" w:hAnsi="宋体"/>
        </w:rPr>
      </w:pPr>
      <w:r>
        <w:rPr>
          <w:rFonts w:ascii="宋体" w:hAnsi="宋体" w:hint="eastAsia"/>
        </w:rPr>
        <w:t>1、</w:t>
      </w:r>
      <w:r>
        <w:rPr>
          <w:rFonts w:ascii="宋体" w:hAnsi="宋体" w:hint="eastAsia"/>
          <w:bCs/>
        </w:rPr>
        <w:t>支付方式为“凭密码交易”的可在全行范围内办理</w:t>
      </w:r>
      <w:r>
        <w:rPr>
          <w:rFonts w:ascii="宋体" w:hAnsi="宋体" w:hint="eastAsia"/>
        </w:rPr>
        <w:t>该业务，</w:t>
      </w:r>
      <w:r>
        <w:rPr>
          <w:rFonts w:ascii="宋体" w:hAnsi="宋体" w:hint="eastAsia"/>
          <w:bCs/>
        </w:rPr>
        <w:t>支付方式为</w:t>
      </w:r>
      <w:r>
        <w:rPr>
          <w:rFonts w:ascii="宋体" w:hAnsi="宋体" w:hint="eastAsia"/>
        </w:rPr>
        <w:t>“凭图章印鉴交易”或“无限制”的只能在开户网点办理取款业务；</w:t>
      </w:r>
    </w:p>
    <w:p w:rsidR="004A1DF5" w:rsidRDefault="004A1DF5">
      <w:pPr>
        <w:ind w:left="181" w:firstLineChars="150" w:firstLine="360"/>
        <w:rPr>
          <w:rFonts w:ascii="宋体" w:hAnsi="宋体"/>
        </w:rPr>
      </w:pPr>
      <w:r>
        <w:rPr>
          <w:rFonts w:ascii="宋体" w:hAnsi="宋体" w:hint="eastAsia"/>
        </w:rPr>
        <w:t>2、其余操作要点同一卡通结算户取款。</w:t>
      </w:r>
    </w:p>
    <w:p w:rsidR="004A1DF5" w:rsidRDefault="004A1DF5">
      <w:pPr>
        <w:pStyle w:val="6"/>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1、用户选择“系统导航”－“负债业务”－“存折结算户取款”或在“业务代码”处输入3034，进入存折结算户取款界面；</w:t>
      </w:r>
    </w:p>
    <w:p w:rsidR="004A1DF5" w:rsidRDefault="004A1DF5">
      <w:pPr>
        <w:ind w:firstLineChars="150" w:firstLine="360"/>
        <w:rPr>
          <w:rFonts w:ascii="宋体" w:hAnsi="宋体"/>
        </w:rPr>
      </w:pPr>
      <w:r>
        <w:rPr>
          <w:rFonts w:ascii="宋体" w:hAnsi="宋体" w:hint="eastAsia"/>
        </w:rPr>
        <w:t>2、其余步骤同一卡通结算户取款；</w:t>
      </w:r>
    </w:p>
    <w:p w:rsidR="004A1DF5" w:rsidRDefault="004A1DF5">
      <w:pPr>
        <w:ind w:firstLineChars="150" w:firstLine="360"/>
        <w:rPr>
          <w:rFonts w:ascii="宋体" w:hAnsi="宋体"/>
        </w:rPr>
      </w:pPr>
      <w:r>
        <w:rPr>
          <w:rFonts w:ascii="宋体" w:hAnsi="宋体" w:hint="eastAsia"/>
        </w:rPr>
        <w:t>3、打印输出：</w:t>
      </w:r>
    </w:p>
    <w:p w:rsidR="004A1DF5" w:rsidRDefault="004A1DF5">
      <w:pPr>
        <w:ind w:firstLineChars="150" w:firstLine="360"/>
        <w:rPr>
          <w:rFonts w:ascii="宋体" w:hAnsi="宋体"/>
        </w:rPr>
      </w:pPr>
      <w:r>
        <w:rPr>
          <w:rFonts w:ascii="宋体" w:hAnsi="宋体" w:hint="eastAsia"/>
        </w:rPr>
        <w:t>（1）打印“个人存取款凭条”；</w:t>
      </w:r>
    </w:p>
    <w:p w:rsidR="004A1DF5" w:rsidRDefault="004A1DF5">
      <w:pPr>
        <w:ind w:firstLineChars="150" w:firstLine="360"/>
        <w:rPr>
          <w:rFonts w:ascii="宋体" w:hAnsi="宋体"/>
        </w:rPr>
      </w:pPr>
      <w:r>
        <w:rPr>
          <w:rFonts w:ascii="宋体" w:hAnsi="宋体" w:hint="eastAsia"/>
        </w:rPr>
        <w:t>（2）异地业务需打印“收费回单”；</w:t>
      </w:r>
    </w:p>
    <w:p w:rsidR="004A1DF5" w:rsidRDefault="004A1DF5">
      <w:pPr>
        <w:ind w:firstLineChars="150" w:firstLine="360"/>
        <w:rPr>
          <w:rFonts w:ascii="宋体" w:hAnsi="宋体"/>
        </w:rPr>
      </w:pPr>
      <w:r>
        <w:rPr>
          <w:rFonts w:ascii="宋体" w:hAnsi="宋体" w:hint="eastAsia"/>
        </w:rPr>
        <w:lastRenderedPageBreak/>
        <w:t>（3）资金去向为现金单的打印“现金单”；</w:t>
      </w:r>
    </w:p>
    <w:p w:rsidR="004A1DF5" w:rsidRDefault="004A1DF5">
      <w:pPr>
        <w:ind w:firstLineChars="150" w:firstLine="360"/>
        <w:rPr>
          <w:rFonts w:ascii="宋体" w:hAnsi="宋体"/>
        </w:rPr>
      </w:pPr>
      <w:r>
        <w:rPr>
          <w:rFonts w:ascii="宋体" w:hAnsi="宋体" w:hint="eastAsia"/>
        </w:rPr>
        <w:t>（4）资金去向为挂账单的打印“挂账单”；</w:t>
      </w:r>
    </w:p>
    <w:p w:rsidR="004A1DF5" w:rsidRDefault="004A1DF5">
      <w:pPr>
        <w:ind w:firstLineChars="150" w:firstLine="360"/>
        <w:rPr>
          <w:rFonts w:ascii="宋体" w:hAnsi="宋体"/>
        </w:rPr>
      </w:pPr>
      <w:r>
        <w:rPr>
          <w:rFonts w:ascii="宋体" w:hAnsi="宋体" w:hint="eastAsia"/>
        </w:rPr>
        <w:t>（5）打印“活期存折”。</w:t>
      </w:r>
    </w:p>
    <w:p w:rsidR="004A1DF5" w:rsidRDefault="004A1DF5">
      <w:pPr>
        <w:pStyle w:val="4"/>
        <w:spacing w:before="156" w:after="156"/>
      </w:pPr>
      <w:bookmarkStart w:id="977" w:name="_Toc78358364"/>
    </w:p>
    <w:p w:rsidR="00E13428" w:rsidRDefault="00E13428" w:rsidP="0004090F">
      <w:pPr>
        <w:pStyle w:val="5"/>
        <w:rPr>
          <w:rFonts w:ascii="宋体" w:hAnsi="宋体"/>
          <w:sz w:val="24"/>
        </w:rPr>
      </w:pPr>
      <w:bookmarkStart w:id="978" w:name="_Toc183921994"/>
      <w:r>
        <w:rPr>
          <w:rFonts w:hint="eastAsia"/>
        </w:rPr>
        <w:t>九、两地一卡通香港账户活期取现（业务代码</w:t>
      </w:r>
      <w:r>
        <w:rPr>
          <w:rFonts w:hint="eastAsia"/>
        </w:rPr>
        <w:t>3074</w:t>
      </w:r>
      <w:r>
        <w:rPr>
          <w:rFonts w:hint="eastAsia"/>
        </w:rPr>
        <w:t>）</w:t>
      </w:r>
      <w:bookmarkEnd w:id="978"/>
    </w:p>
    <w:p w:rsidR="00E13428" w:rsidRDefault="00E13428" w:rsidP="00E13428">
      <w:pPr>
        <w:pStyle w:val="6"/>
        <w:snapToGrid w:val="0"/>
        <w:spacing w:line="360" w:lineRule="auto"/>
        <w:ind w:left="720" w:hanging="720"/>
      </w:pPr>
      <w:r>
        <w:rPr>
          <w:rFonts w:ascii="黑体" w:hint="eastAsia"/>
        </w:rPr>
        <w:t>（一）</w:t>
      </w:r>
      <w:r>
        <w:rPr>
          <w:rFonts w:ascii="Times New Roman" w:hAnsi="Times New Roman"/>
          <w:sz w:val="14"/>
          <w:szCs w:val="14"/>
        </w:rPr>
        <w:t xml:space="preserve">   </w:t>
      </w:r>
      <w:r>
        <w:rPr>
          <w:rFonts w:ascii="黑体" w:hint="eastAsia"/>
        </w:rPr>
        <w:t>功能介绍</w:t>
      </w:r>
    </w:p>
    <w:p w:rsidR="00E13428" w:rsidRDefault="00E13428" w:rsidP="00E13428">
      <w:pPr>
        <w:pStyle w:val="20"/>
      </w:pPr>
      <w:r>
        <w:t>以现金方式支取两地一卡通香港港币及美元账户的活期存款。</w:t>
      </w:r>
    </w:p>
    <w:p w:rsidR="00E13428" w:rsidRDefault="00E13428" w:rsidP="00E13428">
      <w:pPr>
        <w:pStyle w:val="6"/>
        <w:snapToGrid w:val="0"/>
        <w:spacing w:line="360" w:lineRule="auto"/>
        <w:ind w:left="720" w:hanging="720"/>
      </w:pPr>
      <w:r>
        <w:rPr>
          <w:rFonts w:ascii="黑体" w:hint="eastAsia"/>
        </w:rPr>
        <w:t>（二）</w:t>
      </w:r>
      <w:r>
        <w:rPr>
          <w:rFonts w:ascii="Times New Roman" w:hAnsi="Times New Roman"/>
          <w:sz w:val="14"/>
          <w:szCs w:val="14"/>
        </w:rPr>
        <w:t xml:space="preserve">   </w:t>
      </w:r>
      <w:r>
        <w:rPr>
          <w:rFonts w:ascii="黑体" w:hint="eastAsia"/>
        </w:rPr>
        <w:t>界面</w:t>
      </w:r>
    </w:p>
    <w:p w:rsidR="00E13428" w:rsidRDefault="0004090F" w:rsidP="00E13428">
      <w:pPr>
        <w:snapToGrid w:val="0"/>
        <w:jc w:val="center"/>
      </w:pPr>
      <w:r>
        <w:rPr>
          <w:rFonts w:hint="eastAsia"/>
          <w:noProof/>
        </w:rPr>
        <w:drawing>
          <wp:inline distT="0" distB="0" distL="0" distR="0">
            <wp:extent cx="5267325" cy="3705225"/>
            <wp:effectExtent l="1905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6" cstate="print"/>
                    <a:srcRect/>
                    <a:stretch>
                      <a:fillRect/>
                    </a:stretch>
                  </pic:blipFill>
                  <pic:spPr bwMode="auto">
                    <a:xfrm>
                      <a:off x="0" y="0"/>
                      <a:ext cx="5267325" cy="3705225"/>
                    </a:xfrm>
                    <a:prstGeom prst="rect">
                      <a:avLst/>
                    </a:prstGeom>
                    <a:noFill/>
                    <a:ln w="9525">
                      <a:noFill/>
                      <a:miter lim="800000"/>
                      <a:headEnd/>
                      <a:tailEnd/>
                    </a:ln>
                  </pic:spPr>
                </pic:pic>
              </a:graphicData>
            </a:graphic>
          </wp:inline>
        </w:drawing>
      </w:r>
    </w:p>
    <w:p w:rsidR="00E13428" w:rsidRDefault="00E13428" w:rsidP="00E13428">
      <w:pPr>
        <w:snapToGrid w:val="0"/>
      </w:pPr>
    </w:p>
    <w:p w:rsidR="00E13428" w:rsidRDefault="00E13428" w:rsidP="00E13428">
      <w:pPr>
        <w:pStyle w:val="6"/>
        <w:numPr>
          <w:ilvl w:val="0"/>
          <w:numId w:val="532"/>
        </w:numPr>
        <w:snapToGrid w:val="0"/>
        <w:spacing w:line="360" w:lineRule="auto"/>
        <w:rPr>
          <w:rFonts w:ascii="黑体"/>
        </w:rPr>
      </w:pPr>
      <w:r>
        <w:rPr>
          <w:rFonts w:hint="eastAsia"/>
        </w:rPr>
        <w:t>操作要点</w:t>
      </w:r>
    </w:p>
    <w:p w:rsidR="00E13428" w:rsidRDefault="00E13428" w:rsidP="000029C7">
      <w:pPr>
        <w:pStyle w:val="20"/>
        <w:numPr>
          <w:ilvl w:val="1"/>
          <w:numId w:val="532"/>
        </w:numPr>
        <w:tabs>
          <w:tab w:val="clear" w:pos="780"/>
          <w:tab w:val="clear" w:pos="9765"/>
        </w:tabs>
        <w:ind w:left="360" w:firstLine="0"/>
        <w:rPr>
          <w:rFonts w:ascii="黑体" w:eastAsia="黑体"/>
        </w:rPr>
      </w:pPr>
      <w:r>
        <w:t>取现时，系统自动先汇款至内地相应现汇账户后再办理支取；仅限美元和港币,单笔交易金额为美元2000元/港币15600元。</w:t>
      </w:r>
    </w:p>
    <w:p w:rsidR="00E13428" w:rsidRDefault="00E13428" w:rsidP="000029C7">
      <w:pPr>
        <w:pStyle w:val="20"/>
        <w:numPr>
          <w:ilvl w:val="1"/>
          <w:numId w:val="532"/>
        </w:numPr>
        <w:tabs>
          <w:tab w:val="clear" w:pos="780"/>
          <w:tab w:val="clear" w:pos="9765"/>
          <w:tab w:val="num" w:pos="360"/>
        </w:tabs>
        <w:ind w:left="360" w:firstLine="0"/>
        <w:rPr>
          <w:rFonts w:ascii="黑体" w:eastAsia="黑体"/>
        </w:rPr>
      </w:pPr>
      <w:r>
        <w:t>每笔取现收取0.5%</w:t>
      </w:r>
      <w:r>
        <w:rPr>
          <w:szCs w:val="21"/>
        </w:rPr>
        <w:t>(最低HKD20/USD3,最高HKD100/USD13)手续费,</w:t>
      </w:r>
      <w:r>
        <w:t>收费</w:t>
      </w:r>
      <w:r>
        <w:lastRenderedPageBreak/>
        <w:t>方式支持现金、转账及挂账单三种。</w:t>
      </w:r>
    </w:p>
    <w:p w:rsidR="00E13428" w:rsidRDefault="00E13428" w:rsidP="00E13428">
      <w:pPr>
        <w:pStyle w:val="6"/>
        <w:numPr>
          <w:ilvl w:val="0"/>
          <w:numId w:val="532"/>
        </w:numPr>
        <w:snapToGrid w:val="0"/>
        <w:spacing w:line="360" w:lineRule="auto"/>
      </w:pPr>
      <w:r>
        <w:rPr>
          <w:rFonts w:ascii="Times New Roman" w:hAnsi="Times New Roman"/>
          <w:sz w:val="14"/>
          <w:szCs w:val="14"/>
        </w:rPr>
        <w:t xml:space="preserve"> </w:t>
      </w:r>
      <w:r>
        <w:rPr>
          <w:rFonts w:ascii="黑体" w:hint="eastAsia"/>
        </w:rPr>
        <w:t>操作步骤</w:t>
      </w:r>
    </w:p>
    <w:p w:rsidR="00E13428" w:rsidRDefault="00E13428" w:rsidP="00E13428">
      <w:pPr>
        <w:widowControl/>
        <w:snapToGrid w:val="0"/>
        <w:ind w:firstLine="360"/>
        <w:rPr>
          <w:kern w:val="0"/>
        </w:rPr>
      </w:pPr>
      <w:r>
        <w:rPr>
          <w:rFonts w:ascii="宋体" w:hAnsi="宋体"/>
          <w:kern w:val="0"/>
        </w:rPr>
        <w:t>1、用户选择“系统导航”－“负债业务”－“</w:t>
      </w:r>
      <w:r>
        <w:rPr>
          <w:rFonts w:ascii="宋体" w:hAnsi="宋体" w:hint="eastAsia"/>
          <w:kern w:val="0"/>
        </w:rPr>
        <w:t>两地一卡通香港账户活期取现</w:t>
      </w:r>
      <w:r>
        <w:rPr>
          <w:rFonts w:ascii="宋体" w:hAnsi="宋体"/>
          <w:kern w:val="0"/>
        </w:rPr>
        <w:t>”或在“业务代码”处输入</w:t>
      </w:r>
      <w:r>
        <w:rPr>
          <w:rFonts w:ascii="宋体" w:hAnsi="宋体" w:hint="eastAsia"/>
          <w:kern w:val="0"/>
        </w:rPr>
        <w:t>3074</w:t>
      </w:r>
      <w:r>
        <w:rPr>
          <w:rFonts w:ascii="宋体" w:hAnsi="宋体"/>
          <w:kern w:val="0"/>
        </w:rPr>
        <w:t>，进入</w:t>
      </w:r>
      <w:r>
        <w:rPr>
          <w:rFonts w:ascii="宋体" w:hAnsi="宋体" w:hint="eastAsia"/>
          <w:kern w:val="0"/>
        </w:rPr>
        <w:t>两地一卡通香港账户</w:t>
      </w:r>
      <w:r>
        <w:rPr>
          <w:rFonts w:ascii="宋体" w:hAnsi="宋体"/>
          <w:kern w:val="0"/>
        </w:rPr>
        <w:t>活期取现界面；</w:t>
      </w:r>
    </w:p>
    <w:p w:rsidR="00E13428" w:rsidRDefault="00E13428" w:rsidP="00E13428">
      <w:pPr>
        <w:widowControl/>
        <w:snapToGrid w:val="0"/>
        <w:ind w:firstLine="360"/>
        <w:rPr>
          <w:rFonts w:ascii="宋体" w:hAnsi="宋体"/>
          <w:kern w:val="0"/>
        </w:rPr>
      </w:pPr>
      <w:r>
        <w:rPr>
          <w:rFonts w:ascii="宋体" w:hAnsi="宋体"/>
          <w:kern w:val="0"/>
        </w:rPr>
        <w:t>2</w:t>
      </w:r>
      <w:r>
        <w:rPr>
          <w:rFonts w:ascii="宋体" w:hAnsi="宋体" w:hint="eastAsia"/>
          <w:kern w:val="0"/>
        </w:rPr>
        <w:t>、刷卡并手工输入卡号，界面上显示户口信息；</w:t>
      </w:r>
    </w:p>
    <w:p w:rsidR="00E13428" w:rsidRDefault="00E13428" w:rsidP="00E13428">
      <w:pPr>
        <w:widowControl/>
        <w:snapToGrid w:val="0"/>
        <w:ind w:firstLine="360"/>
        <w:rPr>
          <w:rFonts w:ascii="宋体" w:hAnsi="宋体"/>
          <w:kern w:val="0"/>
        </w:rPr>
      </w:pPr>
      <w:r>
        <w:rPr>
          <w:rFonts w:ascii="宋体" w:hAnsi="宋体"/>
          <w:kern w:val="0"/>
        </w:rPr>
        <w:t>3、在“货币号”栏输入客户取现的币种；</w:t>
      </w:r>
    </w:p>
    <w:p w:rsidR="00E13428" w:rsidRDefault="00E13428" w:rsidP="00E13428">
      <w:pPr>
        <w:widowControl/>
        <w:snapToGrid w:val="0"/>
        <w:ind w:firstLine="360"/>
        <w:rPr>
          <w:rFonts w:ascii="宋体" w:hAnsi="宋体"/>
          <w:kern w:val="0"/>
        </w:rPr>
      </w:pPr>
      <w:r>
        <w:rPr>
          <w:rFonts w:ascii="宋体" w:hAnsi="宋体"/>
          <w:kern w:val="0"/>
        </w:rPr>
        <w:t>4、选择支付方式验证框</w:t>
      </w:r>
      <w:r w:rsidR="0004090F">
        <w:rPr>
          <w:rFonts w:ascii="宋体" w:hAnsi="宋体"/>
          <w:noProof/>
          <w:kern w:val="0"/>
        </w:rPr>
        <w:drawing>
          <wp:inline distT="0" distB="0" distL="0" distR="0">
            <wp:extent cx="209550" cy="200025"/>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7" cstate="print"/>
                    <a:srcRect/>
                    <a:stretch>
                      <a:fillRect/>
                    </a:stretch>
                  </pic:blipFill>
                  <pic:spPr bwMode="auto">
                    <a:xfrm>
                      <a:off x="0" y="0"/>
                      <a:ext cx="209550" cy="200025"/>
                    </a:xfrm>
                    <a:prstGeom prst="rect">
                      <a:avLst/>
                    </a:prstGeom>
                    <a:noFill/>
                    <a:ln w="9525">
                      <a:noFill/>
                      <a:miter lim="800000"/>
                      <a:headEnd/>
                      <a:tailEnd/>
                    </a:ln>
                  </pic:spPr>
                </pic:pic>
              </a:graphicData>
            </a:graphic>
          </wp:inline>
        </w:drawing>
      </w:r>
      <w:r>
        <w:rPr>
          <w:rFonts w:ascii="宋体" w:hAnsi="宋体" w:hint="eastAsia"/>
          <w:kern w:val="0"/>
        </w:rPr>
        <w:t>，请客户通过密码键盘输入“交易密码”；</w:t>
      </w:r>
    </w:p>
    <w:p w:rsidR="00E13428" w:rsidRDefault="00E13428" w:rsidP="00E13428">
      <w:pPr>
        <w:widowControl/>
        <w:snapToGrid w:val="0"/>
        <w:ind w:firstLine="360"/>
        <w:rPr>
          <w:rFonts w:ascii="宋体" w:hAnsi="宋体"/>
          <w:kern w:val="0"/>
        </w:rPr>
      </w:pPr>
      <w:r>
        <w:rPr>
          <w:rFonts w:ascii="宋体" w:hAnsi="宋体"/>
          <w:kern w:val="0"/>
        </w:rPr>
        <w:t>5、在“交易金额”栏内输入取现金额；选择“现金付款”按钮，进入“同步现金付款”界面进行取现金处理；</w:t>
      </w:r>
    </w:p>
    <w:p w:rsidR="00E13428" w:rsidRDefault="00E13428" w:rsidP="00E13428">
      <w:pPr>
        <w:widowControl/>
        <w:snapToGrid w:val="0"/>
        <w:ind w:firstLine="360"/>
        <w:rPr>
          <w:rFonts w:ascii="宋体" w:hAnsi="宋体"/>
          <w:kern w:val="0"/>
        </w:rPr>
      </w:pPr>
      <w:r>
        <w:rPr>
          <w:rFonts w:ascii="宋体" w:hAnsi="宋体"/>
          <w:kern w:val="0"/>
        </w:rPr>
        <w:t>6、系统提示收费，选择“收费”，进入“交互式收费窗口”</w:t>
      </w:r>
      <w:r>
        <w:rPr>
          <w:rFonts w:ascii="宋体" w:hAnsi="宋体" w:hint="eastAsia"/>
          <w:kern w:val="0"/>
        </w:rPr>
        <w:t>收取手续费后提交确定；</w:t>
      </w:r>
    </w:p>
    <w:p w:rsidR="00E13428" w:rsidRDefault="00E13428" w:rsidP="00E13428">
      <w:pPr>
        <w:widowControl/>
        <w:snapToGrid w:val="0"/>
        <w:ind w:firstLine="360"/>
        <w:rPr>
          <w:rFonts w:ascii="宋体" w:hAnsi="宋体"/>
          <w:kern w:val="0"/>
        </w:rPr>
      </w:pPr>
      <w:r>
        <w:rPr>
          <w:rFonts w:ascii="宋体" w:hAnsi="宋体"/>
          <w:kern w:val="0"/>
        </w:rPr>
        <w:t>9、打印输出：</w:t>
      </w:r>
    </w:p>
    <w:p w:rsidR="00E13428" w:rsidRDefault="00E13428" w:rsidP="00E13428">
      <w:pPr>
        <w:widowControl/>
        <w:snapToGrid w:val="0"/>
        <w:ind w:firstLine="360"/>
        <w:rPr>
          <w:rFonts w:ascii="宋体" w:hAnsi="宋体"/>
          <w:kern w:val="0"/>
        </w:rPr>
      </w:pPr>
      <w:r>
        <w:rPr>
          <w:rFonts w:ascii="宋体" w:hAnsi="宋体" w:hint="eastAsia"/>
          <w:kern w:val="0"/>
        </w:rPr>
        <w:t>（</w:t>
      </w:r>
      <w:r>
        <w:rPr>
          <w:rFonts w:ascii="宋体" w:hAnsi="宋体"/>
          <w:kern w:val="0"/>
        </w:rPr>
        <w:t>1）打印“个人存取款凭条”；</w:t>
      </w:r>
    </w:p>
    <w:p w:rsidR="00E13428" w:rsidRDefault="00E13428" w:rsidP="00E13428">
      <w:pPr>
        <w:widowControl/>
        <w:snapToGrid w:val="0"/>
        <w:ind w:firstLine="360"/>
      </w:pPr>
      <w:r>
        <w:rPr>
          <w:rFonts w:ascii="宋体" w:hAnsi="宋体" w:hint="eastAsia"/>
          <w:kern w:val="0"/>
        </w:rPr>
        <w:t>（</w:t>
      </w:r>
      <w:r>
        <w:rPr>
          <w:rFonts w:ascii="宋体" w:hAnsi="宋体"/>
          <w:kern w:val="0"/>
        </w:rPr>
        <w:t>2）打印“收费回单”</w:t>
      </w:r>
      <w:r>
        <w:rPr>
          <w:rFonts w:ascii="宋体" w:hAnsi="宋体"/>
        </w:rPr>
        <w:t>。</w:t>
      </w:r>
    </w:p>
    <w:p w:rsidR="00E13428" w:rsidRPr="00E13428" w:rsidRDefault="00E13428" w:rsidP="00E13428">
      <w:pPr>
        <w:sectPr w:rsidR="00E13428" w:rsidRPr="00E13428">
          <w:pgSz w:w="11906" w:h="16838"/>
          <w:pgMar w:top="1440" w:right="1797" w:bottom="1440" w:left="1797" w:header="851" w:footer="992" w:gutter="0"/>
          <w:cols w:space="425"/>
          <w:docGrid w:type="linesAndChars" w:linePitch="312"/>
        </w:sectPr>
      </w:pPr>
    </w:p>
    <w:p w:rsidR="004A1DF5" w:rsidRDefault="004A1DF5" w:rsidP="0004090F">
      <w:pPr>
        <w:pStyle w:val="4"/>
        <w:spacing w:before="156" w:after="156"/>
      </w:pPr>
      <w:bookmarkStart w:id="979" w:name="_Toc186273594"/>
      <w:r>
        <w:rPr>
          <w:rFonts w:hint="eastAsia"/>
        </w:rPr>
        <w:lastRenderedPageBreak/>
        <w:t>第二节</w:t>
      </w:r>
      <w:r>
        <w:rPr>
          <w:rFonts w:hint="eastAsia"/>
        </w:rPr>
        <w:t xml:space="preserve"> </w:t>
      </w:r>
      <w:bookmarkEnd w:id="977"/>
      <w:r>
        <w:rPr>
          <w:rFonts w:hint="eastAsia"/>
        </w:rPr>
        <w:t xml:space="preserve"> </w:t>
      </w:r>
      <w:r>
        <w:rPr>
          <w:rFonts w:hint="eastAsia"/>
        </w:rPr>
        <w:t>单位活期</w:t>
      </w:r>
      <w:bookmarkEnd w:id="979"/>
    </w:p>
    <w:p w:rsidR="004A1DF5" w:rsidRDefault="004A1DF5">
      <w:r>
        <w:rPr>
          <w:rFonts w:hint="eastAsia"/>
          <w:b/>
          <w:bCs/>
        </w:rPr>
        <w:t>功能说明：</w:t>
      </w:r>
      <w:r>
        <w:rPr>
          <w:rFonts w:hint="eastAsia"/>
        </w:rPr>
        <w:t>通过该系统实现了单位结算户的活期存取现及存取现查询和单位活期保证金的开户、存入、支取、关户、冲补账等功能。</w:t>
      </w:r>
    </w:p>
    <w:p w:rsidR="004A1DF5" w:rsidRDefault="004A1DF5" w:rsidP="0004090F">
      <w:pPr>
        <w:pStyle w:val="5"/>
      </w:pPr>
      <w:bookmarkStart w:id="980" w:name="_Toc78358365"/>
      <w:r>
        <w:rPr>
          <w:rFonts w:hint="eastAsia"/>
        </w:rPr>
        <w:t>一、单位结算户存现（业务代码</w:t>
      </w:r>
      <w:r>
        <w:rPr>
          <w:rFonts w:hint="eastAsia"/>
        </w:rPr>
        <w:t>3043</w:t>
      </w:r>
      <w:r>
        <w:rPr>
          <w:rFonts w:hint="eastAsia"/>
        </w:rPr>
        <w:t>）</w:t>
      </w:r>
      <w:bookmarkEnd w:id="980"/>
    </w:p>
    <w:p w:rsidR="004A1DF5" w:rsidRDefault="004A1DF5">
      <w:pPr>
        <w:pStyle w:val="6"/>
      </w:pPr>
      <w:r>
        <w:rPr>
          <w:rFonts w:hint="eastAsia"/>
        </w:rPr>
        <w:t>（一）功能介绍</w:t>
      </w:r>
    </w:p>
    <w:p w:rsidR="004A1DF5" w:rsidRDefault="004A1DF5">
      <w:pPr>
        <w:ind w:firstLine="480"/>
      </w:pPr>
      <w:r>
        <w:rPr>
          <w:rFonts w:hint="eastAsia"/>
        </w:rPr>
        <w:t>通过该系统实现以现金或现金单方式存入单位结算户的功能。</w:t>
      </w:r>
    </w:p>
    <w:p w:rsidR="004A1DF5" w:rsidRDefault="004A1DF5">
      <w:pPr>
        <w:pStyle w:val="6"/>
      </w:pPr>
      <w:r>
        <w:rPr>
          <w:rFonts w:hint="eastAsia"/>
        </w:rPr>
        <w:t>（二）风险提示</w:t>
      </w:r>
    </w:p>
    <w:p w:rsidR="004A1DF5" w:rsidRDefault="004A1DF5">
      <w:pPr>
        <w:ind w:left="540"/>
      </w:pPr>
      <w:r>
        <w:rPr>
          <w:rFonts w:hint="eastAsia"/>
        </w:rPr>
        <w:t>依据外管政策，对于现汇户和异地外币户口禁止存入现金。</w:t>
      </w:r>
    </w:p>
    <w:p w:rsidR="004A1DF5" w:rsidRDefault="004A1DF5">
      <w:pPr>
        <w:pStyle w:val="6"/>
      </w:pPr>
      <w:r>
        <w:rPr>
          <w:rFonts w:hint="eastAsia"/>
        </w:rPr>
        <w:t>（三）界面</w:t>
      </w:r>
    </w:p>
    <w:p w:rsidR="004A1DF5" w:rsidRDefault="004A1DF5">
      <w:pPr>
        <w:ind w:left="480"/>
      </w:pPr>
      <w:r>
        <w:rPr>
          <w:rFonts w:hint="eastAsia"/>
        </w:rPr>
        <w:t>基本信息界面：</w:t>
      </w:r>
    </w:p>
    <w:p w:rsidR="004A1DF5" w:rsidRDefault="0004090F">
      <w:pPr>
        <w:jc w:val="center"/>
      </w:pPr>
      <w:r>
        <w:rPr>
          <w:noProof/>
        </w:rPr>
        <w:drawing>
          <wp:anchor distT="0" distB="0" distL="114300" distR="114300" simplePos="0" relativeHeight="251453952" behindDoc="0" locked="0" layoutInCell="1" allowOverlap="1">
            <wp:simplePos x="0" y="0"/>
            <wp:positionH relativeFrom="column">
              <wp:posOffset>0</wp:posOffset>
            </wp:positionH>
            <wp:positionV relativeFrom="paragraph">
              <wp:posOffset>0</wp:posOffset>
            </wp:positionV>
            <wp:extent cx="5264150" cy="3954780"/>
            <wp:effectExtent l="19050" t="0" r="0" b="0"/>
            <wp:wrapTopAndBottom/>
            <wp:docPr id="51"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18" cstate="print"/>
                    <a:srcRect/>
                    <a:stretch>
                      <a:fillRect/>
                    </a:stretch>
                  </pic:blipFill>
                  <pic:spPr bwMode="auto">
                    <a:xfrm>
                      <a:off x="0" y="0"/>
                      <a:ext cx="5264150" cy="3954780"/>
                    </a:xfrm>
                    <a:prstGeom prst="rect">
                      <a:avLst/>
                    </a:prstGeom>
                    <a:noFill/>
                    <a:ln w="9525">
                      <a:noFill/>
                      <a:miter lim="800000"/>
                      <a:headEnd/>
                      <a:tailEnd/>
                    </a:ln>
                  </pic:spPr>
                </pic:pic>
              </a:graphicData>
            </a:graphic>
          </wp:anchor>
        </w:drawing>
      </w:r>
      <w:r w:rsidR="004A1DF5">
        <w:rPr>
          <w:rFonts w:hint="eastAsia"/>
        </w:rPr>
        <w:t>图</w:t>
      </w:r>
      <w:r w:rsidR="004A1DF5">
        <w:rPr>
          <w:rFonts w:hint="eastAsia"/>
        </w:rPr>
        <w:t>2.1</w:t>
      </w:r>
    </w:p>
    <w:p w:rsidR="004A1DF5" w:rsidRDefault="004A1DF5">
      <w:pPr>
        <w:pStyle w:val="6"/>
      </w:pPr>
      <w:r>
        <w:rPr>
          <w:rFonts w:hint="eastAsia"/>
        </w:rPr>
        <w:lastRenderedPageBreak/>
        <w:t>（四）操作要点</w:t>
      </w:r>
    </w:p>
    <w:p w:rsidR="004A1DF5" w:rsidRDefault="004A1DF5">
      <w:pPr>
        <w:ind w:firstLine="480"/>
        <w:rPr>
          <w:rFonts w:ascii="宋体" w:hAnsi="宋体"/>
        </w:rPr>
      </w:pPr>
      <w:r>
        <w:rPr>
          <w:rFonts w:ascii="宋体" w:hAnsi="宋体" w:hint="eastAsia"/>
        </w:rPr>
        <w:t>1、该业务可在招行系统内办理，异地办理时应根据规定收取手续费；</w:t>
      </w:r>
    </w:p>
    <w:p w:rsidR="004A1DF5" w:rsidRDefault="004A1DF5">
      <w:pPr>
        <w:ind w:firstLine="480"/>
        <w:rPr>
          <w:rFonts w:ascii="宋体" w:hAnsi="宋体"/>
        </w:rPr>
      </w:pPr>
      <w:r>
        <w:rPr>
          <w:rFonts w:ascii="宋体" w:hAnsi="宋体" w:hint="eastAsia"/>
        </w:rPr>
        <w:t>2、存款者公私标志是指到柜台前来办理存现业务的缴款人类型是个人还是公司；涉及收费时分别按个人、对公收费标准收取费用（有关收费项目的详细说明看费用系统）；</w:t>
      </w:r>
    </w:p>
    <w:p w:rsidR="004A1DF5" w:rsidRDefault="004A1DF5">
      <w:pPr>
        <w:ind w:firstLine="480"/>
      </w:pPr>
      <w:r>
        <w:rPr>
          <w:rFonts w:ascii="宋体" w:hAnsi="宋体" w:hint="eastAsia"/>
        </w:rPr>
        <w:t>3、</w:t>
      </w:r>
      <w:r>
        <w:rPr>
          <w:rFonts w:hint="eastAsia"/>
        </w:rPr>
        <w:t>单位结算户活期存现的差错调整通过“通用记账”处理。</w:t>
      </w:r>
    </w:p>
    <w:p w:rsidR="004A1DF5" w:rsidRDefault="004A1DF5">
      <w:pPr>
        <w:pStyle w:val="6"/>
      </w:pPr>
      <w:r>
        <w:rPr>
          <w:rFonts w:hint="eastAsia"/>
        </w:rPr>
        <w:t>（五）操作步骤</w:t>
      </w:r>
    </w:p>
    <w:p w:rsidR="004A1DF5" w:rsidRDefault="004A1DF5">
      <w:pPr>
        <w:ind w:firstLine="480"/>
      </w:pPr>
      <w:r>
        <w:rPr>
          <w:rFonts w:ascii="宋体" w:hAnsi="宋体" w:hint="eastAsia"/>
        </w:rPr>
        <w:t>1、用户选择“系统导航”－“负债业务”－“单位结算户存现”或在“业务代码”栏输入3043进入；进入“单位结算户存现”基本信息界面（图2.1）</w:t>
      </w:r>
      <w:r>
        <w:rPr>
          <w:rFonts w:hint="eastAsia"/>
        </w:rPr>
        <w:t>。</w:t>
      </w:r>
    </w:p>
    <w:p w:rsidR="004A1DF5" w:rsidRDefault="004A1DF5">
      <w:pPr>
        <w:ind w:firstLine="480"/>
      </w:pPr>
      <w:r>
        <w:rPr>
          <w:rFonts w:hint="eastAsia"/>
        </w:rPr>
        <w:t>2</w:t>
      </w:r>
      <w:r>
        <w:rPr>
          <w:rFonts w:hint="eastAsia"/>
        </w:rPr>
        <w:t>、在“户口号”栏中输入户口号（账号），按回车键，系统自动显示该户口的相关信息。</w:t>
      </w:r>
    </w:p>
    <w:p w:rsidR="004A1DF5" w:rsidRDefault="004A1DF5">
      <w:pPr>
        <w:ind w:firstLine="480"/>
      </w:pPr>
      <w:r>
        <w:rPr>
          <w:rFonts w:hint="eastAsia"/>
        </w:rPr>
        <w:t>3</w:t>
      </w:r>
      <w:r>
        <w:rPr>
          <w:rFonts w:hint="eastAsia"/>
        </w:rPr>
        <w:t>、在“存款者公私标志”栏输入缴款人的类型</w:t>
      </w:r>
    </w:p>
    <w:p w:rsidR="004A1DF5" w:rsidRDefault="004A1DF5">
      <w:pPr>
        <w:ind w:firstLine="480"/>
      </w:pPr>
      <w:r>
        <w:rPr>
          <w:rFonts w:hint="eastAsia"/>
        </w:rPr>
        <w:t>4</w:t>
      </w:r>
      <w:r>
        <w:rPr>
          <w:rFonts w:hint="eastAsia"/>
        </w:rPr>
        <w:t>、选择输入存款方式：</w:t>
      </w:r>
    </w:p>
    <w:p w:rsidR="004A1DF5" w:rsidRDefault="004A1DF5">
      <w:pPr>
        <w:ind w:firstLine="480"/>
      </w:pPr>
      <w:r>
        <w:rPr>
          <w:rFonts w:hint="eastAsia"/>
        </w:rPr>
        <w:t>（</w:t>
      </w:r>
      <w:r>
        <w:rPr>
          <w:rFonts w:hint="eastAsia"/>
        </w:rPr>
        <w:t>1</w:t>
      </w:r>
      <w:r>
        <w:rPr>
          <w:rFonts w:hint="eastAsia"/>
        </w:rPr>
        <w:t>）选择“</w:t>
      </w:r>
      <w:r>
        <w:rPr>
          <w:rFonts w:hint="eastAsia"/>
        </w:rPr>
        <w:t>1</w:t>
      </w:r>
      <w:r>
        <w:rPr>
          <w:rFonts w:hint="eastAsia"/>
        </w:rPr>
        <w:t>：现金收款”，则选择“现金收款”，进入“同步现金收款”界面处理。</w:t>
      </w:r>
    </w:p>
    <w:p w:rsidR="004A1DF5" w:rsidRDefault="004A1DF5">
      <w:pPr>
        <w:ind w:firstLine="480"/>
      </w:pPr>
      <w:r>
        <w:rPr>
          <w:rFonts w:hint="eastAsia"/>
        </w:rPr>
        <w:t>（</w:t>
      </w:r>
      <w:r>
        <w:rPr>
          <w:rFonts w:hint="eastAsia"/>
        </w:rPr>
        <w:t>2</w:t>
      </w:r>
      <w:r>
        <w:rPr>
          <w:rFonts w:hint="eastAsia"/>
        </w:rPr>
        <w:t>）选择“</w:t>
      </w:r>
      <w:r>
        <w:rPr>
          <w:rFonts w:hint="eastAsia"/>
        </w:rPr>
        <w:t>2</w:t>
      </w:r>
      <w:r>
        <w:rPr>
          <w:rFonts w:hint="eastAsia"/>
        </w:rPr>
        <w:t>：现金单收款单”，则在“现金单号”栏输入现金单号</w:t>
      </w:r>
    </w:p>
    <w:p w:rsidR="004A1DF5" w:rsidRDefault="004A1DF5">
      <w:pPr>
        <w:ind w:firstLine="480"/>
      </w:pPr>
      <w:r>
        <w:rPr>
          <w:rFonts w:hint="eastAsia"/>
        </w:rPr>
        <w:t>5</w:t>
      </w:r>
      <w:r>
        <w:rPr>
          <w:rFonts w:hint="eastAsia"/>
        </w:rPr>
        <w:t>、如需输入相关说明信息，则进入“说明信息”界面，根据业务情况分别选择“大额确认”、“备注信息”和“身份信息”并输入相关内容。</w:t>
      </w:r>
    </w:p>
    <w:p w:rsidR="004A1DF5" w:rsidRDefault="004A1DF5">
      <w:pPr>
        <w:ind w:firstLine="480"/>
      </w:pPr>
      <w:r>
        <w:rPr>
          <w:rFonts w:hint="eastAsia"/>
        </w:rPr>
        <w:t>6</w:t>
      </w:r>
      <w:r>
        <w:rPr>
          <w:rFonts w:hint="eastAsia"/>
        </w:rPr>
        <w:t>、选择“确认”按钮，如业务需要收费，则选择“收费”，系统进入“收费界面”进行收费操作。</w:t>
      </w:r>
    </w:p>
    <w:p w:rsidR="004A1DF5" w:rsidRDefault="004A1DF5">
      <w:pPr>
        <w:ind w:firstLine="480"/>
      </w:pPr>
      <w:r>
        <w:rPr>
          <w:rFonts w:hint="eastAsia"/>
        </w:rPr>
        <w:t>7</w:t>
      </w:r>
      <w:r>
        <w:rPr>
          <w:rFonts w:hint="eastAsia"/>
        </w:rPr>
        <w:t>、完成收费确认后，系统根据业务情况，提示进行“现场复核”和“现场授权”。</w:t>
      </w:r>
    </w:p>
    <w:p w:rsidR="004A1DF5" w:rsidRDefault="004A1DF5">
      <w:pPr>
        <w:ind w:firstLine="480"/>
        <w:rPr>
          <w:b/>
          <w:bCs/>
        </w:rPr>
      </w:pPr>
      <w:r>
        <w:rPr>
          <w:rFonts w:hint="eastAsia"/>
        </w:rPr>
        <w:t>8</w:t>
      </w:r>
      <w:r>
        <w:rPr>
          <w:rFonts w:hint="eastAsia"/>
        </w:rPr>
        <w:t>、打印“现金存款回单”。</w:t>
      </w:r>
    </w:p>
    <w:p w:rsidR="004A1DF5" w:rsidRDefault="004A1DF5" w:rsidP="0004090F">
      <w:pPr>
        <w:pStyle w:val="5"/>
      </w:pPr>
      <w:r>
        <w:rPr>
          <w:rFonts w:hint="eastAsia"/>
        </w:rPr>
        <w:t>二、单位结算户取现（业务代码</w:t>
      </w:r>
      <w:r>
        <w:rPr>
          <w:rFonts w:hint="eastAsia"/>
        </w:rPr>
        <w:t>3044</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通过该系统，单位结算户实现以现金或以现金单方式支取款项。</w:t>
      </w:r>
    </w:p>
    <w:p w:rsidR="004A1DF5" w:rsidRDefault="004A1DF5">
      <w:pPr>
        <w:pStyle w:val="6"/>
      </w:pPr>
      <w:r>
        <w:rPr>
          <w:rFonts w:hint="eastAsia"/>
        </w:rPr>
        <w:lastRenderedPageBreak/>
        <w:t>（二）风险提示</w:t>
      </w:r>
    </w:p>
    <w:p w:rsidR="004A1DF5" w:rsidRDefault="004A1DF5">
      <w:pPr>
        <w:numPr>
          <w:ilvl w:val="0"/>
          <w:numId w:val="134"/>
        </w:numPr>
      </w:pPr>
      <w:r>
        <w:rPr>
          <w:rFonts w:hint="eastAsia"/>
        </w:rPr>
        <w:t>对于大额取现业务，要依据相关文件审批、报备、确认。</w:t>
      </w:r>
    </w:p>
    <w:p w:rsidR="004A1DF5" w:rsidRDefault="004A1DF5">
      <w:pPr>
        <w:numPr>
          <w:ilvl w:val="0"/>
          <w:numId w:val="134"/>
        </w:numPr>
      </w:pPr>
      <w:r>
        <w:rPr>
          <w:rFonts w:hint="eastAsia"/>
        </w:rPr>
        <w:t>账户的性质是基本存款账户、临时存款账户、专用存款账户的，方可提取现金，其中后两种账户提取现金要遵照当地人民银行的规定。</w:t>
      </w:r>
    </w:p>
    <w:p w:rsidR="004A1DF5" w:rsidRDefault="004A1DF5">
      <w:pPr>
        <w:pStyle w:val="6"/>
      </w:pPr>
      <w:r>
        <w:rPr>
          <w:rFonts w:hint="eastAsia"/>
        </w:rPr>
        <w:t>（三）界面</w:t>
      </w:r>
    </w:p>
    <w:p w:rsidR="004A1DF5" w:rsidRDefault="0004090F">
      <w:pPr>
        <w:jc w:val="center"/>
      </w:pPr>
      <w:r>
        <w:rPr>
          <w:noProof/>
        </w:rPr>
        <w:drawing>
          <wp:anchor distT="0" distB="0" distL="114300" distR="114300" simplePos="0" relativeHeight="251454976" behindDoc="0" locked="0" layoutInCell="1" allowOverlap="1">
            <wp:simplePos x="0" y="0"/>
            <wp:positionH relativeFrom="column">
              <wp:posOffset>114300</wp:posOffset>
            </wp:positionH>
            <wp:positionV relativeFrom="paragraph">
              <wp:posOffset>3810</wp:posOffset>
            </wp:positionV>
            <wp:extent cx="5264150" cy="3954780"/>
            <wp:effectExtent l="19050" t="0" r="0" b="0"/>
            <wp:wrapTopAndBottom/>
            <wp:docPr id="50"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19" cstate="print"/>
                    <a:srcRect/>
                    <a:stretch>
                      <a:fillRect/>
                    </a:stretch>
                  </pic:blipFill>
                  <pic:spPr bwMode="auto">
                    <a:xfrm>
                      <a:off x="0" y="0"/>
                      <a:ext cx="5264150" cy="3954780"/>
                    </a:xfrm>
                    <a:prstGeom prst="rect">
                      <a:avLst/>
                    </a:prstGeom>
                    <a:noFill/>
                    <a:ln w="9525">
                      <a:noFill/>
                      <a:miter lim="800000"/>
                      <a:headEnd/>
                      <a:tailEnd/>
                    </a:ln>
                  </pic:spPr>
                </pic:pic>
              </a:graphicData>
            </a:graphic>
          </wp:anchor>
        </w:drawing>
      </w:r>
      <w:r w:rsidR="004A1DF5">
        <w:rPr>
          <w:rFonts w:hint="eastAsia"/>
        </w:rPr>
        <w:t>图</w:t>
      </w:r>
      <w:r w:rsidR="004A1DF5">
        <w:rPr>
          <w:rFonts w:hint="eastAsia"/>
        </w:rPr>
        <w:t>2.2</w:t>
      </w:r>
    </w:p>
    <w:p w:rsidR="004A1DF5" w:rsidRDefault="004A1DF5">
      <w:pPr>
        <w:pStyle w:val="6"/>
      </w:pPr>
      <w:r>
        <w:rPr>
          <w:rFonts w:hint="eastAsia"/>
        </w:rPr>
        <w:t>（四）操作要点</w:t>
      </w:r>
    </w:p>
    <w:p w:rsidR="004A1DF5" w:rsidRDefault="004A1DF5">
      <w:pPr>
        <w:ind w:firstLine="480"/>
      </w:pPr>
      <w:r>
        <w:rPr>
          <w:rFonts w:hint="eastAsia"/>
        </w:rPr>
        <w:t>1</w:t>
      </w:r>
      <w:r>
        <w:rPr>
          <w:rFonts w:hint="eastAsia"/>
        </w:rPr>
        <w:t>、对于在支票背面输入取款人身份证件和号码的做法，由于没有相关明确的文件要求，各行根据实际情况制定相应的规定执行。</w:t>
      </w:r>
    </w:p>
    <w:p w:rsidR="004A1DF5" w:rsidRDefault="004A1DF5">
      <w:pPr>
        <w:ind w:firstLine="480"/>
      </w:pPr>
      <w:r>
        <w:rPr>
          <w:rFonts w:hint="eastAsia"/>
        </w:rPr>
        <w:t>2</w:t>
      </w:r>
      <w:r>
        <w:rPr>
          <w:rFonts w:hint="eastAsia"/>
        </w:rPr>
        <w:t>、系统暂不支持对异地户口的取现。</w:t>
      </w:r>
    </w:p>
    <w:p w:rsidR="004A1DF5" w:rsidRDefault="004A1DF5">
      <w:pPr>
        <w:ind w:firstLine="480"/>
      </w:pPr>
      <w:r>
        <w:rPr>
          <w:rFonts w:hint="eastAsia"/>
        </w:rPr>
        <w:t>3</w:t>
      </w:r>
      <w:r>
        <w:rPr>
          <w:rFonts w:hint="eastAsia"/>
        </w:rPr>
        <w:t>、单位结算户活期取现的差错调整通过“通用记账”处理。</w:t>
      </w:r>
    </w:p>
    <w:p w:rsidR="004A1DF5" w:rsidRDefault="004A1DF5">
      <w:pPr>
        <w:pStyle w:val="6"/>
      </w:pPr>
      <w:r>
        <w:rPr>
          <w:rFonts w:hint="eastAsia"/>
        </w:rPr>
        <w:t>（五）操作步骤</w:t>
      </w:r>
    </w:p>
    <w:p w:rsidR="004A1DF5" w:rsidRDefault="004A1DF5">
      <w:pPr>
        <w:ind w:firstLine="480"/>
      </w:pPr>
      <w:r>
        <w:rPr>
          <w:rFonts w:hint="eastAsia"/>
        </w:rPr>
        <w:t>1</w:t>
      </w:r>
      <w:r>
        <w:rPr>
          <w:rFonts w:hint="eastAsia"/>
        </w:rPr>
        <w:t>、用户选择“系统导航”－“负债业务”－“单位结算户取现“或在“业务代码”栏输入</w:t>
      </w:r>
      <w:r>
        <w:rPr>
          <w:rFonts w:hint="eastAsia"/>
        </w:rPr>
        <w:t>3044</w:t>
      </w:r>
      <w:r>
        <w:rPr>
          <w:rFonts w:hint="eastAsia"/>
        </w:rPr>
        <w:t>，进入“单位结算户取现”基本信息界面（图</w:t>
      </w:r>
      <w:r>
        <w:rPr>
          <w:rFonts w:hint="eastAsia"/>
        </w:rPr>
        <w:t>2.2</w:t>
      </w:r>
      <w:r>
        <w:rPr>
          <w:rFonts w:hint="eastAsia"/>
        </w:rPr>
        <w:t>）。</w:t>
      </w:r>
    </w:p>
    <w:p w:rsidR="004A1DF5" w:rsidRDefault="004A1DF5">
      <w:pPr>
        <w:ind w:firstLine="480"/>
      </w:pPr>
      <w:r>
        <w:rPr>
          <w:rFonts w:hint="eastAsia"/>
        </w:rPr>
        <w:t>2</w:t>
      </w:r>
      <w:r>
        <w:rPr>
          <w:rFonts w:hint="eastAsia"/>
        </w:rPr>
        <w:t>、在“户口号”栏输入户口号（账号）按回车键，系统自动显示相关信息。</w:t>
      </w:r>
    </w:p>
    <w:p w:rsidR="004A1DF5" w:rsidRDefault="004A1DF5">
      <w:pPr>
        <w:ind w:firstLine="480"/>
      </w:pPr>
      <w:r>
        <w:rPr>
          <w:rFonts w:hint="eastAsia"/>
        </w:rPr>
        <w:lastRenderedPageBreak/>
        <w:t>3</w:t>
      </w:r>
      <w:r>
        <w:rPr>
          <w:rFonts w:hint="eastAsia"/>
        </w:rPr>
        <w:t>、输入相关要素后，选择“支取依据”（系统默认为“凭图章印鉴”），并选择</w:t>
      </w:r>
      <w:r>
        <w:object w:dxaOrig="1215" w:dyaOrig="360">
          <v:shape id="_x0000_i1086" type="#_x0000_t75" style="width:60.75pt;height:18pt" o:ole="">
            <v:imagedata r:id="rId220" o:title=""/>
          </v:shape>
          <o:OLEObject Type="Embed" ProgID="PBrush" ShapeID="_x0000_i1086" DrawAspect="Content" ObjectID="_1458487562" r:id="rId221"/>
        </w:object>
      </w:r>
      <w:r>
        <w:rPr>
          <w:rFonts w:hint="eastAsia"/>
        </w:rPr>
        <w:t>核对确认；</w:t>
      </w:r>
    </w:p>
    <w:p w:rsidR="004A1DF5" w:rsidRDefault="004A1DF5">
      <w:pPr>
        <w:ind w:firstLine="480"/>
      </w:pPr>
      <w:r>
        <w:rPr>
          <w:rFonts w:hint="eastAsia"/>
        </w:rPr>
        <w:t>4</w:t>
      </w:r>
      <w:r>
        <w:rPr>
          <w:rFonts w:hint="eastAsia"/>
        </w:rPr>
        <w:t>、选择输入取款方式：</w:t>
      </w:r>
    </w:p>
    <w:p w:rsidR="004A1DF5" w:rsidRDefault="004A1DF5">
      <w:pPr>
        <w:ind w:firstLine="480"/>
      </w:pPr>
      <w:r>
        <w:rPr>
          <w:rFonts w:hint="eastAsia"/>
        </w:rPr>
        <w:t>如果选择“</w:t>
      </w:r>
      <w:r>
        <w:rPr>
          <w:rFonts w:hint="eastAsia"/>
        </w:rPr>
        <w:t>1</w:t>
      </w:r>
      <w:r>
        <w:rPr>
          <w:rFonts w:hint="eastAsia"/>
        </w:rPr>
        <w:t>：现金付款”，则选择“现金付款”按钮，进入“同步现金付款”界面处理</w:t>
      </w:r>
    </w:p>
    <w:p w:rsidR="004A1DF5" w:rsidRDefault="004A1DF5">
      <w:pPr>
        <w:ind w:firstLine="480"/>
      </w:pPr>
      <w:r>
        <w:rPr>
          <w:rFonts w:hint="eastAsia"/>
        </w:rPr>
        <w:t>如果选择“</w:t>
      </w:r>
      <w:r>
        <w:rPr>
          <w:rFonts w:hint="eastAsia"/>
        </w:rPr>
        <w:t>2</w:t>
      </w:r>
      <w:r>
        <w:rPr>
          <w:rFonts w:hint="eastAsia"/>
        </w:rPr>
        <w:t>：生成现金单”，则在最后打印输出现金单。</w:t>
      </w:r>
    </w:p>
    <w:p w:rsidR="004A1DF5" w:rsidRDefault="004A1DF5">
      <w:pPr>
        <w:ind w:firstLine="480"/>
      </w:pPr>
      <w:r>
        <w:rPr>
          <w:rFonts w:hint="eastAsia"/>
        </w:rPr>
        <w:t>5</w:t>
      </w:r>
      <w:r>
        <w:rPr>
          <w:rFonts w:hint="eastAsia"/>
        </w:rPr>
        <w:t>、如需输入相关说明信息，则进入“说明信息”界面，根据业务情况选择“大额确认”、“备注信息”、“身份信息”等并输入相关内容</w:t>
      </w:r>
      <w:r>
        <w:rPr>
          <w:rFonts w:ascii="宋体" w:hAnsi="宋体" w:hint="eastAsia"/>
          <w:sz w:val="21"/>
        </w:rPr>
        <w:t>；</w:t>
      </w:r>
    </w:p>
    <w:p w:rsidR="004A1DF5" w:rsidRDefault="004A1DF5">
      <w:pPr>
        <w:ind w:firstLine="480"/>
      </w:pPr>
      <w:r>
        <w:rPr>
          <w:rFonts w:hint="eastAsia"/>
        </w:rPr>
        <w:t>6</w:t>
      </w:r>
      <w:r>
        <w:rPr>
          <w:rFonts w:hint="eastAsia"/>
        </w:rPr>
        <w:t>、选择“确认”按钮，系统根据业务情况，提示进行“现场复核”和“现场授权”。</w:t>
      </w:r>
    </w:p>
    <w:p w:rsidR="004A1DF5" w:rsidRDefault="004A1DF5">
      <w:pPr>
        <w:ind w:firstLine="480"/>
      </w:pPr>
      <w:r>
        <w:rPr>
          <w:rFonts w:hint="eastAsia"/>
        </w:rPr>
        <w:t>7</w:t>
      </w:r>
      <w:r>
        <w:rPr>
          <w:rFonts w:hint="eastAsia"/>
        </w:rPr>
        <w:t>、根据系统提示打印“现金取款回单”或“现金单”。</w:t>
      </w:r>
    </w:p>
    <w:p w:rsidR="004A1DF5" w:rsidRDefault="004A1DF5">
      <w:pPr>
        <w:rPr>
          <w:sz w:val="21"/>
        </w:rPr>
      </w:pPr>
      <w:bookmarkStart w:id="981" w:name="_Toc78183300"/>
    </w:p>
    <w:p w:rsidR="004A1DF5" w:rsidRDefault="004A1DF5" w:rsidP="0004090F">
      <w:pPr>
        <w:pStyle w:val="5"/>
      </w:pPr>
      <w:r>
        <w:rPr>
          <w:rFonts w:hint="eastAsia"/>
        </w:rPr>
        <w:t>三、单位结算户存取现查询（业务代码</w:t>
      </w:r>
      <w:r>
        <w:rPr>
          <w:rFonts w:hint="eastAsia"/>
        </w:rPr>
        <w:t>3048</w:t>
      </w:r>
      <w:r>
        <w:rPr>
          <w:rFonts w:hint="eastAsia"/>
        </w:rPr>
        <w:t>）</w:t>
      </w:r>
    </w:p>
    <w:p w:rsidR="004A1DF5" w:rsidRDefault="004A1DF5">
      <w:pPr>
        <w:pStyle w:val="6"/>
      </w:pPr>
      <w:r>
        <w:rPr>
          <w:rFonts w:hint="eastAsia"/>
        </w:rPr>
        <w:t>（一）功能介绍</w:t>
      </w:r>
    </w:p>
    <w:p w:rsidR="004A1DF5" w:rsidRDefault="004A1DF5">
      <w:pPr>
        <w:rPr>
          <w:sz w:val="21"/>
        </w:rPr>
      </w:pPr>
      <w:r>
        <w:rPr>
          <w:rFonts w:hint="eastAsia"/>
        </w:rPr>
        <w:t>对一段时间内（目前设定为一周）对某机构的单位结算户存取现业务进行查询。</w:t>
      </w:r>
    </w:p>
    <w:p w:rsidR="004A1DF5" w:rsidRDefault="004A1DF5">
      <w:pPr>
        <w:pStyle w:val="6"/>
      </w:pPr>
      <w:r>
        <w:rPr>
          <w:rFonts w:hint="eastAsia"/>
        </w:rPr>
        <w:t>（二）操作要点</w:t>
      </w:r>
    </w:p>
    <w:p w:rsidR="004A1DF5" w:rsidRDefault="004A1DF5">
      <w:pPr>
        <w:ind w:firstLine="480"/>
      </w:pPr>
      <w:r>
        <w:rPr>
          <w:rFonts w:hint="eastAsia"/>
        </w:rPr>
        <w:t>1</w:t>
      </w:r>
      <w:r>
        <w:rPr>
          <w:rFonts w:hint="eastAsia"/>
        </w:rPr>
        <w:t>、查询时间为必输项，为避免耗费过多的系统资源，查询的时间区间系统限定在一周以内。</w:t>
      </w:r>
    </w:p>
    <w:p w:rsidR="004A1DF5" w:rsidRDefault="004A1DF5">
      <w:pPr>
        <w:ind w:firstLine="480"/>
      </w:pPr>
      <w:r>
        <w:rPr>
          <w:rFonts w:hint="eastAsia"/>
        </w:rPr>
        <w:t>2</w:t>
      </w:r>
      <w:r>
        <w:rPr>
          <w:rFonts w:hint="eastAsia"/>
        </w:rPr>
        <w:t>、机构、交易户口、交易货币、开始金额、结束金额非必选项，可根据业务需求进行输入。</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、用户选择“系统导航”－“负债业务”－“单位存取现查询”或在“业务代码”栏输入</w:t>
      </w:r>
      <w:r>
        <w:rPr>
          <w:rFonts w:hint="eastAsia"/>
        </w:rPr>
        <w:t>3048</w:t>
      </w:r>
      <w:r>
        <w:rPr>
          <w:rFonts w:hint="eastAsia"/>
        </w:rPr>
        <w:t>，进入“单位结算户存取现查询”界面</w:t>
      </w:r>
    </w:p>
    <w:p w:rsidR="004A1DF5" w:rsidRDefault="004A1DF5">
      <w:pPr>
        <w:ind w:firstLine="480"/>
      </w:pPr>
      <w:r>
        <w:rPr>
          <w:rFonts w:hint="eastAsia"/>
        </w:rPr>
        <w:t>2</w:t>
      </w:r>
      <w:r>
        <w:rPr>
          <w:rFonts w:hint="eastAsia"/>
        </w:rPr>
        <w:t>、选择需要查询的界面，输入开始日期、结束日期，选择“查询”按钮，可以查询到该时间段内的存现或取现交易；也可以再输入其他的一些查询要素，选择“查询”按钮，可以查询到该时间段内符合查询条件的存现或取现交易。</w:t>
      </w:r>
    </w:p>
    <w:p w:rsidR="004A1DF5" w:rsidRDefault="004A1DF5">
      <w:pPr>
        <w:ind w:firstLine="480"/>
      </w:pPr>
      <w:r>
        <w:rPr>
          <w:rFonts w:hint="eastAsia"/>
        </w:rPr>
        <w:t>3</w:t>
      </w:r>
      <w:r>
        <w:rPr>
          <w:rFonts w:hint="eastAsia"/>
        </w:rPr>
        <w:t>、选择某一条交易后双击，系统显示该条交易的详细信息。</w:t>
      </w:r>
    </w:p>
    <w:p w:rsidR="004A1DF5" w:rsidRDefault="004A1DF5">
      <w:pPr>
        <w:ind w:firstLine="480"/>
        <w:rPr>
          <w:b/>
          <w:bCs/>
        </w:rPr>
      </w:pPr>
      <w:r>
        <w:rPr>
          <w:rFonts w:hint="eastAsia"/>
        </w:rPr>
        <w:lastRenderedPageBreak/>
        <w:t>4</w:t>
      </w:r>
      <w:r>
        <w:rPr>
          <w:rFonts w:hint="eastAsia"/>
        </w:rPr>
        <w:t>、根据需要，选择“输出</w:t>
      </w:r>
      <w:r>
        <w:rPr>
          <w:rFonts w:hint="eastAsia"/>
        </w:rPr>
        <w:t>EXCEL</w:t>
      </w:r>
      <w:r>
        <w:rPr>
          <w:rFonts w:hint="eastAsia"/>
        </w:rPr>
        <w:t>”按钮，系统会以</w:t>
      </w:r>
      <w:r>
        <w:rPr>
          <w:rFonts w:hint="eastAsia"/>
        </w:rPr>
        <w:t>excel</w:t>
      </w:r>
      <w:r>
        <w:rPr>
          <w:rFonts w:hint="eastAsia"/>
        </w:rPr>
        <w:t>形式保存交易记录。</w:t>
      </w:r>
    </w:p>
    <w:bookmarkEnd w:id="981"/>
    <w:p w:rsidR="004A1DF5" w:rsidRDefault="004A1DF5">
      <w:pPr>
        <w:pStyle w:val="5"/>
      </w:pPr>
      <w:r>
        <w:rPr>
          <w:rFonts w:hint="eastAsia"/>
        </w:rPr>
        <w:t>四、单位活期保证金开户（业务代码</w:t>
      </w:r>
      <w:r>
        <w:rPr>
          <w:rFonts w:hint="eastAsia"/>
        </w:rPr>
        <w:t>3051</w:t>
      </w:r>
      <w:r>
        <w:rPr>
          <w:rFonts w:hint="eastAsia"/>
        </w:rPr>
        <w:t>）</w:t>
      </w:r>
    </w:p>
    <w:p w:rsidR="004A1DF5" w:rsidRDefault="004A1DF5">
      <w:pPr>
        <w:pStyle w:val="6"/>
      </w:pPr>
      <w:r>
        <w:rPr>
          <w:rFonts w:hint="eastAsia"/>
        </w:rPr>
        <w:t>（一）功能介绍</w:t>
      </w:r>
    </w:p>
    <w:p w:rsidR="004A1DF5" w:rsidRDefault="004A1DF5">
      <w:r>
        <w:rPr>
          <w:rFonts w:hint="eastAsia"/>
        </w:rPr>
        <w:t>通过该系统实现根据其他部门或客户支付指令向客户收取活期保证金的功能。</w:t>
      </w:r>
    </w:p>
    <w:p w:rsidR="004A1DF5" w:rsidRDefault="004A1DF5">
      <w:pPr>
        <w:pStyle w:val="6"/>
      </w:pPr>
      <w:r>
        <w:rPr>
          <w:rFonts w:hint="eastAsia"/>
        </w:rPr>
        <w:t>（二）风险提示</w:t>
      </w:r>
    </w:p>
    <w:p w:rsidR="004A1DF5" w:rsidRDefault="004A1DF5">
      <w:pPr>
        <w:ind w:firstLine="480"/>
      </w:pPr>
      <w:r>
        <w:rPr>
          <w:rFonts w:hint="eastAsia"/>
        </w:rPr>
        <w:t>经办人员需根据客户的支票（或相应委托手续）和（或）相关业务部门出具的收取保证金通知（以下简称通知书，一式两联，格式根据具体业务的需要而定），以及业务需要的其他资料（如协议等），办理单位活期保证金开户手续。</w:t>
      </w:r>
    </w:p>
    <w:p w:rsidR="004A1DF5" w:rsidRDefault="004A1DF5">
      <w:pPr>
        <w:ind w:firstLine="480"/>
      </w:pPr>
      <w:r>
        <w:rPr>
          <w:rFonts w:hint="eastAsia"/>
        </w:rPr>
        <w:t>单位外汇活期保证金户开户后，须在“户口管理”的“户口综合”中对该户口进行维护，否则，向外汇局报送外汇账户信息时会发生漏报情况。</w:t>
      </w:r>
    </w:p>
    <w:p w:rsidR="004A1DF5" w:rsidRDefault="004A1DF5">
      <w:pPr>
        <w:pStyle w:val="6"/>
      </w:pPr>
      <w:r>
        <w:rPr>
          <w:rFonts w:hint="eastAsia"/>
        </w:rPr>
        <w:t>（三）界面</w:t>
      </w:r>
    </w:p>
    <w:p w:rsidR="004A1DF5" w:rsidRDefault="0004090F">
      <w:pPr>
        <w:jc w:val="center"/>
      </w:pPr>
      <w:r>
        <w:rPr>
          <w:rFonts w:hint="eastAsia"/>
          <w:noProof/>
        </w:rPr>
        <w:drawing>
          <wp:inline distT="0" distB="0" distL="0" distR="0">
            <wp:extent cx="5276850" cy="3952875"/>
            <wp:effectExtent l="1905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2"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2.3</w:t>
      </w:r>
    </w:p>
    <w:p w:rsidR="004A1DF5" w:rsidRDefault="004A1DF5">
      <w:pPr>
        <w:pStyle w:val="6"/>
      </w:pPr>
      <w:r>
        <w:rPr>
          <w:rFonts w:hint="eastAsia"/>
        </w:rPr>
        <w:lastRenderedPageBreak/>
        <w:t>（四）操作要点</w:t>
      </w:r>
    </w:p>
    <w:p w:rsidR="004A1DF5" w:rsidRDefault="004A1DF5">
      <w:pPr>
        <w:ind w:firstLine="480"/>
      </w:pPr>
      <w:r>
        <w:rPr>
          <w:rFonts w:ascii="宋体" w:hAnsi="宋体" w:hint="eastAsia"/>
        </w:rPr>
        <w:t>1、</w:t>
      </w:r>
      <w:r>
        <w:rPr>
          <w:rFonts w:hint="eastAsia"/>
        </w:rPr>
        <w:t>资金来源的类型有五种，可多项选择，但在同一笔业务中，只能选择一次现金或一次支票户。</w:t>
      </w:r>
    </w:p>
    <w:p w:rsidR="004A1DF5" w:rsidRDefault="004A1DF5">
      <w:pPr>
        <w:ind w:firstLine="480"/>
      </w:pPr>
      <w:r>
        <w:rPr>
          <w:rFonts w:hint="eastAsia"/>
        </w:rPr>
        <w:t>2</w:t>
      </w:r>
      <w:r>
        <w:rPr>
          <w:rFonts w:hint="eastAsia"/>
        </w:rPr>
        <w:t>、如果资金来源是支票或者现金，在收款方式</w:t>
      </w:r>
      <w:r>
        <w:rPr>
          <w:rFonts w:hint="eastAsia"/>
        </w:rPr>
        <w:t>3</w:t>
      </w:r>
      <w:r>
        <w:rPr>
          <w:rFonts w:hint="eastAsia"/>
        </w:rPr>
        <w:t>中选择输入。</w:t>
      </w:r>
    </w:p>
    <w:p w:rsidR="004A1DF5" w:rsidRDefault="004A1DF5">
      <w:pPr>
        <w:ind w:firstLine="480"/>
      </w:pPr>
      <w:r>
        <w:rPr>
          <w:rFonts w:hint="eastAsia"/>
        </w:rPr>
        <w:t>3</w:t>
      </w:r>
      <w:r>
        <w:rPr>
          <w:rFonts w:hint="eastAsia"/>
        </w:rPr>
        <w:t>、如果资金来源是活期户，系统现要求输入的户口号必须满足以下条件：</w:t>
      </w:r>
    </w:p>
    <w:p w:rsidR="004A1DF5" w:rsidRDefault="004A1DF5">
      <w:pPr>
        <w:ind w:firstLineChars="300" w:firstLine="720"/>
      </w:pPr>
      <w:r>
        <w:rPr>
          <w:rFonts w:hint="eastAsia"/>
        </w:rPr>
        <w:t>1</w:t>
      </w:r>
      <w:r>
        <w:rPr>
          <w:rFonts w:hint="eastAsia"/>
        </w:rPr>
        <w:t>）与保证金户口属于同一客户号</w:t>
      </w:r>
    </w:p>
    <w:p w:rsidR="004A1DF5" w:rsidRDefault="004A1DF5">
      <w:pPr>
        <w:ind w:firstLineChars="300" w:firstLine="720"/>
      </w:pPr>
      <w:r>
        <w:rPr>
          <w:rFonts w:hint="eastAsia"/>
        </w:rPr>
        <w:t>2</w:t>
      </w:r>
      <w:r>
        <w:rPr>
          <w:rFonts w:hint="eastAsia"/>
        </w:rPr>
        <w:t>）户口必须为对公结算户</w:t>
      </w:r>
    </w:p>
    <w:p w:rsidR="004A1DF5" w:rsidRDefault="004A1DF5">
      <w:pPr>
        <w:ind w:firstLineChars="300" w:firstLine="720"/>
      </w:pPr>
      <w:r>
        <w:rPr>
          <w:rFonts w:hint="eastAsia"/>
        </w:rPr>
        <w:t>3</w:t>
      </w:r>
      <w:r>
        <w:rPr>
          <w:rFonts w:hint="eastAsia"/>
        </w:rPr>
        <w:t>）币种、钞汇标志与保证金一致</w:t>
      </w:r>
    </w:p>
    <w:p w:rsidR="004A1DF5" w:rsidRDefault="004A1DF5">
      <w:pPr>
        <w:ind w:firstLineChars="300" w:firstLine="720"/>
      </w:pPr>
      <w:r>
        <w:rPr>
          <w:rFonts w:hint="eastAsia"/>
        </w:rPr>
        <w:t>4</w:t>
      </w:r>
      <w:r>
        <w:rPr>
          <w:rFonts w:hint="eastAsia"/>
        </w:rPr>
        <w:t>）户口所属机构与操作员所属机构必须同属一个分行</w:t>
      </w:r>
    </w:p>
    <w:p w:rsidR="004A1DF5" w:rsidRDefault="004A1DF5">
      <w:pPr>
        <w:ind w:firstLine="480"/>
      </w:pPr>
      <w:r>
        <w:rPr>
          <w:rFonts w:ascii="宋体" w:hAnsi="宋体" w:hint="eastAsia"/>
        </w:rPr>
        <w:t>4、关联</w:t>
      </w:r>
      <w:r>
        <w:rPr>
          <w:rFonts w:hint="eastAsia"/>
        </w:rPr>
        <w:t>系统代码现为业务所对应的相关系统的代码；关联业务编码即业务顺序号，关联业务编码存在唯一对应的业务产品。</w:t>
      </w:r>
    </w:p>
    <w:p w:rsidR="004A1DF5" w:rsidRDefault="004A1DF5">
      <w:pPr>
        <w:ind w:firstLine="480"/>
      </w:pPr>
      <w:r>
        <w:rPr>
          <w:rFonts w:hint="eastAsia"/>
        </w:rPr>
        <w:t>5</w:t>
      </w:r>
      <w:r>
        <w:rPr>
          <w:rFonts w:hint="eastAsia"/>
        </w:rPr>
        <w:t>、在主要信息界面中，“关联系统代码”和“关联业务编码”为必输项，“保证金性质”和“到期日”为选输项</w:t>
      </w:r>
    </w:p>
    <w:p w:rsidR="004A1DF5" w:rsidRDefault="004A1DF5">
      <w:pPr>
        <w:pStyle w:val="6"/>
      </w:pPr>
      <w:r>
        <w:rPr>
          <w:rFonts w:hint="eastAsia"/>
        </w:rPr>
        <w:t>（五）操作步骤</w:t>
      </w:r>
    </w:p>
    <w:p w:rsidR="004A1DF5" w:rsidRDefault="004A1DF5">
      <w:pPr>
        <w:ind w:firstLine="480"/>
      </w:pPr>
      <w:r>
        <w:rPr>
          <w:rFonts w:hint="eastAsia"/>
        </w:rPr>
        <w:t>1</w:t>
      </w:r>
      <w:r>
        <w:rPr>
          <w:rFonts w:hint="eastAsia"/>
        </w:rPr>
        <w:t>、用户选择“系统导航”－“负债业务”－“活期保证金”－“单位活期保证金开户”或在“业务代码”栏输入</w:t>
      </w:r>
      <w:r>
        <w:rPr>
          <w:rFonts w:hint="eastAsia"/>
        </w:rPr>
        <w:t>3051</w:t>
      </w:r>
      <w:r>
        <w:rPr>
          <w:rFonts w:hint="eastAsia"/>
        </w:rPr>
        <w:t>，进入开户界面。</w:t>
      </w:r>
    </w:p>
    <w:p w:rsidR="004A1DF5" w:rsidRDefault="004A1DF5">
      <w:pPr>
        <w:ind w:firstLineChars="182" w:firstLine="437"/>
      </w:pPr>
      <w:r>
        <w:rPr>
          <w:rFonts w:hint="eastAsia"/>
        </w:rPr>
        <w:t>2</w:t>
      </w:r>
      <w:r>
        <w:rPr>
          <w:rFonts w:hint="eastAsia"/>
        </w:rPr>
        <w:t>、在“开户方法”栏选择输入：</w:t>
      </w:r>
    </w:p>
    <w:p w:rsidR="004A1DF5" w:rsidRDefault="004A1DF5">
      <w:pPr>
        <w:ind w:firstLineChars="282" w:firstLine="677"/>
      </w:pPr>
      <w:r>
        <w:rPr>
          <w:rFonts w:hint="eastAsia"/>
        </w:rPr>
        <w:t>1</w:t>
      </w:r>
      <w:r>
        <w:rPr>
          <w:rFonts w:hint="eastAsia"/>
        </w:rPr>
        <w:t>）选择“</w:t>
      </w:r>
      <w:r>
        <w:rPr>
          <w:rFonts w:hint="eastAsia"/>
        </w:rPr>
        <w:t>0</w:t>
      </w:r>
      <w:r>
        <w:rPr>
          <w:rFonts w:hint="eastAsia"/>
        </w:rPr>
        <w:t>：关联户口”，则在“关联户口”栏输入户口号按回车键。</w:t>
      </w:r>
    </w:p>
    <w:p w:rsidR="004A1DF5" w:rsidRDefault="004A1DF5">
      <w:pPr>
        <w:ind w:firstLineChars="282" w:firstLine="677"/>
      </w:pPr>
      <w:r>
        <w:rPr>
          <w:rFonts w:hint="eastAsia"/>
        </w:rPr>
        <w:t>2</w:t>
      </w:r>
      <w:r>
        <w:rPr>
          <w:rFonts w:hint="eastAsia"/>
        </w:rPr>
        <w:t>）选择“</w:t>
      </w:r>
      <w:r>
        <w:rPr>
          <w:rFonts w:hint="eastAsia"/>
        </w:rPr>
        <w:t>1</w:t>
      </w:r>
      <w:r>
        <w:rPr>
          <w:rFonts w:hint="eastAsia"/>
        </w:rPr>
        <w:t>：客户号”，则在“客户号”栏输入客户号按回车键。</w:t>
      </w:r>
    </w:p>
    <w:p w:rsidR="004A1DF5" w:rsidRDefault="004A1DF5">
      <w:pPr>
        <w:ind w:firstLineChars="182" w:firstLine="437"/>
      </w:pPr>
      <w:r>
        <w:rPr>
          <w:rFonts w:hint="eastAsia"/>
        </w:rPr>
        <w:t>3</w:t>
      </w:r>
      <w:r>
        <w:rPr>
          <w:rFonts w:hint="eastAsia"/>
        </w:rPr>
        <w:t>、进入主要信息界面（图</w:t>
      </w:r>
      <w:r>
        <w:rPr>
          <w:rFonts w:hint="eastAsia"/>
        </w:rPr>
        <w:t>2.3</w:t>
      </w:r>
      <w:r>
        <w:rPr>
          <w:rFonts w:hint="eastAsia"/>
        </w:rPr>
        <w:t>），输入相关要素后按回车键；</w:t>
      </w:r>
    </w:p>
    <w:p w:rsidR="004A1DF5" w:rsidRDefault="004A1DF5">
      <w:pPr>
        <w:ind w:firstLineChars="182" w:firstLine="437"/>
      </w:pPr>
      <w:r>
        <w:rPr>
          <w:rFonts w:hint="eastAsia"/>
        </w:rPr>
        <w:t>4</w:t>
      </w:r>
      <w:r>
        <w:rPr>
          <w:rFonts w:hint="eastAsia"/>
        </w:rPr>
        <w:t>、选择“付款类型”：</w:t>
      </w:r>
    </w:p>
    <w:p w:rsidR="004A1DF5" w:rsidRDefault="004A1DF5">
      <w:pPr>
        <w:ind w:firstLineChars="282" w:firstLine="677"/>
      </w:pPr>
      <w:r>
        <w:rPr>
          <w:rFonts w:hint="eastAsia"/>
        </w:rPr>
        <w:t>1</w:t>
      </w:r>
      <w:r>
        <w:rPr>
          <w:rFonts w:hint="eastAsia"/>
        </w:rPr>
        <w:t>）如果选择“</w:t>
      </w:r>
      <w:r>
        <w:rPr>
          <w:rFonts w:hint="eastAsia"/>
        </w:rPr>
        <w:t>1</w:t>
      </w:r>
      <w:r>
        <w:rPr>
          <w:rFonts w:hint="eastAsia"/>
        </w:rPr>
        <w:t>：活期户”，则在“户口号”栏内输入户口号（账号）；</w:t>
      </w:r>
    </w:p>
    <w:p w:rsidR="004A1DF5" w:rsidRDefault="004A1DF5">
      <w:pPr>
        <w:ind w:firstLineChars="282" w:firstLine="677"/>
      </w:pPr>
      <w:r>
        <w:rPr>
          <w:rFonts w:hint="eastAsia"/>
        </w:rPr>
        <w:t>2</w:t>
      </w:r>
      <w:r>
        <w:rPr>
          <w:rFonts w:hint="eastAsia"/>
        </w:rPr>
        <w:t>）如果选择“</w:t>
      </w:r>
      <w:r>
        <w:rPr>
          <w:rFonts w:hint="eastAsia"/>
        </w:rPr>
        <w:t>3</w:t>
      </w:r>
      <w:r>
        <w:rPr>
          <w:rFonts w:hint="eastAsia"/>
        </w:rPr>
        <w:t>：销账单”，则在“单号”栏内输入销账单号；</w:t>
      </w:r>
    </w:p>
    <w:p w:rsidR="004A1DF5" w:rsidRDefault="004A1DF5">
      <w:pPr>
        <w:ind w:firstLineChars="282" w:firstLine="677"/>
      </w:pPr>
      <w:r>
        <w:rPr>
          <w:rFonts w:hint="eastAsia"/>
        </w:rPr>
        <w:t>3</w:t>
      </w:r>
      <w:r>
        <w:rPr>
          <w:rFonts w:hint="eastAsia"/>
        </w:rPr>
        <w:t>）如果选择“</w:t>
      </w:r>
      <w:r>
        <w:rPr>
          <w:rFonts w:hint="eastAsia"/>
        </w:rPr>
        <w:t>4</w:t>
      </w:r>
      <w:r>
        <w:rPr>
          <w:rFonts w:hint="eastAsia"/>
        </w:rPr>
        <w:t>：现金单”，则在“单号”栏内输入现金单号；</w:t>
      </w:r>
    </w:p>
    <w:p w:rsidR="004A1DF5" w:rsidRDefault="004A1DF5">
      <w:pPr>
        <w:ind w:firstLineChars="282" w:firstLine="677"/>
      </w:pPr>
      <w:r>
        <w:rPr>
          <w:rFonts w:hint="eastAsia"/>
        </w:rPr>
        <w:t>4</w:t>
      </w:r>
      <w:r>
        <w:rPr>
          <w:rFonts w:hint="eastAsia"/>
        </w:rPr>
        <w:t>）如为支票存入则在“付款类型</w:t>
      </w:r>
      <w:r>
        <w:rPr>
          <w:rFonts w:hint="eastAsia"/>
        </w:rPr>
        <w:t>3</w:t>
      </w:r>
      <w:r>
        <w:rPr>
          <w:rFonts w:hint="eastAsia"/>
        </w:rPr>
        <w:t>”中选择“</w:t>
      </w:r>
      <w:r>
        <w:rPr>
          <w:rFonts w:hint="eastAsia"/>
        </w:rPr>
        <w:t>2</w:t>
      </w:r>
      <w:r>
        <w:rPr>
          <w:rFonts w:hint="eastAsia"/>
        </w:rPr>
        <w:t>：支票”，在“户口号”栏内输入户口号，输入金额，选择“支票信息”按钮，进入支票输入界面，输入票据要素后选择“确定”（其中变码印鉴、交易限额如不存在则不输）；然后选择</w:t>
      </w:r>
      <w:r>
        <w:object w:dxaOrig="1095" w:dyaOrig="375">
          <v:shape id="_x0000_i1087" type="#_x0000_t75" style="width:54.75pt;height:18.75pt" o:ole="">
            <v:imagedata r:id="rId223" o:title=""/>
          </v:shape>
          <o:OLEObject Type="Embed" ProgID="PBrush" ShapeID="_x0000_i1087" DrawAspect="Content" ObjectID="_1458487563" r:id="rId224"/>
        </w:object>
      </w:r>
      <w:r>
        <w:rPr>
          <w:rFonts w:hint="eastAsia"/>
        </w:rPr>
        <w:t>，对支取方式进行确认。</w:t>
      </w:r>
    </w:p>
    <w:p w:rsidR="004A1DF5" w:rsidRDefault="004A1DF5">
      <w:pPr>
        <w:ind w:firstLineChars="282" w:firstLine="677"/>
      </w:pPr>
      <w:r>
        <w:rPr>
          <w:rFonts w:hint="eastAsia"/>
        </w:rPr>
        <w:t>5</w:t>
      </w:r>
      <w:r>
        <w:rPr>
          <w:rFonts w:hint="eastAsia"/>
        </w:rPr>
        <w:t>）如为现金存入则在“收款方式</w:t>
      </w:r>
      <w:r>
        <w:rPr>
          <w:rFonts w:hint="eastAsia"/>
        </w:rPr>
        <w:t>3</w:t>
      </w:r>
      <w:r>
        <w:rPr>
          <w:rFonts w:hint="eastAsia"/>
        </w:rPr>
        <w:t>”中选择“</w:t>
      </w:r>
      <w:r>
        <w:rPr>
          <w:rFonts w:hint="eastAsia"/>
        </w:rPr>
        <w:t>5</w:t>
      </w:r>
      <w:r>
        <w:rPr>
          <w:rFonts w:hint="eastAsia"/>
        </w:rPr>
        <w:t>：现金”，并进行“同步</w:t>
      </w:r>
      <w:r>
        <w:rPr>
          <w:rFonts w:hint="eastAsia"/>
        </w:rPr>
        <w:lastRenderedPageBreak/>
        <w:t>现金收款”操作；</w:t>
      </w:r>
    </w:p>
    <w:p w:rsidR="004A1DF5" w:rsidRDefault="004A1DF5">
      <w:pPr>
        <w:ind w:firstLine="480"/>
      </w:pPr>
      <w:r>
        <w:rPr>
          <w:rFonts w:hint="eastAsia"/>
        </w:rPr>
        <w:t>5</w:t>
      </w:r>
      <w:r>
        <w:rPr>
          <w:rFonts w:hint="eastAsia"/>
        </w:rPr>
        <w:t>、在“金额”栏中输入对应资金来源的金额；</w:t>
      </w:r>
    </w:p>
    <w:p w:rsidR="004A1DF5" w:rsidRDefault="004A1DF5">
      <w:pPr>
        <w:ind w:firstLine="480"/>
      </w:pPr>
      <w:r>
        <w:rPr>
          <w:rFonts w:hint="eastAsia"/>
        </w:rPr>
        <w:t>6</w:t>
      </w:r>
      <w:r>
        <w:rPr>
          <w:rFonts w:hint="eastAsia"/>
        </w:rPr>
        <w:t>、系统自动计算出“总计”金额，用户核对无误后选择“确定”按钮，根据提示进行授权等操作；</w:t>
      </w:r>
    </w:p>
    <w:p w:rsidR="004A1DF5" w:rsidRDefault="004A1DF5">
      <w:pPr>
        <w:ind w:firstLine="480"/>
      </w:pPr>
      <w:r>
        <w:rPr>
          <w:rFonts w:hint="eastAsia"/>
        </w:rPr>
        <w:t>7</w:t>
      </w:r>
      <w:r>
        <w:rPr>
          <w:rFonts w:hint="eastAsia"/>
        </w:rPr>
        <w:t>、打印“收取保证金确认书”。</w:t>
      </w:r>
    </w:p>
    <w:p w:rsidR="004A1DF5" w:rsidRDefault="004A1DF5">
      <w:pPr>
        <w:ind w:firstLine="480"/>
      </w:pPr>
      <w:r>
        <w:rPr>
          <w:rFonts w:hint="eastAsia"/>
        </w:rPr>
        <w:t>8</w:t>
      </w:r>
      <w:r>
        <w:rPr>
          <w:rFonts w:hint="eastAsia"/>
        </w:rPr>
        <w:t>、如开立外汇保证金户，必须在“客户管理”的“户口综合”中维护该户口扩展信息。</w:t>
      </w:r>
    </w:p>
    <w:p w:rsidR="004A1DF5" w:rsidRDefault="004A1DF5">
      <w:pPr>
        <w:pStyle w:val="5"/>
      </w:pPr>
      <w:r>
        <w:rPr>
          <w:rFonts w:hint="eastAsia"/>
        </w:rPr>
        <w:t>五、单位活期保证金续存（业务代码</w:t>
      </w:r>
      <w:r>
        <w:rPr>
          <w:rFonts w:hint="eastAsia"/>
        </w:rPr>
        <w:t>3053</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通过该系统实现在已收取保证金的基础上根据其他部门或客户支付指令向客户补充收取活期保证金的功能。</w:t>
      </w:r>
    </w:p>
    <w:p w:rsidR="004A1DF5" w:rsidRDefault="004A1DF5">
      <w:pPr>
        <w:pStyle w:val="6"/>
      </w:pPr>
      <w:r>
        <w:rPr>
          <w:rFonts w:hint="eastAsia"/>
        </w:rPr>
        <w:t>（二）界面</w:t>
      </w:r>
    </w:p>
    <w:p w:rsidR="004A1DF5" w:rsidRDefault="0004090F">
      <w:pPr>
        <w:jc w:val="center"/>
      </w:pPr>
      <w:r>
        <w:rPr>
          <w:rFonts w:hint="eastAsia"/>
          <w:noProof/>
        </w:rPr>
        <w:drawing>
          <wp:inline distT="0" distB="0" distL="0" distR="0">
            <wp:extent cx="5276850" cy="3952875"/>
            <wp:effectExtent l="1905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5"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2.4</w:t>
      </w:r>
    </w:p>
    <w:p w:rsidR="004A1DF5" w:rsidRDefault="004A1DF5">
      <w:pPr>
        <w:pStyle w:val="6"/>
      </w:pPr>
      <w:r>
        <w:rPr>
          <w:rFonts w:hint="eastAsia"/>
        </w:rPr>
        <w:lastRenderedPageBreak/>
        <w:t>（三）操作要点</w:t>
      </w:r>
    </w:p>
    <w:p w:rsidR="004A1DF5" w:rsidRDefault="004A1DF5">
      <w:pPr>
        <w:ind w:firstLineChars="225" w:firstLine="540"/>
        <w:rPr>
          <w:rFonts w:ascii="宋体" w:hAnsi="宋体"/>
        </w:rPr>
      </w:pPr>
      <w:r>
        <w:rPr>
          <w:rFonts w:ascii="宋体" w:hAnsi="宋体" w:hint="eastAsia"/>
        </w:rPr>
        <w:t>只有保证金的属性（关联系统代码、关联业务编码、保证金类型）一致，才能进行续存处理；否则另行开户。</w:t>
      </w:r>
    </w:p>
    <w:p w:rsidR="004A1DF5" w:rsidRDefault="004A1DF5">
      <w:pPr>
        <w:pStyle w:val="6"/>
      </w:pPr>
      <w:r>
        <w:rPr>
          <w:rFonts w:hint="eastAsia"/>
        </w:rPr>
        <w:t>（四）操作步骤</w:t>
      </w:r>
    </w:p>
    <w:p w:rsidR="004A1DF5" w:rsidRDefault="004A1DF5">
      <w:pPr>
        <w:ind w:firstLine="480"/>
      </w:pPr>
      <w:r>
        <w:rPr>
          <w:rFonts w:hint="eastAsia"/>
        </w:rPr>
        <w:t>1</w:t>
      </w:r>
      <w:r>
        <w:rPr>
          <w:rFonts w:hint="eastAsia"/>
        </w:rPr>
        <w:t>、用户选择“系统导航”－“负债业务”－“活期保证金”－“单位活期保证金续存”或在“业务代码”栏输入</w:t>
      </w:r>
      <w:r>
        <w:rPr>
          <w:rFonts w:hint="eastAsia"/>
        </w:rPr>
        <w:t>3053</w:t>
      </w:r>
      <w:r>
        <w:rPr>
          <w:rFonts w:hint="eastAsia"/>
        </w:rPr>
        <w:t>，进入“单位活期保证金续存”查询界面。</w:t>
      </w:r>
    </w:p>
    <w:p w:rsidR="004A1DF5" w:rsidRDefault="004A1DF5">
      <w:pPr>
        <w:ind w:firstLine="480"/>
      </w:pPr>
      <w:r>
        <w:rPr>
          <w:rFonts w:hint="eastAsia"/>
        </w:rPr>
        <w:t>2</w:t>
      </w:r>
      <w:r>
        <w:rPr>
          <w:rFonts w:hint="eastAsia"/>
        </w:rPr>
        <w:t>、在“查询业务类型”栏可任选“按户口信息浏览”、“按客户信息浏览”、“按保证金要素浏览”三个查询方式，输入相关查询要素，选择“查询”按钮。选定符合条件的保证金户口后，选择“确定”，进入“活期保证金续存”界面（图</w:t>
      </w:r>
      <w:r>
        <w:rPr>
          <w:rFonts w:hint="eastAsia"/>
        </w:rPr>
        <w:t>2.4</w:t>
      </w:r>
      <w:r>
        <w:rPr>
          <w:rFonts w:hint="eastAsia"/>
        </w:rPr>
        <w:t>）。</w:t>
      </w:r>
    </w:p>
    <w:p w:rsidR="004A1DF5" w:rsidRDefault="004A1DF5">
      <w:pPr>
        <w:ind w:firstLine="480"/>
      </w:pPr>
      <w:r>
        <w:rPr>
          <w:rFonts w:hint="eastAsia"/>
        </w:rPr>
        <w:t>3</w:t>
      </w:r>
      <w:r>
        <w:rPr>
          <w:rFonts w:hint="eastAsia"/>
        </w:rPr>
        <w:t>、具体存入方式见第三章　第二节　四、活期保证金开户。</w:t>
      </w:r>
    </w:p>
    <w:p w:rsidR="004A1DF5" w:rsidRDefault="004A1DF5">
      <w:pPr>
        <w:pStyle w:val="5"/>
      </w:pPr>
      <w:r>
        <w:rPr>
          <w:rFonts w:hint="eastAsia"/>
        </w:rPr>
        <w:t>六、单位活期保证金支取（业务代码</w:t>
      </w:r>
      <w:r>
        <w:rPr>
          <w:rFonts w:hint="eastAsia"/>
        </w:rPr>
        <w:t>3054</w:t>
      </w:r>
      <w:r>
        <w:rPr>
          <w:rFonts w:hint="eastAsia"/>
        </w:rPr>
        <w:t>）</w:t>
      </w:r>
    </w:p>
    <w:p w:rsidR="004A1DF5" w:rsidRDefault="004A1DF5" w:rsidP="0004090F">
      <w:pPr>
        <w:pStyle w:val="6"/>
      </w:pPr>
      <w:r>
        <w:rPr>
          <w:rFonts w:hint="eastAsia"/>
        </w:rPr>
        <w:t>（一）功能介绍</w:t>
      </w:r>
    </w:p>
    <w:p w:rsidR="004A1DF5" w:rsidRDefault="004A1DF5">
      <w:pPr>
        <w:ind w:firstLine="480"/>
      </w:pPr>
      <w:r>
        <w:rPr>
          <w:rFonts w:hint="eastAsia"/>
        </w:rPr>
        <w:t>通过该系统实现以转账方式全部或部分支取单位活期保证金的功能。</w:t>
      </w:r>
    </w:p>
    <w:p w:rsidR="004A1DF5" w:rsidRDefault="004A1DF5" w:rsidP="0004090F">
      <w:pPr>
        <w:pStyle w:val="6"/>
      </w:pPr>
      <w:r>
        <w:rPr>
          <w:rFonts w:hint="eastAsia"/>
        </w:rPr>
        <w:t>（二）风险提示</w:t>
      </w:r>
    </w:p>
    <w:p w:rsidR="004A1DF5" w:rsidRDefault="004A1DF5">
      <w:pPr>
        <w:ind w:firstLine="480"/>
      </w:pPr>
      <w:r>
        <w:rPr>
          <w:rFonts w:hint="eastAsia"/>
        </w:rPr>
        <w:t>单位活期保证金的支取必须依照相关业务部门的书面通知办理（银行承兑汇票可以例外）。</w:t>
      </w:r>
    </w:p>
    <w:p w:rsidR="004A1DF5" w:rsidRDefault="004A1DF5" w:rsidP="0004090F">
      <w:pPr>
        <w:pStyle w:val="6"/>
      </w:pPr>
      <w:r>
        <w:rPr>
          <w:rFonts w:hint="eastAsia"/>
        </w:rPr>
        <w:lastRenderedPageBreak/>
        <w:t>（三）界面</w:t>
      </w:r>
    </w:p>
    <w:p w:rsidR="004A1DF5" w:rsidRDefault="0004090F">
      <w:pPr>
        <w:jc w:val="center"/>
      </w:pPr>
      <w:r>
        <w:rPr>
          <w:rFonts w:hint="eastAsia"/>
          <w:noProof/>
        </w:rPr>
        <w:drawing>
          <wp:inline distT="0" distB="0" distL="0" distR="0">
            <wp:extent cx="5276850" cy="3952875"/>
            <wp:effectExtent l="1905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6"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2.5</w:t>
      </w:r>
    </w:p>
    <w:p w:rsidR="004A1DF5" w:rsidRDefault="004A1DF5" w:rsidP="0004090F">
      <w:pPr>
        <w:pStyle w:val="6"/>
      </w:pPr>
      <w:r>
        <w:rPr>
          <w:rFonts w:hint="eastAsia"/>
        </w:rPr>
        <w:t>（四）操作要点</w:t>
      </w:r>
    </w:p>
    <w:p w:rsidR="004A1DF5" w:rsidRDefault="004A1DF5">
      <w:pPr>
        <w:numPr>
          <w:ilvl w:val="0"/>
          <w:numId w:val="133"/>
        </w:numPr>
      </w:pPr>
      <w:r>
        <w:rPr>
          <w:rFonts w:hint="eastAsia"/>
        </w:rPr>
        <w:t>在约定期限内，可部分提前支取或一次性全部提前支取。</w:t>
      </w:r>
    </w:p>
    <w:p w:rsidR="004A1DF5" w:rsidRDefault="004A1DF5">
      <w:pPr>
        <w:numPr>
          <w:ilvl w:val="0"/>
          <w:numId w:val="133"/>
        </w:numPr>
        <w:rPr>
          <w:rFonts w:ascii="宋体" w:hAnsi="宋体"/>
        </w:rPr>
      </w:pPr>
      <w:r>
        <w:rPr>
          <w:rFonts w:hint="eastAsia"/>
        </w:rPr>
        <w:t>活期保证金的转出只能转账，不能将活期保证金户口用于结算或从活期保证金户口中支取现金。</w:t>
      </w:r>
    </w:p>
    <w:p w:rsidR="004A1DF5" w:rsidRDefault="004A1DF5">
      <w:pPr>
        <w:numPr>
          <w:ilvl w:val="0"/>
          <w:numId w:val="133"/>
        </w:numPr>
        <w:rPr>
          <w:rFonts w:ascii="宋体" w:hAnsi="宋体"/>
        </w:rPr>
      </w:pPr>
      <w:r>
        <w:rPr>
          <w:rFonts w:ascii="宋体" w:hAnsi="宋体" w:hint="eastAsia"/>
        </w:rPr>
        <w:t>系统允许修改起息日，但这属于特殊业务，需“现场授权”。</w:t>
      </w:r>
    </w:p>
    <w:p w:rsidR="004A1DF5" w:rsidRDefault="004A1DF5" w:rsidP="0004090F">
      <w:pPr>
        <w:pStyle w:val="6"/>
      </w:pPr>
      <w:r>
        <w:rPr>
          <w:rFonts w:hint="eastAsia"/>
        </w:rPr>
        <w:t>（五）操作步骤</w:t>
      </w:r>
    </w:p>
    <w:p w:rsidR="004A1DF5" w:rsidRDefault="004A1DF5">
      <w:pPr>
        <w:ind w:firstLineChars="225" w:firstLine="540"/>
      </w:pPr>
      <w:r>
        <w:rPr>
          <w:rFonts w:hint="eastAsia"/>
        </w:rPr>
        <w:t>1</w:t>
      </w:r>
      <w:r>
        <w:rPr>
          <w:rFonts w:hint="eastAsia"/>
        </w:rPr>
        <w:t>、用户选择“系统导航”－“负债业务”－“活期保证金”－“单位活期保证金支取”或在“业务代码”栏输入</w:t>
      </w:r>
      <w:r>
        <w:rPr>
          <w:rFonts w:hint="eastAsia"/>
        </w:rPr>
        <w:t>3054</w:t>
      </w:r>
      <w:r>
        <w:rPr>
          <w:rFonts w:hint="eastAsia"/>
        </w:rPr>
        <w:t>进入“单位活期保证金支取”查询界面。</w:t>
      </w:r>
    </w:p>
    <w:p w:rsidR="004A1DF5" w:rsidRDefault="004A1DF5">
      <w:pPr>
        <w:ind w:firstLine="480"/>
      </w:pPr>
      <w:r>
        <w:rPr>
          <w:rFonts w:hint="eastAsia"/>
        </w:rPr>
        <w:t>2</w:t>
      </w:r>
      <w:r>
        <w:rPr>
          <w:rFonts w:hint="eastAsia"/>
        </w:rPr>
        <w:t>、在“查询业务类型”栏可任选“按户口信息浏览”、“按客户信息浏览”、“按保证金要素浏览”三个查询方式，输入相关查询要素，选择“查询”按钮。选定符合条件的保证金户口后，选择“确定”，进入“活期保证金支取”界面（图</w:t>
      </w:r>
      <w:r>
        <w:rPr>
          <w:rFonts w:hint="eastAsia"/>
        </w:rPr>
        <w:t>2.5</w:t>
      </w:r>
      <w:r>
        <w:rPr>
          <w:rFonts w:hint="eastAsia"/>
        </w:rPr>
        <w:t>）。</w:t>
      </w:r>
    </w:p>
    <w:p w:rsidR="004A1DF5" w:rsidRDefault="004A1DF5">
      <w:pPr>
        <w:ind w:firstLine="480"/>
      </w:pPr>
      <w:r>
        <w:rPr>
          <w:rFonts w:hint="eastAsia"/>
        </w:rPr>
        <w:lastRenderedPageBreak/>
        <w:t>3</w:t>
      </w:r>
      <w:r>
        <w:rPr>
          <w:rFonts w:hint="eastAsia"/>
        </w:rPr>
        <w:t>、在单位活期保证金支取界面，输入交易金额后回车</w:t>
      </w:r>
    </w:p>
    <w:p w:rsidR="004A1DF5" w:rsidRDefault="004A1DF5">
      <w:pPr>
        <w:ind w:leftChars="200" w:left="480"/>
        <w:rPr>
          <w:b/>
          <w:bCs/>
        </w:rPr>
      </w:pPr>
      <w:r>
        <w:rPr>
          <w:rFonts w:hint="eastAsia"/>
        </w:rPr>
        <w:t>1</w:t>
      </w:r>
      <w:r>
        <w:rPr>
          <w:rFonts w:hint="eastAsia"/>
        </w:rPr>
        <w:t>）如果输入金额等于联机余额即全部支取，则显示结息信息</w:t>
      </w:r>
      <w:r>
        <w:rPr>
          <w:rFonts w:hint="eastAsia"/>
          <w:b/>
          <w:bCs/>
        </w:rPr>
        <w:t>；</w:t>
      </w:r>
    </w:p>
    <w:p w:rsidR="004A1DF5" w:rsidRDefault="004A1DF5">
      <w:pPr>
        <w:ind w:firstLine="480"/>
        <w:rPr>
          <w:b/>
          <w:bCs/>
        </w:rPr>
      </w:pPr>
      <w:r>
        <w:rPr>
          <w:rFonts w:hint="eastAsia"/>
        </w:rPr>
        <w:t>2</w:t>
      </w:r>
      <w:r>
        <w:rPr>
          <w:rFonts w:hint="eastAsia"/>
        </w:rPr>
        <w:t>）如果输入金额小于联机余额即部分支取，则不显示结息信息（第</w:t>
      </w:r>
      <w:r>
        <w:rPr>
          <w:rFonts w:hint="eastAsia"/>
        </w:rPr>
        <w:t>5</w:t>
      </w:r>
      <w:r>
        <w:rPr>
          <w:rFonts w:hint="eastAsia"/>
        </w:rPr>
        <w:t>步不执行）。</w:t>
      </w:r>
    </w:p>
    <w:p w:rsidR="004A1DF5" w:rsidRDefault="004A1DF5">
      <w:pPr>
        <w:ind w:firstLine="480"/>
      </w:pPr>
      <w:r>
        <w:rPr>
          <w:rFonts w:hint="eastAsia"/>
        </w:rPr>
        <w:t>4</w:t>
      </w:r>
      <w:r>
        <w:rPr>
          <w:rFonts w:hint="eastAsia"/>
        </w:rPr>
        <w:t>、输入收款类型：</w:t>
      </w:r>
    </w:p>
    <w:p w:rsidR="004A1DF5" w:rsidRDefault="004A1DF5">
      <w:pPr>
        <w:ind w:firstLine="480"/>
      </w:pPr>
      <w:r>
        <w:rPr>
          <w:rFonts w:hint="eastAsia"/>
        </w:rPr>
        <w:t>1</w:t>
      </w:r>
      <w:r>
        <w:rPr>
          <w:rFonts w:hint="eastAsia"/>
        </w:rPr>
        <w:t>）如果选择输入“</w:t>
      </w:r>
      <w:r>
        <w:rPr>
          <w:rFonts w:hint="eastAsia"/>
        </w:rPr>
        <w:t>1</w:t>
      </w:r>
      <w:r>
        <w:rPr>
          <w:rFonts w:hint="eastAsia"/>
        </w:rPr>
        <w:t>：户口”，则在“户口”栏输入资金户口号（账号）；</w:t>
      </w:r>
    </w:p>
    <w:p w:rsidR="004A1DF5" w:rsidRDefault="004A1DF5">
      <w:pPr>
        <w:ind w:firstLine="480"/>
      </w:pPr>
      <w:r>
        <w:rPr>
          <w:rFonts w:hint="eastAsia"/>
        </w:rPr>
        <w:t>2</w:t>
      </w:r>
      <w:r>
        <w:rPr>
          <w:rFonts w:hint="eastAsia"/>
        </w:rPr>
        <w:t>）如果选择输入“</w:t>
      </w:r>
      <w:r>
        <w:rPr>
          <w:rFonts w:hint="eastAsia"/>
        </w:rPr>
        <w:t>2</w:t>
      </w:r>
      <w:r>
        <w:rPr>
          <w:rFonts w:hint="eastAsia"/>
        </w:rPr>
        <w:t>：挂账单”，则系统生成挂账单。</w:t>
      </w:r>
    </w:p>
    <w:p w:rsidR="004A1DF5" w:rsidRDefault="004A1DF5">
      <w:pPr>
        <w:ind w:firstLine="480"/>
      </w:pPr>
      <w:r>
        <w:rPr>
          <w:rFonts w:hint="eastAsia"/>
        </w:rPr>
        <w:t>5</w:t>
      </w:r>
      <w:r>
        <w:rPr>
          <w:rFonts w:hint="eastAsia"/>
        </w:rPr>
        <w:t>、系统自动计算显示利息和利息税金额，选择输入是否结清利息、收款类型等</w:t>
      </w:r>
    </w:p>
    <w:p w:rsidR="004A1DF5" w:rsidRDefault="004A1DF5">
      <w:pPr>
        <w:ind w:firstLine="480"/>
        <w:rPr>
          <w:b/>
          <w:bCs/>
        </w:rPr>
      </w:pPr>
      <w:r>
        <w:rPr>
          <w:rFonts w:hint="eastAsia"/>
        </w:rPr>
        <w:t>6</w:t>
      </w:r>
      <w:r>
        <w:rPr>
          <w:rFonts w:hint="eastAsia"/>
        </w:rPr>
        <w:t>、选择“确定”，根据业务情况进行“现场授权”后，支取成功；如选择收款类型为“</w:t>
      </w:r>
      <w:r>
        <w:rPr>
          <w:rFonts w:hint="eastAsia"/>
        </w:rPr>
        <w:t>2</w:t>
      </w:r>
      <w:r>
        <w:rPr>
          <w:rFonts w:hint="eastAsia"/>
        </w:rPr>
        <w:t>：挂账单”的，则生成并打印“挂账单”。</w:t>
      </w:r>
    </w:p>
    <w:p w:rsidR="004A1DF5" w:rsidRDefault="004A1DF5">
      <w:pPr>
        <w:ind w:firstLine="480"/>
      </w:pPr>
      <w:r>
        <w:rPr>
          <w:rFonts w:hint="eastAsia"/>
        </w:rPr>
        <w:t>择输入“</w:t>
      </w:r>
      <w:r>
        <w:rPr>
          <w:rFonts w:hint="eastAsia"/>
        </w:rPr>
        <w:t>1</w:t>
      </w:r>
      <w:r>
        <w:rPr>
          <w:rFonts w:hint="eastAsia"/>
        </w:rPr>
        <w:t>：户口”，则在“户口”栏输入资金户口号（账号）；</w:t>
      </w:r>
    </w:p>
    <w:p w:rsidR="004A1DF5" w:rsidRDefault="004A1DF5">
      <w:pPr>
        <w:ind w:firstLine="480"/>
      </w:pPr>
      <w:r>
        <w:rPr>
          <w:rFonts w:hint="eastAsia"/>
        </w:rPr>
        <w:t>2</w:t>
      </w:r>
      <w:r>
        <w:rPr>
          <w:rFonts w:hint="eastAsia"/>
        </w:rPr>
        <w:t>）如果选择输入“</w:t>
      </w:r>
      <w:r>
        <w:rPr>
          <w:rFonts w:hint="eastAsia"/>
        </w:rPr>
        <w:t>2</w:t>
      </w:r>
      <w:r>
        <w:rPr>
          <w:rFonts w:hint="eastAsia"/>
        </w:rPr>
        <w:t>：挂账单”，则系统生成挂账单。</w:t>
      </w:r>
    </w:p>
    <w:p w:rsidR="004A1DF5" w:rsidRDefault="004A1DF5">
      <w:pPr>
        <w:ind w:firstLine="480"/>
      </w:pPr>
      <w:r>
        <w:rPr>
          <w:rFonts w:hint="eastAsia"/>
        </w:rPr>
        <w:t>5</w:t>
      </w:r>
      <w:r>
        <w:rPr>
          <w:rFonts w:hint="eastAsia"/>
        </w:rPr>
        <w:t>、系统自动计算显示利息和利息税金额，选择输入是否结清利息、收款类型等</w:t>
      </w:r>
    </w:p>
    <w:p w:rsidR="004A1DF5" w:rsidRDefault="004A1DF5">
      <w:pPr>
        <w:ind w:firstLine="480"/>
      </w:pPr>
      <w:r>
        <w:rPr>
          <w:rFonts w:hint="eastAsia"/>
        </w:rPr>
        <w:t>择输入“</w:t>
      </w:r>
      <w:r>
        <w:rPr>
          <w:rFonts w:hint="eastAsia"/>
        </w:rPr>
        <w:t>1</w:t>
      </w:r>
      <w:r>
        <w:rPr>
          <w:rFonts w:hint="eastAsia"/>
        </w:rPr>
        <w:t>：户口”，则在“户口”栏输入资金户口号（账号）；</w:t>
      </w:r>
    </w:p>
    <w:p w:rsidR="004A1DF5" w:rsidRDefault="004A1DF5">
      <w:pPr>
        <w:ind w:firstLine="480"/>
      </w:pPr>
      <w:r>
        <w:rPr>
          <w:rFonts w:hint="eastAsia"/>
        </w:rPr>
        <w:t>2</w:t>
      </w:r>
      <w:r>
        <w:rPr>
          <w:rFonts w:hint="eastAsia"/>
        </w:rPr>
        <w:t>）如果选择输入“</w:t>
      </w:r>
      <w:r>
        <w:rPr>
          <w:rFonts w:hint="eastAsia"/>
        </w:rPr>
        <w:t>2</w:t>
      </w:r>
      <w:r>
        <w:rPr>
          <w:rFonts w:hint="eastAsia"/>
        </w:rPr>
        <w:t>：挂账单”，则系统生成挂账单。</w:t>
      </w:r>
    </w:p>
    <w:p w:rsidR="004A1DF5" w:rsidRDefault="004A1DF5">
      <w:pPr>
        <w:ind w:firstLine="480"/>
      </w:pPr>
      <w:r>
        <w:rPr>
          <w:rFonts w:hint="eastAsia"/>
        </w:rPr>
        <w:t>5</w:t>
      </w:r>
      <w:r>
        <w:rPr>
          <w:rFonts w:hint="eastAsia"/>
        </w:rPr>
        <w:t>、系统自动计算显示利息和利息税金额，选择输入是否结清利息、收款类型等</w:t>
      </w:r>
    </w:p>
    <w:p w:rsidR="004A1DF5" w:rsidRDefault="004A1DF5" w:rsidP="0004090F">
      <w:pPr>
        <w:pStyle w:val="5"/>
      </w:pPr>
      <w:r>
        <w:rPr>
          <w:rFonts w:hint="eastAsia"/>
        </w:rPr>
        <w:t>七、单位活期保证金历史交易查询（业务代码</w:t>
      </w:r>
      <w:r>
        <w:rPr>
          <w:rFonts w:hint="eastAsia"/>
        </w:rPr>
        <w:t>3058</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查询单位活期保证金的历史存取款交易信息。</w:t>
      </w:r>
    </w:p>
    <w:p w:rsidR="004A1DF5" w:rsidRDefault="004A1DF5">
      <w:pPr>
        <w:pStyle w:val="6"/>
        <w:spacing w:line="24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300"/>
      </w:tblGrid>
      <w:tr w:rsidR="004A1DF5">
        <w:tc>
          <w:tcPr>
            <w:tcW w:w="2088" w:type="dxa"/>
          </w:tcPr>
          <w:p w:rsidR="004A1DF5" w:rsidRDefault="004A1DF5">
            <w:pPr>
              <w:tabs>
                <w:tab w:val="left" w:pos="540"/>
              </w:tabs>
              <w:spacing w:line="240" w:lineRule="auto"/>
              <w:rPr>
                <w:rFonts w:ascii="宋体" w:hAnsi="宋体"/>
                <w:sz w:val="21"/>
              </w:rPr>
            </w:pPr>
            <w:r>
              <w:rPr>
                <w:rFonts w:ascii="宋体" w:hAnsi="宋体" w:hint="eastAsia"/>
                <w:sz w:val="21"/>
              </w:rPr>
              <w:t>机构</w:t>
            </w:r>
          </w:p>
        </w:tc>
        <w:tc>
          <w:tcPr>
            <w:tcW w:w="6300" w:type="dxa"/>
          </w:tcPr>
          <w:p w:rsidR="004A1DF5" w:rsidRDefault="004A1DF5">
            <w:pPr>
              <w:tabs>
                <w:tab w:val="left" w:pos="72"/>
              </w:tabs>
              <w:spacing w:line="240" w:lineRule="auto"/>
              <w:rPr>
                <w:rFonts w:ascii="宋体" w:hAnsi="宋体"/>
                <w:sz w:val="21"/>
              </w:rPr>
            </w:pPr>
            <w:r>
              <w:rPr>
                <w:rFonts w:ascii="宋体" w:hAnsi="宋体" w:hint="eastAsia"/>
                <w:sz w:val="21"/>
              </w:rPr>
              <w:t>发生单位活期保证金业务的机构号。</w:t>
            </w:r>
          </w:p>
        </w:tc>
      </w:tr>
    </w:tbl>
    <w:p w:rsidR="004A1DF5" w:rsidRDefault="004A1DF5">
      <w:pPr>
        <w:pStyle w:val="6"/>
        <w:spacing w:line="240" w:lineRule="auto"/>
      </w:pPr>
      <w:r>
        <w:rPr>
          <w:rFonts w:hint="eastAsia"/>
        </w:rPr>
        <w:t>（三）操作要点</w:t>
      </w:r>
    </w:p>
    <w:p w:rsidR="004A1DF5" w:rsidRDefault="004A1DF5">
      <w:pPr>
        <w:ind w:firstLineChars="100" w:firstLine="240"/>
      </w:pPr>
      <w:r>
        <w:rPr>
          <w:rFonts w:hint="eastAsia"/>
        </w:rPr>
        <w:t>只有选定了指定的交易流水，才能查询这笔交易的明细信息。</w:t>
      </w:r>
    </w:p>
    <w:p w:rsidR="004A1DF5" w:rsidRDefault="004A1DF5"/>
    <w:p w:rsidR="004A1DF5" w:rsidRDefault="004A1DF5">
      <w:pPr>
        <w:pStyle w:val="6"/>
        <w:spacing w:line="240" w:lineRule="auto"/>
      </w:pPr>
      <w:r>
        <w:rPr>
          <w:rFonts w:hint="eastAsia"/>
        </w:rPr>
        <w:lastRenderedPageBreak/>
        <w:t>（四）操作步骤</w:t>
      </w:r>
    </w:p>
    <w:p w:rsidR="004A1DF5" w:rsidRDefault="004A1DF5">
      <w:pPr>
        <w:ind w:firstLineChars="225" w:firstLine="540"/>
      </w:pPr>
      <w:r>
        <w:rPr>
          <w:rFonts w:hint="eastAsia"/>
        </w:rPr>
        <w:t>1</w:t>
      </w:r>
      <w:r>
        <w:rPr>
          <w:rFonts w:hint="eastAsia"/>
        </w:rPr>
        <w:t>、用户选择“系统导航”－“负债业务”－“活期保证金”－“历史交易查询”，或在“业务代码”栏输入</w:t>
      </w:r>
      <w:r>
        <w:rPr>
          <w:rFonts w:hint="eastAsia"/>
        </w:rPr>
        <w:t>3058</w:t>
      </w:r>
      <w:r>
        <w:rPr>
          <w:rFonts w:hint="eastAsia"/>
        </w:rPr>
        <w:t>进入“活期保证金历史交易查询”查询界面。</w:t>
      </w:r>
    </w:p>
    <w:p w:rsidR="004A1DF5" w:rsidRDefault="004A1DF5">
      <w:pPr>
        <w:ind w:firstLineChars="225" w:firstLine="540"/>
      </w:pPr>
      <w:r>
        <w:rPr>
          <w:rFonts w:hint="eastAsia"/>
        </w:rPr>
        <w:t>2</w:t>
      </w:r>
      <w:r>
        <w:rPr>
          <w:rFonts w:hint="eastAsia"/>
        </w:rPr>
        <w:t>、</w:t>
      </w:r>
      <w:r>
        <w:rPr>
          <w:rFonts w:ascii="宋体" w:hAnsi="宋体" w:hint="eastAsia"/>
        </w:rPr>
        <w:t>查询保证金存入交易信息：选择“保证金存入交易查询”卡片，选择查询条件后选择“查询”按钮，如需查询选定交易的明细信息，则选定交易后选择“明细”按钮。</w:t>
      </w:r>
    </w:p>
    <w:p w:rsidR="004A1DF5" w:rsidRDefault="004A1DF5">
      <w:pPr>
        <w:ind w:firstLineChars="225" w:firstLine="540"/>
      </w:pPr>
      <w:r>
        <w:rPr>
          <w:rFonts w:hint="eastAsia"/>
        </w:rPr>
        <w:t>3</w:t>
      </w:r>
      <w:r>
        <w:rPr>
          <w:rFonts w:hint="eastAsia"/>
        </w:rPr>
        <w:t>、</w:t>
      </w:r>
      <w:r>
        <w:rPr>
          <w:rFonts w:ascii="宋体" w:hAnsi="宋体" w:hint="eastAsia"/>
        </w:rPr>
        <w:t>查询保证金支取交易信息：选择“保证金支取交易查询”卡片，选择查询条件后选择“查询”按钮，如需查询选定交易的明细信息，则选定交易后选择“明细”按钮。</w:t>
      </w:r>
    </w:p>
    <w:p w:rsidR="004A1DF5" w:rsidRDefault="004A1DF5"/>
    <w:p w:rsidR="004A1DF5" w:rsidRDefault="004A1DF5" w:rsidP="0004090F">
      <w:pPr>
        <w:pStyle w:val="5"/>
      </w:pPr>
      <w:r>
        <w:rPr>
          <w:rFonts w:hint="eastAsia"/>
        </w:rPr>
        <w:t>八、单位活期保证金维护（业务代码</w:t>
      </w:r>
      <w:r>
        <w:rPr>
          <w:rFonts w:hint="eastAsia"/>
        </w:rPr>
        <w:t>3059</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通过该功能实现对单位活期保证金非资金类差错进行维护。</w:t>
      </w:r>
    </w:p>
    <w:p w:rsidR="004A1DF5" w:rsidRDefault="004A1DF5">
      <w:pPr>
        <w:pStyle w:val="6"/>
      </w:pPr>
      <w:r>
        <w:rPr>
          <w:rFonts w:hint="eastAsia"/>
        </w:rPr>
        <w:t>（二）界面</w:t>
      </w:r>
    </w:p>
    <w:p w:rsidR="004A1DF5" w:rsidRDefault="0004090F">
      <w:pPr>
        <w:jc w:val="center"/>
      </w:pPr>
      <w:r>
        <w:rPr>
          <w:noProof/>
        </w:rPr>
        <w:drawing>
          <wp:inline distT="0" distB="0" distL="0" distR="0">
            <wp:extent cx="5257800" cy="2324100"/>
            <wp:effectExtent l="1905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7" cstate="print"/>
                    <a:srcRect/>
                    <a:stretch>
                      <a:fillRect/>
                    </a:stretch>
                  </pic:blipFill>
                  <pic:spPr bwMode="auto">
                    <a:xfrm>
                      <a:off x="0" y="0"/>
                      <a:ext cx="5257800" cy="23241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2.6</w:t>
      </w:r>
    </w:p>
    <w:p w:rsidR="004A1DF5" w:rsidRDefault="004A1DF5">
      <w:pPr>
        <w:pStyle w:val="6"/>
      </w:pPr>
      <w:r>
        <w:rPr>
          <w:rFonts w:hint="eastAsia"/>
        </w:rPr>
        <w:t>（三）操作要点</w:t>
      </w:r>
    </w:p>
    <w:p w:rsidR="004A1DF5" w:rsidRDefault="004A1DF5">
      <w:r>
        <w:rPr>
          <w:rFonts w:hint="eastAsia"/>
        </w:rPr>
        <w:t xml:space="preserve">    </w:t>
      </w:r>
      <w:r>
        <w:rPr>
          <w:rFonts w:hint="eastAsia"/>
        </w:rPr>
        <w:t>用户可对单位活期保证金户口的关联系统代码、关联业务编码、保证金性质、保证金到期日和结息类型五种非资金类差错进行维护。</w:t>
      </w:r>
    </w:p>
    <w:p w:rsidR="004A1DF5" w:rsidRDefault="004A1DF5">
      <w:pPr>
        <w:pStyle w:val="6"/>
      </w:pPr>
      <w:r>
        <w:rPr>
          <w:rFonts w:hint="eastAsia"/>
        </w:rPr>
        <w:lastRenderedPageBreak/>
        <w:t>（四）操作步骤</w:t>
      </w:r>
    </w:p>
    <w:p w:rsidR="004A1DF5" w:rsidRDefault="004A1DF5">
      <w:pPr>
        <w:ind w:firstLineChars="225" w:firstLine="540"/>
      </w:pPr>
      <w:r>
        <w:rPr>
          <w:rFonts w:hint="eastAsia"/>
        </w:rPr>
        <w:t>1</w:t>
      </w:r>
      <w:r>
        <w:rPr>
          <w:rFonts w:hint="eastAsia"/>
        </w:rPr>
        <w:t>、用户选择“系统导航”－“负债业务”－“活期保证金”－“单位活期保证金维护”，或在“业务代码”栏输入</w:t>
      </w:r>
      <w:r>
        <w:rPr>
          <w:rFonts w:hint="eastAsia"/>
        </w:rPr>
        <w:t>3059</w:t>
      </w:r>
      <w:r>
        <w:rPr>
          <w:rFonts w:hint="eastAsia"/>
        </w:rPr>
        <w:t>进入“单位活期保证金维护”界面。</w:t>
      </w:r>
    </w:p>
    <w:p w:rsidR="004A1DF5" w:rsidRDefault="004A1DF5">
      <w:pPr>
        <w:ind w:firstLine="480"/>
      </w:pPr>
      <w:r>
        <w:rPr>
          <w:rFonts w:hint="eastAsia"/>
        </w:rPr>
        <w:t>2</w:t>
      </w:r>
      <w:r>
        <w:rPr>
          <w:rFonts w:hint="eastAsia"/>
        </w:rPr>
        <w:t>、在“查询业务类型”栏可任选“按户口信息浏览”、“按客户信息浏览”、“按保证金要素浏览”三个查询方式，输入相关查询要素，选择“查询”按钮。选定符合条件的保证金户口后，选择“确定”，进入“活期保证金维护”界面（图</w:t>
      </w:r>
      <w:r>
        <w:rPr>
          <w:rFonts w:hint="eastAsia"/>
        </w:rPr>
        <w:t>2.6</w:t>
      </w:r>
      <w:r>
        <w:rPr>
          <w:rFonts w:hint="eastAsia"/>
        </w:rPr>
        <w:t>）。</w:t>
      </w:r>
    </w:p>
    <w:p w:rsidR="004A1DF5" w:rsidRDefault="004A1DF5">
      <w:pPr>
        <w:ind w:firstLine="480"/>
      </w:pPr>
      <w:r>
        <w:rPr>
          <w:rFonts w:hint="eastAsia"/>
        </w:rPr>
        <w:t>3</w:t>
      </w:r>
      <w:r>
        <w:rPr>
          <w:rFonts w:hint="eastAsia"/>
        </w:rPr>
        <w:t>、在单位活期保证金维护界面，选择输入需维护的要素。</w:t>
      </w:r>
    </w:p>
    <w:p w:rsidR="004A1DF5" w:rsidRDefault="004A1DF5">
      <w:pPr>
        <w:ind w:firstLine="480"/>
        <w:rPr>
          <w:b/>
          <w:bCs/>
        </w:rPr>
      </w:pPr>
      <w:r>
        <w:rPr>
          <w:rFonts w:hint="eastAsia"/>
        </w:rPr>
        <w:t>4</w:t>
      </w:r>
      <w:r>
        <w:rPr>
          <w:rFonts w:hint="eastAsia"/>
        </w:rPr>
        <w:t>、选择“确定”，经业务主管进行现场授权后，维护成功，生成并打印“特殊业务报告”。</w:t>
      </w:r>
    </w:p>
    <w:p w:rsidR="004A1DF5" w:rsidRDefault="004A1DF5"/>
    <w:p w:rsidR="004A1DF5" w:rsidRDefault="004A1DF5" w:rsidP="0004090F">
      <w:pPr>
        <w:pStyle w:val="5"/>
      </w:pPr>
      <w:r>
        <w:rPr>
          <w:rFonts w:hint="eastAsia"/>
        </w:rPr>
        <w:t>九、单位活期保证金存入撤销（业务代码</w:t>
      </w:r>
      <w:r>
        <w:rPr>
          <w:rFonts w:hint="eastAsia"/>
        </w:rPr>
        <w:t>3062</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通过该功能实现对单位活期保证金资金类差错中的存入差错进行撤销。</w:t>
      </w:r>
    </w:p>
    <w:p w:rsidR="004A1DF5" w:rsidRDefault="004A1DF5">
      <w:pPr>
        <w:pStyle w:val="6"/>
      </w:pPr>
      <w:r>
        <w:rPr>
          <w:rFonts w:hint="eastAsia"/>
        </w:rPr>
        <w:t>（二）操作要点</w:t>
      </w:r>
    </w:p>
    <w:p w:rsidR="004A1DF5" w:rsidRDefault="004A1DF5">
      <w:r>
        <w:rPr>
          <w:rFonts w:hint="eastAsia"/>
        </w:rPr>
        <w:t xml:space="preserve">    </w:t>
      </w:r>
      <w:r>
        <w:rPr>
          <w:rFonts w:hint="eastAsia"/>
        </w:rPr>
        <w:t>用户可对各种资金来源下的单位活期保证金户口存入业务进行撤销。</w:t>
      </w:r>
    </w:p>
    <w:p w:rsidR="004A1DF5" w:rsidRDefault="004A1DF5">
      <w:r>
        <w:rPr>
          <w:rFonts w:hint="eastAsia"/>
        </w:rPr>
        <w:t xml:space="preserve">    1</w:t>
      </w:r>
      <w:r>
        <w:rPr>
          <w:rFonts w:hint="eastAsia"/>
        </w:rPr>
        <w:t>、原付款类型为活期户和支票的，撤销后的资金去向为活期户。</w:t>
      </w:r>
    </w:p>
    <w:p w:rsidR="004A1DF5" w:rsidRDefault="004A1DF5">
      <w:r>
        <w:rPr>
          <w:rFonts w:hint="eastAsia"/>
        </w:rPr>
        <w:t xml:space="preserve">    2</w:t>
      </w:r>
      <w:r>
        <w:rPr>
          <w:rFonts w:hint="eastAsia"/>
        </w:rPr>
        <w:t>、原付款类型为销账单或现金单的，撤销后的资金去向为原挂账单或现金单。</w:t>
      </w:r>
    </w:p>
    <w:p w:rsidR="004A1DF5" w:rsidRDefault="004A1DF5">
      <w:r>
        <w:rPr>
          <w:rFonts w:hint="eastAsia"/>
        </w:rPr>
        <w:t xml:space="preserve">    3</w:t>
      </w:r>
      <w:r>
        <w:rPr>
          <w:rFonts w:hint="eastAsia"/>
        </w:rPr>
        <w:t>、原付款类型为现金的，撤销后的资金去向为挂账单。</w:t>
      </w:r>
    </w:p>
    <w:p w:rsidR="004A1DF5" w:rsidRDefault="004A1DF5">
      <w:pPr>
        <w:pStyle w:val="6"/>
      </w:pPr>
      <w:r>
        <w:rPr>
          <w:rFonts w:hint="eastAsia"/>
        </w:rPr>
        <w:t>（三）操作步骤</w:t>
      </w:r>
    </w:p>
    <w:p w:rsidR="004A1DF5" w:rsidRDefault="004A1DF5">
      <w:pPr>
        <w:ind w:firstLineChars="225" w:firstLine="540"/>
      </w:pPr>
      <w:r>
        <w:rPr>
          <w:rFonts w:hint="eastAsia"/>
        </w:rPr>
        <w:t>1</w:t>
      </w:r>
      <w:r>
        <w:rPr>
          <w:rFonts w:hint="eastAsia"/>
        </w:rPr>
        <w:t>、用户选择“系统导航”－“负债业务”－“活期保证金”－“单位活期保证金存入撤销”，或在“业务代码”栏输入</w:t>
      </w:r>
      <w:r>
        <w:rPr>
          <w:rFonts w:hint="eastAsia"/>
        </w:rPr>
        <w:t>3062</w:t>
      </w:r>
      <w:r>
        <w:rPr>
          <w:rFonts w:hint="eastAsia"/>
        </w:rPr>
        <w:t>进入“单位活期保证金存入撤销”界面。</w:t>
      </w:r>
    </w:p>
    <w:p w:rsidR="004A1DF5" w:rsidRDefault="004A1DF5">
      <w:pPr>
        <w:ind w:firstLine="480"/>
      </w:pPr>
      <w:r>
        <w:rPr>
          <w:rFonts w:hint="eastAsia"/>
        </w:rPr>
        <w:t>2</w:t>
      </w:r>
      <w:r>
        <w:rPr>
          <w:rFonts w:hint="eastAsia"/>
        </w:rPr>
        <w:t>、在“流水号”栏输入所要撤销的保证金存入流水号，按回车键，系统调出原保证金存入业务。</w:t>
      </w:r>
    </w:p>
    <w:p w:rsidR="004A1DF5" w:rsidRDefault="004A1DF5">
      <w:pPr>
        <w:ind w:firstLine="480"/>
        <w:rPr>
          <w:b/>
          <w:bCs/>
        </w:rPr>
      </w:pPr>
      <w:r>
        <w:rPr>
          <w:rFonts w:hint="eastAsia"/>
        </w:rPr>
        <w:lastRenderedPageBreak/>
        <w:t>3</w:t>
      </w:r>
      <w:r>
        <w:rPr>
          <w:rFonts w:hint="eastAsia"/>
        </w:rPr>
        <w:t>、选择“确定”，经业务主管进行“现场授权”后，撤销成功，生成并打印各类撤销单据。</w:t>
      </w:r>
    </w:p>
    <w:p w:rsidR="004A1DF5" w:rsidRDefault="004A1DF5" w:rsidP="0004090F">
      <w:pPr>
        <w:pStyle w:val="5"/>
      </w:pPr>
      <w:r>
        <w:rPr>
          <w:rFonts w:hint="eastAsia"/>
        </w:rPr>
        <w:t>十、单位活期保证金存入补录（业务代码</w:t>
      </w:r>
      <w:r>
        <w:rPr>
          <w:rFonts w:hint="eastAsia"/>
        </w:rPr>
        <w:t>3063</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通过该功能实现对单位活期保证金的存入类差错进行补录。</w:t>
      </w:r>
    </w:p>
    <w:p w:rsidR="004A1DF5" w:rsidRDefault="004A1DF5">
      <w:pPr>
        <w:pStyle w:val="6"/>
      </w:pPr>
      <w:r>
        <w:rPr>
          <w:rFonts w:hint="eastAsia"/>
        </w:rPr>
        <w:t>（二）界面</w:t>
      </w:r>
    </w:p>
    <w:p w:rsidR="004A1DF5" w:rsidRDefault="0004090F">
      <w:pPr>
        <w:jc w:val="center"/>
      </w:pPr>
      <w:r>
        <w:rPr>
          <w:noProof/>
          <w:sz w:val="20"/>
        </w:rPr>
        <w:drawing>
          <wp:anchor distT="0" distB="0" distL="114300" distR="114300" simplePos="0" relativeHeight="251847168" behindDoc="0" locked="0" layoutInCell="1" allowOverlap="1">
            <wp:simplePos x="0" y="0"/>
            <wp:positionH relativeFrom="column">
              <wp:posOffset>0</wp:posOffset>
            </wp:positionH>
            <wp:positionV relativeFrom="paragraph">
              <wp:posOffset>0</wp:posOffset>
            </wp:positionV>
            <wp:extent cx="5248910" cy="3691890"/>
            <wp:effectExtent l="19050" t="0" r="8890" b="0"/>
            <wp:wrapTopAndBottom/>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228" cstate="print"/>
                    <a:srcRect/>
                    <a:stretch>
                      <a:fillRect/>
                    </a:stretch>
                  </pic:blipFill>
                  <pic:spPr bwMode="auto">
                    <a:xfrm>
                      <a:off x="0" y="0"/>
                      <a:ext cx="5248910" cy="3691890"/>
                    </a:xfrm>
                    <a:prstGeom prst="rect">
                      <a:avLst/>
                    </a:prstGeom>
                    <a:noFill/>
                    <a:ln w="9525">
                      <a:noFill/>
                      <a:miter lim="800000"/>
                      <a:headEnd/>
                      <a:tailEnd/>
                    </a:ln>
                  </pic:spPr>
                </pic:pic>
              </a:graphicData>
            </a:graphic>
          </wp:anchor>
        </w:drawing>
      </w:r>
      <w:r w:rsidR="004A1DF5">
        <w:rPr>
          <w:rFonts w:hint="eastAsia"/>
        </w:rPr>
        <w:t>图</w:t>
      </w:r>
      <w:r w:rsidR="004A1DF5">
        <w:rPr>
          <w:rFonts w:hint="eastAsia"/>
        </w:rPr>
        <w:t>2.7</w:t>
      </w:r>
    </w:p>
    <w:p w:rsidR="004A1DF5" w:rsidRDefault="004A1DF5">
      <w:pPr>
        <w:pStyle w:val="6"/>
      </w:pPr>
      <w:r>
        <w:rPr>
          <w:rFonts w:hint="eastAsia"/>
        </w:rPr>
        <w:t>（三）操作要点</w:t>
      </w:r>
    </w:p>
    <w:p w:rsidR="004A1DF5" w:rsidRDefault="004A1DF5">
      <w:r>
        <w:rPr>
          <w:rFonts w:hint="eastAsia"/>
        </w:rPr>
        <w:t xml:space="preserve">    </w:t>
      </w:r>
      <w:r>
        <w:rPr>
          <w:rFonts w:hint="eastAsia"/>
        </w:rPr>
        <w:t>用户可对各种资金来源下的单位活期保证金户口存入撤销业务进行补录。补录的三个关键要素是原撤销流水号，交易金额和起息日。</w:t>
      </w:r>
    </w:p>
    <w:p w:rsidR="004A1DF5" w:rsidRDefault="004A1DF5">
      <w:pPr>
        <w:pStyle w:val="6"/>
      </w:pPr>
      <w:r>
        <w:rPr>
          <w:rFonts w:hint="eastAsia"/>
        </w:rPr>
        <w:t>（四）操作步骤</w:t>
      </w:r>
    </w:p>
    <w:p w:rsidR="004A1DF5" w:rsidRDefault="004A1DF5">
      <w:pPr>
        <w:ind w:firstLineChars="225" w:firstLine="540"/>
      </w:pPr>
      <w:r>
        <w:rPr>
          <w:rFonts w:hint="eastAsia"/>
        </w:rPr>
        <w:t>1</w:t>
      </w:r>
      <w:r>
        <w:rPr>
          <w:rFonts w:hint="eastAsia"/>
        </w:rPr>
        <w:t>、用户选择“系统导航”－“负债业务”－“活期保证金”－“单位活期保证金存入补录”或在“业务代码”栏输入</w:t>
      </w:r>
      <w:r>
        <w:rPr>
          <w:rFonts w:hint="eastAsia"/>
        </w:rPr>
        <w:t>3063</w:t>
      </w:r>
      <w:r>
        <w:rPr>
          <w:rFonts w:hint="eastAsia"/>
        </w:rPr>
        <w:t>进入。</w:t>
      </w:r>
    </w:p>
    <w:p w:rsidR="004A1DF5" w:rsidRDefault="004A1DF5">
      <w:pPr>
        <w:ind w:firstLine="480"/>
      </w:pPr>
      <w:r>
        <w:rPr>
          <w:rFonts w:hint="eastAsia"/>
        </w:rPr>
        <w:t>2</w:t>
      </w:r>
      <w:r>
        <w:rPr>
          <w:rFonts w:hint="eastAsia"/>
        </w:rPr>
        <w:t>、在“查询业务类型”栏可任选“按户口信息浏览”、“按客户信息浏览”、</w:t>
      </w:r>
      <w:r>
        <w:rPr>
          <w:rFonts w:hint="eastAsia"/>
        </w:rPr>
        <w:lastRenderedPageBreak/>
        <w:t>“按保证金要素浏览”三个查询方式，输入相关查询要素，选择“查询</w:t>
      </w:r>
      <w:r>
        <w:rPr>
          <w:rFonts w:hint="eastAsia"/>
        </w:rPr>
        <w:t>5</w:t>
      </w:r>
      <w:r>
        <w:rPr>
          <w:rFonts w:hint="eastAsia"/>
        </w:rPr>
        <w:t>”按钮。选定符合条件的保证金户口后，选择“确定</w:t>
      </w:r>
      <w:r>
        <w:rPr>
          <w:rFonts w:hint="eastAsia"/>
        </w:rPr>
        <w:t>1</w:t>
      </w:r>
      <w:r>
        <w:rPr>
          <w:rFonts w:hint="eastAsia"/>
        </w:rPr>
        <w:t>”按钮。</w:t>
      </w:r>
    </w:p>
    <w:p w:rsidR="004A1DF5" w:rsidRDefault="004A1DF5">
      <w:pPr>
        <w:ind w:firstLine="480"/>
      </w:pPr>
      <w:r>
        <w:rPr>
          <w:rFonts w:hint="eastAsia"/>
        </w:rPr>
        <w:t>3</w:t>
      </w:r>
      <w:r>
        <w:rPr>
          <w:rFonts w:hint="eastAsia"/>
        </w:rPr>
        <w:t>、在“原撤销流水号”栏输入所要补录的保证金存入撤销流水号，输入交易金额和起息日，按回车键，系统调出保证金存入界面，见“活期保证金存入补录”界面（图</w:t>
      </w:r>
      <w:r>
        <w:rPr>
          <w:rFonts w:hint="eastAsia"/>
        </w:rPr>
        <w:t>2.7</w:t>
      </w:r>
      <w:r>
        <w:rPr>
          <w:rFonts w:hint="eastAsia"/>
        </w:rPr>
        <w:t>）。对于无对应撤销交易的补录，原撤销流水号可以不输入。</w:t>
      </w:r>
    </w:p>
    <w:p w:rsidR="004A1DF5" w:rsidRDefault="004A1DF5">
      <w:pPr>
        <w:ind w:firstLine="480"/>
        <w:rPr>
          <w:b/>
          <w:bCs/>
        </w:rPr>
      </w:pPr>
      <w:r>
        <w:rPr>
          <w:rFonts w:hint="eastAsia"/>
        </w:rPr>
        <w:t>4</w:t>
      </w:r>
      <w:r>
        <w:rPr>
          <w:rFonts w:hint="eastAsia"/>
        </w:rPr>
        <w:t>、选择“确定</w:t>
      </w:r>
      <w:r>
        <w:rPr>
          <w:rFonts w:hint="eastAsia"/>
        </w:rPr>
        <w:t>1</w:t>
      </w:r>
      <w:r>
        <w:rPr>
          <w:rFonts w:hint="eastAsia"/>
        </w:rPr>
        <w:t>”，经业务主管进行现场授权后，补录成功，生成并打印各类补录单据。</w:t>
      </w:r>
    </w:p>
    <w:p w:rsidR="004A1DF5" w:rsidRDefault="004A1DF5" w:rsidP="0004090F">
      <w:pPr>
        <w:pStyle w:val="5"/>
      </w:pPr>
      <w:r>
        <w:rPr>
          <w:rFonts w:hint="eastAsia"/>
        </w:rPr>
        <w:t>十一、单位活期保证金支取撤销（业务代码</w:t>
      </w:r>
      <w:r>
        <w:rPr>
          <w:rFonts w:hint="eastAsia"/>
        </w:rPr>
        <w:t>3064</w:t>
      </w:r>
      <w:r>
        <w:rPr>
          <w:rFonts w:hint="eastAsia"/>
        </w:rPr>
        <w:t>）</w:t>
      </w:r>
    </w:p>
    <w:p w:rsidR="004A1DF5" w:rsidRDefault="004A1DF5">
      <w:pPr>
        <w:pStyle w:val="6"/>
      </w:pPr>
      <w:r>
        <w:rPr>
          <w:rFonts w:hint="eastAsia"/>
        </w:rPr>
        <w:t>（一）功能介绍</w:t>
      </w:r>
    </w:p>
    <w:p w:rsidR="004A1DF5" w:rsidRDefault="004A1DF5">
      <w:pPr>
        <w:tabs>
          <w:tab w:val="left" w:pos="7200"/>
        </w:tabs>
        <w:ind w:firstLine="480"/>
      </w:pPr>
      <w:r>
        <w:rPr>
          <w:rFonts w:hint="eastAsia"/>
        </w:rPr>
        <w:t>通过功能实现对单位活期保证金资金类差错中的支取差错进行撤销。</w:t>
      </w:r>
    </w:p>
    <w:p w:rsidR="004A1DF5" w:rsidRDefault="004A1DF5">
      <w:pPr>
        <w:pStyle w:val="6"/>
      </w:pPr>
      <w:r>
        <w:rPr>
          <w:rFonts w:hint="eastAsia"/>
        </w:rPr>
        <w:t>（二）操作要点</w:t>
      </w:r>
    </w:p>
    <w:p w:rsidR="004A1DF5" w:rsidRDefault="004A1DF5">
      <w:pPr>
        <w:tabs>
          <w:tab w:val="left" w:pos="7200"/>
        </w:tabs>
        <w:ind w:firstLine="480"/>
      </w:pPr>
      <w:r>
        <w:rPr>
          <w:rFonts w:hint="eastAsia"/>
        </w:rPr>
        <w:t>用户可对各种资金去向下的单位活期保证金户口支取业务进行撤销。</w:t>
      </w:r>
    </w:p>
    <w:p w:rsidR="004A1DF5" w:rsidRDefault="004A1DF5">
      <w:r>
        <w:rPr>
          <w:rFonts w:hint="eastAsia"/>
        </w:rPr>
        <w:t xml:space="preserve">    1</w:t>
      </w:r>
      <w:r>
        <w:rPr>
          <w:rFonts w:hint="eastAsia"/>
        </w:rPr>
        <w:t>、原支取业务收款类型为活期户的，撤销时的资金来源为活期户，但当活期户余额不足时，系统将提示余额不足而无法撤销。</w:t>
      </w:r>
    </w:p>
    <w:p w:rsidR="004A1DF5" w:rsidRDefault="004A1DF5">
      <w:r>
        <w:rPr>
          <w:rFonts w:hint="eastAsia"/>
        </w:rPr>
        <w:t xml:space="preserve">    2</w:t>
      </w:r>
      <w:r>
        <w:rPr>
          <w:rFonts w:hint="eastAsia"/>
        </w:rPr>
        <w:t>、原支取业务收款类型为挂账单的，撤销时的资金来源为原挂账单，但原挂账单余额不足时，系统将不管原挂账单余额多少而自动生成一张挂账类型为应收款的全部金额的挂账单。</w:t>
      </w:r>
    </w:p>
    <w:p w:rsidR="004A1DF5" w:rsidRDefault="004A1DF5">
      <w:pPr>
        <w:pStyle w:val="6"/>
      </w:pPr>
      <w:r>
        <w:rPr>
          <w:rFonts w:hint="eastAsia"/>
        </w:rPr>
        <w:t>（三）操作步骤</w:t>
      </w:r>
    </w:p>
    <w:p w:rsidR="004A1DF5" w:rsidRDefault="004A1DF5">
      <w:pPr>
        <w:ind w:firstLineChars="225" w:firstLine="540"/>
      </w:pPr>
      <w:r>
        <w:rPr>
          <w:rFonts w:hint="eastAsia"/>
        </w:rPr>
        <w:t>1</w:t>
      </w:r>
      <w:r>
        <w:rPr>
          <w:rFonts w:hint="eastAsia"/>
        </w:rPr>
        <w:t>、用户选择“系统导航”－“负债业务”－“活期保证金”－“单位活期保证金支取撤销”或在“业务代码”栏输入</w:t>
      </w:r>
      <w:r>
        <w:rPr>
          <w:rFonts w:hint="eastAsia"/>
        </w:rPr>
        <w:t>3064</w:t>
      </w:r>
      <w:r>
        <w:rPr>
          <w:rFonts w:hint="eastAsia"/>
        </w:rPr>
        <w:t>进入“单位活期保证金支取撤销”界面。</w:t>
      </w:r>
    </w:p>
    <w:p w:rsidR="004A1DF5" w:rsidRDefault="004A1DF5">
      <w:pPr>
        <w:ind w:firstLine="480"/>
      </w:pPr>
      <w:r>
        <w:rPr>
          <w:rFonts w:hint="eastAsia"/>
        </w:rPr>
        <w:t>2</w:t>
      </w:r>
      <w:r>
        <w:rPr>
          <w:rFonts w:hint="eastAsia"/>
        </w:rPr>
        <w:t>、在“流水号”栏输入所要撤销的保证金支取流水号，按回车键，系统调出原保证金支取业务。</w:t>
      </w:r>
    </w:p>
    <w:p w:rsidR="004A1DF5" w:rsidRDefault="004A1DF5">
      <w:pPr>
        <w:ind w:firstLine="480"/>
        <w:rPr>
          <w:b/>
          <w:bCs/>
        </w:rPr>
      </w:pPr>
      <w:r>
        <w:rPr>
          <w:rFonts w:hint="eastAsia"/>
        </w:rPr>
        <w:t>3</w:t>
      </w:r>
      <w:r>
        <w:rPr>
          <w:rFonts w:hint="eastAsia"/>
        </w:rPr>
        <w:t>、选择“确定</w:t>
      </w:r>
      <w:r>
        <w:rPr>
          <w:rFonts w:hint="eastAsia"/>
        </w:rPr>
        <w:t>1</w:t>
      </w:r>
      <w:r>
        <w:rPr>
          <w:rFonts w:hint="eastAsia"/>
        </w:rPr>
        <w:t>”，经业务主管进行现场授权后，撤销成功，生成并打印各类撤销单据。</w:t>
      </w:r>
    </w:p>
    <w:p w:rsidR="004A1DF5" w:rsidRDefault="004A1DF5" w:rsidP="0004090F">
      <w:pPr>
        <w:pStyle w:val="5"/>
      </w:pPr>
      <w:r>
        <w:rPr>
          <w:rFonts w:hint="eastAsia"/>
        </w:rPr>
        <w:lastRenderedPageBreak/>
        <w:t>十二、单位活期保证金支取补录（业务代码</w:t>
      </w:r>
      <w:r>
        <w:rPr>
          <w:rFonts w:hint="eastAsia"/>
        </w:rPr>
        <w:t>3065</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通过该功能实现对单位活期保证金资金类差错中的支取差错进行补录。</w:t>
      </w:r>
    </w:p>
    <w:p w:rsidR="004A1DF5" w:rsidRDefault="004A1DF5">
      <w:pPr>
        <w:pStyle w:val="6"/>
      </w:pPr>
      <w:r>
        <w:rPr>
          <w:rFonts w:hint="eastAsia"/>
        </w:rPr>
        <w:t>（二）界面</w:t>
      </w:r>
    </w:p>
    <w:p w:rsidR="004A1DF5" w:rsidRDefault="0004090F">
      <w:pPr>
        <w:jc w:val="center"/>
      </w:pPr>
      <w:r>
        <w:rPr>
          <w:noProof/>
          <w:sz w:val="20"/>
        </w:rPr>
        <w:drawing>
          <wp:anchor distT="0" distB="0" distL="114300" distR="114300" simplePos="0" relativeHeight="251848192" behindDoc="0" locked="0" layoutInCell="1" allowOverlap="1">
            <wp:simplePos x="0" y="0"/>
            <wp:positionH relativeFrom="column">
              <wp:posOffset>0</wp:posOffset>
            </wp:positionH>
            <wp:positionV relativeFrom="paragraph">
              <wp:posOffset>0</wp:posOffset>
            </wp:positionV>
            <wp:extent cx="5252085" cy="3426460"/>
            <wp:effectExtent l="19050" t="0" r="5715" b="0"/>
            <wp:wrapTopAndBottom/>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229" cstate="print"/>
                    <a:srcRect/>
                    <a:stretch>
                      <a:fillRect/>
                    </a:stretch>
                  </pic:blipFill>
                  <pic:spPr bwMode="auto">
                    <a:xfrm>
                      <a:off x="0" y="0"/>
                      <a:ext cx="5252085" cy="3426460"/>
                    </a:xfrm>
                    <a:prstGeom prst="rect">
                      <a:avLst/>
                    </a:prstGeom>
                    <a:noFill/>
                    <a:ln w="9525">
                      <a:noFill/>
                      <a:miter lim="800000"/>
                      <a:headEnd/>
                      <a:tailEnd/>
                    </a:ln>
                  </pic:spPr>
                </pic:pic>
              </a:graphicData>
            </a:graphic>
          </wp:anchor>
        </w:drawing>
      </w:r>
      <w:r w:rsidR="004A1DF5">
        <w:rPr>
          <w:rFonts w:hint="eastAsia"/>
        </w:rPr>
        <w:t>图</w:t>
      </w:r>
      <w:r w:rsidR="004A1DF5">
        <w:rPr>
          <w:rFonts w:hint="eastAsia"/>
        </w:rPr>
        <w:t>2.8</w:t>
      </w:r>
    </w:p>
    <w:p w:rsidR="004A1DF5" w:rsidRDefault="004A1DF5">
      <w:pPr>
        <w:pStyle w:val="6"/>
      </w:pPr>
      <w:r>
        <w:rPr>
          <w:rFonts w:hint="eastAsia"/>
        </w:rPr>
        <w:t>（三）操作要点</w:t>
      </w:r>
    </w:p>
    <w:p w:rsidR="004A1DF5" w:rsidRDefault="004A1DF5">
      <w:r>
        <w:rPr>
          <w:rFonts w:hint="eastAsia"/>
        </w:rPr>
        <w:t xml:space="preserve">    </w:t>
      </w:r>
      <w:r>
        <w:rPr>
          <w:rFonts w:hint="eastAsia"/>
        </w:rPr>
        <w:t>用户可对单位活期保证金户口支取业务进行补录。补录的关键要素是原撤销流水号、交易金额和起息日。</w:t>
      </w:r>
    </w:p>
    <w:p w:rsidR="004A1DF5" w:rsidRDefault="004A1DF5">
      <w:pPr>
        <w:pStyle w:val="6"/>
      </w:pPr>
      <w:r>
        <w:rPr>
          <w:rFonts w:hint="eastAsia"/>
        </w:rPr>
        <w:t>（四）操作步骤</w:t>
      </w:r>
    </w:p>
    <w:p w:rsidR="004A1DF5" w:rsidRDefault="004A1DF5">
      <w:pPr>
        <w:ind w:firstLineChars="225" w:firstLine="540"/>
      </w:pPr>
      <w:r>
        <w:rPr>
          <w:rFonts w:hint="eastAsia"/>
        </w:rPr>
        <w:t>1</w:t>
      </w:r>
      <w:r>
        <w:rPr>
          <w:rFonts w:hint="eastAsia"/>
        </w:rPr>
        <w:t>、用户选择“系统导航”－“负债业务”－“活期保证金”－“单位活期保证金支取补录”或在“业务代码”栏输入</w:t>
      </w:r>
      <w:r>
        <w:rPr>
          <w:rFonts w:hint="eastAsia"/>
        </w:rPr>
        <w:t>3065</w:t>
      </w:r>
      <w:r>
        <w:rPr>
          <w:rFonts w:hint="eastAsia"/>
        </w:rPr>
        <w:t>进入。</w:t>
      </w:r>
    </w:p>
    <w:p w:rsidR="004A1DF5" w:rsidRDefault="004A1DF5">
      <w:pPr>
        <w:ind w:firstLineChars="225" w:firstLine="540"/>
      </w:pPr>
      <w:r>
        <w:rPr>
          <w:rFonts w:hint="eastAsia"/>
        </w:rPr>
        <w:t>2</w:t>
      </w:r>
      <w:r>
        <w:rPr>
          <w:rFonts w:hint="eastAsia"/>
        </w:rPr>
        <w:t>、在“查询业务类型”栏可任选“按户口信息浏览”、“按客户信息浏览”、“按保证金要素浏览”三个查询方式，输入相关查询要素，选择“查询</w:t>
      </w:r>
      <w:r>
        <w:rPr>
          <w:rFonts w:hint="eastAsia"/>
        </w:rPr>
        <w:t>5</w:t>
      </w:r>
      <w:r>
        <w:rPr>
          <w:rFonts w:hint="eastAsia"/>
        </w:rPr>
        <w:t>”按钮。选定符合条件的保证金户口后，选择“确定</w:t>
      </w:r>
      <w:r>
        <w:rPr>
          <w:rFonts w:hint="eastAsia"/>
        </w:rPr>
        <w:t>1</w:t>
      </w:r>
      <w:r>
        <w:rPr>
          <w:rFonts w:hint="eastAsia"/>
        </w:rPr>
        <w:t>”按钮。</w:t>
      </w:r>
    </w:p>
    <w:p w:rsidR="004A1DF5" w:rsidRDefault="004A1DF5">
      <w:pPr>
        <w:ind w:firstLine="480"/>
      </w:pPr>
      <w:r>
        <w:rPr>
          <w:rFonts w:hint="eastAsia"/>
        </w:rPr>
        <w:t>3</w:t>
      </w:r>
      <w:r>
        <w:rPr>
          <w:rFonts w:hint="eastAsia"/>
        </w:rPr>
        <w:t>、在“原撤销流水号”栏输入所要补录的保证金支取撤销流水号，输入交</w:t>
      </w:r>
      <w:r>
        <w:rPr>
          <w:rFonts w:hint="eastAsia"/>
        </w:rPr>
        <w:lastRenderedPageBreak/>
        <w:t>易金额，按回车键，系统调出保证金支取界面，见“活期保证金支取补录”界面（图</w:t>
      </w:r>
      <w:r>
        <w:rPr>
          <w:rFonts w:hint="eastAsia"/>
        </w:rPr>
        <w:t>2.8</w:t>
      </w:r>
      <w:r>
        <w:rPr>
          <w:rFonts w:hint="eastAsia"/>
        </w:rPr>
        <w:t>）。对于无对应撤销交易的补录，原撤销流水号可以不输入。</w:t>
      </w:r>
    </w:p>
    <w:p w:rsidR="004A1DF5" w:rsidRDefault="004A1DF5">
      <w:pPr>
        <w:ind w:firstLine="480"/>
        <w:rPr>
          <w:b/>
          <w:bCs/>
        </w:rPr>
      </w:pPr>
      <w:r>
        <w:rPr>
          <w:rFonts w:hint="eastAsia"/>
        </w:rPr>
        <w:t>4</w:t>
      </w:r>
      <w:r>
        <w:rPr>
          <w:rFonts w:hint="eastAsia"/>
        </w:rPr>
        <w:t>、用户选择输入收款类型和起息日，选择“确定</w:t>
      </w:r>
      <w:r>
        <w:rPr>
          <w:rFonts w:hint="eastAsia"/>
        </w:rPr>
        <w:t>1</w:t>
      </w:r>
      <w:r>
        <w:rPr>
          <w:rFonts w:hint="eastAsia"/>
        </w:rPr>
        <w:t>”，经业务主管进行现场授权后，补录成功，生成并打印各类补录单据。</w:t>
      </w:r>
    </w:p>
    <w:p w:rsidR="004A1DF5" w:rsidRDefault="004A1DF5" w:rsidP="0004090F">
      <w:pPr>
        <w:pStyle w:val="5"/>
      </w:pPr>
      <w:r>
        <w:rPr>
          <w:rFonts w:hint="eastAsia"/>
        </w:rPr>
        <w:t>十三、单位活期保证金关户（业务代码</w:t>
      </w:r>
      <w:r>
        <w:rPr>
          <w:rFonts w:hint="eastAsia"/>
        </w:rPr>
        <w:t>3052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通过该功能实现对单位活期保证金户口的关户，特指结息和关户两段关户方式。</w:t>
      </w:r>
    </w:p>
    <w:p w:rsidR="004A1DF5" w:rsidRDefault="004A1DF5">
      <w:pPr>
        <w:pStyle w:val="6"/>
        <w:spacing w:line="360" w:lineRule="auto"/>
      </w:pPr>
      <w:r>
        <w:rPr>
          <w:rFonts w:hint="eastAsia"/>
        </w:rPr>
        <w:t>（二）操作要点</w:t>
      </w:r>
    </w:p>
    <w:p w:rsidR="004A1DF5" w:rsidRDefault="004A1DF5">
      <w:pPr>
        <w:ind w:firstLine="540"/>
      </w:pPr>
      <w:r>
        <w:rPr>
          <w:rFonts w:hint="eastAsia"/>
        </w:rPr>
        <w:t>1</w:t>
      </w:r>
      <w:r>
        <w:rPr>
          <w:rFonts w:hint="eastAsia"/>
        </w:rPr>
        <w:t>、系统提供余额检查功能，凡余额未清零的单位活期保证金户口构成不能销户的条件，用户必须将余额清零，方可销户。</w:t>
      </w:r>
    </w:p>
    <w:p w:rsidR="004A1DF5" w:rsidRDefault="004A1DF5">
      <w:pPr>
        <w:ind w:firstLine="540"/>
      </w:pPr>
      <w:r>
        <w:rPr>
          <w:rFonts w:hint="eastAsia"/>
        </w:rPr>
        <w:t>2</w:t>
      </w:r>
      <w:r>
        <w:rPr>
          <w:rFonts w:hint="eastAsia"/>
        </w:rPr>
        <w:t>、系统提供积数结息功能，凡余额为零但仍有未结息积数的单位活期保证金户口，系统将在本功能模块中结清利息。</w:t>
      </w:r>
    </w:p>
    <w:p w:rsidR="004A1DF5" w:rsidRDefault="004A1DF5">
      <w:pPr>
        <w:ind w:firstLine="540"/>
      </w:pPr>
      <w:r>
        <w:rPr>
          <w:rFonts w:hint="eastAsia"/>
        </w:rPr>
        <w:t>3</w:t>
      </w:r>
      <w:r>
        <w:rPr>
          <w:rFonts w:hint="eastAsia"/>
        </w:rPr>
        <w:t>、本功能暂时只处理本网点且处在活动状态的单位结算户口销户。</w:t>
      </w:r>
    </w:p>
    <w:p w:rsidR="004A1DF5" w:rsidRDefault="004A1DF5">
      <w:pPr>
        <w:pStyle w:val="6"/>
        <w:spacing w:line="360" w:lineRule="auto"/>
      </w:pPr>
      <w:r>
        <w:rPr>
          <w:rFonts w:hint="eastAsia"/>
        </w:rPr>
        <w:t>（三）操作步骤</w:t>
      </w:r>
    </w:p>
    <w:p w:rsidR="004A1DF5" w:rsidRDefault="004A1DF5">
      <w:pPr>
        <w:ind w:firstLineChars="225" w:firstLine="540"/>
      </w:pPr>
      <w:r>
        <w:rPr>
          <w:rFonts w:hint="eastAsia"/>
        </w:rPr>
        <w:t>1</w:t>
      </w:r>
      <w:r>
        <w:rPr>
          <w:rFonts w:hint="eastAsia"/>
        </w:rPr>
        <w:t>、用户选择“系统导航”－“负债业务”－“活期保证金”－“关户”或在“业务代码”栏输入</w:t>
      </w:r>
      <w:r>
        <w:rPr>
          <w:rFonts w:hint="eastAsia"/>
        </w:rPr>
        <w:t>3052</w:t>
      </w:r>
      <w:r>
        <w:rPr>
          <w:rFonts w:hint="eastAsia"/>
        </w:rPr>
        <w:t>进入“单位活期保证金关户”界面。</w:t>
      </w:r>
    </w:p>
    <w:p w:rsidR="004A1DF5" w:rsidRDefault="004A1DF5">
      <w:pPr>
        <w:ind w:firstLine="480"/>
      </w:pPr>
      <w:r>
        <w:rPr>
          <w:rFonts w:hint="eastAsia"/>
        </w:rPr>
        <w:t>2</w:t>
      </w:r>
      <w:r>
        <w:rPr>
          <w:rFonts w:hint="eastAsia"/>
        </w:rPr>
        <w:t>、在“查询业务类型”栏可任选“按户口信息浏览”、“按客户信息浏览”、“按保证金要素浏览”三个查询方式，输入相关查询要素，选择“查询”按钮。选定符合条件的保证金户口后，选择“确定”，进入“活期保证金关户”界面。</w:t>
      </w:r>
    </w:p>
    <w:p w:rsidR="004A1DF5" w:rsidRDefault="004A1DF5">
      <w:pPr>
        <w:ind w:firstLineChars="200" w:firstLine="480"/>
      </w:pPr>
      <w:r>
        <w:rPr>
          <w:rFonts w:ascii="宋体" w:hAnsi="宋体" w:hint="eastAsia"/>
        </w:rPr>
        <w:t>3、如单位活期保证金户口有未结清积数，用户需选择结清利息的资金去向：活期户或挂账单。</w:t>
      </w:r>
    </w:p>
    <w:p w:rsidR="004A1DF5" w:rsidRDefault="004A1DF5">
      <w:pPr>
        <w:ind w:firstLineChars="200" w:firstLine="480"/>
      </w:pPr>
      <w:r>
        <w:rPr>
          <w:rFonts w:hint="eastAsia"/>
        </w:rPr>
        <w:t>4</w:t>
      </w:r>
      <w:r>
        <w:rPr>
          <w:rFonts w:hint="eastAsia"/>
        </w:rPr>
        <w:t>、以上处理完毕后，选择“确定”。</w:t>
      </w:r>
    </w:p>
    <w:p w:rsidR="004A1DF5" w:rsidRDefault="004A1DF5">
      <w:pPr>
        <w:ind w:firstLineChars="200" w:firstLine="480"/>
      </w:pPr>
      <w:r>
        <w:rPr>
          <w:rFonts w:hint="eastAsia"/>
        </w:rPr>
        <w:t>5</w:t>
      </w:r>
      <w:r>
        <w:rPr>
          <w:rFonts w:hint="eastAsia"/>
        </w:rPr>
        <w:t>、系统提示主管授权，主管授权后，销户成功。</w:t>
      </w:r>
    </w:p>
    <w:p w:rsidR="004A1DF5" w:rsidRDefault="004A1DF5">
      <w:pPr>
        <w:ind w:firstLineChars="200" w:firstLine="480"/>
      </w:pPr>
      <w:r>
        <w:rPr>
          <w:rFonts w:hint="eastAsia"/>
        </w:rPr>
        <w:t>6</w:t>
      </w:r>
      <w:r>
        <w:rPr>
          <w:rFonts w:hint="eastAsia"/>
        </w:rPr>
        <w:t>、打印：根据系统提示打印“单位活期保证金关户报告”，如发生结息系统提示打印“存款利息收入回单”。</w:t>
      </w:r>
    </w:p>
    <w:p w:rsidR="004A1DF5" w:rsidRDefault="004A1DF5" w:rsidP="0004090F">
      <w:pPr>
        <w:pStyle w:val="5"/>
      </w:pPr>
      <w:r>
        <w:rPr>
          <w:rFonts w:hint="eastAsia"/>
        </w:rPr>
        <w:lastRenderedPageBreak/>
        <w:t>十四、单位活期保证金重开户（业务代码</w:t>
      </w:r>
      <w:r>
        <w:rPr>
          <w:rFonts w:hint="eastAsia"/>
        </w:rPr>
        <w:t>3061</w:t>
      </w:r>
      <w:r>
        <w:rPr>
          <w:rFonts w:hint="eastAsia"/>
        </w:rPr>
        <w:t>）</w:t>
      </w:r>
    </w:p>
    <w:p w:rsidR="004A1DF5" w:rsidRDefault="004A1DF5">
      <w:pPr>
        <w:pStyle w:val="6"/>
        <w:spacing w:line="360" w:lineRule="auto"/>
      </w:pPr>
      <w:r>
        <w:rPr>
          <w:rFonts w:ascii="宋体" w:hAnsi="宋体" w:hint="eastAsia"/>
        </w:rPr>
        <w:t>（一）</w:t>
      </w:r>
      <w:r>
        <w:rPr>
          <w:rFonts w:hint="eastAsia"/>
        </w:rPr>
        <w:t>功能介绍</w:t>
      </w:r>
    </w:p>
    <w:p w:rsidR="004A1DF5" w:rsidRDefault="004A1DF5">
      <w:pPr>
        <w:ind w:firstLine="539"/>
      </w:pPr>
      <w:r>
        <w:rPr>
          <w:rFonts w:hint="eastAsia"/>
        </w:rPr>
        <w:t>通过该功能使单位活期保证金户口由关户状态变为活动状态。</w:t>
      </w:r>
    </w:p>
    <w:p w:rsidR="004A1DF5" w:rsidRDefault="004A1DF5">
      <w:pPr>
        <w:pStyle w:val="6"/>
        <w:spacing w:line="360" w:lineRule="auto"/>
      </w:pPr>
      <w:r>
        <w:rPr>
          <w:rFonts w:hint="eastAsia"/>
        </w:rPr>
        <w:t>（二）操作要点</w:t>
      </w:r>
    </w:p>
    <w:p w:rsidR="004A1DF5" w:rsidRDefault="004A1DF5">
      <w:pPr>
        <w:ind w:firstLine="539"/>
      </w:pPr>
      <w:r>
        <w:rPr>
          <w:rFonts w:hint="eastAsia"/>
        </w:rPr>
        <w:t>本功能操作范围：开户网点。</w:t>
      </w:r>
    </w:p>
    <w:p w:rsidR="004A1DF5" w:rsidRDefault="004A1DF5">
      <w:pPr>
        <w:pStyle w:val="6"/>
        <w:spacing w:line="360" w:lineRule="auto"/>
      </w:pPr>
      <w:r>
        <w:rPr>
          <w:rFonts w:hint="eastAsia"/>
        </w:rPr>
        <w:t>（三）操作步骤</w:t>
      </w:r>
    </w:p>
    <w:p w:rsidR="004A1DF5" w:rsidRDefault="004A1DF5">
      <w:pPr>
        <w:ind w:firstLineChars="225" w:firstLine="540"/>
      </w:pPr>
      <w:r>
        <w:rPr>
          <w:rFonts w:ascii="宋体" w:hAnsi="宋体" w:hint="eastAsia"/>
        </w:rPr>
        <w:t>1、</w:t>
      </w:r>
      <w:r>
        <w:rPr>
          <w:rFonts w:hint="eastAsia"/>
        </w:rPr>
        <w:t>用户选择“系统导航”－“负债业务”－“活期保证金”－“重开户”或在“业务代码”栏输入</w:t>
      </w:r>
      <w:r>
        <w:rPr>
          <w:rFonts w:hint="eastAsia"/>
        </w:rPr>
        <w:t>3061</w:t>
      </w:r>
      <w:r>
        <w:rPr>
          <w:rFonts w:hint="eastAsia"/>
        </w:rPr>
        <w:t>进入“单位活期保证金重开户”界面。</w:t>
      </w:r>
    </w:p>
    <w:p w:rsidR="004A1DF5" w:rsidRDefault="004A1DF5">
      <w:pPr>
        <w:ind w:firstLine="480"/>
      </w:pPr>
      <w:r>
        <w:rPr>
          <w:rFonts w:hint="eastAsia"/>
        </w:rPr>
        <w:t>2</w:t>
      </w:r>
      <w:r>
        <w:rPr>
          <w:rFonts w:hint="eastAsia"/>
        </w:rPr>
        <w:t>、在“查询业务类型”栏可任选“按户口信息浏览”、“按客户信息浏览”、“按保证金要素浏览”三个查询方式，输入相关查询要素，选择“查询”按钮。选定符合条件的保证金户口后，选择“确定”，进入“活期保证金重开户”界面。</w:t>
      </w:r>
    </w:p>
    <w:p w:rsidR="004A1DF5" w:rsidRDefault="004A1DF5">
      <w:pPr>
        <w:ind w:firstLineChars="150" w:firstLine="360"/>
        <w:rPr>
          <w:rFonts w:ascii="宋体" w:hAnsi="宋体"/>
        </w:rPr>
      </w:pPr>
      <w:r>
        <w:rPr>
          <w:rFonts w:ascii="宋体" w:hAnsi="宋体" w:hint="eastAsia"/>
        </w:rPr>
        <w:t>3、选择输入“结息类型”，对重开的单位活期保证金的结息方式在“按季结息”、“利随本清”或“手工结息”三种类型中进行选择确定。</w:t>
      </w:r>
    </w:p>
    <w:p w:rsidR="004A1DF5" w:rsidRDefault="004A1DF5">
      <w:pPr>
        <w:ind w:firstLineChars="150" w:firstLine="360"/>
      </w:pPr>
      <w:r>
        <w:rPr>
          <w:rFonts w:hint="eastAsia"/>
        </w:rPr>
        <w:t>4</w:t>
      </w:r>
      <w:r>
        <w:rPr>
          <w:rFonts w:hint="eastAsia"/>
        </w:rPr>
        <w:t>、选择“确定”钮，系统提示授权，主管同意后刷卡或输入密码。</w:t>
      </w:r>
    </w:p>
    <w:p w:rsidR="004A1DF5" w:rsidRDefault="004A1DF5">
      <w:pPr>
        <w:ind w:firstLineChars="150" w:firstLine="360"/>
      </w:pPr>
      <w:r>
        <w:rPr>
          <w:rFonts w:hint="eastAsia"/>
        </w:rPr>
        <w:t>5</w:t>
      </w:r>
      <w:r>
        <w:rPr>
          <w:rFonts w:hint="eastAsia"/>
        </w:rPr>
        <w:t>、系统重开户成功，提示打印“特殊业务报告”。</w:t>
      </w:r>
    </w:p>
    <w:p w:rsidR="004A1DF5" w:rsidRDefault="004A1DF5">
      <w:pPr>
        <w:rPr>
          <w:b/>
          <w:bCs/>
        </w:rPr>
      </w:pPr>
    </w:p>
    <w:p w:rsidR="004A1DF5" w:rsidRDefault="004A1DF5" w:rsidP="0004090F">
      <w:pPr>
        <w:pStyle w:val="5"/>
        <w:ind w:firstLine="562"/>
      </w:pPr>
      <w:r>
        <w:rPr>
          <w:rFonts w:hint="eastAsia"/>
        </w:rPr>
        <w:t>十五、单位活期保证金综合查询（业务代码：</w:t>
      </w:r>
      <w:r>
        <w:rPr>
          <w:rFonts w:hint="eastAsia"/>
        </w:rPr>
        <w:t>3068</w:t>
      </w:r>
      <w:r>
        <w:rPr>
          <w:rFonts w:hint="eastAsia"/>
        </w:rPr>
        <w:t>）：</w:t>
      </w:r>
    </w:p>
    <w:p w:rsidR="00C85378" w:rsidRDefault="00C85378" w:rsidP="00C85378">
      <w:pPr>
        <w:numPr>
          <w:ilvl w:val="0"/>
          <w:numId w:val="462"/>
        </w:numPr>
        <w:tabs>
          <w:tab w:val="left" w:pos="960"/>
        </w:tabs>
        <w:spacing w:line="240" w:lineRule="auto"/>
        <w:rPr>
          <w:rFonts w:ascii="宋体" w:hAnsi="宋体"/>
        </w:rPr>
      </w:pPr>
      <w:r>
        <w:rPr>
          <w:rFonts w:ascii="宋体" w:hAnsi="宋体" w:hint="eastAsia"/>
        </w:rPr>
        <w:t>按照客户号查询：</w:t>
      </w:r>
    </w:p>
    <w:p w:rsidR="00C85378" w:rsidRDefault="00C85378" w:rsidP="00C85378">
      <w:pPr>
        <w:tabs>
          <w:tab w:val="left" w:pos="960"/>
        </w:tabs>
        <w:ind w:left="480"/>
        <w:rPr>
          <w:rFonts w:ascii="宋体" w:hAnsi="宋体"/>
        </w:rPr>
      </w:pPr>
      <w:r>
        <w:rPr>
          <w:rFonts w:ascii="宋体" w:hAnsi="宋体" w:hint="eastAsia"/>
        </w:rPr>
        <w:t>（1）查询画面</w:t>
      </w:r>
    </w:p>
    <w:p w:rsidR="00C85378" w:rsidRDefault="0004090F" w:rsidP="00C85378">
      <w:pPr>
        <w:tabs>
          <w:tab w:val="left" w:pos="960"/>
        </w:tabs>
        <w:ind w:left="480"/>
        <w:rPr>
          <w:rFonts w:ascii="宋体" w:hAnsi="宋体"/>
        </w:rPr>
      </w:pPr>
      <w:r>
        <w:rPr>
          <w:rFonts w:ascii="宋体" w:hAnsi="宋体" w:hint="eastAsia"/>
          <w:noProof/>
        </w:rPr>
        <w:lastRenderedPageBreak/>
        <w:drawing>
          <wp:inline distT="0" distB="0" distL="0" distR="0">
            <wp:extent cx="5276850" cy="3771900"/>
            <wp:effectExtent l="1905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0" cstate="print"/>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C85378" w:rsidRDefault="00C85378" w:rsidP="00C85378">
      <w:pPr>
        <w:tabs>
          <w:tab w:val="left" w:pos="960"/>
        </w:tabs>
        <w:ind w:left="480"/>
        <w:rPr>
          <w:rFonts w:ascii="宋体" w:hAnsi="宋体"/>
        </w:rPr>
      </w:pPr>
      <w:r>
        <w:rPr>
          <w:rFonts w:ascii="宋体" w:hAnsi="宋体" w:hint="eastAsia"/>
        </w:rPr>
        <w:t>（2）输入开户机构、客户号，查询出相应的单位活期保证金户口：</w:t>
      </w:r>
    </w:p>
    <w:p w:rsidR="00C85378" w:rsidRDefault="0004090F" w:rsidP="00C85378">
      <w:pPr>
        <w:tabs>
          <w:tab w:val="left" w:pos="960"/>
        </w:tabs>
        <w:ind w:left="480"/>
        <w:rPr>
          <w:rFonts w:ascii="宋体" w:hAnsi="宋体"/>
        </w:rPr>
      </w:pPr>
      <w:r>
        <w:rPr>
          <w:rFonts w:ascii="宋体" w:hAnsi="宋体" w:hint="eastAsia"/>
          <w:noProof/>
        </w:rPr>
        <w:drawing>
          <wp:inline distT="0" distB="0" distL="0" distR="0">
            <wp:extent cx="5276850" cy="3771900"/>
            <wp:effectExtent l="1905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1" cstate="print"/>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C85378" w:rsidRDefault="00C85378" w:rsidP="00C85378">
      <w:pPr>
        <w:tabs>
          <w:tab w:val="left" w:pos="960"/>
        </w:tabs>
        <w:ind w:left="480"/>
        <w:rPr>
          <w:rFonts w:ascii="宋体" w:hAnsi="宋体"/>
        </w:rPr>
      </w:pPr>
      <w:r>
        <w:rPr>
          <w:rFonts w:ascii="宋体" w:hAnsi="宋体" w:hint="eastAsia"/>
        </w:rPr>
        <w:t>注1：开户机构默认为用户所属机构，如果是分行人员查询某一个分行的全部下级机构，则需要在开户机构中输入分行号（例如东莞分行769），同</w:t>
      </w:r>
      <w:r>
        <w:rPr>
          <w:rFonts w:ascii="宋体" w:hAnsi="宋体" w:hint="eastAsia"/>
        </w:rPr>
        <w:lastRenderedPageBreak/>
        <w:t>时在是否包含下级中选择“Y：是”。</w:t>
      </w:r>
    </w:p>
    <w:p w:rsidR="00C85378" w:rsidRDefault="00C85378" w:rsidP="00C85378">
      <w:pPr>
        <w:tabs>
          <w:tab w:val="left" w:pos="960"/>
        </w:tabs>
        <w:ind w:left="480"/>
        <w:rPr>
          <w:rFonts w:ascii="宋体" w:hAnsi="宋体"/>
        </w:rPr>
      </w:pPr>
      <w:r>
        <w:rPr>
          <w:rFonts w:ascii="宋体" w:hAnsi="宋体" w:hint="eastAsia"/>
        </w:rPr>
        <w:t>注2：如果输入“关联户口号”，则需要输入该客户的活期保证金户口号，而非任意一个单位结算户户口号。</w:t>
      </w:r>
    </w:p>
    <w:p w:rsidR="00C85378" w:rsidRDefault="00C85378" w:rsidP="00C85378">
      <w:pPr>
        <w:tabs>
          <w:tab w:val="left" w:pos="960"/>
        </w:tabs>
        <w:ind w:left="480"/>
        <w:rPr>
          <w:rFonts w:ascii="宋体" w:hAnsi="宋体"/>
        </w:rPr>
      </w:pPr>
      <w:r>
        <w:rPr>
          <w:rFonts w:ascii="宋体" w:hAnsi="宋体" w:hint="eastAsia"/>
        </w:rPr>
        <w:t>（3）点击明细，显示出相应户口的明细信息。</w:t>
      </w:r>
    </w:p>
    <w:p w:rsidR="00C85378" w:rsidRDefault="00C85378" w:rsidP="00C85378">
      <w:pPr>
        <w:tabs>
          <w:tab w:val="left" w:pos="960"/>
        </w:tabs>
        <w:ind w:left="480"/>
        <w:rPr>
          <w:rFonts w:ascii="宋体" w:hAnsi="宋体"/>
        </w:rPr>
      </w:pPr>
      <w:r>
        <w:rPr>
          <w:rFonts w:ascii="宋体" w:hAnsi="宋体" w:hint="eastAsia"/>
        </w:rPr>
        <w:t>（4）点击交易，显示出相应户口的交易信息。</w:t>
      </w:r>
    </w:p>
    <w:p w:rsidR="00C85378" w:rsidRDefault="00C85378" w:rsidP="00C85378">
      <w:pPr>
        <w:numPr>
          <w:ilvl w:val="0"/>
          <w:numId w:val="462"/>
        </w:numPr>
        <w:tabs>
          <w:tab w:val="left" w:pos="960"/>
        </w:tabs>
        <w:spacing w:line="240" w:lineRule="auto"/>
        <w:rPr>
          <w:rFonts w:ascii="宋体" w:hAnsi="宋体"/>
        </w:rPr>
      </w:pPr>
      <w:r>
        <w:rPr>
          <w:rFonts w:ascii="宋体" w:hAnsi="宋体" w:hint="eastAsia"/>
        </w:rPr>
        <w:t>按保证金类型查询：</w:t>
      </w:r>
    </w:p>
    <w:p w:rsidR="00C85378" w:rsidRDefault="00C85378" w:rsidP="00C85378">
      <w:pPr>
        <w:tabs>
          <w:tab w:val="left" w:pos="960"/>
        </w:tabs>
        <w:ind w:left="480"/>
        <w:rPr>
          <w:rFonts w:ascii="宋体" w:hAnsi="宋体"/>
        </w:rPr>
      </w:pPr>
      <w:r>
        <w:rPr>
          <w:rFonts w:ascii="宋体" w:hAnsi="宋体" w:hint="eastAsia"/>
        </w:rPr>
        <w:t>（1）查询画面：</w:t>
      </w:r>
    </w:p>
    <w:p w:rsidR="00C85378" w:rsidRDefault="0004090F" w:rsidP="00C85378">
      <w:pPr>
        <w:tabs>
          <w:tab w:val="left" w:pos="960"/>
        </w:tabs>
        <w:ind w:left="480"/>
        <w:rPr>
          <w:rFonts w:ascii="宋体" w:hAnsi="宋体"/>
        </w:rPr>
      </w:pPr>
      <w:r>
        <w:rPr>
          <w:rFonts w:ascii="宋体" w:hAnsi="宋体" w:hint="eastAsia"/>
          <w:noProof/>
        </w:rPr>
        <w:drawing>
          <wp:inline distT="0" distB="0" distL="0" distR="0">
            <wp:extent cx="5276850" cy="3771900"/>
            <wp:effectExtent l="1905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2" cstate="print"/>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C85378" w:rsidRDefault="00C85378" w:rsidP="00C85378">
      <w:pPr>
        <w:tabs>
          <w:tab w:val="left" w:pos="960"/>
        </w:tabs>
        <w:ind w:left="480"/>
        <w:rPr>
          <w:rFonts w:ascii="宋体" w:hAnsi="宋体"/>
        </w:rPr>
      </w:pPr>
      <w:r>
        <w:rPr>
          <w:rFonts w:ascii="宋体" w:hAnsi="宋体" w:hint="eastAsia"/>
        </w:rPr>
        <w:t>（2）选择保证金性质，点击查询：</w:t>
      </w:r>
    </w:p>
    <w:p w:rsidR="00C85378" w:rsidRDefault="0004090F" w:rsidP="00C85378">
      <w:pPr>
        <w:tabs>
          <w:tab w:val="left" w:pos="960"/>
        </w:tabs>
        <w:ind w:left="480"/>
        <w:rPr>
          <w:rFonts w:ascii="宋体" w:hAnsi="宋体"/>
        </w:rPr>
      </w:pPr>
      <w:r>
        <w:rPr>
          <w:rFonts w:ascii="宋体" w:hAnsi="宋体" w:hint="eastAsia"/>
          <w:noProof/>
        </w:rPr>
        <w:lastRenderedPageBreak/>
        <w:drawing>
          <wp:inline distT="0" distB="0" distL="0" distR="0">
            <wp:extent cx="5276850" cy="3771900"/>
            <wp:effectExtent l="1905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3" cstate="print"/>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C85378" w:rsidRDefault="00C85378" w:rsidP="00C85378">
      <w:pPr>
        <w:tabs>
          <w:tab w:val="left" w:pos="960"/>
        </w:tabs>
        <w:ind w:left="480"/>
        <w:rPr>
          <w:rFonts w:ascii="宋体" w:hAnsi="宋体"/>
        </w:rPr>
      </w:pPr>
      <w:r>
        <w:rPr>
          <w:rFonts w:ascii="宋体" w:hAnsi="宋体" w:hint="eastAsia"/>
        </w:rPr>
        <w:t>（3）点击明细，显示出相应户口的明细信息。</w:t>
      </w:r>
    </w:p>
    <w:p w:rsidR="00C85378" w:rsidRDefault="00C85378" w:rsidP="00C85378">
      <w:pPr>
        <w:tabs>
          <w:tab w:val="left" w:pos="960"/>
        </w:tabs>
        <w:ind w:left="480"/>
        <w:rPr>
          <w:rFonts w:ascii="宋体" w:hAnsi="宋体"/>
        </w:rPr>
      </w:pPr>
      <w:r>
        <w:rPr>
          <w:rFonts w:ascii="宋体" w:hAnsi="宋体" w:hint="eastAsia"/>
        </w:rPr>
        <w:t>（4）点击交易，显示出相应户口的交易信息。</w:t>
      </w:r>
    </w:p>
    <w:p w:rsidR="00C85378" w:rsidRDefault="00C85378" w:rsidP="00C85378">
      <w:pPr>
        <w:numPr>
          <w:ilvl w:val="0"/>
          <w:numId w:val="462"/>
        </w:numPr>
        <w:tabs>
          <w:tab w:val="left" w:pos="960"/>
        </w:tabs>
        <w:spacing w:line="240" w:lineRule="auto"/>
        <w:rPr>
          <w:rFonts w:ascii="宋体" w:hAnsi="宋体"/>
        </w:rPr>
      </w:pPr>
      <w:r>
        <w:rPr>
          <w:rFonts w:ascii="宋体" w:hAnsi="宋体" w:hint="eastAsia"/>
        </w:rPr>
        <w:t>按业务关联号查询：</w:t>
      </w:r>
    </w:p>
    <w:p w:rsidR="00C85378" w:rsidRDefault="00C85378" w:rsidP="00C85378">
      <w:pPr>
        <w:tabs>
          <w:tab w:val="left" w:pos="960"/>
        </w:tabs>
        <w:ind w:left="480"/>
        <w:rPr>
          <w:rFonts w:ascii="宋体" w:hAnsi="宋体"/>
        </w:rPr>
      </w:pPr>
      <w:r>
        <w:rPr>
          <w:rFonts w:ascii="宋体" w:hAnsi="宋体" w:hint="eastAsia"/>
        </w:rPr>
        <w:t>（1）查询画面</w:t>
      </w:r>
    </w:p>
    <w:p w:rsidR="00C85378" w:rsidRDefault="0004090F" w:rsidP="00C85378">
      <w:pPr>
        <w:tabs>
          <w:tab w:val="left" w:pos="960"/>
        </w:tabs>
        <w:ind w:left="480"/>
        <w:rPr>
          <w:rFonts w:ascii="宋体" w:hAnsi="宋体"/>
        </w:rPr>
      </w:pPr>
      <w:r>
        <w:rPr>
          <w:rFonts w:ascii="宋体" w:hAnsi="宋体" w:hint="eastAsia"/>
          <w:noProof/>
        </w:rPr>
        <w:lastRenderedPageBreak/>
        <w:drawing>
          <wp:inline distT="0" distB="0" distL="0" distR="0">
            <wp:extent cx="5276850" cy="3771900"/>
            <wp:effectExtent l="1905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4" cstate="print"/>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C85378" w:rsidRDefault="00C85378" w:rsidP="00C85378">
      <w:pPr>
        <w:tabs>
          <w:tab w:val="left" w:pos="960"/>
        </w:tabs>
        <w:ind w:left="480"/>
        <w:rPr>
          <w:rFonts w:ascii="宋体" w:hAnsi="宋体"/>
        </w:rPr>
      </w:pPr>
      <w:r>
        <w:rPr>
          <w:rFonts w:ascii="宋体" w:hAnsi="宋体" w:hint="eastAsia"/>
        </w:rPr>
        <w:t>（2）输入关联业务号，查询出相应的单位活期保证金户口：</w:t>
      </w:r>
    </w:p>
    <w:p w:rsidR="00C85378" w:rsidRDefault="0004090F" w:rsidP="00C85378">
      <w:pPr>
        <w:tabs>
          <w:tab w:val="left" w:pos="960"/>
        </w:tabs>
        <w:ind w:left="480"/>
        <w:rPr>
          <w:rFonts w:ascii="宋体" w:hAnsi="宋体"/>
        </w:rPr>
      </w:pPr>
      <w:r>
        <w:rPr>
          <w:rFonts w:ascii="宋体" w:hAnsi="宋体" w:hint="eastAsia"/>
          <w:noProof/>
        </w:rPr>
        <w:drawing>
          <wp:inline distT="0" distB="0" distL="0" distR="0">
            <wp:extent cx="5276850" cy="3771900"/>
            <wp:effectExtent l="1905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5" cstate="print"/>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C85378" w:rsidRDefault="00C85378" w:rsidP="00C85378">
      <w:pPr>
        <w:tabs>
          <w:tab w:val="left" w:pos="960"/>
        </w:tabs>
        <w:ind w:left="480"/>
        <w:rPr>
          <w:rFonts w:ascii="宋体" w:hAnsi="宋体"/>
        </w:rPr>
      </w:pPr>
      <w:r>
        <w:rPr>
          <w:rFonts w:ascii="宋体" w:hAnsi="宋体" w:hint="eastAsia"/>
        </w:rPr>
        <w:t>（3）点击明细，显示出相应户口的明细信息。</w:t>
      </w:r>
    </w:p>
    <w:p w:rsidR="004A1DF5" w:rsidRPr="00C14508" w:rsidRDefault="00C85378" w:rsidP="00C14508">
      <w:pPr>
        <w:tabs>
          <w:tab w:val="left" w:pos="960"/>
        </w:tabs>
        <w:ind w:left="480"/>
      </w:pPr>
      <w:r>
        <w:rPr>
          <w:rFonts w:ascii="宋体" w:hAnsi="宋体" w:hint="eastAsia"/>
        </w:rPr>
        <w:t>（4）点击交易，显示出相应户口的交易信息。</w:t>
      </w:r>
    </w:p>
    <w:p w:rsidR="004A1DF5" w:rsidRDefault="004A1DF5" w:rsidP="0004090F">
      <w:pPr>
        <w:pStyle w:val="4"/>
        <w:spacing w:before="156" w:after="156"/>
      </w:pPr>
      <w:r>
        <w:br w:type="page"/>
      </w:r>
      <w:bookmarkStart w:id="982" w:name="_Toc186273595"/>
      <w:r>
        <w:rPr>
          <w:rFonts w:hint="eastAsia"/>
        </w:rPr>
        <w:lastRenderedPageBreak/>
        <w:t>第三节</w:t>
      </w:r>
      <w:r>
        <w:rPr>
          <w:rFonts w:hint="eastAsia"/>
        </w:rPr>
        <w:t xml:space="preserve">  </w:t>
      </w:r>
      <w:r>
        <w:rPr>
          <w:rFonts w:hint="eastAsia"/>
        </w:rPr>
        <w:t>个人定期</w:t>
      </w:r>
      <w:bookmarkEnd w:id="982"/>
    </w:p>
    <w:p w:rsidR="004A1DF5" w:rsidRDefault="004A1DF5">
      <w:r>
        <w:rPr>
          <w:rFonts w:ascii="Arial" w:hAnsi="Arial" w:hint="eastAsia"/>
          <w:b/>
          <w:bCs/>
        </w:rPr>
        <w:t>功能说明</w:t>
      </w:r>
      <w:r>
        <w:rPr>
          <w:rFonts w:hint="eastAsia"/>
          <w:b/>
          <w:bCs/>
        </w:rPr>
        <w:t>：</w:t>
      </w:r>
      <w:r>
        <w:rPr>
          <w:rFonts w:hint="eastAsia"/>
        </w:rPr>
        <w:t>个人定期业务包括整存整取、零存整取、存本取息、整存零取、定活两便、通知存款、教育储蓄七种。目前我行个人定期业务以“一卡通”方式为主。此外，整存整取、通知存款还有存单方式。</w:t>
      </w:r>
    </w:p>
    <w:p w:rsidR="004A1DF5" w:rsidRDefault="004A1DF5">
      <w:pPr>
        <w:rPr>
          <w:b/>
          <w:bCs/>
        </w:rPr>
      </w:pPr>
      <w:r>
        <w:rPr>
          <w:rFonts w:hint="eastAsia"/>
          <w:b/>
          <w:bCs/>
        </w:rPr>
        <w:t>术语解释及参数说明：</w:t>
      </w:r>
    </w:p>
    <w:tbl>
      <w:tblPr>
        <w:tblW w:w="8331" w:type="dxa"/>
        <w:jc w:val="center"/>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90"/>
        <w:gridCol w:w="6441"/>
      </w:tblGrid>
      <w:tr w:rsidR="004A1DF5">
        <w:trPr>
          <w:jc w:val="center"/>
        </w:trPr>
        <w:tc>
          <w:tcPr>
            <w:tcW w:w="1890" w:type="dxa"/>
          </w:tcPr>
          <w:p w:rsidR="004A1DF5" w:rsidRDefault="004A1DF5">
            <w:pPr>
              <w:rPr>
                <w:sz w:val="21"/>
              </w:rPr>
            </w:pPr>
            <w:r>
              <w:rPr>
                <w:rFonts w:hint="eastAsia"/>
                <w:sz w:val="21"/>
              </w:rPr>
              <w:t>定期序号</w:t>
            </w:r>
          </w:p>
        </w:tc>
        <w:tc>
          <w:tcPr>
            <w:tcW w:w="6441" w:type="dxa"/>
          </w:tcPr>
          <w:p w:rsidR="004A1DF5" w:rsidRDefault="004A1DF5">
            <w:pPr>
              <w:rPr>
                <w:sz w:val="21"/>
              </w:rPr>
            </w:pPr>
            <w:r>
              <w:rPr>
                <w:rFonts w:hint="eastAsia"/>
                <w:sz w:val="21"/>
              </w:rPr>
              <w:t>按开户时间的先后顺序对一卡通下开立的定期存款进行五位数编号。</w:t>
            </w:r>
          </w:p>
        </w:tc>
      </w:tr>
      <w:tr w:rsidR="004A1DF5">
        <w:trPr>
          <w:jc w:val="center"/>
        </w:trPr>
        <w:tc>
          <w:tcPr>
            <w:tcW w:w="1890" w:type="dxa"/>
          </w:tcPr>
          <w:p w:rsidR="004A1DF5" w:rsidRDefault="004A1DF5">
            <w:pPr>
              <w:rPr>
                <w:sz w:val="21"/>
              </w:rPr>
            </w:pPr>
            <w:r>
              <w:rPr>
                <w:rFonts w:hint="eastAsia"/>
                <w:sz w:val="21"/>
              </w:rPr>
              <w:t>大额外币存款</w:t>
            </w:r>
          </w:p>
        </w:tc>
        <w:tc>
          <w:tcPr>
            <w:tcW w:w="6441" w:type="dxa"/>
          </w:tcPr>
          <w:p w:rsidR="004A1DF5" w:rsidRDefault="004A1DF5">
            <w:pPr>
              <w:rPr>
                <w:sz w:val="21"/>
              </w:rPr>
            </w:pPr>
            <w:r>
              <w:rPr>
                <w:rFonts w:hint="eastAsia"/>
                <w:sz w:val="21"/>
              </w:rPr>
              <w:t>等值</w:t>
            </w:r>
            <w:r>
              <w:rPr>
                <w:rFonts w:hint="eastAsia"/>
                <w:sz w:val="21"/>
              </w:rPr>
              <w:t>300</w:t>
            </w:r>
            <w:r>
              <w:rPr>
                <w:rFonts w:hint="eastAsia"/>
                <w:sz w:val="21"/>
              </w:rPr>
              <w:t>万美元（含）以上的外币存款。</w:t>
            </w:r>
          </w:p>
        </w:tc>
      </w:tr>
      <w:tr w:rsidR="004A1DF5">
        <w:trPr>
          <w:jc w:val="center"/>
        </w:trPr>
        <w:tc>
          <w:tcPr>
            <w:tcW w:w="1890" w:type="dxa"/>
          </w:tcPr>
          <w:p w:rsidR="004A1DF5" w:rsidRDefault="004A1DF5">
            <w:pPr>
              <w:rPr>
                <w:sz w:val="21"/>
              </w:rPr>
            </w:pPr>
            <w:r>
              <w:rPr>
                <w:rFonts w:ascii="宋体" w:hint="eastAsia"/>
                <w:kern w:val="0"/>
                <w:sz w:val="21"/>
                <w:szCs w:val="18"/>
                <w:lang w:val="zh-CN"/>
              </w:rPr>
              <w:t>资金交易确认单</w:t>
            </w:r>
          </w:p>
        </w:tc>
        <w:tc>
          <w:tcPr>
            <w:tcW w:w="6441" w:type="dxa"/>
          </w:tcPr>
          <w:p w:rsidR="004A1DF5" w:rsidRDefault="004A1DF5">
            <w:pPr>
              <w:rPr>
                <w:sz w:val="21"/>
              </w:rPr>
            </w:pPr>
            <w:r>
              <w:rPr>
                <w:rFonts w:ascii="宋体" w:hint="eastAsia"/>
                <w:kern w:val="0"/>
                <w:sz w:val="21"/>
                <w:szCs w:val="18"/>
                <w:lang w:val="zh-CN"/>
              </w:rPr>
              <w:t>按需打印的回单，用于客户办理转账业务（如</w:t>
            </w:r>
            <w:r>
              <w:rPr>
                <w:rFonts w:hint="eastAsia"/>
                <w:sz w:val="21"/>
              </w:rPr>
              <w:t>收款</w:t>
            </w:r>
            <w:r>
              <w:rPr>
                <w:rFonts w:hint="eastAsia"/>
                <w:sz w:val="21"/>
              </w:rPr>
              <w:t>/</w:t>
            </w:r>
            <w:r>
              <w:rPr>
                <w:rFonts w:hint="eastAsia"/>
                <w:sz w:val="21"/>
              </w:rPr>
              <w:t>付款类型为活期户）</w:t>
            </w:r>
            <w:r>
              <w:rPr>
                <w:rFonts w:ascii="宋体" w:hint="eastAsia"/>
                <w:kern w:val="0"/>
                <w:sz w:val="21"/>
                <w:szCs w:val="18"/>
                <w:lang w:val="zh-CN"/>
              </w:rPr>
              <w:t>时不实时打印的回单。如客户需要该笔的业务回单，在打印回单里选择打印个人资金交易收款确认单或付款确认单。</w:t>
            </w:r>
          </w:p>
        </w:tc>
      </w:tr>
      <w:tr w:rsidR="004A1DF5">
        <w:trPr>
          <w:jc w:val="center"/>
        </w:trPr>
        <w:tc>
          <w:tcPr>
            <w:tcW w:w="1890" w:type="dxa"/>
          </w:tcPr>
          <w:p w:rsidR="004A1DF5" w:rsidRDefault="004A1DF5">
            <w:pPr>
              <w:rPr>
                <w:sz w:val="21"/>
              </w:rPr>
            </w:pPr>
            <w:r>
              <w:rPr>
                <w:rFonts w:hint="eastAsia"/>
                <w:sz w:val="21"/>
              </w:rPr>
              <w:t>同一分行</w:t>
            </w:r>
          </w:p>
        </w:tc>
        <w:tc>
          <w:tcPr>
            <w:tcW w:w="6441" w:type="dxa"/>
          </w:tcPr>
          <w:p w:rsidR="004A1DF5" w:rsidRDefault="004A1DF5">
            <w:pPr>
              <w:rPr>
                <w:sz w:val="21"/>
              </w:rPr>
            </w:pPr>
            <w:r>
              <w:rPr>
                <w:rFonts w:hint="eastAsia"/>
                <w:sz w:val="21"/>
              </w:rPr>
              <w:t>本节中所涉及到的同一分行范围均为一级分行。</w:t>
            </w:r>
          </w:p>
        </w:tc>
      </w:tr>
      <w:tr w:rsidR="004A1DF5">
        <w:trPr>
          <w:jc w:val="center"/>
        </w:trPr>
        <w:tc>
          <w:tcPr>
            <w:tcW w:w="1890" w:type="dxa"/>
          </w:tcPr>
          <w:p w:rsidR="004A1DF5" w:rsidRDefault="004A1DF5">
            <w:pPr>
              <w:rPr>
                <w:sz w:val="21"/>
              </w:rPr>
            </w:pPr>
            <w:r>
              <w:rPr>
                <w:rFonts w:hint="eastAsia"/>
                <w:sz w:val="21"/>
              </w:rPr>
              <w:t>存期</w:t>
            </w:r>
          </w:p>
        </w:tc>
        <w:tc>
          <w:tcPr>
            <w:tcW w:w="6441" w:type="dxa"/>
          </w:tcPr>
          <w:p w:rsidR="004A1DF5" w:rsidRDefault="004A1DF5">
            <w:pPr>
              <w:rPr>
                <w:sz w:val="21"/>
              </w:rPr>
            </w:pPr>
            <w:r>
              <w:rPr>
                <w:rFonts w:hint="eastAsia"/>
                <w:sz w:val="21"/>
              </w:rPr>
              <w:t>001</w:t>
            </w:r>
            <w:r>
              <w:rPr>
                <w:rFonts w:hint="eastAsia"/>
                <w:sz w:val="21"/>
              </w:rPr>
              <w:t>：一个月；</w:t>
            </w:r>
            <w:r>
              <w:rPr>
                <w:rFonts w:hint="eastAsia"/>
                <w:sz w:val="21"/>
              </w:rPr>
              <w:t>003</w:t>
            </w:r>
            <w:r>
              <w:rPr>
                <w:rFonts w:hint="eastAsia"/>
                <w:sz w:val="21"/>
              </w:rPr>
              <w:t>：三个月；</w:t>
            </w:r>
            <w:r>
              <w:rPr>
                <w:rFonts w:hint="eastAsia"/>
                <w:sz w:val="21"/>
              </w:rPr>
              <w:t>006</w:t>
            </w:r>
            <w:r>
              <w:rPr>
                <w:rFonts w:hint="eastAsia"/>
                <w:sz w:val="21"/>
              </w:rPr>
              <w:t>：半年；</w:t>
            </w:r>
            <w:r>
              <w:rPr>
                <w:rFonts w:hint="eastAsia"/>
                <w:sz w:val="21"/>
              </w:rPr>
              <w:t>012</w:t>
            </w:r>
            <w:r>
              <w:rPr>
                <w:rFonts w:hint="eastAsia"/>
                <w:sz w:val="21"/>
              </w:rPr>
              <w:t>：一年；</w:t>
            </w:r>
            <w:r>
              <w:rPr>
                <w:rFonts w:hint="eastAsia"/>
                <w:sz w:val="21"/>
              </w:rPr>
              <w:t>024</w:t>
            </w:r>
            <w:r>
              <w:rPr>
                <w:rFonts w:hint="eastAsia"/>
                <w:sz w:val="21"/>
              </w:rPr>
              <w:t>：两年；</w:t>
            </w:r>
            <w:r>
              <w:rPr>
                <w:rFonts w:hint="eastAsia"/>
                <w:sz w:val="21"/>
              </w:rPr>
              <w:t>036</w:t>
            </w:r>
            <w:r>
              <w:rPr>
                <w:rFonts w:hint="eastAsia"/>
                <w:sz w:val="21"/>
              </w:rPr>
              <w:t>：三年；</w:t>
            </w:r>
            <w:r>
              <w:rPr>
                <w:rFonts w:hint="eastAsia"/>
                <w:sz w:val="21"/>
              </w:rPr>
              <w:t>060</w:t>
            </w:r>
            <w:r>
              <w:rPr>
                <w:rFonts w:hint="eastAsia"/>
                <w:sz w:val="21"/>
              </w:rPr>
              <w:t>：五年；</w:t>
            </w:r>
            <w:r>
              <w:rPr>
                <w:rFonts w:hint="eastAsia"/>
                <w:sz w:val="21"/>
              </w:rPr>
              <w:t>072</w:t>
            </w:r>
            <w:r>
              <w:rPr>
                <w:rFonts w:hint="eastAsia"/>
                <w:sz w:val="21"/>
              </w:rPr>
              <w:t>：六年</w:t>
            </w:r>
          </w:p>
        </w:tc>
      </w:tr>
    </w:tbl>
    <w:p w:rsidR="004A1DF5" w:rsidRDefault="004A1DF5">
      <w:r>
        <w:rPr>
          <w:rFonts w:hint="eastAsia"/>
          <w:b/>
          <w:bCs/>
        </w:rPr>
        <w:t>操作要点：</w:t>
      </w:r>
    </w:p>
    <w:p w:rsidR="004A1DF5" w:rsidRDefault="004A1DF5">
      <w:pPr>
        <w:ind w:firstLineChars="200" w:firstLine="480"/>
      </w:pPr>
      <w:r>
        <w:rPr>
          <w:rFonts w:hint="eastAsia"/>
        </w:rPr>
        <w:t>(</w:t>
      </w:r>
      <w:r>
        <w:rPr>
          <w:rFonts w:hint="eastAsia"/>
        </w:rPr>
        <w:t>一</w:t>
      </w:r>
      <w:r>
        <w:rPr>
          <w:rFonts w:hint="eastAsia"/>
        </w:rPr>
        <w:t>)</w:t>
      </w:r>
      <w:r>
        <w:rPr>
          <w:rFonts w:hint="eastAsia"/>
        </w:rPr>
        <w:t>开户及续存类：</w:t>
      </w:r>
    </w:p>
    <w:p w:rsidR="004A1DF5" w:rsidRDefault="004A1DF5">
      <w:pPr>
        <w:ind w:firstLineChars="200" w:firstLine="480"/>
      </w:pPr>
      <w:r>
        <w:rPr>
          <w:rFonts w:hint="eastAsia"/>
        </w:rPr>
        <w:t>1</w:t>
      </w:r>
      <w:r>
        <w:rPr>
          <w:rFonts w:hint="eastAsia"/>
        </w:rPr>
        <w:t>、未激活及资金为冻结状态的一卡通能做定期存款类业务。</w:t>
      </w:r>
    </w:p>
    <w:p w:rsidR="004A1DF5" w:rsidRDefault="004A1DF5">
      <w:pPr>
        <w:ind w:firstLineChars="200" w:firstLine="480"/>
      </w:pPr>
      <w:r>
        <w:rPr>
          <w:rFonts w:hint="eastAsia"/>
        </w:rPr>
        <w:t>2</w:t>
      </w:r>
      <w:r>
        <w:rPr>
          <w:rFonts w:hint="eastAsia"/>
        </w:rPr>
        <w:t>、当一卡通处于凭证禁用状态（一卡通书面挂失、一卡通损坏换卡、一卡通口头挂失）、密码禁用状态时，手工输入一卡通卡号接受存款。</w:t>
      </w:r>
    </w:p>
    <w:p w:rsidR="004A1DF5" w:rsidRDefault="004A1DF5">
      <w:pPr>
        <w:ind w:left="480"/>
      </w:pPr>
      <w:r>
        <w:rPr>
          <w:rFonts w:hint="eastAsia"/>
        </w:rPr>
        <w:t>3</w:t>
      </w:r>
      <w:r>
        <w:rPr>
          <w:rFonts w:hint="eastAsia"/>
        </w:rPr>
        <w:t>、存款金额必须大于等于起存金额。</w:t>
      </w:r>
    </w:p>
    <w:p w:rsidR="004A1DF5" w:rsidRDefault="004A1DF5">
      <w:pPr>
        <w:ind w:firstLineChars="200" w:firstLine="480"/>
      </w:pPr>
      <w:r>
        <w:rPr>
          <w:rFonts w:hint="eastAsia"/>
        </w:rPr>
        <w:t>4</w:t>
      </w:r>
      <w:r>
        <w:rPr>
          <w:rFonts w:hint="eastAsia"/>
        </w:rPr>
        <w:t>、付款金额总计必须等于存款金额。</w:t>
      </w:r>
    </w:p>
    <w:p w:rsidR="004A1DF5" w:rsidRDefault="004A1DF5">
      <w:pPr>
        <w:ind w:firstLineChars="200" w:firstLine="480"/>
      </w:pPr>
      <w:r>
        <w:rPr>
          <w:rFonts w:hint="eastAsia"/>
        </w:rPr>
        <w:t>5</w:t>
      </w:r>
      <w:r>
        <w:rPr>
          <w:rFonts w:hint="eastAsia"/>
        </w:rPr>
        <w:t>、付款类型</w:t>
      </w:r>
      <w:r>
        <w:rPr>
          <w:rFonts w:hint="eastAsia"/>
        </w:rPr>
        <w:t>1</w:t>
      </w:r>
      <w:r>
        <w:rPr>
          <w:rFonts w:hint="eastAsia"/>
        </w:rPr>
        <w:t>默认为现金，付款类型</w:t>
      </w:r>
      <w:r>
        <w:rPr>
          <w:rFonts w:hint="eastAsia"/>
        </w:rPr>
        <w:t>2</w:t>
      </w:r>
      <w:r>
        <w:rPr>
          <w:rFonts w:hint="eastAsia"/>
        </w:rPr>
        <w:t>默认为活期户，付款类型</w:t>
      </w:r>
      <w:r>
        <w:rPr>
          <w:rFonts w:hint="eastAsia"/>
        </w:rPr>
        <w:t>3</w:t>
      </w:r>
      <w:r>
        <w:rPr>
          <w:rFonts w:hint="eastAsia"/>
        </w:rPr>
        <w:t>默认为销账单。在同一笔业务中，只能选择一次现金。</w:t>
      </w:r>
    </w:p>
    <w:p w:rsidR="004A1DF5" w:rsidRDefault="004A1DF5">
      <w:pPr>
        <w:ind w:firstLineChars="200" w:firstLine="480"/>
      </w:pPr>
      <w:r>
        <w:rPr>
          <w:rFonts w:hint="eastAsia"/>
        </w:rPr>
        <w:t>6</w:t>
      </w:r>
      <w:r>
        <w:rPr>
          <w:rFonts w:hint="eastAsia"/>
        </w:rPr>
        <w:t>、当付</w:t>
      </w:r>
      <w:r>
        <w:rPr>
          <w:rFonts w:ascii="宋体" w:hint="eastAsia"/>
          <w:kern w:val="0"/>
          <w:szCs w:val="18"/>
          <w:lang w:val="zh-CN"/>
        </w:rPr>
        <w:t>款类型为活期户时，只能为同一分行户口；</w:t>
      </w:r>
      <w:r>
        <w:rPr>
          <w:rFonts w:hint="eastAsia"/>
        </w:rPr>
        <w:t>处于凭证禁用、密码禁用、户口冻结状态的一卡通</w:t>
      </w:r>
      <w:r>
        <w:rPr>
          <w:rFonts w:hint="eastAsia"/>
        </w:rPr>
        <w:t>/</w:t>
      </w:r>
      <w:r>
        <w:rPr>
          <w:rFonts w:hint="eastAsia"/>
        </w:rPr>
        <w:t>存折，不能作为资金来源。</w:t>
      </w:r>
    </w:p>
    <w:p w:rsidR="004A1DF5" w:rsidRDefault="004A1DF5">
      <w:pPr>
        <w:numPr>
          <w:ilvl w:val="0"/>
          <w:numId w:val="135"/>
        </w:numPr>
      </w:pPr>
      <w:r>
        <w:rPr>
          <w:rFonts w:hint="eastAsia"/>
        </w:rPr>
        <w:t>关户及支取类：</w:t>
      </w:r>
    </w:p>
    <w:p w:rsidR="004A1DF5" w:rsidRDefault="004A1DF5">
      <w:pPr>
        <w:ind w:firstLineChars="200" w:firstLine="480"/>
      </w:pPr>
      <w:r>
        <w:rPr>
          <w:rFonts w:hint="eastAsia"/>
        </w:rPr>
        <w:t>1</w:t>
      </w:r>
      <w:r>
        <w:rPr>
          <w:rFonts w:hint="eastAsia"/>
        </w:rPr>
        <w:t>、收款金额总计必须等于支取金额。</w:t>
      </w:r>
    </w:p>
    <w:p w:rsidR="004A1DF5" w:rsidRDefault="004A1DF5">
      <w:pPr>
        <w:ind w:firstLineChars="200" w:firstLine="480"/>
      </w:pPr>
      <w:r>
        <w:rPr>
          <w:rFonts w:hint="eastAsia"/>
        </w:rPr>
        <w:t>2</w:t>
      </w:r>
      <w:r>
        <w:rPr>
          <w:rFonts w:hint="eastAsia"/>
        </w:rPr>
        <w:t>、收款类型</w:t>
      </w:r>
      <w:r>
        <w:rPr>
          <w:rFonts w:hint="eastAsia"/>
        </w:rPr>
        <w:t>1</w:t>
      </w:r>
      <w:r>
        <w:rPr>
          <w:rFonts w:hint="eastAsia"/>
        </w:rPr>
        <w:t>默认为现金，收款类型</w:t>
      </w:r>
      <w:r>
        <w:rPr>
          <w:rFonts w:hint="eastAsia"/>
        </w:rPr>
        <w:t>2</w:t>
      </w:r>
      <w:r>
        <w:rPr>
          <w:rFonts w:hint="eastAsia"/>
        </w:rPr>
        <w:t>默认为活期户，收款类型</w:t>
      </w:r>
      <w:r>
        <w:rPr>
          <w:rFonts w:hint="eastAsia"/>
        </w:rPr>
        <w:t>3</w:t>
      </w:r>
      <w:r>
        <w:rPr>
          <w:rFonts w:hint="eastAsia"/>
        </w:rPr>
        <w:t>默认为挂账单。在同一笔业务中，只能选择一次现金。</w:t>
      </w:r>
    </w:p>
    <w:p w:rsidR="004A1DF5" w:rsidRDefault="004A1DF5">
      <w:pPr>
        <w:ind w:firstLineChars="200" w:firstLine="480"/>
      </w:pPr>
      <w:r>
        <w:rPr>
          <w:rFonts w:hint="eastAsia"/>
        </w:rPr>
        <w:lastRenderedPageBreak/>
        <w:t>3</w:t>
      </w:r>
      <w:r>
        <w:rPr>
          <w:rFonts w:hint="eastAsia"/>
        </w:rPr>
        <w:t>、当</w:t>
      </w:r>
      <w:r>
        <w:rPr>
          <w:rFonts w:ascii="宋体" w:hint="eastAsia"/>
          <w:kern w:val="0"/>
          <w:szCs w:val="18"/>
          <w:lang w:val="zh-CN"/>
        </w:rPr>
        <w:t>收款类型为活期户时，只能为同一分行户口；</w:t>
      </w:r>
      <w:r>
        <w:rPr>
          <w:rFonts w:hint="eastAsia"/>
        </w:rPr>
        <w:t>处于凭证禁用、密码禁用、户口冻结状态的一卡通</w:t>
      </w:r>
      <w:r>
        <w:rPr>
          <w:rFonts w:hint="eastAsia"/>
        </w:rPr>
        <w:t>/</w:t>
      </w:r>
      <w:r>
        <w:rPr>
          <w:rFonts w:hint="eastAsia"/>
        </w:rPr>
        <w:t>存折，手工输入户口号接受存款。</w:t>
      </w:r>
    </w:p>
    <w:p w:rsidR="004A1DF5" w:rsidRDefault="004A1DF5">
      <w:pPr>
        <w:ind w:firstLineChars="200" w:firstLine="480"/>
      </w:pPr>
      <w:r>
        <w:rPr>
          <w:rFonts w:hint="eastAsia"/>
        </w:rPr>
        <w:t>4</w:t>
      </w:r>
      <w:r>
        <w:rPr>
          <w:rFonts w:hint="eastAsia"/>
        </w:rPr>
        <w:t>、当收款类型为现金单</w:t>
      </w:r>
      <w:r>
        <w:rPr>
          <w:rFonts w:hint="eastAsia"/>
        </w:rPr>
        <w:t>/</w:t>
      </w:r>
      <w:r>
        <w:rPr>
          <w:rFonts w:hint="eastAsia"/>
        </w:rPr>
        <w:t>挂账单时，在弹出的交互信息窗口中可根据需要选择打印。</w:t>
      </w:r>
    </w:p>
    <w:p w:rsidR="004A1DF5" w:rsidRDefault="004A1DF5" w:rsidP="0004090F">
      <w:pPr>
        <w:pStyle w:val="5"/>
      </w:pPr>
      <w:r>
        <w:rPr>
          <w:rFonts w:hint="eastAsia"/>
        </w:rPr>
        <w:t>一、一卡通整存整取开户（业务代码</w:t>
      </w:r>
      <w:r>
        <w:rPr>
          <w:rFonts w:hint="eastAsia"/>
        </w:rPr>
        <w:t>3111</w:t>
      </w:r>
      <w:r>
        <w:rPr>
          <w:rFonts w:hint="eastAsia"/>
        </w:rPr>
        <w:t>）</w:t>
      </w:r>
    </w:p>
    <w:p w:rsidR="004A1DF5" w:rsidRDefault="004A1DF5">
      <w:pPr>
        <w:pStyle w:val="6"/>
      </w:pPr>
      <w:r>
        <w:rPr>
          <w:rFonts w:hint="eastAsia"/>
        </w:rPr>
        <w:t>（一）功能介绍</w:t>
      </w:r>
    </w:p>
    <w:p w:rsidR="004A1DF5" w:rsidRDefault="004A1DF5">
      <w:pPr>
        <w:ind w:firstLineChars="200" w:firstLine="480"/>
        <w:rPr>
          <w:rFonts w:eastAsia="黑体"/>
        </w:rPr>
      </w:pPr>
      <w:r>
        <w:rPr>
          <w:rFonts w:hint="eastAsia"/>
        </w:rPr>
        <w:t>个人客户使用一卡通开立整存整取账户。</w:t>
      </w:r>
    </w:p>
    <w:p w:rsidR="004A1DF5" w:rsidRDefault="004A1DF5">
      <w:pPr>
        <w:pStyle w:val="6"/>
      </w:pPr>
      <w:r>
        <w:rPr>
          <w:rFonts w:hint="eastAsia"/>
        </w:rPr>
        <w:t>（二）界面</w:t>
      </w:r>
    </w:p>
    <w:p w:rsidR="004A1DF5" w:rsidRDefault="0004090F">
      <w:r>
        <w:rPr>
          <w:noProof/>
        </w:rPr>
        <w:drawing>
          <wp:inline distT="0" distB="0" distL="0" distR="0">
            <wp:extent cx="5276850" cy="3962400"/>
            <wp:effectExtent l="1905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6"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3.1</w:t>
      </w:r>
    </w:p>
    <w:p w:rsidR="004A1DF5" w:rsidRDefault="0004090F">
      <w:r>
        <w:rPr>
          <w:noProof/>
        </w:rPr>
        <w:lastRenderedPageBreak/>
        <w:drawing>
          <wp:inline distT="0" distB="0" distL="0" distR="0">
            <wp:extent cx="5276850" cy="3962400"/>
            <wp:effectExtent l="1905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7"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3.2</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、用户选择系统导航－负债业务－个人定期－整存整取－一卡通整存整取开户或在“业务代码”栏输入</w:t>
      </w:r>
      <w:r>
        <w:rPr>
          <w:rFonts w:hint="eastAsia"/>
        </w:rPr>
        <w:t>3111</w:t>
      </w:r>
      <w:r>
        <w:rPr>
          <w:rFonts w:hint="eastAsia"/>
        </w:rPr>
        <w:t>进入一卡通整存整取开户界面（如图</w:t>
      </w:r>
      <w:r>
        <w:rPr>
          <w:rFonts w:hint="eastAsia"/>
        </w:rPr>
        <w:t>3.1</w:t>
      </w:r>
      <w:r>
        <w:rPr>
          <w:rFonts w:hint="eastAsia"/>
        </w:rPr>
        <w:t>）；</w:t>
      </w:r>
    </w:p>
    <w:p w:rsidR="004A1DF5" w:rsidRDefault="004A1DF5">
      <w:pPr>
        <w:ind w:firstLineChars="200" w:firstLine="480"/>
      </w:pPr>
      <w:r>
        <w:rPr>
          <w:rFonts w:hint="eastAsia"/>
        </w:rPr>
        <w:t>2</w:t>
      </w:r>
      <w:r>
        <w:rPr>
          <w:rFonts w:hint="eastAsia"/>
        </w:rPr>
        <w:t>、在“卡号”栏刷一卡通或输入卡号，选择币种、钞汇户（币种为人民币时钞汇户栏不需选择），在输入存款金额、存期后按回车键，系统判断各项要素无误后进入下一步操作（如图</w:t>
      </w:r>
      <w:r>
        <w:rPr>
          <w:rFonts w:hint="eastAsia"/>
        </w:rPr>
        <w:t>3.2</w:t>
      </w:r>
      <w:r>
        <w:rPr>
          <w:rFonts w:hint="eastAsia"/>
        </w:rPr>
        <w:t>）；</w:t>
      </w:r>
    </w:p>
    <w:p w:rsidR="004A1DF5" w:rsidRDefault="004A1DF5">
      <w:pPr>
        <w:ind w:firstLineChars="200" w:firstLine="480"/>
      </w:pPr>
      <w:r>
        <w:rPr>
          <w:rFonts w:hint="eastAsia"/>
        </w:rPr>
        <w:t>3</w:t>
      </w:r>
      <w:r>
        <w:rPr>
          <w:rFonts w:hint="eastAsia"/>
        </w:rPr>
        <w:t>、根据该笔存款的资金来源选择相应的“付款类型”，系统可同时提供三个资金来源。</w:t>
      </w:r>
    </w:p>
    <w:p w:rsidR="004A1DF5" w:rsidRDefault="004A1DF5">
      <w:pPr>
        <w:ind w:firstLineChars="200" w:firstLine="480"/>
      </w:pPr>
      <w:r>
        <w:rPr>
          <w:rFonts w:hint="eastAsia"/>
        </w:rPr>
        <w:t>（</w:t>
      </w:r>
      <w:r>
        <w:rPr>
          <w:rFonts w:hint="eastAsia"/>
        </w:rPr>
        <w:t>1</w:t>
      </w:r>
      <w:r>
        <w:rPr>
          <w:rFonts w:hint="eastAsia"/>
        </w:rPr>
        <w:t>）当付款类型为现金时，在输入付款金额后选择“现金收款”，弹出同步现金收款界面，该界面具体操作详见第三章第一节直接收现业务；</w:t>
      </w:r>
    </w:p>
    <w:p w:rsidR="004A1DF5" w:rsidRDefault="004A1DF5">
      <w:pPr>
        <w:ind w:firstLineChars="200" w:firstLine="480"/>
      </w:pPr>
      <w:r>
        <w:rPr>
          <w:rFonts w:hint="eastAsia"/>
        </w:rPr>
        <w:t>（</w:t>
      </w:r>
      <w:r>
        <w:rPr>
          <w:rFonts w:hint="eastAsia"/>
        </w:rPr>
        <w:t>2</w:t>
      </w:r>
      <w:r>
        <w:rPr>
          <w:rFonts w:hint="eastAsia"/>
        </w:rPr>
        <w:t>）当付款类型为活期户时，在“户口号”栏刷一卡通</w:t>
      </w:r>
      <w:r>
        <w:rPr>
          <w:rFonts w:hint="eastAsia"/>
        </w:rPr>
        <w:t>/</w:t>
      </w:r>
      <w:r>
        <w:rPr>
          <w:rFonts w:hint="eastAsia"/>
        </w:rPr>
        <w:t>存折，输入付款金额后选择“支取”，系统弹出与该户口号对应的支取方式录入窗口，用户根据窗口显示进行相应操作；</w:t>
      </w:r>
    </w:p>
    <w:p w:rsidR="004A1DF5" w:rsidRDefault="004A1DF5">
      <w:pPr>
        <w:ind w:firstLineChars="200" w:firstLine="480"/>
      </w:pPr>
      <w:r>
        <w:rPr>
          <w:rFonts w:hint="eastAsia"/>
        </w:rPr>
        <w:t>（</w:t>
      </w:r>
      <w:r>
        <w:rPr>
          <w:rFonts w:hint="eastAsia"/>
        </w:rPr>
        <w:t>3</w:t>
      </w:r>
      <w:r>
        <w:rPr>
          <w:rFonts w:hint="eastAsia"/>
        </w:rPr>
        <w:t>）当付款类型为现金单</w:t>
      </w:r>
      <w:r>
        <w:rPr>
          <w:rFonts w:hint="eastAsia"/>
        </w:rPr>
        <w:t>/</w:t>
      </w:r>
      <w:r>
        <w:rPr>
          <w:rFonts w:hint="eastAsia"/>
        </w:rPr>
        <w:t>销账单时，在输入单号和付款金额后选择“显</w:t>
      </w:r>
      <w:r>
        <w:rPr>
          <w:rFonts w:hint="eastAsia"/>
        </w:rPr>
        <w:lastRenderedPageBreak/>
        <w:t>示”，系统判断该单号是否存在及余额是否满足业务需要，无误后显示该单号的户名；</w:t>
      </w:r>
    </w:p>
    <w:p w:rsidR="004A1DF5" w:rsidRDefault="004A1DF5">
      <w:pPr>
        <w:ind w:firstLineChars="200" w:firstLine="480"/>
      </w:pPr>
      <w:r>
        <w:rPr>
          <w:rFonts w:hint="eastAsia"/>
        </w:rPr>
        <w:t>4</w:t>
      </w:r>
      <w:r>
        <w:rPr>
          <w:rFonts w:hint="eastAsia"/>
        </w:rPr>
        <w:t>、在要素全部输入无误后选择“确定”，如该业务超过规定金额、当日累计超过规定金额或该户口为特殊状态的，系统弹出交互信息显示窗口，用户根据窗口提示进行相应操作；</w:t>
      </w:r>
    </w:p>
    <w:p w:rsidR="004A1DF5" w:rsidRDefault="004A1DF5">
      <w:pPr>
        <w:ind w:firstLineChars="200" w:firstLine="480"/>
      </w:pPr>
      <w:r>
        <w:rPr>
          <w:rFonts w:hint="eastAsia"/>
        </w:rPr>
        <w:t>5</w:t>
      </w:r>
      <w:r>
        <w:rPr>
          <w:rFonts w:hint="eastAsia"/>
        </w:rPr>
        <w:t>、交易完成后实时打印个人存取款凭条。</w:t>
      </w:r>
    </w:p>
    <w:p w:rsidR="004A1DF5" w:rsidRDefault="004A1DF5" w:rsidP="0004090F">
      <w:pPr>
        <w:pStyle w:val="5"/>
      </w:pPr>
      <w:r>
        <w:rPr>
          <w:rFonts w:hint="eastAsia"/>
        </w:rPr>
        <w:t>二、一卡通整存整取关户（业务代码</w:t>
      </w:r>
      <w:r>
        <w:rPr>
          <w:rFonts w:hint="eastAsia"/>
        </w:rPr>
        <w:t>3112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个人客户对一卡通内的整存整取账户进行关户。</w:t>
      </w:r>
    </w:p>
    <w:p w:rsidR="004A1DF5" w:rsidRDefault="004A1DF5">
      <w:pPr>
        <w:pStyle w:val="6"/>
      </w:pPr>
      <w:r>
        <w:rPr>
          <w:rFonts w:hint="eastAsia"/>
        </w:rPr>
        <w:t>（二）界面</w:t>
      </w:r>
    </w:p>
    <w:p w:rsidR="004A1DF5" w:rsidRDefault="0004090F">
      <w:r>
        <w:rPr>
          <w:noProof/>
        </w:rPr>
        <w:drawing>
          <wp:inline distT="0" distB="0" distL="0" distR="0">
            <wp:extent cx="5276850" cy="3962400"/>
            <wp:effectExtent l="1905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8"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4A1DF5" w:rsidRDefault="004A1DF5">
      <w:pPr>
        <w:ind w:firstLine="3900"/>
      </w:pPr>
      <w:r>
        <w:rPr>
          <w:rFonts w:hint="eastAsia"/>
        </w:rPr>
        <w:t>图</w:t>
      </w:r>
      <w:r>
        <w:rPr>
          <w:rFonts w:hint="eastAsia"/>
        </w:rPr>
        <w:t>3.3</w:t>
      </w:r>
    </w:p>
    <w:p w:rsidR="004A1DF5" w:rsidRDefault="0004090F">
      <w:r>
        <w:rPr>
          <w:noProof/>
        </w:rPr>
        <w:lastRenderedPageBreak/>
        <w:drawing>
          <wp:inline distT="0" distB="0" distL="0" distR="0">
            <wp:extent cx="5276850" cy="3962400"/>
            <wp:effectExtent l="1905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9"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3.4</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、用户选择系统导航－负债业务－个人定期－整存整取－一卡通整存整取关户或在“业务代码”栏输入</w:t>
      </w:r>
      <w:r>
        <w:rPr>
          <w:rFonts w:hint="eastAsia"/>
        </w:rPr>
        <w:t>3112</w:t>
      </w:r>
      <w:r>
        <w:rPr>
          <w:rFonts w:hint="eastAsia"/>
        </w:rPr>
        <w:t>进入定期交易信息界面；</w:t>
      </w:r>
    </w:p>
    <w:p w:rsidR="004A1DF5" w:rsidRDefault="004A1DF5">
      <w:pPr>
        <w:ind w:firstLineChars="200" w:firstLine="480"/>
      </w:pPr>
      <w:r>
        <w:rPr>
          <w:rFonts w:hint="eastAsia"/>
        </w:rPr>
        <w:t>2</w:t>
      </w:r>
      <w:r>
        <w:rPr>
          <w:rFonts w:hint="eastAsia"/>
        </w:rPr>
        <w:t>、在“户口号”栏刷一卡通后按回车键，显示该一卡通内的所有整存整取账户（如图</w:t>
      </w:r>
      <w:r>
        <w:rPr>
          <w:rFonts w:hint="eastAsia"/>
        </w:rPr>
        <w:t>3.3</w:t>
      </w:r>
      <w:r>
        <w:rPr>
          <w:rFonts w:hint="eastAsia"/>
        </w:rPr>
        <w:t>）；选中需进行支取的账户后选择“取款”，进入一卡通整取整取关户界面；</w:t>
      </w:r>
    </w:p>
    <w:p w:rsidR="004A1DF5" w:rsidRDefault="004A1DF5">
      <w:pPr>
        <w:ind w:firstLineChars="200" w:firstLine="480"/>
      </w:pPr>
      <w:r>
        <w:rPr>
          <w:rFonts w:hint="eastAsia"/>
        </w:rPr>
        <w:t>3</w:t>
      </w:r>
      <w:r>
        <w:rPr>
          <w:rFonts w:hint="eastAsia"/>
        </w:rPr>
        <w:t>、选择“支取”，系统根据该笔存款是否到期弹出支取方式录入画面。如该笔存款为到期支取，只需输入取款密码；如为提前支取，需输入取款密码及存款人的身份信息，若为代办的，还需输入代办人的身份信息。输入无误后进入下一步操作（如图</w:t>
      </w:r>
      <w:r>
        <w:rPr>
          <w:rFonts w:hint="eastAsia"/>
        </w:rPr>
        <w:t>3.4</w:t>
      </w:r>
      <w:r>
        <w:rPr>
          <w:rFonts w:hint="eastAsia"/>
        </w:rPr>
        <w:t>）；</w:t>
      </w:r>
    </w:p>
    <w:p w:rsidR="004A1DF5" w:rsidRDefault="004A1DF5">
      <w:pPr>
        <w:ind w:firstLineChars="200" w:firstLine="480"/>
      </w:pPr>
      <w:r>
        <w:rPr>
          <w:rFonts w:hint="eastAsia"/>
        </w:rPr>
        <w:t>4</w:t>
      </w:r>
      <w:r>
        <w:rPr>
          <w:rFonts w:hint="eastAsia"/>
        </w:rPr>
        <w:t>、用户根据该笔存款的资金去向选择相应的“收款类型”，系统可同时提供三个资金去向。</w:t>
      </w:r>
    </w:p>
    <w:p w:rsidR="004A1DF5" w:rsidRDefault="004A1DF5">
      <w:pPr>
        <w:ind w:firstLineChars="200" w:firstLine="480"/>
      </w:pPr>
      <w:r>
        <w:rPr>
          <w:rFonts w:hint="eastAsia"/>
        </w:rPr>
        <w:t>（</w:t>
      </w:r>
      <w:r>
        <w:rPr>
          <w:rFonts w:hint="eastAsia"/>
        </w:rPr>
        <w:t>1</w:t>
      </w:r>
      <w:r>
        <w:rPr>
          <w:rFonts w:hint="eastAsia"/>
        </w:rPr>
        <w:t>）当收款类型为现金时，在输入收款金额后选择“现金付款”，弹出同步现金付款界面，该界面具体操作详见第三章第一节单笔付现业务；</w:t>
      </w:r>
    </w:p>
    <w:p w:rsidR="004A1DF5" w:rsidRDefault="004A1DF5">
      <w:pPr>
        <w:ind w:firstLineChars="200" w:firstLine="480"/>
      </w:pPr>
      <w:r>
        <w:rPr>
          <w:rFonts w:hint="eastAsia"/>
        </w:rPr>
        <w:lastRenderedPageBreak/>
        <w:t>（</w:t>
      </w:r>
      <w:r>
        <w:rPr>
          <w:rFonts w:hint="eastAsia"/>
        </w:rPr>
        <w:t>2</w:t>
      </w:r>
      <w:r>
        <w:rPr>
          <w:rFonts w:hint="eastAsia"/>
        </w:rPr>
        <w:t>）当收款类型为活期户时，在“户口号”栏刷一卡通</w:t>
      </w:r>
      <w:r>
        <w:rPr>
          <w:rFonts w:hint="eastAsia"/>
        </w:rPr>
        <w:t>/</w:t>
      </w:r>
      <w:r>
        <w:rPr>
          <w:rFonts w:hint="eastAsia"/>
        </w:rPr>
        <w:t>存折或输入户口号，并在输入收款金额后选择“显示”，户名栏显示客户姓名，用户核对其正确性；</w:t>
      </w:r>
    </w:p>
    <w:p w:rsidR="004A1DF5" w:rsidRDefault="004A1DF5">
      <w:pPr>
        <w:ind w:firstLineChars="200" w:firstLine="480"/>
      </w:pPr>
      <w:r>
        <w:rPr>
          <w:rFonts w:hint="eastAsia"/>
        </w:rPr>
        <w:t>（</w:t>
      </w:r>
      <w:r>
        <w:rPr>
          <w:rFonts w:hint="eastAsia"/>
        </w:rPr>
        <w:t>3</w:t>
      </w:r>
      <w:r>
        <w:rPr>
          <w:rFonts w:hint="eastAsia"/>
        </w:rPr>
        <w:t>）当收款类型为现金单</w:t>
      </w:r>
      <w:r>
        <w:rPr>
          <w:rFonts w:hint="eastAsia"/>
        </w:rPr>
        <w:t>/</w:t>
      </w:r>
      <w:r>
        <w:rPr>
          <w:rFonts w:hint="eastAsia"/>
        </w:rPr>
        <w:t>挂账单时，只需输入收款金额。</w:t>
      </w:r>
    </w:p>
    <w:p w:rsidR="004A1DF5" w:rsidRDefault="004A1DF5">
      <w:pPr>
        <w:ind w:firstLineChars="200" w:firstLine="480"/>
      </w:pPr>
      <w:r>
        <w:rPr>
          <w:rFonts w:hint="eastAsia"/>
        </w:rPr>
        <w:t>5</w:t>
      </w:r>
      <w:r>
        <w:rPr>
          <w:rFonts w:hint="eastAsia"/>
        </w:rPr>
        <w:t>、要素全部正确无误后选择“确定”，如该业务超过规定金额、当日累计超过规定金额或该户口为特殊状态的，系统弹出交互信息显示窗口，用户根据窗口提示进行相应操作；</w:t>
      </w:r>
    </w:p>
    <w:p w:rsidR="004A1DF5" w:rsidRDefault="004A1DF5">
      <w:pPr>
        <w:ind w:firstLineChars="200" w:firstLine="480"/>
      </w:pPr>
      <w:r>
        <w:rPr>
          <w:rFonts w:hint="eastAsia"/>
        </w:rPr>
        <w:t>6</w:t>
      </w:r>
      <w:r>
        <w:rPr>
          <w:rFonts w:hint="eastAsia"/>
        </w:rPr>
        <w:t>、交易完成后实时打印个人存取款凭条、储蓄利息清单。</w:t>
      </w:r>
    </w:p>
    <w:p w:rsidR="004A1DF5" w:rsidRDefault="004A1DF5">
      <w:pPr>
        <w:pStyle w:val="5"/>
      </w:pPr>
      <w:r>
        <w:rPr>
          <w:rFonts w:hint="eastAsia"/>
        </w:rPr>
        <w:t>三、一卡通整存整取部分提前支取（业务代码</w:t>
      </w:r>
      <w:r>
        <w:rPr>
          <w:rFonts w:hint="eastAsia"/>
        </w:rPr>
        <w:t>3114</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个人客户对一卡通内的整存整取账户进行部分提前支取。</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、用户选择系统导航－负债业务－个人定期－整存整取－一卡通整存整取部分提前支取或在“业务代码”栏输入“</w:t>
      </w:r>
      <w:r>
        <w:rPr>
          <w:rFonts w:hint="eastAsia"/>
        </w:rPr>
        <w:t>3114</w:t>
      </w:r>
      <w:r>
        <w:rPr>
          <w:rFonts w:hint="eastAsia"/>
        </w:rPr>
        <w:t>”进入定期交易信息界面；</w:t>
      </w:r>
    </w:p>
    <w:p w:rsidR="004A1DF5" w:rsidRDefault="004A1DF5">
      <w:pPr>
        <w:ind w:firstLineChars="200" w:firstLine="480"/>
      </w:pPr>
      <w:r>
        <w:rPr>
          <w:rFonts w:hint="eastAsia"/>
        </w:rPr>
        <w:t>2</w:t>
      </w:r>
      <w:r>
        <w:rPr>
          <w:rFonts w:hint="eastAsia"/>
        </w:rPr>
        <w:t>、在“户口号”栏刷一卡通后按回车键，系统显示该一卡通内的所有整存整取账户；选中需进行支取的账户后选择“取款”，进入一卡通整取整取部分提前支取界面，输入支取金额后按回车键，进入下一步操作；</w:t>
      </w:r>
    </w:p>
    <w:p w:rsidR="004A1DF5" w:rsidRDefault="004A1DF5">
      <w:pPr>
        <w:ind w:left="480"/>
      </w:pPr>
      <w:r>
        <w:rPr>
          <w:rFonts w:hint="eastAsia"/>
        </w:rPr>
        <w:t>3</w:t>
      </w:r>
      <w:r>
        <w:rPr>
          <w:rFonts w:hint="eastAsia"/>
        </w:rPr>
        <w:t>、以下操作请参考本章本节一卡通整存整取关户操作步骤</w:t>
      </w:r>
      <w:r>
        <w:rPr>
          <w:rFonts w:hint="eastAsia"/>
        </w:rPr>
        <w:t>3-6</w:t>
      </w:r>
      <w:r>
        <w:rPr>
          <w:rFonts w:hint="eastAsia"/>
        </w:rPr>
        <w:t>点。</w:t>
      </w:r>
    </w:p>
    <w:p w:rsidR="004A1DF5" w:rsidRDefault="004A1DF5">
      <w:pPr>
        <w:pStyle w:val="5"/>
      </w:pPr>
      <w:r>
        <w:rPr>
          <w:rFonts w:hint="eastAsia"/>
        </w:rPr>
        <w:t>四、个人存单整存整取开户（业务代码</w:t>
      </w:r>
      <w:r>
        <w:rPr>
          <w:rFonts w:hint="eastAsia"/>
        </w:rPr>
        <w:t>3121</w:t>
      </w:r>
      <w:r>
        <w:rPr>
          <w:rFonts w:hint="eastAsia"/>
        </w:rPr>
        <w:t>）</w:t>
      </w:r>
    </w:p>
    <w:p w:rsidR="004A1DF5" w:rsidRDefault="004A1DF5" w:rsidP="0004090F">
      <w:pPr>
        <w:pStyle w:val="6"/>
      </w:pPr>
      <w:r>
        <w:rPr>
          <w:rFonts w:hint="eastAsia"/>
        </w:rPr>
        <w:t>（一）功能介绍</w:t>
      </w:r>
    </w:p>
    <w:p w:rsidR="004A1DF5" w:rsidRDefault="004A1DF5">
      <w:r>
        <w:rPr>
          <w:rFonts w:hint="eastAsia"/>
        </w:rPr>
        <w:t>个人客户以存单方式开立整存整取账户。</w:t>
      </w:r>
    </w:p>
    <w:p w:rsidR="004A1DF5" w:rsidRDefault="004A1DF5" w:rsidP="0004090F">
      <w:pPr>
        <w:pStyle w:val="6"/>
      </w:pPr>
      <w:r>
        <w:rPr>
          <w:rFonts w:hint="eastAsia"/>
        </w:rPr>
        <w:t>（二）界面</w:t>
      </w:r>
    </w:p>
    <w:p w:rsidR="004A1DF5" w:rsidRDefault="004A1DF5"/>
    <w:p w:rsidR="004A1DF5" w:rsidRDefault="0004090F">
      <w:r>
        <w:rPr>
          <w:noProof/>
        </w:rPr>
        <w:lastRenderedPageBreak/>
        <w:drawing>
          <wp:inline distT="0" distB="0" distL="0" distR="0">
            <wp:extent cx="5276850" cy="3962400"/>
            <wp:effectExtent l="1905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0"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4A1DF5" w:rsidRDefault="004A1DF5">
      <w:pPr>
        <w:spacing w:line="240" w:lineRule="auto"/>
        <w:jc w:val="center"/>
      </w:pPr>
      <w:r>
        <w:rPr>
          <w:rFonts w:hint="eastAsia"/>
        </w:rPr>
        <w:t>图</w:t>
      </w:r>
      <w:r>
        <w:rPr>
          <w:rFonts w:hint="eastAsia"/>
        </w:rPr>
        <w:t>3.5</w:t>
      </w:r>
    </w:p>
    <w:p w:rsidR="004A1DF5" w:rsidRDefault="0004090F">
      <w:r>
        <w:rPr>
          <w:noProof/>
        </w:rPr>
        <w:drawing>
          <wp:inline distT="0" distB="0" distL="0" distR="0">
            <wp:extent cx="5276850" cy="3962400"/>
            <wp:effectExtent l="1905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1"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4A1DF5" w:rsidRDefault="004A1DF5">
      <w:pPr>
        <w:spacing w:line="240" w:lineRule="auto"/>
        <w:jc w:val="center"/>
      </w:pPr>
      <w:r>
        <w:rPr>
          <w:rFonts w:hint="eastAsia"/>
        </w:rPr>
        <w:t>图</w:t>
      </w:r>
      <w:r>
        <w:rPr>
          <w:rFonts w:hint="eastAsia"/>
        </w:rPr>
        <w:t>3.6</w:t>
      </w:r>
    </w:p>
    <w:p w:rsidR="004A1DF5" w:rsidRDefault="004A1DF5" w:rsidP="0004090F">
      <w:pPr>
        <w:pStyle w:val="6"/>
      </w:pPr>
      <w:r>
        <w:rPr>
          <w:rFonts w:hint="eastAsia"/>
        </w:rPr>
        <w:lastRenderedPageBreak/>
        <w:t>（三）操作步骤</w:t>
      </w:r>
    </w:p>
    <w:p w:rsidR="004A1DF5" w:rsidRDefault="004A1DF5">
      <w:pPr>
        <w:ind w:firstLineChars="200" w:firstLine="480"/>
      </w:pPr>
      <w:r>
        <w:rPr>
          <w:rFonts w:hint="eastAsia"/>
        </w:rPr>
        <w:t>1</w:t>
      </w:r>
      <w:r>
        <w:rPr>
          <w:rFonts w:hint="eastAsia"/>
        </w:rPr>
        <w:t>、用户选择系统导航－负债业务－个人定期－整存整取－个人存单整存整取开户或在“业务代码”栏输入“</w:t>
      </w:r>
      <w:r>
        <w:rPr>
          <w:rFonts w:hint="eastAsia"/>
        </w:rPr>
        <w:t>3121</w:t>
      </w:r>
      <w:r>
        <w:rPr>
          <w:rFonts w:hint="eastAsia"/>
        </w:rPr>
        <w:t>”进入个人存单整存整取开户界面（如图</w:t>
      </w:r>
      <w:r>
        <w:rPr>
          <w:rFonts w:hint="eastAsia"/>
        </w:rPr>
        <w:t>3.5</w:t>
      </w:r>
      <w:r>
        <w:rPr>
          <w:rFonts w:hint="eastAsia"/>
        </w:rPr>
        <w:t>）；</w:t>
      </w:r>
    </w:p>
    <w:p w:rsidR="004A1DF5" w:rsidRDefault="004A1DF5">
      <w:pPr>
        <w:ind w:firstLineChars="200" w:firstLine="480"/>
      </w:pPr>
      <w:r>
        <w:rPr>
          <w:rFonts w:hint="eastAsia"/>
        </w:rPr>
        <w:t>2</w:t>
      </w:r>
      <w:r>
        <w:rPr>
          <w:rFonts w:hint="eastAsia"/>
        </w:rPr>
        <w:t>、输入国家代码、证件类别、证件号码、客户名称后按回车键，系统自动判断该客户属性，如该客户为老客户，直接进入图</w:t>
      </w:r>
      <w:r>
        <w:rPr>
          <w:rFonts w:hint="eastAsia"/>
        </w:rPr>
        <w:t>3.6</w:t>
      </w:r>
      <w:r>
        <w:rPr>
          <w:rFonts w:hint="eastAsia"/>
        </w:rPr>
        <w:t>；如该客户为新客户，则进入个人开客户号界面，该界面具体操作详见第二章第一节个人开客户号业务；</w:t>
      </w:r>
    </w:p>
    <w:p w:rsidR="004A1DF5" w:rsidRDefault="004A1DF5">
      <w:pPr>
        <w:ind w:firstLineChars="200" w:firstLine="480"/>
      </w:pPr>
      <w:r>
        <w:rPr>
          <w:rFonts w:hint="eastAsia"/>
        </w:rPr>
        <w:t>3</w:t>
      </w:r>
      <w:r>
        <w:rPr>
          <w:rFonts w:hint="eastAsia"/>
        </w:rPr>
        <w:t>、输入定期存款存单的凭证号，选择支取方式（如选择凭密码支取，请客户输入两遍取款密码）、币种、钞汇户（币种为人民币时钞汇户栏不需选择），输入存款金额、存期；</w:t>
      </w:r>
    </w:p>
    <w:p w:rsidR="004A1DF5" w:rsidRDefault="004A1DF5">
      <w:pPr>
        <w:ind w:firstLineChars="200" w:firstLine="480"/>
      </w:pPr>
      <w:r>
        <w:rPr>
          <w:rFonts w:hint="eastAsia"/>
        </w:rPr>
        <w:t>4</w:t>
      </w:r>
      <w:r>
        <w:rPr>
          <w:rFonts w:hint="eastAsia"/>
        </w:rPr>
        <w:t>、用户根据该笔存款的资金来源选择相应的“付款类型”，系统可同时提供三个资金来源；</w:t>
      </w:r>
    </w:p>
    <w:p w:rsidR="004A1DF5" w:rsidRDefault="004A1DF5">
      <w:pPr>
        <w:ind w:firstLineChars="200" w:firstLine="480"/>
      </w:pPr>
      <w:r>
        <w:rPr>
          <w:rFonts w:hint="eastAsia"/>
        </w:rPr>
        <w:t>（</w:t>
      </w:r>
      <w:r>
        <w:rPr>
          <w:rFonts w:hint="eastAsia"/>
        </w:rPr>
        <w:t>1</w:t>
      </w:r>
      <w:r>
        <w:rPr>
          <w:rFonts w:hint="eastAsia"/>
        </w:rPr>
        <w:t>）当付款类型为现金时，在输入付款金额后选择“现金收款”，弹出同步现金收款界面，该界面具体操作详见第三章第一节直接收现业务；</w:t>
      </w:r>
    </w:p>
    <w:p w:rsidR="004A1DF5" w:rsidRDefault="004A1DF5">
      <w:pPr>
        <w:ind w:firstLineChars="200" w:firstLine="480"/>
      </w:pPr>
      <w:r>
        <w:rPr>
          <w:rFonts w:hint="eastAsia"/>
        </w:rPr>
        <w:t>（</w:t>
      </w:r>
      <w:r>
        <w:rPr>
          <w:rFonts w:hint="eastAsia"/>
        </w:rPr>
        <w:t>2</w:t>
      </w:r>
      <w:r>
        <w:rPr>
          <w:rFonts w:hint="eastAsia"/>
        </w:rPr>
        <w:t>）当付款类型为活期户时，在“户口号”栏刷一卡通</w:t>
      </w:r>
      <w:r>
        <w:rPr>
          <w:rFonts w:hint="eastAsia"/>
        </w:rPr>
        <w:t>/</w:t>
      </w:r>
      <w:r>
        <w:rPr>
          <w:rFonts w:hint="eastAsia"/>
        </w:rPr>
        <w:t>存折，输入付款金额后选择“支取”，系统弹出与该户口号对应的支取方式录入窗口，用户根据窗口显示进行相应操作；</w:t>
      </w:r>
    </w:p>
    <w:p w:rsidR="004A1DF5" w:rsidRDefault="004A1DF5">
      <w:pPr>
        <w:ind w:firstLineChars="200" w:firstLine="480"/>
      </w:pPr>
      <w:r>
        <w:rPr>
          <w:rFonts w:hint="eastAsia"/>
        </w:rPr>
        <w:t>（</w:t>
      </w:r>
      <w:r>
        <w:rPr>
          <w:rFonts w:hint="eastAsia"/>
        </w:rPr>
        <w:t>3</w:t>
      </w:r>
      <w:r>
        <w:rPr>
          <w:rFonts w:hint="eastAsia"/>
        </w:rPr>
        <w:t>）当付款类型为现金单</w:t>
      </w:r>
      <w:r>
        <w:rPr>
          <w:rFonts w:hint="eastAsia"/>
        </w:rPr>
        <w:t>/</w:t>
      </w:r>
      <w:r>
        <w:rPr>
          <w:rFonts w:hint="eastAsia"/>
        </w:rPr>
        <w:t>销账单时，在输入单号和付款金额后选择“显示”，系统判断该单号是否存在及余额是否满足业务需要，无误后显示该单号的户名；</w:t>
      </w:r>
    </w:p>
    <w:p w:rsidR="004A1DF5" w:rsidRDefault="004A1DF5">
      <w:pPr>
        <w:ind w:firstLineChars="200" w:firstLine="480"/>
      </w:pPr>
      <w:r>
        <w:rPr>
          <w:rFonts w:hint="eastAsia"/>
        </w:rPr>
        <w:t>5</w:t>
      </w:r>
      <w:r>
        <w:rPr>
          <w:rFonts w:hint="eastAsia"/>
        </w:rPr>
        <w:t>、选择客户经理类型并在“客户经理”栏输入客户经理的用户号（默认为客户信息中的客户经理）；在“到期定价方法”栏选择利率类型。如选择牌价利率，“到期协议利率值”栏不能输入。只有当该笔存款为大额外币存款时才能使用协议利率并输入协议利率值；</w:t>
      </w:r>
    </w:p>
    <w:p w:rsidR="004A1DF5" w:rsidRDefault="004A1DF5">
      <w:pPr>
        <w:ind w:firstLineChars="200" w:firstLine="480"/>
      </w:pPr>
      <w:r>
        <w:rPr>
          <w:rFonts w:hint="eastAsia"/>
        </w:rPr>
        <w:t>6</w:t>
      </w:r>
      <w:r>
        <w:rPr>
          <w:rFonts w:hint="eastAsia"/>
        </w:rPr>
        <w:t>、在要素全部正确输入后选择“确定”，如该业务超过规定金额、当日累计超过规定金额或该户口为特殊状态的，系统弹出交互信息显示窗口，用户根据窗口的提示进行相应操作。</w:t>
      </w:r>
    </w:p>
    <w:p w:rsidR="004A1DF5" w:rsidRDefault="004A1DF5">
      <w:pPr>
        <w:ind w:firstLineChars="200" w:firstLine="480"/>
      </w:pPr>
      <w:r>
        <w:rPr>
          <w:rFonts w:hint="eastAsia"/>
        </w:rPr>
        <w:t>7</w:t>
      </w:r>
      <w:r>
        <w:rPr>
          <w:rFonts w:hint="eastAsia"/>
        </w:rPr>
        <w:t>、交易完成后实时打印个人开立账户申请书、个人存取款凭条、定期存款存单。</w:t>
      </w:r>
    </w:p>
    <w:p w:rsidR="004A1DF5" w:rsidRDefault="004A1DF5" w:rsidP="0004090F">
      <w:pPr>
        <w:pStyle w:val="5"/>
      </w:pPr>
      <w:r>
        <w:rPr>
          <w:rFonts w:hint="eastAsia"/>
        </w:rPr>
        <w:lastRenderedPageBreak/>
        <w:t>五、个人存单整存整取关户（业务代码</w:t>
      </w:r>
      <w:r>
        <w:rPr>
          <w:rFonts w:hint="eastAsia"/>
        </w:rPr>
        <w:t>3122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个人客户对以存单方式开立的整存整取账户进行关户。</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、用户选择系统导航－负债业务－个人定期－整存整取－个人存单整存整取关户或在“业务代码”栏输入“</w:t>
      </w:r>
      <w:r>
        <w:rPr>
          <w:rFonts w:hint="eastAsia"/>
        </w:rPr>
        <w:t>3122</w:t>
      </w:r>
      <w:r>
        <w:rPr>
          <w:rFonts w:hint="eastAsia"/>
        </w:rPr>
        <w:t>”进入个人存单整存整取关户界面。</w:t>
      </w:r>
    </w:p>
    <w:p w:rsidR="004A1DF5" w:rsidRDefault="004A1DF5">
      <w:pPr>
        <w:ind w:firstLineChars="200" w:firstLine="480"/>
      </w:pPr>
      <w:r>
        <w:rPr>
          <w:rFonts w:hint="eastAsia"/>
        </w:rPr>
        <w:t>2</w:t>
      </w:r>
      <w:r>
        <w:rPr>
          <w:rFonts w:hint="eastAsia"/>
        </w:rPr>
        <w:t>、输入存单号、凭证号末四位后按回车键，系统显示该笔存款的信息。选择“支取”，弹出与该户口号对应的支取方式录入窗口，用户根据窗口显示进行相应操作。如该笔存款为提前支取，需输入存款人的身份信息，若为代办的，还需输入代办人的身份信息；</w:t>
      </w:r>
    </w:p>
    <w:p w:rsidR="004A1DF5" w:rsidRDefault="004A1DF5">
      <w:pPr>
        <w:ind w:firstLineChars="200" w:firstLine="480"/>
      </w:pPr>
      <w:r>
        <w:rPr>
          <w:rFonts w:hint="eastAsia"/>
        </w:rPr>
        <w:t>3</w:t>
      </w:r>
      <w:r>
        <w:rPr>
          <w:rFonts w:hint="eastAsia"/>
        </w:rPr>
        <w:t>、用户根据该笔存款的资金去向选择相应的“收款类型”，系统可同时提供三个资金去向；</w:t>
      </w:r>
    </w:p>
    <w:p w:rsidR="004A1DF5" w:rsidRDefault="004A1DF5">
      <w:pPr>
        <w:ind w:firstLineChars="200" w:firstLine="480"/>
      </w:pPr>
      <w:r>
        <w:rPr>
          <w:rFonts w:hint="eastAsia"/>
        </w:rPr>
        <w:t>（</w:t>
      </w:r>
      <w:r>
        <w:rPr>
          <w:rFonts w:hint="eastAsia"/>
        </w:rPr>
        <w:t>1</w:t>
      </w:r>
      <w:r>
        <w:rPr>
          <w:rFonts w:hint="eastAsia"/>
        </w:rPr>
        <w:t>）当收款类型为现金时，在输入收款金额后选择“现金付款”，弹出同步现金付款界面，该界面具体操作详见第三章第一节单笔付现业务；</w:t>
      </w:r>
    </w:p>
    <w:p w:rsidR="004A1DF5" w:rsidRDefault="004A1DF5">
      <w:pPr>
        <w:ind w:firstLineChars="200" w:firstLine="480"/>
      </w:pPr>
      <w:r>
        <w:rPr>
          <w:rFonts w:hint="eastAsia"/>
        </w:rPr>
        <w:t>（</w:t>
      </w:r>
      <w:r>
        <w:rPr>
          <w:rFonts w:hint="eastAsia"/>
        </w:rPr>
        <w:t>2</w:t>
      </w:r>
      <w:r>
        <w:rPr>
          <w:rFonts w:hint="eastAsia"/>
        </w:rPr>
        <w:t>）当收款类型为活期户时，在“户口号”栏刷一卡通</w:t>
      </w:r>
      <w:r>
        <w:rPr>
          <w:rFonts w:hint="eastAsia"/>
        </w:rPr>
        <w:t>/</w:t>
      </w:r>
      <w:r>
        <w:rPr>
          <w:rFonts w:hint="eastAsia"/>
        </w:rPr>
        <w:t>存折或输入户口号，并在输入收款金额后选择“显示”，户名栏显示客户姓名，用户核对其正确性；</w:t>
      </w:r>
    </w:p>
    <w:p w:rsidR="004A1DF5" w:rsidRDefault="004A1DF5">
      <w:pPr>
        <w:ind w:firstLineChars="200" w:firstLine="480"/>
      </w:pPr>
      <w:r>
        <w:rPr>
          <w:rFonts w:hint="eastAsia"/>
        </w:rPr>
        <w:t>（</w:t>
      </w:r>
      <w:r>
        <w:rPr>
          <w:rFonts w:hint="eastAsia"/>
        </w:rPr>
        <w:t>3</w:t>
      </w:r>
      <w:r>
        <w:rPr>
          <w:rFonts w:hint="eastAsia"/>
        </w:rPr>
        <w:t>）当收款类型为现金单</w:t>
      </w:r>
      <w:r>
        <w:rPr>
          <w:rFonts w:hint="eastAsia"/>
        </w:rPr>
        <w:t>/</w:t>
      </w:r>
      <w:r>
        <w:rPr>
          <w:rFonts w:hint="eastAsia"/>
        </w:rPr>
        <w:t>挂账单时，只需输入收款金额；</w:t>
      </w:r>
    </w:p>
    <w:p w:rsidR="004A1DF5" w:rsidRDefault="004A1DF5">
      <w:pPr>
        <w:ind w:firstLineChars="200" w:firstLine="480"/>
      </w:pPr>
      <w:r>
        <w:rPr>
          <w:rFonts w:hint="eastAsia"/>
        </w:rPr>
        <w:t>4</w:t>
      </w:r>
      <w:r>
        <w:rPr>
          <w:rFonts w:hint="eastAsia"/>
        </w:rPr>
        <w:t>、要素全部输入无误后选择“确定”，如该业务超过规定金额、当日累计超过规定金额或该户口为特殊状态的，系统弹出交互信息显示窗口，用户根据窗口提示进行相应操作。</w:t>
      </w:r>
    </w:p>
    <w:p w:rsidR="004A1DF5" w:rsidRDefault="004A1DF5">
      <w:pPr>
        <w:ind w:firstLineChars="200" w:firstLine="480"/>
      </w:pPr>
      <w:r>
        <w:rPr>
          <w:rFonts w:hint="eastAsia"/>
        </w:rPr>
        <w:t>5</w:t>
      </w:r>
      <w:r>
        <w:rPr>
          <w:rFonts w:hint="eastAsia"/>
        </w:rPr>
        <w:t>、交易完成后实时打印支取信息（打印在旧定期存款存单背面）、个人存取款凭条、储蓄利息清单。</w:t>
      </w:r>
    </w:p>
    <w:p w:rsidR="004A1DF5" w:rsidRDefault="004A1DF5" w:rsidP="0004090F">
      <w:pPr>
        <w:pStyle w:val="5"/>
      </w:pPr>
      <w:r>
        <w:rPr>
          <w:rFonts w:hint="eastAsia"/>
        </w:rPr>
        <w:t>六、个人存单整存整取部分提前支取（业务代码</w:t>
      </w:r>
      <w:r>
        <w:rPr>
          <w:rFonts w:hint="eastAsia"/>
        </w:rPr>
        <w:t>3124</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对以存单方式开立的整存整取存款进行部分提前支取。</w:t>
      </w:r>
    </w:p>
    <w:p w:rsidR="004A1DF5" w:rsidRDefault="004A1DF5">
      <w:pPr>
        <w:pStyle w:val="6"/>
      </w:pPr>
      <w:r>
        <w:rPr>
          <w:rFonts w:hint="eastAsia"/>
        </w:rPr>
        <w:lastRenderedPageBreak/>
        <w:t>（二）操作步骤</w:t>
      </w:r>
    </w:p>
    <w:p w:rsidR="004A1DF5" w:rsidRDefault="004A1DF5">
      <w:pPr>
        <w:ind w:firstLineChars="200" w:firstLine="480"/>
      </w:pPr>
      <w:r>
        <w:rPr>
          <w:rFonts w:hint="eastAsia"/>
        </w:rPr>
        <w:t>1</w:t>
      </w:r>
      <w:r>
        <w:rPr>
          <w:rFonts w:hint="eastAsia"/>
        </w:rPr>
        <w:t>、用户选择系统导航－负债业务－个人定期－整存整取－个人存单整存整取部分提前支取或在“业务代码”栏输入“</w:t>
      </w:r>
      <w:r>
        <w:rPr>
          <w:rFonts w:hint="eastAsia"/>
        </w:rPr>
        <w:t>3124</w:t>
      </w:r>
      <w:r>
        <w:rPr>
          <w:rFonts w:hint="eastAsia"/>
        </w:rPr>
        <w:t>”进入个人存单整存整取部分提前支取界面；</w:t>
      </w:r>
    </w:p>
    <w:p w:rsidR="004A1DF5" w:rsidRDefault="004A1DF5">
      <w:pPr>
        <w:ind w:firstLineChars="200" w:firstLine="480"/>
      </w:pPr>
      <w:r>
        <w:rPr>
          <w:rFonts w:hint="eastAsia"/>
        </w:rPr>
        <w:t>2</w:t>
      </w:r>
      <w:r>
        <w:rPr>
          <w:rFonts w:hint="eastAsia"/>
        </w:rPr>
        <w:t>、输入存单号、凭证号末四位、支取金额后按回车键，系统显示该笔存款的信息。选择“支取”，弹出与该户口号对应的支取方式录入窗口，用户根据窗口显示进行相应操作。由存款人办理的，需输入存款人的身份信息；若为代办的，还需输入代办人的身份信息；</w:t>
      </w:r>
    </w:p>
    <w:p w:rsidR="004A1DF5" w:rsidRDefault="004A1DF5">
      <w:pPr>
        <w:ind w:firstLineChars="200" w:firstLine="480"/>
      </w:pPr>
      <w:r>
        <w:rPr>
          <w:rFonts w:hint="eastAsia"/>
        </w:rPr>
        <w:t>3</w:t>
      </w:r>
      <w:r>
        <w:rPr>
          <w:rFonts w:hint="eastAsia"/>
        </w:rPr>
        <w:t>、用户根据该笔存款的资金去向选择相应的“收款类型”，系统可同时提供三个资金去向；</w:t>
      </w:r>
    </w:p>
    <w:p w:rsidR="004A1DF5" w:rsidRDefault="004A1DF5">
      <w:pPr>
        <w:ind w:firstLineChars="200" w:firstLine="480"/>
      </w:pPr>
      <w:r>
        <w:rPr>
          <w:rFonts w:hint="eastAsia"/>
        </w:rPr>
        <w:t>（</w:t>
      </w:r>
      <w:r>
        <w:rPr>
          <w:rFonts w:hint="eastAsia"/>
        </w:rPr>
        <w:t>1</w:t>
      </w:r>
      <w:r>
        <w:rPr>
          <w:rFonts w:hint="eastAsia"/>
        </w:rPr>
        <w:t>）当收款类型为现金时，在输入收款金额后选择“现金付款”，弹出同步现金付款界面，该界面具体操作详见第三章第一节单笔付现业务；</w:t>
      </w:r>
    </w:p>
    <w:p w:rsidR="004A1DF5" w:rsidRDefault="004A1DF5">
      <w:pPr>
        <w:ind w:firstLineChars="200" w:firstLine="480"/>
      </w:pPr>
      <w:r>
        <w:rPr>
          <w:rFonts w:hint="eastAsia"/>
        </w:rPr>
        <w:t>（</w:t>
      </w:r>
      <w:r>
        <w:rPr>
          <w:rFonts w:hint="eastAsia"/>
        </w:rPr>
        <w:t>2</w:t>
      </w:r>
      <w:r>
        <w:rPr>
          <w:rFonts w:hint="eastAsia"/>
        </w:rPr>
        <w:t>）当收款类型为活期户时，在“户口号”栏刷一卡通</w:t>
      </w:r>
      <w:r>
        <w:rPr>
          <w:rFonts w:hint="eastAsia"/>
        </w:rPr>
        <w:t>/</w:t>
      </w:r>
      <w:r>
        <w:rPr>
          <w:rFonts w:hint="eastAsia"/>
        </w:rPr>
        <w:t>存折或输入户口号，并在输入收款金额后选择“显示”，户名栏显示客户姓名，用户核对其正确性；</w:t>
      </w:r>
    </w:p>
    <w:p w:rsidR="004A1DF5" w:rsidRDefault="004A1DF5">
      <w:pPr>
        <w:ind w:firstLineChars="200" w:firstLine="480"/>
      </w:pPr>
      <w:r>
        <w:rPr>
          <w:rFonts w:hint="eastAsia"/>
        </w:rPr>
        <w:t>（</w:t>
      </w:r>
      <w:r>
        <w:rPr>
          <w:rFonts w:hint="eastAsia"/>
        </w:rPr>
        <w:t>3</w:t>
      </w:r>
      <w:r>
        <w:rPr>
          <w:rFonts w:hint="eastAsia"/>
        </w:rPr>
        <w:t>）当收款类型为现金单</w:t>
      </w:r>
      <w:r>
        <w:rPr>
          <w:rFonts w:hint="eastAsia"/>
        </w:rPr>
        <w:t>/</w:t>
      </w:r>
      <w:r>
        <w:rPr>
          <w:rFonts w:hint="eastAsia"/>
        </w:rPr>
        <w:t>挂账单时，只需输入收款金额；</w:t>
      </w:r>
    </w:p>
    <w:p w:rsidR="004A1DF5" w:rsidRDefault="004A1DF5">
      <w:pPr>
        <w:ind w:firstLineChars="200" w:firstLine="480"/>
      </w:pPr>
      <w:r>
        <w:rPr>
          <w:rFonts w:hint="eastAsia"/>
        </w:rPr>
        <w:t>4</w:t>
      </w:r>
      <w:r>
        <w:rPr>
          <w:rFonts w:hint="eastAsia"/>
        </w:rPr>
        <w:t>、在“凭证号”栏输入新存单的凭证号，选择“确定”，如该业务超过规定金额、当日累计超过规定金额或该户口为特殊状态的，系统弹出交互信息显示窗口，用户根据窗口提示进行相应操作。</w:t>
      </w:r>
    </w:p>
    <w:p w:rsidR="004A1DF5" w:rsidRDefault="004A1DF5">
      <w:pPr>
        <w:ind w:firstLineChars="200" w:firstLine="480"/>
      </w:pPr>
      <w:r>
        <w:rPr>
          <w:rFonts w:hint="eastAsia"/>
        </w:rPr>
        <w:t>5</w:t>
      </w:r>
      <w:r>
        <w:rPr>
          <w:rFonts w:hint="eastAsia"/>
        </w:rPr>
        <w:t>、交易完成后实时打印支取信息（打印在旧定期存款存单背面）、个人存取款凭条、储蓄利息清单、新定期存款存单。</w:t>
      </w:r>
    </w:p>
    <w:p w:rsidR="004A1DF5" w:rsidRDefault="004A1DF5" w:rsidP="0004090F">
      <w:pPr>
        <w:pStyle w:val="5"/>
      </w:pPr>
      <w:r>
        <w:rPr>
          <w:rFonts w:hint="eastAsia"/>
        </w:rPr>
        <w:t>七、一卡通零存整取开户（业务代码</w:t>
      </w:r>
      <w:r>
        <w:rPr>
          <w:rFonts w:hint="eastAsia"/>
        </w:rPr>
        <w:t>3131</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个人客户使用一卡通开立零存整取账户。</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、用户选择系统导航－负债业务－个人定期－零存整取－一卡通零存整取开户或在“业务代码”栏输入“</w:t>
      </w:r>
      <w:r>
        <w:rPr>
          <w:rFonts w:hint="eastAsia"/>
        </w:rPr>
        <w:t>3131</w:t>
      </w:r>
      <w:r>
        <w:rPr>
          <w:rFonts w:hint="eastAsia"/>
        </w:rPr>
        <w:t>”进入一卡通零存整取开户界面；</w:t>
      </w:r>
    </w:p>
    <w:p w:rsidR="004A1DF5" w:rsidRDefault="004A1DF5">
      <w:pPr>
        <w:ind w:firstLineChars="200" w:firstLine="480"/>
      </w:pPr>
      <w:r>
        <w:rPr>
          <w:rFonts w:hint="eastAsia"/>
        </w:rPr>
        <w:lastRenderedPageBreak/>
        <w:t>2</w:t>
      </w:r>
      <w:r>
        <w:rPr>
          <w:rFonts w:hint="eastAsia"/>
        </w:rPr>
        <w:t>、在“卡号”栏刷一卡通或输入卡号，在输入存款金额、存期后按回车键，系统判断各项要素无误后进入下一步操作；</w:t>
      </w:r>
    </w:p>
    <w:p w:rsidR="004A1DF5" w:rsidRDefault="004A1DF5">
      <w:pPr>
        <w:ind w:firstLineChars="200" w:firstLine="480"/>
      </w:pPr>
      <w:r>
        <w:rPr>
          <w:rFonts w:hint="eastAsia"/>
        </w:rPr>
        <w:t>3</w:t>
      </w:r>
      <w:r>
        <w:rPr>
          <w:rFonts w:hint="eastAsia"/>
        </w:rPr>
        <w:t>、以下操作请参考本章本节一卡通整存整取开户操作步骤</w:t>
      </w:r>
      <w:r>
        <w:rPr>
          <w:rFonts w:hint="eastAsia"/>
        </w:rPr>
        <w:t>3-5</w:t>
      </w:r>
      <w:r>
        <w:rPr>
          <w:rFonts w:hint="eastAsia"/>
        </w:rPr>
        <w:t>点。</w:t>
      </w:r>
    </w:p>
    <w:p w:rsidR="004A1DF5" w:rsidRDefault="004A1DF5" w:rsidP="0004090F">
      <w:pPr>
        <w:pStyle w:val="5"/>
      </w:pPr>
      <w:r>
        <w:rPr>
          <w:rFonts w:hint="eastAsia"/>
        </w:rPr>
        <w:t>八、一卡通零存整取关户（业务代码</w:t>
      </w:r>
      <w:r>
        <w:rPr>
          <w:rFonts w:hint="eastAsia"/>
        </w:rPr>
        <w:t>3132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个人客户对一卡通内的零存整取账户进行关户。</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、用户选择系统导航－负债业务－个人定期－零存整取－一卡通零存整取关户或在“业务代码”栏输入“</w:t>
      </w:r>
      <w:r>
        <w:rPr>
          <w:rFonts w:hint="eastAsia"/>
        </w:rPr>
        <w:t>3132</w:t>
      </w:r>
      <w:r>
        <w:rPr>
          <w:rFonts w:hint="eastAsia"/>
        </w:rPr>
        <w:t>”进入定期交易信息界面；</w:t>
      </w:r>
    </w:p>
    <w:p w:rsidR="004A1DF5" w:rsidRDefault="004A1DF5">
      <w:pPr>
        <w:ind w:firstLineChars="200" w:firstLine="480"/>
        <w:rPr>
          <w:noProof/>
        </w:rPr>
      </w:pPr>
      <w:r>
        <w:rPr>
          <w:rFonts w:hint="eastAsia"/>
        </w:rPr>
        <w:t>2</w:t>
      </w:r>
      <w:r>
        <w:rPr>
          <w:rFonts w:hint="eastAsia"/>
        </w:rPr>
        <w:t>、以下操作请参考本章本节一卡通整存整取关户操作步骤</w:t>
      </w:r>
      <w:r>
        <w:rPr>
          <w:rFonts w:hint="eastAsia"/>
        </w:rPr>
        <w:t>2-6</w:t>
      </w:r>
      <w:r>
        <w:rPr>
          <w:rFonts w:hint="eastAsia"/>
        </w:rPr>
        <w:t>点。</w:t>
      </w:r>
    </w:p>
    <w:p w:rsidR="004A1DF5" w:rsidRDefault="004A1DF5" w:rsidP="0004090F">
      <w:pPr>
        <w:pStyle w:val="5"/>
      </w:pPr>
      <w:r>
        <w:rPr>
          <w:rFonts w:hint="eastAsia"/>
        </w:rPr>
        <w:t>九、一卡通零存整取续存（业务代码</w:t>
      </w:r>
      <w:r>
        <w:rPr>
          <w:rFonts w:hint="eastAsia"/>
        </w:rPr>
        <w:t>3133</w:t>
      </w:r>
      <w:r>
        <w:rPr>
          <w:rFonts w:hint="eastAsia"/>
        </w:rPr>
        <w:t>）</w:t>
      </w:r>
    </w:p>
    <w:p w:rsidR="004A1DF5" w:rsidRDefault="004A1DF5">
      <w:pPr>
        <w:pStyle w:val="6"/>
      </w:pPr>
      <w:r>
        <w:rPr>
          <w:rFonts w:hint="eastAsia"/>
        </w:rPr>
        <w:t>（一）功能说明</w:t>
      </w:r>
    </w:p>
    <w:p w:rsidR="004A1DF5" w:rsidRDefault="004A1DF5">
      <w:pPr>
        <w:ind w:firstLineChars="200" w:firstLine="480"/>
        <w:rPr>
          <w:rFonts w:ascii="宋体"/>
          <w:kern w:val="0"/>
          <w:szCs w:val="18"/>
          <w:lang w:val="zh-CN"/>
        </w:rPr>
      </w:pPr>
      <w:r>
        <w:rPr>
          <w:rFonts w:hint="eastAsia"/>
        </w:rPr>
        <w:t>个人客户对一卡通内的零存整取账户进行续存。</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、用户选择系统导航－负债业务－个人定期－零存整取－一卡通零存整取续存或在“业务代码”栏输入“</w:t>
      </w:r>
      <w:r>
        <w:rPr>
          <w:rFonts w:hint="eastAsia"/>
        </w:rPr>
        <w:t>3133</w:t>
      </w:r>
      <w:r>
        <w:rPr>
          <w:rFonts w:hint="eastAsia"/>
        </w:rPr>
        <w:t>”进入定期交易信息界面；</w:t>
      </w:r>
    </w:p>
    <w:p w:rsidR="004A1DF5" w:rsidRDefault="004A1DF5">
      <w:pPr>
        <w:ind w:firstLineChars="200" w:firstLine="480"/>
      </w:pPr>
      <w:r>
        <w:rPr>
          <w:rFonts w:hint="eastAsia"/>
        </w:rPr>
        <w:t>2</w:t>
      </w:r>
      <w:r>
        <w:rPr>
          <w:rFonts w:hint="eastAsia"/>
        </w:rPr>
        <w:t>、在“户口号”栏刷一卡通或输入卡号后按回车键，系统显示该一卡通内的所有零存整取账户，选中需进行续存的账户后选择“续存”，进入一卡通零取整取续存界面；</w:t>
      </w:r>
    </w:p>
    <w:p w:rsidR="004A1DF5" w:rsidRDefault="004A1DF5">
      <w:pPr>
        <w:ind w:firstLineChars="200" w:firstLine="480"/>
      </w:pPr>
      <w:r>
        <w:rPr>
          <w:rFonts w:hint="eastAsia"/>
        </w:rPr>
        <w:t>3</w:t>
      </w:r>
      <w:r>
        <w:rPr>
          <w:rFonts w:hint="eastAsia"/>
        </w:rPr>
        <w:t>、以下操作请参考本章本节一卡通整存整取开户操作步骤</w:t>
      </w:r>
      <w:r>
        <w:rPr>
          <w:rFonts w:hint="eastAsia"/>
        </w:rPr>
        <w:t>3-5</w:t>
      </w:r>
      <w:r>
        <w:rPr>
          <w:rFonts w:hint="eastAsia"/>
        </w:rPr>
        <w:t>点。</w:t>
      </w:r>
    </w:p>
    <w:p w:rsidR="004A1DF5" w:rsidRDefault="004A1DF5" w:rsidP="0004090F">
      <w:pPr>
        <w:pStyle w:val="5"/>
      </w:pPr>
      <w:r>
        <w:rPr>
          <w:rFonts w:hint="eastAsia"/>
        </w:rPr>
        <w:t>十、一卡通存本取息开户（业务代码</w:t>
      </w:r>
      <w:r>
        <w:rPr>
          <w:rFonts w:hint="eastAsia"/>
        </w:rPr>
        <w:t>3141</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个人客户使用一卡通开立存本取息账户。</w:t>
      </w:r>
    </w:p>
    <w:p w:rsidR="004A1DF5" w:rsidRDefault="004A1DF5">
      <w:pPr>
        <w:pStyle w:val="6"/>
      </w:pPr>
      <w:r>
        <w:rPr>
          <w:rFonts w:hint="eastAsia"/>
        </w:rPr>
        <w:lastRenderedPageBreak/>
        <w:t>（二）操作步骤</w:t>
      </w:r>
    </w:p>
    <w:p w:rsidR="004A1DF5" w:rsidRDefault="004A1DF5">
      <w:pPr>
        <w:ind w:firstLineChars="200" w:firstLine="480"/>
      </w:pPr>
      <w:r>
        <w:rPr>
          <w:rFonts w:hint="eastAsia"/>
        </w:rPr>
        <w:t>1</w:t>
      </w:r>
      <w:r>
        <w:rPr>
          <w:rFonts w:hint="eastAsia"/>
        </w:rPr>
        <w:t>、用户选择系统导航－负债业务－个人定期－零存整取－一卡通存本取息开户或在“业务代码”栏输入“</w:t>
      </w:r>
      <w:r>
        <w:rPr>
          <w:rFonts w:hint="eastAsia"/>
        </w:rPr>
        <w:t>3141</w:t>
      </w:r>
      <w:r>
        <w:rPr>
          <w:rFonts w:hint="eastAsia"/>
        </w:rPr>
        <w:t>”进入一卡通存本取息开户界面；</w:t>
      </w:r>
    </w:p>
    <w:p w:rsidR="004A1DF5" w:rsidRDefault="004A1DF5">
      <w:pPr>
        <w:ind w:firstLineChars="200" w:firstLine="480"/>
        <w:rPr>
          <w:rFonts w:eastAsia="黑体"/>
        </w:rPr>
      </w:pPr>
      <w:r>
        <w:rPr>
          <w:rFonts w:hint="eastAsia"/>
        </w:rPr>
        <w:t>2</w:t>
      </w:r>
      <w:r>
        <w:rPr>
          <w:rFonts w:hint="eastAsia"/>
        </w:rPr>
        <w:t>、在“卡号”栏刷一卡通或输入卡号，输入存款金额、存期、支取间隔后按回车键，系统判断各项要素无误后进入下一步操作；</w:t>
      </w:r>
    </w:p>
    <w:p w:rsidR="004A1DF5" w:rsidRDefault="004A1DF5">
      <w:pPr>
        <w:ind w:firstLineChars="200" w:firstLine="480"/>
      </w:pPr>
      <w:r>
        <w:rPr>
          <w:rFonts w:hint="eastAsia"/>
        </w:rPr>
        <w:t>3</w:t>
      </w:r>
      <w:r>
        <w:rPr>
          <w:rFonts w:hint="eastAsia"/>
        </w:rPr>
        <w:t>、以下操作请参考本章本节一卡通整存整取开户操作步骤</w:t>
      </w:r>
      <w:r>
        <w:rPr>
          <w:rFonts w:hint="eastAsia"/>
        </w:rPr>
        <w:t>3-5</w:t>
      </w:r>
      <w:r>
        <w:rPr>
          <w:rFonts w:hint="eastAsia"/>
        </w:rPr>
        <w:t>点。</w:t>
      </w:r>
    </w:p>
    <w:p w:rsidR="004A1DF5" w:rsidRDefault="004A1DF5" w:rsidP="0004090F">
      <w:pPr>
        <w:pStyle w:val="5"/>
      </w:pPr>
      <w:r>
        <w:rPr>
          <w:rFonts w:hint="eastAsia"/>
        </w:rPr>
        <w:t>十一、一卡通存本取息关户（业务代码</w:t>
      </w:r>
      <w:r>
        <w:rPr>
          <w:rFonts w:hint="eastAsia"/>
        </w:rPr>
        <w:t>3142</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个人客户对一卡通内的存本取息账户进行关户。</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、用户选择系统导航－负债业务－个人定期－存本取息－一卡通存本取息关户或在“业务代码”栏输入“</w:t>
      </w:r>
      <w:r>
        <w:rPr>
          <w:rFonts w:hint="eastAsia"/>
        </w:rPr>
        <w:t>3142</w:t>
      </w:r>
      <w:r>
        <w:rPr>
          <w:rFonts w:hint="eastAsia"/>
        </w:rPr>
        <w:t>”进入定期交易信息界面；</w:t>
      </w:r>
    </w:p>
    <w:p w:rsidR="004A1DF5" w:rsidRDefault="004A1DF5">
      <w:pPr>
        <w:ind w:firstLineChars="200" w:firstLine="480"/>
      </w:pPr>
      <w:r>
        <w:rPr>
          <w:rFonts w:hint="eastAsia"/>
        </w:rPr>
        <w:t>2</w:t>
      </w:r>
      <w:r>
        <w:rPr>
          <w:rFonts w:hint="eastAsia"/>
        </w:rPr>
        <w:t>、以下操作请参考本章本节一卡通整存整取关户操作步骤</w:t>
      </w:r>
      <w:r>
        <w:rPr>
          <w:rFonts w:hint="eastAsia"/>
        </w:rPr>
        <w:t>2-6</w:t>
      </w:r>
      <w:r>
        <w:rPr>
          <w:rFonts w:hint="eastAsia"/>
        </w:rPr>
        <w:t>点。</w:t>
      </w:r>
    </w:p>
    <w:p w:rsidR="004A1DF5" w:rsidRDefault="004A1DF5" w:rsidP="0004090F">
      <w:pPr>
        <w:pStyle w:val="5"/>
      </w:pPr>
      <w:r>
        <w:rPr>
          <w:rFonts w:hint="eastAsia"/>
        </w:rPr>
        <w:t>十二、一卡通存本取息支取（业务代码</w:t>
      </w:r>
      <w:r>
        <w:rPr>
          <w:rFonts w:hint="eastAsia"/>
        </w:rPr>
        <w:t>3144</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个人客户对一卡通内的存本取息账户进行利息支取。</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、用户选择系统导航－负债业务－个人定期－存本取息－一卡通存本取息支取或在“业务代码”栏输入“</w:t>
      </w:r>
      <w:r>
        <w:rPr>
          <w:rFonts w:hint="eastAsia"/>
        </w:rPr>
        <w:t>3144</w:t>
      </w:r>
      <w:r>
        <w:rPr>
          <w:rFonts w:hint="eastAsia"/>
        </w:rPr>
        <w:t>”进入定期交易信息界面；</w:t>
      </w:r>
    </w:p>
    <w:p w:rsidR="004A1DF5" w:rsidRDefault="004A1DF5">
      <w:pPr>
        <w:ind w:firstLineChars="200" w:firstLine="480"/>
      </w:pPr>
      <w:r>
        <w:rPr>
          <w:rFonts w:hint="eastAsia"/>
        </w:rPr>
        <w:t>2</w:t>
      </w:r>
      <w:r>
        <w:rPr>
          <w:rFonts w:hint="eastAsia"/>
        </w:rPr>
        <w:t>、在“户口号”栏刷一卡通后按回车键，系统显示该一卡通内的所有存本取息账户，选中需进行支取的账户后选择“取款”，进入一卡通存本取息支取界面，选择“支取”，系统弹出支取方式录入画面，请客户输入取款密码后进入下一步操作；</w:t>
      </w:r>
    </w:p>
    <w:p w:rsidR="004A1DF5" w:rsidRDefault="004A1DF5">
      <w:pPr>
        <w:ind w:firstLineChars="200" w:firstLine="480"/>
      </w:pPr>
      <w:r>
        <w:rPr>
          <w:rFonts w:hint="eastAsia"/>
        </w:rPr>
        <w:t>3</w:t>
      </w:r>
      <w:r>
        <w:rPr>
          <w:rFonts w:hint="eastAsia"/>
        </w:rPr>
        <w:t>、以下操作请参考本章本节一卡通整存整取关户操作步骤</w:t>
      </w:r>
      <w:r>
        <w:rPr>
          <w:rFonts w:hint="eastAsia"/>
        </w:rPr>
        <w:t>4-6</w:t>
      </w:r>
      <w:r>
        <w:rPr>
          <w:rFonts w:hint="eastAsia"/>
        </w:rPr>
        <w:t>点。（不同之处为本业务不需打印储蓄利息清单）</w:t>
      </w:r>
    </w:p>
    <w:p w:rsidR="004A1DF5" w:rsidRDefault="004A1DF5" w:rsidP="0004090F">
      <w:pPr>
        <w:pStyle w:val="5"/>
      </w:pPr>
      <w:r>
        <w:rPr>
          <w:rFonts w:hint="eastAsia"/>
        </w:rPr>
        <w:lastRenderedPageBreak/>
        <w:t>十三、一卡通整存零取开户（业务代码</w:t>
      </w:r>
      <w:r>
        <w:rPr>
          <w:rFonts w:hint="eastAsia"/>
        </w:rPr>
        <w:t>3151</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个人客户使用一卡通开立整存零取账户。</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、用户选择系统导航－负债业务－个人定期－整存零取－一卡通整存零取开户或在“业务代码”栏输入“</w:t>
      </w:r>
      <w:r>
        <w:rPr>
          <w:rFonts w:hint="eastAsia"/>
        </w:rPr>
        <w:t>3151</w:t>
      </w:r>
      <w:r>
        <w:rPr>
          <w:rFonts w:hint="eastAsia"/>
        </w:rPr>
        <w:t>”进入一卡通整存零取开户业务界面；</w:t>
      </w:r>
    </w:p>
    <w:p w:rsidR="004A1DF5" w:rsidRDefault="004A1DF5">
      <w:pPr>
        <w:ind w:firstLineChars="200" w:firstLine="480"/>
      </w:pPr>
      <w:r>
        <w:rPr>
          <w:rFonts w:eastAsia="黑体" w:hint="eastAsia"/>
        </w:rPr>
        <w:t>2</w:t>
      </w:r>
      <w:r>
        <w:rPr>
          <w:rFonts w:hint="eastAsia"/>
        </w:rPr>
        <w:t>、以下操作请参考本章本节一卡通存本取息开户操作步骤</w:t>
      </w:r>
      <w:r>
        <w:rPr>
          <w:rFonts w:hint="eastAsia"/>
        </w:rPr>
        <w:t>2-3</w:t>
      </w:r>
      <w:r>
        <w:rPr>
          <w:rFonts w:hint="eastAsia"/>
        </w:rPr>
        <w:t>点。</w:t>
      </w:r>
    </w:p>
    <w:p w:rsidR="004A1DF5" w:rsidRDefault="004A1DF5" w:rsidP="0004090F">
      <w:pPr>
        <w:pStyle w:val="5"/>
      </w:pPr>
      <w:r>
        <w:rPr>
          <w:rFonts w:hint="eastAsia"/>
        </w:rPr>
        <w:t>十四、一卡通整存零取关户（业务代码</w:t>
      </w:r>
      <w:r>
        <w:rPr>
          <w:rFonts w:hint="eastAsia"/>
        </w:rPr>
        <w:t>3152</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个人客户对一卡通内的整存零取账户进行关户。</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、用户选择系统导航－负债业务－个人定期－整存零取－一卡通整存零取关户或在“业务代码”栏输入“</w:t>
      </w:r>
      <w:r>
        <w:rPr>
          <w:rFonts w:hint="eastAsia"/>
        </w:rPr>
        <w:t>3152</w:t>
      </w:r>
      <w:r>
        <w:rPr>
          <w:rFonts w:hint="eastAsia"/>
        </w:rPr>
        <w:t>”进入定期交易信息界面；</w:t>
      </w:r>
    </w:p>
    <w:p w:rsidR="004A1DF5" w:rsidRDefault="004A1DF5">
      <w:pPr>
        <w:ind w:firstLineChars="200" w:firstLine="480"/>
      </w:pPr>
      <w:r>
        <w:rPr>
          <w:rFonts w:eastAsia="黑体" w:hint="eastAsia"/>
        </w:rPr>
        <w:t>2</w:t>
      </w:r>
      <w:r>
        <w:rPr>
          <w:rFonts w:hint="eastAsia"/>
        </w:rPr>
        <w:t>、以下操作请参考本章本节一卡通整存整取关户操作步骤</w:t>
      </w:r>
      <w:r>
        <w:rPr>
          <w:rFonts w:hint="eastAsia"/>
        </w:rPr>
        <w:t>2-6</w:t>
      </w:r>
      <w:r>
        <w:rPr>
          <w:rFonts w:hint="eastAsia"/>
        </w:rPr>
        <w:t>点。</w:t>
      </w:r>
    </w:p>
    <w:p w:rsidR="004A1DF5" w:rsidRDefault="004A1DF5" w:rsidP="0004090F">
      <w:pPr>
        <w:pStyle w:val="5"/>
      </w:pPr>
      <w:r>
        <w:rPr>
          <w:rFonts w:hint="eastAsia"/>
        </w:rPr>
        <w:t>十五、一卡通整存零取支取（业务代码</w:t>
      </w:r>
      <w:r>
        <w:rPr>
          <w:rFonts w:hint="eastAsia"/>
        </w:rPr>
        <w:t>3154</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个人客户对一卡通内的整存零取账户进行支取。</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、用户选择系统导航－负债业务－个人定期－整存零取－一卡通整存零取支取或在“业务代码”栏输入“</w:t>
      </w:r>
      <w:r>
        <w:rPr>
          <w:rFonts w:hint="eastAsia"/>
        </w:rPr>
        <w:t>3154</w:t>
      </w:r>
      <w:r>
        <w:rPr>
          <w:rFonts w:hint="eastAsia"/>
        </w:rPr>
        <w:t>”进入定期交易信息界面；</w:t>
      </w:r>
    </w:p>
    <w:p w:rsidR="004A1DF5" w:rsidRDefault="004A1DF5">
      <w:pPr>
        <w:ind w:firstLineChars="200" w:firstLine="480"/>
      </w:pPr>
      <w:r>
        <w:rPr>
          <w:rFonts w:hint="eastAsia"/>
        </w:rPr>
        <w:t>2</w:t>
      </w:r>
      <w:r>
        <w:rPr>
          <w:rFonts w:hint="eastAsia"/>
        </w:rPr>
        <w:t>、以下操作请参考本章本节一卡通存本取息支取操作步骤</w:t>
      </w:r>
      <w:r>
        <w:rPr>
          <w:rFonts w:hint="eastAsia"/>
        </w:rPr>
        <w:t>2-3</w:t>
      </w:r>
      <w:r>
        <w:rPr>
          <w:rFonts w:hint="eastAsia"/>
        </w:rPr>
        <w:t>点。</w:t>
      </w:r>
    </w:p>
    <w:p w:rsidR="004A1DF5" w:rsidRDefault="004A1DF5" w:rsidP="0004090F">
      <w:pPr>
        <w:pStyle w:val="5"/>
      </w:pPr>
      <w:r>
        <w:rPr>
          <w:rFonts w:hint="eastAsia"/>
        </w:rPr>
        <w:lastRenderedPageBreak/>
        <w:t>十六、一卡通定活两便开户（业务代码</w:t>
      </w:r>
      <w:r>
        <w:rPr>
          <w:rFonts w:hint="eastAsia"/>
        </w:rPr>
        <w:t>3161</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个人客户使用一卡通开立定活两便账户。</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、用户选择系统导航－负债业务－个人定期－定活两便－一卡通定活两便开户或在“业务代码”栏输入“</w:t>
      </w:r>
      <w:r>
        <w:rPr>
          <w:rFonts w:hint="eastAsia"/>
        </w:rPr>
        <w:t>3161</w:t>
      </w:r>
      <w:r>
        <w:rPr>
          <w:rFonts w:hint="eastAsia"/>
        </w:rPr>
        <w:t>”进入一卡通定活两便开户界面。</w:t>
      </w:r>
    </w:p>
    <w:p w:rsidR="004A1DF5" w:rsidRDefault="004A1DF5">
      <w:pPr>
        <w:ind w:firstLineChars="200" w:firstLine="480"/>
      </w:pPr>
      <w:r>
        <w:rPr>
          <w:rFonts w:hint="eastAsia"/>
        </w:rPr>
        <w:t>2</w:t>
      </w:r>
      <w:r>
        <w:rPr>
          <w:rFonts w:hint="eastAsia"/>
        </w:rPr>
        <w:t>、在“卡号”栏刷一卡通或输入卡号，输入存款金额后按回车键，系统判断各项要素无误后进入下一步操作；</w:t>
      </w:r>
    </w:p>
    <w:p w:rsidR="004A1DF5" w:rsidRDefault="004A1DF5">
      <w:pPr>
        <w:ind w:firstLineChars="200" w:firstLine="480"/>
      </w:pPr>
      <w:r>
        <w:rPr>
          <w:rFonts w:hint="eastAsia"/>
        </w:rPr>
        <w:t>3</w:t>
      </w:r>
      <w:r>
        <w:rPr>
          <w:rFonts w:hint="eastAsia"/>
        </w:rPr>
        <w:t>、以下操作请参考本章本节一卡通整存整取开户操作步骤</w:t>
      </w:r>
      <w:r>
        <w:rPr>
          <w:rFonts w:hint="eastAsia"/>
        </w:rPr>
        <w:t>3-5</w:t>
      </w:r>
      <w:r>
        <w:rPr>
          <w:rFonts w:hint="eastAsia"/>
        </w:rPr>
        <w:t>点。</w:t>
      </w:r>
    </w:p>
    <w:p w:rsidR="004A1DF5" w:rsidRDefault="004A1DF5" w:rsidP="0004090F">
      <w:pPr>
        <w:pStyle w:val="5"/>
      </w:pPr>
      <w:r>
        <w:rPr>
          <w:rFonts w:hint="eastAsia"/>
        </w:rPr>
        <w:t>十七、一卡通定活两便关户（业务代码</w:t>
      </w:r>
      <w:r>
        <w:rPr>
          <w:rFonts w:hint="eastAsia"/>
        </w:rPr>
        <w:t>3162</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个人客户对一卡通内的定活两便账户进行关户。</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、用户选择系统导航－负债业务－个人定期－定活两便－一卡通定活两便关户或在“业务代码”栏输入“</w:t>
      </w:r>
      <w:r>
        <w:rPr>
          <w:rFonts w:hint="eastAsia"/>
        </w:rPr>
        <w:t>3162</w:t>
      </w:r>
      <w:r>
        <w:rPr>
          <w:rFonts w:hint="eastAsia"/>
        </w:rPr>
        <w:t>”进入定期交易信息界面；</w:t>
      </w:r>
    </w:p>
    <w:p w:rsidR="004A1DF5" w:rsidRDefault="004A1DF5">
      <w:pPr>
        <w:ind w:firstLineChars="200" w:firstLine="480"/>
      </w:pPr>
      <w:r>
        <w:rPr>
          <w:rFonts w:hint="eastAsia"/>
        </w:rPr>
        <w:t>2</w:t>
      </w:r>
      <w:r>
        <w:rPr>
          <w:rFonts w:hint="eastAsia"/>
        </w:rPr>
        <w:t>、以下操作请参考本章本节一卡通整存整取关户操作步骤</w:t>
      </w:r>
      <w:r>
        <w:rPr>
          <w:rFonts w:hint="eastAsia"/>
        </w:rPr>
        <w:t>2-6</w:t>
      </w:r>
      <w:r>
        <w:rPr>
          <w:rFonts w:hint="eastAsia"/>
        </w:rPr>
        <w:t>点。（不同之处为定活两便关户没有提前支取的情况）</w:t>
      </w:r>
    </w:p>
    <w:p w:rsidR="004A1DF5" w:rsidRDefault="004A1DF5" w:rsidP="0004090F">
      <w:pPr>
        <w:pStyle w:val="5"/>
      </w:pPr>
      <w:r>
        <w:rPr>
          <w:rFonts w:hint="eastAsia"/>
        </w:rPr>
        <w:t>十八、个人存单定活两便关户（业务代码</w:t>
      </w:r>
      <w:r>
        <w:rPr>
          <w:rFonts w:hint="eastAsia"/>
        </w:rPr>
        <w:t>3002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个人客户对以存单方式开立的定活两便账户进行关户。</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、用户选择系统导航－负债业务－个人定期－定活两便－个人存单定活两便关户或在“业务代码”栏输入“</w:t>
      </w:r>
      <w:r>
        <w:rPr>
          <w:rFonts w:hint="eastAsia"/>
        </w:rPr>
        <w:t>3002</w:t>
      </w:r>
      <w:r>
        <w:rPr>
          <w:rFonts w:hint="eastAsia"/>
        </w:rPr>
        <w:t>”进入个人存单定活两便关户界面。</w:t>
      </w:r>
    </w:p>
    <w:p w:rsidR="004A1DF5" w:rsidRDefault="004A1DF5">
      <w:pPr>
        <w:ind w:firstLineChars="200" w:firstLine="480"/>
      </w:pPr>
      <w:r>
        <w:rPr>
          <w:rFonts w:hint="eastAsia"/>
        </w:rPr>
        <w:t>2</w:t>
      </w:r>
      <w:r>
        <w:rPr>
          <w:rFonts w:hint="eastAsia"/>
        </w:rPr>
        <w:t>、输入存单号、凭证号末四位后按回车键，系统显示该笔存款的信息。选</w:t>
      </w:r>
      <w:r>
        <w:rPr>
          <w:rFonts w:hint="eastAsia"/>
        </w:rPr>
        <w:lastRenderedPageBreak/>
        <w:t>择“支取”，弹出与该户口号对应的支取方式录入窗口，用户根据窗口显示进行相应操作。</w:t>
      </w:r>
    </w:p>
    <w:p w:rsidR="004A1DF5" w:rsidRDefault="004A1DF5">
      <w:pPr>
        <w:ind w:firstLineChars="200" w:firstLine="480"/>
      </w:pPr>
      <w:r>
        <w:rPr>
          <w:rFonts w:hint="eastAsia"/>
        </w:rPr>
        <w:t>3</w:t>
      </w:r>
      <w:r>
        <w:rPr>
          <w:rFonts w:hint="eastAsia"/>
        </w:rPr>
        <w:t>、用户根据该笔存款的资金去向选择相应的“收款类型”，系统可同时提供三个资金去向；</w:t>
      </w:r>
    </w:p>
    <w:p w:rsidR="004A1DF5" w:rsidRDefault="004A1DF5">
      <w:pPr>
        <w:ind w:firstLineChars="200" w:firstLine="480"/>
      </w:pPr>
      <w:r>
        <w:rPr>
          <w:rFonts w:hint="eastAsia"/>
        </w:rPr>
        <w:t>（</w:t>
      </w:r>
      <w:r>
        <w:rPr>
          <w:rFonts w:hint="eastAsia"/>
        </w:rPr>
        <w:t>1</w:t>
      </w:r>
      <w:r>
        <w:rPr>
          <w:rFonts w:hint="eastAsia"/>
        </w:rPr>
        <w:t>）当收款类型为现金时，在输入收款金额后选择“现金付款”，弹出同步现金付款界面，该界面具体操作详见第三章第一节单笔付现业务；</w:t>
      </w:r>
    </w:p>
    <w:p w:rsidR="004A1DF5" w:rsidRDefault="004A1DF5">
      <w:pPr>
        <w:ind w:firstLineChars="200" w:firstLine="480"/>
      </w:pPr>
      <w:r>
        <w:rPr>
          <w:rFonts w:hint="eastAsia"/>
        </w:rPr>
        <w:t>（</w:t>
      </w:r>
      <w:r>
        <w:rPr>
          <w:rFonts w:hint="eastAsia"/>
        </w:rPr>
        <w:t>2</w:t>
      </w:r>
      <w:r>
        <w:rPr>
          <w:rFonts w:hint="eastAsia"/>
        </w:rPr>
        <w:t>）当收款类型为活期户时，在“户口号”栏刷一卡通</w:t>
      </w:r>
      <w:r>
        <w:rPr>
          <w:rFonts w:hint="eastAsia"/>
        </w:rPr>
        <w:t>/</w:t>
      </w:r>
      <w:r>
        <w:rPr>
          <w:rFonts w:hint="eastAsia"/>
        </w:rPr>
        <w:t>存折或输入户口号，并在输入收款金额后选择“显示”，户名栏显示客户姓名，用户核对其正确性；</w:t>
      </w:r>
    </w:p>
    <w:p w:rsidR="004A1DF5" w:rsidRDefault="004A1DF5">
      <w:pPr>
        <w:ind w:firstLineChars="200" w:firstLine="480"/>
      </w:pPr>
      <w:r>
        <w:rPr>
          <w:rFonts w:hint="eastAsia"/>
        </w:rPr>
        <w:t>（</w:t>
      </w:r>
      <w:r>
        <w:rPr>
          <w:rFonts w:hint="eastAsia"/>
        </w:rPr>
        <w:t>3</w:t>
      </w:r>
      <w:r>
        <w:rPr>
          <w:rFonts w:hint="eastAsia"/>
        </w:rPr>
        <w:t>）当收款类型为现金单</w:t>
      </w:r>
      <w:r>
        <w:rPr>
          <w:rFonts w:hint="eastAsia"/>
        </w:rPr>
        <w:t>/</w:t>
      </w:r>
      <w:r>
        <w:rPr>
          <w:rFonts w:hint="eastAsia"/>
        </w:rPr>
        <w:t>挂账单时，只需输入收款金额；</w:t>
      </w:r>
    </w:p>
    <w:p w:rsidR="004A1DF5" w:rsidRDefault="004A1DF5">
      <w:pPr>
        <w:ind w:firstLineChars="200" w:firstLine="480"/>
      </w:pPr>
      <w:r>
        <w:rPr>
          <w:rFonts w:hint="eastAsia"/>
        </w:rPr>
        <w:t>4</w:t>
      </w:r>
      <w:r>
        <w:rPr>
          <w:rFonts w:hint="eastAsia"/>
        </w:rPr>
        <w:t>、要素全部输入无误后选择“确定”，如该业务超过规定金额、当日累计超过规定金额或该户口为特殊状态的，系统弹出交互信息显示窗口，用户根据窗口提示进行相应操作。</w:t>
      </w:r>
    </w:p>
    <w:p w:rsidR="004A1DF5" w:rsidRDefault="004A1DF5">
      <w:pPr>
        <w:ind w:firstLineChars="200" w:firstLine="480"/>
      </w:pPr>
      <w:r>
        <w:rPr>
          <w:rFonts w:hint="eastAsia"/>
        </w:rPr>
        <w:t>5</w:t>
      </w:r>
      <w:r>
        <w:rPr>
          <w:rFonts w:hint="eastAsia"/>
        </w:rPr>
        <w:t>、交易完成后实时打印支取信息（打印在旧定期存款存单背面）、个人存取款凭条、储蓄利息清单。</w:t>
      </w:r>
    </w:p>
    <w:p w:rsidR="004A1DF5" w:rsidRDefault="004A1DF5" w:rsidP="0004090F">
      <w:pPr>
        <w:pStyle w:val="5"/>
      </w:pPr>
      <w:r>
        <w:rPr>
          <w:rFonts w:hint="eastAsia"/>
        </w:rPr>
        <w:t>十九、一卡通通知存款开户（业务代码</w:t>
      </w:r>
      <w:r>
        <w:rPr>
          <w:rFonts w:hint="eastAsia"/>
        </w:rPr>
        <w:t>3171</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个人客户使用一卡通开立通知存款账户。</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、用户选择系统导航－负债业务－个人定期－通知存款－一卡通通知存款开户或在“业务代码”栏输入“</w:t>
      </w:r>
      <w:r>
        <w:rPr>
          <w:rFonts w:hint="eastAsia"/>
        </w:rPr>
        <w:t>3171</w:t>
      </w:r>
      <w:r>
        <w:rPr>
          <w:rFonts w:hint="eastAsia"/>
        </w:rPr>
        <w:t>”进入一卡通通知存款开户界面；</w:t>
      </w:r>
    </w:p>
    <w:p w:rsidR="004A1DF5" w:rsidRDefault="004A1DF5">
      <w:pPr>
        <w:ind w:firstLineChars="200" w:firstLine="480"/>
      </w:pPr>
      <w:r>
        <w:rPr>
          <w:rFonts w:hint="eastAsia"/>
        </w:rPr>
        <w:t>2</w:t>
      </w:r>
      <w:r>
        <w:rPr>
          <w:rFonts w:hint="eastAsia"/>
        </w:rPr>
        <w:t>、在“卡号”栏刷一卡通或输入卡号，输入存款金额、通知类型后按回车键，系统判断各项要素无误后进入下一步操作；</w:t>
      </w:r>
    </w:p>
    <w:p w:rsidR="004A1DF5" w:rsidRDefault="004A1DF5">
      <w:pPr>
        <w:ind w:firstLineChars="200" w:firstLine="480"/>
      </w:pPr>
      <w:r>
        <w:rPr>
          <w:rFonts w:hint="eastAsia"/>
        </w:rPr>
        <w:t>3</w:t>
      </w:r>
      <w:r>
        <w:rPr>
          <w:rFonts w:hint="eastAsia"/>
        </w:rPr>
        <w:t>、以下操作请参考本章本节一卡通整存整取开户操作步骤</w:t>
      </w:r>
      <w:r>
        <w:rPr>
          <w:rFonts w:hint="eastAsia"/>
        </w:rPr>
        <w:t>3-5</w:t>
      </w:r>
      <w:r>
        <w:rPr>
          <w:rFonts w:hint="eastAsia"/>
        </w:rPr>
        <w:t>点。</w:t>
      </w:r>
    </w:p>
    <w:p w:rsidR="004A1DF5" w:rsidRDefault="004A1DF5" w:rsidP="0004090F">
      <w:pPr>
        <w:pStyle w:val="5"/>
      </w:pPr>
      <w:r>
        <w:rPr>
          <w:rFonts w:hint="eastAsia"/>
        </w:rPr>
        <w:lastRenderedPageBreak/>
        <w:t>二十、一卡通通知存款关户（业务代码</w:t>
      </w:r>
      <w:r>
        <w:rPr>
          <w:rFonts w:hint="eastAsia"/>
        </w:rPr>
        <w:t>3172</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个人客户对一卡通内的通知存款账户进行关户。</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、已通知和未通知的通知存款均可以进行关户。</w:t>
      </w:r>
    </w:p>
    <w:p w:rsidR="004A1DF5" w:rsidRDefault="004A1DF5">
      <w:pPr>
        <w:ind w:firstLineChars="200" w:firstLine="480"/>
      </w:pPr>
      <w:r>
        <w:rPr>
          <w:rFonts w:ascii="宋体" w:hint="eastAsia"/>
          <w:kern w:val="0"/>
          <w:szCs w:val="18"/>
        </w:rPr>
        <w:t>2、</w:t>
      </w:r>
      <w:r>
        <w:rPr>
          <w:rFonts w:ascii="宋体" w:hint="eastAsia"/>
          <w:kern w:val="0"/>
          <w:szCs w:val="18"/>
          <w:lang w:val="zh-CN"/>
        </w:rPr>
        <w:t>如果一笔通知存款存在多笔通知，在通知存款关户中不能直接办理，只能先在部分支取里分别取出，再将余下的部分进行关户处理。</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、用户选择系统导航－负债业务－个人定期－通知存款－一卡通通知存款关户或在“业务代码”栏输入“</w:t>
      </w:r>
      <w:r>
        <w:rPr>
          <w:rFonts w:hint="eastAsia"/>
        </w:rPr>
        <w:t>3172</w:t>
      </w:r>
      <w:r>
        <w:rPr>
          <w:rFonts w:hint="eastAsia"/>
        </w:rPr>
        <w:t>”进入定期交易信息界面；</w:t>
      </w:r>
    </w:p>
    <w:p w:rsidR="004A1DF5" w:rsidRDefault="004A1DF5">
      <w:pPr>
        <w:ind w:firstLineChars="200" w:firstLine="480"/>
      </w:pPr>
      <w:r>
        <w:rPr>
          <w:rFonts w:hint="eastAsia"/>
        </w:rPr>
        <w:t>2</w:t>
      </w:r>
      <w:r>
        <w:rPr>
          <w:rFonts w:hint="eastAsia"/>
        </w:rPr>
        <w:t>、在“户口号”栏刷一卡通后按回车键，系统显示该一卡通内的所有通知存款账户，选中需进行关户的账户后选择“取款”，进入一卡通通知存款关户界面。用户根据该笔存款的通知情况在“是否通知”栏进行选择。通知情况可在“通知查询”中详细查看；</w:t>
      </w:r>
    </w:p>
    <w:p w:rsidR="004A1DF5" w:rsidRDefault="004A1DF5">
      <w:pPr>
        <w:ind w:firstLineChars="200" w:firstLine="480"/>
      </w:pPr>
      <w:r>
        <w:rPr>
          <w:rFonts w:hint="eastAsia"/>
        </w:rPr>
        <w:t>（</w:t>
      </w:r>
      <w:r>
        <w:rPr>
          <w:rFonts w:hint="eastAsia"/>
        </w:rPr>
        <w:t>1</w:t>
      </w:r>
      <w:r>
        <w:rPr>
          <w:rFonts w:hint="eastAsia"/>
        </w:rPr>
        <w:t>）如该笔存款未通知，选择“否”，系统判断用户输入是否正确；</w:t>
      </w:r>
    </w:p>
    <w:p w:rsidR="004A1DF5" w:rsidRDefault="004A1DF5">
      <w:pPr>
        <w:ind w:firstLineChars="200" w:firstLine="480"/>
      </w:pPr>
      <w:r>
        <w:rPr>
          <w:rFonts w:hint="eastAsia"/>
        </w:rPr>
        <w:t>（</w:t>
      </w:r>
      <w:r>
        <w:rPr>
          <w:rFonts w:hint="eastAsia"/>
        </w:rPr>
        <w:t>2</w:t>
      </w:r>
      <w:r>
        <w:rPr>
          <w:rFonts w:hint="eastAsia"/>
        </w:rPr>
        <w:t>）如选择“是”，系统自动显示通知日期及通知序号；</w:t>
      </w:r>
    </w:p>
    <w:p w:rsidR="004A1DF5" w:rsidRDefault="004A1DF5">
      <w:pPr>
        <w:ind w:firstLineChars="200" w:firstLine="480"/>
      </w:pPr>
      <w:r>
        <w:rPr>
          <w:rFonts w:hint="eastAsia"/>
        </w:rPr>
        <w:t>3</w:t>
      </w:r>
      <w:r>
        <w:rPr>
          <w:rFonts w:hint="eastAsia"/>
        </w:rPr>
        <w:t>、各项要素输入无误后选择“支取”，弹出支取方式录入窗口，请客户输入取款密码；如为代办的，还需输入经办人身份验证信息。输入无误后进入下一步操作；</w:t>
      </w:r>
    </w:p>
    <w:p w:rsidR="004A1DF5" w:rsidRDefault="004A1DF5">
      <w:pPr>
        <w:ind w:firstLineChars="200" w:firstLine="480"/>
      </w:pPr>
      <w:r>
        <w:rPr>
          <w:rFonts w:hint="eastAsia"/>
        </w:rPr>
        <w:t>4</w:t>
      </w:r>
      <w:r>
        <w:rPr>
          <w:rFonts w:hint="eastAsia"/>
        </w:rPr>
        <w:t>、以下操作请参考本章本节一卡通整存整取关户操作步骤</w:t>
      </w:r>
      <w:r>
        <w:rPr>
          <w:rFonts w:hint="eastAsia"/>
        </w:rPr>
        <w:t>4-6</w:t>
      </w:r>
      <w:r>
        <w:rPr>
          <w:rFonts w:hint="eastAsia"/>
        </w:rPr>
        <w:t>点。</w:t>
      </w:r>
    </w:p>
    <w:p w:rsidR="004A1DF5" w:rsidRDefault="004A1DF5" w:rsidP="0004090F">
      <w:pPr>
        <w:pStyle w:val="5"/>
      </w:pPr>
      <w:r>
        <w:rPr>
          <w:rFonts w:hint="eastAsia"/>
        </w:rPr>
        <w:t>二十一、一卡通通知存款部分支取（业务代码</w:t>
      </w:r>
      <w:r>
        <w:rPr>
          <w:rFonts w:hint="eastAsia"/>
        </w:rPr>
        <w:t>3174</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个人客户对一卡通内的通知存款账户进行部分支取。</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、已通知和未通知的通知存款均可以进行部分支取。</w:t>
      </w:r>
    </w:p>
    <w:p w:rsidR="004A1DF5" w:rsidRDefault="004A1DF5">
      <w:pPr>
        <w:ind w:firstLineChars="200" w:firstLine="480"/>
      </w:pPr>
      <w:r>
        <w:rPr>
          <w:rFonts w:hint="eastAsia"/>
        </w:rPr>
        <w:lastRenderedPageBreak/>
        <w:t>2</w:t>
      </w:r>
      <w:r>
        <w:rPr>
          <w:rFonts w:hint="eastAsia"/>
        </w:rPr>
        <w:t>、通知支取金额以及支取后余额都必须大于或等于</w:t>
      </w:r>
      <w:r>
        <w:rPr>
          <w:rFonts w:hint="eastAsia"/>
        </w:rPr>
        <w:t>5</w:t>
      </w:r>
      <w:r>
        <w:rPr>
          <w:rFonts w:hint="eastAsia"/>
        </w:rPr>
        <w:t>万元人民币，如果小于</w:t>
      </w:r>
      <w:r>
        <w:rPr>
          <w:rFonts w:hint="eastAsia"/>
        </w:rPr>
        <w:t>5</w:t>
      </w:r>
      <w:r>
        <w:rPr>
          <w:rFonts w:hint="eastAsia"/>
        </w:rPr>
        <w:t>万元，不允许办理。</w:t>
      </w:r>
    </w:p>
    <w:p w:rsidR="004A1DF5" w:rsidRDefault="004A1DF5">
      <w:pPr>
        <w:ind w:firstLineChars="200" w:firstLine="480"/>
      </w:pPr>
      <w:r>
        <w:rPr>
          <w:rFonts w:hint="eastAsia"/>
        </w:rPr>
        <w:t>3</w:t>
      </w:r>
      <w:r>
        <w:rPr>
          <w:rFonts w:hint="eastAsia"/>
        </w:rPr>
        <w:t>、该业务只对通知存款进行部分支取，如部分支取后余额不足</w:t>
      </w:r>
      <w:r>
        <w:rPr>
          <w:rFonts w:hint="eastAsia"/>
        </w:rPr>
        <w:t>5</w:t>
      </w:r>
      <w:r>
        <w:rPr>
          <w:rFonts w:hint="eastAsia"/>
        </w:rPr>
        <w:t>万元的，应在通知存款关户里操作。</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、用户选择系统导航－负债业务－个人定期－通知存款－一卡通通知存款部分支取或在“业务代码”栏输入“</w:t>
      </w:r>
      <w:r>
        <w:rPr>
          <w:rFonts w:hint="eastAsia"/>
        </w:rPr>
        <w:t>3174</w:t>
      </w:r>
      <w:r>
        <w:rPr>
          <w:rFonts w:hint="eastAsia"/>
        </w:rPr>
        <w:t>”进入定期交易信息界面；</w:t>
      </w:r>
    </w:p>
    <w:p w:rsidR="004A1DF5" w:rsidRDefault="004A1DF5">
      <w:pPr>
        <w:ind w:firstLineChars="200" w:firstLine="480"/>
      </w:pPr>
      <w:r>
        <w:rPr>
          <w:rFonts w:hint="eastAsia"/>
        </w:rPr>
        <w:t>2</w:t>
      </w:r>
      <w:r>
        <w:rPr>
          <w:rFonts w:hint="eastAsia"/>
        </w:rPr>
        <w:t>、在“户口号”栏刷一卡通后按回车键，系统显示该一卡通内的所有通知存款账户，选中需进行部分支取的账户后选择“取款”，进入一卡通通知存款部分支取界面，用户根据该笔存款的通知情况在“是否通知”栏进行选择。通知情况可在“通知查询”中详细查看；</w:t>
      </w:r>
    </w:p>
    <w:p w:rsidR="004A1DF5" w:rsidRDefault="004A1DF5">
      <w:pPr>
        <w:ind w:firstLineChars="200" w:firstLine="480"/>
      </w:pPr>
      <w:r>
        <w:rPr>
          <w:rFonts w:hint="eastAsia"/>
        </w:rPr>
        <w:t>（</w:t>
      </w:r>
      <w:r>
        <w:rPr>
          <w:rFonts w:hint="eastAsia"/>
        </w:rPr>
        <w:t>1</w:t>
      </w:r>
      <w:r>
        <w:rPr>
          <w:rFonts w:hint="eastAsia"/>
        </w:rPr>
        <w:t>）如该笔存款未通知，则选择“否”，系统判断用户输入是否正确；</w:t>
      </w:r>
    </w:p>
    <w:p w:rsidR="004A1DF5" w:rsidRDefault="004A1DF5">
      <w:pPr>
        <w:ind w:firstLineChars="200" w:firstLine="480"/>
      </w:pPr>
      <w:r>
        <w:rPr>
          <w:rFonts w:hint="eastAsia"/>
        </w:rPr>
        <w:t>（</w:t>
      </w:r>
      <w:r>
        <w:rPr>
          <w:rFonts w:hint="eastAsia"/>
        </w:rPr>
        <w:t>2</w:t>
      </w:r>
      <w:r>
        <w:rPr>
          <w:rFonts w:hint="eastAsia"/>
        </w:rPr>
        <w:t>）如选择“是”且该账户只存在一笔通知，系统自动显示通知日期及通知序号；</w:t>
      </w:r>
    </w:p>
    <w:p w:rsidR="004A1DF5" w:rsidRDefault="004A1DF5">
      <w:pPr>
        <w:ind w:firstLineChars="200" w:firstLine="480"/>
      </w:pPr>
      <w:r>
        <w:rPr>
          <w:rFonts w:hint="eastAsia"/>
        </w:rPr>
        <w:t>（</w:t>
      </w:r>
      <w:r>
        <w:rPr>
          <w:rFonts w:hint="eastAsia"/>
        </w:rPr>
        <w:t>3</w:t>
      </w:r>
      <w:r>
        <w:rPr>
          <w:rFonts w:hint="eastAsia"/>
        </w:rPr>
        <w:t>）如选择“是”且该账户存在多笔通知，系统将进行提示，用户可直接输入通知日期、通知序号、通知金额，也可在通知查询中双击对应的通知信息后，由系统自动显示；</w:t>
      </w:r>
    </w:p>
    <w:p w:rsidR="004A1DF5" w:rsidRDefault="004A1DF5">
      <w:pPr>
        <w:ind w:firstLineChars="200" w:firstLine="480"/>
      </w:pPr>
      <w:r>
        <w:rPr>
          <w:rFonts w:hint="eastAsia"/>
        </w:rPr>
        <w:t>3</w:t>
      </w:r>
      <w:r>
        <w:rPr>
          <w:rFonts w:hint="eastAsia"/>
        </w:rPr>
        <w:t>、输入支取金额后按回车键，系统判断各项要素是否正确。选择“支取”，弹出支取方式录入窗口，请客户输入取款密码；如为代办的，还需输入经办人身份验证信息，输入无误后进入下一步操作；</w:t>
      </w:r>
    </w:p>
    <w:p w:rsidR="004A1DF5" w:rsidRDefault="004A1DF5">
      <w:pPr>
        <w:ind w:firstLineChars="200" w:firstLine="480"/>
      </w:pPr>
      <w:r>
        <w:rPr>
          <w:rFonts w:hint="eastAsia"/>
        </w:rPr>
        <w:t>4</w:t>
      </w:r>
      <w:r>
        <w:rPr>
          <w:rFonts w:hint="eastAsia"/>
        </w:rPr>
        <w:t>、以下操作请参考本章本节一卡通整存整取关户操作步骤</w:t>
      </w:r>
      <w:r>
        <w:rPr>
          <w:rFonts w:hint="eastAsia"/>
        </w:rPr>
        <w:t>4-6</w:t>
      </w:r>
      <w:r>
        <w:rPr>
          <w:rFonts w:hint="eastAsia"/>
        </w:rPr>
        <w:t>点。</w:t>
      </w:r>
    </w:p>
    <w:p w:rsidR="004A1DF5" w:rsidRDefault="004A1DF5" w:rsidP="0004090F">
      <w:pPr>
        <w:pStyle w:val="5"/>
      </w:pPr>
      <w:r>
        <w:rPr>
          <w:rFonts w:hint="eastAsia"/>
        </w:rPr>
        <w:t>二十二、存单通知存款开户（业务代码</w:t>
      </w:r>
      <w:r>
        <w:rPr>
          <w:rFonts w:hint="eastAsia"/>
        </w:rPr>
        <w:t>3181</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个人客户以存单方式开立通知存款账户。</w:t>
      </w:r>
    </w:p>
    <w:p w:rsidR="004A1DF5" w:rsidRDefault="004A1DF5">
      <w:pPr>
        <w:pStyle w:val="6"/>
      </w:pPr>
      <w:r>
        <w:rPr>
          <w:rFonts w:hint="eastAsia"/>
        </w:rPr>
        <w:lastRenderedPageBreak/>
        <w:t>（二）界面</w:t>
      </w:r>
    </w:p>
    <w:p w:rsidR="004A1DF5" w:rsidRDefault="0004090F">
      <w:r>
        <w:rPr>
          <w:noProof/>
        </w:rPr>
        <w:drawing>
          <wp:inline distT="0" distB="0" distL="0" distR="0">
            <wp:extent cx="5276850" cy="3962400"/>
            <wp:effectExtent l="1905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2"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3.7</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、用户选择系统导航－负债业务－个人定期－通知存款－存单通知存款开户或在“业务代码”栏输入“</w:t>
      </w:r>
      <w:r>
        <w:rPr>
          <w:rFonts w:hint="eastAsia"/>
        </w:rPr>
        <w:t>3181</w:t>
      </w:r>
      <w:r>
        <w:rPr>
          <w:rFonts w:hint="eastAsia"/>
        </w:rPr>
        <w:t>”进入个人存单通知存款开户界面；</w:t>
      </w:r>
    </w:p>
    <w:p w:rsidR="004A1DF5" w:rsidRDefault="004A1DF5">
      <w:pPr>
        <w:ind w:firstLineChars="200" w:firstLine="480"/>
      </w:pPr>
      <w:r>
        <w:rPr>
          <w:rFonts w:hint="eastAsia"/>
        </w:rPr>
        <w:t>2</w:t>
      </w:r>
      <w:r>
        <w:rPr>
          <w:rFonts w:hint="eastAsia"/>
        </w:rPr>
        <w:t>、输入国家代码、证件类别、证件号码、客户名称后按回车键，系统自动判断该客户属性，如该客户为老客户，直接进入图</w:t>
      </w:r>
      <w:r>
        <w:rPr>
          <w:rFonts w:hint="eastAsia"/>
        </w:rPr>
        <w:t>3.7</w:t>
      </w:r>
      <w:r>
        <w:rPr>
          <w:rFonts w:hint="eastAsia"/>
        </w:rPr>
        <w:t>；该客户为新客户，则进入个人开客户号界面，该界面具体操作详见第二章第一节个人开客户号业务；</w:t>
      </w:r>
    </w:p>
    <w:p w:rsidR="004A1DF5" w:rsidRDefault="004A1DF5">
      <w:pPr>
        <w:ind w:firstLineChars="200" w:firstLine="480"/>
      </w:pPr>
      <w:r>
        <w:rPr>
          <w:rFonts w:hint="eastAsia"/>
        </w:rPr>
        <w:t>3</w:t>
      </w:r>
      <w:r>
        <w:rPr>
          <w:rFonts w:hint="eastAsia"/>
        </w:rPr>
        <w:t>、输入定期存款存单的凭证号，选择支取方式（如选择凭密码支取，请客户输入两遍取款密码），输入存款金额、通知类型；</w:t>
      </w:r>
    </w:p>
    <w:p w:rsidR="004A1DF5" w:rsidRDefault="004A1DF5">
      <w:pPr>
        <w:ind w:firstLineChars="200" w:firstLine="480"/>
      </w:pPr>
      <w:r>
        <w:rPr>
          <w:rFonts w:hint="eastAsia"/>
        </w:rPr>
        <w:t>4</w:t>
      </w:r>
      <w:r>
        <w:rPr>
          <w:rFonts w:hint="eastAsia"/>
        </w:rPr>
        <w:t>、用户根据该笔存款的资金来源选择相应的“付款类型”，系统可同时提供三个资金来源；</w:t>
      </w:r>
    </w:p>
    <w:p w:rsidR="004A1DF5" w:rsidRDefault="004A1DF5">
      <w:pPr>
        <w:ind w:firstLineChars="200" w:firstLine="480"/>
      </w:pPr>
      <w:r>
        <w:rPr>
          <w:rFonts w:hint="eastAsia"/>
        </w:rPr>
        <w:t>（</w:t>
      </w:r>
      <w:r>
        <w:rPr>
          <w:rFonts w:hint="eastAsia"/>
        </w:rPr>
        <w:t>1</w:t>
      </w:r>
      <w:r>
        <w:rPr>
          <w:rFonts w:hint="eastAsia"/>
        </w:rPr>
        <w:t>）当付款类型为现金时，在输入付款金额后选择“现金收款”，弹出同步现金收款界面，该界面具体操作详见第三章第一节直接收现业务；</w:t>
      </w:r>
    </w:p>
    <w:p w:rsidR="004A1DF5" w:rsidRDefault="004A1DF5">
      <w:pPr>
        <w:ind w:firstLineChars="200" w:firstLine="480"/>
      </w:pPr>
      <w:r>
        <w:rPr>
          <w:rFonts w:hint="eastAsia"/>
        </w:rPr>
        <w:t>（</w:t>
      </w:r>
      <w:r>
        <w:rPr>
          <w:rFonts w:hint="eastAsia"/>
        </w:rPr>
        <w:t>2</w:t>
      </w:r>
      <w:r>
        <w:rPr>
          <w:rFonts w:hint="eastAsia"/>
        </w:rPr>
        <w:t>）当付款类型为活期户时，在“户口号”栏刷一卡通</w:t>
      </w:r>
      <w:r>
        <w:rPr>
          <w:rFonts w:hint="eastAsia"/>
        </w:rPr>
        <w:t>/</w:t>
      </w:r>
      <w:r>
        <w:rPr>
          <w:rFonts w:hint="eastAsia"/>
        </w:rPr>
        <w:t>存折，输入付款</w:t>
      </w:r>
      <w:r>
        <w:rPr>
          <w:rFonts w:hint="eastAsia"/>
        </w:rPr>
        <w:lastRenderedPageBreak/>
        <w:t>金额后选择“支取”，系统弹出与该户口号对应的支取方式录入窗口，用户根据窗口显示进行相应操作；</w:t>
      </w:r>
    </w:p>
    <w:p w:rsidR="004A1DF5" w:rsidRDefault="004A1DF5">
      <w:pPr>
        <w:ind w:firstLineChars="200" w:firstLine="480"/>
      </w:pPr>
      <w:r>
        <w:rPr>
          <w:rFonts w:hint="eastAsia"/>
        </w:rPr>
        <w:t>（</w:t>
      </w:r>
      <w:r>
        <w:rPr>
          <w:rFonts w:hint="eastAsia"/>
        </w:rPr>
        <w:t>3</w:t>
      </w:r>
      <w:r>
        <w:rPr>
          <w:rFonts w:hint="eastAsia"/>
        </w:rPr>
        <w:t>）当付款类型为现金单</w:t>
      </w:r>
      <w:r>
        <w:rPr>
          <w:rFonts w:hint="eastAsia"/>
        </w:rPr>
        <w:t>/</w:t>
      </w:r>
      <w:r>
        <w:rPr>
          <w:rFonts w:hint="eastAsia"/>
        </w:rPr>
        <w:t>销账单时，在输入单号和付款金额后选择“显示”，系统判断该单号是否存在及余额是否满足业务需要，无误后显示该单号的户名；</w:t>
      </w:r>
    </w:p>
    <w:p w:rsidR="004A1DF5" w:rsidRDefault="004A1DF5">
      <w:pPr>
        <w:ind w:firstLineChars="200" w:firstLine="480"/>
      </w:pPr>
      <w:r>
        <w:rPr>
          <w:rFonts w:hint="eastAsia"/>
        </w:rPr>
        <w:t>5</w:t>
      </w:r>
      <w:r>
        <w:rPr>
          <w:rFonts w:hint="eastAsia"/>
        </w:rPr>
        <w:t>、选择客户经理类型并在“客户经理”栏输入客户经理的用户号（默认为客户信息中的客户经理）。要素全部输入无误后选择“确定”，如该业务超过规定金额、当日累计超过规定金额或该户口为特殊状态的，系统弹出交互信息显示窗口，用户根据窗口的提示进行相应操作；</w:t>
      </w:r>
    </w:p>
    <w:p w:rsidR="004A1DF5" w:rsidRDefault="004A1DF5">
      <w:pPr>
        <w:ind w:firstLineChars="200" w:firstLine="480"/>
      </w:pPr>
      <w:r>
        <w:rPr>
          <w:rFonts w:hint="eastAsia"/>
        </w:rPr>
        <w:t>6</w:t>
      </w:r>
      <w:r>
        <w:rPr>
          <w:rFonts w:hint="eastAsia"/>
        </w:rPr>
        <w:t>、交易完成后实时打印个人开立账户申请书、个人存取款凭条、定期存款存单。</w:t>
      </w:r>
    </w:p>
    <w:p w:rsidR="004A1DF5" w:rsidRDefault="004A1DF5" w:rsidP="0004090F">
      <w:pPr>
        <w:pStyle w:val="5"/>
      </w:pPr>
      <w:r>
        <w:rPr>
          <w:rFonts w:hint="eastAsia"/>
        </w:rPr>
        <w:t>二十三、存单通知存款关户（业务代码</w:t>
      </w:r>
      <w:r>
        <w:rPr>
          <w:rFonts w:hint="eastAsia"/>
        </w:rPr>
        <w:t>3182</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个人客户对以存单方式开立的通知存款账户进行关户。</w:t>
      </w:r>
    </w:p>
    <w:p w:rsidR="004A1DF5" w:rsidRDefault="004A1DF5">
      <w:pPr>
        <w:pStyle w:val="6"/>
      </w:pPr>
      <w:r>
        <w:rPr>
          <w:rFonts w:hint="eastAsia"/>
        </w:rPr>
        <w:t>（二）操作要点</w:t>
      </w:r>
    </w:p>
    <w:p w:rsidR="004A1DF5" w:rsidRDefault="004A1DF5">
      <w:pPr>
        <w:ind w:firstLineChars="200" w:firstLine="480"/>
      </w:pPr>
      <w:r>
        <w:rPr>
          <w:rFonts w:hint="eastAsia"/>
        </w:rPr>
        <w:t>同一卡通通知存款关户。</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、用户选择系统导航－负债业务－个人定期－通知存款－存单通知存款关户或在“业务代码”栏输入“</w:t>
      </w:r>
      <w:r>
        <w:rPr>
          <w:rFonts w:hint="eastAsia"/>
        </w:rPr>
        <w:t>3182</w:t>
      </w:r>
      <w:r>
        <w:rPr>
          <w:rFonts w:hint="eastAsia"/>
        </w:rPr>
        <w:t>”进入个人存单通知存款关户界面；</w:t>
      </w:r>
    </w:p>
    <w:p w:rsidR="004A1DF5" w:rsidRDefault="004A1DF5">
      <w:pPr>
        <w:ind w:firstLineChars="200" w:firstLine="480"/>
      </w:pPr>
      <w:r>
        <w:rPr>
          <w:rFonts w:hint="eastAsia"/>
        </w:rPr>
        <w:t>2</w:t>
      </w:r>
      <w:r>
        <w:rPr>
          <w:rFonts w:hint="eastAsia"/>
        </w:rPr>
        <w:t>、输入存单号、凭证号末四位，并根据该笔存款的通知情况在“是否通知”栏进行选择。通知情况可在“通知查询”中详细查看；</w:t>
      </w:r>
    </w:p>
    <w:p w:rsidR="004A1DF5" w:rsidRDefault="004A1DF5">
      <w:pPr>
        <w:ind w:firstLineChars="200" w:firstLine="480"/>
      </w:pPr>
      <w:r>
        <w:rPr>
          <w:rFonts w:hint="eastAsia"/>
        </w:rPr>
        <w:t>（</w:t>
      </w:r>
      <w:r>
        <w:rPr>
          <w:rFonts w:hint="eastAsia"/>
        </w:rPr>
        <w:t>1</w:t>
      </w:r>
      <w:r>
        <w:rPr>
          <w:rFonts w:hint="eastAsia"/>
        </w:rPr>
        <w:t>）如该笔存款未通知，选择“否”，系统判断用户输入是否正确；</w:t>
      </w:r>
    </w:p>
    <w:p w:rsidR="004A1DF5" w:rsidRDefault="004A1DF5">
      <w:pPr>
        <w:ind w:firstLineChars="200" w:firstLine="480"/>
      </w:pPr>
      <w:r>
        <w:rPr>
          <w:rFonts w:hint="eastAsia"/>
        </w:rPr>
        <w:t>（</w:t>
      </w:r>
      <w:r>
        <w:rPr>
          <w:rFonts w:hint="eastAsia"/>
        </w:rPr>
        <w:t>2</w:t>
      </w:r>
      <w:r>
        <w:rPr>
          <w:rFonts w:hint="eastAsia"/>
        </w:rPr>
        <w:t>）如选择“是”，系统自动显示通知日期及通知序号；</w:t>
      </w:r>
    </w:p>
    <w:p w:rsidR="004A1DF5" w:rsidRDefault="004A1DF5">
      <w:pPr>
        <w:ind w:firstLineChars="200" w:firstLine="480"/>
      </w:pPr>
      <w:r>
        <w:rPr>
          <w:rFonts w:hint="eastAsia"/>
        </w:rPr>
        <w:t>3</w:t>
      </w:r>
      <w:r>
        <w:rPr>
          <w:rFonts w:hint="eastAsia"/>
        </w:rPr>
        <w:t>、要素全部输入无误后选择“支取”，系统弹出与该户口号对应的支取方式录入窗口，用户根据窗口显示进行相应操作；如为代办的，还需输入经办人身份验证信息；</w:t>
      </w:r>
    </w:p>
    <w:p w:rsidR="004A1DF5" w:rsidRDefault="004A1DF5">
      <w:pPr>
        <w:ind w:firstLineChars="200" w:firstLine="480"/>
      </w:pPr>
      <w:r>
        <w:rPr>
          <w:rFonts w:hint="eastAsia"/>
        </w:rPr>
        <w:t>4</w:t>
      </w:r>
      <w:r>
        <w:rPr>
          <w:rFonts w:hint="eastAsia"/>
        </w:rPr>
        <w:t>、以下操作请参考本章本节个人存单整存整取关户操作步骤</w:t>
      </w:r>
      <w:r>
        <w:rPr>
          <w:rFonts w:hint="eastAsia"/>
        </w:rPr>
        <w:t>3-5</w:t>
      </w:r>
      <w:r>
        <w:rPr>
          <w:rFonts w:hint="eastAsia"/>
        </w:rPr>
        <w:t>点。</w:t>
      </w:r>
    </w:p>
    <w:p w:rsidR="004A1DF5" w:rsidRDefault="004A1DF5" w:rsidP="0004090F">
      <w:pPr>
        <w:pStyle w:val="5"/>
      </w:pPr>
      <w:r>
        <w:rPr>
          <w:rFonts w:hint="eastAsia"/>
        </w:rPr>
        <w:lastRenderedPageBreak/>
        <w:t>二十四、存单通知存款部分支取（业务代码</w:t>
      </w:r>
      <w:r>
        <w:rPr>
          <w:rFonts w:hint="eastAsia"/>
        </w:rPr>
        <w:t>3184</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对以存单方式开立的整存整取存款进行部分提前支取。</w:t>
      </w:r>
    </w:p>
    <w:p w:rsidR="004A1DF5" w:rsidRDefault="004A1DF5">
      <w:pPr>
        <w:pStyle w:val="6"/>
      </w:pPr>
      <w:r>
        <w:rPr>
          <w:rFonts w:hint="eastAsia"/>
        </w:rPr>
        <w:t>（二）操作要点</w:t>
      </w:r>
    </w:p>
    <w:p w:rsidR="004A1DF5" w:rsidRDefault="004A1DF5">
      <w:pPr>
        <w:ind w:firstLineChars="200" w:firstLine="480"/>
      </w:pPr>
      <w:r>
        <w:rPr>
          <w:rFonts w:hint="eastAsia"/>
        </w:rPr>
        <w:t>同一卡通通知存款部分支取。</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、用户选择系统导航－负债业务－个人定期－通知存款－存单通知存款部分支取或在“业务代码”栏输入“</w:t>
      </w:r>
      <w:r>
        <w:rPr>
          <w:rFonts w:hint="eastAsia"/>
        </w:rPr>
        <w:t>3184</w:t>
      </w:r>
      <w:r>
        <w:rPr>
          <w:rFonts w:hint="eastAsia"/>
        </w:rPr>
        <w:t>”进入个人存单通知存款部分支取界面；</w:t>
      </w:r>
    </w:p>
    <w:p w:rsidR="004A1DF5" w:rsidRDefault="004A1DF5">
      <w:pPr>
        <w:ind w:firstLineChars="200" w:firstLine="480"/>
      </w:pPr>
      <w:r>
        <w:rPr>
          <w:rFonts w:hint="eastAsia"/>
        </w:rPr>
        <w:t>2</w:t>
      </w:r>
      <w:r>
        <w:rPr>
          <w:rFonts w:hint="eastAsia"/>
        </w:rPr>
        <w:t>、输入存单号、凭证号末四位，用户根据该笔存款的通知情况在“是否通知”栏进行选择。通知情况可在“通知查询”中详细查看。</w:t>
      </w:r>
    </w:p>
    <w:p w:rsidR="004A1DF5" w:rsidRDefault="004A1DF5">
      <w:pPr>
        <w:ind w:firstLineChars="200" w:firstLine="480"/>
      </w:pPr>
      <w:r>
        <w:rPr>
          <w:rFonts w:hint="eastAsia"/>
        </w:rPr>
        <w:t>（</w:t>
      </w:r>
      <w:r>
        <w:rPr>
          <w:rFonts w:hint="eastAsia"/>
        </w:rPr>
        <w:t>1</w:t>
      </w:r>
      <w:r>
        <w:rPr>
          <w:rFonts w:hint="eastAsia"/>
        </w:rPr>
        <w:t>）如该笔存款未通知，选择“否”，系统判断用户输入是否正确；</w:t>
      </w:r>
    </w:p>
    <w:p w:rsidR="004A1DF5" w:rsidRDefault="004A1DF5">
      <w:pPr>
        <w:ind w:firstLineChars="200" w:firstLine="480"/>
      </w:pPr>
      <w:r>
        <w:rPr>
          <w:rFonts w:hint="eastAsia"/>
        </w:rPr>
        <w:t>（</w:t>
      </w:r>
      <w:r>
        <w:rPr>
          <w:rFonts w:hint="eastAsia"/>
        </w:rPr>
        <w:t>2</w:t>
      </w:r>
      <w:r>
        <w:rPr>
          <w:rFonts w:hint="eastAsia"/>
        </w:rPr>
        <w:t>）如选择“是”且该账户只存在一笔通知，系统自动显示通知日期及通知序号；</w:t>
      </w:r>
    </w:p>
    <w:p w:rsidR="004A1DF5" w:rsidRDefault="004A1DF5">
      <w:pPr>
        <w:ind w:firstLineChars="200" w:firstLine="480"/>
      </w:pPr>
      <w:r>
        <w:rPr>
          <w:rFonts w:hint="eastAsia"/>
        </w:rPr>
        <w:t>（</w:t>
      </w:r>
      <w:r>
        <w:rPr>
          <w:rFonts w:hint="eastAsia"/>
        </w:rPr>
        <w:t>3</w:t>
      </w:r>
      <w:r>
        <w:rPr>
          <w:rFonts w:hint="eastAsia"/>
        </w:rPr>
        <w:t>）如选择“是”且该账户存在多笔通知，系统将进行提示，用户可直接输入通知日期、通知序号、通知金额，也可在通知查询中双击相应的通知信息后，由系统自动显示；</w:t>
      </w:r>
    </w:p>
    <w:p w:rsidR="004A1DF5" w:rsidRDefault="004A1DF5">
      <w:pPr>
        <w:ind w:firstLineChars="200" w:firstLine="480"/>
      </w:pPr>
      <w:r>
        <w:rPr>
          <w:rFonts w:hint="eastAsia"/>
        </w:rPr>
        <w:t>3</w:t>
      </w:r>
      <w:r>
        <w:rPr>
          <w:rFonts w:hint="eastAsia"/>
        </w:rPr>
        <w:t>、输入支取金额后按回车键，系统判断各项要素是否正确。选择“支取”，系统弹出与该户口号对应的支取方式录入窗口，用户根据窗口显示进行相应操作；</w:t>
      </w:r>
    </w:p>
    <w:p w:rsidR="004A1DF5" w:rsidRDefault="004A1DF5">
      <w:pPr>
        <w:ind w:firstLineChars="200" w:firstLine="480"/>
      </w:pPr>
      <w:r>
        <w:rPr>
          <w:rFonts w:hint="eastAsia"/>
        </w:rPr>
        <w:t>4</w:t>
      </w:r>
      <w:r>
        <w:rPr>
          <w:rFonts w:hint="eastAsia"/>
        </w:rPr>
        <w:t>、以下操作请参考本章本节个人存单整存整取部分提前支取操作步骤</w:t>
      </w:r>
      <w:r>
        <w:rPr>
          <w:rFonts w:hint="eastAsia"/>
        </w:rPr>
        <w:t>3-5</w:t>
      </w:r>
      <w:r>
        <w:rPr>
          <w:rFonts w:hint="eastAsia"/>
        </w:rPr>
        <w:t>点。</w:t>
      </w:r>
    </w:p>
    <w:p w:rsidR="004A1DF5" w:rsidRDefault="004A1DF5" w:rsidP="0004090F">
      <w:pPr>
        <w:pStyle w:val="5"/>
      </w:pPr>
      <w:r>
        <w:rPr>
          <w:rFonts w:hint="eastAsia"/>
        </w:rPr>
        <w:t>二十五、一卡通教育储蓄开户（业务代码</w:t>
      </w:r>
      <w:r>
        <w:rPr>
          <w:rFonts w:hint="eastAsia"/>
        </w:rPr>
        <w:t>3191</w:t>
      </w:r>
      <w:r>
        <w:rPr>
          <w:rFonts w:hint="eastAsia"/>
        </w:rPr>
        <w:t>）</w:t>
      </w:r>
    </w:p>
    <w:p w:rsidR="004A1DF5" w:rsidRDefault="004A1DF5">
      <w:pPr>
        <w:pStyle w:val="6"/>
      </w:pPr>
      <w:r>
        <w:rPr>
          <w:rFonts w:hint="eastAsia"/>
        </w:rPr>
        <w:t>（一）功能说明</w:t>
      </w:r>
    </w:p>
    <w:p w:rsidR="004A1DF5" w:rsidRDefault="004A1DF5">
      <w:r>
        <w:rPr>
          <w:rFonts w:hint="eastAsia"/>
        </w:rPr>
        <w:t>个人客户使用一卡通开立教育储蓄账户。</w:t>
      </w:r>
    </w:p>
    <w:p w:rsidR="004A1DF5" w:rsidRDefault="004A1DF5">
      <w:pPr>
        <w:pStyle w:val="6"/>
      </w:pPr>
      <w:r>
        <w:rPr>
          <w:rFonts w:hint="eastAsia"/>
        </w:rPr>
        <w:lastRenderedPageBreak/>
        <w:t>（二）操作步骤</w:t>
      </w:r>
    </w:p>
    <w:p w:rsidR="004A1DF5" w:rsidRDefault="004A1DF5">
      <w:pPr>
        <w:ind w:firstLineChars="200" w:firstLine="480"/>
      </w:pPr>
      <w:r>
        <w:rPr>
          <w:rFonts w:hint="eastAsia"/>
        </w:rPr>
        <w:t>1</w:t>
      </w:r>
      <w:r>
        <w:rPr>
          <w:rFonts w:hint="eastAsia"/>
        </w:rPr>
        <w:t>、用户选择系统导航－负债业务－个人定期－教育储蓄－一卡通教育储蓄开户或在“业务代码”栏输入“</w:t>
      </w:r>
      <w:r>
        <w:rPr>
          <w:rFonts w:hint="eastAsia"/>
        </w:rPr>
        <w:t>3191</w:t>
      </w:r>
      <w:r>
        <w:rPr>
          <w:rFonts w:hint="eastAsia"/>
        </w:rPr>
        <w:t>”进入一卡通教育储蓄开户界面；</w:t>
      </w:r>
    </w:p>
    <w:p w:rsidR="004A1DF5" w:rsidRDefault="004A1DF5">
      <w:pPr>
        <w:ind w:firstLineChars="200" w:firstLine="480"/>
        <w:rPr>
          <w:rFonts w:eastAsia="黑体"/>
        </w:rPr>
      </w:pPr>
      <w:r>
        <w:rPr>
          <w:rFonts w:hint="eastAsia"/>
        </w:rPr>
        <w:t>2</w:t>
      </w:r>
      <w:r>
        <w:rPr>
          <w:rFonts w:hint="eastAsia"/>
        </w:rPr>
        <w:t>、以下操作请参考本章本节一卡通零存整取开户操作步骤</w:t>
      </w:r>
      <w:r>
        <w:rPr>
          <w:rFonts w:hint="eastAsia"/>
        </w:rPr>
        <w:t>2-3</w:t>
      </w:r>
      <w:r>
        <w:rPr>
          <w:rFonts w:hint="eastAsia"/>
        </w:rPr>
        <w:t>点。</w:t>
      </w:r>
    </w:p>
    <w:p w:rsidR="004A1DF5" w:rsidRDefault="004A1DF5" w:rsidP="0004090F">
      <w:pPr>
        <w:pStyle w:val="5"/>
      </w:pPr>
      <w:r>
        <w:rPr>
          <w:rFonts w:hint="eastAsia"/>
        </w:rPr>
        <w:t>二十六、一卡通教育储蓄关户（业务代码</w:t>
      </w:r>
      <w:r>
        <w:rPr>
          <w:rFonts w:hint="eastAsia"/>
        </w:rPr>
        <w:t>3192</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个人客户对一卡通内的教育储蓄账户进行关户。</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、用户选择系统导航－负债业务－个人定期－教育储蓄－一卡通教育储蓄关户或在“业务代码”栏输入“</w:t>
      </w:r>
      <w:r>
        <w:rPr>
          <w:rFonts w:hint="eastAsia"/>
        </w:rPr>
        <w:t>3192</w:t>
      </w:r>
      <w:r>
        <w:rPr>
          <w:rFonts w:hint="eastAsia"/>
        </w:rPr>
        <w:t>”进入一卡通教育储蓄关户界面；</w:t>
      </w:r>
    </w:p>
    <w:p w:rsidR="004A1DF5" w:rsidRDefault="004A1DF5">
      <w:pPr>
        <w:ind w:firstLineChars="200" w:firstLine="480"/>
      </w:pPr>
      <w:r>
        <w:rPr>
          <w:rFonts w:hint="eastAsia"/>
        </w:rPr>
        <w:t>2</w:t>
      </w:r>
      <w:r>
        <w:rPr>
          <w:rFonts w:hint="eastAsia"/>
        </w:rPr>
        <w:t>、在“户口号”栏刷一卡通后按回车键，系统显示该一卡通内的所有教育储蓄账户；</w:t>
      </w:r>
    </w:p>
    <w:p w:rsidR="004A1DF5" w:rsidRDefault="004A1DF5">
      <w:pPr>
        <w:ind w:firstLineChars="200" w:firstLine="480"/>
      </w:pPr>
      <w:r>
        <w:rPr>
          <w:rFonts w:hint="eastAsia"/>
        </w:rPr>
        <w:t>3</w:t>
      </w:r>
      <w:r>
        <w:rPr>
          <w:rFonts w:hint="eastAsia"/>
        </w:rPr>
        <w:t>、选中需进行支取的账户后选择“取款”，进入一卡通教育储蓄关户界面，用户根据客户是否提供证明进行正确选择后按回车键；</w:t>
      </w:r>
    </w:p>
    <w:p w:rsidR="004A1DF5" w:rsidRDefault="004A1DF5">
      <w:pPr>
        <w:ind w:firstLineChars="200" w:firstLine="480"/>
      </w:pPr>
      <w:r>
        <w:rPr>
          <w:rFonts w:hint="eastAsia"/>
        </w:rPr>
        <w:t>4</w:t>
      </w:r>
      <w:r>
        <w:rPr>
          <w:rFonts w:hint="eastAsia"/>
        </w:rPr>
        <w:t>、以下操作请参考本章本节一卡通整存整取关户操作步骤</w:t>
      </w:r>
      <w:r>
        <w:rPr>
          <w:rFonts w:hint="eastAsia"/>
        </w:rPr>
        <w:t>3-6</w:t>
      </w:r>
      <w:r>
        <w:rPr>
          <w:rFonts w:hint="eastAsia"/>
        </w:rPr>
        <w:t>点。</w:t>
      </w:r>
    </w:p>
    <w:p w:rsidR="004A1DF5" w:rsidRDefault="004A1DF5" w:rsidP="0004090F">
      <w:pPr>
        <w:pStyle w:val="5"/>
      </w:pPr>
      <w:r>
        <w:rPr>
          <w:rFonts w:hint="eastAsia"/>
        </w:rPr>
        <w:t>二十七、一卡通教育储蓄续存（业务代码</w:t>
      </w:r>
      <w:r>
        <w:rPr>
          <w:rFonts w:hint="eastAsia"/>
        </w:rPr>
        <w:t>3193</w:t>
      </w:r>
      <w:r>
        <w:rPr>
          <w:rFonts w:hint="eastAsia"/>
        </w:rPr>
        <w:t>）</w:t>
      </w:r>
    </w:p>
    <w:p w:rsidR="004A1DF5" w:rsidRDefault="004A1DF5">
      <w:pPr>
        <w:pStyle w:val="6"/>
      </w:pPr>
      <w:r>
        <w:rPr>
          <w:rFonts w:hint="eastAsia"/>
        </w:rPr>
        <w:t>（一）功能说明</w:t>
      </w:r>
    </w:p>
    <w:p w:rsidR="004A1DF5" w:rsidRDefault="004A1DF5">
      <w:pPr>
        <w:ind w:firstLineChars="200" w:firstLine="480"/>
        <w:rPr>
          <w:b/>
          <w:bCs/>
        </w:rPr>
      </w:pPr>
      <w:r>
        <w:rPr>
          <w:rFonts w:hint="eastAsia"/>
        </w:rPr>
        <w:t>个人客户对一卡通内的教育储蓄账户进行续存。</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、用户选择系统导航－负债业务－个人定期－教育储蓄－一卡通教育储蓄续存或在“业务代码”栏输入“</w:t>
      </w:r>
      <w:r>
        <w:rPr>
          <w:rFonts w:hint="eastAsia"/>
        </w:rPr>
        <w:t>3193</w:t>
      </w:r>
      <w:r>
        <w:rPr>
          <w:rFonts w:hint="eastAsia"/>
        </w:rPr>
        <w:t>”进入定期交易信息界面；</w:t>
      </w:r>
    </w:p>
    <w:p w:rsidR="004A1DF5" w:rsidRDefault="004A1DF5">
      <w:pPr>
        <w:ind w:firstLineChars="200" w:firstLine="480"/>
      </w:pPr>
      <w:r>
        <w:rPr>
          <w:rFonts w:hint="eastAsia"/>
        </w:rPr>
        <w:t>2</w:t>
      </w:r>
      <w:r>
        <w:rPr>
          <w:rFonts w:hint="eastAsia"/>
        </w:rPr>
        <w:t>、以下操作请参考本章本节一卡通零存整取续存操作步骤</w:t>
      </w:r>
      <w:r>
        <w:rPr>
          <w:rFonts w:hint="eastAsia"/>
        </w:rPr>
        <w:t>2-3</w:t>
      </w:r>
      <w:r>
        <w:rPr>
          <w:rFonts w:hint="eastAsia"/>
        </w:rPr>
        <w:t>点。</w:t>
      </w:r>
    </w:p>
    <w:p w:rsidR="004A1DF5" w:rsidRDefault="004A1DF5" w:rsidP="0004090F">
      <w:pPr>
        <w:pStyle w:val="4"/>
        <w:spacing w:before="156" w:after="156"/>
        <w:sectPr w:rsidR="004A1DF5">
          <w:pgSz w:w="11906" w:h="16838"/>
          <w:pgMar w:top="1440" w:right="1797" w:bottom="1440" w:left="1797" w:header="851" w:footer="992" w:gutter="0"/>
          <w:cols w:space="425"/>
          <w:docGrid w:type="linesAndChars" w:linePitch="312"/>
        </w:sectPr>
      </w:pPr>
    </w:p>
    <w:p w:rsidR="004A1DF5" w:rsidRPr="00005D93" w:rsidRDefault="00005D93" w:rsidP="0004090F">
      <w:pPr>
        <w:pStyle w:val="4"/>
        <w:spacing w:before="156" w:after="156"/>
      </w:pPr>
      <w:bookmarkStart w:id="983" w:name="_Toc160348400"/>
      <w:bookmarkStart w:id="984" w:name="_Toc186273596"/>
      <w:r>
        <w:rPr>
          <w:rFonts w:hint="eastAsia"/>
        </w:rPr>
        <w:lastRenderedPageBreak/>
        <w:t>第四节</w:t>
      </w:r>
      <w:r>
        <w:rPr>
          <w:rFonts w:hint="eastAsia"/>
        </w:rPr>
        <w:t xml:space="preserve">  </w:t>
      </w:r>
      <w:r>
        <w:rPr>
          <w:rFonts w:hint="eastAsia"/>
        </w:rPr>
        <w:t>单位定期</w:t>
      </w:r>
      <w:bookmarkEnd w:id="983"/>
      <w:bookmarkEnd w:id="984"/>
    </w:p>
    <w:p w:rsidR="009F2602" w:rsidRDefault="009F2602" w:rsidP="00557E98">
      <w:pPr>
        <w:pStyle w:val="a6"/>
        <w:ind w:left="0"/>
        <w:rPr>
          <w:rFonts w:ascii="宋体"/>
        </w:rPr>
      </w:pPr>
      <w:r>
        <w:rPr>
          <w:rFonts w:ascii="宋体" w:hint="eastAsia"/>
        </w:rPr>
        <w:t>功能说明：是指对单位定期负债（包括普通定期、定期保证金、通知存款、协议存款等）业务进行开户存入和支取的处理，包括人民币和外币业务。</w:t>
      </w:r>
    </w:p>
    <w:p w:rsidR="009F2602" w:rsidRDefault="009F2602" w:rsidP="0004090F">
      <w:pPr>
        <w:pStyle w:val="5"/>
        <w:rPr>
          <w:rFonts w:ascii="宋体" w:hAnsi="宋体"/>
        </w:rPr>
      </w:pPr>
      <w:bookmarkStart w:id="985" w:name="_Toc183922764"/>
      <w:r>
        <w:rPr>
          <w:rFonts w:ascii="宋体" w:hAnsi="宋体" w:hint="eastAsia"/>
        </w:rPr>
        <w:t>一、普通定期存款开户（业务代码3211）</w:t>
      </w:r>
      <w:bookmarkEnd w:id="985"/>
    </w:p>
    <w:p w:rsidR="009F2602" w:rsidRDefault="009F2602" w:rsidP="009F2602">
      <w:pPr>
        <w:pStyle w:val="6"/>
        <w:spacing w:line="360" w:lineRule="auto"/>
        <w:rPr>
          <w:rFonts w:ascii="宋体" w:eastAsia="宋体" w:hAnsi="宋体"/>
        </w:rPr>
      </w:pPr>
      <w:r>
        <w:rPr>
          <w:rFonts w:ascii="宋体" w:eastAsia="宋体" w:hAnsi="宋体" w:hint="eastAsia"/>
        </w:rPr>
        <w:t>（一）功能介绍</w:t>
      </w:r>
    </w:p>
    <w:p w:rsidR="009F2602" w:rsidRDefault="009F2602" w:rsidP="009F2602">
      <w:pPr>
        <w:pStyle w:val="a6"/>
        <w:tabs>
          <w:tab w:val="left" w:pos="540"/>
        </w:tabs>
        <w:rPr>
          <w:rFonts w:ascii="宋体"/>
        </w:rPr>
      </w:pPr>
      <w:r>
        <w:rPr>
          <w:rFonts w:ascii="宋体" w:hint="eastAsia"/>
        </w:rPr>
        <w:t>通过该功能实现单位普通定期存款开户及资金的存入，包括本外币定期业务。支持符合条件的协议利率存款，但使用协议利率的存款均不能自动转存。</w:t>
      </w:r>
    </w:p>
    <w:p w:rsidR="009F2602" w:rsidRDefault="009F2602" w:rsidP="009F2602">
      <w:pPr>
        <w:pStyle w:val="6"/>
        <w:spacing w:line="360" w:lineRule="auto"/>
        <w:rPr>
          <w:rFonts w:ascii="宋体" w:eastAsia="宋体" w:hAnsi="宋体"/>
        </w:rPr>
      </w:pPr>
      <w:r>
        <w:rPr>
          <w:rFonts w:ascii="宋体" w:eastAsia="宋体" w:hAnsi="宋体" w:hint="eastAsia"/>
        </w:rPr>
        <w:t>（二）风险提示</w:t>
      </w:r>
    </w:p>
    <w:p w:rsidR="009F2602" w:rsidRDefault="009F2602" w:rsidP="009F2602">
      <w:pPr>
        <w:ind w:firstLine="480"/>
        <w:rPr>
          <w:rFonts w:ascii="宋体" w:hAnsi="宋体"/>
        </w:rPr>
      </w:pPr>
      <w:r>
        <w:rPr>
          <w:rFonts w:ascii="宋体" w:hAnsi="宋体" w:hint="eastAsia"/>
        </w:rPr>
        <w:t>1、付款方式选择“支票户”时，系统未对支票签发日期的有效性进行检查（过期、远期支票），须柜员人工判断。</w:t>
      </w:r>
    </w:p>
    <w:p w:rsidR="009F2602" w:rsidRDefault="009F2602" w:rsidP="009F2602">
      <w:pPr>
        <w:ind w:firstLine="480"/>
        <w:rPr>
          <w:rFonts w:ascii="宋体" w:hAnsi="宋体"/>
        </w:rPr>
      </w:pPr>
      <w:r>
        <w:rPr>
          <w:rFonts w:ascii="宋体" w:hAnsi="宋体" w:hint="eastAsia"/>
        </w:rPr>
        <w:t>2、付款方式为“活期户”只能适用于客户提供了完整的“开立定期存款委托书”（签章等支取依据齐全，并审验通过）。</w:t>
      </w:r>
    </w:p>
    <w:p w:rsidR="009F2602" w:rsidRDefault="009F2602" w:rsidP="009F2602">
      <w:pPr>
        <w:ind w:firstLine="480"/>
        <w:rPr>
          <w:rFonts w:ascii="宋体" w:hAnsi="宋体"/>
        </w:rPr>
      </w:pPr>
      <w:r>
        <w:rPr>
          <w:rFonts w:ascii="宋体" w:hAnsi="宋体" w:hint="eastAsia"/>
        </w:rPr>
        <w:t>3、选择付款方式为“挂账单”时，一般适用于客户从它行转入存定期，但注意转出客户的户名必须与定期存款的户名一致（需要人工控制）。</w:t>
      </w:r>
    </w:p>
    <w:p w:rsidR="009F2602" w:rsidRDefault="009F2602" w:rsidP="009F2602">
      <w:pPr>
        <w:ind w:firstLine="480"/>
        <w:rPr>
          <w:rFonts w:ascii="宋体" w:hAnsi="宋体"/>
        </w:rPr>
      </w:pPr>
      <w:r>
        <w:rPr>
          <w:rFonts w:ascii="宋体" w:hAnsi="宋体" w:hint="eastAsia"/>
        </w:rPr>
        <w:t>4、单位外汇定期存款户开户后，须在“扩展信息”中对该户口进行外汇账户信息维护，否则，向外汇局报送外汇账户信息时会发生漏报情况。</w:t>
      </w:r>
    </w:p>
    <w:p w:rsidR="009F2602" w:rsidRDefault="009F2602" w:rsidP="009F2602">
      <w:pPr>
        <w:ind w:firstLine="480"/>
        <w:rPr>
          <w:rFonts w:ascii="宋体" w:hAnsi="宋体"/>
        </w:rPr>
      </w:pPr>
      <w:r>
        <w:rPr>
          <w:rFonts w:ascii="宋体" w:hAnsi="宋体" w:hint="eastAsia"/>
        </w:rPr>
        <w:t>5、存入一年期以上（不含一年）的定期存款时，需按照文件要求与资金计划部门确认存款使用协议利率还是挂牌利率。如果使用协议利率，主管在授权时，需要复核利率输入是否正确。</w:t>
      </w:r>
    </w:p>
    <w:p w:rsidR="009F2602" w:rsidRDefault="009F2602" w:rsidP="009F2602">
      <w:pPr>
        <w:ind w:firstLine="480"/>
        <w:rPr>
          <w:rFonts w:ascii="宋体" w:hAnsi="宋体"/>
        </w:rPr>
      </w:pPr>
      <w:r>
        <w:rPr>
          <w:rFonts w:ascii="宋体" w:hAnsi="宋体" w:hint="eastAsia"/>
        </w:rPr>
        <w:t>6、存入外币大额定期，需要协议利率时，由于系统没有控制起存金额和利率值，需要操作人员和授权人员严格按照审批部门审批的要求办理。</w:t>
      </w:r>
    </w:p>
    <w:p w:rsidR="009F2602" w:rsidRDefault="009F2602" w:rsidP="009F2602">
      <w:pPr>
        <w:ind w:firstLine="480"/>
        <w:rPr>
          <w:rFonts w:ascii="宋体" w:hAnsi="宋体"/>
        </w:rPr>
      </w:pPr>
    </w:p>
    <w:p w:rsidR="009F2602" w:rsidRDefault="009F2602" w:rsidP="009F2602">
      <w:pPr>
        <w:pStyle w:val="6"/>
        <w:spacing w:line="360" w:lineRule="auto"/>
        <w:rPr>
          <w:rFonts w:ascii="宋体" w:eastAsia="宋体" w:hAnsi="宋体"/>
        </w:rPr>
      </w:pPr>
      <w:r>
        <w:rPr>
          <w:rFonts w:ascii="宋体" w:eastAsia="宋体" w:hAnsi="宋体" w:hint="eastAsia"/>
        </w:rPr>
        <w:lastRenderedPageBreak/>
        <w:t>（三）界面</w:t>
      </w:r>
    </w:p>
    <w:p w:rsidR="009F2602" w:rsidRDefault="0004090F" w:rsidP="009F2602">
      <w:pPr>
        <w:ind w:firstLine="480"/>
        <w:jc w:val="center"/>
        <w:rPr>
          <w:rFonts w:ascii="宋体" w:hAnsi="宋体"/>
        </w:rPr>
      </w:pPr>
      <w:r>
        <w:rPr>
          <w:rFonts w:ascii="宋体" w:hAnsi="宋体" w:hint="eastAsia"/>
          <w:noProof/>
        </w:rPr>
        <w:drawing>
          <wp:inline distT="0" distB="0" distL="0" distR="0">
            <wp:extent cx="5276850" cy="3705225"/>
            <wp:effectExtent l="1905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3" cstate="print"/>
                    <a:srcRect/>
                    <a:stretch>
                      <a:fillRect/>
                    </a:stretch>
                  </pic:blipFill>
                  <pic:spPr bwMode="auto">
                    <a:xfrm>
                      <a:off x="0" y="0"/>
                      <a:ext cx="5276850" cy="3705225"/>
                    </a:xfrm>
                    <a:prstGeom prst="rect">
                      <a:avLst/>
                    </a:prstGeom>
                    <a:noFill/>
                    <a:ln w="9525">
                      <a:noFill/>
                      <a:miter lim="800000"/>
                      <a:headEnd/>
                      <a:tailEnd/>
                    </a:ln>
                  </pic:spPr>
                </pic:pic>
              </a:graphicData>
            </a:graphic>
          </wp:inline>
        </w:drawing>
      </w:r>
    </w:p>
    <w:p w:rsidR="009F2602" w:rsidRDefault="009F2602" w:rsidP="009F2602">
      <w:pPr>
        <w:tabs>
          <w:tab w:val="left" w:pos="7797"/>
        </w:tabs>
        <w:ind w:firstLineChars="183" w:firstLine="439"/>
        <w:jc w:val="center"/>
        <w:rPr>
          <w:rFonts w:ascii="宋体" w:hAnsi="宋体"/>
        </w:rPr>
      </w:pPr>
      <w:r>
        <w:rPr>
          <w:rFonts w:ascii="宋体" w:hAnsi="宋体" w:hint="eastAsia"/>
        </w:rPr>
        <w:t>图4.1</w:t>
      </w:r>
    </w:p>
    <w:p w:rsidR="009F2602" w:rsidRDefault="009F2602" w:rsidP="009F2602">
      <w:pPr>
        <w:pStyle w:val="6"/>
        <w:spacing w:line="360" w:lineRule="auto"/>
        <w:rPr>
          <w:rFonts w:ascii="宋体" w:eastAsia="宋体" w:hAnsi="宋体"/>
        </w:rPr>
      </w:pPr>
      <w:r>
        <w:rPr>
          <w:rFonts w:ascii="宋体" w:eastAsia="宋体" w:hAnsi="宋体" w:hint="eastAsia"/>
        </w:rPr>
        <w:t>（四）操作要点</w:t>
      </w:r>
    </w:p>
    <w:p w:rsidR="009F2602" w:rsidRDefault="009F2602" w:rsidP="009F2602">
      <w:pPr>
        <w:ind w:firstLineChars="183" w:firstLine="439"/>
        <w:rPr>
          <w:rFonts w:ascii="宋体" w:hAnsi="宋体"/>
        </w:rPr>
      </w:pPr>
      <w:r>
        <w:rPr>
          <w:rFonts w:ascii="宋体" w:hAnsi="宋体" w:hint="eastAsia"/>
        </w:rPr>
        <w:t>1、输入“开户方法”时，如果客户在本网点未开户，可以在“客户管理”模块中按名称进行查询，系统搜索后，可以查找到客户在招行其他网点有无客户号。如客户在我行没有开户的，可先在“客户管理”－“单位客户”中开客户号。</w:t>
      </w:r>
    </w:p>
    <w:p w:rsidR="009F2602" w:rsidRDefault="009F2602" w:rsidP="009F2602">
      <w:pPr>
        <w:ind w:firstLineChars="183" w:firstLine="439"/>
        <w:rPr>
          <w:rFonts w:ascii="宋体" w:hAnsi="宋体"/>
        </w:rPr>
      </w:pPr>
      <w:r>
        <w:rPr>
          <w:rFonts w:ascii="宋体" w:hAnsi="宋体" w:hint="eastAsia"/>
        </w:rPr>
        <w:t>2、经办员必须持有“凭证箱”，持有“单位定期存款开户证实书”空白重要凭证；选择“现金收款”付款方式的，经办员还必须持有“现金尾箱”。</w:t>
      </w:r>
    </w:p>
    <w:p w:rsidR="009F2602" w:rsidRDefault="009F2602" w:rsidP="009F2602">
      <w:pPr>
        <w:ind w:firstLineChars="183" w:firstLine="439"/>
        <w:rPr>
          <w:rFonts w:ascii="宋体" w:hAnsi="宋体"/>
        </w:rPr>
      </w:pPr>
      <w:r>
        <w:rPr>
          <w:rFonts w:ascii="宋体" w:hAnsi="宋体" w:hint="eastAsia"/>
        </w:rPr>
        <w:t>3、系统提供了一笔定期最多可以由3笔付款方式组成，付款类型有五种，但只能选择一次现金、一次支票户。</w:t>
      </w:r>
    </w:p>
    <w:p w:rsidR="009F2602" w:rsidRDefault="009F2602" w:rsidP="009F2602">
      <w:pPr>
        <w:ind w:firstLineChars="183" w:firstLine="439"/>
        <w:rPr>
          <w:rFonts w:ascii="宋体" w:hAnsi="宋体"/>
        </w:rPr>
      </w:pPr>
      <w:r>
        <w:rPr>
          <w:rFonts w:ascii="宋体" w:hAnsi="宋体" w:hint="eastAsia"/>
        </w:rPr>
        <w:t>4、证实书换存单在“客户管理”－“特殊业务”系统中进行处理。</w:t>
      </w:r>
    </w:p>
    <w:p w:rsidR="009F2602" w:rsidRDefault="009F2602" w:rsidP="009F2602">
      <w:pPr>
        <w:ind w:firstLineChars="183" w:firstLine="439"/>
        <w:rPr>
          <w:rFonts w:ascii="宋体" w:hAnsi="宋体"/>
        </w:rPr>
      </w:pPr>
      <w:r>
        <w:rPr>
          <w:rFonts w:ascii="宋体" w:hAnsi="宋体" w:hint="eastAsia"/>
        </w:rPr>
        <w:t>5、根据分行考核的要求在“客户经理类型”栏和“客户经理”栏需输入客户经理的信息，或者在联系人处输入客户经理信息。</w:t>
      </w:r>
    </w:p>
    <w:p w:rsidR="009F2602" w:rsidRDefault="009F2602" w:rsidP="009F2602">
      <w:pPr>
        <w:ind w:firstLineChars="183" w:firstLine="439"/>
        <w:rPr>
          <w:rFonts w:ascii="宋体" w:hAnsi="宋体"/>
        </w:rPr>
      </w:pPr>
      <w:r>
        <w:rPr>
          <w:rFonts w:ascii="宋体" w:hAnsi="宋体" w:hint="eastAsia"/>
        </w:rPr>
        <w:t>6、界面上带“*”栏为必输项。</w:t>
      </w:r>
    </w:p>
    <w:p w:rsidR="009F2602" w:rsidRDefault="009F2602" w:rsidP="009F2602">
      <w:pPr>
        <w:ind w:firstLineChars="183" w:firstLine="439"/>
        <w:rPr>
          <w:rFonts w:ascii="宋体" w:hAnsi="宋体"/>
        </w:rPr>
      </w:pPr>
      <w:r>
        <w:rPr>
          <w:rFonts w:ascii="宋体" w:hAnsi="宋体" w:hint="eastAsia"/>
        </w:rPr>
        <w:t>7、起存金额折人民币大于等于1万元。</w:t>
      </w:r>
    </w:p>
    <w:p w:rsidR="009F2602" w:rsidRDefault="009F2602" w:rsidP="009F2602">
      <w:pPr>
        <w:ind w:firstLineChars="183" w:firstLine="439"/>
        <w:rPr>
          <w:rFonts w:ascii="宋体" w:hAnsi="宋体"/>
        </w:rPr>
      </w:pPr>
      <w:r>
        <w:rPr>
          <w:rFonts w:ascii="宋体" w:hAnsi="宋体" w:hint="eastAsia"/>
        </w:rPr>
        <w:lastRenderedPageBreak/>
        <w:t>8、在“货币”栏选择“人民币”是不分钞汇的，选择外币必须区分现钞、现汇。</w:t>
      </w:r>
    </w:p>
    <w:p w:rsidR="009F2602" w:rsidRDefault="009F2602" w:rsidP="009F2602">
      <w:pPr>
        <w:ind w:firstLineChars="183" w:firstLine="439"/>
        <w:rPr>
          <w:rFonts w:ascii="宋体" w:hAnsi="宋体"/>
        </w:rPr>
      </w:pPr>
      <w:r>
        <w:rPr>
          <w:rFonts w:ascii="宋体" w:hAnsi="宋体" w:hint="eastAsia"/>
        </w:rPr>
        <w:t>9、“到期定价方法”中，有“牌价利率”和“协议利率”两个选项。对于人民币定期存款，存期在一年以下的（含一年），不允许选择“协议利率”，一年以上的可以选择协议利率。对于外币存款，目前各个存期均可以选择协议利率，系统可以根据要求对开放的币种和存期进行调整。</w:t>
      </w:r>
    </w:p>
    <w:p w:rsidR="009F2602" w:rsidRDefault="009F2602" w:rsidP="009F2602">
      <w:pPr>
        <w:ind w:firstLineChars="183" w:firstLine="439"/>
        <w:rPr>
          <w:rFonts w:ascii="宋体" w:hAnsi="宋体"/>
        </w:rPr>
      </w:pPr>
      <w:r>
        <w:rPr>
          <w:rFonts w:ascii="宋体" w:hAnsi="宋体" w:hint="eastAsia"/>
        </w:rPr>
        <w:t>10、如单位定期存款证实书打印错误，可在“客户管理”－“特殊业务”模块中更换凭证处理。</w:t>
      </w:r>
    </w:p>
    <w:p w:rsidR="009F2602" w:rsidRDefault="009F2602" w:rsidP="009F2602">
      <w:pPr>
        <w:pStyle w:val="6"/>
        <w:spacing w:line="360" w:lineRule="auto"/>
        <w:rPr>
          <w:rFonts w:ascii="宋体" w:eastAsia="宋体" w:hAnsi="宋体"/>
        </w:rPr>
      </w:pPr>
      <w:r>
        <w:rPr>
          <w:rFonts w:ascii="宋体" w:eastAsia="宋体" w:hAnsi="宋体" w:hint="eastAsia"/>
        </w:rPr>
        <w:t>（五）操作步骤</w:t>
      </w:r>
    </w:p>
    <w:p w:rsidR="009F2602" w:rsidRDefault="009F2602" w:rsidP="009F2602">
      <w:pPr>
        <w:ind w:firstLineChars="183" w:firstLine="439"/>
        <w:rPr>
          <w:rFonts w:ascii="宋体" w:hAnsi="宋体"/>
        </w:rPr>
      </w:pPr>
      <w:r>
        <w:rPr>
          <w:rFonts w:ascii="宋体" w:hAnsi="宋体" w:hint="eastAsia"/>
        </w:rPr>
        <w:t>1、用户选择“系统导航”－“负债业务”－“单位定期存款开户”或在“业务代码”栏输入业务代码“3211”，进入单位普通定期存款开户界面（图4.1）。</w:t>
      </w:r>
    </w:p>
    <w:p w:rsidR="009F2602" w:rsidRDefault="009F2602" w:rsidP="009F2602">
      <w:pPr>
        <w:ind w:firstLineChars="182" w:firstLine="437"/>
        <w:rPr>
          <w:rFonts w:ascii="宋体" w:hAnsi="宋体"/>
        </w:rPr>
      </w:pPr>
      <w:r>
        <w:rPr>
          <w:rFonts w:ascii="宋体" w:hAnsi="宋体" w:hint="eastAsia"/>
        </w:rPr>
        <w:t>2、在“开户方法”栏选择输入：</w:t>
      </w:r>
    </w:p>
    <w:p w:rsidR="009F2602" w:rsidRDefault="009F2602" w:rsidP="009F2602">
      <w:pPr>
        <w:ind w:firstLineChars="182" w:firstLine="437"/>
        <w:rPr>
          <w:rFonts w:ascii="宋体" w:hAnsi="宋体"/>
        </w:rPr>
      </w:pPr>
      <w:r>
        <w:rPr>
          <w:rFonts w:ascii="宋体" w:hAnsi="宋体" w:hint="eastAsia"/>
        </w:rPr>
        <w:t>1）选择“0：关联户口”，则在“关联户口”栏输入户口号按回车键。</w:t>
      </w:r>
    </w:p>
    <w:p w:rsidR="009F2602" w:rsidRDefault="009F2602" w:rsidP="009F2602">
      <w:pPr>
        <w:ind w:firstLineChars="183" w:firstLine="439"/>
        <w:rPr>
          <w:rFonts w:ascii="宋体" w:hAnsi="宋体"/>
        </w:rPr>
      </w:pPr>
      <w:r>
        <w:rPr>
          <w:rFonts w:ascii="宋体" w:hAnsi="宋体" w:hint="eastAsia"/>
        </w:rPr>
        <w:t>2）选择“1：客户号”，则在“客户号”栏输入客户号按回车键。</w:t>
      </w:r>
    </w:p>
    <w:p w:rsidR="009F2602" w:rsidRDefault="009F2602" w:rsidP="009F2602">
      <w:pPr>
        <w:ind w:firstLineChars="183" w:firstLine="439"/>
        <w:rPr>
          <w:rFonts w:ascii="宋体" w:hAnsi="宋体"/>
        </w:rPr>
      </w:pPr>
      <w:r>
        <w:rPr>
          <w:rFonts w:ascii="宋体" w:hAnsi="宋体" w:hint="eastAsia"/>
        </w:rPr>
        <w:t>3、在相关栏中分别输入相关要素</w:t>
      </w:r>
    </w:p>
    <w:p w:rsidR="009F2602" w:rsidRDefault="009F2602" w:rsidP="009F2602">
      <w:pPr>
        <w:ind w:firstLineChars="182" w:firstLine="437"/>
        <w:rPr>
          <w:rFonts w:ascii="宋体" w:hAnsi="宋体"/>
        </w:rPr>
      </w:pPr>
      <w:r>
        <w:rPr>
          <w:rFonts w:ascii="宋体" w:hAnsi="宋体" w:hint="eastAsia"/>
        </w:rPr>
        <w:t>4、在“付款类型”栏选择：</w:t>
      </w:r>
    </w:p>
    <w:p w:rsidR="009F2602" w:rsidRDefault="009F2602" w:rsidP="009F2602">
      <w:pPr>
        <w:ind w:firstLine="480"/>
        <w:rPr>
          <w:rFonts w:ascii="宋体" w:hAnsi="宋体"/>
        </w:rPr>
      </w:pPr>
      <w:r>
        <w:rPr>
          <w:rFonts w:ascii="宋体" w:hAnsi="宋体" w:hint="eastAsia"/>
        </w:rPr>
        <w:t>1）如果选择“1：活期户”，则在“户口号”栏内输入户口号（账号）；</w:t>
      </w:r>
    </w:p>
    <w:p w:rsidR="009F2602" w:rsidRDefault="009F2602" w:rsidP="009F2602">
      <w:pPr>
        <w:ind w:firstLine="480"/>
        <w:rPr>
          <w:rFonts w:ascii="宋体" w:hAnsi="宋体"/>
        </w:rPr>
      </w:pPr>
      <w:r>
        <w:rPr>
          <w:rFonts w:ascii="宋体" w:hAnsi="宋体" w:hint="eastAsia"/>
        </w:rPr>
        <w:t>2）如果选择“2：支票”，则在“户口号”栏内输入支票的户口号，选择“支票信息”按钮，进入支票输入界面，输入票据要素后选择“确定”（其中变码印鉴、交易限额如不存在则不输）；然后选择</w:t>
      </w:r>
      <w:r w:rsidRPr="008E1FB9">
        <w:rPr>
          <w:rFonts w:ascii="宋体" w:hAnsi="宋体"/>
        </w:rPr>
        <w:object w:dxaOrig="1095" w:dyaOrig="375">
          <v:shape id="_x0000_i1088" type="#_x0000_t75" style="width:54.75pt;height:18.75pt" o:ole="">
            <v:imagedata r:id="rId223" o:title=""/>
          </v:shape>
          <o:OLEObject Type="Embed" ProgID="PBrush" ShapeID="_x0000_i1088" DrawAspect="Content" ObjectID="_1458487564" r:id="rId244"/>
        </w:object>
      </w:r>
      <w:r>
        <w:rPr>
          <w:rFonts w:ascii="宋体" w:hAnsi="宋体" w:hint="eastAsia"/>
        </w:rPr>
        <w:t>，对支取方式进行确认。</w:t>
      </w:r>
    </w:p>
    <w:p w:rsidR="009F2602" w:rsidRDefault="009F2602" w:rsidP="009F2602">
      <w:pPr>
        <w:ind w:firstLine="480"/>
        <w:rPr>
          <w:rFonts w:ascii="宋体" w:hAnsi="宋体"/>
        </w:rPr>
      </w:pPr>
      <w:r>
        <w:rPr>
          <w:rFonts w:ascii="宋体" w:hAnsi="宋体" w:hint="eastAsia"/>
        </w:rPr>
        <w:t>3）如果选择“3：挂账单”，则在“单号”栏内输入挂账单号；</w:t>
      </w:r>
    </w:p>
    <w:p w:rsidR="009F2602" w:rsidRDefault="009F2602" w:rsidP="009F2602">
      <w:pPr>
        <w:ind w:firstLine="480"/>
        <w:rPr>
          <w:rFonts w:ascii="宋体" w:hAnsi="宋体"/>
        </w:rPr>
      </w:pPr>
      <w:r>
        <w:rPr>
          <w:rFonts w:ascii="宋体" w:hAnsi="宋体" w:hint="eastAsia"/>
        </w:rPr>
        <w:t>4）如果选择“4：现金单”，则在“单号”栏内输入现金单号；</w:t>
      </w:r>
    </w:p>
    <w:p w:rsidR="009F2602" w:rsidRDefault="009F2602" w:rsidP="009F2602">
      <w:pPr>
        <w:ind w:firstLine="480"/>
        <w:rPr>
          <w:rFonts w:ascii="宋体" w:hAnsi="宋体"/>
        </w:rPr>
      </w:pPr>
      <w:r>
        <w:rPr>
          <w:rFonts w:ascii="宋体" w:hAnsi="宋体" w:hint="eastAsia"/>
        </w:rPr>
        <w:t>5）如为现金则在“付款类型3”中选择“5：现金”，并进行“同步现金收款”操作；</w:t>
      </w:r>
    </w:p>
    <w:p w:rsidR="009F2602" w:rsidRDefault="009F2602" w:rsidP="009F2602">
      <w:pPr>
        <w:ind w:firstLine="480"/>
        <w:rPr>
          <w:rFonts w:ascii="宋体" w:hAnsi="宋体"/>
        </w:rPr>
      </w:pPr>
      <w:r>
        <w:rPr>
          <w:rFonts w:ascii="宋体" w:hAnsi="宋体" w:hint="eastAsia"/>
        </w:rPr>
        <w:t>5、在“付款金额”栏中输入对应付款类型的金额；</w:t>
      </w:r>
    </w:p>
    <w:p w:rsidR="009F2602" w:rsidRDefault="009F2602" w:rsidP="009F2602">
      <w:pPr>
        <w:ind w:firstLine="480"/>
        <w:rPr>
          <w:rFonts w:ascii="宋体" w:hAnsi="宋体"/>
        </w:rPr>
      </w:pPr>
      <w:r>
        <w:rPr>
          <w:rFonts w:ascii="宋体" w:hAnsi="宋体" w:hint="eastAsia"/>
        </w:rPr>
        <w:t>6、系统自动计算出“总计”金额，用户核对无误后选择“确定”按钮，根据提示进行授权等操作，如果选择了协议利率，授权人员还要复核利率值录入是否正确；</w:t>
      </w:r>
    </w:p>
    <w:p w:rsidR="009F2602" w:rsidRDefault="009F2602" w:rsidP="009F2602">
      <w:pPr>
        <w:ind w:firstLineChars="183" w:firstLine="439"/>
        <w:rPr>
          <w:rFonts w:ascii="宋体" w:hAnsi="宋体"/>
        </w:rPr>
      </w:pPr>
      <w:r>
        <w:rPr>
          <w:rFonts w:ascii="宋体" w:hAnsi="宋体" w:hint="eastAsia"/>
        </w:rPr>
        <w:t>7、如开立外汇定期户，必须在“扩展信息”中维护该户口外汇账户信息。</w:t>
      </w:r>
    </w:p>
    <w:p w:rsidR="009F2602" w:rsidRDefault="009F2602" w:rsidP="009F2602">
      <w:pPr>
        <w:ind w:firstLine="480"/>
        <w:rPr>
          <w:rFonts w:ascii="宋体" w:hAnsi="宋体"/>
        </w:rPr>
      </w:pPr>
      <w:r>
        <w:rPr>
          <w:rFonts w:ascii="宋体" w:hAnsi="宋体" w:hint="eastAsia"/>
        </w:rPr>
        <w:lastRenderedPageBreak/>
        <w:t>8、打印“单位定期存款开户证实书”。</w:t>
      </w:r>
    </w:p>
    <w:p w:rsidR="009F2602" w:rsidRPr="009F2602" w:rsidRDefault="009F2602" w:rsidP="009F2602"/>
    <w:p w:rsidR="004A1DF5" w:rsidRDefault="004A1DF5" w:rsidP="0004090F">
      <w:pPr>
        <w:pStyle w:val="5"/>
      </w:pPr>
      <w:r>
        <w:rPr>
          <w:rFonts w:hint="eastAsia"/>
        </w:rPr>
        <w:t>二、普通定期存款关户（业务代码</w:t>
      </w:r>
      <w:r>
        <w:rPr>
          <w:rFonts w:hint="eastAsia"/>
        </w:rPr>
        <w:t>3212</w:t>
      </w:r>
      <w:r>
        <w:rPr>
          <w:rFonts w:hint="eastAsia"/>
        </w:rPr>
        <w:t>）</w:t>
      </w:r>
    </w:p>
    <w:p w:rsidR="004A1DF5" w:rsidRDefault="004A1DF5">
      <w:pPr>
        <w:pStyle w:val="6"/>
      </w:pPr>
      <w:r>
        <w:rPr>
          <w:rFonts w:hint="eastAsia"/>
        </w:rPr>
        <w:t>（一）功能介绍</w:t>
      </w:r>
    </w:p>
    <w:p w:rsidR="004A1DF5" w:rsidRDefault="004A1DF5">
      <w:pPr>
        <w:tabs>
          <w:tab w:val="left" w:pos="540"/>
        </w:tabs>
        <w:ind w:firstLine="480"/>
      </w:pPr>
      <w:r>
        <w:rPr>
          <w:rFonts w:hint="eastAsia"/>
        </w:rPr>
        <w:t>通过该功能实现单位定期存款到期或提前关户支取。</w:t>
      </w:r>
    </w:p>
    <w:p w:rsidR="004A1DF5" w:rsidRDefault="004A1DF5">
      <w:pPr>
        <w:pStyle w:val="6"/>
      </w:pPr>
      <w:r>
        <w:rPr>
          <w:rFonts w:hint="eastAsia"/>
        </w:rPr>
        <w:t>（二）风险提示</w:t>
      </w:r>
    </w:p>
    <w:p w:rsidR="004A1DF5" w:rsidRDefault="004A1DF5">
      <w:pPr>
        <w:ind w:firstLineChars="183" w:firstLine="439"/>
      </w:pPr>
      <w:r>
        <w:rPr>
          <w:rFonts w:hint="eastAsia"/>
        </w:rPr>
        <w:t>1</w:t>
      </w:r>
      <w:r>
        <w:rPr>
          <w:rFonts w:hint="eastAsia"/>
        </w:rPr>
        <w:t>、单位定期存款支取客户不论选择何种支取方式，都必须在“单位定期存款开户证实书”背面进行签章背书。</w:t>
      </w:r>
    </w:p>
    <w:p w:rsidR="004A1DF5" w:rsidRDefault="004A1DF5">
      <w:pPr>
        <w:ind w:firstLineChars="183" w:firstLine="439"/>
      </w:pPr>
      <w:r>
        <w:rPr>
          <w:rFonts w:hint="eastAsia"/>
        </w:rPr>
        <w:t>2</w:t>
      </w:r>
      <w:r>
        <w:rPr>
          <w:rFonts w:hint="eastAsia"/>
        </w:rPr>
        <w:t>、支取时收款类型选“挂账单”一般只用于转到其他行时使用，转销时只能转到同户名客户。</w:t>
      </w:r>
    </w:p>
    <w:p w:rsidR="004A1DF5" w:rsidRDefault="004A1DF5">
      <w:pPr>
        <w:pStyle w:val="6"/>
      </w:pPr>
      <w:r>
        <w:rPr>
          <w:rFonts w:hint="eastAsia"/>
        </w:rPr>
        <w:t>（三）界面</w:t>
      </w:r>
    </w:p>
    <w:p w:rsidR="004A1DF5" w:rsidRDefault="0004090F">
      <w:r>
        <w:rPr>
          <w:rFonts w:hint="eastAsia"/>
          <w:noProof/>
        </w:rPr>
        <w:drawing>
          <wp:inline distT="0" distB="0" distL="0" distR="0">
            <wp:extent cx="5276850" cy="3952875"/>
            <wp:effectExtent l="1905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5"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ind w:left="480"/>
        <w:jc w:val="center"/>
      </w:pPr>
      <w:r>
        <w:rPr>
          <w:rFonts w:hint="eastAsia"/>
        </w:rPr>
        <w:t>图</w:t>
      </w:r>
      <w:r>
        <w:rPr>
          <w:rFonts w:hint="eastAsia"/>
        </w:rPr>
        <w:t>4.2</w:t>
      </w:r>
    </w:p>
    <w:p w:rsidR="004A1DF5" w:rsidRDefault="004A1DF5">
      <w:pPr>
        <w:pStyle w:val="6"/>
      </w:pPr>
      <w:r>
        <w:rPr>
          <w:rFonts w:hint="eastAsia"/>
        </w:rPr>
        <w:lastRenderedPageBreak/>
        <w:t>（四）操作要点</w:t>
      </w:r>
    </w:p>
    <w:p w:rsidR="004A1DF5" w:rsidRDefault="004A1DF5">
      <w:pPr>
        <w:adjustRightInd w:val="0"/>
        <w:snapToGrid w:val="0"/>
        <w:ind w:firstLine="480"/>
        <w:rPr>
          <w:rFonts w:ascii="宋体" w:hAnsi="宋体"/>
        </w:rPr>
      </w:pPr>
      <w:r>
        <w:rPr>
          <w:rFonts w:hint="eastAsia"/>
        </w:rPr>
        <w:t>1</w:t>
      </w:r>
      <w:r>
        <w:rPr>
          <w:rFonts w:hint="eastAsia"/>
        </w:rPr>
        <w:t>、单位定期</w:t>
      </w:r>
      <w:r>
        <w:rPr>
          <w:rFonts w:ascii="宋体" w:hAnsi="宋体" w:hint="eastAsia"/>
        </w:rPr>
        <w:t>到期日如果为节假日（非工作日），客户可以在节假日前一工作日支取，按到期利率计息，但要提醒客户到期息中已扣除了到期日与支取日之间天数的利息。</w:t>
      </w:r>
    </w:p>
    <w:p w:rsidR="004A1DF5" w:rsidRDefault="004A1DF5">
      <w:pPr>
        <w:ind w:firstLine="480"/>
      </w:pPr>
      <w:r>
        <w:rPr>
          <w:rFonts w:hint="eastAsia"/>
        </w:rPr>
        <w:t>2</w:t>
      </w:r>
      <w:r>
        <w:rPr>
          <w:rFonts w:hint="eastAsia"/>
        </w:rPr>
        <w:t>、如果定期存款已挂失、资金冻结，或者是黑名单、预警</w:t>
      </w:r>
      <w:r>
        <w:rPr>
          <w:rFonts w:hint="eastAsia"/>
        </w:rPr>
        <w:t>/</w:t>
      </w:r>
      <w:r>
        <w:rPr>
          <w:rFonts w:hint="eastAsia"/>
        </w:rPr>
        <w:t>布控户口则必须根据情况采取相应对策进行处理。</w:t>
      </w:r>
    </w:p>
    <w:p w:rsidR="004A1DF5" w:rsidRDefault="004A1DF5">
      <w:pPr>
        <w:pStyle w:val="6"/>
      </w:pPr>
      <w:r>
        <w:rPr>
          <w:rFonts w:hint="eastAsia"/>
        </w:rPr>
        <w:t>（五）操作步骤</w:t>
      </w:r>
    </w:p>
    <w:p w:rsidR="004A1DF5" w:rsidRDefault="004A1DF5">
      <w:pPr>
        <w:ind w:firstLine="480"/>
      </w:pPr>
      <w:r>
        <w:rPr>
          <w:rFonts w:hint="eastAsia"/>
        </w:rPr>
        <w:t>1</w:t>
      </w:r>
      <w:r>
        <w:rPr>
          <w:rFonts w:hint="eastAsia"/>
        </w:rPr>
        <w:t>、用户选择“导航系统”—“负债业务”—“单位普通定期存款关户”或在“业务代码”栏输入业务代码“</w:t>
      </w:r>
      <w:r>
        <w:rPr>
          <w:rFonts w:hint="eastAsia"/>
        </w:rPr>
        <w:t>3212</w:t>
      </w:r>
      <w:r>
        <w:rPr>
          <w:rFonts w:hint="eastAsia"/>
        </w:rPr>
        <w:t>”，进入单位普通定期存款关户界面（图</w:t>
      </w:r>
      <w:r>
        <w:rPr>
          <w:rFonts w:hint="eastAsia"/>
        </w:rPr>
        <w:t>4.2</w:t>
      </w:r>
      <w:r>
        <w:rPr>
          <w:rFonts w:hint="eastAsia"/>
        </w:rPr>
        <w:t>）。</w:t>
      </w:r>
    </w:p>
    <w:p w:rsidR="004A1DF5" w:rsidRDefault="004A1DF5">
      <w:pPr>
        <w:ind w:firstLine="480"/>
      </w:pPr>
      <w:r>
        <w:rPr>
          <w:rFonts w:hint="eastAsia"/>
        </w:rPr>
        <w:t>2</w:t>
      </w:r>
      <w:r>
        <w:rPr>
          <w:rFonts w:hint="eastAsia"/>
        </w:rPr>
        <w:t>、在“定期编号”栏输入证实书上的定期编号（定期账号）和凭证号（后四位），系统显示出该笔定期存款明细状态，查看状态是否适合支取。</w:t>
      </w:r>
    </w:p>
    <w:p w:rsidR="004A1DF5" w:rsidRDefault="004A1DF5">
      <w:pPr>
        <w:ind w:firstLineChars="200" w:firstLine="480"/>
        <w:rPr>
          <w:rFonts w:ascii="宋体" w:hAnsi="宋体"/>
        </w:rPr>
      </w:pPr>
      <w:r>
        <w:rPr>
          <w:rFonts w:hint="eastAsia"/>
        </w:rPr>
        <w:t>3</w:t>
      </w:r>
      <w:r>
        <w:rPr>
          <w:rFonts w:hint="eastAsia"/>
        </w:rPr>
        <w:t>、根据</w:t>
      </w:r>
      <w:r>
        <w:rPr>
          <w:rFonts w:ascii="宋体" w:hAnsi="宋体" w:hint="eastAsia"/>
        </w:rPr>
        <w:t>定期</w:t>
      </w:r>
      <w:r>
        <w:rPr>
          <w:rFonts w:hint="eastAsia"/>
        </w:rPr>
        <w:t>存款预留的支付依据</w:t>
      </w:r>
      <w:r>
        <w:rPr>
          <w:rFonts w:hint="eastAsia"/>
          <w:bCs/>
        </w:rPr>
        <w:t>，选择“支取”按钮，进行验印、较对变</w:t>
      </w:r>
      <w:r>
        <w:rPr>
          <w:rFonts w:ascii="宋体" w:hAnsi="宋体" w:hint="eastAsia"/>
        </w:rPr>
        <w:t>码印鉴等验证，系统验证支取依据是否相符，相符后会显示利息数额。</w:t>
      </w:r>
    </w:p>
    <w:p w:rsidR="004A1DF5" w:rsidRDefault="004A1DF5">
      <w:pPr>
        <w:ind w:firstLineChars="200" w:firstLine="480"/>
        <w:rPr>
          <w:rFonts w:ascii="宋体" w:hAnsi="宋体"/>
        </w:rPr>
      </w:pPr>
      <w:r>
        <w:rPr>
          <w:rFonts w:ascii="宋体" w:hAnsi="宋体" w:hint="eastAsia"/>
        </w:rPr>
        <w:t>4、选择收款类型和金额进行录入，收款类型可以选“活期户”和“挂账单”将相应金额转入指定的户口中或将相应款项转入挂账系统。</w:t>
      </w:r>
    </w:p>
    <w:p w:rsidR="004A1DF5" w:rsidRDefault="004A1DF5">
      <w:pPr>
        <w:ind w:firstLineChars="200" w:firstLine="480"/>
        <w:rPr>
          <w:rFonts w:ascii="宋体" w:hAnsi="宋体"/>
        </w:rPr>
      </w:pPr>
      <w:r>
        <w:rPr>
          <w:rFonts w:ascii="宋体" w:hAnsi="宋体" w:hint="eastAsia"/>
        </w:rPr>
        <w:t>5、选择“确认”按钮后，根据提示进行授权等操作；</w:t>
      </w:r>
    </w:p>
    <w:p w:rsidR="004A1DF5" w:rsidRDefault="004A1DF5">
      <w:pPr>
        <w:ind w:firstLineChars="200" w:firstLine="480"/>
        <w:rPr>
          <w:rFonts w:ascii="宋体" w:hAnsi="宋体"/>
        </w:rPr>
      </w:pPr>
      <w:r>
        <w:rPr>
          <w:rFonts w:hint="eastAsia"/>
        </w:rPr>
        <w:t>6</w:t>
      </w:r>
      <w:r>
        <w:rPr>
          <w:rFonts w:hint="eastAsia"/>
        </w:rPr>
        <w:t>、打印相关单据，“</w:t>
      </w:r>
      <w:r>
        <w:rPr>
          <w:rFonts w:ascii="宋体" w:hAnsi="宋体" w:hint="eastAsia"/>
        </w:rPr>
        <w:t>单位定期开户证实书背面支取信息；单位定期存款收、付款回单；单位定期存款计息清单、挂账单等”。</w:t>
      </w:r>
    </w:p>
    <w:p w:rsidR="004A1DF5" w:rsidRDefault="004A1DF5">
      <w:pPr>
        <w:rPr>
          <w:rFonts w:ascii="宋体" w:hAnsi="宋体"/>
        </w:rPr>
      </w:pPr>
    </w:p>
    <w:p w:rsidR="004A1DF5" w:rsidRDefault="004A1DF5" w:rsidP="0004090F">
      <w:pPr>
        <w:pStyle w:val="5"/>
      </w:pPr>
      <w:r>
        <w:rPr>
          <w:rFonts w:hint="eastAsia"/>
        </w:rPr>
        <w:t>三、普通定期存款部分提前支取（业务代码</w:t>
      </w:r>
      <w:r>
        <w:rPr>
          <w:rFonts w:hint="eastAsia"/>
        </w:rPr>
        <w:t>3214</w:t>
      </w:r>
      <w:r>
        <w:rPr>
          <w:rFonts w:hint="eastAsia"/>
        </w:rPr>
        <w:t>）</w:t>
      </w:r>
    </w:p>
    <w:p w:rsidR="004A1DF5" w:rsidRDefault="004A1DF5">
      <w:pPr>
        <w:pStyle w:val="6"/>
      </w:pPr>
      <w:r>
        <w:rPr>
          <w:rFonts w:hint="eastAsia"/>
        </w:rPr>
        <w:t>（一）功能介绍</w:t>
      </w:r>
    </w:p>
    <w:p w:rsidR="004A1DF5" w:rsidRDefault="004A1DF5">
      <w:pPr>
        <w:tabs>
          <w:tab w:val="num" w:pos="480"/>
          <w:tab w:val="left" w:pos="540"/>
        </w:tabs>
        <w:ind w:firstLine="480"/>
      </w:pPr>
      <w:r>
        <w:rPr>
          <w:rFonts w:hint="eastAsia"/>
        </w:rPr>
        <w:t>通过该系统实现单位定期存款部分提前支取的功能。</w:t>
      </w:r>
    </w:p>
    <w:p w:rsidR="004A1DF5" w:rsidRDefault="004A1DF5">
      <w:pPr>
        <w:pStyle w:val="6"/>
      </w:pPr>
      <w:r>
        <w:rPr>
          <w:rFonts w:hint="eastAsia"/>
        </w:rPr>
        <w:t>（二）风险提示</w:t>
      </w:r>
    </w:p>
    <w:p w:rsidR="004A1DF5" w:rsidRDefault="004A1DF5">
      <w:pPr>
        <w:ind w:firstLineChars="182" w:firstLine="437"/>
      </w:pPr>
      <w:r>
        <w:rPr>
          <w:rFonts w:hint="eastAsia"/>
        </w:rPr>
        <w:t>1</w:t>
      </w:r>
      <w:r>
        <w:rPr>
          <w:rFonts w:hint="eastAsia"/>
        </w:rPr>
        <w:t>、单位定期存款支取客户不论选择何种支取方式，都必须在“单位定期存款开户证实书”背面进行签章背书。</w:t>
      </w:r>
    </w:p>
    <w:p w:rsidR="004A1DF5" w:rsidRDefault="004A1DF5">
      <w:pPr>
        <w:ind w:firstLineChars="182" w:firstLine="437"/>
      </w:pPr>
      <w:r>
        <w:rPr>
          <w:rFonts w:hint="eastAsia"/>
        </w:rPr>
        <w:t>2</w:t>
      </w:r>
      <w:r>
        <w:rPr>
          <w:rFonts w:hint="eastAsia"/>
        </w:rPr>
        <w:t>、支取时收款类型选“挂账单”一般只用于转到其他行时使用，转销时只</w:t>
      </w:r>
      <w:r>
        <w:rPr>
          <w:rFonts w:hint="eastAsia"/>
        </w:rPr>
        <w:lastRenderedPageBreak/>
        <w:t>能转到同户名客户。</w:t>
      </w:r>
    </w:p>
    <w:p w:rsidR="004A1DF5" w:rsidRDefault="004A1DF5">
      <w:pPr>
        <w:pStyle w:val="6"/>
      </w:pPr>
      <w:r>
        <w:rPr>
          <w:rFonts w:hint="eastAsia"/>
        </w:rPr>
        <w:t>（三）界面</w:t>
      </w:r>
    </w:p>
    <w:p w:rsidR="004A1DF5" w:rsidRDefault="0004090F">
      <w:r>
        <w:rPr>
          <w:rFonts w:hint="eastAsia"/>
          <w:noProof/>
        </w:rPr>
        <w:drawing>
          <wp:inline distT="0" distB="0" distL="0" distR="0">
            <wp:extent cx="5276850" cy="3781425"/>
            <wp:effectExtent l="1905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6"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ind w:firstLine="480"/>
        <w:jc w:val="center"/>
      </w:pPr>
      <w:r>
        <w:rPr>
          <w:rFonts w:hint="eastAsia"/>
        </w:rPr>
        <w:t>图</w:t>
      </w:r>
      <w:r>
        <w:rPr>
          <w:rFonts w:hint="eastAsia"/>
        </w:rPr>
        <w:t>4.3</w:t>
      </w:r>
    </w:p>
    <w:p w:rsidR="004A1DF5" w:rsidRDefault="004A1DF5">
      <w:pPr>
        <w:pStyle w:val="6"/>
      </w:pPr>
      <w:r>
        <w:rPr>
          <w:rFonts w:hint="eastAsia"/>
        </w:rPr>
        <w:t>（四）操作要点</w:t>
      </w:r>
    </w:p>
    <w:p w:rsidR="004A1DF5" w:rsidRDefault="004A1DF5">
      <w:pPr>
        <w:ind w:firstLine="480"/>
      </w:pPr>
      <w:r>
        <w:rPr>
          <w:rFonts w:hint="eastAsia"/>
        </w:rPr>
        <w:t>1</w:t>
      </w:r>
      <w:r>
        <w:rPr>
          <w:rFonts w:hint="eastAsia"/>
        </w:rPr>
        <w:t>、单位定期存款提前支取只能一次，支取后留存的金额必须大于起存金额。</w:t>
      </w:r>
    </w:p>
    <w:p w:rsidR="004A1DF5" w:rsidRDefault="004A1DF5">
      <w:pPr>
        <w:ind w:firstLine="480"/>
      </w:pPr>
      <w:r>
        <w:rPr>
          <w:rFonts w:hint="eastAsia"/>
        </w:rPr>
        <w:t>2</w:t>
      </w:r>
      <w:r>
        <w:rPr>
          <w:rFonts w:hint="eastAsia"/>
        </w:rPr>
        <w:t>、如果定期存款已挂失、资金冻结，或者是黑名单、预警</w:t>
      </w:r>
      <w:r>
        <w:rPr>
          <w:rFonts w:hint="eastAsia"/>
        </w:rPr>
        <w:t>/</w:t>
      </w:r>
      <w:r>
        <w:rPr>
          <w:rFonts w:hint="eastAsia"/>
        </w:rPr>
        <w:t>布控户口则必须根据情况采取相应对策进行处理。</w:t>
      </w:r>
    </w:p>
    <w:p w:rsidR="004A1DF5" w:rsidRDefault="004A1DF5">
      <w:pPr>
        <w:ind w:firstLine="480"/>
      </w:pPr>
      <w:r>
        <w:rPr>
          <w:rFonts w:hint="eastAsia"/>
        </w:rPr>
        <w:t>3</w:t>
      </w:r>
      <w:r>
        <w:rPr>
          <w:rFonts w:hint="eastAsia"/>
        </w:rPr>
        <w:t>、更换的定期证实书凭证号码，如不是最小号码时系统提示重新确认。</w:t>
      </w:r>
    </w:p>
    <w:p w:rsidR="004A1DF5" w:rsidRDefault="004A1DF5">
      <w:pPr>
        <w:pStyle w:val="6"/>
      </w:pPr>
      <w:r>
        <w:rPr>
          <w:rFonts w:hint="eastAsia"/>
        </w:rPr>
        <w:t>（五）操作步骤</w:t>
      </w:r>
    </w:p>
    <w:p w:rsidR="004A1DF5" w:rsidRDefault="004A1DF5">
      <w:pPr>
        <w:ind w:firstLine="480"/>
      </w:pPr>
      <w:r>
        <w:rPr>
          <w:rFonts w:hint="eastAsia"/>
        </w:rPr>
        <w:t>1</w:t>
      </w:r>
      <w:r>
        <w:rPr>
          <w:rFonts w:hint="eastAsia"/>
        </w:rPr>
        <w:t>、用户选择“导航系统”—“负债业务”—“单位普通定期存款部分提前支取”或在“业务代码”栏输入业务代码“</w:t>
      </w:r>
      <w:r>
        <w:rPr>
          <w:rFonts w:hint="eastAsia"/>
        </w:rPr>
        <w:t>3214</w:t>
      </w:r>
      <w:r>
        <w:rPr>
          <w:rFonts w:hint="eastAsia"/>
        </w:rPr>
        <w:t>”，进入单位普通定期存款部分提前支取界面（图</w:t>
      </w:r>
      <w:r>
        <w:rPr>
          <w:rFonts w:hint="eastAsia"/>
        </w:rPr>
        <w:t>4.3</w:t>
      </w:r>
      <w:r>
        <w:rPr>
          <w:rFonts w:hint="eastAsia"/>
        </w:rPr>
        <w:t>）。</w:t>
      </w:r>
    </w:p>
    <w:p w:rsidR="004A1DF5" w:rsidRDefault="004A1DF5">
      <w:pPr>
        <w:ind w:firstLine="480"/>
      </w:pPr>
      <w:r>
        <w:rPr>
          <w:rFonts w:hint="eastAsia"/>
        </w:rPr>
        <w:t>2</w:t>
      </w:r>
      <w:r>
        <w:rPr>
          <w:rFonts w:hint="eastAsia"/>
        </w:rPr>
        <w:t>、在“定期编号”栏输入证实书上的定期编号（定期账号）、凭证号（后四位）、提前支取的金额，系统显示出该笔定期存款明细状态，查看状态是否适合支取。</w:t>
      </w:r>
    </w:p>
    <w:p w:rsidR="004A1DF5" w:rsidRDefault="004A1DF5">
      <w:pPr>
        <w:ind w:firstLine="480"/>
      </w:pPr>
      <w:r>
        <w:rPr>
          <w:rFonts w:hint="eastAsia"/>
        </w:rPr>
        <w:lastRenderedPageBreak/>
        <w:t>3</w:t>
      </w:r>
      <w:r>
        <w:rPr>
          <w:rFonts w:hint="eastAsia"/>
        </w:rPr>
        <w:t>、根据定期存款预留的支付依据</w:t>
      </w:r>
      <w:r>
        <w:rPr>
          <w:rFonts w:hint="eastAsia"/>
          <w:bCs/>
        </w:rPr>
        <w:t>，选择“支取”按钮，进行验印、较对变码印鉴等验证，</w:t>
      </w:r>
      <w:r>
        <w:rPr>
          <w:rFonts w:hint="eastAsia"/>
        </w:rPr>
        <w:t>系统验证支取依据是否相符，相符后会显示利息数额。</w:t>
      </w:r>
    </w:p>
    <w:p w:rsidR="004A1DF5" w:rsidRDefault="004A1DF5">
      <w:pPr>
        <w:ind w:firstLine="480"/>
      </w:pPr>
      <w:r>
        <w:rPr>
          <w:rFonts w:hint="eastAsia"/>
        </w:rPr>
        <w:t>4</w:t>
      </w:r>
      <w:r>
        <w:rPr>
          <w:rFonts w:hint="eastAsia"/>
        </w:rPr>
        <w:t>、在“收款类型”栏选择收款类型，收款类型可以选“活期户”和“挂账单”，将相应金额转入指定的户口中或将相应款项转入挂账系统。</w:t>
      </w:r>
    </w:p>
    <w:p w:rsidR="004A1DF5" w:rsidRDefault="004A1DF5">
      <w:pPr>
        <w:ind w:firstLine="480"/>
      </w:pPr>
      <w:r>
        <w:rPr>
          <w:rFonts w:hint="eastAsia"/>
        </w:rPr>
        <w:t>5</w:t>
      </w:r>
      <w:r>
        <w:rPr>
          <w:rFonts w:hint="eastAsia"/>
        </w:rPr>
        <w:t>、在“收款金额”栏输入对应收款类型的金额</w:t>
      </w:r>
    </w:p>
    <w:p w:rsidR="004A1DF5" w:rsidRDefault="004A1DF5">
      <w:pPr>
        <w:ind w:firstLine="480"/>
        <w:rPr>
          <w:rFonts w:ascii="宋体" w:hAnsi="宋体"/>
        </w:rPr>
      </w:pPr>
      <w:r>
        <w:rPr>
          <w:rFonts w:hint="eastAsia"/>
        </w:rPr>
        <w:t>6</w:t>
      </w:r>
      <w:r>
        <w:rPr>
          <w:rFonts w:hint="eastAsia"/>
        </w:rPr>
        <w:t>、录入新换的定期证实书凭证号码，</w:t>
      </w:r>
    </w:p>
    <w:p w:rsidR="004A1DF5" w:rsidRDefault="004A1DF5">
      <w:pPr>
        <w:ind w:firstLine="480"/>
      </w:pPr>
      <w:r>
        <w:rPr>
          <w:rFonts w:hint="eastAsia"/>
        </w:rPr>
        <w:t>7</w:t>
      </w:r>
      <w:r>
        <w:rPr>
          <w:rFonts w:hint="eastAsia"/>
        </w:rPr>
        <w:t>、系统自动计算出“总计”金额，用户核对无误后选择“确定”按钮，根据提示进行授权等操作；</w:t>
      </w:r>
    </w:p>
    <w:p w:rsidR="004A1DF5" w:rsidRDefault="004A1DF5">
      <w:pPr>
        <w:ind w:firstLine="480"/>
        <w:rPr>
          <w:rFonts w:ascii="宋体" w:hAnsi="宋体"/>
        </w:rPr>
      </w:pPr>
      <w:r>
        <w:rPr>
          <w:rFonts w:hint="eastAsia"/>
        </w:rPr>
        <w:t>8</w:t>
      </w:r>
      <w:r>
        <w:rPr>
          <w:rFonts w:hint="eastAsia"/>
        </w:rPr>
        <w:t>、打印相关单据，“旧</w:t>
      </w:r>
      <w:r>
        <w:rPr>
          <w:rFonts w:ascii="宋体" w:hAnsi="宋体" w:hint="eastAsia"/>
        </w:rPr>
        <w:t>单位定期开户证实书”背面的支取信息；新的单位定期存款开户证实书、单位定期存款收、付款回单；单位定期存款计息清单、挂账单等”。</w:t>
      </w:r>
    </w:p>
    <w:p w:rsidR="004A1DF5" w:rsidRDefault="004A1DF5">
      <w:pPr>
        <w:rPr>
          <w:rFonts w:ascii="宋体" w:hAnsi="宋体"/>
        </w:rPr>
      </w:pPr>
    </w:p>
    <w:p w:rsidR="004A1DF5" w:rsidRDefault="004A1DF5" w:rsidP="0004090F">
      <w:pPr>
        <w:pStyle w:val="5"/>
      </w:pPr>
      <w:r>
        <w:rPr>
          <w:rFonts w:hint="eastAsia"/>
        </w:rPr>
        <w:t>四、单位定期保证金开户（业务代码</w:t>
      </w:r>
      <w:r>
        <w:rPr>
          <w:rFonts w:hint="eastAsia"/>
        </w:rPr>
        <w:t>3221</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通过该系统可以根据其他部门或客户支付指令实现单位定期保证金的开户和资金存入的功能。</w:t>
      </w:r>
    </w:p>
    <w:p w:rsidR="004A1DF5" w:rsidRDefault="004A1DF5">
      <w:pPr>
        <w:pStyle w:val="6"/>
      </w:pPr>
      <w:r>
        <w:rPr>
          <w:rFonts w:hint="eastAsia"/>
        </w:rPr>
        <w:t>（二）风险提示</w:t>
      </w:r>
    </w:p>
    <w:p w:rsidR="004A1DF5" w:rsidRDefault="004A1DF5">
      <w:pPr>
        <w:numPr>
          <w:ilvl w:val="0"/>
          <w:numId w:val="137"/>
        </w:numPr>
      </w:pPr>
      <w:r>
        <w:rPr>
          <w:rFonts w:hint="eastAsia"/>
        </w:rPr>
        <w:t>保证金收取必须有相关业务部门出具的保证金收取通知书。</w:t>
      </w:r>
    </w:p>
    <w:p w:rsidR="004A1DF5" w:rsidRDefault="004A1DF5">
      <w:pPr>
        <w:numPr>
          <w:ilvl w:val="0"/>
          <w:numId w:val="137"/>
        </w:numPr>
      </w:pPr>
      <w:r>
        <w:rPr>
          <w:rFonts w:hint="eastAsia"/>
        </w:rPr>
        <w:t>定期保证金的到期日必须与相关业务到期日一致。</w:t>
      </w:r>
    </w:p>
    <w:p w:rsidR="004A1DF5" w:rsidRDefault="004A1DF5">
      <w:pPr>
        <w:numPr>
          <w:ilvl w:val="0"/>
          <w:numId w:val="137"/>
        </w:numPr>
      </w:pPr>
      <w:r>
        <w:rPr>
          <w:rFonts w:hint="eastAsia"/>
        </w:rPr>
        <w:t>单位定期外汇保证金户开户后，须在“户口管理”的“户口综合”中对该户口进行维护，否则，向外汇局报送外汇账户信息时会发生漏报情况。</w:t>
      </w:r>
    </w:p>
    <w:p w:rsidR="004A1DF5" w:rsidRDefault="004A1DF5">
      <w:pPr>
        <w:pStyle w:val="6"/>
      </w:pPr>
      <w:r>
        <w:rPr>
          <w:rFonts w:hint="eastAsia"/>
        </w:rPr>
        <w:t>（三）界面</w:t>
      </w:r>
    </w:p>
    <w:p w:rsidR="004A1DF5" w:rsidRDefault="004A1DF5"/>
    <w:p w:rsidR="004A1DF5" w:rsidRDefault="0004090F">
      <w:pPr>
        <w:spacing w:line="240" w:lineRule="auto"/>
        <w:jc w:val="center"/>
      </w:pPr>
      <w:r>
        <w:rPr>
          <w:rFonts w:hint="eastAsia"/>
          <w:noProof/>
        </w:rPr>
        <w:lastRenderedPageBreak/>
        <w:drawing>
          <wp:inline distT="0" distB="0" distL="0" distR="0">
            <wp:extent cx="5276850" cy="3781425"/>
            <wp:effectExtent l="1905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7"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spacing w:line="240" w:lineRule="auto"/>
        <w:jc w:val="center"/>
      </w:pPr>
      <w:r>
        <w:rPr>
          <w:rFonts w:hint="eastAsia"/>
        </w:rPr>
        <w:t>图</w:t>
      </w:r>
      <w:r>
        <w:rPr>
          <w:rFonts w:hint="eastAsia"/>
        </w:rPr>
        <w:t>4.4</w:t>
      </w:r>
    </w:p>
    <w:p w:rsidR="004A1DF5" w:rsidRDefault="004A1DF5">
      <w:pPr>
        <w:pStyle w:val="6"/>
      </w:pPr>
      <w:r>
        <w:rPr>
          <w:rFonts w:hint="eastAsia"/>
        </w:rPr>
        <w:t>（四）操作要点</w:t>
      </w:r>
    </w:p>
    <w:p w:rsidR="004A1DF5" w:rsidRDefault="004A1DF5">
      <w:pPr>
        <w:ind w:firstLine="480"/>
      </w:pPr>
      <w:r>
        <w:rPr>
          <w:rFonts w:hint="eastAsia"/>
        </w:rPr>
        <w:t>1</w:t>
      </w:r>
      <w:r>
        <w:rPr>
          <w:rFonts w:hint="eastAsia"/>
        </w:rPr>
        <w:t>、系统提供了一笔定期保证金可由</w:t>
      </w:r>
      <w:r>
        <w:rPr>
          <w:rFonts w:hint="eastAsia"/>
        </w:rPr>
        <w:t>3</w:t>
      </w:r>
      <w:r>
        <w:rPr>
          <w:rFonts w:hint="eastAsia"/>
        </w:rPr>
        <w:t>种付款类型组成，付款类型有五种，但只能选择一次现金、一次支票户</w:t>
      </w:r>
    </w:p>
    <w:p w:rsidR="004A1DF5" w:rsidRDefault="004A1DF5">
      <w:pPr>
        <w:ind w:firstLineChars="183" w:firstLine="439"/>
      </w:pPr>
      <w:r>
        <w:rPr>
          <w:rFonts w:ascii="宋体" w:hAnsi="宋体" w:hint="eastAsia"/>
        </w:rPr>
        <w:t>2、</w:t>
      </w:r>
      <w:r>
        <w:rPr>
          <w:rFonts w:hint="eastAsia"/>
        </w:rPr>
        <w:t>如果资金来源是现金，在“付款类型</w:t>
      </w:r>
      <w:r>
        <w:rPr>
          <w:rFonts w:hint="eastAsia"/>
        </w:rPr>
        <w:t>3</w:t>
      </w:r>
      <w:r>
        <w:rPr>
          <w:rFonts w:hint="eastAsia"/>
        </w:rPr>
        <w:t>”中选择输入，经办员必须持有“现金尾箱”。</w:t>
      </w:r>
    </w:p>
    <w:p w:rsidR="004A1DF5" w:rsidRDefault="004A1DF5">
      <w:pPr>
        <w:ind w:firstLineChars="183" w:firstLine="439"/>
      </w:pPr>
      <w:r>
        <w:rPr>
          <w:rFonts w:hint="eastAsia"/>
        </w:rPr>
        <w:t>3</w:t>
      </w:r>
      <w:r>
        <w:rPr>
          <w:rFonts w:hint="eastAsia"/>
        </w:rPr>
        <w:t>、</w:t>
      </w:r>
      <w:r>
        <w:rPr>
          <w:rFonts w:ascii="宋体" w:hAnsi="宋体" w:hint="eastAsia"/>
        </w:rPr>
        <w:t>定期</w:t>
      </w:r>
      <w:r>
        <w:rPr>
          <w:rFonts w:hint="eastAsia"/>
        </w:rPr>
        <w:t>保证金计息方式与单位定期存款相同，但如果定期保证金期限与定期存款期限不一致，电脑自动按下匹配最近的定期期限。</w:t>
      </w:r>
    </w:p>
    <w:p w:rsidR="004A1DF5" w:rsidRDefault="004A1DF5">
      <w:pPr>
        <w:ind w:firstLineChars="183" w:firstLine="439"/>
        <w:rPr>
          <w:rFonts w:ascii="宋体" w:hAnsi="宋体"/>
        </w:rPr>
      </w:pPr>
      <w:r>
        <w:rPr>
          <w:rFonts w:ascii="宋体" w:hAnsi="宋体" w:hint="eastAsia"/>
        </w:rPr>
        <w:t>4、“保证金确认书”会计上留一份作为保证金卡片，部分支取时要在上面进行摘录，关户时作为会计传票附件。</w:t>
      </w:r>
    </w:p>
    <w:p w:rsidR="004A1DF5" w:rsidRDefault="004A1DF5">
      <w:pPr>
        <w:ind w:firstLineChars="183" w:firstLine="439"/>
        <w:rPr>
          <w:rFonts w:ascii="宋体" w:hAnsi="宋体"/>
        </w:rPr>
      </w:pPr>
      <w:r>
        <w:rPr>
          <w:rFonts w:ascii="宋体" w:hAnsi="宋体" w:hint="eastAsia"/>
        </w:rPr>
        <w:t>5、</w:t>
      </w:r>
      <w:r>
        <w:rPr>
          <w:rFonts w:hint="eastAsia"/>
        </w:rPr>
        <w:t>在“客户经理类型”栏和“客户经理”栏需输入客户经理的信息，否则系统会自动默认为客户号的客户经理信息。</w:t>
      </w:r>
    </w:p>
    <w:p w:rsidR="004A1DF5" w:rsidRDefault="004A1DF5">
      <w:pPr>
        <w:pStyle w:val="6"/>
      </w:pPr>
      <w:r>
        <w:rPr>
          <w:rFonts w:hint="eastAsia"/>
        </w:rPr>
        <w:t>（五）操作步骤</w:t>
      </w:r>
    </w:p>
    <w:tbl>
      <w:tblPr>
        <w:tblW w:w="8280"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20"/>
        <w:gridCol w:w="1800"/>
        <w:gridCol w:w="3960"/>
        <w:gridCol w:w="1800"/>
      </w:tblGrid>
      <w:tr w:rsidR="004A1DF5">
        <w:trPr>
          <w:trHeight w:val="450"/>
          <w:tblHeader/>
        </w:trPr>
        <w:tc>
          <w:tcPr>
            <w:tcW w:w="720" w:type="dxa"/>
          </w:tcPr>
          <w:p w:rsidR="004A1DF5" w:rsidRDefault="004A1DF5">
            <w:pPr>
              <w:spacing w:line="240" w:lineRule="auto"/>
              <w:rPr>
                <w:rFonts w:ascii="宋体" w:hAnsi="宋体"/>
                <w:b/>
                <w:bCs/>
                <w:sz w:val="21"/>
              </w:rPr>
            </w:pPr>
            <w:r>
              <w:rPr>
                <w:rFonts w:ascii="宋体" w:hAnsi="宋体" w:hint="eastAsia"/>
                <w:b/>
                <w:bCs/>
                <w:sz w:val="21"/>
              </w:rPr>
              <w:t>操作步骤</w:t>
            </w:r>
          </w:p>
        </w:tc>
        <w:tc>
          <w:tcPr>
            <w:tcW w:w="1800" w:type="dxa"/>
          </w:tcPr>
          <w:p w:rsidR="004A1DF5" w:rsidRDefault="004A1DF5">
            <w:pPr>
              <w:spacing w:line="240" w:lineRule="auto"/>
              <w:ind w:firstLine="420"/>
              <w:rPr>
                <w:rFonts w:ascii="宋体" w:hAnsi="宋体"/>
                <w:b/>
                <w:bCs/>
                <w:sz w:val="21"/>
              </w:rPr>
            </w:pPr>
            <w:r>
              <w:rPr>
                <w:rFonts w:ascii="宋体" w:hAnsi="宋体" w:hint="eastAsia"/>
                <w:b/>
                <w:bCs/>
                <w:sz w:val="21"/>
              </w:rPr>
              <w:t>输入要素</w:t>
            </w:r>
          </w:p>
        </w:tc>
        <w:tc>
          <w:tcPr>
            <w:tcW w:w="3960" w:type="dxa"/>
          </w:tcPr>
          <w:p w:rsidR="004A1DF5" w:rsidRDefault="004A1DF5">
            <w:pPr>
              <w:spacing w:line="240" w:lineRule="auto"/>
              <w:ind w:firstLine="420"/>
              <w:rPr>
                <w:rFonts w:ascii="宋体" w:hAnsi="宋体"/>
                <w:b/>
                <w:bCs/>
                <w:sz w:val="21"/>
              </w:rPr>
            </w:pPr>
            <w:r>
              <w:rPr>
                <w:rFonts w:ascii="宋体" w:hAnsi="宋体" w:hint="eastAsia"/>
                <w:b/>
                <w:bCs/>
                <w:sz w:val="21"/>
              </w:rPr>
              <w:t>操作步骤说明</w:t>
            </w:r>
          </w:p>
        </w:tc>
        <w:tc>
          <w:tcPr>
            <w:tcW w:w="1800" w:type="dxa"/>
          </w:tcPr>
          <w:p w:rsidR="004A1DF5" w:rsidRDefault="004A1DF5">
            <w:pPr>
              <w:spacing w:line="240" w:lineRule="auto"/>
              <w:jc w:val="center"/>
              <w:rPr>
                <w:rFonts w:ascii="宋体" w:hAnsi="宋体"/>
                <w:b/>
                <w:bCs/>
                <w:sz w:val="21"/>
              </w:rPr>
            </w:pPr>
            <w:r>
              <w:rPr>
                <w:rFonts w:ascii="宋体" w:hAnsi="宋体" w:hint="eastAsia"/>
                <w:b/>
                <w:bCs/>
                <w:sz w:val="21"/>
              </w:rPr>
              <w:t>备注</w:t>
            </w:r>
          </w:p>
        </w:tc>
      </w:tr>
      <w:tr w:rsidR="004A1DF5">
        <w:tc>
          <w:tcPr>
            <w:tcW w:w="720" w:type="dxa"/>
          </w:tcPr>
          <w:p w:rsidR="004A1DF5" w:rsidRDefault="004A1DF5">
            <w:pPr>
              <w:spacing w:line="240" w:lineRule="auto"/>
              <w:rPr>
                <w:rFonts w:ascii="宋体" w:hAnsi="宋体"/>
                <w:sz w:val="21"/>
              </w:rPr>
            </w:pPr>
            <w:r>
              <w:rPr>
                <w:rFonts w:ascii="宋体" w:hAnsi="宋体" w:hint="eastAsia"/>
                <w:sz w:val="21"/>
              </w:rPr>
              <w:t>1、</w:t>
            </w:r>
          </w:p>
        </w:tc>
        <w:tc>
          <w:tcPr>
            <w:tcW w:w="1800" w:type="dxa"/>
          </w:tcPr>
          <w:p w:rsidR="004A1DF5" w:rsidRDefault="004A1DF5">
            <w:pPr>
              <w:spacing w:line="240" w:lineRule="auto"/>
              <w:rPr>
                <w:rFonts w:ascii="宋体" w:hAnsi="宋体"/>
                <w:sz w:val="21"/>
              </w:rPr>
            </w:pPr>
            <w:r>
              <w:rPr>
                <w:rFonts w:ascii="宋体" w:hAnsi="宋体" w:hint="eastAsia"/>
                <w:sz w:val="21"/>
              </w:rPr>
              <w:t>单位定期保证金开户</w:t>
            </w:r>
          </w:p>
        </w:tc>
        <w:tc>
          <w:tcPr>
            <w:tcW w:w="3960" w:type="dxa"/>
          </w:tcPr>
          <w:p w:rsidR="004A1DF5" w:rsidRDefault="004A1DF5">
            <w:pPr>
              <w:spacing w:line="240" w:lineRule="auto"/>
              <w:rPr>
                <w:rFonts w:ascii="宋体" w:hAnsi="宋体"/>
                <w:sz w:val="21"/>
              </w:rPr>
            </w:pPr>
            <w:r>
              <w:rPr>
                <w:rFonts w:ascii="宋体" w:hAnsi="宋体" w:hint="eastAsia"/>
                <w:sz w:val="21"/>
              </w:rPr>
              <w:t>选择单位定期保证金开户模块，或输入业务代码3221。进入开户界面（图4.4）</w:t>
            </w:r>
          </w:p>
        </w:tc>
        <w:tc>
          <w:tcPr>
            <w:tcW w:w="1800" w:type="dxa"/>
          </w:tcPr>
          <w:p w:rsidR="004A1DF5" w:rsidRDefault="004A1DF5">
            <w:pPr>
              <w:spacing w:line="240" w:lineRule="auto"/>
              <w:rPr>
                <w:rFonts w:ascii="宋体" w:hAnsi="宋体"/>
                <w:sz w:val="21"/>
              </w:rPr>
            </w:pPr>
            <w:r>
              <w:rPr>
                <w:rFonts w:ascii="宋体" w:hAnsi="宋体" w:hint="eastAsia"/>
                <w:sz w:val="21"/>
              </w:rPr>
              <w:t>系统判断操作员有无相应权限</w:t>
            </w:r>
          </w:p>
        </w:tc>
      </w:tr>
      <w:tr w:rsidR="004A1DF5">
        <w:tc>
          <w:tcPr>
            <w:tcW w:w="720" w:type="dxa"/>
          </w:tcPr>
          <w:p w:rsidR="004A1DF5" w:rsidRDefault="004A1DF5">
            <w:pPr>
              <w:spacing w:line="240" w:lineRule="auto"/>
              <w:rPr>
                <w:rFonts w:ascii="宋体" w:hAnsi="宋体"/>
                <w:sz w:val="21"/>
              </w:rPr>
            </w:pPr>
            <w:r>
              <w:rPr>
                <w:rFonts w:ascii="宋体" w:hAnsi="宋体" w:hint="eastAsia"/>
                <w:sz w:val="21"/>
              </w:rPr>
              <w:lastRenderedPageBreak/>
              <w:t>2、</w:t>
            </w:r>
          </w:p>
        </w:tc>
        <w:tc>
          <w:tcPr>
            <w:tcW w:w="1800" w:type="dxa"/>
          </w:tcPr>
          <w:p w:rsidR="004A1DF5" w:rsidRDefault="004A1DF5">
            <w:pPr>
              <w:spacing w:line="240" w:lineRule="auto"/>
              <w:rPr>
                <w:rFonts w:ascii="宋体" w:hAnsi="宋体"/>
                <w:bCs/>
                <w:sz w:val="21"/>
              </w:rPr>
            </w:pPr>
            <w:r>
              <w:rPr>
                <w:rFonts w:ascii="宋体" w:hAnsi="宋体" w:hint="eastAsia"/>
                <w:bCs/>
                <w:sz w:val="21"/>
              </w:rPr>
              <w:t>开户方法</w:t>
            </w:r>
          </w:p>
          <w:p w:rsidR="004A1DF5" w:rsidRDefault="004A1DF5">
            <w:pPr>
              <w:spacing w:line="240" w:lineRule="auto"/>
              <w:rPr>
                <w:rFonts w:ascii="宋体" w:hAnsi="宋体"/>
                <w:bCs/>
                <w:sz w:val="21"/>
              </w:rPr>
            </w:pPr>
            <w:r>
              <w:rPr>
                <w:rFonts w:ascii="宋体" w:hAnsi="宋体" w:hint="eastAsia"/>
                <w:bCs/>
                <w:sz w:val="21"/>
              </w:rPr>
              <w:t>0：关联户口</w:t>
            </w:r>
          </w:p>
          <w:p w:rsidR="004A1DF5" w:rsidRDefault="004A1DF5">
            <w:pPr>
              <w:spacing w:line="240" w:lineRule="auto"/>
              <w:rPr>
                <w:rFonts w:ascii="宋体" w:hAnsi="宋体"/>
                <w:bCs/>
                <w:sz w:val="21"/>
              </w:rPr>
            </w:pPr>
            <w:r>
              <w:rPr>
                <w:rFonts w:ascii="宋体" w:hAnsi="宋体" w:hint="eastAsia"/>
                <w:bCs/>
                <w:sz w:val="21"/>
              </w:rPr>
              <w:t>1：客户号</w:t>
            </w:r>
          </w:p>
        </w:tc>
        <w:tc>
          <w:tcPr>
            <w:tcW w:w="3960" w:type="dxa"/>
          </w:tcPr>
          <w:p w:rsidR="004A1DF5" w:rsidRDefault="004A1DF5">
            <w:pPr>
              <w:spacing w:line="240" w:lineRule="auto"/>
              <w:rPr>
                <w:rFonts w:ascii="宋体" w:hAnsi="宋体"/>
                <w:sz w:val="21"/>
              </w:rPr>
            </w:pPr>
            <w:r>
              <w:rPr>
                <w:rFonts w:ascii="宋体" w:hAnsi="宋体" w:hint="eastAsia"/>
                <w:sz w:val="21"/>
              </w:rPr>
              <w:t>输入该单位客户号（可在客户管理系统中查询），也可输入活期结算户等关联户口号，显示客户户名。</w:t>
            </w:r>
          </w:p>
        </w:tc>
        <w:tc>
          <w:tcPr>
            <w:tcW w:w="1800" w:type="dxa"/>
          </w:tcPr>
          <w:p w:rsidR="004A1DF5" w:rsidRDefault="004A1DF5">
            <w:pPr>
              <w:spacing w:line="240" w:lineRule="auto"/>
              <w:rPr>
                <w:rFonts w:ascii="宋体" w:hAnsi="宋体"/>
                <w:sz w:val="21"/>
              </w:rPr>
            </w:pPr>
            <w:r>
              <w:rPr>
                <w:rFonts w:ascii="宋体" w:hAnsi="宋体" w:hint="eastAsia"/>
                <w:sz w:val="21"/>
              </w:rPr>
              <w:t>系统检查是否为黑名单、预警户，并进行相应提示。</w:t>
            </w:r>
          </w:p>
        </w:tc>
      </w:tr>
      <w:tr w:rsidR="004A1DF5">
        <w:tc>
          <w:tcPr>
            <w:tcW w:w="720" w:type="dxa"/>
          </w:tcPr>
          <w:p w:rsidR="004A1DF5" w:rsidRDefault="004A1DF5">
            <w:pPr>
              <w:spacing w:line="240" w:lineRule="auto"/>
              <w:rPr>
                <w:rFonts w:ascii="宋体" w:hAnsi="宋体"/>
                <w:sz w:val="21"/>
              </w:rPr>
            </w:pPr>
            <w:r>
              <w:rPr>
                <w:rFonts w:ascii="宋体" w:hAnsi="宋体" w:hint="eastAsia"/>
                <w:sz w:val="21"/>
              </w:rPr>
              <w:t>3、</w:t>
            </w:r>
          </w:p>
        </w:tc>
        <w:tc>
          <w:tcPr>
            <w:tcW w:w="1800" w:type="dxa"/>
          </w:tcPr>
          <w:p w:rsidR="004A1DF5" w:rsidRDefault="004A1DF5">
            <w:pPr>
              <w:spacing w:line="240" w:lineRule="auto"/>
              <w:rPr>
                <w:rFonts w:ascii="宋体" w:hAnsi="宋体"/>
                <w:sz w:val="21"/>
              </w:rPr>
            </w:pPr>
            <w:r>
              <w:rPr>
                <w:rFonts w:ascii="宋体" w:hAnsi="宋体" w:hint="eastAsia"/>
                <w:sz w:val="21"/>
              </w:rPr>
              <w:t>关联业务系统代码及业务编号</w:t>
            </w:r>
          </w:p>
        </w:tc>
        <w:tc>
          <w:tcPr>
            <w:tcW w:w="3960" w:type="dxa"/>
          </w:tcPr>
          <w:p w:rsidR="004A1DF5" w:rsidRDefault="004A1DF5">
            <w:pPr>
              <w:spacing w:line="240" w:lineRule="auto"/>
              <w:rPr>
                <w:rFonts w:ascii="宋体" w:hAnsi="宋体"/>
                <w:sz w:val="21"/>
              </w:rPr>
            </w:pPr>
            <w:r>
              <w:rPr>
                <w:rFonts w:hint="eastAsia"/>
                <w:sz w:val="21"/>
              </w:rPr>
              <w:t>按照相关业务性质选择相关业务系统代码并</w:t>
            </w:r>
            <w:r>
              <w:rPr>
                <w:rFonts w:ascii="宋体" w:hAnsi="宋体" w:hint="eastAsia"/>
                <w:sz w:val="21"/>
              </w:rPr>
              <w:t>输入相关业务系统产生的编码</w:t>
            </w:r>
          </w:p>
        </w:tc>
        <w:tc>
          <w:tcPr>
            <w:tcW w:w="1800" w:type="dxa"/>
          </w:tcPr>
          <w:p w:rsidR="004A1DF5" w:rsidRDefault="004A1DF5">
            <w:pPr>
              <w:spacing w:line="240" w:lineRule="auto"/>
              <w:rPr>
                <w:rFonts w:ascii="宋体" w:hAnsi="宋体"/>
                <w:sz w:val="21"/>
              </w:rPr>
            </w:pPr>
          </w:p>
        </w:tc>
      </w:tr>
      <w:tr w:rsidR="004A1DF5">
        <w:trPr>
          <w:trHeight w:val="1228"/>
        </w:trPr>
        <w:tc>
          <w:tcPr>
            <w:tcW w:w="720" w:type="dxa"/>
          </w:tcPr>
          <w:p w:rsidR="004A1DF5" w:rsidRDefault="004A1DF5">
            <w:pPr>
              <w:spacing w:line="240" w:lineRule="auto"/>
              <w:rPr>
                <w:rFonts w:ascii="宋体" w:hAnsi="宋体"/>
                <w:sz w:val="21"/>
              </w:rPr>
            </w:pPr>
            <w:r>
              <w:rPr>
                <w:rFonts w:ascii="宋体" w:hAnsi="宋体" w:hint="eastAsia"/>
                <w:sz w:val="21"/>
              </w:rPr>
              <w:t>4、</w:t>
            </w:r>
          </w:p>
        </w:tc>
        <w:tc>
          <w:tcPr>
            <w:tcW w:w="1800" w:type="dxa"/>
          </w:tcPr>
          <w:p w:rsidR="004A1DF5" w:rsidRDefault="004A1DF5">
            <w:pPr>
              <w:spacing w:line="240" w:lineRule="auto"/>
              <w:rPr>
                <w:rFonts w:ascii="宋体" w:hAnsi="宋体"/>
                <w:bCs/>
                <w:sz w:val="21"/>
              </w:rPr>
            </w:pPr>
            <w:r>
              <w:rPr>
                <w:rFonts w:ascii="宋体" w:hAnsi="宋体" w:hint="eastAsia"/>
                <w:bCs/>
                <w:sz w:val="21"/>
              </w:rPr>
              <w:t>保证金性质</w:t>
            </w:r>
          </w:p>
        </w:tc>
        <w:tc>
          <w:tcPr>
            <w:tcW w:w="3960" w:type="dxa"/>
          </w:tcPr>
          <w:p w:rsidR="004A1DF5" w:rsidRDefault="004A1DF5">
            <w:pPr>
              <w:spacing w:line="240" w:lineRule="auto"/>
              <w:rPr>
                <w:rFonts w:ascii="宋体" w:hAnsi="宋体"/>
                <w:bCs/>
                <w:sz w:val="21"/>
              </w:rPr>
            </w:pPr>
            <w:r>
              <w:rPr>
                <w:rFonts w:ascii="宋体" w:hAnsi="宋体" w:hint="eastAsia"/>
                <w:bCs/>
                <w:sz w:val="21"/>
              </w:rPr>
              <w:t>根据业务性质选择以下保证金性质</w:t>
            </w:r>
          </w:p>
          <w:p w:rsidR="004A1DF5" w:rsidRDefault="004A1DF5">
            <w:pPr>
              <w:spacing w:line="240" w:lineRule="auto"/>
              <w:rPr>
                <w:sz w:val="21"/>
              </w:rPr>
            </w:pPr>
            <w:r>
              <w:rPr>
                <w:rFonts w:hint="eastAsia"/>
                <w:sz w:val="21"/>
              </w:rPr>
              <w:t>01</w:t>
            </w:r>
            <w:r>
              <w:rPr>
                <w:rFonts w:hint="eastAsia"/>
                <w:sz w:val="21"/>
              </w:rPr>
              <w:t>：保函保证金、</w:t>
            </w:r>
            <w:r>
              <w:rPr>
                <w:rFonts w:hint="eastAsia"/>
                <w:sz w:val="21"/>
              </w:rPr>
              <w:t>02</w:t>
            </w:r>
            <w:r>
              <w:rPr>
                <w:rFonts w:hint="eastAsia"/>
                <w:sz w:val="21"/>
              </w:rPr>
              <w:t>：承兑保证金</w:t>
            </w:r>
          </w:p>
          <w:p w:rsidR="004A1DF5" w:rsidRDefault="004A1DF5">
            <w:pPr>
              <w:spacing w:line="240" w:lineRule="auto"/>
              <w:rPr>
                <w:sz w:val="21"/>
              </w:rPr>
            </w:pPr>
            <w:r>
              <w:rPr>
                <w:rFonts w:hint="eastAsia"/>
                <w:sz w:val="21"/>
              </w:rPr>
              <w:t>03</w:t>
            </w:r>
            <w:r>
              <w:rPr>
                <w:rFonts w:hint="eastAsia"/>
                <w:sz w:val="21"/>
              </w:rPr>
              <w:t>：贷款保证金、</w:t>
            </w:r>
            <w:r>
              <w:rPr>
                <w:rFonts w:hint="eastAsia"/>
                <w:sz w:val="21"/>
              </w:rPr>
              <w:t>04</w:t>
            </w:r>
            <w:r>
              <w:rPr>
                <w:rFonts w:hint="eastAsia"/>
                <w:sz w:val="21"/>
              </w:rPr>
              <w:t>：信用证保证金</w:t>
            </w:r>
          </w:p>
          <w:p w:rsidR="004A1DF5" w:rsidRDefault="004A1DF5">
            <w:pPr>
              <w:spacing w:line="240" w:lineRule="auto"/>
              <w:rPr>
                <w:rFonts w:ascii="宋体" w:hAnsi="宋体"/>
                <w:bCs/>
                <w:sz w:val="21"/>
              </w:rPr>
            </w:pPr>
            <w:r>
              <w:rPr>
                <w:rFonts w:hint="eastAsia"/>
                <w:sz w:val="21"/>
              </w:rPr>
              <w:t>05</w:t>
            </w:r>
            <w:r>
              <w:rPr>
                <w:rFonts w:hint="eastAsia"/>
                <w:sz w:val="21"/>
              </w:rPr>
              <w:t>：外汇交易保证金、</w:t>
            </w:r>
            <w:r>
              <w:rPr>
                <w:rFonts w:hint="eastAsia"/>
                <w:sz w:val="21"/>
              </w:rPr>
              <w:t>06</w:t>
            </w:r>
            <w:r>
              <w:rPr>
                <w:rFonts w:hint="eastAsia"/>
                <w:sz w:val="21"/>
              </w:rPr>
              <w:t>：其他保证金</w:t>
            </w:r>
          </w:p>
        </w:tc>
        <w:tc>
          <w:tcPr>
            <w:tcW w:w="1800" w:type="dxa"/>
          </w:tcPr>
          <w:p w:rsidR="004A1DF5" w:rsidRDefault="004A1DF5">
            <w:pPr>
              <w:spacing w:line="240" w:lineRule="auto"/>
              <w:rPr>
                <w:rFonts w:ascii="宋体" w:hAnsi="宋体"/>
                <w:sz w:val="21"/>
              </w:rPr>
            </w:pPr>
          </w:p>
        </w:tc>
      </w:tr>
      <w:tr w:rsidR="004A1DF5">
        <w:trPr>
          <w:trHeight w:val="448"/>
        </w:trPr>
        <w:tc>
          <w:tcPr>
            <w:tcW w:w="720" w:type="dxa"/>
          </w:tcPr>
          <w:p w:rsidR="004A1DF5" w:rsidRDefault="004A1DF5">
            <w:pPr>
              <w:spacing w:line="240" w:lineRule="auto"/>
              <w:rPr>
                <w:rFonts w:ascii="宋体" w:hAnsi="宋体"/>
                <w:sz w:val="21"/>
              </w:rPr>
            </w:pPr>
            <w:r>
              <w:rPr>
                <w:rFonts w:ascii="宋体" w:hAnsi="宋体" w:hint="eastAsia"/>
                <w:sz w:val="21"/>
              </w:rPr>
              <w:t>5</w:t>
            </w:r>
          </w:p>
        </w:tc>
        <w:tc>
          <w:tcPr>
            <w:tcW w:w="1800" w:type="dxa"/>
          </w:tcPr>
          <w:p w:rsidR="004A1DF5" w:rsidRDefault="004A1DF5">
            <w:pPr>
              <w:spacing w:line="240" w:lineRule="auto"/>
              <w:rPr>
                <w:rFonts w:ascii="宋体" w:hAnsi="宋体"/>
                <w:bCs/>
                <w:sz w:val="21"/>
              </w:rPr>
            </w:pPr>
            <w:r>
              <w:rPr>
                <w:rFonts w:ascii="宋体" w:hAnsi="宋体" w:hint="eastAsia"/>
                <w:bCs/>
                <w:sz w:val="21"/>
              </w:rPr>
              <w:t>货币</w:t>
            </w:r>
          </w:p>
        </w:tc>
        <w:tc>
          <w:tcPr>
            <w:tcW w:w="3960" w:type="dxa"/>
          </w:tcPr>
          <w:p w:rsidR="004A1DF5" w:rsidRDefault="004A1DF5">
            <w:pPr>
              <w:spacing w:line="240" w:lineRule="auto"/>
              <w:rPr>
                <w:rFonts w:ascii="宋体" w:hAnsi="宋体"/>
                <w:bCs/>
                <w:sz w:val="21"/>
              </w:rPr>
            </w:pPr>
            <w:r>
              <w:rPr>
                <w:rFonts w:ascii="宋体" w:hAnsi="宋体" w:hint="eastAsia"/>
                <w:bCs/>
                <w:sz w:val="21"/>
              </w:rPr>
              <w:t>选择</w:t>
            </w:r>
            <w:r>
              <w:rPr>
                <w:rFonts w:ascii="宋体" w:hAnsi="宋体" w:hint="eastAsia"/>
                <w:sz w:val="21"/>
              </w:rPr>
              <w:t>人民币不分钞汇，外币必须区分现钞、现汇。</w:t>
            </w:r>
          </w:p>
        </w:tc>
        <w:tc>
          <w:tcPr>
            <w:tcW w:w="1800" w:type="dxa"/>
          </w:tcPr>
          <w:p w:rsidR="004A1DF5" w:rsidRDefault="004A1DF5">
            <w:pPr>
              <w:spacing w:line="240" w:lineRule="auto"/>
              <w:rPr>
                <w:rFonts w:ascii="宋体" w:hAnsi="宋体"/>
                <w:sz w:val="21"/>
              </w:rPr>
            </w:pPr>
          </w:p>
        </w:tc>
      </w:tr>
      <w:tr w:rsidR="004A1DF5">
        <w:trPr>
          <w:trHeight w:val="585"/>
        </w:trPr>
        <w:tc>
          <w:tcPr>
            <w:tcW w:w="720" w:type="dxa"/>
          </w:tcPr>
          <w:p w:rsidR="004A1DF5" w:rsidRDefault="004A1DF5">
            <w:pPr>
              <w:spacing w:line="240" w:lineRule="auto"/>
              <w:rPr>
                <w:rFonts w:ascii="宋体" w:hAnsi="宋体"/>
                <w:sz w:val="21"/>
              </w:rPr>
            </w:pPr>
            <w:r>
              <w:rPr>
                <w:rFonts w:ascii="宋体" w:hAnsi="宋体" w:hint="eastAsia"/>
                <w:sz w:val="21"/>
              </w:rPr>
              <w:t>6</w:t>
            </w:r>
          </w:p>
        </w:tc>
        <w:tc>
          <w:tcPr>
            <w:tcW w:w="1800" w:type="dxa"/>
          </w:tcPr>
          <w:p w:rsidR="004A1DF5" w:rsidRDefault="004A1DF5">
            <w:pPr>
              <w:spacing w:line="240" w:lineRule="auto"/>
              <w:rPr>
                <w:rFonts w:ascii="宋体" w:hAnsi="宋体"/>
                <w:bCs/>
                <w:sz w:val="21"/>
              </w:rPr>
            </w:pPr>
            <w:r>
              <w:rPr>
                <w:rFonts w:ascii="宋体" w:hAnsi="宋体" w:hint="eastAsia"/>
                <w:bCs/>
                <w:sz w:val="21"/>
              </w:rPr>
              <w:t>存款金额</w:t>
            </w:r>
          </w:p>
        </w:tc>
        <w:tc>
          <w:tcPr>
            <w:tcW w:w="3960" w:type="dxa"/>
          </w:tcPr>
          <w:p w:rsidR="004A1DF5" w:rsidRDefault="004A1DF5">
            <w:pPr>
              <w:spacing w:line="240" w:lineRule="auto"/>
              <w:rPr>
                <w:rFonts w:ascii="宋体" w:hAnsi="宋体"/>
                <w:bCs/>
                <w:sz w:val="21"/>
              </w:rPr>
            </w:pPr>
            <w:r>
              <w:rPr>
                <w:rFonts w:ascii="宋体" w:hAnsi="宋体" w:hint="eastAsia"/>
                <w:bCs/>
                <w:sz w:val="21"/>
              </w:rPr>
              <w:t>输入存款金额，起存金额折人民币1万元（含）以上。</w:t>
            </w:r>
          </w:p>
        </w:tc>
        <w:tc>
          <w:tcPr>
            <w:tcW w:w="1800" w:type="dxa"/>
          </w:tcPr>
          <w:p w:rsidR="004A1DF5" w:rsidRDefault="004A1DF5">
            <w:pPr>
              <w:spacing w:line="240" w:lineRule="auto"/>
              <w:rPr>
                <w:rFonts w:ascii="宋体" w:hAnsi="宋体"/>
                <w:sz w:val="21"/>
              </w:rPr>
            </w:pPr>
            <w:r>
              <w:rPr>
                <w:rFonts w:ascii="宋体" w:hAnsi="宋体" w:hint="eastAsia"/>
                <w:sz w:val="21"/>
              </w:rPr>
              <w:t>超过柜员规定金额权限要授权</w:t>
            </w:r>
          </w:p>
        </w:tc>
      </w:tr>
      <w:tr w:rsidR="004A1DF5">
        <w:tc>
          <w:tcPr>
            <w:tcW w:w="720" w:type="dxa"/>
          </w:tcPr>
          <w:p w:rsidR="004A1DF5" w:rsidRDefault="004A1DF5">
            <w:pPr>
              <w:spacing w:line="240" w:lineRule="auto"/>
              <w:rPr>
                <w:rFonts w:ascii="宋体" w:hAnsi="宋体"/>
                <w:sz w:val="21"/>
              </w:rPr>
            </w:pPr>
            <w:r>
              <w:rPr>
                <w:rFonts w:ascii="宋体" w:hAnsi="宋体" w:hint="eastAsia"/>
                <w:sz w:val="21"/>
              </w:rPr>
              <w:t>7</w:t>
            </w:r>
          </w:p>
        </w:tc>
        <w:tc>
          <w:tcPr>
            <w:tcW w:w="1800" w:type="dxa"/>
          </w:tcPr>
          <w:p w:rsidR="004A1DF5" w:rsidRDefault="004A1DF5">
            <w:pPr>
              <w:spacing w:line="240" w:lineRule="auto"/>
              <w:rPr>
                <w:rFonts w:ascii="宋体" w:hAnsi="宋体"/>
                <w:bCs/>
                <w:sz w:val="21"/>
              </w:rPr>
            </w:pPr>
            <w:r>
              <w:rPr>
                <w:rFonts w:ascii="宋体" w:hAnsi="宋体" w:hint="eastAsia"/>
                <w:bCs/>
                <w:sz w:val="21"/>
              </w:rPr>
              <w:t>到期日</w:t>
            </w:r>
          </w:p>
        </w:tc>
        <w:tc>
          <w:tcPr>
            <w:tcW w:w="3960" w:type="dxa"/>
          </w:tcPr>
          <w:p w:rsidR="004A1DF5" w:rsidRDefault="004A1DF5">
            <w:pPr>
              <w:spacing w:line="240" w:lineRule="auto"/>
              <w:rPr>
                <w:rFonts w:ascii="宋体" w:hAnsi="宋体"/>
                <w:bCs/>
                <w:sz w:val="21"/>
              </w:rPr>
            </w:pPr>
            <w:r>
              <w:rPr>
                <w:rFonts w:ascii="宋体" w:hAnsi="宋体" w:hint="eastAsia"/>
                <w:bCs/>
                <w:sz w:val="21"/>
              </w:rPr>
              <w:t>输入到期日</w:t>
            </w:r>
          </w:p>
        </w:tc>
        <w:tc>
          <w:tcPr>
            <w:tcW w:w="1800" w:type="dxa"/>
          </w:tcPr>
          <w:p w:rsidR="004A1DF5" w:rsidRDefault="004A1DF5">
            <w:pPr>
              <w:spacing w:line="240" w:lineRule="auto"/>
              <w:rPr>
                <w:rFonts w:ascii="宋体" w:hAnsi="宋体"/>
                <w:sz w:val="21"/>
              </w:rPr>
            </w:pPr>
          </w:p>
        </w:tc>
      </w:tr>
      <w:tr w:rsidR="004A1DF5">
        <w:tc>
          <w:tcPr>
            <w:tcW w:w="720" w:type="dxa"/>
          </w:tcPr>
          <w:p w:rsidR="004A1DF5" w:rsidRDefault="004A1DF5">
            <w:pPr>
              <w:spacing w:line="240" w:lineRule="auto"/>
              <w:rPr>
                <w:rFonts w:ascii="宋体" w:hAnsi="宋体"/>
                <w:sz w:val="21"/>
              </w:rPr>
            </w:pPr>
            <w:r>
              <w:rPr>
                <w:rFonts w:ascii="宋体" w:hAnsi="宋体" w:hint="eastAsia"/>
                <w:sz w:val="21"/>
              </w:rPr>
              <w:t>8、</w:t>
            </w:r>
          </w:p>
        </w:tc>
        <w:tc>
          <w:tcPr>
            <w:tcW w:w="1800" w:type="dxa"/>
          </w:tcPr>
          <w:p w:rsidR="004A1DF5" w:rsidRDefault="004A1DF5">
            <w:pPr>
              <w:spacing w:line="240" w:lineRule="auto"/>
              <w:rPr>
                <w:sz w:val="21"/>
              </w:rPr>
            </w:pPr>
            <w:r>
              <w:rPr>
                <w:rFonts w:hint="eastAsia"/>
                <w:sz w:val="21"/>
              </w:rPr>
              <w:t>输入付款类型：</w:t>
            </w:r>
          </w:p>
          <w:p w:rsidR="004A1DF5" w:rsidRDefault="004A1DF5">
            <w:pPr>
              <w:spacing w:line="240" w:lineRule="auto"/>
              <w:rPr>
                <w:sz w:val="21"/>
              </w:rPr>
            </w:pPr>
            <w:r>
              <w:rPr>
                <w:rFonts w:hint="eastAsia"/>
                <w:sz w:val="21"/>
              </w:rPr>
              <w:t>1</w:t>
            </w:r>
            <w:r>
              <w:rPr>
                <w:rFonts w:hint="eastAsia"/>
                <w:sz w:val="21"/>
              </w:rPr>
              <w:t>、现金单</w:t>
            </w:r>
          </w:p>
          <w:p w:rsidR="004A1DF5" w:rsidRDefault="004A1DF5">
            <w:pPr>
              <w:spacing w:line="240" w:lineRule="auto"/>
              <w:rPr>
                <w:rFonts w:ascii="宋体" w:hAnsi="宋体"/>
                <w:bCs/>
                <w:sz w:val="21"/>
              </w:rPr>
            </w:pPr>
            <w:r>
              <w:rPr>
                <w:rFonts w:ascii="宋体" w:hAnsi="宋体" w:hint="eastAsia"/>
                <w:bCs/>
                <w:sz w:val="21"/>
              </w:rPr>
              <w:t>2、销账单</w:t>
            </w:r>
          </w:p>
          <w:p w:rsidR="004A1DF5" w:rsidRDefault="004A1DF5">
            <w:pPr>
              <w:spacing w:line="240" w:lineRule="auto"/>
              <w:rPr>
                <w:rFonts w:ascii="宋体" w:hAnsi="宋体"/>
                <w:bCs/>
                <w:sz w:val="21"/>
              </w:rPr>
            </w:pPr>
            <w:r>
              <w:rPr>
                <w:rFonts w:ascii="宋体" w:hAnsi="宋体" w:hint="eastAsia"/>
                <w:bCs/>
                <w:sz w:val="21"/>
              </w:rPr>
              <w:t>3、活期户</w:t>
            </w:r>
          </w:p>
          <w:p w:rsidR="004A1DF5" w:rsidRDefault="004A1DF5">
            <w:pPr>
              <w:spacing w:line="240" w:lineRule="auto"/>
              <w:rPr>
                <w:rFonts w:ascii="宋体" w:hAnsi="宋体"/>
                <w:bCs/>
                <w:sz w:val="21"/>
              </w:rPr>
            </w:pPr>
            <w:r>
              <w:rPr>
                <w:rFonts w:ascii="宋体" w:hAnsi="宋体" w:hint="eastAsia"/>
                <w:bCs/>
                <w:sz w:val="21"/>
              </w:rPr>
              <w:t>4、支票</w:t>
            </w:r>
          </w:p>
          <w:p w:rsidR="004A1DF5" w:rsidRDefault="004A1DF5">
            <w:pPr>
              <w:spacing w:line="240" w:lineRule="auto"/>
              <w:rPr>
                <w:rFonts w:ascii="宋体" w:hAnsi="宋体"/>
                <w:bCs/>
                <w:sz w:val="21"/>
              </w:rPr>
            </w:pPr>
            <w:r>
              <w:rPr>
                <w:rFonts w:ascii="宋体" w:hAnsi="宋体" w:hint="eastAsia"/>
                <w:bCs/>
                <w:sz w:val="21"/>
              </w:rPr>
              <w:t>5、现金</w:t>
            </w:r>
          </w:p>
        </w:tc>
        <w:tc>
          <w:tcPr>
            <w:tcW w:w="3960" w:type="dxa"/>
          </w:tcPr>
          <w:p w:rsidR="004A1DF5" w:rsidRDefault="004A1DF5">
            <w:pPr>
              <w:spacing w:line="240" w:lineRule="auto"/>
              <w:rPr>
                <w:sz w:val="21"/>
              </w:rPr>
            </w:pPr>
            <w:r>
              <w:rPr>
                <w:rFonts w:hint="eastAsia"/>
                <w:sz w:val="21"/>
              </w:rPr>
              <w:t>按付款类型进行选择：</w:t>
            </w:r>
          </w:p>
          <w:p w:rsidR="004A1DF5" w:rsidRDefault="004A1DF5">
            <w:pPr>
              <w:spacing w:line="240" w:lineRule="auto"/>
              <w:rPr>
                <w:sz w:val="21"/>
              </w:rPr>
            </w:pPr>
            <w:r>
              <w:rPr>
                <w:rFonts w:hint="eastAsia"/>
                <w:sz w:val="21"/>
              </w:rPr>
              <w:t>选择现金单，需输入现金单号</w:t>
            </w:r>
          </w:p>
          <w:p w:rsidR="004A1DF5" w:rsidRDefault="004A1DF5">
            <w:pPr>
              <w:spacing w:line="240" w:lineRule="auto"/>
              <w:rPr>
                <w:sz w:val="21"/>
              </w:rPr>
            </w:pPr>
            <w:r>
              <w:rPr>
                <w:rFonts w:hint="eastAsia"/>
                <w:sz w:val="21"/>
              </w:rPr>
              <w:t>选择销账单，需输入销账单号；</w:t>
            </w:r>
          </w:p>
          <w:p w:rsidR="004A1DF5" w:rsidRDefault="004A1DF5">
            <w:pPr>
              <w:spacing w:line="240" w:lineRule="auto"/>
              <w:rPr>
                <w:sz w:val="21"/>
              </w:rPr>
            </w:pPr>
            <w:r>
              <w:rPr>
                <w:rFonts w:hint="eastAsia"/>
                <w:sz w:val="21"/>
              </w:rPr>
              <w:t>选活期户，需输入活期户口号；</w:t>
            </w:r>
          </w:p>
          <w:p w:rsidR="004A1DF5" w:rsidRDefault="004A1DF5">
            <w:pPr>
              <w:spacing w:line="240" w:lineRule="auto"/>
              <w:rPr>
                <w:sz w:val="21"/>
              </w:rPr>
            </w:pPr>
            <w:r>
              <w:rPr>
                <w:rFonts w:hint="eastAsia"/>
                <w:sz w:val="21"/>
              </w:rPr>
              <w:t>选择支票，需输入结算户口号</w:t>
            </w:r>
          </w:p>
          <w:p w:rsidR="004A1DF5" w:rsidRDefault="004A1DF5">
            <w:pPr>
              <w:spacing w:line="240" w:lineRule="auto"/>
              <w:rPr>
                <w:rFonts w:ascii="宋体" w:hAnsi="宋体"/>
                <w:bCs/>
                <w:sz w:val="21"/>
              </w:rPr>
            </w:pPr>
            <w:r>
              <w:rPr>
                <w:rFonts w:ascii="宋体" w:hAnsi="宋体" w:hint="eastAsia"/>
                <w:bCs/>
                <w:sz w:val="21"/>
              </w:rPr>
              <w:t>选择现金，不需输入户口号、单号</w:t>
            </w:r>
          </w:p>
        </w:tc>
        <w:tc>
          <w:tcPr>
            <w:tcW w:w="1800" w:type="dxa"/>
          </w:tcPr>
          <w:p w:rsidR="004A1DF5" w:rsidRDefault="004A1DF5">
            <w:pPr>
              <w:spacing w:line="240" w:lineRule="auto"/>
              <w:rPr>
                <w:rFonts w:ascii="宋体" w:hAnsi="宋体"/>
                <w:sz w:val="21"/>
              </w:rPr>
            </w:pPr>
          </w:p>
        </w:tc>
      </w:tr>
      <w:tr w:rsidR="004A1DF5">
        <w:trPr>
          <w:trHeight w:val="80"/>
        </w:trPr>
        <w:tc>
          <w:tcPr>
            <w:tcW w:w="720" w:type="dxa"/>
          </w:tcPr>
          <w:p w:rsidR="004A1DF5" w:rsidRDefault="004A1DF5">
            <w:pPr>
              <w:spacing w:line="240" w:lineRule="auto"/>
              <w:rPr>
                <w:rFonts w:ascii="宋体" w:hAnsi="宋体"/>
                <w:sz w:val="21"/>
              </w:rPr>
            </w:pPr>
            <w:r>
              <w:rPr>
                <w:rFonts w:ascii="宋体" w:hAnsi="宋体" w:hint="eastAsia"/>
                <w:sz w:val="21"/>
              </w:rPr>
              <w:t>9</w:t>
            </w:r>
          </w:p>
        </w:tc>
        <w:tc>
          <w:tcPr>
            <w:tcW w:w="1800" w:type="dxa"/>
          </w:tcPr>
          <w:p w:rsidR="004A1DF5" w:rsidRDefault="004A1DF5">
            <w:pPr>
              <w:spacing w:line="240" w:lineRule="auto"/>
              <w:rPr>
                <w:rFonts w:ascii="宋体" w:hAnsi="宋体"/>
                <w:bCs/>
                <w:sz w:val="21"/>
              </w:rPr>
            </w:pPr>
            <w:r>
              <w:rPr>
                <w:rFonts w:ascii="宋体" w:hAnsi="宋体" w:hint="eastAsia"/>
                <w:bCs/>
                <w:sz w:val="21"/>
              </w:rPr>
              <w:t>付款金额</w:t>
            </w:r>
          </w:p>
        </w:tc>
        <w:tc>
          <w:tcPr>
            <w:tcW w:w="3960" w:type="dxa"/>
          </w:tcPr>
          <w:p w:rsidR="004A1DF5" w:rsidRDefault="004A1DF5">
            <w:pPr>
              <w:spacing w:line="240" w:lineRule="auto"/>
              <w:rPr>
                <w:rFonts w:ascii="宋体" w:hAnsi="宋体"/>
                <w:bCs/>
                <w:sz w:val="21"/>
              </w:rPr>
            </w:pPr>
            <w:r>
              <w:rPr>
                <w:rFonts w:ascii="宋体" w:hAnsi="宋体" w:hint="eastAsia"/>
                <w:sz w:val="21"/>
              </w:rPr>
              <w:t>输入付款金额，多种付款类型输入的金额加总要与存款金额一致。</w:t>
            </w:r>
          </w:p>
        </w:tc>
        <w:tc>
          <w:tcPr>
            <w:tcW w:w="1800" w:type="dxa"/>
          </w:tcPr>
          <w:p w:rsidR="004A1DF5" w:rsidRDefault="004A1DF5">
            <w:pPr>
              <w:spacing w:line="240" w:lineRule="auto"/>
              <w:rPr>
                <w:rFonts w:ascii="宋体" w:hAnsi="宋体"/>
                <w:sz w:val="21"/>
              </w:rPr>
            </w:pPr>
            <w:r>
              <w:rPr>
                <w:rFonts w:ascii="宋体" w:hAnsi="宋体" w:hint="eastAsia"/>
                <w:sz w:val="21"/>
              </w:rPr>
              <w:t>系统会判别是否透支、单号是否正确等</w:t>
            </w:r>
          </w:p>
        </w:tc>
      </w:tr>
      <w:tr w:rsidR="004A1DF5">
        <w:trPr>
          <w:trHeight w:val="347"/>
        </w:trPr>
        <w:tc>
          <w:tcPr>
            <w:tcW w:w="720" w:type="dxa"/>
          </w:tcPr>
          <w:p w:rsidR="004A1DF5" w:rsidRDefault="004A1DF5">
            <w:pPr>
              <w:spacing w:line="240" w:lineRule="auto"/>
              <w:rPr>
                <w:rFonts w:ascii="宋体" w:hAnsi="宋体"/>
                <w:sz w:val="21"/>
              </w:rPr>
            </w:pPr>
            <w:r>
              <w:rPr>
                <w:rFonts w:ascii="宋体" w:hAnsi="宋体" w:hint="eastAsia"/>
                <w:sz w:val="21"/>
              </w:rPr>
              <w:t>10</w:t>
            </w:r>
          </w:p>
          <w:p w:rsidR="004A1DF5" w:rsidRDefault="004A1DF5">
            <w:pPr>
              <w:spacing w:line="240" w:lineRule="auto"/>
              <w:rPr>
                <w:rFonts w:ascii="宋体" w:hAnsi="宋体"/>
                <w:sz w:val="21"/>
              </w:rPr>
            </w:pPr>
          </w:p>
        </w:tc>
        <w:tc>
          <w:tcPr>
            <w:tcW w:w="1800" w:type="dxa"/>
          </w:tcPr>
          <w:p w:rsidR="004A1DF5" w:rsidRDefault="004A1DF5">
            <w:pPr>
              <w:spacing w:line="240" w:lineRule="auto"/>
              <w:rPr>
                <w:rFonts w:ascii="宋体" w:hAnsi="宋体"/>
                <w:bCs/>
                <w:sz w:val="21"/>
              </w:rPr>
            </w:pPr>
            <w:r>
              <w:rPr>
                <w:rFonts w:ascii="宋体" w:hAnsi="宋体" w:hint="eastAsia"/>
                <w:bCs/>
                <w:sz w:val="21"/>
              </w:rPr>
              <w:t>输入支付依据、支票号码</w:t>
            </w:r>
          </w:p>
        </w:tc>
        <w:tc>
          <w:tcPr>
            <w:tcW w:w="3960" w:type="dxa"/>
          </w:tcPr>
          <w:p w:rsidR="004A1DF5" w:rsidRDefault="004A1DF5">
            <w:pPr>
              <w:spacing w:line="240" w:lineRule="auto"/>
              <w:rPr>
                <w:rFonts w:ascii="宋体" w:hAnsi="宋体"/>
                <w:bCs/>
                <w:sz w:val="21"/>
              </w:rPr>
            </w:pPr>
            <w:r>
              <w:rPr>
                <w:rFonts w:hint="eastAsia"/>
                <w:bCs/>
                <w:sz w:val="21"/>
              </w:rPr>
              <w:t>点击“支取”按钮，进行验印、较对变码印鉴等验证</w:t>
            </w:r>
            <w:r>
              <w:rPr>
                <w:rFonts w:hint="eastAsia"/>
                <w:sz w:val="21"/>
              </w:rPr>
              <w:t>；支票支取要进行支票信息的录入。</w:t>
            </w:r>
          </w:p>
        </w:tc>
        <w:tc>
          <w:tcPr>
            <w:tcW w:w="1800" w:type="dxa"/>
          </w:tcPr>
          <w:p w:rsidR="004A1DF5" w:rsidRDefault="004A1DF5">
            <w:pPr>
              <w:spacing w:line="240" w:lineRule="auto"/>
              <w:rPr>
                <w:rFonts w:ascii="宋体" w:hAnsi="宋体"/>
                <w:sz w:val="21"/>
              </w:rPr>
            </w:pPr>
            <w:r>
              <w:rPr>
                <w:rFonts w:ascii="宋体" w:hAnsi="宋体" w:hint="eastAsia"/>
                <w:sz w:val="21"/>
              </w:rPr>
              <w:t>系统校验活期户口、支票的支付依据</w:t>
            </w:r>
          </w:p>
        </w:tc>
      </w:tr>
      <w:tr w:rsidR="004A1DF5">
        <w:tc>
          <w:tcPr>
            <w:tcW w:w="720" w:type="dxa"/>
          </w:tcPr>
          <w:p w:rsidR="004A1DF5" w:rsidRDefault="004A1DF5">
            <w:pPr>
              <w:spacing w:line="240" w:lineRule="auto"/>
              <w:rPr>
                <w:rFonts w:ascii="宋体" w:hAnsi="宋体"/>
                <w:sz w:val="21"/>
              </w:rPr>
            </w:pPr>
            <w:r>
              <w:rPr>
                <w:rFonts w:ascii="宋体" w:hAnsi="宋体" w:hint="eastAsia"/>
                <w:sz w:val="21"/>
              </w:rPr>
              <w:t>11</w:t>
            </w:r>
          </w:p>
        </w:tc>
        <w:tc>
          <w:tcPr>
            <w:tcW w:w="1800" w:type="dxa"/>
          </w:tcPr>
          <w:p w:rsidR="004A1DF5" w:rsidRDefault="004A1DF5">
            <w:pPr>
              <w:spacing w:line="240" w:lineRule="auto"/>
              <w:rPr>
                <w:rFonts w:ascii="宋体" w:hAnsi="宋体"/>
                <w:bCs/>
                <w:sz w:val="21"/>
              </w:rPr>
            </w:pPr>
            <w:r>
              <w:rPr>
                <w:rFonts w:ascii="宋体" w:hAnsi="宋体" w:hint="eastAsia"/>
                <w:bCs/>
                <w:sz w:val="21"/>
              </w:rPr>
              <w:t>直接现金收款</w:t>
            </w:r>
          </w:p>
        </w:tc>
        <w:tc>
          <w:tcPr>
            <w:tcW w:w="3960" w:type="dxa"/>
          </w:tcPr>
          <w:p w:rsidR="004A1DF5" w:rsidRDefault="004A1DF5">
            <w:pPr>
              <w:spacing w:line="240" w:lineRule="auto"/>
              <w:rPr>
                <w:rFonts w:ascii="宋体" w:hAnsi="宋体"/>
                <w:bCs/>
                <w:sz w:val="21"/>
              </w:rPr>
            </w:pPr>
            <w:r>
              <w:rPr>
                <w:rFonts w:ascii="宋体" w:hAnsi="宋体" w:hint="eastAsia"/>
                <w:bCs/>
                <w:sz w:val="21"/>
              </w:rPr>
              <w:t>调用现金模块“同步现金收款”收取</w:t>
            </w:r>
          </w:p>
        </w:tc>
        <w:tc>
          <w:tcPr>
            <w:tcW w:w="1800" w:type="dxa"/>
          </w:tcPr>
          <w:p w:rsidR="004A1DF5" w:rsidRDefault="004A1DF5">
            <w:pPr>
              <w:spacing w:line="240" w:lineRule="auto"/>
              <w:rPr>
                <w:rFonts w:ascii="宋体" w:hAnsi="宋体"/>
                <w:sz w:val="21"/>
              </w:rPr>
            </w:pPr>
          </w:p>
        </w:tc>
      </w:tr>
      <w:tr w:rsidR="004A1DF5">
        <w:tc>
          <w:tcPr>
            <w:tcW w:w="720" w:type="dxa"/>
          </w:tcPr>
          <w:p w:rsidR="004A1DF5" w:rsidRDefault="004A1DF5">
            <w:pPr>
              <w:spacing w:line="240" w:lineRule="auto"/>
              <w:rPr>
                <w:rFonts w:ascii="宋体" w:hAnsi="宋体"/>
                <w:sz w:val="21"/>
              </w:rPr>
            </w:pPr>
            <w:r>
              <w:rPr>
                <w:rFonts w:ascii="宋体" w:hAnsi="宋体" w:hint="eastAsia"/>
                <w:sz w:val="21"/>
              </w:rPr>
              <w:t>12</w:t>
            </w:r>
          </w:p>
        </w:tc>
        <w:tc>
          <w:tcPr>
            <w:tcW w:w="1800" w:type="dxa"/>
          </w:tcPr>
          <w:p w:rsidR="004A1DF5" w:rsidRDefault="004A1DF5">
            <w:pPr>
              <w:spacing w:line="240" w:lineRule="auto"/>
              <w:rPr>
                <w:rFonts w:ascii="宋体" w:hAnsi="宋体"/>
                <w:bCs/>
                <w:sz w:val="21"/>
              </w:rPr>
            </w:pPr>
            <w:r>
              <w:rPr>
                <w:rFonts w:ascii="宋体" w:hAnsi="宋体" w:hint="eastAsia"/>
                <w:bCs/>
                <w:sz w:val="21"/>
              </w:rPr>
              <w:t>转息方式：</w:t>
            </w:r>
          </w:p>
          <w:p w:rsidR="004A1DF5" w:rsidRDefault="004A1DF5">
            <w:pPr>
              <w:numPr>
                <w:ilvl w:val="0"/>
                <w:numId w:val="136"/>
              </w:numPr>
              <w:spacing w:line="240" w:lineRule="auto"/>
              <w:rPr>
                <w:rFonts w:ascii="宋体" w:hAnsi="宋体"/>
                <w:bCs/>
                <w:sz w:val="21"/>
              </w:rPr>
            </w:pPr>
            <w:r>
              <w:rPr>
                <w:rFonts w:ascii="宋体" w:hAnsi="宋体" w:hint="eastAsia"/>
                <w:bCs/>
                <w:sz w:val="21"/>
              </w:rPr>
              <w:t>结算户转息</w:t>
            </w:r>
          </w:p>
          <w:p w:rsidR="004A1DF5" w:rsidRDefault="004A1DF5">
            <w:pPr>
              <w:numPr>
                <w:ilvl w:val="0"/>
                <w:numId w:val="136"/>
              </w:numPr>
              <w:spacing w:line="240" w:lineRule="auto"/>
              <w:rPr>
                <w:rFonts w:ascii="宋体" w:hAnsi="宋体"/>
                <w:bCs/>
                <w:sz w:val="21"/>
              </w:rPr>
            </w:pPr>
            <w:r>
              <w:rPr>
                <w:rFonts w:ascii="宋体" w:hAnsi="宋体" w:hint="eastAsia"/>
                <w:bCs/>
                <w:sz w:val="21"/>
              </w:rPr>
              <w:t>挂账单转息</w:t>
            </w:r>
          </w:p>
        </w:tc>
        <w:tc>
          <w:tcPr>
            <w:tcW w:w="3960" w:type="dxa"/>
          </w:tcPr>
          <w:p w:rsidR="004A1DF5" w:rsidRDefault="004A1DF5">
            <w:pPr>
              <w:spacing w:line="240" w:lineRule="auto"/>
              <w:rPr>
                <w:rFonts w:ascii="宋体" w:hAnsi="宋体"/>
                <w:bCs/>
                <w:sz w:val="21"/>
              </w:rPr>
            </w:pPr>
            <w:r>
              <w:rPr>
                <w:rFonts w:ascii="宋体" w:hAnsi="宋体" w:hint="eastAsia"/>
                <w:bCs/>
                <w:sz w:val="21"/>
              </w:rPr>
              <w:t>选择结算户转息，要输入利息默认转账户口号；选挂账单转息，</w:t>
            </w:r>
            <w:r>
              <w:rPr>
                <w:rFonts w:ascii="宋体" w:hint="eastAsia"/>
                <w:kern w:val="0"/>
                <w:sz w:val="21"/>
                <w:szCs w:val="18"/>
                <w:lang w:val="zh-CN"/>
              </w:rPr>
              <w:t>就是按规定的转息户口，先开立一个空的挂账单，然后把单号输入进去。</w:t>
            </w:r>
          </w:p>
        </w:tc>
        <w:tc>
          <w:tcPr>
            <w:tcW w:w="1800" w:type="dxa"/>
          </w:tcPr>
          <w:p w:rsidR="004A1DF5" w:rsidRDefault="004A1DF5">
            <w:pPr>
              <w:spacing w:line="240" w:lineRule="auto"/>
              <w:rPr>
                <w:rFonts w:ascii="宋体" w:hAnsi="宋体"/>
                <w:sz w:val="21"/>
              </w:rPr>
            </w:pPr>
            <w:r>
              <w:rPr>
                <w:rFonts w:ascii="宋体" w:hAnsi="宋体" w:hint="eastAsia"/>
                <w:sz w:val="21"/>
              </w:rPr>
              <w:t>转息只适用自动转存和其他系统扣划时使用</w:t>
            </w:r>
          </w:p>
        </w:tc>
      </w:tr>
      <w:tr w:rsidR="004A1DF5">
        <w:tc>
          <w:tcPr>
            <w:tcW w:w="720" w:type="dxa"/>
          </w:tcPr>
          <w:p w:rsidR="004A1DF5" w:rsidRDefault="004A1DF5">
            <w:pPr>
              <w:spacing w:line="240" w:lineRule="auto"/>
              <w:rPr>
                <w:rFonts w:ascii="宋体" w:hAnsi="宋体"/>
                <w:sz w:val="21"/>
              </w:rPr>
            </w:pPr>
            <w:r>
              <w:rPr>
                <w:rFonts w:ascii="宋体" w:hAnsi="宋体" w:hint="eastAsia"/>
                <w:sz w:val="21"/>
              </w:rPr>
              <w:t>13</w:t>
            </w:r>
          </w:p>
        </w:tc>
        <w:tc>
          <w:tcPr>
            <w:tcW w:w="1800" w:type="dxa"/>
          </w:tcPr>
          <w:p w:rsidR="004A1DF5" w:rsidRDefault="004A1DF5">
            <w:pPr>
              <w:spacing w:line="240" w:lineRule="auto"/>
              <w:rPr>
                <w:rFonts w:ascii="宋体" w:hAnsi="宋体"/>
                <w:bCs/>
                <w:sz w:val="21"/>
              </w:rPr>
            </w:pPr>
            <w:r>
              <w:rPr>
                <w:rFonts w:ascii="宋体" w:hAnsi="宋体" w:hint="eastAsia"/>
                <w:bCs/>
                <w:sz w:val="21"/>
              </w:rPr>
              <w:t>客户经理类型</w:t>
            </w:r>
          </w:p>
          <w:p w:rsidR="004A1DF5" w:rsidRDefault="004A1DF5">
            <w:pPr>
              <w:spacing w:line="240" w:lineRule="auto"/>
              <w:rPr>
                <w:rFonts w:ascii="宋体" w:hAnsi="宋体"/>
                <w:bCs/>
                <w:sz w:val="21"/>
              </w:rPr>
            </w:pPr>
            <w:r>
              <w:rPr>
                <w:rFonts w:ascii="宋体" w:hAnsi="宋体" w:hint="eastAsia"/>
                <w:bCs/>
                <w:sz w:val="21"/>
              </w:rPr>
              <w:t>C:客户</w:t>
            </w:r>
          </w:p>
          <w:p w:rsidR="004A1DF5" w:rsidRDefault="004A1DF5">
            <w:pPr>
              <w:spacing w:line="240" w:lineRule="auto"/>
              <w:rPr>
                <w:rFonts w:ascii="宋体" w:hAnsi="宋体"/>
                <w:bCs/>
                <w:sz w:val="21"/>
              </w:rPr>
            </w:pPr>
            <w:r>
              <w:rPr>
                <w:rFonts w:ascii="宋体" w:hAnsi="宋体" w:hint="eastAsia"/>
                <w:bCs/>
                <w:sz w:val="21"/>
              </w:rPr>
              <w:t>U:用户</w:t>
            </w:r>
          </w:p>
        </w:tc>
        <w:tc>
          <w:tcPr>
            <w:tcW w:w="3960" w:type="dxa"/>
          </w:tcPr>
          <w:p w:rsidR="004A1DF5" w:rsidRDefault="004A1DF5">
            <w:pPr>
              <w:spacing w:line="240" w:lineRule="auto"/>
              <w:rPr>
                <w:rFonts w:ascii="宋体" w:hAnsi="宋体"/>
                <w:sz w:val="21"/>
              </w:rPr>
            </w:pPr>
            <w:r>
              <w:rPr>
                <w:rFonts w:ascii="宋体" w:hAnsi="宋体" w:hint="eastAsia"/>
                <w:sz w:val="21"/>
              </w:rPr>
              <w:t>选择输入客户经理类型及用户代码</w:t>
            </w:r>
          </w:p>
        </w:tc>
        <w:tc>
          <w:tcPr>
            <w:tcW w:w="1800" w:type="dxa"/>
          </w:tcPr>
          <w:p w:rsidR="004A1DF5" w:rsidRDefault="004A1DF5">
            <w:pPr>
              <w:spacing w:line="240" w:lineRule="auto"/>
              <w:rPr>
                <w:rFonts w:ascii="宋体" w:hAnsi="宋体"/>
                <w:sz w:val="21"/>
              </w:rPr>
            </w:pPr>
            <w:r>
              <w:rPr>
                <w:rFonts w:ascii="宋体" w:hAnsi="宋体" w:hint="eastAsia"/>
                <w:sz w:val="21"/>
              </w:rPr>
              <w:t>根据需要输入</w:t>
            </w:r>
          </w:p>
        </w:tc>
      </w:tr>
      <w:tr w:rsidR="004A1DF5">
        <w:tc>
          <w:tcPr>
            <w:tcW w:w="720" w:type="dxa"/>
          </w:tcPr>
          <w:p w:rsidR="004A1DF5" w:rsidRDefault="004A1DF5">
            <w:pPr>
              <w:spacing w:line="240" w:lineRule="auto"/>
              <w:rPr>
                <w:rFonts w:ascii="宋体" w:hAnsi="宋体"/>
                <w:sz w:val="21"/>
              </w:rPr>
            </w:pPr>
            <w:r>
              <w:rPr>
                <w:rFonts w:ascii="宋体" w:hAnsi="宋体" w:hint="eastAsia"/>
                <w:sz w:val="21"/>
              </w:rPr>
              <w:t>14</w:t>
            </w:r>
          </w:p>
        </w:tc>
        <w:tc>
          <w:tcPr>
            <w:tcW w:w="1800" w:type="dxa"/>
          </w:tcPr>
          <w:p w:rsidR="004A1DF5" w:rsidRDefault="004A1DF5">
            <w:pPr>
              <w:spacing w:line="240" w:lineRule="auto"/>
              <w:rPr>
                <w:rFonts w:ascii="宋体" w:hAnsi="宋体"/>
                <w:bCs/>
                <w:sz w:val="21"/>
              </w:rPr>
            </w:pPr>
            <w:r>
              <w:rPr>
                <w:rFonts w:ascii="宋体" w:hAnsi="宋体" w:hint="eastAsia"/>
                <w:bCs/>
                <w:sz w:val="21"/>
              </w:rPr>
              <w:t>确认</w:t>
            </w:r>
          </w:p>
        </w:tc>
        <w:tc>
          <w:tcPr>
            <w:tcW w:w="3960" w:type="dxa"/>
          </w:tcPr>
          <w:p w:rsidR="004A1DF5" w:rsidRDefault="004A1DF5">
            <w:pPr>
              <w:spacing w:line="240" w:lineRule="auto"/>
              <w:rPr>
                <w:rFonts w:ascii="宋体" w:hAnsi="宋体"/>
                <w:bCs/>
                <w:sz w:val="21"/>
              </w:rPr>
            </w:pPr>
            <w:r>
              <w:rPr>
                <w:rFonts w:ascii="宋体" w:hAnsi="宋体" w:hint="eastAsia"/>
                <w:bCs/>
                <w:sz w:val="21"/>
              </w:rPr>
              <w:t>选择“确认”，</w:t>
            </w:r>
            <w:r>
              <w:rPr>
                <w:rFonts w:hint="eastAsia"/>
                <w:sz w:val="21"/>
              </w:rPr>
              <w:t>无误后，判断是否需要授权，不需要则业务状态为“开户成功”。</w:t>
            </w:r>
          </w:p>
        </w:tc>
        <w:tc>
          <w:tcPr>
            <w:tcW w:w="1800" w:type="dxa"/>
          </w:tcPr>
          <w:p w:rsidR="004A1DF5" w:rsidRDefault="004A1DF5">
            <w:pPr>
              <w:spacing w:line="240" w:lineRule="auto"/>
              <w:rPr>
                <w:rFonts w:ascii="宋体" w:hAnsi="宋体"/>
                <w:sz w:val="21"/>
              </w:rPr>
            </w:pPr>
          </w:p>
        </w:tc>
      </w:tr>
      <w:tr w:rsidR="004A1DF5">
        <w:tc>
          <w:tcPr>
            <w:tcW w:w="720" w:type="dxa"/>
          </w:tcPr>
          <w:p w:rsidR="004A1DF5" w:rsidRDefault="004A1DF5">
            <w:pPr>
              <w:spacing w:line="240" w:lineRule="auto"/>
              <w:rPr>
                <w:rFonts w:ascii="宋体" w:hAnsi="宋体"/>
                <w:sz w:val="21"/>
              </w:rPr>
            </w:pPr>
            <w:r>
              <w:rPr>
                <w:rFonts w:ascii="宋体" w:hAnsi="宋体" w:hint="eastAsia"/>
                <w:sz w:val="21"/>
              </w:rPr>
              <w:t>15</w:t>
            </w:r>
          </w:p>
        </w:tc>
        <w:tc>
          <w:tcPr>
            <w:tcW w:w="1800" w:type="dxa"/>
          </w:tcPr>
          <w:p w:rsidR="004A1DF5" w:rsidRDefault="004A1DF5">
            <w:pPr>
              <w:spacing w:line="240" w:lineRule="auto"/>
              <w:rPr>
                <w:rFonts w:ascii="宋体" w:hAnsi="宋体"/>
                <w:bCs/>
                <w:sz w:val="21"/>
              </w:rPr>
            </w:pPr>
            <w:r>
              <w:rPr>
                <w:rFonts w:ascii="宋体" w:hAnsi="宋体" w:hint="eastAsia"/>
                <w:bCs/>
                <w:sz w:val="21"/>
              </w:rPr>
              <w:t>授权</w:t>
            </w:r>
          </w:p>
        </w:tc>
        <w:tc>
          <w:tcPr>
            <w:tcW w:w="3960" w:type="dxa"/>
          </w:tcPr>
          <w:p w:rsidR="004A1DF5" w:rsidRDefault="004A1DF5">
            <w:pPr>
              <w:spacing w:line="240" w:lineRule="auto"/>
              <w:rPr>
                <w:sz w:val="21"/>
              </w:rPr>
            </w:pPr>
            <w:r>
              <w:rPr>
                <w:rFonts w:hint="eastAsia"/>
                <w:sz w:val="21"/>
              </w:rPr>
              <w:t>系统经办的界面完整展示给授权人员，授权人员确认该操作后进行现场授权，业务状态为“开户成功”。</w:t>
            </w:r>
          </w:p>
        </w:tc>
        <w:tc>
          <w:tcPr>
            <w:tcW w:w="1800" w:type="dxa"/>
          </w:tcPr>
          <w:p w:rsidR="004A1DF5" w:rsidRDefault="004A1DF5">
            <w:pPr>
              <w:spacing w:line="240" w:lineRule="auto"/>
              <w:rPr>
                <w:rFonts w:ascii="宋体" w:hAnsi="宋体"/>
                <w:sz w:val="21"/>
              </w:rPr>
            </w:pPr>
          </w:p>
        </w:tc>
      </w:tr>
      <w:tr w:rsidR="004A1DF5">
        <w:tc>
          <w:tcPr>
            <w:tcW w:w="720" w:type="dxa"/>
          </w:tcPr>
          <w:p w:rsidR="004A1DF5" w:rsidRDefault="004A1DF5">
            <w:pPr>
              <w:spacing w:line="240" w:lineRule="auto"/>
              <w:rPr>
                <w:rFonts w:ascii="宋体" w:hAnsi="宋体"/>
                <w:sz w:val="21"/>
              </w:rPr>
            </w:pPr>
            <w:r>
              <w:rPr>
                <w:rFonts w:ascii="宋体" w:hAnsi="宋体" w:hint="eastAsia"/>
                <w:sz w:val="21"/>
              </w:rPr>
              <w:t>16</w:t>
            </w:r>
          </w:p>
        </w:tc>
        <w:tc>
          <w:tcPr>
            <w:tcW w:w="1800" w:type="dxa"/>
          </w:tcPr>
          <w:p w:rsidR="004A1DF5" w:rsidRDefault="004A1DF5">
            <w:pPr>
              <w:spacing w:line="240" w:lineRule="auto"/>
              <w:rPr>
                <w:rFonts w:ascii="宋体" w:hAnsi="宋体"/>
                <w:bCs/>
                <w:sz w:val="21"/>
              </w:rPr>
            </w:pPr>
            <w:r>
              <w:rPr>
                <w:rFonts w:ascii="宋体" w:hAnsi="宋体" w:hint="eastAsia"/>
                <w:bCs/>
                <w:sz w:val="21"/>
              </w:rPr>
              <w:t>打印</w:t>
            </w:r>
          </w:p>
        </w:tc>
        <w:tc>
          <w:tcPr>
            <w:tcW w:w="3960" w:type="dxa"/>
          </w:tcPr>
          <w:p w:rsidR="004A1DF5" w:rsidRDefault="004A1DF5">
            <w:pPr>
              <w:spacing w:line="240" w:lineRule="auto"/>
              <w:rPr>
                <w:rFonts w:ascii="宋体" w:hAnsi="宋体"/>
                <w:sz w:val="21"/>
              </w:rPr>
            </w:pPr>
            <w:r>
              <w:rPr>
                <w:rFonts w:ascii="宋体" w:hAnsi="宋体" w:hint="eastAsia"/>
                <w:sz w:val="21"/>
              </w:rPr>
              <w:t>打印</w:t>
            </w:r>
            <w:r>
              <w:rPr>
                <w:rFonts w:hint="eastAsia"/>
                <w:sz w:val="21"/>
              </w:rPr>
              <w:t>系统进入凭证打印窗口，</w:t>
            </w:r>
            <w:r>
              <w:rPr>
                <w:rFonts w:ascii="宋体" w:hAnsi="宋体" w:hint="eastAsia"/>
                <w:bCs/>
                <w:sz w:val="21"/>
              </w:rPr>
              <w:t>打印“收、付款回单、保证金确认书”，回单可</w:t>
            </w:r>
            <w:r>
              <w:rPr>
                <w:rFonts w:hint="eastAsia"/>
                <w:sz w:val="21"/>
              </w:rPr>
              <w:t>在“客户管理”－“回单打印”模块中补打。</w:t>
            </w:r>
          </w:p>
        </w:tc>
        <w:tc>
          <w:tcPr>
            <w:tcW w:w="1800" w:type="dxa"/>
          </w:tcPr>
          <w:p w:rsidR="004A1DF5" w:rsidRDefault="004A1DF5">
            <w:pPr>
              <w:spacing w:line="240" w:lineRule="auto"/>
              <w:rPr>
                <w:rFonts w:ascii="宋体" w:hAnsi="宋体"/>
                <w:sz w:val="21"/>
              </w:rPr>
            </w:pPr>
          </w:p>
        </w:tc>
      </w:tr>
      <w:tr w:rsidR="004A1DF5">
        <w:tc>
          <w:tcPr>
            <w:tcW w:w="720" w:type="dxa"/>
          </w:tcPr>
          <w:p w:rsidR="004A1DF5" w:rsidRDefault="004A1DF5">
            <w:pPr>
              <w:spacing w:line="240" w:lineRule="auto"/>
              <w:rPr>
                <w:rFonts w:ascii="宋体" w:hAnsi="宋体"/>
                <w:sz w:val="21"/>
              </w:rPr>
            </w:pPr>
            <w:r>
              <w:rPr>
                <w:rFonts w:ascii="宋体" w:hAnsi="宋体" w:hint="eastAsia"/>
                <w:sz w:val="21"/>
              </w:rPr>
              <w:lastRenderedPageBreak/>
              <w:t>17</w:t>
            </w:r>
          </w:p>
        </w:tc>
        <w:tc>
          <w:tcPr>
            <w:tcW w:w="1800" w:type="dxa"/>
          </w:tcPr>
          <w:p w:rsidR="004A1DF5" w:rsidRDefault="004A1DF5">
            <w:pPr>
              <w:spacing w:line="240" w:lineRule="auto"/>
              <w:rPr>
                <w:rFonts w:ascii="宋体" w:hAnsi="宋体"/>
                <w:bCs/>
                <w:sz w:val="21"/>
              </w:rPr>
            </w:pPr>
          </w:p>
        </w:tc>
        <w:tc>
          <w:tcPr>
            <w:tcW w:w="3960" w:type="dxa"/>
          </w:tcPr>
          <w:p w:rsidR="004A1DF5" w:rsidRDefault="004A1DF5">
            <w:pPr>
              <w:spacing w:line="240" w:lineRule="auto"/>
              <w:rPr>
                <w:sz w:val="21"/>
              </w:rPr>
            </w:pPr>
            <w:r>
              <w:rPr>
                <w:rFonts w:hint="eastAsia"/>
                <w:sz w:val="21"/>
              </w:rPr>
              <w:t>如开立外汇定期保证金户，必须在“客户管理”的“户口综合”中对该户口扩展信息进行维护。</w:t>
            </w:r>
          </w:p>
        </w:tc>
        <w:tc>
          <w:tcPr>
            <w:tcW w:w="1800" w:type="dxa"/>
          </w:tcPr>
          <w:p w:rsidR="004A1DF5" w:rsidRDefault="004A1DF5">
            <w:pPr>
              <w:spacing w:line="240" w:lineRule="auto"/>
              <w:rPr>
                <w:rFonts w:ascii="宋体" w:hAnsi="宋体"/>
                <w:sz w:val="21"/>
              </w:rPr>
            </w:pPr>
          </w:p>
        </w:tc>
      </w:tr>
    </w:tbl>
    <w:p w:rsidR="004A1DF5" w:rsidRDefault="004A1DF5">
      <w:pPr>
        <w:pStyle w:val="5"/>
      </w:pPr>
      <w:r>
        <w:rPr>
          <w:rFonts w:hint="eastAsia"/>
        </w:rPr>
        <w:t>五、单位定期保证金关户（业务代码</w:t>
      </w:r>
      <w:r>
        <w:rPr>
          <w:rFonts w:hint="eastAsia"/>
        </w:rPr>
        <w:t>3222</w:t>
      </w:r>
      <w:r>
        <w:rPr>
          <w:rFonts w:hint="eastAsia"/>
        </w:rPr>
        <w:t>）</w:t>
      </w:r>
    </w:p>
    <w:p w:rsidR="004A1DF5" w:rsidRDefault="004A1DF5" w:rsidP="0004090F">
      <w:pPr>
        <w:pStyle w:val="6"/>
      </w:pPr>
      <w:r>
        <w:rPr>
          <w:rFonts w:hint="eastAsia"/>
        </w:rPr>
        <w:t>（一）功能介绍</w:t>
      </w:r>
    </w:p>
    <w:p w:rsidR="004A1DF5" w:rsidRDefault="004A1DF5">
      <w:pPr>
        <w:tabs>
          <w:tab w:val="left" w:pos="540"/>
        </w:tabs>
        <w:ind w:firstLine="480"/>
      </w:pPr>
      <w:r>
        <w:rPr>
          <w:rFonts w:hint="eastAsia"/>
        </w:rPr>
        <w:t>通过该系统实现单位定期保证金全部到期支取关户和全部提前支取关户。</w:t>
      </w:r>
    </w:p>
    <w:p w:rsidR="004A1DF5" w:rsidRDefault="004A1DF5" w:rsidP="0004090F">
      <w:pPr>
        <w:pStyle w:val="6"/>
      </w:pPr>
      <w:r>
        <w:rPr>
          <w:rFonts w:hint="eastAsia"/>
        </w:rPr>
        <w:t>（二）风险提示</w:t>
      </w:r>
    </w:p>
    <w:p w:rsidR="004A1DF5" w:rsidRDefault="004A1DF5">
      <w:pPr>
        <w:ind w:firstLineChars="183" w:firstLine="439"/>
      </w:pPr>
      <w:r>
        <w:rPr>
          <w:rFonts w:hint="eastAsia"/>
        </w:rPr>
        <w:t>1</w:t>
      </w:r>
      <w:r>
        <w:rPr>
          <w:rFonts w:hint="eastAsia"/>
        </w:rPr>
        <w:t>、定期保证金支取必须依照相关部门的书面通知（银行承兑汇票可除外）以及相关业务资料办理。</w:t>
      </w:r>
    </w:p>
    <w:p w:rsidR="004A1DF5" w:rsidRDefault="004A1DF5">
      <w:pPr>
        <w:ind w:firstLineChars="183" w:firstLine="439"/>
      </w:pPr>
      <w:r>
        <w:rPr>
          <w:rFonts w:hint="eastAsia"/>
        </w:rPr>
        <w:t>2</w:t>
      </w:r>
      <w:r>
        <w:rPr>
          <w:rFonts w:hint="eastAsia"/>
        </w:rPr>
        <w:t>、定期保证金要作为相关业务扣款的，不能转入客户结算户口。</w:t>
      </w:r>
    </w:p>
    <w:p w:rsidR="004A1DF5" w:rsidRDefault="004A1DF5" w:rsidP="0004090F">
      <w:pPr>
        <w:pStyle w:val="6"/>
      </w:pPr>
      <w:r>
        <w:rPr>
          <w:rFonts w:hint="eastAsia"/>
        </w:rPr>
        <w:t>（三）界面</w:t>
      </w:r>
    </w:p>
    <w:p w:rsidR="004A1DF5" w:rsidRDefault="0004090F">
      <w:pPr>
        <w:spacing w:line="240" w:lineRule="auto"/>
        <w:jc w:val="center"/>
      </w:pPr>
      <w:r>
        <w:rPr>
          <w:rFonts w:hint="eastAsia"/>
          <w:noProof/>
        </w:rPr>
        <w:drawing>
          <wp:inline distT="0" distB="0" distL="0" distR="0">
            <wp:extent cx="5276850" cy="3781425"/>
            <wp:effectExtent l="1905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8"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spacing w:line="240" w:lineRule="auto"/>
        <w:jc w:val="center"/>
        <w:rPr>
          <w:sz w:val="21"/>
        </w:rPr>
      </w:pPr>
      <w:r>
        <w:rPr>
          <w:rFonts w:hint="eastAsia"/>
        </w:rPr>
        <w:t>图</w:t>
      </w:r>
      <w:r>
        <w:rPr>
          <w:rFonts w:hint="eastAsia"/>
        </w:rPr>
        <w:t>4.5</w:t>
      </w:r>
    </w:p>
    <w:p w:rsidR="004A1DF5" w:rsidRDefault="004A1DF5" w:rsidP="0004090F">
      <w:pPr>
        <w:pStyle w:val="6"/>
      </w:pPr>
      <w:r>
        <w:rPr>
          <w:rFonts w:hint="eastAsia"/>
        </w:rPr>
        <w:lastRenderedPageBreak/>
        <w:t>（四）操作要点</w:t>
      </w:r>
    </w:p>
    <w:p w:rsidR="004A1DF5" w:rsidRDefault="004A1DF5">
      <w:pPr>
        <w:ind w:firstLine="480"/>
      </w:pPr>
      <w:r>
        <w:rPr>
          <w:rFonts w:hint="eastAsia"/>
        </w:rPr>
        <w:t>定期保证金支取都要经过授权处理。</w:t>
      </w:r>
    </w:p>
    <w:p w:rsidR="004A1DF5" w:rsidRDefault="004A1DF5" w:rsidP="0004090F">
      <w:pPr>
        <w:pStyle w:val="6"/>
      </w:pPr>
      <w:r>
        <w:rPr>
          <w:rFonts w:hint="eastAsia"/>
        </w:rPr>
        <w:t>（五）操作步骤</w:t>
      </w:r>
    </w:p>
    <w:p w:rsidR="004A1DF5" w:rsidRDefault="004A1DF5">
      <w:pPr>
        <w:ind w:firstLine="480"/>
      </w:pPr>
      <w:r>
        <w:rPr>
          <w:rFonts w:hint="eastAsia"/>
        </w:rPr>
        <w:t>1</w:t>
      </w:r>
      <w:r>
        <w:rPr>
          <w:rFonts w:hint="eastAsia"/>
        </w:rPr>
        <w:t>、用户选择“导航系统”—“负债业务”—“单位定期保证金关户”或在“业务代码”栏输入业务代码“</w:t>
      </w:r>
      <w:r>
        <w:rPr>
          <w:rFonts w:hint="eastAsia"/>
        </w:rPr>
        <w:t>3222</w:t>
      </w:r>
      <w:r>
        <w:rPr>
          <w:rFonts w:hint="eastAsia"/>
        </w:rPr>
        <w:t>”，进入定期保证金关户界面（图</w:t>
      </w:r>
      <w:r>
        <w:rPr>
          <w:rFonts w:hint="eastAsia"/>
        </w:rPr>
        <w:t>4.5</w:t>
      </w:r>
      <w:r>
        <w:rPr>
          <w:rFonts w:hint="eastAsia"/>
        </w:rPr>
        <w:t>）。</w:t>
      </w:r>
    </w:p>
    <w:p w:rsidR="004A1DF5" w:rsidRDefault="004A1DF5">
      <w:pPr>
        <w:ind w:firstLine="480"/>
      </w:pPr>
      <w:r>
        <w:rPr>
          <w:rFonts w:hint="eastAsia"/>
        </w:rPr>
        <w:t>2</w:t>
      </w:r>
      <w:r>
        <w:rPr>
          <w:rFonts w:hint="eastAsia"/>
        </w:rPr>
        <w:t>、输入查询业务类型，可选择：按户口信息查询</w:t>
      </w:r>
      <w:r>
        <w:rPr>
          <w:rFonts w:hint="eastAsia"/>
        </w:rPr>
        <w:t>(</w:t>
      </w:r>
      <w:r>
        <w:rPr>
          <w:rFonts w:hint="eastAsia"/>
        </w:rPr>
        <w:t>保证金户口号</w:t>
      </w:r>
      <w:r>
        <w:rPr>
          <w:rFonts w:hint="eastAsia"/>
        </w:rPr>
        <w:t>)</w:t>
      </w:r>
      <w:r>
        <w:rPr>
          <w:rFonts w:hint="eastAsia"/>
        </w:rPr>
        <w:t>、按客户信息查询（客户号）、按保证金要素查询（关联系统代码、业务系统编码、保证金性质），系统会将满足条件的业务记录显示出来。</w:t>
      </w:r>
    </w:p>
    <w:p w:rsidR="004A1DF5" w:rsidRDefault="004A1DF5">
      <w:pPr>
        <w:ind w:firstLine="480"/>
      </w:pPr>
      <w:r>
        <w:rPr>
          <w:rFonts w:hint="eastAsia"/>
        </w:rPr>
        <w:t>3</w:t>
      </w:r>
      <w:r>
        <w:rPr>
          <w:rFonts w:hint="eastAsia"/>
        </w:rPr>
        <w:t>、选择一笔业务，显示该笔保证金明细、利息数额及提前标志。</w:t>
      </w:r>
    </w:p>
    <w:p w:rsidR="004A1DF5" w:rsidRDefault="004A1DF5">
      <w:pPr>
        <w:ind w:firstLine="480"/>
      </w:pPr>
      <w:r>
        <w:rPr>
          <w:rFonts w:hint="eastAsia"/>
        </w:rPr>
        <w:t>4</w:t>
      </w:r>
      <w:r>
        <w:rPr>
          <w:rFonts w:hint="eastAsia"/>
        </w:rPr>
        <w:t>、选择收款类型和金额进行录入，收款类型可以选“活期户”和“挂账单”，将相应金额转入指定的户口中或将相应款项转入挂账系统。</w:t>
      </w:r>
    </w:p>
    <w:p w:rsidR="004A1DF5" w:rsidRDefault="004A1DF5">
      <w:pPr>
        <w:ind w:firstLine="420"/>
      </w:pPr>
      <w:r>
        <w:rPr>
          <w:rFonts w:hint="eastAsia"/>
          <w:sz w:val="21"/>
        </w:rPr>
        <w:t>5</w:t>
      </w:r>
      <w:r>
        <w:rPr>
          <w:rFonts w:hint="eastAsia"/>
        </w:rPr>
        <w:t>、选择“确认”按钮后，进入“交互信息显示窗口”提示授权。</w:t>
      </w:r>
    </w:p>
    <w:p w:rsidR="004A1DF5" w:rsidRDefault="004A1DF5">
      <w:pPr>
        <w:ind w:firstLine="480"/>
      </w:pPr>
      <w:r>
        <w:rPr>
          <w:rFonts w:hint="eastAsia"/>
        </w:rPr>
        <w:t>6</w:t>
      </w:r>
      <w:r>
        <w:rPr>
          <w:rFonts w:hint="eastAsia"/>
        </w:rPr>
        <w:t>、授权人员复核后，选择“取消”，交易不成功，选“授权”，进行现场授权后点击“确认”，处理成功。</w:t>
      </w:r>
    </w:p>
    <w:p w:rsidR="004A1DF5" w:rsidRDefault="004A1DF5">
      <w:pPr>
        <w:ind w:firstLine="480"/>
        <w:rPr>
          <w:rFonts w:ascii="宋体" w:hAnsi="宋体"/>
        </w:rPr>
      </w:pPr>
      <w:r>
        <w:rPr>
          <w:rFonts w:hint="eastAsia"/>
        </w:rPr>
        <w:t>7</w:t>
      </w:r>
      <w:r>
        <w:rPr>
          <w:rFonts w:hint="eastAsia"/>
        </w:rPr>
        <w:t>、打印相关单据，“单位</w:t>
      </w:r>
      <w:r>
        <w:rPr>
          <w:rFonts w:ascii="宋体" w:hAnsi="宋体" w:hint="eastAsia"/>
        </w:rPr>
        <w:t>定期保证金收、付款回单；定期保证金计息清单、挂账单等”。</w:t>
      </w:r>
    </w:p>
    <w:p w:rsidR="004A1DF5" w:rsidRDefault="004A1DF5" w:rsidP="0004090F">
      <w:pPr>
        <w:pStyle w:val="5"/>
      </w:pPr>
      <w:r>
        <w:rPr>
          <w:rFonts w:hint="eastAsia"/>
        </w:rPr>
        <w:t>六、单位定期保证金部分提前支取（业务代码</w:t>
      </w:r>
      <w:r>
        <w:rPr>
          <w:rFonts w:hint="eastAsia"/>
        </w:rPr>
        <w:t>3224</w:t>
      </w:r>
      <w:r>
        <w:rPr>
          <w:rFonts w:hint="eastAsia"/>
        </w:rPr>
        <w:t>）</w:t>
      </w:r>
    </w:p>
    <w:p w:rsidR="004A1DF5" w:rsidRDefault="004A1DF5">
      <w:pPr>
        <w:pStyle w:val="6"/>
      </w:pPr>
      <w:r>
        <w:rPr>
          <w:rFonts w:hint="eastAsia"/>
        </w:rPr>
        <w:t>（一）功能介绍</w:t>
      </w:r>
    </w:p>
    <w:p w:rsidR="004A1DF5" w:rsidRDefault="004A1DF5">
      <w:pPr>
        <w:tabs>
          <w:tab w:val="left" w:pos="540"/>
        </w:tabs>
        <w:ind w:firstLine="480"/>
      </w:pPr>
      <w:r>
        <w:rPr>
          <w:rFonts w:hint="eastAsia"/>
        </w:rPr>
        <w:t>通过该功能实现单位定期保证金部分提前支取。</w:t>
      </w:r>
    </w:p>
    <w:p w:rsidR="004A1DF5" w:rsidRDefault="004A1DF5">
      <w:pPr>
        <w:pStyle w:val="6"/>
      </w:pPr>
      <w:r>
        <w:rPr>
          <w:rFonts w:hint="eastAsia"/>
        </w:rPr>
        <w:t>（二）风险提示</w:t>
      </w:r>
    </w:p>
    <w:p w:rsidR="004A1DF5" w:rsidRDefault="004A1DF5">
      <w:pPr>
        <w:ind w:firstLineChars="183" w:firstLine="439"/>
      </w:pPr>
      <w:r>
        <w:rPr>
          <w:rFonts w:hint="eastAsia"/>
        </w:rPr>
        <w:t>定期保证金提前支取必须依照相关部门的书面通知以及相关业务资料办理。</w:t>
      </w:r>
    </w:p>
    <w:p w:rsidR="004A1DF5" w:rsidRDefault="004A1DF5">
      <w:pPr>
        <w:pStyle w:val="6"/>
      </w:pPr>
      <w:r>
        <w:rPr>
          <w:rFonts w:hint="eastAsia"/>
        </w:rPr>
        <w:lastRenderedPageBreak/>
        <w:t>（三）界面</w:t>
      </w:r>
    </w:p>
    <w:p w:rsidR="004A1DF5" w:rsidRDefault="0004090F">
      <w:r>
        <w:rPr>
          <w:rFonts w:hint="eastAsia"/>
          <w:noProof/>
        </w:rPr>
        <w:drawing>
          <wp:inline distT="0" distB="0" distL="0" distR="0">
            <wp:extent cx="5276850" cy="3781425"/>
            <wp:effectExtent l="1905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9"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4.6</w:t>
      </w:r>
    </w:p>
    <w:p w:rsidR="004A1DF5" w:rsidRDefault="004A1DF5">
      <w:pPr>
        <w:pStyle w:val="6"/>
      </w:pPr>
      <w:r>
        <w:rPr>
          <w:rFonts w:hint="eastAsia"/>
        </w:rPr>
        <w:t>（四）操作要点</w:t>
      </w:r>
    </w:p>
    <w:p w:rsidR="004A1DF5" w:rsidRDefault="004A1DF5">
      <w:pPr>
        <w:ind w:firstLine="480"/>
      </w:pPr>
      <w:r>
        <w:rPr>
          <w:rFonts w:hint="eastAsia"/>
        </w:rPr>
        <w:t>定期保证金提前支取都要经过授权处理。</w:t>
      </w:r>
    </w:p>
    <w:p w:rsidR="004A1DF5" w:rsidRDefault="004A1DF5">
      <w:pPr>
        <w:pStyle w:val="6"/>
      </w:pPr>
      <w:r>
        <w:rPr>
          <w:rFonts w:hint="eastAsia"/>
        </w:rPr>
        <w:t>（五）操作步骤</w:t>
      </w:r>
    </w:p>
    <w:p w:rsidR="004A1DF5" w:rsidRDefault="004A1DF5">
      <w:pPr>
        <w:ind w:firstLine="480"/>
      </w:pPr>
      <w:r>
        <w:rPr>
          <w:rFonts w:hint="eastAsia"/>
        </w:rPr>
        <w:t>1</w:t>
      </w:r>
      <w:r>
        <w:rPr>
          <w:rFonts w:hint="eastAsia"/>
        </w:rPr>
        <w:t>、用户选择“导航系统”—“负债业务”—“单位定期保证金部分提前支取”或在“业务代码”栏输入业务代码“</w:t>
      </w:r>
      <w:r>
        <w:rPr>
          <w:rFonts w:hint="eastAsia"/>
        </w:rPr>
        <w:t>3224</w:t>
      </w:r>
      <w:r>
        <w:rPr>
          <w:rFonts w:hint="eastAsia"/>
        </w:rPr>
        <w:t>”，进入定期保证金部分提前支取界面（图</w:t>
      </w:r>
      <w:r>
        <w:rPr>
          <w:rFonts w:hint="eastAsia"/>
        </w:rPr>
        <w:t>4.6</w:t>
      </w:r>
      <w:r>
        <w:rPr>
          <w:rFonts w:hint="eastAsia"/>
        </w:rPr>
        <w:t>）。</w:t>
      </w:r>
    </w:p>
    <w:p w:rsidR="004A1DF5" w:rsidRDefault="004A1DF5">
      <w:pPr>
        <w:ind w:firstLine="480"/>
      </w:pPr>
      <w:r>
        <w:rPr>
          <w:rFonts w:hint="eastAsia"/>
        </w:rPr>
        <w:t>2</w:t>
      </w:r>
      <w:r>
        <w:rPr>
          <w:rFonts w:hint="eastAsia"/>
        </w:rPr>
        <w:t>、输入查询业务类型，可选择：按户口信息查询</w:t>
      </w:r>
      <w:r>
        <w:rPr>
          <w:rFonts w:hint="eastAsia"/>
        </w:rPr>
        <w:t>(</w:t>
      </w:r>
      <w:r>
        <w:rPr>
          <w:rFonts w:hint="eastAsia"/>
        </w:rPr>
        <w:t>保证金户口号</w:t>
      </w:r>
      <w:r>
        <w:rPr>
          <w:rFonts w:hint="eastAsia"/>
        </w:rPr>
        <w:t>)</w:t>
      </w:r>
      <w:r>
        <w:rPr>
          <w:rFonts w:hint="eastAsia"/>
        </w:rPr>
        <w:t>、按客户信息查询（客户号）、按保证金要素查询（关联系统代码、业务系统编码、保证金性质），系统会将满足条件的业务记录显示出来。</w:t>
      </w:r>
    </w:p>
    <w:p w:rsidR="004A1DF5" w:rsidRDefault="004A1DF5">
      <w:pPr>
        <w:ind w:firstLine="480"/>
      </w:pPr>
      <w:r>
        <w:rPr>
          <w:rFonts w:hint="eastAsia"/>
        </w:rPr>
        <w:t>3</w:t>
      </w:r>
      <w:r>
        <w:rPr>
          <w:rFonts w:hint="eastAsia"/>
        </w:rPr>
        <w:t>、点击一笔业务，显示该笔保证金明细、利息数额。</w:t>
      </w:r>
    </w:p>
    <w:p w:rsidR="004A1DF5" w:rsidRDefault="004A1DF5">
      <w:pPr>
        <w:ind w:firstLine="480"/>
      </w:pPr>
      <w:r>
        <w:rPr>
          <w:rFonts w:hint="eastAsia"/>
        </w:rPr>
        <w:t>4</w:t>
      </w:r>
      <w:r>
        <w:rPr>
          <w:rFonts w:hint="eastAsia"/>
        </w:rPr>
        <w:t>、选择收款类型和金额进行录入，收款类型可以选“活期户”和“挂账单”，将相应金额转入指定的户口中或将相应款项转入挂账系统。</w:t>
      </w:r>
    </w:p>
    <w:p w:rsidR="004A1DF5" w:rsidRDefault="004A1DF5">
      <w:pPr>
        <w:ind w:firstLine="480"/>
      </w:pPr>
      <w:r>
        <w:rPr>
          <w:rFonts w:hint="eastAsia"/>
        </w:rPr>
        <w:t>5</w:t>
      </w:r>
      <w:r>
        <w:rPr>
          <w:rFonts w:hint="eastAsia"/>
        </w:rPr>
        <w:t>、选择“确认”按钮后，进入“交互信息显示窗口”提示授权。</w:t>
      </w:r>
    </w:p>
    <w:p w:rsidR="004A1DF5" w:rsidRDefault="004A1DF5">
      <w:pPr>
        <w:ind w:firstLine="480"/>
      </w:pPr>
      <w:r>
        <w:rPr>
          <w:rFonts w:hint="eastAsia"/>
        </w:rPr>
        <w:lastRenderedPageBreak/>
        <w:t>6</w:t>
      </w:r>
      <w:r>
        <w:rPr>
          <w:rFonts w:hint="eastAsia"/>
        </w:rPr>
        <w:t>、授权人员复核后，选择“取消”，交易不成功，选“授权”，进行现场授权后点击“确认”，处理成功。</w:t>
      </w:r>
    </w:p>
    <w:p w:rsidR="004A1DF5" w:rsidRDefault="004A1DF5">
      <w:pPr>
        <w:ind w:firstLine="480"/>
        <w:rPr>
          <w:rFonts w:ascii="宋体" w:hAnsi="宋体"/>
        </w:rPr>
      </w:pPr>
      <w:r>
        <w:rPr>
          <w:rFonts w:hint="eastAsia"/>
        </w:rPr>
        <w:t>7</w:t>
      </w:r>
      <w:r>
        <w:rPr>
          <w:rFonts w:hint="eastAsia"/>
        </w:rPr>
        <w:t>、打印相关单据，“单位</w:t>
      </w:r>
      <w:r>
        <w:rPr>
          <w:rFonts w:ascii="宋体" w:hAnsi="宋体" w:hint="eastAsia"/>
        </w:rPr>
        <w:t>定期保证金收、付款回单；定期保证金计息清单、挂账单等”。</w:t>
      </w:r>
    </w:p>
    <w:p w:rsidR="004A1DF5" w:rsidRDefault="004A1DF5">
      <w:pPr>
        <w:pStyle w:val="5"/>
      </w:pPr>
      <w:r>
        <w:rPr>
          <w:rFonts w:hint="eastAsia"/>
        </w:rPr>
        <w:t>七、单位通知存款开户（业务代码</w:t>
      </w:r>
      <w:r>
        <w:rPr>
          <w:rFonts w:hint="eastAsia"/>
        </w:rPr>
        <w:t>3231</w:t>
      </w:r>
      <w:r>
        <w:rPr>
          <w:rFonts w:hint="eastAsia"/>
        </w:rPr>
        <w:t>）</w:t>
      </w:r>
    </w:p>
    <w:p w:rsidR="004A1DF5" w:rsidRDefault="004A1DF5">
      <w:pPr>
        <w:pStyle w:val="6"/>
      </w:pPr>
      <w:r>
        <w:rPr>
          <w:rFonts w:hint="eastAsia"/>
        </w:rPr>
        <w:t>（一）功能介绍</w:t>
      </w:r>
    </w:p>
    <w:p w:rsidR="004A1DF5" w:rsidRDefault="004A1DF5">
      <w:pPr>
        <w:tabs>
          <w:tab w:val="left" w:pos="540"/>
        </w:tabs>
        <w:ind w:firstLine="480"/>
      </w:pPr>
      <w:r>
        <w:rPr>
          <w:rFonts w:hint="eastAsia"/>
        </w:rPr>
        <w:t>通过该系统实现单位通知存款开户及资金的存入，包括本外币通知存款业务。</w:t>
      </w:r>
    </w:p>
    <w:p w:rsidR="004A1DF5" w:rsidRDefault="004A1DF5">
      <w:pPr>
        <w:pStyle w:val="6"/>
      </w:pPr>
      <w:r>
        <w:rPr>
          <w:rFonts w:hint="eastAsia"/>
        </w:rPr>
        <w:t>（二）风险提示</w:t>
      </w:r>
    </w:p>
    <w:p w:rsidR="004A1DF5" w:rsidRDefault="004A1DF5">
      <w:pPr>
        <w:tabs>
          <w:tab w:val="left" w:pos="0"/>
          <w:tab w:val="left" w:pos="720"/>
          <w:tab w:val="left" w:pos="1440"/>
          <w:tab w:val="left" w:pos="2160"/>
          <w:tab w:val="left" w:pos="2880"/>
          <w:tab w:val="left" w:pos="3600"/>
          <w:tab w:val="left" w:pos="4320"/>
        </w:tabs>
        <w:autoSpaceDE w:val="0"/>
        <w:autoSpaceDN w:val="0"/>
        <w:adjustRightInd w:val="0"/>
        <w:snapToGrid w:val="0"/>
        <w:ind w:firstLine="480"/>
        <w:rPr>
          <w:rFonts w:ascii="宋体"/>
        </w:rPr>
      </w:pPr>
      <w:r>
        <w:rPr>
          <w:rFonts w:hint="eastAsia"/>
        </w:rPr>
        <w:t>1</w:t>
      </w:r>
      <w:r>
        <w:rPr>
          <w:rFonts w:hint="eastAsia"/>
        </w:rPr>
        <w:t>、外币通知存款开户必须</w:t>
      </w:r>
      <w:r>
        <w:rPr>
          <w:rFonts w:ascii="宋体" w:hint="eastAsia"/>
        </w:rPr>
        <w:t>根据我行及外汇管理局的相关规定办理，对符合外币开户条件的单位才能办理通知存款。</w:t>
      </w:r>
    </w:p>
    <w:p w:rsidR="004A1DF5" w:rsidRDefault="004A1DF5">
      <w:pPr>
        <w:ind w:firstLine="480"/>
      </w:pPr>
      <w:r>
        <w:rPr>
          <w:rFonts w:hint="eastAsia"/>
        </w:rPr>
        <w:t>2</w:t>
      </w:r>
      <w:r>
        <w:rPr>
          <w:rFonts w:hint="eastAsia"/>
        </w:rPr>
        <w:t>、付款方式选择“支票户”时，系统未对支票签发日期的有效性进行检查（过期、远期支票），须柜员人工判断。</w:t>
      </w:r>
    </w:p>
    <w:p w:rsidR="004A1DF5" w:rsidRDefault="004A1DF5">
      <w:pPr>
        <w:ind w:firstLine="480"/>
      </w:pPr>
      <w:r>
        <w:rPr>
          <w:rFonts w:hint="eastAsia"/>
        </w:rPr>
        <w:t>3</w:t>
      </w:r>
      <w:r>
        <w:rPr>
          <w:rFonts w:hint="eastAsia"/>
        </w:rPr>
        <w:t>、付款方式为“活期户”只能适用于客户提供了完整的“开立通知存款委托书”（签章等支取方式齐全）。</w:t>
      </w:r>
    </w:p>
    <w:p w:rsidR="004A1DF5" w:rsidRDefault="004A1DF5">
      <w:pPr>
        <w:ind w:firstLine="480"/>
      </w:pPr>
      <w:r>
        <w:rPr>
          <w:rFonts w:hint="eastAsia"/>
        </w:rPr>
        <w:t>4</w:t>
      </w:r>
      <w:r>
        <w:rPr>
          <w:rFonts w:hint="eastAsia"/>
        </w:rPr>
        <w:t>、选择付款方式为“销账单”时，一般适用于客户从它行转入存通知存款，但注意转出客户的户名必须与通知存款的户名一致（需要人工控制）。</w:t>
      </w:r>
    </w:p>
    <w:p w:rsidR="004A1DF5" w:rsidRDefault="004A1DF5">
      <w:pPr>
        <w:pStyle w:val="6"/>
      </w:pPr>
      <w:r>
        <w:rPr>
          <w:rFonts w:hint="eastAsia"/>
        </w:rPr>
        <w:lastRenderedPageBreak/>
        <w:t>（三）界面</w:t>
      </w:r>
    </w:p>
    <w:p w:rsidR="004A1DF5" w:rsidRDefault="0004090F">
      <w:r>
        <w:rPr>
          <w:rFonts w:hint="eastAsia"/>
          <w:noProof/>
        </w:rPr>
        <w:drawing>
          <wp:inline distT="0" distB="0" distL="0" distR="0">
            <wp:extent cx="5276850" cy="3781425"/>
            <wp:effectExtent l="1905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0"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ind w:firstLineChars="83" w:firstLine="199"/>
        <w:jc w:val="center"/>
      </w:pPr>
      <w:r>
        <w:rPr>
          <w:rFonts w:hint="eastAsia"/>
        </w:rPr>
        <w:t>图</w:t>
      </w:r>
      <w:r>
        <w:rPr>
          <w:rFonts w:hint="eastAsia"/>
        </w:rPr>
        <w:t>4.7</w:t>
      </w:r>
    </w:p>
    <w:p w:rsidR="004A1DF5" w:rsidRDefault="004A1DF5">
      <w:pPr>
        <w:pStyle w:val="6"/>
      </w:pPr>
      <w:r>
        <w:rPr>
          <w:rFonts w:hint="eastAsia"/>
        </w:rPr>
        <w:t>（四）操作要点</w:t>
      </w:r>
    </w:p>
    <w:p w:rsidR="004A1DF5" w:rsidRDefault="004A1DF5">
      <w:pPr>
        <w:ind w:firstLineChars="183" w:firstLine="439"/>
        <w:rPr>
          <w:rFonts w:ascii="宋体"/>
        </w:rPr>
      </w:pPr>
      <w:r>
        <w:rPr>
          <w:rFonts w:hint="eastAsia"/>
        </w:rPr>
        <w:t>1</w:t>
      </w:r>
      <w:r>
        <w:rPr>
          <w:rFonts w:hint="eastAsia"/>
        </w:rPr>
        <w:t>、单位通知存款人民币起存金额为</w:t>
      </w:r>
      <w:r>
        <w:rPr>
          <w:rFonts w:hint="eastAsia"/>
        </w:rPr>
        <w:t>50</w:t>
      </w:r>
      <w:r>
        <w:rPr>
          <w:rFonts w:hint="eastAsia"/>
        </w:rPr>
        <w:t>万元，最低支取金额</w:t>
      </w:r>
      <w:r>
        <w:rPr>
          <w:rFonts w:hint="eastAsia"/>
        </w:rPr>
        <w:t>10</w:t>
      </w:r>
      <w:r>
        <w:rPr>
          <w:rFonts w:hint="eastAsia"/>
        </w:rPr>
        <w:t>万元；外币起存金额折</w:t>
      </w:r>
      <w:r>
        <w:rPr>
          <w:rFonts w:hint="eastAsia"/>
        </w:rPr>
        <w:t>5</w:t>
      </w:r>
      <w:r>
        <w:rPr>
          <w:rFonts w:hint="eastAsia"/>
        </w:rPr>
        <w:t>万美元，最低支取金额折</w:t>
      </w:r>
      <w:r>
        <w:rPr>
          <w:rFonts w:hint="eastAsia"/>
        </w:rPr>
        <w:t>1</w:t>
      </w:r>
      <w:r>
        <w:rPr>
          <w:rFonts w:hint="eastAsia"/>
        </w:rPr>
        <w:t>万美元；外币通知存款只能选</w:t>
      </w:r>
      <w:r>
        <w:rPr>
          <w:rFonts w:hint="eastAsia"/>
        </w:rPr>
        <w:t>7</w:t>
      </w:r>
      <w:r>
        <w:rPr>
          <w:rFonts w:hint="eastAsia"/>
        </w:rPr>
        <w:t>天通知类型，</w:t>
      </w:r>
      <w:r>
        <w:rPr>
          <w:rFonts w:ascii="宋体" w:hint="eastAsia"/>
        </w:rPr>
        <w:t>外币的币种适用于我行有通知存款利率挂牌的币种。</w:t>
      </w:r>
    </w:p>
    <w:p w:rsidR="004A1DF5" w:rsidRDefault="004A1DF5">
      <w:pPr>
        <w:ind w:firstLineChars="183" w:firstLine="439"/>
      </w:pPr>
      <w:r>
        <w:rPr>
          <w:rFonts w:hint="eastAsia"/>
        </w:rPr>
        <w:t>2</w:t>
      </w:r>
      <w:r>
        <w:rPr>
          <w:rFonts w:hint="eastAsia"/>
        </w:rPr>
        <w:t>、输入“开户方法”时，如果客户在本网点未开户，可以在“客户管理”模块中按名称进行查询，系统搜索后，可以查找到客户在招行其他网点有无客户号。</w:t>
      </w:r>
    </w:p>
    <w:p w:rsidR="004A1DF5" w:rsidRDefault="004A1DF5">
      <w:pPr>
        <w:ind w:firstLineChars="183" w:firstLine="439"/>
      </w:pPr>
      <w:r>
        <w:rPr>
          <w:rFonts w:hint="eastAsia"/>
        </w:rPr>
        <w:t>3</w:t>
      </w:r>
      <w:r>
        <w:rPr>
          <w:rFonts w:hint="eastAsia"/>
        </w:rPr>
        <w:t>、经办员必须持有“凭证箱”，通知存款的凭证使用“单位定期存款开户证实书”，但要在证实书上加盖“通知存款”戳记；选择“现金收款”付款方式的，经办员还必须持有“现金尾箱”。</w:t>
      </w:r>
    </w:p>
    <w:p w:rsidR="004A1DF5" w:rsidRDefault="004A1DF5">
      <w:pPr>
        <w:ind w:firstLineChars="183" w:firstLine="439"/>
      </w:pPr>
      <w:r>
        <w:rPr>
          <w:rFonts w:hint="eastAsia"/>
        </w:rPr>
        <w:t>4</w:t>
      </w:r>
      <w:r>
        <w:rPr>
          <w:rFonts w:hint="eastAsia"/>
        </w:rPr>
        <w:t>、系统提供了一笔通知存款最多可以由</w:t>
      </w:r>
      <w:r>
        <w:rPr>
          <w:rFonts w:hint="eastAsia"/>
        </w:rPr>
        <w:t>3</w:t>
      </w:r>
      <w:r>
        <w:rPr>
          <w:rFonts w:hint="eastAsia"/>
        </w:rPr>
        <w:t>笔付款方式组成，付款类型有五种，但只能选择一次现金、一次支票户。</w:t>
      </w:r>
    </w:p>
    <w:p w:rsidR="004A1DF5" w:rsidRDefault="004A1DF5">
      <w:pPr>
        <w:ind w:firstLineChars="183" w:firstLine="439"/>
      </w:pPr>
      <w:r>
        <w:rPr>
          <w:rFonts w:hint="eastAsia"/>
        </w:rPr>
        <w:t>5</w:t>
      </w:r>
      <w:r>
        <w:rPr>
          <w:rFonts w:hint="eastAsia"/>
        </w:rPr>
        <w:t>、“协议利率”只适用于大额外币通知存款（等值</w:t>
      </w:r>
      <w:r>
        <w:rPr>
          <w:rFonts w:hint="eastAsia"/>
        </w:rPr>
        <w:t>300</w:t>
      </w:r>
      <w:r>
        <w:rPr>
          <w:rFonts w:hint="eastAsia"/>
        </w:rPr>
        <w:t>万美元以上）。</w:t>
      </w:r>
    </w:p>
    <w:p w:rsidR="004A1DF5" w:rsidRDefault="004A1DF5">
      <w:pPr>
        <w:ind w:firstLineChars="183" w:firstLine="439"/>
      </w:pPr>
      <w:r>
        <w:rPr>
          <w:rFonts w:hint="eastAsia"/>
        </w:rPr>
        <w:t>6</w:t>
      </w:r>
      <w:r>
        <w:rPr>
          <w:rFonts w:hint="eastAsia"/>
        </w:rPr>
        <w:t>、在“客户经理类型”栏和“客户经理”栏需输入客户经理的信息，否则</w:t>
      </w:r>
      <w:r>
        <w:rPr>
          <w:rFonts w:hint="eastAsia"/>
        </w:rPr>
        <w:lastRenderedPageBreak/>
        <w:t>系统会自动默认为客户号的客户经理信息。</w:t>
      </w:r>
    </w:p>
    <w:p w:rsidR="004A1DF5" w:rsidRDefault="004A1DF5">
      <w:pPr>
        <w:pStyle w:val="6"/>
      </w:pPr>
      <w:r>
        <w:rPr>
          <w:rFonts w:hint="eastAsia"/>
        </w:rPr>
        <w:t>（五）操作步骤</w:t>
      </w:r>
    </w:p>
    <w:tbl>
      <w:tblPr>
        <w:tblW w:w="81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20"/>
        <w:gridCol w:w="1800"/>
        <w:gridCol w:w="3780"/>
        <w:gridCol w:w="1800"/>
      </w:tblGrid>
      <w:tr w:rsidR="004A1DF5">
        <w:trPr>
          <w:trHeight w:val="730"/>
          <w:tblHeader/>
        </w:trPr>
        <w:tc>
          <w:tcPr>
            <w:tcW w:w="720" w:type="dxa"/>
          </w:tcPr>
          <w:p w:rsidR="004A1DF5" w:rsidRDefault="004A1DF5">
            <w:pPr>
              <w:rPr>
                <w:rFonts w:ascii="宋体" w:hAnsi="宋体"/>
                <w:sz w:val="21"/>
              </w:rPr>
            </w:pPr>
            <w:r>
              <w:rPr>
                <w:rFonts w:ascii="宋体" w:hAnsi="宋体" w:hint="eastAsia"/>
                <w:sz w:val="21"/>
              </w:rPr>
              <w:t>操作步骤</w:t>
            </w:r>
          </w:p>
        </w:tc>
        <w:tc>
          <w:tcPr>
            <w:tcW w:w="1800" w:type="dxa"/>
          </w:tcPr>
          <w:p w:rsidR="004A1DF5" w:rsidRDefault="004A1DF5">
            <w:pPr>
              <w:ind w:firstLine="420"/>
              <w:rPr>
                <w:rFonts w:ascii="宋体" w:hAnsi="宋体"/>
                <w:sz w:val="21"/>
              </w:rPr>
            </w:pPr>
            <w:r>
              <w:rPr>
                <w:rFonts w:ascii="宋体" w:hAnsi="宋体" w:hint="eastAsia"/>
                <w:sz w:val="21"/>
              </w:rPr>
              <w:t>输入要素</w:t>
            </w:r>
          </w:p>
        </w:tc>
        <w:tc>
          <w:tcPr>
            <w:tcW w:w="3780" w:type="dxa"/>
          </w:tcPr>
          <w:p w:rsidR="004A1DF5" w:rsidRDefault="004A1DF5">
            <w:pPr>
              <w:ind w:firstLine="420"/>
              <w:rPr>
                <w:rFonts w:ascii="宋体" w:hAnsi="宋体"/>
                <w:sz w:val="21"/>
              </w:rPr>
            </w:pPr>
            <w:r>
              <w:rPr>
                <w:rFonts w:ascii="宋体" w:hAnsi="宋体" w:hint="eastAsia"/>
                <w:sz w:val="21"/>
              </w:rPr>
              <w:t>操作步骤说明</w:t>
            </w:r>
          </w:p>
        </w:tc>
        <w:tc>
          <w:tcPr>
            <w:tcW w:w="1800" w:type="dxa"/>
          </w:tcPr>
          <w:p w:rsidR="004A1DF5" w:rsidRDefault="004A1DF5">
            <w:pPr>
              <w:rPr>
                <w:sz w:val="21"/>
              </w:rPr>
            </w:pPr>
            <w:r>
              <w:rPr>
                <w:rFonts w:hint="eastAsia"/>
                <w:sz w:val="21"/>
              </w:rPr>
              <w:t>备注</w:t>
            </w:r>
          </w:p>
        </w:tc>
      </w:tr>
      <w:tr w:rsidR="004A1DF5">
        <w:tc>
          <w:tcPr>
            <w:tcW w:w="720" w:type="dxa"/>
          </w:tcPr>
          <w:p w:rsidR="004A1DF5" w:rsidRDefault="004A1DF5">
            <w:pPr>
              <w:rPr>
                <w:rFonts w:ascii="宋体" w:hAnsi="宋体"/>
                <w:sz w:val="21"/>
              </w:rPr>
            </w:pPr>
            <w:r>
              <w:rPr>
                <w:rFonts w:ascii="宋体" w:hAnsi="宋体" w:hint="eastAsia"/>
                <w:sz w:val="21"/>
              </w:rPr>
              <w:t>1、</w:t>
            </w:r>
          </w:p>
        </w:tc>
        <w:tc>
          <w:tcPr>
            <w:tcW w:w="1800" w:type="dxa"/>
          </w:tcPr>
          <w:p w:rsidR="004A1DF5" w:rsidRDefault="004A1DF5">
            <w:pPr>
              <w:rPr>
                <w:rFonts w:ascii="宋体" w:hAnsi="宋体"/>
                <w:sz w:val="21"/>
              </w:rPr>
            </w:pPr>
            <w:r>
              <w:rPr>
                <w:rFonts w:ascii="宋体" w:hAnsi="宋体" w:hint="eastAsia"/>
                <w:sz w:val="21"/>
              </w:rPr>
              <w:t>单位通知存款开户</w:t>
            </w:r>
          </w:p>
        </w:tc>
        <w:tc>
          <w:tcPr>
            <w:tcW w:w="3780" w:type="dxa"/>
          </w:tcPr>
          <w:p w:rsidR="004A1DF5" w:rsidRDefault="004A1DF5">
            <w:pPr>
              <w:rPr>
                <w:rFonts w:ascii="宋体" w:hAnsi="宋体"/>
                <w:sz w:val="21"/>
              </w:rPr>
            </w:pPr>
            <w:r>
              <w:rPr>
                <w:rFonts w:ascii="宋体" w:hAnsi="宋体" w:hint="eastAsia"/>
                <w:sz w:val="21"/>
              </w:rPr>
              <w:t>选择负债业务中的“通知存款开户”模块，或输入业务代码“3231”。进入单位通知存款开户界面（图4.7）</w:t>
            </w:r>
          </w:p>
        </w:tc>
        <w:tc>
          <w:tcPr>
            <w:tcW w:w="1800" w:type="dxa"/>
          </w:tcPr>
          <w:p w:rsidR="004A1DF5" w:rsidRDefault="004A1DF5">
            <w:pPr>
              <w:rPr>
                <w:rFonts w:ascii="宋体" w:hAnsi="宋体"/>
                <w:sz w:val="21"/>
              </w:rPr>
            </w:pPr>
            <w:r>
              <w:rPr>
                <w:rFonts w:ascii="宋体" w:hAnsi="宋体" w:hint="eastAsia"/>
                <w:sz w:val="21"/>
              </w:rPr>
              <w:t>系统判断操作员有无相应权限</w:t>
            </w:r>
          </w:p>
        </w:tc>
      </w:tr>
      <w:tr w:rsidR="004A1DF5">
        <w:trPr>
          <w:trHeight w:val="177"/>
        </w:trPr>
        <w:tc>
          <w:tcPr>
            <w:tcW w:w="720" w:type="dxa"/>
          </w:tcPr>
          <w:p w:rsidR="004A1DF5" w:rsidRDefault="004A1DF5">
            <w:pPr>
              <w:rPr>
                <w:rFonts w:ascii="宋体" w:hAnsi="宋体"/>
                <w:sz w:val="21"/>
              </w:rPr>
            </w:pPr>
            <w:r>
              <w:rPr>
                <w:rFonts w:ascii="宋体" w:hAnsi="宋体" w:hint="eastAsia"/>
                <w:sz w:val="21"/>
              </w:rPr>
              <w:t>2、</w:t>
            </w:r>
          </w:p>
        </w:tc>
        <w:tc>
          <w:tcPr>
            <w:tcW w:w="1800" w:type="dxa"/>
          </w:tcPr>
          <w:p w:rsidR="004A1DF5" w:rsidRDefault="004A1DF5">
            <w:pPr>
              <w:rPr>
                <w:rFonts w:ascii="宋体" w:hAnsi="宋体"/>
                <w:bCs/>
                <w:sz w:val="21"/>
              </w:rPr>
            </w:pPr>
            <w:r>
              <w:rPr>
                <w:rFonts w:hint="eastAsia"/>
                <w:sz w:val="21"/>
              </w:rPr>
              <w:t>选择输入关联户口号或客户号</w:t>
            </w:r>
          </w:p>
        </w:tc>
        <w:tc>
          <w:tcPr>
            <w:tcW w:w="3780" w:type="dxa"/>
          </w:tcPr>
          <w:p w:rsidR="004A1DF5" w:rsidRDefault="004A1DF5">
            <w:pPr>
              <w:rPr>
                <w:sz w:val="21"/>
              </w:rPr>
            </w:pPr>
            <w:r>
              <w:rPr>
                <w:rFonts w:hint="eastAsia"/>
                <w:sz w:val="21"/>
              </w:rPr>
              <w:t>输入该单位客户号（无客户号需要在客户管理系统新开客户），也可输入活期结算户等关联户口号，显示客户户名。</w:t>
            </w:r>
          </w:p>
        </w:tc>
        <w:tc>
          <w:tcPr>
            <w:tcW w:w="1800" w:type="dxa"/>
          </w:tcPr>
          <w:p w:rsidR="004A1DF5" w:rsidRDefault="004A1DF5">
            <w:pPr>
              <w:rPr>
                <w:rFonts w:ascii="宋体" w:hAnsi="宋体"/>
                <w:sz w:val="21"/>
              </w:rPr>
            </w:pPr>
            <w:r>
              <w:rPr>
                <w:rFonts w:ascii="宋体" w:hAnsi="宋体" w:hint="eastAsia"/>
                <w:sz w:val="21"/>
              </w:rPr>
              <w:t>系统检查是否为黑名单、预警户，并进行相应提示。</w:t>
            </w:r>
          </w:p>
        </w:tc>
      </w:tr>
      <w:tr w:rsidR="004A1DF5">
        <w:tc>
          <w:tcPr>
            <w:tcW w:w="720" w:type="dxa"/>
          </w:tcPr>
          <w:p w:rsidR="004A1DF5" w:rsidRDefault="004A1DF5">
            <w:pPr>
              <w:rPr>
                <w:rFonts w:ascii="宋体" w:hAnsi="宋体"/>
                <w:sz w:val="21"/>
              </w:rPr>
            </w:pPr>
            <w:r>
              <w:rPr>
                <w:rFonts w:ascii="宋体" w:hAnsi="宋体" w:hint="eastAsia"/>
                <w:sz w:val="21"/>
              </w:rPr>
              <w:t>3、</w:t>
            </w:r>
          </w:p>
        </w:tc>
        <w:tc>
          <w:tcPr>
            <w:tcW w:w="1800" w:type="dxa"/>
          </w:tcPr>
          <w:p w:rsidR="004A1DF5" w:rsidRDefault="004A1DF5">
            <w:pPr>
              <w:spacing w:line="240" w:lineRule="auto"/>
              <w:rPr>
                <w:sz w:val="21"/>
              </w:rPr>
            </w:pPr>
            <w:r>
              <w:rPr>
                <w:rFonts w:hint="eastAsia"/>
                <w:sz w:val="21"/>
              </w:rPr>
              <w:t>输入支取方式：</w:t>
            </w:r>
          </w:p>
          <w:p w:rsidR="004A1DF5" w:rsidRDefault="004A1DF5">
            <w:pPr>
              <w:rPr>
                <w:rFonts w:ascii="宋体" w:hAnsi="宋体"/>
                <w:sz w:val="21"/>
              </w:rPr>
            </w:pPr>
            <w:r>
              <w:rPr>
                <w:rFonts w:ascii="宋体" w:hAnsi="宋体" w:hint="eastAsia"/>
                <w:sz w:val="21"/>
              </w:rPr>
              <w:t>1、凭图章印鉴</w:t>
            </w:r>
          </w:p>
          <w:p w:rsidR="004A1DF5" w:rsidRDefault="004A1DF5">
            <w:pPr>
              <w:rPr>
                <w:rFonts w:ascii="宋体" w:hAnsi="宋体"/>
                <w:sz w:val="21"/>
              </w:rPr>
            </w:pPr>
            <w:r>
              <w:rPr>
                <w:rFonts w:ascii="宋体" w:hAnsi="宋体" w:hint="eastAsia"/>
                <w:sz w:val="21"/>
              </w:rPr>
              <w:t>2、凭电子印鉴</w:t>
            </w:r>
          </w:p>
          <w:p w:rsidR="004A1DF5" w:rsidRDefault="004A1DF5">
            <w:pPr>
              <w:rPr>
                <w:rFonts w:ascii="宋体" w:hAnsi="宋体"/>
                <w:sz w:val="21"/>
              </w:rPr>
            </w:pPr>
            <w:r>
              <w:rPr>
                <w:rFonts w:ascii="宋体" w:hAnsi="宋体" w:hint="eastAsia"/>
                <w:sz w:val="21"/>
              </w:rPr>
              <w:t>3、凭电子签名</w:t>
            </w:r>
          </w:p>
        </w:tc>
        <w:tc>
          <w:tcPr>
            <w:tcW w:w="3780" w:type="dxa"/>
          </w:tcPr>
          <w:p w:rsidR="004A1DF5" w:rsidRDefault="004A1DF5">
            <w:pPr>
              <w:rPr>
                <w:rFonts w:ascii="宋体" w:hAnsi="宋体"/>
                <w:sz w:val="21"/>
              </w:rPr>
            </w:pPr>
            <w:r>
              <w:rPr>
                <w:rFonts w:hint="eastAsia"/>
                <w:sz w:val="21"/>
              </w:rPr>
              <w:t>可选同关联户口一样支取依据，凭图章印鉴或通过系统对电子验印、变码印鉴方式支取。</w:t>
            </w:r>
          </w:p>
        </w:tc>
        <w:tc>
          <w:tcPr>
            <w:tcW w:w="1800" w:type="dxa"/>
          </w:tcPr>
          <w:p w:rsidR="004A1DF5" w:rsidRDefault="004A1DF5">
            <w:pPr>
              <w:rPr>
                <w:rFonts w:ascii="宋体" w:hAnsi="宋体"/>
                <w:sz w:val="21"/>
              </w:rPr>
            </w:pPr>
          </w:p>
        </w:tc>
      </w:tr>
      <w:tr w:rsidR="004A1DF5">
        <w:trPr>
          <w:trHeight w:val="700"/>
        </w:trPr>
        <w:tc>
          <w:tcPr>
            <w:tcW w:w="720" w:type="dxa"/>
          </w:tcPr>
          <w:p w:rsidR="004A1DF5" w:rsidRDefault="004A1DF5">
            <w:pPr>
              <w:rPr>
                <w:rFonts w:ascii="宋体" w:hAnsi="宋体"/>
                <w:sz w:val="21"/>
              </w:rPr>
            </w:pPr>
            <w:r>
              <w:rPr>
                <w:rFonts w:ascii="宋体" w:hAnsi="宋体" w:hint="eastAsia"/>
                <w:sz w:val="21"/>
              </w:rPr>
              <w:t>4</w:t>
            </w:r>
          </w:p>
        </w:tc>
        <w:tc>
          <w:tcPr>
            <w:tcW w:w="1800" w:type="dxa"/>
          </w:tcPr>
          <w:p w:rsidR="004A1DF5" w:rsidRDefault="004A1DF5">
            <w:pPr>
              <w:rPr>
                <w:rFonts w:ascii="宋体" w:hAnsi="宋体"/>
                <w:bCs/>
                <w:sz w:val="21"/>
              </w:rPr>
            </w:pPr>
            <w:r>
              <w:rPr>
                <w:rFonts w:ascii="宋体" w:hAnsi="宋体" w:hint="eastAsia"/>
                <w:bCs/>
                <w:sz w:val="21"/>
              </w:rPr>
              <w:t>凭证号</w:t>
            </w:r>
          </w:p>
        </w:tc>
        <w:tc>
          <w:tcPr>
            <w:tcW w:w="3780" w:type="dxa"/>
          </w:tcPr>
          <w:p w:rsidR="004A1DF5" w:rsidRDefault="004A1DF5">
            <w:pPr>
              <w:rPr>
                <w:rFonts w:ascii="宋体" w:hAnsi="宋体"/>
                <w:bCs/>
                <w:sz w:val="21"/>
              </w:rPr>
            </w:pPr>
            <w:r>
              <w:rPr>
                <w:rFonts w:ascii="宋体" w:hAnsi="宋体" w:hint="eastAsia"/>
                <w:bCs/>
                <w:sz w:val="21"/>
              </w:rPr>
              <w:t>输入开户证实书的凭证号，</w:t>
            </w:r>
            <w:r>
              <w:rPr>
                <w:rFonts w:ascii="宋体" w:hAnsi="宋体" w:hint="eastAsia"/>
                <w:sz w:val="21"/>
              </w:rPr>
              <w:t>号码不是最小号码时系统提示重新确认。</w:t>
            </w:r>
          </w:p>
        </w:tc>
        <w:tc>
          <w:tcPr>
            <w:tcW w:w="1800" w:type="dxa"/>
          </w:tcPr>
          <w:p w:rsidR="004A1DF5" w:rsidRDefault="004A1DF5">
            <w:pPr>
              <w:rPr>
                <w:rFonts w:ascii="宋体" w:hAnsi="宋体"/>
                <w:sz w:val="21"/>
              </w:rPr>
            </w:pPr>
          </w:p>
        </w:tc>
      </w:tr>
      <w:tr w:rsidR="004A1DF5">
        <w:trPr>
          <w:trHeight w:val="700"/>
        </w:trPr>
        <w:tc>
          <w:tcPr>
            <w:tcW w:w="720" w:type="dxa"/>
          </w:tcPr>
          <w:p w:rsidR="004A1DF5" w:rsidRDefault="004A1DF5">
            <w:pPr>
              <w:rPr>
                <w:rFonts w:ascii="宋体" w:hAnsi="宋体"/>
                <w:sz w:val="21"/>
              </w:rPr>
            </w:pPr>
            <w:r>
              <w:rPr>
                <w:rFonts w:ascii="宋体" w:hAnsi="宋体" w:hint="eastAsia"/>
                <w:sz w:val="21"/>
              </w:rPr>
              <w:t>5、</w:t>
            </w:r>
          </w:p>
        </w:tc>
        <w:tc>
          <w:tcPr>
            <w:tcW w:w="1800" w:type="dxa"/>
          </w:tcPr>
          <w:p w:rsidR="004A1DF5" w:rsidRDefault="004A1DF5">
            <w:pPr>
              <w:rPr>
                <w:rFonts w:ascii="宋体" w:hAnsi="宋体"/>
                <w:bCs/>
                <w:sz w:val="21"/>
              </w:rPr>
            </w:pPr>
            <w:r>
              <w:rPr>
                <w:rFonts w:ascii="宋体" w:hAnsi="宋体" w:hint="eastAsia"/>
                <w:bCs/>
                <w:sz w:val="21"/>
              </w:rPr>
              <w:t>货币</w:t>
            </w:r>
          </w:p>
        </w:tc>
        <w:tc>
          <w:tcPr>
            <w:tcW w:w="3780" w:type="dxa"/>
          </w:tcPr>
          <w:p w:rsidR="004A1DF5" w:rsidRDefault="004A1DF5">
            <w:pPr>
              <w:rPr>
                <w:rFonts w:ascii="宋体" w:hAnsi="宋体"/>
                <w:bCs/>
                <w:sz w:val="21"/>
              </w:rPr>
            </w:pPr>
            <w:r>
              <w:rPr>
                <w:rFonts w:ascii="宋体" w:hAnsi="宋体" w:hint="eastAsia"/>
                <w:bCs/>
                <w:sz w:val="21"/>
              </w:rPr>
              <w:t>选择</w:t>
            </w:r>
            <w:r>
              <w:rPr>
                <w:rFonts w:ascii="宋体" w:hAnsi="宋体" w:hint="eastAsia"/>
                <w:sz w:val="21"/>
              </w:rPr>
              <w:t>人民币不分钞汇，外币必须区分现钞、现汇。</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6</w:t>
            </w:r>
          </w:p>
        </w:tc>
        <w:tc>
          <w:tcPr>
            <w:tcW w:w="1800" w:type="dxa"/>
          </w:tcPr>
          <w:p w:rsidR="004A1DF5" w:rsidRDefault="004A1DF5">
            <w:pPr>
              <w:rPr>
                <w:rFonts w:ascii="宋体" w:hAnsi="宋体"/>
                <w:bCs/>
                <w:sz w:val="21"/>
              </w:rPr>
            </w:pPr>
            <w:r>
              <w:rPr>
                <w:rFonts w:ascii="宋体" w:hAnsi="宋体" w:hint="eastAsia"/>
                <w:bCs/>
                <w:sz w:val="21"/>
              </w:rPr>
              <w:t>存款金额</w:t>
            </w:r>
          </w:p>
        </w:tc>
        <w:tc>
          <w:tcPr>
            <w:tcW w:w="3780" w:type="dxa"/>
          </w:tcPr>
          <w:p w:rsidR="004A1DF5" w:rsidRDefault="004A1DF5">
            <w:pPr>
              <w:rPr>
                <w:rFonts w:ascii="宋体" w:hAnsi="宋体"/>
                <w:bCs/>
                <w:sz w:val="21"/>
              </w:rPr>
            </w:pPr>
            <w:r>
              <w:rPr>
                <w:rFonts w:ascii="宋体" w:hAnsi="宋体" w:hint="eastAsia"/>
                <w:bCs/>
                <w:sz w:val="21"/>
              </w:rPr>
              <w:t>输入存款金额，起存人民币50万元（含）以上、外币5万美元（含）以上。</w:t>
            </w:r>
          </w:p>
        </w:tc>
        <w:tc>
          <w:tcPr>
            <w:tcW w:w="1800" w:type="dxa"/>
          </w:tcPr>
          <w:p w:rsidR="004A1DF5" w:rsidRDefault="004A1DF5">
            <w:pPr>
              <w:rPr>
                <w:rFonts w:ascii="宋体" w:hAnsi="宋体"/>
                <w:sz w:val="21"/>
              </w:rPr>
            </w:pPr>
            <w:r>
              <w:rPr>
                <w:rFonts w:ascii="宋体" w:hAnsi="宋体" w:hint="eastAsia"/>
                <w:sz w:val="21"/>
              </w:rPr>
              <w:t>超过柜员规定金额权限要授权</w:t>
            </w:r>
          </w:p>
        </w:tc>
      </w:tr>
      <w:tr w:rsidR="004A1DF5">
        <w:tc>
          <w:tcPr>
            <w:tcW w:w="720" w:type="dxa"/>
          </w:tcPr>
          <w:p w:rsidR="004A1DF5" w:rsidRDefault="004A1DF5">
            <w:pPr>
              <w:rPr>
                <w:rFonts w:ascii="宋体" w:hAnsi="宋体"/>
                <w:sz w:val="21"/>
              </w:rPr>
            </w:pPr>
            <w:r>
              <w:rPr>
                <w:rFonts w:ascii="宋体" w:hAnsi="宋体" w:hint="eastAsia"/>
                <w:sz w:val="21"/>
              </w:rPr>
              <w:t>7</w:t>
            </w:r>
          </w:p>
        </w:tc>
        <w:tc>
          <w:tcPr>
            <w:tcW w:w="1800" w:type="dxa"/>
          </w:tcPr>
          <w:p w:rsidR="004A1DF5" w:rsidRDefault="004A1DF5">
            <w:pPr>
              <w:rPr>
                <w:sz w:val="21"/>
              </w:rPr>
            </w:pPr>
            <w:r>
              <w:rPr>
                <w:rFonts w:hint="eastAsia"/>
                <w:sz w:val="21"/>
              </w:rPr>
              <w:t>通知类型：</w:t>
            </w:r>
          </w:p>
          <w:p w:rsidR="004A1DF5" w:rsidRDefault="004A1DF5">
            <w:pPr>
              <w:numPr>
                <w:ilvl w:val="0"/>
                <w:numId w:val="138"/>
              </w:numPr>
              <w:rPr>
                <w:sz w:val="21"/>
              </w:rPr>
            </w:pPr>
            <w:r>
              <w:rPr>
                <w:rFonts w:hint="eastAsia"/>
                <w:sz w:val="21"/>
              </w:rPr>
              <w:t>1</w:t>
            </w:r>
            <w:r>
              <w:rPr>
                <w:rFonts w:hint="eastAsia"/>
                <w:sz w:val="21"/>
              </w:rPr>
              <w:t>天通知存款</w:t>
            </w:r>
          </w:p>
          <w:p w:rsidR="004A1DF5" w:rsidRDefault="004A1DF5">
            <w:pPr>
              <w:numPr>
                <w:ilvl w:val="0"/>
                <w:numId w:val="138"/>
              </w:numPr>
              <w:rPr>
                <w:sz w:val="21"/>
              </w:rPr>
            </w:pPr>
            <w:r>
              <w:rPr>
                <w:rFonts w:hint="eastAsia"/>
                <w:sz w:val="21"/>
              </w:rPr>
              <w:t>7</w:t>
            </w:r>
            <w:r>
              <w:rPr>
                <w:rFonts w:hint="eastAsia"/>
                <w:sz w:val="21"/>
              </w:rPr>
              <w:t>天通知存款</w:t>
            </w:r>
          </w:p>
        </w:tc>
        <w:tc>
          <w:tcPr>
            <w:tcW w:w="3780" w:type="dxa"/>
          </w:tcPr>
          <w:p w:rsidR="004A1DF5" w:rsidRDefault="004A1DF5">
            <w:pPr>
              <w:rPr>
                <w:sz w:val="21"/>
              </w:rPr>
            </w:pPr>
            <w:r>
              <w:rPr>
                <w:rFonts w:hint="eastAsia"/>
                <w:sz w:val="21"/>
              </w:rPr>
              <w:t>根据客户要求选择输入通知类型，外币只能选</w:t>
            </w:r>
            <w:r>
              <w:rPr>
                <w:rFonts w:hint="eastAsia"/>
                <w:sz w:val="21"/>
              </w:rPr>
              <w:t>7</w:t>
            </w:r>
            <w:r>
              <w:rPr>
                <w:rFonts w:hint="eastAsia"/>
                <w:sz w:val="21"/>
              </w:rPr>
              <w:t>天通知存款</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8、</w:t>
            </w:r>
          </w:p>
        </w:tc>
        <w:tc>
          <w:tcPr>
            <w:tcW w:w="1800" w:type="dxa"/>
          </w:tcPr>
          <w:p w:rsidR="004A1DF5" w:rsidRDefault="004A1DF5">
            <w:pPr>
              <w:rPr>
                <w:rFonts w:ascii="宋体" w:hAnsi="宋体"/>
                <w:bCs/>
                <w:sz w:val="21"/>
              </w:rPr>
            </w:pPr>
            <w:r>
              <w:rPr>
                <w:rFonts w:hint="eastAsia"/>
                <w:sz w:val="21"/>
              </w:rPr>
              <w:t>输入付款类型</w:t>
            </w:r>
          </w:p>
          <w:p w:rsidR="004A1DF5" w:rsidRDefault="004A1DF5">
            <w:pPr>
              <w:numPr>
                <w:ilvl w:val="0"/>
                <w:numId w:val="141"/>
              </w:numPr>
              <w:rPr>
                <w:rFonts w:ascii="宋体" w:hAnsi="宋体"/>
                <w:bCs/>
                <w:sz w:val="21"/>
              </w:rPr>
            </w:pPr>
            <w:r>
              <w:rPr>
                <w:rFonts w:ascii="宋体" w:hAnsi="宋体" w:hint="eastAsia"/>
                <w:bCs/>
                <w:sz w:val="21"/>
              </w:rPr>
              <w:t>现金单</w:t>
            </w:r>
          </w:p>
          <w:p w:rsidR="004A1DF5" w:rsidRDefault="004A1DF5">
            <w:pPr>
              <w:numPr>
                <w:ilvl w:val="0"/>
                <w:numId w:val="141"/>
              </w:numPr>
              <w:rPr>
                <w:rFonts w:ascii="宋体" w:hAnsi="宋体"/>
                <w:bCs/>
                <w:sz w:val="21"/>
              </w:rPr>
            </w:pPr>
            <w:r>
              <w:rPr>
                <w:rFonts w:ascii="宋体" w:hAnsi="宋体" w:hint="eastAsia"/>
                <w:bCs/>
                <w:sz w:val="21"/>
              </w:rPr>
              <w:t>销账单</w:t>
            </w:r>
          </w:p>
          <w:p w:rsidR="004A1DF5" w:rsidRDefault="004A1DF5">
            <w:pPr>
              <w:numPr>
                <w:ilvl w:val="0"/>
                <w:numId w:val="141"/>
              </w:numPr>
              <w:rPr>
                <w:rFonts w:ascii="宋体" w:hAnsi="宋体"/>
                <w:bCs/>
                <w:sz w:val="21"/>
              </w:rPr>
            </w:pPr>
            <w:r>
              <w:rPr>
                <w:rFonts w:ascii="宋体" w:hAnsi="宋体" w:hint="eastAsia"/>
                <w:bCs/>
                <w:sz w:val="21"/>
              </w:rPr>
              <w:t>活期户</w:t>
            </w:r>
          </w:p>
          <w:p w:rsidR="004A1DF5" w:rsidRDefault="004A1DF5">
            <w:pPr>
              <w:numPr>
                <w:ilvl w:val="0"/>
                <w:numId w:val="141"/>
              </w:numPr>
              <w:rPr>
                <w:rFonts w:ascii="宋体" w:hAnsi="宋体"/>
                <w:bCs/>
                <w:sz w:val="21"/>
              </w:rPr>
            </w:pPr>
            <w:r>
              <w:rPr>
                <w:rFonts w:ascii="宋体" w:hAnsi="宋体" w:hint="eastAsia"/>
                <w:bCs/>
                <w:sz w:val="21"/>
              </w:rPr>
              <w:t>支票</w:t>
            </w:r>
          </w:p>
          <w:p w:rsidR="004A1DF5" w:rsidRDefault="004A1DF5">
            <w:pPr>
              <w:rPr>
                <w:rFonts w:ascii="宋体" w:hAnsi="宋体"/>
                <w:bCs/>
                <w:sz w:val="21"/>
              </w:rPr>
            </w:pPr>
            <w:r>
              <w:rPr>
                <w:rFonts w:ascii="宋体" w:hAnsi="宋体" w:hint="eastAsia"/>
                <w:bCs/>
                <w:sz w:val="21"/>
              </w:rPr>
              <w:t>5、现金</w:t>
            </w:r>
          </w:p>
        </w:tc>
        <w:tc>
          <w:tcPr>
            <w:tcW w:w="3780" w:type="dxa"/>
          </w:tcPr>
          <w:p w:rsidR="004A1DF5" w:rsidRDefault="004A1DF5">
            <w:pPr>
              <w:rPr>
                <w:sz w:val="21"/>
              </w:rPr>
            </w:pPr>
            <w:r>
              <w:rPr>
                <w:rFonts w:hint="eastAsia"/>
                <w:sz w:val="21"/>
              </w:rPr>
              <w:t>按付款类型进行选择：</w:t>
            </w:r>
          </w:p>
          <w:p w:rsidR="004A1DF5" w:rsidRDefault="004A1DF5">
            <w:pPr>
              <w:rPr>
                <w:sz w:val="21"/>
              </w:rPr>
            </w:pPr>
            <w:r>
              <w:rPr>
                <w:rFonts w:hint="eastAsia"/>
                <w:sz w:val="21"/>
              </w:rPr>
              <w:t>选择现金单，需输入现金单号</w:t>
            </w:r>
          </w:p>
          <w:p w:rsidR="004A1DF5" w:rsidRDefault="004A1DF5">
            <w:pPr>
              <w:rPr>
                <w:sz w:val="21"/>
              </w:rPr>
            </w:pPr>
            <w:r>
              <w:rPr>
                <w:rFonts w:hint="eastAsia"/>
                <w:sz w:val="21"/>
              </w:rPr>
              <w:t>选择销账单，需输入销账单号；</w:t>
            </w:r>
          </w:p>
          <w:p w:rsidR="004A1DF5" w:rsidRDefault="004A1DF5">
            <w:pPr>
              <w:rPr>
                <w:sz w:val="21"/>
              </w:rPr>
            </w:pPr>
            <w:r>
              <w:rPr>
                <w:rFonts w:hint="eastAsia"/>
                <w:sz w:val="21"/>
              </w:rPr>
              <w:t>选活期户，需输入活期户口号；</w:t>
            </w:r>
          </w:p>
          <w:p w:rsidR="004A1DF5" w:rsidRDefault="004A1DF5">
            <w:pPr>
              <w:rPr>
                <w:sz w:val="21"/>
              </w:rPr>
            </w:pPr>
            <w:r>
              <w:rPr>
                <w:rFonts w:hint="eastAsia"/>
                <w:sz w:val="21"/>
              </w:rPr>
              <w:t>选择支票，需输入结算户口号</w:t>
            </w:r>
          </w:p>
          <w:p w:rsidR="004A1DF5" w:rsidRDefault="004A1DF5">
            <w:pPr>
              <w:rPr>
                <w:rFonts w:ascii="宋体" w:hAnsi="宋体"/>
                <w:bCs/>
                <w:sz w:val="21"/>
              </w:rPr>
            </w:pPr>
            <w:r>
              <w:rPr>
                <w:rFonts w:ascii="宋体" w:hAnsi="宋体" w:hint="eastAsia"/>
                <w:bCs/>
                <w:sz w:val="21"/>
              </w:rPr>
              <w:t>选择现金，不需输入户口号、单号</w:t>
            </w:r>
          </w:p>
        </w:tc>
        <w:tc>
          <w:tcPr>
            <w:tcW w:w="1800" w:type="dxa"/>
          </w:tcPr>
          <w:p w:rsidR="004A1DF5" w:rsidRDefault="004A1DF5">
            <w:pPr>
              <w:rPr>
                <w:rFonts w:ascii="宋体" w:hAnsi="宋体"/>
                <w:sz w:val="21"/>
              </w:rPr>
            </w:pPr>
          </w:p>
        </w:tc>
      </w:tr>
      <w:tr w:rsidR="004A1DF5">
        <w:trPr>
          <w:trHeight w:val="80"/>
        </w:trPr>
        <w:tc>
          <w:tcPr>
            <w:tcW w:w="720" w:type="dxa"/>
          </w:tcPr>
          <w:p w:rsidR="004A1DF5" w:rsidRDefault="004A1DF5">
            <w:pPr>
              <w:rPr>
                <w:rFonts w:ascii="宋体" w:hAnsi="宋体"/>
                <w:sz w:val="21"/>
              </w:rPr>
            </w:pPr>
            <w:r>
              <w:rPr>
                <w:rFonts w:ascii="宋体" w:hAnsi="宋体" w:hint="eastAsia"/>
                <w:sz w:val="21"/>
              </w:rPr>
              <w:lastRenderedPageBreak/>
              <w:t>9</w:t>
            </w:r>
          </w:p>
        </w:tc>
        <w:tc>
          <w:tcPr>
            <w:tcW w:w="1800" w:type="dxa"/>
          </w:tcPr>
          <w:p w:rsidR="004A1DF5" w:rsidRDefault="004A1DF5">
            <w:pPr>
              <w:rPr>
                <w:rFonts w:ascii="宋体" w:hAnsi="宋体"/>
                <w:bCs/>
                <w:sz w:val="21"/>
              </w:rPr>
            </w:pPr>
            <w:r>
              <w:rPr>
                <w:rFonts w:ascii="宋体" w:hAnsi="宋体" w:hint="eastAsia"/>
                <w:bCs/>
                <w:sz w:val="21"/>
              </w:rPr>
              <w:t>付款金额</w:t>
            </w:r>
          </w:p>
        </w:tc>
        <w:tc>
          <w:tcPr>
            <w:tcW w:w="3780" w:type="dxa"/>
          </w:tcPr>
          <w:p w:rsidR="004A1DF5" w:rsidRDefault="004A1DF5">
            <w:pPr>
              <w:rPr>
                <w:rFonts w:ascii="宋体" w:hAnsi="宋体"/>
                <w:bCs/>
                <w:sz w:val="21"/>
              </w:rPr>
            </w:pPr>
            <w:r>
              <w:rPr>
                <w:rFonts w:ascii="宋体" w:hAnsi="宋体" w:hint="eastAsia"/>
                <w:sz w:val="21"/>
              </w:rPr>
              <w:t>输入付款金额，多种付款类型输入的金额加总要与存款金额一致。</w:t>
            </w:r>
          </w:p>
        </w:tc>
        <w:tc>
          <w:tcPr>
            <w:tcW w:w="1800" w:type="dxa"/>
          </w:tcPr>
          <w:p w:rsidR="004A1DF5" w:rsidRDefault="004A1DF5">
            <w:pPr>
              <w:rPr>
                <w:rFonts w:ascii="宋体" w:hAnsi="宋体"/>
                <w:sz w:val="21"/>
              </w:rPr>
            </w:pPr>
            <w:r>
              <w:rPr>
                <w:rFonts w:hint="eastAsia"/>
                <w:sz w:val="21"/>
              </w:rPr>
              <w:t>系统会判别是否透支、单号是否正确等</w:t>
            </w:r>
          </w:p>
        </w:tc>
      </w:tr>
      <w:tr w:rsidR="004A1DF5">
        <w:trPr>
          <w:trHeight w:val="347"/>
        </w:trPr>
        <w:tc>
          <w:tcPr>
            <w:tcW w:w="720" w:type="dxa"/>
          </w:tcPr>
          <w:p w:rsidR="004A1DF5" w:rsidRDefault="004A1DF5">
            <w:pPr>
              <w:rPr>
                <w:rFonts w:ascii="宋体" w:hAnsi="宋体"/>
                <w:sz w:val="21"/>
              </w:rPr>
            </w:pPr>
            <w:r>
              <w:rPr>
                <w:rFonts w:ascii="宋体" w:hAnsi="宋体" w:hint="eastAsia"/>
                <w:sz w:val="21"/>
              </w:rPr>
              <w:t>10</w:t>
            </w:r>
          </w:p>
          <w:p w:rsidR="004A1DF5" w:rsidRDefault="004A1DF5">
            <w:pPr>
              <w:rPr>
                <w:rFonts w:ascii="宋体" w:hAnsi="宋体"/>
                <w:sz w:val="21"/>
              </w:rPr>
            </w:pPr>
          </w:p>
        </w:tc>
        <w:tc>
          <w:tcPr>
            <w:tcW w:w="1800" w:type="dxa"/>
          </w:tcPr>
          <w:p w:rsidR="004A1DF5" w:rsidRDefault="004A1DF5">
            <w:pPr>
              <w:rPr>
                <w:rFonts w:ascii="宋体" w:hAnsi="宋体"/>
                <w:bCs/>
                <w:sz w:val="21"/>
              </w:rPr>
            </w:pPr>
            <w:r>
              <w:rPr>
                <w:rFonts w:ascii="宋体" w:hAnsi="宋体" w:hint="eastAsia"/>
                <w:bCs/>
                <w:sz w:val="21"/>
              </w:rPr>
              <w:t>输入支付依据、支票号码</w:t>
            </w:r>
          </w:p>
        </w:tc>
        <w:tc>
          <w:tcPr>
            <w:tcW w:w="3780" w:type="dxa"/>
          </w:tcPr>
          <w:p w:rsidR="004A1DF5" w:rsidRDefault="004A1DF5">
            <w:pPr>
              <w:rPr>
                <w:rFonts w:ascii="宋体" w:hAnsi="宋体"/>
                <w:bCs/>
                <w:sz w:val="21"/>
              </w:rPr>
            </w:pPr>
            <w:r>
              <w:rPr>
                <w:rFonts w:hint="eastAsia"/>
                <w:bCs/>
                <w:sz w:val="21"/>
              </w:rPr>
              <w:t>点击“支取”按钮，进行验印、较对变码印鉴等验证</w:t>
            </w:r>
            <w:r>
              <w:rPr>
                <w:rFonts w:hint="eastAsia"/>
                <w:sz w:val="21"/>
              </w:rPr>
              <w:t>；支票支取要进行支票信息的录入。</w:t>
            </w:r>
          </w:p>
        </w:tc>
        <w:tc>
          <w:tcPr>
            <w:tcW w:w="1800" w:type="dxa"/>
          </w:tcPr>
          <w:p w:rsidR="004A1DF5" w:rsidRDefault="004A1DF5">
            <w:pPr>
              <w:rPr>
                <w:rFonts w:ascii="宋体" w:hAnsi="宋体"/>
                <w:sz w:val="21"/>
              </w:rPr>
            </w:pPr>
            <w:r>
              <w:rPr>
                <w:rFonts w:hint="eastAsia"/>
                <w:sz w:val="21"/>
              </w:rPr>
              <w:t>系统校验活期户口、支票的支付依据</w:t>
            </w:r>
          </w:p>
        </w:tc>
      </w:tr>
      <w:tr w:rsidR="004A1DF5">
        <w:tc>
          <w:tcPr>
            <w:tcW w:w="720" w:type="dxa"/>
          </w:tcPr>
          <w:p w:rsidR="004A1DF5" w:rsidRDefault="004A1DF5">
            <w:pPr>
              <w:rPr>
                <w:rFonts w:ascii="宋体" w:hAnsi="宋体"/>
                <w:sz w:val="21"/>
              </w:rPr>
            </w:pPr>
            <w:r>
              <w:rPr>
                <w:rFonts w:ascii="宋体" w:hAnsi="宋体" w:hint="eastAsia"/>
                <w:sz w:val="21"/>
              </w:rPr>
              <w:t>11</w:t>
            </w:r>
          </w:p>
        </w:tc>
        <w:tc>
          <w:tcPr>
            <w:tcW w:w="1800" w:type="dxa"/>
          </w:tcPr>
          <w:p w:rsidR="004A1DF5" w:rsidRDefault="004A1DF5">
            <w:pPr>
              <w:rPr>
                <w:rFonts w:ascii="宋体" w:hAnsi="宋体"/>
                <w:bCs/>
                <w:sz w:val="21"/>
              </w:rPr>
            </w:pPr>
            <w:r>
              <w:rPr>
                <w:rFonts w:ascii="宋体" w:hAnsi="宋体" w:hint="eastAsia"/>
                <w:bCs/>
                <w:sz w:val="21"/>
              </w:rPr>
              <w:t>直接现金收款</w:t>
            </w:r>
          </w:p>
        </w:tc>
        <w:tc>
          <w:tcPr>
            <w:tcW w:w="3780" w:type="dxa"/>
          </w:tcPr>
          <w:p w:rsidR="004A1DF5" w:rsidRDefault="004A1DF5">
            <w:pPr>
              <w:rPr>
                <w:rFonts w:ascii="宋体" w:hAnsi="宋体"/>
                <w:bCs/>
                <w:sz w:val="21"/>
              </w:rPr>
            </w:pPr>
            <w:r>
              <w:rPr>
                <w:rFonts w:ascii="宋体" w:hAnsi="宋体" w:hint="eastAsia"/>
                <w:bCs/>
                <w:sz w:val="21"/>
              </w:rPr>
              <w:t>调用现金模块“同步现金收款”收取</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12</w:t>
            </w:r>
          </w:p>
        </w:tc>
        <w:tc>
          <w:tcPr>
            <w:tcW w:w="1800" w:type="dxa"/>
          </w:tcPr>
          <w:p w:rsidR="004A1DF5" w:rsidRDefault="004A1DF5">
            <w:pPr>
              <w:rPr>
                <w:rFonts w:ascii="宋体" w:hAnsi="宋体"/>
                <w:bCs/>
                <w:sz w:val="21"/>
              </w:rPr>
            </w:pPr>
            <w:r>
              <w:rPr>
                <w:rFonts w:ascii="宋体" w:hAnsi="宋体" w:hint="eastAsia"/>
                <w:bCs/>
                <w:sz w:val="21"/>
              </w:rPr>
              <w:t>客户经理类型</w:t>
            </w:r>
          </w:p>
          <w:p w:rsidR="004A1DF5" w:rsidRDefault="004A1DF5">
            <w:pPr>
              <w:rPr>
                <w:rFonts w:ascii="宋体" w:hAnsi="宋体"/>
                <w:bCs/>
                <w:sz w:val="21"/>
              </w:rPr>
            </w:pPr>
            <w:r>
              <w:rPr>
                <w:rFonts w:ascii="宋体" w:hAnsi="宋体" w:hint="eastAsia"/>
                <w:bCs/>
                <w:sz w:val="21"/>
              </w:rPr>
              <w:t>C:客户；U：用户</w:t>
            </w:r>
          </w:p>
        </w:tc>
        <w:tc>
          <w:tcPr>
            <w:tcW w:w="3780" w:type="dxa"/>
          </w:tcPr>
          <w:p w:rsidR="004A1DF5" w:rsidRDefault="004A1DF5">
            <w:pPr>
              <w:rPr>
                <w:rFonts w:ascii="宋体" w:hAnsi="宋体"/>
                <w:sz w:val="21"/>
              </w:rPr>
            </w:pPr>
            <w:r>
              <w:rPr>
                <w:rFonts w:ascii="宋体" w:hAnsi="宋体" w:hint="eastAsia"/>
                <w:sz w:val="21"/>
              </w:rPr>
              <w:t>选择输入客户经理类型及名称</w:t>
            </w:r>
          </w:p>
        </w:tc>
        <w:tc>
          <w:tcPr>
            <w:tcW w:w="1800" w:type="dxa"/>
          </w:tcPr>
          <w:p w:rsidR="004A1DF5" w:rsidRDefault="004A1DF5">
            <w:pPr>
              <w:rPr>
                <w:rFonts w:ascii="宋体" w:hAnsi="宋体"/>
                <w:sz w:val="21"/>
              </w:rPr>
            </w:pPr>
            <w:r>
              <w:rPr>
                <w:rFonts w:ascii="宋体" w:hAnsi="宋体" w:hint="eastAsia"/>
                <w:sz w:val="21"/>
              </w:rPr>
              <w:t>根据需要输入</w:t>
            </w:r>
          </w:p>
        </w:tc>
      </w:tr>
      <w:tr w:rsidR="004A1DF5">
        <w:tc>
          <w:tcPr>
            <w:tcW w:w="720" w:type="dxa"/>
          </w:tcPr>
          <w:p w:rsidR="004A1DF5" w:rsidRDefault="004A1DF5">
            <w:pPr>
              <w:rPr>
                <w:rFonts w:ascii="宋体" w:hAnsi="宋体"/>
                <w:sz w:val="21"/>
              </w:rPr>
            </w:pPr>
            <w:r>
              <w:rPr>
                <w:rFonts w:ascii="宋体" w:hAnsi="宋体" w:hint="eastAsia"/>
                <w:sz w:val="21"/>
              </w:rPr>
              <w:t>13</w:t>
            </w:r>
          </w:p>
        </w:tc>
        <w:tc>
          <w:tcPr>
            <w:tcW w:w="1800" w:type="dxa"/>
          </w:tcPr>
          <w:p w:rsidR="004A1DF5" w:rsidRDefault="004A1DF5">
            <w:pPr>
              <w:rPr>
                <w:rFonts w:ascii="宋体" w:hAnsi="宋体"/>
                <w:bCs/>
                <w:sz w:val="21"/>
              </w:rPr>
            </w:pPr>
            <w:r>
              <w:rPr>
                <w:rFonts w:ascii="宋体" w:hAnsi="宋体" w:hint="eastAsia"/>
                <w:bCs/>
                <w:sz w:val="21"/>
              </w:rPr>
              <w:t>到期定价方法：</w:t>
            </w:r>
          </w:p>
          <w:p w:rsidR="004A1DF5" w:rsidRDefault="004A1DF5">
            <w:pPr>
              <w:numPr>
                <w:ilvl w:val="0"/>
                <w:numId w:val="139"/>
              </w:numPr>
              <w:rPr>
                <w:rFonts w:ascii="宋体" w:hAnsi="宋体"/>
                <w:bCs/>
                <w:sz w:val="21"/>
              </w:rPr>
            </w:pPr>
            <w:r>
              <w:rPr>
                <w:rFonts w:ascii="宋体" w:hAnsi="宋体" w:hint="eastAsia"/>
                <w:bCs/>
                <w:sz w:val="21"/>
              </w:rPr>
              <w:t>牌价利率</w:t>
            </w:r>
          </w:p>
          <w:p w:rsidR="004A1DF5" w:rsidRDefault="004A1DF5">
            <w:pPr>
              <w:numPr>
                <w:ilvl w:val="0"/>
                <w:numId w:val="139"/>
              </w:numPr>
              <w:rPr>
                <w:rFonts w:ascii="宋体" w:hAnsi="宋体"/>
                <w:bCs/>
                <w:sz w:val="21"/>
              </w:rPr>
            </w:pPr>
            <w:r>
              <w:rPr>
                <w:rFonts w:ascii="宋体" w:hAnsi="宋体" w:hint="eastAsia"/>
                <w:bCs/>
                <w:sz w:val="21"/>
              </w:rPr>
              <w:t>协议利率</w:t>
            </w:r>
          </w:p>
        </w:tc>
        <w:tc>
          <w:tcPr>
            <w:tcW w:w="3780" w:type="dxa"/>
          </w:tcPr>
          <w:p w:rsidR="004A1DF5" w:rsidRDefault="004A1DF5">
            <w:pPr>
              <w:rPr>
                <w:rFonts w:ascii="宋体" w:hAnsi="宋体"/>
                <w:bCs/>
                <w:sz w:val="21"/>
              </w:rPr>
            </w:pPr>
            <w:r>
              <w:rPr>
                <w:rFonts w:ascii="宋体" w:hAnsi="宋体" w:hint="eastAsia"/>
                <w:bCs/>
                <w:sz w:val="21"/>
              </w:rPr>
              <w:t>系统默认选择牌价利率，只有外币大额存款选择协议利率并在“到期协议利率值”处输入利率值。</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14、</w:t>
            </w:r>
          </w:p>
        </w:tc>
        <w:tc>
          <w:tcPr>
            <w:tcW w:w="1800" w:type="dxa"/>
          </w:tcPr>
          <w:p w:rsidR="004A1DF5" w:rsidRDefault="004A1DF5">
            <w:pPr>
              <w:rPr>
                <w:rFonts w:ascii="宋体" w:hAnsi="宋体"/>
                <w:bCs/>
                <w:sz w:val="21"/>
              </w:rPr>
            </w:pPr>
            <w:r>
              <w:rPr>
                <w:rFonts w:ascii="宋体" w:hAnsi="宋体" w:hint="eastAsia"/>
                <w:bCs/>
                <w:sz w:val="21"/>
              </w:rPr>
              <w:t>确认</w:t>
            </w:r>
          </w:p>
        </w:tc>
        <w:tc>
          <w:tcPr>
            <w:tcW w:w="3780" w:type="dxa"/>
          </w:tcPr>
          <w:p w:rsidR="004A1DF5" w:rsidRDefault="004A1DF5">
            <w:pPr>
              <w:rPr>
                <w:rFonts w:ascii="宋体" w:hAnsi="宋体"/>
                <w:bCs/>
                <w:sz w:val="21"/>
              </w:rPr>
            </w:pPr>
            <w:r>
              <w:rPr>
                <w:rFonts w:ascii="宋体" w:hAnsi="宋体" w:hint="eastAsia"/>
                <w:bCs/>
                <w:sz w:val="21"/>
              </w:rPr>
              <w:t>选择“确认”，</w:t>
            </w:r>
            <w:r>
              <w:rPr>
                <w:rFonts w:hint="eastAsia"/>
                <w:sz w:val="21"/>
              </w:rPr>
              <w:t>无误后，判断是否需要授权，不需要授权则业务状态为“交易成功、存款成功”。</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15</w:t>
            </w:r>
          </w:p>
        </w:tc>
        <w:tc>
          <w:tcPr>
            <w:tcW w:w="1800" w:type="dxa"/>
          </w:tcPr>
          <w:p w:rsidR="004A1DF5" w:rsidRDefault="004A1DF5">
            <w:pPr>
              <w:rPr>
                <w:rFonts w:ascii="宋体" w:hAnsi="宋体"/>
                <w:bCs/>
                <w:sz w:val="21"/>
              </w:rPr>
            </w:pPr>
            <w:r>
              <w:rPr>
                <w:rFonts w:ascii="宋体" w:hAnsi="宋体" w:hint="eastAsia"/>
                <w:bCs/>
                <w:sz w:val="21"/>
              </w:rPr>
              <w:t>授权</w:t>
            </w:r>
          </w:p>
        </w:tc>
        <w:tc>
          <w:tcPr>
            <w:tcW w:w="3780" w:type="dxa"/>
          </w:tcPr>
          <w:p w:rsidR="004A1DF5" w:rsidRDefault="004A1DF5">
            <w:pPr>
              <w:rPr>
                <w:sz w:val="21"/>
              </w:rPr>
            </w:pPr>
            <w:r>
              <w:rPr>
                <w:rFonts w:hint="eastAsia"/>
                <w:sz w:val="21"/>
              </w:rPr>
              <w:t>系统经办的界面完整展示给授权人员，授权人员确认该操作后进行现场授权，业务状态为“交易成功”。</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16</w:t>
            </w:r>
          </w:p>
        </w:tc>
        <w:tc>
          <w:tcPr>
            <w:tcW w:w="1800" w:type="dxa"/>
          </w:tcPr>
          <w:p w:rsidR="004A1DF5" w:rsidRDefault="004A1DF5">
            <w:pPr>
              <w:rPr>
                <w:rFonts w:ascii="宋体" w:hAnsi="宋体"/>
                <w:bCs/>
                <w:sz w:val="21"/>
              </w:rPr>
            </w:pPr>
            <w:r>
              <w:rPr>
                <w:rFonts w:ascii="宋体" w:hAnsi="宋体" w:hint="eastAsia"/>
                <w:bCs/>
                <w:sz w:val="21"/>
              </w:rPr>
              <w:t>打印</w:t>
            </w:r>
          </w:p>
        </w:tc>
        <w:tc>
          <w:tcPr>
            <w:tcW w:w="3780" w:type="dxa"/>
          </w:tcPr>
          <w:p w:rsidR="004A1DF5" w:rsidRDefault="004A1DF5">
            <w:pPr>
              <w:rPr>
                <w:rFonts w:ascii="宋体" w:hAnsi="宋体"/>
                <w:bCs/>
                <w:sz w:val="21"/>
              </w:rPr>
            </w:pPr>
            <w:r>
              <w:rPr>
                <w:rFonts w:hint="eastAsia"/>
                <w:sz w:val="21"/>
              </w:rPr>
              <w:t>系统进入凭证打印窗口，</w:t>
            </w:r>
            <w:r>
              <w:rPr>
                <w:rFonts w:ascii="宋体" w:hAnsi="宋体" w:hint="eastAsia"/>
                <w:bCs/>
                <w:sz w:val="21"/>
              </w:rPr>
              <w:t>打印“收、付款回单、单位定期存款开户证实书”，回单可</w:t>
            </w:r>
            <w:r>
              <w:rPr>
                <w:rFonts w:hint="eastAsia"/>
                <w:sz w:val="21"/>
              </w:rPr>
              <w:t>在“客户管理”－“回单打印”模块中补打。</w:t>
            </w:r>
          </w:p>
        </w:tc>
        <w:tc>
          <w:tcPr>
            <w:tcW w:w="1800" w:type="dxa"/>
          </w:tcPr>
          <w:p w:rsidR="004A1DF5" w:rsidRDefault="004A1DF5">
            <w:pPr>
              <w:rPr>
                <w:rFonts w:ascii="宋体" w:hAnsi="宋体"/>
                <w:sz w:val="21"/>
              </w:rPr>
            </w:pPr>
            <w:r>
              <w:rPr>
                <w:rFonts w:hint="eastAsia"/>
                <w:sz w:val="21"/>
              </w:rPr>
              <w:t>证实书打印出错了，需要在“客户管理”－“特殊业务”模块中更换凭证处理。</w:t>
            </w:r>
          </w:p>
        </w:tc>
      </w:tr>
    </w:tbl>
    <w:p w:rsidR="004A1DF5" w:rsidRDefault="004A1DF5">
      <w:pPr>
        <w:pStyle w:val="5"/>
      </w:pPr>
      <w:r>
        <w:rPr>
          <w:rFonts w:hint="eastAsia"/>
        </w:rPr>
        <w:t>八、单位通知存款关户（业务代码</w:t>
      </w:r>
      <w:r>
        <w:rPr>
          <w:rFonts w:hint="eastAsia"/>
        </w:rPr>
        <w:t>3232</w:t>
      </w:r>
      <w:r>
        <w:rPr>
          <w:rFonts w:hint="eastAsia"/>
        </w:rPr>
        <w:t>）</w:t>
      </w:r>
    </w:p>
    <w:p w:rsidR="004A1DF5" w:rsidRDefault="004A1DF5" w:rsidP="0004090F">
      <w:pPr>
        <w:pStyle w:val="6"/>
      </w:pPr>
      <w:r>
        <w:rPr>
          <w:rFonts w:hint="eastAsia"/>
        </w:rPr>
        <w:t>（一）功能介绍</w:t>
      </w:r>
    </w:p>
    <w:p w:rsidR="004A1DF5" w:rsidRDefault="004A1DF5">
      <w:pPr>
        <w:tabs>
          <w:tab w:val="left" w:pos="540"/>
        </w:tabs>
        <w:ind w:firstLine="480"/>
      </w:pPr>
      <w:r>
        <w:rPr>
          <w:rFonts w:hint="eastAsia"/>
        </w:rPr>
        <w:t>通过该系统实现对单位通知存款的关户支取，包括通知和未通知的支取。</w:t>
      </w:r>
    </w:p>
    <w:p w:rsidR="004A1DF5" w:rsidRDefault="004A1DF5" w:rsidP="0004090F">
      <w:pPr>
        <w:pStyle w:val="6"/>
      </w:pPr>
      <w:r>
        <w:rPr>
          <w:rFonts w:hint="eastAsia"/>
        </w:rPr>
        <w:lastRenderedPageBreak/>
        <w:t>（二）风险提示</w:t>
      </w:r>
    </w:p>
    <w:p w:rsidR="004A1DF5" w:rsidRDefault="004A1DF5">
      <w:pPr>
        <w:ind w:firstLineChars="183" w:firstLine="439"/>
      </w:pPr>
      <w:r>
        <w:rPr>
          <w:rFonts w:hint="eastAsia"/>
        </w:rPr>
        <w:t>1</w:t>
      </w:r>
      <w:r>
        <w:rPr>
          <w:rFonts w:hint="eastAsia"/>
        </w:rPr>
        <w:t>、单位通知存款支取时客户不论选择何种支取方式，都必须在“单位定期存款开户证实书”背面进行签章背书；支取“已通知”的通知存款，必须持已确认的“单位通知存款客户通知书”前来办理。</w:t>
      </w:r>
    </w:p>
    <w:p w:rsidR="004A1DF5" w:rsidRDefault="004A1DF5">
      <w:pPr>
        <w:ind w:firstLineChars="183" w:firstLine="439"/>
      </w:pPr>
      <w:r>
        <w:rPr>
          <w:rFonts w:hint="eastAsia"/>
        </w:rPr>
        <w:t>2</w:t>
      </w:r>
      <w:r>
        <w:rPr>
          <w:rFonts w:hint="eastAsia"/>
        </w:rPr>
        <w:t>、支取时收款类型选“挂账单”一般只用于转到其他行时使用，转销时只能转到同户名客户。</w:t>
      </w:r>
    </w:p>
    <w:p w:rsidR="004A1DF5" w:rsidRDefault="004A1DF5" w:rsidP="0004090F">
      <w:pPr>
        <w:pStyle w:val="6"/>
      </w:pPr>
      <w:r>
        <w:rPr>
          <w:rFonts w:hint="eastAsia"/>
        </w:rPr>
        <w:t>（三）界面</w:t>
      </w:r>
    </w:p>
    <w:p w:rsidR="004A1DF5" w:rsidRDefault="0004090F">
      <w:r>
        <w:rPr>
          <w:rFonts w:hint="eastAsia"/>
          <w:noProof/>
        </w:rPr>
        <w:drawing>
          <wp:inline distT="0" distB="0" distL="0" distR="0">
            <wp:extent cx="5276850" cy="3781425"/>
            <wp:effectExtent l="1905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1"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4.8</w:t>
      </w:r>
    </w:p>
    <w:p w:rsidR="004A1DF5" w:rsidRDefault="004A1DF5" w:rsidP="0004090F">
      <w:pPr>
        <w:pStyle w:val="6"/>
      </w:pPr>
      <w:r>
        <w:rPr>
          <w:rFonts w:hint="eastAsia"/>
        </w:rPr>
        <w:t>（四）操作要点</w:t>
      </w:r>
    </w:p>
    <w:p w:rsidR="004A1DF5" w:rsidRDefault="004A1DF5">
      <w:pPr>
        <w:ind w:firstLine="480"/>
      </w:pPr>
      <w:r>
        <w:rPr>
          <w:rFonts w:hint="eastAsia"/>
        </w:rPr>
        <w:t>1</w:t>
      </w:r>
      <w:r>
        <w:rPr>
          <w:rFonts w:hint="eastAsia"/>
        </w:rPr>
        <w:t>、通知存款关户支取可选择通知支取或非通知支取，如果是通知支取，则该通知存款只能存在一笔状态为“通知有效”的通知，如果通知存款有多笔状态为“通知有效”的通知，必须在“部分支取”功能先把多笔通知支取剩一笔后，再到关户支取中进行通知关户处理。如果选择非通知支取，则该通知存款中不能存在有效的通知。</w:t>
      </w:r>
    </w:p>
    <w:p w:rsidR="004A1DF5" w:rsidRDefault="004A1DF5">
      <w:pPr>
        <w:ind w:firstLine="480"/>
      </w:pPr>
      <w:r>
        <w:rPr>
          <w:rFonts w:hint="eastAsia"/>
        </w:rPr>
        <w:t>2</w:t>
      </w:r>
      <w:r>
        <w:rPr>
          <w:rFonts w:hint="eastAsia"/>
        </w:rPr>
        <w:t>、通知存款如果已挂失、资金冻结，或者是黑名单、预警</w:t>
      </w:r>
      <w:r>
        <w:rPr>
          <w:rFonts w:hint="eastAsia"/>
        </w:rPr>
        <w:t>/</w:t>
      </w:r>
      <w:r>
        <w:rPr>
          <w:rFonts w:hint="eastAsia"/>
        </w:rPr>
        <w:t>布控户口则必</w:t>
      </w:r>
      <w:r>
        <w:rPr>
          <w:rFonts w:hint="eastAsia"/>
        </w:rPr>
        <w:lastRenderedPageBreak/>
        <w:t>须根据情况采取相应对策进行处理。</w:t>
      </w:r>
    </w:p>
    <w:p w:rsidR="004A1DF5" w:rsidRDefault="004A1DF5" w:rsidP="0004090F">
      <w:pPr>
        <w:pStyle w:val="6"/>
      </w:pPr>
      <w:r>
        <w:rPr>
          <w:rFonts w:hint="eastAsia"/>
        </w:rPr>
        <w:t>（五）操作步骤</w:t>
      </w:r>
    </w:p>
    <w:p w:rsidR="004A1DF5" w:rsidRDefault="004A1DF5">
      <w:pPr>
        <w:ind w:firstLine="480"/>
      </w:pPr>
      <w:r>
        <w:rPr>
          <w:rFonts w:hint="eastAsia"/>
        </w:rPr>
        <w:t>1</w:t>
      </w:r>
      <w:r>
        <w:rPr>
          <w:rFonts w:hint="eastAsia"/>
        </w:rPr>
        <w:t>、用户选择“导航系统”—“负债业务”—“单位通知存款”或在“业务代码”栏输入业务代码“</w:t>
      </w:r>
      <w:r>
        <w:rPr>
          <w:rFonts w:hint="eastAsia"/>
        </w:rPr>
        <w:t>3232</w:t>
      </w:r>
      <w:r>
        <w:rPr>
          <w:rFonts w:hint="eastAsia"/>
        </w:rPr>
        <w:t>”，进入通知存款关户界面（图</w:t>
      </w:r>
      <w:r>
        <w:rPr>
          <w:rFonts w:hint="eastAsia"/>
        </w:rPr>
        <w:t>4.8</w:t>
      </w:r>
      <w:r>
        <w:rPr>
          <w:rFonts w:hint="eastAsia"/>
        </w:rPr>
        <w:t>）。</w:t>
      </w:r>
    </w:p>
    <w:p w:rsidR="004A1DF5" w:rsidRDefault="004A1DF5">
      <w:pPr>
        <w:ind w:firstLine="480"/>
      </w:pPr>
      <w:r>
        <w:rPr>
          <w:rFonts w:hint="eastAsia"/>
        </w:rPr>
        <w:t>2</w:t>
      </w:r>
      <w:r>
        <w:rPr>
          <w:rFonts w:hint="eastAsia"/>
        </w:rPr>
        <w:t>、输入证实书上的定期编号（定期账号）和凭证号（后四位），选择“是否通知”。选择“否”，显示金额（转到第</w:t>
      </w:r>
      <w:r>
        <w:rPr>
          <w:rFonts w:hint="eastAsia"/>
        </w:rPr>
        <w:t>4</w:t>
      </w:r>
      <w:r>
        <w:rPr>
          <w:rFonts w:hint="eastAsia"/>
        </w:rPr>
        <w:t>步），选择“是”，只有唯一笔笔生效的情况下会显示通知明细。</w:t>
      </w:r>
    </w:p>
    <w:p w:rsidR="004A1DF5" w:rsidRDefault="004A1DF5">
      <w:pPr>
        <w:ind w:firstLine="480"/>
      </w:pPr>
      <w:r>
        <w:rPr>
          <w:rFonts w:hint="eastAsia"/>
        </w:rPr>
        <w:t>3</w:t>
      </w:r>
      <w:r>
        <w:rPr>
          <w:rFonts w:hint="eastAsia"/>
        </w:rPr>
        <w:t>、选择“通知查询”系统显示出该证实书下所有通知序号、通知日期、到期日期、约定支取金额，如果有多笔通知未取，必须先在部分支取中支取。</w:t>
      </w:r>
    </w:p>
    <w:p w:rsidR="004A1DF5" w:rsidRDefault="004A1DF5">
      <w:pPr>
        <w:ind w:firstLine="480"/>
      </w:pPr>
      <w:r>
        <w:rPr>
          <w:rFonts w:hint="eastAsia"/>
        </w:rPr>
        <w:t>4</w:t>
      </w:r>
      <w:r>
        <w:rPr>
          <w:rFonts w:hint="eastAsia"/>
        </w:rPr>
        <w:t>、根据通知存款预留的支付依据</w:t>
      </w:r>
      <w:r>
        <w:rPr>
          <w:rFonts w:hint="eastAsia"/>
          <w:bCs/>
        </w:rPr>
        <w:t>，选择“支取”按钮，进行验印、较对变码印鉴等验证，</w:t>
      </w:r>
      <w:r>
        <w:rPr>
          <w:rFonts w:hint="eastAsia"/>
        </w:rPr>
        <w:t>系统验证支取依据是否相符，相符后会显示利息数额。</w:t>
      </w:r>
    </w:p>
    <w:p w:rsidR="004A1DF5" w:rsidRDefault="004A1DF5">
      <w:pPr>
        <w:ind w:firstLine="480"/>
      </w:pPr>
      <w:r>
        <w:rPr>
          <w:rFonts w:hint="eastAsia"/>
        </w:rPr>
        <w:t>5</w:t>
      </w:r>
      <w:r>
        <w:rPr>
          <w:rFonts w:hint="eastAsia"/>
          <w:sz w:val="21"/>
        </w:rPr>
        <w:t>、</w:t>
      </w:r>
      <w:r>
        <w:rPr>
          <w:rFonts w:hint="eastAsia"/>
        </w:rPr>
        <w:t>选择收款类型和金额进行录入，收款类型可以选“活期户”和“挂账单”，将相应金额转入指定的户口中或将相应款项转入挂账系统。</w:t>
      </w:r>
    </w:p>
    <w:p w:rsidR="004A1DF5" w:rsidRDefault="004A1DF5">
      <w:pPr>
        <w:ind w:firstLine="480"/>
      </w:pPr>
      <w:r>
        <w:rPr>
          <w:rFonts w:hint="eastAsia"/>
        </w:rPr>
        <w:t>6</w:t>
      </w:r>
      <w:r>
        <w:rPr>
          <w:rFonts w:hint="eastAsia"/>
        </w:rPr>
        <w:t>、选择“确认”按钮后，进入“交互信息显示窗口”提示授权。</w:t>
      </w:r>
    </w:p>
    <w:p w:rsidR="004A1DF5" w:rsidRDefault="004A1DF5">
      <w:pPr>
        <w:ind w:firstLine="480"/>
      </w:pPr>
      <w:r>
        <w:rPr>
          <w:rFonts w:hint="eastAsia"/>
        </w:rPr>
        <w:t>7</w:t>
      </w:r>
      <w:r>
        <w:rPr>
          <w:rFonts w:hint="eastAsia"/>
        </w:rPr>
        <w:t>、授权人员复核后，选择“取消”，交易不成功，选“授权”，进行现场授权后选择“确认”按钮，处理成功。</w:t>
      </w:r>
    </w:p>
    <w:p w:rsidR="004A1DF5" w:rsidRDefault="004A1DF5">
      <w:pPr>
        <w:ind w:firstLine="480"/>
        <w:rPr>
          <w:rFonts w:ascii="宋体" w:hAnsi="宋体"/>
        </w:rPr>
      </w:pPr>
      <w:r>
        <w:rPr>
          <w:rFonts w:hint="eastAsia"/>
        </w:rPr>
        <w:t>8</w:t>
      </w:r>
      <w:r>
        <w:rPr>
          <w:rFonts w:hint="eastAsia"/>
        </w:rPr>
        <w:t>、打印相关单据，“单位定期存款开户</w:t>
      </w:r>
      <w:r>
        <w:rPr>
          <w:rFonts w:ascii="宋体" w:hAnsi="宋体" w:hint="eastAsia"/>
        </w:rPr>
        <w:t>证实书背面支取信息、收付款回单、定期存款计息清单、挂账单等”。</w:t>
      </w:r>
    </w:p>
    <w:p w:rsidR="004A1DF5" w:rsidRDefault="004A1DF5" w:rsidP="0004090F">
      <w:pPr>
        <w:pStyle w:val="5"/>
      </w:pPr>
      <w:r>
        <w:rPr>
          <w:rFonts w:hint="eastAsia"/>
        </w:rPr>
        <w:t>九、单位通知存款部分支取（业务代码</w:t>
      </w:r>
      <w:r>
        <w:rPr>
          <w:rFonts w:hint="eastAsia"/>
        </w:rPr>
        <w:t>3234</w:t>
      </w:r>
      <w:r>
        <w:rPr>
          <w:rFonts w:hint="eastAsia"/>
        </w:rPr>
        <w:t>）</w:t>
      </w:r>
    </w:p>
    <w:p w:rsidR="004A1DF5" w:rsidRDefault="004A1DF5">
      <w:pPr>
        <w:pStyle w:val="6"/>
      </w:pPr>
      <w:r>
        <w:rPr>
          <w:rFonts w:hint="eastAsia"/>
        </w:rPr>
        <w:t>（一）功能介绍</w:t>
      </w:r>
    </w:p>
    <w:p w:rsidR="004A1DF5" w:rsidRDefault="004A1DF5">
      <w:pPr>
        <w:tabs>
          <w:tab w:val="left" w:pos="540"/>
        </w:tabs>
        <w:ind w:firstLine="480"/>
      </w:pPr>
      <w:r>
        <w:rPr>
          <w:rFonts w:hint="eastAsia"/>
        </w:rPr>
        <w:t>通过该系统实现单位通知存款部分提前支取，包括通知的和未通知的支取。</w:t>
      </w:r>
    </w:p>
    <w:p w:rsidR="004A1DF5" w:rsidRDefault="004A1DF5">
      <w:pPr>
        <w:pStyle w:val="6"/>
      </w:pPr>
      <w:r>
        <w:rPr>
          <w:rFonts w:hint="eastAsia"/>
        </w:rPr>
        <w:t>（二）风险提示</w:t>
      </w:r>
    </w:p>
    <w:p w:rsidR="004A1DF5" w:rsidRDefault="004A1DF5">
      <w:pPr>
        <w:ind w:firstLineChars="182" w:firstLine="437"/>
      </w:pPr>
      <w:r>
        <w:rPr>
          <w:rFonts w:hint="eastAsia"/>
        </w:rPr>
        <w:t>1</w:t>
      </w:r>
      <w:r>
        <w:rPr>
          <w:rFonts w:hint="eastAsia"/>
        </w:rPr>
        <w:t>、单位通知存款支取时客户不论选择何种支取方式，都必须在“单位定期存款开户证实书”背面进行签章背书；支取“已通知”的通知存款，必须持已确认的“单位通知存款客户通知书”前来办理。</w:t>
      </w:r>
    </w:p>
    <w:p w:rsidR="004A1DF5" w:rsidRDefault="004A1DF5">
      <w:pPr>
        <w:ind w:firstLineChars="183" w:firstLine="439"/>
      </w:pPr>
      <w:r>
        <w:rPr>
          <w:rFonts w:hint="eastAsia"/>
        </w:rPr>
        <w:t>2</w:t>
      </w:r>
      <w:r>
        <w:rPr>
          <w:rFonts w:hint="eastAsia"/>
        </w:rPr>
        <w:t>、支取时收款类型选“挂账单”一般只用于转到其他行时使用，转销时只能转到同户名客户。</w:t>
      </w:r>
    </w:p>
    <w:p w:rsidR="004A1DF5" w:rsidRDefault="004A1DF5">
      <w:pPr>
        <w:pStyle w:val="6"/>
      </w:pPr>
      <w:r>
        <w:rPr>
          <w:rFonts w:hint="eastAsia"/>
        </w:rPr>
        <w:lastRenderedPageBreak/>
        <w:t>（三）界面</w:t>
      </w:r>
    </w:p>
    <w:p w:rsidR="004A1DF5" w:rsidRDefault="0004090F">
      <w:pPr>
        <w:ind w:firstLine="480"/>
      </w:pPr>
      <w:r>
        <w:rPr>
          <w:rFonts w:hint="eastAsia"/>
          <w:noProof/>
        </w:rPr>
        <w:drawing>
          <wp:inline distT="0" distB="0" distL="0" distR="0">
            <wp:extent cx="5276850" cy="3781425"/>
            <wp:effectExtent l="1905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2"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ind w:firstLine="480"/>
        <w:jc w:val="center"/>
      </w:pPr>
      <w:r>
        <w:rPr>
          <w:rFonts w:hint="eastAsia"/>
        </w:rPr>
        <w:t>图</w:t>
      </w:r>
      <w:r>
        <w:rPr>
          <w:rFonts w:hint="eastAsia"/>
        </w:rPr>
        <w:t>4.9</w:t>
      </w:r>
    </w:p>
    <w:p w:rsidR="004A1DF5" w:rsidRDefault="004A1DF5">
      <w:pPr>
        <w:pStyle w:val="6"/>
      </w:pPr>
      <w:r>
        <w:rPr>
          <w:rFonts w:hint="eastAsia"/>
        </w:rPr>
        <w:t>（四）操作要点</w:t>
      </w:r>
    </w:p>
    <w:p w:rsidR="004A1DF5" w:rsidRDefault="004A1DF5">
      <w:pPr>
        <w:ind w:firstLineChars="183" w:firstLine="439"/>
      </w:pPr>
      <w:r>
        <w:rPr>
          <w:rFonts w:hint="eastAsia"/>
        </w:rPr>
        <w:t>1</w:t>
      </w:r>
      <w:r>
        <w:rPr>
          <w:rFonts w:hint="eastAsia"/>
        </w:rPr>
        <w:t>、通知存款部分支取次数不限，支取后留存的金额必须大于起存金额，人民币不少于</w:t>
      </w:r>
      <w:r>
        <w:rPr>
          <w:rFonts w:hint="eastAsia"/>
        </w:rPr>
        <w:t>50</w:t>
      </w:r>
      <w:r>
        <w:rPr>
          <w:rFonts w:hint="eastAsia"/>
        </w:rPr>
        <w:t>万元、外币不少于等值</w:t>
      </w:r>
      <w:r>
        <w:rPr>
          <w:rFonts w:hint="eastAsia"/>
        </w:rPr>
        <w:t>5</w:t>
      </w:r>
      <w:r>
        <w:rPr>
          <w:rFonts w:hint="eastAsia"/>
        </w:rPr>
        <w:t>万美元，否则进行销户处理。</w:t>
      </w:r>
    </w:p>
    <w:p w:rsidR="004A1DF5" w:rsidRDefault="004A1DF5">
      <w:pPr>
        <w:ind w:firstLine="480"/>
      </w:pPr>
      <w:r>
        <w:rPr>
          <w:rFonts w:hint="eastAsia"/>
        </w:rPr>
        <w:t>2</w:t>
      </w:r>
      <w:r>
        <w:rPr>
          <w:rFonts w:hint="eastAsia"/>
        </w:rPr>
        <w:t>、支取额可以低于规定的最低支取额，但支取的利率按照活期利率计算。</w:t>
      </w:r>
    </w:p>
    <w:p w:rsidR="004A1DF5" w:rsidRDefault="004A1DF5">
      <w:pPr>
        <w:ind w:firstLine="480"/>
      </w:pPr>
      <w:r>
        <w:rPr>
          <w:rFonts w:hint="eastAsia"/>
        </w:rPr>
        <w:t>3</w:t>
      </w:r>
      <w:r>
        <w:rPr>
          <w:rFonts w:hint="eastAsia"/>
        </w:rPr>
        <w:t>、如果通知存款已挂失、资金冻结，或者是黑名单、预警、布控户口则必须根据情况采取相应对策进行处理。</w:t>
      </w:r>
    </w:p>
    <w:p w:rsidR="004A1DF5" w:rsidRDefault="004A1DF5">
      <w:pPr>
        <w:pStyle w:val="6"/>
      </w:pPr>
      <w:r>
        <w:rPr>
          <w:rFonts w:hint="eastAsia"/>
        </w:rPr>
        <w:t>（五）操作步骤</w:t>
      </w:r>
    </w:p>
    <w:p w:rsidR="004A1DF5" w:rsidRDefault="004A1DF5">
      <w:pPr>
        <w:ind w:firstLine="480"/>
      </w:pPr>
      <w:r>
        <w:rPr>
          <w:rFonts w:hint="eastAsia"/>
        </w:rPr>
        <w:t>1</w:t>
      </w:r>
      <w:r>
        <w:rPr>
          <w:rFonts w:hint="eastAsia"/>
        </w:rPr>
        <w:t>、用户选择“导航系统”—“负债业务”—“单位通知存款部分提前支取”或在“业务代码”处输入业务代码</w:t>
      </w:r>
      <w:r>
        <w:t>“</w:t>
      </w:r>
      <w:r>
        <w:rPr>
          <w:rFonts w:hint="eastAsia"/>
        </w:rPr>
        <w:t>3224</w:t>
      </w:r>
      <w:r>
        <w:t>”</w:t>
      </w:r>
      <w:r>
        <w:rPr>
          <w:rFonts w:hint="eastAsia"/>
        </w:rPr>
        <w:t>，进入通知存款部分提前支取界面（图</w:t>
      </w:r>
      <w:r>
        <w:rPr>
          <w:rFonts w:hint="eastAsia"/>
        </w:rPr>
        <w:t>4.9</w:t>
      </w:r>
      <w:r>
        <w:rPr>
          <w:rFonts w:hint="eastAsia"/>
        </w:rPr>
        <w:t>）。</w:t>
      </w:r>
    </w:p>
    <w:p w:rsidR="004A1DF5" w:rsidRDefault="004A1DF5">
      <w:pPr>
        <w:ind w:firstLine="480"/>
      </w:pPr>
      <w:r>
        <w:rPr>
          <w:rFonts w:hint="eastAsia"/>
        </w:rPr>
        <w:t>2</w:t>
      </w:r>
      <w:r>
        <w:rPr>
          <w:rFonts w:hint="eastAsia"/>
        </w:rPr>
        <w:t>、输入证实书上的定期编号（定期账号）和凭证号（后四位），选择“是否通知”。选择“否”，直接输入支取金额（转到第五步），选择“是”，如果该笔通知存款当前只有一笔有效的通知，则系统自动显示该笔通知日期、序号、</w:t>
      </w:r>
      <w:r>
        <w:rPr>
          <w:rFonts w:hint="eastAsia"/>
        </w:rPr>
        <w:lastRenderedPageBreak/>
        <w:t>及到期状态，柜员直接输入支取金额（转到第五步），如果存在多笔生效的通知，系统提示，柜员需要输入通知明细。</w:t>
      </w:r>
    </w:p>
    <w:p w:rsidR="004A1DF5" w:rsidRDefault="004A1DF5">
      <w:pPr>
        <w:ind w:firstLine="480"/>
      </w:pPr>
      <w:r>
        <w:rPr>
          <w:rFonts w:hint="eastAsia"/>
        </w:rPr>
        <w:t>3</w:t>
      </w:r>
      <w:r>
        <w:rPr>
          <w:rFonts w:hint="eastAsia"/>
        </w:rPr>
        <w:t>、选择“通知查询”系统显示出该证实书下所有通知序号、通知日期、到期日期、约定支取金额，供柜员查看是否适合支取。</w:t>
      </w:r>
    </w:p>
    <w:p w:rsidR="004A1DF5" w:rsidRDefault="004A1DF5">
      <w:pPr>
        <w:ind w:firstLine="480"/>
      </w:pPr>
      <w:r>
        <w:rPr>
          <w:rFonts w:hint="eastAsia"/>
        </w:rPr>
        <w:t>4</w:t>
      </w:r>
      <w:r>
        <w:rPr>
          <w:rFonts w:hint="eastAsia"/>
        </w:rPr>
        <w:t>、选择一笔通知明细，输入支取数额。</w:t>
      </w:r>
    </w:p>
    <w:p w:rsidR="004A1DF5" w:rsidRDefault="004A1DF5">
      <w:pPr>
        <w:ind w:firstLine="480"/>
      </w:pPr>
      <w:r>
        <w:rPr>
          <w:rFonts w:hint="eastAsia"/>
        </w:rPr>
        <w:t>5</w:t>
      </w:r>
      <w:r>
        <w:rPr>
          <w:rFonts w:hint="eastAsia"/>
        </w:rPr>
        <w:t>、根据通知存款预留的支付依据</w:t>
      </w:r>
      <w:r>
        <w:rPr>
          <w:rFonts w:hint="eastAsia"/>
          <w:bCs/>
        </w:rPr>
        <w:t>，选择“支取”按钮，进行验印、较对变码印鉴等验证，</w:t>
      </w:r>
      <w:r>
        <w:rPr>
          <w:rFonts w:hint="eastAsia"/>
        </w:rPr>
        <w:t>系统验证支取依据是否相符，相符后会显示利息数额。</w:t>
      </w:r>
    </w:p>
    <w:p w:rsidR="004A1DF5" w:rsidRDefault="004A1DF5">
      <w:pPr>
        <w:ind w:firstLine="480"/>
      </w:pPr>
      <w:r>
        <w:rPr>
          <w:rFonts w:hint="eastAsia"/>
        </w:rPr>
        <w:t>6</w:t>
      </w:r>
      <w:r>
        <w:rPr>
          <w:rFonts w:hint="eastAsia"/>
          <w:sz w:val="21"/>
        </w:rPr>
        <w:t>、</w:t>
      </w:r>
      <w:r>
        <w:rPr>
          <w:rFonts w:hint="eastAsia"/>
        </w:rPr>
        <w:t>选择收款类型和金额进行录入，收款类型可以选“活期户”和“挂账单”，将相应金额转入指定的户口中或将相应款项转入挂账系统。</w:t>
      </w:r>
    </w:p>
    <w:p w:rsidR="004A1DF5" w:rsidRDefault="004A1DF5">
      <w:pPr>
        <w:ind w:firstLine="480"/>
        <w:rPr>
          <w:rFonts w:ascii="宋体" w:hAnsi="宋体"/>
          <w:szCs w:val="28"/>
        </w:rPr>
      </w:pPr>
      <w:r>
        <w:rPr>
          <w:rFonts w:hint="eastAsia"/>
        </w:rPr>
        <w:t>7</w:t>
      </w:r>
      <w:r>
        <w:rPr>
          <w:rFonts w:hint="eastAsia"/>
        </w:rPr>
        <w:t>、录入新换的定期证实书凭证号码，</w:t>
      </w:r>
      <w:r>
        <w:rPr>
          <w:rFonts w:ascii="宋体" w:hAnsi="宋体" w:hint="eastAsia"/>
        </w:rPr>
        <w:t>号码不是最小号码时系统</w:t>
      </w:r>
      <w:r>
        <w:rPr>
          <w:rFonts w:hint="eastAsia"/>
        </w:rPr>
        <w:t>进入“交互信息显示窗口”</w:t>
      </w:r>
      <w:r>
        <w:rPr>
          <w:rFonts w:ascii="宋体" w:hAnsi="宋体" w:hint="eastAsia"/>
        </w:rPr>
        <w:t>提示重新确认</w:t>
      </w:r>
      <w:r>
        <w:rPr>
          <w:rFonts w:ascii="宋体" w:hAnsi="宋体" w:hint="eastAsia"/>
          <w:szCs w:val="28"/>
        </w:rPr>
        <w:t>。</w:t>
      </w:r>
    </w:p>
    <w:p w:rsidR="004A1DF5" w:rsidRDefault="004A1DF5">
      <w:pPr>
        <w:ind w:firstLine="480"/>
      </w:pPr>
      <w:r>
        <w:rPr>
          <w:rFonts w:hint="eastAsia"/>
        </w:rPr>
        <w:t>8</w:t>
      </w:r>
      <w:r>
        <w:rPr>
          <w:rFonts w:hint="eastAsia"/>
        </w:rPr>
        <w:t>、选择“确认”按钮后，进入“交互信息显示窗口”提示授权。</w:t>
      </w:r>
    </w:p>
    <w:p w:rsidR="004A1DF5" w:rsidRDefault="004A1DF5">
      <w:pPr>
        <w:ind w:firstLine="480"/>
      </w:pPr>
      <w:r>
        <w:rPr>
          <w:rFonts w:hint="eastAsia"/>
        </w:rPr>
        <w:t>9</w:t>
      </w:r>
      <w:r>
        <w:rPr>
          <w:rFonts w:hint="eastAsia"/>
        </w:rPr>
        <w:t>、授权人员复核后，选择“取消”，交易不成功，选“授权”，进行现场授权后选择“确认”按钮，处理成功。</w:t>
      </w:r>
    </w:p>
    <w:p w:rsidR="004A1DF5" w:rsidRDefault="004A1DF5">
      <w:pPr>
        <w:ind w:firstLine="480"/>
        <w:rPr>
          <w:rFonts w:ascii="宋体" w:hAnsi="宋体"/>
        </w:rPr>
      </w:pPr>
      <w:r>
        <w:rPr>
          <w:rFonts w:hint="eastAsia"/>
        </w:rPr>
        <w:t>7</w:t>
      </w:r>
      <w:r>
        <w:rPr>
          <w:rFonts w:hint="eastAsia"/>
        </w:rPr>
        <w:t>、打印相关单据，“旧单位定期存款开户</w:t>
      </w:r>
      <w:r>
        <w:rPr>
          <w:rFonts w:ascii="宋体" w:hAnsi="宋体" w:hint="eastAsia"/>
        </w:rPr>
        <w:t>证实书背面支取信息、收付款回单、定期存款计息清单、新</w:t>
      </w:r>
      <w:r>
        <w:rPr>
          <w:rFonts w:hint="eastAsia"/>
        </w:rPr>
        <w:t>单位定期存款开户</w:t>
      </w:r>
      <w:r>
        <w:rPr>
          <w:rFonts w:ascii="宋体" w:hAnsi="宋体" w:hint="eastAsia"/>
        </w:rPr>
        <w:t>证实书、挂账单等”。</w:t>
      </w:r>
    </w:p>
    <w:p w:rsidR="004A1DF5" w:rsidRDefault="004A1DF5"/>
    <w:p w:rsidR="004A1DF5" w:rsidRDefault="004A1DF5" w:rsidP="0004090F">
      <w:pPr>
        <w:pStyle w:val="5"/>
      </w:pPr>
      <w:r>
        <w:rPr>
          <w:rFonts w:hint="eastAsia"/>
        </w:rPr>
        <w:t>十、保险公司协议存款开户（业务代码</w:t>
      </w:r>
      <w:r>
        <w:rPr>
          <w:rFonts w:hint="eastAsia"/>
        </w:rPr>
        <w:t>3241</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通过该功能实现保险公司协议存款业务的开户和资金的存入。</w:t>
      </w:r>
    </w:p>
    <w:p w:rsidR="004A1DF5" w:rsidRDefault="004A1DF5">
      <w:pPr>
        <w:pStyle w:val="6"/>
      </w:pPr>
      <w:r>
        <w:rPr>
          <w:rFonts w:hint="eastAsia"/>
        </w:rPr>
        <w:lastRenderedPageBreak/>
        <w:t>（二）界面</w:t>
      </w:r>
    </w:p>
    <w:p w:rsidR="004A1DF5" w:rsidRDefault="0004090F">
      <w:pPr>
        <w:ind w:firstLine="480"/>
      </w:pPr>
      <w:r>
        <w:rPr>
          <w:rFonts w:hint="eastAsia"/>
          <w:noProof/>
        </w:rPr>
        <w:drawing>
          <wp:inline distT="0" distB="0" distL="0" distR="0">
            <wp:extent cx="5276850" cy="3781425"/>
            <wp:effectExtent l="1905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3"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ind w:firstLine="480"/>
        <w:jc w:val="center"/>
      </w:pPr>
      <w:r>
        <w:rPr>
          <w:rFonts w:hint="eastAsia"/>
        </w:rPr>
        <w:t>图</w:t>
      </w:r>
      <w:r>
        <w:rPr>
          <w:rFonts w:hint="eastAsia"/>
        </w:rPr>
        <w:t>4.10</w:t>
      </w:r>
    </w:p>
    <w:p w:rsidR="004A1DF5" w:rsidRDefault="0004090F">
      <w:pPr>
        <w:ind w:firstLine="480"/>
      </w:pPr>
      <w:r>
        <w:rPr>
          <w:rFonts w:hint="eastAsia"/>
          <w:noProof/>
        </w:rPr>
        <w:drawing>
          <wp:inline distT="0" distB="0" distL="0" distR="0">
            <wp:extent cx="5276850" cy="3781425"/>
            <wp:effectExtent l="1905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4"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ind w:firstLine="480"/>
        <w:jc w:val="center"/>
      </w:pPr>
      <w:r>
        <w:rPr>
          <w:rFonts w:hint="eastAsia"/>
        </w:rPr>
        <w:t>图</w:t>
      </w:r>
      <w:r>
        <w:rPr>
          <w:rFonts w:hint="eastAsia"/>
        </w:rPr>
        <w:t>4.11</w:t>
      </w:r>
    </w:p>
    <w:p w:rsidR="004A1DF5" w:rsidRDefault="004A1DF5">
      <w:pPr>
        <w:pStyle w:val="6"/>
      </w:pPr>
      <w:r>
        <w:rPr>
          <w:rFonts w:hint="eastAsia"/>
        </w:rPr>
        <w:lastRenderedPageBreak/>
        <w:t>（三）操作要点</w:t>
      </w:r>
    </w:p>
    <w:p w:rsidR="004A1DF5" w:rsidRDefault="004A1DF5">
      <w:pPr>
        <w:tabs>
          <w:tab w:val="left" w:pos="540"/>
        </w:tabs>
        <w:ind w:firstLine="480"/>
      </w:pPr>
      <w:r>
        <w:rPr>
          <w:rFonts w:hint="eastAsia"/>
        </w:rPr>
        <w:t>1</w:t>
      </w:r>
      <w:r>
        <w:rPr>
          <w:rFonts w:hint="eastAsia"/>
        </w:rPr>
        <w:t>、保险公司的协议存款起存金额为人民币</w:t>
      </w:r>
      <w:r>
        <w:rPr>
          <w:rFonts w:hint="eastAsia"/>
        </w:rPr>
        <w:t>3000</w:t>
      </w:r>
      <w:r>
        <w:rPr>
          <w:rFonts w:hint="eastAsia"/>
        </w:rPr>
        <w:t>万元，最低存期为</w:t>
      </w:r>
      <w:r>
        <w:rPr>
          <w:rFonts w:hint="eastAsia"/>
        </w:rPr>
        <w:t>5</w:t>
      </w:r>
      <w:r>
        <w:rPr>
          <w:rFonts w:hint="eastAsia"/>
        </w:rPr>
        <w:t>年以上（不含</w:t>
      </w:r>
      <w:r>
        <w:rPr>
          <w:rFonts w:hint="eastAsia"/>
        </w:rPr>
        <w:t>5</w:t>
      </w:r>
      <w:r>
        <w:rPr>
          <w:rFonts w:hint="eastAsia"/>
        </w:rPr>
        <w:t>年）。</w:t>
      </w:r>
    </w:p>
    <w:p w:rsidR="004A1DF5" w:rsidRDefault="004A1DF5">
      <w:pPr>
        <w:ind w:firstLineChars="183" w:firstLine="439"/>
        <w:rPr>
          <w:rFonts w:ascii="宋体"/>
        </w:rPr>
      </w:pPr>
      <w:r>
        <w:rPr>
          <w:rFonts w:hint="eastAsia"/>
        </w:rPr>
        <w:t>2</w:t>
      </w:r>
      <w:r>
        <w:rPr>
          <w:rFonts w:hint="eastAsia"/>
        </w:rPr>
        <w:t>、保险公司协议存款在协议到期后不转存，逾期存款按活期利率计息</w:t>
      </w:r>
      <w:r>
        <w:rPr>
          <w:rFonts w:ascii="宋体" w:hint="eastAsia"/>
        </w:rPr>
        <w:t>。</w:t>
      </w:r>
    </w:p>
    <w:p w:rsidR="004A1DF5" w:rsidRDefault="004A1DF5">
      <w:pPr>
        <w:ind w:firstLineChars="183" w:firstLine="439"/>
      </w:pPr>
      <w:r>
        <w:rPr>
          <w:rFonts w:hint="eastAsia"/>
        </w:rPr>
        <w:t>3</w:t>
      </w:r>
      <w:r>
        <w:rPr>
          <w:rFonts w:hint="eastAsia"/>
        </w:rPr>
        <w:t>、输入“开户方法”时，如果客户在本网点未开户，可以在“客户管理”模块中按名称进行查询，系统搜索后，可以查找到客户在招行其他网点有无客户号。</w:t>
      </w:r>
    </w:p>
    <w:p w:rsidR="004A1DF5" w:rsidRDefault="004A1DF5">
      <w:pPr>
        <w:ind w:firstLineChars="183" w:firstLine="439"/>
      </w:pPr>
      <w:r>
        <w:rPr>
          <w:rFonts w:hint="eastAsia"/>
        </w:rPr>
        <w:t>4</w:t>
      </w:r>
      <w:r>
        <w:rPr>
          <w:rFonts w:hint="eastAsia"/>
        </w:rPr>
        <w:t>、保险公司协议存款原则上要开立结算账户和转息账户。</w:t>
      </w:r>
    </w:p>
    <w:p w:rsidR="004A1DF5" w:rsidRDefault="004A1DF5">
      <w:pPr>
        <w:ind w:firstLineChars="183" w:firstLine="439"/>
      </w:pPr>
      <w:r>
        <w:rPr>
          <w:rFonts w:hint="eastAsia"/>
        </w:rPr>
        <w:t>5</w:t>
      </w:r>
      <w:r>
        <w:rPr>
          <w:rFonts w:hint="eastAsia"/>
        </w:rPr>
        <w:t>、经办员必须持有“凭证箱”，保险公司协议存款的凭证使用“单位定期存款开户证实书”；选择“现金收款”付款方式的，经办员还必须持有“现金尾箱”。</w:t>
      </w:r>
    </w:p>
    <w:p w:rsidR="004A1DF5" w:rsidRDefault="004A1DF5">
      <w:pPr>
        <w:ind w:firstLineChars="183" w:firstLine="439"/>
      </w:pPr>
      <w:r>
        <w:rPr>
          <w:rFonts w:hint="eastAsia"/>
        </w:rPr>
        <w:t>6</w:t>
      </w:r>
      <w:r>
        <w:rPr>
          <w:rFonts w:hint="eastAsia"/>
        </w:rPr>
        <w:t>、系统提供了一笔协议存款最多可以由</w:t>
      </w:r>
      <w:r>
        <w:rPr>
          <w:rFonts w:hint="eastAsia"/>
        </w:rPr>
        <w:t>3</w:t>
      </w:r>
      <w:r>
        <w:rPr>
          <w:rFonts w:hint="eastAsia"/>
        </w:rPr>
        <w:t>笔付款方式组成，付款类型有五种，但只能选择一次现金、一次支票户。</w:t>
      </w:r>
    </w:p>
    <w:p w:rsidR="004A1DF5" w:rsidRDefault="004A1DF5">
      <w:pPr>
        <w:ind w:firstLineChars="183" w:firstLine="439"/>
      </w:pPr>
      <w:r>
        <w:rPr>
          <w:rFonts w:hint="eastAsia"/>
        </w:rPr>
        <w:t>7</w:t>
      </w:r>
      <w:r>
        <w:rPr>
          <w:rFonts w:hint="eastAsia"/>
        </w:rPr>
        <w:t>、在“客户经理类型”栏和“客户经理”栏需输入客户经理的信息，否则系统会自动默认为客户号的客户经理信息。</w:t>
      </w:r>
    </w:p>
    <w:p w:rsidR="004A1DF5" w:rsidRDefault="004A1DF5">
      <w:pPr>
        <w:pStyle w:val="6"/>
      </w:pPr>
      <w:r>
        <w:rPr>
          <w:rFonts w:hint="eastAsia"/>
        </w:rPr>
        <w:t>（四）操作步骤</w:t>
      </w:r>
    </w:p>
    <w:tbl>
      <w:tblPr>
        <w:tblW w:w="81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20"/>
        <w:gridCol w:w="1800"/>
        <w:gridCol w:w="3780"/>
        <w:gridCol w:w="1800"/>
      </w:tblGrid>
      <w:tr w:rsidR="004A1DF5">
        <w:trPr>
          <w:trHeight w:val="643"/>
          <w:tblHeader/>
        </w:trPr>
        <w:tc>
          <w:tcPr>
            <w:tcW w:w="720" w:type="dxa"/>
          </w:tcPr>
          <w:p w:rsidR="004A1DF5" w:rsidRDefault="004A1DF5">
            <w:pPr>
              <w:spacing w:line="240" w:lineRule="auto"/>
              <w:rPr>
                <w:rFonts w:ascii="宋体" w:hAnsi="宋体"/>
                <w:b/>
                <w:bCs/>
                <w:sz w:val="21"/>
              </w:rPr>
            </w:pPr>
            <w:r>
              <w:rPr>
                <w:rFonts w:ascii="宋体" w:hAnsi="宋体" w:hint="eastAsia"/>
                <w:b/>
                <w:bCs/>
                <w:sz w:val="21"/>
              </w:rPr>
              <w:t>操作步骤</w:t>
            </w:r>
          </w:p>
        </w:tc>
        <w:tc>
          <w:tcPr>
            <w:tcW w:w="1800" w:type="dxa"/>
          </w:tcPr>
          <w:p w:rsidR="004A1DF5" w:rsidRDefault="004A1DF5">
            <w:pPr>
              <w:spacing w:line="240" w:lineRule="auto"/>
              <w:ind w:firstLine="420"/>
              <w:rPr>
                <w:rFonts w:ascii="宋体" w:hAnsi="宋体"/>
                <w:b/>
                <w:bCs/>
                <w:sz w:val="21"/>
              </w:rPr>
            </w:pPr>
            <w:r>
              <w:rPr>
                <w:rFonts w:ascii="宋体" w:hAnsi="宋体" w:hint="eastAsia"/>
                <w:b/>
                <w:bCs/>
                <w:sz w:val="21"/>
              </w:rPr>
              <w:t>输入要素</w:t>
            </w:r>
          </w:p>
        </w:tc>
        <w:tc>
          <w:tcPr>
            <w:tcW w:w="3780" w:type="dxa"/>
          </w:tcPr>
          <w:p w:rsidR="004A1DF5" w:rsidRDefault="004A1DF5">
            <w:pPr>
              <w:spacing w:line="240" w:lineRule="auto"/>
              <w:ind w:firstLine="420"/>
              <w:rPr>
                <w:rFonts w:ascii="宋体" w:hAnsi="宋体"/>
                <w:b/>
                <w:bCs/>
                <w:sz w:val="21"/>
              </w:rPr>
            </w:pPr>
            <w:r>
              <w:rPr>
                <w:rFonts w:ascii="宋体" w:hAnsi="宋体" w:hint="eastAsia"/>
                <w:b/>
                <w:bCs/>
                <w:sz w:val="21"/>
              </w:rPr>
              <w:t>操作步骤说明</w:t>
            </w:r>
          </w:p>
        </w:tc>
        <w:tc>
          <w:tcPr>
            <w:tcW w:w="1800" w:type="dxa"/>
          </w:tcPr>
          <w:p w:rsidR="004A1DF5" w:rsidRDefault="004A1DF5">
            <w:pPr>
              <w:spacing w:line="240" w:lineRule="auto"/>
              <w:rPr>
                <w:b/>
                <w:bCs/>
                <w:sz w:val="21"/>
              </w:rPr>
            </w:pPr>
            <w:r>
              <w:rPr>
                <w:rFonts w:hint="eastAsia"/>
                <w:b/>
                <w:bCs/>
                <w:sz w:val="21"/>
              </w:rPr>
              <w:t>备注</w:t>
            </w:r>
          </w:p>
        </w:tc>
      </w:tr>
      <w:tr w:rsidR="004A1DF5">
        <w:tc>
          <w:tcPr>
            <w:tcW w:w="720" w:type="dxa"/>
          </w:tcPr>
          <w:p w:rsidR="004A1DF5" w:rsidRDefault="004A1DF5">
            <w:pPr>
              <w:rPr>
                <w:rFonts w:ascii="宋体" w:hAnsi="宋体"/>
                <w:sz w:val="21"/>
              </w:rPr>
            </w:pPr>
            <w:r>
              <w:rPr>
                <w:rFonts w:ascii="宋体" w:hAnsi="宋体" w:hint="eastAsia"/>
                <w:sz w:val="21"/>
              </w:rPr>
              <w:t>1、</w:t>
            </w:r>
          </w:p>
        </w:tc>
        <w:tc>
          <w:tcPr>
            <w:tcW w:w="1800" w:type="dxa"/>
          </w:tcPr>
          <w:p w:rsidR="004A1DF5" w:rsidRDefault="004A1DF5">
            <w:pPr>
              <w:rPr>
                <w:rFonts w:ascii="宋体" w:hAnsi="宋体"/>
                <w:sz w:val="21"/>
              </w:rPr>
            </w:pPr>
            <w:r>
              <w:rPr>
                <w:rFonts w:ascii="宋体" w:hAnsi="宋体" w:hint="eastAsia"/>
                <w:sz w:val="21"/>
              </w:rPr>
              <w:t>保险公司协议存款开户</w:t>
            </w:r>
          </w:p>
        </w:tc>
        <w:tc>
          <w:tcPr>
            <w:tcW w:w="3780" w:type="dxa"/>
          </w:tcPr>
          <w:p w:rsidR="004A1DF5" w:rsidRDefault="004A1DF5">
            <w:pPr>
              <w:rPr>
                <w:rFonts w:ascii="宋体" w:hAnsi="宋体"/>
                <w:sz w:val="21"/>
              </w:rPr>
            </w:pPr>
            <w:r>
              <w:rPr>
                <w:rFonts w:ascii="宋体" w:hAnsi="宋体" w:hint="eastAsia"/>
                <w:sz w:val="21"/>
              </w:rPr>
              <w:t>选择负债业务中的“保险公司协议存款开户”模块，或输入业务代码“3241”。</w:t>
            </w:r>
          </w:p>
        </w:tc>
        <w:tc>
          <w:tcPr>
            <w:tcW w:w="1800" w:type="dxa"/>
          </w:tcPr>
          <w:p w:rsidR="004A1DF5" w:rsidRDefault="004A1DF5">
            <w:pPr>
              <w:rPr>
                <w:rFonts w:ascii="宋体" w:hAnsi="宋体"/>
                <w:sz w:val="21"/>
              </w:rPr>
            </w:pPr>
            <w:r>
              <w:rPr>
                <w:rFonts w:ascii="宋体" w:hAnsi="宋体" w:hint="eastAsia"/>
                <w:sz w:val="21"/>
              </w:rPr>
              <w:t>系统判断操作员有无相应权限</w:t>
            </w:r>
          </w:p>
        </w:tc>
      </w:tr>
      <w:tr w:rsidR="004A1DF5">
        <w:trPr>
          <w:trHeight w:val="1902"/>
        </w:trPr>
        <w:tc>
          <w:tcPr>
            <w:tcW w:w="720" w:type="dxa"/>
          </w:tcPr>
          <w:p w:rsidR="004A1DF5" w:rsidRDefault="004A1DF5">
            <w:pPr>
              <w:rPr>
                <w:rFonts w:ascii="宋体" w:hAnsi="宋体"/>
                <w:sz w:val="21"/>
              </w:rPr>
            </w:pPr>
            <w:r>
              <w:rPr>
                <w:rFonts w:ascii="宋体" w:hAnsi="宋体" w:hint="eastAsia"/>
                <w:sz w:val="21"/>
              </w:rPr>
              <w:t>2、</w:t>
            </w:r>
          </w:p>
        </w:tc>
        <w:tc>
          <w:tcPr>
            <w:tcW w:w="1800" w:type="dxa"/>
          </w:tcPr>
          <w:p w:rsidR="004A1DF5" w:rsidRDefault="004A1DF5">
            <w:pPr>
              <w:rPr>
                <w:rFonts w:ascii="宋体" w:hAnsi="宋体"/>
                <w:bCs/>
                <w:sz w:val="21"/>
              </w:rPr>
            </w:pPr>
            <w:r>
              <w:rPr>
                <w:rFonts w:hint="eastAsia"/>
                <w:sz w:val="21"/>
              </w:rPr>
              <w:t>选择输入关联户口号或客户号</w:t>
            </w:r>
          </w:p>
        </w:tc>
        <w:tc>
          <w:tcPr>
            <w:tcW w:w="3780" w:type="dxa"/>
          </w:tcPr>
          <w:p w:rsidR="004A1DF5" w:rsidRDefault="004A1DF5">
            <w:pPr>
              <w:rPr>
                <w:sz w:val="21"/>
              </w:rPr>
            </w:pPr>
            <w:r>
              <w:rPr>
                <w:rFonts w:hint="eastAsia"/>
                <w:sz w:val="21"/>
              </w:rPr>
              <w:t>输入保险公司客户号（无客户号需要在客户管理系统新开客户），也可输入活期结算户等关联户口号，显示客户户名。</w:t>
            </w:r>
          </w:p>
        </w:tc>
        <w:tc>
          <w:tcPr>
            <w:tcW w:w="1800" w:type="dxa"/>
          </w:tcPr>
          <w:p w:rsidR="004A1DF5" w:rsidRDefault="004A1DF5">
            <w:pPr>
              <w:rPr>
                <w:rFonts w:ascii="宋体" w:hAnsi="宋体"/>
                <w:sz w:val="21"/>
              </w:rPr>
            </w:pPr>
            <w:r>
              <w:rPr>
                <w:rFonts w:ascii="宋体" w:hAnsi="宋体" w:hint="eastAsia"/>
                <w:sz w:val="21"/>
              </w:rPr>
              <w:t>系统检查是否为黑名单、预警户，并进行相应提示。</w:t>
            </w:r>
          </w:p>
        </w:tc>
      </w:tr>
      <w:tr w:rsidR="004A1DF5">
        <w:tc>
          <w:tcPr>
            <w:tcW w:w="720" w:type="dxa"/>
          </w:tcPr>
          <w:p w:rsidR="004A1DF5" w:rsidRDefault="004A1DF5">
            <w:pPr>
              <w:rPr>
                <w:rFonts w:ascii="宋体" w:hAnsi="宋体"/>
                <w:sz w:val="21"/>
              </w:rPr>
            </w:pPr>
            <w:r>
              <w:rPr>
                <w:rFonts w:ascii="宋体" w:hAnsi="宋体" w:hint="eastAsia"/>
                <w:sz w:val="21"/>
              </w:rPr>
              <w:t>3、</w:t>
            </w:r>
          </w:p>
        </w:tc>
        <w:tc>
          <w:tcPr>
            <w:tcW w:w="1800" w:type="dxa"/>
          </w:tcPr>
          <w:p w:rsidR="004A1DF5" w:rsidRDefault="004A1DF5">
            <w:pPr>
              <w:spacing w:line="240" w:lineRule="auto"/>
              <w:rPr>
                <w:sz w:val="21"/>
              </w:rPr>
            </w:pPr>
            <w:r>
              <w:rPr>
                <w:rFonts w:hint="eastAsia"/>
                <w:sz w:val="21"/>
              </w:rPr>
              <w:t>输入支取方式：</w:t>
            </w:r>
          </w:p>
          <w:p w:rsidR="004A1DF5" w:rsidRDefault="004A1DF5">
            <w:pPr>
              <w:rPr>
                <w:rFonts w:ascii="宋体" w:hAnsi="宋体"/>
                <w:sz w:val="21"/>
              </w:rPr>
            </w:pPr>
            <w:r>
              <w:rPr>
                <w:rFonts w:ascii="宋体" w:hAnsi="宋体" w:hint="eastAsia"/>
                <w:sz w:val="21"/>
              </w:rPr>
              <w:t>1、凭图章印鉴</w:t>
            </w:r>
          </w:p>
          <w:p w:rsidR="004A1DF5" w:rsidRDefault="004A1DF5">
            <w:pPr>
              <w:rPr>
                <w:rFonts w:ascii="宋体" w:hAnsi="宋体"/>
                <w:sz w:val="21"/>
              </w:rPr>
            </w:pPr>
            <w:r>
              <w:rPr>
                <w:rFonts w:ascii="宋体" w:hAnsi="宋体" w:hint="eastAsia"/>
                <w:sz w:val="21"/>
              </w:rPr>
              <w:t>2、凭电子印鉴</w:t>
            </w:r>
          </w:p>
          <w:p w:rsidR="004A1DF5" w:rsidRDefault="004A1DF5">
            <w:pPr>
              <w:rPr>
                <w:rFonts w:ascii="宋体" w:hAnsi="宋体"/>
                <w:sz w:val="21"/>
              </w:rPr>
            </w:pPr>
            <w:r>
              <w:rPr>
                <w:rFonts w:ascii="宋体" w:hAnsi="宋体" w:hint="eastAsia"/>
                <w:sz w:val="21"/>
              </w:rPr>
              <w:t>3、凭电子签名</w:t>
            </w:r>
          </w:p>
        </w:tc>
        <w:tc>
          <w:tcPr>
            <w:tcW w:w="3780" w:type="dxa"/>
          </w:tcPr>
          <w:p w:rsidR="004A1DF5" w:rsidRDefault="004A1DF5">
            <w:pPr>
              <w:rPr>
                <w:rFonts w:ascii="宋体" w:hAnsi="宋体"/>
                <w:sz w:val="21"/>
              </w:rPr>
            </w:pPr>
            <w:r>
              <w:rPr>
                <w:rFonts w:hint="eastAsia"/>
                <w:sz w:val="21"/>
              </w:rPr>
              <w:t>可选同关联户口一样支取依据，凭图章印鉴或通过系统对电子验印、变码印鉴方式支取。</w:t>
            </w:r>
          </w:p>
        </w:tc>
        <w:tc>
          <w:tcPr>
            <w:tcW w:w="1800" w:type="dxa"/>
          </w:tcPr>
          <w:p w:rsidR="004A1DF5" w:rsidRDefault="004A1DF5">
            <w:pPr>
              <w:rPr>
                <w:rFonts w:ascii="宋体" w:hAnsi="宋体"/>
                <w:sz w:val="21"/>
              </w:rPr>
            </w:pPr>
          </w:p>
        </w:tc>
      </w:tr>
      <w:tr w:rsidR="004A1DF5">
        <w:trPr>
          <w:trHeight w:val="700"/>
        </w:trPr>
        <w:tc>
          <w:tcPr>
            <w:tcW w:w="720" w:type="dxa"/>
          </w:tcPr>
          <w:p w:rsidR="004A1DF5" w:rsidRDefault="004A1DF5">
            <w:pPr>
              <w:rPr>
                <w:rFonts w:ascii="宋体" w:hAnsi="宋体"/>
                <w:sz w:val="21"/>
              </w:rPr>
            </w:pPr>
            <w:r>
              <w:rPr>
                <w:rFonts w:ascii="宋体" w:hAnsi="宋体" w:hint="eastAsia"/>
                <w:sz w:val="21"/>
              </w:rPr>
              <w:t>4</w:t>
            </w:r>
          </w:p>
        </w:tc>
        <w:tc>
          <w:tcPr>
            <w:tcW w:w="1800" w:type="dxa"/>
          </w:tcPr>
          <w:p w:rsidR="004A1DF5" w:rsidRDefault="004A1DF5">
            <w:pPr>
              <w:rPr>
                <w:rFonts w:ascii="宋体" w:hAnsi="宋体"/>
                <w:bCs/>
                <w:sz w:val="21"/>
              </w:rPr>
            </w:pPr>
            <w:r>
              <w:rPr>
                <w:rFonts w:ascii="宋体" w:hAnsi="宋体" w:hint="eastAsia"/>
                <w:bCs/>
                <w:sz w:val="21"/>
              </w:rPr>
              <w:t>凭证号</w:t>
            </w:r>
          </w:p>
        </w:tc>
        <w:tc>
          <w:tcPr>
            <w:tcW w:w="3780" w:type="dxa"/>
          </w:tcPr>
          <w:p w:rsidR="004A1DF5" w:rsidRDefault="004A1DF5">
            <w:pPr>
              <w:rPr>
                <w:rFonts w:ascii="宋体" w:hAnsi="宋体"/>
                <w:bCs/>
                <w:sz w:val="21"/>
              </w:rPr>
            </w:pPr>
            <w:r>
              <w:rPr>
                <w:rFonts w:ascii="宋体" w:hAnsi="宋体" w:hint="eastAsia"/>
                <w:bCs/>
                <w:sz w:val="21"/>
              </w:rPr>
              <w:t>输入开户证实书的凭证号，</w:t>
            </w:r>
            <w:r>
              <w:rPr>
                <w:rFonts w:ascii="宋体" w:hAnsi="宋体" w:hint="eastAsia"/>
                <w:sz w:val="21"/>
              </w:rPr>
              <w:t>号码不是最小号码时系统提示重新确认。</w:t>
            </w:r>
          </w:p>
        </w:tc>
        <w:tc>
          <w:tcPr>
            <w:tcW w:w="1800" w:type="dxa"/>
          </w:tcPr>
          <w:p w:rsidR="004A1DF5" w:rsidRDefault="004A1DF5">
            <w:pPr>
              <w:rPr>
                <w:rFonts w:ascii="宋体" w:hAnsi="宋体"/>
                <w:sz w:val="21"/>
              </w:rPr>
            </w:pPr>
          </w:p>
        </w:tc>
      </w:tr>
      <w:tr w:rsidR="004A1DF5">
        <w:trPr>
          <w:trHeight w:val="700"/>
        </w:trPr>
        <w:tc>
          <w:tcPr>
            <w:tcW w:w="720" w:type="dxa"/>
          </w:tcPr>
          <w:p w:rsidR="004A1DF5" w:rsidRDefault="004A1DF5">
            <w:pPr>
              <w:rPr>
                <w:rFonts w:ascii="宋体" w:hAnsi="宋体"/>
                <w:sz w:val="21"/>
              </w:rPr>
            </w:pPr>
            <w:r>
              <w:rPr>
                <w:rFonts w:ascii="宋体" w:hAnsi="宋体" w:hint="eastAsia"/>
                <w:sz w:val="21"/>
              </w:rPr>
              <w:lastRenderedPageBreak/>
              <w:t>5、</w:t>
            </w:r>
          </w:p>
        </w:tc>
        <w:tc>
          <w:tcPr>
            <w:tcW w:w="1800" w:type="dxa"/>
          </w:tcPr>
          <w:p w:rsidR="004A1DF5" w:rsidRDefault="004A1DF5">
            <w:pPr>
              <w:rPr>
                <w:rFonts w:ascii="宋体" w:hAnsi="宋体"/>
                <w:bCs/>
                <w:sz w:val="21"/>
              </w:rPr>
            </w:pPr>
            <w:r>
              <w:rPr>
                <w:rFonts w:ascii="宋体" w:hAnsi="宋体" w:hint="eastAsia"/>
                <w:bCs/>
                <w:sz w:val="21"/>
              </w:rPr>
              <w:t>货币</w:t>
            </w:r>
          </w:p>
        </w:tc>
        <w:tc>
          <w:tcPr>
            <w:tcW w:w="3780" w:type="dxa"/>
          </w:tcPr>
          <w:p w:rsidR="004A1DF5" w:rsidRDefault="004A1DF5">
            <w:pPr>
              <w:rPr>
                <w:rFonts w:ascii="宋体" w:hAnsi="宋体"/>
                <w:bCs/>
                <w:sz w:val="21"/>
              </w:rPr>
            </w:pPr>
            <w:r>
              <w:rPr>
                <w:rFonts w:ascii="宋体" w:hAnsi="宋体" w:hint="eastAsia"/>
                <w:bCs/>
                <w:sz w:val="21"/>
              </w:rPr>
              <w:t>选择</w:t>
            </w:r>
            <w:r>
              <w:rPr>
                <w:rFonts w:ascii="宋体" w:hAnsi="宋体" w:hint="eastAsia"/>
                <w:sz w:val="21"/>
              </w:rPr>
              <w:t>人民币不分钞汇，外币必须区分现钞、现汇。</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6</w:t>
            </w:r>
          </w:p>
        </w:tc>
        <w:tc>
          <w:tcPr>
            <w:tcW w:w="1800" w:type="dxa"/>
          </w:tcPr>
          <w:p w:rsidR="004A1DF5" w:rsidRDefault="004A1DF5">
            <w:pPr>
              <w:rPr>
                <w:rFonts w:ascii="宋体" w:hAnsi="宋体"/>
                <w:bCs/>
                <w:sz w:val="21"/>
              </w:rPr>
            </w:pPr>
            <w:r>
              <w:rPr>
                <w:rFonts w:ascii="宋体" w:hAnsi="宋体" w:hint="eastAsia"/>
                <w:bCs/>
                <w:sz w:val="21"/>
              </w:rPr>
              <w:t>存款金额</w:t>
            </w:r>
          </w:p>
        </w:tc>
        <w:tc>
          <w:tcPr>
            <w:tcW w:w="3780" w:type="dxa"/>
          </w:tcPr>
          <w:p w:rsidR="004A1DF5" w:rsidRDefault="004A1DF5">
            <w:pPr>
              <w:rPr>
                <w:rFonts w:ascii="宋体" w:hAnsi="宋体"/>
                <w:bCs/>
                <w:sz w:val="21"/>
              </w:rPr>
            </w:pPr>
            <w:r>
              <w:rPr>
                <w:rFonts w:ascii="宋体" w:hAnsi="宋体" w:hint="eastAsia"/>
                <w:bCs/>
                <w:sz w:val="21"/>
              </w:rPr>
              <w:t>输入存款金额，起存3000万元以上.</w:t>
            </w:r>
          </w:p>
        </w:tc>
        <w:tc>
          <w:tcPr>
            <w:tcW w:w="1800" w:type="dxa"/>
          </w:tcPr>
          <w:p w:rsidR="004A1DF5" w:rsidRDefault="004A1DF5">
            <w:pPr>
              <w:rPr>
                <w:rFonts w:ascii="宋体" w:hAnsi="宋体"/>
                <w:sz w:val="21"/>
              </w:rPr>
            </w:pPr>
          </w:p>
        </w:tc>
      </w:tr>
      <w:tr w:rsidR="004A1DF5">
        <w:trPr>
          <w:trHeight w:val="1171"/>
        </w:trPr>
        <w:tc>
          <w:tcPr>
            <w:tcW w:w="720" w:type="dxa"/>
          </w:tcPr>
          <w:p w:rsidR="004A1DF5" w:rsidRDefault="004A1DF5">
            <w:pPr>
              <w:rPr>
                <w:rFonts w:ascii="宋体" w:hAnsi="宋体"/>
                <w:sz w:val="21"/>
              </w:rPr>
            </w:pPr>
            <w:r>
              <w:rPr>
                <w:rFonts w:ascii="宋体" w:hAnsi="宋体" w:hint="eastAsia"/>
                <w:sz w:val="21"/>
              </w:rPr>
              <w:t>7</w:t>
            </w:r>
          </w:p>
        </w:tc>
        <w:tc>
          <w:tcPr>
            <w:tcW w:w="1800" w:type="dxa"/>
          </w:tcPr>
          <w:p w:rsidR="004A1DF5" w:rsidRDefault="004A1DF5">
            <w:pPr>
              <w:rPr>
                <w:sz w:val="21"/>
              </w:rPr>
            </w:pPr>
            <w:r>
              <w:rPr>
                <w:rFonts w:hint="eastAsia"/>
                <w:sz w:val="21"/>
              </w:rPr>
              <w:t>起息日</w:t>
            </w:r>
          </w:p>
          <w:p w:rsidR="004A1DF5" w:rsidRDefault="004A1DF5">
            <w:pPr>
              <w:rPr>
                <w:sz w:val="21"/>
              </w:rPr>
            </w:pPr>
            <w:r>
              <w:rPr>
                <w:rFonts w:hint="eastAsia"/>
                <w:sz w:val="21"/>
              </w:rPr>
              <w:t>到期日</w:t>
            </w:r>
          </w:p>
        </w:tc>
        <w:tc>
          <w:tcPr>
            <w:tcW w:w="3780" w:type="dxa"/>
          </w:tcPr>
          <w:p w:rsidR="004A1DF5" w:rsidRDefault="004A1DF5">
            <w:pPr>
              <w:rPr>
                <w:sz w:val="21"/>
              </w:rPr>
            </w:pPr>
            <w:r>
              <w:rPr>
                <w:rFonts w:hint="eastAsia"/>
                <w:sz w:val="21"/>
              </w:rPr>
              <w:t>系统默认存入日为起息日；根据协议输入存款到期日</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8、</w:t>
            </w:r>
          </w:p>
        </w:tc>
        <w:tc>
          <w:tcPr>
            <w:tcW w:w="1800" w:type="dxa"/>
          </w:tcPr>
          <w:p w:rsidR="004A1DF5" w:rsidRDefault="004A1DF5">
            <w:pPr>
              <w:rPr>
                <w:rFonts w:ascii="宋体" w:hAnsi="宋体"/>
                <w:bCs/>
                <w:sz w:val="21"/>
              </w:rPr>
            </w:pPr>
            <w:r>
              <w:rPr>
                <w:rFonts w:hint="eastAsia"/>
                <w:sz w:val="21"/>
              </w:rPr>
              <w:t>输入付款类型</w:t>
            </w:r>
          </w:p>
          <w:p w:rsidR="004A1DF5" w:rsidRDefault="004A1DF5">
            <w:pPr>
              <w:numPr>
                <w:ilvl w:val="0"/>
                <w:numId w:val="140"/>
              </w:numPr>
              <w:rPr>
                <w:rFonts w:ascii="宋体" w:hAnsi="宋体"/>
                <w:bCs/>
                <w:sz w:val="21"/>
              </w:rPr>
            </w:pPr>
            <w:r>
              <w:rPr>
                <w:rFonts w:ascii="宋体" w:hAnsi="宋体" w:hint="eastAsia"/>
                <w:bCs/>
                <w:sz w:val="21"/>
              </w:rPr>
              <w:t>现金单</w:t>
            </w:r>
          </w:p>
          <w:p w:rsidR="004A1DF5" w:rsidRDefault="004A1DF5">
            <w:pPr>
              <w:numPr>
                <w:ilvl w:val="0"/>
                <w:numId w:val="140"/>
              </w:numPr>
              <w:rPr>
                <w:rFonts w:ascii="宋体" w:hAnsi="宋体"/>
                <w:bCs/>
                <w:sz w:val="21"/>
              </w:rPr>
            </w:pPr>
            <w:r>
              <w:rPr>
                <w:rFonts w:ascii="宋体" w:hAnsi="宋体" w:hint="eastAsia"/>
                <w:bCs/>
                <w:sz w:val="21"/>
              </w:rPr>
              <w:t>销账单</w:t>
            </w:r>
          </w:p>
          <w:p w:rsidR="004A1DF5" w:rsidRDefault="004A1DF5">
            <w:pPr>
              <w:rPr>
                <w:rFonts w:ascii="宋体" w:hAnsi="宋体"/>
                <w:bCs/>
                <w:sz w:val="21"/>
              </w:rPr>
            </w:pPr>
            <w:r>
              <w:rPr>
                <w:rFonts w:ascii="宋体" w:hAnsi="宋体" w:hint="eastAsia"/>
                <w:bCs/>
                <w:sz w:val="21"/>
              </w:rPr>
              <w:t>3、活期</w:t>
            </w:r>
          </w:p>
          <w:p w:rsidR="004A1DF5" w:rsidRDefault="004A1DF5">
            <w:pPr>
              <w:rPr>
                <w:rFonts w:ascii="宋体" w:hAnsi="宋体"/>
                <w:bCs/>
                <w:sz w:val="21"/>
              </w:rPr>
            </w:pPr>
            <w:r>
              <w:rPr>
                <w:rFonts w:ascii="宋体" w:hAnsi="宋体" w:hint="eastAsia"/>
                <w:bCs/>
                <w:sz w:val="21"/>
              </w:rPr>
              <w:t>4、支票</w:t>
            </w:r>
          </w:p>
          <w:p w:rsidR="004A1DF5" w:rsidRDefault="004A1DF5">
            <w:pPr>
              <w:rPr>
                <w:rFonts w:ascii="宋体" w:hAnsi="宋体"/>
                <w:bCs/>
                <w:sz w:val="21"/>
              </w:rPr>
            </w:pPr>
            <w:r>
              <w:rPr>
                <w:rFonts w:ascii="宋体" w:hAnsi="宋体" w:hint="eastAsia"/>
                <w:bCs/>
                <w:sz w:val="21"/>
              </w:rPr>
              <w:t>5、现金</w:t>
            </w:r>
          </w:p>
        </w:tc>
        <w:tc>
          <w:tcPr>
            <w:tcW w:w="3780" w:type="dxa"/>
          </w:tcPr>
          <w:p w:rsidR="004A1DF5" w:rsidRDefault="004A1DF5">
            <w:pPr>
              <w:rPr>
                <w:sz w:val="21"/>
              </w:rPr>
            </w:pPr>
            <w:r>
              <w:rPr>
                <w:rFonts w:hint="eastAsia"/>
                <w:sz w:val="21"/>
              </w:rPr>
              <w:t>按付款类型进行选择：</w:t>
            </w:r>
          </w:p>
          <w:p w:rsidR="004A1DF5" w:rsidRDefault="004A1DF5">
            <w:pPr>
              <w:rPr>
                <w:sz w:val="21"/>
              </w:rPr>
            </w:pPr>
            <w:r>
              <w:rPr>
                <w:rFonts w:hint="eastAsia"/>
                <w:sz w:val="21"/>
              </w:rPr>
              <w:t>选择现金单，需输入现金单号</w:t>
            </w:r>
          </w:p>
          <w:p w:rsidR="004A1DF5" w:rsidRDefault="004A1DF5">
            <w:pPr>
              <w:rPr>
                <w:sz w:val="21"/>
              </w:rPr>
            </w:pPr>
            <w:r>
              <w:rPr>
                <w:rFonts w:hint="eastAsia"/>
                <w:sz w:val="21"/>
              </w:rPr>
              <w:t>选择销账单，需输入销账单号；</w:t>
            </w:r>
          </w:p>
          <w:p w:rsidR="004A1DF5" w:rsidRDefault="004A1DF5">
            <w:pPr>
              <w:rPr>
                <w:sz w:val="21"/>
              </w:rPr>
            </w:pPr>
            <w:r>
              <w:rPr>
                <w:rFonts w:hint="eastAsia"/>
                <w:sz w:val="21"/>
              </w:rPr>
              <w:t>选活期户，需输入活期户口号；</w:t>
            </w:r>
          </w:p>
          <w:p w:rsidR="004A1DF5" w:rsidRDefault="004A1DF5">
            <w:pPr>
              <w:rPr>
                <w:sz w:val="21"/>
              </w:rPr>
            </w:pPr>
            <w:r>
              <w:rPr>
                <w:rFonts w:hint="eastAsia"/>
                <w:sz w:val="21"/>
              </w:rPr>
              <w:t>选择支票，需输入结算户口号</w:t>
            </w:r>
          </w:p>
          <w:p w:rsidR="004A1DF5" w:rsidRDefault="004A1DF5">
            <w:pPr>
              <w:rPr>
                <w:rFonts w:ascii="宋体" w:hAnsi="宋体"/>
                <w:bCs/>
                <w:sz w:val="21"/>
              </w:rPr>
            </w:pPr>
            <w:r>
              <w:rPr>
                <w:rFonts w:ascii="宋体" w:hAnsi="宋体" w:hint="eastAsia"/>
                <w:bCs/>
                <w:sz w:val="21"/>
              </w:rPr>
              <w:t>选择现金，不需输入户口号、单号</w:t>
            </w:r>
          </w:p>
        </w:tc>
        <w:tc>
          <w:tcPr>
            <w:tcW w:w="1800" w:type="dxa"/>
          </w:tcPr>
          <w:p w:rsidR="004A1DF5" w:rsidRDefault="004A1DF5">
            <w:pPr>
              <w:rPr>
                <w:rFonts w:ascii="宋体" w:hAnsi="宋体"/>
                <w:sz w:val="21"/>
              </w:rPr>
            </w:pPr>
          </w:p>
        </w:tc>
      </w:tr>
      <w:tr w:rsidR="004A1DF5">
        <w:trPr>
          <w:trHeight w:val="80"/>
        </w:trPr>
        <w:tc>
          <w:tcPr>
            <w:tcW w:w="720" w:type="dxa"/>
          </w:tcPr>
          <w:p w:rsidR="004A1DF5" w:rsidRDefault="004A1DF5">
            <w:pPr>
              <w:rPr>
                <w:rFonts w:ascii="宋体" w:hAnsi="宋体"/>
                <w:sz w:val="21"/>
              </w:rPr>
            </w:pPr>
            <w:r>
              <w:rPr>
                <w:rFonts w:ascii="宋体" w:hAnsi="宋体" w:hint="eastAsia"/>
                <w:sz w:val="21"/>
              </w:rPr>
              <w:t>9</w:t>
            </w:r>
          </w:p>
        </w:tc>
        <w:tc>
          <w:tcPr>
            <w:tcW w:w="1800" w:type="dxa"/>
          </w:tcPr>
          <w:p w:rsidR="004A1DF5" w:rsidRDefault="004A1DF5">
            <w:pPr>
              <w:rPr>
                <w:rFonts w:ascii="宋体" w:hAnsi="宋体"/>
                <w:bCs/>
                <w:sz w:val="21"/>
              </w:rPr>
            </w:pPr>
            <w:r>
              <w:rPr>
                <w:rFonts w:ascii="宋体" w:hAnsi="宋体" w:hint="eastAsia"/>
                <w:bCs/>
                <w:sz w:val="21"/>
              </w:rPr>
              <w:t>付款金额</w:t>
            </w:r>
          </w:p>
        </w:tc>
        <w:tc>
          <w:tcPr>
            <w:tcW w:w="3780" w:type="dxa"/>
          </w:tcPr>
          <w:p w:rsidR="004A1DF5" w:rsidRDefault="004A1DF5">
            <w:pPr>
              <w:rPr>
                <w:rFonts w:ascii="宋体" w:hAnsi="宋体"/>
                <w:bCs/>
                <w:sz w:val="21"/>
              </w:rPr>
            </w:pPr>
            <w:r>
              <w:rPr>
                <w:rFonts w:ascii="宋体" w:hAnsi="宋体" w:hint="eastAsia"/>
                <w:sz w:val="21"/>
              </w:rPr>
              <w:t>输入付款金额，多种付款类型输入的金额加总要与存款金额一致。</w:t>
            </w:r>
          </w:p>
        </w:tc>
        <w:tc>
          <w:tcPr>
            <w:tcW w:w="1800" w:type="dxa"/>
          </w:tcPr>
          <w:p w:rsidR="004A1DF5" w:rsidRDefault="004A1DF5">
            <w:pPr>
              <w:rPr>
                <w:rFonts w:ascii="宋体" w:hAnsi="宋体"/>
                <w:sz w:val="21"/>
              </w:rPr>
            </w:pPr>
            <w:r>
              <w:rPr>
                <w:rFonts w:hint="eastAsia"/>
                <w:sz w:val="21"/>
              </w:rPr>
              <w:t>系统会判别是否透支、单号是否正确等</w:t>
            </w:r>
          </w:p>
        </w:tc>
      </w:tr>
      <w:tr w:rsidR="004A1DF5">
        <w:trPr>
          <w:trHeight w:val="347"/>
        </w:trPr>
        <w:tc>
          <w:tcPr>
            <w:tcW w:w="720" w:type="dxa"/>
          </w:tcPr>
          <w:p w:rsidR="004A1DF5" w:rsidRDefault="004A1DF5">
            <w:pPr>
              <w:rPr>
                <w:rFonts w:ascii="宋体" w:hAnsi="宋体"/>
                <w:sz w:val="21"/>
              </w:rPr>
            </w:pPr>
            <w:r>
              <w:rPr>
                <w:rFonts w:ascii="宋体" w:hAnsi="宋体" w:hint="eastAsia"/>
                <w:sz w:val="21"/>
              </w:rPr>
              <w:t>10</w:t>
            </w:r>
          </w:p>
        </w:tc>
        <w:tc>
          <w:tcPr>
            <w:tcW w:w="1800" w:type="dxa"/>
          </w:tcPr>
          <w:p w:rsidR="004A1DF5" w:rsidRDefault="004A1DF5">
            <w:pPr>
              <w:rPr>
                <w:rFonts w:ascii="宋体" w:hAnsi="宋体"/>
                <w:bCs/>
                <w:sz w:val="21"/>
              </w:rPr>
            </w:pPr>
            <w:r>
              <w:rPr>
                <w:rFonts w:ascii="宋体" w:hAnsi="宋体" w:hint="eastAsia"/>
                <w:bCs/>
                <w:sz w:val="21"/>
              </w:rPr>
              <w:t>输入支付依据、支票号码</w:t>
            </w:r>
          </w:p>
        </w:tc>
        <w:tc>
          <w:tcPr>
            <w:tcW w:w="3780" w:type="dxa"/>
          </w:tcPr>
          <w:p w:rsidR="004A1DF5" w:rsidRDefault="004A1DF5">
            <w:pPr>
              <w:rPr>
                <w:rFonts w:ascii="宋体" w:hAnsi="宋体"/>
                <w:bCs/>
                <w:sz w:val="21"/>
              </w:rPr>
            </w:pPr>
            <w:r>
              <w:rPr>
                <w:rFonts w:hint="eastAsia"/>
                <w:bCs/>
                <w:sz w:val="21"/>
              </w:rPr>
              <w:t>点击“支取”按钮，进行验印、较对变码印鉴等验证</w:t>
            </w:r>
            <w:r>
              <w:rPr>
                <w:rFonts w:hint="eastAsia"/>
                <w:sz w:val="21"/>
              </w:rPr>
              <w:t>；支票支取要进行支票信息的录入。</w:t>
            </w:r>
          </w:p>
        </w:tc>
        <w:tc>
          <w:tcPr>
            <w:tcW w:w="1800" w:type="dxa"/>
          </w:tcPr>
          <w:p w:rsidR="004A1DF5" w:rsidRDefault="004A1DF5">
            <w:pPr>
              <w:rPr>
                <w:rFonts w:ascii="宋体" w:hAnsi="宋体"/>
                <w:sz w:val="21"/>
              </w:rPr>
            </w:pPr>
            <w:r>
              <w:rPr>
                <w:rFonts w:hint="eastAsia"/>
                <w:sz w:val="21"/>
              </w:rPr>
              <w:t>系统校验活期户口、支票的支付依据</w:t>
            </w:r>
          </w:p>
        </w:tc>
      </w:tr>
      <w:tr w:rsidR="004A1DF5">
        <w:tc>
          <w:tcPr>
            <w:tcW w:w="720" w:type="dxa"/>
          </w:tcPr>
          <w:p w:rsidR="004A1DF5" w:rsidRDefault="004A1DF5">
            <w:pPr>
              <w:rPr>
                <w:rFonts w:ascii="宋体" w:hAnsi="宋体"/>
                <w:sz w:val="21"/>
              </w:rPr>
            </w:pPr>
            <w:r>
              <w:rPr>
                <w:rFonts w:ascii="宋体" w:hAnsi="宋体" w:hint="eastAsia"/>
                <w:sz w:val="21"/>
              </w:rPr>
              <w:t>11</w:t>
            </w:r>
          </w:p>
        </w:tc>
        <w:tc>
          <w:tcPr>
            <w:tcW w:w="1800" w:type="dxa"/>
          </w:tcPr>
          <w:p w:rsidR="004A1DF5" w:rsidRDefault="004A1DF5">
            <w:pPr>
              <w:rPr>
                <w:rFonts w:ascii="宋体" w:hAnsi="宋体"/>
                <w:bCs/>
                <w:sz w:val="21"/>
              </w:rPr>
            </w:pPr>
            <w:r>
              <w:rPr>
                <w:rFonts w:ascii="宋体" w:hAnsi="宋体" w:hint="eastAsia"/>
                <w:bCs/>
                <w:sz w:val="21"/>
              </w:rPr>
              <w:t>直接现金收款</w:t>
            </w:r>
          </w:p>
        </w:tc>
        <w:tc>
          <w:tcPr>
            <w:tcW w:w="3780" w:type="dxa"/>
          </w:tcPr>
          <w:p w:rsidR="004A1DF5" w:rsidRDefault="004A1DF5">
            <w:pPr>
              <w:rPr>
                <w:rFonts w:ascii="宋体" w:hAnsi="宋体"/>
                <w:bCs/>
                <w:sz w:val="21"/>
              </w:rPr>
            </w:pPr>
            <w:r>
              <w:rPr>
                <w:rFonts w:ascii="宋体" w:hAnsi="宋体" w:hint="eastAsia"/>
                <w:bCs/>
                <w:sz w:val="21"/>
              </w:rPr>
              <w:t>调用现金模块“同步现金收款”收取</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12</w:t>
            </w:r>
          </w:p>
        </w:tc>
        <w:tc>
          <w:tcPr>
            <w:tcW w:w="1800" w:type="dxa"/>
          </w:tcPr>
          <w:p w:rsidR="004A1DF5" w:rsidRDefault="004A1DF5">
            <w:pPr>
              <w:rPr>
                <w:rFonts w:ascii="宋体" w:hAnsi="宋体"/>
                <w:bCs/>
                <w:sz w:val="21"/>
              </w:rPr>
            </w:pPr>
            <w:r>
              <w:rPr>
                <w:rFonts w:ascii="宋体" w:hAnsi="宋体" w:hint="eastAsia"/>
                <w:bCs/>
                <w:sz w:val="21"/>
              </w:rPr>
              <w:t>客户经理类型</w:t>
            </w:r>
          </w:p>
          <w:p w:rsidR="004A1DF5" w:rsidRDefault="004A1DF5">
            <w:pPr>
              <w:rPr>
                <w:rFonts w:ascii="宋体" w:hAnsi="宋体"/>
                <w:bCs/>
                <w:sz w:val="21"/>
              </w:rPr>
            </w:pPr>
            <w:r>
              <w:rPr>
                <w:rFonts w:ascii="宋体" w:hAnsi="宋体" w:hint="eastAsia"/>
                <w:bCs/>
                <w:sz w:val="21"/>
              </w:rPr>
              <w:t>C:客户；U:用户</w:t>
            </w:r>
          </w:p>
        </w:tc>
        <w:tc>
          <w:tcPr>
            <w:tcW w:w="3780" w:type="dxa"/>
          </w:tcPr>
          <w:p w:rsidR="004A1DF5" w:rsidRDefault="004A1DF5">
            <w:pPr>
              <w:rPr>
                <w:rFonts w:ascii="宋体" w:hAnsi="宋体"/>
                <w:sz w:val="21"/>
              </w:rPr>
            </w:pPr>
            <w:r>
              <w:rPr>
                <w:rFonts w:ascii="宋体" w:hAnsi="宋体" w:hint="eastAsia"/>
                <w:sz w:val="21"/>
              </w:rPr>
              <w:t>选择输入客户经理类型及名称</w:t>
            </w:r>
          </w:p>
        </w:tc>
        <w:tc>
          <w:tcPr>
            <w:tcW w:w="1800" w:type="dxa"/>
          </w:tcPr>
          <w:p w:rsidR="004A1DF5" w:rsidRDefault="004A1DF5">
            <w:pPr>
              <w:rPr>
                <w:rFonts w:ascii="宋体" w:hAnsi="宋体"/>
                <w:sz w:val="21"/>
              </w:rPr>
            </w:pPr>
            <w:r>
              <w:rPr>
                <w:rFonts w:ascii="宋体" w:hAnsi="宋体" w:hint="eastAsia"/>
                <w:sz w:val="21"/>
              </w:rPr>
              <w:t>根据需要输入</w:t>
            </w:r>
          </w:p>
        </w:tc>
      </w:tr>
      <w:tr w:rsidR="004A1DF5">
        <w:tc>
          <w:tcPr>
            <w:tcW w:w="720" w:type="dxa"/>
          </w:tcPr>
          <w:p w:rsidR="004A1DF5" w:rsidRDefault="004A1DF5">
            <w:pPr>
              <w:rPr>
                <w:rFonts w:ascii="宋体" w:hAnsi="宋体"/>
                <w:sz w:val="21"/>
              </w:rPr>
            </w:pPr>
            <w:r>
              <w:rPr>
                <w:rFonts w:ascii="宋体" w:hAnsi="宋体" w:hint="eastAsia"/>
                <w:sz w:val="21"/>
              </w:rPr>
              <w:t>13</w:t>
            </w:r>
          </w:p>
        </w:tc>
        <w:tc>
          <w:tcPr>
            <w:tcW w:w="1800" w:type="dxa"/>
          </w:tcPr>
          <w:p w:rsidR="004A1DF5" w:rsidRDefault="004A1DF5">
            <w:pPr>
              <w:rPr>
                <w:rFonts w:ascii="宋体" w:hAnsi="宋体"/>
                <w:bCs/>
                <w:sz w:val="21"/>
              </w:rPr>
            </w:pPr>
            <w:r>
              <w:rPr>
                <w:rFonts w:ascii="宋体" w:hAnsi="宋体" w:hint="eastAsia"/>
                <w:bCs/>
                <w:sz w:val="21"/>
              </w:rPr>
              <w:t>协议编号</w:t>
            </w:r>
          </w:p>
        </w:tc>
        <w:tc>
          <w:tcPr>
            <w:tcW w:w="3780" w:type="dxa"/>
          </w:tcPr>
          <w:p w:rsidR="004A1DF5" w:rsidRDefault="004A1DF5">
            <w:pPr>
              <w:rPr>
                <w:rFonts w:ascii="宋体" w:hAnsi="宋体"/>
                <w:bCs/>
                <w:sz w:val="21"/>
              </w:rPr>
            </w:pPr>
            <w:r>
              <w:rPr>
                <w:rFonts w:ascii="宋体" w:hAnsi="宋体" w:hint="eastAsia"/>
                <w:bCs/>
                <w:sz w:val="21"/>
              </w:rPr>
              <w:t>点击协议信息，输入协议编号（见图二）</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14</w:t>
            </w:r>
          </w:p>
        </w:tc>
        <w:tc>
          <w:tcPr>
            <w:tcW w:w="1800" w:type="dxa"/>
          </w:tcPr>
          <w:p w:rsidR="004A1DF5" w:rsidRDefault="004A1DF5">
            <w:pPr>
              <w:rPr>
                <w:rFonts w:ascii="宋体" w:hAnsi="宋体"/>
                <w:bCs/>
                <w:sz w:val="21"/>
              </w:rPr>
            </w:pPr>
            <w:r>
              <w:rPr>
                <w:rFonts w:ascii="宋体" w:hAnsi="宋体" w:hint="eastAsia"/>
                <w:bCs/>
                <w:sz w:val="21"/>
              </w:rPr>
              <w:t>结息周期：</w:t>
            </w:r>
          </w:p>
          <w:p w:rsidR="004A1DF5" w:rsidRDefault="004A1DF5">
            <w:pPr>
              <w:rPr>
                <w:rFonts w:ascii="宋体" w:hAnsi="宋体"/>
                <w:bCs/>
                <w:sz w:val="21"/>
              </w:rPr>
            </w:pPr>
          </w:p>
        </w:tc>
        <w:tc>
          <w:tcPr>
            <w:tcW w:w="3780" w:type="dxa"/>
          </w:tcPr>
          <w:p w:rsidR="004A1DF5" w:rsidRDefault="004A1DF5">
            <w:pPr>
              <w:rPr>
                <w:rFonts w:ascii="宋体" w:hAnsi="宋体"/>
                <w:bCs/>
                <w:sz w:val="21"/>
              </w:rPr>
            </w:pPr>
            <w:r>
              <w:rPr>
                <w:rFonts w:ascii="宋体" w:hAnsi="宋体" w:hint="eastAsia"/>
                <w:bCs/>
                <w:sz w:val="21"/>
              </w:rPr>
              <w:t>选择每个月、每两个月、每三个月、无设置四种方法设置结息周期</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15</w:t>
            </w:r>
          </w:p>
        </w:tc>
        <w:tc>
          <w:tcPr>
            <w:tcW w:w="1800" w:type="dxa"/>
          </w:tcPr>
          <w:p w:rsidR="004A1DF5" w:rsidRDefault="004A1DF5">
            <w:pPr>
              <w:rPr>
                <w:rFonts w:ascii="宋体" w:hAnsi="宋体"/>
                <w:bCs/>
                <w:sz w:val="21"/>
              </w:rPr>
            </w:pPr>
            <w:r>
              <w:rPr>
                <w:rFonts w:ascii="宋体" w:hAnsi="宋体" w:hint="eastAsia"/>
                <w:bCs/>
                <w:sz w:val="21"/>
              </w:rPr>
              <w:t>协议利率</w:t>
            </w:r>
          </w:p>
        </w:tc>
        <w:tc>
          <w:tcPr>
            <w:tcW w:w="3780" w:type="dxa"/>
          </w:tcPr>
          <w:p w:rsidR="004A1DF5" w:rsidRDefault="004A1DF5">
            <w:pPr>
              <w:autoSpaceDE w:val="0"/>
              <w:autoSpaceDN w:val="0"/>
              <w:adjustRightInd w:val="0"/>
              <w:spacing w:line="240" w:lineRule="auto"/>
              <w:jc w:val="left"/>
              <w:rPr>
                <w:rFonts w:ascii="宋体" w:hAnsi="宋体"/>
                <w:bCs/>
                <w:sz w:val="21"/>
              </w:rPr>
            </w:pPr>
            <w:r>
              <w:rPr>
                <w:rFonts w:ascii="宋体" w:hAnsi="宋体" w:hint="eastAsia"/>
                <w:bCs/>
                <w:sz w:val="21"/>
              </w:rPr>
              <w:t>输入协议利率</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16</w:t>
            </w:r>
          </w:p>
        </w:tc>
        <w:tc>
          <w:tcPr>
            <w:tcW w:w="1800" w:type="dxa"/>
          </w:tcPr>
          <w:p w:rsidR="004A1DF5" w:rsidRDefault="004A1DF5">
            <w:pPr>
              <w:rPr>
                <w:rFonts w:ascii="宋体" w:hAnsi="宋体"/>
                <w:bCs/>
                <w:sz w:val="21"/>
              </w:rPr>
            </w:pPr>
            <w:r>
              <w:rPr>
                <w:rFonts w:ascii="宋体" w:hAnsi="宋体" w:hint="eastAsia"/>
                <w:bCs/>
                <w:sz w:val="21"/>
              </w:rPr>
              <w:t>转息方式</w:t>
            </w:r>
          </w:p>
          <w:p w:rsidR="004A1DF5" w:rsidRDefault="004A1DF5">
            <w:pPr>
              <w:rPr>
                <w:rFonts w:ascii="宋体" w:hAnsi="宋体"/>
                <w:bCs/>
                <w:sz w:val="21"/>
              </w:rPr>
            </w:pPr>
            <w:r>
              <w:rPr>
                <w:rFonts w:ascii="宋体" w:hAnsi="宋体" w:hint="eastAsia"/>
                <w:bCs/>
                <w:sz w:val="21"/>
              </w:rPr>
              <w:t>1、结算户转息</w:t>
            </w:r>
          </w:p>
          <w:p w:rsidR="004A1DF5" w:rsidRDefault="004A1DF5">
            <w:pPr>
              <w:rPr>
                <w:rFonts w:ascii="宋体" w:hAnsi="宋体"/>
                <w:bCs/>
                <w:sz w:val="21"/>
              </w:rPr>
            </w:pPr>
            <w:r>
              <w:rPr>
                <w:rFonts w:ascii="宋体" w:hAnsi="宋体" w:hint="eastAsia"/>
                <w:bCs/>
                <w:sz w:val="21"/>
              </w:rPr>
              <w:t>2、挂账单转息</w:t>
            </w:r>
          </w:p>
        </w:tc>
        <w:tc>
          <w:tcPr>
            <w:tcW w:w="3780" w:type="dxa"/>
          </w:tcPr>
          <w:p w:rsidR="004A1DF5" w:rsidRDefault="004A1DF5">
            <w:pPr>
              <w:autoSpaceDE w:val="0"/>
              <w:autoSpaceDN w:val="0"/>
              <w:adjustRightInd w:val="0"/>
              <w:jc w:val="left"/>
              <w:rPr>
                <w:rFonts w:ascii="宋体" w:hAnsi="宋体"/>
                <w:bCs/>
                <w:sz w:val="21"/>
              </w:rPr>
            </w:pPr>
            <w:r>
              <w:rPr>
                <w:rFonts w:ascii="宋体" w:hAnsi="宋体" w:hint="eastAsia"/>
                <w:bCs/>
                <w:sz w:val="21"/>
              </w:rPr>
              <w:t>选择结算户转息，要输入利息默认转入的结算户口号；选挂账单转息，</w:t>
            </w:r>
            <w:r>
              <w:rPr>
                <w:rFonts w:ascii="宋体" w:hint="eastAsia"/>
                <w:kern w:val="0"/>
                <w:sz w:val="21"/>
                <w:szCs w:val="18"/>
                <w:lang w:val="zh-CN"/>
              </w:rPr>
              <w:t>就是按规定的转息户口，先开立一个空的挂账</w:t>
            </w:r>
            <w:r>
              <w:rPr>
                <w:rFonts w:ascii="宋体" w:hint="eastAsia"/>
                <w:kern w:val="0"/>
                <w:sz w:val="21"/>
                <w:szCs w:val="18"/>
                <w:lang w:val="zh-CN"/>
              </w:rPr>
              <w:lastRenderedPageBreak/>
              <w:t>单，然后把单号输入进去。</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lastRenderedPageBreak/>
              <w:t>17、</w:t>
            </w:r>
          </w:p>
        </w:tc>
        <w:tc>
          <w:tcPr>
            <w:tcW w:w="1800" w:type="dxa"/>
          </w:tcPr>
          <w:p w:rsidR="004A1DF5" w:rsidRDefault="004A1DF5">
            <w:pPr>
              <w:rPr>
                <w:rFonts w:ascii="宋体" w:hAnsi="宋体"/>
                <w:bCs/>
                <w:sz w:val="21"/>
              </w:rPr>
            </w:pPr>
            <w:r>
              <w:rPr>
                <w:rFonts w:ascii="宋体" w:hAnsi="宋体" w:hint="eastAsia"/>
                <w:bCs/>
                <w:sz w:val="21"/>
              </w:rPr>
              <w:t>确认</w:t>
            </w:r>
          </w:p>
        </w:tc>
        <w:tc>
          <w:tcPr>
            <w:tcW w:w="3780" w:type="dxa"/>
          </w:tcPr>
          <w:p w:rsidR="004A1DF5" w:rsidRDefault="004A1DF5">
            <w:pPr>
              <w:rPr>
                <w:rFonts w:ascii="宋体" w:hAnsi="宋体"/>
                <w:bCs/>
                <w:sz w:val="21"/>
              </w:rPr>
            </w:pPr>
            <w:r>
              <w:rPr>
                <w:rFonts w:ascii="宋体" w:hAnsi="宋体" w:hint="eastAsia"/>
                <w:bCs/>
                <w:sz w:val="21"/>
              </w:rPr>
              <w:t>选择“确认”，提示授权人员授权</w:t>
            </w:r>
            <w:r>
              <w:rPr>
                <w:rFonts w:hint="eastAsia"/>
                <w:sz w:val="21"/>
              </w:rPr>
              <w:t>。</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18</w:t>
            </w:r>
          </w:p>
        </w:tc>
        <w:tc>
          <w:tcPr>
            <w:tcW w:w="1800" w:type="dxa"/>
          </w:tcPr>
          <w:p w:rsidR="004A1DF5" w:rsidRDefault="004A1DF5">
            <w:pPr>
              <w:rPr>
                <w:rFonts w:ascii="宋体" w:hAnsi="宋体"/>
                <w:bCs/>
                <w:sz w:val="21"/>
              </w:rPr>
            </w:pPr>
            <w:r>
              <w:rPr>
                <w:rFonts w:ascii="宋体" w:hAnsi="宋体" w:hint="eastAsia"/>
                <w:bCs/>
                <w:sz w:val="21"/>
              </w:rPr>
              <w:t>授权</w:t>
            </w:r>
          </w:p>
        </w:tc>
        <w:tc>
          <w:tcPr>
            <w:tcW w:w="3780" w:type="dxa"/>
          </w:tcPr>
          <w:p w:rsidR="004A1DF5" w:rsidRDefault="004A1DF5">
            <w:pPr>
              <w:rPr>
                <w:sz w:val="21"/>
              </w:rPr>
            </w:pPr>
            <w:r>
              <w:rPr>
                <w:rFonts w:hint="eastAsia"/>
                <w:sz w:val="21"/>
              </w:rPr>
              <w:t>系统经办的界面完整展示给授权人员，授权人员确认该操作后进行现场授权，业务状态为“交易成功”。</w:t>
            </w:r>
          </w:p>
        </w:tc>
        <w:tc>
          <w:tcPr>
            <w:tcW w:w="1800" w:type="dxa"/>
          </w:tcPr>
          <w:p w:rsidR="004A1DF5" w:rsidRDefault="004A1DF5">
            <w:pPr>
              <w:rPr>
                <w:rFonts w:ascii="宋体" w:hAnsi="宋体"/>
                <w:sz w:val="21"/>
              </w:rPr>
            </w:pPr>
          </w:p>
        </w:tc>
      </w:tr>
      <w:tr w:rsidR="004A1DF5">
        <w:tc>
          <w:tcPr>
            <w:tcW w:w="720" w:type="dxa"/>
          </w:tcPr>
          <w:p w:rsidR="004A1DF5" w:rsidRDefault="004A1DF5">
            <w:pPr>
              <w:rPr>
                <w:rFonts w:ascii="宋体" w:hAnsi="宋体"/>
                <w:sz w:val="21"/>
              </w:rPr>
            </w:pPr>
            <w:r>
              <w:rPr>
                <w:rFonts w:ascii="宋体" w:hAnsi="宋体" w:hint="eastAsia"/>
                <w:sz w:val="21"/>
              </w:rPr>
              <w:t>19</w:t>
            </w:r>
          </w:p>
        </w:tc>
        <w:tc>
          <w:tcPr>
            <w:tcW w:w="1800" w:type="dxa"/>
          </w:tcPr>
          <w:p w:rsidR="004A1DF5" w:rsidRDefault="004A1DF5">
            <w:pPr>
              <w:rPr>
                <w:rFonts w:ascii="宋体" w:hAnsi="宋体"/>
                <w:bCs/>
                <w:sz w:val="21"/>
              </w:rPr>
            </w:pPr>
            <w:r>
              <w:rPr>
                <w:rFonts w:ascii="宋体" w:hAnsi="宋体" w:hint="eastAsia"/>
                <w:bCs/>
                <w:sz w:val="21"/>
              </w:rPr>
              <w:t>打印</w:t>
            </w:r>
          </w:p>
        </w:tc>
        <w:tc>
          <w:tcPr>
            <w:tcW w:w="3780" w:type="dxa"/>
          </w:tcPr>
          <w:p w:rsidR="004A1DF5" w:rsidRDefault="004A1DF5">
            <w:pPr>
              <w:rPr>
                <w:rFonts w:ascii="宋体" w:hAnsi="宋体"/>
                <w:bCs/>
                <w:sz w:val="21"/>
              </w:rPr>
            </w:pPr>
            <w:r>
              <w:rPr>
                <w:rFonts w:hint="eastAsia"/>
                <w:sz w:val="21"/>
              </w:rPr>
              <w:t>系统进入凭证打印窗口，</w:t>
            </w:r>
            <w:r>
              <w:rPr>
                <w:rFonts w:ascii="宋体" w:hAnsi="宋体" w:hint="eastAsia"/>
                <w:bCs/>
                <w:sz w:val="21"/>
              </w:rPr>
              <w:t>打印“收、付款回单、单位定期存款开户证实书”，回单可</w:t>
            </w:r>
            <w:r>
              <w:rPr>
                <w:rFonts w:hint="eastAsia"/>
                <w:sz w:val="21"/>
              </w:rPr>
              <w:t>在“客户管理”－“回单打印”模块中补打。</w:t>
            </w:r>
          </w:p>
        </w:tc>
        <w:tc>
          <w:tcPr>
            <w:tcW w:w="1800" w:type="dxa"/>
          </w:tcPr>
          <w:p w:rsidR="004A1DF5" w:rsidRDefault="004A1DF5">
            <w:pPr>
              <w:rPr>
                <w:rFonts w:ascii="宋体" w:hAnsi="宋体"/>
                <w:sz w:val="21"/>
              </w:rPr>
            </w:pPr>
            <w:r>
              <w:rPr>
                <w:rFonts w:hint="eastAsia"/>
                <w:sz w:val="21"/>
              </w:rPr>
              <w:t>证实书打印出错了，需要在“客户管理”－“特殊业务”模块中更换凭证处理。</w:t>
            </w:r>
          </w:p>
        </w:tc>
      </w:tr>
    </w:tbl>
    <w:p w:rsidR="004A1DF5" w:rsidRDefault="004A1DF5"/>
    <w:p w:rsidR="004A1DF5" w:rsidRDefault="004A1DF5" w:rsidP="0004090F">
      <w:pPr>
        <w:pStyle w:val="5"/>
      </w:pPr>
      <w:r>
        <w:rPr>
          <w:rFonts w:hint="eastAsia"/>
        </w:rPr>
        <w:t>十一、保险公司协议存款关户（业务代码</w:t>
      </w:r>
      <w:r>
        <w:rPr>
          <w:rFonts w:hint="eastAsia"/>
        </w:rPr>
        <w:t>3242</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通过该功能实现保险公司协议存款业务的关户支取，包括到期和提前支取的关户。</w:t>
      </w:r>
    </w:p>
    <w:p w:rsidR="004A1DF5" w:rsidRDefault="004A1DF5">
      <w:pPr>
        <w:pStyle w:val="6"/>
      </w:pPr>
      <w:r>
        <w:rPr>
          <w:rFonts w:hint="eastAsia"/>
        </w:rPr>
        <w:t>（二）风险提示</w:t>
      </w:r>
    </w:p>
    <w:p w:rsidR="004A1DF5" w:rsidRDefault="004A1DF5">
      <w:pPr>
        <w:ind w:firstLineChars="183" w:firstLine="439"/>
      </w:pPr>
      <w:r>
        <w:rPr>
          <w:rFonts w:hint="eastAsia"/>
        </w:rPr>
        <w:t>1</w:t>
      </w:r>
      <w:r>
        <w:rPr>
          <w:rFonts w:hint="eastAsia"/>
        </w:rPr>
        <w:t>、保险公司协议存款支取时客户不论选择何种支取方式，都必须在“单位定期存款开户证实书”背面进行签章背书。</w:t>
      </w:r>
    </w:p>
    <w:p w:rsidR="004A1DF5" w:rsidRDefault="004A1DF5">
      <w:pPr>
        <w:ind w:firstLineChars="183" w:firstLine="439"/>
      </w:pPr>
      <w:r>
        <w:rPr>
          <w:rFonts w:hint="eastAsia"/>
        </w:rPr>
        <w:t>2</w:t>
      </w:r>
      <w:r>
        <w:rPr>
          <w:rFonts w:hint="eastAsia"/>
        </w:rPr>
        <w:t>、支取时收款类型选“挂账单”一般只用于转到其他行时使用，转销时只能转到同户名客户。</w:t>
      </w:r>
    </w:p>
    <w:p w:rsidR="004A1DF5" w:rsidRDefault="004A1DF5">
      <w:pPr>
        <w:pStyle w:val="6"/>
      </w:pPr>
      <w:r>
        <w:rPr>
          <w:rFonts w:hint="eastAsia"/>
        </w:rPr>
        <w:lastRenderedPageBreak/>
        <w:t>（三）界面</w:t>
      </w:r>
    </w:p>
    <w:p w:rsidR="004A1DF5" w:rsidRDefault="0004090F">
      <w:r>
        <w:rPr>
          <w:rFonts w:hint="eastAsia"/>
          <w:noProof/>
        </w:rPr>
        <w:drawing>
          <wp:inline distT="0" distB="0" distL="0" distR="0">
            <wp:extent cx="5276850" cy="3781425"/>
            <wp:effectExtent l="1905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5"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ind w:firstLine="480"/>
        <w:jc w:val="center"/>
      </w:pPr>
      <w:r>
        <w:rPr>
          <w:rFonts w:hint="eastAsia"/>
        </w:rPr>
        <w:t>图</w:t>
      </w:r>
      <w:r>
        <w:rPr>
          <w:rFonts w:hint="eastAsia"/>
        </w:rPr>
        <w:t>4.12</w:t>
      </w:r>
    </w:p>
    <w:p w:rsidR="004A1DF5" w:rsidRDefault="004A1DF5">
      <w:pPr>
        <w:pStyle w:val="6"/>
      </w:pPr>
      <w:r>
        <w:rPr>
          <w:rFonts w:hint="eastAsia"/>
        </w:rPr>
        <w:t>（四）操作要点</w:t>
      </w:r>
    </w:p>
    <w:p w:rsidR="004A1DF5" w:rsidRDefault="004A1DF5">
      <w:pPr>
        <w:ind w:firstLine="480"/>
      </w:pPr>
      <w:r>
        <w:rPr>
          <w:rFonts w:hint="eastAsia"/>
        </w:rPr>
        <w:t>1</w:t>
      </w:r>
      <w:r>
        <w:rPr>
          <w:rFonts w:hint="eastAsia"/>
        </w:rPr>
        <w:t>、保险公司协议存款提前关户支取时，系统按活期利率计息，并扣除已结算的利息，不够扣除的金额扣收本金；如果协议另有规定的按协议手工处理利息。</w:t>
      </w:r>
    </w:p>
    <w:p w:rsidR="004A1DF5" w:rsidRDefault="004A1DF5">
      <w:pPr>
        <w:ind w:firstLine="480"/>
      </w:pPr>
      <w:r>
        <w:rPr>
          <w:rFonts w:hint="eastAsia"/>
        </w:rPr>
        <w:t>2</w:t>
      </w:r>
      <w:r>
        <w:rPr>
          <w:rFonts w:hint="eastAsia"/>
        </w:rPr>
        <w:t>、保险公司协议存款如果已挂失、资金冻结，或者是黑名单、预警、布控户口则必须根据情况采取相应对策进行处理。</w:t>
      </w:r>
    </w:p>
    <w:p w:rsidR="004A1DF5" w:rsidRDefault="004A1DF5">
      <w:pPr>
        <w:ind w:firstLine="480"/>
      </w:pPr>
      <w:r>
        <w:rPr>
          <w:rFonts w:hint="eastAsia"/>
        </w:rPr>
        <w:t>3</w:t>
      </w:r>
      <w:r>
        <w:rPr>
          <w:rFonts w:hint="eastAsia"/>
        </w:rPr>
        <w:t>、保险公司协议存款关户支取都要授权。</w:t>
      </w:r>
    </w:p>
    <w:p w:rsidR="004A1DF5" w:rsidRDefault="004A1DF5">
      <w:pPr>
        <w:pStyle w:val="6"/>
      </w:pPr>
      <w:r>
        <w:rPr>
          <w:rFonts w:hint="eastAsia"/>
        </w:rPr>
        <w:t>（五）操作步骤</w:t>
      </w:r>
    </w:p>
    <w:p w:rsidR="004A1DF5" w:rsidRDefault="004A1DF5">
      <w:pPr>
        <w:ind w:firstLine="480"/>
      </w:pPr>
      <w:r>
        <w:rPr>
          <w:rFonts w:hint="eastAsia"/>
        </w:rPr>
        <w:t>1</w:t>
      </w:r>
      <w:r>
        <w:rPr>
          <w:rFonts w:hint="eastAsia"/>
        </w:rPr>
        <w:t>、用户选择“导航系统”—“负债业务”—“单位定期”－“保险公司协议存款关户”或在“业务代码”栏输入业务代码“</w:t>
      </w:r>
      <w:r>
        <w:rPr>
          <w:rFonts w:hint="eastAsia"/>
        </w:rPr>
        <w:t>3242</w:t>
      </w:r>
      <w:r>
        <w:rPr>
          <w:rFonts w:hint="eastAsia"/>
        </w:rPr>
        <w:t>”，进入保险公司协议存款关户界面（图</w:t>
      </w:r>
      <w:r>
        <w:rPr>
          <w:rFonts w:hint="eastAsia"/>
        </w:rPr>
        <w:t>4.12</w:t>
      </w:r>
      <w:r>
        <w:rPr>
          <w:rFonts w:hint="eastAsia"/>
        </w:rPr>
        <w:t>）。</w:t>
      </w:r>
    </w:p>
    <w:p w:rsidR="004A1DF5" w:rsidRDefault="004A1DF5">
      <w:pPr>
        <w:ind w:firstLine="480"/>
      </w:pPr>
      <w:r>
        <w:rPr>
          <w:rFonts w:hint="eastAsia"/>
        </w:rPr>
        <w:t>2</w:t>
      </w:r>
      <w:r>
        <w:rPr>
          <w:rFonts w:hint="eastAsia"/>
        </w:rPr>
        <w:t>、输入证实书上的定期编号（定期账号）和凭证号（后四位），系统显示出该笔协议存款明细状态，查看状态是否适合支取。</w:t>
      </w:r>
    </w:p>
    <w:p w:rsidR="004A1DF5" w:rsidRDefault="004A1DF5">
      <w:pPr>
        <w:ind w:firstLine="480"/>
      </w:pPr>
      <w:r>
        <w:rPr>
          <w:rFonts w:hint="eastAsia"/>
        </w:rPr>
        <w:lastRenderedPageBreak/>
        <w:t>3</w:t>
      </w:r>
      <w:r>
        <w:rPr>
          <w:rFonts w:hint="eastAsia"/>
        </w:rPr>
        <w:t>、系统还会显示该笔业务的已结利息数额、结息次数、应支取金额，提前支取会显示扣回利息金额。</w:t>
      </w:r>
    </w:p>
    <w:p w:rsidR="004A1DF5" w:rsidRDefault="004A1DF5">
      <w:pPr>
        <w:ind w:firstLine="480"/>
      </w:pPr>
      <w:r>
        <w:rPr>
          <w:rFonts w:hint="eastAsia"/>
        </w:rPr>
        <w:t>4</w:t>
      </w:r>
      <w:r>
        <w:rPr>
          <w:rFonts w:hint="eastAsia"/>
        </w:rPr>
        <w:t>、根据协议存款预留的支付依据</w:t>
      </w:r>
      <w:r>
        <w:rPr>
          <w:rFonts w:hint="eastAsia"/>
          <w:bCs/>
        </w:rPr>
        <w:t>，选择“支取”按钮，进行验印、较对变码印鉴等验证，</w:t>
      </w:r>
      <w:r>
        <w:rPr>
          <w:rFonts w:hint="eastAsia"/>
        </w:rPr>
        <w:t>系统验证支取依据是否相符。</w:t>
      </w:r>
    </w:p>
    <w:p w:rsidR="004A1DF5" w:rsidRDefault="004A1DF5">
      <w:pPr>
        <w:ind w:firstLine="420"/>
      </w:pPr>
      <w:r>
        <w:rPr>
          <w:rFonts w:hint="eastAsia"/>
          <w:sz w:val="21"/>
        </w:rPr>
        <w:t>5</w:t>
      </w:r>
      <w:r>
        <w:rPr>
          <w:rFonts w:hint="eastAsia"/>
          <w:sz w:val="21"/>
        </w:rPr>
        <w:t>、</w:t>
      </w:r>
      <w:r>
        <w:rPr>
          <w:rFonts w:hint="eastAsia"/>
        </w:rPr>
        <w:t>选择收款类型和支付金额进行录入，收款类型可以选“活期户”和“挂账单”将相应金额转入指定的户口中或将相应款项转入挂账系统。</w:t>
      </w:r>
    </w:p>
    <w:p w:rsidR="004A1DF5" w:rsidRDefault="004A1DF5">
      <w:pPr>
        <w:ind w:firstLine="480"/>
      </w:pPr>
      <w:r>
        <w:rPr>
          <w:rFonts w:hint="eastAsia"/>
        </w:rPr>
        <w:t>6</w:t>
      </w:r>
      <w:r>
        <w:rPr>
          <w:rFonts w:hint="eastAsia"/>
        </w:rPr>
        <w:t>、选择“确认”按钮后，进入“交互信息显示窗口”提示授权。</w:t>
      </w:r>
    </w:p>
    <w:p w:rsidR="004A1DF5" w:rsidRDefault="004A1DF5">
      <w:pPr>
        <w:ind w:firstLine="480"/>
      </w:pPr>
      <w:r>
        <w:rPr>
          <w:rFonts w:hint="eastAsia"/>
        </w:rPr>
        <w:t>7</w:t>
      </w:r>
      <w:r>
        <w:rPr>
          <w:rFonts w:hint="eastAsia"/>
        </w:rPr>
        <w:t>、授权人员复核后，选择“取消”，交易不成功，选“授权”，进行现场授权后选择“确认”按钮，处理成功。</w:t>
      </w:r>
    </w:p>
    <w:p w:rsidR="004A1DF5" w:rsidRDefault="004A1DF5">
      <w:pPr>
        <w:ind w:firstLine="480"/>
        <w:rPr>
          <w:rFonts w:ascii="宋体" w:hAnsi="宋体"/>
        </w:rPr>
      </w:pPr>
      <w:r>
        <w:rPr>
          <w:rFonts w:hint="eastAsia"/>
        </w:rPr>
        <w:t>8</w:t>
      </w:r>
      <w:r>
        <w:rPr>
          <w:rFonts w:hint="eastAsia"/>
        </w:rPr>
        <w:t>、打印相关单据，“单位定期存款开户</w:t>
      </w:r>
      <w:r>
        <w:rPr>
          <w:rFonts w:ascii="宋体" w:hAnsi="宋体" w:hint="eastAsia"/>
        </w:rPr>
        <w:t>证实书背面支取信息、收付款回单、定期存款计息清单、挂账单等”。</w:t>
      </w:r>
    </w:p>
    <w:p w:rsidR="004A1DF5" w:rsidRDefault="004A1DF5"/>
    <w:p w:rsidR="004A1DF5" w:rsidRDefault="004A1DF5" w:rsidP="0004090F">
      <w:pPr>
        <w:pStyle w:val="5"/>
      </w:pPr>
      <w:r>
        <w:rPr>
          <w:rFonts w:hint="eastAsia"/>
        </w:rPr>
        <w:t>十二、保险公司协议存款部分支取（业务代码</w:t>
      </w:r>
      <w:r>
        <w:rPr>
          <w:rFonts w:hint="eastAsia"/>
        </w:rPr>
        <w:t>3244</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通过该系统实现保险公司协议存款部分提前支取的功能。</w:t>
      </w:r>
    </w:p>
    <w:p w:rsidR="004A1DF5" w:rsidRDefault="004A1DF5">
      <w:pPr>
        <w:pStyle w:val="6"/>
      </w:pPr>
      <w:r>
        <w:rPr>
          <w:rFonts w:hint="eastAsia"/>
        </w:rPr>
        <w:t>（二）风险提示</w:t>
      </w:r>
    </w:p>
    <w:p w:rsidR="004A1DF5" w:rsidRDefault="004A1DF5">
      <w:pPr>
        <w:ind w:firstLineChars="182" w:firstLine="437"/>
      </w:pPr>
      <w:r>
        <w:rPr>
          <w:rFonts w:hint="eastAsia"/>
        </w:rPr>
        <w:t>1</w:t>
      </w:r>
      <w:r>
        <w:rPr>
          <w:rFonts w:hint="eastAsia"/>
        </w:rPr>
        <w:t>、保险公司协议存款支取时客户不论选择何种支取方式，都必须在“单位定期存款开户证实书”背面进行签章背书。</w:t>
      </w:r>
    </w:p>
    <w:p w:rsidR="004A1DF5" w:rsidRDefault="004A1DF5">
      <w:pPr>
        <w:ind w:firstLineChars="183" w:firstLine="439"/>
      </w:pPr>
      <w:r>
        <w:rPr>
          <w:rFonts w:hint="eastAsia"/>
        </w:rPr>
        <w:t>2</w:t>
      </w:r>
      <w:r>
        <w:rPr>
          <w:rFonts w:hint="eastAsia"/>
        </w:rPr>
        <w:t>、支取时收款类型选“挂账单”一般只用于转到其他行时使用，转销时只能转到同户名客户。</w:t>
      </w:r>
    </w:p>
    <w:p w:rsidR="004A1DF5" w:rsidRDefault="004A1DF5">
      <w:pPr>
        <w:pStyle w:val="6"/>
      </w:pPr>
      <w:r>
        <w:rPr>
          <w:rFonts w:hint="eastAsia"/>
        </w:rPr>
        <w:lastRenderedPageBreak/>
        <w:t>（三）界面</w:t>
      </w:r>
    </w:p>
    <w:p w:rsidR="004A1DF5" w:rsidRDefault="0004090F">
      <w:r>
        <w:rPr>
          <w:rFonts w:hint="eastAsia"/>
          <w:noProof/>
        </w:rPr>
        <w:drawing>
          <wp:inline distT="0" distB="0" distL="0" distR="0">
            <wp:extent cx="5276850" cy="3781425"/>
            <wp:effectExtent l="1905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6"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4.13</w:t>
      </w:r>
    </w:p>
    <w:p w:rsidR="004A1DF5" w:rsidRDefault="004A1DF5">
      <w:pPr>
        <w:pStyle w:val="6"/>
      </w:pPr>
      <w:r>
        <w:rPr>
          <w:rFonts w:hint="eastAsia"/>
        </w:rPr>
        <w:t>（四）操作要点</w:t>
      </w:r>
    </w:p>
    <w:p w:rsidR="004A1DF5" w:rsidRDefault="004A1DF5">
      <w:pPr>
        <w:adjustRightInd w:val="0"/>
        <w:snapToGrid w:val="0"/>
        <w:ind w:firstLine="480"/>
        <w:rPr>
          <w:rFonts w:ascii="宋体" w:hAnsi="宋体"/>
        </w:rPr>
      </w:pPr>
      <w:r>
        <w:rPr>
          <w:rFonts w:hint="eastAsia"/>
        </w:rPr>
        <w:t>1</w:t>
      </w:r>
      <w:r>
        <w:rPr>
          <w:rFonts w:hint="eastAsia"/>
        </w:rPr>
        <w:t>、保险公司协议存款提前支取时，系统按活期利率计息，并扣除已结算的利息，不够扣除的金额扣收本金；如果协议另有规定的按协议手工处理利息</w:t>
      </w:r>
      <w:r>
        <w:rPr>
          <w:rFonts w:ascii="宋体" w:hAnsi="宋体" w:hint="eastAsia"/>
        </w:rPr>
        <w:t>。</w:t>
      </w:r>
    </w:p>
    <w:p w:rsidR="004A1DF5" w:rsidRDefault="004A1DF5">
      <w:pPr>
        <w:ind w:firstLine="480"/>
      </w:pPr>
      <w:r>
        <w:rPr>
          <w:rFonts w:hint="eastAsia"/>
        </w:rPr>
        <w:t>2</w:t>
      </w:r>
      <w:r>
        <w:rPr>
          <w:rFonts w:hint="eastAsia"/>
        </w:rPr>
        <w:t>、如果协议存款已挂失、资金冻结，或者是黑名单、预警</w:t>
      </w:r>
      <w:r>
        <w:rPr>
          <w:rFonts w:hint="eastAsia"/>
        </w:rPr>
        <w:t>/</w:t>
      </w:r>
      <w:r>
        <w:rPr>
          <w:rFonts w:hint="eastAsia"/>
        </w:rPr>
        <w:t>布控户口则必须根据情况采取相应对策进行处理。</w:t>
      </w:r>
    </w:p>
    <w:p w:rsidR="004A1DF5" w:rsidRDefault="004A1DF5">
      <w:pPr>
        <w:ind w:firstLine="480"/>
      </w:pPr>
      <w:r>
        <w:rPr>
          <w:rFonts w:hint="eastAsia"/>
        </w:rPr>
        <w:t>3</w:t>
      </w:r>
      <w:r>
        <w:rPr>
          <w:rFonts w:hint="eastAsia"/>
        </w:rPr>
        <w:t>、保险公司协议存款提前支取都要授权</w:t>
      </w:r>
    </w:p>
    <w:p w:rsidR="004A1DF5" w:rsidRDefault="004A1DF5">
      <w:pPr>
        <w:pStyle w:val="6"/>
      </w:pPr>
      <w:r>
        <w:rPr>
          <w:rFonts w:hint="eastAsia"/>
        </w:rPr>
        <w:t>（五）操作步骤</w:t>
      </w:r>
    </w:p>
    <w:p w:rsidR="004A1DF5" w:rsidRDefault="004A1DF5">
      <w:pPr>
        <w:ind w:firstLine="480"/>
      </w:pPr>
      <w:r>
        <w:rPr>
          <w:rFonts w:hint="eastAsia"/>
        </w:rPr>
        <w:t>1</w:t>
      </w:r>
      <w:r>
        <w:rPr>
          <w:rFonts w:hint="eastAsia"/>
        </w:rPr>
        <w:t>、用户选择“导航系统”—“负债业务”—“单位定期”－“保险公司协议存款部分提前支取”或在“业务代码”栏输入业务代码“</w:t>
      </w:r>
      <w:r>
        <w:rPr>
          <w:rFonts w:hint="eastAsia"/>
        </w:rPr>
        <w:t>3244</w:t>
      </w:r>
      <w:r>
        <w:rPr>
          <w:rFonts w:hint="eastAsia"/>
        </w:rPr>
        <w:t>”，进入保险公司协议存款部分提前支取界面（图</w:t>
      </w:r>
      <w:r>
        <w:rPr>
          <w:rFonts w:hint="eastAsia"/>
        </w:rPr>
        <w:t>4.13</w:t>
      </w:r>
      <w:r>
        <w:rPr>
          <w:rFonts w:hint="eastAsia"/>
        </w:rPr>
        <w:t>）。</w:t>
      </w:r>
    </w:p>
    <w:p w:rsidR="004A1DF5" w:rsidRDefault="004A1DF5">
      <w:pPr>
        <w:ind w:firstLine="480"/>
      </w:pPr>
      <w:r>
        <w:rPr>
          <w:rFonts w:hint="eastAsia"/>
        </w:rPr>
        <w:t>2</w:t>
      </w:r>
      <w:r>
        <w:rPr>
          <w:rFonts w:hint="eastAsia"/>
        </w:rPr>
        <w:t>、输入证实书上的定期编号（定期账号）、凭证号（后四位）、提前支取的金额，系统显示出该笔协议存款明细状态，查看状态是否适合支取。</w:t>
      </w:r>
    </w:p>
    <w:p w:rsidR="004A1DF5" w:rsidRDefault="004A1DF5">
      <w:pPr>
        <w:ind w:firstLine="480"/>
      </w:pPr>
      <w:r>
        <w:rPr>
          <w:rFonts w:hint="eastAsia"/>
        </w:rPr>
        <w:t>3</w:t>
      </w:r>
      <w:r>
        <w:rPr>
          <w:rFonts w:hint="eastAsia"/>
        </w:rPr>
        <w:t>、系统还会显示该笔业务的已结利息数额、结息次数、应支取金额，提前</w:t>
      </w:r>
      <w:r>
        <w:rPr>
          <w:rFonts w:hint="eastAsia"/>
        </w:rPr>
        <w:lastRenderedPageBreak/>
        <w:t>支取会显示扣回利息金额。</w:t>
      </w:r>
    </w:p>
    <w:p w:rsidR="004A1DF5" w:rsidRDefault="004A1DF5">
      <w:pPr>
        <w:ind w:firstLine="480"/>
      </w:pPr>
      <w:r>
        <w:rPr>
          <w:rFonts w:hint="eastAsia"/>
        </w:rPr>
        <w:t>4</w:t>
      </w:r>
      <w:r>
        <w:rPr>
          <w:rFonts w:hint="eastAsia"/>
        </w:rPr>
        <w:t>、根据协议存款预留的支付依据</w:t>
      </w:r>
      <w:r>
        <w:rPr>
          <w:rFonts w:hint="eastAsia"/>
          <w:bCs/>
        </w:rPr>
        <w:t>，选择“支取”按钮，进行验印、较对变码印鉴等验证，</w:t>
      </w:r>
      <w:r>
        <w:rPr>
          <w:rFonts w:hint="eastAsia"/>
        </w:rPr>
        <w:t>系统验证支取依据是否相符，相符后会显示利息数额。</w:t>
      </w:r>
    </w:p>
    <w:p w:rsidR="004A1DF5" w:rsidRDefault="004A1DF5">
      <w:pPr>
        <w:ind w:firstLine="420"/>
      </w:pPr>
      <w:r>
        <w:rPr>
          <w:rFonts w:hint="eastAsia"/>
          <w:sz w:val="21"/>
        </w:rPr>
        <w:t>5</w:t>
      </w:r>
      <w:r>
        <w:rPr>
          <w:rFonts w:hint="eastAsia"/>
          <w:sz w:val="21"/>
        </w:rPr>
        <w:t>、</w:t>
      </w:r>
      <w:r>
        <w:rPr>
          <w:rFonts w:hint="eastAsia"/>
        </w:rPr>
        <w:t>选择收款类型和金额进行录入，收款类型可以选“活期户”和“挂账单”分笔转款。</w:t>
      </w:r>
    </w:p>
    <w:p w:rsidR="004A1DF5" w:rsidRDefault="004A1DF5">
      <w:pPr>
        <w:ind w:firstLine="480"/>
        <w:rPr>
          <w:rFonts w:ascii="宋体" w:hAnsi="宋体"/>
          <w:szCs w:val="28"/>
        </w:rPr>
      </w:pPr>
      <w:r>
        <w:rPr>
          <w:rFonts w:hint="eastAsia"/>
        </w:rPr>
        <w:t>6</w:t>
      </w:r>
      <w:r>
        <w:rPr>
          <w:rFonts w:hint="eastAsia"/>
        </w:rPr>
        <w:t>、录入新换的定期证实书凭证号码，如果系统提示</w:t>
      </w:r>
      <w:r>
        <w:rPr>
          <w:rFonts w:ascii="宋体" w:hAnsi="宋体" w:hint="eastAsia"/>
          <w:szCs w:val="28"/>
        </w:rPr>
        <w:t>是否为库存最小号码。</w:t>
      </w:r>
    </w:p>
    <w:p w:rsidR="004A1DF5" w:rsidRDefault="004A1DF5">
      <w:pPr>
        <w:ind w:firstLine="480"/>
      </w:pPr>
      <w:r>
        <w:rPr>
          <w:rFonts w:hint="eastAsia"/>
        </w:rPr>
        <w:t>7</w:t>
      </w:r>
      <w:r>
        <w:rPr>
          <w:rFonts w:hint="eastAsia"/>
        </w:rPr>
        <w:t>、选择“确认”按钮后，系统进入“交互信息显示窗口”提示授权。</w:t>
      </w:r>
    </w:p>
    <w:p w:rsidR="004A1DF5" w:rsidRDefault="004A1DF5">
      <w:pPr>
        <w:ind w:firstLine="480"/>
      </w:pPr>
      <w:r>
        <w:rPr>
          <w:rFonts w:hint="eastAsia"/>
        </w:rPr>
        <w:t>8</w:t>
      </w:r>
      <w:r>
        <w:rPr>
          <w:rFonts w:hint="eastAsia"/>
        </w:rPr>
        <w:t>、授权人员复核后，选择“取消”，交易不成功，选“授权”，进行现场授权后选择“确认”按钮，处理成功。</w:t>
      </w:r>
    </w:p>
    <w:p w:rsidR="004A1DF5" w:rsidRDefault="004A1DF5">
      <w:pPr>
        <w:ind w:firstLine="480"/>
      </w:pPr>
      <w:r>
        <w:rPr>
          <w:rFonts w:hint="eastAsia"/>
        </w:rPr>
        <w:t>9</w:t>
      </w:r>
      <w:r>
        <w:rPr>
          <w:rFonts w:hint="eastAsia"/>
        </w:rPr>
        <w:t>、打印相关单据，“旧单位定期开户证实书背面的支取信息；新的单位定期开户证实书、单位定期存款收、付款回单；单位定期存款计息清单、挂账单等”。</w:t>
      </w:r>
    </w:p>
    <w:p w:rsidR="004A1DF5" w:rsidRDefault="004A1DF5"/>
    <w:p w:rsidR="004A1DF5" w:rsidRDefault="004A1DF5" w:rsidP="0004090F">
      <w:pPr>
        <w:pStyle w:val="5"/>
      </w:pPr>
      <w:r>
        <w:rPr>
          <w:rFonts w:hint="eastAsia"/>
        </w:rPr>
        <w:t>十三、社会保障基金协议存款开户（业务代码</w:t>
      </w:r>
      <w:r>
        <w:rPr>
          <w:rFonts w:hint="eastAsia"/>
        </w:rPr>
        <w:t>3251</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通过该功能实现社会保障基金协议存款业务的开户和资金存入。</w:t>
      </w:r>
    </w:p>
    <w:p w:rsidR="004A1DF5" w:rsidRDefault="004A1DF5">
      <w:pPr>
        <w:pStyle w:val="6"/>
      </w:pPr>
      <w:r>
        <w:rPr>
          <w:rFonts w:hint="eastAsia"/>
        </w:rPr>
        <w:lastRenderedPageBreak/>
        <w:t>（二）界面</w:t>
      </w:r>
    </w:p>
    <w:p w:rsidR="004A1DF5" w:rsidRDefault="0004090F">
      <w:pPr>
        <w:jc w:val="center"/>
      </w:pPr>
      <w:r>
        <w:rPr>
          <w:rFonts w:hint="eastAsia"/>
          <w:noProof/>
        </w:rPr>
        <w:drawing>
          <wp:inline distT="0" distB="0" distL="0" distR="0">
            <wp:extent cx="5276850" cy="3409950"/>
            <wp:effectExtent l="1905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7" cstate="print"/>
                    <a:srcRect/>
                    <a:stretch>
                      <a:fillRect/>
                    </a:stretch>
                  </pic:blipFill>
                  <pic:spPr bwMode="auto">
                    <a:xfrm>
                      <a:off x="0" y="0"/>
                      <a:ext cx="5276850" cy="340995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4.14</w:t>
      </w:r>
    </w:p>
    <w:p w:rsidR="004A1DF5" w:rsidRDefault="0004090F">
      <w:pPr>
        <w:jc w:val="center"/>
      </w:pPr>
      <w:r>
        <w:rPr>
          <w:rFonts w:hint="eastAsia"/>
          <w:noProof/>
        </w:rPr>
        <w:drawing>
          <wp:inline distT="0" distB="0" distL="0" distR="0">
            <wp:extent cx="5276850" cy="1238250"/>
            <wp:effectExtent l="1905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58" cstate="print"/>
                    <a:srcRect/>
                    <a:stretch>
                      <a:fillRect/>
                    </a:stretch>
                  </pic:blipFill>
                  <pic:spPr bwMode="auto">
                    <a:xfrm>
                      <a:off x="0" y="0"/>
                      <a:ext cx="5276850" cy="123825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4.15</w:t>
      </w:r>
    </w:p>
    <w:p w:rsidR="004A1DF5" w:rsidRDefault="004A1DF5">
      <w:pPr>
        <w:pStyle w:val="6"/>
      </w:pPr>
      <w:r>
        <w:rPr>
          <w:rFonts w:hint="eastAsia"/>
        </w:rPr>
        <w:t>（三）操作要点</w:t>
      </w:r>
    </w:p>
    <w:p w:rsidR="004A1DF5" w:rsidRDefault="004A1DF5">
      <w:pPr>
        <w:ind w:firstLineChars="200" w:firstLine="480"/>
      </w:pPr>
      <w:r>
        <w:rPr>
          <w:rFonts w:hint="eastAsia"/>
        </w:rPr>
        <w:t>1</w:t>
      </w:r>
      <w:r>
        <w:rPr>
          <w:rFonts w:hint="eastAsia"/>
        </w:rPr>
        <w:t>、社会保障基金协议存款起存金额为人民币</w:t>
      </w:r>
      <w:r>
        <w:rPr>
          <w:rFonts w:hint="eastAsia"/>
        </w:rPr>
        <w:t>5</w:t>
      </w:r>
      <w:r>
        <w:rPr>
          <w:rFonts w:hint="eastAsia"/>
        </w:rPr>
        <w:t>亿元，最低存期为</w:t>
      </w:r>
      <w:r>
        <w:rPr>
          <w:rFonts w:hint="eastAsia"/>
        </w:rPr>
        <w:t>5</w:t>
      </w:r>
      <w:r>
        <w:rPr>
          <w:rFonts w:hint="eastAsia"/>
        </w:rPr>
        <w:t>年以上（不含</w:t>
      </w:r>
      <w:r>
        <w:rPr>
          <w:rFonts w:hint="eastAsia"/>
        </w:rPr>
        <w:t>5</w:t>
      </w:r>
      <w:r>
        <w:rPr>
          <w:rFonts w:hint="eastAsia"/>
        </w:rPr>
        <w:t>年）。</w:t>
      </w:r>
    </w:p>
    <w:p w:rsidR="004A1DF5" w:rsidRDefault="004A1DF5">
      <w:pPr>
        <w:ind w:firstLineChars="200" w:firstLine="480"/>
        <w:rPr>
          <w:rFonts w:ascii="宋体"/>
        </w:rPr>
      </w:pPr>
      <w:r>
        <w:rPr>
          <w:rFonts w:hint="eastAsia"/>
        </w:rPr>
        <w:t>2</w:t>
      </w:r>
      <w:r>
        <w:rPr>
          <w:rFonts w:hint="eastAsia"/>
        </w:rPr>
        <w:t>、社会保障基金协议存款到期后不转存，逾期存款按活期利率计息，不能提前支取</w:t>
      </w:r>
      <w:r>
        <w:rPr>
          <w:rFonts w:ascii="宋体" w:hint="eastAsia"/>
        </w:rPr>
        <w:t>。</w:t>
      </w:r>
    </w:p>
    <w:p w:rsidR="004A1DF5" w:rsidRDefault="004A1DF5">
      <w:pPr>
        <w:ind w:firstLineChars="200" w:firstLine="480"/>
      </w:pPr>
      <w:r>
        <w:rPr>
          <w:rFonts w:hint="eastAsia"/>
        </w:rPr>
        <w:t>3</w:t>
      </w:r>
      <w:r>
        <w:rPr>
          <w:rFonts w:hint="eastAsia"/>
        </w:rPr>
        <w:t>、选择分期结息时必须输入转息账户，转息账户可为结算户或挂账单。</w:t>
      </w:r>
    </w:p>
    <w:p w:rsidR="004A1DF5" w:rsidRDefault="004A1DF5">
      <w:pPr>
        <w:ind w:firstLineChars="200" w:firstLine="480"/>
      </w:pPr>
      <w:r>
        <w:rPr>
          <w:rFonts w:hint="eastAsia"/>
        </w:rPr>
        <w:t>4</w:t>
      </w:r>
      <w:r>
        <w:rPr>
          <w:rFonts w:hint="eastAsia"/>
        </w:rPr>
        <w:t>、社会保障基金协议存款开户时使用“单位定期存款开户证实书”作为定期凭证。</w:t>
      </w:r>
    </w:p>
    <w:p w:rsidR="004A1DF5" w:rsidRDefault="004A1DF5">
      <w:pPr>
        <w:ind w:firstLineChars="200" w:firstLine="480"/>
      </w:pPr>
      <w:r>
        <w:rPr>
          <w:rFonts w:hint="eastAsia"/>
        </w:rPr>
        <w:t>5</w:t>
      </w:r>
      <w:r>
        <w:rPr>
          <w:rFonts w:hint="eastAsia"/>
        </w:rPr>
        <w:t>、系统提供了一笔协议存款最多可以由</w:t>
      </w:r>
      <w:r>
        <w:rPr>
          <w:rFonts w:hint="eastAsia"/>
        </w:rPr>
        <w:t>3</w:t>
      </w:r>
      <w:r>
        <w:rPr>
          <w:rFonts w:hint="eastAsia"/>
        </w:rPr>
        <w:t>笔付款方式组成，付款类型允许</w:t>
      </w:r>
      <w:r>
        <w:rPr>
          <w:rFonts w:hint="eastAsia"/>
        </w:rPr>
        <w:lastRenderedPageBreak/>
        <w:t>现金、现金单、挂账单、活期户或支票户等五种，但一笔业务中只能选择一次现金、一次支票户。</w:t>
      </w:r>
    </w:p>
    <w:p w:rsidR="004A1DF5" w:rsidRDefault="004A1DF5">
      <w:pPr>
        <w:ind w:firstLineChars="200" w:firstLine="480"/>
      </w:pPr>
      <w:r>
        <w:rPr>
          <w:rFonts w:hint="eastAsia"/>
        </w:rPr>
        <w:t>6</w:t>
      </w:r>
      <w:r>
        <w:rPr>
          <w:rFonts w:hint="eastAsia"/>
        </w:rPr>
        <w:t>、在“客户经理类型”栏和“客户经理”栏需输入客户经理的信息，可选择“联系人”按钮进行联系人处理。</w:t>
      </w:r>
    </w:p>
    <w:p w:rsidR="004A1DF5" w:rsidRDefault="004A1DF5">
      <w:pPr>
        <w:ind w:firstLineChars="200" w:firstLine="480"/>
      </w:pPr>
      <w:r>
        <w:rPr>
          <w:rFonts w:hint="eastAsia"/>
        </w:rPr>
        <w:t>7</w:t>
      </w:r>
      <w:r>
        <w:rPr>
          <w:rFonts w:hint="eastAsia"/>
        </w:rPr>
        <w:t>、社会保障基金协议存款必须根据协议进行业务处理，开户时必须输入协议信息。</w:t>
      </w:r>
    </w:p>
    <w:p w:rsidR="004A1DF5" w:rsidRDefault="004A1DF5">
      <w:pPr>
        <w:ind w:firstLineChars="200" w:firstLine="480"/>
      </w:pPr>
      <w:r>
        <w:rPr>
          <w:rFonts w:hint="eastAsia"/>
        </w:rPr>
        <w:t>8</w:t>
      </w:r>
      <w:r>
        <w:rPr>
          <w:rFonts w:hint="eastAsia"/>
        </w:rPr>
        <w:t>、开户时单位定期存款开户证实书如未能正常打印，可通过“客户管理”－“特殊业务”－“凭证更换”打印新的单位定期存款开户证实书（更换原因选择“银行内部原因”）。</w:t>
      </w:r>
    </w:p>
    <w:p w:rsidR="004A1DF5" w:rsidRDefault="004A1DF5">
      <w:pPr>
        <w:ind w:firstLineChars="200" w:firstLine="480"/>
      </w:pPr>
      <w:r>
        <w:rPr>
          <w:rFonts w:hint="eastAsia"/>
        </w:rPr>
        <w:t>9</w:t>
      </w:r>
      <w:r>
        <w:rPr>
          <w:rFonts w:hint="eastAsia"/>
        </w:rPr>
        <w:t>、必须主管授权，主管授权时需验证经办柜员输入信息与实际协议文本是否一致。</w:t>
      </w:r>
    </w:p>
    <w:p w:rsidR="004A1DF5" w:rsidRDefault="004A1DF5">
      <w:pPr>
        <w:ind w:firstLineChars="200" w:firstLine="480"/>
      </w:pPr>
      <w:r>
        <w:rPr>
          <w:rFonts w:hint="eastAsia"/>
        </w:rPr>
        <w:t>10</w:t>
      </w:r>
      <w:r>
        <w:rPr>
          <w:rFonts w:hint="eastAsia"/>
        </w:rPr>
        <w:t>、付款类型选择活期户或支票户时，所输入的结算户口与定期业务必须属于同一客户号；活期户适用于客户提供了带有预留支取方式的付款委托手续，支票户适用于客户提交了支票。</w:t>
      </w:r>
    </w:p>
    <w:p w:rsidR="004A1DF5" w:rsidRDefault="004A1DF5">
      <w:pPr>
        <w:pStyle w:val="6"/>
      </w:pPr>
      <w:r>
        <w:rPr>
          <w:rFonts w:hint="eastAsia"/>
        </w:rPr>
        <w:t>（四）操作步骤</w:t>
      </w:r>
    </w:p>
    <w:p w:rsidR="004A1DF5" w:rsidRDefault="004A1DF5">
      <w:pPr>
        <w:numPr>
          <w:ilvl w:val="0"/>
          <w:numId w:val="342"/>
        </w:numPr>
        <w:jc w:val="left"/>
        <w:rPr>
          <w:rFonts w:ascii="宋体" w:hAnsi="宋体"/>
        </w:rPr>
      </w:pPr>
      <w:r>
        <w:rPr>
          <w:rFonts w:hint="eastAsia"/>
        </w:rPr>
        <w:t>选择“导航系统”—“负债业务”—“单位定期”－“社保基金协议存款开户”或在“业务代码”栏输入业务代码“</w:t>
      </w:r>
      <w:r>
        <w:rPr>
          <w:rFonts w:hint="eastAsia"/>
        </w:rPr>
        <w:t>3251</w:t>
      </w:r>
      <w:r>
        <w:rPr>
          <w:rFonts w:hint="eastAsia"/>
        </w:rPr>
        <w:t>”，进入社会保障基金协议存款开户界面（图</w:t>
      </w:r>
      <w:r>
        <w:rPr>
          <w:rFonts w:hint="eastAsia"/>
        </w:rPr>
        <w:t>4.14</w:t>
      </w:r>
      <w:r>
        <w:rPr>
          <w:rFonts w:hint="eastAsia"/>
        </w:rPr>
        <w:t>）</w:t>
      </w:r>
      <w:r>
        <w:rPr>
          <w:rFonts w:ascii="宋体" w:hAnsi="宋体" w:hint="eastAsia"/>
        </w:rPr>
        <w:t>。</w:t>
      </w:r>
    </w:p>
    <w:p w:rsidR="004A1DF5" w:rsidRDefault="004A1DF5">
      <w:pPr>
        <w:numPr>
          <w:ilvl w:val="0"/>
          <w:numId w:val="342"/>
        </w:numPr>
        <w:jc w:val="left"/>
      </w:pPr>
      <w:r>
        <w:rPr>
          <w:rFonts w:ascii="宋体" w:hAnsi="宋体" w:hint="eastAsia"/>
        </w:rPr>
        <w:t>输入</w:t>
      </w:r>
      <w:r>
        <w:rPr>
          <w:rFonts w:hint="eastAsia"/>
        </w:rPr>
        <w:t>公司客户号（无客户号需要在客户管理系统新开客户），也可输入活期结算户等关联户口号，回车后系统显示客户户名和客户号。</w:t>
      </w:r>
    </w:p>
    <w:p w:rsidR="004A1DF5" w:rsidRDefault="004A1DF5">
      <w:pPr>
        <w:numPr>
          <w:ilvl w:val="0"/>
          <w:numId w:val="342"/>
        </w:numPr>
        <w:jc w:val="left"/>
      </w:pPr>
      <w:r>
        <w:rPr>
          <w:rFonts w:hint="eastAsia"/>
        </w:rPr>
        <w:t>输入支取方式并进行支取方式处理，输入单位定期存款开户证实书号码、币种、存款金额、到期日期后回车。</w:t>
      </w:r>
    </w:p>
    <w:p w:rsidR="004A1DF5" w:rsidRDefault="004A1DF5">
      <w:pPr>
        <w:numPr>
          <w:ilvl w:val="0"/>
          <w:numId w:val="342"/>
        </w:numPr>
        <w:jc w:val="left"/>
        <w:rPr>
          <w:rFonts w:ascii="宋体" w:hAnsi="宋体"/>
        </w:rPr>
      </w:pPr>
      <w:r>
        <w:rPr>
          <w:rFonts w:hint="eastAsia"/>
        </w:rPr>
        <w:t>输入付款信息。选择现金单或挂账单时，输入相应的单号；选活期户或支取户，输入结算户口号并验证支取方式；选</w:t>
      </w:r>
      <w:r>
        <w:rPr>
          <w:rFonts w:ascii="宋体" w:hAnsi="宋体" w:hint="eastAsia"/>
          <w:bCs/>
        </w:rPr>
        <w:t>择现金时，同步收妥现金。</w:t>
      </w:r>
    </w:p>
    <w:p w:rsidR="004A1DF5" w:rsidRDefault="004A1DF5">
      <w:pPr>
        <w:numPr>
          <w:ilvl w:val="0"/>
          <w:numId w:val="342"/>
        </w:numPr>
        <w:jc w:val="left"/>
        <w:rPr>
          <w:rFonts w:ascii="宋体" w:hAnsi="宋体"/>
        </w:rPr>
      </w:pPr>
      <w:r>
        <w:rPr>
          <w:rFonts w:ascii="宋体" w:hAnsi="宋体" w:hint="eastAsia"/>
          <w:bCs/>
        </w:rPr>
        <w:t>输入客户经理信息、联系人信息。</w:t>
      </w:r>
    </w:p>
    <w:p w:rsidR="004A1DF5" w:rsidRDefault="004A1DF5">
      <w:pPr>
        <w:numPr>
          <w:ilvl w:val="0"/>
          <w:numId w:val="342"/>
        </w:numPr>
        <w:jc w:val="left"/>
        <w:rPr>
          <w:rFonts w:ascii="宋体" w:hAnsi="宋体"/>
        </w:rPr>
      </w:pPr>
      <w:r>
        <w:rPr>
          <w:rFonts w:ascii="宋体" w:hAnsi="宋体" w:hint="eastAsia"/>
          <w:bCs/>
        </w:rPr>
        <w:t>输入合同号、结息周期、转息类型、转息户口、协议利率等协议信息（</w:t>
      </w:r>
      <w:r>
        <w:rPr>
          <w:rFonts w:hint="eastAsia"/>
        </w:rPr>
        <w:t>图</w:t>
      </w:r>
      <w:r>
        <w:rPr>
          <w:rFonts w:hint="eastAsia"/>
        </w:rPr>
        <w:t>4.15</w:t>
      </w:r>
      <w:r>
        <w:rPr>
          <w:rFonts w:hint="eastAsia"/>
        </w:rPr>
        <w:t>）</w:t>
      </w:r>
      <w:r>
        <w:rPr>
          <w:rFonts w:ascii="宋体" w:hAnsi="宋体" w:hint="eastAsia"/>
          <w:bCs/>
        </w:rPr>
        <w:t>。</w:t>
      </w:r>
    </w:p>
    <w:p w:rsidR="004A1DF5" w:rsidRDefault="004A1DF5">
      <w:pPr>
        <w:numPr>
          <w:ilvl w:val="0"/>
          <w:numId w:val="342"/>
        </w:numPr>
        <w:jc w:val="left"/>
        <w:rPr>
          <w:rFonts w:ascii="宋体" w:hAnsi="宋体"/>
        </w:rPr>
      </w:pPr>
      <w:r>
        <w:rPr>
          <w:rFonts w:ascii="宋体" w:hAnsi="宋体" w:hint="eastAsia"/>
          <w:bCs/>
        </w:rPr>
        <w:t>选择“确认”后，授权人员进行授权</w:t>
      </w:r>
      <w:r>
        <w:rPr>
          <w:rFonts w:hint="eastAsia"/>
        </w:rPr>
        <w:t>。</w:t>
      </w:r>
    </w:p>
    <w:p w:rsidR="004A1DF5" w:rsidRDefault="004A1DF5">
      <w:pPr>
        <w:numPr>
          <w:ilvl w:val="0"/>
          <w:numId w:val="342"/>
        </w:numPr>
        <w:jc w:val="left"/>
        <w:rPr>
          <w:rFonts w:ascii="宋体" w:hAnsi="宋体"/>
        </w:rPr>
      </w:pPr>
      <w:r>
        <w:rPr>
          <w:rFonts w:ascii="宋体" w:hAnsi="宋体" w:hint="eastAsia"/>
        </w:rPr>
        <w:t>交易成功后</w:t>
      </w:r>
      <w:r>
        <w:rPr>
          <w:rFonts w:ascii="宋体" w:hAnsi="宋体" w:hint="eastAsia"/>
          <w:bCs/>
        </w:rPr>
        <w:t>打印收款回单、付款回单、单位定期存款开户证实书等凭证</w:t>
      </w:r>
      <w:r>
        <w:rPr>
          <w:rFonts w:hint="eastAsia"/>
        </w:rPr>
        <w:t>。</w:t>
      </w:r>
    </w:p>
    <w:p w:rsidR="004A1DF5" w:rsidRDefault="004A1DF5" w:rsidP="0004090F">
      <w:pPr>
        <w:pStyle w:val="5"/>
      </w:pPr>
      <w:r>
        <w:rPr>
          <w:rFonts w:hint="eastAsia"/>
        </w:rPr>
        <w:lastRenderedPageBreak/>
        <w:t>十四、社会保障基金协议存款关户（业务代码</w:t>
      </w:r>
      <w:r>
        <w:rPr>
          <w:rFonts w:hint="eastAsia"/>
        </w:rPr>
        <w:t>3252</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通过该功能实现社会保障基金协议存款业务的关户支取。</w:t>
      </w:r>
    </w:p>
    <w:p w:rsidR="004A1DF5" w:rsidRDefault="004A1DF5">
      <w:pPr>
        <w:pStyle w:val="6"/>
      </w:pPr>
      <w:r>
        <w:rPr>
          <w:rFonts w:hint="eastAsia"/>
        </w:rPr>
        <w:t>（二）风险提示</w:t>
      </w:r>
    </w:p>
    <w:p w:rsidR="004A1DF5" w:rsidRDefault="004A1DF5">
      <w:pPr>
        <w:ind w:firstLineChars="183" w:firstLine="439"/>
      </w:pPr>
      <w:r>
        <w:rPr>
          <w:rFonts w:hint="eastAsia"/>
        </w:rPr>
        <w:t>1</w:t>
      </w:r>
      <w:r>
        <w:rPr>
          <w:rFonts w:hint="eastAsia"/>
        </w:rPr>
        <w:t>、社会保障基金协议存款支取时，客户不论选择何种支取方式，都必须在“单位定期存款开户证实书”背面进行签章背书。</w:t>
      </w:r>
    </w:p>
    <w:p w:rsidR="004A1DF5" w:rsidRDefault="004A1DF5">
      <w:pPr>
        <w:ind w:firstLineChars="183" w:firstLine="439"/>
      </w:pPr>
      <w:r>
        <w:rPr>
          <w:rFonts w:hint="eastAsia"/>
        </w:rPr>
        <w:t>2</w:t>
      </w:r>
      <w:r>
        <w:rPr>
          <w:rFonts w:hint="eastAsia"/>
        </w:rPr>
        <w:t>、支取时收款类型选“挂账单”一般只用于转到其他行时使用，转销时只能转到同户名客户。</w:t>
      </w:r>
    </w:p>
    <w:p w:rsidR="004A1DF5" w:rsidRDefault="004A1DF5">
      <w:pPr>
        <w:pStyle w:val="6"/>
      </w:pPr>
      <w:r>
        <w:rPr>
          <w:rFonts w:hint="eastAsia"/>
        </w:rPr>
        <w:t>（三）界面</w:t>
      </w:r>
    </w:p>
    <w:p w:rsidR="004A1DF5" w:rsidRDefault="0004090F">
      <w:pPr>
        <w:jc w:val="center"/>
      </w:pPr>
      <w:r>
        <w:rPr>
          <w:rFonts w:hint="eastAsia"/>
          <w:noProof/>
        </w:rPr>
        <w:drawing>
          <wp:inline distT="0" distB="0" distL="0" distR="0">
            <wp:extent cx="5276850" cy="3533775"/>
            <wp:effectExtent l="1905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9" cstate="print"/>
                    <a:srcRect/>
                    <a:stretch>
                      <a:fillRect/>
                    </a:stretch>
                  </pic:blipFill>
                  <pic:spPr bwMode="auto">
                    <a:xfrm>
                      <a:off x="0" y="0"/>
                      <a:ext cx="5276850" cy="35337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4.16</w:t>
      </w:r>
    </w:p>
    <w:p w:rsidR="004A1DF5" w:rsidRDefault="004A1DF5">
      <w:pPr>
        <w:pStyle w:val="6"/>
      </w:pPr>
      <w:r>
        <w:rPr>
          <w:rFonts w:hint="eastAsia"/>
        </w:rPr>
        <w:t>（四）操作要点</w:t>
      </w:r>
    </w:p>
    <w:p w:rsidR="004A1DF5" w:rsidRDefault="004A1DF5">
      <w:pPr>
        <w:ind w:firstLine="480"/>
      </w:pPr>
      <w:r>
        <w:rPr>
          <w:rFonts w:hint="eastAsia"/>
        </w:rPr>
        <w:t>1</w:t>
      </w:r>
      <w:r>
        <w:rPr>
          <w:rFonts w:hint="eastAsia"/>
        </w:rPr>
        <w:t>、社会保障基金协议存款不允许进行提前关户支取。逾期支取时，逾期部分按活期利率计息。</w:t>
      </w:r>
    </w:p>
    <w:p w:rsidR="004A1DF5" w:rsidRDefault="004A1DF5">
      <w:pPr>
        <w:ind w:firstLine="480"/>
      </w:pPr>
      <w:r>
        <w:rPr>
          <w:rFonts w:hint="eastAsia"/>
        </w:rPr>
        <w:t>2</w:t>
      </w:r>
      <w:r>
        <w:rPr>
          <w:rFonts w:hint="eastAsia"/>
        </w:rPr>
        <w:t>、社会保障基金协议存款如已挂失、资金冻结、已布控、已预警等，须根据不同情况采取相应对策进行处理。</w:t>
      </w:r>
    </w:p>
    <w:p w:rsidR="004A1DF5" w:rsidRDefault="004A1DF5">
      <w:pPr>
        <w:ind w:firstLine="480"/>
      </w:pPr>
      <w:r>
        <w:rPr>
          <w:rFonts w:hint="eastAsia"/>
        </w:rPr>
        <w:lastRenderedPageBreak/>
        <w:t>3</w:t>
      </w:r>
      <w:r>
        <w:rPr>
          <w:rFonts w:hint="eastAsia"/>
        </w:rPr>
        <w:t>、必须主管授权。</w:t>
      </w:r>
    </w:p>
    <w:p w:rsidR="004A1DF5" w:rsidRDefault="004A1DF5">
      <w:pPr>
        <w:ind w:firstLine="480"/>
      </w:pPr>
      <w:r>
        <w:rPr>
          <w:rFonts w:hint="eastAsia"/>
        </w:rPr>
        <w:t>4</w:t>
      </w:r>
      <w:r>
        <w:rPr>
          <w:rFonts w:hint="eastAsia"/>
        </w:rPr>
        <w:t>、资金去向允许选择活期户或挂账单。同一笔业务中允许最多选择三个资金去向（收款类型）。活期户是指本分行的同一客户号下的同币种结算户。挂账单适用于根据客户要求或客户在我行没有结算户的情况，转入挂账单后还需根据客户指令进行相应的后续处理。</w:t>
      </w:r>
    </w:p>
    <w:p w:rsidR="004A1DF5" w:rsidRDefault="004A1DF5">
      <w:pPr>
        <w:pStyle w:val="6"/>
      </w:pPr>
      <w:r>
        <w:rPr>
          <w:rFonts w:hint="eastAsia"/>
        </w:rPr>
        <w:t>（五）操作步骤</w:t>
      </w:r>
    </w:p>
    <w:p w:rsidR="004A1DF5" w:rsidRDefault="004A1DF5">
      <w:pPr>
        <w:ind w:firstLine="480"/>
      </w:pPr>
      <w:r>
        <w:rPr>
          <w:rFonts w:hint="eastAsia"/>
        </w:rPr>
        <w:t>1</w:t>
      </w:r>
      <w:r>
        <w:rPr>
          <w:rFonts w:hint="eastAsia"/>
        </w:rPr>
        <w:t>、选择“导航系统”—“负债业务”—“单位定期”－“社保基金协议存款关户”或在“业务代码”栏输入业务代码“</w:t>
      </w:r>
      <w:r>
        <w:rPr>
          <w:rFonts w:hint="eastAsia"/>
        </w:rPr>
        <w:t>3252</w:t>
      </w:r>
      <w:r>
        <w:rPr>
          <w:rFonts w:hint="eastAsia"/>
        </w:rPr>
        <w:t>”，进入社会保障基金协议存款关户界面（图</w:t>
      </w:r>
      <w:r>
        <w:rPr>
          <w:rFonts w:hint="eastAsia"/>
        </w:rPr>
        <w:t>4.16</w:t>
      </w:r>
      <w:r>
        <w:rPr>
          <w:rFonts w:hint="eastAsia"/>
        </w:rPr>
        <w:t>）。</w:t>
      </w:r>
    </w:p>
    <w:p w:rsidR="004A1DF5" w:rsidRDefault="004A1DF5">
      <w:pPr>
        <w:ind w:firstLine="480"/>
      </w:pPr>
      <w:r>
        <w:rPr>
          <w:rFonts w:hint="eastAsia"/>
        </w:rPr>
        <w:t>2</w:t>
      </w:r>
      <w:r>
        <w:rPr>
          <w:rFonts w:hint="eastAsia"/>
        </w:rPr>
        <w:t>、输入社会保障基金协议存款户口号和单位定期存款开户证实书上凭证号码后四位后回车，系统显示该笔业务的已结利息数额、结息次数、应支取金额，提前支取会显示扣回利息金额。</w:t>
      </w:r>
    </w:p>
    <w:p w:rsidR="004A1DF5" w:rsidRDefault="004A1DF5">
      <w:pPr>
        <w:ind w:firstLine="480"/>
      </w:pPr>
      <w:r>
        <w:rPr>
          <w:rFonts w:hint="eastAsia"/>
        </w:rPr>
        <w:t>3</w:t>
      </w:r>
      <w:r>
        <w:rPr>
          <w:rFonts w:hint="eastAsia"/>
        </w:rPr>
        <w:t>、</w:t>
      </w:r>
      <w:r>
        <w:rPr>
          <w:rFonts w:hint="eastAsia"/>
          <w:bCs/>
        </w:rPr>
        <w:t>选择“支取”按钮，</w:t>
      </w:r>
      <w:r>
        <w:rPr>
          <w:rFonts w:hint="eastAsia"/>
        </w:rPr>
        <w:t>验证支取方式是否相符。</w:t>
      </w:r>
    </w:p>
    <w:p w:rsidR="004A1DF5" w:rsidRDefault="004A1DF5">
      <w:pPr>
        <w:ind w:firstLine="480"/>
      </w:pPr>
      <w:r>
        <w:rPr>
          <w:rFonts w:hint="eastAsia"/>
        </w:rPr>
        <w:t>4</w:t>
      </w:r>
      <w:r>
        <w:rPr>
          <w:rFonts w:hint="eastAsia"/>
        </w:rPr>
        <w:t>、输入收款信息。</w:t>
      </w:r>
    </w:p>
    <w:p w:rsidR="004A1DF5" w:rsidRDefault="004A1DF5">
      <w:pPr>
        <w:ind w:firstLine="480"/>
      </w:pPr>
      <w:r>
        <w:rPr>
          <w:rFonts w:hint="eastAsia"/>
        </w:rPr>
        <w:t>5</w:t>
      </w:r>
      <w:r>
        <w:rPr>
          <w:rFonts w:hint="eastAsia"/>
        </w:rPr>
        <w:t>、选择“确定”后，主管进行授权。</w:t>
      </w:r>
    </w:p>
    <w:p w:rsidR="004A1DF5" w:rsidRDefault="004A1DF5">
      <w:pPr>
        <w:ind w:firstLine="480"/>
        <w:rPr>
          <w:rFonts w:ascii="宋体" w:hAnsi="宋体"/>
        </w:rPr>
      </w:pPr>
      <w:r>
        <w:rPr>
          <w:rFonts w:hint="eastAsia"/>
        </w:rPr>
        <w:t>6</w:t>
      </w:r>
      <w:r>
        <w:rPr>
          <w:rFonts w:hint="eastAsia"/>
        </w:rPr>
        <w:t>、交易成功后，打印单位定期存款开户</w:t>
      </w:r>
      <w:r>
        <w:rPr>
          <w:rFonts w:ascii="宋体" w:hAnsi="宋体" w:hint="eastAsia"/>
        </w:rPr>
        <w:t>证实书背面支取信息、付款回单、收款回单、定期存款计息清单、挂账单等凭证。</w:t>
      </w:r>
    </w:p>
    <w:p w:rsidR="004A1DF5" w:rsidRDefault="004A1DF5">
      <w:pPr>
        <w:rPr>
          <w:rFonts w:ascii="宋体" w:hAnsi="宋体"/>
        </w:rPr>
      </w:pPr>
      <w:r>
        <w:rPr>
          <w:rFonts w:ascii="宋体" w:hAnsi="宋体"/>
        </w:rPr>
        <w:br/>
      </w:r>
    </w:p>
    <w:p w:rsidR="004A1DF5" w:rsidRDefault="004A1DF5" w:rsidP="0004090F">
      <w:pPr>
        <w:pStyle w:val="5"/>
      </w:pPr>
      <w:r>
        <w:rPr>
          <w:rFonts w:hint="eastAsia"/>
        </w:rPr>
        <w:t>十五、邮政储蓄协议存款开户（业务代码</w:t>
      </w:r>
      <w:r>
        <w:rPr>
          <w:rFonts w:hint="eastAsia"/>
        </w:rPr>
        <w:t>3261</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通过该功能实现邮政储蓄协议存款业务的开户和资金存入。</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、邮政储蓄协议存款起存金额为人民币</w:t>
      </w:r>
      <w:r>
        <w:rPr>
          <w:rFonts w:hint="eastAsia"/>
        </w:rPr>
        <w:t>3000</w:t>
      </w:r>
      <w:r>
        <w:rPr>
          <w:rFonts w:hint="eastAsia"/>
        </w:rPr>
        <w:t>万元，最低存期为</w:t>
      </w:r>
      <w:r>
        <w:rPr>
          <w:rFonts w:hint="eastAsia"/>
        </w:rPr>
        <w:t>3</w:t>
      </w:r>
      <w:r>
        <w:rPr>
          <w:rFonts w:hint="eastAsia"/>
        </w:rPr>
        <w:t>年以上（不含</w:t>
      </w:r>
      <w:r>
        <w:rPr>
          <w:rFonts w:hint="eastAsia"/>
        </w:rPr>
        <w:t>3</w:t>
      </w:r>
      <w:r>
        <w:rPr>
          <w:rFonts w:hint="eastAsia"/>
        </w:rPr>
        <w:t>年）。</w:t>
      </w:r>
    </w:p>
    <w:p w:rsidR="004A1DF5" w:rsidRDefault="004A1DF5">
      <w:pPr>
        <w:ind w:firstLineChars="200" w:firstLine="480"/>
        <w:rPr>
          <w:rFonts w:ascii="宋体"/>
        </w:rPr>
      </w:pPr>
      <w:r>
        <w:rPr>
          <w:rFonts w:hint="eastAsia"/>
        </w:rPr>
        <w:t>2</w:t>
      </w:r>
      <w:r>
        <w:rPr>
          <w:rFonts w:hint="eastAsia"/>
        </w:rPr>
        <w:t>、邮政储蓄协议存款到期后不自动转存，逾期存款按活期利率计息，不能提前支取</w:t>
      </w:r>
      <w:r>
        <w:rPr>
          <w:rFonts w:ascii="宋体" w:hint="eastAsia"/>
        </w:rPr>
        <w:t>。</w:t>
      </w:r>
    </w:p>
    <w:p w:rsidR="004A1DF5" w:rsidRDefault="004A1DF5">
      <w:pPr>
        <w:ind w:firstLineChars="200" w:firstLine="480"/>
      </w:pPr>
      <w:r>
        <w:rPr>
          <w:rFonts w:hint="eastAsia"/>
        </w:rPr>
        <w:lastRenderedPageBreak/>
        <w:t>3</w:t>
      </w:r>
      <w:r>
        <w:rPr>
          <w:rFonts w:hint="eastAsia"/>
        </w:rPr>
        <w:t>、选择分期结息时必须输入转息账户，转息账户可为结算户或挂账单。</w:t>
      </w:r>
    </w:p>
    <w:p w:rsidR="004A1DF5" w:rsidRDefault="004A1DF5">
      <w:pPr>
        <w:ind w:firstLineChars="200" w:firstLine="480"/>
      </w:pPr>
      <w:r>
        <w:rPr>
          <w:rFonts w:hint="eastAsia"/>
        </w:rPr>
        <w:t>4</w:t>
      </w:r>
      <w:r>
        <w:rPr>
          <w:rFonts w:hint="eastAsia"/>
        </w:rPr>
        <w:t>、邮政储蓄协议存款开户时使用“单位定期存款开户证实书”作为定期凭证。</w:t>
      </w:r>
    </w:p>
    <w:p w:rsidR="004A1DF5" w:rsidRDefault="004A1DF5">
      <w:pPr>
        <w:ind w:firstLineChars="200" w:firstLine="480"/>
      </w:pPr>
      <w:r>
        <w:rPr>
          <w:rFonts w:hint="eastAsia"/>
        </w:rPr>
        <w:t>5</w:t>
      </w:r>
      <w:r>
        <w:rPr>
          <w:rFonts w:hint="eastAsia"/>
        </w:rPr>
        <w:t>、系统提供了一笔协议存款最多可以由</w:t>
      </w:r>
      <w:r>
        <w:rPr>
          <w:rFonts w:hint="eastAsia"/>
        </w:rPr>
        <w:t>3</w:t>
      </w:r>
      <w:r>
        <w:rPr>
          <w:rFonts w:hint="eastAsia"/>
        </w:rPr>
        <w:t>笔付款方式组成，付款类型允许现金、现金单、挂账单、活期户或支票户等五种，但一笔业务中只能选择一次现金、一次支票户。</w:t>
      </w:r>
    </w:p>
    <w:p w:rsidR="004A1DF5" w:rsidRDefault="004A1DF5">
      <w:pPr>
        <w:ind w:firstLineChars="200" w:firstLine="480"/>
      </w:pPr>
      <w:r>
        <w:rPr>
          <w:rFonts w:hint="eastAsia"/>
        </w:rPr>
        <w:t>6</w:t>
      </w:r>
      <w:r>
        <w:rPr>
          <w:rFonts w:hint="eastAsia"/>
        </w:rPr>
        <w:t>、在“客户经理类型”栏和“客户经理”栏需输入客户经理的信息，可选择“联系人”按钮进行联系人处理。</w:t>
      </w:r>
    </w:p>
    <w:p w:rsidR="004A1DF5" w:rsidRDefault="004A1DF5">
      <w:pPr>
        <w:ind w:firstLineChars="200" w:firstLine="480"/>
      </w:pPr>
      <w:r>
        <w:rPr>
          <w:rFonts w:hint="eastAsia"/>
        </w:rPr>
        <w:t>7</w:t>
      </w:r>
      <w:r>
        <w:rPr>
          <w:rFonts w:hint="eastAsia"/>
        </w:rPr>
        <w:t>、邮政储蓄协议存款必须根据协议进行业务处理，开户时必须输入协议信息。</w:t>
      </w:r>
    </w:p>
    <w:p w:rsidR="004A1DF5" w:rsidRDefault="004A1DF5">
      <w:pPr>
        <w:ind w:firstLineChars="200" w:firstLine="480"/>
      </w:pPr>
      <w:r>
        <w:rPr>
          <w:rFonts w:hint="eastAsia"/>
        </w:rPr>
        <w:t>8</w:t>
      </w:r>
      <w:r>
        <w:rPr>
          <w:rFonts w:hint="eastAsia"/>
        </w:rPr>
        <w:t>、开户时单位定期存款开户证实书如未能正常打印，可通过“客户管理”－“特殊业务”－“凭证更换”打印新的单位定期存款开户证实书（更换原因选择“银行内部原因”）。</w:t>
      </w:r>
    </w:p>
    <w:p w:rsidR="004A1DF5" w:rsidRDefault="004A1DF5">
      <w:pPr>
        <w:ind w:firstLineChars="200" w:firstLine="480"/>
      </w:pPr>
      <w:r>
        <w:rPr>
          <w:rFonts w:hint="eastAsia"/>
        </w:rPr>
        <w:t>9</w:t>
      </w:r>
      <w:r>
        <w:rPr>
          <w:rFonts w:hint="eastAsia"/>
        </w:rPr>
        <w:t>、必须主管授权，主管授权时需验证经办柜员输入信息与实际协议文本是否一致。</w:t>
      </w:r>
    </w:p>
    <w:p w:rsidR="004A1DF5" w:rsidRDefault="004A1DF5">
      <w:pPr>
        <w:ind w:firstLineChars="200" w:firstLine="480"/>
      </w:pPr>
      <w:r>
        <w:rPr>
          <w:rFonts w:hint="eastAsia"/>
        </w:rPr>
        <w:t>10</w:t>
      </w:r>
      <w:r>
        <w:rPr>
          <w:rFonts w:hint="eastAsia"/>
        </w:rPr>
        <w:t>、付款类型选择活期户或支票户时，所输入的结算户口与定期业务必须属于同一客户号；活期户适用于客户提供了带有预留支取方式的付款委托手续的情况，支票户适用于客户提交了支票的情况。</w:t>
      </w:r>
    </w:p>
    <w:p w:rsidR="004A1DF5" w:rsidRDefault="004A1DF5">
      <w:pPr>
        <w:pStyle w:val="6"/>
      </w:pPr>
      <w:r>
        <w:rPr>
          <w:rFonts w:hint="eastAsia"/>
        </w:rPr>
        <w:t>（三）操作步骤</w:t>
      </w:r>
    </w:p>
    <w:p w:rsidR="004A1DF5" w:rsidRDefault="004A1DF5">
      <w:pPr>
        <w:numPr>
          <w:ilvl w:val="0"/>
          <w:numId w:val="343"/>
        </w:numPr>
        <w:jc w:val="left"/>
        <w:rPr>
          <w:rFonts w:ascii="宋体" w:hAnsi="宋体"/>
        </w:rPr>
      </w:pPr>
      <w:r>
        <w:rPr>
          <w:rFonts w:hint="eastAsia"/>
        </w:rPr>
        <w:t>选择“导航系统”—“负债业务”—“单位定期”－“邮政储蓄协议存款开户”或在“业务代码”栏输入业务代码“</w:t>
      </w:r>
      <w:r>
        <w:rPr>
          <w:rFonts w:hint="eastAsia"/>
        </w:rPr>
        <w:t>3261</w:t>
      </w:r>
      <w:r>
        <w:rPr>
          <w:rFonts w:hint="eastAsia"/>
        </w:rPr>
        <w:t>”，进入邮政储蓄协议存款开户界面</w:t>
      </w:r>
      <w:r>
        <w:rPr>
          <w:rFonts w:ascii="宋体" w:hAnsi="宋体" w:hint="eastAsia"/>
        </w:rPr>
        <w:t>。</w:t>
      </w:r>
    </w:p>
    <w:p w:rsidR="004A1DF5" w:rsidRDefault="004A1DF5">
      <w:pPr>
        <w:numPr>
          <w:ilvl w:val="0"/>
          <w:numId w:val="343"/>
        </w:numPr>
        <w:jc w:val="left"/>
      </w:pPr>
      <w:r>
        <w:rPr>
          <w:rFonts w:ascii="宋体" w:hAnsi="宋体" w:hint="eastAsia"/>
        </w:rPr>
        <w:t>输入</w:t>
      </w:r>
      <w:r>
        <w:rPr>
          <w:rFonts w:hint="eastAsia"/>
        </w:rPr>
        <w:t>公司客户号（无客户号需要在客户管理系统新开客户），也可输入活期结算户等关联户口号，回车后系统显示客户名称和客户号。</w:t>
      </w:r>
    </w:p>
    <w:p w:rsidR="004A1DF5" w:rsidRDefault="004A1DF5">
      <w:pPr>
        <w:numPr>
          <w:ilvl w:val="0"/>
          <w:numId w:val="343"/>
        </w:numPr>
        <w:jc w:val="left"/>
      </w:pPr>
      <w:r>
        <w:rPr>
          <w:rFonts w:hint="eastAsia"/>
        </w:rPr>
        <w:t>输入支取方式并进行支取方式处理，输入单位定期存款开户证实书号码、币种、存款金额、到期日期后回车。</w:t>
      </w:r>
    </w:p>
    <w:p w:rsidR="004A1DF5" w:rsidRDefault="004A1DF5">
      <w:pPr>
        <w:numPr>
          <w:ilvl w:val="0"/>
          <w:numId w:val="343"/>
        </w:numPr>
        <w:jc w:val="left"/>
        <w:rPr>
          <w:rFonts w:ascii="宋体" w:hAnsi="宋体"/>
        </w:rPr>
      </w:pPr>
      <w:r>
        <w:rPr>
          <w:rFonts w:hint="eastAsia"/>
        </w:rPr>
        <w:t>输入付款信息。选择现金单或挂账单时，输入相应的单号；选活期户或支取户，输入结算户口号并验证支取方式；选</w:t>
      </w:r>
      <w:r>
        <w:rPr>
          <w:rFonts w:ascii="宋体" w:hAnsi="宋体" w:hint="eastAsia"/>
          <w:bCs/>
        </w:rPr>
        <w:t>择现金时，同步收妥现金。</w:t>
      </w:r>
    </w:p>
    <w:p w:rsidR="004A1DF5" w:rsidRDefault="004A1DF5">
      <w:pPr>
        <w:numPr>
          <w:ilvl w:val="0"/>
          <w:numId w:val="343"/>
        </w:numPr>
        <w:jc w:val="left"/>
        <w:rPr>
          <w:rFonts w:ascii="宋体" w:hAnsi="宋体"/>
        </w:rPr>
      </w:pPr>
      <w:r>
        <w:rPr>
          <w:rFonts w:ascii="宋体" w:hAnsi="宋体" w:hint="eastAsia"/>
          <w:bCs/>
        </w:rPr>
        <w:t>输入客户经理信息、联系人信息。</w:t>
      </w:r>
    </w:p>
    <w:p w:rsidR="004A1DF5" w:rsidRDefault="004A1DF5">
      <w:pPr>
        <w:numPr>
          <w:ilvl w:val="0"/>
          <w:numId w:val="343"/>
        </w:numPr>
        <w:jc w:val="left"/>
        <w:rPr>
          <w:rFonts w:ascii="宋体" w:hAnsi="宋体"/>
        </w:rPr>
      </w:pPr>
      <w:r>
        <w:rPr>
          <w:rFonts w:ascii="宋体" w:hAnsi="宋体" w:hint="eastAsia"/>
          <w:bCs/>
        </w:rPr>
        <w:lastRenderedPageBreak/>
        <w:t>输入合同号、结息周期、转息类型、转息户口、协议利率等协议信息。</w:t>
      </w:r>
    </w:p>
    <w:p w:rsidR="004A1DF5" w:rsidRDefault="004A1DF5">
      <w:pPr>
        <w:numPr>
          <w:ilvl w:val="0"/>
          <w:numId w:val="343"/>
        </w:numPr>
        <w:jc w:val="left"/>
        <w:rPr>
          <w:rFonts w:ascii="宋体" w:hAnsi="宋体"/>
        </w:rPr>
      </w:pPr>
      <w:r>
        <w:rPr>
          <w:rFonts w:ascii="宋体" w:hAnsi="宋体" w:hint="eastAsia"/>
          <w:bCs/>
        </w:rPr>
        <w:t>选择“确认”后，授权人员进行授权</w:t>
      </w:r>
      <w:r>
        <w:rPr>
          <w:rFonts w:hint="eastAsia"/>
        </w:rPr>
        <w:t>。</w:t>
      </w:r>
    </w:p>
    <w:p w:rsidR="004A1DF5" w:rsidRDefault="004A1DF5">
      <w:pPr>
        <w:numPr>
          <w:ilvl w:val="0"/>
          <w:numId w:val="343"/>
        </w:numPr>
      </w:pPr>
      <w:r>
        <w:rPr>
          <w:rFonts w:ascii="宋体" w:hAnsi="宋体" w:hint="eastAsia"/>
        </w:rPr>
        <w:t>交易成功后</w:t>
      </w:r>
      <w:r>
        <w:rPr>
          <w:rFonts w:ascii="宋体" w:hAnsi="宋体" w:hint="eastAsia"/>
          <w:bCs/>
        </w:rPr>
        <w:t>打印收款回单、付款回单、单位定期存款开户证实书等凭证</w:t>
      </w:r>
      <w:r>
        <w:rPr>
          <w:rFonts w:hint="eastAsia"/>
        </w:rPr>
        <w:t>。</w:t>
      </w:r>
    </w:p>
    <w:p w:rsidR="004A1DF5" w:rsidRDefault="004A1DF5"/>
    <w:p w:rsidR="004A1DF5" w:rsidRDefault="004A1DF5" w:rsidP="0004090F">
      <w:pPr>
        <w:pStyle w:val="5"/>
      </w:pPr>
      <w:r>
        <w:rPr>
          <w:rFonts w:hint="eastAsia"/>
        </w:rPr>
        <w:t>十六、邮政储蓄协议存款关户（业务代码</w:t>
      </w:r>
      <w:r>
        <w:rPr>
          <w:rFonts w:hint="eastAsia"/>
        </w:rPr>
        <w:t>3262</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通过该功能实现邮政储蓄协议存款业务的关户支取。</w:t>
      </w:r>
    </w:p>
    <w:p w:rsidR="004A1DF5" w:rsidRDefault="004A1DF5">
      <w:pPr>
        <w:pStyle w:val="6"/>
      </w:pPr>
      <w:r>
        <w:rPr>
          <w:rFonts w:hint="eastAsia"/>
        </w:rPr>
        <w:t>（二）风险提示</w:t>
      </w:r>
    </w:p>
    <w:p w:rsidR="004A1DF5" w:rsidRDefault="004A1DF5">
      <w:pPr>
        <w:ind w:firstLineChars="183" w:firstLine="439"/>
      </w:pPr>
      <w:r>
        <w:rPr>
          <w:rFonts w:hint="eastAsia"/>
        </w:rPr>
        <w:t>1</w:t>
      </w:r>
      <w:r>
        <w:rPr>
          <w:rFonts w:hint="eastAsia"/>
        </w:rPr>
        <w:t>、邮政储蓄协议存款支取时客户不论选择何种支取方式，都须在“单位定期存款开户证实书”背面进行签章背书。</w:t>
      </w:r>
    </w:p>
    <w:p w:rsidR="004A1DF5" w:rsidRDefault="004A1DF5">
      <w:pPr>
        <w:ind w:firstLineChars="183" w:firstLine="439"/>
      </w:pPr>
      <w:r>
        <w:rPr>
          <w:rFonts w:hint="eastAsia"/>
        </w:rPr>
        <w:t>2</w:t>
      </w:r>
      <w:r>
        <w:rPr>
          <w:rFonts w:hint="eastAsia"/>
        </w:rPr>
        <w:t>、支取时收款类型选“挂账单”一般只用于转到其他行时使用，转销时只能转到同户名客户。</w:t>
      </w:r>
    </w:p>
    <w:p w:rsidR="004A1DF5" w:rsidRDefault="004A1DF5">
      <w:pPr>
        <w:pStyle w:val="6"/>
      </w:pPr>
      <w:r>
        <w:rPr>
          <w:rFonts w:hint="eastAsia"/>
        </w:rPr>
        <w:t>（三）操作要点</w:t>
      </w:r>
    </w:p>
    <w:p w:rsidR="004A1DF5" w:rsidRDefault="004A1DF5">
      <w:pPr>
        <w:ind w:firstLine="480"/>
      </w:pPr>
      <w:r>
        <w:rPr>
          <w:rFonts w:hint="eastAsia"/>
        </w:rPr>
        <w:t>1</w:t>
      </w:r>
      <w:r>
        <w:rPr>
          <w:rFonts w:hint="eastAsia"/>
        </w:rPr>
        <w:t>、邮政储蓄协议存款不允许进行提前关户支取。逾期支取时，逾期部分按活期利率计息。</w:t>
      </w:r>
    </w:p>
    <w:p w:rsidR="004A1DF5" w:rsidRDefault="004A1DF5">
      <w:pPr>
        <w:ind w:firstLine="480"/>
      </w:pPr>
      <w:r>
        <w:rPr>
          <w:rFonts w:hint="eastAsia"/>
        </w:rPr>
        <w:t>2</w:t>
      </w:r>
      <w:r>
        <w:rPr>
          <w:rFonts w:hint="eastAsia"/>
        </w:rPr>
        <w:t>、邮政储蓄协议存款如已挂失、资金冻结、已布控、已预警等，须根据不同情况采取相应对策进行处理。</w:t>
      </w:r>
    </w:p>
    <w:p w:rsidR="004A1DF5" w:rsidRDefault="004A1DF5">
      <w:pPr>
        <w:ind w:firstLine="480"/>
      </w:pPr>
      <w:r>
        <w:rPr>
          <w:rFonts w:hint="eastAsia"/>
        </w:rPr>
        <w:t>3</w:t>
      </w:r>
      <w:r>
        <w:rPr>
          <w:rFonts w:hint="eastAsia"/>
        </w:rPr>
        <w:t>、必须主管授权。</w:t>
      </w:r>
    </w:p>
    <w:p w:rsidR="004A1DF5" w:rsidRDefault="004A1DF5">
      <w:pPr>
        <w:ind w:firstLine="480"/>
      </w:pPr>
      <w:r>
        <w:rPr>
          <w:rFonts w:hint="eastAsia"/>
        </w:rPr>
        <w:t>4</w:t>
      </w:r>
      <w:r>
        <w:rPr>
          <w:rFonts w:hint="eastAsia"/>
        </w:rPr>
        <w:t>、资金去向允许选择活期户或挂账单。同一笔业务中允许最多选择三个资金去向（收款类型）。活期户是指本分行的同一客户号下的同币种结算户。挂账单适用于根据客户要求或客户在我行没有结算户的情况，转入挂账单后还需根据客户指令进行相应的后续处理。</w:t>
      </w:r>
    </w:p>
    <w:p w:rsidR="004A1DF5" w:rsidRDefault="004A1DF5">
      <w:pPr>
        <w:pStyle w:val="6"/>
      </w:pPr>
      <w:r>
        <w:rPr>
          <w:rFonts w:hint="eastAsia"/>
        </w:rPr>
        <w:t>（四）操作步骤</w:t>
      </w:r>
    </w:p>
    <w:p w:rsidR="004A1DF5" w:rsidRDefault="004A1DF5">
      <w:pPr>
        <w:ind w:firstLine="480"/>
      </w:pPr>
      <w:r>
        <w:rPr>
          <w:rFonts w:hint="eastAsia"/>
        </w:rPr>
        <w:t>1</w:t>
      </w:r>
      <w:r>
        <w:rPr>
          <w:rFonts w:hint="eastAsia"/>
        </w:rPr>
        <w:t>、选择“导航系统”—“负债业务”—“单位定期”－“邮政储蓄协议存款关户”或在“业务代码”栏输入业务代码“</w:t>
      </w:r>
      <w:r>
        <w:rPr>
          <w:rFonts w:hint="eastAsia"/>
        </w:rPr>
        <w:t>3262</w:t>
      </w:r>
      <w:r>
        <w:rPr>
          <w:rFonts w:hint="eastAsia"/>
        </w:rPr>
        <w:t>”，进入邮政储蓄协议存款关户界面。</w:t>
      </w:r>
    </w:p>
    <w:p w:rsidR="004A1DF5" w:rsidRDefault="004A1DF5">
      <w:pPr>
        <w:ind w:firstLine="480"/>
      </w:pPr>
      <w:r>
        <w:rPr>
          <w:rFonts w:hint="eastAsia"/>
        </w:rPr>
        <w:lastRenderedPageBreak/>
        <w:t>2</w:t>
      </w:r>
      <w:r>
        <w:rPr>
          <w:rFonts w:hint="eastAsia"/>
        </w:rPr>
        <w:t>、输入邮政储蓄协议存款户口号和单位定期存款开户证实书上凭证号码后四位后回车，系统显示该笔业务的已结利息数额、结息次数、应支取金额，提前支取会显示扣回利息金额。</w:t>
      </w:r>
    </w:p>
    <w:p w:rsidR="004A1DF5" w:rsidRDefault="004A1DF5">
      <w:pPr>
        <w:ind w:firstLine="480"/>
      </w:pPr>
      <w:r>
        <w:rPr>
          <w:rFonts w:hint="eastAsia"/>
        </w:rPr>
        <w:t>3</w:t>
      </w:r>
      <w:r>
        <w:rPr>
          <w:rFonts w:hint="eastAsia"/>
        </w:rPr>
        <w:t>、</w:t>
      </w:r>
      <w:r>
        <w:rPr>
          <w:rFonts w:hint="eastAsia"/>
          <w:bCs/>
        </w:rPr>
        <w:t>选择“支取”按钮，</w:t>
      </w:r>
      <w:r>
        <w:rPr>
          <w:rFonts w:hint="eastAsia"/>
        </w:rPr>
        <w:t>验证支取方式是否相符。</w:t>
      </w:r>
    </w:p>
    <w:p w:rsidR="004A1DF5" w:rsidRDefault="004A1DF5">
      <w:pPr>
        <w:ind w:firstLine="480"/>
      </w:pPr>
      <w:r>
        <w:rPr>
          <w:rFonts w:hint="eastAsia"/>
        </w:rPr>
        <w:t>4</w:t>
      </w:r>
      <w:r>
        <w:rPr>
          <w:rFonts w:hint="eastAsia"/>
        </w:rPr>
        <w:t>、输入收款信息。</w:t>
      </w:r>
    </w:p>
    <w:p w:rsidR="004A1DF5" w:rsidRDefault="004A1DF5">
      <w:pPr>
        <w:ind w:firstLine="480"/>
      </w:pPr>
      <w:r>
        <w:rPr>
          <w:rFonts w:hint="eastAsia"/>
        </w:rPr>
        <w:t>5</w:t>
      </w:r>
      <w:r>
        <w:rPr>
          <w:rFonts w:hint="eastAsia"/>
        </w:rPr>
        <w:t>、选择“确定”后，主管进行授权。</w:t>
      </w:r>
    </w:p>
    <w:p w:rsidR="004A1DF5" w:rsidRDefault="004A1DF5">
      <w:pPr>
        <w:ind w:firstLine="480"/>
        <w:rPr>
          <w:rFonts w:ascii="宋体" w:hAnsi="宋体"/>
        </w:rPr>
      </w:pPr>
      <w:r>
        <w:rPr>
          <w:rFonts w:hint="eastAsia"/>
        </w:rPr>
        <w:t>6</w:t>
      </w:r>
      <w:r>
        <w:rPr>
          <w:rFonts w:hint="eastAsia"/>
        </w:rPr>
        <w:t>、交易成功后，打印单位定期存款开户</w:t>
      </w:r>
      <w:r>
        <w:rPr>
          <w:rFonts w:ascii="宋体" w:hAnsi="宋体" w:hint="eastAsia"/>
        </w:rPr>
        <w:t>证实书背面支取信息、付款回单、收款回单、定期存款计息清单、挂账单等凭证。</w:t>
      </w:r>
    </w:p>
    <w:p w:rsidR="004A1DF5" w:rsidRDefault="004A1DF5">
      <w:r>
        <w:br/>
      </w:r>
    </w:p>
    <w:p w:rsidR="004A1DF5" w:rsidRDefault="004A1DF5" w:rsidP="0004090F">
      <w:pPr>
        <w:pStyle w:val="5"/>
      </w:pPr>
      <w:r>
        <w:rPr>
          <w:rFonts w:hint="eastAsia"/>
        </w:rPr>
        <w:t>十七、同业定期存款开户（业务代码</w:t>
      </w:r>
      <w:r>
        <w:rPr>
          <w:rFonts w:hint="eastAsia"/>
        </w:rPr>
        <w:t>3271</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通过该功能实现同业定期存款业务的开户和资金存入。</w:t>
      </w:r>
    </w:p>
    <w:p w:rsidR="004A1DF5" w:rsidRDefault="004A1DF5">
      <w:pPr>
        <w:pStyle w:val="6"/>
      </w:pPr>
      <w:r>
        <w:rPr>
          <w:rFonts w:hint="eastAsia"/>
        </w:rPr>
        <w:t>（二）操作要点</w:t>
      </w:r>
    </w:p>
    <w:p w:rsidR="004A1DF5" w:rsidRDefault="004A1DF5">
      <w:pPr>
        <w:ind w:firstLineChars="183" w:firstLine="439"/>
      </w:pPr>
      <w:r>
        <w:rPr>
          <w:rFonts w:hint="eastAsia"/>
        </w:rPr>
        <w:t>1</w:t>
      </w:r>
      <w:r>
        <w:rPr>
          <w:rFonts w:hint="eastAsia"/>
        </w:rPr>
        <w:t>、同业定期存款起存金额为折人民币</w:t>
      </w:r>
      <w:r>
        <w:rPr>
          <w:rFonts w:hint="eastAsia"/>
        </w:rPr>
        <w:t>10,000.00</w:t>
      </w:r>
      <w:r>
        <w:rPr>
          <w:rFonts w:hint="eastAsia"/>
        </w:rPr>
        <w:t>元，最低存期为</w:t>
      </w:r>
      <w:r>
        <w:rPr>
          <w:rFonts w:hint="eastAsia"/>
        </w:rPr>
        <w:t>1</w:t>
      </w:r>
      <w:r>
        <w:rPr>
          <w:rFonts w:hint="eastAsia"/>
        </w:rPr>
        <w:t>天。</w:t>
      </w:r>
    </w:p>
    <w:p w:rsidR="004A1DF5" w:rsidRDefault="004A1DF5">
      <w:pPr>
        <w:ind w:firstLineChars="183" w:firstLine="439"/>
        <w:rPr>
          <w:rFonts w:ascii="宋体"/>
        </w:rPr>
      </w:pPr>
      <w:r>
        <w:rPr>
          <w:rFonts w:hint="eastAsia"/>
        </w:rPr>
        <w:t>2</w:t>
      </w:r>
      <w:r>
        <w:rPr>
          <w:rFonts w:hint="eastAsia"/>
        </w:rPr>
        <w:t>、同业定期存款到期后不自动转存，部提、提前关户、到期支取、逾期支取都按协议利率计付利息，利息计算方法同保险公司协议存款</w:t>
      </w:r>
      <w:r>
        <w:rPr>
          <w:rFonts w:ascii="宋体" w:hint="eastAsia"/>
        </w:rPr>
        <w:t>。</w:t>
      </w:r>
    </w:p>
    <w:p w:rsidR="004A1DF5" w:rsidRDefault="004A1DF5">
      <w:pPr>
        <w:ind w:firstLineChars="183" w:firstLine="439"/>
      </w:pPr>
      <w:r>
        <w:rPr>
          <w:rFonts w:hint="eastAsia"/>
        </w:rPr>
        <w:t>3</w:t>
      </w:r>
      <w:r>
        <w:rPr>
          <w:rFonts w:hint="eastAsia"/>
        </w:rPr>
        <w:t>、选择分期结息时必须输入转息账户，转息账户可为结算户或挂账单。</w:t>
      </w:r>
    </w:p>
    <w:p w:rsidR="004A1DF5" w:rsidRDefault="004A1DF5">
      <w:pPr>
        <w:ind w:firstLineChars="183" w:firstLine="439"/>
      </w:pPr>
      <w:r>
        <w:rPr>
          <w:rFonts w:hint="eastAsia"/>
        </w:rPr>
        <w:t>4</w:t>
      </w:r>
      <w:r>
        <w:rPr>
          <w:rFonts w:hint="eastAsia"/>
        </w:rPr>
        <w:t>、同业定期存款开户时使用“单位定期存款开户证实书”作为定期凭证。</w:t>
      </w:r>
    </w:p>
    <w:p w:rsidR="004A1DF5" w:rsidRDefault="004A1DF5">
      <w:pPr>
        <w:ind w:firstLineChars="183" w:firstLine="439"/>
      </w:pPr>
      <w:r>
        <w:rPr>
          <w:rFonts w:hint="eastAsia"/>
        </w:rPr>
        <w:t>5</w:t>
      </w:r>
      <w:r>
        <w:rPr>
          <w:rFonts w:hint="eastAsia"/>
        </w:rPr>
        <w:t>、系统提供了一笔存款最多可以由</w:t>
      </w:r>
      <w:r>
        <w:rPr>
          <w:rFonts w:hint="eastAsia"/>
        </w:rPr>
        <w:t>3</w:t>
      </w:r>
      <w:r>
        <w:rPr>
          <w:rFonts w:hint="eastAsia"/>
        </w:rPr>
        <w:t>笔付款方式组成，付款类型允许现金、现金单、挂账单、活期户或支票户等五种，但一笔业务中只能选择一次现金、一次支票户。</w:t>
      </w:r>
    </w:p>
    <w:p w:rsidR="004A1DF5" w:rsidRDefault="004A1DF5">
      <w:pPr>
        <w:ind w:firstLineChars="183" w:firstLine="439"/>
      </w:pPr>
      <w:r>
        <w:rPr>
          <w:rFonts w:hint="eastAsia"/>
        </w:rPr>
        <w:t>6</w:t>
      </w:r>
      <w:r>
        <w:rPr>
          <w:rFonts w:hint="eastAsia"/>
        </w:rPr>
        <w:t>、在“客户经理类型”栏和“客户经理”栏需输入客户经理的信息，可选择“联系人”按钮进行联系人处理。</w:t>
      </w:r>
    </w:p>
    <w:p w:rsidR="004A1DF5" w:rsidRDefault="004A1DF5">
      <w:pPr>
        <w:ind w:firstLineChars="183" w:firstLine="439"/>
      </w:pPr>
      <w:r>
        <w:rPr>
          <w:rFonts w:hint="eastAsia"/>
        </w:rPr>
        <w:t>7</w:t>
      </w:r>
      <w:r>
        <w:rPr>
          <w:rFonts w:hint="eastAsia"/>
        </w:rPr>
        <w:t>、同业定期存款必须根据协议进行业务处理，开户时须输入协议信息。</w:t>
      </w:r>
    </w:p>
    <w:p w:rsidR="004A1DF5" w:rsidRDefault="004A1DF5">
      <w:pPr>
        <w:ind w:firstLineChars="183" w:firstLine="439"/>
      </w:pPr>
      <w:r>
        <w:rPr>
          <w:rFonts w:hint="eastAsia"/>
        </w:rPr>
        <w:t>8</w:t>
      </w:r>
      <w:r>
        <w:rPr>
          <w:rFonts w:hint="eastAsia"/>
        </w:rPr>
        <w:t>、开户时单位定期存款开户证实书如未能正常打印，可通过“客户管理”－“特殊业务”－“凭证更换”打印新的单位定期存款开户证实书（更换原因</w:t>
      </w:r>
      <w:r>
        <w:rPr>
          <w:rFonts w:hint="eastAsia"/>
        </w:rPr>
        <w:lastRenderedPageBreak/>
        <w:t>选择“银行内部原因”）。</w:t>
      </w:r>
    </w:p>
    <w:p w:rsidR="004A1DF5" w:rsidRDefault="004A1DF5">
      <w:pPr>
        <w:ind w:firstLineChars="183" w:firstLine="439"/>
      </w:pPr>
      <w:r>
        <w:rPr>
          <w:rFonts w:hint="eastAsia"/>
        </w:rPr>
        <w:t>9</w:t>
      </w:r>
      <w:r>
        <w:rPr>
          <w:rFonts w:hint="eastAsia"/>
        </w:rPr>
        <w:t>、必须主管授权，主管授权时需验证经办柜员输入信息与实际协议文本是否一致。</w:t>
      </w:r>
    </w:p>
    <w:p w:rsidR="004A1DF5" w:rsidRDefault="004A1DF5">
      <w:pPr>
        <w:ind w:firstLineChars="183" w:firstLine="439"/>
      </w:pPr>
      <w:r>
        <w:rPr>
          <w:rFonts w:hint="eastAsia"/>
        </w:rPr>
        <w:t>10</w:t>
      </w:r>
      <w:r>
        <w:rPr>
          <w:rFonts w:hint="eastAsia"/>
        </w:rPr>
        <w:t>、付款类型选择活期户或支票户时，所输入的结算户口与定期业务必须属于同一客户号；活期户适用于客户提供了带有预留支取方式的付款委托手续，支票户适用于客户提交了支票。</w:t>
      </w:r>
    </w:p>
    <w:p w:rsidR="004A1DF5" w:rsidRDefault="004A1DF5">
      <w:pPr>
        <w:pStyle w:val="6"/>
      </w:pPr>
      <w:r>
        <w:rPr>
          <w:rFonts w:hint="eastAsia"/>
        </w:rPr>
        <w:t>（三）操作步骤</w:t>
      </w:r>
    </w:p>
    <w:p w:rsidR="004A1DF5" w:rsidRDefault="004A1DF5">
      <w:pPr>
        <w:numPr>
          <w:ilvl w:val="0"/>
          <w:numId w:val="344"/>
        </w:numPr>
        <w:jc w:val="left"/>
        <w:rPr>
          <w:rFonts w:ascii="宋体" w:hAnsi="宋体"/>
        </w:rPr>
      </w:pPr>
      <w:r>
        <w:rPr>
          <w:rFonts w:hint="eastAsia"/>
        </w:rPr>
        <w:t>选择“导航系统”—“负债业务”—“单位定期”－“同业定期存款开户”或在“业务代码”栏输入业务代码“</w:t>
      </w:r>
      <w:r>
        <w:rPr>
          <w:rFonts w:hint="eastAsia"/>
        </w:rPr>
        <w:t>3271</w:t>
      </w:r>
      <w:r>
        <w:rPr>
          <w:rFonts w:hint="eastAsia"/>
        </w:rPr>
        <w:t>”，进入同业定期存款开户界面</w:t>
      </w:r>
      <w:r>
        <w:rPr>
          <w:rFonts w:ascii="宋体" w:hAnsi="宋体" w:hint="eastAsia"/>
        </w:rPr>
        <w:t>。</w:t>
      </w:r>
    </w:p>
    <w:p w:rsidR="004A1DF5" w:rsidRDefault="004A1DF5">
      <w:pPr>
        <w:numPr>
          <w:ilvl w:val="0"/>
          <w:numId w:val="344"/>
        </w:numPr>
        <w:jc w:val="left"/>
      </w:pPr>
      <w:r>
        <w:rPr>
          <w:rFonts w:ascii="宋体" w:hAnsi="宋体" w:hint="eastAsia"/>
        </w:rPr>
        <w:t>输入</w:t>
      </w:r>
      <w:r>
        <w:rPr>
          <w:rFonts w:hint="eastAsia"/>
        </w:rPr>
        <w:t>公司客户号（无客户号需要在客户管理系统新开客户），也可输入活期结算户等关联户口号，回车后系统显示客户户名和客户号。</w:t>
      </w:r>
    </w:p>
    <w:p w:rsidR="004A1DF5" w:rsidRDefault="004A1DF5">
      <w:pPr>
        <w:numPr>
          <w:ilvl w:val="0"/>
          <w:numId w:val="344"/>
        </w:numPr>
        <w:jc w:val="left"/>
      </w:pPr>
      <w:r>
        <w:rPr>
          <w:rFonts w:hint="eastAsia"/>
        </w:rPr>
        <w:t>输入支取方式并进行支取方式处理，输入单位定期存款开户证实书号码、币种、存款金额、到期日期后回车。</w:t>
      </w:r>
    </w:p>
    <w:p w:rsidR="004A1DF5" w:rsidRDefault="004A1DF5">
      <w:pPr>
        <w:numPr>
          <w:ilvl w:val="0"/>
          <w:numId w:val="344"/>
        </w:numPr>
        <w:jc w:val="left"/>
        <w:rPr>
          <w:rFonts w:ascii="宋体" w:hAnsi="宋体"/>
        </w:rPr>
      </w:pPr>
      <w:r>
        <w:rPr>
          <w:rFonts w:hint="eastAsia"/>
        </w:rPr>
        <w:t>输入付款信息。选择现金单或挂账单时，输入相应的单号；选活期户或支取户，输入结算户口号并验证支取方式；选</w:t>
      </w:r>
      <w:r>
        <w:rPr>
          <w:rFonts w:ascii="宋体" w:hAnsi="宋体" w:hint="eastAsia"/>
          <w:bCs/>
        </w:rPr>
        <w:t>择现金时，同步收妥现金。</w:t>
      </w:r>
    </w:p>
    <w:p w:rsidR="004A1DF5" w:rsidRDefault="004A1DF5">
      <w:pPr>
        <w:numPr>
          <w:ilvl w:val="0"/>
          <w:numId w:val="344"/>
        </w:numPr>
        <w:jc w:val="left"/>
        <w:rPr>
          <w:rFonts w:ascii="宋体" w:hAnsi="宋体"/>
        </w:rPr>
      </w:pPr>
      <w:r>
        <w:rPr>
          <w:rFonts w:ascii="宋体" w:hAnsi="宋体" w:hint="eastAsia"/>
          <w:bCs/>
        </w:rPr>
        <w:t>输入客户经理信息、联系人信息。</w:t>
      </w:r>
    </w:p>
    <w:p w:rsidR="004A1DF5" w:rsidRDefault="004A1DF5">
      <w:pPr>
        <w:numPr>
          <w:ilvl w:val="0"/>
          <w:numId w:val="344"/>
        </w:numPr>
        <w:jc w:val="left"/>
        <w:rPr>
          <w:rFonts w:ascii="宋体" w:hAnsi="宋体"/>
        </w:rPr>
      </w:pPr>
      <w:r>
        <w:rPr>
          <w:rFonts w:ascii="宋体" w:hAnsi="宋体" w:hint="eastAsia"/>
          <w:bCs/>
        </w:rPr>
        <w:t>输入合同号、结息周期、转息类型、转息户口、协议利率等协议信息。</w:t>
      </w:r>
    </w:p>
    <w:p w:rsidR="004A1DF5" w:rsidRDefault="004A1DF5">
      <w:pPr>
        <w:numPr>
          <w:ilvl w:val="0"/>
          <w:numId w:val="344"/>
        </w:numPr>
        <w:jc w:val="left"/>
        <w:rPr>
          <w:rFonts w:ascii="宋体" w:hAnsi="宋体"/>
        </w:rPr>
      </w:pPr>
      <w:r>
        <w:rPr>
          <w:rFonts w:ascii="宋体" w:hAnsi="宋体" w:hint="eastAsia"/>
          <w:bCs/>
        </w:rPr>
        <w:t>选择“确认”后，授权人员进行授权</w:t>
      </w:r>
      <w:r>
        <w:rPr>
          <w:rFonts w:hint="eastAsia"/>
        </w:rPr>
        <w:t>。</w:t>
      </w:r>
    </w:p>
    <w:p w:rsidR="004A1DF5" w:rsidRDefault="004A1DF5">
      <w:pPr>
        <w:numPr>
          <w:ilvl w:val="0"/>
          <w:numId w:val="344"/>
        </w:numPr>
        <w:jc w:val="left"/>
        <w:rPr>
          <w:rFonts w:ascii="宋体" w:hAnsi="宋体"/>
        </w:rPr>
      </w:pPr>
      <w:r>
        <w:rPr>
          <w:rFonts w:ascii="宋体" w:hAnsi="宋体" w:hint="eastAsia"/>
        </w:rPr>
        <w:t>交易成功后</w:t>
      </w:r>
      <w:r>
        <w:rPr>
          <w:rFonts w:ascii="宋体" w:hAnsi="宋体" w:hint="eastAsia"/>
          <w:bCs/>
        </w:rPr>
        <w:t>打印收款回单、付款回单、单位定期存款开户证实书等凭证</w:t>
      </w:r>
      <w:r>
        <w:rPr>
          <w:rFonts w:hint="eastAsia"/>
        </w:rPr>
        <w:t>。</w:t>
      </w:r>
    </w:p>
    <w:p w:rsidR="004A1DF5" w:rsidRDefault="004A1DF5"/>
    <w:p w:rsidR="004A1DF5" w:rsidRDefault="004A1DF5" w:rsidP="0004090F">
      <w:pPr>
        <w:pStyle w:val="5"/>
      </w:pPr>
      <w:r>
        <w:rPr>
          <w:rFonts w:hint="eastAsia"/>
        </w:rPr>
        <w:t>十八、同业定期存款关户（业务代码</w:t>
      </w:r>
      <w:r>
        <w:rPr>
          <w:rFonts w:hint="eastAsia"/>
        </w:rPr>
        <w:t>3272</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通过该功能实现同业定期存款业务的关户支取。</w:t>
      </w:r>
    </w:p>
    <w:p w:rsidR="004A1DF5" w:rsidRDefault="004A1DF5">
      <w:pPr>
        <w:pStyle w:val="6"/>
      </w:pPr>
      <w:r>
        <w:rPr>
          <w:rFonts w:hint="eastAsia"/>
        </w:rPr>
        <w:t>（二）风险提示</w:t>
      </w:r>
    </w:p>
    <w:p w:rsidR="004A1DF5" w:rsidRDefault="004A1DF5">
      <w:pPr>
        <w:ind w:firstLineChars="183" w:firstLine="439"/>
      </w:pPr>
      <w:r>
        <w:rPr>
          <w:rFonts w:hint="eastAsia"/>
        </w:rPr>
        <w:t>1</w:t>
      </w:r>
      <w:r>
        <w:rPr>
          <w:rFonts w:hint="eastAsia"/>
        </w:rPr>
        <w:t>、同业定期存款支取时客户不论选择何种支取方式，都必须在“单位定期存款开户证实书”背面进行签章背书。</w:t>
      </w:r>
    </w:p>
    <w:p w:rsidR="004A1DF5" w:rsidRDefault="004A1DF5">
      <w:pPr>
        <w:ind w:firstLineChars="183" w:firstLine="439"/>
      </w:pPr>
      <w:r>
        <w:rPr>
          <w:rFonts w:hint="eastAsia"/>
        </w:rPr>
        <w:lastRenderedPageBreak/>
        <w:t>2</w:t>
      </w:r>
      <w:r>
        <w:rPr>
          <w:rFonts w:hint="eastAsia"/>
        </w:rPr>
        <w:t>、支取时收款类型选“挂账单”一般只用于转到其他行时使用，转销时只能转到同户名客户。</w:t>
      </w:r>
    </w:p>
    <w:p w:rsidR="004A1DF5" w:rsidRDefault="004A1DF5">
      <w:pPr>
        <w:pStyle w:val="6"/>
      </w:pPr>
      <w:r>
        <w:rPr>
          <w:rFonts w:hint="eastAsia"/>
        </w:rPr>
        <w:t>（三）操作要点</w:t>
      </w:r>
    </w:p>
    <w:p w:rsidR="004A1DF5" w:rsidRDefault="004A1DF5">
      <w:pPr>
        <w:numPr>
          <w:ilvl w:val="0"/>
          <w:numId w:val="345"/>
        </w:numPr>
      </w:pPr>
      <w:r>
        <w:rPr>
          <w:rFonts w:hint="eastAsia"/>
        </w:rPr>
        <w:t>同业定期存款提前关户支取时，系统按活期利率应付计息，并扣除已结算的利息，不够扣除的金额扣收本金；如果协议另有规定的按协议手工处理利息。</w:t>
      </w:r>
    </w:p>
    <w:p w:rsidR="004A1DF5" w:rsidRDefault="004A1DF5">
      <w:pPr>
        <w:numPr>
          <w:ilvl w:val="0"/>
          <w:numId w:val="345"/>
        </w:numPr>
      </w:pPr>
      <w:r>
        <w:rPr>
          <w:rFonts w:hint="eastAsia"/>
        </w:rPr>
        <w:t>同业定期存款如果已挂失、资金冻结、预警、布控，则必须根据情况采取相应对策进行处理。</w:t>
      </w:r>
    </w:p>
    <w:p w:rsidR="004A1DF5" w:rsidRDefault="004A1DF5">
      <w:pPr>
        <w:numPr>
          <w:ilvl w:val="0"/>
          <w:numId w:val="345"/>
        </w:numPr>
      </w:pPr>
      <w:r>
        <w:rPr>
          <w:rFonts w:hint="eastAsia"/>
        </w:rPr>
        <w:t>同业定期存款关户支取都需授权。</w:t>
      </w:r>
    </w:p>
    <w:p w:rsidR="004A1DF5" w:rsidRDefault="004A1DF5">
      <w:pPr>
        <w:numPr>
          <w:ilvl w:val="0"/>
          <w:numId w:val="345"/>
        </w:numPr>
      </w:pPr>
      <w:r>
        <w:rPr>
          <w:rFonts w:hint="eastAsia"/>
        </w:rPr>
        <w:t>资金去向允许选择活期户或挂账单。同一笔业务中允许最多选择三个资金去向（收款类型）。活期户是指本分行的同一客户号下的同币种结算户。挂账单适用于根据客户要求或客户在我行没有结算户的情况，转入挂账单后还需根据客户指令进行相应的后续处理。</w:t>
      </w:r>
    </w:p>
    <w:p w:rsidR="004A1DF5" w:rsidRDefault="004A1DF5">
      <w:pPr>
        <w:pStyle w:val="6"/>
      </w:pPr>
      <w:r>
        <w:rPr>
          <w:rFonts w:hint="eastAsia"/>
        </w:rPr>
        <w:t>（四）操作步骤</w:t>
      </w:r>
    </w:p>
    <w:p w:rsidR="004A1DF5" w:rsidRDefault="004A1DF5">
      <w:pPr>
        <w:numPr>
          <w:ilvl w:val="0"/>
          <w:numId w:val="347"/>
        </w:numPr>
      </w:pPr>
      <w:r>
        <w:rPr>
          <w:rFonts w:hint="eastAsia"/>
        </w:rPr>
        <w:t>用户选择“导航系统”—“负债业务”—“单位定期”－“同业定期存款关户”或在“业务代码”栏输入业务代码“</w:t>
      </w:r>
      <w:r>
        <w:rPr>
          <w:rFonts w:hint="eastAsia"/>
        </w:rPr>
        <w:t>3272</w:t>
      </w:r>
      <w:r>
        <w:rPr>
          <w:rFonts w:hint="eastAsia"/>
        </w:rPr>
        <w:t>”，进入同业定期存款关户界面。</w:t>
      </w:r>
    </w:p>
    <w:p w:rsidR="004A1DF5" w:rsidRDefault="004A1DF5">
      <w:pPr>
        <w:numPr>
          <w:ilvl w:val="0"/>
          <w:numId w:val="347"/>
        </w:numPr>
      </w:pPr>
      <w:r>
        <w:rPr>
          <w:rFonts w:hint="eastAsia"/>
        </w:rPr>
        <w:t>输入同业定期存款户口号和单位定期存款开户证实书凭证号码后四位后回车，系统显示出该笔协议存款明细信息，已结利息数额、结息次数、应支取金额，提前支取会显示扣回利息金额。</w:t>
      </w:r>
    </w:p>
    <w:p w:rsidR="004A1DF5" w:rsidRDefault="004A1DF5">
      <w:pPr>
        <w:numPr>
          <w:ilvl w:val="0"/>
          <w:numId w:val="347"/>
        </w:numPr>
      </w:pPr>
      <w:r>
        <w:rPr>
          <w:rFonts w:hint="eastAsia"/>
          <w:bCs/>
        </w:rPr>
        <w:t>选择“支取”按钮，</w:t>
      </w:r>
      <w:r>
        <w:rPr>
          <w:rFonts w:hint="eastAsia"/>
        </w:rPr>
        <w:t>验证支取依据是否相符。</w:t>
      </w:r>
    </w:p>
    <w:p w:rsidR="004A1DF5" w:rsidRDefault="004A1DF5">
      <w:pPr>
        <w:numPr>
          <w:ilvl w:val="0"/>
          <w:numId w:val="347"/>
        </w:numPr>
      </w:pPr>
      <w:r>
        <w:rPr>
          <w:rFonts w:hint="eastAsia"/>
        </w:rPr>
        <w:t>输入收款信息。</w:t>
      </w:r>
    </w:p>
    <w:p w:rsidR="004A1DF5" w:rsidRDefault="004A1DF5">
      <w:pPr>
        <w:numPr>
          <w:ilvl w:val="0"/>
          <w:numId w:val="347"/>
        </w:numPr>
      </w:pPr>
      <w:r>
        <w:rPr>
          <w:rFonts w:hint="eastAsia"/>
        </w:rPr>
        <w:t>选择“确认”后，让主管进行授权。</w:t>
      </w:r>
    </w:p>
    <w:p w:rsidR="004A1DF5" w:rsidRDefault="004A1DF5">
      <w:pPr>
        <w:numPr>
          <w:ilvl w:val="0"/>
          <w:numId w:val="347"/>
        </w:numPr>
        <w:rPr>
          <w:rFonts w:ascii="宋体" w:hAnsi="宋体"/>
        </w:rPr>
      </w:pPr>
      <w:r>
        <w:rPr>
          <w:rFonts w:hint="eastAsia"/>
        </w:rPr>
        <w:t>交易成功后，打印单位定期存款开户</w:t>
      </w:r>
      <w:r>
        <w:rPr>
          <w:rFonts w:ascii="宋体" w:hAnsi="宋体" w:hint="eastAsia"/>
        </w:rPr>
        <w:t>证实书背面支取信息、付款回单、收款回单、定期存款计息清单、挂账单等。</w:t>
      </w:r>
    </w:p>
    <w:p w:rsidR="004A1DF5" w:rsidRDefault="004A1DF5" w:rsidP="0004090F">
      <w:pPr>
        <w:pStyle w:val="5"/>
      </w:pPr>
      <w:r>
        <w:rPr>
          <w:rFonts w:hint="eastAsia"/>
        </w:rPr>
        <w:lastRenderedPageBreak/>
        <w:t>十九、同业定期存款部分提前支取（业务代码</w:t>
      </w:r>
      <w:r>
        <w:rPr>
          <w:rFonts w:hint="eastAsia"/>
        </w:rPr>
        <w:t>3274</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对同业定期存款进行部分提前支取。</w:t>
      </w:r>
    </w:p>
    <w:p w:rsidR="004A1DF5" w:rsidRDefault="004A1DF5">
      <w:pPr>
        <w:pStyle w:val="6"/>
      </w:pPr>
      <w:r>
        <w:rPr>
          <w:rFonts w:hint="eastAsia"/>
        </w:rPr>
        <w:t>（二）风险提示</w:t>
      </w:r>
    </w:p>
    <w:p w:rsidR="004A1DF5" w:rsidRDefault="004A1DF5">
      <w:pPr>
        <w:ind w:firstLineChars="182" w:firstLine="437"/>
      </w:pPr>
      <w:r>
        <w:rPr>
          <w:rFonts w:hint="eastAsia"/>
        </w:rPr>
        <w:t>1</w:t>
      </w:r>
      <w:r>
        <w:rPr>
          <w:rFonts w:hint="eastAsia"/>
        </w:rPr>
        <w:t>、同业定期存款支取时客户不论选择何种支取方式，都必须在“单位定期存款开户证实书”背面进行签章背书。</w:t>
      </w:r>
    </w:p>
    <w:p w:rsidR="004A1DF5" w:rsidRDefault="004A1DF5">
      <w:pPr>
        <w:ind w:firstLineChars="183" w:firstLine="439"/>
      </w:pPr>
      <w:r>
        <w:rPr>
          <w:rFonts w:hint="eastAsia"/>
        </w:rPr>
        <w:t>2</w:t>
      </w:r>
      <w:r>
        <w:rPr>
          <w:rFonts w:hint="eastAsia"/>
        </w:rPr>
        <w:t>、支取时收款类型选“挂账单”一般只用于转到其他行时使用，转销时只能转到同户名客户。</w:t>
      </w:r>
    </w:p>
    <w:p w:rsidR="004A1DF5" w:rsidRDefault="004A1DF5">
      <w:pPr>
        <w:pStyle w:val="6"/>
      </w:pPr>
      <w:r>
        <w:rPr>
          <w:rFonts w:hint="eastAsia"/>
        </w:rPr>
        <w:t>（三）界面</w:t>
      </w:r>
    </w:p>
    <w:p w:rsidR="004A1DF5" w:rsidRDefault="0004090F">
      <w:r>
        <w:rPr>
          <w:rFonts w:hint="eastAsia"/>
          <w:noProof/>
        </w:rPr>
        <w:drawing>
          <wp:inline distT="0" distB="0" distL="0" distR="0">
            <wp:extent cx="5276850" cy="3476625"/>
            <wp:effectExtent l="1905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0" cstate="print"/>
                    <a:srcRect/>
                    <a:stretch>
                      <a:fillRect/>
                    </a:stretch>
                  </pic:blipFill>
                  <pic:spPr bwMode="auto">
                    <a:xfrm>
                      <a:off x="0" y="0"/>
                      <a:ext cx="5276850" cy="3476625"/>
                    </a:xfrm>
                    <a:prstGeom prst="rect">
                      <a:avLst/>
                    </a:prstGeom>
                    <a:noFill/>
                    <a:ln w="9525">
                      <a:noFill/>
                      <a:miter lim="800000"/>
                      <a:headEnd/>
                      <a:tailEnd/>
                    </a:ln>
                  </pic:spPr>
                </pic:pic>
              </a:graphicData>
            </a:graphic>
          </wp:inline>
        </w:drawing>
      </w:r>
    </w:p>
    <w:p w:rsidR="004A1DF5" w:rsidRDefault="004A1DF5">
      <w:pPr>
        <w:ind w:firstLine="480"/>
        <w:jc w:val="center"/>
      </w:pPr>
      <w:r>
        <w:rPr>
          <w:rFonts w:hint="eastAsia"/>
        </w:rPr>
        <w:t>图</w:t>
      </w:r>
      <w:r>
        <w:rPr>
          <w:rFonts w:hint="eastAsia"/>
        </w:rPr>
        <w:t>4.17</w:t>
      </w:r>
    </w:p>
    <w:p w:rsidR="004A1DF5" w:rsidRDefault="004A1DF5">
      <w:pPr>
        <w:pStyle w:val="6"/>
      </w:pPr>
      <w:r>
        <w:rPr>
          <w:rFonts w:hint="eastAsia"/>
        </w:rPr>
        <w:t>（四）操作要点</w:t>
      </w:r>
    </w:p>
    <w:p w:rsidR="004A1DF5" w:rsidRDefault="004A1DF5">
      <w:pPr>
        <w:adjustRightInd w:val="0"/>
        <w:snapToGrid w:val="0"/>
        <w:ind w:firstLine="480"/>
        <w:rPr>
          <w:rFonts w:ascii="宋体" w:hAnsi="宋体"/>
        </w:rPr>
      </w:pPr>
      <w:r>
        <w:rPr>
          <w:rFonts w:hint="eastAsia"/>
        </w:rPr>
        <w:t>1</w:t>
      </w:r>
      <w:r>
        <w:rPr>
          <w:rFonts w:hint="eastAsia"/>
        </w:rPr>
        <w:t>、同业定期存款部分提前支取时，系统按协议利率计算应付利息，并扣除已结算的利息，不够扣除的金额扣收本金；如果协议另有规定的按协议手工处理利息</w:t>
      </w:r>
      <w:r>
        <w:rPr>
          <w:rFonts w:ascii="宋体" w:hAnsi="宋体" w:hint="eastAsia"/>
        </w:rPr>
        <w:t>。</w:t>
      </w:r>
    </w:p>
    <w:p w:rsidR="004A1DF5" w:rsidRDefault="004A1DF5">
      <w:pPr>
        <w:ind w:firstLine="480"/>
      </w:pPr>
      <w:r>
        <w:rPr>
          <w:rFonts w:hint="eastAsia"/>
        </w:rPr>
        <w:t>2</w:t>
      </w:r>
      <w:r>
        <w:rPr>
          <w:rFonts w:hint="eastAsia"/>
        </w:rPr>
        <w:t>、如果存款已挂失、资金冻结、预警或布控，则必须根据情况采取相应对</w:t>
      </w:r>
      <w:r>
        <w:rPr>
          <w:rFonts w:hint="eastAsia"/>
        </w:rPr>
        <w:lastRenderedPageBreak/>
        <w:t>策进行处理。</w:t>
      </w:r>
    </w:p>
    <w:p w:rsidR="004A1DF5" w:rsidRDefault="004A1DF5">
      <w:pPr>
        <w:ind w:firstLine="480"/>
      </w:pPr>
      <w:r>
        <w:rPr>
          <w:rFonts w:hint="eastAsia"/>
        </w:rPr>
        <w:t>3</w:t>
      </w:r>
      <w:r>
        <w:rPr>
          <w:rFonts w:hint="eastAsia"/>
        </w:rPr>
        <w:t>、必须主管授权。</w:t>
      </w:r>
    </w:p>
    <w:p w:rsidR="004A1DF5" w:rsidRDefault="004A1DF5">
      <w:pPr>
        <w:ind w:firstLine="480"/>
      </w:pPr>
      <w:r>
        <w:rPr>
          <w:rFonts w:hint="eastAsia"/>
        </w:rPr>
        <w:t>4</w:t>
      </w:r>
      <w:r>
        <w:rPr>
          <w:rFonts w:hint="eastAsia"/>
        </w:rPr>
        <w:t>、资金去向允许选择活期户或挂账单。同一笔业务中允许最多选择三个资金去向（收款类型）。活期户是指本分行的同一客户号下的同币种结算户。挂账单适用于根据客户要求或客户在我行没有结算户的情况，转入挂账单后还需根据客户指令进行相应的后续处理。</w:t>
      </w:r>
    </w:p>
    <w:p w:rsidR="004A1DF5" w:rsidRDefault="004A1DF5">
      <w:pPr>
        <w:pStyle w:val="6"/>
      </w:pPr>
      <w:r>
        <w:rPr>
          <w:rFonts w:hint="eastAsia"/>
        </w:rPr>
        <w:t>（五）操作步骤</w:t>
      </w:r>
    </w:p>
    <w:p w:rsidR="004A1DF5" w:rsidRDefault="004A1DF5">
      <w:pPr>
        <w:numPr>
          <w:ilvl w:val="0"/>
          <w:numId w:val="346"/>
        </w:numPr>
      </w:pPr>
      <w:r>
        <w:rPr>
          <w:rFonts w:hint="eastAsia"/>
        </w:rPr>
        <w:t>用户选择“导航系统”—“负债业务”—“单位定期”－“同业定期存款部分提前支取”或在“业务代码”栏输入业务代码“</w:t>
      </w:r>
      <w:r>
        <w:rPr>
          <w:rFonts w:hint="eastAsia"/>
        </w:rPr>
        <w:t>3274</w:t>
      </w:r>
      <w:r>
        <w:rPr>
          <w:rFonts w:hint="eastAsia"/>
        </w:rPr>
        <w:t>”，进入同业定期存款部分提前支取界面。</w:t>
      </w:r>
    </w:p>
    <w:p w:rsidR="004A1DF5" w:rsidRDefault="004A1DF5">
      <w:pPr>
        <w:numPr>
          <w:ilvl w:val="0"/>
          <w:numId w:val="346"/>
        </w:numPr>
      </w:pPr>
      <w:r>
        <w:rPr>
          <w:rFonts w:hint="eastAsia"/>
        </w:rPr>
        <w:t>输入同业定期存款户口和单位定期存款开户证实书凭证号码后四位、提前支取金额后回车，系统显示出该笔协议存款明细信息，已结利息数额、结息次数、应支取金额，提前支取会显示扣回利息金额。</w:t>
      </w:r>
    </w:p>
    <w:p w:rsidR="004A1DF5" w:rsidRDefault="004A1DF5">
      <w:pPr>
        <w:numPr>
          <w:ilvl w:val="0"/>
          <w:numId w:val="346"/>
        </w:numPr>
      </w:pPr>
      <w:r>
        <w:rPr>
          <w:rFonts w:hint="eastAsia"/>
          <w:bCs/>
        </w:rPr>
        <w:t>选择“支取”按钮，</w:t>
      </w:r>
      <w:r>
        <w:rPr>
          <w:rFonts w:hint="eastAsia"/>
        </w:rPr>
        <w:t>验证支取依据是否相符，相符后会显示利息数额。</w:t>
      </w:r>
    </w:p>
    <w:p w:rsidR="004A1DF5" w:rsidRDefault="004A1DF5">
      <w:pPr>
        <w:numPr>
          <w:ilvl w:val="0"/>
          <w:numId w:val="346"/>
        </w:numPr>
        <w:rPr>
          <w:rFonts w:ascii="宋体" w:hAnsi="宋体"/>
          <w:szCs w:val="28"/>
        </w:rPr>
      </w:pPr>
      <w:r>
        <w:rPr>
          <w:rFonts w:hint="eastAsia"/>
        </w:rPr>
        <w:t>输入收款信息、新的单位定期开户证实书凭证号码，</w:t>
      </w:r>
      <w:r>
        <w:rPr>
          <w:rFonts w:ascii="宋体" w:hAnsi="宋体" w:hint="eastAsia"/>
          <w:szCs w:val="28"/>
        </w:rPr>
        <w:t>。</w:t>
      </w:r>
    </w:p>
    <w:p w:rsidR="004A1DF5" w:rsidRDefault="004A1DF5">
      <w:pPr>
        <w:numPr>
          <w:ilvl w:val="0"/>
          <w:numId w:val="346"/>
        </w:numPr>
      </w:pPr>
      <w:r>
        <w:rPr>
          <w:rFonts w:hint="eastAsia"/>
        </w:rPr>
        <w:t>选择“确认”后，主管进行授权。</w:t>
      </w:r>
    </w:p>
    <w:p w:rsidR="004A1DF5" w:rsidRDefault="004A1DF5">
      <w:pPr>
        <w:numPr>
          <w:ilvl w:val="0"/>
          <w:numId w:val="346"/>
        </w:numPr>
      </w:pPr>
      <w:r>
        <w:rPr>
          <w:rFonts w:hint="eastAsia"/>
        </w:rPr>
        <w:t>交易成功后，打印旧单位定期开户证实书背面的支取信息、新单位定期开户证实书、付款回单、收款回单、单位定期存款计息清单、挂账单等。</w:t>
      </w:r>
    </w:p>
    <w:p w:rsidR="004A1DF5" w:rsidRDefault="004A1DF5"/>
    <w:p w:rsidR="004A1DF5" w:rsidRDefault="004A1DF5" w:rsidP="0004090F">
      <w:pPr>
        <w:pStyle w:val="4"/>
        <w:spacing w:before="156" w:after="156"/>
        <w:sectPr w:rsidR="004A1DF5">
          <w:pgSz w:w="11906" w:h="16838"/>
          <w:pgMar w:top="1440" w:right="1797" w:bottom="1440" w:left="1797" w:header="851" w:footer="992" w:gutter="0"/>
          <w:cols w:space="425"/>
          <w:docGrid w:type="linesAndChars" w:linePitch="312"/>
        </w:sectPr>
      </w:pPr>
    </w:p>
    <w:p w:rsidR="004A1DF5" w:rsidRDefault="004A1DF5" w:rsidP="0004090F">
      <w:pPr>
        <w:pStyle w:val="4"/>
        <w:spacing w:before="156" w:after="156"/>
      </w:pPr>
      <w:bookmarkStart w:id="986" w:name="_Toc186273597"/>
      <w:r>
        <w:rPr>
          <w:rFonts w:hint="eastAsia"/>
        </w:rPr>
        <w:lastRenderedPageBreak/>
        <w:t>第五节</w:t>
      </w:r>
      <w:r>
        <w:rPr>
          <w:rFonts w:hint="eastAsia"/>
        </w:rPr>
        <w:t xml:space="preserve">  </w:t>
      </w:r>
      <w:r>
        <w:rPr>
          <w:rFonts w:hint="eastAsia"/>
        </w:rPr>
        <w:t>通知存款管理</w:t>
      </w:r>
      <w:bookmarkEnd w:id="986"/>
    </w:p>
    <w:p w:rsidR="004A1DF5" w:rsidRDefault="004A1DF5">
      <w:pPr>
        <w:pStyle w:val="a4"/>
      </w:pPr>
      <w:r>
        <w:rPr>
          <w:rFonts w:hint="eastAsia"/>
          <w:b/>
          <w:bCs/>
        </w:rPr>
        <w:t>功能说明</w:t>
      </w:r>
      <w:r>
        <w:rPr>
          <w:rFonts w:hint="eastAsia"/>
        </w:rPr>
        <w:t>：通知存款管理是指对通知存款进行通知、通知取消、差错调整、通知查询的功能，它包括个人和单位的通知存款。</w:t>
      </w:r>
    </w:p>
    <w:p w:rsidR="004A1DF5" w:rsidRDefault="004A1DF5">
      <w:pPr>
        <w:pStyle w:val="a4"/>
      </w:pPr>
      <w:r>
        <w:rPr>
          <w:rFonts w:hint="eastAsia"/>
          <w:b/>
          <w:bCs/>
        </w:rPr>
        <w:t>操作要点：</w:t>
      </w:r>
      <w:r>
        <w:rPr>
          <w:rFonts w:hint="eastAsia"/>
        </w:rPr>
        <w:t>通知、通知取消、差错调整均同时具有通知查询功能。</w:t>
      </w:r>
    </w:p>
    <w:p w:rsidR="004A1DF5" w:rsidRDefault="004A1DF5" w:rsidP="0004090F">
      <w:pPr>
        <w:pStyle w:val="5"/>
      </w:pPr>
      <w:r>
        <w:rPr>
          <w:rFonts w:hint="eastAsia"/>
        </w:rPr>
        <w:t>一、通知（业务代码</w:t>
      </w:r>
      <w:r>
        <w:rPr>
          <w:rFonts w:hint="eastAsia"/>
        </w:rPr>
        <w:t>3301</w:t>
      </w:r>
      <w:r>
        <w:rPr>
          <w:rFonts w:hint="eastAsia"/>
        </w:rPr>
        <w:t>）</w:t>
      </w:r>
    </w:p>
    <w:p w:rsidR="004A1DF5" w:rsidRDefault="004A1DF5" w:rsidP="0004090F">
      <w:pPr>
        <w:pStyle w:val="6"/>
      </w:pPr>
      <w:r>
        <w:rPr>
          <w:rFonts w:hint="eastAsia"/>
        </w:rPr>
        <w:t>（一）功能介绍</w:t>
      </w:r>
    </w:p>
    <w:p w:rsidR="004A1DF5" w:rsidRDefault="004A1DF5">
      <w:pPr>
        <w:pStyle w:val="a5"/>
        <w:ind w:firstLine="480"/>
      </w:pPr>
      <w:r>
        <w:rPr>
          <w:rFonts w:hint="eastAsia"/>
        </w:rPr>
        <w:t>通过该功能实现对个人和单位的通知存款进行通知处理。包括个人的一卡通和定期存单、单位的定期存款开户证实书形式开立的通知存款。</w:t>
      </w:r>
    </w:p>
    <w:p w:rsidR="004A1DF5" w:rsidRDefault="004A1DF5" w:rsidP="0004090F">
      <w:pPr>
        <w:pStyle w:val="6"/>
      </w:pPr>
      <w:r>
        <w:rPr>
          <w:rFonts w:hint="eastAsia"/>
        </w:rPr>
        <w:t>（二）术语解释及参数说明</w:t>
      </w:r>
    </w:p>
    <w:tbl>
      <w:tblPr>
        <w:tblW w:w="8333" w:type="dxa"/>
        <w:jc w:val="center"/>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88"/>
        <w:gridCol w:w="7245"/>
      </w:tblGrid>
      <w:tr w:rsidR="004A1DF5">
        <w:trPr>
          <w:jc w:val="center"/>
        </w:trPr>
        <w:tc>
          <w:tcPr>
            <w:tcW w:w="1088" w:type="dxa"/>
          </w:tcPr>
          <w:p w:rsidR="004A1DF5" w:rsidRDefault="004A1DF5">
            <w:pPr>
              <w:spacing w:line="240" w:lineRule="auto"/>
              <w:rPr>
                <w:sz w:val="21"/>
              </w:rPr>
            </w:pPr>
            <w:r>
              <w:rPr>
                <w:rFonts w:hint="eastAsia"/>
                <w:sz w:val="21"/>
              </w:rPr>
              <w:t>通知序号</w:t>
            </w:r>
          </w:p>
        </w:tc>
        <w:tc>
          <w:tcPr>
            <w:tcW w:w="7245" w:type="dxa"/>
          </w:tcPr>
          <w:p w:rsidR="004A1DF5" w:rsidRDefault="004A1DF5">
            <w:pPr>
              <w:spacing w:line="240" w:lineRule="auto"/>
              <w:rPr>
                <w:sz w:val="21"/>
              </w:rPr>
            </w:pPr>
            <w:r>
              <w:rPr>
                <w:rFonts w:hint="eastAsia"/>
                <w:sz w:val="21"/>
              </w:rPr>
              <w:t>通知存款的通知次数不限，对某一笔通知存款进行通知后就产生一个序列号。每个编号每天均从</w:t>
            </w:r>
            <w:r>
              <w:rPr>
                <w:rFonts w:hint="eastAsia"/>
                <w:sz w:val="21"/>
              </w:rPr>
              <w:t>001</w:t>
            </w:r>
            <w:r>
              <w:rPr>
                <w:rFonts w:hint="eastAsia"/>
                <w:sz w:val="21"/>
              </w:rPr>
              <w:t>开始。</w:t>
            </w:r>
          </w:p>
        </w:tc>
      </w:tr>
    </w:tbl>
    <w:p w:rsidR="004A1DF5" w:rsidRDefault="004A1DF5">
      <w:pPr>
        <w:pStyle w:val="6"/>
      </w:pPr>
      <w:r>
        <w:rPr>
          <w:rFonts w:hint="eastAsia"/>
        </w:rPr>
        <w:t>（三）界面</w:t>
      </w:r>
    </w:p>
    <w:p w:rsidR="004A1DF5" w:rsidRDefault="0004090F">
      <w:pPr>
        <w:spacing w:line="240" w:lineRule="auto"/>
        <w:jc w:val="center"/>
      </w:pPr>
      <w:r>
        <w:rPr>
          <w:noProof/>
          <w:sz w:val="20"/>
        </w:rPr>
        <w:drawing>
          <wp:anchor distT="0" distB="0" distL="114300" distR="114300" simplePos="0" relativeHeight="251456000" behindDoc="0" locked="0" layoutInCell="1" allowOverlap="0">
            <wp:simplePos x="0" y="0"/>
            <wp:positionH relativeFrom="column">
              <wp:posOffset>0</wp:posOffset>
            </wp:positionH>
            <wp:positionV relativeFrom="paragraph">
              <wp:posOffset>3175</wp:posOffset>
            </wp:positionV>
            <wp:extent cx="5276850" cy="3962400"/>
            <wp:effectExtent l="19050" t="0" r="0" b="0"/>
            <wp:wrapNone/>
            <wp:docPr id="49"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61" cstate="print"/>
                    <a:srcRect/>
                    <a:stretch>
                      <a:fillRect/>
                    </a:stretch>
                  </pic:blipFill>
                  <pic:spPr bwMode="auto">
                    <a:xfrm>
                      <a:off x="0" y="0"/>
                      <a:ext cx="5276850" cy="3962400"/>
                    </a:xfrm>
                    <a:prstGeom prst="rect">
                      <a:avLst/>
                    </a:prstGeom>
                    <a:noFill/>
                    <a:ln w="9525">
                      <a:noFill/>
                      <a:miter lim="800000"/>
                      <a:headEnd/>
                      <a:tailEnd/>
                    </a:ln>
                  </pic:spPr>
                </pic:pic>
              </a:graphicData>
            </a:graphic>
          </wp:anchor>
        </w:drawing>
      </w:r>
      <w:r w:rsidR="004A1DF5">
        <w:rPr>
          <w:rFonts w:hint="eastAsia"/>
        </w:rPr>
        <w:br/>
      </w:r>
      <w:r w:rsidR="004A1DF5">
        <w:br/>
      </w:r>
      <w:r w:rsidR="004A1DF5">
        <w:br/>
      </w:r>
      <w:r w:rsidR="004A1DF5">
        <w:rPr>
          <w:rFonts w:hint="eastAsia"/>
        </w:rPr>
        <w:br/>
      </w:r>
      <w:r w:rsidR="004A1DF5">
        <w:br/>
      </w:r>
      <w:r w:rsidR="004A1DF5">
        <w:br/>
      </w:r>
      <w:r w:rsidR="004A1DF5">
        <w:br/>
      </w:r>
      <w:r w:rsidR="004A1DF5">
        <w:br/>
      </w:r>
      <w:r w:rsidR="004A1DF5">
        <w:rPr>
          <w:rFonts w:hint="eastAsia"/>
        </w:rPr>
        <w:br/>
      </w:r>
      <w:r w:rsidR="004A1DF5">
        <w:br/>
      </w:r>
      <w:r w:rsidR="004A1DF5">
        <w:br/>
      </w:r>
      <w:r w:rsidR="004A1DF5">
        <w:br/>
      </w:r>
      <w:r w:rsidR="004A1DF5">
        <w:br/>
      </w:r>
      <w:r w:rsidR="004A1DF5">
        <w:br/>
      </w:r>
      <w:r w:rsidR="004A1DF5">
        <w:br/>
      </w:r>
      <w:r w:rsidR="004A1DF5">
        <w:br/>
      </w:r>
      <w:r w:rsidR="004A1DF5">
        <w:br/>
      </w:r>
      <w:r w:rsidR="004A1DF5">
        <w:br/>
      </w:r>
      <w:r w:rsidR="004A1DF5">
        <w:br/>
      </w:r>
      <w:r w:rsidR="004A1DF5">
        <w:br/>
      </w:r>
      <w:r w:rsidR="004A1DF5">
        <w:rPr>
          <w:rFonts w:hint="eastAsia"/>
        </w:rPr>
        <w:t>图</w:t>
      </w:r>
      <w:r w:rsidR="004A1DF5">
        <w:rPr>
          <w:rFonts w:hint="eastAsia"/>
        </w:rPr>
        <w:t>5.1</w:t>
      </w:r>
    </w:p>
    <w:p w:rsidR="004A1DF5" w:rsidRDefault="004A1DF5" w:rsidP="0004090F">
      <w:pPr>
        <w:pStyle w:val="6"/>
      </w:pPr>
      <w:r>
        <w:rPr>
          <w:rFonts w:hint="eastAsia"/>
        </w:rPr>
        <w:lastRenderedPageBreak/>
        <w:t>（四）操作要点</w:t>
      </w:r>
    </w:p>
    <w:p w:rsidR="004A1DF5" w:rsidRDefault="004A1DF5">
      <w:r>
        <w:rPr>
          <w:rFonts w:hint="eastAsia"/>
        </w:rPr>
        <w:t xml:space="preserve">    1</w:t>
      </w:r>
      <w:r>
        <w:rPr>
          <w:rFonts w:hint="eastAsia"/>
        </w:rPr>
        <w:t>、对一卡通通知存款进行通知，必须刷卡。</w:t>
      </w:r>
    </w:p>
    <w:p w:rsidR="004A1DF5" w:rsidRDefault="004A1DF5">
      <w:pPr>
        <w:rPr>
          <w:rFonts w:ascii="宋体" w:hAnsi="宋体"/>
        </w:rPr>
      </w:pPr>
      <w:r>
        <w:rPr>
          <w:rFonts w:hint="eastAsia"/>
        </w:rPr>
        <w:t xml:space="preserve">    2</w:t>
      </w:r>
      <w:r>
        <w:rPr>
          <w:rFonts w:hint="eastAsia"/>
        </w:rPr>
        <w:t>、每</w:t>
      </w:r>
      <w:r>
        <w:rPr>
          <w:rFonts w:ascii="宋体" w:hAnsi="宋体" w:hint="eastAsia"/>
        </w:rPr>
        <w:t>笔通知存款的累计通知次数和每日通知次数均不做限制。</w:t>
      </w:r>
    </w:p>
    <w:p w:rsidR="004A1DF5" w:rsidRDefault="004A1DF5">
      <w:pPr>
        <w:ind w:firstLineChars="200" w:firstLine="480"/>
      </w:pPr>
      <w:r>
        <w:rPr>
          <w:rFonts w:ascii="宋体" w:hAnsi="宋体" w:hint="eastAsia"/>
        </w:rPr>
        <w:t>3、</w:t>
      </w:r>
      <w:r>
        <w:rPr>
          <w:rFonts w:hint="eastAsia"/>
        </w:rPr>
        <w:t>个人通知存款最低通知金额</w:t>
      </w:r>
      <w:r>
        <w:rPr>
          <w:rFonts w:hint="eastAsia"/>
        </w:rPr>
        <w:t>5</w:t>
      </w:r>
      <w:r>
        <w:rPr>
          <w:rFonts w:hint="eastAsia"/>
        </w:rPr>
        <w:t>万元人民币，单位人民币通知存款为</w:t>
      </w:r>
      <w:r>
        <w:rPr>
          <w:rFonts w:hint="eastAsia"/>
        </w:rPr>
        <w:t>10</w:t>
      </w:r>
      <w:r>
        <w:rPr>
          <w:rFonts w:hint="eastAsia"/>
        </w:rPr>
        <w:t>万元，单位外币通知存款为等值</w:t>
      </w:r>
      <w:r>
        <w:rPr>
          <w:rFonts w:hint="eastAsia"/>
        </w:rPr>
        <w:t>1</w:t>
      </w:r>
      <w:r>
        <w:rPr>
          <w:rFonts w:hint="eastAsia"/>
        </w:rPr>
        <w:t>万美元；留存余额个人不得少于人民币</w:t>
      </w:r>
      <w:r>
        <w:rPr>
          <w:rFonts w:hint="eastAsia"/>
        </w:rPr>
        <w:t>5</w:t>
      </w:r>
      <w:r>
        <w:rPr>
          <w:rFonts w:hint="eastAsia"/>
        </w:rPr>
        <w:t>万元、单位不得少于人民币</w:t>
      </w:r>
      <w:r>
        <w:rPr>
          <w:rFonts w:hint="eastAsia"/>
        </w:rPr>
        <w:t>50</w:t>
      </w:r>
      <w:r>
        <w:rPr>
          <w:rFonts w:hint="eastAsia"/>
        </w:rPr>
        <w:t>万元、外币折</w:t>
      </w:r>
      <w:r>
        <w:rPr>
          <w:rFonts w:hint="eastAsia"/>
        </w:rPr>
        <w:t>5</w:t>
      </w:r>
      <w:r>
        <w:rPr>
          <w:rFonts w:hint="eastAsia"/>
        </w:rPr>
        <w:t>万美元。</w:t>
      </w:r>
    </w:p>
    <w:p w:rsidR="004A1DF5" w:rsidRDefault="004A1DF5">
      <w:pPr>
        <w:ind w:firstLineChars="200" w:firstLine="480"/>
      </w:pPr>
      <w:r>
        <w:rPr>
          <w:rFonts w:hint="eastAsia"/>
        </w:rPr>
        <w:t>4</w:t>
      </w:r>
      <w:r>
        <w:rPr>
          <w:rFonts w:hint="eastAsia"/>
        </w:rPr>
        <w:t>、单位通知存款通知时必须提供加盖预留印鉴的“单位通知存款客户通知书”。</w:t>
      </w:r>
    </w:p>
    <w:p w:rsidR="004A1DF5" w:rsidRDefault="004A1DF5" w:rsidP="0004090F">
      <w:pPr>
        <w:pStyle w:val="6"/>
      </w:pPr>
      <w:r>
        <w:rPr>
          <w:rFonts w:hint="eastAsia"/>
        </w:rPr>
        <w:t>（五）操作步骤</w:t>
      </w:r>
    </w:p>
    <w:p w:rsidR="004A1DF5" w:rsidRDefault="004A1DF5">
      <w:pPr>
        <w:ind w:firstLineChars="200" w:firstLine="480"/>
      </w:pPr>
      <w:r>
        <w:rPr>
          <w:rFonts w:hint="eastAsia"/>
        </w:rPr>
        <w:t>1</w:t>
      </w:r>
      <w:r>
        <w:rPr>
          <w:rFonts w:hint="eastAsia"/>
        </w:rPr>
        <w:t>、用户选择系统导航－负债业务－通知存款管理－通知或在“业务代码”栏输入“</w:t>
      </w:r>
      <w:r>
        <w:rPr>
          <w:rFonts w:hint="eastAsia"/>
        </w:rPr>
        <w:t>3301</w:t>
      </w:r>
      <w:r>
        <w:rPr>
          <w:rFonts w:hint="eastAsia"/>
        </w:rPr>
        <w:t>”进入定期交易信息界面；</w:t>
      </w:r>
    </w:p>
    <w:p w:rsidR="004A1DF5" w:rsidRDefault="004A1DF5">
      <w:pPr>
        <w:ind w:firstLineChars="200" w:firstLine="480"/>
      </w:pPr>
      <w:r>
        <w:rPr>
          <w:rFonts w:hint="eastAsia"/>
        </w:rPr>
        <w:t>2</w:t>
      </w:r>
      <w:r>
        <w:rPr>
          <w:rFonts w:hint="eastAsia"/>
        </w:rPr>
        <w:t>、个人在“户口号”栏刷一卡通或输入存单号后按回车键，系统显示该户口内的所有通知存款账户；单位则输入定期编号（定期账号）按回车键，显示通知存款明细；</w:t>
      </w:r>
    </w:p>
    <w:p w:rsidR="004A1DF5" w:rsidRDefault="004A1DF5">
      <w:pPr>
        <w:ind w:firstLineChars="200" w:firstLine="480"/>
      </w:pPr>
      <w:r>
        <w:rPr>
          <w:rFonts w:hint="eastAsia"/>
        </w:rPr>
        <w:t>3</w:t>
      </w:r>
      <w:r>
        <w:rPr>
          <w:rFonts w:hint="eastAsia"/>
        </w:rPr>
        <w:t>、选中需进行通知的账户后选择“通知”，进入通知存款</w:t>
      </w:r>
      <w:r>
        <w:rPr>
          <w:rFonts w:hint="eastAsia"/>
        </w:rPr>
        <w:t>-</w:t>
      </w:r>
      <w:r>
        <w:rPr>
          <w:rFonts w:hint="eastAsia"/>
        </w:rPr>
        <w:t>通知界面</w:t>
      </w:r>
      <w:r>
        <w:rPr>
          <w:rFonts w:hint="eastAsia"/>
        </w:rPr>
        <w:t>(</w:t>
      </w:r>
      <w:r>
        <w:rPr>
          <w:rFonts w:hint="eastAsia"/>
        </w:rPr>
        <w:t>图</w:t>
      </w:r>
      <w:r>
        <w:rPr>
          <w:rFonts w:hint="eastAsia"/>
        </w:rPr>
        <w:t>5.1)</w:t>
      </w:r>
      <w:r>
        <w:rPr>
          <w:rFonts w:hint="eastAsia"/>
        </w:rPr>
        <w:t>，输入通知金额后按回车键，系统判断金额无误后，选择“支取”，系统弹出与该户口号相应的支取方式录入窗口，用户根据窗口显示进行相应操作；</w:t>
      </w:r>
    </w:p>
    <w:p w:rsidR="004A1DF5" w:rsidRDefault="004A1DF5">
      <w:pPr>
        <w:ind w:firstLineChars="200" w:firstLine="480"/>
        <w:rPr>
          <w:rFonts w:ascii="宋体"/>
          <w:kern w:val="0"/>
          <w:szCs w:val="18"/>
          <w:lang w:val="zh-CN"/>
        </w:rPr>
      </w:pPr>
      <w:r>
        <w:rPr>
          <w:rFonts w:hint="eastAsia"/>
        </w:rPr>
        <w:t>4</w:t>
      </w:r>
      <w:r>
        <w:rPr>
          <w:rFonts w:hint="eastAsia"/>
        </w:rPr>
        <w:t>、选择“确定”，通知完成。实时打印“个人通知存款客户通知书”或“</w:t>
      </w:r>
      <w:r>
        <w:rPr>
          <w:rFonts w:ascii="宋体" w:hint="eastAsia"/>
          <w:kern w:val="0"/>
          <w:szCs w:val="18"/>
          <w:lang w:val="zh-CN"/>
        </w:rPr>
        <w:t>单位通知存款客户通知书”。</w:t>
      </w:r>
    </w:p>
    <w:p w:rsidR="004A1DF5" w:rsidRDefault="004A1DF5" w:rsidP="0004090F">
      <w:pPr>
        <w:pStyle w:val="5"/>
      </w:pPr>
      <w:r>
        <w:rPr>
          <w:rFonts w:hint="eastAsia"/>
        </w:rPr>
        <w:t>二、通知取消（业务代码</w:t>
      </w:r>
      <w:r>
        <w:rPr>
          <w:rFonts w:hint="eastAsia"/>
        </w:rPr>
        <w:t>3302</w:t>
      </w:r>
      <w:r>
        <w:rPr>
          <w:rFonts w:hint="eastAsia"/>
        </w:rPr>
        <w:t>）</w:t>
      </w:r>
    </w:p>
    <w:p w:rsidR="004A1DF5" w:rsidRDefault="004A1DF5">
      <w:pPr>
        <w:pStyle w:val="6"/>
      </w:pPr>
      <w:r>
        <w:rPr>
          <w:rFonts w:hint="eastAsia"/>
        </w:rPr>
        <w:t>（一）功能说明</w:t>
      </w:r>
    </w:p>
    <w:p w:rsidR="004A1DF5" w:rsidRDefault="004A1DF5">
      <w:r>
        <w:rPr>
          <w:rFonts w:hint="eastAsia"/>
        </w:rPr>
        <w:t>通过该功能实现对通知存款的通知进行取消。</w:t>
      </w:r>
    </w:p>
    <w:p w:rsidR="004A1DF5" w:rsidRDefault="004A1DF5">
      <w:pPr>
        <w:pStyle w:val="6"/>
      </w:pPr>
      <w:r>
        <w:rPr>
          <w:rFonts w:hint="eastAsia"/>
        </w:rPr>
        <w:t>（二）界面</w:t>
      </w:r>
    </w:p>
    <w:p w:rsidR="004A1DF5" w:rsidRDefault="004A1DF5"/>
    <w:p w:rsidR="004A1DF5" w:rsidRDefault="0004090F">
      <w:r>
        <w:rPr>
          <w:noProof/>
        </w:rPr>
        <w:lastRenderedPageBreak/>
        <w:drawing>
          <wp:inline distT="0" distB="0" distL="0" distR="0">
            <wp:extent cx="5276850" cy="3962400"/>
            <wp:effectExtent l="1905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62"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5.2</w:t>
      </w:r>
    </w:p>
    <w:p w:rsidR="004A1DF5" w:rsidRDefault="004A1DF5">
      <w:pPr>
        <w:pStyle w:val="6"/>
      </w:pPr>
      <w:r>
        <w:rPr>
          <w:rFonts w:hint="eastAsia"/>
        </w:rPr>
        <w:t>（三）操作要点</w:t>
      </w:r>
    </w:p>
    <w:p w:rsidR="004A1DF5" w:rsidRDefault="004A1DF5">
      <w:pPr>
        <w:ind w:firstLineChars="200" w:firstLine="480"/>
      </w:pPr>
      <w:r>
        <w:rPr>
          <w:rFonts w:hint="eastAsia"/>
        </w:rPr>
        <w:t>1</w:t>
      </w:r>
      <w:r>
        <w:rPr>
          <w:rFonts w:hint="eastAsia"/>
        </w:rPr>
        <w:t>、对一卡通通知存款进行通知取消，必须刷卡。</w:t>
      </w:r>
    </w:p>
    <w:p w:rsidR="004A1DF5" w:rsidRDefault="004A1DF5">
      <w:pPr>
        <w:ind w:firstLineChars="200" w:firstLine="480"/>
      </w:pPr>
      <w:r>
        <w:rPr>
          <w:rFonts w:hint="eastAsia"/>
        </w:rPr>
        <w:t>2</w:t>
      </w:r>
      <w:r>
        <w:rPr>
          <w:rFonts w:hint="eastAsia"/>
        </w:rPr>
        <w:t>、通知存款取消期内不计利息。</w:t>
      </w:r>
    </w:p>
    <w:p w:rsidR="004A1DF5" w:rsidRDefault="004A1DF5">
      <w:pPr>
        <w:ind w:firstLineChars="200" w:firstLine="480"/>
      </w:pPr>
      <w:r>
        <w:rPr>
          <w:rFonts w:hint="eastAsia"/>
        </w:rPr>
        <w:t>3</w:t>
      </w:r>
      <w:r>
        <w:rPr>
          <w:rFonts w:hint="eastAsia"/>
        </w:rPr>
        <w:t>、</w:t>
      </w:r>
      <w:r>
        <w:rPr>
          <w:rFonts w:ascii="宋体" w:hint="eastAsia"/>
          <w:kern w:val="0"/>
          <w:szCs w:val="18"/>
          <w:lang w:val="zh-CN"/>
        </w:rPr>
        <w:t>办理</w:t>
      </w:r>
      <w:r>
        <w:rPr>
          <w:rFonts w:hint="eastAsia"/>
        </w:rPr>
        <w:t>单位通知取消时，客户需提供加盖单位印鉴的“</w:t>
      </w:r>
      <w:r>
        <w:rPr>
          <w:rFonts w:ascii="宋体" w:hint="eastAsia"/>
          <w:kern w:val="0"/>
          <w:szCs w:val="18"/>
          <w:lang w:val="zh-CN"/>
        </w:rPr>
        <w:t>单位通知存款客户通知书”。</w:t>
      </w:r>
    </w:p>
    <w:p w:rsidR="004A1DF5" w:rsidRDefault="004A1DF5">
      <w:pPr>
        <w:pStyle w:val="6"/>
      </w:pPr>
      <w:r>
        <w:rPr>
          <w:rFonts w:hint="eastAsia"/>
        </w:rPr>
        <w:t>（四）操作步骤</w:t>
      </w:r>
    </w:p>
    <w:p w:rsidR="004A1DF5" w:rsidRDefault="004A1DF5">
      <w:pPr>
        <w:ind w:firstLineChars="200" w:firstLine="480"/>
      </w:pPr>
      <w:r>
        <w:rPr>
          <w:rFonts w:hint="eastAsia"/>
        </w:rPr>
        <w:t>1</w:t>
      </w:r>
      <w:r>
        <w:rPr>
          <w:rFonts w:hint="eastAsia"/>
        </w:rPr>
        <w:t>、用户选择系统导航－负债业务－通知存款管理－通知取消或在“业务代码”栏输入“</w:t>
      </w:r>
      <w:r>
        <w:rPr>
          <w:rFonts w:hint="eastAsia"/>
        </w:rPr>
        <w:t>3302</w:t>
      </w:r>
      <w:r>
        <w:rPr>
          <w:rFonts w:hint="eastAsia"/>
        </w:rPr>
        <w:t>”进入定期交易信息界面；</w:t>
      </w:r>
    </w:p>
    <w:p w:rsidR="004A1DF5" w:rsidRDefault="004A1DF5">
      <w:pPr>
        <w:ind w:firstLineChars="200" w:firstLine="480"/>
      </w:pPr>
      <w:r>
        <w:rPr>
          <w:rFonts w:hint="eastAsia"/>
        </w:rPr>
        <w:t>2</w:t>
      </w:r>
      <w:r>
        <w:rPr>
          <w:rFonts w:hint="eastAsia"/>
        </w:rPr>
        <w:t>、个人在“户口号”栏刷一卡通或输入存单号后按回车键，系统显示该户口内的所有通知存款；单位则输入定期编号（定期账号）后按回车键，显示该笔通知存款明细；</w:t>
      </w:r>
    </w:p>
    <w:p w:rsidR="004A1DF5" w:rsidRDefault="004A1DF5">
      <w:pPr>
        <w:ind w:firstLineChars="200" w:firstLine="480"/>
      </w:pPr>
      <w:r>
        <w:rPr>
          <w:rFonts w:hint="eastAsia"/>
        </w:rPr>
        <w:t>3</w:t>
      </w:r>
      <w:r>
        <w:rPr>
          <w:rFonts w:hint="eastAsia"/>
        </w:rPr>
        <w:t>、选中需进行通知取消的账户后选择“通知取消”，系统显示该账户的所有通知情况，选中需进行通知取消的通知序号，选择“通知取消”，进入通知存</w:t>
      </w:r>
      <w:r>
        <w:rPr>
          <w:rFonts w:hint="eastAsia"/>
        </w:rPr>
        <w:lastRenderedPageBreak/>
        <w:t>款</w:t>
      </w:r>
      <w:r>
        <w:rPr>
          <w:rFonts w:hint="eastAsia"/>
        </w:rPr>
        <w:t>-</w:t>
      </w:r>
      <w:r>
        <w:rPr>
          <w:rFonts w:hint="eastAsia"/>
        </w:rPr>
        <w:t>通知取消界面，选择“支取”，系统弹出与该户口号相应的支取方式录入窗口，用户根据窗口显示进行相应操作；</w:t>
      </w:r>
    </w:p>
    <w:p w:rsidR="004A1DF5" w:rsidRDefault="004A1DF5">
      <w:pPr>
        <w:ind w:firstLineChars="200" w:firstLine="480"/>
      </w:pPr>
      <w:r>
        <w:rPr>
          <w:rFonts w:hint="eastAsia"/>
        </w:rPr>
        <w:t>4</w:t>
      </w:r>
      <w:r>
        <w:rPr>
          <w:rFonts w:hint="eastAsia"/>
        </w:rPr>
        <w:t>、选择“确定”，通知取消完成。实时打印“个人通知存款客户通知书”或“</w:t>
      </w:r>
      <w:r>
        <w:rPr>
          <w:rFonts w:ascii="宋体" w:hint="eastAsia"/>
          <w:kern w:val="0"/>
          <w:szCs w:val="18"/>
          <w:lang w:val="zh-CN"/>
        </w:rPr>
        <w:t>单位通知存款客户通知书”</w:t>
      </w:r>
      <w:r>
        <w:rPr>
          <w:rFonts w:hint="eastAsia"/>
        </w:rPr>
        <w:t>。</w:t>
      </w:r>
    </w:p>
    <w:p w:rsidR="004A1DF5" w:rsidRDefault="004A1DF5" w:rsidP="0004090F">
      <w:pPr>
        <w:pStyle w:val="5"/>
      </w:pPr>
      <w:r>
        <w:rPr>
          <w:rFonts w:hint="eastAsia"/>
        </w:rPr>
        <w:t>三、通知差错调整（业务代码</w:t>
      </w:r>
      <w:r>
        <w:rPr>
          <w:rFonts w:hint="eastAsia"/>
        </w:rPr>
        <w:t>3303</w:t>
      </w:r>
      <w:r>
        <w:rPr>
          <w:rFonts w:hint="eastAsia"/>
        </w:rPr>
        <w:t>）</w:t>
      </w:r>
    </w:p>
    <w:p w:rsidR="004A1DF5" w:rsidRDefault="004A1DF5" w:rsidP="0004090F">
      <w:pPr>
        <w:pStyle w:val="6"/>
      </w:pPr>
      <w:r>
        <w:rPr>
          <w:rFonts w:hint="eastAsia"/>
        </w:rPr>
        <w:t>（一）功能说明</w:t>
      </w:r>
    </w:p>
    <w:p w:rsidR="004A1DF5" w:rsidRDefault="004A1DF5">
      <w:pPr>
        <w:ind w:firstLineChars="200" w:firstLine="480"/>
      </w:pPr>
      <w:r>
        <w:rPr>
          <w:rFonts w:hint="eastAsia"/>
        </w:rPr>
        <w:t>通过该功能实现对通知存款的补通知、通知修改、通知冲正（包括补取消通知、取消冲销、通知冲销）。</w:t>
      </w:r>
    </w:p>
    <w:p w:rsidR="004A1DF5" w:rsidRDefault="004A1DF5" w:rsidP="0004090F">
      <w:pPr>
        <w:pStyle w:val="6"/>
      </w:pPr>
      <w:r>
        <w:rPr>
          <w:rFonts w:hint="eastAsia"/>
        </w:rPr>
        <w:t>（二）术语解释及参数说明</w:t>
      </w:r>
    </w:p>
    <w:tbl>
      <w:tblPr>
        <w:tblW w:w="8339" w:type="dxa"/>
        <w:jc w:val="center"/>
        <w:tblInd w:w="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64"/>
        <w:gridCol w:w="6975"/>
      </w:tblGrid>
      <w:tr w:rsidR="004A1DF5">
        <w:trPr>
          <w:jc w:val="center"/>
        </w:trPr>
        <w:tc>
          <w:tcPr>
            <w:tcW w:w="1364" w:type="dxa"/>
          </w:tcPr>
          <w:p w:rsidR="004A1DF5" w:rsidRDefault="004A1DF5">
            <w:pPr>
              <w:rPr>
                <w:sz w:val="21"/>
              </w:rPr>
            </w:pPr>
            <w:r>
              <w:rPr>
                <w:rFonts w:hint="eastAsia"/>
                <w:sz w:val="21"/>
              </w:rPr>
              <w:t>补通知</w:t>
            </w:r>
          </w:p>
        </w:tc>
        <w:tc>
          <w:tcPr>
            <w:tcW w:w="6975" w:type="dxa"/>
          </w:tcPr>
          <w:p w:rsidR="004A1DF5" w:rsidRDefault="004A1DF5">
            <w:pPr>
              <w:rPr>
                <w:sz w:val="21"/>
              </w:rPr>
            </w:pPr>
            <w:r>
              <w:rPr>
                <w:rFonts w:hint="eastAsia"/>
                <w:sz w:val="21"/>
              </w:rPr>
              <w:t>对漏做的通知进行补操作</w:t>
            </w:r>
          </w:p>
        </w:tc>
      </w:tr>
      <w:tr w:rsidR="004A1DF5">
        <w:trPr>
          <w:jc w:val="center"/>
        </w:trPr>
        <w:tc>
          <w:tcPr>
            <w:tcW w:w="1364" w:type="dxa"/>
          </w:tcPr>
          <w:p w:rsidR="004A1DF5" w:rsidRDefault="004A1DF5">
            <w:pPr>
              <w:rPr>
                <w:sz w:val="21"/>
              </w:rPr>
            </w:pPr>
            <w:r>
              <w:rPr>
                <w:rFonts w:hint="eastAsia"/>
                <w:sz w:val="21"/>
              </w:rPr>
              <w:t>通知修改</w:t>
            </w:r>
          </w:p>
        </w:tc>
        <w:tc>
          <w:tcPr>
            <w:tcW w:w="6975" w:type="dxa"/>
          </w:tcPr>
          <w:p w:rsidR="004A1DF5" w:rsidRDefault="004A1DF5">
            <w:pPr>
              <w:rPr>
                <w:sz w:val="21"/>
              </w:rPr>
            </w:pPr>
            <w:r>
              <w:rPr>
                <w:rFonts w:hint="eastAsia"/>
                <w:sz w:val="21"/>
              </w:rPr>
              <w:t>对已做的通知进行通知金额、通知日期的修改</w:t>
            </w:r>
          </w:p>
        </w:tc>
      </w:tr>
      <w:tr w:rsidR="004A1DF5">
        <w:trPr>
          <w:jc w:val="center"/>
        </w:trPr>
        <w:tc>
          <w:tcPr>
            <w:tcW w:w="1364" w:type="dxa"/>
          </w:tcPr>
          <w:p w:rsidR="004A1DF5" w:rsidRDefault="004A1DF5">
            <w:pPr>
              <w:rPr>
                <w:sz w:val="21"/>
              </w:rPr>
            </w:pPr>
            <w:r>
              <w:rPr>
                <w:rFonts w:hint="eastAsia"/>
                <w:sz w:val="21"/>
              </w:rPr>
              <w:t>补取消通知</w:t>
            </w:r>
          </w:p>
        </w:tc>
        <w:tc>
          <w:tcPr>
            <w:tcW w:w="6975" w:type="dxa"/>
          </w:tcPr>
          <w:p w:rsidR="004A1DF5" w:rsidRDefault="004A1DF5">
            <w:pPr>
              <w:rPr>
                <w:sz w:val="21"/>
              </w:rPr>
            </w:pPr>
            <w:r>
              <w:rPr>
                <w:rFonts w:hint="eastAsia"/>
                <w:sz w:val="21"/>
              </w:rPr>
              <w:t>对漏做的通知取消做补取消</w:t>
            </w:r>
          </w:p>
        </w:tc>
      </w:tr>
      <w:tr w:rsidR="004A1DF5">
        <w:trPr>
          <w:jc w:val="center"/>
        </w:trPr>
        <w:tc>
          <w:tcPr>
            <w:tcW w:w="1364" w:type="dxa"/>
          </w:tcPr>
          <w:p w:rsidR="004A1DF5" w:rsidRDefault="004A1DF5">
            <w:pPr>
              <w:rPr>
                <w:sz w:val="21"/>
              </w:rPr>
            </w:pPr>
            <w:r>
              <w:rPr>
                <w:rFonts w:hint="eastAsia"/>
                <w:sz w:val="21"/>
              </w:rPr>
              <w:t>取消冲销</w:t>
            </w:r>
          </w:p>
        </w:tc>
        <w:tc>
          <w:tcPr>
            <w:tcW w:w="6975" w:type="dxa"/>
          </w:tcPr>
          <w:p w:rsidR="004A1DF5" w:rsidRDefault="004A1DF5">
            <w:pPr>
              <w:rPr>
                <w:sz w:val="21"/>
              </w:rPr>
            </w:pPr>
            <w:r>
              <w:rPr>
                <w:rFonts w:hint="eastAsia"/>
                <w:sz w:val="21"/>
              </w:rPr>
              <w:t>对错误的通知取消进行冲销处理</w:t>
            </w:r>
          </w:p>
        </w:tc>
      </w:tr>
      <w:tr w:rsidR="004A1DF5">
        <w:trPr>
          <w:jc w:val="center"/>
        </w:trPr>
        <w:tc>
          <w:tcPr>
            <w:tcW w:w="1364" w:type="dxa"/>
          </w:tcPr>
          <w:p w:rsidR="004A1DF5" w:rsidRDefault="004A1DF5">
            <w:pPr>
              <w:rPr>
                <w:sz w:val="21"/>
              </w:rPr>
            </w:pPr>
            <w:r>
              <w:rPr>
                <w:rFonts w:hint="eastAsia"/>
                <w:sz w:val="21"/>
              </w:rPr>
              <w:t>通知冲销</w:t>
            </w:r>
          </w:p>
        </w:tc>
        <w:tc>
          <w:tcPr>
            <w:tcW w:w="6975" w:type="dxa"/>
          </w:tcPr>
          <w:p w:rsidR="004A1DF5" w:rsidRDefault="004A1DF5">
            <w:pPr>
              <w:rPr>
                <w:sz w:val="21"/>
              </w:rPr>
            </w:pPr>
            <w:r>
              <w:rPr>
                <w:rFonts w:hint="eastAsia"/>
                <w:sz w:val="21"/>
              </w:rPr>
              <w:t>对错误的通知作冲销处理</w:t>
            </w:r>
          </w:p>
        </w:tc>
      </w:tr>
    </w:tbl>
    <w:p w:rsidR="004A1DF5" w:rsidRDefault="004A1DF5">
      <w:pPr>
        <w:pStyle w:val="6"/>
      </w:pPr>
      <w:r>
        <w:rPr>
          <w:rFonts w:hint="eastAsia"/>
        </w:rPr>
        <w:t>（三）界面</w:t>
      </w:r>
    </w:p>
    <w:p w:rsidR="004A1DF5" w:rsidRDefault="004A1DF5"/>
    <w:p w:rsidR="004A1DF5" w:rsidRDefault="0004090F">
      <w:pPr>
        <w:spacing w:line="240" w:lineRule="auto"/>
        <w:jc w:val="center"/>
      </w:pPr>
      <w:r>
        <w:rPr>
          <w:noProof/>
        </w:rPr>
        <w:lastRenderedPageBreak/>
        <w:drawing>
          <wp:inline distT="0" distB="0" distL="0" distR="0">
            <wp:extent cx="5276850" cy="3962400"/>
            <wp:effectExtent l="1905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3"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4A1DF5" w:rsidRDefault="004A1DF5">
      <w:pPr>
        <w:spacing w:line="240" w:lineRule="auto"/>
        <w:jc w:val="center"/>
      </w:pPr>
      <w:r>
        <w:rPr>
          <w:rFonts w:hint="eastAsia"/>
        </w:rPr>
        <w:t>图</w:t>
      </w:r>
      <w:r>
        <w:rPr>
          <w:rFonts w:hint="eastAsia"/>
        </w:rPr>
        <w:t>5.3</w:t>
      </w:r>
    </w:p>
    <w:p w:rsidR="004A1DF5" w:rsidRDefault="004A1DF5" w:rsidP="0004090F">
      <w:pPr>
        <w:pStyle w:val="6"/>
      </w:pPr>
      <w:r>
        <w:rPr>
          <w:rFonts w:hint="eastAsia"/>
        </w:rPr>
        <w:t>（四）操作要点</w:t>
      </w:r>
    </w:p>
    <w:p w:rsidR="004A1DF5" w:rsidRDefault="004A1DF5">
      <w:pPr>
        <w:ind w:firstLineChars="200" w:firstLine="480"/>
      </w:pPr>
      <w:r>
        <w:rPr>
          <w:rFonts w:hint="eastAsia"/>
        </w:rPr>
        <w:t>1</w:t>
      </w:r>
      <w:r>
        <w:rPr>
          <w:rFonts w:hint="eastAsia"/>
        </w:rPr>
        <w:t>、已取消的通知不能进行通知修改。</w:t>
      </w:r>
    </w:p>
    <w:p w:rsidR="004A1DF5" w:rsidRDefault="004A1DF5">
      <w:pPr>
        <w:ind w:firstLineChars="200" w:firstLine="480"/>
      </w:pPr>
      <w:r>
        <w:rPr>
          <w:rFonts w:hint="eastAsia"/>
        </w:rPr>
        <w:t>2</w:t>
      </w:r>
      <w:r>
        <w:rPr>
          <w:rFonts w:hint="eastAsia"/>
        </w:rPr>
        <w:t>、已进行通知冲销的通知不能再进行通知差错调整。</w:t>
      </w:r>
    </w:p>
    <w:p w:rsidR="004A1DF5" w:rsidRDefault="004A1DF5">
      <w:pPr>
        <w:ind w:firstLineChars="200" w:firstLine="480"/>
      </w:pPr>
      <w:r>
        <w:rPr>
          <w:rFonts w:hint="eastAsia"/>
        </w:rPr>
        <w:t>3</w:t>
      </w:r>
      <w:r>
        <w:rPr>
          <w:rFonts w:hint="eastAsia"/>
        </w:rPr>
        <w:t>、可通过输入定期序号、通知日期、通知序号对通知情况进行查找。</w:t>
      </w:r>
    </w:p>
    <w:p w:rsidR="004A1DF5" w:rsidRDefault="004A1DF5">
      <w:pPr>
        <w:ind w:firstLineChars="200" w:firstLine="480"/>
      </w:pPr>
      <w:r>
        <w:rPr>
          <w:rFonts w:hint="eastAsia"/>
        </w:rPr>
        <w:t>4</w:t>
      </w:r>
      <w:r>
        <w:rPr>
          <w:rFonts w:hint="eastAsia"/>
        </w:rPr>
        <w:t>、属于银行内部的差错调整，均不用刷卡和输入支取依据，但要求主管授权。</w:t>
      </w:r>
    </w:p>
    <w:p w:rsidR="004A1DF5" w:rsidRDefault="004A1DF5" w:rsidP="0004090F">
      <w:pPr>
        <w:pStyle w:val="6"/>
      </w:pPr>
      <w:r>
        <w:rPr>
          <w:rFonts w:hint="eastAsia"/>
        </w:rPr>
        <w:t>（五）操作步骤</w:t>
      </w:r>
    </w:p>
    <w:p w:rsidR="004A1DF5" w:rsidRDefault="004A1DF5">
      <w:pPr>
        <w:ind w:firstLineChars="200" w:firstLine="480"/>
      </w:pPr>
      <w:r>
        <w:rPr>
          <w:rFonts w:hint="eastAsia"/>
        </w:rPr>
        <w:t>1</w:t>
      </w:r>
      <w:r>
        <w:rPr>
          <w:rFonts w:hint="eastAsia"/>
        </w:rPr>
        <w:t>、用户选择系统导航－负债业务－通知存款管理－通知差错调整或在“业务代码”栏输入“</w:t>
      </w:r>
      <w:r>
        <w:rPr>
          <w:rFonts w:hint="eastAsia"/>
        </w:rPr>
        <w:t>3303</w:t>
      </w:r>
      <w:r>
        <w:rPr>
          <w:rFonts w:hint="eastAsia"/>
        </w:rPr>
        <w:t>”进入定期交易信息界面；</w:t>
      </w:r>
    </w:p>
    <w:p w:rsidR="004A1DF5" w:rsidRDefault="004A1DF5">
      <w:pPr>
        <w:ind w:firstLineChars="200" w:firstLine="480"/>
      </w:pPr>
      <w:r>
        <w:rPr>
          <w:rFonts w:hint="eastAsia"/>
        </w:rPr>
        <w:t>2</w:t>
      </w:r>
      <w:r>
        <w:rPr>
          <w:rFonts w:hint="eastAsia"/>
        </w:rPr>
        <w:t>、在“户口号”栏刷一卡通或输入户口号后按回车键，系统显示该户口内的所有通知存款，选中需进行差错调整的账户，选择“差错处理”，进入通知存款</w:t>
      </w:r>
      <w:r>
        <w:rPr>
          <w:rFonts w:hint="eastAsia"/>
        </w:rPr>
        <w:t>-</w:t>
      </w:r>
      <w:r>
        <w:rPr>
          <w:rFonts w:hint="eastAsia"/>
        </w:rPr>
        <w:t>通知查询界面，系统显示该账户的所有通知情况（图</w:t>
      </w:r>
      <w:r>
        <w:rPr>
          <w:rFonts w:hint="eastAsia"/>
        </w:rPr>
        <w:t>5.3</w:t>
      </w:r>
      <w:r>
        <w:rPr>
          <w:rFonts w:hint="eastAsia"/>
        </w:rPr>
        <w:t>）；</w:t>
      </w:r>
    </w:p>
    <w:p w:rsidR="004A1DF5" w:rsidRDefault="004A1DF5">
      <w:pPr>
        <w:ind w:firstLineChars="200" w:firstLine="480"/>
      </w:pPr>
      <w:r>
        <w:rPr>
          <w:rFonts w:hint="eastAsia"/>
        </w:rPr>
        <w:t>（</w:t>
      </w:r>
      <w:r>
        <w:rPr>
          <w:rFonts w:hint="eastAsia"/>
        </w:rPr>
        <w:t>1</w:t>
      </w:r>
      <w:r>
        <w:rPr>
          <w:rFonts w:hint="eastAsia"/>
        </w:rPr>
        <w:t>）如需进行补通知，选中该笔通知序号后选择“补通知”进入通知存款</w:t>
      </w:r>
      <w:r>
        <w:rPr>
          <w:rFonts w:hint="eastAsia"/>
        </w:rPr>
        <w:t>-</w:t>
      </w:r>
      <w:r>
        <w:rPr>
          <w:rFonts w:hint="eastAsia"/>
        </w:rPr>
        <w:t>补通知界面，输入补通知金额及补通知日期。该通知金额要求符合通知的规定</w:t>
      </w:r>
      <w:r>
        <w:rPr>
          <w:rFonts w:hint="eastAsia"/>
        </w:rPr>
        <w:lastRenderedPageBreak/>
        <w:t>金额，该通知日期只能在开户日与当前工作日之间；</w:t>
      </w:r>
    </w:p>
    <w:p w:rsidR="004A1DF5" w:rsidRDefault="004A1DF5">
      <w:pPr>
        <w:ind w:firstLineChars="200" w:firstLine="480"/>
      </w:pPr>
      <w:r>
        <w:rPr>
          <w:rFonts w:hint="eastAsia"/>
        </w:rPr>
        <w:t>（</w:t>
      </w:r>
      <w:r>
        <w:rPr>
          <w:rFonts w:hint="eastAsia"/>
        </w:rPr>
        <w:t>2</w:t>
      </w:r>
      <w:r>
        <w:rPr>
          <w:rFonts w:hint="eastAsia"/>
        </w:rPr>
        <w:t>）如需进行通知修改，选中该笔通知序号后选择“通知修改”进入通知存款</w:t>
      </w:r>
      <w:r>
        <w:rPr>
          <w:rFonts w:hint="eastAsia"/>
        </w:rPr>
        <w:t>-</w:t>
      </w:r>
      <w:r>
        <w:rPr>
          <w:rFonts w:hint="eastAsia"/>
        </w:rPr>
        <w:t>通知修改界面，输入新通知日期和新约定金额。修改后的通知金额要求符合通知的规定金额，通知日期只能在开户日与当前工作日之间；</w:t>
      </w:r>
    </w:p>
    <w:p w:rsidR="004A1DF5" w:rsidRDefault="004A1DF5">
      <w:pPr>
        <w:ind w:firstLineChars="200" w:firstLine="480"/>
      </w:pPr>
      <w:r>
        <w:rPr>
          <w:rFonts w:hint="eastAsia"/>
        </w:rPr>
        <w:t>（</w:t>
      </w:r>
      <w:r>
        <w:rPr>
          <w:rFonts w:hint="eastAsia"/>
        </w:rPr>
        <w:t>3</w:t>
      </w:r>
      <w:r>
        <w:rPr>
          <w:rFonts w:hint="eastAsia"/>
        </w:rPr>
        <w:t>）如需进行通知冲正，选中该笔通知序号后选择“通知冲正”进入通知存款</w:t>
      </w:r>
      <w:r>
        <w:rPr>
          <w:rFonts w:hint="eastAsia"/>
        </w:rPr>
        <w:t>-</w:t>
      </w:r>
      <w:r>
        <w:rPr>
          <w:rFonts w:hint="eastAsia"/>
        </w:rPr>
        <w:t>通知冲正界面，在补取消通知、取消冲销、通知冲销中进行选择操作；</w:t>
      </w:r>
    </w:p>
    <w:p w:rsidR="004A1DF5" w:rsidRDefault="004A1DF5">
      <w:pPr>
        <w:ind w:firstLineChars="200" w:firstLine="480"/>
      </w:pPr>
      <w:r>
        <w:rPr>
          <w:rFonts w:hint="eastAsia"/>
        </w:rPr>
        <w:t>3</w:t>
      </w:r>
      <w:r>
        <w:rPr>
          <w:rFonts w:hint="eastAsia"/>
        </w:rPr>
        <w:t>、输入要素后按回车键，系统判断各项要素无误，选择“确定”，弹出交易信息显示窗口，由主管授权后完成差错调整业务。</w:t>
      </w:r>
    </w:p>
    <w:p w:rsidR="004A1DF5" w:rsidRDefault="004A1DF5" w:rsidP="0004090F">
      <w:pPr>
        <w:pStyle w:val="5"/>
      </w:pPr>
      <w:r>
        <w:rPr>
          <w:rFonts w:hint="eastAsia"/>
        </w:rPr>
        <w:t>四、通知查询（业务代码</w:t>
      </w:r>
      <w:r>
        <w:rPr>
          <w:rFonts w:hint="eastAsia"/>
        </w:rPr>
        <w:t>3308</w:t>
      </w:r>
      <w:r>
        <w:rPr>
          <w:rFonts w:hint="eastAsia"/>
        </w:rPr>
        <w:t>）</w:t>
      </w:r>
    </w:p>
    <w:p w:rsidR="004A1DF5" w:rsidRDefault="004A1DF5">
      <w:pPr>
        <w:pStyle w:val="6"/>
      </w:pPr>
      <w:r>
        <w:rPr>
          <w:rFonts w:hint="eastAsia"/>
        </w:rPr>
        <w:t>（一）功能说明</w:t>
      </w:r>
    </w:p>
    <w:p w:rsidR="004A1DF5" w:rsidRDefault="004A1DF5">
      <w:r>
        <w:rPr>
          <w:rFonts w:hint="eastAsia"/>
        </w:rPr>
        <w:t>通过该功能实现对户口的通知存款及通知情况进行查询。</w:t>
      </w:r>
    </w:p>
    <w:p w:rsidR="004A1DF5" w:rsidRDefault="004A1DF5">
      <w:pPr>
        <w:pStyle w:val="6"/>
      </w:pPr>
      <w:r>
        <w:rPr>
          <w:rFonts w:hint="eastAsia"/>
        </w:rPr>
        <w:t>（二）界面</w:t>
      </w:r>
    </w:p>
    <w:p w:rsidR="004A1DF5" w:rsidRDefault="0004090F">
      <w:r>
        <w:rPr>
          <w:noProof/>
        </w:rPr>
        <w:drawing>
          <wp:inline distT="0" distB="0" distL="0" distR="0">
            <wp:extent cx="5276850" cy="3962400"/>
            <wp:effectExtent l="1905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64"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5.4</w:t>
      </w:r>
    </w:p>
    <w:p w:rsidR="004A1DF5" w:rsidRDefault="004A1DF5">
      <w:pPr>
        <w:pStyle w:val="6"/>
      </w:pPr>
      <w:r>
        <w:rPr>
          <w:rFonts w:hint="eastAsia"/>
        </w:rPr>
        <w:lastRenderedPageBreak/>
        <w:t>（三）操作要点</w:t>
      </w:r>
    </w:p>
    <w:p w:rsidR="004A1DF5" w:rsidRDefault="004A1DF5">
      <w:pPr>
        <w:ind w:firstLineChars="200" w:firstLine="480"/>
      </w:pPr>
      <w:r>
        <w:rPr>
          <w:rFonts w:hint="eastAsia"/>
        </w:rPr>
        <w:t>可通过输入定期序号、通知日期、通知序号对通知情况进行查找。</w:t>
      </w:r>
    </w:p>
    <w:p w:rsidR="004A1DF5" w:rsidRDefault="004A1DF5">
      <w:pPr>
        <w:pStyle w:val="6"/>
      </w:pPr>
      <w:r>
        <w:rPr>
          <w:rFonts w:hint="eastAsia"/>
        </w:rPr>
        <w:t>（四）操作步骤</w:t>
      </w:r>
    </w:p>
    <w:p w:rsidR="004A1DF5" w:rsidRDefault="004A1DF5">
      <w:pPr>
        <w:ind w:firstLineChars="200" w:firstLine="480"/>
      </w:pPr>
      <w:r>
        <w:rPr>
          <w:rFonts w:hint="eastAsia"/>
        </w:rPr>
        <w:t>1</w:t>
      </w:r>
      <w:r>
        <w:rPr>
          <w:rFonts w:hint="eastAsia"/>
        </w:rPr>
        <w:t>、用户选择系统导航－负债业务－通知存款管理－通知查询或在“业务代码”栏输入“</w:t>
      </w:r>
      <w:r>
        <w:rPr>
          <w:rFonts w:hint="eastAsia"/>
        </w:rPr>
        <w:t>3308</w:t>
      </w:r>
      <w:r>
        <w:rPr>
          <w:rFonts w:hint="eastAsia"/>
        </w:rPr>
        <w:t>”进入定期交易信息界面；</w:t>
      </w:r>
    </w:p>
    <w:p w:rsidR="004A1DF5" w:rsidRDefault="004A1DF5">
      <w:pPr>
        <w:ind w:firstLineChars="200" w:firstLine="480"/>
      </w:pPr>
      <w:r>
        <w:rPr>
          <w:rFonts w:hint="eastAsia"/>
        </w:rPr>
        <w:t>2</w:t>
      </w:r>
      <w:r>
        <w:rPr>
          <w:rFonts w:hint="eastAsia"/>
        </w:rPr>
        <w:t>、在“户口号”栏刷一卡通或输入户口号后按回车键，系统显示该户口内的所有通知存款，选中需进行查询的账户后选择“通知查询”，系统显示该账户的所有通知情况。</w:t>
      </w:r>
    </w:p>
    <w:p w:rsidR="004A1DF5" w:rsidRDefault="004A1DF5" w:rsidP="0004090F">
      <w:pPr>
        <w:pStyle w:val="4"/>
        <w:spacing w:before="156" w:after="156"/>
        <w:sectPr w:rsidR="004A1DF5">
          <w:pgSz w:w="11906" w:h="16838"/>
          <w:pgMar w:top="1440" w:right="1797" w:bottom="1440" w:left="1797" w:header="851" w:footer="992" w:gutter="0"/>
          <w:cols w:space="425"/>
          <w:docGrid w:type="linesAndChars" w:linePitch="312"/>
        </w:sectPr>
      </w:pPr>
    </w:p>
    <w:p w:rsidR="004A1DF5" w:rsidRDefault="004A1DF5" w:rsidP="0004090F">
      <w:pPr>
        <w:pStyle w:val="4"/>
        <w:spacing w:before="156" w:after="156"/>
      </w:pPr>
      <w:bookmarkStart w:id="987" w:name="_Toc186273598"/>
      <w:r>
        <w:rPr>
          <w:rFonts w:hint="eastAsia"/>
        </w:rPr>
        <w:lastRenderedPageBreak/>
        <w:t>第六节</w:t>
      </w:r>
      <w:r>
        <w:rPr>
          <w:rFonts w:hint="eastAsia"/>
        </w:rPr>
        <w:t xml:space="preserve">  </w:t>
      </w:r>
      <w:r>
        <w:rPr>
          <w:rFonts w:hint="eastAsia"/>
        </w:rPr>
        <w:t>定期信息查询</w:t>
      </w:r>
      <w:bookmarkEnd w:id="987"/>
    </w:p>
    <w:p w:rsidR="004A1DF5" w:rsidRDefault="004A1DF5">
      <w:pPr>
        <w:pStyle w:val="a4"/>
      </w:pPr>
      <w:r>
        <w:rPr>
          <w:rFonts w:hint="eastAsia"/>
        </w:rPr>
        <w:t>功能说明：定期信息查询是指对单位和个人的定期存款业务进行明细和交易的查询。</w:t>
      </w:r>
    </w:p>
    <w:p w:rsidR="004A1DF5" w:rsidRDefault="004A1DF5" w:rsidP="0004090F">
      <w:pPr>
        <w:pStyle w:val="5"/>
      </w:pPr>
      <w:r>
        <w:rPr>
          <w:rFonts w:hint="eastAsia"/>
        </w:rPr>
        <w:t>一、定期信息明细查询（业务代码</w:t>
      </w:r>
      <w:r>
        <w:rPr>
          <w:rFonts w:hint="eastAsia"/>
        </w:rPr>
        <w:t>3408</w:t>
      </w:r>
      <w:r>
        <w:rPr>
          <w:rFonts w:hint="eastAsia"/>
        </w:rPr>
        <w:t>）</w:t>
      </w:r>
    </w:p>
    <w:p w:rsidR="004A1DF5" w:rsidRDefault="004A1DF5">
      <w:pPr>
        <w:pStyle w:val="6"/>
      </w:pPr>
      <w:r>
        <w:rPr>
          <w:rFonts w:hint="eastAsia"/>
        </w:rPr>
        <w:t>（一）功能说明</w:t>
      </w:r>
    </w:p>
    <w:p w:rsidR="004A1DF5" w:rsidRDefault="004A1DF5">
      <w:r>
        <w:rPr>
          <w:rFonts w:hint="eastAsia"/>
        </w:rPr>
        <w:t>通过该功能实现对户口下的个人和单位定期存款的明细信息进行查询。</w:t>
      </w:r>
    </w:p>
    <w:p w:rsidR="004A1DF5" w:rsidRDefault="004A1DF5">
      <w:pPr>
        <w:pStyle w:val="6"/>
      </w:pPr>
      <w:r>
        <w:rPr>
          <w:rFonts w:hint="eastAsia"/>
        </w:rPr>
        <w:t>（二）界面</w:t>
      </w:r>
    </w:p>
    <w:p w:rsidR="004A1DF5" w:rsidRDefault="0004090F">
      <w:pPr>
        <w:ind w:left="3840" w:hangingChars="1600" w:hanging="3840"/>
      </w:pPr>
      <w:r>
        <w:rPr>
          <w:noProof/>
        </w:rPr>
        <w:drawing>
          <wp:inline distT="0" distB="0" distL="0" distR="0">
            <wp:extent cx="5276850" cy="3790950"/>
            <wp:effectExtent l="1905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65" cstate="print"/>
                    <a:srcRect/>
                    <a:stretch>
                      <a:fillRect/>
                    </a:stretch>
                  </pic:blipFill>
                  <pic:spPr bwMode="auto">
                    <a:xfrm>
                      <a:off x="0" y="0"/>
                      <a:ext cx="5276850" cy="3790950"/>
                    </a:xfrm>
                    <a:prstGeom prst="rect">
                      <a:avLst/>
                    </a:prstGeom>
                    <a:noFill/>
                    <a:ln w="9525">
                      <a:noFill/>
                      <a:miter lim="800000"/>
                      <a:headEnd/>
                      <a:tailEnd/>
                    </a:ln>
                  </pic:spPr>
                </pic:pic>
              </a:graphicData>
            </a:graphic>
          </wp:inline>
        </w:drawing>
      </w:r>
    </w:p>
    <w:p w:rsidR="004A1DF5" w:rsidRDefault="004A1DF5">
      <w:pPr>
        <w:ind w:left="3840" w:hangingChars="1600" w:hanging="3840"/>
        <w:jc w:val="center"/>
      </w:pPr>
      <w:r>
        <w:rPr>
          <w:rFonts w:hint="eastAsia"/>
        </w:rPr>
        <w:t>图</w:t>
      </w:r>
      <w:r>
        <w:rPr>
          <w:rFonts w:hint="eastAsia"/>
        </w:rPr>
        <w:t>6.1</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、用户选择系统导航－负债业务－定期信息查询－定期信息明细查询或在“业务代码”栏输入“</w:t>
      </w:r>
      <w:r>
        <w:rPr>
          <w:rFonts w:hint="eastAsia"/>
        </w:rPr>
        <w:t>3408</w:t>
      </w:r>
      <w:r>
        <w:rPr>
          <w:rFonts w:hint="eastAsia"/>
        </w:rPr>
        <w:t>”进入定期交易信息界面；</w:t>
      </w:r>
    </w:p>
    <w:p w:rsidR="004A1DF5" w:rsidRDefault="004A1DF5">
      <w:pPr>
        <w:ind w:firstLineChars="200" w:firstLine="480"/>
      </w:pPr>
      <w:r>
        <w:rPr>
          <w:rFonts w:hint="eastAsia"/>
        </w:rPr>
        <w:t>2</w:t>
      </w:r>
      <w:r>
        <w:rPr>
          <w:rFonts w:hint="eastAsia"/>
        </w:rPr>
        <w:t>、在“户口号”栏刷一卡通或输入户口号后，在“定期种类”栏选择需要查询的定期种类；如不选择，系统默认为查询所有的定期存款；</w:t>
      </w:r>
    </w:p>
    <w:p w:rsidR="004A1DF5" w:rsidRDefault="004A1DF5">
      <w:pPr>
        <w:ind w:firstLineChars="200" w:firstLine="480"/>
      </w:pPr>
      <w:r>
        <w:rPr>
          <w:rFonts w:hint="eastAsia"/>
        </w:rPr>
        <w:lastRenderedPageBreak/>
        <w:t>3</w:t>
      </w:r>
      <w:r>
        <w:rPr>
          <w:rFonts w:hint="eastAsia"/>
        </w:rPr>
        <w:t>、选择“查询”，系统显示该户口内的相应定期账户，选中需进行查询的账户后选择“明细”，进入定期存款明细查询界面（如图</w:t>
      </w:r>
      <w:r>
        <w:rPr>
          <w:rFonts w:hint="eastAsia"/>
        </w:rPr>
        <w:t>6.1</w:t>
      </w:r>
      <w:r>
        <w:rPr>
          <w:rFonts w:hint="eastAsia"/>
        </w:rPr>
        <w:t>），用户可根据需要选择相应的信息进行查询。</w:t>
      </w:r>
    </w:p>
    <w:p w:rsidR="004A1DF5" w:rsidRDefault="004A1DF5" w:rsidP="0004090F">
      <w:pPr>
        <w:pStyle w:val="5"/>
      </w:pPr>
      <w:r>
        <w:rPr>
          <w:rFonts w:hint="eastAsia"/>
        </w:rPr>
        <w:t>二、定期交易信息查询（业务代码</w:t>
      </w:r>
      <w:r>
        <w:rPr>
          <w:rFonts w:hint="eastAsia"/>
        </w:rPr>
        <w:t>3418</w:t>
      </w:r>
      <w:r>
        <w:rPr>
          <w:rFonts w:hint="eastAsia"/>
        </w:rPr>
        <w:t>）</w:t>
      </w:r>
    </w:p>
    <w:p w:rsidR="004A1DF5" w:rsidRDefault="004A1DF5">
      <w:pPr>
        <w:pStyle w:val="6"/>
      </w:pPr>
      <w:r>
        <w:rPr>
          <w:rFonts w:hint="eastAsia"/>
        </w:rPr>
        <w:t>（一）功能说明</w:t>
      </w:r>
    </w:p>
    <w:p w:rsidR="004A1DF5" w:rsidRDefault="004A1DF5">
      <w:r>
        <w:rPr>
          <w:rFonts w:hint="eastAsia"/>
        </w:rPr>
        <w:t>通过该功能实现对户口下的个人和单位定期存款的交易明细进行查询。</w:t>
      </w:r>
    </w:p>
    <w:p w:rsidR="004A1DF5" w:rsidRDefault="004A1DF5">
      <w:pPr>
        <w:pStyle w:val="6"/>
      </w:pPr>
      <w:r>
        <w:rPr>
          <w:rFonts w:hint="eastAsia"/>
        </w:rPr>
        <w:t>（二）界面</w:t>
      </w:r>
    </w:p>
    <w:p w:rsidR="004A1DF5" w:rsidRDefault="0004090F">
      <w:r>
        <w:rPr>
          <w:noProof/>
        </w:rPr>
        <w:drawing>
          <wp:inline distT="0" distB="0" distL="0" distR="0">
            <wp:extent cx="5276850" cy="3962400"/>
            <wp:effectExtent l="1905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6"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6.2</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、用户选择系统导航－负债业务－定期信息查询－定期交易信息查询或在“业务代码”栏输入“</w:t>
      </w:r>
      <w:r>
        <w:rPr>
          <w:rFonts w:hint="eastAsia"/>
        </w:rPr>
        <w:t>3418</w:t>
      </w:r>
      <w:r>
        <w:rPr>
          <w:rFonts w:hint="eastAsia"/>
        </w:rPr>
        <w:t>”进入定期交易信息界面；</w:t>
      </w:r>
    </w:p>
    <w:p w:rsidR="004A1DF5" w:rsidRDefault="004A1DF5">
      <w:pPr>
        <w:ind w:firstLineChars="200" w:firstLine="480"/>
      </w:pPr>
      <w:r>
        <w:rPr>
          <w:rFonts w:hint="eastAsia"/>
        </w:rPr>
        <w:t>2</w:t>
      </w:r>
      <w:r>
        <w:rPr>
          <w:rFonts w:hint="eastAsia"/>
        </w:rPr>
        <w:t>、在“户口号”栏刷一卡通或输入户口号后，在“定期种类”栏选择需要查询的定期种类；如不选择，系统默认为查询所有的定期存款；</w:t>
      </w:r>
    </w:p>
    <w:p w:rsidR="004A1DF5" w:rsidRDefault="004A1DF5">
      <w:pPr>
        <w:ind w:firstLineChars="200" w:firstLine="480"/>
      </w:pPr>
      <w:r>
        <w:rPr>
          <w:rFonts w:hint="eastAsia"/>
        </w:rPr>
        <w:lastRenderedPageBreak/>
        <w:t>3</w:t>
      </w:r>
      <w:r>
        <w:rPr>
          <w:rFonts w:hint="eastAsia"/>
        </w:rPr>
        <w:t>、选择“查询”，系统显示该户口内的相应定期账户，选中需进行查询的账户后选择“交易查询”，进入定期交易查询界面，输入需查询的起止日期，选择“查询”，显示该段时间内账户的交易情况；</w:t>
      </w:r>
    </w:p>
    <w:p w:rsidR="004A1DF5" w:rsidRDefault="004A1DF5">
      <w:pPr>
        <w:ind w:firstLineChars="200" w:firstLine="480"/>
      </w:pPr>
      <w:r>
        <w:rPr>
          <w:rFonts w:hint="eastAsia"/>
        </w:rPr>
        <w:t>4</w:t>
      </w:r>
      <w:r>
        <w:rPr>
          <w:rFonts w:hint="eastAsia"/>
        </w:rPr>
        <w:t>、如需查询某笔交易的明细信息，在选中这笔交易后选择“明细”，进入定期交易查询界面（如图</w:t>
      </w:r>
      <w:r>
        <w:rPr>
          <w:rFonts w:hint="eastAsia"/>
        </w:rPr>
        <w:t>6.2</w:t>
      </w:r>
      <w:r>
        <w:rPr>
          <w:rFonts w:hint="eastAsia"/>
        </w:rPr>
        <w:t>）；用户可根据需要选择相应的信息进行查询。</w:t>
      </w:r>
    </w:p>
    <w:p w:rsidR="004A1DF5" w:rsidRDefault="004A1DF5">
      <w:pPr>
        <w:pStyle w:val="5"/>
      </w:pPr>
      <w:r>
        <w:rPr>
          <w:rFonts w:hint="eastAsia"/>
        </w:rPr>
        <w:t>三、打印个人利息清单（业务代码</w:t>
      </w:r>
      <w:r>
        <w:rPr>
          <w:rFonts w:hint="eastAsia"/>
        </w:rPr>
        <w:t xml:space="preserve"> 3419</w:t>
      </w:r>
      <w:r>
        <w:rPr>
          <w:rFonts w:hint="eastAsia"/>
        </w:rPr>
        <w:t>）</w:t>
      </w:r>
    </w:p>
    <w:p w:rsidR="004A1DF5" w:rsidRDefault="004A1DF5">
      <w:pPr>
        <w:pStyle w:val="6"/>
      </w:pPr>
      <w:r>
        <w:rPr>
          <w:rFonts w:hint="eastAsia"/>
        </w:rPr>
        <w:t>（一）功能说明</w:t>
      </w:r>
    </w:p>
    <w:p w:rsidR="004A1DF5" w:rsidRDefault="004A1DF5">
      <w:pPr>
        <w:ind w:firstLineChars="200" w:firstLine="480"/>
      </w:pPr>
      <w:r>
        <w:rPr>
          <w:rFonts w:hint="eastAsia"/>
        </w:rPr>
        <w:t>通过该功能实现对户口下的个人定期存款的明细查询和利息清单的打印。</w:t>
      </w:r>
    </w:p>
    <w:p w:rsidR="004A1DF5" w:rsidRDefault="004A1DF5">
      <w:pPr>
        <w:pStyle w:val="6"/>
      </w:pPr>
      <w:r>
        <w:rPr>
          <w:rFonts w:hint="eastAsia"/>
        </w:rPr>
        <w:t>（二）操作要点</w:t>
      </w:r>
    </w:p>
    <w:p w:rsidR="004A1DF5" w:rsidRDefault="004A1DF5">
      <w:pPr>
        <w:numPr>
          <w:ilvl w:val="0"/>
          <w:numId w:val="356"/>
        </w:numPr>
      </w:pPr>
      <w:r>
        <w:rPr>
          <w:rFonts w:hint="eastAsia"/>
        </w:rPr>
        <w:t>支持新系统下全行任意网点打印</w:t>
      </w:r>
    </w:p>
    <w:p w:rsidR="004A1DF5" w:rsidRDefault="004A1DF5">
      <w:pPr>
        <w:numPr>
          <w:ilvl w:val="0"/>
          <w:numId w:val="356"/>
        </w:numPr>
      </w:pPr>
      <w:r>
        <w:rPr>
          <w:rFonts w:hint="eastAsia"/>
        </w:rPr>
        <w:t>可对已关户和未关户的户口进行利息查询或打印</w:t>
      </w:r>
    </w:p>
    <w:p w:rsidR="004A1DF5" w:rsidRDefault="004A1DF5">
      <w:pPr>
        <w:numPr>
          <w:ilvl w:val="0"/>
          <w:numId w:val="356"/>
        </w:numPr>
      </w:pPr>
      <w:r>
        <w:rPr>
          <w:rFonts w:hint="eastAsia"/>
        </w:rPr>
        <w:t>操作可由柜员自行完成，不需要授权操作</w:t>
      </w:r>
    </w:p>
    <w:p w:rsidR="004A1DF5" w:rsidRDefault="004A1DF5">
      <w:pPr>
        <w:numPr>
          <w:ilvl w:val="0"/>
          <w:numId w:val="356"/>
        </w:numPr>
      </w:pPr>
      <w:r>
        <w:rPr>
          <w:rFonts w:hint="eastAsia"/>
        </w:rPr>
        <w:t>使用</w:t>
      </w:r>
      <w:r>
        <w:rPr>
          <w:rFonts w:hint="eastAsia"/>
        </w:rPr>
        <w:t>PR2</w:t>
      </w:r>
      <w:r>
        <w:rPr>
          <w:rFonts w:hint="eastAsia"/>
        </w:rPr>
        <w:t>打印，纸张选用</w:t>
      </w:r>
      <w:r>
        <w:rPr>
          <w:rFonts w:hint="eastAsia"/>
        </w:rPr>
        <w:t>16K</w:t>
      </w:r>
      <w:r>
        <w:rPr>
          <w:rFonts w:hint="eastAsia"/>
        </w:rPr>
        <w:t>纸，加盖储蓄业务章</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、用户选择系统导航－负债业务－定期信息查询－打印个人利息清单，或在“业务代码”栏输入</w:t>
      </w:r>
      <w:r>
        <w:rPr>
          <w:rFonts w:hint="eastAsia"/>
        </w:rPr>
        <w:t>3419</w:t>
      </w:r>
      <w:r>
        <w:rPr>
          <w:rFonts w:hint="eastAsia"/>
        </w:rPr>
        <w:t>进入打印个人利息明细界面；</w:t>
      </w:r>
    </w:p>
    <w:p w:rsidR="004A1DF5" w:rsidRDefault="004A1DF5">
      <w:pPr>
        <w:ind w:firstLineChars="200" w:firstLine="480"/>
      </w:pPr>
      <w:r>
        <w:rPr>
          <w:rFonts w:hint="eastAsia"/>
        </w:rPr>
        <w:t>2</w:t>
      </w:r>
      <w:r>
        <w:rPr>
          <w:rFonts w:hint="eastAsia"/>
        </w:rPr>
        <w:t>、在“户口号”栏刷一卡通或输入户口号后，选择“查询”，系统默认为查询户口下所有的定期存款；</w:t>
      </w:r>
    </w:p>
    <w:p w:rsidR="004A1DF5" w:rsidRDefault="004A1DF5">
      <w:pPr>
        <w:ind w:firstLineChars="200" w:firstLine="480"/>
      </w:pPr>
      <w:r>
        <w:rPr>
          <w:rFonts w:hint="eastAsia"/>
        </w:rPr>
        <w:t>3</w:t>
      </w:r>
      <w:r>
        <w:rPr>
          <w:rFonts w:hint="eastAsia"/>
        </w:rPr>
        <w:t>、选中想要查询的定期序号，选择“明细”，进入定期存款明细查询界面，用户可根据需要选择相应的信息进行查询；</w:t>
      </w:r>
    </w:p>
    <w:p w:rsidR="004A1DF5" w:rsidRDefault="004A1DF5">
      <w:pPr>
        <w:ind w:firstLineChars="200" w:firstLine="480"/>
      </w:pPr>
      <w:r>
        <w:rPr>
          <w:rFonts w:hint="eastAsia"/>
        </w:rPr>
        <w:t>4</w:t>
      </w:r>
      <w:r>
        <w:rPr>
          <w:rFonts w:hint="eastAsia"/>
        </w:rPr>
        <w:t>、选择“利息明细打印”，系统显示该账户的相应定期利息信息，选择打印即可。</w:t>
      </w:r>
    </w:p>
    <w:p w:rsidR="004A1DF5" w:rsidRDefault="004A1DF5"/>
    <w:p w:rsidR="004A1DF5" w:rsidRDefault="004A1DF5" w:rsidP="0004090F">
      <w:pPr>
        <w:pStyle w:val="4"/>
        <w:spacing w:before="156" w:after="156"/>
        <w:sectPr w:rsidR="004A1DF5">
          <w:pgSz w:w="11906" w:h="16838"/>
          <w:pgMar w:top="1440" w:right="1797" w:bottom="1440" w:left="1797" w:header="851" w:footer="992" w:gutter="0"/>
          <w:cols w:space="425"/>
          <w:docGrid w:type="linesAndChars" w:linePitch="312"/>
        </w:sectPr>
      </w:pPr>
    </w:p>
    <w:p w:rsidR="004A1DF5" w:rsidRDefault="004A1DF5" w:rsidP="0004090F">
      <w:pPr>
        <w:pStyle w:val="4"/>
        <w:spacing w:before="156" w:after="156"/>
      </w:pPr>
      <w:bookmarkStart w:id="988" w:name="_Toc186273599"/>
      <w:r>
        <w:rPr>
          <w:rFonts w:hint="eastAsia"/>
        </w:rPr>
        <w:lastRenderedPageBreak/>
        <w:t>第七节</w:t>
      </w:r>
      <w:r>
        <w:rPr>
          <w:rFonts w:hint="eastAsia"/>
        </w:rPr>
        <w:t xml:space="preserve">  </w:t>
      </w:r>
      <w:r>
        <w:rPr>
          <w:rFonts w:hint="eastAsia"/>
        </w:rPr>
        <w:t>差错处理</w:t>
      </w:r>
      <w:bookmarkEnd w:id="988"/>
    </w:p>
    <w:p w:rsidR="004A1DF5" w:rsidRDefault="004A1DF5" w:rsidP="0004090F">
      <w:pPr>
        <w:pStyle w:val="5"/>
      </w:pPr>
      <w:r>
        <w:rPr>
          <w:rFonts w:hint="eastAsia"/>
        </w:rPr>
        <w:t>一、</w:t>
      </w:r>
      <w:bookmarkStart w:id="989" w:name="OLE_LINK1"/>
      <w:r>
        <w:rPr>
          <w:rFonts w:hint="eastAsia"/>
        </w:rPr>
        <w:t>卡</w:t>
      </w:r>
      <w:r>
        <w:rPr>
          <w:rFonts w:hint="eastAsia"/>
        </w:rPr>
        <w:t>/</w:t>
      </w:r>
      <w:r>
        <w:rPr>
          <w:rFonts w:hint="eastAsia"/>
        </w:rPr>
        <w:t>折存取现冲账</w:t>
      </w:r>
      <w:bookmarkEnd w:id="989"/>
      <w:r>
        <w:rPr>
          <w:rFonts w:hint="eastAsia"/>
        </w:rPr>
        <w:t>（业务代码</w:t>
      </w:r>
      <w:r>
        <w:rPr>
          <w:rFonts w:hint="eastAsia"/>
        </w:rPr>
        <w:t>3501</w:t>
      </w:r>
      <w:r>
        <w:rPr>
          <w:rFonts w:hint="eastAsia"/>
        </w:rPr>
        <w:t>）</w:t>
      </w:r>
    </w:p>
    <w:p w:rsidR="004A1DF5" w:rsidRDefault="004A1DF5">
      <w:pPr>
        <w:pStyle w:val="6"/>
      </w:pPr>
      <w:r>
        <w:rPr>
          <w:rFonts w:hint="eastAsia"/>
        </w:rPr>
        <w:t>（一）功能介绍</w:t>
      </w:r>
    </w:p>
    <w:p w:rsidR="004A1DF5" w:rsidRDefault="004A1DF5">
      <w:pPr>
        <w:ind w:firstLineChars="150" w:firstLine="360"/>
      </w:pPr>
      <w:r>
        <w:rPr>
          <w:rFonts w:ascii="宋体" w:hAnsi="宋体" w:hint="eastAsia"/>
        </w:rPr>
        <w:t>对个人一卡通/存折存取现业务进行冲账处理。</w:t>
      </w:r>
    </w:p>
    <w:p w:rsidR="004A1DF5" w:rsidRDefault="004A1DF5">
      <w:pPr>
        <w:pStyle w:val="6"/>
      </w:pPr>
      <w:r>
        <w:rPr>
          <w:rFonts w:hint="eastAsia"/>
        </w:rPr>
        <w:t>（二）界面</w:t>
      </w:r>
    </w:p>
    <w:p w:rsidR="004A1DF5" w:rsidRDefault="0004090F">
      <w:r>
        <w:rPr>
          <w:rFonts w:hint="eastAsia"/>
          <w:noProof/>
        </w:rPr>
        <w:drawing>
          <wp:inline distT="0" distB="0" distL="0" distR="0">
            <wp:extent cx="5295900" cy="3810000"/>
            <wp:effectExtent l="1905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7" cstate="print"/>
                    <a:srcRect/>
                    <a:stretch>
                      <a:fillRect/>
                    </a:stretch>
                  </pic:blipFill>
                  <pic:spPr bwMode="auto">
                    <a:xfrm>
                      <a:off x="0" y="0"/>
                      <a:ext cx="5295900" cy="3810000"/>
                    </a:xfrm>
                    <a:prstGeom prst="rect">
                      <a:avLst/>
                    </a:prstGeom>
                    <a:noFill/>
                    <a:ln w="9525">
                      <a:noFill/>
                      <a:miter lim="800000"/>
                      <a:headEnd/>
                      <a:tailEnd/>
                    </a:ln>
                  </pic:spPr>
                </pic:pic>
              </a:graphicData>
            </a:graphic>
          </wp:inline>
        </w:drawing>
      </w:r>
    </w:p>
    <w:p w:rsidR="004A1DF5" w:rsidRDefault="004A1DF5">
      <w:pPr>
        <w:ind w:firstLineChars="150" w:firstLine="360"/>
        <w:jc w:val="center"/>
      </w:pPr>
      <w:r>
        <w:rPr>
          <w:rFonts w:ascii="宋体" w:hAnsi="宋体" w:hint="eastAsia"/>
        </w:rPr>
        <w:t>图7.1</w:t>
      </w:r>
    </w:p>
    <w:p w:rsidR="004A1DF5" w:rsidRDefault="004A1DF5">
      <w:pPr>
        <w:pStyle w:val="6"/>
        <w:rPr>
          <w:rFonts w:eastAsia="宋体"/>
          <w:sz w:val="28"/>
        </w:rPr>
      </w:pPr>
      <w:r>
        <w:rPr>
          <w:rFonts w:hint="eastAsia"/>
        </w:rPr>
        <w:t>（三）操作要点</w:t>
      </w:r>
    </w:p>
    <w:p w:rsidR="004A1DF5" w:rsidRDefault="004A1DF5">
      <w:pPr>
        <w:ind w:firstLineChars="150" w:firstLine="360"/>
        <w:rPr>
          <w:rFonts w:ascii="宋体" w:hAnsi="宋体"/>
        </w:rPr>
      </w:pPr>
      <w:r>
        <w:rPr>
          <w:rFonts w:ascii="宋体" w:hAnsi="宋体" w:hint="eastAsia"/>
        </w:rPr>
        <w:t>1、冲账业务必须做全额冲正。</w:t>
      </w:r>
    </w:p>
    <w:p w:rsidR="004A1DF5" w:rsidRDefault="004A1DF5">
      <w:pPr>
        <w:ind w:firstLineChars="150" w:firstLine="360"/>
        <w:rPr>
          <w:rFonts w:ascii="宋体" w:hAnsi="宋体"/>
        </w:rPr>
      </w:pPr>
      <w:r>
        <w:rPr>
          <w:rFonts w:ascii="宋体" w:hAnsi="宋体" w:hint="eastAsia"/>
        </w:rPr>
        <w:t>2、冲账业务必须由原经办员办理。</w:t>
      </w:r>
    </w:p>
    <w:p w:rsidR="004A1DF5" w:rsidRDefault="004A1DF5">
      <w:pPr>
        <w:ind w:firstLineChars="150" w:firstLine="360"/>
        <w:rPr>
          <w:rFonts w:ascii="宋体" w:hAnsi="宋体"/>
        </w:rPr>
      </w:pPr>
      <w:r>
        <w:rPr>
          <w:rFonts w:ascii="宋体" w:hAnsi="宋体" w:hint="eastAsia"/>
        </w:rPr>
        <w:t>3、存入现金户口如已经户口冻结或活动资金不足则不能进行冲账。</w:t>
      </w:r>
    </w:p>
    <w:p w:rsidR="004A1DF5" w:rsidRDefault="004A1DF5">
      <w:pPr>
        <w:ind w:firstLineChars="150" w:firstLine="360"/>
        <w:rPr>
          <w:rFonts w:ascii="宋体" w:hAnsi="宋体"/>
        </w:rPr>
      </w:pPr>
      <w:r>
        <w:rPr>
          <w:rFonts w:ascii="宋体" w:hAnsi="宋体" w:hint="eastAsia"/>
        </w:rPr>
        <w:t>4、原交易转入户口如资金不足该笔交易冲账不能完成。</w:t>
      </w:r>
    </w:p>
    <w:p w:rsidR="004A1DF5" w:rsidRDefault="004A1DF5">
      <w:pPr>
        <w:pStyle w:val="6"/>
      </w:pPr>
      <w:r>
        <w:rPr>
          <w:rFonts w:hint="eastAsia"/>
        </w:rPr>
        <w:t>（四）操作步骤</w:t>
      </w:r>
    </w:p>
    <w:p w:rsidR="004A1DF5" w:rsidRDefault="004A1DF5">
      <w:pPr>
        <w:ind w:firstLineChars="150" w:firstLine="360"/>
        <w:rPr>
          <w:rFonts w:ascii="宋体" w:hAnsi="宋体"/>
        </w:rPr>
      </w:pPr>
      <w:r>
        <w:rPr>
          <w:rFonts w:hint="eastAsia"/>
        </w:rPr>
        <w:t>1</w:t>
      </w:r>
      <w:r>
        <w:rPr>
          <w:rFonts w:hint="eastAsia"/>
        </w:rPr>
        <w:t>、</w:t>
      </w:r>
      <w:r>
        <w:rPr>
          <w:rFonts w:ascii="宋体" w:hAnsi="宋体" w:hint="eastAsia"/>
        </w:rPr>
        <w:t>用户选择系统导航－负债业务－活期差错处理－卡/折存取现冲账或在“业</w:t>
      </w:r>
      <w:r>
        <w:rPr>
          <w:rFonts w:ascii="宋体" w:hAnsi="宋体" w:hint="eastAsia"/>
        </w:rPr>
        <w:lastRenderedPageBreak/>
        <w:t>务代码”处输入业务代码3501，进入卡/折存取现冲账界面（图7.1）；</w:t>
      </w:r>
    </w:p>
    <w:p w:rsidR="004A1DF5" w:rsidRDefault="004A1DF5">
      <w:pPr>
        <w:ind w:firstLineChars="150" w:firstLine="360"/>
        <w:rPr>
          <w:rFonts w:ascii="宋体" w:hAnsi="宋体"/>
        </w:rPr>
      </w:pPr>
      <w:r>
        <w:rPr>
          <w:rFonts w:ascii="宋体" w:hAnsi="宋体" w:hint="eastAsia"/>
        </w:rPr>
        <w:t>2、刷卡/折或手工输入卡/折账号，界面上显示卡/折的户口信息；</w:t>
      </w:r>
    </w:p>
    <w:p w:rsidR="004A1DF5" w:rsidRDefault="004A1DF5">
      <w:pPr>
        <w:ind w:firstLineChars="150" w:firstLine="360"/>
        <w:rPr>
          <w:rFonts w:ascii="宋体" w:hAnsi="宋体"/>
        </w:rPr>
      </w:pPr>
      <w:r>
        <w:rPr>
          <w:rFonts w:ascii="宋体" w:hAnsi="宋体" w:hint="eastAsia"/>
        </w:rPr>
        <w:t>3、在“流水号”栏输入需冲销账务流水号，界面显示该笔账务明细；</w:t>
      </w:r>
    </w:p>
    <w:p w:rsidR="004A1DF5" w:rsidRDefault="004A1DF5">
      <w:pPr>
        <w:ind w:firstLineChars="150" w:firstLine="360"/>
        <w:rPr>
          <w:rFonts w:ascii="宋体" w:hAnsi="宋体"/>
        </w:rPr>
      </w:pPr>
      <w:r>
        <w:rPr>
          <w:rFonts w:ascii="宋体" w:hAnsi="宋体" w:hint="eastAsia"/>
        </w:rPr>
        <w:t>4、在“货币号”栏选择需冲销交易的货币币种；</w:t>
      </w:r>
    </w:p>
    <w:p w:rsidR="004A1DF5" w:rsidRDefault="004A1DF5">
      <w:pPr>
        <w:ind w:firstLineChars="150" w:firstLine="360"/>
        <w:rPr>
          <w:rFonts w:ascii="宋体" w:hAnsi="宋体"/>
        </w:rPr>
      </w:pPr>
      <w:r>
        <w:rPr>
          <w:rFonts w:ascii="宋体" w:hAnsi="宋体" w:hint="eastAsia"/>
        </w:rPr>
        <w:t>5、在“交易金额”栏输入需冲销账务的交易金额；</w:t>
      </w:r>
    </w:p>
    <w:p w:rsidR="004A1DF5" w:rsidRDefault="004A1DF5">
      <w:pPr>
        <w:ind w:firstLineChars="127" w:firstLine="305"/>
        <w:rPr>
          <w:rFonts w:ascii="宋体" w:hAnsi="宋体"/>
        </w:rPr>
      </w:pPr>
      <w:r>
        <w:rPr>
          <w:rFonts w:ascii="宋体" w:hAnsi="宋体" w:hint="eastAsia"/>
        </w:rPr>
        <w:t>6、</w:t>
      </w:r>
      <w:r>
        <w:rPr>
          <w:rFonts w:ascii="宋体" w:hAnsi="宋体" w:hint="eastAsia"/>
          <w:bCs/>
        </w:rPr>
        <w:t>系统弹出“交互信息显示窗口”，选择“授权”按钮，</w:t>
      </w:r>
      <w:r>
        <w:rPr>
          <w:rFonts w:ascii="宋体" w:hAnsi="宋体" w:hint="eastAsia"/>
        </w:rPr>
        <w:t>刷卡或输入授权用户号和密码进行授权；</w:t>
      </w:r>
    </w:p>
    <w:p w:rsidR="004A1DF5" w:rsidRDefault="004A1DF5">
      <w:pPr>
        <w:ind w:firstLineChars="128" w:firstLine="307"/>
        <w:rPr>
          <w:rFonts w:ascii="宋体" w:hAnsi="宋体"/>
        </w:rPr>
      </w:pPr>
      <w:r>
        <w:rPr>
          <w:rFonts w:ascii="宋体" w:hAnsi="宋体" w:hint="eastAsia"/>
        </w:rPr>
        <w:t>7、打印输出：</w:t>
      </w:r>
    </w:p>
    <w:p w:rsidR="004A1DF5" w:rsidRDefault="004A1DF5">
      <w:pPr>
        <w:ind w:firstLineChars="128" w:firstLine="307"/>
        <w:rPr>
          <w:rFonts w:ascii="宋体" w:hAnsi="宋体"/>
        </w:rPr>
      </w:pPr>
      <w:r>
        <w:rPr>
          <w:rFonts w:ascii="宋体" w:hAnsi="宋体" w:hint="eastAsia"/>
        </w:rPr>
        <w:t>（1）打印“个人业务冲账凭证”（通用回单纸）；</w:t>
      </w:r>
    </w:p>
    <w:p w:rsidR="004A1DF5" w:rsidRDefault="004A1DF5">
      <w:pPr>
        <w:ind w:firstLineChars="128" w:firstLine="307"/>
      </w:pPr>
      <w:r>
        <w:rPr>
          <w:rFonts w:ascii="宋体" w:hAnsi="宋体" w:hint="eastAsia"/>
        </w:rPr>
        <w:t>（2）打印“挂账单”。</w:t>
      </w:r>
    </w:p>
    <w:p w:rsidR="004A1DF5" w:rsidRDefault="004A1DF5" w:rsidP="0004090F">
      <w:pPr>
        <w:pStyle w:val="5"/>
      </w:pPr>
      <w:r>
        <w:rPr>
          <w:rFonts w:hint="eastAsia"/>
        </w:rPr>
        <w:t>二、卡</w:t>
      </w:r>
      <w:r>
        <w:rPr>
          <w:rFonts w:hint="eastAsia"/>
        </w:rPr>
        <w:t>/</w:t>
      </w:r>
      <w:r>
        <w:rPr>
          <w:rFonts w:hint="eastAsia"/>
        </w:rPr>
        <w:t>折存取款冲账（业务代码</w:t>
      </w:r>
      <w:r>
        <w:rPr>
          <w:rFonts w:hint="eastAsia"/>
        </w:rPr>
        <w:t>3502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对个人一卡通</w:t>
      </w:r>
      <w:r>
        <w:rPr>
          <w:rFonts w:hint="eastAsia"/>
        </w:rPr>
        <w:t>/</w:t>
      </w:r>
      <w:r>
        <w:rPr>
          <w:rFonts w:hint="eastAsia"/>
        </w:rPr>
        <w:t>存折活期存取款业务进行冲账处理。</w:t>
      </w:r>
    </w:p>
    <w:p w:rsidR="004A1DF5" w:rsidRDefault="004A1DF5">
      <w:pPr>
        <w:pStyle w:val="6"/>
      </w:pPr>
      <w:r>
        <w:rPr>
          <w:rFonts w:hint="eastAsia"/>
        </w:rPr>
        <w:t>（二）界面</w:t>
      </w:r>
    </w:p>
    <w:p w:rsidR="004A1DF5" w:rsidRDefault="004A1DF5">
      <w:pPr>
        <w:ind w:firstLineChars="200" w:firstLine="480"/>
      </w:pPr>
      <w:r>
        <w:rPr>
          <w:rFonts w:hint="eastAsia"/>
        </w:rPr>
        <w:t>卡</w:t>
      </w:r>
      <w:r>
        <w:rPr>
          <w:rFonts w:hint="eastAsia"/>
        </w:rPr>
        <w:t>/</w:t>
      </w:r>
      <w:r>
        <w:rPr>
          <w:rFonts w:hint="eastAsia"/>
        </w:rPr>
        <w:t>折存取款冲账界面和卡</w:t>
      </w:r>
      <w:r>
        <w:rPr>
          <w:rFonts w:hint="eastAsia"/>
        </w:rPr>
        <w:t>/</w:t>
      </w:r>
      <w:r>
        <w:rPr>
          <w:rFonts w:hint="eastAsia"/>
        </w:rPr>
        <w:t>折存取现冲账界面相同。</w:t>
      </w:r>
    </w:p>
    <w:p w:rsidR="004A1DF5" w:rsidRDefault="004A1DF5">
      <w:pPr>
        <w:pStyle w:val="6"/>
      </w:pPr>
      <w:r>
        <w:rPr>
          <w:rFonts w:hint="eastAsia"/>
        </w:rPr>
        <w:t>（三）操作要点</w:t>
      </w:r>
    </w:p>
    <w:p w:rsidR="004A1DF5" w:rsidRDefault="004A1DF5">
      <w:pPr>
        <w:ind w:firstLineChars="150" w:firstLine="360"/>
        <w:rPr>
          <w:rFonts w:ascii="宋体" w:hAnsi="宋体"/>
        </w:rPr>
      </w:pPr>
      <w:r>
        <w:rPr>
          <w:rFonts w:ascii="宋体" w:hAnsi="宋体" w:hint="eastAsia"/>
        </w:rPr>
        <w:t>1、冲账业务必须做全额冲正。</w:t>
      </w:r>
    </w:p>
    <w:p w:rsidR="004A1DF5" w:rsidRDefault="004A1DF5">
      <w:pPr>
        <w:ind w:firstLineChars="150" w:firstLine="360"/>
        <w:rPr>
          <w:rFonts w:ascii="宋体" w:hAnsi="宋体"/>
        </w:rPr>
      </w:pPr>
      <w:r>
        <w:rPr>
          <w:rFonts w:ascii="宋体" w:hAnsi="宋体" w:hint="eastAsia"/>
        </w:rPr>
        <w:t>2、冲账业务必须由原经办员办理。</w:t>
      </w:r>
    </w:p>
    <w:p w:rsidR="004A1DF5" w:rsidRDefault="004A1DF5">
      <w:pPr>
        <w:ind w:firstLineChars="150" w:firstLine="360"/>
        <w:rPr>
          <w:rFonts w:ascii="宋体" w:hAnsi="宋体"/>
        </w:rPr>
      </w:pPr>
      <w:r>
        <w:rPr>
          <w:rFonts w:ascii="宋体" w:hAnsi="宋体" w:hint="eastAsia"/>
        </w:rPr>
        <w:t>3、原交易转入户口如已经户口冻结或活动资金不足则不能进行冲账。</w:t>
      </w:r>
    </w:p>
    <w:p w:rsidR="004A1DF5" w:rsidRDefault="004A1DF5">
      <w:pPr>
        <w:ind w:firstLineChars="150" w:firstLine="360"/>
        <w:rPr>
          <w:rFonts w:ascii="宋体" w:hAnsi="宋体"/>
        </w:rPr>
      </w:pPr>
      <w:r>
        <w:rPr>
          <w:rFonts w:ascii="宋体" w:hAnsi="宋体" w:hint="eastAsia"/>
        </w:rPr>
        <w:t>4、原交易转入户口如资金不足该笔交易冲账不能完成。</w:t>
      </w:r>
    </w:p>
    <w:p w:rsidR="004A1DF5" w:rsidRDefault="004A1DF5">
      <w:pPr>
        <w:ind w:firstLineChars="150" w:firstLine="360"/>
        <w:rPr>
          <w:rFonts w:ascii="宋体" w:hAnsi="宋体"/>
        </w:rPr>
      </w:pPr>
      <w:r>
        <w:rPr>
          <w:rFonts w:ascii="宋体" w:hAnsi="宋体" w:hint="eastAsia"/>
        </w:rPr>
        <w:t>5、内部户口（原业务产生的现金单、挂账单）余额不足则产生与原单据相同金额的挂账单。</w:t>
      </w:r>
    </w:p>
    <w:p w:rsidR="004A1DF5" w:rsidRDefault="004A1DF5">
      <w:pPr>
        <w:pStyle w:val="6"/>
      </w:pPr>
      <w:r>
        <w:rPr>
          <w:rFonts w:hint="eastAsia"/>
        </w:rPr>
        <w:t>（四）操作步骤</w:t>
      </w:r>
    </w:p>
    <w:p w:rsidR="004A1DF5" w:rsidRDefault="004A1DF5">
      <w:pPr>
        <w:ind w:firstLineChars="150" w:firstLine="360"/>
        <w:rPr>
          <w:rFonts w:ascii="宋体" w:hAnsi="宋体"/>
        </w:rPr>
      </w:pPr>
      <w:r>
        <w:rPr>
          <w:rFonts w:hint="eastAsia"/>
        </w:rPr>
        <w:t>1</w:t>
      </w:r>
      <w:r>
        <w:rPr>
          <w:rFonts w:hint="eastAsia"/>
        </w:rPr>
        <w:t>、</w:t>
      </w:r>
      <w:r>
        <w:rPr>
          <w:rFonts w:ascii="宋体" w:hAnsi="宋体" w:hint="eastAsia"/>
        </w:rPr>
        <w:t>用户选择系统导航－负债业务－活期差错处理－卡/折存取款冲账或在“业务代码”栏输入业务代码3502，进入卡/折存取款冲账界面；</w:t>
      </w:r>
    </w:p>
    <w:p w:rsidR="004A1DF5" w:rsidRDefault="004A1DF5">
      <w:pPr>
        <w:ind w:firstLineChars="150" w:firstLine="360"/>
        <w:rPr>
          <w:rFonts w:ascii="宋体" w:hAnsi="宋体"/>
        </w:rPr>
      </w:pPr>
      <w:r>
        <w:rPr>
          <w:rFonts w:ascii="宋体" w:hAnsi="宋体" w:hint="eastAsia"/>
        </w:rPr>
        <w:t>2、刷卡/折或手工输入卡/折账号，界面上显示卡/折的户口信息；</w:t>
      </w:r>
    </w:p>
    <w:p w:rsidR="004A1DF5" w:rsidRDefault="004A1DF5">
      <w:pPr>
        <w:ind w:firstLineChars="150" w:firstLine="360"/>
        <w:rPr>
          <w:rFonts w:ascii="宋体" w:hAnsi="宋体"/>
        </w:rPr>
      </w:pPr>
      <w:r>
        <w:rPr>
          <w:rFonts w:ascii="宋体" w:hAnsi="宋体" w:hint="eastAsia"/>
        </w:rPr>
        <w:lastRenderedPageBreak/>
        <w:t>3、在“流水号”栏输入需冲销账务的流水号，界面上显示该笔账务明细；</w:t>
      </w:r>
    </w:p>
    <w:p w:rsidR="004A1DF5" w:rsidRDefault="004A1DF5">
      <w:pPr>
        <w:ind w:firstLineChars="150" w:firstLine="360"/>
        <w:rPr>
          <w:rFonts w:ascii="宋体" w:hAnsi="宋体"/>
        </w:rPr>
      </w:pPr>
      <w:r>
        <w:rPr>
          <w:rFonts w:ascii="宋体" w:hAnsi="宋体" w:hint="eastAsia"/>
        </w:rPr>
        <w:t>4、在“货币号”栏选择冲销业务的货币币种；</w:t>
      </w:r>
    </w:p>
    <w:p w:rsidR="004A1DF5" w:rsidRDefault="004A1DF5">
      <w:pPr>
        <w:ind w:firstLineChars="150" w:firstLine="360"/>
        <w:rPr>
          <w:rFonts w:ascii="宋体" w:hAnsi="宋体"/>
        </w:rPr>
      </w:pPr>
      <w:r>
        <w:rPr>
          <w:rFonts w:ascii="宋体" w:hAnsi="宋体" w:hint="eastAsia"/>
        </w:rPr>
        <w:t>5、在“交易金额”栏输入需冲销账务的交易金额；</w:t>
      </w:r>
    </w:p>
    <w:p w:rsidR="004A1DF5" w:rsidRDefault="004A1DF5">
      <w:pPr>
        <w:ind w:firstLineChars="128" w:firstLine="307"/>
        <w:rPr>
          <w:rFonts w:ascii="宋体" w:hAnsi="宋体"/>
        </w:rPr>
      </w:pPr>
      <w:r>
        <w:rPr>
          <w:rFonts w:ascii="宋体" w:hAnsi="宋体" w:hint="eastAsia"/>
        </w:rPr>
        <w:t>6、</w:t>
      </w:r>
      <w:r>
        <w:rPr>
          <w:rFonts w:ascii="宋体" w:hAnsi="宋体" w:hint="eastAsia"/>
          <w:bCs/>
        </w:rPr>
        <w:t>系统弹出“交互信息显示窗口”，选择“授权”按钮，</w:t>
      </w:r>
      <w:r>
        <w:rPr>
          <w:rFonts w:ascii="宋体" w:hAnsi="宋体" w:hint="eastAsia"/>
        </w:rPr>
        <w:t>刷卡或输入授权用户号和密码进行授权；</w:t>
      </w:r>
    </w:p>
    <w:p w:rsidR="004A1DF5" w:rsidRDefault="004A1DF5">
      <w:pPr>
        <w:ind w:firstLineChars="128" w:firstLine="307"/>
        <w:rPr>
          <w:rFonts w:ascii="宋体" w:hAnsi="宋体"/>
        </w:rPr>
      </w:pPr>
      <w:r>
        <w:rPr>
          <w:rFonts w:ascii="宋体" w:hAnsi="宋体" w:hint="eastAsia"/>
        </w:rPr>
        <w:t>7、打印输出：</w:t>
      </w:r>
    </w:p>
    <w:p w:rsidR="004A1DF5" w:rsidRDefault="004A1DF5">
      <w:pPr>
        <w:ind w:firstLineChars="128" w:firstLine="307"/>
        <w:rPr>
          <w:rFonts w:ascii="宋体" w:hAnsi="宋体"/>
        </w:rPr>
      </w:pPr>
      <w:r>
        <w:rPr>
          <w:rFonts w:ascii="宋体" w:hAnsi="宋体" w:hint="eastAsia"/>
        </w:rPr>
        <w:t>（1）打印“个人业务冲账凭证”（通用回单）；</w:t>
      </w:r>
    </w:p>
    <w:p w:rsidR="004A1DF5" w:rsidRDefault="004A1DF5">
      <w:pPr>
        <w:ind w:firstLineChars="128" w:firstLine="307"/>
      </w:pPr>
      <w:r>
        <w:rPr>
          <w:rFonts w:ascii="宋体" w:hAnsi="宋体" w:hint="eastAsia"/>
        </w:rPr>
        <w:t>（2）打印“挂账单”。</w:t>
      </w:r>
    </w:p>
    <w:p w:rsidR="004A1DF5" w:rsidRDefault="004A1DF5"/>
    <w:p w:rsidR="004A1DF5" w:rsidRDefault="004A1DF5" w:rsidP="0004090F">
      <w:pPr>
        <w:pStyle w:val="5"/>
      </w:pPr>
      <w:r>
        <w:rPr>
          <w:rFonts w:hint="eastAsia"/>
        </w:rPr>
        <w:t>三、定期业务差错调整（业务代码</w:t>
      </w:r>
      <w:r>
        <w:rPr>
          <w:rFonts w:hint="eastAsia"/>
        </w:rPr>
        <w:t>3511</w:t>
      </w:r>
      <w:r>
        <w:rPr>
          <w:rFonts w:hint="eastAsia"/>
        </w:rPr>
        <w:t>）</w:t>
      </w:r>
    </w:p>
    <w:p w:rsidR="004A1DF5" w:rsidRDefault="004A1DF5" w:rsidP="0004090F">
      <w:pPr>
        <w:autoSpaceDE w:val="0"/>
        <w:autoSpaceDN w:val="0"/>
        <w:adjustRightInd w:val="0"/>
        <w:jc w:val="left"/>
        <w:outlineLvl w:val="0"/>
      </w:pPr>
      <w:r>
        <w:rPr>
          <w:rFonts w:hint="eastAsia"/>
        </w:rPr>
        <w:t>一、基本原则。</w:t>
      </w:r>
    </w:p>
    <w:p w:rsidR="004A1DF5" w:rsidRDefault="004A1DF5">
      <w:pPr>
        <w:autoSpaceDE w:val="0"/>
        <w:autoSpaceDN w:val="0"/>
        <w:adjustRightInd w:val="0"/>
        <w:ind w:firstLineChars="200" w:firstLine="480"/>
        <w:jc w:val="left"/>
      </w:pPr>
      <w:r>
        <w:rPr>
          <w:rFonts w:hint="eastAsia"/>
        </w:rPr>
        <w:t>1</w:t>
      </w:r>
      <w:r>
        <w:rPr>
          <w:rFonts w:hint="eastAsia"/>
        </w:rPr>
        <w:t>、定期账务差错调整统一采用冲账和补账分开处理的模式，即区分为业务撤销和业务补入。业务撤销和业务补入没有必然的联系，既可以只作业务撤销或只作业务补入，也可先作业务撤销，再在这个基础上进行业务补入。</w:t>
      </w:r>
    </w:p>
    <w:p w:rsidR="004A1DF5" w:rsidRDefault="004A1DF5">
      <w:pPr>
        <w:autoSpaceDE w:val="0"/>
        <w:autoSpaceDN w:val="0"/>
        <w:adjustRightInd w:val="0"/>
        <w:ind w:firstLineChars="200" w:firstLine="480"/>
        <w:jc w:val="left"/>
      </w:pPr>
      <w:r>
        <w:rPr>
          <w:rFonts w:hint="eastAsia"/>
        </w:rPr>
        <w:t>撤销业务包括：开户撤销、关户撤销、部提撤销、续存撤销、续取撤销；</w:t>
      </w:r>
    </w:p>
    <w:p w:rsidR="004A1DF5" w:rsidRDefault="004A1DF5">
      <w:pPr>
        <w:autoSpaceDE w:val="0"/>
        <w:autoSpaceDN w:val="0"/>
        <w:adjustRightInd w:val="0"/>
        <w:ind w:firstLineChars="200" w:firstLine="480"/>
        <w:jc w:val="left"/>
      </w:pPr>
      <w:r>
        <w:rPr>
          <w:rFonts w:hint="eastAsia"/>
        </w:rPr>
        <w:t>补入业务包括：开户补入、关户补入、部提补入、续存补入、续取补入。</w:t>
      </w:r>
    </w:p>
    <w:p w:rsidR="004A1DF5" w:rsidRDefault="004A1DF5">
      <w:pPr>
        <w:autoSpaceDE w:val="0"/>
        <w:autoSpaceDN w:val="0"/>
        <w:adjustRightInd w:val="0"/>
        <w:ind w:firstLineChars="200" w:firstLine="480"/>
        <w:jc w:val="left"/>
      </w:pPr>
      <w:r>
        <w:rPr>
          <w:rFonts w:hint="eastAsia"/>
        </w:rPr>
        <w:t>2</w:t>
      </w:r>
      <w:r>
        <w:rPr>
          <w:rFonts w:hint="eastAsia"/>
        </w:rPr>
        <w:t>、定期差错调整必须在业务的原交易网点进行处理。</w:t>
      </w:r>
    </w:p>
    <w:p w:rsidR="004A1DF5" w:rsidRDefault="004A1DF5">
      <w:pPr>
        <w:autoSpaceDE w:val="0"/>
        <w:autoSpaceDN w:val="0"/>
        <w:adjustRightInd w:val="0"/>
        <w:ind w:firstLineChars="200" w:firstLine="480"/>
        <w:jc w:val="left"/>
      </w:pPr>
      <w:r>
        <w:rPr>
          <w:rFonts w:hint="eastAsia"/>
        </w:rPr>
        <w:t>3</w:t>
      </w:r>
      <w:r>
        <w:rPr>
          <w:rFonts w:hint="eastAsia"/>
        </w:rPr>
        <w:t>、只能对定期交易信息中最后一笔非冲账交易进行定期冲账操作。</w:t>
      </w:r>
    </w:p>
    <w:p w:rsidR="004A1DF5" w:rsidRDefault="004A1DF5">
      <w:pPr>
        <w:autoSpaceDE w:val="0"/>
        <w:autoSpaceDN w:val="0"/>
        <w:adjustRightInd w:val="0"/>
        <w:ind w:firstLineChars="200" w:firstLine="480"/>
        <w:jc w:val="left"/>
      </w:pPr>
      <w:r>
        <w:rPr>
          <w:rFonts w:hint="eastAsia"/>
        </w:rPr>
        <w:t>4</w:t>
      </w:r>
      <w:r>
        <w:rPr>
          <w:rFonts w:hint="eastAsia"/>
        </w:rPr>
        <w:t>、只能对正常状态的定期业务进行差错调整，并且只能对柜面业务进行冲账处理。，不能对自动转存等非柜面业务进行冲账。</w:t>
      </w:r>
    </w:p>
    <w:p w:rsidR="004A1DF5" w:rsidRDefault="004A1DF5">
      <w:pPr>
        <w:autoSpaceDE w:val="0"/>
        <w:autoSpaceDN w:val="0"/>
        <w:adjustRightInd w:val="0"/>
        <w:ind w:firstLineChars="200" w:firstLine="480"/>
        <w:jc w:val="left"/>
      </w:pPr>
      <w:r>
        <w:rPr>
          <w:rFonts w:hint="eastAsia"/>
        </w:rPr>
        <w:t>5</w:t>
      </w:r>
      <w:r>
        <w:rPr>
          <w:rFonts w:hint="eastAsia"/>
        </w:rPr>
        <w:t>、在定期差错调整中，不检验客户的支取方式。</w:t>
      </w:r>
    </w:p>
    <w:p w:rsidR="004A1DF5" w:rsidRDefault="004A1DF5">
      <w:pPr>
        <w:autoSpaceDE w:val="0"/>
        <w:autoSpaceDN w:val="0"/>
        <w:adjustRightInd w:val="0"/>
        <w:ind w:firstLineChars="200" w:firstLine="480"/>
        <w:jc w:val="left"/>
      </w:pPr>
      <w:r>
        <w:rPr>
          <w:rFonts w:hint="eastAsia"/>
        </w:rPr>
        <w:t>6</w:t>
      </w:r>
      <w:r>
        <w:rPr>
          <w:rFonts w:hint="eastAsia"/>
        </w:rPr>
        <w:t>、在定期账务差错的处理中，保持与账务系统关于金额交易限制一样的要求，即不允许账务处理中的任一户口出现透支（账务系统允许透支的除外）。</w:t>
      </w:r>
    </w:p>
    <w:p w:rsidR="004A1DF5" w:rsidRDefault="004A1DF5">
      <w:pPr>
        <w:autoSpaceDE w:val="0"/>
        <w:autoSpaceDN w:val="0"/>
        <w:adjustRightInd w:val="0"/>
        <w:ind w:firstLineChars="200" w:firstLine="480"/>
        <w:jc w:val="left"/>
      </w:pPr>
      <w:r>
        <w:rPr>
          <w:rFonts w:hint="eastAsia"/>
        </w:rPr>
        <w:t>7</w:t>
      </w:r>
      <w:r>
        <w:rPr>
          <w:rFonts w:hint="eastAsia"/>
        </w:rPr>
        <w:t>、定期差错调整业务采用经办、授权模式。</w:t>
      </w:r>
    </w:p>
    <w:p w:rsidR="004A1DF5" w:rsidRDefault="004A1DF5">
      <w:pPr>
        <w:autoSpaceDE w:val="0"/>
        <w:autoSpaceDN w:val="0"/>
        <w:adjustRightInd w:val="0"/>
        <w:ind w:firstLineChars="200" w:firstLine="480"/>
        <w:jc w:val="left"/>
      </w:pPr>
      <w:r>
        <w:rPr>
          <w:rFonts w:hint="eastAsia"/>
        </w:rPr>
        <w:t>8</w:t>
      </w:r>
      <w:r>
        <w:rPr>
          <w:rFonts w:hint="eastAsia"/>
        </w:rPr>
        <w:t>、定期补入业务必须满足该业务正常条件下的除支取方式、凭证处理、起息日外的其他控制条件（如部提次数，起存金额、留存金额、存期等等），也必须执行除支取方式、凭证、起息日处理外的其他操作（如利息计算、关户限制、更新定期信息等等）。</w:t>
      </w:r>
    </w:p>
    <w:p w:rsidR="004A1DF5" w:rsidRDefault="004A1DF5">
      <w:pPr>
        <w:autoSpaceDE w:val="0"/>
        <w:autoSpaceDN w:val="0"/>
        <w:adjustRightInd w:val="0"/>
        <w:ind w:firstLineChars="200" w:firstLine="480"/>
        <w:jc w:val="left"/>
        <w:rPr>
          <w:color w:val="000000"/>
          <w:kern w:val="0"/>
          <w:szCs w:val="18"/>
          <w:lang w:val="zh-CN"/>
        </w:rPr>
      </w:pPr>
      <w:r>
        <w:rPr>
          <w:rFonts w:hint="eastAsia"/>
          <w:color w:val="000000"/>
          <w:kern w:val="0"/>
          <w:szCs w:val="18"/>
          <w:lang w:val="zh-CN"/>
        </w:rPr>
        <w:lastRenderedPageBreak/>
        <w:t>二、撤销业务调账信息中收付款类型的规定。</w:t>
      </w:r>
    </w:p>
    <w:p w:rsidR="004A1DF5" w:rsidRDefault="004A1DF5">
      <w:pPr>
        <w:autoSpaceDE w:val="0"/>
        <w:autoSpaceDN w:val="0"/>
        <w:adjustRightInd w:val="0"/>
        <w:ind w:firstLineChars="200" w:firstLine="480"/>
        <w:jc w:val="left"/>
      </w:pPr>
      <w:r>
        <w:rPr>
          <w:rFonts w:hint="eastAsia"/>
        </w:rPr>
        <w:t>撤销业务中，遵照资金由哪里来回哪里去的原则，但是如原付款类型或收款类型是现金不能</w:t>
      </w:r>
      <w:r>
        <w:rPr>
          <w:rFonts w:hint="eastAsia"/>
          <w:color w:val="000000"/>
          <w:kern w:val="0"/>
          <w:szCs w:val="18"/>
          <w:lang w:val="zh-CN"/>
        </w:rPr>
        <w:t>直接</w:t>
      </w:r>
      <w:r>
        <w:rPr>
          <w:rFonts w:hint="eastAsia"/>
        </w:rPr>
        <w:t>恢复，对于无法恢复的（如活期户冻结、限制交易或撤销、账户透支等情况）均可通过挂账单进行资金的过渡。具体的规定如下：</w:t>
      </w:r>
    </w:p>
    <w:p w:rsidR="004A1DF5" w:rsidRDefault="004A1DF5">
      <w:pPr>
        <w:autoSpaceDE w:val="0"/>
        <w:autoSpaceDN w:val="0"/>
        <w:adjustRightInd w:val="0"/>
        <w:ind w:left="200" w:firstLineChars="161" w:firstLine="386"/>
        <w:jc w:val="left"/>
        <w:rPr>
          <w:color w:val="000000"/>
          <w:kern w:val="0"/>
          <w:szCs w:val="18"/>
          <w:lang w:val="zh-CN"/>
        </w:rPr>
      </w:pPr>
      <w:r>
        <w:rPr>
          <w:color w:val="000000"/>
          <w:kern w:val="0"/>
          <w:szCs w:val="18"/>
          <w:lang w:val="zh-CN"/>
        </w:rPr>
        <w:t>1</w:t>
      </w:r>
      <w:r>
        <w:rPr>
          <w:rFonts w:hint="eastAsia"/>
          <w:color w:val="000000"/>
          <w:kern w:val="0"/>
          <w:szCs w:val="18"/>
          <w:lang w:val="zh-CN"/>
        </w:rPr>
        <w:t>、存入类撤销（开户撤销、续存撤销）</w:t>
      </w:r>
    </w:p>
    <w:tbl>
      <w:tblPr>
        <w:tblW w:w="7668"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2774"/>
        <w:gridCol w:w="2806"/>
      </w:tblGrid>
      <w:tr w:rsidR="004A1DF5">
        <w:tc>
          <w:tcPr>
            <w:tcW w:w="2088"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原付款类型</w:t>
            </w:r>
          </w:p>
        </w:tc>
        <w:tc>
          <w:tcPr>
            <w:tcW w:w="2774"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调账信息中的收款类型</w:t>
            </w:r>
          </w:p>
        </w:tc>
        <w:tc>
          <w:tcPr>
            <w:tcW w:w="2806"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备注</w:t>
            </w:r>
          </w:p>
        </w:tc>
      </w:tr>
      <w:tr w:rsidR="004A1DF5">
        <w:tc>
          <w:tcPr>
            <w:tcW w:w="2088"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现金</w:t>
            </w:r>
          </w:p>
        </w:tc>
        <w:tc>
          <w:tcPr>
            <w:tcW w:w="2774"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现金单或挂账单</w:t>
            </w:r>
          </w:p>
        </w:tc>
        <w:tc>
          <w:tcPr>
            <w:tcW w:w="2806"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生成新的现金单或挂账单</w:t>
            </w:r>
          </w:p>
        </w:tc>
      </w:tr>
      <w:tr w:rsidR="004A1DF5">
        <w:tc>
          <w:tcPr>
            <w:tcW w:w="2088"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现金单</w:t>
            </w:r>
          </w:p>
        </w:tc>
        <w:tc>
          <w:tcPr>
            <w:tcW w:w="2774"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原现金单</w:t>
            </w:r>
          </w:p>
        </w:tc>
        <w:tc>
          <w:tcPr>
            <w:tcW w:w="2806"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单号为原现金单</w:t>
            </w:r>
          </w:p>
        </w:tc>
      </w:tr>
      <w:tr w:rsidR="004A1DF5">
        <w:tc>
          <w:tcPr>
            <w:tcW w:w="2088"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挂账单</w:t>
            </w:r>
          </w:p>
        </w:tc>
        <w:tc>
          <w:tcPr>
            <w:tcW w:w="2774"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原挂账单</w:t>
            </w:r>
          </w:p>
        </w:tc>
        <w:tc>
          <w:tcPr>
            <w:tcW w:w="2806"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单号为原挂账单</w:t>
            </w:r>
          </w:p>
        </w:tc>
      </w:tr>
      <w:tr w:rsidR="004A1DF5">
        <w:tc>
          <w:tcPr>
            <w:tcW w:w="2088"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活期户</w:t>
            </w:r>
          </w:p>
        </w:tc>
        <w:tc>
          <w:tcPr>
            <w:tcW w:w="2774"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原活期户或挂账单</w:t>
            </w:r>
          </w:p>
        </w:tc>
        <w:tc>
          <w:tcPr>
            <w:tcW w:w="2806"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生成新的挂账单</w:t>
            </w:r>
          </w:p>
        </w:tc>
      </w:tr>
      <w:tr w:rsidR="004A1DF5">
        <w:tc>
          <w:tcPr>
            <w:tcW w:w="2088"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支票户</w:t>
            </w:r>
          </w:p>
        </w:tc>
        <w:tc>
          <w:tcPr>
            <w:tcW w:w="2774"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原活期户或挂账单</w:t>
            </w:r>
          </w:p>
        </w:tc>
        <w:tc>
          <w:tcPr>
            <w:tcW w:w="2806" w:type="dxa"/>
          </w:tcPr>
          <w:p w:rsidR="004A1DF5" w:rsidRDefault="004A1DF5">
            <w:pPr>
              <w:autoSpaceDE w:val="0"/>
              <w:autoSpaceDN w:val="0"/>
              <w:adjustRightInd w:val="0"/>
              <w:spacing w:line="240" w:lineRule="auto"/>
              <w:jc w:val="center"/>
              <w:rPr>
                <w:color w:val="000000"/>
                <w:kern w:val="0"/>
                <w:sz w:val="21"/>
                <w:szCs w:val="18"/>
                <w:lang w:val="zh-CN"/>
              </w:rPr>
            </w:pPr>
            <w:r>
              <w:rPr>
                <w:rFonts w:hint="eastAsia"/>
                <w:color w:val="000000"/>
                <w:kern w:val="0"/>
                <w:sz w:val="21"/>
                <w:szCs w:val="18"/>
                <w:lang w:val="zh-CN"/>
              </w:rPr>
              <w:t>生成新的挂账单，原凭证状态不变</w:t>
            </w:r>
          </w:p>
        </w:tc>
      </w:tr>
    </w:tbl>
    <w:p w:rsidR="004A1DF5" w:rsidRDefault="004A1DF5">
      <w:pPr>
        <w:autoSpaceDE w:val="0"/>
        <w:autoSpaceDN w:val="0"/>
        <w:adjustRightInd w:val="0"/>
        <w:ind w:left="200" w:firstLineChars="161" w:firstLine="386"/>
        <w:jc w:val="left"/>
        <w:rPr>
          <w:color w:val="000000"/>
          <w:kern w:val="0"/>
          <w:szCs w:val="18"/>
          <w:lang w:val="zh-CN"/>
        </w:rPr>
      </w:pPr>
      <w:r>
        <w:rPr>
          <w:color w:val="000000"/>
          <w:kern w:val="0"/>
          <w:szCs w:val="18"/>
          <w:lang w:val="zh-CN"/>
        </w:rPr>
        <w:t>2</w:t>
      </w:r>
      <w:r>
        <w:rPr>
          <w:rFonts w:hint="eastAsia"/>
          <w:color w:val="000000"/>
          <w:kern w:val="0"/>
          <w:szCs w:val="18"/>
          <w:lang w:val="zh-CN"/>
        </w:rPr>
        <w:t>、支取类撤销（部提撤销、关户撤销、续取撤销）</w:t>
      </w:r>
    </w:p>
    <w:tbl>
      <w:tblPr>
        <w:tblW w:w="7668"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2774"/>
        <w:gridCol w:w="2806"/>
      </w:tblGrid>
      <w:tr w:rsidR="004A1DF5">
        <w:tc>
          <w:tcPr>
            <w:tcW w:w="2088"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原收款类型</w:t>
            </w:r>
          </w:p>
        </w:tc>
        <w:tc>
          <w:tcPr>
            <w:tcW w:w="2774"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调账信息中的付款类型</w:t>
            </w:r>
          </w:p>
        </w:tc>
        <w:tc>
          <w:tcPr>
            <w:tcW w:w="2806"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备注</w:t>
            </w:r>
          </w:p>
        </w:tc>
      </w:tr>
      <w:tr w:rsidR="004A1DF5">
        <w:tc>
          <w:tcPr>
            <w:tcW w:w="2088"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现金</w:t>
            </w:r>
          </w:p>
        </w:tc>
        <w:tc>
          <w:tcPr>
            <w:tcW w:w="2774"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挂账单</w:t>
            </w:r>
          </w:p>
        </w:tc>
        <w:tc>
          <w:tcPr>
            <w:tcW w:w="2806"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输入已存在的贷方挂账单号</w:t>
            </w:r>
          </w:p>
        </w:tc>
      </w:tr>
      <w:tr w:rsidR="004A1DF5">
        <w:tc>
          <w:tcPr>
            <w:tcW w:w="2088"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现金单</w:t>
            </w:r>
          </w:p>
        </w:tc>
        <w:tc>
          <w:tcPr>
            <w:tcW w:w="2774"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原现金单或挂账单</w:t>
            </w:r>
          </w:p>
        </w:tc>
        <w:tc>
          <w:tcPr>
            <w:tcW w:w="2806"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输入已存在的贷方挂账单号</w:t>
            </w:r>
          </w:p>
        </w:tc>
      </w:tr>
      <w:tr w:rsidR="004A1DF5">
        <w:tc>
          <w:tcPr>
            <w:tcW w:w="2088"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挂账单</w:t>
            </w:r>
          </w:p>
        </w:tc>
        <w:tc>
          <w:tcPr>
            <w:tcW w:w="2774"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挂账单</w:t>
            </w:r>
          </w:p>
        </w:tc>
        <w:tc>
          <w:tcPr>
            <w:tcW w:w="2806" w:type="dxa"/>
          </w:tcPr>
          <w:p w:rsidR="004A1DF5" w:rsidRDefault="004A1DF5">
            <w:pPr>
              <w:autoSpaceDE w:val="0"/>
              <w:autoSpaceDN w:val="0"/>
              <w:adjustRightInd w:val="0"/>
              <w:spacing w:line="240" w:lineRule="auto"/>
              <w:jc w:val="center"/>
              <w:rPr>
                <w:color w:val="000000"/>
                <w:kern w:val="0"/>
                <w:sz w:val="21"/>
                <w:szCs w:val="18"/>
                <w:lang w:val="zh-CN"/>
              </w:rPr>
            </w:pPr>
            <w:r>
              <w:rPr>
                <w:rFonts w:hint="eastAsia"/>
                <w:color w:val="000000"/>
                <w:kern w:val="0"/>
                <w:sz w:val="21"/>
                <w:szCs w:val="18"/>
                <w:lang w:val="zh-CN"/>
              </w:rPr>
              <w:t>可为原挂账单或输入已存在的贷方挂账单</w:t>
            </w:r>
          </w:p>
        </w:tc>
      </w:tr>
      <w:tr w:rsidR="004A1DF5">
        <w:tc>
          <w:tcPr>
            <w:tcW w:w="2088"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活期户</w:t>
            </w:r>
          </w:p>
        </w:tc>
        <w:tc>
          <w:tcPr>
            <w:tcW w:w="2774"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原活期户或挂账单</w:t>
            </w:r>
          </w:p>
        </w:tc>
        <w:tc>
          <w:tcPr>
            <w:tcW w:w="2806" w:type="dxa"/>
          </w:tcPr>
          <w:p w:rsidR="004A1DF5" w:rsidRDefault="004A1DF5">
            <w:pPr>
              <w:autoSpaceDE w:val="0"/>
              <w:autoSpaceDN w:val="0"/>
              <w:adjustRightInd w:val="0"/>
              <w:jc w:val="center"/>
              <w:rPr>
                <w:color w:val="000000"/>
                <w:kern w:val="0"/>
                <w:sz w:val="21"/>
                <w:szCs w:val="18"/>
                <w:lang w:val="zh-CN"/>
              </w:rPr>
            </w:pPr>
            <w:r>
              <w:rPr>
                <w:rFonts w:hint="eastAsia"/>
                <w:color w:val="000000"/>
                <w:kern w:val="0"/>
                <w:sz w:val="21"/>
                <w:szCs w:val="18"/>
                <w:lang w:val="zh-CN"/>
              </w:rPr>
              <w:t>输入已存在的贷方挂账单号</w:t>
            </w:r>
          </w:p>
        </w:tc>
      </w:tr>
    </w:tbl>
    <w:p w:rsidR="004A1DF5" w:rsidRDefault="004A1DF5">
      <w:pPr>
        <w:autoSpaceDE w:val="0"/>
        <w:autoSpaceDN w:val="0"/>
        <w:adjustRightInd w:val="0"/>
        <w:ind w:firstLineChars="200" w:firstLine="480"/>
        <w:jc w:val="left"/>
        <w:rPr>
          <w:color w:val="000000"/>
          <w:kern w:val="0"/>
          <w:szCs w:val="18"/>
          <w:lang w:val="zh-CN"/>
        </w:rPr>
      </w:pPr>
      <w:r>
        <w:rPr>
          <w:rFonts w:hint="eastAsia"/>
          <w:color w:val="000000"/>
          <w:kern w:val="0"/>
          <w:szCs w:val="18"/>
          <w:lang w:val="zh-CN"/>
        </w:rPr>
        <w:t>三、存单类定期差错调整的凭证处理</w:t>
      </w:r>
    </w:p>
    <w:p w:rsidR="004A1DF5" w:rsidRDefault="004A1DF5">
      <w:pPr>
        <w:autoSpaceDE w:val="0"/>
        <w:autoSpaceDN w:val="0"/>
        <w:adjustRightInd w:val="0"/>
        <w:ind w:firstLineChars="200" w:firstLine="480"/>
        <w:jc w:val="left"/>
      </w:pPr>
      <w:r>
        <w:rPr>
          <w:rFonts w:hint="eastAsia"/>
        </w:rPr>
        <w:t>1</w:t>
      </w:r>
      <w:r>
        <w:rPr>
          <w:rFonts w:hint="eastAsia"/>
        </w:rPr>
        <w:t>、开户补入时不再设置支取方式及录入凭证信息，开户补入成功后通过“补打个人存单”或“补打对公存款证实书”功能，为存单类定期设置支取方式以及打印凭证。</w:t>
      </w:r>
    </w:p>
    <w:p w:rsidR="004A1DF5" w:rsidRDefault="004A1DF5">
      <w:pPr>
        <w:autoSpaceDE w:val="0"/>
        <w:autoSpaceDN w:val="0"/>
        <w:adjustRightInd w:val="0"/>
        <w:ind w:firstLineChars="200" w:firstLine="480"/>
        <w:jc w:val="left"/>
      </w:pPr>
      <w:r>
        <w:rPr>
          <w:rFonts w:hint="eastAsia"/>
        </w:rPr>
        <w:t>2</w:t>
      </w:r>
      <w:r>
        <w:rPr>
          <w:rFonts w:hint="eastAsia"/>
        </w:rPr>
        <w:t>、部提补入和关户补入业务，不输入新凭证，选择是否“回收凭证”，选中且原凭证号码正确，则视为客户交回凭证进行类似正常处理，原凭证的状态置为“可用、销号”，且需打印支取记录；如未选中“收回凭证”，则原凭证的状态置为“无证作废、非在库”，不打印支取记录。</w:t>
      </w:r>
    </w:p>
    <w:p w:rsidR="004A1DF5" w:rsidRDefault="004A1DF5">
      <w:pPr>
        <w:autoSpaceDE w:val="0"/>
        <w:autoSpaceDN w:val="0"/>
        <w:adjustRightInd w:val="0"/>
        <w:ind w:firstLineChars="200" w:firstLine="480"/>
        <w:jc w:val="left"/>
      </w:pPr>
      <w:r>
        <w:rPr>
          <w:rFonts w:hint="eastAsia"/>
        </w:rPr>
        <w:t>3</w:t>
      </w:r>
      <w:r>
        <w:rPr>
          <w:rFonts w:hint="eastAsia"/>
        </w:rPr>
        <w:t>、开户撤销和部提撤销业务，需要选择是否“收回凭证”，当选中并且凭证号码输入正确，原凭证状态置为“有证作废，非在库”；当未选择时原凭证的状态置为“无证作废、非在库”。</w:t>
      </w:r>
    </w:p>
    <w:p w:rsidR="004A1DF5" w:rsidRDefault="004A1DF5">
      <w:pPr>
        <w:autoSpaceDE w:val="0"/>
        <w:autoSpaceDN w:val="0"/>
        <w:adjustRightInd w:val="0"/>
        <w:ind w:firstLineChars="200" w:firstLine="480"/>
        <w:jc w:val="left"/>
      </w:pPr>
      <w:r>
        <w:rPr>
          <w:rFonts w:hint="eastAsia"/>
        </w:rPr>
        <w:t>4</w:t>
      </w:r>
      <w:r>
        <w:rPr>
          <w:rFonts w:hint="eastAsia"/>
        </w:rPr>
        <w:t>、除开户补入外，其他差错调整业务办理后，柜员通过“补签个人存单”</w:t>
      </w:r>
      <w:r>
        <w:rPr>
          <w:rFonts w:hint="eastAsia"/>
        </w:rPr>
        <w:lastRenderedPageBreak/>
        <w:t>或“补签对公存款证实书”功能重新打印新的凭证。</w:t>
      </w:r>
    </w:p>
    <w:p w:rsidR="004A1DF5" w:rsidRDefault="004A1DF5">
      <w:pPr>
        <w:autoSpaceDE w:val="0"/>
        <w:autoSpaceDN w:val="0"/>
        <w:adjustRightInd w:val="0"/>
        <w:ind w:firstLineChars="200" w:firstLine="480"/>
        <w:jc w:val="left"/>
        <w:rPr>
          <w:b/>
          <w:bCs/>
        </w:rPr>
      </w:pPr>
      <w:r>
        <w:rPr>
          <w:rFonts w:ascii="宋体" w:hint="eastAsia"/>
          <w:kern w:val="0"/>
          <w:szCs w:val="18"/>
          <w:lang w:val="zh-CN"/>
        </w:rPr>
        <w:t>四、起息日的规定。</w:t>
      </w:r>
    </w:p>
    <w:p w:rsidR="004A1DF5" w:rsidRDefault="004A1DF5">
      <w:pPr>
        <w:autoSpaceDE w:val="0"/>
        <w:autoSpaceDN w:val="0"/>
        <w:adjustRightInd w:val="0"/>
        <w:ind w:firstLineChars="200" w:firstLine="480"/>
        <w:jc w:val="left"/>
      </w:pPr>
      <w:r>
        <w:rPr>
          <w:rFonts w:hint="eastAsia"/>
        </w:rPr>
        <w:t>1</w:t>
      </w:r>
      <w:r>
        <w:rPr>
          <w:rFonts w:hint="eastAsia"/>
        </w:rPr>
        <w:t>、撤销业务。起息日自动为原交易业务的起息日，不允许柜员手工输入。</w:t>
      </w:r>
    </w:p>
    <w:p w:rsidR="004A1DF5" w:rsidRDefault="004A1DF5">
      <w:pPr>
        <w:autoSpaceDE w:val="0"/>
        <w:autoSpaceDN w:val="0"/>
        <w:adjustRightInd w:val="0"/>
        <w:ind w:firstLineChars="200" w:firstLine="480"/>
        <w:jc w:val="left"/>
      </w:pPr>
      <w:r>
        <w:rPr>
          <w:rFonts w:hint="eastAsia"/>
        </w:rPr>
        <w:t>2</w:t>
      </w:r>
      <w:r>
        <w:rPr>
          <w:rFonts w:hint="eastAsia"/>
        </w:rPr>
        <w:t>、补入业务。由柜员手工输入起息日期。</w:t>
      </w:r>
    </w:p>
    <w:p w:rsidR="004A1DF5" w:rsidRDefault="004A1DF5">
      <w:pPr>
        <w:ind w:firstLineChars="200" w:firstLine="480"/>
      </w:pPr>
      <w:r>
        <w:rPr>
          <w:rFonts w:hint="eastAsia"/>
        </w:rPr>
        <w:t>（</w:t>
      </w:r>
      <w:r>
        <w:rPr>
          <w:rFonts w:hint="eastAsia"/>
        </w:rPr>
        <w:t>1</w:t>
      </w:r>
      <w:r>
        <w:rPr>
          <w:rFonts w:hint="eastAsia"/>
        </w:rPr>
        <w:t>）开户补入。不得大于柜员记账日期。</w:t>
      </w:r>
    </w:p>
    <w:p w:rsidR="004A1DF5" w:rsidRDefault="004A1DF5">
      <w:pPr>
        <w:ind w:firstLineChars="200" w:firstLine="480"/>
      </w:pPr>
      <w:r>
        <w:rPr>
          <w:rFonts w:hint="eastAsia"/>
        </w:rPr>
        <w:t>（</w:t>
      </w:r>
      <w:r>
        <w:rPr>
          <w:rFonts w:hint="eastAsia"/>
        </w:rPr>
        <w:t>2</w:t>
      </w:r>
      <w:r>
        <w:rPr>
          <w:rFonts w:hint="eastAsia"/>
        </w:rPr>
        <w:t>）关户补入。不得大于柜员记账日期，不得早于该笔定期最后一笔交易的起息日。</w:t>
      </w:r>
    </w:p>
    <w:p w:rsidR="004A1DF5" w:rsidRDefault="004A1DF5">
      <w:pPr>
        <w:ind w:firstLineChars="200" w:firstLine="480"/>
      </w:pPr>
      <w:r>
        <w:rPr>
          <w:rFonts w:hint="eastAsia"/>
        </w:rPr>
        <w:t>（</w:t>
      </w:r>
      <w:r>
        <w:rPr>
          <w:rFonts w:hint="eastAsia"/>
        </w:rPr>
        <w:t>3</w:t>
      </w:r>
      <w:r>
        <w:rPr>
          <w:rFonts w:hint="eastAsia"/>
        </w:rPr>
        <w:t>）部提补入。不得大于柜员记账日期；不得小于定期的到期日；不得早于该笔定期的最后一笔交易的起息日。</w:t>
      </w:r>
    </w:p>
    <w:p w:rsidR="004A1DF5" w:rsidRDefault="004A1DF5">
      <w:pPr>
        <w:ind w:firstLineChars="200" w:firstLine="480"/>
      </w:pPr>
      <w:r>
        <w:rPr>
          <w:rFonts w:hint="eastAsia"/>
        </w:rPr>
        <w:t>（</w:t>
      </w:r>
      <w:r>
        <w:rPr>
          <w:rFonts w:hint="eastAsia"/>
        </w:rPr>
        <w:t>4</w:t>
      </w:r>
      <w:r>
        <w:rPr>
          <w:rFonts w:hint="eastAsia"/>
        </w:rPr>
        <w:t>）续存补入。不得大于柜员记账日期，不得早于该笔定期的起息日。</w:t>
      </w:r>
    </w:p>
    <w:p w:rsidR="004A1DF5" w:rsidRDefault="004A1DF5" w:rsidP="0004090F">
      <w:pPr>
        <w:pStyle w:val="6"/>
      </w:pPr>
      <w:r>
        <w:rPr>
          <w:rFonts w:hint="eastAsia"/>
        </w:rPr>
        <w:t>一、开户补入</w:t>
      </w:r>
    </w:p>
    <w:p w:rsidR="004A1DF5" w:rsidRDefault="004A1DF5">
      <w:pPr>
        <w:pStyle w:val="7"/>
      </w:pPr>
      <w:r>
        <w:rPr>
          <w:rFonts w:hint="eastAsia"/>
        </w:rPr>
        <w:t>（一）功能介绍</w:t>
      </w:r>
    </w:p>
    <w:p w:rsidR="004A1DF5" w:rsidRDefault="004A1DF5">
      <w:pPr>
        <w:ind w:firstLineChars="200" w:firstLine="480"/>
      </w:pPr>
      <w:r>
        <w:rPr>
          <w:rFonts w:hint="eastAsia"/>
        </w:rPr>
        <w:t>通过该功能对漏做的定期进行开户补入</w:t>
      </w:r>
    </w:p>
    <w:p w:rsidR="004A1DF5" w:rsidRDefault="004A1DF5">
      <w:pPr>
        <w:pStyle w:val="7"/>
      </w:pPr>
      <w:r>
        <w:rPr>
          <w:rFonts w:hint="eastAsia"/>
        </w:rPr>
        <w:t>（二）界面</w:t>
      </w:r>
    </w:p>
    <w:p w:rsidR="004A1DF5" w:rsidRDefault="0004090F">
      <w:r>
        <w:rPr>
          <w:rFonts w:hint="eastAsia"/>
          <w:noProof/>
        </w:rPr>
        <w:drawing>
          <wp:inline distT="0" distB="0" distL="0" distR="0">
            <wp:extent cx="5276850" cy="3952875"/>
            <wp:effectExtent l="1905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8"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pStyle w:val="7"/>
      </w:pPr>
      <w:r>
        <w:rPr>
          <w:rFonts w:hint="eastAsia"/>
        </w:rPr>
        <w:lastRenderedPageBreak/>
        <w:t>（三）操作要点</w:t>
      </w:r>
    </w:p>
    <w:p w:rsidR="004A1DF5" w:rsidRDefault="004A1DF5">
      <w:pPr>
        <w:pStyle w:val="a5"/>
        <w:ind w:firstLine="480"/>
      </w:pPr>
      <w:r>
        <w:rPr>
          <w:rFonts w:hint="eastAsia"/>
        </w:rPr>
        <w:t>1</w:t>
      </w:r>
      <w:r>
        <w:rPr>
          <w:rFonts w:hint="eastAsia"/>
        </w:rPr>
        <w:t>、如果补入存单类的定期业务，可不输入户口号，直接选择储种，选择调整类型“开户补入”即可。如果是要补入一卡通的定期需输入一卡通卡号。</w:t>
      </w:r>
    </w:p>
    <w:p w:rsidR="004A1DF5" w:rsidRDefault="004A1DF5">
      <w:pPr>
        <w:pStyle w:val="a5"/>
        <w:ind w:firstLine="480"/>
      </w:pPr>
      <w:r>
        <w:rPr>
          <w:rFonts w:hint="eastAsia"/>
        </w:rPr>
        <w:t>2</w:t>
      </w:r>
      <w:r>
        <w:rPr>
          <w:rFonts w:hint="eastAsia"/>
        </w:rPr>
        <w:t>、定期开户补入界面同正常开户界面类似，存单类定期业务不再在开户补入时输入凭证信息及设置支取方式，补入成功后通过“补打个人存单”、以及“补打对公存款证实书”功能设置支取方式及打印凭证，其他操作同正常开户。</w:t>
      </w:r>
    </w:p>
    <w:p w:rsidR="004A1DF5" w:rsidRDefault="004A1DF5">
      <w:pPr>
        <w:pStyle w:val="a5"/>
        <w:ind w:firstLine="480"/>
      </w:pPr>
      <w:r>
        <w:rPr>
          <w:rFonts w:hint="eastAsia"/>
        </w:rPr>
        <w:t>3</w:t>
      </w:r>
      <w:r>
        <w:rPr>
          <w:rFonts w:hint="eastAsia"/>
        </w:rPr>
        <w:t>、开户补入的资金来源不能是现金。</w:t>
      </w:r>
    </w:p>
    <w:p w:rsidR="004A1DF5" w:rsidRDefault="004A1DF5">
      <w:pPr>
        <w:pStyle w:val="7"/>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、经办用户选择“导航系统”－“负债业务”－“差错处理”－“定期业务差错调整”或在“业务代码”栏输入“</w:t>
      </w:r>
      <w:r>
        <w:rPr>
          <w:rFonts w:hint="eastAsia"/>
        </w:rPr>
        <w:t>3511</w:t>
      </w:r>
      <w:r>
        <w:rPr>
          <w:rFonts w:hint="eastAsia"/>
        </w:rPr>
        <w:t>”，进入“定期业务差错调整”界面。</w:t>
      </w:r>
    </w:p>
    <w:p w:rsidR="004A1DF5" w:rsidRDefault="004A1DF5">
      <w:pPr>
        <w:ind w:firstLineChars="200" w:firstLine="480"/>
      </w:pPr>
      <w:r>
        <w:rPr>
          <w:rFonts w:hint="eastAsia"/>
        </w:rPr>
        <w:t>2</w:t>
      </w:r>
      <w:r>
        <w:rPr>
          <w:rFonts w:hint="eastAsia"/>
        </w:rPr>
        <w:t>、输入户口号（如补入的是个人定期存单或对公定期则不输入户口号），选择储种，选择“开户补入”，回车后点击“账务调整”。</w:t>
      </w:r>
    </w:p>
    <w:p w:rsidR="004A1DF5" w:rsidRDefault="004A1DF5">
      <w:pPr>
        <w:ind w:firstLineChars="200" w:firstLine="480"/>
      </w:pPr>
      <w:r>
        <w:rPr>
          <w:rFonts w:hint="eastAsia"/>
        </w:rPr>
        <w:t>3</w:t>
      </w:r>
      <w:r>
        <w:rPr>
          <w:rFonts w:hint="eastAsia"/>
        </w:rPr>
        <w:t>、按照界面的提示办理开户补入的操作（界面类似正常开户，但需输入起息日）。</w:t>
      </w:r>
    </w:p>
    <w:p w:rsidR="004A1DF5" w:rsidRDefault="004A1DF5">
      <w:pPr>
        <w:ind w:firstLineChars="200" w:firstLine="480"/>
      </w:pPr>
      <w:r>
        <w:rPr>
          <w:rFonts w:hint="eastAsia"/>
        </w:rPr>
        <w:t>4</w:t>
      </w:r>
      <w:r>
        <w:rPr>
          <w:rFonts w:hint="eastAsia"/>
        </w:rPr>
        <w:t>、补入要素输入完毕后点击“确定”，系统提示授权。</w:t>
      </w:r>
    </w:p>
    <w:p w:rsidR="004A1DF5" w:rsidRDefault="004A1DF5">
      <w:pPr>
        <w:ind w:firstLineChars="200" w:firstLine="480"/>
      </w:pPr>
      <w:r>
        <w:rPr>
          <w:rFonts w:hint="eastAsia"/>
        </w:rPr>
        <w:t>5</w:t>
      </w:r>
      <w:r>
        <w:rPr>
          <w:rFonts w:hint="eastAsia"/>
        </w:rPr>
        <w:t>、授权成功后，一卡通定期的开户补入打印存取款凭条，个人存单开户补入打印个人账户开户申请书以及存取款凭条，对公定期开户补入打印定期收款回单等。</w:t>
      </w:r>
    </w:p>
    <w:p w:rsidR="004A1DF5" w:rsidRDefault="004A1DF5">
      <w:pPr>
        <w:ind w:firstLineChars="200" w:firstLine="480"/>
      </w:pPr>
    </w:p>
    <w:p w:rsidR="004A1DF5" w:rsidRDefault="004A1DF5" w:rsidP="0004090F">
      <w:pPr>
        <w:pStyle w:val="6"/>
      </w:pPr>
      <w:r>
        <w:rPr>
          <w:rFonts w:hint="eastAsia"/>
        </w:rPr>
        <w:t>二、开户撤销</w:t>
      </w:r>
    </w:p>
    <w:p w:rsidR="004A1DF5" w:rsidRDefault="004A1DF5">
      <w:pPr>
        <w:pStyle w:val="7"/>
      </w:pPr>
      <w:r>
        <w:rPr>
          <w:rFonts w:hint="eastAsia"/>
        </w:rPr>
        <w:t>（一）功能介绍</w:t>
      </w:r>
    </w:p>
    <w:p w:rsidR="004A1DF5" w:rsidRDefault="004A1DF5">
      <w:pPr>
        <w:ind w:firstLineChars="200" w:firstLine="480"/>
      </w:pPr>
      <w:r>
        <w:rPr>
          <w:rFonts w:hint="eastAsia"/>
        </w:rPr>
        <w:t>该功能对错误的定期开户进行撤销。</w:t>
      </w:r>
    </w:p>
    <w:p w:rsidR="004A1DF5" w:rsidRDefault="004A1DF5">
      <w:pPr>
        <w:pStyle w:val="7"/>
      </w:pPr>
      <w:r>
        <w:rPr>
          <w:rFonts w:hint="eastAsia"/>
        </w:rPr>
        <w:lastRenderedPageBreak/>
        <w:t>（二）界面</w:t>
      </w:r>
    </w:p>
    <w:p w:rsidR="004A1DF5" w:rsidRDefault="0004090F">
      <w:r>
        <w:rPr>
          <w:rFonts w:hint="eastAsia"/>
          <w:noProof/>
        </w:rPr>
        <w:drawing>
          <wp:inline distT="0" distB="0" distL="0" distR="0">
            <wp:extent cx="5276850" cy="3952875"/>
            <wp:effectExtent l="1905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9"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 w:rsidR="004A1DF5" w:rsidRDefault="0004090F">
      <w:r>
        <w:rPr>
          <w:rFonts w:hint="eastAsia"/>
          <w:noProof/>
        </w:rPr>
        <w:drawing>
          <wp:inline distT="0" distB="0" distL="0" distR="0">
            <wp:extent cx="5276850" cy="3952875"/>
            <wp:effectExtent l="1905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70"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 w:rsidR="004A1DF5" w:rsidRDefault="0004090F">
      <w:r>
        <w:rPr>
          <w:rFonts w:hint="eastAsia"/>
          <w:noProof/>
        </w:rPr>
        <w:lastRenderedPageBreak/>
        <w:drawing>
          <wp:inline distT="0" distB="0" distL="0" distR="0">
            <wp:extent cx="5276850" cy="3952875"/>
            <wp:effectExtent l="1905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71"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pStyle w:val="7"/>
      </w:pPr>
      <w:r>
        <w:rPr>
          <w:rFonts w:hint="eastAsia"/>
        </w:rPr>
        <w:t>（三）操作要点</w:t>
      </w:r>
    </w:p>
    <w:p w:rsidR="004A1DF5" w:rsidRDefault="004A1DF5">
      <w:pPr>
        <w:pStyle w:val="a5"/>
        <w:ind w:firstLine="480"/>
      </w:pPr>
      <w:r>
        <w:rPr>
          <w:rFonts w:hint="eastAsia"/>
        </w:rPr>
        <w:t>1</w:t>
      </w:r>
      <w:r>
        <w:rPr>
          <w:rFonts w:hint="eastAsia"/>
        </w:rPr>
        <w:t>、只能对新开户的定期进行开户撤销，即最后一笔业务是开户或开户补入。</w:t>
      </w:r>
    </w:p>
    <w:p w:rsidR="004A1DF5" w:rsidRDefault="004A1DF5">
      <w:pPr>
        <w:pStyle w:val="a5"/>
        <w:ind w:firstLine="480"/>
      </w:pPr>
      <w:r>
        <w:rPr>
          <w:rFonts w:hint="eastAsia"/>
        </w:rPr>
        <w:t>2</w:t>
      </w:r>
      <w:r>
        <w:rPr>
          <w:rFonts w:hint="eastAsia"/>
        </w:rPr>
        <w:t>、存单类的定期开户撤销要求选择输入是否收回凭证。</w:t>
      </w:r>
    </w:p>
    <w:p w:rsidR="004A1DF5" w:rsidRDefault="004A1DF5">
      <w:pPr>
        <w:pStyle w:val="7"/>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、经办用户选择“导航系统”－“负债业务”－“差错处理”－“定期业务差错调整”或在“业务代码”栏输入“</w:t>
      </w:r>
      <w:r>
        <w:rPr>
          <w:rFonts w:hint="eastAsia"/>
        </w:rPr>
        <w:t>3511</w:t>
      </w:r>
      <w:r>
        <w:rPr>
          <w:rFonts w:hint="eastAsia"/>
        </w:rPr>
        <w:t>”，进入“定期业务差错调整”界面。</w:t>
      </w:r>
    </w:p>
    <w:p w:rsidR="004A1DF5" w:rsidRDefault="004A1DF5">
      <w:pPr>
        <w:ind w:firstLineChars="200" w:firstLine="480"/>
      </w:pPr>
      <w:r>
        <w:rPr>
          <w:rFonts w:hint="eastAsia"/>
        </w:rPr>
        <w:t>2</w:t>
      </w:r>
      <w:r>
        <w:rPr>
          <w:rFonts w:hint="eastAsia"/>
        </w:rPr>
        <w:t>、输入户口号，选择储种，选择“开户撤销”，回车，系统自动现实该户口号下该储种所有的定期，然后选择需要开户撤销的定期序号，点击“账务调整”。</w:t>
      </w:r>
    </w:p>
    <w:p w:rsidR="004A1DF5" w:rsidRDefault="004A1DF5">
      <w:pPr>
        <w:ind w:firstLineChars="200" w:firstLine="480"/>
      </w:pPr>
      <w:r>
        <w:rPr>
          <w:rFonts w:hint="eastAsia"/>
        </w:rPr>
        <w:t>3</w:t>
      </w:r>
      <w:r>
        <w:rPr>
          <w:rFonts w:hint="eastAsia"/>
        </w:rPr>
        <w:t>、在调账信息中选择输入收款类型。</w:t>
      </w:r>
    </w:p>
    <w:p w:rsidR="004A1DF5" w:rsidRDefault="004A1DF5">
      <w:pPr>
        <w:ind w:firstLineChars="200" w:firstLine="480"/>
      </w:pPr>
      <w:r>
        <w:rPr>
          <w:rFonts w:hint="eastAsia"/>
        </w:rPr>
        <w:t>4</w:t>
      </w:r>
      <w:r>
        <w:rPr>
          <w:rFonts w:hint="eastAsia"/>
        </w:rPr>
        <w:t>、如果是存单类的开户撤销，需选择输入是否收回凭证，如果选择收回凭证，需输入凭证号码。</w:t>
      </w:r>
    </w:p>
    <w:p w:rsidR="004A1DF5" w:rsidRDefault="004A1DF5">
      <w:pPr>
        <w:ind w:firstLineChars="200" w:firstLine="480"/>
      </w:pPr>
      <w:r>
        <w:rPr>
          <w:rFonts w:hint="eastAsia"/>
        </w:rPr>
        <w:t>5</w:t>
      </w:r>
      <w:r>
        <w:rPr>
          <w:rFonts w:hint="eastAsia"/>
        </w:rPr>
        <w:t>、要素输入完毕后点击“确定”，系统提示授权。</w:t>
      </w:r>
    </w:p>
    <w:p w:rsidR="004A1DF5" w:rsidRDefault="004A1DF5">
      <w:pPr>
        <w:ind w:firstLineChars="200" w:firstLine="480"/>
      </w:pPr>
      <w:r>
        <w:rPr>
          <w:rFonts w:hint="eastAsia"/>
        </w:rPr>
        <w:t>6</w:t>
      </w:r>
      <w:r>
        <w:rPr>
          <w:rFonts w:hint="eastAsia"/>
        </w:rPr>
        <w:t>、授权成功后，个人定期的开户撤销打印个人冲账凭证，对公定期开户撤销打印对公冲账回单。</w:t>
      </w:r>
    </w:p>
    <w:p w:rsidR="004A1DF5" w:rsidRDefault="004A1DF5" w:rsidP="0004090F">
      <w:pPr>
        <w:pStyle w:val="6"/>
      </w:pPr>
      <w:r>
        <w:rPr>
          <w:rFonts w:hint="eastAsia"/>
        </w:rPr>
        <w:lastRenderedPageBreak/>
        <w:t>三、部提补入</w:t>
      </w:r>
    </w:p>
    <w:p w:rsidR="004A1DF5" w:rsidRDefault="004A1DF5">
      <w:pPr>
        <w:pStyle w:val="7"/>
      </w:pPr>
      <w:r>
        <w:rPr>
          <w:rFonts w:hint="eastAsia"/>
        </w:rPr>
        <w:t>（一）功能介绍</w:t>
      </w:r>
    </w:p>
    <w:p w:rsidR="004A1DF5" w:rsidRDefault="004A1DF5">
      <w:pPr>
        <w:ind w:firstLineChars="200" w:firstLine="480"/>
      </w:pPr>
      <w:r>
        <w:rPr>
          <w:rFonts w:hint="eastAsia"/>
        </w:rPr>
        <w:t>对漏做的定期部分支取进行补入。</w:t>
      </w:r>
    </w:p>
    <w:p w:rsidR="004A1DF5" w:rsidRDefault="004A1DF5">
      <w:pPr>
        <w:pStyle w:val="7"/>
      </w:pPr>
      <w:r>
        <w:rPr>
          <w:rFonts w:hint="eastAsia"/>
        </w:rPr>
        <w:t>（二）界面</w:t>
      </w:r>
    </w:p>
    <w:p w:rsidR="004A1DF5" w:rsidRDefault="0004090F">
      <w:r>
        <w:rPr>
          <w:rFonts w:hint="eastAsia"/>
          <w:noProof/>
        </w:rPr>
        <w:drawing>
          <wp:inline distT="0" distB="0" distL="0" distR="0">
            <wp:extent cx="5276850" cy="3952875"/>
            <wp:effectExtent l="1905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2"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 w:rsidR="004A1DF5" w:rsidRDefault="0004090F">
      <w:r>
        <w:rPr>
          <w:rFonts w:hint="eastAsia"/>
          <w:noProof/>
        </w:rPr>
        <w:lastRenderedPageBreak/>
        <w:drawing>
          <wp:inline distT="0" distB="0" distL="0" distR="0">
            <wp:extent cx="5276850" cy="3952875"/>
            <wp:effectExtent l="1905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73"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pStyle w:val="7"/>
      </w:pPr>
      <w:r>
        <w:rPr>
          <w:rFonts w:hint="eastAsia"/>
        </w:rPr>
        <w:t>（三）操作要点</w:t>
      </w:r>
    </w:p>
    <w:p w:rsidR="004A1DF5" w:rsidRDefault="004A1DF5">
      <w:pPr>
        <w:pStyle w:val="a5"/>
        <w:ind w:firstLine="480"/>
      </w:pPr>
      <w:r>
        <w:rPr>
          <w:rFonts w:hint="eastAsia"/>
        </w:rPr>
        <w:t>1</w:t>
      </w:r>
      <w:r>
        <w:rPr>
          <w:rFonts w:hint="eastAsia"/>
        </w:rPr>
        <w:t>、定期部提补入界面同正常部分支取界面类似，如果是存单类的业务不再在输入新凭证的号码，补入成功后通过“补签个人存单”或“补签对公证实书”功能打印新的凭证。</w:t>
      </w:r>
    </w:p>
    <w:p w:rsidR="004A1DF5" w:rsidRDefault="004A1DF5">
      <w:pPr>
        <w:pStyle w:val="a5"/>
        <w:ind w:firstLine="480"/>
      </w:pPr>
      <w:r>
        <w:rPr>
          <w:rFonts w:hint="eastAsia"/>
        </w:rPr>
        <w:t>2</w:t>
      </w:r>
      <w:r>
        <w:rPr>
          <w:rFonts w:hint="eastAsia"/>
        </w:rPr>
        <w:t>、部分支取补入的资金去向无现金。</w:t>
      </w:r>
    </w:p>
    <w:p w:rsidR="004A1DF5" w:rsidRDefault="004A1DF5">
      <w:pPr>
        <w:pStyle w:val="7"/>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、经办用户选择“导航系统”－“负债业务”－“差错处理”－“定期业务差错调整”或在“业务代码”栏输入“</w:t>
      </w:r>
      <w:r>
        <w:rPr>
          <w:rFonts w:hint="eastAsia"/>
        </w:rPr>
        <w:t>3511</w:t>
      </w:r>
      <w:r>
        <w:rPr>
          <w:rFonts w:hint="eastAsia"/>
        </w:rPr>
        <w:t>”，进入“定期业务差错调整”界面。</w:t>
      </w:r>
    </w:p>
    <w:p w:rsidR="004A1DF5" w:rsidRDefault="004A1DF5">
      <w:pPr>
        <w:ind w:firstLineChars="200" w:firstLine="480"/>
      </w:pPr>
      <w:r>
        <w:rPr>
          <w:rFonts w:hint="eastAsia"/>
        </w:rPr>
        <w:t>2</w:t>
      </w:r>
      <w:r>
        <w:rPr>
          <w:rFonts w:hint="eastAsia"/>
        </w:rPr>
        <w:t>、输入户口号，选择储种，选择“部提补入”后回车，系统自动现实该户口号下该储种所有的定期，选择需要进行部提补入的定期序号，点击“账务调整”。</w:t>
      </w:r>
    </w:p>
    <w:p w:rsidR="004A1DF5" w:rsidRDefault="004A1DF5">
      <w:pPr>
        <w:ind w:firstLineChars="200" w:firstLine="480"/>
      </w:pPr>
      <w:r>
        <w:rPr>
          <w:rFonts w:hint="eastAsia"/>
        </w:rPr>
        <w:t>3</w:t>
      </w:r>
      <w:r>
        <w:rPr>
          <w:rFonts w:hint="eastAsia"/>
        </w:rPr>
        <w:t>、按照界面的提示办理部提补入的操作，具体操作类似正常补入业务。</w:t>
      </w:r>
    </w:p>
    <w:p w:rsidR="004A1DF5" w:rsidRDefault="004A1DF5">
      <w:pPr>
        <w:ind w:firstLineChars="200" w:firstLine="480"/>
      </w:pPr>
      <w:r>
        <w:rPr>
          <w:rFonts w:hint="eastAsia"/>
        </w:rPr>
        <w:t>4</w:t>
      </w:r>
      <w:r>
        <w:rPr>
          <w:rFonts w:hint="eastAsia"/>
        </w:rPr>
        <w:t>、如果是存单类的部提补入，需选择输入是否收回凭证，如果选择收回凭证，需输入凭证号码，并输入止息日。</w:t>
      </w:r>
    </w:p>
    <w:p w:rsidR="004A1DF5" w:rsidRDefault="004A1DF5">
      <w:pPr>
        <w:ind w:firstLineChars="200" w:firstLine="480"/>
      </w:pPr>
      <w:r>
        <w:rPr>
          <w:rFonts w:hint="eastAsia"/>
        </w:rPr>
        <w:t>5</w:t>
      </w:r>
      <w:r>
        <w:rPr>
          <w:rFonts w:hint="eastAsia"/>
        </w:rPr>
        <w:t>、补入要素输入完毕后点击“确定”，系统提示授权。</w:t>
      </w:r>
    </w:p>
    <w:p w:rsidR="004A1DF5" w:rsidRDefault="004A1DF5">
      <w:pPr>
        <w:ind w:firstLineChars="200" w:firstLine="480"/>
        <w:rPr>
          <w:b/>
          <w:bCs/>
          <w:sz w:val="30"/>
        </w:rPr>
      </w:pPr>
      <w:r>
        <w:rPr>
          <w:rFonts w:hint="eastAsia"/>
        </w:rPr>
        <w:lastRenderedPageBreak/>
        <w:t>6</w:t>
      </w:r>
      <w:r>
        <w:rPr>
          <w:rFonts w:hint="eastAsia"/>
        </w:rPr>
        <w:t>、授权成功后，如果是存单类定期并且选择了收回凭证，系统自动打印支取记录，其他打印内容同正常部分支取业务。</w:t>
      </w:r>
    </w:p>
    <w:p w:rsidR="004A1DF5" w:rsidRDefault="004A1DF5"/>
    <w:p w:rsidR="004A1DF5" w:rsidRDefault="004A1DF5">
      <w:pPr>
        <w:pStyle w:val="6"/>
      </w:pPr>
      <w:r>
        <w:rPr>
          <w:rFonts w:hint="eastAsia"/>
        </w:rPr>
        <w:t>四、部支撤销</w:t>
      </w:r>
    </w:p>
    <w:p w:rsidR="004A1DF5" w:rsidRDefault="004A1DF5">
      <w:pPr>
        <w:pStyle w:val="7"/>
      </w:pPr>
      <w:r>
        <w:rPr>
          <w:rFonts w:hint="eastAsia"/>
        </w:rPr>
        <w:t>（一）功能介绍</w:t>
      </w:r>
    </w:p>
    <w:p w:rsidR="004A1DF5" w:rsidRDefault="004A1DF5">
      <w:pPr>
        <w:ind w:firstLineChars="200" w:firstLine="480"/>
      </w:pPr>
      <w:r>
        <w:rPr>
          <w:rFonts w:hint="eastAsia"/>
        </w:rPr>
        <w:t>该功能对错误的定期部分支取业务撤销，撤销后定期有关业务状态恢复到部分支取之间的状态。</w:t>
      </w:r>
    </w:p>
    <w:p w:rsidR="004A1DF5" w:rsidRDefault="004A1DF5">
      <w:pPr>
        <w:pStyle w:val="7"/>
      </w:pPr>
      <w:r>
        <w:rPr>
          <w:rFonts w:hint="eastAsia"/>
        </w:rPr>
        <w:t>（二）界面</w:t>
      </w:r>
    </w:p>
    <w:p w:rsidR="004A1DF5" w:rsidRDefault="0004090F">
      <w:r>
        <w:rPr>
          <w:rFonts w:hint="eastAsia"/>
          <w:noProof/>
        </w:rPr>
        <w:drawing>
          <wp:inline distT="0" distB="0" distL="0" distR="0">
            <wp:extent cx="5276850" cy="3952875"/>
            <wp:effectExtent l="1905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74"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 w:rsidR="004A1DF5" w:rsidRDefault="0004090F">
      <w:r>
        <w:rPr>
          <w:rFonts w:hint="eastAsia"/>
          <w:noProof/>
        </w:rPr>
        <w:lastRenderedPageBreak/>
        <w:drawing>
          <wp:inline distT="0" distB="0" distL="0" distR="0">
            <wp:extent cx="5276850" cy="3952875"/>
            <wp:effectExtent l="1905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75"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pStyle w:val="7"/>
      </w:pPr>
      <w:r>
        <w:rPr>
          <w:rFonts w:hint="eastAsia"/>
        </w:rPr>
        <w:t>（三）操作要点</w:t>
      </w:r>
    </w:p>
    <w:p w:rsidR="004A1DF5" w:rsidRDefault="004A1DF5">
      <w:pPr>
        <w:ind w:firstLineChars="200" w:firstLine="480"/>
      </w:pPr>
      <w:r>
        <w:rPr>
          <w:rFonts w:hint="eastAsia"/>
        </w:rPr>
        <w:t>1</w:t>
      </w:r>
      <w:r>
        <w:rPr>
          <w:rFonts w:hint="eastAsia"/>
        </w:rPr>
        <w:t>、只能对最后一笔业务是部分支取或部提补入的定期进行部提撤销。</w:t>
      </w:r>
    </w:p>
    <w:p w:rsidR="004A1DF5" w:rsidRDefault="004A1DF5">
      <w:pPr>
        <w:ind w:firstLineChars="200" w:firstLine="480"/>
      </w:pPr>
      <w:r>
        <w:rPr>
          <w:rFonts w:hint="eastAsia"/>
        </w:rPr>
        <w:t>2</w:t>
      </w:r>
      <w:r>
        <w:rPr>
          <w:rFonts w:hint="eastAsia"/>
        </w:rPr>
        <w:t>、如果是存单类的业务，撤销成功后通过“补签个人存单”或“补签对公证实书”功能打印新的凭证。</w:t>
      </w:r>
    </w:p>
    <w:p w:rsidR="004A1DF5" w:rsidRDefault="004A1DF5">
      <w:pPr>
        <w:pStyle w:val="7"/>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、经办用户选择“导航系统”－“负债业务”－“差错处理”－“定期业务差错调整”或在“业务代码”栏输入“</w:t>
      </w:r>
      <w:r>
        <w:rPr>
          <w:rFonts w:hint="eastAsia"/>
        </w:rPr>
        <w:t>3511</w:t>
      </w:r>
      <w:r>
        <w:rPr>
          <w:rFonts w:hint="eastAsia"/>
        </w:rPr>
        <w:t>”，进入“定期业务差错调整”界面。</w:t>
      </w:r>
    </w:p>
    <w:p w:rsidR="004A1DF5" w:rsidRDefault="004A1DF5">
      <w:pPr>
        <w:ind w:firstLineChars="200" w:firstLine="480"/>
      </w:pPr>
      <w:r>
        <w:rPr>
          <w:rFonts w:hint="eastAsia"/>
        </w:rPr>
        <w:t>2</w:t>
      </w:r>
      <w:r>
        <w:rPr>
          <w:rFonts w:hint="eastAsia"/>
        </w:rPr>
        <w:t>、输入户口号，选择储种，选择调整种类为“部提撤销”后回车，系统自动现实该户口号下该储种所有的定期，单击需要进行部提撤销的定期序号，点击“账务调整”。</w:t>
      </w:r>
    </w:p>
    <w:p w:rsidR="004A1DF5" w:rsidRDefault="004A1DF5">
      <w:pPr>
        <w:ind w:firstLineChars="200" w:firstLine="480"/>
      </w:pPr>
      <w:r>
        <w:rPr>
          <w:rFonts w:hint="eastAsia"/>
        </w:rPr>
        <w:t>3</w:t>
      </w:r>
      <w:r>
        <w:rPr>
          <w:rFonts w:hint="eastAsia"/>
        </w:rPr>
        <w:t>、其他操作同开户撤销。</w:t>
      </w:r>
    </w:p>
    <w:p w:rsidR="004A1DF5" w:rsidRDefault="004A1DF5">
      <w:pPr>
        <w:pStyle w:val="6"/>
        <w:spacing w:line="360" w:lineRule="auto"/>
        <w:rPr>
          <w:b w:val="0"/>
          <w:bCs w:val="0"/>
          <w:sz w:val="30"/>
        </w:rPr>
      </w:pPr>
      <w:r>
        <w:rPr>
          <w:rFonts w:hint="eastAsia"/>
          <w:b w:val="0"/>
          <w:bCs w:val="0"/>
          <w:sz w:val="30"/>
        </w:rPr>
        <w:lastRenderedPageBreak/>
        <w:t>五、续存补入</w:t>
      </w:r>
    </w:p>
    <w:p w:rsidR="004A1DF5" w:rsidRDefault="004A1DF5">
      <w:pPr>
        <w:pStyle w:val="7"/>
      </w:pPr>
      <w:r>
        <w:rPr>
          <w:rFonts w:hint="eastAsia"/>
        </w:rPr>
        <w:t>（一）功能介绍</w:t>
      </w:r>
    </w:p>
    <w:p w:rsidR="004A1DF5" w:rsidRDefault="004A1DF5">
      <w:pPr>
        <w:ind w:firstLineChars="200" w:firstLine="480"/>
      </w:pPr>
      <w:r>
        <w:rPr>
          <w:rFonts w:hint="eastAsia"/>
        </w:rPr>
        <w:t>通过该功能对漏做的定期进行续存补入</w:t>
      </w:r>
    </w:p>
    <w:p w:rsidR="004A1DF5" w:rsidRDefault="004A1DF5">
      <w:pPr>
        <w:pStyle w:val="7"/>
      </w:pPr>
      <w:r>
        <w:rPr>
          <w:rFonts w:hint="eastAsia"/>
        </w:rPr>
        <w:t>（二）界面</w:t>
      </w:r>
    </w:p>
    <w:p w:rsidR="004A1DF5" w:rsidRDefault="0004090F">
      <w:r>
        <w:rPr>
          <w:rFonts w:hint="eastAsia"/>
          <w:noProof/>
        </w:rPr>
        <w:drawing>
          <wp:inline distT="0" distB="0" distL="0" distR="0">
            <wp:extent cx="5276850" cy="3952875"/>
            <wp:effectExtent l="1905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76"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ind w:firstLineChars="200" w:firstLine="480"/>
      </w:pPr>
    </w:p>
    <w:p w:rsidR="004A1DF5" w:rsidRDefault="0004090F">
      <w:r>
        <w:rPr>
          <w:rFonts w:hint="eastAsia"/>
          <w:noProof/>
        </w:rPr>
        <w:lastRenderedPageBreak/>
        <w:drawing>
          <wp:inline distT="0" distB="0" distL="0" distR="0">
            <wp:extent cx="5276850" cy="3952875"/>
            <wp:effectExtent l="1905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7"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ind w:firstLineChars="200" w:firstLine="480"/>
      </w:pPr>
    </w:p>
    <w:p w:rsidR="004A1DF5" w:rsidRDefault="004A1DF5">
      <w:pPr>
        <w:pStyle w:val="7"/>
      </w:pPr>
      <w:r>
        <w:rPr>
          <w:rFonts w:hint="eastAsia"/>
        </w:rPr>
        <w:t>（三）操作要点</w:t>
      </w:r>
    </w:p>
    <w:p w:rsidR="004A1DF5" w:rsidRDefault="004A1DF5">
      <w:pPr>
        <w:pStyle w:val="a5"/>
        <w:ind w:firstLine="480"/>
      </w:pPr>
      <w:r>
        <w:rPr>
          <w:rFonts w:hint="eastAsia"/>
        </w:rPr>
        <w:t>1</w:t>
      </w:r>
      <w:r>
        <w:rPr>
          <w:rFonts w:hint="eastAsia"/>
        </w:rPr>
        <w:t>、如果是要补入一卡通的定期需输入一卡通卡号。</w:t>
      </w:r>
    </w:p>
    <w:p w:rsidR="004A1DF5" w:rsidRDefault="004A1DF5">
      <w:pPr>
        <w:pStyle w:val="a5"/>
        <w:ind w:firstLine="480"/>
      </w:pPr>
      <w:r>
        <w:rPr>
          <w:rFonts w:hint="eastAsia"/>
        </w:rPr>
        <w:t>2</w:t>
      </w:r>
      <w:r>
        <w:rPr>
          <w:rFonts w:hint="eastAsia"/>
        </w:rPr>
        <w:t>、定期续存补入的起息日不能大于当前交易日期。</w:t>
      </w:r>
    </w:p>
    <w:p w:rsidR="004A1DF5" w:rsidRDefault="004A1DF5">
      <w:pPr>
        <w:pStyle w:val="a5"/>
        <w:ind w:firstLine="480"/>
      </w:pPr>
      <w:r>
        <w:rPr>
          <w:rFonts w:hint="eastAsia"/>
        </w:rPr>
        <w:t>3</w:t>
      </w:r>
      <w:r>
        <w:rPr>
          <w:rFonts w:hint="eastAsia"/>
        </w:rPr>
        <w:t>、续存补入的资金来源不能是现金。</w:t>
      </w:r>
    </w:p>
    <w:p w:rsidR="004A1DF5" w:rsidRDefault="004A1DF5">
      <w:pPr>
        <w:pStyle w:val="7"/>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、经办用户选择“导航系统”－“负债业务”－“差错处理”－“定期业务差错调整”或在“业务代码”栏输入“</w:t>
      </w:r>
      <w:r>
        <w:rPr>
          <w:rFonts w:hint="eastAsia"/>
        </w:rPr>
        <w:t>3511</w:t>
      </w:r>
      <w:r>
        <w:rPr>
          <w:rFonts w:hint="eastAsia"/>
        </w:rPr>
        <w:t>”，进入“定期业务差错调整”界面。</w:t>
      </w:r>
    </w:p>
    <w:p w:rsidR="004A1DF5" w:rsidRDefault="004A1DF5">
      <w:pPr>
        <w:ind w:firstLineChars="200" w:firstLine="480"/>
      </w:pPr>
      <w:r>
        <w:rPr>
          <w:rFonts w:hint="eastAsia"/>
        </w:rPr>
        <w:t>2</w:t>
      </w:r>
      <w:r>
        <w:rPr>
          <w:rFonts w:hint="eastAsia"/>
        </w:rPr>
        <w:t>、输入户口号，选择储种，选择“续存补入”，回车后点击“账务调整”。</w:t>
      </w:r>
    </w:p>
    <w:p w:rsidR="004A1DF5" w:rsidRDefault="004A1DF5">
      <w:pPr>
        <w:ind w:firstLineChars="200" w:firstLine="480"/>
      </w:pPr>
      <w:r>
        <w:rPr>
          <w:rFonts w:hint="eastAsia"/>
        </w:rPr>
        <w:t>3</w:t>
      </w:r>
      <w:r>
        <w:rPr>
          <w:rFonts w:hint="eastAsia"/>
        </w:rPr>
        <w:t>、按照界面的提示办理续存补入的操作。</w:t>
      </w:r>
    </w:p>
    <w:p w:rsidR="004A1DF5" w:rsidRDefault="004A1DF5">
      <w:pPr>
        <w:ind w:firstLineChars="200" w:firstLine="480"/>
      </w:pPr>
      <w:r>
        <w:rPr>
          <w:rFonts w:hint="eastAsia"/>
        </w:rPr>
        <w:t>4</w:t>
      </w:r>
      <w:r>
        <w:rPr>
          <w:rFonts w:hint="eastAsia"/>
        </w:rPr>
        <w:t>、补入要素输入完毕后点击“确定”，系统提示授权。</w:t>
      </w:r>
    </w:p>
    <w:p w:rsidR="004A1DF5" w:rsidRDefault="004A1DF5">
      <w:pPr>
        <w:ind w:firstLineChars="200" w:firstLine="480"/>
      </w:pPr>
      <w:r>
        <w:rPr>
          <w:rFonts w:hint="eastAsia"/>
        </w:rPr>
        <w:t>5</w:t>
      </w:r>
      <w:r>
        <w:rPr>
          <w:rFonts w:hint="eastAsia"/>
        </w:rPr>
        <w:t>、授权成功后，打印存取款凭条。</w:t>
      </w:r>
    </w:p>
    <w:p w:rsidR="004A1DF5" w:rsidRDefault="004A1DF5">
      <w:pPr>
        <w:ind w:firstLineChars="200" w:firstLine="480"/>
      </w:pPr>
    </w:p>
    <w:p w:rsidR="004A1DF5" w:rsidRDefault="004A1DF5">
      <w:pPr>
        <w:pStyle w:val="6"/>
        <w:spacing w:line="360" w:lineRule="auto"/>
        <w:rPr>
          <w:b w:val="0"/>
          <w:bCs w:val="0"/>
          <w:sz w:val="30"/>
        </w:rPr>
      </w:pPr>
      <w:r>
        <w:rPr>
          <w:rFonts w:hint="eastAsia"/>
          <w:b w:val="0"/>
          <w:bCs w:val="0"/>
          <w:sz w:val="30"/>
        </w:rPr>
        <w:lastRenderedPageBreak/>
        <w:t>六、续存撤销</w:t>
      </w:r>
    </w:p>
    <w:p w:rsidR="004A1DF5" w:rsidRDefault="004A1DF5">
      <w:pPr>
        <w:pStyle w:val="7"/>
      </w:pPr>
      <w:r>
        <w:rPr>
          <w:rFonts w:hint="eastAsia"/>
        </w:rPr>
        <w:t>（一）功能介绍</w:t>
      </w:r>
    </w:p>
    <w:p w:rsidR="004A1DF5" w:rsidRDefault="004A1DF5">
      <w:pPr>
        <w:ind w:firstLineChars="200" w:firstLine="480"/>
      </w:pPr>
      <w:r>
        <w:rPr>
          <w:rFonts w:hint="eastAsia"/>
        </w:rPr>
        <w:t>通过该功能对做错的定期续存业务进行续存撤销</w:t>
      </w:r>
    </w:p>
    <w:p w:rsidR="004A1DF5" w:rsidRDefault="004A1DF5">
      <w:pPr>
        <w:pStyle w:val="7"/>
      </w:pPr>
      <w:r>
        <w:rPr>
          <w:rFonts w:hint="eastAsia"/>
        </w:rPr>
        <w:t>（二）界面</w:t>
      </w:r>
    </w:p>
    <w:p w:rsidR="004A1DF5" w:rsidRDefault="0004090F">
      <w:r>
        <w:rPr>
          <w:rFonts w:hint="eastAsia"/>
          <w:noProof/>
        </w:rPr>
        <w:drawing>
          <wp:inline distT="0" distB="0" distL="0" distR="0">
            <wp:extent cx="5276850" cy="3952875"/>
            <wp:effectExtent l="1905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8"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 w:rsidR="004A1DF5" w:rsidRDefault="0004090F">
      <w:r>
        <w:rPr>
          <w:rFonts w:hint="eastAsia"/>
          <w:noProof/>
        </w:rPr>
        <w:lastRenderedPageBreak/>
        <w:drawing>
          <wp:inline distT="0" distB="0" distL="0" distR="0">
            <wp:extent cx="5276850" cy="3952875"/>
            <wp:effectExtent l="1905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9"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pStyle w:val="7"/>
      </w:pPr>
      <w:r>
        <w:rPr>
          <w:rFonts w:hint="eastAsia"/>
        </w:rPr>
        <w:t>（三）操作要点</w:t>
      </w:r>
    </w:p>
    <w:p w:rsidR="004A1DF5" w:rsidRDefault="004A1DF5">
      <w:pPr>
        <w:pStyle w:val="a5"/>
        <w:ind w:firstLine="480"/>
      </w:pPr>
      <w:r>
        <w:rPr>
          <w:rFonts w:hint="eastAsia"/>
        </w:rPr>
        <w:t>1</w:t>
      </w:r>
      <w:r>
        <w:rPr>
          <w:rFonts w:hint="eastAsia"/>
        </w:rPr>
        <w:t>、只能对最后一笔续存业务做续存撤销。</w:t>
      </w:r>
    </w:p>
    <w:p w:rsidR="004A1DF5" w:rsidRDefault="004A1DF5">
      <w:pPr>
        <w:pStyle w:val="7"/>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、经办用户选择“导航系统”－“负债业务”－“差错处理”－“定期业务差错调整”或在“业务代码”栏输入“</w:t>
      </w:r>
      <w:r>
        <w:rPr>
          <w:rFonts w:hint="eastAsia"/>
        </w:rPr>
        <w:t>3511</w:t>
      </w:r>
      <w:r>
        <w:rPr>
          <w:rFonts w:hint="eastAsia"/>
        </w:rPr>
        <w:t>”，进入“定期业务差错调整”界面。</w:t>
      </w:r>
    </w:p>
    <w:p w:rsidR="004A1DF5" w:rsidRDefault="004A1DF5">
      <w:pPr>
        <w:ind w:firstLineChars="200" w:firstLine="480"/>
      </w:pPr>
      <w:r>
        <w:rPr>
          <w:rFonts w:hint="eastAsia"/>
        </w:rPr>
        <w:t>2</w:t>
      </w:r>
      <w:r>
        <w:rPr>
          <w:rFonts w:hint="eastAsia"/>
        </w:rPr>
        <w:t>、输入户口号，选择储种，选择“续存撤销”，回车，系统自动实现该户口号下该储种所有的定期，然后选择需要续存撤销的定期序号，点击“账务调整”。</w:t>
      </w:r>
    </w:p>
    <w:p w:rsidR="004A1DF5" w:rsidRDefault="004A1DF5">
      <w:pPr>
        <w:ind w:firstLineChars="200" w:firstLine="480"/>
      </w:pPr>
      <w:r>
        <w:rPr>
          <w:rFonts w:hint="eastAsia"/>
        </w:rPr>
        <w:t>3</w:t>
      </w:r>
      <w:r>
        <w:rPr>
          <w:rFonts w:hint="eastAsia"/>
        </w:rPr>
        <w:t>、在调账信息中选择输入付款类型。</w:t>
      </w:r>
    </w:p>
    <w:p w:rsidR="004A1DF5" w:rsidRDefault="004A1DF5">
      <w:pPr>
        <w:ind w:firstLineChars="200" w:firstLine="480"/>
      </w:pPr>
      <w:r>
        <w:rPr>
          <w:rFonts w:hint="eastAsia"/>
        </w:rPr>
        <w:t>4</w:t>
      </w:r>
      <w:r>
        <w:rPr>
          <w:rFonts w:hint="eastAsia"/>
        </w:rPr>
        <w:t>、要素输入完毕后点击“确定”，系统提示授权。</w:t>
      </w:r>
    </w:p>
    <w:p w:rsidR="004A1DF5" w:rsidRDefault="004A1DF5">
      <w:pPr>
        <w:ind w:firstLineChars="200" w:firstLine="480"/>
      </w:pPr>
      <w:r>
        <w:rPr>
          <w:rFonts w:hint="eastAsia"/>
        </w:rPr>
        <w:t>5</w:t>
      </w:r>
      <w:r>
        <w:rPr>
          <w:rFonts w:hint="eastAsia"/>
        </w:rPr>
        <w:t>、授权成功后，打印个人业务冲账凭证</w:t>
      </w:r>
    </w:p>
    <w:p w:rsidR="004A1DF5" w:rsidRDefault="004A1DF5">
      <w:pPr>
        <w:pStyle w:val="6"/>
        <w:spacing w:line="360" w:lineRule="auto"/>
        <w:rPr>
          <w:b w:val="0"/>
          <w:bCs w:val="0"/>
          <w:sz w:val="30"/>
        </w:rPr>
      </w:pPr>
      <w:r>
        <w:rPr>
          <w:rFonts w:hint="eastAsia"/>
          <w:b w:val="0"/>
          <w:bCs w:val="0"/>
          <w:sz w:val="30"/>
        </w:rPr>
        <w:t>七、续取补入</w:t>
      </w:r>
    </w:p>
    <w:p w:rsidR="004A1DF5" w:rsidRDefault="004A1DF5">
      <w:pPr>
        <w:pStyle w:val="7"/>
      </w:pPr>
      <w:r>
        <w:rPr>
          <w:rFonts w:hint="eastAsia"/>
        </w:rPr>
        <w:t>（一）功能介绍</w:t>
      </w:r>
    </w:p>
    <w:p w:rsidR="004A1DF5" w:rsidRDefault="004A1DF5">
      <w:pPr>
        <w:ind w:firstLineChars="200" w:firstLine="480"/>
      </w:pPr>
      <w:r>
        <w:rPr>
          <w:rFonts w:hint="eastAsia"/>
        </w:rPr>
        <w:t>该功能对漏做的定期续取业务进行补入操作。</w:t>
      </w:r>
    </w:p>
    <w:p w:rsidR="004A1DF5" w:rsidRDefault="004A1DF5">
      <w:pPr>
        <w:pStyle w:val="7"/>
      </w:pPr>
      <w:r>
        <w:rPr>
          <w:rFonts w:hint="eastAsia"/>
        </w:rPr>
        <w:lastRenderedPageBreak/>
        <w:t>（二）界面</w:t>
      </w:r>
    </w:p>
    <w:p w:rsidR="004A1DF5" w:rsidRDefault="0004090F">
      <w:r>
        <w:rPr>
          <w:rFonts w:hint="eastAsia"/>
          <w:noProof/>
        </w:rPr>
        <w:drawing>
          <wp:inline distT="0" distB="0" distL="0" distR="0">
            <wp:extent cx="5276850" cy="3952875"/>
            <wp:effectExtent l="1905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80"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 w:rsidR="004A1DF5" w:rsidRDefault="0004090F">
      <w:r>
        <w:rPr>
          <w:rFonts w:hint="eastAsia"/>
          <w:noProof/>
        </w:rPr>
        <w:drawing>
          <wp:inline distT="0" distB="0" distL="0" distR="0">
            <wp:extent cx="5276850" cy="3952875"/>
            <wp:effectExtent l="1905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1"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pStyle w:val="7"/>
      </w:pPr>
      <w:r>
        <w:rPr>
          <w:rFonts w:hint="eastAsia"/>
        </w:rPr>
        <w:lastRenderedPageBreak/>
        <w:t>（三）操作要点</w:t>
      </w:r>
    </w:p>
    <w:p w:rsidR="004A1DF5" w:rsidRDefault="004A1DF5">
      <w:pPr>
        <w:pStyle w:val="a5"/>
        <w:ind w:firstLine="480"/>
      </w:pPr>
      <w:r>
        <w:rPr>
          <w:rFonts w:hint="eastAsia"/>
        </w:rPr>
        <w:t>1</w:t>
      </w:r>
      <w:r>
        <w:rPr>
          <w:rFonts w:hint="eastAsia"/>
        </w:rPr>
        <w:t>、如果是要补入一卡通的定期需输入一卡通卡号。</w:t>
      </w:r>
    </w:p>
    <w:p w:rsidR="004A1DF5" w:rsidRDefault="004A1DF5">
      <w:pPr>
        <w:pStyle w:val="a5"/>
        <w:ind w:firstLine="480"/>
      </w:pPr>
      <w:r>
        <w:rPr>
          <w:rFonts w:hint="eastAsia"/>
        </w:rPr>
        <w:t>2</w:t>
      </w:r>
      <w:r>
        <w:rPr>
          <w:rFonts w:hint="eastAsia"/>
        </w:rPr>
        <w:t>、定期续取补入的起息日不能大于当前交易日期。</w:t>
      </w:r>
    </w:p>
    <w:p w:rsidR="004A1DF5" w:rsidRDefault="004A1DF5">
      <w:pPr>
        <w:pStyle w:val="a5"/>
        <w:ind w:firstLine="480"/>
      </w:pPr>
      <w:r>
        <w:rPr>
          <w:rFonts w:hint="eastAsia"/>
        </w:rPr>
        <w:t>3</w:t>
      </w:r>
      <w:r>
        <w:rPr>
          <w:rFonts w:hint="eastAsia"/>
        </w:rPr>
        <w:t>、续取补入的资金来源不能是现金。</w:t>
      </w:r>
    </w:p>
    <w:p w:rsidR="004A1DF5" w:rsidRDefault="004A1DF5">
      <w:pPr>
        <w:pStyle w:val="7"/>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、经办用户选择“导航系统”－“负债业务”－“差错处理”－“定期业务差错调整”或在“业务代码”栏输入“</w:t>
      </w:r>
      <w:r>
        <w:rPr>
          <w:rFonts w:hint="eastAsia"/>
        </w:rPr>
        <w:t>3511</w:t>
      </w:r>
      <w:r>
        <w:rPr>
          <w:rFonts w:hint="eastAsia"/>
        </w:rPr>
        <w:t>”，进入“定期业务差错调整”界面。</w:t>
      </w:r>
    </w:p>
    <w:p w:rsidR="004A1DF5" w:rsidRDefault="004A1DF5">
      <w:pPr>
        <w:ind w:firstLineChars="200" w:firstLine="480"/>
      </w:pPr>
      <w:r>
        <w:rPr>
          <w:rFonts w:hint="eastAsia"/>
        </w:rPr>
        <w:t>2</w:t>
      </w:r>
      <w:r>
        <w:rPr>
          <w:rFonts w:hint="eastAsia"/>
        </w:rPr>
        <w:t>、输入户口号，选择储种，选择“续取补入”，回车后点击“账务调整”。</w:t>
      </w:r>
    </w:p>
    <w:p w:rsidR="004A1DF5" w:rsidRDefault="004A1DF5">
      <w:pPr>
        <w:ind w:firstLineChars="200" w:firstLine="480"/>
      </w:pPr>
      <w:r>
        <w:rPr>
          <w:rFonts w:hint="eastAsia"/>
        </w:rPr>
        <w:t>3</w:t>
      </w:r>
      <w:r>
        <w:rPr>
          <w:rFonts w:hint="eastAsia"/>
        </w:rPr>
        <w:t>、按照界面的提示办理续取补入的操作。</w:t>
      </w:r>
    </w:p>
    <w:p w:rsidR="004A1DF5" w:rsidRDefault="004A1DF5">
      <w:pPr>
        <w:ind w:firstLineChars="200" w:firstLine="480"/>
      </w:pPr>
      <w:r>
        <w:rPr>
          <w:rFonts w:hint="eastAsia"/>
        </w:rPr>
        <w:t>4</w:t>
      </w:r>
      <w:r>
        <w:rPr>
          <w:rFonts w:hint="eastAsia"/>
        </w:rPr>
        <w:t>、补入要素输入完毕后点击“确定”，系统提示授权。</w:t>
      </w:r>
    </w:p>
    <w:p w:rsidR="004A1DF5" w:rsidRDefault="004A1DF5">
      <w:pPr>
        <w:ind w:firstLineChars="200" w:firstLine="480"/>
      </w:pPr>
      <w:r>
        <w:rPr>
          <w:rFonts w:hint="eastAsia"/>
        </w:rPr>
        <w:t>5</w:t>
      </w:r>
      <w:r>
        <w:rPr>
          <w:rFonts w:hint="eastAsia"/>
        </w:rPr>
        <w:t>、授权成功后，打印存取款凭条。</w:t>
      </w:r>
    </w:p>
    <w:p w:rsidR="004A1DF5" w:rsidRDefault="004A1DF5"/>
    <w:p w:rsidR="004A1DF5" w:rsidRDefault="004A1DF5">
      <w:pPr>
        <w:pStyle w:val="6"/>
        <w:spacing w:line="360" w:lineRule="auto"/>
        <w:rPr>
          <w:b w:val="0"/>
          <w:bCs w:val="0"/>
          <w:sz w:val="30"/>
        </w:rPr>
      </w:pPr>
      <w:r>
        <w:rPr>
          <w:rFonts w:hint="eastAsia"/>
          <w:b w:val="0"/>
          <w:bCs w:val="0"/>
          <w:sz w:val="30"/>
        </w:rPr>
        <w:t>八、续取撤销</w:t>
      </w:r>
    </w:p>
    <w:p w:rsidR="004A1DF5" w:rsidRDefault="004A1DF5">
      <w:pPr>
        <w:pStyle w:val="7"/>
      </w:pPr>
      <w:r>
        <w:rPr>
          <w:rFonts w:hint="eastAsia"/>
        </w:rPr>
        <w:t>（一）功能介绍</w:t>
      </w:r>
    </w:p>
    <w:p w:rsidR="004A1DF5" w:rsidRDefault="004A1DF5">
      <w:pPr>
        <w:ind w:firstLineChars="200" w:firstLine="480"/>
      </w:pPr>
      <w:r>
        <w:rPr>
          <w:rFonts w:hint="eastAsia"/>
        </w:rPr>
        <w:t>通过该功能对做错的定期续取业务进行续取撤销操作</w:t>
      </w:r>
    </w:p>
    <w:p w:rsidR="004A1DF5" w:rsidRDefault="004A1DF5">
      <w:pPr>
        <w:pStyle w:val="7"/>
      </w:pPr>
      <w:r>
        <w:rPr>
          <w:rFonts w:hint="eastAsia"/>
        </w:rPr>
        <w:lastRenderedPageBreak/>
        <w:t>（二）界面</w:t>
      </w:r>
    </w:p>
    <w:p w:rsidR="004A1DF5" w:rsidRDefault="0004090F">
      <w:pPr>
        <w:spacing w:line="240" w:lineRule="auto"/>
      </w:pPr>
      <w:r>
        <w:rPr>
          <w:rFonts w:hint="eastAsia"/>
          <w:noProof/>
        </w:rPr>
        <w:drawing>
          <wp:inline distT="0" distB="0" distL="0" distR="0">
            <wp:extent cx="5276850" cy="3952875"/>
            <wp:effectExtent l="1905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2"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spacing w:line="240" w:lineRule="auto"/>
      </w:pPr>
    </w:p>
    <w:p w:rsidR="004A1DF5" w:rsidRDefault="0004090F">
      <w:r>
        <w:rPr>
          <w:rFonts w:hint="eastAsia"/>
          <w:noProof/>
        </w:rPr>
        <w:drawing>
          <wp:inline distT="0" distB="0" distL="0" distR="0">
            <wp:extent cx="5276850" cy="3952875"/>
            <wp:effectExtent l="1905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3"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pStyle w:val="7"/>
      </w:pPr>
      <w:r>
        <w:rPr>
          <w:rFonts w:hint="eastAsia"/>
        </w:rPr>
        <w:lastRenderedPageBreak/>
        <w:t>（三）操作要点</w:t>
      </w:r>
    </w:p>
    <w:p w:rsidR="004A1DF5" w:rsidRDefault="004A1DF5">
      <w:pPr>
        <w:pStyle w:val="a5"/>
        <w:ind w:firstLine="480"/>
      </w:pPr>
      <w:r>
        <w:rPr>
          <w:rFonts w:hint="eastAsia"/>
        </w:rPr>
        <w:t>1</w:t>
      </w:r>
      <w:r>
        <w:rPr>
          <w:rFonts w:hint="eastAsia"/>
        </w:rPr>
        <w:t>、只能对最后一笔续取业务做续取撤销。</w:t>
      </w:r>
    </w:p>
    <w:p w:rsidR="004A1DF5" w:rsidRDefault="004A1DF5">
      <w:pPr>
        <w:pStyle w:val="7"/>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、经办用户选择“导航系统”－“负债业务”－“差错处理”－“定期业务差错调整”或在“业务代码”栏输入“</w:t>
      </w:r>
      <w:r>
        <w:rPr>
          <w:rFonts w:hint="eastAsia"/>
        </w:rPr>
        <w:t>3511</w:t>
      </w:r>
      <w:r>
        <w:rPr>
          <w:rFonts w:hint="eastAsia"/>
        </w:rPr>
        <w:t>”，进入“定期业务差错调整”界面。</w:t>
      </w:r>
    </w:p>
    <w:p w:rsidR="004A1DF5" w:rsidRDefault="004A1DF5">
      <w:pPr>
        <w:ind w:firstLineChars="200" w:firstLine="480"/>
      </w:pPr>
      <w:r>
        <w:rPr>
          <w:rFonts w:hint="eastAsia"/>
        </w:rPr>
        <w:t>2</w:t>
      </w:r>
      <w:r>
        <w:rPr>
          <w:rFonts w:hint="eastAsia"/>
        </w:rPr>
        <w:t>、输入户口号，选择储种，选择“续取撤销”，回车，系统自动实现该户口号下该储种所有的定期，然后选择需要续取撤销的定期序号，点击“账务调整”。</w:t>
      </w:r>
    </w:p>
    <w:p w:rsidR="004A1DF5" w:rsidRDefault="004A1DF5">
      <w:pPr>
        <w:ind w:firstLineChars="200" w:firstLine="480"/>
      </w:pPr>
      <w:r>
        <w:rPr>
          <w:rFonts w:hint="eastAsia"/>
        </w:rPr>
        <w:t>3</w:t>
      </w:r>
      <w:r>
        <w:rPr>
          <w:rFonts w:hint="eastAsia"/>
        </w:rPr>
        <w:t>、调账信息中选择付款类型。</w:t>
      </w:r>
    </w:p>
    <w:p w:rsidR="004A1DF5" w:rsidRDefault="004A1DF5">
      <w:pPr>
        <w:ind w:firstLineChars="200" w:firstLine="480"/>
      </w:pPr>
      <w:r>
        <w:rPr>
          <w:rFonts w:hint="eastAsia"/>
        </w:rPr>
        <w:t>4</w:t>
      </w:r>
      <w:r>
        <w:rPr>
          <w:rFonts w:hint="eastAsia"/>
        </w:rPr>
        <w:t>、要素输入完毕后点击“确定”，系统提示授权。</w:t>
      </w:r>
    </w:p>
    <w:p w:rsidR="004A1DF5" w:rsidRDefault="004A1DF5">
      <w:pPr>
        <w:ind w:firstLineChars="200" w:firstLine="480"/>
      </w:pPr>
      <w:r>
        <w:rPr>
          <w:rFonts w:hint="eastAsia"/>
        </w:rPr>
        <w:t>5</w:t>
      </w:r>
      <w:r>
        <w:rPr>
          <w:rFonts w:hint="eastAsia"/>
        </w:rPr>
        <w:t>、授权成功后，打印个人业务冲账凭证</w:t>
      </w:r>
    </w:p>
    <w:p w:rsidR="004A1DF5" w:rsidRDefault="004A1DF5"/>
    <w:p w:rsidR="004A1DF5" w:rsidRDefault="004A1DF5">
      <w:pPr>
        <w:pStyle w:val="6"/>
        <w:spacing w:line="360" w:lineRule="auto"/>
        <w:rPr>
          <w:b w:val="0"/>
          <w:bCs w:val="0"/>
          <w:sz w:val="30"/>
        </w:rPr>
      </w:pPr>
      <w:r>
        <w:rPr>
          <w:rFonts w:hint="eastAsia"/>
          <w:b w:val="0"/>
          <w:bCs w:val="0"/>
          <w:sz w:val="30"/>
        </w:rPr>
        <w:t>九、关户补入</w:t>
      </w:r>
    </w:p>
    <w:p w:rsidR="004A1DF5" w:rsidRDefault="004A1DF5">
      <w:pPr>
        <w:pStyle w:val="7"/>
      </w:pPr>
      <w:r>
        <w:rPr>
          <w:rFonts w:hint="eastAsia"/>
        </w:rPr>
        <w:t>（一）功能介绍</w:t>
      </w:r>
    </w:p>
    <w:p w:rsidR="004A1DF5" w:rsidRDefault="004A1DF5">
      <w:pPr>
        <w:ind w:firstLineChars="200" w:firstLine="480"/>
      </w:pPr>
      <w:r>
        <w:rPr>
          <w:rFonts w:hint="eastAsia"/>
        </w:rPr>
        <w:t>该功能对漏做的定期关户进行补入。</w:t>
      </w:r>
    </w:p>
    <w:p w:rsidR="004A1DF5" w:rsidRDefault="004A1DF5">
      <w:pPr>
        <w:pStyle w:val="7"/>
      </w:pPr>
      <w:r>
        <w:rPr>
          <w:rFonts w:hint="eastAsia"/>
        </w:rPr>
        <w:t>（二）界面</w:t>
      </w:r>
    </w:p>
    <w:p w:rsidR="004A1DF5" w:rsidRDefault="004A1DF5">
      <w:pPr>
        <w:ind w:firstLineChars="200" w:firstLine="480"/>
      </w:pPr>
      <w:r>
        <w:rPr>
          <w:rFonts w:hint="eastAsia"/>
        </w:rPr>
        <w:t>与正常定期的关户类似，如果是存单类定期，增加了选择是否收回凭证的选项。</w:t>
      </w:r>
    </w:p>
    <w:p w:rsidR="004A1DF5" w:rsidRDefault="004A1DF5">
      <w:pPr>
        <w:pStyle w:val="7"/>
      </w:pPr>
      <w:r>
        <w:rPr>
          <w:rFonts w:hint="eastAsia"/>
        </w:rPr>
        <w:t>（三）操作步骤</w:t>
      </w:r>
    </w:p>
    <w:p w:rsidR="004A1DF5" w:rsidRDefault="004A1DF5">
      <w:pPr>
        <w:ind w:firstLineChars="200" w:firstLine="480"/>
      </w:pPr>
      <w:r>
        <w:rPr>
          <w:rFonts w:hint="eastAsia"/>
        </w:rPr>
        <w:t>1</w:t>
      </w:r>
      <w:r>
        <w:rPr>
          <w:rFonts w:hint="eastAsia"/>
        </w:rPr>
        <w:t>、经办用户选择“导航系统”－“负债业务”－“差错处理”－“定期业务差错调整”或在“业务代码”栏输入“</w:t>
      </w:r>
      <w:r>
        <w:rPr>
          <w:rFonts w:hint="eastAsia"/>
        </w:rPr>
        <w:t>3511</w:t>
      </w:r>
      <w:r>
        <w:rPr>
          <w:rFonts w:hint="eastAsia"/>
        </w:rPr>
        <w:t>”，进入“定期业务差错调整”界面。</w:t>
      </w:r>
    </w:p>
    <w:p w:rsidR="004A1DF5" w:rsidRDefault="004A1DF5">
      <w:pPr>
        <w:ind w:firstLineChars="200" w:firstLine="480"/>
      </w:pPr>
      <w:r>
        <w:rPr>
          <w:rFonts w:hint="eastAsia"/>
        </w:rPr>
        <w:t>2</w:t>
      </w:r>
      <w:r>
        <w:rPr>
          <w:rFonts w:hint="eastAsia"/>
        </w:rPr>
        <w:t>、输入户口号，选择储种，选择“关户补入”后回车，系统自动现实该户口号下该储种所有的定期，选择需要进行关户补入的定期序号，点击“账务调整”。</w:t>
      </w:r>
    </w:p>
    <w:p w:rsidR="004A1DF5" w:rsidRDefault="004A1DF5">
      <w:pPr>
        <w:ind w:firstLineChars="200" w:firstLine="480"/>
      </w:pPr>
      <w:r>
        <w:rPr>
          <w:rFonts w:hint="eastAsia"/>
        </w:rPr>
        <w:t>3</w:t>
      </w:r>
      <w:r>
        <w:rPr>
          <w:rFonts w:hint="eastAsia"/>
        </w:rPr>
        <w:t>、其他操作同部提补入。</w:t>
      </w:r>
    </w:p>
    <w:p w:rsidR="004A1DF5" w:rsidRDefault="004A1DF5">
      <w:pPr>
        <w:ind w:firstLineChars="200" w:firstLine="480"/>
        <w:rPr>
          <w:b/>
          <w:bCs/>
          <w:sz w:val="30"/>
        </w:rPr>
      </w:pPr>
      <w:r>
        <w:rPr>
          <w:rFonts w:hint="eastAsia"/>
        </w:rPr>
        <w:t>4</w:t>
      </w:r>
      <w:r>
        <w:rPr>
          <w:rFonts w:hint="eastAsia"/>
        </w:rPr>
        <w:t>、授权成功后，如果是存单类定期并且选择了收回凭证，系统自动打印支</w:t>
      </w:r>
      <w:r>
        <w:rPr>
          <w:rFonts w:hint="eastAsia"/>
        </w:rPr>
        <w:lastRenderedPageBreak/>
        <w:t>取记录，其他打印内容同正常部分支取业务。</w:t>
      </w:r>
    </w:p>
    <w:p w:rsidR="004A1DF5" w:rsidRDefault="004A1DF5">
      <w:pPr>
        <w:pStyle w:val="6"/>
        <w:spacing w:line="360" w:lineRule="auto"/>
        <w:rPr>
          <w:b w:val="0"/>
          <w:bCs w:val="0"/>
          <w:sz w:val="30"/>
        </w:rPr>
      </w:pPr>
      <w:r>
        <w:rPr>
          <w:rFonts w:hint="eastAsia"/>
          <w:b w:val="0"/>
          <w:bCs w:val="0"/>
          <w:sz w:val="30"/>
        </w:rPr>
        <w:t>十、关户撤销</w:t>
      </w:r>
    </w:p>
    <w:p w:rsidR="004A1DF5" w:rsidRDefault="004A1DF5">
      <w:pPr>
        <w:pStyle w:val="7"/>
      </w:pPr>
      <w:r>
        <w:rPr>
          <w:rFonts w:hint="eastAsia"/>
        </w:rPr>
        <w:t>（一）功能介绍</w:t>
      </w:r>
    </w:p>
    <w:p w:rsidR="004A1DF5" w:rsidRDefault="004A1DF5">
      <w:pPr>
        <w:ind w:firstLineChars="200" w:firstLine="480"/>
      </w:pPr>
      <w:r>
        <w:rPr>
          <w:rFonts w:hint="eastAsia"/>
        </w:rPr>
        <w:t>该功能对错误的定期关户业务进行撤销。</w:t>
      </w:r>
    </w:p>
    <w:p w:rsidR="004A1DF5" w:rsidRDefault="004A1DF5">
      <w:pPr>
        <w:pStyle w:val="7"/>
      </w:pPr>
      <w:r>
        <w:rPr>
          <w:rFonts w:hint="eastAsia"/>
        </w:rPr>
        <w:t>（二）界面</w:t>
      </w:r>
    </w:p>
    <w:p w:rsidR="004A1DF5" w:rsidRDefault="004A1DF5">
      <w:pPr>
        <w:ind w:firstLineChars="200" w:firstLine="480"/>
      </w:pPr>
      <w:r>
        <w:rPr>
          <w:rFonts w:hint="eastAsia"/>
        </w:rPr>
        <w:t>同部提撤销。</w:t>
      </w:r>
    </w:p>
    <w:p w:rsidR="004A1DF5" w:rsidRDefault="004A1DF5">
      <w:pPr>
        <w:pStyle w:val="7"/>
      </w:pPr>
      <w:r>
        <w:rPr>
          <w:rFonts w:hint="eastAsia"/>
        </w:rPr>
        <w:t>（三）操作要点</w:t>
      </w:r>
    </w:p>
    <w:p w:rsidR="004A1DF5" w:rsidRDefault="004A1DF5">
      <w:pPr>
        <w:ind w:firstLineChars="200" w:firstLine="480"/>
      </w:pPr>
      <w:r>
        <w:rPr>
          <w:rFonts w:hint="eastAsia"/>
        </w:rPr>
        <w:t>1</w:t>
      </w:r>
      <w:r>
        <w:rPr>
          <w:rFonts w:hint="eastAsia"/>
        </w:rPr>
        <w:t>、只能对已关户的定期进行关户撤销（即最后一笔交易为关户或关户补入的定期）。</w:t>
      </w:r>
    </w:p>
    <w:p w:rsidR="004A1DF5" w:rsidRDefault="004A1DF5">
      <w:pPr>
        <w:ind w:firstLineChars="200" w:firstLine="480"/>
      </w:pPr>
      <w:r>
        <w:rPr>
          <w:rFonts w:hint="eastAsia"/>
        </w:rPr>
        <w:t>2</w:t>
      </w:r>
      <w:r>
        <w:rPr>
          <w:rFonts w:hint="eastAsia"/>
        </w:rPr>
        <w:t>、如果是存单类的业务，撤销成功后通过“补签个人存单”或“补签对公证实书”功能打印新的凭证。</w:t>
      </w:r>
    </w:p>
    <w:p w:rsidR="004A1DF5" w:rsidRDefault="004A1DF5">
      <w:pPr>
        <w:pStyle w:val="7"/>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、经办用户选择“导航系统”－“负债业务”－“差错处理”－“定期业务差错调整”或在“业务代码”栏输入“</w:t>
      </w:r>
      <w:r>
        <w:rPr>
          <w:rFonts w:hint="eastAsia"/>
        </w:rPr>
        <w:t>3511</w:t>
      </w:r>
      <w:r>
        <w:rPr>
          <w:rFonts w:hint="eastAsia"/>
        </w:rPr>
        <w:t>”，进入“定期业务差错调整”界面。</w:t>
      </w:r>
    </w:p>
    <w:p w:rsidR="004A1DF5" w:rsidRDefault="004A1DF5">
      <w:pPr>
        <w:ind w:firstLineChars="200" w:firstLine="480"/>
      </w:pPr>
      <w:r>
        <w:rPr>
          <w:rFonts w:hint="eastAsia"/>
        </w:rPr>
        <w:t>2</w:t>
      </w:r>
      <w:r>
        <w:rPr>
          <w:rFonts w:hint="eastAsia"/>
        </w:rPr>
        <w:t>、输入户口号，选择储种，选择“关户撤销”后回车，系统自动现实该户口号下该储种所有的定期，选择需要进行关户撤销的定期序号，点击“账务调整”。</w:t>
      </w:r>
    </w:p>
    <w:p w:rsidR="004A1DF5" w:rsidRDefault="004A1DF5" w:rsidP="00DF061D">
      <w:pPr>
        <w:numPr>
          <w:ilvl w:val="0"/>
          <w:numId w:val="140"/>
        </w:numPr>
      </w:pPr>
      <w:r>
        <w:rPr>
          <w:rFonts w:hint="eastAsia"/>
        </w:rPr>
        <w:t>其他操作同部提撤销。</w:t>
      </w:r>
    </w:p>
    <w:p w:rsidR="00DF061D" w:rsidRDefault="00DF061D" w:rsidP="00DF061D">
      <w:pPr>
        <w:pStyle w:val="6"/>
        <w:spacing w:line="360" w:lineRule="auto"/>
        <w:rPr>
          <w:rFonts w:ascii="宋体" w:eastAsia="宋体" w:hAnsi="宋体"/>
          <w:sz w:val="28"/>
        </w:rPr>
      </w:pPr>
      <w:r>
        <w:rPr>
          <w:rFonts w:ascii="宋体" w:eastAsia="宋体" w:hAnsi="宋体" w:hint="eastAsia"/>
          <w:sz w:val="28"/>
        </w:rPr>
        <w:t>十一、信息调整</w:t>
      </w:r>
    </w:p>
    <w:p w:rsidR="00DF061D" w:rsidRDefault="00DF061D" w:rsidP="00DF061D">
      <w:pPr>
        <w:pStyle w:val="7"/>
        <w:spacing w:line="360" w:lineRule="auto"/>
        <w:rPr>
          <w:rFonts w:ascii="宋体" w:hAnsi="宋体"/>
        </w:rPr>
      </w:pPr>
      <w:r>
        <w:rPr>
          <w:rFonts w:ascii="宋体" w:hAnsi="宋体" w:hint="eastAsia"/>
        </w:rPr>
        <w:t>（一）功能介绍</w:t>
      </w:r>
    </w:p>
    <w:p w:rsidR="00DF061D" w:rsidRDefault="00DF061D" w:rsidP="00DF061D">
      <w:pPr>
        <w:ind w:firstLine="480"/>
        <w:rPr>
          <w:rFonts w:ascii="宋体" w:hAnsi="宋体"/>
        </w:rPr>
      </w:pPr>
      <w:r>
        <w:rPr>
          <w:rFonts w:ascii="宋体" w:hAnsi="宋体" w:hint="eastAsia"/>
        </w:rPr>
        <w:t>该功能对错误的定期业务信息进行调整，目前允许调整的只有通过“单位普通定期（3211）”功能存入的协议类定期利率。</w:t>
      </w:r>
    </w:p>
    <w:p w:rsidR="00DF061D" w:rsidRDefault="00DF061D" w:rsidP="00DF061D">
      <w:pPr>
        <w:pStyle w:val="7"/>
        <w:spacing w:line="360" w:lineRule="auto"/>
        <w:rPr>
          <w:rFonts w:ascii="宋体" w:hAnsi="宋体"/>
        </w:rPr>
      </w:pPr>
      <w:r>
        <w:rPr>
          <w:rFonts w:ascii="宋体" w:hAnsi="宋体" w:hint="eastAsia"/>
        </w:rPr>
        <w:t>（二）界面</w:t>
      </w:r>
    </w:p>
    <w:p w:rsidR="00DF061D" w:rsidRDefault="00DF061D" w:rsidP="00DF061D">
      <w:pPr>
        <w:ind w:firstLine="480"/>
        <w:rPr>
          <w:rFonts w:ascii="宋体" w:hAnsi="宋体"/>
        </w:rPr>
      </w:pPr>
      <w:r>
        <w:rPr>
          <w:rFonts w:ascii="宋体" w:hAnsi="宋体" w:hint="eastAsia"/>
        </w:rPr>
        <w:t>1、输入户口号并选择储种后，调整类型选择“0：信息修改”</w:t>
      </w:r>
    </w:p>
    <w:p w:rsidR="00DF061D" w:rsidRDefault="0004090F" w:rsidP="00DF061D">
      <w:pPr>
        <w:ind w:firstLine="480"/>
        <w:rPr>
          <w:rFonts w:ascii="宋体" w:hAnsi="宋体"/>
        </w:rPr>
      </w:pPr>
      <w:r>
        <w:rPr>
          <w:rFonts w:ascii="宋体" w:hAnsi="宋体" w:hint="eastAsia"/>
          <w:noProof/>
        </w:rPr>
        <w:lastRenderedPageBreak/>
        <w:drawing>
          <wp:inline distT="0" distB="0" distL="0" distR="0">
            <wp:extent cx="5267325" cy="1238250"/>
            <wp:effectExtent l="1905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4" cstate="print"/>
                    <a:srcRect/>
                    <a:stretch>
                      <a:fillRect/>
                    </a:stretch>
                  </pic:blipFill>
                  <pic:spPr bwMode="auto">
                    <a:xfrm>
                      <a:off x="0" y="0"/>
                      <a:ext cx="5267325" cy="1238250"/>
                    </a:xfrm>
                    <a:prstGeom prst="rect">
                      <a:avLst/>
                    </a:prstGeom>
                    <a:noFill/>
                    <a:ln w="9525">
                      <a:noFill/>
                      <a:miter lim="800000"/>
                      <a:headEnd/>
                      <a:tailEnd/>
                    </a:ln>
                  </pic:spPr>
                </pic:pic>
              </a:graphicData>
            </a:graphic>
          </wp:inline>
        </w:drawing>
      </w:r>
    </w:p>
    <w:p w:rsidR="00DF061D" w:rsidRDefault="00DF061D" w:rsidP="00DF061D">
      <w:pPr>
        <w:ind w:firstLine="480"/>
        <w:rPr>
          <w:rFonts w:ascii="宋体" w:hAnsi="宋体"/>
        </w:rPr>
      </w:pPr>
      <w:r>
        <w:rPr>
          <w:rFonts w:ascii="宋体" w:hAnsi="宋体" w:hint="eastAsia"/>
        </w:rPr>
        <w:t>2、点击“信息调整（11）”</w:t>
      </w:r>
    </w:p>
    <w:p w:rsidR="00DF061D" w:rsidRDefault="0004090F" w:rsidP="00DF061D">
      <w:pPr>
        <w:ind w:firstLine="480"/>
        <w:rPr>
          <w:rFonts w:ascii="宋体" w:hAnsi="宋体"/>
        </w:rPr>
      </w:pPr>
      <w:r>
        <w:rPr>
          <w:rFonts w:ascii="宋体" w:hAnsi="宋体" w:hint="eastAsia"/>
          <w:noProof/>
        </w:rPr>
        <w:drawing>
          <wp:inline distT="0" distB="0" distL="0" distR="0">
            <wp:extent cx="5276850" cy="3419475"/>
            <wp:effectExtent l="1905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5" cstate="print"/>
                    <a:srcRect/>
                    <a:stretch>
                      <a:fillRect/>
                    </a:stretch>
                  </pic:blipFill>
                  <pic:spPr bwMode="auto">
                    <a:xfrm>
                      <a:off x="0" y="0"/>
                      <a:ext cx="5276850" cy="3419475"/>
                    </a:xfrm>
                    <a:prstGeom prst="rect">
                      <a:avLst/>
                    </a:prstGeom>
                    <a:noFill/>
                    <a:ln w="9525">
                      <a:noFill/>
                      <a:miter lim="800000"/>
                      <a:headEnd/>
                      <a:tailEnd/>
                    </a:ln>
                  </pic:spPr>
                </pic:pic>
              </a:graphicData>
            </a:graphic>
          </wp:inline>
        </w:drawing>
      </w:r>
    </w:p>
    <w:p w:rsidR="00DF061D" w:rsidRDefault="00DF061D" w:rsidP="00DF061D">
      <w:pPr>
        <w:ind w:firstLine="480"/>
        <w:rPr>
          <w:rFonts w:ascii="宋体" w:hAnsi="宋体"/>
        </w:rPr>
      </w:pPr>
      <w:r>
        <w:rPr>
          <w:rFonts w:ascii="宋体" w:hAnsi="宋体" w:hint="eastAsia"/>
        </w:rPr>
        <w:t>3、点击“利率调整（10）”</w:t>
      </w:r>
    </w:p>
    <w:p w:rsidR="00DF061D" w:rsidRDefault="0004090F" w:rsidP="00DF061D">
      <w:pPr>
        <w:ind w:firstLine="480"/>
        <w:rPr>
          <w:rFonts w:ascii="宋体" w:hAnsi="宋体"/>
        </w:rPr>
      </w:pPr>
      <w:r>
        <w:rPr>
          <w:rFonts w:ascii="宋体" w:hAnsi="宋体" w:hint="eastAsia"/>
          <w:noProof/>
        </w:rPr>
        <w:drawing>
          <wp:inline distT="0" distB="0" distL="0" distR="0">
            <wp:extent cx="3457575" cy="1571625"/>
            <wp:effectExtent l="1905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6" cstate="print"/>
                    <a:srcRect/>
                    <a:stretch>
                      <a:fillRect/>
                    </a:stretch>
                  </pic:blipFill>
                  <pic:spPr bwMode="auto">
                    <a:xfrm>
                      <a:off x="0" y="0"/>
                      <a:ext cx="3457575" cy="1571625"/>
                    </a:xfrm>
                    <a:prstGeom prst="rect">
                      <a:avLst/>
                    </a:prstGeom>
                    <a:noFill/>
                    <a:ln w="9525">
                      <a:noFill/>
                      <a:miter lim="800000"/>
                      <a:headEnd/>
                      <a:tailEnd/>
                    </a:ln>
                  </pic:spPr>
                </pic:pic>
              </a:graphicData>
            </a:graphic>
          </wp:inline>
        </w:drawing>
      </w:r>
    </w:p>
    <w:p w:rsidR="00DF061D" w:rsidRDefault="00DF061D" w:rsidP="00DF061D">
      <w:pPr>
        <w:ind w:firstLine="480"/>
        <w:rPr>
          <w:rFonts w:ascii="宋体" w:hAnsi="宋体"/>
        </w:rPr>
      </w:pPr>
      <w:r>
        <w:rPr>
          <w:rFonts w:ascii="宋体" w:hAnsi="宋体" w:hint="eastAsia"/>
        </w:rPr>
        <w:t>手工输入需要调整的利率值</w:t>
      </w:r>
    </w:p>
    <w:p w:rsidR="00DF061D" w:rsidRDefault="00DF061D" w:rsidP="00DF061D">
      <w:pPr>
        <w:pStyle w:val="7"/>
        <w:spacing w:line="360" w:lineRule="auto"/>
        <w:rPr>
          <w:rFonts w:ascii="宋体" w:hAnsi="宋体"/>
        </w:rPr>
      </w:pPr>
      <w:r>
        <w:rPr>
          <w:rFonts w:ascii="宋体" w:hAnsi="宋体" w:hint="eastAsia"/>
        </w:rPr>
        <w:t>（三）操作要点</w:t>
      </w:r>
    </w:p>
    <w:p w:rsidR="00DF061D" w:rsidRDefault="00DF061D" w:rsidP="00DF061D">
      <w:pPr>
        <w:ind w:firstLine="480"/>
        <w:rPr>
          <w:rFonts w:ascii="宋体" w:hAnsi="宋体"/>
        </w:rPr>
      </w:pPr>
      <w:r>
        <w:rPr>
          <w:rFonts w:ascii="宋体" w:hAnsi="宋体" w:hint="eastAsia"/>
        </w:rPr>
        <w:t>1、只能对通过“单位普通定期（3211）”功能存入的协议类定期存款利率值进行修改。</w:t>
      </w:r>
    </w:p>
    <w:p w:rsidR="00DF061D" w:rsidRDefault="00DF061D" w:rsidP="00DF061D">
      <w:pPr>
        <w:ind w:firstLine="480"/>
        <w:rPr>
          <w:rFonts w:ascii="宋体" w:hAnsi="宋体"/>
        </w:rPr>
      </w:pPr>
      <w:r>
        <w:rPr>
          <w:rFonts w:ascii="宋体" w:hAnsi="宋体" w:hint="eastAsia"/>
        </w:rPr>
        <w:t>2、修改后，由于利率要素变动，必须使用定期凭证更换功能（1493）收回</w:t>
      </w:r>
      <w:r>
        <w:rPr>
          <w:rFonts w:ascii="宋体" w:hAnsi="宋体" w:hint="eastAsia"/>
        </w:rPr>
        <w:lastRenderedPageBreak/>
        <w:t>原有的单位定期存款证实书，并打印新的单位定期存款证实书。</w:t>
      </w:r>
    </w:p>
    <w:p w:rsidR="00DF061D" w:rsidRDefault="00DF061D" w:rsidP="00DF061D">
      <w:pPr>
        <w:pStyle w:val="7"/>
        <w:spacing w:line="360" w:lineRule="auto"/>
        <w:rPr>
          <w:rFonts w:ascii="宋体" w:hAnsi="宋体"/>
        </w:rPr>
      </w:pPr>
      <w:r>
        <w:rPr>
          <w:rFonts w:ascii="宋体" w:hAnsi="宋体" w:hint="eastAsia"/>
        </w:rPr>
        <w:t>（四）操作步骤</w:t>
      </w:r>
    </w:p>
    <w:p w:rsidR="00DF061D" w:rsidRDefault="00DF061D" w:rsidP="00DF061D">
      <w:pPr>
        <w:ind w:firstLine="480"/>
        <w:rPr>
          <w:rFonts w:ascii="宋体" w:hAnsi="宋体"/>
        </w:rPr>
      </w:pPr>
      <w:r>
        <w:rPr>
          <w:rFonts w:ascii="宋体" w:hAnsi="宋体" w:hint="eastAsia"/>
        </w:rPr>
        <w:t>1、经办用户选择“导航系统”－“负债业务”－“差错处理”－“定期业务差错调整”或在“业务代码”栏输入“3511”，进入“定期业务差错调整”界面。</w:t>
      </w:r>
    </w:p>
    <w:p w:rsidR="00DF061D" w:rsidRDefault="00DF061D" w:rsidP="00DF061D">
      <w:pPr>
        <w:ind w:firstLine="480"/>
        <w:rPr>
          <w:rFonts w:ascii="宋体" w:hAnsi="宋体"/>
        </w:rPr>
      </w:pPr>
      <w:r>
        <w:rPr>
          <w:rFonts w:ascii="宋体" w:hAnsi="宋体" w:hint="eastAsia"/>
        </w:rPr>
        <w:t>2、输入户口号，选择储种，选择“0：信息调整”后回车，系统自动展示该户口号下该储种所有的定期，选择需要进行信息调整的定期序号，点击“信息调整”。</w:t>
      </w:r>
    </w:p>
    <w:p w:rsidR="00DF061D" w:rsidRDefault="00DF061D" w:rsidP="00DF061D">
      <w:pPr>
        <w:ind w:firstLine="480"/>
        <w:rPr>
          <w:rFonts w:ascii="宋体" w:hAnsi="宋体"/>
        </w:rPr>
      </w:pPr>
      <w:r>
        <w:rPr>
          <w:rFonts w:ascii="宋体" w:hAnsi="宋体" w:hint="eastAsia"/>
        </w:rPr>
        <w:t>3、核对系统展示的定期信息明细后，点击“利率调整”，手工输入利率值。</w:t>
      </w:r>
    </w:p>
    <w:p w:rsidR="00DF061D" w:rsidRDefault="00DF061D" w:rsidP="00DF061D">
      <w:pPr>
        <w:ind w:firstLine="480"/>
        <w:rPr>
          <w:rFonts w:ascii="宋体" w:hAnsi="宋体"/>
        </w:rPr>
      </w:pPr>
      <w:r>
        <w:rPr>
          <w:rFonts w:ascii="宋体" w:hAnsi="宋体" w:hint="eastAsia"/>
        </w:rPr>
        <w:t>4、经过授权后，系统调整成功，打印“特殊业务申请书”。</w:t>
      </w:r>
    </w:p>
    <w:p w:rsidR="00DF061D" w:rsidRPr="00DF061D" w:rsidRDefault="00DF061D" w:rsidP="00DF061D"/>
    <w:p w:rsidR="004A1DF5" w:rsidRDefault="004A1DF5">
      <w:pPr>
        <w:pStyle w:val="5"/>
      </w:pPr>
      <w:r>
        <w:rPr>
          <w:rFonts w:hint="eastAsia"/>
        </w:rPr>
        <w:t>四、补打个人存单（业务代码</w:t>
      </w:r>
      <w:r>
        <w:rPr>
          <w:rFonts w:hint="eastAsia"/>
        </w:rPr>
        <w:t>3512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该功能对开户补入的个人定期存单进行凭证的打印以及支取方式的设置</w:t>
      </w:r>
    </w:p>
    <w:p w:rsidR="004A1DF5" w:rsidRDefault="004A1DF5">
      <w:pPr>
        <w:pStyle w:val="6"/>
        <w:spacing w:line="360" w:lineRule="auto"/>
      </w:pPr>
      <w:r>
        <w:rPr>
          <w:rFonts w:hint="eastAsia"/>
        </w:rPr>
        <w:lastRenderedPageBreak/>
        <w:t>（二）界面</w:t>
      </w:r>
    </w:p>
    <w:p w:rsidR="004A1DF5" w:rsidRDefault="0004090F">
      <w:r>
        <w:rPr>
          <w:rFonts w:hint="eastAsia"/>
          <w:noProof/>
        </w:rPr>
        <w:drawing>
          <wp:inline distT="0" distB="0" distL="0" distR="0">
            <wp:extent cx="5276850" cy="3952875"/>
            <wp:effectExtent l="1905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7"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、该功能专用于开户补入后的个人存单。</w:t>
      </w:r>
    </w:p>
    <w:p w:rsidR="004A1DF5" w:rsidRDefault="004A1DF5">
      <w:pPr>
        <w:ind w:firstLineChars="200" w:firstLine="480"/>
      </w:pPr>
      <w:r>
        <w:rPr>
          <w:rFonts w:hint="eastAsia"/>
        </w:rPr>
        <w:t>2</w:t>
      </w:r>
      <w:r>
        <w:rPr>
          <w:rFonts w:hint="eastAsia"/>
        </w:rPr>
        <w:t>、该功能只能在办理开户补入的网点办理。</w:t>
      </w:r>
    </w:p>
    <w:p w:rsidR="004A1DF5" w:rsidRDefault="004A1DF5">
      <w:pPr>
        <w:pStyle w:val="6"/>
        <w:spacing w:line="360" w:lineRule="auto"/>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、经办用户选择“导航系统”－“负债业务”－“差错处理”－“补打个人存单”或在“业务代码”栏输入“</w:t>
      </w:r>
      <w:r>
        <w:rPr>
          <w:rFonts w:hint="eastAsia"/>
        </w:rPr>
        <w:t>3512</w:t>
      </w:r>
      <w:r>
        <w:rPr>
          <w:rFonts w:hint="eastAsia"/>
        </w:rPr>
        <w:t>”，进入“补打个人存单”界面。</w:t>
      </w:r>
    </w:p>
    <w:p w:rsidR="004A1DF5" w:rsidRDefault="004A1DF5">
      <w:pPr>
        <w:ind w:firstLineChars="200" w:firstLine="480"/>
      </w:pPr>
      <w:r>
        <w:rPr>
          <w:rFonts w:hint="eastAsia"/>
        </w:rPr>
        <w:t>2</w:t>
      </w:r>
      <w:r>
        <w:rPr>
          <w:rFonts w:hint="eastAsia"/>
        </w:rPr>
        <w:t>、输入个人定期户口号，系统自动现实该户口的有关信息。</w:t>
      </w:r>
    </w:p>
    <w:p w:rsidR="004A1DF5" w:rsidRDefault="004A1DF5">
      <w:pPr>
        <w:ind w:firstLineChars="200" w:firstLine="480"/>
        <w:rPr>
          <w:rFonts w:ascii="宋体"/>
          <w:kern w:val="0"/>
          <w:szCs w:val="18"/>
          <w:lang w:val="zh-CN"/>
        </w:rPr>
      </w:pPr>
      <w:r>
        <w:rPr>
          <w:rFonts w:hint="eastAsia"/>
        </w:rPr>
        <w:t>3</w:t>
      </w:r>
      <w:r>
        <w:rPr>
          <w:rFonts w:hint="eastAsia"/>
        </w:rPr>
        <w:t>、点击</w:t>
      </w:r>
      <w:r w:rsidR="0004090F">
        <w:rPr>
          <w:rFonts w:ascii="宋体" w:hint="eastAsia"/>
          <w:noProof/>
          <w:kern w:val="0"/>
          <w:sz w:val="18"/>
          <w:szCs w:val="18"/>
        </w:rPr>
        <w:drawing>
          <wp:inline distT="0" distB="0" distL="0" distR="0">
            <wp:extent cx="247650" cy="247650"/>
            <wp:effectExtent l="1905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8"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rFonts w:ascii="宋体" w:hint="eastAsia"/>
          <w:kern w:val="0"/>
          <w:sz w:val="18"/>
          <w:szCs w:val="18"/>
          <w:lang w:val="zh-CN"/>
        </w:rPr>
        <w:t>，</w:t>
      </w:r>
      <w:r>
        <w:rPr>
          <w:rFonts w:ascii="宋体" w:hint="eastAsia"/>
          <w:kern w:val="0"/>
          <w:szCs w:val="18"/>
          <w:lang w:val="zh-CN"/>
        </w:rPr>
        <w:t>输入户口证件信息。</w:t>
      </w:r>
    </w:p>
    <w:p w:rsidR="004A1DF5" w:rsidRDefault="004A1DF5">
      <w:pPr>
        <w:ind w:firstLineChars="200" w:firstLine="480"/>
      </w:pPr>
      <w:r>
        <w:rPr>
          <w:rFonts w:hint="eastAsia"/>
        </w:rPr>
        <w:t>4</w:t>
      </w:r>
      <w:r>
        <w:rPr>
          <w:rFonts w:hint="eastAsia"/>
        </w:rPr>
        <w:t>、输入柜员箱中的定期存单号码。</w:t>
      </w:r>
    </w:p>
    <w:p w:rsidR="004A1DF5" w:rsidRDefault="004A1DF5">
      <w:pPr>
        <w:ind w:firstLineChars="200" w:firstLine="480"/>
      </w:pPr>
      <w:r>
        <w:rPr>
          <w:rFonts w:hint="eastAsia"/>
        </w:rPr>
        <w:t>5</w:t>
      </w:r>
      <w:r>
        <w:rPr>
          <w:rFonts w:hint="eastAsia"/>
        </w:rPr>
        <w:t>、选择输入支取方式，如果选择的密码需客户设置取款密码。</w:t>
      </w:r>
    </w:p>
    <w:p w:rsidR="004A1DF5" w:rsidRDefault="004A1DF5">
      <w:pPr>
        <w:ind w:firstLineChars="200" w:firstLine="480"/>
      </w:pPr>
      <w:r>
        <w:rPr>
          <w:rFonts w:hint="eastAsia"/>
        </w:rPr>
        <w:t>6</w:t>
      </w:r>
      <w:r>
        <w:rPr>
          <w:rFonts w:hint="eastAsia"/>
        </w:rPr>
        <w:t>、单击“确定”，系统提示授权。</w:t>
      </w:r>
    </w:p>
    <w:p w:rsidR="004A1DF5" w:rsidRDefault="004A1DF5">
      <w:pPr>
        <w:ind w:firstLineChars="200" w:firstLine="480"/>
      </w:pPr>
      <w:r>
        <w:rPr>
          <w:rFonts w:hint="eastAsia"/>
        </w:rPr>
        <w:t>7</w:t>
      </w:r>
      <w:r>
        <w:rPr>
          <w:rFonts w:hint="eastAsia"/>
        </w:rPr>
        <w:t>、授权成功后，系统打印个人特殊业务凭证及个人定期存单。</w:t>
      </w:r>
    </w:p>
    <w:p w:rsidR="004A1DF5" w:rsidRDefault="004A1DF5">
      <w:pPr>
        <w:ind w:firstLineChars="200" w:firstLine="480"/>
      </w:pPr>
    </w:p>
    <w:p w:rsidR="004A1DF5" w:rsidRDefault="004A1DF5">
      <w:pPr>
        <w:pStyle w:val="5"/>
      </w:pPr>
      <w:r>
        <w:rPr>
          <w:rFonts w:hint="eastAsia"/>
        </w:rPr>
        <w:lastRenderedPageBreak/>
        <w:t>五、补签个人存单（业务代码</w:t>
      </w:r>
      <w:r>
        <w:rPr>
          <w:rFonts w:hint="eastAsia"/>
        </w:rPr>
        <w:t>3513</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该功能用于除开户补入的其他定期差错调整后，对存单类的个人定期存款进行凭证的补签。</w:t>
      </w:r>
    </w:p>
    <w:p w:rsidR="004A1DF5" w:rsidRDefault="004A1DF5" w:rsidP="0004090F">
      <w:pPr>
        <w:pStyle w:val="6"/>
        <w:spacing w:line="360" w:lineRule="auto"/>
      </w:pPr>
      <w:r>
        <w:rPr>
          <w:rFonts w:hint="eastAsia"/>
        </w:rPr>
        <w:t>（二）界面</w:t>
      </w:r>
    </w:p>
    <w:p w:rsidR="004A1DF5" w:rsidRDefault="0004090F">
      <w:r>
        <w:rPr>
          <w:rFonts w:hint="eastAsia"/>
          <w:noProof/>
        </w:rPr>
        <w:drawing>
          <wp:inline distT="0" distB="0" distL="0" distR="0">
            <wp:extent cx="5276850" cy="3952875"/>
            <wp:effectExtent l="1905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89"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rsidP="0004090F">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、存单类个人定期差错调整后（除开户补入），需通过该功能对存单进行补签。</w:t>
      </w:r>
    </w:p>
    <w:p w:rsidR="004A1DF5" w:rsidRDefault="004A1DF5">
      <w:pPr>
        <w:ind w:firstLineChars="200" w:firstLine="480"/>
      </w:pPr>
      <w:r>
        <w:rPr>
          <w:rFonts w:hint="eastAsia"/>
        </w:rPr>
        <w:t>2</w:t>
      </w:r>
      <w:r>
        <w:rPr>
          <w:rFonts w:hint="eastAsia"/>
        </w:rPr>
        <w:t>、该功能只能在定期差错处理行办理。</w:t>
      </w:r>
    </w:p>
    <w:p w:rsidR="004A1DF5" w:rsidRDefault="004A1DF5" w:rsidP="0004090F">
      <w:pPr>
        <w:pStyle w:val="6"/>
        <w:spacing w:line="360" w:lineRule="auto"/>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、经办用户选择“导航系统”－“负债业务”－“差错处理”－“补签个人存单”或在“业务代码”栏输入“</w:t>
      </w:r>
      <w:r>
        <w:rPr>
          <w:rFonts w:hint="eastAsia"/>
        </w:rPr>
        <w:t>3513</w:t>
      </w:r>
      <w:r>
        <w:rPr>
          <w:rFonts w:hint="eastAsia"/>
        </w:rPr>
        <w:t>”，进入“补签个人存单”界面。</w:t>
      </w:r>
    </w:p>
    <w:p w:rsidR="004A1DF5" w:rsidRDefault="004A1DF5">
      <w:pPr>
        <w:ind w:firstLineChars="200" w:firstLine="480"/>
      </w:pPr>
      <w:r>
        <w:rPr>
          <w:rFonts w:hint="eastAsia"/>
        </w:rPr>
        <w:t>2</w:t>
      </w:r>
      <w:r>
        <w:rPr>
          <w:rFonts w:hint="eastAsia"/>
        </w:rPr>
        <w:t>、输入个人定期户口号，系统自动现实该户口的有关信息。</w:t>
      </w:r>
    </w:p>
    <w:p w:rsidR="004A1DF5" w:rsidRDefault="004A1DF5">
      <w:pPr>
        <w:ind w:firstLineChars="200" w:firstLine="480"/>
        <w:rPr>
          <w:rFonts w:ascii="宋体"/>
          <w:kern w:val="0"/>
          <w:szCs w:val="18"/>
          <w:lang w:val="zh-CN"/>
        </w:rPr>
      </w:pPr>
      <w:r>
        <w:rPr>
          <w:rFonts w:hint="eastAsia"/>
        </w:rPr>
        <w:lastRenderedPageBreak/>
        <w:t>3</w:t>
      </w:r>
      <w:r>
        <w:rPr>
          <w:rFonts w:hint="eastAsia"/>
        </w:rPr>
        <w:t>、点击</w:t>
      </w:r>
      <w:r w:rsidR="0004090F">
        <w:rPr>
          <w:rFonts w:ascii="宋体" w:hint="eastAsia"/>
          <w:noProof/>
          <w:kern w:val="0"/>
          <w:sz w:val="18"/>
          <w:szCs w:val="18"/>
        </w:rPr>
        <w:drawing>
          <wp:inline distT="0" distB="0" distL="0" distR="0">
            <wp:extent cx="228600" cy="247650"/>
            <wp:effectExtent l="1905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0" cstate="print"/>
                    <a:srcRect/>
                    <a:stretch>
                      <a:fillRect/>
                    </a:stretch>
                  </pic:blipFill>
                  <pic:spPr bwMode="auto">
                    <a:xfrm>
                      <a:off x="0" y="0"/>
                      <a:ext cx="228600" cy="247650"/>
                    </a:xfrm>
                    <a:prstGeom prst="rect">
                      <a:avLst/>
                    </a:prstGeom>
                    <a:noFill/>
                    <a:ln w="9525">
                      <a:noFill/>
                      <a:miter lim="800000"/>
                      <a:headEnd/>
                      <a:tailEnd/>
                    </a:ln>
                  </pic:spPr>
                </pic:pic>
              </a:graphicData>
            </a:graphic>
          </wp:inline>
        </w:drawing>
      </w:r>
      <w:r>
        <w:rPr>
          <w:rFonts w:ascii="宋体" w:hint="eastAsia"/>
          <w:kern w:val="0"/>
          <w:sz w:val="18"/>
          <w:szCs w:val="18"/>
          <w:lang w:val="zh-CN"/>
        </w:rPr>
        <w:t>，</w:t>
      </w:r>
      <w:r>
        <w:rPr>
          <w:rFonts w:ascii="宋体" w:hint="eastAsia"/>
          <w:kern w:val="0"/>
          <w:szCs w:val="18"/>
          <w:lang w:val="zh-CN"/>
        </w:rPr>
        <w:t>输入支取方式，并进行身份验证</w:t>
      </w:r>
      <w:r>
        <w:rPr>
          <w:rFonts w:hint="eastAsia"/>
        </w:rPr>
        <w:t>。</w:t>
      </w:r>
    </w:p>
    <w:p w:rsidR="004A1DF5" w:rsidRDefault="004A1DF5">
      <w:pPr>
        <w:ind w:firstLineChars="200" w:firstLine="480"/>
      </w:pPr>
      <w:r>
        <w:rPr>
          <w:rFonts w:hint="eastAsia"/>
        </w:rPr>
        <w:t>4</w:t>
      </w:r>
      <w:r>
        <w:rPr>
          <w:rFonts w:hint="eastAsia"/>
        </w:rPr>
        <w:t>、输入柜员箱中的定期存单号码。</w:t>
      </w:r>
    </w:p>
    <w:p w:rsidR="004A1DF5" w:rsidRDefault="004A1DF5">
      <w:pPr>
        <w:ind w:firstLineChars="200" w:firstLine="480"/>
      </w:pPr>
      <w:r>
        <w:rPr>
          <w:rFonts w:hint="eastAsia"/>
        </w:rPr>
        <w:t>5</w:t>
      </w:r>
      <w:r>
        <w:rPr>
          <w:rFonts w:hint="eastAsia"/>
        </w:rPr>
        <w:t>、单击“确定”，系统提示授权。</w:t>
      </w:r>
    </w:p>
    <w:p w:rsidR="004A1DF5" w:rsidRDefault="004A1DF5">
      <w:pPr>
        <w:ind w:firstLineChars="200" w:firstLine="480"/>
      </w:pPr>
      <w:r>
        <w:rPr>
          <w:rFonts w:hint="eastAsia"/>
        </w:rPr>
        <w:t>6</w:t>
      </w:r>
      <w:r>
        <w:rPr>
          <w:rFonts w:hint="eastAsia"/>
        </w:rPr>
        <w:t>、授权成功后，系统打印个人特殊业务凭证及个人定期存单。</w:t>
      </w:r>
    </w:p>
    <w:p w:rsidR="004A1DF5" w:rsidRDefault="004A1DF5"/>
    <w:p w:rsidR="004A1DF5" w:rsidRDefault="004A1DF5" w:rsidP="0004090F">
      <w:pPr>
        <w:pStyle w:val="5"/>
      </w:pPr>
      <w:r>
        <w:rPr>
          <w:rFonts w:hint="eastAsia"/>
        </w:rPr>
        <w:t>六、补打开户证实书（业务代码</w:t>
      </w:r>
      <w:r>
        <w:rPr>
          <w:rFonts w:hint="eastAsia"/>
        </w:rPr>
        <w:t>3514</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该功能对开户补入的对公定期进行证实书凭证的打印以及支取方式的设置</w:t>
      </w:r>
    </w:p>
    <w:p w:rsidR="004A1DF5" w:rsidRDefault="004A1DF5">
      <w:pPr>
        <w:pStyle w:val="6"/>
        <w:spacing w:line="360" w:lineRule="auto"/>
      </w:pPr>
      <w:r>
        <w:rPr>
          <w:rFonts w:hint="eastAsia"/>
        </w:rPr>
        <w:t>（二）界面</w:t>
      </w:r>
    </w:p>
    <w:p w:rsidR="004A1DF5" w:rsidRDefault="0004090F">
      <w:r>
        <w:rPr>
          <w:rFonts w:hint="eastAsia"/>
          <w:noProof/>
        </w:rPr>
        <w:drawing>
          <wp:inline distT="0" distB="0" distL="0" distR="0">
            <wp:extent cx="5276850" cy="3952875"/>
            <wp:effectExtent l="1905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1"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1</w:t>
      </w:r>
      <w:r>
        <w:rPr>
          <w:rFonts w:hint="eastAsia"/>
        </w:rPr>
        <w:t>、该功能专用于开户补入后的对公定期。</w:t>
      </w:r>
    </w:p>
    <w:p w:rsidR="004A1DF5" w:rsidRDefault="004A1DF5">
      <w:pPr>
        <w:ind w:firstLineChars="200" w:firstLine="480"/>
      </w:pPr>
      <w:r>
        <w:rPr>
          <w:rFonts w:hint="eastAsia"/>
        </w:rPr>
        <w:t>2</w:t>
      </w:r>
      <w:r>
        <w:rPr>
          <w:rFonts w:hint="eastAsia"/>
        </w:rPr>
        <w:t>、该功能只能在办理开户补入的网点办理。</w:t>
      </w:r>
    </w:p>
    <w:p w:rsidR="004A1DF5" w:rsidRDefault="004A1DF5">
      <w:pPr>
        <w:pStyle w:val="6"/>
        <w:spacing w:line="360" w:lineRule="auto"/>
      </w:pPr>
      <w:r>
        <w:rPr>
          <w:rFonts w:hint="eastAsia"/>
        </w:rPr>
        <w:lastRenderedPageBreak/>
        <w:t>（四）操作步骤</w:t>
      </w:r>
    </w:p>
    <w:p w:rsidR="004A1DF5" w:rsidRDefault="004A1DF5">
      <w:pPr>
        <w:ind w:firstLineChars="200" w:firstLine="480"/>
      </w:pPr>
      <w:r>
        <w:rPr>
          <w:rFonts w:hint="eastAsia"/>
        </w:rPr>
        <w:t>1</w:t>
      </w:r>
      <w:r>
        <w:rPr>
          <w:rFonts w:hint="eastAsia"/>
        </w:rPr>
        <w:t>、经办用户选择“导航系统”－“负债业务”－“差错处理”－“补打对公证实书”或在“业务代码”栏输入“</w:t>
      </w:r>
      <w:r>
        <w:rPr>
          <w:rFonts w:hint="eastAsia"/>
        </w:rPr>
        <w:t>3514</w:t>
      </w:r>
      <w:r>
        <w:rPr>
          <w:rFonts w:hint="eastAsia"/>
        </w:rPr>
        <w:t>”，进入“补打对公证实书”界面。</w:t>
      </w:r>
    </w:p>
    <w:p w:rsidR="004A1DF5" w:rsidRDefault="004A1DF5">
      <w:pPr>
        <w:ind w:firstLineChars="200" w:firstLine="480"/>
      </w:pPr>
      <w:r>
        <w:rPr>
          <w:rFonts w:hint="eastAsia"/>
        </w:rPr>
        <w:t>2</w:t>
      </w:r>
      <w:r>
        <w:rPr>
          <w:rFonts w:hint="eastAsia"/>
        </w:rPr>
        <w:t>、输入对公定期户口号，系统自动现实该户口的有关信息。</w:t>
      </w:r>
    </w:p>
    <w:p w:rsidR="004A1DF5" w:rsidRDefault="004A1DF5">
      <w:pPr>
        <w:ind w:firstLineChars="200" w:firstLine="480"/>
        <w:rPr>
          <w:rFonts w:ascii="宋体"/>
          <w:kern w:val="0"/>
          <w:szCs w:val="18"/>
          <w:lang w:val="zh-CN"/>
        </w:rPr>
      </w:pPr>
      <w:r>
        <w:rPr>
          <w:rFonts w:hint="eastAsia"/>
        </w:rPr>
        <w:t>3</w:t>
      </w:r>
      <w:r>
        <w:rPr>
          <w:rFonts w:hint="eastAsia"/>
        </w:rPr>
        <w:t>、选择输入支取方式。</w:t>
      </w:r>
    </w:p>
    <w:p w:rsidR="004A1DF5" w:rsidRDefault="004A1DF5">
      <w:pPr>
        <w:ind w:firstLineChars="200" w:firstLine="480"/>
      </w:pPr>
      <w:r>
        <w:rPr>
          <w:rFonts w:hint="eastAsia"/>
        </w:rPr>
        <w:t>4</w:t>
      </w:r>
      <w:r>
        <w:rPr>
          <w:rFonts w:hint="eastAsia"/>
        </w:rPr>
        <w:t>、输入柜员箱中的定期存款证实书号码。</w:t>
      </w:r>
    </w:p>
    <w:p w:rsidR="004A1DF5" w:rsidRDefault="004A1DF5">
      <w:pPr>
        <w:ind w:firstLineChars="200" w:firstLine="480"/>
      </w:pPr>
      <w:r>
        <w:rPr>
          <w:rFonts w:hint="eastAsia"/>
        </w:rPr>
        <w:t>5</w:t>
      </w:r>
      <w:r>
        <w:rPr>
          <w:rFonts w:hint="eastAsia"/>
        </w:rPr>
        <w:t>、单击“确定”，系统提示授权。</w:t>
      </w:r>
    </w:p>
    <w:p w:rsidR="004A1DF5" w:rsidRDefault="004A1DF5">
      <w:pPr>
        <w:ind w:firstLineChars="200" w:firstLine="480"/>
      </w:pPr>
      <w:r>
        <w:rPr>
          <w:rFonts w:hint="eastAsia"/>
        </w:rPr>
        <w:t>6</w:t>
      </w:r>
      <w:r>
        <w:rPr>
          <w:rFonts w:hint="eastAsia"/>
        </w:rPr>
        <w:t>、授权成功后，系统打印特殊业务申请书及对公存款证实书。</w:t>
      </w:r>
    </w:p>
    <w:p w:rsidR="004A1DF5" w:rsidRDefault="004A1DF5"/>
    <w:p w:rsidR="004A1DF5" w:rsidRDefault="004A1DF5" w:rsidP="0004090F">
      <w:pPr>
        <w:pStyle w:val="5"/>
      </w:pPr>
      <w:r>
        <w:rPr>
          <w:rFonts w:hint="eastAsia"/>
        </w:rPr>
        <w:t>七、补签开户证实书（业务代码</w:t>
      </w:r>
      <w:r>
        <w:rPr>
          <w:rFonts w:hint="eastAsia"/>
        </w:rPr>
        <w:t>3515</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该功能用于除开户补入的其他定期差错调整后，对对公定期存款进行凭证的补签。</w:t>
      </w:r>
    </w:p>
    <w:p w:rsidR="004A1DF5" w:rsidRDefault="004A1DF5">
      <w:pPr>
        <w:pStyle w:val="6"/>
        <w:spacing w:line="360" w:lineRule="auto"/>
      </w:pPr>
      <w:r>
        <w:rPr>
          <w:rFonts w:hint="eastAsia"/>
        </w:rPr>
        <w:t>（二）界面</w:t>
      </w:r>
    </w:p>
    <w:p w:rsidR="004A1DF5" w:rsidRDefault="0004090F">
      <w:r>
        <w:rPr>
          <w:rFonts w:hint="eastAsia"/>
          <w:noProof/>
        </w:rPr>
        <w:drawing>
          <wp:inline distT="0" distB="0" distL="0" distR="0">
            <wp:extent cx="5276850" cy="3952875"/>
            <wp:effectExtent l="1905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2"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pStyle w:val="6"/>
        <w:spacing w:line="360" w:lineRule="auto"/>
      </w:pPr>
      <w:r>
        <w:rPr>
          <w:rFonts w:hint="eastAsia"/>
        </w:rPr>
        <w:lastRenderedPageBreak/>
        <w:t>（三）操作要点</w:t>
      </w:r>
    </w:p>
    <w:p w:rsidR="004A1DF5" w:rsidRDefault="004A1DF5">
      <w:pPr>
        <w:ind w:firstLineChars="200" w:firstLine="480"/>
      </w:pPr>
      <w:r>
        <w:rPr>
          <w:rFonts w:hint="eastAsia"/>
        </w:rPr>
        <w:t>1</w:t>
      </w:r>
      <w:r>
        <w:rPr>
          <w:rFonts w:hint="eastAsia"/>
        </w:rPr>
        <w:t>、对公定期差错调整后（除开户补入），需通过该功能对存单进行补签。</w:t>
      </w:r>
    </w:p>
    <w:p w:rsidR="004A1DF5" w:rsidRDefault="004A1DF5">
      <w:pPr>
        <w:ind w:firstLineChars="200" w:firstLine="480"/>
      </w:pPr>
      <w:r>
        <w:rPr>
          <w:rFonts w:hint="eastAsia"/>
        </w:rPr>
        <w:t>2</w:t>
      </w:r>
      <w:r>
        <w:rPr>
          <w:rFonts w:hint="eastAsia"/>
        </w:rPr>
        <w:t>、该功能只能在定期差错处理行办理。</w:t>
      </w:r>
    </w:p>
    <w:p w:rsidR="004A1DF5" w:rsidRDefault="004A1DF5">
      <w:pPr>
        <w:pStyle w:val="6"/>
        <w:spacing w:line="360" w:lineRule="auto"/>
      </w:pPr>
      <w:r>
        <w:rPr>
          <w:rFonts w:hint="eastAsia"/>
        </w:rPr>
        <w:t>（四）操作步骤</w:t>
      </w:r>
    </w:p>
    <w:p w:rsidR="004A1DF5" w:rsidRDefault="004A1DF5">
      <w:pPr>
        <w:ind w:firstLineChars="200" w:firstLine="480"/>
      </w:pPr>
      <w:r>
        <w:rPr>
          <w:rFonts w:hint="eastAsia"/>
        </w:rPr>
        <w:t>1</w:t>
      </w:r>
      <w:r>
        <w:rPr>
          <w:rFonts w:hint="eastAsia"/>
        </w:rPr>
        <w:t>、经办用户选择“导航系统”－“负债业务”－“差错处理”－“补签开户证实书”或在“业务代码”栏输入“</w:t>
      </w:r>
      <w:r>
        <w:rPr>
          <w:rFonts w:hint="eastAsia"/>
        </w:rPr>
        <w:t>3515</w:t>
      </w:r>
      <w:r>
        <w:rPr>
          <w:rFonts w:hint="eastAsia"/>
        </w:rPr>
        <w:t>”，进入“补签开户证实书”界面。</w:t>
      </w:r>
    </w:p>
    <w:p w:rsidR="004A1DF5" w:rsidRDefault="004A1DF5">
      <w:pPr>
        <w:ind w:firstLineChars="200" w:firstLine="480"/>
      </w:pPr>
      <w:r>
        <w:rPr>
          <w:rFonts w:hint="eastAsia"/>
        </w:rPr>
        <w:t>2</w:t>
      </w:r>
      <w:r>
        <w:rPr>
          <w:rFonts w:hint="eastAsia"/>
        </w:rPr>
        <w:t>、输入单位定期户口号，系统自动现实该户口的有关信息。</w:t>
      </w:r>
    </w:p>
    <w:p w:rsidR="004A1DF5" w:rsidRDefault="004A1DF5">
      <w:pPr>
        <w:ind w:firstLineChars="200" w:firstLine="480"/>
        <w:rPr>
          <w:rFonts w:ascii="宋体"/>
          <w:kern w:val="0"/>
          <w:szCs w:val="18"/>
          <w:lang w:val="zh-CN"/>
        </w:rPr>
      </w:pPr>
      <w:r>
        <w:rPr>
          <w:rFonts w:hint="eastAsia"/>
        </w:rPr>
        <w:t>3</w:t>
      </w:r>
      <w:r>
        <w:rPr>
          <w:rFonts w:hint="eastAsia"/>
        </w:rPr>
        <w:t>、点击</w:t>
      </w:r>
      <w:r w:rsidR="0004090F">
        <w:rPr>
          <w:rFonts w:ascii="宋体" w:hint="eastAsia"/>
          <w:noProof/>
          <w:kern w:val="0"/>
          <w:sz w:val="18"/>
          <w:szCs w:val="18"/>
        </w:rPr>
        <w:drawing>
          <wp:inline distT="0" distB="0" distL="0" distR="0">
            <wp:extent cx="228600" cy="247650"/>
            <wp:effectExtent l="1905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0" cstate="print"/>
                    <a:srcRect/>
                    <a:stretch>
                      <a:fillRect/>
                    </a:stretch>
                  </pic:blipFill>
                  <pic:spPr bwMode="auto">
                    <a:xfrm>
                      <a:off x="0" y="0"/>
                      <a:ext cx="228600" cy="247650"/>
                    </a:xfrm>
                    <a:prstGeom prst="rect">
                      <a:avLst/>
                    </a:prstGeom>
                    <a:noFill/>
                    <a:ln w="9525">
                      <a:noFill/>
                      <a:miter lim="800000"/>
                      <a:headEnd/>
                      <a:tailEnd/>
                    </a:ln>
                  </pic:spPr>
                </pic:pic>
              </a:graphicData>
            </a:graphic>
          </wp:inline>
        </w:drawing>
      </w:r>
      <w:r>
        <w:rPr>
          <w:rFonts w:ascii="宋体" w:hint="eastAsia"/>
          <w:kern w:val="0"/>
          <w:sz w:val="18"/>
          <w:szCs w:val="18"/>
          <w:lang w:val="zh-CN"/>
        </w:rPr>
        <w:t>，</w:t>
      </w:r>
      <w:r>
        <w:rPr>
          <w:rFonts w:ascii="宋体" w:hint="eastAsia"/>
          <w:kern w:val="0"/>
          <w:szCs w:val="18"/>
          <w:lang w:val="zh-CN"/>
        </w:rPr>
        <w:t>输入支取方式</w:t>
      </w:r>
      <w:r>
        <w:rPr>
          <w:rFonts w:hint="eastAsia"/>
        </w:rPr>
        <w:t>。</w:t>
      </w:r>
    </w:p>
    <w:p w:rsidR="004A1DF5" w:rsidRDefault="004A1DF5">
      <w:pPr>
        <w:ind w:firstLineChars="200" w:firstLine="480"/>
      </w:pPr>
      <w:r>
        <w:rPr>
          <w:rFonts w:hint="eastAsia"/>
        </w:rPr>
        <w:t>4</w:t>
      </w:r>
      <w:r>
        <w:rPr>
          <w:rFonts w:hint="eastAsia"/>
        </w:rPr>
        <w:t>、输入柜员箱中的定期存款证实书号码。</w:t>
      </w:r>
    </w:p>
    <w:p w:rsidR="004A1DF5" w:rsidRDefault="004A1DF5">
      <w:pPr>
        <w:ind w:firstLineChars="200" w:firstLine="480"/>
      </w:pPr>
      <w:r>
        <w:rPr>
          <w:rFonts w:hint="eastAsia"/>
        </w:rPr>
        <w:t>5</w:t>
      </w:r>
      <w:r>
        <w:rPr>
          <w:rFonts w:hint="eastAsia"/>
        </w:rPr>
        <w:t>、单击“确定”，系统提示授权。</w:t>
      </w:r>
    </w:p>
    <w:p w:rsidR="004A1DF5" w:rsidRDefault="004A1DF5">
      <w:pPr>
        <w:ind w:firstLineChars="200" w:firstLine="480"/>
      </w:pPr>
      <w:r>
        <w:rPr>
          <w:rFonts w:hint="eastAsia"/>
        </w:rPr>
        <w:t>6</w:t>
      </w:r>
      <w:r>
        <w:rPr>
          <w:rFonts w:hint="eastAsia"/>
        </w:rPr>
        <w:t>、授权成功后，系统打印特殊业务申请书及对公存款证实书。</w:t>
      </w:r>
    </w:p>
    <w:p w:rsidR="004A1DF5" w:rsidRDefault="004A1DF5" w:rsidP="0004090F">
      <w:pPr>
        <w:pStyle w:val="5"/>
      </w:pPr>
      <w:r>
        <w:rPr>
          <w:rFonts w:hint="eastAsia"/>
        </w:rPr>
        <w:t>八、定期业务批量结息补入（业务代码</w:t>
      </w:r>
      <w:r>
        <w:rPr>
          <w:rFonts w:hint="eastAsia"/>
        </w:rPr>
        <w:t>3516</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对系统自动批量结息失败的定期户口或通过定期差错处理后的定期户口进行手工批量结息补入操作。</w:t>
      </w:r>
    </w:p>
    <w:p w:rsidR="004A1DF5" w:rsidRDefault="004A1DF5">
      <w:pPr>
        <w:pStyle w:val="6"/>
      </w:pPr>
      <w:r>
        <w:rPr>
          <w:rFonts w:hint="eastAsia"/>
        </w:rPr>
        <w:t>（二）操作要点</w:t>
      </w:r>
    </w:p>
    <w:p w:rsidR="004A1DF5" w:rsidRDefault="004A1DF5">
      <w:pPr>
        <w:numPr>
          <w:ilvl w:val="0"/>
          <w:numId w:val="278"/>
        </w:numPr>
      </w:pPr>
      <w:r>
        <w:rPr>
          <w:rFonts w:hint="eastAsia"/>
        </w:rPr>
        <w:t>必须对确定的定期户口号进行批量结息补入操作；</w:t>
      </w:r>
    </w:p>
    <w:p w:rsidR="004A1DF5" w:rsidRDefault="004A1DF5">
      <w:pPr>
        <w:numPr>
          <w:ilvl w:val="0"/>
          <w:numId w:val="278"/>
        </w:numPr>
      </w:pPr>
      <w:r>
        <w:rPr>
          <w:rFonts w:hint="eastAsia"/>
        </w:rPr>
        <w:t>本操作属于定期差错调整业务，必须主管授权；</w:t>
      </w:r>
    </w:p>
    <w:p w:rsidR="004A1DF5" w:rsidRDefault="004A1DF5">
      <w:pPr>
        <w:numPr>
          <w:ilvl w:val="0"/>
          <w:numId w:val="278"/>
        </w:numPr>
      </w:pPr>
      <w:r>
        <w:rPr>
          <w:rFonts w:hint="eastAsia"/>
        </w:rPr>
        <w:t>系统会根据最近结息日期按照约定结息周期一直批量结息补入到操作柜员的核算日期。</w:t>
      </w:r>
    </w:p>
    <w:p w:rsidR="004A1DF5" w:rsidRDefault="004A1DF5">
      <w:pPr>
        <w:numPr>
          <w:ilvl w:val="0"/>
          <w:numId w:val="278"/>
        </w:numPr>
      </w:pPr>
      <w:r>
        <w:rPr>
          <w:rFonts w:hint="eastAsia"/>
        </w:rPr>
        <w:t>系统根据定期户口的当前余额进行批量结息补入；</w:t>
      </w:r>
    </w:p>
    <w:p w:rsidR="004A1DF5" w:rsidRDefault="004A1DF5">
      <w:pPr>
        <w:numPr>
          <w:ilvl w:val="0"/>
          <w:numId w:val="278"/>
        </w:numPr>
      </w:pPr>
      <w:r>
        <w:rPr>
          <w:rFonts w:hint="eastAsia"/>
        </w:rPr>
        <w:t>批量结息补入业务产生的账务交易不能撤销。</w:t>
      </w:r>
    </w:p>
    <w:p w:rsidR="004A1DF5" w:rsidRDefault="004A1DF5">
      <w:pPr>
        <w:pStyle w:val="6"/>
      </w:pPr>
      <w:r>
        <w:rPr>
          <w:rFonts w:hint="eastAsia"/>
        </w:rPr>
        <w:t>（三）操作步骤</w:t>
      </w:r>
    </w:p>
    <w:p w:rsidR="004A1DF5" w:rsidRDefault="004A1DF5" w:rsidP="00C85378">
      <w:pPr>
        <w:numPr>
          <w:ilvl w:val="0"/>
          <w:numId w:val="279"/>
        </w:numPr>
        <w:tabs>
          <w:tab w:val="clear" w:pos="454"/>
        </w:tabs>
        <w:ind w:left="0" w:firstLine="360"/>
      </w:pPr>
      <w:r>
        <w:rPr>
          <w:rFonts w:hint="eastAsia"/>
        </w:rPr>
        <w:t>选择“导航系统”－“负债业务”－“差错处理”－“批量结息补入”或在“业务代码”栏输入“</w:t>
      </w:r>
      <w:r>
        <w:rPr>
          <w:rFonts w:hint="eastAsia"/>
        </w:rPr>
        <w:t>3516</w:t>
      </w:r>
      <w:r>
        <w:rPr>
          <w:rFonts w:hint="eastAsia"/>
        </w:rPr>
        <w:t>”，进入“批量结息补入”界面。</w:t>
      </w:r>
    </w:p>
    <w:p w:rsidR="004A1DF5" w:rsidRDefault="004A1DF5" w:rsidP="00C85378">
      <w:pPr>
        <w:numPr>
          <w:ilvl w:val="0"/>
          <w:numId w:val="279"/>
        </w:numPr>
        <w:tabs>
          <w:tab w:val="clear" w:pos="454"/>
        </w:tabs>
        <w:ind w:left="0" w:firstLine="360"/>
      </w:pPr>
      <w:r>
        <w:rPr>
          <w:rFonts w:hint="eastAsia"/>
        </w:rPr>
        <w:t>输入单位定期户口号后回车或选择“查询”操作，系统显示该户口下的</w:t>
      </w:r>
      <w:r>
        <w:rPr>
          <w:rFonts w:hint="eastAsia"/>
        </w:rPr>
        <w:lastRenderedPageBreak/>
        <w:t>定期信息。</w:t>
      </w:r>
    </w:p>
    <w:p w:rsidR="004A1DF5" w:rsidRDefault="004A1DF5" w:rsidP="00C85378">
      <w:pPr>
        <w:numPr>
          <w:ilvl w:val="0"/>
          <w:numId w:val="279"/>
        </w:numPr>
        <w:tabs>
          <w:tab w:val="clear" w:pos="454"/>
        </w:tabs>
        <w:ind w:left="0" w:firstLine="360"/>
      </w:pPr>
      <w:r>
        <w:rPr>
          <w:rFonts w:hint="eastAsia"/>
        </w:rPr>
        <w:t>选中指定的定期序号后选择“交易信息”操作，系统显示选定定期的最近结息信息等相关信息。</w:t>
      </w:r>
    </w:p>
    <w:p w:rsidR="004A1DF5" w:rsidRDefault="004A1DF5" w:rsidP="00C85378">
      <w:pPr>
        <w:numPr>
          <w:ilvl w:val="0"/>
          <w:numId w:val="279"/>
        </w:numPr>
        <w:tabs>
          <w:tab w:val="clear" w:pos="454"/>
        </w:tabs>
        <w:ind w:left="0" w:firstLine="360"/>
      </w:pPr>
      <w:r>
        <w:rPr>
          <w:rFonts w:hint="eastAsia"/>
        </w:rPr>
        <w:t>选择“确定”操作，系统提示授权。</w:t>
      </w:r>
    </w:p>
    <w:p w:rsidR="004A1DF5" w:rsidRDefault="004A1DF5" w:rsidP="00C85378">
      <w:pPr>
        <w:numPr>
          <w:ilvl w:val="0"/>
          <w:numId w:val="279"/>
        </w:numPr>
        <w:tabs>
          <w:tab w:val="clear" w:pos="454"/>
        </w:tabs>
        <w:ind w:left="0" w:firstLine="360"/>
      </w:pPr>
      <w:r>
        <w:rPr>
          <w:rFonts w:hint="eastAsia"/>
        </w:rPr>
        <w:t>授权成功后，系统自动进行批量结息补入，执行完毕后，提示成功信息，打印特殊业务申请书。</w:t>
      </w:r>
    </w:p>
    <w:p w:rsidR="004A1DF5" w:rsidRDefault="004A1DF5" w:rsidP="0004090F">
      <w:pPr>
        <w:pStyle w:val="5"/>
      </w:pPr>
      <w:r>
        <w:rPr>
          <w:rFonts w:hint="eastAsia"/>
        </w:rPr>
        <w:t>九、单位结算户存取现业务差错调整基本规定</w:t>
      </w:r>
    </w:p>
    <w:p w:rsidR="004A1DF5" w:rsidRDefault="004A1DF5" w:rsidP="000029C7">
      <w:pPr>
        <w:numPr>
          <w:ilvl w:val="1"/>
          <w:numId w:val="456"/>
        </w:numPr>
        <w:ind w:left="0" w:firstLine="420"/>
      </w:pPr>
      <w:r>
        <w:rPr>
          <w:rFonts w:hint="eastAsia"/>
        </w:rPr>
        <w:t>对单位结算户存取现业务涉及的资金交易差错进行差错调整，具体包括：存现冲账、取现冲账、存现补账和取现补账。冲账和补账分别进行处理。</w:t>
      </w:r>
    </w:p>
    <w:p w:rsidR="004A1DF5" w:rsidRDefault="004A1DF5" w:rsidP="000029C7">
      <w:pPr>
        <w:numPr>
          <w:ilvl w:val="1"/>
          <w:numId w:val="456"/>
        </w:numPr>
        <w:tabs>
          <w:tab w:val="num" w:pos="960"/>
        </w:tabs>
        <w:ind w:left="0" w:firstLine="420"/>
      </w:pPr>
      <w:r>
        <w:rPr>
          <w:rFonts w:hint="eastAsia"/>
        </w:rPr>
        <w:t>冲账业务只能全额冲正，包括收费。冲账交易使用同方向红字冲正。</w:t>
      </w:r>
    </w:p>
    <w:p w:rsidR="004A1DF5" w:rsidRDefault="004A1DF5" w:rsidP="000029C7">
      <w:pPr>
        <w:pStyle w:val="a5"/>
        <w:numPr>
          <w:ilvl w:val="1"/>
          <w:numId w:val="456"/>
        </w:numPr>
        <w:tabs>
          <w:tab w:val="num" w:pos="960"/>
        </w:tabs>
        <w:ind w:left="0" w:firstLine="480"/>
      </w:pPr>
      <w:r>
        <w:rPr>
          <w:rFonts w:hint="eastAsia"/>
        </w:rPr>
        <w:t>冲账业务只能在原交易网点办理；补账业务参照正常业务进行处理。</w:t>
      </w:r>
    </w:p>
    <w:p w:rsidR="004A1DF5" w:rsidRDefault="004A1DF5" w:rsidP="000029C7">
      <w:pPr>
        <w:numPr>
          <w:ilvl w:val="1"/>
          <w:numId w:val="456"/>
        </w:numPr>
        <w:tabs>
          <w:tab w:val="num" w:pos="960"/>
        </w:tabs>
        <w:ind w:left="0" w:firstLine="420"/>
      </w:pPr>
      <w:r>
        <w:rPr>
          <w:rFonts w:hint="eastAsia"/>
        </w:rPr>
        <w:t>差错调整业务均需授权。</w:t>
      </w:r>
    </w:p>
    <w:p w:rsidR="004A1DF5" w:rsidRDefault="004A1DF5" w:rsidP="000029C7">
      <w:pPr>
        <w:numPr>
          <w:ilvl w:val="1"/>
          <w:numId w:val="456"/>
        </w:numPr>
        <w:tabs>
          <w:tab w:val="num" w:pos="960"/>
        </w:tabs>
        <w:ind w:left="0" w:firstLine="420"/>
      </w:pPr>
      <w:r>
        <w:rPr>
          <w:rFonts w:hint="eastAsia"/>
        </w:rPr>
        <w:t>差错调整业务均属于</w:t>
      </w:r>
      <w:r>
        <w:rPr>
          <w:rFonts w:hint="eastAsia"/>
        </w:rPr>
        <w:t>020</w:t>
      </w:r>
      <w:r>
        <w:rPr>
          <w:rFonts w:hint="eastAsia"/>
        </w:rPr>
        <w:t>资金冲正业务。</w:t>
      </w:r>
    </w:p>
    <w:p w:rsidR="004A1DF5" w:rsidRDefault="004A1DF5" w:rsidP="000029C7">
      <w:pPr>
        <w:numPr>
          <w:ilvl w:val="1"/>
          <w:numId w:val="456"/>
        </w:numPr>
        <w:tabs>
          <w:tab w:val="num" w:pos="960"/>
        </w:tabs>
        <w:ind w:left="0" w:firstLine="420"/>
      </w:pPr>
      <w:r>
        <w:rPr>
          <w:rFonts w:hint="eastAsia"/>
        </w:rPr>
        <w:t>取现补账时，系统不验证单位结算户口支取方式。（如客户有支票提供，人工核验）</w:t>
      </w:r>
    </w:p>
    <w:p w:rsidR="004A1DF5" w:rsidRDefault="004A1DF5" w:rsidP="000029C7">
      <w:pPr>
        <w:numPr>
          <w:ilvl w:val="1"/>
          <w:numId w:val="456"/>
        </w:numPr>
        <w:tabs>
          <w:tab w:val="num" w:pos="960"/>
        </w:tabs>
        <w:ind w:left="0" w:firstLine="420"/>
      </w:pPr>
      <w:r>
        <w:rPr>
          <w:rFonts w:hint="eastAsia"/>
        </w:rPr>
        <w:t>需进行单位结算户口的户口交易检查（如户口状态、可用余额等）</w:t>
      </w:r>
    </w:p>
    <w:p w:rsidR="004A1DF5" w:rsidRDefault="004A1DF5" w:rsidP="000029C7">
      <w:pPr>
        <w:numPr>
          <w:ilvl w:val="1"/>
          <w:numId w:val="456"/>
        </w:numPr>
        <w:tabs>
          <w:tab w:val="num" w:pos="960"/>
        </w:tabs>
        <w:ind w:left="0" w:firstLine="420"/>
      </w:pPr>
      <w:r>
        <w:rPr>
          <w:rFonts w:hint="eastAsia"/>
        </w:rPr>
        <w:t>伴随业务发生的收费业务，一同进行冲补处理。</w:t>
      </w:r>
    </w:p>
    <w:p w:rsidR="004A1DF5" w:rsidRDefault="004A1DF5" w:rsidP="000029C7">
      <w:pPr>
        <w:numPr>
          <w:ilvl w:val="1"/>
          <w:numId w:val="456"/>
        </w:numPr>
        <w:tabs>
          <w:tab w:val="num" w:pos="960"/>
        </w:tabs>
        <w:ind w:left="0" w:firstLine="420"/>
      </w:pPr>
      <w:r>
        <w:rPr>
          <w:rFonts w:hint="eastAsia"/>
        </w:rPr>
        <w:t>取现冲账时不对原凭证进行处理；补账时，如果输入了业务流水号且原交易中存在凭证信息，不允许输入新的凭证信息，原凭证信息需连同补账交易一并提交账务系统，否则，允许输入新的凭证信息，输入了新的凭证信息时，系统需参照正常业务进行凭证处理。</w:t>
      </w:r>
    </w:p>
    <w:p w:rsidR="004A1DF5" w:rsidRDefault="004A1DF5" w:rsidP="000029C7">
      <w:pPr>
        <w:numPr>
          <w:ilvl w:val="1"/>
          <w:numId w:val="456"/>
        </w:numPr>
        <w:tabs>
          <w:tab w:val="num" w:pos="960"/>
        </w:tabs>
        <w:ind w:left="0" w:firstLine="420"/>
      </w:pPr>
      <w:r>
        <w:rPr>
          <w:rFonts w:hint="eastAsia"/>
        </w:rPr>
        <w:t>冲账业务必须输入原业务流水号，然后对该业务分别情况进行冲账处理；补账业务可输入原业务流水号（冲账业务流水号），输入了业务流水号时，表示是冲账后的补账。</w:t>
      </w:r>
    </w:p>
    <w:p w:rsidR="004A1DF5" w:rsidRDefault="004A1DF5" w:rsidP="000029C7">
      <w:pPr>
        <w:numPr>
          <w:ilvl w:val="1"/>
          <w:numId w:val="456"/>
        </w:numPr>
        <w:tabs>
          <w:tab w:val="num" w:pos="960"/>
        </w:tabs>
        <w:ind w:left="0" w:firstLine="420"/>
      </w:pPr>
      <w:r>
        <w:rPr>
          <w:rFonts w:hint="eastAsia"/>
        </w:rPr>
        <w:t>涉及使用挂账单时，只能使用操作柜员本机构的挂账单。</w:t>
      </w:r>
    </w:p>
    <w:p w:rsidR="004A1DF5" w:rsidRDefault="004A1DF5" w:rsidP="000029C7">
      <w:pPr>
        <w:numPr>
          <w:ilvl w:val="1"/>
          <w:numId w:val="456"/>
        </w:numPr>
        <w:tabs>
          <w:tab w:val="num" w:pos="960"/>
        </w:tabs>
        <w:ind w:left="0" w:firstLine="420"/>
      </w:pPr>
      <w:r>
        <w:rPr>
          <w:rFonts w:hint="eastAsia"/>
        </w:rPr>
        <w:t>补账业务需输入起息日，账务为补账交易。输入的起息日期不能晚于柜员日期，不能早于户口的开户日期。</w:t>
      </w:r>
    </w:p>
    <w:p w:rsidR="004A1DF5" w:rsidRDefault="004A1DF5" w:rsidP="0004090F">
      <w:pPr>
        <w:pStyle w:val="5"/>
      </w:pPr>
      <w:r>
        <w:rPr>
          <w:rFonts w:hint="eastAsia"/>
        </w:rPr>
        <w:lastRenderedPageBreak/>
        <w:t>十、存现冲账（操作码</w:t>
      </w:r>
      <w:r>
        <w:rPr>
          <w:rFonts w:hint="eastAsia"/>
        </w:rPr>
        <w:t>3523</w:t>
      </w:r>
      <w:r>
        <w:rPr>
          <w:rFonts w:hint="eastAsia"/>
        </w:rPr>
        <w:t>）</w:t>
      </w:r>
    </w:p>
    <w:p w:rsidR="004A1DF5" w:rsidRDefault="004A1DF5">
      <w:pPr>
        <w:pStyle w:val="6"/>
        <w:spacing w:line="360" w:lineRule="auto"/>
      </w:pPr>
      <w:r>
        <w:rPr>
          <w:rFonts w:hint="eastAsia"/>
        </w:rPr>
        <w:t>（一）功能介绍</w:t>
      </w:r>
    </w:p>
    <w:p w:rsidR="004A1DF5" w:rsidRDefault="004A1DF5">
      <w:pPr>
        <w:snapToGrid w:val="0"/>
        <w:ind w:firstLine="480"/>
      </w:pPr>
      <w:r>
        <w:rPr>
          <w:rFonts w:ascii="宋体" w:hAnsi="宋体" w:hint="eastAsia"/>
        </w:rPr>
        <w:t>根据输入的流水号对单位结算户存现业务进行冲账操作。</w:t>
      </w:r>
    </w:p>
    <w:p w:rsidR="004A1DF5" w:rsidRDefault="004A1DF5">
      <w:pPr>
        <w:pStyle w:val="6"/>
        <w:spacing w:line="360" w:lineRule="auto"/>
      </w:pPr>
      <w:r>
        <w:rPr>
          <w:rFonts w:hint="eastAsia"/>
        </w:rPr>
        <w:t>（二）</w:t>
      </w:r>
      <w:r>
        <w:rPr>
          <w:rFonts w:ascii="宋体" w:hAnsi="宋体" w:hint="eastAsia"/>
        </w:rPr>
        <w:t>操作要点</w:t>
      </w:r>
    </w:p>
    <w:p w:rsidR="004A1DF5" w:rsidRDefault="004A1DF5">
      <w:pPr>
        <w:ind w:firstLine="420"/>
        <w:rPr>
          <w:kern w:val="0"/>
          <w:szCs w:val="18"/>
          <w:lang w:val="zh-CN"/>
        </w:rPr>
      </w:pPr>
      <w:r>
        <w:rPr>
          <w:rFonts w:hint="eastAsia"/>
          <w:kern w:val="0"/>
          <w:szCs w:val="18"/>
        </w:rPr>
        <w:t>1</w:t>
      </w:r>
      <w:r>
        <w:rPr>
          <w:rFonts w:hint="eastAsia"/>
          <w:kern w:val="0"/>
          <w:szCs w:val="18"/>
        </w:rPr>
        <w:t>、</w:t>
      </w:r>
      <w:r>
        <w:rPr>
          <w:rFonts w:hint="eastAsia"/>
          <w:kern w:val="0"/>
          <w:szCs w:val="18"/>
          <w:lang w:val="zh-CN"/>
        </w:rPr>
        <w:t>原存款方式为“现金单收款”时，冲账资金去向只能为“原现金单”。</w:t>
      </w:r>
      <w:r>
        <w:rPr>
          <w:rFonts w:hint="eastAsia"/>
          <w:kern w:val="0"/>
          <w:szCs w:val="18"/>
          <w:lang w:val="zh-CN"/>
        </w:rPr>
        <w:t xml:space="preserve"> </w:t>
      </w:r>
    </w:p>
    <w:p w:rsidR="004A1DF5" w:rsidRDefault="004A1DF5">
      <w:pPr>
        <w:ind w:firstLine="420"/>
        <w:rPr>
          <w:kern w:val="0"/>
          <w:szCs w:val="18"/>
          <w:lang w:val="zh-CN"/>
        </w:rPr>
      </w:pPr>
      <w:r>
        <w:rPr>
          <w:rFonts w:hint="eastAsia"/>
          <w:kern w:val="0"/>
          <w:szCs w:val="18"/>
          <w:lang w:val="zh-CN"/>
        </w:rPr>
        <w:t>2</w:t>
      </w:r>
      <w:r>
        <w:rPr>
          <w:rFonts w:hint="eastAsia"/>
          <w:kern w:val="0"/>
          <w:szCs w:val="18"/>
          <w:lang w:val="zh-CN"/>
        </w:rPr>
        <w:t>、原存款方式为“现金收款”时，冲账资金去向可为：现金付款或生成现金单。选择“</w:t>
      </w:r>
      <w:r>
        <w:rPr>
          <w:rFonts w:hint="eastAsia"/>
          <w:kern w:val="0"/>
          <w:szCs w:val="18"/>
        </w:rPr>
        <w:t>现金付款”时，</w:t>
      </w:r>
      <w:r>
        <w:rPr>
          <w:rFonts w:hint="eastAsia"/>
          <w:kern w:val="0"/>
          <w:szCs w:val="18"/>
          <w:lang w:val="zh-CN"/>
        </w:rPr>
        <w:t>冲账柜员是原业务办理柜员，并且被冲账业务是当日业务。</w:t>
      </w:r>
    </w:p>
    <w:p w:rsidR="004A1DF5" w:rsidRDefault="004A1DF5">
      <w:pPr>
        <w:pStyle w:val="6"/>
        <w:spacing w:line="360" w:lineRule="auto"/>
      </w:pPr>
      <w:r>
        <w:rPr>
          <w:rFonts w:hint="eastAsia"/>
        </w:rPr>
        <w:t>（三）操作步骤</w:t>
      </w:r>
    </w:p>
    <w:p w:rsidR="004A1DF5" w:rsidRDefault="004A1DF5">
      <w:pPr>
        <w:snapToGrid w:val="0"/>
        <w:ind w:firstLine="480"/>
      </w:pPr>
      <w:r>
        <w:t>1</w:t>
      </w:r>
      <w:r>
        <w:rPr>
          <w:rFonts w:ascii="宋体" w:hAnsi="宋体" w:hint="eastAsia"/>
        </w:rPr>
        <w:t>、经办用户选择“导航系统”－“负债业务”－“差错处理”－“单位结算户存现冲账”或在“业务代码”栏输入“</w:t>
      </w:r>
      <w:r>
        <w:t>35</w:t>
      </w:r>
      <w:r>
        <w:rPr>
          <w:rFonts w:hint="eastAsia"/>
        </w:rPr>
        <w:t>23</w:t>
      </w:r>
      <w:r>
        <w:rPr>
          <w:rFonts w:ascii="宋体" w:hAnsi="宋体" w:hint="eastAsia"/>
        </w:rPr>
        <w:t>”，进入“单位结算户存现冲账”界面；</w:t>
      </w:r>
    </w:p>
    <w:p w:rsidR="004A1DF5" w:rsidRDefault="004A1DF5">
      <w:pPr>
        <w:snapToGrid w:val="0"/>
        <w:ind w:firstLine="480"/>
      </w:pPr>
      <w:r>
        <w:t>2</w:t>
      </w:r>
      <w:r>
        <w:rPr>
          <w:rFonts w:ascii="宋体" w:hAnsi="宋体" w:hint="eastAsia"/>
        </w:rPr>
        <w:t>、输入流水号、冲账说明和冲账方式；</w:t>
      </w:r>
    </w:p>
    <w:p w:rsidR="004A1DF5" w:rsidRDefault="004A1DF5">
      <w:pPr>
        <w:snapToGrid w:val="0"/>
        <w:ind w:firstLine="480"/>
      </w:pPr>
      <w:r>
        <w:t>3</w:t>
      </w:r>
      <w:r>
        <w:rPr>
          <w:rFonts w:ascii="宋体" w:hAnsi="宋体" w:hint="eastAsia"/>
        </w:rPr>
        <w:t>、如冲账方式选择为“现金付款”，点击“现金付款”按钮进行现金付款操作；</w:t>
      </w:r>
    </w:p>
    <w:p w:rsidR="004A1DF5" w:rsidRDefault="004A1DF5">
      <w:pPr>
        <w:snapToGrid w:val="0"/>
        <w:ind w:firstLine="480"/>
      </w:pPr>
      <w:r>
        <w:t>4</w:t>
      </w:r>
      <w:r>
        <w:rPr>
          <w:rFonts w:ascii="宋体" w:hAnsi="宋体" w:hint="eastAsia"/>
        </w:rPr>
        <w:t>、点击“确定”，系统提示授权。</w:t>
      </w:r>
    </w:p>
    <w:p w:rsidR="004A1DF5" w:rsidRDefault="004A1DF5">
      <w:pPr>
        <w:snapToGrid w:val="0"/>
        <w:ind w:firstLine="480"/>
      </w:pPr>
      <w:r>
        <w:t>5</w:t>
      </w:r>
      <w:r>
        <w:rPr>
          <w:rFonts w:ascii="宋体" w:hAnsi="宋体" w:hint="eastAsia"/>
        </w:rPr>
        <w:t>、授权后，交易成功，打印单据。</w:t>
      </w:r>
    </w:p>
    <w:p w:rsidR="004A1DF5" w:rsidRDefault="004A1DF5">
      <w:pPr>
        <w:snapToGrid w:val="0"/>
        <w:ind w:firstLine="480"/>
      </w:pPr>
      <w:r>
        <w:t> </w:t>
      </w:r>
    </w:p>
    <w:p w:rsidR="004A1DF5" w:rsidRDefault="004A1DF5" w:rsidP="0004090F">
      <w:pPr>
        <w:pStyle w:val="5"/>
      </w:pPr>
      <w:r>
        <w:rPr>
          <w:rFonts w:hint="eastAsia"/>
        </w:rPr>
        <w:t>十一、取现冲账（操作码</w:t>
      </w:r>
      <w:r>
        <w:rPr>
          <w:rFonts w:hint="eastAsia"/>
        </w:rPr>
        <w:t>3524</w:t>
      </w:r>
      <w:r>
        <w:rPr>
          <w:rFonts w:hint="eastAsia"/>
        </w:rPr>
        <w:t>）</w:t>
      </w:r>
    </w:p>
    <w:p w:rsidR="004A1DF5" w:rsidRDefault="004A1DF5">
      <w:pPr>
        <w:pStyle w:val="6"/>
        <w:spacing w:line="360" w:lineRule="auto"/>
      </w:pPr>
      <w:r>
        <w:rPr>
          <w:rFonts w:hint="eastAsia"/>
        </w:rPr>
        <w:t>（一）功能介绍</w:t>
      </w:r>
    </w:p>
    <w:p w:rsidR="004A1DF5" w:rsidRDefault="004A1DF5">
      <w:pPr>
        <w:snapToGrid w:val="0"/>
        <w:ind w:firstLine="480"/>
      </w:pPr>
      <w:r>
        <w:rPr>
          <w:rFonts w:ascii="宋体" w:hAnsi="宋体" w:hint="eastAsia"/>
        </w:rPr>
        <w:t>根据输入的流水号对单位结算户取现业务进行冲账操作。</w:t>
      </w:r>
    </w:p>
    <w:p w:rsidR="004A1DF5" w:rsidRDefault="004A1DF5">
      <w:pPr>
        <w:pStyle w:val="6"/>
        <w:spacing w:line="360" w:lineRule="auto"/>
      </w:pPr>
      <w:r>
        <w:rPr>
          <w:rFonts w:hint="eastAsia"/>
        </w:rPr>
        <w:t>（二）操作要点</w:t>
      </w:r>
    </w:p>
    <w:p w:rsidR="004A1DF5" w:rsidRDefault="004A1DF5">
      <w:pPr>
        <w:ind w:firstLineChars="257" w:firstLine="617"/>
        <w:rPr>
          <w:kern w:val="0"/>
          <w:szCs w:val="18"/>
          <w:lang w:val="zh-CN"/>
        </w:rPr>
      </w:pPr>
      <w:r>
        <w:rPr>
          <w:rFonts w:hint="eastAsia"/>
          <w:kern w:val="0"/>
          <w:szCs w:val="18"/>
        </w:rPr>
        <w:t>1</w:t>
      </w:r>
      <w:r>
        <w:rPr>
          <w:rFonts w:hint="eastAsia"/>
          <w:kern w:val="0"/>
          <w:szCs w:val="18"/>
        </w:rPr>
        <w:t>、</w:t>
      </w:r>
      <w:r>
        <w:rPr>
          <w:rFonts w:hint="eastAsia"/>
          <w:kern w:val="0"/>
          <w:szCs w:val="18"/>
          <w:lang w:val="zh-CN"/>
        </w:rPr>
        <w:t>原取款方式为“生成现金单”时，冲账方式可为“现金单”或“挂账单”。选择“现金单”时。单号只能为原现金单号；选择“挂账单”时，挂账单必须是应付类型挂账单。</w:t>
      </w:r>
    </w:p>
    <w:p w:rsidR="004A1DF5" w:rsidRDefault="004A1DF5">
      <w:pPr>
        <w:ind w:firstLineChars="257" w:firstLine="617"/>
        <w:rPr>
          <w:kern w:val="0"/>
          <w:szCs w:val="18"/>
          <w:lang w:val="zh-CN"/>
        </w:rPr>
      </w:pPr>
      <w:r>
        <w:rPr>
          <w:rFonts w:hint="eastAsia"/>
          <w:kern w:val="0"/>
          <w:szCs w:val="18"/>
          <w:lang w:val="zh-CN"/>
        </w:rPr>
        <w:lastRenderedPageBreak/>
        <w:t>2</w:t>
      </w:r>
      <w:r>
        <w:rPr>
          <w:rFonts w:hint="eastAsia"/>
          <w:kern w:val="0"/>
          <w:szCs w:val="18"/>
          <w:lang w:val="zh-CN"/>
        </w:rPr>
        <w:t>、原取款方式为“现金付款”时，冲账方式可为“现金”或“挂账单”。选择“现金”时，冲账柜员为原业务办理柜员；选择“挂账单”时，挂账单应为应付类型挂账单（本挂账单可能是客户退回资金或柜员长款时产生的贷方挂账单）。</w:t>
      </w:r>
    </w:p>
    <w:p w:rsidR="004A1DF5" w:rsidRDefault="004A1DF5">
      <w:pPr>
        <w:pStyle w:val="6"/>
        <w:spacing w:line="360" w:lineRule="auto"/>
      </w:pPr>
      <w:r>
        <w:rPr>
          <w:rFonts w:hint="eastAsia"/>
        </w:rPr>
        <w:t>（三）操作步骤</w:t>
      </w:r>
    </w:p>
    <w:p w:rsidR="004A1DF5" w:rsidRDefault="004A1DF5">
      <w:pPr>
        <w:snapToGrid w:val="0"/>
        <w:ind w:firstLine="480"/>
        <w:rPr>
          <w:rFonts w:ascii="宋体" w:hAnsi="宋体"/>
        </w:rPr>
      </w:pPr>
      <w:r>
        <w:t>1</w:t>
      </w:r>
      <w:r>
        <w:rPr>
          <w:rFonts w:ascii="宋体" w:hAnsi="宋体" w:hint="eastAsia"/>
        </w:rPr>
        <w:t>、经办用户选择“导航系统”－“负债业务”－“差错处理”－“单位结算户取现冲账”或在“业务代码”栏输入“</w:t>
      </w:r>
      <w:r>
        <w:t>35</w:t>
      </w:r>
      <w:r>
        <w:rPr>
          <w:rFonts w:hint="eastAsia"/>
        </w:rPr>
        <w:t>24</w:t>
      </w:r>
      <w:r>
        <w:rPr>
          <w:rFonts w:ascii="宋体" w:hAnsi="宋体" w:hint="eastAsia"/>
        </w:rPr>
        <w:t>”，进入“单位结算户取现冲账”界面；</w:t>
      </w:r>
    </w:p>
    <w:p w:rsidR="004A1DF5" w:rsidRDefault="004A1DF5">
      <w:pPr>
        <w:snapToGrid w:val="0"/>
        <w:ind w:firstLine="480"/>
        <w:rPr>
          <w:rFonts w:ascii="宋体" w:hAnsi="宋体"/>
        </w:rPr>
      </w:pPr>
      <w:r>
        <w:rPr>
          <w:rFonts w:ascii="宋体" w:hAnsi="宋体" w:hint="eastAsia"/>
        </w:rPr>
        <w:t>2、输入流水号、冲账说明，并选择冲账方式；</w:t>
      </w:r>
    </w:p>
    <w:p w:rsidR="004A1DF5" w:rsidRDefault="004A1DF5">
      <w:pPr>
        <w:snapToGrid w:val="0"/>
        <w:ind w:firstLine="480"/>
      </w:pPr>
      <w:r>
        <w:rPr>
          <w:rFonts w:ascii="宋体" w:hAnsi="宋体" w:hint="eastAsia"/>
        </w:rPr>
        <w:t>3、如冲账方式选择为“现金“，点击”现金收款“按钮进行现金收款操作；选择挂账单时，输入单号；</w:t>
      </w:r>
    </w:p>
    <w:p w:rsidR="004A1DF5" w:rsidRDefault="004A1DF5">
      <w:pPr>
        <w:snapToGrid w:val="0"/>
        <w:ind w:firstLine="480"/>
      </w:pPr>
      <w:r>
        <w:rPr>
          <w:rFonts w:hint="eastAsia"/>
        </w:rPr>
        <w:t>4</w:t>
      </w:r>
      <w:r>
        <w:rPr>
          <w:rFonts w:ascii="宋体" w:hAnsi="宋体" w:hint="eastAsia"/>
        </w:rPr>
        <w:t>、点击“确定”，系统提示授权。</w:t>
      </w:r>
    </w:p>
    <w:p w:rsidR="004A1DF5" w:rsidRDefault="004A1DF5">
      <w:pPr>
        <w:snapToGrid w:val="0"/>
        <w:ind w:firstLine="480"/>
      </w:pPr>
      <w:r>
        <w:rPr>
          <w:rFonts w:hint="eastAsia"/>
        </w:rPr>
        <w:t>5</w:t>
      </w:r>
      <w:r>
        <w:rPr>
          <w:rFonts w:ascii="宋体" w:hAnsi="宋体" w:hint="eastAsia"/>
        </w:rPr>
        <w:t>、授权后，交易成功，打印单据。</w:t>
      </w:r>
    </w:p>
    <w:p w:rsidR="004A1DF5" w:rsidRDefault="004A1DF5" w:rsidP="0004090F">
      <w:pPr>
        <w:pStyle w:val="5"/>
      </w:pPr>
      <w:r>
        <w:rPr>
          <w:rFonts w:hint="eastAsia"/>
        </w:rPr>
        <w:t>十二、存现补账（操作码：</w:t>
      </w:r>
      <w:r>
        <w:rPr>
          <w:rFonts w:hint="eastAsia"/>
        </w:rPr>
        <w:t>3521</w:t>
      </w:r>
      <w:r>
        <w:rPr>
          <w:rFonts w:hint="eastAsia"/>
        </w:rPr>
        <w:t>）</w:t>
      </w:r>
    </w:p>
    <w:p w:rsidR="004A1DF5" w:rsidRDefault="004A1DF5">
      <w:pPr>
        <w:pStyle w:val="6"/>
        <w:spacing w:line="360" w:lineRule="auto"/>
      </w:pPr>
      <w:r>
        <w:rPr>
          <w:rFonts w:hint="eastAsia"/>
        </w:rPr>
        <w:t>（一）功能介绍</w:t>
      </w:r>
    </w:p>
    <w:p w:rsidR="004A1DF5" w:rsidRDefault="004A1DF5">
      <w:pPr>
        <w:snapToGrid w:val="0"/>
        <w:ind w:firstLine="480"/>
      </w:pPr>
      <w:r>
        <w:rPr>
          <w:rFonts w:ascii="宋体" w:hAnsi="宋体" w:hint="eastAsia"/>
        </w:rPr>
        <w:t>对单位结算户进行补存现操作。</w:t>
      </w:r>
    </w:p>
    <w:p w:rsidR="004A1DF5" w:rsidRDefault="004A1DF5">
      <w:pPr>
        <w:pStyle w:val="6"/>
        <w:spacing w:line="360" w:lineRule="auto"/>
      </w:pPr>
      <w:r>
        <w:rPr>
          <w:rFonts w:hint="eastAsia"/>
        </w:rPr>
        <w:t>（二）操作要点</w:t>
      </w:r>
    </w:p>
    <w:p w:rsidR="004A1DF5" w:rsidRDefault="004A1DF5">
      <w:pPr>
        <w:pStyle w:val="a5"/>
        <w:ind w:firstLine="480"/>
      </w:pPr>
      <w:r>
        <w:rPr>
          <w:rFonts w:hint="eastAsia"/>
        </w:rPr>
        <w:t>1</w:t>
      </w:r>
      <w:r>
        <w:rPr>
          <w:rFonts w:hint="eastAsia"/>
        </w:rPr>
        <w:t>、除存现方式不同、可输入起息日期和原业务流水号（非必输），其他操作与正常的单位结算户存现操作基本相同。存在收费时，资金来源同主交易资金来源。</w:t>
      </w:r>
    </w:p>
    <w:p w:rsidR="004A1DF5" w:rsidRDefault="004A1DF5">
      <w:pPr>
        <w:pStyle w:val="a5"/>
        <w:ind w:firstLine="480"/>
      </w:pPr>
      <w:r>
        <w:rPr>
          <w:rFonts w:hint="eastAsia"/>
        </w:rPr>
        <w:t>2</w:t>
      </w:r>
      <w:r>
        <w:rPr>
          <w:rFonts w:hint="eastAsia"/>
        </w:rPr>
        <w:t>、存款方式可选择“现金单”或“挂账单”。</w:t>
      </w:r>
    </w:p>
    <w:p w:rsidR="004A1DF5" w:rsidRDefault="004A1DF5">
      <w:pPr>
        <w:pStyle w:val="a5"/>
        <w:ind w:firstLine="480"/>
        <w:rPr>
          <w:b/>
          <w:bCs/>
        </w:rPr>
      </w:pPr>
      <w:r>
        <w:rPr>
          <w:rFonts w:hint="eastAsia"/>
        </w:rPr>
        <w:t>3</w:t>
      </w:r>
      <w:r>
        <w:rPr>
          <w:rFonts w:hint="eastAsia"/>
        </w:rPr>
        <w:t>、输入的业务流水号必须是冲账业务流水号。</w:t>
      </w:r>
    </w:p>
    <w:p w:rsidR="004A1DF5" w:rsidRDefault="004A1DF5">
      <w:pPr>
        <w:pStyle w:val="6"/>
        <w:spacing w:line="360" w:lineRule="auto"/>
      </w:pPr>
      <w:r>
        <w:rPr>
          <w:rFonts w:hint="eastAsia"/>
        </w:rPr>
        <w:t>（三）操作步骤</w:t>
      </w:r>
    </w:p>
    <w:p w:rsidR="004A1DF5" w:rsidRDefault="004A1DF5">
      <w:pPr>
        <w:snapToGrid w:val="0"/>
        <w:ind w:firstLine="480"/>
      </w:pPr>
      <w:r>
        <w:t>1</w:t>
      </w:r>
      <w:r>
        <w:rPr>
          <w:rFonts w:ascii="宋体" w:hAnsi="宋体" w:hint="eastAsia"/>
        </w:rPr>
        <w:t>、经办用户选择“导航系统”－“负债业务”－“差错处理”－“单位结算户存现补账”或在“业务代码”栏输入“</w:t>
      </w:r>
      <w:r>
        <w:t>35</w:t>
      </w:r>
      <w:r>
        <w:rPr>
          <w:rFonts w:hint="eastAsia"/>
        </w:rPr>
        <w:t>2</w:t>
      </w:r>
      <w:r>
        <w:t>1</w:t>
      </w:r>
      <w:r>
        <w:rPr>
          <w:rFonts w:ascii="宋体" w:hAnsi="宋体" w:hint="eastAsia"/>
        </w:rPr>
        <w:t>”，进入“单位结算户存现补账”界面。</w:t>
      </w:r>
    </w:p>
    <w:p w:rsidR="004A1DF5" w:rsidRDefault="004A1DF5">
      <w:pPr>
        <w:snapToGrid w:val="0"/>
        <w:ind w:firstLine="480"/>
      </w:pPr>
      <w:r>
        <w:lastRenderedPageBreak/>
        <w:t>2</w:t>
      </w:r>
      <w:r>
        <w:rPr>
          <w:rFonts w:ascii="宋体" w:hAnsi="宋体" w:hint="eastAsia"/>
        </w:rPr>
        <w:t>、输入流水号、户口号等要素，然后点击“确定”。</w:t>
      </w:r>
    </w:p>
    <w:p w:rsidR="004A1DF5" w:rsidRDefault="004A1DF5">
      <w:pPr>
        <w:snapToGrid w:val="0"/>
        <w:ind w:firstLine="480"/>
      </w:pPr>
      <w:r>
        <w:t>3</w:t>
      </w:r>
      <w:r>
        <w:rPr>
          <w:rFonts w:ascii="宋体" w:hAnsi="宋体" w:hint="eastAsia"/>
        </w:rPr>
        <w:t>、主管授权。</w:t>
      </w:r>
    </w:p>
    <w:p w:rsidR="004A1DF5" w:rsidRDefault="004A1DF5">
      <w:pPr>
        <w:snapToGrid w:val="0"/>
        <w:ind w:firstLine="480"/>
      </w:pPr>
      <w:r>
        <w:t>4</w:t>
      </w:r>
      <w:r>
        <w:rPr>
          <w:rFonts w:ascii="宋体" w:hAnsi="宋体" w:hint="eastAsia"/>
        </w:rPr>
        <w:t>、授权后，交易成功，打印单据。</w:t>
      </w:r>
      <w:r>
        <w:t> </w:t>
      </w:r>
    </w:p>
    <w:p w:rsidR="004A1DF5" w:rsidRDefault="004A1DF5" w:rsidP="0004090F">
      <w:pPr>
        <w:pStyle w:val="5"/>
      </w:pPr>
      <w:r>
        <w:rPr>
          <w:rFonts w:hint="eastAsia"/>
        </w:rPr>
        <w:t>十三、取现补账（操作码：</w:t>
      </w:r>
      <w:r>
        <w:rPr>
          <w:rFonts w:hint="eastAsia"/>
        </w:rPr>
        <w:t>3522</w:t>
      </w:r>
      <w:r>
        <w:rPr>
          <w:rFonts w:hint="eastAsia"/>
        </w:rPr>
        <w:t>）</w:t>
      </w:r>
    </w:p>
    <w:p w:rsidR="004A1DF5" w:rsidRDefault="004A1DF5">
      <w:pPr>
        <w:pStyle w:val="6"/>
        <w:spacing w:line="360" w:lineRule="auto"/>
      </w:pPr>
      <w:r>
        <w:rPr>
          <w:rFonts w:hint="eastAsia"/>
        </w:rPr>
        <w:t>（一）功能介绍</w:t>
      </w:r>
    </w:p>
    <w:p w:rsidR="004A1DF5" w:rsidRDefault="004A1DF5">
      <w:pPr>
        <w:snapToGrid w:val="0"/>
        <w:ind w:firstLine="480"/>
      </w:pPr>
      <w:r>
        <w:rPr>
          <w:rFonts w:ascii="宋体" w:hAnsi="宋体" w:hint="eastAsia"/>
        </w:rPr>
        <w:t>对单位结算户进行补取现操作。</w:t>
      </w:r>
    </w:p>
    <w:p w:rsidR="004A1DF5" w:rsidRDefault="004A1DF5">
      <w:pPr>
        <w:pStyle w:val="6"/>
        <w:spacing w:line="360" w:lineRule="auto"/>
      </w:pPr>
      <w:r>
        <w:rPr>
          <w:rFonts w:hint="eastAsia"/>
        </w:rPr>
        <w:t>（二）</w:t>
      </w:r>
      <w:r>
        <w:rPr>
          <w:rFonts w:ascii="宋体" w:hAnsi="宋体" w:hint="eastAsia"/>
        </w:rPr>
        <w:t>操作要点</w:t>
      </w:r>
    </w:p>
    <w:p w:rsidR="004A1DF5" w:rsidRDefault="004A1DF5">
      <w:pPr>
        <w:snapToGrid w:val="0"/>
        <w:ind w:firstLine="480"/>
      </w:pPr>
      <w:r>
        <w:rPr>
          <w:rFonts w:hint="eastAsia"/>
        </w:rPr>
        <w:t>取现冲账只能生成现金单。</w:t>
      </w:r>
    </w:p>
    <w:p w:rsidR="004A1DF5" w:rsidRDefault="004A1DF5">
      <w:pPr>
        <w:pStyle w:val="6"/>
        <w:spacing w:line="360" w:lineRule="auto"/>
      </w:pPr>
      <w:r>
        <w:rPr>
          <w:rFonts w:hint="eastAsia"/>
        </w:rPr>
        <w:t>（三）操作步骤</w:t>
      </w:r>
    </w:p>
    <w:p w:rsidR="004A1DF5" w:rsidRDefault="004A1DF5">
      <w:pPr>
        <w:snapToGrid w:val="0"/>
        <w:ind w:firstLine="480"/>
      </w:pPr>
      <w:r>
        <w:t>1</w:t>
      </w:r>
      <w:r>
        <w:rPr>
          <w:rFonts w:ascii="宋体" w:hAnsi="宋体" w:hint="eastAsia"/>
        </w:rPr>
        <w:t>、经办用户选择“导航系统”－“负债业务”－“差错处理”－“单位结算户取现补账”或在“业务代码”栏输入“</w:t>
      </w:r>
      <w:r>
        <w:t>35</w:t>
      </w:r>
      <w:r>
        <w:rPr>
          <w:rFonts w:hint="eastAsia"/>
        </w:rPr>
        <w:t>22</w:t>
      </w:r>
      <w:r>
        <w:rPr>
          <w:rFonts w:ascii="宋体" w:hAnsi="宋体" w:hint="eastAsia"/>
        </w:rPr>
        <w:t>”，进入“单位结算户取现补账”界面。</w:t>
      </w:r>
    </w:p>
    <w:p w:rsidR="004A1DF5" w:rsidRDefault="004A1DF5">
      <w:pPr>
        <w:snapToGrid w:val="0"/>
        <w:ind w:firstLine="480"/>
      </w:pPr>
      <w:r>
        <w:t>2</w:t>
      </w:r>
      <w:r>
        <w:rPr>
          <w:rFonts w:ascii="宋体" w:hAnsi="宋体" w:hint="eastAsia"/>
        </w:rPr>
        <w:t>、输入流水号、户口号等要素，然后点击“确定”。</w:t>
      </w:r>
    </w:p>
    <w:p w:rsidR="004A1DF5" w:rsidRDefault="004A1DF5">
      <w:pPr>
        <w:snapToGrid w:val="0"/>
        <w:ind w:firstLine="480"/>
      </w:pPr>
      <w:r>
        <w:t>3</w:t>
      </w:r>
      <w:r>
        <w:rPr>
          <w:rFonts w:ascii="宋体" w:hAnsi="宋体" w:hint="eastAsia"/>
        </w:rPr>
        <w:t>、主管授权。</w:t>
      </w:r>
    </w:p>
    <w:p w:rsidR="004A1DF5" w:rsidRDefault="004A1DF5">
      <w:pPr>
        <w:snapToGrid w:val="0"/>
        <w:ind w:firstLine="480"/>
      </w:pPr>
      <w:r>
        <w:t>4</w:t>
      </w:r>
      <w:r>
        <w:rPr>
          <w:rFonts w:ascii="宋体" w:hAnsi="宋体" w:hint="eastAsia"/>
        </w:rPr>
        <w:t>、授权后，交易成功，打印单据。</w:t>
      </w:r>
    </w:p>
    <w:p w:rsidR="007B6101" w:rsidRDefault="007B6101" w:rsidP="0004090F">
      <w:pPr>
        <w:pStyle w:val="5"/>
        <w:rPr>
          <w:rFonts w:ascii="宋体" w:hAnsi="宋体"/>
        </w:rPr>
      </w:pPr>
      <w:bookmarkStart w:id="990" w:name="_Toc183923202"/>
      <w:r>
        <w:rPr>
          <w:rFonts w:ascii="宋体" w:hAnsi="宋体" w:hint="eastAsia"/>
        </w:rPr>
        <w:t>十四、整存整取补转存（业务代码3517）</w:t>
      </w:r>
      <w:bookmarkEnd w:id="990"/>
    </w:p>
    <w:p w:rsidR="007B6101" w:rsidRDefault="007B6101" w:rsidP="007B6101">
      <w:pPr>
        <w:pStyle w:val="6"/>
        <w:spacing w:line="360" w:lineRule="auto"/>
        <w:rPr>
          <w:rFonts w:ascii="宋体" w:eastAsia="宋体" w:hAnsi="宋体"/>
        </w:rPr>
      </w:pPr>
      <w:r>
        <w:rPr>
          <w:rFonts w:ascii="宋体" w:eastAsia="宋体" w:hAnsi="宋体" w:hint="eastAsia"/>
        </w:rPr>
        <w:t>（一）功能介绍</w:t>
      </w:r>
    </w:p>
    <w:p w:rsidR="007B6101" w:rsidRDefault="007B6101" w:rsidP="007B6101">
      <w:pPr>
        <w:pStyle w:val="a6"/>
        <w:tabs>
          <w:tab w:val="left" w:pos="540"/>
        </w:tabs>
        <w:rPr>
          <w:rFonts w:ascii="宋体"/>
        </w:rPr>
      </w:pPr>
      <w:r>
        <w:rPr>
          <w:rFonts w:ascii="宋体" w:hint="eastAsia"/>
        </w:rPr>
        <w:t>整存整取存款遇到冻结（或者预期、预留）等原因可能导致自动转存不成功，通过该功能实现对未转存成功的整存整取进行手工补转存。</w:t>
      </w:r>
    </w:p>
    <w:p w:rsidR="007B6101" w:rsidRDefault="007B6101" w:rsidP="007B6101">
      <w:pPr>
        <w:pStyle w:val="6"/>
        <w:spacing w:line="360" w:lineRule="auto"/>
        <w:rPr>
          <w:rFonts w:ascii="宋体" w:eastAsia="宋体" w:hAnsi="宋体"/>
        </w:rPr>
      </w:pPr>
      <w:r>
        <w:rPr>
          <w:rFonts w:ascii="宋体" w:eastAsia="宋体" w:hAnsi="宋体" w:hint="eastAsia"/>
        </w:rPr>
        <w:t>（二）风险提示</w:t>
      </w:r>
    </w:p>
    <w:p w:rsidR="007B6101" w:rsidRDefault="007B6101" w:rsidP="007B6101">
      <w:pPr>
        <w:ind w:firstLine="480"/>
        <w:rPr>
          <w:rFonts w:ascii="宋体" w:hAnsi="宋体"/>
        </w:rPr>
      </w:pPr>
    </w:p>
    <w:p w:rsidR="007B6101" w:rsidRDefault="007B6101" w:rsidP="007B6101">
      <w:pPr>
        <w:pStyle w:val="6"/>
        <w:spacing w:line="360" w:lineRule="auto"/>
        <w:rPr>
          <w:rFonts w:ascii="宋体" w:eastAsia="宋体" w:hAnsi="宋体"/>
        </w:rPr>
      </w:pPr>
      <w:r>
        <w:rPr>
          <w:rFonts w:ascii="宋体" w:eastAsia="宋体" w:hAnsi="宋体" w:hint="eastAsia"/>
        </w:rPr>
        <w:lastRenderedPageBreak/>
        <w:t>（三）操作界面</w:t>
      </w:r>
    </w:p>
    <w:p w:rsidR="007B6101" w:rsidRDefault="0004090F" w:rsidP="007B6101">
      <w:pPr>
        <w:ind w:firstLine="480"/>
        <w:jc w:val="center"/>
        <w:rPr>
          <w:rFonts w:ascii="宋体" w:hAnsi="宋体"/>
        </w:rPr>
      </w:pPr>
      <w:r>
        <w:rPr>
          <w:rFonts w:ascii="宋体" w:hAnsi="宋体" w:hint="eastAsia"/>
          <w:noProof/>
        </w:rPr>
        <w:drawing>
          <wp:inline distT="0" distB="0" distL="0" distR="0">
            <wp:extent cx="5276850" cy="3705225"/>
            <wp:effectExtent l="1905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3" cstate="print"/>
                    <a:srcRect/>
                    <a:stretch>
                      <a:fillRect/>
                    </a:stretch>
                  </pic:blipFill>
                  <pic:spPr bwMode="auto">
                    <a:xfrm>
                      <a:off x="0" y="0"/>
                      <a:ext cx="5276850" cy="3705225"/>
                    </a:xfrm>
                    <a:prstGeom prst="rect">
                      <a:avLst/>
                    </a:prstGeom>
                    <a:noFill/>
                    <a:ln w="9525">
                      <a:noFill/>
                      <a:miter lim="800000"/>
                      <a:headEnd/>
                      <a:tailEnd/>
                    </a:ln>
                  </pic:spPr>
                </pic:pic>
              </a:graphicData>
            </a:graphic>
          </wp:inline>
        </w:drawing>
      </w:r>
    </w:p>
    <w:p w:rsidR="007B6101" w:rsidRDefault="007B6101" w:rsidP="007B6101">
      <w:pPr>
        <w:tabs>
          <w:tab w:val="left" w:pos="7797"/>
        </w:tabs>
        <w:ind w:firstLineChars="183" w:firstLine="439"/>
        <w:jc w:val="center"/>
        <w:rPr>
          <w:rFonts w:ascii="宋体" w:hAnsi="宋体"/>
        </w:rPr>
      </w:pPr>
      <w:r>
        <w:rPr>
          <w:rFonts w:ascii="宋体" w:hAnsi="宋体" w:hint="eastAsia"/>
        </w:rPr>
        <w:t>图14.1</w:t>
      </w:r>
    </w:p>
    <w:p w:rsidR="007B6101" w:rsidRDefault="007B6101" w:rsidP="007B6101">
      <w:pPr>
        <w:pStyle w:val="6"/>
        <w:spacing w:line="360" w:lineRule="auto"/>
        <w:rPr>
          <w:rFonts w:ascii="宋体" w:eastAsia="宋体" w:hAnsi="宋体"/>
        </w:rPr>
      </w:pPr>
      <w:r>
        <w:rPr>
          <w:rFonts w:ascii="宋体" w:eastAsia="宋体" w:hAnsi="宋体" w:hint="eastAsia"/>
        </w:rPr>
        <w:t>（四）操作要点</w:t>
      </w:r>
    </w:p>
    <w:p w:rsidR="007B6101" w:rsidRDefault="007B6101" w:rsidP="007B6101">
      <w:pPr>
        <w:ind w:firstLineChars="183" w:firstLine="439"/>
        <w:rPr>
          <w:rFonts w:ascii="宋体" w:hAnsi="宋体"/>
        </w:rPr>
      </w:pPr>
      <w:r>
        <w:rPr>
          <w:rFonts w:ascii="宋体" w:hAnsi="宋体" w:hint="eastAsia"/>
        </w:rPr>
        <w:t>1、该操作包括单位整存整取存款和个人整存整存存款的补转存。</w:t>
      </w:r>
    </w:p>
    <w:p w:rsidR="007B6101" w:rsidRDefault="007B6101" w:rsidP="007B6101">
      <w:pPr>
        <w:ind w:firstLineChars="183" w:firstLine="439"/>
        <w:rPr>
          <w:rFonts w:ascii="宋体" w:hAnsi="宋体"/>
        </w:rPr>
      </w:pPr>
      <w:r>
        <w:rPr>
          <w:rFonts w:ascii="宋体" w:hAnsi="宋体" w:hint="eastAsia"/>
        </w:rPr>
        <w:t>2、当该笔整存整取存在多次自动转存失败时，需要手工操作多次（如有3次自动转存失败时，要操作3次该业务），一次操作只能完成一次自动转存操作。</w:t>
      </w:r>
    </w:p>
    <w:p w:rsidR="007B6101" w:rsidRDefault="007B6101" w:rsidP="007B6101">
      <w:pPr>
        <w:pStyle w:val="6"/>
        <w:spacing w:line="360" w:lineRule="auto"/>
        <w:rPr>
          <w:rFonts w:ascii="宋体" w:eastAsia="宋体" w:hAnsi="宋体"/>
        </w:rPr>
      </w:pPr>
      <w:r>
        <w:rPr>
          <w:rFonts w:ascii="宋体" w:eastAsia="宋体" w:hAnsi="宋体" w:hint="eastAsia"/>
        </w:rPr>
        <w:t>（五）操作步骤</w:t>
      </w:r>
    </w:p>
    <w:p w:rsidR="007B6101" w:rsidRDefault="007B6101" w:rsidP="007B6101">
      <w:pPr>
        <w:ind w:firstLineChars="183" w:firstLine="439"/>
        <w:rPr>
          <w:rFonts w:ascii="宋体" w:hAnsi="宋体"/>
        </w:rPr>
      </w:pPr>
      <w:r>
        <w:rPr>
          <w:rFonts w:ascii="宋体" w:hAnsi="宋体" w:hint="eastAsia"/>
        </w:rPr>
        <w:t>1、用户选择“系统导航”－“负债业务”－“差错处理”－“整存整取补转存”或在“业务代码”栏输入业务代码“3517”，进入整存整取补转存界面（图14.1）。</w:t>
      </w:r>
    </w:p>
    <w:p w:rsidR="007B6101" w:rsidRDefault="007B6101" w:rsidP="007B6101">
      <w:pPr>
        <w:ind w:firstLineChars="182" w:firstLine="437"/>
        <w:rPr>
          <w:rFonts w:ascii="宋体" w:hAnsi="宋体"/>
        </w:rPr>
      </w:pPr>
      <w:r>
        <w:rPr>
          <w:rFonts w:ascii="宋体" w:hAnsi="宋体" w:hint="eastAsia"/>
        </w:rPr>
        <w:t>2、输入整存整取定期户口号后，选择定期种类回车或选择“查询”操作，系统显示该户口下的定期信息。</w:t>
      </w:r>
    </w:p>
    <w:p w:rsidR="004A1DF5" w:rsidRDefault="007B6101" w:rsidP="001C06F4">
      <w:pPr>
        <w:sectPr w:rsidR="004A1DF5">
          <w:pgSz w:w="11906" w:h="16838"/>
          <w:pgMar w:top="1440" w:right="1800" w:bottom="1440" w:left="1800" w:header="851" w:footer="992" w:gutter="0"/>
          <w:cols w:space="425"/>
          <w:docGrid w:type="lines" w:linePitch="312"/>
        </w:sectPr>
      </w:pPr>
      <w:r>
        <w:rPr>
          <w:rFonts w:hint="eastAsia"/>
        </w:rPr>
        <w:t>3</w:t>
      </w:r>
      <w:r>
        <w:rPr>
          <w:rFonts w:hint="eastAsia"/>
        </w:rPr>
        <w:t>、选中指定的定期序号后回车或选择“确定”操作，系统自动进行整存整取补转存操作，执行完毕后，提示成功信息，打印整存整取手工补做自动转存业务单据。如果是单位定期存款不仅打印业务单据，还打印相应的资金交易回单。</w:t>
      </w:r>
    </w:p>
    <w:p w:rsidR="004A1DF5" w:rsidRDefault="004A1DF5" w:rsidP="0004090F">
      <w:pPr>
        <w:pStyle w:val="30"/>
      </w:pPr>
      <w:bookmarkStart w:id="991" w:name="_Toc186273600"/>
      <w:r>
        <w:rPr>
          <w:rFonts w:hint="eastAsia"/>
        </w:rPr>
        <w:lastRenderedPageBreak/>
        <w:t>第六章　资产业务</w:t>
      </w:r>
      <w:bookmarkEnd w:id="991"/>
    </w:p>
    <w:p w:rsidR="004A1DF5" w:rsidRDefault="004A1DF5" w:rsidP="00A52716">
      <w:pPr>
        <w:pStyle w:val="4"/>
        <w:spacing w:line="360" w:lineRule="auto"/>
        <w:ind w:left="420"/>
      </w:pPr>
      <w:bookmarkStart w:id="992" w:name="_Toc99422856"/>
      <w:bookmarkStart w:id="993" w:name="_Toc186273601"/>
      <w:r>
        <w:rPr>
          <w:rFonts w:hint="eastAsia"/>
        </w:rPr>
        <w:t>第一节</w:t>
      </w:r>
      <w:r>
        <w:rPr>
          <w:rFonts w:hint="eastAsia"/>
        </w:rPr>
        <w:t xml:space="preserve">  </w:t>
      </w:r>
      <w:r>
        <w:rPr>
          <w:rFonts w:hint="eastAsia"/>
        </w:rPr>
        <w:t>个人质押贷款</w:t>
      </w:r>
      <w:bookmarkEnd w:id="992"/>
      <w:bookmarkEnd w:id="993"/>
    </w:p>
    <w:p w:rsidR="00A52716" w:rsidRDefault="00A52716" w:rsidP="00A52716">
      <w:pPr>
        <w:pStyle w:val="a5"/>
        <w:ind w:firstLine="480"/>
        <w:rPr>
          <w:rFonts w:ascii="宋体" w:hAnsi="宋体"/>
        </w:rPr>
      </w:pPr>
      <w:r>
        <w:rPr>
          <w:rFonts w:ascii="宋体" w:hAnsi="宋体" w:hint="eastAsia"/>
        </w:rPr>
        <w:t>个人质押贷款业务是指客户与我行签订贷款合同后，</w:t>
      </w:r>
      <w:r>
        <w:rPr>
          <w:rFonts w:ascii="宋体" w:hAnsi="宋体" w:hint="eastAsia"/>
          <w:color w:val="000000"/>
        </w:rPr>
        <w:t>以客户存放在我行或通过我行质押贷款系统可以控制的各类质押物作为保证条件，根据各类质押物相应的质押率，</w:t>
      </w:r>
      <w:r>
        <w:rPr>
          <w:rFonts w:ascii="宋体" w:hAnsi="宋体" w:hint="eastAsia"/>
        </w:rPr>
        <w:t>给予客户一定的、可以多次循环使用的质押额度（人民币质押额度与外币质押额度）。在质押额度范围内，客户可以通过电话银行、网上银行、自助查询终端或柜台等渠道向我行提出申请并获得贷款的贷款方式。</w:t>
      </w:r>
    </w:p>
    <w:p w:rsidR="00A52716" w:rsidRDefault="00A52716" w:rsidP="00A52716">
      <w:pPr>
        <w:pStyle w:val="a5"/>
        <w:ind w:firstLine="480"/>
        <w:rPr>
          <w:rFonts w:ascii="宋体" w:hAnsi="宋体"/>
        </w:rPr>
      </w:pPr>
      <w:r>
        <w:rPr>
          <w:rFonts w:ascii="宋体" w:hAnsi="宋体" w:hint="eastAsia"/>
        </w:rPr>
        <w:t>本节主要介绍了个人质押贷款协议的申请、修改、审批、取消、查询和质押户口的增加、调整、取消以及贷款的发放，归还、展期、债务转化、扣划、查询等操作方法。</w:t>
      </w:r>
    </w:p>
    <w:p w:rsidR="00A52716" w:rsidRDefault="00A52716" w:rsidP="00A52716">
      <w:pPr>
        <w:pStyle w:val="a5"/>
        <w:ind w:firstLine="480"/>
        <w:rPr>
          <w:rFonts w:ascii="宋体" w:hAnsi="宋体"/>
        </w:rPr>
      </w:pPr>
      <w:r>
        <w:rPr>
          <w:rFonts w:ascii="宋体" w:hAnsi="宋体" w:hint="eastAsia"/>
        </w:rPr>
        <w:t>本节中的一卡通如无特别指明均指包括“一卡通”普卡、“一卡通”金卡、“金葵花卡”在内的借记卡。</w:t>
      </w:r>
    </w:p>
    <w:p w:rsidR="00A52716" w:rsidRDefault="00A52716" w:rsidP="0004090F">
      <w:pPr>
        <w:pStyle w:val="5"/>
        <w:rPr>
          <w:rFonts w:ascii="宋体" w:hAnsi="宋体"/>
        </w:rPr>
      </w:pPr>
      <w:bookmarkStart w:id="994" w:name="_Toc183923205"/>
      <w:r>
        <w:rPr>
          <w:rFonts w:ascii="宋体" w:hAnsi="宋体" w:hint="eastAsia"/>
        </w:rPr>
        <w:t>一、贷款协议申请（业务代码4001）</w:t>
      </w:r>
      <w:bookmarkEnd w:id="994"/>
    </w:p>
    <w:p w:rsidR="00A52716" w:rsidRDefault="00A52716" w:rsidP="00A52716">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pStyle w:val="a5"/>
        <w:ind w:firstLine="480"/>
        <w:rPr>
          <w:rFonts w:ascii="宋体" w:hAnsi="宋体"/>
        </w:rPr>
      </w:pPr>
      <w:r>
        <w:rPr>
          <w:rFonts w:ascii="宋体" w:hAnsi="宋体" w:hint="eastAsia"/>
        </w:rPr>
        <w:t>客户在使用质押贷款功能前需要在“贷款协议申请”中进行功能开通和基本设置。</w:t>
      </w:r>
    </w:p>
    <w:p w:rsidR="00A52716" w:rsidRDefault="00A52716" w:rsidP="00A52716">
      <w:pPr>
        <w:pStyle w:val="6"/>
        <w:spacing w:line="360" w:lineRule="auto"/>
        <w:rPr>
          <w:rFonts w:ascii="宋体" w:eastAsia="宋体" w:hAnsi="宋体"/>
        </w:rPr>
      </w:pPr>
      <w:r>
        <w:rPr>
          <w:rFonts w:ascii="宋体" w:eastAsia="宋体" w:hAnsi="宋体" w:hint="eastAsia"/>
        </w:rPr>
        <w:t>（二）风险提示</w:t>
      </w:r>
    </w:p>
    <w:p w:rsidR="00A52716" w:rsidRDefault="00A52716" w:rsidP="00A52716">
      <w:pPr>
        <w:pStyle w:val="a5"/>
        <w:ind w:firstLine="480"/>
        <w:rPr>
          <w:rFonts w:ascii="宋体" w:hAnsi="宋体"/>
        </w:rPr>
      </w:pPr>
      <w:r>
        <w:rPr>
          <w:rFonts w:ascii="宋体" w:hAnsi="宋体" w:hint="eastAsia"/>
        </w:rPr>
        <w:t>开立个人质押贷款协议后，放款一卡通即为贷款放款账户和贷款偿还的扣款账户，且具有唯一性（系统暂时不提供更改扣款账号功能）。</w:t>
      </w:r>
    </w:p>
    <w:p w:rsidR="00A52716" w:rsidRDefault="00A52716" w:rsidP="00A52716">
      <w:pPr>
        <w:pStyle w:val="6"/>
        <w:spacing w:line="360" w:lineRule="auto"/>
        <w:rPr>
          <w:rFonts w:ascii="宋体" w:eastAsia="宋体" w:hAnsi="宋体"/>
        </w:rPr>
      </w:pPr>
      <w:r>
        <w:rPr>
          <w:rFonts w:ascii="宋体" w:eastAsia="宋体" w:hAnsi="宋体" w:hint="eastAsia"/>
        </w:rPr>
        <w:t>（三）操作要点</w:t>
      </w:r>
    </w:p>
    <w:p w:rsidR="00A52716" w:rsidRDefault="00A52716" w:rsidP="00A52716">
      <w:pPr>
        <w:pStyle w:val="a4"/>
        <w:numPr>
          <w:ilvl w:val="0"/>
          <w:numId w:val="313"/>
        </w:numPr>
        <w:tabs>
          <w:tab w:val="clear" w:pos="0"/>
        </w:tabs>
        <w:rPr>
          <w:rFonts w:ascii="宋体" w:hAnsi="宋体"/>
        </w:rPr>
      </w:pPr>
      <w:r>
        <w:rPr>
          <w:rFonts w:ascii="宋体" w:hAnsi="宋体" w:hint="eastAsia"/>
        </w:rPr>
        <w:t>贷款申请人必须是中国居民，非中国居民系统自动报错。</w:t>
      </w:r>
    </w:p>
    <w:p w:rsidR="00A52716" w:rsidRDefault="00A52716" w:rsidP="00A52716">
      <w:pPr>
        <w:pStyle w:val="a4"/>
        <w:numPr>
          <w:ilvl w:val="0"/>
          <w:numId w:val="313"/>
        </w:numPr>
        <w:tabs>
          <w:tab w:val="clear" w:pos="0"/>
        </w:tabs>
        <w:rPr>
          <w:rFonts w:ascii="宋体" w:hAnsi="宋体"/>
        </w:rPr>
      </w:pPr>
      <w:r>
        <w:rPr>
          <w:rFonts w:ascii="宋体" w:hAnsi="宋体" w:hint="eastAsia"/>
        </w:rPr>
        <w:t>申请贷款协议的经办网点为协议申请行。</w:t>
      </w:r>
    </w:p>
    <w:p w:rsidR="00A52716" w:rsidRDefault="00A52716" w:rsidP="00A52716">
      <w:pPr>
        <w:pStyle w:val="a4"/>
        <w:numPr>
          <w:ilvl w:val="0"/>
          <w:numId w:val="313"/>
        </w:numPr>
        <w:tabs>
          <w:tab w:val="clear" w:pos="0"/>
        </w:tabs>
        <w:rPr>
          <w:rFonts w:ascii="宋体" w:hAnsi="宋体"/>
        </w:rPr>
      </w:pPr>
      <w:r>
        <w:rPr>
          <w:rFonts w:ascii="宋体" w:hAnsi="宋体" w:hint="eastAsia"/>
        </w:rPr>
        <w:t>申请贷款协议的放款户口开户行为协议管理行。</w:t>
      </w:r>
    </w:p>
    <w:p w:rsidR="00A52716" w:rsidRDefault="00A52716" w:rsidP="00A52716">
      <w:pPr>
        <w:pStyle w:val="a4"/>
        <w:numPr>
          <w:ilvl w:val="0"/>
          <w:numId w:val="313"/>
        </w:numPr>
        <w:tabs>
          <w:tab w:val="clear" w:pos="0"/>
        </w:tabs>
        <w:rPr>
          <w:rFonts w:ascii="宋体" w:hAnsi="宋体"/>
        </w:rPr>
      </w:pPr>
      <w:r>
        <w:rPr>
          <w:rFonts w:ascii="宋体" w:hAnsi="宋体" w:hint="eastAsia"/>
        </w:rPr>
        <w:t>考虑日后贷款管理、旧系统贷款债务转化等原因，要求申请贷款协议的放款</w:t>
      </w:r>
      <w:r>
        <w:rPr>
          <w:rFonts w:ascii="宋体" w:hAnsi="宋体" w:hint="eastAsia"/>
        </w:rPr>
        <w:lastRenderedPageBreak/>
        <w:t>户口必须为本网点户口，不得由他人代办。（非本网点户口申请贷款协议，系统会有提示信息）。</w:t>
      </w:r>
    </w:p>
    <w:p w:rsidR="00A52716" w:rsidRDefault="00A52716" w:rsidP="00A52716">
      <w:pPr>
        <w:pStyle w:val="a4"/>
        <w:numPr>
          <w:ilvl w:val="0"/>
          <w:numId w:val="313"/>
        </w:numPr>
        <w:tabs>
          <w:tab w:val="clear" w:pos="0"/>
        </w:tabs>
        <w:rPr>
          <w:rFonts w:ascii="宋体" w:hAnsi="宋体"/>
        </w:rPr>
      </w:pPr>
      <w:r>
        <w:rPr>
          <w:rFonts w:ascii="宋体" w:hAnsi="宋体" w:hint="eastAsia"/>
        </w:rPr>
        <w:t>一卡通户口处于冻结状态时，不能办理协议申请。</w:t>
      </w:r>
    </w:p>
    <w:p w:rsidR="00A52716" w:rsidRDefault="00A52716" w:rsidP="00A52716">
      <w:pPr>
        <w:pStyle w:val="a4"/>
        <w:numPr>
          <w:ilvl w:val="0"/>
          <w:numId w:val="313"/>
        </w:numPr>
        <w:tabs>
          <w:tab w:val="clear" w:pos="0"/>
        </w:tabs>
        <w:rPr>
          <w:rFonts w:ascii="宋体" w:hAnsi="宋体"/>
        </w:rPr>
      </w:pPr>
      <w:r>
        <w:rPr>
          <w:rFonts w:ascii="宋体" w:hAnsi="宋体" w:hint="eastAsia"/>
        </w:rPr>
        <w:t>贷款总额上限与单笔贷款上限必须大于等于最小贷款金额1000元。</w:t>
      </w:r>
    </w:p>
    <w:p w:rsidR="00A52716" w:rsidRDefault="00A52716" w:rsidP="00A52716">
      <w:pPr>
        <w:pStyle w:val="a4"/>
        <w:numPr>
          <w:ilvl w:val="0"/>
          <w:numId w:val="313"/>
        </w:numPr>
        <w:tabs>
          <w:tab w:val="clear" w:pos="0"/>
        </w:tabs>
        <w:rPr>
          <w:rFonts w:ascii="宋体" w:hAnsi="宋体"/>
        </w:rPr>
      </w:pPr>
      <w:r>
        <w:rPr>
          <w:rFonts w:ascii="宋体" w:hAnsi="宋体" w:hint="eastAsia"/>
        </w:rPr>
        <w:t>结息方式分为按季结息和到期结息二种。</w:t>
      </w:r>
    </w:p>
    <w:p w:rsidR="00A52716" w:rsidRDefault="00A52716" w:rsidP="00A52716">
      <w:pPr>
        <w:pStyle w:val="a4"/>
        <w:numPr>
          <w:ilvl w:val="0"/>
          <w:numId w:val="313"/>
        </w:numPr>
        <w:tabs>
          <w:tab w:val="clear" w:pos="0"/>
        </w:tabs>
        <w:rPr>
          <w:rFonts w:ascii="宋体" w:hAnsi="宋体"/>
        </w:rPr>
      </w:pPr>
      <w:r>
        <w:rPr>
          <w:rFonts w:ascii="宋体" w:hAnsi="宋体" w:hint="eastAsia"/>
        </w:rPr>
        <w:t>贷款利率浮动百分比由用户根据各分行具体业务规定设定。</w:t>
      </w:r>
    </w:p>
    <w:p w:rsidR="00A52716" w:rsidRDefault="00A52716" w:rsidP="00A52716">
      <w:pPr>
        <w:pStyle w:val="a4"/>
        <w:numPr>
          <w:ilvl w:val="0"/>
          <w:numId w:val="313"/>
        </w:numPr>
        <w:tabs>
          <w:tab w:val="clear" w:pos="0"/>
        </w:tabs>
        <w:rPr>
          <w:rFonts w:ascii="宋体" w:hAnsi="宋体"/>
        </w:rPr>
      </w:pPr>
      <w:r>
        <w:rPr>
          <w:rFonts w:ascii="宋体" w:hAnsi="宋体" w:hint="eastAsia"/>
        </w:rPr>
        <w:t>客户在申请贷款协议的同时必须增加至少一个质押户口，日后可以增加或删除质押户口，但必须保证协议中有一个质押户口方可成功申请协议。</w:t>
      </w:r>
    </w:p>
    <w:p w:rsidR="00A52716" w:rsidRDefault="00A52716" w:rsidP="00A52716">
      <w:pPr>
        <w:pStyle w:val="a4"/>
        <w:numPr>
          <w:ilvl w:val="0"/>
          <w:numId w:val="313"/>
        </w:numPr>
        <w:tabs>
          <w:tab w:val="clear" w:pos="0"/>
        </w:tabs>
        <w:rPr>
          <w:rFonts w:ascii="宋体" w:hAnsi="宋体"/>
        </w:rPr>
      </w:pPr>
      <w:r>
        <w:rPr>
          <w:rFonts w:ascii="宋体" w:hAnsi="宋体" w:hint="eastAsia"/>
        </w:rPr>
        <w:t>质押户口必须为客户本人同一客户号下的户口，可用于质押的户口有一卡通、本外币整存整取存单和凭证式国债收款凭证（均为新系统户口，可以是异地户口，非协议申请行开户的存单和国债收款凭证必须预留取款密码）。</w:t>
      </w:r>
    </w:p>
    <w:p w:rsidR="00A52716" w:rsidRDefault="00A52716" w:rsidP="00A52716">
      <w:pPr>
        <w:pStyle w:val="a4"/>
        <w:numPr>
          <w:ilvl w:val="0"/>
          <w:numId w:val="313"/>
        </w:numPr>
        <w:tabs>
          <w:tab w:val="clear" w:pos="0"/>
        </w:tabs>
        <w:rPr>
          <w:rFonts w:ascii="宋体" w:hAnsi="宋体"/>
        </w:rPr>
      </w:pPr>
      <w:r>
        <w:rPr>
          <w:rFonts w:ascii="宋体" w:hAnsi="宋体"/>
        </w:rPr>
        <w:t>若存单</w:t>
      </w:r>
      <w:r>
        <w:rPr>
          <w:rFonts w:ascii="宋体" w:hAnsi="宋体" w:hint="eastAsia"/>
        </w:rPr>
        <w:t>或凭证式国债收款凭证作为质押户口</w:t>
      </w:r>
      <w:r>
        <w:rPr>
          <w:rFonts w:ascii="宋体" w:hAnsi="宋体"/>
        </w:rPr>
        <w:t>质押</w:t>
      </w:r>
      <w:r>
        <w:rPr>
          <w:rFonts w:ascii="宋体" w:hAnsi="宋体" w:hint="eastAsia"/>
        </w:rPr>
        <w:t>时</w:t>
      </w:r>
      <w:r>
        <w:rPr>
          <w:rFonts w:ascii="宋体" w:hAnsi="宋体"/>
        </w:rPr>
        <w:t>，系统核对上述资料无误后，</w:t>
      </w:r>
      <w:r>
        <w:rPr>
          <w:rFonts w:ascii="宋体" w:hAnsi="宋体" w:hint="eastAsia"/>
        </w:rPr>
        <w:t>用户</w:t>
      </w:r>
      <w:r>
        <w:rPr>
          <w:rFonts w:ascii="宋体" w:hAnsi="宋体"/>
        </w:rPr>
        <w:t>填写</w:t>
      </w:r>
      <w:r>
        <w:rPr>
          <w:rFonts w:ascii="宋体" w:hAnsi="宋体" w:hint="eastAsia"/>
        </w:rPr>
        <w:t>“</w:t>
      </w:r>
      <w:r>
        <w:rPr>
          <w:rFonts w:ascii="宋体" w:hAnsi="宋体"/>
        </w:rPr>
        <w:t>质押存单（</w:t>
      </w:r>
      <w:r>
        <w:rPr>
          <w:rFonts w:ascii="宋体" w:hAnsi="宋体" w:hint="eastAsia"/>
        </w:rPr>
        <w:t>一卡</w:t>
      </w:r>
      <w:r>
        <w:rPr>
          <w:rFonts w:ascii="宋体" w:hAnsi="宋体"/>
        </w:rPr>
        <w:t>通）代保管收据</w:t>
      </w:r>
      <w:r>
        <w:rPr>
          <w:rFonts w:ascii="宋体" w:hAnsi="宋体" w:hint="eastAsia"/>
        </w:rPr>
        <w:t>”</w:t>
      </w:r>
      <w:r>
        <w:rPr>
          <w:rFonts w:ascii="宋体" w:hAnsi="宋体"/>
        </w:rPr>
        <w:t>并在</w:t>
      </w:r>
      <w:r>
        <w:rPr>
          <w:rFonts w:ascii="宋体" w:hAnsi="宋体" w:hint="eastAsia"/>
        </w:rPr>
        <w:t>“</w:t>
      </w:r>
      <w:r>
        <w:rPr>
          <w:rFonts w:ascii="宋体" w:hAnsi="宋体"/>
        </w:rPr>
        <w:t>质押存单（</w:t>
      </w:r>
      <w:r>
        <w:rPr>
          <w:rFonts w:ascii="宋体" w:hAnsi="宋体" w:hint="eastAsia"/>
        </w:rPr>
        <w:t>一卡通</w:t>
      </w:r>
      <w:r>
        <w:rPr>
          <w:rFonts w:ascii="宋体" w:hAnsi="宋体"/>
        </w:rPr>
        <w:t>）代保管收据</w:t>
      </w:r>
      <w:r>
        <w:rPr>
          <w:rFonts w:ascii="宋体" w:hAnsi="宋体" w:hint="eastAsia"/>
        </w:rPr>
        <w:t>”</w:t>
      </w:r>
      <w:r>
        <w:rPr>
          <w:rFonts w:ascii="宋体" w:hAnsi="宋体"/>
        </w:rPr>
        <w:t>上加盖储蓄业务章和经办员章。</w:t>
      </w:r>
      <w:r>
        <w:rPr>
          <w:rFonts w:ascii="宋体" w:hAnsi="宋体" w:hint="eastAsia"/>
        </w:rPr>
        <w:t>用户按会计业务规范——出纳业务规范中的要求办理质物入库手续。</w:t>
      </w:r>
    </w:p>
    <w:p w:rsidR="00A52716" w:rsidRDefault="00A52716" w:rsidP="00A52716">
      <w:pPr>
        <w:pStyle w:val="a4"/>
        <w:numPr>
          <w:ilvl w:val="0"/>
          <w:numId w:val="313"/>
        </w:numPr>
        <w:tabs>
          <w:tab w:val="clear" w:pos="0"/>
        </w:tabs>
        <w:rPr>
          <w:rFonts w:ascii="宋体" w:hAnsi="宋体"/>
        </w:rPr>
      </w:pPr>
      <w:r>
        <w:rPr>
          <w:rFonts w:ascii="宋体" w:hAnsi="宋体" w:hint="eastAsia"/>
          <w:szCs w:val="20"/>
        </w:rPr>
        <w:t>贷款协议申请成功后需经过审批才能生效，贷款审批分为“自动审批”与“人工审批”二种，当贷款总额上限小于等于“自动审批的贷款总限上限”且贷款利率不向下浮动时，贷款协议申请后系统自动审批通过，立即生效。当贷款总额上限大于“自动审批的贷款总限上限”或贷款利率向下浮动时，贷款协议申请后需经人工审批通过后才生效（“自动审批的贷款总限上限”可由各分行设定）。</w:t>
      </w:r>
    </w:p>
    <w:p w:rsidR="00A52716" w:rsidRDefault="00A52716" w:rsidP="00A52716">
      <w:pPr>
        <w:pStyle w:val="a4"/>
        <w:numPr>
          <w:ilvl w:val="0"/>
          <w:numId w:val="313"/>
        </w:numPr>
        <w:tabs>
          <w:tab w:val="clear" w:pos="0"/>
        </w:tabs>
        <w:rPr>
          <w:rFonts w:ascii="宋体" w:hAnsi="宋体"/>
        </w:rPr>
      </w:pPr>
      <w:r>
        <w:rPr>
          <w:rFonts w:ascii="宋体" w:hAnsi="宋体" w:hint="eastAsia"/>
          <w:szCs w:val="20"/>
        </w:rPr>
        <w:t>新系统按照客户号管理模式，同一客户号仅能申请一个贷款协议。</w:t>
      </w:r>
    </w:p>
    <w:p w:rsidR="00A52716" w:rsidRDefault="00A52716" w:rsidP="00A52716">
      <w:pPr>
        <w:pStyle w:val="6"/>
        <w:spacing w:line="360" w:lineRule="auto"/>
        <w:rPr>
          <w:rFonts w:ascii="宋体" w:eastAsia="宋体" w:hAnsi="宋体"/>
        </w:rPr>
      </w:pPr>
      <w:r>
        <w:rPr>
          <w:rFonts w:ascii="宋体" w:eastAsia="宋体" w:hAnsi="宋体" w:hint="eastAsia"/>
        </w:rPr>
        <w:t>（四）操作步骤</w:t>
      </w:r>
    </w:p>
    <w:p w:rsidR="00A52716" w:rsidRDefault="00A52716" w:rsidP="00E538B8">
      <w:pPr>
        <w:numPr>
          <w:ilvl w:val="1"/>
          <w:numId w:val="313"/>
        </w:numPr>
        <w:tabs>
          <w:tab w:val="num" w:pos="840"/>
        </w:tabs>
        <w:ind w:left="360"/>
        <w:rPr>
          <w:rFonts w:ascii="宋体" w:hAnsi="宋体"/>
        </w:rPr>
      </w:pPr>
      <w:r>
        <w:rPr>
          <w:rFonts w:ascii="宋体" w:hAnsi="宋体" w:hint="eastAsia"/>
        </w:rPr>
        <w:t>用户审核客户填写的一式两联“招商银行个人质押贷款功能申请表”（以下简称“功能申请表”）、一式两联“招商银行个人质押贷款合同”（以下简称“贷款合同”）、一式一联“招商银行个人资信评估表”（资信评估表），及放款一卡通和客户本人身份证原件。</w:t>
      </w:r>
    </w:p>
    <w:p w:rsidR="00A52716" w:rsidRDefault="00A52716" w:rsidP="00E538B8">
      <w:pPr>
        <w:numPr>
          <w:ilvl w:val="1"/>
          <w:numId w:val="313"/>
        </w:numPr>
        <w:tabs>
          <w:tab w:val="num" w:pos="840"/>
        </w:tabs>
        <w:ind w:left="360"/>
        <w:rPr>
          <w:rFonts w:ascii="宋体" w:hAnsi="宋体"/>
        </w:rPr>
      </w:pPr>
      <w:r>
        <w:rPr>
          <w:rFonts w:ascii="宋体" w:hAnsi="宋体" w:hint="eastAsia"/>
        </w:rPr>
        <w:t>用户选择系统导航－资产业务－个人质押贷款－贷款协议申请，或在“业务代码”处输入业务代码4001进入。</w:t>
      </w:r>
    </w:p>
    <w:p w:rsidR="00A52716" w:rsidRDefault="00A52716" w:rsidP="00E538B8">
      <w:pPr>
        <w:numPr>
          <w:ilvl w:val="1"/>
          <w:numId w:val="313"/>
        </w:numPr>
        <w:tabs>
          <w:tab w:val="num" w:pos="840"/>
        </w:tabs>
        <w:ind w:left="360"/>
        <w:rPr>
          <w:rFonts w:ascii="宋体" w:hAnsi="宋体"/>
        </w:rPr>
      </w:pPr>
      <w:r>
        <w:rPr>
          <w:rFonts w:ascii="宋体" w:hAnsi="宋体" w:hint="eastAsia"/>
        </w:rPr>
        <w:lastRenderedPageBreak/>
        <w:t>用户在“放款一卡通号”栏刷卡并手工输入银行卡号确认。</w:t>
      </w:r>
    </w:p>
    <w:p w:rsidR="00A52716" w:rsidRDefault="00A52716" w:rsidP="00E538B8">
      <w:pPr>
        <w:numPr>
          <w:ilvl w:val="1"/>
          <w:numId w:val="313"/>
        </w:numPr>
        <w:tabs>
          <w:tab w:val="num" w:pos="840"/>
        </w:tabs>
        <w:ind w:left="360"/>
        <w:rPr>
          <w:rFonts w:ascii="宋体" w:hAnsi="宋体"/>
        </w:rPr>
      </w:pPr>
      <w:r>
        <w:rPr>
          <w:rFonts w:ascii="宋体" w:hAnsi="宋体" w:hint="eastAsia"/>
        </w:rPr>
        <w:t>按回车键或点击</w:t>
      </w:r>
      <w:r w:rsidRPr="008E1FB9">
        <w:rPr>
          <w:rFonts w:ascii="宋体" w:hAnsi="宋体"/>
        </w:rPr>
        <w:object w:dxaOrig="315" w:dyaOrig="315">
          <v:shape id="_x0000_i1089" type="#_x0000_t75" style="width:15.75pt;height:15.75pt" o:ole="" fillcolor="window">
            <v:imagedata r:id="rId99" o:title=""/>
          </v:shape>
          <o:OLEObject Type="Embed" ProgID="PBrush" ShapeID="_x0000_i1089" DrawAspect="Content" ObjectID="_1458487565" r:id="rId294"/>
        </w:object>
      </w:r>
      <w:r>
        <w:rPr>
          <w:rFonts w:ascii="宋体" w:hAnsi="宋体" w:hint="eastAsia"/>
        </w:rPr>
        <w:t>，进入支取方式录入界面，用户核对客户身份证件后选择客户身份证件国别和证件类别，输入证件号码和证件签发日期，请客户输入一卡通的取款密码。</w:t>
      </w:r>
    </w:p>
    <w:p w:rsidR="00A52716" w:rsidRDefault="00A52716" w:rsidP="00E538B8">
      <w:pPr>
        <w:numPr>
          <w:ilvl w:val="1"/>
          <w:numId w:val="313"/>
        </w:numPr>
        <w:tabs>
          <w:tab w:val="num" w:pos="840"/>
        </w:tabs>
        <w:ind w:left="360"/>
        <w:rPr>
          <w:rFonts w:ascii="宋体" w:hAnsi="宋体"/>
        </w:rPr>
      </w:pPr>
      <w:r>
        <w:rPr>
          <w:rFonts w:ascii="宋体" w:hAnsi="宋体" w:hint="eastAsia"/>
        </w:rPr>
        <w:t>用户在“贷款总额上限（人民币）”栏输入客户申请金额。</w:t>
      </w:r>
    </w:p>
    <w:p w:rsidR="00A52716" w:rsidRDefault="00A52716" w:rsidP="00E538B8">
      <w:pPr>
        <w:numPr>
          <w:ilvl w:val="1"/>
          <w:numId w:val="313"/>
        </w:numPr>
        <w:tabs>
          <w:tab w:val="num" w:pos="840"/>
        </w:tabs>
        <w:ind w:left="360"/>
        <w:rPr>
          <w:rFonts w:ascii="宋体" w:hAnsi="宋体"/>
        </w:rPr>
      </w:pPr>
      <w:r>
        <w:rPr>
          <w:rFonts w:ascii="宋体" w:hAnsi="宋体" w:hint="eastAsia"/>
        </w:rPr>
        <w:t>用户在“单笔贷款上限（人民币）”栏输入客户申请金额。</w:t>
      </w:r>
    </w:p>
    <w:p w:rsidR="00A52716" w:rsidRDefault="00A52716" w:rsidP="00E538B8">
      <w:pPr>
        <w:numPr>
          <w:ilvl w:val="1"/>
          <w:numId w:val="313"/>
        </w:numPr>
        <w:tabs>
          <w:tab w:val="num" w:pos="840"/>
        </w:tabs>
        <w:ind w:left="360"/>
        <w:rPr>
          <w:rFonts w:ascii="宋体" w:hAnsi="宋体"/>
        </w:rPr>
      </w:pPr>
      <w:r>
        <w:rPr>
          <w:rFonts w:ascii="宋体" w:hAnsi="宋体" w:hint="eastAsia"/>
        </w:rPr>
        <w:t>用户在“结息方式”栏选择客户选择的结息方式。</w:t>
      </w:r>
    </w:p>
    <w:p w:rsidR="00A52716" w:rsidRDefault="00A52716" w:rsidP="00E538B8">
      <w:pPr>
        <w:numPr>
          <w:ilvl w:val="1"/>
          <w:numId w:val="313"/>
        </w:numPr>
        <w:tabs>
          <w:tab w:val="num" w:pos="840"/>
        </w:tabs>
        <w:ind w:left="360"/>
        <w:rPr>
          <w:rFonts w:ascii="宋体" w:hAnsi="宋体"/>
        </w:rPr>
      </w:pPr>
      <w:r>
        <w:rPr>
          <w:rFonts w:ascii="宋体" w:hAnsi="宋体" w:hint="eastAsia"/>
        </w:rPr>
        <w:t>用户根据各分行的具体业务规定在“利率浮动方向”栏选择利率浮动方向，并在“利率浮动的百分比”栏输入浮动百分比（利率浮动范围为向上70％、向下10％）。</w:t>
      </w:r>
    </w:p>
    <w:p w:rsidR="00A52716" w:rsidRDefault="00A52716" w:rsidP="00E538B8">
      <w:pPr>
        <w:numPr>
          <w:ilvl w:val="1"/>
          <w:numId w:val="313"/>
        </w:numPr>
        <w:tabs>
          <w:tab w:val="num" w:pos="840"/>
        </w:tabs>
        <w:ind w:left="360"/>
        <w:rPr>
          <w:rFonts w:ascii="宋体" w:hAnsi="宋体"/>
        </w:rPr>
      </w:pPr>
      <w:r>
        <w:rPr>
          <w:rFonts w:ascii="宋体" w:hAnsi="宋体" w:hint="eastAsia"/>
        </w:rPr>
        <w:t>点击左上角“增加质押户口”键，进入增加质押户口界面，若不增加质押户口，贷款协议无法申请。</w:t>
      </w:r>
    </w:p>
    <w:p w:rsidR="00A52716" w:rsidRDefault="00A52716" w:rsidP="00E538B8">
      <w:pPr>
        <w:numPr>
          <w:ilvl w:val="1"/>
          <w:numId w:val="313"/>
        </w:numPr>
        <w:tabs>
          <w:tab w:val="num" w:pos="840"/>
        </w:tabs>
        <w:ind w:left="360"/>
        <w:rPr>
          <w:rFonts w:ascii="宋体" w:hAnsi="宋体"/>
        </w:rPr>
      </w:pPr>
      <w:r>
        <w:rPr>
          <w:rFonts w:ascii="宋体" w:hAnsi="宋体" w:hint="eastAsia"/>
        </w:rPr>
        <w:t>用户在“质押户口号”栏输入质押户口号，一卡通必须刷卡，存单和凭证式国债收款凭证则手工输入。</w:t>
      </w:r>
    </w:p>
    <w:p w:rsidR="00A52716" w:rsidRDefault="00A52716" w:rsidP="00E538B8">
      <w:pPr>
        <w:numPr>
          <w:ilvl w:val="1"/>
          <w:numId w:val="313"/>
        </w:numPr>
        <w:tabs>
          <w:tab w:val="num" w:pos="840"/>
        </w:tabs>
        <w:ind w:left="360"/>
        <w:rPr>
          <w:rFonts w:ascii="宋体" w:hAnsi="宋体"/>
        </w:rPr>
      </w:pPr>
      <w:r>
        <w:rPr>
          <w:rFonts w:ascii="宋体" w:hAnsi="宋体" w:hint="eastAsia"/>
        </w:rPr>
        <w:t>按回车键或点击</w:t>
      </w:r>
      <w:r w:rsidRPr="008E1FB9">
        <w:rPr>
          <w:rFonts w:ascii="宋体" w:hAnsi="宋体"/>
        </w:rPr>
        <w:object w:dxaOrig="315" w:dyaOrig="315">
          <v:shape id="_x0000_i1090" type="#_x0000_t75" style="width:15.75pt;height:15.75pt" o:ole="" fillcolor="window">
            <v:imagedata r:id="rId99" o:title=""/>
          </v:shape>
          <o:OLEObject Type="Embed" ProgID="PBrush" ShapeID="_x0000_i1090" DrawAspect="Content" ObjectID="_1458487566" r:id="rId295"/>
        </w:object>
      </w:r>
      <w:r>
        <w:rPr>
          <w:rFonts w:ascii="宋体" w:hAnsi="宋体" w:hint="eastAsia"/>
        </w:rPr>
        <w:t>，进入支取方式录入界面，请客户输入质押户口的取款密码。</w:t>
      </w:r>
    </w:p>
    <w:p w:rsidR="00A52716" w:rsidRDefault="00A52716" w:rsidP="00E538B8">
      <w:pPr>
        <w:numPr>
          <w:ilvl w:val="1"/>
          <w:numId w:val="313"/>
        </w:numPr>
        <w:tabs>
          <w:tab w:val="num" w:pos="840"/>
        </w:tabs>
        <w:ind w:left="360"/>
        <w:rPr>
          <w:rFonts w:ascii="宋体" w:hAnsi="宋体"/>
        </w:rPr>
      </w:pPr>
      <w:r>
        <w:rPr>
          <w:rFonts w:ascii="宋体" w:hAnsi="宋体" w:hint="eastAsia"/>
        </w:rPr>
        <w:t>用户根据质押户口类型与客户选择的户口质押内容选择质押标志是与否。</w:t>
      </w:r>
    </w:p>
    <w:p w:rsidR="00A52716" w:rsidRDefault="00A52716" w:rsidP="00E538B8">
      <w:pPr>
        <w:numPr>
          <w:ilvl w:val="1"/>
          <w:numId w:val="313"/>
        </w:numPr>
        <w:tabs>
          <w:tab w:val="num" w:pos="840"/>
        </w:tabs>
        <w:ind w:left="360"/>
        <w:rPr>
          <w:rFonts w:ascii="宋体" w:hAnsi="宋体"/>
        </w:rPr>
      </w:pPr>
      <w:r>
        <w:rPr>
          <w:rFonts w:ascii="宋体" w:hAnsi="宋体" w:hint="eastAsia"/>
        </w:rPr>
        <w:t>点击“增加质押户口”键确认质押。</w:t>
      </w:r>
    </w:p>
    <w:p w:rsidR="00A52716" w:rsidRDefault="00A52716" w:rsidP="00E538B8">
      <w:pPr>
        <w:numPr>
          <w:ilvl w:val="1"/>
          <w:numId w:val="313"/>
        </w:numPr>
        <w:tabs>
          <w:tab w:val="num" w:pos="840"/>
        </w:tabs>
        <w:ind w:left="360"/>
        <w:rPr>
          <w:rFonts w:ascii="宋体" w:hAnsi="宋体"/>
        </w:rPr>
      </w:pPr>
      <w:r>
        <w:rPr>
          <w:rFonts w:ascii="宋体" w:hAnsi="宋体" w:hint="eastAsia"/>
        </w:rPr>
        <w:t>若客户同时增加多个质押户口，重复步骤10-13。</w:t>
      </w:r>
    </w:p>
    <w:p w:rsidR="00A52716" w:rsidRDefault="00A52716" w:rsidP="00E538B8">
      <w:pPr>
        <w:numPr>
          <w:ilvl w:val="1"/>
          <w:numId w:val="313"/>
        </w:numPr>
        <w:tabs>
          <w:tab w:val="num" w:pos="840"/>
        </w:tabs>
        <w:ind w:left="360"/>
        <w:rPr>
          <w:rFonts w:ascii="宋体" w:hAnsi="宋体"/>
        </w:rPr>
      </w:pPr>
      <w:r>
        <w:rPr>
          <w:rFonts w:ascii="宋体" w:hAnsi="宋体" w:hint="eastAsia"/>
        </w:rPr>
        <w:t>输入完毕后质押户口会显示在质押户口列表中，用户若操作失误欲修改可选中该点记录，点击“删除质押户口”删除记录后，重新输入。</w:t>
      </w:r>
    </w:p>
    <w:p w:rsidR="00A52716" w:rsidRDefault="00A52716" w:rsidP="00E538B8">
      <w:pPr>
        <w:numPr>
          <w:ilvl w:val="1"/>
          <w:numId w:val="313"/>
        </w:numPr>
        <w:tabs>
          <w:tab w:val="num" w:pos="840"/>
        </w:tabs>
        <w:ind w:left="360"/>
        <w:rPr>
          <w:rFonts w:ascii="宋体" w:hAnsi="宋体"/>
        </w:rPr>
      </w:pPr>
      <w:r>
        <w:rPr>
          <w:rFonts w:ascii="宋体" w:hAnsi="宋体" w:hint="eastAsia"/>
        </w:rPr>
        <w:t>全部资料核实无误后，选择“确定1”按钮结束操作。</w:t>
      </w:r>
    </w:p>
    <w:p w:rsidR="00A52716" w:rsidRDefault="00A52716" w:rsidP="00E538B8">
      <w:pPr>
        <w:numPr>
          <w:ilvl w:val="1"/>
          <w:numId w:val="313"/>
        </w:numPr>
        <w:tabs>
          <w:tab w:val="num" w:pos="840"/>
        </w:tabs>
        <w:ind w:left="360"/>
        <w:rPr>
          <w:rFonts w:ascii="宋体" w:hAnsi="宋体"/>
        </w:rPr>
      </w:pPr>
      <w:r>
        <w:rPr>
          <w:rFonts w:ascii="宋体" w:hAnsi="宋体" w:hint="eastAsia"/>
        </w:rPr>
        <w:t>打印：根据系统提示打印“招商银行个人质押贷款功能申请表”。</w:t>
      </w:r>
    </w:p>
    <w:p w:rsidR="00A52716" w:rsidRDefault="00A52716" w:rsidP="00E538B8">
      <w:pPr>
        <w:numPr>
          <w:ilvl w:val="1"/>
          <w:numId w:val="313"/>
        </w:numPr>
        <w:tabs>
          <w:tab w:val="num" w:pos="840"/>
        </w:tabs>
        <w:ind w:left="360"/>
        <w:rPr>
          <w:rFonts w:ascii="宋体" w:hAnsi="宋体"/>
        </w:rPr>
      </w:pPr>
      <w:r>
        <w:rPr>
          <w:rFonts w:ascii="宋体" w:hAnsi="宋体" w:hint="eastAsia"/>
        </w:rPr>
        <w:t>用户</w:t>
      </w:r>
      <w:r>
        <w:rPr>
          <w:rFonts w:ascii="宋体" w:hAnsi="宋体"/>
        </w:rPr>
        <w:t>在功能申请表</w:t>
      </w:r>
      <w:r>
        <w:rPr>
          <w:rFonts w:ascii="宋体" w:hAnsi="宋体" w:hint="eastAsia"/>
        </w:rPr>
        <w:t>上</w:t>
      </w:r>
      <w:r>
        <w:rPr>
          <w:rFonts w:ascii="宋体" w:hAnsi="宋体"/>
        </w:rPr>
        <w:t>加盖储蓄业务章将</w:t>
      </w:r>
      <w:r>
        <w:rPr>
          <w:rFonts w:ascii="宋体" w:hAnsi="宋体" w:hint="eastAsia"/>
        </w:rPr>
        <w:t>客户回单联</w:t>
      </w:r>
      <w:r>
        <w:rPr>
          <w:rFonts w:ascii="宋体" w:hAnsi="宋体"/>
        </w:rPr>
        <w:t>交</w:t>
      </w:r>
      <w:r>
        <w:rPr>
          <w:rFonts w:ascii="宋体" w:hAnsi="宋体" w:hint="eastAsia"/>
        </w:rPr>
        <w:t>给</w:t>
      </w:r>
      <w:r>
        <w:rPr>
          <w:rFonts w:ascii="宋体" w:hAnsi="宋体"/>
        </w:rPr>
        <w:t>客户；在</w:t>
      </w:r>
      <w:r>
        <w:rPr>
          <w:rFonts w:ascii="宋体" w:hAnsi="宋体" w:hint="eastAsia"/>
        </w:rPr>
        <w:t>贷款合同</w:t>
      </w:r>
      <w:r>
        <w:rPr>
          <w:rFonts w:ascii="宋体" w:hAnsi="宋体"/>
        </w:rPr>
        <w:t>上加盖储蓄业务专用章</w:t>
      </w:r>
      <w:r>
        <w:rPr>
          <w:rFonts w:ascii="宋体" w:hAnsi="宋体" w:hint="eastAsia"/>
        </w:rPr>
        <w:t>将客户回单联交</w:t>
      </w:r>
      <w:r>
        <w:rPr>
          <w:rFonts w:ascii="宋体" w:hAnsi="宋体"/>
        </w:rPr>
        <w:t>给客户。</w:t>
      </w:r>
      <w:r>
        <w:rPr>
          <w:rFonts w:ascii="宋体" w:hAnsi="宋体" w:hint="eastAsia"/>
        </w:rPr>
        <w:t>功能申请书银行留存联、贷款合同银行留存联和资信评估表在日终时作为一笔040非资金业务（单据不装订）纳入日结。</w:t>
      </w:r>
    </w:p>
    <w:p w:rsidR="00A52716" w:rsidRDefault="00A52716" w:rsidP="0004090F">
      <w:pPr>
        <w:pStyle w:val="5"/>
        <w:rPr>
          <w:rFonts w:ascii="宋体" w:hAnsi="宋体"/>
        </w:rPr>
      </w:pPr>
      <w:bookmarkStart w:id="995" w:name="_Toc183923206"/>
      <w:r>
        <w:rPr>
          <w:rFonts w:ascii="宋体" w:hAnsi="宋体" w:hint="eastAsia"/>
        </w:rPr>
        <w:lastRenderedPageBreak/>
        <w:t>二、贷款协议修改（业务代码4002）</w:t>
      </w:r>
      <w:bookmarkEnd w:id="995"/>
    </w:p>
    <w:p w:rsidR="00A52716" w:rsidRDefault="00A52716" w:rsidP="00A52716">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pStyle w:val="a5"/>
        <w:ind w:firstLine="480"/>
        <w:rPr>
          <w:rFonts w:ascii="宋体" w:hAnsi="宋体"/>
        </w:rPr>
      </w:pPr>
      <w:r>
        <w:rPr>
          <w:rFonts w:ascii="宋体" w:hAnsi="宋体" w:hint="eastAsia"/>
        </w:rPr>
        <w:t>对质押贷款协议内容进行修改，修改内容包括调整质押贷款总额上限、调整结息方式、调整贷款利率浮动百分比、调整单笔贷款上限。</w:t>
      </w:r>
    </w:p>
    <w:p w:rsidR="00A52716" w:rsidRDefault="00A52716" w:rsidP="00A52716">
      <w:pPr>
        <w:pStyle w:val="6"/>
        <w:spacing w:line="360" w:lineRule="auto"/>
        <w:rPr>
          <w:rFonts w:ascii="宋体" w:eastAsia="宋体" w:hAnsi="宋体"/>
        </w:rPr>
      </w:pPr>
      <w:r>
        <w:rPr>
          <w:rFonts w:ascii="宋体" w:eastAsia="宋体" w:hAnsi="宋体" w:hint="eastAsia"/>
        </w:rPr>
        <w:t>（二）操作要点</w:t>
      </w:r>
    </w:p>
    <w:p w:rsidR="00A52716" w:rsidRDefault="00A52716" w:rsidP="000029C7">
      <w:pPr>
        <w:numPr>
          <w:ilvl w:val="0"/>
          <w:numId w:val="418"/>
        </w:numPr>
        <w:tabs>
          <w:tab w:val="num" w:pos="570"/>
        </w:tabs>
        <w:ind w:left="360"/>
        <w:rPr>
          <w:rFonts w:ascii="宋体" w:hAnsi="宋体"/>
        </w:rPr>
      </w:pPr>
      <w:r>
        <w:rPr>
          <w:rFonts w:ascii="宋体" w:hAnsi="宋体" w:hint="eastAsia"/>
        </w:rPr>
        <w:t>贷款协议修改根据发起方式分为客户发起和银行发起。客户发起需刷卡和验证取款密码及身份证件，银行发起无需刷卡及验证取款密码，但需要授权。</w:t>
      </w:r>
    </w:p>
    <w:p w:rsidR="00A52716" w:rsidRDefault="00A52716" w:rsidP="000029C7">
      <w:pPr>
        <w:numPr>
          <w:ilvl w:val="0"/>
          <w:numId w:val="418"/>
        </w:numPr>
        <w:tabs>
          <w:tab w:val="num" w:pos="570"/>
        </w:tabs>
        <w:ind w:left="360"/>
        <w:rPr>
          <w:rFonts w:ascii="宋体" w:hAnsi="宋体"/>
        </w:rPr>
      </w:pPr>
      <w:r>
        <w:rPr>
          <w:rFonts w:ascii="宋体" w:hAnsi="宋体" w:hint="eastAsia"/>
        </w:rPr>
        <w:t>贷款协议修改可在全行范围内办理，不得由他人代办。</w:t>
      </w:r>
    </w:p>
    <w:p w:rsidR="00A52716" w:rsidRDefault="00A52716" w:rsidP="000029C7">
      <w:pPr>
        <w:numPr>
          <w:ilvl w:val="0"/>
          <w:numId w:val="418"/>
        </w:numPr>
        <w:tabs>
          <w:tab w:val="num" w:pos="570"/>
        </w:tabs>
        <w:ind w:left="360"/>
        <w:rPr>
          <w:rFonts w:ascii="宋体" w:hAnsi="宋体"/>
        </w:rPr>
      </w:pPr>
      <w:r>
        <w:rPr>
          <w:rFonts w:ascii="宋体" w:hAnsi="宋体" w:hint="eastAsia"/>
        </w:rPr>
        <w:t>一卡通户口处于冻结状态时，不能办理协议修改。</w:t>
      </w:r>
    </w:p>
    <w:p w:rsidR="00A52716" w:rsidRDefault="00A52716" w:rsidP="000029C7">
      <w:pPr>
        <w:numPr>
          <w:ilvl w:val="0"/>
          <w:numId w:val="418"/>
        </w:numPr>
        <w:tabs>
          <w:tab w:val="num" w:pos="570"/>
        </w:tabs>
        <w:ind w:left="360"/>
        <w:rPr>
          <w:rFonts w:ascii="宋体" w:hAnsi="宋体"/>
        </w:rPr>
      </w:pPr>
      <w:r>
        <w:rPr>
          <w:rFonts w:ascii="宋体" w:hAnsi="宋体" w:hint="eastAsia"/>
        </w:rPr>
        <w:t>贷款总额上限和单笔贷款上限调低、调高贷款利率和调整结息方式时系统自动审批，协议修改立即生效。贷款总额上限和单笔贷款上限调高且</w:t>
      </w:r>
      <w:r>
        <w:rPr>
          <w:rFonts w:ascii="宋体" w:hAnsi="宋体" w:hint="eastAsia"/>
          <w:szCs w:val="20"/>
        </w:rPr>
        <w:t>大于“自动审批的贷款总限上限”</w:t>
      </w:r>
      <w:r>
        <w:rPr>
          <w:rFonts w:ascii="宋体" w:hAnsi="宋体" w:hint="eastAsia"/>
        </w:rPr>
        <w:t>及调低贷款利率时则需人工审批通过后，协议修改才能生效。</w:t>
      </w:r>
    </w:p>
    <w:p w:rsidR="00A52716" w:rsidRDefault="00A52716" w:rsidP="000029C7">
      <w:pPr>
        <w:numPr>
          <w:ilvl w:val="0"/>
          <w:numId w:val="418"/>
        </w:numPr>
        <w:tabs>
          <w:tab w:val="num" w:pos="570"/>
        </w:tabs>
        <w:ind w:left="360"/>
        <w:rPr>
          <w:rFonts w:ascii="宋体" w:hAnsi="宋体"/>
        </w:rPr>
      </w:pPr>
      <w:r>
        <w:rPr>
          <w:rFonts w:ascii="宋体" w:hAnsi="宋体" w:hint="eastAsia"/>
        </w:rPr>
        <w:t>结息方式调整后客户的质押贷款额度可能会因质押率的变化而变化。</w:t>
      </w:r>
    </w:p>
    <w:p w:rsidR="00A52716" w:rsidRDefault="00A52716" w:rsidP="000029C7">
      <w:pPr>
        <w:numPr>
          <w:ilvl w:val="0"/>
          <w:numId w:val="418"/>
        </w:numPr>
        <w:tabs>
          <w:tab w:val="num" w:pos="570"/>
        </w:tabs>
        <w:ind w:left="360"/>
        <w:rPr>
          <w:rFonts w:ascii="宋体" w:hAnsi="宋体"/>
        </w:rPr>
      </w:pPr>
      <w:r>
        <w:rPr>
          <w:rFonts w:ascii="宋体" w:hAnsi="宋体" w:hint="eastAsia"/>
        </w:rPr>
        <w:t>每次修改贷款协议仅能修改一项协议内容。</w:t>
      </w:r>
    </w:p>
    <w:p w:rsidR="00A52716" w:rsidRDefault="00A52716" w:rsidP="00A52716">
      <w:pPr>
        <w:pStyle w:val="6"/>
        <w:spacing w:line="360" w:lineRule="auto"/>
        <w:rPr>
          <w:rFonts w:ascii="宋体" w:eastAsia="宋体" w:hAnsi="宋体"/>
        </w:rPr>
      </w:pPr>
      <w:r>
        <w:rPr>
          <w:rFonts w:ascii="宋体" w:eastAsia="宋体" w:hAnsi="宋体" w:hint="eastAsia"/>
        </w:rPr>
        <w:t>（三）操作步骤</w:t>
      </w:r>
    </w:p>
    <w:p w:rsidR="00A52716" w:rsidRDefault="00A52716" w:rsidP="0004090F">
      <w:pPr>
        <w:pStyle w:val="7"/>
        <w:spacing w:line="360" w:lineRule="auto"/>
        <w:rPr>
          <w:rFonts w:ascii="宋体" w:hAnsi="宋体"/>
        </w:rPr>
      </w:pPr>
      <w:r>
        <w:rPr>
          <w:rFonts w:ascii="宋体" w:hAnsi="宋体" w:hint="eastAsia"/>
        </w:rPr>
        <w:t>客户发起</w:t>
      </w:r>
    </w:p>
    <w:p w:rsidR="00A52716" w:rsidRDefault="00A52716" w:rsidP="00A52716">
      <w:pPr>
        <w:numPr>
          <w:ilvl w:val="0"/>
          <w:numId w:val="410"/>
        </w:numPr>
        <w:rPr>
          <w:rFonts w:ascii="宋体" w:hAnsi="宋体"/>
        </w:rPr>
      </w:pPr>
      <w:r>
        <w:rPr>
          <w:rFonts w:ascii="宋体" w:hAnsi="宋体" w:hint="eastAsia"/>
        </w:rPr>
        <w:t>用户审核客户填写的一式两联“功能申请表”，及放款一卡通和客户本人身份证原件。</w:t>
      </w:r>
    </w:p>
    <w:p w:rsidR="00A52716" w:rsidRDefault="00A52716" w:rsidP="00A52716">
      <w:pPr>
        <w:numPr>
          <w:ilvl w:val="0"/>
          <w:numId w:val="410"/>
        </w:numPr>
        <w:rPr>
          <w:rFonts w:ascii="宋体" w:hAnsi="宋体"/>
        </w:rPr>
      </w:pPr>
      <w:r>
        <w:rPr>
          <w:rFonts w:ascii="宋体" w:hAnsi="宋体" w:hint="eastAsia"/>
        </w:rPr>
        <w:t>用户选择系统导航－资产业务－个人质押贷款－贷款协议修改，或在“业务代码”处输入业务代码4002进入。</w:t>
      </w:r>
    </w:p>
    <w:p w:rsidR="00A52716" w:rsidRDefault="00A52716" w:rsidP="00A52716">
      <w:pPr>
        <w:numPr>
          <w:ilvl w:val="0"/>
          <w:numId w:val="410"/>
        </w:numPr>
        <w:rPr>
          <w:rFonts w:ascii="宋体" w:hAnsi="宋体"/>
        </w:rPr>
      </w:pPr>
      <w:r>
        <w:rPr>
          <w:rFonts w:ascii="宋体" w:hAnsi="宋体" w:hint="eastAsia"/>
        </w:rPr>
        <w:t>用户在“放款一卡通号”栏刷卡并手工输入银行卡号确认。</w:t>
      </w:r>
    </w:p>
    <w:p w:rsidR="00A52716" w:rsidRDefault="00A52716" w:rsidP="00A52716">
      <w:pPr>
        <w:numPr>
          <w:ilvl w:val="0"/>
          <w:numId w:val="410"/>
        </w:numPr>
        <w:rPr>
          <w:rFonts w:ascii="宋体" w:hAnsi="宋体"/>
        </w:rPr>
      </w:pPr>
      <w:r>
        <w:rPr>
          <w:rFonts w:ascii="宋体" w:hAnsi="宋体" w:hint="eastAsia"/>
        </w:rPr>
        <w:t>按回车键或点击</w:t>
      </w:r>
      <w:r w:rsidRPr="008E1FB9">
        <w:rPr>
          <w:rFonts w:ascii="宋体" w:hAnsi="宋体"/>
        </w:rPr>
        <w:object w:dxaOrig="315" w:dyaOrig="315">
          <v:shape id="_x0000_i1091" type="#_x0000_t75" style="width:15.75pt;height:15.75pt" o:ole="" fillcolor="window">
            <v:imagedata r:id="rId99" o:title=""/>
          </v:shape>
          <o:OLEObject Type="Embed" ProgID="PBrush" ShapeID="_x0000_i1091" DrawAspect="Content" ObjectID="_1458487567" r:id="rId296"/>
        </w:object>
      </w:r>
      <w:r>
        <w:rPr>
          <w:rFonts w:ascii="宋体" w:hAnsi="宋体" w:hint="eastAsia"/>
        </w:rPr>
        <w:t>，进入支取方式录入界面，用户核对客户身份证件后选择客户身份证件国别和证件类别，输入证件号码和证件签发日期，请客户输入一卡通的取款密码。</w:t>
      </w:r>
    </w:p>
    <w:p w:rsidR="00A52716" w:rsidRDefault="00A52716" w:rsidP="00A52716">
      <w:pPr>
        <w:numPr>
          <w:ilvl w:val="0"/>
          <w:numId w:val="410"/>
        </w:numPr>
        <w:rPr>
          <w:rFonts w:ascii="宋体" w:hAnsi="宋体"/>
        </w:rPr>
      </w:pPr>
      <w:r>
        <w:rPr>
          <w:rFonts w:ascii="宋体" w:hAnsi="宋体" w:hint="eastAsia"/>
        </w:rPr>
        <w:t>用户根据客户申请修改的内容在“修改协议内容”栏选择。</w:t>
      </w:r>
    </w:p>
    <w:p w:rsidR="00A52716" w:rsidRDefault="00A52716" w:rsidP="00A52716">
      <w:pPr>
        <w:numPr>
          <w:ilvl w:val="0"/>
          <w:numId w:val="410"/>
        </w:numPr>
        <w:rPr>
          <w:rFonts w:ascii="宋体" w:hAnsi="宋体"/>
        </w:rPr>
      </w:pPr>
      <w:r>
        <w:rPr>
          <w:rFonts w:ascii="宋体" w:hAnsi="宋体" w:hint="eastAsia"/>
        </w:rPr>
        <w:lastRenderedPageBreak/>
        <w:t>在相应的要素栏中根据客户申请的内容修改。</w:t>
      </w:r>
    </w:p>
    <w:p w:rsidR="00A52716" w:rsidRDefault="00A52716" w:rsidP="00A52716">
      <w:pPr>
        <w:numPr>
          <w:ilvl w:val="0"/>
          <w:numId w:val="410"/>
        </w:numPr>
        <w:rPr>
          <w:rFonts w:ascii="宋体" w:hAnsi="宋体"/>
        </w:rPr>
      </w:pPr>
      <w:r>
        <w:rPr>
          <w:rFonts w:ascii="宋体" w:hAnsi="宋体" w:hint="eastAsia"/>
        </w:rPr>
        <w:t>全部资料核实无误后，选择“确定1”按钮结束操作。</w:t>
      </w:r>
    </w:p>
    <w:p w:rsidR="00A52716" w:rsidRDefault="00A52716" w:rsidP="00A52716">
      <w:pPr>
        <w:numPr>
          <w:ilvl w:val="0"/>
          <w:numId w:val="410"/>
        </w:numPr>
        <w:rPr>
          <w:rFonts w:ascii="宋体" w:hAnsi="宋体"/>
        </w:rPr>
      </w:pPr>
      <w:r>
        <w:rPr>
          <w:rFonts w:ascii="宋体" w:hAnsi="宋体" w:hint="eastAsia"/>
        </w:rPr>
        <w:t>打印：根据系统提示打印“招商银行个人质押贷款功能申请表”。</w:t>
      </w:r>
    </w:p>
    <w:p w:rsidR="00A52716" w:rsidRDefault="00A52716" w:rsidP="00A52716">
      <w:pPr>
        <w:numPr>
          <w:ilvl w:val="0"/>
          <w:numId w:val="410"/>
        </w:numPr>
        <w:rPr>
          <w:rFonts w:ascii="宋体" w:hAnsi="宋体"/>
        </w:rPr>
      </w:pPr>
      <w:r>
        <w:rPr>
          <w:rFonts w:ascii="宋体" w:hAnsi="宋体" w:hint="eastAsia"/>
        </w:rPr>
        <w:t>用户</w:t>
      </w:r>
      <w:r>
        <w:rPr>
          <w:rFonts w:ascii="宋体" w:hAnsi="宋体"/>
        </w:rPr>
        <w:t>在功能申请表</w:t>
      </w:r>
      <w:r>
        <w:rPr>
          <w:rFonts w:ascii="宋体" w:hAnsi="宋体" w:hint="eastAsia"/>
        </w:rPr>
        <w:t>上</w:t>
      </w:r>
      <w:r>
        <w:rPr>
          <w:rFonts w:ascii="宋体" w:hAnsi="宋体"/>
        </w:rPr>
        <w:t>加盖储蓄业务章将</w:t>
      </w:r>
      <w:r>
        <w:rPr>
          <w:rFonts w:ascii="宋体" w:hAnsi="宋体" w:hint="eastAsia"/>
        </w:rPr>
        <w:t>客户回单联</w:t>
      </w:r>
      <w:r>
        <w:rPr>
          <w:rFonts w:ascii="宋体" w:hAnsi="宋体"/>
        </w:rPr>
        <w:t>交</w:t>
      </w:r>
      <w:r>
        <w:rPr>
          <w:rFonts w:ascii="宋体" w:hAnsi="宋体" w:hint="eastAsia"/>
        </w:rPr>
        <w:t>给</w:t>
      </w:r>
      <w:r>
        <w:rPr>
          <w:rFonts w:ascii="宋体" w:hAnsi="宋体"/>
        </w:rPr>
        <w:t>客户。</w:t>
      </w:r>
      <w:r>
        <w:rPr>
          <w:rFonts w:ascii="宋体" w:hAnsi="宋体" w:hint="eastAsia"/>
        </w:rPr>
        <w:t>功能申请书银行留存联在日终时作为一笔040非资金业务（单据不装订）纳入日结。</w:t>
      </w:r>
    </w:p>
    <w:p w:rsidR="00A52716" w:rsidRDefault="00A52716" w:rsidP="0004090F">
      <w:pPr>
        <w:pStyle w:val="7"/>
        <w:spacing w:line="360" w:lineRule="auto"/>
        <w:rPr>
          <w:rFonts w:ascii="宋体" w:hAnsi="宋体"/>
        </w:rPr>
      </w:pPr>
      <w:r>
        <w:rPr>
          <w:rFonts w:ascii="宋体" w:hAnsi="宋体" w:hint="eastAsia"/>
        </w:rPr>
        <w:t>银行发起</w:t>
      </w:r>
    </w:p>
    <w:p w:rsidR="00A52716" w:rsidRDefault="00A52716" w:rsidP="000029C7">
      <w:pPr>
        <w:numPr>
          <w:ilvl w:val="0"/>
          <w:numId w:val="411"/>
        </w:numPr>
        <w:tabs>
          <w:tab w:val="num" w:pos="720"/>
        </w:tabs>
        <w:ind w:left="360"/>
        <w:rPr>
          <w:rFonts w:ascii="宋体" w:hAnsi="宋体"/>
        </w:rPr>
      </w:pPr>
      <w:r>
        <w:rPr>
          <w:rFonts w:ascii="宋体" w:hAnsi="宋体" w:hint="eastAsia"/>
        </w:rPr>
        <w:t>用户选择系统导航－资产业务－个人质押贷款－贷款协议修改，或在“业务代码”处输入业务代码4002进入。</w:t>
      </w:r>
    </w:p>
    <w:p w:rsidR="00A52716" w:rsidRDefault="00A52716" w:rsidP="000029C7">
      <w:pPr>
        <w:numPr>
          <w:ilvl w:val="0"/>
          <w:numId w:val="411"/>
        </w:numPr>
        <w:tabs>
          <w:tab w:val="num" w:pos="720"/>
        </w:tabs>
        <w:ind w:left="360"/>
        <w:rPr>
          <w:rFonts w:ascii="宋体" w:hAnsi="宋体"/>
        </w:rPr>
      </w:pPr>
      <w:r>
        <w:rPr>
          <w:rFonts w:ascii="宋体" w:hAnsi="宋体" w:hint="eastAsia"/>
        </w:rPr>
        <w:t>用户在“放款一卡通号”栏手工输入银行卡号。</w:t>
      </w:r>
    </w:p>
    <w:p w:rsidR="00A52716" w:rsidRDefault="00A52716" w:rsidP="000029C7">
      <w:pPr>
        <w:numPr>
          <w:ilvl w:val="0"/>
          <w:numId w:val="411"/>
        </w:numPr>
        <w:tabs>
          <w:tab w:val="num" w:pos="720"/>
        </w:tabs>
        <w:ind w:left="360"/>
        <w:rPr>
          <w:rFonts w:ascii="宋体" w:hAnsi="宋体"/>
        </w:rPr>
      </w:pPr>
      <w:r>
        <w:rPr>
          <w:rFonts w:ascii="宋体" w:hAnsi="宋体" w:hint="eastAsia"/>
        </w:rPr>
        <w:t>用户根据需要修改的内容在“修改协议内容”栏选择。</w:t>
      </w:r>
    </w:p>
    <w:p w:rsidR="00A52716" w:rsidRDefault="00A52716" w:rsidP="000029C7">
      <w:pPr>
        <w:numPr>
          <w:ilvl w:val="0"/>
          <w:numId w:val="411"/>
        </w:numPr>
        <w:tabs>
          <w:tab w:val="num" w:pos="720"/>
        </w:tabs>
        <w:ind w:left="360"/>
        <w:rPr>
          <w:rFonts w:ascii="宋体" w:hAnsi="宋体"/>
        </w:rPr>
      </w:pPr>
      <w:r>
        <w:rPr>
          <w:rFonts w:ascii="宋体" w:hAnsi="宋体" w:hint="eastAsia"/>
        </w:rPr>
        <w:t>在相应的要素栏中修改。</w:t>
      </w:r>
    </w:p>
    <w:p w:rsidR="00A52716" w:rsidRDefault="00A52716" w:rsidP="000029C7">
      <w:pPr>
        <w:numPr>
          <w:ilvl w:val="0"/>
          <w:numId w:val="411"/>
        </w:numPr>
        <w:tabs>
          <w:tab w:val="num" w:pos="720"/>
        </w:tabs>
        <w:ind w:left="360"/>
        <w:rPr>
          <w:rFonts w:ascii="宋体" w:hAnsi="宋体"/>
        </w:rPr>
      </w:pPr>
      <w:r>
        <w:rPr>
          <w:rFonts w:ascii="宋体" w:hAnsi="宋体" w:hint="eastAsia"/>
        </w:rPr>
        <w:t>全部资料核实无误后，选择“确定1”按钮确认。</w:t>
      </w:r>
    </w:p>
    <w:p w:rsidR="00A52716" w:rsidRDefault="00A52716" w:rsidP="000029C7">
      <w:pPr>
        <w:numPr>
          <w:ilvl w:val="0"/>
          <w:numId w:val="411"/>
        </w:numPr>
        <w:tabs>
          <w:tab w:val="num" w:pos="720"/>
        </w:tabs>
        <w:ind w:left="360"/>
        <w:rPr>
          <w:rFonts w:ascii="宋体" w:hAnsi="宋体"/>
        </w:rPr>
      </w:pPr>
      <w:r>
        <w:rPr>
          <w:rFonts w:ascii="宋体" w:hAnsi="宋体" w:hint="eastAsia"/>
        </w:rPr>
        <w:t>系统提示要求授权，授权后结束操作。</w:t>
      </w:r>
    </w:p>
    <w:p w:rsidR="00A52716" w:rsidRDefault="00A52716" w:rsidP="000029C7">
      <w:pPr>
        <w:numPr>
          <w:ilvl w:val="0"/>
          <w:numId w:val="411"/>
        </w:numPr>
        <w:tabs>
          <w:tab w:val="num" w:pos="720"/>
        </w:tabs>
        <w:ind w:left="360"/>
        <w:rPr>
          <w:rFonts w:ascii="宋体" w:hAnsi="宋体"/>
        </w:rPr>
      </w:pPr>
      <w:r>
        <w:rPr>
          <w:rFonts w:ascii="宋体" w:hAnsi="宋体" w:hint="eastAsia"/>
        </w:rPr>
        <w:t>打印：根据系统提示打印“招商银行个人质押贷款功能申请表”。</w:t>
      </w:r>
    </w:p>
    <w:p w:rsidR="00A52716" w:rsidRDefault="00A52716" w:rsidP="000029C7">
      <w:pPr>
        <w:numPr>
          <w:ilvl w:val="0"/>
          <w:numId w:val="411"/>
        </w:numPr>
        <w:tabs>
          <w:tab w:val="num" w:pos="720"/>
        </w:tabs>
        <w:ind w:left="360"/>
        <w:rPr>
          <w:rFonts w:ascii="宋体" w:hAnsi="宋体"/>
        </w:rPr>
      </w:pPr>
      <w:r>
        <w:rPr>
          <w:rFonts w:ascii="宋体" w:hAnsi="宋体" w:hint="eastAsia"/>
        </w:rPr>
        <w:t>用户</w:t>
      </w:r>
      <w:r>
        <w:rPr>
          <w:rFonts w:ascii="宋体" w:hAnsi="宋体"/>
        </w:rPr>
        <w:t>在功能申请表</w:t>
      </w:r>
      <w:r>
        <w:rPr>
          <w:rFonts w:ascii="宋体" w:hAnsi="宋体" w:hint="eastAsia"/>
        </w:rPr>
        <w:t>上</w:t>
      </w:r>
      <w:r>
        <w:rPr>
          <w:rFonts w:ascii="宋体" w:hAnsi="宋体"/>
        </w:rPr>
        <w:t>加盖储蓄业务章</w:t>
      </w:r>
      <w:r>
        <w:rPr>
          <w:rFonts w:ascii="宋体" w:hAnsi="宋体" w:hint="eastAsia"/>
        </w:rPr>
        <w:t>，在日终时作为一笔040非资金业务（单据不装订）纳入日结。</w:t>
      </w:r>
    </w:p>
    <w:p w:rsidR="00A52716" w:rsidRDefault="00A52716" w:rsidP="00A52716">
      <w:pPr>
        <w:tabs>
          <w:tab w:val="num" w:pos="360"/>
        </w:tabs>
        <w:ind w:left="360" w:hanging="360"/>
        <w:rPr>
          <w:rFonts w:ascii="宋体" w:hAnsi="宋体"/>
        </w:rPr>
      </w:pPr>
      <w:r>
        <w:rPr>
          <w:rFonts w:ascii="宋体" w:hAnsi="宋体" w:hint="eastAsia"/>
        </w:rPr>
        <w:t>注：银行发起需在“功能申请书”上注明修改原因，并由业务主管签章确认。</w:t>
      </w:r>
    </w:p>
    <w:p w:rsidR="00A52716" w:rsidRDefault="00A52716" w:rsidP="00A52716">
      <w:pPr>
        <w:pStyle w:val="5"/>
        <w:rPr>
          <w:rFonts w:ascii="宋体" w:hAnsi="宋体"/>
        </w:rPr>
      </w:pPr>
      <w:bookmarkStart w:id="996" w:name="_Toc183923207"/>
      <w:r>
        <w:rPr>
          <w:rFonts w:ascii="宋体" w:hAnsi="宋体" w:hint="eastAsia"/>
        </w:rPr>
        <w:t>三、贷款协议审批（业务代码4003）</w:t>
      </w:r>
      <w:bookmarkEnd w:id="996"/>
    </w:p>
    <w:p w:rsidR="00A52716" w:rsidRDefault="00A52716" w:rsidP="00A52716">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pStyle w:val="a6"/>
        <w:rPr>
          <w:rFonts w:ascii="宋体"/>
        </w:rPr>
      </w:pPr>
      <w:r>
        <w:rPr>
          <w:rFonts w:ascii="宋体" w:hint="eastAsia"/>
        </w:rPr>
        <w:t>对需要人工审批的贷款协议申请和贷款协议修改进行审批，决定通过或驳回，并可对部分协议内容进行修改。</w:t>
      </w:r>
    </w:p>
    <w:p w:rsidR="00A52716" w:rsidRDefault="00A52716" w:rsidP="00A52716">
      <w:pPr>
        <w:pStyle w:val="6"/>
        <w:spacing w:line="360" w:lineRule="auto"/>
        <w:rPr>
          <w:rFonts w:ascii="宋体" w:eastAsia="宋体" w:hAnsi="宋体"/>
        </w:rPr>
      </w:pPr>
      <w:r>
        <w:rPr>
          <w:rFonts w:ascii="宋体" w:eastAsia="宋体" w:hAnsi="宋体" w:hint="eastAsia"/>
        </w:rPr>
        <w:t>（二）风险提示</w:t>
      </w:r>
    </w:p>
    <w:p w:rsidR="00A52716" w:rsidRDefault="00A52716" w:rsidP="00A52716">
      <w:pPr>
        <w:ind w:left="435"/>
        <w:rPr>
          <w:rFonts w:ascii="宋体" w:hAnsi="宋体"/>
        </w:rPr>
      </w:pPr>
      <w:r>
        <w:rPr>
          <w:rFonts w:ascii="宋体" w:hAnsi="宋体" w:hint="eastAsia"/>
        </w:rPr>
        <w:t>审批人可以对客户申请的贷款协议部分内容进行修改。</w:t>
      </w:r>
    </w:p>
    <w:p w:rsidR="00A52716" w:rsidRDefault="00A52716" w:rsidP="00A52716">
      <w:pPr>
        <w:pStyle w:val="6"/>
        <w:spacing w:line="360" w:lineRule="auto"/>
        <w:rPr>
          <w:rFonts w:ascii="宋体" w:eastAsia="宋体" w:hAnsi="宋体"/>
        </w:rPr>
      </w:pPr>
      <w:r>
        <w:rPr>
          <w:rFonts w:ascii="宋体" w:eastAsia="宋体" w:hAnsi="宋体" w:hint="eastAsia"/>
        </w:rPr>
        <w:t>（三）操作要点</w:t>
      </w:r>
    </w:p>
    <w:p w:rsidR="00A52716" w:rsidRDefault="00A52716" w:rsidP="00A52716">
      <w:pPr>
        <w:numPr>
          <w:ilvl w:val="0"/>
          <w:numId w:val="412"/>
        </w:numPr>
        <w:rPr>
          <w:rFonts w:ascii="宋体" w:hAnsi="宋体"/>
        </w:rPr>
      </w:pPr>
      <w:r>
        <w:rPr>
          <w:rFonts w:ascii="宋体" w:hAnsi="宋体" w:hint="eastAsia"/>
        </w:rPr>
        <w:t>审批人对客户申请/修改的贷款协议进行审批时，可以根据审批界面中显示的</w:t>
      </w:r>
      <w:r>
        <w:rPr>
          <w:rFonts w:ascii="宋体" w:hAnsi="宋体" w:hint="eastAsia"/>
        </w:rPr>
        <w:lastRenderedPageBreak/>
        <w:t>人民币质押额度和外币质押额度作为审批依据。（人民币质押额度是质押户口内人民币存款与凭证式国债余额根据相应质押率计算出来的合计额度。外币质押额度是质押户口内外币存款余额根据各币种相应质押率计算后再折算为美元的合计额度。）</w:t>
      </w:r>
    </w:p>
    <w:p w:rsidR="00A52716" w:rsidRDefault="00A52716" w:rsidP="00A52716">
      <w:pPr>
        <w:numPr>
          <w:ilvl w:val="0"/>
          <w:numId w:val="412"/>
        </w:numPr>
        <w:rPr>
          <w:rFonts w:ascii="宋体" w:hAnsi="宋体"/>
        </w:rPr>
      </w:pPr>
      <w:r>
        <w:rPr>
          <w:rFonts w:ascii="宋体" w:hAnsi="宋体" w:hint="eastAsia"/>
        </w:rPr>
        <w:t>审批人可对贷款总额上限和单笔贷款上限进行向下调整。可对贷款利率向上调整。</w:t>
      </w:r>
    </w:p>
    <w:p w:rsidR="00A52716" w:rsidRDefault="00A52716" w:rsidP="00A52716">
      <w:pPr>
        <w:numPr>
          <w:ilvl w:val="0"/>
          <w:numId w:val="412"/>
        </w:numPr>
        <w:rPr>
          <w:rFonts w:ascii="宋体" w:hAnsi="宋体"/>
        </w:rPr>
      </w:pPr>
      <w:r>
        <w:rPr>
          <w:rFonts w:ascii="宋体" w:hAnsi="宋体" w:hint="eastAsia"/>
        </w:rPr>
        <w:t>协议审批通过时，系统要求换人授权。</w:t>
      </w:r>
    </w:p>
    <w:p w:rsidR="00A52716" w:rsidRDefault="00A52716" w:rsidP="00A52716">
      <w:pPr>
        <w:pStyle w:val="6"/>
        <w:spacing w:line="360" w:lineRule="auto"/>
        <w:rPr>
          <w:rFonts w:ascii="宋体" w:eastAsia="宋体" w:hAnsi="宋体"/>
        </w:rPr>
      </w:pPr>
      <w:r>
        <w:rPr>
          <w:rFonts w:ascii="宋体" w:eastAsia="宋体" w:hAnsi="宋体" w:hint="eastAsia"/>
        </w:rPr>
        <w:t>（四）操作步骤</w:t>
      </w:r>
    </w:p>
    <w:p w:rsidR="00A52716" w:rsidRDefault="00A52716" w:rsidP="00E538B8">
      <w:pPr>
        <w:numPr>
          <w:ilvl w:val="1"/>
          <w:numId w:val="314"/>
        </w:numPr>
        <w:tabs>
          <w:tab w:val="num" w:pos="840"/>
        </w:tabs>
        <w:ind w:left="360"/>
        <w:rPr>
          <w:rFonts w:ascii="宋体" w:hAnsi="宋体"/>
        </w:rPr>
      </w:pPr>
      <w:r>
        <w:rPr>
          <w:rFonts w:ascii="宋体" w:hAnsi="宋体" w:hint="eastAsia"/>
        </w:rPr>
        <w:t>用户（分行个人银行部用户）选择系统导航－资产业务－个人质押贷款－贷款协议审批，或在“业务代码”处输入业务代码4003进入。</w:t>
      </w:r>
    </w:p>
    <w:p w:rsidR="00A52716" w:rsidRDefault="00A52716" w:rsidP="00E538B8">
      <w:pPr>
        <w:numPr>
          <w:ilvl w:val="1"/>
          <w:numId w:val="314"/>
        </w:numPr>
        <w:tabs>
          <w:tab w:val="num" w:pos="840"/>
        </w:tabs>
        <w:ind w:left="360"/>
        <w:rPr>
          <w:rFonts w:ascii="宋体" w:hAnsi="宋体"/>
        </w:rPr>
      </w:pPr>
      <w:r>
        <w:rPr>
          <w:rFonts w:ascii="宋体" w:hAnsi="宋体" w:hint="eastAsia"/>
        </w:rPr>
        <w:t>用户在“管理机构”栏处选择需要审批贷款协议的分行或具体某支行。</w:t>
      </w:r>
    </w:p>
    <w:p w:rsidR="00A52716" w:rsidRDefault="00A52716" w:rsidP="00E538B8">
      <w:pPr>
        <w:numPr>
          <w:ilvl w:val="1"/>
          <w:numId w:val="314"/>
        </w:numPr>
        <w:tabs>
          <w:tab w:val="num" w:pos="840"/>
        </w:tabs>
        <w:ind w:left="360"/>
        <w:rPr>
          <w:rFonts w:ascii="宋体" w:hAnsi="宋体"/>
        </w:rPr>
      </w:pPr>
      <w:r>
        <w:rPr>
          <w:rFonts w:ascii="宋体" w:hAnsi="宋体" w:hint="eastAsia"/>
        </w:rPr>
        <w:t>用户在“审批状态”栏处选择“等待审批”。</w:t>
      </w:r>
    </w:p>
    <w:p w:rsidR="00A52716" w:rsidRDefault="00A52716" w:rsidP="00E538B8">
      <w:pPr>
        <w:numPr>
          <w:ilvl w:val="1"/>
          <w:numId w:val="314"/>
        </w:numPr>
        <w:tabs>
          <w:tab w:val="num" w:pos="840"/>
        </w:tabs>
        <w:ind w:left="360"/>
        <w:rPr>
          <w:rFonts w:ascii="宋体" w:hAnsi="宋体"/>
        </w:rPr>
      </w:pPr>
      <w:r>
        <w:rPr>
          <w:rFonts w:ascii="宋体" w:hAnsi="宋体" w:hint="eastAsia"/>
        </w:rPr>
        <w:t>用户点击“查询5”按钮，系统显示待审批贷款协议列表。</w:t>
      </w:r>
    </w:p>
    <w:p w:rsidR="00A52716" w:rsidRDefault="00A52716" w:rsidP="00E538B8">
      <w:pPr>
        <w:numPr>
          <w:ilvl w:val="1"/>
          <w:numId w:val="314"/>
        </w:numPr>
        <w:tabs>
          <w:tab w:val="num" w:pos="840"/>
        </w:tabs>
        <w:ind w:left="360"/>
        <w:rPr>
          <w:rFonts w:ascii="宋体" w:hAnsi="宋体"/>
        </w:rPr>
      </w:pPr>
      <w:r>
        <w:rPr>
          <w:rFonts w:ascii="宋体" w:hAnsi="宋体" w:hint="eastAsia"/>
        </w:rPr>
        <w:t>用户选中某条待审批记录后，点击“审批10”或双击该条待审批记录进入审批界面。</w:t>
      </w:r>
    </w:p>
    <w:p w:rsidR="00A52716" w:rsidRDefault="00A52716" w:rsidP="00E538B8">
      <w:pPr>
        <w:numPr>
          <w:ilvl w:val="1"/>
          <w:numId w:val="314"/>
        </w:numPr>
        <w:tabs>
          <w:tab w:val="num" w:pos="840"/>
        </w:tabs>
        <w:ind w:left="360"/>
        <w:rPr>
          <w:rFonts w:ascii="宋体" w:hAnsi="宋体"/>
        </w:rPr>
      </w:pPr>
      <w:r>
        <w:rPr>
          <w:rFonts w:ascii="宋体" w:hAnsi="宋体" w:hint="eastAsia"/>
        </w:rPr>
        <w:t>用户根椐相关贷款额度规定确认客户申请内容，择择“通过”或“驳回”。也可对客户申请内容进行修改后通过。</w:t>
      </w:r>
    </w:p>
    <w:p w:rsidR="00A52716" w:rsidRDefault="00A52716" w:rsidP="00E538B8">
      <w:pPr>
        <w:numPr>
          <w:ilvl w:val="1"/>
          <w:numId w:val="314"/>
        </w:numPr>
        <w:tabs>
          <w:tab w:val="num" w:pos="840"/>
        </w:tabs>
        <w:ind w:left="360"/>
        <w:rPr>
          <w:rFonts w:ascii="宋体" w:hAnsi="宋体"/>
        </w:rPr>
      </w:pPr>
      <w:r>
        <w:rPr>
          <w:rFonts w:ascii="宋体" w:hAnsi="宋体" w:hint="eastAsia"/>
        </w:rPr>
        <w:t>协议审批通过时，系统要求换人授权。</w:t>
      </w:r>
    </w:p>
    <w:p w:rsidR="00A52716" w:rsidRDefault="00A52716" w:rsidP="00A52716">
      <w:pPr>
        <w:pStyle w:val="5"/>
        <w:rPr>
          <w:rFonts w:ascii="宋体" w:hAnsi="宋体"/>
        </w:rPr>
      </w:pPr>
      <w:bookmarkStart w:id="997" w:name="_Toc183923208"/>
      <w:r>
        <w:rPr>
          <w:rFonts w:ascii="宋体" w:hAnsi="宋体" w:hint="eastAsia"/>
        </w:rPr>
        <w:t>四、贷款协议取消（业务代码4004）</w:t>
      </w:r>
      <w:bookmarkEnd w:id="997"/>
    </w:p>
    <w:p w:rsidR="00A52716" w:rsidRDefault="00A52716" w:rsidP="0004090F">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ind w:firstLine="450"/>
        <w:rPr>
          <w:rFonts w:ascii="宋体" w:hAnsi="宋体"/>
        </w:rPr>
      </w:pPr>
      <w:r>
        <w:rPr>
          <w:rFonts w:ascii="宋体" w:hAnsi="宋体" w:hint="eastAsia"/>
        </w:rPr>
        <w:t>客户在清偿所有贷款后取消质押贷款功能通过本功能模块实现。</w:t>
      </w:r>
    </w:p>
    <w:p w:rsidR="00A52716" w:rsidRDefault="00A52716" w:rsidP="0004090F">
      <w:pPr>
        <w:pStyle w:val="6"/>
        <w:spacing w:line="360" w:lineRule="auto"/>
        <w:rPr>
          <w:rFonts w:ascii="宋体" w:eastAsia="宋体" w:hAnsi="宋体"/>
        </w:rPr>
      </w:pPr>
      <w:r>
        <w:rPr>
          <w:rFonts w:ascii="宋体" w:eastAsia="宋体" w:hAnsi="宋体" w:hint="eastAsia"/>
        </w:rPr>
        <w:t>（二）操作要点</w:t>
      </w:r>
    </w:p>
    <w:p w:rsidR="00A52716" w:rsidRDefault="00A52716" w:rsidP="00A52716">
      <w:pPr>
        <w:pStyle w:val="a4"/>
        <w:numPr>
          <w:ilvl w:val="0"/>
          <w:numId w:val="315"/>
        </w:numPr>
        <w:rPr>
          <w:rFonts w:ascii="宋体" w:hAnsi="宋体"/>
        </w:rPr>
      </w:pPr>
      <w:r>
        <w:rPr>
          <w:rFonts w:ascii="宋体" w:hAnsi="宋体" w:hint="eastAsia"/>
        </w:rPr>
        <w:t>贷款协议取消必须在贷款协议申请行办理。</w:t>
      </w:r>
    </w:p>
    <w:p w:rsidR="00A52716" w:rsidRDefault="00A52716" w:rsidP="00A52716">
      <w:pPr>
        <w:pStyle w:val="a4"/>
        <w:numPr>
          <w:ilvl w:val="0"/>
          <w:numId w:val="315"/>
        </w:numPr>
        <w:rPr>
          <w:rFonts w:ascii="宋体" w:hAnsi="宋体"/>
        </w:rPr>
      </w:pPr>
      <w:r>
        <w:rPr>
          <w:rFonts w:ascii="宋体" w:hAnsi="宋体" w:hint="eastAsia"/>
        </w:rPr>
        <w:t>一卡通户口处于冻结状态时以及贷款未清偿前，不能办理协议取消。</w:t>
      </w:r>
    </w:p>
    <w:p w:rsidR="00A52716" w:rsidRDefault="00A52716" w:rsidP="00A52716">
      <w:pPr>
        <w:pStyle w:val="a4"/>
        <w:numPr>
          <w:ilvl w:val="0"/>
          <w:numId w:val="315"/>
        </w:numPr>
        <w:rPr>
          <w:rFonts w:ascii="宋体" w:hAnsi="宋体"/>
        </w:rPr>
      </w:pPr>
      <w:r>
        <w:rPr>
          <w:rFonts w:ascii="宋体" w:hAnsi="宋体" w:hint="eastAsia"/>
        </w:rPr>
        <w:t>取消贷款协议前放款户口与质押户口不得关户。</w:t>
      </w:r>
    </w:p>
    <w:p w:rsidR="00A52716" w:rsidRDefault="00A52716" w:rsidP="00A52716">
      <w:pPr>
        <w:pStyle w:val="a4"/>
        <w:numPr>
          <w:ilvl w:val="0"/>
          <w:numId w:val="315"/>
        </w:numPr>
        <w:rPr>
          <w:rFonts w:ascii="宋体" w:hAnsi="宋体"/>
        </w:rPr>
      </w:pPr>
      <w:r>
        <w:rPr>
          <w:rFonts w:ascii="宋体" w:hAnsi="宋体" w:hint="eastAsia"/>
        </w:rPr>
        <w:t>若质押户口为存单或凭证式国债收款凭证，用户核对“质押存单（一卡通）代保管收据”，按会计业务规范——出纳业务规范中的要求办理质物出库手续。</w:t>
      </w:r>
      <w:r>
        <w:rPr>
          <w:rFonts w:ascii="宋体" w:hAnsi="宋体" w:hint="eastAsia"/>
        </w:rPr>
        <w:lastRenderedPageBreak/>
        <w:t>收回的“质押存单（一卡通）代保管收据”与网点保管的“代保管收据存根联”同“质押贷款功能申请书”一并交事后监督。</w:t>
      </w:r>
    </w:p>
    <w:p w:rsidR="00A52716" w:rsidRDefault="00A52716" w:rsidP="0004090F">
      <w:pPr>
        <w:pStyle w:val="6"/>
        <w:spacing w:line="360" w:lineRule="auto"/>
        <w:rPr>
          <w:rFonts w:ascii="宋体" w:eastAsia="宋体" w:hAnsi="宋体"/>
        </w:rPr>
      </w:pPr>
      <w:r>
        <w:rPr>
          <w:rFonts w:ascii="宋体" w:eastAsia="宋体" w:hAnsi="宋体" w:hint="eastAsia"/>
        </w:rPr>
        <w:t>（三）操作步骤</w:t>
      </w:r>
    </w:p>
    <w:p w:rsidR="00A52716" w:rsidRDefault="00A52716" w:rsidP="00A52716">
      <w:pPr>
        <w:numPr>
          <w:ilvl w:val="0"/>
          <w:numId w:val="316"/>
        </w:numPr>
        <w:rPr>
          <w:rFonts w:ascii="宋体" w:hAnsi="宋体"/>
        </w:rPr>
      </w:pPr>
      <w:r>
        <w:rPr>
          <w:rFonts w:ascii="宋体" w:hAnsi="宋体" w:hint="eastAsia"/>
        </w:rPr>
        <w:t>用户审核客户填写的一式两联“功能申请表”，及放款一卡通和客户本人身份证原件（需复印留存）。</w:t>
      </w:r>
    </w:p>
    <w:p w:rsidR="00A52716" w:rsidRDefault="00A52716" w:rsidP="00A52716">
      <w:pPr>
        <w:numPr>
          <w:ilvl w:val="0"/>
          <w:numId w:val="316"/>
        </w:numPr>
        <w:rPr>
          <w:rFonts w:ascii="宋体" w:hAnsi="宋体"/>
        </w:rPr>
      </w:pPr>
      <w:r>
        <w:rPr>
          <w:rFonts w:ascii="宋体" w:hAnsi="宋体" w:hint="eastAsia"/>
        </w:rPr>
        <w:t>用户选择系统导航－资产业务－个人质押贷款－贷款协议取消，或在“业务代码”处输入业务代码4004进入。</w:t>
      </w:r>
    </w:p>
    <w:p w:rsidR="00A52716" w:rsidRDefault="00A52716" w:rsidP="00A52716">
      <w:pPr>
        <w:numPr>
          <w:ilvl w:val="0"/>
          <w:numId w:val="316"/>
        </w:numPr>
        <w:rPr>
          <w:rFonts w:ascii="宋体" w:hAnsi="宋体"/>
        </w:rPr>
      </w:pPr>
      <w:r>
        <w:rPr>
          <w:rFonts w:ascii="宋体" w:hAnsi="宋体" w:hint="eastAsia"/>
        </w:rPr>
        <w:t>用户在“放款一卡通号”栏刷卡并手工输入银行卡号确认。</w:t>
      </w:r>
    </w:p>
    <w:p w:rsidR="00A52716" w:rsidRDefault="00A52716" w:rsidP="00A52716">
      <w:pPr>
        <w:numPr>
          <w:ilvl w:val="0"/>
          <w:numId w:val="316"/>
        </w:numPr>
        <w:rPr>
          <w:rFonts w:ascii="宋体" w:hAnsi="宋体"/>
        </w:rPr>
      </w:pPr>
      <w:r>
        <w:rPr>
          <w:rFonts w:ascii="宋体" w:hAnsi="宋体" w:hint="eastAsia"/>
        </w:rPr>
        <w:t>按回车键或点击</w:t>
      </w:r>
      <w:r w:rsidRPr="008E1FB9">
        <w:rPr>
          <w:rFonts w:ascii="宋体" w:hAnsi="宋体"/>
        </w:rPr>
        <w:object w:dxaOrig="315" w:dyaOrig="315">
          <v:shape id="_x0000_i1092" type="#_x0000_t75" style="width:15.75pt;height:15.75pt" o:ole="" fillcolor="window">
            <v:imagedata r:id="rId99" o:title=""/>
          </v:shape>
          <o:OLEObject Type="Embed" ProgID="PBrush" ShapeID="_x0000_i1092" DrawAspect="Content" ObjectID="_1458487568" r:id="rId297"/>
        </w:object>
      </w:r>
      <w:r>
        <w:rPr>
          <w:rFonts w:ascii="宋体" w:hAnsi="宋体" w:hint="eastAsia"/>
        </w:rPr>
        <w:t>，进入支取方式录入界面，用户核对客户身份证件后选择客户身份证件国别和证件类别，输入证件号码和证件签发日期，请客户输入一卡通的取款密码。</w:t>
      </w:r>
    </w:p>
    <w:p w:rsidR="00A52716" w:rsidRDefault="00A52716" w:rsidP="00A52716">
      <w:pPr>
        <w:numPr>
          <w:ilvl w:val="0"/>
          <w:numId w:val="316"/>
        </w:numPr>
        <w:rPr>
          <w:rFonts w:ascii="宋体" w:hAnsi="宋体"/>
        </w:rPr>
      </w:pPr>
      <w:r>
        <w:rPr>
          <w:rFonts w:ascii="宋体" w:hAnsi="宋体" w:hint="eastAsia"/>
        </w:rPr>
        <w:t>全部资料核实无误后，选择“确定1”按钮结束操作。</w:t>
      </w:r>
    </w:p>
    <w:p w:rsidR="00A52716" w:rsidRDefault="00A52716" w:rsidP="00A52716">
      <w:pPr>
        <w:numPr>
          <w:ilvl w:val="0"/>
          <w:numId w:val="316"/>
        </w:numPr>
        <w:rPr>
          <w:rFonts w:ascii="宋体" w:hAnsi="宋体"/>
        </w:rPr>
      </w:pPr>
      <w:r>
        <w:rPr>
          <w:rFonts w:ascii="宋体" w:hAnsi="宋体" w:hint="eastAsia"/>
        </w:rPr>
        <w:t>打印：根据系统提示打印“招商银行个人质押贷款功能申请表”。</w:t>
      </w:r>
    </w:p>
    <w:p w:rsidR="00A52716" w:rsidRDefault="00A52716" w:rsidP="00A52716">
      <w:pPr>
        <w:numPr>
          <w:ilvl w:val="0"/>
          <w:numId w:val="316"/>
        </w:numPr>
        <w:rPr>
          <w:rFonts w:ascii="宋体" w:hAnsi="宋体"/>
        </w:rPr>
      </w:pPr>
      <w:r>
        <w:rPr>
          <w:rFonts w:ascii="宋体" w:hAnsi="宋体" w:hint="eastAsia"/>
        </w:rPr>
        <w:t>用户</w:t>
      </w:r>
      <w:r>
        <w:rPr>
          <w:rFonts w:ascii="宋体" w:hAnsi="宋体"/>
        </w:rPr>
        <w:t>在功能申请表</w:t>
      </w:r>
      <w:r>
        <w:rPr>
          <w:rFonts w:ascii="宋体" w:hAnsi="宋体" w:hint="eastAsia"/>
        </w:rPr>
        <w:t>上</w:t>
      </w:r>
      <w:r>
        <w:rPr>
          <w:rFonts w:ascii="宋体" w:hAnsi="宋体"/>
        </w:rPr>
        <w:t>加盖储蓄业务章将</w:t>
      </w:r>
      <w:r>
        <w:rPr>
          <w:rFonts w:ascii="宋体" w:hAnsi="宋体" w:hint="eastAsia"/>
        </w:rPr>
        <w:t>客户回单联</w:t>
      </w:r>
      <w:r>
        <w:rPr>
          <w:rFonts w:ascii="宋体" w:hAnsi="宋体"/>
        </w:rPr>
        <w:t>交</w:t>
      </w:r>
      <w:r>
        <w:rPr>
          <w:rFonts w:ascii="宋体" w:hAnsi="宋体" w:hint="eastAsia"/>
        </w:rPr>
        <w:t>给</w:t>
      </w:r>
      <w:r>
        <w:rPr>
          <w:rFonts w:ascii="宋体" w:hAnsi="宋体"/>
        </w:rPr>
        <w:t>客户。</w:t>
      </w:r>
      <w:r>
        <w:rPr>
          <w:rFonts w:ascii="宋体" w:hAnsi="宋体" w:hint="eastAsia"/>
        </w:rPr>
        <w:t>功能申请书银行留存联在日终时作为一笔040非资金业务（单据不装订）纳入日结。</w:t>
      </w:r>
    </w:p>
    <w:p w:rsidR="00A52716" w:rsidRDefault="00A52716" w:rsidP="00A52716">
      <w:pPr>
        <w:pStyle w:val="5"/>
        <w:rPr>
          <w:rFonts w:ascii="宋体" w:hAnsi="宋体"/>
        </w:rPr>
      </w:pPr>
      <w:bookmarkStart w:id="998" w:name="_Toc183923209"/>
      <w:r>
        <w:rPr>
          <w:rFonts w:ascii="宋体" w:hAnsi="宋体" w:hint="eastAsia"/>
        </w:rPr>
        <w:t>五、贷款协议查询（业务代码4008）</w:t>
      </w:r>
      <w:bookmarkEnd w:id="998"/>
    </w:p>
    <w:p w:rsidR="00A52716" w:rsidRDefault="00A52716" w:rsidP="0004090F">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pStyle w:val="32"/>
        <w:rPr>
          <w:rFonts w:ascii="宋体"/>
        </w:rPr>
      </w:pPr>
      <w:r>
        <w:rPr>
          <w:rFonts w:ascii="宋体" w:hint="eastAsia"/>
        </w:rPr>
        <w:t>本模块实现了贷款协议明细查询功能，并可根据协议查询协议维护记录、质押户口和贷款账户。</w:t>
      </w:r>
    </w:p>
    <w:p w:rsidR="00A52716" w:rsidRDefault="00A52716" w:rsidP="0004090F">
      <w:pPr>
        <w:pStyle w:val="6"/>
        <w:spacing w:line="360" w:lineRule="auto"/>
        <w:rPr>
          <w:rFonts w:ascii="宋体" w:eastAsia="宋体" w:hAnsi="宋体"/>
        </w:rPr>
      </w:pPr>
      <w:r>
        <w:rPr>
          <w:rFonts w:ascii="宋体" w:eastAsia="宋体" w:hAnsi="宋体" w:hint="eastAsia"/>
        </w:rPr>
        <w:t>（二）操作要点</w:t>
      </w:r>
    </w:p>
    <w:p w:rsidR="00A52716" w:rsidRDefault="00A52716" w:rsidP="000029C7">
      <w:pPr>
        <w:pStyle w:val="a6"/>
        <w:numPr>
          <w:ilvl w:val="0"/>
          <w:numId w:val="421"/>
        </w:numPr>
        <w:adjustRightInd w:val="0"/>
        <w:snapToGrid w:val="0"/>
        <w:ind w:leftChars="171" w:left="410" w:firstLineChars="200" w:firstLine="480"/>
        <w:rPr>
          <w:rFonts w:ascii="宋体"/>
        </w:rPr>
      </w:pPr>
      <w:r>
        <w:rPr>
          <w:rFonts w:ascii="宋体" w:hint="eastAsia"/>
        </w:rPr>
        <w:t>用户按管理机构查询时只能查询本机构贷款协议，分行相关人员可以查询本分行内所有机构贷款协议。</w:t>
      </w:r>
    </w:p>
    <w:p w:rsidR="00A52716" w:rsidRDefault="00A52716" w:rsidP="000029C7">
      <w:pPr>
        <w:pStyle w:val="a6"/>
        <w:numPr>
          <w:ilvl w:val="0"/>
          <w:numId w:val="421"/>
        </w:numPr>
        <w:adjustRightInd w:val="0"/>
        <w:snapToGrid w:val="0"/>
        <w:ind w:leftChars="171" w:left="410" w:firstLineChars="200" w:firstLine="480"/>
        <w:rPr>
          <w:rFonts w:ascii="宋体"/>
        </w:rPr>
      </w:pPr>
      <w:r>
        <w:rPr>
          <w:rFonts w:ascii="宋体" w:hint="eastAsia"/>
        </w:rPr>
        <w:t>按放款一卡通查询时则可在全行范围内查询。</w:t>
      </w:r>
    </w:p>
    <w:p w:rsidR="00A52716" w:rsidRDefault="00A52716" w:rsidP="0004090F">
      <w:pPr>
        <w:pStyle w:val="6"/>
        <w:spacing w:line="360" w:lineRule="auto"/>
        <w:rPr>
          <w:rFonts w:ascii="宋体" w:eastAsia="宋体" w:hAnsi="宋体"/>
        </w:rPr>
      </w:pPr>
      <w:r>
        <w:rPr>
          <w:rFonts w:ascii="宋体" w:eastAsia="宋体" w:hAnsi="宋体" w:hint="eastAsia"/>
        </w:rPr>
        <w:lastRenderedPageBreak/>
        <w:t>（三）操作步骤</w:t>
      </w:r>
    </w:p>
    <w:p w:rsidR="00A52716" w:rsidRDefault="00A52716" w:rsidP="0004090F">
      <w:pPr>
        <w:pStyle w:val="7"/>
        <w:spacing w:line="360" w:lineRule="auto"/>
        <w:rPr>
          <w:rFonts w:ascii="宋体" w:hAnsi="宋体"/>
        </w:rPr>
      </w:pPr>
      <w:r>
        <w:rPr>
          <w:rFonts w:ascii="宋体" w:hAnsi="宋体" w:hint="eastAsia"/>
        </w:rPr>
        <w:t>查询贷款协议</w:t>
      </w:r>
    </w:p>
    <w:p w:rsidR="00A52716" w:rsidRDefault="00A52716" w:rsidP="00A52716">
      <w:pPr>
        <w:numPr>
          <w:ilvl w:val="0"/>
          <w:numId w:val="317"/>
        </w:numPr>
        <w:rPr>
          <w:rFonts w:ascii="宋体" w:hAnsi="宋体"/>
        </w:rPr>
      </w:pPr>
      <w:r>
        <w:rPr>
          <w:rFonts w:ascii="宋体" w:hAnsi="宋体" w:hint="eastAsia"/>
        </w:rPr>
        <w:t>用户选择系统导航－资产业务－个人质押贷款－贷款协议查询，或在“业务代码”处输入业务代码4008进入。</w:t>
      </w:r>
    </w:p>
    <w:p w:rsidR="00A52716" w:rsidRDefault="00A52716" w:rsidP="00A52716">
      <w:pPr>
        <w:numPr>
          <w:ilvl w:val="0"/>
          <w:numId w:val="317"/>
        </w:numPr>
        <w:rPr>
          <w:rFonts w:ascii="宋体" w:hAnsi="宋体"/>
        </w:rPr>
      </w:pPr>
      <w:r>
        <w:rPr>
          <w:rFonts w:ascii="宋体" w:hAnsi="宋体" w:hint="eastAsia"/>
        </w:rPr>
        <w:t>查询贷款协议有二种方式：按管理机构查询和按放款一卡通查询。用户可根根据已有的客户资料选择查询方式。</w:t>
      </w:r>
    </w:p>
    <w:p w:rsidR="00A52716" w:rsidRDefault="00A52716" w:rsidP="00E538B8">
      <w:pPr>
        <w:numPr>
          <w:ilvl w:val="1"/>
          <w:numId w:val="317"/>
        </w:numPr>
        <w:tabs>
          <w:tab w:val="num" w:pos="900"/>
        </w:tabs>
        <w:ind w:left="900" w:hanging="540"/>
        <w:rPr>
          <w:rFonts w:ascii="宋体" w:hAnsi="宋体"/>
        </w:rPr>
      </w:pPr>
      <w:r>
        <w:rPr>
          <w:rFonts w:ascii="宋体" w:hAnsi="宋体" w:hint="eastAsia"/>
        </w:rPr>
        <w:t>按管理机构查询：在“管理机构”栏处选择需查询机构，在“协议状态”栏处选择协议状态。</w:t>
      </w:r>
    </w:p>
    <w:p w:rsidR="00A52716" w:rsidRDefault="00A52716" w:rsidP="00E538B8">
      <w:pPr>
        <w:numPr>
          <w:ilvl w:val="1"/>
          <w:numId w:val="317"/>
        </w:numPr>
        <w:tabs>
          <w:tab w:val="num" w:pos="900"/>
        </w:tabs>
        <w:ind w:left="900" w:hanging="540"/>
        <w:rPr>
          <w:rFonts w:ascii="宋体" w:hAnsi="宋体"/>
        </w:rPr>
      </w:pPr>
      <w:r>
        <w:rPr>
          <w:rFonts w:ascii="宋体" w:hAnsi="宋体" w:hint="eastAsia"/>
        </w:rPr>
        <w:t>按放款一卡通查询：在“放款一卡通号”栏处输入需查询贷款协议的放款一卡通号。</w:t>
      </w:r>
    </w:p>
    <w:p w:rsidR="00A52716" w:rsidRDefault="00A52716" w:rsidP="00A52716">
      <w:pPr>
        <w:numPr>
          <w:ilvl w:val="0"/>
          <w:numId w:val="317"/>
        </w:numPr>
        <w:rPr>
          <w:rFonts w:ascii="宋体" w:hAnsi="宋体"/>
        </w:rPr>
      </w:pPr>
      <w:r>
        <w:rPr>
          <w:rFonts w:ascii="宋体" w:hAnsi="宋体" w:hint="eastAsia"/>
        </w:rPr>
        <w:t>点击“查询5”按钮确认，系统根据查询要素显示贷款协议列表。</w:t>
      </w:r>
    </w:p>
    <w:p w:rsidR="00A52716" w:rsidRDefault="00A52716" w:rsidP="00A52716">
      <w:pPr>
        <w:numPr>
          <w:ilvl w:val="0"/>
          <w:numId w:val="317"/>
        </w:numPr>
        <w:rPr>
          <w:rFonts w:ascii="宋体" w:hAnsi="宋体"/>
        </w:rPr>
      </w:pPr>
      <w:r>
        <w:rPr>
          <w:rFonts w:ascii="宋体" w:hAnsi="宋体" w:hint="eastAsia"/>
        </w:rPr>
        <w:t>用户选中某条贷款协议记录后，点击“明细6”按钮或双击该条贷款协议记录系统显示贷款协议明细。</w:t>
      </w:r>
    </w:p>
    <w:p w:rsidR="00A52716" w:rsidRDefault="00A52716" w:rsidP="0004090F">
      <w:pPr>
        <w:pStyle w:val="7"/>
        <w:spacing w:line="360" w:lineRule="auto"/>
        <w:rPr>
          <w:rFonts w:ascii="宋体" w:hAnsi="宋体"/>
        </w:rPr>
      </w:pPr>
      <w:r>
        <w:rPr>
          <w:rFonts w:ascii="宋体" w:hAnsi="宋体" w:hint="eastAsia"/>
        </w:rPr>
        <w:t>查询贷款协议维护记录</w:t>
      </w:r>
    </w:p>
    <w:p w:rsidR="00A52716" w:rsidRDefault="00A52716" w:rsidP="00E538B8">
      <w:pPr>
        <w:numPr>
          <w:ilvl w:val="0"/>
          <w:numId w:val="318"/>
        </w:numPr>
        <w:tabs>
          <w:tab w:val="num" w:pos="900"/>
        </w:tabs>
        <w:ind w:left="360"/>
        <w:rPr>
          <w:rFonts w:ascii="宋体" w:hAnsi="宋体"/>
        </w:rPr>
      </w:pPr>
      <w:r>
        <w:rPr>
          <w:rFonts w:ascii="宋体" w:hAnsi="宋体" w:hint="eastAsia"/>
        </w:rPr>
        <w:t>同查询贷款协议步骤1-3。</w:t>
      </w:r>
    </w:p>
    <w:p w:rsidR="00A52716" w:rsidRDefault="00A52716" w:rsidP="00E538B8">
      <w:pPr>
        <w:numPr>
          <w:ilvl w:val="0"/>
          <w:numId w:val="318"/>
        </w:numPr>
        <w:tabs>
          <w:tab w:val="num" w:pos="900"/>
        </w:tabs>
        <w:ind w:left="360"/>
        <w:rPr>
          <w:rFonts w:ascii="宋体" w:hAnsi="宋体"/>
        </w:rPr>
      </w:pPr>
      <w:r>
        <w:rPr>
          <w:rFonts w:ascii="宋体" w:hAnsi="宋体" w:hint="eastAsia"/>
        </w:rPr>
        <w:t>用户选中某条贷款协议记录后，点击“维护日志9”按钮进入协议维护查询界面。</w:t>
      </w:r>
    </w:p>
    <w:p w:rsidR="00A52716" w:rsidRDefault="00A52716" w:rsidP="00E538B8">
      <w:pPr>
        <w:numPr>
          <w:ilvl w:val="0"/>
          <w:numId w:val="318"/>
        </w:numPr>
        <w:tabs>
          <w:tab w:val="num" w:pos="900"/>
        </w:tabs>
        <w:ind w:left="360"/>
        <w:rPr>
          <w:rFonts w:ascii="宋体" w:hAnsi="宋体"/>
        </w:rPr>
      </w:pPr>
      <w:r>
        <w:rPr>
          <w:rFonts w:ascii="宋体" w:hAnsi="宋体" w:hint="eastAsia"/>
        </w:rPr>
        <w:t>用户在“起始日期”栏与“结束日期”栏处输入查询起止日期。</w:t>
      </w:r>
    </w:p>
    <w:p w:rsidR="00A52716" w:rsidRDefault="00A52716" w:rsidP="00E538B8">
      <w:pPr>
        <w:numPr>
          <w:ilvl w:val="0"/>
          <w:numId w:val="318"/>
        </w:numPr>
        <w:tabs>
          <w:tab w:val="num" w:pos="900"/>
        </w:tabs>
        <w:ind w:left="360"/>
        <w:rPr>
          <w:rFonts w:ascii="宋体" w:hAnsi="宋体"/>
        </w:rPr>
      </w:pPr>
      <w:r>
        <w:rPr>
          <w:rFonts w:ascii="宋体" w:hAnsi="宋体" w:hint="eastAsia"/>
        </w:rPr>
        <w:t>点击“查询5”按钮确认，系统根据查询起止日期显示协议维护列表。</w:t>
      </w:r>
    </w:p>
    <w:p w:rsidR="00A52716" w:rsidRDefault="00A52716" w:rsidP="00E538B8">
      <w:pPr>
        <w:numPr>
          <w:ilvl w:val="0"/>
          <w:numId w:val="318"/>
        </w:numPr>
        <w:tabs>
          <w:tab w:val="num" w:pos="900"/>
        </w:tabs>
        <w:ind w:left="360"/>
        <w:rPr>
          <w:rFonts w:ascii="宋体" w:hAnsi="宋体"/>
        </w:rPr>
      </w:pPr>
      <w:r>
        <w:rPr>
          <w:rFonts w:ascii="宋体" w:hAnsi="宋体" w:hint="eastAsia"/>
        </w:rPr>
        <w:t>用户选中某条贷款协议记录后，点击“明细6”按钮或双击该条贷款协议记录系统显示贷款协议明细。</w:t>
      </w:r>
    </w:p>
    <w:p w:rsidR="00A52716" w:rsidRDefault="00A52716" w:rsidP="00E538B8">
      <w:pPr>
        <w:numPr>
          <w:ilvl w:val="0"/>
          <w:numId w:val="318"/>
        </w:numPr>
        <w:tabs>
          <w:tab w:val="num" w:pos="900"/>
        </w:tabs>
        <w:ind w:left="360"/>
        <w:rPr>
          <w:rFonts w:ascii="宋体" w:hAnsi="宋体"/>
        </w:rPr>
      </w:pPr>
      <w:r>
        <w:rPr>
          <w:rFonts w:ascii="宋体" w:hAnsi="宋体" w:hint="eastAsia"/>
        </w:rPr>
        <w:t>点击“维护字段10”按钮查看该次维护字段前值与后值。</w:t>
      </w:r>
    </w:p>
    <w:p w:rsidR="00A52716" w:rsidRDefault="00A52716" w:rsidP="0004090F">
      <w:pPr>
        <w:pStyle w:val="7"/>
        <w:spacing w:line="360" w:lineRule="auto"/>
        <w:rPr>
          <w:rFonts w:ascii="宋体" w:hAnsi="宋体"/>
        </w:rPr>
      </w:pPr>
      <w:r>
        <w:rPr>
          <w:rFonts w:ascii="宋体" w:hAnsi="宋体" w:hint="eastAsia"/>
        </w:rPr>
        <w:t>查询质押户口</w:t>
      </w:r>
    </w:p>
    <w:p w:rsidR="00A52716" w:rsidRDefault="00A52716" w:rsidP="00E538B8">
      <w:pPr>
        <w:numPr>
          <w:ilvl w:val="0"/>
          <w:numId w:val="319"/>
        </w:numPr>
        <w:tabs>
          <w:tab w:val="num" w:pos="960"/>
        </w:tabs>
        <w:ind w:left="360"/>
        <w:rPr>
          <w:rFonts w:ascii="宋体" w:hAnsi="宋体"/>
        </w:rPr>
      </w:pPr>
      <w:r>
        <w:rPr>
          <w:rFonts w:ascii="宋体" w:hAnsi="宋体" w:hint="eastAsia"/>
        </w:rPr>
        <w:t>同查询贷款协议步骤1-3。</w:t>
      </w:r>
    </w:p>
    <w:p w:rsidR="00A52716" w:rsidRDefault="00A52716" w:rsidP="00E538B8">
      <w:pPr>
        <w:numPr>
          <w:ilvl w:val="0"/>
          <w:numId w:val="319"/>
        </w:numPr>
        <w:tabs>
          <w:tab w:val="num" w:pos="960"/>
        </w:tabs>
        <w:ind w:left="360"/>
        <w:rPr>
          <w:rFonts w:ascii="宋体" w:hAnsi="宋体"/>
        </w:rPr>
      </w:pPr>
      <w:r>
        <w:rPr>
          <w:rFonts w:ascii="宋体" w:hAnsi="宋体" w:hint="eastAsia"/>
        </w:rPr>
        <w:t>用户选中某条贷款协议记录后，点击“质押户口11”按钮进入质押户口查询界面并显示该贷款协议质押户口列表。</w:t>
      </w:r>
    </w:p>
    <w:p w:rsidR="00A52716" w:rsidRDefault="00A52716" w:rsidP="00E538B8">
      <w:pPr>
        <w:numPr>
          <w:ilvl w:val="0"/>
          <w:numId w:val="319"/>
        </w:numPr>
        <w:tabs>
          <w:tab w:val="num" w:pos="960"/>
        </w:tabs>
        <w:ind w:left="360"/>
        <w:rPr>
          <w:rFonts w:ascii="宋体" w:hAnsi="宋体"/>
        </w:rPr>
      </w:pPr>
      <w:r>
        <w:rPr>
          <w:rFonts w:ascii="宋体" w:hAnsi="宋体" w:hint="eastAsia"/>
        </w:rPr>
        <w:t>用户选中某质押户口记录后，点击“明细6”按钮或双击该质押户口记录系统显示质押户口明细。</w:t>
      </w:r>
    </w:p>
    <w:p w:rsidR="00A52716" w:rsidRDefault="00A52716" w:rsidP="0004090F">
      <w:pPr>
        <w:pStyle w:val="7"/>
        <w:spacing w:line="360" w:lineRule="auto"/>
        <w:rPr>
          <w:rFonts w:ascii="宋体" w:hAnsi="宋体"/>
        </w:rPr>
      </w:pPr>
      <w:r>
        <w:rPr>
          <w:rFonts w:ascii="宋体" w:hAnsi="宋体" w:hint="eastAsia"/>
        </w:rPr>
        <w:lastRenderedPageBreak/>
        <w:t>查询贷款账户</w:t>
      </w:r>
    </w:p>
    <w:p w:rsidR="00A52716" w:rsidRDefault="00A52716" w:rsidP="00E538B8">
      <w:pPr>
        <w:numPr>
          <w:ilvl w:val="0"/>
          <w:numId w:val="320"/>
        </w:numPr>
        <w:tabs>
          <w:tab w:val="num" w:pos="720"/>
        </w:tabs>
        <w:ind w:left="360"/>
        <w:rPr>
          <w:rFonts w:ascii="宋体" w:hAnsi="宋体"/>
        </w:rPr>
      </w:pPr>
      <w:r>
        <w:rPr>
          <w:rFonts w:ascii="宋体" w:hAnsi="宋体" w:hint="eastAsia"/>
        </w:rPr>
        <w:t>查询贷款协议步骤1-3。</w:t>
      </w:r>
    </w:p>
    <w:p w:rsidR="00A52716" w:rsidRDefault="00A52716" w:rsidP="00E538B8">
      <w:pPr>
        <w:numPr>
          <w:ilvl w:val="0"/>
          <w:numId w:val="320"/>
        </w:numPr>
        <w:tabs>
          <w:tab w:val="num" w:pos="720"/>
        </w:tabs>
        <w:ind w:left="360"/>
        <w:rPr>
          <w:rFonts w:ascii="宋体" w:hAnsi="宋体"/>
        </w:rPr>
      </w:pPr>
      <w:r>
        <w:rPr>
          <w:rFonts w:ascii="宋体" w:hAnsi="宋体" w:hint="eastAsia"/>
        </w:rPr>
        <w:t>用户选中某条贷款协议记录后，点击“贷款账户11”按钮进入贷款账户查询界面并显示该贷款协议贷款账户列表（黙认显示账户状态为活动的贷款账户）。</w:t>
      </w:r>
    </w:p>
    <w:p w:rsidR="00A52716" w:rsidRDefault="00A52716" w:rsidP="00E538B8">
      <w:pPr>
        <w:numPr>
          <w:ilvl w:val="0"/>
          <w:numId w:val="320"/>
        </w:numPr>
        <w:tabs>
          <w:tab w:val="num" w:pos="720"/>
        </w:tabs>
        <w:ind w:left="360"/>
        <w:rPr>
          <w:rFonts w:ascii="宋体" w:hAnsi="宋体"/>
        </w:rPr>
      </w:pPr>
      <w:r>
        <w:rPr>
          <w:rFonts w:ascii="宋体" w:hAnsi="宋体" w:hint="eastAsia"/>
        </w:rPr>
        <w:t>用户选中某贷款账户记录后，点击“明细6”按钮或双击该贷款账户记录后系统显示贷款账户明细。</w:t>
      </w:r>
    </w:p>
    <w:p w:rsidR="00A52716" w:rsidRDefault="00A52716" w:rsidP="00E538B8">
      <w:pPr>
        <w:numPr>
          <w:ilvl w:val="0"/>
          <w:numId w:val="319"/>
        </w:numPr>
        <w:tabs>
          <w:tab w:val="num" w:pos="960"/>
        </w:tabs>
        <w:ind w:left="360"/>
        <w:rPr>
          <w:rFonts w:ascii="宋体" w:hAnsi="宋体"/>
        </w:rPr>
      </w:pPr>
      <w:r>
        <w:rPr>
          <w:rFonts w:ascii="宋体" w:hAnsi="宋体" w:hint="eastAsia"/>
        </w:rPr>
        <w:t>用户选中某贷款账户记录后，点击“交易10”按钮进入贷款账户交易列表查询界面。</w:t>
      </w:r>
    </w:p>
    <w:p w:rsidR="00A52716" w:rsidRDefault="00A52716" w:rsidP="00E538B8">
      <w:pPr>
        <w:numPr>
          <w:ilvl w:val="0"/>
          <w:numId w:val="319"/>
        </w:numPr>
        <w:tabs>
          <w:tab w:val="num" w:pos="960"/>
        </w:tabs>
        <w:ind w:left="360"/>
        <w:rPr>
          <w:rFonts w:ascii="宋体" w:hAnsi="宋体"/>
        </w:rPr>
      </w:pPr>
      <w:r>
        <w:rPr>
          <w:rFonts w:ascii="宋体" w:hAnsi="宋体" w:hint="eastAsia"/>
        </w:rPr>
        <w:t>用户在“起始交易日期”栏与“结束交易日期”栏处输入查询起止日期。</w:t>
      </w:r>
    </w:p>
    <w:p w:rsidR="00A52716" w:rsidRDefault="00A52716" w:rsidP="00E538B8">
      <w:pPr>
        <w:numPr>
          <w:ilvl w:val="0"/>
          <w:numId w:val="319"/>
        </w:numPr>
        <w:tabs>
          <w:tab w:val="num" w:pos="960"/>
        </w:tabs>
        <w:ind w:left="360"/>
        <w:rPr>
          <w:rFonts w:ascii="宋体" w:hAnsi="宋体"/>
        </w:rPr>
      </w:pPr>
      <w:r>
        <w:rPr>
          <w:rFonts w:ascii="宋体" w:hAnsi="宋体" w:hint="eastAsia"/>
        </w:rPr>
        <w:t>点击“查询5”按钮确认，系统根据查询起止日期显示贷款账户交易列表。</w:t>
      </w:r>
    </w:p>
    <w:p w:rsidR="00A52716" w:rsidRDefault="00A52716" w:rsidP="00E538B8">
      <w:pPr>
        <w:numPr>
          <w:ilvl w:val="0"/>
          <w:numId w:val="319"/>
        </w:numPr>
        <w:tabs>
          <w:tab w:val="num" w:pos="960"/>
        </w:tabs>
        <w:ind w:left="360"/>
        <w:rPr>
          <w:rFonts w:ascii="宋体" w:hAnsi="宋体"/>
        </w:rPr>
      </w:pPr>
      <w:r>
        <w:rPr>
          <w:rFonts w:ascii="宋体" w:hAnsi="宋体" w:hint="eastAsia"/>
        </w:rPr>
        <w:t>用户选中某账户交易记录后，点击“明细6”按钮或双击该账户交易记录后系统显示账户交易明细。</w:t>
      </w:r>
    </w:p>
    <w:p w:rsidR="00A52716" w:rsidRDefault="00A52716" w:rsidP="00A52716">
      <w:pPr>
        <w:pStyle w:val="5"/>
        <w:rPr>
          <w:rFonts w:ascii="宋体" w:hAnsi="宋体"/>
        </w:rPr>
      </w:pPr>
      <w:bookmarkStart w:id="999" w:name="_Toc183923210"/>
      <w:r>
        <w:rPr>
          <w:rFonts w:ascii="宋体" w:hAnsi="宋体" w:hint="eastAsia"/>
        </w:rPr>
        <w:t>六、质押户口增加（业务代码4011）</w:t>
      </w:r>
      <w:bookmarkEnd w:id="999"/>
    </w:p>
    <w:p w:rsidR="00A52716" w:rsidRDefault="00A52716" w:rsidP="0004090F">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ind w:firstLine="450"/>
        <w:rPr>
          <w:rFonts w:ascii="宋体" w:hAnsi="宋体"/>
        </w:rPr>
      </w:pPr>
      <w:r>
        <w:rPr>
          <w:rFonts w:ascii="宋体" w:hAnsi="宋体" w:hint="eastAsia"/>
        </w:rPr>
        <w:t>客户申请贷款协议后根据贷款情况和自身需求增加质押户口提高质押额度可以在本模块实现。</w:t>
      </w:r>
    </w:p>
    <w:p w:rsidR="00A52716" w:rsidRDefault="00A52716" w:rsidP="0004090F">
      <w:pPr>
        <w:pStyle w:val="6"/>
        <w:spacing w:line="360" w:lineRule="auto"/>
        <w:rPr>
          <w:rFonts w:ascii="宋体" w:eastAsia="宋体" w:hAnsi="宋体"/>
        </w:rPr>
      </w:pPr>
      <w:r>
        <w:rPr>
          <w:rFonts w:ascii="宋体" w:eastAsia="宋体" w:hAnsi="宋体" w:hint="eastAsia"/>
        </w:rPr>
        <w:t>（三）操作要点</w:t>
      </w:r>
    </w:p>
    <w:p w:rsidR="00A52716" w:rsidRDefault="00A52716" w:rsidP="00A52716">
      <w:pPr>
        <w:numPr>
          <w:ilvl w:val="0"/>
          <w:numId w:val="321"/>
        </w:numPr>
        <w:rPr>
          <w:rFonts w:ascii="宋体" w:hAnsi="宋体"/>
        </w:rPr>
      </w:pPr>
      <w:r>
        <w:rPr>
          <w:rFonts w:ascii="宋体" w:hAnsi="宋体" w:hint="eastAsia"/>
        </w:rPr>
        <w:t>客户增加的质押户口必须是客户本人与放款户口同一客户号下的户口。</w:t>
      </w:r>
    </w:p>
    <w:p w:rsidR="00A52716" w:rsidRDefault="00A52716" w:rsidP="00A52716">
      <w:pPr>
        <w:numPr>
          <w:ilvl w:val="0"/>
          <w:numId w:val="321"/>
        </w:numPr>
        <w:rPr>
          <w:rFonts w:ascii="宋体" w:hAnsi="宋体"/>
        </w:rPr>
      </w:pPr>
      <w:r>
        <w:rPr>
          <w:rFonts w:ascii="宋体" w:hAnsi="宋体" w:hint="eastAsia"/>
        </w:rPr>
        <w:t>增加的质押户口为一卡通时可在全行范围内办理，增加的质押户口为存单或凭证式国债收款凭证时则必须到原协议申请行办理（非协议申请行开户的存单和国债收款凭证必须预留取款密码）。</w:t>
      </w:r>
    </w:p>
    <w:p w:rsidR="00A52716" w:rsidRDefault="00A52716" w:rsidP="00A52716">
      <w:pPr>
        <w:numPr>
          <w:ilvl w:val="0"/>
          <w:numId w:val="321"/>
        </w:numPr>
        <w:rPr>
          <w:rFonts w:ascii="宋体" w:hAnsi="宋体"/>
        </w:rPr>
      </w:pPr>
      <w:r>
        <w:rPr>
          <w:rFonts w:ascii="宋体" w:hAnsi="宋体" w:hint="eastAsia"/>
        </w:rPr>
        <w:t>存本取息类账户作为质押后，不得支取利息。</w:t>
      </w:r>
    </w:p>
    <w:p w:rsidR="00A52716" w:rsidRDefault="00A52716" w:rsidP="00A52716">
      <w:pPr>
        <w:numPr>
          <w:ilvl w:val="0"/>
          <w:numId w:val="321"/>
        </w:numPr>
        <w:rPr>
          <w:rFonts w:ascii="宋体" w:hAnsi="宋体"/>
        </w:rPr>
      </w:pPr>
      <w:r>
        <w:rPr>
          <w:rFonts w:ascii="宋体" w:hAnsi="宋体" w:hint="eastAsia"/>
        </w:rPr>
        <w:t>凭证式国债账户质押后，非托管式国债不能转托管式国债。托管式国债可以转非托管式国债（质押额度够用时），转非托管后的国债不会自动纳入质押。</w:t>
      </w:r>
    </w:p>
    <w:p w:rsidR="00A52716" w:rsidRDefault="00A52716" w:rsidP="00A52716">
      <w:pPr>
        <w:numPr>
          <w:ilvl w:val="0"/>
          <w:numId w:val="321"/>
        </w:numPr>
        <w:rPr>
          <w:rFonts w:ascii="宋体" w:hAnsi="宋体"/>
        </w:rPr>
      </w:pPr>
      <w:r>
        <w:rPr>
          <w:rFonts w:ascii="宋体" w:hAnsi="宋体" w:hint="eastAsia"/>
        </w:rPr>
        <w:t>增加的质押户口为存单或凭证式国债收款凭证，系统核对资料无误后，用户填写“质押存单（一卡通）代保管收据”并在“质押存单（一卡通）代保管收据”上加盖储蓄业务章和经办员章。用户按会计业务规范——出纳业务规</w:t>
      </w:r>
      <w:r>
        <w:rPr>
          <w:rFonts w:ascii="宋体" w:hAnsi="宋体" w:hint="eastAsia"/>
        </w:rPr>
        <w:lastRenderedPageBreak/>
        <w:t>范中的要求办理质物入库手续。</w:t>
      </w:r>
    </w:p>
    <w:p w:rsidR="00A52716" w:rsidRDefault="00A52716" w:rsidP="0004090F">
      <w:pPr>
        <w:pStyle w:val="6"/>
        <w:spacing w:line="360" w:lineRule="auto"/>
        <w:rPr>
          <w:rFonts w:ascii="宋体" w:eastAsia="宋体" w:hAnsi="宋体"/>
        </w:rPr>
      </w:pPr>
      <w:r>
        <w:rPr>
          <w:rFonts w:ascii="宋体" w:eastAsia="宋体" w:hAnsi="宋体" w:hint="eastAsia"/>
        </w:rPr>
        <w:t>（三）操作步骤</w:t>
      </w:r>
    </w:p>
    <w:p w:rsidR="00A52716" w:rsidRDefault="00A52716" w:rsidP="000029C7">
      <w:pPr>
        <w:numPr>
          <w:ilvl w:val="0"/>
          <w:numId w:val="535"/>
        </w:numPr>
        <w:ind w:left="360"/>
        <w:rPr>
          <w:rFonts w:ascii="宋体" w:hAnsi="宋体"/>
        </w:rPr>
      </w:pPr>
      <w:r>
        <w:rPr>
          <w:rFonts w:ascii="宋体" w:hAnsi="宋体" w:hint="eastAsia"/>
        </w:rPr>
        <w:t>用户审核客户填写的一式两联“功能申请表”，及放款一卡通、需增加的质押户口和客户本人身份证原件。</w:t>
      </w:r>
    </w:p>
    <w:p w:rsidR="00A52716" w:rsidRDefault="00A52716" w:rsidP="000029C7">
      <w:pPr>
        <w:numPr>
          <w:ilvl w:val="0"/>
          <w:numId w:val="535"/>
        </w:numPr>
        <w:ind w:left="360"/>
        <w:rPr>
          <w:rFonts w:ascii="宋体" w:hAnsi="宋体"/>
        </w:rPr>
      </w:pPr>
      <w:r>
        <w:rPr>
          <w:rFonts w:ascii="宋体" w:hAnsi="宋体" w:hint="eastAsia"/>
        </w:rPr>
        <w:t>用户选择系统导航－资产业务－个人质押贷款－质押户口增加，或在“业务代码”处输入业务代码4011进入。</w:t>
      </w:r>
    </w:p>
    <w:p w:rsidR="00A52716" w:rsidRDefault="00A52716" w:rsidP="000029C7">
      <w:pPr>
        <w:numPr>
          <w:ilvl w:val="0"/>
          <w:numId w:val="535"/>
        </w:numPr>
        <w:ind w:left="360"/>
        <w:rPr>
          <w:rFonts w:ascii="宋体" w:hAnsi="宋体"/>
        </w:rPr>
      </w:pPr>
      <w:r>
        <w:rPr>
          <w:rFonts w:ascii="宋体" w:hAnsi="宋体" w:hint="eastAsia"/>
        </w:rPr>
        <w:t>用户在“放款一卡通号”栏刷卡并手工输入银行卡号确认。</w:t>
      </w:r>
    </w:p>
    <w:p w:rsidR="00A52716" w:rsidRDefault="00A52716" w:rsidP="000029C7">
      <w:pPr>
        <w:numPr>
          <w:ilvl w:val="0"/>
          <w:numId w:val="535"/>
        </w:numPr>
        <w:ind w:left="360"/>
        <w:rPr>
          <w:rFonts w:ascii="宋体" w:hAnsi="宋体"/>
        </w:rPr>
      </w:pPr>
      <w:r>
        <w:rPr>
          <w:rFonts w:ascii="宋体" w:hAnsi="宋体" w:hint="eastAsia"/>
        </w:rPr>
        <w:t>按回车键或点击</w:t>
      </w:r>
      <w:r w:rsidRPr="008E1FB9">
        <w:rPr>
          <w:rFonts w:ascii="宋体" w:hAnsi="宋体"/>
        </w:rPr>
        <w:object w:dxaOrig="315" w:dyaOrig="315">
          <v:shape id="_x0000_i1093" type="#_x0000_t75" style="width:15.75pt;height:15.75pt" o:ole="" fillcolor="window">
            <v:imagedata r:id="rId99" o:title=""/>
          </v:shape>
          <o:OLEObject Type="Embed" ProgID="PBrush" ShapeID="_x0000_i1093" DrawAspect="Content" ObjectID="_1458487569" r:id="rId298"/>
        </w:object>
      </w:r>
      <w:r>
        <w:rPr>
          <w:rFonts w:ascii="宋体" w:hAnsi="宋体" w:hint="eastAsia"/>
        </w:rPr>
        <w:t>，进入支取方式录入界面，用户核对客户身份证件后选择客户身份证件国别和证件类别，输入证件号码和证件签发日期，请客户输入一卡通的取款密码。</w:t>
      </w:r>
    </w:p>
    <w:p w:rsidR="00A52716" w:rsidRDefault="00A52716" w:rsidP="000029C7">
      <w:pPr>
        <w:numPr>
          <w:ilvl w:val="0"/>
          <w:numId w:val="535"/>
        </w:numPr>
        <w:ind w:left="360"/>
        <w:rPr>
          <w:rFonts w:ascii="宋体" w:hAnsi="宋体"/>
        </w:rPr>
      </w:pPr>
      <w:r>
        <w:rPr>
          <w:rFonts w:ascii="宋体" w:hAnsi="宋体" w:hint="eastAsia"/>
        </w:rPr>
        <w:t>用户在“质押户口号”栏输入质押户口号，一卡通必须刷卡，存单和凭证式国债收款凭证则手工输入。</w:t>
      </w:r>
    </w:p>
    <w:p w:rsidR="00A52716" w:rsidRDefault="00A52716" w:rsidP="000029C7">
      <w:pPr>
        <w:numPr>
          <w:ilvl w:val="0"/>
          <w:numId w:val="535"/>
        </w:numPr>
        <w:ind w:left="360"/>
        <w:rPr>
          <w:rFonts w:ascii="宋体" w:hAnsi="宋体"/>
        </w:rPr>
      </w:pPr>
      <w:r>
        <w:rPr>
          <w:rFonts w:ascii="宋体" w:hAnsi="宋体" w:hint="eastAsia"/>
        </w:rPr>
        <w:t>按回车键或点击</w:t>
      </w:r>
      <w:r w:rsidRPr="008E1FB9">
        <w:rPr>
          <w:rFonts w:ascii="宋体" w:hAnsi="宋体"/>
        </w:rPr>
        <w:object w:dxaOrig="315" w:dyaOrig="315">
          <v:shape id="_x0000_i1094" type="#_x0000_t75" style="width:15.75pt;height:15.75pt" o:ole="" fillcolor="window">
            <v:imagedata r:id="rId99" o:title=""/>
          </v:shape>
          <o:OLEObject Type="Embed" ProgID="PBrush" ShapeID="_x0000_i1094" DrawAspect="Content" ObjectID="_1458487570" r:id="rId299"/>
        </w:object>
      </w:r>
      <w:r>
        <w:rPr>
          <w:rFonts w:ascii="宋体" w:hAnsi="宋体" w:hint="eastAsia"/>
        </w:rPr>
        <w:t>，进入支取方式录入界面，请客户输入质押户口的取款密码。</w:t>
      </w:r>
    </w:p>
    <w:p w:rsidR="00A52716" w:rsidRDefault="00A52716" w:rsidP="000029C7">
      <w:pPr>
        <w:numPr>
          <w:ilvl w:val="0"/>
          <w:numId w:val="535"/>
        </w:numPr>
        <w:ind w:left="360"/>
        <w:rPr>
          <w:rFonts w:ascii="宋体" w:hAnsi="宋体"/>
        </w:rPr>
      </w:pPr>
      <w:r>
        <w:rPr>
          <w:rFonts w:ascii="宋体" w:hAnsi="宋体" w:hint="eastAsia"/>
        </w:rPr>
        <w:t>用户根据质押户口类型与客户选择的户口质押内容选择质押标志是与否。</w:t>
      </w:r>
    </w:p>
    <w:p w:rsidR="00A52716" w:rsidRDefault="00A52716" w:rsidP="000029C7">
      <w:pPr>
        <w:numPr>
          <w:ilvl w:val="0"/>
          <w:numId w:val="535"/>
        </w:numPr>
        <w:ind w:left="360"/>
        <w:rPr>
          <w:rFonts w:ascii="宋体" w:hAnsi="宋体"/>
        </w:rPr>
      </w:pPr>
      <w:r>
        <w:rPr>
          <w:rFonts w:ascii="宋体" w:hAnsi="宋体" w:hint="eastAsia"/>
        </w:rPr>
        <w:t>点击“增加质押户口”键确认质押。</w:t>
      </w:r>
    </w:p>
    <w:p w:rsidR="00A52716" w:rsidRDefault="00A52716" w:rsidP="000029C7">
      <w:pPr>
        <w:numPr>
          <w:ilvl w:val="0"/>
          <w:numId w:val="535"/>
        </w:numPr>
        <w:ind w:left="360"/>
        <w:rPr>
          <w:rFonts w:ascii="宋体" w:hAnsi="宋体"/>
        </w:rPr>
      </w:pPr>
      <w:r>
        <w:rPr>
          <w:rFonts w:ascii="宋体" w:hAnsi="宋体" w:hint="eastAsia"/>
        </w:rPr>
        <w:t>若客户同时增加多个质押户口，重复步骤9-11。</w:t>
      </w:r>
    </w:p>
    <w:p w:rsidR="00A52716" w:rsidRDefault="00A52716" w:rsidP="000029C7">
      <w:pPr>
        <w:numPr>
          <w:ilvl w:val="0"/>
          <w:numId w:val="535"/>
        </w:numPr>
        <w:ind w:left="360"/>
        <w:rPr>
          <w:rFonts w:ascii="宋体" w:hAnsi="宋体"/>
        </w:rPr>
      </w:pPr>
      <w:r>
        <w:rPr>
          <w:rFonts w:ascii="宋体" w:hAnsi="宋体" w:hint="eastAsia"/>
        </w:rPr>
        <w:t>输入完毕后质押户口会显示在质押户口列表中，用户若操作失误欲修改可选中该点记录，点击“删除质押户口”删除记录后，重新输入。</w:t>
      </w:r>
    </w:p>
    <w:p w:rsidR="00A52716" w:rsidRDefault="00A52716" w:rsidP="000029C7">
      <w:pPr>
        <w:numPr>
          <w:ilvl w:val="0"/>
          <w:numId w:val="535"/>
        </w:numPr>
        <w:ind w:left="360"/>
        <w:rPr>
          <w:rFonts w:ascii="宋体" w:hAnsi="宋体"/>
        </w:rPr>
      </w:pPr>
      <w:r>
        <w:rPr>
          <w:rFonts w:ascii="宋体" w:hAnsi="宋体" w:hint="eastAsia"/>
        </w:rPr>
        <w:t>全部资料核实无误后，选择“确定1”按钮结束操作。</w:t>
      </w:r>
    </w:p>
    <w:p w:rsidR="00A52716" w:rsidRDefault="00A52716" w:rsidP="000029C7">
      <w:pPr>
        <w:numPr>
          <w:ilvl w:val="0"/>
          <w:numId w:val="535"/>
        </w:numPr>
        <w:ind w:left="360"/>
        <w:rPr>
          <w:rFonts w:ascii="宋体" w:hAnsi="宋体"/>
        </w:rPr>
      </w:pPr>
      <w:r>
        <w:rPr>
          <w:rFonts w:ascii="宋体" w:hAnsi="宋体" w:hint="eastAsia"/>
        </w:rPr>
        <w:t>打印：根据系统提示打印“招商银行个人质押贷款功能申请表”。</w:t>
      </w:r>
    </w:p>
    <w:p w:rsidR="00A52716" w:rsidRDefault="00A52716" w:rsidP="000029C7">
      <w:pPr>
        <w:numPr>
          <w:ilvl w:val="0"/>
          <w:numId w:val="535"/>
        </w:numPr>
        <w:ind w:left="360"/>
        <w:rPr>
          <w:rFonts w:ascii="宋体" w:hAnsi="宋体"/>
        </w:rPr>
      </w:pPr>
      <w:r>
        <w:rPr>
          <w:rFonts w:ascii="宋体" w:hAnsi="宋体" w:hint="eastAsia"/>
        </w:rPr>
        <w:t>用户</w:t>
      </w:r>
      <w:r>
        <w:rPr>
          <w:rFonts w:ascii="宋体" w:hAnsi="宋体"/>
        </w:rPr>
        <w:t>在功能申请表</w:t>
      </w:r>
      <w:r>
        <w:rPr>
          <w:rFonts w:ascii="宋体" w:hAnsi="宋体" w:hint="eastAsia"/>
        </w:rPr>
        <w:t>上</w:t>
      </w:r>
      <w:r>
        <w:rPr>
          <w:rFonts w:ascii="宋体" w:hAnsi="宋体"/>
        </w:rPr>
        <w:t>加盖储蓄业务章将</w:t>
      </w:r>
      <w:r>
        <w:rPr>
          <w:rFonts w:ascii="宋体" w:hAnsi="宋体" w:hint="eastAsia"/>
        </w:rPr>
        <w:t>客户回单联</w:t>
      </w:r>
      <w:r>
        <w:rPr>
          <w:rFonts w:ascii="宋体" w:hAnsi="宋体"/>
        </w:rPr>
        <w:t>交</w:t>
      </w:r>
      <w:r>
        <w:rPr>
          <w:rFonts w:ascii="宋体" w:hAnsi="宋体" w:hint="eastAsia"/>
        </w:rPr>
        <w:t>给</w:t>
      </w:r>
      <w:r>
        <w:rPr>
          <w:rFonts w:ascii="宋体" w:hAnsi="宋体"/>
        </w:rPr>
        <w:t>客户。</w:t>
      </w:r>
      <w:r>
        <w:rPr>
          <w:rFonts w:ascii="宋体" w:hAnsi="宋体" w:hint="eastAsia"/>
        </w:rPr>
        <w:t>功能申请书银行留存联在日终时作为一笔040非资金业务（单据不装订）纳入日结。</w:t>
      </w:r>
    </w:p>
    <w:p w:rsidR="00A52716" w:rsidRDefault="00A52716" w:rsidP="00A52716">
      <w:pPr>
        <w:pStyle w:val="5"/>
        <w:rPr>
          <w:rFonts w:ascii="宋体" w:hAnsi="宋体"/>
        </w:rPr>
      </w:pPr>
      <w:bookmarkStart w:id="1000" w:name="_Toc183923211"/>
      <w:r>
        <w:rPr>
          <w:rFonts w:ascii="宋体" w:hAnsi="宋体" w:hint="eastAsia"/>
        </w:rPr>
        <w:t>七、质押物种类调整（业务代码4012）</w:t>
      </w:r>
      <w:bookmarkEnd w:id="1000"/>
    </w:p>
    <w:p w:rsidR="00A52716" w:rsidRDefault="00A52716" w:rsidP="0004090F">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pStyle w:val="32"/>
        <w:rPr>
          <w:rFonts w:ascii="宋体"/>
        </w:rPr>
      </w:pPr>
      <w:r>
        <w:rPr>
          <w:rFonts w:ascii="宋体" w:hint="eastAsia"/>
        </w:rPr>
        <w:t>客户申请贷款协议后根据贷款情况和自身需要调整质押户口内</w:t>
      </w:r>
      <w:r>
        <w:rPr>
          <w:rFonts w:ascii="宋体" w:hint="eastAsia"/>
        </w:rPr>
        <w:lastRenderedPageBreak/>
        <w:t>质押物种类从而改变质押额度可以在本模块实现。</w:t>
      </w:r>
    </w:p>
    <w:p w:rsidR="00A52716" w:rsidRDefault="00A52716" w:rsidP="0004090F">
      <w:pPr>
        <w:pStyle w:val="6"/>
        <w:spacing w:line="360" w:lineRule="auto"/>
        <w:rPr>
          <w:rFonts w:ascii="宋体" w:eastAsia="宋体" w:hAnsi="宋体"/>
        </w:rPr>
      </w:pPr>
      <w:r>
        <w:rPr>
          <w:rFonts w:ascii="宋体" w:eastAsia="宋体" w:hAnsi="宋体" w:hint="eastAsia"/>
        </w:rPr>
        <w:t>（二）界面</w:t>
      </w:r>
    </w:p>
    <w:p w:rsidR="00A52716" w:rsidRDefault="0004090F" w:rsidP="00A52716">
      <w:pPr>
        <w:pStyle w:val="32"/>
        <w:rPr>
          <w:rFonts w:ascii="宋体"/>
        </w:rPr>
      </w:pPr>
      <w:r>
        <w:rPr>
          <w:rFonts w:ascii="宋体" w:hint="eastAsia"/>
          <w:noProof/>
        </w:rPr>
        <w:drawing>
          <wp:inline distT="0" distB="0" distL="0" distR="0">
            <wp:extent cx="5038725" cy="2705100"/>
            <wp:effectExtent l="1905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0" cstate="print"/>
                    <a:srcRect/>
                    <a:stretch>
                      <a:fillRect/>
                    </a:stretch>
                  </pic:blipFill>
                  <pic:spPr bwMode="auto">
                    <a:xfrm>
                      <a:off x="0" y="0"/>
                      <a:ext cx="5038725" cy="2705100"/>
                    </a:xfrm>
                    <a:prstGeom prst="rect">
                      <a:avLst/>
                    </a:prstGeom>
                    <a:noFill/>
                    <a:ln w="9525">
                      <a:noFill/>
                      <a:miter lim="800000"/>
                      <a:headEnd/>
                      <a:tailEnd/>
                    </a:ln>
                  </pic:spPr>
                </pic:pic>
              </a:graphicData>
            </a:graphic>
          </wp:inline>
        </w:drawing>
      </w:r>
    </w:p>
    <w:p w:rsidR="00A52716" w:rsidRDefault="00A52716" w:rsidP="0004090F">
      <w:pPr>
        <w:pStyle w:val="6"/>
        <w:spacing w:line="360" w:lineRule="auto"/>
        <w:rPr>
          <w:rFonts w:ascii="宋体" w:eastAsia="宋体" w:hAnsi="宋体"/>
        </w:rPr>
      </w:pPr>
      <w:r>
        <w:rPr>
          <w:rFonts w:ascii="宋体" w:eastAsia="宋体" w:hAnsi="宋体" w:hint="eastAsia"/>
        </w:rPr>
        <w:t>（三）操作要点</w:t>
      </w:r>
    </w:p>
    <w:p w:rsidR="00A52716" w:rsidRDefault="00A52716" w:rsidP="00A52716">
      <w:pPr>
        <w:numPr>
          <w:ilvl w:val="0"/>
          <w:numId w:val="322"/>
        </w:numPr>
        <w:rPr>
          <w:rFonts w:ascii="宋体" w:hAnsi="宋体"/>
        </w:rPr>
      </w:pPr>
      <w:r>
        <w:rPr>
          <w:rFonts w:ascii="宋体" w:hAnsi="宋体" w:hint="eastAsia"/>
        </w:rPr>
        <w:t>调整质押物种类可在全行范围内办理。</w:t>
      </w:r>
    </w:p>
    <w:p w:rsidR="00A52716" w:rsidRDefault="00A52716" w:rsidP="00A52716">
      <w:pPr>
        <w:numPr>
          <w:ilvl w:val="0"/>
          <w:numId w:val="322"/>
        </w:numPr>
        <w:rPr>
          <w:rFonts w:ascii="宋体" w:hAnsi="宋体"/>
        </w:rPr>
      </w:pPr>
      <w:r>
        <w:rPr>
          <w:rFonts w:ascii="宋体" w:hAnsi="宋体" w:hint="eastAsia"/>
        </w:rPr>
        <w:t>因存单和凭证式国债收款凭证质押物种类不具有多样性，故不能办理调整质押物种类，变更质押标志直接通过增加质押户口和取消质押户口处理。</w:t>
      </w:r>
    </w:p>
    <w:p w:rsidR="00A52716" w:rsidRDefault="00A52716" w:rsidP="00A52716">
      <w:pPr>
        <w:numPr>
          <w:ilvl w:val="0"/>
          <w:numId w:val="322"/>
        </w:numPr>
        <w:rPr>
          <w:rFonts w:ascii="宋体" w:hAnsi="宋体"/>
        </w:rPr>
      </w:pPr>
      <w:r>
        <w:rPr>
          <w:rFonts w:ascii="宋体" w:hAnsi="宋体" w:hint="eastAsia"/>
        </w:rPr>
        <w:t>当将质押户口中某一类质押物的质押标志由“是”改为“否”时，系统会自动检查质押额度是否大于已贷金额，小于已贷金额时系统自动拒绝。</w:t>
      </w:r>
    </w:p>
    <w:p w:rsidR="00A52716" w:rsidRDefault="00A52716" w:rsidP="0004090F">
      <w:pPr>
        <w:pStyle w:val="6"/>
        <w:spacing w:line="360" w:lineRule="auto"/>
        <w:rPr>
          <w:rFonts w:ascii="宋体" w:eastAsia="宋体" w:hAnsi="宋体"/>
        </w:rPr>
      </w:pPr>
      <w:r>
        <w:rPr>
          <w:rFonts w:ascii="宋体" w:eastAsia="宋体" w:hAnsi="宋体" w:hint="eastAsia"/>
        </w:rPr>
        <w:t>（四）操作步骤</w:t>
      </w:r>
    </w:p>
    <w:p w:rsidR="00A52716" w:rsidRDefault="00A52716" w:rsidP="00E538B8">
      <w:pPr>
        <w:numPr>
          <w:ilvl w:val="0"/>
          <w:numId w:val="323"/>
        </w:numPr>
        <w:ind w:left="360"/>
        <w:rPr>
          <w:rFonts w:ascii="宋体" w:hAnsi="宋体"/>
        </w:rPr>
      </w:pPr>
      <w:r>
        <w:rPr>
          <w:rFonts w:ascii="宋体" w:hAnsi="宋体" w:hint="eastAsia"/>
        </w:rPr>
        <w:t>用户审核客户填写的一式两联“功能申请表”，及需调整的质押户口和客户本人身份证原件。</w:t>
      </w:r>
    </w:p>
    <w:p w:rsidR="00A52716" w:rsidRDefault="00A52716" w:rsidP="00E538B8">
      <w:pPr>
        <w:numPr>
          <w:ilvl w:val="0"/>
          <w:numId w:val="323"/>
        </w:numPr>
        <w:ind w:left="360"/>
        <w:rPr>
          <w:rFonts w:ascii="宋体" w:hAnsi="宋体"/>
        </w:rPr>
      </w:pPr>
      <w:r>
        <w:rPr>
          <w:rFonts w:ascii="宋体" w:hAnsi="宋体" w:hint="eastAsia"/>
        </w:rPr>
        <w:t>用户选择系统导航－资产业务－个人质押贷款－调整质押物种类，或在“业务代码”处输入业务代码4012进入。</w:t>
      </w:r>
    </w:p>
    <w:p w:rsidR="00A52716" w:rsidRDefault="00A52716" w:rsidP="00E538B8">
      <w:pPr>
        <w:numPr>
          <w:ilvl w:val="0"/>
          <w:numId w:val="323"/>
        </w:numPr>
        <w:ind w:left="360"/>
        <w:rPr>
          <w:rFonts w:ascii="宋体" w:hAnsi="宋体"/>
        </w:rPr>
      </w:pPr>
      <w:r>
        <w:rPr>
          <w:rFonts w:ascii="宋体" w:hAnsi="宋体" w:hint="eastAsia"/>
        </w:rPr>
        <w:t>用户在“质押户口号”栏输入质押户口号，一卡通必须刷卡。</w:t>
      </w:r>
    </w:p>
    <w:p w:rsidR="00A52716" w:rsidRDefault="00A52716" w:rsidP="00E538B8">
      <w:pPr>
        <w:numPr>
          <w:ilvl w:val="0"/>
          <w:numId w:val="323"/>
        </w:numPr>
        <w:ind w:left="360"/>
        <w:rPr>
          <w:rFonts w:ascii="宋体" w:hAnsi="宋体"/>
        </w:rPr>
      </w:pPr>
      <w:r>
        <w:rPr>
          <w:rFonts w:ascii="宋体" w:hAnsi="宋体" w:hint="eastAsia"/>
        </w:rPr>
        <w:t>按回车键或点击</w:t>
      </w:r>
      <w:r w:rsidRPr="008E1FB9">
        <w:rPr>
          <w:rFonts w:ascii="宋体" w:hAnsi="宋体"/>
        </w:rPr>
        <w:object w:dxaOrig="315" w:dyaOrig="315">
          <v:shape id="_x0000_i1095" type="#_x0000_t75" style="width:15.75pt;height:15.75pt" o:ole="" fillcolor="window">
            <v:imagedata r:id="rId99" o:title=""/>
          </v:shape>
          <o:OLEObject Type="Embed" ProgID="PBrush" ShapeID="_x0000_i1095" DrawAspect="Content" ObjectID="_1458487571" r:id="rId301"/>
        </w:object>
      </w:r>
      <w:r>
        <w:rPr>
          <w:rFonts w:ascii="宋体" w:hAnsi="宋体" w:hint="eastAsia"/>
        </w:rPr>
        <w:t>，进入支取方式录入界面，用户核对客户身份证件后选择客户身份证件国别和证件类别，输入证件号码和证件签发日期，请客户输入质押户口的取款密码。</w:t>
      </w:r>
    </w:p>
    <w:p w:rsidR="00A52716" w:rsidRDefault="00A52716" w:rsidP="00E538B8">
      <w:pPr>
        <w:numPr>
          <w:ilvl w:val="0"/>
          <w:numId w:val="323"/>
        </w:numPr>
        <w:ind w:left="360"/>
        <w:rPr>
          <w:rFonts w:ascii="宋体" w:hAnsi="宋体"/>
        </w:rPr>
      </w:pPr>
      <w:r>
        <w:rPr>
          <w:rFonts w:ascii="宋体" w:hAnsi="宋体" w:hint="eastAsia"/>
        </w:rPr>
        <w:t>用户根据客户选择的户口质押内容调整各项存款种类质押标志是与否（质押户口内不能所有存款种类质押标志均为否）。</w:t>
      </w:r>
    </w:p>
    <w:p w:rsidR="00A52716" w:rsidRDefault="00A52716" w:rsidP="00E538B8">
      <w:pPr>
        <w:numPr>
          <w:ilvl w:val="0"/>
          <w:numId w:val="323"/>
        </w:numPr>
        <w:ind w:left="360"/>
        <w:rPr>
          <w:rFonts w:ascii="宋体" w:hAnsi="宋体"/>
        </w:rPr>
      </w:pPr>
      <w:r>
        <w:rPr>
          <w:rFonts w:ascii="宋体" w:hAnsi="宋体" w:hint="eastAsia"/>
        </w:rPr>
        <w:t>全部资料核实无误后，选择“确定1”按钮结束操作。</w:t>
      </w:r>
    </w:p>
    <w:p w:rsidR="00A52716" w:rsidRDefault="00A52716" w:rsidP="00E538B8">
      <w:pPr>
        <w:numPr>
          <w:ilvl w:val="0"/>
          <w:numId w:val="323"/>
        </w:numPr>
        <w:ind w:left="360"/>
        <w:rPr>
          <w:rFonts w:ascii="宋体" w:hAnsi="宋体"/>
        </w:rPr>
      </w:pPr>
      <w:r>
        <w:rPr>
          <w:rFonts w:ascii="宋体" w:hAnsi="宋体" w:hint="eastAsia"/>
        </w:rPr>
        <w:t>打印：根据系统提示打印“招商银行个人质押贷款功能申请表”。</w:t>
      </w:r>
    </w:p>
    <w:p w:rsidR="00A52716" w:rsidRDefault="00A52716" w:rsidP="00E538B8">
      <w:pPr>
        <w:numPr>
          <w:ilvl w:val="0"/>
          <w:numId w:val="323"/>
        </w:numPr>
        <w:ind w:left="360"/>
        <w:rPr>
          <w:rFonts w:ascii="宋体" w:hAnsi="宋体"/>
        </w:rPr>
      </w:pPr>
      <w:r>
        <w:rPr>
          <w:rFonts w:ascii="宋体" w:hAnsi="宋体" w:hint="eastAsia"/>
        </w:rPr>
        <w:t>用户</w:t>
      </w:r>
      <w:r>
        <w:rPr>
          <w:rFonts w:ascii="宋体" w:hAnsi="宋体"/>
        </w:rPr>
        <w:t>在功能申请表</w:t>
      </w:r>
      <w:r>
        <w:rPr>
          <w:rFonts w:ascii="宋体" w:hAnsi="宋体" w:hint="eastAsia"/>
        </w:rPr>
        <w:t>上</w:t>
      </w:r>
      <w:r>
        <w:rPr>
          <w:rFonts w:ascii="宋体" w:hAnsi="宋体"/>
        </w:rPr>
        <w:t>加盖储蓄业务章将</w:t>
      </w:r>
      <w:r>
        <w:rPr>
          <w:rFonts w:ascii="宋体" w:hAnsi="宋体" w:hint="eastAsia"/>
        </w:rPr>
        <w:t>客户回单联</w:t>
      </w:r>
      <w:r>
        <w:rPr>
          <w:rFonts w:ascii="宋体" w:hAnsi="宋体"/>
        </w:rPr>
        <w:t>交</w:t>
      </w:r>
      <w:r>
        <w:rPr>
          <w:rFonts w:ascii="宋体" w:hAnsi="宋体" w:hint="eastAsia"/>
        </w:rPr>
        <w:t>给</w:t>
      </w:r>
      <w:r>
        <w:rPr>
          <w:rFonts w:ascii="宋体" w:hAnsi="宋体"/>
        </w:rPr>
        <w:t>客户。</w:t>
      </w:r>
      <w:r>
        <w:rPr>
          <w:rFonts w:ascii="宋体" w:hAnsi="宋体" w:hint="eastAsia"/>
        </w:rPr>
        <w:t>功能申请书银行留存联在日终时作为一笔040非资金业务（单据不装订）纳入日结。</w:t>
      </w:r>
    </w:p>
    <w:p w:rsidR="00A52716" w:rsidRDefault="00A52716" w:rsidP="00A52716">
      <w:pPr>
        <w:pStyle w:val="5"/>
        <w:rPr>
          <w:rFonts w:ascii="宋体" w:hAnsi="宋体"/>
        </w:rPr>
      </w:pPr>
      <w:bookmarkStart w:id="1001" w:name="_Toc183923212"/>
      <w:r>
        <w:rPr>
          <w:rFonts w:ascii="宋体" w:hAnsi="宋体" w:hint="eastAsia"/>
        </w:rPr>
        <w:lastRenderedPageBreak/>
        <w:t>八、质押户口取消（业务代码4013）</w:t>
      </w:r>
      <w:bookmarkEnd w:id="1001"/>
    </w:p>
    <w:p w:rsidR="00A52716" w:rsidRDefault="00A52716" w:rsidP="0004090F">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ind w:firstLine="450"/>
        <w:rPr>
          <w:rFonts w:ascii="宋体" w:hAnsi="宋体"/>
        </w:rPr>
      </w:pPr>
      <w:r>
        <w:rPr>
          <w:rFonts w:ascii="宋体" w:hAnsi="宋体" w:hint="eastAsia"/>
        </w:rPr>
        <w:t>客户申请贷款协议后根据贷款情况和自身需求取消质押户口减少质押额度可以在本模块实现。</w:t>
      </w:r>
    </w:p>
    <w:p w:rsidR="00A52716" w:rsidRDefault="00A52716" w:rsidP="0004090F">
      <w:pPr>
        <w:pStyle w:val="6"/>
        <w:spacing w:line="360" w:lineRule="auto"/>
        <w:rPr>
          <w:rFonts w:ascii="宋体" w:eastAsia="宋体" w:hAnsi="宋体"/>
        </w:rPr>
      </w:pPr>
      <w:r>
        <w:rPr>
          <w:rFonts w:ascii="宋体" w:eastAsia="宋体" w:hAnsi="宋体" w:hint="eastAsia"/>
        </w:rPr>
        <w:t>（二）操作要点</w:t>
      </w:r>
    </w:p>
    <w:p w:rsidR="00A52716" w:rsidRDefault="00A52716" w:rsidP="00A52716">
      <w:pPr>
        <w:numPr>
          <w:ilvl w:val="0"/>
          <w:numId w:val="324"/>
        </w:numPr>
        <w:rPr>
          <w:rFonts w:ascii="宋体" w:hAnsi="宋体"/>
        </w:rPr>
      </w:pPr>
      <w:r>
        <w:rPr>
          <w:rFonts w:ascii="宋体" w:hAnsi="宋体" w:hint="eastAsia"/>
        </w:rPr>
        <w:t>取消的质押户口为一卡通时可在全行范围内办理，取消的质押户口为存单或凭证式国债收款凭证时则必须到协议申请行办理。</w:t>
      </w:r>
    </w:p>
    <w:p w:rsidR="00A52716" w:rsidRDefault="00A52716" w:rsidP="00A52716">
      <w:pPr>
        <w:numPr>
          <w:ilvl w:val="0"/>
          <w:numId w:val="324"/>
        </w:numPr>
        <w:rPr>
          <w:rFonts w:ascii="宋体" w:hAnsi="宋体"/>
        </w:rPr>
      </w:pPr>
      <w:r>
        <w:rPr>
          <w:rFonts w:ascii="宋体" w:hAnsi="宋体" w:hint="eastAsia"/>
        </w:rPr>
        <w:t>取消的质押户口为存单或凭证式国债收款凭证，用户核对“质押存单（一卡通）代保管收据”，按会计业务规范——出纳业务规范中的要求办理质物出库手续。收回的“质押存单（一卡通）代保管收据”与网点保管的“代保管收据存根联”同“质押贷款功能申请书”一并交事后监督。</w:t>
      </w:r>
    </w:p>
    <w:p w:rsidR="00A52716" w:rsidRDefault="00A52716" w:rsidP="00A52716">
      <w:pPr>
        <w:numPr>
          <w:ilvl w:val="0"/>
          <w:numId w:val="324"/>
        </w:numPr>
        <w:rPr>
          <w:rFonts w:ascii="宋体" w:hAnsi="宋体"/>
        </w:rPr>
      </w:pPr>
      <w:r>
        <w:rPr>
          <w:rFonts w:ascii="宋体" w:hAnsi="宋体" w:hint="eastAsia"/>
        </w:rPr>
        <w:t>质押户口取消会影响到质押额度的变化从而影响客户可贷额度的变化。</w:t>
      </w:r>
    </w:p>
    <w:p w:rsidR="00A52716" w:rsidRDefault="00A52716" w:rsidP="00A52716">
      <w:pPr>
        <w:numPr>
          <w:ilvl w:val="0"/>
          <w:numId w:val="324"/>
        </w:numPr>
        <w:rPr>
          <w:rFonts w:ascii="宋体" w:hAnsi="宋体"/>
        </w:rPr>
      </w:pPr>
      <w:r>
        <w:rPr>
          <w:rFonts w:ascii="宋体" w:hAnsi="宋体" w:hint="eastAsia"/>
        </w:rPr>
        <w:t>当质押户口取消时，系统会自动检查剩余的质押额度是否大于已贷金额，小于时会拒绝办理。</w:t>
      </w:r>
    </w:p>
    <w:p w:rsidR="00A52716" w:rsidRDefault="00A52716" w:rsidP="00A52716">
      <w:pPr>
        <w:numPr>
          <w:ilvl w:val="0"/>
          <w:numId w:val="324"/>
        </w:numPr>
        <w:rPr>
          <w:rFonts w:ascii="宋体" w:hAnsi="宋体"/>
        </w:rPr>
      </w:pPr>
      <w:r>
        <w:rPr>
          <w:rFonts w:ascii="宋体" w:hAnsi="宋体" w:hint="eastAsia"/>
        </w:rPr>
        <w:t>一个协议至少要有一个质押户口，最后一个质押户口做取消时，系统会拒绝办理。</w:t>
      </w:r>
    </w:p>
    <w:p w:rsidR="00A52716" w:rsidRDefault="00A52716" w:rsidP="00A52716">
      <w:pPr>
        <w:numPr>
          <w:ilvl w:val="0"/>
          <w:numId w:val="324"/>
        </w:numPr>
        <w:rPr>
          <w:rFonts w:ascii="宋体" w:hAnsi="宋体"/>
        </w:rPr>
      </w:pPr>
      <w:r>
        <w:rPr>
          <w:rFonts w:ascii="宋体" w:hAnsi="宋体" w:hint="eastAsia"/>
        </w:rPr>
        <w:t>取消的质押户口是进行过部分扣划后存单或非托管式国债收款凭证时，系统会提示更换凭证。</w:t>
      </w:r>
    </w:p>
    <w:p w:rsidR="00A52716" w:rsidRDefault="00A52716" w:rsidP="0004090F">
      <w:pPr>
        <w:pStyle w:val="6"/>
        <w:spacing w:line="360" w:lineRule="auto"/>
        <w:rPr>
          <w:rFonts w:ascii="宋体" w:eastAsia="宋体" w:hAnsi="宋体"/>
        </w:rPr>
      </w:pPr>
      <w:r>
        <w:rPr>
          <w:rFonts w:ascii="宋体" w:eastAsia="宋体" w:hAnsi="宋体" w:hint="eastAsia"/>
        </w:rPr>
        <w:t>（三）操作步骤</w:t>
      </w:r>
    </w:p>
    <w:p w:rsidR="00A52716" w:rsidRDefault="00A52716" w:rsidP="00E538B8">
      <w:pPr>
        <w:numPr>
          <w:ilvl w:val="0"/>
          <w:numId w:val="325"/>
        </w:numPr>
        <w:tabs>
          <w:tab w:val="clear" w:pos="780"/>
          <w:tab w:val="num" w:pos="360"/>
          <w:tab w:val="num" w:pos="840"/>
        </w:tabs>
        <w:ind w:left="360"/>
        <w:rPr>
          <w:rFonts w:ascii="宋体" w:hAnsi="宋体"/>
        </w:rPr>
      </w:pPr>
      <w:r>
        <w:rPr>
          <w:rFonts w:ascii="宋体" w:hAnsi="宋体" w:hint="eastAsia"/>
        </w:rPr>
        <w:t>用户审核客户填写的一式两联“功能申请表”，及需取消的质押户口和客户本人身份证原件。</w:t>
      </w:r>
    </w:p>
    <w:p w:rsidR="00A52716" w:rsidRDefault="00A52716" w:rsidP="00E538B8">
      <w:pPr>
        <w:numPr>
          <w:ilvl w:val="0"/>
          <w:numId w:val="325"/>
        </w:numPr>
        <w:tabs>
          <w:tab w:val="clear" w:pos="780"/>
          <w:tab w:val="num" w:pos="360"/>
          <w:tab w:val="num" w:pos="840"/>
        </w:tabs>
        <w:ind w:left="360"/>
        <w:rPr>
          <w:rFonts w:ascii="宋体" w:hAnsi="宋体"/>
        </w:rPr>
      </w:pPr>
      <w:r>
        <w:rPr>
          <w:rFonts w:ascii="宋体" w:hAnsi="宋体" w:hint="eastAsia"/>
        </w:rPr>
        <w:t>用户选择系统导航－资产业务－个人质押贷款－质押户口取消，或在“业务代码”处输入业务代码4013进入。</w:t>
      </w:r>
    </w:p>
    <w:p w:rsidR="00A52716" w:rsidRDefault="00A52716" w:rsidP="00E538B8">
      <w:pPr>
        <w:numPr>
          <w:ilvl w:val="0"/>
          <w:numId w:val="325"/>
        </w:numPr>
        <w:tabs>
          <w:tab w:val="clear" w:pos="780"/>
          <w:tab w:val="num" w:pos="360"/>
          <w:tab w:val="num" w:pos="840"/>
        </w:tabs>
        <w:ind w:left="360"/>
        <w:rPr>
          <w:rFonts w:ascii="宋体" w:hAnsi="宋体"/>
        </w:rPr>
      </w:pPr>
      <w:r>
        <w:rPr>
          <w:rFonts w:ascii="宋体" w:hAnsi="宋体" w:hint="eastAsia"/>
        </w:rPr>
        <w:t>用户在“质押户口号”栏输入质押户口号，一卡通必须刷卡，存单和凭证式国债收款凭证则手工输入。</w:t>
      </w:r>
    </w:p>
    <w:p w:rsidR="00A52716" w:rsidRDefault="00A52716" w:rsidP="00E538B8">
      <w:pPr>
        <w:numPr>
          <w:ilvl w:val="0"/>
          <w:numId w:val="325"/>
        </w:numPr>
        <w:tabs>
          <w:tab w:val="clear" w:pos="780"/>
          <w:tab w:val="num" w:pos="360"/>
        </w:tabs>
        <w:ind w:left="360"/>
        <w:rPr>
          <w:rFonts w:ascii="宋体" w:hAnsi="宋体"/>
        </w:rPr>
      </w:pPr>
      <w:r>
        <w:rPr>
          <w:rFonts w:ascii="宋体" w:hAnsi="宋体" w:hint="eastAsia"/>
        </w:rPr>
        <w:t>按回车键或点击</w:t>
      </w:r>
      <w:r w:rsidRPr="008E1FB9">
        <w:rPr>
          <w:rFonts w:ascii="宋体" w:hAnsi="宋体"/>
        </w:rPr>
        <w:object w:dxaOrig="315" w:dyaOrig="315">
          <v:shape id="_x0000_i1096" type="#_x0000_t75" style="width:15.75pt;height:15.75pt" o:ole="" fillcolor="window">
            <v:imagedata r:id="rId99" o:title=""/>
          </v:shape>
          <o:OLEObject Type="Embed" ProgID="PBrush" ShapeID="_x0000_i1096" DrawAspect="Content" ObjectID="_1458487572" r:id="rId302"/>
        </w:object>
      </w:r>
      <w:r>
        <w:rPr>
          <w:rFonts w:ascii="宋体" w:hAnsi="宋体" w:hint="eastAsia"/>
        </w:rPr>
        <w:t>，进入支取方式录入界面，用户核对客户身份证件后选择客户身份证件国别和证件类别，输入证件号码和证件签发日期，请客户输入</w:t>
      </w:r>
      <w:r>
        <w:rPr>
          <w:rFonts w:ascii="宋体" w:hAnsi="宋体" w:hint="eastAsia"/>
        </w:rPr>
        <w:lastRenderedPageBreak/>
        <w:t>质押户口的取款密码。</w:t>
      </w:r>
    </w:p>
    <w:p w:rsidR="00A52716" w:rsidRDefault="00A52716" w:rsidP="00E538B8">
      <w:pPr>
        <w:numPr>
          <w:ilvl w:val="0"/>
          <w:numId w:val="325"/>
        </w:numPr>
        <w:tabs>
          <w:tab w:val="clear" w:pos="780"/>
          <w:tab w:val="num" w:pos="360"/>
          <w:tab w:val="num" w:pos="840"/>
        </w:tabs>
        <w:ind w:left="360"/>
        <w:rPr>
          <w:rFonts w:ascii="宋体" w:hAnsi="宋体"/>
        </w:rPr>
      </w:pPr>
      <w:r>
        <w:rPr>
          <w:rFonts w:ascii="宋体" w:hAnsi="宋体" w:hint="eastAsia"/>
        </w:rPr>
        <w:t>如取消的质押户口是进行过部分扣划后存单或非托管式国债收款凭证，系统自动显示“更换凭证后新的凭证号”栏，在该栏输入新凭证号。</w:t>
      </w:r>
    </w:p>
    <w:p w:rsidR="00A52716" w:rsidRDefault="00A52716" w:rsidP="00E538B8">
      <w:pPr>
        <w:numPr>
          <w:ilvl w:val="0"/>
          <w:numId w:val="325"/>
        </w:numPr>
        <w:tabs>
          <w:tab w:val="clear" w:pos="780"/>
          <w:tab w:val="num" w:pos="360"/>
          <w:tab w:val="num" w:pos="840"/>
        </w:tabs>
        <w:ind w:left="360"/>
        <w:rPr>
          <w:rFonts w:ascii="宋体" w:hAnsi="宋体"/>
        </w:rPr>
      </w:pPr>
      <w:r>
        <w:rPr>
          <w:rFonts w:ascii="宋体" w:hAnsi="宋体" w:hint="eastAsia"/>
        </w:rPr>
        <w:t>全部资料核实无误后，选择“确定1”按钮结束操作。</w:t>
      </w:r>
    </w:p>
    <w:p w:rsidR="00A52716" w:rsidRDefault="00A52716" w:rsidP="00E538B8">
      <w:pPr>
        <w:numPr>
          <w:ilvl w:val="0"/>
          <w:numId w:val="325"/>
        </w:numPr>
        <w:tabs>
          <w:tab w:val="clear" w:pos="780"/>
          <w:tab w:val="num" w:pos="360"/>
        </w:tabs>
        <w:ind w:left="360"/>
        <w:rPr>
          <w:rFonts w:ascii="宋体" w:hAnsi="宋体"/>
        </w:rPr>
      </w:pPr>
      <w:r>
        <w:rPr>
          <w:rFonts w:ascii="宋体" w:hAnsi="宋体" w:hint="eastAsia"/>
        </w:rPr>
        <w:t>打印：根据系统提示打印“招商银行个人质押贷款功能申请表”。</w:t>
      </w:r>
    </w:p>
    <w:p w:rsidR="00A52716" w:rsidRDefault="00A52716" w:rsidP="00E538B8">
      <w:pPr>
        <w:numPr>
          <w:ilvl w:val="0"/>
          <w:numId w:val="325"/>
        </w:numPr>
        <w:tabs>
          <w:tab w:val="clear" w:pos="780"/>
          <w:tab w:val="num" w:pos="360"/>
          <w:tab w:val="num" w:pos="840"/>
        </w:tabs>
        <w:ind w:left="360"/>
        <w:rPr>
          <w:rFonts w:ascii="宋体" w:hAnsi="宋体"/>
        </w:rPr>
      </w:pPr>
      <w:r>
        <w:rPr>
          <w:rFonts w:ascii="宋体" w:hAnsi="宋体" w:hint="eastAsia"/>
        </w:rPr>
        <w:t>如更换凭证的还需打印“招商银行储蓄特殊业务凭证”和新凭证。</w:t>
      </w:r>
    </w:p>
    <w:p w:rsidR="00A52716" w:rsidRDefault="00A52716" w:rsidP="00E538B8">
      <w:pPr>
        <w:numPr>
          <w:ilvl w:val="0"/>
          <w:numId w:val="325"/>
        </w:numPr>
        <w:tabs>
          <w:tab w:val="clear" w:pos="780"/>
          <w:tab w:val="num" w:pos="360"/>
          <w:tab w:val="num" w:pos="840"/>
        </w:tabs>
        <w:ind w:left="360"/>
        <w:rPr>
          <w:rFonts w:ascii="宋体" w:hAnsi="宋体"/>
        </w:rPr>
      </w:pPr>
      <w:r>
        <w:rPr>
          <w:rFonts w:ascii="宋体" w:hAnsi="宋体" w:hint="eastAsia"/>
        </w:rPr>
        <w:t>用户</w:t>
      </w:r>
      <w:r>
        <w:rPr>
          <w:rFonts w:ascii="宋体" w:hAnsi="宋体"/>
        </w:rPr>
        <w:t>在功能申请表</w:t>
      </w:r>
      <w:r>
        <w:rPr>
          <w:rFonts w:ascii="宋体" w:hAnsi="宋体" w:hint="eastAsia"/>
        </w:rPr>
        <w:t>与特殊业务凭证上</w:t>
      </w:r>
      <w:r>
        <w:rPr>
          <w:rFonts w:ascii="宋体" w:hAnsi="宋体"/>
        </w:rPr>
        <w:t>加盖储蓄业务章将</w:t>
      </w:r>
      <w:r>
        <w:rPr>
          <w:rFonts w:ascii="宋体" w:hAnsi="宋体" w:hint="eastAsia"/>
        </w:rPr>
        <w:t>客户回单联</w:t>
      </w:r>
      <w:r>
        <w:rPr>
          <w:rFonts w:ascii="宋体" w:hAnsi="宋体"/>
        </w:rPr>
        <w:t>交</w:t>
      </w:r>
      <w:r>
        <w:rPr>
          <w:rFonts w:ascii="宋体" w:hAnsi="宋体" w:hint="eastAsia"/>
        </w:rPr>
        <w:t>给</w:t>
      </w:r>
      <w:r>
        <w:rPr>
          <w:rFonts w:ascii="宋体" w:hAnsi="宋体"/>
        </w:rPr>
        <w:t>客户。</w:t>
      </w:r>
      <w:r>
        <w:rPr>
          <w:rFonts w:ascii="宋体" w:hAnsi="宋体" w:hint="eastAsia"/>
        </w:rPr>
        <w:t>功能申请书银行留存联在日终时作为一笔040非资金业务（单据不装订）纳入日结，特殊业务凭证银行留存联在日终时作为一笔030非资金业务（单据装订）纳入日结，原凭证作为附件。</w:t>
      </w:r>
    </w:p>
    <w:p w:rsidR="00A52716" w:rsidRDefault="00A52716" w:rsidP="00A52716">
      <w:pPr>
        <w:pStyle w:val="5"/>
        <w:rPr>
          <w:rFonts w:ascii="宋体" w:hAnsi="宋体"/>
        </w:rPr>
      </w:pPr>
      <w:bookmarkStart w:id="1002" w:name="_Toc183923213"/>
      <w:r>
        <w:rPr>
          <w:rFonts w:ascii="宋体" w:hAnsi="宋体" w:hint="eastAsia"/>
        </w:rPr>
        <w:t>九、质押贷款申请（业务代码4021）</w:t>
      </w:r>
      <w:bookmarkEnd w:id="1002"/>
    </w:p>
    <w:p w:rsidR="00A52716" w:rsidRDefault="00A52716" w:rsidP="00A52716">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ind w:firstLineChars="200" w:firstLine="480"/>
        <w:rPr>
          <w:rFonts w:ascii="宋体" w:hAnsi="宋体"/>
        </w:rPr>
      </w:pPr>
      <w:r>
        <w:rPr>
          <w:rFonts w:ascii="宋体" w:hAnsi="宋体" w:hint="eastAsia"/>
        </w:rPr>
        <w:t>客户申请质押贷款协议生效后通过本模块办理申请贷款。</w:t>
      </w:r>
    </w:p>
    <w:p w:rsidR="00A52716" w:rsidRDefault="00A52716" w:rsidP="00A52716">
      <w:pPr>
        <w:pStyle w:val="6"/>
        <w:spacing w:line="360" w:lineRule="auto"/>
        <w:rPr>
          <w:rFonts w:ascii="宋体" w:eastAsia="宋体" w:hAnsi="宋体"/>
        </w:rPr>
      </w:pPr>
      <w:r>
        <w:rPr>
          <w:rFonts w:ascii="宋体" w:eastAsia="宋体" w:hAnsi="宋体" w:hint="eastAsia"/>
        </w:rPr>
        <w:t>（二）操作要点</w:t>
      </w:r>
    </w:p>
    <w:p w:rsidR="00A52716" w:rsidRDefault="00A52716" w:rsidP="00A52716">
      <w:pPr>
        <w:numPr>
          <w:ilvl w:val="0"/>
          <w:numId w:val="326"/>
        </w:numPr>
        <w:rPr>
          <w:rFonts w:ascii="宋体" w:hAnsi="宋体"/>
        </w:rPr>
      </w:pPr>
      <w:r>
        <w:rPr>
          <w:rFonts w:ascii="宋体" w:hAnsi="宋体" w:hint="eastAsia"/>
        </w:rPr>
        <w:t>客户可在全行范围内申请贷款。</w:t>
      </w:r>
    </w:p>
    <w:p w:rsidR="00A52716" w:rsidRDefault="00A52716" w:rsidP="00A52716">
      <w:pPr>
        <w:numPr>
          <w:ilvl w:val="0"/>
          <w:numId w:val="326"/>
        </w:numPr>
        <w:rPr>
          <w:rFonts w:ascii="宋体" w:hAnsi="宋体"/>
        </w:rPr>
      </w:pPr>
      <w:r>
        <w:rPr>
          <w:rFonts w:ascii="宋体" w:hAnsi="宋体" w:hint="eastAsia"/>
        </w:rPr>
        <w:t>质押额度类型分为“人民币质押额度”和“外币质押额度”。</w:t>
      </w:r>
    </w:p>
    <w:p w:rsidR="00A52716" w:rsidRDefault="00A52716" w:rsidP="00A52716">
      <w:pPr>
        <w:numPr>
          <w:ilvl w:val="0"/>
          <w:numId w:val="326"/>
        </w:numPr>
        <w:rPr>
          <w:rFonts w:ascii="宋体" w:hAnsi="宋体"/>
        </w:rPr>
      </w:pPr>
      <w:r>
        <w:rPr>
          <w:rFonts w:ascii="宋体" w:hAnsi="宋体" w:hint="eastAsia"/>
        </w:rPr>
        <w:t>每笔贷款金额最低起贷金额为1000元。若质押户口中将国债账户纳入质押时，使用“人民币质押额度”申请贷款时，每笔贷款金额最低起贷金额为5000元。</w:t>
      </w:r>
    </w:p>
    <w:p w:rsidR="00A52716" w:rsidRDefault="00A52716" w:rsidP="00A52716">
      <w:pPr>
        <w:numPr>
          <w:ilvl w:val="0"/>
          <w:numId w:val="326"/>
        </w:numPr>
        <w:rPr>
          <w:rFonts w:ascii="宋体" w:hAnsi="宋体"/>
        </w:rPr>
      </w:pPr>
      <w:r>
        <w:rPr>
          <w:rFonts w:ascii="宋体" w:hAnsi="宋体" w:hint="eastAsia"/>
        </w:rPr>
        <w:t>贷款金额不能大于系统画面上显示的最大可贷金额*。</w:t>
      </w:r>
    </w:p>
    <w:p w:rsidR="00A52716" w:rsidRDefault="00A52716" w:rsidP="00A52716">
      <w:pPr>
        <w:numPr>
          <w:ilvl w:val="0"/>
          <w:numId w:val="326"/>
        </w:numPr>
        <w:rPr>
          <w:rFonts w:ascii="宋体" w:hAnsi="宋体"/>
        </w:rPr>
      </w:pPr>
      <w:r>
        <w:rPr>
          <w:rFonts w:ascii="宋体" w:hAnsi="宋体" w:hint="eastAsia"/>
        </w:rPr>
        <w:t>客户使用“外币质押额度”申请贷款时，贷款金额超过等值1万美元时系统提示授权，要求客户提供相关外汇收入证明。（自助渠道不予办理）</w:t>
      </w:r>
    </w:p>
    <w:p w:rsidR="00A52716" w:rsidRDefault="00A52716" w:rsidP="00A52716">
      <w:pPr>
        <w:numPr>
          <w:ilvl w:val="0"/>
          <w:numId w:val="326"/>
        </w:numPr>
        <w:rPr>
          <w:rFonts w:ascii="宋体" w:hAnsi="宋体"/>
        </w:rPr>
      </w:pPr>
      <w:r>
        <w:rPr>
          <w:rFonts w:ascii="宋体" w:hAnsi="宋体" w:hint="eastAsia"/>
        </w:rPr>
        <w:t>单笔贷款期限在一年以内（含一年）。</w:t>
      </w:r>
    </w:p>
    <w:p w:rsidR="00A52716" w:rsidRDefault="00A52716" w:rsidP="00A52716">
      <w:pPr>
        <w:numPr>
          <w:ilvl w:val="0"/>
          <w:numId w:val="326"/>
        </w:numPr>
        <w:rPr>
          <w:rFonts w:ascii="宋体" w:hAnsi="宋体"/>
        </w:rPr>
      </w:pPr>
      <w:r>
        <w:rPr>
          <w:rFonts w:ascii="宋体" w:hAnsi="宋体" w:hint="eastAsia"/>
        </w:rPr>
        <w:t>贷款利率根据贷款协议内设定贷款利率执行，按日计息，利率对月对日计算。</w:t>
      </w:r>
    </w:p>
    <w:p w:rsidR="00A52716" w:rsidRDefault="00A52716" w:rsidP="0004090F">
      <w:pPr>
        <w:tabs>
          <w:tab w:val="num" w:pos="360"/>
        </w:tabs>
        <w:ind w:left="360" w:hanging="360"/>
        <w:jc w:val="left"/>
        <w:outlineLvl w:val="0"/>
        <w:rPr>
          <w:rFonts w:ascii="宋体" w:hAnsi="宋体"/>
          <w:b/>
          <w:bCs/>
        </w:rPr>
      </w:pPr>
      <w:r>
        <w:rPr>
          <w:rFonts w:ascii="宋体" w:hAnsi="宋体" w:hint="eastAsia"/>
          <w:b/>
          <w:bCs/>
        </w:rPr>
        <w:t>*注：最大可贷金额取值</w:t>
      </w:r>
    </w:p>
    <w:p w:rsidR="00A52716" w:rsidRDefault="00A52716" w:rsidP="00A52716">
      <w:pPr>
        <w:pStyle w:val="33"/>
      </w:pPr>
      <w:r>
        <w:rPr>
          <w:rFonts w:hint="eastAsia"/>
        </w:rPr>
        <w:t>最大可贷金额是取客户所选质押额度种类的可用额度、总质押可用额度和单笔贷</w:t>
      </w:r>
      <w:r>
        <w:rPr>
          <w:rFonts w:hint="eastAsia"/>
        </w:rPr>
        <w:lastRenderedPageBreak/>
        <w:t>款上限的最小值。</w:t>
      </w:r>
    </w:p>
    <w:p w:rsidR="00A52716" w:rsidRDefault="00A52716" w:rsidP="00A52716">
      <w:pPr>
        <w:pStyle w:val="6"/>
        <w:spacing w:line="360" w:lineRule="auto"/>
        <w:rPr>
          <w:rFonts w:ascii="宋体" w:eastAsia="宋体" w:hAnsi="宋体"/>
        </w:rPr>
      </w:pPr>
      <w:r>
        <w:rPr>
          <w:rFonts w:ascii="宋体" w:eastAsia="宋体" w:hAnsi="宋体" w:hint="eastAsia"/>
        </w:rPr>
        <w:t>（三）操作步骤</w:t>
      </w:r>
    </w:p>
    <w:p w:rsidR="00A52716" w:rsidRDefault="00A52716" w:rsidP="00E538B8">
      <w:pPr>
        <w:numPr>
          <w:ilvl w:val="1"/>
          <w:numId w:val="324"/>
        </w:numPr>
        <w:tabs>
          <w:tab w:val="num" w:pos="2100"/>
        </w:tabs>
        <w:ind w:left="360"/>
        <w:rPr>
          <w:rFonts w:ascii="宋体" w:hAnsi="宋体"/>
        </w:rPr>
      </w:pPr>
      <w:r>
        <w:rPr>
          <w:rFonts w:ascii="宋体" w:hAnsi="宋体" w:hint="eastAsia"/>
        </w:rPr>
        <w:t>用户审核客户填写的一式三联“招商银行个人贷款借款借据”，及放款一卡通。</w:t>
      </w:r>
    </w:p>
    <w:p w:rsidR="00A52716" w:rsidRDefault="00A52716" w:rsidP="00E538B8">
      <w:pPr>
        <w:numPr>
          <w:ilvl w:val="1"/>
          <w:numId w:val="324"/>
        </w:numPr>
        <w:tabs>
          <w:tab w:val="num" w:pos="2100"/>
        </w:tabs>
        <w:ind w:left="360"/>
        <w:rPr>
          <w:rFonts w:ascii="宋体" w:hAnsi="宋体"/>
        </w:rPr>
      </w:pPr>
      <w:r>
        <w:rPr>
          <w:rFonts w:ascii="宋体" w:hAnsi="宋体" w:hint="eastAsia"/>
        </w:rPr>
        <w:t>用户选择系统导航－资产业务－个人质押贷款－质押贷款申请，或在“业务代码”处输入业务代码4021进入。</w:t>
      </w:r>
    </w:p>
    <w:p w:rsidR="00A52716" w:rsidRDefault="00A52716" w:rsidP="00E538B8">
      <w:pPr>
        <w:numPr>
          <w:ilvl w:val="1"/>
          <w:numId w:val="324"/>
        </w:numPr>
        <w:tabs>
          <w:tab w:val="num" w:pos="2100"/>
        </w:tabs>
        <w:ind w:left="360"/>
        <w:rPr>
          <w:rFonts w:ascii="宋体" w:hAnsi="宋体"/>
        </w:rPr>
      </w:pPr>
      <w:r>
        <w:rPr>
          <w:rFonts w:ascii="宋体" w:hAnsi="宋体" w:hint="eastAsia"/>
        </w:rPr>
        <w:t>用户在“放款一卡通号”栏刷卡并手工输入银行卡号确认。</w:t>
      </w:r>
    </w:p>
    <w:p w:rsidR="00A52716" w:rsidRDefault="00A52716" w:rsidP="00E538B8">
      <w:pPr>
        <w:numPr>
          <w:ilvl w:val="1"/>
          <w:numId w:val="324"/>
        </w:numPr>
        <w:tabs>
          <w:tab w:val="num" w:pos="2100"/>
        </w:tabs>
        <w:ind w:left="360"/>
        <w:rPr>
          <w:rFonts w:ascii="宋体" w:hAnsi="宋体"/>
        </w:rPr>
      </w:pPr>
      <w:r>
        <w:rPr>
          <w:rFonts w:ascii="宋体" w:hAnsi="宋体" w:hint="eastAsia"/>
        </w:rPr>
        <w:t>按回车键或点击</w:t>
      </w:r>
      <w:r w:rsidRPr="008E1FB9">
        <w:rPr>
          <w:rFonts w:ascii="宋体" w:hAnsi="宋体"/>
        </w:rPr>
        <w:object w:dxaOrig="315" w:dyaOrig="315">
          <v:shape id="_x0000_i1097" type="#_x0000_t75" style="width:15.75pt;height:15.75pt" o:ole="" fillcolor="window">
            <v:imagedata r:id="rId99" o:title=""/>
          </v:shape>
          <o:OLEObject Type="Embed" ProgID="PBrush" ShapeID="_x0000_i1097" DrawAspect="Content" ObjectID="_1458487573" r:id="rId303"/>
        </w:object>
      </w:r>
      <w:r>
        <w:rPr>
          <w:rFonts w:ascii="宋体" w:hAnsi="宋体" w:hint="eastAsia"/>
        </w:rPr>
        <w:t>，进入支取方式录入界面，请客户输入一卡通的取款密码。</w:t>
      </w:r>
    </w:p>
    <w:p w:rsidR="00A52716" w:rsidRDefault="00A52716" w:rsidP="00E538B8">
      <w:pPr>
        <w:numPr>
          <w:ilvl w:val="1"/>
          <w:numId w:val="324"/>
        </w:numPr>
        <w:tabs>
          <w:tab w:val="num" w:pos="2100"/>
        </w:tabs>
        <w:ind w:left="360"/>
        <w:rPr>
          <w:rFonts w:ascii="宋体" w:hAnsi="宋体"/>
        </w:rPr>
      </w:pPr>
      <w:r>
        <w:rPr>
          <w:rFonts w:ascii="宋体" w:hAnsi="宋体" w:hint="eastAsia"/>
        </w:rPr>
        <w:t>用户根据客户申请在“质押额度类型”栏选择相关额度类型。</w:t>
      </w:r>
    </w:p>
    <w:p w:rsidR="00A52716" w:rsidRDefault="00A52716" w:rsidP="00E538B8">
      <w:pPr>
        <w:numPr>
          <w:ilvl w:val="1"/>
          <w:numId w:val="324"/>
        </w:numPr>
        <w:tabs>
          <w:tab w:val="num" w:pos="2100"/>
        </w:tabs>
        <w:ind w:left="360"/>
        <w:rPr>
          <w:rFonts w:ascii="宋体" w:hAnsi="宋体"/>
        </w:rPr>
      </w:pPr>
      <w:r>
        <w:rPr>
          <w:rFonts w:ascii="宋体" w:hAnsi="宋体" w:hint="eastAsia"/>
        </w:rPr>
        <w:t>用户根据客户申请在“贷款金额”栏处输入贷款金额。</w:t>
      </w:r>
    </w:p>
    <w:p w:rsidR="00A52716" w:rsidRDefault="00A52716" w:rsidP="00E538B8">
      <w:pPr>
        <w:numPr>
          <w:ilvl w:val="1"/>
          <w:numId w:val="324"/>
        </w:numPr>
        <w:tabs>
          <w:tab w:val="num" w:pos="2100"/>
        </w:tabs>
        <w:ind w:left="360"/>
        <w:rPr>
          <w:rFonts w:ascii="宋体" w:hAnsi="宋体"/>
        </w:rPr>
      </w:pPr>
      <w:r>
        <w:rPr>
          <w:rFonts w:ascii="宋体" w:hAnsi="宋体" w:hint="eastAsia"/>
        </w:rPr>
        <w:t>用户根据客户申请在“贷款到期日”栏处输入贷款到期日。</w:t>
      </w:r>
    </w:p>
    <w:p w:rsidR="00A52716" w:rsidRDefault="00A52716" w:rsidP="00E538B8">
      <w:pPr>
        <w:numPr>
          <w:ilvl w:val="1"/>
          <w:numId w:val="324"/>
        </w:numPr>
        <w:tabs>
          <w:tab w:val="num" w:pos="2100"/>
        </w:tabs>
        <w:ind w:left="360"/>
        <w:rPr>
          <w:rFonts w:ascii="宋体" w:hAnsi="宋体"/>
        </w:rPr>
      </w:pPr>
      <w:r>
        <w:rPr>
          <w:rFonts w:ascii="宋体" w:hAnsi="宋体" w:hint="eastAsia"/>
        </w:rPr>
        <w:t>全部资料核实无误后，选择“确定1”按钮结束操作。</w:t>
      </w:r>
    </w:p>
    <w:p w:rsidR="00A52716" w:rsidRDefault="00A52716" w:rsidP="00E538B8">
      <w:pPr>
        <w:numPr>
          <w:ilvl w:val="1"/>
          <w:numId w:val="324"/>
        </w:numPr>
        <w:tabs>
          <w:tab w:val="num" w:pos="2100"/>
        </w:tabs>
        <w:ind w:left="360"/>
        <w:rPr>
          <w:rFonts w:ascii="宋体" w:hAnsi="宋体"/>
        </w:rPr>
      </w:pPr>
      <w:r>
        <w:rPr>
          <w:rFonts w:ascii="宋体" w:hAnsi="宋体" w:hint="eastAsia"/>
        </w:rPr>
        <w:t>打印：根据系统提示打印“招商银行个人贷款借款借据”。</w:t>
      </w:r>
    </w:p>
    <w:p w:rsidR="00A52716" w:rsidRDefault="00A52716" w:rsidP="00E538B8">
      <w:pPr>
        <w:numPr>
          <w:ilvl w:val="1"/>
          <w:numId w:val="324"/>
        </w:numPr>
        <w:tabs>
          <w:tab w:val="num" w:pos="2100"/>
        </w:tabs>
        <w:ind w:left="360"/>
        <w:rPr>
          <w:rFonts w:ascii="宋体" w:hAnsi="宋体"/>
        </w:rPr>
      </w:pPr>
      <w:r>
        <w:rPr>
          <w:rFonts w:ascii="宋体" w:hAnsi="宋体" w:hint="eastAsia"/>
        </w:rPr>
        <w:t>用户</w:t>
      </w:r>
      <w:r>
        <w:rPr>
          <w:rFonts w:ascii="宋体" w:hAnsi="宋体"/>
        </w:rPr>
        <w:t>在</w:t>
      </w:r>
      <w:r>
        <w:rPr>
          <w:rFonts w:ascii="宋体" w:hAnsi="宋体" w:hint="eastAsia"/>
        </w:rPr>
        <w:t>借款借据上</w:t>
      </w:r>
      <w:r>
        <w:rPr>
          <w:rFonts w:ascii="宋体" w:hAnsi="宋体"/>
        </w:rPr>
        <w:t>加盖储蓄业务章将</w:t>
      </w:r>
      <w:r>
        <w:rPr>
          <w:rFonts w:ascii="宋体" w:hAnsi="宋体" w:hint="eastAsia"/>
        </w:rPr>
        <w:t>借款人留存联</w:t>
      </w:r>
      <w:r>
        <w:rPr>
          <w:rFonts w:ascii="宋体" w:hAnsi="宋体"/>
        </w:rPr>
        <w:t>交</w:t>
      </w:r>
      <w:r>
        <w:rPr>
          <w:rFonts w:ascii="宋体" w:hAnsi="宋体" w:hint="eastAsia"/>
        </w:rPr>
        <w:t>给</w:t>
      </w:r>
      <w:r>
        <w:rPr>
          <w:rFonts w:ascii="宋体" w:hAnsi="宋体"/>
        </w:rPr>
        <w:t>客户。</w:t>
      </w:r>
      <w:r>
        <w:rPr>
          <w:rFonts w:ascii="宋体" w:hAnsi="宋体" w:hint="eastAsia"/>
        </w:rPr>
        <w:t>借款借据另二联在日终时作为一笔010正常资金业务纳入日结。</w:t>
      </w:r>
    </w:p>
    <w:p w:rsidR="00A52716" w:rsidRDefault="00A52716" w:rsidP="00A52716">
      <w:pPr>
        <w:pStyle w:val="5"/>
        <w:rPr>
          <w:rFonts w:ascii="宋体" w:hAnsi="宋体"/>
        </w:rPr>
      </w:pPr>
      <w:bookmarkStart w:id="1003" w:name="_Toc183923214"/>
      <w:r>
        <w:rPr>
          <w:rFonts w:ascii="宋体" w:hAnsi="宋体" w:hint="eastAsia"/>
        </w:rPr>
        <w:t>十、客户主动还款（业务代码4022）</w:t>
      </w:r>
      <w:bookmarkEnd w:id="1003"/>
    </w:p>
    <w:p w:rsidR="00A52716" w:rsidRDefault="00A52716" w:rsidP="0004090F">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ind w:firstLine="480"/>
        <w:rPr>
          <w:rFonts w:ascii="宋体" w:hAnsi="宋体"/>
        </w:rPr>
      </w:pPr>
      <w:r>
        <w:rPr>
          <w:rFonts w:ascii="宋体" w:hAnsi="宋体" w:hint="eastAsia"/>
        </w:rPr>
        <w:t>客户申请贷款后要求部分还款、全额还款和使用质物还款可以通过本模块实现。</w:t>
      </w:r>
    </w:p>
    <w:p w:rsidR="00A52716" w:rsidRDefault="00A52716" w:rsidP="0004090F">
      <w:pPr>
        <w:pStyle w:val="6"/>
        <w:spacing w:line="360" w:lineRule="auto"/>
        <w:rPr>
          <w:rFonts w:ascii="宋体" w:eastAsia="宋体" w:hAnsi="宋体"/>
        </w:rPr>
      </w:pPr>
      <w:r>
        <w:rPr>
          <w:rFonts w:ascii="宋体" w:eastAsia="宋体" w:hAnsi="宋体" w:hint="eastAsia"/>
        </w:rPr>
        <w:t>（二）风险提示</w:t>
      </w:r>
    </w:p>
    <w:p w:rsidR="00A52716" w:rsidRDefault="00A52716" w:rsidP="00A52716">
      <w:pPr>
        <w:ind w:firstLineChars="200" w:firstLine="480"/>
        <w:rPr>
          <w:rFonts w:ascii="宋体" w:hAnsi="宋体"/>
        </w:rPr>
      </w:pPr>
      <w:r>
        <w:rPr>
          <w:rFonts w:ascii="宋体" w:hAnsi="宋体" w:hint="eastAsia"/>
        </w:rPr>
        <w:t>使用质物还款时，因系统不对质押额度进行检查，在质物还款前需先检查还款后额度是否悬空。</w:t>
      </w:r>
    </w:p>
    <w:p w:rsidR="00A52716" w:rsidRDefault="00A52716" w:rsidP="0004090F">
      <w:pPr>
        <w:pStyle w:val="6"/>
        <w:spacing w:line="360" w:lineRule="auto"/>
        <w:rPr>
          <w:rFonts w:ascii="宋体" w:eastAsia="宋体" w:hAnsi="宋体"/>
        </w:rPr>
      </w:pPr>
      <w:r>
        <w:rPr>
          <w:rFonts w:ascii="宋体" w:eastAsia="宋体" w:hAnsi="宋体" w:hint="eastAsia"/>
        </w:rPr>
        <w:lastRenderedPageBreak/>
        <w:t>（三）界面</w:t>
      </w:r>
    </w:p>
    <w:p w:rsidR="00A52716" w:rsidRDefault="0004090F" w:rsidP="00A52716">
      <w:pPr>
        <w:ind w:firstLineChars="200" w:firstLine="480"/>
        <w:rPr>
          <w:rFonts w:ascii="宋体" w:hAnsi="宋体"/>
        </w:rPr>
      </w:pPr>
      <w:r>
        <w:rPr>
          <w:rFonts w:ascii="宋体" w:hAnsi="宋体" w:hint="eastAsia"/>
          <w:noProof/>
        </w:rPr>
        <w:drawing>
          <wp:inline distT="0" distB="0" distL="0" distR="0">
            <wp:extent cx="5038725" cy="2981325"/>
            <wp:effectExtent l="1905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4" cstate="print"/>
                    <a:srcRect/>
                    <a:stretch>
                      <a:fillRect/>
                    </a:stretch>
                  </pic:blipFill>
                  <pic:spPr bwMode="auto">
                    <a:xfrm>
                      <a:off x="0" y="0"/>
                      <a:ext cx="5038725" cy="2981325"/>
                    </a:xfrm>
                    <a:prstGeom prst="rect">
                      <a:avLst/>
                    </a:prstGeom>
                    <a:noFill/>
                    <a:ln w="9525">
                      <a:noFill/>
                      <a:miter lim="800000"/>
                      <a:headEnd/>
                      <a:tailEnd/>
                    </a:ln>
                  </pic:spPr>
                </pic:pic>
              </a:graphicData>
            </a:graphic>
          </wp:inline>
        </w:drawing>
      </w:r>
    </w:p>
    <w:p w:rsidR="00A52716" w:rsidRDefault="00A52716" w:rsidP="00A52716">
      <w:pPr>
        <w:ind w:firstLineChars="200" w:firstLine="480"/>
        <w:rPr>
          <w:rFonts w:ascii="宋体" w:hAnsi="宋体"/>
        </w:rPr>
      </w:pPr>
      <w:r>
        <w:rPr>
          <w:rFonts w:ascii="宋体" w:hAnsi="宋体" w:hint="eastAsia"/>
        </w:rPr>
        <w:t>点击质押还款（11）进入以下界面</w:t>
      </w:r>
    </w:p>
    <w:p w:rsidR="00A52716" w:rsidRDefault="0004090F" w:rsidP="00A52716">
      <w:pPr>
        <w:ind w:firstLineChars="200" w:firstLine="480"/>
        <w:rPr>
          <w:rFonts w:ascii="宋体" w:hAnsi="宋体"/>
        </w:rPr>
      </w:pPr>
      <w:r>
        <w:rPr>
          <w:rFonts w:ascii="宋体" w:hAnsi="宋体" w:hint="eastAsia"/>
          <w:noProof/>
        </w:rPr>
        <w:drawing>
          <wp:inline distT="0" distB="0" distL="0" distR="0">
            <wp:extent cx="5048250" cy="2409825"/>
            <wp:effectExtent l="1905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5" cstate="print"/>
                    <a:srcRect/>
                    <a:stretch>
                      <a:fillRect/>
                    </a:stretch>
                  </pic:blipFill>
                  <pic:spPr bwMode="auto">
                    <a:xfrm>
                      <a:off x="0" y="0"/>
                      <a:ext cx="5048250" cy="2409825"/>
                    </a:xfrm>
                    <a:prstGeom prst="rect">
                      <a:avLst/>
                    </a:prstGeom>
                    <a:noFill/>
                    <a:ln w="9525">
                      <a:noFill/>
                      <a:miter lim="800000"/>
                      <a:headEnd/>
                      <a:tailEnd/>
                    </a:ln>
                  </pic:spPr>
                </pic:pic>
              </a:graphicData>
            </a:graphic>
          </wp:inline>
        </w:drawing>
      </w:r>
    </w:p>
    <w:p w:rsidR="00A52716" w:rsidRDefault="00A52716" w:rsidP="0004090F">
      <w:pPr>
        <w:pStyle w:val="6"/>
        <w:spacing w:line="360" w:lineRule="auto"/>
        <w:rPr>
          <w:rFonts w:ascii="宋体" w:eastAsia="宋体" w:hAnsi="宋体"/>
        </w:rPr>
      </w:pPr>
      <w:r>
        <w:rPr>
          <w:rFonts w:ascii="宋体" w:eastAsia="宋体" w:hAnsi="宋体" w:hint="eastAsia"/>
        </w:rPr>
        <w:t>（四）操作要点</w:t>
      </w:r>
    </w:p>
    <w:p w:rsidR="00A52716" w:rsidRDefault="00A52716" w:rsidP="00A52716">
      <w:pPr>
        <w:numPr>
          <w:ilvl w:val="0"/>
          <w:numId w:val="533"/>
        </w:numPr>
        <w:rPr>
          <w:rFonts w:ascii="宋体" w:hAnsi="宋体"/>
        </w:rPr>
      </w:pPr>
      <w:r>
        <w:rPr>
          <w:rFonts w:ascii="宋体" w:hAnsi="宋体" w:hint="eastAsia"/>
        </w:rPr>
        <w:t>客户可在全行范围内用非质物偿还贷款（非质物指放款户口活期资金）。</w:t>
      </w:r>
    </w:p>
    <w:p w:rsidR="00A52716" w:rsidRDefault="00A52716" w:rsidP="00A52716">
      <w:pPr>
        <w:numPr>
          <w:ilvl w:val="0"/>
          <w:numId w:val="533"/>
        </w:numPr>
        <w:rPr>
          <w:rFonts w:ascii="宋体" w:hAnsi="宋体"/>
        </w:rPr>
      </w:pPr>
      <w:r>
        <w:rPr>
          <w:rFonts w:ascii="宋体" w:hAnsi="宋体" w:hint="eastAsia"/>
        </w:rPr>
        <w:t>客户发起的质物还款只能在协议申请行办理。</w:t>
      </w:r>
    </w:p>
    <w:p w:rsidR="00A52716" w:rsidRDefault="00A52716" w:rsidP="00A52716">
      <w:pPr>
        <w:numPr>
          <w:ilvl w:val="0"/>
          <w:numId w:val="533"/>
        </w:numPr>
        <w:rPr>
          <w:rFonts w:ascii="宋体" w:hAnsi="宋体"/>
        </w:rPr>
      </w:pPr>
      <w:r>
        <w:rPr>
          <w:rFonts w:ascii="宋体" w:hAnsi="宋体" w:hint="eastAsia"/>
        </w:rPr>
        <w:t>还款时系统将从放款户口中扣划本息，所以在客户还款前保证放款户口人民币活期账户余额足够清偿本息。</w:t>
      </w:r>
    </w:p>
    <w:p w:rsidR="00A52716" w:rsidRDefault="00A52716" w:rsidP="00A52716">
      <w:pPr>
        <w:numPr>
          <w:ilvl w:val="0"/>
          <w:numId w:val="533"/>
        </w:numPr>
        <w:rPr>
          <w:rFonts w:ascii="宋体" w:hAnsi="宋体"/>
        </w:rPr>
      </w:pPr>
      <w:r>
        <w:rPr>
          <w:rFonts w:ascii="宋体" w:hAnsi="宋体" w:hint="eastAsia"/>
        </w:rPr>
        <w:t>系统提供部分还款方式。采用全额还款时，利随本清；采用部分还款时，最低部分还款金额为1000元，系统会先收取自贷款日到还款日全部本金产生的</w:t>
      </w:r>
      <w:r>
        <w:rPr>
          <w:rFonts w:ascii="宋体" w:hAnsi="宋体" w:hint="eastAsia"/>
        </w:rPr>
        <w:lastRenderedPageBreak/>
        <w:t>所有利息。</w:t>
      </w:r>
    </w:p>
    <w:p w:rsidR="00A52716" w:rsidRDefault="00A52716" w:rsidP="00A52716">
      <w:pPr>
        <w:numPr>
          <w:ilvl w:val="0"/>
          <w:numId w:val="533"/>
        </w:numPr>
        <w:rPr>
          <w:rFonts w:ascii="宋体" w:hAnsi="宋体"/>
        </w:rPr>
      </w:pPr>
      <w:r>
        <w:rPr>
          <w:rFonts w:ascii="宋体" w:hAnsi="宋体" w:hint="eastAsia"/>
        </w:rPr>
        <w:t>客户采用质物还款时也可以部分还款（不设最低还款金额），旧系统贷款不可以部分还款。</w:t>
      </w:r>
    </w:p>
    <w:p w:rsidR="00A52716" w:rsidRDefault="00A52716" w:rsidP="00A52716">
      <w:pPr>
        <w:numPr>
          <w:ilvl w:val="0"/>
          <w:numId w:val="533"/>
        </w:numPr>
        <w:rPr>
          <w:rFonts w:ascii="宋体" w:hAnsi="宋体"/>
        </w:rPr>
      </w:pPr>
      <w:r>
        <w:rPr>
          <w:rFonts w:ascii="宋体" w:hAnsi="宋体" w:hint="eastAsia"/>
        </w:rPr>
        <w:t>质押户口冻结状态时不能进行质物还款。</w:t>
      </w:r>
    </w:p>
    <w:p w:rsidR="00A52716" w:rsidRDefault="00A52716" w:rsidP="00A52716">
      <w:pPr>
        <w:rPr>
          <w:rFonts w:ascii="宋体" w:hAnsi="宋体"/>
        </w:rPr>
      </w:pPr>
      <w:r>
        <w:rPr>
          <w:rFonts w:ascii="宋体" w:hAnsi="宋体" w:hint="eastAsia"/>
          <w:szCs w:val="22"/>
        </w:rPr>
        <w:t>7、补偿金收取原则：提前还款时间不足30天的，我行收取自提前还款日至贷款到期日的应付贷款利息作为补偿金；提前还款时间超过30天的，我行收取一个月的贷款利息作为作为补偿金。由各分行根据当地市场情况决定是否收取。</w:t>
      </w:r>
    </w:p>
    <w:p w:rsidR="00A52716" w:rsidRDefault="00A52716" w:rsidP="00A52716">
      <w:pPr>
        <w:rPr>
          <w:rFonts w:ascii="宋体" w:hAnsi="宋体"/>
        </w:rPr>
      </w:pPr>
      <w:r>
        <w:rPr>
          <w:rFonts w:ascii="宋体" w:hAnsi="宋体" w:hint="eastAsia"/>
        </w:rPr>
        <w:t>8、客户当天借款当天还贷则必须收取一天补偿金（系统控制，无法配置）。</w:t>
      </w:r>
    </w:p>
    <w:p w:rsidR="00A52716" w:rsidRDefault="00A52716" w:rsidP="00A52716">
      <w:pPr>
        <w:rPr>
          <w:rFonts w:ascii="宋体" w:hAnsi="宋体"/>
        </w:rPr>
      </w:pPr>
      <w:r>
        <w:rPr>
          <w:rFonts w:ascii="宋体" w:hAnsi="宋体" w:hint="eastAsia"/>
        </w:rPr>
        <w:t>9、如客户使用存单或非托管式国债质物还款后，全部扣划自动关户的，用户需向客户收回“质押存单（一卡通）代保管收据”，按会计业务规范——出纳业务规范中的要求办理质物出库手续。收回的“质押存单（一卡通）代保管收据”、网点保管的“代保管收据存根联”和自动关户的存单或国债收款凭证作为“招商银行个人质押贷款还款确认书”附件一并交事后监督。</w:t>
      </w:r>
    </w:p>
    <w:p w:rsidR="00A52716" w:rsidRDefault="00A52716" w:rsidP="00A52716">
      <w:pPr>
        <w:jc w:val="left"/>
        <w:rPr>
          <w:rFonts w:ascii="宋体" w:hAnsi="宋体"/>
        </w:rPr>
      </w:pPr>
      <w:r>
        <w:rPr>
          <w:rFonts w:ascii="宋体" w:hAnsi="宋体" w:hint="eastAsia"/>
        </w:rPr>
        <w:t>10、如客户使用存单或非托管式国债对新贷款质物还款后，部分扣划未自动关户的，客户在办理质押户口取消时，系统会提示更换凭证。</w:t>
      </w:r>
    </w:p>
    <w:p w:rsidR="00A52716" w:rsidRDefault="00A52716" w:rsidP="00A52716">
      <w:pPr>
        <w:rPr>
          <w:rFonts w:ascii="宋体" w:hAnsi="宋体"/>
        </w:rPr>
      </w:pPr>
      <w:r>
        <w:rPr>
          <w:rFonts w:ascii="宋体" w:hAnsi="宋体" w:hint="eastAsia"/>
        </w:rPr>
        <w:t>11、如客户使用存单或非托管式国债对旧贷款质物还款后，部分扣划未自动关户的，需当时更换凭证。将收回的“质押存单（一卡通）代保管收据”、网点保管的“代保管收据存根联”和原存单或国债收款凭证作为“特殊业务凭证”的附件一并交事后监督。</w:t>
      </w:r>
    </w:p>
    <w:p w:rsidR="00A52716" w:rsidRDefault="00A52716" w:rsidP="00A52716">
      <w:pPr>
        <w:rPr>
          <w:rFonts w:ascii="宋体" w:hAnsi="宋体"/>
        </w:rPr>
      </w:pPr>
      <w:r>
        <w:rPr>
          <w:rFonts w:ascii="宋体" w:hAnsi="宋体" w:hint="eastAsia"/>
        </w:rPr>
        <w:t>12、当放款户口活期账户冻结时，可通过操作界面上的“扣款户口号”处刷卡输入客户提供的另一个户口来过渡，方便客户还款。“扣款户口号”处输入的户口必须是与放款户口同一客户号下的户口。</w:t>
      </w:r>
    </w:p>
    <w:p w:rsidR="00A52716" w:rsidRDefault="00A52716" w:rsidP="0004090F">
      <w:pPr>
        <w:pStyle w:val="6"/>
        <w:spacing w:line="360" w:lineRule="auto"/>
        <w:rPr>
          <w:rFonts w:ascii="宋体" w:eastAsia="宋体" w:hAnsi="宋体"/>
        </w:rPr>
      </w:pPr>
      <w:r>
        <w:rPr>
          <w:rFonts w:ascii="宋体" w:eastAsia="宋体" w:hAnsi="宋体" w:hint="eastAsia"/>
        </w:rPr>
        <w:t>（五）操作步骤</w:t>
      </w:r>
    </w:p>
    <w:p w:rsidR="00A52716" w:rsidRDefault="00A52716" w:rsidP="0004090F">
      <w:pPr>
        <w:pStyle w:val="7"/>
        <w:spacing w:line="360" w:lineRule="auto"/>
        <w:rPr>
          <w:rFonts w:ascii="宋体" w:hAnsi="宋体"/>
        </w:rPr>
      </w:pPr>
      <w:r>
        <w:rPr>
          <w:rFonts w:ascii="宋体" w:hAnsi="宋体" w:hint="eastAsia"/>
        </w:rPr>
        <w:t>活期资金还款</w:t>
      </w:r>
    </w:p>
    <w:p w:rsidR="00A52716" w:rsidRDefault="00A52716" w:rsidP="00E538B8">
      <w:pPr>
        <w:numPr>
          <w:ilvl w:val="1"/>
          <w:numId w:val="322"/>
        </w:numPr>
        <w:tabs>
          <w:tab w:val="left" w:pos="3420"/>
        </w:tabs>
        <w:ind w:left="360"/>
        <w:rPr>
          <w:rFonts w:ascii="宋体" w:hAnsi="宋体"/>
        </w:rPr>
      </w:pPr>
      <w:r>
        <w:rPr>
          <w:rFonts w:ascii="宋体" w:hAnsi="宋体" w:hint="eastAsia"/>
        </w:rPr>
        <w:t>用户审核客户填写的一式两联“招商银行个人质押贷款还款确认书”，及放款一卡通。</w:t>
      </w:r>
    </w:p>
    <w:p w:rsidR="00A52716" w:rsidRDefault="00A52716" w:rsidP="00E538B8">
      <w:pPr>
        <w:numPr>
          <w:ilvl w:val="1"/>
          <w:numId w:val="322"/>
        </w:numPr>
        <w:tabs>
          <w:tab w:val="num" w:pos="3410"/>
        </w:tabs>
        <w:ind w:left="360"/>
        <w:rPr>
          <w:rFonts w:ascii="宋体" w:hAnsi="宋体"/>
        </w:rPr>
      </w:pPr>
      <w:r>
        <w:rPr>
          <w:rFonts w:ascii="宋体" w:hAnsi="宋体" w:hint="eastAsia"/>
        </w:rPr>
        <w:t>用户选择系统导航－资产业务－个人质押贷款－客户主动还款，或在“业务代码”处输入业务代码4022进入。</w:t>
      </w:r>
    </w:p>
    <w:p w:rsidR="00A52716" w:rsidRDefault="00A52716" w:rsidP="00E538B8">
      <w:pPr>
        <w:numPr>
          <w:ilvl w:val="1"/>
          <w:numId w:val="322"/>
        </w:numPr>
        <w:tabs>
          <w:tab w:val="num" w:pos="3410"/>
        </w:tabs>
        <w:ind w:left="360"/>
        <w:rPr>
          <w:rFonts w:ascii="宋体" w:hAnsi="宋体"/>
        </w:rPr>
      </w:pPr>
      <w:r>
        <w:rPr>
          <w:rFonts w:ascii="宋体" w:hAnsi="宋体" w:hint="eastAsia"/>
        </w:rPr>
        <w:lastRenderedPageBreak/>
        <w:t>用户在“放款一卡通号”栏刷卡并手工输入银行卡号确认，系统显示贷款列表。</w:t>
      </w:r>
    </w:p>
    <w:p w:rsidR="00A52716" w:rsidRDefault="00A52716" w:rsidP="00E538B8">
      <w:pPr>
        <w:numPr>
          <w:ilvl w:val="1"/>
          <w:numId w:val="322"/>
        </w:numPr>
        <w:tabs>
          <w:tab w:val="num" w:pos="3410"/>
        </w:tabs>
        <w:ind w:left="360"/>
        <w:rPr>
          <w:rFonts w:ascii="宋体" w:hAnsi="宋体"/>
        </w:rPr>
      </w:pPr>
      <w:r>
        <w:rPr>
          <w:rFonts w:ascii="宋体" w:hAnsi="宋体" w:hint="eastAsia"/>
        </w:rPr>
        <w:t>按回车键或点击</w:t>
      </w:r>
      <w:r w:rsidRPr="008E1FB9">
        <w:rPr>
          <w:rFonts w:ascii="宋体" w:hAnsi="宋体"/>
        </w:rPr>
        <w:object w:dxaOrig="315" w:dyaOrig="315">
          <v:shape id="_x0000_i1098" type="#_x0000_t75" style="width:15.75pt;height:15.75pt" o:ole="" fillcolor="window">
            <v:imagedata r:id="rId99" o:title=""/>
          </v:shape>
          <o:OLEObject Type="Embed" ProgID="PBrush" ShapeID="_x0000_i1098" DrawAspect="Content" ObjectID="_1458487574" r:id="rId306"/>
        </w:object>
      </w:r>
      <w:r>
        <w:rPr>
          <w:rFonts w:ascii="宋体" w:hAnsi="宋体" w:hint="eastAsia"/>
        </w:rPr>
        <w:t>，进入支取方式录入界面，请客户输入一卡通的取款密码。</w:t>
      </w:r>
    </w:p>
    <w:p w:rsidR="00A52716" w:rsidRDefault="00A52716" w:rsidP="00E538B8">
      <w:pPr>
        <w:numPr>
          <w:ilvl w:val="1"/>
          <w:numId w:val="322"/>
        </w:numPr>
        <w:tabs>
          <w:tab w:val="num" w:pos="3410"/>
        </w:tabs>
        <w:ind w:left="360"/>
        <w:rPr>
          <w:rFonts w:ascii="宋体" w:hAnsi="宋体"/>
        </w:rPr>
      </w:pPr>
      <w:r>
        <w:rPr>
          <w:rFonts w:ascii="宋体" w:hAnsi="宋体" w:hint="eastAsia"/>
        </w:rPr>
        <w:t>用户根据客户申请在贷款列表中选择贷款账户或在“贷款账户序号”栏输入待归还的贷款账户序号。</w:t>
      </w:r>
    </w:p>
    <w:p w:rsidR="00A52716" w:rsidRDefault="00A52716" w:rsidP="00E538B8">
      <w:pPr>
        <w:numPr>
          <w:ilvl w:val="1"/>
          <w:numId w:val="322"/>
        </w:numPr>
        <w:tabs>
          <w:tab w:val="num" w:pos="3410"/>
        </w:tabs>
        <w:ind w:left="360"/>
        <w:rPr>
          <w:rFonts w:ascii="宋体" w:hAnsi="宋体"/>
        </w:rPr>
      </w:pPr>
      <w:r>
        <w:rPr>
          <w:rFonts w:ascii="宋体" w:hAnsi="宋体" w:hint="eastAsia"/>
        </w:rPr>
        <w:t>在“部分还款标志”栏处选择“是”与“否”，如选择部分还款则在“部分还款金额”栏处输入客户申请还款金额，旧系统贷款不支持部分还款。</w:t>
      </w:r>
    </w:p>
    <w:p w:rsidR="00A52716" w:rsidRDefault="00A52716" w:rsidP="00E538B8">
      <w:pPr>
        <w:numPr>
          <w:ilvl w:val="1"/>
          <w:numId w:val="322"/>
        </w:numPr>
        <w:tabs>
          <w:tab w:val="num" w:pos="3410"/>
        </w:tabs>
        <w:ind w:left="360"/>
        <w:rPr>
          <w:rFonts w:ascii="宋体" w:hAnsi="宋体"/>
        </w:rPr>
      </w:pPr>
      <w:r>
        <w:rPr>
          <w:rFonts w:ascii="宋体" w:hAnsi="宋体" w:hint="eastAsia"/>
        </w:rPr>
        <w:t>全部资料核实无误后，选择“确定1”按钮结束操作。</w:t>
      </w:r>
    </w:p>
    <w:p w:rsidR="00A52716" w:rsidRDefault="00A52716" w:rsidP="00E538B8">
      <w:pPr>
        <w:numPr>
          <w:ilvl w:val="1"/>
          <w:numId w:val="322"/>
        </w:numPr>
        <w:tabs>
          <w:tab w:val="num" w:pos="3410"/>
        </w:tabs>
        <w:ind w:left="360"/>
        <w:rPr>
          <w:rFonts w:ascii="宋体" w:hAnsi="宋体"/>
        </w:rPr>
      </w:pPr>
      <w:r>
        <w:rPr>
          <w:rFonts w:ascii="宋体" w:hAnsi="宋体" w:hint="eastAsia"/>
        </w:rPr>
        <w:t>打印：根据系统提示打印“招商银行个人质押贷款还款确认书”。</w:t>
      </w:r>
    </w:p>
    <w:p w:rsidR="00A52716" w:rsidRDefault="00A52716" w:rsidP="00E538B8">
      <w:pPr>
        <w:numPr>
          <w:ilvl w:val="1"/>
          <w:numId w:val="322"/>
        </w:numPr>
        <w:tabs>
          <w:tab w:val="num" w:pos="3410"/>
        </w:tabs>
        <w:ind w:left="360"/>
        <w:rPr>
          <w:rFonts w:ascii="宋体" w:hAnsi="宋体"/>
        </w:rPr>
      </w:pPr>
      <w:r>
        <w:rPr>
          <w:rFonts w:ascii="宋体" w:hAnsi="宋体" w:hint="eastAsia"/>
        </w:rPr>
        <w:t>用户</w:t>
      </w:r>
      <w:r>
        <w:rPr>
          <w:rFonts w:ascii="宋体" w:hAnsi="宋体"/>
        </w:rPr>
        <w:t>在</w:t>
      </w:r>
      <w:r>
        <w:rPr>
          <w:rFonts w:ascii="宋体" w:hAnsi="宋体" w:hint="eastAsia"/>
        </w:rPr>
        <w:t>还款确认书上</w:t>
      </w:r>
      <w:r>
        <w:rPr>
          <w:rFonts w:ascii="宋体" w:hAnsi="宋体"/>
        </w:rPr>
        <w:t>加盖储蓄业务章将</w:t>
      </w:r>
      <w:r>
        <w:rPr>
          <w:rFonts w:ascii="宋体" w:hAnsi="宋体" w:hint="eastAsia"/>
        </w:rPr>
        <w:t>客户回单联</w:t>
      </w:r>
      <w:r>
        <w:rPr>
          <w:rFonts w:ascii="宋体" w:hAnsi="宋体"/>
        </w:rPr>
        <w:t>交</w:t>
      </w:r>
      <w:r>
        <w:rPr>
          <w:rFonts w:ascii="宋体" w:hAnsi="宋体" w:hint="eastAsia"/>
        </w:rPr>
        <w:t>给</w:t>
      </w:r>
      <w:r>
        <w:rPr>
          <w:rFonts w:ascii="宋体" w:hAnsi="宋体"/>
        </w:rPr>
        <w:t>客户。</w:t>
      </w:r>
      <w:r>
        <w:rPr>
          <w:rFonts w:ascii="宋体" w:hAnsi="宋体" w:hint="eastAsia"/>
        </w:rPr>
        <w:t>还款确认书银行留存联在日终时作为一笔010正常资金业务纳入日结。</w:t>
      </w:r>
    </w:p>
    <w:p w:rsidR="00A52716" w:rsidRDefault="00A52716" w:rsidP="0004090F">
      <w:pPr>
        <w:pStyle w:val="7"/>
        <w:spacing w:line="360" w:lineRule="auto"/>
        <w:rPr>
          <w:rFonts w:ascii="宋体" w:hAnsi="宋体"/>
        </w:rPr>
      </w:pPr>
      <w:r>
        <w:rPr>
          <w:rFonts w:ascii="宋体" w:hAnsi="宋体" w:hint="eastAsia"/>
        </w:rPr>
        <w:t>质物还款</w:t>
      </w:r>
    </w:p>
    <w:p w:rsidR="00A52716" w:rsidRDefault="00A52716" w:rsidP="00E538B8">
      <w:pPr>
        <w:numPr>
          <w:ilvl w:val="2"/>
          <w:numId w:val="322"/>
        </w:numPr>
        <w:tabs>
          <w:tab w:val="clear" w:pos="1200"/>
          <w:tab w:val="num" w:pos="360"/>
        </w:tabs>
        <w:ind w:left="360"/>
        <w:rPr>
          <w:rFonts w:ascii="宋体" w:hAnsi="宋体"/>
        </w:rPr>
      </w:pPr>
      <w:r>
        <w:rPr>
          <w:rFonts w:ascii="宋体" w:hAnsi="宋体" w:hint="eastAsia"/>
        </w:rPr>
        <w:t>同非质物还款步骤1-5</w:t>
      </w:r>
    </w:p>
    <w:p w:rsidR="00A52716" w:rsidRDefault="00A52716" w:rsidP="00E538B8">
      <w:pPr>
        <w:numPr>
          <w:ilvl w:val="2"/>
          <w:numId w:val="322"/>
        </w:numPr>
        <w:tabs>
          <w:tab w:val="clear" w:pos="1200"/>
          <w:tab w:val="num" w:pos="360"/>
        </w:tabs>
        <w:ind w:left="360"/>
        <w:rPr>
          <w:rFonts w:ascii="宋体" w:hAnsi="宋体"/>
        </w:rPr>
      </w:pPr>
      <w:r>
        <w:rPr>
          <w:rFonts w:ascii="宋体" w:hAnsi="宋体" w:hint="eastAsia"/>
        </w:rPr>
        <w:t>资料核实无误后，选择“扣划11”按钮进入扣划界面。系统将与归还贷款质押类型相同的质押存款账户显示在可扣划账户列表中。</w:t>
      </w:r>
    </w:p>
    <w:p w:rsidR="00A52716" w:rsidRDefault="00A52716" w:rsidP="00A52716">
      <w:pPr>
        <w:rPr>
          <w:rFonts w:ascii="宋体" w:hAnsi="宋体"/>
        </w:rPr>
      </w:pPr>
      <w:r>
        <w:rPr>
          <w:rFonts w:ascii="宋体" w:hAnsi="宋体" w:hint="eastAsia"/>
        </w:rPr>
        <w:t>3、当放款户口活期账户为冻结状态时，在</w:t>
      </w:r>
      <w:r w:rsidR="0004090F">
        <w:rPr>
          <w:rFonts w:ascii="宋体" w:hAnsi="宋体" w:hint="eastAsia"/>
          <w:noProof/>
        </w:rPr>
        <w:drawing>
          <wp:inline distT="0" distB="0" distL="0" distR="0">
            <wp:extent cx="2171700" cy="342900"/>
            <wp:effectExtent l="1905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7" cstate="print"/>
                    <a:srcRect/>
                    <a:stretch>
                      <a:fillRect/>
                    </a:stretch>
                  </pic:blipFill>
                  <pic:spPr bwMode="auto">
                    <a:xfrm>
                      <a:off x="0" y="0"/>
                      <a:ext cx="2171700" cy="342900"/>
                    </a:xfrm>
                    <a:prstGeom prst="rect">
                      <a:avLst/>
                    </a:prstGeom>
                    <a:noFill/>
                    <a:ln w="9525">
                      <a:noFill/>
                      <a:miter lim="800000"/>
                      <a:headEnd/>
                      <a:tailEnd/>
                    </a:ln>
                  </pic:spPr>
                </pic:pic>
              </a:graphicData>
            </a:graphic>
          </wp:inline>
        </w:drawing>
      </w:r>
    </w:p>
    <w:p w:rsidR="00A52716" w:rsidRDefault="00A52716" w:rsidP="00A52716">
      <w:pPr>
        <w:ind w:firstLineChars="100" w:firstLine="240"/>
        <w:rPr>
          <w:rFonts w:ascii="宋体" w:hAnsi="宋体"/>
        </w:rPr>
      </w:pPr>
      <w:r>
        <w:rPr>
          <w:rFonts w:ascii="宋体" w:hAnsi="宋体" w:hint="eastAsia"/>
        </w:rPr>
        <w:t>处刷卡输入与放款户口同一客户下的户口号进行还款，以便客户还款。</w:t>
      </w:r>
    </w:p>
    <w:p w:rsidR="00A52716" w:rsidRDefault="00A52716" w:rsidP="00A52716">
      <w:pPr>
        <w:ind w:left="240" w:hangingChars="100" w:hanging="240"/>
        <w:rPr>
          <w:rFonts w:ascii="宋体" w:hAnsi="宋体"/>
        </w:rPr>
      </w:pPr>
      <w:r>
        <w:rPr>
          <w:rFonts w:ascii="宋体" w:hAnsi="宋体" w:hint="eastAsia"/>
        </w:rPr>
        <w:t>4、按回车键或点击</w:t>
      </w:r>
      <w:r w:rsidRPr="008E1FB9">
        <w:rPr>
          <w:rFonts w:ascii="宋体" w:hAnsi="宋体"/>
        </w:rPr>
        <w:object w:dxaOrig="315" w:dyaOrig="315">
          <v:shape id="_x0000_i1099" type="#_x0000_t75" style="width:15.75pt;height:15.75pt" o:ole="" fillcolor="window">
            <v:imagedata r:id="rId99" o:title=""/>
          </v:shape>
          <o:OLEObject Type="Embed" ProgID="PBrush" ShapeID="_x0000_i1099" DrawAspect="Content" ObjectID="_1458487575" r:id="rId308"/>
        </w:object>
      </w:r>
      <w:r>
        <w:rPr>
          <w:rFonts w:ascii="宋体" w:hAnsi="宋体" w:hint="eastAsia"/>
        </w:rPr>
        <w:t>，进入支取方式录入界面，请客户输入一卡通的取款密码。</w:t>
      </w:r>
    </w:p>
    <w:p w:rsidR="00A52716" w:rsidRDefault="00A52716" w:rsidP="00A52716">
      <w:pPr>
        <w:rPr>
          <w:rFonts w:ascii="宋体" w:hAnsi="宋体"/>
        </w:rPr>
      </w:pPr>
      <w:r>
        <w:rPr>
          <w:rFonts w:ascii="宋体" w:hAnsi="宋体" w:hint="eastAsia"/>
        </w:rPr>
        <w:t>5、在“部分还款标志”栏处选择“是”与“否”，如选择部分还款则在“部分还款金额”栏处输入客户申请还款金额，旧系统贷款不支持部分还款。</w:t>
      </w:r>
    </w:p>
    <w:p w:rsidR="00A52716" w:rsidRDefault="00A52716" w:rsidP="00A52716">
      <w:pPr>
        <w:rPr>
          <w:rFonts w:ascii="宋体" w:hAnsi="宋体"/>
        </w:rPr>
      </w:pPr>
      <w:r>
        <w:rPr>
          <w:rFonts w:ascii="宋体" w:hAnsi="宋体" w:hint="eastAsia"/>
        </w:rPr>
        <w:t>6、旧系统贷款使用存单质物还款时，需更换凭证，用户在“新的凭证号码”栏处输入新的凭证号码。</w:t>
      </w:r>
    </w:p>
    <w:p w:rsidR="00A52716" w:rsidRDefault="00A52716" w:rsidP="00A52716">
      <w:pPr>
        <w:numPr>
          <w:ilvl w:val="0"/>
          <w:numId w:val="324"/>
        </w:numPr>
        <w:rPr>
          <w:rFonts w:ascii="宋体" w:hAnsi="宋体"/>
        </w:rPr>
      </w:pPr>
      <w:r>
        <w:rPr>
          <w:rFonts w:ascii="宋体" w:hAnsi="宋体" w:hint="eastAsia"/>
        </w:rPr>
        <w:t>按客户要求扣划顺序依次双击选择需扣划的贷款账户（可扣划账户列表按黙认扣划顺序排列），选中账户在扣划账户列表中显示。</w:t>
      </w:r>
    </w:p>
    <w:p w:rsidR="00A52716" w:rsidRDefault="00A52716" w:rsidP="00A52716">
      <w:pPr>
        <w:numPr>
          <w:ilvl w:val="0"/>
          <w:numId w:val="324"/>
        </w:numPr>
        <w:rPr>
          <w:rFonts w:ascii="宋体" w:hAnsi="宋体"/>
        </w:rPr>
      </w:pPr>
      <w:r>
        <w:rPr>
          <w:rFonts w:ascii="宋体" w:hAnsi="宋体" w:hint="eastAsia"/>
        </w:rPr>
        <w:t>当客户选择外币还款时，如图</w:t>
      </w:r>
    </w:p>
    <w:p w:rsidR="00A52716" w:rsidRDefault="0004090F" w:rsidP="00A52716">
      <w:pPr>
        <w:rPr>
          <w:rFonts w:ascii="宋体" w:hAnsi="宋体"/>
        </w:rPr>
      </w:pPr>
      <w:r>
        <w:rPr>
          <w:rFonts w:ascii="宋体" w:hAnsi="宋体"/>
          <w:noProof/>
        </w:rPr>
        <w:lastRenderedPageBreak/>
        <w:drawing>
          <wp:inline distT="0" distB="0" distL="0" distR="0">
            <wp:extent cx="4914900" cy="3686175"/>
            <wp:effectExtent l="1905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09" cstate="print"/>
                    <a:srcRect/>
                    <a:stretch>
                      <a:fillRect/>
                    </a:stretch>
                  </pic:blipFill>
                  <pic:spPr bwMode="auto">
                    <a:xfrm>
                      <a:off x="0" y="0"/>
                      <a:ext cx="4914900" cy="3686175"/>
                    </a:xfrm>
                    <a:prstGeom prst="rect">
                      <a:avLst/>
                    </a:prstGeom>
                    <a:noFill/>
                    <a:ln w="9525">
                      <a:noFill/>
                      <a:miter lim="800000"/>
                      <a:headEnd/>
                      <a:tailEnd/>
                    </a:ln>
                  </pic:spPr>
                </pic:pic>
              </a:graphicData>
            </a:graphic>
          </wp:inline>
        </w:drawing>
      </w:r>
    </w:p>
    <w:p w:rsidR="00A52716" w:rsidRDefault="00A52716" w:rsidP="00A52716">
      <w:pPr>
        <w:rPr>
          <w:rFonts w:ascii="宋体" w:hAnsi="宋体"/>
        </w:rPr>
      </w:pPr>
      <w:r>
        <w:rPr>
          <w:rFonts w:ascii="宋体" w:hAnsi="宋体" w:hint="eastAsia"/>
        </w:rPr>
        <w:t>选择要还款账户点击确定，界面弹出交互框请柜员核对结汇币种汇率，（图）</w:t>
      </w:r>
    </w:p>
    <w:p w:rsidR="00A52716" w:rsidRDefault="0004090F" w:rsidP="00A52716">
      <w:pPr>
        <w:rPr>
          <w:rFonts w:ascii="宋体" w:hAnsi="宋体"/>
        </w:rPr>
      </w:pPr>
      <w:r>
        <w:rPr>
          <w:rFonts w:ascii="宋体" w:hAnsi="宋体" w:hint="eastAsia"/>
          <w:noProof/>
        </w:rPr>
        <w:drawing>
          <wp:inline distT="0" distB="0" distL="0" distR="0">
            <wp:extent cx="3657600" cy="3152775"/>
            <wp:effectExtent l="1905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10" cstate="print"/>
                    <a:srcRect/>
                    <a:stretch>
                      <a:fillRect/>
                    </a:stretch>
                  </pic:blipFill>
                  <pic:spPr bwMode="auto">
                    <a:xfrm>
                      <a:off x="0" y="0"/>
                      <a:ext cx="3657600" cy="3152775"/>
                    </a:xfrm>
                    <a:prstGeom prst="rect">
                      <a:avLst/>
                    </a:prstGeom>
                    <a:noFill/>
                    <a:ln w="9525">
                      <a:noFill/>
                      <a:miter lim="800000"/>
                      <a:headEnd/>
                      <a:tailEnd/>
                    </a:ln>
                  </pic:spPr>
                </pic:pic>
              </a:graphicData>
            </a:graphic>
          </wp:inline>
        </w:drawing>
      </w:r>
    </w:p>
    <w:p w:rsidR="00A52716" w:rsidRDefault="00A52716" w:rsidP="00A52716">
      <w:pPr>
        <w:rPr>
          <w:rFonts w:ascii="宋体" w:hAnsi="宋体"/>
        </w:rPr>
      </w:pPr>
      <w:r>
        <w:rPr>
          <w:rFonts w:ascii="宋体" w:hAnsi="宋体" w:hint="eastAsia"/>
        </w:rPr>
        <w:t>注：因外币质物还款需要结汇，外币质物还款结汇金额在等值1万美元以上、5万美元以下的，需对居民个人真实身份证明和合法外汇来源证明材料进行审核后予以办理；外币质物还款结汇金额在5万美元以上的，凭当地外汇管理部门核准件办理。审核通过后在</w:t>
      </w:r>
      <w:r w:rsidR="0004090F">
        <w:rPr>
          <w:rFonts w:ascii="宋体" w:hAnsi="宋体" w:hint="eastAsia"/>
          <w:noProof/>
        </w:rPr>
        <w:drawing>
          <wp:inline distT="0" distB="0" distL="0" distR="0">
            <wp:extent cx="1924050" cy="247650"/>
            <wp:effectExtent l="1905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11" cstate="print"/>
                    <a:srcRect/>
                    <a:stretch>
                      <a:fillRect/>
                    </a:stretch>
                  </pic:blipFill>
                  <pic:spPr bwMode="auto">
                    <a:xfrm>
                      <a:off x="0" y="0"/>
                      <a:ext cx="1924050" cy="247650"/>
                    </a:xfrm>
                    <a:prstGeom prst="rect">
                      <a:avLst/>
                    </a:prstGeom>
                    <a:noFill/>
                    <a:ln w="9525">
                      <a:noFill/>
                      <a:miter lim="800000"/>
                      <a:headEnd/>
                      <a:tailEnd/>
                    </a:ln>
                  </pic:spPr>
                </pic:pic>
              </a:graphicData>
            </a:graphic>
          </wp:inline>
        </w:drawing>
      </w:r>
      <w:r>
        <w:rPr>
          <w:rFonts w:ascii="宋体" w:hAnsi="宋体" w:hint="eastAsia"/>
        </w:rPr>
        <w:t>打勾，否则系统将提示结汇金额超限。</w:t>
      </w:r>
    </w:p>
    <w:p w:rsidR="00A52716" w:rsidRDefault="00A52716" w:rsidP="00A52716">
      <w:pPr>
        <w:rPr>
          <w:rFonts w:ascii="宋体" w:hAnsi="宋体"/>
        </w:rPr>
      </w:pPr>
      <w:r>
        <w:rPr>
          <w:rFonts w:ascii="宋体" w:hAnsi="宋体" w:hint="eastAsia"/>
        </w:rPr>
        <w:lastRenderedPageBreak/>
        <w:t>8、全部资料核实无误后，选择“确定1”按钮结束操作。</w:t>
      </w:r>
    </w:p>
    <w:p w:rsidR="00A52716" w:rsidRDefault="00A52716" w:rsidP="00A52716">
      <w:pPr>
        <w:rPr>
          <w:rFonts w:ascii="宋体" w:hAnsi="宋体"/>
        </w:rPr>
      </w:pPr>
      <w:r>
        <w:rPr>
          <w:rFonts w:ascii="宋体" w:hAnsi="宋体" w:hint="eastAsia"/>
        </w:rPr>
        <w:t>9、打印：根据系统提示打印“招商银行个人质押贷款还款确认书”。</w:t>
      </w:r>
    </w:p>
    <w:p w:rsidR="00A52716" w:rsidRDefault="00A52716" w:rsidP="00A52716">
      <w:pPr>
        <w:rPr>
          <w:rFonts w:ascii="宋体" w:hAnsi="宋体"/>
        </w:rPr>
      </w:pPr>
      <w:r>
        <w:rPr>
          <w:rFonts w:ascii="宋体" w:hAnsi="宋体" w:hint="eastAsia"/>
        </w:rPr>
        <w:t>10、如为存单质物归还旧系统贷款的，还需打印“招商银行储蓄特殊业务凭证”和新凭证。</w:t>
      </w:r>
    </w:p>
    <w:p w:rsidR="00A52716" w:rsidRDefault="00A52716" w:rsidP="00A52716">
      <w:pPr>
        <w:rPr>
          <w:rFonts w:ascii="宋体" w:hAnsi="宋体"/>
        </w:rPr>
      </w:pPr>
      <w:r>
        <w:rPr>
          <w:rFonts w:ascii="宋体" w:hAnsi="宋体" w:hint="eastAsia"/>
        </w:rPr>
        <w:t>11、用户</w:t>
      </w:r>
      <w:r>
        <w:rPr>
          <w:rFonts w:ascii="宋体" w:hAnsi="宋体"/>
        </w:rPr>
        <w:t>在</w:t>
      </w:r>
      <w:r>
        <w:rPr>
          <w:rFonts w:ascii="宋体" w:hAnsi="宋体" w:hint="eastAsia"/>
        </w:rPr>
        <w:t>还款确认书和特殊业务凭证上</w:t>
      </w:r>
      <w:r>
        <w:rPr>
          <w:rFonts w:ascii="宋体" w:hAnsi="宋体"/>
        </w:rPr>
        <w:t>加盖储蓄业务章将</w:t>
      </w:r>
      <w:r>
        <w:rPr>
          <w:rFonts w:ascii="宋体" w:hAnsi="宋体" w:hint="eastAsia"/>
        </w:rPr>
        <w:t>客户回单联</w:t>
      </w:r>
      <w:r>
        <w:rPr>
          <w:rFonts w:ascii="宋体" w:hAnsi="宋体"/>
        </w:rPr>
        <w:t>交</w:t>
      </w:r>
      <w:r>
        <w:rPr>
          <w:rFonts w:ascii="宋体" w:hAnsi="宋体" w:hint="eastAsia"/>
        </w:rPr>
        <w:t>给</w:t>
      </w:r>
      <w:r>
        <w:rPr>
          <w:rFonts w:ascii="宋体" w:hAnsi="宋体"/>
        </w:rPr>
        <w:t>客户。</w:t>
      </w:r>
      <w:r>
        <w:rPr>
          <w:rFonts w:ascii="宋体" w:hAnsi="宋体" w:hint="eastAsia"/>
        </w:rPr>
        <w:t>还款确认书银行留存联在日终时作为一笔010正常资金业务纳入日结。特殊业务凭证银行留存联在在日终时作为一笔030非资金业务（单据装订）纳入日结，原存单作为附件。</w:t>
      </w:r>
    </w:p>
    <w:p w:rsidR="00A52716" w:rsidRDefault="00A52716" w:rsidP="00A52716">
      <w:pPr>
        <w:pStyle w:val="5"/>
        <w:rPr>
          <w:rFonts w:ascii="宋体" w:hAnsi="宋体"/>
        </w:rPr>
      </w:pPr>
      <w:bookmarkStart w:id="1004" w:name="_Toc183923215"/>
      <w:r>
        <w:rPr>
          <w:rFonts w:ascii="宋体" w:hAnsi="宋体" w:hint="eastAsia"/>
        </w:rPr>
        <w:t>十一、申请展期（业务代码4023）</w:t>
      </w:r>
      <w:bookmarkEnd w:id="1004"/>
    </w:p>
    <w:p w:rsidR="00A52716" w:rsidRDefault="00A52716" w:rsidP="00A52716">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ind w:firstLineChars="200" w:firstLine="480"/>
        <w:rPr>
          <w:rFonts w:ascii="宋体" w:hAnsi="宋体"/>
        </w:rPr>
      </w:pPr>
      <w:r>
        <w:rPr>
          <w:rFonts w:ascii="宋体" w:hAnsi="宋体" w:hint="eastAsia"/>
        </w:rPr>
        <w:t>本模块实现客户到柜台办理展期的需求。</w:t>
      </w:r>
    </w:p>
    <w:p w:rsidR="00A52716" w:rsidRDefault="00A52716" w:rsidP="00A52716">
      <w:pPr>
        <w:pStyle w:val="6"/>
        <w:spacing w:line="360" w:lineRule="auto"/>
        <w:rPr>
          <w:rFonts w:ascii="宋体" w:eastAsia="宋体" w:hAnsi="宋体"/>
        </w:rPr>
      </w:pPr>
      <w:r>
        <w:rPr>
          <w:rFonts w:ascii="宋体" w:eastAsia="宋体" w:hAnsi="宋体" w:hint="eastAsia"/>
        </w:rPr>
        <w:t>（二）操作要点</w:t>
      </w:r>
    </w:p>
    <w:p w:rsidR="00A52716" w:rsidRDefault="00A52716" w:rsidP="00A52716">
      <w:pPr>
        <w:numPr>
          <w:ilvl w:val="0"/>
          <w:numId w:val="328"/>
        </w:numPr>
        <w:rPr>
          <w:rFonts w:ascii="宋体" w:hAnsi="宋体"/>
        </w:rPr>
      </w:pPr>
      <w:r>
        <w:rPr>
          <w:rFonts w:ascii="宋体" w:hAnsi="宋体" w:hint="eastAsia"/>
        </w:rPr>
        <w:t>客户可在全行范围内申请展期。</w:t>
      </w:r>
    </w:p>
    <w:p w:rsidR="00A52716" w:rsidRDefault="00A52716" w:rsidP="00A52716">
      <w:pPr>
        <w:numPr>
          <w:ilvl w:val="0"/>
          <w:numId w:val="328"/>
        </w:numPr>
        <w:rPr>
          <w:rFonts w:ascii="宋体" w:hAnsi="宋体"/>
        </w:rPr>
      </w:pPr>
      <w:r>
        <w:rPr>
          <w:rFonts w:ascii="宋体" w:hAnsi="宋体" w:hint="eastAsia"/>
        </w:rPr>
        <w:t>贷款到期前（含贷款到期日当天）均可办理展期申请手续。</w:t>
      </w:r>
    </w:p>
    <w:p w:rsidR="00A52716" w:rsidRDefault="00A52716" w:rsidP="00A52716">
      <w:pPr>
        <w:numPr>
          <w:ilvl w:val="0"/>
          <w:numId w:val="328"/>
        </w:numPr>
        <w:rPr>
          <w:rFonts w:ascii="宋体" w:hAnsi="宋体"/>
        </w:rPr>
      </w:pPr>
      <w:r>
        <w:rPr>
          <w:rFonts w:ascii="宋体" w:hAnsi="宋体" w:hint="eastAsia"/>
        </w:rPr>
        <w:t>客户申请展期后，必须保证贷款原到期日还款账户（即放款账户）内有足够的活期余额偿还利息，付清原贷款利息后贷款才能获得展期，若扣息不成功，则展期无效，贷款视同到期。</w:t>
      </w:r>
    </w:p>
    <w:p w:rsidR="00A52716" w:rsidRDefault="00A52716" w:rsidP="00A52716">
      <w:pPr>
        <w:numPr>
          <w:ilvl w:val="0"/>
          <w:numId w:val="328"/>
        </w:numPr>
        <w:rPr>
          <w:rFonts w:ascii="宋体" w:hAnsi="宋体"/>
        </w:rPr>
      </w:pPr>
      <w:r>
        <w:rPr>
          <w:rFonts w:ascii="宋体" w:hAnsi="宋体" w:hint="eastAsia"/>
        </w:rPr>
        <w:t>展期次数不限，但累计展期期限不超过原贷款期限。</w:t>
      </w:r>
    </w:p>
    <w:p w:rsidR="00A52716" w:rsidRDefault="00A52716" w:rsidP="00A52716">
      <w:pPr>
        <w:numPr>
          <w:ilvl w:val="0"/>
          <w:numId w:val="328"/>
        </w:numPr>
        <w:rPr>
          <w:rFonts w:ascii="宋体" w:hAnsi="宋体"/>
        </w:rPr>
      </w:pPr>
      <w:r>
        <w:rPr>
          <w:rFonts w:ascii="宋体" w:hAnsi="宋体" w:hint="eastAsia"/>
          <w:color w:val="000000"/>
        </w:rPr>
        <w:t>原贷款期限加累计展期期限达到新的利率期限档次时，自展期之日起，按展期日挂牌的同档次利率计息；达不到新的期限档次时，按展期日的原档次利率计息。</w:t>
      </w:r>
    </w:p>
    <w:p w:rsidR="00A52716" w:rsidRDefault="00A52716" w:rsidP="00A52716">
      <w:pPr>
        <w:pStyle w:val="6"/>
        <w:spacing w:line="360" w:lineRule="auto"/>
        <w:rPr>
          <w:rFonts w:ascii="宋体" w:eastAsia="宋体" w:hAnsi="宋体"/>
        </w:rPr>
      </w:pPr>
      <w:r>
        <w:rPr>
          <w:rFonts w:ascii="宋体" w:eastAsia="宋体" w:hAnsi="宋体" w:hint="eastAsia"/>
        </w:rPr>
        <w:t>（三）操作步骤</w:t>
      </w:r>
    </w:p>
    <w:p w:rsidR="00A52716" w:rsidRDefault="00A52716" w:rsidP="00E538B8">
      <w:pPr>
        <w:numPr>
          <w:ilvl w:val="1"/>
          <w:numId w:val="327"/>
        </w:numPr>
        <w:tabs>
          <w:tab w:val="num" w:pos="1622"/>
        </w:tabs>
        <w:ind w:left="360"/>
        <w:rPr>
          <w:rFonts w:ascii="宋体" w:hAnsi="宋体"/>
        </w:rPr>
      </w:pPr>
      <w:r>
        <w:rPr>
          <w:rFonts w:ascii="宋体" w:hAnsi="宋体" w:hint="eastAsia"/>
        </w:rPr>
        <w:t>用户审核客户填写的一式两联“招商银行个人质押贷款展期申请书”，及放款一卡通。</w:t>
      </w:r>
    </w:p>
    <w:p w:rsidR="00A52716" w:rsidRDefault="00A52716" w:rsidP="00E538B8">
      <w:pPr>
        <w:numPr>
          <w:ilvl w:val="1"/>
          <w:numId w:val="327"/>
        </w:numPr>
        <w:tabs>
          <w:tab w:val="num" w:pos="1622"/>
        </w:tabs>
        <w:ind w:left="360"/>
        <w:rPr>
          <w:rFonts w:ascii="宋体" w:hAnsi="宋体"/>
        </w:rPr>
      </w:pPr>
      <w:r>
        <w:rPr>
          <w:rFonts w:ascii="宋体" w:hAnsi="宋体" w:hint="eastAsia"/>
        </w:rPr>
        <w:t>用户选择系统导航－资产业务－个人质押贷款－申请展期，或在“业务代码”处输入业务代码4023进入。</w:t>
      </w:r>
    </w:p>
    <w:p w:rsidR="00A52716" w:rsidRDefault="00A52716" w:rsidP="00E538B8">
      <w:pPr>
        <w:numPr>
          <w:ilvl w:val="1"/>
          <w:numId w:val="327"/>
        </w:numPr>
        <w:tabs>
          <w:tab w:val="num" w:pos="1622"/>
        </w:tabs>
        <w:ind w:left="360"/>
        <w:rPr>
          <w:rFonts w:ascii="宋体" w:hAnsi="宋体"/>
        </w:rPr>
      </w:pPr>
      <w:r>
        <w:rPr>
          <w:rFonts w:ascii="宋体" w:hAnsi="宋体" w:hint="eastAsia"/>
        </w:rPr>
        <w:t>用户在“放款一卡通号”栏刷卡并手工输入银行卡号确认，系统显示贷款列</w:t>
      </w:r>
      <w:r>
        <w:rPr>
          <w:rFonts w:ascii="宋体" w:hAnsi="宋体" w:hint="eastAsia"/>
        </w:rPr>
        <w:lastRenderedPageBreak/>
        <w:t>表。</w:t>
      </w:r>
    </w:p>
    <w:p w:rsidR="00A52716" w:rsidRDefault="00A52716" w:rsidP="00E538B8">
      <w:pPr>
        <w:numPr>
          <w:ilvl w:val="1"/>
          <w:numId w:val="327"/>
        </w:numPr>
        <w:tabs>
          <w:tab w:val="num" w:pos="1622"/>
        </w:tabs>
        <w:ind w:left="360"/>
        <w:rPr>
          <w:rFonts w:ascii="宋体" w:hAnsi="宋体"/>
        </w:rPr>
      </w:pPr>
      <w:r>
        <w:rPr>
          <w:rFonts w:ascii="宋体" w:hAnsi="宋体" w:hint="eastAsia"/>
        </w:rPr>
        <w:t>回车键或点击</w:t>
      </w:r>
      <w:r w:rsidRPr="008E1FB9">
        <w:rPr>
          <w:rFonts w:ascii="宋体" w:hAnsi="宋体"/>
        </w:rPr>
        <w:object w:dxaOrig="315" w:dyaOrig="315">
          <v:shape id="_x0000_i1100" type="#_x0000_t75" style="width:15.75pt;height:15.75pt" o:ole="" fillcolor="window">
            <v:imagedata r:id="rId99" o:title=""/>
          </v:shape>
          <o:OLEObject Type="Embed" ProgID="PBrush" ShapeID="_x0000_i1100" DrawAspect="Content" ObjectID="_1458487576" r:id="rId312"/>
        </w:object>
      </w:r>
      <w:r>
        <w:rPr>
          <w:rFonts w:ascii="宋体" w:hAnsi="宋体" w:hint="eastAsia"/>
        </w:rPr>
        <w:t>，进入支取方式录入界面，请客户输入一卡通的取款密码。</w:t>
      </w:r>
    </w:p>
    <w:p w:rsidR="00A52716" w:rsidRDefault="00A52716" w:rsidP="00E538B8">
      <w:pPr>
        <w:numPr>
          <w:ilvl w:val="1"/>
          <w:numId w:val="327"/>
        </w:numPr>
        <w:tabs>
          <w:tab w:val="num" w:pos="1622"/>
        </w:tabs>
        <w:ind w:left="360"/>
        <w:rPr>
          <w:rFonts w:ascii="宋体" w:hAnsi="宋体"/>
        </w:rPr>
      </w:pPr>
      <w:r>
        <w:rPr>
          <w:rFonts w:ascii="宋体" w:hAnsi="宋体" w:hint="eastAsia"/>
        </w:rPr>
        <w:t>用户根据客户申请在贷款列表中选择贷款账户或在“贷款账户序号”栏输入待展期的贷款账户序号。</w:t>
      </w:r>
    </w:p>
    <w:p w:rsidR="00A52716" w:rsidRDefault="00A52716" w:rsidP="00E538B8">
      <w:pPr>
        <w:numPr>
          <w:ilvl w:val="1"/>
          <w:numId w:val="327"/>
        </w:numPr>
        <w:tabs>
          <w:tab w:val="num" w:pos="1622"/>
        </w:tabs>
        <w:ind w:left="360"/>
        <w:rPr>
          <w:rFonts w:ascii="宋体" w:hAnsi="宋体"/>
        </w:rPr>
      </w:pPr>
      <w:r>
        <w:rPr>
          <w:rFonts w:ascii="宋体" w:hAnsi="宋体" w:hint="eastAsia"/>
        </w:rPr>
        <w:t>在“新的到期日”栏处输入日期。</w:t>
      </w:r>
    </w:p>
    <w:p w:rsidR="00A52716" w:rsidRDefault="00A52716" w:rsidP="00E538B8">
      <w:pPr>
        <w:numPr>
          <w:ilvl w:val="1"/>
          <w:numId w:val="327"/>
        </w:numPr>
        <w:tabs>
          <w:tab w:val="num" w:pos="1622"/>
        </w:tabs>
        <w:ind w:left="360"/>
        <w:rPr>
          <w:rFonts w:ascii="宋体" w:hAnsi="宋体"/>
        </w:rPr>
      </w:pPr>
      <w:r>
        <w:rPr>
          <w:rFonts w:ascii="宋体" w:hAnsi="宋体" w:hint="eastAsia"/>
        </w:rPr>
        <w:t>全部资料核实无误后，选择“确定1”按钮结束操作。</w:t>
      </w:r>
    </w:p>
    <w:p w:rsidR="00A52716" w:rsidRDefault="00A52716" w:rsidP="00E538B8">
      <w:pPr>
        <w:numPr>
          <w:ilvl w:val="1"/>
          <w:numId w:val="327"/>
        </w:numPr>
        <w:tabs>
          <w:tab w:val="num" w:pos="1622"/>
        </w:tabs>
        <w:ind w:left="360"/>
        <w:rPr>
          <w:rFonts w:ascii="宋体" w:hAnsi="宋体"/>
        </w:rPr>
      </w:pPr>
      <w:r>
        <w:rPr>
          <w:rFonts w:ascii="宋体" w:hAnsi="宋体" w:hint="eastAsia"/>
        </w:rPr>
        <w:t>打印：根据系统提示打印“招商银行个人质押贷款展期申请书。</w:t>
      </w:r>
    </w:p>
    <w:p w:rsidR="00A52716" w:rsidRDefault="00A52716" w:rsidP="00E538B8">
      <w:pPr>
        <w:numPr>
          <w:ilvl w:val="1"/>
          <w:numId w:val="327"/>
        </w:numPr>
        <w:tabs>
          <w:tab w:val="num" w:pos="1622"/>
        </w:tabs>
        <w:ind w:left="360"/>
        <w:rPr>
          <w:rFonts w:ascii="宋体" w:hAnsi="宋体"/>
        </w:rPr>
      </w:pPr>
      <w:r>
        <w:rPr>
          <w:rFonts w:ascii="宋体" w:hAnsi="宋体" w:hint="eastAsia"/>
        </w:rPr>
        <w:t>用户</w:t>
      </w:r>
      <w:r>
        <w:rPr>
          <w:rFonts w:ascii="宋体" w:hAnsi="宋体"/>
        </w:rPr>
        <w:t>在</w:t>
      </w:r>
      <w:r>
        <w:rPr>
          <w:rFonts w:ascii="宋体" w:hAnsi="宋体" w:hint="eastAsia"/>
        </w:rPr>
        <w:t>展期申请书上</w:t>
      </w:r>
      <w:r>
        <w:rPr>
          <w:rFonts w:ascii="宋体" w:hAnsi="宋体"/>
        </w:rPr>
        <w:t>加盖储蓄业务章将</w:t>
      </w:r>
      <w:r>
        <w:rPr>
          <w:rFonts w:ascii="宋体" w:hAnsi="宋体" w:hint="eastAsia"/>
        </w:rPr>
        <w:t>客户回单联</w:t>
      </w:r>
      <w:r>
        <w:rPr>
          <w:rFonts w:ascii="宋体" w:hAnsi="宋体"/>
        </w:rPr>
        <w:t>交</w:t>
      </w:r>
      <w:r>
        <w:rPr>
          <w:rFonts w:ascii="宋体" w:hAnsi="宋体" w:hint="eastAsia"/>
        </w:rPr>
        <w:t>给</w:t>
      </w:r>
      <w:r>
        <w:rPr>
          <w:rFonts w:ascii="宋体" w:hAnsi="宋体"/>
        </w:rPr>
        <w:t>客户。</w:t>
      </w:r>
      <w:r>
        <w:rPr>
          <w:rFonts w:ascii="宋体" w:hAnsi="宋体" w:hint="eastAsia"/>
        </w:rPr>
        <w:t>展期申请书银行留存联在日终时作为一笔030非资金业务（单据装订）纳入日结。</w:t>
      </w:r>
    </w:p>
    <w:p w:rsidR="00A52716" w:rsidRDefault="00A52716" w:rsidP="00A52716">
      <w:pPr>
        <w:pStyle w:val="5"/>
        <w:rPr>
          <w:rFonts w:ascii="宋体" w:hAnsi="宋体"/>
        </w:rPr>
      </w:pPr>
      <w:bookmarkStart w:id="1005" w:name="_Toc183923216"/>
      <w:r>
        <w:rPr>
          <w:rFonts w:ascii="宋体" w:hAnsi="宋体" w:hint="eastAsia"/>
        </w:rPr>
        <w:t>十二、债务转化（业务代码4024）</w:t>
      </w:r>
      <w:bookmarkEnd w:id="1005"/>
    </w:p>
    <w:p w:rsidR="00A52716" w:rsidRDefault="00A52716" w:rsidP="00A52716">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ind w:firstLineChars="200" w:firstLine="480"/>
        <w:rPr>
          <w:rFonts w:ascii="宋体" w:hAnsi="宋体"/>
        </w:rPr>
      </w:pPr>
      <w:r>
        <w:rPr>
          <w:rFonts w:ascii="宋体" w:hAnsi="宋体" w:hint="eastAsia"/>
        </w:rPr>
        <w:t>本模块实现客户到柜台办理债务转化的需求。</w:t>
      </w:r>
    </w:p>
    <w:p w:rsidR="00A52716" w:rsidRDefault="00A52716" w:rsidP="00A52716">
      <w:pPr>
        <w:pStyle w:val="6"/>
        <w:spacing w:line="360" w:lineRule="auto"/>
        <w:rPr>
          <w:rFonts w:ascii="宋体" w:eastAsia="宋体" w:hAnsi="宋体"/>
        </w:rPr>
      </w:pPr>
      <w:r>
        <w:rPr>
          <w:rFonts w:ascii="宋体" w:eastAsia="宋体" w:hAnsi="宋体" w:hint="eastAsia"/>
        </w:rPr>
        <w:t>（二）操作要点</w:t>
      </w:r>
    </w:p>
    <w:p w:rsidR="00A52716" w:rsidRDefault="00A52716" w:rsidP="00A52716">
      <w:pPr>
        <w:numPr>
          <w:ilvl w:val="0"/>
          <w:numId w:val="329"/>
        </w:numPr>
        <w:rPr>
          <w:rFonts w:ascii="宋体" w:hAnsi="宋体"/>
        </w:rPr>
      </w:pPr>
      <w:r>
        <w:rPr>
          <w:rFonts w:ascii="宋体" w:hAnsi="宋体" w:hint="eastAsia"/>
        </w:rPr>
        <w:t>客户可在全行范围内办理债务转化。</w:t>
      </w:r>
    </w:p>
    <w:p w:rsidR="00A52716" w:rsidRDefault="00A52716" w:rsidP="00A52716">
      <w:pPr>
        <w:numPr>
          <w:ilvl w:val="0"/>
          <w:numId w:val="329"/>
        </w:numPr>
        <w:rPr>
          <w:rFonts w:ascii="宋体" w:hAnsi="宋体"/>
        </w:rPr>
      </w:pPr>
      <w:r>
        <w:rPr>
          <w:rFonts w:ascii="宋体" w:hAnsi="宋体" w:hint="eastAsia"/>
        </w:rPr>
        <w:t>贷款到期后（当贷款到期当日），但未超过30天，客户可向我行申请贷款债务转化。</w:t>
      </w:r>
    </w:p>
    <w:p w:rsidR="00A52716" w:rsidRDefault="00A52716" w:rsidP="00A52716">
      <w:pPr>
        <w:numPr>
          <w:ilvl w:val="0"/>
          <w:numId w:val="329"/>
        </w:numPr>
        <w:rPr>
          <w:rFonts w:ascii="宋体" w:hAnsi="宋体"/>
        </w:rPr>
      </w:pPr>
      <w:r>
        <w:rPr>
          <w:rFonts w:ascii="宋体" w:hAnsi="宋体" w:hint="eastAsia"/>
        </w:rPr>
        <w:t>新贷款期限可以长于原贷款期限，但最长不得超过一年。</w:t>
      </w:r>
    </w:p>
    <w:p w:rsidR="00A52716" w:rsidRDefault="00A52716" w:rsidP="00A52716">
      <w:pPr>
        <w:numPr>
          <w:ilvl w:val="0"/>
          <w:numId w:val="329"/>
        </w:numPr>
        <w:rPr>
          <w:rFonts w:ascii="宋体" w:hAnsi="宋体"/>
        </w:rPr>
      </w:pPr>
      <w:r>
        <w:rPr>
          <w:rFonts w:ascii="宋体" w:hAnsi="宋体" w:hint="eastAsia"/>
        </w:rPr>
        <w:t>新借金额与放款户口活期余额之和需大于等于应归还原贷款本息与应付印花税及其它相关费用之和。只要质押额度足够新借金额可大于原贷款金额。</w:t>
      </w:r>
    </w:p>
    <w:p w:rsidR="00A52716" w:rsidRDefault="00A52716" w:rsidP="00A52716">
      <w:pPr>
        <w:pStyle w:val="6"/>
        <w:spacing w:line="360" w:lineRule="auto"/>
        <w:rPr>
          <w:rFonts w:ascii="宋体" w:eastAsia="宋体" w:hAnsi="宋体"/>
        </w:rPr>
      </w:pPr>
      <w:r>
        <w:rPr>
          <w:rFonts w:ascii="宋体" w:eastAsia="宋体" w:hAnsi="宋体" w:hint="eastAsia"/>
        </w:rPr>
        <w:t>（三）操作步骤</w:t>
      </w:r>
    </w:p>
    <w:p w:rsidR="00A52716" w:rsidRDefault="00A52716" w:rsidP="000029C7">
      <w:pPr>
        <w:numPr>
          <w:ilvl w:val="0"/>
          <w:numId w:val="534"/>
        </w:numPr>
        <w:tabs>
          <w:tab w:val="num" w:pos="840"/>
        </w:tabs>
        <w:ind w:left="360"/>
        <w:rPr>
          <w:rFonts w:ascii="宋体" w:hAnsi="宋体"/>
        </w:rPr>
      </w:pPr>
      <w:r>
        <w:rPr>
          <w:rFonts w:ascii="宋体" w:hAnsi="宋体" w:hint="eastAsia"/>
        </w:rPr>
        <w:t>用户审核客户填写的“招商银行个人质押贷款还款确认书</w:t>
      </w:r>
      <w:r>
        <w:rPr>
          <w:rFonts w:ascii="宋体" w:hAnsi="宋体"/>
        </w:rPr>
        <w:t>”</w:t>
      </w:r>
      <w:r>
        <w:rPr>
          <w:rFonts w:ascii="宋体" w:hAnsi="宋体" w:hint="eastAsia"/>
        </w:rPr>
        <w:t>和“招商银行个人贷款借款借据”，及放款一卡通。</w:t>
      </w:r>
    </w:p>
    <w:p w:rsidR="00A52716" w:rsidRDefault="00A52716" w:rsidP="000029C7">
      <w:pPr>
        <w:numPr>
          <w:ilvl w:val="0"/>
          <w:numId w:val="534"/>
        </w:numPr>
        <w:tabs>
          <w:tab w:val="num" w:pos="840"/>
        </w:tabs>
        <w:ind w:left="360"/>
        <w:rPr>
          <w:rFonts w:ascii="宋体" w:hAnsi="宋体"/>
        </w:rPr>
      </w:pPr>
      <w:r>
        <w:rPr>
          <w:rFonts w:ascii="宋体" w:hAnsi="宋体" w:hint="eastAsia"/>
        </w:rPr>
        <w:t>用户选择系统导航－资产业务－个人质押贷款－债务转化，或在“业务代码”处输入业务代码4024进入。</w:t>
      </w:r>
    </w:p>
    <w:p w:rsidR="00A52716" w:rsidRDefault="00A52716" w:rsidP="000029C7">
      <w:pPr>
        <w:numPr>
          <w:ilvl w:val="0"/>
          <w:numId w:val="534"/>
        </w:numPr>
        <w:tabs>
          <w:tab w:val="num" w:pos="840"/>
        </w:tabs>
        <w:ind w:left="360"/>
        <w:rPr>
          <w:rFonts w:ascii="宋体" w:hAnsi="宋体"/>
        </w:rPr>
      </w:pPr>
      <w:r>
        <w:rPr>
          <w:rFonts w:ascii="宋体" w:hAnsi="宋体" w:hint="eastAsia"/>
        </w:rPr>
        <w:t>用户在“放款一卡通号”栏刷卡并手工输入银行卡号确认。</w:t>
      </w:r>
    </w:p>
    <w:p w:rsidR="00A52716" w:rsidRDefault="00A52716" w:rsidP="000029C7">
      <w:pPr>
        <w:numPr>
          <w:ilvl w:val="0"/>
          <w:numId w:val="534"/>
        </w:numPr>
        <w:tabs>
          <w:tab w:val="num" w:pos="840"/>
        </w:tabs>
        <w:ind w:left="360"/>
        <w:rPr>
          <w:rFonts w:ascii="宋体" w:hAnsi="宋体"/>
        </w:rPr>
      </w:pPr>
      <w:r>
        <w:rPr>
          <w:rFonts w:ascii="宋体" w:hAnsi="宋体" w:hint="eastAsia"/>
        </w:rPr>
        <w:t>按回车键或点击</w:t>
      </w:r>
      <w:r w:rsidRPr="008E1FB9">
        <w:rPr>
          <w:rFonts w:ascii="宋体" w:hAnsi="宋体"/>
        </w:rPr>
        <w:object w:dxaOrig="315" w:dyaOrig="315">
          <v:shape id="_x0000_i1101" type="#_x0000_t75" style="width:15.75pt;height:15.75pt" o:ole="" fillcolor="window">
            <v:imagedata r:id="rId99" o:title=""/>
          </v:shape>
          <o:OLEObject Type="Embed" ProgID="PBrush" ShapeID="_x0000_i1101" DrawAspect="Content" ObjectID="_1458487577" r:id="rId313"/>
        </w:object>
      </w:r>
      <w:r>
        <w:rPr>
          <w:rFonts w:ascii="宋体" w:hAnsi="宋体" w:hint="eastAsia"/>
        </w:rPr>
        <w:t>，进入支取方式录入界面，请客户输入一卡通的取款密码。</w:t>
      </w:r>
    </w:p>
    <w:p w:rsidR="00A52716" w:rsidRDefault="00A52716" w:rsidP="000029C7">
      <w:pPr>
        <w:numPr>
          <w:ilvl w:val="0"/>
          <w:numId w:val="534"/>
        </w:numPr>
        <w:tabs>
          <w:tab w:val="num" w:pos="840"/>
        </w:tabs>
        <w:ind w:left="360"/>
        <w:rPr>
          <w:rFonts w:ascii="宋体" w:hAnsi="宋体"/>
        </w:rPr>
      </w:pPr>
      <w:r>
        <w:rPr>
          <w:rFonts w:ascii="宋体" w:hAnsi="宋体" w:hint="eastAsia"/>
        </w:rPr>
        <w:lastRenderedPageBreak/>
        <w:t>用户根据客户申请在贷款列表中选择贷款账户或在“贷款账户序号”栏输入待债务转化的贷款账户序号。</w:t>
      </w:r>
    </w:p>
    <w:p w:rsidR="00A52716" w:rsidRDefault="00A52716" w:rsidP="000029C7">
      <w:pPr>
        <w:numPr>
          <w:ilvl w:val="0"/>
          <w:numId w:val="534"/>
        </w:numPr>
        <w:tabs>
          <w:tab w:val="num" w:pos="840"/>
        </w:tabs>
        <w:ind w:left="360"/>
        <w:rPr>
          <w:rFonts w:ascii="宋体" w:hAnsi="宋体"/>
        </w:rPr>
      </w:pPr>
      <w:r>
        <w:rPr>
          <w:rFonts w:ascii="宋体" w:hAnsi="宋体" w:hint="eastAsia"/>
        </w:rPr>
        <w:t>用户根据客户申请在“质押额度类型”栏选择相关额度类型。</w:t>
      </w:r>
    </w:p>
    <w:p w:rsidR="00A52716" w:rsidRDefault="00A52716" w:rsidP="000029C7">
      <w:pPr>
        <w:numPr>
          <w:ilvl w:val="0"/>
          <w:numId w:val="534"/>
        </w:numPr>
        <w:tabs>
          <w:tab w:val="num" w:pos="840"/>
        </w:tabs>
        <w:ind w:left="360"/>
        <w:rPr>
          <w:rFonts w:ascii="宋体" w:hAnsi="宋体"/>
        </w:rPr>
      </w:pPr>
      <w:r>
        <w:rPr>
          <w:rFonts w:ascii="宋体" w:hAnsi="宋体" w:hint="eastAsia"/>
        </w:rPr>
        <w:t>在“新申请的贷款金额”栏处输入贷款金额。贷款金额不能大于画面上显示的最大可贷金额*。</w:t>
      </w:r>
    </w:p>
    <w:p w:rsidR="00A52716" w:rsidRDefault="00A52716" w:rsidP="000029C7">
      <w:pPr>
        <w:numPr>
          <w:ilvl w:val="0"/>
          <w:numId w:val="534"/>
        </w:numPr>
        <w:tabs>
          <w:tab w:val="num" w:pos="840"/>
        </w:tabs>
        <w:ind w:left="360"/>
        <w:rPr>
          <w:rFonts w:ascii="宋体" w:hAnsi="宋体"/>
        </w:rPr>
      </w:pPr>
      <w:r>
        <w:rPr>
          <w:rFonts w:ascii="宋体" w:hAnsi="宋体" w:hint="eastAsia"/>
        </w:rPr>
        <w:t>用户根据客户申请在“新的到期日”栏处输入日期。</w:t>
      </w:r>
    </w:p>
    <w:p w:rsidR="00A52716" w:rsidRDefault="00A52716" w:rsidP="000029C7">
      <w:pPr>
        <w:numPr>
          <w:ilvl w:val="0"/>
          <w:numId w:val="534"/>
        </w:numPr>
        <w:tabs>
          <w:tab w:val="num" w:pos="840"/>
        </w:tabs>
        <w:ind w:left="360"/>
        <w:rPr>
          <w:rFonts w:ascii="宋体" w:hAnsi="宋体"/>
        </w:rPr>
      </w:pPr>
      <w:r>
        <w:rPr>
          <w:rFonts w:ascii="宋体" w:hAnsi="宋体" w:hint="eastAsia"/>
        </w:rPr>
        <w:t>全部资料核实无误后，选择“确定1”按钮结束操作。</w:t>
      </w:r>
    </w:p>
    <w:p w:rsidR="00A52716" w:rsidRDefault="00A52716" w:rsidP="000029C7">
      <w:pPr>
        <w:numPr>
          <w:ilvl w:val="0"/>
          <w:numId w:val="534"/>
        </w:numPr>
        <w:tabs>
          <w:tab w:val="num" w:pos="840"/>
        </w:tabs>
        <w:ind w:left="360"/>
        <w:rPr>
          <w:rFonts w:ascii="宋体" w:hAnsi="宋体"/>
        </w:rPr>
      </w:pPr>
      <w:r>
        <w:rPr>
          <w:rFonts w:ascii="宋体" w:hAnsi="宋体" w:hint="eastAsia"/>
        </w:rPr>
        <w:t>打印：根据系统提示打印“招商银行个人质押贷款还款确认书”和“招商银行个人贷款借款借据”。</w:t>
      </w:r>
    </w:p>
    <w:p w:rsidR="00A52716" w:rsidRDefault="00A52716" w:rsidP="000029C7">
      <w:pPr>
        <w:numPr>
          <w:ilvl w:val="0"/>
          <w:numId w:val="534"/>
        </w:numPr>
        <w:tabs>
          <w:tab w:val="num" w:pos="840"/>
        </w:tabs>
        <w:ind w:left="360"/>
        <w:rPr>
          <w:rFonts w:ascii="宋体" w:hAnsi="宋体"/>
        </w:rPr>
      </w:pPr>
      <w:r>
        <w:rPr>
          <w:rFonts w:ascii="宋体" w:hAnsi="宋体"/>
        </w:rPr>
        <w:t>在</w:t>
      </w:r>
      <w:r>
        <w:rPr>
          <w:rFonts w:ascii="宋体" w:hAnsi="宋体" w:hint="eastAsia"/>
        </w:rPr>
        <w:t>借款借据与还款确认书上</w:t>
      </w:r>
      <w:r>
        <w:rPr>
          <w:rFonts w:ascii="宋体" w:hAnsi="宋体"/>
        </w:rPr>
        <w:t>加盖储蓄业务章将</w:t>
      </w:r>
      <w:r>
        <w:rPr>
          <w:rFonts w:ascii="宋体" w:hAnsi="宋体" w:hint="eastAsia"/>
        </w:rPr>
        <w:t>客户回单联</w:t>
      </w:r>
      <w:r>
        <w:rPr>
          <w:rFonts w:ascii="宋体" w:hAnsi="宋体"/>
        </w:rPr>
        <w:t>交</w:t>
      </w:r>
      <w:r>
        <w:rPr>
          <w:rFonts w:ascii="宋体" w:hAnsi="宋体" w:hint="eastAsia"/>
        </w:rPr>
        <w:t>给</w:t>
      </w:r>
      <w:r>
        <w:rPr>
          <w:rFonts w:ascii="宋体" w:hAnsi="宋体"/>
        </w:rPr>
        <w:t>客户。</w:t>
      </w:r>
      <w:r>
        <w:rPr>
          <w:rFonts w:ascii="宋体" w:hAnsi="宋体" w:hint="eastAsia"/>
        </w:rPr>
        <w:t>借款借据与还款确认书银行留存联在日终时作为二笔010正常资金业务分别纳入日结。</w:t>
      </w:r>
    </w:p>
    <w:p w:rsidR="00A52716" w:rsidRDefault="00A52716" w:rsidP="00A52716">
      <w:pPr>
        <w:tabs>
          <w:tab w:val="num" w:pos="360"/>
        </w:tabs>
        <w:ind w:left="360" w:hanging="360"/>
        <w:rPr>
          <w:rFonts w:ascii="宋体" w:hAnsi="宋体"/>
          <w:b/>
          <w:bCs/>
        </w:rPr>
      </w:pPr>
      <w:r>
        <w:rPr>
          <w:rFonts w:ascii="宋体" w:hAnsi="宋体" w:hint="eastAsia"/>
          <w:b/>
          <w:bCs/>
        </w:rPr>
        <w:t>*注：最大可贷金额的取值</w:t>
      </w:r>
    </w:p>
    <w:p w:rsidR="00A52716" w:rsidRDefault="00A52716" w:rsidP="00E538B8">
      <w:pPr>
        <w:numPr>
          <w:ilvl w:val="1"/>
          <w:numId w:val="329"/>
        </w:numPr>
        <w:tabs>
          <w:tab w:val="num" w:pos="1080"/>
          <w:tab w:val="num" w:pos="1320"/>
        </w:tabs>
        <w:ind w:left="360" w:hanging="360"/>
        <w:rPr>
          <w:rFonts w:ascii="宋体" w:hAnsi="宋体"/>
        </w:rPr>
      </w:pPr>
      <w:r>
        <w:rPr>
          <w:rFonts w:ascii="宋体" w:hAnsi="宋体" w:hint="eastAsia"/>
        </w:rPr>
        <w:t>当原贷款质押类型与新贷款质押类型一致时，取客户所选质押额度种类的可用额度＋原贷款本金、总质押可用额度＋原贷款本金和单笔贷款上限的最小值。</w:t>
      </w:r>
    </w:p>
    <w:p w:rsidR="00A52716" w:rsidRDefault="00A52716" w:rsidP="00E538B8">
      <w:pPr>
        <w:numPr>
          <w:ilvl w:val="1"/>
          <w:numId w:val="329"/>
        </w:numPr>
        <w:tabs>
          <w:tab w:val="num" w:pos="1080"/>
          <w:tab w:val="num" w:pos="1320"/>
        </w:tabs>
        <w:ind w:left="360" w:hanging="360"/>
        <w:rPr>
          <w:rFonts w:ascii="宋体" w:hAnsi="宋体"/>
        </w:rPr>
      </w:pPr>
      <w:r>
        <w:rPr>
          <w:rFonts w:ascii="宋体" w:hAnsi="宋体" w:hint="eastAsia"/>
        </w:rPr>
        <w:t>当原贷款质押类型与新贷款质押类型不一致时，取客户所选质押额度种类的可用额度、总质押可用额度＋原贷款本金和单笔贷款上限的最小值。</w:t>
      </w:r>
    </w:p>
    <w:p w:rsidR="00A52716" w:rsidRDefault="00A52716" w:rsidP="00A52716">
      <w:pPr>
        <w:pStyle w:val="5"/>
        <w:rPr>
          <w:rFonts w:ascii="宋体" w:hAnsi="宋体"/>
        </w:rPr>
      </w:pPr>
      <w:bookmarkStart w:id="1006" w:name="_Toc183923217"/>
      <w:r>
        <w:rPr>
          <w:rFonts w:ascii="宋体" w:hAnsi="宋体" w:hint="eastAsia"/>
        </w:rPr>
        <w:t>十三、贷款账户查询与扣划（业务代码4025）</w:t>
      </w:r>
      <w:bookmarkEnd w:id="1006"/>
    </w:p>
    <w:p w:rsidR="00A52716" w:rsidRDefault="00A52716" w:rsidP="00A52716">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ind w:firstLineChars="200" w:firstLine="480"/>
        <w:rPr>
          <w:rFonts w:ascii="宋体" w:hAnsi="宋体"/>
        </w:rPr>
      </w:pPr>
      <w:r>
        <w:rPr>
          <w:rFonts w:ascii="宋体" w:hAnsi="宋体" w:hint="eastAsia"/>
        </w:rPr>
        <w:t>本模块实现了对贷款账户（包括贷款账户细明与交易明细）以及银行发起的扣划还款。</w:t>
      </w:r>
    </w:p>
    <w:p w:rsidR="00A52716" w:rsidRDefault="00A52716" w:rsidP="00A52716">
      <w:pPr>
        <w:pStyle w:val="6"/>
        <w:spacing w:line="360" w:lineRule="auto"/>
        <w:rPr>
          <w:rFonts w:ascii="宋体" w:eastAsia="宋体" w:hAnsi="宋体"/>
        </w:rPr>
      </w:pPr>
      <w:r>
        <w:rPr>
          <w:rFonts w:ascii="宋体" w:eastAsia="宋体" w:hAnsi="宋体" w:hint="eastAsia"/>
        </w:rPr>
        <w:t>（二）风险提示</w:t>
      </w:r>
    </w:p>
    <w:p w:rsidR="00A52716" w:rsidRDefault="00A52716" w:rsidP="00A52716">
      <w:pPr>
        <w:ind w:firstLineChars="200" w:firstLine="480"/>
        <w:rPr>
          <w:rFonts w:ascii="宋体" w:hAnsi="宋体"/>
        </w:rPr>
      </w:pPr>
      <w:r>
        <w:rPr>
          <w:rFonts w:ascii="宋体" w:hAnsi="宋体" w:hint="eastAsia"/>
        </w:rPr>
        <w:t>银行发起扣划还款时，因系统不对质押额度进行检查，在扣划还款前需先检查还款后额度是否悬空。</w:t>
      </w:r>
    </w:p>
    <w:p w:rsidR="00A52716" w:rsidRDefault="00A52716" w:rsidP="00A52716">
      <w:pPr>
        <w:pStyle w:val="6"/>
        <w:spacing w:line="360" w:lineRule="auto"/>
        <w:rPr>
          <w:rFonts w:ascii="宋体" w:eastAsia="宋体" w:hAnsi="宋体"/>
        </w:rPr>
      </w:pPr>
      <w:r>
        <w:rPr>
          <w:rFonts w:ascii="宋体" w:eastAsia="宋体" w:hAnsi="宋体" w:hint="eastAsia"/>
        </w:rPr>
        <w:t>（三）操作要点</w:t>
      </w:r>
    </w:p>
    <w:p w:rsidR="00A52716" w:rsidRDefault="00A52716" w:rsidP="00E538B8">
      <w:pPr>
        <w:numPr>
          <w:ilvl w:val="1"/>
          <w:numId w:val="321"/>
        </w:numPr>
        <w:tabs>
          <w:tab w:val="clear" w:pos="780"/>
          <w:tab w:val="num" w:pos="360"/>
          <w:tab w:val="num" w:pos="2966"/>
        </w:tabs>
        <w:ind w:left="360"/>
        <w:rPr>
          <w:rFonts w:ascii="宋体" w:hAnsi="宋体"/>
        </w:rPr>
      </w:pPr>
      <w:r>
        <w:rPr>
          <w:rFonts w:ascii="宋体" w:hAnsi="宋体" w:hint="eastAsia"/>
        </w:rPr>
        <w:t>用户按管理机构查询只能查询本机构贷款账户，分行相关人员可以查询本分</w:t>
      </w:r>
      <w:r>
        <w:rPr>
          <w:rFonts w:ascii="宋体" w:hAnsi="宋体" w:hint="eastAsia"/>
        </w:rPr>
        <w:lastRenderedPageBreak/>
        <w:t>行内所有机构贷款账户。按放款一卡通则可以在全行范围内查询。</w:t>
      </w:r>
    </w:p>
    <w:p w:rsidR="00A52716" w:rsidRDefault="00A52716" w:rsidP="00E538B8">
      <w:pPr>
        <w:numPr>
          <w:ilvl w:val="1"/>
          <w:numId w:val="321"/>
        </w:numPr>
        <w:tabs>
          <w:tab w:val="clear" w:pos="780"/>
          <w:tab w:val="num" w:pos="360"/>
          <w:tab w:val="num" w:pos="2966"/>
        </w:tabs>
        <w:ind w:left="360"/>
        <w:rPr>
          <w:rFonts w:ascii="宋体" w:hAnsi="宋体"/>
        </w:rPr>
      </w:pPr>
      <w:r>
        <w:rPr>
          <w:rFonts w:ascii="宋体" w:hAnsi="宋体" w:hint="eastAsia"/>
        </w:rPr>
        <w:t>通过此功能网点可以查询本机构的逾期贷款账户便用催收与扣划。</w:t>
      </w:r>
    </w:p>
    <w:p w:rsidR="00A52716" w:rsidRDefault="00A52716" w:rsidP="00E538B8">
      <w:pPr>
        <w:numPr>
          <w:ilvl w:val="1"/>
          <w:numId w:val="321"/>
        </w:numPr>
        <w:tabs>
          <w:tab w:val="clear" w:pos="780"/>
          <w:tab w:val="num" w:pos="360"/>
          <w:tab w:val="num" w:pos="2966"/>
        </w:tabs>
        <w:ind w:left="360"/>
        <w:rPr>
          <w:rFonts w:ascii="宋体" w:hAnsi="宋体"/>
        </w:rPr>
      </w:pPr>
      <w:r>
        <w:rPr>
          <w:rFonts w:ascii="宋体" w:hAnsi="宋体" w:hint="eastAsia"/>
        </w:rPr>
        <w:t>银行发起的扣划还款只能由协议管理行办理。</w:t>
      </w:r>
    </w:p>
    <w:p w:rsidR="00A52716" w:rsidRDefault="00A52716" w:rsidP="00E538B8">
      <w:pPr>
        <w:numPr>
          <w:ilvl w:val="1"/>
          <w:numId w:val="321"/>
        </w:numPr>
        <w:tabs>
          <w:tab w:val="clear" w:pos="780"/>
          <w:tab w:val="num" w:pos="360"/>
        </w:tabs>
        <w:ind w:left="360"/>
        <w:rPr>
          <w:rFonts w:ascii="宋体" w:hAnsi="宋体"/>
        </w:rPr>
      </w:pPr>
      <w:r>
        <w:rPr>
          <w:rFonts w:ascii="宋体" w:hAnsi="宋体" w:hint="eastAsia"/>
        </w:rPr>
        <w:t>银行发起的扣划还款也可以部分还款，旧系统贷款不可以部分还款。</w:t>
      </w:r>
    </w:p>
    <w:p w:rsidR="00A52716" w:rsidRDefault="00A52716" w:rsidP="00E538B8">
      <w:pPr>
        <w:numPr>
          <w:ilvl w:val="1"/>
          <w:numId w:val="321"/>
        </w:numPr>
        <w:tabs>
          <w:tab w:val="clear" w:pos="780"/>
          <w:tab w:val="num" w:pos="360"/>
        </w:tabs>
        <w:ind w:left="360"/>
        <w:rPr>
          <w:rFonts w:ascii="宋体" w:hAnsi="宋体"/>
        </w:rPr>
      </w:pPr>
      <w:r>
        <w:rPr>
          <w:rFonts w:ascii="宋体" w:hAnsi="宋体" w:hint="eastAsia"/>
        </w:rPr>
        <w:t>使用外币质押额度发放的贷款暂不能进行扣划还款。</w:t>
      </w:r>
    </w:p>
    <w:p w:rsidR="00A52716" w:rsidRDefault="00A52716" w:rsidP="00E538B8">
      <w:pPr>
        <w:numPr>
          <w:ilvl w:val="1"/>
          <w:numId w:val="321"/>
        </w:numPr>
        <w:tabs>
          <w:tab w:val="clear" w:pos="780"/>
          <w:tab w:val="num" w:pos="360"/>
          <w:tab w:val="num" w:pos="2966"/>
        </w:tabs>
        <w:ind w:left="360"/>
        <w:rPr>
          <w:rFonts w:ascii="宋体" w:hAnsi="宋体"/>
        </w:rPr>
      </w:pPr>
      <w:r>
        <w:rPr>
          <w:rFonts w:ascii="宋体" w:hAnsi="宋体" w:hint="eastAsia"/>
        </w:rPr>
        <w:t>使用存单或非托管式国债银行扣划还款后，全部扣划自动关户的，按会计业务规范——出纳业务规范中的要求办理质物出库手续。将自动关户的存单或国债收款凭证、网点保管的“代保管收据存根联”同“招商银行个人质押贷款还款确认书”一并交事后监督。在销记“</w:t>
      </w:r>
      <w:r>
        <w:rPr>
          <w:rFonts w:ascii="宋体" w:hAnsi="宋体" w:hint="eastAsia"/>
          <w:bCs/>
        </w:rPr>
        <w:t>重要物品入库代保管登记簿”时注明“银行扣划出库”并由业务主管签章确认。</w:t>
      </w:r>
    </w:p>
    <w:p w:rsidR="00A52716" w:rsidRDefault="00A52716" w:rsidP="00E538B8">
      <w:pPr>
        <w:numPr>
          <w:ilvl w:val="1"/>
          <w:numId w:val="321"/>
        </w:numPr>
        <w:tabs>
          <w:tab w:val="clear" w:pos="780"/>
          <w:tab w:val="num" w:pos="360"/>
          <w:tab w:val="num" w:pos="2966"/>
        </w:tabs>
        <w:ind w:left="360"/>
        <w:rPr>
          <w:rFonts w:ascii="宋体" w:hAnsi="宋体"/>
        </w:rPr>
      </w:pPr>
      <w:r>
        <w:rPr>
          <w:rFonts w:ascii="宋体" w:hAnsi="宋体" w:hint="eastAsia"/>
        </w:rPr>
        <w:t>使用存单或非托管式国债银行扣划还款后，部分扣划未自动关户的，客户在办理质押户口取消时，系统会提示更换凭证。</w:t>
      </w:r>
    </w:p>
    <w:p w:rsidR="00A52716" w:rsidRDefault="00A52716" w:rsidP="00A52716">
      <w:pPr>
        <w:pStyle w:val="6"/>
        <w:spacing w:line="360" w:lineRule="auto"/>
        <w:rPr>
          <w:rFonts w:ascii="宋体" w:eastAsia="宋体" w:hAnsi="宋体"/>
        </w:rPr>
      </w:pPr>
      <w:r>
        <w:rPr>
          <w:rFonts w:ascii="宋体" w:eastAsia="宋体" w:hAnsi="宋体" w:hint="eastAsia"/>
        </w:rPr>
        <w:t>（四）操作步骤</w:t>
      </w:r>
    </w:p>
    <w:p w:rsidR="00A52716" w:rsidRDefault="00A52716" w:rsidP="0004090F">
      <w:pPr>
        <w:pStyle w:val="7"/>
        <w:spacing w:line="360" w:lineRule="auto"/>
        <w:rPr>
          <w:rFonts w:ascii="宋体" w:hAnsi="宋体"/>
        </w:rPr>
      </w:pPr>
      <w:r>
        <w:rPr>
          <w:rFonts w:ascii="宋体" w:hAnsi="宋体" w:hint="eastAsia"/>
        </w:rPr>
        <w:t>查询贷款账户明细</w:t>
      </w:r>
    </w:p>
    <w:p w:rsidR="00A52716" w:rsidRDefault="00A52716" w:rsidP="000029C7">
      <w:pPr>
        <w:numPr>
          <w:ilvl w:val="2"/>
          <w:numId w:val="464"/>
        </w:numPr>
        <w:tabs>
          <w:tab w:val="clear" w:pos="1200"/>
          <w:tab w:val="num" w:pos="360"/>
        </w:tabs>
        <w:ind w:left="360"/>
        <w:rPr>
          <w:rFonts w:ascii="宋体" w:hAnsi="宋体"/>
        </w:rPr>
      </w:pPr>
      <w:r>
        <w:rPr>
          <w:rFonts w:ascii="宋体" w:hAnsi="宋体" w:hint="eastAsia"/>
        </w:rPr>
        <w:t>选择系统导航－资产业务－个人质押贷款－贷款账户查询与扣划，或在“业务代码”处输入业务代码4025进入。</w:t>
      </w:r>
    </w:p>
    <w:p w:rsidR="00A52716" w:rsidRDefault="00A52716" w:rsidP="000029C7">
      <w:pPr>
        <w:numPr>
          <w:ilvl w:val="2"/>
          <w:numId w:val="464"/>
        </w:numPr>
        <w:tabs>
          <w:tab w:val="clear" w:pos="1200"/>
          <w:tab w:val="num" w:pos="360"/>
          <w:tab w:val="num" w:pos="3830"/>
        </w:tabs>
        <w:ind w:left="360"/>
        <w:rPr>
          <w:rFonts w:ascii="宋体" w:hAnsi="宋体"/>
        </w:rPr>
      </w:pPr>
      <w:r>
        <w:rPr>
          <w:rFonts w:ascii="宋体" w:hAnsi="宋体" w:hint="eastAsia"/>
        </w:rPr>
        <w:t>查询贷款账户有二种方式：按管理机构查询和按放款一卡通查询。用户可根根据已有的客户资料选择查询方式。</w:t>
      </w:r>
    </w:p>
    <w:p w:rsidR="00A52716" w:rsidRDefault="00A52716" w:rsidP="00E538B8">
      <w:pPr>
        <w:numPr>
          <w:ilvl w:val="1"/>
          <w:numId w:val="317"/>
        </w:numPr>
        <w:tabs>
          <w:tab w:val="num" w:pos="900"/>
        </w:tabs>
        <w:ind w:left="900" w:hanging="540"/>
        <w:rPr>
          <w:rFonts w:ascii="宋体" w:hAnsi="宋体"/>
        </w:rPr>
      </w:pPr>
      <w:r>
        <w:rPr>
          <w:rFonts w:ascii="宋体" w:hAnsi="宋体" w:hint="eastAsia"/>
        </w:rPr>
        <w:t>按管理机构查询：在“机构号”栏处选择需查询机构，在“账户状态”栏处选择需查询的贷款账户状态，在“查询类别”栏处选择“按放款日”或“按到期日”，在“起始日期”栏和“结束日期”栏输入需查询的起止日期。</w:t>
      </w:r>
    </w:p>
    <w:p w:rsidR="00A52716" w:rsidRDefault="00A52716" w:rsidP="00E538B8">
      <w:pPr>
        <w:numPr>
          <w:ilvl w:val="1"/>
          <w:numId w:val="317"/>
        </w:numPr>
        <w:tabs>
          <w:tab w:val="num" w:pos="900"/>
        </w:tabs>
        <w:ind w:left="900" w:hanging="540"/>
        <w:rPr>
          <w:rFonts w:ascii="宋体" w:hAnsi="宋体"/>
        </w:rPr>
      </w:pPr>
      <w:r>
        <w:rPr>
          <w:rFonts w:ascii="宋体" w:hAnsi="宋体" w:hint="eastAsia"/>
        </w:rPr>
        <w:t>按放款一卡通查询：在“放款一卡通号”栏处输入需查询贷款账户的放款一卡通号。</w:t>
      </w:r>
    </w:p>
    <w:p w:rsidR="00A52716" w:rsidRDefault="00A52716" w:rsidP="000029C7">
      <w:pPr>
        <w:numPr>
          <w:ilvl w:val="2"/>
          <w:numId w:val="464"/>
        </w:numPr>
        <w:tabs>
          <w:tab w:val="clear" w:pos="1200"/>
          <w:tab w:val="num" w:pos="360"/>
          <w:tab w:val="num" w:pos="3830"/>
        </w:tabs>
        <w:ind w:left="360"/>
        <w:rPr>
          <w:rFonts w:ascii="宋体" w:hAnsi="宋体"/>
        </w:rPr>
      </w:pPr>
      <w:r>
        <w:rPr>
          <w:rFonts w:ascii="宋体" w:hAnsi="宋体" w:hint="eastAsia"/>
        </w:rPr>
        <w:t>点击“查询5”按钮确认，系统根据查询要素显示贷款账户列表。</w:t>
      </w:r>
    </w:p>
    <w:p w:rsidR="00A52716" w:rsidRDefault="00A52716" w:rsidP="000029C7">
      <w:pPr>
        <w:numPr>
          <w:ilvl w:val="2"/>
          <w:numId w:val="464"/>
        </w:numPr>
        <w:tabs>
          <w:tab w:val="clear" w:pos="1200"/>
          <w:tab w:val="num" w:pos="360"/>
          <w:tab w:val="num" w:pos="3830"/>
        </w:tabs>
        <w:ind w:left="360"/>
        <w:rPr>
          <w:rFonts w:ascii="宋体" w:hAnsi="宋体"/>
        </w:rPr>
      </w:pPr>
      <w:r>
        <w:rPr>
          <w:rFonts w:ascii="宋体" w:hAnsi="宋体" w:hint="eastAsia"/>
        </w:rPr>
        <w:t>用户选中某条贷款账户记录后，点击“明细6”按钮或双击该条贷款协议记录，系统显示贷款账户明细。</w:t>
      </w:r>
    </w:p>
    <w:p w:rsidR="00A52716" w:rsidRDefault="00A52716" w:rsidP="0004090F">
      <w:pPr>
        <w:pStyle w:val="7"/>
        <w:spacing w:line="360" w:lineRule="auto"/>
        <w:rPr>
          <w:rFonts w:ascii="宋体" w:hAnsi="宋体"/>
        </w:rPr>
      </w:pPr>
      <w:r>
        <w:rPr>
          <w:rFonts w:ascii="宋体" w:hAnsi="宋体" w:hint="eastAsia"/>
        </w:rPr>
        <w:lastRenderedPageBreak/>
        <w:t>查询贷款账户交易明细</w:t>
      </w:r>
    </w:p>
    <w:p w:rsidR="00A52716" w:rsidRDefault="00A52716" w:rsidP="00E538B8">
      <w:pPr>
        <w:numPr>
          <w:ilvl w:val="2"/>
          <w:numId w:val="321"/>
        </w:numPr>
        <w:tabs>
          <w:tab w:val="clear" w:pos="1200"/>
          <w:tab w:val="num" w:pos="360"/>
          <w:tab w:val="num" w:pos="3386"/>
        </w:tabs>
        <w:ind w:left="360"/>
        <w:rPr>
          <w:rFonts w:ascii="宋体" w:hAnsi="宋体"/>
        </w:rPr>
      </w:pPr>
      <w:r>
        <w:rPr>
          <w:rFonts w:ascii="宋体" w:hAnsi="宋体" w:hint="eastAsia"/>
        </w:rPr>
        <w:t>查询贷款账户明细步骤1-4。</w:t>
      </w:r>
    </w:p>
    <w:p w:rsidR="00A52716" w:rsidRDefault="00A52716" w:rsidP="00E538B8">
      <w:pPr>
        <w:numPr>
          <w:ilvl w:val="2"/>
          <w:numId w:val="321"/>
        </w:numPr>
        <w:tabs>
          <w:tab w:val="clear" w:pos="1200"/>
          <w:tab w:val="num" w:pos="360"/>
          <w:tab w:val="num" w:pos="540"/>
          <w:tab w:val="num" w:pos="3386"/>
        </w:tabs>
        <w:ind w:left="360"/>
        <w:rPr>
          <w:rFonts w:ascii="宋体" w:hAnsi="宋体"/>
        </w:rPr>
      </w:pPr>
      <w:r>
        <w:rPr>
          <w:rFonts w:ascii="宋体" w:hAnsi="宋体" w:hint="eastAsia"/>
        </w:rPr>
        <w:t>用户选中某条贷款账户记录后，点击“交易10”按钮系统进入贷款账户交易列表查询界面。</w:t>
      </w:r>
    </w:p>
    <w:p w:rsidR="00A52716" w:rsidRDefault="00A52716" w:rsidP="00E538B8">
      <w:pPr>
        <w:numPr>
          <w:ilvl w:val="2"/>
          <w:numId w:val="321"/>
        </w:numPr>
        <w:tabs>
          <w:tab w:val="clear" w:pos="1200"/>
          <w:tab w:val="num" w:pos="360"/>
          <w:tab w:val="num" w:pos="3386"/>
        </w:tabs>
        <w:ind w:left="360"/>
        <w:rPr>
          <w:rFonts w:ascii="宋体" w:hAnsi="宋体"/>
        </w:rPr>
      </w:pPr>
      <w:r>
        <w:rPr>
          <w:rFonts w:ascii="宋体" w:hAnsi="宋体" w:hint="eastAsia"/>
        </w:rPr>
        <w:t>用户在“起始交易日期”栏与“结束交易日期”栏处输入查询起止日期。</w:t>
      </w:r>
    </w:p>
    <w:p w:rsidR="00A52716" w:rsidRDefault="00A52716" w:rsidP="00E538B8">
      <w:pPr>
        <w:numPr>
          <w:ilvl w:val="2"/>
          <w:numId w:val="321"/>
        </w:numPr>
        <w:tabs>
          <w:tab w:val="clear" w:pos="1200"/>
          <w:tab w:val="num" w:pos="360"/>
          <w:tab w:val="num" w:pos="3386"/>
        </w:tabs>
        <w:ind w:left="360"/>
        <w:rPr>
          <w:rFonts w:ascii="宋体" w:hAnsi="宋体"/>
        </w:rPr>
      </w:pPr>
      <w:r>
        <w:rPr>
          <w:rFonts w:ascii="宋体" w:hAnsi="宋体" w:hint="eastAsia"/>
        </w:rPr>
        <w:t>点击“查询5”按钮确认，系统根据查询起止日期显示贷款账户交易列表。</w:t>
      </w:r>
    </w:p>
    <w:p w:rsidR="00A52716" w:rsidRDefault="00A52716" w:rsidP="00E538B8">
      <w:pPr>
        <w:numPr>
          <w:ilvl w:val="2"/>
          <w:numId w:val="321"/>
        </w:numPr>
        <w:tabs>
          <w:tab w:val="clear" w:pos="1200"/>
          <w:tab w:val="num" w:pos="360"/>
          <w:tab w:val="num" w:pos="3386"/>
        </w:tabs>
        <w:ind w:left="360"/>
        <w:rPr>
          <w:rFonts w:ascii="宋体" w:hAnsi="宋体"/>
        </w:rPr>
      </w:pPr>
      <w:r>
        <w:rPr>
          <w:rFonts w:ascii="宋体" w:hAnsi="宋体" w:hint="eastAsia"/>
        </w:rPr>
        <w:t>用户选中某条账户交易记录后，点击“明细6”按钮或双击该账户交易记录后系统显示账户交易明细。</w:t>
      </w:r>
    </w:p>
    <w:p w:rsidR="00A52716" w:rsidRDefault="00A52716" w:rsidP="0004090F">
      <w:pPr>
        <w:pStyle w:val="7"/>
        <w:spacing w:line="360" w:lineRule="auto"/>
        <w:rPr>
          <w:rFonts w:ascii="宋体" w:hAnsi="宋体"/>
        </w:rPr>
      </w:pPr>
      <w:r>
        <w:rPr>
          <w:rFonts w:ascii="宋体" w:hAnsi="宋体" w:hint="eastAsia"/>
        </w:rPr>
        <w:t>扣划还款</w:t>
      </w:r>
    </w:p>
    <w:p w:rsidR="00A52716" w:rsidRDefault="00A52716" w:rsidP="00A52716">
      <w:pPr>
        <w:numPr>
          <w:ilvl w:val="0"/>
          <w:numId w:val="422"/>
        </w:numPr>
        <w:rPr>
          <w:rFonts w:ascii="宋体" w:hAnsi="宋体"/>
        </w:rPr>
      </w:pPr>
      <w:r>
        <w:rPr>
          <w:rFonts w:ascii="宋体" w:hAnsi="宋体" w:hint="eastAsia"/>
        </w:rPr>
        <w:t>查询贷款账户明细步骤1-4列出需要扣划的贷款列表。</w:t>
      </w:r>
    </w:p>
    <w:p w:rsidR="00A52716" w:rsidRDefault="00A52716" w:rsidP="00A52716">
      <w:pPr>
        <w:numPr>
          <w:ilvl w:val="0"/>
          <w:numId w:val="422"/>
        </w:numPr>
        <w:rPr>
          <w:rFonts w:ascii="宋体" w:hAnsi="宋体"/>
        </w:rPr>
      </w:pPr>
      <w:r>
        <w:rPr>
          <w:rFonts w:ascii="宋体" w:hAnsi="宋体" w:hint="eastAsia"/>
        </w:rPr>
        <w:t>用户选中某条贷款账户记录后，选择“手工扣划11”按钮进入扣划界面。系统将与归还贷款质押类型相同的质押存款账户显示在可扣划账户列表中。</w:t>
      </w:r>
    </w:p>
    <w:p w:rsidR="00A52716" w:rsidRDefault="00A52716" w:rsidP="00A52716">
      <w:pPr>
        <w:numPr>
          <w:ilvl w:val="0"/>
          <w:numId w:val="422"/>
        </w:numPr>
        <w:rPr>
          <w:rFonts w:ascii="宋体" w:hAnsi="宋体"/>
        </w:rPr>
      </w:pPr>
      <w:r>
        <w:rPr>
          <w:rFonts w:ascii="宋体" w:hAnsi="宋体" w:hint="eastAsia"/>
        </w:rPr>
        <w:t>在“部分还款标志”栏处选择“是”与“否”，如选择部分还款则在“部分还款金额”栏处输入部分还款金额，旧系统贷款不支持部分还款。</w:t>
      </w:r>
    </w:p>
    <w:p w:rsidR="00A52716" w:rsidRDefault="00A52716" w:rsidP="00A52716">
      <w:pPr>
        <w:numPr>
          <w:ilvl w:val="0"/>
          <w:numId w:val="422"/>
        </w:numPr>
        <w:rPr>
          <w:rFonts w:ascii="宋体" w:hAnsi="宋体"/>
        </w:rPr>
      </w:pPr>
      <w:r>
        <w:rPr>
          <w:rFonts w:ascii="宋体" w:hAnsi="宋体" w:hint="eastAsia"/>
        </w:rPr>
        <w:t>旧系统贷款使用存单质物还款时，如需更换质物凭证的，需在“新的凭证号码”栏处输入新的凭证号码。还款后将原存单同“还款确认书”一并交事后监督。</w:t>
      </w:r>
    </w:p>
    <w:p w:rsidR="00A52716" w:rsidRDefault="00A52716" w:rsidP="00A52716">
      <w:pPr>
        <w:numPr>
          <w:ilvl w:val="0"/>
          <w:numId w:val="422"/>
        </w:numPr>
        <w:rPr>
          <w:rFonts w:ascii="宋体" w:hAnsi="宋体"/>
        </w:rPr>
      </w:pPr>
      <w:r>
        <w:rPr>
          <w:rFonts w:ascii="宋体" w:hAnsi="宋体" w:hint="eastAsia"/>
        </w:rPr>
        <w:t>按客户协议中规定的扣划顺序依次双击贷款账户（可扣划账户列表按黙认扣划顺序排列），选中账户在扣划账户列表中显示。</w:t>
      </w:r>
    </w:p>
    <w:p w:rsidR="00A52716" w:rsidRDefault="00A52716" w:rsidP="00A52716">
      <w:pPr>
        <w:numPr>
          <w:ilvl w:val="0"/>
          <w:numId w:val="422"/>
        </w:numPr>
        <w:rPr>
          <w:rFonts w:ascii="宋体" w:hAnsi="宋体"/>
        </w:rPr>
      </w:pPr>
      <w:r>
        <w:rPr>
          <w:rFonts w:ascii="宋体" w:hAnsi="宋体" w:hint="eastAsia"/>
        </w:rPr>
        <w:t>当需要用到客户外币账户来扣划时，因外币扣划需要结汇，外币扣划结汇金额在等值1万美元以上、5万美元以下的，需对居民个人真实身份证明和合法外汇来源证明材料进行审核后予以办理；外币扣划结汇金额在5万美元以上的，凭当地外汇管理部门核准件办理。审核通过后在</w:t>
      </w:r>
    </w:p>
    <w:p w:rsidR="00A52716" w:rsidRDefault="0004090F" w:rsidP="00A52716">
      <w:pPr>
        <w:rPr>
          <w:rFonts w:ascii="宋体" w:hAnsi="宋体"/>
        </w:rPr>
      </w:pPr>
      <w:r>
        <w:rPr>
          <w:rFonts w:ascii="宋体" w:hAnsi="宋体" w:hint="eastAsia"/>
          <w:noProof/>
        </w:rPr>
        <w:drawing>
          <wp:inline distT="0" distB="0" distL="0" distR="0">
            <wp:extent cx="1924050" cy="247650"/>
            <wp:effectExtent l="1905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11" cstate="print"/>
                    <a:srcRect/>
                    <a:stretch>
                      <a:fillRect/>
                    </a:stretch>
                  </pic:blipFill>
                  <pic:spPr bwMode="auto">
                    <a:xfrm>
                      <a:off x="0" y="0"/>
                      <a:ext cx="1924050" cy="247650"/>
                    </a:xfrm>
                    <a:prstGeom prst="rect">
                      <a:avLst/>
                    </a:prstGeom>
                    <a:noFill/>
                    <a:ln w="9525">
                      <a:noFill/>
                      <a:miter lim="800000"/>
                      <a:headEnd/>
                      <a:tailEnd/>
                    </a:ln>
                  </pic:spPr>
                </pic:pic>
              </a:graphicData>
            </a:graphic>
          </wp:inline>
        </w:drawing>
      </w:r>
      <w:r w:rsidR="00A52716">
        <w:rPr>
          <w:rFonts w:ascii="宋体" w:hAnsi="宋体" w:hint="eastAsia"/>
        </w:rPr>
        <w:t>打勾，否则系统将提示结汇金额超限。</w:t>
      </w:r>
    </w:p>
    <w:p w:rsidR="00A52716" w:rsidRDefault="00A52716" w:rsidP="00A52716">
      <w:pPr>
        <w:numPr>
          <w:ilvl w:val="0"/>
          <w:numId w:val="422"/>
        </w:numPr>
        <w:rPr>
          <w:rFonts w:ascii="宋体" w:hAnsi="宋体"/>
        </w:rPr>
      </w:pPr>
      <w:r>
        <w:rPr>
          <w:rFonts w:ascii="宋体" w:hAnsi="宋体" w:hint="eastAsia"/>
        </w:rPr>
        <w:t>全部资料核实无误后，选择“确定1”按钮结束操作。</w:t>
      </w:r>
    </w:p>
    <w:p w:rsidR="00A52716" w:rsidRDefault="00A52716" w:rsidP="00A52716">
      <w:pPr>
        <w:numPr>
          <w:ilvl w:val="0"/>
          <w:numId w:val="422"/>
        </w:numPr>
        <w:rPr>
          <w:rFonts w:ascii="宋体" w:hAnsi="宋体"/>
        </w:rPr>
      </w:pPr>
      <w:r>
        <w:rPr>
          <w:rFonts w:ascii="宋体" w:hAnsi="宋体" w:hint="eastAsia"/>
        </w:rPr>
        <w:t>打印：根据系统提示打印“招商银行个人质押贷款还款确认书”。</w:t>
      </w:r>
    </w:p>
    <w:p w:rsidR="00A52716" w:rsidRDefault="00A52716" w:rsidP="00A52716">
      <w:pPr>
        <w:numPr>
          <w:ilvl w:val="0"/>
          <w:numId w:val="422"/>
        </w:numPr>
        <w:rPr>
          <w:rFonts w:ascii="宋体" w:hAnsi="宋体"/>
        </w:rPr>
      </w:pPr>
      <w:r>
        <w:rPr>
          <w:rFonts w:ascii="宋体" w:hAnsi="宋体" w:hint="eastAsia"/>
        </w:rPr>
        <w:t>用户</w:t>
      </w:r>
      <w:r>
        <w:rPr>
          <w:rFonts w:ascii="宋体" w:hAnsi="宋体"/>
        </w:rPr>
        <w:t>在</w:t>
      </w:r>
      <w:r>
        <w:rPr>
          <w:rFonts w:ascii="宋体" w:hAnsi="宋体" w:hint="eastAsia"/>
        </w:rPr>
        <w:t>还款确认书上</w:t>
      </w:r>
      <w:r>
        <w:rPr>
          <w:rFonts w:ascii="宋体" w:hAnsi="宋体"/>
        </w:rPr>
        <w:t>加盖储蓄业务章将</w:t>
      </w:r>
      <w:r>
        <w:rPr>
          <w:rFonts w:ascii="宋体" w:hAnsi="宋体" w:hint="eastAsia"/>
        </w:rPr>
        <w:t>客户回单联</w:t>
      </w:r>
      <w:r>
        <w:rPr>
          <w:rFonts w:ascii="宋体" w:hAnsi="宋体"/>
        </w:rPr>
        <w:t>交</w:t>
      </w:r>
      <w:r>
        <w:rPr>
          <w:rFonts w:ascii="宋体" w:hAnsi="宋体" w:hint="eastAsia"/>
        </w:rPr>
        <w:t>给</w:t>
      </w:r>
      <w:r>
        <w:rPr>
          <w:rFonts w:ascii="宋体" w:hAnsi="宋体"/>
        </w:rPr>
        <w:t>客户。</w:t>
      </w:r>
      <w:r>
        <w:rPr>
          <w:rFonts w:ascii="宋体" w:hAnsi="宋体" w:hint="eastAsia"/>
        </w:rPr>
        <w:t>还款确认书银行留存联在日终时作为一笔010正常资金业务纳入日结。</w:t>
      </w:r>
    </w:p>
    <w:p w:rsidR="00A52716" w:rsidRDefault="00A52716" w:rsidP="00A52716">
      <w:pPr>
        <w:pStyle w:val="5"/>
        <w:rPr>
          <w:rFonts w:ascii="宋体" w:hAnsi="宋体"/>
        </w:rPr>
      </w:pPr>
      <w:bookmarkStart w:id="1007" w:name="_Toc183923218"/>
      <w:r>
        <w:rPr>
          <w:rFonts w:ascii="宋体" w:hAnsi="宋体" w:hint="eastAsia"/>
        </w:rPr>
        <w:lastRenderedPageBreak/>
        <w:t>十四、数据统计（业务代码4026）</w:t>
      </w:r>
      <w:bookmarkEnd w:id="1007"/>
    </w:p>
    <w:p w:rsidR="00A52716" w:rsidRDefault="00A52716" w:rsidP="0004090F">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ind w:firstLineChars="200" w:firstLine="480"/>
        <w:rPr>
          <w:rFonts w:ascii="宋体" w:hAnsi="宋体"/>
        </w:rPr>
      </w:pPr>
      <w:r>
        <w:rPr>
          <w:rFonts w:ascii="宋体" w:hAnsi="宋体" w:hint="eastAsia"/>
        </w:rPr>
        <w:t>本模块提供了贷款发放和回收统计、上月贷款余额查询的功能。</w:t>
      </w:r>
    </w:p>
    <w:p w:rsidR="00A52716" w:rsidRDefault="00A52716" w:rsidP="0004090F">
      <w:pPr>
        <w:pStyle w:val="6"/>
        <w:spacing w:line="360" w:lineRule="auto"/>
        <w:rPr>
          <w:rFonts w:ascii="宋体" w:eastAsia="宋体" w:hAnsi="宋体"/>
        </w:rPr>
      </w:pPr>
      <w:r>
        <w:rPr>
          <w:rFonts w:ascii="宋体" w:eastAsia="宋体" w:hAnsi="宋体" w:hint="eastAsia"/>
        </w:rPr>
        <w:t>（二）操作要点</w:t>
      </w:r>
    </w:p>
    <w:p w:rsidR="00A52716" w:rsidRDefault="00A52716" w:rsidP="00A52716">
      <w:pPr>
        <w:pStyle w:val="a6"/>
        <w:rPr>
          <w:rFonts w:ascii="宋体"/>
        </w:rPr>
      </w:pPr>
      <w:r>
        <w:rPr>
          <w:rFonts w:ascii="宋体" w:hint="eastAsia"/>
        </w:rPr>
        <w:t>用户按管理机构查询时只能查询本机构贷款数据，分行相关人员可以查询本分行内所有机构贷款数据。</w:t>
      </w:r>
    </w:p>
    <w:p w:rsidR="00A52716" w:rsidRDefault="00A52716" w:rsidP="0004090F">
      <w:pPr>
        <w:pStyle w:val="6"/>
        <w:spacing w:line="360" w:lineRule="auto"/>
        <w:rPr>
          <w:rFonts w:ascii="宋体" w:eastAsia="宋体" w:hAnsi="宋体"/>
        </w:rPr>
      </w:pPr>
      <w:r>
        <w:rPr>
          <w:rFonts w:ascii="宋体" w:eastAsia="宋体" w:hAnsi="宋体" w:hint="eastAsia"/>
        </w:rPr>
        <w:t>（三）操作步骤</w:t>
      </w:r>
    </w:p>
    <w:p w:rsidR="00A52716" w:rsidRDefault="00A52716" w:rsidP="0004090F">
      <w:pPr>
        <w:pStyle w:val="7"/>
        <w:spacing w:line="360" w:lineRule="auto"/>
        <w:rPr>
          <w:rFonts w:ascii="宋体" w:hAnsi="宋体"/>
        </w:rPr>
      </w:pPr>
      <w:r>
        <w:rPr>
          <w:rFonts w:ascii="宋体" w:hAnsi="宋体" w:hint="eastAsia"/>
        </w:rPr>
        <w:t>贷款发放和回收统计</w:t>
      </w:r>
    </w:p>
    <w:p w:rsidR="00A52716" w:rsidRDefault="00A52716" w:rsidP="00A52716">
      <w:pPr>
        <w:numPr>
          <w:ilvl w:val="0"/>
          <w:numId w:val="419"/>
        </w:numPr>
        <w:rPr>
          <w:rFonts w:ascii="宋体" w:hAnsi="宋体"/>
        </w:rPr>
      </w:pPr>
      <w:r>
        <w:rPr>
          <w:rFonts w:ascii="宋体" w:hAnsi="宋体" w:hint="eastAsia"/>
        </w:rPr>
        <w:t>选择系统导航－资产业务－个人质押贷款－数据统计，或在“业务代码”处输入业务代码4026进入。</w:t>
      </w:r>
    </w:p>
    <w:p w:rsidR="00A52716" w:rsidRDefault="00A52716" w:rsidP="00A52716">
      <w:pPr>
        <w:numPr>
          <w:ilvl w:val="0"/>
          <w:numId w:val="419"/>
        </w:numPr>
        <w:rPr>
          <w:rFonts w:ascii="宋体" w:hAnsi="宋体"/>
        </w:rPr>
      </w:pPr>
      <w:r>
        <w:rPr>
          <w:rFonts w:ascii="宋体" w:hAnsi="宋体" w:hint="eastAsia"/>
        </w:rPr>
        <w:t>在“机构号”栏处选择需统计的机构，在“查询类别”栏处选择“贷款发放查询”或“贷款回收查询”，在“起始交易日期”栏和“结束交易日期”栏输入需统计的起止日期。</w:t>
      </w:r>
    </w:p>
    <w:p w:rsidR="00A52716" w:rsidRDefault="00A52716" w:rsidP="00A52716">
      <w:pPr>
        <w:numPr>
          <w:ilvl w:val="0"/>
          <w:numId w:val="419"/>
        </w:numPr>
        <w:rPr>
          <w:rFonts w:ascii="宋体" w:hAnsi="宋体"/>
        </w:rPr>
      </w:pPr>
      <w:r>
        <w:rPr>
          <w:rFonts w:ascii="宋体" w:hAnsi="宋体" w:hint="eastAsia"/>
        </w:rPr>
        <w:t>全部资料核实无误后，选择“查询5”按钮查询，系统显示统计结果。</w:t>
      </w:r>
    </w:p>
    <w:p w:rsidR="00A52716" w:rsidRDefault="00A52716" w:rsidP="0004090F">
      <w:pPr>
        <w:pStyle w:val="7"/>
        <w:spacing w:line="360" w:lineRule="auto"/>
        <w:rPr>
          <w:rFonts w:ascii="宋体" w:hAnsi="宋体"/>
        </w:rPr>
      </w:pPr>
      <w:r>
        <w:rPr>
          <w:rFonts w:ascii="宋体" w:hAnsi="宋体" w:hint="eastAsia"/>
        </w:rPr>
        <w:t>上月余额查询</w:t>
      </w:r>
    </w:p>
    <w:p w:rsidR="00A52716" w:rsidRDefault="00A52716" w:rsidP="00A52716">
      <w:pPr>
        <w:numPr>
          <w:ilvl w:val="0"/>
          <w:numId w:val="420"/>
        </w:numPr>
        <w:rPr>
          <w:rFonts w:ascii="宋体" w:hAnsi="宋体"/>
        </w:rPr>
      </w:pPr>
      <w:r>
        <w:rPr>
          <w:rFonts w:ascii="宋体" w:hAnsi="宋体" w:hint="eastAsia"/>
        </w:rPr>
        <w:t>选择系统导航－资产业务－个人质押贷款－数据统计，或在“业务代码”处输入业务代码4026进入。</w:t>
      </w:r>
    </w:p>
    <w:p w:rsidR="00A52716" w:rsidRDefault="00A52716" w:rsidP="00A52716">
      <w:pPr>
        <w:numPr>
          <w:ilvl w:val="0"/>
          <w:numId w:val="420"/>
        </w:numPr>
        <w:rPr>
          <w:rFonts w:ascii="宋体" w:hAnsi="宋体"/>
        </w:rPr>
      </w:pPr>
      <w:r>
        <w:rPr>
          <w:rFonts w:ascii="宋体" w:hAnsi="宋体" w:hint="eastAsia"/>
        </w:rPr>
        <w:t>点击左上角“上月余额查询”键，进入查询界面，在“机构号”栏处选择需查询的机构。</w:t>
      </w:r>
    </w:p>
    <w:p w:rsidR="00A52716" w:rsidRDefault="00A52716" w:rsidP="00A52716">
      <w:pPr>
        <w:numPr>
          <w:ilvl w:val="0"/>
          <w:numId w:val="420"/>
        </w:numPr>
        <w:rPr>
          <w:rFonts w:ascii="宋体" w:hAnsi="宋体"/>
        </w:rPr>
      </w:pPr>
      <w:r>
        <w:rPr>
          <w:rFonts w:ascii="宋体" w:hAnsi="宋体" w:hint="eastAsia"/>
        </w:rPr>
        <w:t>全部资料核实无误后，选择“查询5”按钮查询，系统显示查询结果。</w:t>
      </w:r>
    </w:p>
    <w:p w:rsidR="00A52716" w:rsidRDefault="00A52716" w:rsidP="00A52716">
      <w:pPr>
        <w:pStyle w:val="5"/>
        <w:rPr>
          <w:rFonts w:ascii="宋体" w:hAnsi="宋体"/>
        </w:rPr>
      </w:pPr>
      <w:bookmarkStart w:id="1008" w:name="_Toc183923219"/>
      <w:r>
        <w:rPr>
          <w:rFonts w:ascii="宋体" w:hAnsi="宋体" w:hint="eastAsia"/>
        </w:rPr>
        <w:t>十五、贷款余额查询</w:t>
      </w:r>
      <w:bookmarkEnd w:id="1008"/>
    </w:p>
    <w:p w:rsidR="00A52716" w:rsidRDefault="00A52716" w:rsidP="0004090F">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ind w:firstLineChars="200" w:firstLine="480"/>
        <w:rPr>
          <w:rFonts w:ascii="宋体" w:hAnsi="宋体"/>
        </w:rPr>
      </w:pPr>
      <w:r>
        <w:rPr>
          <w:rFonts w:ascii="宋体" w:hAnsi="宋体" w:hint="eastAsia"/>
        </w:rPr>
        <w:t>本模块提供了贷款余额查询的功能。</w:t>
      </w:r>
    </w:p>
    <w:p w:rsidR="00A52716" w:rsidRDefault="00A52716" w:rsidP="0004090F">
      <w:pPr>
        <w:pStyle w:val="6"/>
        <w:spacing w:line="360" w:lineRule="auto"/>
        <w:rPr>
          <w:rFonts w:ascii="宋体" w:eastAsia="宋体" w:hAnsi="宋体"/>
        </w:rPr>
      </w:pPr>
      <w:r>
        <w:rPr>
          <w:rFonts w:ascii="宋体" w:eastAsia="宋体" w:hAnsi="宋体" w:hint="eastAsia"/>
        </w:rPr>
        <w:lastRenderedPageBreak/>
        <w:t>（二）操作要点</w:t>
      </w:r>
    </w:p>
    <w:p w:rsidR="00A52716" w:rsidRDefault="00A52716" w:rsidP="00A52716">
      <w:pPr>
        <w:pStyle w:val="a6"/>
        <w:rPr>
          <w:rFonts w:ascii="宋体"/>
        </w:rPr>
      </w:pPr>
      <w:r>
        <w:rPr>
          <w:rFonts w:ascii="宋体" w:hint="eastAsia"/>
        </w:rPr>
        <w:t>用户按管理机构查询时只能查询本机构贷款余额数据，分行相关人员可以查询本分行内所有机构贷款余额数据。</w:t>
      </w:r>
    </w:p>
    <w:p w:rsidR="00A52716" w:rsidRDefault="00A52716" w:rsidP="0004090F">
      <w:pPr>
        <w:pStyle w:val="6"/>
        <w:spacing w:line="360" w:lineRule="auto"/>
        <w:rPr>
          <w:rFonts w:ascii="宋体" w:eastAsia="宋体" w:hAnsi="宋体"/>
        </w:rPr>
      </w:pPr>
      <w:r>
        <w:rPr>
          <w:rFonts w:ascii="宋体" w:eastAsia="宋体" w:hAnsi="宋体" w:hint="eastAsia"/>
        </w:rPr>
        <w:t>（三）操作步骤</w:t>
      </w:r>
    </w:p>
    <w:p w:rsidR="00A52716" w:rsidRDefault="00A52716" w:rsidP="0004090F">
      <w:pPr>
        <w:pStyle w:val="7"/>
        <w:spacing w:line="360" w:lineRule="auto"/>
        <w:rPr>
          <w:rFonts w:ascii="宋体" w:hAnsi="宋体"/>
        </w:rPr>
      </w:pPr>
      <w:r>
        <w:rPr>
          <w:rFonts w:ascii="宋体" w:hAnsi="宋体" w:hint="eastAsia"/>
        </w:rPr>
        <w:t>贷款余额查询</w:t>
      </w:r>
    </w:p>
    <w:p w:rsidR="00A52716" w:rsidRDefault="00A52716" w:rsidP="00A52716">
      <w:pPr>
        <w:ind w:left="240" w:hangingChars="100" w:hanging="240"/>
        <w:rPr>
          <w:rFonts w:ascii="宋体" w:hAnsi="宋体"/>
        </w:rPr>
      </w:pPr>
      <w:r>
        <w:rPr>
          <w:rFonts w:ascii="宋体" w:hAnsi="宋体" w:hint="eastAsia"/>
        </w:rPr>
        <w:t>1、选择系统导航－资产业务－个人质押贷款－贷款余额查询，或在“业务代码”处输入业务代码4028进入。</w:t>
      </w:r>
    </w:p>
    <w:p w:rsidR="00A52716" w:rsidRDefault="00A52716" w:rsidP="00A52716">
      <w:pPr>
        <w:numPr>
          <w:ilvl w:val="0"/>
          <w:numId w:val="464"/>
        </w:numPr>
        <w:rPr>
          <w:rFonts w:ascii="宋体" w:hAnsi="宋体"/>
        </w:rPr>
      </w:pPr>
      <w:r>
        <w:rPr>
          <w:rFonts w:ascii="宋体" w:hAnsi="宋体" w:hint="eastAsia"/>
        </w:rPr>
        <w:t>“机构号”栏处选择需统计的机构，在“截止日期”栏手工录入截止日期，默认为当前日期。</w:t>
      </w:r>
    </w:p>
    <w:p w:rsidR="00A52716" w:rsidRDefault="00A52716" w:rsidP="00A52716">
      <w:pPr>
        <w:numPr>
          <w:ilvl w:val="0"/>
          <w:numId w:val="464"/>
        </w:numPr>
        <w:rPr>
          <w:rFonts w:ascii="宋体" w:hAnsi="宋体"/>
        </w:rPr>
      </w:pPr>
      <w:r>
        <w:rPr>
          <w:rFonts w:ascii="宋体" w:hAnsi="宋体" w:hint="eastAsia"/>
        </w:rPr>
        <w:t>全部资料核实无误后，选择“查询5”按钮查询，系统显示统计结果。该显示结果为所输日期的前日日终后的数据。</w:t>
      </w:r>
    </w:p>
    <w:p w:rsidR="00A52716" w:rsidRDefault="00A52716" w:rsidP="00A52716">
      <w:pPr>
        <w:pStyle w:val="5"/>
        <w:rPr>
          <w:rFonts w:ascii="宋体" w:hAnsi="宋体"/>
        </w:rPr>
      </w:pPr>
      <w:bookmarkStart w:id="1009" w:name="_Toc183923220"/>
      <w:r>
        <w:rPr>
          <w:rFonts w:ascii="宋体" w:hAnsi="宋体" w:hint="eastAsia"/>
        </w:rPr>
        <w:t>十六、逾期贷款查询</w:t>
      </w:r>
      <w:bookmarkEnd w:id="1009"/>
    </w:p>
    <w:p w:rsidR="00A52716" w:rsidRDefault="00A52716" w:rsidP="0004090F">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ind w:firstLineChars="200" w:firstLine="480"/>
        <w:rPr>
          <w:rFonts w:ascii="宋体" w:hAnsi="宋体"/>
        </w:rPr>
      </w:pPr>
      <w:r>
        <w:rPr>
          <w:rFonts w:ascii="宋体" w:hAnsi="宋体" w:hint="eastAsia"/>
        </w:rPr>
        <w:t>本模块提供了逾期贷款查询的功能。</w:t>
      </w:r>
    </w:p>
    <w:p w:rsidR="00A52716" w:rsidRDefault="00A52716" w:rsidP="0004090F">
      <w:pPr>
        <w:pStyle w:val="6"/>
        <w:spacing w:line="360" w:lineRule="auto"/>
        <w:rPr>
          <w:rFonts w:ascii="宋体" w:eastAsia="宋体" w:hAnsi="宋体"/>
        </w:rPr>
      </w:pPr>
      <w:r>
        <w:rPr>
          <w:rFonts w:ascii="宋体" w:eastAsia="宋体" w:hAnsi="宋体" w:hint="eastAsia"/>
        </w:rPr>
        <w:t>（二）操作要点</w:t>
      </w:r>
    </w:p>
    <w:p w:rsidR="00A52716" w:rsidRDefault="00A52716" w:rsidP="00A52716">
      <w:pPr>
        <w:pStyle w:val="a6"/>
        <w:rPr>
          <w:rFonts w:ascii="宋体"/>
        </w:rPr>
      </w:pPr>
      <w:r>
        <w:rPr>
          <w:rFonts w:ascii="宋体" w:hint="eastAsia"/>
        </w:rPr>
        <w:t>用户按管理机构查询时只能查询本机构逾期贷款数据，分行相关人员可以查询本分行内所有机构逾期贷款数据。</w:t>
      </w:r>
    </w:p>
    <w:p w:rsidR="00A52716" w:rsidRDefault="00A52716" w:rsidP="0004090F">
      <w:pPr>
        <w:pStyle w:val="6"/>
        <w:spacing w:line="360" w:lineRule="auto"/>
        <w:rPr>
          <w:rFonts w:ascii="宋体" w:eastAsia="宋体" w:hAnsi="宋体"/>
        </w:rPr>
      </w:pPr>
      <w:r>
        <w:rPr>
          <w:rFonts w:ascii="宋体" w:eastAsia="宋体" w:hAnsi="宋体" w:hint="eastAsia"/>
        </w:rPr>
        <w:t>（三）操作步骤</w:t>
      </w:r>
    </w:p>
    <w:p w:rsidR="00A52716" w:rsidRDefault="00A52716" w:rsidP="0004090F">
      <w:pPr>
        <w:pStyle w:val="7"/>
        <w:spacing w:line="360" w:lineRule="auto"/>
        <w:rPr>
          <w:rFonts w:ascii="宋体" w:hAnsi="宋体"/>
        </w:rPr>
      </w:pPr>
      <w:r>
        <w:rPr>
          <w:rFonts w:ascii="宋体" w:hAnsi="宋体" w:hint="eastAsia"/>
        </w:rPr>
        <w:t>逾期贷款查询</w:t>
      </w:r>
    </w:p>
    <w:p w:rsidR="00A52716" w:rsidRDefault="00A52716" w:rsidP="00A52716">
      <w:pPr>
        <w:ind w:left="240" w:hangingChars="100" w:hanging="240"/>
        <w:rPr>
          <w:rFonts w:ascii="宋体" w:hAnsi="宋体"/>
        </w:rPr>
      </w:pPr>
      <w:r>
        <w:rPr>
          <w:rFonts w:ascii="宋体" w:hAnsi="宋体" w:hint="eastAsia"/>
        </w:rPr>
        <w:t>1、选择系统导航－资产业务－个人质押贷款－逾期贷款查询，或在“业务代码”处输入业务代码4029进入。</w:t>
      </w:r>
    </w:p>
    <w:p w:rsidR="00A52716" w:rsidRDefault="00A52716" w:rsidP="00A52716">
      <w:pPr>
        <w:ind w:left="240" w:hangingChars="100" w:hanging="240"/>
        <w:rPr>
          <w:rFonts w:ascii="宋体" w:hAnsi="宋体"/>
        </w:rPr>
      </w:pPr>
      <w:r>
        <w:rPr>
          <w:rFonts w:ascii="宋体" w:hAnsi="宋体" w:hint="eastAsia"/>
        </w:rPr>
        <w:t>2、机构号”栏处选择需统计的机构，在“截止日期”栏手工录入截止日期，默认为当前日期。</w:t>
      </w:r>
    </w:p>
    <w:p w:rsidR="00A52716" w:rsidRDefault="00A52716" w:rsidP="003636B5">
      <w:pPr>
        <w:ind w:left="240" w:hangingChars="100" w:hanging="240"/>
        <w:rPr>
          <w:rFonts w:ascii="宋体" w:hAnsi="宋体"/>
        </w:rPr>
      </w:pPr>
      <w:r>
        <w:rPr>
          <w:rFonts w:ascii="宋体" w:hAnsi="宋体" w:hint="eastAsia"/>
        </w:rPr>
        <w:t>3、全部资料核实无误后，选择“查询5”按钮查询，系统显示统计结果。该显示结果为所输日期的前日日终后的数据。</w:t>
      </w:r>
    </w:p>
    <w:p w:rsidR="00A52716" w:rsidRDefault="00A52716" w:rsidP="00A52716">
      <w:pPr>
        <w:pStyle w:val="5"/>
        <w:rPr>
          <w:rFonts w:ascii="宋体" w:hAnsi="宋体"/>
        </w:rPr>
      </w:pPr>
      <w:bookmarkStart w:id="1010" w:name="_Toc183923221"/>
      <w:r>
        <w:rPr>
          <w:rFonts w:ascii="宋体" w:hAnsi="宋体" w:hint="eastAsia"/>
        </w:rPr>
        <w:lastRenderedPageBreak/>
        <w:t>十七、系统维护（业务代码CFD）</w:t>
      </w:r>
      <w:bookmarkEnd w:id="1010"/>
    </w:p>
    <w:p w:rsidR="00A52716" w:rsidRDefault="00A52716" w:rsidP="0004090F">
      <w:pPr>
        <w:pStyle w:val="6"/>
        <w:spacing w:line="360" w:lineRule="auto"/>
        <w:rPr>
          <w:rFonts w:ascii="宋体" w:eastAsia="宋体" w:hAnsi="宋体"/>
        </w:rPr>
      </w:pPr>
      <w:r>
        <w:rPr>
          <w:rFonts w:ascii="宋体" w:eastAsia="宋体" w:hAnsi="宋体" w:hint="eastAsia"/>
        </w:rPr>
        <w:t>（一）参数设置</w:t>
      </w:r>
    </w:p>
    <w:p w:rsidR="00A52716" w:rsidRDefault="00A52716" w:rsidP="00A52716">
      <w:pPr>
        <w:rPr>
          <w:rFonts w:ascii="宋体" w:hAnsi="宋体"/>
        </w:rPr>
      </w:pPr>
      <w:r>
        <w:rPr>
          <w:rFonts w:ascii="宋体" w:hAnsi="宋体" w:hint="eastAsia"/>
        </w:rPr>
        <w:t>在系统初装时须对基础参数进行检查设置，包括：</w:t>
      </w:r>
    </w:p>
    <w:p w:rsidR="00A52716" w:rsidRDefault="00A52716" w:rsidP="00A52716">
      <w:pPr>
        <w:numPr>
          <w:ilvl w:val="0"/>
          <w:numId w:val="423"/>
        </w:numPr>
        <w:rPr>
          <w:rFonts w:ascii="宋体" w:hAnsi="宋体"/>
        </w:rPr>
      </w:pPr>
      <w:r>
        <w:rPr>
          <w:rFonts w:ascii="宋体" w:hAnsi="宋体" w:hint="eastAsia"/>
        </w:rPr>
        <w:t>质押率：各行部个人银行部可根据当地人民银行的相关规定和具体业务情况，会风险控制部后报主管行长并提出电脑维户需求进行维护调整，但不得超过总行规定最高质押率。</w:t>
      </w:r>
    </w:p>
    <w:p w:rsidR="00A52716" w:rsidRDefault="00A52716" w:rsidP="00A52716">
      <w:pPr>
        <w:numPr>
          <w:ilvl w:val="0"/>
          <w:numId w:val="423"/>
        </w:numPr>
        <w:rPr>
          <w:rFonts w:ascii="宋体" w:hAnsi="宋体"/>
        </w:rPr>
      </w:pPr>
      <w:r>
        <w:rPr>
          <w:rFonts w:ascii="宋体" w:hAnsi="宋体" w:hint="eastAsia"/>
        </w:rPr>
        <w:t>印花税税率：是否已和当地税务部分签定代扣协议，并设定正确税率。如未签定代扣协议，则检查电脑系统中印花税参数是否作了相应的调整。</w:t>
      </w:r>
    </w:p>
    <w:p w:rsidR="00A52716" w:rsidRDefault="00A52716" w:rsidP="00A52716">
      <w:pPr>
        <w:numPr>
          <w:ilvl w:val="0"/>
          <w:numId w:val="423"/>
        </w:numPr>
        <w:rPr>
          <w:rFonts w:ascii="宋体" w:hAnsi="宋体"/>
        </w:rPr>
      </w:pPr>
      <w:r>
        <w:rPr>
          <w:rFonts w:ascii="宋体" w:hAnsi="宋体" w:hint="eastAsia"/>
        </w:rPr>
        <w:t>是否收取提前还款补偿金：是否按业务部门的要求设定是否收取提前还款补偿金。</w:t>
      </w:r>
    </w:p>
    <w:p w:rsidR="00A52716" w:rsidRDefault="00A52716" w:rsidP="00A52716">
      <w:pPr>
        <w:numPr>
          <w:ilvl w:val="0"/>
          <w:numId w:val="423"/>
        </w:numPr>
        <w:rPr>
          <w:rFonts w:ascii="宋体" w:hAnsi="宋体"/>
        </w:rPr>
      </w:pPr>
      <w:r>
        <w:rPr>
          <w:rFonts w:ascii="宋体" w:hAnsi="宋体" w:hint="eastAsia"/>
        </w:rPr>
        <w:t>利率浮动百分比范围：是否按业务部门的要求设定了贷款利率浮动百分比范围，不得超出当地人民银行的相关规定。</w:t>
      </w:r>
    </w:p>
    <w:p w:rsidR="00A52716" w:rsidRDefault="00A52716" w:rsidP="00A52716">
      <w:pPr>
        <w:numPr>
          <w:ilvl w:val="0"/>
          <w:numId w:val="423"/>
        </w:numPr>
        <w:rPr>
          <w:rFonts w:ascii="宋体" w:hAnsi="宋体"/>
        </w:rPr>
      </w:pPr>
      <w:r>
        <w:rPr>
          <w:rFonts w:ascii="宋体" w:hAnsi="宋体" w:hint="eastAsia"/>
        </w:rPr>
        <w:t>自动审批的贷款总额上限：各行部个人银行部可根据当地的具体业务情况设定。</w:t>
      </w:r>
    </w:p>
    <w:p w:rsidR="00A52716" w:rsidRDefault="00A52716" w:rsidP="0004090F">
      <w:pPr>
        <w:pStyle w:val="6"/>
        <w:spacing w:line="360" w:lineRule="auto"/>
        <w:rPr>
          <w:rFonts w:ascii="宋体" w:eastAsia="宋体" w:hAnsi="宋体"/>
        </w:rPr>
      </w:pPr>
      <w:r>
        <w:rPr>
          <w:rFonts w:ascii="宋体" w:eastAsia="宋体" w:hAnsi="宋体" w:hint="eastAsia"/>
        </w:rPr>
        <w:t>（二）调整步骤</w:t>
      </w:r>
    </w:p>
    <w:p w:rsidR="00A52716" w:rsidRDefault="00A52716" w:rsidP="0004090F">
      <w:pPr>
        <w:pStyle w:val="7"/>
        <w:spacing w:line="360" w:lineRule="auto"/>
        <w:rPr>
          <w:rFonts w:ascii="宋体" w:hAnsi="宋体"/>
        </w:rPr>
      </w:pPr>
      <w:r>
        <w:rPr>
          <w:rFonts w:ascii="宋体" w:hAnsi="宋体" w:hint="eastAsia"/>
        </w:rPr>
        <w:t>质押率</w:t>
      </w:r>
    </w:p>
    <w:p w:rsidR="00A52716" w:rsidRDefault="00A52716" w:rsidP="00A52716">
      <w:pPr>
        <w:pStyle w:val="a4"/>
        <w:numPr>
          <w:ilvl w:val="0"/>
          <w:numId w:val="414"/>
        </w:numPr>
        <w:rPr>
          <w:rFonts w:ascii="宋体" w:hAnsi="宋体"/>
        </w:rPr>
      </w:pPr>
      <w:r>
        <w:rPr>
          <w:rFonts w:ascii="宋体" w:hAnsi="宋体" w:hint="eastAsia"/>
        </w:rPr>
        <w:t>用户选择系统导航－系统配置－公共规则系统－业务配置或在“业务代码”处输入业务代码“CFD”进入</w:t>
      </w:r>
    </w:p>
    <w:p w:rsidR="00A52716" w:rsidRDefault="00A52716" w:rsidP="00A52716">
      <w:pPr>
        <w:pStyle w:val="a4"/>
        <w:numPr>
          <w:ilvl w:val="0"/>
          <w:numId w:val="414"/>
        </w:numPr>
        <w:rPr>
          <w:rFonts w:ascii="宋体" w:hAnsi="宋体"/>
        </w:rPr>
      </w:pPr>
      <w:r>
        <w:rPr>
          <w:rFonts w:ascii="宋体" w:hAnsi="宋体" w:hint="eastAsia"/>
        </w:rPr>
        <w:t>在“业务代码”栏处选择“PN个人质押贷款系统”，系统显示业务配置列表。</w:t>
      </w:r>
    </w:p>
    <w:p w:rsidR="00A52716" w:rsidRDefault="00A52716" w:rsidP="00A52716">
      <w:pPr>
        <w:pStyle w:val="a4"/>
        <w:numPr>
          <w:ilvl w:val="0"/>
          <w:numId w:val="414"/>
        </w:numPr>
        <w:rPr>
          <w:rFonts w:ascii="宋体" w:hAnsi="宋体"/>
        </w:rPr>
      </w:pPr>
      <w:r>
        <w:rPr>
          <w:rFonts w:ascii="宋体" w:hAnsi="宋体" w:hint="eastAsia"/>
        </w:rPr>
        <w:t>业务配置列表中选择中“质押率”，点击“配置11”按钮，进入配置界面。</w:t>
      </w:r>
    </w:p>
    <w:p w:rsidR="00A52716" w:rsidRDefault="00A52716" w:rsidP="00A52716">
      <w:pPr>
        <w:pStyle w:val="a4"/>
        <w:numPr>
          <w:ilvl w:val="0"/>
          <w:numId w:val="414"/>
        </w:numPr>
        <w:rPr>
          <w:rFonts w:ascii="宋体" w:hAnsi="宋体"/>
        </w:rPr>
      </w:pPr>
      <w:r>
        <w:rPr>
          <w:rFonts w:ascii="宋体" w:hAnsi="宋体" w:hint="eastAsia"/>
        </w:rPr>
        <w:t>选中需要维护的配置记录项，点击“修改3”。</w:t>
      </w:r>
    </w:p>
    <w:p w:rsidR="00A52716" w:rsidRDefault="00A52716" w:rsidP="00A52716">
      <w:pPr>
        <w:pStyle w:val="a4"/>
        <w:numPr>
          <w:ilvl w:val="0"/>
          <w:numId w:val="414"/>
        </w:numPr>
        <w:rPr>
          <w:rFonts w:ascii="宋体" w:hAnsi="宋体"/>
        </w:rPr>
      </w:pPr>
      <w:r>
        <w:rPr>
          <w:rFonts w:ascii="宋体" w:hAnsi="宋体" w:hint="eastAsia"/>
        </w:rPr>
        <w:t>根据业务部门需求进行修改后点击确认完成。</w:t>
      </w:r>
    </w:p>
    <w:p w:rsidR="00A52716" w:rsidRDefault="00A52716" w:rsidP="0004090F">
      <w:pPr>
        <w:pStyle w:val="7"/>
        <w:spacing w:line="360" w:lineRule="auto"/>
        <w:rPr>
          <w:rFonts w:ascii="宋体" w:hAnsi="宋体"/>
        </w:rPr>
      </w:pPr>
      <w:r>
        <w:rPr>
          <w:rFonts w:ascii="宋体" w:hAnsi="宋体" w:hint="eastAsia"/>
        </w:rPr>
        <w:t>印花税税率：</w:t>
      </w:r>
    </w:p>
    <w:p w:rsidR="00A52716" w:rsidRDefault="00A52716" w:rsidP="00A52716">
      <w:pPr>
        <w:numPr>
          <w:ilvl w:val="0"/>
          <w:numId w:val="413"/>
        </w:numPr>
        <w:rPr>
          <w:rFonts w:ascii="宋体" w:hAnsi="宋体"/>
        </w:rPr>
      </w:pPr>
      <w:r>
        <w:rPr>
          <w:rFonts w:ascii="宋体" w:hAnsi="宋体" w:hint="eastAsia"/>
        </w:rPr>
        <w:t>用户选择系统导航－系统配置－公共规则系统－业务配置或在“业务代码”处输入业务代码“CFD”进入。</w:t>
      </w:r>
    </w:p>
    <w:p w:rsidR="00A52716" w:rsidRDefault="00A52716" w:rsidP="00A52716">
      <w:pPr>
        <w:numPr>
          <w:ilvl w:val="0"/>
          <w:numId w:val="413"/>
        </w:numPr>
        <w:rPr>
          <w:rFonts w:ascii="宋体" w:hAnsi="宋体"/>
        </w:rPr>
      </w:pPr>
      <w:r>
        <w:rPr>
          <w:rFonts w:ascii="宋体" w:hAnsi="宋体" w:hint="eastAsia"/>
        </w:rPr>
        <w:t>在“业务代码”栏处选择“PN个人质押贷款系统”，系统显示业务配置列表。</w:t>
      </w:r>
    </w:p>
    <w:p w:rsidR="00A52716" w:rsidRDefault="00A52716" w:rsidP="00A52716">
      <w:pPr>
        <w:numPr>
          <w:ilvl w:val="0"/>
          <w:numId w:val="413"/>
        </w:numPr>
        <w:rPr>
          <w:rFonts w:ascii="宋体" w:hAnsi="宋体"/>
        </w:rPr>
      </w:pPr>
      <w:r>
        <w:rPr>
          <w:rFonts w:ascii="宋体" w:hAnsi="宋体" w:hint="eastAsia"/>
        </w:rPr>
        <w:lastRenderedPageBreak/>
        <w:t>在业务配置列表中选择中“印花税税率”，点击“配置11”按钮，进入配置界面。</w:t>
      </w:r>
    </w:p>
    <w:p w:rsidR="00A52716" w:rsidRDefault="00A52716" w:rsidP="00A52716">
      <w:pPr>
        <w:numPr>
          <w:ilvl w:val="0"/>
          <w:numId w:val="413"/>
        </w:numPr>
        <w:rPr>
          <w:rFonts w:ascii="宋体" w:hAnsi="宋体"/>
        </w:rPr>
      </w:pPr>
      <w:r>
        <w:rPr>
          <w:rFonts w:ascii="宋体" w:hAnsi="宋体" w:hint="eastAsia"/>
        </w:rPr>
        <w:t>选中需要维护的配置记录项，点击“修改3”。</w:t>
      </w:r>
    </w:p>
    <w:p w:rsidR="00A52716" w:rsidRDefault="00A52716" w:rsidP="00A52716">
      <w:pPr>
        <w:numPr>
          <w:ilvl w:val="0"/>
          <w:numId w:val="413"/>
        </w:numPr>
        <w:rPr>
          <w:rFonts w:ascii="宋体" w:hAnsi="宋体"/>
        </w:rPr>
      </w:pPr>
      <w:r>
        <w:rPr>
          <w:rFonts w:ascii="宋体" w:hAnsi="宋体" w:hint="eastAsia"/>
        </w:rPr>
        <w:t>根据业务部门需求进行修改后点击确认完成。</w:t>
      </w:r>
    </w:p>
    <w:p w:rsidR="00A52716" w:rsidRDefault="00A52716" w:rsidP="0004090F">
      <w:pPr>
        <w:pStyle w:val="7"/>
        <w:spacing w:line="360" w:lineRule="auto"/>
        <w:rPr>
          <w:rFonts w:ascii="宋体" w:hAnsi="宋体"/>
        </w:rPr>
      </w:pPr>
      <w:r>
        <w:rPr>
          <w:rFonts w:ascii="宋体" w:hAnsi="宋体" w:hint="eastAsia"/>
        </w:rPr>
        <w:t>提前还款补偿金收取天数：</w:t>
      </w:r>
    </w:p>
    <w:p w:rsidR="00A52716" w:rsidRDefault="00A52716" w:rsidP="000029C7">
      <w:pPr>
        <w:numPr>
          <w:ilvl w:val="0"/>
          <w:numId w:val="415"/>
        </w:numPr>
        <w:tabs>
          <w:tab w:val="num" w:pos="570"/>
        </w:tabs>
        <w:ind w:left="360"/>
        <w:rPr>
          <w:rFonts w:ascii="宋体" w:hAnsi="宋体"/>
        </w:rPr>
      </w:pPr>
      <w:r>
        <w:rPr>
          <w:rFonts w:ascii="宋体" w:hAnsi="宋体" w:hint="eastAsia"/>
        </w:rPr>
        <w:t>用户选择系统导航－系统配置－公共规则系统－业务配置或在“业务代码”处输入业务代码“CFD”进入。</w:t>
      </w:r>
    </w:p>
    <w:p w:rsidR="00A52716" w:rsidRDefault="00A52716" w:rsidP="000029C7">
      <w:pPr>
        <w:numPr>
          <w:ilvl w:val="0"/>
          <w:numId w:val="415"/>
        </w:numPr>
        <w:tabs>
          <w:tab w:val="num" w:pos="570"/>
        </w:tabs>
        <w:ind w:left="360"/>
        <w:rPr>
          <w:rFonts w:ascii="宋体" w:hAnsi="宋体"/>
        </w:rPr>
      </w:pPr>
      <w:r>
        <w:rPr>
          <w:rFonts w:ascii="宋体" w:hAnsi="宋体" w:hint="eastAsia"/>
        </w:rPr>
        <w:t>在“业务代码”栏处选择“PN个人质押贷款系统”，系统显示业务配置列表。</w:t>
      </w:r>
    </w:p>
    <w:p w:rsidR="00A52716" w:rsidRDefault="00A52716" w:rsidP="000029C7">
      <w:pPr>
        <w:numPr>
          <w:ilvl w:val="0"/>
          <w:numId w:val="415"/>
        </w:numPr>
        <w:tabs>
          <w:tab w:val="num" w:pos="570"/>
        </w:tabs>
        <w:ind w:left="360"/>
        <w:rPr>
          <w:rFonts w:ascii="宋体" w:hAnsi="宋体"/>
        </w:rPr>
      </w:pPr>
      <w:r>
        <w:rPr>
          <w:rFonts w:ascii="宋体" w:hAnsi="宋体" w:hint="eastAsia"/>
        </w:rPr>
        <w:t>在业务配置列表中选择中“提前还款补偿金收取天数”，点击“配置11”按钮，进入配置界面。</w:t>
      </w:r>
    </w:p>
    <w:p w:rsidR="00A52716" w:rsidRDefault="00A52716" w:rsidP="000029C7">
      <w:pPr>
        <w:numPr>
          <w:ilvl w:val="0"/>
          <w:numId w:val="415"/>
        </w:numPr>
        <w:tabs>
          <w:tab w:val="num" w:pos="570"/>
        </w:tabs>
        <w:ind w:left="360"/>
        <w:rPr>
          <w:rFonts w:ascii="宋体" w:hAnsi="宋体"/>
        </w:rPr>
      </w:pPr>
      <w:r>
        <w:rPr>
          <w:rFonts w:ascii="宋体" w:hAnsi="宋体" w:hint="eastAsia"/>
        </w:rPr>
        <w:t>选中需要维护的配置记录项，点击“修改3”。</w:t>
      </w:r>
    </w:p>
    <w:p w:rsidR="00A52716" w:rsidRDefault="00A52716" w:rsidP="000029C7">
      <w:pPr>
        <w:numPr>
          <w:ilvl w:val="0"/>
          <w:numId w:val="415"/>
        </w:numPr>
        <w:tabs>
          <w:tab w:val="num" w:pos="570"/>
        </w:tabs>
        <w:ind w:left="360"/>
        <w:rPr>
          <w:rFonts w:ascii="宋体" w:hAnsi="宋体"/>
        </w:rPr>
      </w:pPr>
      <w:r>
        <w:rPr>
          <w:rFonts w:ascii="宋体" w:hAnsi="宋体" w:hint="eastAsia"/>
        </w:rPr>
        <w:t>根据业务部门需求进行修改后点击确认完成。</w:t>
      </w:r>
    </w:p>
    <w:p w:rsidR="00A52716" w:rsidRDefault="00A52716" w:rsidP="00A52716">
      <w:pPr>
        <w:rPr>
          <w:rFonts w:ascii="宋体" w:hAnsi="宋体"/>
        </w:rPr>
      </w:pPr>
      <w:r>
        <w:rPr>
          <w:rFonts w:ascii="宋体" w:hAnsi="宋体" w:hint="eastAsia"/>
        </w:rPr>
        <w:t>注：“提前还款补偿金收取天数”值修改为0，客户当天借款当天还款还是要收取一天的补偿金。</w:t>
      </w:r>
    </w:p>
    <w:p w:rsidR="00A52716" w:rsidRDefault="00A52716" w:rsidP="0004090F">
      <w:pPr>
        <w:pStyle w:val="7"/>
        <w:spacing w:line="360" w:lineRule="auto"/>
        <w:rPr>
          <w:rFonts w:ascii="宋体" w:hAnsi="宋体"/>
        </w:rPr>
      </w:pPr>
      <w:r>
        <w:rPr>
          <w:rFonts w:ascii="宋体" w:hAnsi="宋体" w:hint="eastAsia"/>
        </w:rPr>
        <w:t>利率浮动百分比范围：</w:t>
      </w:r>
    </w:p>
    <w:p w:rsidR="00A52716" w:rsidRDefault="00A52716" w:rsidP="000029C7">
      <w:pPr>
        <w:numPr>
          <w:ilvl w:val="0"/>
          <w:numId w:val="416"/>
        </w:numPr>
        <w:tabs>
          <w:tab w:val="num" w:pos="720"/>
        </w:tabs>
        <w:ind w:left="360"/>
        <w:rPr>
          <w:rFonts w:ascii="宋体" w:hAnsi="宋体"/>
        </w:rPr>
      </w:pPr>
      <w:r>
        <w:rPr>
          <w:rFonts w:ascii="宋体" w:hAnsi="宋体" w:hint="eastAsia"/>
        </w:rPr>
        <w:t>用户选择系统导航－系统配置－公共规则系统－业务配置或在“业务代码”处输入业务代码“CFD”进入。</w:t>
      </w:r>
    </w:p>
    <w:p w:rsidR="00A52716" w:rsidRDefault="00A52716" w:rsidP="000029C7">
      <w:pPr>
        <w:numPr>
          <w:ilvl w:val="0"/>
          <w:numId w:val="416"/>
        </w:numPr>
        <w:tabs>
          <w:tab w:val="num" w:pos="720"/>
        </w:tabs>
        <w:ind w:left="360"/>
        <w:rPr>
          <w:rFonts w:ascii="宋体" w:hAnsi="宋体"/>
        </w:rPr>
      </w:pPr>
      <w:r>
        <w:rPr>
          <w:rFonts w:ascii="宋体" w:hAnsi="宋体" w:hint="eastAsia"/>
        </w:rPr>
        <w:t>在“业务代码”栏处选择“PN个人质押贷款系统”，系统显示业务配置列表。</w:t>
      </w:r>
    </w:p>
    <w:p w:rsidR="00A52716" w:rsidRDefault="00A52716" w:rsidP="000029C7">
      <w:pPr>
        <w:numPr>
          <w:ilvl w:val="0"/>
          <w:numId w:val="416"/>
        </w:numPr>
        <w:tabs>
          <w:tab w:val="num" w:pos="720"/>
        </w:tabs>
        <w:ind w:left="360"/>
        <w:rPr>
          <w:rFonts w:ascii="宋体" w:hAnsi="宋体"/>
        </w:rPr>
      </w:pPr>
      <w:r>
        <w:rPr>
          <w:rFonts w:ascii="宋体" w:hAnsi="宋体" w:hint="eastAsia"/>
        </w:rPr>
        <w:t>在业务配置列表中选择中“利率浮动百分比范围”，点击“配置11”按钮，进入配置界面。</w:t>
      </w:r>
    </w:p>
    <w:p w:rsidR="00A52716" w:rsidRDefault="00A52716" w:rsidP="000029C7">
      <w:pPr>
        <w:numPr>
          <w:ilvl w:val="0"/>
          <w:numId w:val="416"/>
        </w:numPr>
        <w:tabs>
          <w:tab w:val="num" w:pos="720"/>
        </w:tabs>
        <w:ind w:left="360"/>
        <w:rPr>
          <w:rFonts w:ascii="宋体" w:hAnsi="宋体"/>
        </w:rPr>
      </w:pPr>
      <w:r>
        <w:rPr>
          <w:rFonts w:ascii="宋体" w:hAnsi="宋体" w:hint="eastAsia"/>
        </w:rPr>
        <w:t>选中需要维护的配置记录项，点击“修改3”。</w:t>
      </w:r>
    </w:p>
    <w:p w:rsidR="00A52716" w:rsidRDefault="00A52716" w:rsidP="000029C7">
      <w:pPr>
        <w:numPr>
          <w:ilvl w:val="0"/>
          <w:numId w:val="416"/>
        </w:numPr>
        <w:tabs>
          <w:tab w:val="num" w:pos="720"/>
        </w:tabs>
        <w:ind w:left="360"/>
        <w:rPr>
          <w:rFonts w:ascii="宋体" w:hAnsi="宋体"/>
        </w:rPr>
      </w:pPr>
      <w:r>
        <w:rPr>
          <w:rFonts w:ascii="宋体" w:hAnsi="宋体" w:hint="eastAsia"/>
        </w:rPr>
        <w:t>根据业务部门需求进行修改后点击确认完成。</w:t>
      </w:r>
    </w:p>
    <w:p w:rsidR="00A52716" w:rsidRDefault="00A52716" w:rsidP="0004090F">
      <w:pPr>
        <w:pStyle w:val="7"/>
        <w:spacing w:line="360" w:lineRule="auto"/>
        <w:rPr>
          <w:rFonts w:ascii="宋体" w:hAnsi="宋体"/>
        </w:rPr>
      </w:pPr>
      <w:r>
        <w:rPr>
          <w:rFonts w:ascii="宋体" w:hAnsi="宋体" w:hint="eastAsia"/>
        </w:rPr>
        <w:t>自动审批的贷款总额上限：</w:t>
      </w:r>
    </w:p>
    <w:p w:rsidR="00A52716" w:rsidRDefault="00A52716" w:rsidP="000029C7">
      <w:pPr>
        <w:numPr>
          <w:ilvl w:val="0"/>
          <w:numId w:val="417"/>
        </w:numPr>
        <w:tabs>
          <w:tab w:val="num" w:pos="720"/>
        </w:tabs>
        <w:ind w:left="360"/>
        <w:rPr>
          <w:rFonts w:ascii="宋体" w:hAnsi="宋体"/>
        </w:rPr>
      </w:pPr>
      <w:r>
        <w:rPr>
          <w:rFonts w:ascii="宋体" w:hAnsi="宋体" w:hint="eastAsia"/>
        </w:rPr>
        <w:t>用户选择系统导航－系统配置－公共规则系统－业务配置或在“业务代码”处输入业务代码“CFD”进入。</w:t>
      </w:r>
    </w:p>
    <w:p w:rsidR="00A52716" w:rsidRDefault="00A52716" w:rsidP="000029C7">
      <w:pPr>
        <w:numPr>
          <w:ilvl w:val="0"/>
          <w:numId w:val="417"/>
        </w:numPr>
        <w:tabs>
          <w:tab w:val="num" w:pos="720"/>
        </w:tabs>
        <w:ind w:left="360"/>
        <w:rPr>
          <w:rFonts w:ascii="宋体" w:hAnsi="宋体"/>
        </w:rPr>
      </w:pPr>
      <w:r>
        <w:rPr>
          <w:rFonts w:ascii="宋体" w:hAnsi="宋体" w:hint="eastAsia"/>
        </w:rPr>
        <w:t>在“业务代码”栏处选择“PN个人质押贷款系统”，系统显示业务配置列表。</w:t>
      </w:r>
    </w:p>
    <w:p w:rsidR="00A52716" w:rsidRDefault="00A52716" w:rsidP="000029C7">
      <w:pPr>
        <w:numPr>
          <w:ilvl w:val="0"/>
          <w:numId w:val="417"/>
        </w:numPr>
        <w:tabs>
          <w:tab w:val="num" w:pos="720"/>
        </w:tabs>
        <w:ind w:left="360"/>
        <w:rPr>
          <w:rFonts w:ascii="宋体" w:hAnsi="宋体"/>
        </w:rPr>
      </w:pPr>
      <w:r>
        <w:rPr>
          <w:rFonts w:ascii="宋体" w:hAnsi="宋体" w:hint="eastAsia"/>
        </w:rPr>
        <w:t>在业务配置列表中选择中“利率浮动百分比范围”，点击“配置11”按钮，进入配置界面。</w:t>
      </w:r>
    </w:p>
    <w:p w:rsidR="00A52716" w:rsidRDefault="00A52716" w:rsidP="000029C7">
      <w:pPr>
        <w:numPr>
          <w:ilvl w:val="0"/>
          <w:numId w:val="417"/>
        </w:numPr>
        <w:tabs>
          <w:tab w:val="num" w:pos="720"/>
        </w:tabs>
        <w:ind w:left="360"/>
        <w:rPr>
          <w:rFonts w:ascii="宋体" w:hAnsi="宋体"/>
        </w:rPr>
      </w:pPr>
      <w:r>
        <w:rPr>
          <w:rFonts w:ascii="宋体" w:hAnsi="宋体" w:hint="eastAsia"/>
        </w:rPr>
        <w:lastRenderedPageBreak/>
        <w:t>选中需要维护的配置记录项，点击“修改3”。</w:t>
      </w:r>
    </w:p>
    <w:p w:rsidR="00A52716" w:rsidRDefault="00A52716" w:rsidP="000029C7">
      <w:pPr>
        <w:numPr>
          <w:ilvl w:val="0"/>
          <w:numId w:val="417"/>
        </w:numPr>
        <w:tabs>
          <w:tab w:val="num" w:pos="720"/>
        </w:tabs>
        <w:ind w:left="360"/>
        <w:rPr>
          <w:rFonts w:ascii="宋体" w:hAnsi="宋体"/>
        </w:rPr>
      </w:pPr>
      <w:r>
        <w:rPr>
          <w:rFonts w:ascii="宋体" w:hAnsi="宋体" w:hint="eastAsia"/>
        </w:rPr>
        <w:t>根据业务部门需求进行修改后点击确认完成。</w:t>
      </w:r>
    </w:p>
    <w:p w:rsidR="00A52716" w:rsidRDefault="00A52716" w:rsidP="00A52716">
      <w:pPr>
        <w:pStyle w:val="5"/>
        <w:rPr>
          <w:rFonts w:ascii="宋体" w:hAnsi="宋体"/>
        </w:rPr>
      </w:pPr>
      <w:bookmarkStart w:id="1011" w:name="_Toc183923222"/>
      <w:r>
        <w:rPr>
          <w:rFonts w:ascii="宋体" w:hAnsi="宋体" w:hint="eastAsia"/>
        </w:rPr>
        <w:t>十八、短信通知</w:t>
      </w:r>
      <w:bookmarkEnd w:id="1011"/>
    </w:p>
    <w:p w:rsidR="00A52716" w:rsidRDefault="00A52716" w:rsidP="00A52716">
      <w:pPr>
        <w:pStyle w:val="6"/>
        <w:spacing w:line="360" w:lineRule="auto"/>
        <w:rPr>
          <w:rFonts w:ascii="宋体" w:eastAsia="宋体" w:hAnsi="宋体"/>
        </w:rPr>
      </w:pPr>
      <w:r>
        <w:rPr>
          <w:rFonts w:ascii="宋体" w:eastAsia="宋体" w:hAnsi="宋体" w:hint="eastAsia"/>
        </w:rPr>
        <w:t>（一）功能介绍</w:t>
      </w:r>
    </w:p>
    <w:p w:rsidR="00A52716" w:rsidRDefault="00A52716" w:rsidP="00A52716">
      <w:pPr>
        <w:widowControl/>
        <w:ind w:firstLineChars="200" w:firstLine="480"/>
        <w:jc w:val="left"/>
        <w:rPr>
          <w:rFonts w:ascii="宋体" w:hAnsi="宋体"/>
        </w:rPr>
      </w:pPr>
      <w:r>
        <w:rPr>
          <w:rFonts w:ascii="宋体" w:hAnsi="宋体" w:hint="eastAsia"/>
        </w:rPr>
        <w:t>通过手机短信通知客户贷款到期或逾期情况。</w:t>
      </w:r>
    </w:p>
    <w:p w:rsidR="00A52716" w:rsidRDefault="00A52716" w:rsidP="00A52716">
      <w:pPr>
        <w:widowControl/>
        <w:jc w:val="left"/>
        <w:rPr>
          <w:rFonts w:ascii="宋体" w:hAnsi="宋体"/>
          <w:b/>
          <w:bCs/>
          <w:color w:val="FF0000"/>
          <w:kern w:val="0"/>
        </w:rPr>
      </w:pPr>
      <w:r>
        <w:rPr>
          <w:rFonts w:ascii="宋体" w:hAnsi="宋体" w:hint="eastAsia"/>
          <w:b/>
          <w:bCs/>
        </w:rPr>
        <w:t>（二）通知方式：</w:t>
      </w:r>
    </w:p>
    <w:p w:rsidR="00A52716" w:rsidRDefault="00A52716" w:rsidP="00A52716">
      <w:pPr>
        <w:widowControl/>
        <w:ind w:firstLineChars="200" w:firstLine="480"/>
        <w:jc w:val="left"/>
        <w:rPr>
          <w:rFonts w:ascii="宋体" w:hAnsi="宋体"/>
        </w:rPr>
      </w:pPr>
      <w:r>
        <w:rPr>
          <w:rFonts w:ascii="宋体" w:hAnsi="宋体" w:hint="eastAsia"/>
        </w:rPr>
        <w:t>客户无需申请通知功能，该短信自动发送，手机号为客户资料中所留</w:t>
      </w:r>
    </w:p>
    <w:p w:rsidR="00A52716" w:rsidRDefault="00A52716" w:rsidP="00A52716">
      <w:pPr>
        <w:rPr>
          <w:rFonts w:ascii="宋体" w:hAnsi="宋体"/>
        </w:rPr>
      </w:pPr>
      <w:r>
        <w:rPr>
          <w:rFonts w:ascii="宋体" w:hAnsi="宋体" w:hint="eastAsia"/>
        </w:rPr>
        <w:t>的手机号码。</w:t>
      </w:r>
    </w:p>
    <w:p w:rsidR="00A52716" w:rsidRDefault="00A52716" w:rsidP="00A52716">
      <w:pPr>
        <w:widowControl/>
        <w:jc w:val="left"/>
        <w:rPr>
          <w:rFonts w:ascii="宋体" w:hAnsi="宋体"/>
          <w:b/>
          <w:bCs/>
        </w:rPr>
      </w:pPr>
      <w:r>
        <w:rPr>
          <w:rFonts w:ascii="宋体" w:hAnsi="宋体" w:hint="eastAsia"/>
          <w:b/>
          <w:bCs/>
        </w:rPr>
        <w:t>（三）通知时间：</w:t>
      </w:r>
    </w:p>
    <w:p w:rsidR="00A52716" w:rsidRDefault="00A52716" w:rsidP="00A52716">
      <w:pPr>
        <w:widowControl/>
        <w:ind w:firstLineChars="200" w:firstLine="480"/>
        <w:jc w:val="left"/>
        <w:rPr>
          <w:rFonts w:ascii="宋体" w:hAnsi="宋体"/>
        </w:rPr>
      </w:pPr>
      <w:r>
        <w:rPr>
          <w:rFonts w:ascii="宋体" w:hAnsi="宋体" w:hint="eastAsia"/>
        </w:rPr>
        <w:t>到期：提前两天通知，只发一次短信，时间为早上9点左右。</w:t>
      </w:r>
    </w:p>
    <w:p w:rsidR="00A52716" w:rsidRDefault="00A52716" w:rsidP="00A52716">
      <w:pPr>
        <w:widowControl/>
        <w:ind w:firstLineChars="200" w:firstLine="480"/>
        <w:jc w:val="left"/>
        <w:rPr>
          <w:rFonts w:ascii="宋体" w:hAnsi="宋体"/>
        </w:rPr>
      </w:pPr>
      <w:r>
        <w:rPr>
          <w:rFonts w:ascii="宋体" w:hAnsi="宋体" w:hint="eastAsia"/>
        </w:rPr>
        <w:t>逾期：提前七天通知，只发一次短信，时间为早上9点左右。</w:t>
      </w:r>
    </w:p>
    <w:p w:rsidR="00A52716" w:rsidRDefault="00A52716" w:rsidP="00A52716">
      <w:pPr>
        <w:widowControl/>
        <w:ind w:firstLineChars="200" w:firstLine="480"/>
        <w:jc w:val="left"/>
        <w:rPr>
          <w:rFonts w:ascii="宋体" w:hAnsi="宋体"/>
          <w:vanish/>
        </w:rPr>
      </w:pPr>
    </w:p>
    <w:p w:rsidR="00A52716" w:rsidRDefault="00A52716" w:rsidP="00A52716">
      <w:pPr>
        <w:widowControl/>
        <w:jc w:val="left"/>
        <w:rPr>
          <w:rFonts w:ascii="宋体" w:hAnsi="宋体"/>
          <w:vanish/>
          <w:kern w:val="0"/>
        </w:rPr>
      </w:pPr>
      <w:r>
        <w:rPr>
          <w:rFonts w:ascii="宋体" w:hAnsi="宋体" w:hint="eastAsia"/>
          <w:b/>
          <w:bCs/>
        </w:rPr>
        <w:t>（四）通知内容：</w:t>
      </w:r>
    </w:p>
    <w:p w:rsidR="00A52716" w:rsidRDefault="00A52716" w:rsidP="00D6387D">
      <w:pPr>
        <w:widowControl/>
        <w:ind w:firstLineChars="200" w:firstLine="480"/>
        <w:jc w:val="left"/>
        <w:rPr>
          <w:rFonts w:ascii="宋体" w:hAnsi="宋体"/>
        </w:rPr>
      </w:pPr>
      <w:r>
        <w:rPr>
          <w:rFonts w:ascii="宋体" w:hAnsi="宋体" w:hint="eastAsia"/>
        </w:rPr>
        <w:t>尊敬的客户：您的贷款序号为0001(贷款本金为5000.00)将于20070319到期，请保证您的账户有足够资金。</w:t>
      </w:r>
    </w:p>
    <w:p w:rsidR="00A52716" w:rsidRPr="00A52716" w:rsidRDefault="00A52716" w:rsidP="00A52716">
      <w:pPr>
        <w:sectPr w:rsidR="00A52716" w:rsidRPr="00A52716">
          <w:pgSz w:w="11906" w:h="16838"/>
          <w:pgMar w:top="1440" w:right="1800" w:bottom="1440" w:left="1800" w:header="851" w:footer="992" w:gutter="0"/>
          <w:cols w:space="425"/>
          <w:docGrid w:type="lines" w:linePitch="312"/>
        </w:sectPr>
      </w:pPr>
    </w:p>
    <w:p w:rsidR="004A1DF5" w:rsidRDefault="004A1DF5" w:rsidP="0004090F">
      <w:pPr>
        <w:pStyle w:val="30"/>
      </w:pPr>
      <w:bookmarkStart w:id="1012" w:name="_Toc186273602"/>
      <w:r>
        <w:rPr>
          <w:rFonts w:hint="eastAsia"/>
        </w:rPr>
        <w:lastRenderedPageBreak/>
        <w:t>第七章</w:t>
      </w:r>
      <w:r>
        <w:t xml:space="preserve">  </w:t>
      </w:r>
      <w:r>
        <w:rPr>
          <w:rFonts w:hint="eastAsia"/>
        </w:rPr>
        <w:t>结算业务</w:t>
      </w:r>
      <w:bookmarkEnd w:id="1012"/>
    </w:p>
    <w:p w:rsidR="004A1DF5" w:rsidRDefault="004A1DF5">
      <w:pPr>
        <w:pStyle w:val="4"/>
        <w:spacing w:before="156" w:after="156"/>
      </w:pPr>
      <w:bookmarkStart w:id="1013" w:name="_Toc82108279"/>
      <w:bookmarkStart w:id="1014" w:name="_Toc186273603"/>
      <w:r>
        <w:rPr>
          <w:rFonts w:hint="eastAsia"/>
        </w:rPr>
        <w:t>第一节</w:t>
      </w:r>
      <w:r>
        <w:rPr>
          <w:rFonts w:hint="eastAsia"/>
        </w:rPr>
        <w:t xml:space="preserve">  </w:t>
      </w:r>
      <w:r>
        <w:rPr>
          <w:rFonts w:hint="eastAsia"/>
        </w:rPr>
        <w:t>内部转账</w:t>
      </w:r>
      <w:bookmarkEnd w:id="1013"/>
      <w:bookmarkEnd w:id="1014"/>
    </w:p>
    <w:p w:rsidR="004A1DF5" w:rsidRDefault="004A1DF5">
      <w:pPr>
        <w:ind w:firstLineChars="200" w:firstLine="482"/>
      </w:pPr>
      <w:r>
        <w:rPr>
          <w:rFonts w:hint="eastAsia"/>
          <w:b/>
          <w:bCs/>
        </w:rPr>
        <w:t>概述：</w:t>
      </w:r>
      <w:r>
        <w:rPr>
          <w:rFonts w:hint="eastAsia"/>
        </w:rPr>
        <w:t>内部转账用于处理发起户口号和接受户口号都是内部账户的系统内资金转账业务，主要用于财务资金的划拨、未实现自动清算业务的清算资金的划拨，例如：旧系统分行签发的银行汇票在新系统分行兑付后，新系统分行通过内部转账向旧系统分行清算头寸等，我行内部资金通过该系统进行交易清算，本章主要分三个小节来具体的描写内部转账的操作流程和要点。</w:t>
      </w:r>
    </w:p>
    <w:p w:rsidR="004A1DF5" w:rsidRDefault="004A1DF5">
      <w:pPr>
        <w:ind w:firstLineChars="200" w:firstLine="482"/>
        <w:rPr>
          <w:rFonts w:ascii="宋体" w:hAnsi="宋体"/>
          <w:b/>
          <w:bCs/>
        </w:rPr>
      </w:pPr>
      <w:r>
        <w:rPr>
          <w:rFonts w:hint="eastAsia"/>
          <w:b/>
          <w:bCs/>
        </w:rPr>
        <w:t>功能说明：</w:t>
      </w:r>
      <w:r>
        <w:rPr>
          <w:rFonts w:hint="eastAsia"/>
        </w:rPr>
        <w:t>内部转账发起是指：发起行发出内部资金交易，并换人复核，满足条件时需会计主管授权。内部转账接收是指：内部资金交易接收方根据接收方确认方式，对交易进行接收经办，满足条件的需复核或授权。</w:t>
      </w:r>
    </w:p>
    <w:p w:rsidR="004A1DF5" w:rsidRDefault="004A1DF5">
      <w:pPr>
        <w:ind w:right="12" w:firstLineChars="200" w:firstLine="482"/>
        <w:jc w:val="left"/>
        <w:rPr>
          <w:szCs w:val="18"/>
        </w:rPr>
      </w:pPr>
      <w:r>
        <w:rPr>
          <w:rFonts w:ascii="宋体" w:hAnsi="宋体" w:hint="eastAsia"/>
          <w:b/>
          <w:bCs/>
        </w:rPr>
        <w:t>目前设置的内部转账权限控制（异步）：</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4500"/>
        <w:gridCol w:w="720"/>
        <w:gridCol w:w="720"/>
        <w:gridCol w:w="720"/>
      </w:tblGrid>
      <w:tr w:rsidR="004A1DF5">
        <w:tc>
          <w:tcPr>
            <w:tcW w:w="2088" w:type="dxa"/>
            <w:vAlign w:val="center"/>
          </w:tcPr>
          <w:p w:rsidR="004A1DF5" w:rsidRDefault="004A1DF5">
            <w:pPr>
              <w:spacing w:line="240" w:lineRule="auto"/>
              <w:ind w:rightChars="12" w:right="29"/>
              <w:rPr>
                <w:b/>
                <w:bCs/>
                <w:sz w:val="21"/>
              </w:rPr>
            </w:pPr>
            <w:r>
              <w:rPr>
                <w:rFonts w:hint="eastAsia"/>
                <w:b/>
                <w:bCs/>
                <w:sz w:val="21"/>
              </w:rPr>
              <w:t>操作</w:t>
            </w:r>
          </w:p>
        </w:tc>
        <w:tc>
          <w:tcPr>
            <w:tcW w:w="4500" w:type="dxa"/>
            <w:vAlign w:val="center"/>
          </w:tcPr>
          <w:p w:rsidR="004A1DF5" w:rsidRDefault="004A1DF5">
            <w:pPr>
              <w:spacing w:line="240" w:lineRule="auto"/>
              <w:ind w:rightChars="12" w:right="29"/>
              <w:rPr>
                <w:b/>
                <w:bCs/>
                <w:sz w:val="21"/>
              </w:rPr>
            </w:pPr>
            <w:r>
              <w:rPr>
                <w:rFonts w:hint="eastAsia"/>
                <w:b/>
                <w:bCs/>
                <w:sz w:val="21"/>
              </w:rPr>
              <w:t>条件</w:t>
            </w:r>
          </w:p>
        </w:tc>
        <w:tc>
          <w:tcPr>
            <w:tcW w:w="720" w:type="dxa"/>
            <w:vAlign w:val="center"/>
          </w:tcPr>
          <w:p w:rsidR="004A1DF5" w:rsidRDefault="004A1DF5">
            <w:pPr>
              <w:spacing w:line="240" w:lineRule="auto"/>
              <w:ind w:rightChars="12" w:right="29"/>
              <w:rPr>
                <w:b/>
                <w:bCs/>
                <w:sz w:val="21"/>
              </w:rPr>
            </w:pPr>
            <w:r>
              <w:rPr>
                <w:rFonts w:hint="eastAsia"/>
                <w:b/>
                <w:bCs/>
                <w:sz w:val="21"/>
              </w:rPr>
              <w:t>经办</w:t>
            </w:r>
          </w:p>
        </w:tc>
        <w:tc>
          <w:tcPr>
            <w:tcW w:w="720" w:type="dxa"/>
            <w:vAlign w:val="center"/>
          </w:tcPr>
          <w:p w:rsidR="004A1DF5" w:rsidRDefault="004A1DF5">
            <w:pPr>
              <w:spacing w:line="240" w:lineRule="auto"/>
              <w:ind w:rightChars="12" w:right="29"/>
              <w:rPr>
                <w:b/>
                <w:bCs/>
                <w:sz w:val="21"/>
              </w:rPr>
            </w:pPr>
            <w:r>
              <w:rPr>
                <w:rFonts w:hint="eastAsia"/>
                <w:b/>
                <w:bCs/>
                <w:sz w:val="21"/>
              </w:rPr>
              <w:t>复核</w:t>
            </w:r>
          </w:p>
        </w:tc>
        <w:tc>
          <w:tcPr>
            <w:tcW w:w="720" w:type="dxa"/>
            <w:vAlign w:val="center"/>
          </w:tcPr>
          <w:p w:rsidR="004A1DF5" w:rsidRDefault="004A1DF5">
            <w:pPr>
              <w:spacing w:line="240" w:lineRule="auto"/>
              <w:ind w:rightChars="12" w:right="29"/>
              <w:rPr>
                <w:b/>
                <w:bCs/>
                <w:sz w:val="21"/>
              </w:rPr>
            </w:pPr>
            <w:r>
              <w:rPr>
                <w:rFonts w:hint="eastAsia"/>
                <w:b/>
                <w:bCs/>
                <w:sz w:val="21"/>
              </w:rPr>
              <w:t>授权</w:t>
            </w:r>
          </w:p>
        </w:tc>
      </w:tr>
      <w:tr w:rsidR="004A1DF5">
        <w:trPr>
          <w:cantSplit/>
        </w:trPr>
        <w:tc>
          <w:tcPr>
            <w:tcW w:w="2088" w:type="dxa"/>
            <w:vMerge w:val="restart"/>
            <w:vAlign w:val="center"/>
          </w:tcPr>
          <w:p w:rsidR="004A1DF5" w:rsidRDefault="004A1DF5">
            <w:pPr>
              <w:spacing w:line="240" w:lineRule="auto"/>
              <w:ind w:rightChars="12" w:right="29"/>
              <w:rPr>
                <w:sz w:val="21"/>
              </w:rPr>
            </w:pPr>
            <w:r>
              <w:rPr>
                <w:rFonts w:hint="eastAsia"/>
                <w:sz w:val="21"/>
              </w:rPr>
              <w:t>内部转账发起</w:t>
            </w:r>
          </w:p>
        </w:tc>
        <w:tc>
          <w:tcPr>
            <w:tcW w:w="4500" w:type="dxa"/>
            <w:vAlign w:val="center"/>
          </w:tcPr>
          <w:p w:rsidR="004A1DF5" w:rsidRDefault="004A1DF5">
            <w:pPr>
              <w:spacing w:line="240" w:lineRule="auto"/>
              <w:ind w:rightChars="12" w:right="29"/>
              <w:rPr>
                <w:sz w:val="21"/>
              </w:rPr>
            </w:pPr>
            <w:r>
              <w:rPr>
                <w:rFonts w:hint="eastAsia"/>
                <w:sz w:val="21"/>
              </w:rPr>
              <w:t>100</w:t>
            </w:r>
            <w:r>
              <w:rPr>
                <w:rFonts w:hint="eastAsia"/>
                <w:sz w:val="21"/>
              </w:rPr>
              <w:t>万元以下</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100</w:t>
            </w:r>
            <w:r>
              <w:rPr>
                <w:rFonts w:hint="eastAsia"/>
                <w:sz w:val="21"/>
              </w:rPr>
              <w:t>万元以上</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szCs w:val="18"/>
              </w:rPr>
              <w:t>内部转账发起待撤销确认</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restart"/>
            <w:vAlign w:val="center"/>
          </w:tcPr>
          <w:p w:rsidR="004A1DF5" w:rsidRDefault="004A1DF5">
            <w:pPr>
              <w:spacing w:line="240" w:lineRule="auto"/>
              <w:ind w:rightChars="12" w:right="29"/>
              <w:rPr>
                <w:sz w:val="21"/>
              </w:rPr>
            </w:pPr>
            <w:r>
              <w:rPr>
                <w:rFonts w:hint="eastAsia"/>
                <w:sz w:val="21"/>
              </w:rPr>
              <w:t>内部转账接收</w:t>
            </w:r>
          </w:p>
        </w:tc>
        <w:tc>
          <w:tcPr>
            <w:tcW w:w="4500" w:type="dxa"/>
            <w:vAlign w:val="center"/>
          </w:tcPr>
          <w:p w:rsidR="004A1DF5" w:rsidRDefault="004A1DF5">
            <w:pPr>
              <w:spacing w:line="240" w:lineRule="auto"/>
              <w:ind w:rightChars="12" w:right="29"/>
              <w:rPr>
                <w:sz w:val="21"/>
              </w:rPr>
            </w:pPr>
            <w:r>
              <w:rPr>
                <w:rFonts w:hint="eastAsia"/>
                <w:sz w:val="21"/>
              </w:rPr>
              <w:t>“确认方式”为“</w:t>
            </w:r>
            <w:r>
              <w:rPr>
                <w:rFonts w:hint="eastAsia"/>
                <w:sz w:val="21"/>
              </w:rPr>
              <w:t>2</w:t>
            </w:r>
            <w:r>
              <w:rPr>
                <w:rFonts w:hint="eastAsia"/>
                <w:sz w:val="21"/>
              </w:rPr>
              <w:t>”，</w:t>
            </w:r>
            <w:r>
              <w:rPr>
                <w:rFonts w:hint="eastAsia"/>
                <w:sz w:val="21"/>
              </w:rPr>
              <w:t>100</w:t>
            </w:r>
            <w:r>
              <w:rPr>
                <w:rFonts w:hint="eastAsia"/>
                <w:sz w:val="21"/>
              </w:rPr>
              <w:t>万元以下</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“确认方式”为“</w:t>
            </w:r>
            <w:r>
              <w:rPr>
                <w:rFonts w:hint="eastAsia"/>
                <w:sz w:val="21"/>
              </w:rPr>
              <w:t>2</w:t>
            </w:r>
            <w:r>
              <w:rPr>
                <w:rFonts w:hint="eastAsia"/>
                <w:sz w:val="21"/>
              </w:rPr>
              <w:t>”，</w:t>
            </w:r>
            <w:r>
              <w:rPr>
                <w:rFonts w:hint="eastAsia"/>
                <w:sz w:val="21"/>
              </w:rPr>
              <w:t>100</w:t>
            </w:r>
            <w:r>
              <w:rPr>
                <w:rFonts w:hint="eastAsia"/>
                <w:sz w:val="21"/>
              </w:rPr>
              <w:t>万元以上</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“确认方式”为“</w:t>
            </w:r>
            <w:r>
              <w:rPr>
                <w:rFonts w:hint="eastAsia"/>
                <w:sz w:val="21"/>
              </w:rPr>
              <w:t>3</w:t>
            </w:r>
            <w:r>
              <w:rPr>
                <w:rFonts w:hint="eastAsia"/>
                <w:sz w:val="21"/>
              </w:rPr>
              <w:t>”，</w:t>
            </w:r>
            <w:r>
              <w:rPr>
                <w:rFonts w:hint="eastAsia"/>
                <w:sz w:val="21"/>
              </w:rPr>
              <w:t>100</w:t>
            </w:r>
            <w:r>
              <w:rPr>
                <w:rFonts w:hint="eastAsia"/>
                <w:sz w:val="21"/>
              </w:rPr>
              <w:t>万元以下</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“确认方式”为“</w:t>
            </w:r>
            <w:r>
              <w:rPr>
                <w:rFonts w:hint="eastAsia"/>
                <w:sz w:val="21"/>
              </w:rPr>
              <w:t>3</w:t>
            </w:r>
            <w:r>
              <w:rPr>
                <w:rFonts w:hint="eastAsia"/>
                <w:sz w:val="21"/>
              </w:rPr>
              <w:t>”，</w:t>
            </w:r>
            <w:r>
              <w:rPr>
                <w:rFonts w:hint="eastAsia"/>
                <w:sz w:val="21"/>
              </w:rPr>
              <w:t>100</w:t>
            </w:r>
            <w:r>
              <w:rPr>
                <w:rFonts w:hint="eastAsia"/>
                <w:sz w:val="21"/>
              </w:rPr>
              <w:t>万元以上</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c>
          <w:tcPr>
            <w:tcW w:w="2088" w:type="dxa"/>
            <w:vAlign w:val="center"/>
          </w:tcPr>
          <w:p w:rsidR="004A1DF5" w:rsidRDefault="004A1DF5">
            <w:pPr>
              <w:spacing w:line="240" w:lineRule="auto"/>
              <w:ind w:rightChars="12" w:right="29"/>
              <w:rPr>
                <w:sz w:val="21"/>
              </w:rPr>
            </w:pPr>
            <w:r>
              <w:rPr>
                <w:rFonts w:hint="eastAsia"/>
                <w:sz w:val="21"/>
              </w:rPr>
              <w:t>综合处理－“待接收经办”交易退发起行</w:t>
            </w:r>
          </w:p>
        </w:tc>
        <w:tc>
          <w:tcPr>
            <w:tcW w:w="4500" w:type="dxa"/>
            <w:vAlign w:val="center"/>
          </w:tcPr>
          <w:p w:rsidR="004A1DF5" w:rsidRDefault="004A1DF5">
            <w:pPr>
              <w:spacing w:line="240" w:lineRule="auto"/>
              <w:ind w:rightChars="12" w:right="29"/>
              <w:rPr>
                <w:sz w:val="21"/>
              </w:rPr>
            </w:pPr>
            <w:r>
              <w:rPr>
                <w:rFonts w:hint="eastAsia"/>
                <w:sz w:val="21"/>
              </w:rPr>
              <w:t>“确认方式”为“</w:t>
            </w:r>
            <w:r>
              <w:rPr>
                <w:rFonts w:hint="eastAsia"/>
                <w:sz w:val="21"/>
              </w:rPr>
              <w:t>2/3</w:t>
            </w:r>
            <w:r>
              <w:rPr>
                <w:rFonts w:hint="eastAsia"/>
                <w:sz w:val="21"/>
              </w:rPr>
              <w:t>”时，接收方尚未处理，处在“待接收经办”状态，发起方可主动要回该业务（发起方处理）</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c>
          <w:tcPr>
            <w:tcW w:w="2088" w:type="dxa"/>
            <w:vAlign w:val="center"/>
          </w:tcPr>
          <w:p w:rsidR="004A1DF5" w:rsidRDefault="004A1DF5">
            <w:pPr>
              <w:spacing w:line="240" w:lineRule="auto"/>
              <w:ind w:rightChars="12" w:right="29"/>
              <w:rPr>
                <w:sz w:val="21"/>
              </w:rPr>
            </w:pPr>
            <w:r>
              <w:rPr>
                <w:rFonts w:hint="eastAsia"/>
                <w:sz w:val="21"/>
              </w:rPr>
              <w:t>综合处理－“已入账”交易退接收经办或退发起行</w:t>
            </w:r>
          </w:p>
        </w:tc>
        <w:tc>
          <w:tcPr>
            <w:tcW w:w="4500" w:type="dxa"/>
            <w:vAlign w:val="center"/>
          </w:tcPr>
          <w:p w:rsidR="004A1DF5" w:rsidRDefault="004A1DF5">
            <w:pPr>
              <w:spacing w:line="240" w:lineRule="auto"/>
              <w:ind w:rightChars="12" w:right="29"/>
              <w:rPr>
                <w:sz w:val="21"/>
              </w:rPr>
            </w:pPr>
            <w:r>
              <w:rPr>
                <w:rFonts w:hint="eastAsia"/>
                <w:sz w:val="21"/>
              </w:rPr>
              <w:t>接收方处理</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bl>
    <w:p w:rsidR="004A1DF5" w:rsidRDefault="004A1DF5">
      <w:pPr>
        <w:rPr>
          <w:b/>
          <w:bCs/>
        </w:rPr>
      </w:pPr>
      <w:r>
        <w:rPr>
          <w:rFonts w:hint="eastAsia"/>
          <w:b/>
          <w:bCs/>
        </w:rPr>
        <w:t>各操作步骤下的业务状态：</w:t>
      </w:r>
    </w:p>
    <w:tbl>
      <w:tblPr>
        <w:tblW w:w="936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1800"/>
        <w:gridCol w:w="5400"/>
      </w:tblGrid>
      <w:tr w:rsidR="004A1DF5">
        <w:tc>
          <w:tcPr>
            <w:tcW w:w="2160" w:type="dxa"/>
            <w:vAlign w:val="center"/>
          </w:tcPr>
          <w:p w:rsidR="004A1DF5" w:rsidRDefault="004A1DF5">
            <w:pPr>
              <w:spacing w:line="240" w:lineRule="auto"/>
              <w:rPr>
                <w:b/>
                <w:bCs/>
                <w:sz w:val="21"/>
              </w:rPr>
            </w:pPr>
            <w:r>
              <w:rPr>
                <w:rFonts w:hint="eastAsia"/>
                <w:b/>
                <w:bCs/>
                <w:sz w:val="21"/>
              </w:rPr>
              <w:t>操作步骤</w:t>
            </w:r>
          </w:p>
        </w:tc>
        <w:tc>
          <w:tcPr>
            <w:tcW w:w="1800" w:type="dxa"/>
            <w:vAlign w:val="center"/>
          </w:tcPr>
          <w:p w:rsidR="004A1DF5" w:rsidRDefault="004A1DF5">
            <w:pPr>
              <w:spacing w:line="240" w:lineRule="auto"/>
              <w:rPr>
                <w:b/>
                <w:bCs/>
                <w:sz w:val="21"/>
              </w:rPr>
            </w:pPr>
            <w:r>
              <w:rPr>
                <w:rFonts w:hint="eastAsia"/>
                <w:b/>
                <w:bCs/>
                <w:sz w:val="21"/>
              </w:rPr>
              <w:t>操作前业务状态</w:t>
            </w:r>
          </w:p>
        </w:tc>
        <w:tc>
          <w:tcPr>
            <w:tcW w:w="5400" w:type="dxa"/>
            <w:vAlign w:val="center"/>
          </w:tcPr>
          <w:p w:rsidR="004A1DF5" w:rsidRDefault="004A1DF5">
            <w:pPr>
              <w:spacing w:line="240" w:lineRule="auto"/>
              <w:rPr>
                <w:b/>
                <w:bCs/>
                <w:sz w:val="21"/>
              </w:rPr>
            </w:pPr>
            <w:r>
              <w:rPr>
                <w:rFonts w:hint="eastAsia"/>
                <w:b/>
                <w:bCs/>
                <w:sz w:val="21"/>
              </w:rPr>
              <w:t>操作后业务状态</w:t>
            </w:r>
          </w:p>
        </w:tc>
      </w:tr>
      <w:tr w:rsidR="004A1DF5">
        <w:tc>
          <w:tcPr>
            <w:tcW w:w="2160" w:type="dxa"/>
            <w:vAlign w:val="center"/>
          </w:tcPr>
          <w:p w:rsidR="004A1DF5" w:rsidRDefault="004A1DF5">
            <w:pPr>
              <w:spacing w:line="240" w:lineRule="auto"/>
              <w:rPr>
                <w:sz w:val="21"/>
              </w:rPr>
            </w:pPr>
            <w:r>
              <w:rPr>
                <w:rFonts w:hint="eastAsia"/>
                <w:sz w:val="21"/>
              </w:rPr>
              <w:t>内部转账发起经办</w:t>
            </w:r>
          </w:p>
          <w:p w:rsidR="004A1DF5" w:rsidRDefault="004A1DF5">
            <w:pPr>
              <w:spacing w:line="240" w:lineRule="auto"/>
              <w:rPr>
                <w:sz w:val="21"/>
              </w:rPr>
            </w:pPr>
            <w:r>
              <w:rPr>
                <w:rFonts w:hint="eastAsia"/>
                <w:sz w:val="21"/>
              </w:rPr>
              <w:t>（发起方处理）</w:t>
            </w:r>
          </w:p>
        </w:tc>
        <w:tc>
          <w:tcPr>
            <w:tcW w:w="1800" w:type="dxa"/>
            <w:vAlign w:val="center"/>
          </w:tcPr>
          <w:p w:rsidR="004A1DF5" w:rsidRDefault="004A1DF5">
            <w:pPr>
              <w:spacing w:line="240" w:lineRule="auto"/>
              <w:rPr>
                <w:sz w:val="21"/>
              </w:rPr>
            </w:pPr>
            <w:r>
              <w:rPr>
                <w:rFonts w:hint="eastAsia"/>
                <w:sz w:val="21"/>
              </w:rPr>
              <w:t>—</w:t>
            </w:r>
          </w:p>
        </w:tc>
        <w:tc>
          <w:tcPr>
            <w:tcW w:w="5400" w:type="dxa"/>
            <w:vAlign w:val="center"/>
          </w:tcPr>
          <w:p w:rsidR="004A1DF5" w:rsidRDefault="004A1DF5">
            <w:pPr>
              <w:spacing w:line="240" w:lineRule="auto"/>
              <w:rPr>
                <w:sz w:val="21"/>
              </w:rPr>
            </w:pPr>
            <w:r>
              <w:rPr>
                <w:rFonts w:hint="eastAsia"/>
                <w:sz w:val="21"/>
              </w:rPr>
              <w:t>待发起复核（需要复核的）</w:t>
            </w:r>
          </w:p>
          <w:p w:rsidR="004A1DF5" w:rsidRDefault="004A1DF5">
            <w:pPr>
              <w:spacing w:line="240" w:lineRule="auto"/>
              <w:rPr>
                <w:sz w:val="21"/>
              </w:rPr>
            </w:pPr>
            <w:r>
              <w:rPr>
                <w:rFonts w:hint="eastAsia"/>
                <w:sz w:val="21"/>
              </w:rPr>
              <w:t>待发起授权（需要授权的）</w:t>
            </w:r>
          </w:p>
          <w:p w:rsidR="004A1DF5" w:rsidRDefault="004A1DF5">
            <w:pPr>
              <w:spacing w:line="240" w:lineRule="auto"/>
              <w:rPr>
                <w:sz w:val="21"/>
              </w:rPr>
            </w:pPr>
            <w:r>
              <w:rPr>
                <w:rFonts w:hint="eastAsia"/>
                <w:sz w:val="21"/>
              </w:rPr>
              <w:t>已入账（无需复核或授权，“确认方式”为</w:t>
            </w:r>
            <w:r>
              <w:rPr>
                <w:rFonts w:hint="eastAsia"/>
                <w:sz w:val="21"/>
              </w:rPr>
              <w:t>1/</w:t>
            </w:r>
            <w:r>
              <w:rPr>
                <w:rFonts w:hint="eastAsia"/>
                <w:sz w:val="21"/>
              </w:rPr>
              <w:t>无需复核或授权，“确认方式”为</w:t>
            </w:r>
            <w:r>
              <w:rPr>
                <w:rFonts w:hint="eastAsia"/>
                <w:sz w:val="21"/>
              </w:rPr>
              <w:t>2/3</w:t>
            </w:r>
            <w:r>
              <w:rPr>
                <w:rFonts w:hint="eastAsia"/>
                <w:sz w:val="21"/>
              </w:rPr>
              <w:t>，接收方已做入账处理</w:t>
            </w:r>
            <w:r>
              <w:rPr>
                <w:rFonts w:hint="eastAsia"/>
                <w:sz w:val="21"/>
              </w:rPr>
              <w:t>/</w:t>
            </w:r>
            <w:r>
              <w:rPr>
                <w:rFonts w:hint="eastAsia"/>
                <w:sz w:val="21"/>
              </w:rPr>
              <w:t>无需复核或授权，新－旧，且接收方主机收到）</w:t>
            </w:r>
          </w:p>
          <w:p w:rsidR="004A1DF5" w:rsidRDefault="004A1DF5">
            <w:pPr>
              <w:spacing w:line="240" w:lineRule="auto"/>
              <w:rPr>
                <w:sz w:val="21"/>
              </w:rPr>
            </w:pPr>
            <w:r>
              <w:rPr>
                <w:rFonts w:hint="eastAsia"/>
                <w:sz w:val="21"/>
              </w:rPr>
              <w:t>待接收经办（无需复核或授权，“确认方式”为</w:t>
            </w:r>
            <w:r>
              <w:rPr>
                <w:rFonts w:hint="eastAsia"/>
                <w:sz w:val="21"/>
              </w:rPr>
              <w:t>2/3</w:t>
            </w:r>
            <w:r>
              <w:rPr>
                <w:rFonts w:hint="eastAsia"/>
                <w:sz w:val="21"/>
              </w:rPr>
              <w:t>）</w:t>
            </w:r>
          </w:p>
          <w:p w:rsidR="004A1DF5" w:rsidRDefault="004A1DF5">
            <w:pPr>
              <w:spacing w:line="240" w:lineRule="auto"/>
              <w:rPr>
                <w:sz w:val="21"/>
              </w:rPr>
            </w:pPr>
            <w:r>
              <w:rPr>
                <w:rFonts w:hint="eastAsia"/>
                <w:sz w:val="21"/>
              </w:rPr>
              <w:t>待异步确认（无需复核或授权，新－旧）</w:t>
            </w:r>
          </w:p>
          <w:p w:rsidR="004A1DF5" w:rsidRDefault="004A1DF5">
            <w:pPr>
              <w:spacing w:line="240" w:lineRule="auto"/>
              <w:rPr>
                <w:sz w:val="21"/>
              </w:rPr>
            </w:pPr>
            <w:r>
              <w:rPr>
                <w:rFonts w:hint="eastAsia"/>
                <w:sz w:val="21"/>
              </w:rPr>
              <w:lastRenderedPageBreak/>
              <w:t>待提出（无需复核或授权，新－旧时当通讯不成功时由“待异步确认”状态改变为此状态，接收方主机反馈未收到）</w:t>
            </w:r>
          </w:p>
        </w:tc>
      </w:tr>
      <w:tr w:rsidR="004A1DF5">
        <w:tc>
          <w:tcPr>
            <w:tcW w:w="2160" w:type="dxa"/>
            <w:vAlign w:val="center"/>
          </w:tcPr>
          <w:p w:rsidR="004A1DF5" w:rsidRDefault="004A1DF5">
            <w:pPr>
              <w:spacing w:line="240" w:lineRule="auto"/>
              <w:rPr>
                <w:sz w:val="21"/>
              </w:rPr>
            </w:pPr>
            <w:r>
              <w:rPr>
                <w:rFonts w:hint="eastAsia"/>
                <w:sz w:val="21"/>
              </w:rPr>
              <w:lastRenderedPageBreak/>
              <w:t>内部转账发起复核</w:t>
            </w:r>
          </w:p>
          <w:p w:rsidR="004A1DF5" w:rsidRDefault="004A1DF5">
            <w:pPr>
              <w:spacing w:line="240" w:lineRule="auto"/>
              <w:rPr>
                <w:sz w:val="21"/>
              </w:rPr>
            </w:pPr>
            <w:r>
              <w:rPr>
                <w:rFonts w:hint="eastAsia"/>
                <w:sz w:val="21"/>
              </w:rPr>
              <w:t>（发起方处理）</w:t>
            </w:r>
          </w:p>
        </w:tc>
        <w:tc>
          <w:tcPr>
            <w:tcW w:w="1800" w:type="dxa"/>
            <w:vAlign w:val="center"/>
          </w:tcPr>
          <w:p w:rsidR="004A1DF5" w:rsidRDefault="004A1DF5">
            <w:pPr>
              <w:spacing w:line="240" w:lineRule="auto"/>
              <w:rPr>
                <w:sz w:val="21"/>
              </w:rPr>
            </w:pPr>
            <w:r>
              <w:rPr>
                <w:rFonts w:hint="eastAsia"/>
                <w:sz w:val="21"/>
              </w:rPr>
              <w:t>待发起复核</w:t>
            </w:r>
          </w:p>
        </w:tc>
        <w:tc>
          <w:tcPr>
            <w:tcW w:w="5400" w:type="dxa"/>
            <w:vAlign w:val="center"/>
          </w:tcPr>
          <w:p w:rsidR="004A1DF5" w:rsidRDefault="004A1DF5">
            <w:pPr>
              <w:spacing w:line="240" w:lineRule="auto"/>
              <w:rPr>
                <w:sz w:val="21"/>
              </w:rPr>
            </w:pPr>
            <w:r>
              <w:rPr>
                <w:rFonts w:hint="eastAsia"/>
                <w:sz w:val="21"/>
              </w:rPr>
              <w:t>“同意”：待发起授权（需要授权的）</w:t>
            </w:r>
          </w:p>
          <w:p w:rsidR="004A1DF5" w:rsidRDefault="004A1DF5">
            <w:pPr>
              <w:spacing w:line="240" w:lineRule="auto"/>
              <w:rPr>
                <w:sz w:val="21"/>
              </w:rPr>
            </w:pPr>
            <w:r>
              <w:rPr>
                <w:rFonts w:hint="eastAsia"/>
                <w:sz w:val="21"/>
              </w:rPr>
              <w:t xml:space="preserve">         </w:t>
            </w:r>
            <w:r>
              <w:rPr>
                <w:rFonts w:hint="eastAsia"/>
                <w:sz w:val="21"/>
              </w:rPr>
              <w:t>已入账（无需授权，“确认方式”为</w:t>
            </w:r>
            <w:r>
              <w:rPr>
                <w:rFonts w:hint="eastAsia"/>
                <w:sz w:val="21"/>
              </w:rPr>
              <w:t>1/</w:t>
            </w:r>
            <w:r>
              <w:rPr>
                <w:rFonts w:hint="eastAsia"/>
                <w:sz w:val="21"/>
              </w:rPr>
              <w:t>无需授权，“确认方式”为</w:t>
            </w:r>
            <w:r>
              <w:rPr>
                <w:rFonts w:hint="eastAsia"/>
                <w:sz w:val="21"/>
              </w:rPr>
              <w:t>2/3</w:t>
            </w:r>
            <w:r>
              <w:rPr>
                <w:rFonts w:hint="eastAsia"/>
                <w:sz w:val="21"/>
              </w:rPr>
              <w:t>，接收方已做入账处理</w:t>
            </w:r>
            <w:r>
              <w:rPr>
                <w:rFonts w:hint="eastAsia"/>
                <w:sz w:val="21"/>
              </w:rPr>
              <w:t>/</w:t>
            </w:r>
            <w:r>
              <w:rPr>
                <w:rFonts w:hint="eastAsia"/>
                <w:sz w:val="21"/>
              </w:rPr>
              <w:t>无需授权，新－旧，通讯成功由“待异步确认”状态变为此状态且接收方主机收到）</w:t>
            </w:r>
          </w:p>
          <w:p w:rsidR="004A1DF5" w:rsidRDefault="004A1DF5">
            <w:pPr>
              <w:spacing w:line="240" w:lineRule="auto"/>
              <w:ind w:firstLineChars="462" w:firstLine="970"/>
              <w:rPr>
                <w:sz w:val="21"/>
              </w:rPr>
            </w:pPr>
            <w:r>
              <w:rPr>
                <w:rFonts w:hint="eastAsia"/>
                <w:sz w:val="21"/>
              </w:rPr>
              <w:t>待接收经办（无需授权，“确认方式”为</w:t>
            </w:r>
            <w:r>
              <w:rPr>
                <w:rFonts w:hint="eastAsia"/>
                <w:sz w:val="21"/>
              </w:rPr>
              <w:t>2/3</w:t>
            </w:r>
            <w:r>
              <w:rPr>
                <w:rFonts w:hint="eastAsia"/>
                <w:sz w:val="21"/>
              </w:rPr>
              <w:t>）</w:t>
            </w:r>
          </w:p>
          <w:p w:rsidR="004A1DF5" w:rsidRDefault="004A1DF5">
            <w:pPr>
              <w:spacing w:line="240" w:lineRule="auto"/>
              <w:ind w:firstLineChars="462" w:firstLine="970"/>
              <w:rPr>
                <w:sz w:val="21"/>
              </w:rPr>
            </w:pPr>
            <w:r>
              <w:rPr>
                <w:rFonts w:hint="eastAsia"/>
                <w:sz w:val="21"/>
              </w:rPr>
              <w:t>待异步确认（无需授权，新－旧）</w:t>
            </w:r>
          </w:p>
          <w:p w:rsidR="004A1DF5" w:rsidRDefault="004A1DF5">
            <w:pPr>
              <w:spacing w:line="240" w:lineRule="auto"/>
              <w:ind w:firstLineChars="462" w:firstLine="970"/>
              <w:rPr>
                <w:sz w:val="21"/>
              </w:rPr>
            </w:pPr>
            <w:r>
              <w:rPr>
                <w:rFonts w:hint="eastAsia"/>
                <w:sz w:val="21"/>
              </w:rPr>
              <w:t>待提出（无需授权，新－旧时当通讯不成功时由“待异步确认”状态改变为此状态，且接收方主机反馈未收到）</w:t>
            </w:r>
          </w:p>
          <w:p w:rsidR="004A1DF5" w:rsidRDefault="004A1DF5">
            <w:pPr>
              <w:spacing w:line="240" w:lineRule="auto"/>
              <w:rPr>
                <w:sz w:val="21"/>
              </w:rPr>
            </w:pPr>
            <w:r>
              <w:rPr>
                <w:rFonts w:hint="eastAsia"/>
                <w:sz w:val="21"/>
              </w:rPr>
              <w:t>“不同意”：待发起修改</w:t>
            </w:r>
          </w:p>
        </w:tc>
      </w:tr>
      <w:tr w:rsidR="004A1DF5">
        <w:tc>
          <w:tcPr>
            <w:tcW w:w="2160" w:type="dxa"/>
            <w:vAlign w:val="center"/>
          </w:tcPr>
          <w:p w:rsidR="004A1DF5" w:rsidRDefault="004A1DF5">
            <w:pPr>
              <w:spacing w:line="240" w:lineRule="auto"/>
              <w:rPr>
                <w:sz w:val="21"/>
              </w:rPr>
            </w:pPr>
            <w:r>
              <w:rPr>
                <w:rFonts w:hint="eastAsia"/>
                <w:sz w:val="21"/>
              </w:rPr>
              <w:t>内部转账发起授权</w:t>
            </w:r>
          </w:p>
          <w:p w:rsidR="004A1DF5" w:rsidRDefault="004A1DF5">
            <w:pPr>
              <w:spacing w:line="240" w:lineRule="auto"/>
              <w:rPr>
                <w:sz w:val="21"/>
              </w:rPr>
            </w:pPr>
            <w:r>
              <w:rPr>
                <w:rFonts w:hint="eastAsia"/>
                <w:sz w:val="21"/>
              </w:rPr>
              <w:t>（发起方处理）</w:t>
            </w:r>
          </w:p>
        </w:tc>
        <w:tc>
          <w:tcPr>
            <w:tcW w:w="1800" w:type="dxa"/>
            <w:vAlign w:val="center"/>
          </w:tcPr>
          <w:p w:rsidR="004A1DF5" w:rsidRDefault="004A1DF5">
            <w:pPr>
              <w:spacing w:line="240" w:lineRule="auto"/>
              <w:rPr>
                <w:sz w:val="21"/>
              </w:rPr>
            </w:pPr>
            <w:r>
              <w:rPr>
                <w:rFonts w:hint="eastAsia"/>
                <w:sz w:val="21"/>
              </w:rPr>
              <w:t>待发起授权</w:t>
            </w:r>
          </w:p>
        </w:tc>
        <w:tc>
          <w:tcPr>
            <w:tcW w:w="5400" w:type="dxa"/>
            <w:vAlign w:val="center"/>
          </w:tcPr>
          <w:p w:rsidR="004A1DF5" w:rsidRDefault="004A1DF5">
            <w:pPr>
              <w:spacing w:line="240" w:lineRule="auto"/>
              <w:rPr>
                <w:sz w:val="21"/>
              </w:rPr>
            </w:pPr>
            <w:r>
              <w:rPr>
                <w:rFonts w:hint="eastAsia"/>
                <w:sz w:val="21"/>
              </w:rPr>
              <w:t>“同意”：已入账（“确认方式”为</w:t>
            </w:r>
            <w:r>
              <w:rPr>
                <w:rFonts w:hint="eastAsia"/>
                <w:sz w:val="21"/>
              </w:rPr>
              <w:t>1/</w:t>
            </w:r>
            <w:r>
              <w:rPr>
                <w:rFonts w:hint="eastAsia"/>
                <w:sz w:val="21"/>
              </w:rPr>
              <w:t>“确认方式”为</w:t>
            </w:r>
            <w:r>
              <w:rPr>
                <w:rFonts w:hint="eastAsia"/>
                <w:sz w:val="21"/>
              </w:rPr>
              <w:t>2/3</w:t>
            </w:r>
            <w:r>
              <w:rPr>
                <w:rFonts w:hint="eastAsia"/>
                <w:sz w:val="21"/>
              </w:rPr>
              <w:t>，接收方已做入账处理</w:t>
            </w:r>
            <w:r>
              <w:rPr>
                <w:rFonts w:hint="eastAsia"/>
                <w:sz w:val="21"/>
              </w:rPr>
              <w:t>/</w:t>
            </w:r>
            <w:r>
              <w:rPr>
                <w:rFonts w:hint="eastAsia"/>
                <w:sz w:val="21"/>
              </w:rPr>
              <w:t>新－旧通讯成功由“待异步确认”状态变为此状态，且接收方主机收到）</w:t>
            </w:r>
          </w:p>
          <w:p w:rsidR="004A1DF5" w:rsidRDefault="004A1DF5">
            <w:pPr>
              <w:spacing w:line="240" w:lineRule="auto"/>
              <w:ind w:firstLineChars="462" w:firstLine="970"/>
              <w:rPr>
                <w:sz w:val="21"/>
              </w:rPr>
            </w:pPr>
            <w:r>
              <w:rPr>
                <w:rFonts w:hint="eastAsia"/>
                <w:sz w:val="21"/>
              </w:rPr>
              <w:t>待异步确认（新－旧）</w:t>
            </w:r>
          </w:p>
          <w:p w:rsidR="004A1DF5" w:rsidRDefault="004A1DF5">
            <w:pPr>
              <w:spacing w:line="240" w:lineRule="auto"/>
              <w:ind w:firstLineChars="462" w:firstLine="970"/>
              <w:rPr>
                <w:sz w:val="21"/>
              </w:rPr>
            </w:pPr>
            <w:r>
              <w:rPr>
                <w:rFonts w:hint="eastAsia"/>
                <w:sz w:val="21"/>
              </w:rPr>
              <w:t>待提出（新－旧时当通讯不成功时由“待异步确认”状态改变为此状态，且接收方主机反馈未收到）</w:t>
            </w:r>
          </w:p>
          <w:p w:rsidR="004A1DF5" w:rsidRDefault="004A1DF5">
            <w:pPr>
              <w:spacing w:line="240" w:lineRule="auto"/>
              <w:rPr>
                <w:sz w:val="21"/>
              </w:rPr>
            </w:pPr>
            <w:r>
              <w:rPr>
                <w:rFonts w:hint="eastAsia"/>
                <w:sz w:val="21"/>
              </w:rPr>
              <w:t>“不同意”：待发起修改</w:t>
            </w:r>
          </w:p>
        </w:tc>
      </w:tr>
      <w:tr w:rsidR="004A1DF5">
        <w:tc>
          <w:tcPr>
            <w:tcW w:w="2160" w:type="dxa"/>
            <w:vAlign w:val="center"/>
          </w:tcPr>
          <w:p w:rsidR="004A1DF5" w:rsidRDefault="004A1DF5">
            <w:pPr>
              <w:spacing w:line="240" w:lineRule="auto"/>
              <w:rPr>
                <w:sz w:val="21"/>
              </w:rPr>
            </w:pPr>
            <w:r>
              <w:rPr>
                <w:rFonts w:hint="eastAsia"/>
                <w:sz w:val="21"/>
              </w:rPr>
              <w:t>内部转账综合查询</w:t>
            </w:r>
          </w:p>
          <w:p w:rsidR="004A1DF5" w:rsidRDefault="004A1DF5">
            <w:pPr>
              <w:spacing w:line="240" w:lineRule="auto"/>
              <w:rPr>
                <w:sz w:val="21"/>
              </w:rPr>
            </w:pPr>
            <w:r>
              <w:rPr>
                <w:rFonts w:hint="eastAsia"/>
                <w:sz w:val="21"/>
              </w:rPr>
              <w:t>（发起方处理）</w:t>
            </w:r>
          </w:p>
        </w:tc>
        <w:tc>
          <w:tcPr>
            <w:tcW w:w="1800" w:type="dxa"/>
            <w:vAlign w:val="center"/>
          </w:tcPr>
          <w:p w:rsidR="004A1DF5" w:rsidRDefault="004A1DF5">
            <w:pPr>
              <w:spacing w:line="240" w:lineRule="auto"/>
              <w:rPr>
                <w:sz w:val="21"/>
              </w:rPr>
            </w:pPr>
            <w:r>
              <w:rPr>
                <w:rFonts w:hint="eastAsia"/>
                <w:sz w:val="21"/>
              </w:rPr>
              <w:t>待发起修改</w:t>
            </w:r>
          </w:p>
        </w:tc>
        <w:tc>
          <w:tcPr>
            <w:tcW w:w="5400" w:type="dxa"/>
            <w:vAlign w:val="center"/>
          </w:tcPr>
          <w:p w:rsidR="004A1DF5" w:rsidRDefault="004A1DF5">
            <w:pPr>
              <w:spacing w:line="240" w:lineRule="auto"/>
              <w:rPr>
                <w:sz w:val="21"/>
              </w:rPr>
            </w:pPr>
            <w:r>
              <w:rPr>
                <w:rFonts w:hint="eastAsia"/>
                <w:sz w:val="21"/>
              </w:rPr>
              <w:t>“确定”：待发起复核（需要复核的）</w:t>
            </w:r>
          </w:p>
          <w:p w:rsidR="004A1DF5" w:rsidRDefault="004A1DF5">
            <w:pPr>
              <w:spacing w:line="240" w:lineRule="auto"/>
              <w:ind w:firstLineChars="450" w:firstLine="945"/>
              <w:rPr>
                <w:sz w:val="21"/>
              </w:rPr>
            </w:pPr>
            <w:r>
              <w:rPr>
                <w:rFonts w:hint="eastAsia"/>
                <w:sz w:val="21"/>
              </w:rPr>
              <w:t>待发起授权（需要授权的）</w:t>
            </w:r>
          </w:p>
          <w:p w:rsidR="004A1DF5" w:rsidRDefault="004A1DF5">
            <w:pPr>
              <w:spacing w:line="240" w:lineRule="auto"/>
              <w:rPr>
                <w:sz w:val="21"/>
              </w:rPr>
            </w:pPr>
            <w:r>
              <w:rPr>
                <w:rFonts w:hint="eastAsia"/>
                <w:sz w:val="21"/>
              </w:rPr>
              <w:t>“删除”：已删除</w:t>
            </w:r>
          </w:p>
        </w:tc>
      </w:tr>
      <w:tr w:rsidR="004A1DF5">
        <w:tc>
          <w:tcPr>
            <w:tcW w:w="2160" w:type="dxa"/>
            <w:vAlign w:val="center"/>
          </w:tcPr>
          <w:p w:rsidR="004A1DF5" w:rsidRDefault="004A1DF5">
            <w:pPr>
              <w:spacing w:line="240" w:lineRule="auto"/>
              <w:rPr>
                <w:sz w:val="21"/>
              </w:rPr>
            </w:pPr>
            <w:r>
              <w:rPr>
                <w:rFonts w:hint="eastAsia"/>
                <w:sz w:val="21"/>
              </w:rPr>
              <w:t>内部转账发起待撤销确认（发起方处理）</w:t>
            </w:r>
          </w:p>
        </w:tc>
        <w:tc>
          <w:tcPr>
            <w:tcW w:w="1800" w:type="dxa"/>
            <w:vAlign w:val="center"/>
          </w:tcPr>
          <w:p w:rsidR="004A1DF5" w:rsidRDefault="004A1DF5">
            <w:pPr>
              <w:spacing w:line="240" w:lineRule="auto"/>
              <w:rPr>
                <w:sz w:val="21"/>
              </w:rPr>
            </w:pPr>
            <w:r>
              <w:rPr>
                <w:rFonts w:hint="eastAsia"/>
                <w:sz w:val="21"/>
              </w:rPr>
              <w:t>待撤销确认</w:t>
            </w:r>
          </w:p>
        </w:tc>
        <w:tc>
          <w:tcPr>
            <w:tcW w:w="5400" w:type="dxa"/>
            <w:vAlign w:val="center"/>
          </w:tcPr>
          <w:p w:rsidR="004A1DF5" w:rsidRDefault="004A1DF5">
            <w:pPr>
              <w:spacing w:line="240" w:lineRule="auto"/>
              <w:rPr>
                <w:sz w:val="21"/>
              </w:rPr>
            </w:pPr>
            <w:r>
              <w:rPr>
                <w:rFonts w:hint="eastAsia"/>
                <w:sz w:val="21"/>
              </w:rPr>
              <w:t>“拒绝撤销”：待接收经办（确认方式为</w:t>
            </w:r>
            <w:r>
              <w:rPr>
                <w:rFonts w:hint="eastAsia"/>
                <w:sz w:val="21"/>
              </w:rPr>
              <w:t>2/3</w:t>
            </w:r>
            <w:r>
              <w:rPr>
                <w:rFonts w:hint="eastAsia"/>
                <w:sz w:val="21"/>
              </w:rPr>
              <w:t>时）</w:t>
            </w:r>
          </w:p>
          <w:p w:rsidR="004A1DF5" w:rsidRDefault="004A1DF5">
            <w:pPr>
              <w:spacing w:line="240" w:lineRule="auto"/>
              <w:ind w:firstLineChars="650" w:firstLine="1365"/>
              <w:rPr>
                <w:sz w:val="21"/>
              </w:rPr>
            </w:pPr>
            <w:r>
              <w:rPr>
                <w:rFonts w:hint="eastAsia"/>
                <w:sz w:val="21"/>
              </w:rPr>
              <w:t>已入账（确认方式为</w:t>
            </w:r>
            <w:r>
              <w:rPr>
                <w:rFonts w:hint="eastAsia"/>
                <w:sz w:val="21"/>
              </w:rPr>
              <w:t>1</w:t>
            </w:r>
            <w:r>
              <w:rPr>
                <w:rFonts w:hint="eastAsia"/>
                <w:sz w:val="21"/>
              </w:rPr>
              <w:t>时）</w:t>
            </w:r>
          </w:p>
          <w:p w:rsidR="004A1DF5" w:rsidRDefault="004A1DF5">
            <w:pPr>
              <w:spacing w:line="240" w:lineRule="auto"/>
              <w:rPr>
                <w:sz w:val="21"/>
              </w:rPr>
            </w:pPr>
            <w:r>
              <w:rPr>
                <w:rFonts w:hint="eastAsia"/>
                <w:sz w:val="21"/>
              </w:rPr>
              <w:t>“同意撤销”：已撤销</w:t>
            </w:r>
          </w:p>
        </w:tc>
      </w:tr>
      <w:tr w:rsidR="004A1DF5">
        <w:tc>
          <w:tcPr>
            <w:tcW w:w="2160" w:type="dxa"/>
            <w:vAlign w:val="center"/>
          </w:tcPr>
          <w:p w:rsidR="004A1DF5" w:rsidRDefault="004A1DF5">
            <w:pPr>
              <w:spacing w:line="240" w:lineRule="auto"/>
              <w:rPr>
                <w:sz w:val="21"/>
              </w:rPr>
            </w:pPr>
            <w:r>
              <w:rPr>
                <w:rFonts w:hint="eastAsia"/>
                <w:sz w:val="21"/>
              </w:rPr>
              <w:t>内部转账综合查询</w:t>
            </w:r>
          </w:p>
          <w:p w:rsidR="004A1DF5" w:rsidRDefault="004A1DF5">
            <w:pPr>
              <w:spacing w:line="240" w:lineRule="auto"/>
              <w:rPr>
                <w:sz w:val="21"/>
              </w:rPr>
            </w:pPr>
            <w:r>
              <w:rPr>
                <w:rFonts w:hint="eastAsia"/>
                <w:sz w:val="21"/>
              </w:rPr>
              <w:t>（发起方处理）</w:t>
            </w:r>
          </w:p>
        </w:tc>
        <w:tc>
          <w:tcPr>
            <w:tcW w:w="1800" w:type="dxa"/>
            <w:vAlign w:val="center"/>
          </w:tcPr>
          <w:p w:rsidR="004A1DF5" w:rsidRDefault="004A1DF5">
            <w:pPr>
              <w:spacing w:line="240" w:lineRule="auto"/>
              <w:rPr>
                <w:sz w:val="21"/>
              </w:rPr>
            </w:pPr>
            <w:r>
              <w:rPr>
                <w:rFonts w:hint="eastAsia"/>
                <w:sz w:val="21"/>
              </w:rPr>
              <w:t>待提交</w:t>
            </w:r>
          </w:p>
        </w:tc>
        <w:tc>
          <w:tcPr>
            <w:tcW w:w="5400" w:type="dxa"/>
            <w:vAlign w:val="center"/>
          </w:tcPr>
          <w:p w:rsidR="004A1DF5" w:rsidRDefault="004A1DF5">
            <w:pPr>
              <w:spacing w:line="240" w:lineRule="auto"/>
              <w:rPr>
                <w:sz w:val="21"/>
              </w:rPr>
            </w:pPr>
            <w:r>
              <w:rPr>
                <w:rFonts w:hint="eastAsia"/>
                <w:sz w:val="21"/>
              </w:rPr>
              <w:t>“删除”：已删除</w:t>
            </w:r>
          </w:p>
          <w:p w:rsidR="004A1DF5" w:rsidRDefault="004A1DF5">
            <w:pPr>
              <w:spacing w:line="240" w:lineRule="auto"/>
              <w:rPr>
                <w:sz w:val="21"/>
              </w:rPr>
            </w:pPr>
            <w:r>
              <w:rPr>
                <w:rFonts w:hint="eastAsia"/>
                <w:sz w:val="21"/>
              </w:rPr>
              <w:t>“重提”：待异步确认（新－旧）通讯成功为“已入账”（新－旧，且接收方主机收到，不成功为“待提交”</w:t>
            </w:r>
          </w:p>
        </w:tc>
      </w:tr>
      <w:tr w:rsidR="004A1DF5">
        <w:tc>
          <w:tcPr>
            <w:tcW w:w="2160" w:type="dxa"/>
            <w:vAlign w:val="center"/>
          </w:tcPr>
          <w:p w:rsidR="004A1DF5" w:rsidRDefault="004A1DF5">
            <w:pPr>
              <w:spacing w:line="240" w:lineRule="auto"/>
              <w:rPr>
                <w:sz w:val="21"/>
              </w:rPr>
            </w:pPr>
            <w:r>
              <w:rPr>
                <w:rFonts w:hint="eastAsia"/>
                <w:sz w:val="21"/>
              </w:rPr>
              <w:t>内部转账综合查询</w:t>
            </w:r>
          </w:p>
          <w:p w:rsidR="004A1DF5" w:rsidRDefault="004A1DF5">
            <w:pPr>
              <w:spacing w:line="240" w:lineRule="auto"/>
              <w:rPr>
                <w:sz w:val="21"/>
              </w:rPr>
            </w:pPr>
            <w:r>
              <w:rPr>
                <w:rFonts w:hint="eastAsia"/>
                <w:sz w:val="21"/>
              </w:rPr>
              <w:t>（发起方处理）</w:t>
            </w:r>
          </w:p>
        </w:tc>
        <w:tc>
          <w:tcPr>
            <w:tcW w:w="1800" w:type="dxa"/>
            <w:vAlign w:val="center"/>
          </w:tcPr>
          <w:p w:rsidR="004A1DF5" w:rsidRDefault="004A1DF5">
            <w:pPr>
              <w:spacing w:line="240" w:lineRule="auto"/>
              <w:rPr>
                <w:sz w:val="21"/>
              </w:rPr>
            </w:pPr>
            <w:r>
              <w:rPr>
                <w:rFonts w:hint="eastAsia"/>
                <w:sz w:val="21"/>
              </w:rPr>
              <w:t>待接收经办</w:t>
            </w:r>
          </w:p>
        </w:tc>
        <w:tc>
          <w:tcPr>
            <w:tcW w:w="5400" w:type="dxa"/>
            <w:vAlign w:val="center"/>
          </w:tcPr>
          <w:p w:rsidR="004A1DF5" w:rsidRDefault="004A1DF5">
            <w:pPr>
              <w:spacing w:line="240" w:lineRule="auto"/>
              <w:rPr>
                <w:sz w:val="21"/>
              </w:rPr>
            </w:pPr>
            <w:r>
              <w:rPr>
                <w:rFonts w:hint="eastAsia"/>
                <w:sz w:val="21"/>
              </w:rPr>
              <w:t>“退发起行”：待撤销确认（“确认方式”为“</w:t>
            </w:r>
            <w:r>
              <w:rPr>
                <w:rFonts w:hint="eastAsia"/>
                <w:sz w:val="21"/>
              </w:rPr>
              <w:t>2/3</w:t>
            </w:r>
            <w:r>
              <w:rPr>
                <w:rFonts w:hint="eastAsia"/>
                <w:sz w:val="21"/>
              </w:rPr>
              <w:t>”时，发起方授权用户操作）</w:t>
            </w:r>
          </w:p>
        </w:tc>
      </w:tr>
      <w:tr w:rsidR="004A1DF5">
        <w:tc>
          <w:tcPr>
            <w:tcW w:w="2160" w:type="dxa"/>
            <w:vAlign w:val="center"/>
          </w:tcPr>
          <w:p w:rsidR="004A1DF5" w:rsidRDefault="004A1DF5">
            <w:pPr>
              <w:spacing w:line="240" w:lineRule="auto"/>
              <w:rPr>
                <w:sz w:val="21"/>
              </w:rPr>
            </w:pPr>
            <w:r>
              <w:rPr>
                <w:rFonts w:hint="eastAsia"/>
                <w:sz w:val="21"/>
              </w:rPr>
              <w:t>内部转账接收经办</w:t>
            </w:r>
          </w:p>
          <w:p w:rsidR="004A1DF5" w:rsidRDefault="004A1DF5">
            <w:pPr>
              <w:spacing w:line="240" w:lineRule="auto"/>
              <w:rPr>
                <w:sz w:val="21"/>
              </w:rPr>
            </w:pPr>
            <w:r>
              <w:rPr>
                <w:rFonts w:hint="eastAsia"/>
                <w:sz w:val="21"/>
              </w:rPr>
              <w:t>（接收方处理）</w:t>
            </w:r>
          </w:p>
        </w:tc>
        <w:tc>
          <w:tcPr>
            <w:tcW w:w="1800" w:type="dxa"/>
            <w:vAlign w:val="center"/>
          </w:tcPr>
          <w:p w:rsidR="004A1DF5" w:rsidRDefault="004A1DF5">
            <w:pPr>
              <w:spacing w:line="240" w:lineRule="auto"/>
              <w:rPr>
                <w:sz w:val="21"/>
              </w:rPr>
            </w:pPr>
            <w:r>
              <w:rPr>
                <w:rFonts w:hint="eastAsia"/>
                <w:sz w:val="21"/>
              </w:rPr>
              <w:t>待接收经办</w:t>
            </w:r>
          </w:p>
        </w:tc>
        <w:tc>
          <w:tcPr>
            <w:tcW w:w="5400" w:type="dxa"/>
            <w:vAlign w:val="center"/>
          </w:tcPr>
          <w:p w:rsidR="004A1DF5" w:rsidRDefault="004A1DF5">
            <w:pPr>
              <w:spacing w:line="240" w:lineRule="auto"/>
              <w:rPr>
                <w:sz w:val="21"/>
              </w:rPr>
            </w:pPr>
            <w:r>
              <w:rPr>
                <w:rFonts w:hint="eastAsia"/>
                <w:sz w:val="21"/>
              </w:rPr>
              <w:t>“确定”：待接收复核（需要复核的）</w:t>
            </w:r>
          </w:p>
          <w:p w:rsidR="004A1DF5" w:rsidRDefault="004A1DF5">
            <w:pPr>
              <w:spacing w:line="240" w:lineRule="auto"/>
              <w:rPr>
                <w:sz w:val="21"/>
              </w:rPr>
            </w:pPr>
            <w:r>
              <w:rPr>
                <w:rFonts w:hint="eastAsia"/>
                <w:sz w:val="21"/>
              </w:rPr>
              <w:t xml:space="preserve">         </w:t>
            </w:r>
            <w:r>
              <w:rPr>
                <w:rFonts w:hint="eastAsia"/>
                <w:sz w:val="21"/>
              </w:rPr>
              <w:t>待接收授权（需要授权的）</w:t>
            </w:r>
          </w:p>
          <w:p w:rsidR="004A1DF5" w:rsidRDefault="004A1DF5">
            <w:pPr>
              <w:spacing w:line="240" w:lineRule="auto"/>
              <w:rPr>
                <w:sz w:val="21"/>
              </w:rPr>
            </w:pPr>
            <w:r>
              <w:rPr>
                <w:rFonts w:hint="eastAsia"/>
                <w:sz w:val="21"/>
              </w:rPr>
              <w:t xml:space="preserve">         </w:t>
            </w:r>
            <w:r>
              <w:rPr>
                <w:rFonts w:hint="eastAsia"/>
                <w:sz w:val="21"/>
              </w:rPr>
              <w:t>已入账（无需复核或授权的）</w:t>
            </w:r>
          </w:p>
          <w:p w:rsidR="004A1DF5" w:rsidRDefault="004A1DF5">
            <w:pPr>
              <w:spacing w:line="240" w:lineRule="auto"/>
              <w:rPr>
                <w:sz w:val="21"/>
              </w:rPr>
            </w:pPr>
            <w:r>
              <w:rPr>
                <w:rFonts w:hint="eastAsia"/>
                <w:sz w:val="21"/>
              </w:rPr>
              <w:t>“退发起行”：待撤销确认</w:t>
            </w:r>
          </w:p>
        </w:tc>
      </w:tr>
      <w:tr w:rsidR="004A1DF5">
        <w:tc>
          <w:tcPr>
            <w:tcW w:w="2160" w:type="dxa"/>
            <w:vAlign w:val="center"/>
          </w:tcPr>
          <w:p w:rsidR="004A1DF5" w:rsidRDefault="004A1DF5">
            <w:pPr>
              <w:spacing w:line="240" w:lineRule="auto"/>
              <w:rPr>
                <w:sz w:val="21"/>
              </w:rPr>
            </w:pPr>
            <w:r>
              <w:rPr>
                <w:rFonts w:hint="eastAsia"/>
                <w:sz w:val="21"/>
              </w:rPr>
              <w:t>内部转账接受复核</w:t>
            </w:r>
          </w:p>
          <w:p w:rsidR="004A1DF5" w:rsidRDefault="004A1DF5">
            <w:pPr>
              <w:spacing w:line="240" w:lineRule="auto"/>
              <w:rPr>
                <w:sz w:val="21"/>
              </w:rPr>
            </w:pPr>
            <w:r>
              <w:rPr>
                <w:rFonts w:hint="eastAsia"/>
                <w:sz w:val="21"/>
              </w:rPr>
              <w:t>（接收方处理）</w:t>
            </w:r>
          </w:p>
        </w:tc>
        <w:tc>
          <w:tcPr>
            <w:tcW w:w="1800" w:type="dxa"/>
            <w:vAlign w:val="center"/>
          </w:tcPr>
          <w:p w:rsidR="004A1DF5" w:rsidRDefault="004A1DF5">
            <w:pPr>
              <w:spacing w:line="240" w:lineRule="auto"/>
              <w:rPr>
                <w:sz w:val="21"/>
              </w:rPr>
            </w:pPr>
            <w:r>
              <w:rPr>
                <w:rFonts w:hint="eastAsia"/>
                <w:sz w:val="21"/>
              </w:rPr>
              <w:t>待接收复核</w:t>
            </w:r>
          </w:p>
        </w:tc>
        <w:tc>
          <w:tcPr>
            <w:tcW w:w="5400" w:type="dxa"/>
            <w:vAlign w:val="center"/>
          </w:tcPr>
          <w:p w:rsidR="004A1DF5" w:rsidRDefault="004A1DF5">
            <w:pPr>
              <w:spacing w:line="240" w:lineRule="auto"/>
              <w:rPr>
                <w:sz w:val="21"/>
              </w:rPr>
            </w:pPr>
            <w:r>
              <w:rPr>
                <w:rFonts w:hint="eastAsia"/>
                <w:sz w:val="21"/>
              </w:rPr>
              <w:t>“同意”：待接收授权（需要授权的）</w:t>
            </w:r>
          </w:p>
          <w:p w:rsidR="004A1DF5" w:rsidRDefault="004A1DF5">
            <w:pPr>
              <w:spacing w:line="240" w:lineRule="auto"/>
              <w:ind w:firstLineChars="462" w:firstLine="970"/>
              <w:rPr>
                <w:sz w:val="21"/>
              </w:rPr>
            </w:pPr>
            <w:r>
              <w:rPr>
                <w:rFonts w:hint="eastAsia"/>
                <w:sz w:val="21"/>
              </w:rPr>
              <w:t>已入账（无需授权的）</w:t>
            </w:r>
          </w:p>
          <w:p w:rsidR="004A1DF5" w:rsidRDefault="004A1DF5">
            <w:pPr>
              <w:spacing w:line="240" w:lineRule="auto"/>
              <w:rPr>
                <w:sz w:val="21"/>
              </w:rPr>
            </w:pPr>
            <w:r>
              <w:rPr>
                <w:rFonts w:hint="eastAsia"/>
                <w:sz w:val="21"/>
              </w:rPr>
              <w:t>“不同意”：待接收经办</w:t>
            </w:r>
          </w:p>
        </w:tc>
      </w:tr>
      <w:tr w:rsidR="004A1DF5">
        <w:tc>
          <w:tcPr>
            <w:tcW w:w="2160" w:type="dxa"/>
            <w:vAlign w:val="center"/>
          </w:tcPr>
          <w:p w:rsidR="004A1DF5" w:rsidRDefault="004A1DF5">
            <w:pPr>
              <w:spacing w:line="240" w:lineRule="auto"/>
              <w:rPr>
                <w:sz w:val="21"/>
              </w:rPr>
            </w:pPr>
            <w:r>
              <w:rPr>
                <w:rFonts w:hint="eastAsia"/>
                <w:sz w:val="21"/>
              </w:rPr>
              <w:t>内部转账接收授权</w:t>
            </w:r>
          </w:p>
          <w:p w:rsidR="004A1DF5" w:rsidRDefault="004A1DF5">
            <w:pPr>
              <w:spacing w:line="240" w:lineRule="auto"/>
              <w:rPr>
                <w:sz w:val="21"/>
              </w:rPr>
            </w:pPr>
            <w:r>
              <w:rPr>
                <w:rFonts w:hint="eastAsia"/>
                <w:sz w:val="21"/>
              </w:rPr>
              <w:t>（接收方处理）</w:t>
            </w:r>
          </w:p>
        </w:tc>
        <w:tc>
          <w:tcPr>
            <w:tcW w:w="1800" w:type="dxa"/>
            <w:vAlign w:val="center"/>
          </w:tcPr>
          <w:p w:rsidR="004A1DF5" w:rsidRDefault="004A1DF5">
            <w:pPr>
              <w:spacing w:line="240" w:lineRule="auto"/>
              <w:rPr>
                <w:sz w:val="21"/>
              </w:rPr>
            </w:pPr>
            <w:r>
              <w:rPr>
                <w:rFonts w:hint="eastAsia"/>
                <w:sz w:val="21"/>
              </w:rPr>
              <w:t>待接收授权</w:t>
            </w:r>
          </w:p>
        </w:tc>
        <w:tc>
          <w:tcPr>
            <w:tcW w:w="5400" w:type="dxa"/>
            <w:vAlign w:val="center"/>
          </w:tcPr>
          <w:p w:rsidR="004A1DF5" w:rsidRDefault="004A1DF5">
            <w:pPr>
              <w:spacing w:line="240" w:lineRule="auto"/>
              <w:rPr>
                <w:sz w:val="21"/>
              </w:rPr>
            </w:pPr>
            <w:r>
              <w:rPr>
                <w:rFonts w:hint="eastAsia"/>
                <w:sz w:val="21"/>
              </w:rPr>
              <w:t>“同意”：已入账</w:t>
            </w:r>
          </w:p>
          <w:p w:rsidR="004A1DF5" w:rsidRDefault="004A1DF5">
            <w:pPr>
              <w:spacing w:line="240" w:lineRule="auto"/>
              <w:rPr>
                <w:sz w:val="21"/>
              </w:rPr>
            </w:pPr>
            <w:r>
              <w:rPr>
                <w:rFonts w:hint="eastAsia"/>
                <w:sz w:val="21"/>
              </w:rPr>
              <w:t>“不同意”：待接收经办</w:t>
            </w:r>
          </w:p>
        </w:tc>
      </w:tr>
      <w:tr w:rsidR="004A1DF5">
        <w:tc>
          <w:tcPr>
            <w:tcW w:w="2160" w:type="dxa"/>
            <w:vAlign w:val="center"/>
          </w:tcPr>
          <w:p w:rsidR="004A1DF5" w:rsidRDefault="004A1DF5">
            <w:pPr>
              <w:spacing w:line="240" w:lineRule="auto"/>
              <w:rPr>
                <w:sz w:val="21"/>
              </w:rPr>
            </w:pPr>
            <w:r>
              <w:rPr>
                <w:rFonts w:hint="eastAsia"/>
                <w:sz w:val="21"/>
              </w:rPr>
              <w:t>内部转账综合查询</w:t>
            </w:r>
          </w:p>
          <w:p w:rsidR="004A1DF5" w:rsidRDefault="004A1DF5">
            <w:pPr>
              <w:spacing w:line="240" w:lineRule="auto"/>
              <w:rPr>
                <w:sz w:val="21"/>
              </w:rPr>
            </w:pPr>
            <w:r>
              <w:rPr>
                <w:rFonts w:hint="eastAsia"/>
                <w:sz w:val="21"/>
              </w:rPr>
              <w:t>（接收方处理）</w:t>
            </w:r>
          </w:p>
        </w:tc>
        <w:tc>
          <w:tcPr>
            <w:tcW w:w="1800" w:type="dxa"/>
            <w:vAlign w:val="center"/>
          </w:tcPr>
          <w:p w:rsidR="004A1DF5" w:rsidRDefault="004A1DF5">
            <w:pPr>
              <w:spacing w:line="240" w:lineRule="auto"/>
              <w:rPr>
                <w:sz w:val="21"/>
              </w:rPr>
            </w:pPr>
            <w:r>
              <w:rPr>
                <w:rFonts w:hint="eastAsia"/>
                <w:sz w:val="21"/>
              </w:rPr>
              <w:t>已入账</w:t>
            </w:r>
          </w:p>
        </w:tc>
        <w:tc>
          <w:tcPr>
            <w:tcW w:w="5400" w:type="dxa"/>
            <w:vAlign w:val="center"/>
          </w:tcPr>
          <w:p w:rsidR="004A1DF5" w:rsidRDefault="004A1DF5">
            <w:pPr>
              <w:spacing w:line="240" w:lineRule="auto"/>
              <w:rPr>
                <w:sz w:val="21"/>
              </w:rPr>
            </w:pPr>
            <w:r>
              <w:rPr>
                <w:rFonts w:hint="eastAsia"/>
                <w:sz w:val="21"/>
              </w:rPr>
              <w:t>“退接收经办”：待接收经办（确认方式为</w:t>
            </w:r>
            <w:r>
              <w:rPr>
                <w:rFonts w:hint="eastAsia"/>
                <w:sz w:val="21"/>
              </w:rPr>
              <w:t>3</w:t>
            </w:r>
            <w:r>
              <w:rPr>
                <w:rFonts w:hint="eastAsia"/>
                <w:sz w:val="21"/>
              </w:rPr>
              <w:t>时，由接收行授权用户操作）</w:t>
            </w:r>
          </w:p>
          <w:p w:rsidR="004A1DF5" w:rsidRDefault="004A1DF5">
            <w:pPr>
              <w:spacing w:line="240" w:lineRule="auto"/>
              <w:rPr>
                <w:sz w:val="21"/>
              </w:rPr>
            </w:pPr>
            <w:r>
              <w:rPr>
                <w:rFonts w:hint="eastAsia"/>
                <w:sz w:val="21"/>
              </w:rPr>
              <w:t>“退发起行”：待撤销确认（确认方式为</w:t>
            </w:r>
            <w:r>
              <w:rPr>
                <w:rFonts w:hint="eastAsia"/>
                <w:sz w:val="21"/>
              </w:rPr>
              <w:t>1/2</w:t>
            </w:r>
            <w:r>
              <w:rPr>
                <w:rFonts w:hint="eastAsia"/>
                <w:sz w:val="21"/>
              </w:rPr>
              <w:t>时，由接收行授权用用户操作）</w:t>
            </w:r>
          </w:p>
        </w:tc>
      </w:tr>
    </w:tbl>
    <w:p w:rsidR="004A1DF5" w:rsidRDefault="004A1DF5">
      <w:pPr>
        <w:pStyle w:val="5"/>
      </w:pPr>
      <w:r>
        <w:rPr>
          <w:rFonts w:hint="eastAsia"/>
        </w:rPr>
        <w:lastRenderedPageBreak/>
        <w:t>一、内部转账发起经办（业务代码</w:t>
      </w:r>
      <w:r>
        <w:rPr>
          <w:rFonts w:hint="eastAsia"/>
        </w:rPr>
        <w:t>5005</w:t>
      </w:r>
      <w:r>
        <w:rPr>
          <w:rFonts w:hint="eastAsia"/>
        </w:rPr>
        <w:t>）</w:t>
      </w:r>
    </w:p>
    <w:p w:rsidR="004A1DF5" w:rsidRDefault="004A1DF5" w:rsidP="0004090F">
      <w:pPr>
        <w:pStyle w:val="6"/>
      </w:pPr>
      <w:r>
        <w:rPr>
          <w:rFonts w:hint="eastAsia"/>
        </w:rPr>
        <w:t>（一）功能介绍</w:t>
      </w:r>
    </w:p>
    <w:p w:rsidR="004A1DF5" w:rsidRDefault="004A1DF5">
      <w:pPr>
        <w:ind w:firstLineChars="200" w:firstLine="480"/>
      </w:pPr>
      <w:r>
        <w:rPr>
          <w:rFonts w:hint="eastAsia"/>
        </w:rPr>
        <w:t>内部转账发起经办是指：经办用户发起银行内部资金交易的操作。</w:t>
      </w:r>
    </w:p>
    <w:p w:rsidR="004A1DF5" w:rsidRDefault="004A1DF5" w:rsidP="0004090F">
      <w:pPr>
        <w:pStyle w:val="6"/>
      </w:pPr>
      <w:r>
        <w:rPr>
          <w:rFonts w:hint="eastAsia"/>
        </w:rPr>
        <w:t>（二）术语解释及参数说明</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480"/>
      </w:tblGrid>
      <w:tr w:rsidR="004A1DF5">
        <w:tc>
          <w:tcPr>
            <w:tcW w:w="2268" w:type="dxa"/>
          </w:tcPr>
          <w:p w:rsidR="004A1DF5" w:rsidRDefault="004A1DF5">
            <w:pPr>
              <w:spacing w:line="240" w:lineRule="auto"/>
              <w:jc w:val="center"/>
              <w:rPr>
                <w:b/>
                <w:bCs/>
                <w:sz w:val="21"/>
              </w:rPr>
            </w:pPr>
            <w:r>
              <w:rPr>
                <w:rFonts w:hint="eastAsia"/>
                <w:b/>
                <w:bCs/>
                <w:sz w:val="21"/>
              </w:rPr>
              <w:t>术语名称</w:t>
            </w:r>
          </w:p>
        </w:tc>
        <w:tc>
          <w:tcPr>
            <w:tcW w:w="6480" w:type="dxa"/>
          </w:tcPr>
          <w:p w:rsidR="004A1DF5" w:rsidRDefault="004A1DF5">
            <w:pPr>
              <w:spacing w:line="240" w:lineRule="auto"/>
              <w:jc w:val="center"/>
              <w:rPr>
                <w:b/>
                <w:bCs/>
                <w:sz w:val="21"/>
              </w:rPr>
            </w:pPr>
            <w:r>
              <w:rPr>
                <w:rFonts w:hint="eastAsia"/>
                <w:b/>
                <w:bCs/>
                <w:sz w:val="21"/>
              </w:rPr>
              <w:t>术语描述</w:t>
            </w:r>
          </w:p>
        </w:tc>
      </w:tr>
      <w:tr w:rsidR="004A1DF5">
        <w:tc>
          <w:tcPr>
            <w:tcW w:w="2268" w:type="dxa"/>
          </w:tcPr>
          <w:p w:rsidR="004A1DF5" w:rsidRDefault="004A1DF5">
            <w:pPr>
              <w:spacing w:line="240" w:lineRule="auto"/>
              <w:rPr>
                <w:sz w:val="21"/>
              </w:rPr>
            </w:pPr>
            <w:r>
              <w:rPr>
                <w:rFonts w:hint="eastAsia"/>
                <w:sz w:val="21"/>
              </w:rPr>
              <w:t>内部转账</w:t>
            </w:r>
          </w:p>
        </w:tc>
        <w:tc>
          <w:tcPr>
            <w:tcW w:w="6480" w:type="dxa"/>
          </w:tcPr>
          <w:p w:rsidR="004A1DF5" w:rsidRDefault="004A1DF5">
            <w:pPr>
              <w:spacing w:line="240" w:lineRule="auto"/>
              <w:rPr>
                <w:sz w:val="21"/>
              </w:rPr>
            </w:pPr>
            <w:r>
              <w:rPr>
                <w:rFonts w:hint="eastAsia"/>
                <w:sz w:val="21"/>
              </w:rPr>
              <w:t>系统内内部资金的交易，不涉及客户的资金</w:t>
            </w:r>
          </w:p>
        </w:tc>
      </w:tr>
      <w:tr w:rsidR="004A1DF5">
        <w:tc>
          <w:tcPr>
            <w:tcW w:w="2268" w:type="dxa"/>
          </w:tcPr>
          <w:p w:rsidR="004A1DF5" w:rsidRDefault="004A1DF5">
            <w:pPr>
              <w:spacing w:line="240" w:lineRule="auto"/>
              <w:rPr>
                <w:sz w:val="21"/>
              </w:rPr>
            </w:pPr>
            <w:r>
              <w:rPr>
                <w:rFonts w:hint="eastAsia"/>
                <w:sz w:val="21"/>
              </w:rPr>
              <w:t>接收方确认方式（只在新系统―新系统时需选择）</w:t>
            </w:r>
          </w:p>
        </w:tc>
        <w:tc>
          <w:tcPr>
            <w:tcW w:w="6480" w:type="dxa"/>
          </w:tcPr>
          <w:p w:rsidR="004A1DF5" w:rsidRDefault="004A1DF5">
            <w:pPr>
              <w:spacing w:line="240" w:lineRule="auto"/>
              <w:rPr>
                <w:sz w:val="21"/>
              </w:rPr>
            </w:pPr>
            <w:r>
              <w:rPr>
                <w:rFonts w:hint="eastAsia"/>
                <w:sz w:val="21"/>
              </w:rPr>
              <w:t>确定接收方的入账流程，分三种：</w:t>
            </w:r>
          </w:p>
          <w:p w:rsidR="004A1DF5" w:rsidRDefault="004A1DF5" w:rsidP="00C85378">
            <w:pPr>
              <w:numPr>
                <w:ilvl w:val="0"/>
                <w:numId w:val="142"/>
              </w:numPr>
              <w:spacing w:line="240" w:lineRule="auto"/>
              <w:ind w:left="357" w:hanging="357"/>
              <w:rPr>
                <w:sz w:val="21"/>
              </w:rPr>
            </w:pPr>
            <w:r>
              <w:rPr>
                <w:rFonts w:hint="eastAsia"/>
                <w:sz w:val="21"/>
              </w:rPr>
              <w:t>不需接收方确认，即发起方发起后自动记发起方和接收方的一套账务，接收方无需再做接收动作；</w:t>
            </w:r>
          </w:p>
          <w:p w:rsidR="004A1DF5" w:rsidRDefault="004A1DF5" w:rsidP="00C85378">
            <w:pPr>
              <w:numPr>
                <w:ilvl w:val="0"/>
                <w:numId w:val="142"/>
              </w:numPr>
              <w:spacing w:line="240" w:lineRule="auto"/>
              <w:ind w:left="357" w:hanging="357"/>
              <w:rPr>
                <w:sz w:val="21"/>
              </w:rPr>
            </w:pPr>
            <w:r>
              <w:rPr>
                <w:rFonts w:hint="eastAsia"/>
                <w:sz w:val="21"/>
              </w:rPr>
              <w:t>需接收方确认，即接收方接收时，不能更改接收信息，只能依据发起行输入的信息入账或退发起行。以目前的处理方式，接收经办—</w:t>
            </w:r>
            <w:r>
              <w:rPr>
                <w:rFonts w:hint="eastAsia"/>
                <w:sz w:val="21"/>
              </w:rPr>
              <w:t>&gt;</w:t>
            </w:r>
            <w:r>
              <w:rPr>
                <w:rFonts w:hint="eastAsia"/>
                <w:sz w:val="21"/>
              </w:rPr>
              <w:t>入账（金额小于</w:t>
            </w:r>
            <w:r>
              <w:rPr>
                <w:rFonts w:hint="eastAsia"/>
                <w:sz w:val="21"/>
              </w:rPr>
              <w:t>100</w:t>
            </w:r>
            <w:r>
              <w:rPr>
                <w:rFonts w:hint="eastAsia"/>
                <w:sz w:val="21"/>
              </w:rPr>
              <w:t>万），大于</w:t>
            </w:r>
            <w:r>
              <w:rPr>
                <w:rFonts w:hint="eastAsia"/>
                <w:sz w:val="21"/>
              </w:rPr>
              <w:t>100</w:t>
            </w:r>
            <w:r>
              <w:rPr>
                <w:rFonts w:hint="eastAsia"/>
                <w:sz w:val="21"/>
              </w:rPr>
              <w:t>万时为接收经办＋接收授权</w:t>
            </w:r>
            <w:r>
              <w:rPr>
                <w:rFonts w:hint="eastAsia"/>
                <w:sz w:val="21"/>
              </w:rPr>
              <w:t>-&gt;</w:t>
            </w:r>
            <w:r>
              <w:rPr>
                <w:rFonts w:hint="eastAsia"/>
                <w:sz w:val="21"/>
              </w:rPr>
              <w:t>入账；</w:t>
            </w:r>
          </w:p>
          <w:p w:rsidR="004A1DF5" w:rsidRDefault="004A1DF5" w:rsidP="00C85378">
            <w:pPr>
              <w:numPr>
                <w:ilvl w:val="0"/>
                <w:numId w:val="142"/>
              </w:numPr>
              <w:spacing w:line="240" w:lineRule="auto"/>
              <w:ind w:left="357" w:hanging="357"/>
              <w:rPr>
                <w:sz w:val="21"/>
              </w:rPr>
            </w:pPr>
            <w:r>
              <w:rPr>
                <w:rFonts w:hint="eastAsia"/>
                <w:sz w:val="21"/>
              </w:rPr>
              <w:t>需接收方经办，即接收方接收时，可以更改接收信息，执行入账或退发起行。以目前的处理方式，接收经办＋接收复核－</w:t>
            </w:r>
            <w:r>
              <w:rPr>
                <w:rFonts w:hint="eastAsia"/>
                <w:sz w:val="21"/>
              </w:rPr>
              <w:t>&gt;</w:t>
            </w:r>
            <w:r>
              <w:rPr>
                <w:rFonts w:hint="eastAsia"/>
                <w:sz w:val="21"/>
              </w:rPr>
              <w:t>入账（金额小于</w:t>
            </w:r>
            <w:r>
              <w:rPr>
                <w:rFonts w:hint="eastAsia"/>
                <w:sz w:val="21"/>
              </w:rPr>
              <w:t>100</w:t>
            </w:r>
            <w:r>
              <w:rPr>
                <w:rFonts w:hint="eastAsia"/>
                <w:sz w:val="21"/>
              </w:rPr>
              <w:t>万），大于</w:t>
            </w:r>
            <w:r>
              <w:rPr>
                <w:rFonts w:hint="eastAsia"/>
                <w:sz w:val="21"/>
              </w:rPr>
              <w:t>100</w:t>
            </w:r>
            <w:r>
              <w:rPr>
                <w:rFonts w:hint="eastAsia"/>
                <w:sz w:val="21"/>
              </w:rPr>
              <w:t>万时为接收经办＋接收复核＋接收授权－</w:t>
            </w:r>
            <w:r>
              <w:rPr>
                <w:rFonts w:hint="eastAsia"/>
                <w:sz w:val="21"/>
              </w:rPr>
              <w:t>&gt;</w:t>
            </w:r>
            <w:r>
              <w:rPr>
                <w:rFonts w:hint="eastAsia"/>
                <w:sz w:val="21"/>
              </w:rPr>
              <w:t>入账；</w:t>
            </w:r>
          </w:p>
        </w:tc>
      </w:tr>
      <w:tr w:rsidR="004A1DF5">
        <w:tc>
          <w:tcPr>
            <w:tcW w:w="2268" w:type="dxa"/>
          </w:tcPr>
          <w:p w:rsidR="004A1DF5" w:rsidRDefault="004A1DF5">
            <w:pPr>
              <w:spacing w:line="240" w:lineRule="auto"/>
              <w:rPr>
                <w:sz w:val="21"/>
              </w:rPr>
            </w:pPr>
            <w:r>
              <w:rPr>
                <w:rFonts w:hint="eastAsia"/>
                <w:sz w:val="21"/>
              </w:rPr>
              <w:t>交易方向</w:t>
            </w:r>
          </w:p>
        </w:tc>
        <w:tc>
          <w:tcPr>
            <w:tcW w:w="6480" w:type="dxa"/>
          </w:tcPr>
          <w:p w:rsidR="004A1DF5" w:rsidRDefault="004A1DF5">
            <w:pPr>
              <w:spacing w:line="240" w:lineRule="auto"/>
              <w:rPr>
                <w:sz w:val="21"/>
              </w:rPr>
            </w:pPr>
            <w:r>
              <w:rPr>
                <w:rFonts w:hint="eastAsia"/>
                <w:sz w:val="21"/>
                <w:szCs w:val="18"/>
              </w:rPr>
              <w:t>表示发的是借报还是贷报</w:t>
            </w:r>
          </w:p>
        </w:tc>
      </w:tr>
    </w:tbl>
    <w:p w:rsidR="004A1DF5" w:rsidRDefault="004A1DF5">
      <w:pPr>
        <w:pStyle w:val="6"/>
      </w:pPr>
      <w:r>
        <w:rPr>
          <w:rFonts w:hint="eastAsia"/>
        </w:rPr>
        <w:t>（三）界面</w:t>
      </w:r>
    </w:p>
    <w:p w:rsidR="004A1DF5" w:rsidRDefault="0004090F">
      <w:pPr>
        <w:jc w:val="center"/>
      </w:pPr>
      <w:r>
        <w:rPr>
          <w:noProof/>
        </w:rPr>
        <w:drawing>
          <wp:inline distT="0" distB="0" distL="0" distR="0">
            <wp:extent cx="5334000" cy="2609850"/>
            <wp:effectExtent l="1905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14" cstate="print"/>
                    <a:srcRect/>
                    <a:stretch>
                      <a:fillRect/>
                    </a:stretch>
                  </pic:blipFill>
                  <pic:spPr bwMode="auto">
                    <a:xfrm>
                      <a:off x="0" y="0"/>
                      <a:ext cx="5334000" cy="2609850"/>
                    </a:xfrm>
                    <a:prstGeom prst="rect">
                      <a:avLst/>
                    </a:prstGeom>
                    <a:noFill/>
                    <a:ln w="9525">
                      <a:noFill/>
                      <a:miter lim="800000"/>
                      <a:headEnd/>
                      <a:tailEnd/>
                    </a:ln>
                  </pic:spPr>
                </pic:pic>
              </a:graphicData>
            </a:graphic>
          </wp:inline>
        </w:drawing>
      </w:r>
      <w:r w:rsidR="004A1DF5">
        <w:rPr>
          <w:rFonts w:hint="eastAsia"/>
        </w:rPr>
        <w:t>图</w:t>
      </w:r>
      <w:r w:rsidR="004A1DF5">
        <w:rPr>
          <w:rFonts w:hint="eastAsia"/>
        </w:rPr>
        <w:t>1.1</w:t>
      </w:r>
    </w:p>
    <w:p w:rsidR="004A1DF5" w:rsidRDefault="004A1DF5" w:rsidP="0004090F">
      <w:pPr>
        <w:pStyle w:val="6"/>
      </w:pPr>
      <w:r>
        <w:rPr>
          <w:rFonts w:hint="eastAsia"/>
        </w:rPr>
        <w:t>（四）操作要点</w:t>
      </w:r>
    </w:p>
    <w:p w:rsidR="004A1DF5" w:rsidRDefault="004A1DF5">
      <w:pPr>
        <w:pStyle w:val="20"/>
        <w:ind w:firstLineChars="200" w:firstLine="480"/>
      </w:pPr>
      <w:r>
        <w:rPr>
          <w:rFonts w:hint="eastAsia"/>
        </w:rPr>
        <w:t>1、“确认方式”选择“1：不需接收方确认”，“交易方向”应为“C：贷”。</w:t>
      </w:r>
    </w:p>
    <w:p w:rsidR="004A1DF5" w:rsidRDefault="004A1DF5">
      <w:pPr>
        <w:pStyle w:val="20"/>
        <w:ind w:firstLineChars="200" w:firstLine="480"/>
      </w:pPr>
      <w:r>
        <w:rPr>
          <w:rFonts w:hint="eastAsia"/>
        </w:rPr>
        <w:lastRenderedPageBreak/>
        <w:t>2、“确认方式”选择“1：不需接收方确认”和“2：需接收方确认”，则接收户口号和户口名为必输项。</w:t>
      </w:r>
    </w:p>
    <w:p w:rsidR="004A1DF5" w:rsidRDefault="004A1DF5">
      <w:pPr>
        <w:pStyle w:val="20"/>
        <w:ind w:firstLineChars="200" w:firstLine="480"/>
      </w:pPr>
      <w:r>
        <w:rPr>
          <w:rFonts w:hint="eastAsia"/>
        </w:rPr>
        <w:t>3、界面中，所有带“*”的栏目为必输项。</w:t>
      </w:r>
    </w:p>
    <w:p w:rsidR="004A1DF5" w:rsidRDefault="004A1DF5">
      <w:pPr>
        <w:pStyle w:val="20"/>
        <w:ind w:firstLineChars="200" w:firstLine="480"/>
      </w:pPr>
      <w:r>
        <w:rPr>
          <w:rFonts w:hint="eastAsia"/>
        </w:rPr>
        <w:t>4、</w:t>
      </w:r>
      <w:r>
        <w:rPr>
          <w:rFonts w:hint="eastAsia"/>
          <w:szCs w:val="18"/>
        </w:rPr>
        <w:t>“业务种类”中选择内部转账的资金性质，选输项。如果选择了“银行汇票清算资金”、“委托授权清算资金”、“托收承付清算资金”，可以在“其他信息”界面中录入详细业务信息</w:t>
      </w:r>
      <w:r>
        <w:rPr>
          <w:rFonts w:hint="eastAsia"/>
        </w:rPr>
        <w:t>。</w:t>
      </w:r>
    </w:p>
    <w:p w:rsidR="004A1DF5" w:rsidRDefault="004A1DF5">
      <w:pPr>
        <w:pStyle w:val="20"/>
        <w:ind w:firstLineChars="200" w:firstLine="480"/>
      </w:pPr>
      <w:r>
        <w:rPr>
          <w:rFonts w:hint="eastAsia"/>
        </w:rPr>
        <w:t>5、接收方机构为旧系统的，不得选择接收方确认方式。</w:t>
      </w:r>
    </w:p>
    <w:p w:rsidR="004A1DF5" w:rsidRDefault="004A1DF5">
      <w:pPr>
        <w:pStyle w:val="20"/>
        <w:ind w:firstLineChars="200" w:firstLine="480"/>
        <w:rPr>
          <w:szCs w:val="18"/>
        </w:rPr>
      </w:pPr>
      <w:r>
        <w:rPr>
          <w:rFonts w:hint="eastAsia"/>
          <w:szCs w:val="18"/>
        </w:rPr>
        <w:t>6、发起方输入的接收户口号不能为挂账单或产生挂账单的挂账户口，但当“确认方式”为“3”时，接收户口不控制。</w:t>
      </w:r>
    </w:p>
    <w:p w:rsidR="004A1DF5" w:rsidRDefault="004A1DF5">
      <w:pPr>
        <w:pStyle w:val="20"/>
        <w:ind w:firstLineChars="200" w:firstLine="480"/>
        <w:rPr>
          <w:szCs w:val="18"/>
        </w:rPr>
      </w:pPr>
      <w:r>
        <w:rPr>
          <w:rFonts w:hint="eastAsia"/>
          <w:szCs w:val="18"/>
        </w:rPr>
        <w:t>7、发起户口可以输入挂账单号（即销挂账单），也可以输入某一个挂账户口，产生挂账单。</w:t>
      </w:r>
    </w:p>
    <w:p w:rsidR="004A1DF5" w:rsidRDefault="004A1DF5">
      <w:pPr>
        <w:pStyle w:val="20"/>
        <w:ind w:firstLineChars="200" w:firstLine="480"/>
        <w:rPr>
          <w:szCs w:val="18"/>
        </w:rPr>
      </w:pPr>
      <w:r>
        <w:rPr>
          <w:rFonts w:hint="eastAsia"/>
          <w:szCs w:val="18"/>
        </w:rPr>
        <w:t>8、发起户口号和接收户口号都不能为现金单或产生现金单。</w:t>
      </w:r>
    </w:p>
    <w:p w:rsidR="004A1DF5" w:rsidRDefault="004A1DF5">
      <w:pPr>
        <w:pStyle w:val="20"/>
        <w:ind w:firstLineChars="200" w:firstLine="480"/>
        <w:rPr>
          <w:szCs w:val="18"/>
        </w:rPr>
      </w:pPr>
      <w:r>
        <w:rPr>
          <w:rFonts w:hint="eastAsia"/>
          <w:szCs w:val="18"/>
        </w:rPr>
        <w:t>9、经办处理完成后，系统不产生预期交易，系统会判断发起户口号账户余额是否足够。</w:t>
      </w:r>
    </w:p>
    <w:p w:rsidR="004A1DF5" w:rsidRDefault="004A1DF5">
      <w:pPr>
        <w:pStyle w:val="20"/>
        <w:ind w:firstLineChars="200" w:firstLine="480"/>
      </w:pPr>
      <w:r>
        <w:rPr>
          <w:rFonts w:hint="eastAsia"/>
          <w:szCs w:val="18"/>
        </w:rPr>
        <w:t>10、在复核或授权前，经办可以从内部转账综合处理中通过“不同意”要回该笔交易，再从内部转账综合处理中通过“待发起修改”处理。</w:t>
      </w:r>
    </w:p>
    <w:p w:rsidR="004A1DF5" w:rsidRDefault="004A1DF5" w:rsidP="0004090F">
      <w:pPr>
        <w:pStyle w:val="6"/>
      </w:pPr>
      <w:r>
        <w:rPr>
          <w:rFonts w:hint="eastAsia"/>
        </w:rPr>
        <w:t>（五）操作步骤</w:t>
      </w:r>
    </w:p>
    <w:p w:rsidR="004A1DF5" w:rsidRDefault="004A1DF5">
      <w:pPr>
        <w:ind w:firstLineChars="200" w:firstLine="480"/>
      </w:pPr>
      <w:r>
        <w:rPr>
          <w:rFonts w:hint="eastAsia"/>
        </w:rPr>
        <w:t>1</w:t>
      </w:r>
      <w:r>
        <w:rPr>
          <w:rFonts w:hint="eastAsia"/>
        </w:rPr>
        <w:t>、经办用户选择“导航系统”－“结算业务”－“内部转账”－“内部转账发起经办”或在“业务代码”处输入</w:t>
      </w:r>
      <w:r>
        <w:rPr>
          <w:rFonts w:hint="eastAsia"/>
        </w:rPr>
        <w:t>5005</w:t>
      </w:r>
      <w:r>
        <w:rPr>
          <w:rFonts w:hint="eastAsia"/>
        </w:rPr>
        <w:t>，进入“内部转账发起经办”界面。</w:t>
      </w:r>
    </w:p>
    <w:p w:rsidR="004A1DF5" w:rsidRDefault="004A1DF5">
      <w:pPr>
        <w:ind w:firstLineChars="200" w:firstLine="480"/>
      </w:pPr>
      <w:r>
        <w:rPr>
          <w:rFonts w:hint="eastAsia"/>
        </w:rPr>
        <w:t>2</w:t>
      </w:r>
      <w:r>
        <w:rPr>
          <w:rFonts w:hint="eastAsia"/>
        </w:rPr>
        <w:t>、输入相关信息，其中带“</w:t>
      </w:r>
      <w:r>
        <w:rPr>
          <w:rFonts w:hint="eastAsia"/>
        </w:rPr>
        <w:t>*</w:t>
      </w:r>
      <w:r>
        <w:rPr>
          <w:rFonts w:hint="eastAsia"/>
        </w:rPr>
        <w:t>”的栏目为必输项。接收机构、确认方式和交易币种有下拉菜单可供选择，</w:t>
      </w:r>
    </w:p>
    <w:p w:rsidR="004A1DF5" w:rsidRDefault="004A1DF5">
      <w:pPr>
        <w:ind w:firstLineChars="200" w:firstLine="480"/>
      </w:pPr>
      <w:r>
        <w:rPr>
          <w:rFonts w:hint="eastAsia"/>
        </w:rPr>
        <w:t>3</w:t>
      </w:r>
      <w:r>
        <w:rPr>
          <w:rFonts w:hint="eastAsia"/>
        </w:rPr>
        <w:t>、选择“确定</w:t>
      </w:r>
      <w:r>
        <w:rPr>
          <w:rFonts w:hint="eastAsia"/>
        </w:rPr>
        <w:t>1</w:t>
      </w:r>
      <w:r>
        <w:rPr>
          <w:rFonts w:hint="eastAsia"/>
        </w:rPr>
        <w:t>”，经办完成。</w:t>
      </w:r>
    </w:p>
    <w:p w:rsidR="004A1DF5" w:rsidRDefault="004A1DF5"/>
    <w:p w:rsidR="004A1DF5" w:rsidRDefault="004A1DF5" w:rsidP="0004090F">
      <w:pPr>
        <w:pStyle w:val="5"/>
      </w:pPr>
      <w:r>
        <w:rPr>
          <w:rFonts w:hint="eastAsia"/>
        </w:rPr>
        <w:t>二、内部转账发起复核（业务代码</w:t>
      </w:r>
      <w:r>
        <w:rPr>
          <w:rFonts w:hint="eastAsia"/>
        </w:rPr>
        <w:t>5006</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内部转账发起复核是指：复核用户对经办用户发起的银行内部资金交易进行复核的操作。</w:t>
      </w:r>
    </w:p>
    <w:p w:rsidR="004A1DF5" w:rsidRDefault="004A1DF5">
      <w:pPr>
        <w:pStyle w:val="6"/>
      </w:pPr>
      <w:r>
        <w:rPr>
          <w:rFonts w:hint="eastAsia"/>
        </w:rPr>
        <w:lastRenderedPageBreak/>
        <w:t>（二）界面</w:t>
      </w:r>
    </w:p>
    <w:p w:rsidR="004A1DF5" w:rsidRDefault="0004090F">
      <w:r>
        <w:rPr>
          <w:rFonts w:hint="eastAsia"/>
          <w:noProof/>
        </w:rPr>
        <w:drawing>
          <wp:inline distT="0" distB="0" distL="0" distR="0">
            <wp:extent cx="5267325" cy="3629025"/>
            <wp:effectExtent l="1905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15" cstate="print"/>
                    <a:srcRect/>
                    <a:stretch>
                      <a:fillRect/>
                    </a:stretch>
                  </pic:blipFill>
                  <pic:spPr bwMode="auto">
                    <a:xfrm>
                      <a:off x="0" y="0"/>
                      <a:ext cx="5267325" cy="362902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1.2</w:t>
      </w:r>
    </w:p>
    <w:p w:rsidR="004A1DF5" w:rsidRDefault="0004090F">
      <w:r>
        <w:rPr>
          <w:rFonts w:hint="eastAsia"/>
          <w:noProof/>
        </w:rPr>
        <w:drawing>
          <wp:inline distT="0" distB="0" distL="0" distR="0">
            <wp:extent cx="5267325" cy="3781425"/>
            <wp:effectExtent l="1905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16" cstate="print"/>
                    <a:srcRect/>
                    <a:stretch>
                      <a:fillRect/>
                    </a:stretch>
                  </pic:blipFill>
                  <pic:spPr bwMode="auto">
                    <a:xfrm>
                      <a:off x="0" y="0"/>
                      <a:ext cx="5267325" cy="378142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1.3</w:t>
      </w:r>
    </w:p>
    <w:p w:rsidR="004A1DF5" w:rsidRDefault="004A1DF5">
      <w:pPr>
        <w:pStyle w:val="6"/>
      </w:pPr>
      <w:r>
        <w:rPr>
          <w:rFonts w:hint="eastAsia"/>
        </w:rPr>
        <w:lastRenderedPageBreak/>
        <w:t>（三）操作要点</w:t>
      </w:r>
    </w:p>
    <w:p w:rsidR="004A1DF5" w:rsidRDefault="004A1DF5">
      <w:pPr>
        <w:pStyle w:val="20"/>
        <w:ind w:firstLineChars="200" w:firstLine="480"/>
      </w:pPr>
      <w:r>
        <w:rPr>
          <w:rFonts w:hint="eastAsia"/>
        </w:rPr>
        <w:t>1、复核同意后：</w:t>
      </w:r>
    </w:p>
    <w:p w:rsidR="004A1DF5" w:rsidRDefault="004A1DF5">
      <w:pPr>
        <w:pStyle w:val="20"/>
        <w:ind w:firstLineChars="200" w:firstLine="480"/>
      </w:pPr>
      <w:r>
        <w:rPr>
          <w:rFonts w:hint="eastAsia"/>
        </w:rPr>
        <w:t>（1）接收方机构为旧系统的，如需授权，则交易状态为“待发起授权”。如不需授权则交易状态为“待异步确认”，通讯成功后则交易状态变为“已入账”，通讯失败则交易状态变为“待提交”。</w:t>
      </w:r>
    </w:p>
    <w:p w:rsidR="004A1DF5" w:rsidRDefault="004A1DF5">
      <w:pPr>
        <w:pStyle w:val="20"/>
        <w:ind w:firstLineChars="200" w:firstLine="480"/>
      </w:pPr>
      <w:r>
        <w:rPr>
          <w:rFonts w:hint="eastAsia"/>
        </w:rPr>
        <w:t>（2）接收方机构为新系统的，如需授权，则交易状态为“待发起授权”。如不需授权，接收方确认方式为“1、不需接收方确认”，则交易状态为“已入账”,款项自动入接收方户口账；接收方确认方式为“2、需接收方确认”或“3、需接收方经办”，则交易状态为“待接收经办”。</w:t>
      </w:r>
    </w:p>
    <w:p w:rsidR="004A1DF5" w:rsidRDefault="004A1DF5">
      <w:pPr>
        <w:pStyle w:val="20"/>
        <w:ind w:firstLineChars="200" w:firstLine="480"/>
      </w:pPr>
      <w:r>
        <w:rPr>
          <w:rFonts w:hint="eastAsia"/>
        </w:rPr>
        <w:t>2、复核不同意后，则该交易为“待发起修改”状态，需发起经办用户在内部转账－综合处理中进行查询并修改，才能由复核员复核。</w:t>
      </w:r>
    </w:p>
    <w:p w:rsidR="004A1DF5" w:rsidRDefault="004A1DF5">
      <w:pPr>
        <w:pStyle w:val="6"/>
        <w:rPr>
          <w:b w:val="0"/>
          <w:bCs w:val="0"/>
        </w:rPr>
      </w:pPr>
      <w:r>
        <w:rPr>
          <w:rFonts w:hint="eastAsia"/>
        </w:rPr>
        <w:t>（四）操作步骤</w:t>
      </w:r>
    </w:p>
    <w:p w:rsidR="004A1DF5" w:rsidRDefault="004A1DF5">
      <w:pPr>
        <w:ind w:firstLineChars="200" w:firstLine="480"/>
      </w:pPr>
      <w:r>
        <w:rPr>
          <w:rFonts w:hint="eastAsia"/>
        </w:rPr>
        <w:t>1</w:t>
      </w:r>
      <w:r>
        <w:rPr>
          <w:rFonts w:hint="eastAsia"/>
        </w:rPr>
        <w:t>、复核用户选择“导航系统”－“结算业务”－“内部转账”－“内部转账发起复核”，或在“业务代码”处输入</w:t>
      </w:r>
      <w:r>
        <w:rPr>
          <w:rFonts w:hint="eastAsia"/>
        </w:rPr>
        <w:t>5006</w:t>
      </w:r>
      <w:r>
        <w:rPr>
          <w:rFonts w:hint="eastAsia"/>
        </w:rPr>
        <w:t>，进入“内部转账发起复核”界面</w:t>
      </w:r>
    </w:p>
    <w:p w:rsidR="004A1DF5" w:rsidRDefault="004A1DF5">
      <w:pPr>
        <w:ind w:firstLineChars="200" w:firstLine="480"/>
      </w:pPr>
      <w:r>
        <w:rPr>
          <w:rFonts w:hint="eastAsia"/>
        </w:rPr>
        <w:t>2</w:t>
      </w:r>
      <w:r>
        <w:rPr>
          <w:rFonts w:hint="eastAsia"/>
        </w:rPr>
        <w:t>、复核用户在待发起复核界面中，选择“查询</w:t>
      </w:r>
      <w:r>
        <w:rPr>
          <w:rFonts w:hint="eastAsia"/>
        </w:rPr>
        <w:t>5</w:t>
      </w:r>
      <w:r>
        <w:rPr>
          <w:rFonts w:hint="eastAsia"/>
        </w:rPr>
        <w:t>”，显示全部待发起复核业务，如图</w:t>
      </w:r>
      <w:r>
        <w:rPr>
          <w:rFonts w:hint="eastAsia"/>
        </w:rPr>
        <w:t>1.2</w:t>
      </w:r>
      <w:r>
        <w:rPr>
          <w:rFonts w:hint="eastAsia"/>
        </w:rPr>
        <w:t>，选择“导出</w:t>
      </w:r>
      <w:r>
        <w:rPr>
          <w:rFonts w:hint="eastAsia"/>
        </w:rPr>
        <w:t>EXCEL</w:t>
      </w:r>
      <w:r>
        <w:rPr>
          <w:rFonts w:hint="eastAsia"/>
        </w:rPr>
        <w:t>”可以将查询出的业务导入</w:t>
      </w:r>
      <w:r>
        <w:rPr>
          <w:rFonts w:hint="eastAsia"/>
        </w:rPr>
        <w:t>EXCEL</w:t>
      </w:r>
      <w:r>
        <w:rPr>
          <w:rFonts w:hint="eastAsia"/>
        </w:rPr>
        <w:t>表格中。用鼠标或箭头选择需要复核的业务，选择“明细</w:t>
      </w:r>
      <w:r>
        <w:rPr>
          <w:rFonts w:hint="eastAsia"/>
        </w:rPr>
        <w:t>6</w:t>
      </w:r>
      <w:r>
        <w:rPr>
          <w:rFonts w:hint="eastAsia"/>
        </w:rPr>
        <w:t>”或用鼠标双击该笔业务，则显示该笔业务的明细画面，即进入待发起复核界面。</w:t>
      </w:r>
    </w:p>
    <w:p w:rsidR="004A1DF5" w:rsidRDefault="004A1DF5">
      <w:pPr>
        <w:ind w:firstLineChars="200" w:firstLine="480"/>
      </w:pPr>
      <w:r>
        <w:rPr>
          <w:rFonts w:hint="eastAsia"/>
        </w:rPr>
        <w:t>3</w:t>
      </w:r>
      <w:r>
        <w:rPr>
          <w:rFonts w:hint="eastAsia"/>
        </w:rPr>
        <w:t>、复核员审核需复核业务的要素，审核相符则选择“同意</w:t>
      </w:r>
      <w:r>
        <w:rPr>
          <w:rFonts w:hint="eastAsia"/>
        </w:rPr>
        <w:t>1</w:t>
      </w:r>
      <w:r>
        <w:rPr>
          <w:rFonts w:hint="eastAsia"/>
        </w:rPr>
        <w:t>”，审核不相符则选择“不同意</w:t>
      </w:r>
      <w:r>
        <w:rPr>
          <w:rFonts w:hint="eastAsia"/>
        </w:rPr>
        <w:t>2</w:t>
      </w:r>
      <w:r>
        <w:rPr>
          <w:rFonts w:hint="eastAsia"/>
        </w:rPr>
        <w:t>”。</w:t>
      </w:r>
    </w:p>
    <w:p w:rsidR="004A1DF5" w:rsidRDefault="004A1DF5" w:rsidP="0004090F">
      <w:pPr>
        <w:pStyle w:val="5"/>
      </w:pPr>
      <w:r>
        <w:rPr>
          <w:rFonts w:hint="eastAsia"/>
        </w:rPr>
        <w:t>三、内部转账发起授权（业务代码</w:t>
      </w:r>
      <w:r>
        <w:rPr>
          <w:rFonts w:hint="eastAsia"/>
        </w:rPr>
        <w:t>5007</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内部转账发起授权是指：授权用户对经办用户发起的超过一定的限额的银行内部资金交易进行授权的操作。</w:t>
      </w:r>
    </w:p>
    <w:p w:rsidR="004A1DF5" w:rsidRDefault="004A1DF5">
      <w:pPr>
        <w:pStyle w:val="6"/>
        <w:rPr>
          <w:b w:val="0"/>
          <w:bCs w:val="0"/>
        </w:rPr>
      </w:pPr>
      <w:r>
        <w:rPr>
          <w:rFonts w:hint="eastAsia"/>
        </w:rPr>
        <w:t>（二）操作要点</w:t>
      </w:r>
    </w:p>
    <w:p w:rsidR="004A1DF5" w:rsidRDefault="004A1DF5">
      <w:pPr>
        <w:pStyle w:val="20"/>
        <w:ind w:firstLineChars="200" w:firstLine="480"/>
      </w:pPr>
      <w:r>
        <w:rPr>
          <w:rFonts w:hint="eastAsia"/>
        </w:rPr>
        <w:t>1、授权同意后：</w:t>
      </w:r>
    </w:p>
    <w:p w:rsidR="004A1DF5" w:rsidRDefault="004A1DF5">
      <w:pPr>
        <w:pStyle w:val="20"/>
        <w:ind w:firstLineChars="200" w:firstLine="480"/>
      </w:pPr>
      <w:r>
        <w:rPr>
          <w:rFonts w:hint="eastAsia"/>
        </w:rPr>
        <w:t>（1）接收方机构为旧系统的，交易状态为“待异步确认”，通讯成功则交易</w:t>
      </w:r>
      <w:r>
        <w:rPr>
          <w:rFonts w:hint="eastAsia"/>
        </w:rPr>
        <w:lastRenderedPageBreak/>
        <w:t>状态变为“已入账”，通讯失败则交易状态变为“待提交”（对这种情况的处理见本章第三节）。</w:t>
      </w:r>
    </w:p>
    <w:p w:rsidR="004A1DF5" w:rsidRDefault="004A1DF5">
      <w:pPr>
        <w:pStyle w:val="20"/>
        <w:ind w:firstLineChars="200" w:firstLine="480"/>
      </w:pPr>
      <w:r>
        <w:rPr>
          <w:rFonts w:hint="eastAsia"/>
        </w:rPr>
        <w:t>（2）接收方机构为新系统的，接收方确认方式为“1、不需接收方确认”，则交易状态为“已入账”,款项自动入接收方户口账；接收方确认方式为“2、需接收方确认”或“3、需接收方经办”，则交易状态为“待接收经办”，款项需接受方经办、授权或经办、复核、授权后才能入账。</w:t>
      </w:r>
    </w:p>
    <w:p w:rsidR="004A1DF5" w:rsidRDefault="004A1DF5">
      <w:pPr>
        <w:pStyle w:val="20"/>
        <w:ind w:firstLineChars="200" w:firstLine="480"/>
      </w:pPr>
      <w:r>
        <w:rPr>
          <w:rFonts w:hint="eastAsia"/>
        </w:rPr>
        <w:t>2、授权不同意后，则该交易为“待发起修改”状态，需发起经办用户在内部转账－综合处理中进行查询并修改，经复核员复核，才能重新进行授权。</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、授权用户选择“导航系统”－“结算业务”－“内部转账”－“内部转账发起授权”，或在“业务代码”处输入“</w:t>
      </w:r>
      <w:r>
        <w:rPr>
          <w:rFonts w:hint="eastAsia"/>
        </w:rPr>
        <w:t>5007</w:t>
      </w:r>
      <w:r>
        <w:rPr>
          <w:rFonts w:hint="eastAsia"/>
        </w:rPr>
        <w:t>”，进入“内部转账发起授权”界面。</w:t>
      </w:r>
    </w:p>
    <w:p w:rsidR="004A1DF5" w:rsidRDefault="004A1DF5">
      <w:pPr>
        <w:ind w:firstLineChars="200" w:firstLine="480"/>
      </w:pPr>
      <w:r>
        <w:rPr>
          <w:rFonts w:hint="eastAsia"/>
        </w:rPr>
        <w:t>2</w:t>
      </w:r>
      <w:r>
        <w:rPr>
          <w:rFonts w:hint="eastAsia"/>
        </w:rPr>
        <w:t>、选择“查询</w:t>
      </w:r>
      <w:r>
        <w:rPr>
          <w:rFonts w:hint="eastAsia"/>
        </w:rPr>
        <w:t>5</w:t>
      </w:r>
      <w:r>
        <w:rPr>
          <w:rFonts w:hint="eastAsia"/>
        </w:rPr>
        <w:t>”，显示全部待发起授权业务，选择“导出</w:t>
      </w:r>
      <w:r>
        <w:rPr>
          <w:rFonts w:hint="eastAsia"/>
        </w:rPr>
        <w:t>EXCEL</w:t>
      </w:r>
      <w:r>
        <w:rPr>
          <w:rFonts w:hint="eastAsia"/>
        </w:rPr>
        <w:t>”，可以将查询出的业务导入</w:t>
      </w:r>
      <w:r>
        <w:rPr>
          <w:rFonts w:hint="eastAsia"/>
        </w:rPr>
        <w:t>EXCEL</w:t>
      </w:r>
      <w:r>
        <w:rPr>
          <w:rFonts w:hint="eastAsia"/>
        </w:rPr>
        <w:t>表格中。用选择需要授权的业务，选择“明细</w:t>
      </w:r>
      <w:r>
        <w:rPr>
          <w:rFonts w:hint="eastAsia"/>
        </w:rPr>
        <w:t>6</w:t>
      </w:r>
      <w:r>
        <w:rPr>
          <w:rFonts w:hint="eastAsia"/>
        </w:rPr>
        <w:t>”或双击该笔业务，则显示该笔业务的明细画面。</w:t>
      </w:r>
    </w:p>
    <w:p w:rsidR="004A1DF5" w:rsidRDefault="004A1DF5">
      <w:pPr>
        <w:ind w:firstLineChars="200" w:firstLine="480"/>
      </w:pPr>
      <w:r>
        <w:rPr>
          <w:rFonts w:hint="eastAsia"/>
        </w:rPr>
        <w:t>3</w:t>
      </w:r>
      <w:r>
        <w:rPr>
          <w:rFonts w:hint="eastAsia"/>
        </w:rPr>
        <w:t>、授权员审核需授权业务的要素，审核相符，则选择“同意</w:t>
      </w:r>
      <w:r>
        <w:rPr>
          <w:rFonts w:hint="eastAsia"/>
        </w:rPr>
        <w:t>1</w:t>
      </w:r>
      <w:r>
        <w:rPr>
          <w:rFonts w:hint="eastAsia"/>
        </w:rPr>
        <w:t>”，审核不相符。则选择“不同意</w:t>
      </w:r>
      <w:r>
        <w:rPr>
          <w:rFonts w:hint="eastAsia"/>
        </w:rPr>
        <w:t>2</w:t>
      </w:r>
      <w:r>
        <w:rPr>
          <w:rFonts w:hint="eastAsia"/>
        </w:rPr>
        <w:t>”。</w:t>
      </w:r>
    </w:p>
    <w:p w:rsidR="004A1DF5" w:rsidRDefault="004A1DF5"/>
    <w:p w:rsidR="004A1DF5" w:rsidRDefault="004A1DF5">
      <w:pPr>
        <w:pStyle w:val="5"/>
      </w:pPr>
      <w:r>
        <w:rPr>
          <w:rFonts w:hint="eastAsia"/>
        </w:rPr>
        <w:t>四、内部转账发起待撤销确认（业务代码</w:t>
      </w:r>
      <w:r>
        <w:rPr>
          <w:rFonts w:hint="eastAsia"/>
        </w:rPr>
        <w:t>5003</w:t>
      </w:r>
      <w:r>
        <w:rPr>
          <w:rFonts w:hint="eastAsia"/>
        </w:rPr>
        <w:t>）</w:t>
      </w:r>
    </w:p>
    <w:p w:rsidR="004A1DF5" w:rsidRDefault="004A1DF5">
      <w:pPr>
        <w:pStyle w:val="6"/>
        <w:rPr>
          <w:b w:val="0"/>
          <w:bCs w:val="0"/>
        </w:rPr>
      </w:pPr>
      <w:r>
        <w:rPr>
          <w:rFonts w:hint="eastAsia"/>
        </w:rPr>
        <w:t>（一）功能介绍</w:t>
      </w:r>
    </w:p>
    <w:p w:rsidR="004A1DF5" w:rsidRDefault="004A1DF5">
      <w:pPr>
        <w:pStyle w:val="a4"/>
        <w:ind w:firstLineChars="200" w:firstLine="480"/>
      </w:pPr>
      <w:r>
        <w:rPr>
          <w:rFonts w:hint="eastAsia"/>
        </w:rPr>
        <w:t>内部转账发起待撤销确认是指：接收方将交易退发起方，或发起方对交易状态为“待接收经办”的交易主动作“退发起行”处理，由发起方确认该交易是否撤销。</w:t>
      </w:r>
    </w:p>
    <w:p w:rsidR="004A1DF5" w:rsidRDefault="004A1DF5">
      <w:pPr>
        <w:pStyle w:val="6"/>
        <w:rPr>
          <w:b w:val="0"/>
          <w:bCs w:val="0"/>
        </w:rPr>
      </w:pPr>
      <w:r>
        <w:rPr>
          <w:rFonts w:hint="eastAsia"/>
        </w:rPr>
        <w:lastRenderedPageBreak/>
        <w:t>（二）界面</w:t>
      </w:r>
    </w:p>
    <w:p w:rsidR="004A1DF5" w:rsidRDefault="0004090F">
      <w:pPr>
        <w:rPr>
          <w:rFonts w:ascii="宋体"/>
          <w:kern w:val="0"/>
          <w:sz w:val="18"/>
          <w:szCs w:val="18"/>
          <w:lang w:val="zh-CN"/>
        </w:rPr>
      </w:pPr>
      <w:r>
        <w:rPr>
          <w:rFonts w:ascii="宋体" w:hint="eastAsia"/>
          <w:noProof/>
          <w:kern w:val="0"/>
          <w:sz w:val="18"/>
          <w:szCs w:val="18"/>
        </w:rPr>
        <w:drawing>
          <wp:inline distT="0" distB="0" distL="0" distR="0">
            <wp:extent cx="5295900" cy="3981450"/>
            <wp:effectExtent l="1905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17" cstate="print"/>
                    <a:srcRect/>
                    <a:stretch>
                      <a:fillRect/>
                    </a:stretch>
                  </pic:blipFill>
                  <pic:spPr bwMode="auto">
                    <a:xfrm>
                      <a:off x="0" y="0"/>
                      <a:ext cx="5295900" cy="3981450"/>
                    </a:xfrm>
                    <a:prstGeom prst="rect">
                      <a:avLst/>
                    </a:prstGeom>
                    <a:noFill/>
                    <a:ln w="9525">
                      <a:noFill/>
                      <a:miter lim="800000"/>
                      <a:headEnd/>
                      <a:tailEnd/>
                    </a:ln>
                  </pic:spPr>
                </pic:pic>
              </a:graphicData>
            </a:graphic>
          </wp:inline>
        </w:drawing>
      </w:r>
    </w:p>
    <w:p w:rsidR="004A1DF5" w:rsidRDefault="004A1DF5" w:rsidP="0004090F">
      <w:pPr>
        <w:pStyle w:val="20"/>
        <w:ind w:firstLine="0"/>
        <w:jc w:val="center"/>
        <w:outlineLvl w:val="0"/>
        <w:rPr>
          <w:kern w:val="0"/>
          <w:szCs w:val="18"/>
          <w:lang w:val="zh-CN"/>
        </w:rPr>
      </w:pPr>
      <w:r>
        <w:rPr>
          <w:rFonts w:hint="eastAsia"/>
          <w:kern w:val="0"/>
          <w:szCs w:val="18"/>
          <w:lang w:val="zh-CN"/>
        </w:rPr>
        <w:t>图1.4</w:t>
      </w:r>
    </w:p>
    <w:p w:rsidR="004A1DF5" w:rsidRDefault="004A1DF5">
      <w:pPr>
        <w:pStyle w:val="6"/>
      </w:pPr>
      <w:r>
        <w:rPr>
          <w:rFonts w:hint="eastAsia"/>
        </w:rPr>
        <w:t>（三）操作要点</w:t>
      </w:r>
    </w:p>
    <w:p w:rsidR="004A1DF5" w:rsidRDefault="004A1DF5">
      <w:pPr>
        <w:pStyle w:val="20"/>
        <w:ind w:firstLineChars="200" w:firstLine="480"/>
      </w:pPr>
      <w:r>
        <w:rPr>
          <w:rFonts w:hint="eastAsia"/>
        </w:rPr>
        <w:t>1、在待撤销确认界面中，授权用户如直接选择“查询5”，则可查询到所有状态为“待撤销确认”的交易；如输入相关要素，则能查询到符合相关要素条件的状态为“待撤销确认”的交易。</w:t>
      </w:r>
    </w:p>
    <w:p w:rsidR="004A1DF5" w:rsidRDefault="004A1DF5">
      <w:pPr>
        <w:ind w:firstLine="480"/>
      </w:pPr>
      <w:r>
        <w:rPr>
          <w:rFonts w:hint="eastAsia"/>
        </w:rPr>
        <w:t>2</w:t>
      </w:r>
      <w:r>
        <w:rPr>
          <w:rFonts w:hint="eastAsia"/>
        </w:rPr>
        <w:t>、主管用户经过审核：</w:t>
      </w:r>
    </w:p>
    <w:p w:rsidR="004A1DF5" w:rsidRDefault="004A1DF5">
      <w:pPr>
        <w:ind w:firstLine="480"/>
      </w:pPr>
      <w:r>
        <w:rPr>
          <w:rFonts w:hint="eastAsia"/>
        </w:rPr>
        <w:t>（</w:t>
      </w:r>
      <w:r>
        <w:rPr>
          <w:rFonts w:hint="eastAsia"/>
        </w:rPr>
        <w:t>1</w:t>
      </w:r>
      <w:r>
        <w:rPr>
          <w:rFonts w:hint="eastAsia"/>
        </w:rPr>
        <w:t>）选择“同意撤销”，交易状态变为“已撤销”；</w:t>
      </w:r>
    </w:p>
    <w:p w:rsidR="004A1DF5" w:rsidRDefault="004A1DF5">
      <w:pPr>
        <w:ind w:firstLine="480"/>
      </w:pPr>
      <w:r>
        <w:rPr>
          <w:rFonts w:hint="eastAsia"/>
        </w:rPr>
        <w:t>（</w:t>
      </w:r>
      <w:r>
        <w:rPr>
          <w:rFonts w:hint="eastAsia"/>
        </w:rPr>
        <w:t>2</w:t>
      </w:r>
      <w:r>
        <w:rPr>
          <w:rFonts w:hint="eastAsia"/>
        </w:rPr>
        <w:t>）选择“拒绝撤销”，如交易的确认方式是“</w:t>
      </w:r>
      <w:r>
        <w:rPr>
          <w:rFonts w:hint="eastAsia"/>
        </w:rPr>
        <w:t>1</w:t>
      </w:r>
      <w:r>
        <w:rPr>
          <w:rFonts w:hint="eastAsia"/>
        </w:rPr>
        <w:t>、不需接收方确认”，则该笔交易的状态变为“已入账”；如交易的确认方式是“</w:t>
      </w:r>
      <w:r>
        <w:rPr>
          <w:rFonts w:hint="eastAsia"/>
        </w:rPr>
        <w:t>2</w:t>
      </w:r>
      <w:r>
        <w:rPr>
          <w:rFonts w:hint="eastAsia"/>
        </w:rPr>
        <w:t>、需接收方确认”或“</w:t>
      </w:r>
      <w:r>
        <w:rPr>
          <w:rFonts w:hint="eastAsia"/>
        </w:rPr>
        <w:t>3</w:t>
      </w:r>
      <w:r>
        <w:rPr>
          <w:rFonts w:hint="eastAsia"/>
        </w:rPr>
        <w:t>、需接收方经办”，则该笔交易的状态变为“待接收方经办”。</w:t>
      </w:r>
    </w:p>
    <w:p w:rsidR="004A1DF5" w:rsidRDefault="004A1DF5">
      <w:pPr>
        <w:pStyle w:val="6"/>
      </w:pPr>
      <w:r>
        <w:rPr>
          <w:rFonts w:hint="eastAsia"/>
        </w:rPr>
        <w:t>（四）操作步骤</w:t>
      </w:r>
    </w:p>
    <w:p w:rsidR="004A1DF5" w:rsidRDefault="004A1DF5">
      <w:pPr>
        <w:ind w:firstLineChars="200" w:firstLine="480"/>
      </w:pPr>
      <w:r>
        <w:rPr>
          <w:rFonts w:hint="eastAsia"/>
        </w:rPr>
        <w:t>1</w:t>
      </w:r>
      <w:r>
        <w:rPr>
          <w:rFonts w:hint="eastAsia"/>
        </w:rPr>
        <w:t>、主管用户选择“导航系统”－“结算业务”－“内部转账”－“内部转账发起待撤销确认”，或在“业务代码”栏输入</w:t>
      </w:r>
      <w:r>
        <w:rPr>
          <w:rFonts w:hint="eastAsia"/>
        </w:rPr>
        <w:t>5003</w:t>
      </w:r>
      <w:r>
        <w:rPr>
          <w:rFonts w:hint="eastAsia"/>
        </w:rPr>
        <w:t>，进入“内部转账发起待撤</w:t>
      </w:r>
      <w:r>
        <w:rPr>
          <w:rFonts w:hint="eastAsia"/>
        </w:rPr>
        <w:lastRenderedPageBreak/>
        <w:t>销确认”界面。</w:t>
      </w:r>
    </w:p>
    <w:p w:rsidR="004A1DF5" w:rsidRDefault="004A1DF5">
      <w:pPr>
        <w:ind w:firstLineChars="200" w:firstLine="480"/>
      </w:pPr>
      <w:r>
        <w:rPr>
          <w:rFonts w:hint="eastAsia"/>
        </w:rPr>
        <w:t>2</w:t>
      </w:r>
      <w:r>
        <w:rPr>
          <w:rFonts w:hint="eastAsia"/>
        </w:rPr>
        <w:t>、主管用户选择“查询</w:t>
      </w:r>
      <w:r>
        <w:rPr>
          <w:rFonts w:hint="eastAsia"/>
        </w:rPr>
        <w:t>5</w:t>
      </w:r>
      <w:r>
        <w:rPr>
          <w:rFonts w:hint="eastAsia"/>
        </w:rPr>
        <w:t>”，系统显示全部待撤销确认交易。选择需要待撤销确认的交易，选择“明细</w:t>
      </w:r>
      <w:r>
        <w:rPr>
          <w:rFonts w:hint="eastAsia"/>
        </w:rPr>
        <w:t>6</w:t>
      </w:r>
      <w:r>
        <w:rPr>
          <w:rFonts w:hint="eastAsia"/>
        </w:rPr>
        <w:t>”或双击该笔业务，则显示该笔业务的明细画面。</w:t>
      </w:r>
    </w:p>
    <w:p w:rsidR="004A1DF5" w:rsidRDefault="004A1DF5">
      <w:pPr>
        <w:ind w:firstLineChars="200" w:firstLine="480"/>
      </w:pPr>
      <w:r>
        <w:rPr>
          <w:rFonts w:hint="eastAsia"/>
        </w:rPr>
        <w:t>3</w:t>
      </w:r>
      <w:r>
        <w:rPr>
          <w:rFonts w:hint="eastAsia"/>
        </w:rPr>
        <w:t>、主管用户审核并确定是否撤销，如同意撤销则选择“同意撤销</w:t>
      </w:r>
      <w:r>
        <w:rPr>
          <w:rFonts w:hint="eastAsia"/>
        </w:rPr>
        <w:t>2</w:t>
      </w:r>
      <w:r>
        <w:rPr>
          <w:rFonts w:hint="eastAsia"/>
        </w:rPr>
        <w:t>”；如拒绝撤销则选择“拒绝撤销</w:t>
      </w:r>
      <w:r>
        <w:rPr>
          <w:rFonts w:hint="eastAsia"/>
        </w:rPr>
        <w:t>1</w:t>
      </w:r>
      <w:r>
        <w:rPr>
          <w:rFonts w:hint="eastAsia"/>
        </w:rPr>
        <w:t>”。</w:t>
      </w:r>
    </w:p>
    <w:p w:rsidR="004A1DF5" w:rsidRDefault="004A1DF5"/>
    <w:p w:rsidR="004A1DF5" w:rsidRDefault="004A1DF5">
      <w:pPr>
        <w:pStyle w:val="5"/>
      </w:pPr>
      <w:r>
        <w:rPr>
          <w:rFonts w:hint="eastAsia"/>
        </w:rPr>
        <w:t>五、内部转账接收经办（业务代码</w:t>
      </w:r>
      <w:r>
        <w:rPr>
          <w:rFonts w:hint="eastAsia"/>
        </w:rPr>
        <w:t>5015</w:t>
      </w:r>
      <w:r>
        <w:rPr>
          <w:rFonts w:hint="eastAsia"/>
        </w:rPr>
        <w:t>）</w:t>
      </w:r>
    </w:p>
    <w:p w:rsidR="004A1DF5" w:rsidRDefault="004A1DF5" w:rsidP="0004090F">
      <w:pPr>
        <w:pStyle w:val="6"/>
      </w:pPr>
      <w:r>
        <w:rPr>
          <w:rFonts w:hint="eastAsia"/>
        </w:rPr>
        <w:t>（一）功能介绍</w:t>
      </w:r>
    </w:p>
    <w:p w:rsidR="004A1DF5" w:rsidRDefault="004A1DF5">
      <w:pPr>
        <w:ind w:firstLineChars="200" w:firstLine="480"/>
      </w:pPr>
      <w:r>
        <w:rPr>
          <w:rFonts w:hint="eastAsia"/>
        </w:rPr>
        <w:t>内部转账接收经办是指：接收方经办用户接收内部资金交易的操作。</w:t>
      </w:r>
    </w:p>
    <w:p w:rsidR="004A1DF5" w:rsidRDefault="004A1DF5" w:rsidP="0004090F">
      <w:pPr>
        <w:pStyle w:val="6"/>
      </w:pPr>
      <w:r>
        <w:rPr>
          <w:rFonts w:hint="eastAsia"/>
        </w:rPr>
        <w:t>（二）界面</w:t>
      </w:r>
    </w:p>
    <w:p w:rsidR="004A1DF5" w:rsidRDefault="0004090F">
      <w:r>
        <w:rPr>
          <w:rFonts w:hint="eastAsia"/>
          <w:noProof/>
        </w:rPr>
        <w:drawing>
          <wp:inline distT="0" distB="0" distL="0" distR="0">
            <wp:extent cx="5267325" cy="3810000"/>
            <wp:effectExtent l="19050" t="0" r="952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18" cstate="print"/>
                    <a:srcRect/>
                    <a:stretch>
                      <a:fillRect/>
                    </a:stretch>
                  </pic:blipFill>
                  <pic:spPr bwMode="auto">
                    <a:xfrm>
                      <a:off x="0" y="0"/>
                      <a:ext cx="5267325" cy="38100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1.5</w:t>
      </w:r>
    </w:p>
    <w:p w:rsidR="004A1DF5" w:rsidRDefault="0004090F">
      <w:pPr>
        <w:tabs>
          <w:tab w:val="left" w:pos="180"/>
        </w:tabs>
        <w:rPr>
          <w:b/>
          <w:bCs/>
        </w:rPr>
      </w:pPr>
      <w:r>
        <w:rPr>
          <w:rFonts w:hint="eastAsia"/>
          <w:b/>
          <w:bCs/>
          <w:noProof/>
        </w:rPr>
        <w:lastRenderedPageBreak/>
        <w:drawing>
          <wp:inline distT="0" distB="0" distL="0" distR="0">
            <wp:extent cx="5276850" cy="3752850"/>
            <wp:effectExtent l="1905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19" cstate="print"/>
                    <a:srcRect/>
                    <a:stretch>
                      <a:fillRect/>
                    </a:stretch>
                  </pic:blipFill>
                  <pic:spPr bwMode="auto">
                    <a:xfrm>
                      <a:off x="0" y="0"/>
                      <a:ext cx="5276850" cy="375285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1.6</w:t>
      </w:r>
    </w:p>
    <w:p w:rsidR="004A1DF5" w:rsidRDefault="004A1DF5" w:rsidP="0004090F">
      <w:pPr>
        <w:pStyle w:val="6"/>
      </w:pPr>
      <w:r>
        <w:rPr>
          <w:rFonts w:hint="eastAsia"/>
        </w:rPr>
        <w:t>（三）操作要点</w:t>
      </w:r>
    </w:p>
    <w:p w:rsidR="004A1DF5" w:rsidRDefault="004A1DF5">
      <w:pPr>
        <w:pStyle w:val="20"/>
        <w:ind w:firstLineChars="200" w:firstLine="480"/>
      </w:pPr>
      <w:r>
        <w:rPr>
          <w:rFonts w:hint="eastAsia"/>
        </w:rPr>
        <w:t>1、在待接收经办界面1.5中，不录入任何要素，直接选择“查询5”，则可以查询到全部交易状态为“待接收经办”的交易，如录入相关查询要素，则可以查询到符合查询条件的状态为“待接收经办”的交易。</w:t>
      </w:r>
    </w:p>
    <w:p w:rsidR="004A1DF5" w:rsidRDefault="004A1DF5">
      <w:pPr>
        <w:pStyle w:val="20"/>
        <w:ind w:firstLineChars="200" w:firstLine="480"/>
      </w:pPr>
      <w:r>
        <w:rPr>
          <w:rFonts w:hint="eastAsia"/>
        </w:rPr>
        <w:t>2、在待接收经办界面1.6中，只有接收方确认方式为3“需接收方经办”时，接收方户口号和接收方户口名才能录入，其他情况下，所有要素只能显示，不能录入。</w:t>
      </w:r>
    </w:p>
    <w:p w:rsidR="004A1DF5" w:rsidRDefault="004A1DF5">
      <w:pPr>
        <w:ind w:firstLineChars="200" w:firstLine="480"/>
      </w:pPr>
      <w:r>
        <w:rPr>
          <w:rFonts w:hint="eastAsia"/>
        </w:rPr>
        <w:t>3</w:t>
      </w:r>
      <w:r>
        <w:rPr>
          <w:rFonts w:hint="eastAsia"/>
        </w:rPr>
        <w:t>、经办用户审核待接收经办交易的明细，审核有误则退发起行，该交易状态变为“待撤销确认”；审核无误则按接收方确认方式分两种情况确认：</w:t>
      </w:r>
    </w:p>
    <w:p w:rsidR="004A1DF5" w:rsidRDefault="004A1DF5">
      <w:pPr>
        <w:ind w:firstLineChars="200" w:firstLine="480"/>
      </w:pPr>
      <w:r>
        <w:rPr>
          <w:rFonts w:hint="eastAsia"/>
        </w:rPr>
        <w:t>（</w:t>
      </w:r>
      <w:r>
        <w:rPr>
          <w:rFonts w:hint="eastAsia"/>
        </w:rPr>
        <w:t>1</w:t>
      </w:r>
      <w:r>
        <w:rPr>
          <w:rFonts w:hint="eastAsia"/>
        </w:rPr>
        <w:t>）接收方确认方式为“</w:t>
      </w:r>
      <w:r>
        <w:rPr>
          <w:rFonts w:hint="eastAsia"/>
        </w:rPr>
        <w:t>2</w:t>
      </w:r>
      <w:r>
        <w:rPr>
          <w:rFonts w:hint="eastAsia"/>
        </w:rPr>
        <w:t>、需接收方确认”的，确认后，如发生额大于等于授权金额，则确认后的交易状态为“待接收授权”，如发生额小于授权金额，则确认后的交易状态为“已入账”，款项入接收方户口账；</w:t>
      </w:r>
    </w:p>
    <w:p w:rsidR="004A1DF5" w:rsidRDefault="004A1DF5">
      <w:pPr>
        <w:ind w:firstLineChars="200" w:firstLine="480"/>
      </w:pPr>
      <w:r>
        <w:rPr>
          <w:rFonts w:hint="eastAsia"/>
        </w:rPr>
        <w:t>（</w:t>
      </w:r>
      <w:r>
        <w:rPr>
          <w:rFonts w:hint="eastAsia"/>
        </w:rPr>
        <w:t>2</w:t>
      </w:r>
      <w:r>
        <w:rPr>
          <w:rFonts w:hint="eastAsia"/>
        </w:rPr>
        <w:t>）接收方确认方式为“</w:t>
      </w:r>
      <w:r>
        <w:rPr>
          <w:rFonts w:hint="eastAsia"/>
        </w:rPr>
        <w:t>3</w:t>
      </w:r>
      <w:r>
        <w:rPr>
          <w:rFonts w:hint="eastAsia"/>
        </w:rPr>
        <w:t>、需接收方经办”的，首先将接收方户口号和接收方户口名输入，然后确认，确认后的交易状态为“待接收复核”。</w:t>
      </w:r>
    </w:p>
    <w:p w:rsidR="004A1DF5" w:rsidRDefault="004A1DF5">
      <w:pPr>
        <w:ind w:firstLineChars="200" w:firstLine="480"/>
      </w:pPr>
      <w:r>
        <w:rPr>
          <w:rFonts w:hint="eastAsia"/>
        </w:rPr>
        <w:t>4</w:t>
      </w:r>
      <w:r>
        <w:rPr>
          <w:rFonts w:hint="eastAsia"/>
        </w:rPr>
        <w:t>、在复核或授权前，经办用户可以从内部转账－综合处理中通过“不同意”</w:t>
      </w:r>
      <w:r>
        <w:rPr>
          <w:rFonts w:hint="eastAsia"/>
        </w:rPr>
        <w:lastRenderedPageBreak/>
        <w:t>要回该笔交易，再从内部转账－接收经办界面进行操作。（详见本章第三节）</w:t>
      </w:r>
    </w:p>
    <w:p w:rsidR="004A1DF5" w:rsidRDefault="004A1DF5" w:rsidP="0004090F">
      <w:pPr>
        <w:pStyle w:val="6"/>
      </w:pPr>
      <w:r>
        <w:rPr>
          <w:rFonts w:hint="eastAsia"/>
        </w:rPr>
        <w:t>（四）操作步骤</w:t>
      </w:r>
    </w:p>
    <w:p w:rsidR="004A1DF5" w:rsidRDefault="004A1DF5">
      <w:pPr>
        <w:ind w:firstLineChars="200" w:firstLine="480"/>
      </w:pPr>
      <w:r>
        <w:rPr>
          <w:rFonts w:hint="eastAsia"/>
        </w:rPr>
        <w:t>1</w:t>
      </w:r>
      <w:r>
        <w:rPr>
          <w:rFonts w:hint="eastAsia"/>
        </w:rPr>
        <w:t>、经办用户选择“导航系统”－“结算业务”－“内部转账”－“内部转账接收经办”，或在“业务代码”栏输入</w:t>
      </w:r>
      <w:r>
        <w:rPr>
          <w:rFonts w:hint="eastAsia"/>
        </w:rPr>
        <w:t>5015</w:t>
      </w:r>
      <w:r>
        <w:rPr>
          <w:rFonts w:hint="eastAsia"/>
        </w:rPr>
        <w:t>，进入“内部转账接收经办”界面。</w:t>
      </w:r>
    </w:p>
    <w:p w:rsidR="004A1DF5" w:rsidRDefault="004A1DF5">
      <w:pPr>
        <w:ind w:firstLineChars="200" w:firstLine="480"/>
      </w:pPr>
      <w:r>
        <w:rPr>
          <w:rFonts w:hint="eastAsia"/>
        </w:rPr>
        <w:t>2</w:t>
      </w:r>
      <w:r>
        <w:rPr>
          <w:rFonts w:hint="eastAsia"/>
        </w:rPr>
        <w:t>、选择“查询</w:t>
      </w:r>
      <w:r>
        <w:rPr>
          <w:rFonts w:hint="eastAsia"/>
        </w:rPr>
        <w:t>5</w:t>
      </w:r>
      <w:r>
        <w:rPr>
          <w:rFonts w:hint="eastAsia"/>
        </w:rPr>
        <w:t>”，系统显示待接收经办交易。选择需要待接收经办的交易，选择“明细</w:t>
      </w:r>
      <w:r>
        <w:rPr>
          <w:rFonts w:hint="eastAsia"/>
        </w:rPr>
        <w:t>6</w:t>
      </w:r>
      <w:r>
        <w:rPr>
          <w:rFonts w:hint="eastAsia"/>
        </w:rPr>
        <w:t>”或双击该笔业务，则显示该笔业务的明细画面。</w:t>
      </w:r>
    </w:p>
    <w:p w:rsidR="004A1DF5" w:rsidRDefault="004A1DF5">
      <w:pPr>
        <w:ind w:firstLineChars="200" w:firstLine="480"/>
      </w:pPr>
      <w:r>
        <w:rPr>
          <w:rFonts w:hint="eastAsia"/>
        </w:rPr>
        <w:t>3</w:t>
      </w:r>
      <w:r>
        <w:rPr>
          <w:rFonts w:hint="eastAsia"/>
        </w:rPr>
        <w:t>、经办用户审核待接收经办交易的明细，需要录入接收方户口号的应录入。审核有误则选择“退发起行</w:t>
      </w:r>
      <w:r>
        <w:rPr>
          <w:rFonts w:hint="eastAsia"/>
        </w:rPr>
        <w:t>2</w:t>
      </w:r>
      <w:r>
        <w:rPr>
          <w:rFonts w:hint="eastAsia"/>
        </w:rPr>
        <w:t>”；审核无误则选择“确定</w:t>
      </w:r>
      <w:r>
        <w:rPr>
          <w:rFonts w:hint="eastAsia"/>
        </w:rPr>
        <w:t>1</w:t>
      </w:r>
      <w:r>
        <w:rPr>
          <w:rFonts w:hint="eastAsia"/>
        </w:rPr>
        <w:t>”。</w:t>
      </w:r>
    </w:p>
    <w:p w:rsidR="004A1DF5" w:rsidRDefault="004A1DF5"/>
    <w:p w:rsidR="004A1DF5" w:rsidRDefault="004A1DF5" w:rsidP="0004090F">
      <w:pPr>
        <w:pStyle w:val="5"/>
      </w:pPr>
      <w:r>
        <w:rPr>
          <w:rFonts w:hint="eastAsia"/>
        </w:rPr>
        <w:t>六、内部转账接收复核（业务代码</w:t>
      </w:r>
      <w:r>
        <w:rPr>
          <w:rFonts w:hint="eastAsia"/>
        </w:rPr>
        <w:t>5016</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内部转账接收复核是指：接收方用户复核接收到的内部资金交易的操作</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、选择“复核”，进入查询界面，不录入任何要素，直接选择“查询</w:t>
      </w:r>
      <w:r>
        <w:rPr>
          <w:rFonts w:hint="eastAsia"/>
        </w:rPr>
        <w:t>5</w:t>
      </w:r>
      <w:r>
        <w:rPr>
          <w:rFonts w:hint="eastAsia"/>
        </w:rPr>
        <w:t>”，则可以查询到全部交易状态为“待接收复核”的交易，如录入相关查询要素，则可以查询到符合查询条件的状态为“待接收复核”的交易。</w:t>
      </w:r>
    </w:p>
    <w:p w:rsidR="004A1DF5" w:rsidRDefault="004A1DF5">
      <w:pPr>
        <w:ind w:firstLineChars="200" w:firstLine="480"/>
      </w:pPr>
      <w:r>
        <w:rPr>
          <w:rFonts w:hint="eastAsia"/>
        </w:rPr>
        <w:t>2</w:t>
      </w:r>
      <w:r>
        <w:rPr>
          <w:rFonts w:hint="eastAsia"/>
        </w:rPr>
        <w:t>、交易明细界面中所有要素只能显示，不能录入。</w:t>
      </w:r>
    </w:p>
    <w:p w:rsidR="004A1DF5" w:rsidRDefault="004A1DF5">
      <w:pPr>
        <w:ind w:firstLineChars="200" w:firstLine="480"/>
      </w:pPr>
      <w:r>
        <w:rPr>
          <w:rFonts w:hint="eastAsia"/>
        </w:rPr>
        <w:t>3</w:t>
      </w:r>
      <w:r>
        <w:rPr>
          <w:rFonts w:hint="eastAsia"/>
        </w:rPr>
        <w:t>、复核用户审核待接收复核交易的明细，审核有误则选择“不同意”</w:t>
      </w:r>
      <w:r>
        <w:rPr>
          <w:rFonts w:hint="eastAsia"/>
        </w:rPr>
        <w:t>2</w:t>
      </w:r>
      <w:r>
        <w:rPr>
          <w:rFonts w:hint="eastAsia"/>
        </w:rPr>
        <w:t>，该交易状态变为“待接收经办”；审核无误则选择“同意</w:t>
      </w:r>
      <w:r>
        <w:rPr>
          <w:rFonts w:hint="eastAsia"/>
        </w:rPr>
        <w:t>1</w:t>
      </w:r>
      <w:r>
        <w:rPr>
          <w:rFonts w:hint="eastAsia"/>
        </w:rPr>
        <w:t>”，如发生额大于等于授权金额，则确认后的交易状态变为“待接收授权”，如发生额小于授权金额，则确认后的交易状态为“已入账”。</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、复核用户选择“导航系统”－“结算业务”－“内部转账”－“内部转账接收复核”或在“业务代码”栏输入</w:t>
      </w:r>
      <w:r>
        <w:rPr>
          <w:rFonts w:hint="eastAsia"/>
        </w:rPr>
        <w:t>5016</w:t>
      </w:r>
      <w:r>
        <w:rPr>
          <w:rFonts w:hint="eastAsia"/>
        </w:rPr>
        <w:t>，进入“内部转账接收复核”界面。</w:t>
      </w:r>
    </w:p>
    <w:p w:rsidR="004A1DF5" w:rsidRDefault="004A1DF5">
      <w:pPr>
        <w:ind w:firstLineChars="200" w:firstLine="480"/>
      </w:pPr>
      <w:r>
        <w:rPr>
          <w:rFonts w:hint="eastAsia"/>
        </w:rPr>
        <w:t>2</w:t>
      </w:r>
      <w:r>
        <w:rPr>
          <w:rFonts w:hint="eastAsia"/>
        </w:rPr>
        <w:t>、复核用户选择“查询</w:t>
      </w:r>
      <w:r>
        <w:rPr>
          <w:rFonts w:hint="eastAsia"/>
        </w:rPr>
        <w:t>5</w:t>
      </w:r>
      <w:r>
        <w:rPr>
          <w:rFonts w:hint="eastAsia"/>
        </w:rPr>
        <w:t>”，系统显示待接收复核交易。选择需要复核的待接收复核交易，选择“明细</w:t>
      </w:r>
      <w:r>
        <w:rPr>
          <w:rFonts w:hint="eastAsia"/>
        </w:rPr>
        <w:t>6</w:t>
      </w:r>
      <w:r>
        <w:rPr>
          <w:rFonts w:hint="eastAsia"/>
        </w:rPr>
        <w:t>”或双击该笔业务，则显示该笔业务的明细画面。</w:t>
      </w:r>
    </w:p>
    <w:p w:rsidR="004A1DF5" w:rsidRDefault="004A1DF5">
      <w:pPr>
        <w:ind w:firstLineChars="200" w:firstLine="480"/>
      </w:pPr>
      <w:r>
        <w:rPr>
          <w:rFonts w:hint="eastAsia"/>
        </w:rPr>
        <w:lastRenderedPageBreak/>
        <w:t>3</w:t>
      </w:r>
      <w:r>
        <w:rPr>
          <w:rFonts w:hint="eastAsia"/>
        </w:rPr>
        <w:t>、复核用户审核待接收复核交易的明细，审核有误则选择“不同意</w:t>
      </w:r>
      <w:r>
        <w:rPr>
          <w:rFonts w:hint="eastAsia"/>
        </w:rPr>
        <w:t>2</w:t>
      </w:r>
      <w:r>
        <w:rPr>
          <w:rFonts w:hint="eastAsia"/>
        </w:rPr>
        <w:t>”；审核无误则选择“同意</w:t>
      </w:r>
      <w:r>
        <w:rPr>
          <w:rFonts w:hint="eastAsia"/>
        </w:rPr>
        <w:t>1</w:t>
      </w:r>
      <w:r>
        <w:rPr>
          <w:rFonts w:hint="eastAsia"/>
        </w:rPr>
        <w:t>”。</w:t>
      </w:r>
    </w:p>
    <w:p w:rsidR="004A1DF5" w:rsidRDefault="004A1DF5"/>
    <w:p w:rsidR="004A1DF5" w:rsidRDefault="004A1DF5" w:rsidP="0004090F">
      <w:pPr>
        <w:pStyle w:val="5"/>
      </w:pPr>
      <w:r>
        <w:rPr>
          <w:rFonts w:hint="eastAsia"/>
        </w:rPr>
        <w:t>七、内部转账接收授权（业务代码</w:t>
      </w:r>
      <w:r>
        <w:rPr>
          <w:rFonts w:hint="eastAsia"/>
        </w:rPr>
        <w:t>5017</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内部转账接收授权是指：接收方授权用户对接收的内部资金交易进行授权的操作。</w:t>
      </w:r>
    </w:p>
    <w:p w:rsidR="004A1DF5" w:rsidRDefault="004A1DF5">
      <w:pPr>
        <w:pStyle w:val="6"/>
      </w:pPr>
      <w:r>
        <w:rPr>
          <w:rFonts w:hint="eastAsia"/>
        </w:rPr>
        <w:t>（二）操作要点</w:t>
      </w:r>
    </w:p>
    <w:p w:rsidR="004A1DF5" w:rsidRDefault="004A1DF5">
      <w:pPr>
        <w:pStyle w:val="20"/>
        <w:ind w:firstLineChars="200" w:firstLine="480"/>
      </w:pPr>
      <w:r>
        <w:rPr>
          <w:rFonts w:hint="eastAsia"/>
        </w:rPr>
        <w:t>1、在待接收授权界面中，不录入任何要素，直接选择“查询5”，则可以查询到全部交易状态为“待接收授权”的交易，如录入相关查询要素，则可以查询到符合查询条件的状态为“待接收授权”的交易。</w:t>
      </w:r>
    </w:p>
    <w:p w:rsidR="004A1DF5" w:rsidRDefault="004A1DF5">
      <w:pPr>
        <w:pStyle w:val="20"/>
        <w:ind w:firstLineChars="200" w:firstLine="480"/>
      </w:pPr>
      <w:r>
        <w:rPr>
          <w:rFonts w:hint="eastAsia"/>
        </w:rPr>
        <w:t>2、授权用户审核待接收授权交易的明细，审核有误则选择“不同意2”，退给经办用户，该交易状态变为“待接收经办”；审核无误则选择“同意1”，交易状态变为“已入账”。</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、授权用户选择“导航系统”－“结算业务”－“内部转账”－“内部转账接收授权”，或在“业务代码”栏输入</w:t>
      </w:r>
      <w:r>
        <w:rPr>
          <w:rFonts w:hint="eastAsia"/>
        </w:rPr>
        <w:t>5017</w:t>
      </w:r>
      <w:r>
        <w:rPr>
          <w:rFonts w:hint="eastAsia"/>
        </w:rPr>
        <w:t>，进入“内部转账接收授权”界面。</w:t>
      </w:r>
    </w:p>
    <w:p w:rsidR="004A1DF5" w:rsidRDefault="004A1DF5">
      <w:pPr>
        <w:ind w:firstLineChars="200" w:firstLine="480"/>
      </w:pPr>
      <w:r>
        <w:rPr>
          <w:rFonts w:hint="eastAsia"/>
        </w:rPr>
        <w:t>2</w:t>
      </w:r>
      <w:r>
        <w:rPr>
          <w:rFonts w:hint="eastAsia"/>
        </w:rPr>
        <w:t>、选择“查询</w:t>
      </w:r>
      <w:r>
        <w:rPr>
          <w:rFonts w:hint="eastAsia"/>
        </w:rPr>
        <w:t>5</w:t>
      </w:r>
      <w:r>
        <w:rPr>
          <w:rFonts w:hint="eastAsia"/>
        </w:rPr>
        <w:t>”，系统显示待接收授权交易。选择需要待接收授权的交易，选择“明细</w:t>
      </w:r>
      <w:r>
        <w:rPr>
          <w:rFonts w:hint="eastAsia"/>
        </w:rPr>
        <w:t>6</w:t>
      </w:r>
      <w:r>
        <w:rPr>
          <w:rFonts w:hint="eastAsia"/>
        </w:rPr>
        <w:t>”或双击该笔业务，则显示该笔业务的明细画面，即进入了待接收授权界面。</w:t>
      </w:r>
    </w:p>
    <w:p w:rsidR="004A1DF5" w:rsidRDefault="004A1DF5">
      <w:pPr>
        <w:ind w:firstLineChars="200" w:firstLine="480"/>
      </w:pPr>
      <w:r>
        <w:rPr>
          <w:rFonts w:hint="eastAsia"/>
        </w:rPr>
        <w:t>3</w:t>
      </w:r>
      <w:r>
        <w:rPr>
          <w:rFonts w:hint="eastAsia"/>
        </w:rPr>
        <w:t>、授权用户审核待接收授权交易的明细，审核有误则选择“不同意</w:t>
      </w:r>
      <w:r>
        <w:rPr>
          <w:rFonts w:hint="eastAsia"/>
        </w:rPr>
        <w:t>2</w:t>
      </w:r>
      <w:r>
        <w:rPr>
          <w:rFonts w:hint="eastAsia"/>
        </w:rPr>
        <w:t>”；审核无误则选择“同意</w:t>
      </w:r>
      <w:r>
        <w:rPr>
          <w:rFonts w:hint="eastAsia"/>
        </w:rPr>
        <w:t>1</w:t>
      </w:r>
      <w:r>
        <w:rPr>
          <w:rFonts w:hint="eastAsia"/>
        </w:rPr>
        <w:t>”。</w:t>
      </w:r>
    </w:p>
    <w:p w:rsidR="004A1DF5" w:rsidRDefault="004A1DF5"/>
    <w:p w:rsidR="004A1DF5" w:rsidRDefault="004A1DF5" w:rsidP="0004090F">
      <w:pPr>
        <w:pStyle w:val="5"/>
      </w:pPr>
      <w:r>
        <w:rPr>
          <w:rFonts w:hint="eastAsia"/>
        </w:rPr>
        <w:lastRenderedPageBreak/>
        <w:t>八、内部转账综合处理（业务代码</w:t>
      </w:r>
      <w:r>
        <w:rPr>
          <w:rFonts w:hint="eastAsia"/>
        </w:rPr>
        <w:t>5008</w:t>
      </w:r>
      <w:r>
        <w:rPr>
          <w:rFonts w:hint="eastAsia"/>
        </w:rPr>
        <w:t>）</w:t>
      </w:r>
    </w:p>
    <w:p w:rsidR="004A1DF5" w:rsidRDefault="004A1DF5">
      <w:pPr>
        <w:pStyle w:val="6"/>
        <w:rPr>
          <w:b w:val="0"/>
          <w:bCs w:val="0"/>
        </w:rPr>
      </w:pPr>
      <w:r>
        <w:rPr>
          <w:rFonts w:hint="eastAsia"/>
        </w:rPr>
        <w:t>（一）功能说明</w:t>
      </w:r>
    </w:p>
    <w:p w:rsidR="004A1DF5" w:rsidRDefault="004A1DF5">
      <w:pPr>
        <w:ind w:firstLineChars="200" w:firstLine="480"/>
      </w:pPr>
      <w:r>
        <w:rPr>
          <w:rFonts w:hint="eastAsia"/>
        </w:rPr>
        <w:t>内部转账综合处理是指：录入相关的查询条件，可查询到符合相关查询条件的处于各种状态的交易，并可以对这些交易作出进一步的处理。</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、查询时，起止日期是选输项，如起止日期不输入，系统默认为当前日期。其他要素可根据查询的需要选择输入，可以缩小查询范围，提高查询速度。</w:t>
      </w:r>
    </w:p>
    <w:p w:rsidR="004A1DF5" w:rsidRDefault="004A1DF5">
      <w:pPr>
        <w:ind w:firstLineChars="200" w:firstLine="480"/>
      </w:pPr>
      <w:r>
        <w:rPr>
          <w:rFonts w:hint="eastAsia"/>
        </w:rPr>
        <w:t>2</w:t>
      </w:r>
      <w:r>
        <w:rPr>
          <w:rFonts w:hint="eastAsia"/>
        </w:rPr>
        <w:t>、任一柜员在综合处理中，都可以查询处于各种交易状态的业务，但只能对符合本身权限的交易作进一步的处理。比如状态为“待发起修改”的交易，只有原经办用户才能进行下一步的处理。</w:t>
      </w:r>
    </w:p>
    <w:p w:rsidR="004A1DF5" w:rsidRDefault="004A1DF5">
      <w:pPr>
        <w:ind w:firstLineChars="200" w:firstLine="480"/>
      </w:pPr>
      <w:r>
        <w:rPr>
          <w:rFonts w:hint="eastAsia"/>
        </w:rPr>
        <w:t>3</w:t>
      </w:r>
      <w:r>
        <w:rPr>
          <w:rFonts w:hint="eastAsia"/>
        </w:rPr>
        <w:t>、接收方对“已入账”的业务可以在打印相关中打印该业务的单据，便于做后续业务处理的依据。该单据按需打印，不作为单据检查的内容。</w:t>
      </w:r>
    </w:p>
    <w:p w:rsidR="004A1DF5" w:rsidRDefault="004A1DF5">
      <w:pPr>
        <w:pStyle w:val="6"/>
        <w:rPr>
          <w:b w:val="0"/>
          <w:bCs w:val="0"/>
        </w:rPr>
      </w:pPr>
      <w:r>
        <w:rPr>
          <w:rFonts w:hint="eastAsia"/>
        </w:rPr>
        <w:t>（三）操作步骤</w:t>
      </w:r>
    </w:p>
    <w:p w:rsidR="004A1DF5" w:rsidRDefault="004A1DF5">
      <w:pPr>
        <w:ind w:firstLineChars="200" w:firstLine="480"/>
      </w:pPr>
      <w:r>
        <w:rPr>
          <w:rFonts w:hint="eastAsia"/>
        </w:rPr>
        <w:t>1</w:t>
      </w:r>
      <w:r>
        <w:rPr>
          <w:rFonts w:hint="eastAsia"/>
        </w:rPr>
        <w:t>、操作用户选择“导航系统”－“结算业务”－“内部转账”－“内部转账综合处理”或在“业务代码”栏输入</w:t>
      </w:r>
      <w:r>
        <w:rPr>
          <w:rFonts w:hint="eastAsia"/>
        </w:rPr>
        <w:t>5008</w:t>
      </w:r>
      <w:r>
        <w:rPr>
          <w:rFonts w:hint="eastAsia"/>
        </w:rPr>
        <w:t>，进入“内部转账综合处理”界面</w:t>
      </w:r>
    </w:p>
    <w:p w:rsidR="004A1DF5" w:rsidRDefault="004A1DF5">
      <w:pPr>
        <w:ind w:firstLineChars="200" w:firstLine="480"/>
      </w:pPr>
      <w:r>
        <w:rPr>
          <w:rFonts w:hint="eastAsia"/>
        </w:rPr>
        <w:t>2</w:t>
      </w:r>
      <w:r>
        <w:rPr>
          <w:rFonts w:hint="eastAsia"/>
        </w:rPr>
        <w:t>、操作用户选择“查询</w:t>
      </w:r>
      <w:r>
        <w:rPr>
          <w:rFonts w:hint="eastAsia"/>
        </w:rPr>
        <w:t>5</w:t>
      </w:r>
      <w:r>
        <w:rPr>
          <w:rFonts w:hint="eastAsia"/>
        </w:rPr>
        <w:t>”，可以查询到处于各种交易状态的业务。选择需要查询或处理的交易，选择“明细</w:t>
      </w:r>
      <w:r>
        <w:rPr>
          <w:rFonts w:hint="eastAsia"/>
        </w:rPr>
        <w:t>6</w:t>
      </w:r>
      <w:r>
        <w:rPr>
          <w:rFonts w:hint="eastAsia"/>
        </w:rPr>
        <w:t>”或双击该笔业务，则显示该笔业务的明细画面。</w:t>
      </w:r>
    </w:p>
    <w:p w:rsidR="004A1DF5" w:rsidRDefault="004A1DF5">
      <w:pPr>
        <w:ind w:firstLineChars="200" w:firstLine="480"/>
      </w:pPr>
      <w:r>
        <w:rPr>
          <w:rFonts w:hint="eastAsia"/>
        </w:rPr>
        <w:t>3</w:t>
      </w:r>
      <w:r>
        <w:rPr>
          <w:rFonts w:hint="eastAsia"/>
        </w:rPr>
        <w:t>、操作用户根据系统的提示，可以对交易作出进一步处理，处理的流程和第一节中相关业务的处理流程是一致的。</w:t>
      </w:r>
    </w:p>
    <w:p w:rsidR="004A1DF5" w:rsidRDefault="004A1DF5">
      <w:pPr>
        <w:pStyle w:val="6"/>
      </w:pPr>
      <w:r>
        <w:rPr>
          <w:rFonts w:hint="eastAsia"/>
        </w:rPr>
        <w:t>（四）新旧系统或新新系统之间的特殊业务操作及要点说明</w:t>
      </w:r>
    </w:p>
    <w:p w:rsidR="004A1DF5" w:rsidRDefault="004A1DF5">
      <w:pPr>
        <w:ind w:firstLineChars="200" w:firstLine="480"/>
      </w:pPr>
      <w:r>
        <w:rPr>
          <w:rFonts w:hint="eastAsia"/>
        </w:rPr>
        <w:t>1</w:t>
      </w:r>
      <w:r>
        <w:rPr>
          <w:rFonts w:hint="eastAsia"/>
        </w:rPr>
        <w:t>、接收机构为旧系统，交易状态为“待异步确认”的交易，如通讯失败则交易状态变为“待提交”，</w:t>
      </w:r>
    </w:p>
    <w:p w:rsidR="004A1DF5" w:rsidRDefault="004A1DF5">
      <w:pPr>
        <w:ind w:firstLineChars="200" w:firstLine="480"/>
      </w:pPr>
      <w:r>
        <w:rPr>
          <w:rFonts w:hint="eastAsia"/>
        </w:rPr>
        <w:t>如要素无误，可选择“重提</w:t>
      </w:r>
      <w:r>
        <w:rPr>
          <w:rFonts w:hint="eastAsia"/>
        </w:rPr>
        <w:t>1</w:t>
      </w:r>
      <w:r>
        <w:rPr>
          <w:rFonts w:hint="eastAsia"/>
        </w:rPr>
        <w:t>”，则交易状态变为“待异步确认”；如要素有误或其他原因结束该业务，可选择“删除</w:t>
      </w:r>
      <w:r>
        <w:rPr>
          <w:rFonts w:hint="eastAsia"/>
        </w:rPr>
        <w:t>2</w:t>
      </w:r>
      <w:r>
        <w:rPr>
          <w:rFonts w:hint="eastAsia"/>
        </w:rPr>
        <w:t>”，则交易状态变为“已删除”，再由原经办用户对该交易修改或删除。</w:t>
      </w:r>
    </w:p>
    <w:p w:rsidR="004A1DF5" w:rsidRDefault="004A1DF5">
      <w:pPr>
        <w:ind w:firstLineChars="200" w:firstLine="480"/>
      </w:pPr>
      <w:r>
        <w:rPr>
          <w:rFonts w:hint="eastAsia"/>
        </w:rPr>
        <w:t>2</w:t>
      </w:r>
      <w:r>
        <w:rPr>
          <w:rFonts w:hint="eastAsia"/>
        </w:rPr>
        <w:t>、交易状态为“删除”的交易，</w:t>
      </w:r>
    </w:p>
    <w:p w:rsidR="004A1DF5" w:rsidRDefault="0004090F">
      <w:pPr>
        <w:rPr>
          <w:rFonts w:ascii="宋体"/>
          <w:kern w:val="0"/>
          <w:sz w:val="18"/>
          <w:szCs w:val="18"/>
          <w:lang w:val="zh-CN"/>
        </w:rPr>
      </w:pPr>
      <w:r>
        <w:rPr>
          <w:noProof/>
        </w:rPr>
        <w:lastRenderedPageBreak/>
        <w:drawing>
          <wp:inline distT="0" distB="0" distL="0" distR="0">
            <wp:extent cx="5238750" cy="3943350"/>
            <wp:effectExtent l="1905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20" cstate="print"/>
                    <a:srcRect/>
                    <a:stretch>
                      <a:fillRect/>
                    </a:stretch>
                  </pic:blipFill>
                  <pic:spPr bwMode="auto">
                    <a:xfrm>
                      <a:off x="0" y="0"/>
                      <a:ext cx="5238750" cy="3943350"/>
                    </a:xfrm>
                    <a:prstGeom prst="rect">
                      <a:avLst/>
                    </a:prstGeom>
                    <a:noFill/>
                    <a:ln w="9525">
                      <a:noFill/>
                      <a:miter lim="800000"/>
                      <a:headEnd/>
                      <a:tailEnd/>
                    </a:ln>
                  </pic:spPr>
                </pic:pic>
              </a:graphicData>
            </a:graphic>
          </wp:inline>
        </w:drawing>
      </w:r>
    </w:p>
    <w:p w:rsidR="004A1DF5" w:rsidRDefault="004A1DF5">
      <w:pPr>
        <w:jc w:val="center"/>
      </w:pPr>
      <w:r>
        <w:rPr>
          <w:rFonts w:ascii="宋体" w:hint="eastAsia"/>
          <w:kern w:val="0"/>
          <w:szCs w:val="18"/>
          <w:lang w:val="zh-CN"/>
        </w:rPr>
        <w:t>图1.7</w:t>
      </w:r>
    </w:p>
    <w:p w:rsidR="004A1DF5" w:rsidRDefault="004A1DF5">
      <w:pPr>
        <w:pStyle w:val="a4"/>
        <w:ind w:firstLineChars="200" w:firstLine="480"/>
      </w:pPr>
      <w:r>
        <w:rPr>
          <w:rFonts w:hint="eastAsia"/>
        </w:rPr>
        <w:t>经办用户可选择“删除</w:t>
      </w:r>
      <w:r>
        <w:rPr>
          <w:rFonts w:hint="eastAsia"/>
        </w:rPr>
        <w:t>2</w:t>
      </w:r>
      <w:r>
        <w:rPr>
          <w:rFonts w:hint="eastAsia"/>
        </w:rPr>
        <w:t>”，则该交易被删除，交易的状态变为“已删除”。</w:t>
      </w:r>
    </w:p>
    <w:p w:rsidR="004A1DF5" w:rsidRDefault="004A1DF5">
      <w:pPr>
        <w:ind w:firstLineChars="200" w:firstLine="480"/>
      </w:pPr>
      <w:r>
        <w:rPr>
          <w:rFonts w:hint="eastAsia"/>
        </w:rPr>
        <w:t>3</w:t>
      </w:r>
      <w:r>
        <w:rPr>
          <w:rFonts w:hint="eastAsia"/>
        </w:rPr>
        <w:t>、对交易状态为“待发起修改”的交易，如需修改，必须由原始经办用户修改，其他人无权操作。</w:t>
      </w:r>
    </w:p>
    <w:p w:rsidR="004A1DF5" w:rsidRDefault="004A1DF5">
      <w:pPr>
        <w:ind w:firstLineChars="200" w:firstLine="480"/>
      </w:pPr>
      <w:r>
        <w:rPr>
          <w:rFonts w:hint="eastAsia"/>
        </w:rPr>
        <w:t>4</w:t>
      </w:r>
      <w:r>
        <w:rPr>
          <w:rFonts w:hint="eastAsia"/>
        </w:rPr>
        <w:t>、对交易状态为“待接收经办”的交易，发起方授权用户可主动将该交易退发起方（前提是接收方没有对该交易作任何处理）。操作步骤：</w:t>
      </w:r>
    </w:p>
    <w:p w:rsidR="004A1DF5" w:rsidRDefault="004A1DF5">
      <w:pPr>
        <w:ind w:firstLineChars="200" w:firstLine="480"/>
      </w:pPr>
      <w:r>
        <w:rPr>
          <w:rFonts w:hint="eastAsia"/>
        </w:rPr>
        <w:t>（</w:t>
      </w:r>
      <w:r>
        <w:rPr>
          <w:rFonts w:hint="eastAsia"/>
        </w:rPr>
        <w:t>1</w:t>
      </w:r>
      <w:r>
        <w:rPr>
          <w:rFonts w:hint="eastAsia"/>
        </w:rPr>
        <w:t>）发起方授权用户在综合处理界面中，在“业务状态”下拉菜单中选择“</w:t>
      </w:r>
      <w:r>
        <w:rPr>
          <w:rFonts w:hint="eastAsia"/>
        </w:rPr>
        <w:t>B</w:t>
      </w:r>
      <w:r>
        <w:rPr>
          <w:rFonts w:hint="eastAsia"/>
        </w:rPr>
        <w:t>待接收经办”，选择“查询</w:t>
      </w:r>
      <w:r>
        <w:rPr>
          <w:rFonts w:hint="eastAsia"/>
        </w:rPr>
        <w:t>5</w:t>
      </w:r>
      <w:r>
        <w:rPr>
          <w:rFonts w:hint="eastAsia"/>
        </w:rPr>
        <w:t>”，系统显示符合条件的交易，选中需要处理的交易，选择“明细</w:t>
      </w:r>
      <w:r>
        <w:rPr>
          <w:rFonts w:hint="eastAsia"/>
        </w:rPr>
        <w:t>6</w:t>
      </w:r>
      <w:r>
        <w:rPr>
          <w:rFonts w:hint="eastAsia"/>
        </w:rPr>
        <w:t>”或双击该笔业务，则显示该笔业务的明细画面。</w:t>
      </w:r>
    </w:p>
    <w:p w:rsidR="004A1DF5" w:rsidRDefault="004A1DF5">
      <w:pPr>
        <w:ind w:firstLineChars="200" w:firstLine="480"/>
      </w:pPr>
      <w:r>
        <w:rPr>
          <w:rFonts w:hint="eastAsia"/>
        </w:rPr>
        <w:t>（</w:t>
      </w:r>
      <w:r>
        <w:rPr>
          <w:rFonts w:hint="eastAsia"/>
        </w:rPr>
        <w:t>2</w:t>
      </w:r>
      <w:r>
        <w:rPr>
          <w:rFonts w:hint="eastAsia"/>
        </w:rPr>
        <w:t>）发起方授权用户选择“退发起行”，则该交易的状态变为“待撤销确认”。后续操作可比照第一节：“四</w:t>
      </w:r>
      <w:r>
        <w:rPr>
          <w:rFonts w:hint="eastAsia"/>
        </w:rPr>
        <w:t xml:space="preserve">  </w:t>
      </w:r>
      <w:r>
        <w:rPr>
          <w:rFonts w:hint="eastAsia"/>
        </w:rPr>
        <w:t>内部转账发起待撤销确认”交易的处理。</w:t>
      </w:r>
    </w:p>
    <w:p w:rsidR="004A1DF5" w:rsidRDefault="004A1DF5">
      <w:pPr>
        <w:ind w:firstLineChars="200" w:firstLine="480"/>
        <w:rPr>
          <w:rFonts w:ascii="宋体"/>
          <w:szCs w:val="18"/>
          <w:lang w:val="zh-CN"/>
        </w:rPr>
      </w:pPr>
      <w:r>
        <w:rPr>
          <w:rFonts w:hint="eastAsia"/>
        </w:rPr>
        <w:t>5</w:t>
      </w:r>
      <w:r>
        <w:rPr>
          <w:rFonts w:hint="eastAsia"/>
        </w:rPr>
        <w:t>、发起方发起经办后，经办用户主动</w:t>
      </w:r>
      <w:r>
        <w:rPr>
          <w:rFonts w:ascii="宋体" w:hint="eastAsia"/>
          <w:szCs w:val="18"/>
          <w:lang w:val="zh-CN"/>
        </w:rPr>
        <w:t>修改或删除该交易的操作步骤：</w:t>
      </w:r>
    </w:p>
    <w:p w:rsidR="004A1DF5" w:rsidRDefault="004A1DF5">
      <w:pPr>
        <w:ind w:firstLineChars="200" w:firstLine="480"/>
      </w:pPr>
      <w:r>
        <w:rPr>
          <w:rFonts w:ascii="宋体" w:hint="eastAsia"/>
          <w:szCs w:val="18"/>
          <w:lang w:val="zh-CN"/>
        </w:rPr>
        <w:t>（1）发起经办用户</w:t>
      </w:r>
      <w:r>
        <w:rPr>
          <w:rFonts w:hint="eastAsia"/>
        </w:rPr>
        <w:t>在综合处理界面中，在“业务状态”下拉菜单中选择“</w:t>
      </w:r>
      <w:r>
        <w:rPr>
          <w:rFonts w:hint="eastAsia"/>
        </w:rPr>
        <w:t>C</w:t>
      </w:r>
      <w:r>
        <w:rPr>
          <w:rFonts w:hint="eastAsia"/>
        </w:rPr>
        <w:t>：待发起复核”，选择“查询</w:t>
      </w:r>
      <w:r>
        <w:rPr>
          <w:rFonts w:hint="eastAsia"/>
        </w:rPr>
        <w:t>5</w:t>
      </w:r>
      <w:r>
        <w:rPr>
          <w:rFonts w:hint="eastAsia"/>
        </w:rPr>
        <w:t>”，系统显示符合条件的交易，选中需要处理的交易，选择“明细</w:t>
      </w:r>
      <w:r>
        <w:rPr>
          <w:rFonts w:hint="eastAsia"/>
        </w:rPr>
        <w:t>6</w:t>
      </w:r>
      <w:r>
        <w:rPr>
          <w:rFonts w:hint="eastAsia"/>
        </w:rPr>
        <w:t>”或双击该笔业务，则显示该笔业务的明细画面。</w:t>
      </w:r>
    </w:p>
    <w:p w:rsidR="004A1DF5" w:rsidRDefault="004A1DF5">
      <w:pPr>
        <w:ind w:firstLineChars="200" w:firstLine="480"/>
      </w:pPr>
      <w:r>
        <w:rPr>
          <w:rFonts w:hint="eastAsia"/>
        </w:rPr>
        <w:t>（</w:t>
      </w:r>
      <w:r>
        <w:rPr>
          <w:rFonts w:hint="eastAsia"/>
        </w:rPr>
        <w:t>2</w:t>
      </w:r>
      <w:r>
        <w:rPr>
          <w:rFonts w:hint="eastAsia"/>
        </w:rPr>
        <w:t>）发起方经办用户选择“不同意”，则该交易的状态变为“待发起修改”。</w:t>
      </w:r>
    </w:p>
    <w:p w:rsidR="004A1DF5" w:rsidRDefault="004A1DF5">
      <w:pPr>
        <w:ind w:firstLineChars="200" w:firstLine="480"/>
      </w:pPr>
      <w:r>
        <w:rPr>
          <w:rFonts w:hint="eastAsia"/>
        </w:rPr>
        <w:lastRenderedPageBreak/>
        <w:t>（</w:t>
      </w:r>
      <w:r>
        <w:rPr>
          <w:rFonts w:hint="eastAsia"/>
        </w:rPr>
        <w:t>3</w:t>
      </w:r>
      <w:r>
        <w:rPr>
          <w:rFonts w:hint="eastAsia"/>
        </w:rPr>
        <w:t>）发起方经办用户再到综合处理界面中，查询到该笔状态为“待发起修改”的交易，进入“待发起修改”明细界面。后续操作比照本章第三节：一、（六）中的</w:t>
      </w:r>
      <w:r>
        <w:rPr>
          <w:rFonts w:hint="eastAsia"/>
        </w:rPr>
        <w:t>2</w:t>
      </w:r>
      <w:r>
        <w:rPr>
          <w:rFonts w:hint="eastAsia"/>
        </w:rPr>
        <w:t>“待发起修改”交易的处理。</w:t>
      </w:r>
    </w:p>
    <w:p w:rsidR="004A1DF5" w:rsidRDefault="004A1DF5">
      <w:pPr>
        <w:ind w:firstLineChars="200" w:firstLine="480"/>
      </w:pPr>
      <w:r>
        <w:rPr>
          <w:rFonts w:hint="eastAsia"/>
        </w:rPr>
        <w:t>6</w:t>
      </w:r>
      <w:r>
        <w:rPr>
          <w:rFonts w:hint="eastAsia"/>
        </w:rPr>
        <w:t>、接收方已入账后，接收方要求撤销交易的处理。</w:t>
      </w:r>
    </w:p>
    <w:p w:rsidR="004A1DF5" w:rsidRDefault="004A1DF5">
      <w:pPr>
        <w:ind w:firstLineChars="200" w:firstLine="480"/>
      </w:pPr>
      <w:r>
        <w:rPr>
          <w:rFonts w:hint="eastAsia"/>
        </w:rPr>
        <w:t>已入账交易界面：</w:t>
      </w:r>
    </w:p>
    <w:p w:rsidR="004A1DF5" w:rsidRDefault="0004090F">
      <w:r>
        <w:rPr>
          <w:rFonts w:hint="eastAsia"/>
          <w:noProof/>
        </w:rPr>
        <w:drawing>
          <wp:inline distT="0" distB="0" distL="0" distR="0">
            <wp:extent cx="5276850" cy="3752850"/>
            <wp:effectExtent l="1905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21" cstate="print"/>
                    <a:srcRect/>
                    <a:stretch>
                      <a:fillRect/>
                    </a:stretch>
                  </pic:blipFill>
                  <pic:spPr bwMode="auto">
                    <a:xfrm>
                      <a:off x="0" y="0"/>
                      <a:ext cx="5276850" cy="375285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1.8</w:t>
      </w:r>
    </w:p>
    <w:p w:rsidR="004A1DF5" w:rsidRDefault="004A1DF5">
      <w:pPr>
        <w:ind w:firstLineChars="200" w:firstLine="480"/>
      </w:pPr>
      <w:r>
        <w:rPr>
          <w:rFonts w:hint="eastAsia"/>
        </w:rPr>
        <w:t>操作步骤：</w:t>
      </w:r>
    </w:p>
    <w:p w:rsidR="004A1DF5" w:rsidRDefault="004A1DF5">
      <w:pPr>
        <w:ind w:firstLineChars="200" w:firstLine="480"/>
      </w:pPr>
      <w:r>
        <w:rPr>
          <w:rFonts w:hint="eastAsia"/>
        </w:rPr>
        <w:t>（</w:t>
      </w:r>
      <w:r>
        <w:rPr>
          <w:rFonts w:hint="eastAsia"/>
        </w:rPr>
        <w:t>1</w:t>
      </w:r>
      <w:r>
        <w:rPr>
          <w:rFonts w:hint="eastAsia"/>
        </w:rPr>
        <w:t>）接收方主管用户在综合处理界面中，在“业务状态”下拉菜单中选择“</w:t>
      </w:r>
      <w:r>
        <w:rPr>
          <w:rFonts w:hint="eastAsia"/>
        </w:rPr>
        <w:t>F</w:t>
      </w:r>
      <w:r>
        <w:rPr>
          <w:rFonts w:hint="eastAsia"/>
        </w:rPr>
        <w:t>：已入账”，选择“查询</w:t>
      </w:r>
      <w:r>
        <w:rPr>
          <w:rFonts w:hint="eastAsia"/>
        </w:rPr>
        <w:t>5</w:t>
      </w:r>
      <w:r>
        <w:rPr>
          <w:rFonts w:hint="eastAsia"/>
        </w:rPr>
        <w:t>”，选择需要处理的交易，选择“明细</w:t>
      </w:r>
      <w:r>
        <w:rPr>
          <w:rFonts w:hint="eastAsia"/>
        </w:rPr>
        <w:t>6</w:t>
      </w:r>
      <w:r>
        <w:rPr>
          <w:rFonts w:hint="eastAsia"/>
        </w:rPr>
        <w:t>”或双击该笔业务，则显示该笔业务的明细画面。</w:t>
      </w:r>
    </w:p>
    <w:p w:rsidR="004A1DF5" w:rsidRDefault="004A1DF5">
      <w:pPr>
        <w:ind w:firstLineChars="200" w:firstLine="480"/>
      </w:pPr>
      <w:r>
        <w:rPr>
          <w:rFonts w:hint="eastAsia"/>
        </w:rPr>
        <w:t>（</w:t>
      </w:r>
      <w:r>
        <w:rPr>
          <w:rFonts w:hint="eastAsia"/>
        </w:rPr>
        <w:t>2</w:t>
      </w:r>
      <w:r>
        <w:rPr>
          <w:rFonts w:hint="eastAsia"/>
        </w:rPr>
        <w:t>）原交易接收方确认方式为“</w:t>
      </w:r>
      <w:r>
        <w:rPr>
          <w:rFonts w:hint="eastAsia"/>
        </w:rPr>
        <w:t>1</w:t>
      </w:r>
      <w:r>
        <w:rPr>
          <w:rFonts w:hint="eastAsia"/>
        </w:rPr>
        <w:t>、不需接收方确认”和“</w:t>
      </w:r>
      <w:r>
        <w:rPr>
          <w:rFonts w:hint="eastAsia"/>
        </w:rPr>
        <w:t>2</w:t>
      </w:r>
      <w:r>
        <w:rPr>
          <w:rFonts w:hint="eastAsia"/>
        </w:rPr>
        <w:t>、需接收方确认”的，主管用户选择“退发起行”，则该交易状态变为“待撤销确认”，发起行的后续操作见第一节：“四</w:t>
      </w:r>
      <w:r>
        <w:rPr>
          <w:rFonts w:hint="eastAsia"/>
        </w:rPr>
        <w:t xml:space="preserve">  </w:t>
      </w:r>
      <w:r>
        <w:rPr>
          <w:rFonts w:hint="eastAsia"/>
        </w:rPr>
        <w:t>内部转账发起待撤销确认”交易的处理。</w:t>
      </w:r>
    </w:p>
    <w:p w:rsidR="004A1DF5" w:rsidRDefault="004A1DF5">
      <w:pPr>
        <w:ind w:firstLineChars="200" w:firstLine="480"/>
      </w:pPr>
      <w:r>
        <w:rPr>
          <w:rFonts w:hint="eastAsia"/>
        </w:rPr>
        <w:t>（</w:t>
      </w:r>
      <w:r>
        <w:rPr>
          <w:rFonts w:hint="eastAsia"/>
        </w:rPr>
        <w:t>3</w:t>
      </w:r>
      <w:r>
        <w:rPr>
          <w:rFonts w:hint="eastAsia"/>
        </w:rPr>
        <w:t>）原交易接收方确认方式为“</w:t>
      </w:r>
      <w:r>
        <w:rPr>
          <w:rFonts w:hint="eastAsia"/>
        </w:rPr>
        <w:t>3</w:t>
      </w:r>
      <w:r>
        <w:rPr>
          <w:rFonts w:hint="eastAsia"/>
        </w:rPr>
        <w:t>、需接收方经办”的，主管用户选择“退接收经办”，则该交易状态变为“待接收经办”。接收方经办用户可在内部转账综合处理或内部转账接收经办中查询到该交易，进入该交易的明细界面，选择“退发起行”，交易状态变为“待撤销确认”，发起行的后续操作见第一节：“四</w:t>
      </w:r>
      <w:r>
        <w:rPr>
          <w:rFonts w:hint="eastAsia"/>
        </w:rPr>
        <w:t xml:space="preserve">  </w:t>
      </w:r>
      <w:r>
        <w:rPr>
          <w:rFonts w:hint="eastAsia"/>
        </w:rPr>
        <w:t>内</w:t>
      </w:r>
      <w:r>
        <w:rPr>
          <w:rFonts w:hint="eastAsia"/>
        </w:rPr>
        <w:lastRenderedPageBreak/>
        <w:t>部转账发起待撤销确认”交易的处理。</w:t>
      </w:r>
    </w:p>
    <w:p w:rsidR="004A1DF5" w:rsidRDefault="004A1DF5">
      <w:pPr>
        <w:autoSpaceDE w:val="0"/>
        <w:autoSpaceDN w:val="0"/>
        <w:adjustRightInd w:val="0"/>
        <w:ind w:firstLineChars="200" w:firstLine="480"/>
        <w:jc w:val="left"/>
      </w:pPr>
      <w:r>
        <w:rPr>
          <w:rFonts w:hint="eastAsia"/>
        </w:rPr>
        <w:t>7</w:t>
      </w:r>
      <w:r>
        <w:rPr>
          <w:rFonts w:hint="eastAsia"/>
        </w:rPr>
        <w:t>、接收方机构为旧系统的，接收方如要退汇，必须落地后通过电子汇兑系统退回，旧系统退回后，发起方在新系统的清分系统里清分，如发起方机构做同意撤销则交易状态变为“已撤销”，如拒绝撤销则交易状态为“已入账、待清分”。详见清分系统的操作手册。</w:t>
      </w:r>
    </w:p>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015" w:name="_Toc186273604"/>
      <w:r>
        <w:rPr>
          <w:rFonts w:hint="eastAsia"/>
        </w:rPr>
        <w:lastRenderedPageBreak/>
        <w:t>第二节</w:t>
      </w:r>
      <w:r>
        <w:rPr>
          <w:rFonts w:hint="eastAsia"/>
        </w:rPr>
        <w:t xml:space="preserve">  </w:t>
      </w:r>
      <w:r>
        <w:rPr>
          <w:rFonts w:hint="eastAsia"/>
        </w:rPr>
        <w:t>客户转账提出贷记</w:t>
      </w:r>
      <w:bookmarkEnd w:id="1015"/>
    </w:p>
    <w:p w:rsidR="004A1DF5" w:rsidRDefault="004A1DF5">
      <w:r>
        <w:rPr>
          <w:rFonts w:hint="eastAsia"/>
          <w:b/>
          <w:bCs/>
        </w:rPr>
        <w:t>功能说明：</w:t>
      </w:r>
      <w:r>
        <w:rPr>
          <w:rFonts w:hint="eastAsia"/>
        </w:rPr>
        <w:t>客户转账提出贷记实现单位、个人和内部户之间，通过柜台和其他受理渠道（企业银行、个人网上银行、自助设备、电话银行等）资金转账提出贷记处理；业务流程图示如下：</w:t>
      </w:r>
    </w:p>
    <w:p w:rsidR="004A1DF5" w:rsidRDefault="009523FE">
      <w:r w:rsidRPr="009523FE">
        <w:rPr>
          <w:noProof/>
          <w:sz w:val="20"/>
        </w:rPr>
        <w:pict>
          <v:rect id="_x0000_s1891" style="position:absolute;left:0;text-align:left;margin-left:152.7pt;margin-top:7.8pt;width:89.75pt;height:23.45pt;z-index:251680256" o:regroupid="1" strokeweight=".7pt">
            <v:stroke endcap="round"/>
            <v:textbox style="mso-next-textbox:#_x0000_s1891">
              <w:txbxContent>
                <w:p w:rsidR="002E477D" w:rsidRDefault="002E477D">
                  <w:pPr>
                    <w:spacing w:line="240" w:lineRule="auto"/>
                    <w:jc w:val="center"/>
                  </w:pPr>
                  <w:r>
                    <w:rPr>
                      <w:rFonts w:hint="eastAsia"/>
                    </w:rPr>
                    <w:t>客户转账提出</w:t>
                  </w:r>
                </w:p>
              </w:txbxContent>
            </v:textbox>
          </v:rect>
        </w:pict>
      </w:r>
    </w:p>
    <w:p w:rsidR="004A1DF5" w:rsidRDefault="009523FE">
      <w:r w:rsidRPr="009523FE">
        <w:rPr>
          <w:noProof/>
          <w:sz w:val="20"/>
        </w:rPr>
        <w:pict>
          <v:line id="_x0000_s1890" style="position:absolute;left:0;text-align:left;flip:y;z-index:251679232" from="143.7pt,15.6pt" to="333pt,15.65pt" o:regroupid="1" strokeweight=".7pt">
            <v:stroke endcap="round"/>
          </v:line>
        </w:pict>
      </w:r>
      <w:r w:rsidRPr="009523FE">
        <w:rPr>
          <w:noProof/>
          <w:sz w:val="20"/>
        </w:rPr>
        <w:pict>
          <v:line id="_x0000_s1835" style="position:absolute;left:0;text-align:left;z-index:251637248" from="333pt,15.6pt" to="333.05pt,23.4pt" o:regroupid="1" strokeweight=".7pt">
            <v:stroke endcap="round"/>
          </v:line>
        </w:pict>
      </w:r>
      <w:r w:rsidRPr="009523FE">
        <w:rPr>
          <w:noProof/>
          <w:sz w:val="20"/>
        </w:rPr>
        <w:pict>
          <v:line id="_x0000_s1923" style="position:absolute;left:0;text-align:left;z-index:251708928" from="270pt,202.8pt" to="270pt,218.4pt">
            <v:stroke dashstyle="1 1" endarrow="classic" endcap="round"/>
          </v:line>
        </w:pict>
      </w:r>
      <w:r w:rsidRPr="009523FE">
        <w:rPr>
          <w:noProof/>
          <w:sz w:val="20"/>
        </w:rPr>
        <w:pict>
          <v:line id="_x0000_s1922" style="position:absolute;left:0;text-align:left;z-index:251707904" from="90pt,85.8pt" to="90pt,93.6pt"/>
        </w:pict>
      </w:r>
      <w:r w:rsidRPr="009523FE">
        <w:rPr>
          <w:noProof/>
          <w:sz w:val="20"/>
        </w:rPr>
        <w:pict>
          <v:line id="_x0000_s1921" style="position:absolute;left:0;text-align:left;z-index:251706880" from="45pt,93.6pt" to="126pt,93.6pt"/>
        </w:pict>
      </w:r>
      <w:r w:rsidRPr="009523FE">
        <w:rPr>
          <w:noProof/>
          <w:sz w:val="20"/>
        </w:rPr>
        <w:pict>
          <v:line id="_x0000_s1920" style="position:absolute;left:0;text-align:left;z-index:251705856" from="125.85pt,94.95pt" to="125.9pt,103.6pt" strokeweight=".7pt">
            <v:stroke endcap="round"/>
          </v:line>
        </w:pict>
      </w:r>
      <w:r w:rsidRPr="009523FE">
        <w:rPr>
          <w:noProof/>
          <w:sz w:val="20"/>
        </w:rPr>
        <w:pict>
          <v:line id="_x0000_s1917" style="position:absolute;left:0;text-align:left;z-index:251704832" from="270pt,163.8pt" to="270pt,179.4pt">
            <v:stroke endarrow="classic"/>
          </v:line>
        </w:pict>
      </w:r>
      <w:r w:rsidRPr="009523FE">
        <w:rPr>
          <w:noProof/>
          <w:sz w:val="20"/>
        </w:rPr>
        <w:pict>
          <v:line id="_x0000_s1916" style="position:absolute;left:0;text-align:left;z-index:251703808" from="270pt,132.6pt" to="270pt,140.4pt"/>
        </w:pict>
      </w:r>
      <w:r w:rsidRPr="009523FE">
        <w:rPr>
          <w:noProof/>
          <w:sz w:val="20"/>
        </w:rPr>
        <w:pict>
          <v:line id="_x0000_s1915" style="position:absolute;left:0;text-align:left;z-index:251702784" from="189pt,132.6pt" to="270pt,132.6pt"/>
        </w:pict>
      </w:r>
      <w:r w:rsidRPr="009523FE">
        <w:rPr>
          <w:noProof/>
          <w:sz w:val="20"/>
        </w:rPr>
        <w:pict>
          <v:line id="_x0000_s1914" style="position:absolute;left:0;text-align:left;z-index:251701760" from="189pt,132.6pt" to="189pt,140.4pt"/>
        </w:pict>
      </w:r>
      <w:r w:rsidRPr="009523FE">
        <w:rPr>
          <w:noProof/>
          <w:sz w:val="20"/>
        </w:rPr>
        <w:pict>
          <v:line id="_x0000_s1913" style="position:absolute;left:0;text-align:left;z-index:251700736" from="189pt,163.8pt" to="189pt,179.4pt" strokeweight=".7pt">
            <v:stroke endarrow="classic" endcap="round"/>
          </v:line>
        </w:pict>
      </w:r>
      <w:r w:rsidRPr="009523FE">
        <w:rPr>
          <w:noProof/>
          <w:sz w:val="20"/>
        </w:rPr>
        <w:pict>
          <v:line id="_x0000_s1912" style="position:absolute;left:0;text-align:left;z-index:251699712" from="189pt,280.8pt" to="189pt,296.4pt">
            <v:stroke dashstyle="1 1" endarrow="classic" endcap="round"/>
          </v:line>
        </w:pict>
      </w:r>
      <w:r w:rsidRPr="009523FE">
        <w:rPr>
          <w:noProof/>
          <w:sz w:val="20"/>
        </w:rPr>
        <w:pict>
          <v:line id="_x0000_s1911" style="position:absolute;left:0;text-align:left;z-index:251698688" from="189pt,241.8pt" to="189pt,257.4pt">
            <v:stroke dashstyle="1 1" endarrow="classic" endcap="round"/>
          </v:line>
        </w:pict>
      </w:r>
      <w:r w:rsidRPr="009523FE">
        <w:rPr>
          <w:noProof/>
          <w:sz w:val="20"/>
        </w:rPr>
        <w:pict>
          <v:line id="_x0000_s1908" style="position:absolute;left:0;text-align:left;z-index:251697664" from="45pt,163.8pt" to="45pt,179.4pt">
            <v:stroke dashstyle="1 1" endarrow="classic" endcap="round"/>
          </v:line>
        </w:pict>
      </w:r>
      <w:r w:rsidRPr="009523FE">
        <w:rPr>
          <w:noProof/>
          <w:sz w:val="20"/>
        </w:rPr>
        <w:pict>
          <v:line id="_x0000_s1907" style="position:absolute;left:0;text-align:left;z-index:251696640" from="45pt,202.8pt" to="45pt,218.4pt">
            <v:stroke dashstyle="1 1" endarrow="classic" endcap="round"/>
          </v:line>
        </w:pict>
      </w:r>
      <w:r w:rsidRPr="009523FE">
        <w:rPr>
          <w:noProof/>
          <w:sz w:val="20"/>
        </w:rPr>
        <w:pict>
          <v:line id="_x0000_s1906" style="position:absolute;left:0;text-align:left;z-index:251695616" from="45pt,249.6pt" to="126pt,249.6pt">
            <v:stroke dashstyle="1 1" endcap="round"/>
          </v:line>
        </w:pict>
      </w:r>
      <w:r w:rsidRPr="009523FE">
        <w:rPr>
          <w:noProof/>
          <w:sz w:val="20"/>
        </w:rPr>
        <w:pict>
          <v:line id="_x0000_s1905" style="position:absolute;left:0;text-align:left;z-index:251694592" from="332.65pt,46.45pt" to="332.65pt,62.05pt" o:regroupid="1">
            <v:stroke dashstyle="1 1" endarrow="classic" endcap="round"/>
          </v:line>
        </w:pict>
      </w:r>
      <w:r w:rsidRPr="009523FE">
        <w:rPr>
          <w:noProof/>
          <w:sz w:val="20"/>
        </w:rPr>
        <w:pict>
          <v:line id="_x0000_s1904" style="position:absolute;left:0;text-align:left;z-index:251693568" from="296.65pt,233.65pt" to="305.65pt,233.65pt" o:regroupid="1">
            <v:stroke dashstyle="1 1" endcap="round"/>
          </v:line>
        </w:pict>
      </w:r>
      <w:r w:rsidRPr="009523FE">
        <w:rPr>
          <w:noProof/>
          <w:sz w:val="20"/>
        </w:rPr>
        <w:pict>
          <v:line id="_x0000_s1903" style="position:absolute;left:0;text-align:left;z-index:251692544" from="125.65pt,272.65pt" to="161.65pt,272.65pt" o:regroupid="1">
            <v:stroke dashstyle="1 1" endarrow="classic" endcap="round"/>
          </v:line>
        </w:pict>
      </w:r>
      <w:r w:rsidRPr="009523FE">
        <w:rPr>
          <w:noProof/>
          <w:sz w:val="20"/>
        </w:rPr>
        <w:pict>
          <v:line id="_x0000_s1902" style="position:absolute;left:0;text-align:left;z-index:251691520" from="368.65pt,38.65pt" to="377.65pt,38.65pt" o:regroupid="1">
            <v:stroke dashstyle="1 1" endcap="round"/>
          </v:line>
        </w:pict>
      </w:r>
      <w:r w:rsidRPr="009523FE">
        <w:rPr>
          <w:noProof/>
          <w:sz w:val="20"/>
        </w:rPr>
        <w:pict>
          <v:line id="_x0000_s1901" style="position:absolute;left:0;text-align:left;flip:y;z-index:251690496" from="305.65pt,147.85pt" to="323.65pt,147.85pt" o:regroupid="1" strokeweight=".7pt">
            <v:stroke dashstyle="1 1" endarrow="classic" endcap="round"/>
          </v:line>
        </w:pict>
      </w:r>
      <w:r w:rsidRPr="009523FE">
        <w:rPr>
          <w:noProof/>
          <w:sz w:val="20"/>
        </w:rPr>
        <w:pict>
          <v:line id="_x0000_s1900" style="position:absolute;left:0;text-align:left;z-index:251689472" from="305.65pt,147.85pt" to="305.65pt,233.65pt" o:regroupid="1" strokeweight=".7pt">
            <v:stroke dashstyle="1 1" endcap="round"/>
          </v:line>
        </w:pict>
      </w:r>
      <w:r w:rsidRPr="009523FE">
        <w:rPr>
          <w:noProof/>
          <w:sz w:val="20"/>
        </w:rPr>
        <w:pict>
          <v:line id="_x0000_s1899" style="position:absolute;left:0;text-align:left;z-index:251688448" from="377.65pt,38.65pt" to="377.65pt,101.05pt" o:regroupid="1" strokeweight=".7pt">
            <v:stroke dashstyle="1 1" endarrow="classic" endcap="round"/>
          </v:line>
        </w:pict>
      </w:r>
      <w:r w:rsidRPr="009523FE">
        <w:rPr>
          <w:noProof/>
          <w:sz w:val="20"/>
        </w:rPr>
        <w:pict>
          <v:line id="_x0000_s1898" style="position:absolute;left:0;text-align:left;z-index:251687424" from="359.65pt,124.6pt" to="359.65pt,140.2pt" o:regroupid="1" strokeweight=".7pt">
            <v:stroke endarrow="classic" endcap="round"/>
          </v:line>
        </w:pict>
      </w:r>
      <w:r w:rsidRPr="009523FE">
        <w:rPr>
          <w:noProof/>
          <w:sz w:val="20"/>
        </w:rPr>
        <w:pict>
          <v:rect id="_x0000_s1897" style="position:absolute;left:0;text-align:left;margin-left:296.35pt;margin-top:62.55pt;width:71.8pt;height:23.4pt;z-index:251686400" o:regroupid="1" strokeweight=".7pt">
            <v:stroke endcap="round"/>
            <v:textbox style="mso-next-textbox:#_x0000_s1897">
              <w:txbxContent>
                <w:p w:rsidR="002E477D" w:rsidRDefault="002E477D">
                  <w:pPr>
                    <w:spacing w:line="240" w:lineRule="auto"/>
                    <w:jc w:val="center"/>
                  </w:pPr>
                  <w:r>
                    <w:rPr>
                      <w:rFonts w:hint="eastAsia"/>
                    </w:rPr>
                    <w:t>银行确认</w:t>
                  </w:r>
                </w:p>
              </w:txbxContent>
            </v:textbox>
          </v:rect>
        </w:pict>
      </w:r>
      <w:r w:rsidRPr="009523FE">
        <w:rPr>
          <w:noProof/>
          <w:sz w:val="20"/>
        </w:rPr>
        <w:pict>
          <v:rect id="_x0000_s1896" style="position:absolute;left:0;text-align:left;margin-left:323.65pt;margin-top:179.05pt;width:80.4pt;height:23.4pt;z-index:251685376" o:regroupid="1" strokeweight=".7pt">
            <v:stroke endcap="round"/>
            <v:textbox style="mso-next-textbox:#_x0000_s1896">
              <w:txbxContent>
                <w:p w:rsidR="002E477D" w:rsidRDefault="002E477D">
                  <w:pPr>
                    <w:spacing w:line="240" w:lineRule="auto"/>
                    <w:jc w:val="center"/>
                  </w:pPr>
                  <w:r>
                    <w:rPr>
                      <w:rFonts w:hint="eastAsia"/>
                    </w:rPr>
                    <w:t>代理行复核</w:t>
                  </w:r>
                </w:p>
              </w:txbxContent>
            </v:textbox>
          </v:rect>
        </w:pict>
      </w:r>
      <w:r w:rsidRPr="009523FE">
        <w:rPr>
          <w:noProof/>
          <w:sz w:val="20"/>
        </w:rPr>
        <w:pict>
          <v:line id="_x0000_s1895" style="position:absolute;left:0;text-align:left;z-index:251684352" from="359.65pt,163.45pt" to="359.65pt,179.05pt" o:regroupid="1" strokeweight=".7pt">
            <v:stroke dashstyle="1 1" endarrow="classic" endcap="round"/>
          </v:line>
        </w:pict>
      </w:r>
      <w:r w:rsidRPr="009523FE">
        <w:rPr>
          <w:noProof/>
          <w:sz w:val="20"/>
        </w:rPr>
        <w:pict>
          <v:rect id="_x0000_s1894" style="position:absolute;left:0;text-align:left;margin-left:323.65pt;margin-top:101.05pt;width:80.8pt;height:23.4pt;z-index:251683328" o:regroupid="1" strokeweight=".7pt">
            <v:stroke endcap="round"/>
            <v:textbox style="mso-next-textbox:#_x0000_s1894">
              <w:txbxContent>
                <w:p w:rsidR="002E477D" w:rsidRDefault="002E477D">
                  <w:pPr>
                    <w:spacing w:line="240" w:lineRule="auto"/>
                    <w:jc w:val="center"/>
                  </w:pPr>
                  <w:r>
                    <w:rPr>
                      <w:rFonts w:ascii="宋体" w:hint="eastAsia"/>
                      <w:color w:val="000000"/>
                      <w:szCs w:val="22"/>
                    </w:rPr>
                    <w:t>代理行汇出</w:t>
                  </w:r>
                </w:p>
              </w:txbxContent>
            </v:textbox>
          </v:rect>
        </w:pict>
      </w:r>
      <w:r w:rsidRPr="009523FE">
        <w:rPr>
          <w:noProof/>
          <w:sz w:val="20"/>
        </w:rPr>
        <w:pict>
          <v:line id="_x0000_s1893" style="position:absolute;left:0;text-align:left;z-index:251682304" from="206.55pt,93.75pt" to="359.2pt,93.8pt" o:regroupid="1" strokeweight=".7pt">
            <v:stroke endcap="round"/>
          </v:line>
        </w:pict>
      </w:r>
      <w:r w:rsidRPr="009523FE">
        <w:rPr>
          <w:noProof/>
          <w:sz w:val="20"/>
        </w:rPr>
        <w:pict>
          <v:line id="_x0000_s1892" style="position:absolute;left:0;text-align:left;z-index:251681280" from="197.55pt,7.85pt" to="197.6pt,15.65pt" o:regroupid="1" strokeweight=".7pt">
            <v:stroke endcap="round"/>
          </v:line>
        </w:pict>
      </w:r>
      <w:r w:rsidRPr="009523FE">
        <w:rPr>
          <w:noProof/>
          <w:sz w:val="20"/>
        </w:rPr>
        <w:pict>
          <v:rect id="_x0000_s1889" style="position:absolute;left:0;text-align:left;margin-left:296.35pt;margin-top:23.45pt;width:71.8pt;height:23.45pt;z-index:251678208" o:regroupid="1" strokeweight=".7pt">
            <v:stroke endcap="round"/>
            <v:textbox style="mso-next-textbox:#_x0000_s1889">
              <w:txbxContent>
                <w:p w:rsidR="002E477D" w:rsidRDefault="002E477D">
                  <w:pPr>
                    <w:spacing w:line="240" w:lineRule="auto"/>
                    <w:jc w:val="center"/>
                  </w:pPr>
                  <w:r>
                    <w:rPr>
                      <w:rFonts w:hint="eastAsia"/>
                    </w:rPr>
                    <w:t>自助终端</w:t>
                  </w:r>
                </w:p>
              </w:txbxContent>
            </v:textbox>
          </v:rect>
        </w:pict>
      </w:r>
      <w:r w:rsidRPr="009523FE">
        <w:rPr>
          <w:noProof/>
          <w:sz w:val="20"/>
        </w:rPr>
        <w:pict>
          <v:rect id="_x0000_s1888" style="position:absolute;left:0;text-align:left;margin-left:44.65pt;margin-top:264.85pt;width:80.85pt;height:23.45pt;z-index:251677184" o:regroupid="1" strokeweight=".7pt">
            <v:stroke endcap="round"/>
            <v:textbox style="mso-next-textbox:#_x0000_s1888">
              <w:txbxContent>
                <w:p w:rsidR="002E477D" w:rsidRDefault="002E477D">
                  <w:pPr>
                    <w:spacing w:line="240" w:lineRule="auto"/>
                    <w:jc w:val="center"/>
                  </w:pPr>
                  <w:r>
                    <w:rPr>
                      <w:rFonts w:hint="eastAsia"/>
                    </w:rPr>
                    <w:t>待提交处理</w:t>
                  </w:r>
                </w:p>
              </w:txbxContent>
            </v:textbox>
          </v:rect>
        </w:pict>
      </w:r>
      <w:r w:rsidRPr="009523FE">
        <w:rPr>
          <w:noProof/>
          <w:sz w:val="20"/>
        </w:rPr>
        <w:pict>
          <v:line id="_x0000_s1886" style="position:absolute;left:0;text-align:left;z-index:251676160" from="125.75pt,211.2pt" to="125.8pt,250.25pt" o:regroupid="1" strokeweight=".7pt">
            <v:stroke dashstyle="1 1" endcap="round"/>
          </v:line>
        </w:pict>
      </w:r>
      <w:r w:rsidRPr="009523FE">
        <w:rPr>
          <w:noProof/>
          <w:sz w:val="20"/>
        </w:rPr>
        <w:pict>
          <v:line id="_x0000_s1885" style="position:absolute;left:0;text-align:left;z-index:251675136" from="44.95pt,242.45pt" to="45pt,250.25pt" o:regroupid="1" strokeweight=".7pt">
            <v:stroke dashstyle="1 1" endcap="round"/>
          </v:line>
        </w:pict>
      </w:r>
      <w:r w:rsidRPr="009523FE">
        <w:rPr>
          <w:noProof/>
          <w:sz w:val="20"/>
        </w:rPr>
        <w:pict>
          <v:line id="_x0000_s1884" style="position:absolute;left:0;text-align:left;flip:x;z-index:251674112" from="89.65pt,250.4pt" to="89.85pt,264.85pt" o:regroupid="1" strokeweight=".7pt">
            <v:stroke dashstyle="1 1" endarrow="classic" endcap="round"/>
          </v:line>
        </w:pict>
      </w:r>
      <w:r w:rsidRPr="009523FE">
        <w:rPr>
          <w:noProof/>
          <w:sz w:val="20"/>
        </w:rPr>
        <w:pict>
          <v:rect id="_x0000_s1883" style="position:absolute;left:0;text-align:left;margin-left:161.65pt;margin-top:257.7pt;width:53.9pt;height:23.4pt;z-index:251673088" o:regroupid="1" strokeweight=".7pt">
            <v:stroke endcap="round"/>
            <v:textbox style="mso-next-textbox:#_x0000_s1883">
              <w:txbxContent>
                <w:p w:rsidR="002E477D" w:rsidRDefault="002E477D">
                  <w:pPr>
                    <w:spacing w:line="240" w:lineRule="auto"/>
                    <w:jc w:val="center"/>
                  </w:pPr>
                  <w:r>
                    <w:rPr>
                      <w:rFonts w:hint="eastAsia"/>
                    </w:rPr>
                    <w:t>复核</w:t>
                  </w:r>
                </w:p>
              </w:txbxContent>
            </v:textbox>
          </v:rect>
        </w:pict>
      </w:r>
      <w:r w:rsidRPr="009523FE">
        <w:rPr>
          <w:noProof/>
          <w:sz w:val="20"/>
        </w:rPr>
        <w:pict>
          <v:rect id="_x0000_s1881" style="position:absolute;left:0;text-align:left;margin-left:161.65pt;margin-top:296.75pt;width:53.9pt;height:23.45pt;z-index:251672064" o:regroupid="1" strokeweight=".7pt">
            <v:stroke endcap="round"/>
            <v:textbox style="mso-next-textbox:#_x0000_s1881">
              <w:txbxContent>
                <w:p w:rsidR="002E477D" w:rsidRDefault="002E477D">
                  <w:pPr>
                    <w:spacing w:line="240" w:lineRule="auto"/>
                    <w:jc w:val="center"/>
                  </w:pPr>
                  <w:r>
                    <w:rPr>
                      <w:rFonts w:hint="eastAsia"/>
                    </w:rPr>
                    <w:t>授权</w:t>
                  </w:r>
                </w:p>
              </w:txbxContent>
            </v:textbox>
          </v:rect>
        </w:pict>
      </w:r>
      <w:r w:rsidRPr="009523FE">
        <w:rPr>
          <w:noProof/>
          <w:sz w:val="20"/>
        </w:rPr>
        <w:pict>
          <v:rect id="_x0000_s1880" style="position:absolute;left:0;text-align:left;margin-left:152.7pt;margin-top:218.65pt;width:71.95pt;height:23.4pt;z-index:251671040" o:regroupid="1" strokeweight=".7pt">
            <v:stroke endcap="round"/>
            <v:textbox style="mso-next-textbox:#_x0000_s1880">
              <w:txbxContent>
                <w:p w:rsidR="002E477D" w:rsidRDefault="002E477D">
                  <w:pPr>
                    <w:spacing w:line="240" w:lineRule="auto"/>
                    <w:jc w:val="center"/>
                  </w:pPr>
                  <w:r>
                    <w:rPr>
                      <w:rFonts w:hint="eastAsia"/>
                    </w:rPr>
                    <w:t>汇出经办</w:t>
                  </w:r>
                </w:p>
              </w:txbxContent>
            </v:textbox>
          </v:rect>
        </w:pict>
      </w:r>
      <w:r w:rsidRPr="009523FE">
        <w:rPr>
          <w:noProof/>
          <w:sz w:val="20"/>
        </w:rPr>
        <w:pict>
          <v:line id="_x0000_s1879" style="position:absolute;left:0;text-align:left;z-index:251670016" from="188.65pt,202.45pt" to="188.65pt,218.05pt" o:regroupid="1" strokeweight=".7pt">
            <v:stroke endarrow="classic" endcap="round"/>
          </v:line>
        </w:pict>
      </w:r>
      <w:r w:rsidRPr="009523FE">
        <w:rPr>
          <w:noProof/>
          <w:sz w:val="20"/>
        </w:rPr>
        <w:pict>
          <v:rect id="_x0000_s1878" style="position:absolute;left:0;text-align:left;margin-left:161.65pt;margin-top:179.55pt;width:53.9pt;height:23.45pt;z-index:251668992" o:regroupid="1" strokeweight=".7pt">
            <v:stroke endcap="round"/>
            <v:textbox style="mso-next-textbox:#_x0000_s1878">
              <w:txbxContent>
                <w:p w:rsidR="002E477D" w:rsidRDefault="002E477D">
                  <w:pPr>
                    <w:spacing w:line="240" w:lineRule="auto"/>
                    <w:jc w:val="center"/>
                  </w:pPr>
                  <w:r>
                    <w:rPr>
                      <w:rFonts w:hint="eastAsia"/>
                    </w:rPr>
                    <w:t>经办</w:t>
                  </w:r>
                </w:p>
              </w:txbxContent>
            </v:textbox>
          </v:rect>
        </w:pict>
      </w:r>
      <w:r w:rsidRPr="009523FE">
        <w:rPr>
          <w:noProof/>
          <w:sz w:val="20"/>
        </w:rPr>
        <w:pict>
          <v:rect id="_x0000_s1876" style="position:absolute;left:0;text-align:left;margin-left:97pt;margin-top:103.4pt;width:52.7pt;height:25.8pt;z-index:251667968" o:regroupid="1" strokeweight=".7pt">
            <v:stroke endcap="round"/>
            <v:textbox style="mso-next-textbox:#_x0000_s1876">
              <w:txbxContent>
                <w:p w:rsidR="002E477D" w:rsidRDefault="002E477D">
                  <w:pPr>
                    <w:spacing w:line="240" w:lineRule="auto"/>
                    <w:jc w:val="center"/>
                  </w:pPr>
                  <w:r>
                    <w:rPr>
                      <w:rFonts w:hint="eastAsia"/>
                    </w:rPr>
                    <w:t>个人户</w:t>
                  </w:r>
                </w:p>
              </w:txbxContent>
            </v:textbox>
          </v:rect>
        </w:pict>
      </w:r>
      <w:r w:rsidRPr="009523FE">
        <w:rPr>
          <w:noProof/>
          <w:sz w:val="20"/>
        </w:rPr>
        <w:pict>
          <v:rect id="_x0000_s1875" style="position:absolute;left:0;text-align:left;margin-left:18pt;margin-top:103.4pt;width:52.7pt;height:25.8pt;z-index:251666944" o:regroupid="1" strokeweight=".7pt">
            <v:stroke endcap="round"/>
            <v:textbox style="mso-next-textbox:#_x0000_s1875">
              <w:txbxContent>
                <w:p w:rsidR="002E477D" w:rsidRDefault="002E477D">
                  <w:pPr>
                    <w:spacing w:line="240" w:lineRule="auto"/>
                    <w:jc w:val="center"/>
                  </w:pPr>
                  <w:r>
                    <w:rPr>
                      <w:rFonts w:hint="eastAsia"/>
                    </w:rPr>
                    <w:t>对公户</w:t>
                  </w:r>
                </w:p>
              </w:txbxContent>
            </v:textbox>
          </v:rect>
        </w:pict>
      </w:r>
      <w:r w:rsidRPr="009523FE">
        <w:rPr>
          <w:noProof/>
          <w:sz w:val="20"/>
        </w:rPr>
        <w:pict>
          <v:line id="_x0000_s1872" style="position:absolute;left:0;text-align:left;z-index:251665920" from="44.35pt,94.6pt" to="44.4pt,103.25pt" o:regroupid="1" strokeweight=".7pt">
            <v:stroke endcap="round"/>
          </v:line>
        </w:pict>
      </w:r>
      <w:r w:rsidRPr="009523FE">
        <w:rPr>
          <w:noProof/>
          <w:sz w:val="20"/>
        </w:rPr>
        <w:pict>
          <v:rect id="_x0000_s1870" style="position:absolute;left:0;text-align:left;margin-left:18pt;margin-top:218.65pt;width:53.9pt;height:23.4pt;z-index:251664896" o:regroupid="1" strokeweight=".7pt">
            <v:stroke endcap="round"/>
            <v:textbox style="mso-next-textbox:#_x0000_s1870">
              <w:txbxContent>
                <w:p w:rsidR="002E477D" w:rsidRDefault="002E477D">
                  <w:pPr>
                    <w:spacing w:line="240" w:lineRule="auto"/>
                    <w:jc w:val="center"/>
                  </w:pPr>
                  <w:r>
                    <w:rPr>
                      <w:rFonts w:hint="eastAsia"/>
                    </w:rPr>
                    <w:t>授权</w:t>
                  </w:r>
                </w:p>
              </w:txbxContent>
            </v:textbox>
          </v:rect>
        </w:pict>
      </w:r>
      <w:r w:rsidRPr="009523FE">
        <w:rPr>
          <w:noProof/>
          <w:sz w:val="20"/>
        </w:rPr>
        <w:pict>
          <v:rect id="_x0000_s1868" style="position:absolute;left:0;text-align:left;margin-left:18pt;margin-top:179.55pt;width:53.9pt;height:23.45pt;z-index:251663872" o:regroupid="1" strokeweight=".7pt">
            <v:stroke endcap="round"/>
            <v:textbox style="mso-next-textbox:#_x0000_s1868">
              <w:txbxContent>
                <w:p w:rsidR="002E477D" w:rsidRDefault="002E477D">
                  <w:pPr>
                    <w:spacing w:line="240" w:lineRule="auto"/>
                    <w:jc w:val="center"/>
                  </w:pPr>
                  <w:r>
                    <w:rPr>
                      <w:rFonts w:hint="eastAsia"/>
                    </w:rPr>
                    <w:t>复核</w:t>
                  </w:r>
                </w:p>
              </w:txbxContent>
            </v:textbox>
          </v:rect>
        </w:pict>
      </w:r>
      <w:r w:rsidRPr="009523FE">
        <w:rPr>
          <w:noProof/>
          <w:sz w:val="20"/>
        </w:rPr>
        <w:pict>
          <v:rect id="_x0000_s1866" style="position:absolute;left:0;text-align:left;margin-left:18pt;margin-top:140.5pt;width:53.9pt;height:23.45pt;z-index:251662848" o:regroupid="1" strokeweight=".7pt">
            <v:stroke endcap="round"/>
            <v:textbox style="mso-next-textbox:#_x0000_s1866">
              <w:txbxContent>
                <w:p w:rsidR="002E477D" w:rsidRDefault="002E477D">
                  <w:pPr>
                    <w:spacing w:line="240" w:lineRule="auto"/>
                    <w:jc w:val="center"/>
                  </w:pPr>
                  <w:r>
                    <w:rPr>
                      <w:rFonts w:hint="eastAsia"/>
                    </w:rPr>
                    <w:t>经办</w:t>
                  </w:r>
                </w:p>
              </w:txbxContent>
            </v:textbox>
          </v:rect>
        </w:pict>
      </w:r>
      <w:r w:rsidRPr="009523FE">
        <w:rPr>
          <w:noProof/>
          <w:sz w:val="20"/>
        </w:rPr>
        <w:pict>
          <v:line id="_x0000_s1865" style="position:absolute;left:0;text-align:left;flip:x;z-index:251661824" from="44.5pt,124.6pt" to="44.5pt,140.2pt" o:regroupid="1" strokeweight=".7pt">
            <v:stroke endarrow="classic" endcap="round"/>
          </v:line>
        </w:pict>
      </w:r>
      <w:r w:rsidRPr="009523FE">
        <w:rPr>
          <w:noProof/>
          <w:sz w:val="20"/>
        </w:rPr>
        <w:pict>
          <v:rect id="_x0000_s1864" style="position:absolute;left:0;text-align:left;margin-left:242.65pt;margin-top:218.05pt;width:53.9pt;height:31.25pt;z-index:251660800" o:regroupid="1" strokeweight=".7pt">
            <v:stroke dashstyle="1 1"/>
            <v:textbox style="mso-next-textbox:#_x0000_s1864">
              <w:txbxContent>
                <w:p w:rsidR="002E477D" w:rsidRDefault="002E477D">
                  <w:pPr>
                    <w:spacing w:line="240" w:lineRule="exact"/>
                    <w:jc w:val="center"/>
                    <w:rPr>
                      <w:sz w:val="21"/>
                    </w:rPr>
                  </w:pPr>
                  <w:r>
                    <w:rPr>
                      <w:rFonts w:hint="eastAsia"/>
                      <w:sz w:val="21"/>
                    </w:rPr>
                    <w:t>同步复核授权</w:t>
                  </w:r>
                </w:p>
                <w:p w:rsidR="002E477D" w:rsidRDefault="002E477D"/>
              </w:txbxContent>
            </v:textbox>
          </v:rect>
        </w:pict>
      </w:r>
      <w:r w:rsidRPr="009523FE">
        <w:rPr>
          <w:noProof/>
          <w:sz w:val="20"/>
        </w:rPr>
        <w:pict>
          <v:rect id="_x0000_s1862" style="position:absolute;left:0;text-align:left;margin-left:242.45pt;margin-top:179.55pt;width:53.9pt;height:23.45pt;z-index:251659776" o:regroupid="1" strokeweight=".7pt">
            <v:stroke endcap="round"/>
            <v:textbox style="mso-next-textbox:#_x0000_s1862">
              <w:txbxContent>
                <w:p w:rsidR="002E477D" w:rsidRDefault="002E477D">
                  <w:pPr>
                    <w:spacing w:line="240" w:lineRule="auto"/>
                    <w:jc w:val="center"/>
                  </w:pPr>
                  <w:r>
                    <w:rPr>
                      <w:rFonts w:hint="eastAsia"/>
                    </w:rPr>
                    <w:t>经办</w:t>
                  </w:r>
                </w:p>
              </w:txbxContent>
            </v:textbox>
          </v:rect>
        </w:pict>
      </w:r>
      <w:r w:rsidRPr="009523FE">
        <w:rPr>
          <w:noProof/>
          <w:sz w:val="20"/>
        </w:rPr>
        <w:pict>
          <v:rect id="_x0000_s1860" style="position:absolute;left:0;text-align:left;margin-left:98.8pt;margin-top:179.7pt;width:53.9pt;height:31.25pt;z-index:251658752" o:regroupid="1" strokeweight=".7pt">
            <v:stroke dashstyle="1 1"/>
            <v:textbox style="mso-next-textbox:#_x0000_s1860">
              <w:txbxContent>
                <w:p w:rsidR="002E477D" w:rsidRDefault="002E477D">
                  <w:pPr>
                    <w:spacing w:line="240" w:lineRule="exact"/>
                    <w:jc w:val="center"/>
                    <w:rPr>
                      <w:sz w:val="21"/>
                    </w:rPr>
                  </w:pPr>
                  <w:r>
                    <w:rPr>
                      <w:rFonts w:hint="eastAsia"/>
                      <w:sz w:val="21"/>
                    </w:rPr>
                    <w:t>同步复核授权</w:t>
                  </w:r>
                </w:p>
              </w:txbxContent>
            </v:textbox>
          </v:rect>
        </w:pict>
      </w:r>
      <w:r w:rsidRPr="009523FE">
        <w:rPr>
          <w:noProof/>
          <w:sz w:val="20"/>
        </w:rPr>
        <w:pict>
          <v:line id="_x0000_s1859" style="position:absolute;left:0;text-align:left;flip:x;z-index:251657728" from="125.65pt,164.05pt" to="125.75pt,179.05pt" o:regroupid="1" strokeweight=".7pt">
            <v:stroke dashstyle="1 1" endarrow="classic" endcap="round"/>
          </v:line>
        </w:pict>
      </w:r>
      <w:r w:rsidRPr="009523FE">
        <w:rPr>
          <w:noProof/>
          <w:sz w:val="20"/>
        </w:rPr>
        <w:pict>
          <v:rect id="_x0000_s1858" style="position:absolute;left:0;text-align:left;margin-left:98.8pt;margin-top:140.5pt;width:53.9pt;height:23.45pt;z-index:251656704" o:regroupid="1" strokeweight=".7pt">
            <v:stroke endcap="round"/>
            <v:textbox style="mso-next-textbox:#_x0000_s1858">
              <w:txbxContent>
                <w:p w:rsidR="002E477D" w:rsidRDefault="002E477D">
                  <w:pPr>
                    <w:spacing w:line="240" w:lineRule="auto"/>
                    <w:jc w:val="center"/>
                  </w:pPr>
                  <w:r>
                    <w:rPr>
                      <w:rFonts w:hint="eastAsia"/>
                    </w:rPr>
                    <w:t>经办</w:t>
                  </w:r>
                </w:p>
              </w:txbxContent>
            </v:textbox>
          </v:rect>
        </w:pict>
      </w:r>
      <w:r w:rsidRPr="009523FE">
        <w:rPr>
          <w:noProof/>
          <w:sz w:val="20"/>
        </w:rPr>
        <w:pict>
          <v:line id="_x0000_s1857" style="position:absolute;left:0;text-align:left;flip:x;z-index:251655680" from="125.65pt,124.85pt" to="125.75pt,139.9pt" o:regroupid="1" strokeweight=".7pt">
            <v:stroke endarrow="classic" endcap="round"/>
          </v:line>
        </w:pict>
      </w:r>
      <w:r w:rsidRPr="009523FE">
        <w:rPr>
          <w:noProof/>
          <w:sz w:val="20"/>
        </w:rPr>
        <w:pict>
          <v:rect id="_x0000_s1856" style="position:absolute;left:0;text-align:left;margin-left:170.65pt;margin-top:101.6pt;width:71.8pt;height:23.4pt;z-index:251654656" o:regroupid="1" strokeweight=".7pt">
            <v:stroke endcap="round"/>
            <v:textbox style="mso-next-textbox:#_x0000_s1856">
              <w:txbxContent>
                <w:p w:rsidR="002E477D" w:rsidRDefault="002E477D">
                  <w:pPr>
                    <w:spacing w:line="240" w:lineRule="auto"/>
                    <w:jc w:val="center"/>
                  </w:pPr>
                  <w:r>
                    <w:rPr>
                      <w:rFonts w:hint="eastAsia"/>
                    </w:rPr>
                    <w:t>柜面汇出</w:t>
                  </w:r>
                </w:p>
              </w:txbxContent>
            </v:textbox>
          </v:rect>
        </w:pict>
      </w:r>
      <w:r w:rsidRPr="009523FE">
        <w:rPr>
          <w:noProof/>
          <w:sz w:val="20"/>
        </w:rPr>
        <w:pict>
          <v:rect id="_x0000_s1855" style="position:absolute;left:0;text-align:left;margin-left:242.45pt;margin-top:140.65pt;width:53.9pt;height:23.4pt;z-index:251653632" o:regroupid="1" strokeweight=".7pt">
            <v:stroke endcap="round"/>
            <v:textbox style="mso-next-textbox:#_x0000_s1855">
              <w:txbxContent>
                <w:p w:rsidR="002E477D" w:rsidRDefault="002E477D">
                  <w:pPr>
                    <w:spacing w:line="240" w:lineRule="auto"/>
                    <w:jc w:val="center"/>
                  </w:pPr>
                  <w:r>
                    <w:rPr>
                      <w:rFonts w:hint="eastAsia"/>
                    </w:rPr>
                    <w:t>个人户</w:t>
                  </w:r>
                </w:p>
              </w:txbxContent>
            </v:textbox>
          </v:rect>
        </w:pict>
      </w:r>
      <w:r w:rsidRPr="009523FE">
        <w:rPr>
          <w:noProof/>
          <w:sz w:val="20"/>
        </w:rPr>
        <w:pict>
          <v:rect id="_x0000_s1854" style="position:absolute;left:0;text-align:left;margin-left:161.65pt;margin-top:140.65pt;width:53.9pt;height:23.4pt;z-index:251652608" o:regroupid="1" strokeweight=".7pt">
            <v:stroke endcap="round"/>
            <v:textbox style="mso-next-textbox:#_x0000_s1854">
              <w:txbxContent>
                <w:p w:rsidR="002E477D" w:rsidRDefault="002E477D">
                  <w:pPr>
                    <w:spacing w:line="240" w:lineRule="auto"/>
                    <w:jc w:val="center"/>
                  </w:pPr>
                  <w:r>
                    <w:rPr>
                      <w:rFonts w:hint="eastAsia"/>
                    </w:rPr>
                    <w:t>对公户</w:t>
                  </w:r>
                </w:p>
              </w:txbxContent>
            </v:textbox>
          </v:rect>
        </w:pict>
      </w:r>
      <w:r w:rsidRPr="009523FE">
        <w:rPr>
          <w:noProof/>
          <w:sz w:val="20"/>
        </w:rPr>
        <w:pict>
          <v:line id="_x0000_s1853" style="position:absolute;left:0;text-align:left;z-index:251651584" from="206.65pt,124.45pt" to="206.7pt,132.3pt" o:regroupid="1" strokeweight=".7pt">
            <v:stroke endcap="round"/>
          </v:line>
        </w:pict>
      </w:r>
      <w:r w:rsidRPr="009523FE">
        <w:rPr>
          <w:noProof/>
          <w:sz w:val="20"/>
        </w:rPr>
        <w:pict>
          <v:rect id="_x0000_s1849" style="position:absolute;left:0;text-align:left;margin-left:224.5pt;margin-top:62.75pt;width:53.9pt;height:23.45pt;z-index:251650560" o:regroupid="1" strokeweight=".7pt">
            <v:stroke endcap="round"/>
            <v:textbox style="mso-next-textbox:#_x0000_s1849">
              <w:txbxContent>
                <w:p w:rsidR="002E477D" w:rsidRDefault="002E477D">
                  <w:pPr>
                    <w:spacing w:line="240" w:lineRule="auto"/>
                    <w:jc w:val="center"/>
                  </w:pPr>
                  <w:r>
                    <w:rPr>
                      <w:rFonts w:hint="eastAsia"/>
                    </w:rPr>
                    <w:t>系统外</w:t>
                  </w:r>
                </w:p>
              </w:txbxContent>
            </v:textbox>
          </v:rect>
        </w:pict>
      </w:r>
      <w:r w:rsidRPr="009523FE">
        <w:rPr>
          <w:noProof/>
          <w:sz w:val="20"/>
        </w:rPr>
        <w:pict>
          <v:line id="_x0000_s1848" style="position:absolute;left:0;text-align:left;z-index:251649536" from="251.45pt,54.7pt" to="251.5pt,62.55pt" o:regroupid="1" strokeweight=".7pt">
            <v:stroke endcap="round"/>
          </v:line>
        </w:pict>
      </w:r>
      <w:r w:rsidRPr="009523FE">
        <w:rPr>
          <w:noProof/>
          <w:sz w:val="20"/>
        </w:rPr>
        <w:pict>
          <v:line id="_x0000_s1847" style="position:absolute;left:0;text-align:left;z-index:251648512" from="89.85pt,54.7pt" to="89.9pt,62.55pt" o:regroupid="1" strokeweight=".7pt">
            <v:stroke endcap="round"/>
          </v:line>
        </w:pict>
      </w:r>
      <w:r w:rsidRPr="009523FE">
        <w:rPr>
          <w:noProof/>
          <w:sz w:val="20"/>
        </w:rPr>
        <w:pict>
          <v:line id="_x0000_s1846" style="position:absolute;left:0;text-align:left;z-index:251647488" from="89.85pt,54.7pt" to="251.45pt,54.75pt" o:regroupid="1" strokeweight=".7pt">
            <v:stroke endcap="round"/>
          </v:line>
        </w:pict>
      </w:r>
      <w:r w:rsidRPr="009523FE">
        <w:rPr>
          <w:noProof/>
          <w:sz w:val="20"/>
        </w:rPr>
        <w:pict>
          <v:line id="_x0000_s1845" style="position:absolute;left:0;text-align:left;z-index:251646464" from="143.7pt,46.9pt" to="143.75pt,54.7pt" o:regroupid="1" strokeweight=".7pt">
            <v:stroke endcap="round"/>
          </v:line>
        </w:pict>
      </w:r>
      <w:r w:rsidRPr="009523FE">
        <w:rPr>
          <w:noProof/>
          <w:sz w:val="20"/>
        </w:rPr>
        <w:pict>
          <v:line id="_x0000_s1844" style="position:absolute;left:0;text-align:left;z-index:251645440" from="143.7pt,15.65pt" to="143.75pt,23.45pt" o:regroupid="1" strokeweight=".7pt">
            <v:stroke endcap="round"/>
          </v:line>
        </w:pict>
      </w:r>
      <w:r w:rsidRPr="009523FE">
        <w:rPr>
          <w:noProof/>
          <w:sz w:val="20"/>
        </w:rPr>
        <w:pict>
          <v:rect id="_x0000_s1843" style="position:absolute;left:0;text-align:left;margin-left:116.75pt;margin-top:23.45pt;width:53.9pt;height:23.45pt;z-index:251644416" o:regroupid="1" strokeweight=".7pt">
            <v:stroke endcap="round"/>
            <v:textbox style="mso-next-textbox:#_x0000_s1843">
              <w:txbxContent>
                <w:p w:rsidR="002E477D" w:rsidRDefault="002E477D">
                  <w:pPr>
                    <w:spacing w:line="240" w:lineRule="auto"/>
                    <w:jc w:val="center"/>
                  </w:pPr>
                  <w:r>
                    <w:rPr>
                      <w:rFonts w:hint="eastAsia"/>
                    </w:rPr>
                    <w:t>柜面</w:t>
                  </w:r>
                </w:p>
              </w:txbxContent>
            </v:textbox>
          </v:rect>
        </w:pict>
      </w:r>
      <w:r w:rsidRPr="009523FE">
        <w:rPr>
          <w:noProof/>
          <w:sz w:val="20"/>
        </w:rPr>
        <w:pict>
          <v:line id="_x0000_s1842" style="position:absolute;left:0;text-align:left;z-index:251643392" from="251.45pt,85.95pt" to="251.5pt,93.75pt" o:regroupid="1" strokeweight=".7pt">
            <v:stroke endcap="round"/>
          </v:line>
        </w:pict>
      </w:r>
      <w:r w:rsidRPr="009523FE">
        <w:rPr>
          <w:noProof/>
          <w:sz w:val="20"/>
        </w:rPr>
        <w:pict>
          <v:rect id="_x0000_s1841" style="position:absolute;left:0;text-align:left;margin-left:62.9pt;margin-top:62.4pt;width:53.85pt;height:23.45pt;z-index:251642368" o:regroupid="1" strokeweight=".7pt">
            <v:stroke endcap="round"/>
            <v:textbox style="mso-next-textbox:#_x0000_s1841">
              <w:txbxContent>
                <w:p w:rsidR="002E477D" w:rsidRDefault="002E477D">
                  <w:pPr>
                    <w:spacing w:line="240" w:lineRule="auto"/>
                    <w:jc w:val="center"/>
                  </w:pPr>
                  <w:r>
                    <w:rPr>
                      <w:rFonts w:hint="eastAsia"/>
                    </w:rPr>
                    <w:t>系统内</w:t>
                  </w:r>
                </w:p>
              </w:txbxContent>
            </v:textbox>
          </v:rect>
        </w:pict>
      </w:r>
      <w:r w:rsidRPr="009523FE">
        <w:rPr>
          <w:noProof/>
          <w:sz w:val="20"/>
        </w:rPr>
        <w:pict>
          <v:line id="_x0000_s1840" style="position:absolute;left:0;text-align:left;z-index:251641344" from="359.65pt,202.45pt" to="359.65pt,218.05pt" o:regroupid="1" strokeweight=".7pt">
            <v:stroke dashstyle="1 1" endarrow="classic" endcap="round"/>
          </v:line>
        </w:pict>
      </w:r>
      <w:r w:rsidRPr="009523FE">
        <w:rPr>
          <w:noProof/>
          <w:sz w:val="20"/>
        </w:rPr>
        <w:pict>
          <v:rect id="_x0000_s1839" style="position:absolute;left:0;text-align:left;margin-left:323.65pt;margin-top:218.05pt;width:80.4pt;height:23.4pt;z-index:251640320" o:regroupid="1" strokeweight=".7pt">
            <v:stroke endcap="round"/>
            <v:textbox style="mso-next-textbox:#_x0000_s1839">
              <w:txbxContent>
                <w:p w:rsidR="002E477D" w:rsidRDefault="002E477D">
                  <w:pPr>
                    <w:spacing w:line="240" w:lineRule="auto"/>
                    <w:jc w:val="center"/>
                  </w:pPr>
                  <w:r>
                    <w:rPr>
                      <w:rFonts w:hint="eastAsia"/>
                    </w:rPr>
                    <w:t>代理行授权</w:t>
                  </w:r>
                </w:p>
              </w:txbxContent>
            </v:textbox>
          </v:rect>
        </w:pict>
      </w:r>
      <w:r w:rsidRPr="009523FE">
        <w:rPr>
          <w:noProof/>
          <w:sz w:val="20"/>
        </w:rPr>
        <w:pict>
          <v:rect id="_x0000_s1838" style="position:absolute;left:0;text-align:left;margin-left:323.65pt;margin-top:140.05pt;width:80.4pt;height:23.4pt;z-index:251639296" o:regroupid="1" strokeweight=".7pt">
            <v:stroke endcap="round"/>
            <v:textbox style="mso-next-textbox:#_x0000_s1838">
              <w:txbxContent>
                <w:p w:rsidR="002E477D" w:rsidRDefault="002E477D">
                  <w:pPr>
                    <w:spacing w:line="240" w:lineRule="auto"/>
                    <w:jc w:val="center"/>
                  </w:pPr>
                  <w:r>
                    <w:rPr>
                      <w:rFonts w:hint="eastAsia"/>
                    </w:rPr>
                    <w:t>代理行经办</w:t>
                  </w:r>
                </w:p>
              </w:txbxContent>
            </v:textbox>
          </v:rect>
        </w:pict>
      </w:r>
      <w:r w:rsidRPr="009523FE">
        <w:rPr>
          <w:noProof/>
          <w:sz w:val="20"/>
        </w:rPr>
        <w:pict>
          <v:line id="_x0000_s1836" style="position:absolute;left:0;text-align:left;z-index:251638272" from="206.55pt,93.75pt" to="206.6pt,101.6pt" o:regroupid="1" strokeweight=".7pt">
            <v:stroke endcap="round"/>
          </v:line>
        </w:pict>
      </w:r>
      <w:r w:rsidRPr="009523FE">
        <w:rPr>
          <w:noProof/>
          <w:sz w:val="20"/>
        </w:rPr>
        <w:pict>
          <v:line id="_x0000_s1834" style="position:absolute;left:0;text-align:left;z-index:251636224" from="359.2pt,93.75pt" to="359.25pt,101.6pt" o:regroupid="1" strokeweight=".7pt">
            <v:stroke endcap="round"/>
          </v:line>
        </w:pict>
      </w:r>
      <w:r w:rsidR="004A1DF5">
        <w:rPr>
          <w:rFonts w:hint="eastAsia"/>
        </w:rPr>
        <w:br/>
      </w:r>
      <w:r w:rsidR="004A1DF5">
        <w:br/>
      </w:r>
      <w:r w:rsidR="004A1DF5">
        <w:br/>
      </w:r>
      <w:r w:rsidR="004A1DF5">
        <w:br/>
      </w:r>
      <w:r w:rsidR="004A1DF5">
        <w:br/>
      </w:r>
      <w:r w:rsidR="004A1DF5">
        <w:br/>
      </w:r>
      <w:r w:rsidR="004A1DF5">
        <w:br/>
      </w:r>
      <w:r w:rsidR="004A1DF5">
        <w:br/>
      </w:r>
      <w:r w:rsidR="004A1DF5">
        <w:br/>
      </w:r>
      <w:r w:rsidR="004A1DF5">
        <w:br/>
      </w:r>
      <w:r w:rsidR="004A1DF5">
        <w:br/>
      </w:r>
      <w:r w:rsidR="004A1DF5">
        <w:br/>
      </w:r>
      <w:r w:rsidR="004A1DF5">
        <w:br/>
      </w:r>
      <w:r w:rsidR="004A1DF5">
        <w:br/>
      </w:r>
    </w:p>
    <w:p w:rsidR="004A1DF5" w:rsidRDefault="009523FE">
      <w:r w:rsidRPr="009523FE">
        <w:rPr>
          <w:noProof/>
          <w:sz w:val="20"/>
        </w:rPr>
        <w:pict>
          <v:group id="_x0000_s1288" style="position:absolute;left:0;text-align:left;margin-left:108pt;margin-top:12pt;width:18pt;height:46.95pt;z-index:251457024" coordorigin="3960,14232" coordsize="360,939">
            <v:line id="_x0000_s1289" style="position:absolute" from="3960,14232" to="4320,14232"/>
            <v:line id="_x0000_s1290" style="position:absolute" from="3960,14703" to="4320,14703">
              <v:stroke endarrow="classic"/>
            </v:line>
            <v:line id="_x0000_s1291" style="position:absolute" from="3960,15171" to="4320,15171">
              <v:stroke dashstyle="1 1" endarrow="classic"/>
            </v:line>
          </v:group>
        </w:pict>
      </w:r>
      <w:r w:rsidR="004A1DF5">
        <w:rPr>
          <w:rFonts w:hint="eastAsia"/>
        </w:rPr>
        <w:t>流程图说明：</w:t>
      </w:r>
      <w:r w:rsidR="004A1DF5">
        <w:rPr>
          <w:rFonts w:hint="eastAsia"/>
        </w:rPr>
        <w:t>1</w:t>
      </w:r>
      <w:r w:rsidR="004A1DF5">
        <w:rPr>
          <w:rFonts w:hint="eastAsia"/>
        </w:rPr>
        <w:t>、</w:t>
      </w:r>
      <w:r w:rsidR="004A1DF5">
        <w:rPr>
          <w:rFonts w:hint="eastAsia"/>
        </w:rPr>
        <w:t xml:space="preserve"> </w:t>
      </w:r>
      <w:r w:rsidR="004A1DF5">
        <w:rPr>
          <w:rFonts w:hint="eastAsia"/>
        </w:rPr>
        <w:t>“</w:t>
      </w:r>
      <w:r w:rsidR="004A1DF5">
        <w:rPr>
          <w:rFonts w:hint="eastAsia"/>
        </w:rPr>
        <w:t xml:space="preserve">   </w:t>
      </w:r>
      <w:r w:rsidR="004A1DF5">
        <w:rPr>
          <w:rFonts w:hint="eastAsia"/>
        </w:rPr>
        <w:t>”表示业务分类；</w:t>
      </w:r>
    </w:p>
    <w:p w:rsidR="004A1DF5" w:rsidRDefault="004A1DF5">
      <w:pPr>
        <w:ind w:firstLine="1440"/>
      </w:pPr>
      <w:r>
        <w:rPr>
          <w:rFonts w:hint="eastAsia"/>
        </w:rPr>
        <w:t>2</w:t>
      </w:r>
      <w:r>
        <w:rPr>
          <w:rFonts w:hint="eastAsia"/>
        </w:rPr>
        <w:t>、</w:t>
      </w:r>
      <w:r>
        <w:rPr>
          <w:rFonts w:hint="eastAsia"/>
        </w:rPr>
        <w:t xml:space="preserve"> </w:t>
      </w:r>
      <w:r>
        <w:rPr>
          <w:rFonts w:hint="eastAsia"/>
        </w:rPr>
        <w:t>“</w:t>
      </w:r>
      <w:r>
        <w:rPr>
          <w:rFonts w:hint="eastAsia"/>
        </w:rPr>
        <w:t xml:space="preserve">   </w:t>
      </w:r>
      <w:r>
        <w:rPr>
          <w:rFonts w:hint="eastAsia"/>
        </w:rPr>
        <w:t>”表示业务必经的流程；</w:t>
      </w:r>
    </w:p>
    <w:p w:rsidR="004A1DF5" w:rsidRDefault="004A1DF5">
      <w:pPr>
        <w:ind w:firstLineChars="600" w:firstLine="1440"/>
      </w:pPr>
      <w:r>
        <w:rPr>
          <w:rFonts w:hint="eastAsia"/>
        </w:rPr>
        <w:t>3</w:t>
      </w:r>
      <w:r>
        <w:rPr>
          <w:rFonts w:hint="eastAsia"/>
        </w:rPr>
        <w:t>、</w:t>
      </w:r>
      <w:r>
        <w:rPr>
          <w:rFonts w:hint="eastAsia"/>
        </w:rPr>
        <w:t xml:space="preserve"> </w:t>
      </w:r>
      <w:r>
        <w:rPr>
          <w:rFonts w:hint="eastAsia"/>
        </w:rPr>
        <w:t>“</w:t>
      </w:r>
      <w:r>
        <w:rPr>
          <w:rFonts w:hint="eastAsia"/>
        </w:rPr>
        <w:t xml:space="preserve">   </w:t>
      </w:r>
      <w:r>
        <w:rPr>
          <w:rFonts w:hint="eastAsia"/>
        </w:rPr>
        <w:t>”表示当业务满足一定的条件下经过的流程。</w:t>
      </w:r>
    </w:p>
    <w:p w:rsidR="004A1DF5" w:rsidRDefault="004A1DF5"/>
    <w:p w:rsidR="004A1DF5" w:rsidRDefault="004A1DF5" w:rsidP="0004090F">
      <w:pPr>
        <w:pStyle w:val="5"/>
      </w:pPr>
      <w:r>
        <w:rPr>
          <w:rFonts w:hint="eastAsia"/>
        </w:rPr>
        <w:t>一、系统内客户转账对公户经办（业务代码</w:t>
      </w:r>
      <w:r>
        <w:rPr>
          <w:rFonts w:hint="eastAsia"/>
        </w:rPr>
        <w:t>5115</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通过该功能实现单位客户向系统内客户和内部户的资金转账经办，支持以下</w:t>
      </w:r>
      <w:r>
        <w:rPr>
          <w:rFonts w:hint="eastAsia"/>
        </w:rPr>
        <w:lastRenderedPageBreak/>
        <w:t>收方和付方的汇划。</w:t>
      </w:r>
    </w:p>
    <w:tbl>
      <w:tblPr>
        <w:tblW w:w="0" w:type="auto"/>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28"/>
        <w:gridCol w:w="720"/>
        <w:gridCol w:w="2880"/>
        <w:gridCol w:w="720"/>
        <w:gridCol w:w="2632"/>
      </w:tblGrid>
      <w:tr w:rsidR="004A1DF5">
        <w:trPr>
          <w:cantSplit/>
        </w:trPr>
        <w:tc>
          <w:tcPr>
            <w:tcW w:w="828" w:type="dxa"/>
            <w:tcBorders>
              <w:top w:val="single" w:sz="4" w:space="0" w:color="auto"/>
              <w:bottom w:val="single" w:sz="4" w:space="0" w:color="auto"/>
            </w:tcBorders>
            <w:shd w:val="clear" w:color="auto" w:fill="D9D9D9"/>
          </w:tcPr>
          <w:p w:rsidR="004A1DF5" w:rsidRDefault="004A1DF5">
            <w:pPr>
              <w:ind w:rightChars="-137" w:right="-329"/>
              <w:rPr>
                <w:sz w:val="21"/>
              </w:rPr>
            </w:pPr>
            <w:r>
              <w:rPr>
                <w:rFonts w:hint="eastAsia"/>
                <w:sz w:val="21"/>
              </w:rPr>
              <w:t>类别</w:t>
            </w:r>
          </w:p>
        </w:tc>
        <w:tc>
          <w:tcPr>
            <w:tcW w:w="720" w:type="dxa"/>
            <w:tcBorders>
              <w:top w:val="single" w:sz="4" w:space="0" w:color="auto"/>
              <w:bottom w:val="single" w:sz="4" w:space="0" w:color="auto"/>
            </w:tcBorders>
            <w:shd w:val="clear" w:color="auto" w:fill="D9D9D9"/>
          </w:tcPr>
          <w:p w:rsidR="004A1DF5" w:rsidRDefault="004A1DF5">
            <w:pPr>
              <w:rPr>
                <w:sz w:val="21"/>
              </w:rPr>
            </w:pPr>
            <w:r>
              <w:rPr>
                <w:rFonts w:hint="eastAsia"/>
                <w:sz w:val="21"/>
              </w:rPr>
              <w:t>序号</w:t>
            </w:r>
          </w:p>
        </w:tc>
        <w:tc>
          <w:tcPr>
            <w:tcW w:w="2880" w:type="dxa"/>
            <w:tcBorders>
              <w:top w:val="single" w:sz="4" w:space="0" w:color="auto"/>
              <w:bottom w:val="single" w:sz="4" w:space="0" w:color="auto"/>
            </w:tcBorders>
            <w:shd w:val="clear" w:color="auto" w:fill="D9D9D9"/>
          </w:tcPr>
          <w:p w:rsidR="004A1DF5" w:rsidRDefault="004A1DF5">
            <w:pPr>
              <w:ind w:firstLineChars="300" w:firstLine="630"/>
              <w:rPr>
                <w:sz w:val="21"/>
              </w:rPr>
            </w:pPr>
            <w:r>
              <w:rPr>
                <w:rFonts w:hint="eastAsia"/>
                <w:sz w:val="21"/>
              </w:rPr>
              <w:t>借方资金</w:t>
            </w:r>
          </w:p>
        </w:tc>
        <w:tc>
          <w:tcPr>
            <w:tcW w:w="720" w:type="dxa"/>
            <w:tcBorders>
              <w:top w:val="single" w:sz="4" w:space="0" w:color="auto"/>
              <w:bottom w:val="single" w:sz="4" w:space="0" w:color="auto"/>
            </w:tcBorders>
            <w:shd w:val="clear" w:color="auto" w:fill="D9D9D9"/>
          </w:tcPr>
          <w:p w:rsidR="004A1DF5" w:rsidRDefault="004A1DF5">
            <w:pPr>
              <w:rPr>
                <w:sz w:val="21"/>
              </w:rPr>
            </w:pPr>
            <w:r>
              <w:rPr>
                <w:rFonts w:hint="eastAsia"/>
                <w:sz w:val="21"/>
              </w:rPr>
              <w:t>序号</w:t>
            </w:r>
          </w:p>
        </w:tc>
        <w:tc>
          <w:tcPr>
            <w:tcW w:w="2632" w:type="dxa"/>
            <w:tcBorders>
              <w:top w:val="single" w:sz="4" w:space="0" w:color="auto"/>
              <w:bottom w:val="single" w:sz="4" w:space="0" w:color="auto"/>
              <w:right w:val="single" w:sz="4" w:space="0" w:color="auto"/>
            </w:tcBorders>
            <w:shd w:val="clear" w:color="auto" w:fill="D9D9D9"/>
          </w:tcPr>
          <w:p w:rsidR="004A1DF5" w:rsidRDefault="004A1DF5">
            <w:pPr>
              <w:ind w:firstLineChars="300" w:firstLine="630"/>
              <w:rPr>
                <w:sz w:val="21"/>
              </w:rPr>
            </w:pPr>
            <w:r>
              <w:rPr>
                <w:rFonts w:hint="eastAsia"/>
                <w:sz w:val="21"/>
              </w:rPr>
              <w:t>收方户口号</w:t>
            </w:r>
          </w:p>
        </w:tc>
      </w:tr>
      <w:tr w:rsidR="004A1DF5">
        <w:trPr>
          <w:cantSplit/>
        </w:trPr>
        <w:tc>
          <w:tcPr>
            <w:tcW w:w="828" w:type="dxa"/>
            <w:vMerge w:val="restart"/>
            <w:tcBorders>
              <w:top w:val="single" w:sz="4" w:space="0" w:color="auto"/>
            </w:tcBorders>
          </w:tcPr>
          <w:p w:rsidR="004A1DF5" w:rsidRDefault="004A1DF5">
            <w:pPr>
              <w:ind w:rightChars="-137" w:right="-329" w:firstLineChars="100" w:firstLine="211"/>
              <w:rPr>
                <w:b/>
                <w:bCs/>
                <w:sz w:val="21"/>
              </w:rPr>
            </w:pPr>
            <w:r>
              <w:rPr>
                <w:rFonts w:hint="eastAsia"/>
                <w:b/>
                <w:bCs/>
                <w:sz w:val="21"/>
              </w:rPr>
              <w:t>对</w:t>
            </w:r>
          </w:p>
          <w:p w:rsidR="004A1DF5" w:rsidRDefault="004A1DF5">
            <w:pPr>
              <w:ind w:rightChars="-137" w:right="-329" w:firstLineChars="100" w:firstLine="211"/>
              <w:rPr>
                <w:b/>
                <w:bCs/>
                <w:sz w:val="21"/>
              </w:rPr>
            </w:pPr>
            <w:r>
              <w:rPr>
                <w:rFonts w:hint="eastAsia"/>
                <w:b/>
                <w:bCs/>
                <w:sz w:val="21"/>
              </w:rPr>
              <w:t>公</w:t>
            </w:r>
          </w:p>
          <w:p w:rsidR="004A1DF5" w:rsidRDefault="004A1DF5">
            <w:pPr>
              <w:ind w:rightChars="-137" w:right="-329" w:firstLineChars="100" w:firstLine="211"/>
              <w:rPr>
                <w:b/>
                <w:bCs/>
                <w:sz w:val="21"/>
              </w:rPr>
            </w:pPr>
            <w:r>
              <w:rPr>
                <w:rFonts w:hint="eastAsia"/>
                <w:b/>
                <w:bCs/>
                <w:sz w:val="21"/>
              </w:rPr>
              <w:t>户</w:t>
            </w:r>
          </w:p>
        </w:tc>
        <w:tc>
          <w:tcPr>
            <w:tcW w:w="720" w:type="dxa"/>
            <w:tcBorders>
              <w:top w:val="single" w:sz="4" w:space="0" w:color="auto"/>
            </w:tcBorders>
          </w:tcPr>
          <w:p w:rsidR="004A1DF5" w:rsidRDefault="004A1DF5">
            <w:pPr>
              <w:rPr>
                <w:sz w:val="21"/>
              </w:rPr>
            </w:pPr>
            <w:r>
              <w:rPr>
                <w:rFonts w:hint="eastAsia"/>
                <w:sz w:val="21"/>
              </w:rPr>
              <w:t>1</w:t>
            </w:r>
          </w:p>
        </w:tc>
        <w:tc>
          <w:tcPr>
            <w:tcW w:w="2880" w:type="dxa"/>
            <w:tcBorders>
              <w:top w:val="single" w:sz="4" w:space="0" w:color="auto"/>
            </w:tcBorders>
          </w:tcPr>
          <w:p w:rsidR="004A1DF5" w:rsidRDefault="004A1DF5">
            <w:pPr>
              <w:rPr>
                <w:sz w:val="21"/>
              </w:rPr>
            </w:pPr>
            <w:r>
              <w:rPr>
                <w:rFonts w:ascii="宋体" w:hAnsi="宋体" w:hint="eastAsia"/>
                <w:sz w:val="21"/>
              </w:rPr>
              <w:t>单位对公户户口号</w:t>
            </w:r>
          </w:p>
        </w:tc>
        <w:tc>
          <w:tcPr>
            <w:tcW w:w="720" w:type="dxa"/>
            <w:tcBorders>
              <w:top w:val="single" w:sz="4" w:space="0" w:color="auto"/>
            </w:tcBorders>
          </w:tcPr>
          <w:p w:rsidR="004A1DF5" w:rsidRDefault="004A1DF5">
            <w:pPr>
              <w:rPr>
                <w:sz w:val="21"/>
              </w:rPr>
            </w:pPr>
            <w:r>
              <w:rPr>
                <w:rFonts w:hint="eastAsia"/>
                <w:sz w:val="21"/>
              </w:rPr>
              <w:t>1</w:t>
            </w:r>
          </w:p>
        </w:tc>
        <w:tc>
          <w:tcPr>
            <w:tcW w:w="2632" w:type="dxa"/>
            <w:tcBorders>
              <w:top w:val="single" w:sz="4" w:space="0" w:color="auto"/>
            </w:tcBorders>
          </w:tcPr>
          <w:p w:rsidR="004A1DF5" w:rsidRDefault="004A1DF5">
            <w:pPr>
              <w:rPr>
                <w:sz w:val="21"/>
              </w:rPr>
            </w:pPr>
            <w:r>
              <w:rPr>
                <w:rFonts w:ascii="宋体" w:hAnsi="宋体" w:hint="eastAsia"/>
                <w:sz w:val="21"/>
              </w:rPr>
              <w:t>客户户口号（新、旧）</w:t>
            </w:r>
          </w:p>
        </w:tc>
      </w:tr>
      <w:tr w:rsidR="004A1DF5">
        <w:trPr>
          <w:cantSplit/>
        </w:trPr>
        <w:tc>
          <w:tcPr>
            <w:tcW w:w="828" w:type="dxa"/>
            <w:vMerge/>
          </w:tcPr>
          <w:p w:rsidR="004A1DF5" w:rsidRDefault="004A1DF5">
            <w:pPr>
              <w:rPr>
                <w:sz w:val="21"/>
              </w:rPr>
            </w:pPr>
          </w:p>
        </w:tc>
        <w:tc>
          <w:tcPr>
            <w:tcW w:w="720" w:type="dxa"/>
          </w:tcPr>
          <w:p w:rsidR="004A1DF5" w:rsidRDefault="004A1DF5">
            <w:pPr>
              <w:rPr>
                <w:sz w:val="21"/>
              </w:rPr>
            </w:pPr>
            <w:r>
              <w:rPr>
                <w:rFonts w:hint="eastAsia"/>
                <w:sz w:val="21"/>
              </w:rPr>
              <w:t>2</w:t>
            </w:r>
          </w:p>
        </w:tc>
        <w:tc>
          <w:tcPr>
            <w:tcW w:w="2880" w:type="dxa"/>
          </w:tcPr>
          <w:p w:rsidR="004A1DF5" w:rsidRDefault="004A1DF5">
            <w:pPr>
              <w:rPr>
                <w:sz w:val="21"/>
              </w:rPr>
            </w:pPr>
            <w:r>
              <w:rPr>
                <w:rFonts w:ascii="宋体" w:hAnsi="宋体" w:hint="eastAsia"/>
                <w:sz w:val="21"/>
              </w:rPr>
              <w:t>本地存现金</w:t>
            </w:r>
          </w:p>
        </w:tc>
        <w:tc>
          <w:tcPr>
            <w:tcW w:w="720" w:type="dxa"/>
          </w:tcPr>
          <w:p w:rsidR="004A1DF5" w:rsidRDefault="004A1DF5">
            <w:pPr>
              <w:rPr>
                <w:sz w:val="21"/>
              </w:rPr>
            </w:pPr>
            <w:r>
              <w:rPr>
                <w:rFonts w:hint="eastAsia"/>
                <w:sz w:val="21"/>
              </w:rPr>
              <w:t>2</w:t>
            </w:r>
          </w:p>
        </w:tc>
        <w:tc>
          <w:tcPr>
            <w:tcW w:w="2632" w:type="dxa"/>
          </w:tcPr>
          <w:p w:rsidR="004A1DF5" w:rsidRDefault="004A1DF5">
            <w:pPr>
              <w:rPr>
                <w:b/>
                <w:bCs/>
                <w:sz w:val="21"/>
              </w:rPr>
            </w:pPr>
            <w:r>
              <w:rPr>
                <w:rFonts w:hint="eastAsia"/>
                <w:b/>
                <w:bCs/>
                <w:sz w:val="21"/>
              </w:rPr>
              <w:t>内部户口号（新、旧）</w:t>
            </w:r>
          </w:p>
        </w:tc>
      </w:tr>
      <w:tr w:rsidR="004A1DF5">
        <w:trPr>
          <w:cantSplit/>
        </w:trPr>
        <w:tc>
          <w:tcPr>
            <w:tcW w:w="828" w:type="dxa"/>
            <w:vMerge/>
          </w:tcPr>
          <w:p w:rsidR="004A1DF5" w:rsidRDefault="004A1DF5">
            <w:pPr>
              <w:rPr>
                <w:sz w:val="21"/>
              </w:rPr>
            </w:pPr>
          </w:p>
        </w:tc>
        <w:tc>
          <w:tcPr>
            <w:tcW w:w="720" w:type="dxa"/>
          </w:tcPr>
          <w:p w:rsidR="004A1DF5" w:rsidRDefault="004A1DF5">
            <w:pPr>
              <w:rPr>
                <w:sz w:val="21"/>
              </w:rPr>
            </w:pPr>
            <w:r>
              <w:rPr>
                <w:rFonts w:hint="eastAsia"/>
                <w:sz w:val="21"/>
              </w:rPr>
              <w:t>3</w:t>
            </w:r>
          </w:p>
        </w:tc>
        <w:tc>
          <w:tcPr>
            <w:tcW w:w="2880" w:type="dxa"/>
          </w:tcPr>
          <w:p w:rsidR="004A1DF5" w:rsidRDefault="004A1DF5">
            <w:pPr>
              <w:rPr>
                <w:sz w:val="21"/>
              </w:rPr>
            </w:pPr>
            <w:r>
              <w:rPr>
                <w:rFonts w:ascii="宋体" w:hAnsi="宋体" w:hint="eastAsia"/>
                <w:sz w:val="21"/>
              </w:rPr>
              <w:t>本网点现金单</w:t>
            </w:r>
          </w:p>
        </w:tc>
        <w:tc>
          <w:tcPr>
            <w:tcW w:w="720" w:type="dxa"/>
          </w:tcPr>
          <w:p w:rsidR="004A1DF5" w:rsidRDefault="004A1DF5">
            <w:pPr>
              <w:rPr>
                <w:sz w:val="21"/>
              </w:rPr>
            </w:pPr>
            <w:r>
              <w:rPr>
                <w:rFonts w:hint="eastAsia"/>
                <w:sz w:val="21"/>
              </w:rPr>
              <w:t>3</w:t>
            </w:r>
          </w:p>
        </w:tc>
        <w:tc>
          <w:tcPr>
            <w:tcW w:w="2632" w:type="dxa"/>
          </w:tcPr>
          <w:p w:rsidR="004A1DF5" w:rsidRDefault="004A1DF5">
            <w:pPr>
              <w:rPr>
                <w:sz w:val="21"/>
              </w:rPr>
            </w:pPr>
            <w:r>
              <w:rPr>
                <w:rFonts w:hint="eastAsia"/>
                <w:sz w:val="21"/>
              </w:rPr>
              <w:t>转汇业务不限制（旧）</w:t>
            </w:r>
          </w:p>
        </w:tc>
      </w:tr>
      <w:tr w:rsidR="004A1DF5">
        <w:trPr>
          <w:cantSplit/>
        </w:trPr>
        <w:tc>
          <w:tcPr>
            <w:tcW w:w="828" w:type="dxa"/>
            <w:vMerge/>
          </w:tcPr>
          <w:p w:rsidR="004A1DF5" w:rsidRDefault="004A1DF5">
            <w:pPr>
              <w:rPr>
                <w:sz w:val="21"/>
              </w:rPr>
            </w:pPr>
          </w:p>
        </w:tc>
        <w:tc>
          <w:tcPr>
            <w:tcW w:w="720" w:type="dxa"/>
          </w:tcPr>
          <w:p w:rsidR="004A1DF5" w:rsidRDefault="004A1DF5">
            <w:pPr>
              <w:rPr>
                <w:sz w:val="21"/>
              </w:rPr>
            </w:pPr>
            <w:r>
              <w:rPr>
                <w:rFonts w:hint="eastAsia"/>
                <w:sz w:val="21"/>
              </w:rPr>
              <w:t>4</w:t>
            </w:r>
          </w:p>
        </w:tc>
        <w:tc>
          <w:tcPr>
            <w:tcW w:w="2880" w:type="dxa"/>
          </w:tcPr>
          <w:p w:rsidR="004A1DF5" w:rsidRDefault="004A1DF5">
            <w:pPr>
              <w:rPr>
                <w:sz w:val="21"/>
              </w:rPr>
            </w:pPr>
            <w:r>
              <w:rPr>
                <w:rFonts w:ascii="宋体" w:hAnsi="宋体" w:hint="eastAsia"/>
                <w:sz w:val="21"/>
              </w:rPr>
              <w:t>本网点销账单</w:t>
            </w:r>
          </w:p>
        </w:tc>
        <w:tc>
          <w:tcPr>
            <w:tcW w:w="720" w:type="dxa"/>
          </w:tcPr>
          <w:p w:rsidR="004A1DF5" w:rsidRDefault="004A1DF5">
            <w:pPr>
              <w:rPr>
                <w:sz w:val="21"/>
              </w:rPr>
            </w:pPr>
          </w:p>
        </w:tc>
        <w:tc>
          <w:tcPr>
            <w:tcW w:w="2632" w:type="dxa"/>
          </w:tcPr>
          <w:p w:rsidR="004A1DF5" w:rsidRDefault="004A1DF5">
            <w:pPr>
              <w:rPr>
                <w:b/>
                <w:bCs/>
                <w:sz w:val="21"/>
              </w:rPr>
            </w:pPr>
          </w:p>
        </w:tc>
      </w:tr>
      <w:tr w:rsidR="004A1DF5">
        <w:trPr>
          <w:cantSplit/>
        </w:trPr>
        <w:tc>
          <w:tcPr>
            <w:tcW w:w="828" w:type="dxa"/>
            <w:vMerge/>
          </w:tcPr>
          <w:p w:rsidR="004A1DF5" w:rsidRDefault="004A1DF5">
            <w:pPr>
              <w:rPr>
                <w:sz w:val="21"/>
              </w:rPr>
            </w:pPr>
          </w:p>
        </w:tc>
        <w:tc>
          <w:tcPr>
            <w:tcW w:w="720" w:type="dxa"/>
          </w:tcPr>
          <w:p w:rsidR="004A1DF5" w:rsidRDefault="004A1DF5">
            <w:pPr>
              <w:rPr>
                <w:sz w:val="21"/>
              </w:rPr>
            </w:pPr>
            <w:r>
              <w:rPr>
                <w:rFonts w:hint="eastAsia"/>
                <w:sz w:val="21"/>
              </w:rPr>
              <w:t>5</w:t>
            </w:r>
          </w:p>
        </w:tc>
        <w:tc>
          <w:tcPr>
            <w:tcW w:w="2880" w:type="dxa"/>
          </w:tcPr>
          <w:p w:rsidR="004A1DF5" w:rsidRDefault="004A1DF5">
            <w:pPr>
              <w:rPr>
                <w:b/>
                <w:bCs/>
                <w:sz w:val="21"/>
              </w:rPr>
            </w:pPr>
            <w:r>
              <w:rPr>
                <w:rFonts w:ascii="宋体" w:hAnsi="宋体" w:hint="eastAsia"/>
                <w:b/>
                <w:bCs/>
                <w:sz w:val="21"/>
              </w:rPr>
              <w:t>本网点内部户口号</w:t>
            </w:r>
          </w:p>
        </w:tc>
        <w:tc>
          <w:tcPr>
            <w:tcW w:w="720" w:type="dxa"/>
          </w:tcPr>
          <w:p w:rsidR="004A1DF5" w:rsidRDefault="004A1DF5">
            <w:pPr>
              <w:rPr>
                <w:sz w:val="21"/>
              </w:rPr>
            </w:pPr>
          </w:p>
        </w:tc>
        <w:tc>
          <w:tcPr>
            <w:tcW w:w="2632" w:type="dxa"/>
          </w:tcPr>
          <w:p w:rsidR="004A1DF5" w:rsidRDefault="004A1DF5">
            <w:pPr>
              <w:rPr>
                <w:sz w:val="21"/>
              </w:rPr>
            </w:pPr>
          </w:p>
        </w:tc>
      </w:tr>
    </w:tbl>
    <w:p w:rsidR="004A1DF5" w:rsidRDefault="004A1DF5">
      <w:pPr>
        <w:rPr>
          <w:sz w:val="21"/>
        </w:rPr>
      </w:pPr>
      <w:r>
        <w:rPr>
          <w:rFonts w:hint="eastAsia"/>
        </w:rPr>
        <w:t>（注：上表中借方资金</w:t>
      </w:r>
      <w:r>
        <w:rPr>
          <w:rFonts w:hint="eastAsia"/>
        </w:rPr>
        <w:t>5</w:t>
      </w:r>
      <w:r>
        <w:rPr>
          <w:rFonts w:hint="eastAsia"/>
        </w:rPr>
        <w:t>和收方户口号</w:t>
      </w:r>
      <w:r>
        <w:rPr>
          <w:rFonts w:hint="eastAsia"/>
        </w:rPr>
        <w:t>2</w:t>
      </w:r>
      <w:r>
        <w:rPr>
          <w:rFonts w:hint="eastAsia"/>
        </w:rPr>
        <w:t>之间的资金划拨，通过“内部转账”实现）</w:t>
      </w:r>
    </w:p>
    <w:p w:rsidR="004A1DF5" w:rsidRDefault="004A1DF5">
      <w:pPr>
        <w:pStyle w:val="6"/>
      </w:pPr>
      <w:r>
        <w:rPr>
          <w:rFonts w:hint="eastAsia"/>
        </w:rPr>
        <w:t>（二）风险提示</w:t>
      </w:r>
    </w:p>
    <w:p w:rsidR="004A1DF5" w:rsidRDefault="004A1DF5">
      <w:pPr>
        <w:ind w:firstLine="480"/>
      </w:pPr>
      <w:r>
        <w:rPr>
          <w:rFonts w:hint="eastAsia"/>
        </w:rPr>
        <w:t>1</w:t>
      </w:r>
      <w:r>
        <w:rPr>
          <w:rFonts w:hint="eastAsia"/>
        </w:rPr>
        <w:t>、经办员要按照会计规范的有关规定进行审核，注意对凭证真伪、要素是否齐全、正确及是否有效等进行审核，防止受理假票据、有缺陷的凭证。</w:t>
      </w:r>
    </w:p>
    <w:p w:rsidR="004A1DF5" w:rsidRDefault="004A1DF5">
      <w:pPr>
        <w:ind w:firstLine="480"/>
      </w:pPr>
      <w:r>
        <w:rPr>
          <w:rFonts w:hint="eastAsia"/>
        </w:rPr>
        <w:t>2</w:t>
      </w:r>
      <w:r>
        <w:rPr>
          <w:rFonts w:hint="eastAsia"/>
        </w:rPr>
        <w:t>、对大额支付款项要进行电话确认，并按授权审批制度提请有权人审批。</w:t>
      </w:r>
    </w:p>
    <w:p w:rsidR="004A1DF5" w:rsidRDefault="004A1DF5">
      <w:pPr>
        <w:ind w:firstLine="480"/>
      </w:pPr>
      <w:r>
        <w:rPr>
          <w:rFonts w:hint="eastAsia"/>
        </w:rPr>
        <w:t>3</w:t>
      </w:r>
      <w:r>
        <w:rPr>
          <w:rFonts w:hint="eastAsia"/>
        </w:rPr>
        <w:t>、经办已完成，如还需复核或授权的业务应及时换人复核，此时的账务为预期交易，只有复核授权完成后才扣客户账。</w:t>
      </w:r>
    </w:p>
    <w:p w:rsidR="004A1DF5" w:rsidRDefault="004A1DF5">
      <w:pPr>
        <w:pStyle w:val="6"/>
      </w:pPr>
      <w:r>
        <w:rPr>
          <w:rFonts w:hint="eastAsia"/>
        </w:rPr>
        <w:t>（三）界面</w:t>
      </w:r>
    </w:p>
    <w:p w:rsidR="004A1DF5" w:rsidRDefault="0004090F">
      <w:pPr>
        <w:jc w:val="center"/>
        <w:rPr>
          <w:rFonts w:ascii="宋体" w:hAnsi="宋体"/>
        </w:rPr>
      </w:pPr>
      <w:r>
        <w:rPr>
          <w:noProof/>
        </w:rPr>
        <w:drawing>
          <wp:inline distT="0" distB="0" distL="0" distR="0">
            <wp:extent cx="5334000" cy="3343275"/>
            <wp:effectExtent l="1905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22" cstate="print"/>
                    <a:srcRect/>
                    <a:stretch>
                      <a:fillRect/>
                    </a:stretch>
                  </pic:blipFill>
                  <pic:spPr bwMode="auto">
                    <a:xfrm>
                      <a:off x="0" y="0"/>
                      <a:ext cx="5334000" cy="3343275"/>
                    </a:xfrm>
                    <a:prstGeom prst="rect">
                      <a:avLst/>
                    </a:prstGeom>
                    <a:noFill/>
                    <a:ln w="9525">
                      <a:noFill/>
                      <a:miter lim="800000"/>
                      <a:headEnd/>
                      <a:tailEnd/>
                    </a:ln>
                  </pic:spPr>
                </pic:pic>
              </a:graphicData>
            </a:graphic>
          </wp:inline>
        </w:drawing>
      </w:r>
      <w:r w:rsidR="004A1DF5">
        <w:rPr>
          <w:rFonts w:ascii="宋体" w:hAnsi="宋体" w:hint="eastAsia"/>
        </w:rPr>
        <w:t>图2.1</w:t>
      </w:r>
    </w:p>
    <w:p w:rsidR="004A1DF5" w:rsidRDefault="004A1DF5">
      <w:pPr>
        <w:pStyle w:val="6"/>
      </w:pPr>
      <w:r>
        <w:rPr>
          <w:rFonts w:hint="eastAsia"/>
        </w:rPr>
        <w:lastRenderedPageBreak/>
        <w:t>（四）操作要点</w:t>
      </w:r>
    </w:p>
    <w:p w:rsidR="004A1DF5" w:rsidRDefault="004A1DF5">
      <w:pPr>
        <w:ind w:firstLine="480"/>
      </w:pPr>
      <w:r>
        <w:rPr>
          <w:rFonts w:hint="eastAsia"/>
        </w:rPr>
        <w:t>1</w:t>
      </w:r>
      <w:r>
        <w:rPr>
          <w:rFonts w:hint="eastAsia"/>
        </w:rPr>
        <w:t>、当资金来源为现金、现金单和挂账单时，其票据来源系统默认为某一固定内部户口号。</w:t>
      </w:r>
    </w:p>
    <w:p w:rsidR="004A1DF5" w:rsidRDefault="004A1DF5">
      <w:pPr>
        <w:ind w:firstLine="480"/>
      </w:pPr>
      <w:r>
        <w:rPr>
          <w:rFonts w:hint="eastAsia"/>
        </w:rPr>
        <w:t>2</w:t>
      </w:r>
      <w:r>
        <w:rPr>
          <w:rFonts w:hint="eastAsia"/>
        </w:rPr>
        <w:t>、在“资金信息”界面可以进行多个资金来源的付款操作，最多可以允许三个付款来源的组合，如</w:t>
      </w:r>
      <w:r>
        <w:rPr>
          <w:rFonts w:ascii="宋体" w:hint="eastAsia"/>
          <w:kern w:val="0"/>
          <w:szCs w:val="18"/>
          <w:lang w:val="zh-CN"/>
        </w:rPr>
        <w:t>一个客户号和现金、现金单的组合，系统不支持多个客户号同时付款。</w:t>
      </w:r>
    </w:p>
    <w:p w:rsidR="004A1DF5" w:rsidRDefault="004A1DF5">
      <w:pPr>
        <w:ind w:firstLine="480"/>
      </w:pPr>
      <w:r>
        <w:rPr>
          <w:rFonts w:hint="eastAsia"/>
        </w:rPr>
        <w:t>3</w:t>
      </w:r>
      <w:r>
        <w:rPr>
          <w:rFonts w:hint="eastAsia"/>
        </w:rPr>
        <w:t>、是否需要复核、授权可以根据业务的金额来判断。各分行可以根据需要对金额进行个性化配置。</w:t>
      </w:r>
    </w:p>
    <w:p w:rsidR="004A1DF5" w:rsidRDefault="004A1DF5">
      <w:pPr>
        <w:ind w:firstLine="480"/>
      </w:pPr>
      <w:r>
        <w:rPr>
          <w:rFonts w:hint="eastAsia"/>
        </w:rPr>
        <w:t>4</w:t>
      </w:r>
      <w:r>
        <w:rPr>
          <w:rFonts w:hint="eastAsia"/>
        </w:rPr>
        <w:t>、“转汇业务”选项默认为“否”。仅当发往旧系统分行的转汇业务时可以选“是”。此时不限制接收户口为我行户口。</w:t>
      </w:r>
    </w:p>
    <w:p w:rsidR="004A1DF5" w:rsidRDefault="004A1DF5">
      <w:pPr>
        <w:pStyle w:val="6"/>
      </w:pPr>
      <w:r>
        <w:rPr>
          <w:rFonts w:hint="eastAsia"/>
        </w:rPr>
        <w:t>（五）操作步骤</w:t>
      </w:r>
    </w:p>
    <w:p w:rsidR="004A1DF5" w:rsidRDefault="004A1DF5">
      <w:pPr>
        <w:ind w:firstLineChars="225" w:firstLine="540"/>
      </w:pPr>
      <w:r>
        <w:rPr>
          <w:rFonts w:hint="eastAsia"/>
        </w:rPr>
        <w:t>1</w:t>
      </w:r>
      <w:r>
        <w:rPr>
          <w:rFonts w:hint="eastAsia"/>
        </w:rPr>
        <w:t>、用户选择系统导航－结算业务－客户转账提出贷记－系统内客户转账对公经办，或在业务代码处输入</w:t>
      </w:r>
      <w:r>
        <w:rPr>
          <w:rFonts w:hint="eastAsia"/>
        </w:rPr>
        <w:t>5115</w:t>
      </w:r>
      <w:r>
        <w:rPr>
          <w:rFonts w:hint="eastAsia"/>
        </w:rPr>
        <w:t>进入；</w:t>
      </w:r>
    </w:p>
    <w:p w:rsidR="004A1DF5" w:rsidRDefault="004A1DF5">
      <w:pPr>
        <w:ind w:firstLine="480"/>
        <w:rPr>
          <w:rFonts w:ascii="宋体" w:hAnsi="宋体"/>
        </w:rPr>
      </w:pPr>
      <w:r>
        <w:rPr>
          <w:rFonts w:hint="eastAsia"/>
        </w:rPr>
        <w:t>2</w:t>
      </w:r>
      <w:r>
        <w:rPr>
          <w:rFonts w:hint="eastAsia"/>
        </w:rPr>
        <w:t>、</w:t>
      </w:r>
      <w:r>
        <w:rPr>
          <w:rFonts w:ascii="宋体" w:hAnsi="宋体" w:hint="eastAsia"/>
        </w:rPr>
        <w:t>根据图2.1提示输入要素：</w:t>
      </w:r>
    </w:p>
    <w:p w:rsidR="004A1DF5" w:rsidRDefault="004A1DF5">
      <w:pPr>
        <w:ind w:firstLine="480"/>
      </w:pPr>
      <w:r>
        <w:rPr>
          <w:rFonts w:hint="eastAsia"/>
        </w:rPr>
        <w:t>（</w:t>
      </w:r>
      <w:r>
        <w:rPr>
          <w:rFonts w:hint="eastAsia"/>
        </w:rPr>
        <w:t>1</w:t>
      </w:r>
      <w:r>
        <w:rPr>
          <w:rFonts w:hint="eastAsia"/>
        </w:rPr>
        <w:t>）输入“票据种类”，当选择“支款凭条”等内部凭证时，系统对凭证不销号，但需要授权才能通过。</w:t>
      </w:r>
    </w:p>
    <w:p w:rsidR="004A1DF5" w:rsidRDefault="004A1DF5">
      <w:pPr>
        <w:ind w:firstLine="480"/>
      </w:pPr>
      <w:r>
        <w:rPr>
          <w:rFonts w:hint="eastAsia"/>
        </w:rPr>
        <w:t>（</w:t>
      </w:r>
      <w:r>
        <w:rPr>
          <w:rFonts w:hint="eastAsia"/>
        </w:rPr>
        <w:t>2</w:t>
      </w:r>
      <w:r>
        <w:rPr>
          <w:rFonts w:hint="eastAsia"/>
        </w:rPr>
        <w:t>）票据号码、票据日期为对应项；当选择票据种类后相应的弹出票据号码和票据日期的输入框。</w:t>
      </w:r>
    </w:p>
    <w:p w:rsidR="004A1DF5" w:rsidRDefault="004A1DF5">
      <w:pPr>
        <w:ind w:firstLine="480"/>
      </w:pPr>
      <w:r>
        <w:rPr>
          <w:rFonts w:hint="eastAsia"/>
        </w:rPr>
        <w:t>（</w:t>
      </w:r>
      <w:r>
        <w:rPr>
          <w:rFonts w:hint="eastAsia"/>
        </w:rPr>
        <w:t>3</w:t>
      </w:r>
      <w:r>
        <w:rPr>
          <w:rFonts w:hint="eastAsia"/>
        </w:rPr>
        <w:t>）输入付方信息：输入正确的客户号，系统自动搜索显示付方开户行和开户地。</w:t>
      </w:r>
    </w:p>
    <w:p w:rsidR="004A1DF5" w:rsidRDefault="004A1DF5">
      <w:pPr>
        <w:ind w:firstLine="480"/>
      </w:pPr>
      <w:r>
        <w:rPr>
          <w:rFonts w:hint="eastAsia"/>
        </w:rPr>
        <w:t>如果是现金汇款，在付方户口号中输入“</w:t>
      </w:r>
      <w:r>
        <w:rPr>
          <w:rFonts w:hint="eastAsia"/>
        </w:rPr>
        <w:t>0</w:t>
      </w:r>
      <w:r>
        <w:rPr>
          <w:rFonts w:hint="eastAsia"/>
        </w:rPr>
        <w:t>”，输入客户名称后，系统自动默认显示付方开户行和开户地。按</w:t>
      </w:r>
      <w:r>
        <w:rPr>
          <w:rFonts w:hint="eastAsia"/>
        </w:rPr>
        <w:t>Ctrl+1</w:t>
      </w:r>
      <w:r>
        <w:rPr>
          <w:rFonts w:hint="eastAsia"/>
        </w:rPr>
        <w:t>激活“资金信息”界面，选择“资金信息”，进入“资金信息”界面。点击现金收款按钮，完成现金票面的输入。</w:t>
      </w:r>
    </w:p>
    <w:p w:rsidR="004A1DF5" w:rsidRDefault="004A1DF5">
      <w:pPr>
        <w:ind w:firstLine="480"/>
      </w:pPr>
      <w:r>
        <w:rPr>
          <w:rFonts w:hint="eastAsia"/>
        </w:rPr>
        <w:t>如果是现金单、挂账单汇款，在付方户口号中输入单号，付方户口号变为“</w:t>
      </w:r>
      <w:r>
        <w:rPr>
          <w:rFonts w:hint="eastAsia"/>
        </w:rPr>
        <w:t>0</w:t>
      </w:r>
      <w:r>
        <w:rPr>
          <w:rFonts w:hint="eastAsia"/>
        </w:rPr>
        <w:t>”，系统自动默认显示付方开户行和开户地。按</w:t>
      </w:r>
      <w:r>
        <w:rPr>
          <w:rFonts w:hint="eastAsia"/>
        </w:rPr>
        <w:t>ctrl</w:t>
      </w:r>
      <w:r>
        <w:rPr>
          <w:rFonts w:hint="eastAsia"/>
        </w:rPr>
        <w:t>＋</w:t>
      </w:r>
      <w:r>
        <w:rPr>
          <w:rFonts w:hint="eastAsia"/>
        </w:rPr>
        <w:t>1</w:t>
      </w:r>
      <w:r>
        <w:rPr>
          <w:rFonts w:hint="eastAsia"/>
        </w:rPr>
        <w:t>激活“资金信息”界面，借方资金</w:t>
      </w:r>
      <w:r>
        <w:rPr>
          <w:rFonts w:hint="eastAsia"/>
        </w:rPr>
        <w:t>1</w:t>
      </w:r>
      <w:r>
        <w:rPr>
          <w:rFonts w:hint="eastAsia"/>
        </w:rPr>
        <w:t>自动显示相应的单号</w:t>
      </w:r>
    </w:p>
    <w:p w:rsidR="004A1DF5" w:rsidRDefault="004A1DF5">
      <w:pPr>
        <w:ind w:firstLine="480"/>
      </w:pPr>
      <w:r>
        <w:rPr>
          <w:rFonts w:hint="eastAsia"/>
        </w:rPr>
        <w:t>（</w:t>
      </w:r>
      <w:r>
        <w:rPr>
          <w:rFonts w:hint="eastAsia"/>
        </w:rPr>
        <w:t>4</w:t>
      </w:r>
      <w:r>
        <w:rPr>
          <w:rFonts w:hint="eastAsia"/>
        </w:rPr>
        <w:t>）如果该业务有多个资金来源或者资金来源是是现金、现金单或挂账单，则按</w:t>
      </w:r>
      <w:r>
        <w:rPr>
          <w:rFonts w:hint="eastAsia"/>
        </w:rPr>
        <w:t>Ctrl+1</w:t>
      </w:r>
      <w:r>
        <w:rPr>
          <w:rFonts w:hint="eastAsia"/>
        </w:rPr>
        <w:t>激活“资金信息”界面，选择“资金信息”，进入“资金信息”界面。</w:t>
      </w:r>
    </w:p>
    <w:p w:rsidR="004A1DF5" w:rsidRDefault="004A1DF5">
      <w:pPr>
        <w:ind w:firstLine="480"/>
      </w:pPr>
      <w:r>
        <w:rPr>
          <w:rFonts w:hint="eastAsia"/>
        </w:rPr>
        <w:t>（</w:t>
      </w:r>
      <w:r>
        <w:rPr>
          <w:rFonts w:hint="eastAsia"/>
        </w:rPr>
        <w:t>5</w:t>
      </w:r>
      <w:r>
        <w:rPr>
          <w:rFonts w:hint="eastAsia"/>
        </w:rPr>
        <w:t>）在票据位置处选择输入需要销号的凭证来源；系统默认为借方资金</w:t>
      </w:r>
      <w:r>
        <w:rPr>
          <w:rFonts w:hint="eastAsia"/>
        </w:rPr>
        <w:t>1</w:t>
      </w:r>
      <w:r>
        <w:rPr>
          <w:rFonts w:hint="eastAsia"/>
        </w:rPr>
        <w:t>。</w:t>
      </w:r>
    </w:p>
    <w:p w:rsidR="004A1DF5" w:rsidRDefault="004A1DF5">
      <w:pPr>
        <w:ind w:firstLine="480"/>
      </w:pPr>
      <w:r>
        <w:rPr>
          <w:rFonts w:hint="eastAsia"/>
        </w:rPr>
        <w:lastRenderedPageBreak/>
        <w:t>（</w:t>
      </w:r>
      <w:r>
        <w:rPr>
          <w:rFonts w:hint="eastAsia"/>
        </w:rPr>
        <w:t>6</w:t>
      </w:r>
      <w:r>
        <w:rPr>
          <w:rFonts w:hint="eastAsia"/>
        </w:rPr>
        <w:t>）如果只有一个借方资金来源直接执行计费按钮操作。如果有多个借方资金来源则根据界面提示输入要素。“现金收款”操作见第三章。</w:t>
      </w:r>
    </w:p>
    <w:p w:rsidR="004A1DF5" w:rsidRDefault="004A1DF5">
      <w:pPr>
        <w:ind w:firstLine="480"/>
      </w:pPr>
      <w:r>
        <w:rPr>
          <w:rFonts w:hint="eastAsia"/>
        </w:rPr>
        <w:t>（</w:t>
      </w:r>
      <w:r>
        <w:rPr>
          <w:rFonts w:hint="eastAsia"/>
        </w:rPr>
        <w:t>7</w:t>
      </w:r>
      <w:r>
        <w:rPr>
          <w:rFonts w:hint="eastAsia"/>
        </w:rPr>
        <w:t>）选择“计费”，系统进入“收费界面”进行收费操作。</w:t>
      </w:r>
    </w:p>
    <w:p w:rsidR="004A1DF5" w:rsidRDefault="004A1DF5">
      <w:pPr>
        <w:ind w:firstLine="480"/>
      </w:pPr>
      <w:r>
        <w:rPr>
          <w:rFonts w:hint="eastAsia"/>
        </w:rPr>
        <w:t>3</w:t>
      </w:r>
      <w:r>
        <w:rPr>
          <w:rFonts w:hint="eastAsia"/>
        </w:rPr>
        <w:t>、完成收费确认后，系统根据业务情况显示业务状态为“待复核”或“待授权”；</w:t>
      </w:r>
    </w:p>
    <w:p w:rsidR="004A1DF5" w:rsidRDefault="004A1DF5">
      <w:pPr>
        <w:ind w:firstLine="480"/>
        <w:rPr>
          <w:b/>
          <w:bCs/>
        </w:rPr>
      </w:pPr>
      <w:r>
        <w:rPr>
          <w:rFonts w:hint="eastAsia"/>
        </w:rPr>
        <w:t>4</w:t>
      </w:r>
      <w:r>
        <w:rPr>
          <w:rFonts w:hint="eastAsia"/>
        </w:rPr>
        <w:t>、按需打印“付款汇单（提出贷记）”、“通用收费回单”。</w:t>
      </w:r>
    </w:p>
    <w:p w:rsidR="004A1DF5" w:rsidRDefault="004A1DF5" w:rsidP="0004090F">
      <w:pPr>
        <w:pStyle w:val="5"/>
      </w:pPr>
      <w:r>
        <w:rPr>
          <w:rFonts w:hint="eastAsia"/>
        </w:rPr>
        <w:t>二、系统内客户转账个人户经办（业务代码</w:t>
      </w:r>
      <w:r>
        <w:rPr>
          <w:rFonts w:hint="eastAsia"/>
        </w:rPr>
        <w:t>5125</w:t>
      </w:r>
      <w:r>
        <w:rPr>
          <w:rFonts w:hint="eastAsia"/>
        </w:rPr>
        <w:t>）</w:t>
      </w:r>
    </w:p>
    <w:p w:rsidR="004A1DF5" w:rsidRDefault="004A1DF5" w:rsidP="0004090F">
      <w:pPr>
        <w:pStyle w:val="6"/>
        <w:spacing w:before="120" w:line="319" w:lineRule="auto"/>
      </w:pPr>
      <w:r>
        <w:rPr>
          <w:rFonts w:hint="eastAsia"/>
        </w:rPr>
        <w:t>（一）功能介绍</w:t>
      </w:r>
    </w:p>
    <w:p w:rsidR="004A1DF5" w:rsidRDefault="004A1DF5">
      <w:pPr>
        <w:ind w:firstLine="480"/>
      </w:pPr>
      <w:r>
        <w:rPr>
          <w:rFonts w:hint="eastAsia"/>
        </w:rPr>
        <w:t>通过该功能实现了个人客户向系统内单位户的资金转账，支持以下收方和付方的汇划。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28"/>
        <w:gridCol w:w="720"/>
        <w:gridCol w:w="2880"/>
        <w:gridCol w:w="720"/>
        <w:gridCol w:w="2880"/>
      </w:tblGrid>
      <w:tr w:rsidR="004A1DF5">
        <w:trPr>
          <w:cantSplit/>
        </w:trPr>
        <w:tc>
          <w:tcPr>
            <w:tcW w:w="828" w:type="dxa"/>
            <w:tcBorders>
              <w:top w:val="single" w:sz="4" w:space="0" w:color="auto"/>
              <w:bottom w:val="single" w:sz="4" w:space="0" w:color="auto"/>
            </w:tcBorders>
            <w:shd w:val="clear" w:color="auto" w:fill="E0E0E0"/>
          </w:tcPr>
          <w:p w:rsidR="004A1DF5" w:rsidRDefault="004A1DF5">
            <w:pPr>
              <w:spacing w:line="240" w:lineRule="auto"/>
              <w:rPr>
                <w:sz w:val="21"/>
              </w:rPr>
            </w:pPr>
            <w:r>
              <w:rPr>
                <w:rFonts w:hint="eastAsia"/>
                <w:sz w:val="21"/>
              </w:rPr>
              <w:t>类别</w:t>
            </w:r>
          </w:p>
        </w:tc>
        <w:tc>
          <w:tcPr>
            <w:tcW w:w="720" w:type="dxa"/>
            <w:tcBorders>
              <w:top w:val="single" w:sz="4" w:space="0" w:color="auto"/>
              <w:bottom w:val="single" w:sz="4" w:space="0" w:color="auto"/>
            </w:tcBorders>
            <w:shd w:val="clear" w:color="auto" w:fill="E0E0E0"/>
          </w:tcPr>
          <w:p w:rsidR="004A1DF5" w:rsidRDefault="004A1DF5">
            <w:pPr>
              <w:spacing w:line="240" w:lineRule="auto"/>
              <w:rPr>
                <w:sz w:val="21"/>
              </w:rPr>
            </w:pPr>
            <w:r>
              <w:rPr>
                <w:rFonts w:hint="eastAsia"/>
                <w:sz w:val="21"/>
              </w:rPr>
              <w:t>序号</w:t>
            </w:r>
          </w:p>
        </w:tc>
        <w:tc>
          <w:tcPr>
            <w:tcW w:w="2880" w:type="dxa"/>
            <w:tcBorders>
              <w:top w:val="single" w:sz="4" w:space="0" w:color="auto"/>
              <w:bottom w:val="single" w:sz="4" w:space="0" w:color="auto"/>
            </w:tcBorders>
            <w:shd w:val="clear" w:color="auto" w:fill="E0E0E0"/>
          </w:tcPr>
          <w:p w:rsidR="004A1DF5" w:rsidRDefault="004A1DF5">
            <w:pPr>
              <w:spacing w:line="240" w:lineRule="auto"/>
              <w:ind w:firstLineChars="300" w:firstLine="630"/>
              <w:rPr>
                <w:sz w:val="21"/>
              </w:rPr>
            </w:pPr>
            <w:r>
              <w:rPr>
                <w:rFonts w:hint="eastAsia"/>
                <w:sz w:val="21"/>
              </w:rPr>
              <w:t>资金账户</w:t>
            </w:r>
          </w:p>
        </w:tc>
        <w:tc>
          <w:tcPr>
            <w:tcW w:w="720" w:type="dxa"/>
            <w:tcBorders>
              <w:top w:val="single" w:sz="4" w:space="0" w:color="auto"/>
              <w:bottom w:val="single" w:sz="4" w:space="0" w:color="auto"/>
            </w:tcBorders>
            <w:shd w:val="clear" w:color="auto" w:fill="E0E0E0"/>
          </w:tcPr>
          <w:p w:rsidR="004A1DF5" w:rsidRDefault="004A1DF5">
            <w:pPr>
              <w:spacing w:line="240" w:lineRule="auto"/>
              <w:rPr>
                <w:sz w:val="21"/>
              </w:rPr>
            </w:pPr>
            <w:r>
              <w:rPr>
                <w:rFonts w:hint="eastAsia"/>
                <w:sz w:val="21"/>
              </w:rPr>
              <w:t>序号</w:t>
            </w:r>
          </w:p>
        </w:tc>
        <w:tc>
          <w:tcPr>
            <w:tcW w:w="2880" w:type="dxa"/>
            <w:tcBorders>
              <w:top w:val="single" w:sz="4" w:space="0" w:color="auto"/>
              <w:bottom w:val="single" w:sz="4" w:space="0" w:color="auto"/>
              <w:right w:val="single" w:sz="4" w:space="0" w:color="auto"/>
            </w:tcBorders>
            <w:shd w:val="clear" w:color="auto" w:fill="E0E0E0"/>
          </w:tcPr>
          <w:p w:rsidR="004A1DF5" w:rsidRDefault="004A1DF5">
            <w:pPr>
              <w:spacing w:line="240" w:lineRule="auto"/>
              <w:ind w:firstLineChars="200" w:firstLine="420"/>
              <w:rPr>
                <w:sz w:val="21"/>
              </w:rPr>
            </w:pPr>
            <w:r>
              <w:rPr>
                <w:rFonts w:hint="eastAsia"/>
                <w:sz w:val="21"/>
              </w:rPr>
              <w:t>收方户口号</w:t>
            </w:r>
          </w:p>
        </w:tc>
      </w:tr>
      <w:tr w:rsidR="004A1DF5">
        <w:trPr>
          <w:cantSplit/>
        </w:trPr>
        <w:tc>
          <w:tcPr>
            <w:tcW w:w="828" w:type="dxa"/>
            <w:vMerge w:val="restart"/>
            <w:tcBorders>
              <w:top w:val="single" w:sz="4" w:space="0" w:color="auto"/>
              <w:left w:val="single" w:sz="4" w:space="0" w:color="auto"/>
            </w:tcBorders>
          </w:tcPr>
          <w:p w:rsidR="004A1DF5" w:rsidRDefault="004A1DF5">
            <w:pPr>
              <w:spacing w:line="240" w:lineRule="auto"/>
              <w:ind w:firstLineChars="100" w:firstLine="211"/>
              <w:rPr>
                <w:b/>
                <w:bCs/>
                <w:sz w:val="21"/>
              </w:rPr>
            </w:pPr>
            <w:r>
              <w:rPr>
                <w:rFonts w:hint="eastAsia"/>
                <w:b/>
                <w:bCs/>
                <w:sz w:val="21"/>
              </w:rPr>
              <w:t>个</w:t>
            </w:r>
          </w:p>
          <w:p w:rsidR="004A1DF5" w:rsidRDefault="004A1DF5">
            <w:pPr>
              <w:spacing w:line="240" w:lineRule="auto"/>
              <w:ind w:firstLineChars="100" w:firstLine="211"/>
              <w:rPr>
                <w:b/>
                <w:bCs/>
                <w:sz w:val="21"/>
              </w:rPr>
            </w:pPr>
            <w:r>
              <w:rPr>
                <w:rFonts w:hint="eastAsia"/>
                <w:b/>
                <w:bCs/>
                <w:sz w:val="21"/>
              </w:rPr>
              <w:t>人</w:t>
            </w:r>
          </w:p>
          <w:p w:rsidR="004A1DF5" w:rsidRDefault="004A1DF5">
            <w:pPr>
              <w:spacing w:line="240" w:lineRule="auto"/>
              <w:ind w:firstLineChars="100" w:firstLine="211"/>
              <w:rPr>
                <w:sz w:val="21"/>
              </w:rPr>
            </w:pPr>
            <w:r>
              <w:rPr>
                <w:rFonts w:hint="eastAsia"/>
                <w:b/>
                <w:bCs/>
                <w:sz w:val="21"/>
              </w:rPr>
              <w:t>户</w:t>
            </w:r>
          </w:p>
        </w:tc>
        <w:tc>
          <w:tcPr>
            <w:tcW w:w="720" w:type="dxa"/>
            <w:tcBorders>
              <w:top w:val="single" w:sz="4" w:space="0" w:color="auto"/>
            </w:tcBorders>
          </w:tcPr>
          <w:p w:rsidR="004A1DF5" w:rsidRDefault="004A1DF5">
            <w:pPr>
              <w:spacing w:line="240" w:lineRule="auto"/>
              <w:rPr>
                <w:rFonts w:ascii="宋体" w:hAnsi="宋体"/>
                <w:sz w:val="21"/>
              </w:rPr>
            </w:pPr>
            <w:r>
              <w:rPr>
                <w:rFonts w:ascii="宋体" w:hAnsi="宋体" w:hint="eastAsia"/>
                <w:sz w:val="21"/>
              </w:rPr>
              <w:t>1</w:t>
            </w:r>
          </w:p>
        </w:tc>
        <w:tc>
          <w:tcPr>
            <w:tcW w:w="2880" w:type="dxa"/>
            <w:tcBorders>
              <w:top w:val="single" w:sz="4" w:space="0" w:color="auto"/>
            </w:tcBorders>
          </w:tcPr>
          <w:p w:rsidR="004A1DF5" w:rsidRDefault="004A1DF5">
            <w:pPr>
              <w:spacing w:line="240" w:lineRule="auto"/>
              <w:rPr>
                <w:sz w:val="21"/>
              </w:rPr>
            </w:pPr>
            <w:r>
              <w:rPr>
                <w:rFonts w:ascii="宋体" w:hAnsi="宋体" w:hint="eastAsia"/>
                <w:sz w:val="21"/>
              </w:rPr>
              <w:t>个人户口号（非储蓄存折户）</w:t>
            </w:r>
          </w:p>
        </w:tc>
        <w:tc>
          <w:tcPr>
            <w:tcW w:w="720" w:type="dxa"/>
            <w:tcBorders>
              <w:top w:val="single" w:sz="4" w:space="0" w:color="auto"/>
            </w:tcBorders>
          </w:tcPr>
          <w:p w:rsidR="004A1DF5" w:rsidRDefault="004A1DF5">
            <w:pPr>
              <w:spacing w:line="240" w:lineRule="auto"/>
              <w:rPr>
                <w:sz w:val="21"/>
              </w:rPr>
            </w:pPr>
            <w:r>
              <w:rPr>
                <w:rFonts w:hint="eastAsia"/>
                <w:sz w:val="21"/>
              </w:rPr>
              <w:t>1</w:t>
            </w:r>
          </w:p>
        </w:tc>
        <w:tc>
          <w:tcPr>
            <w:tcW w:w="2880" w:type="dxa"/>
            <w:tcBorders>
              <w:top w:val="single" w:sz="4" w:space="0" w:color="auto"/>
              <w:right w:val="single" w:sz="4" w:space="0" w:color="auto"/>
            </w:tcBorders>
          </w:tcPr>
          <w:p w:rsidR="004A1DF5" w:rsidRDefault="004A1DF5">
            <w:pPr>
              <w:spacing w:line="240" w:lineRule="auto"/>
              <w:rPr>
                <w:sz w:val="21"/>
              </w:rPr>
            </w:pPr>
            <w:r>
              <w:rPr>
                <w:rFonts w:ascii="宋体" w:hAnsi="宋体" w:hint="eastAsia"/>
                <w:sz w:val="21"/>
              </w:rPr>
              <w:t>新系统分行</w:t>
            </w:r>
            <w:r>
              <w:rPr>
                <w:rFonts w:ascii="宋体" w:hAnsi="宋体" w:hint="eastAsia"/>
                <w:b/>
                <w:bCs/>
                <w:sz w:val="21"/>
              </w:rPr>
              <w:t>对公</w:t>
            </w:r>
            <w:r>
              <w:rPr>
                <w:rFonts w:ascii="宋体" w:hAnsi="宋体" w:hint="eastAsia"/>
                <w:sz w:val="21"/>
              </w:rPr>
              <w:t>客户户口号</w:t>
            </w:r>
          </w:p>
        </w:tc>
      </w:tr>
      <w:tr w:rsidR="004A1DF5">
        <w:trPr>
          <w:cantSplit/>
        </w:trPr>
        <w:tc>
          <w:tcPr>
            <w:tcW w:w="828" w:type="dxa"/>
            <w:vMerge/>
            <w:tcBorders>
              <w:left w:val="single" w:sz="4" w:space="0" w:color="auto"/>
            </w:tcBorders>
          </w:tcPr>
          <w:p w:rsidR="004A1DF5" w:rsidRDefault="004A1DF5">
            <w:pPr>
              <w:spacing w:line="240" w:lineRule="auto"/>
              <w:rPr>
                <w:sz w:val="21"/>
              </w:rPr>
            </w:pPr>
          </w:p>
        </w:tc>
        <w:tc>
          <w:tcPr>
            <w:tcW w:w="720" w:type="dxa"/>
          </w:tcPr>
          <w:p w:rsidR="004A1DF5" w:rsidRDefault="004A1DF5">
            <w:pPr>
              <w:spacing w:line="240" w:lineRule="auto"/>
              <w:rPr>
                <w:rFonts w:ascii="宋体" w:hAnsi="宋体"/>
                <w:sz w:val="21"/>
              </w:rPr>
            </w:pPr>
            <w:r>
              <w:rPr>
                <w:rFonts w:ascii="宋体" w:hAnsi="宋体" w:hint="eastAsia"/>
                <w:sz w:val="21"/>
              </w:rPr>
              <w:t>2</w:t>
            </w:r>
          </w:p>
        </w:tc>
        <w:tc>
          <w:tcPr>
            <w:tcW w:w="2880" w:type="dxa"/>
          </w:tcPr>
          <w:p w:rsidR="004A1DF5" w:rsidRDefault="004A1DF5">
            <w:pPr>
              <w:spacing w:line="240" w:lineRule="auto"/>
              <w:rPr>
                <w:sz w:val="21"/>
              </w:rPr>
            </w:pPr>
            <w:r>
              <w:rPr>
                <w:rFonts w:ascii="宋体" w:hAnsi="宋体" w:hint="eastAsia"/>
                <w:sz w:val="21"/>
              </w:rPr>
              <w:t>本地存现金</w:t>
            </w:r>
          </w:p>
        </w:tc>
        <w:tc>
          <w:tcPr>
            <w:tcW w:w="720" w:type="dxa"/>
          </w:tcPr>
          <w:p w:rsidR="004A1DF5" w:rsidRDefault="004A1DF5">
            <w:pPr>
              <w:spacing w:line="240" w:lineRule="auto"/>
              <w:rPr>
                <w:sz w:val="21"/>
              </w:rPr>
            </w:pPr>
            <w:r>
              <w:rPr>
                <w:rFonts w:hint="eastAsia"/>
                <w:sz w:val="21"/>
              </w:rPr>
              <w:t>2</w:t>
            </w:r>
          </w:p>
        </w:tc>
        <w:tc>
          <w:tcPr>
            <w:tcW w:w="2880" w:type="dxa"/>
            <w:tcBorders>
              <w:right w:val="single" w:sz="4" w:space="0" w:color="auto"/>
            </w:tcBorders>
          </w:tcPr>
          <w:p w:rsidR="004A1DF5" w:rsidRDefault="004A1DF5">
            <w:pPr>
              <w:spacing w:line="240" w:lineRule="auto"/>
              <w:rPr>
                <w:sz w:val="21"/>
              </w:rPr>
            </w:pPr>
            <w:r>
              <w:rPr>
                <w:rFonts w:ascii="宋体" w:hAnsi="宋体" w:hint="eastAsia"/>
                <w:sz w:val="21"/>
              </w:rPr>
              <w:t>旧系统分行</w:t>
            </w:r>
            <w:r>
              <w:rPr>
                <w:rFonts w:ascii="宋体" w:hAnsi="宋体" w:hint="eastAsia"/>
                <w:b/>
                <w:bCs/>
                <w:sz w:val="21"/>
              </w:rPr>
              <w:t>对公</w:t>
            </w:r>
            <w:r>
              <w:rPr>
                <w:rFonts w:ascii="宋体" w:hAnsi="宋体" w:hint="eastAsia"/>
                <w:sz w:val="21"/>
              </w:rPr>
              <w:t>客户户口号</w:t>
            </w:r>
          </w:p>
        </w:tc>
      </w:tr>
      <w:tr w:rsidR="004A1DF5">
        <w:trPr>
          <w:cantSplit/>
        </w:trPr>
        <w:tc>
          <w:tcPr>
            <w:tcW w:w="828" w:type="dxa"/>
            <w:vMerge/>
            <w:tcBorders>
              <w:left w:val="single" w:sz="4" w:space="0" w:color="auto"/>
            </w:tcBorders>
          </w:tcPr>
          <w:p w:rsidR="004A1DF5" w:rsidRDefault="004A1DF5">
            <w:pPr>
              <w:spacing w:line="240" w:lineRule="auto"/>
              <w:rPr>
                <w:sz w:val="21"/>
              </w:rPr>
            </w:pPr>
          </w:p>
        </w:tc>
        <w:tc>
          <w:tcPr>
            <w:tcW w:w="720" w:type="dxa"/>
          </w:tcPr>
          <w:p w:rsidR="004A1DF5" w:rsidRDefault="004A1DF5">
            <w:pPr>
              <w:spacing w:line="240" w:lineRule="auto"/>
              <w:rPr>
                <w:rFonts w:ascii="宋体" w:hAnsi="宋体"/>
                <w:sz w:val="21"/>
              </w:rPr>
            </w:pPr>
            <w:r>
              <w:rPr>
                <w:rFonts w:ascii="宋体" w:hAnsi="宋体" w:hint="eastAsia"/>
                <w:sz w:val="21"/>
              </w:rPr>
              <w:t>3</w:t>
            </w:r>
          </w:p>
        </w:tc>
        <w:tc>
          <w:tcPr>
            <w:tcW w:w="2880" w:type="dxa"/>
          </w:tcPr>
          <w:p w:rsidR="004A1DF5" w:rsidRDefault="004A1DF5">
            <w:pPr>
              <w:spacing w:line="240" w:lineRule="auto"/>
              <w:rPr>
                <w:sz w:val="21"/>
              </w:rPr>
            </w:pPr>
            <w:r>
              <w:rPr>
                <w:rFonts w:ascii="宋体" w:hAnsi="宋体" w:hint="eastAsia"/>
                <w:sz w:val="21"/>
              </w:rPr>
              <w:t>本网点现金单</w:t>
            </w:r>
          </w:p>
        </w:tc>
        <w:tc>
          <w:tcPr>
            <w:tcW w:w="720" w:type="dxa"/>
          </w:tcPr>
          <w:p w:rsidR="004A1DF5" w:rsidRDefault="004A1DF5">
            <w:pPr>
              <w:spacing w:line="240" w:lineRule="auto"/>
              <w:rPr>
                <w:sz w:val="21"/>
              </w:rPr>
            </w:pPr>
          </w:p>
        </w:tc>
        <w:tc>
          <w:tcPr>
            <w:tcW w:w="2880" w:type="dxa"/>
            <w:tcBorders>
              <w:right w:val="single" w:sz="4" w:space="0" w:color="auto"/>
            </w:tcBorders>
          </w:tcPr>
          <w:p w:rsidR="004A1DF5" w:rsidRDefault="004A1DF5">
            <w:pPr>
              <w:spacing w:line="240" w:lineRule="auto"/>
              <w:rPr>
                <w:sz w:val="21"/>
              </w:rPr>
            </w:pPr>
          </w:p>
        </w:tc>
      </w:tr>
      <w:tr w:rsidR="004A1DF5">
        <w:trPr>
          <w:cantSplit/>
        </w:trPr>
        <w:tc>
          <w:tcPr>
            <w:tcW w:w="828" w:type="dxa"/>
            <w:vMerge/>
            <w:tcBorders>
              <w:left w:val="single" w:sz="4" w:space="0" w:color="auto"/>
              <w:bottom w:val="single" w:sz="4" w:space="0" w:color="auto"/>
            </w:tcBorders>
          </w:tcPr>
          <w:p w:rsidR="004A1DF5" w:rsidRDefault="004A1DF5">
            <w:pPr>
              <w:spacing w:line="240" w:lineRule="auto"/>
              <w:rPr>
                <w:sz w:val="21"/>
              </w:rPr>
            </w:pPr>
          </w:p>
        </w:tc>
        <w:tc>
          <w:tcPr>
            <w:tcW w:w="720" w:type="dxa"/>
            <w:tcBorders>
              <w:bottom w:val="single" w:sz="4" w:space="0" w:color="auto"/>
            </w:tcBorders>
          </w:tcPr>
          <w:p w:rsidR="004A1DF5" w:rsidRDefault="004A1DF5">
            <w:pPr>
              <w:spacing w:line="240" w:lineRule="auto"/>
              <w:rPr>
                <w:rFonts w:ascii="宋体" w:hAnsi="宋体"/>
                <w:sz w:val="21"/>
              </w:rPr>
            </w:pPr>
            <w:r>
              <w:rPr>
                <w:rFonts w:ascii="宋体" w:hAnsi="宋体" w:hint="eastAsia"/>
                <w:sz w:val="21"/>
              </w:rPr>
              <w:t>4</w:t>
            </w:r>
          </w:p>
        </w:tc>
        <w:tc>
          <w:tcPr>
            <w:tcW w:w="2880" w:type="dxa"/>
            <w:tcBorders>
              <w:bottom w:val="single" w:sz="4" w:space="0" w:color="auto"/>
            </w:tcBorders>
          </w:tcPr>
          <w:p w:rsidR="004A1DF5" w:rsidRDefault="004A1DF5">
            <w:pPr>
              <w:spacing w:line="240" w:lineRule="auto"/>
              <w:rPr>
                <w:sz w:val="21"/>
              </w:rPr>
            </w:pPr>
            <w:r>
              <w:rPr>
                <w:rFonts w:ascii="宋体" w:hAnsi="宋体" w:hint="eastAsia"/>
                <w:sz w:val="21"/>
              </w:rPr>
              <w:t>本网点销账单</w:t>
            </w:r>
          </w:p>
        </w:tc>
        <w:tc>
          <w:tcPr>
            <w:tcW w:w="720" w:type="dxa"/>
            <w:tcBorders>
              <w:bottom w:val="single" w:sz="4" w:space="0" w:color="auto"/>
            </w:tcBorders>
          </w:tcPr>
          <w:p w:rsidR="004A1DF5" w:rsidRDefault="004A1DF5">
            <w:pPr>
              <w:spacing w:line="240" w:lineRule="auto"/>
              <w:rPr>
                <w:sz w:val="21"/>
              </w:rPr>
            </w:pPr>
          </w:p>
        </w:tc>
        <w:tc>
          <w:tcPr>
            <w:tcW w:w="2880" w:type="dxa"/>
            <w:tcBorders>
              <w:bottom w:val="single" w:sz="4" w:space="0" w:color="auto"/>
              <w:right w:val="single" w:sz="4" w:space="0" w:color="auto"/>
            </w:tcBorders>
          </w:tcPr>
          <w:p w:rsidR="004A1DF5" w:rsidRDefault="004A1DF5">
            <w:pPr>
              <w:spacing w:line="240" w:lineRule="auto"/>
              <w:rPr>
                <w:sz w:val="21"/>
              </w:rPr>
            </w:pPr>
          </w:p>
        </w:tc>
      </w:tr>
    </w:tbl>
    <w:p w:rsidR="004A1DF5" w:rsidRDefault="004A1DF5">
      <w:pPr>
        <w:pStyle w:val="6"/>
        <w:spacing w:before="120" w:line="319" w:lineRule="auto"/>
      </w:pPr>
      <w:r>
        <w:rPr>
          <w:rFonts w:hint="eastAsia"/>
        </w:rPr>
        <w:t>（二）界面</w:t>
      </w:r>
    </w:p>
    <w:p w:rsidR="004A1DF5" w:rsidRDefault="0004090F">
      <w:pPr>
        <w:spacing w:line="240" w:lineRule="auto"/>
        <w:jc w:val="center"/>
        <w:rPr>
          <w:rFonts w:ascii="宋体" w:hAnsi="宋体"/>
        </w:rPr>
      </w:pPr>
      <w:r>
        <w:rPr>
          <w:noProof/>
        </w:rPr>
        <w:drawing>
          <wp:inline distT="0" distB="0" distL="0" distR="0">
            <wp:extent cx="5267325" cy="3686175"/>
            <wp:effectExtent l="1905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23" cstate="print"/>
                    <a:srcRect/>
                    <a:stretch>
                      <a:fillRect/>
                    </a:stretch>
                  </pic:blipFill>
                  <pic:spPr bwMode="auto">
                    <a:xfrm>
                      <a:off x="0" y="0"/>
                      <a:ext cx="5267325" cy="3686175"/>
                    </a:xfrm>
                    <a:prstGeom prst="rect">
                      <a:avLst/>
                    </a:prstGeom>
                    <a:noFill/>
                    <a:ln w="9525">
                      <a:noFill/>
                      <a:miter lim="800000"/>
                      <a:headEnd/>
                      <a:tailEnd/>
                    </a:ln>
                  </pic:spPr>
                </pic:pic>
              </a:graphicData>
            </a:graphic>
          </wp:inline>
        </w:drawing>
      </w:r>
      <w:r w:rsidR="004A1DF5">
        <w:rPr>
          <w:rFonts w:ascii="宋体" w:hAnsi="宋体" w:hint="eastAsia"/>
        </w:rPr>
        <w:t>图2.2</w:t>
      </w:r>
    </w:p>
    <w:p w:rsidR="004A1DF5" w:rsidRDefault="004A1DF5" w:rsidP="0004090F">
      <w:pPr>
        <w:pStyle w:val="6"/>
      </w:pPr>
      <w:r>
        <w:rPr>
          <w:rFonts w:hint="eastAsia"/>
        </w:rPr>
        <w:lastRenderedPageBreak/>
        <w:t>（三）操作要点</w:t>
      </w:r>
    </w:p>
    <w:p w:rsidR="004A1DF5" w:rsidRDefault="004A1DF5">
      <w:pPr>
        <w:ind w:firstLine="480"/>
      </w:pPr>
      <w:r>
        <w:rPr>
          <w:rFonts w:hint="eastAsia"/>
        </w:rPr>
        <w:t>1</w:t>
      </w:r>
      <w:r>
        <w:rPr>
          <w:rFonts w:hint="eastAsia"/>
        </w:rPr>
        <w:t>、付方户口号必须刷卡折。</w:t>
      </w:r>
    </w:p>
    <w:p w:rsidR="004A1DF5" w:rsidRDefault="004A1DF5">
      <w:pPr>
        <w:ind w:firstLine="480"/>
        <w:rPr>
          <w:szCs w:val="21"/>
        </w:rPr>
      </w:pPr>
      <w:r>
        <w:rPr>
          <w:rFonts w:hint="eastAsia"/>
        </w:rPr>
        <w:t>2</w:t>
      </w:r>
      <w:r>
        <w:rPr>
          <w:rFonts w:hint="eastAsia"/>
        </w:rPr>
        <w:t>、系统不支持多对</w:t>
      </w:r>
      <w:r>
        <w:rPr>
          <w:rFonts w:hint="eastAsia"/>
        </w:rPr>
        <w:t>1</w:t>
      </w:r>
      <w:r>
        <w:rPr>
          <w:rFonts w:hint="eastAsia"/>
        </w:rPr>
        <w:t>的汇划。</w:t>
      </w:r>
    </w:p>
    <w:p w:rsidR="004A1DF5" w:rsidRDefault="004A1DF5">
      <w:pPr>
        <w:ind w:firstLine="480"/>
      </w:pPr>
      <w:r>
        <w:rPr>
          <w:rFonts w:hint="eastAsia"/>
          <w:szCs w:val="21"/>
        </w:rPr>
        <w:t>3</w:t>
      </w:r>
      <w:r>
        <w:rPr>
          <w:rFonts w:hint="eastAsia"/>
          <w:szCs w:val="21"/>
        </w:rPr>
        <w:t>、若</w:t>
      </w:r>
      <w:r>
        <w:rPr>
          <w:rFonts w:hint="eastAsia"/>
        </w:rPr>
        <w:t>付方信息和资金来源不一致则需要进行授权。</w:t>
      </w:r>
    </w:p>
    <w:p w:rsidR="004A1DF5" w:rsidRDefault="004A1DF5">
      <w:pPr>
        <w:ind w:firstLine="480"/>
        <w:rPr>
          <w:szCs w:val="21"/>
        </w:rPr>
      </w:pPr>
      <w:r>
        <w:rPr>
          <w:rFonts w:hint="eastAsia"/>
        </w:rPr>
        <w:t>4</w:t>
      </w:r>
      <w:r>
        <w:rPr>
          <w:rFonts w:hint="eastAsia"/>
        </w:rPr>
        <w:t>、人民币业务，经办的处理权限是</w:t>
      </w:r>
      <w:r>
        <w:rPr>
          <w:rFonts w:hint="eastAsia"/>
        </w:rPr>
        <w:t>5</w:t>
      </w:r>
      <w:r>
        <w:rPr>
          <w:rFonts w:hint="eastAsia"/>
        </w:rPr>
        <w:t>万以下；</w:t>
      </w:r>
      <w:r>
        <w:rPr>
          <w:rFonts w:hint="eastAsia"/>
        </w:rPr>
        <w:t>5</w:t>
      </w:r>
      <w:r>
        <w:rPr>
          <w:rFonts w:hint="eastAsia"/>
        </w:rPr>
        <w:t>万（含）以上需要现场授权。</w:t>
      </w:r>
      <w:r>
        <w:rPr>
          <w:rFonts w:hint="eastAsia"/>
          <w:szCs w:val="21"/>
        </w:rPr>
        <w:t>外币业务，每笔均需要授权。</w:t>
      </w:r>
    </w:p>
    <w:p w:rsidR="004A1DF5" w:rsidRDefault="004A1DF5" w:rsidP="0004090F">
      <w:pPr>
        <w:pStyle w:val="6"/>
      </w:pPr>
      <w:r>
        <w:rPr>
          <w:rFonts w:hint="eastAsia"/>
        </w:rPr>
        <w:t>（四）操作步骤</w:t>
      </w:r>
    </w:p>
    <w:p w:rsidR="004A1DF5" w:rsidRDefault="004A1DF5">
      <w:pPr>
        <w:ind w:firstLine="480"/>
      </w:pPr>
      <w:r>
        <w:rPr>
          <w:rFonts w:hint="eastAsia"/>
        </w:rPr>
        <w:t>1</w:t>
      </w:r>
      <w:r>
        <w:rPr>
          <w:rFonts w:hint="eastAsia"/>
        </w:rPr>
        <w:t>、用户选择系统导航－结算业务－客户转账提出贷记－系统内客户转账个人户经办，或在业务代码处输入</w:t>
      </w:r>
      <w:r>
        <w:rPr>
          <w:rFonts w:hint="eastAsia"/>
        </w:rPr>
        <w:t>5125</w:t>
      </w:r>
      <w:r>
        <w:rPr>
          <w:rFonts w:hint="eastAsia"/>
        </w:rPr>
        <w:t>进入；</w:t>
      </w:r>
    </w:p>
    <w:p w:rsidR="004A1DF5" w:rsidRDefault="004A1DF5">
      <w:pPr>
        <w:ind w:firstLine="480"/>
      </w:pPr>
      <w:r>
        <w:rPr>
          <w:rFonts w:hint="eastAsia"/>
        </w:rPr>
        <w:t>2</w:t>
      </w:r>
      <w:r>
        <w:rPr>
          <w:rFonts w:hint="eastAsia"/>
        </w:rPr>
        <w:t>、</w:t>
      </w:r>
      <w:r>
        <w:rPr>
          <w:rFonts w:ascii="宋体" w:hAnsi="宋体" w:hint="eastAsia"/>
        </w:rPr>
        <w:t>根据图2.2提示输入要素：</w:t>
      </w:r>
    </w:p>
    <w:p w:rsidR="004A1DF5" w:rsidRDefault="004A1DF5">
      <w:pPr>
        <w:ind w:firstLine="480"/>
      </w:pPr>
      <w:r>
        <w:rPr>
          <w:rFonts w:hint="eastAsia"/>
        </w:rPr>
        <w:t>（</w:t>
      </w:r>
      <w:r>
        <w:rPr>
          <w:rFonts w:hint="eastAsia"/>
        </w:rPr>
        <w:t>1</w:t>
      </w:r>
      <w:r>
        <w:rPr>
          <w:rFonts w:hint="eastAsia"/>
        </w:rPr>
        <w:t>）选择出款类型，根据客户的付款方式正确选择。</w:t>
      </w:r>
    </w:p>
    <w:p w:rsidR="004A1DF5" w:rsidRDefault="004A1DF5">
      <w:pPr>
        <w:ind w:firstLine="480"/>
      </w:pPr>
      <w:r>
        <w:rPr>
          <w:rFonts w:hint="eastAsia"/>
        </w:rPr>
        <w:t>（</w:t>
      </w:r>
      <w:r>
        <w:rPr>
          <w:rFonts w:hint="eastAsia"/>
        </w:rPr>
        <w:t>2</w:t>
      </w:r>
      <w:r>
        <w:rPr>
          <w:rFonts w:hint="eastAsia"/>
        </w:rPr>
        <w:t>）按回车键弹出刷卡界面，手工输入卡折号码，相符后系统自动搜索显示付方开户行和开户地。</w:t>
      </w:r>
    </w:p>
    <w:p w:rsidR="004A1DF5" w:rsidRDefault="004A1DF5">
      <w:pPr>
        <w:ind w:firstLine="480"/>
      </w:pPr>
      <w:r>
        <w:rPr>
          <w:rFonts w:hint="eastAsia"/>
        </w:rPr>
        <w:t>（</w:t>
      </w:r>
      <w:r>
        <w:rPr>
          <w:rFonts w:hint="eastAsia"/>
        </w:rPr>
        <w:t>3</w:t>
      </w:r>
      <w:r>
        <w:rPr>
          <w:rFonts w:hint="eastAsia"/>
        </w:rPr>
        <w:t>）（收）付方信息输入要素同本节第一点处的操作。</w:t>
      </w:r>
    </w:p>
    <w:p w:rsidR="004A1DF5" w:rsidRDefault="004A1DF5">
      <w:pPr>
        <w:ind w:firstLine="480"/>
      </w:pPr>
      <w:r>
        <w:rPr>
          <w:rFonts w:hint="eastAsia"/>
        </w:rPr>
        <w:t>（</w:t>
      </w:r>
      <w:r>
        <w:rPr>
          <w:rFonts w:hint="eastAsia"/>
        </w:rPr>
        <w:t>4</w:t>
      </w:r>
      <w:r>
        <w:rPr>
          <w:rFonts w:hint="eastAsia"/>
        </w:rPr>
        <w:t>）付方信息中根据客户需要输入户口号，若非我行户口系统提示“输入的付方户口号有误”，按回车键确认以后继续进行下一步操作。</w:t>
      </w:r>
    </w:p>
    <w:p w:rsidR="004A1DF5" w:rsidRDefault="004A1DF5">
      <w:pPr>
        <w:ind w:firstLine="480"/>
      </w:pPr>
      <w:r>
        <w:rPr>
          <w:rFonts w:hint="eastAsia"/>
        </w:rPr>
        <w:t>（</w:t>
      </w:r>
      <w:r>
        <w:rPr>
          <w:rFonts w:hint="eastAsia"/>
        </w:rPr>
        <w:t>5</w:t>
      </w:r>
      <w:r>
        <w:rPr>
          <w:rFonts w:hint="eastAsia"/>
        </w:rPr>
        <w:t>）输入交易货币、金额、摘要和资金户口后按回车键，现金汇划时系统自动显示“经办人信息”界面，根据要求填写经办人名称和其他信息。</w:t>
      </w:r>
    </w:p>
    <w:p w:rsidR="004A1DF5" w:rsidRDefault="004A1DF5">
      <w:pPr>
        <w:ind w:firstLine="480"/>
      </w:pPr>
      <w:r>
        <w:rPr>
          <w:rFonts w:hint="eastAsia"/>
        </w:rPr>
        <w:t>3</w:t>
      </w:r>
      <w:r>
        <w:rPr>
          <w:rFonts w:hint="eastAsia"/>
        </w:rPr>
        <w:t>、输入完毕，选择“计费”，系统进入“收费界面”进行收费操作；</w:t>
      </w:r>
    </w:p>
    <w:p w:rsidR="004A1DF5" w:rsidRDefault="004A1DF5">
      <w:pPr>
        <w:ind w:firstLine="480"/>
      </w:pPr>
      <w:r>
        <w:rPr>
          <w:rFonts w:hint="eastAsia"/>
        </w:rPr>
        <w:t>4</w:t>
      </w:r>
      <w:r>
        <w:rPr>
          <w:rFonts w:hint="eastAsia"/>
        </w:rPr>
        <w:t>、收费完成，选择“确定”，系统根据业务性质提示进行“现场复核”或“现场授权”；</w:t>
      </w:r>
    </w:p>
    <w:p w:rsidR="004A1DF5" w:rsidRDefault="004A1DF5">
      <w:pPr>
        <w:ind w:firstLine="480"/>
        <w:rPr>
          <w:b/>
          <w:bCs/>
        </w:rPr>
      </w:pPr>
      <w:r>
        <w:rPr>
          <w:rFonts w:hint="eastAsia"/>
        </w:rPr>
        <w:t>5</w:t>
      </w:r>
      <w:r>
        <w:rPr>
          <w:rFonts w:hint="eastAsia"/>
        </w:rPr>
        <w:t>、打印“个人转账汇款凭条”和“收费回单（个人业务）”。</w:t>
      </w:r>
    </w:p>
    <w:p w:rsidR="004A1DF5" w:rsidRDefault="004A1DF5" w:rsidP="0004090F">
      <w:pPr>
        <w:pStyle w:val="5"/>
      </w:pPr>
      <w:r>
        <w:rPr>
          <w:rFonts w:hint="eastAsia"/>
        </w:rPr>
        <w:t>三、系统内客户转账提交（业务代码</w:t>
      </w:r>
      <w:r>
        <w:rPr>
          <w:rFonts w:hint="eastAsia"/>
        </w:rPr>
        <w:t>5111</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通过该功能实现在新系统分行与旧系统分行间发生业务中自动处理失败时，由人工进行提交发送。本功能也可供代理行使用。</w:t>
      </w:r>
    </w:p>
    <w:p w:rsidR="004A1DF5" w:rsidRDefault="004A1DF5">
      <w:pPr>
        <w:pStyle w:val="6"/>
      </w:pPr>
      <w:r>
        <w:rPr>
          <w:rFonts w:hint="eastAsia"/>
        </w:rPr>
        <w:lastRenderedPageBreak/>
        <w:t>（二）操作要点</w:t>
      </w:r>
    </w:p>
    <w:p w:rsidR="004A1DF5" w:rsidRDefault="004A1DF5">
      <w:pPr>
        <w:ind w:left="480"/>
      </w:pPr>
      <w:r>
        <w:rPr>
          <w:rFonts w:hint="eastAsia"/>
        </w:rPr>
        <w:t>1</w:t>
      </w:r>
      <w:r>
        <w:rPr>
          <w:rFonts w:hint="eastAsia"/>
        </w:rPr>
        <w:t>、可以根据需要，输入部分要素后查询符合要素的所有待提交业务。</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、用户选择系统导航－结算业务－客户转账提出贷记－系统内客户转账提交，或在业务代码处输入</w:t>
      </w:r>
      <w:r>
        <w:rPr>
          <w:rFonts w:hint="eastAsia"/>
        </w:rPr>
        <w:t>5111</w:t>
      </w:r>
      <w:r>
        <w:rPr>
          <w:rFonts w:hint="eastAsia"/>
        </w:rPr>
        <w:t>进入；</w:t>
      </w:r>
    </w:p>
    <w:p w:rsidR="004A1DF5" w:rsidRDefault="004A1DF5">
      <w:pPr>
        <w:ind w:firstLine="480"/>
      </w:pPr>
      <w:r>
        <w:rPr>
          <w:rFonts w:hint="eastAsia"/>
        </w:rPr>
        <w:t>2</w:t>
      </w:r>
      <w:r>
        <w:rPr>
          <w:rFonts w:hint="eastAsia"/>
        </w:rPr>
        <w:t>、根据“待提交客户转账操作窗口”界面提示输入要素，输入完毕，选择“查询”，系统显示所有满足条件的业务；</w:t>
      </w:r>
    </w:p>
    <w:p w:rsidR="004A1DF5" w:rsidRDefault="004A1DF5">
      <w:pPr>
        <w:ind w:firstLine="480"/>
      </w:pPr>
      <w:r>
        <w:rPr>
          <w:rFonts w:hint="eastAsia"/>
        </w:rPr>
        <w:t>3</w:t>
      </w:r>
      <w:r>
        <w:rPr>
          <w:rFonts w:hint="eastAsia"/>
        </w:rPr>
        <w:t>、选中一笔业务，选择“明细”进入系统显示该条交易的详细信息；</w:t>
      </w:r>
    </w:p>
    <w:p w:rsidR="004A1DF5" w:rsidRDefault="004A1DF5">
      <w:pPr>
        <w:ind w:firstLine="480"/>
      </w:pPr>
      <w:r>
        <w:rPr>
          <w:rFonts w:hint="eastAsia"/>
        </w:rPr>
        <w:t>4</w:t>
      </w:r>
      <w:r>
        <w:rPr>
          <w:rFonts w:hint="eastAsia"/>
        </w:rPr>
        <w:t>、经办用户审核无误后选择“提交”，如果审核有误，在“说明信息”界面选择“增加”输入相关信息后，只有授权用户选择“撤销”，</w:t>
      </w:r>
      <w:r>
        <w:rPr>
          <w:rFonts w:hint="eastAsia"/>
          <w:szCs w:val="21"/>
        </w:rPr>
        <w:t>则该业务撤销退回客户账</w:t>
      </w:r>
      <w:r>
        <w:rPr>
          <w:rFonts w:hint="eastAsia"/>
        </w:rPr>
        <w:t>；</w:t>
      </w:r>
    </w:p>
    <w:p w:rsidR="004A1DF5" w:rsidRDefault="004A1DF5">
      <w:pPr>
        <w:ind w:firstLine="480"/>
        <w:rPr>
          <w:b/>
          <w:bCs/>
        </w:rPr>
      </w:pPr>
      <w:r>
        <w:rPr>
          <w:rFonts w:hint="eastAsia"/>
        </w:rPr>
        <w:t>5</w:t>
      </w:r>
      <w:r>
        <w:rPr>
          <w:rFonts w:hint="eastAsia"/>
        </w:rPr>
        <w:t>、系统根据业务情况显示业务状态为“待复核”或“待授权”。</w:t>
      </w:r>
    </w:p>
    <w:p w:rsidR="004A1DF5" w:rsidRDefault="004A1DF5">
      <w:pPr>
        <w:pStyle w:val="5"/>
      </w:pPr>
      <w:r>
        <w:rPr>
          <w:rFonts w:hint="eastAsia"/>
        </w:rPr>
        <w:t>四、系统内客户转账银行确认（业务代码</w:t>
      </w:r>
      <w:r>
        <w:rPr>
          <w:rFonts w:hint="eastAsia"/>
        </w:rPr>
        <w:t>5113</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客户通过自助终端（包括网上银行等系统）提交系统内汇划业务后，系统检测户名不符，进入银行后台，由银行人员人工确认汇划或退回客户账的操作。此外，对于柜面上发起的外汇业务的汇划也要通过该功能实现后续处理。</w:t>
      </w:r>
    </w:p>
    <w:p w:rsidR="004A1DF5" w:rsidRDefault="004A1DF5">
      <w:pPr>
        <w:pStyle w:val="6"/>
      </w:pPr>
      <w:r>
        <w:rPr>
          <w:rFonts w:hint="eastAsia"/>
        </w:rPr>
        <w:t>（二）操作要点</w:t>
      </w:r>
    </w:p>
    <w:p w:rsidR="004A1DF5" w:rsidRDefault="004A1DF5">
      <w:pPr>
        <w:ind w:firstLine="480"/>
      </w:pPr>
      <w:r>
        <w:rPr>
          <w:rFonts w:hint="eastAsia"/>
        </w:rPr>
        <w:t>1</w:t>
      </w:r>
      <w:r>
        <w:rPr>
          <w:rFonts w:hint="eastAsia"/>
        </w:rPr>
        <w:t>、可以根据需要，输入部分要素后查询符合要素的所有待银行确认业务。</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、用户选择系统导航－结算业务－客户转账提出贷记－系统内客户转账银行确认，或在业务代码处输入</w:t>
      </w:r>
      <w:r>
        <w:rPr>
          <w:rFonts w:hint="eastAsia"/>
        </w:rPr>
        <w:t>5113</w:t>
      </w:r>
      <w:r>
        <w:rPr>
          <w:rFonts w:hint="eastAsia"/>
        </w:rPr>
        <w:t>进入；</w:t>
      </w:r>
    </w:p>
    <w:p w:rsidR="004A1DF5" w:rsidRDefault="004A1DF5">
      <w:pPr>
        <w:ind w:firstLine="480"/>
      </w:pPr>
      <w:r>
        <w:rPr>
          <w:rFonts w:hint="eastAsia"/>
        </w:rPr>
        <w:t>2</w:t>
      </w:r>
      <w:r>
        <w:rPr>
          <w:rFonts w:hint="eastAsia"/>
        </w:rPr>
        <w:t>、根据“待银行确认客户转账操作窗口“界面提示输入要素，输入完毕选择“查询”，查询到符合条件的所有业务。</w:t>
      </w:r>
    </w:p>
    <w:p w:rsidR="004A1DF5" w:rsidRDefault="004A1DF5">
      <w:pPr>
        <w:ind w:firstLine="480"/>
      </w:pPr>
      <w:r>
        <w:rPr>
          <w:rFonts w:hint="eastAsia"/>
        </w:rPr>
        <w:t>3</w:t>
      </w:r>
      <w:r>
        <w:rPr>
          <w:rFonts w:hint="eastAsia"/>
        </w:rPr>
        <w:t>、选中一笔待处理的业务，选择“进入”进入“客户转账明细”界面；</w:t>
      </w:r>
    </w:p>
    <w:p w:rsidR="004A1DF5" w:rsidRDefault="004A1DF5">
      <w:pPr>
        <w:ind w:firstLine="480"/>
      </w:pPr>
      <w:r>
        <w:rPr>
          <w:rFonts w:hint="eastAsia"/>
        </w:rPr>
        <w:lastRenderedPageBreak/>
        <w:t>4</w:t>
      </w:r>
      <w:r>
        <w:rPr>
          <w:rFonts w:hint="eastAsia"/>
        </w:rPr>
        <w:t>、若审核无误，则选择“同意</w:t>
      </w:r>
      <w:r>
        <w:t>”</w:t>
      </w:r>
      <w:r>
        <w:rPr>
          <w:rFonts w:hint="eastAsia"/>
        </w:rPr>
        <w:t>，到“已完成”状态。</w:t>
      </w:r>
    </w:p>
    <w:p w:rsidR="004A1DF5" w:rsidRDefault="004A1DF5">
      <w:pPr>
        <w:ind w:firstLine="480"/>
      </w:pPr>
      <w:r>
        <w:rPr>
          <w:rFonts w:hint="eastAsia"/>
        </w:rPr>
        <w:t>5</w:t>
      </w:r>
      <w:r>
        <w:rPr>
          <w:rFonts w:hint="eastAsia"/>
        </w:rPr>
        <w:t>、若审核有误，则选择“不同意”，在弹出的“输入说明信息”界面输入相关信息后，选择“确定”。如果是客户端发起，</w:t>
      </w:r>
      <w:r>
        <w:rPr>
          <w:rFonts w:hint="eastAsia"/>
          <w:szCs w:val="21"/>
        </w:rPr>
        <w:t>该业务撤销退回客户端；如果是柜面发起的则退发起行。</w:t>
      </w:r>
    </w:p>
    <w:p w:rsidR="004A1DF5" w:rsidRDefault="004A1DF5"/>
    <w:p w:rsidR="004A1DF5" w:rsidRDefault="004A1DF5">
      <w:pPr>
        <w:pStyle w:val="5"/>
      </w:pPr>
      <w:r>
        <w:rPr>
          <w:rFonts w:hint="eastAsia"/>
        </w:rPr>
        <w:t>五、系统外客户转账对公户经办（业务代码</w:t>
      </w:r>
      <w:r>
        <w:rPr>
          <w:rFonts w:hint="eastAsia"/>
        </w:rPr>
        <w:t>5135</w:t>
      </w:r>
      <w:r>
        <w:rPr>
          <w:rFonts w:hint="eastAsia"/>
        </w:rPr>
        <w:t>）</w:t>
      </w:r>
    </w:p>
    <w:p w:rsidR="004A1DF5" w:rsidRDefault="004A1DF5" w:rsidP="0004090F">
      <w:pPr>
        <w:pStyle w:val="6"/>
      </w:pPr>
      <w:r>
        <w:rPr>
          <w:rFonts w:hint="eastAsia"/>
        </w:rPr>
        <w:t>（一）功能介绍</w:t>
      </w:r>
    </w:p>
    <w:p w:rsidR="004A1DF5" w:rsidRDefault="004A1DF5">
      <w:pPr>
        <w:ind w:firstLine="480"/>
      </w:pPr>
      <w:r>
        <w:rPr>
          <w:rFonts w:hint="eastAsia"/>
        </w:rPr>
        <w:t>通过该功能主要实现单位客户向系统外客户的资金转账经办，支持以下收方和付方的汇划。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92"/>
        <w:gridCol w:w="3276"/>
        <w:gridCol w:w="720"/>
        <w:gridCol w:w="3060"/>
      </w:tblGrid>
      <w:tr w:rsidR="004A1DF5">
        <w:trPr>
          <w:cantSplit/>
        </w:trPr>
        <w:tc>
          <w:tcPr>
            <w:tcW w:w="792" w:type="dxa"/>
            <w:tcBorders>
              <w:top w:val="single" w:sz="4" w:space="0" w:color="auto"/>
              <w:bottom w:val="single" w:sz="4" w:space="0" w:color="auto"/>
            </w:tcBorders>
            <w:shd w:val="clear" w:color="auto" w:fill="D9D9D9"/>
          </w:tcPr>
          <w:p w:rsidR="004A1DF5" w:rsidRDefault="004A1DF5">
            <w:pPr>
              <w:spacing w:line="240" w:lineRule="auto"/>
              <w:rPr>
                <w:rFonts w:ascii="宋体" w:hAnsi="宋体"/>
                <w:sz w:val="21"/>
              </w:rPr>
            </w:pPr>
            <w:r>
              <w:rPr>
                <w:rFonts w:ascii="宋体" w:hAnsi="宋体" w:hint="eastAsia"/>
                <w:sz w:val="21"/>
              </w:rPr>
              <w:t>序号</w:t>
            </w:r>
          </w:p>
        </w:tc>
        <w:tc>
          <w:tcPr>
            <w:tcW w:w="3276" w:type="dxa"/>
            <w:tcBorders>
              <w:top w:val="single" w:sz="4" w:space="0" w:color="auto"/>
              <w:bottom w:val="single" w:sz="4" w:space="0" w:color="auto"/>
            </w:tcBorders>
            <w:shd w:val="clear" w:color="auto" w:fill="D9D9D9"/>
          </w:tcPr>
          <w:p w:rsidR="004A1DF5" w:rsidRDefault="004A1DF5">
            <w:pPr>
              <w:spacing w:line="240" w:lineRule="auto"/>
              <w:ind w:firstLine="420"/>
              <w:rPr>
                <w:rFonts w:ascii="宋体" w:hAnsi="宋体"/>
                <w:sz w:val="21"/>
              </w:rPr>
            </w:pPr>
            <w:r>
              <w:rPr>
                <w:rFonts w:ascii="宋体" w:hAnsi="宋体" w:hint="eastAsia"/>
                <w:sz w:val="21"/>
              </w:rPr>
              <w:t>付方户口号</w:t>
            </w:r>
          </w:p>
        </w:tc>
        <w:tc>
          <w:tcPr>
            <w:tcW w:w="720" w:type="dxa"/>
            <w:tcBorders>
              <w:top w:val="single" w:sz="4" w:space="0" w:color="auto"/>
              <w:bottom w:val="single" w:sz="4" w:space="0" w:color="auto"/>
            </w:tcBorders>
            <w:shd w:val="clear" w:color="auto" w:fill="D9D9D9"/>
          </w:tcPr>
          <w:p w:rsidR="004A1DF5" w:rsidRDefault="004A1DF5">
            <w:pPr>
              <w:spacing w:line="240" w:lineRule="auto"/>
              <w:rPr>
                <w:rFonts w:ascii="宋体" w:hAnsi="宋体"/>
                <w:sz w:val="21"/>
              </w:rPr>
            </w:pPr>
            <w:r>
              <w:rPr>
                <w:rFonts w:ascii="宋体" w:hAnsi="宋体" w:hint="eastAsia"/>
                <w:sz w:val="21"/>
              </w:rPr>
              <w:t>序号</w:t>
            </w:r>
          </w:p>
        </w:tc>
        <w:tc>
          <w:tcPr>
            <w:tcW w:w="3060" w:type="dxa"/>
            <w:tcBorders>
              <w:top w:val="single" w:sz="4" w:space="0" w:color="auto"/>
              <w:bottom w:val="single" w:sz="4" w:space="0" w:color="auto"/>
              <w:right w:val="single" w:sz="4" w:space="0" w:color="auto"/>
            </w:tcBorders>
            <w:shd w:val="clear" w:color="auto" w:fill="D9D9D9"/>
          </w:tcPr>
          <w:p w:rsidR="004A1DF5" w:rsidRDefault="004A1DF5">
            <w:pPr>
              <w:spacing w:line="240" w:lineRule="auto"/>
              <w:ind w:firstLine="420"/>
              <w:rPr>
                <w:rFonts w:ascii="宋体" w:hAnsi="宋体"/>
                <w:sz w:val="21"/>
              </w:rPr>
            </w:pPr>
            <w:r>
              <w:rPr>
                <w:rFonts w:ascii="宋体" w:hAnsi="宋体" w:hint="eastAsia"/>
                <w:sz w:val="21"/>
              </w:rPr>
              <w:t>收方户口号</w:t>
            </w:r>
          </w:p>
        </w:tc>
      </w:tr>
      <w:tr w:rsidR="004A1DF5">
        <w:trPr>
          <w:cantSplit/>
        </w:trPr>
        <w:tc>
          <w:tcPr>
            <w:tcW w:w="792" w:type="dxa"/>
            <w:tcBorders>
              <w:top w:val="single" w:sz="4" w:space="0" w:color="auto"/>
            </w:tcBorders>
          </w:tcPr>
          <w:p w:rsidR="004A1DF5" w:rsidRDefault="004A1DF5">
            <w:pPr>
              <w:spacing w:line="240" w:lineRule="auto"/>
              <w:rPr>
                <w:rFonts w:ascii="宋体" w:hAnsi="宋体"/>
                <w:sz w:val="21"/>
              </w:rPr>
            </w:pPr>
            <w:r>
              <w:rPr>
                <w:rFonts w:ascii="宋体" w:hAnsi="宋体" w:hint="eastAsia"/>
                <w:sz w:val="21"/>
              </w:rPr>
              <w:t>1</w:t>
            </w:r>
          </w:p>
        </w:tc>
        <w:tc>
          <w:tcPr>
            <w:tcW w:w="3276" w:type="dxa"/>
            <w:tcBorders>
              <w:top w:val="single" w:sz="4" w:space="0" w:color="auto"/>
            </w:tcBorders>
          </w:tcPr>
          <w:p w:rsidR="004A1DF5" w:rsidRDefault="004A1DF5">
            <w:pPr>
              <w:spacing w:line="240" w:lineRule="auto"/>
              <w:rPr>
                <w:rFonts w:ascii="宋体" w:hAnsi="宋体"/>
                <w:sz w:val="21"/>
              </w:rPr>
            </w:pPr>
            <w:r>
              <w:rPr>
                <w:rFonts w:ascii="宋体" w:hAnsi="宋体" w:hint="eastAsia"/>
                <w:sz w:val="21"/>
              </w:rPr>
              <w:t>单位户口号</w:t>
            </w:r>
          </w:p>
        </w:tc>
        <w:tc>
          <w:tcPr>
            <w:tcW w:w="720" w:type="dxa"/>
            <w:tcBorders>
              <w:top w:val="single" w:sz="4" w:space="0" w:color="auto"/>
            </w:tcBorders>
          </w:tcPr>
          <w:p w:rsidR="004A1DF5" w:rsidRDefault="004A1DF5">
            <w:pPr>
              <w:spacing w:line="240" w:lineRule="auto"/>
              <w:rPr>
                <w:rFonts w:ascii="宋体" w:hAnsi="宋体"/>
                <w:sz w:val="21"/>
              </w:rPr>
            </w:pPr>
            <w:r>
              <w:rPr>
                <w:rFonts w:ascii="宋体" w:hAnsi="宋体" w:hint="eastAsia"/>
                <w:sz w:val="21"/>
              </w:rPr>
              <w:t>1</w:t>
            </w:r>
          </w:p>
        </w:tc>
        <w:tc>
          <w:tcPr>
            <w:tcW w:w="3060" w:type="dxa"/>
            <w:tcBorders>
              <w:top w:val="single" w:sz="4" w:space="0" w:color="auto"/>
            </w:tcBorders>
          </w:tcPr>
          <w:p w:rsidR="004A1DF5" w:rsidRDefault="004A1DF5">
            <w:pPr>
              <w:spacing w:line="240" w:lineRule="auto"/>
              <w:rPr>
                <w:rFonts w:ascii="宋体" w:hAnsi="宋体"/>
                <w:sz w:val="21"/>
              </w:rPr>
            </w:pPr>
            <w:r>
              <w:rPr>
                <w:rFonts w:ascii="宋体" w:hAnsi="宋体" w:hint="eastAsia"/>
                <w:sz w:val="21"/>
              </w:rPr>
              <w:t>系统外客户户口号</w:t>
            </w:r>
          </w:p>
        </w:tc>
      </w:tr>
      <w:tr w:rsidR="004A1DF5">
        <w:trPr>
          <w:cantSplit/>
        </w:trPr>
        <w:tc>
          <w:tcPr>
            <w:tcW w:w="792" w:type="dxa"/>
          </w:tcPr>
          <w:p w:rsidR="004A1DF5" w:rsidRDefault="004A1DF5">
            <w:pPr>
              <w:spacing w:line="240" w:lineRule="auto"/>
              <w:rPr>
                <w:rFonts w:ascii="宋体" w:hAnsi="宋体"/>
                <w:sz w:val="21"/>
              </w:rPr>
            </w:pPr>
            <w:r>
              <w:rPr>
                <w:rFonts w:ascii="宋体" w:hAnsi="宋体" w:hint="eastAsia"/>
                <w:sz w:val="21"/>
              </w:rPr>
              <w:t>2</w:t>
            </w:r>
          </w:p>
        </w:tc>
        <w:tc>
          <w:tcPr>
            <w:tcW w:w="3276" w:type="dxa"/>
          </w:tcPr>
          <w:p w:rsidR="004A1DF5" w:rsidRDefault="004A1DF5">
            <w:pPr>
              <w:spacing w:line="240" w:lineRule="auto"/>
              <w:rPr>
                <w:rFonts w:ascii="宋体" w:hAnsi="宋体"/>
                <w:sz w:val="21"/>
              </w:rPr>
            </w:pPr>
            <w:r>
              <w:rPr>
                <w:rFonts w:ascii="宋体" w:hAnsi="宋体" w:hint="eastAsia"/>
                <w:sz w:val="21"/>
              </w:rPr>
              <w:t>现金</w:t>
            </w:r>
          </w:p>
        </w:tc>
        <w:tc>
          <w:tcPr>
            <w:tcW w:w="720" w:type="dxa"/>
          </w:tcPr>
          <w:p w:rsidR="004A1DF5" w:rsidRDefault="004A1DF5">
            <w:pPr>
              <w:spacing w:line="240" w:lineRule="auto"/>
              <w:rPr>
                <w:rFonts w:ascii="宋体" w:hAnsi="宋体"/>
                <w:sz w:val="21"/>
              </w:rPr>
            </w:pPr>
          </w:p>
        </w:tc>
        <w:tc>
          <w:tcPr>
            <w:tcW w:w="3060" w:type="dxa"/>
          </w:tcPr>
          <w:p w:rsidR="004A1DF5" w:rsidRDefault="004A1DF5">
            <w:pPr>
              <w:spacing w:line="240" w:lineRule="auto"/>
              <w:rPr>
                <w:rFonts w:ascii="宋体" w:hAnsi="宋体"/>
                <w:sz w:val="21"/>
              </w:rPr>
            </w:pPr>
          </w:p>
        </w:tc>
      </w:tr>
      <w:tr w:rsidR="004A1DF5">
        <w:trPr>
          <w:cantSplit/>
        </w:trPr>
        <w:tc>
          <w:tcPr>
            <w:tcW w:w="792" w:type="dxa"/>
          </w:tcPr>
          <w:p w:rsidR="004A1DF5" w:rsidRDefault="004A1DF5">
            <w:pPr>
              <w:spacing w:line="240" w:lineRule="auto"/>
              <w:rPr>
                <w:rFonts w:ascii="宋体" w:hAnsi="宋体"/>
                <w:sz w:val="21"/>
              </w:rPr>
            </w:pPr>
            <w:r>
              <w:rPr>
                <w:rFonts w:ascii="宋体" w:hAnsi="宋体" w:hint="eastAsia"/>
                <w:sz w:val="21"/>
              </w:rPr>
              <w:t>3</w:t>
            </w:r>
          </w:p>
        </w:tc>
        <w:tc>
          <w:tcPr>
            <w:tcW w:w="3276" w:type="dxa"/>
          </w:tcPr>
          <w:p w:rsidR="004A1DF5" w:rsidRDefault="004A1DF5">
            <w:pPr>
              <w:spacing w:line="240" w:lineRule="auto"/>
              <w:rPr>
                <w:rFonts w:ascii="宋体" w:hAnsi="宋体"/>
                <w:sz w:val="21"/>
              </w:rPr>
            </w:pPr>
            <w:r>
              <w:rPr>
                <w:rFonts w:ascii="宋体" w:hAnsi="宋体" w:hint="eastAsia"/>
                <w:sz w:val="21"/>
              </w:rPr>
              <w:t>本网点现金单</w:t>
            </w:r>
          </w:p>
        </w:tc>
        <w:tc>
          <w:tcPr>
            <w:tcW w:w="720" w:type="dxa"/>
          </w:tcPr>
          <w:p w:rsidR="004A1DF5" w:rsidRDefault="004A1DF5">
            <w:pPr>
              <w:spacing w:line="240" w:lineRule="auto"/>
              <w:rPr>
                <w:rFonts w:ascii="宋体" w:hAnsi="宋体"/>
                <w:sz w:val="21"/>
              </w:rPr>
            </w:pPr>
          </w:p>
        </w:tc>
        <w:tc>
          <w:tcPr>
            <w:tcW w:w="3060" w:type="dxa"/>
          </w:tcPr>
          <w:p w:rsidR="004A1DF5" w:rsidRDefault="004A1DF5">
            <w:pPr>
              <w:spacing w:line="240" w:lineRule="auto"/>
              <w:rPr>
                <w:rFonts w:ascii="宋体" w:hAnsi="宋体"/>
                <w:sz w:val="21"/>
              </w:rPr>
            </w:pPr>
          </w:p>
        </w:tc>
      </w:tr>
      <w:tr w:rsidR="004A1DF5">
        <w:trPr>
          <w:cantSplit/>
        </w:trPr>
        <w:tc>
          <w:tcPr>
            <w:tcW w:w="792" w:type="dxa"/>
          </w:tcPr>
          <w:p w:rsidR="004A1DF5" w:rsidRDefault="004A1DF5">
            <w:pPr>
              <w:spacing w:line="240" w:lineRule="auto"/>
              <w:rPr>
                <w:rFonts w:ascii="宋体" w:hAnsi="宋体"/>
                <w:sz w:val="21"/>
              </w:rPr>
            </w:pPr>
            <w:r>
              <w:rPr>
                <w:rFonts w:ascii="宋体" w:hAnsi="宋体" w:hint="eastAsia"/>
                <w:sz w:val="21"/>
              </w:rPr>
              <w:t>4</w:t>
            </w:r>
          </w:p>
        </w:tc>
        <w:tc>
          <w:tcPr>
            <w:tcW w:w="3276" w:type="dxa"/>
          </w:tcPr>
          <w:p w:rsidR="004A1DF5" w:rsidRDefault="004A1DF5">
            <w:pPr>
              <w:spacing w:line="240" w:lineRule="auto"/>
              <w:rPr>
                <w:rFonts w:ascii="宋体" w:hAnsi="宋体"/>
                <w:sz w:val="21"/>
              </w:rPr>
            </w:pPr>
            <w:r>
              <w:rPr>
                <w:rFonts w:ascii="宋体" w:hAnsi="宋体" w:hint="eastAsia"/>
                <w:sz w:val="21"/>
              </w:rPr>
              <w:t>本网点挂账单</w:t>
            </w:r>
          </w:p>
        </w:tc>
        <w:tc>
          <w:tcPr>
            <w:tcW w:w="720" w:type="dxa"/>
          </w:tcPr>
          <w:p w:rsidR="004A1DF5" w:rsidRDefault="004A1DF5">
            <w:pPr>
              <w:spacing w:line="240" w:lineRule="auto"/>
              <w:rPr>
                <w:rFonts w:ascii="宋体" w:hAnsi="宋体"/>
                <w:sz w:val="21"/>
              </w:rPr>
            </w:pPr>
          </w:p>
        </w:tc>
        <w:tc>
          <w:tcPr>
            <w:tcW w:w="3060" w:type="dxa"/>
          </w:tcPr>
          <w:p w:rsidR="004A1DF5" w:rsidRDefault="004A1DF5">
            <w:pPr>
              <w:spacing w:line="240" w:lineRule="auto"/>
              <w:rPr>
                <w:rFonts w:ascii="宋体" w:hAnsi="宋体"/>
                <w:sz w:val="21"/>
              </w:rPr>
            </w:pPr>
          </w:p>
        </w:tc>
      </w:tr>
      <w:tr w:rsidR="004A1DF5">
        <w:trPr>
          <w:cantSplit/>
        </w:trPr>
        <w:tc>
          <w:tcPr>
            <w:tcW w:w="792" w:type="dxa"/>
          </w:tcPr>
          <w:p w:rsidR="004A1DF5" w:rsidRDefault="004A1DF5">
            <w:pPr>
              <w:spacing w:line="240" w:lineRule="auto"/>
              <w:rPr>
                <w:rFonts w:ascii="宋体" w:hAnsi="宋体"/>
                <w:sz w:val="21"/>
              </w:rPr>
            </w:pPr>
            <w:r>
              <w:rPr>
                <w:rFonts w:ascii="宋体" w:hAnsi="宋体" w:hint="eastAsia"/>
                <w:sz w:val="21"/>
              </w:rPr>
              <w:t>5</w:t>
            </w:r>
          </w:p>
        </w:tc>
        <w:tc>
          <w:tcPr>
            <w:tcW w:w="3276" w:type="dxa"/>
          </w:tcPr>
          <w:p w:rsidR="004A1DF5" w:rsidRDefault="004A1DF5">
            <w:pPr>
              <w:spacing w:line="240" w:lineRule="auto"/>
              <w:rPr>
                <w:rFonts w:ascii="宋体" w:hAnsi="宋体"/>
                <w:sz w:val="21"/>
              </w:rPr>
            </w:pPr>
            <w:r>
              <w:rPr>
                <w:rFonts w:ascii="宋体" w:hAnsi="宋体" w:hint="eastAsia"/>
                <w:sz w:val="21"/>
              </w:rPr>
              <w:t>本机构内部户</w:t>
            </w:r>
          </w:p>
        </w:tc>
        <w:tc>
          <w:tcPr>
            <w:tcW w:w="720" w:type="dxa"/>
          </w:tcPr>
          <w:p w:rsidR="004A1DF5" w:rsidRDefault="004A1DF5">
            <w:pPr>
              <w:spacing w:line="240" w:lineRule="auto"/>
              <w:rPr>
                <w:rFonts w:ascii="宋体" w:hAnsi="宋体"/>
                <w:sz w:val="21"/>
              </w:rPr>
            </w:pPr>
          </w:p>
        </w:tc>
        <w:tc>
          <w:tcPr>
            <w:tcW w:w="3060" w:type="dxa"/>
          </w:tcPr>
          <w:p w:rsidR="004A1DF5" w:rsidRDefault="004A1DF5">
            <w:pPr>
              <w:spacing w:line="240" w:lineRule="auto"/>
              <w:rPr>
                <w:rFonts w:ascii="宋体" w:hAnsi="宋体"/>
                <w:sz w:val="21"/>
              </w:rPr>
            </w:pPr>
          </w:p>
        </w:tc>
      </w:tr>
      <w:tr w:rsidR="004A1DF5">
        <w:trPr>
          <w:cantSplit/>
        </w:trPr>
        <w:tc>
          <w:tcPr>
            <w:tcW w:w="792" w:type="dxa"/>
          </w:tcPr>
          <w:p w:rsidR="004A1DF5" w:rsidRDefault="004A1DF5">
            <w:pPr>
              <w:spacing w:line="240" w:lineRule="auto"/>
              <w:rPr>
                <w:rFonts w:ascii="宋体" w:hAnsi="宋体"/>
                <w:sz w:val="21"/>
              </w:rPr>
            </w:pPr>
            <w:r>
              <w:rPr>
                <w:rFonts w:ascii="宋体" w:hAnsi="宋体" w:hint="eastAsia"/>
                <w:sz w:val="21"/>
              </w:rPr>
              <w:t>6</w:t>
            </w:r>
          </w:p>
        </w:tc>
        <w:tc>
          <w:tcPr>
            <w:tcW w:w="3276" w:type="dxa"/>
          </w:tcPr>
          <w:p w:rsidR="004A1DF5" w:rsidRDefault="004A1DF5">
            <w:pPr>
              <w:spacing w:line="240" w:lineRule="auto"/>
              <w:rPr>
                <w:rFonts w:ascii="宋体" w:hAnsi="宋体"/>
                <w:sz w:val="21"/>
              </w:rPr>
            </w:pPr>
            <w:r>
              <w:rPr>
                <w:rFonts w:ascii="宋体" w:hAnsi="宋体" w:hint="eastAsia"/>
                <w:sz w:val="21"/>
              </w:rPr>
              <w:t>个人结算户</w:t>
            </w:r>
          </w:p>
        </w:tc>
        <w:tc>
          <w:tcPr>
            <w:tcW w:w="720" w:type="dxa"/>
          </w:tcPr>
          <w:p w:rsidR="004A1DF5" w:rsidRDefault="004A1DF5">
            <w:pPr>
              <w:spacing w:line="240" w:lineRule="auto"/>
              <w:rPr>
                <w:rFonts w:ascii="宋体" w:hAnsi="宋体"/>
                <w:sz w:val="21"/>
              </w:rPr>
            </w:pPr>
          </w:p>
        </w:tc>
        <w:tc>
          <w:tcPr>
            <w:tcW w:w="3060" w:type="dxa"/>
          </w:tcPr>
          <w:p w:rsidR="004A1DF5" w:rsidRDefault="004A1DF5">
            <w:pPr>
              <w:spacing w:line="240" w:lineRule="auto"/>
              <w:rPr>
                <w:rFonts w:ascii="宋体" w:hAnsi="宋体"/>
                <w:sz w:val="21"/>
              </w:rPr>
            </w:pPr>
          </w:p>
        </w:tc>
      </w:tr>
    </w:tbl>
    <w:p w:rsidR="004A1DF5" w:rsidRDefault="004A1DF5">
      <w:pPr>
        <w:pStyle w:val="6"/>
      </w:pPr>
      <w:r>
        <w:rPr>
          <w:rFonts w:hint="eastAsia"/>
        </w:rPr>
        <w:t>（二）风险提示</w:t>
      </w:r>
    </w:p>
    <w:p w:rsidR="004A1DF5" w:rsidRDefault="004A1DF5">
      <w:pPr>
        <w:ind w:firstLine="480"/>
      </w:pPr>
      <w:r>
        <w:rPr>
          <w:rFonts w:hint="eastAsia"/>
        </w:rPr>
        <w:t>1</w:t>
      </w:r>
      <w:r>
        <w:rPr>
          <w:rFonts w:hint="eastAsia"/>
        </w:rPr>
        <w:t>、由于系统一些业务控制与凭证种类密切相关，因此经办员及复核授权人员要严格审核业务的凭证种类与客户提交的是否相符。</w:t>
      </w:r>
    </w:p>
    <w:p w:rsidR="004A1DF5" w:rsidRDefault="004A1DF5">
      <w:pPr>
        <w:ind w:firstLine="480"/>
      </w:pPr>
      <w:r>
        <w:rPr>
          <w:rFonts w:hint="eastAsia"/>
        </w:rPr>
        <w:t>2</w:t>
      </w:r>
      <w:r>
        <w:rPr>
          <w:rFonts w:hint="eastAsia"/>
        </w:rPr>
        <w:t>、输入收方户口号后，系统搜索历史记录显示收方户名等其他信息。柜员必须认真核对探索出来的历史记录是否与客户填写的收方信息完全一致。</w:t>
      </w:r>
    </w:p>
    <w:p w:rsidR="004A1DF5" w:rsidRDefault="004A1DF5" w:rsidP="0004090F">
      <w:pPr>
        <w:pStyle w:val="6"/>
      </w:pPr>
      <w:r>
        <w:rPr>
          <w:rFonts w:hint="eastAsia"/>
        </w:rPr>
        <w:t>（三）界面</w:t>
      </w:r>
    </w:p>
    <w:p w:rsidR="004A1DF5" w:rsidRDefault="004A1DF5"/>
    <w:p w:rsidR="004A1DF5" w:rsidRDefault="0004090F">
      <w:r>
        <w:rPr>
          <w:rFonts w:hint="eastAsia"/>
          <w:noProof/>
        </w:rPr>
        <w:lastRenderedPageBreak/>
        <w:drawing>
          <wp:inline distT="0" distB="0" distL="0" distR="0">
            <wp:extent cx="5276850" cy="3781425"/>
            <wp:effectExtent l="1905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24"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 w:rsidR="004A1DF5" w:rsidRDefault="0004090F">
      <w:r>
        <w:rPr>
          <w:rFonts w:hint="eastAsia"/>
          <w:noProof/>
        </w:rPr>
        <w:drawing>
          <wp:inline distT="0" distB="0" distL="0" distR="0">
            <wp:extent cx="5276850" cy="3781425"/>
            <wp:effectExtent l="1905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25"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04090F">
      <w:pPr>
        <w:jc w:val="center"/>
        <w:rPr>
          <w:rFonts w:ascii="宋体" w:hAnsi="宋体"/>
        </w:rPr>
      </w:pPr>
      <w:r>
        <w:rPr>
          <w:rFonts w:hint="eastAsia"/>
          <w:noProof/>
        </w:rPr>
        <w:lastRenderedPageBreak/>
        <w:drawing>
          <wp:inline distT="0" distB="0" distL="0" distR="0">
            <wp:extent cx="5276850" cy="3781425"/>
            <wp:effectExtent l="1905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26"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jc w:val="center"/>
        <w:rPr>
          <w:rFonts w:ascii="宋体" w:hAnsi="宋体"/>
        </w:rPr>
      </w:pPr>
    </w:p>
    <w:p w:rsidR="004A1DF5" w:rsidRDefault="0004090F">
      <w:r>
        <w:rPr>
          <w:rFonts w:hint="eastAsia"/>
          <w:noProof/>
        </w:rPr>
        <w:drawing>
          <wp:inline distT="0" distB="0" distL="0" distR="0">
            <wp:extent cx="5276850" cy="3781425"/>
            <wp:effectExtent l="1905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7"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2.3</w:t>
      </w:r>
    </w:p>
    <w:p w:rsidR="004A1DF5" w:rsidRDefault="004A1DF5" w:rsidP="0004090F">
      <w:pPr>
        <w:pStyle w:val="6"/>
      </w:pPr>
      <w:r>
        <w:rPr>
          <w:rFonts w:hint="eastAsia"/>
        </w:rPr>
        <w:lastRenderedPageBreak/>
        <w:t>（四）操作要点</w:t>
      </w:r>
    </w:p>
    <w:p w:rsidR="004A1DF5" w:rsidRDefault="004A1DF5" w:rsidP="00C85378">
      <w:pPr>
        <w:numPr>
          <w:ilvl w:val="3"/>
          <w:numId w:val="112"/>
        </w:numPr>
        <w:tabs>
          <w:tab w:val="clear" w:pos="1620"/>
          <w:tab w:val="num" w:pos="720"/>
        </w:tabs>
        <w:ind w:left="720"/>
      </w:pPr>
      <w:r>
        <w:rPr>
          <w:rFonts w:hint="eastAsia"/>
        </w:rPr>
        <w:t>在计费界面中，经办员可根据客户需要选择现金缴费或现金单缴费。现金收费或现金单收费的，在经办处理完毕后立即扣费并实时打印收费回单。</w:t>
      </w:r>
    </w:p>
    <w:p w:rsidR="004A1DF5" w:rsidRDefault="004A1DF5" w:rsidP="00C85378">
      <w:pPr>
        <w:numPr>
          <w:ilvl w:val="3"/>
          <w:numId w:val="112"/>
        </w:numPr>
        <w:tabs>
          <w:tab w:val="clear" w:pos="1620"/>
          <w:tab w:val="num" w:pos="720"/>
        </w:tabs>
        <w:ind w:left="720"/>
      </w:pPr>
      <w:r>
        <w:rPr>
          <w:rFonts w:hint="eastAsia"/>
        </w:rPr>
        <w:t>在下一步</w:t>
      </w:r>
      <w:r>
        <w:rPr>
          <w:rFonts w:hint="eastAsia"/>
        </w:rPr>
        <w:t>(</w:t>
      </w:r>
      <w:r>
        <w:rPr>
          <w:rFonts w:hint="eastAsia"/>
        </w:rPr>
        <w:t>汇出</w:t>
      </w:r>
      <w:r>
        <w:rPr>
          <w:rFonts w:hint="eastAsia"/>
        </w:rPr>
        <w:t>)</w:t>
      </w:r>
      <w:r>
        <w:rPr>
          <w:rFonts w:hint="eastAsia"/>
        </w:rPr>
        <w:t>界面中，经办员在“接收行行号”处输入“</w:t>
      </w:r>
      <w:r>
        <w:rPr>
          <w:rFonts w:hint="eastAsia"/>
        </w:rPr>
        <w:t>-</w:t>
      </w:r>
      <w:r>
        <w:rPr>
          <w:rFonts w:hint="eastAsia"/>
        </w:rPr>
        <w:t>”可以进行查询行号的操作。</w:t>
      </w:r>
    </w:p>
    <w:p w:rsidR="004A1DF5" w:rsidRDefault="004A1DF5" w:rsidP="00C85378">
      <w:pPr>
        <w:numPr>
          <w:ilvl w:val="3"/>
          <w:numId w:val="112"/>
        </w:numPr>
        <w:tabs>
          <w:tab w:val="clear" w:pos="1620"/>
          <w:tab w:val="num" w:pos="720"/>
        </w:tabs>
        <w:ind w:left="720"/>
      </w:pPr>
      <w:r>
        <w:rPr>
          <w:rFonts w:hint="eastAsia"/>
        </w:rPr>
        <w:t>经办员按</w:t>
      </w:r>
      <w:r>
        <w:rPr>
          <w:rFonts w:hint="eastAsia"/>
        </w:rPr>
        <w:t>CTRL+1</w:t>
      </w:r>
      <w:r>
        <w:rPr>
          <w:rFonts w:hint="eastAsia"/>
        </w:rPr>
        <w:t>可进入资金信息录入页面（注：不支持小键盘的</w:t>
      </w:r>
      <w:r>
        <w:rPr>
          <w:rFonts w:hint="eastAsia"/>
        </w:rPr>
        <w:t>1</w:t>
      </w:r>
      <w:r>
        <w:rPr>
          <w:rFonts w:hint="eastAsia"/>
        </w:rPr>
        <w:t>）。</w:t>
      </w:r>
    </w:p>
    <w:p w:rsidR="004A1DF5" w:rsidRDefault="004A1DF5" w:rsidP="00C85378">
      <w:pPr>
        <w:numPr>
          <w:ilvl w:val="3"/>
          <w:numId w:val="112"/>
        </w:numPr>
        <w:tabs>
          <w:tab w:val="clear" w:pos="1620"/>
          <w:tab w:val="num" w:pos="720"/>
        </w:tabs>
        <w:ind w:left="720"/>
      </w:pPr>
      <w:r>
        <w:rPr>
          <w:rFonts w:hint="eastAsia"/>
        </w:rPr>
        <w:t>资金户口只能有一个为客户户口</w:t>
      </w:r>
    </w:p>
    <w:p w:rsidR="004A1DF5" w:rsidRDefault="004A1DF5" w:rsidP="00C85378">
      <w:pPr>
        <w:numPr>
          <w:ilvl w:val="3"/>
          <w:numId w:val="112"/>
        </w:numPr>
        <w:tabs>
          <w:tab w:val="clear" w:pos="1620"/>
          <w:tab w:val="num" w:pos="720"/>
        </w:tabs>
        <w:ind w:left="720"/>
      </w:pPr>
      <w:r>
        <w:rPr>
          <w:rFonts w:hint="eastAsia"/>
        </w:rPr>
        <w:t>系统根据凭证位置对应的资金户口对业务使用的凭证进行销号。当凭证位置对应资金户口为现金、现金单和挂账单时，系统指定内部资金号</w:t>
      </w:r>
      <w:r>
        <w:rPr>
          <w:rFonts w:hint="eastAsia"/>
        </w:rPr>
        <w:t>20620006</w:t>
      </w:r>
      <w:r>
        <w:rPr>
          <w:rFonts w:hint="eastAsia"/>
        </w:rPr>
        <w:t>对应的户口作为销号户口，柜员应事先将相应凭证如结算委托书出售到</w:t>
      </w:r>
      <w:r>
        <w:rPr>
          <w:rFonts w:hint="eastAsia"/>
        </w:rPr>
        <w:t>20620006</w:t>
      </w:r>
      <w:r>
        <w:rPr>
          <w:rFonts w:hint="eastAsia"/>
        </w:rPr>
        <w:t>对应户口中。</w:t>
      </w:r>
    </w:p>
    <w:p w:rsidR="004A1DF5" w:rsidRDefault="004A1DF5" w:rsidP="00C85378">
      <w:pPr>
        <w:numPr>
          <w:ilvl w:val="3"/>
          <w:numId w:val="112"/>
        </w:numPr>
        <w:tabs>
          <w:tab w:val="clear" w:pos="1620"/>
          <w:tab w:val="num" w:pos="720"/>
        </w:tabs>
        <w:ind w:left="720"/>
      </w:pPr>
      <w:r>
        <w:rPr>
          <w:rFonts w:hint="eastAsia"/>
        </w:rPr>
        <w:t>集中核算模式下，经办员不能进行下一步处理，也不能选择转汇处理。</w:t>
      </w:r>
    </w:p>
    <w:p w:rsidR="004A1DF5" w:rsidRDefault="004A1DF5" w:rsidP="00C85378">
      <w:pPr>
        <w:numPr>
          <w:ilvl w:val="3"/>
          <w:numId w:val="112"/>
        </w:numPr>
        <w:tabs>
          <w:tab w:val="clear" w:pos="1620"/>
          <w:tab w:val="num" w:pos="720"/>
        </w:tabs>
        <w:ind w:left="720"/>
      </w:pPr>
      <w:r>
        <w:rPr>
          <w:rFonts w:hint="eastAsia"/>
        </w:rPr>
        <w:t>选择转汇后不能进行下一步处理。</w:t>
      </w:r>
    </w:p>
    <w:p w:rsidR="004A1DF5" w:rsidRDefault="004A1DF5" w:rsidP="00C85378">
      <w:pPr>
        <w:numPr>
          <w:ilvl w:val="3"/>
          <w:numId w:val="112"/>
        </w:numPr>
        <w:tabs>
          <w:tab w:val="clear" w:pos="1620"/>
          <w:tab w:val="num" w:pos="720"/>
        </w:tabs>
        <w:ind w:left="720"/>
      </w:pPr>
      <w:r>
        <w:rPr>
          <w:rFonts w:hint="eastAsia"/>
        </w:rPr>
        <w:t>当选择现金交款或现金缴费时，需录入缴款人的联系信息，该信息将导入本业务的说明信息，柜员可通过综合处理找到本业务，查看说明信息；其中缴款人姓名将导入客户回单和收现产生的现金单，如遇款项被退回时，柜员退款时应加以核对。</w:t>
      </w:r>
    </w:p>
    <w:p w:rsidR="004A1DF5" w:rsidRDefault="004A1DF5" w:rsidP="0004090F">
      <w:pPr>
        <w:pStyle w:val="6"/>
      </w:pPr>
      <w:r>
        <w:rPr>
          <w:rFonts w:hint="eastAsia"/>
        </w:rPr>
        <w:t>（五）操作步骤</w:t>
      </w:r>
    </w:p>
    <w:p w:rsidR="004A1DF5" w:rsidRDefault="004A1DF5">
      <w:pPr>
        <w:numPr>
          <w:ilvl w:val="1"/>
          <w:numId w:val="124"/>
        </w:numPr>
      </w:pPr>
      <w:r>
        <w:rPr>
          <w:rFonts w:hint="eastAsia"/>
        </w:rPr>
        <w:t>用户选择系统导航－结算业务－客户转账提出贷记－系统外客户转账对公户经办，或在业务代码处输入</w:t>
      </w:r>
      <w:r>
        <w:rPr>
          <w:rFonts w:hint="eastAsia"/>
        </w:rPr>
        <w:t>5135</w:t>
      </w:r>
      <w:r>
        <w:rPr>
          <w:rFonts w:hint="eastAsia"/>
        </w:rPr>
        <w:t>进入；</w:t>
      </w:r>
    </w:p>
    <w:p w:rsidR="004A1DF5" w:rsidRDefault="004A1DF5">
      <w:pPr>
        <w:numPr>
          <w:ilvl w:val="1"/>
          <w:numId w:val="124"/>
        </w:numPr>
      </w:pPr>
      <w:r>
        <w:rPr>
          <w:rFonts w:hint="eastAsia"/>
        </w:rPr>
        <w:t>在“受理信息”界面输入受理的业务要素。如果客户要求，则选择输入客户指定提出方式。如收款方为我行有机构的异地的客户，分散核算的机构可选择转汇分行将业务提交我行的异地分行处理；</w:t>
      </w:r>
    </w:p>
    <w:p w:rsidR="004A1DF5" w:rsidRDefault="004A1DF5">
      <w:pPr>
        <w:numPr>
          <w:ilvl w:val="1"/>
          <w:numId w:val="124"/>
        </w:numPr>
      </w:pPr>
      <w:r>
        <w:rPr>
          <w:rFonts w:hint="eastAsia"/>
        </w:rPr>
        <w:t>输入完毕，点击“计费”进入“费用信息”界面，当计费结果是应收费时，可根据情况选择不收费，但需授权；柜员也可根据客户要求点击现金收费或现金单收费进行相应收费处理。</w:t>
      </w:r>
    </w:p>
    <w:p w:rsidR="004A1DF5" w:rsidRDefault="004A1DF5">
      <w:pPr>
        <w:numPr>
          <w:ilvl w:val="1"/>
          <w:numId w:val="124"/>
        </w:numPr>
      </w:pPr>
      <w:r>
        <w:rPr>
          <w:rFonts w:hint="eastAsia"/>
        </w:rPr>
        <w:t>收费完成后，如果是转汇或者集中核算模式的，柜员只能在费用信息界面“提交主机”，将业务提交转汇行或代理行进行汇出经办处理；分散处理模式下，在业务量大或客户较多的时候，为缩短客户等待时间，柜员</w:t>
      </w:r>
      <w:r>
        <w:rPr>
          <w:rFonts w:hint="eastAsia"/>
        </w:rPr>
        <w:lastRenderedPageBreak/>
        <w:t>也应直接“提交主机”，将业务留待有时间的时候或有权限的他人进行“汇出经办”处理。</w:t>
      </w:r>
    </w:p>
    <w:p w:rsidR="004A1DF5" w:rsidRDefault="004A1DF5">
      <w:pPr>
        <w:numPr>
          <w:ilvl w:val="1"/>
          <w:numId w:val="124"/>
        </w:numPr>
      </w:pPr>
      <w:r>
        <w:rPr>
          <w:rFonts w:hint="eastAsia"/>
        </w:rPr>
        <w:t>分散处理模式下，经办员可进行下一步操作，对受理的业务信息进行汇出处理，汇出处理的操作见汇出经办章节。</w:t>
      </w:r>
    </w:p>
    <w:p w:rsidR="004A1DF5" w:rsidRDefault="004A1DF5">
      <w:pPr>
        <w:numPr>
          <w:ilvl w:val="1"/>
          <w:numId w:val="124"/>
        </w:numPr>
      </w:pPr>
      <w:r>
        <w:rPr>
          <w:rFonts w:hint="eastAsia"/>
        </w:rPr>
        <w:t>经办后状态分以下几种情况。一、集中核算模式下或分散处理模式下经办员选择转汇的：需复核的业务</w:t>
      </w:r>
      <w:r>
        <w:rPr>
          <w:rFonts w:hint="eastAsia"/>
        </w:rPr>
        <w:t>--</w:t>
      </w:r>
      <w:r>
        <w:rPr>
          <w:rFonts w:hint="eastAsia"/>
        </w:rPr>
        <w:t>“待复核”，不需复核但需授权的业务</w:t>
      </w:r>
      <w:r>
        <w:rPr>
          <w:rFonts w:hint="eastAsia"/>
        </w:rPr>
        <w:t>--</w:t>
      </w:r>
      <w:r>
        <w:rPr>
          <w:rFonts w:hint="eastAsia"/>
        </w:rPr>
        <w:t>“待授权”，不需复核也不需授权的业务</w:t>
      </w:r>
      <w:r>
        <w:rPr>
          <w:rFonts w:hint="eastAsia"/>
        </w:rPr>
        <w:t>---</w:t>
      </w:r>
      <w:r>
        <w:rPr>
          <w:rFonts w:hint="eastAsia"/>
        </w:rPr>
        <w:t>“待</w:t>
      </w:r>
      <w:r>
        <w:rPr>
          <w:rFonts w:hint="eastAsia"/>
        </w:rPr>
        <w:t>(</w:t>
      </w:r>
      <w:r>
        <w:rPr>
          <w:rFonts w:hint="eastAsia"/>
        </w:rPr>
        <w:t>代理行、转汇行</w:t>
      </w:r>
      <w:r>
        <w:rPr>
          <w:rFonts w:hint="eastAsia"/>
        </w:rPr>
        <w:t>)</w:t>
      </w:r>
      <w:r>
        <w:rPr>
          <w:rFonts w:hint="eastAsia"/>
        </w:rPr>
        <w:t>汇出经办”；二、分散处理模式下经办员不执行下一步汇出处理的只有一个状态“待汇出经办”；三、分散处理模式下经办执行下一步汇出的，如满足复核条件的</w:t>
      </w:r>
      <w:r>
        <w:rPr>
          <w:rFonts w:hint="eastAsia"/>
        </w:rPr>
        <w:t>---</w:t>
      </w:r>
      <w:r>
        <w:rPr>
          <w:rFonts w:hint="eastAsia"/>
        </w:rPr>
        <w:t>“待复核”，如不需复核但满足授权条件的</w:t>
      </w:r>
      <w:r>
        <w:rPr>
          <w:rFonts w:hint="eastAsia"/>
        </w:rPr>
        <w:t>---</w:t>
      </w:r>
      <w:r>
        <w:rPr>
          <w:rFonts w:hint="eastAsia"/>
        </w:rPr>
        <w:t>“待授权”，即不需复核也不需授权的</w:t>
      </w:r>
      <w:r>
        <w:rPr>
          <w:rFonts w:hint="eastAsia"/>
        </w:rPr>
        <w:t>---</w:t>
      </w:r>
      <w:r>
        <w:rPr>
          <w:rFonts w:hint="eastAsia"/>
        </w:rPr>
        <w:t>“待发送”。</w:t>
      </w:r>
    </w:p>
    <w:p w:rsidR="004A1DF5" w:rsidRDefault="004A1DF5" w:rsidP="0004090F">
      <w:pPr>
        <w:pStyle w:val="5"/>
      </w:pPr>
      <w:r>
        <w:rPr>
          <w:rFonts w:hint="eastAsia"/>
        </w:rPr>
        <w:t>六、系统外客户转账个人户经办（业务代码</w:t>
      </w:r>
      <w:r>
        <w:rPr>
          <w:rFonts w:hint="eastAsia"/>
        </w:rPr>
        <w:t>5145</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通过该功能实现了个人客户向系统内单位户的资金转账，支持以下收方和付方的汇划。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92"/>
        <w:gridCol w:w="3276"/>
        <w:gridCol w:w="720"/>
        <w:gridCol w:w="3060"/>
      </w:tblGrid>
      <w:tr w:rsidR="004A1DF5">
        <w:trPr>
          <w:cantSplit/>
        </w:trPr>
        <w:tc>
          <w:tcPr>
            <w:tcW w:w="792" w:type="dxa"/>
            <w:tcBorders>
              <w:top w:val="single" w:sz="4" w:space="0" w:color="auto"/>
              <w:bottom w:val="single" w:sz="4" w:space="0" w:color="auto"/>
            </w:tcBorders>
            <w:shd w:val="clear" w:color="auto" w:fill="D9D9D9"/>
          </w:tcPr>
          <w:p w:rsidR="004A1DF5" w:rsidRDefault="004A1DF5">
            <w:pPr>
              <w:rPr>
                <w:rFonts w:ascii="宋体" w:hAnsi="宋体"/>
                <w:sz w:val="21"/>
              </w:rPr>
            </w:pPr>
            <w:r>
              <w:rPr>
                <w:rFonts w:ascii="宋体" w:hAnsi="宋体" w:hint="eastAsia"/>
                <w:sz w:val="21"/>
              </w:rPr>
              <w:t>序号</w:t>
            </w:r>
          </w:p>
        </w:tc>
        <w:tc>
          <w:tcPr>
            <w:tcW w:w="3276" w:type="dxa"/>
            <w:tcBorders>
              <w:top w:val="single" w:sz="4" w:space="0" w:color="auto"/>
              <w:bottom w:val="single" w:sz="4" w:space="0" w:color="auto"/>
            </w:tcBorders>
            <w:shd w:val="clear" w:color="auto" w:fill="D9D9D9"/>
          </w:tcPr>
          <w:p w:rsidR="004A1DF5" w:rsidRDefault="004A1DF5">
            <w:pPr>
              <w:ind w:firstLine="420"/>
              <w:rPr>
                <w:rFonts w:ascii="宋体" w:hAnsi="宋体"/>
                <w:sz w:val="21"/>
              </w:rPr>
            </w:pPr>
            <w:r>
              <w:rPr>
                <w:rFonts w:ascii="宋体" w:hAnsi="宋体" w:hint="eastAsia"/>
                <w:sz w:val="21"/>
              </w:rPr>
              <w:t>付方资金户口号</w:t>
            </w:r>
          </w:p>
        </w:tc>
        <w:tc>
          <w:tcPr>
            <w:tcW w:w="720" w:type="dxa"/>
            <w:tcBorders>
              <w:top w:val="single" w:sz="4" w:space="0" w:color="auto"/>
              <w:bottom w:val="single" w:sz="4" w:space="0" w:color="auto"/>
            </w:tcBorders>
            <w:shd w:val="clear" w:color="auto" w:fill="D9D9D9"/>
          </w:tcPr>
          <w:p w:rsidR="004A1DF5" w:rsidRDefault="004A1DF5">
            <w:pPr>
              <w:rPr>
                <w:rFonts w:ascii="宋体" w:hAnsi="宋体"/>
                <w:sz w:val="21"/>
              </w:rPr>
            </w:pPr>
            <w:r>
              <w:rPr>
                <w:rFonts w:ascii="宋体" w:hAnsi="宋体" w:hint="eastAsia"/>
                <w:sz w:val="21"/>
              </w:rPr>
              <w:t>序号</w:t>
            </w:r>
          </w:p>
        </w:tc>
        <w:tc>
          <w:tcPr>
            <w:tcW w:w="3060" w:type="dxa"/>
            <w:tcBorders>
              <w:top w:val="single" w:sz="4" w:space="0" w:color="auto"/>
              <w:bottom w:val="single" w:sz="4" w:space="0" w:color="auto"/>
              <w:right w:val="single" w:sz="4" w:space="0" w:color="auto"/>
            </w:tcBorders>
            <w:shd w:val="clear" w:color="auto" w:fill="D9D9D9"/>
          </w:tcPr>
          <w:p w:rsidR="004A1DF5" w:rsidRDefault="004A1DF5">
            <w:pPr>
              <w:ind w:firstLine="420"/>
              <w:rPr>
                <w:rFonts w:ascii="宋体" w:hAnsi="宋体"/>
                <w:sz w:val="21"/>
              </w:rPr>
            </w:pPr>
            <w:r>
              <w:rPr>
                <w:rFonts w:ascii="宋体" w:hAnsi="宋体" w:hint="eastAsia"/>
                <w:sz w:val="21"/>
              </w:rPr>
              <w:t>收方户口号</w:t>
            </w:r>
          </w:p>
        </w:tc>
      </w:tr>
      <w:tr w:rsidR="004A1DF5">
        <w:trPr>
          <w:cantSplit/>
        </w:trPr>
        <w:tc>
          <w:tcPr>
            <w:tcW w:w="792" w:type="dxa"/>
            <w:tcBorders>
              <w:top w:val="single" w:sz="4" w:space="0" w:color="auto"/>
            </w:tcBorders>
          </w:tcPr>
          <w:p w:rsidR="004A1DF5" w:rsidRDefault="004A1DF5">
            <w:pPr>
              <w:rPr>
                <w:rFonts w:ascii="宋体" w:hAnsi="宋体"/>
                <w:sz w:val="21"/>
              </w:rPr>
            </w:pPr>
            <w:r>
              <w:rPr>
                <w:rFonts w:ascii="宋体" w:hAnsi="宋体" w:hint="eastAsia"/>
                <w:sz w:val="21"/>
              </w:rPr>
              <w:t>1</w:t>
            </w:r>
          </w:p>
        </w:tc>
        <w:tc>
          <w:tcPr>
            <w:tcW w:w="3276" w:type="dxa"/>
            <w:tcBorders>
              <w:top w:val="single" w:sz="4" w:space="0" w:color="auto"/>
            </w:tcBorders>
          </w:tcPr>
          <w:p w:rsidR="004A1DF5" w:rsidRDefault="004A1DF5">
            <w:pPr>
              <w:rPr>
                <w:rFonts w:ascii="宋体" w:hAnsi="宋体"/>
                <w:sz w:val="21"/>
              </w:rPr>
            </w:pPr>
            <w:r>
              <w:rPr>
                <w:rFonts w:ascii="宋体" w:hAnsi="宋体" w:hint="eastAsia"/>
                <w:sz w:val="21"/>
              </w:rPr>
              <w:t>个人结算户口号</w:t>
            </w:r>
          </w:p>
        </w:tc>
        <w:tc>
          <w:tcPr>
            <w:tcW w:w="720" w:type="dxa"/>
            <w:tcBorders>
              <w:top w:val="single" w:sz="4" w:space="0" w:color="auto"/>
            </w:tcBorders>
          </w:tcPr>
          <w:p w:rsidR="004A1DF5" w:rsidRDefault="004A1DF5">
            <w:pPr>
              <w:rPr>
                <w:rFonts w:ascii="宋体" w:hAnsi="宋体"/>
                <w:sz w:val="21"/>
              </w:rPr>
            </w:pPr>
            <w:r>
              <w:rPr>
                <w:rFonts w:ascii="宋体" w:hAnsi="宋体" w:hint="eastAsia"/>
                <w:sz w:val="21"/>
              </w:rPr>
              <w:t>1</w:t>
            </w:r>
          </w:p>
        </w:tc>
        <w:tc>
          <w:tcPr>
            <w:tcW w:w="3060" w:type="dxa"/>
            <w:tcBorders>
              <w:top w:val="single" w:sz="4" w:space="0" w:color="auto"/>
            </w:tcBorders>
          </w:tcPr>
          <w:p w:rsidR="004A1DF5" w:rsidRDefault="004A1DF5">
            <w:pPr>
              <w:rPr>
                <w:rFonts w:ascii="宋体" w:hAnsi="宋体"/>
                <w:sz w:val="21"/>
              </w:rPr>
            </w:pPr>
            <w:r>
              <w:rPr>
                <w:rFonts w:ascii="宋体" w:hAnsi="宋体" w:hint="eastAsia"/>
                <w:sz w:val="21"/>
              </w:rPr>
              <w:t>系统外客户户口号</w:t>
            </w:r>
          </w:p>
        </w:tc>
      </w:tr>
      <w:tr w:rsidR="004A1DF5">
        <w:trPr>
          <w:cantSplit/>
        </w:trPr>
        <w:tc>
          <w:tcPr>
            <w:tcW w:w="792" w:type="dxa"/>
          </w:tcPr>
          <w:p w:rsidR="004A1DF5" w:rsidRDefault="004A1DF5">
            <w:pPr>
              <w:rPr>
                <w:rFonts w:ascii="宋体" w:hAnsi="宋体"/>
                <w:sz w:val="21"/>
              </w:rPr>
            </w:pPr>
            <w:r>
              <w:rPr>
                <w:rFonts w:ascii="宋体" w:hAnsi="宋体" w:hint="eastAsia"/>
                <w:sz w:val="21"/>
              </w:rPr>
              <w:t>2</w:t>
            </w:r>
          </w:p>
        </w:tc>
        <w:tc>
          <w:tcPr>
            <w:tcW w:w="3276" w:type="dxa"/>
          </w:tcPr>
          <w:p w:rsidR="004A1DF5" w:rsidRDefault="004A1DF5">
            <w:pPr>
              <w:rPr>
                <w:rFonts w:ascii="宋体" w:hAnsi="宋体"/>
                <w:sz w:val="21"/>
              </w:rPr>
            </w:pPr>
            <w:r>
              <w:rPr>
                <w:rFonts w:ascii="宋体" w:hAnsi="宋体" w:hint="eastAsia"/>
                <w:sz w:val="21"/>
              </w:rPr>
              <w:t>现金</w:t>
            </w:r>
          </w:p>
        </w:tc>
        <w:tc>
          <w:tcPr>
            <w:tcW w:w="720" w:type="dxa"/>
          </w:tcPr>
          <w:p w:rsidR="004A1DF5" w:rsidRDefault="004A1DF5">
            <w:pPr>
              <w:rPr>
                <w:rFonts w:ascii="宋体" w:hAnsi="宋体"/>
                <w:sz w:val="21"/>
              </w:rPr>
            </w:pPr>
          </w:p>
        </w:tc>
        <w:tc>
          <w:tcPr>
            <w:tcW w:w="3060" w:type="dxa"/>
          </w:tcPr>
          <w:p w:rsidR="004A1DF5" w:rsidRDefault="004A1DF5">
            <w:pPr>
              <w:rPr>
                <w:rFonts w:ascii="宋体" w:hAnsi="宋体"/>
                <w:sz w:val="21"/>
              </w:rPr>
            </w:pPr>
          </w:p>
        </w:tc>
      </w:tr>
      <w:tr w:rsidR="004A1DF5">
        <w:trPr>
          <w:cantSplit/>
        </w:trPr>
        <w:tc>
          <w:tcPr>
            <w:tcW w:w="792" w:type="dxa"/>
          </w:tcPr>
          <w:p w:rsidR="004A1DF5" w:rsidRDefault="004A1DF5">
            <w:pPr>
              <w:rPr>
                <w:rFonts w:ascii="宋体" w:hAnsi="宋体"/>
                <w:sz w:val="21"/>
              </w:rPr>
            </w:pPr>
            <w:r>
              <w:rPr>
                <w:rFonts w:ascii="宋体" w:hAnsi="宋体" w:hint="eastAsia"/>
                <w:sz w:val="21"/>
              </w:rPr>
              <w:t>3</w:t>
            </w:r>
          </w:p>
        </w:tc>
        <w:tc>
          <w:tcPr>
            <w:tcW w:w="3276" w:type="dxa"/>
          </w:tcPr>
          <w:p w:rsidR="004A1DF5" w:rsidRDefault="004A1DF5">
            <w:pPr>
              <w:rPr>
                <w:rFonts w:ascii="宋体" w:hAnsi="宋体"/>
                <w:sz w:val="21"/>
              </w:rPr>
            </w:pPr>
            <w:r>
              <w:rPr>
                <w:rFonts w:ascii="宋体" w:hAnsi="宋体" w:hint="eastAsia"/>
                <w:sz w:val="21"/>
              </w:rPr>
              <w:t>本网点现金单</w:t>
            </w:r>
          </w:p>
        </w:tc>
        <w:tc>
          <w:tcPr>
            <w:tcW w:w="720" w:type="dxa"/>
          </w:tcPr>
          <w:p w:rsidR="004A1DF5" w:rsidRDefault="004A1DF5">
            <w:pPr>
              <w:rPr>
                <w:rFonts w:ascii="宋体" w:hAnsi="宋体"/>
                <w:sz w:val="21"/>
              </w:rPr>
            </w:pPr>
          </w:p>
        </w:tc>
        <w:tc>
          <w:tcPr>
            <w:tcW w:w="3060" w:type="dxa"/>
          </w:tcPr>
          <w:p w:rsidR="004A1DF5" w:rsidRDefault="004A1DF5">
            <w:pPr>
              <w:rPr>
                <w:rFonts w:ascii="宋体" w:hAnsi="宋体"/>
                <w:sz w:val="21"/>
              </w:rPr>
            </w:pPr>
          </w:p>
        </w:tc>
      </w:tr>
      <w:tr w:rsidR="004A1DF5">
        <w:trPr>
          <w:cantSplit/>
        </w:trPr>
        <w:tc>
          <w:tcPr>
            <w:tcW w:w="792" w:type="dxa"/>
          </w:tcPr>
          <w:p w:rsidR="004A1DF5" w:rsidRDefault="004A1DF5">
            <w:pPr>
              <w:rPr>
                <w:rFonts w:ascii="宋体" w:hAnsi="宋体"/>
                <w:sz w:val="21"/>
              </w:rPr>
            </w:pPr>
            <w:r>
              <w:rPr>
                <w:rFonts w:ascii="宋体" w:hAnsi="宋体" w:hint="eastAsia"/>
                <w:sz w:val="21"/>
              </w:rPr>
              <w:t>4</w:t>
            </w:r>
          </w:p>
        </w:tc>
        <w:tc>
          <w:tcPr>
            <w:tcW w:w="3276" w:type="dxa"/>
          </w:tcPr>
          <w:p w:rsidR="004A1DF5" w:rsidRDefault="004A1DF5">
            <w:pPr>
              <w:rPr>
                <w:rFonts w:ascii="宋体" w:hAnsi="宋体"/>
                <w:sz w:val="21"/>
              </w:rPr>
            </w:pPr>
            <w:r>
              <w:rPr>
                <w:rFonts w:ascii="宋体" w:hAnsi="宋体" w:hint="eastAsia"/>
                <w:sz w:val="21"/>
              </w:rPr>
              <w:t>本网点挂账单</w:t>
            </w:r>
          </w:p>
        </w:tc>
        <w:tc>
          <w:tcPr>
            <w:tcW w:w="720" w:type="dxa"/>
          </w:tcPr>
          <w:p w:rsidR="004A1DF5" w:rsidRDefault="004A1DF5">
            <w:pPr>
              <w:rPr>
                <w:rFonts w:ascii="宋体" w:hAnsi="宋体"/>
                <w:sz w:val="21"/>
              </w:rPr>
            </w:pPr>
          </w:p>
        </w:tc>
        <w:tc>
          <w:tcPr>
            <w:tcW w:w="3060" w:type="dxa"/>
          </w:tcPr>
          <w:p w:rsidR="004A1DF5" w:rsidRDefault="004A1DF5">
            <w:pPr>
              <w:rPr>
                <w:rFonts w:ascii="宋体" w:hAnsi="宋体"/>
                <w:sz w:val="21"/>
              </w:rPr>
            </w:pPr>
          </w:p>
        </w:tc>
      </w:tr>
    </w:tbl>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、个人户经办业务目前不需复核，人民币</w:t>
      </w:r>
      <w:r>
        <w:rPr>
          <w:rFonts w:hint="eastAsia"/>
        </w:rPr>
        <w:t>5</w:t>
      </w:r>
      <w:r>
        <w:rPr>
          <w:rFonts w:hint="eastAsia"/>
        </w:rPr>
        <w:t>万元以上需同步授权，外币业务需逐笔同步授权。</w:t>
      </w:r>
    </w:p>
    <w:p w:rsidR="004A1DF5" w:rsidRDefault="004A1DF5">
      <w:pPr>
        <w:ind w:firstLineChars="200" w:firstLine="480"/>
      </w:pPr>
      <w:r>
        <w:rPr>
          <w:rFonts w:hint="eastAsia"/>
        </w:rPr>
        <w:t>2</w:t>
      </w:r>
      <w:r>
        <w:rPr>
          <w:rFonts w:hint="eastAsia"/>
        </w:rPr>
        <w:t>、需二次录入收方户口号。</w:t>
      </w:r>
    </w:p>
    <w:p w:rsidR="004A1DF5" w:rsidRDefault="004A1DF5">
      <w:pPr>
        <w:ind w:firstLineChars="200" w:firstLine="480"/>
      </w:pPr>
      <w:r>
        <w:rPr>
          <w:rFonts w:hint="eastAsia"/>
        </w:rPr>
        <w:t>3</w:t>
      </w:r>
      <w:r>
        <w:rPr>
          <w:rFonts w:hint="eastAsia"/>
        </w:rPr>
        <w:t>、卡折户必须刷卡或刷折。</w:t>
      </w:r>
    </w:p>
    <w:p w:rsidR="004A1DF5" w:rsidRDefault="004A1DF5">
      <w:pPr>
        <w:ind w:firstLineChars="200" w:firstLine="480"/>
      </w:pPr>
      <w:r>
        <w:rPr>
          <w:rFonts w:hint="eastAsia"/>
        </w:rPr>
        <w:t>4</w:t>
      </w:r>
      <w:r>
        <w:rPr>
          <w:rFonts w:hint="eastAsia"/>
        </w:rPr>
        <w:t>、已提交代理行汇出经办的业务，如业务有误，原经办人员可通过综合处理查到本业务主动退回修改，代理行汇出经办人员也可直接退回，代理行退回的</w:t>
      </w:r>
      <w:r>
        <w:rPr>
          <w:rFonts w:hint="eastAsia"/>
        </w:rPr>
        <w:lastRenderedPageBreak/>
        <w:t>时候需录入退票原因。</w:t>
      </w:r>
    </w:p>
    <w:p w:rsidR="004A1DF5" w:rsidRDefault="004A1DF5">
      <w:pPr>
        <w:ind w:firstLineChars="200" w:firstLine="480"/>
      </w:pPr>
      <w:r>
        <w:rPr>
          <w:rFonts w:hint="eastAsia"/>
        </w:rPr>
        <w:t>5</w:t>
      </w:r>
      <w:r>
        <w:rPr>
          <w:rFonts w:hint="eastAsia"/>
        </w:rPr>
        <w:t>、当选择现金交款时，需录入缴款人的联系信息，该信息将导入本业务的说明信息，柜员可通过综合处理找到本业务，查看说明信息；其中缴款人姓名将导入客户回单和收现产生的现金单，如遇款项被退回时，柜员退款时应加以核对。</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、用户选择系统导航－结算业务－客户转账提出贷记－系统内客户转账个人户经办，或在业务代码处输入</w:t>
      </w:r>
      <w:r>
        <w:rPr>
          <w:rFonts w:hint="eastAsia"/>
        </w:rPr>
        <w:t>5145</w:t>
      </w:r>
      <w:r>
        <w:rPr>
          <w:rFonts w:hint="eastAsia"/>
        </w:rPr>
        <w:t>进入；</w:t>
      </w:r>
    </w:p>
    <w:p w:rsidR="004A1DF5" w:rsidRDefault="004A1DF5">
      <w:pPr>
        <w:ind w:firstLineChars="200" w:firstLine="480"/>
      </w:pPr>
      <w:r>
        <w:rPr>
          <w:rFonts w:hint="eastAsia"/>
        </w:rPr>
        <w:t>2</w:t>
      </w:r>
      <w:r>
        <w:rPr>
          <w:rFonts w:hint="eastAsia"/>
        </w:rPr>
        <w:t>、根据“系统外个人户经办”界面提示输入要素；</w:t>
      </w:r>
    </w:p>
    <w:p w:rsidR="004A1DF5" w:rsidRDefault="004A1DF5">
      <w:pPr>
        <w:ind w:firstLineChars="200" w:firstLine="480"/>
      </w:pPr>
      <w:r>
        <w:rPr>
          <w:rFonts w:hint="eastAsia"/>
        </w:rPr>
        <w:t>3</w:t>
      </w:r>
      <w:r>
        <w:rPr>
          <w:rFonts w:hint="eastAsia"/>
        </w:rPr>
        <w:t>、输入完毕，检查客户支取依据后，点击“计费”进入“费用信息”界面，当计费结果是应收费时，可根据情况选择不收费，但需授权；柜员也可根据客户要求点击现金收费或现金单收费进行相应收费处理；</w:t>
      </w:r>
    </w:p>
    <w:p w:rsidR="004A1DF5" w:rsidRDefault="004A1DF5">
      <w:pPr>
        <w:ind w:firstLineChars="200" w:firstLine="480"/>
      </w:pPr>
      <w:r>
        <w:rPr>
          <w:rFonts w:hint="eastAsia"/>
        </w:rPr>
        <w:t>4</w:t>
      </w:r>
      <w:r>
        <w:rPr>
          <w:rFonts w:hint="eastAsia"/>
        </w:rPr>
        <w:t>、收费无误后点击“确定”，将业务提交代理行处理，业务状态为“待汇出经办”。如业务满足授权条件的，需先请授权人员根据系统提示进行现场授权；</w:t>
      </w:r>
    </w:p>
    <w:p w:rsidR="004A1DF5" w:rsidRDefault="004A1DF5">
      <w:pPr>
        <w:ind w:firstLineChars="200" w:firstLine="480"/>
      </w:pPr>
      <w:r>
        <w:rPr>
          <w:rFonts w:hint="eastAsia"/>
        </w:rPr>
        <w:t>5</w:t>
      </w:r>
      <w:r>
        <w:rPr>
          <w:rFonts w:hint="eastAsia"/>
        </w:rPr>
        <w:t>、打印“个人转账汇款凭条”和“收费回单”。</w:t>
      </w:r>
    </w:p>
    <w:p w:rsidR="004A1DF5" w:rsidRDefault="004A1DF5"/>
    <w:p w:rsidR="004A1DF5" w:rsidRDefault="004A1DF5" w:rsidP="0004090F">
      <w:pPr>
        <w:pStyle w:val="5"/>
      </w:pPr>
      <w:r>
        <w:rPr>
          <w:rFonts w:hint="eastAsia"/>
        </w:rPr>
        <w:t>七、系统外客户转账汇出经办（业务代码</w:t>
      </w:r>
      <w:r>
        <w:rPr>
          <w:rFonts w:hint="eastAsia"/>
        </w:rPr>
        <w:t>5155</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汇出经办就是对需汇出的系统外业务，根据客户的意愿和当地的提出渠道，决定我行指定提出方式，选择接收方行号信息，然后提交主机的过程。对户经办或修改不执行下一步汇出的、或复核等</w:t>
      </w:r>
      <w:r>
        <w:rPr>
          <w:rFonts w:hint="eastAsia"/>
        </w:rPr>
        <w:t>(</w:t>
      </w:r>
      <w:r>
        <w:rPr>
          <w:rFonts w:hint="eastAsia"/>
        </w:rPr>
        <w:t>授权、发送、已清算</w:t>
      </w:r>
      <w:r>
        <w:rPr>
          <w:rFonts w:hint="eastAsia"/>
        </w:rPr>
        <w:t>)</w:t>
      </w:r>
      <w:r>
        <w:rPr>
          <w:rFonts w:hint="eastAsia"/>
        </w:rPr>
        <w:t>环节退汇出经办修改的，以及退票重提的业务不执行下一步的，业务状态均为“待汇出经办”。</w:t>
      </w:r>
    </w:p>
    <w:p w:rsidR="004A1DF5" w:rsidRDefault="004A1DF5">
      <w:pPr>
        <w:pStyle w:val="6"/>
      </w:pPr>
      <w:r>
        <w:rPr>
          <w:rFonts w:hint="eastAsia"/>
        </w:rPr>
        <w:t>（二）界面</w:t>
      </w:r>
    </w:p>
    <w:p w:rsidR="004A1DF5" w:rsidRDefault="004A1DF5">
      <w:pPr>
        <w:spacing w:line="240" w:lineRule="auto"/>
        <w:rPr>
          <w:rFonts w:ascii="宋体" w:hAnsi="宋体"/>
        </w:rPr>
      </w:pPr>
    </w:p>
    <w:p w:rsidR="004A1DF5" w:rsidRDefault="0004090F">
      <w:pPr>
        <w:spacing w:line="240" w:lineRule="auto"/>
        <w:jc w:val="center"/>
        <w:rPr>
          <w:rFonts w:ascii="宋体" w:hAnsi="宋体"/>
        </w:rPr>
      </w:pPr>
      <w:r>
        <w:rPr>
          <w:rFonts w:ascii="宋体" w:hAnsi="宋体"/>
          <w:noProof/>
        </w:rPr>
        <w:lastRenderedPageBreak/>
        <w:drawing>
          <wp:inline distT="0" distB="0" distL="0" distR="0">
            <wp:extent cx="5276850" cy="3781425"/>
            <wp:effectExtent l="1905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28"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4A1DF5" w:rsidRDefault="004A1DF5">
      <w:pPr>
        <w:spacing w:line="240" w:lineRule="auto"/>
        <w:jc w:val="center"/>
        <w:rPr>
          <w:rFonts w:ascii="宋体" w:hAnsi="宋体"/>
        </w:rPr>
      </w:pPr>
      <w:r>
        <w:rPr>
          <w:rFonts w:ascii="宋体" w:hAnsi="宋体" w:hint="eastAsia"/>
        </w:rPr>
        <w:t>图2.4</w:t>
      </w:r>
    </w:p>
    <w:p w:rsidR="004A1DF5" w:rsidRDefault="004A1DF5">
      <w:pPr>
        <w:pStyle w:val="6"/>
      </w:pPr>
      <w:r>
        <w:rPr>
          <w:rFonts w:hint="eastAsia"/>
        </w:rPr>
        <w:t>（三）操作要点</w:t>
      </w:r>
    </w:p>
    <w:p w:rsidR="004A1DF5" w:rsidRDefault="004A1DF5">
      <w:pPr>
        <w:ind w:firstLineChars="200" w:firstLine="480"/>
      </w:pPr>
      <w:r>
        <w:rPr>
          <w:rFonts w:hint="eastAsia"/>
        </w:rPr>
        <w:t>1</w:t>
      </w:r>
      <w:r>
        <w:rPr>
          <w:rFonts w:hint="eastAsia"/>
        </w:rPr>
        <w:t>、在进入业务的汇出明细时或进入后选择银行指定方式时，系统自动搜索汇出历史，显示接收方信息，柜员应仔细核对接收方行号信息，防止误出款项。</w:t>
      </w:r>
    </w:p>
    <w:p w:rsidR="004A1DF5" w:rsidRDefault="004A1DF5">
      <w:pPr>
        <w:ind w:firstLineChars="200" w:firstLine="480"/>
      </w:pPr>
      <w:r>
        <w:rPr>
          <w:rFonts w:hint="eastAsia"/>
        </w:rPr>
        <w:t>2</w:t>
      </w:r>
      <w:r>
        <w:rPr>
          <w:rFonts w:hint="eastAsia"/>
        </w:rPr>
        <w:t>、银行指定方式默认为客户指定方式，客户未指定时取系统计算出来的默认方式。</w:t>
      </w:r>
    </w:p>
    <w:p w:rsidR="004A1DF5" w:rsidRDefault="004A1DF5">
      <w:pPr>
        <w:ind w:firstLineChars="200" w:firstLine="480"/>
      </w:pPr>
      <w:r>
        <w:rPr>
          <w:rFonts w:hint="eastAsia"/>
        </w:rPr>
        <w:t>3</w:t>
      </w:r>
      <w:r>
        <w:rPr>
          <w:rFonts w:hint="eastAsia"/>
        </w:rPr>
        <w:t>、在接收方行号处输入</w:t>
      </w:r>
      <w:r>
        <w:t>“-”</w:t>
      </w:r>
      <w:r>
        <w:rPr>
          <w:rFonts w:hint="eastAsia"/>
        </w:rPr>
        <w:t>号，可进入行名行号搜寻。</w:t>
      </w:r>
    </w:p>
    <w:p w:rsidR="004A1DF5" w:rsidRDefault="004A1DF5">
      <w:pPr>
        <w:ind w:firstLineChars="200" w:firstLine="480"/>
      </w:pPr>
      <w:r>
        <w:rPr>
          <w:rFonts w:hint="eastAsia"/>
        </w:rPr>
        <w:t>4</w:t>
      </w:r>
      <w:r>
        <w:rPr>
          <w:rFonts w:hint="eastAsia"/>
        </w:rPr>
        <w:t>、仅当中国支付和中国支付电联时，汇出信息中的收付方户口号和户名允许更改，更改后需要授权。</w:t>
      </w:r>
    </w:p>
    <w:p w:rsidR="004A1DF5" w:rsidRDefault="004A1DF5">
      <w:pPr>
        <w:ind w:firstLineChars="200" w:firstLine="480"/>
      </w:pPr>
      <w:r>
        <w:rPr>
          <w:rFonts w:hint="eastAsia"/>
        </w:rPr>
        <w:t>5</w:t>
      </w:r>
      <w:r>
        <w:rPr>
          <w:rFonts w:hint="eastAsia"/>
        </w:rPr>
        <w:t>、除同业支付渠道外，系统控制接收行为必输项。</w:t>
      </w:r>
    </w:p>
    <w:p w:rsidR="004A1DF5" w:rsidRDefault="004A1DF5">
      <w:pPr>
        <w:ind w:firstLineChars="200" w:firstLine="480"/>
      </w:pPr>
      <w:r>
        <w:rPr>
          <w:rFonts w:hint="eastAsia"/>
        </w:rPr>
        <w:t>6</w:t>
      </w:r>
      <w:r>
        <w:rPr>
          <w:rFonts w:hint="eastAsia"/>
        </w:rPr>
        <w:t>、汇出经办可根据情况转指定行处理，但如果业务是受理经办提交的，需要复核和授权的业务，不能转指定行，如果要转汇，应由受理经办通过选择转汇机构处理。</w:t>
      </w:r>
    </w:p>
    <w:p w:rsidR="004A1DF5" w:rsidRDefault="004A1DF5">
      <w:pPr>
        <w:ind w:firstLineChars="200" w:firstLine="480"/>
      </w:pPr>
      <w:r>
        <w:rPr>
          <w:rFonts w:hint="eastAsia"/>
        </w:rPr>
        <w:t>7</w:t>
      </w:r>
      <w:r>
        <w:rPr>
          <w:rFonts w:hint="eastAsia"/>
        </w:rPr>
        <w:t>、非直联业务</w:t>
      </w:r>
      <w:r>
        <w:rPr>
          <w:rFonts w:hint="eastAsia"/>
        </w:rPr>
        <w:t>(</w:t>
      </w:r>
      <w:r>
        <w:rPr>
          <w:rFonts w:hint="eastAsia"/>
        </w:rPr>
        <w:t>如手工电联、同城票交、大同城交换等</w:t>
      </w:r>
      <w:r>
        <w:rPr>
          <w:rFonts w:hint="eastAsia"/>
        </w:rPr>
        <w:t>)</w:t>
      </w:r>
      <w:r>
        <w:rPr>
          <w:rFonts w:hint="eastAsia"/>
        </w:rPr>
        <w:t>，系统默认提出交换日期和场次为系统当前的交换日期和场次。</w:t>
      </w:r>
    </w:p>
    <w:p w:rsidR="004A1DF5" w:rsidRDefault="004A1DF5">
      <w:pPr>
        <w:ind w:firstLineChars="200" w:firstLine="480"/>
      </w:pPr>
      <w:r>
        <w:rPr>
          <w:rFonts w:hint="eastAsia"/>
        </w:rPr>
        <w:t>8</w:t>
      </w:r>
      <w:r>
        <w:rPr>
          <w:rFonts w:hint="eastAsia"/>
        </w:rPr>
        <w:t>、如果当地有远交的，分行应进行相应的远近交行属性配置，系统将自动</w:t>
      </w:r>
      <w:r>
        <w:rPr>
          <w:rFonts w:hint="eastAsia"/>
        </w:rPr>
        <w:lastRenderedPageBreak/>
        <w:t>识别、计算、显示我行作为远交行或收款行是远交行时正确的提出交换日期场次。</w:t>
      </w:r>
    </w:p>
    <w:p w:rsidR="004A1DF5" w:rsidRDefault="004A1DF5">
      <w:pPr>
        <w:ind w:firstLineChars="200" w:firstLine="480"/>
      </w:pPr>
      <w:r>
        <w:rPr>
          <w:rFonts w:hint="eastAsia"/>
        </w:rPr>
        <w:t>9</w:t>
      </w:r>
      <w:r>
        <w:rPr>
          <w:rFonts w:hint="eastAsia"/>
        </w:rPr>
        <w:t>、柜员可更改系统计算出来的提出交换日期或场次，修改后需授权。</w:t>
      </w:r>
    </w:p>
    <w:p w:rsidR="004A1DF5" w:rsidRDefault="004A1DF5">
      <w:pPr>
        <w:ind w:firstLineChars="200" w:firstLine="480"/>
      </w:pPr>
      <w:r>
        <w:rPr>
          <w:rFonts w:hint="eastAsia"/>
        </w:rPr>
        <w:t>10</w:t>
      </w:r>
      <w:r>
        <w:rPr>
          <w:rFonts w:hint="eastAsia"/>
        </w:rPr>
        <w:t>、如果业务为系统内他行要求转汇的业务，经办员可根据情况选择“退发起行”处理。</w:t>
      </w:r>
    </w:p>
    <w:p w:rsidR="004A1DF5" w:rsidRDefault="004A1DF5">
      <w:pPr>
        <w:ind w:firstLineChars="200" w:firstLine="480"/>
      </w:pPr>
      <w:r>
        <w:rPr>
          <w:rFonts w:hint="eastAsia"/>
        </w:rPr>
        <w:t>11</w:t>
      </w:r>
      <w:r>
        <w:rPr>
          <w:rFonts w:hint="eastAsia"/>
        </w:rPr>
        <w:t>、非直联的业务在“已清算”状态，可由授权人员“退汇出经办”。</w:t>
      </w:r>
    </w:p>
    <w:p w:rsidR="004A1DF5" w:rsidRDefault="004A1DF5">
      <w:pPr>
        <w:pStyle w:val="6"/>
      </w:pPr>
      <w:r>
        <w:rPr>
          <w:rFonts w:hint="eastAsia"/>
        </w:rPr>
        <w:t>（四）操作步骤</w:t>
      </w:r>
    </w:p>
    <w:p w:rsidR="004A1DF5" w:rsidRDefault="004A1DF5">
      <w:pPr>
        <w:ind w:firstLineChars="200" w:firstLine="480"/>
      </w:pPr>
      <w:r>
        <w:rPr>
          <w:rFonts w:hint="eastAsia"/>
        </w:rPr>
        <w:t>1</w:t>
      </w:r>
      <w:r>
        <w:rPr>
          <w:rFonts w:hint="eastAsia"/>
        </w:rPr>
        <w:t>、用户选择系统导航－结算业务－客户转账提出贷记－系统外客户转账汇出经办，或在业务代码处输入</w:t>
      </w:r>
      <w:r>
        <w:rPr>
          <w:rFonts w:hint="eastAsia"/>
        </w:rPr>
        <w:t>5155</w:t>
      </w:r>
      <w:r>
        <w:rPr>
          <w:rFonts w:hint="eastAsia"/>
        </w:rPr>
        <w:t>进入；</w:t>
      </w:r>
    </w:p>
    <w:p w:rsidR="004A1DF5" w:rsidRDefault="004A1DF5">
      <w:pPr>
        <w:ind w:firstLineChars="200" w:firstLine="480"/>
      </w:pPr>
      <w:r>
        <w:rPr>
          <w:rFonts w:hint="eastAsia"/>
        </w:rPr>
        <w:t>2</w:t>
      </w:r>
      <w:r>
        <w:rPr>
          <w:rFonts w:hint="eastAsia"/>
        </w:rPr>
        <w:t>、根据“待汇出经办客户转账操作窗口”提示输入要素，输入完毕，选择“查询”，查询到符合条件的业务；</w:t>
      </w:r>
      <w:r>
        <w:tab/>
      </w:r>
    </w:p>
    <w:p w:rsidR="004A1DF5" w:rsidRDefault="004A1DF5">
      <w:pPr>
        <w:ind w:firstLineChars="200" w:firstLine="480"/>
      </w:pPr>
      <w:r>
        <w:rPr>
          <w:rFonts w:hint="eastAsia"/>
        </w:rPr>
        <w:t>3</w:t>
      </w:r>
      <w:r>
        <w:rPr>
          <w:rFonts w:hint="eastAsia"/>
        </w:rPr>
        <w:t>、选中一笔业务，选择“明细”进入；</w:t>
      </w:r>
    </w:p>
    <w:p w:rsidR="004A1DF5" w:rsidRDefault="004A1DF5">
      <w:pPr>
        <w:ind w:firstLineChars="200" w:firstLine="480"/>
      </w:pPr>
      <w:r>
        <w:rPr>
          <w:rFonts w:hint="eastAsia"/>
        </w:rPr>
        <w:t>4</w:t>
      </w:r>
      <w:r>
        <w:rPr>
          <w:rFonts w:hint="eastAsia"/>
        </w:rPr>
        <w:t>、若转汇，则选择“转指定行”，根据系统弹出的交互界面录入转汇分行后，选择“确定”，系统提示业务已提交转汇机构，业务状态为“待汇出经办”，该笔业务的处理权转交转汇分行的代理机构；若为系统内他行转来的由柜员所在机构转汇的业务，可根据情况点击“退发起行”，将业务退回发起机构处理。</w:t>
      </w:r>
    </w:p>
    <w:p w:rsidR="004A1DF5" w:rsidRDefault="004A1DF5">
      <w:pPr>
        <w:ind w:firstLineChars="200" w:firstLine="480"/>
      </w:pPr>
      <w:r>
        <w:rPr>
          <w:rFonts w:hint="eastAsia"/>
        </w:rPr>
        <w:t>5</w:t>
      </w:r>
      <w:r>
        <w:rPr>
          <w:rFonts w:hint="eastAsia"/>
        </w:rPr>
        <w:t>、若自行汇出，在“汇出信息”界面，根据业务要素选择正确的“银行提出方式”和正确的“接收行”，取得接收行相关信息，完成汇出信息录入后，选择“确定”，系统根据业务情况提示业务目前所处状态，如满足复核条件的，业务状态为“待复核”，若不满足复核条件但满足授权条件的则为“待授权”，即不满足复核条件也不满足授权条件的，为“待发送”。</w:t>
      </w:r>
    </w:p>
    <w:p w:rsidR="004A1DF5" w:rsidRDefault="004A1DF5">
      <w:pPr>
        <w:ind w:firstLineChars="200" w:firstLine="480"/>
      </w:pPr>
      <w:r>
        <w:rPr>
          <w:rFonts w:hint="eastAsia"/>
        </w:rPr>
        <w:t>6</w:t>
      </w:r>
      <w:r>
        <w:rPr>
          <w:rFonts w:hint="eastAsia"/>
        </w:rPr>
        <w:t>、如业务需退回原经办人员修改，选择“退经办修改”按钮，如退票重提的业务，需将业务退回退票经办的，选择“退退票经办”按钮。</w:t>
      </w:r>
    </w:p>
    <w:p w:rsidR="004A1DF5" w:rsidRDefault="004A1DF5" w:rsidP="0004090F">
      <w:pPr>
        <w:pStyle w:val="5"/>
      </w:pPr>
      <w:r>
        <w:rPr>
          <w:rFonts w:hint="eastAsia"/>
        </w:rPr>
        <w:t>八、系统外客户转账被退票经办（业务代码</w:t>
      </w:r>
      <w:r>
        <w:rPr>
          <w:rFonts w:hint="eastAsia"/>
        </w:rPr>
        <w:t>5165</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通过本功能对系统外他行退回的系统外提出贷记业务，根据退票原因，重新审核业务要素，选择进行重新汇出或退票处理。</w:t>
      </w:r>
    </w:p>
    <w:p w:rsidR="004A1DF5" w:rsidRDefault="004A1DF5">
      <w:pPr>
        <w:pStyle w:val="6"/>
      </w:pPr>
      <w:r>
        <w:rPr>
          <w:rFonts w:hint="eastAsia"/>
        </w:rPr>
        <w:lastRenderedPageBreak/>
        <w:t>（二）操作要点</w:t>
      </w:r>
    </w:p>
    <w:p w:rsidR="004A1DF5" w:rsidRDefault="004A1DF5">
      <w:pPr>
        <w:ind w:firstLineChars="200" w:firstLine="480"/>
      </w:pPr>
      <w:r>
        <w:rPr>
          <w:rFonts w:hint="eastAsia"/>
        </w:rPr>
        <w:t>1</w:t>
      </w:r>
      <w:r>
        <w:rPr>
          <w:rFonts w:hint="eastAsia"/>
        </w:rPr>
        <w:t>、收到非直联渠道</w:t>
      </w:r>
      <w:r>
        <w:rPr>
          <w:rFonts w:hint="eastAsia"/>
        </w:rPr>
        <w:t>(</w:t>
      </w:r>
      <w:r>
        <w:rPr>
          <w:rFonts w:hint="eastAsia"/>
        </w:rPr>
        <w:t>如手工电联、同城票交、大同城交换等</w:t>
      </w:r>
      <w:r>
        <w:rPr>
          <w:rFonts w:hint="eastAsia"/>
        </w:rPr>
        <w:t>)</w:t>
      </w:r>
      <w:r>
        <w:rPr>
          <w:rFonts w:hint="eastAsia"/>
        </w:rPr>
        <w:t>系统外退票后，柜员可进入综合处理找到该笔“已清算”状态的提出贷记业务，点击“被退票”，系统将在清分系统同时产生一笔清分记录，业务状态为“已清分、待退票经办”。</w:t>
      </w:r>
    </w:p>
    <w:p w:rsidR="004A1DF5" w:rsidRDefault="004A1DF5">
      <w:pPr>
        <w:ind w:firstLineChars="200" w:firstLine="480"/>
      </w:pPr>
      <w:r>
        <w:rPr>
          <w:rFonts w:hint="eastAsia"/>
        </w:rPr>
        <w:t>2</w:t>
      </w:r>
      <w:r>
        <w:rPr>
          <w:rFonts w:hint="eastAsia"/>
        </w:rPr>
        <w:t>、退票重提到“已清算”状态，柜员应到“票交凭证单笔打印”模块里打印系统产生的单据提出，被退回的单据作清分的日结单据检查。</w:t>
      </w:r>
    </w:p>
    <w:p w:rsidR="004A1DF5" w:rsidRDefault="004A1DF5">
      <w:pPr>
        <w:ind w:firstLineChars="200" w:firstLine="480"/>
      </w:pPr>
      <w:r>
        <w:rPr>
          <w:rFonts w:hint="eastAsia"/>
        </w:rPr>
        <w:t>3</w:t>
      </w:r>
      <w:r>
        <w:rPr>
          <w:rFonts w:hint="eastAsia"/>
        </w:rPr>
        <w:t>、退客户或退指定账户时，输入的原因码将传入说明信息及客户退款回单。</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、用户选择系统导航－结算业务－客户转账提出贷记－系统外客户转账被退票经办或在业务代码处输入“</w:t>
      </w:r>
      <w:r>
        <w:rPr>
          <w:rFonts w:hint="eastAsia"/>
        </w:rPr>
        <w:t>5165</w:t>
      </w:r>
      <w:r>
        <w:rPr>
          <w:rFonts w:hint="eastAsia"/>
        </w:rPr>
        <w:t>”进入；</w:t>
      </w:r>
    </w:p>
    <w:p w:rsidR="004A1DF5" w:rsidRDefault="004A1DF5">
      <w:pPr>
        <w:ind w:firstLineChars="200" w:firstLine="480"/>
      </w:pPr>
      <w:r>
        <w:rPr>
          <w:rFonts w:hint="eastAsia"/>
        </w:rPr>
        <w:t>2</w:t>
      </w:r>
      <w:r>
        <w:rPr>
          <w:rFonts w:hint="eastAsia"/>
        </w:rPr>
        <w:t>、根据“待退票经办客户转账操作窗口”界面提示输入要素，输入完毕，选择“查询”，查询到所有满足条件的业务；</w:t>
      </w:r>
    </w:p>
    <w:p w:rsidR="004A1DF5" w:rsidRDefault="004A1DF5">
      <w:pPr>
        <w:ind w:firstLineChars="200" w:firstLine="480"/>
      </w:pPr>
      <w:r>
        <w:rPr>
          <w:rFonts w:hint="eastAsia"/>
        </w:rPr>
        <w:t>3</w:t>
      </w:r>
      <w:r>
        <w:rPr>
          <w:rFonts w:hint="eastAsia"/>
        </w:rPr>
        <w:t>、选中一笔交易，选择“明细”进入“客户转账明细”界面；</w:t>
      </w:r>
    </w:p>
    <w:p w:rsidR="004A1DF5" w:rsidRDefault="004A1DF5">
      <w:pPr>
        <w:ind w:firstLineChars="200" w:firstLine="480"/>
      </w:pPr>
      <w:r>
        <w:rPr>
          <w:rFonts w:hint="eastAsia"/>
        </w:rPr>
        <w:t>4</w:t>
      </w:r>
      <w:r>
        <w:rPr>
          <w:rFonts w:hint="eastAsia"/>
        </w:rPr>
        <w:t>、如业务属清分有误，可点击“退清分”按钮，将业务退回清分系统，原贷记业务状态也恢复为“已清算”；如该退票对应的原提出贷记业务为转汇或集中核算模式提出的，可根据系统显示选择“退发起行”或“退受理行”或“退提回行”，将退票处理权转交相应机构。</w:t>
      </w:r>
    </w:p>
    <w:p w:rsidR="004A1DF5" w:rsidRDefault="004A1DF5">
      <w:pPr>
        <w:ind w:firstLineChars="200" w:firstLine="480"/>
      </w:pPr>
      <w:r>
        <w:rPr>
          <w:rFonts w:hint="eastAsia"/>
        </w:rPr>
        <w:t>5</w:t>
      </w:r>
      <w:r>
        <w:rPr>
          <w:rFonts w:hint="eastAsia"/>
        </w:rPr>
        <w:t>、如审核该退票业务需重新汇出的，柜员在“退票方式”处选择“重新汇出”，点击“确定”按钮，将业务提交“汇出经办”模块处理，也可点击“下一步”直接进行汇出处理。</w:t>
      </w:r>
    </w:p>
    <w:p w:rsidR="004A1DF5" w:rsidRDefault="004A1DF5">
      <w:pPr>
        <w:ind w:firstLineChars="200" w:firstLine="480"/>
      </w:pPr>
      <w:r>
        <w:rPr>
          <w:rFonts w:hint="eastAsia"/>
        </w:rPr>
        <w:t>6</w:t>
      </w:r>
      <w:r>
        <w:rPr>
          <w:rFonts w:hint="eastAsia"/>
        </w:rPr>
        <w:t>、如审核后需退回客户的，可在“退票方式”处选择“退客户”，选择或录入原因后，决定是否退费并在退费标志下拉菜单中作相应选择后，点击“确定”将款项退给原提出业务的资金户口和扣费户口；如原资金户口已销户或其他原因需入指定户口处理的，在“退票方式”处选择“退指定账户”，根据情况录入挂账户口或客户户口，点击“确定”将款项退入指定户口；如原提出业务为对接系统过来的，对需退票的业务应在“退票方式”点击“退对接系统”，将业务退给对接系统处理。</w:t>
      </w:r>
    </w:p>
    <w:p w:rsidR="004A1DF5" w:rsidRDefault="004A1DF5" w:rsidP="0004090F">
      <w:pPr>
        <w:pStyle w:val="5"/>
      </w:pPr>
      <w:r>
        <w:rPr>
          <w:rFonts w:hint="eastAsia"/>
        </w:rPr>
        <w:lastRenderedPageBreak/>
        <w:t>九、系统外客户转账发送、批量发送（业务代码</w:t>
      </w:r>
      <w:r>
        <w:rPr>
          <w:rFonts w:hint="eastAsia"/>
        </w:rPr>
        <w:t>5131,5132</w:t>
      </w:r>
      <w:r>
        <w:rPr>
          <w:rFonts w:hint="eastAsia"/>
        </w:rPr>
        <w:t>）</w:t>
      </w:r>
    </w:p>
    <w:p w:rsidR="004A1DF5" w:rsidRDefault="004A1DF5">
      <w:pPr>
        <w:pStyle w:val="6"/>
      </w:pPr>
      <w:r>
        <w:rPr>
          <w:rFonts w:hint="eastAsia"/>
        </w:rPr>
        <w:t>（一）功能介绍</w:t>
      </w:r>
    </w:p>
    <w:p w:rsidR="004A1DF5" w:rsidRDefault="004A1DF5">
      <w:pPr>
        <w:pStyle w:val="a5"/>
        <w:ind w:firstLine="480"/>
      </w:pPr>
      <w:r>
        <w:rPr>
          <w:rFonts w:hint="eastAsia"/>
        </w:rPr>
        <w:t>通过本功能把转往系统外他行的业务向汇出经办指定的支付渠道提交。提交成功时系统自动进行清算账务处理。一般情况下，复核选择批量发送的业务、系统外对公户经办或修改或汇出经办后不需复核的业务、复核立即发送或通过批量发送模块发送失败的业务，将会处于“待发送”状态，需柜员单笔发送或执行批量发送。</w:t>
      </w:r>
    </w:p>
    <w:p w:rsidR="004A1DF5" w:rsidRDefault="004A1DF5">
      <w:pPr>
        <w:pStyle w:val="6"/>
      </w:pPr>
      <w:r>
        <w:rPr>
          <w:rFonts w:hint="eastAsia"/>
        </w:rPr>
        <w:t>（二）界面</w:t>
      </w:r>
    </w:p>
    <w:p w:rsidR="004A1DF5" w:rsidRDefault="0004090F">
      <w:pPr>
        <w:jc w:val="center"/>
        <w:rPr>
          <w:rFonts w:ascii="宋体" w:hAnsi="宋体"/>
        </w:rPr>
      </w:pPr>
      <w:r>
        <w:rPr>
          <w:rFonts w:ascii="宋体" w:hAnsi="宋体"/>
          <w:noProof/>
        </w:rPr>
        <w:drawing>
          <wp:inline distT="0" distB="0" distL="0" distR="0">
            <wp:extent cx="5276850" cy="3629025"/>
            <wp:effectExtent l="1905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29" cstate="print"/>
                    <a:srcRect/>
                    <a:stretch>
                      <a:fillRect/>
                    </a:stretch>
                  </pic:blipFill>
                  <pic:spPr bwMode="auto">
                    <a:xfrm>
                      <a:off x="0" y="0"/>
                      <a:ext cx="5276850" cy="3629025"/>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图2.5</w:t>
      </w:r>
    </w:p>
    <w:p w:rsidR="004A1DF5" w:rsidRDefault="004A1DF5">
      <w:pPr>
        <w:pStyle w:val="6"/>
      </w:pPr>
      <w:r>
        <w:rPr>
          <w:rFonts w:hint="eastAsia"/>
        </w:rPr>
        <w:t>（三）操作要点</w:t>
      </w:r>
    </w:p>
    <w:p w:rsidR="004A1DF5" w:rsidRDefault="004A1DF5">
      <w:pPr>
        <w:ind w:firstLine="480"/>
      </w:pPr>
      <w:r>
        <w:rPr>
          <w:rFonts w:hint="eastAsia"/>
        </w:rPr>
        <w:t>1</w:t>
      </w:r>
      <w:r>
        <w:rPr>
          <w:rFonts w:hint="eastAsia"/>
        </w:rPr>
        <w:t>、中国支付等直联业务发送失败后，业务将被保护，此时柜员只能继续发送。如需退汇出经办或退经办修改，需授权人员取消保护后才能执行。授权人员应认真审核方可取消保护</w:t>
      </w:r>
      <w:r>
        <w:t>(</w:t>
      </w:r>
      <w:r>
        <w:rPr>
          <w:rFonts w:hint="eastAsia"/>
        </w:rPr>
        <w:t>比如查看前置机或询问人行</w:t>
      </w:r>
      <w:r>
        <w:t>)</w:t>
      </w:r>
      <w:r>
        <w:rPr>
          <w:rFonts w:hint="eastAsia"/>
        </w:rPr>
        <w:t>。</w:t>
      </w:r>
    </w:p>
    <w:p w:rsidR="004A1DF5" w:rsidRDefault="004A1DF5">
      <w:pPr>
        <w:ind w:firstLine="480"/>
      </w:pPr>
      <w:r>
        <w:rPr>
          <w:rFonts w:hint="eastAsia"/>
        </w:rPr>
        <w:t>2</w:t>
      </w:r>
      <w:r>
        <w:rPr>
          <w:rFonts w:hint="eastAsia"/>
        </w:rPr>
        <w:t>、批量发送后需再次查询是否有发送失败的业务，如有可单笔发送，如系统报错，根据原因进行相应处理。</w:t>
      </w:r>
    </w:p>
    <w:p w:rsidR="004A1DF5" w:rsidRDefault="004A1DF5">
      <w:pPr>
        <w:pStyle w:val="6"/>
      </w:pPr>
      <w:r>
        <w:rPr>
          <w:rFonts w:hint="eastAsia"/>
        </w:rPr>
        <w:lastRenderedPageBreak/>
        <w:t>（四）操作步骤</w:t>
      </w:r>
    </w:p>
    <w:p w:rsidR="004A1DF5" w:rsidRDefault="004A1DF5">
      <w:pPr>
        <w:ind w:firstLineChars="200" w:firstLine="480"/>
      </w:pPr>
      <w:r>
        <w:rPr>
          <w:rFonts w:hint="eastAsia"/>
        </w:rPr>
        <w:t>1</w:t>
      </w:r>
      <w:r>
        <w:rPr>
          <w:rFonts w:hint="eastAsia"/>
        </w:rPr>
        <w:t>、用户选择系统导航－结算业务－客户转账提出贷记－系统外客户转账发送，或在业务代码处输入</w:t>
      </w:r>
      <w:r>
        <w:rPr>
          <w:rFonts w:hint="eastAsia"/>
        </w:rPr>
        <w:t>5131</w:t>
      </w:r>
      <w:r>
        <w:rPr>
          <w:rFonts w:hint="eastAsia"/>
        </w:rPr>
        <w:t>进入；</w:t>
      </w:r>
    </w:p>
    <w:p w:rsidR="004A1DF5" w:rsidRDefault="004A1DF5">
      <w:pPr>
        <w:ind w:firstLineChars="200" w:firstLine="480"/>
        <w:rPr>
          <w:rFonts w:ascii="宋体" w:hAnsi="宋体"/>
        </w:rPr>
      </w:pPr>
      <w:r>
        <w:rPr>
          <w:rFonts w:hint="eastAsia"/>
        </w:rPr>
        <w:t>2</w:t>
      </w:r>
      <w:r>
        <w:rPr>
          <w:rFonts w:hint="eastAsia"/>
        </w:rPr>
        <w:t>、根据“待发送客户转账操作窗口”界面提示输入要素，输入完毕选择“查询”，查询到符合条件的业务；</w:t>
      </w:r>
    </w:p>
    <w:p w:rsidR="004A1DF5" w:rsidRDefault="004A1DF5">
      <w:pPr>
        <w:ind w:firstLineChars="200" w:firstLine="480"/>
      </w:pPr>
      <w:r>
        <w:rPr>
          <w:rFonts w:hint="eastAsia"/>
        </w:rPr>
        <w:t>3</w:t>
      </w:r>
      <w:r>
        <w:rPr>
          <w:rFonts w:hint="eastAsia"/>
        </w:rPr>
        <w:t>、选中一笔业务，点击“明细”进入</w:t>
      </w:r>
      <w:r>
        <w:rPr>
          <w:rFonts w:ascii="宋体" w:hAnsi="宋体" w:hint="eastAsia"/>
        </w:rPr>
        <w:t>；</w:t>
      </w:r>
    </w:p>
    <w:p w:rsidR="004A1DF5" w:rsidRDefault="004A1DF5">
      <w:pPr>
        <w:ind w:firstLineChars="200" w:firstLine="480"/>
        <w:rPr>
          <w:b/>
          <w:bCs/>
        </w:rPr>
      </w:pPr>
      <w:r>
        <w:rPr>
          <w:rFonts w:hint="eastAsia"/>
        </w:rPr>
        <w:t>4</w:t>
      </w:r>
      <w:r>
        <w:rPr>
          <w:rFonts w:hint="eastAsia"/>
        </w:rPr>
        <w:t>、柜员审核业务无误后点击“发送”，向支付渠道提交成功，业务状态为“已清算”</w:t>
      </w:r>
      <w:r>
        <w:rPr>
          <w:rFonts w:hint="eastAsia"/>
        </w:rPr>
        <w:t>(</w:t>
      </w:r>
      <w:r>
        <w:rPr>
          <w:rFonts w:hint="eastAsia"/>
        </w:rPr>
        <w:t>中国现代化支付渠道的业务状态为“待清算”，待人行返回成功清算报文后，系统自动将业务状态转变为“已清算”</w:t>
      </w:r>
      <w:r>
        <w:rPr>
          <w:rFonts w:hint="eastAsia"/>
        </w:rPr>
        <w:t>)</w:t>
      </w:r>
      <w:r>
        <w:rPr>
          <w:rFonts w:hint="eastAsia"/>
        </w:rPr>
        <w:t>，发送失败则业务状态仍为“待发送”；若审核有误，可点击“退汇出经办”将业务退回“汇出经办”；也可根据情况点击“退经办修改”或“退退票经办”</w:t>
      </w:r>
      <w:r>
        <w:rPr>
          <w:rFonts w:hint="eastAsia"/>
        </w:rPr>
        <w:t>(</w:t>
      </w:r>
      <w:r>
        <w:rPr>
          <w:rFonts w:hint="eastAsia"/>
        </w:rPr>
        <w:t>只有退票重提的业务可以“退退票经办”</w:t>
      </w:r>
      <w:r>
        <w:rPr>
          <w:rFonts w:hint="eastAsia"/>
        </w:rPr>
        <w:t>)</w:t>
      </w:r>
      <w:r>
        <w:rPr>
          <w:rFonts w:hint="eastAsia"/>
        </w:rPr>
        <w:t>，则业务状态分别为“待修改”和“待退票经办”。</w:t>
      </w:r>
    </w:p>
    <w:p w:rsidR="004A1DF5" w:rsidRDefault="004A1DF5">
      <w:pPr>
        <w:ind w:firstLineChars="200" w:firstLine="480"/>
        <w:rPr>
          <w:bCs/>
        </w:rPr>
      </w:pPr>
      <w:r>
        <w:rPr>
          <w:rFonts w:hint="eastAsia"/>
          <w:bCs/>
        </w:rPr>
        <w:t>5</w:t>
      </w:r>
      <w:r>
        <w:rPr>
          <w:rFonts w:hint="eastAsia"/>
          <w:bCs/>
        </w:rPr>
        <w:t>、柜员也可进入“</w:t>
      </w:r>
      <w:r>
        <w:rPr>
          <w:rFonts w:hint="eastAsia"/>
          <w:bCs/>
        </w:rPr>
        <w:t>5132</w:t>
      </w:r>
      <w:r>
        <w:rPr>
          <w:rFonts w:hint="eastAsia"/>
          <w:bCs/>
        </w:rPr>
        <w:t>批量发送”功能模块，输入指定渠道和日期场次后，把满足条件的待发送业务批量向支付渠道提交。</w:t>
      </w:r>
    </w:p>
    <w:p w:rsidR="004A1DF5" w:rsidRDefault="004A1DF5" w:rsidP="0004090F">
      <w:pPr>
        <w:pStyle w:val="5"/>
      </w:pPr>
      <w:r>
        <w:rPr>
          <w:rFonts w:hint="eastAsia"/>
        </w:rPr>
        <w:t>十、客户转账修改（业务代码</w:t>
      </w:r>
      <w:r>
        <w:rPr>
          <w:rFonts w:hint="eastAsia"/>
        </w:rPr>
        <w:t>5101</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通过该功能对柜面客户资金转账经办有误的业务进行修改后，继续提交后续处理。</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、经办录入的任何业务要素均能修改，其中个人户经办的业务作任何修改，均须经主管授权。</w:t>
      </w:r>
    </w:p>
    <w:p w:rsidR="004A1DF5" w:rsidRDefault="004A1DF5">
      <w:pPr>
        <w:ind w:firstLineChars="200" w:firstLine="480"/>
      </w:pPr>
      <w:r>
        <w:rPr>
          <w:rFonts w:hint="eastAsia"/>
        </w:rPr>
        <w:t>2</w:t>
      </w:r>
      <w:r>
        <w:rPr>
          <w:rFonts w:hint="eastAsia"/>
        </w:rPr>
        <w:t>、当资金户口为对公户时，修改时需在资金信息页面点击核印按钮重新检查支取依据。</w:t>
      </w:r>
    </w:p>
    <w:p w:rsidR="004A1DF5" w:rsidRDefault="004A1DF5">
      <w:pPr>
        <w:ind w:firstLineChars="200" w:firstLine="480"/>
      </w:pPr>
      <w:r>
        <w:rPr>
          <w:rFonts w:hint="eastAsia"/>
        </w:rPr>
        <w:t>3</w:t>
      </w:r>
      <w:r>
        <w:rPr>
          <w:rFonts w:hint="eastAsia"/>
        </w:rPr>
        <w:t>、代理行退网点修改时或修改删除时，需录入原因，该原因导入本业务说明信息，业务人员及管理人员均能查看。</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、用户选择系统导航－结算业务－客户转账提出贷记－客户转账修改，或</w:t>
      </w:r>
      <w:r>
        <w:rPr>
          <w:rFonts w:hint="eastAsia"/>
        </w:rPr>
        <w:lastRenderedPageBreak/>
        <w:t>在业务代码处输入“</w:t>
      </w:r>
      <w:r>
        <w:rPr>
          <w:rFonts w:hint="eastAsia"/>
        </w:rPr>
        <w:t>5101</w:t>
      </w:r>
      <w:r>
        <w:rPr>
          <w:rFonts w:hint="eastAsia"/>
        </w:rPr>
        <w:t>”进入；</w:t>
      </w:r>
    </w:p>
    <w:p w:rsidR="004A1DF5" w:rsidRDefault="004A1DF5">
      <w:pPr>
        <w:ind w:firstLineChars="200" w:firstLine="480"/>
      </w:pPr>
      <w:r>
        <w:rPr>
          <w:rFonts w:hint="eastAsia"/>
        </w:rPr>
        <w:t>2</w:t>
      </w:r>
      <w:r>
        <w:rPr>
          <w:rFonts w:hint="eastAsia"/>
        </w:rPr>
        <w:t>、根据界面提示输入要素，输入完毕点击“查询”，查询到所有满足条件的业务；</w:t>
      </w:r>
    </w:p>
    <w:p w:rsidR="004A1DF5" w:rsidRDefault="004A1DF5">
      <w:pPr>
        <w:ind w:firstLineChars="200" w:firstLine="480"/>
      </w:pPr>
      <w:r>
        <w:rPr>
          <w:rFonts w:hint="eastAsia"/>
        </w:rPr>
        <w:t>3</w:t>
      </w:r>
      <w:r>
        <w:rPr>
          <w:rFonts w:hint="eastAsia"/>
        </w:rPr>
        <w:t>、选中一笔业务，点击“明细”进入“客户转账明细”界面；</w:t>
      </w:r>
    </w:p>
    <w:p w:rsidR="004A1DF5" w:rsidRDefault="004A1DF5">
      <w:pPr>
        <w:ind w:firstLineChars="200" w:firstLine="480"/>
      </w:pPr>
      <w:r>
        <w:rPr>
          <w:rFonts w:hint="eastAsia"/>
        </w:rPr>
        <w:t>4</w:t>
      </w:r>
      <w:r>
        <w:rPr>
          <w:rFonts w:hint="eastAsia"/>
        </w:rPr>
        <w:t>、若要删除该笔业务，则点击“删除”，系统提示该笔业务状态为“已删除”；</w:t>
      </w:r>
    </w:p>
    <w:p w:rsidR="004A1DF5" w:rsidRDefault="004A1DF5">
      <w:pPr>
        <w:ind w:firstLineChars="200" w:firstLine="480"/>
      </w:pPr>
      <w:r>
        <w:rPr>
          <w:rFonts w:hint="eastAsia"/>
        </w:rPr>
        <w:t>5</w:t>
      </w:r>
      <w:r>
        <w:rPr>
          <w:rFonts w:hint="eastAsia"/>
        </w:rPr>
        <w:t>、若需修改，则对错误的要素进行修改后，点击“计费”进入费用信息界面，根据界面显示直接点击“修改”，将业务提交后续处理，或点击“下一步”直接作汇出处理后再点击“修改”将业务提交后续处理。</w:t>
      </w:r>
    </w:p>
    <w:p w:rsidR="004A1DF5" w:rsidRDefault="004A1DF5">
      <w:pPr>
        <w:ind w:firstLineChars="200" w:firstLine="480"/>
      </w:pPr>
      <w:r>
        <w:rPr>
          <w:rFonts w:hint="eastAsia"/>
        </w:rPr>
        <w:t>6</w:t>
      </w:r>
      <w:r>
        <w:rPr>
          <w:rFonts w:hint="eastAsia"/>
        </w:rPr>
        <w:t>、修改界面的其他控制同经办，修改后的流程也同经办，本节不作叙述。</w:t>
      </w:r>
    </w:p>
    <w:p w:rsidR="004A1DF5" w:rsidRDefault="004A1DF5" w:rsidP="0004090F">
      <w:pPr>
        <w:pStyle w:val="5"/>
      </w:pPr>
      <w:r>
        <w:rPr>
          <w:rFonts w:hint="eastAsia"/>
        </w:rPr>
        <w:t>十一、客户转账复核（业务代码</w:t>
      </w:r>
      <w:r>
        <w:rPr>
          <w:rFonts w:hint="eastAsia"/>
        </w:rPr>
        <w:t>5106</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通过该功能实现柜面客户资金转账业务的复核。</w:t>
      </w:r>
    </w:p>
    <w:p w:rsidR="004A1DF5" w:rsidRDefault="004A1DF5">
      <w:pPr>
        <w:pStyle w:val="6"/>
      </w:pPr>
      <w:r>
        <w:rPr>
          <w:rFonts w:hint="eastAsia"/>
        </w:rPr>
        <w:t>（二）操作要点</w:t>
      </w:r>
    </w:p>
    <w:p w:rsidR="004A1DF5" w:rsidRDefault="004A1DF5">
      <w:pPr>
        <w:ind w:firstLineChars="200" w:firstLine="480"/>
        <w:rPr>
          <w:bCs/>
        </w:rPr>
      </w:pPr>
      <w:r>
        <w:rPr>
          <w:rFonts w:hint="eastAsia"/>
          <w:bCs/>
        </w:rPr>
        <w:t>1</w:t>
      </w:r>
      <w:r>
        <w:rPr>
          <w:rFonts w:hint="eastAsia"/>
          <w:bCs/>
        </w:rPr>
        <w:t>、复核模块必须二次录入付方户口号、金额、票据号码、收方户口号四个要素。当票据号码不存在时，不录入此项。</w:t>
      </w:r>
    </w:p>
    <w:p w:rsidR="004A1DF5" w:rsidRDefault="004A1DF5">
      <w:pPr>
        <w:ind w:firstLineChars="200" w:firstLine="480"/>
        <w:rPr>
          <w:bCs/>
        </w:rPr>
      </w:pPr>
      <w:r>
        <w:rPr>
          <w:rFonts w:hint="eastAsia"/>
          <w:bCs/>
        </w:rPr>
        <w:t>2</w:t>
      </w:r>
      <w:r>
        <w:rPr>
          <w:rFonts w:hint="eastAsia"/>
          <w:bCs/>
        </w:rPr>
        <w:t>、原受理经办人员不能作受理复核，原汇出经办人员不能做汇出复核。</w:t>
      </w:r>
    </w:p>
    <w:p w:rsidR="004A1DF5" w:rsidRDefault="004A1DF5">
      <w:pPr>
        <w:ind w:firstLineChars="200" w:firstLine="480"/>
        <w:rPr>
          <w:bCs/>
        </w:rPr>
      </w:pPr>
      <w:r>
        <w:rPr>
          <w:rFonts w:hint="eastAsia"/>
          <w:bCs/>
        </w:rPr>
        <w:t>3</w:t>
      </w:r>
      <w:r>
        <w:rPr>
          <w:rFonts w:hint="eastAsia"/>
          <w:bCs/>
        </w:rPr>
        <w:t>、待复核状态分为待复核、待复核</w:t>
      </w:r>
      <w:r>
        <w:rPr>
          <w:rFonts w:hint="eastAsia"/>
          <w:bCs/>
        </w:rPr>
        <w:t>(</w:t>
      </w:r>
      <w:r>
        <w:rPr>
          <w:rFonts w:hint="eastAsia"/>
          <w:bCs/>
        </w:rPr>
        <w:t>汇出</w:t>
      </w:r>
      <w:r>
        <w:rPr>
          <w:rFonts w:hint="eastAsia"/>
          <w:bCs/>
        </w:rPr>
        <w:t>)</w:t>
      </w:r>
      <w:r>
        <w:rPr>
          <w:rFonts w:hint="eastAsia"/>
          <w:bCs/>
        </w:rPr>
        <w:t>、待复核</w:t>
      </w:r>
      <w:r>
        <w:rPr>
          <w:rFonts w:hint="eastAsia"/>
          <w:bCs/>
        </w:rPr>
        <w:t>(</w:t>
      </w:r>
      <w:r>
        <w:rPr>
          <w:rFonts w:hint="eastAsia"/>
          <w:bCs/>
        </w:rPr>
        <w:t>重汇</w:t>
      </w:r>
      <w:r>
        <w:rPr>
          <w:rFonts w:hint="eastAsia"/>
          <w:bCs/>
        </w:rPr>
        <w:t>)</w:t>
      </w:r>
      <w:r>
        <w:rPr>
          <w:rFonts w:hint="eastAsia"/>
          <w:bCs/>
        </w:rPr>
        <w:t>、待复核</w:t>
      </w:r>
      <w:r>
        <w:rPr>
          <w:rFonts w:hint="eastAsia"/>
          <w:bCs/>
        </w:rPr>
        <w:t>(</w:t>
      </w:r>
      <w:r>
        <w:rPr>
          <w:rFonts w:hint="eastAsia"/>
          <w:bCs/>
        </w:rPr>
        <w:t>退票</w:t>
      </w:r>
      <w:r>
        <w:rPr>
          <w:rFonts w:hint="eastAsia"/>
          <w:bCs/>
        </w:rPr>
        <w:t>)</w:t>
      </w:r>
      <w:r>
        <w:rPr>
          <w:rFonts w:hint="eastAsia"/>
          <w:bCs/>
        </w:rPr>
        <w:t>四种，系统根据不同的状态显示不同的操作按钮。</w:t>
      </w:r>
    </w:p>
    <w:p w:rsidR="004A1DF5" w:rsidRDefault="004A1DF5">
      <w:pPr>
        <w:ind w:firstLineChars="200" w:firstLine="480"/>
        <w:rPr>
          <w:bCs/>
        </w:rPr>
      </w:pPr>
      <w:r>
        <w:rPr>
          <w:rFonts w:hint="eastAsia"/>
          <w:bCs/>
        </w:rPr>
        <w:t>4</w:t>
      </w:r>
      <w:r>
        <w:rPr>
          <w:rFonts w:hint="eastAsia"/>
          <w:bCs/>
        </w:rPr>
        <w:t>、复核登录时虽然录入了四个要素，但复核人员依然要全面复核受理信息、资金信息、汇出信息、退票信息等业务信息。</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、用户选择系统导航－结算业务－客户转账提出贷记－客户转账复核或在业务代码处输入“</w:t>
      </w:r>
      <w:r>
        <w:rPr>
          <w:rFonts w:hint="eastAsia"/>
        </w:rPr>
        <w:t>5106</w:t>
      </w:r>
      <w:r>
        <w:rPr>
          <w:rFonts w:hint="eastAsia"/>
        </w:rPr>
        <w:t>”进入；</w:t>
      </w:r>
    </w:p>
    <w:p w:rsidR="004A1DF5" w:rsidRDefault="004A1DF5">
      <w:pPr>
        <w:ind w:firstLineChars="200" w:firstLine="480"/>
      </w:pPr>
      <w:r>
        <w:rPr>
          <w:rFonts w:hint="eastAsia"/>
        </w:rPr>
        <w:t>2</w:t>
      </w:r>
      <w:r>
        <w:rPr>
          <w:rFonts w:hint="eastAsia"/>
        </w:rPr>
        <w:t>、根据“待复核客户转账操作窗口”界面提示输入要素，输入完毕点击“查询”，查询到符合条件的业务；</w:t>
      </w:r>
    </w:p>
    <w:p w:rsidR="004A1DF5" w:rsidRDefault="004A1DF5">
      <w:pPr>
        <w:ind w:firstLineChars="200" w:firstLine="480"/>
      </w:pPr>
      <w:r>
        <w:rPr>
          <w:rFonts w:hint="eastAsia"/>
        </w:rPr>
        <w:t>3</w:t>
      </w:r>
      <w:r>
        <w:rPr>
          <w:rFonts w:hint="eastAsia"/>
        </w:rPr>
        <w:t>、选中一笔待复核业务，点击“明细”进入“客户转账明细”界面；</w:t>
      </w:r>
    </w:p>
    <w:p w:rsidR="004A1DF5" w:rsidRDefault="004A1DF5">
      <w:pPr>
        <w:ind w:firstLineChars="200" w:firstLine="480"/>
      </w:pPr>
      <w:r>
        <w:rPr>
          <w:rFonts w:hint="eastAsia"/>
        </w:rPr>
        <w:t>4</w:t>
      </w:r>
      <w:r>
        <w:rPr>
          <w:rFonts w:hint="eastAsia"/>
        </w:rPr>
        <w:t>、待复核有“同意”或“不同意”两种选择，点击“同意”后业务状态为</w:t>
      </w:r>
      <w:r>
        <w:rPr>
          <w:rFonts w:hint="eastAsia"/>
        </w:rPr>
        <w:lastRenderedPageBreak/>
        <w:t>“待汇出经办”或“已完成”，如业务满足授权条件的，则业务状态为“待授权”。点击“不同意”后，业务状态为“待修改”。</w:t>
      </w:r>
    </w:p>
    <w:p w:rsidR="004A1DF5" w:rsidRDefault="004A1DF5">
      <w:pPr>
        <w:ind w:firstLineChars="200" w:firstLine="480"/>
      </w:pPr>
      <w:r>
        <w:rPr>
          <w:rFonts w:hint="eastAsia"/>
        </w:rPr>
        <w:t>5</w:t>
      </w:r>
      <w:r>
        <w:rPr>
          <w:rFonts w:hint="eastAsia"/>
        </w:rPr>
        <w:t>、待复核</w:t>
      </w:r>
      <w:r>
        <w:rPr>
          <w:rFonts w:hint="eastAsia"/>
        </w:rPr>
        <w:t>(</w:t>
      </w:r>
      <w:r>
        <w:rPr>
          <w:rFonts w:hint="eastAsia"/>
        </w:rPr>
        <w:t>汇出</w:t>
      </w:r>
      <w:r>
        <w:rPr>
          <w:rFonts w:hint="eastAsia"/>
        </w:rPr>
        <w:t>)</w:t>
      </w:r>
      <w:r>
        <w:rPr>
          <w:rFonts w:hint="eastAsia"/>
        </w:rPr>
        <w:t>可根据情况选择执行“立即发送”、“批量发送”、“退汇出经办”、“退经办修改”操作。“退经办修改”后状态“待修改”，“退汇出经办”后状态为“待汇出经办”，“批量发送”后状态为“待发送”，“立即发送”后状态为“已清算”，如批量发送或立即发送时，业务满足授权条件的，业务状态为“待授权”。</w:t>
      </w:r>
    </w:p>
    <w:p w:rsidR="004A1DF5" w:rsidRDefault="004A1DF5">
      <w:pPr>
        <w:ind w:firstLineChars="200" w:firstLine="480"/>
      </w:pPr>
      <w:r>
        <w:rPr>
          <w:rFonts w:hint="eastAsia"/>
        </w:rPr>
        <w:t>6</w:t>
      </w:r>
      <w:r>
        <w:rPr>
          <w:rFonts w:hint="eastAsia"/>
        </w:rPr>
        <w:t>、待复核</w:t>
      </w:r>
      <w:r>
        <w:rPr>
          <w:rFonts w:hint="eastAsia"/>
        </w:rPr>
        <w:t>(</w:t>
      </w:r>
      <w:r>
        <w:rPr>
          <w:rFonts w:hint="eastAsia"/>
        </w:rPr>
        <w:t>重汇</w:t>
      </w:r>
      <w:r>
        <w:rPr>
          <w:rFonts w:hint="eastAsia"/>
        </w:rPr>
        <w:t>)</w:t>
      </w:r>
      <w:r>
        <w:rPr>
          <w:rFonts w:hint="eastAsia"/>
        </w:rPr>
        <w:t>可根据情况选择执行“立即发送”、“批量发送”、“退汇出经办”、“退退票经办”操作。其中“退退票经办”后业务状态为“待退票经办”。</w:t>
      </w:r>
    </w:p>
    <w:p w:rsidR="004A1DF5" w:rsidRDefault="004A1DF5">
      <w:pPr>
        <w:ind w:firstLineChars="200" w:firstLine="480"/>
      </w:pPr>
      <w:r>
        <w:rPr>
          <w:rFonts w:hint="eastAsia"/>
        </w:rPr>
        <w:t>7</w:t>
      </w:r>
      <w:r>
        <w:rPr>
          <w:rFonts w:hint="eastAsia"/>
        </w:rPr>
        <w:t>、待复核</w:t>
      </w:r>
      <w:r>
        <w:rPr>
          <w:rFonts w:hint="eastAsia"/>
        </w:rPr>
        <w:t>(</w:t>
      </w:r>
      <w:r>
        <w:rPr>
          <w:rFonts w:hint="eastAsia"/>
        </w:rPr>
        <w:t>退票</w:t>
      </w:r>
      <w:r>
        <w:rPr>
          <w:rFonts w:hint="eastAsia"/>
        </w:rPr>
        <w:t>)</w:t>
      </w:r>
      <w:r>
        <w:rPr>
          <w:rFonts w:hint="eastAsia"/>
        </w:rPr>
        <w:t>可根据情况执行“同意”或“不同意”操作，“同意”后业务状态为“待授权”，“不同意”后业务状态为“待退票经办”。</w:t>
      </w:r>
    </w:p>
    <w:p w:rsidR="004A1DF5" w:rsidRDefault="004A1DF5" w:rsidP="0004090F">
      <w:pPr>
        <w:pStyle w:val="5"/>
      </w:pPr>
      <w:r>
        <w:rPr>
          <w:rFonts w:hint="eastAsia"/>
        </w:rPr>
        <w:t>十二、客户转账授权（业务代码</w:t>
      </w:r>
      <w:r>
        <w:rPr>
          <w:rFonts w:hint="eastAsia"/>
        </w:rPr>
        <w:t>5107</w:t>
      </w:r>
      <w:r>
        <w:rPr>
          <w:rFonts w:hint="eastAsia"/>
        </w:rPr>
        <w:t>）</w:t>
      </w:r>
    </w:p>
    <w:p w:rsidR="004A1DF5" w:rsidRDefault="004A1DF5">
      <w:pPr>
        <w:pStyle w:val="6"/>
      </w:pPr>
      <w:r>
        <w:rPr>
          <w:rFonts w:hint="eastAsia"/>
        </w:rPr>
        <w:t>（一）功能介绍</w:t>
      </w:r>
    </w:p>
    <w:p w:rsidR="004A1DF5" w:rsidRDefault="004A1DF5">
      <w:r>
        <w:rPr>
          <w:rFonts w:hint="eastAsia"/>
        </w:rPr>
        <w:t>通过该功能实现柜面客户资金转账提出的授权</w:t>
      </w:r>
    </w:p>
    <w:p w:rsidR="004A1DF5" w:rsidRDefault="004A1DF5">
      <w:pPr>
        <w:pStyle w:val="6"/>
      </w:pPr>
      <w:r>
        <w:rPr>
          <w:rFonts w:hint="eastAsia"/>
        </w:rPr>
        <w:t>（二）操作要点</w:t>
      </w:r>
    </w:p>
    <w:p w:rsidR="004A1DF5" w:rsidRDefault="004A1DF5">
      <w:r>
        <w:rPr>
          <w:rFonts w:hint="eastAsia"/>
        </w:rPr>
        <w:t>授权用户需要详细了解待授权原因，并认真核实业务要素后后才能予以授权。</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、用户选择系统导航－结算业务－客户转账提出贷记－客户转账授权，或在业务代码处输入“</w:t>
      </w:r>
      <w:r>
        <w:rPr>
          <w:rFonts w:hint="eastAsia"/>
        </w:rPr>
        <w:t>5107</w:t>
      </w:r>
      <w:r>
        <w:rPr>
          <w:rFonts w:hint="eastAsia"/>
        </w:rPr>
        <w:t>”进入；</w:t>
      </w:r>
    </w:p>
    <w:p w:rsidR="004A1DF5" w:rsidRDefault="004A1DF5">
      <w:pPr>
        <w:ind w:firstLineChars="200" w:firstLine="480"/>
      </w:pPr>
      <w:r>
        <w:rPr>
          <w:rFonts w:hint="eastAsia"/>
        </w:rPr>
        <w:t>2</w:t>
      </w:r>
      <w:r>
        <w:rPr>
          <w:rFonts w:hint="eastAsia"/>
        </w:rPr>
        <w:t>、根据“待客户授权转账操作窗口”界面提示输入要素，输入完毕点击“查询”，查询到符合条件的业务；</w:t>
      </w:r>
      <w:r>
        <w:tab/>
      </w:r>
    </w:p>
    <w:p w:rsidR="004A1DF5" w:rsidRDefault="004A1DF5">
      <w:pPr>
        <w:ind w:firstLineChars="200" w:firstLine="480"/>
      </w:pPr>
      <w:r>
        <w:rPr>
          <w:rFonts w:hint="eastAsia"/>
        </w:rPr>
        <w:t>3</w:t>
      </w:r>
      <w:r>
        <w:rPr>
          <w:rFonts w:hint="eastAsia"/>
        </w:rPr>
        <w:t>、选中一笔业务，点击“明细”进入“客户转账明细界面”；</w:t>
      </w:r>
    </w:p>
    <w:p w:rsidR="004A1DF5" w:rsidRDefault="004A1DF5">
      <w:pPr>
        <w:ind w:firstLineChars="200" w:firstLine="480"/>
      </w:pPr>
      <w:r>
        <w:rPr>
          <w:rFonts w:hint="eastAsia"/>
        </w:rPr>
        <w:t>4</w:t>
      </w:r>
      <w:r>
        <w:rPr>
          <w:rFonts w:hint="eastAsia"/>
        </w:rPr>
        <w:t>、查询授权页面的授权原因后，根据原因审核业务明细，若无误，则点击“同意”；若有误，则点击“不同意”。状态变化请参考复核功能模块。</w:t>
      </w:r>
    </w:p>
    <w:p w:rsidR="004A1DF5" w:rsidRDefault="004A1DF5" w:rsidP="0004090F">
      <w:pPr>
        <w:pStyle w:val="5"/>
      </w:pPr>
      <w:r>
        <w:rPr>
          <w:rFonts w:hint="eastAsia"/>
        </w:rPr>
        <w:lastRenderedPageBreak/>
        <w:t>十三、客户转账综合处理（业务代码</w:t>
      </w:r>
      <w:r>
        <w:rPr>
          <w:rFonts w:hint="eastAsia"/>
        </w:rPr>
        <w:t>5108</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通过该功能实现对客户资金转账提出除经办以外的其他环节需处理的业务查询，并可根据查询出来的业务按权限进行处理。</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、不输入日期选择则显示当天业务。</w:t>
      </w:r>
    </w:p>
    <w:p w:rsidR="004A1DF5" w:rsidRDefault="004A1DF5">
      <w:pPr>
        <w:ind w:firstLineChars="200" w:firstLine="480"/>
      </w:pPr>
      <w:r>
        <w:rPr>
          <w:rFonts w:hint="eastAsia"/>
        </w:rPr>
        <w:t>2</w:t>
      </w:r>
      <w:r>
        <w:rPr>
          <w:rFonts w:hint="eastAsia"/>
        </w:rPr>
        <w:t>、系统默认当前柜员机构为处理机构，但当处理机构与柜员机构不一致时，需查询本机构其他有权查询的业务时，需清空系统显示的柜员机构。</w:t>
      </w:r>
    </w:p>
    <w:p w:rsidR="004A1DF5" w:rsidRDefault="004A1DF5">
      <w:pPr>
        <w:ind w:firstLineChars="200" w:firstLine="480"/>
      </w:pPr>
      <w:r>
        <w:rPr>
          <w:rFonts w:hint="eastAsia"/>
        </w:rPr>
        <w:t>3</w:t>
      </w:r>
      <w:r>
        <w:rPr>
          <w:rFonts w:hint="eastAsia"/>
        </w:rPr>
        <w:t>、查询时应尽可能缩小查询范围，以提高通讯效率和查询效率。</w:t>
      </w:r>
    </w:p>
    <w:p w:rsidR="004A1DF5" w:rsidRDefault="004A1DF5">
      <w:pPr>
        <w:pStyle w:val="6"/>
      </w:pPr>
      <w:r>
        <w:rPr>
          <w:rFonts w:hint="eastAsia"/>
        </w:rPr>
        <w:t>（三）操作步骤</w:t>
      </w:r>
    </w:p>
    <w:p w:rsidR="004A1DF5" w:rsidRDefault="004A1DF5">
      <w:pPr>
        <w:ind w:firstLineChars="225" w:firstLine="540"/>
      </w:pPr>
      <w:r>
        <w:rPr>
          <w:rFonts w:hint="eastAsia"/>
        </w:rPr>
        <w:t>1</w:t>
      </w:r>
      <w:r>
        <w:rPr>
          <w:rFonts w:hint="eastAsia"/>
        </w:rPr>
        <w:t>、用户选择系统导航－结算业务－客户转账提出贷记－客户转账综合处理或在业务代码处输入“</w:t>
      </w:r>
      <w:r>
        <w:rPr>
          <w:rFonts w:hint="eastAsia"/>
        </w:rPr>
        <w:t>5108</w:t>
      </w:r>
      <w:r>
        <w:rPr>
          <w:rFonts w:hint="eastAsia"/>
        </w:rPr>
        <w:t>”进入；</w:t>
      </w:r>
    </w:p>
    <w:p w:rsidR="004A1DF5" w:rsidRDefault="004A1DF5">
      <w:pPr>
        <w:ind w:firstLine="480"/>
      </w:pPr>
      <w:r>
        <w:rPr>
          <w:rFonts w:hint="eastAsia"/>
        </w:rPr>
        <w:t>2</w:t>
      </w:r>
      <w:r>
        <w:rPr>
          <w:rFonts w:hint="eastAsia"/>
        </w:rPr>
        <w:t>、根据“客户转账综合查询窗”界面提示输入要素，输入完毕，选择“查询”，查询到所有满足条件的业务；</w:t>
      </w:r>
    </w:p>
    <w:p w:rsidR="004A1DF5" w:rsidRDefault="004A1DF5">
      <w:pPr>
        <w:ind w:firstLine="480"/>
      </w:pPr>
      <w:r>
        <w:rPr>
          <w:rFonts w:hint="eastAsia"/>
        </w:rPr>
        <w:t>3</w:t>
      </w:r>
      <w:r>
        <w:rPr>
          <w:rFonts w:hint="eastAsia"/>
        </w:rPr>
        <w:t>、选中一笔业务，选择“明细”进入“客户转账明细”界面；</w:t>
      </w:r>
    </w:p>
    <w:p w:rsidR="004A1DF5" w:rsidRDefault="004A1DF5">
      <w:pPr>
        <w:ind w:firstLine="480"/>
        <w:rPr>
          <w:b/>
          <w:bCs/>
        </w:rPr>
      </w:pPr>
      <w:r>
        <w:rPr>
          <w:rFonts w:hint="eastAsia"/>
        </w:rPr>
        <w:t>4</w:t>
      </w:r>
      <w:r>
        <w:rPr>
          <w:rFonts w:hint="eastAsia"/>
        </w:rPr>
        <w:t>、根据“客户转账明细”界面提示和用户权限进行相关处理。处理的操作见相应的功能模块。</w:t>
      </w:r>
    </w:p>
    <w:p w:rsidR="004A1DF5" w:rsidRDefault="004A1DF5" w:rsidP="0004090F">
      <w:pPr>
        <w:pStyle w:val="5"/>
      </w:pPr>
      <w:r>
        <w:rPr>
          <w:rFonts w:hint="eastAsia"/>
        </w:rPr>
        <w:t>十四、代理行汇出经办（业务代码</w:t>
      </w:r>
      <w:r>
        <w:rPr>
          <w:rFonts w:hint="eastAsia"/>
        </w:rPr>
        <w:t>5185</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完成网点储蓄柜台经办直接提交的、个人专业版和企业银行等外围渠道提交的（通过代理行集中提出时）、被退票重提经办提交（如果退票重提直接汇出的，与退票重提汇出经办合并）的、转汇行提交的的业务，指定支付渠道。</w:t>
      </w:r>
    </w:p>
    <w:p w:rsidR="004A1DF5" w:rsidRDefault="004A1DF5">
      <w:pPr>
        <w:pStyle w:val="6"/>
      </w:pPr>
      <w:r>
        <w:rPr>
          <w:rFonts w:hint="eastAsia"/>
        </w:rPr>
        <w:t>（二）操作要点</w:t>
      </w:r>
    </w:p>
    <w:p w:rsidR="004A1DF5" w:rsidRDefault="004A1DF5">
      <w:pPr>
        <w:ind w:firstLine="480"/>
      </w:pPr>
      <w:r>
        <w:rPr>
          <w:rFonts w:hint="eastAsia"/>
        </w:rPr>
        <w:t>1</w:t>
      </w:r>
      <w:r>
        <w:rPr>
          <w:rFonts w:hint="eastAsia"/>
        </w:rPr>
        <w:t>、可以直接选择“查询”，查找对于所有需代理行处理的满足业务状态为“待</w:t>
      </w:r>
      <w:r>
        <w:rPr>
          <w:rFonts w:hint="eastAsia"/>
        </w:rPr>
        <w:lastRenderedPageBreak/>
        <w:t>汇出经办”的业务。</w:t>
      </w:r>
    </w:p>
    <w:p w:rsidR="004A1DF5" w:rsidRDefault="004A1DF5">
      <w:pPr>
        <w:ind w:firstLine="480"/>
      </w:pPr>
      <w:r>
        <w:rPr>
          <w:rFonts w:hint="eastAsia"/>
        </w:rPr>
        <w:t>2</w:t>
      </w:r>
      <w:r>
        <w:rPr>
          <w:rFonts w:hint="eastAsia"/>
        </w:rPr>
        <w:t>、在汇出信息界面的“接收行交换号”处，系统会根据历史交易记录自动搜索匹配。</w:t>
      </w:r>
    </w:p>
    <w:p w:rsidR="004A1DF5" w:rsidRDefault="004A1DF5">
      <w:pPr>
        <w:ind w:firstLine="480"/>
      </w:pPr>
      <w:r>
        <w:rPr>
          <w:rFonts w:hint="eastAsia"/>
        </w:rPr>
        <w:t>3</w:t>
      </w:r>
      <w:r>
        <w:rPr>
          <w:rFonts w:hint="eastAsia"/>
        </w:rPr>
        <w:t>、在复核尚未处理业务前，汇出经办可以在综合处理界面找到业务主动要回。</w:t>
      </w:r>
    </w:p>
    <w:p w:rsidR="004A1DF5" w:rsidRDefault="004A1DF5">
      <w:pPr>
        <w:ind w:firstLine="480"/>
      </w:pPr>
      <w:r>
        <w:rPr>
          <w:rFonts w:hint="eastAsia"/>
        </w:rPr>
        <w:t>4</w:t>
      </w:r>
      <w:r>
        <w:rPr>
          <w:rFonts w:hint="eastAsia"/>
        </w:rPr>
        <w:t>、网点发起到代理行的业务，在代理行汇出经办尚未处理时，原受理业务的经办用户可以主动要回业务。</w:t>
      </w:r>
    </w:p>
    <w:p w:rsidR="004A1DF5" w:rsidRDefault="004A1DF5">
      <w:pPr>
        <w:ind w:firstLine="480"/>
      </w:pPr>
      <w:r>
        <w:rPr>
          <w:rFonts w:hint="eastAsia"/>
        </w:rPr>
        <w:t>5</w:t>
      </w:r>
      <w:r>
        <w:rPr>
          <w:rFonts w:hint="eastAsia"/>
        </w:rPr>
        <w:t>、需要接收行转汇的，可以在摘要处按“</w:t>
      </w:r>
      <w:r>
        <w:rPr>
          <w:rFonts w:hint="eastAsia"/>
        </w:rPr>
        <w:t>CTRL</w:t>
      </w:r>
      <w:r>
        <w:rPr>
          <w:rFonts w:hint="eastAsia"/>
        </w:rPr>
        <w:t>”＋“</w:t>
      </w:r>
      <w:r>
        <w:rPr>
          <w:rFonts w:hint="eastAsia"/>
        </w:rPr>
        <w:t>6</w:t>
      </w:r>
      <w:r>
        <w:rPr>
          <w:rFonts w:hint="eastAsia"/>
        </w:rPr>
        <w:t>”直接取出“转</w:t>
      </w:r>
      <w:r>
        <w:rPr>
          <w:rFonts w:hint="eastAsia"/>
        </w:rPr>
        <w:t>XX</w:t>
      </w:r>
      <w:r>
        <w:rPr>
          <w:rFonts w:hint="eastAsia"/>
        </w:rPr>
        <w:t>银行”字样。</w:t>
      </w:r>
    </w:p>
    <w:p w:rsidR="004A1DF5" w:rsidRDefault="004A1DF5">
      <w:pPr>
        <w:pStyle w:val="6"/>
      </w:pPr>
      <w:r>
        <w:rPr>
          <w:rFonts w:hint="eastAsia"/>
        </w:rPr>
        <w:t>（三）操作步骤</w:t>
      </w:r>
    </w:p>
    <w:p w:rsidR="004A1DF5" w:rsidRDefault="004A1DF5">
      <w:pPr>
        <w:ind w:firstLineChars="225" w:firstLine="540"/>
      </w:pPr>
      <w:r>
        <w:rPr>
          <w:rFonts w:hint="eastAsia"/>
        </w:rPr>
        <w:t>1</w:t>
      </w:r>
      <w:r>
        <w:rPr>
          <w:rFonts w:hint="eastAsia"/>
        </w:rPr>
        <w:t>、用户选择系统导航－结算业务－客户转账提出贷记－代理行汇出经办，或在业务代码处输入</w:t>
      </w:r>
      <w:r>
        <w:rPr>
          <w:rFonts w:hint="eastAsia"/>
        </w:rPr>
        <w:t>5185</w:t>
      </w:r>
      <w:r>
        <w:rPr>
          <w:rFonts w:hint="eastAsia"/>
        </w:rPr>
        <w:t>进入；</w:t>
      </w:r>
    </w:p>
    <w:p w:rsidR="004A1DF5" w:rsidRDefault="004A1DF5">
      <w:pPr>
        <w:ind w:firstLine="480"/>
      </w:pPr>
      <w:r>
        <w:rPr>
          <w:rFonts w:hint="eastAsia"/>
        </w:rPr>
        <w:t>2</w:t>
      </w:r>
      <w:r>
        <w:rPr>
          <w:rFonts w:hint="eastAsia"/>
        </w:rPr>
        <w:t>、根据“待汇出经办客户转账操作窗口”界面提示输入要素，输入完毕选择“查询”，查询到符合条件的业务；</w:t>
      </w:r>
    </w:p>
    <w:p w:rsidR="004A1DF5" w:rsidRDefault="004A1DF5">
      <w:pPr>
        <w:ind w:firstLine="480"/>
      </w:pPr>
      <w:r>
        <w:rPr>
          <w:rFonts w:hint="eastAsia"/>
        </w:rPr>
        <w:t>3</w:t>
      </w:r>
      <w:r>
        <w:rPr>
          <w:rFonts w:hint="eastAsia"/>
        </w:rPr>
        <w:t>、选中一笔业务，选择“进入”进入“客户转账明细”界面；</w:t>
      </w:r>
    </w:p>
    <w:p w:rsidR="004A1DF5" w:rsidRDefault="004A1DF5">
      <w:pPr>
        <w:ind w:firstLine="480"/>
        <w:rPr>
          <w:b/>
          <w:bCs/>
        </w:rPr>
      </w:pPr>
      <w:r>
        <w:rPr>
          <w:rFonts w:hint="eastAsia"/>
        </w:rPr>
        <w:t>4</w:t>
      </w:r>
      <w:r>
        <w:rPr>
          <w:rFonts w:hint="eastAsia"/>
        </w:rPr>
        <w:t>、若转汇，则选择“转指定行”，进入“转指定行”界面，录入转汇机构后，选择“确定”，系统提示业务已提交转汇机构。若直接汇出的，在“汇出信息”界面，选择输入银行提出方式；若要退网点选择“退经办修改”，业务状态是发起行待经办修改；若要退网上或自助渠道发起业务的客户选择“拒绝提出”，系统会自动将扣掉的款项退到客户账</w:t>
      </w:r>
      <w:r>
        <w:rPr>
          <w:rFonts w:hint="eastAsia"/>
        </w:rPr>
        <w:t>5</w:t>
      </w:r>
      <w:r>
        <w:rPr>
          <w:rFonts w:hint="eastAsia"/>
        </w:rPr>
        <w:t>、系统根据银行提出方式的不同，显示不同的界面，如图</w:t>
      </w:r>
      <w:r>
        <w:rPr>
          <w:rFonts w:ascii="宋体" w:hAnsi="宋体" w:hint="eastAsia"/>
        </w:rPr>
        <w:t>2.5</w:t>
      </w:r>
      <w:r>
        <w:rPr>
          <w:rFonts w:hint="eastAsia"/>
        </w:rPr>
        <w:t>所示的输入同城票据交换界面；</w:t>
      </w:r>
    </w:p>
    <w:p w:rsidR="004A1DF5" w:rsidRDefault="004A1DF5">
      <w:pPr>
        <w:ind w:firstLine="480"/>
      </w:pPr>
      <w:r>
        <w:rPr>
          <w:rFonts w:hint="eastAsia"/>
        </w:rPr>
        <w:t>6</w:t>
      </w:r>
      <w:r>
        <w:rPr>
          <w:rFonts w:hint="eastAsia"/>
        </w:rPr>
        <w:t>、然后在接收行交换号处（依据第</w:t>
      </w:r>
      <w:r>
        <w:rPr>
          <w:rFonts w:hint="eastAsia"/>
        </w:rPr>
        <w:t>5</w:t>
      </w:r>
      <w:r>
        <w:rPr>
          <w:rFonts w:hint="eastAsia"/>
        </w:rPr>
        <w:t>步中的提出方式，显示不同的其他行联行号类别），选择输入电脑小键盘上“</w:t>
      </w:r>
      <w:r>
        <w:rPr>
          <w:rFonts w:hint="eastAsia"/>
        </w:rPr>
        <w:t>-</w:t>
      </w:r>
      <w:r>
        <w:rPr>
          <w:rFonts w:hint="eastAsia"/>
        </w:rPr>
        <w:t>”号，进入其他联行行号查询界面查询输入；输入后，选择回车键，系统自动搜索显示其他联行行号的相关信息。</w:t>
      </w:r>
    </w:p>
    <w:p w:rsidR="004A1DF5" w:rsidRDefault="004A1DF5">
      <w:pPr>
        <w:ind w:firstLine="480"/>
      </w:pPr>
      <w:r>
        <w:rPr>
          <w:rFonts w:ascii="宋体" w:hAnsi="宋体" w:hint="eastAsia"/>
        </w:rPr>
        <w:t>7、</w:t>
      </w:r>
      <w:r>
        <w:rPr>
          <w:rFonts w:hint="eastAsia"/>
        </w:rPr>
        <w:t>完成汇出信息录入后，选择“确定”；</w:t>
      </w:r>
    </w:p>
    <w:p w:rsidR="004A1DF5" w:rsidRDefault="004A1DF5">
      <w:pPr>
        <w:ind w:firstLine="480"/>
      </w:pPr>
      <w:r>
        <w:rPr>
          <w:rFonts w:hint="eastAsia"/>
        </w:rPr>
        <w:t>8</w:t>
      </w:r>
      <w:r>
        <w:rPr>
          <w:rFonts w:hint="eastAsia"/>
        </w:rPr>
        <w:t>、系统根据业务情况提示业务目前所处状态：如果是“已清算”，代理行汇出经办完成。如果是“待复核”，则进入“代理行复核”处理。</w:t>
      </w:r>
    </w:p>
    <w:p w:rsidR="004A1DF5" w:rsidRDefault="004A1DF5">
      <w:pPr>
        <w:pStyle w:val="21"/>
        <w:ind w:right="29" w:firstLineChars="200" w:firstLine="480"/>
      </w:pPr>
      <w:r>
        <w:rPr>
          <w:rFonts w:hint="eastAsia"/>
        </w:rPr>
        <w:t>9</w:t>
      </w:r>
      <w:r>
        <w:rPr>
          <w:rFonts w:hint="eastAsia"/>
        </w:rPr>
        <w:t>、已清算状态的非直联业务要打印票交凭证（电汇单或进账单）</w:t>
      </w:r>
    </w:p>
    <w:p w:rsidR="004A1DF5" w:rsidRDefault="004A1DF5" w:rsidP="0004090F">
      <w:pPr>
        <w:pStyle w:val="5"/>
      </w:pPr>
      <w:r>
        <w:rPr>
          <w:rFonts w:hint="eastAsia"/>
        </w:rPr>
        <w:lastRenderedPageBreak/>
        <w:t>十五、代理行复核（业务代码</w:t>
      </w:r>
      <w:r>
        <w:rPr>
          <w:rFonts w:hint="eastAsia"/>
        </w:rPr>
        <w:t>5186</w:t>
      </w:r>
      <w:r>
        <w:rPr>
          <w:rFonts w:hint="eastAsia"/>
        </w:rPr>
        <w:t>）</w:t>
      </w:r>
    </w:p>
    <w:p w:rsidR="004A1DF5" w:rsidRDefault="004A1DF5">
      <w:pPr>
        <w:pStyle w:val="6"/>
      </w:pPr>
      <w:r>
        <w:rPr>
          <w:rFonts w:hint="eastAsia"/>
        </w:rPr>
        <w:t>（一）功能介绍</w:t>
      </w:r>
    </w:p>
    <w:p w:rsidR="004A1DF5" w:rsidRDefault="004A1DF5">
      <w:pPr>
        <w:tabs>
          <w:tab w:val="num" w:pos="480"/>
          <w:tab w:val="left" w:pos="540"/>
        </w:tabs>
        <w:ind w:firstLine="480"/>
      </w:pPr>
      <w:r>
        <w:rPr>
          <w:rFonts w:hint="eastAsia"/>
        </w:rPr>
        <w:t>通过该功能查询代理行待汇出复核业务，并进入业务明细，进行相应处理。</w:t>
      </w:r>
    </w:p>
    <w:p w:rsidR="004A1DF5" w:rsidRDefault="004A1DF5">
      <w:pPr>
        <w:pStyle w:val="6"/>
      </w:pPr>
      <w:r>
        <w:rPr>
          <w:rFonts w:hint="eastAsia"/>
        </w:rPr>
        <w:t>（二）操作要点</w:t>
      </w:r>
    </w:p>
    <w:p w:rsidR="004A1DF5" w:rsidRDefault="004A1DF5">
      <w:pPr>
        <w:ind w:firstLine="480"/>
      </w:pPr>
      <w:r>
        <w:rPr>
          <w:rFonts w:hint="eastAsia"/>
        </w:rPr>
        <w:t>1</w:t>
      </w:r>
      <w:r>
        <w:rPr>
          <w:rFonts w:hint="eastAsia"/>
        </w:rPr>
        <w:t>、可以直接选择“查询”，查找对于所有需代理行处理的满足业务状态为“待复核”的业务。</w:t>
      </w:r>
    </w:p>
    <w:p w:rsidR="004A1DF5" w:rsidRDefault="004A1DF5">
      <w:pPr>
        <w:ind w:firstLine="480"/>
      </w:pPr>
      <w:r>
        <w:rPr>
          <w:rFonts w:hint="eastAsia"/>
        </w:rPr>
        <w:t>2</w:t>
      </w:r>
      <w:r>
        <w:rPr>
          <w:rFonts w:hint="eastAsia"/>
        </w:rPr>
        <w:t>、复核用户核对转账交易明细时，需要核实代理行经办用户录入的汇出信息。</w:t>
      </w:r>
    </w:p>
    <w:p w:rsidR="004A1DF5" w:rsidRDefault="004A1DF5">
      <w:pPr>
        <w:pStyle w:val="6"/>
      </w:pPr>
      <w:r>
        <w:rPr>
          <w:rFonts w:hint="eastAsia"/>
        </w:rPr>
        <w:t>（三）操作步骤</w:t>
      </w:r>
    </w:p>
    <w:p w:rsidR="004A1DF5" w:rsidRDefault="004A1DF5">
      <w:pPr>
        <w:ind w:firstLineChars="225" w:firstLine="540"/>
      </w:pPr>
      <w:r>
        <w:rPr>
          <w:rFonts w:hint="eastAsia"/>
        </w:rPr>
        <w:t>1</w:t>
      </w:r>
      <w:r>
        <w:rPr>
          <w:rFonts w:hint="eastAsia"/>
        </w:rPr>
        <w:t>、用户选择系统导航－结算业务－客户转账提出贷记－代理行复核，或在业务代码处输入</w:t>
      </w:r>
      <w:r>
        <w:rPr>
          <w:rFonts w:hint="eastAsia"/>
        </w:rPr>
        <w:t>5186</w:t>
      </w:r>
      <w:r>
        <w:rPr>
          <w:rFonts w:hint="eastAsia"/>
        </w:rPr>
        <w:t>进入；</w:t>
      </w:r>
    </w:p>
    <w:p w:rsidR="004A1DF5" w:rsidRDefault="004A1DF5">
      <w:pPr>
        <w:ind w:firstLine="480"/>
      </w:pPr>
      <w:r>
        <w:rPr>
          <w:rFonts w:hint="eastAsia"/>
        </w:rPr>
        <w:t>2</w:t>
      </w:r>
      <w:r>
        <w:rPr>
          <w:rFonts w:hint="eastAsia"/>
        </w:rPr>
        <w:t>、根据“待复核客户转账操作窗口”提示输入要素，输入完毕选择“查询”，查询到符合条件的业务；</w:t>
      </w:r>
    </w:p>
    <w:p w:rsidR="004A1DF5" w:rsidRDefault="004A1DF5">
      <w:pPr>
        <w:ind w:firstLine="480"/>
      </w:pPr>
      <w:r>
        <w:rPr>
          <w:rFonts w:hint="eastAsia"/>
        </w:rPr>
        <w:t>3</w:t>
      </w:r>
      <w:r>
        <w:rPr>
          <w:rFonts w:hint="eastAsia"/>
        </w:rPr>
        <w:t>、选中一笔业务，选择“进入”进入“客户转账明细”界面；</w:t>
      </w:r>
    </w:p>
    <w:p w:rsidR="004A1DF5" w:rsidRDefault="004A1DF5">
      <w:pPr>
        <w:ind w:firstLine="480"/>
      </w:pPr>
      <w:r>
        <w:rPr>
          <w:rFonts w:hint="eastAsia"/>
        </w:rPr>
        <w:t>4</w:t>
      </w:r>
      <w:r>
        <w:rPr>
          <w:rFonts w:hint="eastAsia"/>
        </w:rPr>
        <w:t>、核对交易明细，确认无误，则选择“立即发送”或“批量发送”；若有误，则选择“退汇出经办”或“退经办修改”（非柜面发起的业务，没有此功能）；</w:t>
      </w:r>
    </w:p>
    <w:p w:rsidR="004A1DF5" w:rsidRDefault="004A1DF5">
      <w:pPr>
        <w:ind w:firstLine="480"/>
      </w:pPr>
      <w:r>
        <w:rPr>
          <w:rFonts w:hint="eastAsia"/>
        </w:rPr>
        <w:t>5</w:t>
      </w:r>
      <w:r>
        <w:rPr>
          <w:rFonts w:hint="eastAsia"/>
        </w:rPr>
        <w:t>、系统根据业务情况提示业务目前所处状态：如果是“待修改”，则受理业务的网点进入“客户转账修改”处理；如果是“待汇出经办”，则进入“代理行汇出经办”处理；如果是“待授权”，则进入“代理行授权”处理；如果是“已清算”，则代理行复核完成。</w:t>
      </w:r>
    </w:p>
    <w:p w:rsidR="004A1DF5" w:rsidRDefault="004A1DF5">
      <w:pPr>
        <w:pStyle w:val="21"/>
        <w:ind w:right="29" w:firstLineChars="200" w:firstLine="480"/>
      </w:pPr>
      <w:r>
        <w:rPr>
          <w:rFonts w:hint="eastAsia"/>
        </w:rPr>
        <w:t>6</w:t>
      </w:r>
      <w:r>
        <w:rPr>
          <w:rFonts w:hint="eastAsia"/>
        </w:rPr>
        <w:t>、已清算状态的非直联业务要打印票交凭证（电汇单或进账单）</w:t>
      </w:r>
    </w:p>
    <w:p w:rsidR="004A1DF5" w:rsidRDefault="004A1DF5"/>
    <w:p w:rsidR="004A1DF5" w:rsidRDefault="004A1DF5" w:rsidP="0004090F">
      <w:pPr>
        <w:pStyle w:val="5"/>
      </w:pPr>
      <w:r>
        <w:rPr>
          <w:rFonts w:hint="eastAsia"/>
        </w:rPr>
        <w:t>十六、代理行授权（业务代码</w:t>
      </w:r>
      <w:r>
        <w:rPr>
          <w:rFonts w:hint="eastAsia"/>
        </w:rPr>
        <w:t>5187</w:t>
      </w:r>
      <w:r>
        <w:rPr>
          <w:rFonts w:hint="eastAsia"/>
        </w:rPr>
        <w:t>）</w:t>
      </w:r>
    </w:p>
    <w:p w:rsidR="004A1DF5" w:rsidRDefault="004A1DF5">
      <w:pPr>
        <w:pStyle w:val="6"/>
      </w:pPr>
      <w:r>
        <w:rPr>
          <w:rFonts w:hint="eastAsia"/>
        </w:rPr>
        <w:t>（一）功能介绍</w:t>
      </w:r>
    </w:p>
    <w:p w:rsidR="004A1DF5" w:rsidRDefault="004A1DF5">
      <w:pPr>
        <w:tabs>
          <w:tab w:val="num" w:pos="480"/>
          <w:tab w:val="left" w:pos="540"/>
        </w:tabs>
        <w:ind w:firstLine="480"/>
      </w:pPr>
      <w:r>
        <w:rPr>
          <w:rFonts w:hint="eastAsia"/>
        </w:rPr>
        <w:t>通过该功能查询代理行待汇出授权业务，并进入业务明细，进行相应处理。</w:t>
      </w:r>
    </w:p>
    <w:p w:rsidR="004A1DF5" w:rsidRDefault="004A1DF5">
      <w:pPr>
        <w:pStyle w:val="6"/>
      </w:pPr>
      <w:r>
        <w:rPr>
          <w:rFonts w:hint="eastAsia"/>
        </w:rPr>
        <w:lastRenderedPageBreak/>
        <w:t>（二）操作要点</w:t>
      </w:r>
    </w:p>
    <w:p w:rsidR="004A1DF5" w:rsidRDefault="004A1DF5">
      <w:pPr>
        <w:ind w:firstLine="480"/>
      </w:pPr>
      <w:r>
        <w:rPr>
          <w:rFonts w:hint="eastAsia"/>
        </w:rPr>
        <w:t>1</w:t>
      </w:r>
      <w:r>
        <w:rPr>
          <w:rFonts w:hint="eastAsia"/>
        </w:rPr>
        <w:t>、可以直接选择“查询”，查找对于所有需代理行处理的满足业务状态为“待授权”的业务。</w:t>
      </w:r>
    </w:p>
    <w:p w:rsidR="004A1DF5" w:rsidRDefault="004A1DF5">
      <w:pPr>
        <w:ind w:firstLine="480"/>
      </w:pPr>
      <w:r>
        <w:rPr>
          <w:rFonts w:hint="eastAsia"/>
        </w:rPr>
        <w:t>2</w:t>
      </w:r>
      <w:r>
        <w:rPr>
          <w:rFonts w:hint="eastAsia"/>
        </w:rPr>
        <w:t>、授权用户需要详细了解授权原因后才能予以授权。</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、用户选择系统导航－结算业务－客户转账提出贷记－代理行授权，或在业务代码处输入</w:t>
      </w:r>
      <w:r>
        <w:rPr>
          <w:rFonts w:hint="eastAsia"/>
        </w:rPr>
        <w:t>5187</w:t>
      </w:r>
      <w:r>
        <w:rPr>
          <w:rFonts w:hint="eastAsia"/>
        </w:rPr>
        <w:t>进入；</w:t>
      </w:r>
    </w:p>
    <w:p w:rsidR="004A1DF5" w:rsidRDefault="004A1DF5">
      <w:pPr>
        <w:ind w:firstLineChars="200" w:firstLine="480"/>
      </w:pPr>
      <w:r>
        <w:rPr>
          <w:rFonts w:hint="eastAsia"/>
        </w:rPr>
        <w:t>2</w:t>
      </w:r>
      <w:r>
        <w:rPr>
          <w:rFonts w:hint="eastAsia"/>
        </w:rPr>
        <w:t>、根据“待授权客户转账操作窗口”界面提示输入要素，输入完毕选择“查询”，查询到符合条件的业务；</w:t>
      </w:r>
    </w:p>
    <w:p w:rsidR="004A1DF5" w:rsidRDefault="004A1DF5">
      <w:pPr>
        <w:ind w:firstLineChars="200" w:firstLine="480"/>
      </w:pPr>
      <w:r>
        <w:rPr>
          <w:rFonts w:hint="eastAsia"/>
        </w:rPr>
        <w:t>3</w:t>
      </w:r>
      <w:r>
        <w:rPr>
          <w:rFonts w:hint="eastAsia"/>
        </w:rPr>
        <w:t>、选择一笔业务，选择“进入”进入“客户转账明细”界面；</w:t>
      </w:r>
    </w:p>
    <w:p w:rsidR="004A1DF5" w:rsidRDefault="004A1DF5">
      <w:pPr>
        <w:ind w:firstLineChars="200" w:firstLine="480"/>
      </w:pPr>
      <w:r>
        <w:rPr>
          <w:rFonts w:hint="eastAsia"/>
        </w:rPr>
        <w:t>4</w:t>
      </w:r>
      <w:r>
        <w:rPr>
          <w:rFonts w:hint="eastAsia"/>
        </w:rPr>
        <w:t>、核对交易明细后确认无误，则选择“同意”；如有误，则选择“不同意”；</w:t>
      </w:r>
    </w:p>
    <w:p w:rsidR="004A1DF5" w:rsidRDefault="004A1DF5">
      <w:pPr>
        <w:ind w:firstLineChars="200" w:firstLine="480"/>
      </w:pPr>
      <w:r>
        <w:rPr>
          <w:rFonts w:hint="eastAsia"/>
        </w:rPr>
        <w:t>5</w:t>
      </w:r>
      <w:r>
        <w:rPr>
          <w:rFonts w:hint="eastAsia"/>
        </w:rPr>
        <w:t>、系统根据业务情况提示业务目前所处状态：如果是“待汇出经办”，则进入“代理行汇出经办”处理；如果是“待发送”，则进入“发送”或“批量发送”处理；如果是“已清算”，则客户转账授权完成。</w:t>
      </w:r>
    </w:p>
    <w:p w:rsidR="004A1DF5" w:rsidRDefault="004A1DF5">
      <w:pPr>
        <w:ind w:firstLineChars="200" w:firstLine="480"/>
      </w:pPr>
      <w:r>
        <w:rPr>
          <w:rFonts w:hint="eastAsia"/>
        </w:rPr>
        <w:t>6</w:t>
      </w:r>
      <w:r>
        <w:rPr>
          <w:rFonts w:hint="eastAsia"/>
        </w:rPr>
        <w:t>、已清算状态的非直联业务要打印票交凭证（电汇单或进账单）</w:t>
      </w:r>
    </w:p>
    <w:p w:rsidR="004A1DF5" w:rsidRDefault="004A1DF5"/>
    <w:p w:rsidR="004A1DF5" w:rsidRDefault="004A1DF5" w:rsidP="0004090F">
      <w:pPr>
        <w:pStyle w:val="5"/>
      </w:pPr>
      <w:r>
        <w:rPr>
          <w:rFonts w:hint="eastAsia"/>
        </w:rPr>
        <w:t>十七、代理行被退票经办（业务代码</w:t>
      </w:r>
      <w:r>
        <w:rPr>
          <w:rFonts w:hint="eastAsia"/>
        </w:rPr>
        <w:t>5189</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通过该功能处理由代理行提出被系统外他行退回的业务。</w:t>
      </w:r>
    </w:p>
    <w:p w:rsidR="004A1DF5" w:rsidRDefault="004A1DF5">
      <w:pPr>
        <w:pStyle w:val="6"/>
      </w:pPr>
      <w:r>
        <w:rPr>
          <w:rFonts w:hint="eastAsia"/>
        </w:rPr>
        <w:lastRenderedPageBreak/>
        <w:t>（二）界面</w:t>
      </w:r>
    </w:p>
    <w:p w:rsidR="004A1DF5" w:rsidRDefault="0004090F">
      <w:pPr>
        <w:jc w:val="center"/>
      </w:pPr>
      <w:r>
        <w:rPr>
          <w:noProof/>
        </w:rPr>
        <w:drawing>
          <wp:inline distT="0" distB="0" distL="0" distR="0">
            <wp:extent cx="5257800" cy="3629025"/>
            <wp:effectExtent l="1905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30" cstate="print"/>
                    <a:srcRect/>
                    <a:stretch>
                      <a:fillRect/>
                    </a:stretch>
                  </pic:blipFill>
                  <pic:spPr bwMode="auto">
                    <a:xfrm>
                      <a:off x="0" y="0"/>
                      <a:ext cx="5257800" cy="3629025"/>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图2.6</w:t>
      </w:r>
    </w:p>
    <w:p w:rsidR="004A1DF5" w:rsidRDefault="004A1DF5">
      <w:pPr>
        <w:pStyle w:val="6"/>
      </w:pPr>
      <w:r>
        <w:rPr>
          <w:rFonts w:hint="eastAsia"/>
        </w:rPr>
        <w:t>（三）操作要点</w:t>
      </w:r>
    </w:p>
    <w:p w:rsidR="004A1DF5" w:rsidRDefault="004A1DF5">
      <w:pPr>
        <w:ind w:firstLine="480"/>
      </w:pPr>
      <w:r>
        <w:rPr>
          <w:rFonts w:hint="eastAsia"/>
        </w:rPr>
        <w:t>1</w:t>
      </w:r>
      <w:r>
        <w:rPr>
          <w:rFonts w:hint="eastAsia"/>
        </w:rPr>
        <w:t>、可以直接选择“查询”，查找所有满足条件的业务。</w:t>
      </w:r>
    </w:p>
    <w:p w:rsidR="004A1DF5" w:rsidRDefault="004A1DF5">
      <w:pPr>
        <w:pStyle w:val="6"/>
      </w:pPr>
      <w:r>
        <w:rPr>
          <w:rFonts w:hint="eastAsia"/>
        </w:rPr>
        <w:t>（四）操作步骤</w:t>
      </w:r>
    </w:p>
    <w:p w:rsidR="004A1DF5" w:rsidRDefault="004A1DF5">
      <w:pPr>
        <w:ind w:firstLine="480"/>
      </w:pPr>
      <w:r>
        <w:rPr>
          <w:rFonts w:hint="eastAsia"/>
        </w:rPr>
        <w:t>1</w:t>
      </w:r>
      <w:r>
        <w:rPr>
          <w:rFonts w:hint="eastAsia"/>
        </w:rPr>
        <w:t>、用户选择系统导航－结算业务－客户转账提出贷记－代理行被退票经办，或在业务代码处输入</w:t>
      </w:r>
      <w:r>
        <w:rPr>
          <w:rFonts w:hint="eastAsia"/>
        </w:rPr>
        <w:t>5189</w:t>
      </w:r>
      <w:r>
        <w:rPr>
          <w:rFonts w:hint="eastAsia"/>
        </w:rPr>
        <w:t>进入；</w:t>
      </w:r>
    </w:p>
    <w:p w:rsidR="004A1DF5" w:rsidRDefault="004A1DF5">
      <w:pPr>
        <w:ind w:firstLine="480"/>
      </w:pPr>
      <w:r>
        <w:rPr>
          <w:rFonts w:hint="eastAsia"/>
        </w:rPr>
        <w:t>2</w:t>
      </w:r>
      <w:r>
        <w:rPr>
          <w:rFonts w:hint="eastAsia"/>
        </w:rPr>
        <w:t>、根据“待退票经办客户转账操作窗口”界面提示输入要素，输入完毕，选择“查询”，查询到符合条件的业务；</w:t>
      </w:r>
    </w:p>
    <w:p w:rsidR="004A1DF5" w:rsidRDefault="004A1DF5">
      <w:pPr>
        <w:ind w:firstLine="480"/>
      </w:pPr>
      <w:r>
        <w:rPr>
          <w:rFonts w:hint="eastAsia"/>
        </w:rPr>
        <w:t>3</w:t>
      </w:r>
      <w:r>
        <w:rPr>
          <w:rFonts w:hint="eastAsia"/>
        </w:rPr>
        <w:t>、选中一笔业务，选择“进入”进入</w:t>
      </w:r>
      <w:r>
        <w:rPr>
          <w:rFonts w:ascii="宋体" w:hAnsi="宋体" w:hint="eastAsia"/>
        </w:rPr>
        <w:t>图2.6</w:t>
      </w:r>
      <w:r>
        <w:rPr>
          <w:rFonts w:hint="eastAsia"/>
        </w:rPr>
        <w:t>所示界面；</w:t>
      </w:r>
    </w:p>
    <w:p w:rsidR="004A1DF5" w:rsidRDefault="004A1DF5">
      <w:pPr>
        <w:ind w:firstLine="480"/>
      </w:pPr>
      <w:r>
        <w:rPr>
          <w:rFonts w:hint="eastAsia"/>
        </w:rPr>
        <w:t>4</w:t>
      </w:r>
      <w:r>
        <w:rPr>
          <w:rFonts w:hint="eastAsia"/>
        </w:rPr>
        <w:t>、在</w:t>
      </w:r>
      <w:r>
        <w:rPr>
          <w:rFonts w:ascii="宋体" w:hAnsi="宋体" w:hint="eastAsia"/>
        </w:rPr>
        <w:t>图2.6中</w:t>
      </w:r>
      <w:r>
        <w:rPr>
          <w:rFonts w:hint="eastAsia"/>
        </w:rPr>
        <w:t>，如果不进行退票处理，则根据系统显示选择“退清分”或“退提回行”或“退发起行”或“退受理行”；如果进行退票处理，则在退票信息界面中对于“退票方式”进行选择：</w:t>
      </w:r>
    </w:p>
    <w:p w:rsidR="004A1DF5" w:rsidRDefault="004A1DF5">
      <w:pPr>
        <w:ind w:left="480"/>
      </w:pPr>
      <w:r>
        <w:rPr>
          <w:rFonts w:hint="eastAsia"/>
        </w:rPr>
        <w:t>如果选择了“退客户”，则输入“退票原因码”、“退费标志”后选择“确定”。</w:t>
      </w:r>
    </w:p>
    <w:p w:rsidR="004A1DF5" w:rsidRDefault="004A1DF5">
      <w:pPr>
        <w:ind w:firstLine="480"/>
      </w:pPr>
      <w:r>
        <w:rPr>
          <w:rFonts w:hint="eastAsia"/>
        </w:rPr>
        <w:t>如果选择了“退指定账户”，则输入“退票原因码”、“退费标志”后，根据指定账户的性质分别输入退现金的金额、退挂账单的户口号和金额、退某账户的</w:t>
      </w:r>
      <w:r>
        <w:rPr>
          <w:rFonts w:hint="eastAsia"/>
        </w:rPr>
        <w:lastRenderedPageBreak/>
        <w:t>户口号和金额，然后选择“确定”。</w:t>
      </w:r>
    </w:p>
    <w:p w:rsidR="004A1DF5" w:rsidRDefault="004A1DF5">
      <w:pPr>
        <w:ind w:firstLine="480"/>
      </w:pPr>
      <w:r>
        <w:rPr>
          <w:rFonts w:hint="eastAsia"/>
        </w:rPr>
        <w:t>如果选择了“退对接系统”，则输入“退票原因码”、“退费标志”后选择“确定”。</w:t>
      </w:r>
    </w:p>
    <w:p w:rsidR="004A1DF5" w:rsidRDefault="004A1DF5">
      <w:pPr>
        <w:ind w:firstLine="480"/>
      </w:pPr>
      <w:r>
        <w:rPr>
          <w:rFonts w:hint="eastAsia"/>
        </w:rPr>
        <w:t>如果选择了“重新汇出”，选择“确定”后，系统提示该业务状态为“待汇出经办”，进入“代理行汇出经办”处理；如果选择了“下一步”进入“代理行汇出经办”的客户转账明细界面进行处理。</w:t>
      </w:r>
    </w:p>
    <w:p w:rsidR="004A1DF5" w:rsidRDefault="004A1DF5">
      <w:r>
        <w:br/>
      </w:r>
    </w:p>
    <w:p w:rsidR="004A1DF5" w:rsidRDefault="004A1DF5" w:rsidP="0004090F">
      <w:pPr>
        <w:pStyle w:val="4"/>
        <w:spacing w:before="156" w:after="156"/>
      </w:pPr>
      <w:r>
        <w:br w:type="page"/>
      </w:r>
      <w:bookmarkStart w:id="1016" w:name="_Toc186273605"/>
      <w:r>
        <w:rPr>
          <w:rFonts w:hint="eastAsia"/>
        </w:rPr>
        <w:lastRenderedPageBreak/>
        <w:t>第三节</w:t>
      </w:r>
      <w:r>
        <w:rPr>
          <w:rFonts w:hint="eastAsia"/>
        </w:rPr>
        <w:t xml:space="preserve">  </w:t>
      </w:r>
      <w:r>
        <w:rPr>
          <w:rFonts w:hint="eastAsia"/>
        </w:rPr>
        <w:t>票交凭证打印</w:t>
      </w:r>
      <w:bookmarkEnd w:id="1016"/>
    </w:p>
    <w:p w:rsidR="004A1DF5" w:rsidRDefault="004A1DF5">
      <w:r>
        <w:rPr>
          <w:rFonts w:hint="eastAsia"/>
          <w:b/>
          <w:bCs/>
        </w:rPr>
        <w:t>功能说明：</w:t>
      </w:r>
      <w:r>
        <w:rPr>
          <w:rFonts w:hint="eastAsia"/>
        </w:rPr>
        <w:t>对于代理行和网点通过同城票据交换或手工电联渠道提出的凭证进行打印的操作。</w:t>
      </w:r>
    </w:p>
    <w:p w:rsidR="004A1DF5" w:rsidRDefault="004A1DF5">
      <w:pPr>
        <w:pStyle w:val="5"/>
      </w:pPr>
      <w:r>
        <w:rPr>
          <w:rFonts w:hint="eastAsia"/>
        </w:rPr>
        <w:t>一、票交凭证单笔打印（业务代码</w:t>
      </w:r>
      <w:r>
        <w:rPr>
          <w:rFonts w:hint="eastAsia"/>
        </w:rPr>
        <w:t>5191</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对于代理行和网点通过同城票据交换、大同城票据交换或手工电联渠道提出的凭证进行逐笔选择打印。该操作也实现票交凭证的补打功能。</w:t>
      </w:r>
    </w:p>
    <w:p w:rsidR="004A1DF5" w:rsidRDefault="004A1DF5">
      <w:pPr>
        <w:pStyle w:val="6"/>
      </w:pPr>
      <w:r>
        <w:rPr>
          <w:rFonts w:hint="eastAsia"/>
        </w:rPr>
        <w:t>（二）操作要点</w:t>
      </w:r>
    </w:p>
    <w:p w:rsidR="004A1DF5" w:rsidRDefault="004A1DF5">
      <w:pPr>
        <w:ind w:firstLine="480"/>
      </w:pPr>
      <w:r>
        <w:rPr>
          <w:rFonts w:hint="eastAsia"/>
        </w:rPr>
        <w:t>1</w:t>
      </w:r>
      <w:r>
        <w:rPr>
          <w:rFonts w:hint="eastAsia"/>
        </w:rPr>
        <w:t>、必须输入日期、场次、提出方式等要素才能查找到相关的已清算业务。</w:t>
      </w:r>
    </w:p>
    <w:p w:rsidR="004A1DF5" w:rsidRDefault="004A1DF5">
      <w:pPr>
        <w:ind w:firstLine="480"/>
      </w:pPr>
      <w:r>
        <w:rPr>
          <w:rFonts w:hint="eastAsia"/>
        </w:rPr>
        <w:t>2</w:t>
      </w:r>
      <w:r>
        <w:rPr>
          <w:rFonts w:hint="eastAsia"/>
        </w:rPr>
        <w:t>、网点打印的票据只有在提出被退票后重新提出才产生</w:t>
      </w:r>
    </w:p>
    <w:p w:rsidR="004A1DF5" w:rsidRDefault="004A1DF5">
      <w:pPr>
        <w:pStyle w:val="6"/>
      </w:pPr>
      <w:r>
        <w:rPr>
          <w:rFonts w:hint="eastAsia"/>
        </w:rPr>
        <w:t>（三）操作步骤</w:t>
      </w:r>
    </w:p>
    <w:p w:rsidR="004A1DF5" w:rsidRDefault="004A1DF5">
      <w:pPr>
        <w:ind w:firstLine="480"/>
      </w:pPr>
      <w:r>
        <w:t>1</w:t>
      </w:r>
      <w:r>
        <w:rPr>
          <w:rFonts w:hint="eastAsia"/>
        </w:rPr>
        <w:t>、用户选择系统导航－结算业务－票交凭证打印－票交凭证单笔打印或在“业务代码”处输入</w:t>
      </w:r>
      <w:r>
        <w:t>5191</w:t>
      </w:r>
      <w:r>
        <w:rPr>
          <w:rFonts w:hint="eastAsia"/>
        </w:rPr>
        <w:t>进入；</w:t>
      </w:r>
    </w:p>
    <w:p w:rsidR="004A1DF5" w:rsidRDefault="004A1DF5">
      <w:pPr>
        <w:ind w:firstLine="480"/>
      </w:pPr>
      <w:r>
        <w:t>2</w:t>
      </w:r>
      <w:r>
        <w:rPr>
          <w:rFonts w:hint="eastAsia"/>
        </w:rPr>
        <w:t>、根据“票交凭证打印查询”界面提示输入要素。</w:t>
      </w:r>
    </w:p>
    <w:p w:rsidR="004A1DF5" w:rsidRDefault="004A1DF5">
      <w:pPr>
        <w:ind w:left="480"/>
      </w:pPr>
      <w:r>
        <w:t>3</w:t>
      </w:r>
      <w:r>
        <w:rPr>
          <w:rFonts w:hint="eastAsia"/>
        </w:rPr>
        <w:t>、选择“查询”，系统显示所有满足条件的交易。</w:t>
      </w:r>
    </w:p>
    <w:p w:rsidR="004A1DF5" w:rsidRDefault="004A1DF5">
      <w:pPr>
        <w:ind w:firstLine="480"/>
      </w:pPr>
      <w:r>
        <w:rPr>
          <w:rFonts w:hint="eastAsia"/>
        </w:rPr>
        <w:t>4</w:t>
      </w:r>
      <w:r>
        <w:rPr>
          <w:rFonts w:hint="eastAsia"/>
        </w:rPr>
        <w:t>、选中一笔业务，选择“单据打印”，系统打印出该业务的票交凭证。</w:t>
      </w:r>
    </w:p>
    <w:p w:rsidR="004A1DF5" w:rsidRDefault="004A1DF5">
      <w:pPr>
        <w:ind w:firstLine="480"/>
      </w:pPr>
      <w:r>
        <w:rPr>
          <w:rFonts w:hint="eastAsia"/>
        </w:rPr>
        <w:t>5</w:t>
      </w:r>
      <w:r>
        <w:rPr>
          <w:rFonts w:hint="eastAsia"/>
        </w:rPr>
        <w:t>、选中一笔业务，选择“单据预览”，系统显示打印模板。</w:t>
      </w:r>
    </w:p>
    <w:p w:rsidR="004A1DF5" w:rsidRDefault="004A1DF5">
      <w:pPr>
        <w:ind w:firstLine="480"/>
      </w:pPr>
      <w:r>
        <w:rPr>
          <w:rFonts w:hint="eastAsia"/>
        </w:rPr>
        <w:t>6</w:t>
      </w:r>
      <w:r>
        <w:rPr>
          <w:rFonts w:hint="eastAsia"/>
        </w:rPr>
        <w:t>、如果需要查看某笔业务的详细信息，则选中该笔业务后，双击该笔业务或选择“明细”进行查看。</w:t>
      </w:r>
    </w:p>
    <w:p w:rsidR="004A1DF5" w:rsidRDefault="004A1DF5">
      <w:pPr>
        <w:ind w:firstLine="480"/>
      </w:pPr>
      <w:r>
        <w:rPr>
          <w:rFonts w:hint="eastAsia"/>
        </w:rPr>
        <w:t>7</w:t>
      </w:r>
      <w:r>
        <w:rPr>
          <w:rFonts w:hint="eastAsia"/>
        </w:rPr>
        <w:t>、输入查询要素后，选择</w:t>
      </w:r>
      <w:r>
        <w:t>“</w:t>
      </w:r>
      <w:r>
        <w:rPr>
          <w:rFonts w:hint="eastAsia"/>
        </w:rPr>
        <w:t>统计</w:t>
      </w:r>
      <w:r>
        <w:t>”</w:t>
      </w:r>
      <w:r>
        <w:rPr>
          <w:rFonts w:hint="eastAsia"/>
        </w:rPr>
        <w:t>，系统会提示满足查询条件的凭证张数及合计金额。</w:t>
      </w:r>
    </w:p>
    <w:p w:rsidR="004A1DF5" w:rsidRDefault="004A1DF5">
      <w:pPr>
        <w:pStyle w:val="5"/>
      </w:pPr>
      <w:r>
        <w:rPr>
          <w:rFonts w:hint="eastAsia"/>
        </w:rPr>
        <w:t>二、票交凭证批量打印（业务代码</w:t>
      </w:r>
      <w:r>
        <w:rPr>
          <w:rFonts w:hint="eastAsia"/>
        </w:rPr>
        <w:t>5192</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对于代理行和网点通过同城票据交换、大同城票据交换或手工电联渠道提出</w:t>
      </w:r>
      <w:r>
        <w:rPr>
          <w:rFonts w:hint="eastAsia"/>
        </w:rPr>
        <w:lastRenderedPageBreak/>
        <w:t>的凭证进行批量打印。</w:t>
      </w:r>
    </w:p>
    <w:p w:rsidR="004A1DF5" w:rsidRDefault="004A1DF5">
      <w:pPr>
        <w:pStyle w:val="6"/>
      </w:pPr>
      <w:r>
        <w:rPr>
          <w:rFonts w:hint="eastAsia"/>
        </w:rPr>
        <w:t>（二）操作要点</w:t>
      </w:r>
    </w:p>
    <w:p w:rsidR="004A1DF5" w:rsidRDefault="004A1DF5">
      <w:pPr>
        <w:ind w:firstLine="480"/>
      </w:pPr>
      <w:r>
        <w:rPr>
          <w:rFonts w:hint="eastAsia"/>
        </w:rPr>
        <w:t>1</w:t>
      </w:r>
      <w:r>
        <w:rPr>
          <w:rFonts w:hint="eastAsia"/>
        </w:rPr>
        <w:t>、网点打印的票据只有在提出被退票后重新提出才产生</w:t>
      </w:r>
    </w:p>
    <w:p w:rsidR="004A1DF5" w:rsidRDefault="004A1DF5">
      <w:pPr>
        <w:ind w:firstLine="480"/>
      </w:pPr>
      <w:r>
        <w:t>2</w:t>
      </w:r>
      <w:r>
        <w:rPr>
          <w:rFonts w:hint="eastAsia"/>
        </w:rPr>
        <w:t>、代理行当天提出票据的顺序号从</w:t>
      </w:r>
      <w:r>
        <w:rPr>
          <w:rFonts w:hint="eastAsia"/>
        </w:rPr>
        <w:t>1</w:t>
      </w:r>
      <w:r>
        <w:rPr>
          <w:rFonts w:hint="eastAsia"/>
        </w:rPr>
        <w:t>－</w:t>
      </w:r>
      <w:r>
        <w:rPr>
          <w:rFonts w:hint="eastAsia"/>
        </w:rPr>
        <w:t>500000</w:t>
      </w:r>
      <w:r>
        <w:rPr>
          <w:rFonts w:hint="eastAsia"/>
        </w:rPr>
        <w:t>，网点则从</w:t>
      </w:r>
      <w:r>
        <w:rPr>
          <w:rFonts w:hint="eastAsia"/>
        </w:rPr>
        <w:t>500001</w:t>
      </w:r>
      <w:r>
        <w:rPr>
          <w:rFonts w:hint="eastAsia"/>
        </w:rPr>
        <w:t>－</w:t>
      </w:r>
      <w:r>
        <w:rPr>
          <w:rFonts w:hint="eastAsia"/>
        </w:rPr>
        <w:t>999999</w:t>
      </w:r>
    </w:p>
    <w:p w:rsidR="004A1DF5" w:rsidRDefault="004A1DF5">
      <w:pPr>
        <w:ind w:firstLine="480"/>
      </w:pPr>
      <w:r>
        <w:t>3</w:t>
      </w:r>
      <w:r>
        <w:rPr>
          <w:rFonts w:hint="eastAsia"/>
        </w:rPr>
        <w:t>、如果不输入结束顺序号系统会打印自起始顺序号开始的所有未打印的业务，如果输入结束顺序号系统则打印自起始顺序号到结束顺序号之间包括已打印和未打印的所有业务</w:t>
      </w:r>
    </w:p>
    <w:p w:rsidR="004A1DF5" w:rsidRDefault="004A1DF5">
      <w:pPr>
        <w:pStyle w:val="6"/>
      </w:pPr>
      <w:r>
        <w:rPr>
          <w:rFonts w:hint="eastAsia"/>
        </w:rPr>
        <w:t>（三）操作步骤</w:t>
      </w:r>
    </w:p>
    <w:p w:rsidR="004A1DF5" w:rsidRDefault="004A1DF5">
      <w:pPr>
        <w:ind w:firstLineChars="225" w:firstLine="540"/>
      </w:pPr>
      <w:r>
        <w:t>1</w:t>
      </w:r>
      <w:r>
        <w:rPr>
          <w:rFonts w:hint="eastAsia"/>
        </w:rPr>
        <w:t>、用户选择系统导航－结算业务－票交凭证打印－票交凭证批量打印或在“业务代码”处输入</w:t>
      </w:r>
      <w:r>
        <w:t>5192</w:t>
      </w:r>
      <w:r>
        <w:rPr>
          <w:rFonts w:hint="eastAsia"/>
        </w:rPr>
        <w:t>进入；</w:t>
      </w:r>
    </w:p>
    <w:p w:rsidR="004A1DF5" w:rsidRDefault="004A1DF5">
      <w:pPr>
        <w:ind w:firstLine="480"/>
      </w:pPr>
      <w:r>
        <w:t>2</w:t>
      </w:r>
      <w:r>
        <w:rPr>
          <w:rFonts w:hint="eastAsia"/>
        </w:rPr>
        <w:t>、根据“票交凭证批量打印”界面提示输入要素，其中起始顺序号、结束顺序号为选输项，其他各项为必输项。</w:t>
      </w:r>
    </w:p>
    <w:p w:rsidR="004A1DF5" w:rsidRDefault="004A1DF5">
      <w:pPr>
        <w:ind w:left="480"/>
      </w:pPr>
      <w:r>
        <w:t>3</w:t>
      </w:r>
      <w:r>
        <w:rPr>
          <w:rFonts w:hint="eastAsia"/>
        </w:rPr>
        <w:t>、选择“批量打印”，系统打印所有满足条件的票交凭证。</w:t>
      </w:r>
    </w:p>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017" w:name="_Toc97364958"/>
      <w:bookmarkStart w:id="1018" w:name="_Toc186273606"/>
      <w:r>
        <w:rPr>
          <w:rFonts w:hint="eastAsia"/>
        </w:rPr>
        <w:lastRenderedPageBreak/>
        <w:t>第四节</w:t>
      </w:r>
      <w:r>
        <w:rPr>
          <w:rFonts w:hint="eastAsia"/>
        </w:rPr>
        <w:t xml:space="preserve">  </w:t>
      </w:r>
      <w:r>
        <w:rPr>
          <w:rFonts w:hint="eastAsia"/>
        </w:rPr>
        <w:t>客户转账提出借记</w:t>
      </w:r>
      <w:bookmarkEnd w:id="1017"/>
      <w:bookmarkEnd w:id="1018"/>
    </w:p>
    <w:p w:rsidR="004A1DF5" w:rsidRDefault="004A1DF5" w:rsidP="0004090F">
      <w:pPr>
        <w:pStyle w:val="5"/>
      </w:pPr>
      <w:bookmarkStart w:id="1019" w:name="_Toc97364959"/>
      <w:r>
        <w:rPr>
          <w:rFonts w:hint="eastAsia"/>
        </w:rPr>
        <w:t>一、概述</w:t>
      </w:r>
      <w:bookmarkEnd w:id="1019"/>
    </w:p>
    <w:p w:rsidR="004A1DF5" w:rsidRDefault="004A1DF5">
      <w:pPr>
        <w:ind w:firstLineChars="200" w:firstLine="480"/>
        <w:rPr>
          <w:szCs w:val="21"/>
        </w:rPr>
      </w:pPr>
      <w:r>
        <w:rPr>
          <w:rFonts w:hint="eastAsia"/>
        </w:rPr>
        <w:t>提出借记系统将原来手工处理的同城、大同城借记业务纳入新系统的业务化处理流程，登记保留业务全貌，通过登记</w:t>
      </w:r>
      <w:r>
        <w:rPr>
          <w:rFonts w:hint="eastAsia"/>
          <w:szCs w:val="21"/>
        </w:rPr>
        <w:t>、汇出、复核、授权、发送、入账、退票等模块处理，实现借记业务的自动清算、到期自动</w:t>
      </w:r>
      <w:r>
        <w:rPr>
          <w:rFonts w:hint="eastAsia"/>
          <w:szCs w:val="21"/>
        </w:rPr>
        <w:t>/</w:t>
      </w:r>
      <w:r>
        <w:rPr>
          <w:rFonts w:hint="eastAsia"/>
          <w:szCs w:val="21"/>
        </w:rPr>
        <w:t>批量入账，同时也为进一步完善借记业务管理提供平台。</w:t>
      </w:r>
    </w:p>
    <w:p w:rsidR="004A1DF5" w:rsidRDefault="004A1DF5">
      <w:pPr>
        <w:ind w:firstLineChars="200" w:firstLine="480"/>
        <w:rPr>
          <w:szCs w:val="21"/>
        </w:rPr>
      </w:pPr>
      <w:r>
        <w:rPr>
          <w:rFonts w:hint="eastAsia"/>
          <w:szCs w:val="21"/>
        </w:rPr>
        <w:t>1</w:t>
      </w:r>
      <w:r>
        <w:rPr>
          <w:rFonts w:hint="eastAsia"/>
          <w:szCs w:val="21"/>
        </w:rPr>
        <w:t>、</w:t>
      </w:r>
      <w:r>
        <w:rPr>
          <w:rFonts w:hint="eastAsia"/>
        </w:rPr>
        <w:t>支持的业务种类有</w:t>
      </w:r>
    </w:p>
    <w:p w:rsidR="004A1DF5" w:rsidRDefault="004A1DF5">
      <w:pPr>
        <w:numPr>
          <w:ilvl w:val="0"/>
          <w:numId w:val="348"/>
        </w:numPr>
        <w:rPr>
          <w:szCs w:val="21"/>
        </w:rPr>
      </w:pPr>
      <w:r>
        <w:rPr>
          <w:rFonts w:hint="eastAsia"/>
          <w:szCs w:val="21"/>
        </w:rPr>
        <w:t>向出票行或代理付款行倒提银行汇票、本票、银行承兑汇票、商业承兑汇票、华东三省一市汇票等；</w:t>
      </w:r>
    </w:p>
    <w:p w:rsidR="004A1DF5" w:rsidRDefault="004A1DF5">
      <w:pPr>
        <w:numPr>
          <w:ilvl w:val="0"/>
          <w:numId w:val="348"/>
        </w:numPr>
        <w:rPr>
          <w:szCs w:val="21"/>
        </w:rPr>
      </w:pPr>
      <w:r>
        <w:rPr>
          <w:rFonts w:hint="eastAsia"/>
          <w:szCs w:val="21"/>
        </w:rPr>
        <w:t>收款人为我行客户的同城特约委托收款；</w:t>
      </w:r>
    </w:p>
    <w:p w:rsidR="004A1DF5" w:rsidRDefault="004A1DF5">
      <w:pPr>
        <w:numPr>
          <w:ilvl w:val="0"/>
          <w:numId w:val="348"/>
        </w:numPr>
        <w:rPr>
          <w:szCs w:val="21"/>
        </w:rPr>
      </w:pPr>
      <w:r>
        <w:rPr>
          <w:rFonts w:hint="eastAsia"/>
          <w:szCs w:val="21"/>
        </w:rPr>
        <w:t>收款人为我行客户的支票托收；</w:t>
      </w:r>
    </w:p>
    <w:p w:rsidR="004A1DF5" w:rsidRDefault="004A1DF5">
      <w:pPr>
        <w:numPr>
          <w:ilvl w:val="0"/>
          <w:numId w:val="348"/>
        </w:numPr>
        <w:rPr>
          <w:szCs w:val="21"/>
        </w:rPr>
      </w:pPr>
      <w:r>
        <w:rPr>
          <w:rFonts w:hint="eastAsia"/>
          <w:szCs w:val="21"/>
        </w:rPr>
        <w:t>提回借记被退票处理；</w:t>
      </w:r>
    </w:p>
    <w:p w:rsidR="004A1DF5" w:rsidRDefault="004A1DF5">
      <w:pPr>
        <w:numPr>
          <w:ilvl w:val="0"/>
          <w:numId w:val="348"/>
        </w:numPr>
        <w:rPr>
          <w:szCs w:val="21"/>
        </w:rPr>
      </w:pPr>
      <w:r>
        <w:rPr>
          <w:rFonts w:hint="eastAsia"/>
          <w:szCs w:val="21"/>
        </w:rPr>
        <w:t>转汇手续费、本票垫付息、查询手续费的收取。</w:t>
      </w:r>
    </w:p>
    <w:p w:rsidR="004A1DF5" w:rsidRDefault="004A1DF5">
      <w:pPr>
        <w:ind w:leftChars="200" w:left="480" w:firstLineChars="150" w:firstLine="360"/>
        <w:rPr>
          <w:szCs w:val="21"/>
        </w:rPr>
      </w:pPr>
      <w:r>
        <w:rPr>
          <w:rFonts w:hint="eastAsia"/>
          <w:szCs w:val="21"/>
        </w:rPr>
        <w:t>注：指提出交换时已经清算了头寸的处理方式，若仅仅是交换票据，由对方行主动划款的，不纳入本系统处理。</w:t>
      </w:r>
    </w:p>
    <w:p w:rsidR="004A1DF5" w:rsidRDefault="004A1DF5">
      <w:pPr>
        <w:ind w:firstLineChars="200" w:firstLine="480"/>
        <w:rPr>
          <w:szCs w:val="21"/>
        </w:rPr>
      </w:pPr>
      <w:r>
        <w:rPr>
          <w:rFonts w:hint="eastAsia"/>
          <w:szCs w:val="21"/>
        </w:rPr>
        <w:t>2</w:t>
      </w:r>
      <w:r>
        <w:rPr>
          <w:rFonts w:hint="eastAsia"/>
          <w:szCs w:val="21"/>
        </w:rPr>
        <w:t>、目前只开发了手工处理方式的借记业务，主要有同城票交和大同城交换两个提出渠道，深圳还有深港票交。</w:t>
      </w:r>
    </w:p>
    <w:p w:rsidR="004A1DF5" w:rsidRDefault="004A1DF5">
      <w:pPr>
        <w:ind w:firstLineChars="200" w:firstLine="480"/>
        <w:rPr>
          <w:szCs w:val="21"/>
        </w:rPr>
      </w:pPr>
      <w:r>
        <w:rPr>
          <w:rFonts w:hint="eastAsia"/>
          <w:szCs w:val="21"/>
        </w:rPr>
        <w:t>3</w:t>
      </w:r>
      <w:r>
        <w:rPr>
          <w:rFonts w:hint="eastAsia"/>
          <w:szCs w:val="21"/>
        </w:rPr>
        <w:t>、暂时不支持代理提出方式，新设未参加交换的机构可以将票据送往指定处处理。</w:t>
      </w:r>
    </w:p>
    <w:p w:rsidR="004A1DF5" w:rsidRDefault="004A1DF5">
      <w:pPr>
        <w:ind w:firstLineChars="200" w:firstLine="480"/>
        <w:rPr>
          <w:szCs w:val="21"/>
        </w:rPr>
      </w:pPr>
      <w:r>
        <w:rPr>
          <w:rFonts w:hint="eastAsia"/>
          <w:szCs w:val="21"/>
        </w:rPr>
        <w:t>4</w:t>
      </w:r>
      <w:r>
        <w:rPr>
          <w:rFonts w:hint="eastAsia"/>
          <w:szCs w:val="21"/>
        </w:rPr>
        <w:t>、第一期程序不处理收费。不检查收款人委托收款背书的有效性，分行仍应按文件规定审查。</w:t>
      </w:r>
    </w:p>
    <w:p w:rsidR="004A1DF5" w:rsidRDefault="004A1DF5">
      <w:pPr>
        <w:ind w:firstLineChars="200" w:firstLine="480"/>
        <w:rPr>
          <w:szCs w:val="21"/>
        </w:rPr>
      </w:pPr>
      <w:r>
        <w:rPr>
          <w:rFonts w:hint="eastAsia"/>
          <w:szCs w:val="21"/>
        </w:rPr>
        <w:t>5</w:t>
      </w:r>
      <w:r>
        <w:rPr>
          <w:rFonts w:hint="eastAsia"/>
          <w:szCs w:val="21"/>
        </w:rPr>
        <w:t>、账务设计</w:t>
      </w:r>
    </w:p>
    <w:p w:rsidR="004A1DF5" w:rsidRDefault="004A1DF5" w:rsidP="00E538B8">
      <w:pPr>
        <w:numPr>
          <w:ilvl w:val="0"/>
          <w:numId w:val="349"/>
        </w:numPr>
        <w:tabs>
          <w:tab w:val="clear" w:pos="780"/>
          <w:tab w:val="num" w:pos="1260"/>
        </w:tabs>
        <w:ind w:left="1260"/>
        <w:rPr>
          <w:szCs w:val="21"/>
        </w:rPr>
      </w:pPr>
      <w:r>
        <w:rPr>
          <w:rFonts w:hint="eastAsia"/>
          <w:szCs w:val="21"/>
        </w:rPr>
        <w:t>待入账：借</w:t>
      </w:r>
      <w:r>
        <w:rPr>
          <w:szCs w:val="21"/>
        </w:rPr>
        <w:t>4015</w:t>
      </w:r>
      <w:r>
        <w:rPr>
          <w:rFonts w:hint="eastAsia"/>
          <w:szCs w:val="21"/>
        </w:rPr>
        <w:t>贷</w:t>
      </w:r>
      <w:r>
        <w:rPr>
          <w:szCs w:val="21"/>
        </w:rPr>
        <w:t>2062</w:t>
      </w:r>
    </w:p>
    <w:p w:rsidR="004A1DF5" w:rsidRDefault="004A1DF5" w:rsidP="00E538B8">
      <w:pPr>
        <w:numPr>
          <w:ilvl w:val="0"/>
          <w:numId w:val="349"/>
        </w:numPr>
        <w:tabs>
          <w:tab w:val="clear" w:pos="780"/>
          <w:tab w:val="num" w:pos="1260"/>
        </w:tabs>
        <w:ind w:left="1260"/>
        <w:rPr>
          <w:szCs w:val="21"/>
        </w:rPr>
      </w:pPr>
      <w:r>
        <w:rPr>
          <w:rFonts w:hint="eastAsia"/>
          <w:szCs w:val="21"/>
        </w:rPr>
        <w:t>已入账：借</w:t>
      </w:r>
      <w:r>
        <w:rPr>
          <w:szCs w:val="21"/>
        </w:rPr>
        <w:t>2062</w:t>
      </w:r>
      <w:r>
        <w:rPr>
          <w:rFonts w:hint="eastAsia"/>
          <w:szCs w:val="21"/>
        </w:rPr>
        <w:t>贷</w:t>
      </w:r>
      <w:r>
        <w:rPr>
          <w:szCs w:val="21"/>
        </w:rPr>
        <w:t>2001</w:t>
      </w:r>
    </w:p>
    <w:p w:rsidR="004A1DF5" w:rsidRDefault="004A1DF5" w:rsidP="00E538B8">
      <w:pPr>
        <w:numPr>
          <w:ilvl w:val="0"/>
          <w:numId w:val="349"/>
        </w:numPr>
        <w:tabs>
          <w:tab w:val="clear" w:pos="780"/>
          <w:tab w:val="num" w:pos="1260"/>
        </w:tabs>
        <w:ind w:left="1260"/>
        <w:rPr>
          <w:szCs w:val="21"/>
        </w:rPr>
      </w:pPr>
      <w:r>
        <w:rPr>
          <w:rFonts w:hint="eastAsia"/>
          <w:szCs w:val="21"/>
        </w:rPr>
        <w:t>被退票：借</w:t>
      </w:r>
      <w:r>
        <w:rPr>
          <w:szCs w:val="21"/>
        </w:rPr>
        <w:t>1039</w:t>
      </w:r>
      <w:r>
        <w:rPr>
          <w:rFonts w:hint="eastAsia"/>
          <w:szCs w:val="21"/>
        </w:rPr>
        <w:t>贷</w:t>
      </w:r>
      <w:r>
        <w:rPr>
          <w:szCs w:val="21"/>
        </w:rPr>
        <w:t>4015</w:t>
      </w:r>
    </w:p>
    <w:p w:rsidR="004A1DF5" w:rsidRDefault="004A1DF5" w:rsidP="00E538B8">
      <w:pPr>
        <w:numPr>
          <w:ilvl w:val="0"/>
          <w:numId w:val="349"/>
        </w:numPr>
        <w:tabs>
          <w:tab w:val="clear" w:pos="780"/>
          <w:tab w:val="num" w:pos="1260"/>
        </w:tabs>
        <w:ind w:left="1260"/>
        <w:rPr>
          <w:szCs w:val="21"/>
        </w:rPr>
      </w:pPr>
      <w:r>
        <w:rPr>
          <w:rFonts w:hint="eastAsia"/>
          <w:szCs w:val="21"/>
        </w:rPr>
        <w:t>退票重提：借</w:t>
      </w:r>
      <w:r>
        <w:rPr>
          <w:szCs w:val="21"/>
        </w:rPr>
        <w:t>4015</w:t>
      </w:r>
      <w:r>
        <w:rPr>
          <w:rFonts w:hint="eastAsia"/>
          <w:szCs w:val="21"/>
        </w:rPr>
        <w:t>贷</w:t>
      </w:r>
      <w:r>
        <w:rPr>
          <w:szCs w:val="21"/>
        </w:rPr>
        <w:t>1039</w:t>
      </w:r>
    </w:p>
    <w:p w:rsidR="004A1DF5" w:rsidRDefault="004A1DF5" w:rsidP="00E538B8">
      <w:pPr>
        <w:numPr>
          <w:ilvl w:val="0"/>
          <w:numId w:val="349"/>
        </w:numPr>
        <w:tabs>
          <w:tab w:val="clear" w:pos="780"/>
          <w:tab w:val="num" w:pos="1260"/>
        </w:tabs>
        <w:ind w:left="1260"/>
        <w:rPr>
          <w:szCs w:val="21"/>
        </w:rPr>
      </w:pPr>
      <w:r>
        <w:rPr>
          <w:rFonts w:hint="eastAsia"/>
          <w:szCs w:val="21"/>
        </w:rPr>
        <w:t>已退票：借</w:t>
      </w:r>
      <w:r>
        <w:rPr>
          <w:szCs w:val="21"/>
        </w:rPr>
        <w:t>2062</w:t>
      </w:r>
      <w:r>
        <w:rPr>
          <w:rFonts w:hint="eastAsia"/>
          <w:szCs w:val="21"/>
        </w:rPr>
        <w:t>贷</w:t>
      </w:r>
      <w:r>
        <w:rPr>
          <w:szCs w:val="21"/>
        </w:rPr>
        <w:t>1039</w:t>
      </w:r>
    </w:p>
    <w:p w:rsidR="004A1DF5" w:rsidRDefault="004A1DF5">
      <w:pPr>
        <w:ind w:firstLineChars="200" w:firstLine="480"/>
        <w:rPr>
          <w:szCs w:val="21"/>
        </w:rPr>
      </w:pPr>
      <w:r>
        <w:rPr>
          <w:rFonts w:hint="eastAsia"/>
          <w:szCs w:val="21"/>
        </w:rPr>
        <w:t>6</w:t>
      </w:r>
      <w:r>
        <w:rPr>
          <w:rFonts w:hint="eastAsia"/>
          <w:szCs w:val="21"/>
        </w:rPr>
        <w:t>、回单设计</w:t>
      </w:r>
    </w:p>
    <w:p w:rsidR="004A1DF5" w:rsidRDefault="004A1DF5" w:rsidP="00E538B8">
      <w:pPr>
        <w:numPr>
          <w:ilvl w:val="0"/>
          <w:numId w:val="350"/>
        </w:numPr>
        <w:tabs>
          <w:tab w:val="clear" w:pos="780"/>
          <w:tab w:val="num" w:pos="1260"/>
        </w:tabs>
        <w:ind w:left="1260"/>
        <w:rPr>
          <w:szCs w:val="21"/>
        </w:rPr>
      </w:pPr>
      <w:r>
        <w:rPr>
          <w:rFonts w:hint="eastAsia"/>
          <w:szCs w:val="21"/>
        </w:rPr>
        <w:lastRenderedPageBreak/>
        <w:t>登记时按需打印受理通知单；</w:t>
      </w:r>
    </w:p>
    <w:p w:rsidR="004A1DF5" w:rsidRDefault="004A1DF5" w:rsidP="00E538B8">
      <w:pPr>
        <w:numPr>
          <w:ilvl w:val="0"/>
          <w:numId w:val="350"/>
        </w:numPr>
        <w:tabs>
          <w:tab w:val="clear" w:pos="780"/>
          <w:tab w:val="num" w:pos="1260"/>
        </w:tabs>
        <w:ind w:left="1260"/>
        <w:rPr>
          <w:szCs w:val="21"/>
        </w:rPr>
      </w:pPr>
      <w:r>
        <w:rPr>
          <w:rFonts w:hint="eastAsia"/>
          <w:szCs w:val="21"/>
        </w:rPr>
        <w:t>入账时按需打印收妥入账回单，入指定户时批量打印入账回单；</w:t>
      </w:r>
    </w:p>
    <w:p w:rsidR="004A1DF5" w:rsidRDefault="004A1DF5" w:rsidP="00E538B8">
      <w:pPr>
        <w:numPr>
          <w:ilvl w:val="0"/>
          <w:numId w:val="350"/>
        </w:numPr>
        <w:tabs>
          <w:tab w:val="clear" w:pos="780"/>
          <w:tab w:val="num" w:pos="1260"/>
        </w:tabs>
        <w:ind w:left="1260"/>
        <w:rPr>
          <w:szCs w:val="21"/>
        </w:rPr>
      </w:pPr>
      <w:r>
        <w:rPr>
          <w:rFonts w:hint="eastAsia"/>
          <w:szCs w:val="21"/>
        </w:rPr>
        <w:t>退客户时，实时打印退票通知单，此通知单一式两联，应与被退回的票据一起保管，客户签收后将票据退客户，通知单一联客户签收后专夹保管，一联作当日单据检查；</w:t>
      </w:r>
    </w:p>
    <w:p w:rsidR="004A1DF5" w:rsidRDefault="004A1DF5" w:rsidP="00E538B8">
      <w:pPr>
        <w:numPr>
          <w:ilvl w:val="0"/>
          <w:numId w:val="350"/>
        </w:numPr>
        <w:tabs>
          <w:tab w:val="clear" w:pos="780"/>
          <w:tab w:val="num" w:pos="1260"/>
        </w:tabs>
        <w:ind w:left="1260"/>
        <w:rPr>
          <w:szCs w:val="21"/>
        </w:rPr>
      </w:pPr>
      <w:r>
        <w:rPr>
          <w:rFonts w:hint="eastAsia"/>
          <w:szCs w:val="21"/>
        </w:rPr>
        <w:t>客户账撤销时批量打印冲账回单；</w:t>
      </w:r>
    </w:p>
    <w:p w:rsidR="004A1DF5" w:rsidRDefault="004A1DF5" w:rsidP="00E538B8">
      <w:pPr>
        <w:numPr>
          <w:ilvl w:val="0"/>
          <w:numId w:val="350"/>
        </w:numPr>
        <w:tabs>
          <w:tab w:val="clear" w:pos="780"/>
          <w:tab w:val="num" w:pos="1260"/>
        </w:tabs>
        <w:ind w:left="1260"/>
        <w:rPr>
          <w:szCs w:val="21"/>
        </w:rPr>
      </w:pPr>
      <w:r>
        <w:rPr>
          <w:rFonts w:hint="eastAsia"/>
          <w:szCs w:val="21"/>
        </w:rPr>
        <w:t>入挂账户口时打印挂账单，业务本身不提供回单，冲挂账也不产生冲账回单；</w:t>
      </w:r>
    </w:p>
    <w:p w:rsidR="004A1DF5" w:rsidRDefault="004A1DF5" w:rsidP="00E538B8">
      <w:pPr>
        <w:numPr>
          <w:ilvl w:val="0"/>
          <w:numId w:val="350"/>
        </w:numPr>
        <w:tabs>
          <w:tab w:val="clear" w:pos="780"/>
          <w:tab w:val="num" w:pos="1260"/>
        </w:tabs>
        <w:ind w:left="1260"/>
        <w:rPr>
          <w:szCs w:val="21"/>
        </w:rPr>
      </w:pPr>
      <w:r>
        <w:rPr>
          <w:rFonts w:hint="eastAsia"/>
          <w:szCs w:val="21"/>
        </w:rPr>
        <w:t>退票撤销时不打印回单，此时柜员应将原打印出来的挂账单作废</w:t>
      </w:r>
      <w:r>
        <w:rPr>
          <w:szCs w:val="21"/>
        </w:rPr>
        <w:t>(</w:t>
      </w:r>
      <w:r>
        <w:rPr>
          <w:rFonts w:hint="eastAsia"/>
          <w:szCs w:val="21"/>
        </w:rPr>
        <w:t>或作日结附件</w:t>
      </w:r>
      <w:r>
        <w:rPr>
          <w:szCs w:val="21"/>
        </w:rPr>
        <w:t>)</w:t>
      </w:r>
      <w:r>
        <w:rPr>
          <w:rFonts w:hint="eastAsia"/>
          <w:szCs w:val="21"/>
        </w:rPr>
        <w:t>。</w:t>
      </w:r>
    </w:p>
    <w:p w:rsidR="004A1DF5" w:rsidRDefault="004A1DF5">
      <w:pPr>
        <w:ind w:firstLineChars="200" w:firstLine="480"/>
        <w:rPr>
          <w:szCs w:val="21"/>
        </w:rPr>
      </w:pPr>
      <w:r>
        <w:rPr>
          <w:rFonts w:hint="eastAsia"/>
          <w:szCs w:val="21"/>
        </w:rPr>
        <w:t>7</w:t>
      </w:r>
      <w:r>
        <w:rPr>
          <w:rFonts w:hint="eastAsia"/>
          <w:szCs w:val="21"/>
        </w:rPr>
        <w:t>、日结控制</w:t>
      </w:r>
    </w:p>
    <w:p w:rsidR="004A1DF5" w:rsidRDefault="004A1DF5" w:rsidP="00E538B8">
      <w:pPr>
        <w:numPr>
          <w:ilvl w:val="0"/>
          <w:numId w:val="351"/>
        </w:numPr>
        <w:tabs>
          <w:tab w:val="clear" w:pos="840"/>
          <w:tab w:val="num" w:pos="1260"/>
        </w:tabs>
        <w:ind w:left="1260"/>
      </w:pPr>
      <w:r>
        <w:rPr>
          <w:rFonts w:hint="eastAsia"/>
        </w:rPr>
        <w:t>提出登记时</w:t>
      </w:r>
      <w:r>
        <w:rPr>
          <w:rFonts w:hint="eastAsia"/>
        </w:rPr>
        <w:t>(</w:t>
      </w:r>
      <w:r>
        <w:rPr>
          <w:rFonts w:hint="eastAsia"/>
        </w:rPr>
        <w:t>待汇出经办、待修改、待复核、待授权、待发送、待入账</w:t>
      </w:r>
      <w:r>
        <w:rPr>
          <w:rFonts w:hint="eastAsia"/>
        </w:rPr>
        <w:t>)</w:t>
      </w:r>
      <w:r>
        <w:rPr>
          <w:rFonts w:hint="eastAsia"/>
        </w:rPr>
        <w:t>不检查。</w:t>
      </w:r>
    </w:p>
    <w:p w:rsidR="004A1DF5" w:rsidRDefault="004A1DF5" w:rsidP="00E538B8">
      <w:pPr>
        <w:numPr>
          <w:ilvl w:val="0"/>
          <w:numId w:val="351"/>
        </w:numPr>
        <w:tabs>
          <w:tab w:val="clear" w:pos="840"/>
          <w:tab w:val="num" w:pos="1260"/>
        </w:tabs>
        <w:ind w:left="1260"/>
      </w:pPr>
      <w:r>
        <w:rPr>
          <w:rFonts w:hint="eastAsia"/>
        </w:rPr>
        <w:t>正常入账时</w:t>
      </w:r>
      <w:r>
        <w:rPr>
          <w:rFonts w:hint="eastAsia"/>
        </w:rPr>
        <w:t>(</w:t>
      </w:r>
      <w:r>
        <w:rPr>
          <w:rFonts w:hint="eastAsia"/>
        </w:rPr>
        <w:t>已入账状态</w:t>
      </w:r>
      <w:r>
        <w:rPr>
          <w:rFonts w:hint="eastAsia"/>
        </w:rPr>
        <w:t>)</w:t>
      </w:r>
      <w:r>
        <w:rPr>
          <w:rFonts w:hint="eastAsia"/>
        </w:rPr>
        <w:t>客户填写的进账单记账联作为</w:t>
      </w:r>
      <w:r>
        <w:rPr>
          <w:rFonts w:hint="eastAsia"/>
        </w:rPr>
        <w:t>010</w:t>
      </w:r>
      <w:r>
        <w:rPr>
          <w:rFonts w:hint="eastAsia"/>
        </w:rPr>
        <w:t>单据检查；如撤销入账</w:t>
      </w:r>
      <w:r>
        <w:rPr>
          <w:rFonts w:hint="eastAsia"/>
        </w:rPr>
        <w:t>(</w:t>
      </w:r>
      <w:r>
        <w:rPr>
          <w:rFonts w:hint="eastAsia"/>
        </w:rPr>
        <w:t>业务由已入账回到待入账</w:t>
      </w:r>
      <w:r>
        <w:rPr>
          <w:rFonts w:hint="eastAsia"/>
        </w:rPr>
        <w:t>)</w:t>
      </w:r>
      <w:r>
        <w:rPr>
          <w:rFonts w:hint="eastAsia"/>
        </w:rPr>
        <w:t>，产生冲账，系统打印日结替代单据，替代原入账的</w:t>
      </w:r>
      <w:r>
        <w:rPr>
          <w:rFonts w:hint="eastAsia"/>
        </w:rPr>
        <w:t>010</w:t>
      </w:r>
      <w:r>
        <w:rPr>
          <w:rFonts w:hint="eastAsia"/>
        </w:rPr>
        <w:t>单据，原客户填写的进账单由柜员抽出专夹保管；入指定户时</w:t>
      </w:r>
      <w:r>
        <w:rPr>
          <w:rFonts w:hint="eastAsia"/>
        </w:rPr>
        <w:t>(</w:t>
      </w:r>
      <w:r>
        <w:rPr>
          <w:rFonts w:hint="eastAsia"/>
        </w:rPr>
        <w:t>已入账状态</w:t>
      </w:r>
      <w:r>
        <w:rPr>
          <w:rFonts w:hint="eastAsia"/>
        </w:rPr>
        <w:t>)</w:t>
      </w:r>
      <w:r>
        <w:rPr>
          <w:rFonts w:hint="eastAsia"/>
        </w:rPr>
        <w:t>，系统实时打印一联入账单据作</w:t>
      </w:r>
      <w:r>
        <w:rPr>
          <w:rFonts w:hint="eastAsia"/>
        </w:rPr>
        <w:t>010</w:t>
      </w:r>
      <w:r>
        <w:rPr>
          <w:rFonts w:hint="eastAsia"/>
        </w:rPr>
        <w:t>单据检查，柜员将原客户填写的进账单作该入账单据的附件；入挂账单时</w:t>
      </w:r>
      <w:r>
        <w:rPr>
          <w:rFonts w:hint="eastAsia"/>
        </w:rPr>
        <w:t>(</w:t>
      </w:r>
      <w:r>
        <w:rPr>
          <w:rFonts w:hint="eastAsia"/>
        </w:rPr>
        <w:t>已入账状态</w:t>
      </w:r>
      <w:r>
        <w:rPr>
          <w:rFonts w:hint="eastAsia"/>
        </w:rPr>
        <w:t>)</w:t>
      </w:r>
      <w:r>
        <w:rPr>
          <w:rFonts w:hint="eastAsia"/>
        </w:rPr>
        <w:t>，一联挂账单作为一笔</w:t>
      </w:r>
      <w:r>
        <w:rPr>
          <w:rFonts w:hint="eastAsia"/>
        </w:rPr>
        <w:t>015</w:t>
      </w:r>
      <w:r>
        <w:rPr>
          <w:rFonts w:hint="eastAsia"/>
        </w:rPr>
        <w:t>单据检查，原客户填写的进账单与第二联挂账单一并专夹保管。</w:t>
      </w:r>
    </w:p>
    <w:p w:rsidR="004A1DF5" w:rsidRDefault="004A1DF5" w:rsidP="00E538B8">
      <w:pPr>
        <w:numPr>
          <w:ilvl w:val="0"/>
          <w:numId w:val="351"/>
        </w:numPr>
        <w:tabs>
          <w:tab w:val="clear" w:pos="840"/>
          <w:tab w:val="num" w:pos="1260"/>
        </w:tabs>
        <w:ind w:left="1260"/>
      </w:pPr>
      <w:r>
        <w:rPr>
          <w:rFonts w:hint="eastAsia"/>
        </w:rPr>
        <w:t>被退票时（待退票经办状态），不作单据检查。</w:t>
      </w:r>
    </w:p>
    <w:p w:rsidR="004A1DF5" w:rsidRDefault="004A1DF5" w:rsidP="00E538B8">
      <w:pPr>
        <w:numPr>
          <w:ilvl w:val="0"/>
          <w:numId w:val="351"/>
        </w:numPr>
        <w:tabs>
          <w:tab w:val="clear" w:pos="840"/>
          <w:tab w:val="num" w:pos="1260"/>
        </w:tabs>
        <w:ind w:left="1260"/>
      </w:pPr>
      <w:r>
        <w:rPr>
          <w:rFonts w:hint="eastAsia"/>
        </w:rPr>
        <w:t>已退票状态时，系统实时打印退票通知单，作为</w:t>
      </w:r>
      <w:r>
        <w:rPr>
          <w:rFonts w:hint="eastAsia"/>
        </w:rPr>
        <w:t>010</w:t>
      </w:r>
      <w:r>
        <w:rPr>
          <w:rFonts w:hint="eastAsia"/>
        </w:rPr>
        <w:t>单据检查，退票行的退票通知单作附件；撤销退票时（已退票到待退票经办状态）、退票重提时（已退票到待入账），不日结。</w:t>
      </w:r>
    </w:p>
    <w:p w:rsidR="004A1DF5" w:rsidRDefault="004A1DF5" w:rsidP="0004090F">
      <w:pPr>
        <w:pStyle w:val="5"/>
        <w:rPr>
          <w:color w:val="000000"/>
        </w:rPr>
      </w:pPr>
      <w:bookmarkStart w:id="1020" w:name="_Toc97364960"/>
      <w:r>
        <w:rPr>
          <w:rFonts w:hint="eastAsia"/>
        </w:rPr>
        <w:t>二、提出借记登记经办（业务代码</w:t>
      </w:r>
      <w:r>
        <w:rPr>
          <w:rFonts w:hint="eastAsia"/>
          <w:color w:val="000000"/>
        </w:rPr>
        <w:t>5245</w:t>
      </w:r>
      <w:r>
        <w:rPr>
          <w:rFonts w:hint="eastAsia"/>
          <w:color w:val="000000"/>
        </w:rPr>
        <w:t>）</w:t>
      </w:r>
      <w:bookmarkEnd w:id="1020"/>
    </w:p>
    <w:p w:rsidR="004A1DF5" w:rsidRDefault="004A1DF5">
      <w:pPr>
        <w:pStyle w:val="6"/>
      </w:pPr>
      <w:r>
        <w:rPr>
          <w:rFonts w:hint="eastAsia"/>
        </w:rPr>
        <w:t>（一）功能介绍</w:t>
      </w:r>
    </w:p>
    <w:p w:rsidR="004A1DF5" w:rsidRDefault="004A1DF5">
      <w:pPr>
        <w:ind w:firstLineChars="200" w:firstLine="480"/>
      </w:pPr>
      <w:r>
        <w:rPr>
          <w:rFonts w:hint="eastAsia"/>
        </w:rPr>
        <w:t>通过本模块把客户或银行内部提交的，需交换给他行提示付款的有关凭证的要素在系统中登记，提交汇出经办或者通过下一步直接作汇出处理。</w:t>
      </w:r>
    </w:p>
    <w:p w:rsidR="004A1DF5" w:rsidRDefault="004A1DF5">
      <w:pPr>
        <w:ind w:firstLineChars="200" w:firstLine="480"/>
      </w:pPr>
      <w:r>
        <w:rPr>
          <w:rFonts w:hint="eastAsia"/>
        </w:rPr>
        <w:lastRenderedPageBreak/>
        <w:t>通过下一步直接作汇出的处理方法见汇出经办章节。</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、系统没有控制凭证日期和凭证号码为必输项，但柜员应尽可能录入，有利于今后查找业务全貌；</w:t>
      </w:r>
    </w:p>
    <w:p w:rsidR="004A1DF5" w:rsidRDefault="004A1DF5">
      <w:pPr>
        <w:ind w:firstLineChars="200" w:firstLine="480"/>
      </w:pPr>
      <w:r>
        <w:rPr>
          <w:rFonts w:hint="eastAsia"/>
        </w:rPr>
        <w:t>2</w:t>
      </w:r>
      <w:r>
        <w:rPr>
          <w:rFonts w:hint="eastAsia"/>
        </w:rPr>
        <w:t>、系统控制除银行汇票外，提出借记业务的其他凭证种类对应的付款人不能是异地标志；</w:t>
      </w:r>
    </w:p>
    <w:p w:rsidR="004A1DF5" w:rsidRDefault="004A1DF5">
      <w:pPr>
        <w:ind w:firstLineChars="200" w:firstLine="480"/>
      </w:pPr>
      <w:r>
        <w:rPr>
          <w:rFonts w:hint="eastAsia"/>
        </w:rPr>
        <w:t>3</w:t>
      </w:r>
      <w:r>
        <w:rPr>
          <w:rFonts w:hint="eastAsia"/>
        </w:rPr>
        <w:t>、付方信息自动搜索历史，如果输入的户口号在提出借记系统中登记过，取值优先，否则取贷记历史；</w:t>
      </w:r>
    </w:p>
    <w:p w:rsidR="004A1DF5" w:rsidRDefault="004A1DF5">
      <w:pPr>
        <w:ind w:firstLineChars="200" w:firstLine="480"/>
      </w:pPr>
      <w:r>
        <w:rPr>
          <w:rFonts w:hint="eastAsia"/>
        </w:rPr>
        <w:t>4</w:t>
      </w:r>
      <w:r>
        <w:rPr>
          <w:rFonts w:hint="eastAsia"/>
        </w:rPr>
        <w:t>、系统第一期即没有和本票对接，也没有为本票单独设计入账方式（视对接情况再定），故柜员在向他行倒提本票时，需在收方户口处录入银行本票兑付时的指定挂账户口，同其他凭证种类的业务一样隔场入账。这样本票挂账户口的销账与原来的手工操作相比，会有一个时间差。（华东三省一市汇票类似操作）</w:t>
      </w:r>
    </w:p>
    <w:p w:rsidR="004A1DF5" w:rsidRDefault="004A1DF5">
      <w:pPr>
        <w:ind w:firstLineChars="200" w:firstLine="480"/>
      </w:pPr>
      <w:r>
        <w:rPr>
          <w:rFonts w:hint="eastAsia"/>
        </w:rPr>
        <w:t>5</w:t>
      </w:r>
      <w:r>
        <w:rPr>
          <w:rFonts w:hint="eastAsia"/>
        </w:rPr>
        <w:t>、系统控制收方必须是同城区域的我行户口号。</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、用户选择系统导航－结算业务－客户转账提出借记－登记经办，或者在业务代码处输入“</w:t>
      </w:r>
      <w:r>
        <w:rPr>
          <w:rFonts w:hint="eastAsia"/>
          <w:color w:val="000000"/>
        </w:rPr>
        <w:t>5245</w:t>
      </w:r>
      <w:r>
        <w:rPr>
          <w:rFonts w:hint="eastAsia"/>
          <w:color w:val="000000"/>
        </w:rPr>
        <w:t>”</w:t>
      </w:r>
      <w:r>
        <w:rPr>
          <w:rFonts w:hint="eastAsia"/>
        </w:rPr>
        <w:t>进入。</w:t>
      </w:r>
    </w:p>
    <w:p w:rsidR="004A1DF5" w:rsidRDefault="004A1DF5">
      <w:pPr>
        <w:ind w:firstLineChars="200" w:firstLine="480"/>
      </w:pPr>
      <w:r>
        <w:rPr>
          <w:rFonts w:hint="eastAsia"/>
        </w:rPr>
        <w:t>2</w:t>
      </w:r>
      <w:r>
        <w:rPr>
          <w:rFonts w:hint="eastAsia"/>
        </w:rPr>
        <w:t>、根据界面要求录入相应要素后，审核无误后点击“提交主机”，将业务提交“汇出经办”处理。</w:t>
      </w:r>
    </w:p>
    <w:p w:rsidR="004A1DF5" w:rsidRDefault="004A1DF5">
      <w:pPr>
        <w:ind w:firstLineChars="200" w:firstLine="480"/>
      </w:pPr>
      <w:r>
        <w:rPr>
          <w:rFonts w:hint="eastAsia"/>
        </w:rPr>
        <w:t>3</w:t>
      </w:r>
      <w:r>
        <w:rPr>
          <w:rFonts w:hint="eastAsia"/>
        </w:rPr>
        <w:t>、柜员需直接进行汇出处理的，可点击“下一步”，进入汇出信息界面，汇出处理见汇出经办处理章节。</w:t>
      </w:r>
    </w:p>
    <w:p w:rsidR="004A1DF5" w:rsidRDefault="004A1DF5">
      <w:pPr>
        <w:ind w:firstLineChars="200" w:firstLine="480"/>
      </w:pPr>
      <w:r>
        <w:rPr>
          <w:rFonts w:hint="eastAsia"/>
        </w:rPr>
        <w:t>4</w:t>
      </w:r>
      <w:r>
        <w:rPr>
          <w:rFonts w:hint="eastAsia"/>
        </w:rPr>
        <w:t>、柜员进行汇出处理时，如需返回修改受理要素的，可点击“上一步”返回受理信息录入页面。</w:t>
      </w:r>
    </w:p>
    <w:p w:rsidR="004A1DF5" w:rsidRDefault="004A1DF5">
      <w:pPr>
        <w:ind w:firstLineChars="200" w:firstLine="480"/>
      </w:pPr>
      <w:r>
        <w:rPr>
          <w:rFonts w:hint="eastAsia"/>
        </w:rPr>
        <w:t>5</w:t>
      </w:r>
      <w:r>
        <w:rPr>
          <w:rFonts w:hint="eastAsia"/>
        </w:rPr>
        <w:t>、柜员审核汇出信息录入无误后，点击“确定”将业务提交后续处理。</w:t>
      </w:r>
    </w:p>
    <w:p w:rsidR="004A1DF5" w:rsidRDefault="004A1DF5">
      <w:pPr>
        <w:pStyle w:val="5"/>
      </w:pPr>
      <w:bookmarkStart w:id="1021" w:name="_Toc97364961"/>
      <w:r>
        <w:rPr>
          <w:rFonts w:hint="eastAsia"/>
        </w:rPr>
        <w:t>三、提出借记汇出经办（业务代码</w:t>
      </w:r>
      <w:r>
        <w:rPr>
          <w:rFonts w:hint="eastAsia"/>
          <w:color w:val="000000"/>
        </w:rPr>
        <w:t>5255</w:t>
      </w:r>
      <w:r>
        <w:rPr>
          <w:rFonts w:hint="eastAsia"/>
        </w:rPr>
        <w:t>）</w:t>
      </w:r>
      <w:bookmarkEnd w:id="1021"/>
    </w:p>
    <w:p w:rsidR="004A1DF5" w:rsidRDefault="004A1DF5">
      <w:pPr>
        <w:pStyle w:val="6"/>
      </w:pPr>
      <w:r>
        <w:rPr>
          <w:rFonts w:hint="eastAsia"/>
        </w:rPr>
        <w:t>（一）功能介绍</w:t>
      </w:r>
    </w:p>
    <w:p w:rsidR="004A1DF5" w:rsidRDefault="004A1DF5">
      <w:pPr>
        <w:ind w:firstLineChars="200" w:firstLine="480"/>
      </w:pPr>
      <w:r>
        <w:rPr>
          <w:rFonts w:hint="eastAsia"/>
        </w:rPr>
        <w:t>通过该功能对提出借记业务指定交换渠道，登记我行提出日期场次和预计入账日期场次，录入业务批次，将业务提交后续处理，以实现借记业务正确提出和</w:t>
      </w:r>
      <w:r>
        <w:rPr>
          <w:rFonts w:hint="eastAsia"/>
        </w:rPr>
        <w:lastRenderedPageBreak/>
        <w:t>正常入账。</w:t>
      </w:r>
    </w:p>
    <w:p w:rsidR="004A1DF5" w:rsidRDefault="004A1DF5">
      <w:pPr>
        <w:pStyle w:val="6"/>
      </w:pPr>
      <w:r>
        <w:rPr>
          <w:rFonts w:hint="eastAsia"/>
        </w:rPr>
        <w:t>（二）风险提示</w:t>
      </w:r>
    </w:p>
    <w:p w:rsidR="004A1DF5" w:rsidRDefault="004A1DF5">
      <w:pPr>
        <w:ind w:firstLineChars="200" w:firstLine="480"/>
      </w:pPr>
      <w:r>
        <w:rPr>
          <w:rFonts w:hint="eastAsia"/>
        </w:rPr>
        <w:t>1</w:t>
      </w:r>
      <w:r>
        <w:rPr>
          <w:rFonts w:hint="eastAsia"/>
        </w:rPr>
        <w:t>、系统自动计算并默认显示银行指定提出方式，但由于各地人行规定不同，默认显示的交换渠道可能与当地实际情况不符，系统提供了符合的其他渠道，柜员应认真审核，有必要时应重新选择。</w:t>
      </w:r>
    </w:p>
    <w:p w:rsidR="004A1DF5" w:rsidRDefault="004A1DF5">
      <w:pPr>
        <w:ind w:firstLineChars="200" w:firstLine="480"/>
      </w:pPr>
      <w:r>
        <w:rPr>
          <w:rFonts w:hint="eastAsia"/>
        </w:rPr>
        <w:t>2</w:t>
      </w:r>
      <w:r>
        <w:rPr>
          <w:rFonts w:hint="eastAsia"/>
        </w:rPr>
        <w:t>、系统自动计算并显示我行提出交换日期场次以及预计入账日期和场次，但可能会因为业务的特殊需要而要求手工更改，柜员应仔细审核。</w:t>
      </w:r>
    </w:p>
    <w:p w:rsidR="004A1DF5" w:rsidRDefault="004A1DF5">
      <w:pPr>
        <w:ind w:firstLineChars="200" w:firstLine="480"/>
      </w:pPr>
      <w:r>
        <w:rPr>
          <w:rFonts w:hint="eastAsia"/>
        </w:rPr>
        <w:t>3</w:t>
      </w:r>
      <w:r>
        <w:rPr>
          <w:rFonts w:hint="eastAsia"/>
        </w:rPr>
        <w:t>、系统只支持当地所有的远交行都是参加当地人行指定的某几场交换，各行的退票场次也一样的情况。如果分行有与之不同的特殊情况，则计算出来的我行提出交换日期场次以及预计入账日期场次都不准确，需手工修改。</w:t>
      </w:r>
    </w:p>
    <w:p w:rsidR="004A1DF5" w:rsidRDefault="004A1DF5">
      <w:pPr>
        <w:pStyle w:val="6"/>
      </w:pPr>
      <w:r>
        <w:rPr>
          <w:rFonts w:hint="eastAsia"/>
        </w:rPr>
        <w:t>（三）操作要点</w:t>
      </w:r>
    </w:p>
    <w:p w:rsidR="004A1DF5" w:rsidRDefault="004A1DF5">
      <w:pPr>
        <w:ind w:firstLineChars="200" w:firstLine="480"/>
      </w:pPr>
      <w:r>
        <w:rPr>
          <w:rFonts w:hint="eastAsia"/>
        </w:rPr>
        <w:t>1</w:t>
      </w:r>
      <w:r>
        <w:rPr>
          <w:rFonts w:hint="eastAsia"/>
        </w:rPr>
        <w:t>、系统自动计算并显示我行提出交换日期场次，柜员可手工修改，修改后需授权。</w:t>
      </w:r>
    </w:p>
    <w:p w:rsidR="004A1DF5" w:rsidRDefault="004A1DF5">
      <w:pPr>
        <w:ind w:firstLineChars="200" w:firstLine="480"/>
      </w:pPr>
      <w:r>
        <w:rPr>
          <w:rFonts w:hint="eastAsia"/>
        </w:rPr>
        <w:t>2</w:t>
      </w:r>
      <w:r>
        <w:rPr>
          <w:rFonts w:hint="eastAsia"/>
        </w:rPr>
        <w:t>、系统自动计算并显示预计入账场次和日期，如柜员修改了提出交换日期和场次，预计入账日期和场次并不会随之变化，也需手工修改。手工修改预计入账日期和场次后也需授权。</w:t>
      </w:r>
    </w:p>
    <w:p w:rsidR="004A1DF5" w:rsidRDefault="004A1DF5">
      <w:pPr>
        <w:ind w:firstLineChars="200" w:firstLine="480"/>
      </w:pPr>
      <w:r>
        <w:rPr>
          <w:rFonts w:hint="eastAsia"/>
        </w:rPr>
        <w:t>3</w:t>
      </w:r>
      <w:r>
        <w:rPr>
          <w:rFonts w:hint="eastAsia"/>
        </w:rPr>
        <w:t>、当地有远交的分行，应在公共规则系统－系统配置－客户服务系统－</w:t>
      </w:r>
      <w:r>
        <w:t>CSEXGDNRCT</w:t>
      </w:r>
      <w:r>
        <w:rPr>
          <w:rFonts w:hint="eastAsia"/>
        </w:rPr>
        <w:t>转账汇款票据交换日期场次控制中维护远交行属性，其中远交场控制应录入</w:t>
      </w:r>
      <w:r>
        <w:rPr>
          <w:rFonts w:hint="eastAsia"/>
        </w:rPr>
        <w:t>BxMy</w:t>
      </w:r>
      <w:r>
        <w:rPr>
          <w:rFonts w:hint="eastAsia"/>
        </w:rPr>
        <w:t>的形式，即表示远交行从第几场开始参加交换，每天参加几场，如</w:t>
      </w:r>
      <w:r>
        <w:rPr>
          <w:rFonts w:hint="eastAsia"/>
        </w:rPr>
        <w:t>B2M1</w:t>
      </w:r>
      <w:r>
        <w:rPr>
          <w:rFonts w:hint="eastAsia"/>
        </w:rPr>
        <w:t>即表示当地的远交行每天从第二场参加交换，每天只参加一场。</w:t>
      </w:r>
    </w:p>
    <w:p w:rsidR="004A1DF5" w:rsidRDefault="004A1DF5">
      <w:pPr>
        <w:ind w:firstLineChars="200" w:firstLine="480"/>
      </w:pPr>
      <w:r>
        <w:rPr>
          <w:rFonts w:hint="eastAsia"/>
        </w:rPr>
        <w:t>4</w:t>
      </w:r>
      <w:r>
        <w:rPr>
          <w:rFonts w:hint="eastAsia"/>
        </w:rPr>
        <w:t>、接收行交换号必须是已在他行联行号里维护了的他行联行号，系统会搜索历史显示接收行号，更改接收行号，系统会重新计算预计入账场次。</w:t>
      </w:r>
    </w:p>
    <w:p w:rsidR="004A1DF5" w:rsidRDefault="004A1DF5">
      <w:pPr>
        <w:ind w:firstLineChars="200" w:firstLine="480"/>
      </w:pPr>
      <w:r>
        <w:rPr>
          <w:rFonts w:hint="eastAsia"/>
        </w:rPr>
        <w:t>5</w:t>
      </w:r>
      <w:r>
        <w:rPr>
          <w:rFonts w:hint="eastAsia"/>
        </w:rPr>
        <w:t>、柜员可根据操作习惯决定是否录入批次，主要用于业务量较大的网点，为分批打码或提出时，便于统计核对。</w:t>
      </w:r>
    </w:p>
    <w:p w:rsidR="004A1DF5" w:rsidRDefault="004A1DF5">
      <w:pPr>
        <w:pStyle w:val="6"/>
      </w:pPr>
      <w:r>
        <w:rPr>
          <w:rFonts w:hint="eastAsia"/>
        </w:rPr>
        <w:t>（四）操作步骤</w:t>
      </w:r>
    </w:p>
    <w:p w:rsidR="004A1DF5" w:rsidRDefault="004A1DF5">
      <w:pPr>
        <w:ind w:firstLineChars="200" w:firstLine="480"/>
      </w:pPr>
      <w:r>
        <w:rPr>
          <w:rFonts w:hint="eastAsia"/>
        </w:rPr>
        <w:t>1</w:t>
      </w:r>
      <w:r>
        <w:rPr>
          <w:rFonts w:hint="eastAsia"/>
        </w:rPr>
        <w:t>、用户选择系统导航－结算业务－客户转账提出借记－汇出经办，或者在业务代码处输入“</w:t>
      </w:r>
      <w:r>
        <w:rPr>
          <w:rFonts w:hint="eastAsia"/>
          <w:color w:val="000000"/>
        </w:rPr>
        <w:t>5255</w:t>
      </w:r>
      <w:r>
        <w:rPr>
          <w:rFonts w:hint="eastAsia"/>
          <w:color w:val="000000"/>
        </w:rPr>
        <w:t>”</w:t>
      </w:r>
      <w:r>
        <w:rPr>
          <w:rFonts w:hint="eastAsia"/>
        </w:rPr>
        <w:t>进入。</w:t>
      </w:r>
    </w:p>
    <w:p w:rsidR="004A1DF5" w:rsidRDefault="004A1DF5">
      <w:pPr>
        <w:ind w:firstLineChars="200" w:firstLine="480"/>
      </w:pPr>
      <w:r>
        <w:rPr>
          <w:rFonts w:hint="eastAsia"/>
        </w:rPr>
        <w:t>2</w:t>
      </w:r>
      <w:r>
        <w:rPr>
          <w:rFonts w:hint="eastAsia"/>
        </w:rPr>
        <w:t>、根据当地分行实际情况判断是否需要更改系统计算出来的指定提出方式，</w:t>
      </w:r>
      <w:r>
        <w:rPr>
          <w:rFonts w:hint="eastAsia"/>
        </w:rPr>
        <w:lastRenderedPageBreak/>
        <w:t>及是否需要修改提出交换日期场次和预计入账日期场次，根据工作习惯决定是否录入批次。</w:t>
      </w:r>
    </w:p>
    <w:p w:rsidR="004A1DF5" w:rsidRDefault="004A1DF5">
      <w:pPr>
        <w:ind w:firstLineChars="200" w:firstLine="480"/>
      </w:pPr>
      <w:r>
        <w:rPr>
          <w:rFonts w:hint="eastAsia"/>
        </w:rPr>
        <w:t>3</w:t>
      </w:r>
      <w:r>
        <w:rPr>
          <w:rFonts w:hint="eastAsia"/>
        </w:rPr>
        <w:t>、如柜员核对受理信息不符，可点击“退经办修改”，将业务退到“待修改”状态，由原经办人员修改后再进行汇出处理。</w:t>
      </w:r>
    </w:p>
    <w:p w:rsidR="004A1DF5" w:rsidRDefault="004A1DF5">
      <w:pPr>
        <w:ind w:firstLineChars="200" w:firstLine="480"/>
      </w:pPr>
      <w:r>
        <w:rPr>
          <w:rFonts w:hint="eastAsia"/>
        </w:rPr>
        <w:t>4</w:t>
      </w:r>
      <w:r>
        <w:rPr>
          <w:rFonts w:hint="eastAsia"/>
        </w:rPr>
        <w:t>、审核受理信息及汇出信息无误后，点击“确定”按钮将业务提交后续处理。</w:t>
      </w:r>
    </w:p>
    <w:p w:rsidR="004A1DF5" w:rsidRDefault="004A1DF5"/>
    <w:p w:rsidR="004A1DF5" w:rsidRDefault="004A1DF5">
      <w:pPr>
        <w:pStyle w:val="5"/>
        <w:rPr>
          <w:color w:val="000000"/>
        </w:rPr>
      </w:pPr>
      <w:bookmarkStart w:id="1022" w:name="_Toc97364962"/>
      <w:r>
        <w:rPr>
          <w:rFonts w:hint="eastAsia"/>
        </w:rPr>
        <w:t>四、提出借记复核（业务代码</w:t>
      </w:r>
      <w:r>
        <w:rPr>
          <w:rFonts w:hint="eastAsia"/>
          <w:color w:val="000000"/>
        </w:rPr>
        <w:t>5246</w:t>
      </w:r>
      <w:r>
        <w:rPr>
          <w:rFonts w:hint="eastAsia"/>
          <w:color w:val="000000"/>
        </w:rPr>
        <w:t>）</w:t>
      </w:r>
      <w:bookmarkEnd w:id="1022"/>
    </w:p>
    <w:p w:rsidR="004A1DF5" w:rsidRDefault="004A1DF5">
      <w:r>
        <w:rPr>
          <w:rFonts w:hint="eastAsia"/>
        </w:rPr>
        <w:t>请参照提出贷记</w:t>
      </w:r>
    </w:p>
    <w:p w:rsidR="004A1DF5" w:rsidRDefault="004A1DF5">
      <w:pPr>
        <w:pStyle w:val="5"/>
        <w:rPr>
          <w:color w:val="000000"/>
        </w:rPr>
      </w:pPr>
      <w:bookmarkStart w:id="1023" w:name="_Toc97364963"/>
      <w:r>
        <w:rPr>
          <w:rFonts w:hint="eastAsia"/>
        </w:rPr>
        <w:t>五、提出借记授权（业务代码</w:t>
      </w:r>
      <w:r>
        <w:rPr>
          <w:rFonts w:hint="eastAsia"/>
          <w:color w:val="000000"/>
        </w:rPr>
        <w:t>5247</w:t>
      </w:r>
      <w:r>
        <w:rPr>
          <w:rFonts w:hint="eastAsia"/>
          <w:color w:val="000000"/>
        </w:rPr>
        <w:t>）</w:t>
      </w:r>
      <w:bookmarkEnd w:id="1023"/>
    </w:p>
    <w:p w:rsidR="004A1DF5" w:rsidRDefault="004A1DF5">
      <w:r>
        <w:rPr>
          <w:rFonts w:hint="eastAsia"/>
        </w:rPr>
        <w:t>请参照提出贷记</w:t>
      </w:r>
    </w:p>
    <w:p w:rsidR="004A1DF5" w:rsidRDefault="004A1DF5">
      <w:pPr>
        <w:pStyle w:val="5"/>
        <w:rPr>
          <w:color w:val="000000"/>
        </w:rPr>
      </w:pPr>
      <w:bookmarkStart w:id="1024" w:name="_Toc97364964"/>
      <w:r>
        <w:rPr>
          <w:rFonts w:hint="eastAsia"/>
        </w:rPr>
        <w:t>六、提出借记发送（业务代码</w:t>
      </w:r>
      <w:r>
        <w:rPr>
          <w:rFonts w:hint="eastAsia"/>
          <w:color w:val="000000"/>
        </w:rPr>
        <w:t>5242</w:t>
      </w:r>
      <w:r>
        <w:rPr>
          <w:rFonts w:hint="eastAsia"/>
          <w:color w:val="000000"/>
        </w:rPr>
        <w:t>）</w:t>
      </w:r>
      <w:bookmarkEnd w:id="1024"/>
    </w:p>
    <w:p w:rsidR="004A1DF5" w:rsidRDefault="004A1DF5">
      <w:r>
        <w:rPr>
          <w:rFonts w:hint="eastAsia"/>
        </w:rPr>
        <w:t>请参照提出贷记</w:t>
      </w:r>
    </w:p>
    <w:p w:rsidR="004A1DF5" w:rsidRDefault="004A1DF5">
      <w:pPr>
        <w:pStyle w:val="5"/>
        <w:rPr>
          <w:color w:val="000000"/>
        </w:rPr>
      </w:pPr>
      <w:bookmarkStart w:id="1025" w:name="_Toc97364965"/>
      <w:r>
        <w:rPr>
          <w:rFonts w:hint="eastAsia"/>
        </w:rPr>
        <w:t>七、提出借记经办修改（业务代码</w:t>
      </w:r>
      <w:r>
        <w:rPr>
          <w:rFonts w:hint="eastAsia"/>
          <w:color w:val="000000"/>
        </w:rPr>
        <w:t>5241</w:t>
      </w:r>
      <w:r>
        <w:rPr>
          <w:rFonts w:hint="eastAsia"/>
          <w:color w:val="000000"/>
        </w:rPr>
        <w:t>）</w:t>
      </w:r>
      <w:bookmarkEnd w:id="1025"/>
    </w:p>
    <w:p w:rsidR="004A1DF5" w:rsidRDefault="004A1DF5">
      <w:pPr>
        <w:pStyle w:val="6"/>
      </w:pPr>
      <w:r>
        <w:rPr>
          <w:rFonts w:hint="eastAsia"/>
        </w:rPr>
        <w:t>（一）功能介绍</w:t>
      </w:r>
    </w:p>
    <w:p w:rsidR="004A1DF5" w:rsidRDefault="004A1DF5">
      <w:pPr>
        <w:ind w:firstLineChars="200" w:firstLine="480"/>
      </w:pPr>
      <w:r>
        <w:rPr>
          <w:rFonts w:hint="eastAsia"/>
        </w:rPr>
        <w:t>通过本功能实现对经办有误的业务进行修改，修改后视同重新经办。</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、经办修改任何要素都能修改，业务控制同经办；</w:t>
      </w:r>
    </w:p>
    <w:p w:rsidR="004A1DF5" w:rsidRDefault="004A1DF5">
      <w:pPr>
        <w:ind w:firstLineChars="200" w:firstLine="480"/>
      </w:pPr>
      <w:r>
        <w:rPr>
          <w:rFonts w:hint="eastAsia"/>
        </w:rPr>
        <w:t>2</w:t>
      </w:r>
      <w:r>
        <w:rPr>
          <w:rFonts w:hint="eastAsia"/>
        </w:rPr>
        <w:t>、修改与经办一样到待入账时记账。</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、用户选择系统导航－结算业务－客户转账提出借记－待修改，或在业务代码处输入“</w:t>
      </w:r>
      <w:r>
        <w:rPr>
          <w:rFonts w:hint="eastAsia"/>
        </w:rPr>
        <w:t>5241</w:t>
      </w:r>
      <w:r>
        <w:rPr>
          <w:rFonts w:hint="eastAsia"/>
        </w:rPr>
        <w:t>”进入；</w:t>
      </w:r>
    </w:p>
    <w:p w:rsidR="004A1DF5" w:rsidRDefault="004A1DF5">
      <w:pPr>
        <w:ind w:firstLineChars="200" w:firstLine="480"/>
      </w:pPr>
      <w:r>
        <w:rPr>
          <w:rFonts w:hint="eastAsia"/>
        </w:rPr>
        <w:lastRenderedPageBreak/>
        <w:t>2</w:t>
      </w:r>
      <w:r>
        <w:rPr>
          <w:rFonts w:hint="eastAsia"/>
        </w:rPr>
        <w:t>、根据“待修改客户转账操作窗口”界面提示输入要素，输入完毕选择“查询”，查询到所有满足条件的业务；</w:t>
      </w:r>
    </w:p>
    <w:p w:rsidR="004A1DF5" w:rsidRDefault="004A1DF5">
      <w:pPr>
        <w:ind w:firstLineChars="200" w:firstLine="480"/>
      </w:pPr>
      <w:r>
        <w:rPr>
          <w:rFonts w:hint="eastAsia"/>
        </w:rPr>
        <w:t>3</w:t>
      </w:r>
      <w:r>
        <w:rPr>
          <w:rFonts w:hint="eastAsia"/>
        </w:rPr>
        <w:t>、选中一笔业务，选择“明细”进入“客户转账明细”界面；</w:t>
      </w:r>
    </w:p>
    <w:p w:rsidR="004A1DF5" w:rsidRDefault="004A1DF5">
      <w:pPr>
        <w:ind w:firstLineChars="200" w:firstLine="480"/>
      </w:pPr>
      <w:r>
        <w:rPr>
          <w:rFonts w:hint="eastAsia"/>
        </w:rPr>
        <w:t>4</w:t>
      </w:r>
      <w:r>
        <w:rPr>
          <w:rFonts w:hint="eastAsia"/>
        </w:rPr>
        <w:t>、若要删除该笔业务，则选择“删除”，系统提示该笔业务状态为“已删除”；</w:t>
      </w:r>
    </w:p>
    <w:p w:rsidR="004A1DF5" w:rsidRDefault="004A1DF5">
      <w:pPr>
        <w:ind w:firstLineChars="200" w:firstLine="480"/>
      </w:pPr>
      <w:r>
        <w:rPr>
          <w:rFonts w:hint="eastAsia"/>
        </w:rPr>
        <w:t>5</w:t>
      </w:r>
      <w:r>
        <w:rPr>
          <w:rFonts w:hint="eastAsia"/>
        </w:rPr>
        <w:t>、若要进行修改，则对于错误的要素进行修改后，点击“修改”按钮，提交汇出经办处理；也可选择“下一步”直接进行汇出处理，汇出处理后点击“修改”按钮将业务提交后续处理。</w:t>
      </w:r>
    </w:p>
    <w:p w:rsidR="004A1DF5" w:rsidRDefault="004A1DF5">
      <w:bookmarkStart w:id="1026" w:name="_Toc97364966"/>
    </w:p>
    <w:p w:rsidR="004A1DF5" w:rsidRDefault="004A1DF5">
      <w:pPr>
        <w:pStyle w:val="5"/>
        <w:rPr>
          <w:color w:val="000000"/>
        </w:rPr>
      </w:pPr>
      <w:r>
        <w:rPr>
          <w:rFonts w:hint="eastAsia"/>
        </w:rPr>
        <w:t>八、提出借记批量发送（业务代码</w:t>
      </w:r>
      <w:r>
        <w:rPr>
          <w:rFonts w:hint="eastAsia"/>
          <w:color w:val="000000"/>
        </w:rPr>
        <w:t>5243</w:t>
      </w:r>
      <w:r>
        <w:rPr>
          <w:rFonts w:hint="eastAsia"/>
          <w:color w:val="000000"/>
        </w:rPr>
        <w:t>）</w:t>
      </w:r>
      <w:bookmarkEnd w:id="1026"/>
    </w:p>
    <w:p w:rsidR="004A1DF5" w:rsidRDefault="004A1DF5">
      <w:pPr>
        <w:pStyle w:val="6"/>
      </w:pPr>
      <w:r>
        <w:rPr>
          <w:rFonts w:hint="eastAsia"/>
        </w:rPr>
        <w:t>（一）功能介绍</w:t>
      </w:r>
    </w:p>
    <w:p w:rsidR="004A1DF5" w:rsidRDefault="004A1DF5">
      <w:pPr>
        <w:ind w:firstLineChars="200" w:firstLine="480"/>
      </w:pPr>
      <w:r>
        <w:rPr>
          <w:rFonts w:hint="eastAsia"/>
        </w:rPr>
        <w:t>通过该功能把满足柜员输入条件的待发送业务批量发送。</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、如果录入批次，则批量发送符合柜员录入的渠道、日期、场次、批次的待发送业务，如果不录入批次，则批量发送符合柜员录入的渠道、日期、场次的待发送业务。</w:t>
      </w:r>
    </w:p>
    <w:p w:rsidR="004A1DF5" w:rsidRDefault="004A1DF5">
      <w:pPr>
        <w:ind w:firstLineChars="200" w:firstLine="480"/>
      </w:pPr>
      <w:r>
        <w:rPr>
          <w:rFonts w:hint="eastAsia"/>
        </w:rPr>
        <w:t>2</w:t>
      </w:r>
      <w:r>
        <w:rPr>
          <w:rFonts w:hint="eastAsia"/>
        </w:rPr>
        <w:t>、批量发送后需再次查询是否有发送失败的业务，如有可单笔发送，系统报错，根据原因进行相应处理。</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、用户选择系统导航－结算业务－客户转账提出借记－批量发送，或在业务代码处输入“</w:t>
      </w:r>
      <w:r>
        <w:rPr>
          <w:rFonts w:hint="eastAsia"/>
        </w:rPr>
        <w:t>5243</w:t>
      </w:r>
      <w:r>
        <w:rPr>
          <w:rFonts w:hint="eastAsia"/>
        </w:rPr>
        <w:t>”进入；</w:t>
      </w:r>
    </w:p>
    <w:p w:rsidR="004A1DF5" w:rsidRDefault="004A1DF5">
      <w:pPr>
        <w:ind w:firstLineChars="200" w:firstLine="480"/>
      </w:pPr>
      <w:r>
        <w:rPr>
          <w:rFonts w:hint="eastAsia"/>
        </w:rPr>
        <w:t>2</w:t>
      </w:r>
      <w:r>
        <w:rPr>
          <w:rFonts w:hint="eastAsia"/>
        </w:rPr>
        <w:t>、用户选择需要批量发送的渠道、日期、场次、批次，点击“发送”，系统提示并将任务提交后台处理。</w:t>
      </w:r>
    </w:p>
    <w:p w:rsidR="004A1DF5" w:rsidRDefault="004A1DF5">
      <w:pPr>
        <w:ind w:firstLineChars="200" w:firstLine="480"/>
      </w:pPr>
      <w:r>
        <w:rPr>
          <w:rFonts w:hint="eastAsia"/>
        </w:rPr>
        <w:t>3</w:t>
      </w:r>
      <w:r>
        <w:rPr>
          <w:rFonts w:hint="eastAsia"/>
        </w:rPr>
        <w:t>、用户可在用户消息中查询批量发送任务的处理结果，或与主机通讯时，系统弹出处理结果。</w:t>
      </w:r>
    </w:p>
    <w:p w:rsidR="004A1DF5" w:rsidRDefault="004A1DF5">
      <w:pPr>
        <w:pStyle w:val="5"/>
      </w:pPr>
      <w:bookmarkStart w:id="1027" w:name="_Toc97364967"/>
      <w:r>
        <w:rPr>
          <w:rFonts w:hint="eastAsia"/>
        </w:rPr>
        <w:lastRenderedPageBreak/>
        <w:t>九、提出借记待入账（业务代码</w:t>
      </w:r>
      <w:r>
        <w:rPr>
          <w:rFonts w:hint="eastAsia"/>
          <w:color w:val="000000"/>
        </w:rPr>
        <w:t>5251</w:t>
      </w:r>
      <w:r>
        <w:rPr>
          <w:rFonts w:hint="eastAsia"/>
        </w:rPr>
        <w:t>）</w:t>
      </w:r>
      <w:bookmarkEnd w:id="1027"/>
    </w:p>
    <w:p w:rsidR="004A1DF5" w:rsidRDefault="004A1DF5">
      <w:pPr>
        <w:pStyle w:val="6"/>
      </w:pPr>
      <w:r>
        <w:rPr>
          <w:rFonts w:hint="eastAsia"/>
        </w:rPr>
        <w:t>（一）功能介绍</w:t>
      </w:r>
    </w:p>
    <w:p w:rsidR="004A1DF5" w:rsidRDefault="004A1DF5">
      <w:pPr>
        <w:ind w:firstLineChars="200" w:firstLine="480"/>
      </w:pPr>
      <w:r>
        <w:rPr>
          <w:rFonts w:hint="eastAsia"/>
        </w:rPr>
        <w:t>通过该功能对提出借记待入账的业务进行入账、被退票、锁定、释放以及退汇出经办处理。</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、对于特殊情况不能入账的</w:t>
      </w:r>
      <w:r>
        <w:t>(</w:t>
      </w:r>
      <w:r>
        <w:rPr>
          <w:rFonts w:hint="eastAsia"/>
        </w:rPr>
        <w:t>如到了入账场次，付款行告知需退票的</w:t>
      </w:r>
      <w:r>
        <w:t>)</w:t>
      </w:r>
      <w:r>
        <w:rPr>
          <w:rFonts w:hint="eastAsia"/>
        </w:rPr>
        <w:t>可在综合处理中找到该业务，点击锁定键，锁定的业务不能单笔入账和批量入账，也不能退汇出经办</w:t>
      </w:r>
      <w:r>
        <w:t>(</w:t>
      </w:r>
      <w:r>
        <w:rPr>
          <w:rFonts w:hint="eastAsia"/>
        </w:rPr>
        <w:t>也可用于剔除已收到退票业务后，执行批量发送将未退票的业务全部入账</w:t>
      </w:r>
      <w:r>
        <w:t>)</w:t>
      </w:r>
      <w:r>
        <w:rPr>
          <w:rFonts w:hint="eastAsia"/>
        </w:rPr>
        <w:t>。</w:t>
      </w:r>
    </w:p>
    <w:p w:rsidR="004A1DF5" w:rsidRDefault="004A1DF5">
      <w:pPr>
        <w:ind w:firstLineChars="200" w:firstLine="480"/>
      </w:pPr>
      <w:r>
        <w:rPr>
          <w:rFonts w:hint="eastAsia"/>
        </w:rPr>
        <w:t>2</w:t>
      </w:r>
      <w:r>
        <w:rPr>
          <w:rFonts w:hint="eastAsia"/>
        </w:rPr>
        <w:t>、锁定的业务如需进行后续处理，需将业务释放。</w:t>
      </w:r>
    </w:p>
    <w:p w:rsidR="004A1DF5" w:rsidRDefault="004A1DF5">
      <w:pPr>
        <w:ind w:firstLineChars="200" w:firstLine="480"/>
      </w:pPr>
      <w:r>
        <w:rPr>
          <w:rFonts w:hint="eastAsia"/>
        </w:rPr>
        <w:t>3</w:t>
      </w:r>
      <w:r>
        <w:rPr>
          <w:rFonts w:hint="eastAsia"/>
        </w:rPr>
        <w:t>、与提出贷记一样，待入账业务可执行退票和退汇出经办处理。</w:t>
      </w:r>
    </w:p>
    <w:p w:rsidR="004A1DF5" w:rsidRDefault="004A1DF5">
      <w:pPr>
        <w:ind w:firstLineChars="200" w:firstLine="480"/>
      </w:pPr>
      <w:r>
        <w:rPr>
          <w:rFonts w:hint="eastAsia"/>
        </w:rPr>
        <w:t>4</w:t>
      </w:r>
      <w:r>
        <w:rPr>
          <w:rFonts w:hint="eastAsia"/>
        </w:rPr>
        <w:t>、待入账状态的业务，点击入账，系统检查是否已切换到登记时设定的入账场次，如大于等于登记时的入账场次，自动入账和完成账务处理。</w:t>
      </w:r>
    </w:p>
    <w:p w:rsidR="004A1DF5" w:rsidRDefault="004A1DF5">
      <w:pPr>
        <w:ind w:firstLineChars="200" w:firstLine="480"/>
      </w:pPr>
      <w:r>
        <w:rPr>
          <w:rFonts w:hint="eastAsia"/>
        </w:rPr>
        <w:t>5</w:t>
      </w:r>
      <w:r>
        <w:rPr>
          <w:rFonts w:hint="eastAsia"/>
        </w:rPr>
        <w:t>、如果入指定户口或挂账户口，均需要主管授权，授权人员必须认真审核。</w:t>
      </w:r>
    </w:p>
    <w:p w:rsidR="004A1DF5" w:rsidRDefault="004A1DF5">
      <w:pPr>
        <w:ind w:firstLineChars="200" w:firstLine="480"/>
      </w:pPr>
      <w:r>
        <w:rPr>
          <w:rFonts w:hint="eastAsia"/>
        </w:rPr>
        <w:t>6</w:t>
      </w:r>
      <w:r>
        <w:rPr>
          <w:rFonts w:hint="eastAsia"/>
        </w:rPr>
        <w:t>、已入账业务可由授权人员撤销入账，撤销后，业务回到待入账状态。</w:t>
      </w:r>
    </w:p>
    <w:p w:rsidR="004A1DF5" w:rsidRDefault="004A1DF5">
      <w:pPr>
        <w:ind w:firstLineChars="200" w:firstLine="480"/>
      </w:pPr>
      <w:r>
        <w:rPr>
          <w:rFonts w:hint="eastAsia"/>
        </w:rPr>
        <w:t>7</w:t>
      </w:r>
      <w:r>
        <w:rPr>
          <w:rFonts w:hint="eastAsia"/>
        </w:rPr>
        <w:t>、如果入账时，收方户口授权原因与登记时发生变化，系统要求授权人员再次对入账进行授权，系统将保存前后授权原因。</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、用户选择系统导航－结算业务－客户转账提出借记－待入账，或在业务代码处输入“</w:t>
      </w:r>
      <w:r>
        <w:rPr>
          <w:rFonts w:hint="eastAsia"/>
        </w:rPr>
        <w:t>5251</w:t>
      </w:r>
      <w:r>
        <w:rPr>
          <w:rFonts w:hint="eastAsia"/>
        </w:rPr>
        <w:t>”进入；</w:t>
      </w:r>
    </w:p>
    <w:p w:rsidR="004A1DF5" w:rsidRDefault="004A1DF5">
      <w:pPr>
        <w:ind w:firstLineChars="200" w:firstLine="480"/>
      </w:pPr>
      <w:r>
        <w:rPr>
          <w:rFonts w:hint="eastAsia"/>
        </w:rPr>
        <w:t>2</w:t>
      </w:r>
      <w:r>
        <w:rPr>
          <w:rFonts w:hint="eastAsia"/>
        </w:rPr>
        <w:t>、系统自动显示入账页面，默认入收方户口，如应直接入账的业务可点击“入账”，业务状态是“已入账”（如入账时收方户口原因变化，则业务状态为“待授权”）；如选择入指定户口或挂账户口，点击“入账”后，业务状态为“待授权”。</w:t>
      </w:r>
    </w:p>
    <w:p w:rsidR="004A1DF5" w:rsidRDefault="004A1DF5">
      <w:pPr>
        <w:ind w:firstLineChars="200" w:firstLine="480"/>
      </w:pPr>
      <w:r>
        <w:rPr>
          <w:rFonts w:hint="eastAsia"/>
        </w:rPr>
        <w:t>3</w:t>
      </w:r>
      <w:r>
        <w:rPr>
          <w:rFonts w:hint="eastAsia"/>
        </w:rPr>
        <w:t>、如待入账业务被退票，点击“被退票”按钮，将业务提交“待退票经办”处理。</w:t>
      </w:r>
    </w:p>
    <w:p w:rsidR="004A1DF5" w:rsidRDefault="004A1DF5">
      <w:pPr>
        <w:ind w:firstLineChars="200" w:firstLine="480"/>
      </w:pPr>
      <w:r>
        <w:rPr>
          <w:rFonts w:hint="eastAsia"/>
        </w:rPr>
        <w:t>4</w:t>
      </w:r>
      <w:r>
        <w:rPr>
          <w:rFonts w:hint="eastAsia"/>
        </w:rPr>
        <w:t>、如业务已满足系统设定的入账条件，但由于特殊情况不能入账，应点击“锁定”按钮，将该业务锁定，不允许作“释放”外的其他处理，此时业务状态</w:t>
      </w:r>
      <w:r>
        <w:rPr>
          <w:rFonts w:hint="eastAsia"/>
        </w:rPr>
        <w:lastRenderedPageBreak/>
        <w:t>不变，仍为“待入账”。柜员可在综合处理中选择“锁定标志”为</w:t>
      </w:r>
      <w:r>
        <w:rPr>
          <w:rFonts w:hint="eastAsia"/>
        </w:rPr>
        <w:t>Y</w:t>
      </w:r>
      <w:r>
        <w:rPr>
          <w:rFonts w:hint="eastAsia"/>
        </w:rPr>
        <w:t>进行查找。</w:t>
      </w:r>
    </w:p>
    <w:p w:rsidR="004A1DF5" w:rsidRDefault="004A1DF5">
      <w:pPr>
        <w:ind w:firstLineChars="200" w:firstLine="480"/>
      </w:pPr>
      <w:r>
        <w:rPr>
          <w:rFonts w:hint="eastAsia"/>
        </w:rPr>
        <w:t>5</w:t>
      </w:r>
      <w:r>
        <w:rPr>
          <w:rFonts w:hint="eastAsia"/>
        </w:rPr>
        <w:t>、对锁定的业务，如需要进行其他处理，可点击“释放”按钮，将业务锁定标志变为</w:t>
      </w:r>
      <w:r>
        <w:rPr>
          <w:rFonts w:hint="eastAsia"/>
        </w:rPr>
        <w:t>N</w:t>
      </w:r>
      <w:r>
        <w:rPr>
          <w:rFonts w:hint="eastAsia"/>
        </w:rPr>
        <w:t>。</w:t>
      </w:r>
    </w:p>
    <w:p w:rsidR="004A1DF5" w:rsidRDefault="004A1DF5">
      <w:bookmarkStart w:id="1028" w:name="_Toc97364968"/>
    </w:p>
    <w:p w:rsidR="004A1DF5" w:rsidRDefault="004A1DF5">
      <w:pPr>
        <w:pStyle w:val="5"/>
      </w:pPr>
      <w:r>
        <w:rPr>
          <w:rFonts w:hint="eastAsia"/>
        </w:rPr>
        <w:t>十、提出借记批量入账（业务代码</w:t>
      </w:r>
      <w:r>
        <w:rPr>
          <w:rFonts w:hint="eastAsia"/>
        </w:rPr>
        <w:t>5252</w:t>
      </w:r>
      <w:r>
        <w:rPr>
          <w:rFonts w:hint="eastAsia"/>
        </w:rPr>
        <w:t>）</w:t>
      </w:r>
      <w:bookmarkEnd w:id="1028"/>
    </w:p>
    <w:p w:rsidR="004A1DF5" w:rsidRDefault="004A1DF5">
      <w:pPr>
        <w:pStyle w:val="6"/>
      </w:pPr>
      <w:r>
        <w:rPr>
          <w:rFonts w:hint="eastAsia"/>
        </w:rPr>
        <w:t>（一）功能介绍</w:t>
      </w:r>
    </w:p>
    <w:p w:rsidR="004A1DF5" w:rsidRDefault="004A1DF5">
      <w:pPr>
        <w:ind w:firstLineChars="200" w:firstLine="480"/>
      </w:pPr>
      <w:r>
        <w:rPr>
          <w:rFonts w:hint="eastAsia"/>
        </w:rPr>
        <w:t>通过该功能把符合柜员录入条件的待入账业务进行统计或批量入账处理。</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、批量入账后，柜员还应该到综合处理中查看不能批量入账的业务，并进行相应处理。</w:t>
      </w:r>
    </w:p>
    <w:p w:rsidR="004A1DF5" w:rsidRDefault="004A1DF5">
      <w:pPr>
        <w:ind w:firstLineChars="200" w:firstLine="480"/>
      </w:pPr>
      <w:r>
        <w:rPr>
          <w:rFonts w:hint="eastAsia"/>
        </w:rPr>
        <w:t>2</w:t>
      </w:r>
      <w:r>
        <w:rPr>
          <w:rFonts w:hint="eastAsia"/>
        </w:rPr>
        <w:t>、应将被退票或其他不能正常入账的业务锁定后，才能执行批量入账。</w:t>
      </w:r>
    </w:p>
    <w:p w:rsidR="004A1DF5" w:rsidRDefault="004A1DF5">
      <w:pPr>
        <w:ind w:firstLineChars="200" w:firstLine="480"/>
      </w:pPr>
      <w:r>
        <w:rPr>
          <w:rFonts w:hint="eastAsia"/>
        </w:rPr>
        <w:t>3</w:t>
      </w:r>
      <w:r>
        <w:rPr>
          <w:rFonts w:hint="eastAsia"/>
        </w:rPr>
        <w:t>、对不能入收方户口的提出借记业务，应单独处理后再执行批量入账。</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、用户选择系统导航－结算业务－客户转账提出借记－待入账，或在业务代码处输入“</w:t>
      </w:r>
      <w:r>
        <w:rPr>
          <w:rFonts w:hint="eastAsia"/>
        </w:rPr>
        <w:t>5252</w:t>
      </w:r>
      <w:r>
        <w:rPr>
          <w:rFonts w:hint="eastAsia"/>
        </w:rPr>
        <w:t>”进入；</w:t>
      </w:r>
    </w:p>
    <w:p w:rsidR="004A1DF5" w:rsidRDefault="004A1DF5">
      <w:pPr>
        <w:ind w:firstLineChars="200" w:firstLine="480"/>
      </w:pPr>
      <w:r>
        <w:rPr>
          <w:rFonts w:hint="eastAsia"/>
        </w:rPr>
        <w:t>2</w:t>
      </w:r>
      <w:r>
        <w:rPr>
          <w:rFonts w:hint="eastAsia"/>
        </w:rPr>
        <w:t>、用户选择需入账的渠道、日期、场次，点击“确定”，系统提示并将任务提交后台处理。</w:t>
      </w:r>
    </w:p>
    <w:p w:rsidR="004A1DF5" w:rsidRDefault="004A1DF5">
      <w:pPr>
        <w:ind w:firstLineChars="200" w:firstLine="480"/>
      </w:pPr>
      <w:r>
        <w:rPr>
          <w:rFonts w:hint="eastAsia"/>
        </w:rPr>
        <w:t>3</w:t>
      </w:r>
      <w:r>
        <w:rPr>
          <w:rFonts w:hint="eastAsia"/>
        </w:rPr>
        <w:t>、用户可在用户消息中查询批量发送任务的处理结果，或与主机通讯时，系统弹出处理结果。</w:t>
      </w:r>
    </w:p>
    <w:p w:rsidR="004A1DF5" w:rsidRDefault="004A1DF5">
      <w:pPr>
        <w:ind w:firstLineChars="200" w:firstLine="480"/>
      </w:pPr>
      <w:r>
        <w:rPr>
          <w:rFonts w:hint="eastAsia"/>
        </w:rPr>
        <w:t>4</w:t>
      </w:r>
      <w:r>
        <w:rPr>
          <w:rFonts w:hint="eastAsia"/>
        </w:rPr>
        <w:t>、用户可根据需要在选择渠道、日期、场次后，点击“统计”按钮，系统统计并显示符合条件的待入账业务的总金额和总笔数。</w:t>
      </w:r>
    </w:p>
    <w:p w:rsidR="004A1DF5" w:rsidRDefault="004A1DF5">
      <w:bookmarkStart w:id="1029" w:name="_Toc97364969"/>
    </w:p>
    <w:p w:rsidR="004A1DF5" w:rsidRDefault="004A1DF5">
      <w:pPr>
        <w:pStyle w:val="5"/>
      </w:pPr>
      <w:r>
        <w:rPr>
          <w:rFonts w:hint="eastAsia"/>
        </w:rPr>
        <w:t>十一、提出借记被退票经办（业务代码</w:t>
      </w:r>
      <w:r>
        <w:rPr>
          <w:rFonts w:hint="eastAsia"/>
          <w:color w:val="000000"/>
        </w:rPr>
        <w:t>5253</w:t>
      </w:r>
      <w:r>
        <w:rPr>
          <w:rFonts w:hint="eastAsia"/>
        </w:rPr>
        <w:t>）</w:t>
      </w:r>
      <w:bookmarkEnd w:id="1029"/>
    </w:p>
    <w:p w:rsidR="004A1DF5" w:rsidRDefault="004A1DF5">
      <w:pPr>
        <w:pStyle w:val="6"/>
      </w:pPr>
      <w:r>
        <w:rPr>
          <w:rFonts w:hint="eastAsia"/>
        </w:rPr>
        <w:t>（一）功能介绍</w:t>
      </w:r>
    </w:p>
    <w:p w:rsidR="004A1DF5" w:rsidRDefault="004A1DF5">
      <w:pPr>
        <w:ind w:firstLineChars="200" w:firstLine="480"/>
      </w:pPr>
      <w:r>
        <w:rPr>
          <w:rFonts w:hint="eastAsia"/>
        </w:rPr>
        <w:t>通过该功能把已提出被退票的业务进行重新汇出或退客户处理，并产生相应</w:t>
      </w:r>
      <w:r>
        <w:rPr>
          <w:rFonts w:hint="eastAsia"/>
        </w:rPr>
        <w:lastRenderedPageBreak/>
        <w:t>账务和回单。</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、与提出贷记一样，有两种退票方式，可以在提回里录入，也可以在已清算状态点击退票直接进行清分处理，状态为已清分、待退票经办。</w:t>
      </w:r>
    </w:p>
    <w:p w:rsidR="004A1DF5" w:rsidRDefault="004A1DF5">
      <w:pPr>
        <w:ind w:firstLineChars="200" w:firstLine="480"/>
      </w:pPr>
      <w:r>
        <w:rPr>
          <w:rFonts w:hint="eastAsia"/>
        </w:rPr>
        <w:t>2</w:t>
      </w:r>
      <w:r>
        <w:rPr>
          <w:rFonts w:hint="eastAsia"/>
        </w:rPr>
        <w:t>、退客户时，退票原因将会导入退票通知单。</w:t>
      </w:r>
    </w:p>
    <w:p w:rsidR="004A1DF5" w:rsidRDefault="004A1DF5">
      <w:pPr>
        <w:ind w:firstLineChars="200" w:firstLine="480"/>
      </w:pPr>
      <w:r>
        <w:rPr>
          <w:rFonts w:hint="eastAsia"/>
        </w:rPr>
        <w:t>3</w:t>
      </w:r>
      <w:r>
        <w:rPr>
          <w:rFonts w:hint="eastAsia"/>
        </w:rPr>
        <w:t>、退客户时均需授权，授权同意后实时打印退票通知单，产生账务。</w:t>
      </w:r>
    </w:p>
    <w:p w:rsidR="004A1DF5" w:rsidRDefault="004A1DF5">
      <w:pPr>
        <w:ind w:firstLineChars="200" w:firstLine="480"/>
      </w:pPr>
      <w:r>
        <w:rPr>
          <w:rFonts w:hint="eastAsia"/>
        </w:rPr>
        <w:t>4</w:t>
      </w:r>
      <w:r>
        <w:rPr>
          <w:rFonts w:hint="eastAsia"/>
        </w:rPr>
        <w:t>、已退票业务可以由授权人员撤销，撤销后状态回到“待退票经办”。</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、用户选择系统导航－结算业务－客户转账提出借记－被退票经办，或在业务代码处输入“</w:t>
      </w:r>
      <w:r>
        <w:rPr>
          <w:rFonts w:hint="eastAsia"/>
        </w:rPr>
        <w:t>5253</w:t>
      </w:r>
      <w:r>
        <w:rPr>
          <w:rFonts w:hint="eastAsia"/>
        </w:rPr>
        <w:t>”进入；</w:t>
      </w:r>
    </w:p>
    <w:p w:rsidR="004A1DF5" w:rsidRDefault="004A1DF5">
      <w:pPr>
        <w:ind w:firstLineChars="200" w:firstLine="480"/>
      </w:pPr>
      <w:r>
        <w:rPr>
          <w:rFonts w:hint="eastAsia"/>
        </w:rPr>
        <w:t>2</w:t>
      </w:r>
      <w:r>
        <w:rPr>
          <w:rFonts w:hint="eastAsia"/>
        </w:rPr>
        <w:t>、审查属清分误入的，点击“退清分”，业务退回到“待入账”状态。</w:t>
      </w:r>
    </w:p>
    <w:p w:rsidR="004A1DF5" w:rsidRDefault="004A1DF5">
      <w:pPr>
        <w:ind w:firstLineChars="200" w:firstLine="480"/>
      </w:pPr>
      <w:r>
        <w:rPr>
          <w:rFonts w:hint="eastAsia"/>
        </w:rPr>
        <w:t>3</w:t>
      </w:r>
      <w:r>
        <w:rPr>
          <w:rFonts w:hint="eastAsia"/>
        </w:rPr>
        <w:t>、需重新汇出的，选择退票方式为“重新汇出”后点击“确定”，系统提示该业务状态为“待汇出经办”，业务转交汇出经办处理；柜员也可在选择“重新汇出”后直接点击“下一步”进行汇出处理。</w:t>
      </w:r>
    </w:p>
    <w:p w:rsidR="004A1DF5" w:rsidRDefault="004A1DF5">
      <w:pPr>
        <w:ind w:firstLineChars="200" w:firstLine="480"/>
      </w:pPr>
      <w:r>
        <w:rPr>
          <w:rFonts w:hint="eastAsia"/>
        </w:rPr>
        <w:t>4</w:t>
      </w:r>
      <w:r>
        <w:rPr>
          <w:rFonts w:hint="eastAsia"/>
        </w:rPr>
        <w:t>、需退票的，选择退票方式为“退客户”，选择或录入退票原因后点击“确定”，业务提交授权人员处理。</w:t>
      </w:r>
    </w:p>
    <w:p w:rsidR="004A1DF5" w:rsidRDefault="004A1DF5">
      <w:pPr>
        <w:ind w:firstLineChars="200" w:firstLine="480"/>
      </w:pPr>
      <w:r>
        <w:rPr>
          <w:rFonts w:hint="eastAsia"/>
        </w:rPr>
        <w:t>5</w:t>
      </w:r>
      <w:r>
        <w:rPr>
          <w:rFonts w:hint="eastAsia"/>
        </w:rPr>
        <w:t>、退对接系统同退客户操作。</w:t>
      </w:r>
    </w:p>
    <w:p w:rsidR="004A1DF5" w:rsidRDefault="004A1DF5"/>
    <w:p w:rsidR="004A1DF5" w:rsidRDefault="004A1DF5">
      <w:pPr>
        <w:pStyle w:val="5"/>
      </w:pPr>
      <w:bookmarkStart w:id="1030" w:name="_Toc97364970"/>
      <w:r>
        <w:rPr>
          <w:rFonts w:hint="eastAsia"/>
        </w:rPr>
        <w:t>十二、提出借记批次统计（业务代码</w:t>
      </w:r>
      <w:r>
        <w:rPr>
          <w:rFonts w:hint="eastAsia"/>
        </w:rPr>
        <w:t>5249</w:t>
      </w:r>
      <w:r>
        <w:rPr>
          <w:rFonts w:hint="eastAsia"/>
        </w:rPr>
        <w:t>）</w:t>
      </w:r>
      <w:bookmarkEnd w:id="1030"/>
    </w:p>
    <w:p w:rsidR="004A1DF5" w:rsidRDefault="004A1DF5">
      <w:pPr>
        <w:pStyle w:val="6"/>
      </w:pPr>
      <w:r>
        <w:rPr>
          <w:rFonts w:hint="eastAsia"/>
        </w:rPr>
        <w:t>（一）功能介绍</w:t>
      </w:r>
    </w:p>
    <w:p w:rsidR="004A1DF5" w:rsidRDefault="004A1DF5">
      <w:pPr>
        <w:ind w:firstLineChars="200" w:firstLine="480"/>
      </w:pPr>
      <w:r>
        <w:rPr>
          <w:rFonts w:hint="eastAsia"/>
        </w:rPr>
        <w:t>该功能主要用于业务量较大需要分批打码或提出的机构，统计某批次的相应业务笔数和金额。</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、未录入批次则默认为符合录入的渠道、日期、场次、状态的所有批次。</w:t>
      </w:r>
    </w:p>
    <w:p w:rsidR="004A1DF5" w:rsidRDefault="004A1DF5">
      <w:pPr>
        <w:ind w:firstLineChars="200" w:firstLine="480"/>
      </w:pPr>
      <w:r>
        <w:rPr>
          <w:rFonts w:hint="eastAsia"/>
        </w:rPr>
        <w:t>2</w:t>
      </w:r>
      <w:r>
        <w:rPr>
          <w:rFonts w:hint="eastAsia"/>
        </w:rPr>
        <w:t>、未选择业务状态的，则统计除“待经办修改”、“待汇出经办”以外的符合条件的其他状态的业务。</w:t>
      </w:r>
    </w:p>
    <w:p w:rsidR="004A1DF5" w:rsidRDefault="004A1DF5">
      <w:pPr>
        <w:pStyle w:val="6"/>
      </w:pPr>
      <w:r>
        <w:rPr>
          <w:rFonts w:hint="eastAsia"/>
        </w:rPr>
        <w:lastRenderedPageBreak/>
        <w:t>（三）操作步骤</w:t>
      </w:r>
    </w:p>
    <w:p w:rsidR="004A1DF5" w:rsidRDefault="004A1DF5">
      <w:pPr>
        <w:ind w:firstLineChars="200" w:firstLine="480"/>
      </w:pPr>
      <w:r>
        <w:rPr>
          <w:rFonts w:hint="eastAsia"/>
        </w:rPr>
        <w:t>1</w:t>
      </w:r>
      <w:r>
        <w:rPr>
          <w:rFonts w:hint="eastAsia"/>
        </w:rPr>
        <w:t>、用户选择系统导航－结算业务－客户转账提出借记－批次统计，或在业务代码处输入“</w:t>
      </w:r>
      <w:r>
        <w:rPr>
          <w:rFonts w:hint="eastAsia"/>
        </w:rPr>
        <w:t>5249</w:t>
      </w:r>
      <w:r>
        <w:rPr>
          <w:rFonts w:hint="eastAsia"/>
        </w:rPr>
        <w:t>”进入；</w:t>
      </w:r>
    </w:p>
    <w:p w:rsidR="004A1DF5" w:rsidRDefault="004A1DF5">
      <w:pPr>
        <w:ind w:firstLineChars="200" w:firstLine="480"/>
      </w:pPr>
      <w:r>
        <w:rPr>
          <w:rFonts w:hint="eastAsia"/>
        </w:rPr>
        <w:t>2</w:t>
      </w:r>
      <w:r>
        <w:rPr>
          <w:rFonts w:hint="eastAsia"/>
        </w:rPr>
        <w:t>、用户选择需入账的渠道、日期、场次、批次及业务状态后，点击“统计”，系统统计并显示符合条件业务的总金额和总笔数。</w:t>
      </w:r>
    </w:p>
    <w:p w:rsidR="004A1DF5" w:rsidRDefault="004A1DF5">
      <w:pPr>
        <w:pStyle w:val="5"/>
      </w:pPr>
      <w:bookmarkStart w:id="1031" w:name="_Toc97364971"/>
      <w:r>
        <w:rPr>
          <w:rFonts w:hint="eastAsia"/>
        </w:rPr>
        <w:t>十三、提出借记综合处理（业务代码</w:t>
      </w:r>
      <w:r>
        <w:rPr>
          <w:rFonts w:hint="eastAsia"/>
          <w:color w:val="000000"/>
        </w:rPr>
        <w:t>5248</w:t>
      </w:r>
      <w:r>
        <w:rPr>
          <w:rFonts w:hint="eastAsia"/>
        </w:rPr>
        <w:t>）</w:t>
      </w:r>
      <w:bookmarkEnd w:id="1031"/>
    </w:p>
    <w:p w:rsidR="004A1DF5" w:rsidRDefault="004A1DF5">
      <w:pPr>
        <w:ind w:firstLineChars="200" w:firstLine="480"/>
      </w:pPr>
      <w:r>
        <w:rPr>
          <w:rFonts w:hint="eastAsia"/>
        </w:rPr>
        <w:t>参照提出贷记</w:t>
      </w:r>
    </w:p>
    <w:p w:rsidR="004A1DF5" w:rsidRDefault="004A1DF5" w:rsidP="0004090F">
      <w:pPr>
        <w:pStyle w:val="4"/>
        <w:spacing w:before="156" w:after="156"/>
      </w:pPr>
      <w:r>
        <w:br w:type="page"/>
      </w:r>
      <w:bookmarkStart w:id="1032" w:name="_Toc186273607"/>
      <w:r>
        <w:rPr>
          <w:rFonts w:hint="eastAsia"/>
        </w:rPr>
        <w:lastRenderedPageBreak/>
        <w:t>第五节</w:t>
      </w:r>
      <w:r>
        <w:rPr>
          <w:rFonts w:hint="eastAsia"/>
        </w:rPr>
        <w:t xml:space="preserve">  </w:t>
      </w:r>
      <w:r>
        <w:rPr>
          <w:rFonts w:hint="eastAsia"/>
        </w:rPr>
        <w:t>提回处理</w:t>
      </w:r>
      <w:bookmarkEnd w:id="1032"/>
    </w:p>
    <w:p w:rsidR="004A1DF5" w:rsidRDefault="004A1DF5">
      <w:pPr>
        <w:ind w:firstLineChars="200" w:firstLine="482"/>
      </w:pPr>
      <w:r>
        <w:rPr>
          <w:rFonts w:hint="eastAsia"/>
          <w:b/>
          <w:bCs/>
        </w:rPr>
        <w:t>功能说明：</w:t>
      </w:r>
      <w:r>
        <w:rPr>
          <w:rFonts w:hint="eastAsia"/>
        </w:rPr>
        <w:t>该功能是指将系统内、系统外提回的业务（包括手工和对接系统）进行清分、入账、退票的处理，它不包括新系统（除了提回转出）机构发来的业务。见以下流程图：</w:t>
      </w:r>
    </w:p>
    <w:p w:rsidR="004A1DF5" w:rsidRDefault="004A1DF5"/>
    <w:p w:rsidR="004A1DF5" w:rsidRDefault="009523FE">
      <w:r w:rsidRPr="009523FE">
        <w:rPr>
          <w:noProof/>
          <w:sz w:val="20"/>
        </w:rPr>
        <w:pict>
          <v:rect id="_x0000_s1298" style="position:absolute;left:0;text-align:left;margin-left:162pt;margin-top:0;width:1in;height:31.2pt;z-index:251464192">
            <v:textbox style="mso-next-textbox:#_x0000_s1298">
              <w:txbxContent>
                <w:p w:rsidR="002E477D" w:rsidRDefault="002E477D">
                  <w:r>
                    <w:rPr>
                      <w:rFonts w:hint="eastAsia"/>
                    </w:rPr>
                    <w:t>提回录入</w:t>
                  </w:r>
                </w:p>
              </w:txbxContent>
            </v:textbox>
          </v:rect>
        </w:pict>
      </w:r>
    </w:p>
    <w:p w:rsidR="004A1DF5" w:rsidRDefault="009523FE">
      <w:r w:rsidRPr="009523FE">
        <w:rPr>
          <w:noProof/>
          <w:sz w:val="20"/>
        </w:rPr>
        <w:pict>
          <v:line id="_x0000_s1292" style="position:absolute;left:0;text-align:left;z-index:251458048" from="198pt,7.8pt" to="198pt,39pt">
            <v:stroke endarrow="block"/>
          </v:line>
        </w:pict>
      </w:r>
    </w:p>
    <w:p w:rsidR="004A1DF5" w:rsidRDefault="009523FE">
      <w:r w:rsidRPr="009523FE">
        <w:rPr>
          <w:noProof/>
          <w:sz w:val="20"/>
        </w:rPr>
        <w:pict>
          <v:rect id="_x0000_s1299" style="position:absolute;left:0;text-align:left;margin-left:162pt;margin-top:15.6pt;width:1in;height:31.2pt;z-index:251465216">
            <v:textbox style="mso-next-textbox:#_x0000_s1299">
              <w:txbxContent>
                <w:p w:rsidR="002E477D" w:rsidRDefault="002E477D">
                  <w:r>
                    <w:rPr>
                      <w:rFonts w:hint="eastAsia"/>
                    </w:rPr>
                    <w:t>提回复核</w:t>
                  </w:r>
                </w:p>
              </w:txbxContent>
            </v:textbox>
          </v:rect>
        </w:pict>
      </w:r>
    </w:p>
    <w:p w:rsidR="004A1DF5" w:rsidRDefault="004A1DF5"/>
    <w:p w:rsidR="004A1DF5" w:rsidRDefault="009523FE">
      <w:r w:rsidRPr="009523FE">
        <w:rPr>
          <w:noProof/>
          <w:sz w:val="20"/>
        </w:rPr>
        <w:pict>
          <v:rect id="_x0000_s1303" style="position:absolute;left:0;text-align:left;margin-left:252pt;margin-top:16.7pt;width:1in;height:31.2pt;z-index:251469312">
            <v:textbox style="mso-next-textbox:#_x0000_s1303">
              <w:txbxContent>
                <w:p w:rsidR="002E477D" w:rsidRDefault="002E477D">
                  <w:r>
                    <w:rPr>
                      <w:rFonts w:hint="eastAsia"/>
                    </w:rPr>
                    <w:t>已清分</w:t>
                  </w:r>
                </w:p>
              </w:txbxContent>
            </v:textbox>
          </v:rect>
        </w:pict>
      </w:r>
      <w:r w:rsidRPr="009523FE">
        <w:rPr>
          <w:noProof/>
          <w:sz w:val="20"/>
        </w:rPr>
        <w:pict>
          <v:rect id="_x0000_s1302" style="position:absolute;left:0;text-align:left;margin-left:1in;margin-top:18.3pt;width:1in;height:31.2pt;z-index:251468288">
            <v:textbox style="mso-next-textbox:#_x0000_s1302">
              <w:txbxContent>
                <w:p w:rsidR="002E477D" w:rsidRDefault="002E477D">
                  <w:pPr>
                    <w:rPr>
                      <w:sz w:val="21"/>
                    </w:rPr>
                  </w:pPr>
                  <w:r>
                    <w:rPr>
                      <w:rFonts w:hint="eastAsia"/>
                    </w:rPr>
                    <w:t>批量导入</w:t>
                  </w:r>
                </w:p>
              </w:txbxContent>
            </v:textbox>
          </v:rect>
        </w:pict>
      </w:r>
      <w:r w:rsidRPr="009523FE">
        <w:rPr>
          <w:noProof/>
          <w:sz w:val="20"/>
        </w:rPr>
        <w:pict>
          <v:line id="_x0000_s1310" style="position:absolute;left:0;text-align:left;z-index:251476480" from="198pt,0" to="198pt,78pt">
            <v:stroke endarrow="block"/>
          </v:line>
        </w:pict>
      </w:r>
      <w:r w:rsidRPr="009523FE">
        <w:rPr>
          <w:noProof/>
          <w:sz w:val="20"/>
        </w:rPr>
        <w:pict>
          <v:line id="_x0000_s1300" style="position:absolute;left:0;text-align:left;z-index:251466240" from="234pt,0" to="252pt,15.6pt">
            <v:stroke endarrow="block"/>
          </v:line>
        </w:pict>
      </w:r>
      <w:r w:rsidRPr="009523FE">
        <w:rPr>
          <w:noProof/>
          <w:sz w:val="20"/>
        </w:rPr>
        <w:pict>
          <v:line id="_x0000_s1301" style="position:absolute;left:0;text-align:left;flip:x;z-index:251467264" from="2in,0" to="162pt,15.6pt">
            <v:stroke endarrow="block"/>
          </v:line>
        </w:pict>
      </w:r>
    </w:p>
    <w:p w:rsidR="004A1DF5" w:rsidRDefault="009523FE">
      <w:r w:rsidRPr="009523FE">
        <w:rPr>
          <w:noProof/>
          <w:sz w:val="20"/>
        </w:rPr>
        <w:pict>
          <v:rect id="_x0000_s1306" style="position:absolute;left:0;text-align:left;margin-left:351pt;margin-top:15.6pt;width:1in;height:31.2pt;z-index:251472384">
            <v:textbox style="mso-next-textbox:#_x0000_s1306">
              <w:txbxContent>
                <w:p w:rsidR="002E477D" w:rsidRDefault="002E477D">
                  <w:pPr>
                    <w:pStyle w:val="a5"/>
                    <w:ind w:firstLineChars="0" w:firstLine="0"/>
                    <w:jc w:val="center"/>
                  </w:pPr>
                  <w:r>
                    <w:rPr>
                      <w:rFonts w:hint="eastAsia"/>
                    </w:rPr>
                    <w:t>删除</w:t>
                  </w:r>
                </w:p>
              </w:txbxContent>
            </v:textbox>
          </v:rect>
        </w:pict>
      </w:r>
    </w:p>
    <w:p w:rsidR="004A1DF5" w:rsidRDefault="009523FE">
      <w:r w:rsidRPr="009523FE">
        <w:rPr>
          <w:noProof/>
          <w:sz w:val="20"/>
        </w:rPr>
        <w:pict>
          <v:line id="_x0000_s1345" style="position:absolute;left:0;text-align:left;z-index:251512320" from="2in,2.7pt" to="171pt,33.9pt">
            <v:stroke endarrow="block"/>
          </v:line>
        </w:pict>
      </w:r>
      <w:r w:rsidRPr="009523FE">
        <w:rPr>
          <w:noProof/>
          <w:sz w:val="20"/>
        </w:rPr>
        <w:pict>
          <v:line id="_x0000_s1314" style="position:absolute;left:0;text-align:left;z-index:251480576" from="342pt,7.8pt" to="342pt,124.8pt"/>
        </w:pict>
      </w:r>
      <w:r w:rsidRPr="009523FE">
        <w:rPr>
          <w:noProof/>
          <w:sz w:val="20"/>
        </w:rPr>
        <w:pict>
          <v:line id="_x0000_s1313" style="position:absolute;left:0;text-align:left;z-index:251479552" from="342pt,7.8pt" to="351pt,7.8pt"/>
        </w:pict>
      </w:r>
    </w:p>
    <w:p w:rsidR="004A1DF5" w:rsidRDefault="009523FE">
      <w:r w:rsidRPr="009523FE">
        <w:rPr>
          <w:noProof/>
          <w:sz w:val="20"/>
        </w:rPr>
        <w:pict>
          <v:rect id="_x0000_s1307" style="position:absolute;left:0;text-align:left;margin-left:351pt;margin-top:7.8pt;width:1in;height:31.2pt;z-index:251473408">
            <v:textbox style="mso-next-textbox:#_x0000_s1307">
              <w:txbxContent>
                <w:p w:rsidR="002E477D" w:rsidRDefault="002E477D">
                  <w:r>
                    <w:rPr>
                      <w:rFonts w:hint="eastAsia"/>
                    </w:rPr>
                    <w:t>转账户行</w:t>
                  </w:r>
                </w:p>
              </w:txbxContent>
            </v:textbox>
          </v:rect>
        </w:pict>
      </w:r>
      <w:r w:rsidRPr="009523FE">
        <w:rPr>
          <w:noProof/>
          <w:sz w:val="20"/>
        </w:rPr>
        <w:pict>
          <v:rect id="_x0000_s1304" style="position:absolute;left:0;text-align:left;margin-left:153pt;margin-top:7.8pt;width:99pt;height:31.2pt;z-index:251470336">
            <v:textbox style="mso-next-textbox:#_x0000_s1304">
              <w:txbxContent>
                <w:p w:rsidR="002E477D" w:rsidRDefault="002E477D">
                  <w:pPr>
                    <w:ind w:firstLineChars="100" w:firstLine="241"/>
                    <w:rPr>
                      <w:b/>
                      <w:bCs/>
                    </w:rPr>
                  </w:pPr>
                  <w:r>
                    <w:rPr>
                      <w:rFonts w:hint="eastAsia"/>
                      <w:b/>
                      <w:bCs/>
                    </w:rPr>
                    <w:t>清分处理</w:t>
                  </w:r>
                </w:p>
              </w:txbxContent>
            </v:textbox>
          </v:rect>
        </w:pict>
      </w:r>
      <w:r w:rsidRPr="009523FE">
        <w:rPr>
          <w:noProof/>
          <w:sz w:val="20"/>
        </w:rPr>
        <w:pict>
          <v:rect id="_x0000_s1305" style="position:absolute;left:0;text-align:left;margin-left:27pt;margin-top:7.8pt;width:1in;height:31.2pt;z-index:251471360">
            <v:textbox style="mso-next-textbox:#_x0000_s1305">
              <w:txbxContent>
                <w:p w:rsidR="002E477D" w:rsidRDefault="002E477D">
                  <w:pPr>
                    <w:rPr>
                      <w:sz w:val="21"/>
                    </w:rPr>
                  </w:pPr>
                  <w:r>
                    <w:rPr>
                      <w:rFonts w:hint="eastAsia"/>
                    </w:rPr>
                    <w:t>系统对接</w:t>
                  </w:r>
                </w:p>
              </w:txbxContent>
            </v:textbox>
          </v:rect>
        </w:pict>
      </w:r>
    </w:p>
    <w:p w:rsidR="004A1DF5" w:rsidRDefault="009523FE">
      <w:r w:rsidRPr="009523FE">
        <w:rPr>
          <w:noProof/>
          <w:sz w:val="20"/>
        </w:rPr>
        <w:pict>
          <v:line id="_x0000_s1318" style="position:absolute;left:0;text-align:left;z-index:251484672" from="198pt,15.6pt" to="198pt,109.2pt">
            <v:stroke endarrow="block"/>
          </v:line>
        </w:pict>
      </w:r>
      <w:r w:rsidRPr="009523FE">
        <w:rPr>
          <w:noProof/>
          <w:sz w:val="20"/>
        </w:rPr>
        <w:pict>
          <v:line id="_x0000_s1312" style="position:absolute;left:0;text-align:left;z-index:251478528" from="252pt,0" to="342pt,0">
            <v:stroke endarrow="block"/>
          </v:line>
        </w:pict>
      </w:r>
      <w:r w:rsidRPr="009523FE">
        <w:rPr>
          <w:noProof/>
          <w:sz w:val="20"/>
        </w:rPr>
        <w:pict>
          <v:line id="_x0000_s1311" style="position:absolute;left:0;text-align:left;z-index:251477504" from="99pt,0" to="153pt,0">
            <v:stroke endarrow="block"/>
          </v:line>
        </w:pict>
      </w:r>
    </w:p>
    <w:p w:rsidR="004A1DF5" w:rsidRDefault="009523FE">
      <w:r w:rsidRPr="009523FE">
        <w:rPr>
          <w:noProof/>
          <w:sz w:val="20"/>
        </w:rPr>
        <w:pict>
          <v:rect id="_x0000_s1308" style="position:absolute;left:0;text-align:left;margin-left:351pt;margin-top:0;width:1in;height:31.2pt;z-index:251474432">
            <v:textbox style="mso-next-textbox:#_x0000_s1308">
              <w:txbxContent>
                <w:p w:rsidR="002E477D" w:rsidRDefault="002E477D">
                  <w:r>
                    <w:rPr>
                      <w:rFonts w:hint="eastAsia"/>
                    </w:rPr>
                    <w:t>转指定行</w:t>
                  </w:r>
                </w:p>
              </w:txbxContent>
            </v:textbox>
          </v:rect>
        </w:pict>
      </w:r>
    </w:p>
    <w:p w:rsidR="004A1DF5" w:rsidRDefault="009523FE">
      <w:r w:rsidRPr="009523FE">
        <w:rPr>
          <w:noProof/>
          <w:sz w:val="20"/>
        </w:rPr>
        <w:pict>
          <v:rect id="_x0000_s1309" style="position:absolute;left:0;text-align:left;margin-left:351pt;margin-top:15.6pt;width:1in;height:31.2pt;z-index:251475456">
            <v:textbox style="mso-next-textbox:#_x0000_s1309">
              <w:txbxContent>
                <w:p w:rsidR="002E477D" w:rsidRDefault="002E477D">
                  <w:pPr>
                    <w:ind w:firstLineChars="100" w:firstLine="240"/>
                    <w:rPr>
                      <w:sz w:val="21"/>
                    </w:rPr>
                  </w:pPr>
                  <w:r>
                    <w:rPr>
                      <w:rFonts w:hint="eastAsia"/>
                    </w:rPr>
                    <w:t>挂账</w:t>
                  </w:r>
                </w:p>
              </w:txbxContent>
            </v:textbox>
          </v:rect>
        </w:pict>
      </w:r>
    </w:p>
    <w:p w:rsidR="004A1DF5" w:rsidRDefault="009523FE">
      <w:r w:rsidRPr="009523FE">
        <w:rPr>
          <w:noProof/>
          <w:sz w:val="20"/>
        </w:rPr>
        <w:pict>
          <v:line id="_x0000_s1315" style="position:absolute;left:0;text-align:left;z-index:251481600" from="342pt,7.8pt" to="351pt,7.8pt"/>
        </w:pict>
      </w:r>
    </w:p>
    <w:p w:rsidR="004A1DF5" w:rsidRDefault="009523FE">
      <w:pPr>
        <w:tabs>
          <w:tab w:val="right" w:pos="8306"/>
        </w:tabs>
      </w:pPr>
      <w:r w:rsidRPr="009523FE">
        <w:rPr>
          <w:noProof/>
          <w:sz w:val="20"/>
        </w:rPr>
        <w:pict>
          <v:line id="_x0000_s1353" style="position:absolute;left:0;text-align:left;z-index:251520512" from="414pt,18.3pt" to="414pt,26.1pt"/>
        </w:pict>
      </w:r>
      <w:r w:rsidRPr="009523FE">
        <w:rPr>
          <w:noProof/>
          <w:sz w:val="20"/>
        </w:rPr>
        <w:pict>
          <v:line id="_x0000_s1316" style="position:absolute;left:0;text-align:left;z-index:251482624" from="27pt,18.3pt" to="414pt,18.3pt"/>
        </w:pict>
      </w:r>
      <w:r w:rsidRPr="009523FE">
        <w:rPr>
          <w:noProof/>
          <w:sz w:val="20"/>
        </w:rPr>
        <w:pict>
          <v:line id="_x0000_s1352" style="position:absolute;left:0;text-align:left;z-index:251519488" from="117pt,18.3pt" to="117pt,26.1pt"/>
        </w:pict>
      </w:r>
      <w:r w:rsidRPr="009523FE">
        <w:rPr>
          <w:noProof/>
          <w:sz w:val="20"/>
        </w:rPr>
        <w:pict>
          <v:line id="_x0000_s1317" style="position:absolute;left:0;text-align:left;z-index:251483648" from="27pt,18.3pt" to="27pt,26.1pt"/>
        </w:pict>
      </w:r>
      <w:r w:rsidRPr="009523FE">
        <w:rPr>
          <w:noProof/>
          <w:sz w:val="20"/>
        </w:rPr>
        <w:pict>
          <v:line id="_x0000_s1320" style="position:absolute;left:0;text-align:left;z-index:251486720" from="306pt,18.3pt" to="306pt,26.1pt"/>
        </w:pict>
      </w:r>
      <w:r w:rsidRPr="009523FE">
        <w:rPr>
          <w:noProof/>
          <w:sz w:val="20"/>
        </w:rPr>
        <w:pict>
          <v:line id="_x0000_s1319" style="position:absolute;left:0;text-align:left;z-index:251485696" from="3in,18.3pt" to="3in,26.1pt"/>
        </w:pict>
      </w:r>
    </w:p>
    <w:p w:rsidR="004A1DF5" w:rsidRDefault="009523FE">
      <w:r w:rsidRPr="009523FE">
        <w:rPr>
          <w:noProof/>
          <w:sz w:val="20"/>
        </w:rPr>
        <w:pict>
          <v:rect id="_x0000_s1297" style="position:absolute;left:0;text-align:left;margin-left:5in;margin-top:2.7pt;width:1in;height:31.2pt;z-index:251463168">
            <v:textbox style="mso-next-textbox:#_x0000_s1297">
              <w:txbxContent>
                <w:p w:rsidR="002E477D" w:rsidRDefault="002E477D">
                  <w:pPr>
                    <w:ind w:firstLineChars="100" w:firstLine="240"/>
                  </w:pPr>
                  <w:r>
                    <w:rPr>
                      <w:rFonts w:hint="eastAsia"/>
                    </w:rPr>
                    <w:t>转汇</w:t>
                  </w:r>
                </w:p>
              </w:txbxContent>
            </v:textbox>
          </v:rect>
        </w:pict>
      </w:r>
      <w:r w:rsidRPr="009523FE">
        <w:rPr>
          <w:noProof/>
          <w:sz w:val="20"/>
        </w:rPr>
        <w:pict>
          <v:rect id="_x0000_s1293" style="position:absolute;left:0;text-align:left;margin-left:-9pt;margin-top:2.7pt;width:1in;height:31.2pt;z-index:251459072">
            <v:textbox style="mso-next-textbox:#_x0000_s1293">
              <w:txbxContent>
                <w:p w:rsidR="002E477D" w:rsidRDefault="002E477D">
                  <w:r>
                    <w:rPr>
                      <w:rFonts w:hint="eastAsia"/>
                    </w:rPr>
                    <w:t>汇入汇款</w:t>
                  </w:r>
                </w:p>
              </w:txbxContent>
            </v:textbox>
          </v:rect>
        </w:pict>
      </w:r>
      <w:r w:rsidRPr="009523FE">
        <w:rPr>
          <w:noProof/>
          <w:sz w:val="20"/>
        </w:rPr>
        <w:pict>
          <v:rect id="_x0000_s1294" style="position:absolute;left:0;text-align:left;margin-left:81pt;margin-top:2.7pt;width:1in;height:31.2pt;z-index:251460096">
            <v:textbox style="mso-next-textbox:#_x0000_s1294">
              <w:txbxContent>
                <w:p w:rsidR="002E477D" w:rsidRDefault="002E477D">
                  <w:r>
                    <w:rPr>
                      <w:rFonts w:hint="eastAsia"/>
                    </w:rPr>
                    <w:t>主动退票票</w:t>
                  </w:r>
                </w:p>
              </w:txbxContent>
            </v:textbox>
          </v:rect>
        </w:pict>
      </w:r>
      <w:r w:rsidRPr="009523FE">
        <w:rPr>
          <w:noProof/>
          <w:sz w:val="20"/>
        </w:rPr>
        <w:pict>
          <v:rect id="_x0000_s1296" style="position:absolute;left:0;text-align:left;margin-left:270pt;margin-top:2.7pt;width:1in;height:31.2pt;z-index:251462144">
            <v:textbox style="mso-next-textbox:#_x0000_s1296">
              <w:txbxContent>
                <w:p w:rsidR="002E477D" w:rsidRDefault="002E477D">
                  <w:r>
                    <w:rPr>
                      <w:rFonts w:hint="eastAsia"/>
                    </w:rPr>
                    <w:t>银行汇票等</w:t>
                  </w:r>
                </w:p>
              </w:txbxContent>
            </v:textbox>
          </v:rect>
        </w:pict>
      </w:r>
      <w:r w:rsidRPr="009523FE">
        <w:rPr>
          <w:noProof/>
          <w:sz w:val="20"/>
        </w:rPr>
        <w:pict>
          <v:rect id="_x0000_s1295" style="position:absolute;left:0;text-align:left;margin-left:180pt;margin-top:2.7pt;width:1in;height:31.2pt;z-index:251461120">
            <v:textbox style="mso-next-textbox:#_x0000_s1295">
              <w:txbxContent>
                <w:p w:rsidR="002E477D" w:rsidRDefault="002E477D">
                  <w:r>
                    <w:rPr>
                      <w:rFonts w:hint="eastAsia"/>
                    </w:rPr>
                    <w:t>委托收款</w:t>
                  </w:r>
                </w:p>
              </w:txbxContent>
            </v:textbox>
          </v:rect>
        </w:pict>
      </w:r>
    </w:p>
    <w:p w:rsidR="004A1DF5" w:rsidRDefault="009523FE">
      <w:r w:rsidRPr="009523FE">
        <w:rPr>
          <w:noProof/>
          <w:sz w:val="20"/>
        </w:rPr>
        <w:pict>
          <v:line id="_x0000_s1355" style="position:absolute;left:0;text-align:left;z-index:251522560" from="0,18.3pt" to="0,26.1pt"/>
        </w:pict>
      </w:r>
      <w:r w:rsidRPr="009523FE">
        <w:rPr>
          <w:noProof/>
          <w:sz w:val="20"/>
        </w:rPr>
        <w:pict>
          <v:line id="_x0000_s1354" style="position:absolute;left:0;text-align:left;z-index:251521536" from="54pt,18.3pt" to="54pt,26.1pt"/>
        </w:pict>
      </w:r>
      <w:r w:rsidRPr="009523FE">
        <w:rPr>
          <w:noProof/>
          <w:sz w:val="20"/>
        </w:rPr>
        <w:pict>
          <v:line id="_x0000_s1325" style="position:absolute;left:0;text-align:left;z-index:251491840" from="27pt,10.5pt" to="27pt,18.3pt"/>
        </w:pict>
      </w:r>
      <w:r w:rsidRPr="009523FE">
        <w:rPr>
          <w:noProof/>
          <w:sz w:val="20"/>
        </w:rPr>
        <w:pict>
          <v:line id="_x0000_s1322" style="position:absolute;left:0;text-align:left;z-index:251488768" from="0,18.3pt" to="54pt,18.3pt"/>
        </w:pict>
      </w:r>
      <w:r w:rsidRPr="009523FE">
        <w:rPr>
          <w:noProof/>
          <w:sz w:val="20"/>
        </w:rPr>
        <w:pict>
          <v:line id="_x0000_s1347" style="position:absolute;left:0;text-align:left;z-index:251514368" from="90pt,18.3pt" to="90pt,26.1pt"/>
        </w:pict>
      </w:r>
      <w:r w:rsidRPr="009523FE">
        <w:rPr>
          <w:noProof/>
          <w:sz w:val="20"/>
        </w:rPr>
        <w:pict>
          <v:line id="_x0000_s1323" style="position:absolute;left:0;text-align:left;z-index:251489792" from="90pt,18.3pt" to="2in,18.3pt"/>
        </w:pict>
      </w:r>
      <w:r w:rsidRPr="009523FE">
        <w:rPr>
          <w:noProof/>
          <w:sz w:val="20"/>
        </w:rPr>
        <w:pict>
          <v:line id="_x0000_s1346" style="position:absolute;left:0;text-align:left;z-index:251513344" from="306pt,10.5pt" to="306pt,33.9pt"/>
        </w:pict>
      </w:r>
      <w:r w:rsidRPr="009523FE">
        <w:rPr>
          <w:noProof/>
          <w:sz w:val="20"/>
        </w:rPr>
        <w:pict>
          <v:line id="_x0000_s1326" style="position:absolute;left:0;text-align:left;z-index:251492864" from="2in,18.3pt" to="2in,26.1pt"/>
        </w:pict>
      </w:r>
      <w:r w:rsidRPr="009523FE">
        <w:rPr>
          <w:noProof/>
          <w:sz w:val="20"/>
        </w:rPr>
        <w:pict>
          <v:line id="_x0000_s1330" style="position:absolute;left:0;text-align:left;z-index:251496960" from="225pt,10.5pt" to="225pt,18.3pt"/>
        </w:pict>
      </w:r>
      <w:r w:rsidRPr="009523FE">
        <w:rPr>
          <w:noProof/>
          <w:sz w:val="20"/>
        </w:rPr>
        <w:pict>
          <v:line id="_x0000_s1329" style="position:absolute;left:0;text-align:left;z-index:251495936" from="117pt,10.5pt" to="117pt,18.3pt"/>
        </w:pict>
      </w:r>
      <w:r w:rsidRPr="009523FE">
        <w:rPr>
          <w:noProof/>
          <w:sz w:val="20"/>
        </w:rPr>
        <w:pict>
          <v:line id="_x0000_s1328" style="position:absolute;left:0;text-align:left;z-index:251494912" from="252pt,18.3pt" to="252pt,26.1pt"/>
        </w:pict>
      </w:r>
      <w:r w:rsidRPr="009523FE">
        <w:rPr>
          <w:noProof/>
          <w:sz w:val="20"/>
        </w:rPr>
        <w:pict>
          <v:line id="_x0000_s1327" style="position:absolute;left:0;text-align:left;z-index:251493888" from="198pt,18.3pt" to="198pt,26.1pt"/>
        </w:pict>
      </w:r>
      <w:r w:rsidRPr="009523FE">
        <w:rPr>
          <w:noProof/>
          <w:sz w:val="20"/>
        </w:rPr>
        <w:pict>
          <v:line id="_x0000_s1324" style="position:absolute;left:0;text-align:left;z-index:251490816" from="198pt,18.3pt" to="252pt,18.3pt"/>
        </w:pict>
      </w:r>
      <w:r w:rsidRPr="009523FE">
        <w:rPr>
          <w:noProof/>
          <w:sz w:val="20"/>
        </w:rPr>
        <w:pict>
          <v:line id="_x0000_s1331" style="position:absolute;left:0;text-align:left;z-index:251497984" from="396pt,7.8pt" to="396pt,39pt"/>
        </w:pict>
      </w:r>
    </w:p>
    <w:p w:rsidR="004A1DF5" w:rsidRDefault="009523FE">
      <w:r w:rsidRPr="009523FE">
        <w:rPr>
          <w:noProof/>
          <w:sz w:val="20"/>
        </w:rPr>
        <w:pict>
          <v:rect id="_x0000_s1340" style="position:absolute;left:0;text-align:left;margin-left:-18pt;margin-top:2.7pt;width:36pt;height:54.6pt;z-index:251507200">
            <v:textbox style="layout-flow:vertical-ideographic;mso-next-textbox:#_x0000_s1340">
              <w:txbxContent>
                <w:p w:rsidR="002E477D" w:rsidRDefault="002E477D">
                  <w:r>
                    <w:rPr>
                      <w:rFonts w:hint="eastAsia"/>
                    </w:rPr>
                    <w:t>已处理</w:t>
                  </w:r>
                </w:p>
              </w:txbxContent>
            </v:textbox>
          </v:rect>
        </w:pict>
      </w:r>
      <w:r w:rsidRPr="009523FE">
        <w:rPr>
          <w:noProof/>
          <w:sz w:val="20"/>
        </w:rPr>
        <w:pict>
          <v:rect id="_x0000_s1339" style="position:absolute;left:0;text-align:left;margin-left:27pt;margin-top:2.7pt;width:36pt;height:54.6pt;z-index:251506176">
            <v:textbox style="layout-flow:vertical-ideographic;mso-next-textbox:#_x0000_s1339">
              <w:txbxContent>
                <w:p w:rsidR="002E477D" w:rsidRDefault="002E477D">
                  <w:pPr>
                    <w:ind w:firstLineChars="100" w:firstLine="240"/>
                  </w:pPr>
                  <w:r>
                    <w:rPr>
                      <w:rFonts w:hint="eastAsia"/>
                    </w:rPr>
                    <w:t>授权</w:t>
                  </w:r>
                </w:p>
              </w:txbxContent>
            </v:textbox>
          </v:rect>
        </w:pict>
      </w:r>
      <w:r w:rsidRPr="009523FE">
        <w:rPr>
          <w:noProof/>
          <w:sz w:val="20"/>
        </w:rPr>
        <w:pict>
          <v:rect id="_x0000_s1334" style="position:absolute;left:0;text-align:left;margin-left:126pt;margin-top:2.7pt;width:36pt;height:54.6pt;z-index:251501056">
            <v:textbox style="layout-flow:vertical-ideographic;mso-next-textbox:#_x0000_s1334">
              <w:txbxContent>
                <w:p w:rsidR="002E477D" w:rsidRDefault="002E477D">
                  <w:r>
                    <w:rPr>
                      <w:rFonts w:hint="eastAsia"/>
                    </w:rPr>
                    <w:t xml:space="preserve"> </w:t>
                  </w:r>
                  <w:r>
                    <w:rPr>
                      <w:rFonts w:hint="eastAsia"/>
                    </w:rPr>
                    <w:t>复核</w:t>
                  </w:r>
                </w:p>
              </w:txbxContent>
            </v:textbox>
          </v:rect>
        </w:pict>
      </w:r>
      <w:r w:rsidRPr="009523FE">
        <w:rPr>
          <w:noProof/>
          <w:sz w:val="20"/>
        </w:rPr>
        <w:pict>
          <v:rect id="_x0000_s1321" style="position:absolute;left:0;text-align:left;margin-left:1in;margin-top:2.7pt;width:36pt;height:54.6pt;z-index:251487744">
            <v:textbox style="layout-flow:vertical-ideographic;mso-next-textbox:#_x0000_s1321">
              <w:txbxContent>
                <w:p w:rsidR="002E477D" w:rsidRDefault="002E477D">
                  <w:r>
                    <w:rPr>
                      <w:rFonts w:hint="eastAsia"/>
                    </w:rPr>
                    <w:t>已退票票</w:t>
                  </w:r>
                </w:p>
              </w:txbxContent>
            </v:textbox>
          </v:rect>
        </w:pict>
      </w:r>
      <w:r w:rsidRPr="009523FE">
        <w:rPr>
          <w:noProof/>
          <w:sz w:val="20"/>
        </w:rPr>
        <w:pict>
          <v:rect id="_x0000_s1335" style="position:absolute;left:0;text-align:left;margin-left:171pt;margin-top:2.7pt;width:36pt;height:54.6pt;z-index:251502080">
            <v:textbox style="layout-flow:vertical-ideographic;mso-next-textbox:#_x0000_s1335">
              <w:txbxContent>
                <w:p w:rsidR="002E477D" w:rsidRDefault="002E477D">
                  <w:r>
                    <w:rPr>
                      <w:rFonts w:hint="eastAsia"/>
                    </w:rPr>
                    <w:t>已处理</w:t>
                  </w:r>
                </w:p>
              </w:txbxContent>
            </v:textbox>
          </v:rect>
        </w:pict>
      </w:r>
      <w:r w:rsidRPr="009523FE">
        <w:rPr>
          <w:noProof/>
          <w:sz w:val="20"/>
        </w:rPr>
        <w:pict>
          <v:rect id="_x0000_s1337" style="position:absolute;left:0;text-align:left;margin-left:4in;margin-top:10.5pt;width:36pt;height:54.6pt;z-index:251504128">
            <v:textbox style="layout-flow:vertical-ideographic;mso-next-textbox:#_x0000_s1337">
              <w:txbxContent>
                <w:p w:rsidR="002E477D" w:rsidRDefault="002E477D">
                  <w:r>
                    <w:rPr>
                      <w:rFonts w:hint="eastAsia"/>
                    </w:rPr>
                    <w:t>挂账单</w:t>
                  </w:r>
                </w:p>
              </w:txbxContent>
            </v:textbox>
          </v:rect>
        </w:pict>
      </w:r>
      <w:r w:rsidRPr="009523FE">
        <w:rPr>
          <w:noProof/>
          <w:sz w:val="20"/>
        </w:rPr>
        <w:pict>
          <v:rect id="_x0000_s1336" style="position:absolute;left:0;text-align:left;margin-left:234pt;margin-top:2.7pt;width:36pt;height:62.4pt;z-index:251503104">
            <v:textbox style="layout-flow:vertical-ideographic;mso-next-textbox:#_x0000_s1336">
              <w:txbxContent>
                <w:p w:rsidR="002E477D" w:rsidRDefault="002E477D">
                  <w:r>
                    <w:rPr>
                      <w:rFonts w:hint="eastAsia"/>
                    </w:rPr>
                    <w:t xml:space="preserve"> </w:t>
                  </w:r>
                  <w:r>
                    <w:rPr>
                      <w:rFonts w:hint="eastAsia"/>
                    </w:rPr>
                    <w:t>挂</w:t>
                  </w:r>
                  <w:r>
                    <w:rPr>
                      <w:rFonts w:hint="eastAsia"/>
                    </w:rPr>
                    <w:t xml:space="preserve">  </w:t>
                  </w:r>
                  <w:r>
                    <w:rPr>
                      <w:rFonts w:hint="eastAsia"/>
                    </w:rPr>
                    <w:t>账</w:t>
                  </w:r>
                </w:p>
                <w:p w:rsidR="002E477D" w:rsidRDefault="002E477D">
                  <w:r>
                    <w:rPr>
                      <w:rFonts w:hint="eastAsia"/>
                    </w:rPr>
                    <w:t>挂账</w:t>
                  </w:r>
                </w:p>
              </w:txbxContent>
            </v:textbox>
          </v:rect>
        </w:pict>
      </w:r>
      <w:r w:rsidRPr="009523FE">
        <w:rPr>
          <w:noProof/>
          <w:sz w:val="20"/>
        </w:rPr>
        <w:pict>
          <v:shape id="_x0000_s1344" type="#_x0000_t202" style="position:absolute;left:0;text-align:left;margin-left:5in;margin-top:7.8pt;width:1in;height:31.2pt;z-index:251511296">
            <v:textbox style="mso-next-textbox:#_x0000_s1344">
              <w:txbxContent>
                <w:p w:rsidR="002E477D" w:rsidRDefault="002E477D">
                  <w:pPr>
                    <w:ind w:firstLineChars="100" w:firstLine="240"/>
                  </w:pPr>
                  <w:r>
                    <w:rPr>
                      <w:rFonts w:hint="eastAsia"/>
                    </w:rPr>
                    <w:t>代理行</w:t>
                  </w:r>
                </w:p>
              </w:txbxContent>
            </v:textbox>
          </v:shape>
        </w:pict>
      </w:r>
    </w:p>
    <w:p w:rsidR="004A1DF5" w:rsidRDefault="009523FE">
      <w:r w:rsidRPr="009523FE">
        <w:rPr>
          <w:noProof/>
          <w:sz w:val="20"/>
        </w:rPr>
        <w:pict>
          <v:line id="_x0000_s1351" style="position:absolute;left:0;text-align:left;flip:x;z-index:251518464" from="108pt,10.5pt" to="126pt,10.5pt">
            <v:stroke endarrow="block"/>
          </v:line>
        </w:pict>
      </w:r>
    </w:p>
    <w:p w:rsidR="004A1DF5" w:rsidRDefault="009523FE">
      <w:r w:rsidRPr="009523FE">
        <w:rPr>
          <w:noProof/>
          <w:sz w:val="20"/>
        </w:rPr>
        <w:pict>
          <v:line id="_x0000_s1332" style="position:absolute;left:0;text-align:left;z-index:251499008" from="45pt,10.5pt" to="45pt,26.1pt"/>
        </w:pict>
      </w:r>
      <w:r w:rsidRPr="009523FE">
        <w:rPr>
          <w:noProof/>
          <w:sz w:val="20"/>
        </w:rPr>
        <w:pict>
          <v:line id="_x0000_s1348" style="position:absolute;left:0;text-align:left;z-index:251515392" from="2in,10.5pt" to="2in,33.9pt"/>
        </w:pict>
      </w:r>
    </w:p>
    <w:p w:rsidR="004A1DF5" w:rsidRDefault="009523FE">
      <w:r w:rsidRPr="009523FE">
        <w:rPr>
          <w:noProof/>
          <w:sz w:val="20"/>
        </w:rPr>
        <w:pict>
          <v:line id="_x0000_s1350" style="position:absolute;left:0;text-align:left;z-index:251517440" from="153pt,65.1pt" to="153pt,85.8pt">
            <v:stroke endarrow="block"/>
          </v:line>
        </w:pict>
      </w:r>
      <w:r w:rsidRPr="009523FE">
        <w:rPr>
          <w:noProof/>
          <w:sz w:val="20"/>
        </w:rPr>
        <w:pict>
          <v:line id="_x0000_s1343" style="position:absolute;left:0;text-align:left;flip:x;z-index:251510272" from="3in,46.8pt" to="3in,85.8pt">
            <v:stroke endarrow="block"/>
          </v:line>
        </w:pict>
      </w:r>
      <w:r w:rsidRPr="009523FE">
        <w:rPr>
          <w:noProof/>
          <w:sz w:val="20"/>
        </w:rPr>
        <w:pict>
          <v:rect id="_x0000_s1338" style="position:absolute;left:0;text-align:left;margin-left:27pt;margin-top:2.7pt;width:36pt;height:54.6pt;z-index:251505152">
            <v:textbox style="layout-flow:vertical-ideographic;mso-next-textbox:#_x0000_s1338">
              <w:txbxContent>
                <w:p w:rsidR="002E477D" w:rsidRDefault="002E477D">
                  <w:pPr>
                    <w:ind w:firstLineChars="83" w:firstLine="199"/>
                  </w:pPr>
                  <w:r>
                    <w:rPr>
                      <w:rFonts w:hint="eastAsia"/>
                    </w:rPr>
                    <w:t>已处理</w:t>
                  </w:r>
                </w:p>
              </w:txbxContent>
            </v:textbox>
          </v:rect>
        </w:pict>
      </w:r>
      <w:r w:rsidRPr="009523FE">
        <w:rPr>
          <w:noProof/>
          <w:sz w:val="20"/>
        </w:rPr>
        <w:pict>
          <v:line id="_x0000_s1349" style="position:absolute;left:0;text-align:left;z-index:251516416" from="162pt,33.9pt" to="207pt,33.9pt">
            <v:stroke endarrow="block"/>
          </v:line>
        </w:pict>
      </w:r>
      <w:r w:rsidRPr="009523FE">
        <w:rPr>
          <w:noProof/>
          <w:sz w:val="20"/>
        </w:rPr>
        <w:pict>
          <v:rect id="_x0000_s1341" style="position:absolute;left:0;text-align:left;margin-left:126pt;margin-top:10.5pt;width:36pt;height:54.6pt;z-index:251508224">
            <v:textbox style="layout-flow:vertical-ideographic;mso-next-textbox:#_x0000_s1341">
              <w:txbxContent>
                <w:p w:rsidR="002E477D" w:rsidRDefault="002E477D">
                  <w:pPr>
                    <w:ind w:firstLineChars="83" w:firstLine="199"/>
                  </w:pPr>
                  <w:r>
                    <w:rPr>
                      <w:rFonts w:hint="eastAsia"/>
                    </w:rPr>
                    <w:t>授权</w:t>
                  </w:r>
                </w:p>
              </w:txbxContent>
            </v:textbox>
          </v:rect>
        </w:pict>
      </w:r>
      <w:r w:rsidRPr="009523FE">
        <w:rPr>
          <w:noProof/>
          <w:sz w:val="20"/>
        </w:rPr>
        <w:pict>
          <v:rect id="_x0000_s1342" style="position:absolute;left:0;text-align:left;margin-left:153pt;margin-top:85.8pt;width:1in;height:31.2pt;z-index:251509248">
            <v:textbox style="mso-next-textbox:#_x0000_s1342">
              <w:txbxContent>
                <w:p w:rsidR="002E477D" w:rsidRDefault="002E477D">
                  <w:r>
                    <w:rPr>
                      <w:rFonts w:hint="eastAsia"/>
                    </w:rPr>
                    <w:t>已退票</w:t>
                  </w:r>
                </w:p>
              </w:txbxContent>
            </v:textbox>
          </v:rect>
        </w:pict>
      </w:r>
      <w:r w:rsidRPr="009523FE">
        <w:rPr>
          <w:noProof/>
          <w:sz w:val="20"/>
        </w:rPr>
        <w:pict>
          <v:rect id="_x0000_s1333" style="position:absolute;left:0;text-align:left;margin-left:207pt;margin-top:15.6pt;width:1in;height:31.2pt;z-index:251500032">
            <v:textbox style="mso-next-textbox:#_x0000_s1333">
              <w:txbxContent>
                <w:p w:rsidR="002E477D" w:rsidRDefault="002E477D">
                  <w:r>
                    <w:rPr>
                      <w:rFonts w:hint="eastAsia"/>
                    </w:rPr>
                    <w:t>批量发送</w:t>
                  </w:r>
                </w:p>
              </w:txbxContent>
            </v:textbox>
          </v:rect>
        </w:pict>
      </w:r>
    </w:p>
    <w:p w:rsidR="004A1DF5" w:rsidRDefault="004A1DF5"/>
    <w:p w:rsidR="004A1DF5" w:rsidRDefault="004A1DF5"/>
    <w:p w:rsidR="004A1DF5" w:rsidRDefault="004A1DF5" w:rsidP="0004090F">
      <w:pPr>
        <w:pStyle w:val="5"/>
      </w:pPr>
      <w:r>
        <w:rPr>
          <w:rFonts w:hint="eastAsia"/>
        </w:rPr>
        <w:lastRenderedPageBreak/>
        <w:t>一、提回录入经办（业务代码</w:t>
      </w:r>
      <w:r>
        <w:rPr>
          <w:rFonts w:hint="eastAsia"/>
        </w:rPr>
        <w:t>5305</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该功能是指将系统外提回的业务（不含系统对接处理部分）进行手工录入，等待清分处理，包括同城（同城和大同城票交）和异地（手工电联）提回的业务。</w:t>
      </w:r>
    </w:p>
    <w:p w:rsidR="004A1DF5" w:rsidRDefault="004A1DF5">
      <w:pPr>
        <w:pStyle w:val="6"/>
      </w:pPr>
      <w:r>
        <w:rPr>
          <w:rFonts w:hint="eastAsia"/>
        </w:rPr>
        <w:t>（二）风险提示</w:t>
      </w:r>
    </w:p>
    <w:p w:rsidR="004A1DF5" w:rsidRDefault="004A1DF5">
      <w:pPr>
        <w:numPr>
          <w:ilvl w:val="0"/>
          <w:numId w:val="143"/>
        </w:numPr>
      </w:pPr>
      <w:r>
        <w:rPr>
          <w:rFonts w:hint="eastAsia"/>
        </w:rPr>
        <w:t>提回的凭证系统无法对凭证的真伪、要素和有效性进行辨别，经办员要按照会计规范的有关规定进行审核，注意对凭证真伪、要素是否齐全、正确及是否有效等进行审核，防止受理假票据、有缺陷的凭证。</w:t>
      </w:r>
    </w:p>
    <w:p w:rsidR="004A1DF5" w:rsidRDefault="004A1DF5">
      <w:pPr>
        <w:numPr>
          <w:ilvl w:val="0"/>
          <w:numId w:val="143"/>
        </w:numPr>
      </w:pPr>
      <w:r>
        <w:rPr>
          <w:rFonts w:hint="eastAsia"/>
        </w:rPr>
        <w:t>对大额支付款项要进行电话确认，并按授权审批制度提请有权人审批。</w:t>
      </w:r>
    </w:p>
    <w:p w:rsidR="004A1DF5" w:rsidRDefault="004A1DF5">
      <w:pPr>
        <w:pStyle w:val="6"/>
      </w:pPr>
      <w:r>
        <w:rPr>
          <w:rFonts w:hint="eastAsia"/>
        </w:rPr>
        <w:t>（三）界面</w:t>
      </w:r>
    </w:p>
    <w:p w:rsidR="004A1DF5" w:rsidRDefault="0004090F">
      <w:pPr>
        <w:jc w:val="center"/>
      </w:pPr>
      <w:r>
        <w:rPr>
          <w:noProof/>
        </w:rPr>
        <w:drawing>
          <wp:inline distT="0" distB="0" distL="0" distR="0">
            <wp:extent cx="5276850" cy="3209925"/>
            <wp:effectExtent l="1905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31" cstate="print"/>
                    <a:srcRect/>
                    <a:stretch>
                      <a:fillRect/>
                    </a:stretch>
                  </pic:blipFill>
                  <pic:spPr bwMode="auto">
                    <a:xfrm>
                      <a:off x="0" y="0"/>
                      <a:ext cx="5276850" cy="3209925"/>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图5.1</w:t>
      </w:r>
    </w:p>
    <w:p w:rsidR="004A1DF5" w:rsidRDefault="004A1DF5">
      <w:pPr>
        <w:pStyle w:val="6"/>
      </w:pPr>
      <w:r>
        <w:rPr>
          <w:rFonts w:hint="eastAsia"/>
        </w:rPr>
        <w:t>（四）操作要点</w:t>
      </w:r>
    </w:p>
    <w:p w:rsidR="004A1DF5" w:rsidRDefault="004A1DF5">
      <w:pPr>
        <w:ind w:firstLine="480"/>
      </w:pPr>
      <w:r>
        <w:rPr>
          <w:rFonts w:hint="eastAsia"/>
        </w:rPr>
        <w:t>1</w:t>
      </w:r>
      <w:r>
        <w:rPr>
          <w:rFonts w:hint="eastAsia"/>
        </w:rPr>
        <w:t>、在</w:t>
      </w:r>
      <w:r>
        <w:rPr>
          <w:rFonts w:ascii="宋体" w:hAnsi="宋体" w:hint="eastAsia"/>
        </w:rPr>
        <w:t>图5.1中，</w:t>
      </w:r>
      <w:r>
        <w:rPr>
          <w:rFonts w:hint="eastAsia"/>
        </w:rPr>
        <w:t>选择提回方式为“同城交换”时，“场次”录入要和交换场次相同，这样录入时可以和每场提回的票据数据进行核对，当选择提回方式为“电子联行”时，“场次”可以按需进行设置。</w:t>
      </w:r>
    </w:p>
    <w:p w:rsidR="004A1DF5" w:rsidRDefault="004A1DF5">
      <w:pPr>
        <w:ind w:firstLine="480"/>
      </w:pPr>
      <w:r>
        <w:rPr>
          <w:rFonts w:hint="eastAsia"/>
        </w:rPr>
        <w:t>2</w:t>
      </w:r>
      <w:r>
        <w:rPr>
          <w:rFonts w:hint="eastAsia"/>
        </w:rPr>
        <w:t>、在图</w:t>
      </w:r>
      <w:r>
        <w:rPr>
          <w:rFonts w:ascii="宋体" w:hAnsi="宋体" w:hint="eastAsia"/>
        </w:rPr>
        <w:t>5.1</w:t>
      </w:r>
      <w:r>
        <w:rPr>
          <w:rFonts w:hint="eastAsia"/>
        </w:rPr>
        <w:t>中，在提出行行号处输入“－”后选择“回车”，可以查找出相</w:t>
      </w:r>
      <w:r>
        <w:rPr>
          <w:rFonts w:hint="eastAsia"/>
        </w:rPr>
        <w:lastRenderedPageBreak/>
        <w:t>应的行号。</w:t>
      </w:r>
    </w:p>
    <w:p w:rsidR="004A1DF5" w:rsidRDefault="004A1DF5">
      <w:pPr>
        <w:ind w:firstLine="480"/>
      </w:pPr>
      <w:r>
        <w:rPr>
          <w:rFonts w:hint="eastAsia"/>
        </w:rPr>
        <w:t>3</w:t>
      </w:r>
      <w:r>
        <w:rPr>
          <w:rFonts w:hint="eastAsia"/>
        </w:rPr>
        <w:t>、</w:t>
      </w:r>
      <w:r>
        <w:rPr>
          <w:rFonts w:ascii="宋体" w:hint="eastAsia"/>
          <w:color w:val="000000"/>
        </w:rPr>
        <w:t>在图5</w:t>
      </w:r>
      <w:r>
        <w:rPr>
          <w:rFonts w:ascii="宋体"/>
          <w:color w:val="000000"/>
        </w:rPr>
        <w:t>.1</w:t>
      </w:r>
      <w:r>
        <w:rPr>
          <w:rFonts w:ascii="宋体" w:hint="eastAsia"/>
          <w:color w:val="000000"/>
        </w:rPr>
        <w:t>中，自动清分标记可选</w:t>
      </w:r>
      <w:r>
        <w:rPr>
          <w:rFonts w:ascii="宋体"/>
          <w:color w:val="000000"/>
        </w:rPr>
        <w:t>“</w:t>
      </w:r>
      <w:r>
        <w:rPr>
          <w:rFonts w:ascii="宋体" w:hint="eastAsia"/>
          <w:color w:val="000000"/>
        </w:rPr>
        <w:t>是</w:t>
      </w:r>
      <w:r>
        <w:rPr>
          <w:rFonts w:ascii="宋体"/>
          <w:color w:val="000000"/>
        </w:rPr>
        <w:t>”</w:t>
      </w:r>
      <w:r>
        <w:rPr>
          <w:rFonts w:ascii="宋体" w:hint="eastAsia"/>
          <w:color w:val="000000"/>
        </w:rPr>
        <w:t>或</w:t>
      </w:r>
      <w:r>
        <w:rPr>
          <w:rFonts w:ascii="宋体"/>
          <w:color w:val="000000"/>
        </w:rPr>
        <w:t>“</w:t>
      </w:r>
      <w:r>
        <w:rPr>
          <w:rFonts w:ascii="宋体" w:hint="eastAsia"/>
          <w:color w:val="000000"/>
        </w:rPr>
        <w:t>否</w:t>
      </w:r>
      <w:r>
        <w:rPr>
          <w:rFonts w:ascii="宋体"/>
          <w:color w:val="000000"/>
        </w:rPr>
        <w:t>”</w:t>
      </w:r>
      <w:r>
        <w:rPr>
          <w:rFonts w:ascii="宋体" w:hint="eastAsia"/>
          <w:color w:val="000000"/>
        </w:rPr>
        <w:t>，选择</w:t>
      </w:r>
      <w:r>
        <w:rPr>
          <w:rFonts w:ascii="宋体"/>
          <w:color w:val="000000"/>
        </w:rPr>
        <w:t>“</w:t>
      </w:r>
      <w:r>
        <w:rPr>
          <w:rFonts w:ascii="宋体" w:hint="eastAsia"/>
          <w:color w:val="000000"/>
        </w:rPr>
        <w:t>是</w:t>
      </w:r>
      <w:r>
        <w:rPr>
          <w:rFonts w:ascii="宋体"/>
          <w:color w:val="000000"/>
        </w:rPr>
        <w:t>”</w:t>
      </w:r>
      <w:r>
        <w:rPr>
          <w:rFonts w:ascii="宋体" w:hint="eastAsia"/>
          <w:color w:val="000000"/>
        </w:rPr>
        <w:t>，主要是当贷记业务账号户名相符时，复核后就可直接导入入账，当在提回摘要处录入</w:t>
      </w:r>
      <w:r>
        <w:rPr>
          <w:rFonts w:ascii="宋体"/>
          <w:color w:val="000000"/>
        </w:rPr>
        <w:t>“</w:t>
      </w:r>
      <w:r>
        <w:rPr>
          <w:rFonts w:ascii="宋体" w:hint="eastAsia"/>
        </w:rPr>
        <w:t>非、误、退、不、错、无、委、拒、银、承、托、见、包</w:t>
      </w:r>
      <w:r>
        <w:rPr>
          <w:rFonts w:ascii="宋体"/>
        </w:rPr>
        <w:t>”</w:t>
      </w:r>
      <w:r>
        <w:rPr>
          <w:rFonts w:ascii="宋体" w:hint="eastAsia"/>
        </w:rPr>
        <w:t>等字样时，即使选择</w:t>
      </w:r>
      <w:r>
        <w:rPr>
          <w:rFonts w:ascii="宋体" w:hint="eastAsia"/>
          <w:color w:val="000000"/>
        </w:rPr>
        <w:t>自动清分标记为</w:t>
      </w:r>
      <w:r>
        <w:rPr>
          <w:rFonts w:ascii="宋体"/>
          <w:color w:val="000000"/>
        </w:rPr>
        <w:t>“</w:t>
      </w:r>
      <w:r>
        <w:rPr>
          <w:rFonts w:ascii="宋体" w:hint="eastAsia"/>
          <w:color w:val="000000"/>
        </w:rPr>
        <w:t>是</w:t>
      </w:r>
      <w:r>
        <w:rPr>
          <w:rFonts w:ascii="宋体"/>
          <w:color w:val="000000"/>
        </w:rPr>
        <w:t>”</w:t>
      </w:r>
      <w:r>
        <w:rPr>
          <w:rFonts w:ascii="宋体" w:hint="eastAsia"/>
          <w:color w:val="000000"/>
        </w:rPr>
        <w:t>，系统也会默认为</w:t>
      </w:r>
      <w:r>
        <w:rPr>
          <w:rFonts w:ascii="宋体"/>
          <w:color w:val="000000"/>
        </w:rPr>
        <w:t>“</w:t>
      </w:r>
      <w:r>
        <w:rPr>
          <w:rFonts w:ascii="宋体" w:hint="eastAsia"/>
          <w:color w:val="000000"/>
        </w:rPr>
        <w:t>否</w:t>
      </w:r>
      <w:r>
        <w:rPr>
          <w:rFonts w:ascii="宋体"/>
          <w:color w:val="000000"/>
        </w:rPr>
        <w:t>”</w:t>
      </w:r>
      <w:r>
        <w:rPr>
          <w:rFonts w:ascii="宋体" w:hint="eastAsia"/>
          <w:color w:val="000000"/>
        </w:rPr>
        <w:t>，必须经过</w:t>
      </w:r>
      <w:r>
        <w:rPr>
          <w:rFonts w:ascii="宋体"/>
          <w:color w:val="000000"/>
        </w:rPr>
        <w:t>“</w:t>
      </w:r>
      <w:r>
        <w:rPr>
          <w:rFonts w:ascii="宋体" w:hint="eastAsia"/>
          <w:color w:val="000000"/>
        </w:rPr>
        <w:t>清分处理</w:t>
      </w:r>
      <w:r>
        <w:rPr>
          <w:rFonts w:ascii="宋体"/>
          <w:color w:val="000000"/>
        </w:rPr>
        <w:t>”</w:t>
      </w:r>
      <w:r>
        <w:rPr>
          <w:rFonts w:ascii="宋体" w:hint="eastAsia"/>
          <w:color w:val="000000"/>
        </w:rPr>
        <w:t>功能进行操作；当提回是借记业务时，系统默认为</w:t>
      </w:r>
      <w:r>
        <w:rPr>
          <w:rFonts w:ascii="宋体"/>
          <w:color w:val="000000"/>
        </w:rPr>
        <w:t>“</w:t>
      </w:r>
      <w:r>
        <w:rPr>
          <w:rFonts w:ascii="宋体" w:hint="eastAsia"/>
          <w:color w:val="000000"/>
        </w:rPr>
        <w:t>否</w:t>
      </w:r>
      <w:r>
        <w:rPr>
          <w:rFonts w:ascii="宋体"/>
          <w:color w:val="000000"/>
        </w:rPr>
        <w:t>”</w:t>
      </w:r>
      <w:r>
        <w:rPr>
          <w:rFonts w:ascii="宋体" w:hint="eastAsia"/>
          <w:color w:val="000000"/>
        </w:rPr>
        <w:t>，必须经过</w:t>
      </w:r>
      <w:r>
        <w:rPr>
          <w:rFonts w:ascii="宋体"/>
          <w:color w:val="000000"/>
        </w:rPr>
        <w:t>“</w:t>
      </w:r>
      <w:r>
        <w:rPr>
          <w:rFonts w:ascii="宋体" w:hint="eastAsia"/>
          <w:color w:val="000000"/>
        </w:rPr>
        <w:t>清分处理</w:t>
      </w:r>
      <w:r>
        <w:rPr>
          <w:rFonts w:ascii="宋体"/>
          <w:color w:val="000000"/>
        </w:rPr>
        <w:t>”</w:t>
      </w:r>
      <w:r>
        <w:rPr>
          <w:rFonts w:ascii="宋体" w:hint="eastAsia"/>
          <w:color w:val="000000"/>
        </w:rPr>
        <w:t>功能进行操作。</w:t>
      </w:r>
    </w:p>
    <w:p w:rsidR="004A1DF5" w:rsidRDefault="004A1DF5">
      <w:pPr>
        <w:ind w:firstLine="480"/>
      </w:pPr>
      <w:r>
        <w:rPr>
          <w:rFonts w:hint="eastAsia"/>
        </w:rPr>
        <w:t>4</w:t>
      </w:r>
      <w:r>
        <w:rPr>
          <w:rFonts w:hint="eastAsia"/>
        </w:rPr>
        <w:t>、</w:t>
      </w:r>
      <w:r>
        <w:rPr>
          <w:rFonts w:ascii="宋体" w:hAnsi="宋体" w:hint="eastAsia"/>
        </w:rPr>
        <w:t>在图5.1中</w:t>
      </w:r>
      <w:r>
        <w:rPr>
          <w:rFonts w:hint="eastAsia"/>
        </w:rPr>
        <w:t>，收方或付方户口号输入后，选择“回车”，系统会自动弹出户口名，用户要和凭证上的户名进行核对，如果不符按照凭证所记载的内容录入，在清分时可以选择主动退票。</w:t>
      </w:r>
    </w:p>
    <w:p w:rsidR="004A1DF5" w:rsidRDefault="004A1DF5">
      <w:pPr>
        <w:pStyle w:val="6"/>
      </w:pPr>
      <w:r>
        <w:rPr>
          <w:rFonts w:hint="eastAsia"/>
        </w:rPr>
        <w:t>（五）操作步骤</w:t>
      </w:r>
    </w:p>
    <w:p w:rsidR="004A1DF5" w:rsidRDefault="004A1DF5">
      <w:pPr>
        <w:ind w:firstLine="480"/>
      </w:pPr>
      <w:r>
        <w:rPr>
          <w:rFonts w:hint="eastAsia"/>
        </w:rPr>
        <w:t>1</w:t>
      </w:r>
      <w:r>
        <w:rPr>
          <w:rFonts w:hint="eastAsia"/>
        </w:rPr>
        <w:t>、用户选择系统导航－结算业务－提回处理－提回录入经办，或在“业务代码”处输入</w:t>
      </w:r>
      <w:r>
        <w:rPr>
          <w:rFonts w:hint="eastAsia"/>
        </w:rPr>
        <w:t>5305</w:t>
      </w:r>
      <w:r>
        <w:rPr>
          <w:rFonts w:hint="eastAsia"/>
        </w:rPr>
        <w:t>进入；</w:t>
      </w:r>
    </w:p>
    <w:p w:rsidR="004A1DF5" w:rsidRDefault="004A1DF5">
      <w:pPr>
        <w:ind w:firstLine="480"/>
      </w:pPr>
      <w:r>
        <w:rPr>
          <w:rFonts w:hint="eastAsia"/>
        </w:rPr>
        <w:t>2</w:t>
      </w:r>
      <w:r>
        <w:rPr>
          <w:rFonts w:hint="eastAsia"/>
        </w:rPr>
        <w:t>、根据图</w:t>
      </w:r>
      <w:r>
        <w:rPr>
          <w:rFonts w:hint="eastAsia"/>
        </w:rPr>
        <w:t>5</w:t>
      </w:r>
      <w:r>
        <w:rPr>
          <w:rFonts w:ascii="宋体" w:hAnsi="宋体" w:hint="eastAsia"/>
        </w:rPr>
        <w:t>.1</w:t>
      </w:r>
      <w:r>
        <w:rPr>
          <w:rFonts w:hint="eastAsia"/>
        </w:rPr>
        <w:t>提示输入要素，其中收付方户口号属“转账支票”等票据类凭证时，必须输入凭证号码；</w:t>
      </w:r>
    </w:p>
    <w:p w:rsidR="004A1DF5" w:rsidRDefault="004A1DF5">
      <w:pPr>
        <w:ind w:firstLine="480"/>
      </w:pPr>
      <w:r>
        <w:rPr>
          <w:rFonts w:hint="eastAsia"/>
        </w:rPr>
        <w:t>3</w:t>
      </w:r>
      <w:r>
        <w:rPr>
          <w:rFonts w:hint="eastAsia"/>
        </w:rPr>
        <w:t>、选择“增加”，经办完成，业务状态为“待录入复核”，系统自动刷新借方金额小计、借方笔数小计或贷方金额小计、贷方笔数小计；</w:t>
      </w:r>
    </w:p>
    <w:p w:rsidR="004A1DF5" w:rsidRDefault="004A1DF5">
      <w:pPr>
        <w:ind w:firstLine="480"/>
      </w:pPr>
      <w:r>
        <w:rPr>
          <w:rFonts w:hint="eastAsia"/>
        </w:rPr>
        <w:t>4</w:t>
      </w:r>
      <w:r>
        <w:rPr>
          <w:rFonts w:hint="eastAsia"/>
        </w:rPr>
        <w:t>、当一个交换场次录入完成后，经办员可以根据系统提供的借贷方金额小计与提回交换的数据进行核对（如果几人同时录入要累加所有经办的数据后才能核对）；</w:t>
      </w:r>
    </w:p>
    <w:p w:rsidR="004A1DF5" w:rsidRDefault="004A1DF5">
      <w:pPr>
        <w:ind w:firstLine="480"/>
      </w:pPr>
      <w:r>
        <w:rPr>
          <w:rFonts w:hint="eastAsia"/>
        </w:rPr>
        <w:t>5</w:t>
      </w:r>
      <w:r>
        <w:rPr>
          <w:rFonts w:hint="eastAsia"/>
        </w:rPr>
        <w:t>、每笔业务录入经办完成后，系统在界面下方列表会显示该笔业务，双击可以进行明细查询。</w:t>
      </w:r>
    </w:p>
    <w:p w:rsidR="004A1DF5" w:rsidRDefault="004A1DF5">
      <w:pPr>
        <w:ind w:firstLine="480"/>
      </w:pPr>
      <w:r>
        <w:rPr>
          <w:rFonts w:hint="eastAsia"/>
        </w:rPr>
        <w:t>6</w:t>
      </w:r>
      <w:r>
        <w:rPr>
          <w:rFonts w:hint="eastAsia"/>
        </w:rPr>
        <w:t>、经办录入后发现有误可以在提回清分综合处理界面找到待录入复核状态的业务，点击明细界面中的“删除”按钮，将业务删除重新录入。</w:t>
      </w:r>
    </w:p>
    <w:p w:rsidR="004A1DF5" w:rsidRDefault="004A1DF5" w:rsidP="0004090F">
      <w:pPr>
        <w:pStyle w:val="5"/>
      </w:pPr>
      <w:r>
        <w:rPr>
          <w:rFonts w:hint="eastAsia"/>
        </w:rPr>
        <w:t>二、提回录入复核（业务代码</w:t>
      </w:r>
      <w:r>
        <w:rPr>
          <w:rFonts w:hint="eastAsia"/>
        </w:rPr>
        <w:t>5306</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该功能是指对经办员录入的系统外提回业务（不含系统对接处理部分）进行复核，等待系统清分处理或自动清分入账。</w:t>
      </w:r>
    </w:p>
    <w:p w:rsidR="004A1DF5" w:rsidRDefault="004A1DF5">
      <w:pPr>
        <w:pStyle w:val="6"/>
      </w:pPr>
      <w:r>
        <w:rPr>
          <w:rFonts w:hint="eastAsia"/>
        </w:rPr>
        <w:lastRenderedPageBreak/>
        <w:t>（二）风险提示</w:t>
      </w:r>
    </w:p>
    <w:p w:rsidR="004A1DF5" w:rsidRDefault="004A1DF5">
      <w:pPr>
        <w:ind w:firstLine="480"/>
      </w:pPr>
      <w:r>
        <w:rPr>
          <w:rFonts w:hint="eastAsia"/>
        </w:rPr>
        <w:t>1</w:t>
      </w:r>
      <w:r>
        <w:rPr>
          <w:rFonts w:hint="eastAsia"/>
        </w:rPr>
        <w:t>、对提回的凭证要按照会计规范的有关规定进行再次审核，并审核经办员有无按要求进行审核和进行相关处理的签章确认及登记。</w:t>
      </w:r>
    </w:p>
    <w:p w:rsidR="004A1DF5" w:rsidRDefault="004A1DF5">
      <w:pPr>
        <w:pStyle w:val="6"/>
      </w:pPr>
      <w:r>
        <w:rPr>
          <w:rFonts w:hint="eastAsia"/>
        </w:rPr>
        <w:t>（三）界面</w:t>
      </w:r>
    </w:p>
    <w:p w:rsidR="004A1DF5" w:rsidRDefault="004A1DF5">
      <w:pPr>
        <w:jc w:val="center"/>
        <w:rPr>
          <w:rFonts w:ascii="宋体" w:hAnsi="宋体"/>
        </w:rPr>
      </w:pPr>
      <w:r>
        <w:object w:dxaOrig="8310" w:dyaOrig="3825">
          <v:shape id="_x0000_i1102" type="#_x0000_t75" style="width:415.5pt;height:191.25pt" o:ole="" o:allowoverlap="f">
            <v:imagedata r:id="rId332" o:title=""/>
          </v:shape>
          <o:OLEObject Type="Embed" ProgID="Word.Picture.8" ShapeID="_x0000_i1102" DrawAspect="Content" ObjectID="_1458487578" r:id="rId333"/>
        </w:object>
      </w:r>
      <w:r>
        <w:rPr>
          <w:rFonts w:ascii="宋体" w:hAnsi="宋体" w:hint="eastAsia"/>
        </w:rPr>
        <w:t>图5.2</w:t>
      </w:r>
    </w:p>
    <w:p w:rsidR="004A1DF5" w:rsidRDefault="004A1DF5">
      <w:pPr>
        <w:pStyle w:val="6"/>
      </w:pPr>
      <w:r>
        <w:rPr>
          <w:rFonts w:hint="eastAsia"/>
        </w:rPr>
        <w:t>（四）操作要点</w:t>
      </w:r>
    </w:p>
    <w:p w:rsidR="004A1DF5" w:rsidRDefault="004A1DF5">
      <w:pPr>
        <w:ind w:firstLine="480"/>
      </w:pPr>
      <w:r>
        <w:rPr>
          <w:rFonts w:hint="eastAsia"/>
        </w:rPr>
        <w:t>1</w:t>
      </w:r>
      <w:r>
        <w:rPr>
          <w:rFonts w:hint="eastAsia"/>
        </w:rPr>
        <w:t>、提回复核要根据业务凭证进行复核录入，选择的场次要和经办用户录入的相同。</w:t>
      </w:r>
    </w:p>
    <w:p w:rsidR="004A1DF5" w:rsidRDefault="004A1DF5">
      <w:pPr>
        <w:ind w:firstLineChars="183" w:firstLine="439"/>
      </w:pPr>
      <w:r>
        <w:rPr>
          <w:rFonts w:hint="eastAsia"/>
        </w:rPr>
        <w:t>2</w:t>
      </w:r>
      <w:r>
        <w:rPr>
          <w:rFonts w:hint="eastAsia"/>
        </w:rPr>
        <w:t>、复核用户发现录入错误，在图</w:t>
      </w:r>
      <w:r>
        <w:rPr>
          <w:rFonts w:hint="eastAsia"/>
        </w:rPr>
        <w:t>5.2</w:t>
      </w:r>
      <w:r>
        <w:rPr>
          <w:rFonts w:hint="eastAsia"/>
        </w:rPr>
        <w:t>中，选择“删除”后，会刷新借方金额小计、借方笔数小计、待复核借方金额、待复核借方笔数或贷方金额小计、贷方笔数小计、待复核贷方金额、待复核贷方笔数。可由经办用户选择相同场次进行录入，再提交复核。</w:t>
      </w:r>
    </w:p>
    <w:p w:rsidR="004A1DF5" w:rsidRDefault="004A1DF5">
      <w:pPr>
        <w:ind w:firstLineChars="200" w:firstLine="480"/>
      </w:pPr>
      <w:r>
        <w:rPr>
          <w:rFonts w:hint="eastAsia"/>
        </w:rPr>
        <w:t>3</w:t>
      </w:r>
      <w:r>
        <w:rPr>
          <w:rFonts w:hint="eastAsia"/>
        </w:rPr>
        <w:t>、当业务的自动清分标志为“是”时，复核界面的“下一步”按钮灰显，当业务的自动清分标志为“否”时“下一步”按钮可以操作。</w:t>
      </w:r>
    </w:p>
    <w:p w:rsidR="004A1DF5" w:rsidRDefault="004A1DF5">
      <w:pPr>
        <w:ind w:firstLineChars="200" w:firstLine="480"/>
      </w:pPr>
      <w:r>
        <w:rPr>
          <w:rFonts w:hint="eastAsia"/>
        </w:rPr>
        <w:t>4</w:t>
      </w:r>
      <w:r>
        <w:rPr>
          <w:rFonts w:hint="eastAsia"/>
        </w:rPr>
        <w:t>、复核完成后，在“手工录入复核”界面中，会刷新待复核借方金额、待复核借方笔数或贷方金额小计、贷方笔数小计、待复核贷方金额、待复核贷方笔数。</w:t>
      </w:r>
    </w:p>
    <w:p w:rsidR="004A1DF5" w:rsidRDefault="004A1DF5">
      <w:pPr>
        <w:pStyle w:val="6"/>
      </w:pPr>
      <w:r>
        <w:rPr>
          <w:rFonts w:hint="eastAsia"/>
        </w:rPr>
        <w:t>（五）操作步骤</w:t>
      </w:r>
    </w:p>
    <w:p w:rsidR="004A1DF5" w:rsidRDefault="004A1DF5">
      <w:pPr>
        <w:ind w:firstLineChars="183" w:firstLine="439"/>
      </w:pPr>
      <w:r>
        <w:rPr>
          <w:rFonts w:hint="eastAsia"/>
        </w:rPr>
        <w:t>1</w:t>
      </w:r>
      <w:r>
        <w:rPr>
          <w:rFonts w:hint="eastAsia"/>
        </w:rPr>
        <w:t>、用户选择系统导航－结算业务－提回处理－提回录入复核，或在“业务</w:t>
      </w:r>
      <w:r>
        <w:rPr>
          <w:rFonts w:hint="eastAsia"/>
        </w:rPr>
        <w:lastRenderedPageBreak/>
        <w:t>代码”处输入</w:t>
      </w:r>
      <w:r>
        <w:rPr>
          <w:rFonts w:hint="eastAsia"/>
        </w:rPr>
        <w:t>5306</w:t>
      </w:r>
      <w:r>
        <w:rPr>
          <w:rFonts w:hint="eastAsia"/>
        </w:rPr>
        <w:t>进入；</w:t>
      </w:r>
    </w:p>
    <w:p w:rsidR="004A1DF5" w:rsidRDefault="004A1DF5">
      <w:pPr>
        <w:ind w:leftChars="-50" w:left="-120" w:firstLine="480"/>
      </w:pPr>
      <w:r>
        <w:rPr>
          <w:rFonts w:hint="eastAsia"/>
        </w:rPr>
        <w:t>2</w:t>
      </w:r>
      <w:r>
        <w:rPr>
          <w:rFonts w:hint="eastAsia"/>
        </w:rPr>
        <w:t>、根据“录入复核”界面提示输入要素，输入完毕进入</w:t>
      </w:r>
      <w:r>
        <w:rPr>
          <w:rFonts w:ascii="宋体" w:hAnsi="宋体" w:hint="eastAsia"/>
        </w:rPr>
        <w:t>图5.2</w:t>
      </w:r>
      <w:r>
        <w:rPr>
          <w:rFonts w:hint="eastAsia"/>
        </w:rPr>
        <w:t>；</w:t>
      </w:r>
    </w:p>
    <w:p w:rsidR="004A1DF5" w:rsidRDefault="004A1DF5">
      <w:pPr>
        <w:ind w:leftChars="-50" w:left="-120" w:firstLine="480"/>
      </w:pPr>
      <w:r>
        <w:rPr>
          <w:rFonts w:hint="eastAsia"/>
        </w:rPr>
        <w:t>3</w:t>
      </w:r>
      <w:r>
        <w:rPr>
          <w:rFonts w:hint="eastAsia"/>
        </w:rPr>
        <w:t>、</w:t>
      </w:r>
      <w:r>
        <w:rPr>
          <w:rFonts w:ascii="宋体" w:hAnsi="宋体" w:hint="eastAsia"/>
        </w:rPr>
        <w:t>在图5.2中</w:t>
      </w:r>
      <w:r>
        <w:rPr>
          <w:rFonts w:hint="eastAsia"/>
        </w:rPr>
        <w:t>，选择“立即导入”业务状态变为“待清分”，其中自动清分的凭证会自动清分入账。</w:t>
      </w:r>
    </w:p>
    <w:p w:rsidR="004A1DF5" w:rsidRDefault="004A1DF5">
      <w:pPr>
        <w:ind w:leftChars="-50" w:left="-120" w:firstLine="480"/>
      </w:pPr>
      <w:r>
        <w:rPr>
          <w:rFonts w:hint="eastAsia"/>
        </w:rPr>
        <w:t>4</w:t>
      </w:r>
      <w:r>
        <w:rPr>
          <w:rFonts w:hint="eastAsia"/>
        </w:rPr>
        <w:t>、如果不同意，选择“删除”，业务状态变为“已删除”。</w:t>
      </w:r>
    </w:p>
    <w:p w:rsidR="004A1DF5" w:rsidRDefault="004A1DF5">
      <w:pPr>
        <w:ind w:leftChars="-50" w:left="-120" w:firstLine="480"/>
      </w:pPr>
      <w:r>
        <w:rPr>
          <w:rFonts w:hint="eastAsia"/>
        </w:rPr>
        <w:t>5</w:t>
      </w:r>
      <w:r>
        <w:rPr>
          <w:rFonts w:hint="eastAsia"/>
        </w:rPr>
        <w:t>、选择“下一步”，系统会自动转到清分界面一并完成清分操作。</w:t>
      </w:r>
    </w:p>
    <w:p w:rsidR="004A1DF5" w:rsidRDefault="004A1DF5">
      <w:pPr>
        <w:ind w:leftChars="-50" w:left="-120" w:firstLine="480"/>
      </w:pPr>
      <w:r>
        <w:rPr>
          <w:rFonts w:hint="eastAsia"/>
        </w:rPr>
        <w:t>6</w:t>
      </w:r>
      <w:r>
        <w:rPr>
          <w:rFonts w:hint="eastAsia"/>
        </w:rPr>
        <w:t>、当一个交换场次录入完成后，复核员可以根据系统提供的借贷方金额小计与提回交换的数据进行核对。</w:t>
      </w:r>
    </w:p>
    <w:p w:rsidR="004A1DF5" w:rsidRDefault="004A1DF5" w:rsidP="0004090F">
      <w:pPr>
        <w:pStyle w:val="5"/>
      </w:pPr>
      <w:r>
        <w:rPr>
          <w:rFonts w:hint="eastAsia"/>
        </w:rPr>
        <w:t>三、提回清分处理（业务代码</w:t>
      </w:r>
      <w:r>
        <w:rPr>
          <w:rFonts w:hint="eastAsia"/>
        </w:rPr>
        <w:t>5311</w:t>
      </w:r>
      <w:r>
        <w:rPr>
          <w:rFonts w:hint="eastAsia"/>
        </w:rPr>
        <w:t>）</w:t>
      </w:r>
    </w:p>
    <w:p w:rsidR="004A1DF5" w:rsidRDefault="004A1DF5" w:rsidP="0004090F">
      <w:pPr>
        <w:pStyle w:val="6"/>
      </w:pPr>
      <w:r>
        <w:rPr>
          <w:rFonts w:hint="eastAsia"/>
        </w:rPr>
        <w:t>（一）功能介绍</w:t>
      </w:r>
    </w:p>
    <w:p w:rsidR="004A1DF5" w:rsidRDefault="004A1DF5">
      <w:pPr>
        <w:tabs>
          <w:tab w:val="num" w:pos="480"/>
          <w:tab w:val="left" w:pos="540"/>
        </w:tabs>
        <w:ind w:firstLine="480"/>
      </w:pPr>
      <w:r>
        <w:rPr>
          <w:rFonts w:hint="eastAsia"/>
        </w:rPr>
        <w:t>通过该功能实现系统外、旧系统分行发起的提回业务</w:t>
      </w:r>
      <w:r>
        <w:rPr>
          <w:rFonts w:hint="eastAsia"/>
        </w:rPr>
        <w:t>(</w:t>
      </w:r>
      <w:r>
        <w:rPr>
          <w:rFonts w:hint="eastAsia"/>
        </w:rPr>
        <w:t>不含自动处理部分</w:t>
      </w:r>
      <w:r>
        <w:rPr>
          <w:rFonts w:hint="eastAsia"/>
        </w:rPr>
        <w:t>)</w:t>
      </w:r>
      <w:r>
        <w:rPr>
          <w:rFonts w:hint="eastAsia"/>
        </w:rPr>
        <w:t>的人工清分、入账处理，并清分到相应的业务系统进行后续处理。</w:t>
      </w:r>
    </w:p>
    <w:p w:rsidR="004A1DF5" w:rsidRDefault="004A1DF5" w:rsidP="0004090F">
      <w:pPr>
        <w:pStyle w:val="6"/>
      </w:pPr>
      <w:r>
        <w:rPr>
          <w:rFonts w:hint="eastAsia"/>
        </w:rPr>
        <w:t>（二）风险提示</w:t>
      </w:r>
    </w:p>
    <w:p w:rsidR="004A1DF5" w:rsidRDefault="004A1DF5">
      <w:pPr>
        <w:ind w:firstLineChars="100" w:firstLine="240"/>
      </w:pPr>
      <w:r>
        <w:rPr>
          <w:rFonts w:hint="eastAsia"/>
        </w:rPr>
        <w:t>1</w:t>
      </w:r>
      <w:r>
        <w:rPr>
          <w:rFonts w:hint="eastAsia"/>
        </w:rPr>
        <w:t>、随时查看待清分业务并及时处理，避免延误客户入账时间。</w:t>
      </w:r>
    </w:p>
    <w:p w:rsidR="004A1DF5" w:rsidRDefault="004A1DF5">
      <w:pPr>
        <w:ind w:firstLineChars="100" w:firstLine="240"/>
      </w:pPr>
      <w:r>
        <w:rPr>
          <w:rFonts w:hint="eastAsia"/>
        </w:rPr>
        <w:t>2</w:t>
      </w:r>
      <w:r>
        <w:rPr>
          <w:rFonts w:hint="eastAsia"/>
        </w:rPr>
        <w:t>、“手工核押”功能按钮仅针对大额支付系统提回业务密押不符时有效，在操作前必须与分行前置机管理员进行联系，确认前置机核押正确后，才能由授权人员进行操作。</w:t>
      </w:r>
    </w:p>
    <w:p w:rsidR="004A1DF5" w:rsidRDefault="004A1DF5" w:rsidP="0004090F">
      <w:pPr>
        <w:pStyle w:val="6"/>
      </w:pPr>
      <w:r>
        <w:rPr>
          <w:rFonts w:hint="eastAsia"/>
        </w:rPr>
        <w:t>（三）界面</w:t>
      </w:r>
    </w:p>
    <w:p w:rsidR="004A1DF5" w:rsidRDefault="0004090F">
      <w:pPr>
        <w:jc w:val="center"/>
      </w:pPr>
      <w:r>
        <w:rPr>
          <w:rFonts w:ascii="宋体" w:hAnsi="宋体"/>
          <w:noProof/>
        </w:rPr>
        <w:lastRenderedPageBreak/>
        <w:drawing>
          <wp:anchor distT="0" distB="0" distL="114300" distR="114300" simplePos="0" relativeHeight="251632128" behindDoc="0" locked="1" layoutInCell="1" allowOverlap="1">
            <wp:simplePos x="0" y="0"/>
            <wp:positionH relativeFrom="column">
              <wp:posOffset>0</wp:posOffset>
            </wp:positionH>
            <wp:positionV relativeFrom="paragraph">
              <wp:posOffset>0</wp:posOffset>
            </wp:positionV>
            <wp:extent cx="5264150" cy="2623185"/>
            <wp:effectExtent l="19050" t="0" r="0" b="0"/>
            <wp:wrapTopAndBottom/>
            <wp:docPr id="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34" cstate="print"/>
                    <a:srcRect/>
                    <a:stretch>
                      <a:fillRect/>
                    </a:stretch>
                  </pic:blipFill>
                  <pic:spPr bwMode="auto">
                    <a:xfrm>
                      <a:off x="0" y="0"/>
                      <a:ext cx="5264150" cy="2623185"/>
                    </a:xfrm>
                    <a:prstGeom prst="rect">
                      <a:avLst/>
                    </a:prstGeom>
                    <a:noFill/>
                    <a:ln w="9525">
                      <a:noFill/>
                      <a:miter lim="800000"/>
                      <a:headEnd/>
                      <a:tailEnd/>
                    </a:ln>
                  </pic:spPr>
                </pic:pic>
              </a:graphicData>
            </a:graphic>
          </wp:anchor>
        </w:drawing>
      </w:r>
      <w:r w:rsidR="004A1DF5">
        <w:rPr>
          <w:rFonts w:ascii="宋体" w:hAnsi="宋体" w:hint="eastAsia"/>
        </w:rPr>
        <w:t>图5.3</w:t>
      </w:r>
    </w:p>
    <w:p w:rsidR="004A1DF5" w:rsidRDefault="004A1DF5" w:rsidP="0004090F">
      <w:pPr>
        <w:pStyle w:val="6"/>
      </w:pPr>
      <w:r>
        <w:rPr>
          <w:rFonts w:hint="eastAsia"/>
        </w:rPr>
        <w:t>（四）操作要点</w:t>
      </w:r>
    </w:p>
    <w:p w:rsidR="004A1DF5" w:rsidRDefault="004A1DF5">
      <w:pPr>
        <w:ind w:firstLine="480"/>
      </w:pPr>
      <w:r>
        <w:rPr>
          <w:rFonts w:hint="eastAsia"/>
        </w:rPr>
        <w:t>1</w:t>
      </w:r>
      <w:r>
        <w:rPr>
          <w:rFonts w:hint="eastAsia"/>
        </w:rPr>
        <w:t>、“户口信息”页面的内容，可作为清分处理的依据。</w:t>
      </w:r>
    </w:p>
    <w:p w:rsidR="004A1DF5" w:rsidRDefault="004A1DF5">
      <w:pPr>
        <w:ind w:firstLine="480"/>
      </w:pPr>
      <w:r>
        <w:rPr>
          <w:rFonts w:hint="eastAsia"/>
        </w:rPr>
        <w:t>2</w:t>
      </w:r>
      <w:r>
        <w:rPr>
          <w:rFonts w:hint="eastAsia"/>
        </w:rPr>
        <w:t>、系统根据具体业务情况及用户权限判断置亮工具栏功能按钮，用户在选择“清分通道”进行清分操作前，可以根据业务具体情况选择“删除”、“转指定行”、“转账户行”、“转提回行”、“挂账”功能按钮进行处理。</w:t>
      </w:r>
    </w:p>
    <w:p w:rsidR="004A1DF5" w:rsidRDefault="004A1DF5">
      <w:pPr>
        <w:ind w:firstLine="480"/>
      </w:pPr>
      <w:r>
        <w:rPr>
          <w:rFonts w:hint="eastAsia"/>
        </w:rPr>
        <w:t>3</w:t>
      </w:r>
      <w:r>
        <w:rPr>
          <w:rFonts w:hint="eastAsia"/>
        </w:rPr>
        <w:t>、选择清分通道为“主动退票”时必须输入退票原因码，输入原因码为“其他原因”时，必须输入退票原因。按照一定的金额权限决定是否需要进行复核和授权。目前经办处理权限是</w:t>
      </w:r>
      <w:r>
        <w:rPr>
          <w:rFonts w:hint="eastAsia"/>
        </w:rPr>
        <w:t>1</w:t>
      </w:r>
      <w:r>
        <w:rPr>
          <w:rFonts w:hint="eastAsia"/>
        </w:rPr>
        <w:t>万以下；复核处理权限是</w:t>
      </w:r>
      <w:r>
        <w:rPr>
          <w:rFonts w:hint="eastAsia"/>
        </w:rPr>
        <w:t>1</w:t>
      </w:r>
      <w:r>
        <w:rPr>
          <w:rFonts w:hint="eastAsia"/>
        </w:rPr>
        <w:t>万（含）</w:t>
      </w:r>
      <w:r>
        <w:rPr>
          <w:rFonts w:hint="eastAsia"/>
        </w:rPr>
        <w:t>-10</w:t>
      </w:r>
      <w:r>
        <w:rPr>
          <w:rFonts w:hint="eastAsia"/>
        </w:rPr>
        <w:t>万，</w:t>
      </w:r>
      <w:r>
        <w:rPr>
          <w:rFonts w:hint="eastAsia"/>
        </w:rPr>
        <w:t>10</w:t>
      </w:r>
      <w:r>
        <w:rPr>
          <w:rFonts w:hint="eastAsia"/>
        </w:rPr>
        <w:t>万（含）以上需要授权。</w:t>
      </w:r>
    </w:p>
    <w:p w:rsidR="004A1DF5" w:rsidRDefault="004A1DF5">
      <w:pPr>
        <w:ind w:firstLine="480"/>
      </w:pPr>
      <w:r>
        <w:rPr>
          <w:rFonts w:hint="eastAsia"/>
        </w:rPr>
        <w:t>4</w:t>
      </w:r>
      <w:r>
        <w:rPr>
          <w:rFonts w:hint="eastAsia"/>
        </w:rPr>
        <w:t>、当提回的是转汇旧系统分行的委托收款划回款项、清分通道不能选择</w:t>
      </w:r>
      <w:r>
        <w:t>“</w:t>
      </w:r>
      <w:r>
        <w:rPr>
          <w:rFonts w:hint="eastAsia"/>
        </w:rPr>
        <w:t>委托收款</w:t>
      </w:r>
      <w:r>
        <w:t>”</w:t>
      </w:r>
      <w:r>
        <w:rPr>
          <w:rFonts w:hint="eastAsia"/>
        </w:rPr>
        <w:t>，而应通过</w:t>
      </w:r>
      <w:r>
        <w:t>“</w:t>
      </w:r>
      <w:r>
        <w:rPr>
          <w:rFonts w:hint="eastAsia"/>
        </w:rPr>
        <w:t>转汇系统内</w:t>
      </w:r>
      <w:r>
        <w:t>”</w:t>
      </w:r>
      <w:r>
        <w:rPr>
          <w:rFonts w:hint="eastAsia"/>
        </w:rPr>
        <w:t>来处理。</w:t>
      </w:r>
    </w:p>
    <w:p w:rsidR="004A1DF5" w:rsidRDefault="004A1DF5">
      <w:pPr>
        <w:ind w:firstLineChars="182" w:firstLine="437"/>
      </w:pPr>
      <w:r>
        <w:rPr>
          <w:rFonts w:hint="eastAsia"/>
        </w:rPr>
        <w:t>5</w:t>
      </w:r>
      <w:r>
        <w:rPr>
          <w:rFonts w:hint="eastAsia"/>
        </w:rPr>
        <w:t>、当提回为他行要求兑付的银行汇票，清分选择</w:t>
      </w:r>
      <w:r>
        <w:t>“</w:t>
      </w:r>
      <w:r>
        <w:rPr>
          <w:rFonts w:hint="eastAsia"/>
        </w:rPr>
        <w:t>银行汇票</w:t>
      </w:r>
      <w:r>
        <w:t>”</w:t>
      </w:r>
      <w:r>
        <w:rPr>
          <w:rFonts w:hint="eastAsia"/>
        </w:rPr>
        <w:t>处理</w:t>
      </w:r>
      <w:r>
        <w:rPr>
          <w:rFonts w:hint="eastAsia"/>
        </w:rPr>
        <w:t>,</w:t>
      </w:r>
      <w:r>
        <w:rPr>
          <w:rFonts w:hint="eastAsia"/>
        </w:rPr>
        <w:t>产生挂账单，为我行及新系统他行签发的，持此挂账单在银行汇票系统进行兑付结清处理。</w:t>
      </w:r>
    </w:p>
    <w:p w:rsidR="004A1DF5" w:rsidRDefault="004A1DF5">
      <w:r>
        <w:rPr>
          <w:rFonts w:hint="eastAsia"/>
        </w:rPr>
        <w:t>为旧系统他行签发的，持挂账单在“内部转账”系统发起借记业务。</w:t>
      </w:r>
    </w:p>
    <w:p w:rsidR="004A1DF5" w:rsidRDefault="004A1DF5">
      <w:pPr>
        <w:ind w:firstLine="480"/>
      </w:pPr>
      <w:r>
        <w:rPr>
          <w:rFonts w:hint="eastAsia"/>
        </w:rPr>
        <w:t>6</w:t>
      </w:r>
      <w:r>
        <w:rPr>
          <w:rFonts w:hint="eastAsia"/>
        </w:rPr>
        <w:t>、发往旧系统分行的客户资金、内部资金被退回的业务，若需撤销原提出业务的，则选择</w:t>
      </w:r>
      <w:r>
        <w:t>“</w:t>
      </w:r>
      <w:r>
        <w:rPr>
          <w:rFonts w:hint="eastAsia"/>
        </w:rPr>
        <w:t>旧系统客户资金被退回、旧系统内部资金被退回</w:t>
      </w:r>
      <w:r>
        <w:t>”</w:t>
      </w:r>
      <w:r>
        <w:rPr>
          <w:rFonts w:hint="eastAsia"/>
        </w:rPr>
        <w:t>清分通道，系统取原提出业务信息，并将其状态改为</w:t>
      </w:r>
      <w:r>
        <w:t>“</w:t>
      </w:r>
      <w:r>
        <w:rPr>
          <w:rFonts w:hint="eastAsia"/>
        </w:rPr>
        <w:t>待撤销确认</w:t>
      </w:r>
      <w:r>
        <w:t>”</w:t>
      </w:r>
      <w:r>
        <w:rPr>
          <w:rFonts w:hint="eastAsia"/>
        </w:rPr>
        <w:t>，需在</w:t>
      </w:r>
      <w:r>
        <w:t>“</w:t>
      </w:r>
      <w:r>
        <w:rPr>
          <w:rFonts w:hint="eastAsia"/>
        </w:rPr>
        <w:t>客户转账</w:t>
      </w:r>
      <w:r>
        <w:t>”</w:t>
      </w:r>
      <w:r>
        <w:rPr>
          <w:rFonts w:hint="eastAsia"/>
        </w:rPr>
        <w:t>、</w:t>
      </w:r>
      <w:r>
        <w:t>“</w:t>
      </w:r>
      <w:r>
        <w:rPr>
          <w:rFonts w:hint="eastAsia"/>
        </w:rPr>
        <w:t>内部转账</w:t>
      </w:r>
      <w:r>
        <w:t>”</w:t>
      </w:r>
      <w:r>
        <w:rPr>
          <w:rFonts w:hint="eastAsia"/>
        </w:rPr>
        <w:t>进行撤销确认冲账处理。若无需撤销原提出业务的，则直接选择</w:t>
      </w:r>
      <w:r>
        <w:t>“</w:t>
      </w:r>
      <w:r>
        <w:rPr>
          <w:rFonts w:hint="eastAsia"/>
        </w:rPr>
        <w:t>汇入汇款</w:t>
      </w:r>
      <w:r>
        <w:t>”</w:t>
      </w:r>
      <w:r>
        <w:rPr>
          <w:rFonts w:hint="eastAsia"/>
        </w:rPr>
        <w:t>通道进行入账处理。</w:t>
      </w:r>
    </w:p>
    <w:p w:rsidR="004A1DF5" w:rsidRDefault="004A1DF5">
      <w:pPr>
        <w:ind w:firstLine="480"/>
      </w:pPr>
      <w:r>
        <w:rPr>
          <w:rFonts w:hint="eastAsia"/>
        </w:rPr>
        <w:lastRenderedPageBreak/>
        <w:t>7</w:t>
      </w:r>
      <w:r>
        <w:rPr>
          <w:rFonts w:hint="eastAsia"/>
        </w:rPr>
        <w:t>、当选择“提出系统外贷记被退回、提出系统外借记被退回”清分通道时，要进行退票业务的勾链处理。在勾链确认后，还需到客户转账功能模块里进行退票经办处理。</w:t>
      </w:r>
    </w:p>
    <w:p w:rsidR="004A1DF5" w:rsidRDefault="004A1DF5">
      <w:pPr>
        <w:ind w:firstLine="480"/>
      </w:pPr>
      <w:r>
        <w:rPr>
          <w:rFonts w:hint="eastAsia"/>
        </w:rPr>
        <w:t>8</w:t>
      </w:r>
      <w:r>
        <w:rPr>
          <w:rFonts w:hint="eastAsia"/>
        </w:rPr>
        <w:t>、当选择“转汇系统内”“转汇系统外”渠道时，只能处理贷记业务。“转汇系统内”只能用于提回系统外他行要求我行转汇旧系统机构；“转汇系统外”只用于处理旧系统分行提入的转汇同城系统外他行的业务。</w:t>
      </w:r>
    </w:p>
    <w:p w:rsidR="004A1DF5" w:rsidRDefault="004A1DF5">
      <w:pPr>
        <w:ind w:firstLine="480"/>
      </w:pPr>
      <w:r>
        <w:rPr>
          <w:rFonts w:hint="eastAsia"/>
        </w:rPr>
        <w:t>9</w:t>
      </w:r>
      <w:r>
        <w:rPr>
          <w:rFonts w:hint="eastAsia"/>
        </w:rPr>
        <w:t>、“手工核押”只限于大额支付提回业务，当密押标志为“</w:t>
      </w:r>
      <w:r>
        <w:rPr>
          <w:rFonts w:hint="eastAsia"/>
        </w:rPr>
        <w:t>N</w:t>
      </w:r>
      <w:r>
        <w:rPr>
          <w:rFonts w:hint="eastAsia"/>
        </w:rPr>
        <w:t>”时，选择该功能进行操作。</w:t>
      </w:r>
    </w:p>
    <w:p w:rsidR="004A1DF5" w:rsidRDefault="004A1DF5">
      <w:pPr>
        <w:ind w:firstLine="480"/>
      </w:pPr>
      <w:r>
        <w:rPr>
          <w:rFonts w:hint="eastAsia"/>
        </w:rPr>
        <w:t>10</w:t>
      </w:r>
      <w:r>
        <w:rPr>
          <w:rFonts w:hint="eastAsia"/>
        </w:rPr>
        <w:t>、“挂销账系统”清分通道适用于未列明具体清分通道的其它提回业务。</w:t>
      </w:r>
    </w:p>
    <w:p w:rsidR="004A1DF5" w:rsidRDefault="004A1DF5">
      <w:pPr>
        <w:ind w:firstLine="480"/>
      </w:pPr>
      <w:r>
        <w:rPr>
          <w:rFonts w:hint="eastAsia"/>
        </w:rPr>
        <w:t>11</w:t>
      </w:r>
      <w:r>
        <w:rPr>
          <w:rFonts w:hint="eastAsia"/>
        </w:rPr>
        <w:t>、“挂账”功能按钮，点击此按钮后，业务仍为待清分，还需再进行清分处理。</w:t>
      </w:r>
    </w:p>
    <w:p w:rsidR="004A1DF5" w:rsidRDefault="004A1DF5">
      <w:pPr>
        <w:ind w:firstLine="480"/>
      </w:pPr>
      <w:r>
        <w:rPr>
          <w:rFonts w:hint="eastAsia"/>
        </w:rPr>
        <w:t>12</w:t>
      </w:r>
      <w:r>
        <w:rPr>
          <w:rFonts w:hint="eastAsia"/>
        </w:rPr>
        <w:t>、退系统内经办成功</w:t>
      </w:r>
      <w:r>
        <w:t>(</w:t>
      </w:r>
      <w:r>
        <w:rPr>
          <w:rFonts w:hint="eastAsia"/>
        </w:rPr>
        <w:t>不需复核</w:t>
      </w:r>
      <w:r>
        <w:t>)</w:t>
      </w:r>
      <w:r>
        <w:rPr>
          <w:rFonts w:hint="eastAsia"/>
        </w:rPr>
        <w:t>、复核同意</w:t>
      </w:r>
      <w:r>
        <w:t>(</w:t>
      </w:r>
      <w:r>
        <w:rPr>
          <w:rFonts w:hint="eastAsia"/>
        </w:rPr>
        <w:t>不需授权</w:t>
      </w:r>
      <w:r>
        <w:t>)</w:t>
      </w:r>
      <w:r>
        <w:rPr>
          <w:rFonts w:hint="eastAsia"/>
        </w:rPr>
        <w:t>、授权同意的，业务状态为</w:t>
      </w:r>
      <w:r>
        <w:t>“</w:t>
      </w:r>
      <w:r>
        <w:rPr>
          <w:rFonts w:hint="eastAsia"/>
        </w:rPr>
        <w:t>待异步确认</w:t>
      </w:r>
      <w:r>
        <w:rPr>
          <w:rFonts w:hint="eastAsia"/>
        </w:rPr>
        <w:t>-</w:t>
      </w:r>
      <w:r>
        <w:rPr>
          <w:rFonts w:hint="eastAsia"/>
        </w:rPr>
        <w:t>退系统内</w:t>
      </w:r>
      <w:r>
        <w:t>”</w:t>
      </w:r>
      <w:r>
        <w:rPr>
          <w:rFonts w:hint="eastAsia"/>
        </w:rPr>
        <w:t>。如果通讯正常的，稍后状态改为</w:t>
      </w:r>
      <w:r>
        <w:t>“</w:t>
      </w:r>
      <w:r>
        <w:rPr>
          <w:rFonts w:hint="eastAsia"/>
        </w:rPr>
        <w:t>已退票</w:t>
      </w:r>
      <w:r>
        <w:t>”</w:t>
      </w:r>
      <w:r>
        <w:rPr>
          <w:rFonts w:hint="eastAsia"/>
        </w:rPr>
        <w:t>；通讯不成功的，状态改为</w:t>
      </w:r>
      <w:r>
        <w:t>“</w:t>
      </w:r>
      <w:r>
        <w:rPr>
          <w:rFonts w:hint="eastAsia"/>
        </w:rPr>
        <w:t>待提交</w:t>
      </w:r>
      <w:r>
        <w:rPr>
          <w:rFonts w:hint="eastAsia"/>
        </w:rPr>
        <w:t>-</w:t>
      </w:r>
      <w:r>
        <w:rPr>
          <w:rFonts w:hint="eastAsia"/>
        </w:rPr>
        <w:t>退系统内</w:t>
      </w:r>
      <w:r>
        <w:t>”</w:t>
      </w:r>
      <w:r>
        <w:rPr>
          <w:rFonts w:hint="eastAsia"/>
        </w:rPr>
        <w:t>，操作员要定时在清分综合处理里查是否有待提交状态的业务，如有则点击业务查看提交失败原因，以尽快处理。</w:t>
      </w:r>
    </w:p>
    <w:p w:rsidR="004A1DF5" w:rsidRDefault="004A1DF5">
      <w:pPr>
        <w:ind w:firstLine="480"/>
      </w:pPr>
      <w:r>
        <w:rPr>
          <w:rFonts w:hint="eastAsia"/>
        </w:rPr>
        <w:t>13</w:t>
      </w:r>
      <w:r>
        <w:rPr>
          <w:rFonts w:hint="eastAsia"/>
        </w:rPr>
        <w:t>、对于退系统外异步清算的业务，由于存在与人行清算的通讯，有可能因某种原因导致被人行主机驳回，状态置为待发送。操作员要定时在清分综合处理模块查询“待发送</w:t>
      </w:r>
      <w:r>
        <w:t>-</w:t>
      </w:r>
      <w:r>
        <w:rPr>
          <w:rFonts w:hint="eastAsia"/>
        </w:rPr>
        <w:t>退系统外贷”的业务，如有，则必须及时进行后续处理。</w:t>
      </w:r>
    </w:p>
    <w:p w:rsidR="004A1DF5" w:rsidRDefault="004A1DF5">
      <w:pPr>
        <w:ind w:firstLine="480"/>
      </w:pPr>
      <w:r>
        <w:rPr>
          <w:rFonts w:hint="eastAsia"/>
        </w:rPr>
        <w:t>14</w:t>
      </w:r>
      <w:r>
        <w:rPr>
          <w:rFonts w:hint="eastAsia"/>
        </w:rPr>
        <w:t>、业务操作的每一步操作均可逆，即下一步可退回至上一步重新操作。</w:t>
      </w:r>
    </w:p>
    <w:p w:rsidR="004A1DF5" w:rsidRDefault="004A1DF5" w:rsidP="0004090F">
      <w:pPr>
        <w:pStyle w:val="6"/>
      </w:pPr>
      <w:r>
        <w:rPr>
          <w:rFonts w:hint="eastAsia"/>
        </w:rPr>
        <w:t>（五）操作步骤</w:t>
      </w:r>
    </w:p>
    <w:p w:rsidR="004A1DF5" w:rsidRDefault="004A1DF5">
      <w:pPr>
        <w:ind w:firstLine="480"/>
      </w:pPr>
      <w:r>
        <w:rPr>
          <w:rFonts w:hint="eastAsia"/>
        </w:rPr>
        <w:t>1</w:t>
      </w:r>
      <w:r>
        <w:rPr>
          <w:rFonts w:hint="eastAsia"/>
        </w:rPr>
        <w:t>、用户选择导航系统－结算业务－提回处理－清分处理，或在“业务代码”处输入业务代码</w:t>
      </w:r>
      <w:r>
        <w:rPr>
          <w:rFonts w:hint="eastAsia"/>
        </w:rPr>
        <w:t>5311</w:t>
      </w:r>
      <w:r>
        <w:rPr>
          <w:rFonts w:hint="eastAsia"/>
        </w:rPr>
        <w:t>进入；</w:t>
      </w:r>
    </w:p>
    <w:p w:rsidR="004A1DF5" w:rsidRDefault="004A1DF5">
      <w:pPr>
        <w:ind w:firstLine="480"/>
        <w:rPr>
          <w:rFonts w:ascii="宋体" w:hAnsi="宋体"/>
        </w:rPr>
      </w:pPr>
      <w:r>
        <w:rPr>
          <w:rFonts w:ascii="宋体" w:hAnsi="宋体" w:hint="eastAsia"/>
        </w:rPr>
        <w:t>2、根据提回待清分界面提示输入要素，输入完毕选择“查询”，系统显示所有符合条件的待清分业务；</w:t>
      </w:r>
    </w:p>
    <w:p w:rsidR="004A1DF5" w:rsidRDefault="004A1DF5">
      <w:pPr>
        <w:ind w:firstLine="480"/>
        <w:rPr>
          <w:rFonts w:ascii="宋体" w:hAnsi="宋体"/>
        </w:rPr>
      </w:pPr>
      <w:r>
        <w:rPr>
          <w:rFonts w:ascii="宋体" w:hAnsi="宋体" w:hint="eastAsia"/>
        </w:rPr>
        <w:t>3、选择一笔待清分业务，</w:t>
      </w:r>
      <w:r>
        <w:rPr>
          <w:rFonts w:ascii="宋体" w:hAnsi="宋体" w:hint="eastAsia"/>
          <w:bCs/>
        </w:rPr>
        <w:t>根据业务性质在</w:t>
      </w:r>
      <w:r>
        <w:rPr>
          <w:rFonts w:ascii="宋体" w:hAnsi="宋体" w:hint="eastAsia"/>
        </w:rPr>
        <w:t>选择清分通道前可在第4步选择进行操作；</w:t>
      </w:r>
    </w:p>
    <w:p w:rsidR="004A1DF5" w:rsidRDefault="004A1DF5">
      <w:pPr>
        <w:ind w:firstLine="480"/>
        <w:rPr>
          <w:rFonts w:ascii="宋体" w:hAnsi="宋体"/>
        </w:rPr>
      </w:pPr>
      <w:r>
        <w:rPr>
          <w:rFonts w:ascii="宋体" w:hAnsi="宋体" w:hint="eastAsia"/>
        </w:rPr>
        <w:t>4、在图5.3中可以进行如下操作：</w:t>
      </w:r>
    </w:p>
    <w:p w:rsidR="004A1DF5" w:rsidRDefault="004A1DF5">
      <w:pPr>
        <w:rPr>
          <w:rFonts w:ascii="宋体" w:hAnsi="宋体"/>
          <w:bCs/>
        </w:rPr>
      </w:pPr>
      <w:r>
        <w:rPr>
          <w:rFonts w:ascii="宋体" w:hAnsi="宋体" w:hint="eastAsia"/>
          <w:bCs/>
        </w:rPr>
        <w:t>（1）删除</w:t>
      </w:r>
    </w:p>
    <w:p w:rsidR="004A1DF5" w:rsidRDefault="004A1DF5">
      <w:pPr>
        <w:ind w:firstLine="480"/>
        <w:rPr>
          <w:rFonts w:ascii="宋体" w:hAnsi="宋体"/>
        </w:rPr>
      </w:pPr>
      <w:r>
        <w:rPr>
          <w:rFonts w:ascii="宋体" w:hAnsi="宋体" w:hint="eastAsia"/>
          <w:bCs/>
        </w:rPr>
        <w:t>对“手工”提回途径的待清分业务进行删除，“删除”确认后，业务显示已</w:t>
      </w:r>
      <w:r>
        <w:rPr>
          <w:rFonts w:ascii="宋体" w:hAnsi="宋体" w:hint="eastAsia"/>
          <w:bCs/>
        </w:rPr>
        <w:lastRenderedPageBreak/>
        <w:t>删除，需要重新提回录入。</w:t>
      </w:r>
    </w:p>
    <w:p w:rsidR="004A1DF5" w:rsidRDefault="004A1DF5">
      <w:pPr>
        <w:rPr>
          <w:rFonts w:ascii="宋体" w:hAnsi="宋体"/>
          <w:bCs/>
        </w:rPr>
      </w:pPr>
      <w:r>
        <w:rPr>
          <w:rFonts w:ascii="宋体" w:hAnsi="宋体" w:hint="eastAsia"/>
          <w:bCs/>
        </w:rPr>
        <w:t>（2）转指定行</w:t>
      </w:r>
    </w:p>
    <w:p w:rsidR="004A1DF5" w:rsidRDefault="004A1DF5">
      <w:pPr>
        <w:ind w:firstLine="480"/>
        <w:rPr>
          <w:rFonts w:ascii="宋体" w:hAnsi="宋体"/>
          <w:bCs/>
        </w:rPr>
      </w:pPr>
      <w:r>
        <w:rPr>
          <w:rFonts w:ascii="宋体" w:hAnsi="宋体" w:hint="eastAsia"/>
          <w:bCs/>
        </w:rPr>
        <w:t>对于非本网点的提回待清分业务，用户</w:t>
      </w:r>
      <w:r>
        <w:rPr>
          <w:rFonts w:hint="eastAsia"/>
        </w:rPr>
        <w:t>选择“转指定行”，系统提示入录入指定行，系统自动将此笔业务的处理权转至选定的指定行，系统状态为“待清分”，指定的机构不能为旧系统的机构。</w:t>
      </w:r>
    </w:p>
    <w:p w:rsidR="004A1DF5" w:rsidRDefault="004A1DF5">
      <w:pPr>
        <w:rPr>
          <w:rFonts w:ascii="宋体" w:hAnsi="宋体"/>
          <w:bCs/>
        </w:rPr>
      </w:pPr>
      <w:r>
        <w:rPr>
          <w:rFonts w:ascii="宋体" w:hAnsi="宋体" w:hint="eastAsia"/>
          <w:bCs/>
        </w:rPr>
        <w:t>（3）转账户行</w:t>
      </w:r>
    </w:p>
    <w:p w:rsidR="004A1DF5" w:rsidRDefault="009523FE">
      <w:pPr>
        <w:ind w:firstLine="480"/>
        <w:rPr>
          <w:rFonts w:ascii="宋体" w:hAnsi="宋体"/>
          <w:bCs/>
        </w:rPr>
      </w:pPr>
      <w:r>
        <w:rPr>
          <w:rFonts w:ascii="宋体" w:hAnsi="宋体"/>
          <w:bCs/>
          <w:noProof/>
        </w:rPr>
        <w:pict>
          <v:line id="_x0000_s1671" style="position:absolute;left:0;text-align:left;z-index:251631104" from="3.6pt,44.3pt" to="3.6pt,44.3pt"/>
        </w:pict>
      </w:r>
      <w:r>
        <w:rPr>
          <w:rFonts w:ascii="宋体" w:hAnsi="宋体"/>
          <w:bCs/>
          <w:noProof/>
        </w:rPr>
        <w:pict>
          <v:line id="_x0000_s1670" style="position:absolute;left:0;text-align:left;z-index:251630080" from="3.6pt,44.3pt" to="3.6pt,44.3pt"/>
        </w:pict>
      </w:r>
      <w:r w:rsidR="004A1DF5">
        <w:rPr>
          <w:rFonts w:ascii="宋体" w:hAnsi="宋体" w:hint="eastAsia"/>
          <w:bCs/>
        </w:rPr>
        <w:t>选择了转账户行，系统自动判别户口号，将此笔业务处理权转到账户行，系统状态为“待清分”，</w:t>
      </w:r>
      <w:r w:rsidR="004A1DF5">
        <w:rPr>
          <w:rFonts w:hint="eastAsia"/>
        </w:rPr>
        <w:t>处理机构不等于账户机构，而且账户行必须是新系统机构。</w:t>
      </w:r>
    </w:p>
    <w:p w:rsidR="004A1DF5" w:rsidRDefault="004A1DF5">
      <w:pPr>
        <w:rPr>
          <w:rFonts w:ascii="宋体" w:hAnsi="宋体"/>
        </w:rPr>
      </w:pPr>
      <w:r>
        <w:rPr>
          <w:rFonts w:ascii="宋体" w:hAnsi="宋体" w:hint="eastAsia"/>
        </w:rPr>
        <w:t>（4）</w:t>
      </w:r>
      <w:r>
        <w:rPr>
          <w:rFonts w:ascii="宋体" w:hAnsi="宋体" w:hint="eastAsia"/>
          <w:bCs/>
        </w:rPr>
        <w:t>转提回行</w:t>
      </w:r>
    </w:p>
    <w:p w:rsidR="004A1DF5" w:rsidRDefault="004A1DF5">
      <w:pPr>
        <w:ind w:firstLine="480"/>
        <w:rPr>
          <w:rFonts w:ascii="宋体" w:hAnsi="宋体"/>
        </w:rPr>
      </w:pPr>
      <w:r>
        <w:rPr>
          <w:rFonts w:ascii="宋体" w:hAnsi="宋体" w:hint="eastAsia"/>
          <w:bCs/>
        </w:rPr>
        <w:t>只有对其他新系统行转来的提回业务，才可选择“转提回行”功能，此功能与“转指定行”功能对应使用。</w:t>
      </w:r>
    </w:p>
    <w:p w:rsidR="004A1DF5" w:rsidRDefault="004A1DF5">
      <w:pPr>
        <w:rPr>
          <w:rFonts w:ascii="宋体" w:hAnsi="宋体"/>
        </w:rPr>
      </w:pPr>
      <w:r>
        <w:rPr>
          <w:rFonts w:ascii="宋体" w:hAnsi="宋体" w:hint="eastAsia"/>
        </w:rPr>
        <w:t>（5）</w:t>
      </w:r>
      <w:r>
        <w:rPr>
          <w:rFonts w:ascii="宋体" w:hAnsi="宋体" w:hint="eastAsia"/>
          <w:bCs/>
        </w:rPr>
        <w:t>挂账</w:t>
      </w:r>
    </w:p>
    <w:p w:rsidR="004A1DF5" w:rsidRDefault="004A1DF5">
      <w:pPr>
        <w:ind w:firstLine="480"/>
        <w:rPr>
          <w:rFonts w:ascii="宋体" w:hAnsi="宋体"/>
          <w:bCs/>
        </w:rPr>
      </w:pPr>
      <w:r>
        <w:rPr>
          <w:rFonts w:ascii="宋体" w:hAnsi="宋体" w:hint="eastAsia"/>
          <w:bCs/>
        </w:rPr>
        <w:t>提回待清分的业务，选择“挂账”，业务已挂账，业务状态还是“待清分”，完成后还需要到第5步再进行操作。</w:t>
      </w:r>
      <w:r>
        <w:rPr>
          <w:rFonts w:ascii="宋体" w:hAnsi="宋体" w:hint="eastAsia"/>
        </w:rPr>
        <w:t>选择这个主要是针对同城交换等业务进行清空核对。</w:t>
      </w:r>
    </w:p>
    <w:p w:rsidR="004A1DF5" w:rsidRDefault="004A1DF5">
      <w:pPr>
        <w:ind w:firstLine="480"/>
        <w:rPr>
          <w:rFonts w:ascii="宋体" w:hAnsi="宋体"/>
        </w:rPr>
      </w:pPr>
      <w:r>
        <w:rPr>
          <w:rFonts w:ascii="宋体" w:hAnsi="宋体" w:hint="eastAsia"/>
        </w:rPr>
        <w:t>5、在图5.3中，选择清分通道：</w:t>
      </w:r>
    </w:p>
    <w:p w:rsidR="004A1DF5" w:rsidRDefault="004A1DF5">
      <w:pPr>
        <w:rPr>
          <w:rFonts w:ascii="宋体" w:hAnsi="宋体"/>
        </w:rPr>
      </w:pPr>
      <w:r>
        <w:rPr>
          <w:rFonts w:ascii="宋体" w:hAnsi="宋体" w:hint="eastAsia"/>
        </w:rPr>
        <w:t>（1）汇入汇款</w:t>
      </w:r>
    </w:p>
    <w:p w:rsidR="004A1DF5" w:rsidRDefault="004A1DF5">
      <w:pPr>
        <w:ind w:firstLine="480"/>
        <w:rPr>
          <w:rFonts w:ascii="宋体" w:hAnsi="宋体"/>
        </w:rPr>
      </w:pPr>
      <w:r>
        <w:rPr>
          <w:rFonts w:ascii="宋体" w:hAnsi="宋体" w:hint="eastAsia"/>
          <w:bCs/>
        </w:rPr>
        <w:t>根据业务性质，在“清分通道”栏中选择“汇入汇款”（含提回的进账单等贷记凭证和支票等借记凭证）后再选择“清分”，进入“汇入汇款经办操作窗口”。</w:t>
      </w:r>
      <w:r>
        <w:rPr>
          <w:rFonts w:ascii="宋体" w:hAnsi="宋体" w:hint="eastAsia"/>
        </w:rPr>
        <w:t>业务转至第6步进行操作。</w:t>
      </w:r>
    </w:p>
    <w:p w:rsidR="004A1DF5" w:rsidRDefault="004A1DF5">
      <w:pPr>
        <w:rPr>
          <w:rFonts w:ascii="宋体" w:hAnsi="宋体"/>
        </w:rPr>
      </w:pPr>
      <w:r>
        <w:rPr>
          <w:rFonts w:ascii="宋体" w:hAnsi="宋体" w:hint="eastAsia"/>
        </w:rPr>
        <w:t>（2）主动退票</w:t>
      </w:r>
    </w:p>
    <w:p w:rsidR="004A1DF5" w:rsidRDefault="004A1DF5">
      <w:pPr>
        <w:ind w:firstLine="480"/>
        <w:rPr>
          <w:rFonts w:ascii="宋体" w:hAnsi="宋体"/>
        </w:rPr>
      </w:pPr>
      <w:r>
        <w:rPr>
          <w:rFonts w:ascii="宋体" w:hAnsi="宋体" w:hint="eastAsia"/>
          <w:bCs/>
        </w:rPr>
        <w:t>根据业务性质，在“清分通道”栏中选择“主动退票”后输入退票原因，再选择“清分”，系统根据提回渠道判断进入“退系统外/系统内经办界面”。</w:t>
      </w:r>
      <w:r>
        <w:rPr>
          <w:rFonts w:ascii="宋体" w:hAnsi="宋体" w:hint="eastAsia"/>
        </w:rPr>
        <w:t>系统内退票转第7步操作，系统外退票转第8步操作。</w:t>
      </w:r>
    </w:p>
    <w:p w:rsidR="004A1DF5" w:rsidRDefault="004A1DF5">
      <w:pPr>
        <w:rPr>
          <w:rFonts w:ascii="宋体" w:hAnsi="宋体"/>
        </w:rPr>
      </w:pPr>
      <w:r>
        <w:rPr>
          <w:rFonts w:ascii="宋体" w:hAnsi="宋体" w:hint="eastAsia"/>
        </w:rPr>
        <w:t>（3）委托收款</w:t>
      </w:r>
    </w:p>
    <w:p w:rsidR="004A1DF5" w:rsidRDefault="004A1DF5">
      <w:pPr>
        <w:ind w:firstLine="480"/>
        <w:rPr>
          <w:rFonts w:ascii="宋体" w:hAnsi="宋体"/>
          <w:bCs/>
        </w:rPr>
      </w:pPr>
      <w:r>
        <w:rPr>
          <w:rFonts w:ascii="宋体" w:hAnsi="宋体" w:hint="eastAsia"/>
          <w:bCs/>
        </w:rPr>
        <w:t>根据业务性质，在“清分通道”栏中选择“委托收款”，</w:t>
      </w:r>
      <w:r>
        <w:rPr>
          <w:rFonts w:ascii="宋体" w:hAnsi="宋体" w:hint="eastAsia"/>
        </w:rPr>
        <w:t>系统按提回要素与委托收款系统进行核对，系统核对相符的直接入账销卡，未勾链到的就将记录转入委托收款系统处理，状态为“已清分”。后续业务转到“委托收款”功能进行收款入账处理。</w:t>
      </w:r>
    </w:p>
    <w:p w:rsidR="004A1DF5" w:rsidRDefault="004A1DF5">
      <w:pPr>
        <w:rPr>
          <w:rFonts w:ascii="宋体" w:hAnsi="宋体"/>
        </w:rPr>
      </w:pPr>
      <w:r>
        <w:rPr>
          <w:rFonts w:ascii="宋体" w:hAnsi="宋体" w:hint="eastAsia"/>
        </w:rPr>
        <w:lastRenderedPageBreak/>
        <w:t>（4）银行汇票、银行本票、挂销账系统</w:t>
      </w:r>
    </w:p>
    <w:p w:rsidR="004A1DF5" w:rsidRDefault="004A1DF5">
      <w:pPr>
        <w:ind w:firstLine="480"/>
        <w:rPr>
          <w:rFonts w:ascii="宋体" w:hAnsi="宋体"/>
        </w:rPr>
      </w:pPr>
      <w:r>
        <w:rPr>
          <w:rFonts w:ascii="宋体" w:hAnsi="宋体" w:hint="eastAsia"/>
          <w:bCs/>
        </w:rPr>
        <w:t>根据业务性质，在“清分通道”栏中</w:t>
      </w:r>
      <w:r>
        <w:rPr>
          <w:rFonts w:ascii="宋体" w:hAnsi="宋体" w:hint="eastAsia"/>
        </w:rPr>
        <w:t>选择相应的渠道，系统会自动将此笔业务挂销账系统，产生挂账单，并提示用户打印挂账单，状态为“已清分”。用户凭打印出的“挂账单”继续选择“汇票业务”、“本票业务”等相关业务系统进行后续处理。</w:t>
      </w:r>
    </w:p>
    <w:p w:rsidR="00805DE9" w:rsidRDefault="00805DE9">
      <w:pPr>
        <w:ind w:firstLine="480"/>
        <w:rPr>
          <w:rFonts w:ascii="宋体" w:hAnsi="宋体"/>
        </w:rPr>
      </w:pPr>
      <w:r>
        <w:rPr>
          <w:rFonts w:ascii="宋体" w:cs="宋体" w:hint="eastAsia"/>
          <w:color w:val="FF0000"/>
        </w:rPr>
        <w:t>对提回银行本票，</w:t>
      </w:r>
      <w:r>
        <w:rPr>
          <w:rFonts w:ascii="宋体" w:cs="宋体"/>
          <w:color w:val="FF0000"/>
        </w:rPr>
        <w:t>“</w:t>
      </w:r>
      <w:r>
        <w:rPr>
          <w:rFonts w:ascii="宋体" w:cs="宋体" w:hint="eastAsia"/>
          <w:color w:val="FF0000"/>
        </w:rPr>
        <w:t>清分通道</w:t>
      </w:r>
      <w:r>
        <w:rPr>
          <w:rFonts w:ascii="宋体" w:cs="宋体"/>
          <w:color w:val="FF0000"/>
        </w:rPr>
        <w:t>”</w:t>
      </w:r>
      <w:r>
        <w:rPr>
          <w:rFonts w:ascii="宋体" w:cs="宋体" w:hint="eastAsia"/>
          <w:color w:val="FF0000"/>
        </w:rPr>
        <w:t>选择</w:t>
      </w:r>
      <w:r>
        <w:rPr>
          <w:rFonts w:ascii="宋体" w:cs="宋体"/>
          <w:color w:val="FF0000"/>
        </w:rPr>
        <w:t>“</w:t>
      </w:r>
      <w:r>
        <w:rPr>
          <w:rFonts w:ascii="宋体" w:cs="宋体" w:hint="eastAsia"/>
          <w:color w:val="FF0000"/>
        </w:rPr>
        <w:t>对接银行本票</w:t>
      </w:r>
      <w:r>
        <w:rPr>
          <w:rFonts w:ascii="宋体" w:cs="宋体"/>
          <w:color w:val="FF0000"/>
        </w:rPr>
        <w:t>”</w:t>
      </w:r>
      <w:r>
        <w:rPr>
          <w:rFonts w:ascii="宋体" w:cs="宋体" w:hint="eastAsia"/>
          <w:color w:val="FF0000"/>
        </w:rPr>
        <w:t>的，系统自动勾连本票系统，核对相关信息后将本票结清。</w:t>
      </w:r>
    </w:p>
    <w:p w:rsidR="004A1DF5" w:rsidRDefault="004A1DF5">
      <w:pPr>
        <w:rPr>
          <w:rFonts w:ascii="宋体" w:hAnsi="宋体"/>
        </w:rPr>
      </w:pPr>
      <w:r>
        <w:rPr>
          <w:rFonts w:ascii="宋体" w:hAnsi="宋体" w:hint="eastAsia"/>
        </w:rPr>
        <w:t>（5）提出系统外贷记被退回、提出系统外借记被退回</w:t>
      </w:r>
    </w:p>
    <w:p w:rsidR="004A1DF5" w:rsidRDefault="004A1DF5">
      <w:pPr>
        <w:ind w:firstLine="480"/>
        <w:rPr>
          <w:rFonts w:ascii="宋体" w:hAnsi="宋体"/>
        </w:rPr>
      </w:pPr>
      <w:r>
        <w:rPr>
          <w:rFonts w:ascii="宋体" w:hAnsi="宋体" w:hint="eastAsia"/>
          <w:bCs/>
        </w:rPr>
        <w:t>根据业务性质，在“清分通道”栏中</w:t>
      </w:r>
      <w:r>
        <w:rPr>
          <w:rFonts w:ascii="宋体" w:hAnsi="宋体" w:hint="eastAsia"/>
        </w:rPr>
        <w:t>选择相应的渠道，系统按金额、接收方户口号取原提出列表，并显示业务明细，勾链原来的业务信息，匹配相符后，选择“确定”，状态为“已清分”、“待退票经办”，如果勾链不到，可查找清楚，修改户口号再进行勾链处理，如果不符，可能选择渠道有误。清分后业务系统将提回业务和勾链的信息一起传给客户转账系统，由用户在“客户转账提出处理”、“被退票经办”模块进行退票业务处理。</w:t>
      </w:r>
    </w:p>
    <w:p w:rsidR="004A1DF5" w:rsidRDefault="004A1DF5">
      <w:pPr>
        <w:rPr>
          <w:rFonts w:ascii="宋体" w:hAnsi="宋体"/>
        </w:rPr>
      </w:pPr>
      <w:r>
        <w:rPr>
          <w:rFonts w:ascii="宋体" w:hAnsi="宋体" w:hint="eastAsia"/>
        </w:rPr>
        <w:t>（6）转汇系统内、转汇系统外</w:t>
      </w:r>
    </w:p>
    <w:p w:rsidR="004A1DF5" w:rsidRDefault="004A1DF5">
      <w:pPr>
        <w:ind w:firstLine="480"/>
        <w:rPr>
          <w:rFonts w:ascii="宋体" w:hAnsi="宋体"/>
        </w:rPr>
      </w:pPr>
      <w:r>
        <w:rPr>
          <w:rFonts w:ascii="宋体" w:hAnsi="宋体" w:hint="eastAsia"/>
        </w:rPr>
        <w:t>清分通道选择“转汇系统内”、“转汇系统外”，进入“系统内客户资金汇划经办界面、系统外客户资金转账经办界面”进行处理，用户处理后状态为“已清分”。经办后业务转到“客户转账提出处理”功能的“代理行汇出经办、复核、授权”中进行处理。</w:t>
      </w:r>
    </w:p>
    <w:p w:rsidR="004A1DF5" w:rsidRDefault="004A1DF5">
      <w:pPr>
        <w:rPr>
          <w:rFonts w:ascii="宋体" w:hAnsi="宋体"/>
        </w:rPr>
      </w:pPr>
      <w:r>
        <w:rPr>
          <w:rFonts w:ascii="宋体" w:hAnsi="宋体" w:hint="eastAsia"/>
        </w:rPr>
        <w:t>（7）旧系统客户资金被退回、旧系统内部资金被退回</w:t>
      </w:r>
    </w:p>
    <w:p w:rsidR="004A1DF5" w:rsidRDefault="004A1DF5">
      <w:pPr>
        <w:ind w:firstLine="480"/>
        <w:rPr>
          <w:rFonts w:ascii="宋体" w:hAnsi="宋体"/>
        </w:rPr>
      </w:pPr>
      <w:r>
        <w:rPr>
          <w:rFonts w:ascii="宋体" w:hAnsi="宋体" w:hint="eastAsia"/>
        </w:rPr>
        <w:t>对于被旧系统分行退回的客户资金、内部转账业务需撤销原业务的，清分通道选择上述两个后，系统按提回要素取原提出业务列表并显示结果，用户查看确认撤销后，业务状态为“已清分”，并将原提出业务状态改为“待撤销确认”。由授权员在“客户转账提出处理”</w:t>
      </w:r>
      <w:r>
        <w:rPr>
          <w:rFonts w:ascii="宋体" w:hAnsi="宋体"/>
        </w:rPr>
        <w:t>－</w:t>
      </w:r>
      <w:r>
        <w:rPr>
          <w:rFonts w:ascii="宋体" w:hAnsi="宋体" w:hint="eastAsia"/>
        </w:rPr>
        <w:t>“综合处理”和“内部转账”</w:t>
      </w:r>
      <w:r>
        <w:rPr>
          <w:rFonts w:ascii="宋体" w:hAnsi="宋体"/>
        </w:rPr>
        <w:t>－</w:t>
      </w:r>
      <w:r>
        <w:rPr>
          <w:rFonts w:ascii="宋体" w:hAnsi="宋体" w:hint="eastAsia"/>
        </w:rPr>
        <w:t>“待撤销确认”模块里，查询此状态的业务进行撤销处理。</w:t>
      </w:r>
    </w:p>
    <w:p w:rsidR="004A1DF5" w:rsidRDefault="004A1DF5">
      <w:pPr>
        <w:ind w:firstLine="480"/>
        <w:rPr>
          <w:rFonts w:ascii="宋体" w:hAnsi="宋体"/>
        </w:rPr>
      </w:pPr>
      <w:r>
        <w:rPr>
          <w:rFonts w:ascii="宋体" w:hAnsi="宋体" w:hint="eastAsia"/>
        </w:rPr>
        <w:t>6、</w:t>
      </w:r>
      <w:r>
        <w:rPr>
          <w:rFonts w:ascii="宋体" w:hAnsi="宋体" w:hint="eastAsia"/>
          <w:bCs/>
        </w:rPr>
        <w:t>汇入汇款发起经办处理方式：直接入账、指定入账、确定户名入账、确定户口号入账。</w:t>
      </w:r>
      <w:r>
        <w:rPr>
          <w:rFonts w:ascii="宋体" w:hAnsi="宋体" w:hint="eastAsia"/>
        </w:rPr>
        <w:t>系统根据户口信息的户口户名标志自动显示处理方式，当处理方式为指定入账的,录入入账户口。借记业务需核对支取依据的，进行印鉴核对后，选择“确定”，状态为已清分、已处理或已清分、待授权。除“已处理”业务外，</w:t>
      </w:r>
      <w:r>
        <w:rPr>
          <w:rFonts w:ascii="宋体" w:hAnsi="宋体" w:hint="eastAsia"/>
        </w:rPr>
        <w:lastRenderedPageBreak/>
        <w:t>“待授权”业务转到“汇入汇款授权”功能模块继续进行处理；</w:t>
      </w:r>
    </w:p>
    <w:p w:rsidR="004A1DF5" w:rsidRDefault="004A1DF5">
      <w:pPr>
        <w:ind w:firstLine="480"/>
        <w:rPr>
          <w:rFonts w:ascii="宋体" w:hAnsi="宋体"/>
          <w:bCs/>
        </w:rPr>
      </w:pPr>
      <w:r>
        <w:rPr>
          <w:rFonts w:ascii="宋体" w:hAnsi="宋体" w:hint="eastAsia"/>
        </w:rPr>
        <w:t>7、</w:t>
      </w:r>
      <w:r>
        <w:rPr>
          <w:rFonts w:ascii="宋体" w:hAnsi="宋体" w:hint="eastAsia"/>
          <w:bCs/>
        </w:rPr>
        <w:t>退系统内</w:t>
      </w:r>
    </w:p>
    <w:p w:rsidR="004A1DF5" w:rsidRDefault="004A1DF5">
      <w:pPr>
        <w:ind w:firstLine="480"/>
        <w:rPr>
          <w:rFonts w:ascii="宋体" w:hAnsi="宋体"/>
        </w:rPr>
      </w:pPr>
      <w:r>
        <w:rPr>
          <w:rFonts w:ascii="宋体" w:hAnsi="宋体" w:hint="eastAsia"/>
          <w:bCs/>
        </w:rPr>
        <w:t>选择“退系统内”，确认后，在经办金额权限内的，状态为“待异步确认-退系统内”，超出金额权限，需要进行复核，</w:t>
      </w:r>
      <w:r>
        <w:rPr>
          <w:rFonts w:ascii="宋体" w:hAnsi="宋体" w:hint="eastAsia"/>
        </w:rPr>
        <w:t>进入“主动退票复核”功能进行处理；</w:t>
      </w:r>
    </w:p>
    <w:p w:rsidR="004A1DF5" w:rsidRDefault="004A1DF5">
      <w:pPr>
        <w:ind w:firstLine="480"/>
        <w:rPr>
          <w:rFonts w:ascii="宋体" w:hAnsi="宋体"/>
        </w:rPr>
      </w:pPr>
      <w:r>
        <w:rPr>
          <w:rFonts w:ascii="宋体" w:hAnsi="宋体" w:hint="eastAsia"/>
        </w:rPr>
        <w:t>8、</w:t>
      </w:r>
      <w:r>
        <w:rPr>
          <w:rFonts w:ascii="宋体" w:hAnsi="宋体" w:hint="eastAsia"/>
          <w:bCs/>
        </w:rPr>
        <w:t>退系统外</w:t>
      </w:r>
    </w:p>
    <w:p w:rsidR="004A1DF5" w:rsidRDefault="004A1DF5">
      <w:pPr>
        <w:ind w:firstLine="480"/>
        <w:rPr>
          <w:rFonts w:ascii="宋体" w:hAnsi="宋体"/>
          <w:bCs/>
        </w:rPr>
      </w:pPr>
      <w:r>
        <w:rPr>
          <w:rFonts w:ascii="宋体" w:hAnsi="宋体" w:hint="eastAsia"/>
          <w:bCs/>
        </w:rPr>
        <w:t>选择“退系统外”，确认后，在经办金额权限内的，状态为“已退票”或“已退票-退系统外借”。超出金额权限，需要进行复核，进入“主动退票复核”功能进行处理。</w:t>
      </w:r>
    </w:p>
    <w:p w:rsidR="004A1DF5" w:rsidRDefault="004A1DF5">
      <w:pPr>
        <w:ind w:firstLine="480"/>
        <w:rPr>
          <w:rFonts w:ascii="宋体" w:hAnsi="宋体"/>
        </w:rPr>
      </w:pPr>
      <w:r>
        <w:rPr>
          <w:rFonts w:ascii="宋体" w:hAnsi="宋体" w:hint="eastAsia"/>
        </w:rPr>
        <w:t>9、</w:t>
      </w:r>
      <w:r>
        <w:rPr>
          <w:rFonts w:ascii="宋体" w:hAnsi="宋体" w:hint="eastAsia"/>
          <w:bCs/>
        </w:rPr>
        <w:t>打印</w:t>
      </w:r>
    </w:p>
    <w:p w:rsidR="004A1DF5" w:rsidRDefault="004A1DF5">
      <w:pPr>
        <w:ind w:firstLine="480"/>
        <w:rPr>
          <w:rFonts w:ascii="宋体" w:hAnsi="宋体"/>
          <w:bCs/>
          <w:sz w:val="21"/>
        </w:rPr>
      </w:pPr>
      <w:r>
        <w:rPr>
          <w:rFonts w:ascii="宋体" w:hAnsi="宋体" w:hint="eastAsia"/>
          <w:bCs/>
        </w:rPr>
        <w:t>选择“导出EXCEL”打印业务清单。</w:t>
      </w:r>
    </w:p>
    <w:p w:rsidR="004A1DF5" w:rsidRDefault="004A1DF5">
      <w:pPr>
        <w:rPr>
          <w:rFonts w:ascii="宋体" w:hAnsi="宋体"/>
          <w:sz w:val="21"/>
        </w:rPr>
      </w:pPr>
    </w:p>
    <w:p w:rsidR="004A1DF5" w:rsidRDefault="004A1DF5" w:rsidP="0004090F">
      <w:pPr>
        <w:pStyle w:val="5"/>
      </w:pPr>
      <w:r>
        <w:rPr>
          <w:rFonts w:hint="eastAsia"/>
        </w:rPr>
        <w:t>四、提回清分综合处理（业务代码</w:t>
      </w:r>
      <w:r>
        <w:rPr>
          <w:rFonts w:hint="eastAsia"/>
        </w:rPr>
        <w:t>5318</w:t>
      </w:r>
      <w:r>
        <w:rPr>
          <w:rFonts w:hint="eastAsia"/>
        </w:rPr>
        <w:t>）</w:t>
      </w:r>
    </w:p>
    <w:p w:rsidR="004A1DF5" w:rsidRDefault="004A1DF5">
      <w:pPr>
        <w:pStyle w:val="6"/>
        <w:numPr>
          <w:ilvl w:val="0"/>
          <w:numId w:val="144"/>
        </w:numPr>
      </w:pPr>
      <w:r>
        <w:rPr>
          <w:rFonts w:hint="eastAsia"/>
        </w:rPr>
        <w:t>功能介绍</w:t>
      </w:r>
    </w:p>
    <w:p w:rsidR="004A1DF5" w:rsidRDefault="004A1DF5">
      <w:pPr>
        <w:ind w:firstLine="480"/>
      </w:pPr>
      <w:r>
        <w:rPr>
          <w:rFonts w:hint="eastAsia"/>
        </w:rPr>
        <w:t>通过该功能可以对所有提回业务进行综合查询及清分处理。可按提回方式、清分状态、日期搜索所有未清分、清分完毕</w:t>
      </w:r>
      <w:r>
        <w:rPr>
          <w:rFonts w:hint="eastAsia"/>
        </w:rPr>
        <w:t>(</w:t>
      </w:r>
      <w:r>
        <w:rPr>
          <w:rFonts w:hint="eastAsia"/>
        </w:rPr>
        <w:t>含自动入账</w:t>
      </w:r>
      <w:r>
        <w:rPr>
          <w:rFonts w:hint="eastAsia"/>
        </w:rPr>
        <w:t>)</w:t>
      </w:r>
      <w:r>
        <w:rPr>
          <w:rFonts w:hint="eastAsia"/>
        </w:rPr>
        <w:t>的业务信息及明细。一笔业务涉及的账户机构、处理机构、提回机构或上级机构都有权查询。</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、查询到具体业务，系统根据业务状态及柜员权限来置亮工具栏功能按钮，操作员据此进行业务的相关操作。</w:t>
      </w:r>
    </w:p>
    <w:p w:rsidR="004A1DF5" w:rsidRDefault="004A1DF5">
      <w:pPr>
        <w:ind w:firstLineChars="200" w:firstLine="480"/>
      </w:pPr>
      <w:r>
        <w:rPr>
          <w:rFonts w:hint="eastAsia"/>
        </w:rPr>
        <w:t>2</w:t>
      </w:r>
      <w:r>
        <w:rPr>
          <w:rFonts w:hint="eastAsia"/>
        </w:rPr>
        <w:t>、当清分通道选择“银行汇票、银行本票、挂销账系统”后，用户发现操作有误的，可由授权用户在“清分综合处理”里查找具体业务，点击“取消清分”功能按钮，业务状态为待清分，由清分用户重新清分处理。</w:t>
      </w:r>
    </w:p>
    <w:p w:rsidR="004A1DF5" w:rsidRDefault="004A1DF5">
      <w:pPr>
        <w:ind w:firstLineChars="200" w:firstLine="480"/>
      </w:pPr>
      <w:r>
        <w:rPr>
          <w:rFonts w:hint="eastAsia"/>
        </w:rPr>
        <w:t>3</w:t>
      </w:r>
      <w:r>
        <w:rPr>
          <w:rFonts w:hint="eastAsia"/>
        </w:rPr>
        <w:t>、同城纸质票据提回需退票的业务，在主动退票操作成功业务状态为“已退票”后，发现录入经办用户金额录入有误、或退票经办退票场次录入有误的，可由授权用户在“清分综合处理”查找此笔业务，点击执行“退退票经办”功能按钮，业务状态为待退票经办，经办用户再在“主动退票经办修改</w:t>
      </w:r>
      <w:r>
        <w:rPr>
          <w:rFonts w:hint="eastAsia"/>
        </w:rPr>
        <w:t>(</w:t>
      </w:r>
      <w:r>
        <w:rPr>
          <w:rFonts w:hint="eastAsia"/>
        </w:rPr>
        <w:t>业务代码</w:t>
      </w:r>
      <w:r>
        <w:rPr>
          <w:rFonts w:hint="eastAsia"/>
        </w:rPr>
        <w:t>5391)</w:t>
      </w:r>
      <w:r>
        <w:rPr>
          <w:rFonts w:hint="eastAsia"/>
        </w:rPr>
        <w:t>”</w:t>
      </w:r>
      <w:r>
        <w:rPr>
          <w:rFonts w:hint="eastAsia"/>
        </w:rPr>
        <w:lastRenderedPageBreak/>
        <w:t>里进行后续相应处理。</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、用户选择系统导航－结算业务－提回处理－提回清分综合处理或在“业务代码”处输入业务代码</w:t>
      </w:r>
      <w:r>
        <w:rPr>
          <w:rFonts w:hint="eastAsia"/>
        </w:rPr>
        <w:t>5318</w:t>
      </w:r>
      <w:r>
        <w:rPr>
          <w:rFonts w:hint="eastAsia"/>
        </w:rPr>
        <w:t>进入；</w:t>
      </w:r>
    </w:p>
    <w:p w:rsidR="004A1DF5" w:rsidRDefault="004A1DF5">
      <w:pPr>
        <w:ind w:firstLineChars="182" w:firstLine="437"/>
      </w:pPr>
      <w:r>
        <w:rPr>
          <w:rFonts w:hint="eastAsia"/>
        </w:rPr>
        <w:t>2</w:t>
      </w:r>
      <w:r>
        <w:rPr>
          <w:rFonts w:hint="eastAsia"/>
        </w:rPr>
        <w:t>、根据“提回综合处理”界面提示输入要素，输入完毕，选择“查询”，系统根据录入的查询要素进行搜索，符合条件则列表条栏显示明细业务，否则报空；</w:t>
      </w:r>
    </w:p>
    <w:p w:rsidR="004A1DF5" w:rsidRDefault="004A1DF5">
      <w:pPr>
        <w:ind w:firstLine="480"/>
      </w:pPr>
      <w:r>
        <w:rPr>
          <w:rFonts w:hint="eastAsia"/>
        </w:rPr>
        <w:t>3</w:t>
      </w:r>
      <w:r>
        <w:rPr>
          <w:rFonts w:hint="eastAsia"/>
        </w:rPr>
        <w:t>、</w:t>
      </w:r>
      <w:r>
        <w:rPr>
          <w:rFonts w:ascii="宋体" w:hAnsi="宋体" w:hint="eastAsia"/>
        </w:rPr>
        <w:t>选中一笔待处理业务，在“提回综合处理”界面中选择“明细”进入业务明细页面，可由具有相关权限经办用户</w:t>
      </w:r>
      <w:r>
        <w:rPr>
          <w:rFonts w:hint="eastAsia"/>
        </w:rPr>
        <w:t>进行处理，</w:t>
      </w:r>
      <w:r>
        <w:rPr>
          <w:rFonts w:ascii="宋体" w:hAnsi="宋体" w:hint="eastAsia"/>
        </w:rPr>
        <w:t>操作参见本节第四点。</w:t>
      </w:r>
      <w:r>
        <w:rPr>
          <w:rFonts w:hint="eastAsia"/>
        </w:rPr>
        <w:t>对于出现通讯异常，业务状态为“</w:t>
      </w:r>
      <w:r>
        <w:rPr>
          <w:rFonts w:ascii="宋体" w:hAnsi="宋体" w:hint="eastAsia"/>
        </w:rPr>
        <w:t>待发送-退系统外”、“待提交-退系统内”时需要在本功能中进行发送、提交处理。</w:t>
      </w:r>
    </w:p>
    <w:p w:rsidR="004A1DF5" w:rsidRDefault="004A1DF5">
      <w:pPr>
        <w:ind w:firstLine="480"/>
      </w:pPr>
      <w:r>
        <w:rPr>
          <w:rFonts w:hint="eastAsia"/>
        </w:rPr>
        <w:t>4</w:t>
      </w:r>
      <w:r>
        <w:rPr>
          <w:rFonts w:hint="eastAsia"/>
        </w:rPr>
        <w:t>、在“提回综合处理”界面中，选择“导出</w:t>
      </w:r>
      <w:r>
        <w:rPr>
          <w:rFonts w:hint="eastAsia"/>
        </w:rPr>
        <w:t>EXCEL</w:t>
      </w:r>
      <w:r>
        <w:t>”</w:t>
      </w:r>
      <w:r>
        <w:rPr>
          <w:rFonts w:hint="eastAsia"/>
        </w:rPr>
        <w:t>，打印清分业务清单明细。</w:t>
      </w:r>
    </w:p>
    <w:p w:rsidR="004A1DF5" w:rsidRDefault="004A1DF5">
      <w:pPr>
        <w:pStyle w:val="5"/>
        <w:ind w:firstLineChars="100" w:firstLine="281"/>
      </w:pPr>
      <w:r>
        <w:rPr>
          <w:rFonts w:hint="eastAsia"/>
        </w:rPr>
        <w:t>五、汇入汇款授权（业务代码</w:t>
      </w:r>
      <w:r>
        <w:rPr>
          <w:rFonts w:hint="eastAsia"/>
        </w:rPr>
        <w:t>5327</w:t>
      </w:r>
      <w:r>
        <w:rPr>
          <w:rFonts w:hint="eastAsia"/>
        </w:rPr>
        <w:t>）</w:t>
      </w:r>
    </w:p>
    <w:p w:rsidR="004A1DF5" w:rsidRDefault="004A1DF5">
      <w:pPr>
        <w:pStyle w:val="6"/>
        <w:ind w:firstLineChars="100" w:firstLine="241"/>
      </w:pPr>
      <w:r>
        <w:rPr>
          <w:rFonts w:hint="eastAsia"/>
        </w:rPr>
        <w:t>（一）功能介绍</w:t>
      </w:r>
    </w:p>
    <w:p w:rsidR="004A1DF5" w:rsidRDefault="004A1DF5">
      <w:pPr>
        <w:ind w:firstLine="480"/>
      </w:pPr>
      <w:r>
        <w:rPr>
          <w:rFonts w:hint="eastAsia"/>
        </w:rPr>
        <w:t>通过该功能实现汇入汇款业务的授权入账处理以及退回清分重新处理。</w:t>
      </w:r>
    </w:p>
    <w:p w:rsidR="004A1DF5" w:rsidRDefault="004A1DF5">
      <w:pPr>
        <w:pStyle w:val="6"/>
        <w:ind w:leftChars="75" w:left="180"/>
      </w:pPr>
      <w:r>
        <w:rPr>
          <w:rFonts w:hint="eastAsia"/>
        </w:rPr>
        <w:t>（二）操作要点</w:t>
      </w:r>
    </w:p>
    <w:p w:rsidR="004A1DF5" w:rsidRDefault="004A1DF5">
      <w:r>
        <w:rPr>
          <w:rFonts w:hint="eastAsia"/>
          <w:b/>
          <w:bCs/>
        </w:rPr>
        <w:t xml:space="preserve">   </w:t>
      </w:r>
      <w:r>
        <w:rPr>
          <w:rFonts w:hint="eastAsia"/>
        </w:rPr>
        <w:t>1</w:t>
      </w:r>
      <w:r>
        <w:rPr>
          <w:rFonts w:hint="eastAsia"/>
        </w:rPr>
        <w:t>、该功能要由授权人员进行操作，授权用户与经办用户不能为同一人。</w:t>
      </w:r>
    </w:p>
    <w:p w:rsidR="004A1DF5" w:rsidRDefault="004A1DF5">
      <w:pPr>
        <w:ind w:firstLineChars="100" w:firstLine="240"/>
      </w:pPr>
      <w:r>
        <w:rPr>
          <w:rFonts w:hint="eastAsia"/>
        </w:rPr>
        <w:t xml:space="preserve"> 2</w:t>
      </w:r>
      <w:r>
        <w:rPr>
          <w:rFonts w:hint="eastAsia"/>
        </w:rPr>
        <w:t>、退回清分必须输入退回原因。</w:t>
      </w:r>
    </w:p>
    <w:p w:rsidR="004A1DF5" w:rsidRDefault="004A1DF5">
      <w:pPr>
        <w:ind w:firstLineChars="100" w:firstLine="240"/>
      </w:pPr>
      <w:r>
        <w:rPr>
          <w:rFonts w:hint="eastAsia"/>
        </w:rPr>
        <w:t xml:space="preserve"> 3</w:t>
      </w:r>
      <w:r>
        <w:rPr>
          <w:rFonts w:hint="eastAsia"/>
        </w:rPr>
        <w:t>、“户口信息”、“授权原因”页面的信息可作为业务处理的依据。</w:t>
      </w:r>
    </w:p>
    <w:p w:rsidR="004A1DF5" w:rsidRDefault="004A1DF5">
      <w:pPr>
        <w:pStyle w:val="6"/>
        <w:ind w:leftChars="75" w:left="180"/>
      </w:pPr>
      <w:r>
        <w:rPr>
          <w:rFonts w:hint="eastAsia"/>
        </w:rPr>
        <w:t>（三）操作步骤</w:t>
      </w:r>
    </w:p>
    <w:p w:rsidR="004A1DF5" w:rsidRDefault="004A1DF5">
      <w:pPr>
        <w:ind w:firstLine="480"/>
      </w:pPr>
      <w:r>
        <w:rPr>
          <w:rFonts w:hint="eastAsia"/>
        </w:rPr>
        <w:t>1</w:t>
      </w:r>
      <w:r>
        <w:rPr>
          <w:rFonts w:hint="eastAsia"/>
        </w:rPr>
        <w:t>、用户选择系统导航－结算业务－提回处理－汇入汇款授权或在“业务代码”处输入业务代码</w:t>
      </w:r>
      <w:r>
        <w:t>“</w:t>
      </w:r>
      <w:r>
        <w:rPr>
          <w:rFonts w:hint="eastAsia"/>
        </w:rPr>
        <w:t>5327</w:t>
      </w:r>
      <w:r>
        <w:t>”</w:t>
      </w:r>
      <w:r>
        <w:rPr>
          <w:rFonts w:hint="eastAsia"/>
        </w:rPr>
        <w:t>进入。</w:t>
      </w:r>
    </w:p>
    <w:p w:rsidR="004A1DF5" w:rsidRDefault="004A1DF5">
      <w:pPr>
        <w:ind w:firstLine="480"/>
      </w:pPr>
      <w:r>
        <w:rPr>
          <w:rFonts w:hint="eastAsia"/>
        </w:rPr>
        <w:t>2</w:t>
      </w:r>
      <w:r>
        <w:rPr>
          <w:rFonts w:hint="eastAsia"/>
        </w:rPr>
        <w:t>、、根据“待授权汇入汇款操作窗口”提示输入要素，输入完毕直接回车，显示符合条件的待授权业务信息。</w:t>
      </w:r>
    </w:p>
    <w:p w:rsidR="004A1DF5" w:rsidRDefault="004A1DF5">
      <w:pPr>
        <w:ind w:firstLineChars="183" w:firstLine="439"/>
      </w:pPr>
      <w:r>
        <w:rPr>
          <w:rFonts w:hint="eastAsia"/>
        </w:rPr>
        <w:t>3</w:t>
      </w:r>
      <w:r>
        <w:rPr>
          <w:rFonts w:hint="eastAsia"/>
        </w:rPr>
        <w:t>、选中一笔待授权业务，选择“明细”进入明细界面，根据业务要求，选择“同意”，业务状态为“已处理”，该笔业务已入账。</w:t>
      </w:r>
    </w:p>
    <w:p w:rsidR="004A1DF5" w:rsidRDefault="004A1DF5">
      <w:pPr>
        <w:ind w:firstLineChars="183" w:firstLine="439"/>
      </w:pPr>
      <w:r>
        <w:rPr>
          <w:rFonts w:hint="eastAsia"/>
        </w:rPr>
        <w:lastRenderedPageBreak/>
        <w:t>4</w:t>
      </w:r>
      <w:r>
        <w:rPr>
          <w:rFonts w:hint="eastAsia"/>
        </w:rPr>
        <w:t>、若不同意授权，选择“退清分”，录入退清分的原因，业务状态为“待清分、已删除”，需要经办用户重新进行清分处理。</w:t>
      </w:r>
    </w:p>
    <w:p w:rsidR="004A1DF5" w:rsidRDefault="004A1DF5" w:rsidP="0004090F">
      <w:pPr>
        <w:pStyle w:val="5"/>
      </w:pPr>
      <w:r>
        <w:rPr>
          <w:rFonts w:hint="eastAsia"/>
        </w:rPr>
        <w:t>六、汇入汇款综合处理（业务代码</w:t>
      </w:r>
      <w:r>
        <w:rPr>
          <w:rFonts w:hint="eastAsia"/>
        </w:rPr>
        <w:t>5328</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通过该功能实现提回汇入汇款业务的综合查询及处理</w:t>
      </w:r>
      <w:r>
        <w:rPr>
          <w:rFonts w:hint="eastAsia"/>
        </w:rPr>
        <w:t>(</w:t>
      </w:r>
      <w:r>
        <w:rPr>
          <w:rFonts w:hint="eastAsia"/>
        </w:rPr>
        <w:t>对汇入汇款进行授权、退清分、撤销等</w:t>
      </w:r>
      <w:r>
        <w:rPr>
          <w:rFonts w:hint="eastAsia"/>
        </w:rPr>
        <w:t>)</w:t>
      </w:r>
      <w:r>
        <w:rPr>
          <w:rFonts w:hint="eastAsia"/>
        </w:rPr>
        <w:t>。可按状态、提回方式查询所有“待授权、已删除、已处理”的汇入汇款明细信息。业务涉及的账户机构、处理机构、提回机构或上级机构都有权查询。</w:t>
      </w:r>
    </w:p>
    <w:p w:rsidR="004A1DF5" w:rsidRDefault="004A1DF5">
      <w:pPr>
        <w:pStyle w:val="6"/>
      </w:pPr>
      <w:r>
        <w:rPr>
          <w:rFonts w:hint="eastAsia"/>
        </w:rPr>
        <w:t>（二）操作要点</w:t>
      </w:r>
    </w:p>
    <w:p w:rsidR="004A1DF5" w:rsidRDefault="004A1DF5">
      <w:r>
        <w:rPr>
          <w:rFonts w:hint="eastAsia"/>
          <w:b/>
          <w:bCs/>
        </w:rPr>
        <w:t xml:space="preserve">   </w:t>
      </w:r>
      <w:r>
        <w:rPr>
          <w:rFonts w:hint="eastAsia"/>
        </w:rPr>
        <w:t>1</w:t>
      </w:r>
      <w:r>
        <w:rPr>
          <w:rFonts w:hint="eastAsia"/>
        </w:rPr>
        <w:t>、查询到具体业务，系统根据业务状态及柜员权限来置亮工具栏功能按钮，操作员据此进行业务的相关操作。</w:t>
      </w:r>
    </w:p>
    <w:p w:rsidR="004A1DF5" w:rsidRDefault="004A1DF5">
      <w:r>
        <w:rPr>
          <w:rFonts w:hint="eastAsia"/>
        </w:rPr>
        <w:t xml:space="preserve">   2</w:t>
      </w:r>
      <w:r>
        <w:rPr>
          <w:rFonts w:hint="eastAsia"/>
        </w:rPr>
        <w:t>、只有授权用户才能对已处理状态的业务进行撤销。</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、用户选择系统导航－结算业务－提回处理－汇入汇款综合处理，或在“业务代码”处输入业务代码</w:t>
      </w:r>
      <w:r>
        <w:rPr>
          <w:rFonts w:hint="eastAsia"/>
        </w:rPr>
        <w:t>5328</w:t>
      </w:r>
      <w:r>
        <w:rPr>
          <w:rFonts w:hint="eastAsia"/>
        </w:rPr>
        <w:t>进入。</w:t>
      </w:r>
    </w:p>
    <w:p w:rsidR="004A1DF5" w:rsidRDefault="004A1DF5">
      <w:pPr>
        <w:ind w:firstLine="480"/>
      </w:pPr>
      <w:r>
        <w:rPr>
          <w:rFonts w:hint="eastAsia"/>
        </w:rPr>
        <w:t>2</w:t>
      </w:r>
      <w:r>
        <w:rPr>
          <w:rFonts w:hint="eastAsia"/>
        </w:rPr>
        <w:t>、根据“汇入汇款综合查询窗”提示输入要素，选择“查询”，系统显示符合条件的业务明细信息。</w:t>
      </w:r>
    </w:p>
    <w:p w:rsidR="004A1DF5" w:rsidRDefault="004A1DF5">
      <w:pPr>
        <w:ind w:firstLineChars="183" w:firstLine="439"/>
        <w:rPr>
          <w:rFonts w:ascii="宋体" w:hAnsi="宋体"/>
        </w:rPr>
      </w:pPr>
      <w:r>
        <w:rPr>
          <w:rFonts w:ascii="宋体" w:hAnsi="宋体" w:hint="eastAsia"/>
        </w:rPr>
        <w:t>3、选中一笔业务，若业务状态为“待授权”，可由授权用户进行授权或退回清分处理，操作参见本节第六点“汇入汇款授权”。</w:t>
      </w:r>
    </w:p>
    <w:p w:rsidR="004A1DF5" w:rsidRDefault="004A1DF5">
      <w:pPr>
        <w:ind w:firstLine="480"/>
        <w:rPr>
          <w:rFonts w:ascii="宋体" w:hAnsi="宋体"/>
        </w:rPr>
      </w:pPr>
      <w:r>
        <w:rPr>
          <w:rFonts w:ascii="宋体" w:hAnsi="宋体" w:hint="eastAsia"/>
        </w:rPr>
        <w:t>4、若业务状态为“已处理”，授权用户可以撤销处理。选中一笔状态为“已处理”的业务，选择“明细”进入“已处理汇入汇款操作窗口”，</w:t>
      </w:r>
      <w:r>
        <w:rPr>
          <w:rFonts w:hint="eastAsia"/>
        </w:rPr>
        <w:t>点击“撤销”按钮，录入撤销的原因确定后，业务状态为已删除、待清分，由用户重新清分入账处理。</w:t>
      </w:r>
    </w:p>
    <w:p w:rsidR="004A1DF5" w:rsidRDefault="004A1DF5">
      <w:pPr>
        <w:ind w:firstLine="480"/>
      </w:pPr>
      <w:r>
        <w:rPr>
          <w:rFonts w:hint="eastAsia"/>
        </w:rPr>
        <w:t>6</w:t>
      </w:r>
      <w:r>
        <w:rPr>
          <w:rFonts w:hint="eastAsia"/>
        </w:rPr>
        <w:t>、按业务状态等信息选择有关业务“导出</w:t>
      </w:r>
      <w:r>
        <w:rPr>
          <w:rFonts w:hint="eastAsia"/>
        </w:rPr>
        <w:t>EXCEL</w:t>
      </w:r>
      <w:r>
        <w:rPr>
          <w:rFonts w:hint="eastAsia"/>
        </w:rPr>
        <w:t>”格表打印业务清单明细列表。如“汇入汇款撤销清单”列表等。</w:t>
      </w:r>
    </w:p>
    <w:p w:rsidR="004A1DF5" w:rsidRDefault="004A1DF5">
      <w:pPr>
        <w:ind w:firstLine="480"/>
      </w:pPr>
      <w:r>
        <w:rPr>
          <w:rFonts w:hint="eastAsia"/>
        </w:rPr>
        <w:t>7</w:t>
      </w:r>
      <w:r>
        <w:rPr>
          <w:rFonts w:hint="eastAsia"/>
        </w:rPr>
        <w:t>、点击“打印信息”页面，可查询该笔业务相关的汇入汇款回单并打印。</w:t>
      </w:r>
    </w:p>
    <w:p w:rsidR="004A1DF5" w:rsidRDefault="004A1DF5" w:rsidP="0004090F">
      <w:pPr>
        <w:pStyle w:val="5"/>
      </w:pPr>
      <w:r>
        <w:rPr>
          <w:rFonts w:hint="eastAsia"/>
        </w:rPr>
        <w:lastRenderedPageBreak/>
        <w:t>七、主动退票经办修改（业务代码</w:t>
      </w:r>
      <w:r>
        <w:rPr>
          <w:rFonts w:hint="eastAsia"/>
        </w:rPr>
        <w:t>5391</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通过该功能实现提入业务主动退票</w:t>
      </w:r>
      <w:r>
        <w:t>(</w:t>
      </w:r>
      <w:r>
        <w:rPr>
          <w:rFonts w:hint="eastAsia"/>
        </w:rPr>
        <w:t>退系统外</w:t>
      </w:r>
      <w:r>
        <w:t>)</w:t>
      </w:r>
      <w:r>
        <w:rPr>
          <w:rFonts w:hint="eastAsia"/>
        </w:rPr>
        <w:t>被复核退经办、待发送退经办的业务进行修改、重新提交处理</w:t>
      </w:r>
    </w:p>
    <w:p w:rsidR="004A1DF5" w:rsidRDefault="004A1DF5">
      <w:pPr>
        <w:pStyle w:val="6"/>
      </w:pPr>
      <w:r>
        <w:rPr>
          <w:rFonts w:hint="eastAsia"/>
        </w:rPr>
        <w:t>（二）界面</w:t>
      </w:r>
    </w:p>
    <w:p w:rsidR="004A1DF5" w:rsidRDefault="0004090F">
      <w:pPr>
        <w:ind w:firstLine="480"/>
        <w:jc w:val="center"/>
      </w:pPr>
      <w:r>
        <w:rPr>
          <w:rFonts w:ascii="宋体" w:hAnsi="宋体"/>
          <w:noProof/>
        </w:rPr>
        <w:drawing>
          <wp:anchor distT="0" distB="0" distL="114300" distR="114300" simplePos="0" relativeHeight="251633152" behindDoc="0" locked="1" layoutInCell="1" allowOverlap="1">
            <wp:simplePos x="0" y="0"/>
            <wp:positionH relativeFrom="column">
              <wp:posOffset>0</wp:posOffset>
            </wp:positionH>
            <wp:positionV relativeFrom="paragraph">
              <wp:posOffset>0</wp:posOffset>
            </wp:positionV>
            <wp:extent cx="5264150" cy="2511425"/>
            <wp:effectExtent l="19050" t="0" r="0" b="0"/>
            <wp:wrapTopAndBottom/>
            <wp:docPr id="47"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335" cstate="print"/>
                    <a:srcRect/>
                    <a:stretch>
                      <a:fillRect/>
                    </a:stretch>
                  </pic:blipFill>
                  <pic:spPr bwMode="auto">
                    <a:xfrm>
                      <a:off x="0" y="0"/>
                      <a:ext cx="5264150" cy="2511425"/>
                    </a:xfrm>
                    <a:prstGeom prst="rect">
                      <a:avLst/>
                    </a:prstGeom>
                    <a:noFill/>
                    <a:ln w="9525">
                      <a:noFill/>
                      <a:miter lim="800000"/>
                      <a:headEnd/>
                      <a:tailEnd/>
                    </a:ln>
                  </pic:spPr>
                </pic:pic>
              </a:graphicData>
            </a:graphic>
          </wp:anchor>
        </w:drawing>
      </w:r>
      <w:r w:rsidR="004A1DF5">
        <w:rPr>
          <w:rFonts w:ascii="宋体" w:hAnsi="宋体" w:hint="eastAsia"/>
        </w:rPr>
        <w:t>图5.4</w:t>
      </w:r>
    </w:p>
    <w:p w:rsidR="004A1DF5" w:rsidRDefault="004A1DF5">
      <w:pPr>
        <w:pStyle w:val="6"/>
      </w:pPr>
      <w:r>
        <w:rPr>
          <w:rFonts w:hint="eastAsia"/>
        </w:rPr>
        <w:t>（三）操作要点</w:t>
      </w:r>
    </w:p>
    <w:p w:rsidR="004A1DF5" w:rsidRDefault="004A1DF5">
      <w:pPr>
        <w:numPr>
          <w:ilvl w:val="0"/>
          <w:numId w:val="145"/>
        </w:numPr>
      </w:pPr>
      <w:r>
        <w:rPr>
          <w:rFonts w:hint="eastAsia"/>
        </w:rPr>
        <w:t>主动退票经办修改只能修改行号信息、退票日期、场次，不能修改提回要素。</w:t>
      </w:r>
    </w:p>
    <w:p w:rsidR="004A1DF5" w:rsidRDefault="004A1DF5">
      <w:pPr>
        <w:pStyle w:val="6"/>
      </w:pPr>
      <w:r>
        <w:rPr>
          <w:rFonts w:hint="eastAsia"/>
        </w:rPr>
        <w:t>（四）操作步骤</w:t>
      </w:r>
    </w:p>
    <w:p w:rsidR="004A1DF5" w:rsidRDefault="004A1DF5">
      <w:pPr>
        <w:ind w:firstLine="480"/>
      </w:pPr>
      <w:r>
        <w:rPr>
          <w:rFonts w:hint="eastAsia"/>
        </w:rPr>
        <w:t>1</w:t>
      </w:r>
      <w:r>
        <w:rPr>
          <w:rFonts w:hint="eastAsia"/>
        </w:rPr>
        <w:t>、用户选择系统导航－结算业务－提回处理－主动退票经办修改或在“业务代码”处输入业务代码</w:t>
      </w:r>
      <w:r>
        <w:rPr>
          <w:rFonts w:hint="eastAsia"/>
        </w:rPr>
        <w:t>5391</w:t>
      </w:r>
      <w:r>
        <w:rPr>
          <w:rFonts w:hint="eastAsia"/>
        </w:rPr>
        <w:t>进入。</w:t>
      </w:r>
    </w:p>
    <w:p w:rsidR="004A1DF5" w:rsidRDefault="004A1DF5">
      <w:pPr>
        <w:ind w:firstLine="480"/>
      </w:pPr>
      <w:r>
        <w:rPr>
          <w:rFonts w:hint="eastAsia"/>
        </w:rPr>
        <w:t>2</w:t>
      </w:r>
      <w:r>
        <w:rPr>
          <w:rFonts w:hint="eastAsia"/>
        </w:rPr>
        <w:t>、根据“主动退票经办－系统外”界面提示输入要素，查询到符合条件的业务。</w:t>
      </w:r>
    </w:p>
    <w:p w:rsidR="004A1DF5" w:rsidRDefault="004A1DF5">
      <w:pPr>
        <w:ind w:firstLineChars="183" w:firstLine="439"/>
        <w:rPr>
          <w:rFonts w:ascii="宋体" w:hAnsi="宋体"/>
        </w:rPr>
      </w:pPr>
      <w:r>
        <w:rPr>
          <w:rFonts w:ascii="宋体" w:hAnsi="宋体" w:hint="eastAsia"/>
        </w:rPr>
        <w:t>3、选中一笔业务，选择“明细”进入图5.4，对行号行名、退票日期、场次等进行修改后，选择“确定”业务状态为“待复核-退系统外”。</w:t>
      </w:r>
    </w:p>
    <w:p w:rsidR="004A1DF5" w:rsidRDefault="004A1DF5">
      <w:pPr>
        <w:ind w:firstLineChars="183" w:firstLine="439"/>
        <w:rPr>
          <w:rFonts w:ascii="宋体" w:hAnsi="宋体"/>
        </w:rPr>
      </w:pPr>
      <w:r>
        <w:rPr>
          <w:rFonts w:ascii="宋体" w:hAnsi="宋体" w:hint="eastAsia"/>
        </w:rPr>
        <w:t>4、用户也可选择“退清分”，业务状态为“待清分”，重新进行清分处理。</w:t>
      </w:r>
    </w:p>
    <w:p w:rsidR="004A1DF5" w:rsidRDefault="004A1DF5" w:rsidP="0004090F">
      <w:pPr>
        <w:pStyle w:val="5"/>
      </w:pPr>
      <w:r>
        <w:rPr>
          <w:rFonts w:hint="eastAsia"/>
        </w:rPr>
        <w:lastRenderedPageBreak/>
        <w:t>八、主动退票复核（业务代码</w:t>
      </w:r>
      <w:r>
        <w:rPr>
          <w:rFonts w:hint="eastAsia"/>
        </w:rPr>
        <w:t>5396</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通过该功能实现对提入主动退票的业务复核操作。</w:t>
      </w:r>
    </w:p>
    <w:p w:rsidR="004A1DF5" w:rsidRDefault="004A1DF5">
      <w:pPr>
        <w:pStyle w:val="6"/>
      </w:pPr>
      <w:r>
        <w:rPr>
          <w:rFonts w:hint="eastAsia"/>
        </w:rPr>
        <w:t>（二）界面</w:t>
      </w:r>
    </w:p>
    <w:p w:rsidR="004A1DF5" w:rsidRDefault="0004090F">
      <w:pPr>
        <w:ind w:firstLine="480"/>
        <w:jc w:val="center"/>
        <w:rPr>
          <w:rFonts w:ascii="宋体" w:hAnsi="宋体"/>
        </w:rPr>
      </w:pPr>
      <w:r>
        <w:rPr>
          <w:rFonts w:ascii="宋体" w:hAnsi="宋体"/>
          <w:noProof/>
        </w:rPr>
        <w:drawing>
          <wp:anchor distT="0" distB="0" distL="114300" distR="114300" simplePos="0" relativeHeight="251634176" behindDoc="0" locked="1" layoutInCell="1" allowOverlap="1">
            <wp:simplePos x="0" y="0"/>
            <wp:positionH relativeFrom="column">
              <wp:posOffset>0</wp:posOffset>
            </wp:positionH>
            <wp:positionV relativeFrom="paragraph">
              <wp:posOffset>0</wp:posOffset>
            </wp:positionV>
            <wp:extent cx="5264150" cy="2498090"/>
            <wp:effectExtent l="19050" t="0" r="0" b="0"/>
            <wp:wrapTopAndBottom/>
            <wp:docPr id="46"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36" cstate="print"/>
                    <a:srcRect/>
                    <a:stretch>
                      <a:fillRect/>
                    </a:stretch>
                  </pic:blipFill>
                  <pic:spPr bwMode="auto">
                    <a:xfrm>
                      <a:off x="0" y="0"/>
                      <a:ext cx="5264150" cy="2498090"/>
                    </a:xfrm>
                    <a:prstGeom prst="rect">
                      <a:avLst/>
                    </a:prstGeom>
                    <a:noFill/>
                    <a:ln w="9525">
                      <a:noFill/>
                      <a:miter lim="800000"/>
                      <a:headEnd/>
                      <a:tailEnd/>
                    </a:ln>
                  </pic:spPr>
                </pic:pic>
              </a:graphicData>
            </a:graphic>
          </wp:anchor>
        </w:drawing>
      </w:r>
      <w:r w:rsidR="004A1DF5">
        <w:rPr>
          <w:rFonts w:ascii="宋体" w:hAnsi="宋体" w:hint="eastAsia"/>
        </w:rPr>
        <w:t>图5.5</w:t>
      </w:r>
    </w:p>
    <w:p w:rsidR="004A1DF5" w:rsidRDefault="004A1DF5">
      <w:pPr>
        <w:pStyle w:val="6"/>
      </w:pPr>
      <w:r>
        <w:rPr>
          <w:rFonts w:hint="eastAsia"/>
        </w:rPr>
        <w:t>（三）操作要点</w:t>
      </w:r>
    </w:p>
    <w:p w:rsidR="004A1DF5" w:rsidRDefault="004A1DF5">
      <w:pPr>
        <w:ind w:firstLine="480"/>
        <w:rPr>
          <w:rFonts w:ascii="宋体" w:hAnsi="宋体"/>
        </w:rPr>
      </w:pPr>
      <w:r>
        <w:rPr>
          <w:rFonts w:ascii="宋体" w:hAnsi="宋体" w:hint="eastAsia"/>
        </w:rPr>
        <w:t>1、退系统内、系统外业务的复核均在</w:t>
      </w:r>
      <w:r>
        <w:rPr>
          <w:rFonts w:ascii="宋体" w:hAnsi="宋体"/>
        </w:rPr>
        <w:t>“</w:t>
      </w:r>
      <w:r>
        <w:rPr>
          <w:rFonts w:ascii="宋体" w:hAnsi="宋体" w:hint="eastAsia"/>
        </w:rPr>
        <w:t>主动退票复核</w:t>
      </w:r>
      <w:r>
        <w:rPr>
          <w:rFonts w:ascii="宋体" w:hAnsi="宋体"/>
        </w:rPr>
        <w:t>”</w:t>
      </w:r>
      <w:r>
        <w:rPr>
          <w:rFonts w:ascii="宋体" w:hAnsi="宋体" w:hint="eastAsia"/>
        </w:rPr>
        <w:t>模块里进行操作。</w:t>
      </w:r>
    </w:p>
    <w:p w:rsidR="004A1DF5" w:rsidRDefault="004A1DF5">
      <w:pPr>
        <w:pStyle w:val="6"/>
      </w:pPr>
      <w:r>
        <w:rPr>
          <w:rFonts w:hint="eastAsia"/>
        </w:rPr>
        <w:t>（四）操作步骤</w:t>
      </w:r>
    </w:p>
    <w:p w:rsidR="004A1DF5" w:rsidRDefault="004A1DF5">
      <w:pPr>
        <w:ind w:firstLine="480"/>
      </w:pPr>
      <w:r>
        <w:rPr>
          <w:rFonts w:hint="eastAsia"/>
        </w:rPr>
        <w:t>1</w:t>
      </w:r>
      <w:r>
        <w:rPr>
          <w:rFonts w:hint="eastAsia"/>
        </w:rPr>
        <w:t>、用户选择系统导航－结算业务－提回处理－主动退票复核或在“业务代码”处输入业务代码</w:t>
      </w:r>
      <w:r>
        <w:t>“</w:t>
      </w:r>
      <w:r>
        <w:rPr>
          <w:rFonts w:hint="eastAsia"/>
        </w:rPr>
        <w:t>5396</w:t>
      </w:r>
      <w:r>
        <w:t>”</w:t>
      </w:r>
      <w:r>
        <w:rPr>
          <w:rFonts w:hint="eastAsia"/>
        </w:rPr>
        <w:t>进入。</w:t>
      </w:r>
    </w:p>
    <w:p w:rsidR="004A1DF5" w:rsidRDefault="004A1DF5">
      <w:pPr>
        <w:ind w:firstLine="480"/>
      </w:pPr>
      <w:r>
        <w:rPr>
          <w:rFonts w:hint="eastAsia"/>
        </w:rPr>
        <w:t>2</w:t>
      </w:r>
      <w:r>
        <w:rPr>
          <w:rFonts w:hint="eastAsia"/>
        </w:rPr>
        <w:t>、根据“提回待复核”界面提示输入要素，输入完毕，选择“查询”，查询到符合条件的业务。</w:t>
      </w:r>
    </w:p>
    <w:p w:rsidR="004A1DF5" w:rsidRDefault="004A1DF5">
      <w:pPr>
        <w:ind w:firstLine="480"/>
        <w:rPr>
          <w:rFonts w:ascii="宋体" w:hAnsi="宋体"/>
        </w:rPr>
      </w:pPr>
      <w:r>
        <w:rPr>
          <w:rFonts w:hint="eastAsia"/>
        </w:rPr>
        <w:t>3</w:t>
      </w:r>
      <w:r>
        <w:rPr>
          <w:rFonts w:hint="eastAsia"/>
        </w:rPr>
        <w:t>、</w:t>
      </w:r>
      <w:r>
        <w:rPr>
          <w:rFonts w:ascii="宋体" w:hAnsi="宋体" w:hint="eastAsia"/>
        </w:rPr>
        <w:t>选中一笔待复核的业务，选择“明细”进入图5.5。</w:t>
      </w:r>
    </w:p>
    <w:p w:rsidR="004A1DF5" w:rsidRDefault="004A1DF5">
      <w:pPr>
        <w:ind w:firstLine="480"/>
      </w:pPr>
      <w:r>
        <w:rPr>
          <w:rFonts w:ascii="宋体" w:hAnsi="宋体" w:hint="eastAsia"/>
        </w:rPr>
        <w:t>4、退系统内的业务，点击“同意”按钮后，超出复核金额业务，状态为“待授权-退系统内”，转到“主动退票授权”功能处理；否则在金额权限内的，</w:t>
      </w:r>
      <w:r>
        <w:rPr>
          <w:rFonts w:hint="eastAsia"/>
        </w:rPr>
        <w:t>进入待异步确认流程，业务状态为“待异步确认</w:t>
      </w:r>
      <w:r>
        <w:rPr>
          <w:rFonts w:hint="eastAsia"/>
        </w:rPr>
        <w:t>-</w:t>
      </w:r>
      <w:r>
        <w:rPr>
          <w:rFonts w:hint="eastAsia"/>
        </w:rPr>
        <w:t>退系统内”，若异步通讯成功，则状态为“已退票”，若异步通讯异常，则状态为“待提交</w:t>
      </w:r>
      <w:r>
        <w:rPr>
          <w:rFonts w:hint="eastAsia"/>
        </w:rPr>
        <w:t>-</w:t>
      </w:r>
      <w:r>
        <w:rPr>
          <w:rFonts w:hint="eastAsia"/>
        </w:rPr>
        <w:t>退系统内”。需在清分综合处理模块里查找待提交的业务进行重新提交处理。</w:t>
      </w:r>
    </w:p>
    <w:p w:rsidR="004A1DF5" w:rsidRDefault="004A1DF5">
      <w:pPr>
        <w:ind w:firstLine="480"/>
      </w:pPr>
      <w:r>
        <w:rPr>
          <w:rFonts w:hint="eastAsia"/>
        </w:rPr>
        <w:lastRenderedPageBreak/>
        <w:t>5</w:t>
      </w:r>
      <w:r>
        <w:rPr>
          <w:rFonts w:hint="eastAsia"/>
        </w:rPr>
        <w:t>、退系统内的业务，用户点击“不同意”按钮，业务状态为“待清分”，用户需重新清分处理。</w:t>
      </w:r>
    </w:p>
    <w:p w:rsidR="004A1DF5" w:rsidRDefault="004A1DF5">
      <w:pPr>
        <w:ind w:firstLine="480"/>
      </w:pPr>
      <w:r>
        <w:rPr>
          <w:rFonts w:hint="eastAsia"/>
        </w:rPr>
        <w:t>6</w:t>
      </w:r>
      <w:r>
        <w:rPr>
          <w:rFonts w:hint="eastAsia"/>
        </w:rPr>
        <w:t>、退系统外业务，用户点击“立即发送”、“立即发送”后，需要授权的，业务状态为“待授权</w:t>
      </w:r>
      <w:r>
        <w:rPr>
          <w:rFonts w:hint="eastAsia"/>
        </w:rPr>
        <w:t>-</w:t>
      </w:r>
      <w:r>
        <w:rPr>
          <w:rFonts w:hint="eastAsia"/>
        </w:rPr>
        <w:t>退系统外借</w:t>
      </w:r>
      <w:r>
        <w:rPr>
          <w:rFonts w:hint="eastAsia"/>
        </w:rPr>
        <w:t>/</w:t>
      </w:r>
      <w:r>
        <w:rPr>
          <w:rFonts w:hint="eastAsia"/>
        </w:rPr>
        <w:t>贷”，</w:t>
      </w:r>
      <w:r>
        <w:rPr>
          <w:rFonts w:ascii="宋体" w:hAnsi="宋体" w:hint="eastAsia"/>
        </w:rPr>
        <w:t>转到“主动退票授权”功能处理。无需授权的，若是“立即发送”，业务状态为“已退票”</w:t>
      </w:r>
      <w:r>
        <w:rPr>
          <w:rFonts w:ascii="宋体" w:hAnsi="宋体" w:hint="eastAsia"/>
          <w:bCs/>
        </w:rPr>
        <w:t>或“已退票-退系统外借”。</w:t>
      </w:r>
      <w:r>
        <w:rPr>
          <w:rFonts w:ascii="宋体" w:hAnsi="宋体" w:hint="eastAsia"/>
        </w:rPr>
        <w:t>(同步清算业务)或“待清算-</w:t>
      </w:r>
      <w:r>
        <w:rPr>
          <w:rFonts w:hint="eastAsia"/>
        </w:rPr>
        <w:t>退系统外借</w:t>
      </w:r>
      <w:r>
        <w:rPr>
          <w:rFonts w:hint="eastAsia"/>
        </w:rPr>
        <w:t>/</w:t>
      </w:r>
      <w:r>
        <w:rPr>
          <w:rFonts w:hint="eastAsia"/>
        </w:rPr>
        <w:t>贷</w:t>
      </w:r>
      <w:r>
        <w:rPr>
          <w:rFonts w:ascii="宋体" w:hAnsi="宋体" w:hint="eastAsia"/>
        </w:rPr>
        <w:t>”(异步清算业务)；若是“批量发送”的，业务状态则为“待发送-</w:t>
      </w:r>
      <w:r>
        <w:rPr>
          <w:rFonts w:hint="eastAsia"/>
        </w:rPr>
        <w:t>退系统外借</w:t>
      </w:r>
      <w:r>
        <w:rPr>
          <w:rFonts w:hint="eastAsia"/>
        </w:rPr>
        <w:t>/</w:t>
      </w:r>
      <w:r>
        <w:rPr>
          <w:rFonts w:hint="eastAsia"/>
        </w:rPr>
        <w:t>贷</w:t>
      </w:r>
      <w:r>
        <w:rPr>
          <w:rFonts w:ascii="宋体" w:hAnsi="宋体" w:hint="eastAsia"/>
        </w:rPr>
        <w:t>”。还需进行发送处理。当异步清算成功后，系统自动将“待清算-</w:t>
      </w:r>
      <w:r>
        <w:rPr>
          <w:rFonts w:hint="eastAsia"/>
        </w:rPr>
        <w:t>退系统外借</w:t>
      </w:r>
      <w:r>
        <w:rPr>
          <w:rFonts w:hint="eastAsia"/>
        </w:rPr>
        <w:t>/</w:t>
      </w:r>
      <w:r>
        <w:rPr>
          <w:rFonts w:hint="eastAsia"/>
        </w:rPr>
        <w:t>贷</w:t>
      </w:r>
      <w:r>
        <w:rPr>
          <w:rFonts w:ascii="宋体" w:hAnsi="宋体" w:hint="eastAsia"/>
        </w:rPr>
        <w:t>”状态改为“已退票”</w:t>
      </w:r>
      <w:r>
        <w:rPr>
          <w:rFonts w:ascii="宋体" w:hAnsi="宋体" w:hint="eastAsia"/>
          <w:bCs/>
        </w:rPr>
        <w:t>或“已退票-退系统外借”</w:t>
      </w:r>
      <w:r>
        <w:rPr>
          <w:rFonts w:ascii="宋体" w:hAnsi="宋体" w:hint="eastAsia"/>
        </w:rPr>
        <w:t>。</w:t>
      </w:r>
    </w:p>
    <w:p w:rsidR="004A1DF5" w:rsidRDefault="004A1DF5">
      <w:pPr>
        <w:ind w:firstLine="480"/>
        <w:rPr>
          <w:rFonts w:ascii="宋体" w:hAnsi="宋体"/>
        </w:rPr>
      </w:pPr>
      <w:r>
        <w:rPr>
          <w:rFonts w:hint="eastAsia"/>
        </w:rPr>
        <w:t>7</w:t>
      </w:r>
      <w:r>
        <w:rPr>
          <w:rFonts w:hint="eastAsia"/>
        </w:rPr>
        <w:t>、退系统外业务，复核不同意则选择“退清分”或“退经办”进行处理，</w:t>
      </w:r>
      <w:r>
        <w:rPr>
          <w:rFonts w:ascii="宋体" w:hAnsi="宋体" w:hint="eastAsia"/>
        </w:rPr>
        <w:t>业务状态为“待清分”或“待经办修改-</w:t>
      </w:r>
      <w:r>
        <w:rPr>
          <w:rFonts w:hint="eastAsia"/>
        </w:rPr>
        <w:t>退系统外借</w:t>
      </w:r>
      <w:r>
        <w:rPr>
          <w:rFonts w:hint="eastAsia"/>
        </w:rPr>
        <w:t>/</w:t>
      </w:r>
      <w:r>
        <w:rPr>
          <w:rFonts w:hint="eastAsia"/>
        </w:rPr>
        <w:t>贷</w:t>
      </w:r>
      <w:r>
        <w:rPr>
          <w:rFonts w:ascii="宋体" w:hAnsi="宋体" w:hint="eastAsia"/>
        </w:rPr>
        <w:t>”。</w:t>
      </w:r>
    </w:p>
    <w:p w:rsidR="004A1DF5" w:rsidRDefault="004A1DF5" w:rsidP="0004090F">
      <w:pPr>
        <w:pStyle w:val="5"/>
      </w:pPr>
      <w:r>
        <w:rPr>
          <w:rFonts w:hint="eastAsia"/>
        </w:rPr>
        <w:t>九、主动退票授权（业务代码</w:t>
      </w:r>
      <w:r>
        <w:rPr>
          <w:rFonts w:hint="eastAsia"/>
        </w:rPr>
        <w:t>5397</w:t>
      </w:r>
      <w:r>
        <w:rPr>
          <w:rFonts w:hint="eastAsia"/>
        </w:rPr>
        <w:t>）</w:t>
      </w:r>
    </w:p>
    <w:p w:rsidR="004A1DF5" w:rsidRDefault="004A1DF5">
      <w:pPr>
        <w:pStyle w:val="6"/>
      </w:pPr>
      <w:r>
        <w:rPr>
          <w:rFonts w:hint="eastAsia"/>
        </w:rPr>
        <w:t>（一）功能介绍</w:t>
      </w:r>
    </w:p>
    <w:p w:rsidR="004A1DF5" w:rsidRDefault="004A1DF5">
      <w:pPr>
        <w:ind w:firstLineChars="182" w:firstLine="437"/>
        <w:rPr>
          <w:b/>
          <w:bCs/>
        </w:rPr>
      </w:pPr>
      <w:r>
        <w:rPr>
          <w:rFonts w:hint="eastAsia"/>
        </w:rPr>
        <w:t>通过该功能实现提入主动退票的业务授权处理。</w:t>
      </w:r>
    </w:p>
    <w:p w:rsidR="004A1DF5" w:rsidRDefault="004A1DF5">
      <w:pPr>
        <w:pStyle w:val="6"/>
      </w:pPr>
      <w:r>
        <w:rPr>
          <w:rFonts w:hint="eastAsia"/>
        </w:rPr>
        <w:t>（二）操作要点</w:t>
      </w:r>
    </w:p>
    <w:p w:rsidR="004A1DF5" w:rsidRDefault="004A1DF5">
      <w:pPr>
        <w:ind w:firstLineChars="182" w:firstLine="437"/>
      </w:pPr>
      <w:r>
        <w:rPr>
          <w:rFonts w:hint="eastAsia"/>
        </w:rPr>
        <w:t>1</w:t>
      </w:r>
      <w:r>
        <w:rPr>
          <w:rFonts w:hint="eastAsia"/>
        </w:rPr>
        <w:t>、本功能只能由授权用户进行操作。</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、用户选择系统导航－结算业务－提回处理－主动退票授权或在“业务代码”处输入业务代码</w:t>
      </w:r>
      <w:r>
        <w:t>“</w:t>
      </w:r>
      <w:r>
        <w:rPr>
          <w:rFonts w:hint="eastAsia"/>
        </w:rPr>
        <w:t>5397</w:t>
      </w:r>
      <w:r>
        <w:t>”</w:t>
      </w:r>
      <w:r>
        <w:rPr>
          <w:rFonts w:hint="eastAsia"/>
        </w:rPr>
        <w:t>进入。</w:t>
      </w:r>
    </w:p>
    <w:p w:rsidR="004A1DF5" w:rsidRDefault="004A1DF5">
      <w:pPr>
        <w:ind w:firstLine="480"/>
      </w:pPr>
      <w:r>
        <w:rPr>
          <w:rFonts w:hint="eastAsia"/>
        </w:rPr>
        <w:t>2</w:t>
      </w:r>
      <w:r>
        <w:rPr>
          <w:rFonts w:hint="eastAsia"/>
        </w:rPr>
        <w:t>、根据“提回待授权”界面提示输入要素，输入完毕，选择“查询”查询到符合条件的业务。</w:t>
      </w:r>
    </w:p>
    <w:p w:rsidR="004A1DF5" w:rsidRDefault="004A1DF5">
      <w:pPr>
        <w:ind w:firstLine="480"/>
      </w:pPr>
      <w:r>
        <w:rPr>
          <w:rFonts w:hint="eastAsia"/>
        </w:rPr>
        <w:t>3</w:t>
      </w:r>
      <w:r>
        <w:rPr>
          <w:rFonts w:hint="eastAsia"/>
        </w:rPr>
        <w:t>、</w:t>
      </w:r>
      <w:r>
        <w:rPr>
          <w:rFonts w:ascii="宋体" w:hAnsi="宋体" w:hint="eastAsia"/>
        </w:rPr>
        <w:t>选中一笔待授权的业务，选择“明细”，进入“提回待授权－系统外明细”界面。选择“同意”，系统内退票</w:t>
      </w:r>
      <w:r>
        <w:rPr>
          <w:rFonts w:hint="eastAsia"/>
        </w:rPr>
        <w:t>旧系统分行进入待异步确认流程，状态为“待异步确认</w:t>
      </w:r>
      <w:r>
        <w:rPr>
          <w:rFonts w:hint="eastAsia"/>
        </w:rPr>
        <w:t>-</w:t>
      </w:r>
      <w:r>
        <w:rPr>
          <w:rFonts w:hint="eastAsia"/>
        </w:rPr>
        <w:t>退系统内”，异步通讯成功的，则状态为“已退票”，异步通讯异常的，为“待提交</w:t>
      </w:r>
      <w:r>
        <w:rPr>
          <w:rFonts w:hint="eastAsia"/>
        </w:rPr>
        <w:t>-</w:t>
      </w:r>
      <w:r>
        <w:rPr>
          <w:rFonts w:hint="eastAsia"/>
        </w:rPr>
        <w:t>退系统内”；需要在“提回清分综合处理”进行重新提交处理；</w:t>
      </w:r>
    </w:p>
    <w:p w:rsidR="004A1DF5" w:rsidRDefault="004A1DF5">
      <w:pPr>
        <w:ind w:firstLineChars="200" w:firstLine="480"/>
      </w:pPr>
      <w:r>
        <w:rPr>
          <w:rFonts w:hint="eastAsia"/>
        </w:rPr>
        <w:t>4</w:t>
      </w:r>
      <w:r>
        <w:rPr>
          <w:rFonts w:hint="eastAsia"/>
        </w:rPr>
        <w:t>、选择“同意”退系统外的，“立即发送”的业务成功的则状态为“已退票”</w:t>
      </w:r>
      <w:r>
        <w:rPr>
          <w:rFonts w:ascii="宋体" w:hAnsi="宋体" w:hint="eastAsia"/>
          <w:bCs/>
        </w:rPr>
        <w:t>或“已退票-退系统外借”</w:t>
      </w:r>
      <w:r>
        <w:rPr>
          <w:rFonts w:hint="eastAsia"/>
        </w:rPr>
        <w:t>(</w:t>
      </w:r>
      <w:r>
        <w:rPr>
          <w:rFonts w:hint="eastAsia"/>
        </w:rPr>
        <w:t>同步清算业务</w:t>
      </w:r>
      <w:r>
        <w:rPr>
          <w:rFonts w:hint="eastAsia"/>
        </w:rPr>
        <w:t>)</w:t>
      </w:r>
      <w:r>
        <w:rPr>
          <w:rFonts w:hint="eastAsia"/>
        </w:rPr>
        <w:t>，或“待清算</w:t>
      </w:r>
      <w:r>
        <w:rPr>
          <w:rFonts w:hint="eastAsia"/>
        </w:rPr>
        <w:t>-</w:t>
      </w:r>
      <w:r>
        <w:rPr>
          <w:rFonts w:hint="eastAsia"/>
        </w:rPr>
        <w:t>退系统外借</w:t>
      </w:r>
      <w:r>
        <w:rPr>
          <w:rFonts w:hint="eastAsia"/>
        </w:rPr>
        <w:t>/</w:t>
      </w:r>
      <w:r>
        <w:rPr>
          <w:rFonts w:hint="eastAsia"/>
        </w:rPr>
        <w:t>贷”</w:t>
      </w:r>
      <w:r>
        <w:rPr>
          <w:rFonts w:hint="eastAsia"/>
        </w:rPr>
        <w:t>(</w:t>
      </w:r>
      <w:r>
        <w:rPr>
          <w:rFonts w:hint="eastAsia"/>
        </w:rPr>
        <w:t>异步</w:t>
      </w:r>
      <w:r>
        <w:rPr>
          <w:rFonts w:hint="eastAsia"/>
        </w:rPr>
        <w:lastRenderedPageBreak/>
        <w:t>清算业务</w:t>
      </w:r>
      <w:r>
        <w:rPr>
          <w:rFonts w:hint="eastAsia"/>
        </w:rPr>
        <w:t>)</w:t>
      </w:r>
      <w:r>
        <w:rPr>
          <w:rFonts w:hint="eastAsia"/>
        </w:rPr>
        <w:t>，“批量发送”的业务状态则为“待发送</w:t>
      </w:r>
      <w:r>
        <w:rPr>
          <w:rFonts w:hint="eastAsia"/>
        </w:rPr>
        <w:t>-</w:t>
      </w:r>
      <w:r>
        <w:rPr>
          <w:rFonts w:hint="eastAsia"/>
        </w:rPr>
        <w:t>退系统外借</w:t>
      </w:r>
      <w:r>
        <w:rPr>
          <w:rFonts w:hint="eastAsia"/>
        </w:rPr>
        <w:t>/</w:t>
      </w:r>
      <w:r>
        <w:rPr>
          <w:rFonts w:hint="eastAsia"/>
        </w:rPr>
        <w:t>贷”，需再执行发送处理。</w:t>
      </w:r>
      <w:r>
        <w:rPr>
          <w:rFonts w:ascii="宋体" w:hAnsi="宋体" w:hint="eastAsia"/>
        </w:rPr>
        <w:t>当异步清算成功后，系统自动将“待清算-</w:t>
      </w:r>
      <w:r>
        <w:rPr>
          <w:rFonts w:hint="eastAsia"/>
        </w:rPr>
        <w:t>退系统外借</w:t>
      </w:r>
      <w:r>
        <w:rPr>
          <w:rFonts w:hint="eastAsia"/>
        </w:rPr>
        <w:t>/</w:t>
      </w:r>
      <w:r>
        <w:rPr>
          <w:rFonts w:hint="eastAsia"/>
        </w:rPr>
        <w:t>贷</w:t>
      </w:r>
      <w:r>
        <w:rPr>
          <w:rFonts w:ascii="宋体" w:hAnsi="宋体" w:hint="eastAsia"/>
        </w:rPr>
        <w:t>”状态改为“已退票”</w:t>
      </w:r>
      <w:r>
        <w:rPr>
          <w:rFonts w:ascii="宋体" w:hAnsi="宋体" w:hint="eastAsia"/>
          <w:bCs/>
        </w:rPr>
        <w:t>或“已退票-退系统外借”。</w:t>
      </w:r>
    </w:p>
    <w:p w:rsidR="004A1DF5" w:rsidRDefault="004A1DF5">
      <w:pPr>
        <w:ind w:firstLine="480"/>
      </w:pPr>
      <w:r>
        <w:rPr>
          <w:rFonts w:hint="eastAsia"/>
        </w:rPr>
        <w:t>5</w:t>
      </w:r>
      <w:r>
        <w:rPr>
          <w:rFonts w:hint="eastAsia"/>
        </w:rPr>
        <w:t>、不同意则选择“不同意”，业务状态为“退清分”，需重新清分处理。</w:t>
      </w:r>
    </w:p>
    <w:p w:rsidR="004A1DF5" w:rsidRDefault="004A1DF5" w:rsidP="0004090F">
      <w:pPr>
        <w:pStyle w:val="5"/>
      </w:pPr>
      <w:r>
        <w:rPr>
          <w:rFonts w:hint="eastAsia"/>
        </w:rPr>
        <w:t>十、主动退票批量发送处理（业务代码</w:t>
      </w:r>
      <w:r>
        <w:rPr>
          <w:rFonts w:hint="eastAsia"/>
        </w:rPr>
        <w:t>5399</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通过该功能实现退系统外</w:t>
      </w:r>
      <w:r>
        <w:t>-</w:t>
      </w:r>
      <w:r>
        <w:rPr>
          <w:rFonts w:hint="eastAsia"/>
        </w:rPr>
        <w:t>待发送状态业务的批量发送处理。</w:t>
      </w:r>
    </w:p>
    <w:p w:rsidR="004A1DF5" w:rsidRDefault="004A1DF5">
      <w:pPr>
        <w:pStyle w:val="6"/>
      </w:pPr>
      <w:r>
        <w:rPr>
          <w:rFonts w:hint="eastAsia"/>
        </w:rPr>
        <w:t>（二）操作要点</w:t>
      </w:r>
    </w:p>
    <w:p w:rsidR="004A1DF5" w:rsidRDefault="004A1DF5">
      <w:pPr>
        <w:ind w:firstLine="480"/>
      </w:pPr>
      <w:r>
        <w:rPr>
          <w:rFonts w:hint="eastAsia"/>
        </w:rPr>
        <w:t>1</w:t>
      </w:r>
      <w:r>
        <w:rPr>
          <w:rFonts w:hint="eastAsia"/>
        </w:rPr>
        <w:t>、用户应注意系统反馈回来的处理结果提示消息，若有不成功的消息，应及时查明原因并处理。</w:t>
      </w:r>
    </w:p>
    <w:p w:rsidR="004A1DF5" w:rsidRDefault="004A1DF5">
      <w:pPr>
        <w:pStyle w:val="6"/>
      </w:pPr>
      <w:r>
        <w:rPr>
          <w:rFonts w:hint="eastAsia"/>
        </w:rPr>
        <w:t>（三）界面</w:t>
      </w:r>
    </w:p>
    <w:p w:rsidR="004A1DF5" w:rsidRDefault="0004090F">
      <w:pPr>
        <w:ind w:firstLine="480"/>
        <w:jc w:val="center"/>
      </w:pPr>
      <w:r>
        <w:rPr>
          <w:rFonts w:ascii="宋体" w:hAnsi="宋体"/>
          <w:noProof/>
        </w:rPr>
        <w:drawing>
          <wp:anchor distT="0" distB="0" distL="114300" distR="114300" simplePos="0" relativeHeight="251635200" behindDoc="0" locked="1" layoutInCell="1" allowOverlap="1">
            <wp:simplePos x="0" y="0"/>
            <wp:positionH relativeFrom="column">
              <wp:posOffset>0</wp:posOffset>
            </wp:positionH>
            <wp:positionV relativeFrom="paragraph">
              <wp:posOffset>0</wp:posOffset>
            </wp:positionV>
            <wp:extent cx="5264150" cy="1548765"/>
            <wp:effectExtent l="19050" t="0" r="0" b="0"/>
            <wp:wrapTopAndBottom/>
            <wp:docPr id="45"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337" cstate="print"/>
                    <a:srcRect/>
                    <a:stretch>
                      <a:fillRect/>
                    </a:stretch>
                  </pic:blipFill>
                  <pic:spPr bwMode="auto">
                    <a:xfrm>
                      <a:off x="0" y="0"/>
                      <a:ext cx="5264150" cy="1548765"/>
                    </a:xfrm>
                    <a:prstGeom prst="rect">
                      <a:avLst/>
                    </a:prstGeom>
                    <a:noFill/>
                    <a:ln w="9525">
                      <a:noFill/>
                      <a:miter lim="800000"/>
                      <a:headEnd/>
                      <a:tailEnd/>
                    </a:ln>
                  </pic:spPr>
                </pic:pic>
              </a:graphicData>
            </a:graphic>
          </wp:anchor>
        </w:drawing>
      </w:r>
      <w:r w:rsidR="004A1DF5">
        <w:rPr>
          <w:rFonts w:ascii="宋体" w:hAnsi="宋体" w:hint="eastAsia"/>
        </w:rPr>
        <w:t>图5.6</w:t>
      </w:r>
    </w:p>
    <w:p w:rsidR="004A1DF5" w:rsidRDefault="004A1DF5">
      <w:pPr>
        <w:pStyle w:val="6"/>
      </w:pPr>
      <w:r>
        <w:rPr>
          <w:rFonts w:hint="eastAsia"/>
        </w:rPr>
        <w:t>（四）操作步骤</w:t>
      </w:r>
    </w:p>
    <w:p w:rsidR="004A1DF5" w:rsidRDefault="004A1DF5">
      <w:pPr>
        <w:ind w:firstLine="480"/>
      </w:pPr>
      <w:r>
        <w:rPr>
          <w:rFonts w:hint="eastAsia"/>
        </w:rPr>
        <w:t>1</w:t>
      </w:r>
      <w:r>
        <w:rPr>
          <w:rFonts w:hint="eastAsia"/>
        </w:rPr>
        <w:t>、用户选择系统导航－结算业务－提回处理－主动退票批量发送处理或在“业务代码”处输入业务代码</w:t>
      </w:r>
      <w:r>
        <w:rPr>
          <w:rFonts w:hint="eastAsia"/>
        </w:rPr>
        <w:t>5399</w:t>
      </w:r>
      <w:r>
        <w:rPr>
          <w:rFonts w:hint="eastAsia"/>
        </w:rPr>
        <w:t>进入；</w:t>
      </w:r>
    </w:p>
    <w:p w:rsidR="004A1DF5" w:rsidRDefault="004A1DF5">
      <w:pPr>
        <w:ind w:firstLine="480"/>
      </w:pPr>
      <w:r>
        <w:rPr>
          <w:rFonts w:hint="eastAsia"/>
        </w:rPr>
        <w:t>2</w:t>
      </w:r>
      <w:r>
        <w:rPr>
          <w:rFonts w:hint="eastAsia"/>
        </w:rPr>
        <w:t>、在图</w:t>
      </w:r>
      <w:r>
        <w:rPr>
          <w:rFonts w:ascii="宋体" w:hAnsi="宋体" w:hint="eastAsia"/>
        </w:rPr>
        <w:t>5.6中</w:t>
      </w:r>
      <w:r>
        <w:rPr>
          <w:rFonts w:hint="eastAsia"/>
        </w:rPr>
        <w:t>输入提出方式、日期、币种和场次各要素，输入完毕，选择“批量发送”；</w:t>
      </w:r>
    </w:p>
    <w:p w:rsidR="004A1DF5" w:rsidRDefault="004A1DF5">
      <w:pPr>
        <w:ind w:firstLine="480"/>
      </w:pPr>
      <w:r>
        <w:rPr>
          <w:rFonts w:hint="eastAsia"/>
        </w:rPr>
        <w:t>3</w:t>
      </w:r>
      <w:r>
        <w:rPr>
          <w:rFonts w:hint="eastAsia"/>
        </w:rPr>
        <w:t>、出现交互信息窗口，提示批量业务已提交后台处理，选择“确定”。后台处理完毕后，会反馈回来处理结果提示消息。</w:t>
      </w:r>
    </w:p>
    <w:p w:rsidR="004A1DF5" w:rsidRDefault="004A1DF5">
      <w:pPr>
        <w:ind w:firstLineChars="200" w:firstLine="480"/>
      </w:pPr>
      <w:r>
        <w:rPr>
          <w:rFonts w:hint="eastAsia"/>
        </w:rPr>
        <w:t>4</w:t>
      </w:r>
      <w:r>
        <w:rPr>
          <w:rFonts w:hint="eastAsia"/>
        </w:rPr>
        <w:t>、</w:t>
      </w:r>
      <w:r>
        <w:rPr>
          <w:rFonts w:ascii="宋体" w:hAnsi="宋体" w:hint="eastAsia"/>
        </w:rPr>
        <w:t>在图5.6中选择</w:t>
      </w:r>
      <w:r>
        <w:rPr>
          <w:rFonts w:hint="eastAsia"/>
        </w:rPr>
        <w:t>“批量退清分”，该批录入业务变为“待清分”，需要清分处理；</w:t>
      </w:r>
    </w:p>
    <w:p w:rsidR="004A1DF5" w:rsidRDefault="004A1DF5">
      <w:pPr>
        <w:ind w:firstLine="480"/>
      </w:pPr>
      <w:r>
        <w:rPr>
          <w:rFonts w:hint="eastAsia"/>
        </w:rPr>
        <w:lastRenderedPageBreak/>
        <w:t>5</w:t>
      </w:r>
      <w:r>
        <w:rPr>
          <w:rFonts w:hint="eastAsia"/>
        </w:rPr>
        <w:t>、</w:t>
      </w:r>
      <w:r>
        <w:rPr>
          <w:rFonts w:ascii="宋体" w:hAnsi="宋体" w:hint="eastAsia"/>
        </w:rPr>
        <w:t>在图5.6中选择</w:t>
      </w:r>
      <w:r>
        <w:rPr>
          <w:rFonts w:hint="eastAsia"/>
        </w:rPr>
        <w:t>“批量退经办”，该批录入业务变为“待退票经办”，需要经办修改处理；</w:t>
      </w:r>
    </w:p>
    <w:p w:rsidR="004A1DF5" w:rsidRDefault="004A1DF5" w:rsidP="0004090F">
      <w:pPr>
        <w:pStyle w:val="5"/>
      </w:pPr>
      <w:r>
        <w:rPr>
          <w:rFonts w:hint="eastAsia"/>
        </w:rPr>
        <w:t>十一、主动退票批量提交处理（业务代码</w:t>
      </w:r>
      <w:r>
        <w:rPr>
          <w:rFonts w:hint="eastAsia"/>
        </w:rPr>
        <w:t>5398</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通过该功能实现待提交状态业务的批量提交处理。</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、用户应注意系统反馈回来的处理结果提示消息，若有不成功的消息，应及时查明原因并处理。</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、用户选择系统导航－结算业务－提回处理－主动退票批量提交处理或在“业务代码”处输入业务代码</w:t>
      </w:r>
      <w:r>
        <w:rPr>
          <w:rFonts w:hint="eastAsia"/>
        </w:rPr>
        <w:t>5398</w:t>
      </w:r>
      <w:r>
        <w:rPr>
          <w:rFonts w:hint="eastAsia"/>
        </w:rPr>
        <w:t>进入；</w:t>
      </w:r>
    </w:p>
    <w:p w:rsidR="004A1DF5" w:rsidRDefault="004A1DF5">
      <w:pPr>
        <w:ind w:firstLine="480"/>
      </w:pPr>
      <w:r>
        <w:rPr>
          <w:rFonts w:hint="eastAsia"/>
        </w:rPr>
        <w:t>2</w:t>
      </w:r>
      <w:r>
        <w:rPr>
          <w:rFonts w:hint="eastAsia"/>
        </w:rPr>
        <w:t>、点击“批量提交”后，出现交互信息窗口，提示批量业务已提交后台处理，选择“确定”。后台处理完毕后，会反馈回来处理结果提示消息。</w:t>
      </w:r>
    </w:p>
    <w:p w:rsidR="004A1DF5" w:rsidRDefault="004A1DF5">
      <w:pPr>
        <w:ind w:firstLine="480"/>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033" w:name="_Toc186273608"/>
      <w:r>
        <w:rPr>
          <w:rFonts w:hint="eastAsia"/>
        </w:rPr>
        <w:lastRenderedPageBreak/>
        <w:t>第六节</w:t>
      </w:r>
      <w:r>
        <w:rPr>
          <w:rFonts w:hint="eastAsia"/>
        </w:rPr>
        <w:t xml:space="preserve">  </w:t>
      </w:r>
      <w:r>
        <w:rPr>
          <w:rFonts w:hint="eastAsia"/>
        </w:rPr>
        <w:t>电子汇兑对接</w:t>
      </w:r>
      <w:bookmarkEnd w:id="1033"/>
    </w:p>
    <w:p w:rsidR="004A1DF5" w:rsidRDefault="004A1DF5">
      <w:r>
        <w:rPr>
          <w:rFonts w:hint="eastAsia"/>
          <w:b/>
          <w:bCs/>
        </w:rPr>
        <w:t>功能说明：</w:t>
      </w:r>
      <w:r>
        <w:rPr>
          <w:rFonts w:hint="eastAsia"/>
        </w:rPr>
        <w:t>主要是为了查询通过电子汇兑系统发送和接收的数据，对通讯等异常情况进行处理。仅限于接收旧系统分行发送的业务、对接系统（国际业务系统、资金运作系统等）通过电子汇兑系统处理的业务及清算业务。</w:t>
      </w:r>
    </w:p>
    <w:p w:rsidR="004A1DF5" w:rsidRDefault="004A1DF5">
      <w:pPr>
        <w:pStyle w:val="5"/>
      </w:pPr>
      <w:r>
        <w:rPr>
          <w:rFonts w:hint="eastAsia"/>
        </w:rPr>
        <w:t>一、接收数据查询（业务代码</w:t>
      </w:r>
      <w:r>
        <w:rPr>
          <w:rFonts w:hint="eastAsia"/>
        </w:rPr>
        <w:t>5401</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通过该功能可以对系统内通过电子汇兑系统发来的数据进行查询和异常情况进行处理。</w:t>
      </w:r>
    </w:p>
    <w:p w:rsidR="004A1DF5" w:rsidRDefault="004A1DF5">
      <w:pPr>
        <w:pStyle w:val="6"/>
      </w:pPr>
      <w:r>
        <w:rPr>
          <w:rFonts w:hint="eastAsia"/>
        </w:rPr>
        <w:t>（二）操作要点</w:t>
      </w:r>
    </w:p>
    <w:p w:rsidR="004A1DF5" w:rsidRDefault="004A1DF5">
      <w:pPr>
        <w:ind w:firstLine="480"/>
        <w:rPr>
          <w:rFonts w:ascii="宋体" w:hAnsi="宋体"/>
        </w:rPr>
      </w:pPr>
      <w:r>
        <w:rPr>
          <w:rFonts w:ascii="宋体" w:hAnsi="宋体" w:hint="eastAsia"/>
        </w:rPr>
        <w:t>1、该功能由分行拥有相关权限的人员进行操作，可以查询本分行及所辖机构接收的数据。</w:t>
      </w:r>
    </w:p>
    <w:p w:rsidR="004A1DF5" w:rsidRDefault="004A1DF5">
      <w:pPr>
        <w:ind w:firstLineChars="182" w:firstLine="437"/>
        <w:rPr>
          <w:rFonts w:ascii="宋体" w:hAnsi="宋体"/>
        </w:rPr>
      </w:pPr>
      <w:r>
        <w:rPr>
          <w:rFonts w:ascii="宋体" w:hAnsi="宋体" w:hint="eastAsia"/>
        </w:rPr>
        <w:t>2、碰到通讯异常等情况，进行“重提”操作后业务状态还是“处理错误”时，要及时查找原因进行处理。</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、用户选择系统导航－结算业务－电子汇兑对接－接收数据查询或在“业务代码”处输入业务代码</w:t>
      </w:r>
      <w:r>
        <w:rPr>
          <w:rFonts w:hint="eastAsia"/>
        </w:rPr>
        <w:t>5401</w:t>
      </w:r>
      <w:r>
        <w:rPr>
          <w:rFonts w:hint="eastAsia"/>
        </w:rPr>
        <w:t>进入；</w:t>
      </w:r>
    </w:p>
    <w:p w:rsidR="004A1DF5" w:rsidRDefault="004A1DF5">
      <w:pPr>
        <w:ind w:firstLine="480"/>
      </w:pPr>
      <w:r>
        <w:rPr>
          <w:rFonts w:hint="eastAsia"/>
        </w:rPr>
        <w:t>2</w:t>
      </w:r>
      <w:r>
        <w:rPr>
          <w:rFonts w:hint="eastAsia"/>
        </w:rPr>
        <w:t>、根据“查询接收数据列表”界面提示输入要素，其中“收报行”选择输入本分行，输入完毕选择“查询”；</w:t>
      </w:r>
    </w:p>
    <w:p w:rsidR="004A1DF5" w:rsidRDefault="004A1DF5">
      <w:pPr>
        <w:ind w:firstLine="480"/>
      </w:pPr>
      <w:r>
        <w:rPr>
          <w:rFonts w:hint="eastAsia"/>
        </w:rPr>
        <w:t>3</w:t>
      </w:r>
      <w:r>
        <w:rPr>
          <w:rFonts w:hint="eastAsia"/>
        </w:rPr>
        <w:t>、选中待处理的业务，选择“明细”。当该笔业务状态为“</w:t>
      </w:r>
      <w:r>
        <w:rPr>
          <w:rFonts w:hint="eastAsia"/>
        </w:rPr>
        <w:t>E</w:t>
      </w:r>
      <w:r>
        <w:rPr>
          <w:rFonts w:hint="eastAsia"/>
        </w:rPr>
        <w:t>：处理错误”时，选择“重提”进行处理，处理成功的业务状态为“</w:t>
      </w:r>
      <w:r>
        <w:rPr>
          <w:rFonts w:hint="eastAsia"/>
        </w:rPr>
        <w:t>S</w:t>
      </w:r>
      <w:r>
        <w:rPr>
          <w:rFonts w:hint="eastAsia"/>
        </w:rPr>
        <w:t>：处理成功”。</w:t>
      </w:r>
    </w:p>
    <w:p w:rsidR="004A1DF5" w:rsidRDefault="004A1DF5">
      <w:pPr>
        <w:pStyle w:val="5"/>
      </w:pPr>
      <w:r>
        <w:rPr>
          <w:rFonts w:hint="eastAsia"/>
        </w:rPr>
        <w:t>二、发送数据查询（业务代码</w:t>
      </w:r>
      <w:r>
        <w:rPr>
          <w:rFonts w:hint="eastAsia"/>
        </w:rPr>
        <w:t>5402</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通过该功能可以查询本分行相关对接系统（资金运作系统、国际结算系统等）通过电子汇兑系统自动发送的数据。</w:t>
      </w:r>
    </w:p>
    <w:p w:rsidR="004A1DF5" w:rsidRDefault="004A1DF5">
      <w:pPr>
        <w:pStyle w:val="6"/>
      </w:pPr>
      <w:r>
        <w:rPr>
          <w:rFonts w:hint="eastAsia"/>
        </w:rPr>
        <w:lastRenderedPageBreak/>
        <w:t>（二）操作要点</w:t>
      </w:r>
    </w:p>
    <w:p w:rsidR="004A1DF5" w:rsidRDefault="004A1DF5">
      <w:pPr>
        <w:ind w:left="480"/>
        <w:rPr>
          <w:rFonts w:ascii="宋体" w:hAnsi="宋体"/>
        </w:rPr>
      </w:pPr>
      <w:r>
        <w:rPr>
          <w:rFonts w:ascii="宋体" w:hAnsi="宋体" w:hint="eastAsia"/>
        </w:rPr>
        <w:t>1、该功能由分行拥有相关权限的人员进行查询。</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、用户选择系统导航－结算业务－电子汇兑对接－发送数据查询或在“业务代码”处输入业务代码</w:t>
      </w:r>
      <w:r>
        <w:rPr>
          <w:rFonts w:hint="eastAsia"/>
        </w:rPr>
        <w:t>5402</w:t>
      </w:r>
      <w:r>
        <w:rPr>
          <w:rFonts w:hint="eastAsia"/>
        </w:rPr>
        <w:t>进入；</w:t>
      </w:r>
    </w:p>
    <w:p w:rsidR="004A1DF5" w:rsidRDefault="004A1DF5">
      <w:pPr>
        <w:ind w:firstLine="480"/>
      </w:pPr>
      <w:r>
        <w:rPr>
          <w:rFonts w:hint="eastAsia"/>
        </w:rPr>
        <w:t>2</w:t>
      </w:r>
      <w:r>
        <w:rPr>
          <w:rFonts w:hint="eastAsia"/>
        </w:rPr>
        <w:t>、根据“查询发送数据列表”界面提示输入要素，其中在“发报行”处选择输入本分行，输入完毕选择“查询”；</w:t>
      </w:r>
    </w:p>
    <w:p w:rsidR="004A1DF5" w:rsidRDefault="004A1DF5">
      <w:pPr>
        <w:numPr>
          <w:ilvl w:val="0"/>
          <w:numId w:val="146"/>
        </w:numPr>
      </w:pPr>
      <w:r>
        <w:rPr>
          <w:rFonts w:hint="eastAsia"/>
        </w:rPr>
        <w:t>选中一笔业务，可以查询到该笔业务发送的明细。</w:t>
      </w:r>
    </w:p>
    <w:p w:rsidR="004A1DF5" w:rsidRDefault="004A1DF5">
      <w:pPr>
        <w:pStyle w:val="5"/>
      </w:pPr>
      <w:r>
        <w:rPr>
          <w:rFonts w:hint="eastAsia"/>
        </w:rPr>
        <w:t>三、内部清算业务查询（业务代码</w:t>
      </w:r>
      <w:r>
        <w:rPr>
          <w:rFonts w:hint="eastAsia"/>
        </w:rPr>
        <w:t>5403</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可以查询清算中心等清算机构发送的内部清算业务数据。包括联行计息、储蓄异地代收付、银行卡总中心清算、信用卡清算、信用卡分润等业务，它仅限于电子汇兑已接收、系统已处理成功的内部清算业务数据。</w:t>
      </w:r>
    </w:p>
    <w:p w:rsidR="004A1DF5" w:rsidRDefault="004A1DF5">
      <w:pPr>
        <w:pStyle w:val="6"/>
      </w:pPr>
      <w:r>
        <w:rPr>
          <w:rFonts w:hint="eastAsia"/>
        </w:rPr>
        <w:t>（二）操作要点</w:t>
      </w:r>
    </w:p>
    <w:p w:rsidR="004A1DF5" w:rsidRDefault="004A1DF5">
      <w:pPr>
        <w:ind w:left="480"/>
        <w:rPr>
          <w:rFonts w:ascii="宋体" w:hAnsi="宋体"/>
        </w:rPr>
      </w:pPr>
      <w:r>
        <w:rPr>
          <w:rFonts w:ascii="宋体" w:hAnsi="宋体" w:hint="eastAsia"/>
        </w:rPr>
        <w:t>1、该功能只能查询电子汇兑已接收处理成功的清算数据。</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、用户选择系统导航－结算业务－电子汇兑对接－内部清算业务查询或在“业务代码”处输入业务代码</w:t>
      </w:r>
      <w:r>
        <w:rPr>
          <w:rFonts w:hint="eastAsia"/>
        </w:rPr>
        <w:t>5403</w:t>
      </w:r>
      <w:r>
        <w:rPr>
          <w:rFonts w:hint="eastAsia"/>
        </w:rPr>
        <w:t>进入；</w:t>
      </w:r>
    </w:p>
    <w:p w:rsidR="004A1DF5" w:rsidRDefault="004A1DF5">
      <w:pPr>
        <w:ind w:firstLine="480"/>
      </w:pPr>
      <w:r>
        <w:rPr>
          <w:rFonts w:hint="eastAsia"/>
        </w:rPr>
        <w:t>2</w:t>
      </w:r>
      <w:r>
        <w:rPr>
          <w:rFonts w:hint="eastAsia"/>
        </w:rPr>
        <w:t>、根据“内部清算操作窗”界面提示输入要素，输入完毕选择“查询”。</w:t>
      </w:r>
    </w:p>
    <w:p w:rsidR="004A1DF5" w:rsidRDefault="004A1DF5">
      <w:pPr>
        <w:ind w:firstLine="480"/>
      </w:pPr>
      <w:r>
        <w:rPr>
          <w:rFonts w:hint="eastAsia"/>
        </w:rPr>
        <w:t>3</w:t>
      </w:r>
      <w:r>
        <w:rPr>
          <w:rFonts w:hint="eastAsia"/>
        </w:rPr>
        <w:t>、选中要查看的一笔业务，选择“明细”，可以查询该笔业务发起方的明细信息。</w:t>
      </w:r>
    </w:p>
    <w:p w:rsidR="004A1DF5" w:rsidRDefault="004A1DF5">
      <w:pPr>
        <w:pStyle w:val="5"/>
      </w:pPr>
      <w:r>
        <w:rPr>
          <w:rFonts w:hint="eastAsia"/>
        </w:rPr>
        <w:t>四、人民币资金运作电子汇兑业务（业务代码</w:t>
      </w:r>
      <w:r>
        <w:rPr>
          <w:rFonts w:hint="eastAsia"/>
        </w:rPr>
        <w:t>5404</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通过该功能查询和处理人民币资金运作系统中电子汇兑业务不能正常发送的业务，并进行对账检查。</w:t>
      </w:r>
    </w:p>
    <w:p w:rsidR="004A1DF5" w:rsidRDefault="004A1DF5">
      <w:pPr>
        <w:pStyle w:val="6"/>
      </w:pPr>
      <w:r>
        <w:rPr>
          <w:rFonts w:hint="eastAsia"/>
        </w:rPr>
        <w:lastRenderedPageBreak/>
        <w:t>（二）操作要点</w:t>
      </w:r>
    </w:p>
    <w:p w:rsidR="004A1DF5" w:rsidRDefault="004A1DF5">
      <w:pPr>
        <w:ind w:firstLine="480"/>
        <w:rPr>
          <w:rFonts w:ascii="宋体" w:hAnsi="宋体"/>
        </w:rPr>
      </w:pPr>
      <w:r>
        <w:rPr>
          <w:rFonts w:hint="eastAsia"/>
        </w:rPr>
        <w:t>1</w:t>
      </w:r>
      <w:r>
        <w:rPr>
          <w:rFonts w:hint="eastAsia"/>
        </w:rPr>
        <w:t>、每天资金运作系统日终对账前，如果有电子汇兑业务就必须在该模块进行对账检查处理，检查状态为“</w:t>
      </w:r>
      <w:r>
        <w:rPr>
          <w:rFonts w:hint="eastAsia"/>
        </w:rPr>
        <w:t>Y</w:t>
      </w:r>
      <w:r>
        <w:rPr>
          <w:rFonts w:hint="eastAsia"/>
        </w:rPr>
        <w:t>”时，资金系统才能进行日终对账。</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、用户选择系统导航－结算业务－电子汇兑对接－人民币资金运作电子汇兑业务或在“业务代码”处输入业务代码</w:t>
      </w:r>
      <w:r>
        <w:rPr>
          <w:rFonts w:hint="eastAsia"/>
        </w:rPr>
        <w:t>5404</w:t>
      </w:r>
      <w:r>
        <w:rPr>
          <w:rFonts w:hint="eastAsia"/>
        </w:rPr>
        <w:t>进入；</w:t>
      </w:r>
    </w:p>
    <w:p w:rsidR="004A1DF5" w:rsidRDefault="004A1DF5">
      <w:pPr>
        <w:ind w:firstLine="480"/>
      </w:pPr>
      <w:r>
        <w:rPr>
          <w:rFonts w:hint="eastAsia"/>
        </w:rPr>
        <w:t>2</w:t>
      </w:r>
      <w:r>
        <w:rPr>
          <w:rFonts w:hint="eastAsia"/>
        </w:rPr>
        <w:t>、在“电子汇兑列表”中输入起止日期，选择“查询”；</w:t>
      </w:r>
    </w:p>
    <w:p w:rsidR="004A1DF5" w:rsidRDefault="004A1DF5">
      <w:pPr>
        <w:ind w:firstLine="480"/>
      </w:pPr>
      <w:r>
        <w:rPr>
          <w:rFonts w:hint="eastAsia"/>
        </w:rPr>
        <w:t>3</w:t>
      </w:r>
      <w:r>
        <w:rPr>
          <w:rFonts w:hint="eastAsia"/>
        </w:rPr>
        <w:t>、选中要查看的一笔业务，选择“明细”，可以查询该笔业务的明细信息。</w:t>
      </w:r>
    </w:p>
    <w:p w:rsidR="004A1DF5" w:rsidRDefault="004A1DF5">
      <w:pPr>
        <w:ind w:left="480"/>
      </w:pPr>
      <w:r>
        <w:rPr>
          <w:rFonts w:hint="eastAsia"/>
        </w:rPr>
        <w:t>4</w:t>
      </w:r>
      <w:r>
        <w:rPr>
          <w:rFonts w:hint="eastAsia"/>
        </w:rPr>
        <w:t>、查询业务的发起状态如果为“</w:t>
      </w:r>
      <w:r>
        <w:rPr>
          <w:rFonts w:hint="eastAsia"/>
        </w:rPr>
        <w:t>N</w:t>
      </w:r>
      <w:r>
        <w:rPr>
          <w:rFonts w:hint="eastAsia"/>
        </w:rPr>
        <w:t>”，须重新选择“提出”。</w:t>
      </w:r>
    </w:p>
    <w:p w:rsidR="004A1DF5" w:rsidRDefault="004A1DF5">
      <w:pPr>
        <w:ind w:firstLine="480"/>
      </w:pPr>
      <w:r>
        <w:rPr>
          <w:rFonts w:hint="eastAsia"/>
        </w:rPr>
        <w:t>5</w:t>
      </w:r>
      <w:r>
        <w:rPr>
          <w:rFonts w:hint="eastAsia"/>
        </w:rPr>
        <w:t>、选择“检查”进行对账，对账成功检查状态为“</w:t>
      </w:r>
      <w:r>
        <w:rPr>
          <w:rFonts w:hint="eastAsia"/>
        </w:rPr>
        <w:t>Y</w:t>
      </w:r>
      <w:r>
        <w:rPr>
          <w:rFonts w:hint="eastAsia"/>
        </w:rPr>
        <w:t>”；对账不成功，须查找原因及时进行处理。</w:t>
      </w:r>
    </w:p>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034" w:name="_Toc90137497"/>
      <w:bookmarkStart w:id="1035" w:name="_Toc186273609"/>
      <w:bookmarkStart w:id="1036" w:name="_Toc82108284"/>
      <w:r>
        <w:rPr>
          <w:rFonts w:hint="eastAsia"/>
        </w:rPr>
        <w:lastRenderedPageBreak/>
        <w:t>第七节</w:t>
      </w:r>
      <w:r>
        <w:rPr>
          <w:rFonts w:hint="eastAsia"/>
        </w:rPr>
        <w:t xml:space="preserve">  </w:t>
      </w:r>
      <w:bookmarkEnd w:id="1034"/>
      <w:r>
        <w:rPr>
          <w:rFonts w:hint="eastAsia"/>
        </w:rPr>
        <w:t>交换差处理</w:t>
      </w:r>
      <w:bookmarkEnd w:id="1035"/>
    </w:p>
    <w:p w:rsidR="004A1DF5" w:rsidRDefault="004A1DF5">
      <w:pPr>
        <w:ind w:firstLineChars="200" w:firstLine="482"/>
      </w:pPr>
      <w:r>
        <w:rPr>
          <w:rFonts w:hint="eastAsia"/>
          <w:b/>
          <w:bCs/>
        </w:rPr>
        <w:t>功能说明：</w:t>
      </w:r>
      <w:r>
        <w:rPr>
          <w:rFonts w:hint="eastAsia"/>
        </w:rPr>
        <w:t>该功能模块实现对各类交换清算通道资金（往账及来账）的统计、差错调整及汇差资金的清算。</w:t>
      </w:r>
    </w:p>
    <w:p w:rsidR="004A1DF5" w:rsidRDefault="004A1DF5" w:rsidP="0004090F">
      <w:pPr>
        <w:pStyle w:val="5"/>
      </w:pPr>
      <w:r>
        <w:rPr>
          <w:rFonts w:hint="eastAsia"/>
        </w:rPr>
        <w:t>一、清算资金统计（业务代码</w:t>
      </w:r>
      <w:r>
        <w:rPr>
          <w:rFonts w:hint="eastAsia"/>
        </w:rPr>
        <w:t>5421</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该功能实现对各类同城票据交换、中国现代化大额支付、电子联行等各种清算通道往账及来账的笔数及金额的汇总统计查询。</w:t>
      </w:r>
    </w:p>
    <w:p w:rsidR="004A1DF5" w:rsidRDefault="004A1DF5">
      <w:pPr>
        <w:pStyle w:val="6"/>
      </w:pPr>
      <w:r>
        <w:rPr>
          <w:rFonts w:hint="eastAsia"/>
        </w:rPr>
        <w:t>（二）术语解释</w:t>
      </w:r>
    </w:p>
    <w:p w:rsidR="004A1DF5" w:rsidRDefault="004A1DF5">
      <w:r>
        <w:rPr>
          <w:rFonts w:hint="eastAsia"/>
        </w:rPr>
        <w:t xml:space="preserve">　　</w:t>
      </w:r>
      <w:r>
        <w:rPr>
          <w:rFonts w:hint="eastAsia"/>
        </w:rPr>
        <w:t>1</w:t>
      </w:r>
      <w:r>
        <w:rPr>
          <w:rFonts w:hint="eastAsia"/>
        </w:rPr>
        <w:t>、提出借、贷方金额（我方差错调整）：因我行差错导致提出交换单金额与票据金额不符，通过“提出数据调整录入经办”模块调整录入的差额。</w:t>
      </w:r>
    </w:p>
    <w:p w:rsidR="004A1DF5" w:rsidRDefault="004A1DF5">
      <w:r>
        <w:rPr>
          <w:rFonts w:hint="eastAsia"/>
        </w:rPr>
        <w:t xml:space="preserve">　　</w:t>
      </w:r>
      <w:r>
        <w:rPr>
          <w:rFonts w:hint="eastAsia"/>
        </w:rPr>
        <w:t>2</w:t>
      </w:r>
      <w:r>
        <w:rPr>
          <w:rFonts w:hint="eastAsia"/>
        </w:rPr>
        <w:t>、提回借、贷方金额（我方差错调整）：与提出借贷记（我方差错调整）相对应。因我行差错导致提出交换单金额与票据金额不符，后被他行按实际清算金额退回，实际清算金额与票据金额的汇总差额。</w:t>
      </w:r>
    </w:p>
    <w:p w:rsidR="004A1DF5" w:rsidRDefault="004A1DF5">
      <w:pPr>
        <w:ind w:firstLineChars="200" w:firstLine="480"/>
      </w:pPr>
      <w:r>
        <w:rPr>
          <w:rFonts w:hint="eastAsia"/>
        </w:rPr>
        <w:t>3</w:t>
      </w:r>
      <w:r>
        <w:rPr>
          <w:rFonts w:hint="eastAsia"/>
        </w:rPr>
        <w:t>、提回借、贷方金额（对方差错调整）：因他行差错导致提回交换单金额与票据金额不符，通过“提回数据调整录入经办”模块调整录入的交换单金额。</w:t>
      </w:r>
    </w:p>
    <w:p w:rsidR="004A1DF5" w:rsidRDefault="004A1DF5">
      <w:pPr>
        <w:ind w:firstLineChars="200" w:firstLine="480"/>
      </w:pPr>
      <w:r>
        <w:rPr>
          <w:rFonts w:hint="eastAsia"/>
        </w:rPr>
        <w:t>4</w:t>
      </w:r>
      <w:r>
        <w:rPr>
          <w:rFonts w:hint="eastAsia"/>
        </w:rPr>
        <w:t>、提出借、贷方金额（对方差错调整）：与提回借贷记（对方差错调整）相对应。因他行差错导致提回交换单金额与票据金额不符，我行按交换单要素退与他行的统计金额。数据通过“提回数据调整录入经办”模块调整录入“退票信息”的交换单金额汇总统计。</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、用户选择系统导航－结算业务－交换差处理－清算资金统计或在“业务代码”处输入业务代码</w:t>
      </w:r>
      <w:r>
        <w:rPr>
          <w:rFonts w:hint="eastAsia"/>
        </w:rPr>
        <w:t>5421</w:t>
      </w:r>
      <w:r>
        <w:rPr>
          <w:rFonts w:hint="eastAsia"/>
        </w:rPr>
        <w:t>进入。</w:t>
      </w:r>
    </w:p>
    <w:p w:rsidR="004A1DF5" w:rsidRDefault="004A1DF5">
      <w:pPr>
        <w:ind w:firstLine="480"/>
      </w:pPr>
      <w:r>
        <w:rPr>
          <w:rFonts w:hint="eastAsia"/>
        </w:rPr>
        <w:t>2</w:t>
      </w:r>
      <w:r>
        <w:rPr>
          <w:rFonts w:hint="eastAsia"/>
        </w:rPr>
        <w:t>、按界面提示录入“清算日期、统计部门、交换场次、提出方式”查询要素。</w:t>
      </w:r>
    </w:p>
    <w:p w:rsidR="004A1DF5" w:rsidRDefault="004A1DF5">
      <w:pPr>
        <w:ind w:firstLine="480"/>
      </w:pPr>
      <w:r>
        <w:rPr>
          <w:rFonts w:hint="eastAsia"/>
        </w:rPr>
        <w:t>3</w:t>
      </w:r>
      <w:r>
        <w:rPr>
          <w:rFonts w:hint="eastAsia"/>
        </w:rPr>
        <w:t>、点击执行工具栏“统计”按钮，系统会弹出交互信息显示窗口，提示“交换差统计（后台）作业已提交后台处理”，点击此窗口的“确定”按钮。</w:t>
      </w:r>
    </w:p>
    <w:p w:rsidR="004A1DF5" w:rsidRDefault="004A1DF5">
      <w:pPr>
        <w:ind w:firstLine="480"/>
      </w:pPr>
      <w:r>
        <w:rPr>
          <w:rFonts w:hint="eastAsia"/>
        </w:rPr>
        <w:lastRenderedPageBreak/>
        <w:t>4</w:t>
      </w:r>
      <w:r>
        <w:rPr>
          <w:rFonts w:hint="eastAsia"/>
        </w:rPr>
        <w:t>、点击执行工具栏“查询”按钮，系统会弹出用户消息窗口，关闭此窗口。</w:t>
      </w:r>
    </w:p>
    <w:p w:rsidR="004A1DF5" w:rsidRDefault="004A1DF5">
      <w:pPr>
        <w:ind w:firstLine="480"/>
      </w:pPr>
      <w:r>
        <w:rPr>
          <w:rFonts w:hint="eastAsia"/>
        </w:rPr>
        <w:t>5</w:t>
      </w:r>
      <w:r>
        <w:rPr>
          <w:rFonts w:hint="eastAsia"/>
        </w:rPr>
        <w:t>、点击执行工具栏“明细”按钮，系统显示所查询的明细内容。</w:t>
      </w:r>
    </w:p>
    <w:p w:rsidR="004A1DF5" w:rsidRDefault="004A1DF5" w:rsidP="0004090F">
      <w:pPr>
        <w:pStyle w:val="5"/>
      </w:pPr>
      <w:r>
        <w:rPr>
          <w:rFonts w:hint="eastAsia"/>
        </w:rPr>
        <w:t>二、提出数据调整录入经办（业务代码</w:t>
      </w:r>
      <w:r>
        <w:rPr>
          <w:rFonts w:hint="eastAsia"/>
        </w:rPr>
        <w:t>5435</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该功能实现对同城票据交换提出处理时，我行客户转账系统与录入人行票交系统金额不符，但当场未能查找到差错原因而提出交换，待人行清算差额报告单提回后，对客户转账系统汇总统计的提出总金额按人行实际清算金额进行手工调整。将差错金额挂账，待他行退回后再作相应处理。</w:t>
      </w:r>
    </w:p>
    <w:p w:rsidR="004A1DF5" w:rsidRDefault="004A1DF5">
      <w:pPr>
        <w:pStyle w:val="6"/>
      </w:pPr>
      <w:r>
        <w:rPr>
          <w:rFonts w:hint="eastAsia"/>
        </w:rPr>
        <w:t>（二）界面</w:t>
      </w:r>
    </w:p>
    <w:p w:rsidR="004A1DF5" w:rsidRDefault="0004090F">
      <w:r>
        <w:rPr>
          <w:rFonts w:hint="eastAsia"/>
          <w:noProof/>
        </w:rPr>
        <w:drawing>
          <wp:inline distT="0" distB="0" distL="0" distR="0">
            <wp:extent cx="5276850" cy="2381250"/>
            <wp:effectExtent l="1905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38" cstate="print"/>
                    <a:srcRect/>
                    <a:stretch>
                      <a:fillRect/>
                    </a:stretch>
                  </pic:blipFill>
                  <pic:spPr bwMode="auto">
                    <a:xfrm>
                      <a:off x="0" y="0"/>
                      <a:ext cx="5276850" cy="2381250"/>
                    </a:xfrm>
                    <a:prstGeom prst="rect">
                      <a:avLst/>
                    </a:prstGeom>
                    <a:noFill/>
                    <a:ln w="9525">
                      <a:noFill/>
                      <a:miter lim="800000"/>
                      <a:headEnd/>
                      <a:tailEnd/>
                    </a:ln>
                  </pic:spPr>
                </pic:pic>
              </a:graphicData>
            </a:graphic>
          </wp:inline>
        </w:drawing>
      </w:r>
    </w:p>
    <w:p w:rsidR="004A1DF5" w:rsidRDefault="004A1DF5">
      <w:pPr>
        <w:pStyle w:val="6"/>
      </w:pPr>
      <w:r>
        <w:rPr>
          <w:rFonts w:hint="eastAsia"/>
        </w:rPr>
        <w:t>（三）操作要点</w:t>
      </w:r>
    </w:p>
    <w:p w:rsidR="004A1DF5" w:rsidRDefault="004A1DF5">
      <w:pPr>
        <w:ind w:firstLineChars="200" w:firstLine="480"/>
      </w:pPr>
      <w:r>
        <w:rPr>
          <w:rFonts w:hint="eastAsia"/>
        </w:rPr>
        <w:t>1</w:t>
      </w:r>
      <w:r>
        <w:rPr>
          <w:rFonts w:hint="eastAsia"/>
        </w:rPr>
        <w:t>、“调整金额”栏录入的为实际提出交换金额（人行清算金额）减票据金额的差额。若差额为负数时，“调整金额”栏应先录入“－”号；若差额为正数的，“调整金额”栏则直接录入数额。</w:t>
      </w:r>
    </w:p>
    <w:p w:rsidR="004A1DF5" w:rsidRDefault="004A1DF5">
      <w:pPr>
        <w:ind w:firstLineChars="200" w:firstLine="480"/>
      </w:pPr>
      <w:r>
        <w:rPr>
          <w:rFonts w:hint="eastAsia"/>
        </w:rPr>
        <w:t>2</w:t>
      </w:r>
      <w:r>
        <w:rPr>
          <w:rFonts w:hint="eastAsia"/>
        </w:rPr>
        <w:t>、具体场次只有一笔差错调整时，“接收方行号”系统不作为必录项进行控制；若有多笔差额需调整的，则需录入。</w:t>
      </w:r>
    </w:p>
    <w:p w:rsidR="004A1DF5" w:rsidRDefault="004A1DF5">
      <w:pPr>
        <w:pStyle w:val="6"/>
      </w:pPr>
      <w:r>
        <w:rPr>
          <w:rFonts w:hint="eastAsia"/>
        </w:rPr>
        <w:t>（四）操作步骤</w:t>
      </w:r>
    </w:p>
    <w:p w:rsidR="004A1DF5" w:rsidRDefault="004A1DF5">
      <w:pPr>
        <w:ind w:firstLine="480"/>
      </w:pPr>
      <w:r>
        <w:rPr>
          <w:rFonts w:hint="eastAsia"/>
        </w:rPr>
        <w:t>1</w:t>
      </w:r>
      <w:r>
        <w:rPr>
          <w:rFonts w:hint="eastAsia"/>
        </w:rPr>
        <w:t>、用户选择系统导航－结算业务－交换差处理－提出数据调整录入经办或在“业务代码”处输入业务代码</w:t>
      </w:r>
      <w:r>
        <w:rPr>
          <w:rFonts w:hint="eastAsia"/>
        </w:rPr>
        <w:t>5435</w:t>
      </w:r>
      <w:r>
        <w:rPr>
          <w:rFonts w:hint="eastAsia"/>
        </w:rPr>
        <w:t>进入；</w:t>
      </w:r>
    </w:p>
    <w:p w:rsidR="004A1DF5" w:rsidRDefault="004A1DF5">
      <w:pPr>
        <w:ind w:firstLineChars="200" w:firstLine="480"/>
      </w:pPr>
      <w:r>
        <w:rPr>
          <w:rFonts w:hint="eastAsia"/>
        </w:rPr>
        <w:lastRenderedPageBreak/>
        <w:t>2</w:t>
      </w:r>
      <w:r>
        <w:rPr>
          <w:rFonts w:hint="eastAsia"/>
        </w:rPr>
        <w:t>、按界面提示录入所需的要素，点击执行工具栏“确定”按钮。弹出交互信息窗，提示现场授权。</w:t>
      </w:r>
    </w:p>
    <w:p w:rsidR="004A1DF5" w:rsidRDefault="004A1DF5">
      <w:pPr>
        <w:ind w:firstLineChars="200" w:firstLine="480"/>
      </w:pPr>
      <w:r>
        <w:rPr>
          <w:rFonts w:hint="eastAsia"/>
        </w:rPr>
        <w:t>3</w:t>
      </w:r>
      <w:r>
        <w:rPr>
          <w:rFonts w:hint="eastAsia"/>
        </w:rPr>
        <w:t>、授权用户审查同意后，点击执行“授权”按钮，输入用户号或刷卡及密码后，点击执行“确定”按钮。弹出交互信息窗提示“该业务当前状态为已录入”，系统自动产生差错调整账务。</w:t>
      </w:r>
    </w:p>
    <w:p w:rsidR="004A1DF5" w:rsidRDefault="004A1DF5" w:rsidP="0004090F">
      <w:pPr>
        <w:pStyle w:val="5"/>
      </w:pPr>
      <w:r>
        <w:rPr>
          <w:rFonts w:hint="eastAsia"/>
        </w:rPr>
        <w:t>三、提出数据调整综合处理（业务代码</w:t>
      </w:r>
      <w:r>
        <w:rPr>
          <w:rFonts w:hint="eastAsia"/>
        </w:rPr>
        <w:t>5436</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该功能实现对已调整提出数据的查询及差错删除。</w:t>
      </w:r>
    </w:p>
    <w:p w:rsidR="004A1DF5" w:rsidRDefault="004A1DF5">
      <w:pPr>
        <w:pStyle w:val="6"/>
      </w:pPr>
      <w:r>
        <w:rPr>
          <w:rFonts w:hint="eastAsia"/>
        </w:rPr>
        <w:t>（二）界面</w:t>
      </w:r>
    </w:p>
    <w:p w:rsidR="004A1DF5" w:rsidRDefault="0004090F">
      <w:r>
        <w:rPr>
          <w:rFonts w:hint="eastAsia"/>
          <w:noProof/>
        </w:rPr>
        <w:drawing>
          <wp:inline distT="0" distB="0" distL="0" distR="0">
            <wp:extent cx="5267325" cy="2200275"/>
            <wp:effectExtent l="1905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39" cstate="print"/>
                    <a:srcRect/>
                    <a:stretch>
                      <a:fillRect/>
                    </a:stretch>
                  </pic:blipFill>
                  <pic:spPr bwMode="auto">
                    <a:xfrm>
                      <a:off x="0" y="0"/>
                      <a:ext cx="5267325" cy="2200275"/>
                    </a:xfrm>
                    <a:prstGeom prst="rect">
                      <a:avLst/>
                    </a:prstGeom>
                    <a:noFill/>
                    <a:ln w="9525">
                      <a:noFill/>
                      <a:miter lim="800000"/>
                      <a:headEnd/>
                      <a:tailEnd/>
                    </a:ln>
                  </pic:spPr>
                </pic:pic>
              </a:graphicData>
            </a:graphic>
          </wp:inline>
        </w:drawing>
      </w:r>
    </w:p>
    <w:p w:rsidR="004A1DF5" w:rsidRDefault="0004090F">
      <w:r>
        <w:rPr>
          <w:rFonts w:hint="eastAsia"/>
          <w:noProof/>
        </w:rPr>
        <w:drawing>
          <wp:inline distT="0" distB="0" distL="0" distR="0">
            <wp:extent cx="5276850" cy="1924050"/>
            <wp:effectExtent l="1905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40" cstate="print"/>
                    <a:srcRect/>
                    <a:stretch>
                      <a:fillRect/>
                    </a:stretch>
                  </pic:blipFill>
                  <pic:spPr bwMode="auto">
                    <a:xfrm>
                      <a:off x="0" y="0"/>
                      <a:ext cx="5276850" cy="1924050"/>
                    </a:xfrm>
                    <a:prstGeom prst="rect">
                      <a:avLst/>
                    </a:prstGeom>
                    <a:noFill/>
                    <a:ln w="9525">
                      <a:noFill/>
                      <a:miter lim="800000"/>
                      <a:headEnd/>
                      <a:tailEnd/>
                    </a:ln>
                  </pic:spPr>
                </pic:pic>
              </a:graphicData>
            </a:graphic>
          </wp:inline>
        </w:drawing>
      </w:r>
    </w:p>
    <w:p w:rsidR="004A1DF5" w:rsidRDefault="004A1DF5">
      <w:pPr>
        <w:pStyle w:val="6"/>
      </w:pPr>
      <w:r>
        <w:rPr>
          <w:rFonts w:hint="eastAsia"/>
        </w:rPr>
        <w:t>（三）操作要点</w:t>
      </w:r>
    </w:p>
    <w:p w:rsidR="004A1DF5" w:rsidRDefault="004A1DF5">
      <w:r>
        <w:rPr>
          <w:rFonts w:hint="eastAsia"/>
        </w:rPr>
        <w:t xml:space="preserve">　　</w:t>
      </w:r>
      <w:r>
        <w:rPr>
          <w:rFonts w:hint="eastAsia"/>
        </w:rPr>
        <w:t>1</w:t>
      </w:r>
      <w:r>
        <w:rPr>
          <w:rFonts w:hint="eastAsia"/>
        </w:rPr>
        <w:t>、在提出数据调整录入经办操作成功后，发现有误的，可在此模块对原记录删除，再在“提出数据调整录入经办”模块重新调整录入。</w:t>
      </w:r>
    </w:p>
    <w:p w:rsidR="004A1DF5" w:rsidRDefault="004A1DF5">
      <w:pPr>
        <w:pStyle w:val="6"/>
      </w:pPr>
      <w:r>
        <w:rPr>
          <w:rFonts w:hint="eastAsia"/>
        </w:rPr>
        <w:lastRenderedPageBreak/>
        <w:t>（四）操作步骤</w:t>
      </w:r>
    </w:p>
    <w:p w:rsidR="004A1DF5" w:rsidRDefault="004A1DF5">
      <w:pPr>
        <w:ind w:firstLine="480"/>
      </w:pPr>
      <w:r>
        <w:rPr>
          <w:rFonts w:hint="eastAsia"/>
        </w:rPr>
        <w:t>1</w:t>
      </w:r>
      <w:r>
        <w:rPr>
          <w:rFonts w:hint="eastAsia"/>
        </w:rPr>
        <w:t>、用户选择系统导航－结算业务－交换差处理－提出数据调整综合处理或在“业务代码”处输入业务代码</w:t>
      </w:r>
      <w:r>
        <w:rPr>
          <w:rFonts w:hint="eastAsia"/>
        </w:rPr>
        <w:t>5438</w:t>
      </w:r>
      <w:r>
        <w:rPr>
          <w:rFonts w:hint="eastAsia"/>
        </w:rPr>
        <w:t>进入。</w:t>
      </w:r>
    </w:p>
    <w:p w:rsidR="004A1DF5" w:rsidRDefault="004A1DF5">
      <w:pPr>
        <w:ind w:firstLineChars="200" w:firstLine="480"/>
      </w:pPr>
      <w:r>
        <w:rPr>
          <w:rFonts w:hint="eastAsia"/>
        </w:rPr>
        <w:t>2</w:t>
      </w:r>
      <w:r>
        <w:rPr>
          <w:rFonts w:hint="eastAsia"/>
        </w:rPr>
        <w:t>、按界面提示录入所需的查询要素，点击执行工具栏“查询”按钮，查询列表条显示符合条件的结果。</w:t>
      </w:r>
    </w:p>
    <w:p w:rsidR="004A1DF5" w:rsidRDefault="004A1DF5">
      <w:pPr>
        <w:ind w:firstLineChars="200" w:firstLine="480"/>
      </w:pPr>
      <w:r>
        <w:rPr>
          <w:rFonts w:hint="eastAsia"/>
        </w:rPr>
        <w:t>3</w:t>
      </w:r>
      <w:r>
        <w:rPr>
          <w:rFonts w:hint="eastAsia"/>
        </w:rPr>
        <w:t>、双击具体列表条业务或单击后点击执行“进入”按钮，显示明细内容。</w:t>
      </w:r>
    </w:p>
    <w:p w:rsidR="004A1DF5" w:rsidRDefault="004A1DF5">
      <w:pPr>
        <w:ind w:firstLineChars="200" w:firstLine="480"/>
      </w:pPr>
      <w:r>
        <w:rPr>
          <w:rFonts w:hint="eastAsia"/>
        </w:rPr>
        <w:t>4</w:t>
      </w:r>
      <w:r>
        <w:rPr>
          <w:rFonts w:hint="eastAsia"/>
        </w:rPr>
        <w:t>、对于已录入状态的业务，可以删除重新修改录入。点击执行工具栏的“删除”按钮，弹出交互信息窗，提示“该业务当前状态为已删除”。系统自动生成冲账账务。</w:t>
      </w:r>
    </w:p>
    <w:p w:rsidR="004A1DF5" w:rsidRDefault="004A1DF5">
      <w:pPr>
        <w:pStyle w:val="5"/>
      </w:pPr>
      <w:r>
        <w:rPr>
          <w:rFonts w:hint="eastAsia"/>
        </w:rPr>
        <w:t>四、提回数据调整录入经办（业务代码</w:t>
      </w:r>
      <w:r>
        <w:rPr>
          <w:rFonts w:hint="eastAsia"/>
        </w:rPr>
        <w:t>5445</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该功能实现对提回借贷记业务因他行（发起行）错误导致提回交换清算金额与实际单据金额不符，进行业务明细登记后，按交换清算金额统计该场提回金额及重新退发起行处理。</w:t>
      </w:r>
    </w:p>
    <w:p w:rsidR="004A1DF5" w:rsidRDefault="004A1DF5">
      <w:pPr>
        <w:pStyle w:val="6"/>
      </w:pPr>
      <w:r>
        <w:rPr>
          <w:rFonts w:hint="eastAsia"/>
        </w:rPr>
        <w:t>（二）界面</w:t>
      </w:r>
    </w:p>
    <w:p w:rsidR="004A1DF5" w:rsidRDefault="0004090F">
      <w:r>
        <w:rPr>
          <w:rFonts w:hint="eastAsia"/>
          <w:noProof/>
        </w:rPr>
        <w:drawing>
          <wp:inline distT="0" distB="0" distL="0" distR="0">
            <wp:extent cx="5267325" cy="3419475"/>
            <wp:effectExtent l="1905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41" cstate="print"/>
                    <a:srcRect/>
                    <a:stretch>
                      <a:fillRect/>
                    </a:stretch>
                  </pic:blipFill>
                  <pic:spPr bwMode="auto">
                    <a:xfrm>
                      <a:off x="0" y="0"/>
                      <a:ext cx="5267325" cy="3419475"/>
                    </a:xfrm>
                    <a:prstGeom prst="rect">
                      <a:avLst/>
                    </a:prstGeom>
                    <a:noFill/>
                    <a:ln w="9525">
                      <a:noFill/>
                      <a:miter lim="800000"/>
                      <a:headEnd/>
                      <a:tailEnd/>
                    </a:ln>
                  </pic:spPr>
                </pic:pic>
              </a:graphicData>
            </a:graphic>
          </wp:inline>
        </w:drawing>
      </w:r>
    </w:p>
    <w:p w:rsidR="004A1DF5" w:rsidRDefault="004A1DF5">
      <w:pPr>
        <w:pStyle w:val="6"/>
      </w:pPr>
      <w:r>
        <w:rPr>
          <w:rFonts w:hint="eastAsia"/>
        </w:rPr>
        <w:lastRenderedPageBreak/>
        <w:t>（三）操作要点</w:t>
      </w:r>
    </w:p>
    <w:p w:rsidR="004A1DF5" w:rsidRDefault="004A1DF5">
      <w:pPr>
        <w:ind w:firstLineChars="200" w:firstLine="480"/>
      </w:pPr>
      <w:r>
        <w:rPr>
          <w:rFonts w:hint="eastAsia"/>
        </w:rPr>
        <w:t>1</w:t>
      </w:r>
      <w:r>
        <w:rPr>
          <w:rFonts w:hint="eastAsia"/>
        </w:rPr>
        <w:t>、提回信息框的清算日期、交换场次应录入提回清算的实际日期与场次。退票信息框的清算日期、交换场次应录入我行退予他行的实际退票日期、场次。在此登记处理完毕后，应将提回错误单据及时交与票据交换员作退票提出处理。</w:t>
      </w:r>
    </w:p>
    <w:p w:rsidR="004A1DF5" w:rsidRDefault="004A1DF5">
      <w:pPr>
        <w:ind w:firstLineChars="200" w:firstLine="480"/>
      </w:pPr>
      <w:r>
        <w:rPr>
          <w:rFonts w:hint="eastAsia"/>
        </w:rPr>
        <w:t>2</w:t>
      </w:r>
      <w:r>
        <w:rPr>
          <w:rFonts w:hint="eastAsia"/>
        </w:rPr>
        <w:t>、“交换单金额”应录入提回打码金额或交换小计单金额，“票据金额”应录入实际提回票据金额。</w:t>
      </w:r>
    </w:p>
    <w:p w:rsidR="004A1DF5" w:rsidRDefault="004A1DF5">
      <w:pPr>
        <w:ind w:firstLineChars="200" w:firstLine="480"/>
      </w:pPr>
      <w:r>
        <w:rPr>
          <w:rFonts w:hint="eastAsia"/>
        </w:rPr>
        <w:t>3</w:t>
      </w:r>
      <w:r>
        <w:rPr>
          <w:rFonts w:hint="eastAsia"/>
        </w:rPr>
        <w:t>、“原因码”录入“</w:t>
      </w:r>
      <w:r>
        <w:rPr>
          <w:rFonts w:hint="eastAsia"/>
        </w:rPr>
        <w:t>999</w:t>
      </w:r>
      <w:r>
        <w:rPr>
          <w:rFonts w:hint="eastAsia"/>
        </w:rPr>
        <w:t>其它”，可在错误原因栏手工录入。</w:t>
      </w:r>
    </w:p>
    <w:p w:rsidR="004A1DF5" w:rsidRDefault="004A1DF5">
      <w:pPr>
        <w:pStyle w:val="6"/>
      </w:pPr>
      <w:r>
        <w:rPr>
          <w:rFonts w:hint="eastAsia"/>
        </w:rPr>
        <w:t>（四）操作步骤</w:t>
      </w:r>
    </w:p>
    <w:p w:rsidR="004A1DF5" w:rsidRDefault="004A1DF5">
      <w:r>
        <w:rPr>
          <w:rFonts w:hint="eastAsia"/>
        </w:rPr>
        <w:t xml:space="preserve">　　</w:t>
      </w:r>
      <w:r>
        <w:rPr>
          <w:rFonts w:hint="eastAsia"/>
        </w:rPr>
        <w:t>1</w:t>
      </w:r>
      <w:r>
        <w:rPr>
          <w:rFonts w:hint="eastAsia"/>
        </w:rPr>
        <w:t>、用户选择系统导航－结算业务－交换差处理－提回数据调整录入经办或在“业务代码”处输入业务代码</w:t>
      </w:r>
      <w:r>
        <w:rPr>
          <w:rFonts w:hint="eastAsia"/>
        </w:rPr>
        <w:t>5445</w:t>
      </w:r>
      <w:r>
        <w:rPr>
          <w:rFonts w:hint="eastAsia"/>
        </w:rPr>
        <w:t>进入。</w:t>
      </w:r>
    </w:p>
    <w:p w:rsidR="004A1DF5" w:rsidRDefault="004A1DF5">
      <w:pPr>
        <w:ind w:firstLineChars="200" w:firstLine="480"/>
      </w:pPr>
      <w:r>
        <w:rPr>
          <w:rFonts w:hint="eastAsia"/>
        </w:rPr>
        <w:t>2</w:t>
      </w:r>
      <w:r>
        <w:rPr>
          <w:rFonts w:hint="eastAsia"/>
        </w:rPr>
        <w:t>、按界面提示录入提回信息、退票信息、调整数据、错误原因，点击执行工具栏“确定”按钮。弹出交互信息窗提示现场授权。</w:t>
      </w:r>
    </w:p>
    <w:p w:rsidR="004A1DF5" w:rsidRDefault="004A1DF5">
      <w:pPr>
        <w:ind w:firstLineChars="200" w:firstLine="480"/>
      </w:pPr>
      <w:r>
        <w:rPr>
          <w:rFonts w:hint="eastAsia"/>
        </w:rPr>
        <w:t>3</w:t>
      </w:r>
      <w:r>
        <w:rPr>
          <w:rFonts w:hint="eastAsia"/>
        </w:rPr>
        <w:t>、授权用户点击“授权”按钮，输入用户信息或刷卡、密码后，执行“确定”按钮，弹出交互信息窗，提示“该业务当前状态为已录入”，系统自动产生清算账务。</w:t>
      </w:r>
    </w:p>
    <w:p w:rsidR="004A1DF5" w:rsidRDefault="004A1DF5">
      <w:pPr>
        <w:pStyle w:val="5"/>
      </w:pPr>
      <w:r>
        <w:rPr>
          <w:rFonts w:hint="eastAsia"/>
        </w:rPr>
        <w:t>五、提回数据调整综合处理（业务代码</w:t>
      </w:r>
      <w:r>
        <w:rPr>
          <w:rFonts w:hint="eastAsia"/>
        </w:rPr>
        <w:t>5446</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该功能实现对已调整提回数据的查询及差错删除、修改。</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、对于已录入状态的记录发现有误的，可以退经办修改、重新提交或删除后在调整经办模块重新录入提交。</w:t>
      </w:r>
    </w:p>
    <w:p w:rsidR="004A1DF5" w:rsidRDefault="004A1DF5">
      <w:pPr>
        <w:ind w:firstLineChars="200" w:firstLine="480"/>
      </w:pPr>
      <w:r>
        <w:rPr>
          <w:rFonts w:hint="eastAsia"/>
        </w:rPr>
        <w:t>2</w:t>
      </w:r>
      <w:r>
        <w:rPr>
          <w:rFonts w:hint="eastAsia"/>
        </w:rPr>
        <w:t>、“待修改”状态的业务，可以修改后重新提交或删除后在调整经办模块重新录入提交。只能修改“退票信息”栏的要素。</w:t>
      </w:r>
    </w:p>
    <w:p w:rsidR="004A1DF5" w:rsidRDefault="004A1DF5">
      <w:pPr>
        <w:pStyle w:val="6"/>
      </w:pPr>
      <w:r>
        <w:rPr>
          <w:rFonts w:hint="eastAsia"/>
        </w:rPr>
        <w:t>（三）操作步骤</w:t>
      </w:r>
    </w:p>
    <w:p w:rsidR="004A1DF5" w:rsidRDefault="004A1DF5">
      <w:r>
        <w:rPr>
          <w:rFonts w:hint="eastAsia"/>
        </w:rPr>
        <w:t xml:space="preserve">　　</w:t>
      </w:r>
      <w:r>
        <w:rPr>
          <w:rFonts w:hint="eastAsia"/>
        </w:rPr>
        <w:t>1</w:t>
      </w:r>
      <w:r>
        <w:rPr>
          <w:rFonts w:hint="eastAsia"/>
        </w:rPr>
        <w:t>、用户选择系统导航－结算业务－交换差处理－提回数据调整综合处理或在“业务代码”处输入业务代码</w:t>
      </w:r>
      <w:r>
        <w:rPr>
          <w:rFonts w:hint="eastAsia"/>
        </w:rPr>
        <w:t>5448</w:t>
      </w:r>
      <w:r>
        <w:rPr>
          <w:rFonts w:hint="eastAsia"/>
        </w:rPr>
        <w:t>进入。</w:t>
      </w:r>
    </w:p>
    <w:p w:rsidR="004A1DF5" w:rsidRDefault="004A1DF5">
      <w:pPr>
        <w:ind w:firstLineChars="200" w:firstLine="480"/>
      </w:pPr>
      <w:r>
        <w:rPr>
          <w:rFonts w:hint="eastAsia"/>
        </w:rPr>
        <w:lastRenderedPageBreak/>
        <w:t>2</w:t>
      </w:r>
      <w:r>
        <w:rPr>
          <w:rFonts w:hint="eastAsia"/>
        </w:rPr>
        <w:t>、按界面提示录入所需的查询要素，点击执行工具栏“查询”按钮，查询列表条显示符合条件的结果。</w:t>
      </w:r>
    </w:p>
    <w:p w:rsidR="004A1DF5" w:rsidRDefault="004A1DF5">
      <w:pPr>
        <w:ind w:firstLineChars="200" w:firstLine="480"/>
      </w:pPr>
      <w:r>
        <w:rPr>
          <w:rFonts w:hint="eastAsia"/>
        </w:rPr>
        <w:t>3</w:t>
      </w:r>
      <w:r>
        <w:rPr>
          <w:rFonts w:hint="eastAsia"/>
        </w:rPr>
        <w:t>、双击具体列表条业务或单击后点击执行“进入”按钮，显示明细内容。</w:t>
      </w:r>
    </w:p>
    <w:p w:rsidR="004A1DF5" w:rsidRDefault="004A1DF5">
      <w:pPr>
        <w:ind w:firstLineChars="200" w:firstLine="480"/>
      </w:pPr>
      <w:r>
        <w:rPr>
          <w:rFonts w:hint="eastAsia"/>
        </w:rPr>
        <w:t>4</w:t>
      </w:r>
      <w:r>
        <w:rPr>
          <w:rFonts w:hint="eastAsia"/>
        </w:rPr>
        <w:t>、对于已录入状态的业务，可以删除后再重新修改录入。点击执行工具栏的“删除”按钮，弹出交互信息窗，提示“该业务当前状态为已删除”。系统自动生成冲账账务。因退票信息录入有误的，可以退经办修改。点击执行工具栏“退修改”按钮，弹出交互信息窗，提示“该业务当前状态为待修改”。</w:t>
      </w:r>
    </w:p>
    <w:p w:rsidR="004A1DF5" w:rsidRDefault="004A1DF5">
      <w:pPr>
        <w:ind w:firstLineChars="200" w:firstLine="480"/>
      </w:pPr>
      <w:r>
        <w:rPr>
          <w:rFonts w:hint="eastAsia"/>
        </w:rPr>
        <w:t>5</w:t>
      </w:r>
      <w:r>
        <w:rPr>
          <w:rFonts w:hint="eastAsia"/>
        </w:rPr>
        <w:t>、对于待修改状态的业务，点击执行工具栏的“删除”按钮，弹出交互信息窗，提示“该业务当前状态为已删除”，系统自动生成冲账账务；修改“退票信息”栏的要素后，点击执行“修改”按钮，弹出交互信息窗，提示现场授权。授权用户授权完毕后，提示“该业务当前状态为已录入”，系统自动产生账务处理。</w:t>
      </w:r>
    </w:p>
    <w:p w:rsidR="004A1DF5" w:rsidRDefault="004A1DF5">
      <w:pPr>
        <w:pStyle w:val="5"/>
      </w:pPr>
      <w:r>
        <w:rPr>
          <w:rFonts w:hint="eastAsia"/>
        </w:rPr>
        <w:t>六、下载提回数据（业务代码</w:t>
      </w:r>
      <w:r>
        <w:rPr>
          <w:rFonts w:hint="eastAsia"/>
        </w:rPr>
        <w:t>5423</w:t>
      </w:r>
      <w:r>
        <w:rPr>
          <w:rFonts w:hint="eastAsia"/>
        </w:rPr>
        <w:t>）</w:t>
      </w:r>
    </w:p>
    <w:p w:rsidR="004A1DF5" w:rsidRDefault="004A1DF5">
      <w:pPr>
        <w:pStyle w:val="6"/>
      </w:pPr>
      <w:r>
        <w:rPr>
          <w:rFonts w:hint="eastAsia"/>
        </w:rPr>
        <w:t>（一）功能介绍</w:t>
      </w:r>
    </w:p>
    <w:p w:rsidR="004A1DF5" w:rsidRDefault="004A1DF5">
      <w:pPr>
        <w:ind w:firstLine="480"/>
      </w:pPr>
      <w:r>
        <w:rPr>
          <w:rFonts w:hint="eastAsia"/>
        </w:rPr>
        <w:t>该功能实现对各类同城票据交换、中国现代化大额支付、电子联行等各种清算通道来账的明细数据的输出下载。</w:t>
      </w:r>
    </w:p>
    <w:p w:rsidR="004A1DF5" w:rsidRDefault="004A1DF5">
      <w:pPr>
        <w:pStyle w:val="6"/>
      </w:pPr>
      <w:r>
        <w:rPr>
          <w:rFonts w:hint="eastAsia"/>
        </w:rPr>
        <w:t>（二）操作步骤</w:t>
      </w:r>
    </w:p>
    <w:p w:rsidR="004A1DF5" w:rsidRDefault="004A1DF5">
      <w:pPr>
        <w:ind w:firstLine="480"/>
      </w:pPr>
      <w:r>
        <w:rPr>
          <w:rFonts w:hint="eastAsia"/>
        </w:rPr>
        <w:t>1</w:t>
      </w:r>
      <w:r>
        <w:rPr>
          <w:rFonts w:hint="eastAsia"/>
        </w:rPr>
        <w:t>、用户选择系统导航－结算业务－交换差处理－下载提回数据或在“业务代码”处输入业务代码</w:t>
      </w:r>
      <w:r>
        <w:rPr>
          <w:rFonts w:hint="eastAsia"/>
        </w:rPr>
        <w:t>5423</w:t>
      </w:r>
      <w:r>
        <w:rPr>
          <w:rFonts w:hint="eastAsia"/>
        </w:rPr>
        <w:t>进入。</w:t>
      </w:r>
    </w:p>
    <w:p w:rsidR="004A1DF5" w:rsidRDefault="004A1DF5">
      <w:pPr>
        <w:ind w:firstLine="480"/>
      </w:pPr>
      <w:r>
        <w:rPr>
          <w:rFonts w:hint="eastAsia"/>
        </w:rPr>
        <w:t>2</w:t>
      </w:r>
      <w:r>
        <w:rPr>
          <w:rFonts w:hint="eastAsia"/>
        </w:rPr>
        <w:t>、按界面提示录入“提回机构、提回日期、币种、提回场次”等要素，选择清算渠道。</w:t>
      </w:r>
    </w:p>
    <w:p w:rsidR="004A1DF5" w:rsidRDefault="004A1DF5">
      <w:pPr>
        <w:ind w:firstLine="480"/>
      </w:pPr>
      <w:r>
        <w:rPr>
          <w:rFonts w:hint="eastAsia"/>
        </w:rPr>
        <w:t>3</w:t>
      </w:r>
      <w:r>
        <w:rPr>
          <w:rFonts w:hint="eastAsia"/>
        </w:rPr>
        <w:t>、点击执行工具栏“下载”按钮，系统自动将符合条件的数据文件下载到操作员指定的目录下。</w:t>
      </w:r>
    </w:p>
    <w:p w:rsidR="004A1DF5" w:rsidRDefault="004A1DF5"/>
    <w:p w:rsidR="004A1DF5" w:rsidRDefault="004A1DF5" w:rsidP="0004090F">
      <w:pPr>
        <w:pStyle w:val="4"/>
        <w:spacing w:before="156" w:after="156"/>
      </w:pPr>
      <w:r>
        <w:br w:type="page"/>
      </w:r>
      <w:bookmarkStart w:id="1037" w:name="_Toc97195678"/>
      <w:bookmarkStart w:id="1038" w:name="_Toc186273610"/>
      <w:bookmarkEnd w:id="1036"/>
      <w:r>
        <w:rPr>
          <w:rFonts w:hint="eastAsia"/>
        </w:rPr>
        <w:lastRenderedPageBreak/>
        <w:t>第八节</w:t>
      </w:r>
      <w:r>
        <w:rPr>
          <w:rFonts w:hint="eastAsia"/>
        </w:rPr>
        <w:t xml:space="preserve">  </w:t>
      </w:r>
      <w:r>
        <w:rPr>
          <w:rFonts w:hint="eastAsia"/>
        </w:rPr>
        <w:t>银行</w:t>
      </w:r>
      <w:bookmarkEnd w:id="1037"/>
      <w:r>
        <w:rPr>
          <w:rFonts w:hint="eastAsia"/>
        </w:rPr>
        <w:t>汇票</w:t>
      </w:r>
      <w:bookmarkEnd w:id="1038"/>
    </w:p>
    <w:p w:rsidR="004A1DF5" w:rsidRDefault="004A1DF5">
      <w:pPr>
        <w:ind w:firstLineChars="200" w:firstLine="480"/>
      </w:pPr>
      <w:r>
        <w:rPr>
          <w:rFonts w:hint="eastAsia"/>
        </w:rPr>
        <w:t>1</w:t>
      </w:r>
      <w:r>
        <w:rPr>
          <w:rFonts w:hint="eastAsia"/>
        </w:rPr>
        <w:t>、功能说明：办理银行汇票的各项操作，签发、挂失、取消挂失、背书人管理、兑付、结清和汇票未用退回。</w:t>
      </w:r>
    </w:p>
    <w:p w:rsidR="004A1DF5" w:rsidRDefault="004A1DF5">
      <w:pPr>
        <w:ind w:firstLine="480"/>
      </w:pPr>
      <w:r>
        <w:rPr>
          <w:rFonts w:hint="eastAsia"/>
        </w:rPr>
        <w:t>2</w:t>
      </w:r>
      <w:r>
        <w:rPr>
          <w:rFonts w:hint="eastAsia"/>
        </w:rPr>
        <w:t>、银行汇票签发流程：</w:t>
      </w:r>
    </w:p>
    <w:p w:rsidR="004A1DF5" w:rsidRDefault="009523FE">
      <w:pPr>
        <w:ind w:firstLine="480"/>
        <w:rPr>
          <w:rFonts w:ascii="宋体" w:hAnsi="宋体"/>
        </w:rPr>
      </w:pPr>
      <w:r w:rsidRPr="009523FE">
        <w:rPr>
          <w:noProof/>
          <w:sz w:val="20"/>
        </w:rPr>
        <w:pict>
          <v:shapetype id="_x0000_t109" coordsize="21600,21600" o:spt="109" path="m,l,21600r21600,l21600,xe">
            <v:stroke joinstyle="miter"/>
            <v:path gradientshapeok="t" o:connecttype="rect"/>
          </v:shapetype>
          <v:shape id="_x0000_s3345" type="#_x0000_t109" style="position:absolute;left:0;text-align:left;margin-left:162pt;margin-top:18.3pt;width:1in;height:23.4pt;z-index:251759104">
            <v:textbox style="mso-next-textbox:#_x0000_s3345">
              <w:txbxContent>
                <w:p w:rsidR="002E477D" w:rsidRDefault="002E477D">
                  <w:pPr>
                    <w:spacing w:line="240" w:lineRule="auto"/>
                    <w:jc w:val="center"/>
                    <w:rPr>
                      <w:b/>
                      <w:bCs/>
                    </w:rPr>
                  </w:pPr>
                  <w:r>
                    <w:rPr>
                      <w:rFonts w:hint="eastAsia"/>
                      <w:b/>
                      <w:bCs/>
                    </w:rPr>
                    <w:t>经</w:t>
                  </w:r>
                  <w:r>
                    <w:rPr>
                      <w:rFonts w:hint="eastAsia"/>
                      <w:b/>
                      <w:bCs/>
                    </w:rPr>
                    <w:t xml:space="preserve"> </w:t>
                  </w:r>
                  <w:r>
                    <w:rPr>
                      <w:rFonts w:hint="eastAsia"/>
                      <w:b/>
                      <w:bCs/>
                    </w:rPr>
                    <w:t>办</w:t>
                  </w:r>
                </w:p>
              </w:txbxContent>
            </v:textbox>
          </v:shape>
        </w:pict>
      </w:r>
    </w:p>
    <w:p w:rsidR="004A1DF5" w:rsidRDefault="009523FE">
      <w:pPr>
        <w:ind w:firstLine="480"/>
        <w:rPr>
          <w:rFonts w:ascii="宋体" w:hAnsi="宋体"/>
        </w:rPr>
      </w:pPr>
      <w:r w:rsidRPr="009523FE">
        <w:rPr>
          <w:rFonts w:ascii="宋体" w:hAnsi="宋体"/>
          <w:noProof/>
          <w:sz w:val="20"/>
        </w:rPr>
        <w:pict>
          <v:line id="_x0000_s3371" style="position:absolute;left:0;text-align:left;z-index:251785728" from="126pt,0" to="162pt,0"/>
        </w:pict>
      </w:r>
      <w:r w:rsidRPr="009523FE">
        <w:rPr>
          <w:rFonts w:ascii="宋体" w:hAnsi="宋体"/>
          <w:noProof/>
          <w:sz w:val="20"/>
        </w:rPr>
        <w:pict>
          <v:line id="_x0000_s3369" style="position:absolute;left:0;text-align:left;flip:x;z-index:251783680" from="2in,15.6pt" to="162pt,15.6pt"/>
        </w:pict>
      </w:r>
      <w:r w:rsidRPr="009523FE">
        <w:rPr>
          <w:rFonts w:ascii="宋体" w:hAnsi="宋体"/>
          <w:noProof/>
          <w:sz w:val="20"/>
        </w:rPr>
        <w:pict>
          <v:line id="_x0000_s3359" style="position:absolute;left:0;text-align:left;z-index:251773440" from="198pt,18.3pt" to="198pt,46.8pt">
            <v:stroke endarrow="block"/>
          </v:line>
        </w:pict>
      </w:r>
      <w:r w:rsidRPr="009523FE">
        <w:rPr>
          <w:rFonts w:ascii="宋体" w:hAnsi="宋体"/>
          <w:noProof/>
          <w:sz w:val="20"/>
        </w:rPr>
        <w:pict>
          <v:line id="_x0000_s3367" style="position:absolute;left:0;text-align:left;z-index:251781632" from="2in,15.6pt" to="2in,117pt"/>
        </w:pict>
      </w:r>
      <w:r w:rsidRPr="009523FE">
        <w:rPr>
          <w:rFonts w:ascii="宋体" w:hAnsi="宋体"/>
          <w:noProof/>
          <w:sz w:val="20"/>
        </w:rPr>
        <w:pict>
          <v:line id="_x0000_s3368" style="position:absolute;left:0;text-align:left;z-index:251782656" from="126pt,0" to="126pt,179.4pt"/>
        </w:pict>
      </w:r>
    </w:p>
    <w:p w:rsidR="004A1DF5" w:rsidRDefault="004A1DF5">
      <w:pPr>
        <w:ind w:firstLine="4140"/>
        <w:rPr>
          <w:rFonts w:ascii="宋体" w:hAnsi="宋体"/>
          <w:sz w:val="21"/>
        </w:rPr>
      </w:pPr>
      <w:r>
        <w:rPr>
          <w:rFonts w:ascii="宋体" w:hAnsi="宋体" w:hint="eastAsia"/>
          <w:sz w:val="21"/>
        </w:rPr>
        <w:t>确定</w:t>
      </w:r>
    </w:p>
    <w:p w:rsidR="004A1DF5" w:rsidRDefault="009523FE">
      <w:pPr>
        <w:ind w:firstLine="480"/>
        <w:rPr>
          <w:rFonts w:ascii="宋体" w:hAnsi="宋体"/>
          <w:sz w:val="21"/>
        </w:rPr>
      </w:pPr>
      <w:r w:rsidRPr="009523FE">
        <w:rPr>
          <w:rFonts w:ascii="宋体" w:hAnsi="宋体"/>
          <w:noProof/>
          <w:sz w:val="20"/>
        </w:rPr>
        <w:pict>
          <v:line id="_x0000_s3373" style="position:absolute;left:0;text-align:left;flip:x;z-index:251787776" from="135pt,15.6pt" to="162pt,15.6pt"/>
        </w:pict>
      </w:r>
      <w:r>
        <w:rPr>
          <w:rFonts w:ascii="宋体" w:hAnsi="宋体"/>
          <w:noProof/>
          <w:sz w:val="21"/>
        </w:rPr>
        <w:pict>
          <v:shape id="_x0000_s3346" type="#_x0000_t109" style="position:absolute;left:0;text-align:left;margin-left:162pt;margin-top:0;width:1in;height:23.4pt;z-index:251760128">
            <v:textbox style="mso-next-textbox:#_x0000_s3346">
              <w:txbxContent>
                <w:p w:rsidR="002E477D" w:rsidRDefault="002E477D">
                  <w:pPr>
                    <w:spacing w:line="240" w:lineRule="auto"/>
                    <w:jc w:val="center"/>
                    <w:rPr>
                      <w:b/>
                      <w:bCs/>
                    </w:rPr>
                  </w:pPr>
                  <w:r>
                    <w:rPr>
                      <w:rFonts w:hint="eastAsia"/>
                      <w:b/>
                      <w:bCs/>
                    </w:rPr>
                    <w:t>复</w:t>
                  </w:r>
                  <w:r>
                    <w:rPr>
                      <w:rFonts w:hint="eastAsia"/>
                      <w:b/>
                      <w:bCs/>
                    </w:rPr>
                    <w:t xml:space="preserve"> </w:t>
                  </w:r>
                  <w:r>
                    <w:rPr>
                      <w:rFonts w:hint="eastAsia"/>
                      <w:b/>
                      <w:bCs/>
                    </w:rPr>
                    <w:t>核</w:t>
                  </w:r>
                </w:p>
              </w:txbxContent>
            </v:textbox>
          </v:shape>
        </w:pict>
      </w:r>
      <w:r w:rsidRPr="009523FE">
        <w:rPr>
          <w:rFonts w:ascii="宋体" w:hAnsi="宋体"/>
          <w:noProof/>
          <w:sz w:val="20"/>
        </w:rPr>
        <w:pict>
          <v:line id="_x0000_s3374" style="position:absolute;left:0;text-align:left;z-index:251788800" from="135pt,15.6pt" to="135pt,117pt"/>
        </w:pict>
      </w:r>
      <w:r>
        <w:rPr>
          <w:rFonts w:ascii="宋体" w:hAnsi="宋体"/>
          <w:noProof/>
          <w:sz w:val="21"/>
        </w:rPr>
        <w:pict>
          <v:line id="_x0000_s3361" style="position:absolute;left:0;text-align:left;z-index:251775488" from="234pt,18.3pt" to="306pt,18.3pt">
            <v:stroke endarrow="block"/>
          </v:line>
        </w:pict>
      </w:r>
      <w:r>
        <w:rPr>
          <w:rFonts w:ascii="宋体" w:hAnsi="宋体"/>
          <w:noProof/>
          <w:sz w:val="21"/>
        </w:rPr>
        <w:pict>
          <v:shape id="_x0000_s3352" type="#_x0000_t109" style="position:absolute;left:0;text-align:left;margin-left:306pt;margin-top:2.7pt;width:81pt;height:23.4pt;flip:x y;z-index:251766272">
            <v:textbox style="mso-next-textbox:#_x0000_s3352">
              <w:txbxContent>
                <w:p w:rsidR="002E477D" w:rsidRDefault="002E477D">
                  <w:pPr>
                    <w:spacing w:line="240" w:lineRule="auto"/>
                    <w:jc w:val="center"/>
                    <w:rPr>
                      <w:b/>
                      <w:bCs/>
                    </w:rPr>
                  </w:pPr>
                  <w:r>
                    <w:rPr>
                      <w:rFonts w:hint="eastAsia"/>
                      <w:b/>
                      <w:bCs/>
                    </w:rPr>
                    <w:t>待签发修改</w:t>
                  </w:r>
                </w:p>
              </w:txbxContent>
            </v:textbox>
          </v:shape>
        </w:pict>
      </w:r>
      <w:r w:rsidR="004A1DF5">
        <w:rPr>
          <w:rFonts w:ascii="宋体" w:hAnsi="宋体" w:hint="eastAsia"/>
          <w:sz w:val="21"/>
        </w:rPr>
        <w:t xml:space="preserve">                                           不同意</w:t>
      </w:r>
    </w:p>
    <w:p w:rsidR="004A1DF5" w:rsidRDefault="009523FE">
      <w:pPr>
        <w:ind w:firstLineChars="1971" w:firstLine="4139"/>
        <w:rPr>
          <w:sz w:val="21"/>
        </w:rPr>
      </w:pPr>
      <w:r>
        <w:rPr>
          <w:noProof/>
          <w:sz w:val="21"/>
        </w:rPr>
        <w:pict>
          <v:line id="_x0000_s3360" style="position:absolute;left:0;text-align:left;z-index:251774464" from="198pt,0" to="198pt,39pt">
            <v:stroke endarrow="block"/>
          </v:line>
        </w:pict>
      </w:r>
      <w:r>
        <w:rPr>
          <w:noProof/>
          <w:sz w:val="21"/>
        </w:rPr>
        <w:pict>
          <v:line id="_x0000_s3358" style="position:absolute;left:0;text-align:left;flip:y;z-index:251772416" from="324pt,2.7pt" to="324pt,49.5pt">
            <v:stroke endarrow="block"/>
          </v:line>
        </w:pict>
      </w:r>
      <w:r>
        <w:rPr>
          <w:noProof/>
          <w:sz w:val="21"/>
        </w:rPr>
        <w:pict>
          <v:line id="_x0000_s3355" style="position:absolute;left:0;text-align:left;flip:y;z-index:251769344" from="5in,2.7pt" to="5in,96.3pt">
            <v:stroke endarrow="block"/>
          </v:line>
        </w:pict>
      </w:r>
      <w:r w:rsidR="004A1DF5">
        <w:rPr>
          <w:rFonts w:hint="eastAsia"/>
          <w:sz w:val="21"/>
        </w:rPr>
        <w:t>同意</w:t>
      </w:r>
    </w:p>
    <w:p w:rsidR="004A1DF5" w:rsidRDefault="009523FE">
      <w:pPr>
        <w:ind w:firstLine="480"/>
        <w:rPr>
          <w:rFonts w:ascii="宋体" w:hAnsi="宋体"/>
          <w:sz w:val="21"/>
        </w:rPr>
      </w:pPr>
      <w:r w:rsidRPr="009523FE">
        <w:rPr>
          <w:noProof/>
          <w:sz w:val="21"/>
        </w:rPr>
        <w:pict>
          <v:shape id="_x0000_s3347" type="#_x0000_t109" style="position:absolute;left:0;text-align:left;margin-left:162pt;margin-top:15.6pt;width:1in;height:23.4pt;z-index:251761152">
            <v:textbox style="mso-next-textbox:#_x0000_s3347">
              <w:txbxContent>
                <w:p w:rsidR="002E477D" w:rsidRDefault="002E477D">
                  <w:pPr>
                    <w:spacing w:line="240" w:lineRule="auto"/>
                    <w:jc w:val="center"/>
                    <w:rPr>
                      <w:b/>
                      <w:bCs/>
                    </w:rPr>
                  </w:pPr>
                  <w:r>
                    <w:rPr>
                      <w:rFonts w:hint="eastAsia"/>
                      <w:b/>
                      <w:bCs/>
                    </w:rPr>
                    <w:t>授</w:t>
                  </w:r>
                  <w:r>
                    <w:rPr>
                      <w:rFonts w:hint="eastAsia"/>
                      <w:b/>
                      <w:bCs/>
                    </w:rPr>
                    <w:t xml:space="preserve"> </w:t>
                  </w:r>
                  <w:r>
                    <w:rPr>
                      <w:rFonts w:hint="eastAsia"/>
                      <w:b/>
                      <w:bCs/>
                    </w:rPr>
                    <w:t>权</w:t>
                  </w:r>
                </w:p>
              </w:txbxContent>
            </v:textbox>
          </v:shape>
        </w:pict>
      </w:r>
      <w:r w:rsidR="004A1DF5">
        <w:rPr>
          <w:rFonts w:ascii="宋体" w:hAnsi="宋体" w:hint="eastAsia"/>
          <w:sz w:val="21"/>
        </w:rPr>
        <w:t xml:space="preserve">                                              不同意</w:t>
      </w:r>
    </w:p>
    <w:p w:rsidR="004A1DF5" w:rsidRDefault="009523FE">
      <w:pPr>
        <w:ind w:firstLine="480"/>
        <w:rPr>
          <w:rFonts w:ascii="宋体" w:hAnsi="宋体"/>
          <w:sz w:val="18"/>
        </w:rPr>
      </w:pPr>
      <w:r w:rsidRPr="009523FE">
        <w:rPr>
          <w:rFonts w:ascii="宋体" w:hAnsi="宋体"/>
          <w:noProof/>
          <w:sz w:val="20"/>
        </w:rPr>
        <w:pict>
          <v:line id="_x0000_s3353" style="position:absolute;left:0;text-align:left;z-index:251767296" from="198pt,15.6pt" to="198pt,46.8pt">
            <v:stroke endarrow="block"/>
          </v:line>
        </w:pict>
      </w:r>
      <w:r w:rsidRPr="009523FE">
        <w:rPr>
          <w:noProof/>
          <w:sz w:val="21"/>
        </w:rPr>
        <w:pict>
          <v:line id="_x0000_s3370" style="position:absolute;left:0;text-align:left;z-index:251784704" from="2in,0" to="162pt,0">
            <v:stroke endarrow="block"/>
          </v:line>
        </w:pict>
      </w:r>
      <w:r w:rsidRPr="009523FE">
        <w:rPr>
          <w:rFonts w:ascii="宋体" w:hAnsi="宋体"/>
          <w:noProof/>
          <w:sz w:val="20"/>
        </w:rPr>
        <w:pict>
          <v:line id="_x0000_s3357" style="position:absolute;left:0;text-align:left;z-index:251771392" from="234pt,2.7pt" to="324pt,2.7pt"/>
        </w:pict>
      </w:r>
    </w:p>
    <w:p w:rsidR="004A1DF5" w:rsidRDefault="004A1DF5">
      <w:pPr>
        <w:ind w:firstLine="4140"/>
        <w:rPr>
          <w:rFonts w:ascii="宋体" w:hAnsi="宋体"/>
          <w:sz w:val="21"/>
        </w:rPr>
      </w:pPr>
      <w:r>
        <w:rPr>
          <w:rFonts w:ascii="宋体" w:hAnsi="宋体" w:hint="eastAsia"/>
          <w:sz w:val="21"/>
        </w:rPr>
        <w:t>同意           退签发修改</w:t>
      </w:r>
    </w:p>
    <w:p w:rsidR="004A1DF5" w:rsidRDefault="009523FE">
      <w:pPr>
        <w:ind w:firstLine="480"/>
        <w:rPr>
          <w:rFonts w:ascii="宋体" w:hAnsi="宋体"/>
          <w:sz w:val="18"/>
        </w:rPr>
      </w:pPr>
      <w:r w:rsidRPr="009523FE">
        <w:rPr>
          <w:rFonts w:ascii="宋体" w:hAnsi="宋体"/>
          <w:noProof/>
          <w:sz w:val="20"/>
        </w:rPr>
        <w:pict>
          <v:line id="_x0000_s3365" style="position:absolute;left:0;text-align:left;flip:y;z-index:251779584" from="5in,15.6pt" to="5in,46.8pt"/>
        </w:pict>
      </w:r>
      <w:r w:rsidRPr="009523FE">
        <w:rPr>
          <w:rFonts w:ascii="宋体" w:hAnsi="宋体"/>
          <w:noProof/>
          <w:sz w:val="20"/>
        </w:rPr>
        <w:pict>
          <v:line id="_x0000_s3366" style="position:absolute;left:0;text-align:left;flip:x;z-index:251780608" from="234pt,15.6pt" to="5in,15.6pt">
            <v:stroke endarrow="block"/>
          </v:line>
        </w:pict>
      </w:r>
      <w:r w:rsidRPr="009523FE">
        <w:rPr>
          <w:rFonts w:ascii="宋体" w:hAnsi="宋体"/>
          <w:noProof/>
          <w:sz w:val="21"/>
        </w:rPr>
        <w:pict>
          <v:shape id="_x0000_s3349" type="#_x0000_t109" style="position:absolute;left:0;text-align:left;margin-left:162pt;margin-top:0;width:1in;height:23.4pt;z-index:251763200">
            <v:textbox style="mso-next-textbox:#_x0000_s3349">
              <w:txbxContent>
                <w:p w:rsidR="002E477D" w:rsidRDefault="002E477D">
                  <w:pPr>
                    <w:spacing w:line="240" w:lineRule="auto"/>
                    <w:jc w:val="center"/>
                    <w:rPr>
                      <w:b/>
                      <w:bCs/>
                    </w:rPr>
                  </w:pPr>
                  <w:r>
                    <w:rPr>
                      <w:rFonts w:hint="eastAsia"/>
                      <w:b/>
                      <w:bCs/>
                    </w:rPr>
                    <w:t>打</w:t>
                  </w:r>
                  <w:r>
                    <w:rPr>
                      <w:rFonts w:hint="eastAsia"/>
                      <w:b/>
                      <w:bCs/>
                    </w:rPr>
                    <w:t xml:space="preserve"> </w:t>
                  </w:r>
                  <w:r>
                    <w:rPr>
                      <w:rFonts w:hint="eastAsia"/>
                      <w:b/>
                      <w:bCs/>
                    </w:rPr>
                    <w:t>印</w:t>
                  </w:r>
                </w:p>
              </w:txbxContent>
            </v:textbox>
          </v:shape>
        </w:pict>
      </w:r>
      <w:r w:rsidRPr="009523FE">
        <w:rPr>
          <w:rFonts w:ascii="宋体" w:hAnsi="宋体"/>
          <w:noProof/>
          <w:sz w:val="20"/>
        </w:rPr>
        <w:pict>
          <v:line id="_x0000_s3375" style="position:absolute;left:0;text-align:left;z-index:251789824" from="135pt,0" to="162pt,0">
            <v:stroke endarrow="block"/>
          </v:line>
        </w:pict>
      </w:r>
      <w:r w:rsidRPr="009523FE">
        <w:rPr>
          <w:rFonts w:ascii="宋体" w:hAnsi="宋体"/>
          <w:noProof/>
          <w:sz w:val="20"/>
        </w:rPr>
        <w:pict>
          <v:line id="_x0000_s3372" style="position:absolute;left:0;text-align:left;z-index:251786752" from="126pt,15.6pt" to="162pt,15.6pt">
            <v:stroke endarrow="block"/>
          </v:line>
        </w:pict>
      </w:r>
      <w:r w:rsidRPr="009523FE">
        <w:rPr>
          <w:rFonts w:ascii="宋体" w:hAnsi="宋体"/>
          <w:noProof/>
          <w:sz w:val="20"/>
        </w:rPr>
        <w:pict>
          <v:line id="_x0000_s3354" style="position:absolute;left:0;text-align:left;z-index:251768320" from="234pt,2.7pt" to="342pt,2.7pt"/>
        </w:pict>
      </w:r>
      <w:r w:rsidRPr="009523FE">
        <w:rPr>
          <w:rFonts w:ascii="宋体" w:hAnsi="宋体"/>
          <w:noProof/>
          <w:sz w:val="20"/>
        </w:rPr>
        <w:pict>
          <v:line id="_x0000_s3356" style="position:absolute;left:0;text-align:left;z-index:251770368" from="342pt,2.7pt" to="5in,2.7pt"/>
        </w:pict>
      </w:r>
    </w:p>
    <w:p w:rsidR="004A1DF5" w:rsidRDefault="009523FE">
      <w:pPr>
        <w:ind w:firstLine="4140"/>
        <w:rPr>
          <w:rFonts w:ascii="宋体" w:hAnsi="宋体"/>
          <w:sz w:val="21"/>
        </w:rPr>
      </w:pPr>
      <w:r w:rsidRPr="009523FE">
        <w:rPr>
          <w:rFonts w:ascii="宋体" w:hAnsi="宋体"/>
          <w:noProof/>
          <w:sz w:val="20"/>
        </w:rPr>
        <w:pict>
          <v:line id="_x0000_s3362" style="position:absolute;left:0;text-align:left;z-index:251776512" from="198pt,0" to="198pt,23.4pt">
            <v:stroke endarrow="block"/>
          </v:line>
        </w:pict>
      </w:r>
      <w:r w:rsidR="004A1DF5">
        <w:rPr>
          <w:rFonts w:ascii="宋体" w:hAnsi="宋体" w:hint="eastAsia"/>
          <w:sz w:val="21"/>
        </w:rPr>
        <w:t>打印</w:t>
      </w:r>
    </w:p>
    <w:p w:rsidR="004A1DF5" w:rsidRDefault="009523FE">
      <w:pPr>
        <w:ind w:firstLine="480"/>
        <w:rPr>
          <w:rFonts w:ascii="宋体" w:hAnsi="宋体"/>
        </w:rPr>
      </w:pPr>
      <w:r w:rsidRPr="009523FE">
        <w:rPr>
          <w:rFonts w:ascii="宋体" w:hAnsi="宋体"/>
          <w:noProof/>
          <w:sz w:val="20"/>
        </w:rPr>
        <w:pict>
          <v:line id="_x0000_s3363" style="position:absolute;left:0;text-align:left;z-index:251777536" from="234pt,15.6pt" to="315pt,15.6pt">
            <v:stroke endarrow="block"/>
          </v:line>
        </w:pict>
      </w:r>
      <w:r>
        <w:rPr>
          <w:rFonts w:ascii="宋体" w:hAnsi="宋体"/>
          <w:noProof/>
        </w:rPr>
        <w:pict>
          <v:shape id="_x0000_s3350" type="#_x0000_t109" style="position:absolute;left:0;text-align:left;margin-left:162pt;margin-top:0;width:1in;height:23.4pt;z-index:251764224">
            <v:textbox style="mso-next-textbox:#_x0000_s3350">
              <w:txbxContent>
                <w:p w:rsidR="002E477D" w:rsidRDefault="002E477D">
                  <w:pPr>
                    <w:spacing w:line="240" w:lineRule="auto"/>
                    <w:jc w:val="center"/>
                    <w:rPr>
                      <w:b/>
                      <w:bCs/>
                    </w:rPr>
                  </w:pPr>
                  <w:r>
                    <w:rPr>
                      <w:rFonts w:hint="eastAsia"/>
                      <w:b/>
                      <w:bCs/>
                    </w:rPr>
                    <w:t>已打印</w:t>
                  </w:r>
                </w:p>
              </w:txbxContent>
            </v:textbox>
          </v:shape>
        </w:pict>
      </w:r>
      <w:r w:rsidRPr="009523FE">
        <w:rPr>
          <w:rFonts w:ascii="宋体" w:hAnsi="宋体"/>
          <w:noProof/>
          <w:sz w:val="21"/>
        </w:rPr>
        <w:pict>
          <v:shape id="_x0000_s3351" type="#_x0000_t109" style="position:absolute;left:0;text-align:left;margin-left:315pt;margin-top:0;width:1in;height:23.4pt;z-index:251765248">
            <v:textbox style="mso-next-textbox:#_x0000_s3351">
              <w:txbxContent>
                <w:p w:rsidR="002E477D" w:rsidRDefault="002E477D">
                  <w:pPr>
                    <w:spacing w:line="240" w:lineRule="auto"/>
                    <w:jc w:val="center"/>
                    <w:rPr>
                      <w:b/>
                      <w:bCs/>
                    </w:rPr>
                  </w:pPr>
                  <w:r>
                    <w:rPr>
                      <w:rFonts w:hint="eastAsia"/>
                      <w:b/>
                      <w:bCs/>
                    </w:rPr>
                    <w:t>取消打印</w:t>
                  </w:r>
                </w:p>
              </w:txbxContent>
            </v:textbox>
          </v:shape>
        </w:pict>
      </w:r>
    </w:p>
    <w:p w:rsidR="004A1DF5" w:rsidRDefault="009523FE">
      <w:pPr>
        <w:ind w:firstLine="4140"/>
        <w:rPr>
          <w:rFonts w:ascii="宋体" w:hAnsi="宋体"/>
          <w:sz w:val="18"/>
        </w:rPr>
      </w:pPr>
      <w:r w:rsidRPr="009523FE">
        <w:rPr>
          <w:rFonts w:ascii="宋体" w:hAnsi="宋体"/>
          <w:noProof/>
          <w:sz w:val="20"/>
        </w:rPr>
        <w:pict>
          <v:line id="_x0000_s3364" style="position:absolute;left:0;text-align:left;z-index:251778560" from="198pt,0" to="198pt,23.4pt">
            <v:stroke endarrow="block"/>
          </v:line>
        </w:pict>
      </w:r>
      <w:r w:rsidR="004A1DF5">
        <w:rPr>
          <w:rFonts w:ascii="宋体" w:hAnsi="宋体" w:hint="eastAsia"/>
          <w:sz w:val="21"/>
        </w:rPr>
        <w:t>签发</w:t>
      </w:r>
    </w:p>
    <w:p w:rsidR="004A1DF5" w:rsidRDefault="009523FE">
      <w:pPr>
        <w:ind w:firstLine="480"/>
        <w:rPr>
          <w:rFonts w:ascii="宋体" w:hAnsi="宋体"/>
          <w:sz w:val="21"/>
        </w:rPr>
      </w:pPr>
      <w:r w:rsidRPr="009523FE">
        <w:rPr>
          <w:rFonts w:ascii="宋体" w:hAnsi="宋体"/>
          <w:noProof/>
        </w:rPr>
        <w:pict>
          <v:shape id="_x0000_s3348" type="#_x0000_t109" style="position:absolute;left:0;text-align:left;margin-left:2in;margin-top:0;width:108pt;height:23.4pt;z-index:251762176">
            <v:textbox style="mso-next-textbox:#_x0000_s3348">
              <w:txbxContent>
                <w:p w:rsidR="002E477D" w:rsidRDefault="002E477D">
                  <w:pPr>
                    <w:spacing w:line="240" w:lineRule="auto"/>
                    <w:jc w:val="center"/>
                    <w:rPr>
                      <w:b/>
                      <w:bCs/>
                    </w:rPr>
                  </w:pPr>
                  <w:r>
                    <w:rPr>
                      <w:rFonts w:hint="eastAsia"/>
                      <w:b/>
                      <w:bCs/>
                    </w:rPr>
                    <w:t>待兑付（已签发）</w:t>
                  </w:r>
                </w:p>
              </w:txbxContent>
            </v:textbox>
          </v:shape>
        </w:pict>
      </w:r>
    </w:p>
    <w:p w:rsidR="004A1DF5" w:rsidRDefault="004A1DF5">
      <w:pPr>
        <w:ind w:firstLine="480"/>
        <w:rPr>
          <w:rFonts w:ascii="宋体" w:hAnsi="宋体"/>
        </w:rPr>
      </w:pPr>
    </w:p>
    <w:p w:rsidR="004A1DF5" w:rsidRDefault="004A1DF5">
      <w:pPr>
        <w:ind w:firstLine="480"/>
      </w:pPr>
      <w:r>
        <w:rPr>
          <w:rFonts w:hint="eastAsia"/>
        </w:rPr>
        <w:t>3</w:t>
      </w:r>
      <w:r>
        <w:rPr>
          <w:rFonts w:hint="eastAsia"/>
        </w:rPr>
        <w:t>、银行汇票兑付流程：经办－复核－授权。</w:t>
      </w:r>
    </w:p>
    <w:p w:rsidR="004A1DF5" w:rsidRDefault="004A1DF5">
      <w:pPr>
        <w:ind w:firstLine="480"/>
      </w:pPr>
      <w:r>
        <w:rPr>
          <w:rFonts w:hint="eastAsia"/>
        </w:rPr>
        <w:t>4</w:t>
      </w:r>
      <w:r>
        <w:rPr>
          <w:rFonts w:hint="eastAsia"/>
        </w:rPr>
        <w:t>、银行汇票批量兑付流程：经办－复核。</w:t>
      </w:r>
    </w:p>
    <w:p w:rsidR="004A1DF5" w:rsidRDefault="004A1DF5">
      <w:pPr>
        <w:ind w:firstLine="480"/>
      </w:pPr>
      <w:r>
        <w:rPr>
          <w:rFonts w:hint="eastAsia"/>
        </w:rPr>
        <w:t>5</w:t>
      </w:r>
      <w:r>
        <w:rPr>
          <w:rFonts w:hint="eastAsia"/>
        </w:rPr>
        <w:t>、银行汇票结清流程：经办－复核－授权。</w:t>
      </w:r>
    </w:p>
    <w:p w:rsidR="004A1DF5" w:rsidRDefault="004A1DF5">
      <w:pPr>
        <w:ind w:firstLine="480"/>
      </w:pPr>
      <w:r>
        <w:rPr>
          <w:rFonts w:hint="eastAsia"/>
        </w:rPr>
        <w:t>6</w:t>
      </w:r>
      <w:r>
        <w:rPr>
          <w:rFonts w:hint="eastAsia"/>
        </w:rPr>
        <w:t>、银行汇票未用退回流程：经办－复核－授权。</w:t>
      </w:r>
    </w:p>
    <w:p w:rsidR="004A1DF5" w:rsidRDefault="004A1DF5">
      <w:pPr>
        <w:ind w:firstLine="480"/>
      </w:pPr>
      <w:r>
        <w:rPr>
          <w:rFonts w:hint="eastAsia"/>
        </w:rPr>
        <w:t>7</w:t>
      </w:r>
      <w:r>
        <w:rPr>
          <w:rFonts w:hint="eastAsia"/>
        </w:rPr>
        <w:t>、各操作步骤下银行汇票的业务状态：</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96"/>
        <w:gridCol w:w="1704"/>
        <w:gridCol w:w="1560"/>
        <w:gridCol w:w="1620"/>
        <w:gridCol w:w="1800"/>
      </w:tblGrid>
      <w:tr w:rsidR="004A1DF5">
        <w:trPr>
          <w:tblHeader/>
        </w:trPr>
        <w:tc>
          <w:tcPr>
            <w:tcW w:w="1596" w:type="dxa"/>
          </w:tcPr>
          <w:p w:rsidR="004A1DF5" w:rsidRDefault="004A1DF5">
            <w:pPr>
              <w:spacing w:line="240" w:lineRule="auto"/>
              <w:jc w:val="center"/>
              <w:rPr>
                <w:b/>
                <w:bCs/>
                <w:sz w:val="21"/>
              </w:rPr>
            </w:pPr>
            <w:r>
              <w:rPr>
                <w:rFonts w:hint="eastAsia"/>
                <w:b/>
                <w:bCs/>
                <w:sz w:val="21"/>
              </w:rPr>
              <w:t>操作步骤</w:t>
            </w:r>
          </w:p>
        </w:tc>
        <w:tc>
          <w:tcPr>
            <w:tcW w:w="1704" w:type="dxa"/>
          </w:tcPr>
          <w:p w:rsidR="004A1DF5" w:rsidRDefault="004A1DF5">
            <w:pPr>
              <w:spacing w:line="240" w:lineRule="auto"/>
              <w:jc w:val="center"/>
              <w:rPr>
                <w:b/>
                <w:bCs/>
                <w:sz w:val="21"/>
              </w:rPr>
            </w:pPr>
            <w:r>
              <w:rPr>
                <w:rFonts w:hint="eastAsia"/>
                <w:b/>
                <w:bCs/>
                <w:sz w:val="21"/>
              </w:rPr>
              <w:t>操作前业务状态</w:t>
            </w:r>
          </w:p>
        </w:tc>
        <w:tc>
          <w:tcPr>
            <w:tcW w:w="1560" w:type="dxa"/>
          </w:tcPr>
          <w:p w:rsidR="004A1DF5" w:rsidRDefault="004A1DF5">
            <w:pPr>
              <w:spacing w:line="240" w:lineRule="auto"/>
              <w:jc w:val="center"/>
              <w:rPr>
                <w:rFonts w:ascii="宋体" w:hAnsi="宋体"/>
                <w:b/>
                <w:bCs/>
                <w:sz w:val="21"/>
              </w:rPr>
            </w:pPr>
            <w:r>
              <w:rPr>
                <w:rFonts w:ascii="宋体" w:hAnsi="宋体" w:hint="eastAsia"/>
                <w:b/>
                <w:bCs/>
                <w:sz w:val="21"/>
              </w:rPr>
              <w:t>操作</w:t>
            </w:r>
          </w:p>
        </w:tc>
        <w:tc>
          <w:tcPr>
            <w:tcW w:w="1620" w:type="dxa"/>
          </w:tcPr>
          <w:p w:rsidR="004A1DF5" w:rsidRDefault="004A1DF5">
            <w:pPr>
              <w:spacing w:line="240" w:lineRule="auto"/>
              <w:jc w:val="center"/>
              <w:rPr>
                <w:rFonts w:ascii="宋体" w:hAnsi="宋体"/>
                <w:b/>
                <w:bCs/>
                <w:sz w:val="21"/>
              </w:rPr>
            </w:pPr>
            <w:r>
              <w:rPr>
                <w:rFonts w:ascii="宋体" w:hAnsi="宋体" w:hint="eastAsia"/>
                <w:b/>
                <w:bCs/>
                <w:sz w:val="21"/>
              </w:rPr>
              <w:t>条件</w:t>
            </w:r>
          </w:p>
        </w:tc>
        <w:tc>
          <w:tcPr>
            <w:tcW w:w="1800" w:type="dxa"/>
          </w:tcPr>
          <w:p w:rsidR="004A1DF5" w:rsidRDefault="004A1DF5">
            <w:pPr>
              <w:spacing w:line="240" w:lineRule="auto"/>
              <w:jc w:val="center"/>
              <w:rPr>
                <w:rFonts w:ascii="宋体" w:hAnsi="宋体"/>
                <w:b/>
                <w:bCs/>
                <w:sz w:val="21"/>
              </w:rPr>
            </w:pPr>
            <w:r>
              <w:rPr>
                <w:rFonts w:ascii="宋体" w:hAnsi="宋体" w:hint="eastAsia"/>
                <w:b/>
                <w:bCs/>
                <w:sz w:val="21"/>
              </w:rPr>
              <w:t>操作后业务状态</w:t>
            </w:r>
          </w:p>
        </w:tc>
      </w:tr>
      <w:tr w:rsidR="004A1DF5">
        <w:trPr>
          <w:cantSplit/>
        </w:trPr>
        <w:tc>
          <w:tcPr>
            <w:tcW w:w="1596" w:type="dxa"/>
            <w:vMerge w:val="restart"/>
          </w:tcPr>
          <w:p w:rsidR="004A1DF5" w:rsidRDefault="004A1DF5">
            <w:pPr>
              <w:spacing w:line="240" w:lineRule="auto"/>
              <w:rPr>
                <w:sz w:val="21"/>
              </w:rPr>
            </w:pPr>
            <w:r>
              <w:rPr>
                <w:rFonts w:hint="eastAsia"/>
                <w:sz w:val="21"/>
              </w:rPr>
              <w:t>签发银行汇票经办</w:t>
            </w:r>
          </w:p>
        </w:tc>
        <w:tc>
          <w:tcPr>
            <w:tcW w:w="1704" w:type="dxa"/>
            <w:vMerge w:val="restart"/>
          </w:tcPr>
          <w:p w:rsidR="004A1DF5" w:rsidRDefault="004A1DF5">
            <w:pPr>
              <w:spacing w:line="240" w:lineRule="auto"/>
              <w:rPr>
                <w:sz w:val="21"/>
              </w:rPr>
            </w:pPr>
            <w:r>
              <w:rPr>
                <w:rFonts w:hint="eastAsia"/>
                <w:sz w:val="21"/>
              </w:rPr>
              <w:t>—</w:t>
            </w:r>
          </w:p>
        </w:tc>
        <w:tc>
          <w:tcPr>
            <w:tcW w:w="1560" w:type="dxa"/>
          </w:tcPr>
          <w:p w:rsidR="004A1DF5" w:rsidRDefault="004A1DF5">
            <w:pPr>
              <w:spacing w:line="240" w:lineRule="auto"/>
              <w:rPr>
                <w:sz w:val="21"/>
              </w:rPr>
            </w:pPr>
          </w:p>
        </w:tc>
        <w:tc>
          <w:tcPr>
            <w:tcW w:w="1620" w:type="dxa"/>
          </w:tcPr>
          <w:p w:rsidR="004A1DF5" w:rsidRDefault="004A1DF5">
            <w:pPr>
              <w:spacing w:line="240" w:lineRule="auto"/>
              <w:rPr>
                <w:sz w:val="21"/>
              </w:rPr>
            </w:pPr>
            <w:r>
              <w:rPr>
                <w:rFonts w:hint="eastAsia"/>
                <w:sz w:val="21"/>
              </w:rPr>
              <w:t>需要复核的</w:t>
            </w:r>
          </w:p>
        </w:tc>
        <w:tc>
          <w:tcPr>
            <w:tcW w:w="1800" w:type="dxa"/>
          </w:tcPr>
          <w:p w:rsidR="004A1DF5" w:rsidRDefault="004A1DF5">
            <w:pPr>
              <w:spacing w:line="240" w:lineRule="auto"/>
              <w:rPr>
                <w:sz w:val="21"/>
              </w:rPr>
            </w:pPr>
            <w:r>
              <w:rPr>
                <w:rFonts w:hint="eastAsia"/>
                <w:sz w:val="21"/>
              </w:rPr>
              <w:t>待签发复核</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p>
        </w:tc>
        <w:tc>
          <w:tcPr>
            <w:tcW w:w="1620" w:type="dxa"/>
          </w:tcPr>
          <w:p w:rsidR="004A1DF5" w:rsidRDefault="004A1DF5">
            <w:pPr>
              <w:spacing w:line="240" w:lineRule="auto"/>
              <w:rPr>
                <w:sz w:val="21"/>
              </w:rPr>
            </w:pPr>
            <w:r>
              <w:rPr>
                <w:rFonts w:hint="eastAsia"/>
                <w:sz w:val="21"/>
              </w:rPr>
              <w:t>需要授权的</w:t>
            </w:r>
          </w:p>
        </w:tc>
        <w:tc>
          <w:tcPr>
            <w:tcW w:w="1800" w:type="dxa"/>
          </w:tcPr>
          <w:p w:rsidR="004A1DF5" w:rsidRDefault="004A1DF5">
            <w:pPr>
              <w:spacing w:line="240" w:lineRule="auto"/>
              <w:rPr>
                <w:sz w:val="21"/>
              </w:rPr>
            </w:pPr>
            <w:r>
              <w:rPr>
                <w:rFonts w:hint="eastAsia"/>
                <w:sz w:val="21"/>
              </w:rPr>
              <w:t>待签发授权</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p>
        </w:tc>
        <w:tc>
          <w:tcPr>
            <w:tcW w:w="1620" w:type="dxa"/>
          </w:tcPr>
          <w:p w:rsidR="004A1DF5" w:rsidRDefault="004A1DF5">
            <w:pPr>
              <w:spacing w:line="240" w:lineRule="auto"/>
              <w:rPr>
                <w:sz w:val="21"/>
              </w:rPr>
            </w:pPr>
            <w:r>
              <w:rPr>
                <w:rFonts w:hint="eastAsia"/>
                <w:sz w:val="21"/>
              </w:rPr>
              <w:t>无需复核、授权</w:t>
            </w:r>
          </w:p>
        </w:tc>
        <w:tc>
          <w:tcPr>
            <w:tcW w:w="1800" w:type="dxa"/>
          </w:tcPr>
          <w:p w:rsidR="004A1DF5" w:rsidRDefault="004A1DF5">
            <w:pPr>
              <w:spacing w:line="240" w:lineRule="auto"/>
              <w:rPr>
                <w:sz w:val="21"/>
              </w:rPr>
            </w:pPr>
            <w:r>
              <w:rPr>
                <w:rFonts w:hint="eastAsia"/>
                <w:sz w:val="21"/>
              </w:rPr>
              <w:t>待打印</w:t>
            </w:r>
          </w:p>
        </w:tc>
      </w:tr>
      <w:tr w:rsidR="004A1DF5">
        <w:trPr>
          <w:cantSplit/>
        </w:trPr>
        <w:tc>
          <w:tcPr>
            <w:tcW w:w="1596" w:type="dxa"/>
            <w:vMerge w:val="restart"/>
          </w:tcPr>
          <w:p w:rsidR="004A1DF5" w:rsidRDefault="004A1DF5">
            <w:pPr>
              <w:spacing w:line="240" w:lineRule="auto"/>
              <w:rPr>
                <w:sz w:val="21"/>
              </w:rPr>
            </w:pPr>
            <w:r>
              <w:rPr>
                <w:rFonts w:hint="eastAsia"/>
                <w:sz w:val="21"/>
              </w:rPr>
              <w:t>签发银行汇票复核</w:t>
            </w:r>
          </w:p>
        </w:tc>
        <w:tc>
          <w:tcPr>
            <w:tcW w:w="1704" w:type="dxa"/>
            <w:vMerge w:val="restart"/>
          </w:tcPr>
          <w:p w:rsidR="004A1DF5" w:rsidRDefault="004A1DF5">
            <w:pPr>
              <w:spacing w:line="240" w:lineRule="auto"/>
              <w:rPr>
                <w:sz w:val="21"/>
              </w:rPr>
            </w:pPr>
            <w:r>
              <w:rPr>
                <w:rFonts w:hint="eastAsia"/>
                <w:sz w:val="21"/>
              </w:rPr>
              <w:t>待签发复核</w:t>
            </w:r>
          </w:p>
        </w:tc>
        <w:tc>
          <w:tcPr>
            <w:tcW w:w="1560" w:type="dxa"/>
          </w:tcPr>
          <w:p w:rsidR="004A1DF5" w:rsidRDefault="004A1DF5">
            <w:pPr>
              <w:spacing w:line="240" w:lineRule="auto"/>
              <w:rPr>
                <w:sz w:val="21"/>
              </w:rPr>
            </w:pPr>
            <w:r>
              <w:rPr>
                <w:rFonts w:hint="eastAsia"/>
                <w:sz w:val="21"/>
              </w:rPr>
              <w:t>同意</w:t>
            </w:r>
          </w:p>
        </w:tc>
        <w:tc>
          <w:tcPr>
            <w:tcW w:w="1620" w:type="dxa"/>
          </w:tcPr>
          <w:p w:rsidR="004A1DF5" w:rsidRDefault="004A1DF5">
            <w:pPr>
              <w:spacing w:line="240" w:lineRule="auto"/>
              <w:rPr>
                <w:sz w:val="21"/>
              </w:rPr>
            </w:pPr>
            <w:r>
              <w:rPr>
                <w:rFonts w:hint="eastAsia"/>
                <w:sz w:val="21"/>
              </w:rPr>
              <w:t>需要授权</w:t>
            </w:r>
          </w:p>
        </w:tc>
        <w:tc>
          <w:tcPr>
            <w:tcW w:w="1800" w:type="dxa"/>
          </w:tcPr>
          <w:p w:rsidR="004A1DF5" w:rsidRDefault="004A1DF5">
            <w:pPr>
              <w:spacing w:line="240" w:lineRule="auto"/>
              <w:rPr>
                <w:sz w:val="21"/>
              </w:rPr>
            </w:pPr>
            <w:r>
              <w:rPr>
                <w:rFonts w:hint="eastAsia"/>
                <w:sz w:val="21"/>
              </w:rPr>
              <w:t>待签发授权</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r>
              <w:rPr>
                <w:rFonts w:hint="eastAsia"/>
                <w:sz w:val="21"/>
              </w:rPr>
              <w:t>同意</w:t>
            </w:r>
          </w:p>
        </w:tc>
        <w:tc>
          <w:tcPr>
            <w:tcW w:w="1620" w:type="dxa"/>
          </w:tcPr>
          <w:p w:rsidR="004A1DF5" w:rsidRDefault="004A1DF5">
            <w:pPr>
              <w:spacing w:line="240" w:lineRule="auto"/>
              <w:rPr>
                <w:sz w:val="21"/>
              </w:rPr>
            </w:pPr>
            <w:r>
              <w:rPr>
                <w:rFonts w:hint="eastAsia"/>
                <w:sz w:val="21"/>
              </w:rPr>
              <w:t>无需授权</w:t>
            </w:r>
          </w:p>
        </w:tc>
        <w:tc>
          <w:tcPr>
            <w:tcW w:w="1800" w:type="dxa"/>
          </w:tcPr>
          <w:p w:rsidR="004A1DF5" w:rsidRDefault="004A1DF5">
            <w:pPr>
              <w:spacing w:line="240" w:lineRule="auto"/>
              <w:rPr>
                <w:sz w:val="21"/>
              </w:rPr>
            </w:pPr>
            <w:r>
              <w:rPr>
                <w:rFonts w:hint="eastAsia"/>
                <w:sz w:val="21"/>
              </w:rPr>
              <w:t>待打印</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r>
              <w:rPr>
                <w:rFonts w:hint="eastAsia"/>
                <w:sz w:val="21"/>
              </w:rPr>
              <w:t>不同意</w:t>
            </w:r>
          </w:p>
        </w:tc>
        <w:tc>
          <w:tcPr>
            <w:tcW w:w="1620" w:type="dxa"/>
          </w:tcPr>
          <w:p w:rsidR="004A1DF5" w:rsidRDefault="004A1DF5">
            <w:pPr>
              <w:spacing w:line="240" w:lineRule="auto"/>
              <w:rPr>
                <w:sz w:val="21"/>
              </w:rPr>
            </w:pPr>
          </w:p>
        </w:tc>
        <w:tc>
          <w:tcPr>
            <w:tcW w:w="1800" w:type="dxa"/>
          </w:tcPr>
          <w:p w:rsidR="004A1DF5" w:rsidRDefault="004A1DF5">
            <w:pPr>
              <w:spacing w:line="240" w:lineRule="auto"/>
              <w:rPr>
                <w:sz w:val="21"/>
              </w:rPr>
            </w:pPr>
            <w:r>
              <w:rPr>
                <w:rFonts w:hint="eastAsia"/>
                <w:sz w:val="21"/>
              </w:rPr>
              <w:t>待签发修改</w:t>
            </w:r>
          </w:p>
        </w:tc>
      </w:tr>
      <w:tr w:rsidR="004A1DF5">
        <w:trPr>
          <w:cantSplit/>
        </w:trPr>
        <w:tc>
          <w:tcPr>
            <w:tcW w:w="1596" w:type="dxa"/>
            <w:vMerge w:val="restart"/>
          </w:tcPr>
          <w:p w:rsidR="004A1DF5" w:rsidRDefault="004A1DF5">
            <w:pPr>
              <w:spacing w:line="240" w:lineRule="auto"/>
              <w:rPr>
                <w:sz w:val="21"/>
              </w:rPr>
            </w:pPr>
            <w:r>
              <w:rPr>
                <w:rFonts w:hint="eastAsia"/>
                <w:sz w:val="21"/>
              </w:rPr>
              <w:t>签发银行汇票</w:t>
            </w:r>
            <w:r>
              <w:rPr>
                <w:rFonts w:hint="eastAsia"/>
                <w:sz w:val="21"/>
              </w:rPr>
              <w:lastRenderedPageBreak/>
              <w:t>授权</w:t>
            </w:r>
          </w:p>
        </w:tc>
        <w:tc>
          <w:tcPr>
            <w:tcW w:w="1704" w:type="dxa"/>
            <w:vMerge w:val="restart"/>
          </w:tcPr>
          <w:p w:rsidR="004A1DF5" w:rsidRDefault="004A1DF5">
            <w:pPr>
              <w:spacing w:line="240" w:lineRule="auto"/>
              <w:rPr>
                <w:sz w:val="21"/>
              </w:rPr>
            </w:pPr>
            <w:r>
              <w:rPr>
                <w:rFonts w:hint="eastAsia"/>
                <w:sz w:val="21"/>
              </w:rPr>
              <w:lastRenderedPageBreak/>
              <w:t>待签发授权</w:t>
            </w:r>
          </w:p>
          <w:p w:rsidR="004A1DF5" w:rsidRDefault="004A1DF5">
            <w:pPr>
              <w:spacing w:line="240" w:lineRule="auto"/>
              <w:rPr>
                <w:sz w:val="21"/>
              </w:rPr>
            </w:pPr>
          </w:p>
        </w:tc>
        <w:tc>
          <w:tcPr>
            <w:tcW w:w="1560" w:type="dxa"/>
          </w:tcPr>
          <w:p w:rsidR="004A1DF5" w:rsidRDefault="004A1DF5">
            <w:pPr>
              <w:spacing w:line="240" w:lineRule="auto"/>
              <w:rPr>
                <w:sz w:val="21"/>
              </w:rPr>
            </w:pPr>
            <w:r>
              <w:rPr>
                <w:rFonts w:hint="eastAsia"/>
                <w:sz w:val="21"/>
              </w:rPr>
              <w:lastRenderedPageBreak/>
              <w:t>同意</w:t>
            </w:r>
          </w:p>
        </w:tc>
        <w:tc>
          <w:tcPr>
            <w:tcW w:w="1620" w:type="dxa"/>
          </w:tcPr>
          <w:p w:rsidR="004A1DF5" w:rsidRDefault="004A1DF5">
            <w:pPr>
              <w:spacing w:line="240" w:lineRule="auto"/>
              <w:rPr>
                <w:sz w:val="21"/>
              </w:rPr>
            </w:pPr>
          </w:p>
        </w:tc>
        <w:tc>
          <w:tcPr>
            <w:tcW w:w="1800" w:type="dxa"/>
          </w:tcPr>
          <w:p w:rsidR="004A1DF5" w:rsidRDefault="004A1DF5">
            <w:pPr>
              <w:spacing w:line="240" w:lineRule="auto"/>
              <w:rPr>
                <w:sz w:val="21"/>
              </w:rPr>
            </w:pPr>
            <w:r>
              <w:rPr>
                <w:rFonts w:hint="eastAsia"/>
                <w:sz w:val="21"/>
              </w:rPr>
              <w:t>待打印</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r>
              <w:rPr>
                <w:rFonts w:hint="eastAsia"/>
                <w:sz w:val="21"/>
              </w:rPr>
              <w:t>不同意</w:t>
            </w:r>
          </w:p>
        </w:tc>
        <w:tc>
          <w:tcPr>
            <w:tcW w:w="1620" w:type="dxa"/>
          </w:tcPr>
          <w:p w:rsidR="004A1DF5" w:rsidRDefault="004A1DF5">
            <w:pPr>
              <w:spacing w:line="240" w:lineRule="auto"/>
              <w:rPr>
                <w:sz w:val="21"/>
              </w:rPr>
            </w:pPr>
          </w:p>
        </w:tc>
        <w:tc>
          <w:tcPr>
            <w:tcW w:w="1800" w:type="dxa"/>
          </w:tcPr>
          <w:p w:rsidR="004A1DF5" w:rsidRDefault="004A1DF5">
            <w:pPr>
              <w:spacing w:line="240" w:lineRule="auto"/>
              <w:rPr>
                <w:sz w:val="21"/>
              </w:rPr>
            </w:pPr>
            <w:r>
              <w:rPr>
                <w:rFonts w:hint="eastAsia"/>
                <w:sz w:val="21"/>
              </w:rPr>
              <w:t>待签发修改</w:t>
            </w:r>
          </w:p>
        </w:tc>
      </w:tr>
      <w:tr w:rsidR="004A1DF5">
        <w:trPr>
          <w:cantSplit/>
        </w:trPr>
        <w:tc>
          <w:tcPr>
            <w:tcW w:w="1596" w:type="dxa"/>
          </w:tcPr>
          <w:p w:rsidR="004A1DF5" w:rsidRDefault="004A1DF5">
            <w:pPr>
              <w:spacing w:line="240" w:lineRule="auto"/>
              <w:rPr>
                <w:rFonts w:ascii="宋体" w:hAnsi="宋体"/>
                <w:sz w:val="21"/>
              </w:rPr>
            </w:pPr>
            <w:r>
              <w:rPr>
                <w:rFonts w:hint="eastAsia"/>
                <w:sz w:val="21"/>
              </w:rPr>
              <w:lastRenderedPageBreak/>
              <w:t>签发汇票－待签发修改</w:t>
            </w:r>
          </w:p>
        </w:tc>
        <w:tc>
          <w:tcPr>
            <w:tcW w:w="1704" w:type="dxa"/>
          </w:tcPr>
          <w:p w:rsidR="004A1DF5" w:rsidRDefault="004A1DF5">
            <w:pPr>
              <w:spacing w:line="240" w:lineRule="auto"/>
              <w:rPr>
                <w:rFonts w:ascii="宋体" w:hAnsi="宋体"/>
                <w:sz w:val="21"/>
              </w:rPr>
            </w:pPr>
            <w:r>
              <w:rPr>
                <w:rFonts w:hint="eastAsia"/>
                <w:sz w:val="21"/>
              </w:rPr>
              <w:t>待签发修改</w:t>
            </w:r>
          </w:p>
        </w:tc>
        <w:tc>
          <w:tcPr>
            <w:tcW w:w="1560" w:type="dxa"/>
          </w:tcPr>
          <w:p w:rsidR="004A1DF5" w:rsidRDefault="004A1DF5">
            <w:pPr>
              <w:spacing w:line="240" w:lineRule="auto"/>
              <w:rPr>
                <w:sz w:val="21"/>
              </w:rPr>
            </w:pPr>
            <w:r>
              <w:rPr>
                <w:rFonts w:hint="eastAsia"/>
                <w:sz w:val="21"/>
              </w:rPr>
              <w:t>删除</w:t>
            </w:r>
          </w:p>
        </w:tc>
        <w:tc>
          <w:tcPr>
            <w:tcW w:w="1620" w:type="dxa"/>
          </w:tcPr>
          <w:p w:rsidR="004A1DF5" w:rsidRDefault="004A1DF5">
            <w:pPr>
              <w:spacing w:line="240" w:lineRule="auto"/>
              <w:rPr>
                <w:sz w:val="21"/>
              </w:rPr>
            </w:pPr>
          </w:p>
        </w:tc>
        <w:tc>
          <w:tcPr>
            <w:tcW w:w="1800" w:type="dxa"/>
          </w:tcPr>
          <w:p w:rsidR="004A1DF5" w:rsidRDefault="004A1DF5">
            <w:pPr>
              <w:spacing w:line="240" w:lineRule="auto"/>
              <w:rPr>
                <w:sz w:val="21"/>
              </w:rPr>
            </w:pPr>
            <w:r>
              <w:rPr>
                <w:rFonts w:hint="eastAsia"/>
                <w:sz w:val="21"/>
              </w:rPr>
              <w:t>已删除</w:t>
            </w:r>
          </w:p>
        </w:tc>
      </w:tr>
      <w:tr w:rsidR="004A1DF5">
        <w:trPr>
          <w:cantSplit/>
        </w:trPr>
        <w:tc>
          <w:tcPr>
            <w:tcW w:w="1596" w:type="dxa"/>
            <w:vMerge w:val="restart"/>
          </w:tcPr>
          <w:p w:rsidR="004A1DF5" w:rsidRDefault="004A1DF5">
            <w:pPr>
              <w:spacing w:line="240" w:lineRule="auto"/>
              <w:rPr>
                <w:sz w:val="21"/>
              </w:rPr>
            </w:pPr>
            <w:r>
              <w:rPr>
                <w:rFonts w:hint="eastAsia"/>
                <w:sz w:val="21"/>
              </w:rPr>
              <w:t>打印银行汇票</w:t>
            </w:r>
          </w:p>
        </w:tc>
        <w:tc>
          <w:tcPr>
            <w:tcW w:w="1704" w:type="dxa"/>
            <w:vMerge w:val="restart"/>
          </w:tcPr>
          <w:p w:rsidR="004A1DF5" w:rsidRDefault="004A1DF5">
            <w:pPr>
              <w:spacing w:line="240" w:lineRule="auto"/>
              <w:rPr>
                <w:sz w:val="21"/>
              </w:rPr>
            </w:pPr>
            <w:r>
              <w:rPr>
                <w:rFonts w:hint="eastAsia"/>
                <w:sz w:val="21"/>
              </w:rPr>
              <w:t>待打印</w:t>
            </w:r>
          </w:p>
        </w:tc>
        <w:tc>
          <w:tcPr>
            <w:tcW w:w="1560" w:type="dxa"/>
          </w:tcPr>
          <w:p w:rsidR="004A1DF5" w:rsidRDefault="004A1DF5">
            <w:pPr>
              <w:spacing w:line="240" w:lineRule="auto"/>
              <w:rPr>
                <w:sz w:val="21"/>
              </w:rPr>
            </w:pPr>
            <w:r>
              <w:rPr>
                <w:rFonts w:hint="eastAsia"/>
                <w:sz w:val="21"/>
              </w:rPr>
              <w:t>打印</w:t>
            </w:r>
          </w:p>
        </w:tc>
        <w:tc>
          <w:tcPr>
            <w:tcW w:w="1620" w:type="dxa"/>
          </w:tcPr>
          <w:p w:rsidR="004A1DF5" w:rsidRDefault="004A1DF5">
            <w:pPr>
              <w:spacing w:line="240" w:lineRule="auto"/>
              <w:rPr>
                <w:sz w:val="21"/>
              </w:rPr>
            </w:pPr>
          </w:p>
        </w:tc>
        <w:tc>
          <w:tcPr>
            <w:tcW w:w="1800" w:type="dxa"/>
          </w:tcPr>
          <w:p w:rsidR="004A1DF5" w:rsidRDefault="004A1DF5">
            <w:pPr>
              <w:spacing w:line="240" w:lineRule="auto"/>
              <w:rPr>
                <w:sz w:val="21"/>
              </w:rPr>
            </w:pPr>
            <w:r>
              <w:rPr>
                <w:rFonts w:hint="eastAsia"/>
                <w:sz w:val="21"/>
              </w:rPr>
              <w:t>已打印</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r>
              <w:rPr>
                <w:rFonts w:hint="eastAsia"/>
                <w:sz w:val="21"/>
              </w:rPr>
              <w:t>退签发修改</w:t>
            </w:r>
          </w:p>
        </w:tc>
        <w:tc>
          <w:tcPr>
            <w:tcW w:w="1620" w:type="dxa"/>
          </w:tcPr>
          <w:p w:rsidR="004A1DF5" w:rsidRDefault="004A1DF5">
            <w:pPr>
              <w:spacing w:line="240" w:lineRule="auto"/>
              <w:rPr>
                <w:sz w:val="21"/>
              </w:rPr>
            </w:pPr>
          </w:p>
        </w:tc>
        <w:tc>
          <w:tcPr>
            <w:tcW w:w="1800" w:type="dxa"/>
          </w:tcPr>
          <w:p w:rsidR="004A1DF5" w:rsidRDefault="004A1DF5">
            <w:pPr>
              <w:spacing w:line="240" w:lineRule="auto"/>
              <w:rPr>
                <w:sz w:val="21"/>
              </w:rPr>
            </w:pPr>
            <w:r>
              <w:rPr>
                <w:rFonts w:hint="eastAsia"/>
                <w:sz w:val="21"/>
              </w:rPr>
              <w:t>退签发修改</w:t>
            </w:r>
          </w:p>
        </w:tc>
      </w:tr>
      <w:tr w:rsidR="004A1DF5">
        <w:trPr>
          <w:cantSplit/>
        </w:trPr>
        <w:tc>
          <w:tcPr>
            <w:tcW w:w="1596" w:type="dxa"/>
            <w:vMerge w:val="restart"/>
          </w:tcPr>
          <w:p w:rsidR="004A1DF5" w:rsidRDefault="004A1DF5">
            <w:pPr>
              <w:spacing w:line="240" w:lineRule="auto"/>
              <w:rPr>
                <w:sz w:val="21"/>
              </w:rPr>
            </w:pPr>
            <w:r>
              <w:rPr>
                <w:rFonts w:hint="eastAsia"/>
                <w:sz w:val="21"/>
              </w:rPr>
              <w:t>打印汇票－已打印处理</w:t>
            </w:r>
          </w:p>
        </w:tc>
        <w:tc>
          <w:tcPr>
            <w:tcW w:w="1704" w:type="dxa"/>
            <w:vMerge w:val="restart"/>
          </w:tcPr>
          <w:p w:rsidR="004A1DF5" w:rsidRDefault="004A1DF5">
            <w:pPr>
              <w:spacing w:line="240" w:lineRule="auto"/>
              <w:rPr>
                <w:sz w:val="21"/>
              </w:rPr>
            </w:pPr>
            <w:r>
              <w:rPr>
                <w:rFonts w:hint="eastAsia"/>
                <w:sz w:val="21"/>
              </w:rPr>
              <w:t>已打印</w:t>
            </w:r>
          </w:p>
        </w:tc>
        <w:tc>
          <w:tcPr>
            <w:tcW w:w="1560" w:type="dxa"/>
          </w:tcPr>
          <w:p w:rsidR="004A1DF5" w:rsidRDefault="004A1DF5">
            <w:pPr>
              <w:spacing w:line="240" w:lineRule="auto"/>
              <w:rPr>
                <w:sz w:val="21"/>
              </w:rPr>
            </w:pPr>
            <w:r>
              <w:rPr>
                <w:rFonts w:hint="eastAsia"/>
                <w:sz w:val="21"/>
              </w:rPr>
              <w:t>签发</w:t>
            </w:r>
          </w:p>
        </w:tc>
        <w:tc>
          <w:tcPr>
            <w:tcW w:w="1620" w:type="dxa"/>
          </w:tcPr>
          <w:p w:rsidR="004A1DF5" w:rsidRDefault="004A1DF5">
            <w:pPr>
              <w:spacing w:line="240" w:lineRule="auto"/>
              <w:rPr>
                <w:sz w:val="21"/>
              </w:rPr>
            </w:pPr>
            <w:r>
              <w:rPr>
                <w:rFonts w:hint="eastAsia"/>
                <w:sz w:val="21"/>
              </w:rPr>
              <w:t>系统内汇票、工行代理兑付汇票、萧山市辖汇票</w:t>
            </w:r>
          </w:p>
        </w:tc>
        <w:tc>
          <w:tcPr>
            <w:tcW w:w="1800" w:type="dxa"/>
          </w:tcPr>
          <w:p w:rsidR="004A1DF5" w:rsidRDefault="004A1DF5">
            <w:pPr>
              <w:spacing w:line="240" w:lineRule="auto"/>
              <w:rPr>
                <w:sz w:val="21"/>
              </w:rPr>
            </w:pPr>
            <w:r>
              <w:rPr>
                <w:rFonts w:hint="eastAsia"/>
                <w:sz w:val="21"/>
              </w:rPr>
              <w:t>待兑付</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r>
              <w:rPr>
                <w:rFonts w:hint="eastAsia"/>
                <w:sz w:val="21"/>
              </w:rPr>
              <w:t>签发</w:t>
            </w:r>
          </w:p>
        </w:tc>
        <w:tc>
          <w:tcPr>
            <w:tcW w:w="1620" w:type="dxa"/>
          </w:tcPr>
          <w:p w:rsidR="004A1DF5" w:rsidRDefault="004A1DF5">
            <w:pPr>
              <w:spacing w:line="240" w:lineRule="auto"/>
              <w:rPr>
                <w:sz w:val="21"/>
              </w:rPr>
            </w:pPr>
            <w:r>
              <w:rPr>
                <w:rFonts w:hint="eastAsia"/>
                <w:sz w:val="21"/>
              </w:rPr>
              <w:t>代签三省一市汇票、代签他行汇票</w:t>
            </w:r>
          </w:p>
        </w:tc>
        <w:tc>
          <w:tcPr>
            <w:tcW w:w="1800" w:type="dxa"/>
          </w:tcPr>
          <w:p w:rsidR="004A1DF5" w:rsidRDefault="004A1DF5">
            <w:pPr>
              <w:spacing w:line="240" w:lineRule="auto"/>
              <w:rPr>
                <w:sz w:val="21"/>
              </w:rPr>
            </w:pPr>
            <w:r>
              <w:rPr>
                <w:rFonts w:hint="eastAsia"/>
                <w:sz w:val="21"/>
              </w:rPr>
              <w:t>已签发</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r>
              <w:rPr>
                <w:rFonts w:hint="eastAsia"/>
                <w:sz w:val="21"/>
              </w:rPr>
              <w:t>取消打印</w:t>
            </w:r>
          </w:p>
        </w:tc>
        <w:tc>
          <w:tcPr>
            <w:tcW w:w="1620" w:type="dxa"/>
          </w:tcPr>
          <w:p w:rsidR="004A1DF5" w:rsidRDefault="004A1DF5">
            <w:pPr>
              <w:spacing w:line="240" w:lineRule="auto"/>
              <w:rPr>
                <w:sz w:val="21"/>
              </w:rPr>
            </w:pPr>
          </w:p>
        </w:tc>
        <w:tc>
          <w:tcPr>
            <w:tcW w:w="1800" w:type="dxa"/>
          </w:tcPr>
          <w:p w:rsidR="004A1DF5" w:rsidRDefault="004A1DF5">
            <w:pPr>
              <w:spacing w:line="240" w:lineRule="auto"/>
              <w:rPr>
                <w:sz w:val="21"/>
              </w:rPr>
            </w:pPr>
            <w:r>
              <w:rPr>
                <w:rFonts w:hint="eastAsia"/>
                <w:sz w:val="21"/>
              </w:rPr>
              <w:t>待打印</w:t>
            </w:r>
          </w:p>
        </w:tc>
      </w:tr>
      <w:tr w:rsidR="004A1DF5">
        <w:tc>
          <w:tcPr>
            <w:tcW w:w="1596" w:type="dxa"/>
          </w:tcPr>
          <w:p w:rsidR="004A1DF5" w:rsidRDefault="004A1DF5">
            <w:pPr>
              <w:spacing w:line="240" w:lineRule="auto"/>
              <w:rPr>
                <w:sz w:val="21"/>
              </w:rPr>
            </w:pPr>
            <w:r>
              <w:rPr>
                <w:rFonts w:hint="eastAsia"/>
                <w:sz w:val="21"/>
              </w:rPr>
              <w:t>汇票挂失</w:t>
            </w:r>
            <w:r>
              <w:rPr>
                <w:rFonts w:hint="eastAsia"/>
                <w:sz w:val="21"/>
              </w:rPr>
              <w:t>/</w:t>
            </w:r>
            <w:r>
              <w:rPr>
                <w:rFonts w:hint="eastAsia"/>
                <w:sz w:val="21"/>
              </w:rPr>
              <w:t>挂失取消</w:t>
            </w:r>
          </w:p>
        </w:tc>
        <w:tc>
          <w:tcPr>
            <w:tcW w:w="1704" w:type="dxa"/>
          </w:tcPr>
          <w:p w:rsidR="004A1DF5" w:rsidRDefault="004A1DF5">
            <w:pPr>
              <w:spacing w:line="240" w:lineRule="auto"/>
              <w:rPr>
                <w:sz w:val="21"/>
              </w:rPr>
            </w:pPr>
            <w:r>
              <w:rPr>
                <w:rFonts w:hint="eastAsia"/>
                <w:sz w:val="21"/>
              </w:rPr>
              <w:t>待兑付</w:t>
            </w:r>
          </w:p>
        </w:tc>
        <w:tc>
          <w:tcPr>
            <w:tcW w:w="1560" w:type="dxa"/>
          </w:tcPr>
          <w:p w:rsidR="004A1DF5" w:rsidRDefault="004A1DF5">
            <w:pPr>
              <w:spacing w:line="240" w:lineRule="auto"/>
              <w:rPr>
                <w:sz w:val="21"/>
              </w:rPr>
            </w:pPr>
            <w:r>
              <w:rPr>
                <w:rFonts w:hint="eastAsia"/>
                <w:sz w:val="21"/>
              </w:rPr>
              <w:t>汇票挂失</w:t>
            </w:r>
            <w:r>
              <w:rPr>
                <w:rFonts w:hint="eastAsia"/>
                <w:sz w:val="21"/>
              </w:rPr>
              <w:t>/</w:t>
            </w:r>
            <w:r>
              <w:rPr>
                <w:rFonts w:hint="eastAsia"/>
                <w:sz w:val="21"/>
              </w:rPr>
              <w:t>挂失取消</w:t>
            </w:r>
          </w:p>
        </w:tc>
        <w:tc>
          <w:tcPr>
            <w:tcW w:w="1620" w:type="dxa"/>
          </w:tcPr>
          <w:p w:rsidR="004A1DF5" w:rsidRDefault="004A1DF5">
            <w:pPr>
              <w:spacing w:line="240" w:lineRule="auto"/>
              <w:rPr>
                <w:sz w:val="21"/>
              </w:rPr>
            </w:pPr>
          </w:p>
        </w:tc>
        <w:tc>
          <w:tcPr>
            <w:tcW w:w="1800" w:type="dxa"/>
          </w:tcPr>
          <w:p w:rsidR="004A1DF5" w:rsidRDefault="004A1DF5">
            <w:pPr>
              <w:spacing w:line="240" w:lineRule="auto"/>
              <w:rPr>
                <w:sz w:val="21"/>
              </w:rPr>
            </w:pPr>
            <w:r>
              <w:rPr>
                <w:rFonts w:hint="eastAsia"/>
                <w:sz w:val="21"/>
              </w:rPr>
              <w:t>待兑付</w:t>
            </w:r>
          </w:p>
        </w:tc>
      </w:tr>
      <w:tr w:rsidR="004A1DF5">
        <w:trPr>
          <w:cantSplit/>
        </w:trPr>
        <w:tc>
          <w:tcPr>
            <w:tcW w:w="1596" w:type="dxa"/>
            <w:vMerge w:val="restart"/>
          </w:tcPr>
          <w:p w:rsidR="004A1DF5" w:rsidRDefault="004A1DF5">
            <w:pPr>
              <w:spacing w:line="240" w:lineRule="auto"/>
              <w:rPr>
                <w:sz w:val="21"/>
              </w:rPr>
            </w:pPr>
            <w:r>
              <w:rPr>
                <w:rFonts w:hint="eastAsia"/>
                <w:sz w:val="21"/>
              </w:rPr>
              <w:t>兑付汇票经办</w:t>
            </w:r>
          </w:p>
        </w:tc>
        <w:tc>
          <w:tcPr>
            <w:tcW w:w="1704" w:type="dxa"/>
            <w:vMerge w:val="restart"/>
          </w:tcPr>
          <w:p w:rsidR="004A1DF5" w:rsidRDefault="004A1DF5">
            <w:pPr>
              <w:spacing w:line="240" w:lineRule="auto"/>
              <w:rPr>
                <w:sz w:val="21"/>
              </w:rPr>
            </w:pPr>
            <w:r>
              <w:rPr>
                <w:rFonts w:hint="eastAsia"/>
                <w:sz w:val="21"/>
              </w:rPr>
              <w:t>待兑付</w:t>
            </w:r>
          </w:p>
        </w:tc>
        <w:tc>
          <w:tcPr>
            <w:tcW w:w="1560" w:type="dxa"/>
          </w:tcPr>
          <w:p w:rsidR="004A1DF5" w:rsidRDefault="004A1DF5">
            <w:pPr>
              <w:spacing w:line="240" w:lineRule="auto"/>
              <w:rPr>
                <w:sz w:val="21"/>
              </w:rPr>
            </w:pPr>
          </w:p>
        </w:tc>
        <w:tc>
          <w:tcPr>
            <w:tcW w:w="1620" w:type="dxa"/>
          </w:tcPr>
          <w:p w:rsidR="004A1DF5" w:rsidRDefault="004A1DF5">
            <w:pPr>
              <w:spacing w:line="240" w:lineRule="auto"/>
              <w:rPr>
                <w:sz w:val="21"/>
              </w:rPr>
            </w:pPr>
            <w:r>
              <w:rPr>
                <w:rFonts w:hint="eastAsia"/>
                <w:sz w:val="21"/>
              </w:rPr>
              <w:t>需要复核的</w:t>
            </w:r>
          </w:p>
        </w:tc>
        <w:tc>
          <w:tcPr>
            <w:tcW w:w="1800" w:type="dxa"/>
          </w:tcPr>
          <w:p w:rsidR="004A1DF5" w:rsidRDefault="004A1DF5">
            <w:pPr>
              <w:spacing w:line="240" w:lineRule="auto"/>
              <w:rPr>
                <w:sz w:val="21"/>
              </w:rPr>
            </w:pPr>
            <w:r>
              <w:rPr>
                <w:rFonts w:hint="eastAsia"/>
                <w:sz w:val="21"/>
              </w:rPr>
              <w:t>待兑付复核</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p>
        </w:tc>
        <w:tc>
          <w:tcPr>
            <w:tcW w:w="1620" w:type="dxa"/>
          </w:tcPr>
          <w:p w:rsidR="004A1DF5" w:rsidRDefault="004A1DF5">
            <w:pPr>
              <w:spacing w:line="240" w:lineRule="auto"/>
              <w:rPr>
                <w:sz w:val="21"/>
              </w:rPr>
            </w:pPr>
            <w:r>
              <w:rPr>
                <w:rFonts w:hint="eastAsia"/>
                <w:sz w:val="21"/>
              </w:rPr>
              <w:t>需要授权的</w:t>
            </w:r>
          </w:p>
        </w:tc>
        <w:tc>
          <w:tcPr>
            <w:tcW w:w="1800" w:type="dxa"/>
          </w:tcPr>
          <w:p w:rsidR="004A1DF5" w:rsidRDefault="004A1DF5">
            <w:pPr>
              <w:spacing w:line="240" w:lineRule="auto"/>
              <w:rPr>
                <w:sz w:val="21"/>
              </w:rPr>
            </w:pPr>
            <w:r>
              <w:rPr>
                <w:rFonts w:hint="eastAsia"/>
                <w:sz w:val="21"/>
              </w:rPr>
              <w:t>待兑付授权</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p>
        </w:tc>
        <w:tc>
          <w:tcPr>
            <w:tcW w:w="1620" w:type="dxa"/>
          </w:tcPr>
          <w:p w:rsidR="004A1DF5" w:rsidRDefault="004A1DF5">
            <w:pPr>
              <w:spacing w:line="240" w:lineRule="auto"/>
              <w:rPr>
                <w:sz w:val="21"/>
              </w:rPr>
            </w:pPr>
            <w:r>
              <w:rPr>
                <w:rFonts w:hint="eastAsia"/>
                <w:sz w:val="21"/>
              </w:rPr>
              <w:t>无需复核或授权、需结清的（用挂账单和现金单签发，且无多余款退回户口的）</w:t>
            </w:r>
          </w:p>
        </w:tc>
        <w:tc>
          <w:tcPr>
            <w:tcW w:w="1800" w:type="dxa"/>
          </w:tcPr>
          <w:p w:rsidR="004A1DF5" w:rsidRDefault="004A1DF5">
            <w:pPr>
              <w:spacing w:line="240" w:lineRule="auto"/>
              <w:rPr>
                <w:sz w:val="21"/>
              </w:rPr>
            </w:pPr>
            <w:r>
              <w:rPr>
                <w:rFonts w:hint="eastAsia"/>
                <w:sz w:val="21"/>
              </w:rPr>
              <w:t>待结清</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p>
        </w:tc>
        <w:tc>
          <w:tcPr>
            <w:tcW w:w="1620" w:type="dxa"/>
          </w:tcPr>
          <w:p w:rsidR="004A1DF5" w:rsidRDefault="004A1DF5">
            <w:pPr>
              <w:spacing w:line="240" w:lineRule="auto"/>
              <w:rPr>
                <w:sz w:val="21"/>
              </w:rPr>
            </w:pPr>
            <w:r>
              <w:rPr>
                <w:rFonts w:hint="eastAsia"/>
                <w:sz w:val="21"/>
              </w:rPr>
              <w:t>无需复核或授权也无需结清的</w:t>
            </w:r>
          </w:p>
        </w:tc>
        <w:tc>
          <w:tcPr>
            <w:tcW w:w="1800" w:type="dxa"/>
          </w:tcPr>
          <w:p w:rsidR="004A1DF5" w:rsidRDefault="004A1DF5">
            <w:pPr>
              <w:spacing w:line="240" w:lineRule="auto"/>
              <w:rPr>
                <w:sz w:val="21"/>
              </w:rPr>
            </w:pPr>
            <w:r>
              <w:rPr>
                <w:rFonts w:hint="eastAsia"/>
                <w:sz w:val="21"/>
              </w:rPr>
              <w:t>已结清</w:t>
            </w:r>
          </w:p>
        </w:tc>
      </w:tr>
      <w:tr w:rsidR="004A1DF5">
        <w:trPr>
          <w:cantSplit/>
        </w:trPr>
        <w:tc>
          <w:tcPr>
            <w:tcW w:w="1596" w:type="dxa"/>
            <w:vMerge w:val="restart"/>
          </w:tcPr>
          <w:p w:rsidR="004A1DF5" w:rsidRDefault="004A1DF5">
            <w:pPr>
              <w:spacing w:line="240" w:lineRule="auto"/>
              <w:rPr>
                <w:sz w:val="21"/>
              </w:rPr>
            </w:pPr>
            <w:r>
              <w:rPr>
                <w:rFonts w:hint="eastAsia"/>
                <w:sz w:val="21"/>
              </w:rPr>
              <w:t>兑付汇票复核</w:t>
            </w:r>
          </w:p>
        </w:tc>
        <w:tc>
          <w:tcPr>
            <w:tcW w:w="1704" w:type="dxa"/>
            <w:vMerge w:val="restart"/>
          </w:tcPr>
          <w:p w:rsidR="004A1DF5" w:rsidRDefault="004A1DF5">
            <w:pPr>
              <w:spacing w:line="240" w:lineRule="auto"/>
              <w:rPr>
                <w:sz w:val="21"/>
              </w:rPr>
            </w:pPr>
            <w:r>
              <w:rPr>
                <w:rFonts w:hint="eastAsia"/>
                <w:sz w:val="21"/>
              </w:rPr>
              <w:t>待兑付复核</w:t>
            </w:r>
          </w:p>
        </w:tc>
        <w:tc>
          <w:tcPr>
            <w:tcW w:w="1560" w:type="dxa"/>
          </w:tcPr>
          <w:p w:rsidR="004A1DF5" w:rsidRDefault="004A1DF5">
            <w:pPr>
              <w:spacing w:line="240" w:lineRule="auto"/>
              <w:rPr>
                <w:sz w:val="21"/>
              </w:rPr>
            </w:pPr>
            <w:r>
              <w:rPr>
                <w:rFonts w:hint="eastAsia"/>
                <w:sz w:val="21"/>
              </w:rPr>
              <w:t>同意</w:t>
            </w:r>
          </w:p>
        </w:tc>
        <w:tc>
          <w:tcPr>
            <w:tcW w:w="1620" w:type="dxa"/>
          </w:tcPr>
          <w:p w:rsidR="004A1DF5" w:rsidRDefault="004A1DF5">
            <w:pPr>
              <w:spacing w:line="240" w:lineRule="auto"/>
              <w:rPr>
                <w:sz w:val="21"/>
              </w:rPr>
            </w:pPr>
            <w:r>
              <w:rPr>
                <w:rFonts w:hint="eastAsia"/>
                <w:sz w:val="21"/>
              </w:rPr>
              <w:t>需要授权的</w:t>
            </w:r>
          </w:p>
        </w:tc>
        <w:tc>
          <w:tcPr>
            <w:tcW w:w="1800" w:type="dxa"/>
          </w:tcPr>
          <w:p w:rsidR="004A1DF5" w:rsidRDefault="004A1DF5">
            <w:pPr>
              <w:spacing w:line="240" w:lineRule="auto"/>
              <w:rPr>
                <w:sz w:val="21"/>
              </w:rPr>
            </w:pPr>
            <w:r>
              <w:rPr>
                <w:rFonts w:hint="eastAsia"/>
                <w:sz w:val="21"/>
              </w:rPr>
              <w:t>待兑付授权</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r>
              <w:rPr>
                <w:rFonts w:hint="eastAsia"/>
                <w:sz w:val="21"/>
              </w:rPr>
              <w:t>同意</w:t>
            </w:r>
          </w:p>
        </w:tc>
        <w:tc>
          <w:tcPr>
            <w:tcW w:w="1620" w:type="dxa"/>
          </w:tcPr>
          <w:p w:rsidR="004A1DF5" w:rsidRDefault="004A1DF5">
            <w:pPr>
              <w:spacing w:line="240" w:lineRule="auto"/>
              <w:rPr>
                <w:sz w:val="21"/>
              </w:rPr>
            </w:pPr>
            <w:r>
              <w:rPr>
                <w:rFonts w:hint="eastAsia"/>
                <w:sz w:val="21"/>
              </w:rPr>
              <w:t>无需授权、需结清的</w:t>
            </w:r>
          </w:p>
        </w:tc>
        <w:tc>
          <w:tcPr>
            <w:tcW w:w="1800" w:type="dxa"/>
          </w:tcPr>
          <w:p w:rsidR="004A1DF5" w:rsidRDefault="004A1DF5">
            <w:pPr>
              <w:spacing w:line="240" w:lineRule="auto"/>
              <w:rPr>
                <w:sz w:val="21"/>
              </w:rPr>
            </w:pPr>
            <w:r>
              <w:rPr>
                <w:rFonts w:hint="eastAsia"/>
                <w:sz w:val="21"/>
              </w:rPr>
              <w:t>待结清</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r>
              <w:rPr>
                <w:rFonts w:hint="eastAsia"/>
                <w:sz w:val="21"/>
              </w:rPr>
              <w:t>同意</w:t>
            </w:r>
          </w:p>
        </w:tc>
        <w:tc>
          <w:tcPr>
            <w:tcW w:w="1620" w:type="dxa"/>
          </w:tcPr>
          <w:p w:rsidR="004A1DF5" w:rsidRDefault="004A1DF5">
            <w:pPr>
              <w:spacing w:line="240" w:lineRule="auto"/>
              <w:rPr>
                <w:sz w:val="21"/>
              </w:rPr>
            </w:pPr>
            <w:r>
              <w:rPr>
                <w:rFonts w:hint="eastAsia"/>
                <w:sz w:val="21"/>
              </w:rPr>
              <w:t>无需授权、无需结清</w:t>
            </w:r>
          </w:p>
        </w:tc>
        <w:tc>
          <w:tcPr>
            <w:tcW w:w="1800" w:type="dxa"/>
          </w:tcPr>
          <w:p w:rsidR="004A1DF5" w:rsidRDefault="004A1DF5">
            <w:pPr>
              <w:spacing w:line="240" w:lineRule="auto"/>
              <w:rPr>
                <w:sz w:val="21"/>
              </w:rPr>
            </w:pPr>
            <w:r>
              <w:rPr>
                <w:rFonts w:hint="eastAsia"/>
                <w:sz w:val="21"/>
              </w:rPr>
              <w:t>已结清</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r>
              <w:rPr>
                <w:rFonts w:hint="eastAsia"/>
                <w:sz w:val="21"/>
              </w:rPr>
              <w:t>不同意</w:t>
            </w:r>
          </w:p>
        </w:tc>
        <w:tc>
          <w:tcPr>
            <w:tcW w:w="1620" w:type="dxa"/>
          </w:tcPr>
          <w:p w:rsidR="004A1DF5" w:rsidRDefault="004A1DF5">
            <w:pPr>
              <w:spacing w:line="240" w:lineRule="auto"/>
              <w:rPr>
                <w:sz w:val="21"/>
              </w:rPr>
            </w:pPr>
          </w:p>
        </w:tc>
        <w:tc>
          <w:tcPr>
            <w:tcW w:w="1800" w:type="dxa"/>
          </w:tcPr>
          <w:p w:rsidR="004A1DF5" w:rsidRDefault="004A1DF5">
            <w:pPr>
              <w:spacing w:line="240" w:lineRule="auto"/>
              <w:rPr>
                <w:sz w:val="21"/>
              </w:rPr>
            </w:pPr>
            <w:r>
              <w:rPr>
                <w:rFonts w:hint="eastAsia"/>
                <w:sz w:val="21"/>
              </w:rPr>
              <w:t>待兑付</w:t>
            </w:r>
          </w:p>
        </w:tc>
      </w:tr>
      <w:tr w:rsidR="004A1DF5">
        <w:trPr>
          <w:cantSplit/>
        </w:trPr>
        <w:tc>
          <w:tcPr>
            <w:tcW w:w="1596" w:type="dxa"/>
            <w:vMerge w:val="restart"/>
          </w:tcPr>
          <w:p w:rsidR="004A1DF5" w:rsidRDefault="004A1DF5">
            <w:pPr>
              <w:spacing w:line="240" w:lineRule="auto"/>
              <w:rPr>
                <w:sz w:val="21"/>
              </w:rPr>
            </w:pPr>
            <w:r>
              <w:rPr>
                <w:rFonts w:hint="eastAsia"/>
                <w:sz w:val="21"/>
              </w:rPr>
              <w:t>兑付汇票授权</w:t>
            </w:r>
          </w:p>
        </w:tc>
        <w:tc>
          <w:tcPr>
            <w:tcW w:w="1704" w:type="dxa"/>
            <w:vMerge w:val="restart"/>
          </w:tcPr>
          <w:p w:rsidR="004A1DF5" w:rsidRDefault="004A1DF5">
            <w:pPr>
              <w:spacing w:line="240" w:lineRule="auto"/>
              <w:rPr>
                <w:sz w:val="21"/>
              </w:rPr>
            </w:pPr>
            <w:r>
              <w:rPr>
                <w:rFonts w:hint="eastAsia"/>
                <w:sz w:val="21"/>
              </w:rPr>
              <w:t>待兑付授权</w:t>
            </w:r>
          </w:p>
        </w:tc>
        <w:tc>
          <w:tcPr>
            <w:tcW w:w="1560" w:type="dxa"/>
          </w:tcPr>
          <w:p w:rsidR="004A1DF5" w:rsidRDefault="004A1DF5">
            <w:pPr>
              <w:spacing w:line="240" w:lineRule="auto"/>
              <w:rPr>
                <w:sz w:val="21"/>
              </w:rPr>
            </w:pPr>
            <w:r>
              <w:rPr>
                <w:rFonts w:hint="eastAsia"/>
                <w:sz w:val="21"/>
              </w:rPr>
              <w:t>同意</w:t>
            </w:r>
          </w:p>
        </w:tc>
        <w:tc>
          <w:tcPr>
            <w:tcW w:w="1620" w:type="dxa"/>
          </w:tcPr>
          <w:p w:rsidR="004A1DF5" w:rsidRDefault="004A1DF5">
            <w:pPr>
              <w:spacing w:line="240" w:lineRule="auto"/>
              <w:rPr>
                <w:sz w:val="21"/>
              </w:rPr>
            </w:pPr>
            <w:r>
              <w:rPr>
                <w:rFonts w:hint="eastAsia"/>
                <w:sz w:val="21"/>
              </w:rPr>
              <w:t>需要结清的</w:t>
            </w:r>
          </w:p>
        </w:tc>
        <w:tc>
          <w:tcPr>
            <w:tcW w:w="1800" w:type="dxa"/>
          </w:tcPr>
          <w:p w:rsidR="004A1DF5" w:rsidRDefault="004A1DF5">
            <w:pPr>
              <w:spacing w:line="240" w:lineRule="auto"/>
              <w:rPr>
                <w:sz w:val="21"/>
              </w:rPr>
            </w:pPr>
            <w:r>
              <w:rPr>
                <w:rFonts w:hint="eastAsia"/>
                <w:sz w:val="21"/>
              </w:rPr>
              <w:t>待结清</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r>
              <w:rPr>
                <w:rFonts w:hint="eastAsia"/>
                <w:sz w:val="21"/>
              </w:rPr>
              <w:t>同意</w:t>
            </w:r>
          </w:p>
        </w:tc>
        <w:tc>
          <w:tcPr>
            <w:tcW w:w="1620" w:type="dxa"/>
          </w:tcPr>
          <w:p w:rsidR="004A1DF5" w:rsidRDefault="004A1DF5">
            <w:pPr>
              <w:spacing w:line="240" w:lineRule="auto"/>
              <w:rPr>
                <w:sz w:val="21"/>
              </w:rPr>
            </w:pPr>
            <w:r>
              <w:rPr>
                <w:rFonts w:hint="eastAsia"/>
                <w:sz w:val="21"/>
              </w:rPr>
              <w:t>无需结清的</w:t>
            </w:r>
          </w:p>
        </w:tc>
        <w:tc>
          <w:tcPr>
            <w:tcW w:w="1800" w:type="dxa"/>
          </w:tcPr>
          <w:p w:rsidR="004A1DF5" w:rsidRDefault="004A1DF5">
            <w:pPr>
              <w:spacing w:line="240" w:lineRule="auto"/>
              <w:rPr>
                <w:sz w:val="21"/>
              </w:rPr>
            </w:pPr>
            <w:r>
              <w:rPr>
                <w:rFonts w:hint="eastAsia"/>
                <w:sz w:val="21"/>
              </w:rPr>
              <w:t>已结清</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r>
              <w:rPr>
                <w:rFonts w:hint="eastAsia"/>
                <w:sz w:val="21"/>
              </w:rPr>
              <w:t>不同意</w:t>
            </w:r>
          </w:p>
        </w:tc>
        <w:tc>
          <w:tcPr>
            <w:tcW w:w="1620" w:type="dxa"/>
          </w:tcPr>
          <w:p w:rsidR="004A1DF5" w:rsidRDefault="004A1DF5">
            <w:pPr>
              <w:spacing w:line="240" w:lineRule="auto"/>
              <w:rPr>
                <w:sz w:val="21"/>
              </w:rPr>
            </w:pPr>
          </w:p>
        </w:tc>
        <w:tc>
          <w:tcPr>
            <w:tcW w:w="1800" w:type="dxa"/>
          </w:tcPr>
          <w:p w:rsidR="004A1DF5" w:rsidRDefault="004A1DF5">
            <w:pPr>
              <w:spacing w:line="240" w:lineRule="auto"/>
              <w:rPr>
                <w:sz w:val="21"/>
              </w:rPr>
            </w:pPr>
            <w:r>
              <w:rPr>
                <w:rFonts w:hint="eastAsia"/>
                <w:sz w:val="21"/>
              </w:rPr>
              <w:t>待兑付</w:t>
            </w:r>
          </w:p>
        </w:tc>
      </w:tr>
      <w:tr w:rsidR="004A1DF5">
        <w:trPr>
          <w:cantSplit/>
        </w:trPr>
        <w:tc>
          <w:tcPr>
            <w:tcW w:w="1596" w:type="dxa"/>
            <w:vMerge w:val="restart"/>
          </w:tcPr>
          <w:p w:rsidR="004A1DF5" w:rsidRDefault="004A1DF5">
            <w:pPr>
              <w:spacing w:line="240" w:lineRule="auto"/>
              <w:rPr>
                <w:sz w:val="21"/>
              </w:rPr>
            </w:pPr>
            <w:r>
              <w:rPr>
                <w:rFonts w:hint="eastAsia"/>
                <w:sz w:val="21"/>
              </w:rPr>
              <w:t>结清汇票经办</w:t>
            </w:r>
          </w:p>
        </w:tc>
        <w:tc>
          <w:tcPr>
            <w:tcW w:w="1704" w:type="dxa"/>
            <w:vMerge w:val="restart"/>
          </w:tcPr>
          <w:p w:rsidR="004A1DF5" w:rsidRDefault="004A1DF5">
            <w:pPr>
              <w:spacing w:line="240" w:lineRule="auto"/>
              <w:rPr>
                <w:sz w:val="21"/>
              </w:rPr>
            </w:pPr>
            <w:r>
              <w:rPr>
                <w:rFonts w:hint="eastAsia"/>
                <w:sz w:val="21"/>
              </w:rPr>
              <w:t>待结清</w:t>
            </w:r>
          </w:p>
        </w:tc>
        <w:tc>
          <w:tcPr>
            <w:tcW w:w="1560" w:type="dxa"/>
          </w:tcPr>
          <w:p w:rsidR="004A1DF5" w:rsidRDefault="004A1DF5">
            <w:pPr>
              <w:spacing w:line="240" w:lineRule="auto"/>
              <w:rPr>
                <w:sz w:val="21"/>
              </w:rPr>
            </w:pPr>
          </w:p>
        </w:tc>
        <w:tc>
          <w:tcPr>
            <w:tcW w:w="1620" w:type="dxa"/>
          </w:tcPr>
          <w:p w:rsidR="004A1DF5" w:rsidRDefault="004A1DF5">
            <w:pPr>
              <w:spacing w:line="240" w:lineRule="auto"/>
              <w:rPr>
                <w:sz w:val="21"/>
              </w:rPr>
            </w:pPr>
            <w:r>
              <w:rPr>
                <w:rFonts w:hint="eastAsia"/>
                <w:sz w:val="21"/>
              </w:rPr>
              <w:t>需要复核的</w:t>
            </w:r>
          </w:p>
        </w:tc>
        <w:tc>
          <w:tcPr>
            <w:tcW w:w="1800" w:type="dxa"/>
          </w:tcPr>
          <w:p w:rsidR="004A1DF5" w:rsidRDefault="004A1DF5">
            <w:pPr>
              <w:spacing w:line="240" w:lineRule="auto"/>
              <w:rPr>
                <w:sz w:val="21"/>
              </w:rPr>
            </w:pPr>
            <w:r>
              <w:rPr>
                <w:rFonts w:hint="eastAsia"/>
                <w:sz w:val="21"/>
              </w:rPr>
              <w:t>结清待复核</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p>
        </w:tc>
        <w:tc>
          <w:tcPr>
            <w:tcW w:w="1620" w:type="dxa"/>
          </w:tcPr>
          <w:p w:rsidR="004A1DF5" w:rsidRDefault="004A1DF5">
            <w:pPr>
              <w:spacing w:line="240" w:lineRule="auto"/>
              <w:rPr>
                <w:sz w:val="21"/>
              </w:rPr>
            </w:pPr>
            <w:r>
              <w:rPr>
                <w:rFonts w:hint="eastAsia"/>
                <w:sz w:val="21"/>
              </w:rPr>
              <w:t>需要授权的</w:t>
            </w:r>
          </w:p>
        </w:tc>
        <w:tc>
          <w:tcPr>
            <w:tcW w:w="1800" w:type="dxa"/>
          </w:tcPr>
          <w:p w:rsidR="004A1DF5" w:rsidRDefault="004A1DF5">
            <w:pPr>
              <w:spacing w:line="240" w:lineRule="auto"/>
              <w:rPr>
                <w:sz w:val="21"/>
              </w:rPr>
            </w:pPr>
            <w:r>
              <w:rPr>
                <w:rFonts w:hint="eastAsia"/>
                <w:sz w:val="21"/>
              </w:rPr>
              <w:t>结清待授权</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sz w:val="21"/>
              </w:rPr>
            </w:pPr>
          </w:p>
        </w:tc>
        <w:tc>
          <w:tcPr>
            <w:tcW w:w="1620" w:type="dxa"/>
          </w:tcPr>
          <w:p w:rsidR="004A1DF5" w:rsidRDefault="004A1DF5">
            <w:pPr>
              <w:spacing w:line="240" w:lineRule="auto"/>
              <w:rPr>
                <w:sz w:val="21"/>
              </w:rPr>
            </w:pPr>
            <w:r>
              <w:rPr>
                <w:rFonts w:hint="eastAsia"/>
                <w:sz w:val="21"/>
              </w:rPr>
              <w:t>无需复核或授权的</w:t>
            </w:r>
          </w:p>
        </w:tc>
        <w:tc>
          <w:tcPr>
            <w:tcW w:w="1800" w:type="dxa"/>
          </w:tcPr>
          <w:p w:rsidR="004A1DF5" w:rsidRDefault="004A1DF5">
            <w:pPr>
              <w:spacing w:line="240" w:lineRule="auto"/>
              <w:rPr>
                <w:sz w:val="21"/>
              </w:rPr>
            </w:pPr>
            <w:r>
              <w:rPr>
                <w:rFonts w:hint="eastAsia"/>
                <w:sz w:val="21"/>
              </w:rPr>
              <w:t>已结清</w:t>
            </w:r>
          </w:p>
        </w:tc>
      </w:tr>
      <w:tr w:rsidR="004A1DF5">
        <w:trPr>
          <w:cantSplit/>
        </w:trPr>
        <w:tc>
          <w:tcPr>
            <w:tcW w:w="1596" w:type="dxa"/>
            <w:vMerge w:val="restart"/>
          </w:tcPr>
          <w:p w:rsidR="004A1DF5" w:rsidRDefault="004A1DF5">
            <w:pPr>
              <w:spacing w:line="240" w:lineRule="auto"/>
              <w:rPr>
                <w:rFonts w:ascii="宋体" w:hAnsi="宋体"/>
                <w:sz w:val="21"/>
              </w:rPr>
            </w:pPr>
            <w:r>
              <w:rPr>
                <w:rFonts w:ascii="宋体" w:hAnsi="宋体" w:hint="eastAsia"/>
                <w:sz w:val="21"/>
              </w:rPr>
              <w:t>结清汇票复核</w:t>
            </w:r>
          </w:p>
        </w:tc>
        <w:tc>
          <w:tcPr>
            <w:tcW w:w="1704" w:type="dxa"/>
            <w:vMerge w:val="restart"/>
          </w:tcPr>
          <w:p w:rsidR="004A1DF5" w:rsidRDefault="004A1DF5">
            <w:pPr>
              <w:spacing w:line="240" w:lineRule="auto"/>
              <w:rPr>
                <w:rFonts w:ascii="宋体" w:hAnsi="宋体"/>
                <w:sz w:val="21"/>
              </w:rPr>
            </w:pPr>
            <w:r>
              <w:rPr>
                <w:rFonts w:ascii="宋体" w:hAnsi="宋体" w:hint="eastAsia"/>
                <w:sz w:val="21"/>
              </w:rPr>
              <w:t>结清待复核</w:t>
            </w:r>
          </w:p>
        </w:tc>
        <w:tc>
          <w:tcPr>
            <w:tcW w:w="1560" w:type="dxa"/>
          </w:tcPr>
          <w:p w:rsidR="004A1DF5" w:rsidRDefault="004A1DF5">
            <w:pPr>
              <w:spacing w:line="240" w:lineRule="auto"/>
              <w:rPr>
                <w:rFonts w:ascii="宋体" w:hAnsi="宋体"/>
                <w:sz w:val="21"/>
              </w:rPr>
            </w:pPr>
            <w:r>
              <w:rPr>
                <w:rFonts w:ascii="宋体" w:hAnsi="宋体" w:hint="eastAsia"/>
                <w:sz w:val="21"/>
              </w:rPr>
              <w:t>同意</w:t>
            </w:r>
          </w:p>
        </w:tc>
        <w:tc>
          <w:tcPr>
            <w:tcW w:w="1620" w:type="dxa"/>
          </w:tcPr>
          <w:p w:rsidR="004A1DF5" w:rsidRDefault="004A1DF5">
            <w:pPr>
              <w:spacing w:line="240" w:lineRule="auto"/>
              <w:rPr>
                <w:rFonts w:ascii="宋体" w:hAnsi="宋体"/>
                <w:sz w:val="21"/>
              </w:rPr>
            </w:pPr>
            <w:r>
              <w:rPr>
                <w:rFonts w:ascii="宋体" w:hAnsi="宋体" w:hint="eastAsia"/>
                <w:sz w:val="21"/>
              </w:rPr>
              <w:t>需要授权的</w:t>
            </w:r>
          </w:p>
        </w:tc>
        <w:tc>
          <w:tcPr>
            <w:tcW w:w="1800" w:type="dxa"/>
          </w:tcPr>
          <w:p w:rsidR="004A1DF5" w:rsidRDefault="004A1DF5">
            <w:pPr>
              <w:spacing w:line="240" w:lineRule="auto"/>
              <w:rPr>
                <w:rFonts w:ascii="宋体" w:hAnsi="宋体"/>
                <w:sz w:val="21"/>
              </w:rPr>
            </w:pPr>
            <w:r>
              <w:rPr>
                <w:rFonts w:ascii="宋体" w:hAnsi="宋体" w:hint="eastAsia"/>
                <w:sz w:val="21"/>
              </w:rPr>
              <w:t>结清待授权</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rFonts w:ascii="宋体" w:hAnsi="宋体"/>
                <w:sz w:val="21"/>
              </w:rPr>
            </w:pPr>
            <w:r>
              <w:rPr>
                <w:rFonts w:ascii="宋体" w:hAnsi="宋体" w:hint="eastAsia"/>
                <w:sz w:val="21"/>
              </w:rPr>
              <w:t>同意</w:t>
            </w:r>
          </w:p>
        </w:tc>
        <w:tc>
          <w:tcPr>
            <w:tcW w:w="1620" w:type="dxa"/>
          </w:tcPr>
          <w:p w:rsidR="004A1DF5" w:rsidRDefault="004A1DF5">
            <w:pPr>
              <w:spacing w:line="240" w:lineRule="auto"/>
              <w:rPr>
                <w:rFonts w:ascii="宋体" w:hAnsi="宋体"/>
                <w:sz w:val="21"/>
              </w:rPr>
            </w:pPr>
            <w:r>
              <w:rPr>
                <w:rFonts w:ascii="宋体" w:hAnsi="宋体" w:hint="eastAsia"/>
                <w:sz w:val="21"/>
              </w:rPr>
              <w:t>无需授权的</w:t>
            </w:r>
          </w:p>
        </w:tc>
        <w:tc>
          <w:tcPr>
            <w:tcW w:w="1800" w:type="dxa"/>
          </w:tcPr>
          <w:p w:rsidR="004A1DF5" w:rsidRDefault="004A1DF5">
            <w:pPr>
              <w:spacing w:line="240" w:lineRule="auto"/>
              <w:rPr>
                <w:rFonts w:ascii="宋体" w:hAnsi="宋体"/>
                <w:sz w:val="21"/>
              </w:rPr>
            </w:pPr>
            <w:r>
              <w:rPr>
                <w:rFonts w:ascii="宋体" w:hAnsi="宋体" w:hint="eastAsia"/>
                <w:sz w:val="21"/>
              </w:rPr>
              <w:t>已结清</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rFonts w:ascii="宋体" w:hAnsi="宋体"/>
                <w:sz w:val="21"/>
              </w:rPr>
            </w:pPr>
            <w:r>
              <w:rPr>
                <w:rFonts w:ascii="宋体" w:hAnsi="宋体" w:hint="eastAsia"/>
                <w:sz w:val="21"/>
              </w:rPr>
              <w:t>不同意</w:t>
            </w:r>
          </w:p>
        </w:tc>
        <w:tc>
          <w:tcPr>
            <w:tcW w:w="1620" w:type="dxa"/>
          </w:tcPr>
          <w:p w:rsidR="004A1DF5" w:rsidRDefault="004A1DF5">
            <w:pPr>
              <w:spacing w:line="240" w:lineRule="auto"/>
              <w:rPr>
                <w:rFonts w:ascii="宋体" w:hAnsi="宋体"/>
                <w:sz w:val="21"/>
              </w:rPr>
            </w:pPr>
          </w:p>
        </w:tc>
        <w:tc>
          <w:tcPr>
            <w:tcW w:w="1800" w:type="dxa"/>
          </w:tcPr>
          <w:p w:rsidR="004A1DF5" w:rsidRDefault="004A1DF5">
            <w:pPr>
              <w:spacing w:line="240" w:lineRule="auto"/>
              <w:rPr>
                <w:rFonts w:ascii="宋体" w:hAnsi="宋体"/>
                <w:sz w:val="21"/>
              </w:rPr>
            </w:pPr>
            <w:r>
              <w:rPr>
                <w:rFonts w:ascii="宋体" w:hAnsi="宋体" w:hint="eastAsia"/>
                <w:sz w:val="21"/>
              </w:rPr>
              <w:t>待结清</w:t>
            </w:r>
          </w:p>
        </w:tc>
      </w:tr>
      <w:tr w:rsidR="004A1DF5">
        <w:trPr>
          <w:cantSplit/>
        </w:trPr>
        <w:tc>
          <w:tcPr>
            <w:tcW w:w="1596" w:type="dxa"/>
            <w:vMerge w:val="restart"/>
          </w:tcPr>
          <w:p w:rsidR="004A1DF5" w:rsidRDefault="004A1DF5">
            <w:pPr>
              <w:spacing w:line="240" w:lineRule="auto"/>
              <w:rPr>
                <w:rFonts w:ascii="宋体" w:hAnsi="宋体"/>
                <w:sz w:val="21"/>
              </w:rPr>
            </w:pPr>
            <w:r>
              <w:rPr>
                <w:rFonts w:ascii="宋体" w:hAnsi="宋体" w:hint="eastAsia"/>
                <w:sz w:val="21"/>
              </w:rPr>
              <w:lastRenderedPageBreak/>
              <w:t>结清汇票授权</w:t>
            </w:r>
          </w:p>
        </w:tc>
        <w:tc>
          <w:tcPr>
            <w:tcW w:w="1704" w:type="dxa"/>
            <w:vMerge w:val="restart"/>
          </w:tcPr>
          <w:p w:rsidR="004A1DF5" w:rsidRDefault="004A1DF5">
            <w:pPr>
              <w:spacing w:line="240" w:lineRule="auto"/>
              <w:rPr>
                <w:rFonts w:ascii="宋体" w:hAnsi="宋体"/>
                <w:sz w:val="21"/>
              </w:rPr>
            </w:pPr>
            <w:r>
              <w:rPr>
                <w:rFonts w:ascii="宋体" w:hAnsi="宋体" w:hint="eastAsia"/>
                <w:sz w:val="21"/>
              </w:rPr>
              <w:t>结清待授权</w:t>
            </w:r>
          </w:p>
        </w:tc>
        <w:tc>
          <w:tcPr>
            <w:tcW w:w="1560" w:type="dxa"/>
          </w:tcPr>
          <w:p w:rsidR="004A1DF5" w:rsidRDefault="004A1DF5">
            <w:pPr>
              <w:spacing w:line="240" w:lineRule="auto"/>
              <w:rPr>
                <w:rFonts w:ascii="宋体" w:hAnsi="宋体"/>
                <w:sz w:val="21"/>
              </w:rPr>
            </w:pPr>
            <w:r>
              <w:rPr>
                <w:rFonts w:ascii="宋体" w:hAnsi="宋体" w:hint="eastAsia"/>
                <w:sz w:val="21"/>
              </w:rPr>
              <w:t>同意</w:t>
            </w:r>
          </w:p>
        </w:tc>
        <w:tc>
          <w:tcPr>
            <w:tcW w:w="1620" w:type="dxa"/>
          </w:tcPr>
          <w:p w:rsidR="004A1DF5" w:rsidRDefault="004A1DF5">
            <w:pPr>
              <w:spacing w:line="240" w:lineRule="auto"/>
              <w:rPr>
                <w:rFonts w:ascii="宋体" w:hAnsi="宋体"/>
                <w:sz w:val="21"/>
              </w:rPr>
            </w:pPr>
          </w:p>
        </w:tc>
        <w:tc>
          <w:tcPr>
            <w:tcW w:w="1800" w:type="dxa"/>
          </w:tcPr>
          <w:p w:rsidR="004A1DF5" w:rsidRDefault="004A1DF5">
            <w:pPr>
              <w:spacing w:line="240" w:lineRule="auto"/>
              <w:rPr>
                <w:rFonts w:ascii="宋体" w:hAnsi="宋体"/>
                <w:sz w:val="21"/>
              </w:rPr>
            </w:pPr>
            <w:r>
              <w:rPr>
                <w:rFonts w:ascii="宋体" w:hAnsi="宋体" w:hint="eastAsia"/>
                <w:sz w:val="21"/>
              </w:rPr>
              <w:t>已结清</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rFonts w:ascii="宋体" w:hAnsi="宋体"/>
                <w:sz w:val="21"/>
              </w:rPr>
            </w:pPr>
            <w:r>
              <w:rPr>
                <w:rFonts w:ascii="宋体" w:hAnsi="宋体" w:hint="eastAsia"/>
                <w:sz w:val="21"/>
              </w:rPr>
              <w:t>不同意</w:t>
            </w:r>
          </w:p>
        </w:tc>
        <w:tc>
          <w:tcPr>
            <w:tcW w:w="1620" w:type="dxa"/>
          </w:tcPr>
          <w:p w:rsidR="004A1DF5" w:rsidRDefault="004A1DF5">
            <w:pPr>
              <w:spacing w:line="240" w:lineRule="auto"/>
              <w:rPr>
                <w:rFonts w:ascii="宋体" w:hAnsi="宋体"/>
                <w:sz w:val="21"/>
              </w:rPr>
            </w:pPr>
          </w:p>
        </w:tc>
        <w:tc>
          <w:tcPr>
            <w:tcW w:w="1800" w:type="dxa"/>
          </w:tcPr>
          <w:p w:rsidR="004A1DF5" w:rsidRDefault="004A1DF5">
            <w:pPr>
              <w:spacing w:line="240" w:lineRule="auto"/>
              <w:rPr>
                <w:rFonts w:ascii="宋体" w:hAnsi="宋体"/>
                <w:sz w:val="21"/>
              </w:rPr>
            </w:pPr>
            <w:r>
              <w:rPr>
                <w:rFonts w:ascii="宋体" w:hAnsi="宋体" w:hint="eastAsia"/>
                <w:sz w:val="21"/>
              </w:rPr>
              <w:t>待结清</w:t>
            </w:r>
          </w:p>
        </w:tc>
      </w:tr>
      <w:tr w:rsidR="004A1DF5">
        <w:trPr>
          <w:cantSplit/>
        </w:trPr>
        <w:tc>
          <w:tcPr>
            <w:tcW w:w="1596" w:type="dxa"/>
          </w:tcPr>
          <w:p w:rsidR="004A1DF5" w:rsidRDefault="004A1DF5">
            <w:pPr>
              <w:spacing w:line="240" w:lineRule="auto"/>
              <w:rPr>
                <w:rFonts w:ascii="宋体" w:hAnsi="宋体"/>
                <w:sz w:val="21"/>
              </w:rPr>
            </w:pPr>
            <w:r>
              <w:rPr>
                <w:rFonts w:ascii="宋体" w:hAnsi="宋体" w:hint="eastAsia"/>
                <w:sz w:val="21"/>
              </w:rPr>
              <w:t>综合处理-取消结清</w:t>
            </w:r>
          </w:p>
        </w:tc>
        <w:tc>
          <w:tcPr>
            <w:tcW w:w="1704" w:type="dxa"/>
          </w:tcPr>
          <w:p w:rsidR="004A1DF5" w:rsidRDefault="004A1DF5">
            <w:pPr>
              <w:spacing w:line="240" w:lineRule="auto"/>
              <w:rPr>
                <w:rFonts w:ascii="宋体" w:hAnsi="宋体"/>
                <w:sz w:val="21"/>
              </w:rPr>
            </w:pPr>
            <w:r>
              <w:rPr>
                <w:rFonts w:ascii="宋体" w:hAnsi="宋体" w:hint="eastAsia"/>
                <w:sz w:val="21"/>
              </w:rPr>
              <w:t>已结清</w:t>
            </w:r>
          </w:p>
        </w:tc>
        <w:tc>
          <w:tcPr>
            <w:tcW w:w="1560" w:type="dxa"/>
          </w:tcPr>
          <w:p w:rsidR="004A1DF5" w:rsidRDefault="004A1DF5">
            <w:pPr>
              <w:spacing w:line="240" w:lineRule="auto"/>
              <w:rPr>
                <w:rFonts w:ascii="宋体" w:hAnsi="宋体"/>
                <w:sz w:val="21"/>
              </w:rPr>
            </w:pPr>
          </w:p>
        </w:tc>
        <w:tc>
          <w:tcPr>
            <w:tcW w:w="1620" w:type="dxa"/>
          </w:tcPr>
          <w:p w:rsidR="004A1DF5" w:rsidRDefault="004A1DF5">
            <w:pPr>
              <w:spacing w:line="240" w:lineRule="auto"/>
              <w:rPr>
                <w:rFonts w:ascii="宋体" w:hAnsi="宋体"/>
                <w:sz w:val="21"/>
              </w:rPr>
            </w:pPr>
          </w:p>
        </w:tc>
        <w:tc>
          <w:tcPr>
            <w:tcW w:w="1800" w:type="dxa"/>
          </w:tcPr>
          <w:p w:rsidR="004A1DF5" w:rsidRDefault="004A1DF5">
            <w:pPr>
              <w:spacing w:line="240" w:lineRule="auto"/>
              <w:rPr>
                <w:rFonts w:ascii="宋体" w:hAnsi="宋体"/>
                <w:sz w:val="21"/>
              </w:rPr>
            </w:pPr>
            <w:r>
              <w:rPr>
                <w:rFonts w:ascii="宋体" w:hAnsi="宋体" w:hint="eastAsia"/>
                <w:sz w:val="21"/>
              </w:rPr>
              <w:t>待结清</w:t>
            </w:r>
          </w:p>
        </w:tc>
      </w:tr>
      <w:tr w:rsidR="004A1DF5">
        <w:tc>
          <w:tcPr>
            <w:tcW w:w="1596" w:type="dxa"/>
          </w:tcPr>
          <w:p w:rsidR="004A1DF5" w:rsidRDefault="004A1DF5">
            <w:pPr>
              <w:spacing w:line="240" w:lineRule="auto"/>
              <w:rPr>
                <w:rFonts w:ascii="宋体" w:hAnsi="宋体"/>
                <w:sz w:val="21"/>
              </w:rPr>
            </w:pPr>
            <w:r>
              <w:rPr>
                <w:rFonts w:ascii="宋体" w:hAnsi="宋体" w:hint="eastAsia"/>
                <w:sz w:val="21"/>
              </w:rPr>
              <w:t>综合处理－取消兑付</w:t>
            </w:r>
          </w:p>
        </w:tc>
        <w:tc>
          <w:tcPr>
            <w:tcW w:w="1704" w:type="dxa"/>
          </w:tcPr>
          <w:p w:rsidR="004A1DF5" w:rsidRDefault="004A1DF5">
            <w:pPr>
              <w:spacing w:line="240" w:lineRule="auto"/>
              <w:rPr>
                <w:rFonts w:ascii="宋体" w:hAnsi="宋体"/>
                <w:sz w:val="21"/>
              </w:rPr>
            </w:pPr>
            <w:r>
              <w:rPr>
                <w:rFonts w:ascii="宋体" w:hAnsi="宋体" w:hint="eastAsia"/>
                <w:sz w:val="21"/>
              </w:rPr>
              <w:t>待结清/已结清</w:t>
            </w:r>
          </w:p>
        </w:tc>
        <w:tc>
          <w:tcPr>
            <w:tcW w:w="1560" w:type="dxa"/>
          </w:tcPr>
          <w:p w:rsidR="004A1DF5" w:rsidRDefault="004A1DF5">
            <w:pPr>
              <w:spacing w:line="240" w:lineRule="auto"/>
              <w:rPr>
                <w:rFonts w:ascii="宋体" w:hAnsi="宋体"/>
                <w:sz w:val="21"/>
              </w:rPr>
            </w:pPr>
          </w:p>
        </w:tc>
        <w:tc>
          <w:tcPr>
            <w:tcW w:w="1620" w:type="dxa"/>
          </w:tcPr>
          <w:p w:rsidR="004A1DF5" w:rsidRDefault="004A1DF5">
            <w:pPr>
              <w:spacing w:line="240" w:lineRule="auto"/>
              <w:rPr>
                <w:rFonts w:ascii="宋体" w:hAnsi="宋体"/>
                <w:sz w:val="21"/>
              </w:rPr>
            </w:pPr>
          </w:p>
        </w:tc>
        <w:tc>
          <w:tcPr>
            <w:tcW w:w="1800" w:type="dxa"/>
          </w:tcPr>
          <w:p w:rsidR="004A1DF5" w:rsidRDefault="004A1DF5">
            <w:pPr>
              <w:spacing w:line="240" w:lineRule="auto"/>
              <w:rPr>
                <w:rFonts w:ascii="宋体" w:hAnsi="宋体"/>
                <w:sz w:val="21"/>
              </w:rPr>
            </w:pPr>
            <w:r>
              <w:rPr>
                <w:rFonts w:ascii="宋体" w:hAnsi="宋体" w:hint="eastAsia"/>
                <w:sz w:val="21"/>
              </w:rPr>
              <w:t>待兑付</w:t>
            </w:r>
          </w:p>
        </w:tc>
      </w:tr>
      <w:tr w:rsidR="004A1DF5">
        <w:tc>
          <w:tcPr>
            <w:tcW w:w="1596" w:type="dxa"/>
          </w:tcPr>
          <w:p w:rsidR="004A1DF5" w:rsidRDefault="004A1DF5">
            <w:pPr>
              <w:spacing w:line="240" w:lineRule="auto"/>
              <w:rPr>
                <w:rFonts w:ascii="宋体" w:hAnsi="宋体"/>
                <w:sz w:val="21"/>
              </w:rPr>
            </w:pPr>
            <w:r>
              <w:rPr>
                <w:rFonts w:ascii="宋体" w:hAnsi="宋体" w:hint="eastAsia"/>
                <w:sz w:val="21"/>
              </w:rPr>
              <w:t>综合处理－取消退回</w:t>
            </w:r>
          </w:p>
        </w:tc>
        <w:tc>
          <w:tcPr>
            <w:tcW w:w="1704" w:type="dxa"/>
          </w:tcPr>
          <w:p w:rsidR="004A1DF5" w:rsidRDefault="004A1DF5">
            <w:pPr>
              <w:spacing w:line="240" w:lineRule="auto"/>
              <w:rPr>
                <w:rFonts w:ascii="宋体" w:hAnsi="宋体"/>
                <w:sz w:val="21"/>
              </w:rPr>
            </w:pPr>
            <w:r>
              <w:rPr>
                <w:rFonts w:ascii="宋体" w:hAnsi="宋体" w:hint="eastAsia"/>
                <w:sz w:val="21"/>
              </w:rPr>
              <w:t>已退回</w:t>
            </w:r>
          </w:p>
        </w:tc>
        <w:tc>
          <w:tcPr>
            <w:tcW w:w="1560" w:type="dxa"/>
          </w:tcPr>
          <w:p w:rsidR="004A1DF5" w:rsidRDefault="004A1DF5">
            <w:pPr>
              <w:spacing w:line="240" w:lineRule="auto"/>
              <w:rPr>
                <w:rFonts w:ascii="宋体" w:hAnsi="宋体"/>
                <w:sz w:val="21"/>
              </w:rPr>
            </w:pPr>
          </w:p>
        </w:tc>
        <w:tc>
          <w:tcPr>
            <w:tcW w:w="1620" w:type="dxa"/>
          </w:tcPr>
          <w:p w:rsidR="004A1DF5" w:rsidRDefault="004A1DF5">
            <w:pPr>
              <w:spacing w:line="240" w:lineRule="auto"/>
              <w:rPr>
                <w:rFonts w:ascii="宋体" w:hAnsi="宋体"/>
                <w:sz w:val="21"/>
              </w:rPr>
            </w:pPr>
          </w:p>
        </w:tc>
        <w:tc>
          <w:tcPr>
            <w:tcW w:w="1800" w:type="dxa"/>
          </w:tcPr>
          <w:p w:rsidR="004A1DF5" w:rsidRDefault="004A1DF5">
            <w:pPr>
              <w:spacing w:line="240" w:lineRule="auto"/>
              <w:rPr>
                <w:rFonts w:ascii="宋体" w:hAnsi="宋体"/>
                <w:sz w:val="21"/>
              </w:rPr>
            </w:pPr>
            <w:r>
              <w:rPr>
                <w:rFonts w:ascii="宋体" w:hAnsi="宋体" w:hint="eastAsia"/>
                <w:sz w:val="21"/>
              </w:rPr>
              <w:t>待兑付/已签发</w:t>
            </w:r>
          </w:p>
        </w:tc>
      </w:tr>
      <w:tr w:rsidR="004A1DF5">
        <w:trPr>
          <w:cantSplit/>
        </w:trPr>
        <w:tc>
          <w:tcPr>
            <w:tcW w:w="1596" w:type="dxa"/>
            <w:vMerge w:val="restart"/>
          </w:tcPr>
          <w:p w:rsidR="004A1DF5" w:rsidRDefault="004A1DF5">
            <w:pPr>
              <w:spacing w:line="240" w:lineRule="auto"/>
              <w:rPr>
                <w:rFonts w:ascii="宋体" w:hAnsi="宋体"/>
                <w:sz w:val="21"/>
              </w:rPr>
            </w:pPr>
            <w:r>
              <w:rPr>
                <w:rFonts w:ascii="宋体" w:hAnsi="宋体" w:hint="eastAsia"/>
                <w:sz w:val="21"/>
              </w:rPr>
              <w:t>汇票未用退回经办</w:t>
            </w:r>
          </w:p>
        </w:tc>
        <w:tc>
          <w:tcPr>
            <w:tcW w:w="1704" w:type="dxa"/>
            <w:vMerge w:val="restart"/>
          </w:tcPr>
          <w:p w:rsidR="004A1DF5" w:rsidRDefault="004A1DF5">
            <w:pPr>
              <w:spacing w:line="240" w:lineRule="auto"/>
              <w:rPr>
                <w:rFonts w:ascii="宋体" w:hAnsi="宋体"/>
                <w:sz w:val="21"/>
              </w:rPr>
            </w:pPr>
            <w:r>
              <w:rPr>
                <w:rFonts w:ascii="宋体" w:hAnsi="宋体" w:hint="eastAsia"/>
                <w:sz w:val="21"/>
              </w:rPr>
              <w:t>待兑付/已签发</w:t>
            </w:r>
          </w:p>
        </w:tc>
        <w:tc>
          <w:tcPr>
            <w:tcW w:w="1560" w:type="dxa"/>
          </w:tcPr>
          <w:p w:rsidR="004A1DF5" w:rsidRDefault="004A1DF5">
            <w:pPr>
              <w:spacing w:line="240" w:lineRule="auto"/>
              <w:rPr>
                <w:rFonts w:ascii="宋体" w:hAnsi="宋体"/>
                <w:sz w:val="21"/>
              </w:rPr>
            </w:pPr>
            <w:r>
              <w:rPr>
                <w:rFonts w:ascii="宋体" w:hAnsi="宋体" w:hint="eastAsia"/>
                <w:sz w:val="21"/>
              </w:rPr>
              <w:t>同意</w:t>
            </w:r>
          </w:p>
        </w:tc>
        <w:tc>
          <w:tcPr>
            <w:tcW w:w="1620" w:type="dxa"/>
          </w:tcPr>
          <w:p w:rsidR="004A1DF5" w:rsidRDefault="004A1DF5">
            <w:pPr>
              <w:spacing w:line="240" w:lineRule="auto"/>
              <w:rPr>
                <w:rFonts w:ascii="宋体" w:hAnsi="宋体"/>
                <w:sz w:val="21"/>
              </w:rPr>
            </w:pPr>
            <w:r>
              <w:rPr>
                <w:rFonts w:ascii="宋体" w:hAnsi="宋体" w:hint="eastAsia"/>
                <w:sz w:val="21"/>
              </w:rPr>
              <w:t>需要复核的</w:t>
            </w:r>
          </w:p>
        </w:tc>
        <w:tc>
          <w:tcPr>
            <w:tcW w:w="1800" w:type="dxa"/>
          </w:tcPr>
          <w:p w:rsidR="004A1DF5" w:rsidRDefault="004A1DF5">
            <w:pPr>
              <w:spacing w:line="240" w:lineRule="auto"/>
              <w:rPr>
                <w:rFonts w:ascii="宋体" w:hAnsi="宋体"/>
                <w:sz w:val="21"/>
              </w:rPr>
            </w:pPr>
            <w:r>
              <w:rPr>
                <w:rFonts w:ascii="宋体" w:hAnsi="宋体" w:hint="eastAsia"/>
                <w:sz w:val="21"/>
              </w:rPr>
              <w:t>未用退回待复核</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rFonts w:ascii="宋体" w:hAnsi="宋体"/>
                <w:sz w:val="21"/>
              </w:rPr>
            </w:pPr>
            <w:r>
              <w:rPr>
                <w:rFonts w:ascii="宋体" w:hAnsi="宋体" w:hint="eastAsia"/>
                <w:sz w:val="21"/>
              </w:rPr>
              <w:t>同意</w:t>
            </w:r>
          </w:p>
        </w:tc>
        <w:tc>
          <w:tcPr>
            <w:tcW w:w="1620" w:type="dxa"/>
          </w:tcPr>
          <w:p w:rsidR="004A1DF5" w:rsidRDefault="004A1DF5">
            <w:pPr>
              <w:spacing w:line="240" w:lineRule="auto"/>
              <w:rPr>
                <w:rFonts w:ascii="宋体" w:hAnsi="宋体"/>
                <w:sz w:val="21"/>
              </w:rPr>
            </w:pPr>
            <w:r>
              <w:rPr>
                <w:rFonts w:ascii="宋体" w:hAnsi="宋体" w:hint="eastAsia"/>
                <w:sz w:val="21"/>
              </w:rPr>
              <w:t>需要授权的</w:t>
            </w:r>
          </w:p>
        </w:tc>
        <w:tc>
          <w:tcPr>
            <w:tcW w:w="1800" w:type="dxa"/>
          </w:tcPr>
          <w:p w:rsidR="004A1DF5" w:rsidRDefault="004A1DF5">
            <w:pPr>
              <w:spacing w:line="240" w:lineRule="auto"/>
              <w:rPr>
                <w:rFonts w:ascii="宋体" w:hAnsi="宋体"/>
                <w:sz w:val="21"/>
              </w:rPr>
            </w:pPr>
            <w:r>
              <w:rPr>
                <w:rFonts w:ascii="宋体" w:hAnsi="宋体" w:hint="eastAsia"/>
                <w:sz w:val="21"/>
              </w:rPr>
              <w:t>未用退回待授权</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rFonts w:ascii="宋体" w:hAnsi="宋体"/>
                <w:sz w:val="21"/>
              </w:rPr>
            </w:pPr>
            <w:r>
              <w:rPr>
                <w:rFonts w:ascii="宋体" w:hAnsi="宋体" w:hint="eastAsia"/>
                <w:sz w:val="21"/>
              </w:rPr>
              <w:t>同意</w:t>
            </w:r>
          </w:p>
        </w:tc>
        <w:tc>
          <w:tcPr>
            <w:tcW w:w="1620" w:type="dxa"/>
          </w:tcPr>
          <w:p w:rsidR="004A1DF5" w:rsidRDefault="004A1DF5">
            <w:pPr>
              <w:spacing w:line="240" w:lineRule="auto"/>
              <w:rPr>
                <w:rFonts w:ascii="宋体" w:hAnsi="宋体"/>
                <w:sz w:val="21"/>
              </w:rPr>
            </w:pPr>
            <w:r>
              <w:rPr>
                <w:rFonts w:ascii="宋体" w:hAnsi="宋体" w:hint="eastAsia"/>
                <w:sz w:val="21"/>
              </w:rPr>
              <w:t>无需复核、授权的</w:t>
            </w:r>
          </w:p>
        </w:tc>
        <w:tc>
          <w:tcPr>
            <w:tcW w:w="1800" w:type="dxa"/>
          </w:tcPr>
          <w:p w:rsidR="004A1DF5" w:rsidRDefault="004A1DF5">
            <w:pPr>
              <w:spacing w:line="240" w:lineRule="auto"/>
              <w:rPr>
                <w:rFonts w:ascii="宋体" w:hAnsi="宋体"/>
                <w:sz w:val="21"/>
              </w:rPr>
            </w:pPr>
            <w:r>
              <w:rPr>
                <w:rFonts w:ascii="宋体" w:hAnsi="宋体" w:hint="eastAsia"/>
                <w:sz w:val="21"/>
              </w:rPr>
              <w:t>已退回</w:t>
            </w:r>
          </w:p>
        </w:tc>
      </w:tr>
      <w:tr w:rsidR="004A1DF5">
        <w:trPr>
          <w:cantSplit/>
        </w:trPr>
        <w:tc>
          <w:tcPr>
            <w:tcW w:w="1596" w:type="dxa"/>
            <w:vMerge w:val="restart"/>
          </w:tcPr>
          <w:p w:rsidR="004A1DF5" w:rsidRDefault="004A1DF5">
            <w:pPr>
              <w:spacing w:line="240" w:lineRule="auto"/>
              <w:rPr>
                <w:rFonts w:ascii="宋体" w:hAnsi="宋体"/>
                <w:sz w:val="21"/>
              </w:rPr>
            </w:pPr>
            <w:r>
              <w:rPr>
                <w:rFonts w:ascii="宋体" w:hAnsi="宋体" w:hint="eastAsia"/>
                <w:sz w:val="21"/>
              </w:rPr>
              <w:t>汇票未用退回复核</w:t>
            </w:r>
          </w:p>
        </w:tc>
        <w:tc>
          <w:tcPr>
            <w:tcW w:w="1704" w:type="dxa"/>
            <w:vMerge w:val="restart"/>
          </w:tcPr>
          <w:p w:rsidR="004A1DF5" w:rsidRDefault="004A1DF5">
            <w:pPr>
              <w:spacing w:line="240" w:lineRule="auto"/>
              <w:rPr>
                <w:rFonts w:ascii="宋体" w:hAnsi="宋体"/>
                <w:sz w:val="21"/>
              </w:rPr>
            </w:pPr>
            <w:r>
              <w:rPr>
                <w:rFonts w:ascii="宋体" w:hAnsi="宋体" w:hint="eastAsia"/>
                <w:sz w:val="21"/>
              </w:rPr>
              <w:t>未用退回待复核</w:t>
            </w:r>
          </w:p>
        </w:tc>
        <w:tc>
          <w:tcPr>
            <w:tcW w:w="1560" w:type="dxa"/>
          </w:tcPr>
          <w:p w:rsidR="004A1DF5" w:rsidRDefault="004A1DF5">
            <w:pPr>
              <w:spacing w:line="240" w:lineRule="auto"/>
              <w:rPr>
                <w:rFonts w:ascii="宋体" w:hAnsi="宋体"/>
                <w:sz w:val="21"/>
              </w:rPr>
            </w:pPr>
            <w:r>
              <w:rPr>
                <w:rFonts w:ascii="宋体" w:hAnsi="宋体" w:hint="eastAsia"/>
                <w:sz w:val="21"/>
              </w:rPr>
              <w:t>同意</w:t>
            </w:r>
          </w:p>
        </w:tc>
        <w:tc>
          <w:tcPr>
            <w:tcW w:w="1620" w:type="dxa"/>
          </w:tcPr>
          <w:p w:rsidR="004A1DF5" w:rsidRDefault="004A1DF5">
            <w:pPr>
              <w:spacing w:line="240" w:lineRule="auto"/>
              <w:rPr>
                <w:rFonts w:ascii="宋体" w:hAnsi="宋体"/>
                <w:sz w:val="21"/>
              </w:rPr>
            </w:pPr>
            <w:r>
              <w:rPr>
                <w:rFonts w:ascii="宋体" w:hAnsi="宋体" w:hint="eastAsia"/>
                <w:sz w:val="21"/>
              </w:rPr>
              <w:t>需要授权的</w:t>
            </w:r>
          </w:p>
        </w:tc>
        <w:tc>
          <w:tcPr>
            <w:tcW w:w="1800" w:type="dxa"/>
          </w:tcPr>
          <w:p w:rsidR="004A1DF5" w:rsidRDefault="004A1DF5">
            <w:pPr>
              <w:spacing w:line="240" w:lineRule="auto"/>
              <w:rPr>
                <w:rFonts w:ascii="宋体" w:hAnsi="宋体"/>
                <w:sz w:val="21"/>
              </w:rPr>
            </w:pPr>
            <w:r>
              <w:rPr>
                <w:rFonts w:ascii="宋体" w:hAnsi="宋体" w:hint="eastAsia"/>
                <w:sz w:val="21"/>
              </w:rPr>
              <w:t>未用退回待授权</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rFonts w:ascii="宋体" w:hAnsi="宋体"/>
                <w:sz w:val="21"/>
              </w:rPr>
            </w:pPr>
            <w:r>
              <w:rPr>
                <w:rFonts w:ascii="宋体" w:hAnsi="宋体" w:hint="eastAsia"/>
                <w:sz w:val="21"/>
              </w:rPr>
              <w:t>同意</w:t>
            </w:r>
          </w:p>
        </w:tc>
        <w:tc>
          <w:tcPr>
            <w:tcW w:w="1620" w:type="dxa"/>
          </w:tcPr>
          <w:p w:rsidR="004A1DF5" w:rsidRDefault="004A1DF5">
            <w:pPr>
              <w:spacing w:line="240" w:lineRule="auto"/>
              <w:rPr>
                <w:rFonts w:ascii="宋体" w:hAnsi="宋体"/>
                <w:sz w:val="21"/>
              </w:rPr>
            </w:pPr>
            <w:r>
              <w:rPr>
                <w:rFonts w:ascii="宋体" w:hAnsi="宋体" w:hint="eastAsia"/>
                <w:sz w:val="21"/>
              </w:rPr>
              <w:t>无需授权的</w:t>
            </w:r>
          </w:p>
        </w:tc>
        <w:tc>
          <w:tcPr>
            <w:tcW w:w="1800" w:type="dxa"/>
          </w:tcPr>
          <w:p w:rsidR="004A1DF5" w:rsidRDefault="004A1DF5">
            <w:pPr>
              <w:spacing w:line="240" w:lineRule="auto"/>
              <w:rPr>
                <w:rFonts w:ascii="宋体" w:hAnsi="宋体"/>
                <w:sz w:val="21"/>
              </w:rPr>
            </w:pPr>
            <w:r>
              <w:rPr>
                <w:rFonts w:ascii="宋体" w:hAnsi="宋体" w:hint="eastAsia"/>
                <w:sz w:val="21"/>
              </w:rPr>
              <w:t>已退回</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rFonts w:ascii="宋体" w:hAnsi="宋体"/>
                <w:sz w:val="21"/>
              </w:rPr>
            </w:pPr>
            <w:r>
              <w:rPr>
                <w:rFonts w:ascii="宋体" w:hAnsi="宋体" w:hint="eastAsia"/>
                <w:sz w:val="21"/>
              </w:rPr>
              <w:t>不同意</w:t>
            </w:r>
          </w:p>
        </w:tc>
        <w:tc>
          <w:tcPr>
            <w:tcW w:w="1620" w:type="dxa"/>
          </w:tcPr>
          <w:p w:rsidR="004A1DF5" w:rsidRDefault="004A1DF5">
            <w:pPr>
              <w:spacing w:line="240" w:lineRule="auto"/>
              <w:rPr>
                <w:rFonts w:ascii="宋体" w:hAnsi="宋体"/>
                <w:sz w:val="21"/>
              </w:rPr>
            </w:pPr>
          </w:p>
        </w:tc>
        <w:tc>
          <w:tcPr>
            <w:tcW w:w="1800" w:type="dxa"/>
          </w:tcPr>
          <w:p w:rsidR="004A1DF5" w:rsidRDefault="004A1DF5">
            <w:pPr>
              <w:spacing w:line="240" w:lineRule="auto"/>
              <w:rPr>
                <w:rFonts w:ascii="宋体" w:hAnsi="宋体"/>
                <w:sz w:val="21"/>
              </w:rPr>
            </w:pPr>
            <w:r>
              <w:rPr>
                <w:rFonts w:ascii="宋体" w:hAnsi="宋体" w:hint="eastAsia"/>
                <w:sz w:val="21"/>
              </w:rPr>
              <w:t>待兑付/已签发</w:t>
            </w:r>
          </w:p>
        </w:tc>
      </w:tr>
      <w:tr w:rsidR="004A1DF5">
        <w:trPr>
          <w:cantSplit/>
        </w:trPr>
        <w:tc>
          <w:tcPr>
            <w:tcW w:w="1596" w:type="dxa"/>
            <w:vMerge w:val="restart"/>
          </w:tcPr>
          <w:p w:rsidR="004A1DF5" w:rsidRDefault="004A1DF5">
            <w:pPr>
              <w:spacing w:line="240" w:lineRule="auto"/>
              <w:rPr>
                <w:rFonts w:ascii="宋体" w:hAnsi="宋体"/>
                <w:sz w:val="21"/>
              </w:rPr>
            </w:pPr>
            <w:r>
              <w:rPr>
                <w:rFonts w:ascii="宋体" w:hAnsi="宋体" w:hint="eastAsia"/>
                <w:sz w:val="21"/>
              </w:rPr>
              <w:t>汇票未用退回授权</w:t>
            </w:r>
          </w:p>
        </w:tc>
        <w:tc>
          <w:tcPr>
            <w:tcW w:w="1704" w:type="dxa"/>
            <w:vMerge w:val="restart"/>
          </w:tcPr>
          <w:p w:rsidR="004A1DF5" w:rsidRDefault="004A1DF5">
            <w:pPr>
              <w:spacing w:line="240" w:lineRule="auto"/>
              <w:rPr>
                <w:rFonts w:ascii="宋体" w:hAnsi="宋体"/>
                <w:sz w:val="21"/>
              </w:rPr>
            </w:pPr>
            <w:r>
              <w:rPr>
                <w:rFonts w:ascii="宋体" w:hAnsi="宋体" w:hint="eastAsia"/>
                <w:sz w:val="21"/>
              </w:rPr>
              <w:t>未用退回待授权</w:t>
            </w:r>
          </w:p>
        </w:tc>
        <w:tc>
          <w:tcPr>
            <w:tcW w:w="1560" w:type="dxa"/>
          </w:tcPr>
          <w:p w:rsidR="004A1DF5" w:rsidRDefault="004A1DF5">
            <w:pPr>
              <w:spacing w:line="240" w:lineRule="auto"/>
              <w:rPr>
                <w:rFonts w:ascii="宋体" w:hAnsi="宋体"/>
                <w:sz w:val="21"/>
              </w:rPr>
            </w:pPr>
            <w:r>
              <w:rPr>
                <w:rFonts w:ascii="宋体" w:hAnsi="宋体" w:hint="eastAsia"/>
                <w:sz w:val="21"/>
              </w:rPr>
              <w:t>同意</w:t>
            </w:r>
          </w:p>
        </w:tc>
        <w:tc>
          <w:tcPr>
            <w:tcW w:w="1620" w:type="dxa"/>
          </w:tcPr>
          <w:p w:rsidR="004A1DF5" w:rsidRDefault="004A1DF5">
            <w:pPr>
              <w:spacing w:line="240" w:lineRule="auto"/>
              <w:rPr>
                <w:rFonts w:ascii="宋体" w:hAnsi="宋体"/>
                <w:sz w:val="21"/>
              </w:rPr>
            </w:pPr>
          </w:p>
        </w:tc>
        <w:tc>
          <w:tcPr>
            <w:tcW w:w="1800" w:type="dxa"/>
          </w:tcPr>
          <w:p w:rsidR="004A1DF5" w:rsidRDefault="004A1DF5">
            <w:pPr>
              <w:spacing w:line="240" w:lineRule="auto"/>
              <w:rPr>
                <w:rFonts w:ascii="宋体" w:hAnsi="宋体"/>
                <w:sz w:val="21"/>
              </w:rPr>
            </w:pPr>
            <w:r>
              <w:rPr>
                <w:rFonts w:ascii="宋体" w:hAnsi="宋体" w:hint="eastAsia"/>
                <w:sz w:val="21"/>
              </w:rPr>
              <w:t>已退回</w:t>
            </w:r>
          </w:p>
        </w:tc>
      </w:tr>
      <w:tr w:rsidR="004A1DF5">
        <w:trPr>
          <w:cantSplit/>
        </w:trPr>
        <w:tc>
          <w:tcPr>
            <w:tcW w:w="1596" w:type="dxa"/>
            <w:vMerge/>
          </w:tcPr>
          <w:p w:rsidR="004A1DF5" w:rsidRDefault="004A1DF5">
            <w:pPr>
              <w:spacing w:line="240" w:lineRule="auto"/>
              <w:rPr>
                <w:rFonts w:ascii="宋体" w:hAnsi="宋体"/>
                <w:sz w:val="21"/>
              </w:rPr>
            </w:pPr>
          </w:p>
        </w:tc>
        <w:tc>
          <w:tcPr>
            <w:tcW w:w="1704" w:type="dxa"/>
            <w:vMerge/>
          </w:tcPr>
          <w:p w:rsidR="004A1DF5" w:rsidRDefault="004A1DF5">
            <w:pPr>
              <w:spacing w:line="240" w:lineRule="auto"/>
              <w:rPr>
                <w:rFonts w:ascii="宋体" w:hAnsi="宋体"/>
                <w:sz w:val="21"/>
              </w:rPr>
            </w:pPr>
          </w:p>
        </w:tc>
        <w:tc>
          <w:tcPr>
            <w:tcW w:w="1560" w:type="dxa"/>
          </w:tcPr>
          <w:p w:rsidR="004A1DF5" w:rsidRDefault="004A1DF5">
            <w:pPr>
              <w:spacing w:line="240" w:lineRule="auto"/>
              <w:rPr>
                <w:rFonts w:ascii="宋体" w:hAnsi="宋体"/>
                <w:sz w:val="21"/>
              </w:rPr>
            </w:pPr>
            <w:r>
              <w:rPr>
                <w:rFonts w:ascii="宋体" w:hAnsi="宋体" w:hint="eastAsia"/>
                <w:sz w:val="21"/>
              </w:rPr>
              <w:t>不同意</w:t>
            </w:r>
          </w:p>
        </w:tc>
        <w:tc>
          <w:tcPr>
            <w:tcW w:w="1620" w:type="dxa"/>
          </w:tcPr>
          <w:p w:rsidR="004A1DF5" w:rsidRDefault="004A1DF5">
            <w:pPr>
              <w:spacing w:line="240" w:lineRule="auto"/>
              <w:rPr>
                <w:rFonts w:ascii="宋体" w:hAnsi="宋体"/>
                <w:sz w:val="21"/>
              </w:rPr>
            </w:pPr>
          </w:p>
        </w:tc>
        <w:tc>
          <w:tcPr>
            <w:tcW w:w="1800" w:type="dxa"/>
          </w:tcPr>
          <w:p w:rsidR="004A1DF5" w:rsidRDefault="004A1DF5">
            <w:pPr>
              <w:spacing w:line="240" w:lineRule="auto"/>
              <w:rPr>
                <w:rFonts w:ascii="宋体" w:hAnsi="宋体"/>
                <w:sz w:val="21"/>
              </w:rPr>
            </w:pPr>
            <w:r>
              <w:rPr>
                <w:rFonts w:ascii="宋体" w:hAnsi="宋体" w:hint="eastAsia"/>
                <w:sz w:val="21"/>
              </w:rPr>
              <w:t>待兑付/已签发</w:t>
            </w:r>
          </w:p>
        </w:tc>
      </w:tr>
    </w:tbl>
    <w:p w:rsidR="004A1DF5" w:rsidRDefault="004A1DF5">
      <w:pPr>
        <w:ind w:rightChars="12" w:right="29" w:firstLineChars="200" w:firstLine="480"/>
        <w:rPr>
          <w:rFonts w:ascii="宋体" w:hAnsi="宋体"/>
        </w:rPr>
      </w:pPr>
    </w:p>
    <w:p w:rsidR="004A1DF5" w:rsidRDefault="004A1DF5">
      <w:pPr>
        <w:ind w:rightChars="12" w:right="29" w:firstLineChars="200" w:firstLine="480"/>
        <w:rPr>
          <w:rFonts w:ascii="宋体" w:hAnsi="宋体"/>
        </w:rPr>
      </w:pPr>
      <w:r>
        <w:rPr>
          <w:rFonts w:ascii="宋体" w:hAnsi="宋体" w:hint="eastAsia"/>
        </w:rPr>
        <w:t>8、银行汇票权限控制：</w:t>
      </w:r>
    </w:p>
    <w:tbl>
      <w:tblPr>
        <w:tblW w:w="83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69"/>
        <w:gridCol w:w="4112"/>
        <w:gridCol w:w="718"/>
        <w:gridCol w:w="718"/>
        <w:gridCol w:w="809"/>
      </w:tblGrid>
      <w:tr w:rsidR="004A1DF5">
        <w:trPr>
          <w:tblHeader/>
        </w:trPr>
        <w:tc>
          <w:tcPr>
            <w:tcW w:w="1969" w:type="dxa"/>
            <w:vAlign w:val="center"/>
          </w:tcPr>
          <w:p w:rsidR="004A1DF5" w:rsidRDefault="004A1DF5">
            <w:pPr>
              <w:spacing w:line="240" w:lineRule="auto"/>
              <w:ind w:rightChars="12" w:right="29"/>
              <w:jc w:val="center"/>
              <w:rPr>
                <w:rFonts w:ascii="宋体" w:hAnsi="宋体"/>
                <w:b/>
                <w:bCs/>
                <w:sz w:val="21"/>
              </w:rPr>
            </w:pPr>
            <w:r>
              <w:rPr>
                <w:rFonts w:ascii="宋体" w:hAnsi="宋体" w:hint="eastAsia"/>
                <w:b/>
                <w:bCs/>
                <w:sz w:val="21"/>
              </w:rPr>
              <w:t>功能</w:t>
            </w:r>
          </w:p>
        </w:tc>
        <w:tc>
          <w:tcPr>
            <w:tcW w:w="4112" w:type="dxa"/>
            <w:vAlign w:val="center"/>
          </w:tcPr>
          <w:p w:rsidR="004A1DF5" w:rsidRDefault="004A1DF5">
            <w:pPr>
              <w:spacing w:line="240" w:lineRule="auto"/>
              <w:ind w:rightChars="12" w:right="29"/>
              <w:jc w:val="center"/>
              <w:rPr>
                <w:rFonts w:ascii="宋体" w:hAnsi="宋体"/>
                <w:b/>
                <w:bCs/>
                <w:sz w:val="21"/>
              </w:rPr>
            </w:pPr>
            <w:r>
              <w:rPr>
                <w:rFonts w:ascii="宋体" w:hAnsi="宋体" w:hint="eastAsia"/>
                <w:b/>
                <w:bCs/>
                <w:sz w:val="21"/>
              </w:rPr>
              <w:t>条件</w:t>
            </w:r>
          </w:p>
        </w:tc>
        <w:tc>
          <w:tcPr>
            <w:tcW w:w="718" w:type="dxa"/>
            <w:vAlign w:val="center"/>
          </w:tcPr>
          <w:p w:rsidR="004A1DF5" w:rsidRDefault="004A1DF5">
            <w:pPr>
              <w:spacing w:line="240" w:lineRule="auto"/>
              <w:ind w:rightChars="12" w:right="29"/>
              <w:rPr>
                <w:rFonts w:ascii="宋体" w:hAnsi="宋体"/>
                <w:b/>
                <w:bCs/>
                <w:sz w:val="21"/>
              </w:rPr>
            </w:pPr>
            <w:r>
              <w:rPr>
                <w:rFonts w:ascii="宋体" w:hAnsi="宋体" w:hint="eastAsia"/>
                <w:b/>
                <w:bCs/>
                <w:sz w:val="21"/>
              </w:rPr>
              <w:t>经办</w:t>
            </w:r>
          </w:p>
        </w:tc>
        <w:tc>
          <w:tcPr>
            <w:tcW w:w="718" w:type="dxa"/>
            <w:vAlign w:val="center"/>
          </w:tcPr>
          <w:p w:rsidR="004A1DF5" w:rsidRDefault="004A1DF5">
            <w:pPr>
              <w:spacing w:line="240" w:lineRule="auto"/>
              <w:ind w:rightChars="12" w:right="29"/>
              <w:rPr>
                <w:rFonts w:ascii="宋体" w:hAnsi="宋体"/>
                <w:b/>
                <w:bCs/>
                <w:sz w:val="21"/>
              </w:rPr>
            </w:pPr>
            <w:r>
              <w:rPr>
                <w:rFonts w:ascii="宋体" w:hAnsi="宋体" w:hint="eastAsia"/>
                <w:b/>
                <w:bCs/>
                <w:sz w:val="21"/>
              </w:rPr>
              <w:t>复核</w:t>
            </w:r>
          </w:p>
        </w:tc>
        <w:tc>
          <w:tcPr>
            <w:tcW w:w="809" w:type="dxa"/>
            <w:vAlign w:val="center"/>
          </w:tcPr>
          <w:p w:rsidR="004A1DF5" w:rsidRDefault="004A1DF5">
            <w:pPr>
              <w:spacing w:line="240" w:lineRule="auto"/>
              <w:ind w:rightChars="12" w:right="29"/>
              <w:rPr>
                <w:rFonts w:ascii="宋体" w:hAnsi="宋体"/>
                <w:b/>
                <w:bCs/>
                <w:sz w:val="21"/>
              </w:rPr>
            </w:pPr>
            <w:r>
              <w:rPr>
                <w:rFonts w:ascii="宋体" w:hAnsi="宋体" w:hint="eastAsia"/>
                <w:b/>
                <w:bCs/>
                <w:sz w:val="21"/>
              </w:rPr>
              <w:t>授权</w:t>
            </w:r>
          </w:p>
        </w:tc>
      </w:tr>
      <w:tr w:rsidR="004A1DF5">
        <w:trPr>
          <w:cantSplit/>
        </w:trPr>
        <w:tc>
          <w:tcPr>
            <w:tcW w:w="1969" w:type="dxa"/>
            <w:vMerge w:val="restart"/>
            <w:vAlign w:val="center"/>
          </w:tcPr>
          <w:p w:rsidR="004A1DF5" w:rsidRDefault="004A1DF5">
            <w:pPr>
              <w:spacing w:line="240" w:lineRule="auto"/>
              <w:ind w:rightChars="12" w:right="29"/>
              <w:rPr>
                <w:rFonts w:ascii="宋体" w:hAnsi="宋体"/>
                <w:sz w:val="21"/>
              </w:rPr>
            </w:pPr>
            <w:r>
              <w:rPr>
                <w:rFonts w:ascii="宋体" w:hAnsi="宋体" w:hint="eastAsia"/>
                <w:sz w:val="21"/>
              </w:rPr>
              <w:t>银行汇票签发</w:t>
            </w: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1万元以下</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p>
        </w:tc>
        <w:tc>
          <w:tcPr>
            <w:tcW w:w="809" w:type="dxa"/>
            <w:vAlign w:val="center"/>
          </w:tcPr>
          <w:p w:rsidR="004A1DF5" w:rsidRDefault="004A1DF5">
            <w:pPr>
              <w:spacing w:line="240" w:lineRule="auto"/>
              <w:ind w:rightChars="12" w:right="29"/>
              <w:rPr>
                <w:rFonts w:ascii="宋体" w:hAnsi="宋体"/>
                <w:sz w:val="21"/>
              </w:rPr>
            </w:pP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1万元-10万元</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809" w:type="dxa"/>
            <w:vAlign w:val="center"/>
          </w:tcPr>
          <w:p w:rsidR="004A1DF5" w:rsidRDefault="004A1DF5">
            <w:pPr>
              <w:spacing w:line="240" w:lineRule="auto"/>
              <w:ind w:rightChars="12" w:right="29"/>
              <w:rPr>
                <w:rFonts w:ascii="宋体" w:hAnsi="宋体"/>
                <w:sz w:val="21"/>
              </w:rPr>
            </w:pP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10万元以上</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809"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6357" w:type="dxa"/>
            <w:gridSpan w:val="4"/>
            <w:vAlign w:val="center"/>
          </w:tcPr>
          <w:p w:rsidR="004A1DF5" w:rsidRDefault="004A1DF5">
            <w:pPr>
              <w:spacing w:line="240" w:lineRule="auto"/>
              <w:ind w:rightChars="12" w:right="29"/>
              <w:rPr>
                <w:rFonts w:ascii="宋体" w:hAnsi="宋体"/>
                <w:sz w:val="21"/>
              </w:rPr>
            </w:pPr>
            <w:r>
              <w:rPr>
                <w:rFonts w:ascii="宋体" w:hAnsi="宋体" w:hint="eastAsia"/>
                <w:sz w:val="21"/>
              </w:rPr>
              <w:t>不输入汇票委托书号码的、本网点变码印鉴账户不录入变码印鉴的、以挂账单形式出款签发汇票的、汇票申请人户口与扣款户口不符的（只检测申请人户口和第一个扣款户口），签发不收费的需要授权</w:t>
            </w:r>
          </w:p>
        </w:tc>
      </w:tr>
      <w:tr w:rsidR="004A1DF5">
        <w:trPr>
          <w:cantSplit/>
        </w:trPr>
        <w:tc>
          <w:tcPr>
            <w:tcW w:w="1969" w:type="dxa"/>
            <w:vMerge w:val="restart"/>
            <w:vAlign w:val="center"/>
          </w:tcPr>
          <w:p w:rsidR="004A1DF5" w:rsidRDefault="004A1DF5">
            <w:pPr>
              <w:spacing w:line="240" w:lineRule="auto"/>
              <w:ind w:rightChars="12" w:right="29"/>
              <w:rPr>
                <w:rFonts w:ascii="宋体" w:hAnsi="宋体"/>
                <w:sz w:val="21"/>
              </w:rPr>
            </w:pPr>
            <w:r>
              <w:rPr>
                <w:rFonts w:ascii="宋体" w:hAnsi="宋体" w:hint="eastAsia"/>
                <w:sz w:val="21"/>
              </w:rPr>
              <w:t>银行汇票兑付</w:t>
            </w: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1万元以下</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p>
        </w:tc>
        <w:tc>
          <w:tcPr>
            <w:tcW w:w="809" w:type="dxa"/>
            <w:vAlign w:val="center"/>
          </w:tcPr>
          <w:p w:rsidR="004A1DF5" w:rsidRDefault="004A1DF5">
            <w:pPr>
              <w:spacing w:line="240" w:lineRule="auto"/>
              <w:ind w:rightChars="12" w:right="29"/>
              <w:rPr>
                <w:rFonts w:ascii="宋体" w:hAnsi="宋体"/>
                <w:sz w:val="21"/>
              </w:rPr>
            </w:pP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1万元-10万元</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809" w:type="dxa"/>
            <w:vAlign w:val="center"/>
          </w:tcPr>
          <w:p w:rsidR="004A1DF5" w:rsidRDefault="004A1DF5">
            <w:pPr>
              <w:spacing w:line="240" w:lineRule="auto"/>
              <w:ind w:rightChars="12" w:right="29"/>
              <w:rPr>
                <w:rFonts w:ascii="宋体" w:hAnsi="宋体"/>
                <w:sz w:val="21"/>
              </w:rPr>
            </w:pP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10万元以上</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809"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6357" w:type="dxa"/>
            <w:gridSpan w:val="4"/>
            <w:vAlign w:val="center"/>
          </w:tcPr>
          <w:p w:rsidR="004A1DF5" w:rsidRDefault="004A1DF5">
            <w:pPr>
              <w:spacing w:line="240" w:lineRule="auto"/>
              <w:ind w:rightChars="12" w:right="29"/>
              <w:rPr>
                <w:rFonts w:ascii="宋体" w:hAnsi="宋体"/>
                <w:sz w:val="21"/>
              </w:rPr>
            </w:pPr>
            <w:r>
              <w:rPr>
                <w:rFonts w:ascii="宋体" w:hAnsi="宋体" w:hint="eastAsia"/>
                <w:sz w:val="21"/>
              </w:rPr>
              <w:t>银行汇票挂失付款、逾期付款、兑付挂账、转账汇票兑付入个人户的需要授权</w:t>
            </w:r>
          </w:p>
        </w:tc>
      </w:tr>
      <w:tr w:rsidR="004A1DF5">
        <w:tc>
          <w:tcPr>
            <w:tcW w:w="1969" w:type="dxa"/>
            <w:vAlign w:val="center"/>
          </w:tcPr>
          <w:p w:rsidR="004A1DF5" w:rsidRDefault="004A1DF5">
            <w:pPr>
              <w:spacing w:line="240" w:lineRule="auto"/>
              <w:ind w:rightChars="12" w:right="29"/>
              <w:rPr>
                <w:rFonts w:ascii="宋体" w:hAnsi="宋体"/>
                <w:sz w:val="21"/>
              </w:rPr>
            </w:pPr>
            <w:r>
              <w:rPr>
                <w:rFonts w:ascii="宋体" w:hAnsi="宋体" w:hint="eastAsia"/>
                <w:sz w:val="21"/>
              </w:rPr>
              <w:t>银行汇票批量兑付</w:t>
            </w:r>
          </w:p>
        </w:tc>
        <w:tc>
          <w:tcPr>
            <w:tcW w:w="4112" w:type="dxa"/>
            <w:vAlign w:val="center"/>
          </w:tcPr>
          <w:p w:rsidR="004A1DF5" w:rsidRDefault="004A1DF5">
            <w:pPr>
              <w:spacing w:line="240" w:lineRule="auto"/>
              <w:ind w:rightChars="12" w:right="29"/>
              <w:rPr>
                <w:rFonts w:ascii="宋体" w:hAnsi="宋体"/>
                <w:sz w:val="21"/>
              </w:rPr>
            </w:pP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809" w:type="dxa"/>
            <w:vAlign w:val="center"/>
          </w:tcPr>
          <w:p w:rsidR="004A1DF5" w:rsidRDefault="004A1DF5">
            <w:pPr>
              <w:spacing w:line="240" w:lineRule="auto"/>
              <w:ind w:rightChars="12" w:right="29"/>
              <w:rPr>
                <w:rFonts w:ascii="宋体" w:hAnsi="宋体"/>
                <w:sz w:val="21"/>
              </w:rPr>
            </w:pPr>
          </w:p>
        </w:tc>
      </w:tr>
      <w:tr w:rsidR="004A1DF5">
        <w:trPr>
          <w:cantSplit/>
        </w:trPr>
        <w:tc>
          <w:tcPr>
            <w:tcW w:w="1969" w:type="dxa"/>
            <w:vMerge w:val="restart"/>
            <w:vAlign w:val="center"/>
          </w:tcPr>
          <w:p w:rsidR="004A1DF5" w:rsidRDefault="004A1DF5">
            <w:pPr>
              <w:spacing w:line="240" w:lineRule="auto"/>
              <w:ind w:rightChars="12" w:right="29"/>
              <w:rPr>
                <w:rFonts w:ascii="宋体" w:hAnsi="宋体"/>
                <w:sz w:val="21"/>
              </w:rPr>
            </w:pPr>
            <w:r>
              <w:rPr>
                <w:rFonts w:ascii="宋体" w:hAnsi="宋体" w:hint="eastAsia"/>
                <w:sz w:val="21"/>
              </w:rPr>
              <w:t>银行汇票未用退回</w:t>
            </w: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1万元以下</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p>
        </w:tc>
        <w:tc>
          <w:tcPr>
            <w:tcW w:w="809" w:type="dxa"/>
            <w:vAlign w:val="center"/>
          </w:tcPr>
          <w:p w:rsidR="004A1DF5" w:rsidRDefault="004A1DF5">
            <w:pPr>
              <w:spacing w:line="240" w:lineRule="auto"/>
              <w:ind w:rightChars="12" w:right="29"/>
              <w:rPr>
                <w:rFonts w:ascii="宋体" w:hAnsi="宋体"/>
                <w:sz w:val="21"/>
              </w:rPr>
            </w:pP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1万元-10万元</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809" w:type="dxa"/>
            <w:vAlign w:val="center"/>
          </w:tcPr>
          <w:p w:rsidR="004A1DF5" w:rsidRDefault="004A1DF5">
            <w:pPr>
              <w:spacing w:line="240" w:lineRule="auto"/>
              <w:ind w:rightChars="12" w:right="29"/>
              <w:rPr>
                <w:rFonts w:ascii="宋体" w:hAnsi="宋体"/>
                <w:sz w:val="21"/>
              </w:rPr>
            </w:pP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10万元以上</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809"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6357" w:type="dxa"/>
            <w:gridSpan w:val="4"/>
            <w:vAlign w:val="center"/>
          </w:tcPr>
          <w:p w:rsidR="004A1DF5" w:rsidRDefault="004A1DF5">
            <w:pPr>
              <w:spacing w:line="240" w:lineRule="auto"/>
              <w:ind w:rightChars="12" w:right="29"/>
              <w:rPr>
                <w:rFonts w:ascii="宋体" w:hAnsi="宋体"/>
                <w:sz w:val="21"/>
              </w:rPr>
            </w:pPr>
            <w:r>
              <w:rPr>
                <w:rFonts w:ascii="宋体" w:hAnsi="宋体" w:hint="eastAsia"/>
                <w:sz w:val="21"/>
              </w:rPr>
              <w:t>未用退回入账账户与原申请人账户不一致的，未用退回挂账需要授权</w:t>
            </w:r>
          </w:p>
        </w:tc>
      </w:tr>
      <w:tr w:rsidR="004A1DF5">
        <w:trPr>
          <w:cantSplit/>
        </w:trPr>
        <w:tc>
          <w:tcPr>
            <w:tcW w:w="1969" w:type="dxa"/>
            <w:vMerge w:val="restart"/>
            <w:vAlign w:val="center"/>
          </w:tcPr>
          <w:p w:rsidR="004A1DF5" w:rsidRDefault="004A1DF5">
            <w:pPr>
              <w:spacing w:line="240" w:lineRule="auto"/>
              <w:ind w:rightChars="12" w:right="29"/>
              <w:rPr>
                <w:rFonts w:ascii="宋体" w:hAnsi="宋体"/>
                <w:sz w:val="21"/>
              </w:rPr>
            </w:pPr>
            <w:r>
              <w:rPr>
                <w:rFonts w:ascii="宋体" w:hAnsi="宋体" w:hint="eastAsia"/>
                <w:sz w:val="21"/>
              </w:rPr>
              <w:t>银行汇票结清</w:t>
            </w: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1万元以下</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p>
        </w:tc>
        <w:tc>
          <w:tcPr>
            <w:tcW w:w="809" w:type="dxa"/>
            <w:vAlign w:val="center"/>
          </w:tcPr>
          <w:p w:rsidR="004A1DF5" w:rsidRDefault="004A1DF5">
            <w:pPr>
              <w:spacing w:line="240" w:lineRule="auto"/>
              <w:ind w:rightChars="12" w:right="29"/>
              <w:rPr>
                <w:rFonts w:ascii="宋体" w:hAnsi="宋体"/>
                <w:sz w:val="21"/>
              </w:rPr>
            </w:pP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1万元-10万元</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809" w:type="dxa"/>
            <w:vAlign w:val="center"/>
          </w:tcPr>
          <w:p w:rsidR="004A1DF5" w:rsidRDefault="004A1DF5">
            <w:pPr>
              <w:spacing w:line="240" w:lineRule="auto"/>
              <w:ind w:rightChars="12" w:right="29"/>
              <w:rPr>
                <w:rFonts w:ascii="宋体" w:hAnsi="宋体"/>
                <w:sz w:val="21"/>
              </w:rPr>
            </w:pP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4112" w:type="dxa"/>
            <w:vAlign w:val="center"/>
          </w:tcPr>
          <w:p w:rsidR="004A1DF5" w:rsidRDefault="004A1DF5">
            <w:pPr>
              <w:spacing w:line="240" w:lineRule="auto"/>
              <w:ind w:rightChars="12" w:right="29"/>
              <w:rPr>
                <w:rFonts w:ascii="宋体" w:hAnsi="宋体"/>
                <w:sz w:val="21"/>
              </w:rPr>
            </w:pPr>
            <w:r>
              <w:rPr>
                <w:rFonts w:ascii="宋体" w:hAnsi="宋体" w:hint="eastAsia"/>
                <w:sz w:val="21"/>
              </w:rPr>
              <w:t>10万元以上</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718"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c>
          <w:tcPr>
            <w:tcW w:w="809" w:type="dxa"/>
            <w:vAlign w:val="center"/>
          </w:tcPr>
          <w:p w:rsidR="004A1DF5" w:rsidRDefault="004A1DF5">
            <w:pPr>
              <w:spacing w:line="240" w:lineRule="auto"/>
              <w:ind w:rightChars="12" w:right="29"/>
              <w:rPr>
                <w:rFonts w:ascii="宋体" w:hAnsi="宋体"/>
                <w:sz w:val="21"/>
              </w:rPr>
            </w:pPr>
            <w:r>
              <w:rPr>
                <w:rFonts w:ascii="宋体" w:hAnsi="宋体" w:hint="eastAsia"/>
                <w:sz w:val="21"/>
              </w:rPr>
              <w:t>√</w:t>
            </w:r>
          </w:p>
        </w:tc>
      </w:tr>
      <w:tr w:rsidR="004A1DF5">
        <w:trPr>
          <w:cantSplit/>
        </w:trPr>
        <w:tc>
          <w:tcPr>
            <w:tcW w:w="1969" w:type="dxa"/>
            <w:vMerge/>
            <w:vAlign w:val="center"/>
          </w:tcPr>
          <w:p w:rsidR="004A1DF5" w:rsidRDefault="004A1DF5">
            <w:pPr>
              <w:spacing w:line="240" w:lineRule="auto"/>
              <w:ind w:rightChars="12" w:right="29"/>
              <w:rPr>
                <w:rFonts w:ascii="宋体" w:hAnsi="宋体"/>
                <w:sz w:val="21"/>
              </w:rPr>
            </w:pPr>
          </w:p>
        </w:tc>
        <w:tc>
          <w:tcPr>
            <w:tcW w:w="6357" w:type="dxa"/>
            <w:gridSpan w:val="4"/>
            <w:vAlign w:val="center"/>
          </w:tcPr>
          <w:p w:rsidR="004A1DF5" w:rsidRDefault="004A1DF5">
            <w:pPr>
              <w:spacing w:line="240" w:lineRule="auto"/>
              <w:ind w:rightChars="12" w:right="29"/>
              <w:rPr>
                <w:rFonts w:ascii="宋体" w:hAnsi="宋体"/>
                <w:sz w:val="21"/>
              </w:rPr>
            </w:pPr>
            <w:r>
              <w:rPr>
                <w:rFonts w:ascii="宋体" w:hAnsi="宋体" w:hint="eastAsia"/>
                <w:sz w:val="21"/>
              </w:rPr>
              <w:t>结清入账账户与原申请人账户不一致的，结清挂账需要授权</w:t>
            </w:r>
          </w:p>
        </w:tc>
      </w:tr>
    </w:tbl>
    <w:p w:rsidR="004A1DF5" w:rsidRDefault="004A1DF5">
      <w:pPr>
        <w:ind w:firstLine="480"/>
      </w:pPr>
      <w:r>
        <w:rPr>
          <w:rFonts w:hint="eastAsia"/>
        </w:rPr>
        <w:lastRenderedPageBreak/>
        <w:t>9</w:t>
      </w:r>
      <w:r>
        <w:rPr>
          <w:rFonts w:hint="eastAsia"/>
        </w:rPr>
        <w:t>、银行汇票五种类型：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80"/>
        <w:gridCol w:w="5400"/>
      </w:tblGrid>
      <w:tr w:rsidR="004A1DF5">
        <w:trPr>
          <w:trHeight w:val="278"/>
        </w:trPr>
        <w:tc>
          <w:tcPr>
            <w:tcW w:w="2880" w:type="dxa"/>
          </w:tcPr>
          <w:p w:rsidR="004A1DF5" w:rsidRDefault="004A1DF5">
            <w:pPr>
              <w:spacing w:line="240" w:lineRule="auto"/>
              <w:jc w:val="center"/>
              <w:rPr>
                <w:rFonts w:ascii="宋体" w:hAnsi="宋体"/>
                <w:b/>
                <w:bCs/>
                <w:sz w:val="21"/>
              </w:rPr>
            </w:pPr>
            <w:r>
              <w:rPr>
                <w:rFonts w:ascii="宋体" w:hAnsi="宋体" w:hint="eastAsia"/>
                <w:b/>
                <w:bCs/>
                <w:sz w:val="21"/>
              </w:rPr>
              <w:t>类型</w:t>
            </w:r>
          </w:p>
        </w:tc>
        <w:tc>
          <w:tcPr>
            <w:tcW w:w="5400" w:type="dxa"/>
          </w:tcPr>
          <w:p w:rsidR="004A1DF5" w:rsidRDefault="004A1DF5">
            <w:pPr>
              <w:spacing w:line="240" w:lineRule="auto"/>
              <w:jc w:val="center"/>
              <w:rPr>
                <w:rFonts w:ascii="宋体" w:hAnsi="宋体"/>
                <w:b/>
                <w:bCs/>
                <w:sz w:val="21"/>
              </w:rPr>
            </w:pPr>
            <w:r>
              <w:rPr>
                <w:rFonts w:ascii="宋体" w:hAnsi="宋体" w:hint="eastAsia"/>
                <w:b/>
                <w:bCs/>
                <w:sz w:val="21"/>
              </w:rPr>
              <w:t>说明</w:t>
            </w:r>
          </w:p>
        </w:tc>
      </w:tr>
      <w:tr w:rsidR="004A1DF5">
        <w:trPr>
          <w:trHeight w:val="278"/>
        </w:trPr>
        <w:tc>
          <w:tcPr>
            <w:tcW w:w="2880" w:type="dxa"/>
          </w:tcPr>
          <w:p w:rsidR="004A1DF5" w:rsidRDefault="004A1DF5">
            <w:pPr>
              <w:spacing w:line="240" w:lineRule="auto"/>
              <w:rPr>
                <w:rFonts w:ascii="宋体" w:hAnsi="宋体"/>
                <w:sz w:val="21"/>
              </w:rPr>
            </w:pPr>
            <w:r>
              <w:rPr>
                <w:rFonts w:ascii="宋体" w:hAnsi="宋体" w:hint="eastAsia"/>
                <w:sz w:val="21"/>
              </w:rPr>
              <w:t>10：系统内汇票</w:t>
            </w:r>
          </w:p>
        </w:tc>
        <w:tc>
          <w:tcPr>
            <w:tcW w:w="5400" w:type="dxa"/>
          </w:tcPr>
          <w:p w:rsidR="004A1DF5" w:rsidRDefault="004A1DF5">
            <w:pPr>
              <w:spacing w:line="240" w:lineRule="auto"/>
              <w:rPr>
                <w:rFonts w:ascii="宋体" w:hAnsi="宋体"/>
                <w:sz w:val="21"/>
              </w:rPr>
            </w:pPr>
            <w:r>
              <w:rPr>
                <w:rFonts w:ascii="宋体" w:hAnsi="宋体" w:hint="eastAsia"/>
                <w:sz w:val="21"/>
              </w:rPr>
              <w:t>签发时指定兑付行是招商银行的汇票，招商银行系统内汇票也可以通过工商银行代理兑付。</w:t>
            </w:r>
          </w:p>
        </w:tc>
      </w:tr>
      <w:tr w:rsidR="004A1DF5">
        <w:trPr>
          <w:trHeight w:val="283"/>
        </w:trPr>
        <w:tc>
          <w:tcPr>
            <w:tcW w:w="2880" w:type="dxa"/>
          </w:tcPr>
          <w:p w:rsidR="004A1DF5" w:rsidRDefault="004A1DF5">
            <w:pPr>
              <w:spacing w:line="240" w:lineRule="auto"/>
              <w:rPr>
                <w:rFonts w:ascii="宋体" w:hAnsi="宋体"/>
                <w:sz w:val="21"/>
              </w:rPr>
            </w:pPr>
            <w:r>
              <w:rPr>
                <w:rFonts w:ascii="宋体" w:hAnsi="宋体" w:hint="eastAsia"/>
                <w:sz w:val="21"/>
              </w:rPr>
              <w:t>11：工行代理兑付汇票</w:t>
            </w:r>
          </w:p>
        </w:tc>
        <w:tc>
          <w:tcPr>
            <w:tcW w:w="5400" w:type="dxa"/>
          </w:tcPr>
          <w:p w:rsidR="004A1DF5" w:rsidRDefault="004A1DF5">
            <w:pPr>
              <w:spacing w:line="240" w:lineRule="auto"/>
              <w:rPr>
                <w:rFonts w:ascii="宋体" w:hAnsi="宋体"/>
                <w:sz w:val="21"/>
              </w:rPr>
            </w:pPr>
            <w:r>
              <w:rPr>
                <w:rFonts w:ascii="宋体" w:hAnsi="宋体" w:hint="eastAsia"/>
                <w:sz w:val="21"/>
              </w:rPr>
              <w:t>签发时指定代理兑付行是工商银行的汇票，这种银行汇票也可以在招商银行系统内兑付。</w:t>
            </w:r>
          </w:p>
        </w:tc>
      </w:tr>
      <w:tr w:rsidR="004A1DF5">
        <w:trPr>
          <w:trHeight w:val="283"/>
        </w:trPr>
        <w:tc>
          <w:tcPr>
            <w:tcW w:w="2880" w:type="dxa"/>
          </w:tcPr>
          <w:p w:rsidR="004A1DF5" w:rsidRDefault="004A1DF5">
            <w:pPr>
              <w:spacing w:line="240" w:lineRule="auto"/>
              <w:rPr>
                <w:rFonts w:ascii="宋体" w:hAnsi="宋体"/>
                <w:sz w:val="21"/>
              </w:rPr>
            </w:pPr>
            <w:r>
              <w:rPr>
                <w:rFonts w:ascii="宋体" w:hAnsi="宋体" w:hint="eastAsia"/>
                <w:sz w:val="21"/>
              </w:rPr>
              <w:t>12：萧山市辖汇票</w:t>
            </w:r>
          </w:p>
        </w:tc>
        <w:tc>
          <w:tcPr>
            <w:tcW w:w="5400" w:type="dxa"/>
          </w:tcPr>
          <w:p w:rsidR="004A1DF5" w:rsidRDefault="004A1DF5">
            <w:pPr>
              <w:spacing w:line="240" w:lineRule="auto"/>
              <w:rPr>
                <w:rFonts w:ascii="宋体" w:hAnsi="宋体"/>
                <w:sz w:val="21"/>
              </w:rPr>
            </w:pPr>
            <w:r>
              <w:rPr>
                <w:rFonts w:ascii="宋体" w:hAnsi="宋体" w:hint="eastAsia"/>
                <w:sz w:val="21"/>
              </w:rPr>
              <w:t>在</w:t>
            </w:r>
            <w:r>
              <w:rPr>
                <w:rFonts w:hint="eastAsia"/>
                <w:sz w:val="21"/>
              </w:rPr>
              <w:t>萧山地区使用的汇票，不能背书转让，只能签发转账汇票。</w:t>
            </w:r>
          </w:p>
        </w:tc>
      </w:tr>
      <w:tr w:rsidR="004A1DF5">
        <w:trPr>
          <w:trHeight w:val="273"/>
        </w:trPr>
        <w:tc>
          <w:tcPr>
            <w:tcW w:w="2880" w:type="dxa"/>
          </w:tcPr>
          <w:p w:rsidR="004A1DF5" w:rsidRDefault="004A1DF5">
            <w:pPr>
              <w:spacing w:line="240" w:lineRule="auto"/>
              <w:rPr>
                <w:rFonts w:ascii="宋体" w:hAnsi="宋体"/>
                <w:sz w:val="21"/>
              </w:rPr>
            </w:pPr>
            <w:r>
              <w:rPr>
                <w:rFonts w:ascii="宋体" w:hAnsi="宋体" w:hint="eastAsia"/>
                <w:sz w:val="21"/>
              </w:rPr>
              <w:t>20：代签三省一市汇票</w:t>
            </w:r>
          </w:p>
        </w:tc>
        <w:tc>
          <w:tcPr>
            <w:tcW w:w="5400" w:type="dxa"/>
          </w:tcPr>
          <w:p w:rsidR="004A1DF5" w:rsidRDefault="004A1DF5">
            <w:pPr>
              <w:spacing w:line="240" w:lineRule="auto"/>
              <w:rPr>
                <w:rFonts w:ascii="宋体" w:hAnsi="宋体"/>
                <w:sz w:val="21"/>
              </w:rPr>
            </w:pPr>
            <w:r>
              <w:rPr>
                <w:rFonts w:ascii="宋体" w:hAnsi="宋体" w:hint="eastAsia"/>
                <w:sz w:val="21"/>
              </w:rPr>
              <w:t>我行代其他商业银行签发的华东三省一市银行汇票。</w:t>
            </w:r>
          </w:p>
        </w:tc>
      </w:tr>
      <w:tr w:rsidR="004A1DF5">
        <w:trPr>
          <w:trHeight w:val="241"/>
        </w:trPr>
        <w:tc>
          <w:tcPr>
            <w:tcW w:w="2880" w:type="dxa"/>
          </w:tcPr>
          <w:p w:rsidR="004A1DF5" w:rsidRDefault="004A1DF5">
            <w:pPr>
              <w:spacing w:line="240" w:lineRule="auto"/>
              <w:rPr>
                <w:rFonts w:ascii="宋体" w:hAnsi="宋体"/>
                <w:sz w:val="21"/>
              </w:rPr>
            </w:pPr>
            <w:r>
              <w:rPr>
                <w:rFonts w:ascii="宋体" w:hAnsi="宋体" w:hint="eastAsia"/>
                <w:sz w:val="21"/>
              </w:rPr>
              <w:t>21：代签他行汇票</w:t>
            </w:r>
          </w:p>
        </w:tc>
        <w:tc>
          <w:tcPr>
            <w:tcW w:w="5400" w:type="dxa"/>
          </w:tcPr>
          <w:p w:rsidR="004A1DF5" w:rsidRDefault="004A1DF5">
            <w:pPr>
              <w:spacing w:line="240" w:lineRule="auto"/>
              <w:rPr>
                <w:rFonts w:ascii="宋体" w:hAnsi="宋体"/>
                <w:sz w:val="21"/>
              </w:rPr>
            </w:pPr>
            <w:r>
              <w:rPr>
                <w:rFonts w:ascii="宋体" w:hAnsi="宋体" w:hint="eastAsia"/>
                <w:sz w:val="21"/>
              </w:rPr>
              <w:t>我行代其他商业银行签发的银行汇票。</w:t>
            </w:r>
          </w:p>
        </w:tc>
      </w:tr>
    </w:tbl>
    <w:p w:rsidR="004A1DF5" w:rsidRDefault="004A1DF5">
      <w:pPr>
        <w:ind w:firstLine="437"/>
        <w:rPr>
          <w:rFonts w:ascii="宋体" w:hAnsi="宋体"/>
        </w:rPr>
      </w:pPr>
    </w:p>
    <w:p w:rsidR="004A1DF5" w:rsidRDefault="004A1DF5">
      <w:pPr>
        <w:ind w:firstLine="437"/>
        <w:rPr>
          <w:rFonts w:ascii="宋体" w:hAnsi="宋体"/>
        </w:rPr>
      </w:pPr>
      <w:r>
        <w:rPr>
          <w:rFonts w:ascii="宋体" w:hAnsi="宋体" w:hint="eastAsia"/>
        </w:rPr>
        <w:t>10、新旧系统银行汇票兑付的处理</w:t>
      </w:r>
    </w:p>
    <w:p w:rsidR="004A1DF5" w:rsidRDefault="004A1DF5">
      <w:pPr>
        <w:ind w:firstLineChars="200" w:firstLine="480"/>
      </w:pPr>
      <w:r>
        <w:rPr>
          <w:rFonts w:ascii="宋体" w:hAnsi="宋体" w:hint="eastAsia"/>
          <w:kern w:val="0"/>
          <w:szCs w:val="18"/>
          <w:lang w:val="zh-CN"/>
        </w:rPr>
        <w:t>新旧：新系统签发的银行汇票到旧系统中兑付</w:t>
      </w:r>
      <w:r>
        <w:rPr>
          <w:rFonts w:ascii="宋体" w:hAnsi="宋体" w:hint="eastAsia"/>
        </w:rPr>
        <w:t>。</w:t>
      </w:r>
    </w:p>
    <w:p w:rsidR="004A1DF5" w:rsidRDefault="004A1DF5">
      <w:pPr>
        <w:ind w:firstLine="437"/>
        <w:rPr>
          <w:rFonts w:ascii="宋体" w:hAnsi="宋体"/>
        </w:rPr>
      </w:pPr>
      <w:r>
        <w:rPr>
          <w:rFonts w:ascii="宋体" w:hAnsi="宋体" w:hint="eastAsia"/>
        </w:rPr>
        <w:t>（1）旧系统兑付后，通过电子汇兑划借报到新系统分行。新系统在提回清分中收到。</w:t>
      </w:r>
    </w:p>
    <w:p w:rsidR="004A1DF5" w:rsidRDefault="004A1DF5">
      <w:pPr>
        <w:ind w:firstLine="437"/>
        <w:rPr>
          <w:rFonts w:ascii="宋体" w:hAnsi="宋体"/>
        </w:rPr>
      </w:pPr>
      <w:r>
        <w:rPr>
          <w:rFonts w:ascii="宋体" w:hAnsi="宋体" w:hint="eastAsia"/>
        </w:rPr>
        <w:t>（2）在提回清分渠道中选择银行汇票，系统生成挂账单（应收款）。</w:t>
      </w:r>
    </w:p>
    <w:p w:rsidR="004A1DF5" w:rsidRDefault="004A1DF5">
      <w:pPr>
        <w:ind w:firstLine="437"/>
        <w:rPr>
          <w:rFonts w:ascii="宋体" w:hAnsi="宋体"/>
        </w:rPr>
      </w:pPr>
      <w:r>
        <w:rPr>
          <w:rFonts w:ascii="宋体" w:hAnsi="宋体" w:hint="eastAsia"/>
        </w:rPr>
        <w:t>（3）打印挂账单，到银行汇票系统中进行兑付处理。（即落地处理）</w:t>
      </w:r>
    </w:p>
    <w:p w:rsidR="004A1DF5" w:rsidRDefault="004A1DF5">
      <w:pPr>
        <w:ind w:firstLine="437"/>
        <w:rPr>
          <w:rFonts w:ascii="宋体" w:hAnsi="宋体"/>
        </w:rPr>
      </w:pPr>
      <w:r>
        <w:rPr>
          <w:rFonts w:ascii="宋体" w:hAnsi="宋体" w:hint="eastAsia"/>
        </w:rPr>
        <w:t>（4）在“兑付汇票经办”中，录入挂账单单号，系统销该挂账单。</w:t>
      </w:r>
    </w:p>
    <w:p w:rsidR="004A1DF5" w:rsidRDefault="004A1DF5">
      <w:pPr>
        <w:ind w:firstLine="437"/>
        <w:rPr>
          <w:rFonts w:ascii="宋体" w:hAnsi="宋体"/>
        </w:rPr>
      </w:pPr>
      <w:r>
        <w:rPr>
          <w:rFonts w:ascii="宋体" w:hAnsi="宋体" w:hint="eastAsia"/>
        </w:rPr>
        <w:t>旧新：旧系统签发的银行汇票到新系统中兑付。</w:t>
      </w:r>
    </w:p>
    <w:p w:rsidR="004A1DF5" w:rsidRDefault="004A1DF5">
      <w:pPr>
        <w:ind w:firstLine="437"/>
        <w:rPr>
          <w:rFonts w:ascii="宋体" w:hAnsi="宋体"/>
        </w:rPr>
      </w:pPr>
      <w:r>
        <w:rPr>
          <w:rFonts w:ascii="宋体" w:hAnsi="宋体" w:hint="eastAsia"/>
        </w:rPr>
        <w:t>（1）</w:t>
      </w:r>
      <w:r>
        <w:rPr>
          <w:rFonts w:hint="eastAsia"/>
        </w:rPr>
        <w:t>新系统通过通用记账兑付。</w:t>
      </w:r>
    </w:p>
    <w:p w:rsidR="004A1DF5" w:rsidRDefault="004A1DF5">
      <w:pPr>
        <w:ind w:left="420"/>
      </w:pPr>
      <w:r>
        <w:rPr>
          <w:rFonts w:ascii="宋体" w:hAnsi="宋体" w:hint="eastAsia"/>
        </w:rPr>
        <w:t>（2）兑付后，通过“内部转账”</w:t>
      </w:r>
      <w:r>
        <w:rPr>
          <w:rFonts w:hint="eastAsia"/>
        </w:rPr>
        <w:t>发借报到旧系统，向旧系统分行收头寸。汇票相关内容在“其他信息”界面录入。</w:t>
      </w:r>
    </w:p>
    <w:p w:rsidR="004A1DF5" w:rsidRDefault="004A1DF5">
      <w:pPr>
        <w:ind w:firstLine="437"/>
        <w:rPr>
          <w:rFonts w:ascii="宋体" w:hAnsi="宋体"/>
        </w:rPr>
      </w:pPr>
      <w:r>
        <w:rPr>
          <w:rFonts w:hint="eastAsia"/>
        </w:rPr>
        <w:t>（</w:t>
      </w:r>
      <w:r>
        <w:rPr>
          <w:rFonts w:hint="eastAsia"/>
        </w:rPr>
        <w:t>3</w:t>
      </w:r>
      <w:r>
        <w:rPr>
          <w:rFonts w:hint="eastAsia"/>
        </w:rPr>
        <w:t>）旧系统在支付系统中收到借报。如果旧系统分行需退回该借报，应落地后在电子汇兑中处理，新系统分行通过提回清分－内部转账接收处理。</w:t>
      </w:r>
    </w:p>
    <w:p w:rsidR="004A1DF5" w:rsidRDefault="004A1DF5">
      <w:pPr>
        <w:ind w:firstLine="435"/>
        <w:rPr>
          <w:rFonts w:ascii="宋体" w:hAnsi="宋体"/>
        </w:rPr>
      </w:pPr>
      <w:r>
        <w:rPr>
          <w:rFonts w:ascii="宋体" w:hAnsi="宋体" w:hint="eastAsia"/>
        </w:rPr>
        <w:t>11、提回银行汇票的处理</w:t>
      </w:r>
    </w:p>
    <w:p w:rsidR="004A1DF5" w:rsidRDefault="004A1DF5">
      <w:pPr>
        <w:ind w:firstLine="435"/>
        <w:rPr>
          <w:rFonts w:ascii="宋体" w:hAnsi="宋体"/>
        </w:rPr>
      </w:pPr>
      <w:r>
        <w:rPr>
          <w:rFonts w:ascii="宋体" w:hAnsi="宋体" w:hint="eastAsia"/>
        </w:rPr>
        <w:t>系统外提回，在提回清分渠道中选择银行汇票，系统打印挂账单，到银行汇票系统中进行兑付处理，在“兑付汇票经办”中，录入挂账单单号，系统销该挂账单。</w:t>
      </w:r>
    </w:p>
    <w:p w:rsidR="004A1DF5" w:rsidRDefault="004A1DF5" w:rsidP="0004090F">
      <w:pPr>
        <w:pStyle w:val="5"/>
      </w:pPr>
      <w:r>
        <w:rPr>
          <w:rFonts w:hint="eastAsia"/>
        </w:rPr>
        <w:t>一、汇票签发经办（业务代码</w:t>
      </w:r>
      <w:r>
        <w:rPr>
          <w:rFonts w:hint="eastAsia"/>
        </w:rPr>
        <w:t>5505</w:t>
      </w:r>
      <w:r>
        <w:rPr>
          <w:rFonts w:hint="eastAsia"/>
        </w:rPr>
        <w:t>）</w:t>
      </w:r>
    </w:p>
    <w:p w:rsidR="004A1DF5" w:rsidRDefault="004A1DF5">
      <w:pPr>
        <w:pStyle w:val="6"/>
      </w:pPr>
      <w:r>
        <w:rPr>
          <w:rFonts w:hint="eastAsia"/>
        </w:rPr>
        <w:t>（一）功能介绍</w:t>
      </w:r>
    </w:p>
    <w:p w:rsidR="004A1DF5" w:rsidRDefault="004A1DF5">
      <w:pPr>
        <w:pStyle w:val="20"/>
        <w:ind w:firstLineChars="200" w:firstLine="480"/>
        <w:rPr>
          <w:rFonts w:hAnsi="宋体"/>
        </w:rPr>
      </w:pPr>
      <w:r>
        <w:rPr>
          <w:rFonts w:hint="eastAsia"/>
        </w:rPr>
        <w:t>银行汇票签发经办是指：经办用户录入银行汇票申请书相关的要素，办理银</w:t>
      </w:r>
      <w:r>
        <w:rPr>
          <w:rFonts w:hint="eastAsia"/>
        </w:rPr>
        <w:lastRenderedPageBreak/>
        <w:t>行汇票签发的操作。</w:t>
      </w:r>
    </w:p>
    <w:p w:rsidR="004A1DF5" w:rsidRDefault="004A1DF5">
      <w:pPr>
        <w:pStyle w:val="6"/>
      </w:pPr>
      <w:r>
        <w:rPr>
          <w:rFonts w:hint="eastAsia"/>
        </w:rPr>
        <w:t>（二）操作要点</w:t>
      </w:r>
    </w:p>
    <w:p w:rsidR="004A1DF5" w:rsidRDefault="004A1DF5" w:rsidP="00C85378">
      <w:pPr>
        <w:numPr>
          <w:ilvl w:val="1"/>
          <w:numId w:val="147"/>
        </w:numPr>
        <w:ind w:left="777" w:hanging="357"/>
      </w:pPr>
      <w:r>
        <w:rPr>
          <w:rFonts w:hint="eastAsia"/>
        </w:rPr>
        <w:t>签发经办银行汇票操作窗口－基本要素录入界面操作要点：</w:t>
      </w:r>
    </w:p>
    <w:p w:rsidR="004A1DF5" w:rsidRDefault="004A1DF5">
      <w:pPr>
        <w:ind w:firstLineChars="200" w:firstLine="480"/>
      </w:pPr>
      <w:r>
        <w:rPr>
          <w:rFonts w:hint="eastAsia"/>
        </w:rPr>
        <w:t>基本要素录入界面为快速输入界面，可以直接选择“确定”，进入详细内容界面。</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440"/>
        <w:gridCol w:w="4680"/>
      </w:tblGrid>
      <w:tr w:rsidR="004A1DF5">
        <w:trPr>
          <w:trHeight w:val="373"/>
          <w:tblHeader/>
        </w:trPr>
        <w:tc>
          <w:tcPr>
            <w:tcW w:w="1980" w:type="dxa"/>
          </w:tcPr>
          <w:p w:rsidR="004A1DF5" w:rsidRDefault="004A1DF5">
            <w:pPr>
              <w:spacing w:line="240" w:lineRule="auto"/>
              <w:jc w:val="center"/>
              <w:rPr>
                <w:rFonts w:ascii="宋体" w:hAnsi="宋体"/>
                <w:b/>
                <w:bCs/>
                <w:sz w:val="21"/>
              </w:rPr>
            </w:pPr>
            <w:r>
              <w:rPr>
                <w:rFonts w:ascii="宋体" w:hAnsi="宋体" w:hint="eastAsia"/>
                <w:b/>
                <w:bCs/>
                <w:sz w:val="21"/>
              </w:rPr>
              <w:t>要素名称</w:t>
            </w:r>
          </w:p>
        </w:tc>
        <w:tc>
          <w:tcPr>
            <w:tcW w:w="1440" w:type="dxa"/>
          </w:tcPr>
          <w:p w:rsidR="004A1DF5" w:rsidRDefault="004A1DF5">
            <w:pPr>
              <w:spacing w:line="240" w:lineRule="auto"/>
              <w:jc w:val="center"/>
              <w:rPr>
                <w:rFonts w:ascii="宋体" w:hAnsi="宋体"/>
                <w:b/>
                <w:bCs/>
                <w:sz w:val="21"/>
              </w:rPr>
            </w:pPr>
            <w:r>
              <w:rPr>
                <w:rFonts w:ascii="宋体" w:hAnsi="宋体" w:hint="eastAsia"/>
                <w:b/>
                <w:bCs/>
                <w:sz w:val="21"/>
              </w:rPr>
              <w:t>输入方式</w:t>
            </w:r>
          </w:p>
        </w:tc>
        <w:tc>
          <w:tcPr>
            <w:tcW w:w="4680" w:type="dxa"/>
          </w:tcPr>
          <w:p w:rsidR="004A1DF5" w:rsidRDefault="004A1DF5">
            <w:pPr>
              <w:spacing w:line="240" w:lineRule="auto"/>
              <w:jc w:val="center"/>
              <w:rPr>
                <w:rFonts w:ascii="宋体" w:hAnsi="宋体"/>
                <w:b/>
                <w:bCs/>
                <w:sz w:val="21"/>
              </w:rPr>
            </w:pPr>
            <w:r>
              <w:rPr>
                <w:rFonts w:ascii="宋体" w:hAnsi="宋体" w:hint="eastAsia"/>
                <w:b/>
                <w:bCs/>
                <w:sz w:val="21"/>
              </w:rPr>
              <w:t>描述</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申请人户口号</w:t>
            </w:r>
          </w:p>
        </w:tc>
        <w:tc>
          <w:tcPr>
            <w:tcW w:w="1440" w:type="dxa"/>
          </w:tcPr>
          <w:p w:rsidR="004A1DF5" w:rsidRDefault="004A1DF5">
            <w:pPr>
              <w:spacing w:line="240" w:lineRule="auto"/>
              <w:rPr>
                <w:rFonts w:ascii="宋体" w:hAnsi="宋体"/>
                <w:sz w:val="21"/>
              </w:rPr>
            </w:pPr>
            <w:r>
              <w:rPr>
                <w:rFonts w:ascii="宋体" w:hAnsi="宋体" w:hint="eastAsia"/>
                <w:sz w:val="21"/>
              </w:rPr>
              <w:t>非必须</w:t>
            </w:r>
          </w:p>
        </w:tc>
        <w:tc>
          <w:tcPr>
            <w:tcW w:w="4680" w:type="dxa"/>
          </w:tcPr>
          <w:p w:rsidR="004A1DF5" w:rsidRDefault="004A1DF5">
            <w:pPr>
              <w:spacing w:line="240" w:lineRule="auto"/>
              <w:rPr>
                <w:rFonts w:ascii="宋体" w:hAnsi="宋体"/>
                <w:sz w:val="21"/>
              </w:rPr>
            </w:pPr>
            <w:r>
              <w:rPr>
                <w:rFonts w:ascii="宋体" w:hAnsi="宋体" w:hint="eastAsia"/>
                <w:sz w:val="21"/>
              </w:rPr>
              <w:t>可选择：个人客户、公司客户，个人户口按回车后刷卡。</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申请凭证种类</w:t>
            </w:r>
          </w:p>
        </w:tc>
        <w:tc>
          <w:tcPr>
            <w:tcW w:w="144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rFonts w:ascii="宋体" w:hAnsi="宋体"/>
                <w:sz w:val="21"/>
              </w:rPr>
            </w:pPr>
            <w:r>
              <w:rPr>
                <w:rFonts w:ascii="宋体" w:hAnsi="宋体" w:hint="eastAsia"/>
                <w:sz w:val="21"/>
              </w:rPr>
              <w:t>可选择：汇票申请书、结算委托书</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凭证号</w:t>
            </w:r>
          </w:p>
        </w:tc>
        <w:tc>
          <w:tcPr>
            <w:tcW w:w="144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rFonts w:ascii="宋体" w:hAnsi="宋体"/>
                <w:sz w:val="21"/>
              </w:rPr>
            </w:pP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申请日期</w:t>
            </w:r>
          </w:p>
        </w:tc>
        <w:tc>
          <w:tcPr>
            <w:tcW w:w="144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rFonts w:ascii="宋体" w:hAnsi="宋体"/>
                <w:sz w:val="21"/>
              </w:rPr>
            </w:pPr>
            <w:r>
              <w:rPr>
                <w:rFonts w:ascii="宋体" w:hAnsi="宋体" w:hint="eastAsia"/>
                <w:sz w:val="21"/>
              </w:rPr>
              <w:t>默认数值为当前日期（不输凭证号及凭证种类时申请日期亦不输）</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汇票种类</w:t>
            </w:r>
          </w:p>
        </w:tc>
        <w:tc>
          <w:tcPr>
            <w:tcW w:w="144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sz w:val="21"/>
              </w:rPr>
            </w:pPr>
            <w:r>
              <w:rPr>
                <w:rFonts w:hint="eastAsia"/>
                <w:sz w:val="21"/>
              </w:rPr>
              <w:t>可选择：系统内汇票、工行代理兑付汇票、代签三省一市汇票、代签他行汇票、</w:t>
            </w:r>
            <w:r>
              <w:rPr>
                <w:rFonts w:ascii="宋体" w:hAnsi="宋体" w:hint="eastAsia"/>
                <w:sz w:val="21"/>
              </w:rPr>
              <w:t>萧山市辖汇票</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汇票类别</w:t>
            </w:r>
          </w:p>
        </w:tc>
        <w:tc>
          <w:tcPr>
            <w:tcW w:w="144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rFonts w:ascii="宋体" w:hAnsi="宋体"/>
                <w:sz w:val="21"/>
              </w:rPr>
            </w:pPr>
            <w:r>
              <w:rPr>
                <w:rFonts w:ascii="宋体" w:hAnsi="宋体" w:hint="eastAsia"/>
                <w:sz w:val="21"/>
              </w:rPr>
              <w:t>可选：现金、转账</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汇票金额</w:t>
            </w:r>
          </w:p>
        </w:tc>
        <w:tc>
          <w:tcPr>
            <w:tcW w:w="144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rFonts w:ascii="宋体" w:hAnsi="宋体"/>
                <w:sz w:val="21"/>
              </w:rPr>
            </w:pPr>
            <w:r>
              <w:rPr>
                <w:rFonts w:ascii="宋体" w:hAnsi="宋体" w:hint="eastAsia"/>
                <w:sz w:val="21"/>
              </w:rPr>
              <w:t>输入签发汇票的金额</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是否个人未开户</w:t>
            </w:r>
          </w:p>
        </w:tc>
        <w:tc>
          <w:tcPr>
            <w:tcW w:w="144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rFonts w:ascii="宋体" w:hAnsi="宋体"/>
                <w:sz w:val="21"/>
              </w:rPr>
            </w:pPr>
            <w:r>
              <w:rPr>
                <w:rFonts w:ascii="宋体" w:hAnsi="宋体" w:hint="eastAsia"/>
                <w:sz w:val="21"/>
              </w:rPr>
              <w:t>在汇票类别选择现金的时候显示</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代理行行号</w:t>
            </w:r>
          </w:p>
        </w:tc>
        <w:tc>
          <w:tcPr>
            <w:tcW w:w="144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rFonts w:ascii="宋体" w:hAnsi="宋体"/>
                <w:sz w:val="21"/>
              </w:rPr>
            </w:pPr>
            <w:r>
              <w:rPr>
                <w:rFonts w:ascii="宋体" w:hAnsi="宋体" w:hint="eastAsia"/>
                <w:sz w:val="21"/>
              </w:rPr>
              <w:t>在汇票类别选择现金的时候选择输入</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代理付款行行名</w:t>
            </w:r>
          </w:p>
        </w:tc>
        <w:tc>
          <w:tcPr>
            <w:tcW w:w="1440" w:type="dxa"/>
          </w:tcPr>
          <w:p w:rsidR="004A1DF5" w:rsidRDefault="004A1DF5">
            <w:pPr>
              <w:spacing w:line="240" w:lineRule="auto"/>
              <w:rPr>
                <w:rFonts w:ascii="宋体" w:hAnsi="宋体"/>
                <w:sz w:val="21"/>
              </w:rPr>
            </w:pPr>
            <w:r>
              <w:rPr>
                <w:rFonts w:ascii="宋体" w:hAnsi="宋体" w:hint="eastAsia"/>
                <w:sz w:val="21"/>
              </w:rPr>
              <w:t>显示项</w:t>
            </w:r>
          </w:p>
        </w:tc>
        <w:tc>
          <w:tcPr>
            <w:tcW w:w="4680" w:type="dxa"/>
          </w:tcPr>
          <w:p w:rsidR="004A1DF5" w:rsidRDefault="004A1DF5">
            <w:pPr>
              <w:spacing w:line="240" w:lineRule="auto"/>
              <w:rPr>
                <w:rFonts w:ascii="宋体" w:hAnsi="宋体"/>
                <w:sz w:val="21"/>
              </w:rPr>
            </w:pPr>
            <w:r>
              <w:rPr>
                <w:rFonts w:ascii="宋体" w:hAnsi="宋体" w:hint="eastAsia"/>
                <w:sz w:val="21"/>
              </w:rPr>
              <w:t>根据代理行行号显示</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收款人账号或地址</w:t>
            </w:r>
          </w:p>
        </w:tc>
        <w:tc>
          <w:tcPr>
            <w:tcW w:w="1440" w:type="dxa"/>
          </w:tcPr>
          <w:p w:rsidR="004A1DF5" w:rsidRDefault="004A1DF5">
            <w:pPr>
              <w:spacing w:line="240" w:lineRule="auto"/>
              <w:rPr>
                <w:rFonts w:ascii="宋体" w:hAnsi="宋体"/>
                <w:sz w:val="21"/>
              </w:rPr>
            </w:pPr>
            <w:r>
              <w:rPr>
                <w:rFonts w:ascii="宋体" w:hAnsi="宋体" w:hint="eastAsia"/>
                <w:sz w:val="21"/>
              </w:rPr>
              <w:t>非必须</w:t>
            </w:r>
          </w:p>
        </w:tc>
        <w:tc>
          <w:tcPr>
            <w:tcW w:w="4680" w:type="dxa"/>
          </w:tcPr>
          <w:p w:rsidR="004A1DF5" w:rsidRDefault="004A1DF5">
            <w:pPr>
              <w:spacing w:line="240" w:lineRule="auto"/>
              <w:rPr>
                <w:rFonts w:ascii="宋体" w:hAnsi="宋体"/>
                <w:sz w:val="21"/>
              </w:rPr>
            </w:pP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收款人户名</w:t>
            </w:r>
          </w:p>
        </w:tc>
        <w:tc>
          <w:tcPr>
            <w:tcW w:w="144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rFonts w:ascii="宋体" w:hAnsi="宋体"/>
                <w:sz w:val="21"/>
              </w:rPr>
            </w:pP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汇票用途</w:t>
            </w:r>
          </w:p>
        </w:tc>
        <w:tc>
          <w:tcPr>
            <w:tcW w:w="1440" w:type="dxa"/>
          </w:tcPr>
          <w:p w:rsidR="004A1DF5" w:rsidRDefault="004A1DF5">
            <w:pPr>
              <w:spacing w:line="240" w:lineRule="auto"/>
              <w:rPr>
                <w:rFonts w:ascii="宋体" w:hAnsi="宋体"/>
                <w:sz w:val="21"/>
              </w:rPr>
            </w:pPr>
            <w:r>
              <w:rPr>
                <w:rFonts w:ascii="宋体" w:hAnsi="宋体" w:hint="eastAsia"/>
                <w:sz w:val="21"/>
              </w:rPr>
              <w:t>非必须</w:t>
            </w:r>
          </w:p>
        </w:tc>
        <w:tc>
          <w:tcPr>
            <w:tcW w:w="4680" w:type="dxa"/>
          </w:tcPr>
          <w:p w:rsidR="004A1DF5" w:rsidRDefault="004A1DF5">
            <w:pPr>
              <w:spacing w:line="240" w:lineRule="auto"/>
              <w:rPr>
                <w:rFonts w:ascii="宋体" w:hAnsi="宋体"/>
                <w:sz w:val="21"/>
              </w:rPr>
            </w:pPr>
          </w:p>
        </w:tc>
      </w:tr>
    </w:tbl>
    <w:p w:rsidR="004A1DF5" w:rsidRDefault="004A1DF5" w:rsidP="00C85378">
      <w:pPr>
        <w:numPr>
          <w:ilvl w:val="1"/>
          <w:numId w:val="147"/>
        </w:numPr>
        <w:ind w:left="777" w:hanging="357"/>
      </w:pPr>
      <w:r>
        <w:rPr>
          <w:rFonts w:hint="eastAsia"/>
        </w:rPr>
        <w:t>签发经办银行汇票操作窗口－申请凭证信息界面操作要点：</w:t>
      </w:r>
    </w:p>
    <w:p w:rsidR="004A1DF5" w:rsidRDefault="004A1DF5">
      <w:pPr>
        <w:ind w:left="420"/>
      </w:pPr>
      <w:r>
        <w:rPr>
          <w:rFonts w:hint="eastAsia"/>
        </w:rPr>
        <w:t>申请凭证信息界面，可对基本要素录入界面的内容进行修改。</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440"/>
        <w:gridCol w:w="4680"/>
      </w:tblGrid>
      <w:tr w:rsidR="004A1DF5">
        <w:trPr>
          <w:tblHeader/>
        </w:trPr>
        <w:tc>
          <w:tcPr>
            <w:tcW w:w="1980" w:type="dxa"/>
          </w:tcPr>
          <w:p w:rsidR="004A1DF5" w:rsidRDefault="004A1DF5">
            <w:pPr>
              <w:spacing w:line="240" w:lineRule="auto"/>
              <w:jc w:val="center"/>
              <w:rPr>
                <w:b/>
                <w:bCs/>
                <w:sz w:val="21"/>
              </w:rPr>
            </w:pPr>
            <w:r>
              <w:rPr>
                <w:rFonts w:hint="eastAsia"/>
                <w:b/>
                <w:bCs/>
                <w:sz w:val="21"/>
              </w:rPr>
              <w:t>要素名称</w:t>
            </w:r>
          </w:p>
        </w:tc>
        <w:tc>
          <w:tcPr>
            <w:tcW w:w="1440" w:type="dxa"/>
          </w:tcPr>
          <w:p w:rsidR="004A1DF5" w:rsidRDefault="004A1DF5">
            <w:pPr>
              <w:spacing w:line="240" w:lineRule="auto"/>
              <w:jc w:val="center"/>
              <w:rPr>
                <w:b/>
                <w:bCs/>
                <w:sz w:val="21"/>
              </w:rPr>
            </w:pPr>
            <w:r>
              <w:rPr>
                <w:rFonts w:hint="eastAsia"/>
                <w:b/>
                <w:bCs/>
                <w:sz w:val="21"/>
              </w:rPr>
              <w:t>输入方式</w:t>
            </w:r>
          </w:p>
        </w:tc>
        <w:tc>
          <w:tcPr>
            <w:tcW w:w="4680" w:type="dxa"/>
          </w:tcPr>
          <w:p w:rsidR="004A1DF5" w:rsidRDefault="004A1DF5">
            <w:pPr>
              <w:spacing w:line="240" w:lineRule="auto"/>
              <w:jc w:val="center"/>
              <w:rPr>
                <w:b/>
                <w:bCs/>
                <w:sz w:val="21"/>
              </w:rPr>
            </w:pPr>
            <w:r>
              <w:rPr>
                <w:rFonts w:hint="eastAsia"/>
                <w:b/>
                <w:bCs/>
                <w:sz w:val="21"/>
              </w:rPr>
              <w:t>描述</w:t>
            </w:r>
          </w:p>
        </w:tc>
      </w:tr>
      <w:tr w:rsidR="004A1DF5">
        <w:tc>
          <w:tcPr>
            <w:tcW w:w="1980" w:type="dxa"/>
          </w:tcPr>
          <w:p w:rsidR="004A1DF5" w:rsidRDefault="004A1DF5">
            <w:pPr>
              <w:spacing w:line="240" w:lineRule="auto"/>
              <w:rPr>
                <w:sz w:val="21"/>
              </w:rPr>
            </w:pPr>
            <w:r>
              <w:rPr>
                <w:rFonts w:hint="eastAsia"/>
                <w:sz w:val="21"/>
              </w:rPr>
              <w:t>申请日期</w:t>
            </w:r>
          </w:p>
        </w:tc>
        <w:tc>
          <w:tcPr>
            <w:tcW w:w="1440" w:type="dxa"/>
          </w:tcPr>
          <w:p w:rsidR="004A1DF5" w:rsidRDefault="004A1DF5">
            <w:pPr>
              <w:spacing w:line="240" w:lineRule="auto"/>
              <w:rPr>
                <w:sz w:val="21"/>
              </w:rPr>
            </w:pPr>
            <w:r>
              <w:rPr>
                <w:rFonts w:hint="eastAsia"/>
                <w:sz w:val="21"/>
              </w:rPr>
              <w:t>必须</w:t>
            </w:r>
          </w:p>
        </w:tc>
        <w:tc>
          <w:tcPr>
            <w:tcW w:w="4680" w:type="dxa"/>
          </w:tcPr>
          <w:p w:rsidR="004A1DF5" w:rsidRDefault="004A1DF5">
            <w:pPr>
              <w:spacing w:line="240" w:lineRule="auto"/>
              <w:rPr>
                <w:sz w:val="21"/>
              </w:rPr>
            </w:pPr>
            <w:r>
              <w:rPr>
                <w:rFonts w:hint="eastAsia"/>
                <w:sz w:val="21"/>
              </w:rPr>
              <w:t>默认数值为当前日期</w:t>
            </w:r>
            <w:r>
              <w:rPr>
                <w:rFonts w:ascii="宋体" w:hAnsi="宋体" w:hint="eastAsia"/>
                <w:sz w:val="21"/>
              </w:rPr>
              <w:t>（不输凭证号及凭证种类时申请日期亦不输）</w:t>
            </w:r>
          </w:p>
        </w:tc>
      </w:tr>
      <w:tr w:rsidR="004A1DF5">
        <w:tc>
          <w:tcPr>
            <w:tcW w:w="1980" w:type="dxa"/>
          </w:tcPr>
          <w:p w:rsidR="004A1DF5" w:rsidRDefault="004A1DF5">
            <w:pPr>
              <w:spacing w:line="240" w:lineRule="auto"/>
              <w:rPr>
                <w:sz w:val="21"/>
              </w:rPr>
            </w:pPr>
            <w:r>
              <w:rPr>
                <w:rFonts w:hint="eastAsia"/>
                <w:sz w:val="21"/>
              </w:rPr>
              <w:t>申请凭证类型</w:t>
            </w:r>
          </w:p>
        </w:tc>
        <w:tc>
          <w:tcPr>
            <w:tcW w:w="1440" w:type="dxa"/>
          </w:tcPr>
          <w:p w:rsidR="004A1DF5" w:rsidRDefault="004A1DF5">
            <w:pPr>
              <w:spacing w:line="240" w:lineRule="auto"/>
              <w:rPr>
                <w:sz w:val="21"/>
              </w:rPr>
            </w:pPr>
            <w:r>
              <w:rPr>
                <w:rFonts w:hint="eastAsia"/>
                <w:sz w:val="21"/>
              </w:rPr>
              <w:t>必须</w:t>
            </w:r>
          </w:p>
        </w:tc>
        <w:tc>
          <w:tcPr>
            <w:tcW w:w="4680" w:type="dxa"/>
          </w:tcPr>
          <w:p w:rsidR="004A1DF5" w:rsidRDefault="004A1DF5">
            <w:pPr>
              <w:spacing w:line="240" w:lineRule="auto"/>
              <w:rPr>
                <w:sz w:val="21"/>
              </w:rPr>
            </w:pPr>
            <w:r>
              <w:rPr>
                <w:rFonts w:hint="eastAsia"/>
                <w:sz w:val="21"/>
              </w:rPr>
              <w:t>可以选择：汇票申请书、结算委托书</w:t>
            </w:r>
          </w:p>
        </w:tc>
      </w:tr>
      <w:tr w:rsidR="004A1DF5">
        <w:tc>
          <w:tcPr>
            <w:tcW w:w="1980" w:type="dxa"/>
          </w:tcPr>
          <w:p w:rsidR="004A1DF5" w:rsidRDefault="004A1DF5">
            <w:pPr>
              <w:spacing w:line="240" w:lineRule="auto"/>
              <w:rPr>
                <w:sz w:val="21"/>
              </w:rPr>
            </w:pPr>
            <w:r>
              <w:rPr>
                <w:rFonts w:hint="eastAsia"/>
                <w:sz w:val="21"/>
              </w:rPr>
              <w:t>凭证号码</w:t>
            </w:r>
          </w:p>
        </w:tc>
        <w:tc>
          <w:tcPr>
            <w:tcW w:w="1440" w:type="dxa"/>
          </w:tcPr>
          <w:p w:rsidR="004A1DF5" w:rsidRDefault="004A1DF5">
            <w:pPr>
              <w:spacing w:line="240" w:lineRule="auto"/>
              <w:rPr>
                <w:sz w:val="21"/>
              </w:rPr>
            </w:pPr>
            <w:r>
              <w:rPr>
                <w:rFonts w:hint="eastAsia"/>
                <w:sz w:val="21"/>
              </w:rPr>
              <w:t>必须</w:t>
            </w:r>
          </w:p>
        </w:tc>
        <w:tc>
          <w:tcPr>
            <w:tcW w:w="4680" w:type="dxa"/>
          </w:tcPr>
          <w:p w:rsidR="004A1DF5" w:rsidRDefault="004A1DF5">
            <w:pPr>
              <w:spacing w:line="240" w:lineRule="auto"/>
              <w:rPr>
                <w:sz w:val="21"/>
              </w:rPr>
            </w:pPr>
          </w:p>
        </w:tc>
      </w:tr>
      <w:tr w:rsidR="004A1DF5">
        <w:tc>
          <w:tcPr>
            <w:tcW w:w="1980" w:type="dxa"/>
          </w:tcPr>
          <w:p w:rsidR="004A1DF5" w:rsidRDefault="004A1DF5">
            <w:pPr>
              <w:spacing w:line="240" w:lineRule="auto"/>
              <w:rPr>
                <w:sz w:val="21"/>
              </w:rPr>
            </w:pPr>
            <w:r>
              <w:rPr>
                <w:rFonts w:hint="eastAsia"/>
                <w:sz w:val="21"/>
              </w:rPr>
              <w:t>申请人户口号</w:t>
            </w:r>
          </w:p>
        </w:tc>
        <w:tc>
          <w:tcPr>
            <w:tcW w:w="1440" w:type="dxa"/>
          </w:tcPr>
          <w:p w:rsidR="004A1DF5" w:rsidRDefault="004A1DF5">
            <w:pPr>
              <w:spacing w:line="240" w:lineRule="auto"/>
              <w:rPr>
                <w:sz w:val="21"/>
              </w:rPr>
            </w:pPr>
            <w:r>
              <w:rPr>
                <w:rFonts w:hint="eastAsia"/>
                <w:sz w:val="21"/>
              </w:rPr>
              <w:t>非必须</w:t>
            </w:r>
          </w:p>
        </w:tc>
        <w:tc>
          <w:tcPr>
            <w:tcW w:w="4680" w:type="dxa"/>
          </w:tcPr>
          <w:p w:rsidR="004A1DF5" w:rsidRDefault="004A1DF5">
            <w:pPr>
              <w:spacing w:line="240" w:lineRule="auto"/>
              <w:rPr>
                <w:sz w:val="21"/>
              </w:rPr>
            </w:pPr>
            <w:r>
              <w:rPr>
                <w:rFonts w:ascii="宋体" w:hAnsi="宋体" w:hint="eastAsia"/>
                <w:sz w:val="21"/>
              </w:rPr>
              <w:t>可录入公司户口，个人户口按回车后刷卡。</w:t>
            </w:r>
          </w:p>
        </w:tc>
      </w:tr>
      <w:tr w:rsidR="004A1DF5">
        <w:tc>
          <w:tcPr>
            <w:tcW w:w="1980" w:type="dxa"/>
          </w:tcPr>
          <w:p w:rsidR="004A1DF5" w:rsidRDefault="004A1DF5">
            <w:pPr>
              <w:spacing w:line="240" w:lineRule="auto"/>
              <w:rPr>
                <w:sz w:val="21"/>
              </w:rPr>
            </w:pPr>
            <w:r>
              <w:rPr>
                <w:rFonts w:hint="eastAsia"/>
                <w:sz w:val="21"/>
              </w:rPr>
              <w:t>申请人户口名</w:t>
            </w:r>
          </w:p>
        </w:tc>
        <w:tc>
          <w:tcPr>
            <w:tcW w:w="1440" w:type="dxa"/>
          </w:tcPr>
          <w:p w:rsidR="004A1DF5" w:rsidRDefault="004A1DF5">
            <w:pPr>
              <w:spacing w:line="240" w:lineRule="auto"/>
              <w:rPr>
                <w:sz w:val="21"/>
              </w:rPr>
            </w:pPr>
            <w:r>
              <w:rPr>
                <w:rFonts w:hint="eastAsia"/>
                <w:sz w:val="21"/>
              </w:rPr>
              <w:t>显示项</w:t>
            </w:r>
          </w:p>
        </w:tc>
        <w:tc>
          <w:tcPr>
            <w:tcW w:w="4680" w:type="dxa"/>
          </w:tcPr>
          <w:p w:rsidR="004A1DF5" w:rsidRDefault="004A1DF5">
            <w:pPr>
              <w:spacing w:line="240" w:lineRule="auto"/>
              <w:rPr>
                <w:sz w:val="21"/>
              </w:rPr>
            </w:pPr>
            <w:r>
              <w:rPr>
                <w:rFonts w:hint="eastAsia"/>
                <w:sz w:val="21"/>
              </w:rPr>
              <w:t>系统根据申请人户口号自动取值显示。</w:t>
            </w:r>
          </w:p>
        </w:tc>
      </w:tr>
      <w:tr w:rsidR="004A1DF5">
        <w:tc>
          <w:tcPr>
            <w:tcW w:w="1980" w:type="dxa"/>
          </w:tcPr>
          <w:p w:rsidR="004A1DF5" w:rsidRDefault="004A1DF5">
            <w:pPr>
              <w:spacing w:line="240" w:lineRule="auto"/>
              <w:rPr>
                <w:sz w:val="21"/>
              </w:rPr>
            </w:pPr>
            <w:r>
              <w:rPr>
                <w:rFonts w:hint="eastAsia"/>
                <w:sz w:val="21"/>
              </w:rPr>
              <w:t>申请人开户行</w:t>
            </w:r>
          </w:p>
        </w:tc>
        <w:tc>
          <w:tcPr>
            <w:tcW w:w="1440" w:type="dxa"/>
          </w:tcPr>
          <w:p w:rsidR="004A1DF5" w:rsidRDefault="004A1DF5">
            <w:pPr>
              <w:spacing w:line="240" w:lineRule="auto"/>
              <w:rPr>
                <w:sz w:val="21"/>
              </w:rPr>
            </w:pPr>
            <w:r>
              <w:rPr>
                <w:rFonts w:hint="eastAsia"/>
                <w:sz w:val="21"/>
              </w:rPr>
              <w:t>显示项</w:t>
            </w:r>
          </w:p>
        </w:tc>
        <w:tc>
          <w:tcPr>
            <w:tcW w:w="4680" w:type="dxa"/>
          </w:tcPr>
          <w:p w:rsidR="004A1DF5" w:rsidRDefault="004A1DF5">
            <w:pPr>
              <w:spacing w:line="240" w:lineRule="auto"/>
              <w:rPr>
                <w:sz w:val="21"/>
              </w:rPr>
            </w:pPr>
            <w:r>
              <w:rPr>
                <w:rFonts w:hint="eastAsia"/>
                <w:sz w:val="21"/>
              </w:rPr>
              <w:t>系统根据申请人户口号自动取值显示。</w:t>
            </w:r>
          </w:p>
        </w:tc>
      </w:tr>
      <w:tr w:rsidR="004A1DF5">
        <w:tc>
          <w:tcPr>
            <w:tcW w:w="1980" w:type="dxa"/>
          </w:tcPr>
          <w:p w:rsidR="004A1DF5" w:rsidRDefault="004A1DF5">
            <w:pPr>
              <w:spacing w:line="240" w:lineRule="auto"/>
              <w:rPr>
                <w:sz w:val="21"/>
              </w:rPr>
            </w:pPr>
            <w:r>
              <w:rPr>
                <w:rFonts w:hint="eastAsia"/>
                <w:sz w:val="21"/>
              </w:rPr>
              <w:t>申请人开户地</w:t>
            </w:r>
          </w:p>
        </w:tc>
        <w:tc>
          <w:tcPr>
            <w:tcW w:w="1440" w:type="dxa"/>
          </w:tcPr>
          <w:p w:rsidR="004A1DF5" w:rsidRDefault="004A1DF5">
            <w:pPr>
              <w:spacing w:line="240" w:lineRule="auto"/>
              <w:rPr>
                <w:sz w:val="21"/>
              </w:rPr>
            </w:pPr>
            <w:r>
              <w:rPr>
                <w:rFonts w:hint="eastAsia"/>
                <w:sz w:val="21"/>
              </w:rPr>
              <w:t>显示项</w:t>
            </w:r>
          </w:p>
        </w:tc>
        <w:tc>
          <w:tcPr>
            <w:tcW w:w="4680" w:type="dxa"/>
          </w:tcPr>
          <w:p w:rsidR="004A1DF5" w:rsidRDefault="004A1DF5">
            <w:pPr>
              <w:spacing w:line="240" w:lineRule="auto"/>
              <w:rPr>
                <w:sz w:val="21"/>
              </w:rPr>
            </w:pPr>
            <w:r>
              <w:rPr>
                <w:rFonts w:hint="eastAsia"/>
                <w:sz w:val="21"/>
              </w:rPr>
              <w:t>系统根据申请人户口号自动取值显示。</w:t>
            </w:r>
          </w:p>
        </w:tc>
      </w:tr>
      <w:tr w:rsidR="004A1DF5">
        <w:tc>
          <w:tcPr>
            <w:tcW w:w="1980" w:type="dxa"/>
          </w:tcPr>
          <w:p w:rsidR="004A1DF5" w:rsidRDefault="004A1DF5">
            <w:pPr>
              <w:spacing w:line="240" w:lineRule="auto"/>
              <w:rPr>
                <w:sz w:val="21"/>
              </w:rPr>
            </w:pPr>
            <w:r>
              <w:rPr>
                <w:rFonts w:hint="eastAsia"/>
                <w:sz w:val="21"/>
              </w:rPr>
              <w:t>收款人账号或住址</w:t>
            </w:r>
          </w:p>
        </w:tc>
        <w:tc>
          <w:tcPr>
            <w:tcW w:w="1440" w:type="dxa"/>
          </w:tcPr>
          <w:p w:rsidR="004A1DF5" w:rsidRDefault="004A1DF5">
            <w:pPr>
              <w:spacing w:line="240" w:lineRule="auto"/>
              <w:rPr>
                <w:sz w:val="21"/>
              </w:rPr>
            </w:pPr>
            <w:r>
              <w:rPr>
                <w:rFonts w:hint="eastAsia"/>
                <w:sz w:val="21"/>
              </w:rPr>
              <w:t>非必须</w:t>
            </w:r>
          </w:p>
        </w:tc>
        <w:tc>
          <w:tcPr>
            <w:tcW w:w="4680" w:type="dxa"/>
          </w:tcPr>
          <w:p w:rsidR="004A1DF5" w:rsidRDefault="004A1DF5">
            <w:pPr>
              <w:spacing w:line="240" w:lineRule="auto"/>
              <w:rPr>
                <w:sz w:val="21"/>
              </w:rPr>
            </w:pPr>
          </w:p>
        </w:tc>
      </w:tr>
      <w:tr w:rsidR="004A1DF5">
        <w:tc>
          <w:tcPr>
            <w:tcW w:w="1980" w:type="dxa"/>
          </w:tcPr>
          <w:p w:rsidR="004A1DF5" w:rsidRDefault="004A1DF5">
            <w:pPr>
              <w:spacing w:line="240" w:lineRule="auto"/>
              <w:rPr>
                <w:sz w:val="21"/>
              </w:rPr>
            </w:pPr>
            <w:r>
              <w:rPr>
                <w:rFonts w:hint="eastAsia"/>
                <w:sz w:val="21"/>
              </w:rPr>
              <w:t>收款人户口名</w:t>
            </w:r>
          </w:p>
        </w:tc>
        <w:tc>
          <w:tcPr>
            <w:tcW w:w="1440" w:type="dxa"/>
          </w:tcPr>
          <w:p w:rsidR="004A1DF5" w:rsidRDefault="004A1DF5">
            <w:pPr>
              <w:spacing w:line="240" w:lineRule="auto"/>
              <w:rPr>
                <w:sz w:val="21"/>
              </w:rPr>
            </w:pPr>
            <w:r>
              <w:rPr>
                <w:rFonts w:hint="eastAsia"/>
                <w:sz w:val="21"/>
              </w:rPr>
              <w:t>必须</w:t>
            </w:r>
          </w:p>
        </w:tc>
        <w:tc>
          <w:tcPr>
            <w:tcW w:w="4680" w:type="dxa"/>
          </w:tcPr>
          <w:p w:rsidR="004A1DF5" w:rsidRDefault="004A1DF5">
            <w:pPr>
              <w:spacing w:line="240" w:lineRule="auto"/>
              <w:rPr>
                <w:sz w:val="21"/>
              </w:rPr>
            </w:pPr>
          </w:p>
        </w:tc>
      </w:tr>
      <w:tr w:rsidR="004A1DF5">
        <w:tc>
          <w:tcPr>
            <w:tcW w:w="1980" w:type="dxa"/>
          </w:tcPr>
          <w:p w:rsidR="004A1DF5" w:rsidRDefault="004A1DF5">
            <w:pPr>
              <w:spacing w:line="240" w:lineRule="auto"/>
              <w:rPr>
                <w:sz w:val="21"/>
              </w:rPr>
            </w:pPr>
            <w:r>
              <w:rPr>
                <w:rFonts w:hint="eastAsia"/>
                <w:sz w:val="21"/>
              </w:rPr>
              <w:t>汇票金额</w:t>
            </w:r>
          </w:p>
        </w:tc>
        <w:tc>
          <w:tcPr>
            <w:tcW w:w="1440" w:type="dxa"/>
          </w:tcPr>
          <w:p w:rsidR="004A1DF5" w:rsidRDefault="004A1DF5">
            <w:pPr>
              <w:spacing w:line="240" w:lineRule="auto"/>
              <w:rPr>
                <w:sz w:val="21"/>
              </w:rPr>
            </w:pPr>
            <w:r>
              <w:rPr>
                <w:rFonts w:hint="eastAsia"/>
                <w:sz w:val="21"/>
              </w:rPr>
              <w:t>必须</w:t>
            </w:r>
          </w:p>
        </w:tc>
        <w:tc>
          <w:tcPr>
            <w:tcW w:w="4680" w:type="dxa"/>
          </w:tcPr>
          <w:p w:rsidR="004A1DF5" w:rsidRDefault="004A1DF5">
            <w:pPr>
              <w:spacing w:line="240" w:lineRule="auto"/>
              <w:rPr>
                <w:sz w:val="21"/>
              </w:rPr>
            </w:pPr>
          </w:p>
        </w:tc>
      </w:tr>
      <w:tr w:rsidR="004A1DF5">
        <w:tc>
          <w:tcPr>
            <w:tcW w:w="1980" w:type="dxa"/>
          </w:tcPr>
          <w:p w:rsidR="004A1DF5" w:rsidRDefault="004A1DF5">
            <w:pPr>
              <w:spacing w:line="240" w:lineRule="auto"/>
              <w:rPr>
                <w:sz w:val="21"/>
              </w:rPr>
            </w:pPr>
            <w:r>
              <w:rPr>
                <w:rFonts w:hint="eastAsia"/>
                <w:sz w:val="21"/>
              </w:rPr>
              <w:t>转让标志</w:t>
            </w:r>
          </w:p>
        </w:tc>
        <w:tc>
          <w:tcPr>
            <w:tcW w:w="1440" w:type="dxa"/>
          </w:tcPr>
          <w:p w:rsidR="004A1DF5" w:rsidRDefault="004A1DF5">
            <w:pPr>
              <w:spacing w:line="240" w:lineRule="auto"/>
              <w:rPr>
                <w:sz w:val="21"/>
              </w:rPr>
            </w:pPr>
            <w:r>
              <w:rPr>
                <w:rFonts w:hint="eastAsia"/>
                <w:sz w:val="21"/>
              </w:rPr>
              <w:t>必须</w:t>
            </w:r>
          </w:p>
        </w:tc>
        <w:tc>
          <w:tcPr>
            <w:tcW w:w="4680" w:type="dxa"/>
          </w:tcPr>
          <w:p w:rsidR="004A1DF5" w:rsidRDefault="004A1DF5">
            <w:pPr>
              <w:spacing w:line="240" w:lineRule="auto"/>
              <w:rPr>
                <w:sz w:val="21"/>
              </w:rPr>
            </w:pPr>
            <w:r>
              <w:rPr>
                <w:rFonts w:hint="eastAsia"/>
                <w:sz w:val="21"/>
              </w:rPr>
              <w:t>可选择：允许、不允许。现金汇票默认不允许转让。</w:t>
            </w:r>
          </w:p>
        </w:tc>
      </w:tr>
      <w:tr w:rsidR="004A1DF5">
        <w:tc>
          <w:tcPr>
            <w:tcW w:w="1980" w:type="dxa"/>
          </w:tcPr>
          <w:p w:rsidR="004A1DF5" w:rsidRDefault="004A1DF5">
            <w:pPr>
              <w:spacing w:line="240" w:lineRule="auto"/>
              <w:rPr>
                <w:sz w:val="21"/>
              </w:rPr>
            </w:pPr>
            <w:r>
              <w:rPr>
                <w:rFonts w:hint="eastAsia"/>
                <w:sz w:val="21"/>
              </w:rPr>
              <w:t>多余款退回户口</w:t>
            </w:r>
          </w:p>
        </w:tc>
        <w:tc>
          <w:tcPr>
            <w:tcW w:w="1440" w:type="dxa"/>
          </w:tcPr>
          <w:p w:rsidR="004A1DF5" w:rsidRDefault="004A1DF5">
            <w:pPr>
              <w:spacing w:line="240" w:lineRule="auto"/>
              <w:rPr>
                <w:sz w:val="21"/>
              </w:rPr>
            </w:pPr>
            <w:r>
              <w:rPr>
                <w:rFonts w:hint="eastAsia"/>
                <w:sz w:val="21"/>
              </w:rPr>
              <w:t>非必须</w:t>
            </w:r>
          </w:p>
        </w:tc>
        <w:tc>
          <w:tcPr>
            <w:tcW w:w="4680" w:type="dxa"/>
          </w:tcPr>
          <w:p w:rsidR="004A1DF5" w:rsidRDefault="004A1DF5">
            <w:pPr>
              <w:spacing w:line="240" w:lineRule="auto"/>
              <w:rPr>
                <w:sz w:val="21"/>
              </w:rPr>
            </w:pPr>
            <w:r>
              <w:rPr>
                <w:rFonts w:hint="eastAsia"/>
                <w:sz w:val="21"/>
              </w:rPr>
              <w:t>默认为申请人户口号。</w:t>
            </w:r>
          </w:p>
        </w:tc>
      </w:tr>
      <w:tr w:rsidR="004A1DF5">
        <w:tc>
          <w:tcPr>
            <w:tcW w:w="1980" w:type="dxa"/>
          </w:tcPr>
          <w:p w:rsidR="004A1DF5" w:rsidRDefault="004A1DF5">
            <w:pPr>
              <w:spacing w:line="240" w:lineRule="auto"/>
              <w:rPr>
                <w:sz w:val="21"/>
              </w:rPr>
            </w:pPr>
            <w:r>
              <w:rPr>
                <w:rFonts w:hint="eastAsia"/>
                <w:sz w:val="21"/>
              </w:rPr>
              <w:lastRenderedPageBreak/>
              <w:t>户口名称</w:t>
            </w:r>
          </w:p>
        </w:tc>
        <w:tc>
          <w:tcPr>
            <w:tcW w:w="1440" w:type="dxa"/>
          </w:tcPr>
          <w:p w:rsidR="004A1DF5" w:rsidRDefault="004A1DF5">
            <w:pPr>
              <w:spacing w:line="240" w:lineRule="auto"/>
              <w:rPr>
                <w:sz w:val="21"/>
              </w:rPr>
            </w:pPr>
            <w:r>
              <w:rPr>
                <w:rFonts w:hint="eastAsia"/>
                <w:sz w:val="21"/>
              </w:rPr>
              <w:t>非必须</w:t>
            </w:r>
          </w:p>
        </w:tc>
        <w:tc>
          <w:tcPr>
            <w:tcW w:w="4680" w:type="dxa"/>
          </w:tcPr>
          <w:p w:rsidR="004A1DF5" w:rsidRDefault="004A1DF5">
            <w:pPr>
              <w:spacing w:line="240" w:lineRule="auto"/>
              <w:rPr>
                <w:sz w:val="21"/>
              </w:rPr>
            </w:pPr>
            <w:r>
              <w:rPr>
                <w:rFonts w:hint="eastAsia"/>
                <w:sz w:val="21"/>
              </w:rPr>
              <w:t>默认为申请人户口名称。</w:t>
            </w:r>
          </w:p>
        </w:tc>
      </w:tr>
      <w:tr w:rsidR="004A1DF5">
        <w:tc>
          <w:tcPr>
            <w:tcW w:w="1980" w:type="dxa"/>
          </w:tcPr>
          <w:p w:rsidR="004A1DF5" w:rsidRDefault="004A1DF5">
            <w:pPr>
              <w:spacing w:line="240" w:lineRule="auto"/>
              <w:rPr>
                <w:sz w:val="21"/>
              </w:rPr>
            </w:pPr>
            <w:r>
              <w:rPr>
                <w:rFonts w:hint="eastAsia"/>
                <w:sz w:val="21"/>
              </w:rPr>
              <w:t>转账限额</w:t>
            </w:r>
          </w:p>
        </w:tc>
        <w:tc>
          <w:tcPr>
            <w:tcW w:w="1440" w:type="dxa"/>
          </w:tcPr>
          <w:p w:rsidR="004A1DF5" w:rsidRDefault="004A1DF5">
            <w:pPr>
              <w:spacing w:line="240" w:lineRule="auto"/>
              <w:rPr>
                <w:sz w:val="21"/>
              </w:rPr>
            </w:pPr>
            <w:r>
              <w:rPr>
                <w:rFonts w:hint="eastAsia"/>
                <w:sz w:val="21"/>
              </w:rPr>
              <w:t>显示项</w:t>
            </w:r>
          </w:p>
        </w:tc>
        <w:tc>
          <w:tcPr>
            <w:tcW w:w="4680" w:type="dxa"/>
          </w:tcPr>
          <w:p w:rsidR="004A1DF5" w:rsidRDefault="004A1DF5">
            <w:pPr>
              <w:spacing w:line="240" w:lineRule="auto"/>
              <w:rPr>
                <w:sz w:val="21"/>
              </w:rPr>
            </w:pPr>
            <w:r>
              <w:rPr>
                <w:rFonts w:hint="eastAsia"/>
                <w:sz w:val="21"/>
              </w:rPr>
              <w:t>系统自动显示，用于使用变码印鉴的用户。</w:t>
            </w:r>
          </w:p>
        </w:tc>
      </w:tr>
      <w:tr w:rsidR="004A1DF5">
        <w:tc>
          <w:tcPr>
            <w:tcW w:w="1980" w:type="dxa"/>
          </w:tcPr>
          <w:p w:rsidR="004A1DF5" w:rsidRDefault="004A1DF5">
            <w:pPr>
              <w:spacing w:line="240" w:lineRule="auto"/>
              <w:rPr>
                <w:sz w:val="21"/>
              </w:rPr>
            </w:pPr>
            <w:r>
              <w:rPr>
                <w:rFonts w:hint="eastAsia"/>
                <w:sz w:val="21"/>
              </w:rPr>
              <w:t>变码印鉴</w:t>
            </w:r>
          </w:p>
        </w:tc>
        <w:tc>
          <w:tcPr>
            <w:tcW w:w="1440" w:type="dxa"/>
          </w:tcPr>
          <w:p w:rsidR="004A1DF5" w:rsidRDefault="004A1DF5">
            <w:pPr>
              <w:spacing w:line="240" w:lineRule="auto"/>
              <w:rPr>
                <w:sz w:val="21"/>
              </w:rPr>
            </w:pPr>
            <w:r>
              <w:rPr>
                <w:rFonts w:hint="eastAsia"/>
                <w:sz w:val="21"/>
              </w:rPr>
              <w:t>显示项</w:t>
            </w:r>
          </w:p>
        </w:tc>
        <w:tc>
          <w:tcPr>
            <w:tcW w:w="4680" w:type="dxa"/>
          </w:tcPr>
          <w:p w:rsidR="004A1DF5" w:rsidRDefault="004A1DF5">
            <w:pPr>
              <w:spacing w:line="240" w:lineRule="auto"/>
              <w:rPr>
                <w:sz w:val="21"/>
              </w:rPr>
            </w:pPr>
            <w:r>
              <w:rPr>
                <w:rFonts w:hint="eastAsia"/>
                <w:sz w:val="21"/>
              </w:rPr>
              <w:t>根据支付依据模块提供的数据显示。</w:t>
            </w:r>
          </w:p>
        </w:tc>
      </w:tr>
      <w:tr w:rsidR="004A1DF5">
        <w:tc>
          <w:tcPr>
            <w:tcW w:w="1980" w:type="dxa"/>
          </w:tcPr>
          <w:p w:rsidR="004A1DF5" w:rsidRDefault="004A1DF5">
            <w:pPr>
              <w:spacing w:line="240" w:lineRule="auto"/>
              <w:rPr>
                <w:sz w:val="21"/>
              </w:rPr>
            </w:pPr>
            <w:r>
              <w:rPr>
                <w:rFonts w:hint="eastAsia"/>
                <w:sz w:val="21"/>
              </w:rPr>
              <w:t>业务状态</w:t>
            </w:r>
          </w:p>
        </w:tc>
        <w:tc>
          <w:tcPr>
            <w:tcW w:w="1440" w:type="dxa"/>
          </w:tcPr>
          <w:p w:rsidR="004A1DF5" w:rsidRDefault="004A1DF5">
            <w:pPr>
              <w:spacing w:line="240" w:lineRule="auto"/>
              <w:rPr>
                <w:sz w:val="21"/>
              </w:rPr>
            </w:pPr>
            <w:r>
              <w:rPr>
                <w:rFonts w:hint="eastAsia"/>
                <w:sz w:val="21"/>
              </w:rPr>
              <w:t>显示项</w:t>
            </w:r>
          </w:p>
        </w:tc>
        <w:tc>
          <w:tcPr>
            <w:tcW w:w="4680" w:type="dxa"/>
          </w:tcPr>
          <w:p w:rsidR="004A1DF5" w:rsidRDefault="004A1DF5">
            <w:pPr>
              <w:spacing w:line="240" w:lineRule="auto"/>
              <w:rPr>
                <w:sz w:val="21"/>
              </w:rPr>
            </w:pPr>
            <w:r>
              <w:rPr>
                <w:rFonts w:hint="eastAsia"/>
                <w:sz w:val="21"/>
              </w:rPr>
              <w:t>系统自动显示</w:t>
            </w:r>
          </w:p>
        </w:tc>
      </w:tr>
    </w:tbl>
    <w:p w:rsidR="004A1DF5" w:rsidRDefault="004A1DF5" w:rsidP="00C85378">
      <w:pPr>
        <w:numPr>
          <w:ilvl w:val="1"/>
          <w:numId w:val="147"/>
        </w:numPr>
        <w:ind w:left="777" w:hanging="357"/>
      </w:pPr>
      <w:r>
        <w:rPr>
          <w:rFonts w:hint="eastAsia"/>
        </w:rPr>
        <w:t>签发经办银行汇票操作窗口－汇票信息界面操作要点：</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620"/>
        <w:gridCol w:w="4500"/>
      </w:tblGrid>
      <w:tr w:rsidR="004A1DF5">
        <w:trPr>
          <w:tblHeader/>
        </w:trPr>
        <w:tc>
          <w:tcPr>
            <w:tcW w:w="1980" w:type="dxa"/>
          </w:tcPr>
          <w:p w:rsidR="004A1DF5" w:rsidRDefault="004A1DF5">
            <w:pPr>
              <w:spacing w:line="240" w:lineRule="auto"/>
              <w:jc w:val="center"/>
              <w:rPr>
                <w:b/>
                <w:bCs/>
                <w:sz w:val="21"/>
              </w:rPr>
            </w:pPr>
            <w:r>
              <w:rPr>
                <w:rFonts w:hint="eastAsia"/>
                <w:b/>
                <w:bCs/>
                <w:sz w:val="21"/>
              </w:rPr>
              <w:t>要素名称</w:t>
            </w:r>
          </w:p>
        </w:tc>
        <w:tc>
          <w:tcPr>
            <w:tcW w:w="1620" w:type="dxa"/>
          </w:tcPr>
          <w:p w:rsidR="004A1DF5" w:rsidRDefault="004A1DF5">
            <w:pPr>
              <w:spacing w:line="240" w:lineRule="auto"/>
              <w:jc w:val="center"/>
              <w:rPr>
                <w:b/>
                <w:bCs/>
                <w:sz w:val="21"/>
              </w:rPr>
            </w:pPr>
            <w:r>
              <w:rPr>
                <w:rFonts w:hint="eastAsia"/>
                <w:b/>
                <w:bCs/>
                <w:sz w:val="21"/>
              </w:rPr>
              <w:t>输入方式</w:t>
            </w:r>
          </w:p>
        </w:tc>
        <w:tc>
          <w:tcPr>
            <w:tcW w:w="4500" w:type="dxa"/>
          </w:tcPr>
          <w:p w:rsidR="004A1DF5" w:rsidRDefault="004A1DF5">
            <w:pPr>
              <w:spacing w:line="240" w:lineRule="auto"/>
              <w:jc w:val="center"/>
              <w:rPr>
                <w:b/>
                <w:bCs/>
                <w:sz w:val="21"/>
              </w:rPr>
            </w:pPr>
            <w:r>
              <w:rPr>
                <w:rFonts w:hint="eastAsia"/>
                <w:b/>
                <w:bCs/>
                <w:sz w:val="21"/>
              </w:rPr>
              <w:t>描述</w:t>
            </w:r>
          </w:p>
        </w:tc>
      </w:tr>
      <w:tr w:rsidR="004A1DF5">
        <w:tc>
          <w:tcPr>
            <w:tcW w:w="1980" w:type="dxa"/>
          </w:tcPr>
          <w:p w:rsidR="004A1DF5" w:rsidRDefault="004A1DF5">
            <w:pPr>
              <w:spacing w:line="240" w:lineRule="auto"/>
              <w:rPr>
                <w:sz w:val="21"/>
              </w:rPr>
            </w:pPr>
            <w:r>
              <w:rPr>
                <w:rFonts w:hint="eastAsia"/>
                <w:sz w:val="21"/>
              </w:rPr>
              <w:t>出票日期</w:t>
            </w:r>
          </w:p>
        </w:tc>
        <w:tc>
          <w:tcPr>
            <w:tcW w:w="162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在执行“打印汇票”功能后，系统自动记录</w:t>
            </w:r>
          </w:p>
        </w:tc>
      </w:tr>
      <w:tr w:rsidR="004A1DF5">
        <w:tc>
          <w:tcPr>
            <w:tcW w:w="1980" w:type="dxa"/>
          </w:tcPr>
          <w:p w:rsidR="004A1DF5" w:rsidRDefault="004A1DF5">
            <w:pPr>
              <w:spacing w:line="240" w:lineRule="auto"/>
              <w:rPr>
                <w:sz w:val="21"/>
              </w:rPr>
            </w:pPr>
            <w:r>
              <w:rPr>
                <w:rFonts w:hint="eastAsia"/>
                <w:sz w:val="21"/>
              </w:rPr>
              <w:t>汇票号码</w:t>
            </w:r>
          </w:p>
        </w:tc>
        <w:tc>
          <w:tcPr>
            <w:tcW w:w="162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在执行“打印汇票”功能后，根据打印所录入号码确认。</w:t>
            </w:r>
          </w:p>
        </w:tc>
      </w:tr>
      <w:tr w:rsidR="004A1DF5">
        <w:tc>
          <w:tcPr>
            <w:tcW w:w="1980" w:type="dxa"/>
          </w:tcPr>
          <w:p w:rsidR="004A1DF5" w:rsidRDefault="004A1DF5">
            <w:pPr>
              <w:spacing w:line="240" w:lineRule="auto"/>
              <w:rPr>
                <w:sz w:val="21"/>
              </w:rPr>
            </w:pPr>
            <w:r>
              <w:rPr>
                <w:rFonts w:hint="eastAsia"/>
                <w:sz w:val="21"/>
              </w:rPr>
              <w:t>汇票种类</w:t>
            </w:r>
          </w:p>
        </w:tc>
        <w:tc>
          <w:tcPr>
            <w:tcW w:w="1620" w:type="dxa"/>
          </w:tcPr>
          <w:p w:rsidR="004A1DF5" w:rsidRDefault="004A1DF5">
            <w:pPr>
              <w:spacing w:line="240" w:lineRule="auto"/>
              <w:rPr>
                <w:sz w:val="21"/>
              </w:rPr>
            </w:pPr>
            <w:r>
              <w:rPr>
                <w:rFonts w:hint="eastAsia"/>
                <w:sz w:val="21"/>
              </w:rPr>
              <w:t>必须</w:t>
            </w:r>
          </w:p>
        </w:tc>
        <w:tc>
          <w:tcPr>
            <w:tcW w:w="4500" w:type="dxa"/>
          </w:tcPr>
          <w:p w:rsidR="004A1DF5" w:rsidRDefault="004A1DF5">
            <w:pPr>
              <w:spacing w:line="240" w:lineRule="auto"/>
              <w:rPr>
                <w:sz w:val="21"/>
              </w:rPr>
            </w:pPr>
            <w:r>
              <w:rPr>
                <w:rFonts w:hint="eastAsia"/>
                <w:sz w:val="21"/>
              </w:rPr>
              <w:t>可选择：系统内汇票、工行代理兑付汇票、代签三省一市汇票、萧山市辖汇票、代签他行汇票</w:t>
            </w:r>
          </w:p>
        </w:tc>
      </w:tr>
      <w:tr w:rsidR="004A1DF5">
        <w:tc>
          <w:tcPr>
            <w:tcW w:w="1980" w:type="dxa"/>
          </w:tcPr>
          <w:p w:rsidR="004A1DF5" w:rsidRDefault="004A1DF5">
            <w:pPr>
              <w:spacing w:line="240" w:lineRule="auto"/>
              <w:rPr>
                <w:sz w:val="21"/>
              </w:rPr>
            </w:pPr>
            <w:r>
              <w:rPr>
                <w:rFonts w:hint="eastAsia"/>
                <w:sz w:val="21"/>
              </w:rPr>
              <w:t>现金</w:t>
            </w:r>
            <w:r>
              <w:rPr>
                <w:rFonts w:hint="eastAsia"/>
                <w:sz w:val="21"/>
              </w:rPr>
              <w:t>/</w:t>
            </w:r>
            <w:r>
              <w:rPr>
                <w:rFonts w:hint="eastAsia"/>
                <w:sz w:val="21"/>
              </w:rPr>
              <w:t>转账</w:t>
            </w:r>
          </w:p>
        </w:tc>
        <w:tc>
          <w:tcPr>
            <w:tcW w:w="1620" w:type="dxa"/>
          </w:tcPr>
          <w:p w:rsidR="004A1DF5" w:rsidRDefault="004A1DF5">
            <w:pPr>
              <w:spacing w:line="240" w:lineRule="auto"/>
              <w:rPr>
                <w:sz w:val="21"/>
              </w:rPr>
            </w:pPr>
            <w:r>
              <w:rPr>
                <w:rFonts w:hint="eastAsia"/>
                <w:sz w:val="21"/>
              </w:rPr>
              <w:t>必须</w:t>
            </w:r>
          </w:p>
        </w:tc>
        <w:tc>
          <w:tcPr>
            <w:tcW w:w="4500" w:type="dxa"/>
          </w:tcPr>
          <w:p w:rsidR="004A1DF5" w:rsidRDefault="004A1DF5">
            <w:pPr>
              <w:spacing w:line="240" w:lineRule="auto"/>
              <w:rPr>
                <w:sz w:val="21"/>
              </w:rPr>
            </w:pPr>
            <w:r>
              <w:rPr>
                <w:rFonts w:hint="eastAsia"/>
                <w:sz w:val="21"/>
              </w:rPr>
              <w:t>可选择：现金、转账。要与签发相关中的扣款资金对应。</w:t>
            </w:r>
          </w:p>
        </w:tc>
      </w:tr>
      <w:tr w:rsidR="004A1DF5">
        <w:tc>
          <w:tcPr>
            <w:tcW w:w="1980" w:type="dxa"/>
          </w:tcPr>
          <w:p w:rsidR="004A1DF5" w:rsidRDefault="004A1DF5">
            <w:pPr>
              <w:spacing w:line="240" w:lineRule="auto"/>
              <w:rPr>
                <w:sz w:val="21"/>
              </w:rPr>
            </w:pPr>
            <w:r>
              <w:rPr>
                <w:rFonts w:hint="eastAsia"/>
                <w:sz w:val="21"/>
              </w:rPr>
              <w:t>币种</w:t>
            </w:r>
          </w:p>
        </w:tc>
        <w:tc>
          <w:tcPr>
            <w:tcW w:w="1620" w:type="dxa"/>
          </w:tcPr>
          <w:p w:rsidR="004A1DF5" w:rsidRDefault="004A1DF5">
            <w:pPr>
              <w:spacing w:line="240" w:lineRule="auto"/>
              <w:rPr>
                <w:sz w:val="21"/>
              </w:rPr>
            </w:pPr>
            <w:r>
              <w:rPr>
                <w:rFonts w:hint="eastAsia"/>
                <w:sz w:val="21"/>
              </w:rPr>
              <w:t>必须</w:t>
            </w:r>
          </w:p>
        </w:tc>
        <w:tc>
          <w:tcPr>
            <w:tcW w:w="4500" w:type="dxa"/>
          </w:tcPr>
          <w:p w:rsidR="004A1DF5" w:rsidRDefault="004A1DF5">
            <w:pPr>
              <w:spacing w:line="240" w:lineRule="auto"/>
              <w:rPr>
                <w:sz w:val="21"/>
              </w:rPr>
            </w:pPr>
            <w:r>
              <w:rPr>
                <w:rFonts w:hint="eastAsia"/>
                <w:sz w:val="21"/>
              </w:rPr>
              <w:t>可选择：人民币、港币、美元。目前系统只支持签发人民币银行汇票。</w:t>
            </w:r>
          </w:p>
        </w:tc>
      </w:tr>
      <w:tr w:rsidR="004A1DF5">
        <w:tc>
          <w:tcPr>
            <w:tcW w:w="1980" w:type="dxa"/>
          </w:tcPr>
          <w:p w:rsidR="004A1DF5" w:rsidRDefault="004A1DF5">
            <w:pPr>
              <w:spacing w:line="240" w:lineRule="auto"/>
              <w:rPr>
                <w:sz w:val="21"/>
              </w:rPr>
            </w:pPr>
            <w:r>
              <w:rPr>
                <w:rFonts w:hint="eastAsia"/>
                <w:sz w:val="21"/>
              </w:rPr>
              <w:t>汇票金额</w:t>
            </w:r>
          </w:p>
        </w:tc>
        <w:tc>
          <w:tcPr>
            <w:tcW w:w="1620" w:type="dxa"/>
          </w:tcPr>
          <w:p w:rsidR="004A1DF5" w:rsidRDefault="004A1DF5">
            <w:pPr>
              <w:spacing w:line="240" w:lineRule="auto"/>
              <w:rPr>
                <w:sz w:val="21"/>
              </w:rPr>
            </w:pPr>
            <w:r>
              <w:rPr>
                <w:rFonts w:hint="eastAsia"/>
                <w:sz w:val="21"/>
              </w:rPr>
              <w:t>必须</w:t>
            </w:r>
          </w:p>
        </w:tc>
        <w:tc>
          <w:tcPr>
            <w:tcW w:w="4500" w:type="dxa"/>
          </w:tcPr>
          <w:p w:rsidR="004A1DF5" w:rsidRDefault="004A1DF5">
            <w:pPr>
              <w:spacing w:line="240" w:lineRule="auto"/>
              <w:rPr>
                <w:sz w:val="21"/>
              </w:rPr>
            </w:pPr>
          </w:p>
        </w:tc>
      </w:tr>
      <w:tr w:rsidR="004A1DF5">
        <w:tc>
          <w:tcPr>
            <w:tcW w:w="1980" w:type="dxa"/>
          </w:tcPr>
          <w:p w:rsidR="004A1DF5" w:rsidRDefault="004A1DF5">
            <w:pPr>
              <w:spacing w:line="240" w:lineRule="auto"/>
              <w:rPr>
                <w:sz w:val="21"/>
              </w:rPr>
            </w:pPr>
            <w:r>
              <w:rPr>
                <w:rFonts w:hint="eastAsia"/>
                <w:sz w:val="21"/>
              </w:rPr>
              <w:t>是否未开户个人</w:t>
            </w:r>
          </w:p>
        </w:tc>
        <w:tc>
          <w:tcPr>
            <w:tcW w:w="1620" w:type="dxa"/>
          </w:tcPr>
          <w:p w:rsidR="004A1DF5" w:rsidRDefault="004A1DF5">
            <w:pPr>
              <w:spacing w:line="240" w:lineRule="auto"/>
              <w:rPr>
                <w:sz w:val="21"/>
              </w:rPr>
            </w:pPr>
            <w:r>
              <w:rPr>
                <w:rFonts w:hint="eastAsia"/>
                <w:sz w:val="21"/>
              </w:rPr>
              <w:t>必须</w:t>
            </w:r>
          </w:p>
        </w:tc>
        <w:tc>
          <w:tcPr>
            <w:tcW w:w="4500" w:type="dxa"/>
          </w:tcPr>
          <w:p w:rsidR="004A1DF5" w:rsidRDefault="004A1DF5">
            <w:pPr>
              <w:spacing w:line="240" w:lineRule="auto"/>
              <w:rPr>
                <w:sz w:val="21"/>
              </w:rPr>
            </w:pPr>
          </w:p>
        </w:tc>
      </w:tr>
      <w:tr w:rsidR="004A1DF5">
        <w:tc>
          <w:tcPr>
            <w:tcW w:w="1980" w:type="dxa"/>
          </w:tcPr>
          <w:p w:rsidR="004A1DF5" w:rsidRDefault="004A1DF5">
            <w:pPr>
              <w:spacing w:line="240" w:lineRule="auto"/>
              <w:rPr>
                <w:sz w:val="21"/>
              </w:rPr>
            </w:pPr>
            <w:r>
              <w:rPr>
                <w:rFonts w:hint="eastAsia"/>
                <w:sz w:val="21"/>
              </w:rPr>
              <w:t>代理付款行行号</w:t>
            </w:r>
          </w:p>
        </w:tc>
        <w:tc>
          <w:tcPr>
            <w:tcW w:w="1620" w:type="dxa"/>
          </w:tcPr>
          <w:p w:rsidR="004A1DF5" w:rsidRDefault="004A1DF5">
            <w:pPr>
              <w:spacing w:line="240" w:lineRule="auto"/>
              <w:rPr>
                <w:sz w:val="21"/>
              </w:rPr>
            </w:pPr>
            <w:r>
              <w:rPr>
                <w:rFonts w:hint="eastAsia"/>
                <w:sz w:val="21"/>
              </w:rPr>
              <w:t>现金汇票必须</w:t>
            </w:r>
          </w:p>
        </w:tc>
        <w:tc>
          <w:tcPr>
            <w:tcW w:w="4500" w:type="dxa"/>
          </w:tcPr>
          <w:p w:rsidR="004A1DF5" w:rsidRDefault="004A1DF5">
            <w:pPr>
              <w:spacing w:line="240" w:lineRule="auto"/>
              <w:rPr>
                <w:sz w:val="21"/>
              </w:rPr>
            </w:pPr>
            <w:r>
              <w:rPr>
                <w:rFonts w:hint="eastAsia"/>
                <w:sz w:val="21"/>
              </w:rPr>
              <w:t>按小键盘右上角的减号键，可以查询行号</w:t>
            </w:r>
          </w:p>
        </w:tc>
      </w:tr>
      <w:tr w:rsidR="004A1DF5">
        <w:tc>
          <w:tcPr>
            <w:tcW w:w="1980" w:type="dxa"/>
          </w:tcPr>
          <w:p w:rsidR="004A1DF5" w:rsidRDefault="004A1DF5">
            <w:pPr>
              <w:spacing w:line="240" w:lineRule="auto"/>
              <w:rPr>
                <w:sz w:val="21"/>
              </w:rPr>
            </w:pPr>
            <w:r>
              <w:rPr>
                <w:rFonts w:hint="eastAsia"/>
                <w:sz w:val="21"/>
              </w:rPr>
              <w:t>代理付款行名称</w:t>
            </w:r>
          </w:p>
        </w:tc>
        <w:tc>
          <w:tcPr>
            <w:tcW w:w="162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p>
        </w:tc>
      </w:tr>
      <w:tr w:rsidR="004A1DF5">
        <w:tc>
          <w:tcPr>
            <w:tcW w:w="1980" w:type="dxa"/>
          </w:tcPr>
          <w:p w:rsidR="004A1DF5" w:rsidRDefault="004A1DF5">
            <w:pPr>
              <w:spacing w:line="240" w:lineRule="auto"/>
              <w:rPr>
                <w:sz w:val="21"/>
              </w:rPr>
            </w:pPr>
            <w:r>
              <w:rPr>
                <w:rFonts w:hint="eastAsia"/>
                <w:sz w:val="21"/>
              </w:rPr>
              <w:t>代理行行号</w:t>
            </w:r>
          </w:p>
        </w:tc>
        <w:tc>
          <w:tcPr>
            <w:tcW w:w="162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预先在业务配置里配置。</w:t>
            </w:r>
          </w:p>
        </w:tc>
      </w:tr>
      <w:tr w:rsidR="004A1DF5">
        <w:tc>
          <w:tcPr>
            <w:tcW w:w="1980" w:type="dxa"/>
          </w:tcPr>
          <w:p w:rsidR="004A1DF5" w:rsidRDefault="004A1DF5">
            <w:pPr>
              <w:spacing w:line="240" w:lineRule="auto"/>
              <w:rPr>
                <w:sz w:val="21"/>
              </w:rPr>
            </w:pPr>
            <w:r>
              <w:rPr>
                <w:rFonts w:hint="eastAsia"/>
                <w:sz w:val="21"/>
              </w:rPr>
              <w:t>代理行行名</w:t>
            </w:r>
          </w:p>
        </w:tc>
        <w:tc>
          <w:tcPr>
            <w:tcW w:w="162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预先在业务配置里配置。</w:t>
            </w:r>
          </w:p>
        </w:tc>
      </w:tr>
      <w:tr w:rsidR="004A1DF5">
        <w:tc>
          <w:tcPr>
            <w:tcW w:w="1980" w:type="dxa"/>
          </w:tcPr>
          <w:p w:rsidR="004A1DF5" w:rsidRDefault="004A1DF5">
            <w:pPr>
              <w:spacing w:line="240" w:lineRule="auto"/>
              <w:rPr>
                <w:sz w:val="21"/>
              </w:rPr>
            </w:pPr>
            <w:r>
              <w:rPr>
                <w:rFonts w:hint="eastAsia"/>
                <w:sz w:val="21"/>
              </w:rPr>
              <w:t>出票行行号</w:t>
            </w:r>
          </w:p>
        </w:tc>
        <w:tc>
          <w:tcPr>
            <w:tcW w:w="162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p>
        </w:tc>
      </w:tr>
      <w:tr w:rsidR="004A1DF5">
        <w:tc>
          <w:tcPr>
            <w:tcW w:w="1980" w:type="dxa"/>
          </w:tcPr>
          <w:p w:rsidR="004A1DF5" w:rsidRDefault="004A1DF5">
            <w:pPr>
              <w:spacing w:line="240" w:lineRule="auto"/>
              <w:rPr>
                <w:sz w:val="21"/>
              </w:rPr>
            </w:pPr>
            <w:r>
              <w:rPr>
                <w:rFonts w:hint="eastAsia"/>
                <w:sz w:val="21"/>
              </w:rPr>
              <w:t>出票行行名</w:t>
            </w:r>
          </w:p>
        </w:tc>
        <w:tc>
          <w:tcPr>
            <w:tcW w:w="162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p>
        </w:tc>
      </w:tr>
      <w:tr w:rsidR="004A1DF5">
        <w:tc>
          <w:tcPr>
            <w:tcW w:w="1980" w:type="dxa"/>
          </w:tcPr>
          <w:p w:rsidR="004A1DF5" w:rsidRDefault="004A1DF5">
            <w:pPr>
              <w:spacing w:line="240" w:lineRule="auto"/>
              <w:rPr>
                <w:sz w:val="21"/>
              </w:rPr>
            </w:pPr>
            <w:r>
              <w:rPr>
                <w:rFonts w:hint="eastAsia"/>
                <w:sz w:val="21"/>
              </w:rPr>
              <w:t>到期日</w:t>
            </w:r>
          </w:p>
        </w:tc>
        <w:tc>
          <w:tcPr>
            <w:tcW w:w="162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出票日加一个月。注意：一个月不能按天算。</w:t>
            </w:r>
          </w:p>
        </w:tc>
      </w:tr>
      <w:tr w:rsidR="004A1DF5">
        <w:tc>
          <w:tcPr>
            <w:tcW w:w="1980" w:type="dxa"/>
          </w:tcPr>
          <w:p w:rsidR="004A1DF5" w:rsidRDefault="004A1DF5">
            <w:pPr>
              <w:spacing w:line="240" w:lineRule="auto"/>
              <w:rPr>
                <w:sz w:val="21"/>
              </w:rPr>
            </w:pPr>
            <w:r>
              <w:rPr>
                <w:rFonts w:hint="eastAsia"/>
                <w:sz w:val="21"/>
              </w:rPr>
              <w:t>汇票用途</w:t>
            </w:r>
          </w:p>
        </w:tc>
        <w:tc>
          <w:tcPr>
            <w:tcW w:w="1620" w:type="dxa"/>
          </w:tcPr>
          <w:p w:rsidR="004A1DF5" w:rsidRDefault="004A1DF5">
            <w:pPr>
              <w:spacing w:line="240" w:lineRule="auto"/>
              <w:rPr>
                <w:sz w:val="21"/>
              </w:rPr>
            </w:pPr>
            <w:r>
              <w:rPr>
                <w:rFonts w:hint="eastAsia"/>
                <w:sz w:val="21"/>
              </w:rPr>
              <w:t>非必须</w:t>
            </w:r>
          </w:p>
        </w:tc>
        <w:tc>
          <w:tcPr>
            <w:tcW w:w="4500" w:type="dxa"/>
          </w:tcPr>
          <w:p w:rsidR="004A1DF5" w:rsidRDefault="004A1DF5">
            <w:pPr>
              <w:spacing w:line="240" w:lineRule="auto"/>
              <w:rPr>
                <w:sz w:val="21"/>
              </w:rPr>
            </w:pPr>
          </w:p>
        </w:tc>
      </w:tr>
    </w:tbl>
    <w:p w:rsidR="004A1DF5" w:rsidRDefault="004A1DF5" w:rsidP="00C85378">
      <w:pPr>
        <w:numPr>
          <w:ilvl w:val="1"/>
          <w:numId w:val="147"/>
        </w:numPr>
        <w:ind w:left="777" w:hanging="357"/>
      </w:pPr>
      <w:r>
        <w:rPr>
          <w:rFonts w:hint="eastAsia"/>
        </w:rPr>
        <w:t>签发经办银行汇票操作窗口－资金信息界面操作要点：</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1440"/>
        <w:gridCol w:w="4500"/>
      </w:tblGrid>
      <w:tr w:rsidR="004A1DF5">
        <w:trPr>
          <w:tblHeader/>
        </w:trPr>
        <w:tc>
          <w:tcPr>
            <w:tcW w:w="2160" w:type="dxa"/>
          </w:tcPr>
          <w:p w:rsidR="004A1DF5" w:rsidRDefault="004A1DF5">
            <w:pPr>
              <w:spacing w:line="240" w:lineRule="auto"/>
              <w:jc w:val="center"/>
              <w:rPr>
                <w:b/>
                <w:bCs/>
                <w:sz w:val="21"/>
              </w:rPr>
            </w:pPr>
            <w:r>
              <w:rPr>
                <w:rFonts w:hint="eastAsia"/>
                <w:b/>
                <w:bCs/>
                <w:sz w:val="21"/>
              </w:rPr>
              <w:t>要素名称</w:t>
            </w:r>
          </w:p>
        </w:tc>
        <w:tc>
          <w:tcPr>
            <w:tcW w:w="1440" w:type="dxa"/>
          </w:tcPr>
          <w:p w:rsidR="004A1DF5" w:rsidRDefault="004A1DF5">
            <w:pPr>
              <w:spacing w:line="240" w:lineRule="auto"/>
              <w:jc w:val="center"/>
              <w:rPr>
                <w:b/>
                <w:bCs/>
                <w:sz w:val="21"/>
              </w:rPr>
            </w:pPr>
            <w:r>
              <w:rPr>
                <w:rFonts w:hint="eastAsia"/>
                <w:b/>
                <w:bCs/>
                <w:sz w:val="21"/>
              </w:rPr>
              <w:t>输入方式</w:t>
            </w:r>
          </w:p>
        </w:tc>
        <w:tc>
          <w:tcPr>
            <w:tcW w:w="4500" w:type="dxa"/>
          </w:tcPr>
          <w:p w:rsidR="004A1DF5" w:rsidRDefault="004A1DF5">
            <w:pPr>
              <w:spacing w:line="240" w:lineRule="auto"/>
              <w:jc w:val="center"/>
              <w:rPr>
                <w:b/>
                <w:bCs/>
                <w:sz w:val="21"/>
              </w:rPr>
            </w:pPr>
            <w:r>
              <w:rPr>
                <w:rFonts w:hint="eastAsia"/>
                <w:b/>
                <w:bCs/>
                <w:sz w:val="21"/>
              </w:rPr>
              <w:t>描述</w:t>
            </w:r>
          </w:p>
        </w:tc>
      </w:tr>
      <w:tr w:rsidR="004A1DF5">
        <w:tc>
          <w:tcPr>
            <w:tcW w:w="2160" w:type="dxa"/>
          </w:tcPr>
          <w:p w:rsidR="004A1DF5" w:rsidRDefault="004A1DF5">
            <w:pPr>
              <w:spacing w:line="240" w:lineRule="auto"/>
              <w:rPr>
                <w:sz w:val="21"/>
              </w:rPr>
            </w:pPr>
            <w:r>
              <w:rPr>
                <w:rFonts w:hint="eastAsia"/>
                <w:sz w:val="21"/>
              </w:rPr>
              <w:t>发起机构</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签发经办的网点</w:t>
            </w:r>
          </w:p>
        </w:tc>
      </w:tr>
      <w:tr w:rsidR="004A1DF5">
        <w:tc>
          <w:tcPr>
            <w:tcW w:w="2160" w:type="dxa"/>
          </w:tcPr>
          <w:p w:rsidR="004A1DF5" w:rsidRDefault="004A1DF5">
            <w:pPr>
              <w:spacing w:line="240" w:lineRule="auto"/>
              <w:rPr>
                <w:sz w:val="21"/>
              </w:rPr>
            </w:pPr>
            <w:r>
              <w:rPr>
                <w:rFonts w:hint="eastAsia"/>
                <w:sz w:val="21"/>
              </w:rPr>
              <w:t>出票机构</w:t>
            </w:r>
          </w:p>
        </w:tc>
        <w:tc>
          <w:tcPr>
            <w:tcW w:w="1440" w:type="dxa"/>
          </w:tcPr>
          <w:p w:rsidR="004A1DF5" w:rsidRDefault="004A1DF5">
            <w:pPr>
              <w:spacing w:line="240" w:lineRule="auto"/>
              <w:rPr>
                <w:sz w:val="21"/>
              </w:rPr>
            </w:pPr>
            <w:r>
              <w:rPr>
                <w:rFonts w:hint="eastAsia"/>
                <w:sz w:val="21"/>
              </w:rPr>
              <w:t>必须</w:t>
            </w:r>
          </w:p>
        </w:tc>
        <w:tc>
          <w:tcPr>
            <w:tcW w:w="4500" w:type="dxa"/>
          </w:tcPr>
          <w:p w:rsidR="004A1DF5" w:rsidRDefault="004A1DF5">
            <w:pPr>
              <w:autoSpaceDE w:val="0"/>
              <w:autoSpaceDN w:val="0"/>
              <w:adjustRightInd w:val="0"/>
              <w:spacing w:line="240" w:lineRule="auto"/>
              <w:jc w:val="left"/>
              <w:rPr>
                <w:rFonts w:ascii="宋体"/>
                <w:sz w:val="21"/>
                <w:szCs w:val="21"/>
              </w:rPr>
            </w:pPr>
            <w:r>
              <w:rPr>
                <w:rFonts w:ascii="宋体" w:hint="eastAsia"/>
                <w:sz w:val="21"/>
                <w:szCs w:val="21"/>
              </w:rPr>
              <w:t>1、一般情况下，</w:t>
            </w:r>
            <w:r>
              <w:rPr>
                <w:rFonts w:ascii="宋体"/>
                <w:sz w:val="21"/>
                <w:szCs w:val="21"/>
              </w:rPr>
              <w:t>“</w:t>
            </w:r>
            <w:r>
              <w:rPr>
                <w:rFonts w:ascii="宋体" w:hint="eastAsia"/>
                <w:sz w:val="21"/>
                <w:szCs w:val="21"/>
              </w:rPr>
              <w:t>出票机构</w:t>
            </w:r>
            <w:r>
              <w:rPr>
                <w:rFonts w:ascii="宋体"/>
                <w:sz w:val="21"/>
                <w:szCs w:val="21"/>
              </w:rPr>
              <w:t>”</w:t>
            </w:r>
            <w:r>
              <w:rPr>
                <w:rFonts w:ascii="宋体" w:hint="eastAsia"/>
                <w:sz w:val="21"/>
                <w:szCs w:val="21"/>
              </w:rPr>
              <w:t>同</w:t>
            </w:r>
            <w:r>
              <w:rPr>
                <w:rFonts w:ascii="宋体"/>
                <w:sz w:val="21"/>
                <w:szCs w:val="21"/>
              </w:rPr>
              <w:t>“</w:t>
            </w:r>
            <w:r>
              <w:rPr>
                <w:rFonts w:ascii="宋体" w:hint="eastAsia"/>
                <w:sz w:val="21"/>
                <w:szCs w:val="21"/>
              </w:rPr>
              <w:t>发起机构</w:t>
            </w:r>
            <w:r>
              <w:rPr>
                <w:rFonts w:ascii="宋体"/>
                <w:sz w:val="21"/>
                <w:szCs w:val="21"/>
              </w:rPr>
              <w:t>”</w:t>
            </w:r>
            <w:r>
              <w:rPr>
                <w:rFonts w:ascii="宋体" w:hint="eastAsia"/>
                <w:sz w:val="21"/>
                <w:szCs w:val="21"/>
              </w:rPr>
              <w:t>。如属于代理签发银行汇票的，则</w:t>
            </w:r>
            <w:r>
              <w:rPr>
                <w:rFonts w:ascii="宋体"/>
                <w:sz w:val="21"/>
                <w:szCs w:val="21"/>
              </w:rPr>
              <w:t>“</w:t>
            </w:r>
            <w:r>
              <w:rPr>
                <w:rFonts w:ascii="宋体" w:hint="eastAsia"/>
                <w:sz w:val="21"/>
                <w:szCs w:val="21"/>
              </w:rPr>
              <w:t>出票机构</w:t>
            </w:r>
            <w:r>
              <w:rPr>
                <w:rFonts w:ascii="宋体"/>
                <w:sz w:val="21"/>
                <w:szCs w:val="21"/>
              </w:rPr>
              <w:t>”</w:t>
            </w:r>
            <w:r>
              <w:rPr>
                <w:rFonts w:ascii="宋体" w:hint="eastAsia"/>
                <w:sz w:val="21"/>
                <w:szCs w:val="21"/>
              </w:rPr>
              <w:t>可选择相应的网点。</w:t>
            </w:r>
          </w:p>
          <w:p w:rsidR="004A1DF5" w:rsidRDefault="004A1DF5">
            <w:pPr>
              <w:autoSpaceDE w:val="0"/>
              <w:autoSpaceDN w:val="0"/>
              <w:adjustRightInd w:val="0"/>
              <w:spacing w:line="240" w:lineRule="auto"/>
              <w:jc w:val="left"/>
              <w:rPr>
                <w:rFonts w:ascii="宋体"/>
                <w:sz w:val="21"/>
                <w:szCs w:val="21"/>
              </w:rPr>
            </w:pPr>
            <w:r>
              <w:rPr>
                <w:rFonts w:ascii="宋体" w:hint="eastAsia"/>
                <w:sz w:val="21"/>
                <w:szCs w:val="21"/>
              </w:rPr>
              <w:t>2、系统控制出票机构和发起机构为同一城市的网点。</w:t>
            </w:r>
          </w:p>
          <w:p w:rsidR="004A1DF5" w:rsidRDefault="004A1DF5">
            <w:pPr>
              <w:autoSpaceDE w:val="0"/>
              <w:autoSpaceDN w:val="0"/>
              <w:adjustRightInd w:val="0"/>
              <w:spacing w:line="240" w:lineRule="auto"/>
              <w:jc w:val="left"/>
              <w:rPr>
                <w:sz w:val="21"/>
              </w:rPr>
            </w:pPr>
            <w:r>
              <w:rPr>
                <w:rFonts w:ascii="宋体" w:hint="eastAsia"/>
                <w:sz w:val="21"/>
                <w:szCs w:val="21"/>
              </w:rPr>
              <w:t>3、出票机构与发起机构不同的情况下，发起机构可以操作到打印前的所有步骤，打印操作由出票机构操作。</w:t>
            </w:r>
          </w:p>
        </w:tc>
      </w:tr>
      <w:tr w:rsidR="004A1DF5">
        <w:tc>
          <w:tcPr>
            <w:tcW w:w="2160" w:type="dxa"/>
          </w:tcPr>
          <w:p w:rsidR="004A1DF5" w:rsidRDefault="004A1DF5">
            <w:pPr>
              <w:spacing w:line="240" w:lineRule="auto"/>
              <w:rPr>
                <w:sz w:val="21"/>
              </w:rPr>
            </w:pPr>
            <w:r>
              <w:rPr>
                <w:rFonts w:hint="eastAsia"/>
                <w:sz w:val="21"/>
              </w:rPr>
              <w:t>凭证位置</w:t>
            </w:r>
          </w:p>
        </w:tc>
        <w:tc>
          <w:tcPr>
            <w:tcW w:w="1440" w:type="dxa"/>
          </w:tcPr>
          <w:p w:rsidR="004A1DF5" w:rsidRDefault="004A1DF5">
            <w:pPr>
              <w:autoSpaceDE w:val="0"/>
              <w:autoSpaceDN w:val="0"/>
              <w:adjustRightInd w:val="0"/>
              <w:spacing w:line="240" w:lineRule="auto"/>
              <w:jc w:val="left"/>
              <w:rPr>
                <w:rFonts w:ascii="宋体"/>
                <w:sz w:val="21"/>
                <w:szCs w:val="21"/>
              </w:rPr>
            </w:pPr>
          </w:p>
        </w:tc>
        <w:tc>
          <w:tcPr>
            <w:tcW w:w="4500" w:type="dxa"/>
          </w:tcPr>
          <w:p w:rsidR="004A1DF5" w:rsidRDefault="004A1DF5">
            <w:pPr>
              <w:autoSpaceDE w:val="0"/>
              <w:autoSpaceDN w:val="0"/>
              <w:adjustRightInd w:val="0"/>
              <w:spacing w:line="240" w:lineRule="auto"/>
              <w:jc w:val="left"/>
              <w:rPr>
                <w:rFonts w:ascii="宋体"/>
                <w:sz w:val="21"/>
                <w:szCs w:val="21"/>
              </w:rPr>
            </w:pPr>
            <w:r>
              <w:rPr>
                <w:rFonts w:ascii="宋体" w:hint="eastAsia"/>
                <w:sz w:val="21"/>
                <w:szCs w:val="21"/>
              </w:rPr>
              <w:t>销申请书凭证号时对应付款资金的位置。如果付款资金是存折、一卡通、现金单、销账单，则不能选择对应的凭证位置。</w:t>
            </w:r>
          </w:p>
        </w:tc>
      </w:tr>
      <w:tr w:rsidR="004A1DF5">
        <w:tc>
          <w:tcPr>
            <w:tcW w:w="2160" w:type="dxa"/>
          </w:tcPr>
          <w:p w:rsidR="004A1DF5" w:rsidRDefault="004A1DF5">
            <w:pPr>
              <w:spacing w:line="240" w:lineRule="auto"/>
              <w:rPr>
                <w:sz w:val="21"/>
              </w:rPr>
            </w:pPr>
            <w:r>
              <w:rPr>
                <w:rFonts w:hint="eastAsia"/>
                <w:sz w:val="21"/>
              </w:rPr>
              <w:t>付款资金</w:t>
            </w:r>
            <w:r>
              <w:rPr>
                <w:rFonts w:hint="eastAsia"/>
                <w:sz w:val="21"/>
              </w:rPr>
              <w:t>1</w:t>
            </w:r>
            <w:r>
              <w:rPr>
                <w:rFonts w:hint="eastAsia"/>
                <w:sz w:val="21"/>
              </w:rPr>
              <w:t>、</w:t>
            </w:r>
            <w:r>
              <w:rPr>
                <w:rFonts w:hint="eastAsia"/>
                <w:sz w:val="21"/>
              </w:rPr>
              <w:t>2</w:t>
            </w:r>
            <w:r>
              <w:rPr>
                <w:rFonts w:hint="eastAsia"/>
                <w:sz w:val="21"/>
              </w:rPr>
              <w:t>和</w:t>
            </w:r>
            <w:r>
              <w:rPr>
                <w:rFonts w:hint="eastAsia"/>
                <w:sz w:val="21"/>
              </w:rPr>
              <w:t>3</w:t>
            </w:r>
          </w:p>
        </w:tc>
        <w:tc>
          <w:tcPr>
            <w:tcW w:w="1440" w:type="dxa"/>
          </w:tcPr>
          <w:p w:rsidR="004A1DF5" w:rsidRDefault="004A1DF5">
            <w:pPr>
              <w:spacing w:line="240" w:lineRule="auto"/>
              <w:rPr>
                <w:sz w:val="21"/>
              </w:rPr>
            </w:pPr>
            <w:r>
              <w:rPr>
                <w:rFonts w:hint="eastAsia"/>
                <w:sz w:val="21"/>
              </w:rPr>
              <w:t>三个扣款资</w:t>
            </w:r>
            <w:r>
              <w:rPr>
                <w:rFonts w:hint="eastAsia"/>
                <w:sz w:val="21"/>
              </w:rPr>
              <w:lastRenderedPageBreak/>
              <w:t>金必输其一</w:t>
            </w:r>
          </w:p>
        </w:tc>
        <w:tc>
          <w:tcPr>
            <w:tcW w:w="4500" w:type="dxa"/>
          </w:tcPr>
          <w:p w:rsidR="004A1DF5" w:rsidRDefault="004A1DF5">
            <w:pPr>
              <w:spacing w:line="240" w:lineRule="auto"/>
              <w:rPr>
                <w:sz w:val="21"/>
              </w:rPr>
            </w:pPr>
            <w:r>
              <w:rPr>
                <w:rFonts w:hint="eastAsia"/>
                <w:sz w:val="21"/>
              </w:rPr>
              <w:lastRenderedPageBreak/>
              <w:t>可录入某客户户口号、现金单号、销账单号。</w:t>
            </w:r>
          </w:p>
        </w:tc>
      </w:tr>
      <w:tr w:rsidR="004A1DF5">
        <w:tc>
          <w:tcPr>
            <w:tcW w:w="2160" w:type="dxa"/>
          </w:tcPr>
          <w:p w:rsidR="004A1DF5" w:rsidRDefault="004A1DF5">
            <w:pPr>
              <w:spacing w:line="240" w:lineRule="auto"/>
              <w:rPr>
                <w:sz w:val="21"/>
              </w:rPr>
            </w:pPr>
            <w:r>
              <w:rPr>
                <w:rFonts w:hint="eastAsia"/>
                <w:sz w:val="21"/>
              </w:rPr>
              <w:lastRenderedPageBreak/>
              <w:t>资金名称</w:t>
            </w:r>
            <w:r>
              <w:rPr>
                <w:rFonts w:hint="eastAsia"/>
                <w:sz w:val="21"/>
              </w:rPr>
              <w:t>1</w:t>
            </w:r>
            <w:r>
              <w:rPr>
                <w:rFonts w:hint="eastAsia"/>
                <w:sz w:val="21"/>
              </w:rPr>
              <w:t>、</w:t>
            </w:r>
            <w:r>
              <w:rPr>
                <w:rFonts w:hint="eastAsia"/>
                <w:sz w:val="21"/>
              </w:rPr>
              <w:t>2</w:t>
            </w:r>
            <w:r>
              <w:rPr>
                <w:rFonts w:hint="eastAsia"/>
                <w:sz w:val="21"/>
              </w:rPr>
              <w:t>和</w:t>
            </w:r>
            <w:r>
              <w:rPr>
                <w:rFonts w:hint="eastAsia"/>
                <w:sz w:val="21"/>
              </w:rPr>
              <w:t>3</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系统根据户口号、现金单号、销账单号显示户名、现金单或挂账单</w:t>
            </w:r>
          </w:p>
        </w:tc>
      </w:tr>
      <w:tr w:rsidR="004A1DF5">
        <w:tc>
          <w:tcPr>
            <w:tcW w:w="2160" w:type="dxa"/>
          </w:tcPr>
          <w:p w:rsidR="004A1DF5" w:rsidRDefault="004A1DF5">
            <w:pPr>
              <w:spacing w:line="240" w:lineRule="auto"/>
              <w:rPr>
                <w:sz w:val="21"/>
              </w:rPr>
            </w:pPr>
            <w:r>
              <w:rPr>
                <w:rFonts w:hint="eastAsia"/>
                <w:sz w:val="21"/>
              </w:rPr>
              <w:t>金额</w:t>
            </w:r>
            <w:r>
              <w:rPr>
                <w:rFonts w:hint="eastAsia"/>
                <w:sz w:val="21"/>
              </w:rPr>
              <w:t>1</w:t>
            </w:r>
            <w:r>
              <w:rPr>
                <w:rFonts w:hint="eastAsia"/>
                <w:sz w:val="21"/>
              </w:rPr>
              <w:t>、</w:t>
            </w:r>
            <w:r>
              <w:rPr>
                <w:rFonts w:hint="eastAsia"/>
                <w:sz w:val="21"/>
              </w:rPr>
              <w:t>2</w:t>
            </w:r>
            <w:r>
              <w:rPr>
                <w:rFonts w:hint="eastAsia"/>
                <w:sz w:val="21"/>
              </w:rPr>
              <w:t>和</w:t>
            </w:r>
            <w:r>
              <w:rPr>
                <w:rFonts w:hint="eastAsia"/>
                <w:sz w:val="21"/>
              </w:rPr>
              <w:t>3</w:t>
            </w:r>
          </w:p>
        </w:tc>
        <w:tc>
          <w:tcPr>
            <w:tcW w:w="1440" w:type="dxa"/>
          </w:tcPr>
          <w:p w:rsidR="004A1DF5" w:rsidRDefault="004A1DF5">
            <w:pPr>
              <w:spacing w:line="240" w:lineRule="auto"/>
              <w:rPr>
                <w:sz w:val="21"/>
              </w:rPr>
            </w:pPr>
            <w:r>
              <w:rPr>
                <w:rFonts w:hint="eastAsia"/>
                <w:sz w:val="21"/>
              </w:rPr>
              <w:t>三个本金必输其一</w:t>
            </w:r>
          </w:p>
        </w:tc>
        <w:tc>
          <w:tcPr>
            <w:tcW w:w="4500" w:type="dxa"/>
          </w:tcPr>
          <w:p w:rsidR="004A1DF5" w:rsidRDefault="004A1DF5">
            <w:pPr>
              <w:spacing w:line="240" w:lineRule="auto"/>
              <w:rPr>
                <w:sz w:val="21"/>
              </w:rPr>
            </w:pPr>
          </w:p>
        </w:tc>
      </w:tr>
      <w:tr w:rsidR="004A1DF5">
        <w:tc>
          <w:tcPr>
            <w:tcW w:w="2160" w:type="dxa"/>
          </w:tcPr>
          <w:p w:rsidR="004A1DF5" w:rsidRDefault="004A1DF5">
            <w:pPr>
              <w:spacing w:line="240" w:lineRule="auto"/>
              <w:rPr>
                <w:sz w:val="21"/>
              </w:rPr>
            </w:pPr>
            <w:r>
              <w:rPr>
                <w:rFonts w:hint="eastAsia"/>
                <w:sz w:val="21"/>
              </w:rPr>
              <w:t>签发经办冻结流水号</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系统自动产生</w:t>
            </w:r>
          </w:p>
        </w:tc>
      </w:tr>
      <w:tr w:rsidR="004A1DF5">
        <w:tc>
          <w:tcPr>
            <w:tcW w:w="2160" w:type="dxa"/>
          </w:tcPr>
          <w:p w:rsidR="004A1DF5" w:rsidRDefault="004A1DF5">
            <w:pPr>
              <w:spacing w:line="240" w:lineRule="auto"/>
              <w:rPr>
                <w:sz w:val="21"/>
              </w:rPr>
            </w:pPr>
            <w:r>
              <w:rPr>
                <w:rFonts w:hint="eastAsia"/>
                <w:sz w:val="21"/>
              </w:rPr>
              <w:t>签发记账流水号</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系统自动产生</w:t>
            </w:r>
          </w:p>
        </w:tc>
      </w:tr>
      <w:tr w:rsidR="004A1DF5">
        <w:tc>
          <w:tcPr>
            <w:tcW w:w="2160" w:type="dxa"/>
          </w:tcPr>
          <w:p w:rsidR="004A1DF5" w:rsidRDefault="0004090F">
            <w:pPr>
              <w:spacing w:line="240" w:lineRule="auto"/>
              <w:rPr>
                <w:sz w:val="21"/>
              </w:rPr>
            </w:pPr>
            <w:r>
              <w:rPr>
                <w:rFonts w:hint="eastAsia"/>
                <w:noProof/>
                <w:sz w:val="21"/>
              </w:rPr>
              <w:drawing>
                <wp:inline distT="0" distB="0" distL="0" distR="0">
                  <wp:extent cx="219075" cy="219075"/>
                  <wp:effectExtent l="1905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42"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p>
        </w:tc>
        <w:tc>
          <w:tcPr>
            <w:tcW w:w="1440" w:type="dxa"/>
          </w:tcPr>
          <w:p w:rsidR="004A1DF5" w:rsidRDefault="004A1DF5">
            <w:pPr>
              <w:spacing w:line="240" w:lineRule="auto"/>
              <w:rPr>
                <w:sz w:val="21"/>
              </w:rPr>
            </w:pPr>
          </w:p>
        </w:tc>
        <w:tc>
          <w:tcPr>
            <w:tcW w:w="4500" w:type="dxa"/>
          </w:tcPr>
          <w:p w:rsidR="004A1DF5" w:rsidRDefault="004A1DF5">
            <w:pPr>
              <w:spacing w:line="240" w:lineRule="auto"/>
              <w:rPr>
                <w:sz w:val="21"/>
              </w:rPr>
            </w:pPr>
            <w:r>
              <w:rPr>
                <w:rFonts w:hint="eastAsia"/>
                <w:sz w:val="21"/>
              </w:rPr>
              <w:t>用于进入支取方式界面，资金来源是客户户口时使用。</w:t>
            </w:r>
          </w:p>
        </w:tc>
      </w:tr>
    </w:tbl>
    <w:p w:rsidR="004A1DF5" w:rsidRDefault="004A1DF5" w:rsidP="00C85378">
      <w:pPr>
        <w:numPr>
          <w:ilvl w:val="1"/>
          <w:numId w:val="147"/>
        </w:numPr>
        <w:ind w:left="777" w:hanging="357"/>
      </w:pPr>
      <w:r>
        <w:rPr>
          <w:rFonts w:hint="eastAsia"/>
        </w:rPr>
        <w:t>签发经办银行汇票操作窗口－申请费用相关界面操作要点：</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1440"/>
        <w:gridCol w:w="4500"/>
      </w:tblGrid>
      <w:tr w:rsidR="004A1DF5">
        <w:trPr>
          <w:tblHeader/>
        </w:trPr>
        <w:tc>
          <w:tcPr>
            <w:tcW w:w="2160" w:type="dxa"/>
          </w:tcPr>
          <w:p w:rsidR="004A1DF5" w:rsidRDefault="004A1DF5">
            <w:pPr>
              <w:spacing w:line="240" w:lineRule="auto"/>
              <w:jc w:val="center"/>
              <w:rPr>
                <w:b/>
                <w:bCs/>
                <w:sz w:val="21"/>
              </w:rPr>
            </w:pPr>
            <w:r>
              <w:rPr>
                <w:rFonts w:hint="eastAsia"/>
                <w:b/>
                <w:bCs/>
                <w:sz w:val="21"/>
              </w:rPr>
              <w:t>要素名称</w:t>
            </w:r>
          </w:p>
        </w:tc>
        <w:tc>
          <w:tcPr>
            <w:tcW w:w="1440" w:type="dxa"/>
          </w:tcPr>
          <w:p w:rsidR="004A1DF5" w:rsidRDefault="004A1DF5">
            <w:pPr>
              <w:spacing w:line="240" w:lineRule="auto"/>
              <w:jc w:val="center"/>
              <w:rPr>
                <w:b/>
                <w:bCs/>
                <w:sz w:val="21"/>
              </w:rPr>
            </w:pPr>
            <w:r>
              <w:rPr>
                <w:rFonts w:hint="eastAsia"/>
                <w:b/>
                <w:bCs/>
                <w:sz w:val="21"/>
              </w:rPr>
              <w:t>输入方式</w:t>
            </w:r>
          </w:p>
        </w:tc>
        <w:tc>
          <w:tcPr>
            <w:tcW w:w="4500" w:type="dxa"/>
          </w:tcPr>
          <w:p w:rsidR="004A1DF5" w:rsidRDefault="004A1DF5">
            <w:pPr>
              <w:spacing w:line="240" w:lineRule="auto"/>
              <w:jc w:val="center"/>
              <w:rPr>
                <w:b/>
                <w:bCs/>
                <w:sz w:val="21"/>
              </w:rPr>
            </w:pPr>
            <w:r>
              <w:rPr>
                <w:rFonts w:hint="eastAsia"/>
                <w:b/>
                <w:bCs/>
                <w:sz w:val="21"/>
              </w:rPr>
              <w:t>描述</w:t>
            </w:r>
          </w:p>
        </w:tc>
      </w:tr>
      <w:tr w:rsidR="004A1DF5">
        <w:tc>
          <w:tcPr>
            <w:tcW w:w="2160" w:type="dxa"/>
          </w:tcPr>
          <w:p w:rsidR="004A1DF5" w:rsidRDefault="004A1DF5">
            <w:pPr>
              <w:spacing w:line="240" w:lineRule="auto"/>
              <w:rPr>
                <w:sz w:val="21"/>
              </w:rPr>
            </w:pPr>
            <w:r>
              <w:rPr>
                <w:rFonts w:hint="eastAsia"/>
                <w:sz w:val="21"/>
              </w:rPr>
              <w:t>收费方式</w:t>
            </w:r>
          </w:p>
        </w:tc>
        <w:tc>
          <w:tcPr>
            <w:tcW w:w="1440" w:type="dxa"/>
          </w:tcPr>
          <w:p w:rsidR="004A1DF5" w:rsidRDefault="004A1DF5">
            <w:pPr>
              <w:spacing w:line="240" w:lineRule="auto"/>
              <w:rPr>
                <w:sz w:val="21"/>
              </w:rPr>
            </w:pPr>
            <w:r>
              <w:rPr>
                <w:rFonts w:hint="eastAsia"/>
                <w:sz w:val="21"/>
              </w:rPr>
              <w:t>必须</w:t>
            </w:r>
          </w:p>
        </w:tc>
        <w:tc>
          <w:tcPr>
            <w:tcW w:w="4500" w:type="dxa"/>
          </w:tcPr>
          <w:p w:rsidR="004A1DF5" w:rsidRDefault="004A1DF5">
            <w:pPr>
              <w:spacing w:line="240" w:lineRule="auto"/>
              <w:rPr>
                <w:sz w:val="21"/>
              </w:rPr>
            </w:pPr>
            <w:r>
              <w:rPr>
                <w:rFonts w:hint="eastAsia"/>
                <w:sz w:val="21"/>
              </w:rPr>
              <w:t>可选择不收费、立即收费、日末收费、旬末收费、月末收费、季末收费、指定日收费</w:t>
            </w:r>
          </w:p>
        </w:tc>
      </w:tr>
      <w:tr w:rsidR="004A1DF5">
        <w:tc>
          <w:tcPr>
            <w:tcW w:w="2160" w:type="dxa"/>
          </w:tcPr>
          <w:p w:rsidR="004A1DF5" w:rsidRDefault="004A1DF5">
            <w:pPr>
              <w:spacing w:line="240" w:lineRule="auto"/>
              <w:rPr>
                <w:sz w:val="21"/>
              </w:rPr>
            </w:pPr>
            <w:r>
              <w:rPr>
                <w:rFonts w:hint="eastAsia"/>
                <w:sz w:val="21"/>
              </w:rPr>
              <w:t>指定收费日期</w:t>
            </w:r>
          </w:p>
        </w:tc>
        <w:tc>
          <w:tcPr>
            <w:tcW w:w="1440" w:type="dxa"/>
          </w:tcPr>
          <w:p w:rsidR="004A1DF5" w:rsidRDefault="004A1DF5">
            <w:pPr>
              <w:spacing w:line="240" w:lineRule="auto"/>
              <w:rPr>
                <w:sz w:val="21"/>
              </w:rPr>
            </w:pPr>
            <w:r>
              <w:rPr>
                <w:rFonts w:hint="eastAsia"/>
                <w:sz w:val="21"/>
              </w:rPr>
              <w:t>非必须</w:t>
            </w:r>
          </w:p>
        </w:tc>
        <w:tc>
          <w:tcPr>
            <w:tcW w:w="4500" w:type="dxa"/>
          </w:tcPr>
          <w:p w:rsidR="004A1DF5" w:rsidRDefault="004A1DF5">
            <w:pPr>
              <w:spacing w:line="240" w:lineRule="auto"/>
              <w:rPr>
                <w:sz w:val="21"/>
              </w:rPr>
            </w:pPr>
            <w:r>
              <w:rPr>
                <w:rFonts w:hint="eastAsia"/>
                <w:sz w:val="21"/>
              </w:rPr>
              <w:t>收费方式选择“指定日收费”时需录入。</w:t>
            </w:r>
          </w:p>
        </w:tc>
      </w:tr>
      <w:tr w:rsidR="004A1DF5">
        <w:tc>
          <w:tcPr>
            <w:tcW w:w="2160" w:type="dxa"/>
          </w:tcPr>
          <w:p w:rsidR="004A1DF5" w:rsidRDefault="004A1DF5">
            <w:pPr>
              <w:spacing w:line="240" w:lineRule="auto"/>
              <w:rPr>
                <w:sz w:val="21"/>
              </w:rPr>
            </w:pPr>
            <w:r>
              <w:rPr>
                <w:rFonts w:hint="eastAsia"/>
                <w:sz w:val="21"/>
              </w:rPr>
              <w:t>收费总金额</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系统依据实际收费金额产生</w:t>
            </w:r>
          </w:p>
        </w:tc>
      </w:tr>
      <w:tr w:rsidR="004A1DF5">
        <w:tc>
          <w:tcPr>
            <w:tcW w:w="2160" w:type="dxa"/>
          </w:tcPr>
          <w:p w:rsidR="004A1DF5" w:rsidRDefault="004A1DF5">
            <w:pPr>
              <w:spacing w:line="240" w:lineRule="auto"/>
              <w:rPr>
                <w:sz w:val="21"/>
              </w:rPr>
            </w:pPr>
            <w:r>
              <w:rPr>
                <w:rFonts w:hint="eastAsia"/>
                <w:sz w:val="21"/>
              </w:rPr>
              <w:t>现金收费金额</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系统依据实际收现金额产生</w:t>
            </w:r>
          </w:p>
        </w:tc>
      </w:tr>
      <w:tr w:rsidR="004A1DF5">
        <w:tc>
          <w:tcPr>
            <w:tcW w:w="2160" w:type="dxa"/>
          </w:tcPr>
          <w:p w:rsidR="004A1DF5" w:rsidRDefault="004A1DF5">
            <w:pPr>
              <w:spacing w:line="240" w:lineRule="auto"/>
              <w:rPr>
                <w:sz w:val="21"/>
              </w:rPr>
            </w:pPr>
            <w:r>
              <w:rPr>
                <w:rFonts w:hint="eastAsia"/>
                <w:sz w:val="21"/>
              </w:rPr>
              <w:t>现金收款</w:t>
            </w:r>
          </w:p>
        </w:tc>
        <w:tc>
          <w:tcPr>
            <w:tcW w:w="1440" w:type="dxa"/>
          </w:tcPr>
          <w:p w:rsidR="004A1DF5" w:rsidRDefault="004A1DF5">
            <w:pPr>
              <w:spacing w:line="240" w:lineRule="auto"/>
              <w:rPr>
                <w:sz w:val="21"/>
              </w:rPr>
            </w:pPr>
            <w:r>
              <w:rPr>
                <w:rFonts w:hint="eastAsia"/>
                <w:sz w:val="21"/>
              </w:rPr>
              <w:t>非必须</w:t>
            </w:r>
          </w:p>
        </w:tc>
        <w:tc>
          <w:tcPr>
            <w:tcW w:w="4500" w:type="dxa"/>
          </w:tcPr>
          <w:p w:rsidR="004A1DF5" w:rsidRDefault="004A1DF5">
            <w:pPr>
              <w:spacing w:line="240" w:lineRule="auto"/>
              <w:rPr>
                <w:sz w:val="21"/>
              </w:rPr>
            </w:pPr>
            <w:r>
              <w:rPr>
                <w:rFonts w:hint="eastAsia"/>
                <w:sz w:val="21"/>
              </w:rPr>
              <w:t>此按钮用于调出现金收款画面</w:t>
            </w:r>
          </w:p>
        </w:tc>
      </w:tr>
      <w:tr w:rsidR="004A1DF5">
        <w:tc>
          <w:tcPr>
            <w:tcW w:w="2160" w:type="dxa"/>
          </w:tcPr>
          <w:p w:rsidR="004A1DF5" w:rsidRDefault="004A1DF5">
            <w:pPr>
              <w:spacing w:line="240" w:lineRule="auto"/>
              <w:rPr>
                <w:sz w:val="21"/>
              </w:rPr>
            </w:pPr>
            <w:r>
              <w:rPr>
                <w:rFonts w:hint="eastAsia"/>
                <w:sz w:val="21"/>
              </w:rPr>
              <w:t>标准费用金额</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系统依收费标准产生</w:t>
            </w:r>
          </w:p>
        </w:tc>
      </w:tr>
      <w:tr w:rsidR="004A1DF5">
        <w:tc>
          <w:tcPr>
            <w:tcW w:w="2160" w:type="dxa"/>
          </w:tcPr>
          <w:p w:rsidR="004A1DF5" w:rsidRDefault="004A1DF5">
            <w:pPr>
              <w:spacing w:line="240" w:lineRule="auto"/>
              <w:rPr>
                <w:sz w:val="21"/>
              </w:rPr>
            </w:pPr>
            <w:r>
              <w:rPr>
                <w:rFonts w:hint="eastAsia"/>
                <w:sz w:val="21"/>
              </w:rPr>
              <w:t>标准费用货币</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系统依收费标准产生</w:t>
            </w:r>
          </w:p>
        </w:tc>
      </w:tr>
      <w:tr w:rsidR="004A1DF5">
        <w:tc>
          <w:tcPr>
            <w:tcW w:w="2160" w:type="dxa"/>
          </w:tcPr>
          <w:p w:rsidR="004A1DF5" w:rsidRDefault="004A1DF5">
            <w:pPr>
              <w:spacing w:line="240" w:lineRule="auto"/>
              <w:rPr>
                <w:sz w:val="21"/>
              </w:rPr>
            </w:pPr>
            <w:r>
              <w:rPr>
                <w:rFonts w:hint="eastAsia"/>
                <w:sz w:val="21"/>
              </w:rPr>
              <w:t>折扣率</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系统依据收费协议取出</w:t>
            </w:r>
          </w:p>
        </w:tc>
      </w:tr>
      <w:tr w:rsidR="004A1DF5">
        <w:tc>
          <w:tcPr>
            <w:tcW w:w="2160" w:type="dxa"/>
          </w:tcPr>
          <w:p w:rsidR="004A1DF5" w:rsidRDefault="004A1DF5">
            <w:pPr>
              <w:spacing w:line="240" w:lineRule="auto"/>
              <w:rPr>
                <w:sz w:val="21"/>
              </w:rPr>
            </w:pPr>
            <w:r>
              <w:rPr>
                <w:rFonts w:hint="eastAsia"/>
                <w:sz w:val="21"/>
              </w:rPr>
              <w:t>实收费用货币</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系统依实收货币产生</w:t>
            </w:r>
          </w:p>
        </w:tc>
      </w:tr>
      <w:tr w:rsidR="004A1DF5">
        <w:tc>
          <w:tcPr>
            <w:tcW w:w="2160" w:type="dxa"/>
          </w:tcPr>
          <w:p w:rsidR="004A1DF5" w:rsidRDefault="004A1DF5">
            <w:pPr>
              <w:spacing w:line="240" w:lineRule="auto"/>
              <w:rPr>
                <w:sz w:val="21"/>
              </w:rPr>
            </w:pPr>
            <w:r>
              <w:rPr>
                <w:rFonts w:hint="eastAsia"/>
                <w:sz w:val="21"/>
              </w:rPr>
              <w:t>实收费用金额</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系统依实收金额产生</w:t>
            </w:r>
          </w:p>
        </w:tc>
      </w:tr>
      <w:tr w:rsidR="004A1DF5">
        <w:tc>
          <w:tcPr>
            <w:tcW w:w="2160" w:type="dxa"/>
          </w:tcPr>
          <w:p w:rsidR="004A1DF5" w:rsidRDefault="004A1DF5">
            <w:pPr>
              <w:spacing w:line="240" w:lineRule="auto"/>
              <w:rPr>
                <w:sz w:val="21"/>
              </w:rPr>
            </w:pPr>
            <w:r>
              <w:rPr>
                <w:rFonts w:hint="eastAsia"/>
                <w:sz w:val="21"/>
              </w:rPr>
              <w:t>扣费协议标志</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显示银行挂牌标准或客户协议标准</w:t>
            </w:r>
          </w:p>
        </w:tc>
      </w:tr>
      <w:tr w:rsidR="004A1DF5">
        <w:tc>
          <w:tcPr>
            <w:tcW w:w="2160" w:type="dxa"/>
          </w:tcPr>
          <w:p w:rsidR="004A1DF5" w:rsidRDefault="004A1DF5">
            <w:pPr>
              <w:spacing w:line="240" w:lineRule="auto"/>
              <w:rPr>
                <w:sz w:val="21"/>
              </w:rPr>
            </w:pPr>
            <w:r>
              <w:rPr>
                <w:rFonts w:hint="eastAsia"/>
                <w:sz w:val="21"/>
              </w:rPr>
              <w:t>扣费方式</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根据收费协议显示</w:t>
            </w:r>
          </w:p>
        </w:tc>
      </w:tr>
      <w:tr w:rsidR="004A1DF5">
        <w:tc>
          <w:tcPr>
            <w:tcW w:w="2160" w:type="dxa"/>
          </w:tcPr>
          <w:p w:rsidR="004A1DF5" w:rsidRDefault="004A1DF5">
            <w:pPr>
              <w:spacing w:line="240" w:lineRule="auto"/>
              <w:rPr>
                <w:sz w:val="21"/>
              </w:rPr>
            </w:pPr>
            <w:r>
              <w:rPr>
                <w:rFonts w:hint="eastAsia"/>
                <w:sz w:val="21"/>
              </w:rPr>
              <w:t>未收费用预期标志</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根据收费协议显示</w:t>
            </w:r>
          </w:p>
        </w:tc>
      </w:tr>
      <w:tr w:rsidR="004A1DF5">
        <w:tc>
          <w:tcPr>
            <w:tcW w:w="2160" w:type="dxa"/>
          </w:tcPr>
          <w:p w:rsidR="004A1DF5" w:rsidRDefault="004A1DF5">
            <w:pPr>
              <w:spacing w:line="240" w:lineRule="auto"/>
              <w:rPr>
                <w:sz w:val="21"/>
              </w:rPr>
            </w:pPr>
            <w:r>
              <w:rPr>
                <w:rFonts w:hint="eastAsia"/>
                <w:sz w:val="21"/>
              </w:rPr>
              <w:t>扣款日期</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根据收费协议显示</w:t>
            </w:r>
          </w:p>
        </w:tc>
      </w:tr>
      <w:tr w:rsidR="004A1DF5">
        <w:tc>
          <w:tcPr>
            <w:tcW w:w="2160" w:type="dxa"/>
          </w:tcPr>
          <w:p w:rsidR="004A1DF5" w:rsidRDefault="004A1DF5">
            <w:pPr>
              <w:spacing w:line="240" w:lineRule="auto"/>
              <w:rPr>
                <w:sz w:val="21"/>
              </w:rPr>
            </w:pPr>
            <w:r>
              <w:rPr>
                <w:rFonts w:hint="eastAsia"/>
                <w:sz w:val="21"/>
              </w:rPr>
              <w:t>扣费资金</w:t>
            </w:r>
            <w:r>
              <w:rPr>
                <w:rFonts w:hint="eastAsia"/>
                <w:sz w:val="21"/>
              </w:rPr>
              <w:t>1</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r>
              <w:rPr>
                <w:rFonts w:hint="eastAsia"/>
                <w:sz w:val="21"/>
              </w:rPr>
              <w:t>默认为申请人账号</w:t>
            </w:r>
          </w:p>
        </w:tc>
      </w:tr>
      <w:tr w:rsidR="004A1DF5">
        <w:tc>
          <w:tcPr>
            <w:tcW w:w="2160" w:type="dxa"/>
          </w:tcPr>
          <w:p w:rsidR="004A1DF5" w:rsidRDefault="004A1DF5">
            <w:pPr>
              <w:spacing w:line="240" w:lineRule="auto"/>
              <w:rPr>
                <w:sz w:val="21"/>
              </w:rPr>
            </w:pPr>
            <w:r>
              <w:rPr>
                <w:rFonts w:hint="eastAsia"/>
                <w:sz w:val="21"/>
              </w:rPr>
              <w:t>扣费金额</w:t>
            </w:r>
            <w:r>
              <w:rPr>
                <w:rFonts w:hint="eastAsia"/>
                <w:sz w:val="21"/>
              </w:rPr>
              <w:t>1</w:t>
            </w:r>
          </w:p>
        </w:tc>
        <w:tc>
          <w:tcPr>
            <w:tcW w:w="1440" w:type="dxa"/>
          </w:tcPr>
          <w:p w:rsidR="004A1DF5" w:rsidRDefault="004A1DF5">
            <w:pPr>
              <w:spacing w:line="240" w:lineRule="auto"/>
              <w:rPr>
                <w:sz w:val="21"/>
              </w:rPr>
            </w:pPr>
            <w:r>
              <w:rPr>
                <w:rFonts w:hint="eastAsia"/>
                <w:sz w:val="21"/>
              </w:rPr>
              <w:t>显示项</w:t>
            </w:r>
          </w:p>
        </w:tc>
        <w:tc>
          <w:tcPr>
            <w:tcW w:w="4500" w:type="dxa"/>
          </w:tcPr>
          <w:p w:rsidR="004A1DF5" w:rsidRDefault="004A1DF5">
            <w:pPr>
              <w:spacing w:line="240" w:lineRule="auto"/>
              <w:rPr>
                <w:sz w:val="21"/>
              </w:rPr>
            </w:pPr>
          </w:p>
        </w:tc>
      </w:tr>
    </w:tbl>
    <w:p w:rsidR="004A1DF5" w:rsidRDefault="004A1DF5" w:rsidP="00C85378">
      <w:pPr>
        <w:numPr>
          <w:ilvl w:val="1"/>
          <w:numId w:val="147"/>
        </w:numPr>
        <w:ind w:left="777" w:hanging="357"/>
      </w:pPr>
      <w:r>
        <w:rPr>
          <w:rFonts w:hint="eastAsia"/>
        </w:rPr>
        <w:t>签发经办银行汇票操作窗口－联系人信息界面操作要点：</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1440"/>
        <w:gridCol w:w="4500"/>
      </w:tblGrid>
      <w:tr w:rsidR="004A1DF5">
        <w:trPr>
          <w:tblHeader/>
        </w:trPr>
        <w:tc>
          <w:tcPr>
            <w:tcW w:w="2160" w:type="dxa"/>
          </w:tcPr>
          <w:p w:rsidR="004A1DF5" w:rsidRDefault="004A1DF5">
            <w:pPr>
              <w:spacing w:line="240" w:lineRule="auto"/>
              <w:jc w:val="center"/>
              <w:rPr>
                <w:b/>
                <w:bCs/>
                <w:sz w:val="21"/>
              </w:rPr>
            </w:pPr>
            <w:r>
              <w:rPr>
                <w:rFonts w:hint="eastAsia"/>
                <w:b/>
                <w:bCs/>
                <w:sz w:val="21"/>
              </w:rPr>
              <w:t>要素名称</w:t>
            </w:r>
          </w:p>
        </w:tc>
        <w:tc>
          <w:tcPr>
            <w:tcW w:w="1440" w:type="dxa"/>
          </w:tcPr>
          <w:p w:rsidR="004A1DF5" w:rsidRDefault="004A1DF5">
            <w:pPr>
              <w:spacing w:line="240" w:lineRule="auto"/>
              <w:jc w:val="center"/>
              <w:rPr>
                <w:b/>
                <w:bCs/>
                <w:sz w:val="21"/>
              </w:rPr>
            </w:pPr>
            <w:r>
              <w:rPr>
                <w:rFonts w:hint="eastAsia"/>
                <w:b/>
                <w:bCs/>
                <w:sz w:val="21"/>
              </w:rPr>
              <w:t>输入方式</w:t>
            </w:r>
          </w:p>
        </w:tc>
        <w:tc>
          <w:tcPr>
            <w:tcW w:w="4500" w:type="dxa"/>
          </w:tcPr>
          <w:p w:rsidR="004A1DF5" w:rsidRDefault="004A1DF5">
            <w:pPr>
              <w:spacing w:line="240" w:lineRule="auto"/>
              <w:jc w:val="center"/>
              <w:rPr>
                <w:b/>
                <w:bCs/>
                <w:sz w:val="21"/>
              </w:rPr>
            </w:pPr>
            <w:r>
              <w:rPr>
                <w:rFonts w:hint="eastAsia"/>
                <w:b/>
                <w:bCs/>
                <w:sz w:val="21"/>
              </w:rPr>
              <w:t>描述</w:t>
            </w:r>
          </w:p>
        </w:tc>
      </w:tr>
      <w:tr w:rsidR="004A1DF5">
        <w:trPr>
          <w:cantSplit/>
        </w:trPr>
        <w:tc>
          <w:tcPr>
            <w:tcW w:w="2160" w:type="dxa"/>
          </w:tcPr>
          <w:p w:rsidR="004A1DF5" w:rsidRDefault="004A1DF5">
            <w:pPr>
              <w:spacing w:line="240" w:lineRule="auto"/>
              <w:rPr>
                <w:sz w:val="21"/>
              </w:rPr>
            </w:pPr>
            <w:r>
              <w:rPr>
                <w:rFonts w:hint="eastAsia"/>
                <w:sz w:val="21"/>
              </w:rPr>
              <w:t>联系人名称</w:t>
            </w:r>
          </w:p>
        </w:tc>
        <w:tc>
          <w:tcPr>
            <w:tcW w:w="1440" w:type="dxa"/>
            <w:vMerge w:val="restart"/>
          </w:tcPr>
          <w:p w:rsidR="004A1DF5" w:rsidRDefault="004A1DF5">
            <w:pPr>
              <w:spacing w:line="240" w:lineRule="auto"/>
              <w:rPr>
                <w:sz w:val="21"/>
              </w:rPr>
            </w:pPr>
            <w:r>
              <w:rPr>
                <w:rFonts w:hint="eastAsia"/>
                <w:sz w:val="21"/>
              </w:rPr>
              <w:t>现金汇票当选择“是否未开户个人”中“是”这一选项的时候，必须输入。</w:t>
            </w:r>
          </w:p>
        </w:tc>
        <w:tc>
          <w:tcPr>
            <w:tcW w:w="4500" w:type="dxa"/>
          </w:tcPr>
          <w:p w:rsidR="004A1DF5" w:rsidRDefault="004A1DF5">
            <w:pPr>
              <w:spacing w:line="240" w:lineRule="auto"/>
              <w:rPr>
                <w:sz w:val="21"/>
              </w:rPr>
            </w:pPr>
          </w:p>
        </w:tc>
      </w:tr>
      <w:tr w:rsidR="004A1DF5">
        <w:trPr>
          <w:cantSplit/>
        </w:trPr>
        <w:tc>
          <w:tcPr>
            <w:tcW w:w="2160" w:type="dxa"/>
          </w:tcPr>
          <w:p w:rsidR="004A1DF5" w:rsidRDefault="004A1DF5">
            <w:pPr>
              <w:spacing w:line="240" w:lineRule="auto"/>
              <w:rPr>
                <w:sz w:val="21"/>
              </w:rPr>
            </w:pPr>
            <w:r>
              <w:rPr>
                <w:rFonts w:hint="eastAsia"/>
                <w:sz w:val="21"/>
              </w:rPr>
              <w:t>联系人证件类型</w:t>
            </w:r>
          </w:p>
        </w:tc>
        <w:tc>
          <w:tcPr>
            <w:tcW w:w="1440" w:type="dxa"/>
            <w:vMerge/>
          </w:tcPr>
          <w:p w:rsidR="004A1DF5" w:rsidRDefault="004A1DF5">
            <w:pPr>
              <w:spacing w:line="240" w:lineRule="auto"/>
              <w:rPr>
                <w:sz w:val="21"/>
              </w:rPr>
            </w:pPr>
          </w:p>
        </w:tc>
        <w:tc>
          <w:tcPr>
            <w:tcW w:w="4500" w:type="dxa"/>
          </w:tcPr>
          <w:p w:rsidR="004A1DF5" w:rsidRDefault="004A1DF5">
            <w:pPr>
              <w:spacing w:line="240" w:lineRule="auto"/>
              <w:rPr>
                <w:sz w:val="21"/>
              </w:rPr>
            </w:pPr>
            <w:r>
              <w:rPr>
                <w:rFonts w:hint="eastAsia"/>
                <w:sz w:val="21"/>
              </w:rPr>
              <w:t>系统提供证件类型选择</w:t>
            </w:r>
          </w:p>
        </w:tc>
      </w:tr>
      <w:tr w:rsidR="004A1DF5">
        <w:trPr>
          <w:cantSplit/>
        </w:trPr>
        <w:tc>
          <w:tcPr>
            <w:tcW w:w="2160" w:type="dxa"/>
          </w:tcPr>
          <w:p w:rsidR="004A1DF5" w:rsidRDefault="004A1DF5">
            <w:pPr>
              <w:spacing w:line="240" w:lineRule="auto"/>
              <w:rPr>
                <w:sz w:val="21"/>
              </w:rPr>
            </w:pPr>
            <w:r>
              <w:rPr>
                <w:rFonts w:hint="eastAsia"/>
                <w:sz w:val="21"/>
              </w:rPr>
              <w:t>联系人国别</w:t>
            </w:r>
          </w:p>
        </w:tc>
        <w:tc>
          <w:tcPr>
            <w:tcW w:w="1440" w:type="dxa"/>
            <w:vMerge/>
          </w:tcPr>
          <w:p w:rsidR="004A1DF5" w:rsidRDefault="004A1DF5">
            <w:pPr>
              <w:spacing w:line="240" w:lineRule="auto"/>
              <w:rPr>
                <w:sz w:val="21"/>
              </w:rPr>
            </w:pPr>
          </w:p>
        </w:tc>
        <w:tc>
          <w:tcPr>
            <w:tcW w:w="4500" w:type="dxa"/>
          </w:tcPr>
          <w:p w:rsidR="004A1DF5" w:rsidRDefault="004A1DF5">
            <w:pPr>
              <w:spacing w:line="240" w:lineRule="auto"/>
              <w:rPr>
                <w:sz w:val="21"/>
              </w:rPr>
            </w:pPr>
            <w:r>
              <w:rPr>
                <w:rFonts w:hint="eastAsia"/>
                <w:sz w:val="21"/>
              </w:rPr>
              <w:t>系统提供国别选择</w:t>
            </w:r>
          </w:p>
        </w:tc>
      </w:tr>
      <w:tr w:rsidR="004A1DF5">
        <w:trPr>
          <w:cantSplit/>
        </w:trPr>
        <w:tc>
          <w:tcPr>
            <w:tcW w:w="2160" w:type="dxa"/>
          </w:tcPr>
          <w:p w:rsidR="004A1DF5" w:rsidRDefault="004A1DF5">
            <w:pPr>
              <w:spacing w:line="240" w:lineRule="auto"/>
              <w:rPr>
                <w:sz w:val="21"/>
              </w:rPr>
            </w:pPr>
            <w:r>
              <w:rPr>
                <w:rFonts w:hint="eastAsia"/>
                <w:sz w:val="21"/>
              </w:rPr>
              <w:t>联系人证件号码</w:t>
            </w:r>
          </w:p>
        </w:tc>
        <w:tc>
          <w:tcPr>
            <w:tcW w:w="1440" w:type="dxa"/>
            <w:vMerge/>
          </w:tcPr>
          <w:p w:rsidR="004A1DF5" w:rsidRDefault="004A1DF5">
            <w:pPr>
              <w:spacing w:line="240" w:lineRule="auto"/>
              <w:rPr>
                <w:sz w:val="21"/>
              </w:rPr>
            </w:pPr>
          </w:p>
        </w:tc>
        <w:tc>
          <w:tcPr>
            <w:tcW w:w="4500" w:type="dxa"/>
          </w:tcPr>
          <w:p w:rsidR="004A1DF5" w:rsidRDefault="004A1DF5">
            <w:pPr>
              <w:spacing w:line="240" w:lineRule="auto"/>
              <w:rPr>
                <w:sz w:val="21"/>
              </w:rPr>
            </w:pPr>
          </w:p>
        </w:tc>
      </w:tr>
      <w:tr w:rsidR="004A1DF5">
        <w:trPr>
          <w:cantSplit/>
        </w:trPr>
        <w:tc>
          <w:tcPr>
            <w:tcW w:w="2160" w:type="dxa"/>
          </w:tcPr>
          <w:p w:rsidR="004A1DF5" w:rsidRDefault="004A1DF5">
            <w:pPr>
              <w:spacing w:line="240" w:lineRule="auto"/>
              <w:rPr>
                <w:sz w:val="21"/>
              </w:rPr>
            </w:pPr>
            <w:r>
              <w:rPr>
                <w:rFonts w:hint="eastAsia"/>
                <w:sz w:val="21"/>
              </w:rPr>
              <w:t>联系人电话</w:t>
            </w:r>
          </w:p>
        </w:tc>
        <w:tc>
          <w:tcPr>
            <w:tcW w:w="1440" w:type="dxa"/>
            <w:vMerge/>
          </w:tcPr>
          <w:p w:rsidR="004A1DF5" w:rsidRDefault="004A1DF5">
            <w:pPr>
              <w:spacing w:line="240" w:lineRule="auto"/>
              <w:rPr>
                <w:sz w:val="21"/>
              </w:rPr>
            </w:pPr>
          </w:p>
        </w:tc>
        <w:tc>
          <w:tcPr>
            <w:tcW w:w="4500" w:type="dxa"/>
          </w:tcPr>
          <w:p w:rsidR="004A1DF5" w:rsidRDefault="004A1DF5">
            <w:pPr>
              <w:spacing w:line="240" w:lineRule="auto"/>
              <w:rPr>
                <w:sz w:val="21"/>
              </w:rPr>
            </w:pPr>
          </w:p>
        </w:tc>
      </w:tr>
      <w:tr w:rsidR="004A1DF5">
        <w:trPr>
          <w:cantSplit/>
        </w:trPr>
        <w:tc>
          <w:tcPr>
            <w:tcW w:w="2160" w:type="dxa"/>
          </w:tcPr>
          <w:p w:rsidR="004A1DF5" w:rsidRDefault="004A1DF5">
            <w:pPr>
              <w:spacing w:line="240" w:lineRule="auto"/>
              <w:rPr>
                <w:sz w:val="21"/>
              </w:rPr>
            </w:pPr>
            <w:r>
              <w:rPr>
                <w:rFonts w:hint="eastAsia"/>
                <w:sz w:val="21"/>
              </w:rPr>
              <w:t>联系人地址</w:t>
            </w:r>
          </w:p>
        </w:tc>
        <w:tc>
          <w:tcPr>
            <w:tcW w:w="1440" w:type="dxa"/>
            <w:vMerge/>
          </w:tcPr>
          <w:p w:rsidR="004A1DF5" w:rsidRDefault="004A1DF5">
            <w:pPr>
              <w:spacing w:line="240" w:lineRule="auto"/>
              <w:rPr>
                <w:sz w:val="21"/>
              </w:rPr>
            </w:pPr>
          </w:p>
        </w:tc>
        <w:tc>
          <w:tcPr>
            <w:tcW w:w="4500" w:type="dxa"/>
          </w:tcPr>
          <w:p w:rsidR="004A1DF5" w:rsidRDefault="004A1DF5">
            <w:pPr>
              <w:spacing w:line="240" w:lineRule="auto"/>
              <w:rPr>
                <w:sz w:val="21"/>
              </w:rPr>
            </w:pPr>
          </w:p>
        </w:tc>
      </w:tr>
    </w:tbl>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、经办用户选择“系统导航”－“结算业务”－“银行汇票”－“汇票签发经办”或在“业务代码”处输入</w:t>
      </w:r>
      <w:r>
        <w:rPr>
          <w:rFonts w:hint="eastAsia"/>
        </w:rPr>
        <w:t>5505</w:t>
      </w:r>
      <w:r>
        <w:rPr>
          <w:rFonts w:hint="eastAsia"/>
        </w:rPr>
        <w:t>，进入“汇票签发经办”界面。</w:t>
      </w:r>
    </w:p>
    <w:p w:rsidR="004A1DF5" w:rsidRDefault="004A1DF5">
      <w:pPr>
        <w:ind w:firstLineChars="200" w:firstLine="480"/>
      </w:pPr>
      <w:r>
        <w:rPr>
          <w:rFonts w:hint="eastAsia"/>
        </w:rPr>
        <w:lastRenderedPageBreak/>
        <w:t>2</w:t>
      </w:r>
      <w:r>
        <w:rPr>
          <w:rFonts w:hint="eastAsia"/>
        </w:rPr>
        <w:t>、在“签发经办银行汇票操作窗口”中，录入基本要素后，选择“确定”，进入明细经办界面。</w:t>
      </w:r>
    </w:p>
    <w:p w:rsidR="004A1DF5" w:rsidRDefault="004A1DF5">
      <w:pPr>
        <w:ind w:firstLineChars="200" w:firstLine="480"/>
      </w:pPr>
      <w:r>
        <w:rPr>
          <w:rFonts w:hint="eastAsia"/>
        </w:rPr>
        <w:t>3</w:t>
      </w:r>
      <w:r>
        <w:rPr>
          <w:rFonts w:hint="eastAsia"/>
        </w:rPr>
        <w:t>、选择“申请凭证信息”，进入界面，核对录入汇票信息。</w:t>
      </w:r>
    </w:p>
    <w:p w:rsidR="004A1DF5" w:rsidRDefault="004A1DF5">
      <w:pPr>
        <w:ind w:firstLineChars="200" w:firstLine="480"/>
      </w:pPr>
      <w:r>
        <w:rPr>
          <w:rFonts w:hint="eastAsia"/>
        </w:rPr>
        <w:t>4</w:t>
      </w:r>
      <w:r>
        <w:rPr>
          <w:rFonts w:hint="eastAsia"/>
        </w:rPr>
        <w:t>、选择“汇票信息”，进入汇票信息界面，核对录入汇票信息。</w:t>
      </w:r>
    </w:p>
    <w:p w:rsidR="004A1DF5" w:rsidRDefault="004A1DF5">
      <w:pPr>
        <w:ind w:firstLineChars="200" w:firstLine="480"/>
      </w:pPr>
      <w:r>
        <w:rPr>
          <w:rFonts w:hint="eastAsia"/>
        </w:rPr>
        <w:t>5</w:t>
      </w:r>
      <w:r>
        <w:rPr>
          <w:rFonts w:hint="eastAsia"/>
        </w:rPr>
        <w:t>、选择“资金信息”，进入资金信息相关界面，录入资金信息。</w:t>
      </w:r>
    </w:p>
    <w:p w:rsidR="004A1DF5" w:rsidRDefault="004A1DF5">
      <w:pPr>
        <w:ind w:firstLineChars="200" w:firstLine="480"/>
      </w:pPr>
      <w:r>
        <w:rPr>
          <w:rFonts w:hint="eastAsia"/>
        </w:rPr>
        <w:t>6</w:t>
      </w:r>
      <w:r>
        <w:rPr>
          <w:rFonts w:hint="eastAsia"/>
        </w:rPr>
        <w:t>、选择“联系人信息”，进入联系人信息界面，录入联系人信息。</w:t>
      </w:r>
    </w:p>
    <w:p w:rsidR="004A1DF5" w:rsidRDefault="004A1DF5">
      <w:pPr>
        <w:ind w:firstLineChars="200" w:firstLine="480"/>
      </w:pPr>
      <w:r>
        <w:rPr>
          <w:rFonts w:hint="eastAsia"/>
        </w:rPr>
        <w:t>7</w:t>
      </w:r>
      <w:r>
        <w:rPr>
          <w:rFonts w:hint="eastAsia"/>
        </w:rPr>
        <w:t>、选择“计费”，收取相关费用。</w:t>
      </w:r>
    </w:p>
    <w:p w:rsidR="004A1DF5" w:rsidRDefault="004A1DF5">
      <w:pPr>
        <w:ind w:firstLineChars="200" w:firstLine="480"/>
      </w:pPr>
      <w:r>
        <w:rPr>
          <w:rFonts w:hint="eastAsia"/>
        </w:rPr>
        <w:t>8</w:t>
      </w:r>
      <w:r>
        <w:rPr>
          <w:rFonts w:hint="eastAsia"/>
        </w:rPr>
        <w:t>、选择“确定”，将银行汇票提交复核、授权或打印。</w:t>
      </w:r>
    </w:p>
    <w:p w:rsidR="004A1DF5" w:rsidRDefault="009523FE">
      <w:pPr>
        <w:pStyle w:val="5"/>
      </w:pPr>
      <w:r w:rsidRPr="009523FE">
        <w:rPr>
          <w:noProof/>
          <w:sz w:val="20"/>
        </w:rPr>
        <w:pict>
          <v:line id="_x0000_s3376" style="position:absolute;left:0;text-align:left;z-index:251790848" from="171pt,52.4pt" to="171pt,52.4pt"/>
        </w:pict>
      </w:r>
      <w:r w:rsidR="004A1DF5">
        <w:rPr>
          <w:rFonts w:hint="eastAsia"/>
        </w:rPr>
        <w:t>二、汇票签发复核（业务代码</w:t>
      </w:r>
      <w:r w:rsidR="004A1DF5">
        <w:rPr>
          <w:rFonts w:hint="eastAsia"/>
        </w:rPr>
        <w:t>5506</w:t>
      </w:r>
      <w:r w:rsidR="004A1DF5">
        <w:rPr>
          <w:rFonts w:hint="eastAsia"/>
        </w:rPr>
        <w:t>）</w:t>
      </w:r>
    </w:p>
    <w:p w:rsidR="004A1DF5" w:rsidRDefault="004A1DF5">
      <w:pPr>
        <w:pStyle w:val="6"/>
      </w:pPr>
      <w:r>
        <w:rPr>
          <w:rFonts w:hint="eastAsia"/>
        </w:rPr>
        <w:t>（一）功能介绍</w:t>
      </w:r>
    </w:p>
    <w:p w:rsidR="004A1DF5" w:rsidRDefault="004A1DF5">
      <w:pPr>
        <w:pStyle w:val="a4"/>
        <w:ind w:firstLineChars="200" w:firstLine="480"/>
      </w:pPr>
      <w:r>
        <w:rPr>
          <w:rFonts w:hint="eastAsia"/>
        </w:rPr>
        <w:t>银行汇票签发复核是指：复核用户核对经办用户录入银行汇票信息，进行复核的操作。</w:t>
      </w:r>
    </w:p>
    <w:p w:rsidR="004A1DF5" w:rsidRDefault="004A1DF5">
      <w:pPr>
        <w:pStyle w:val="6"/>
      </w:pPr>
      <w:r>
        <w:rPr>
          <w:rFonts w:hint="eastAsia"/>
        </w:rPr>
        <w:t>（二）操作步骤</w:t>
      </w:r>
    </w:p>
    <w:p w:rsidR="004A1DF5" w:rsidRDefault="004A1DF5">
      <w:pPr>
        <w:ind w:firstLineChars="200" w:firstLine="480"/>
        <w:rPr>
          <w:rFonts w:ascii="宋体" w:hAnsi="宋体"/>
        </w:rPr>
      </w:pPr>
      <w:r>
        <w:rPr>
          <w:rFonts w:hint="eastAsia"/>
        </w:rPr>
        <w:t>1</w:t>
      </w:r>
      <w:r>
        <w:rPr>
          <w:rFonts w:hint="eastAsia"/>
        </w:rPr>
        <w:t>、复核用户选择“系统导航”－“结算业务”－“银行汇票”－“汇票签发复核”或在“业务代码”处输入</w:t>
      </w:r>
      <w:r>
        <w:rPr>
          <w:rFonts w:hint="eastAsia"/>
        </w:rPr>
        <w:t>5506</w:t>
      </w:r>
      <w:r>
        <w:rPr>
          <w:rFonts w:hint="eastAsia"/>
        </w:rPr>
        <w:t>，进入“汇票签发复核”界面。</w:t>
      </w:r>
    </w:p>
    <w:p w:rsidR="004A1DF5" w:rsidRDefault="004A1DF5">
      <w:pPr>
        <w:ind w:firstLineChars="200" w:firstLine="480"/>
        <w:rPr>
          <w:rFonts w:ascii="宋体" w:hAnsi="宋体"/>
        </w:rPr>
      </w:pPr>
      <w:r>
        <w:rPr>
          <w:rFonts w:ascii="宋体" w:hAnsi="宋体" w:hint="eastAsia"/>
        </w:rPr>
        <w:t>2、录入银行汇票相关要素，选择“查询”，系统显示银行汇票的内容；</w:t>
      </w:r>
    </w:p>
    <w:p w:rsidR="004A1DF5" w:rsidRDefault="004A1DF5">
      <w:pPr>
        <w:ind w:firstLineChars="200" w:firstLine="480"/>
        <w:rPr>
          <w:rFonts w:ascii="宋体" w:hAnsi="宋体"/>
        </w:rPr>
      </w:pPr>
      <w:r>
        <w:rPr>
          <w:rFonts w:ascii="宋体" w:hAnsi="宋体" w:hint="eastAsia"/>
        </w:rPr>
        <w:t>3、</w:t>
      </w:r>
      <w:r>
        <w:rPr>
          <w:rFonts w:hint="eastAsia"/>
        </w:rPr>
        <w:t>核对银行汇票的内容，如选择“不同意”</w:t>
      </w:r>
      <w:r>
        <w:rPr>
          <w:rFonts w:ascii="宋体" w:hAnsi="宋体" w:hint="eastAsia"/>
        </w:rPr>
        <w:t>，则将汇票退回经办待签发修改；如选择“同意”，将汇票提交授权或打印。</w:t>
      </w:r>
    </w:p>
    <w:p w:rsidR="004A1DF5" w:rsidRDefault="004A1DF5">
      <w:pPr>
        <w:pStyle w:val="5"/>
      </w:pPr>
      <w:r>
        <w:rPr>
          <w:rFonts w:hint="eastAsia"/>
        </w:rPr>
        <w:t>三、汇票签发授权（业务代码</w:t>
      </w:r>
      <w:r>
        <w:rPr>
          <w:rFonts w:hint="eastAsia"/>
        </w:rPr>
        <w:t>5507</w:t>
      </w:r>
      <w:r>
        <w:rPr>
          <w:rFonts w:hint="eastAsia"/>
        </w:rPr>
        <w:t>）</w:t>
      </w:r>
    </w:p>
    <w:p w:rsidR="004A1DF5" w:rsidRDefault="004A1DF5" w:rsidP="0004090F">
      <w:pPr>
        <w:pStyle w:val="6"/>
      </w:pPr>
      <w:r>
        <w:rPr>
          <w:rFonts w:hint="eastAsia"/>
        </w:rPr>
        <w:t>（一）功能介绍</w:t>
      </w:r>
    </w:p>
    <w:p w:rsidR="004A1DF5" w:rsidRDefault="004A1DF5">
      <w:pPr>
        <w:pStyle w:val="a5"/>
        <w:ind w:firstLine="480"/>
      </w:pPr>
      <w:r>
        <w:rPr>
          <w:rFonts w:hint="eastAsia"/>
        </w:rPr>
        <w:t>银行汇票签发授权是指：授权用户审核待签发的银行汇票，进行授权的操作。</w:t>
      </w:r>
    </w:p>
    <w:p w:rsidR="004A1DF5" w:rsidRDefault="004A1DF5" w:rsidP="0004090F">
      <w:pPr>
        <w:pStyle w:val="6"/>
      </w:pPr>
      <w:r>
        <w:rPr>
          <w:rFonts w:hint="eastAsia"/>
        </w:rPr>
        <w:t>（二）操作步骤</w:t>
      </w:r>
    </w:p>
    <w:p w:rsidR="004A1DF5" w:rsidRDefault="004A1DF5">
      <w:pPr>
        <w:ind w:firstLineChars="200" w:firstLine="480"/>
      </w:pPr>
      <w:r>
        <w:rPr>
          <w:rFonts w:hint="eastAsia"/>
        </w:rPr>
        <w:t>1</w:t>
      </w:r>
      <w:r>
        <w:rPr>
          <w:rFonts w:hint="eastAsia"/>
        </w:rPr>
        <w:t>、授权用户选择“系统导航”－“结算业务”－“银行汇票”－“汇票签发授权”或在“业务代码”处输入</w:t>
      </w:r>
      <w:r>
        <w:rPr>
          <w:rFonts w:hint="eastAsia"/>
        </w:rPr>
        <w:t>5507</w:t>
      </w:r>
      <w:r>
        <w:rPr>
          <w:rFonts w:hint="eastAsia"/>
        </w:rPr>
        <w:t>，进入“汇票签发授权”界面。</w:t>
      </w:r>
    </w:p>
    <w:p w:rsidR="004A1DF5" w:rsidRDefault="004A1DF5">
      <w:pPr>
        <w:ind w:firstLineChars="200" w:firstLine="480"/>
      </w:pPr>
      <w:r>
        <w:rPr>
          <w:rFonts w:hint="eastAsia"/>
        </w:rPr>
        <w:t>2</w:t>
      </w:r>
      <w:r>
        <w:rPr>
          <w:rFonts w:hint="eastAsia"/>
        </w:rPr>
        <w:t>、</w:t>
      </w:r>
      <w:r>
        <w:rPr>
          <w:rFonts w:ascii="宋体" w:hAnsi="宋体" w:hint="eastAsia"/>
        </w:rPr>
        <w:t>录入银行汇票相关要素，选择“查询”，系统显示符合条件的待授权银行</w:t>
      </w:r>
      <w:r>
        <w:rPr>
          <w:rFonts w:ascii="宋体" w:hAnsi="宋体" w:hint="eastAsia"/>
        </w:rPr>
        <w:lastRenderedPageBreak/>
        <w:t>汇票交易；</w:t>
      </w:r>
      <w:r>
        <w:rPr>
          <w:rFonts w:hint="eastAsia"/>
        </w:rPr>
        <w:t>或者直接选择“查询”，系统显示所有待授权的银行汇票交易，选中其中一条，选择“明细”，系统显示明细内容。</w:t>
      </w:r>
    </w:p>
    <w:p w:rsidR="004A1DF5" w:rsidRDefault="004A1DF5">
      <w:pPr>
        <w:ind w:firstLineChars="200" w:firstLine="480"/>
      </w:pPr>
      <w:r>
        <w:rPr>
          <w:rFonts w:hint="eastAsia"/>
        </w:rPr>
        <w:t>3</w:t>
      </w:r>
      <w:r>
        <w:rPr>
          <w:rFonts w:hint="eastAsia"/>
        </w:rPr>
        <w:t>、核对银行汇票内容，如选择“不同意”，则将银行汇票退回经办待签发修改；如选择“同意”，则将汇票提交打印。</w:t>
      </w:r>
    </w:p>
    <w:p w:rsidR="004A1DF5" w:rsidRDefault="004A1DF5" w:rsidP="0004090F">
      <w:pPr>
        <w:pStyle w:val="5"/>
      </w:pPr>
      <w:r>
        <w:rPr>
          <w:rFonts w:hint="eastAsia"/>
        </w:rPr>
        <w:t>四、汇票签发待签发修改（业务代码</w:t>
      </w:r>
      <w:r>
        <w:rPr>
          <w:rFonts w:hint="eastAsia"/>
        </w:rPr>
        <w:t>5501</w:t>
      </w:r>
      <w:r>
        <w:rPr>
          <w:rFonts w:hint="eastAsia"/>
        </w:rPr>
        <w:t>）</w:t>
      </w:r>
    </w:p>
    <w:p w:rsidR="004A1DF5" w:rsidRDefault="004A1DF5">
      <w:pPr>
        <w:pStyle w:val="6"/>
      </w:pPr>
      <w:r>
        <w:rPr>
          <w:rFonts w:hint="eastAsia"/>
        </w:rPr>
        <w:t>（一）功能介绍</w:t>
      </w:r>
    </w:p>
    <w:p w:rsidR="004A1DF5" w:rsidRDefault="004A1DF5">
      <w:r>
        <w:rPr>
          <w:rFonts w:hint="eastAsia"/>
        </w:rPr>
        <w:t xml:space="preserve">    </w:t>
      </w:r>
      <w:r>
        <w:rPr>
          <w:rFonts w:hint="eastAsia"/>
        </w:rPr>
        <w:t>银行汇票待签发修改是指：汇票签发经办用户删除录入错误的银行汇票的操作。目前对于录入错误的银行汇票只能删除，不能修改。</w:t>
      </w:r>
    </w:p>
    <w:p w:rsidR="004A1DF5" w:rsidRDefault="004A1DF5">
      <w:pPr>
        <w:pStyle w:val="6"/>
      </w:pPr>
      <w:r>
        <w:rPr>
          <w:rFonts w:hint="eastAsia"/>
        </w:rPr>
        <w:t>（二）操作步骤</w:t>
      </w:r>
    </w:p>
    <w:p w:rsidR="004A1DF5" w:rsidRDefault="004A1DF5">
      <w:pPr>
        <w:ind w:firstLineChars="200" w:firstLine="480"/>
        <w:rPr>
          <w:rFonts w:ascii="宋体" w:hAnsi="宋体"/>
        </w:rPr>
      </w:pPr>
      <w:r>
        <w:rPr>
          <w:rFonts w:ascii="宋体" w:hAnsi="宋体" w:hint="eastAsia"/>
        </w:rPr>
        <w:t>1、</w:t>
      </w:r>
      <w:r>
        <w:rPr>
          <w:rFonts w:hint="eastAsia"/>
        </w:rPr>
        <w:t>经办用户选择“系统导航”－“结算业务”－“银行汇票”－“汇票签发待签发修改”或在“业务代码”处输入</w:t>
      </w:r>
      <w:r>
        <w:rPr>
          <w:rFonts w:hint="eastAsia"/>
        </w:rPr>
        <w:t>5501</w:t>
      </w:r>
      <w:r>
        <w:rPr>
          <w:rFonts w:hint="eastAsia"/>
        </w:rPr>
        <w:t>，进入“汇票签发待签发修改”界面</w:t>
      </w:r>
      <w:r>
        <w:rPr>
          <w:rFonts w:ascii="宋体" w:hAnsi="宋体" w:hint="eastAsia"/>
        </w:rPr>
        <w:t>。</w:t>
      </w:r>
    </w:p>
    <w:p w:rsidR="004A1DF5" w:rsidRDefault="004A1DF5">
      <w:pPr>
        <w:ind w:firstLineChars="200" w:firstLine="480"/>
      </w:pPr>
      <w:r>
        <w:rPr>
          <w:rFonts w:ascii="宋体" w:hAnsi="宋体" w:hint="eastAsia"/>
        </w:rPr>
        <w:t>2、录入银行汇票相关要素，选择“查询”，系统显示符合条件的待签发修改的银行汇票交易；</w:t>
      </w:r>
      <w:r>
        <w:rPr>
          <w:rFonts w:hint="eastAsia"/>
        </w:rPr>
        <w:t>或者直接选择“查询”，系统显示所有待签发修改的银行汇票交易，选中其中一条，选择“明细”，系统显示明细内容。</w:t>
      </w:r>
    </w:p>
    <w:p w:rsidR="004A1DF5" w:rsidRDefault="004A1DF5">
      <w:pPr>
        <w:numPr>
          <w:ilvl w:val="0"/>
          <w:numId w:val="148"/>
        </w:numPr>
        <w:rPr>
          <w:rFonts w:ascii="宋体" w:hAnsi="宋体"/>
        </w:rPr>
      </w:pPr>
      <w:r>
        <w:rPr>
          <w:rFonts w:ascii="宋体" w:hAnsi="宋体" w:hint="eastAsia"/>
        </w:rPr>
        <w:t>选择“删除”，则该银行汇票被删除。</w:t>
      </w:r>
    </w:p>
    <w:p w:rsidR="004A1DF5" w:rsidRDefault="004A1DF5" w:rsidP="0004090F">
      <w:pPr>
        <w:pStyle w:val="5"/>
      </w:pPr>
      <w:r>
        <w:rPr>
          <w:rFonts w:hint="eastAsia"/>
        </w:rPr>
        <w:t>五、汇票打印－打印（业务代码</w:t>
      </w:r>
      <w:r>
        <w:rPr>
          <w:rFonts w:hint="eastAsia"/>
        </w:rPr>
        <w:t>5513</w:t>
      </w:r>
      <w:r>
        <w:rPr>
          <w:rFonts w:hint="eastAsia"/>
        </w:rPr>
        <w:t>）</w:t>
      </w:r>
    </w:p>
    <w:p w:rsidR="004A1DF5" w:rsidRDefault="004A1DF5">
      <w:pPr>
        <w:pStyle w:val="6"/>
      </w:pPr>
      <w:r>
        <w:rPr>
          <w:rFonts w:hint="eastAsia"/>
        </w:rPr>
        <w:t>（一）功能介绍</w:t>
      </w:r>
    </w:p>
    <w:p w:rsidR="004A1DF5" w:rsidRDefault="004A1DF5">
      <w:pPr>
        <w:ind w:firstLine="437"/>
      </w:pPr>
      <w:r>
        <w:rPr>
          <w:rFonts w:ascii="宋体" w:hAnsi="宋体" w:hint="eastAsia"/>
        </w:rPr>
        <w:t>1、银行汇票打印是指：打印、重新打印银行汇票，或者将银行汇票退回经办删除的操作。</w:t>
      </w:r>
    </w:p>
    <w:p w:rsidR="004A1DF5" w:rsidRDefault="004A1DF5">
      <w:pPr>
        <w:ind w:firstLine="437"/>
      </w:pPr>
      <w:r>
        <w:rPr>
          <w:rFonts w:hint="eastAsia"/>
        </w:rPr>
        <w:t>2</w:t>
      </w:r>
      <w:r>
        <w:rPr>
          <w:rFonts w:hint="eastAsia"/>
        </w:rPr>
        <w:t>、打印由出票机构的有银行汇票凭证的用户操作。</w:t>
      </w:r>
    </w:p>
    <w:p w:rsidR="004A1DF5" w:rsidRDefault="004A1DF5">
      <w:pPr>
        <w:ind w:firstLine="437"/>
      </w:pPr>
      <w:r>
        <w:rPr>
          <w:rFonts w:hint="eastAsia"/>
        </w:rPr>
        <w:t>3</w:t>
      </w:r>
      <w:r>
        <w:rPr>
          <w:rFonts w:hint="eastAsia"/>
        </w:rPr>
        <w:t>、已打印的银行汇票要重新打印，必须先进行取消打印的操作，经办员输入新的空白银行汇票号码后重新打印，并将前一个银行汇票作废。</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、操作用户选择“系统导航”－“结算业务”－“银行汇票”－“打印”</w:t>
      </w:r>
      <w:r>
        <w:rPr>
          <w:rFonts w:hint="eastAsia"/>
        </w:rPr>
        <w:lastRenderedPageBreak/>
        <w:t>或在“业务代码”处输入</w:t>
      </w:r>
      <w:r>
        <w:rPr>
          <w:rFonts w:hint="eastAsia"/>
        </w:rPr>
        <w:t>5513</w:t>
      </w:r>
      <w:r>
        <w:rPr>
          <w:rFonts w:hint="eastAsia"/>
        </w:rPr>
        <w:t>，进入“打印汇票”界面。</w:t>
      </w:r>
    </w:p>
    <w:p w:rsidR="004A1DF5" w:rsidRDefault="004A1DF5">
      <w:pPr>
        <w:ind w:firstLineChars="200" w:firstLine="480"/>
      </w:pPr>
      <w:r>
        <w:rPr>
          <w:rFonts w:hint="eastAsia"/>
        </w:rPr>
        <w:t>2</w:t>
      </w:r>
      <w:r>
        <w:rPr>
          <w:rFonts w:hint="eastAsia"/>
        </w:rPr>
        <w:t>、</w:t>
      </w:r>
      <w:r>
        <w:rPr>
          <w:rFonts w:ascii="宋体" w:hAnsi="宋体" w:hint="eastAsia"/>
        </w:rPr>
        <w:t>录入银行汇票相关要素，选择“查询”，系统显示符合条件的银行汇票交易；</w:t>
      </w:r>
      <w:r>
        <w:rPr>
          <w:rFonts w:hint="eastAsia"/>
        </w:rPr>
        <w:t>或者直接选择“查询”，系统显示所有待打印的银行汇票，选择其中一条，选择“明细”，系统显示明细内容。</w:t>
      </w:r>
    </w:p>
    <w:p w:rsidR="004A1DF5" w:rsidRDefault="004A1DF5">
      <w:pPr>
        <w:ind w:firstLineChars="200" w:firstLine="480"/>
      </w:pPr>
      <w:r>
        <w:rPr>
          <w:rFonts w:hint="eastAsia"/>
        </w:rPr>
        <w:t>3</w:t>
      </w:r>
      <w:r>
        <w:rPr>
          <w:rFonts w:hint="eastAsia"/>
        </w:rPr>
        <w:t>、核对银行汇票内容，如选择“退签发修改”，则退回经办待签发修改；如选择“打印”，录入汇票号码，选择“确定”，执行打印。</w:t>
      </w:r>
    </w:p>
    <w:p w:rsidR="004A1DF5" w:rsidRDefault="004A1DF5"/>
    <w:p w:rsidR="004A1DF5" w:rsidRDefault="004A1DF5" w:rsidP="0004090F">
      <w:pPr>
        <w:pStyle w:val="5"/>
      </w:pPr>
      <w:r>
        <w:rPr>
          <w:rFonts w:hint="eastAsia"/>
        </w:rPr>
        <w:t>六、待签发汇票处理（业务代码</w:t>
      </w:r>
      <w:r>
        <w:rPr>
          <w:rFonts w:hint="eastAsia"/>
        </w:rPr>
        <w:t>5514</w:t>
      </w:r>
      <w:r>
        <w:rPr>
          <w:rFonts w:hint="eastAsia"/>
        </w:rPr>
        <w:t>）</w:t>
      </w:r>
    </w:p>
    <w:p w:rsidR="004A1DF5" w:rsidRDefault="004A1DF5">
      <w:pPr>
        <w:pStyle w:val="6"/>
      </w:pPr>
      <w:r>
        <w:rPr>
          <w:rFonts w:hint="eastAsia"/>
        </w:rPr>
        <w:t>（一）功能介绍</w:t>
      </w:r>
    </w:p>
    <w:p w:rsidR="004A1DF5" w:rsidRDefault="004A1DF5">
      <w:pPr>
        <w:ind w:firstLine="435"/>
      </w:pPr>
      <w:r>
        <w:rPr>
          <w:rFonts w:ascii="宋体" w:hAnsi="宋体" w:hint="eastAsia"/>
        </w:rPr>
        <w:t>1、银行汇票已打印处理包括：银行汇票打印后，取消打印和签发的操作。</w:t>
      </w:r>
    </w:p>
    <w:p w:rsidR="004A1DF5" w:rsidRDefault="004A1DF5">
      <w:pPr>
        <w:ind w:firstLine="437"/>
      </w:pPr>
      <w:r>
        <w:rPr>
          <w:rFonts w:hint="eastAsia"/>
        </w:rPr>
        <w:t>2</w:t>
      </w:r>
      <w:r>
        <w:rPr>
          <w:rFonts w:hint="eastAsia"/>
        </w:rPr>
        <w:t>、打印与取消打印需由同一人操作。</w:t>
      </w:r>
    </w:p>
    <w:p w:rsidR="004A1DF5" w:rsidRDefault="004A1DF5">
      <w:pPr>
        <w:ind w:firstLine="435"/>
      </w:pPr>
      <w:r>
        <w:rPr>
          <w:rFonts w:ascii="宋体" w:hAnsi="宋体" w:hint="eastAsia"/>
        </w:rPr>
        <w:t>3、签发可由打印柜员或其他有签发权限的人执行。执行签发步骤后，系统视为银行汇票已经发出，签发过程结束。汇票种类为系统内汇票、工行代理兑付汇票、萧山市辖汇票的，业务状态为“待兑付”。汇票种类为代签三省一市汇票、代签他行汇票的，业务状态为“已签发</w:t>
      </w:r>
      <w:r>
        <w:rPr>
          <w:rFonts w:ascii="宋体" w:hAnsi="宋体"/>
        </w:rPr>
        <w:t>”</w:t>
      </w:r>
      <w:r>
        <w:rPr>
          <w:rFonts w:ascii="宋体" w:hAnsi="宋体" w:hint="eastAsia"/>
        </w:rPr>
        <w:t>。签发后不能再进行反方向操作。</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、取消打印的步骤：</w:t>
      </w:r>
    </w:p>
    <w:p w:rsidR="004A1DF5" w:rsidRDefault="004A1DF5">
      <w:pPr>
        <w:ind w:firstLineChars="200" w:firstLine="480"/>
        <w:rPr>
          <w:rFonts w:ascii="宋体" w:hAnsi="宋体"/>
        </w:rPr>
      </w:pPr>
      <w:r>
        <w:rPr>
          <w:rFonts w:ascii="宋体" w:hAnsi="宋体" w:hint="eastAsia"/>
        </w:rPr>
        <w:t>（1）</w:t>
      </w:r>
      <w:r>
        <w:rPr>
          <w:rFonts w:hint="eastAsia"/>
        </w:rPr>
        <w:t>打印用户选择“系统导航”－“结算业务”－“银行汇票”－“待签发汇票处理”或在“业务代码”处输入</w:t>
      </w:r>
      <w:r>
        <w:rPr>
          <w:rFonts w:hint="eastAsia"/>
        </w:rPr>
        <w:t>5514</w:t>
      </w:r>
      <w:r>
        <w:rPr>
          <w:rFonts w:hint="eastAsia"/>
        </w:rPr>
        <w:t>，进入“</w:t>
      </w:r>
      <w:r>
        <w:rPr>
          <w:rFonts w:ascii="宋体" w:hAnsi="宋体" w:hint="eastAsia"/>
        </w:rPr>
        <w:t>已打印银行</w:t>
      </w:r>
      <w:r>
        <w:rPr>
          <w:rFonts w:hint="eastAsia"/>
        </w:rPr>
        <w:t>汇票</w:t>
      </w:r>
      <w:r>
        <w:rPr>
          <w:rFonts w:ascii="宋体" w:hAnsi="宋体" w:hint="eastAsia"/>
        </w:rPr>
        <w:t>操作</w:t>
      </w:r>
      <w:r>
        <w:rPr>
          <w:rFonts w:hint="eastAsia"/>
        </w:rPr>
        <w:t>”界面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（2）录入汇票相关要素，选择“确认”，系统显示银行汇票的内容。</w:t>
      </w:r>
    </w:p>
    <w:p w:rsidR="004A1DF5" w:rsidRDefault="004A1DF5">
      <w:pPr>
        <w:ind w:firstLineChars="200" w:firstLine="480"/>
        <w:rPr>
          <w:rFonts w:ascii="宋体" w:hAnsi="宋体"/>
        </w:rPr>
      </w:pPr>
      <w:r>
        <w:rPr>
          <w:rFonts w:ascii="宋体" w:hAnsi="宋体" w:hint="eastAsia"/>
        </w:rPr>
        <w:t>（3）核对要取消打印的银行汇票的内容后，选择“取消打印”后，银行汇票可以重新打印。</w:t>
      </w:r>
    </w:p>
    <w:p w:rsidR="004A1DF5" w:rsidRDefault="004A1DF5">
      <w:pPr>
        <w:ind w:firstLineChars="200" w:firstLine="480"/>
        <w:rPr>
          <w:rFonts w:ascii="宋体" w:hAnsi="宋体"/>
        </w:rPr>
      </w:pPr>
      <w:r>
        <w:rPr>
          <w:rFonts w:ascii="宋体" w:hAnsi="宋体" w:hint="eastAsia"/>
        </w:rPr>
        <w:t>2、签发步骤：</w:t>
      </w:r>
    </w:p>
    <w:p w:rsidR="004A1DF5" w:rsidRDefault="004A1DF5">
      <w:pPr>
        <w:ind w:firstLineChars="200" w:firstLine="480"/>
        <w:rPr>
          <w:rFonts w:ascii="宋体" w:hAnsi="宋体"/>
        </w:rPr>
      </w:pPr>
      <w:r>
        <w:rPr>
          <w:rFonts w:ascii="宋体" w:hAnsi="宋体" w:hint="eastAsia"/>
        </w:rPr>
        <w:t>（1）</w:t>
      </w:r>
      <w:r>
        <w:rPr>
          <w:rFonts w:hint="eastAsia"/>
        </w:rPr>
        <w:t>操作用户选择“系统导航”－“结算业务”－“银行汇票”－“待签发汇票处理”或在“业务代码”处输入</w:t>
      </w:r>
      <w:r>
        <w:rPr>
          <w:rFonts w:hint="eastAsia"/>
        </w:rPr>
        <w:t>5514</w:t>
      </w:r>
      <w:r>
        <w:rPr>
          <w:rFonts w:hint="eastAsia"/>
        </w:rPr>
        <w:t>，进入“</w:t>
      </w:r>
      <w:r>
        <w:rPr>
          <w:rFonts w:ascii="宋体" w:hAnsi="宋体" w:hint="eastAsia"/>
        </w:rPr>
        <w:t>已打印银行</w:t>
      </w:r>
      <w:r>
        <w:rPr>
          <w:rFonts w:hint="eastAsia"/>
        </w:rPr>
        <w:t>汇票</w:t>
      </w:r>
      <w:r>
        <w:rPr>
          <w:rFonts w:ascii="宋体" w:hAnsi="宋体" w:hint="eastAsia"/>
        </w:rPr>
        <w:t>操作</w:t>
      </w:r>
      <w:r>
        <w:rPr>
          <w:rFonts w:hint="eastAsia"/>
        </w:rPr>
        <w:t>”界面</w:t>
      </w:r>
      <w:r>
        <w:rPr>
          <w:rFonts w:ascii="宋体" w:hAnsi="宋体" w:hint="eastAsia"/>
        </w:rPr>
        <w:t>。</w:t>
      </w:r>
    </w:p>
    <w:p w:rsidR="004A1DF5" w:rsidRDefault="004A1DF5">
      <w:pPr>
        <w:ind w:firstLineChars="200" w:firstLine="480"/>
        <w:rPr>
          <w:rFonts w:ascii="宋体" w:hAnsi="宋体"/>
        </w:rPr>
      </w:pPr>
      <w:r>
        <w:rPr>
          <w:rFonts w:ascii="宋体" w:hAnsi="宋体" w:hint="eastAsia"/>
        </w:rPr>
        <w:lastRenderedPageBreak/>
        <w:t>（2）录入汇票相关要素，选择“确认”，系统显示银行汇票的内容。</w:t>
      </w:r>
    </w:p>
    <w:p w:rsidR="004A1DF5" w:rsidRDefault="004A1DF5">
      <w:pPr>
        <w:ind w:firstLineChars="200" w:firstLine="480"/>
        <w:rPr>
          <w:rFonts w:ascii="宋体" w:hAnsi="宋体"/>
        </w:rPr>
      </w:pPr>
      <w:r>
        <w:rPr>
          <w:rFonts w:ascii="宋体" w:hAnsi="宋体" w:hint="eastAsia"/>
        </w:rPr>
        <w:t>（3）核对要签发银行汇票的内容，选择“签发”，完成签发操作。</w:t>
      </w:r>
    </w:p>
    <w:p w:rsidR="004A1DF5" w:rsidRDefault="004A1DF5" w:rsidP="0004090F">
      <w:pPr>
        <w:pStyle w:val="5"/>
      </w:pPr>
      <w:r>
        <w:rPr>
          <w:rFonts w:hint="eastAsia"/>
        </w:rPr>
        <w:t>七、汇票综合处理（业务代码</w:t>
      </w:r>
      <w:r>
        <w:rPr>
          <w:rFonts w:hint="eastAsia"/>
        </w:rPr>
        <w:t>5508</w:t>
      </w:r>
      <w:r>
        <w:rPr>
          <w:rFonts w:hint="eastAsia"/>
        </w:rPr>
        <w:t>）</w:t>
      </w:r>
    </w:p>
    <w:p w:rsidR="004A1DF5" w:rsidRDefault="004A1DF5" w:rsidP="0004090F">
      <w:pPr>
        <w:pStyle w:val="6"/>
      </w:pPr>
      <w:r>
        <w:rPr>
          <w:rFonts w:hint="eastAsia"/>
        </w:rPr>
        <w:t>（一）功能介绍</w:t>
      </w:r>
    </w:p>
    <w:p w:rsidR="004A1DF5" w:rsidRDefault="004A1DF5">
      <w:pPr>
        <w:ind w:firstLineChars="200" w:firstLine="480"/>
      </w:pPr>
      <w:r>
        <w:rPr>
          <w:rFonts w:ascii="宋体" w:hAnsi="宋体" w:hint="eastAsia"/>
        </w:rPr>
        <w:t>1、银行汇票综合处理包括：除签发银行汇票经办外的所有功能，可通过录入相应条件查询或直接查询全部银行汇票的交易，及进行相应权限的操作。</w:t>
      </w:r>
    </w:p>
    <w:p w:rsidR="004A1DF5" w:rsidRDefault="004A1DF5">
      <w:pPr>
        <w:ind w:firstLineChars="200" w:firstLine="480"/>
      </w:pPr>
      <w:r>
        <w:rPr>
          <w:rFonts w:hint="eastAsia"/>
        </w:rPr>
        <w:t>2</w:t>
      </w:r>
      <w:r>
        <w:rPr>
          <w:rFonts w:hint="eastAsia"/>
        </w:rPr>
        <w:t>、操作界面已直接显示的功能可参照相应的功能介绍。</w:t>
      </w:r>
    </w:p>
    <w:p w:rsidR="004A1DF5" w:rsidRDefault="004A1DF5">
      <w:pPr>
        <w:ind w:firstLineChars="200" w:firstLine="480"/>
      </w:pPr>
      <w:r>
        <w:rPr>
          <w:rFonts w:hint="eastAsia"/>
        </w:rPr>
        <w:t>3</w:t>
      </w:r>
      <w:r>
        <w:rPr>
          <w:rFonts w:hint="eastAsia"/>
        </w:rPr>
        <w:t>、操作界面未直接显示的功能有：</w:t>
      </w:r>
    </w:p>
    <w:p w:rsidR="004A1DF5" w:rsidRDefault="004A1DF5">
      <w:pPr>
        <w:ind w:firstLine="437"/>
        <w:rPr>
          <w:rFonts w:ascii="宋体" w:hAnsi="宋体"/>
        </w:rPr>
      </w:pPr>
      <w:r>
        <w:rPr>
          <w:rFonts w:ascii="宋体" w:hAnsi="宋体" w:hint="eastAsia"/>
        </w:rPr>
        <w:t>（1）取消兑付：已办理兑付且待结清或兑付后自动结清的银行汇票，可以由授权用户在综合处理窗口办理取消兑付操作，银行汇票的状态恢复到待兑付状态。</w:t>
      </w:r>
    </w:p>
    <w:p w:rsidR="004A1DF5" w:rsidRDefault="004A1DF5">
      <w:pPr>
        <w:ind w:firstLine="437"/>
      </w:pPr>
      <w:r>
        <w:rPr>
          <w:rFonts w:ascii="宋体" w:hAnsi="宋体" w:hint="eastAsia"/>
        </w:rPr>
        <w:t>（2）</w:t>
      </w:r>
      <w:r>
        <w:rPr>
          <w:rFonts w:hint="eastAsia"/>
        </w:rPr>
        <w:t>取消结清：已办理手工结清的，可以由授权用户在综合处理窗口办理取消结清操作，银行汇票的状态恢复到待结清状态。</w:t>
      </w:r>
    </w:p>
    <w:p w:rsidR="004A1DF5" w:rsidRDefault="004A1DF5">
      <w:pPr>
        <w:ind w:firstLine="437"/>
      </w:pPr>
      <w:r>
        <w:rPr>
          <w:rFonts w:hint="eastAsia"/>
        </w:rPr>
        <w:t>（</w:t>
      </w:r>
      <w:r>
        <w:rPr>
          <w:rFonts w:hint="eastAsia"/>
        </w:rPr>
        <w:t>3</w:t>
      </w:r>
      <w:r>
        <w:rPr>
          <w:rFonts w:hint="eastAsia"/>
        </w:rPr>
        <w:t>）取消退回：已办理未用退回的银行汇票，可以由授权用户在综合处理窗口办理取消退回操作，银行汇票的状态恢复到待兑付状态。</w:t>
      </w:r>
    </w:p>
    <w:p w:rsidR="004A1DF5" w:rsidRDefault="004A1DF5">
      <w:pPr>
        <w:ind w:firstLine="437"/>
      </w:pPr>
      <w:r>
        <w:rPr>
          <w:rFonts w:hint="eastAsia"/>
        </w:rPr>
        <w:t>（</w:t>
      </w:r>
      <w:r>
        <w:rPr>
          <w:rFonts w:hint="eastAsia"/>
        </w:rPr>
        <w:t>4</w:t>
      </w:r>
      <w:r>
        <w:rPr>
          <w:rFonts w:hint="eastAsia"/>
        </w:rPr>
        <w:t>）屏蔽清算：授权人员为了让某笔已签发、已跨系统兑付、已退回的汇票业务不在移存数据列表中出现，可以执行此功能。</w:t>
      </w:r>
    </w:p>
    <w:p w:rsidR="004A1DF5" w:rsidRDefault="004A1DF5">
      <w:pPr>
        <w:ind w:firstLine="437"/>
      </w:pPr>
      <w:r>
        <w:rPr>
          <w:rFonts w:hint="eastAsia"/>
        </w:rPr>
        <w:t>（</w:t>
      </w:r>
      <w:r>
        <w:rPr>
          <w:rFonts w:hint="eastAsia"/>
        </w:rPr>
        <w:t>5</w:t>
      </w:r>
      <w:r>
        <w:rPr>
          <w:rFonts w:hint="eastAsia"/>
        </w:rPr>
        <w:t>）取消屏蔽：授权人员为了对已屏蔽清算的汇票业务进行取消而进行的操作。</w:t>
      </w:r>
    </w:p>
    <w:p w:rsidR="004A1DF5" w:rsidRDefault="004A1DF5" w:rsidP="0004090F">
      <w:pPr>
        <w:pStyle w:val="6"/>
      </w:pPr>
      <w:r>
        <w:rPr>
          <w:rFonts w:hint="eastAsia"/>
        </w:rPr>
        <w:t>（二）操作要点</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综合处理查询界面操作要点：</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800"/>
        <w:gridCol w:w="4320"/>
      </w:tblGrid>
      <w:tr w:rsidR="004A1DF5">
        <w:trPr>
          <w:tblHeader/>
        </w:trPr>
        <w:tc>
          <w:tcPr>
            <w:tcW w:w="1800" w:type="dxa"/>
          </w:tcPr>
          <w:p w:rsidR="004A1DF5" w:rsidRDefault="004A1DF5">
            <w:pPr>
              <w:spacing w:line="240" w:lineRule="auto"/>
              <w:jc w:val="center"/>
              <w:rPr>
                <w:b/>
                <w:bCs/>
                <w:sz w:val="21"/>
              </w:rPr>
            </w:pPr>
            <w:r>
              <w:rPr>
                <w:rFonts w:hint="eastAsia"/>
                <w:b/>
                <w:bCs/>
                <w:sz w:val="21"/>
              </w:rPr>
              <w:t>要素名称</w:t>
            </w:r>
          </w:p>
        </w:tc>
        <w:tc>
          <w:tcPr>
            <w:tcW w:w="1800" w:type="dxa"/>
          </w:tcPr>
          <w:p w:rsidR="004A1DF5" w:rsidRDefault="004A1DF5">
            <w:pPr>
              <w:spacing w:line="240" w:lineRule="auto"/>
              <w:jc w:val="center"/>
              <w:rPr>
                <w:b/>
                <w:bCs/>
                <w:sz w:val="21"/>
              </w:rPr>
            </w:pPr>
            <w:r>
              <w:rPr>
                <w:rFonts w:hint="eastAsia"/>
                <w:b/>
                <w:bCs/>
                <w:sz w:val="21"/>
              </w:rPr>
              <w:t>输入方式</w:t>
            </w:r>
          </w:p>
        </w:tc>
        <w:tc>
          <w:tcPr>
            <w:tcW w:w="4320" w:type="dxa"/>
          </w:tcPr>
          <w:p w:rsidR="004A1DF5" w:rsidRDefault="004A1DF5">
            <w:pPr>
              <w:spacing w:line="240" w:lineRule="auto"/>
              <w:jc w:val="center"/>
              <w:rPr>
                <w:b/>
                <w:bCs/>
                <w:sz w:val="21"/>
              </w:rPr>
            </w:pPr>
            <w:r>
              <w:rPr>
                <w:rFonts w:hint="eastAsia"/>
                <w:b/>
                <w:bCs/>
                <w:sz w:val="21"/>
              </w:rPr>
              <w:t>描述</w:t>
            </w:r>
          </w:p>
        </w:tc>
      </w:tr>
      <w:tr w:rsidR="004A1DF5">
        <w:tc>
          <w:tcPr>
            <w:tcW w:w="1800" w:type="dxa"/>
          </w:tcPr>
          <w:p w:rsidR="004A1DF5" w:rsidRDefault="004A1DF5">
            <w:pPr>
              <w:spacing w:line="240" w:lineRule="auto"/>
              <w:rPr>
                <w:sz w:val="21"/>
              </w:rPr>
            </w:pPr>
            <w:r>
              <w:rPr>
                <w:rFonts w:hint="eastAsia"/>
                <w:sz w:val="21"/>
              </w:rPr>
              <w:t>汇票号码</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输入需要查询银行汇票的汇票号码</w:t>
            </w:r>
          </w:p>
        </w:tc>
      </w:tr>
      <w:tr w:rsidR="004A1DF5">
        <w:tc>
          <w:tcPr>
            <w:tcW w:w="1800" w:type="dxa"/>
          </w:tcPr>
          <w:p w:rsidR="004A1DF5" w:rsidRDefault="004A1DF5">
            <w:pPr>
              <w:spacing w:line="240" w:lineRule="auto"/>
              <w:rPr>
                <w:sz w:val="21"/>
              </w:rPr>
            </w:pPr>
            <w:r>
              <w:rPr>
                <w:rFonts w:hint="eastAsia"/>
                <w:sz w:val="21"/>
              </w:rPr>
              <w:t>汇票申请凭证号</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输入需要查询银行汇票的申请凭证号</w:t>
            </w:r>
          </w:p>
        </w:tc>
      </w:tr>
      <w:tr w:rsidR="004A1DF5">
        <w:tc>
          <w:tcPr>
            <w:tcW w:w="1800" w:type="dxa"/>
          </w:tcPr>
          <w:p w:rsidR="004A1DF5" w:rsidRDefault="004A1DF5">
            <w:pPr>
              <w:spacing w:line="240" w:lineRule="auto"/>
              <w:rPr>
                <w:sz w:val="21"/>
              </w:rPr>
            </w:pPr>
            <w:r>
              <w:rPr>
                <w:rFonts w:hint="eastAsia"/>
                <w:sz w:val="21"/>
              </w:rPr>
              <w:t>起始申请人户口</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输入需要查询银行汇票起始申请人户口</w:t>
            </w:r>
          </w:p>
        </w:tc>
      </w:tr>
      <w:tr w:rsidR="004A1DF5">
        <w:tc>
          <w:tcPr>
            <w:tcW w:w="1800" w:type="dxa"/>
          </w:tcPr>
          <w:p w:rsidR="004A1DF5" w:rsidRDefault="004A1DF5">
            <w:pPr>
              <w:spacing w:line="240" w:lineRule="auto"/>
              <w:rPr>
                <w:sz w:val="21"/>
              </w:rPr>
            </w:pPr>
            <w:r>
              <w:rPr>
                <w:rFonts w:hint="eastAsia"/>
                <w:sz w:val="21"/>
              </w:rPr>
              <w:t>结束申请人户口</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输入需要查询银行汇票结束申请人户口</w:t>
            </w:r>
          </w:p>
        </w:tc>
      </w:tr>
      <w:tr w:rsidR="004A1DF5">
        <w:tc>
          <w:tcPr>
            <w:tcW w:w="1800" w:type="dxa"/>
          </w:tcPr>
          <w:p w:rsidR="004A1DF5" w:rsidRDefault="004A1DF5">
            <w:pPr>
              <w:spacing w:line="240" w:lineRule="auto"/>
              <w:rPr>
                <w:sz w:val="21"/>
              </w:rPr>
            </w:pPr>
            <w:r>
              <w:rPr>
                <w:rFonts w:hint="eastAsia"/>
                <w:sz w:val="21"/>
              </w:rPr>
              <w:t>起始日期</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输入需要查询银行汇票的起始日期</w:t>
            </w:r>
          </w:p>
        </w:tc>
      </w:tr>
      <w:tr w:rsidR="004A1DF5">
        <w:tc>
          <w:tcPr>
            <w:tcW w:w="1800" w:type="dxa"/>
          </w:tcPr>
          <w:p w:rsidR="004A1DF5" w:rsidRDefault="004A1DF5">
            <w:pPr>
              <w:spacing w:line="240" w:lineRule="auto"/>
              <w:rPr>
                <w:sz w:val="21"/>
              </w:rPr>
            </w:pPr>
            <w:r>
              <w:rPr>
                <w:rFonts w:hint="eastAsia"/>
                <w:sz w:val="21"/>
              </w:rPr>
              <w:t>结束日期</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输入需要查询银行汇票的结束日期</w:t>
            </w:r>
          </w:p>
        </w:tc>
      </w:tr>
      <w:tr w:rsidR="004A1DF5">
        <w:tc>
          <w:tcPr>
            <w:tcW w:w="1800" w:type="dxa"/>
          </w:tcPr>
          <w:p w:rsidR="004A1DF5" w:rsidRDefault="004A1DF5">
            <w:pPr>
              <w:spacing w:line="240" w:lineRule="auto"/>
              <w:rPr>
                <w:sz w:val="21"/>
              </w:rPr>
            </w:pPr>
            <w:r>
              <w:rPr>
                <w:rFonts w:hint="eastAsia"/>
                <w:sz w:val="21"/>
              </w:rPr>
              <w:t>起始金额</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输入需要查询银行汇票的起始金额</w:t>
            </w:r>
          </w:p>
        </w:tc>
      </w:tr>
      <w:tr w:rsidR="004A1DF5">
        <w:tc>
          <w:tcPr>
            <w:tcW w:w="1800" w:type="dxa"/>
          </w:tcPr>
          <w:p w:rsidR="004A1DF5" w:rsidRDefault="004A1DF5">
            <w:pPr>
              <w:spacing w:line="240" w:lineRule="auto"/>
              <w:rPr>
                <w:sz w:val="21"/>
              </w:rPr>
            </w:pPr>
            <w:r>
              <w:rPr>
                <w:rFonts w:hint="eastAsia"/>
                <w:sz w:val="21"/>
              </w:rPr>
              <w:t>结束金额</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输入需要查询银行汇票的结束金额</w:t>
            </w:r>
          </w:p>
        </w:tc>
      </w:tr>
      <w:tr w:rsidR="004A1DF5">
        <w:tc>
          <w:tcPr>
            <w:tcW w:w="1800" w:type="dxa"/>
          </w:tcPr>
          <w:p w:rsidR="004A1DF5" w:rsidRDefault="004A1DF5">
            <w:pPr>
              <w:spacing w:line="240" w:lineRule="auto"/>
              <w:rPr>
                <w:sz w:val="21"/>
              </w:rPr>
            </w:pPr>
            <w:r>
              <w:rPr>
                <w:rFonts w:hint="eastAsia"/>
                <w:sz w:val="21"/>
              </w:rPr>
              <w:lastRenderedPageBreak/>
              <w:t>汇票种类</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输入需要查询银行汇票的汇票种类</w:t>
            </w:r>
          </w:p>
        </w:tc>
      </w:tr>
      <w:tr w:rsidR="004A1DF5">
        <w:tc>
          <w:tcPr>
            <w:tcW w:w="1800" w:type="dxa"/>
          </w:tcPr>
          <w:p w:rsidR="004A1DF5" w:rsidRDefault="004A1DF5">
            <w:pPr>
              <w:spacing w:line="240" w:lineRule="auto"/>
              <w:rPr>
                <w:sz w:val="21"/>
              </w:rPr>
            </w:pPr>
            <w:r>
              <w:rPr>
                <w:rFonts w:hint="eastAsia"/>
                <w:sz w:val="21"/>
              </w:rPr>
              <w:t>业务状态</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输入需要查询银行汇票的业务状态</w:t>
            </w:r>
          </w:p>
        </w:tc>
      </w:tr>
      <w:tr w:rsidR="004A1DF5">
        <w:tc>
          <w:tcPr>
            <w:tcW w:w="1800" w:type="dxa"/>
          </w:tcPr>
          <w:p w:rsidR="004A1DF5" w:rsidRDefault="004A1DF5">
            <w:pPr>
              <w:spacing w:line="240" w:lineRule="auto"/>
              <w:rPr>
                <w:sz w:val="21"/>
              </w:rPr>
            </w:pPr>
            <w:r>
              <w:rPr>
                <w:rFonts w:hint="eastAsia"/>
                <w:sz w:val="21"/>
              </w:rPr>
              <w:t>查询（</w:t>
            </w:r>
            <w:r>
              <w:rPr>
                <w:rFonts w:hint="eastAsia"/>
                <w:sz w:val="21"/>
              </w:rPr>
              <w:t>5</w:t>
            </w:r>
            <w:r>
              <w:rPr>
                <w:rFonts w:hint="eastAsia"/>
                <w:sz w:val="21"/>
              </w:rPr>
              <w:t>）</w:t>
            </w:r>
          </w:p>
        </w:tc>
        <w:tc>
          <w:tcPr>
            <w:tcW w:w="1800" w:type="dxa"/>
          </w:tcPr>
          <w:p w:rsidR="004A1DF5" w:rsidRDefault="004A1DF5">
            <w:pPr>
              <w:spacing w:line="240" w:lineRule="auto"/>
              <w:rPr>
                <w:sz w:val="21"/>
              </w:rPr>
            </w:pPr>
          </w:p>
        </w:tc>
        <w:tc>
          <w:tcPr>
            <w:tcW w:w="4320" w:type="dxa"/>
          </w:tcPr>
          <w:p w:rsidR="004A1DF5" w:rsidRDefault="004A1DF5">
            <w:pPr>
              <w:spacing w:line="240" w:lineRule="auto"/>
              <w:rPr>
                <w:sz w:val="21"/>
              </w:rPr>
            </w:pPr>
            <w:r>
              <w:rPr>
                <w:rFonts w:hint="eastAsia"/>
                <w:sz w:val="21"/>
              </w:rPr>
              <w:t>用于查询符合条件的银行汇票</w:t>
            </w:r>
          </w:p>
        </w:tc>
      </w:tr>
      <w:tr w:rsidR="004A1DF5">
        <w:tc>
          <w:tcPr>
            <w:tcW w:w="1800" w:type="dxa"/>
          </w:tcPr>
          <w:p w:rsidR="004A1DF5" w:rsidRDefault="004A1DF5">
            <w:pPr>
              <w:spacing w:line="240" w:lineRule="auto"/>
              <w:rPr>
                <w:sz w:val="21"/>
              </w:rPr>
            </w:pPr>
            <w:r>
              <w:rPr>
                <w:rFonts w:hint="eastAsia"/>
                <w:sz w:val="21"/>
              </w:rPr>
              <w:t>明细（</w:t>
            </w:r>
            <w:r>
              <w:rPr>
                <w:rFonts w:hint="eastAsia"/>
                <w:sz w:val="21"/>
              </w:rPr>
              <w:t>6</w:t>
            </w:r>
            <w:r>
              <w:rPr>
                <w:rFonts w:hint="eastAsia"/>
                <w:sz w:val="21"/>
              </w:rPr>
              <w:t>）</w:t>
            </w:r>
          </w:p>
        </w:tc>
        <w:tc>
          <w:tcPr>
            <w:tcW w:w="1800" w:type="dxa"/>
          </w:tcPr>
          <w:p w:rsidR="004A1DF5" w:rsidRDefault="004A1DF5">
            <w:pPr>
              <w:spacing w:line="240" w:lineRule="auto"/>
              <w:rPr>
                <w:sz w:val="21"/>
              </w:rPr>
            </w:pPr>
          </w:p>
        </w:tc>
        <w:tc>
          <w:tcPr>
            <w:tcW w:w="4320" w:type="dxa"/>
          </w:tcPr>
          <w:p w:rsidR="004A1DF5" w:rsidRDefault="004A1DF5">
            <w:pPr>
              <w:spacing w:line="240" w:lineRule="auto"/>
              <w:rPr>
                <w:sz w:val="21"/>
              </w:rPr>
            </w:pPr>
            <w:r>
              <w:rPr>
                <w:rFonts w:hint="eastAsia"/>
                <w:sz w:val="21"/>
              </w:rPr>
              <w:t>用于进入指定银行汇票明细操作界面</w:t>
            </w:r>
          </w:p>
        </w:tc>
      </w:tr>
      <w:tr w:rsidR="004A1DF5">
        <w:tc>
          <w:tcPr>
            <w:tcW w:w="1800" w:type="dxa"/>
          </w:tcPr>
          <w:p w:rsidR="004A1DF5" w:rsidRDefault="004A1DF5">
            <w:pPr>
              <w:spacing w:line="240" w:lineRule="auto"/>
              <w:rPr>
                <w:sz w:val="21"/>
              </w:rPr>
            </w:pPr>
            <w:r>
              <w:rPr>
                <w:rFonts w:hint="eastAsia"/>
                <w:sz w:val="21"/>
              </w:rPr>
              <w:t>导出</w:t>
            </w:r>
            <w:r>
              <w:rPr>
                <w:rFonts w:hint="eastAsia"/>
                <w:sz w:val="21"/>
              </w:rPr>
              <w:t>EXCEL</w:t>
            </w:r>
            <w:r>
              <w:rPr>
                <w:rFonts w:hint="eastAsia"/>
                <w:sz w:val="21"/>
              </w:rPr>
              <w:t>（</w:t>
            </w:r>
            <w:r>
              <w:rPr>
                <w:rFonts w:hint="eastAsia"/>
                <w:sz w:val="21"/>
              </w:rPr>
              <w:t>10</w:t>
            </w:r>
            <w:r>
              <w:rPr>
                <w:rFonts w:hint="eastAsia"/>
                <w:sz w:val="21"/>
              </w:rPr>
              <w:t>）</w:t>
            </w:r>
          </w:p>
        </w:tc>
        <w:tc>
          <w:tcPr>
            <w:tcW w:w="1800" w:type="dxa"/>
          </w:tcPr>
          <w:p w:rsidR="004A1DF5" w:rsidRDefault="004A1DF5">
            <w:pPr>
              <w:spacing w:line="240" w:lineRule="auto"/>
              <w:rPr>
                <w:sz w:val="21"/>
              </w:rPr>
            </w:pPr>
          </w:p>
        </w:tc>
        <w:tc>
          <w:tcPr>
            <w:tcW w:w="4320" w:type="dxa"/>
          </w:tcPr>
          <w:p w:rsidR="004A1DF5" w:rsidRDefault="004A1DF5">
            <w:pPr>
              <w:spacing w:line="240" w:lineRule="auto"/>
              <w:rPr>
                <w:sz w:val="21"/>
              </w:rPr>
            </w:pPr>
            <w:r>
              <w:rPr>
                <w:rFonts w:hint="eastAsia"/>
                <w:sz w:val="21"/>
              </w:rPr>
              <w:t>用于导出</w:t>
            </w:r>
            <w:r>
              <w:rPr>
                <w:rFonts w:hint="eastAsia"/>
                <w:sz w:val="21"/>
              </w:rPr>
              <w:t>EXCEL</w:t>
            </w:r>
            <w:r>
              <w:rPr>
                <w:rFonts w:hint="eastAsia"/>
                <w:sz w:val="21"/>
              </w:rPr>
              <w:t>表格</w:t>
            </w:r>
          </w:p>
        </w:tc>
      </w:tr>
      <w:tr w:rsidR="004A1DF5">
        <w:tc>
          <w:tcPr>
            <w:tcW w:w="1800" w:type="dxa"/>
          </w:tcPr>
          <w:p w:rsidR="004A1DF5" w:rsidRDefault="004A1DF5">
            <w:pPr>
              <w:spacing w:line="240" w:lineRule="auto"/>
              <w:rPr>
                <w:sz w:val="21"/>
              </w:rPr>
            </w:pPr>
            <w:r>
              <w:rPr>
                <w:rFonts w:hint="eastAsia"/>
                <w:sz w:val="21"/>
              </w:rPr>
              <w:t>出票机构</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选择银行汇票的出票机构</w:t>
            </w:r>
          </w:p>
        </w:tc>
      </w:tr>
      <w:tr w:rsidR="004A1DF5">
        <w:tc>
          <w:tcPr>
            <w:tcW w:w="1800" w:type="dxa"/>
          </w:tcPr>
          <w:p w:rsidR="004A1DF5" w:rsidRDefault="004A1DF5">
            <w:pPr>
              <w:spacing w:line="240" w:lineRule="auto"/>
              <w:rPr>
                <w:sz w:val="21"/>
              </w:rPr>
            </w:pPr>
            <w:r>
              <w:rPr>
                <w:rFonts w:hint="eastAsia"/>
                <w:sz w:val="21"/>
              </w:rPr>
              <w:t>汇票类别</w:t>
            </w:r>
          </w:p>
        </w:tc>
        <w:tc>
          <w:tcPr>
            <w:tcW w:w="1800" w:type="dxa"/>
          </w:tcPr>
          <w:p w:rsidR="004A1DF5" w:rsidRDefault="004A1DF5">
            <w:pPr>
              <w:spacing w:line="240" w:lineRule="auto"/>
              <w:rPr>
                <w:sz w:val="21"/>
              </w:rPr>
            </w:pPr>
            <w:r>
              <w:rPr>
                <w:rFonts w:hint="eastAsia"/>
                <w:sz w:val="21"/>
              </w:rPr>
              <w:t>非必须</w:t>
            </w:r>
          </w:p>
        </w:tc>
        <w:tc>
          <w:tcPr>
            <w:tcW w:w="4320" w:type="dxa"/>
          </w:tcPr>
          <w:p w:rsidR="004A1DF5" w:rsidRDefault="004A1DF5">
            <w:pPr>
              <w:spacing w:line="240" w:lineRule="auto"/>
              <w:rPr>
                <w:sz w:val="21"/>
              </w:rPr>
            </w:pPr>
            <w:r>
              <w:rPr>
                <w:rFonts w:hint="eastAsia"/>
                <w:sz w:val="21"/>
              </w:rPr>
              <w:t>输入需要查询银行汇票的汇票类别</w:t>
            </w:r>
          </w:p>
        </w:tc>
      </w:tr>
    </w:tbl>
    <w:p w:rsidR="004A1DF5" w:rsidRDefault="004A1DF5">
      <w:pPr>
        <w:ind w:firstLineChars="200" w:firstLine="480"/>
        <w:rPr>
          <w:rFonts w:ascii="宋体" w:hAnsi="宋体"/>
        </w:rPr>
      </w:pPr>
      <w:r>
        <w:rPr>
          <w:rFonts w:ascii="宋体" w:hAnsi="宋体" w:hint="eastAsia"/>
        </w:rPr>
        <w:t>2、如果没有录入汇票的某项要素时，系统默认为查询全部银行汇票。</w:t>
      </w:r>
    </w:p>
    <w:p w:rsidR="004A1DF5" w:rsidRDefault="004A1DF5" w:rsidP="0004090F">
      <w:pPr>
        <w:pStyle w:val="6"/>
      </w:pPr>
      <w:r>
        <w:rPr>
          <w:rFonts w:hint="eastAsia"/>
        </w:rPr>
        <w:t>（三）操作步骤</w:t>
      </w:r>
    </w:p>
    <w:p w:rsidR="004A1DF5" w:rsidRDefault="004A1DF5">
      <w:pPr>
        <w:ind w:firstLineChars="200" w:firstLine="480"/>
      </w:pPr>
      <w:r>
        <w:rPr>
          <w:rFonts w:hint="eastAsia"/>
        </w:rPr>
        <w:t>1</w:t>
      </w:r>
      <w:r>
        <w:rPr>
          <w:rFonts w:hint="eastAsia"/>
        </w:rPr>
        <w:t>、操作用户选择“系统导航”－“结算业务”－“银行汇票”－“汇票综合处理”或在“业务代码”处输入</w:t>
      </w:r>
      <w:r>
        <w:rPr>
          <w:rFonts w:hint="eastAsia"/>
        </w:rPr>
        <w:t>5508</w:t>
      </w:r>
      <w:r>
        <w:rPr>
          <w:rFonts w:hint="eastAsia"/>
        </w:rPr>
        <w:t>，进入“汇票综合处理”界面</w:t>
      </w:r>
      <w:r>
        <w:rPr>
          <w:rFonts w:ascii="宋体" w:hAnsi="宋体" w:hint="eastAsia"/>
        </w:rPr>
        <w:t>。</w:t>
      </w:r>
    </w:p>
    <w:p w:rsidR="004A1DF5" w:rsidRDefault="004A1DF5">
      <w:pPr>
        <w:ind w:firstLineChars="200" w:firstLine="480"/>
      </w:pPr>
      <w:r>
        <w:rPr>
          <w:rFonts w:hint="eastAsia"/>
        </w:rPr>
        <w:t>2</w:t>
      </w:r>
      <w:r>
        <w:rPr>
          <w:rFonts w:hint="eastAsia"/>
        </w:rPr>
        <w:t>、录入银行汇票相关要素后，选择“查询”，系统显示符合条件的银行汇票。</w:t>
      </w:r>
    </w:p>
    <w:p w:rsidR="004A1DF5" w:rsidRDefault="004A1DF5">
      <w:pPr>
        <w:ind w:firstLineChars="200" w:firstLine="480"/>
      </w:pPr>
      <w:r>
        <w:rPr>
          <w:rFonts w:hint="eastAsia"/>
        </w:rPr>
        <w:t>3</w:t>
      </w:r>
      <w:r>
        <w:rPr>
          <w:rFonts w:hint="eastAsia"/>
        </w:rPr>
        <w:t>、选中要查询或操作的银行汇票，选择“明细”，可进入明细界面进行相应权限的操作。</w:t>
      </w:r>
    </w:p>
    <w:p w:rsidR="004A1DF5" w:rsidRDefault="004A1DF5" w:rsidP="0004090F">
      <w:pPr>
        <w:pStyle w:val="5"/>
      </w:pPr>
      <w:r>
        <w:rPr>
          <w:rFonts w:hint="eastAsia"/>
        </w:rPr>
        <w:t>八、汇票挂失</w:t>
      </w:r>
      <w:r>
        <w:rPr>
          <w:rFonts w:hint="eastAsia"/>
        </w:rPr>
        <w:t>/</w:t>
      </w:r>
      <w:r>
        <w:rPr>
          <w:rFonts w:hint="eastAsia"/>
        </w:rPr>
        <w:t>取消挂失（业务代码</w:t>
      </w:r>
      <w:r>
        <w:rPr>
          <w:rFonts w:hint="eastAsia"/>
        </w:rPr>
        <w:t>5503</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ascii="宋体" w:hAnsi="宋体" w:hint="eastAsia"/>
        </w:rPr>
        <w:t>1、银行汇票挂失与解挂是指：待兑付的现金汇票丢失后，客户来银行申请挂失，经办用户在系统里进行挂失及后续解挂的操作。</w:t>
      </w:r>
    </w:p>
    <w:p w:rsidR="004A1DF5" w:rsidRDefault="004A1DF5">
      <w:pPr>
        <w:ind w:firstLineChars="200" w:firstLine="480"/>
        <w:rPr>
          <w:rFonts w:ascii="宋体" w:hAnsi="宋体"/>
        </w:rPr>
      </w:pPr>
      <w:r>
        <w:rPr>
          <w:rFonts w:ascii="宋体" w:hAnsi="宋体" w:hint="eastAsia"/>
        </w:rPr>
        <w:t>2、挂失必须在出票机构或代理付款行办理，取消挂失必须在挂失行办理。</w:t>
      </w:r>
    </w:p>
    <w:p w:rsidR="004A1DF5" w:rsidRDefault="004A1DF5">
      <w:pPr>
        <w:ind w:firstLineChars="200" w:firstLine="480"/>
        <w:rPr>
          <w:rFonts w:ascii="宋体" w:hAnsi="宋体"/>
        </w:rPr>
      </w:pPr>
      <w:r>
        <w:rPr>
          <w:rFonts w:ascii="宋体" w:hAnsi="宋体" w:hint="eastAsia"/>
        </w:rPr>
        <w:t>3、挂失和取消挂失</w:t>
      </w:r>
      <w:r>
        <w:rPr>
          <w:rFonts w:ascii="宋体" w:hAnsi="宋体" w:hint="eastAsia"/>
          <w:noProof/>
        </w:rPr>
        <w:t>调用凭证业务系统挂失/取消挂失操作界面，</w:t>
      </w:r>
      <w:r>
        <w:rPr>
          <w:rFonts w:ascii="宋体" w:hAnsi="宋体" w:hint="eastAsia"/>
        </w:rPr>
        <w:t>需要同步授权。</w:t>
      </w:r>
    </w:p>
    <w:p w:rsidR="004A1DF5" w:rsidRDefault="004A1DF5">
      <w:pPr>
        <w:pStyle w:val="6"/>
      </w:pPr>
      <w:r>
        <w:rPr>
          <w:rFonts w:hint="eastAsia"/>
        </w:rPr>
        <w:t>（二）操作步骤</w:t>
      </w:r>
    </w:p>
    <w:p w:rsidR="004A1DF5" w:rsidRDefault="004A1DF5">
      <w:pPr>
        <w:ind w:firstLineChars="200" w:firstLine="480"/>
        <w:rPr>
          <w:rFonts w:ascii="宋体" w:hAnsi="宋体"/>
        </w:rPr>
      </w:pPr>
      <w:r>
        <w:rPr>
          <w:rFonts w:hint="eastAsia"/>
        </w:rPr>
        <w:t>1</w:t>
      </w:r>
      <w:r>
        <w:rPr>
          <w:rFonts w:hint="eastAsia"/>
        </w:rPr>
        <w:t>、操作用户选择“系统导航”－“结算业务”－“银行汇票”－“汇票挂失</w:t>
      </w:r>
      <w:r>
        <w:rPr>
          <w:rFonts w:hint="eastAsia"/>
        </w:rPr>
        <w:t>/</w:t>
      </w:r>
      <w:r>
        <w:rPr>
          <w:rFonts w:hint="eastAsia"/>
        </w:rPr>
        <w:t>挂失取消”或在“业务代码”处输入</w:t>
      </w:r>
      <w:r>
        <w:rPr>
          <w:rFonts w:hint="eastAsia"/>
        </w:rPr>
        <w:t>5503</w:t>
      </w:r>
      <w:r>
        <w:rPr>
          <w:rFonts w:hint="eastAsia"/>
        </w:rPr>
        <w:t>，进入“汇票</w:t>
      </w:r>
      <w:r>
        <w:rPr>
          <w:rFonts w:ascii="宋体" w:hAnsi="宋体" w:hint="eastAsia"/>
        </w:rPr>
        <w:t>挂失/取消挂失</w:t>
      </w:r>
      <w:r>
        <w:rPr>
          <w:rFonts w:hint="eastAsia"/>
        </w:rPr>
        <w:t>”界面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2、录入银行汇票相关要素后，选择“确认”</w:t>
      </w:r>
      <w:r>
        <w:rPr>
          <w:rFonts w:ascii="宋体" w:hAnsi="宋体" w:hint="eastAsia"/>
          <w:noProof/>
        </w:rPr>
        <w:t>，系统显示银行汇票的内容。</w:t>
      </w:r>
    </w:p>
    <w:p w:rsidR="004A1DF5" w:rsidRDefault="004A1DF5">
      <w:pPr>
        <w:ind w:firstLineChars="200" w:firstLine="480"/>
        <w:rPr>
          <w:rFonts w:ascii="宋体" w:hAnsi="宋体"/>
        </w:rPr>
      </w:pPr>
      <w:r>
        <w:rPr>
          <w:rFonts w:ascii="宋体" w:hAnsi="宋体" w:hint="eastAsia"/>
          <w:noProof/>
        </w:rPr>
        <w:t>3、核对挂失/取消挂失汇票的内容后，选择“挂失”或“取消挂失”，系统自动调用凭证业务挂失/取消挂失画面，操作参考凭证业务的挂失和取消挂失。</w:t>
      </w:r>
    </w:p>
    <w:p w:rsidR="004A1DF5" w:rsidRDefault="004A1DF5" w:rsidP="0004090F">
      <w:pPr>
        <w:pStyle w:val="5"/>
      </w:pPr>
      <w:r>
        <w:rPr>
          <w:rFonts w:hint="eastAsia"/>
        </w:rPr>
        <w:lastRenderedPageBreak/>
        <w:t>九、汇票背书人管理（业务代码</w:t>
      </w:r>
      <w:r>
        <w:rPr>
          <w:rFonts w:hint="eastAsia"/>
        </w:rPr>
        <w:t>5504</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银行汇票背书人管理是指：收到客户提交或交换提回的银行汇票，在系统中录入背书人信息，并可进行背书人信息的查询、增加、修改、删除的操作。</w:t>
      </w:r>
    </w:p>
    <w:p w:rsidR="004A1DF5" w:rsidRDefault="004A1DF5">
      <w:pPr>
        <w:ind w:firstLineChars="200" w:firstLine="480"/>
      </w:pPr>
      <w:r>
        <w:rPr>
          <w:rFonts w:hint="eastAsia"/>
        </w:rPr>
        <w:t>输入背书人信息，只需经办单人操作。</w:t>
      </w:r>
    </w:p>
    <w:p w:rsidR="004A1DF5" w:rsidRDefault="004A1DF5">
      <w:pPr>
        <w:pStyle w:val="6"/>
      </w:pPr>
      <w:r>
        <w:rPr>
          <w:rFonts w:hint="eastAsia"/>
        </w:rPr>
        <w:t>（二）操作步骤</w:t>
      </w:r>
    </w:p>
    <w:p w:rsidR="004A1DF5" w:rsidRDefault="004A1DF5">
      <w:pPr>
        <w:ind w:firstLineChars="200" w:firstLine="480"/>
        <w:rPr>
          <w:rFonts w:ascii="宋体" w:hAnsi="宋体"/>
        </w:rPr>
      </w:pPr>
      <w:r>
        <w:rPr>
          <w:rFonts w:ascii="宋体" w:hAnsi="宋体" w:hint="eastAsia"/>
        </w:rPr>
        <w:t>1、</w:t>
      </w:r>
      <w:r>
        <w:rPr>
          <w:rFonts w:hint="eastAsia"/>
        </w:rPr>
        <w:t>操作用户选择“系统导航”－“结算业务”－“银行汇票”－“汇票背书人管理”或在“业务代码”处输入</w:t>
      </w:r>
      <w:r>
        <w:rPr>
          <w:rFonts w:hint="eastAsia"/>
        </w:rPr>
        <w:t>5504</w:t>
      </w:r>
      <w:r>
        <w:rPr>
          <w:rFonts w:hint="eastAsia"/>
        </w:rPr>
        <w:t>，进入“背书人管理”界面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2、录入银行汇票号码后，选择“查询”，选定要进行背书管理的</w:t>
      </w:r>
      <w:r>
        <w:rPr>
          <w:rFonts w:hint="eastAsia"/>
        </w:rPr>
        <w:t>银行汇票。</w:t>
      </w:r>
    </w:p>
    <w:p w:rsidR="004A1DF5" w:rsidRDefault="004A1DF5">
      <w:pPr>
        <w:ind w:firstLineChars="200" w:firstLine="480"/>
        <w:rPr>
          <w:rFonts w:ascii="宋体" w:hAnsi="宋体"/>
        </w:rPr>
      </w:pPr>
      <w:r>
        <w:rPr>
          <w:rFonts w:ascii="宋体" w:hAnsi="宋体" w:hint="eastAsia"/>
        </w:rPr>
        <w:t>3、选择相应的功能按钮，进行背书人管理的操作</w:t>
      </w:r>
      <w:r>
        <w:rPr>
          <w:rFonts w:hint="eastAsia"/>
        </w:rPr>
        <w:t>。</w:t>
      </w:r>
    </w:p>
    <w:p w:rsidR="004A1DF5" w:rsidRDefault="004A1DF5">
      <w:pPr>
        <w:ind w:firstLineChars="200" w:firstLine="480"/>
        <w:rPr>
          <w:rFonts w:ascii="宋体" w:hAnsi="宋体"/>
        </w:rPr>
      </w:pPr>
      <w:r>
        <w:rPr>
          <w:rFonts w:ascii="宋体" w:hAnsi="宋体" w:hint="eastAsia"/>
        </w:rPr>
        <w:t>4、选择“关闭”，退出银行汇票背书管理画面。</w:t>
      </w:r>
    </w:p>
    <w:p w:rsidR="004A1DF5" w:rsidRDefault="004A1DF5">
      <w:pPr>
        <w:rPr>
          <w:rFonts w:ascii="宋体" w:hAnsi="宋体"/>
        </w:rPr>
      </w:pPr>
    </w:p>
    <w:p w:rsidR="004A1DF5" w:rsidRDefault="004A1DF5" w:rsidP="0004090F">
      <w:pPr>
        <w:pStyle w:val="5"/>
      </w:pPr>
      <w:r>
        <w:rPr>
          <w:rFonts w:hint="eastAsia"/>
        </w:rPr>
        <w:t>十、兑付汇票经办（业务代码</w:t>
      </w:r>
      <w:r>
        <w:rPr>
          <w:rFonts w:hint="eastAsia"/>
        </w:rPr>
        <w:t>5525</w:t>
      </w:r>
      <w:r>
        <w:rPr>
          <w:rFonts w:hint="eastAsia"/>
        </w:rPr>
        <w:t>）</w:t>
      </w:r>
    </w:p>
    <w:p w:rsidR="004A1DF5" w:rsidRDefault="004A1DF5">
      <w:pPr>
        <w:pStyle w:val="6"/>
      </w:pPr>
      <w:r>
        <w:rPr>
          <w:rFonts w:hint="eastAsia"/>
        </w:rPr>
        <w:t>（一）功能介绍</w:t>
      </w:r>
    </w:p>
    <w:p w:rsidR="004A1DF5" w:rsidRDefault="004A1DF5">
      <w:pPr>
        <w:ind w:firstLine="437"/>
        <w:rPr>
          <w:rFonts w:ascii="宋体" w:hAnsi="宋体"/>
        </w:rPr>
      </w:pPr>
      <w:r>
        <w:rPr>
          <w:rFonts w:ascii="宋体" w:hAnsi="宋体" w:hint="eastAsia"/>
        </w:rPr>
        <w:t>1、银行汇票兑付经办是指：收到客户提交、交换提回的银行汇票或旧系统兑付后划回的借报，经办用户录入相关要素，办理银行汇票兑付的操作。银行汇票兑付可以支持入客户账、现金汇票付现金（调用现金管理系统）、挂账功能。</w:t>
      </w:r>
    </w:p>
    <w:p w:rsidR="004A1DF5" w:rsidRDefault="004A1DF5">
      <w:pPr>
        <w:ind w:firstLine="437"/>
      </w:pPr>
      <w:r>
        <w:rPr>
          <w:rFonts w:hint="eastAsia"/>
        </w:rPr>
        <w:t>2</w:t>
      </w:r>
      <w:r>
        <w:rPr>
          <w:rFonts w:hint="eastAsia"/>
        </w:rPr>
        <w:t>、银行汇票逾期后兑付，只能在出票行办理。</w:t>
      </w:r>
    </w:p>
    <w:p w:rsidR="004A1DF5" w:rsidRDefault="004A1DF5">
      <w:pPr>
        <w:ind w:firstLine="437"/>
      </w:pPr>
      <w:r>
        <w:rPr>
          <w:rFonts w:hint="eastAsia"/>
        </w:rPr>
        <w:t>3</w:t>
      </w:r>
      <w:r>
        <w:rPr>
          <w:rFonts w:hint="eastAsia"/>
        </w:rPr>
        <w:t>、银行汇票挂失后兑付，需凭法院出具享有票据权利的证明，在出票行办理。</w:t>
      </w:r>
    </w:p>
    <w:p w:rsidR="004A1DF5" w:rsidRDefault="004A1DF5">
      <w:pPr>
        <w:ind w:firstLine="437"/>
      </w:pPr>
      <w:r>
        <w:rPr>
          <w:rFonts w:hint="eastAsia"/>
        </w:rPr>
        <w:t>4</w:t>
      </w:r>
      <w:r>
        <w:rPr>
          <w:rFonts w:hint="eastAsia"/>
        </w:rPr>
        <w:t>、现金汇票（因为有代理付款行）兑付时只能在代理付款行兑付。现金汇票的兑付要收费，在“兑付费用”中处理。</w:t>
      </w:r>
    </w:p>
    <w:p w:rsidR="004A1DF5" w:rsidRDefault="004A1DF5">
      <w:pPr>
        <w:pStyle w:val="6"/>
      </w:pPr>
      <w:r>
        <w:rPr>
          <w:rFonts w:hint="eastAsia"/>
        </w:rPr>
        <w:t>（二）风险提示</w:t>
      </w:r>
    </w:p>
    <w:p w:rsidR="004A1DF5" w:rsidRDefault="004A1DF5">
      <w:pPr>
        <w:ind w:firstLineChars="200" w:firstLine="480"/>
      </w:pPr>
      <w:r>
        <w:rPr>
          <w:rFonts w:hint="eastAsia"/>
        </w:rPr>
        <w:t>1</w:t>
      </w:r>
      <w:r>
        <w:rPr>
          <w:rFonts w:hint="eastAsia"/>
        </w:rPr>
        <w:t>、要区分兑付渠道选择正确的兑付方式。</w:t>
      </w:r>
    </w:p>
    <w:p w:rsidR="004A1DF5" w:rsidRDefault="004A1DF5">
      <w:pPr>
        <w:pStyle w:val="6"/>
      </w:pPr>
      <w:r>
        <w:rPr>
          <w:rFonts w:hint="eastAsia"/>
        </w:rPr>
        <w:lastRenderedPageBreak/>
        <w:t>（三）界面</w:t>
      </w:r>
    </w:p>
    <w:p w:rsidR="004A1DF5" w:rsidRDefault="0004090F">
      <w:pPr>
        <w:jc w:val="center"/>
        <w:rPr>
          <w:rFonts w:ascii="宋体" w:hAnsi="宋体"/>
        </w:rPr>
      </w:pPr>
      <w:r>
        <w:rPr>
          <w:noProof/>
        </w:rPr>
        <w:drawing>
          <wp:inline distT="0" distB="0" distL="0" distR="0">
            <wp:extent cx="5257800" cy="3314700"/>
            <wp:effectExtent l="1905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43" cstate="print"/>
                    <a:srcRect/>
                    <a:stretch>
                      <a:fillRect/>
                    </a:stretch>
                  </pic:blipFill>
                  <pic:spPr bwMode="auto">
                    <a:xfrm>
                      <a:off x="0" y="0"/>
                      <a:ext cx="5257800" cy="3314700"/>
                    </a:xfrm>
                    <a:prstGeom prst="rect">
                      <a:avLst/>
                    </a:prstGeom>
                    <a:noFill/>
                    <a:ln w="9525">
                      <a:noFill/>
                      <a:miter lim="800000"/>
                      <a:headEnd/>
                      <a:tailEnd/>
                    </a:ln>
                  </pic:spPr>
                </pic:pic>
              </a:graphicData>
            </a:graphic>
          </wp:inline>
        </w:drawing>
      </w:r>
      <w:r w:rsidR="004A1DF5">
        <w:rPr>
          <w:rFonts w:ascii="宋体" w:hAnsi="宋体" w:hint="eastAsia"/>
        </w:rPr>
        <w:t>图8.1</w:t>
      </w:r>
    </w:p>
    <w:p w:rsidR="004A1DF5" w:rsidRDefault="004A1DF5">
      <w:pPr>
        <w:pStyle w:val="6"/>
      </w:pPr>
      <w:r>
        <w:rPr>
          <w:rFonts w:hint="eastAsia"/>
        </w:rPr>
        <w:t>（四）操作要点</w:t>
      </w:r>
    </w:p>
    <w:p w:rsidR="004A1DF5" w:rsidRDefault="004A1DF5">
      <w:pPr>
        <w:ind w:left="357"/>
        <w:rPr>
          <w:rFonts w:ascii="宋体" w:hAnsi="宋体"/>
        </w:rPr>
      </w:pPr>
      <w:r>
        <w:rPr>
          <w:rFonts w:ascii="宋体" w:hAnsi="宋体" w:hint="eastAsia"/>
        </w:rPr>
        <w:t>兑付相关界面操作要点：</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340"/>
        <w:gridCol w:w="1080"/>
        <w:gridCol w:w="4500"/>
      </w:tblGrid>
      <w:tr w:rsidR="004A1DF5">
        <w:trPr>
          <w:tblHeader/>
        </w:trPr>
        <w:tc>
          <w:tcPr>
            <w:tcW w:w="2340" w:type="dxa"/>
          </w:tcPr>
          <w:p w:rsidR="004A1DF5" w:rsidRDefault="004A1DF5">
            <w:pPr>
              <w:spacing w:line="240" w:lineRule="auto"/>
              <w:jc w:val="center"/>
              <w:rPr>
                <w:b/>
                <w:bCs/>
                <w:sz w:val="21"/>
              </w:rPr>
            </w:pPr>
            <w:r>
              <w:rPr>
                <w:rFonts w:hint="eastAsia"/>
                <w:b/>
                <w:bCs/>
                <w:sz w:val="21"/>
              </w:rPr>
              <w:t>要素名称</w:t>
            </w:r>
          </w:p>
        </w:tc>
        <w:tc>
          <w:tcPr>
            <w:tcW w:w="1080" w:type="dxa"/>
          </w:tcPr>
          <w:p w:rsidR="004A1DF5" w:rsidRDefault="004A1DF5">
            <w:pPr>
              <w:spacing w:line="240" w:lineRule="auto"/>
              <w:jc w:val="center"/>
              <w:rPr>
                <w:b/>
                <w:bCs/>
                <w:sz w:val="21"/>
              </w:rPr>
            </w:pPr>
            <w:r>
              <w:rPr>
                <w:rFonts w:hint="eastAsia"/>
                <w:b/>
                <w:bCs/>
                <w:sz w:val="21"/>
              </w:rPr>
              <w:t>输入方式</w:t>
            </w:r>
          </w:p>
        </w:tc>
        <w:tc>
          <w:tcPr>
            <w:tcW w:w="4500" w:type="dxa"/>
          </w:tcPr>
          <w:p w:rsidR="004A1DF5" w:rsidRDefault="004A1DF5">
            <w:pPr>
              <w:spacing w:line="240" w:lineRule="auto"/>
              <w:jc w:val="center"/>
              <w:rPr>
                <w:b/>
                <w:bCs/>
                <w:sz w:val="21"/>
              </w:rPr>
            </w:pPr>
            <w:r>
              <w:rPr>
                <w:rFonts w:hint="eastAsia"/>
                <w:b/>
                <w:bCs/>
                <w:sz w:val="21"/>
              </w:rPr>
              <w:t>描述</w:t>
            </w: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兑付日期</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r>
              <w:rPr>
                <w:rFonts w:ascii="宋体" w:hAnsi="宋体" w:hint="eastAsia"/>
                <w:sz w:val="21"/>
              </w:rPr>
              <w:t>系统自动显示兑付日</w:t>
            </w:r>
          </w:p>
        </w:tc>
      </w:tr>
      <w:tr w:rsidR="004A1DF5">
        <w:trPr>
          <w:trHeight w:val="243"/>
        </w:trPr>
        <w:tc>
          <w:tcPr>
            <w:tcW w:w="2340" w:type="dxa"/>
          </w:tcPr>
          <w:p w:rsidR="004A1DF5" w:rsidRDefault="004A1DF5">
            <w:pPr>
              <w:spacing w:line="240" w:lineRule="auto"/>
              <w:rPr>
                <w:rFonts w:ascii="宋体" w:hAnsi="宋体"/>
                <w:sz w:val="21"/>
              </w:rPr>
            </w:pPr>
            <w:r>
              <w:rPr>
                <w:rFonts w:ascii="宋体" w:hAnsi="宋体" w:hint="eastAsia"/>
                <w:sz w:val="21"/>
              </w:rPr>
              <w:t>兑付类型</w:t>
            </w:r>
          </w:p>
        </w:tc>
        <w:tc>
          <w:tcPr>
            <w:tcW w:w="1080" w:type="dxa"/>
          </w:tcPr>
          <w:p w:rsidR="004A1DF5" w:rsidRDefault="004A1DF5">
            <w:pPr>
              <w:spacing w:line="240" w:lineRule="auto"/>
              <w:rPr>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可选择正常付款、逾期付款、挂失付款</w:t>
            </w: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汇票金额</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兑付金额</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多余金额</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r>
              <w:rPr>
                <w:rFonts w:ascii="宋体" w:hAnsi="宋体" w:hint="eastAsia"/>
                <w:sz w:val="21"/>
              </w:rPr>
              <w:t>系统根据汇票金额和兑付金额，自动计算出多余金额。</w:t>
            </w: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持票人户口号</w:t>
            </w:r>
          </w:p>
        </w:tc>
        <w:tc>
          <w:tcPr>
            <w:tcW w:w="1080" w:type="dxa"/>
          </w:tcPr>
          <w:p w:rsidR="004A1DF5" w:rsidRDefault="004A1DF5">
            <w:pPr>
              <w:spacing w:line="240" w:lineRule="auto"/>
              <w:rPr>
                <w:rFonts w:ascii="宋体" w:hAnsi="宋体"/>
                <w:sz w:val="21"/>
              </w:rPr>
            </w:pPr>
            <w:r>
              <w:rPr>
                <w:rFonts w:ascii="宋体" w:hAnsi="宋体" w:hint="eastAsia"/>
                <w:sz w:val="21"/>
              </w:rPr>
              <w:t>非必须</w:t>
            </w:r>
          </w:p>
        </w:tc>
        <w:tc>
          <w:tcPr>
            <w:tcW w:w="4500" w:type="dxa"/>
          </w:tcPr>
          <w:p w:rsidR="004A1DF5" w:rsidRDefault="004A1DF5">
            <w:pPr>
              <w:spacing w:line="240" w:lineRule="auto"/>
              <w:rPr>
                <w:rFonts w:ascii="宋体" w:hAnsi="宋体"/>
                <w:sz w:val="21"/>
              </w:rPr>
            </w:pP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持票人户口名</w:t>
            </w:r>
          </w:p>
        </w:tc>
        <w:tc>
          <w:tcPr>
            <w:tcW w:w="1080" w:type="dxa"/>
          </w:tcPr>
          <w:p w:rsidR="004A1DF5" w:rsidRDefault="004A1DF5">
            <w:pPr>
              <w:spacing w:line="240" w:lineRule="auto"/>
              <w:rPr>
                <w:rFonts w:ascii="宋体" w:hAnsi="宋体"/>
                <w:sz w:val="21"/>
              </w:rPr>
            </w:pPr>
            <w:r>
              <w:rPr>
                <w:rFonts w:ascii="宋体" w:hAnsi="宋体" w:hint="eastAsia"/>
                <w:sz w:val="21"/>
              </w:rPr>
              <w:t>非必须</w:t>
            </w:r>
          </w:p>
        </w:tc>
        <w:tc>
          <w:tcPr>
            <w:tcW w:w="4500" w:type="dxa"/>
          </w:tcPr>
          <w:p w:rsidR="004A1DF5" w:rsidRDefault="004A1DF5">
            <w:pPr>
              <w:spacing w:line="240" w:lineRule="auto"/>
              <w:rPr>
                <w:rFonts w:ascii="宋体" w:hAnsi="宋体"/>
                <w:sz w:val="21"/>
              </w:rPr>
            </w:pP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持票人开户行</w:t>
            </w:r>
          </w:p>
        </w:tc>
        <w:tc>
          <w:tcPr>
            <w:tcW w:w="1080" w:type="dxa"/>
          </w:tcPr>
          <w:p w:rsidR="004A1DF5" w:rsidRDefault="004A1DF5">
            <w:pPr>
              <w:spacing w:line="240" w:lineRule="auto"/>
              <w:rPr>
                <w:rFonts w:ascii="宋体" w:hAnsi="宋体"/>
                <w:sz w:val="21"/>
              </w:rPr>
            </w:pPr>
            <w:r>
              <w:rPr>
                <w:rFonts w:ascii="宋体" w:hAnsi="宋体" w:hint="eastAsia"/>
                <w:sz w:val="21"/>
              </w:rPr>
              <w:t>非必须</w:t>
            </w:r>
          </w:p>
        </w:tc>
        <w:tc>
          <w:tcPr>
            <w:tcW w:w="4500" w:type="dxa"/>
          </w:tcPr>
          <w:p w:rsidR="004A1DF5" w:rsidRDefault="004A1DF5">
            <w:pPr>
              <w:spacing w:line="240" w:lineRule="auto"/>
              <w:rPr>
                <w:rFonts w:ascii="宋体" w:hAnsi="宋体"/>
                <w:sz w:val="21"/>
              </w:rPr>
            </w:pP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入客户账</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兑付资金入客户账时录入</w:t>
            </w: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入账金额</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兑付资金入客户账时录入</w:t>
            </w: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名称</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r>
              <w:rPr>
                <w:rFonts w:ascii="宋体" w:hAnsi="宋体" w:hint="eastAsia"/>
                <w:sz w:val="21"/>
              </w:rPr>
              <w:t>系统根据账号自动取户名</w:t>
            </w:r>
          </w:p>
        </w:tc>
      </w:tr>
      <w:tr w:rsidR="004A1DF5">
        <w:trPr>
          <w:trHeight w:val="233"/>
        </w:trPr>
        <w:tc>
          <w:tcPr>
            <w:tcW w:w="2340" w:type="dxa"/>
          </w:tcPr>
          <w:p w:rsidR="004A1DF5" w:rsidRDefault="004A1DF5">
            <w:pPr>
              <w:spacing w:line="240" w:lineRule="auto"/>
              <w:rPr>
                <w:rFonts w:ascii="宋体" w:hAnsi="宋体"/>
                <w:sz w:val="21"/>
              </w:rPr>
            </w:pPr>
            <w:r>
              <w:rPr>
                <w:rFonts w:ascii="宋体" w:hAnsi="宋体" w:hint="eastAsia"/>
                <w:sz w:val="21"/>
              </w:rPr>
              <w:t>现金取款单号</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r>
              <w:rPr>
                <w:rFonts w:ascii="宋体" w:hAnsi="宋体" w:hint="eastAsia"/>
                <w:sz w:val="21"/>
              </w:rPr>
              <w:t>系统自动产生</w:t>
            </w: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现金金额</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现金汇票付现金时录入</w:t>
            </w: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挂账账户</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兑付挂账时录入</w:t>
            </w: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挂账金额</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兑付挂账时录入</w:t>
            </w: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挂账单号</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输入提回清分产生的挂账单号</w:t>
            </w: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兑付机构</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兑付行别</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p>
        </w:tc>
      </w:tr>
      <w:tr w:rsidR="004A1DF5">
        <w:tc>
          <w:tcPr>
            <w:tcW w:w="2340" w:type="dxa"/>
          </w:tcPr>
          <w:p w:rsidR="004A1DF5" w:rsidRDefault="004A1DF5">
            <w:pPr>
              <w:spacing w:line="240" w:lineRule="auto"/>
              <w:rPr>
                <w:rFonts w:ascii="宋体" w:hAnsi="宋体"/>
                <w:sz w:val="21"/>
              </w:rPr>
            </w:pPr>
            <w:r>
              <w:rPr>
                <w:rFonts w:ascii="宋体" w:hAnsi="宋体" w:hint="eastAsia"/>
                <w:sz w:val="21"/>
              </w:rPr>
              <w:lastRenderedPageBreak/>
              <w:t>兑付行行号</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兑付行名称</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兑付批次</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r>
              <w:rPr>
                <w:rFonts w:ascii="宋体" w:hAnsi="宋体" w:hint="eastAsia"/>
                <w:sz w:val="21"/>
              </w:rPr>
              <w:t>批量兑付时显示</w:t>
            </w:r>
          </w:p>
        </w:tc>
      </w:tr>
      <w:tr w:rsidR="004A1DF5">
        <w:tc>
          <w:tcPr>
            <w:tcW w:w="2340" w:type="dxa"/>
          </w:tcPr>
          <w:p w:rsidR="004A1DF5" w:rsidRDefault="004A1DF5">
            <w:pPr>
              <w:spacing w:line="240" w:lineRule="auto"/>
              <w:rPr>
                <w:rFonts w:ascii="宋体" w:hAnsi="宋体"/>
                <w:sz w:val="21"/>
              </w:rPr>
            </w:pPr>
            <w:r>
              <w:rPr>
                <w:rFonts w:ascii="宋体" w:hAnsi="宋体" w:hint="eastAsia"/>
                <w:sz w:val="21"/>
              </w:rPr>
              <w:t>兑付交易流水</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p>
        </w:tc>
      </w:tr>
    </w:tbl>
    <w:p w:rsidR="004A1DF5" w:rsidRDefault="004A1DF5">
      <w:pPr>
        <w:pStyle w:val="6"/>
      </w:pPr>
      <w:r>
        <w:rPr>
          <w:rFonts w:hint="eastAsia"/>
        </w:rPr>
        <w:t>（五）操作步骤</w:t>
      </w:r>
    </w:p>
    <w:p w:rsidR="004A1DF5" w:rsidRDefault="004A1DF5">
      <w:pPr>
        <w:ind w:firstLineChars="200" w:firstLine="480"/>
        <w:rPr>
          <w:rFonts w:ascii="宋体" w:hAnsi="宋体"/>
        </w:rPr>
      </w:pPr>
      <w:r>
        <w:rPr>
          <w:rFonts w:ascii="宋体" w:hAnsi="宋体" w:hint="eastAsia"/>
        </w:rPr>
        <w:t>1、</w:t>
      </w:r>
      <w:r>
        <w:rPr>
          <w:rFonts w:hint="eastAsia"/>
        </w:rPr>
        <w:t>经办用户选择“系统导航”－“结算业务”－“银行汇票”－“汇票兑付”－“兑付汇票经办”或在“业务代码”处输入</w:t>
      </w:r>
      <w:r>
        <w:rPr>
          <w:rFonts w:hint="eastAsia"/>
        </w:rPr>
        <w:t>5525</w:t>
      </w:r>
      <w:r>
        <w:rPr>
          <w:rFonts w:hint="eastAsia"/>
        </w:rPr>
        <w:t>，进入“兑付汇票经办”界面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2、录入银行汇票的要素，选择“确认”，进入明细界面。</w:t>
      </w:r>
    </w:p>
    <w:p w:rsidR="004A1DF5" w:rsidRDefault="004A1DF5">
      <w:pPr>
        <w:ind w:firstLineChars="200" w:firstLine="480"/>
        <w:rPr>
          <w:rFonts w:ascii="宋体" w:hAnsi="宋体"/>
        </w:rPr>
      </w:pPr>
      <w:r>
        <w:rPr>
          <w:rFonts w:ascii="宋体" w:hAnsi="宋体" w:hint="eastAsia"/>
        </w:rPr>
        <w:t>3、录入兑付相关，核对银行汇票的内容：如选择“兑付”，则完成兑付经办操作，将待兑付银行汇票提交给复核；如选择“关闭”，则取消兑付操作。</w:t>
      </w:r>
    </w:p>
    <w:p w:rsidR="004A1DF5" w:rsidRDefault="004A1DF5" w:rsidP="0004090F">
      <w:pPr>
        <w:pStyle w:val="5"/>
      </w:pPr>
      <w:r>
        <w:rPr>
          <w:rFonts w:hint="eastAsia"/>
        </w:rPr>
        <w:t>十一、兑付汇票复核（业务代码</w:t>
      </w:r>
      <w:r>
        <w:rPr>
          <w:rFonts w:hint="eastAsia"/>
        </w:rPr>
        <w:t>5526</w:t>
      </w:r>
      <w:r>
        <w:rPr>
          <w:rFonts w:hint="eastAsia"/>
        </w:rPr>
        <w:t>）</w:t>
      </w:r>
    </w:p>
    <w:p w:rsidR="004A1DF5" w:rsidRDefault="004A1DF5">
      <w:pPr>
        <w:pStyle w:val="6"/>
      </w:pPr>
      <w:r>
        <w:rPr>
          <w:rFonts w:hint="eastAsia"/>
        </w:rPr>
        <w:t>（一）功能介绍</w:t>
      </w:r>
    </w:p>
    <w:p w:rsidR="004A1DF5" w:rsidRDefault="004A1DF5">
      <w:pPr>
        <w:pStyle w:val="a4"/>
        <w:ind w:firstLineChars="200" w:firstLine="480"/>
      </w:pPr>
      <w:r>
        <w:rPr>
          <w:rFonts w:hint="eastAsia"/>
        </w:rPr>
        <w:t>银行汇票兑付复核是指：复核用户核对经办用户录入兑付相关信息，进行复核的操作。</w:t>
      </w:r>
    </w:p>
    <w:p w:rsidR="004A1DF5" w:rsidRDefault="004A1DF5">
      <w:pPr>
        <w:pStyle w:val="6"/>
      </w:pPr>
      <w:r>
        <w:rPr>
          <w:rFonts w:hint="eastAsia"/>
        </w:rPr>
        <w:t>（二）操作步骤</w:t>
      </w:r>
    </w:p>
    <w:p w:rsidR="004A1DF5" w:rsidRDefault="004A1DF5">
      <w:pPr>
        <w:ind w:firstLineChars="200" w:firstLine="480"/>
        <w:rPr>
          <w:rFonts w:ascii="宋体" w:hAnsi="宋体"/>
        </w:rPr>
      </w:pPr>
      <w:r>
        <w:rPr>
          <w:rFonts w:ascii="宋体" w:hAnsi="宋体" w:hint="eastAsia"/>
        </w:rPr>
        <w:t>1、</w:t>
      </w:r>
      <w:r>
        <w:rPr>
          <w:rFonts w:hint="eastAsia"/>
        </w:rPr>
        <w:t>复核用户选择“系统导航”－“结算业务”－“银行汇票”－“汇票兑付”－“兑付汇票复核”或在“业务代码”处输入</w:t>
      </w:r>
      <w:r>
        <w:rPr>
          <w:rFonts w:hint="eastAsia"/>
        </w:rPr>
        <w:t>5526</w:t>
      </w:r>
      <w:r>
        <w:rPr>
          <w:rFonts w:hint="eastAsia"/>
        </w:rPr>
        <w:t>，进入“兑付汇票复核”界面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2、录入银行汇票要素，选择“确认”，进入明细界面。</w:t>
      </w:r>
    </w:p>
    <w:p w:rsidR="004A1DF5" w:rsidRDefault="004A1DF5">
      <w:pPr>
        <w:ind w:firstLineChars="200" w:firstLine="480"/>
      </w:pPr>
      <w:r>
        <w:rPr>
          <w:rFonts w:ascii="宋体" w:hAnsi="宋体" w:hint="eastAsia"/>
        </w:rPr>
        <w:t>3、核对银行汇票的内容：如选择“同意”，则复核通过；如选择“不同意”，则撤销兑付该笔银行汇票。</w:t>
      </w:r>
    </w:p>
    <w:p w:rsidR="004A1DF5" w:rsidRDefault="004A1DF5" w:rsidP="0004090F">
      <w:pPr>
        <w:pStyle w:val="5"/>
      </w:pPr>
      <w:r>
        <w:rPr>
          <w:rFonts w:hint="eastAsia"/>
        </w:rPr>
        <w:t>十二、兑付汇票授权（业务代码</w:t>
      </w:r>
      <w:r>
        <w:rPr>
          <w:rFonts w:hint="eastAsia"/>
        </w:rPr>
        <w:t>5527</w:t>
      </w:r>
      <w:r>
        <w:rPr>
          <w:rFonts w:hint="eastAsia"/>
        </w:rPr>
        <w:t>）</w:t>
      </w:r>
    </w:p>
    <w:p w:rsidR="004A1DF5" w:rsidRDefault="004A1DF5">
      <w:pPr>
        <w:pStyle w:val="6"/>
      </w:pPr>
      <w:r>
        <w:rPr>
          <w:rFonts w:hint="eastAsia"/>
        </w:rPr>
        <w:t>（一）功能介绍</w:t>
      </w:r>
    </w:p>
    <w:p w:rsidR="004A1DF5" w:rsidRDefault="004A1DF5">
      <w:pPr>
        <w:pStyle w:val="a4"/>
        <w:tabs>
          <w:tab w:val="clear" w:pos="0"/>
        </w:tabs>
        <w:ind w:firstLineChars="200" w:firstLine="480"/>
        <w:rPr>
          <w:rFonts w:ascii="宋体" w:hAnsi="宋体"/>
        </w:rPr>
      </w:pPr>
      <w:r>
        <w:rPr>
          <w:rFonts w:hint="eastAsia"/>
        </w:rPr>
        <w:t>银行汇票兑付授权是指：授权用户审核待兑付授权的银行汇票，进行授权的操作。</w:t>
      </w:r>
    </w:p>
    <w:p w:rsidR="004A1DF5" w:rsidRDefault="004A1DF5">
      <w:pPr>
        <w:pStyle w:val="6"/>
      </w:pPr>
      <w:r>
        <w:rPr>
          <w:rFonts w:hint="eastAsia"/>
        </w:rPr>
        <w:lastRenderedPageBreak/>
        <w:t>（二）操作步骤</w:t>
      </w:r>
    </w:p>
    <w:p w:rsidR="004A1DF5" w:rsidRDefault="004A1DF5">
      <w:pPr>
        <w:ind w:firstLineChars="200" w:firstLine="480"/>
        <w:rPr>
          <w:rFonts w:ascii="宋体" w:hAnsi="宋体"/>
        </w:rPr>
      </w:pPr>
      <w:r>
        <w:rPr>
          <w:rFonts w:ascii="宋体" w:hAnsi="宋体" w:hint="eastAsia"/>
        </w:rPr>
        <w:t>1、</w:t>
      </w:r>
      <w:r>
        <w:rPr>
          <w:rFonts w:hint="eastAsia"/>
        </w:rPr>
        <w:t>授权用户选择“系统导航”－“结算业务”－“银行汇票”－“汇票兑付”－“兑付汇票授权”或在“业务代码”处输入</w:t>
      </w:r>
      <w:r>
        <w:rPr>
          <w:rFonts w:hint="eastAsia"/>
        </w:rPr>
        <w:t>5527</w:t>
      </w:r>
      <w:r>
        <w:rPr>
          <w:rFonts w:hint="eastAsia"/>
        </w:rPr>
        <w:t>，进入“兑付汇票授权”界面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2、录入银行汇票要素，选择“确认”，进入明细界面。</w:t>
      </w:r>
    </w:p>
    <w:p w:rsidR="004A1DF5" w:rsidRDefault="004A1DF5">
      <w:pPr>
        <w:ind w:firstLineChars="200" w:firstLine="480"/>
        <w:rPr>
          <w:rFonts w:ascii="宋体" w:hAnsi="宋体"/>
        </w:rPr>
      </w:pPr>
      <w:r>
        <w:rPr>
          <w:rFonts w:ascii="宋体" w:hAnsi="宋体" w:hint="eastAsia"/>
        </w:rPr>
        <w:t>3、审核银行汇票的内容：如选择“同意”，则授权通过；如选择“不同意”，则撤销兑付该笔银行汇票。</w:t>
      </w:r>
    </w:p>
    <w:p w:rsidR="004A1DF5" w:rsidRDefault="004A1DF5" w:rsidP="0004090F">
      <w:pPr>
        <w:pStyle w:val="5"/>
      </w:pPr>
      <w:r>
        <w:rPr>
          <w:rFonts w:hint="eastAsia"/>
        </w:rPr>
        <w:t>十三、兑付汇票批量兑付（业务代码</w:t>
      </w:r>
      <w:r>
        <w:rPr>
          <w:rFonts w:hint="eastAsia"/>
        </w:rPr>
        <w:t>5529</w:t>
      </w:r>
      <w:r>
        <w:rPr>
          <w:rFonts w:hint="eastAsia"/>
        </w:rPr>
        <w:t>）</w:t>
      </w:r>
    </w:p>
    <w:p w:rsidR="004A1DF5" w:rsidRDefault="004A1DF5">
      <w:pPr>
        <w:pStyle w:val="6"/>
      </w:pPr>
      <w:r>
        <w:rPr>
          <w:rFonts w:hint="eastAsia"/>
        </w:rPr>
        <w:t>（一）功能介绍</w:t>
      </w:r>
    </w:p>
    <w:p w:rsidR="004A1DF5" w:rsidRDefault="004A1DF5">
      <w:pPr>
        <w:pStyle w:val="20"/>
        <w:ind w:firstLineChars="200" w:firstLine="480"/>
        <w:rPr>
          <w:rFonts w:hAnsi="宋体"/>
        </w:rPr>
      </w:pPr>
      <w:r>
        <w:rPr>
          <w:rFonts w:hint="eastAsia"/>
        </w:rPr>
        <w:t>银行汇票批量兑付是指：收到工行提交的兑付清单后，由经办录入银行汇票相关业务要素，并换人复核，办理银行汇票兑付的操作。</w:t>
      </w:r>
    </w:p>
    <w:p w:rsidR="004A1DF5" w:rsidRDefault="004A1DF5">
      <w:pPr>
        <w:pStyle w:val="6"/>
      </w:pPr>
      <w:r>
        <w:rPr>
          <w:rFonts w:hint="eastAsia"/>
        </w:rPr>
        <w:t>（二）操作要点</w:t>
      </w:r>
    </w:p>
    <w:p w:rsidR="004A1DF5" w:rsidRDefault="004A1DF5">
      <w:pPr>
        <w:rPr>
          <w:rFonts w:ascii="宋体" w:hAnsi="宋体"/>
        </w:rPr>
      </w:pPr>
      <w:r>
        <w:rPr>
          <w:rFonts w:ascii="宋体" w:hAnsi="宋体" w:hint="eastAsia"/>
        </w:rPr>
        <w:t>1、批量业务主窗体操作要点：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620"/>
        <w:gridCol w:w="4680"/>
      </w:tblGrid>
      <w:tr w:rsidR="004A1DF5">
        <w:trPr>
          <w:trHeight w:val="373"/>
          <w:tblHeader/>
        </w:trPr>
        <w:tc>
          <w:tcPr>
            <w:tcW w:w="1980" w:type="dxa"/>
          </w:tcPr>
          <w:p w:rsidR="004A1DF5" w:rsidRDefault="004A1DF5">
            <w:pPr>
              <w:spacing w:line="240" w:lineRule="auto"/>
              <w:jc w:val="center"/>
              <w:rPr>
                <w:rFonts w:ascii="宋体" w:hAnsi="宋体"/>
                <w:b/>
                <w:bCs/>
                <w:sz w:val="21"/>
              </w:rPr>
            </w:pPr>
            <w:r>
              <w:rPr>
                <w:rFonts w:ascii="宋体" w:hAnsi="宋体" w:hint="eastAsia"/>
                <w:b/>
                <w:bCs/>
                <w:sz w:val="21"/>
              </w:rPr>
              <w:t>要素名称</w:t>
            </w:r>
          </w:p>
        </w:tc>
        <w:tc>
          <w:tcPr>
            <w:tcW w:w="1620" w:type="dxa"/>
          </w:tcPr>
          <w:p w:rsidR="004A1DF5" w:rsidRDefault="004A1DF5">
            <w:pPr>
              <w:spacing w:line="240" w:lineRule="auto"/>
              <w:rPr>
                <w:rFonts w:ascii="宋体" w:hAnsi="宋体"/>
                <w:b/>
                <w:bCs/>
                <w:sz w:val="21"/>
              </w:rPr>
            </w:pPr>
            <w:r>
              <w:rPr>
                <w:rFonts w:ascii="宋体" w:hAnsi="宋体" w:hint="eastAsia"/>
                <w:b/>
                <w:bCs/>
                <w:sz w:val="21"/>
              </w:rPr>
              <w:t>输入方式</w:t>
            </w:r>
          </w:p>
        </w:tc>
        <w:tc>
          <w:tcPr>
            <w:tcW w:w="4680" w:type="dxa"/>
          </w:tcPr>
          <w:p w:rsidR="004A1DF5" w:rsidRDefault="004A1DF5">
            <w:pPr>
              <w:spacing w:line="240" w:lineRule="auto"/>
              <w:jc w:val="center"/>
              <w:rPr>
                <w:rFonts w:ascii="宋体" w:hAnsi="宋体"/>
                <w:b/>
                <w:bCs/>
                <w:sz w:val="21"/>
              </w:rPr>
            </w:pPr>
            <w:r>
              <w:rPr>
                <w:rFonts w:ascii="宋体" w:hAnsi="宋体" w:hint="eastAsia"/>
                <w:b/>
                <w:bCs/>
                <w:sz w:val="21"/>
              </w:rPr>
              <w:t>描述</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关闭（0）</w:t>
            </w:r>
          </w:p>
        </w:tc>
        <w:tc>
          <w:tcPr>
            <w:tcW w:w="162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rFonts w:ascii="宋体" w:hAnsi="宋体"/>
                <w:sz w:val="21"/>
              </w:rPr>
            </w:pPr>
            <w:r>
              <w:rPr>
                <w:rFonts w:ascii="宋体" w:hAnsi="宋体" w:hint="eastAsia"/>
                <w:sz w:val="21"/>
              </w:rPr>
              <w:t>用于退出批量兑付画面</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刷新统计（12）</w:t>
            </w:r>
          </w:p>
        </w:tc>
        <w:tc>
          <w:tcPr>
            <w:tcW w:w="162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rFonts w:ascii="宋体" w:hAnsi="宋体"/>
                <w:sz w:val="21"/>
              </w:rPr>
            </w:pPr>
            <w:r>
              <w:rPr>
                <w:rFonts w:ascii="宋体" w:hAnsi="宋体" w:hint="eastAsia"/>
                <w:sz w:val="21"/>
              </w:rPr>
              <w:t>用于刷新批量兑付统计信息</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查询（5）</w:t>
            </w:r>
          </w:p>
        </w:tc>
        <w:tc>
          <w:tcPr>
            <w:tcW w:w="1620" w:type="dxa"/>
          </w:tcPr>
          <w:p w:rsidR="004A1DF5" w:rsidRDefault="004A1DF5">
            <w:pPr>
              <w:spacing w:line="240" w:lineRule="auto"/>
              <w:rPr>
                <w:rFonts w:ascii="宋体" w:hAnsi="宋体"/>
                <w:sz w:val="21"/>
              </w:rPr>
            </w:pPr>
          </w:p>
        </w:tc>
        <w:tc>
          <w:tcPr>
            <w:tcW w:w="4680" w:type="dxa"/>
          </w:tcPr>
          <w:p w:rsidR="004A1DF5" w:rsidRDefault="004A1DF5">
            <w:pPr>
              <w:spacing w:line="240" w:lineRule="auto"/>
              <w:rPr>
                <w:rFonts w:ascii="宋体" w:hAnsi="宋体"/>
                <w:sz w:val="21"/>
              </w:rPr>
            </w:pPr>
            <w:r>
              <w:rPr>
                <w:rFonts w:ascii="宋体" w:hAnsi="宋体" w:hint="eastAsia"/>
                <w:sz w:val="21"/>
              </w:rPr>
              <w:t>用于查询批处理交易</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批量经办（14）</w:t>
            </w:r>
          </w:p>
        </w:tc>
        <w:tc>
          <w:tcPr>
            <w:tcW w:w="1620" w:type="dxa"/>
          </w:tcPr>
          <w:p w:rsidR="004A1DF5" w:rsidRDefault="004A1DF5">
            <w:pPr>
              <w:spacing w:line="240" w:lineRule="auto"/>
              <w:rPr>
                <w:rFonts w:ascii="宋体" w:hAnsi="宋体"/>
                <w:sz w:val="21"/>
              </w:rPr>
            </w:pPr>
          </w:p>
        </w:tc>
        <w:tc>
          <w:tcPr>
            <w:tcW w:w="4680" w:type="dxa"/>
          </w:tcPr>
          <w:p w:rsidR="004A1DF5" w:rsidRDefault="004A1DF5">
            <w:pPr>
              <w:spacing w:line="240" w:lineRule="auto"/>
              <w:rPr>
                <w:rFonts w:ascii="宋体" w:hAnsi="宋体"/>
                <w:sz w:val="21"/>
              </w:rPr>
            </w:pPr>
            <w:r>
              <w:rPr>
                <w:rFonts w:ascii="宋体" w:hAnsi="宋体" w:hint="eastAsia"/>
                <w:sz w:val="21"/>
              </w:rPr>
              <w:t>用于进入兑付经办明细界面</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批量复核（15）</w:t>
            </w:r>
          </w:p>
        </w:tc>
        <w:tc>
          <w:tcPr>
            <w:tcW w:w="1620" w:type="dxa"/>
          </w:tcPr>
          <w:p w:rsidR="004A1DF5" w:rsidRDefault="004A1DF5">
            <w:pPr>
              <w:spacing w:line="240" w:lineRule="auto"/>
              <w:rPr>
                <w:rFonts w:ascii="宋体" w:hAnsi="宋体"/>
                <w:sz w:val="21"/>
              </w:rPr>
            </w:pPr>
          </w:p>
        </w:tc>
        <w:tc>
          <w:tcPr>
            <w:tcW w:w="4680" w:type="dxa"/>
          </w:tcPr>
          <w:p w:rsidR="004A1DF5" w:rsidRDefault="004A1DF5">
            <w:pPr>
              <w:spacing w:line="240" w:lineRule="auto"/>
              <w:rPr>
                <w:rFonts w:ascii="宋体" w:hAnsi="宋体"/>
                <w:sz w:val="21"/>
              </w:rPr>
            </w:pPr>
            <w:r>
              <w:rPr>
                <w:rFonts w:ascii="宋体" w:hAnsi="宋体" w:hint="eastAsia"/>
                <w:sz w:val="21"/>
              </w:rPr>
              <w:t>用于进入兑付复核明细界面</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处理日期</w:t>
            </w:r>
          </w:p>
        </w:tc>
        <w:tc>
          <w:tcPr>
            <w:tcW w:w="1620" w:type="dxa"/>
          </w:tcPr>
          <w:p w:rsidR="004A1DF5" w:rsidRDefault="004A1DF5">
            <w:pPr>
              <w:spacing w:line="240" w:lineRule="auto"/>
              <w:rPr>
                <w:rFonts w:ascii="宋体" w:hAnsi="宋体"/>
                <w:sz w:val="21"/>
              </w:rPr>
            </w:pPr>
            <w:r>
              <w:rPr>
                <w:rFonts w:ascii="宋体" w:hAnsi="宋体" w:hint="eastAsia"/>
                <w:sz w:val="21"/>
              </w:rPr>
              <w:t>必须</w:t>
            </w:r>
          </w:p>
        </w:tc>
        <w:tc>
          <w:tcPr>
            <w:tcW w:w="4680" w:type="dxa"/>
          </w:tcPr>
          <w:p w:rsidR="004A1DF5" w:rsidRDefault="004A1DF5">
            <w:pPr>
              <w:spacing w:line="240" w:lineRule="auto"/>
              <w:rPr>
                <w:rFonts w:ascii="宋体" w:hAnsi="宋体"/>
                <w:sz w:val="21"/>
              </w:rPr>
            </w:pPr>
            <w:r>
              <w:rPr>
                <w:rFonts w:ascii="宋体" w:hAnsi="宋体" w:hint="eastAsia"/>
                <w:sz w:val="21"/>
              </w:rPr>
              <w:t>用于输入兑付日期</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处理机构</w:t>
            </w:r>
          </w:p>
        </w:tc>
        <w:tc>
          <w:tcPr>
            <w:tcW w:w="1620" w:type="dxa"/>
          </w:tcPr>
          <w:p w:rsidR="004A1DF5" w:rsidRDefault="004A1DF5">
            <w:pPr>
              <w:spacing w:line="240" w:lineRule="auto"/>
              <w:rPr>
                <w:rFonts w:ascii="宋体" w:hAnsi="宋体"/>
                <w:sz w:val="21"/>
              </w:rPr>
            </w:pPr>
            <w:r>
              <w:rPr>
                <w:rFonts w:ascii="宋体" w:hAnsi="宋体" w:hint="eastAsia"/>
                <w:sz w:val="21"/>
              </w:rPr>
              <w:t>显示项</w:t>
            </w:r>
          </w:p>
        </w:tc>
        <w:tc>
          <w:tcPr>
            <w:tcW w:w="4680" w:type="dxa"/>
          </w:tcPr>
          <w:p w:rsidR="004A1DF5" w:rsidRDefault="004A1DF5">
            <w:pPr>
              <w:spacing w:line="240" w:lineRule="auto"/>
              <w:rPr>
                <w:rFonts w:ascii="宋体" w:hAnsi="宋体"/>
                <w:sz w:val="21"/>
              </w:rPr>
            </w:pPr>
            <w:r>
              <w:rPr>
                <w:rFonts w:ascii="宋体" w:hAnsi="宋体" w:hint="eastAsia"/>
                <w:sz w:val="21"/>
              </w:rPr>
              <w:t>默认当前机构</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业务状态</w:t>
            </w:r>
          </w:p>
        </w:tc>
        <w:tc>
          <w:tcPr>
            <w:tcW w:w="1620" w:type="dxa"/>
          </w:tcPr>
          <w:p w:rsidR="004A1DF5" w:rsidRDefault="004A1DF5">
            <w:pPr>
              <w:spacing w:line="240" w:lineRule="auto"/>
              <w:rPr>
                <w:rFonts w:ascii="宋体" w:hAnsi="宋体"/>
                <w:sz w:val="21"/>
              </w:rPr>
            </w:pPr>
            <w:r>
              <w:rPr>
                <w:rFonts w:ascii="宋体" w:hAnsi="宋体" w:hint="eastAsia"/>
                <w:sz w:val="21"/>
              </w:rPr>
              <w:t>不必须</w:t>
            </w:r>
          </w:p>
        </w:tc>
        <w:tc>
          <w:tcPr>
            <w:tcW w:w="4680" w:type="dxa"/>
          </w:tcPr>
          <w:p w:rsidR="004A1DF5" w:rsidRDefault="004A1DF5">
            <w:pPr>
              <w:spacing w:line="240" w:lineRule="auto"/>
              <w:rPr>
                <w:rFonts w:ascii="宋体" w:hAnsi="宋体"/>
                <w:sz w:val="21"/>
              </w:rPr>
            </w:pPr>
            <w:r>
              <w:rPr>
                <w:rFonts w:ascii="宋体" w:hAnsi="宋体" w:hint="eastAsia"/>
                <w:sz w:val="21"/>
              </w:rPr>
              <w:t>用于选择汇票业务状态</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兑付笔数</w:t>
            </w:r>
          </w:p>
        </w:tc>
        <w:tc>
          <w:tcPr>
            <w:tcW w:w="1620" w:type="dxa"/>
          </w:tcPr>
          <w:p w:rsidR="004A1DF5" w:rsidRDefault="004A1DF5">
            <w:pPr>
              <w:spacing w:line="240" w:lineRule="auto"/>
              <w:rPr>
                <w:rFonts w:ascii="宋体" w:hAnsi="宋体"/>
                <w:sz w:val="21"/>
              </w:rPr>
            </w:pPr>
            <w:r>
              <w:rPr>
                <w:rFonts w:ascii="宋体" w:hAnsi="宋体" w:hint="eastAsia"/>
                <w:sz w:val="21"/>
              </w:rPr>
              <w:t>显示项</w:t>
            </w:r>
          </w:p>
        </w:tc>
        <w:tc>
          <w:tcPr>
            <w:tcW w:w="4680" w:type="dxa"/>
          </w:tcPr>
          <w:p w:rsidR="004A1DF5" w:rsidRDefault="004A1DF5">
            <w:pPr>
              <w:spacing w:line="240" w:lineRule="auto"/>
              <w:rPr>
                <w:rFonts w:ascii="宋体" w:hAnsi="宋体"/>
                <w:sz w:val="21"/>
              </w:rPr>
            </w:pPr>
            <w:r>
              <w:rPr>
                <w:rFonts w:ascii="宋体" w:hAnsi="宋体" w:hint="eastAsia"/>
                <w:sz w:val="21"/>
              </w:rPr>
              <w:t>用于显示做批量兑付经办的笔数</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兑付金额</w:t>
            </w:r>
          </w:p>
        </w:tc>
        <w:tc>
          <w:tcPr>
            <w:tcW w:w="1620" w:type="dxa"/>
          </w:tcPr>
          <w:p w:rsidR="004A1DF5" w:rsidRDefault="004A1DF5">
            <w:pPr>
              <w:spacing w:line="240" w:lineRule="auto"/>
              <w:rPr>
                <w:rFonts w:ascii="宋体" w:hAnsi="宋体"/>
                <w:sz w:val="21"/>
              </w:rPr>
            </w:pPr>
            <w:r>
              <w:rPr>
                <w:rFonts w:ascii="宋体" w:hAnsi="宋体" w:hint="eastAsia"/>
                <w:sz w:val="21"/>
              </w:rPr>
              <w:t>显示项</w:t>
            </w:r>
          </w:p>
        </w:tc>
        <w:tc>
          <w:tcPr>
            <w:tcW w:w="4680" w:type="dxa"/>
          </w:tcPr>
          <w:p w:rsidR="004A1DF5" w:rsidRDefault="004A1DF5">
            <w:pPr>
              <w:spacing w:line="240" w:lineRule="auto"/>
              <w:rPr>
                <w:rFonts w:ascii="宋体" w:hAnsi="宋体"/>
                <w:sz w:val="21"/>
              </w:rPr>
            </w:pPr>
            <w:r>
              <w:rPr>
                <w:rFonts w:ascii="宋体" w:hAnsi="宋体" w:hint="eastAsia"/>
                <w:sz w:val="21"/>
              </w:rPr>
              <w:t>用于显示做批量兑付经办的金额</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复核笔数</w:t>
            </w:r>
          </w:p>
        </w:tc>
        <w:tc>
          <w:tcPr>
            <w:tcW w:w="1620" w:type="dxa"/>
          </w:tcPr>
          <w:p w:rsidR="004A1DF5" w:rsidRDefault="004A1DF5">
            <w:pPr>
              <w:spacing w:line="240" w:lineRule="auto"/>
              <w:rPr>
                <w:rFonts w:ascii="宋体" w:hAnsi="宋体"/>
                <w:sz w:val="21"/>
              </w:rPr>
            </w:pPr>
            <w:r>
              <w:rPr>
                <w:rFonts w:ascii="宋体" w:hAnsi="宋体" w:hint="eastAsia"/>
                <w:sz w:val="21"/>
              </w:rPr>
              <w:t>显示项</w:t>
            </w:r>
          </w:p>
        </w:tc>
        <w:tc>
          <w:tcPr>
            <w:tcW w:w="4680" w:type="dxa"/>
          </w:tcPr>
          <w:p w:rsidR="004A1DF5" w:rsidRDefault="004A1DF5">
            <w:pPr>
              <w:spacing w:line="240" w:lineRule="auto"/>
              <w:rPr>
                <w:rFonts w:ascii="宋体" w:hAnsi="宋体"/>
                <w:sz w:val="21"/>
              </w:rPr>
            </w:pPr>
            <w:r>
              <w:rPr>
                <w:rFonts w:ascii="宋体" w:hAnsi="宋体" w:hint="eastAsia"/>
                <w:sz w:val="21"/>
              </w:rPr>
              <w:t>用于显示做批量兑付复核的笔数</w:t>
            </w:r>
          </w:p>
        </w:tc>
      </w:tr>
      <w:tr w:rsidR="004A1DF5">
        <w:trPr>
          <w:trHeight w:val="343"/>
        </w:trPr>
        <w:tc>
          <w:tcPr>
            <w:tcW w:w="1980" w:type="dxa"/>
          </w:tcPr>
          <w:p w:rsidR="004A1DF5" w:rsidRDefault="004A1DF5">
            <w:pPr>
              <w:spacing w:line="240" w:lineRule="auto"/>
              <w:rPr>
                <w:rFonts w:ascii="宋体" w:hAnsi="宋体"/>
                <w:sz w:val="21"/>
              </w:rPr>
            </w:pPr>
            <w:r>
              <w:rPr>
                <w:rFonts w:ascii="宋体" w:hAnsi="宋体" w:hint="eastAsia"/>
                <w:sz w:val="21"/>
              </w:rPr>
              <w:t>复核金额</w:t>
            </w:r>
          </w:p>
        </w:tc>
        <w:tc>
          <w:tcPr>
            <w:tcW w:w="1620" w:type="dxa"/>
          </w:tcPr>
          <w:p w:rsidR="004A1DF5" w:rsidRDefault="004A1DF5">
            <w:pPr>
              <w:spacing w:line="240" w:lineRule="auto"/>
              <w:rPr>
                <w:rFonts w:ascii="宋体" w:hAnsi="宋体"/>
                <w:sz w:val="21"/>
              </w:rPr>
            </w:pPr>
            <w:r>
              <w:rPr>
                <w:rFonts w:ascii="宋体" w:hAnsi="宋体" w:hint="eastAsia"/>
                <w:sz w:val="21"/>
              </w:rPr>
              <w:t>显示项</w:t>
            </w:r>
          </w:p>
        </w:tc>
        <w:tc>
          <w:tcPr>
            <w:tcW w:w="4680" w:type="dxa"/>
          </w:tcPr>
          <w:p w:rsidR="004A1DF5" w:rsidRDefault="004A1DF5">
            <w:pPr>
              <w:spacing w:line="240" w:lineRule="auto"/>
              <w:rPr>
                <w:rFonts w:ascii="宋体" w:hAnsi="宋体"/>
                <w:sz w:val="21"/>
              </w:rPr>
            </w:pPr>
            <w:r>
              <w:rPr>
                <w:rFonts w:ascii="宋体" w:hAnsi="宋体" w:hint="eastAsia"/>
                <w:sz w:val="21"/>
              </w:rPr>
              <w:t>用于显示做批量兑付复核的金额</w:t>
            </w:r>
          </w:p>
        </w:tc>
      </w:tr>
    </w:tbl>
    <w:p w:rsidR="004A1DF5" w:rsidRDefault="004A1DF5">
      <w:pPr>
        <w:rPr>
          <w:rFonts w:ascii="宋体" w:hAnsi="宋体"/>
        </w:rPr>
      </w:pPr>
      <w:r>
        <w:rPr>
          <w:rFonts w:ascii="宋体" w:hAnsi="宋体" w:hint="eastAsia"/>
        </w:rPr>
        <w:t>2、批量兑付界面操作要点：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620"/>
        <w:gridCol w:w="4680"/>
      </w:tblGrid>
      <w:tr w:rsidR="004A1DF5">
        <w:trPr>
          <w:trHeight w:val="442"/>
          <w:tblHeader/>
        </w:trPr>
        <w:tc>
          <w:tcPr>
            <w:tcW w:w="1980" w:type="dxa"/>
          </w:tcPr>
          <w:p w:rsidR="004A1DF5" w:rsidRDefault="004A1DF5">
            <w:pPr>
              <w:spacing w:line="240" w:lineRule="auto"/>
              <w:jc w:val="center"/>
              <w:rPr>
                <w:b/>
                <w:bCs/>
                <w:sz w:val="21"/>
              </w:rPr>
            </w:pPr>
            <w:r>
              <w:rPr>
                <w:rFonts w:hint="eastAsia"/>
                <w:b/>
                <w:bCs/>
                <w:sz w:val="21"/>
              </w:rPr>
              <w:t>要素名称</w:t>
            </w:r>
          </w:p>
        </w:tc>
        <w:tc>
          <w:tcPr>
            <w:tcW w:w="1620" w:type="dxa"/>
          </w:tcPr>
          <w:p w:rsidR="004A1DF5" w:rsidRDefault="004A1DF5">
            <w:pPr>
              <w:spacing w:line="240" w:lineRule="auto"/>
              <w:rPr>
                <w:b/>
                <w:bCs/>
                <w:sz w:val="21"/>
              </w:rPr>
            </w:pPr>
            <w:r>
              <w:rPr>
                <w:rFonts w:hint="eastAsia"/>
                <w:b/>
                <w:bCs/>
                <w:sz w:val="21"/>
              </w:rPr>
              <w:t>输入方式</w:t>
            </w:r>
          </w:p>
        </w:tc>
        <w:tc>
          <w:tcPr>
            <w:tcW w:w="4680" w:type="dxa"/>
          </w:tcPr>
          <w:p w:rsidR="004A1DF5" w:rsidRDefault="004A1DF5">
            <w:pPr>
              <w:spacing w:line="240" w:lineRule="auto"/>
              <w:jc w:val="center"/>
              <w:rPr>
                <w:b/>
                <w:bCs/>
                <w:sz w:val="21"/>
              </w:rPr>
            </w:pPr>
            <w:r>
              <w:rPr>
                <w:rFonts w:hint="eastAsia"/>
                <w:b/>
                <w:bCs/>
                <w:sz w:val="21"/>
              </w:rPr>
              <w:t>描述</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兑付批次</w:t>
            </w:r>
          </w:p>
        </w:tc>
        <w:tc>
          <w:tcPr>
            <w:tcW w:w="1620" w:type="dxa"/>
          </w:tcPr>
          <w:p w:rsidR="004A1DF5" w:rsidRDefault="004A1DF5">
            <w:pPr>
              <w:spacing w:line="240" w:lineRule="auto"/>
              <w:rPr>
                <w:rFonts w:ascii="宋体" w:hAnsi="宋体"/>
                <w:sz w:val="21"/>
              </w:rPr>
            </w:pPr>
            <w:r>
              <w:rPr>
                <w:rFonts w:ascii="宋体" w:hAnsi="宋体" w:hint="eastAsia"/>
                <w:sz w:val="21"/>
              </w:rPr>
              <w:t>显示项</w:t>
            </w:r>
          </w:p>
        </w:tc>
        <w:tc>
          <w:tcPr>
            <w:tcW w:w="4680" w:type="dxa"/>
          </w:tcPr>
          <w:p w:rsidR="004A1DF5" w:rsidRDefault="004A1DF5">
            <w:pPr>
              <w:spacing w:line="240" w:lineRule="auto"/>
              <w:rPr>
                <w:rFonts w:ascii="宋体" w:hAnsi="宋体"/>
                <w:sz w:val="21"/>
              </w:rPr>
            </w:pPr>
            <w:r>
              <w:rPr>
                <w:rFonts w:ascii="宋体" w:hAnsi="宋体" w:hint="eastAsia"/>
                <w:sz w:val="21"/>
              </w:rPr>
              <w:t>根据日期号和机构号产生</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汇票种类</w:t>
            </w:r>
          </w:p>
        </w:tc>
        <w:tc>
          <w:tcPr>
            <w:tcW w:w="1620" w:type="dxa"/>
          </w:tcPr>
          <w:p w:rsidR="004A1DF5" w:rsidRDefault="004A1DF5">
            <w:pPr>
              <w:spacing w:line="240" w:lineRule="auto"/>
              <w:rPr>
                <w:rFonts w:ascii="宋体" w:hAnsi="宋体"/>
                <w:sz w:val="21"/>
              </w:rPr>
            </w:pPr>
            <w:r>
              <w:rPr>
                <w:rFonts w:ascii="宋体" w:hAnsi="宋体" w:hint="eastAsia"/>
                <w:sz w:val="21"/>
              </w:rPr>
              <w:t>选择项</w:t>
            </w:r>
          </w:p>
        </w:tc>
        <w:tc>
          <w:tcPr>
            <w:tcW w:w="4680" w:type="dxa"/>
          </w:tcPr>
          <w:p w:rsidR="004A1DF5" w:rsidRDefault="004A1DF5">
            <w:pPr>
              <w:spacing w:line="240" w:lineRule="auto"/>
              <w:rPr>
                <w:rFonts w:ascii="宋体" w:hAnsi="宋体"/>
                <w:sz w:val="21"/>
              </w:rPr>
            </w:pPr>
            <w:r>
              <w:rPr>
                <w:rFonts w:ascii="宋体" w:hAnsi="宋体" w:hint="eastAsia"/>
                <w:sz w:val="21"/>
              </w:rPr>
              <w:t>选择兑付汇票种类</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汇票号码</w:t>
            </w:r>
          </w:p>
        </w:tc>
        <w:tc>
          <w:tcPr>
            <w:tcW w:w="1620" w:type="dxa"/>
          </w:tcPr>
          <w:p w:rsidR="004A1DF5" w:rsidRDefault="004A1DF5">
            <w:pPr>
              <w:spacing w:line="240" w:lineRule="auto"/>
              <w:rPr>
                <w:rFonts w:ascii="宋体" w:hAnsi="宋体"/>
                <w:sz w:val="21"/>
              </w:rPr>
            </w:pPr>
            <w:r>
              <w:rPr>
                <w:rFonts w:ascii="宋体" w:hAnsi="宋体" w:hint="eastAsia"/>
                <w:sz w:val="21"/>
              </w:rPr>
              <w:t>输入项</w:t>
            </w:r>
          </w:p>
        </w:tc>
        <w:tc>
          <w:tcPr>
            <w:tcW w:w="4680" w:type="dxa"/>
          </w:tcPr>
          <w:p w:rsidR="004A1DF5" w:rsidRDefault="004A1DF5">
            <w:pPr>
              <w:spacing w:line="240" w:lineRule="auto"/>
              <w:rPr>
                <w:rFonts w:ascii="宋体" w:hAnsi="宋体"/>
                <w:sz w:val="21"/>
              </w:rPr>
            </w:pPr>
            <w:r>
              <w:rPr>
                <w:rFonts w:ascii="宋体" w:hAnsi="宋体" w:hint="eastAsia"/>
                <w:sz w:val="21"/>
              </w:rPr>
              <w:t>录入汇票号码</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汇票金额</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sz w:val="21"/>
              </w:rPr>
            </w:pPr>
            <w:r>
              <w:rPr>
                <w:rFonts w:hint="eastAsia"/>
                <w:sz w:val="21"/>
              </w:rPr>
              <w:t>录入汇票金额</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兑付金额</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录入兑付金额</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lastRenderedPageBreak/>
              <w:t>多余金额</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录入多余款金额</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兑付日期</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录入当天日期</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兑付行号</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sz w:val="21"/>
              </w:rPr>
            </w:pPr>
            <w:r>
              <w:rPr>
                <w:rFonts w:hint="eastAsia"/>
                <w:sz w:val="21"/>
              </w:rPr>
              <w:t>录入实际兑付行行号</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收款人账号</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录入实际收款人账号</w:t>
            </w:r>
          </w:p>
        </w:tc>
      </w:tr>
      <w:tr w:rsidR="004A1DF5">
        <w:trPr>
          <w:trHeight w:val="361"/>
        </w:trPr>
        <w:tc>
          <w:tcPr>
            <w:tcW w:w="1980" w:type="dxa"/>
          </w:tcPr>
          <w:p w:rsidR="004A1DF5" w:rsidRDefault="004A1DF5">
            <w:pPr>
              <w:spacing w:line="240" w:lineRule="auto"/>
              <w:rPr>
                <w:rFonts w:ascii="宋体" w:hAnsi="宋体"/>
                <w:sz w:val="21"/>
              </w:rPr>
            </w:pPr>
            <w:r>
              <w:rPr>
                <w:rFonts w:ascii="宋体" w:hAnsi="宋体" w:hint="eastAsia"/>
                <w:sz w:val="21"/>
              </w:rPr>
              <w:t>收款人户名</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录入实际收款人户名</w:t>
            </w:r>
          </w:p>
        </w:tc>
      </w:tr>
      <w:tr w:rsidR="004A1DF5">
        <w:trPr>
          <w:trHeight w:val="363"/>
        </w:trPr>
        <w:tc>
          <w:tcPr>
            <w:tcW w:w="1980" w:type="dxa"/>
          </w:tcPr>
          <w:p w:rsidR="004A1DF5" w:rsidRDefault="004A1DF5">
            <w:pPr>
              <w:spacing w:line="240" w:lineRule="auto"/>
              <w:rPr>
                <w:rFonts w:ascii="宋体" w:hAnsi="宋体"/>
                <w:sz w:val="21"/>
              </w:rPr>
            </w:pPr>
            <w:r>
              <w:rPr>
                <w:rFonts w:ascii="宋体" w:hAnsi="宋体" w:hint="eastAsia"/>
                <w:sz w:val="21"/>
              </w:rPr>
              <w:t>收款人开户行</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录入实际收款人开户行</w:t>
            </w:r>
          </w:p>
        </w:tc>
      </w:tr>
    </w:tbl>
    <w:p w:rsidR="004A1DF5" w:rsidRDefault="004A1DF5">
      <w:pPr>
        <w:rPr>
          <w:rFonts w:ascii="宋体" w:hAnsi="宋体"/>
        </w:rPr>
      </w:pPr>
      <w:r>
        <w:rPr>
          <w:rFonts w:ascii="宋体" w:hAnsi="宋体" w:hint="eastAsia"/>
        </w:rPr>
        <w:t>3、批量复核界面操作要点：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620"/>
        <w:gridCol w:w="4680"/>
      </w:tblGrid>
      <w:tr w:rsidR="004A1DF5">
        <w:trPr>
          <w:trHeight w:val="442"/>
          <w:tblHeader/>
        </w:trPr>
        <w:tc>
          <w:tcPr>
            <w:tcW w:w="1980" w:type="dxa"/>
          </w:tcPr>
          <w:p w:rsidR="004A1DF5" w:rsidRDefault="004A1DF5">
            <w:pPr>
              <w:spacing w:line="240" w:lineRule="auto"/>
              <w:jc w:val="center"/>
              <w:rPr>
                <w:b/>
                <w:bCs/>
                <w:sz w:val="21"/>
              </w:rPr>
            </w:pPr>
            <w:r>
              <w:rPr>
                <w:rFonts w:hint="eastAsia"/>
                <w:b/>
                <w:bCs/>
                <w:sz w:val="21"/>
              </w:rPr>
              <w:t>要素名称</w:t>
            </w:r>
          </w:p>
        </w:tc>
        <w:tc>
          <w:tcPr>
            <w:tcW w:w="1620" w:type="dxa"/>
          </w:tcPr>
          <w:p w:rsidR="004A1DF5" w:rsidRDefault="004A1DF5">
            <w:pPr>
              <w:spacing w:line="240" w:lineRule="auto"/>
              <w:rPr>
                <w:b/>
                <w:bCs/>
                <w:sz w:val="21"/>
              </w:rPr>
            </w:pPr>
            <w:r>
              <w:rPr>
                <w:rFonts w:hint="eastAsia"/>
                <w:b/>
                <w:bCs/>
                <w:sz w:val="21"/>
              </w:rPr>
              <w:t>输入方式</w:t>
            </w:r>
          </w:p>
        </w:tc>
        <w:tc>
          <w:tcPr>
            <w:tcW w:w="4680" w:type="dxa"/>
          </w:tcPr>
          <w:p w:rsidR="004A1DF5" w:rsidRDefault="004A1DF5">
            <w:pPr>
              <w:spacing w:line="240" w:lineRule="auto"/>
              <w:jc w:val="center"/>
              <w:rPr>
                <w:b/>
                <w:bCs/>
                <w:sz w:val="21"/>
              </w:rPr>
            </w:pPr>
            <w:r>
              <w:rPr>
                <w:rFonts w:hint="eastAsia"/>
                <w:b/>
                <w:bCs/>
                <w:sz w:val="21"/>
              </w:rPr>
              <w:t>描述</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兑付批次</w:t>
            </w:r>
          </w:p>
        </w:tc>
        <w:tc>
          <w:tcPr>
            <w:tcW w:w="1620" w:type="dxa"/>
          </w:tcPr>
          <w:p w:rsidR="004A1DF5" w:rsidRDefault="004A1DF5">
            <w:pPr>
              <w:spacing w:line="240" w:lineRule="auto"/>
              <w:rPr>
                <w:rFonts w:ascii="宋体" w:hAnsi="宋体"/>
                <w:sz w:val="21"/>
              </w:rPr>
            </w:pPr>
            <w:r>
              <w:rPr>
                <w:rFonts w:ascii="宋体" w:hAnsi="宋体" w:hint="eastAsia"/>
                <w:sz w:val="21"/>
              </w:rPr>
              <w:t>显示项</w:t>
            </w:r>
          </w:p>
        </w:tc>
        <w:tc>
          <w:tcPr>
            <w:tcW w:w="4680" w:type="dxa"/>
          </w:tcPr>
          <w:p w:rsidR="004A1DF5" w:rsidRDefault="004A1DF5">
            <w:pPr>
              <w:spacing w:line="240" w:lineRule="auto"/>
              <w:rPr>
                <w:rFonts w:ascii="宋体" w:hAnsi="宋体"/>
                <w:sz w:val="21"/>
              </w:rPr>
            </w:pPr>
            <w:r>
              <w:rPr>
                <w:rFonts w:ascii="宋体" w:hAnsi="宋体" w:hint="eastAsia"/>
                <w:sz w:val="21"/>
              </w:rPr>
              <w:t>根据日期号和机构号产生</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汇票种类</w:t>
            </w:r>
          </w:p>
        </w:tc>
        <w:tc>
          <w:tcPr>
            <w:tcW w:w="1620" w:type="dxa"/>
          </w:tcPr>
          <w:p w:rsidR="004A1DF5" w:rsidRDefault="004A1DF5">
            <w:pPr>
              <w:spacing w:line="240" w:lineRule="auto"/>
              <w:rPr>
                <w:rFonts w:ascii="宋体" w:hAnsi="宋体"/>
                <w:sz w:val="21"/>
              </w:rPr>
            </w:pPr>
            <w:r>
              <w:rPr>
                <w:rFonts w:ascii="宋体" w:hAnsi="宋体" w:hint="eastAsia"/>
                <w:sz w:val="21"/>
              </w:rPr>
              <w:t>选择项</w:t>
            </w:r>
          </w:p>
        </w:tc>
        <w:tc>
          <w:tcPr>
            <w:tcW w:w="4680" w:type="dxa"/>
          </w:tcPr>
          <w:p w:rsidR="004A1DF5" w:rsidRDefault="004A1DF5">
            <w:pPr>
              <w:spacing w:line="240" w:lineRule="auto"/>
              <w:rPr>
                <w:rFonts w:ascii="宋体" w:hAnsi="宋体"/>
                <w:sz w:val="21"/>
              </w:rPr>
            </w:pPr>
            <w:r>
              <w:rPr>
                <w:rFonts w:ascii="宋体" w:hAnsi="宋体" w:hint="eastAsia"/>
                <w:sz w:val="21"/>
              </w:rPr>
              <w:t>选择兑付汇票种类</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汇票号码</w:t>
            </w:r>
          </w:p>
        </w:tc>
        <w:tc>
          <w:tcPr>
            <w:tcW w:w="1620" w:type="dxa"/>
          </w:tcPr>
          <w:p w:rsidR="004A1DF5" w:rsidRDefault="004A1DF5">
            <w:pPr>
              <w:spacing w:line="240" w:lineRule="auto"/>
              <w:rPr>
                <w:rFonts w:ascii="宋体" w:hAnsi="宋体"/>
                <w:sz w:val="21"/>
              </w:rPr>
            </w:pPr>
            <w:r>
              <w:rPr>
                <w:rFonts w:ascii="宋体" w:hAnsi="宋体" w:hint="eastAsia"/>
                <w:sz w:val="21"/>
              </w:rPr>
              <w:t>输入项</w:t>
            </w:r>
          </w:p>
        </w:tc>
        <w:tc>
          <w:tcPr>
            <w:tcW w:w="4680" w:type="dxa"/>
          </w:tcPr>
          <w:p w:rsidR="004A1DF5" w:rsidRDefault="004A1DF5">
            <w:pPr>
              <w:spacing w:line="240" w:lineRule="auto"/>
              <w:rPr>
                <w:rFonts w:ascii="宋体" w:hAnsi="宋体"/>
                <w:sz w:val="21"/>
              </w:rPr>
            </w:pPr>
            <w:r>
              <w:rPr>
                <w:rFonts w:ascii="宋体" w:hAnsi="宋体" w:hint="eastAsia"/>
                <w:sz w:val="21"/>
              </w:rPr>
              <w:t>录入汇票号码</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汇票金额</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sz w:val="21"/>
              </w:rPr>
            </w:pPr>
            <w:r>
              <w:rPr>
                <w:rFonts w:hint="eastAsia"/>
                <w:sz w:val="21"/>
              </w:rPr>
              <w:t>录入汇票金额</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兑付金额</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录入兑付金额</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多余金额</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录入多余款金额</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兑付日期</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录入当天日期</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兑付行号</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sz w:val="21"/>
              </w:rPr>
            </w:pPr>
            <w:r>
              <w:rPr>
                <w:rFonts w:hint="eastAsia"/>
                <w:sz w:val="21"/>
              </w:rPr>
              <w:t>录入实际兑付行行号</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收款人账号</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录入实际收款人账号</w:t>
            </w:r>
          </w:p>
        </w:tc>
      </w:tr>
      <w:tr w:rsidR="004A1DF5">
        <w:trPr>
          <w:trHeight w:val="361"/>
        </w:trPr>
        <w:tc>
          <w:tcPr>
            <w:tcW w:w="1980" w:type="dxa"/>
          </w:tcPr>
          <w:p w:rsidR="004A1DF5" w:rsidRDefault="004A1DF5">
            <w:pPr>
              <w:spacing w:line="240" w:lineRule="auto"/>
              <w:rPr>
                <w:rFonts w:ascii="宋体" w:hAnsi="宋体"/>
                <w:sz w:val="21"/>
              </w:rPr>
            </w:pPr>
            <w:r>
              <w:rPr>
                <w:rFonts w:ascii="宋体" w:hAnsi="宋体" w:hint="eastAsia"/>
                <w:sz w:val="21"/>
              </w:rPr>
              <w:t>收款人户名</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录入实际收款人户名</w:t>
            </w:r>
          </w:p>
        </w:tc>
      </w:tr>
      <w:tr w:rsidR="004A1DF5">
        <w:trPr>
          <w:trHeight w:val="363"/>
        </w:trPr>
        <w:tc>
          <w:tcPr>
            <w:tcW w:w="1980" w:type="dxa"/>
          </w:tcPr>
          <w:p w:rsidR="004A1DF5" w:rsidRDefault="004A1DF5">
            <w:pPr>
              <w:spacing w:line="240" w:lineRule="auto"/>
              <w:rPr>
                <w:rFonts w:ascii="宋体" w:hAnsi="宋体"/>
                <w:sz w:val="21"/>
              </w:rPr>
            </w:pPr>
            <w:r>
              <w:rPr>
                <w:rFonts w:ascii="宋体" w:hAnsi="宋体" w:hint="eastAsia"/>
                <w:sz w:val="21"/>
              </w:rPr>
              <w:t>收款人开户行</w:t>
            </w:r>
          </w:p>
        </w:tc>
        <w:tc>
          <w:tcPr>
            <w:tcW w:w="1620" w:type="dxa"/>
          </w:tcPr>
          <w:p w:rsidR="004A1DF5" w:rsidRDefault="004A1DF5">
            <w:pPr>
              <w:spacing w:line="240" w:lineRule="auto"/>
              <w:rPr>
                <w:rFonts w:ascii="宋体" w:hAnsi="宋体"/>
                <w:sz w:val="21"/>
              </w:rPr>
            </w:pPr>
            <w:r>
              <w:rPr>
                <w:rFonts w:ascii="宋体" w:hAnsi="宋体" w:hint="eastAsia"/>
                <w:sz w:val="21"/>
              </w:rPr>
              <w:t>必须项</w:t>
            </w:r>
          </w:p>
        </w:tc>
        <w:tc>
          <w:tcPr>
            <w:tcW w:w="4680" w:type="dxa"/>
          </w:tcPr>
          <w:p w:rsidR="004A1DF5" w:rsidRDefault="004A1DF5">
            <w:pPr>
              <w:spacing w:line="240" w:lineRule="auto"/>
              <w:rPr>
                <w:rFonts w:ascii="宋体" w:hAnsi="宋体"/>
                <w:sz w:val="21"/>
              </w:rPr>
            </w:pPr>
            <w:r>
              <w:rPr>
                <w:rFonts w:ascii="宋体" w:hAnsi="宋体" w:hint="eastAsia"/>
                <w:sz w:val="21"/>
              </w:rPr>
              <w:t>录入实际收款人开户行</w:t>
            </w:r>
          </w:p>
        </w:tc>
      </w:tr>
    </w:tbl>
    <w:p w:rsidR="004A1DF5" w:rsidRDefault="004A1DF5">
      <w:pPr>
        <w:rPr>
          <w:rFonts w:ascii="宋体" w:hAnsi="宋体"/>
        </w:rPr>
      </w:pP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、批量兑付经办操作步骤：</w:t>
      </w:r>
    </w:p>
    <w:p w:rsidR="004A1DF5" w:rsidRDefault="004A1DF5">
      <w:pPr>
        <w:ind w:firstLineChars="200" w:firstLine="480"/>
        <w:rPr>
          <w:rFonts w:ascii="宋体" w:hAnsi="宋体"/>
        </w:rPr>
      </w:pPr>
      <w:r>
        <w:rPr>
          <w:rFonts w:ascii="宋体" w:hAnsi="宋体" w:hint="eastAsia"/>
        </w:rPr>
        <w:t>（1）</w:t>
      </w:r>
      <w:r>
        <w:rPr>
          <w:rFonts w:hint="eastAsia"/>
        </w:rPr>
        <w:t>经办用户选择“系统导航”－“结算业务”－“银行汇票”－“汇票兑付”－“兑付汇票批量兑付”或在“业务代码”处输入</w:t>
      </w:r>
      <w:r>
        <w:rPr>
          <w:rFonts w:hint="eastAsia"/>
        </w:rPr>
        <w:t>5529</w:t>
      </w:r>
      <w:r>
        <w:rPr>
          <w:rFonts w:hint="eastAsia"/>
        </w:rPr>
        <w:t>，进入“兑付汇票－批量兑付”界面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（2）选择“批量兑付”，进入批量兑付主窗体。</w:t>
      </w:r>
    </w:p>
    <w:p w:rsidR="004A1DF5" w:rsidRDefault="004A1DF5">
      <w:pPr>
        <w:ind w:firstLineChars="200" w:firstLine="480"/>
        <w:rPr>
          <w:rFonts w:ascii="宋体" w:hAnsi="宋体"/>
        </w:rPr>
      </w:pPr>
      <w:r>
        <w:rPr>
          <w:rFonts w:ascii="宋体" w:hAnsi="宋体" w:hint="eastAsia"/>
        </w:rPr>
        <w:t>（3）输入处理日期，产生兑付批次，进入批量兑付经办界面，录入银行汇票兑付信息；</w:t>
      </w:r>
    </w:p>
    <w:p w:rsidR="004A1DF5" w:rsidRDefault="004A1DF5">
      <w:pPr>
        <w:ind w:firstLineChars="200" w:firstLine="480"/>
        <w:rPr>
          <w:rFonts w:ascii="宋体" w:hAnsi="宋体"/>
        </w:rPr>
      </w:pPr>
      <w:r>
        <w:rPr>
          <w:rFonts w:ascii="宋体" w:hAnsi="宋体" w:hint="eastAsia"/>
        </w:rPr>
        <w:t>（4）选择“确定”，完成一笔汇票的兑付经办，继续录入下一笔银行汇票兑付信息。</w:t>
      </w:r>
    </w:p>
    <w:p w:rsidR="004A1DF5" w:rsidRDefault="004A1DF5">
      <w:pPr>
        <w:ind w:firstLineChars="200" w:firstLine="480"/>
        <w:rPr>
          <w:rFonts w:ascii="宋体" w:hAnsi="宋体"/>
        </w:rPr>
      </w:pPr>
      <w:r>
        <w:rPr>
          <w:rFonts w:ascii="宋体" w:hAnsi="宋体" w:hint="eastAsia"/>
        </w:rPr>
        <w:t>（5）录入完所有兑付汇票的信息后，选择“关闭”，退出批量兑付经办界面。</w:t>
      </w:r>
    </w:p>
    <w:p w:rsidR="004A1DF5" w:rsidRDefault="004A1DF5">
      <w:pPr>
        <w:ind w:firstLineChars="200" w:firstLine="480"/>
        <w:rPr>
          <w:rFonts w:ascii="宋体" w:hAnsi="宋体"/>
        </w:rPr>
      </w:pPr>
      <w:r>
        <w:rPr>
          <w:rFonts w:ascii="宋体" w:hAnsi="宋体" w:hint="eastAsia"/>
        </w:rPr>
        <w:t>2、批量兑付复核操作步骤：</w:t>
      </w:r>
    </w:p>
    <w:p w:rsidR="004A1DF5" w:rsidRDefault="004A1DF5">
      <w:pPr>
        <w:ind w:firstLineChars="200" w:firstLine="480"/>
        <w:rPr>
          <w:rFonts w:ascii="宋体" w:hAnsi="宋体"/>
        </w:rPr>
      </w:pPr>
      <w:r>
        <w:rPr>
          <w:rFonts w:ascii="宋体" w:hAnsi="宋体" w:hint="eastAsia"/>
        </w:rPr>
        <w:t>（1）</w:t>
      </w:r>
      <w:r>
        <w:rPr>
          <w:rFonts w:hint="eastAsia"/>
        </w:rPr>
        <w:t>复核用户选择“系统导航”－“结算业务”－“银行汇票”－“汇票</w:t>
      </w:r>
      <w:r>
        <w:rPr>
          <w:rFonts w:hint="eastAsia"/>
        </w:rPr>
        <w:lastRenderedPageBreak/>
        <w:t>兑付”－“兑付汇票－批量兑付”或在“业务代码”处输入“</w:t>
      </w:r>
      <w:r>
        <w:rPr>
          <w:rFonts w:hint="eastAsia"/>
        </w:rPr>
        <w:t>5529</w:t>
      </w:r>
      <w:r>
        <w:rPr>
          <w:rFonts w:hint="eastAsia"/>
        </w:rPr>
        <w:t>”，进入“兑付汇票－批量兑付”界面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（2）输入处理日期，选择“查询”，系统显现该批量汇票的信息。</w:t>
      </w:r>
    </w:p>
    <w:p w:rsidR="004A1DF5" w:rsidRDefault="004A1DF5">
      <w:pPr>
        <w:ind w:firstLineChars="200" w:firstLine="480"/>
        <w:rPr>
          <w:rFonts w:ascii="宋体" w:hAnsi="宋体"/>
        </w:rPr>
      </w:pPr>
      <w:r>
        <w:rPr>
          <w:rFonts w:ascii="宋体" w:hAnsi="宋体" w:hint="eastAsia"/>
        </w:rPr>
        <w:t>（3）选择“批量复核”，进入批量复核操作界面，录入银行汇票兑付信息。</w:t>
      </w:r>
    </w:p>
    <w:p w:rsidR="004A1DF5" w:rsidRDefault="004A1DF5">
      <w:pPr>
        <w:ind w:firstLineChars="200" w:firstLine="480"/>
        <w:rPr>
          <w:rFonts w:ascii="宋体" w:hAnsi="宋体"/>
        </w:rPr>
      </w:pPr>
      <w:r>
        <w:rPr>
          <w:rFonts w:ascii="宋体" w:hAnsi="宋体" w:hint="eastAsia"/>
        </w:rPr>
        <w:t>（4）如选择“确定”，则复核通过，该笔汇票兑付完毕，继续录入下一笔银行汇票兑付信息；</w:t>
      </w:r>
    </w:p>
    <w:p w:rsidR="004A1DF5" w:rsidRDefault="004A1DF5">
      <w:pPr>
        <w:ind w:firstLineChars="200" w:firstLine="480"/>
        <w:rPr>
          <w:rFonts w:ascii="宋体" w:hAnsi="宋体"/>
        </w:rPr>
      </w:pPr>
      <w:r>
        <w:rPr>
          <w:rFonts w:ascii="宋体" w:hAnsi="宋体" w:hint="eastAsia"/>
        </w:rPr>
        <w:t>（5）录入完所有兑付汇票的信息后，选择“关闭”，退出批量兑付复核界面。</w:t>
      </w:r>
    </w:p>
    <w:p w:rsidR="004A1DF5" w:rsidRDefault="004A1DF5" w:rsidP="0004090F">
      <w:pPr>
        <w:pStyle w:val="5"/>
      </w:pPr>
      <w:r>
        <w:rPr>
          <w:rFonts w:hint="eastAsia"/>
        </w:rPr>
        <w:t>十四、结清汇票经办（业务代码</w:t>
      </w:r>
      <w:r>
        <w:rPr>
          <w:rFonts w:hint="eastAsia"/>
        </w:rPr>
        <w:t>5545</w:t>
      </w:r>
      <w:r>
        <w:rPr>
          <w:rFonts w:hint="eastAsia"/>
        </w:rPr>
        <w:t>）</w:t>
      </w:r>
    </w:p>
    <w:p w:rsidR="004A1DF5" w:rsidRDefault="004A1DF5">
      <w:pPr>
        <w:pStyle w:val="6"/>
      </w:pPr>
      <w:r>
        <w:rPr>
          <w:rFonts w:hint="eastAsia"/>
        </w:rPr>
        <w:t>（一）功能介绍</w:t>
      </w:r>
    </w:p>
    <w:p w:rsidR="004A1DF5" w:rsidRDefault="004A1DF5">
      <w:pPr>
        <w:ind w:firstLine="437"/>
      </w:pPr>
      <w:r>
        <w:rPr>
          <w:rFonts w:ascii="宋体" w:hAnsi="宋体" w:hint="eastAsia"/>
        </w:rPr>
        <w:t>1、银行汇票结清经办是指：经办用户对已兑付的银行汇票，办理多余款入账等相关账务结清的操作。使用挂账单和现金单签发的银行汇票，且有多余款的情况下（即申请书信息中没有多余款入账户口），才需要进行结清操作，否则系统在兑付后自动进行结清操作</w:t>
      </w:r>
      <w:r>
        <w:rPr>
          <w:rFonts w:hint="eastAsia"/>
        </w:rPr>
        <w:t>。</w:t>
      </w:r>
    </w:p>
    <w:p w:rsidR="004A1DF5" w:rsidRDefault="004A1DF5">
      <w:pPr>
        <w:ind w:firstLine="437"/>
        <w:rPr>
          <w:rFonts w:ascii="宋体" w:hAnsi="宋体"/>
        </w:rPr>
      </w:pPr>
      <w:r>
        <w:rPr>
          <w:rFonts w:ascii="宋体" w:hAnsi="宋体" w:hint="eastAsia"/>
        </w:rPr>
        <w:t>2、汇票结清中银行汇票多余款入账可以支持入客户账、现金汇票付现金（调用现金管理系统）、挂账功能。</w:t>
      </w:r>
    </w:p>
    <w:p w:rsidR="004A1DF5" w:rsidRDefault="004A1DF5">
      <w:pPr>
        <w:pStyle w:val="6"/>
      </w:pPr>
      <w:r>
        <w:rPr>
          <w:rFonts w:hint="eastAsia"/>
        </w:rPr>
        <w:t>（二）操作要点</w:t>
      </w:r>
    </w:p>
    <w:p w:rsidR="004A1DF5" w:rsidRDefault="004A1DF5">
      <w:pPr>
        <w:ind w:firstLineChars="200" w:firstLine="480"/>
      </w:pPr>
      <w:r>
        <w:rPr>
          <w:rFonts w:hint="eastAsia"/>
        </w:rPr>
        <w:t>结清相关界面操作要点：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80"/>
        <w:gridCol w:w="1440"/>
        <w:gridCol w:w="4860"/>
      </w:tblGrid>
      <w:tr w:rsidR="004A1DF5">
        <w:trPr>
          <w:tblHeader/>
        </w:trPr>
        <w:tc>
          <w:tcPr>
            <w:tcW w:w="1980" w:type="dxa"/>
          </w:tcPr>
          <w:p w:rsidR="004A1DF5" w:rsidRDefault="004A1DF5">
            <w:pPr>
              <w:spacing w:line="240" w:lineRule="auto"/>
              <w:jc w:val="center"/>
              <w:rPr>
                <w:b/>
                <w:bCs/>
                <w:sz w:val="21"/>
              </w:rPr>
            </w:pPr>
            <w:r>
              <w:rPr>
                <w:rFonts w:hint="eastAsia"/>
                <w:b/>
                <w:bCs/>
                <w:sz w:val="21"/>
              </w:rPr>
              <w:t>要素名称</w:t>
            </w:r>
          </w:p>
        </w:tc>
        <w:tc>
          <w:tcPr>
            <w:tcW w:w="1440" w:type="dxa"/>
          </w:tcPr>
          <w:p w:rsidR="004A1DF5" w:rsidRDefault="004A1DF5">
            <w:pPr>
              <w:spacing w:line="240" w:lineRule="auto"/>
              <w:rPr>
                <w:b/>
                <w:bCs/>
                <w:sz w:val="21"/>
              </w:rPr>
            </w:pPr>
            <w:r>
              <w:rPr>
                <w:rFonts w:hint="eastAsia"/>
                <w:b/>
                <w:bCs/>
                <w:sz w:val="21"/>
              </w:rPr>
              <w:t>输入方式</w:t>
            </w:r>
          </w:p>
        </w:tc>
        <w:tc>
          <w:tcPr>
            <w:tcW w:w="4860" w:type="dxa"/>
          </w:tcPr>
          <w:p w:rsidR="004A1DF5" w:rsidRDefault="004A1DF5">
            <w:pPr>
              <w:spacing w:line="240" w:lineRule="auto"/>
              <w:jc w:val="center"/>
              <w:rPr>
                <w:b/>
                <w:bCs/>
                <w:sz w:val="21"/>
              </w:rPr>
            </w:pPr>
            <w:r>
              <w:rPr>
                <w:rFonts w:hint="eastAsia"/>
                <w:b/>
                <w:bCs/>
                <w:sz w:val="21"/>
              </w:rPr>
              <w:t>描述</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结清日期</w:t>
            </w:r>
          </w:p>
        </w:tc>
        <w:tc>
          <w:tcPr>
            <w:tcW w:w="1440" w:type="dxa"/>
          </w:tcPr>
          <w:p w:rsidR="004A1DF5" w:rsidRDefault="004A1DF5">
            <w:pPr>
              <w:spacing w:line="240" w:lineRule="auto"/>
              <w:rPr>
                <w:rFonts w:ascii="宋体" w:hAnsi="宋体"/>
                <w:sz w:val="21"/>
              </w:rPr>
            </w:pPr>
            <w:r>
              <w:rPr>
                <w:rFonts w:ascii="宋体" w:hAnsi="宋体" w:hint="eastAsia"/>
                <w:sz w:val="21"/>
              </w:rPr>
              <w:t>显示项</w:t>
            </w:r>
          </w:p>
        </w:tc>
        <w:tc>
          <w:tcPr>
            <w:tcW w:w="4860" w:type="dxa"/>
          </w:tcPr>
          <w:p w:rsidR="004A1DF5" w:rsidRDefault="004A1DF5">
            <w:pPr>
              <w:spacing w:line="240" w:lineRule="auto"/>
              <w:rPr>
                <w:rFonts w:ascii="宋体" w:hAnsi="宋体"/>
                <w:sz w:val="21"/>
              </w:rPr>
            </w:pPr>
            <w:r>
              <w:rPr>
                <w:rFonts w:ascii="宋体" w:hAnsi="宋体" w:hint="eastAsia"/>
                <w:sz w:val="21"/>
              </w:rPr>
              <w:t>系统自动显示当天日期</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多余金额</w:t>
            </w:r>
          </w:p>
        </w:tc>
        <w:tc>
          <w:tcPr>
            <w:tcW w:w="1440" w:type="dxa"/>
          </w:tcPr>
          <w:p w:rsidR="004A1DF5" w:rsidRDefault="004A1DF5">
            <w:pPr>
              <w:spacing w:line="240" w:lineRule="auto"/>
              <w:rPr>
                <w:rFonts w:ascii="宋体" w:hAnsi="宋体"/>
                <w:sz w:val="21"/>
              </w:rPr>
            </w:pPr>
            <w:r>
              <w:rPr>
                <w:rFonts w:ascii="宋体" w:hAnsi="宋体" w:hint="eastAsia"/>
                <w:sz w:val="21"/>
              </w:rPr>
              <w:t>显示项</w:t>
            </w:r>
          </w:p>
        </w:tc>
        <w:tc>
          <w:tcPr>
            <w:tcW w:w="4860" w:type="dxa"/>
          </w:tcPr>
          <w:p w:rsidR="004A1DF5" w:rsidRDefault="004A1DF5">
            <w:pPr>
              <w:spacing w:line="240" w:lineRule="auto"/>
              <w:rPr>
                <w:rFonts w:ascii="宋体" w:hAnsi="宋体"/>
                <w:sz w:val="21"/>
              </w:rPr>
            </w:pPr>
            <w:r>
              <w:rPr>
                <w:rFonts w:ascii="宋体" w:hAnsi="宋体" w:hint="eastAsia"/>
                <w:sz w:val="21"/>
              </w:rPr>
              <w:t>系统自动显示多余金额</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入客户账</w:t>
            </w:r>
          </w:p>
        </w:tc>
        <w:tc>
          <w:tcPr>
            <w:tcW w:w="1440" w:type="dxa"/>
          </w:tcPr>
          <w:p w:rsidR="004A1DF5" w:rsidRDefault="004A1DF5">
            <w:pPr>
              <w:spacing w:line="240" w:lineRule="auto"/>
              <w:rPr>
                <w:rFonts w:ascii="宋体" w:hAnsi="宋体"/>
                <w:sz w:val="21"/>
              </w:rPr>
            </w:pPr>
            <w:r>
              <w:rPr>
                <w:rFonts w:ascii="宋体" w:hAnsi="宋体" w:hint="eastAsia"/>
                <w:sz w:val="21"/>
              </w:rPr>
              <w:t>必须</w:t>
            </w:r>
          </w:p>
        </w:tc>
        <w:tc>
          <w:tcPr>
            <w:tcW w:w="4860" w:type="dxa"/>
          </w:tcPr>
          <w:p w:rsidR="004A1DF5" w:rsidRDefault="004A1DF5">
            <w:pPr>
              <w:spacing w:line="240" w:lineRule="auto"/>
              <w:rPr>
                <w:rFonts w:ascii="宋体" w:hAnsi="宋体"/>
                <w:sz w:val="21"/>
              </w:rPr>
            </w:pPr>
            <w:r>
              <w:rPr>
                <w:rFonts w:ascii="宋体" w:hAnsi="宋体" w:hint="eastAsia"/>
                <w:sz w:val="21"/>
              </w:rPr>
              <w:t>选择需入账的账户</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入账金额</w:t>
            </w:r>
          </w:p>
        </w:tc>
        <w:tc>
          <w:tcPr>
            <w:tcW w:w="1440" w:type="dxa"/>
          </w:tcPr>
          <w:p w:rsidR="004A1DF5" w:rsidRDefault="004A1DF5">
            <w:pPr>
              <w:spacing w:line="240" w:lineRule="auto"/>
              <w:rPr>
                <w:rFonts w:ascii="宋体" w:hAnsi="宋体"/>
                <w:sz w:val="21"/>
              </w:rPr>
            </w:pPr>
            <w:r>
              <w:rPr>
                <w:rFonts w:ascii="宋体" w:hAnsi="宋体" w:hint="eastAsia"/>
                <w:sz w:val="21"/>
              </w:rPr>
              <w:t>必须</w:t>
            </w:r>
          </w:p>
        </w:tc>
        <w:tc>
          <w:tcPr>
            <w:tcW w:w="4860" w:type="dxa"/>
          </w:tcPr>
          <w:p w:rsidR="004A1DF5" w:rsidRDefault="004A1DF5">
            <w:pPr>
              <w:spacing w:line="240" w:lineRule="auto"/>
              <w:rPr>
                <w:rFonts w:ascii="宋体" w:hAnsi="宋体"/>
                <w:sz w:val="21"/>
              </w:rPr>
            </w:pPr>
            <w:r>
              <w:rPr>
                <w:rFonts w:ascii="宋体" w:hAnsi="宋体" w:hint="eastAsia"/>
                <w:sz w:val="21"/>
              </w:rPr>
              <w:t>输入待结清金额</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名称</w:t>
            </w:r>
          </w:p>
        </w:tc>
        <w:tc>
          <w:tcPr>
            <w:tcW w:w="1440" w:type="dxa"/>
          </w:tcPr>
          <w:p w:rsidR="004A1DF5" w:rsidRDefault="004A1DF5">
            <w:pPr>
              <w:spacing w:line="240" w:lineRule="auto"/>
              <w:rPr>
                <w:rFonts w:ascii="宋体" w:hAnsi="宋体"/>
                <w:sz w:val="21"/>
              </w:rPr>
            </w:pPr>
            <w:r>
              <w:rPr>
                <w:rFonts w:ascii="宋体" w:hAnsi="宋体" w:hint="eastAsia"/>
                <w:sz w:val="21"/>
              </w:rPr>
              <w:t>显示项</w:t>
            </w:r>
          </w:p>
        </w:tc>
        <w:tc>
          <w:tcPr>
            <w:tcW w:w="4860" w:type="dxa"/>
          </w:tcPr>
          <w:p w:rsidR="004A1DF5" w:rsidRDefault="004A1DF5">
            <w:pPr>
              <w:spacing w:line="240" w:lineRule="auto"/>
              <w:rPr>
                <w:rFonts w:ascii="宋体" w:hAnsi="宋体"/>
                <w:sz w:val="21"/>
              </w:rPr>
            </w:pPr>
            <w:r>
              <w:rPr>
                <w:rFonts w:ascii="宋体" w:hAnsi="宋体" w:hint="eastAsia"/>
                <w:sz w:val="21"/>
              </w:rPr>
              <w:t>根据入账账号显示户名</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现金取款单号</w:t>
            </w:r>
          </w:p>
        </w:tc>
        <w:tc>
          <w:tcPr>
            <w:tcW w:w="1440" w:type="dxa"/>
          </w:tcPr>
          <w:p w:rsidR="004A1DF5" w:rsidRDefault="004A1DF5">
            <w:pPr>
              <w:spacing w:line="240" w:lineRule="auto"/>
              <w:rPr>
                <w:rFonts w:ascii="宋体" w:hAnsi="宋体"/>
                <w:sz w:val="21"/>
              </w:rPr>
            </w:pPr>
            <w:r>
              <w:rPr>
                <w:rFonts w:ascii="宋体" w:hAnsi="宋体" w:hint="eastAsia"/>
                <w:sz w:val="21"/>
              </w:rPr>
              <w:t>显示项</w:t>
            </w:r>
          </w:p>
        </w:tc>
        <w:tc>
          <w:tcPr>
            <w:tcW w:w="4860" w:type="dxa"/>
          </w:tcPr>
          <w:p w:rsidR="004A1DF5" w:rsidRDefault="004A1DF5">
            <w:pPr>
              <w:spacing w:line="240" w:lineRule="auto"/>
              <w:rPr>
                <w:rFonts w:ascii="宋体" w:hAnsi="宋体"/>
                <w:sz w:val="21"/>
              </w:rPr>
            </w:pPr>
            <w:r>
              <w:rPr>
                <w:rFonts w:ascii="宋体" w:hAnsi="宋体" w:hint="eastAsia"/>
                <w:sz w:val="21"/>
              </w:rPr>
              <w:t>如果是取现金则显示“现金单号”</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现金金额</w:t>
            </w:r>
          </w:p>
        </w:tc>
        <w:tc>
          <w:tcPr>
            <w:tcW w:w="1440" w:type="dxa"/>
          </w:tcPr>
          <w:p w:rsidR="004A1DF5" w:rsidRDefault="004A1DF5">
            <w:pPr>
              <w:spacing w:line="240" w:lineRule="auto"/>
              <w:rPr>
                <w:sz w:val="21"/>
              </w:rPr>
            </w:pPr>
            <w:r>
              <w:rPr>
                <w:rFonts w:ascii="宋体" w:hAnsi="宋体" w:hint="eastAsia"/>
                <w:sz w:val="21"/>
              </w:rPr>
              <w:t>必须</w:t>
            </w:r>
          </w:p>
        </w:tc>
        <w:tc>
          <w:tcPr>
            <w:tcW w:w="4860" w:type="dxa"/>
          </w:tcPr>
          <w:p w:rsidR="004A1DF5" w:rsidRDefault="004A1DF5">
            <w:pPr>
              <w:spacing w:line="240" w:lineRule="auto"/>
              <w:rPr>
                <w:rFonts w:ascii="宋体" w:hAnsi="宋体"/>
                <w:sz w:val="21"/>
              </w:rPr>
            </w:pPr>
            <w:r>
              <w:rPr>
                <w:rFonts w:ascii="宋体" w:hAnsi="宋体" w:hint="eastAsia"/>
                <w:sz w:val="21"/>
              </w:rPr>
              <w:t>现金汇票付现金时录入</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挂账账户</w:t>
            </w:r>
          </w:p>
        </w:tc>
        <w:tc>
          <w:tcPr>
            <w:tcW w:w="1440" w:type="dxa"/>
          </w:tcPr>
          <w:p w:rsidR="004A1DF5" w:rsidRDefault="004A1DF5">
            <w:pPr>
              <w:spacing w:line="240" w:lineRule="auto"/>
              <w:rPr>
                <w:sz w:val="21"/>
              </w:rPr>
            </w:pPr>
            <w:r>
              <w:rPr>
                <w:rFonts w:ascii="宋体" w:hAnsi="宋体" w:hint="eastAsia"/>
                <w:sz w:val="21"/>
              </w:rPr>
              <w:t>必须</w:t>
            </w:r>
          </w:p>
        </w:tc>
        <w:tc>
          <w:tcPr>
            <w:tcW w:w="4860" w:type="dxa"/>
          </w:tcPr>
          <w:p w:rsidR="004A1DF5" w:rsidRDefault="004A1DF5">
            <w:pPr>
              <w:spacing w:line="240" w:lineRule="auto"/>
              <w:rPr>
                <w:rFonts w:ascii="宋体" w:hAnsi="宋体"/>
                <w:sz w:val="21"/>
              </w:rPr>
            </w:pPr>
            <w:r>
              <w:rPr>
                <w:rFonts w:ascii="宋体" w:hAnsi="宋体" w:hint="eastAsia"/>
                <w:sz w:val="21"/>
              </w:rPr>
              <w:t>挂账时录入</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挂账金额</w:t>
            </w:r>
          </w:p>
        </w:tc>
        <w:tc>
          <w:tcPr>
            <w:tcW w:w="1440" w:type="dxa"/>
          </w:tcPr>
          <w:p w:rsidR="004A1DF5" w:rsidRDefault="004A1DF5">
            <w:pPr>
              <w:spacing w:line="240" w:lineRule="auto"/>
              <w:rPr>
                <w:sz w:val="21"/>
              </w:rPr>
            </w:pPr>
            <w:r>
              <w:rPr>
                <w:rFonts w:ascii="宋体" w:hAnsi="宋体" w:hint="eastAsia"/>
                <w:sz w:val="21"/>
              </w:rPr>
              <w:t>必须</w:t>
            </w:r>
          </w:p>
        </w:tc>
        <w:tc>
          <w:tcPr>
            <w:tcW w:w="4860" w:type="dxa"/>
          </w:tcPr>
          <w:p w:rsidR="004A1DF5" w:rsidRDefault="004A1DF5">
            <w:pPr>
              <w:spacing w:line="240" w:lineRule="auto"/>
              <w:rPr>
                <w:rFonts w:ascii="宋体" w:hAnsi="宋体"/>
                <w:sz w:val="21"/>
              </w:rPr>
            </w:pPr>
            <w:r>
              <w:rPr>
                <w:rFonts w:ascii="宋体" w:hAnsi="宋体" w:hint="eastAsia"/>
                <w:sz w:val="21"/>
              </w:rPr>
              <w:t>挂账时录入</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挂账单号</w:t>
            </w:r>
          </w:p>
        </w:tc>
        <w:tc>
          <w:tcPr>
            <w:tcW w:w="1440" w:type="dxa"/>
          </w:tcPr>
          <w:p w:rsidR="004A1DF5" w:rsidRDefault="004A1DF5">
            <w:pPr>
              <w:spacing w:line="240" w:lineRule="auto"/>
              <w:rPr>
                <w:rFonts w:ascii="宋体" w:hAnsi="宋体"/>
                <w:sz w:val="21"/>
              </w:rPr>
            </w:pPr>
            <w:r>
              <w:rPr>
                <w:rFonts w:ascii="宋体" w:hAnsi="宋体" w:hint="eastAsia"/>
                <w:sz w:val="21"/>
              </w:rPr>
              <w:t>显示项</w:t>
            </w:r>
          </w:p>
        </w:tc>
        <w:tc>
          <w:tcPr>
            <w:tcW w:w="4860" w:type="dxa"/>
          </w:tcPr>
          <w:p w:rsidR="004A1DF5" w:rsidRDefault="004A1DF5">
            <w:pPr>
              <w:spacing w:line="240" w:lineRule="auto"/>
              <w:rPr>
                <w:rFonts w:ascii="宋体" w:hAnsi="宋体"/>
                <w:sz w:val="21"/>
              </w:rPr>
            </w:pPr>
            <w:r>
              <w:rPr>
                <w:rFonts w:ascii="宋体" w:hAnsi="宋体" w:hint="eastAsia"/>
                <w:sz w:val="21"/>
              </w:rPr>
              <w:t>如果是挂账则显示“挂账单号”</w:t>
            </w:r>
          </w:p>
        </w:tc>
      </w:tr>
      <w:tr w:rsidR="004A1DF5">
        <w:tc>
          <w:tcPr>
            <w:tcW w:w="1980" w:type="dxa"/>
          </w:tcPr>
          <w:p w:rsidR="004A1DF5" w:rsidRDefault="004A1DF5">
            <w:pPr>
              <w:spacing w:line="240" w:lineRule="auto"/>
              <w:rPr>
                <w:rFonts w:ascii="宋体" w:hAnsi="宋体"/>
                <w:sz w:val="21"/>
              </w:rPr>
            </w:pPr>
            <w:r>
              <w:rPr>
                <w:rFonts w:ascii="宋体" w:hAnsi="宋体" w:hint="eastAsia"/>
                <w:sz w:val="21"/>
              </w:rPr>
              <w:t>结清记账流水</w:t>
            </w:r>
          </w:p>
        </w:tc>
        <w:tc>
          <w:tcPr>
            <w:tcW w:w="1440" w:type="dxa"/>
          </w:tcPr>
          <w:p w:rsidR="004A1DF5" w:rsidRDefault="004A1DF5">
            <w:pPr>
              <w:spacing w:line="240" w:lineRule="auto"/>
              <w:rPr>
                <w:rFonts w:ascii="宋体" w:hAnsi="宋体"/>
                <w:sz w:val="21"/>
              </w:rPr>
            </w:pPr>
            <w:r>
              <w:rPr>
                <w:rFonts w:ascii="宋体" w:hAnsi="宋体" w:hint="eastAsia"/>
                <w:sz w:val="21"/>
              </w:rPr>
              <w:t>显示项</w:t>
            </w:r>
          </w:p>
        </w:tc>
        <w:tc>
          <w:tcPr>
            <w:tcW w:w="4860" w:type="dxa"/>
          </w:tcPr>
          <w:p w:rsidR="004A1DF5" w:rsidRDefault="004A1DF5">
            <w:pPr>
              <w:spacing w:line="240" w:lineRule="auto"/>
              <w:rPr>
                <w:rFonts w:ascii="宋体" w:hAnsi="宋体"/>
                <w:sz w:val="21"/>
              </w:rPr>
            </w:pPr>
          </w:p>
        </w:tc>
      </w:tr>
    </w:tbl>
    <w:p w:rsidR="004A1DF5" w:rsidRDefault="004A1DF5">
      <w:pPr>
        <w:pStyle w:val="6"/>
      </w:pPr>
      <w:r>
        <w:rPr>
          <w:rFonts w:hint="eastAsia"/>
        </w:rPr>
        <w:t>（三）操作步骤</w:t>
      </w:r>
    </w:p>
    <w:p w:rsidR="004A1DF5" w:rsidRDefault="004A1DF5">
      <w:pPr>
        <w:ind w:firstLineChars="200" w:firstLine="480"/>
        <w:rPr>
          <w:rFonts w:ascii="宋体" w:hAnsi="宋体"/>
        </w:rPr>
      </w:pPr>
      <w:r>
        <w:rPr>
          <w:rFonts w:ascii="宋体" w:hAnsi="宋体" w:hint="eastAsia"/>
        </w:rPr>
        <w:t>1、经办</w:t>
      </w:r>
      <w:r>
        <w:rPr>
          <w:rFonts w:hint="eastAsia"/>
        </w:rPr>
        <w:t>用户选择“系统导航”－“结算业务”－“银行汇票”－“汇票结</w:t>
      </w:r>
      <w:r>
        <w:rPr>
          <w:rFonts w:hint="eastAsia"/>
        </w:rPr>
        <w:lastRenderedPageBreak/>
        <w:t>清”－“结清汇票经办”或在“业务代码”处输入</w:t>
      </w:r>
      <w:r>
        <w:rPr>
          <w:rFonts w:hint="eastAsia"/>
        </w:rPr>
        <w:t>5545</w:t>
      </w:r>
      <w:r>
        <w:rPr>
          <w:rFonts w:hint="eastAsia"/>
        </w:rPr>
        <w:t>，进入“结清汇票经办”界面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2、录入银行汇票的要素，选择“查询”，系统显示符合条件的待结清的银行汇票交易；或直接选择“查询”</w:t>
      </w:r>
      <w:r>
        <w:rPr>
          <w:rFonts w:hint="eastAsia"/>
        </w:rPr>
        <w:t>，系统显示所有</w:t>
      </w:r>
      <w:r>
        <w:rPr>
          <w:rFonts w:ascii="宋体" w:hAnsi="宋体" w:hint="eastAsia"/>
        </w:rPr>
        <w:t>待结清的银行汇票。选其中一条，选择“明细”，系统显示明细内容。</w:t>
      </w:r>
    </w:p>
    <w:p w:rsidR="004A1DF5" w:rsidRDefault="004A1DF5">
      <w:pPr>
        <w:ind w:firstLineChars="200" w:firstLine="480"/>
        <w:rPr>
          <w:rFonts w:ascii="宋体" w:hAnsi="宋体"/>
        </w:rPr>
      </w:pPr>
      <w:r>
        <w:rPr>
          <w:rFonts w:ascii="宋体" w:hAnsi="宋体" w:hint="eastAsia"/>
        </w:rPr>
        <w:t>3、录入结清相关信息，核对银行汇票的其他内容后，选择“结清”，则结清银行汇票或提交复核、授权。</w:t>
      </w:r>
    </w:p>
    <w:p w:rsidR="004A1DF5" w:rsidRDefault="004A1DF5" w:rsidP="0004090F">
      <w:pPr>
        <w:pStyle w:val="5"/>
      </w:pPr>
      <w:r>
        <w:rPr>
          <w:rFonts w:hint="eastAsia"/>
        </w:rPr>
        <w:t>十五、结清汇票复核（业务代码</w:t>
      </w:r>
      <w:r>
        <w:rPr>
          <w:rFonts w:hint="eastAsia"/>
        </w:rPr>
        <w:t>5546</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银行汇票结清复核是指：复核用户核对经办录入的待结清复核银行汇票的相关信息，进行复核的操作。</w:t>
      </w:r>
    </w:p>
    <w:p w:rsidR="004A1DF5" w:rsidRDefault="004A1DF5">
      <w:pPr>
        <w:pStyle w:val="6"/>
      </w:pPr>
      <w:r>
        <w:rPr>
          <w:rFonts w:hint="eastAsia"/>
        </w:rPr>
        <w:t>（二）操作步骤</w:t>
      </w:r>
    </w:p>
    <w:p w:rsidR="004A1DF5" w:rsidRDefault="004A1DF5">
      <w:pPr>
        <w:ind w:firstLineChars="200" w:firstLine="480"/>
        <w:rPr>
          <w:rFonts w:ascii="宋体" w:hAnsi="宋体"/>
        </w:rPr>
      </w:pPr>
      <w:r>
        <w:rPr>
          <w:rFonts w:ascii="宋体" w:hAnsi="宋体" w:hint="eastAsia"/>
        </w:rPr>
        <w:t>1、复核</w:t>
      </w:r>
      <w:r>
        <w:rPr>
          <w:rFonts w:hint="eastAsia"/>
        </w:rPr>
        <w:t>用户选择“系统导航”－“结算业务”－“银行汇票”－“汇票结清”－“结清汇票复核”或在“业务代码”处输入</w:t>
      </w:r>
      <w:r>
        <w:rPr>
          <w:rFonts w:hint="eastAsia"/>
        </w:rPr>
        <w:t>5546</w:t>
      </w:r>
      <w:r>
        <w:rPr>
          <w:rFonts w:hint="eastAsia"/>
        </w:rPr>
        <w:t>，进入“结清汇票复核”界面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2、录入银行汇票的要素，选择“查询”，系统显示符合条件的待结清复核的银行汇票交易；或直接选择“查询”</w:t>
      </w:r>
      <w:r>
        <w:rPr>
          <w:rFonts w:hint="eastAsia"/>
        </w:rPr>
        <w:t>，系统显示所有</w:t>
      </w:r>
      <w:r>
        <w:rPr>
          <w:rFonts w:ascii="宋体" w:hAnsi="宋体" w:hint="eastAsia"/>
        </w:rPr>
        <w:t>待结清复核的银行汇票。选中其中一条，选择“明细”，系统显示明细内容。</w:t>
      </w:r>
    </w:p>
    <w:p w:rsidR="004A1DF5" w:rsidRDefault="004A1DF5">
      <w:pPr>
        <w:ind w:firstLineChars="200" w:firstLine="480"/>
      </w:pPr>
      <w:r>
        <w:rPr>
          <w:rFonts w:ascii="宋体" w:hAnsi="宋体" w:hint="eastAsia"/>
        </w:rPr>
        <w:t>3、核对银行汇票的内容后，选择“同意”，则复核通过；选择“不同意”则撤销结清该笔银行汇票。</w:t>
      </w:r>
    </w:p>
    <w:p w:rsidR="004A1DF5" w:rsidRDefault="004A1DF5" w:rsidP="0004090F">
      <w:pPr>
        <w:pStyle w:val="5"/>
      </w:pPr>
      <w:r>
        <w:rPr>
          <w:rFonts w:hint="eastAsia"/>
        </w:rPr>
        <w:t>十六、结清汇票授权（业务代码</w:t>
      </w:r>
      <w:r>
        <w:rPr>
          <w:rFonts w:hint="eastAsia"/>
        </w:rPr>
        <w:t>5547</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银行汇票结清授权是指：授权用户审核待结清授权的银行汇票，进行授权的操作。</w:t>
      </w:r>
    </w:p>
    <w:p w:rsidR="004A1DF5" w:rsidRDefault="004A1DF5">
      <w:pPr>
        <w:pStyle w:val="6"/>
      </w:pPr>
      <w:r>
        <w:rPr>
          <w:rFonts w:hint="eastAsia"/>
        </w:rPr>
        <w:lastRenderedPageBreak/>
        <w:t>（二）操作步骤</w:t>
      </w:r>
    </w:p>
    <w:p w:rsidR="004A1DF5" w:rsidRDefault="004A1DF5">
      <w:pPr>
        <w:ind w:firstLineChars="200" w:firstLine="480"/>
        <w:rPr>
          <w:rFonts w:ascii="宋体" w:hAnsi="宋体"/>
        </w:rPr>
      </w:pPr>
      <w:r>
        <w:rPr>
          <w:rFonts w:ascii="宋体" w:hAnsi="宋体" w:hint="eastAsia"/>
        </w:rPr>
        <w:t>1、授权</w:t>
      </w:r>
      <w:r>
        <w:rPr>
          <w:rFonts w:hint="eastAsia"/>
        </w:rPr>
        <w:t>用户选择“系统导航”－“结算业务”－“银行汇票”－“汇票结清”－“结清汇票授权”或在“业务代码”处输入</w:t>
      </w:r>
      <w:r>
        <w:rPr>
          <w:rFonts w:hint="eastAsia"/>
        </w:rPr>
        <w:t>5547</w:t>
      </w:r>
      <w:r>
        <w:rPr>
          <w:rFonts w:hint="eastAsia"/>
        </w:rPr>
        <w:t>，进入“结清汇票授权”界面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2、录入银行汇票的要素，选择“查询”，系统显示符合条件的待结清授权的银行汇票交易；或直接选择“查询”</w:t>
      </w:r>
      <w:r>
        <w:rPr>
          <w:rFonts w:hint="eastAsia"/>
        </w:rPr>
        <w:t>，系统显示所有</w:t>
      </w:r>
      <w:r>
        <w:rPr>
          <w:rFonts w:ascii="宋体" w:hAnsi="宋体" w:hint="eastAsia"/>
        </w:rPr>
        <w:t>待结清授权的银行汇票。选中其中一条，选择“明细”，系统显示明细内容。</w:t>
      </w:r>
    </w:p>
    <w:p w:rsidR="004A1DF5" w:rsidRDefault="004A1DF5">
      <w:pPr>
        <w:ind w:firstLineChars="200" w:firstLine="480"/>
        <w:rPr>
          <w:rFonts w:ascii="宋体" w:hAnsi="宋体"/>
        </w:rPr>
      </w:pPr>
      <w:r>
        <w:rPr>
          <w:rFonts w:ascii="宋体" w:hAnsi="宋体" w:hint="eastAsia"/>
        </w:rPr>
        <w:t>3、审核待结清银行汇票的内容后，选择“同意”，则授权通过；选择“不同意”则撤销结清该笔银行汇票。</w:t>
      </w:r>
    </w:p>
    <w:p w:rsidR="004A1DF5" w:rsidRDefault="004A1DF5" w:rsidP="0004090F">
      <w:pPr>
        <w:pStyle w:val="5"/>
      </w:pPr>
      <w:r>
        <w:rPr>
          <w:rFonts w:hint="eastAsia"/>
        </w:rPr>
        <w:t>十七、汇票未用退回经办（业务代码</w:t>
      </w:r>
      <w:r>
        <w:rPr>
          <w:rFonts w:hint="eastAsia"/>
        </w:rPr>
        <w:t>5565</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ascii="宋体" w:hAnsi="宋体" w:hint="eastAsia"/>
        </w:rPr>
        <w:t>1、银行汇票未用退回经办是指：经办用户处理客户提交未使用的银行汇票的操作</w:t>
      </w:r>
      <w:r>
        <w:rPr>
          <w:rFonts w:hint="eastAsia"/>
        </w:rPr>
        <w:t>。</w:t>
      </w:r>
    </w:p>
    <w:p w:rsidR="004A1DF5" w:rsidRDefault="004A1DF5">
      <w:pPr>
        <w:ind w:firstLineChars="200" w:firstLine="480"/>
        <w:rPr>
          <w:rFonts w:ascii="宋体" w:hAnsi="宋体"/>
        </w:rPr>
      </w:pPr>
      <w:r>
        <w:rPr>
          <w:rFonts w:ascii="宋体" w:hAnsi="宋体" w:hint="eastAsia"/>
        </w:rPr>
        <w:t>2、持票人为本行的银行汇票未用退回，可以支持入客户账、现金汇票付现金（调用现金管理系统）、挂账功能。</w:t>
      </w:r>
    </w:p>
    <w:p w:rsidR="004A1DF5" w:rsidRDefault="004A1DF5">
      <w:pPr>
        <w:pStyle w:val="6"/>
      </w:pPr>
      <w:r>
        <w:rPr>
          <w:rFonts w:hint="eastAsia"/>
        </w:rPr>
        <w:t>（二）操作要点</w:t>
      </w:r>
    </w:p>
    <w:p w:rsidR="004A1DF5" w:rsidRDefault="004A1DF5">
      <w:pPr>
        <w:ind w:firstLineChars="200" w:firstLine="480"/>
        <w:rPr>
          <w:rFonts w:ascii="宋体" w:hAnsi="宋体"/>
        </w:rPr>
      </w:pPr>
      <w:r>
        <w:rPr>
          <w:rFonts w:ascii="宋体" w:hAnsi="宋体" w:hint="eastAsia"/>
        </w:rPr>
        <w:t>未用退回界面操作要点：</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20"/>
        <w:gridCol w:w="1080"/>
        <w:gridCol w:w="4500"/>
      </w:tblGrid>
      <w:tr w:rsidR="004A1DF5">
        <w:trPr>
          <w:tblHeader/>
        </w:trPr>
        <w:tc>
          <w:tcPr>
            <w:tcW w:w="2520" w:type="dxa"/>
          </w:tcPr>
          <w:p w:rsidR="004A1DF5" w:rsidRDefault="004A1DF5">
            <w:pPr>
              <w:spacing w:line="240" w:lineRule="auto"/>
              <w:jc w:val="center"/>
              <w:rPr>
                <w:b/>
                <w:bCs/>
                <w:sz w:val="21"/>
              </w:rPr>
            </w:pPr>
            <w:r>
              <w:rPr>
                <w:rFonts w:hint="eastAsia"/>
                <w:b/>
                <w:bCs/>
                <w:sz w:val="21"/>
              </w:rPr>
              <w:t>要素名称</w:t>
            </w:r>
          </w:p>
        </w:tc>
        <w:tc>
          <w:tcPr>
            <w:tcW w:w="1080" w:type="dxa"/>
          </w:tcPr>
          <w:p w:rsidR="004A1DF5" w:rsidRDefault="004A1DF5">
            <w:pPr>
              <w:spacing w:line="240" w:lineRule="auto"/>
              <w:rPr>
                <w:b/>
                <w:bCs/>
                <w:sz w:val="21"/>
              </w:rPr>
            </w:pPr>
            <w:r>
              <w:rPr>
                <w:rFonts w:hint="eastAsia"/>
                <w:b/>
                <w:bCs/>
                <w:sz w:val="21"/>
              </w:rPr>
              <w:t>输入方式</w:t>
            </w:r>
          </w:p>
        </w:tc>
        <w:tc>
          <w:tcPr>
            <w:tcW w:w="4500" w:type="dxa"/>
          </w:tcPr>
          <w:p w:rsidR="004A1DF5" w:rsidRDefault="004A1DF5">
            <w:pPr>
              <w:spacing w:line="240" w:lineRule="auto"/>
              <w:jc w:val="center"/>
              <w:rPr>
                <w:b/>
                <w:bCs/>
                <w:sz w:val="21"/>
              </w:rPr>
            </w:pPr>
            <w:r>
              <w:rPr>
                <w:rFonts w:hint="eastAsia"/>
                <w:b/>
                <w:bCs/>
                <w:sz w:val="21"/>
              </w:rPr>
              <w:t>描述</w:t>
            </w:r>
          </w:p>
        </w:tc>
      </w:tr>
      <w:tr w:rsidR="004A1DF5">
        <w:tc>
          <w:tcPr>
            <w:tcW w:w="2520" w:type="dxa"/>
          </w:tcPr>
          <w:p w:rsidR="004A1DF5" w:rsidRDefault="004A1DF5">
            <w:pPr>
              <w:spacing w:line="240" w:lineRule="auto"/>
              <w:rPr>
                <w:rFonts w:ascii="宋体" w:hAnsi="宋体"/>
                <w:sz w:val="21"/>
              </w:rPr>
            </w:pPr>
            <w:r>
              <w:rPr>
                <w:rFonts w:ascii="宋体" w:hAnsi="宋体" w:hint="eastAsia"/>
                <w:sz w:val="21"/>
              </w:rPr>
              <w:t>退回日期</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r>
              <w:rPr>
                <w:rFonts w:ascii="宋体" w:hAnsi="宋体" w:hint="eastAsia"/>
                <w:sz w:val="21"/>
              </w:rPr>
              <w:t>系统自动取当天日期</w:t>
            </w:r>
          </w:p>
        </w:tc>
      </w:tr>
      <w:tr w:rsidR="004A1DF5">
        <w:tc>
          <w:tcPr>
            <w:tcW w:w="2520" w:type="dxa"/>
          </w:tcPr>
          <w:p w:rsidR="004A1DF5" w:rsidRDefault="004A1DF5">
            <w:pPr>
              <w:spacing w:line="240" w:lineRule="auto"/>
              <w:rPr>
                <w:rFonts w:ascii="宋体" w:hAnsi="宋体"/>
                <w:sz w:val="21"/>
              </w:rPr>
            </w:pPr>
            <w:r>
              <w:rPr>
                <w:rFonts w:ascii="宋体" w:hAnsi="宋体" w:hint="eastAsia"/>
                <w:sz w:val="21"/>
              </w:rPr>
              <w:t>汇票金额</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r>
              <w:rPr>
                <w:rFonts w:ascii="宋体" w:hAnsi="宋体" w:hint="eastAsia"/>
                <w:sz w:val="21"/>
              </w:rPr>
              <w:t>系统自动取金额信息</w:t>
            </w:r>
          </w:p>
        </w:tc>
      </w:tr>
      <w:tr w:rsidR="004A1DF5">
        <w:tc>
          <w:tcPr>
            <w:tcW w:w="2520" w:type="dxa"/>
          </w:tcPr>
          <w:p w:rsidR="004A1DF5" w:rsidRDefault="004A1DF5">
            <w:pPr>
              <w:spacing w:line="240" w:lineRule="auto"/>
              <w:rPr>
                <w:rFonts w:ascii="宋体" w:hAnsi="宋体"/>
                <w:sz w:val="21"/>
              </w:rPr>
            </w:pPr>
            <w:r>
              <w:rPr>
                <w:rFonts w:ascii="宋体" w:hAnsi="宋体" w:hint="eastAsia"/>
                <w:sz w:val="21"/>
              </w:rPr>
              <w:t>入客户账</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系统默认为“</w:t>
            </w:r>
            <w:r>
              <w:rPr>
                <w:rFonts w:hint="eastAsia"/>
                <w:sz w:val="21"/>
              </w:rPr>
              <w:t>签发相关”中的扣款资金客户户口号。如果修改，需要授权。</w:t>
            </w:r>
          </w:p>
        </w:tc>
      </w:tr>
      <w:tr w:rsidR="004A1DF5">
        <w:tc>
          <w:tcPr>
            <w:tcW w:w="2520" w:type="dxa"/>
          </w:tcPr>
          <w:p w:rsidR="004A1DF5" w:rsidRDefault="004A1DF5">
            <w:pPr>
              <w:spacing w:line="240" w:lineRule="auto"/>
              <w:rPr>
                <w:rFonts w:ascii="宋体" w:hAnsi="宋体"/>
                <w:sz w:val="21"/>
              </w:rPr>
            </w:pPr>
            <w:r>
              <w:rPr>
                <w:rFonts w:ascii="宋体" w:hAnsi="宋体" w:hint="eastAsia"/>
                <w:sz w:val="21"/>
              </w:rPr>
              <w:t>入账金额</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输入汇票金额</w:t>
            </w:r>
          </w:p>
        </w:tc>
      </w:tr>
      <w:tr w:rsidR="004A1DF5">
        <w:tc>
          <w:tcPr>
            <w:tcW w:w="2520" w:type="dxa"/>
          </w:tcPr>
          <w:p w:rsidR="004A1DF5" w:rsidRDefault="004A1DF5">
            <w:pPr>
              <w:spacing w:line="240" w:lineRule="auto"/>
              <w:rPr>
                <w:rFonts w:ascii="宋体" w:hAnsi="宋体"/>
                <w:sz w:val="21"/>
              </w:rPr>
            </w:pPr>
            <w:r>
              <w:rPr>
                <w:rFonts w:ascii="宋体" w:hAnsi="宋体" w:hint="eastAsia"/>
                <w:sz w:val="21"/>
              </w:rPr>
              <w:t>名称</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r>
              <w:rPr>
                <w:rFonts w:ascii="宋体" w:hAnsi="宋体" w:hint="eastAsia"/>
                <w:sz w:val="21"/>
              </w:rPr>
              <w:t>系统根据输入的户口号自动产生</w:t>
            </w:r>
          </w:p>
        </w:tc>
      </w:tr>
      <w:tr w:rsidR="004A1DF5">
        <w:tc>
          <w:tcPr>
            <w:tcW w:w="2520" w:type="dxa"/>
          </w:tcPr>
          <w:p w:rsidR="004A1DF5" w:rsidRDefault="004A1DF5">
            <w:pPr>
              <w:spacing w:line="240" w:lineRule="auto"/>
              <w:rPr>
                <w:rFonts w:ascii="宋体" w:hAnsi="宋体"/>
                <w:sz w:val="21"/>
              </w:rPr>
            </w:pPr>
            <w:r>
              <w:rPr>
                <w:rFonts w:ascii="宋体" w:hAnsi="宋体" w:hint="eastAsia"/>
                <w:sz w:val="21"/>
              </w:rPr>
              <w:t>现金取款单号</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r>
              <w:rPr>
                <w:rFonts w:ascii="宋体" w:hAnsi="宋体" w:hint="eastAsia"/>
                <w:sz w:val="21"/>
              </w:rPr>
              <w:t>未用退回取现金的系统自动产生现金取款单号</w:t>
            </w:r>
          </w:p>
        </w:tc>
      </w:tr>
      <w:tr w:rsidR="004A1DF5">
        <w:tc>
          <w:tcPr>
            <w:tcW w:w="2520" w:type="dxa"/>
          </w:tcPr>
          <w:p w:rsidR="004A1DF5" w:rsidRDefault="004A1DF5">
            <w:pPr>
              <w:spacing w:line="240" w:lineRule="auto"/>
              <w:rPr>
                <w:rFonts w:ascii="宋体" w:hAnsi="宋体"/>
                <w:sz w:val="21"/>
              </w:rPr>
            </w:pPr>
            <w:r>
              <w:rPr>
                <w:rFonts w:ascii="宋体" w:hAnsi="宋体" w:hint="eastAsia"/>
                <w:sz w:val="21"/>
              </w:rPr>
              <w:t>现金金额</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现金汇票付现金时录入</w:t>
            </w:r>
          </w:p>
        </w:tc>
      </w:tr>
      <w:tr w:rsidR="004A1DF5">
        <w:tc>
          <w:tcPr>
            <w:tcW w:w="2520" w:type="dxa"/>
          </w:tcPr>
          <w:p w:rsidR="004A1DF5" w:rsidRDefault="004A1DF5">
            <w:pPr>
              <w:spacing w:line="240" w:lineRule="auto"/>
              <w:rPr>
                <w:rFonts w:ascii="宋体" w:hAnsi="宋体"/>
                <w:sz w:val="21"/>
              </w:rPr>
            </w:pPr>
            <w:r>
              <w:rPr>
                <w:rFonts w:ascii="宋体" w:hAnsi="宋体" w:hint="eastAsia"/>
                <w:sz w:val="21"/>
              </w:rPr>
              <w:t>挂账账户</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挂账时录入</w:t>
            </w:r>
          </w:p>
        </w:tc>
      </w:tr>
      <w:tr w:rsidR="004A1DF5">
        <w:tc>
          <w:tcPr>
            <w:tcW w:w="2520" w:type="dxa"/>
          </w:tcPr>
          <w:p w:rsidR="004A1DF5" w:rsidRDefault="004A1DF5">
            <w:pPr>
              <w:spacing w:line="240" w:lineRule="auto"/>
              <w:rPr>
                <w:rFonts w:ascii="宋体" w:hAnsi="宋体"/>
                <w:sz w:val="21"/>
              </w:rPr>
            </w:pPr>
            <w:r>
              <w:rPr>
                <w:rFonts w:ascii="宋体" w:hAnsi="宋体" w:hint="eastAsia"/>
                <w:sz w:val="21"/>
              </w:rPr>
              <w:t>挂账金额</w:t>
            </w:r>
          </w:p>
        </w:tc>
        <w:tc>
          <w:tcPr>
            <w:tcW w:w="1080" w:type="dxa"/>
          </w:tcPr>
          <w:p w:rsidR="004A1DF5" w:rsidRDefault="004A1DF5">
            <w:pPr>
              <w:spacing w:line="240" w:lineRule="auto"/>
              <w:rPr>
                <w:rFonts w:ascii="宋体" w:hAnsi="宋体"/>
                <w:sz w:val="21"/>
              </w:rPr>
            </w:pPr>
            <w:r>
              <w:rPr>
                <w:rFonts w:ascii="宋体" w:hAnsi="宋体" w:hint="eastAsia"/>
                <w:sz w:val="21"/>
              </w:rPr>
              <w:t>必须</w:t>
            </w:r>
          </w:p>
        </w:tc>
        <w:tc>
          <w:tcPr>
            <w:tcW w:w="4500" w:type="dxa"/>
          </w:tcPr>
          <w:p w:rsidR="004A1DF5" w:rsidRDefault="004A1DF5">
            <w:pPr>
              <w:spacing w:line="240" w:lineRule="auto"/>
              <w:rPr>
                <w:rFonts w:ascii="宋体" w:hAnsi="宋体"/>
                <w:sz w:val="21"/>
              </w:rPr>
            </w:pPr>
            <w:r>
              <w:rPr>
                <w:rFonts w:ascii="宋体" w:hAnsi="宋体" w:hint="eastAsia"/>
                <w:sz w:val="21"/>
              </w:rPr>
              <w:t>挂账时录入</w:t>
            </w:r>
          </w:p>
        </w:tc>
      </w:tr>
      <w:tr w:rsidR="004A1DF5">
        <w:tc>
          <w:tcPr>
            <w:tcW w:w="2520" w:type="dxa"/>
          </w:tcPr>
          <w:p w:rsidR="004A1DF5" w:rsidRDefault="004A1DF5">
            <w:pPr>
              <w:spacing w:line="240" w:lineRule="auto"/>
              <w:rPr>
                <w:rFonts w:ascii="宋体" w:hAnsi="宋体"/>
                <w:sz w:val="21"/>
              </w:rPr>
            </w:pPr>
            <w:r>
              <w:rPr>
                <w:rFonts w:ascii="宋体" w:hAnsi="宋体" w:hint="eastAsia"/>
                <w:sz w:val="21"/>
              </w:rPr>
              <w:t>挂账单号（挂账）</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r>
              <w:rPr>
                <w:rFonts w:ascii="宋体" w:hAnsi="宋体" w:hint="eastAsia"/>
                <w:sz w:val="21"/>
              </w:rPr>
              <w:t>系统自动产生</w:t>
            </w:r>
          </w:p>
        </w:tc>
      </w:tr>
      <w:tr w:rsidR="004A1DF5">
        <w:trPr>
          <w:trHeight w:val="333"/>
        </w:trPr>
        <w:tc>
          <w:tcPr>
            <w:tcW w:w="2520" w:type="dxa"/>
          </w:tcPr>
          <w:p w:rsidR="004A1DF5" w:rsidRDefault="004A1DF5">
            <w:pPr>
              <w:spacing w:line="240" w:lineRule="auto"/>
              <w:rPr>
                <w:rFonts w:ascii="宋体" w:hAnsi="宋体"/>
                <w:sz w:val="21"/>
              </w:rPr>
            </w:pPr>
            <w:r>
              <w:rPr>
                <w:rFonts w:ascii="宋体" w:hAnsi="宋体" w:hint="eastAsia"/>
                <w:sz w:val="21"/>
              </w:rPr>
              <w:t>退回记账流水</w:t>
            </w:r>
          </w:p>
        </w:tc>
        <w:tc>
          <w:tcPr>
            <w:tcW w:w="1080" w:type="dxa"/>
          </w:tcPr>
          <w:p w:rsidR="004A1DF5" w:rsidRDefault="004A1DF5">
            <w:pPr>
              <w:spacing w:line="240" w:lineRule="auto"/>
              <w:rPr>
                <w:rFonts w:ascii="宋体" w:hAnsi="宋体"/>
                <w:sz w:val="21"/>
              </w:rPr>
            </w:pPr>
            <w:r>
              <w:rPr>
                <w:rFonts w:ascii="宋体" w:hAnsi="宋体" w:hint="eastAsia"/>
                <w:sz w:val="21"/>
              </w:rPr>
              <w:t>显示项</w:t>
            </w:r>
          </w:p>
        </w:tc>
        <w:tc>
          <w:tcPr>
            <w:tcW w:w="4500" w:type="dxa"/>
          </w:tcPr>
          <w:p w:rsidR="004A1DF5" w:rsidRDefault="004A1DF5">
            <w:pPr>
              <w:spacing w:line="240" w:lineRule="auto"/>
              <w:rPr>
                <w:rFonts w:ascii="宋体" w:hAnsi="宋体"/>
                <w:sz w:val="21"/>
              </w:rPr>
            </w:pPr>
          </w:p>
        </w:tc>
      </w:tr>
    </w:tbl>
    <w:p w:rsidR="004A1DF5" w:rsidRDefault="004A1DF5">
      <w:pPr>
        <w:pStyle w:val="6"/>
      </w:pPr>
      <w:r>
        <w:rPr>
          <w:rFonts w:hint="eastAsia"/>
        </w:rPr>
        <w:lastRenderedPageBreak/>
        <w:t>（三）操作步骤</w:t>
      </w:r>
    </w:p>
    <w:p w:rsidR="004A1DF5" w:rsidRDefault="004A1DF5">
      <w:pPr>
        <w:ind w:firstLineChars="200" w:firstLine="480"/>
        <w:rPr>
          <w:rFonts w:ascii="宋体" w:hAnsi="宋体"/>
        </w:rPr>
      </w:pPr>
      <w:r>
        <w:rPr>
          <w:rFonts w:ascii="宋体" w:hAnsi="宋体" w:hint="eastAsia"/>
        </w:rPr>
        <w:t>1、经办</w:t>
      </w:r>
      <w:r>
        <w:rPr>
          <w:rFonts w:hint="eastAsia"/>
        </w:rPr>
        <w:t>用户选择“系统导航”－“结算业务”－“银行汇票”－“汇票未用退回”－“汇票未用退回经办”或在“业务代码”处输入</w:t>
      </w:r>
      <w:r>
        <w:rPr>
          <w:rFonts w:hint="eastAsia"/>
        </w:rPr>
        <w:t>5565</w:t>
      </w:r>
      <w:r>
        <w:rPr>
          <w:rFonts w:hint="eastAsia"/>
        </w:rPr>
        <w:t>，进入“汇票未用退回经办”界面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2、录入银行汇票相关要素，选择“确认”，进入明细界面。</w:t>
      </w:r>
    </w:p>
    <w:p w:rsidR="004A1DF5" w:rsidRDefault="004A1DF5">
      <w:pPr>
        <w:ind w:firstLineChars="200" w:firstLine="480"/>
        <w:rPr>
          <w:rFonts w:ascii="宋体" w:hAnsi="宋体"/>
        </w:rPr>
      </w:pPr>
      <w:r>
        <w:rPr>
          <w:rFonts w:ascii="宋体" w:hAnsi="宋体" w:hint="eastAsia"/>
        </w:rPr>
        <w:t>3、录入未用退回相关信息，核对银行汇票内容：如选择“未用退回”，则未用退回处理完成或将未用退回汇票提交复核；如选择“关闭”，则退出未用退回经办。</w:t>
      </w:r>
    </w:p>
    <w:p w:rsidR="004A1DF5" w:rsidRDefault="004A1DF5" w:rsidP="0004090F">
      <w:pPr>
        <w:pStyle w:val="5"/>
      </w:pPr>
      <w:r>
        <w:rPr>
          <w:rFonts w:hint="eastAsia"/>
        </w:rPr>
        <w:t>十八、汇票未用退回复核（业务代码</w:t>
      </w:r>
      <w:r>
        <w:rPr>
          <w:rFonts w:hint="eastAsia"/>
        </w:rPr>
        <w:t>5566</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银行汇票未用退回复核是指：复核用户核对经办用户录入的未用退回待复核银行汇票的相关信息，进行复核的操作。</w:t>
      </w:r>
    </w:p>
    <w:p w:rsidR="004A1DF5" w:rsidRDefault="004A1DF5">
      <w:pPr>
        <w:pStyle w:val="6"/>
      </w:pPr>
      <w:r>
        <w:rPr>
          <w:rFonts w:hint="eastAsia"/>
        </w:rPr>
        <w:t>（二）操作步骤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复核</w:t>
      </w:r>
      <w:r>
        <w:rPr>
          <w:rFonts w:hint="eastAsia"/>
        </w:rPr>
        <w:t>用户选择“系统导航”－“结算业务”－“银行汇票”－“汇票未用退回”－“汇票未用退回复核”或在“业务代码”处输入</w:t>
      </w:r>
      <w:r>
        <w:rPr>
          <w:rFonts w:hint="eastAsia"/>
        </w:rPr>
        <w:t>5566</w:t>
      </w:r>
      <w:r>
        <w:rPr>
          <w:rFonts w:hint="eastAsia"/>
        </w:rPr>
        <w:t>，进入“汇票未用退回复核”界面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2、录入银行汇票相关要素，选择“查询”，系统显示符合条件的待未用退回复核的银行汇票交易。</w:t>
      </w:r>
    </w:p>
    <w:p w:rsidR="004A1DF5" w:rsidRDefault="004A1DF5">
      <w:pPr>
        <w:ind w:firstLineChars="200" w:firstLine="480"/>
        <w:rPr>
          <w:rFonts w:ascii="宋体" w:hAnsi="宋体"/>
        </w:rPr>
      </w:pPr>
      <w:r>
        <w:rPr>
          <w:rFonts w:ascii="宋体" w:hAnsi="宋体" w:hint="eastAsia"/>
        </w:rPr>
        <w:t>3、核对未用退回银行汇票的内容，如选择“同意”，则复核通过；如选择“不同意”，则撤销该笔汇票的未用退回操作。</w:t>
      </w:r>
    </w:p>
    <w:p w:rsidR="004A1DF5" w:rsidRDefault="004A1DF5" w:rsidP="0004090F">
      <w:pPr>
        <w:pStyle w:val="5"/>
      </w:pPr>
      <w:r>
        <w:rPr>
          <w:rFonts w:hint="eastAsia"/>
        </w:rPr>
        <w:t>十九、汇票未用退回授权（业务代码</w:t>
      </w:r>
      <w:r>
        <w:rPr>
          <w:rFonts w:hint="eastAsia"/>
        </w:rPr>
        <w:t>5567</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银行汇票未用退回授权是指：授权用户审核未用退回待授权的银行汇票，进行授权的操作。</w:t>
      </w:r>
    </w:p>
    <w:p w:rsidR="004A1DF5" w:rsidRDefault="004A1DF5">
      <w:pPr>
        <w:pStyle w:val="6"/>
      </w:pPr>
      <w:r>
        <w:rPr>
          <w:rFonts w:hint="eastAsia"/>
        </w:rPr>
        <w:lastRenderedPageBreak/>
        <w:t>（二）操作步骤</w:t>
      </w:r>
    </w:p>
    <w:p w:rsidR="004A1DF5" w:rsidRDefault="004A1DF5">
      <w:pPr>
        <w:ind w:firstLineChars="200" w:firstLine="480"/>
        <w:rPr>
          <w:rFonts w:ascii="宋体" w:hAnsi="宋体"/>
        </w:rPr>
      </w:pPr>
      <w:r>
        <w:rPr>
          <w:rFonts w:ascii="宋体" w:hAnsi="宋体" w:hint="eastAsia"/>
        </w:rPr>
        <w:t>1、授权</w:t>
      </w:r>
      <w:r>
        <w:rPr>
          <w:rFonts w:hint="eastAsia"/>
        </w:rPr>
        <w:t>用户选择“系统导航”－“结算业务”－“银行汇票”－“汇票未用退回”－“汇票未用退回授权”或在“业务代码”处输入</w:t>
      </w:r>
      <w:r>
        <w:rPr>
          <w:rFonts w:hint="eastAsia"/>
        </w:rPr>
        <w:t>5567</w:t>
      </w:r>
      <w:r>
        <w:rPr>
          <w:rFonts w:hint="eastAsia"/>
        </w:rPr>
        <w:t>，进入“汇票未用退回授权”界面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2、录入银行汇票相关要素，选择“查询”，系统显示符合条件的待未用退回授权的银行汇票交易。选中其中一条，选择“明细”，系统显示明细内容。</w:t>
      </w:r>
    </w:p>
    <w:p w:rsidR="004A1DF5" w:rsidRDefault="004A1DF5">
      <w:pPr>
        <w:ind w:firstLineChars="200" w:firstLine="480"/>
        <w:rPr>
          <w:rFonts w:ascii="宋体" w:hAnsi="宋体"/>
        </w:rPr>
      </w:pPr>
      <w:r>
        <w:rPr>
          <w:rFonts w:ascii="宋体" w:hAnsi="宋体" w:hint="eastAsia"/>
        </w:rPr>
        <w:t>3、审核未用退回银行汇票的内容，如选择“同意”，则授权通过；如选择“不同意”，则撤销该笔汇票的未用退回操作。</w:t>
      </w:r>
    </w:p>
    <w:p w:rsidR="004A1DF5" w:rsidRDefault="004A1DF5" w:rsidP="0004090F">
      <w:pPr>
        <w:pStyle w:val="5"/>
      </w:pPr>
      <w:r>
        <w:rPr>
          <w:rFonts w:hint="eastAsia"/>
        </w:rPr>
        <w:t>二十、移存数据列表（业务代码</w:t>
      </w:r>
      <w:r>
        <w:rPr>
          <w:rFonts w:hint="eastAsia"/>
        </w:rPr>
        <w:t>5509</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银行汇票移存数据列表是指：银行汇票指定的代理清算机构查询及打印移存工行数据的功能。</w:t>
      </w:r>
    </w:p>
    <w:p w:rsidR="004A1DF5" w:rsidRDefault="004A1DF5">
      <w:pPr>
        <w:pStyle w:val="6"/>
      </w:pPr>
      <w:r>
        <w:rPr>
          <w:rFonts w:hint="eastAsia"/>
        </w:rPr>
        <w:t>（二）操作步骤</w:t>
      </w:r>
    </w:p>
    <w:p w:rsidR="004A1DF5" w:rsidRDefault="004A1DF5">
      <w:pPr>
        <w:ind w:firstLineChars="200" w:firstLine="480"/>
        <w:rPr>
          <w:rFonts w:ascii="宋体" w:hAnsi="宋体"/>
        </w:rPr>
      </w:pPr>
      <w:r>
        <w:rPr>
          <w:rFonts w:ascii="宋体" w:hAnsi="宋体" w:hint="eastAsia"/>
        </w:rPr>
        <w:t>1、授权</w:t>
      </w:r>
      <w:r>
        <w:rPr>
          <w:rFonts w:hint="eastAsia"/>
        </w:rPr>
        <w:t>用户选择“系统导航”－“结算业务”－“银行汇票”－“移存数据列表”或在“业务代码”处输入</w:t>
      </w:r>
      <w:r>
        <w:rPr>
          <w:rFonts w:hint="eastAsia"/>
        </w:rPr>
        <w:t>5509</w:t>
      </w:r>
      <w:r>
        <w:rPr>
          <w:rFonts w:hint="eastAsia"/>
        </w:rPr>
        <w:t>，进入“移存数据列表”界面</w:t>
      </w:r>
      <w:r>
        <w:rPr>
          <w:rFonts w:ascii="宋体" w:hAnsi="宋体" w:hint="eastAsia"/>
        </w:rPr>
        <w:t>。</w:t>
      </w:r>
    </w:p>
    <w:p w:rsidR="004A1DF5" w:rsidRDefault="004A1DF5">
      <w:pPr>
        <w:ind w:firstLineChars="200" w:firstLine="480"/>
        <w:rPr>
          <w:rFonts w:ascii="宋体" w:hAnsi="宋体"/>
        </w:rPr>
      </w:pPr>
      <w:r>
        <w:rPr>
          <w:rFonts w:ascii="宋体" w:hAnsi="宋体" w:hint="eastAsia"/>
        </w:rPr>
        <w:t>2、选择汇票类别并选择处理类型，即可产生出某日相应汇票类别相应处理类型的数据，可以将数据导出EXCEL进行加工，产生移存报表。</w:t>
      </w:r>
    </w:p>
    <w:p w:rsidR="004A1DF5" w:rsidRDefault="004A1DF5">
      <w:pPr>
        <w:numPr>
          <w:ilvl w:val="0"/>
          <w:numId w:val="353"/>
        </w:numPr>
        <w:rPr>
          <w:rFonts w:ascii="宋体" w:hAnsi="宋体"/>
        </w:rPr>
      </w:pPr>
      <w:r>
        <w:rPr>
          <w:rFonts w:ascii="宋体" w:hAnsi="宋体" w:hint="eastAsia"/>
        </w:rPr>
        <w:t>如果是当日签发当日移存，打印日期可以输入下一日的日期，如果是当日签发第二日移存，则可下一日打印。</w:t>
      </w:r>
    </w:p>
    <w:p w:rsidR="004A1DF5" w:rsidRDefault="004A1DF5">
      <w:pPr>
        <w:rPr>
          <w:rFonts w:ascii="宋体" w:hAnsi="宋体"/>
        </w:rPr>
      </w:pPr>
    </w:p>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bookmarkStart w:id="1039" w:name="_Toc79236114"/>
    </w:p>
    <w:p w:rsidR="004A1DF5" w:rsidRDefault="004A1DF5" w:rsidP="0004090F">
      <w:pPr>
        <w:pStyle w:val="4"/>
        <w:spacing w:before="156" w:after="156"/>
      </w:pPr>
      <w:bookmarkStart w:id="1040" w:name="_Toc186273611"/>
      <w:bookmarkStart w:id="1041" w:name="_Toc79237114"/>
      <w:bookmarkEnd w:id="1039"/>
      <w:r>
        <w:rPr>
          <w:rFonts w:hint="eastAsia"/>
        </w:rPr>
        <w:lastRenderedPageBreak/>
        <w:t>第九节</w:t>
      </w:r>
      <w:r>
        <w:rPr>
          <w:rFonts w:hint="eastAsia"/>
        </w:rPr>
        <w:t xml:space="preserve">  </w:t>
      </w:r>
      <w:r>
        <w:rPr>
          <w:rFonts w:hint="eastAsia"/>
        </w:rPr>
        <w:t>银行本票</w:t>
      </w:r>
      <w:bookmarkEnd w:id="1040"/>
    </w:p>
    <w:p w:rsidR="004A1DF5" w:rsidRDefault="004A1DF5">
      <w:pPr>
        <w:ind w:firstLineChars="200" w:firstLine="480"/>
      </w:pPr>
      <w:r>
        <w:rPr>
          <w:rFonts w:hint="eastAsia"/>
        </w:rPr>
        <w:t>功能说明：实现不定额本票签发至兑付全过程的业务控制，包括本票的签发、打印、兑付、撤销、结清、未用退回、逾期付款等操作。</w:t>
      </w:r>
    </w:p>
    <w:p w:rsidR="004A1DF5" w:rsidRDefault="004A1DF5"/>
    <w:p w:rsidR="004A1DF5" w:rsidRDefault="004A1DF5">
      <w:pPr>
        <w:ind w:firstLineChars="200" w:firstLine="480"/>
      </w:pPr>
      <w:r>
        <w:rPr>
          <w:rFonts w:hint="eastAsia"/>
        </w:rPr>
        <w:t>银行本票签发流程：</w:t>
      </w:r>
    </w:p>
    <w:p w:rsidR="004A1DF5" w:rsidRDefault="009523FE">
      <w:pPr>
        <w:spacing w:line="240" w:lineRule="auto"/>
      </w:pPr>
      <w:r w:rsidRPr="009523FE">
        <w:rPr>
          <w:noProof/>
          <w:sz w:val="20"/>
        </w:rPr>
        <w:pict>
          <v:group id="_x0000_s3456" style="position:absolute;left:0;text-align:left;margin-left:9pt;margin-top:7.8pt;width:387pt;height:195.15pt;z-index:251810304" coordorigin="1800,4248" coordsize="7740,3903">
            <v:line id="_x0000_s3395" style="position:absolute;flip:y" from="8640,7368" to="8640,7674"/>
            <v:line id="_x0000_s3396" style="position:absolute" from="6660,7368" to="6660,7680">
              <v:stroke endarrow="block"/>
            </v:line>
            <v:shape id="_x0000_s3397" type="#_x0000_t109" style="position:absolute;left:5760;top:4248;width:1260;height:468">
              <v:textbox style="mso-next-textbox:#_x0000_s3397">
                <w:txbxContent>
                  <w:p w:rsidR="002E477D" w:rsidRDefault="002E477D">
                    <w:pPr>
                      <w:spacing w:line="240" w:lineRule="auto"/>
                      <w:jc w:val="center"/>
                      <w:rPr>
                        <w:b/>
                        <w:bCs/>
                      </w:rPr>
                    </w:pPr>
                    <w:r>
                      <w:rPr>
                        <w:rFonts w:hint="eastAsia"/>
                        <w:b/>
                        <w:bCs/>
                      </w:rPr>
                      <w:t>经</w:t>
                    </w:r>
                    <w:r>
                      <w:rPr>
                        <w:rFonts w:hint="eastAsia"/>
                        <w:b/>
                        <w:bCs/>
                      </w:rPr>
                      <w:t xml:space="preserve"> </w:t>
                    </w:r>
                    <w:r>
                      <w:rPr>
                        <w:rFonts w:hint="eastAsia"/>
                        <w:b/>
                        <w:bCs/>
                      </w:rPr>
                      <w:t>办</w:t>
                    </w:r>
                  </w:p>
                </w:txbxContent>
              </v:textbox>
            </v:shape>
            <v:line id="_x0000_s3398" style="position:absolute" from="6300,4716" to="6300,5652">
              <v:stroke endarrow="block"/>
            </v:line>
            <v:shape id="_x0000_s3399" type="#_x0000_t109" style="position:absolute;left:5760;top:5652;width:1260;height:468">
              <v:textbox style="mso-next-textbox:#_x0000_s3399">
                <w:txbxContent>
                  <w:p w:rsidR="002E477D" w:rsidRDefault="002E477D">
                    <w:pPr>
                      <w:spacing w:line="240" w:lineRule="auto"/>
                      <w:jc w:val="center"/>
                      <w:rPr>
                        <w:b/>
                        <w:bCs/>
                      </w:rPr>
                    </w:pPr>
                    <w:r>
                      <w:rPr>
                        <w:rFonts w:hint="eastAsia"/>
                        <w:b/>
                        <w:bCs/>
                      </w:rPr>
                      <w:t>复</w:t>
                    </w:r>
                    <w:r>
                      <w:rPr>
                        <w:rFonts w:hint="eastAsia"/>
                        <w:b/>
                        <w:bCs/>
                      </w:rPr>
                      <w:t xml:space="preserve"> </w:t>
                    </w:r>
                    <w:r>
                      <w:rPr>
                        <w:rFonts w:hint="eastAsia"/>
                        <w:b/>
                        <w:bCs/>
                      </w:rPr>
                      <w:t>核</w:t>
                    </w:r>
                  </w:p>
                </w:txbxContent>
              </v:textbox>
            </v:shape>
            <v:shape id="_x0000_s3400" type="#_x0000_t109" style="position:absolute;left:7020;top:4872;width:2160;height:468;flip:x y">
              <v:textbox style="mso-next-textbox:#_x0000_s3400">
                <w:txbxContent>
                  <w:p w:rsidR="002E477D" w:rsidRDefault="002E477D">
                    <w:pPr>
                      <w:spacing w:line="240" w:lineRule="auto"/>
                      <w:jc w:val="center"/>
                      <w:rPr>
                        <w:b/>
                        <w:bCs/>
                      </w:rPr>
                    </w:pPr>
                    <w:r>
                      <w:rPr>
                        <w:rFonts w:hint="eastAsia"/>
                        <w:b/>
                        <w:bCs/>
                      </w:rPr>
                      <w:t>经办修改及取消</w:t>
                    </w:r>
                  </w:p>
                </w:txbxContent>
              </v:textbox>
            </v:shape>
            <v:shape id="_x0000_s3401" type="#_x0000_t109" style="position:absolute;left:5760;top:6588;width:1260;height:468">
              <v:textbox style="mso-next-textbox:#_x0000_s3401">
                <w:txbxContent>
                  <w:p w:rsidR="002E477D" w:rsidRDefault="002E477D">
                    <w:pPr>
                      <w:spacing w:line="240" w:lineRule="auto"/>
                      <w:jc w:val="center"/>
                      <w:rPr>
                        <w:b/>
                        <w:bCs/>
                      </w:rPr>
                    </w:pPr>
                    <w:r>
                      <w:rPr>
                        <w:rFonts w:hint="eastAsia"/>
                        <w:b/>
                        <w:bCs/>
                      </w:rPr>
                      <w:t>授</w:t>
                    </w:r>
                    <w:r>
                      <w:rPr>
                        <w:rFonts w:hint="eastAsia"/>
                        <w:b/>
                        <w:bCs/>
                      </w:rPr>
                      <w:t xml:space="preserve"> </w:t>
                    </w:r>
                    <w:r>
                      <w:rPr>
                        <w:rFonts w:hint="eastAsia"/>
                        <w:b/>
                        <w:bCs/>
                      </w:rPr>
                      <w:t>权</w:t>
                    </w:r>
                  </w:p>
                </w:txbxContent>
              </v:textbox>
            </v:shape>
            <v:line id="_x0000_s3402" style="position:absolute" from="6300,6120" to="6300,6588">
              <v:stroke endarrow="block"/>
            </v:line>
            <v:shape id="_x0000_s3403" type="#_x0000_t109" style="position:absolute;left:5760;top:7680;width:1260;height:468">
              <v:textbox style="mso-next-textbox:#_x0000_s3403">
                <w:txbxContent>
                  <w:p w:rsidR="002E477D" w:rsidRDefault="002E477D">
                    <w:pPr>
                      <w:spacing w:line="240" w:lineRule="auto"/>
                      <w:jc w:val="center"/>
                      <w:rPr>
                        <w:b/>
                        <w:bCs/>
                      </w:rPr>
                    </w:pPr>
                    <w:r>
                      <w:rPr>
                        <w:rFonts w:hint="eastAsia"/>
                        <w:b/>
                        <w:bCs/>
                      </w:rPr>
                      <w:t>打</w:t>
                    </w:r>
                    <w:r>
                      <w:rPr>
                        <w:rFonts w:hint="eastAsia"/>
                        <w:b/>
                        <w:bCs/>
                      </w:rPr>
                      <w:t xml:space="preserve"> </w:t>
                    </w:r>
                    <w:r>
                      <w:rPr>
                        <w:rFonts w:hint="eastAsia"/>
                        <w:b/>
                        <w:bCs/>
                      </w:rPr>
                      <w:t>印</w:t>
                    </w:r>
                  </w:p>
                </w:txbxContent>
              </v:textbox>
            </v:shape>
            <v:line id="_x0000_s3404" style="position:absolute" from="6300,7056" to="6300,7680">
              <v:stroke endarrow="block"/>
            </v:line>
            <v:line id="_x0000_s3405" style="position:absolute" from="5220,4560" to="5220,7836"/>
            <v:line id="_x0000_s3406" style="position:absolute" from="5220,7836" to="5760,7836">
              <v:stroke endarrow="block"/>
            </v:line>
            <v:line id="_x0000_s3407" style="position:absolute;flip:x" from="5400,5808" to="5760,5808"/>
            <v:line id="_x0000_s3408" style="position:absolute" from="5400,5808" to="5400,7680"/>
            <v:line id="_x0000_s3409" style="position:absolute" from="5400,7680" to="5760,7680">
              <v:stroke endarrow="block"/>
            </v:line>
            <v:line id="_x0000_s3410" style="position:absolute" from="5220,4560" to="5760,4560"/>
            <v:shape id="_x0000_s3411" type="#_x0000_t109" style="position:absolute;left:3240;top:5652;width:1800;height:468">
              <v:textbox style="mso-next-textbox:#_x0000_s3411">
                <w:txbxContent>
                  <w:p w:rsidR="002E477D" w:rsidRDefault="002E477D">
                    <w:pPr>
                      <w:spacing w:line="240" w:lineRule="auto"/>
                      <w:jc w:val="center"/>
                      <w:rPr>
                        <w:b/>
                        <w:bCs/>
                      </w:rPr>
                    </w:pPr>
                    <w:r>
                      <w:rPr>
                        <w:rFonts w:hint="eastAsia"/>
                        <w:b/>
                        <w:bCs/>
                      </w:rPr>
                      <w:t>撤销签发授权</w:t>
                    </w:r>
                  </w:p>
                </w:txbxContent>
              </v:textbox>
            </v:shape>
            <v:line id="_x0000_s3412" style="position:absolute;flip:y" from="4320,4404" to="4320,5652"/>
            <v:line id="_x0000_s3413" style="position:absolute" from="4320,4404" to="5760,4404">
              <v:stroke endarrow="block"/>
            </v:line>
            <v:shape id="_x0000_s3414" type="#_x0000_t109" style="position:absolute;left:3240;top:7212;width:1800;height:468">
              <v:textbox style="mso-next-textbox:#_x0000_s3414">
                <w:txbxContent>
                  <w:p w:rsidR="002E477D" w:rsidRDefault="002E477D">
                    <w:pPr>
                      <w:spacing w:line="240" w:lineRule="auto"/>
                      <w:jc w:val="center"/>
                      <w:rPr>
                        <w:b/>
                        <w:bCs/>
                      </w:rPr>
                    </w:pPr>
                    <w:r>
                      <w:rPr>
                        <w:rFonts w:hint="eastAsia"/>
                        <w:b/>
                        <w:bCs/>
                      </w:rPr>
                      <w:t>撤销签发经办</w:t>
                    </w:r>
                  </w:p>
                </w:txbxContent>
              </v:textbox>
            </v:shape>
            <v:line id="_x0000_s3415" style="position:absolute;flip:y" from="4320,6120" to="4320,7212">
              <v:stroke endarrow="block"/>
            </v:line>
            <v:shape id="_x0000_s3416" type="#_x0000_t109" style="position:absolute;left:7740;top:7683;width:1440;height:468">
              <v:textbox style="mso-next-textbox:#_x0000_s3416">
                <w:txbxContent>
                  <w:p w:rsidR="002E477D" w:rsidRDefault="002E477D">
                    <w:pPr>
                      <w:spacing w:line="240" w:lineRule="auto"/>
                      <w:jc w:val="center"/>
                      <w:rPr>
                        <w:b/>
                        <w:bCs/>
                      </w:rPr>
                    </w:pPr>
                    <w:r>
                      <w:rPr>
                        <w:rFonts w:hint="eastAsia"/>
                        <w:b/>
                        <w:bCs/>
                      </w:rPr>
                      <w:t>取消打印</w:t>
                    </w:r>
                  </w:p>
                </w:txbxContent>
              </v:textbox>
            </v:shape>
            <v:shape id="_x0000_s3417" type="#_x0000_t109" style="position:absolute;left:7740;top:6120;width:1440;height:468;flip:x y">
              <v:textbox style="mso-next-textbox:#_x0000_s3417">
                <w:txbxContent>
                  <w:p w:rsidR="002E477D" w:rsidRDefault="002E477D">
                    <w:pPr>
                      <w:spacing w:line="240" w:lineRule="auto"/>
                      <w:jc w:val="center"/>
                      <w:rPr>
                        <w:b/>
                        <w:bCs/>
                      </w:rPr>
                    </w:pPr>
                    <w:r>
                      <w:rPr>
                        <w:rFonts w:hint="eastAsia"/>
                        <w:b/>
                        <w:bCs/>
                      </w:rPr>
                      <w:t>复核取消</w:t>
                    </w:r>
                  </w:p>
                </w:txbxContent>
              </v:textbox>
            </v:shape>
            <v:shape id="_x0000_s3418" type="#_x0000_t109" style="position:absolute;left:1800;top:6588;width:2340;height:468;flip:x y">
              <v:textbox style="mso-next-textbox:#_x0000_s3418">
                <w:txbxContent>
                  <w:p w:rsidR="002E477D" w:rsidRDefault="002E477D">
                    <w:pPr>
                      <w:spacing w:line="240" w:lineRule="auto"/>
                      <w:jc w:val="center"/>
                      <w:rPr>
                        <w:b/>
                        <w:bCs/>
                      </w:rPr>
                    </w:pPr>
                    <w:r>
                      <w:rPr>
                        <w:rFonts w:hint="eastAsia"/>
                        <w:b/>
                        <w:bCs/>
                      </w:rPr>
                      <w:t>撤销签发经办取消</w:t>
                    </w:r>
                  </w:p>
                </w:txbxContent>
              </v:textbox>
            </v:shape>
            <v:line id="_x0000_s3419" style="position:absolute" from="7020,4404" to="8280,4404"/>
            <v:line id="_x0000_s3420" style="position:absolute" from="8280,4404" to="8280,4872">
              <v:stroke endarrow="block"/>
            </v:line>
            <v:line id="_x0000_s3421" style="position:absolute;flip:x" from="6660,5028" to="7020,5028"/>
            <v:line id="_x0000_s3422" style="position:absolute" from="6660,5028" to="6660,5652">
              <v:stroke endarrow="block"/>
            </v:line>
            <v:line id="_x0000_s3423" style="position:absolute" from="7020,5808" to="8280,5808"/>
            <v:line id="_x0000_s3424" style="position:absolute" from="8280,5808" to="8280,6120">
              <v:stroke endarrow="block"/>
            </v:line>
            <v:line id="_x0000_s3425" style="position:absolute" from="9180,6276" to="9540,6276"/>
            <v:line id="_x0000_s3426" style="position:absolute;flip:y" from="9540,5028" to="9540,6276"/>
            <v:line id="_x0000_s3427" style="position:absolute;flip:x" from="9180,5028" to="9540,5028">
              <v:stroke endarrow="block"/>
            </v:line>
            <v:line id="_x0000_s3428" style="position:absolute" from="7020,7898" to="7740,7898">
              <v:stroke endarrow="block"/>
            </v:line>
            <v:line id="_x0000_s3429" style="position:absolute;flip:x" from="6660,7368" to="8640,7368"/>
            <v:line id="_x0000_s3430" style="position:absolute;flip:x" from="4680,6744" to="5760,6744"/>
            <v:line id="_x0000_s3431" style="position:absolute" from="4680,6744" to="4680,7212">
              <v:stroke endarrow="block"/>
            </v:line>
            <v:line id="_x0000_s3432" style="position:absolute;flip:x" from="2880,7524" to="3240,7524"/>
            <v:line id="_x0000_s3433" style="position:absolute;flip:y" from="2880,7056" to="2880,7524">
              <v:stroke endarrow="block"/>
            </v:line>
            <v:line id="_x0000_s3434" style="position:absolute" from="2700,7056" to="2700,7992"/>
            <v:line id="_x0000_s3435" style="position:absolute" from="2700,7992" to="3780,7992"/>
            <v:line id="_x0000_s3436" style="position:absolute;flip:y" from="3780,7680" to="3780,7992">
              <v:stroke endarrow="block"/>
            </v:line>
            <v:line id="_x0000_s3437" style="position:absolute" from="2520,7056" to="2520,8148"/>
            <v:line id="_x0000_s3438" style="position:absolute" from="2520,8148" to="5760,8148">
              <v:stroke endarrow="block"/>
            </v:line>
          </v:group>
        </w:pict>
      </w:r>
    </w:p>
    <w:p w:rsidR="004A1DF5" w:rsidRDefault="004A1DF5">
      <w:pPr>
        <w:spacing w:line="240" w:lineRule="auto"/>
      </w:pPr>
    </w:p>
    <w:p w:rsidR="004A1DF5" w:rsidRDefault="004A1DF5">
      <w:pPr>
        <w:spacing w:line="240" w:lineRule="auto"/>
      </w:pPr>
    </w:p>
    <w:p w:rsidR="004A1DF5" w:rsidRDefault="004A1DF5">
      <w:pPr>
        <w:spacing w:line="240" w:lineRule="auto"/>
      </w:pPr>
    </w:p>
    <w:p w:rsidR="004A1DF5" w:rsidRDefault="004A1DF5">
      <w:pPr>
        <w:spacing w:line="240" w:lineRule="auto"/>
      </w:pPr>
    </w:p>
    <w:p w:rsidR="004A1DF5" w:rsidRDefault="004A1DF5">
      <w:pPr>
        <w:spacing w:line="240" w:lineRule="auto"/>
      </w:pPr>
    </w:p>
    <w:p w:rsidR="004A1DF5" w:rsidRDefault="004A1DF5">
      <w:pPr>
        <w:spacing w:line="240" w:lineRule="auto"/>
      </w:pPr>
    </w:p>
    <w:p w:rsidR="004A1DF5" w:rsidRDefault="004A1DF5">
      <w:pPr>
        <w:spacing w:line="240" w:lineRule="auto"/>
      </w:pPr>
    </w:p>
    <w:p w:rsidR="004A1DF5" w:rsidRDefault="004A1DF5">
      <w:pPr>
        <w:spacing w:line="240" w:lineRule="auto"/>
      </w:pPr>
    </w:p>
    <w:p w:rsidR="004A1DF5" w:rsidRDefault="004A1DF5">
      <w:pPr>
        <w:spacing w:line="240" w:lineRule="auto"/>
      </w:pPr>
    </w:p>
    <w:p w:rsidR="004A1DF5" w:rsidRDefault="004A1DF5">
      <w:pPr>
        <w:spacing w:line="240" w:lineRule="auto"/>
      </w:pPr>
    </w:p>
    <w:p w:rsidR="004A1DF5" w:rsidRDefault="004A1DF5">
      <w:pPr>
        <w:spacing w:line="240" w:lineRule="auto"/>
      </w:pPr>
    </w:p>
    <w:p w:rsidR="004A1DF5" w:rsidRDefault="004A1DF5">
      <w:pPr>
        <w:spacing w:line="240" w:lineRule="auto"/>
      </w:pPr>
    </w:p>
    <w:p w:rsidR="004A1DF5" w:rsidRDefault="004A1DF5">
      <w:pPr>
        <w:spacing w:line="240" w:lineRule="auto"/>
      </w:pPr>
    </w:p>
    <w:p w:rsidR="004A1DF5" w:rsidRDefault="004A1DF5">
      <w:pPr>
        <w:spacing w:line="240" w:lineRule="auto"/>
        <w:rPr>
          <w:rFonts w:ascii="宋体" w:hAnsi="宋体"/>
          <w:b/>
          <w:bCs/>
        </w:rPr>
      </w:pPr>
    </w:p>
    <w:p w:rsidR="004A1DF5" w:rsidRDefault="004A1DF5">
      <w:pPr>
        <w:ind w:firstLineChars="200" w:firstLine="480"/>
      </w:pPr>
      <w:r>
        <w:rPr>
          <w:rFonts w:hint="eastAsia"/>
        </w:rPr>
        <w:t>银行本票兑付流程：</w:t>
      </w:r>
    </w:p>
    <w:p w:rsidR="004A1DF5" w:rsidRDefault="009523FE">
      <w:pPr>
        <w:spacing w:line="240" w:lineRule="auto"/>
        <w:rPr>
          <w:rFonts w:ascii="宋体" w:hAnsi="宋体"/>
          <w:b/>
          <w:bCs/>
        </w:rPr>
      </w:pPr>
      <w:r w:rsidRPr="009523FE">
        <w:rPr>
          <w:rFonts w:ascii="宋体" w:hAnsi="宋体"/>
          <w:b/>
          <w:bCs/>
          <w:noProof/>
          <w:sz w:val="20"/>
        </w:rPr>
        <w:pict>
          <v:shape id="_x0000_s3377" type="#_x0000_t109" style="position:absolute;left:0;text-align:left;margin-left:189pt;margin-top:7.8pt;width:63pt;height:23.4pt;z-index:251791872">
            <v:textbox style="mso-next-textbox:#_x0000_s3377">
              <w:txbxContent>
                <w:p w:rsidR="002E477D" w:rsidRDefault="002E477D">
                  <w:pPr>
                    <w:spacing w:line="240" w:lineRule="auto"/>
                    <w:jc w:val="center"/>
                    <w:rPr>
                      <w:b/>
                      <w:bCs/>
                    </w:rPr>
                  </w:pPr>
                  <w:r>
                    <w:rPr>
                      <w:rFonts w:hint="eastAsia"/>
                      <w:b/>
                      <w:bCs/>
                    </w:rPr>
                    <w:t>经</w:t>
                  </w:r>
                  <w:r>
                    <w:rPr>
                      <w:rFonts w:hint="eastAsia"/>
                      <w:b/>
                      <w:bCs/>
                    </w:rPr>
                    <w:t xml:space="preserve"> </w:t>
                  </w:r>
                  <w:r>
                    <w:rPr>
                      <w:rFonts w:hint="eastAsia"/>
                      <w:b/>
                      <w:bCs/>
                    </w:rPr>
                    <w:t>办</w:t>
                  </w:r>
                </w:p>
              </w:txbxContent>
            </v:textbox>
          </v:shape>
        </w:pict>
      </w:r>
    </w:p>
    <w:p w:rsidR="004A1DF5" w:rsidRDefault="009523FE">
      <w:pPr>
        <w:spacing w:line="240" w:lineRule="auto"/>
        <w:rPr>
          <w:rFonts w:ascii="宋体" w:hAnsi="宋体"/>
          <w:b/>
          <w:bCs/>
        </w:rPr>
      </w:pPr>
      <w:r w:rsidRPr="009523FE">
        <w:rPr>
          <w:rFonts w:ascii="宋体" w:hAnsi="宋体"/>
          <w:b/>
          <w:bCs/>
          <w:noProof/>
          <w:sz w:val="20"/>
        </w:rPr>
        <w:pict>
          <v:line id="_x0000_s3391" style="position:absolute;left:0;text-align:left;flip:y;z-index:251806208" from="81pt,0" to="81pt,54.6pt"/>
        </w:pict>
      </w:r>
      <w:r w:rsidRPr="009523FE">
        <w:rPr>
          <w:rFonts w:ascii="宋体" w:hAnsi="宋体"/>
          <w:b/>
          <w:bCs/>
          <w:noProof/>
          <w:sz w:val="20"/>
        </w:rPr>
        <w:pict>
          <v:line id="_x0000_s3449" style="position:absolute;left:0;text-align:left;z-index:251821568" from="162pt,7.8pt" to="162pt,117pt"/>
        </w:pict>
      </w:r>
      <w:r w:rsidRPr="009523FE">
        <w:rPr>
          <w:rFonts w:ascii="宋体" w:hAnsi="宋体"/>
          <w:b/>
          <w:bCs/>
          <w:noProof/>
          <w:sz w:val="20"/>
        </w:rPr>
        <w:pict>
          <v:line id="_x0000_s3448" style="position:absolute;left:0;text-align:left;flip:x;z-index:251820544" from="162pt,7.8pt" to="189pt,7.8pt"/>
        </w:pict>
      </w:r>
      <w:r w:rsidRPr="009523FE">
        <w:rPr>
          <w:rFonts w:ascii="宋体" w:hAnsi="宋体"/>
          <w:b/>
          <w:bCs/>
          <w:noProof/>
          <w:sz w:val="20"/>
        </w:rPr>
        <w:pict>
          <v:line id="_x0000_s3392" style="position:absolute;left:0;text-align:left;z-index:251807232" from="81pt,0" to="189pt,0">
            <v:stroke endarrow="block"/>
          </v:line>
        </w:pict>
      </w:r>
      <w:r w:rsidRPr="009523FE">
        <w:rPr>
          <w:rFonts w:ascii="宋体" w:hAnsi="宋体"/>
          <w:b/>
          <w:bCs/>
          <w:noProof/>
          <w:sz w:val="20"/>
        </w:rPr>
        <w:pict>
          <v:line id="_x0000_s3444" style="position:absolute;left:0;text-align:left;z-index:251816448" from="252pt,0" to="333pt,0"/>
        </w:pict>
      </w:r>
      <w:r w:rsidRPr="009523FE">
        <w:rPr>
          <w:rFonts w:ascii="宋体" w:hAnsi="宋体"/>
          <w:b/>
          <w:bCs/>
          <w:noProof/>
          <w:sz w:val="20"/>
        </w:rPr>
        <w:pict>
          <v:line id="_x0000_s3445" style="position:absolute;left:0;text-align:left;z-index:251817472" from="333pt,0" to="333pt,15.6pt">
            <v:stroke endarrow="block"/>
          </v:line>
        </w:pict>
      </w:r>
    </w:p>
    <w:p w:rsidR="004A1DF5" w:rsidRDefault="009523FE">
      <w:pPr>
        <w:spacing w:line="240" w:lineRule="auto"/>
        <w:rPr>
          <w:rFonts w:ascii="宋体" w:hAnsi="宋体"/>
          <w:b/>
          <w:bCs/>
        </w:rPr>
      </w:pPr>
      <w:r w:rsidRPr="009523FE">
        <w:rPr>
          <w:rFonts w:ascii="宋体" w:hAnsi="宋体"/>
          <w:b/>
          <w:bCs/>
          <w:noProof/>
          <w:sz w:val="20"/>
        </w:rPr>
        <w:pict>
          <v:shape id="_x0000_s3382" type="#_x0000_t109" style="position:absolute;left:0;text-align:left;margin-left:279pt;margin-top:0;width:108pt;height:23.4pt;z-index:251796992">
            <v:textbox style="mso-next-textbox:#_x0000_s3382">
              <w:txbxContent>
                <w:p w:rsidR="002E477D" w:rsidRDefault="002E477D">
                  <w:pPr>
                    <w:spacing w:line="240" w:lineRule="auto"/>
                    <w:jc w:val="center"/>
                    <w:rPr>
                      <w:b/>
                      <w:bCs/>
                    </w:rPr>
                  </w:pPr>
                  <w:r>
                    <w:rPr>
                      <w:rFonts w:hint="eastAsia"/>
                      <w:b/>
                      <w:bCs/>
                    </w:rPr>
                    <w:t>经办修改及取消</w:t>
                  </w:r>
                </w:p>
              </w:txbxContent>
            </v:textbox>
          </v:shape>
        </w:pict>
      </w:r>
      <w:r w:rsidRPr="009523FE">
        <w:rPr>
          <w:rFonts w:ascii="宋体" w:hAnsi="宋体"/>
          <w:b/>
          <w:bCs/>
          <w:noProof/>
          <w:sz w:val="20"/>
        </w:rPr>
        <w:pict>
          <v:line id="_x0000_s3394" style="position:absolute;left:0;text-align:left;z-index:251809280" from="225pt,0" to="225pt,31.2pt">
            <v:stroke endarrow="block"/>
          </v:line>
        </w:pict>
      </w:r>
    </w:p>
    <w:p w:rsidR="004A1DF5" w:rsidRDefault="009523FE">
      <w:pPr>
        <w:spacing w:line="240" w:lineRule="auto"/>
        <w:rPr>
          <w:rFonts w:ascii="宋体" w:hAnsi="宋体"/>
          <w:b/>
          <w:bCs/>
        </w:rPr>
      </w:pPr>
      <w:r w:rsidRPr="009523FE">
        <w:rPr>
          <w:rFonts w:ascii="宋体" w:hAnsi="宋体"/>
          <w:b/>
          <w:bCs/>
          <w:noProof/>
          <w:sz w:val="20"/>
        </w:rPr>
        <w:pict>
          <v:line id="_x0000_s3443" style="position:absolute;left:0;text-align:left;flip:y;z-index:251815424" from="333pt,7.8pt" to="333pt,54.6pt">
            <v:stroke endarrow="block"/>
          </v:line>
        </w:pict>
      </w:r>
      <w:r w:rsidRPr="009523FE">
        <w:rPr>
          <w:rFonts w:ascii="宋体" w:hAnsi="宋体"/>
          <w:b/>
          <w:bCs/>
          <w:noProof/>
          <w:sz w:val="20"/>
        </w:rPr>
        <w:pict>
          <v:line id="_x0000_s3447" style="position:absolute;left:0;text-align:left;z-index:251819520" from="243pt,0" to="243pt,15.6pt">
            <v:stroke endarrow="block"/>
          </v:line>
        </w:pict>
      </w:r>
      <w:r w:rsidRPr="009523FE">
        <w:rPr>
          <w:rFonts w:ascii="宋体" w:hAnsi="宋体"/>
          <w:b/>
          <w:bCs/>
          <w:noProof/>
          <w:sz w:val="20"/>
        </w:rPr>
        <w:pict>
          <v:line id="_x0000_s3446" style="position:absolute;left:0;text-align:left;flip:x;z-index:251818496" from="243pt,0" to="279pt,0"/>
        </w:pict>
      </w:r>
    </w:p>
    <w:p w:rsidR="004A1DF5" w:rsidRDefault="009523FE">
      <w:pPr>
        <w:spacing w:line="240" w:lineRule="auto"/>
        <w:rPr>
          <w:rFonts w:ascii="宋体" w:hAnsi="宋体"/>
          <w:b/>
          <w:bCs/>
        </w:rPr>
      </w:pPr>
      <w:r w:rsidRPr="009523FE">
        <w:rPr>
          <w:rFonts w:ascii="宋体" w:hAnsi="宋体"/>
          <w:b/>
          <w:bCs/>
          <w:noProof/>
          <w:sz w:val="20"/>
        </w:rPr>
        <w:pict>
          <v:shape id="_x0000_s3388" type="#_x0000_t109" style="position:absolute;left:0;text-align:left;margin-left:27pt;margin-top:7.8pt;width:117pt;height:23.4pt;z-index:251803136">
            <v:textbox style="mso-next-textbox:#_x0000_s3388">
              <w:txbxContent>
                <w:p w:rsidR="002E477D" w:rsidRDefault="002E477D">
                  <w:pPr>
                    <w:spacing w:line="240" w:lineRule="auto"/>
                    <w:jc w:val="center"/>
                    <w:rPr>
                      <w:b/>
                      <w:bCs/>
                    </w:rPr>
                  </w:pPr>
                  <w:r>
                    <w:rPr>
                      <w:rFonts w:hint="eastAsia"/>
                      <w:b/>
                      <w:bCs/>
                    </w:rPr>
                    <w:t>撤销本票兑付授权</w:t>
                  </w:r>
                </w:p>
              </w:txbxContent>
            </v:textbox>
          </v:shape>
        </w:pict>
      </w:r>
    </w:p>
    <w:p w:rsidR="004A1DF5" w:rsidRDefault="009523FE">
      <w:pPr>
        <w:spacing w:line="240" w:lineRule="auto"/>
        <w:rPr>
          <w:rFonts w:ascii="宋体" w:hAnsi="宋体"/>
          <w:b/>
          <w:bCs/>
        </w:rPr>
      </w:pPr>
      <w:r w:rsidRPr="009523FE">
        <w:rPr>
          <w:rFonts w:ascii="宋体" w:hAnsi="宋体"/>
          <w:b/>
          <w:bCs/>
          <w:noProof/>
          <w:sz w:val="20"/>
        </w:rPr>
        <w:pict>
          <v:line id="_x0000_s3442" style="position:absolute;left:0;text-align:left;z-index:251814400" from="324pt,0" to="324pt,23.4pt">
            <v:stroke endarrow="block"/>
          </v:line>
        </w:pict>
      </w:r>
      <w:r w:rsidRPr="009523FE">
        <w:rPr>
          <w:rFonts w:ascii="宋体" w:hAnsi="宋体"/>
          <w:b/>
          <w:bCs/>
          <w:noProof/>
          <w:sz w:val="20"/>
        </w:rPr>
        <w:pict>
          <v:line id="_x0000_s3441" style="position:absolute;left:0;text-align:left;z-index:251813376" from="252pt,0" to="324pt,0"/>
        </w:pict>
      </w:r>
    </w:p>
    <w:p w:rsidR="004A1DF5" w:rsidRDefault="009523FE">
      <w:pPr>
        <w:spacing w:line="240" w:lineRule="auto"/>
        <w:rPr>
          <w:rFonts w:ascii="宋体" w:hAnsi="宋体"/>
          <w:b/>
          <w:bCs/>
        </w:rPr>
      </w:pPr>
      <w:r w:rsidRPr="009523FE">
        <w:rPr>
          <w:rFonts w:ascii="宋体" w:hAnsi="宋体"/>
          <w:b/>
          <w:bCs/>
          <w:noProof/>
          <w:sz w:val="20"/>
        </w:rPr>
        <w:pict>
          <v:line id="_x0000_s3390" style="position:absolute;left:0;text-align:left;flip:y;z-index:251805184" from="81pt,0" to="81pt,46.8pt">
            <v:stroke endarrow="block"/>
          </v:line>
        </w:pict>
      </w:r>
      <w:r w:rsidRPr="009523FE">
        <w:rPr>
          <w:rFonts w:ascii="宋体" w:hAnsi="宋体"/>
          <w:b/>
          <w:bCs/>
          <w:noProof/>
          <w:sz w:val="20"/>
        </w:rPr>
        <w:pict>
          <v:shape id="_x0000_s3383" type="#_x0000_t109" style="position:absolute;left:0;text-align:left;margin-left:297pt;margin-top:7.8pt;width:1in;height:23.4pt;z-index:251798016">
            <v:textbox style="mso-next-textbox:#_x0000_s3383">
              <w:txbxContent>
                <w:p w:rsidR="002E477D" w:rsidRDefault="002E477D">
                  <w:pPr>
                    <w:spacing w:line="240" w:lineRule="auto"/>
                    <w:jc w:val="center"/>
                    <w:rPr>
                      <w:b/>
                      <w:bCs/>
                    </w:rPr>
                  </w:pPr>
                  <w:r>
                    <w:rPr>
                      <w:rFonts w:hint="eastAsia"/>
                      <w:b/>
                      <w:bCs/>
                    </w:rPr>
                    <w:t>复核取消</w:t>
                  </w:r>
                </w:p>
              </w:txbxContent>
            </v:textbox>
          </v:shape>
        </w:pict>
      </w:r>
    </w:p>
    <w:p w:rsidR="004A1DF5" w:rsidRDefault="004A1DF5">
      <w:pPr>
        <w:spacing w:line="240" w:lineRule="auto"/>
        <w:rPr>
          <w:rFonts w:ascii="宋体" w:hAnsi="宋体"/>
          <w:b/>
          <w:bCs/>
        </w:rPr>
      </w:pPr>
    </w:p>
    <w:p w:rsidR="004A1DF5" w:rsidRDefault="009523FE">
      <w:pPr>
        <w:spacing w:line="240" w:lineRule="auto"/>
        <w:rPr>
          <w:rFonts w:ascii="宋体" w:hAnsi="宋体"/>
          <w:b/>
          <w:bCs/>
        </w:rPr>
      </w:pPr>
      <w:r w:rsidRPr="009523FE">
        <w:rPr>
          <w:rFonts w:ascii="宋体" w:hAnsi="宋体"/>
          <w:b/>
          <w:bCs/>
          <w:noProof/>
          <w:sz w:val="20"/>
        </w:rPr>
        <w:pict>
          <v:line id="_x0000_s3450" style="position:absolute;left:0;text-align:left;z-index:251822592" from="162pt,7.8pt" to="189pt,7.8pt">
            <v:stroke endarrow="block"/>
          </v:line>
        </w:pict>
      </w:r>
    </w:p>
    <w:p w:rsidR="004A1DF5" w:rsidRDefault="009523FE">
      <w:pPr>
        <w:spacing w:line="240" w:lineRule="auto"/>
        <w:rPr>
          <w:rFonts w:ascii="宋体" w:hAnsi="宋体"/>
          <w:b/>
          <w:bCs/>
        </w:rPr>
      </w:pPr>
      <w:r w:rsidRPr="009523FE">
        <w:rPr>
          <w:rFonts w:ascii="宋体" w:hAnsi="宋体"/>
          <w:b/>
          <w:bCs/>
          <w:noProof/>
          <w:sz w:val="20"/>
        </w:rPr>
        <w:pict>
          <v:line id="_x0000_s3380" style="position:absolute;left:0;text-align:left;z-index:251794944" from="225pt,0" to="225pt,23.4pt">
            <v:stroke endarrow="block"/>
          </v:line>
        </w:pict>
      </w:r>
      <w:r w:rsidRPr="009523FE">
        <w:rPr>
          <w:rFonts w:ascii="宋体" w:hAnsi="宋体"/>
          <w:b/>
          <w:bCs/>
          <w:noProof/>
          <w:sz w:val="20"/>
        </w:rPr>
        <w:pict>
          <v:shape id="_x0000_s3386" type="#_x0000_t109" style="position:absolute;left:0;text-align:left;margin-left:27pt;margin-top:0;width:117pt;height:23.4pt;z-index:251801088">
            <v:textbox style="mso-next-textbox:#_x0000_s3386">
              <w:txbxContent>
                <w:p w:rsidR="002E477D" w:rsidRDefault="002E477D">
                  <w:pPr>
                    <w:spacing w:line="240" w:lineRule="auto"/>
                    <w:jc w:val="center"/>
                    <w:rPr>
                      <w:b/>
                      <w:bCs/>
                    </w:rPr>
                  </w:pPr>
                  <w:r>
                    <w:rPr>
                      <w:rFonts w:hint="eastAsia"/>
                      <w:b/>
                      <w:bCs/>
                    </w:rPr>
                    <w:t>撤销本票兑付经办</w:t>
                  </w:r>
                </w:p>
              </w:txbxContent>
            </v:textbox>
          </v:shape>
        </w:pict>
      </w:r>
    </w:p>
    <w:p w:rsidR="004A1DF5" w:rsidRDefault="009523FE">
      <w:pPr>
        <w:spacing w:line="240" w:lineRule="auto"/>
        <w:rPr>
          <w:rFonts w:ascii="宋体" w:hAnsi="宋体"/>
          <w:b/>
          <w:bCs/>
        </w:rPr>
      </w:pPr>
      <w:r w:rsidRPr="009523FE">
        <w:rPr>
          <w:rFonts w:ascii="宋体" w:hAnsi="宋体"/>
          <w:b/>
          <w:bCs/>
          <w:noProof/>
          <w:sz w:val="20"/>
        </w:rPr>
        <w:pict>
          <v:line id="_x0000_s3387" style="position:absolute;left:0;text-align:left;flip:y;z-index:251802112" from="99pt,7.8pt" to="99pt,46.8pt">
            <v:stroke endarrow="block"/>
          </v:line>
        </w:pict>
      </w:r>
      <w:r w:rsidRPr="009523FE">
        <w:rPr>
          <w:rFonts w:ascii="宋体" w:hAnsi="宋体"/>
          <w:b/>
          <w:bCs/>
          <w:noProof/>
          <w:sz w:val="20"/>
        </w:rPr>
        <w:pict>
          <v:shape id="_x0000_s3381" type="#_x0000_t109" style="position:absolute;left:0;text-align:left;margin-left:189pt;margin-top:7.8pt;width:63pt;height:23.4pt;z-index:251795968">
            <v:textbox style="mso-next-textbox:#_x0000_s3381">
              <w:txbxContent>
                <w:p w:rsidR="002E477D" w:rsidRDefault="002E477D">
                  <w:pPr>
                    <w:spacing w:line="240" w:lineRule="auto"/>
                    <w:jc w:val="center"/>
                    <w:rPr>
                      <w:b/>
                      <w:bCs/>
                    </w:rPr>
                  </w:pPr>
                  <w:r>
                    <w:rPr>
                      <w:rFonts w:hint="eastAsia"/>
                      <w:b/>
                      <w:bCs/>
                    </w:rPr>
                    <w:t>兑</w:t>
                  </w:r>
                  <w:r>
                    <w:rPr>
                      <w:rFonts w:hint="eastAsia"/>
                      <w:b/>
                      <w:bCs/>
                    </w:rPr>
                    <w:t xml:space="preserve"> </w:t>
                  </w:r>
                  <w:r>
                    <w:rPr>
                      <w:rFonts w:hint="eastAsia"/>
                      <w:b/>
                      <w:bCs/>
                    </w:rPr>
                    <w:t>付</w:t>
                  </w:r>
                </w:p>
              </w:txbxContent>
            </v:textbox>
          </v:shape>
        </w:pict>
      </w:r>
      <w:r w:rsidRPr="009523FE">
        <w:rPr>
          <w:rFonts w:ascii="宋体" w:hAnsi="宋体"/>
          <w:b/>
          <w:bCs/>
          <w:noProof/>
          <w:sz w:val="20"/>
        </w:rPr>
        <w:pict>
          <v:line id="_x0000_s3439" style="position:absolute;left:0;text-align:left;z-index:251811328" from="1in,7.8pt" to="1in,62.4pt">
            <v:stroke endarrow="block"/>
          </v:line>
        </w:pict>
      </w:r>
      <w:r w:rsidRPr="009523FE">
        <w:rPr>
          <w:rFonts w:ascii="宋体" w:hAnsi="宋体"/>
          <w:b/>
          <w:bCs/>
          <w:noProof/>
          <w:sz w:val="20"/>
        </w:rPr>
        <w:pict>
          <v:line id="_x0000_s3440" style="position:absolute;left:0;text-align:left;flip:y;z-index:251812352" from="81pt,7.8pt" to="81pt,62.4pt">
            <v:stroke endarrow="block"/>
          </v:line>
        </w:pict>
      </w:r>
    </w:p>
    <w:p w:rsidR="004A1DF5" w:rsidRDefault="009523FE">
      <w:pPr>
        <w:spacing w:line="240" w:lineRule="auto"/>
        <w:rPr>
          <w:rFonts w:ascii="宋体" w:hAnsi="宋体"/>
          <w:b/>
          <w:bCs/>
        </w:rPr>
      </w:pPr>
      <w:r w:rsidRPr="009523FE">
        <w:rPr>
          <w:rFonts w:ascii="宋体" w:hAnsi="宋体"/>
          <w:b/>
          <w:bCs/>
          <w:noProof/>
          <w:sz w:val="20"/>
        </w:rPr>
        <w:pict>
          <v:shape id="_x0000_s3378" type="#_x0000_t109" style="position:absolute;left:0;text-align:left;margin-left:189pt;margin-top:-109.2pt;width:63pt;height:23.4pt;z-index:251792896">
            <v:textbox style="mso-next-textbox:#_x0000_s3378">
              <w:txbxContent>
                <w:p w:rsidR="002E477D" w:rsidRDefault="002E477D">
                  <w:pPr>
                    <w:spacing w:line="240" w:lineRule="auto"/>
                    <w:jc w:val="center"/>
                    <w:rPr>
                      <w:b/>
                      <w:bCs/>
                    </w:rPr>
                  </w:pPr>
                  <w:r>
                    <w:rPr>
                      <w:rFonts w:hint="eastAsia"/>
                      <w:b/>
                      <w:bCs/>
                    </w:rPr>
                    <w:t>复</w:t>
                  </w:r>
                  <w:r>
                    <w:rPr>
                      <w:rFonts w:hint="eastAsia"/>
                      <w:b/>
                      <w:bCs/>
                    </w:rPr>
                    <w:t xml:space="preserve"> </w:t>
                  </w:r>
                  <w:r>
                    <w:rPr>
                      <w:rFonts w:hint="eastAsia"/>
                      <w:b/>
                      <w:bCs/>
                    </w:rPr>
                    <w:t>核</w:t>
                  </w:r>
                </w:p>
              </w:txbxContent>
            </v:textbox>
          </v:shape>
        </w:pict>
      </w:r>
      <w:r w:rsidRPr="009523FE">
        <w:rPr>
          <w:rFonts w:ascii="宋体" w:hAnsi="宋体"/>
          <w:b/>
          <w:bCs/>
          <w:noProof/>
          <w:sz w:val="20"/>
        </w:rPr>
        <w:pict>
          <v:line id="_x0000_s3393" style="position:absolute;left:0;text-align:left;z-index:251808256" from="225pt,-85.8pt" to="225pt,-54.6pt">
            <v:stroke endarrow="block"/>
          </v:line>
        </w:pict>
      </w:r>
      <w:r w:rsidRPr="009523FE">
        <w:rPr>
          <w:rFonts w:ascii="宋体" w:hAnsi="宋体"/>
          <w:b/>
          <w:bCs/>
          <w:noProof/>
          <w:sz w:val="20"/>
        </w:rPr>
        <w:pict>
          <v:shape id="_x0000_s3379" type="#_x0000_t109" style="position:absolute;left:0;text-align:left;margin-left:189pt;margin-top:-54.6pt;width:63pt;height:23.4pt;z-index:251793920">
            <v:textbox style="mso-next-textbox:#_x0000_s3379">
              <w:txbxContent>
                <w:p w:rsidR="002E477D" w:rsidRDefault="002E477D">
                  <w:pPr>
                    <w:spacing w:line="240" w:lineRule="auto"/>
                    <w:jc w:val="center"/>
                    <w:rPr>
                      <w:b/>
                      <w:bCs/>
                    </w:rPr>
                  </w:pPr>
                  <w:r>
                    <w:rPr>
                      <w:rFonts w:hint="eastAsia"/>
                      <w:b/>
                      <w:bCs/>
                    </w:rPr>
                    <w:t>授</w:t>
                  </w:r>
                  <w:r>
                    <w:rPr>
                      <w:rFonts w:hint="eastAsia"/>
                      <w:b/>
                      <w:bCs/>
                    </w:rPr>
                    <w:t xml:space="preserve"> </w:t>
                  </w:r>
                  <w:r>
                    <w:rPr>
                      <w:rFonts w:hint="eastAsia"/>
                      <w:b/>
                      <w:bCs/>
                    </w:rPr>
                    <w:t>权</w:t>
                  </w:r>
                </w:p>
              </w:txbxContent>
            </v:textbox>
          </v:shape>
        </w:pict>
      </w:r>
    </w:p>
    <w:p w:rsidR="004A1DF5" w:rsidRDefault="009523FE">
      <w:pPr>
        <w:spacing w:line="240" w:lineRule="auto"/>
        <w:rPr>
          <w:rFonts w:ascii="宋体" w:hAnsi="宋体"/>
          <w:b/>
          <w:bCs/>
        </w:rPr>
      </w:pPr>
      <w:r w:rsidRPr="009523FE">
        <w:rPr>
          <w:rFonts w:ascii="宋体" w:hAnsi="宋体"/>
          <w:b/>
          <w:bCs/>
          <w:noProof/>
          <w:sz w:val="20"/>
        </w:rPr>
        <w:pict>
          <v:line id="_x0000_s3384" style="position:absolute;left:0;text-align:left;z-index:251799040" from="225pt,0" to="225pt,15.6pt"/>
        </w:pict>
      </w:r>
    </w:p>
    <w:p w:rsidR="004A1DF5" w:rsidRDefault="009523FE">
      <w:pPr>
        <w:spacing w:line="240" w:lineRule="auto"/>
        <w:rPr>
          <w:rFonts w:ascii="宋体" w:hAnsi="宋体"/>
          <w:b/>
          <w:bCs/>
        </w:rPr>
      </w:pPr>
      <w:r w:rsidRPr="009523FE">
        <w:rPr>
          <w:rFonts w:ascii="宋体" w:hAnsi="宋体"/>
          <w:b/>
          <w:bCs/>
          <w:noProof/>
          <w:sz w:val="20"/>
        </w:rPr>
        <w:pict>
          <v:line id="_x0000_s3385" style="position:absolute;left:0;text-align:left;flip:x;z-index:251800064" from="99pt,0" to="225pt,0"/>
        </w:pict>
      </w:r>
    </w:p>
    <w:p w:rsidR="004A1DF5" w:rsidRDefault="009523FE">
      <w:pPr>
        <w:spacing w:line="240" w:lineRule="auto"/>
        <w:rPr>
          <w:rFonts w:ascii="宋体" w:hAnsi="宋体"/>
          <w:b/>
          <w:bCs/>
        </w:rPr>
      </w:pPr>
      <w:r w:rsidRPr="009523FE">
        <w:rPr>
          <w:rFonts w:ascii="宋体" w:hAnsi="宋体"/>
          <w:b/>
          <w:bCs/>
          <w:noProof/>
          <w:sz w:val="20"/>
        </w:rPr>
        <w:pict>
          <v:shape id="_x0000_s3389" type="#_x0000_t109" style="position:absolute;left:0;text-align:left;margin-left:27pt;margin-top:0;width:2in;height:23.4pt;z-index:251804160">
            <v:textbox style="mso-next-textbox:#_x0000_s3389">
              <w:txbxContent>
                <w:p w:rsidR="002E477D" w:rsidRDefault="002E477D">
                  <w:pPr>
                    <w:spacing w:line="240" w:lineRule="auto"/>
                    <w:jc w:val="center"/>
                    <w:rPr>
                      <w:b/>
                      <w:bCs/>
                    </w:rPr>
                  </w:pPr>
                  <w:r>
                    <w:rPr>
                      <w:rFonts w:hint="eastAsia"/>
                      <w:b/>
                      <w:bCs/>
                    </w:rPr>
                    <w:t>撤销本票兑付经办取消</w:t>
                  </w:r>
                </w:p>
              </w:txbxContent>
            </v:textbox>
          </v:shape>
        </w:pict>
      </w:r>
    </w:p>
    <w:p w:rsidR="004A1DF5" w:rsidRDefault="004A1DF5">
      <w:pPr>
        <w:spacing w:line="240" w:lineRule="auto"/>
        <w:rPr>
          <w:rFonts w:ascii="宋体" w:hAnsi="宋体"/>
          <w:b/>
          <w:bCs/>
        </w:rPr>
      </w:pPr>
    </w:p>
    <w:p w:rsidR="004A1DF5" w:rsidRDefault="004A1DF5">
      <w:pPr>
        <w:rPr>
          <w:rFonts w:ascii="宋体" w:hAnsi="宋体"/>
        </w:rPr>
      </w:pPr>
      <w:r>
        <w:rPr>
          <w:rFonts w:ascii="宋体" w:hAnsi="宋体" w:hint="eastAsia"/>
        </w:rPr>
        <w:t>本票逾期付款和本票结清的操作流程同本票兑付,没有经办修改功能只能进行经办取消。</w:t>
      </w:r>
    </w:p>
    <w:p w:rsidR="004A1DF5" w:rsidRDefault="004A1DF5">
      <w:pPr>
        <w:rPr>
          <w:rFonts w:ascii="宋体" w:hAnsi="宋体"/>
          <w:b/>
          <w:bCs/>
        </w:rPr>
      </w:pPr>
      <w:r>
        <w:rPr>
          <w:rFonts w:ascii="宋体" w:hAnsi="宋体" w:hint="eastAsia"/>
          <w:b/>
          <w:bCs/>
        </w:rPr>
        <w:lastRenderedPageBreak/>
        <w:t>银行本票权限控制：</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4500"/>
        <w:gridCol w:w="720"/>
        <w:gridCol w:w="720"/>
        <w:gridCol w:w="720"/>
      </w:tblGrid>
      <w:tr w:rsidR="004A1DF5">
        <w:tc>
          <w:tcPr>
            <w:tcW w:w="2088" w:type="dxa"/>
            <w:vAlign w:val="center"/>
          </w:tcPr>
          <w:p w:rsidR="004A1DF5" w:rsidRDefault="004A1DF5">
            <w:pPr>
              <w:spacing w:line="240" w:lineRule="auto"/>
              <w:ind w:rightChars="12" w:right="29"/>
              <w:jc w:val="center"/>
              <w:rPr>
                <w:b/>
                <w:bCs/>
                <w:sz w:val="21"/>
              </w:rPr>
            </w:pPr>
            <w:r>
              <w:rPr>
                <w:rFonts w:hint="eastAsia"/>
                <w:b/>
                <w:bCs/>
                <w:sz w:val="21"/>
              </w:rPr>
              <w:t>操作</w:t>
            </w:r>
          </w:p>
        </w:tc>
        <w:tc>
          <w:tcPr>
            <w:tcW w:w="4500" w:type="dxa"/>
            <w:vAlign w:val="center"/>
          </w:tcPr>
          <w:p w:rsidR="004A1DF5" w:rsidRDefault="004A1DF5">
            <w:pPr>
              <w:spacing w:line="240" w:lineRule="auto"/>
              <w:ind w:rightChars="12" w:right="29"/>
              <w:jc w:val="center"/>
              <w:rPr>
                <w:b/>
                <w:bCs/>
                <w:sz w:val="21"/>
              </w:rPr>
            </w:pPr>
            <w:r>
              <w:rPr>
                <w:rFonts w:hint="eastAsia"/>
                <w:b/>
                <w:bCs/>
                <w:sz w:val="21"/>
              </w:rPr>
              <w:t>条件</w:t>
            </w:r>
          </w:p>
        </w:tc>
        <w:tc>
          <w:tcPr>
            <w:tcW w:w="720" w:type="dxa"/>
            <w:vAlign w:val="center"/>
          </w:tcPr>
          <w:p w:rsidR="004A1DF5" w:rsidRDefault="004A1DF5">
            <w:pPr>
              <w:spacing w:line="240" w:lineRule="auto"/>
              <w:ind w:rightChars="12" w:right="29"/>
              <w:rPr>
                <w:b/>
                <w:bCs/>
                <w:sz w:val="21"/>
              </w:rPr>
            </w:pPr>
            <w:r>
              <w:rPr>
                <w:rFonts w:hint="eastAsia"/>
                <w:b/>
                <w:bCs/>
                <w:sz w:val="21"/>
              </w:rPr>
              <w:t>经办</w:t>
            </w:r>
          </w:p>
        </w:tc>
        <w:tc>
          <w:tcPr>
            <w:tcW w:w="720" w:type="dxa"/>
            <w:vAlign w:val="center"/>
          </w:tcPr>
          <w:p w:rsidR="004A1DF5" w:rsidRDefault="004A1DF5">
            <w:pPr>
              <w:spacing w:line="240" w:lineRule="auto"/>
              <w:ind w:rightChars="12" w:right="29"/>
              <w:rPr>
                <w:b/>
                <w:bCs/>
                <w:sz w:val="21"/>
              </w:rPr>
            </w:pPr>
            <w:r>
              <w:rPr>
                <w:rFonts w:hint="eastAsia"/>
                <w:b/>
                <w:bCs/>
                <w:sz w:val="21"/>
              </w:rPr>
              <w:t>复核</w:t>
            </w:r>
          </w:p>
        </w:tc>
        <w:tc>
          <w:tcPr>
            <w:tcW w:w="720" w:type="dxa"/>
            <w:vAlign w:val="center"/>
          </w:tcPr>
          <w:p w:rsidR="004A1DF5" w:rsidRDefault="004A1DF5">
            <w:pPr>
              <w:spacing w:line="240" w:lineRule="auto"/>
              <w:ind w:rightChars="12" w:right="29"/>
              <w:rPr>
                <w:b/>
                <w:bCs/>
                <w:sz w:val="21"/>
              </w:rPr>
            </w:pPr>
            <w:r>
              <w:rPr>
                <w:rFonts w:hint="eastAsia"/>
                <w:b/>
                <w:bCs/>
                <w:sz w:val="21"/>
              </w:rPr>
              <w:t>授权</w:t>
            </w:r>
          </w:p>
        </w:tc>
      </w:tr>
      <w:tr w:rsidR="004A1DF5">
        <w:trPr>
          <w:cantSplit/>
        </w:trPr>
        <w:tc>
          <w:tcPr>
            <w:tcW w:w="2088" w:type="dxa"/>
            <w:vMerge w:val="restart"/>
            <w:vAlign w:val="center"/>
          </w:tcPr>
          <w:p w:rsidR="004A1DF5" w:rsidRDefault="004A1DF5">
            <w:pPr>
              <w:spacing w:line="240" w:lineRule="auto"/>
              <w:ind w:rightChars="12" w:right="29"/>
              <w:rPr>
                <w:sz w:val="21"/>
              </w:rPr>
            </w:pPr>
            <w:r>
              <w:rPr>
                <w:rFonts w:hint="eastAsia"/>
                <w:sz w:val="21"/>
              </w:rPr>
              <w:t>银行本票签发</w:t>
            </w: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万元以下（含）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万元（不含）</w:t>
            </w:r>
            <w:r>
              <w:rPr>
                <w:rFonts w:hint="eastAsia"/>
                <w:sz w:val="21"/>
              </w:rPr>
              <w:t>-10</w:t>
            </w:r>
            <w:r>
              <w:rPr>
                <w:rFonts w:hint="eastAsia"/>
                <w:sz w:val="21"/>
              </w:rPr>
              <w:t>万元（含）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10</w:t>
            </w:r>
            <w:r>
              <w:rPr>
                <w:rFonts w:hint="eastAsia"/>
                <w:sz w:val="21"/>
              </w:rPr>
              <w:t>万元以上（不含）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ign w:val="center"/>
          </w:tcPr>
          <w:p w:rsidR="004A1DF5" w:rsidRDefault="004A1DF5">
            <w:pPr>
              <w:spacing w:line="240" w:lineRule="auto"/>
              <w:ind w:rightChars="12" w:right="29"/>
              <w:rPr>
                <w:sz w:val="21"/>
              </w:rPr>
            </w:pPr>
          </w:p>
        </w:tc>
        <w:tc>
          <w:tcPr>
            <w:tcW w:w="6660" w:type="dxa"/>
            <w:gridSpan w:val="4"/>
            <w:vAlign w:val="center"/>
          </w:tcPr>
          <w:p w:rsidR="004A1DF5" w:rsidRDefault="004A1DF5">
            <w:pPr>
              <w:spacing w:line="240" w:lineRule="auto"/>
              <w:ind w:rightChars="12" w:right="29"/>
              <w:rPr>
                <w:sz w:val="21"/>
              </w:rPr>
            </w:pPr>
            <w:r>
              <w:rPr>
                <w:rFonts w:hint="eastAsia"/>
                <w:sz w:val="21"/>
              </w:rPr>
              <w:t>不输入本票委托书号码的、本网点变码印鉴账户不录入变码印鉴的、以挂账单形式出款签发本票的、签发时不收费时，需要授权</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撤销本票签发</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restart"/>
            <w:vAlign w:val="center"/>
          </w:tcPr>
          <w:p w:rsidR="004A1DF5" w:rsidRDefault="004A1DF5">
            <w:pPr>
              <w:spacing w:line="240" w:lineRule="auto"/>
              <w:ind w:rightChars="12" w:right="29"/>
              <w:rPr>
                <w:sz w:val="21"/>
              </w:rPr>
            </w:pPr>
            <w:r>
              <w:rPr>
                <w:rFonts w:hint="eastAsia"/>
                <w:sz w:val="21"/>
              </w:rPr>
              <w:t>银行本票兑付</w:t>
            </w: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万元以下（含）单人经办生效</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万元（不含）</w:t>
            </w:r>
            <w:r>
              <w:rPr>
                <w:rFonts w:hint="eastAsia"/>
                <w:sz w:val="21"/>
              </w:rPr>
              <w:t>-10</w:t>
            </w:r>
            <w:r>
              <w:rPr>
                <w:rFonts w:hint="eastAsia"/>
                <w:sz w:val="21"/>
              </w:rPr>
              <w:t>万元（含）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10</w:t>
            </w:r>
            <w:r>
              <w:rPr>
                <w:rFonts w:hint="eastAsia"/>
                <w:sz w:val="21"/>
              </w:rPr>
              <w:t>万元以上（不含）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ign w:val="center"/>
          </w:tcPr>
          <w:p w:rsidR="004A1DF5" w:rsidRDefault="004A1DF5">
            <w:pPr>
              <w:spacing w:line="240" w:lineRule="auto"/>
              <w:ind w:rightChars="12" w:right="29"/>
              <w:rPr>
                <w:sz w:val="21"/>
              </w:rPr>
            </w:pPr>
          </w:p>
        </w:tc>
        <w:tc>
          <w:tcPr>
            <w:tcW w:w="6660" w:type="dxa"/>
            <w:gridSpan w:val="4"/>
            <w:vAlign w:val="center"/>
          </w:tcPr>
          <w:p w:rsidR="004A1DF5" w:rsidRDefault="004A1DF5">
            <w:pPr>
              <w:spacing w:line="240" w:lineRule="auto"/>
              <w:ind w:rightChars="12" w:right="29"/>
              <w:rPr>
                <w:sz w:val="21"/>
              </w:rPr>
            </w:pPr>
            <w:r>
              <w:rPr>
                <w:rFonts w:hint="eastAsia"/>
                <w:sz w:val="21"/>
              </w:rPr>
              <w:t>银行本票兑付挂账及挂失付款需要授权</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撤销本票兑付</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restart"/>
            <w:vAlign w:val="center"/>
          </w:tcPr>
          <w:p w:rsidR="004A1DF5" w:rsidRDefault="004A1DF5">
            <w:pPr>
              <w:spacing w:line="240" w:lineRule="auto"/>
              <w:ind w:rightChars="12" w:right="29"/>
              <w:rPr>
                <w:sz w:val="21"/>
              </w:rPr>
            </w:pPr>
            <w:r>
              <w:rPr>
                <w:rFonts w:hint="eastAsia"/>
                <w:sz w:val="21"/>
              </w:rPr>
              <w:t>银行本票结清</w:t>
            </w: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万元以下（含）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万元（不含）</w:t>
            </w:r>
            <w:r>
              <w:rPr>
                <w:rFonts w:hint="eastAsia"/>
                <w:sz w:val="21"/>
              </w:rPr>
              <w:t>-10</w:t>
            </w:r>
            <w:r>
              <w:rPr>
                <w:rFonts w:hint="eastAsia"/>
                <w:sz w:val="21"/>
              </w:rPr>
              <w:t>万元（含）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10</w:t>
            </w:r>
            <w:r>
              <w:rPr>
                <w:rFonts w:hint="eastAsia"/>
                <w:sz w:val="21"/>
              </w:rPr>
              <w:t>万元以上（不含）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撤销本票结清</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restart"/>
            <w:vAlign w:val="center"/>
          </w:tcPr>
          <w:p w:rsidR="004A1DF5" w:rsidRDefault="004A1DF5">
            <w:pPr>
              <w:spacing w:line="240" w:lineRule="auto"/>
              <w:ind w:rightChars="12" w:right="29"/>
              <w:rPr>
                <w:sz w:val="21"/>
              </w:rPr>
            </w:pPr>
            <w:r>
              <w:rPr>
                <w:rFonts w:hint="eastAsia"/>
                <w:sz w:val="21"/>
              </w:rPr>
              <w:t>银行本票未用退回</w:t>
            </w: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万元以下（含）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w:t>
            </w:r>
            <w:r>
              <w:rPr>
                <w:rFonts w:hint="eastAsia"/>
                <w:sz w:val="21"/>
              </w:rPr>
              <w:t>-10</w:t>
            </w:r>
            <w:r>
              <w:rPr>
                <w:rFonts w:hint="eastAsia"/>
                <w:sz w:val="21"/>
              </w:rPr>
              <w:t>万元（含）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10</w:t>
            </w:r>
            <w:r>
              <w:rPr>
                <w:rFonts w:hint="eastAsia"/>
                <w:sz w:val="21"/>
              </w:rPr>
              <w:t>万元以上（不含）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ign w:val="center"/>
          </w:tcPr>
          <w:p w:rsidR="004A1DF5" w:rsidRDefault="004A1DF5">
            <w:pPr>
              <w:spacing w:line="240" w:lineRule="auto"/>
              <w:ind w:rightChars="12" w:right="29"/>
              <w:rPr>
                <w:sz w:val="21"/>
              </w:rPr>
            </w:pPr>
          </w:p>
        </w:tc>
        <w:tc>
          <w:tcPr>
            <w:tcW w:w="6660" w:type="dxa"/>
            <w:gridSpan w:val="4"/>
            <w:vAlign w:val="center"/>
          </w:tcPr>
          <w:p w:rsidR="004A1DF5" w:rsidRDefault="004A1DF5">
            <w:pPr>
              <w:spacing w:line="240" w:lineRule="auto"/>
              <w:ind w:rightChars="12" w:right="29"/>
              <w:rPr>
                <w:sz w:val="21"/>
              </w:rPr>
            </w:pPr>
            <w:r>
              <w:rPr>
                <w:rFonts w:hint="eastAsia"/>
                <w:sz w:val="21"/>
              </w:rPr>
              <w:t>未用退回入账账户与原入申请人账户不一致的，未用退回挂账的需要授权</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撤销本票未用退回</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restart"/>
            <w:vAlign w:val="center"/>
          </w:tcPr>
          <w:p w:rsidR="004A1DF5" w:rsidRDefault="004A1DF5">
            <w:pPr>
              <w:spacing w:line="240" w:lineRule="auto"/>
              <w:ind w:rightChars="12" w:right="29"/>
              <w:rPr>
                <w:sz w:val="21"/>
              </w:rPr>
            </w:pPr>
            <w:r>
              <w:rPr>
                <w:rFonts w:hint="eastAsia"/>
                <w:sz w:val="21"/>
              </w:rPr>
              <w:t>银行本票逾期付款</w:t>
            </w: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万元以下（含）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万元（不含）</w:t>
            </w:r>
            <w:r>
              <w:rPr>
                <w:rFonts w:hint="eastAsia"/>
                <w:sz w:val="21"/>
              </w:rPr>
              <w:t>-10</w:t>
            </w:r>
            <w:r>
              <w:rPr>
                <w:rFonts w:hint="eastAsia"/>
                <w:sz w:val="21"/>
              </w:rPr>
              <w:t>万元（含）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10</w:t>
            </w:r>
            <w:r>
              <w:rPr>
                <w:rFonts w:hint="eastAsia"/>
                <w:sz w:val="21"/>
              </w:rPr>
              <w:t>万元以上（不含）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ign w:val="center"/>
          </w:tcPr>
          <w:p w:rsidR="004A1DF5" w:rsidRDefault="004A1DF5">
            <w:pPr>
              <w:spacing w:line="240" w:lineRule="auto"/>
              <w:ind w:rightChars="12" w:right="29"/>
              <w:rPr>
                <w:sz w:val="21"/>
              </w:rPr>
            </w:pPr>
          </w:p>
        </w:tc>
        <w:tc>
          <w:tcPr>
            <w:tcW w:w="6660" w:type="dxa"/>
            <w:gridSpan w:val="4"/>
            <w:vAlign w:val="center"/>
          </w:tcPr>
          <w:p w:rsidR="004A1DF5" w:rsidRDefault="004A1DF5">
            <w:pPr>
              <w:spacing w:line="240" w:lineRule="auto"/>
              <w:ind w:rightChars="12" w:right="29"/>
              <w:rPr>
                <w:sz w:val="21"/>
              </w:rPr>
            </w:pPr>
            <w:r>
              <w:rPr>
                <w:rFonts w:hint="eastAsia"/>
                <w:sz w:val="21"/>
              </w:rPr>
              <w:t>逾期付款挂账的需要授权</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撤销本票逾期付款</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bl>
    <w:p w:rsidR="004A1DF5" w:rsidRDefault="004A1DF5">
      <w:r>
        <w:rPr>
          <w:rFonts w:hint="eastAsia"/>
          <w:b/>
          <w:bCs/>
        </w:rPr>
        <w:t>各操作步骤下的业务状态：</w:t>
      </w:r>
    </w:p>
    <w:tbl>
      <w:tblPr>
        <w:tblW w:w="88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340"/>
        <w:gridCol w:w="1800"/>
        <w:gridCol w:w="4680"/>
      </w:tblGrid>
      <w:tr w:rsidR="004A1DF5">
        <w:trPr>
          <w:tblHeader/>
        </w:trPr>
        <w:tc>
          <w:tcPr>
            <w:tcW w:w="2340" w:type="dxa"/>
            <w:vAlign w:val="center"/>
          </w:tcPr>
          <w:p w:rsidR="004A1DF5" w:rsidRDefault="004A1DF5">
            <w:pPr>
              <w:spacing w:line="240" w:lineRule="auto"/>
              <w:jc w:val="center"/>
              <w:rPr>
                <w:b/>
                <w:bCs/>
                <w:sz w:val="21"/>
                <w:szCs w:val="18"/>
              </w:rPr>
            </w:pPr>
            <w:r>
              <w:rPr>
                <w:rFonts w:hint="eastAsia"/>
                <w:b/>
                <w:bCs/>
                <w:sz w:val="21"/>
                <w:szCs w:val="18"/>
              </w:rPr>
              <w:t>操作步骤</w:t>
            </w:r>
          </w:p>
        </w:tc>
        <w:tc>
          <w:tcPr>
            <w:tcW w:w="1800" w:type="dxa"/>
            <w:vAlign w:val="center"/>
          </w:tcPr>
          <w:p w:rsidR="004A1DF5" w:rsidRDefault="004A1DF5">
            <w:pPr>
              <w:spacing w:line="240" w:lineRule="auto"/>
              <w:jc w:val="center"/>
              <w:rPr>
                <w:b/>
                <w:bCs/>
                <w:sz w:val="21"/>
              </w:rPr>
            </w:pPr>
            <w:r>
              <w:rPr>
                <w:rFonts w:hint="eastAsia"/>
                <w:b/>
                <w:bCs/>
                <w:sz w:val="21"/>
              </w:rPr>
              <w:t>操作前业务状态</w:t>
            </w:r>
          </w:p>
        </w:tc>
        <w:tc>
          <w:tcPr>
            <w:tcW w:w="4680" w:type="dxa"/>
            <w:vAlign w:val="center"/>
          </w:tcPr>
          <w:p w:rsidR="004A1DF5" w:rsidRDefault="004A1DF5">
            <w:pPr>
              <w:spacing w:line="240" w:lineRule="auto"/>
              <w:jc w:val="center"/>
              <w:rPr>
                <w:b/>
                <w:bCs/>
                <w:sz w:val="21"/>
              </w:rPr>
            </w:pPr>
            <w:r>
              <w:rPr>
                <w:rFonts w:hint="eastAsia"/>
                <w:b/>
                <w:bCs/>
                <w:sz w:val="21"/>
              </w:rPr>
              <w:t>操作后业务状态</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签发本票经办</w:t>
            </w:r>
          </w:p>
        </w:tc>
        <w:tc>
          <w:tcPr>
            <w:tcW w:w="1800" w:type="dxa"/>
            <w:vAlign w:val="center"/>
          </w:tcPr>
          <w:p w:rsidR="004A1DF5" w:rsidRDefault="004A1DF5">
            <w:pPr>
              <w:spacing w:line="240" w:lineRule="auto"/>
              <w:rPr>
                <w:sz w:val="21"/>
              </w:rPr>
            </w:pPr>
            <w:r>
              <w:rPr>
                <w:rFonts w:hint="eastAsia"/>
                <w:sz w:val="21"/>
              </w:rPr>
              <w:t>－</w:t>
            </w:r>
          </w:p>
        </w:tc>
        <w:tc>
          <w:tcPr>
            <w:tcW w:w="4680" w:type="dxa"/>
            <w:vAlign w:val="center"/>
          </w:tcPr>
          <w:p w:rsidR="004A1DF5" w:rsidRDefault="004A1DF5">
            <w:pPr>
              <w:spacing w:line="240" w:lineRule="auto"/>
              <w:rPr>
                <w:sz w:val="21"/>
              </w:rPr>
            </w:pPr>
            <w:r>
              <w:rPr>
                <w:rFonts w:hint="eastAsia"/>
                <w:sz w:val="21"/>
              </w:rPr>
              <w:t>签发本票待复核（需要复核的）</w:t>
            </w:r>
          </w:p>
          <w:p w:rsidR="004A1DF5" w:rsidRDefault="004A1DF5">
            <w:pPr>
              <w:spacing w:line="240" w:lineRule="auto"/>
              <w:rPr>
                <w:sz w:val="21"/>
              </w:rPr>
            </w:pPr>
            <w:r>
              <w:rPr>
                <w:rFonts w:hint="eastAsia"/>
                <w:sz w:val="21"/>
              </w:rPr>
              <w:t>签发本票待授权（需要授权的）</w:t>
            </w:r>
          </w:p>
          <w:p w:rsidR="004A1DF5" w:rsidRDefault="004A1DF5">
            <w:pPr>
              <w:spacing w:line="240" w:lineRule="auto"/>
              <w:rPr>
                <w:sz w:val="21"/>
              </w:rPr>
            </w:pPr>
            <w:r>
              <w:rPr>
                <w:rFonts w:hint="eastAsia"/>
                <w:sz w:val="21"/>
              </w:rPr>
              <w:t>待打印（无需复核或授权的）</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签发本票复核</w:t>
            </w:r>
          </w:p>
        </w:tc>
        <w:tc>
          <w:tcPr>
            <w:tcW w:w="1800" w:type="dxa"/>
            <w:vAlign w:val="center"/>
          </w:tcPr>
          <w:p w:rsidR="004A1DF5" w:rsidRDefault="004A1DF5">
            <w:pPr>
              <w:spacing w:line="240" w:lineRule="auto"/>
              <w:rPr>
                <w:sz w:val="21"/>
              </w:rPr>
            </w:pPr>
            <w:r>
              <w:rPr>
                <w:rFonts w:hint="eastAsia"/>
                <w:sz w:val="21"/>
              </w:rPr>
              <w:t>签发本票待复核</w:t>
            </w:r>
          </w:p>
        </w:tc>
        <w:tc>
          <w:tcPr>
            <w:tcW w:w="4680" w:type="dxa"/>
            <w:vAlign w:val="center"/>
          </w:tcPr>
          <w:p w:rsidR="004A1DF5" w:rsidRDefault="004A1DF5">
            <w:pPr>
              <w:spacing w:line="240" w:lineRule="auto"/>
              <w:rPr>
                <w:sz w:val="21"/>
              </w:rPr>
            </w:pPr>
            <w:r>
              <w:rPr>
                <w:rFonts w:hint="eastAsia"/>
                <w:sz w:val="21"/>
              </w:rPr>
              <w:t>签发本票待授权（需要授权的）</w:t>
            </w:r>
          </w:p>
          <w:p w:rsidR="004A1DF5" w:rsidRDefault="004A1DF5">
            <w:pPr>
              <w:spacing w:line="240" w:lineRule="auto"/>
              <w:rPr>
                <w:sz w:val="21"/>
              </w:rPr>
            </w:pPr>
            <w:r>
              <w:rPr>
                <w:rFonts w:hint="eastAsia"/>
                <w:sz w:val="21"/>
              </w:rPr>
              <w:t>待打印（无需授权的）</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签发本票授权</w:t>
            </w:r>
          </w:p>
        </w:tc>
        <w:tc>
          <w:tcPr>
            <w:tcW w:w="1800" w:type="dxa"/>
            <w:vAlign w:val="center"/>
          </w:tcPr>
          <w:p w:rsidR="004A1DF5" w:rsidRDefault="004A1DF5">
            <w:pPr>
              <w:spacing w:line="240" w:lineRule="auto"/>
              <w:rPr>
                <w:sz w:val="21"/>
              </w:rPr>
            </w:pPr>
            <w:r>
              <w:rPr>
                <w:rFonts w:hint="eastAsia"/>
                <w:sz w:val="21"/>
              </w:rPr>
              <w:t>签发本票待授权</w:t>
            </w:r>
          </w:p>
        </w:tc>
        <w:tc>
          <w:tcPr>
            <w:tcW w:w="4680" w:type="dxa"/>
            <w:vAlign w:val="center"/>
          </w:tcPr>
          <w:p w:rsidR="004A1DF5" w:rsidRDefault="004A1DF5">
            <w:pPr>
              <w:spacing w:line="240" w:lineRule="auto"/>
              <w:rPr>
                <w:sz w:val="21"/>
              </w:rPr>
            </w:pPr>
            <w:r>
              <w:rPr>
                <w:rFonts w:hint="eastAsia"/>
                <w:sz w:val="21"/>
              </w:rPr>
              <w:t>待打印</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签发本票经办修改</w:t>
            </w:r>
          </w:p>
        </w:tc>
        <w:tc>
          <w:tcPr>
            <w:tcW w:w="1800" w:type="dxa"/>
            <w:vAlign w:val="center"/>
          </w:tcPr>
          <w:p w:rsidR="004A1DF5" w:rsidRDefault="004A1DF5">
            <w:pPr>
              <w:spacing w:line="240" w:lineRule="auto"/>
              <w:rPr>
                <w:sz w:val="21"/>
              </w:rPr>
            </w:pPr>
            <w:r>
              <w:rPr>
                <w:rFonts w:hint="eastAsia"/>
                <w:sz w:val="21"/>
              </w:rPr>
              <w:t>签发本票待复核</w:t>
            </w:r>
          </w:p>
          <w:p w:rsidR="004A1DF5" w:rsidRDefault="004A1DF5">
            <w:pPr>
              <w:spacing w:line="240" w:lineRule="auto"/>
              <w:rPr>
                <w:sz w:val="21"/>
              </w:rPr>
            </w:pPr>
            <w:r>
              <w:rPr>
                <w:rFonts w:hint="eastAsia"/>
                <w:sz w:val="21"/>
              </w:rPr>
              <w:t>签发本票待授权</w:t>
            </w:r>
          </w:p>
        </w:tc>
        <w:tc>
          <w:tcPr>
            <w:tcW w:w="4680" w:type="dxa"/>
            <w:vAlign w:val="center"/>
          </w:tcPr>
          <w:p w:rsidR="004A1DF5" w:rsidRDefault="004A1DF5">
            <w:pPr>
              <w:spacing w:line="240" w:lineRule="auto"/>
              <w:rPr>
                <w:sz w:val="21"/>
              </w:rPr>
            </w:pPr>
            <w:r>
              <w:rPr>
                <w:rFonts w:hint="eastAsia"/>
                <w:sz w:val="21"/>
              </w:rPr>
              <w:t>“经办取消”：签发经办取消</w:t>
            </w:r>
          </w:p>
          <w:p w:rsidR="004A1DF5" w:rsidRDefault="004A1DF5">
            <w:pPr>
              <w:spacing w:line="240" w:lineRule="auto"/>
              <w:rPr>
                <w:sz w:val="21"/>
              </w:rPr>
            </w:pPr>
            <w:r>
              <w:rPr>
                <w:rFonts w:hint="eastAsia"/>
                <w:sz w:val="21"/>
              </w:rPr>
              <w:t>“经办修改”：签发本票待复核</w:t>
            </w:r>
            <w:r>
              <w:rPr>
                <w:rFonts w:hint="eastAsia"/>
                <w:sz w:val="21"/>
              </w:rPr>
              <w:t>/</w:t>
            </w:r>
            <w:r>
              <w:rPr>
                <w:rFonts w:hint="eastAsia"/>
                <w:sz w:val="21"/>
              </w:rPr>
              <w:t>签发本票待授权</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签发本票复核取消</w:t>
            </w:r>
          </w:p>
        </w:tc>
        <w:tc>
          <w:tcPr>
            <w:tcW w:w="1800" w:type="dxa"/>
            <w:vAlign w:val="center"/>
          </w:tcPr>
          <w:p w:rsidR="004A1DF5" w:rsidRDefault="004A1DF5">
            <w:pPr>
              <w:spacing w:line="240" w:lineRule="auto"/>
              <w:rPr>
                <w:sz w:val="21"/>
              </w:rPr>
            </w:pPr>
            <w:r>
              <w:rPr>
                <w:rFonts w:hint="eastAsia"/>
                <w:sz w:val="21"/>
              </w:rPr>
              <w:t>签发本票待授权</w:t>
            </w:r>
          </w:p>
        </w:tc>
        <w:tc>
          <w:tcPr>
            <w:tcW w:w="4680" w:type="dxa"/>
            <w:vAlign w:val="center"/>
          </w:tcPr>
          <w:p w:rsidR="004A1DF5" w:rsidRDefault="004A1DF5">
            <w:pPr>
              <w:spacing w:line="240" w:lineRule="auto"/>
              <w:rPr>
                <w:sz w:val="21"/>
              </w:rPr>
            </w:pPr>
            <w:r>
              <w:rPr>
                <w:rFonts w:hint="eastAsia"/>
                <w:sz w:val="21"/>
              </w:rPr>
              <w:t>“复核取消”：签发本票待复核</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打印本票</w:t>
            </w:r>
          </w:p>
        </w:tc>
        <w:tc>
          <w:tcPr>
            <w:tcW w:w="1800" w:type="dxa"/>
            <w:vAlign w:val="center"/>
          </w:tcPr>
          <w:p w:rsidR="004A1DF5" w:rsidRDefault="004A1DF5">
            <w:pPr>
              <w:spacing w:line="240" w:lineRule="auto"/>
              <w:rPr>
                <w:sz w:val="21"/>
              </w:rPr>
            </w:pPr>
            <w:r>
              <w:rPr>
                <w:rFonts w:hint="eastAsia"/>
                <w:sz w:val="21"/>
              </w:rPr>
              <w:t>待打印</w:t>
            </w:r>
          </w:p>
        </w:tc>
        <w:tc>
          <w:tcPr>
            <w:tcW w:w="4680" w:type="dxa"/>
            <w:vAlign w:val="center"/>
          </w:tcPr>
          <w:p w:rsidR="004A1DF5" w:rsidRDefault="004A1DF5">
            <w:pPr>
              <w:spacing w:line="240" w:lineRule="auto"/>
              <w:rPr>
                <w:sz w:val="21"/>
              </w:rPr>
            </w:pPr>
            <w:r>
              <w:rPr>
                <w:rFonts w:hint="eastAsia"/>
                <w:sz w:val="21"/>
              </w:rPr>
              <w:t>待兑付</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打印本票－打印取消</w:t>
            </w:r>
          </w:p>
        </w:tc>
        <w:tc>
          <w:tcPr>
            <w:tcW w:w="1800" w:type="dxa"/>
            <w:vAlign w:val="center"/>
          </w:tcPr>
          <w:p w:rsidR="004A1DF5" w:rsidRDefault="004A1DF5">
            <w:pPr>
              <w:spacing w:line="240" w:lineRule="auto"/>
              <w:rPr>
                <w:sz w:val="21"/>
              </w:rPr>
            </w:pPr>
            <w:r>
              <w:rPr>
                <w:rFonts w:hint="eastAsia"/>
                <w:sz w:val="21"/>
              </w:rPr>
              <w:t>待兑付</w:t>
            </w:r>
          </w:p>
        </w:tc>
        <w:tc>
          <w:tcPr>
            <w:tcW w:w="4680" w:type="dxa"/>
            <w:vAlign w:val="center"/>
          </w:tcPr>
          <w:p w:rsidR="004A1DF5" w:rsidRDefault="004A1DF5">
            <w:pPr>
              <w:spacing w:line="240" w:lineRule="auto"/>
              <w:rPr>
                <w:sz w:val="21"/>
              </w:rPr>
            </w:pPr>
            <w:r>
              <w:rPr>
                <w:rFonts w:hint="eastAsia"/>
                <w:sz w:val="21"/>
              </w:rPr>
              <w:t>待打印</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撤销本票签发经办</w:t>
            </w:r>
          </w:p>
        </w:tc>
        <w:tc>
          <w:tcPr>
            <w:tcW w:w="1800" w:type="dxa"/>
            <w:vAlign w:val="center"/>
          </w:tcPr>
          <w:p w:rsidR="004A1DF5" w:rsidRDefault="004A1DF5">
            <w:pPr>
              <w:spacing w:line="240" w:lineRule="auto"/>
              <w:rPr>
                <w:sz w:val="21"/>
              </w:rPr>
            </w:pPr>
            <w:r>
              <w:rPr>
                <w:rFonts w:hint="eastAsia"/>
                <w:sz w:val="21"/>
              </w:rPr>
              <w:t>待打印</w:t>
            </w:r>
          </w:p>
        </w:tc>
        <w:tc>
          <w:tcPr>
            <w:tcW w:w="4680" w:type="dxa"/>
            <w:vAlign w:val="center"/>
          </w:tcPr>
          <w:p w:rsidR="004A1DF5" w:rsidRDefault="004A1DF5">
            <w:pPr>
              <w:spacing w:line="240" w:lineRule="auto"/>
              <w:rPr>
                <w:sz w:val="21"/>
              </w:rPr>
            </w:pPr>
            <w:r>
              <w:rPr>
                <w:rFonts w:hint="eastAsia"/>
                <w:sz w:val="21"/>
              </w:rPr>
              <w:t>撤销签发待授权</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lastRenderedPageBreak/>
              <w:t>撤销本票签发授权</w:t>
            </w:r>
          </w:p>
        </w:tc>
        <w:tc>
          <w:tcPr>
            <w:tcW w:w="1800" w:type="dxa"/>
            <w:vAlign w:val="center"/>
          </w:tcPr>
          <w:p w:rsidR="004A1DF5" w:rsidRDefault="004A1DF5">
            <w:pPr>
              <w:spacing w:line="240" w:lineRule="auto"/>
              <w:rPr>
                <w:sz w:val="21"/>
              </w:rPr>
            </w:pPr>
            <w:r>
              <w:rPr>
                <w:rFonts w:hint="eastAsia"/>
                <w:sz w:val="21"/>
              </w:rPr>
              <w:t>撤销签发待授权</w:t>
            </w:r>
          </w:p>
        </w:tc>
        <w:tc>
          <w:tcPr>
            <w:tcW w:w="4680" w:type="dxa"/>
            <w:vAlign w:val="center"/>
          </w:tcPr>
          <w:p w:rsidR="004A1DF5" w:rsidRDefault="004A1DF5">
            <w:pPr>
              <w:spacing w:line="240" w:lineRule="auto"/>
              <w:rPr>
                <w:sz w:val="21"/>
              </w:rPr>
            </w:pPr>
            <w:r>
              <w:rPr>
                <w:rFonts w:hint="eastAsia"/>
                <w:sz w:val="21"/>
              </w:rPr>
              <w:t>已撤销签发</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撤销本票签发经办取消</w:t>
            </w:r>
          </w:p>
        </w:tc>
        <w:tc>
          <w:tcPr>
            <w:tcW w:w="1800" w:type="dxa"/>
            <w:vAlign w:val="center"/>
          </w:tcPr>
          <w:p w:rsidR="004A1DF5" w:rsidRDefault="004A1DF5">
            <w:pPr>
              <w:spacing w:line="240" w:lineRule="auto"/>
              <w:rPr>
                <w:sz w:val="21"/>
              </w:rPr>
            </w:pPr>
            <w:r>
              <w:rPr>
                <w:rFonts w:hint="eastAsia"/>
                <w:sz w:val="21"/>
              </w:rPr>
              <w:t>撤销签发待授权</w:t>
            </w:r>
          </w:p>
        </w:tc>
        <w:tc>
          <w:tcPr>
            <w:tcW w:w="4680" w:type="dxa"/>
            <w:vAlign w:val="center"/>
          </w:tcPr>
          <w:p w:rsidR="004A1DF5" w:rsidRDefault="004A1DF5">
            <w:pPr>
              <w:spacing w:line="240" w:lineRule="auto"/>
              <w:rPr>
                <w:sz w:val="21"/>
              </w:rPr>
            </w:pPr>
            <w:r>
              <w:rPr>
                <w:rFonts w:hint="eastAsia"/>
                <w:sz w:val="21"/>
              </w:rPr>
              <w:t>待打印</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本票综合查询</w:t>
            </w:r>
          </w:p>
        </w:tc>
        <w:tc>
          <w:tcPr>
            <w:tcW w:w="1800" w:type="dxa"/>
            <w:vAlign w:val="center"/>
          </w:tcPr>
          <w:p w:rsidR="004A1DF5" w:rsidRDefault="004A1DF5">
            <w:pPr>
              <w:spacing w:line="240" w:lineRule="auto"/>
              <w:rPr>
                <w:sz w:val="21"/>
              </w:rPr>
            </w:pPr>
            <w:r>
              <w:rPr>
                <w:rFonts w:hint="eastAsia"/>
                <w:sz w:val="21"/>
              </w:rPr>
              <w:t>－</w:t>
            </w:r>
          </w:p>
        </w:tc>
        <w:tc>
          <w:tcPr>
            <w:tcW w:w="4680" w:type="dxa"/>
            <w:vAlign w:val="center"/>
          </w:tcPr>
          <w:p w:rsidR="004A1DF5" w:rsidRDefault="004A1DF5">
            <w:pPr>
              <w:spacing w:line="240" w:lineRule="auto"/>
              <w:rPr>
                <w:sz w:val="21"/>
              </w:rPr>
            </w:pPr>
            <w:r>
              <w:rPr>
                <w:rFonts w:hint="eastAsia"/>
                <w:sz w:val="21"/>
              </w:rPr>
              <w:t>－</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兑付本票经办</w:t>
            </w:r>
          </w:p>
        </w:tc>
        <w:tc>
          <w:tcPr>
            <w:tcW w:w="1800" w:type="dxa"/>
            <w:vAlign w:val="center"/>
          </w:tcPr>
          <w:p w:rsidR="004A1DF5" w:rsidRDefault="004A1DF5">
            <w:pPr>
              <w:spacing w:line="240" w:lineRule="auto"/>
              <w:rPr>
                <w:sz w:val="21"/>
              </w:rPr>
            </w:pPr>
            <w:r>
              <w:rPr>
                <w:rFonts w:hint="eastAsia"/>
                <w:sz w:val="21"/>
              </w:rPr>
              <w:t>待兑付</w:t>
            </w:r>
          </w:p>
        </w:tc>
        <w:tc>
          <w:tcPr>
            <w:tcW w:w="4680" w:type="dxa"/>
            <w:vAlign w:val="center"/>
          </w:tcPr>
          <w:p w:rsidR="004A1DF5" w:rsidRDefault="004A1DF5">
            <w:pPr>
              <w:spacing w:line="240" w:lineRule="auto"/>
              <w:rPr>
                <w:sz w:val="21"/>
              </w:rPr>
            </w:pPr>
            <w:r>
              <w:rPr>
                <w:rFonts w:hint="eastAsia"/>
                <w:sz w:val="21"/>
              </w:rPr>
              <w:t>兑付本票待复核（需要复核的）</w:t>
            </w:r>
          </w:p>
          <w:p w:rsidR="004A1DF5" w:rsidRDefault="004A1DF5">
            <w:pPr>
              <w:spacing w:line="240" w:lineRule="auto"/>
              <w:rPr>
                <w:sz w:val="21"/>
              </w:rPr>
            </w:pPr>
            <w:r>
              <w:rPr>
                <w:rFonts w:hint="eastAsia"/>
                <w:sz w:val="21"/>
              </w:rPr>
              <w:t>兑付本票待授权（需要授权的）</w:t>
            </w:r>
          </w:p>
          <w:p w:rsidR="004A1DF5" w:rsidRDefault="004A1DF5">
            <w:pPr>
              <w:spacing w:line="240" w:lineRule="auto"/>
              <w:rPr>
                <w:sz w:val="21"/>
              </w:rPr>
            </w:pPr>
            <w:r>
              <w:rPr>
                <w:rFonts w:hint="eastAsia"/>
                <w:sz w:val="21"/>
              </w:rPr>
              <w:t>已兑付（无需复核或授权的）</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兑付本票复核</w:t>
            </w:r>
          </w:p>
        </w:tc>
        <w:tc>
          <w:tcPr>
            <w:tcW w:w="1800" w:type="dxa"/>
            <w:vAlign w:val="center"/>
          </w:tcPr>
          <w:p w:rsidR="004A1DF5" w:rsidRDefault="004A1DF5">
            <w:pPr>
              <w:spacing w:line="240" w:lineRule="auto"/>
              <w:rPr>
                <w:sz w:val="21"/>
              </w:rPr>
            </w:pPr>
            <w:r>
              <w:rPr>
                <w:rFonts w:hint="eastAsia"/>
                <w:sz w:val="21"/>
              </w:rPr>
              <w:t>兑付本票待复核</w:t>
            </w:r>
          </w:p>
        </w:tc>
        <w:tc>
          <w:tcPr>
            <w:tcW w:w="4680" w:type="dxa"/>
            <w:vAlign w:val="center"/>
          </w:tcPr>
          <w:p w:rsidR="004A1DF5" w:rsidRDefault="004A1DF5">
            <w:pPr>
              <w:spacing w:line="240" w:lineRule="auto"/>
              <w:rPr>
                <w:sz w:val="21"/>
              </w:rPr>
            </w:pPr>
            <w:r>
              <w:rPr>
                <w:rFonts w:hint="eastAsia"/>
                <w:sz w:val="21"/>
              </w:rPr>
              <w:t>兑付本票待授权（需要授权的）</w:t>
            </w:r>
          </w:p>
          <w:p w:rsidR="004A1DF5" w:rsidRDefault="004A1DF5">
            <w:pPr>
              <w:spacing w:line="240" w:lineRule="auto"/>
              <w:rPr>
                <w:sz w:val="21"/>
              </w:rPr>
            </w:pPr>
            <w:r>
              <w:rPr>
                <w:rFonts w:hint="eastAsia"/>
                <w:sz w:val="21"/>
              </w:rPr>
              <w:t>已兑付（无需授权的）</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兑付本票授权</w:t>
            </w:r>
          </w:p>
        </w:tc>
        <w:tc>
          <w:tcPr>
            <w:tcW w:w="1800" w:type="dxa"/>
            <w:vAlign w:val="center"/>
          </w:tcPr>
          <w:p w:rsidR="004A1DF5" w:rsidRDefault="004A1DF5">
            <w:pPr>
              <w:spacing w:line="240" w:lineRule="auto"/>
              <w:rPr>
                <w:sz w:val="21"/>
              </w:rPr>
            </w:pPr>
            <w:r>
              <w:rPr>
                <w:rFonts w:hint="eastAsia"/>
                <w:sz w:val="21"/>
              </w:rPr>
              <w:t>兑付本票待授权</w:t>
            </w:r>
          </w:p>
        </w:tc>
        <w:tc>
          <w:tcPr>
            <w:tcW w:w="4680" w:type="dxa"/>
            <w:vAlign w:val="center"/>
          </w:tcPr>
          <w:p w:rsidR="004A1DF5" w:rsidRDefault="004A1DF5">
            <w:pPr>
              <w:spacing w:line="240" w:lineRule="auto"/>
              <w:rPr>
                <w:sz w:val="21"/>
              </w:rPr>
            </w:pPr>
            <w:r>
              <w:rPr>
                <w:rFonts w:hint="eastAsia"/>
                <w:sz w:val="21"/>
              </w:rPr>
              <w:t>已兑付</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兑付本票经办修改</w:t>
            </w:r>
          </w:p>
        </w:tc>
        <w:tc>
          <w:tcPr>
            <w:tcW w:w="1800" w:type="dxa"/>
            <w:vAlign w:val="center"/>
          </w:tcPr>
          <w:p w:rsidR="004A1DF5" w:rsidRDefault="004A1DF5">
            <w:pPr>
              <w:spacing w:line="240" w:lineRule="auto"/>
              <w:rPr>
                <w:sz w:val="21"/>
              </w:rPr>
            </w:pPr>
            <w:r>
              <w:rPr>
                <w:rFonts w:hint="eastAsia"/>
                <w:sz w:val="21"/>
              </w:rPr>
              <w:t>兑付本票待复核</w:t>
            </w:r>
          </w:p>
          <w:p w:rsidR="004A1DF5" w:rsidRDefault="004A1DF5">
            <w:pPr>
              <w:spacing w:line="240" w:lineRule="auto"/>
              <w:rPr>
                <w:sz w:val="21"/>
              </w:rPr>
            </w:pPr>
            <w:r>
              <w:rPr>
                <w:rFonts w:hint="eastAsia"/>
                <w:sz w:val="21"/>
              </w:rPr>
              <w:t>兑付本票待授权</w:t>
            </w:r>
          </w:p>
        </w:tc>
        <w:tc>
          <w:tcPr>
            <w:tcW w:w="4680" w:type="dxa"/>
            <w:vAlign w:val="center"/>
          </w:tcPr>
          <w:p w:rsidR="004A1DF5" w:rsidRDefault="004A1DF5">
            <w:pPr>
              <w:spacing w:line="240" w:lineRule="auto"/>
              <w:rPr>
                <w:sz w:val="21"/>
              </w:rPr>
            </w:pPr>
            <w:r>
              <w:rPr>
                <w:rFonts w:hint="eastAsia"/>
                <w:sz w:val="21"/>
              </w:rPr>
              <w:t>“经办取消”：兑付系统外本票经办取消（系统外本票）</w:t>
            </w:r>
          </w:p>
          <w:p w:rsidR="004A1DF5" w:rsidRDefault="004A1DF5">
            <w:pPr>
              <w:spacing w:line="240" w:lineRule="auto"/>
              <w:rPr>
                <w:sz w:val="21"/>
              </w:rPr>
            </w:pPr>
            <w:r>
              <w:rPr>
                <w:rFonts w:hint="eastAsia"/>
                <w:sz w:val="21"/>
              </w:rPr>
              <w:t xml:space="preserve">             </w:t>
            </w:r>
            <w:r>
              <w:rPr>
                <w:rFonts w:hint="eastAsia"/>
                <w:sz w:val="21"/>
              </w:rPr>
              <w:t>待兑付（系统内本票）</w:t>
            </w:r>
          </w:p>
          <w:p w:rsidR="004A1DF5" w:rsidRDefault="004A1DF5">
            <w:pPr>
              <w:spacing w:line="240" w:lineRule="auto"/>
              <w:rPr>
                <w:sz w:val="21"/>
              </w:rPr>
            </w:pPr>
            <w:r>
              <w:rPr>
                <w:rFonts w:hint="eastAsia"/>
                <w:sz w:val="21"/>
              </w:rPr>
              <w:t>“经办修改”：兑付本票待复核</w:t>
            </w:r>
            <w:r>
              <w:rPr>
                <w:rFonts w:hint="eastAsia"/>
                <w:sz w:val="21"/>
              </w:rPr>
              <w:t>/</w:t>
            </w:r>
            <w:r>
              <w:rPr>
                <w:rFonts w:hint="eastAsia"/>
                <w:sz w:val="21"/>
              </w:rPr>
              <w:t>兑付本票待授权</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兑付本票复核取消</w:t>
            </w:r>
          </w:p>
        </w:tc>
        <w:tc>
          <w:tcPr>
            <w:tcW w:w="1800" w:type="dxa"/>
            <w:vAlign w:val="center"/>
          </w:tcPr>
          <w:p w:rsidR="004A1DF5" w:rsidRDefault="004A1DF5">
            <w:pPr>
              <w:spacing w:line="240" w:lineRule="auto"/>
              <w:rPr>
                <w:sz w:val="21"/>
              </w:rPr>
            </w:pPr>
            <w:r>
              <w:rPr>
                <w:rFonts w:hint="eastAsia"/>
                <w:sz w:val="21"/>
              </w:rPr>
              <w:t>兑付本票待授权</w:t>
            </w:r>
          </w:p>
        </w:tc>
        <w:tc>
          <w:tcPr>
            <w:tcW w:w="4680" w:type="dxa"/>
            <w:vAlign w:val="center"/>
          </w:tcPr>
          <w:p w:rsidR="004A1DF5" w:rsidRDefault="004A1DF5">
            <w:pPr>
              <w:spacing w:line="240" w:lineRule="auto"/>
              <w:rPr>
                <w:sz w:val="21"/>
              </w:rPr>
            </w:pPr>
            <w:r>
              <w:rPr>
                <w:rFonts w:hint="eastAsia"/>
                <w:sz w:val="21"/>
              </w:rPr>
              <w:t>兑付本票待复核</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撤销本票兑付经办</w:t>
            </w:r>
          </w:p>
        </w:tc>
        <w:tc>
          <w:tcPr>
            <w:tcW w:w="1800" w:type="dxa"/>
            <w:vAlign w:val="center"/>
          </w:tcPr>
          <w:p w:rsidR="004A1DF5" w:rsidRDefault="004A1DF5">
            <w:pPr>
              <w:spacing w:line="240" w:lineRule="auto"/>
              <w:rPr>
                <w:sz w:val="21"/>
              </w:rPr>
            </w:pPr>
            <w:r>
              <w:rPr>
                <w:rFonts w:hint="eastAsia"/>
                <w:sz w:val="21"/>
              </w:rPr>
              <w:t>已兑付</w:t>
            </w:r>
          </w:p>
        </w:tc>
        <w:tc>
          <w:tcPr>
            <w:tcW w:w="4680" w:type="dxa"/>
            <w:vAlign w:val="center"/>
          </w:tcPr>
          <w:p w:rsidR="004A1DF5" w:rsidRDefault="004A1DF5">
            <w:pPr>
              <w:spacing w:line="240" w:lineRule="auto"/>
              <w:rPr>
                <w:sz w:val="21"/>
              </w:rPr>
            </w:pPr>
            <w:r>
              <w:rPr>
                <w:rFonts w:hint="eastAsia"/>
                <w:sz w:val="21"/>
              </w:rPr>
              <w:t>撤销兑付待授权</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撤销本票兑付授权</w:t>
            </w:r>
          </w:p>
        </w:tc>
        <w:tc>
          <w:tcPr>
            <w:tcW w:w="1800" w:type="dxa"/>
            <w:vAlign w:val="center"/>
          </w:tcPr>
          <w:p w:rsidR="004A1DF5" w:rsidRDefault="004A1DF5">
            <w:pPr>
              <w:spacing w:line="240" w:lineRule="auto"/>
              <w:rPr>
                <w:sz w:val="21"/>
              </w:rPr>
            </w:pPr>
            <w:r>
              <w:rPr>
                <w:rFonts w:hint="eastAsia"/>
                <w:sz w:val="21"/>
              </w:rPr>
              <w:t>撤销兑付待授权</w:t>
            </w:r>
          </w:p>
        </w:tc>
        <w:tc>
          <w:tcPr>
            <w:tcW w:w="4680" w:type="dxa"/>
            <w:vAlign w:val="center"/>
          </w:tcPr>
          <w:p w:rsidR="004A1DF5" w:rsidRDefault="004A1DF5">
            <w:pPr>
              <w:spacing w:line="240" w:lineRule="auto"/>
              <w:rPr>
                <w:sz w:val="21"/>
              </w:rPr>
            </w:pPr>
            <w:r>
              <w:rPr>
                <w:rFonts w:hint="eastAsia"/>
                <w:sz w:val="21"/>
              </w:rPr>
              <w:t>待兑付</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撤销本票兑付经办取消</w:t>
            </w:r>
          </w:p>
        </w:tc>
        <w:tc>
          <w:tcPr>
            <w:tcW w:w="1800" w:type="dxa"/>
            <w:vAlign w:val="center"/>
          </w:tcPr>
          <w:p w:rsidR="004A1DF5" w:rsidRDefault="004A1DF5">
            <w:pPr>
              <w:spacing w:line="240" w:lineRule="auto"/>
              <w:rPr>
                <w:sz w:val="21"/>
              </w:rPr>
            </w:pPr>
            <w:r>
              <w:rPr>
                <w:rFonts w:hint="eastAsia"/>
                <w:sz w:val="21"/>
              </w:rPr>
              <w:t>撤销兑付待授权</w:t>
            </w:r>
          </w:p>
        </w:tc>
        <w:tc>
          <w:tcPr>
            <w:tcW w:w="4680" w:type="dxa"/>
            <w:vAlign w:val="center"/>
          </w:tcPr>
          <w:p w:rsidR="004A1DF5" w:rsidRDefault="004A1DF5">
            <w:pPr>
              <w:spacing w:line="240" w:lineRule="auto"/>
              <w:rPr>
                <w:sz w:val="21"/>
              </w:rPr>
            </w:pPr>
            <w:r>
              <w:rPr>
                <w:rFonts w:hint="eastAsia"/>
                <w:sz w:val="21"/>
              </w:rPr>
              <w:t>已兑付</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结清本票经办</w:t>
            </w:r>
          </w:p>
        </w:tc>
        <w:tc>
          <w:tcPr>
            <w:tcW w:w="1800" w:type="dxa"/>
            <w:vAlign w:val="center"/>
          </w:tcPr>
          <w:p w:rsidR="004A1DF5" w:rsidRDefault="004A1DF5">
            <w:pPr>
              <w:spacing w:line="240" w:lineRule="auto"/>
              <w:rPr>
                <w:sz w:val="21"/>
              </w:rPr>
            </w:pPr>
            <w:r>
              <w:rPr>
                <w:rFonts w:hint="eastAsia"/>
                <w:sz w:val="21"/>
              </w:rPr>
              <w:t>待兑付</w:t>
            </w:r>
          </w:p>
        </w:tc>
        <w:tc>
          <w:tcPr>
            <w:tcW w:w="4680" w:type="dxa"/>
            <w:vAlign w:val="center"/>
          </w:tcPr>
          <w:p w:rsidR="004A1DF5" w:rsidRDefault="004A1DF5">
            <w:pPr>
              <w:spacing w:line="240" w:lineRule="auto"/>
              <w:rPr>
                <w:sz w:val="21"/>
              </w:rPr>
            </w:pPr>
            <w:r>
              <w:rPr>
                <w:rFonts w:hint="eastAsia"/>
                <w:sz w:val="21"/>
              </w:rPr>
              <w:t>结清本票待复核（需要复核的）</w:t>
            </w:r>
          </w:p>
          <w:p w:rsidR="004A1DF5" w:rsidRDefault="004A1DF5">
            <w:pPr>
              <w:spacing w:line="240" w:lineRule="auto"/>
              <w:rPr>
                <w:sz w:val="21"/>
              </w:rPr>
            </w:pPr>
            <w:r>
              <w:rPr>
                <w:rFonts w:hint="eastAsia"/>
                <w:sz w:val="21"/>
              </w:rPr>
              <w:t>已结清（无需复核或授权的）</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结清本票复核</w:t>
            </w:r>
          </w:p>
        </w:tc>
        <w:tc>
          <w:tcPr>
            <w:tcW w:w="1800" w:type="dxa"/>
            <w:vAlign w:val="center"/>
          </w:tcPr>
          <w:p w:rsidR="004A1DF5" w:rsidRDefault="004A1DF5">
            <w:pPr>
              <w:spacing w:line="240" w:lineRule="auto"/>
              <w:rPr>
                <w:sz w:val="21"/>
              </w:rPr>
            </w:pPr>
            <w:r>
              <w:rPr>
                <w:rFonts w:hint="eastAsia"/>
                <w:sz w:val="21"/>
              </w:rPr>
              <w:t>结清本票待复核</w:t>
            </w:r>
          </w:p>
        </w:tc>
        <w:tc>
          <w:tcPr>
            <w:tcW w:w="4680" w:type="dxa"/>
            <w:vAlign w:val="center"/>
          </w:tcPr>
          <w:p w:rsidR="004A1DF5" w:rsidRDefault="004A1DF5">
            <w:pPr>
              <w:spacing w:line="240" w:lineRule="auto"/>
              <w:rPr>
                <w:sz w:val="21"/>
              </w:rPr>
            </w:pPr>
            <w:r>
              <w:rPr>
                <w:rFonts w:hint="eastAsia"/>
                <w:sz w:val="21"/>
              </w:rPr>
              <w:t>结清本票待授权（需要授权的）</w:t>
            </w:r>
          </w:p>
          <w:p w:rsidR="004A1DF5" w:rsidRDefault="004A1DF5">
            <w:pPr>
              <w:spacing w:line="240" w:lineRule="auto"/>
              <w:rPr>
                <w:sz w:val="21"/>
              </w:rPr>
            </w:pPr>
            <w:r>
              <w:rPr>
                <w:rFonts w:hint="eastAsia"/>
                <w:sz w:val="21"/>
              </w:rPr>
              <w:t>已结清（无需授权的）</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结清本票授权</w:t>
            </w:r>
          </w:p>
        </w:tc>
        <w:tc>
          <w:tcPr>
            <w:tcW w:w="1800" w:type="dxa"/>
            <w:vAlign w:val="center"/>
          </w:tcPr>
          <w:p w:rsidR="004A1DF5" w:rsidRDefault="004A1DF5">
            <w:pPr>
              <w:spacing w:line="240" w:lineRule="auto"/>
              <w:rPr>
                <w:sz w:val="21"/>
              </w:rPr>
            </w:pPr>
            <w:r>
              <w:rPr>
                <w:rFonts w:hint="eastAsia"/>
                <w:sz w:val="21"/>
              </w:rPr>
              <w:t>结清本票待授权</w:t>
            </w:r>
          </w:p>
        </w:tc>
        <w:tc>
          <w:tcPr>
            <w:tcW w:w="4680" w:type="dxa"/>
            <w:vAlign w:val="center"/>
          </w:tcPr>
          <w:p w:rsidR="004A1DF5" w:rsidRDefault="004A1DF5">
            <w:pPr>
              <w:spacing w:line="240" w:lineRule="auto"/>
              <w:rPr>
                <w:sz w:val="21"/>
              </w:rPr>
            </w:pPr>
            <w:r>
              <w:rPr>
                <w:rFonts w:hint="eastAsia"/>
                <w:sz w:val="21"/>
              </w:rPr>
              <w:t>已结清</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结清本票经办取消</w:t>
            </w:r>
          </w:p>
        </w:tc>
        <w:tc>
          <w:tcPr>
            <w:tcW w:w="1800" w:type="dxa"/>
            <w:vAlign w:val="center"/>
          </w:tcPr>
          <w:p w:rsidR="004A1DF5" w:rsidRDefault="004A1DF5">
            <w:pPr>
              <w:spacing w:line="240" w:lineRule="auto"/>
              <w:rPr>
                <w:sz w:val="21"/>
              </w:rPr>
            </w:pPr>
            <w:r>
              <w:rPr>
                <w:rFonts w:hint="eastAsia"/>
                <w:sz w:val="21"/>
              </w:rPr>
              <w:t>结清本票待复核</w:t>
            </w:r>
          </w:p>
        </w:tc>
        <w:tc>
          <w:tcPr>
            <w:tcW w:w="4680" w:type="dxa"/>
            <w:vAlign w:val="center"/>
          </w:tcPr>
          <w:p w:rsidR="004A1DF5" w:rsidRDefault="004A1DF5">
            <w:pPr>
              <w:spacing w:line="240" w:lineRule="auto"/>
              <w:rPr>
                <w:sz w:val="21"/>
              </w:rPr>
            </w:pPr>
            <w:r>
              <w:rPr>
                <w:rFonts w:hint="eastAsia"/>
                <w:sz w:val="21"/>
              </w:rPr>
              <w:t>待兑付</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结清本票复核取消</w:t>
            </w:r>
          </w:p>
        </w:tc>
        <w:tc>
          <w:tcPr>
            <w:tcW w:w="1800" w:type="dxa"/>
            <w:vAlign w:val="center"/>
          </w:tcPr>
          <w:p w:rsidR="004A1DF5" w:rsidRDefault="004A1DF5">
            <w:pPr>
              <w:spacing w:line="240" w:lineRule="auto"/>
              <w:rPr>
                <w:sz w:val="21"/>
              </w:rPr>
            </w:pPr>
            <w:r>
              <w:rPr>
                <w:rFonts w:hint="eastAsia"/>
                <w:sz w:val="21"/>
              </w:rPr>
              <w:t>结清本票待授权</w:t>
            </w:r>
          </w:p>
        </w:tc>
        <w:tc>
          <w:tcPr>
            <w:tcW w:w="4680" w:type="dxa"/>
            <w:vAlign w:val="center"/>
          </w:tcPr>
          <w:p w:rsidR="004A1DF5" w:rsidRDefault="004A1DF5">
            <w:pPr>
              <w:spacing w:line="240" w:lineRule="auto"/>
              <w:rPr>
                <w:sz w:val="21"/>
              </w:rPr>
            </w:pPr>
            <w:r>
              <w:rPr>
                <w:rFonts w:hint="eastAsia"/>
                <w:sz w:val="21"/>
              </w:rPr>
              <w:t>结清本票待复核</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撤销本票结清经办</w:t>
            </w:r>
          </w:p>
        </w:tc>
        <w:tc>
          <w:tcPr>
            <w:tcW w:w="1800" w:type="dxa"/>
            <w:vAlign w:val="center"/>
          </w:tcPr>
          <w:p w:rsidR="004A1DF5" w:rsidRDefault="004A1DF5">
            <w:pPr>
              <w:spacing w:line="240" w:lineRule="auto"/>
              <w:rPr>
                <w:sz w:val="21"/>
              </w:rPr>
            </w:pPr>
            <w:r>
              <w:rPr>
                <w:rFonts w:hint="eastAsia"/>
                <w:sz w:val="21"/>
              </w:rPr>
              <w:t>已结清</w:t>
            </w:r>
          </w:p>
        </w:tc>
        <w:tc>
          <w:tcPr>
            <w:tcW w:w="4680" w:type="dxa"/>
            <w:vAlign w:val="center"/>
          </w:tcPr>
          <w:p w:rsidR="004A1DF5" w:rsidRDefault="004A1DF5">
            <w:pPr>
              <w:spacing w:line="240" w:lineRule="auto"/>
              <w:rPr>
                <w:sz w:val="21"/>
              </w:rPr>
            </w:pPr>
            <w:r>
              <w:rPr>
                <w:rFonts w:hint="eastAsia"/>
                <w:sz w:val="21"/>
              </w:rPr>
              <w:t>撤销结清待授权</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撤销本票结清授权</w:t>
            </w:r>
          </w:p>
        </w:tc>
        <w:tc>
          <w:tcPr>
            <w:tcW w:w="1800" w:type="dxa"/>
            <w:vAlign w:val="center"/>
          </w:tcPr>
          <w:p w:rsidR="004A1DF5" w:rsidRDefault="004A1DF5">
            <w:pPr>
              <w:spacing w:line="240" w:lineRule="auto"/>
              <w:rPr>
                <w:sz w:val="21"/>
              </w:rPr>
            </w:pPr>
            <w:r>
              <w:rPr>
                <w:rFonts w:hint="eastAsia"/>
                <w:sz w:val="21"/>
              </w:rPr>
              <w:t>撤销结清待授权</w:t>
            </w:r>
          </w:p>
        </w:tc>
        <w:tc>
          <w:tcPr>
            <w:tcW w:w="4680" w:type="dxa"/>
            <w:vAlign w:val="center"/>
          </w:tcPr>
          <w:p w:rsidR="004A1DF5" w:rsidRDefault="004A1DF5">
            <w:pPr>
              <w:spacing w:line="240" w:lineRule="auto"/>
              <w:rPr>
                <w:sz w:val="21"/>
              </w:rPr>
            </w:pPr>
            <w:r>
              <w:rPr>
                <w:rFonts w:hint="eastAsia"/>
                <w:sz w:val="21"/>
              </w:rPr>
              <w:t>待兑付</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撤销本票结清经办取消</w:t>
            </w:r>
          </w:p>
        </w:tc>
        <w:tc>
          <w:tcPr>
            <w:tcW w:w="1800" w:type="dxa"/>
            <w:vAlign w:val="center"/>
          </w:tcPr>
          <w:p w:rsidR="004A1DF5" w:rsidRDefault="004A1DF5">
            <w:pPr>
              <w:spacing w:line="240" w:lineRule="auto"/>
              <w:rPr>
                <w:sz w:val="21"/>
              </w:rPr>
            </w:pPr>
            <w:r>
              <w:rPr>
                <w:rFonts w:hint="eastAsia"/>
                <w:sz w:val="21"/>
              </w:rPr>
              <w:t>撤销结清待授权</w:t>
            </w:r>
          </w:p>
        </w:tc>
        <w:tc>
          <w:tcPr>
            <w:tcW w:w="4680" w:type="dxa"/>
            <w:vAlign w:val="center"/>
          </w:tcPr>
          <w:p w:rsidR="004A1DF5" w:rsidRDefault="004A1DF5">
            <w:pPr>
              <w:spacing w:line="240" w:lineRule="auto"/>
              <w:rPr>
                <w:sz w:val="21"/>
              </w:rPr>
            </w:pPr>
            <w:r>
              <w:rPr>
                <w:rFonts w:hint="eastAsia"/>
                <w:sz w:val="21"/>
              </w:rPr>
              <w:t>已结清</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本票未用退回经办</w:t>
            </w:r>
          </w:p>
        </w:tc>
        <w:tc>
          <w:tcPr>
            <w:tcW w:w="1800" w:type="dxa"/>
            <w:vAlign w:val="center"/>
          </w:tcPr>
          <w:p w:rsidR="004A1DF5" w:rsidRDefault="004A1DF5">
            <w:pPr>
              <w:spacing w:line="240" w:lineRule="auto"/>
              <w:rPr>
                <w:sz w:val="21"/>
              </w:rPr>
            </w:pPr>
            <w:r>
              <w:rPr>
                <w:rFonts w:hint="eastAsia"/>
                <w:sz w:val="21"/>
              </w:rPr>
              <w:t>待兑付</w:t>
            </w:r>
          </w:p>
        </w:tc>
        <w:tc>
          <w:tcPr>
            <w:tcW w:w="4680" w:type="dxa"/>
            <w:vAlign w:val="center"/>
          </w:tcPr>
          <w:p w:rsidR="004A1DF5" w:rsidRDefault="004A1DF5">
            <w:pPr>
              <w:spacing w:line="240" w:lineRule="auto"/>
              <w:rPr>
                <w:sz w:val="21"/>
              </w:rPr>
            </w:pPr>
            <w:r>
              <w:rPr>
                <w:rFonts w:hint="eastAsia"/>
                <w:sz w:val="21"/>
              </w:rPr>
              <w:t>未用退回待复核（需要复核的）</w:t>
            </w:r>
          </w:p>
          <w:p w:rsidR="004A1DF5" w:rsidRDefault="004A1DF5">
            <w:pPr>
              <w:spacing w:line="240" w:lineRule="auto"/>
              <w:rPr>
                <w:sz w:val="21"/>
              </w:rPr>
            </w:pPr>
            <w:r>
              <w:rPr>
                <w:rFonts w:hint="eastAsia"/>
                <w:sz w:val="21"/>
              </w:rPr>
              <w:t>未用退回待授权（需要授权的）</w:t>
            </w:r>
          </w:p>
          <w:p w:rsidR="004A1DF5" w:rsidRDefault="004A1DF5">
            <w:pPr>
              <w:spacing w:line="240" w:lineRule="auto"/>
              <w:rPr>
                <w:sz w:val="21"/>
              </w:rPr>
            </w:pPr>
            <w:r>
              <w:rPr>
                <w:rFonts w:hint="eastAsia"/>
                <w:sz w:val="21"/>
              </w:rPr>
              <w:t>已退回（无需复核或授权的）</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本票未用退回复核</w:t>
            </w:r>
          </w:p>
        </w:tc>
        <w:tc>
          <w:tcPr>
            <w:tcW w:w="1800" w:type="dxa"/>
            <w:vAlign w:val="center"/>
          </w:tcPr>
          <w:p w:rsidR="004A1DF5" w:rsidRDefault="004A1DF5">
            <w:pPr>
              <w:spacing w:line="240" w:lineRule="auto"/>
              <w:rPr>
                <w:sz w:val="21"/>
              </w:rPr>
            </w:pPr>
            <w:r>
              <w:rPr>
                <w:rFonts w:hint="eastAsia"/>
                <w:sz w:val="21"/>
              </w:rPr>
              <w:t>未用退回待复核</w:t>
            </w:r>
          </w:p>
        </w:tc>
        <w:tc>
          <w:tcPr>
            <w:tcW w:w="4680" w:type="dxa"/>
            <w:vAlign w:val="center"/>
          </w:tcPr>
          <w:p w:rsidR="004A1DF5" w:rsidRDefault="004A1DF5">
            <w:pPr>
              <w:spacing w:line="240" w:lineRule="auto"/>
              <w:rPr>
                <w:sz w:val="21"/>
              </w:rPr>
            </w:pPr>
            <w:r>
              <w:rPr>
                <w:rFonts w:hint="eastAsia"/>
                <w:sz w:val="21"/>
              </w:rPr>
              <w:t>未用退回待授权（需要授权的）</w:t>
            </w:r>
          </w:p>
          <w:p w:rsidR="004A1DF5" w:rsidRDefault="004A1DF5">
            <w:pPr>
              <w:spacing w:line="240" w:lineRule="auto"/>
              <w:rPr>
                <w:sz w:val="21"/>
              </w:rPr>
            </w:pPr>
            <w:r>
              <w:rPr>
                <w:rFonts w:hint="eastAsia"/>
                <w:sz w:val="21"/>
              </w:rPr>
              <w:t>已退回（无需授权的）</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本票未用退回授权</w:t>
            </w:r>
          </w:p>
        </w:tc>
        <w:tc>
          <w:tcPr>
            <w:tcW w:w="1800" w:type="dxa"/>
            <w:vAlign w:val="center"/>
          </w:tcPr>
          <w:p w:rsidR="004A1DF5" w:rsidRDefault="004A1DF5">
            <w:pPr>
              <w:spacing w:line="240" w:lineRule="auto"/>
              <w:rPr>
                <w:sz w:val="21"/>
              </w:rPr>
            </w:pPr>
            <w:r>
              <w:rPr>
                <w:rFonts w:hint="eastAsia"/>
                <w:sz w:val="21"/>
              </w:rPr>
              <w:t>未用退回待授权</w:t>
            </w:r>
          </w:p>
        </w:tc>
        <w:tc>
          <w:tcPr>
            <w:tcW w:w="4680" w:type="dxa"/>
            <w:vAlign w:val="center"/>
          </w:tcPr>
          <w:p w:rsidR="004A1DF5" w:rsidRDefault="004A1DF5">
            <w:pPr>
              <w:spacing w:line="240" w:lineRule="auto"/>
              <w:rPr>
                <w:sz w:val="21"/>
              </w:rPr>
            </w:pPr>
            <w:r>
              <w:rPr>
                <w:rFonts w:hint="eastAsia"/>
                <w:sz w:val="21"/>
              </w:rPr>
              <w:t>已退回</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本票未用退回经办取消</w:t>
            </w:r>
          </w:p>
        </w:tc>
        <w:tc>
          <w:tcPr>
            <w:tcW w:w="1800" w:type="dxa"/>
            <w:vAlign w:val="center"/>
          </w:tcPr>
          <w:p w:rsidR="004A1DF5" w:rsidRDefault="004A1DF5">
            <w:pPr>
              <w:spacing w:line="240" w:lineRule="auto"/>
              <w:rPr>
                <w:sz w:val="21"/>
              </w:rPr>
            </w:pPr>
            <w:r>
              <w:rPr>
                <w:rFonts w:hint="eastAsia"/>
                <w:sz w:val="21"/>
              </w:rPr>
              <w:t>未用退回待复核</w:t>
            </w:r>
          </w:p>
          <w:p w:rsidR="004A1DF5" w:rsidRDefault="004A1DF5">
            <w:pPr>
              <w:spacing w:line="240" w:lineRule="auto"/>
              <w:rPr>
                <w:sz w:val="21"/>
              </w:rPr>
            </w:pPr>
            <w:r>
              <w:rPr>
                <w:rFonts w:hint="eastAsia"/>
                <w:sz w:val="21"/>
              </w:rPr>
              <w:t>未用退回待授</w:t>
            </w:r>
          </w:p>
          <w:p w:rsidR="004A1DF5" w:rsidRDefault="004A1DF5">
            <w:pPr>
              <w:spacing w:line="240" w:lineRule="auto"/>
              <w:rPr>
                <w:sz w:val="21"/>
              </w:rPr>
            </w:pPr>
            <w:r>
              <w:rPr>
                <w:rFonts w:hint="eastAsia"/>
                <w:sz w:val="21"/>
              </w:rPr>
              <w:t>权</w:t>
            </w:r>
          </w:p>
        </w:tc>
        <w:tc>
          <w:tcPr>
            <w:tcW w:w="4680" w:type="dxa"/>
            <w:vAlign w:val="center"/>
          </w:tcPr>
          <w:p w:rsidR="004A1DF5" w:rsidRDefault="004A1DF5">
            <w:pPr>
              <w:spacing w:line="240" w:lineRule="auto"/>
              <w:rPr>
                <w:sz w:val="21"/>
              </w:rPr>
            </w:pPr>
            <w:r>
              <w:rPr>
                <w:rFonts w:hint="eastAsia"/>
                <w:sz w:val="21"/>
              </w:rPr>
              <w:t>待兑付</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本票未用退回复核取消</w:t>
            </w:r>
          </w:p>
        </w:tc>
        <w:tc>
          <w:tcPr>
            <w:tcW w:w="1800" w:type="dxa"/>
            <w:vAlign w:val="center"/>
          </w:tcPr>
          <w:p w:rsidR="004A1DF5" w:rsidRDefault="004A1DF5">
            <w:pPr>
              <w:spacing w:line="240" w:lineRule="auto"/>
              <w:rPr>
                <w:sz w:val="21"/>
              </w:rPr>
            </w:pPr>
            <w:r>
              <w:rPr>
                <w:rFonts w:hint="eastAsia"/>
                <w:sz w:val="21"/>
              </w:rPr>
              <w:t>未用退回待授权</w:t>
            </w:r>
          </w:p>
        </w:tc>
        <w:tc>
          <w:tcPr>
            <w:tcW w:w="4680" w:type="dxa"/>
            <w:vAlign w:val="center"/>
          </w:tcPr>
          <w:p w:rsidR="004A1DF5" w:rsidRDefault="004A1DF5">
            <w:pPr>
              <w:spacing w:line="240" w:lineRule="auto"/>
              <w:rPr>
                <w:sz w:val="21"/>
              </w:rPr>
            </w:pPr>
            <w:r>
              <w:rPr>
                <w:rFonts w:hint="eastAsia"/>
                <w:sz w:val="21"/>
              </w:rPr>
              <w:t>未用退回待复核</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撤销本票未用退回经办</w:t>
            </w:r>
          </w:p>
        </w:tc>
        <w:tc>
          <w:tcPr>
            <w:tcW w:w="1800" w:type="dxa"/>
            <w:vAlign w:val="center"/>
          </w:tcPr>
          <w:p w:rsidR="004A1DF5" w:rsidRDefault="004A1DF5">
            <w:pPr>
              <w:spacing w:line="240" w:lineRule="auto"/>
              <w:rPr>
                <w:sz w:val="21"/>
              </w:rPr>
            </w:pPr>
            <w:r>
              <w:rPr>
                <w:rFonts w:hint="eastAsia"/>
                <w:sz w:val="21"/>
              </w:rPr>
              <w:t>已退回</w:t>
            </w:r>
          </w:p>
        </w:tc>
        <w:tc>
          <w:tcPr>
            <w:tcW w:w="4680" w:type="dxa"/>
            <w:vAlign w:val="center"/>
          </w:tcPr>
          <w:p w:rsidR="004A1DF5" w:rsidRDefault="004A1DF5">
            <w:pPr>
              <w:spacing w:line="240" w:lineRule="auto"/>
              <w:rPr>
                <w:sz w:val="21"/>
              </w:rPr>
            </w:pPr>
            <w:r>
              <w:rPr>
                <w:rFonts w:hint="eastAsia"/>
                <w:sz w:val="21"/>
              </w:rPr>
              <w:t>撤销未用退回待授权</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撤销本票未用退回授权</w:t>
            </w:r>
          </w:p>
        </w:tc>
        <w:tc>
          <w:tcPr>
            <w:tcW w:w="1800" w:type="dxa"/>
            <w:vAlign w:val="center"/>
          </w:tcPr>
          <w:p w:rsidR="004A1DF5" w:rsidRDefault="004A1DF5">
            <w:pPr>
              <w:spacing w:line="240" w:lineRule="auto"/>
              <w:rPr>
                <w:sz w:val="21"/>
              </w:rPr>
            </w:pPr>
            <w:r>
              <w:rPr>
                <w:rFonts w:hint="eastAsia"/>
                <w:sz w:val="21"/>
              </w:rPr>
              <w:t>撤销未用退回待授权</w:t>
            </w:r>
          </w:p>
        </w:tc>
        <w:tc>
          <w:tcPr>
            <w:tcW w:w="4680" w:type="dxa"/>
            <w:vAlign w:val="center"/>
          </w:tcPr>
          <w:p w:rsidR="004A1DF5" w:rsidRDefault="004A1DF5">
            <w:pPr>
              <w:spacing w:line="240" w:lineRule="auto"/>
              <w:rPr>
                <w:sz w:val="21"/>
              </w:rPr>
            </w:pPr>
            <w:r>
              <w:rPr>
                <w:rFonts w:hint="eastAsia"/>
                <w:sz w:val="21"/>
              </w:rPr>
              <w:t>待兑付</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撤销本票未用退回经办取消</w:t>
            </w:r>
          </w:p>
        </w:tc>
        <w:tc>
          <w:tcPr>
            <w:tcW w:w="1800" w:type="dxa"/>
            <w:vAlign w:val="center"/>
          </w:tcPr>
          <w:p w:rsidR="004A1DF5" w:rsidRDefault="004A1DF5">
            <w:pPr>
              <w:spacing w:line="240" w:lineRule="auto"/>
              <w:rPr>
                <w:sz w:val="21"/>
              </w:rPr>
            </w:pPr>
            <w:r>
              <w:rPr>
                <w:rFonts w:hint="eastAsia"/>
                <w:sz w:val="21"/>
              </w:rPr>
              <w:t>撤销未用退回待授权</w:t>
            </w:r>
          </w:p>
        </w:tc>
        <w:tc>
          <w:tcPr>
            <w:tcW w:w="4680" w:type="dxa"/>
            <w:vAlign w:val="center"/>
          </w:tcPr>
          <w:p w:rsidR="004A1DF5" w:rsidRDefault="004A1DF5">
            <w:pPr>
              <w:spacing w:line="240" w:lineRule="auto"/>
              <w:rPr>
                <w:sz w:val="21"/>
              </w:rPr>
            </w:pPr>
            <w:r>
              <w:rPr>
                <w:rFonts w:hint="eastAsia"/>
                <w:sz w:val="21"/>
              </w:rPr>
              <w:t>已退回</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lastRenderedPageBreak/>
              <w:t>本票逾期付款经办</w:t>
            </w:r>
          </w:p>
        </w:tc>
        <w:tc>
          <w:tcPr>
            <w:tcW w:w="1800" w:type="dxa"/>
            <w:vAlign w:val="center"/>
          </w:tcPr>
          <w:p w:rsidR="004A1DF5" w:rsidRDefault="004A1DF5">
            <w:pPr>
              <w:spacing w:line="240" w:lineRule="auto"/>
              <w:rPr>
                <w:sz w:val="21"/>
              </w:rPr>
            </w:pPr>
            <w:r>
              <w:rPr>
                <w:rFonts w:hint="eastAsia"/>
                <w:sz w:val="21"/>
              </w:rPr>
              <w:t>待兑付</w:t>
            </w:r>
          </w:p>
        </w:tc>
        <w:tc>
          <w:tcPr>
            <w:tcW w:w="4680" w:type="dxa"/>
            <w:vAlign w:val="center"/>
          </w:tcPr>
          <w:p w:rsidR="004A1DF5" w:rsidRDefault="004A1DF5">
            <w:pPr>
              <w:spacing w:line="240" w:lineRule="auto"/>
              <w:rPr>
                <w:sz w:val="21"/>
              </w:rPr>
            </w:pPr>
            <w:r>
              <w:rPr>
                <w:rFonts w:hint="eastAsia"/>
                <w:sz w:val="21"/>
              </w:rPr>
              <w:t>逾期付款待复核（需要复核的）</w:t>
            </w:r>
          </w:p>
          <w:p w:rsidR="004A1DF5" w:rsidRDefault="004A1DF5">
            <w:pPr>
              <w:spacing w:line="240" w:lineRule="auto"/>
              <w:rPr>
                <w:sz w:val="21"/>
              </w:rPr>
            </w:pPr>
            <w:r>
              <w:rPr>
                <w:rFonts w:hint="eastAsia"/>
                <w:sz w:val="21"/>
              </w:rPr>
              <w:t>逾期付款待授权（需要授权的）</w:t>
            </w:r>
          </w:p>
          <w:p w:rsidR="004A1DF5" w:rsidRDefault="004A1DF5">
            <w:pPr>
              <w:spacing w:line="240" w:lineRule="auto"/>
              <w:rPr>
                <w:sz w:val="21"/>
              </w:rPr>
            </w:pPr>
            <w:r>
              <w:rPr>
                <w:rFonts w:hint="eastAsia"/>
                <w:sz w:val="21"/>
              </w:rPr>
              <w:t>逾期付款（无需复核或授权的）</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本票逾期付款复核</w:t>
            </w:r>
          </w:p>
        </w:tc>
        <w:tc>
          <w:tcPr>
            <w:tcW w:w="1800" w:type="dxa"/>
            <w:vAlign w:val="center"/>
          </w:tcPr>
          <w:p w:rsidR="004A1DF5" w:rsidRDefault="004A1DF5">
            <w:pPr>
              <w:spacing w:line="240" w:lineRule="auto"/>
              <w:rPr>
                <w:sz w:val="21"/>
              </w:rPr>
            </w:pPr>
            <w:r>
              <w:rPr>
                <w:rFonts w:hint="eastAsia"/>
                <w:sz w:val="21"/>
              </w:rPr>
              <w:t>逾期付款待复核</w:t>
            </w:r>
          </w:p>
        </w:tc>
        <w:tc>
          <w:tcPr>
            <w:tcW w:w="4680" w:type="dxa"/>
            <w:vAlign w:val="center"/>
          </w:tcPr>
          <w:p w:rsidR="004A1DF5" w:rsidRDefault="004A1DF5">
            <w:pPr>
              <w:spacing w:line="240" w:lineRule="auto"/>
              <w:rPr>
                <w:sz w:val="21"/>
              </w:rPr>
            </w:pPr>
            <w:r>
              <w:rPr>
                <w:rFonts w:hint="eastAsia"/>
                <w:sz w:val="21"/>
              </w:rPr>
              <w:t>逾期付款待授权（需要授权的）</w:t>
            </w:r>
          </w:p>
          <w:p w:rsidR="004A1DF5" w:rsidRDefault="004A1DF5">
            <w:pPr>
              <w:spacing w:line="240" w:lineRule="auto"/>
              <w:rPr>
                <w:sz w:val="21"/>
              </w:rPr>
            </w:pPr>
            <w:r>
              <w:rPr>
                <w:rFonts w:hint="eastAsia"/>
                <w:sz w:val="21"/>
              </w:rPr>
              <w:t>逾期付款（无需授权的）</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本票逾期付款授权</w:t>
            </w:r>
          </w:p>
        </w:tc>
        <w:tc>
          <w:tcPr>
            <w:tcW w:w="1800" w:type="dxa"/>
            <w:vAlign w:val="center"/>
          </w:tcPr>
          <w:p w:rsidR="004A1DF5" w:rsidRDefault="004A1DF5">
            <w:pPr>
              <w:spacing w:line="240" w:lineRule="auto"/>
              <w:rPr>
                <w:sz w:val="21"/>
              </w:rPr>
            </w:pPr>
            <w:r>
              <w:rPr>
                <w:rFonts w:hint="eastAsia"/>
                <w:sz w:val="21"/>
              </w:rPr>
              <w:t>逾期付款待授权</w:t>
            </w:r>
          </w:p>
        </w:tc>
        <w:tc>
          <w:tcPr>
            <w:tcW w:w="4680" w:type="dxa"/>
            <w:vAlign w:val="center"/>
          </w:tcPr>
          <w:p w:rsidR="004A1DF5" w:rsidRDefault="004A1DF5">
            <w:pPr>
              <w:spacing w:line="240" w:lineRule="auto"/>
              <w:rPr>
                <w:sz w:val="21"/>
              </w:rPr>
            </w:pPr>
            <w:r>
              <w:rPr>
                <w:rFonts w:hint="eastAsia"/>
                <w:sz w:val="21"/>
              </w:rPr>
              <w:t>逾期付款</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本票逾期付款经办取消</w:t>
            </w:r>
          </w:p>
        </w:tc>
        <w:tc>
          <w:tcPr>
            <w:tcW w:w="1800" w:type="dxa"/>
            <w:vAlign w:val="center"/>
          </w:tcPr>
          <w:p w:rsidR="004A1DF5" w:rsidRDefault="004A1DF5">
            <w:pPr>
              <w:spacing w:line="240" w:lineRule="auto"/>
              <w:rPr>
                <w:sz w:val="21"/>
              </w:rPr>
            </w:pPr>
            <w:r>
              <w:rPr>
                <w:rFonts w:hint="eastAsia"/>
                <w:sz w:val="21"/>
              </w:rPr>
              <w:t>逾期付款待复核</w:t>
            </w:r>
          </w:p>
          <w:p w:rsidR="004A1DF5" w:rsidRDefault="004A1DF5">
            <w:pPr>
              <w:spacing w:line="240" w:lineRule="auto"/>
              <w:rPr>
                <w:sz w:val="21"/>
              </w:rPr>
            </w:pPr>
            <w:r>
              <w:rPr>
                <w:rFonts w:hint="eastAsia"/>
                <w:sz w:val="21"/>
              </w:rPr>
              <w:t>逾期付款待授权</w:t>
            </w:r>
          </w:p>
        </w:tc>
        <w:tc>
          <w:tcPr>
            <w:tcW w:w="4680" w:type="dxa"/>
            <w:vAlign w:val="center"/>
          </w:tcPr>
          <w:p w:rsidR="004A1DF5" w:rsidRDefault="004A1DF5">
            <w:pPr>
              <w:spacing w:line="240" w:lineRule="auto"/>
              <w:rPr>
                <w:sz w:val="21"/>
              </w:rPr>
            </w:pPr>
            <w:r>
              <w:rPr>
                <w:rFonts w:hint="eastAsia"/>
                <w:sz w:val="21"/>
              </w:rPr>
              <w:t>待兑付</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本票逾期付款复核取消</w:t>
            </w:r>
          </w:p>
        </w:tc>
        <w:tc>
          <w:tcPr>
            <w:tcW w:w="1800" w:type="dxa"/>
            <w:vAlign w:val="center"/>
          </w:tcPr>
          <w:p w:rsidR="004A1DF5" w:rsidRDefault="004A1DF5">
            <w:pPr>
              <w:spacing w:line="240" w:lineRule="auto"/>
              <w:rPr>
                <w:sz w:val="21"/>
              </w:rPr>
            </w:pPr>
            <w:r>
              <w:rPr>
                <w:rFonts w:hint="eastAsia"/>
                <w:sz w:val="21"/>
              </w:rPr>
              <w:t>逾期付款待授权</w:t>
            </w:r>
          </w:p>
        </w:tc>
        <w:tc>
          <w:tcPr>
            <w:tcW w:w="4680" w:type="dxa"/>
            <w:vAlign w:val="center"/>
          </w:tcPr>
          <w:p w:rsidR="004A1DF5" w:rsidRDefault="004A1DF5">
            <w:pPr>
              <w:spacing w:line="240" w:lineRule="auto"/>
              <w:rPr>
                <w:sz w:val="21"/>
              </w:rPr>
            </w:pPr>
            <w:r>
              <w:rPr>
                <w:rFonts w:hint="eastAsia"/>
                <w:sz w:val="21"/>
              </w:rPr>
              <w:t>逾期付款待复核</w:t>
            </w:r>
          </w:p>
        </w:tc>
      </w:tr>
      <w:tr w:rsidR="004A1DF5">
        <w:tc>
          <w:tcPr>
            <w:tcW w:w="2340" w:type="dxa"/>
            <w:vAlign w:val="center"/>
          </w:tcPr>
          <w:p w:rsidR="004A1DF5" w:rsidRDefault="004A1DF5">
            <w:pPr>
              <w:spacing w:line="240" w:lineRule="auto"/>
              <w:rPr>
                <w:rFonts w:ascii="宋体" w:hAnsi="宋体"/>
                <w:sz w:val="21"/>
                <w:szCs w:val="18"/>
              </w:rPr>
            </w:pPr>
            <w:r>
              <w:rPr>
                <w:rFonts w:hint="eastAsia"/>
                <w:sz w:val="21"/>
                <w:szCs w:val="18"/>
              </w:rPr>
              <w:t>撤销本票逾期付款经办</w:t>
            </w:r>
          </w:p>
        </w:tc>
        <w:tc>
          <w:tcPr>
            <w:tcW w:w="1800" w:type="dxa"/>
            <w:vAlign w:val="center"/>
          </w:tcPr>
          <w:p w:rsidR="004A1DF5" w:rsidRDefault="004A1DF5">
            <w:pPr>
              <w:spacing w:line="240" w:lineRule="auto"/>
              <w:rPr>
                <w:sz w:val="21"/>
              </w:rPr>
            </w:pPr>
            <w:r>
              <w:rPr>
                <w:rFonts w:hint="eastAsia"/>
                <w:sz w:val="21"/>
              </w:rPr>
              <w:t>逾期付款</w:t>
            </w:r>
          </w:p>
        </w:tc>
        <w:tc>
          <w:tcPr>
            <w:tcW w:w="4680" w:type="dxa"/>
            <w:vAlign w:val="center"/>
          </w:tcPr>
          <w:p w:rsidR="004A1DF5" w:rsidRDefault="004A1DF5">
            <w:pPr>
              <w:spacing w:line="240" w:lineRule="auto"/>
              <w:rPr>
                <w:sz w:val="21"/>
              </w:rPr>
            </w:pPr>
            <w:r>
              <w:rPr>
                <w:rFonts w:hint="eastAsia"/>
                <w:sz w:val="21"/>
              </w:rPr>
              <w:t>撤销逾期付款待授权</w:t>
            </w:r>
          </w:p>
        </w:tc>
      </w:tr>
      <w:tr w:rsidR="004A1DF5">
        <w:tc>
          <w:tcPr>
            <w:tcW w:w="2340" w:type="dxa"/>
            <w:vAlign w:val="center"/>
          </w:tcPr>
          <w:p w:rsidR="004A1DF5" w:rsidRDefault="004A1DF5">
            <w:pPr>
              <w:spacing w:line="240" w:lineRule="auto"/>
              <w:rPr>
                <w:sz w:val="21"/>
                <w:szCs w:val="18"/>
              </w:rPr>
            </w:pPr>
            <w:r>
              <w:rPr>
                <w:rFonts w:hint="eastAsia"/>
                <w:sz w:val="21"/>
                <w:szCs w:val="18"/>
              </w:rPr>
              <w:t>撤销本票逾期付款授权</w:t>
            </w:r>
          </w:p>
        </w:tc>
        <w:tc>
          <w:tcPr>
            <w:tcW w:w="1800" w:type="dxa"/>
            <w:vAlign w:val="center"/>
          </w:tcPr>
          <w:p w:rsidR="004A1DF5" w:rsidRDefault="004A1DF5">
            <w:pPr>
              <w:spacing w:line="240" w:lineRule="auto"/>
              <w:rPr>
                <w:sz w:val="21"/>
              </w:rPr>
            </w:pPr>
            <w:r>
              <w:rPr>
                <w:rFonts w:hint="eastAsia"/>
                <w:sz w:val="21"/>
              </w:rPr>
              <w:t>撤销逾期付款待授权</w:t>
            </w:r>
          </w:p>
        </w:tc>
        <w:tc>
          <w:tcPr>
            <w:tcW w:w="4680" w:type="dxa"/>
            <w:vAlign w:val="center"/>
          </w:tcPr>
          <w:p w:rsidR="004A1DF5" w:rsidRDefault="004A1DF5">
            <w:pPr>
              <w:spacing w:line="240" w:lineRule="auto"/>
              <w:rPr>
                <w:sz w:val="21"/>
              </w:rPr>
            </w:pPr>
            <w:r>
              <w:rPr>
                <w:rFonts w:hint="eastAsia"/>
                <w:sz w:val="21"/>
              </w:rPr>
              <w:t>待兑付</w:t>
            </w:r>
          </w:p>
        </w:tc>
      </w:tr>
      <w:tr w:rsidR="004A1DF5">
        <w:tc>
          <w:tcPr>
            <w:tcW w:w="2340" w:type="dxa"/>
            <w:vAlign w:val="center"/>
          </w:tcPr>
          <w:p w:rsidR="004A1DF5" w:rsidRDefault="004A1DF5">
            <w:pPr>
              <w:spacing w:line="240" w:lineRule="auto"/>
              <w:rPr>
                <w:sz w:val="21"/>
                <w:szCs w:val="18"/>
              </w:rPr>
            </w:pPr>
            <w:r>
              <w:rPr>
                <w:rFonts w:hint="eastAsia"/>
                <w:sz w:val="21"/>
                <w:szCs w:val="18"/>
              </w:rPr>
              <w:t>撤销本票逾期付款经办取消</w:t>
            </w:r>
          </w:p>
        </w:tc>
        <w:tc>
          <w:tcPr>
            <w:tcW w:w="1800" w:type="dxa"/>
            <w:vAlign w:val="center"/>
          </w:tcPr>
          <w:p w:rsidR="004A1DF5" w:rsidRDefault="004A1DF5">
            <w:pPr>
              <w:spacing w:line="240" w:lineRule="auto"/>
              <w:rPr>
                <w:sz w:val="21"/>
              </w:rPr>
            </w:pPr>
            <w:r>
              <w:rPr>
                <w:rFonts w:hint="eastAsia"/>
                <w:sz w:val="21"/>
              </w:rPr>
              <w:t>撤销逾期付款待授权</w:t>
            </w:r>
          </w:p>
        </w:tc>
        <w:tc>
          <w:tcPr>
            <w:tcW w:w="4680" w:type="dxa"/>
            <w:vAlign w:val="center"/>
          </w:tcPr>
          <w:p w:rsidR="004A1DF5" w:rsidRDefault="004A1DF5">
            <w:pPr>
              <w:spacing w:line="240" w:lineRule="auto"/>
              <w:rPr>
                <w:sz w:val="21"/>
              </w:rPr>
            </w:pPr>
            <w:r>
              <w:rPr>
                <w:rFonts w:hint="eastAsia"/>
                <w:sz w:val="21"/>
              </w:rPr>
              <w:t>逾期付款</w:t>
            </w:r>
          </w:p>
        </w:tc>
      </w:tr>
    </w:tbl>
    <w:p w:rsidR="004A1DF5" w:rsidRDefault="004A1DF5">
      <w:pPr>
        <w:pStyle w:val="5"/>
      </w:pPr>
      <w:bookmarkStart w:id="1042" w:name="_Toc79236115"/>
      <w:r>
        <w:rPr>
          <w:rFonts w:hint="eastAsia"/>
        </w:rPr>
        <w:t>一、本票签发经办（业务代码</w:t>
      </w:r>
      <w:r>
        <w:rPr>
          <w:rFonts w:hint="eastAsia"/>
        </w:rPr>
        <w:t>5605</w:t>
      </w:r>
      <w:r>
        <w:rPr>
          <w:rFonts w:hint="eastAsia"/>
        </w:rPr>
        <w:t>）</w:t>
      </w:r>
      <w:bookmarkEnd w:id="1042"/>
    </w:p>
    <w:p w:rsidR="004A1DF5" w:rsidRDefault="004A1DF5">
      <w:pPr>
        <w:pStyle w:val="6"/>
      </w:pPr>
      <w:bookmarkStart w:id="1043" w:name="_Toc79236116"/>
      <w:r>
        <w:rPr>
          <w:rFonts w:hint="eastAsia"/>
        </w:rPr>
        <w:t>（一）功能介绍</w:t>
      </w:r>
      <w:bookmarkEnd w:id="1043"/>
    </w:p>
    <w:p w:rsidR="004A1DF5" w:rsidRDefault="004A1DF5">
      <w:pPr>
        <w:ind w:firstLineChars="200" w:firstLine="480"/>
      </w:pPr>
      <w:r>
        <w:rPr>
          <w:rFonts w:hint="eastAsia"/>
        </w:rPr>
        <w:t>本票签发经办功能是指经办用户根据客户提交的本票申请书录入银行本票要素的操作。</w:t>
      </w:r>
    </w:p>
    <w:p w:rsidR="004A1DF5" w:rsidRDefault="004A1DF5">
      <w:pPr>
        <w:pStyle w:val="6"/>
      </w:pPr>
      <w:bookmarkStart w:id="1044" w:name="_Toc79236117"/>
      <w:r>
        <w:rPr>
          <w:rFonts w:hint="eastAsia"/>
        </w:rPr>
        <w:t>（二）风险提示</w:t>
      </w:r>
      <w:bookmarkEnd w:id="1044"/>
    </w:p>
    <w:p w:rsidR="004A1DF5" w:rsidRDefault="004A1DF5">
      <w:pPr>
        <w:ind w:firstLineChars="200" w:firstLine="480"/>
        <w:rPr>
          <w:szCs w:val="18"/>
        </w:rPr>
      </w:pPr>
      <w:r>
        <w:rPr>
          <w:rFonts w:hint="eastAsia"/>
          <w:szCs w:val="18"/>
        </w:rPr>
        <w:t>本票签发经办处理时系统判断账户余额是否足够，否则系统提示账户透支。但是经办完成后系统不会产生预期交易，即不冻结扣款账户的金额。</w:t>
      </w:r>
    </w:p>
    <w:p w:rsidR="004A1DF5" w:rsidRDefault="004A1DF5">
      <w:pPr>
        <w:pStyle w:val="6"/>
      </w:pPr>
      <w:bookmarkStart w:id="1045" w:name="_Toc79236119"/>
      <w:r>
        <w:rPr>
          <w:rFonts w:hint="eastAsia"/>
        </w:rPr>
        <w:lastRenderedPageBreak/>
        <w:t>（三）界面</w:t>
      </w:r>
      <w:bookmarkEnd w:id="1045"/>
    </w:p>
    <w:p w:rsidR="004A1DF5" w:rsidRDefault="0004090F">
      <w:pPr>
        <w:jc w:val="center"/>
        <w:rPr>
          <w:rFonts w:ascii="宋体" w:hAnsi="宋体"/>
        </w:rPr>
      </w:pPr>
      <w:r>
        <w:rPr>
          <w:rFonts w:ascii="宋体" w:hAnsi="宋体" w:hint="eastAsia"/>
          <w:noProof/>
        </w:rPr>
        <w:drawing>
          <wp:inline distT="0" distB="0" distL="0" distR="0">
            <wp:extent cx="5267325" cy="3143250"/>
            <wp:effectExtent l="19050" t="0" r="952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44" cstate="print"/>
                    <a:srcRect/>
                    <a:stretch>
                      <a:fillRect/>
                    </a:stretch>
                  </pic:blipFill>
                  <pic:spPr bwMode="auto">
                    <a:xfrm>
                      <a:off x="0" y="0"/>
                      <a:ext cx="5267325" cy="3143250"/>
                    </a:xfrm>
                    <a:prstGeom prst="rect">
                      <a:avLst/>
                    </a:prstGeom>
                    <a:noFill/>
                    <a:ln w="9525">
                      <a:noFill/>
                      <a:miter lim="800000"/>
                      <a:headEnd/>
                      <a:tailEnd/>
                    </a:ln>
                  </pic:spPr>
                </pic:pic>
              </a:graphicData>
            </a:graphic>
          </wp:inline>
        </w:drawing>
      </w:r>
      <w:r w:rsidR="004A1DF5">
        <w:rPr>
          <w:rFonts w:ascii="宋体" w:hAnsi="宋体" w:hint="eastAsia"/>
        </w:rPr>
        <w:t>图9.1</w:t>
      </w:r>
    </w:p>
    <w:p w:rsidR="004A1DF5" w:rsidRDefault="0004090F">
      <w:pPr>
        <w:jc w:val="center"/>
        <w:rPr>
          <w:rFonts w:ascii="宋体" w:hAnsi="宋体"/>
        </w:rPr>
      </w:pPr>
      <w:r>
        <w:rPr>
          <w:rFonts w:ascii="宋体" w:hAnsi="宋体" w:hint="eastAsia"/>
          <w:noProof/>
        </w:rPr>
        <w:drawing>
          <wp:inline distT="0" distB="0" distL="0" distR="0">
            <wp:extent cx="5267325" cy="3152775"/>
            <wp:effectExtent l="1905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45" cstate="print"/>
                    <a:srcRect/>
                    <a:stretch>
                      <a:fillRect/>
                    </a:stretch>
                  </pic:blipFill>
                  <pic:spPr bwMode="auto">
                    <a:xfrm>
                      <a:off x="0" y="0"/>
                      <a:ext cx="5267325" cy="3152775"/>
                    </a:xfrm>
                    <a:prstGeom prst="rect">
                      <a:avLst/>
                    </a:prstGeom>
                    <a:noFill/>
                    <a:ln w="9525">
                      <a:noFill/>
                      <a:miter lim="800000"/>
                      <a:headEnd/>
                      <a:tailEnd/>
                    </a:ln>
                  </pic:spPr>
                </pic:pic>
              </a:graphicData>
            </a:graphic>
          </wp:inline>
        </w:drawing>
      </w:r>
      <w:r w:rsidR="004A1DF5">
        <w:rPr>
          <w:rFonts w:ascii="宋体" w:hAnsi="宋体" w:hint="eastAsia"/>
        </w:rPr>
        <w:t>图9.2</w:t>
      </w:r>
    </w:p>
    <w:p w:rsidR="004A1DF5" w:rsidRDefault="0004090F">
      <w:pPr>
        <w:jc w:val="center"/>
        <w:rPr>
          <w:rFonts w:ascii="宋体" w:hAnsi="宋体"/>
        </w:rPr>
      </w:pPr>
      <w:r>
        <w:rPr>
          <w:rFonts w:ascii="宋体" w:hAnsi="宋体" w:hint="eastAsia"/>
          <w:noProof/>
        </w:rPr>
        <w:lastRenderedPageBreak/>
        <w:drawing>
          <wp:inline distT="0" distB="0" distL="0" distR="0">
            <wp:extent cx="5267325" cy="2324100"/>
            <wp:effectExtent l="19050" t="0" r="952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46" cstate="print"/>
                    <a:srcRect/>
                    <a:stretch>
                      <a:fillRect/>
                    </a:stretch>
                  </pic:blipFill>
                  <pic:spPr bwMode="auto">
                    <a:xfrm>
                      <a:off x="0" y="0"/>
                      <a:ext cx="5267325" cy="2324100"/>
                    </a:xfrm>
                    <a:prstGeom prst="rect">
                      <a:avLst/>
                    </a:prstGeom>
                    <a:noFill/>
                    <a:ln w="9525">
                      <a:noFill/>
                      <a:miter lim="800000"/>
                      <a:headEnd/>
                      <a:tailEnd/>
                    </a:ln>
                  </pic:spPr>
                </pic:pic>
              </a:graphicData>
            </a:graphic>
          </wp:inline>
        </w:drawing>
      </w:r>
      <w:r w:rsidR="004A1DF5">
        <w:rPr>
          <w:rFonts w:ascii="宋体" w:hAnsi="宋体" w:hint="eastAsia"/>
        </w:rPr>
        <w:t>图9.3</w:t>
      </w:r>
    </w:p>
    <w:p w:rsidR="004A1DF5" w:rsidRDefault="004A1DF5">
      <w:pPr>
        <w:pStyle w:val="6"/>
      </w:pPr>
      <w:bookmarkStart w:id="1046" w:name="_Toc79236120"/>
      <w:r>
        <w:rPr>
          <w:rFonts w:hint="eastAsia"/>
        </w:rPr>
        <w:t>（四）操作要点</w:t>
      </w:r>
      <w:bookmarkEnd w:id="1046"/>
    </w:p>
    <w:p w:rsidR="004A1DF5" w:rsidRDefault="004A1DF5">
      <w:pPr>
        <w:ind w:firstLineChars="200" w:firstLine="480"/>
        <w:rPr>
          <w:szCs w:val="18"/>
        </w:rPr>
      </w:pPr>
      <w:r>
        <w:rPr>
          <w:rFonts w:hint="eastAsia"/>
          <w:szCs w:val="18"/>
        </w:rPr>
        <w:t>1</w:t>
      </w:r>
      <w:r>
        <w:rPr>
          <w:rFonts w:hint="eastAsia"/>
          <w:szCs w:val="18"/>
        </w:rPr>
        <w:t>、本票信息（图</w:t>
      </w:r>
      <w:r>
        <w:rPr>
          <w:rFonts w:ascii="宋体" w:hAnsi="宋体" w:hint="eastAsia"/>
          <w:szCs w:val="18"/>
        </w:rPr>
        <w:t>9.1</w:t>
      </w:r>
      <w:r>
        <w:rPr>
          <w:rFonts w:hint="eastAsia"/>
          <w:szCs w:val="18"/>
        </w:rPr>
        <w:t>）</w:t>
      </w:r>
    </w:p>
    <w:p w:rsidR="004A1DF5" w:rsidRDefault="004A1DF5">
      <w:pPr>
        <w:ind w:firstLineChars="200" w:firstLine="480"/>
        <w:rPr>
          <w:szCs w:val="18"/>
        </w:rPr>
      </w:pPr>
      <w:r>
        <w:rPr>
          <w:rFonts w:hint="eastAsia"/>
          <w:szCs w:val="18"/>
        </w:rPr>
        <w:t>（</w:t>
      </w:r>
      <w:r>
        <w:rPr>
          <w:rFonts w:hint="eastAsia"/>
          <w:szCs w:val="18"/>
        </w:rPr>
        <w:t>1</w:t>
      </w:r>
      <w:r>
        <w:rPr>
          <w:rFonts w:hint="eastAsia"/>
          <w:szCs w:val="18"/>
        </w:rPr>
        <w:t>）“本票信息”中的“申请人名称”可通过在“签发”中“付款人户口”输入的客户户口号显示户名，如果“付款人户口”处输入现金单单号或挂账单单号，则“申请人名称”不显示，需手工录入。</w:t>
      </w:r>
    </w:p>
    <w:p w:rsidR="004A1DF5" w:rsidRDefault="004A1DF5">
      <w:pPr>
        <w:ind w:firstLineChars="200" w:firstLine="480"/>
        <w:rPr>
          <w:szCs w:val="18"/>
        </w:rPr>
      </w:pPr>
      <w:r>
        <w:rPr>
          <w:rFonts w:hint="eastAsia"/>
          <w:szCs w:val="18"/>
        </w:rPr>
        <w:t>（</w:t>
      </w:r>
      <w:r>
        <w:rPr>
          <w:rFonts w:hint="eastAsia"/>
          <w:szCs w:val="18"/>
        </w:rPr>
        <w:t>2</w:t>
      </w:r>
      <w:r>
        <w:rPr>
          <w:rFonts w:hint="eastAsia"/>
          <w:szCs w:val="18"/>
        </w:rPr>
        <w:t>）转账限额是用于核对变码印鉴时使用。</w:t>
      </w:r>
    </w:p>
    <w:p w:rsidR="004A1DF5" w:rsidRDefault="004A1DF5">
      <w:pPr>
        <w:ind w:firstLineChars="200" w:firstLine="480"/>
        <w:rPr>
          <w:szCs w:val="18"/>
        </w:rPr>
      </w:pPr>
      <w:r>
        <w:rPr>
          <w:rFonts w:hint="eastAsia"/>
          <w:szCs w:val="18"/>
        </w:rPr>
        <w:t>2</w:t>
      </w:r>
      <w:r>
        <w:rPr>
          <w:rFonts w:hint="eastAsia"/>
          <w:szCs w:val="18"/>
        </w:rPr>
        <w:t>、签发（图</w:t>
      </w:r>
      <w:r>
        <w:rPr>
          <w:rFonts w:ascii="宋体" w:hAnsi="宋体" w:hint="eastAsia"/>
          <w:szCs w:val="18"/>
        </w:rPr>
        <w:t>9.2</w:t>
      </w:r>
      <w:r>
        <w:rPr>
          <w:rFonts w:hint="eastAsia"/>
          <w:szCs w:val="18"/>
        </w:rPr>
        <w:t>）</w:t>
      </w:r>
    </w:p>
    <w:p w:rsidR="004A1DF5" w:rsidRDefault="004A1DF5">
      <w:pPr>
        <w:ind w:firstLineChars="200" w:firstLine="480"/>
        <w:rPr>
          <w:szCs w:val="18"/>
        </w:rPr>
      </w:pPr>
      <w:r>
        <w:rPr>
          <w:rFonts w:hint="eastAsia"/>
        </w:rPr>
        <w:t>（</w:t>
      </w:r>
      <w:r>
        <w:rPr>
          <w:rFonts w:hint="eastAsia"/>
        </w:rPr>
        <w:t>1</w:t>
      </w:r>
      <w:r>
        <w:rPr>
          <w:rFonts w:hint="eastAsia"/>
        </w:rPr>
        <w:t>）付款人户口可以是户口号、现金单号、挂账单号。不可以直接输入内部户口号。</w:t>
      </w:r>
    </w:p>
    <w:p w:rsidR="004A1DF5" w:rsidRDefault="004A1DF5">
      <w:pPr>
        <w:ind w:firstLineChars="200" w:firstLine="480"/>
        <w:rPr>
          <w:szCs w:val="18"/>
        </w:rPr>
      </w:pPr>
      <w:r>
        <w:rPr>
          <w:rFonts w:hint="eastAsia"/>
          <w:szCs w:val="18"/>
        </w:rPr>
        <w:t>3</w:t>
      </w:r>
      <w:r>
        <w:rPr>
          <w:rFonts w:hint="eastAsia"/>
          <w:szCs w:val="18"/>
        </w:rPr>
        <w:t>、费用信息（图</w:t>
      </w:r>
      <w:r>
        <w:rPr>
          <w:rFonts w:ascii="宋体" w:hAnsi="宋体" w:hint="eastAsia"/>
          <w:szCs w:val="18"/>
        </w:rPr>
        <w:t>9.3</w:t>
      </w:r>
      <w:r>
        <w:rPr>
          <w:rFonts w:hint="eastAsia"/>
          <w:szCs w:val="18"/>
        </w:rPr>
        <w:t>）</w:t>
      </w:r>
    </w:p>
    <w:p w:rsidR="004A1DF5" w:rsidRDefault="004A1DF5">
      <w:pPr>
        <w:ind w:firstLineChars="200" w:firstLine="480"/>
        <w:rPr>
          <w:szCs w:val="18"/>
        </w:rPr>
      </w:pPr>
      <w:r>
        <w:rPr>
          <w:rFonts w:hint="eastAsia"/>
          <w:szCs w:val="18"/>
        </w:rPr>
        <w:t>（</w:t>
      </w:r>
      <w:r>
        <w:rPr>
          <w:rFonts w:hint="eastAsia"/>
          <w:szCs w:val="18"/>
        </w:rPr>
        <w:t>1</w:t>
      </w:r>
      <w:r>
        <w:rPr>
          <w:rFonts w:hint="eastAsia"/>
          <w:szCs w:val="18"/>
        </w:rPr>
        <w:t>）</w:t>
      </w:r>
      <w:r>
        <w:rPr>
          <w:rFonts w:hint="eastAsia"/>
        </w:rPr>
        <w:t>系统提供自动计费和收费功能。</w:t>
      </w:r>
    </w:p>
    <w:p w:rsidR="004A1DF5" w:rsidRDefault="004A1DF5">
      <w:pPr>
        <w:ind w:firstLineChars="200" w:firstLine="480"/>
      </w:pPr>
      <w:r>
        <w:rPr>
          <w:rFonts w:hint="eastAsia"/>
          <w:szCs w:val="18"/>
        </w:rPr>
        <w:t>（</w:t>
      </w:r>
      <w:r>
        <w:rPr>
          <w:rFonts w:hint="eastAsia"/>
          <w:szCs w:val="18"/>
        </w:rPr>
        <w:t>2</w:t>
      </w:r>
      <w:r>
        <w:rPr>
          <w:rFonts w:hint="eastAsia"/>
          <w:szCs w:val="18"/>
        </w:rPr>
        <w:t>）扣费户口默认为同付款人户口，可修改，修改后需再点击“保存”修改相应的扣费项的扣费户口。</w:t>
      </w:r>
    </w:p>
    <w:p w:rsidR="004A1DF5" w:rsidRDefault="004A1DF5">
      <w:pPr>
        <w:pStyle w:val="6"/>
      </w:pPr>
      <w:bookmarkStart w:id="1047" w:name="_Toc79236121"/>
      <w:r>
        <w:rPr>
          <w:rFonts w:hint="eastAsia"/>
        </w:rPr>
        <w:t>（五）操作步骤</w:t>
      </w:r>
      <w:bookmarkEnd w:id="1047"/>
    </w:p>
    <w:p w:rsidR="004A1DF5" w:rsidRDefault="004A1DF5">
      <w:pPr>
        <w:ind w:firstLineChars="200" w:firstLine="480"/>
        <w:rPr>
          <w:rFonts w:ascii="宋体" w:hAnsi="宋体"/>
        </w:rPr>
      </w:pPr>
      <w:r>
        <w:rPr>
          <w:rFonts w:ascii="宋体" w:hAnsi="宋体" w:hint="eastAsia"/>
        </w:rPr>
        <w:t>1、经办用户选择“系统导航”－“结算业务”－“银行本票”－“本票签发经办”或在“业务代码”处输入5605进入“本票签发经办”界面。</w:t>
      </w:r>
    </w:p>
    <w:p w:rsidR="004A1DF5" w:rsidRDefault="004A1DF5">
      <w:pPr>
        <w:ind w:firstLineChars="200" w:firstLine="480"/>
        <w:rPr>
          <w:rFonts w:ascii="宋体" w:hAnsi="宋体"/>
        </w:rPr>
      </w:pPr>
      <w:r>
        <w:rPr>
          <w:rFonts w:ascii="宋体" w:hAnsi="宋体" w:hint="eastAsia"/>
        </w:rPr>
        <w:t>2、根据“签发”界面提示输入签发本票要素。</w:t>
      </w:r>
    </w:p>
    <w:p w:rsidR="004A1DF5" w:rsidRDefault="004A1DF5">
      <w:pPr>
        <w:ind w:firstLineChars="200" w:firstLine="480"/>
        <w:rPr>
          <w:rFonts w:ascii="宋体" w:hAnsi="宋体"/>
        </w:rPr>
      </w:pPr>
      <w:r>
        <w:rPr>
          <w:rFonts w:ascii="宋体" w:hAnsi="宋体" w:hint="eastAsia"/>
        </w:rPr>
        <w:t>3、根据“本票信息”界面提示输入本票信息。</w:t>
      </w:r>
    </w:p>
    <w:p w:rsidR="004A1DF5" w:rsidRDefault="004A1DF5">
      <w:pPr>
        <w:ind w:firstLineChars="200" w:firstLine="480"/>
        <w:rPr>
          <w:rFonts w:ascii="宋体" w:hAnsi="宋体"/>
        </w:rPr>
      </w:pPr>
      <w:r>
        <w:rPr>
          <w:rFonts w:ascii="宋体" w:hAnsi="宋体" w:hint="eastAsia"/>
        </w:rPr>
        <w:t>4、根据“费用信息”界面提示输入费用信息。</w:t>
      </w:r>
    </w:p>
    <w:p w:rsidR="004A1DF5" w:rsidRDefault="004A1DF5">
      <w:pPr>
        <w:ind w:firstLineChars="200" w:firstLine="480"/>
        <w:rPr>
          <w:rFonts w:ascii="宋体" w:hAnsi="宋体"/>
        </w:rPr>
      </w:pPr>
      <w:r>
        <w:rPr>
          <w:rFonts w:ascii="宋体" w:hAnsi="宋体" w:hint="eastAsia"/>
        </w:rPr>
        <w:lastRenderedPageBreak/>
        <w:t>5、输入完毕点击“</w:t>
      </w:r>
      <w:r w:rsidR="0004090F">
        <w:rPr>
          <w:rFonts w:ascii="宋体" w:hAnsi="宋体" w:hint="eastAsia"/>
          <w:noProof/>
        </w:rPr>
        <w:drawing>
          <wp:inline distT="0" distB="0" distL="0" distR="0">
            <wp:extent cx="19050" cy="9525"/>
            <wp:effectExtent l="1905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47"/>
                    <a:srcRect/>
                    <a:stretch>
                      <a:fillRect/>
                    </a:stretch>
                  </pic:blipFill>
                  <pic:spPr bwMode="auto">
                    <a:xfrm>
                      <a:off x="0" y="0"/>
                      <a:ext cx="19050" cy="9525"/>
                    </a:xfrm>
                    <a:prstGeom prst="rect">
                      <a:avLst/>
                    </a:prstGeom>
                    <a:noFill/>
                    <a:ln w="9525">
                      <a:noFill/>
                      <a:miter lim="800000"/>
                      <a:headEnd/>
                      <a:tailEnd/>
                    </a:ln>
                  </pic:spPr>
                </pic:pic>
              </a:graphicData>
            </a:graphic>
          </wp:inline>
        </w:drawing>
      </w:r>
      <w:r>
        <w:rPr>
          <w:rFonts w:ascii="宋体" w:hAnsi="宋体" w:hint="eastAsia"/>
        </w:rPr>
        <w:t>确定”提交签发经办信息。</w:t>
      </w:r>
    </w:p>
    <w:p w:rsidR="004A1DF5" w:rsidRDefault="004A1DF5" w:rsidP="0004090F">
      <w:pPr>
        <w:pStyle w:val="5"/>
      </w:pPr>
      <w:bookmarkStart w:id="1048" w:name="_Toc79236122"/>
      <w:r>
        <w:rPr>
          <w:rFonts w:hint="eastAsia"/>
        </w:rPr>
        <w:t>二、本票签发复核（业务代码</w:t>
      </w:r>
      <w:r>
        <w:rPr>
          <w:rFonts w:hint="eastAsia"/>
        </w:rPr>
        <w:t>5606</w:t>
      </w:r>
      <w:r>
        <w:rPr>
          <w:rFonts w:hint="eastAsia"/>
        </w:rPr>
        <w:t>）</w:t>
      </w:r>
      <w:bookmarkEnd w:id="1048"/>
    </w:p>
    <w:p w:rsidR="004A1DF5" w:rsidRDefault="004A1DF5">
      <w:pPr>
        <w:pStyle w:val="6"/>
      </w:pPr>
      <w:bookmarkStart w:id="1049" w:name="_Toc79236123"/>
      <w:r>
        <w:rPr>
          <w:rFonts w:hint="eastAsia"/>
        </w:rPr>
        <w:t>（一）功能介绍</w:t>
      </w:r>
      <w:bookmarkEnd w:id="1049"/>
    </w:p>
    <w:p w:rsidR="004A1DF5" w:rsidRDefault="004A1DF5">
      <w:pPr>
        <w:pStyle w:val="a4"/>
        <w:ind w:firstLineChars="200" w:firstLine="480"/>
      </w:pPr>
      <w:r>
        <w:rPr>
          <w:rFonts w:hint="eastAsia"/>
        </w:rPr>
        <w:t>本票签发复核功能用于复核用户核对经办用户录入要素是否正确，根据复核的结果将银行本票退回经办删除、修改或者提交打印、授权的操作。</w:t>
      </w:r>
    </w:p>
    <w:p w:rsidR="004A1DF5" w:rsidRDefault="004A1DF5">
      <w:pPr>
        <w:pStyle w:val="6"/>
      </w:pPr>
      <w:bookmarkStart w:id="1050" w:name="_Toc79236126"/>
      <w:r>
        <w:rPr>
          <w:rFonts w:hint="eastAsia"/>
        </w:rPr>
        <w:t>（二）界面</w:t>
      </w:r>
      <w:bookmarkEnd w:id="1050"/>
    </w:p>
    <w:p w:rsidR="004A1DF5" w:rsidRDefault="0004090F">
      <w:pPr>
        <w:jc w:val="center"/>
        <w:rPr>
          <w:rFonts w:ascii="宋体" w:hAnsi="宋体"/>
        </w:rPr>
      </w:pPr>
      <w:r>
        <w:rPr>
          <w:rFonts w:ascii="宋体" w:hAnsi="宋体" w:hint="eastAsia"/>
          <w:noProof/>
        </w:rPr>
        <w:drawing>
          <wp:inline distT="0" distB="0" distL="0" distR="0">
            <wp:extent cx="5276850" cy="3162300"/>
            <wp:effectExtent l="1905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48" cstate="print"/>
                    <a:srcRect/>
                    <a:stretch>
                      <a:fillRect/>
                    </a:stretch>
                  </pic:blipFill>
                  <pic:spPr bwMode="auto">
                    <a:xfrm>
                      <a:off x="0" y="0"/>
                      <a:ext cx="5276850" cy="3162300"/>
                    </a:xfrm>
                    <a:prstGeom prst="rect">
                      <a:avLst/>
                    </a:prstGeom>
                    <a:noFill/>
                    <a:ln w="9525">
                      <a:noFill/>
                      <a:miter lim="800000"/>
                      <a:headEnd/>
                      <a:tailEnd/>
                    </a:ln>
                  </pic:spPr>
                </pic:pic>
              </a:graphicData>
            </a:graphic>
          </wp:inline>
        </w:drawing>
      </w:r>
      <w:r w:rsidR="004A1DF5">
        <w:rPr>
          <w:rFonts w:ascii="宋体" w:hAnsi="宋体" w:hint="eastAsia"/>
        </w:rPr>
        <w:t>图9.4</w:t>
      </w:r>
    </w:p>
    <w:p w:rsidR="004A1DF5" w:rsidRDefault="004A1DF5">
      <w:pPr>
        <w:pStyle w:val="6"/>
      </w:pPr>
      <w:bookmarkStart w:id="1051" w:name="_Toc79236127"/>
      <w:r>
        <w:rPr>
          <w:rFonts w:hint="eastAsia"/>
        </w:rPr>
        <w:t>（三）操作要点</w:t>
      </w:r>
      <w:bookmarkEnd w:id="1051"/>
    </w:p>
    <w:p w:rsidR="004A1DF5" w:rsidRDefault="004A1DF5">
      <w:pPr>
        <w:ind w:firstLineChars="200" w:firstLine="480"/>
      </w:pPr>
      <w:r>
        <w:rPr>
          <w:rFonts w:hint="eastAsia"/>
        </w:rPr>
        <w:t>1</w:t>
      </w:r>
      <w:r>
        <w:rPr>
          <w:rFonts w:hint="eastAsia"/>
        </w:rPr>
        <w:t>、在本票签发复核界面中，必须通过录入相应条件才能查询到签发本票待复核记录。</w:t>
      </w:r>
    </w:p>
    <w:p w:rsidR="004A1DF5" w:rsidRDefault="004A1DF5">
      <w:pPr>
        <w:ind w:firstLineChars="200" w:firstLine="480"/>
      </w:pPr>
      <w:r>
        <w:rPr>
          <w:rFonts w:hint="eastAsia"/>
        </w:rPr>
        <w:t>2</w:t>
      </w:r>
      <w:r>
        <w:rPr>
          <w:rFonts w:hint="eastAsia"/>
        </w:rPr>
        <w:t>、只有达到复核规定限额的业务才需要复核操作。</w:t>
      </w:r>
    </w:p>
    <w:p w:rsidR="004A1DF5" w:rsidRDefault="004A1DF5">
      <w:pPr>
        <w:ind w:firstLineChars="200" w:firstLine="480"/>
        <w:rPr>
          <w:szCs w:val="18"/>
        </w:rPr>
      </w:pPr>
      <w:r>
        <w:rPr>
          <w:rFonts w:hint="eastAsia"/>
        </w:rPr>
        <w:t>3</w:t>
      </w:r>
      <w:r>
        <w:rPr>
          <w:rFonts w:hint="eastAsia"/>
        </w:rPr>
        <w:t>、复核不同意（即选择“关闭”），则经办可在</w:t>
      </w:r>
      <w:r>
        <w:rPr>
          <w:rFonts w:hint="eastAsia"/>
          <w:b/>
          <w:bCs/>
          <w:szCs w:val="18"/>
        </w:rPr>
        <w:t>签发本票经办修改</w:t>
      </w:r>
      <w:r>
        <w:rPr>
          <w:rFonts w:hint="eastAsia"/>
          <w:szCs w:val="18"/>
        </w:rPr>
        <w:t>中进行处理。</w:t>
      </w:r>
    </w:p>
    <w:p w:rsidR="004A1DF5" w:rsidRDefault="004A1DF5">
      <w:pPr>
        <w:pStyle w:val="6"/>
      </w:pPr>
      <w:bookmarkStart w:id="1052" w:name="_Toc79236128"/>
      <w:r>
        <w:rPr>
          <w:rFonts w:hint="eastAsia"/>
        </w:rPr>
        <w:t>（四）操作步骤</w:t>
      </w:r>
      <w:bookmarkEnd w:id="1052"/>
    </w:p>
    <w:p w:rsidR="004A1DF5" w:rsidRDefault="004A1DF5">
      <w:pPr>
        <w:ind w:firstLineChars="200" w:firstLine="480"/>
        <w:rPr>
          <w:rFonts w:ascii="宋体" w:hAnsi="宋体"/>
        </w:rPr>
      </w:pPr>
      <w:r>
        <w:rPr>
          <w:rFonts w:ascii="宋体" w:hAnsi="宋体" w:hint="eastAsia"/>
        </w:rPr>
        <w:t>1、复核用户选择“系统导航”－“结算业务”－“银行本票”－“本票签发复核”或在“业务代码”处输入5606进入“本票签发复核”界面。</w:t>
      </w:r>
    </w:p>
    <w:p w:rsidR="004A1DF5" w:rsidRDefault="004A1DF5">
      <w:pPr>
        <w:ind w:firstLineChars="200" w:firstLine="480"/>
      </w:pPr>
      <w:r>
        <w:rPr>
          <w:rFonts w:hint="eastAsia"/>
        </w:rPr>
        <w:lastRenderedPageBreak/>
        <w:t>2</w:t>
      </w:r>
      <w:r>
        <w:rPr>
          <w:rFonts w:hint="eastAsia"/>
        </w:rPr>
        <w:t>、在“本票签发经办复核”界面中，查找到要进行复核的本票业务。</w:t>
      </w:r>
    </w:p>
    <w:p w:rsidR="004A1DF5" w:rsidRDefault="004A1DF5">
      <w:pPr>
        <w:ind w:firstLineChars="200" w:firstLine="480"/>
      </w:pPr>
      <w:r>
        <w:rPr>
          <w:rFonts w:hint="eastAsia"/>
        </w:rPr>
        <w:t>3</w:t>
      </w:r>
      <w:r>
        <w:rPr>
          <w:rFonts w:hint="eastAsia"/>
        </w:rPr>
        <w:t>、选择“复核”进入“本票签发复核”明细窗口。</w:t>
      </w:r>
    </w:p>
    <w:p w:rsidR="004A1DF5" w:rsidRDefault="004A1DF5">
      <w:pPr>
        <w:ind w:firstLineChars="200" w:firstLine="480"/>
      </w:pPr>
      <w:r>
        <w:rPr>
          <w:rFonts w:hint="eastAsia"/>
        </w:rPr>
        <w:t>4</w:t>
      </w:r>
      <w:r>
        <w:rPr>
          <w:rFonts w:hint="eastAsia"/>
        </w:rPr>
        <w:t>、核对各界面中</w:t>
      </w:r>
      <w:r>
        <w:rPr>
          <w:rFonts w:ascii="宋体" w:hAnsi="宋体" w:hint="eastAsia"/>
        </w:rPr>
        <w:t>经办录入的要素。</w:t>
      </w:r>
      <w:r>
        <w:rPr>
          <w:rFonts w:hint="eastAsia"/>
        </w:rPr>
        <w:t>确认无误后选择“确定”。</w:t>
      </w:r>
    </w:p>
    <w:p w:rsidR="004A1DF5" w:rsidRDefault="004A1DF5" w:rsidP="0004090F">
      <w:pPr>
        <w:pStyle w:val="5"/>
      </w:pPr>
      <w:bookmarkStart w:id="1053" w:name="_Toc79236129"/>
      <w:r>
        <w:rPr>
          <w:rFonts w:hint="eastAsia"/>
        </w:rPr>
        <w:t>三、本票签发授权（业务代码</w:t>
      </w:r>
      <w:r>
        <w:rPr>
          <w:rFonts w:hint="eastAsia"/>
        </w:rPr>
        <w:t>5607</w:t>
      </w:r>
      <w:r>
        <w:rPr>
          <w:rFonts w:hint="eastAsia"/>
        </w:rPr>
        <w:t>）</w:t>
      </w:r>
      <w:bookmarkEnd w:id="1053"/>
    </w:p>
    <w:p w:rsidR="004A1DF5" w:rsidRDefault="004A1DF5">
      <w:pPr>
        <w:pStyle w:val="6"/>
      </w:pPr>
      <w:bookmarkStart w:id="1054" w:name="_Toc79236130"/>
      <w:r>
        <w:rPr>
          <w:rFonts w:hint="eastAsia"/>
        </w:rPr>
        <w:t>（一）功能介绍</w:t>
      </w:r>
      <w:bookmarkEnd w:id="1054"/>
    </w:p>
    <w:p w:rsidR="004A1DF5" w:rsidRDefault="004A1DF5">
      <w:pPr>
        <w:pStyle w:val="a4"/>
        <w:ind w:firstLineChars="200" w:firstLine="480"/>
      </w:pPr>
      <w:r>
        <w:rPr>
          <w:rFonts w:hint="eastAsia"/>
        </w:rPr>
        <w:t>银行本票签发授权功能用于授权用户对经办或复核提交的银行本票进行审核授权，根据审核的结果同意授权或者退回复核、经办删除修改的操作。</w:t>
      </w:r>
    </w:p>
    <w:p w:rsidR="004A1DF5" w:rsidRDefault="004A1DF5">
      <w:pPr>
        <w:pStyle w:val="6"/>
      </w:pPr>
      <w:bookmarkStart w:id="1055" w:name="_Toc79236131"/>
      <w:r>
        <w:rPr>
          <w:rFonts w:hint="eastAsia"/>
        </w:rPr>
        <w:t>（二）操作要点</w:t>
      </w:r>
      <w:bookmarkEnd w:id="1055"/>
    </w:p>
    <w:p w:rsidR="004A1DF5" w:rsidRDefault="004A1DF5">
      <w:pPr>
        <w:ind w:firstLineChars="200" w:firstLine="480"/>
      </w:pPr>
      <w:r>
        <w:rPr>
          <w:rFonts w:hint="eastAsia"/>
        </w:rPr>
        <w:t>1</w:t>
      </w:r>
      <w:r>
        <w:rPr>
          <w:rFonts w:hint="eastAsia"/>
        </w:rPr>
        <w:t>、在本票签发授权界面中，可以进行模糊查询，即通过录入相应条件查询或直接查询可以查询到签发本票待授权交易。</w:t>
      </w:r>
    </w:p>
    <w:p w:rsidR="004A1DF5" w:rsidRDefault="004A1DF5">
      <w:pPr>
        <w:ind w:firstLineChars="200" w:firstLine="480"/>
      </w:pPr>
      <w:r>
        <w:rPr>
          <w:rFonts w:hint="eastAsia"/>
        </w:rPr>
        <w:t>2</w:t>
      </w:r>
      <w:r>
        <w:rPr>
          <w:rFonts w:hint="eastAsia"/>
        </w:rPr>
        <w:t>、只有达到授权规定的业务才需要进行授权操作。</w:t>
      </w:r>
    </w:p>
    <w:p w:rsidR="004A1DF5" w:rsidRDefault="004A1DF5">
      <w:pPr>
        <w:ind w:firstLineChars="200" w:firstLine="480"/>
      </w:pPr>
      <w:r>
        <w:rPr>
          <w:rFonts w:hint="eastAsia"/>
        </w:rPr>
        <w:t>3</w:t>
      </w:r>
      <w:r>
        <w:rPr>
          <w:rFonts w:hint="eastAsia"/>
        </w:rPr>
        <w:t>、授权不同意，（即点击“关闭”），则复核可在</w:t>
      </w:r>
      <w:r>
        <w:rPr>
          <w:rFonts w:hint="eastAsia"/>
          <w:b/>
          <w:bCs/>
          <w:szCs w:val="18"/>
        </w:rPr>
        <w:t>签发本票复核取消</w:t>
      </w:r>
      <w:r>
        <w:rPr>
          <w:rFonts w:hint="eastAsia"/>
          <w:szCs w:val="18"/>
        </w:rPr>
        <w:t>中进行退回经办处理或经办在</w:t>
      </w:r>
      <w:r>
        <w:rPr>
          <w:rFonts w:hint="eastAsia"/>
          <w:b/>
          <w:bCs/>
          <w:szCs w:val="18"/>
        </w:rPr>
        <w:t>签发本票经办修改</w:t>
      </w:r>
      <w:r>
        <w:rPr>
          <w:rFonts w:hint="eastAsia"/>
          <w:szCs w:val="18"/>
        </w:rPr>
        <w:t>中处理。</w:t>
      </w:r>
    </w:p>
    <w:p w:rsidR="004A1DF5" w:rsidRDefault="004A1DF5">
      <w:pPr>
        <w:ind w:firstLineChars="200" w:firstLine="480"/>
      </w:pPr>
      <w:r>
        <w:rPr>
          <w:rFonts w:hint="eastAsia"/>
        </w:rPr>
        <w:t>4</w:t>
      </w:r>
      <w:r>
        <w:rPr>
          <w:rFonts w:hint="eastAsia"/>
        </w:rPr>
        <w:t>、进行授权后的业务进入待打印的状态，因此不能再对该本票申请书号下的本票内容进行修改，故此操作要确保经办输入的要素正确无误。</w:t>
      </w:r>
    </w:p>
    <w:p w:rsidR="004A1DF5" w:rsidRDefault="004A1DF5">
      <w:pPr>
        <w:pStyle w:val="6"/>
      </w:pPr>
      <w:bookmarkStart w:id="1056" w:name="_Toc79236135"/>
      <w:r>
        <w:rPr>
          <w:rFonts w:hint="eastAsia"/>
        </w:rPr>
        <w:t>（三）操作步骤</w:t>
      </w:r>
      <w:bookmarkEnd w:id="1056"/>
    </w:p>
    <w:p w:rsidR="004A1DF5" w:rsidRDefault="004A1DF5">
      <w:pPr>
        <w:ind w:firstLineChars="200" w:firstLine="480"/>
        <w:rPr>
          <w:rFonts w:ascii="宋体" w:hAnsi="宋体"/>
        </w:rPr>
      </w:pPr>
      <w:r>
        <w:rPr>
          <w:rFonts w:ascii="宋体" w:hAnsi="宋体" w:hint="eastAsia"/>
        </w:rPr>
        <w:t>1、授权用户选择“系统导航”－“结算业务”－“银行本票”－“本票签发授权”或在“业务代码”处输入5607进入“本票签发授权”界面。</w:t>
      </w:r>
    </w:p>
    <w:p w:rsidR="004A1DF5" w:rsidRDefault="004A1DF5">
      <w:pPr>
        <w:ind w:firstLineChars="200" w:firstLine="480"/>
      </w:pPr>
      <w:r>
        <w:rPr>
          <w:rFonts w:hint="eastAsia"/>
        </w:rPr>
        <w:t>2</w:t>
      </w:r>
      <w:r>
        <w:rPr>
          <w:rFonts w:hint="eastAsia"/>
        </w:rPr>
        <w:t>、在“本票签发授权”界面中，查找到要进行授权的本票业务。</w:t>
      </w:r>
    </w:p>
    <w:p w:rsidR="004A1DF5" w:rsidRDefault="004A1DF5">
      <w:pPr>
        <w:ind w:firstLineChars="200" w:firstLine="480"/>
      </w:pPr>
      <w:r>
        <w:rPr>
          <w:rFonts w:hint="eastAsia"/>
        </w:rPr>
        <w:t>3</w:t>
      </w:r>
      <w:r>
        <w:rPr>
          <w:rFonts w:hint="eastAsia"/>
        </w:rPr>
        <w:t>、点击“授权”进入“签发本票授权”界面。</w:t>
      </w:r>
    </w:p>
    <w:p w:rsidR="004A1DF5" w:rsidRDefault="004A1DF5">
      <w:pPr>
        <w:ind w:firstLineChars="200" w:firstLine="480"/>
      </w:pPr>
      <w:r>
        <w:rPr>
          <w:rFonts w:hint="eastAsia"/>
        </w:rPr>
        <w:t>4</w:t>
      </w:r>
      <w:r>
        <w:rPr>
          <w:rFonts w:hint="eastAsia"/>
        </w:rPr>
        <w:t>、核对各界面中</w:t>
      </w:r>
      <w:r>
        <w:rPr>
          <w:rFonts w:ascii="宋体" w:hAnsi="宋体" w:hint="eastAsia"/>
        </w:rPr>
        <w:t>经办录入的本票要素，</w:t>
      </w:r>
      <w:r>
        <w:rPr>
          <w:rFonts w:hint="eastAsia"/>
        </w:rPr>
        <w:t>确认无误后选择“确定”。</w:t>
      </w:r>
    </w:p>
    <w:p w:rsidR="004A1DF5" w:rsidRDefault="004A1DF5">
      <w:pPr>
        <w:pStyle w:val="5"/>
      </w:pPr>
      <w:bookmarkStart w:id="1057" w:name="_Toc79236136"/>
      <w:r>
        <w:rPr>
          <w:rFonts w:hint="eastAsia"/>
        </w:rPr>
        <w:t>四、本票签发经办修改（业务代码</w:t>
      </w:r>
      <w:r>
        <w:rPr>
          <w:rFonts w:hint="eastAsia"/>
        </w:rPr>
        <w:t>5601</w:t>
      </w:r>
      <w:r>
        <w:rPr>
          <w:rFonts w:hint="eastAsia"/>
        </w:rPr>
        <w:t>）</w:t>
      </w:r>
      <w:bookmarkEnd w:id="1057"/>
    </w:p>
    <w:p w:rsidR="004A1DF5" w:rsidRDefault="004A1DF5" w:rsidP="0004090F">
      <w:pPr>
        <w:pStyle w:val="6"/>
      </w:pPr>
      <w:bookmarkStart w:id="1058" w:name="_Toc79236137"/>
      <w:r>
        <w:rPr>
          <w:rFonts w:hint="eastAsia"/>
        </w:rPr>
        <w:t>（一）功能介绍</w:t>
      </w:r>
      <w:bookmarkEnd w:id="1058"/>
    </w:p>
    <w:p w:rsidR="004A1DF5" w:rsidRDefault="004A1DF5">
      <w:pPr>
        <w:ind w:firstLineChars="200" w:firstLine="480"/>
      </w:pPr>
      <w:r>
        <w:rPr>
          <w:rFonts w:hint="eastAsia"/>
        </w:rPr>
        <w:t>本票签发经办修改功能用于经办用户对录入错误的本票要素进行修改或删除的操作。</w:t>
      </w:r>
    </w:p>
    <w:p w:rsidR="004A1DF5" w:rsidRDefault="004A1DF5" w:rsidP="0004090F">
      <w:pPr>
        <w:pStyle w:val="6"/>
      </w:pPr>
      <w:bookmarkStart w:id="1059" w:name="_Toc79236141"/>
      <w:r>
        <w:rPr>
          <w:rFonts w:hint="eastAsia"/>
        </w:rPr>
        <w:lastRenderedPageBreak/>
        <w:t>（二）操作要点</w:t>
      </w:r>
      <w:bookmarkEnd w:id="1059"/>
    </w:p>
    <w:p w:rsidR="004A1DF5" w:rsidRDefault="004A1DF5">
      <w:pPr>
        <w:ind w:firstLineChars="200" w:firstLine="480"/>
        <w:rPr>
          <w:szCs w:val="18"/>
        </w:rPr>
      </w:pPr>
      <w:r>
        <w:rPr>
          <w:rFonts w:hint="eastAsia"/>
          <w:szCs w:val="18"/>
        </w:rPr>
        <w:t>1</w:t>
      </w:r>
      <w:r>
        <w:rPr>
          <w:rFonts w:hint="eastAsia"/>
          <w:szCs w:val="18"/>
        </w:rPr>
        <w:t>、该操作在经办（且需复核或授权）完成后，复核或授权处理前的操作。</w:t>
      </w:r>
    </w:p>
    <w:p w:rsidR="004A1DF5" w:rsidRDefault="004A1DF5">
      <w:pPr>
        <w:ind w:firstLineChars="200" w:firstLine="480"/>
        <w:rPr>
          <w:szCs w:val="18"/>
        </w:rPr>
      </w:pPr>
      <w:r>
        <w:rPr>
          <w:rFonts w:hint="eastAsia"/>
          <w:szCs w:val="18"/>
        </w:rPr>
        <w:t>2</w:t>
      </w:r>
      <w:r>
        <w:rPr>
          <w:rFonts w:hint="eastAsia"/>
          <w:szCs w:val="18"/>
        </w:rPr>
        <w:t>、该操作由经办用户进行操作。</w:t>
      </w:r>
    </w:p>
    <w:p w:rsidR="004A1DF5" w:rsidRDefault="004A1DF5">
      <w:pPr>
        <w:ind w:firstLineChars="200" w:firstLine="480"/>
      </w:pPr>
      <w:r>
        <w:rPr>
          <w:rFonts w:hint="eastAsia"/>
        </w:rPr>
        <w:t>3</w:t>
      </w:r>
      <w:r>
        <w:rPr>
          <w:rFonts w:hint="eastAsia"/>
        </w:rPr>
        <w:t>、进行本票签发经办取消操作后本票申请书的状态为介质状态为可用，流转状态为出售。</w:t>
      </w:r>
    </w:p>
    <w:p w:rsidR="004A1DF5" w:rsidRDefault="004A1DF5" w:rsidP="0004090F">
      <w:pPr>
        <w:pStyle w:val="6"/>
      </w:pPr>
      <w:bookmarkStart w:id="1060" w:name="_Toc79236142"/>
      <w:r>
        <w:rPr>
          <w:rFonts w:hint="eastAsia"/>
        </w:rPr>
        <w:t>（三）操作步骤</w:t>
      </w:r>
      <w:bookmarkEnd w:id="1060"/>
    </w:p>
    <w:p w:rsidR="004A1DF5" w:rsidRDefault="004A1DF5">
      <w:pPr>
        <w:ind w:firstLineChars="200" w:firstLine="480"/>
        <w:rPr>
          <w:rFonts w:ascii="宋体" w:hAnsi="宋体"/>
        </w:rPr>
      </w:pPr>
      <w:r>
        <w:rPr>
          <w:rFonts w:ascii="宋体" w:hAnsi="宋体" w:hint="eastAsia"/>
        </w:rPr>
        <w:t>1、经办用户选择“系统导航”－“结算业务”－“银行本票”－“本票签发经办修改”或在“业务代码”栏输入业务代码5601进入“本票签发经办修改”界面。</w:t>
      </w:r>
    </w:p>
    <w:p w:rsidR="004A1DF5" w:rsidRDefault="004A1DF5">
      <w:pPr>
        <w:ind w:firstLineChars="200" w:firstLine="480"/>
        <w:rPr>
          <w:rFonts w:ascii="宋体" w:hAnsi="宋体"/>
        </w:rPr>
      </w:pPr>
      <w:r>
        <w:rPr>
          <w:rFonts w:ascii="宋体" w:hAnsi="宋体" w:hint="eastAsia"/>
        </w:rPr>
        <w:t>2、经办修改</w:t>
      </w:r>
    </w:p>
    <w:p w:rsidR="004A1DF5" w:rsidRDefault="004A1DF5">
      <w:pPr>
        <w:ind w:firstLineChars="200" w:firstLine="480"/>
      </w:pPr>
      <w:r>
        <w:rPr>
          <w:rFonts w:ascii="宋体" w:hAnsi="宋体" w:hint="eastAsia"/>
        </w:rPr>
        <w:t>（1）</w:t>
      </w:r>
      <w:r>
        <w:rPr>
          <w:rFonts w:hint="eastAsia"/>
        </w:rPr>
        <w:t>在“本票签发经办修改”界面中，查找到要进行经办修改的本票业务。</w:t>
      </w:r>
    </w:p>
    <w:p w:rsidR="004A1DF5" w:rsidRDefault="004A1DF5">
      <w:pPr>
        <w:ind w:firstLineChars="200" w:firstLine="480"/>
      </w:pPr>
      <w:r>
        <w:rPr>
          <w:rFonts w:hint="eastAsia"/>
        </w:rPr>
        <w:t>（</w:t>
      </w:r>
      <w:r>
        <w:rPr>
          <w:rFonts w:hint="eastAsia"/>
        </w:rPr>
        <w:t>2</w:t>
      </w:r>
      <w:r>
        <w:rPr>
          <w:rFonts w:hint="eastAsia"/>
        </w:rPr>
        <w:t>）点击“经办修改”进入“本票签发经办修改”界面。</w:t>
      </w:r>
    </w:p>
    <w:p w:rsidR="004A1DF5" w:rsidRDefault="004A1DF5">
      <w:pPr>
        <w:ind w:firstLineChars="200" w:firstLine="480"/>
      </w:pPr>
      <w:r>
        <w:rPr>
          <w:rFonts w:hint="eastAsia"/>
        </w:rPr>
        <w:t>（</w:t>
      </w:r>
      <w:r>
        <w:rPr>
          <w:rFonts w:hint="eastAsia"/>
        </w:rPr>
        <w:t>3</w:t>
      </w:r>
      <w:r>
        <w:rPr>
          <w:rFonts w:hint="eastAsia"/>
        </w:rPr>
        <w:t>）修改各界面中的相关本票内容信息，确认输入无误后点击“确定”，经办修改成功。</w:t>
      </w:r>
    </w:p>
    <w:p w:rsidR="004A1DF5" w:rsidRDefault="004A1DF5">
      <w:pPr>
        <w:ind w:firstLineChars="200" w:firstLine="480"/>
      </w:pPr>
      <w:r>
        <w:rPr>
          <w:rFonts w:hint="eastAsia"/>
        </w:rPr>
        <w:t>3</w:t>
      </w:r>
      <w:r>
        <w:rPr>
          <w:rFonts w:hint="eastAsia"/>
        </w:rPr>
        <w:t>、经办取消</w:t>
      </w:r>
    </w:p>
    <w:p w:rsidR="004A1DF5" w:rsidRDefault="004A1DF5">
      <w:pPr>
        <w:ind w:firstLineChars="200" w:firstLine="480"/>
      </w:pPr>
      <w:r>
        <w:rPr>
          <w:rFonts w:ascii="宋体" w:hAnsi="宋体" w:hint="eastAsia"/>
        </w:rPr>
        <w:t>（1）</w:t>
      </w:r>
      <w:r>
        <w:rPr>
          <w:rFonts w:hint="eastAsia"/>
        </w:rPr>
        <w:t>在“本票签发经办修改”界面中，查找到要进行经办取消的本票业务。</w:t>
      </w:r>
    </w:p>
    <w:p w:rsidR="004A1DF5" w:rsidRDefault="004A1DF5">
      <w:pPr>
        <w:ind w:firstLineChars="200" w:firstLine="480"/>
      </w:pPr>
      <w:r>
        <w:rPr>
          <w:rFonts w:hint="eastAsia"/>
        </w:rPr>
        <w:t>（</w:t>
      </w:r>
      <w:r>
        <w:rPr>
          <w:rFonts w:hint="eastAsia"/>
        </w:rPr>
        <w:t>2</w:t>
      </w:r>
      <w:r>
        <w:rPr>
          <w:rFonts w:hint="eastAsia"/>
        </w:rPr>
        <w:t>）点击“经办取消”进入“本票签发经办取消”界面。</w:t>
      </w:r>
    </w:p>
    <w:p w:rsidR="004A1DF5" w:rsidRDefault="004A1DF5">
      <w:pPr>
        <w:ind w:firstLineChars="200" w:firstLine="480"/>
      </w:pPr>
      <w:r>
        <w:rPr>
          <w:rFonts w:hint="eastAsia"/>
        </w:rPr>
        <w:t>（</w:t>
      </w:r>
      <w:r>
        <w:rPr>
          <w:rFonts w:hint="eastAsia"/>
        </w:rPr>
        <w:t>3</w:t>
      </w:r>
      <w:r>
        <w:rPr>
          <w:rFonts w:hint="eastAsia"/>
        </w:rPr>
        <w:t>）根据各界面所示查看本票明细内容，确认要进行删除后点击“确定”，删除成功。</w:t>
      </w:r>
    </w:p>
    <w:p w:rsidR="004A1DF5" w:rsidRDefault="004A1DF5" w:rsidP="0004090F">
      <w:pPr>
        <w:pStyle w:val="5"/>
      </w:pPr>
      <w:bookmarkStart w:id="1061" w:name="_Toc79236143"/>
      <w:r>
        <w:rPr>
          <w:rFonts w:hint="eastAsia"/>
        </w:rPr>
        <w:t>五、本票签发复核取消（业务代码</w:t>
      </w:r>
      <w:r>
        <w:rPr>
          <w:rFonts w:hint="eastAsia"/>
        </w:rPr>
        <w:t>5602</w:t>
      </w:r>
      <w:r>
        <w:rPr>
          <w:rFonts w:hint="eastAsia"/>
        </w:rPr>
        <w:t>）</w:t>
      </w:r>
      <w:bookmarkEnd w:id="1061"/>
    </w:p>
    <w:p w:rsidR="004A1DF5" w:rsidRDefault="004A1DF5">
      <w:pPr>
        <w:pStyle w:val="6"/>
      </w:pPr>
      <w:bookmarkStart w:id="1062" w:name="_Toc79236144"/>
      <w:r>
        <w:rPr>
          <w:rFonts w:hint="eastAsia"/>
        </w:rPr>
        <w:t>（一）功能介绍</w:t>
      </w:r>
      <w:bookmarkEnd w:id="1062"/>
    </w:p>
    <w:p w:rsidR="004A1DF5" w:rsidRDefault="004A1DF5">
      <w:pPr>
        <w:ind w:firstLineChars="200" w:firstLine="480"/>
      </w:pPr>
      <w:r>
        <w:rPr>
          <w:rFonts w:hint="eastAsia"/>
        </w:rPr>
        <w:t>本票签发复核取消功能用于对已复核待授权的本票业务取消复核的操作。</w:t>
      </w:r>
    </w:p>
    <w:p w:rsidR="004A1DF5" w:rsidRDefault="004A1DF5">
      <w:pPr>
        <w:pStyle w:val="6"/>
      </w:pPr>
      <w:bookmarkStart w:id="1063" w:name="_Toc79236148"/>
      <w:r>
        <w:rPr>
          <w:rFonts w:hint="eastAsia"/>
        </w:rPr>
        <w:t>（二）操作要点</w:t>
      </w:r>
      <w:bookmarkEnd w:id="1063"/>
    </w:p>
    <w:p w:rsidR="004A1DF5" w:rsidRDefault="004A1DF5">
      <w:pPr>
        <w:ind w:firstLineChars="200" w:firstLine="480"/>
        <w:rPr>
          <w:szCs w:val="18"/>
        </w:rPr>
      </w:pPr>
      <w:r>
        <w:rPr>
          <w:rFonts w:hint="eastAsia"/>
          <w:szCs w:val="18"/>
        </w:rPr>
        <w:t>1</w:t>
      </w:r>
      <w:r>
        <w:rPr>
          <w:rFonts w:hint="eastAsia"/>
          <w:szCs w:val="18"/>
        </w:rPr>
        <w:t>、该操作在复核（且需授权）完成后，授权处理前操作。</w:t>
      </w:r>
    </w:p>
    <w:p w:rsidR="004A1DF5" w:rsidRDefault="004A1DF5">
      <w:pPr>
        <w:ind w:firstLineChars="200" w:firstLine="480"/>
      </w:pPr>
      <w:r>
        <w:rPr>
          <w:rFonts w:hint="eastAsia"/>
          <w:szCs w:val="18"/>
        </w:rPr>
        <w:t>2</w:t>
      </w:r>
      <w:r>
        <w:rPr>
          <w:rFonts w:hint="eastAsia"/>
          <w:szCs w:val="18"/>
        </w:rPr>
        <w:t>、该操作由复核用户进行操作。</w:t>
      </w:r>
    </w:p>
    <w:p w:rsidR="004A1DF5" w:rsidRDefault="004A1DF5">
      <w:pPr>
        <w:pStyle w:val="6"/>
      </w:pPr>
      <w:bookmarkStart w:id="1064" w:name="_Toc79236149"/>
      <w:r>
        <w:rPr>
          <w:rFonts w:hint="eastAsia"/>
        </w:rPr>
        <w:lastRenderedPageBreak/>
        <w:t>（三）操作步骤</w:t>
      </w:r>
      <w:bookmarkEnd w:id="1064"/>
    </w:p>
    <w:p w:rsidR="004A1DF5" w:rsidRDefault="004A1DF5">
      <w:pPr>
        <w:ind w:firstLineChars="200" w:firstLine="480"/>
        <w:rPr>
          <w:rFonts w:ascii="宋体" w:hAnsi="宋体"/>
        </w:rPr>
      </w:pPr>
      <w:r>
        <w:rPr>
          <w:rFonts w:ascii="宋体" w:hAnsi="宋体" w:hint="eastAsia"/>
        </w:rPr>
        <w:t>1、复核用户选择“系统导航”－“结算业务”－“银行本票”－“本票签发复核取消”或在“业务代码”栏输入5602进入“本票签发复核取消”界面。</w:t>
      </w:r>
    </w:p>
    <w:p w:rsidR="004A1DF5" w:rsidRDefault="004A1DF5">
      <w:pPr>
        <w:ind w:firstLineChars="200" w:firstLine="480"/>
      </w:pPr>
      <w:r>
        <w:rPr>
          <w:rFonts w:ascii="宋体" w:hAnsi="宋体" w:hint="eastAsia"/>
        </w:rPr>
        <w:t>2、</w:t>
      </w:r>
      <w:r>
        <w:rPr>
          <w:rFonts w:hint="eastAsia"/>
        </w:rPr>
        <w:t>在“本票签发复核取消”界面中，查找到要进行复核取消的本票业务。</w:t>
      </w:r>
    </w:p>
    <w:p w:rsidR="004A1DF5" w:rsidRDefault="004A1DF5">
      <w:pPr>
        <w:ind w:firstLineChars="200" w:firstLine="480"/>
      </w:pPr>
      <w:r>
        <w:rPr>
          <w:rFonts w:hint="eastAsia"/>
        </w:rPr>
        <w:t>3</w:t>
      </w:r>
      <w:r>
        <w:rPr>
          <w:rFonts w:hint="eastAsia"/>
        </w:rPr>
        <w:t>、点击“复核取消”进入“本票签发复核取消”界面。</w:t>
      </w:r>
    </w:p>
    <w:p w:rsidR="004A1DF5" w:rsidRDefault="004A1DF5">
      <w:pPr>
        <w:ind w:firstLineChars="200" w:firstLine="480"/>
      </w:pPr>
      <w:r>
        <w:rPr>
          <w:rFonts w:hint="eastAsia"/>
        </w:rPr>
        <w:t>4</w:t>
      </w:r>
      <w:r>
        <w:rPr>
          <w:rFonts w:hint="eastAsia"/>
        </w:rPr>
        <w:t>、根据各界面所示查看本票明细内容，确认要进行取消后选择“确定”，复核取消成功。</w:t>
      </w:r>
    </w:p>
    <w:p w:rsidR="004A1DF5" w:rsidRDefault="004A1DF5" w:rsidP="0004090F">
      <w:pPr>
        <w:pStyle w:val="5"/>
      </w:pPr>
      <w:bookmarkStart w:id="1065" w:name="_Toc79236150"/>
      <w:r>
        <w:rPr>
          <w:rFonts w:hint="eastAsia"/>
        </w:rPr>
        <w:t>六、本票打印（业务代码</w:t>
      </w:r>
      <w:r>
        <w:rPr>
          <w:rFonts w:hint="eastAsia"/>
        </w:rPr>
        <w:t>5613</w:t>
      </w:r>
      <w:r>
        <w:rPr>
          <w:rFonts w:hint="eastAsia"/>
        </w:rPr>
        <w:t>）</w:t>
      </w:r>
      <w:bookmarkEnd w:id="1065"/>
    </w:p>
    <w:p w:rsidR="004A1DF5" w:rsidRDefault="004A1DF5">
      <w:pPr>
        <w:pStyle w:val="6"/>
      </w:pPr>
      <w:bookmarkStart w:id="1066" w:name="_Toc79236151"/>
      <w:r>
        <w:rPr>
          <w:rFonts w:hint="eastAsia"/>
        </w:rPr>
        <w:t>（一）功能介绍</w:t>
      </w:r>
      <w:bookmarkEnd w:id="1066"/>
    </w:p>
    <w:p w:rsidR="004A1DF5" w:rsidRDefault="004A1DF5">
      <w:pPr>
        <w:pStyle w:val="a4"/>
        <w:tabs>
          <w:tab w:val="clear" w:pos="0"/>
        </w:tabs>
        <w:ind w:firstLineChars="200" w:firstLine="480"/>
      </w:pPr>
      <w:r>
        <w:rPr>
          <w:rFonts w:hint="eastAsia"/>
        </w:rPr>
        <w:t>银行本票打印功能用于打印或者重新打印银行本票的操作。</w:t>
      </w:r>
    </w:p>
    <w:p w:rsidR="004A1DF5" w:rsidRDefault="004A1DF5">
      <w:pPr>
        <w:pStyle w:val="6"/>
      </w:pPr>
      <w:bookmarkStart w:id="1067" w:name="_Toc79236155"/>
      <w:r>
        <w:rPr>
          <w:rFonts w:hint="eastAsia"/>
        </w:rPr>
        <w:t>（二）操作要点</w:t>
      </w:r>
      <w:bookmarkEnd w:id="1067"/>
    </w:p>
    <w:p w:rsidR="004A1DF5" w:rsidRDefault="004A1DF5">
      <w:pPr>
        <w:ind w:firstLineChars="200" w:firstLine="480"/>
      </w:pPr>
      <w:r>
        <w:rPr>
          <w:rFonts w:hint="eastAsia"/>
        </w:rPr>
        <w:t>1</w:t>
      </w:r>
      <w:r>
        <w:rPr>
          <w:rFonts w:hint="eastAsia"/>
        </w:rPr>
        <w:t>、进行银行本票打印操作的柜员凭证箱中必须库存有该凭证种类。</w:t>
      </w:r>
    </w:p>
    <w:p w:rsidR="004A1DF5" w:rsidRDefault="004A1DF5">
      <w:pPr>
        <w:ind w:firstLineChars="200" w:firstLine="480"/>
        <w:rPr>
          <w:szCs w:val="18"/>
        </w:rPr>
      </w:pPr>
      <w:r>
        <w:rPr>
          <w:rFonts w:hint="eastAsia"/>
        </w:rPr>
        <w:t>2</w:t>
      </w:r>
      <w:r>
        <w:rPr>
          <w:rFonts w:hint="eastAsia"/>
        </w:rPr>
        <w:t>、</w:t>
      </w:r>
      <w:r>
        <w:rPr>
          <w:rFonts w:hint="eastAsia"/>
          <w:szCs w:val="18"/>
        </w:rPr>
        <w:t>“出票日期”默认为系统日期。</w:t>
      </w:r>
    </w:p>
    <w:p w:rsidR="004A1DF5" w:rsidRDefault="004A1DF5">
      <w:pPr>
        <w:ind w:firstLineChars="200" w:firstLine="480"/>
        <w:rPr>
          <w:szCs w:val="18"/>
        </w:rPr>
      </w:pPr>
      <w:r>
        <w:rPr>
          <w:rFonts w:hint="eastAsia"/>
          <w:szCs w:val="18"/>
        </w:rPr>
        <w:t>3</w:t>
      </w:r>
      <w:r>
        <w:rPr>
          <w:rFonts w:hint="eastAsia"/>
          <w:szCs w:val="18"/>
        </w:rPr>
        <w:t>、打印柜员输入“本票号”系统自动判断是否为柜员凭证箱中可用的最小的本票号码。如果不是则给予提示不予通过。</w:t>
      </w:r>
    </w:p>
    <w:p w:rsidR="004A1DF5" w:rsidRDefault="004A1DF5">
      <w:pPr>
        <w:pStyle w:val="6"/>
      </w:pPr>
      <w:bookmarkStart w:id="1068" w:name="_Toc79236156"/>
      <w:r>
        <w:rPr>
          <w:rFonts w:hint="eastAsia"/>
        </w:rPr>
        <w:t>（三）操作步骤</w:t>
      </w:r>
      <w:bookmarkEnd w:id="1068"/>
    </w:p>
    <w:p w:rsidR="004A1DF5" w:rsidRDefault="004A1DF5">
      <w:pPr>
        <w:ind w:firstLineChars="200" w:firstLine="480"/>
        <w:rPr>
          <w:rFonts w:ascii="宋体" w:hAnsi="宋体"/>
        </w:rPr>
      </w:pPr>
      <w:r>
        <w:rPr>
          <w:rFonts w:ascii="宋体" w:hAnsi="宋体" w:hint="eastAsia"/>
        </w:rPr>
        <w:t>1、经办用户选择“系统导航”－“结算业务”－“银行本票”－“本票打印”或在“业务代码”栏输入5613进入“打印本票”界面。</w:t>
      </w:r>
    </w:p>
    <w:p w:rsidR="004A1DF5" w:rsidRDefault="004A1DF5">
      <w:pPr>
        <w:ind w:firstLineChars="200" w:firstLine="480"/>
      </w:pPr>
      <w:r>
        <w:rPr>
          <w:rFonts w:hint="eastAsia"/>
        </w:rPr>
        <w:t>2</w:t>
      </w:r>
      <w:r>
        <w:rPr>
          <w:rFonts w:hint="eastAsia"/>
        </w:rPr>
        <w:t>、在“打印本票”界面中，查找到待打印的本票业务。</w:t>
      </w:r>
    </w:p>
    <w:p w:rsidR="004A1DF5" w:rsidRDefault="004A1DF5">
      <w:pPr>
        <w:ind w:firstLineChars="200" w:firstLine="480"/>
      </w:pPr>
      <w:r>
        <w:rPr>
          <w:rFonts w:hint="eastAsia"/>
        </w:rPr>
        <w:t>3</w:t>
      </w:r>
      <w:r>
        <w:rPr>
          <w:rFonts w:hint="eastAsia"/>
        </w:rPr>
        <w:t>、点击“打印”进入“打印本票”界面。</w:t>
      </w:r>
    </w:p>
    <w:p w:rsidR="004A1DF5" w:rsidRDefault="004A1DF5">
      <w:pPr>
        <w:ind w:firstLineChars="200" w:firstLine="480"/>
      </w:pPr>
      <w:r>
        <w:rPr>
          <w:rFonts w:hint="eastAsia"/>
        </w:rPr>
        <w:t>4</w:t>
      </w:r>
      <w:r>
        <w:rPr>
          <w:rFonts w:hint="eastAsia"/>
        </w:rPr>
        <w:t>、根据各界面所示查看本票明细内容，核对无误点击“确定”，打印本票。</w:t>
      </w:r>
    </w:p>
    <w:p w:rsidR="004A1DF5" w:rsidRDefault="004A1DF5" w:rsidP="0004090F">
      <w:pPr>
        <w:pStyle w:val="5"/>
      </w:pPr>
      <w:bookmarkStart w:id="1069" w:name="_Toc79236164"/>
      <w:r>
        <w:rPr>
          <w:rFonts w:hint="eastAsia"/>
        </w:rPr>
        <w:t>七、本票打印－打印取消（业务代码</w:t>
      </w:r>
      <w:r>
        <w:rPr>
          <w:rFonts w:hint="eastAsia"/>
        </w:rPr>
        <w:t>5619</w:t>
      </w:r>
      <w:r>
        <w:rPr>
          <w:rFonts w:hint="eastAsia"/>
        </w:rPr>
        <w:t>）</w:t>
      </w:r>
      <w:bookmarkEnd w:id="1069"/>
    </w:p>
    <w:p w:rsidR="004A1DF5" w:rsidRDefault="004A1DF5">
      <w:pPr>
        <w:pStyle w:val="6"/>
      </w:pPr>
      <w:bookmarkStart w:id="1070" w:name="_Toc79236165"/>
      <w:r>
        <w:rPr>
          <w:rFonts w:hint="eastAsia"/>
        </w:rPr>
        <w:t>（一）功能介绍</w:t>
      </w:r>
      <w:bookmarkEnd w:id="1070"/>
    </w:p>
    <w:p w:rsidR="004A1DF5" w:rsidRDefault="004A1DF5">
      <w:pPr>
        <w:ind w:firstLineChars="200" w:firstLine="480"/>
      </w:pPr>
      <w:r>
        <w:rPr>
          <w:rFonts w:hint="eastAsia"/>
        </w:rPr>
        <w:t>该功能对打印出错的本票取消打印并给予作废的功能。</w:t>
      </w:r>
    </w:p>
    <w:p w:rsidR="004A1DF5" w:rsidRDefault="004A1DF5">
      <w:pPr>
        <w:pStyle w:val="6"/>
      </w:pPr>
      <w:bookmarkStart w:id="1071" w:name="_Toc79236169"/>
      <w:r>
        <w:rPr>
          <w:rFonts w:hint="eastAsia"/>
        </w:rPr>
        <w:lastRenderedPageBreak/>
        <w:t>（二）操作要点</w:t>
      </w:r>
      <w:bookmarkEnd w:id="1071"/>
    </w:p>
    <w:p w:rsidR="004A1DF5" w:rsidRDefault="004A1DF5">
      <w:pPr>
        <w:ind w:firstLineChars="200" w:firstLine="480"/>
      </w:pPr>
      <w:r>
        <w:rPr>
          <w:rFonts w:hint="eastAsia"/>
        </w:rPr>
        <w:t>1</w:t>
      </w:r>
      <w:r>
        <w:rPr>
          <w:rFonts w:hint="eastAsia"/>
        </w:rPr>
        <w:t>、在“打印取消”界面中查询需要取消的本票业务时应输入“本票号码”。</w:t>
      </w:r>
    </w:p>
    <w:p w:rsidR="004A1DF5" w:rsidRDefault="004A1DF5">
      <w:pPr>
        <w:ind w:firstLineChars="200" w:firstLine="480"/>
      </w:pPr>
      <w:r>
        <w:rPr>
          <w:rFonts w:hint="eastAsia"/>
        </w:rPr>
        <w:t>2</w:t>
      </w:r>
      <w:r>
        <w:rPr>
          <w:rFonts w:hint="eastAsia"/>
        </w:rPr>
        <w:t>、被取消打印的本票在还未进行重新打印之前，该凭证的介质状态为可用，流转状态为销号，当重新进行本票打印时，原被取消打印的本票凭证的介质状态变为有证作废，流转状态变为非在库。</w:t>
      </w:r>
    </w:p>
    <w:p w:rsidR="004A1DF5" w:rsidRDefault="004A1DF5">
      <w:pPr>
        <w:pStyle w:val="6"/>
      </w:pPr>
      <w:bookmarkStart w:id="1072" w:name="_Toc79236170"/>
      <w:r>
        <w:rPr>
          <w:rFonts w:hint="eastAsia"/>
        </w:rPr>
        <w:t>（三）操作步骤</w:t>
      </w:r>
      <w:bookmarkEnd w:id="1072"/>
    </w:p>
    <w:p w:rsidR="004A1DF5" w:rsidRDefault="004A1DF5">
      <w:pPr>
        <w:ind w:firstLineChars="200" w:firstLine="480"/>
        <w:rPr>
          <w:rFonts w:ascii="宋体" w:hAnsi="宋体"/>
        </w:rPr>
      </w:pPr>
      <w:r>
        <w:rPr>
          <w:rFonts w:ascii="宋体" w:hAnsi="宋体" w:hint="eastAsia"/>
        </w:rPr>
        <w:t>1、经办用户选择“系统导航”－“结算业务”－“银行本票”－“打印取消”或在“业务代码”栏输入5619进入“打印取消”界面。</w:t>
      </w:r>
    </w:p>
    <w:p w:rsidR="004A1DF5" w:rsidRDefault="004A1DF5">
      <w:pPr>
        <w:ind w:firstLineChars="200" w:firstLine="480"/>
      </w:pPr>
      <w:r>
        <w:rPr>
          <w:rFonts w:hint="eastAsia"/>
        </w:rPr>
        <w:t>2</w:t>
      </w:r>
      <w:r>
        <w:rPr>
          <w:rFonts w:hint="eastAsia"/>
        </w:rPr>
        <w:t>、在“打印取消”界面中，查询处于“已打印”状态的本票业务。</w:t>
      </w:r>
    </w:p>
    <w:p w:rsidR="004A1DF5" w:rsidRDefault="004A1DF5">
      <w:pPr>
        <w:ind w:firstLineChars="200" w:firstLine="480"/>
      </w:pPr>
      <w:r>
        <w:rPr>
          <w:rFonts w:hint="eastAsia"/>
        </w:rPr>
        <w:t>3</w:t>
      </w:r>
      <w:r>
        <w:rPr>
          <w:rFonts w:hint="eastAsia"/>
        </w:rPr>
        <w:t>、选择“打印取消”进入打印取消界面。</w:t>
      </w:r>
    </w:p>
    <w:p w:rsidR="004A1DF5" w:rsidRDefault="004A1DF5">
      <w:pPr>
        <w:ind w:firstLineChars="200" w:firstLine="480"/>
      </w:pPr>
      <w:r>
        <w:rPr>
          <w:rFonts w:hint="eastAsia"/>
        </w:rPr>
        <w:t>4</w:t>
      </w:r>
      <w:r>
        <w:rPr>
          <w:rFonts w:hint="eastAsia"/>
        </w:rPr>
        <w:t>、核对各界面中本票内容，确认要取消打印后，选择“确定”。</w:t>
      </w:r>
    </w:p>
    <w:p w:rsidR="004A1DF5" w:rsidRDefault="004A1DF5" w:rsidP="0004090F">
      <w:pPr>
        <w:pStyle w:val="5"/>
      </w:pPr>
      <w:bookmarkStart w:id="1073" w:name="_Toc79236171"/>
      <w:r>
        <w:rPr>
          <w:rFonts w:hint="eastAsia"/>
        </w:rPr>
        <w:t>八、撤销本票签发经办（业务代码</w:t>
      </w:r>
      <w:r>
        <w:rPr>
          <w:rFonts w:hint="eastAsia"/>
        </w:rPr>
        <w:t>5615</w:t>
      </w:r>
      <w:r>
        <w:rPr>
          <w:rFonts w:hint="eastAsia"/>
        </w:rPr>
        <w:t>）</w:t>
      </w:r>
      <w:bookmarkEnd w:id="1073"/>
    </w:p>
    <w:p w:rsidR="004A1DF5" w:rsidRDefault="004A1DF5">
      <w:pPr>
        <w:pStyle w:val="6"/>
      </w:pPr>
      <w:bookmarkStart w:id="1074" w:name="_Toc79236172"/>
      <w:r>
        <w:rPr>
          <w:rFonts w:hint="eastAsia"/>
        </w:rPr>
        <w:t>（一）功能介绍</w:t>
      </w:r>
      <w:bookmarkEnd w:id="1074"/>
    </w:p>
    <w:p w:rsidR="004A1DF5" w:rsidRDefault="004A1DF5">
      <w:pPr>
        <w:autoSpaceDE w:val="0"/>
        <w:autoSpaceDN w:val="0"/>
        <w:adjustRightInd w:val="0"/>
        <w:ind w:firstLineChars="200" w:firstLine="480"/>
        <w:jc w:val="left"/>
        <w:rPr>
          <w:rFonts w:ascii="宋体"/>
          <w:kern w:val="0"/>
          <w:szCs w:val="18"/>
          <w:lang w:val="zh-CN"/>
        </w:rPr>
      </w:pPr>
      <w:r>
        <w:rPr>
          <w:rFonts w:ascii="宋体" w:hint="eastAsia"/>
          <w:kern w:val="0"/>
          <w:szCs w:val="18"/>
          <w:lang w:val="zh-CN"/>
        </w:rPr>
        <w:t>本功能是对处于待打印状态的本票</w:t>
      </w:r>
      <w:r>
        <w:rPr>
          <w:rFonts w:ascii="宋体"/>
          <w:kern w:val="0"/>
          <w:szCs w:val="18"/>
          <w:lang w:val="zh-CN"/>
        </w:rPr>
        <w:t>,</w:t>
      </w:r>
      <w:r>
        <w:rPr>
          <w:rFonts w:ascii="宋体" w:hint="eastAsia"/>
          <w:kern w:val="0"/>
          <w:szCs w:val="18"/>
          <w:lang w:val="zh-CN"/>
        </w:rPr>
        <w:t>但发现有错时取消的一项操作。</w:t>
      </w:r>
    </w:p>
    <w:p w:rsidR="004A1DF5" w:rsidRDefault="004A1DF5">
      <w:pPr>
        <w:pStyle w:val="6"/>
      </w:pPr>
      <w:bookmarkStart w:id="1075" w:name="_Toc79236176"/>
      <w:r>
        <w:rPr>
          <w:rFonts w:hint="eastAsia"/>
        </w:rPr>
        <w:t>（二）操作要点</w:t>
      </w:r>
      <w:bookmarkEnd w:id="1075"/>
    </w:p>
    <w:p w:rsidR="004A1DF5" w:rsidRDefault="004A1DF5">
      <w:pPr>
        <w:ind w:firstLineChars="200" w:firstLine="480"/>
        <w:rPr>
          <w:szCs w:val="18"/>
        </w:rPr>
      </w:pPr>
      <w:r>
        <w:rPr>
          <w:rFonts w:hint="eastAsia"/>
          <w:szCs w:val="18"/>
        </w:rPr>
        <w:t>1</w:t>
      </w:r>
      <w:r>
        <w:rPr>
          <w:rFonts w:hint="eastAsia"/>
          <w:szCs w:val="18"/>
        </w:rPr>
        <w:t>、本功能是在待打印状态下进行的操作。</w:t>
      </w:r>
    </w:p>
    <w:p w:rsidR="004A1DF5" w:rsidRDefault="004A1DF5">
      <w:pPr>
        <w:pStyle w:val="6"/>
      </w:pPr>
      <w:bookmarkStart w:id="1076" w:name="_Toc79236177"/>
      <w:r>
        <w:rPr>
          <w:rFonts w:hint="eastAsia"/>
        </w:rPr>
        <w:t>（三）操作步骤</w:t>
      </w:r>
      <w:bookmarkEnd w:id="1076"/>
    </w:p>
    <w:p w:rsidR="004A1DF5" w:rsidRDefault="004A1DF5">
      <w:pPr>
        <w:ind w:firstLineChars="200" w:firstLine="480"/>
        <w:rPr>
          <w:rFonts w:ascii="宋体" w:hAnsi="宋体"/>
        </w:rPr>
      </w:pPr>
      <w:r>
        <w:rPr>
          <w:rFonts w:ascii="宋体" w:hAnsi="宋体" w:hint="eastAsia"/>
        </w:rPr>
        <w:t>1、经办用户选择“系统导航”－“结算业务”－“银行本票”－“撤销本票签发经办”或在“业务代码”栏输入5615进入“撤销本票签发经办”界面。</w:t>
      </w:r>
    </w:p>
    <w:p w:rsidR="004A1DF5" w:rsidRDefault="004A1DF5">
      <w:pPr>
        <w:ind w:firstLineChars="200" w:firstLine="480"/>
      </w:pPr>
      <w:r>
        <w:rPr>
          <w:rFonts w:hint="eastAsia"/>
        </w:rPr>
        <w:t>2</w:t>
      </w:r>
      <w:r>
        <w:rPr>
          <w:rFonts w:hint="eastAsia"/>
        </w:rPr>
        <w:t>、在“撤销本票签发经办”界面中，查询到点处于“待打印”状态的本票业务。</w:t>
      </w:r>
    </w:p>
    <w:p w:rsidR="004A1DF5" w:rsidRDefault="004A1DF5">
      <w:pPr>
        <w:ind w:firstLineChars="200" w:firstLine="480"/>
      </w:pPr>
      <w:r>
        <w:rPr>
          <w:rFonts w:hint="eastAsia"/>
        </w:rPr>
        <w:t>3</w:t>
      </w:r>
      <w:r>
        <w:rPr>
          <w:rFonts w:hint="eastAsia"/>
        </w:rPr>
        <w:t>、选择“经办”进入“撤销签发经办”界面。</w:t>
      </w:r>
    </w:p>
    <w:p w:rsidR="004A1DF5" w:rsidRDefault="004A1DF5">
      <w:pPr>
        <w:ind w:firstLineChars="200" w:firstLine="480"/>
      </w:pPr>
      <w:r>
        <w:rPr>
          <w:rFonts w:hint="eastAsia"/>
        </w:rPr>
        <w:t>4</w:t>
      </w:r>
      <w:r>
        <w:rPr>
          <w:rFonts w:hint="eastAsia"/>
        </w:rPr>
        <w:t>、核对各界面中本票内容，确认要取消本票签发经办后，选择“确定”。</w:t>
      </w:r>
    </w:p>
    <w:p w:rsidR="004A1DF5" w:rsidRDefault="004A1DF5">
      <w:bookmarkStart w:id="1077" w:name="_Toc79236178"/>
    </w:p>
    <w:p w:rsidR="004A1DF5" w:rsidRDefault="004A1DF5" w:rsidP="0004090F">
      <w:pPr>
        <w:pStyle w:val="5"/>
      </w:pPr>
      <w:r>
        <w:rPr>
          <w:rFonts w:hint="eastAsia"/>
        </w:rPr>
        <w:lastRenderedPageBreak/>
        <w:t>九、撤销本票签发授权（业务代码</w:t>
      </w:r>
      <w:r>
        <w:rPr>
          <w:rFonts w:hint="eastAsia"/>
        </w:rPr>
        <w:t>5617</w:t>
      </w:r>
      <w:r>
        <w:rPr>
          <w:rFonts w:hint="eastAsia"/>
        </w:rPr>
        <w:t>）</w:t>
      </w:r>
      <w:bookmarkEnd w:id="1077"/>
    </w:p>
    <w:p w:rsidR="004A1DF5" w:rsidRDefault="004A1DF5">
      <w:pPr>
        <w:pStyle w:val="6"/>
      </w:pPr>
      <w:bookmarkStart w:id="1078" w:name="_Toc79236179"/>
      <w:r>
        <w:rPr>
          <w:rFonts w:hint="eastAsia"/>
        </w:rPr>
        <w:t>（一）功能介绍</w:t>
      </w:r>
      <w:bookmarkEnd w:id="1078"/>
    </w:p>
    <w:p w:rsidR="004A1DF5" w:rsidRDefault="004A1DF5">
      <w:pPr>
        <w:autoSpaceDE w:val="0"/>
        <w:autoSpaceDN w:val="0"/>
        <w:adjustRightInd w:val="0"/>
        <w:ind w:firstLineChars="200" w:firstLine="480"/>
        <w:jc w:val="left"/>
        <w:rPr>
          <w:rFonts w:ascii="宋体"/>
          <w:kern w:val="0"/>
          <w:szCs w:val="18"/>
          <w:lang w:val="zh-CN"/>
        </w:rPr>
      </w:pPr>
      <w:r>
        <w:rPr>
          <w:rFonts w:ascii="宋体" w:hint="eastAsia"/>
          <w:kern w:val="0"/>
          <w:szCs w:val="18"/>
          <w:lang w:val="zh-CN"/>
        </w:rPr>
        <w:t>本功能是对做过撤销本票签发经办后的本票撤消业务进行授权的操作。</w:t>
      </w:r>
    </w:p>
    <w:p w:rsidR="004A1DF5" w:rsidRDefault="004A1DF5">
      <w:pPr>
        <w:pStyle w:val="6"/>
      </w:pPr>
      <w:bookmarkStart w:id="1079" w:name="_Toc79236183"/>
      <w:r>
        <w:rPr>
          <w:rFonts w:hint="eastAsia"/>
        </w:rPr>
        <w:t>（二）操作要点</w:t>
      </w:r>
      <w:bookmarkEnd w:id="1079"/>
    </w:p>
    <w:p w:rsidR="004A1DF5" w:rsidRDefault="004A1DF5">
      <w:pPr>
        <w:ind w:firstLineChars="200" w:firstLine="480"/>
      </w:pPr>
      <w:r>
        <w:rPr>
          <w:rFonts w:hint="eastAsia"/>
          <w:szCs w:val="18"/>
        </w:rPr>
        <w:t>1</w:t>
      </w:r>
      <w:r>
        <w:rPr>
          <w:rFonts w:hint="eastAsia"/>
          <w:szCs w:val="18"/>
        </w:rPr>
        <w:t>、</w:t>
      </w:r>
      <w:r>
        <w:rPr>
          <w:rFonts w:hint="eastAsia"/>
        </w:rPr>
        <w:t>可通过录入相应条件查询或直接查询全部撤销签发待授权交易</w:t>
      </w:r>
    </w:p>
    <w:p w:rsidR="004A1DF5" w:rsidRDefault="004A1DF5">
      <w:pPr>
        <w:ind w:firstLineChars="200" w:firstLine="480"/>
        <w:rPr>
          <w:szCs w:val="18"/>
        </w:rPr>
      </w:pPr>
      <w:r>
        <w:rPr>
          <w:rFonts w:hint="eastAsia"/>
        </w:rPr>
        <w:t>2</w:t>
      </w:r>
      <w:r>
        <w:rPr>
          <w:rFonts w:hint="eastAsia"/>
        </w:rPr>
        <w:t>、</w:t>
      </w:r>
      <w:r>
        <w:rPr>
          <w:rFonts w:hint="eastAsia"/>
          <w:szCs w:val="18"/>
        </w:rPr>
        <w:t>授权完成后，原签发账务全部冲回。</w:t>
      </w:r>
    </w:p>
    <w:p w:rsidR="004A1DF5" w:rsidRDefault="004A1DF5">
      <w:pPr>
        <w:pStyle w:val="6"/>
      </w:pPr>
      <w:bookmarkStart w:id="1080" w:name="_Toc79236184"/>
      <w:r>
        <w:rPr>
          <w:rFonts w:hint="eastAsia"/>
        </w:rPr>
        <w:t>（三）操作步骤</w:t>
      </w:r>
      <w:bookmarkEnd w:id="1080"/>
    </w:p>
    <w:p w:rsidR="004A1DF5" w:rsidRDefault="004A1DF5">
      <w:pPr>
        <w:ind w:firstLineChars="200" w:firstLine="480"/>
        <w:rPr>
          <w:rFonts w:ascii="宋体" w:hAnsi="宋体"/>
        </w:rPr>
      </w:pPr>
      <w:r>
        <w:rPr>
          <w:rFonts w:ascii="宋体" w:hAnsi="宋体" w:hint="eastAsia"/>
        </w:rPr>
        <w:t>1、授权用户选择“系统导航”－“结算业务”－“银行本票”－“撤销本票签发授权”或在“业务代码”栏输入5617进入“撤销本票签发授权”界面。</w:t>
      </w:r>
    </w:p>
    <w:p w:rsidR="004A1DF5" w:rsidRDefault="004A1DF5">
      <w:pPr>
        <w:ind w:firstLineChars="200" w:firstLine="480"/>
      </w:pPr>
      <w:r>
        <w:rPr>
          <w:rFonts w:hint="eastAsia"/>
        </w:rPr>
        <w:t>2</w:t>
      </w:r>
      <w:r>
        <w:rPr>
          <w:rFonts w:hint="eastAsia"/>
        </w:rPr>
        <w:t>、在“撤销本票签发授权”界面中，查询到“待授权”状态的本票业务。</w:t>
      </w:r>
    </w:p>
    <w:p w:rsidR="004A1DF5" w:rsidRDefault="004A1DF5">
      <w:pPr>
        <w:ind w:firstLineChars="200" w:firstLine="480"/>
      </w:pPr>
      <w:r>
        <w:rPr>
          <w:rFonts w:hint="eastAsia"/>
        </w:rPr>
        <w:t>3</w:t>
      </w:r>
      <w:r>
        <w:rPr>
          <w:rFonts w:hint="eastAsia"/>
        </w:rPr>
        <w:t>、选择“授权”进入“撤销签发授权”界面。</w:t>
      </w:r>
    </w:p>
    <w:p w:rsidR="004A1DF5" w:rsidRDefault="004A1DF5">
      <w:pPr>
        <w:ind w:firstLineChars="200" w:firstLine="480"/>
      </w:pPr>
      <w:r>
        <w:rPr>
          <w:rFonts w:hint="eastAsia"/>
        </w:rPr>
        <w:t>4</w:t>
      </w:r>
      <w:r>
        <w:rPr>
          <w:rFonts w:hint="eastAsia"/>
        </w:rPr>
        <w:t>、核对各界面中本票内容，确认无误后，选择“确定”。</w:t>
      </w:r>
    </w:p>
    <w:p w:rsidR="004A1DF5" w:rsidRDefault="004A1DF5">
      <w:bookmarkStart w:id="1081" w:name="_Toc79236185"/>
    </w:p>
    <w:p w:rsidR="004A1DF5" w:rsidRDefault="004A1DF5" w:rsidP="0004090F">
      <w:pPr>
        <w:pStyle w:val="5"/>
      </w:pPr>
      <w:r>
        <w:rPr>
          <w:rFonts w:hint="eastAsia"/>
        </w:rPr>
        <w:t>十、撤销本票签发经办取消（业务代码</w:t>
      </w:r>
      <w:r>
        <w:rPr>
          <w:rFonts w:hint="eastAsia"/>
        </w:rPr>
        <w:t>5611</w:t>
      </w:r>
      <w:r>
        <w:rPr>
          <w:rFonts w:hint="eastAsia"/>
        </w:rPr>
        <w:t>）</w:t>
      </w:r>
      <w:bookmarkEnd w:id="1081"/>
    </w:p>
    <w:p w:rsidR="004A1DF5" w:rsidRDefault="004A1DF5">
      <w:pPr>
        <w:pStyle w:val="6"/>
      </w:pPr>
      <w:bookmarkStart w:id="1082" w:name="_Toc79236186"/>
      <w:r>
        <w:rPr>
          <w:rFonts w:hint="eastAsia"/>
        </w:rPr>
        <w:t>（一）功能介绍</w:t>
      </w:r>
      <w:bookmarkEnd w:id="1082"/>
    </w:p>
    <w:p w:rsidR="004A1DF5" w:rsidRDefault="004A1DF5">
      <w:pPr>
        <w:ind w:firstLineChars="200" w:firstLine="480"/>
      </w:pPr>
      <w:r>
        <w:rPr>
          <w:rFonts w:hint="eastAsia"/>
        </w:rPr>
        <w:t>本功能是对误进行撤销本票签发经办的操作进行恢复的操作。</w:t>
      </w:r>
    </w:p>
    <w:p w:rsidR="004A1DF5" w:rsidRDefault="004A1DF5">
      <w:pPr>
        <w:pStyle w:val="6"/>
      </w:pPr>
      <w:bookmarkStart w:id="1083" w:name="_Toc79236190"/>
      <w:r>
        <w:rPr>
          <w:rFonts w:hint="eastAsia"/>
        </w:rPr>
        <w:t>（二）操作要点</w:t>
      </w:r>
      <w:bookmarkEnd w:id="1083"/>
    </w:p>
    <w:p w:rsidR="004A1DF5" w:rsidRDefault="004A1DF5">
      <w:pPr>
        <w:ind w:firstLineChars="200" w:firstLine="480"/>
      </w:pPr>
      <w:r>
        <w:rPr>
          <w:rFonts w:hint="eastAsia"/>
        </w:rPr>
        <w:t>1</w:t>
      </w:r>
      <w:r>
        <w:rPr>
          <w:rFonts w:hint="eastAsia"/>
        </w:rPr>
        <w:t>、可通过录入相应条件查询或直接查询全部撤销签发待授权交易。</w:t>
      </w:r>
    </w:p>
    <w:p w:rsidR="004A1DF5" w:rsidRDefault="004A1DF5">
      <w:pPr>
        <w:ind w:firstLineChars="200" w:firstLine="480"/>
        <w:rPr>
          <w:szCs w:val="18"/>
        </w:rPr>
      </w:pPr>
      <w:r>
        <w:rPr>
          <w:rFonts w:hint="eastAsia"/>
        </w:rPr>
        <w:t>2</w:t>
      </w:r>
      <w:r>
        <w:rPr>
          <w:rFonts w:hint="eastAsia"/>
        </w:rPr>
        <w:t>、</w:t>
      </w:r>
      <w:r>
        <w:rPr>
          <w:rFonts w:hint="eastAsia"/>
          <w:szCs w:val="18"/>
        </w:rPr>
        <w:t>该操作在撤销本票签发经办处理完毕，撤销本票签发授权处理前操作。</w:t>
      </w:r>
    </w:p>
    <w:p w:rsidR="004A1DF5" w:rsidRDefault="004A1DF5">
      <w:pPr>
        <w:ind w:firstLineChars="200" w:firstLine="480"/>
      </w:pPr>
      <w:r>
        <w:rPr>
          <w:rFonts w:hint="eastAsia"/>
        </w:rPr>
        <w:t>3</w:t>
      </w:r>
      <w:r>
        <w:rPr>
          <w:rFonts w:hint="eastAsia"/>
        </w:rPr>
        <w:t>、本操作只能由撤销本票经办操作的经办员进行操作。</w:t>
      </w:r>
    </w:p>
    <w:p w:rsidR="004A1DF5" w:rsidRDefault="004A1DF5">
      <w:pPr>
        <w:pStyle w:val="6"/>
      </w:pPr>
      <w:bookmarkStart w:id="1084" w:name="_Toc79236191"/>
      <w:r>
        <w:rPr>
          <w:rFonts w:hint="eastAsia"/>
        </w:rPr>
        <w:t>（三）操作步骤</w:t>
      </w:r>
      <w:bookmarkEnd w:id="1084"/>
    </w:p>
    <w:p w:rsidR="004A1DF5" w:rsidRDefault="004A1DF5">
      <w:pPr>
        <w:ind w:firstLineChars="200" w:firstLine="480"/>
        <w:rPr>
          <w:rFonts w:ascii="宋体" w:hAnsi="宋体"/>
        </w:rPr>
      </w:pPr>
      <w:r>
        <w:rPr>
          <w:rFonts w:ascii="宋体" w:hAnsi="宋体" w:hint="eastAsia"/>
        </w:rPr>
        <w:t>1、经办用户选择“系统导航”－“结算业务”－“银行本票”－“撤销本票签发经办取消”或在“业务代码”处输入业务代码5611进入“撤销本票签发经办取消”界面。</w:t>
      </w:r>
    </w:p>
    <w:p w:rsidR="004A1DF5" w:rsidRDefault="004A1DF5">
      <w:pPr>
        <w:ind w:firstLineChars="200" w:firstLine="480"/>
      </w:pPr>
      <w:r>
        <w:rPr>
          <w:rFonts w:hint="eastAsia"/>
        </w:rPr>
        <w:t>2</w:t>
      </w:r>
      <w:r>
        <w:rPr>
          <w:rFonts w:hint="eastAsia"/>
        </w:rPr>
        <w:t>、在“撤销本票签发经办取消”界面中，查询到“撤销本票签发待授权”</w:t>
      </w:r>
      <w:r>
        <w:rPr>
          <w:rFonts w:hint="eastAsia"/>
        </w:rPr>
        <w:lastRenderedPageBreak/>
        <w:t>状态的本票业务。</w:t>
      </w:r>
    </w:p>
    <w:p w:rsidR="004A1DF5" w:rsidRDefault="004A1DF5">
      <w:pPr>
        <w:ind w:firstLineChars="200" w:firstLine="480"/>
      </w:pPr>
      <w:r>
        <w:rPr>
          <w:rFonts w:hint="eastAsia"/>
        </w:rPr>
        <w:t>3</w:t>
      </w:r>
      <w:r>
        <w:rPr>
          <w:rFonts w:hint="eastAsia"/>
        </w:rPr>
        <w:t>、选择“经办取消”进入“撤销签发经办取消”界面。</w:t>
      </w:r>
    </w:p>
    <w:p w:rsidR="004A1DF5" w:rsidRDefault="004A1DF5">
      <w:pPr>
        <w:ind w:firstLineChars="200" w:firstLine="480"/>
      </w:pPr>
      <w:r>
        <w:rPr>
          <w:rFonts w:hint="eastAsia"/>
        </w:rPr>
        <w:t>4</w:t>
      </w:r>
      <w:r>
        <w:rPr>
          <w:rFonts w:hint="eastAsia"/>
        </w:rPr>
        <w:t>、核对各界面中本票内容，确认无误后，选择“确定”。</w:t>
      </w:r>
    </w:p>
    <w:p w:rsidR="004A1DF5" w:rsidRDefault="004A1DF5" w:rsidP="0004090F">
      <w:pPr>
        <w:pStyle w:val="5"/>
      </w:pPr>
      <w:bookmarkStart w:id="1085" w:name="_Toc79236192"/>
      <w:r>
        <w:rPr>
          <w:rFonts w:hint="eastAsia"/>
        </w:rPr>
        <w:t>十一、本票综合查询（业务代码</w:t>
      </w:r>
      <w:r>
        <w:rPr>
          <w:rFonts w:hint="eastAsia"/>
        </w:rPr>
        <w:t>5608</w:t>
      </w:r>
      <w:r>
        <w:rPr>
          <w:rFonts w:hint="eastAsia"/>
        </w:rPr>
        <w:t>）</w:t>
      </w:r>
      <w:bookmarkEnd w:id="1085"/>
    </w:p>
    <w:p w:rsidR="004A1DF5" w:rsidRDefault="004A1DF5">
      <w:pPr>
        <w:pStyle w:val="6"/>
      </w:pPr>
      <w:bookmarkStart w:id="1086" w:name="_Toc79236193"/>
      <w:r>
        <w:rPr>
          <w:rFonts w:hint="eastAsia"/>
        </w:rPr>
        <w:t>（一）功能介绍</w:t>
      </w:r>
      <w:bookmarkEnd w:id="1086"/>
    </w:p>
    <w:p w:rsidR="004A1DF5" w:rsidRDefault="004A1DF5">
      <w:pPr>
        <w:pStyle w:val="a5"/>
        <w:ind w:firstLineChars="0" w:firstLine="0"/>
      </w:pPr>
      <w:r>
        <w:rPr>
          <w:rFonts w:hint="eastAsia"/>
        </w:rPr>
        <w:t>本功能是指依据输入的相关要素查询出银行本票相关信息和交易信息的操作。</w:t>
      </w:r>
    </w:p>
    <w:p w:rsidR="004A1DF5" w:rsidRDefault="004A1DF5">
      <w:pPr>
        <w:pStyle w:val="6"/>
      </w:pPr>
      <w:bookmarkStart w:id="1087" w:name="_Toc79236196"/>
      <w:r>
        <w:rPr>
          <w:rFonts w:hint="eastAsia"/>
        </w:rPr>
        <w:t>（二）界面</w:t>
      </w:r>
      <w:bookmarkEnd w:id="1087"/>
    </w:p>
    <w:p w:rsidR="004A1DF5" w:rsidRDefault="0004090F">
      <w:pPr>
        <w:jc w:val="center"/>
        <w:rPr>
          <w:rFonts w:ascii="宋体" w:hAnsi="宋体"/>
        </w:rPr>
      </w:pPr>
      <w:r>
        <w:rPr>
          <w:rFonts w:ascii="宋体" w:hAnsi="宋体" w:hint="eastAsia"/>
          <w:noProof/>
        </w:rPr>
        <w:drawing>
          <wp:inline distT="0" distB="0" distL="0" distR="0">
            <wp:extent cx="5276850" cy="2057400"/>
            <wp:effectExtent l="1905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49" cstate="print"/>
                    <a:srcRect/>
                    <a:stretch>
                      <a:fillRect/>
                    </a:stretch>
                  </pic:blipFill>
                  <pic:spPr bwMode="auto">
                    <a:xfrm>
                      <a:off x="0" y="0"/>
                      <a:ext cx="5276850" cy="2057400"/>
                    </a:xfrm>
                    <a:prstGeom prst="rect">
                      <a:avLst/>
                    </a:prstGeom>
                    <a:noFill/>
                    <a:ln w="9525">
                      <a:noFill/>
                      <a:miter lim="800000"/>
                      <a:headEnd/>
                      <a:tailEnd/>
                    </a:ln>
                  </pic:spPr>
                </pic:pic>
              </a:graphicData>
            </a:graphic>
          </wp:inline>
        </w:drawing>
      </w:r>
      <w:r w:rsidR="004A1DF5">
        <w:rPr>
          <w:rFonts w:ascii="宋体" w:hAnsi="宋体" w:hint="eastAsia"/>
        </w:rPr>
        <w:t>图9.5</w:t>
      </w:r>
    </w:p>
    <w:p w:rsidR="004A1DF5" w:rsidRDefault="0004090F">
      <w:pPr>
        <w:jc w:val="center"/>
        <w:rPr>
          <w:rFonts w:ascii="宋体" w:hAnsi="宋体"/>
        </w:rPr>
      </w:pPr>
      <w:r>
        <w:rPr>
          <w:rFonts w:ascii="宋体" w:hAnsi="宋体" w:hint="eastAsia"/>
          <w:noProof/>
        </w:rPr>
        <w:drawing>
          <wp:inline distT="0" distB="0" distL="0" distR="0">
            <wp:extent cx="5267325" cy="3133725"/>
            <wp:effectExtent l="19050" t="0" r="952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50"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r w:rsidR="004A1DF5">
        <w:rPr>
          <w:rFonts w:ascii="宋体" w:hAnsi="宋体" w:hint="eastAsia"/>
        </w:rPr>
        <w:t>图9.6</w:t>
      </w:r>
    </w:p>
    <w:p w:rsidR="004A1DF5" w:rsidRDefault="0004090F">
      <w:pPr>
        <w:jc w:val="center"/>
        <w:rPr>
          <w:rFonts w:ascii="宋体" w:hAnsi="宋体"/>
        </w:rPr>
      </w:pPr>
      <w:r>
        <w:rPr>
          <w:rFonts w:ascii="宋体" w:hAnsi="宋体" w:hint="eastAsia"/>
          <w:noProof/>
        </w:rPr>
        <w:lastRenderedPageBreak/>
        <w:drawing>
          <wp:inline distT="0" distB="0" distL="0" distR="0">
            <wp:extent cx="5267325" cy="1190625"/>
            <wp:effectExtent l="19050" t="0" r="952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51" cstate="print"/>
                    <a:srcRect/>
                    <a:stretch>
                      <a:fillRect/>
                    </a:stretch>
                  </pic:blipFill>
                  <pic:spPr bwMode="auto">
                    <a:xfrm>
                      <a:off x="0" y="0"/>
                      <a:ext cx="5267325" cy="1190625"/>
                    </a:xfrm>
                    <a:prstGeom prst="rect">
                      <a:avLst/>
                    </a:prstGeom>
                    <a:noFill/>
                    <a:ln w="9525">
                      <a:noFill/>
                      <a:miter lim="800000"/>
                      <a:headEnd/>
                      <a:tailEnd/>
                    </a:ln>
                  </pic:spPr>
                </pic:pic>
              </a:graphicData>
            </a:graphic>
          </wp:inline>
        </w:drawing>
      </w:r>
      <w:r w:rsidR="004A1DF5">
        <w:rPr>
          <w:rFonts w:ascii="宋体" w:hAnsi="宋体" w:hint="eastAsia"/>
        </w:rPr>
        <w:t>图9.7</w:t>
      </w:r>
    </w:p>
    <w:p w:rsidR="004A1DF5" w:rsidRDefault="004A1DF5">
      <w:pPr>
        <w:pStyle w:val="6"/>
      </w:pPr>
      <w:bookmarkStart w:id="1088" w:name="_Toc79236197"/>
      <w:r>
        <w:rPr>
          <w:rFonts w:hint="eastAsia"/>
        </w:rPr>
        <w:t>（三）操作要点</w:t>
      </w:r>
      <w:bookmarkEnd w:id="1088"/>
    </w:p>
    <w:p w:rsidR="004A1DF5" w:rsidRDefault="004A1DF5">
      <w:pPr>
        <w:ind w:firstLineChars="200" w:firstLine="480"/>
        <w:rPr>
          <w:szCs w:val="18"/>
        </w:rPr>
      </w:pPr>
      <w:r>
        <w:rPr>
          <w:rFonts w:hint="eastAsia"/>
          <w:szCs w:val="18"/>
        </w:rPr>
        <w:t>只有查询功能，没有业务处理功能。可查询本票业务所有内容。</w:t>
      </w:r>
    </w:p>
    <w:p w:rsidR="004A1DF5" w:rsidRDefault="004A1DF5">
      <w:pPr>
        <w:pStyle w:val="6"/>
      </w:pPr>
      <w:bookmarkStart w:id="1089" w:name="_Toc79236198"/>
      <w:r>
        <w:rPr>
          <w:rFonts w:hint="eastAsia"/>
        </w:rPr>
        <w:t>（四）操作步骤</w:t>
      </w:r>
      <w:bookmarkEnd w:id="1089"/>
    </w:p>
    <w:p w:rsidR="004A1DF5" w:rsidRDefault="004A1DF5">
      <w:pPr>
        <w:ind w:firstLineChars="200" w:firstLine="480"/>
        <w:rPr>
          <w:rFonts w:ascii="宋体" w:hAnsi="宋体"/>
        </w:rPr>
      </w:pPr>
      <w:r>
        <w:rPr>
          <w:rFonts w:ascii="宋体" w:hAnsi="宋体" w:hint="eastAsia"/>
        </w:rPr>
        <w:t>1、操作用户选择“系统导航”－“结算业务”－“银行本票”－“本票综合查询”或在“业务代码”栏输入5608进入“本票综合查询”界面。</w:t>
      </w:r>
    </w:p>
    <w:p w:rsidR="004A1DF5" w:rsidRDefault="004A1DF5">
      <w:pPr>
        <w:ind w:firstLineChars="200" w:firstLine="480"/>
        <w:rPr>
          <w:rFonts w:ascii="宋体" w:hAnsi="宋体"/>
        </w:rPr>
      </w:pPr>
      <w:r>
        <w:rPr>
          <w:rFonts w:ascii="宋体" w:hAnsi="宋体" w:hint="eastAsia"/>
        </w:rPr>
        <w:t>2、输入相关要素，选择“查询”，系统显示符合条件的银行本票。本操作提供模糊查询功能。</w:t>
      </w:r>
    </w:p>
    <w:p w:rsidR="004A1DF5" w:rsidRDefault="004A1DF5">
      <w:pPr>
        <w:ind w:firstLineChars="200" w:firstLine="480"/>
        <w:rPr>
          <w:rFonts w:ascii="宋体" w:hAnsi="宋体"/>
        </w:rPr>
      </w:pPr>
      <w:r>
        <w:rPr>
          <w:rFonts w:ascii="宋体" w:hAnsi="宋体" w:hint="eastAsia"/>
        </w:rPr>
        <w:t>3、选中要进行查询的本票业务，选择“明细”，可以查询该笔本票业务的基本信息、交易信息。</w:t>
      </w:r>
    </w:p>
    <w:p w:rsidR="004A1DF5" w:rsidRDefault="004A1DF5">
      <w:pPr>
        <w:ind w:firstLineChars="200" w:firstLine="480"/>
        <w:rPr>
          <w:rFonts w:ascii="宋体" w:hAnsi="宋体"/>
        </w:rPr>
      </w:pPr>
      <w:r>
        <w:rPr>
          <w:rFonts w:ascii="宋体" w:hAnsi="宋体" w:hint="eastAsia"/>
        </w:rPr>
        <w:t>4、选择交易查询，查询该笔本票业务的交易记录列表，及交易的明细、日志、账务、打印信息、费用信息。</w:t>
      </w:r>
    </w:p>
    <w:p w:rsidR="004A1DF5" w:rsidRDefault="004A1DF5">
      <w:pPr>
        <w:ind w:firstLineChars="200" w:firstLine="480"/>
        <w:rPr>
          <w:rFonts w:ascii="宋体" w:hAnsi="宋体"/>
        </w:rPr>
      </w:pPr>
      <w:r>
        <w:rPr>
          <w:rFonts w:ascii="宋体" w:hAnsi="宋体" w:hint="eastAsia"/>
        </w:rPr>
        <w:t>5、历史查询可以查询签发一定时间以上的本票的历史记录。</w:t>
      </w:r>
    </w:p>
    <w:p w:rsidR="004A1DF5" w:rsidRDefault="004A1DF5">
      <w:pPr>
        <w:ind w:firstLineChars="200" w:firstLine="480"/>
        <w:rPr>
          <w:rFonts w:ascii="宋体" w:hAnsi="宋体"/>
        </w:rPr>
      </w:pPr>
      <w:r>
        <w:rPr>
          <w:rFonts w:ascii="宋体" w:hAnsi="宋体" w:hint="eastAsia"/>
        </w:rPr>
        <w:t>6、到期查询可以查询已到提示付款期的本票记录。</w:t>
      </w:r>
    </w:p>
    <w:p w:rsidR="004A1DF5" w:rsidRDefault="004A1DF5" w:rsidP="0004090F">
      <w:pPr>
        <w:pStyle w:val="5"/>
      </w:pPr>
      <w:bookmarkStart w:id="1090" w:name="_Toc79236199"/>
      <w:r>
        <w:rPr>
          <w:rFonts w:hint="eastAsia"/>
        </w:rPr>
        <w:t>十二、兑付本票经办（业务代码</w:t>
      </w:r>
      <w:r>
        <w:rPr>
          <w:rFonts w:hint="eastAsia"/>
        </w:rPr>
        <w:t>5625</w:t>
      </w:r>
      <w:r>
        <w:rPr>
          <w:rFonts w:hint="eastAsia"/>
        </w:rPr>
        <w:t>）</w:t>
      </w:r>
      <w:bookmarkEnd w:id="1090"/>
    </w:p>
    <w:p w:rsidR="004A1DF5" w:rsidRDefault="004A1DF5">
      <w:pPr>
        <w:pStyle w:val="6"/>
      </w:pPr>
      <w:bookmarkStart w:id="1091" w:name="_Toc79236200"/>
      <w:r>
        <w:rPr>
          <w:rFonts w:hint="eastAsia"/>
        </w:rPr>
        <w:t>（一）功能介绍</w:t>
      </w:r>
      <w:bookmarkEnd w:id="1091"/>
    </w:p>
    <w:p w:rsidR="004A1DF5" w:rsidRDefault="004A1DF5">
      <w:pPr>
        <w:pStyle w:val="a5"/>
        <w:ind w:firstLine="480"/>
      </w:pPr>
      <w:r>
        <w:rPr>
          <w:rFonts w:hint="eastAsia"/>
        </w:rPr>
        <w:t>银行本票兑付功能是指收到客户交来的</w:t>
      </w:r>
      <w:r>
        <w:rPr>
          <w:rFonts w:hint="eastAsia"/>
          <w:kern w:val="0"/>
          <w:szCs w:val="18"/>
          <w:lang w:val="zh-CN"/>
        </w:rPr>
        <w:t>系统内我行签发的本票和系统外他行签发的本票</w:t>
      </w:r>
      <w:r>
        <w:rPr>
          <w:rFonts w:hint="eastAsia"/>
        </w:rPr>
        <w:t>时，经办录入银行本票相关业务要素的操作。</w:t>
      </w:r>
    </w:p>
    <w:p w:rsidR="004A1DF5" w:rsidRDefault="004A1DF5">
      <w:pPr>
        <w:pStyle w:val="6"/>
      </w:pPr>
      <w:bookmarkStart w:id="1092" w:name="_Toc79236203"/>
      <w:r>
        <w:rPr>
          <w:rFonts w:hint="eastAsia"/>
        </w:rPr>
        <w:t>（二）界面</w:t>
      </w:r>
      <w:bookmarkEnd w:id="1092"/>
    </w:p>
    <w:p w:rsidR="004A1DF5" w:rsidRDefault="0004090F">
      <w:pPr>
        <w:jc w:val="center"/>
        <w:rPr>
          <w:rFonts w:ascii="宋体" w:hAnsi="宋体"/>
        </w:rPr>
      </w:pPr>
      <w:r>
        <w:rPr>
          <w:rFonts w:ascii="宋体" w:hAnsi="宋体"/>
          <w:noProof/>
        </w:rPr>
        <w:lastRenderedPageBreak/>
        <w:drawing>
          <wp:anchor distT="0" distB="0" distL="114300" distR="114300" simplePos="0" relativeHeight="251823616" behindDoc="0" locked="0" layoutInCell="1" allowOverlap="1">
            <wp:simplePos x="0" y="0"/>
            <wp:positionH relativeFrom="column">
              <wp:posOffset>0</wp:posOffset>
            </wp:positionH>
            <wp:positionV relativeFrom="paragraph">
              <wp:posOffset>0</wp:posOffset>
            </wp:positionV>
            <wp:extent cx="4734560" cy="2371725"/>
            <wp:effectExtent l="19050" t="0" r="8890" b="0"/>
            <wp:wrapTopAndBottom/>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352" cstate="print"/>
                    <a:srcRect/>
                    <a:stretch>
                      <a:fillRect/>
                    </a:stretch>
                  </pic:blipFill>
                  <pic:spPr bwMode="auto">
                    <a:xfrm>
                      <a:off x="0" y="0"/>
                      <a:ext cx="4734560" cy="2371725"/>
                    </a:xfrm>
                    <a:prstGeom prst="rect">
                      <a:avLst/>
                    </a:prstGeom>
                    <a:noFill/>
                    <a:ln w="9525">
                      <a:noFill/>
                      <a:miter lim="800000"/>
                      <a:headEnd/>
                      <a:tailEnd/>
                    </a:ln>
                  </pic:spPr>
                </pic:pic>
              </a:graphicData>
            </a:graphic>
          </wp:anchor>
        </w:drawing>
      </w:r>
      <w:r w:rsidR="004A1DF5">
        <w:rPr>
          <w:rFonts w:ascii="宋体" w:hAnsi="宋体" w:hint="eastAsia"/>
        </w:rPr>
        <w:t>图9.8</w:t>
      </w:r>
    </w:p>
    <w:p w:rsidR="004A1DF5" w:rsidRDefault="0004090F">
      <w:pPr>
        <w:jc w:val="center"/>
        <w:rPr>
          <w:rFonts w:ascii="宋体" w:hAnsi="宋体"/>
        </w:rPr>
      </w:pPr>
      <w:r>
        <w:rPr>
          <w:rFonts w:ascii="宋体" w:hAnsi="宋体" w:hint="eastAsia"/>
          <w:noProof/>
        </w:rPr>
        <w:drawing>
          <wp:inline distT="0" distB="0" distL="0" distR="0">
            <wp:extent cx="5267325" cy="2838450"/>
            <wp:effectExtent l="1905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53" cstate="print"/>
                    <a:srcRect/>
                    <a:stretch>
                      <a:fillRect/>
                    </a:stretch>
                  </pic:blipFill>
                  <pic:spPr bwMode="auto">
                    <a:xfrm>
                      <a:off x="0" y="0"/>
                      <a:ext cx="5267325" cy="2838450"/>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图9.9</w:t>
      </w:r>
    </w:p>
    <w:p w:rsidR="004A1DF5" w:rsidRDefault="0004090F">
      <w:pPr>
        <w:jc w:val="center"/>
        <w:rPr>
          <w:rFonts w:ascii="宋体" w:hAnsi="宋体"/>
        </w:rPr>
      </w:pPr>
      <w:r>
        <w:rPr>
          <w:rFonts w:ascii="宋体" w:hAnsi="宋体" w:hint="eastAsia"/>
          <w:noProof/>
        </w:rPr>
        <w:drawing>
          <wp:inline distT="0" distB="0" distL="0" distR="0">
            <wp:extent cx="5276850" cy="2457450"/>
            <wp:effectExtent l="1905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54" cstate="print"/>
                    <a:srcRect/>
                    <a:stretch>
                      <a:fillRect/>
                    </a:stretch>
                  </pic:blipFill>
                  <pic:spPr bwMode="auto">
                    <a:xfrm>
                      <a:off x="0" y="0"/>
                      <a:ext cx="5276850" cy="2457450"/>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图9.10</w:t>
      </w:r>
    </w:p>
    <w:p w:rsidR="004A1DF5" w:rsidRDefault="004A1DF5">
      <w:pPr>
        <w:pStyle w:val="6"/>
      </w:pPr>
      <w:bookmarkStart w:id="1093" w:name="_Toc79236204"/>
      <w:r>
        <w:rPr>
          <w:rFonts w:hint="eastAsia"/>
        </w:rPr>
        <w:lastRenderedPageBreak/>
        <w:t>（三）操作要点</w:t>
      </w:r>
      <w:bookmarkEnd w:id="1093"/>
    </w:p>
    <w:p w:rsidR="004A1DF5" w:rsidRDefault="004A1DF5">
      <w:pPr>
        <w:ind w:firstLineChars="200" w:firstLine="480"/>
        <w:rPr>
          <w:szCs w:val="18"/>
        </w:rPr>
      </w:pPr>
      <w:r>
        <w:rPr>
          <w:rFonts w:hint="eastAsia"/>
          <w:szCs w:val="18"/>
        </w:rPr>
        <w:t>1</w:t>
      </w:r>
      <w:r>
        <w:rPr>
          <w:rFonts w:hint="eastAsia"/>
          <w:szCs w:val="18"/>
        </w:rPr>
        <w:t>、用于兑付同城系统内网点签发的本票和同城系统外他行签发的本票。</w:t>
      </w:r>
    </w:p>
    <w:p w:rsidR="004A1DF5" w:rsidRDefault="004A1DF5">
      <w:pPr>
        <w:ind w:firstLineChars="200" w:firstLine="480"/>
        <w:rPr>
          <w:szCs w:val="18"/>
        </w:rPr>
      </w:pPr>
      <w:r>
        <w:rPr>
          <w:rFonts w:hint="eastAsia"/>
          <w:szCs w:val="18"/>
        </w:rPr>
        <w:t>2</w:t>
      </w:r>
      <w:r>
        <w:rPr>
          <w:rFonts w:hint="eastAsia"/>
          <w:szCs w:val="18"/>
        </w:rPr>
        <w:t>、选择“是否我行本票”、“出票地区”，并录入“本票号码”，在“兑付”中处理</w:t>
      </w:r>
    </w:p>
    <w:p w:rsidR="004A1DF5" w:rsidRDefault="004A1DF5">
      <w:pPr>
        <w:ind w:firstLineChars="200" w:firstLine="480"/>
        <w:rPr>
          <w:szCs w:val="18"/>
        </w:rPr>
      </w:pPr>
      <w:r>
        <w:rPr>
          <w:rFonts w:hint="eastAsia"/>
          <w:szCs w:val="18"/>
        </w:rPr>
        <w:t>（</w:t>
      </w:r>
      <w:r>
        <w:rPr>
          <w:rFonts w:hint="eastAsia"/>
          <w:szCs w:val="18"/>
        </w:rPr>
        <w:t>1</w:t>
      </w:r>
      <w:r>
        <w:rPr>
          <w:rFonts w:hint="eastAsia"/>
          <w:szCs w:val="18"/>
        </w:rPr>
        <w:t>）系统控制转账本票不能兑付现金。</w:t>
      </w:r>
    </w:p>
    <w:p w:rsidR="004A1DF5" w:rsidRDefault="004A1DF5">
      <w:pPr>
        <w:ind w:firstLineChars="200" w:firstLine="480"/>
        <w:rPr>
          <w:szCs w:val="18"/>
        </w:rPr>
      </w:pPr>
      <w:r>
        <w:rPr>
          <w:rFonts w:hint="eastAsia"/>
          <w:szCs w:val="18"/>
        </w:rPr>
        <w:t>（</w:t>
      </w:r>
      <w:r>
        <w:rPr>
          <w:rFonts w:hint="eastAsia"/>
          <w:szCs w:val="18"/>
        </w:rPr>
        <w:t>2</w:t>
      </w:r>
      <w:r>
        <w:rPr>
          <w:rFonts w:hint="eastAsia"/>
          <w:szCs w:val="18"/>
        </w:rPr>
        <w:t>）“兑付方式”选择“现金”的，必须输入联系人名称、证件类别、证件签发地、证件号码。</w:t>
      </w:r>
    </w:p>
    <w:p w:rsidR="004A1DF5" w:rsidRDefault="004A1DF5">
      <w:pPr>
        <w:ind w:firstLineChars="200" w:firstLine="480"/>
        <w:rPr>
          <w:szCs w:val="18"/>
        </w:rPr>
      </w:pPr>
      <w:r>
        <w:rPr>
          <w:rFonts w:hint="eastAsia"/>
          <w:szCs w:val="18"/>
        </w:rPr>
        <w:t>（</w:t>
      </w:r>
      <w:r>
        <w:rPr>
          <w:rFonts w:hint="eastAsia"/>
          <w:szCs w:val="18"/>
        </w:rPr>
        <w:t>3</w:t>
      </w:r>
      <w:r>
        <w:rPr>
          <w:rFonts w:hint="eastAsia"/>
          <w:szCs w:val="18"/>
        </w:rPr>
        <w:t>）“现转标志”选择“现金”的，持票人户口必须为空，系统自动兑付现金单；“现转标志”选择“转账”的，持票人户口如果为空，系统自动挂挂账单（</w:t>
      </w:r>
      <w:r>
        <w:rPr>
          <w:rFonts w:hint="eastAsia"/>
          <w:szCs w:val="18"/>
        </w:rPr>
        <w:t>20620019</w:t>
      </w:r>
      <w:r>
        <w:rPr>
          <w:rFonts w:hint="eastAsia"/>
          <w:szCs w:val="18"/>
        </w:rPr>
        <w:t>，本票业务挂账专用）。</w:t>
      </w:r>
    </w:p>
    <w:p w:rsidR="004A1DF5" w:rsidRDefault="004A1DF5">
      <w:pPr>
        <w:ind w:firstLineChars="200" w:firstLine="480"/>
        <w:rPr>
          <w:szCs w:val="18"/>
        </w:rPr>
      </w:pPr>
      <w:r>
        <w:rPr>
          <w:rFonts w:hint="eastAsia"/>
          <w:szCs w:val="18"/>
        </w:rPr>
        <w:t>（</w:t>
      </w:r>
      <w:r>
        <w:rPr>
          <w:rFonts w:hint="eastAsia"/>
          <w:szCs w:val="18"/>
        </w:rPr>
        <w:t>4</w:t>
      </w:r>
      <w:r>
        <w:rPr>
          <w:rFonts w:hint="eastAsia"/>
          <w:szCs w:val="18"/>
        </w:rPr>
        <w:t>）如果“是否我行本票”为否，则还需在“本票信息”中录入相应的内容。</w:t>
      </w:r>
    </w:p>
    <w:p w:rsidR="004A1DF5" w:rsidRDefault="004A1DF5">
      <w:pPr>
        <w:ind w:firstLineChars="200" w:firstLine="480"/>
        <w:rPr>
          <w:szCs w:val="18"/>
        </w:rPr>
      </w:pPr>
      <w:r>
        <w:rPr>
          <w:rFonts w:hint="eastAsia"/>
          <w:szCs w:val="18"/>
        </w:rPr>
        <w:t>3</w:t>
      </w:r>
      <w:r>
        <w:rPr>
          <w:rFonts w:hint="eastAsia"/>
          <w:szCs w:val="18"/>
        </w:rPr>
        <w:t>、“费用信息”界面</w:t>
      </w:r>
    </w:p>
    <w:p w:rsidR="004A1DF5" w:rsidRDefault="004A1DF5">
      <w:pPr>
        <w:ind w:firstLineChars="200" w:firstLine="480"/>
        <w:rPr>
          <w:szCs w:val="18"/>
        </w:rPr>
      </w:pPr>
      <w:r>
        <w:rPr>
          <w:rFonts w:hint="eastAsia"/>
          <w:szCs w:val="18"/>
        </w:rPr>
        <w:t>（</w:t>
      </w:r>
      <w:r>
        <w:rPr>
          <w:rFonts w:hint="eastAsia"/>
          <w:szCs w:val="18"/>
        </w:rPr>
        <w:t>1</w:t>
      </w:r>
      <w:r>
        <w:rPr>
          <w:rFonts w:hint="eastAsia"/>
          <w:szCs w:val="18"/>
        </w:rPr>
        <w:t>）兑付收费在“费用信息”中处理。兑付收费前必须先选择“兑付方式”。兑付时输入持票人户口号，则“费用信息”中的扣费户口默认为该户口。</w:t>
      </w:r>
    </w:p>
    <w:p w:rsidR="004A1DF5" w:rsidRDefault="004A1DF5">
      <w:pPr>
        <w:ind w:firstLineChars="200" w:firstLine="480"/>
      </w:pPr>
      <w:r>
        <w:rPr>
          <w:rFonts w:hint="eastAsia"/>
          <w:szCs w:val="18"/>
        </w:rPr>
        <w:t>（</w:t>
      </w:r>
      <w:r>
        <w:rPr>
          <w:rFonts w:hint="eastAsia"/>
          <w:szCs w:val="18"/>
        </w:rPr>
        <w:t>2</w:t>
      </w:r>
      <w:r>
        <w:rPr>
          <w:rFonts w:hint="eastAsia"/>
          <w:szCs w:val="18"/>
        </w:rPr>
        <w:t>）</w:t>
      </w:r>
      <w:r>
        <w:rPr>
          <w:rFonts w:hint="eastAsia"/>
        </w:rPr>
        <w:t>系统提供自动计费和收费功能。</w:t>
      </w:r>
    </w:p>
    <w:p w:rsidR="004A1DF5" w:rsidRDefault="004A1DF5">
      <w:pPr>
        <w:ind w:firstLineChars="200" w:firstLine="480"/>
        <w:rPr>
          <w:szCs w:val="18"/>
        </w:rPr>
      </w:pPr>
      <w:r>
        <w:rPr>
          <w:rFonts w:hint="eastAsia"/>
        </w:rPr>
        <w:t>4</w:t>
      </w:r>
      <w:r>
        <w:rPr>
          <w:rFonts w:hint="eastAsia"/>
        </w:rPr>
        <w:t>、“其他”界面提供录入背书转让人信息的功能</w:t>
      </w:r>
    </w:p>
    <w:p w:rsidR="004A1DF5" w:rsidRDefault="004A1DF5">
      <w:pPr>
        <w:pStyle w:val="6"/>
      </w:pPr>
      <w:bookmarkStart w:id="1094" w:name="_Toc79236205"/>
      <w:r>
        <w:rPr>
          <w:rFonts w:hint="eastAsia"/>
        </w:rPr>
        <w:t>（四）操作步骤</w:t>
      </w:r>
      <w:bookmarkEnd w:id="1094"/>
    </w:p>
    <w:p w:rsidR="004A1DF5" w:rsidRDefault="004A1DF5">
      <w:pPr>
        <w:ind w:firstLineChars="200" w:firstLine="480"/>
        <w:rPr>
          <w:rFonts w:ascii="宋体" w:hAnsi="宋体"/>
        </w:rPr>
      </w:pPr>
      <w:r>
        <w:rPr>
          <w:rFonts w:ascii="宋体" w:hAnsi="宋体" w:hint="eastAsia"/>
        </w:rPr>
        <w:t>1、经办用户选择“系统导航”－“结算业务”－“银行本票”－“兑付本票”－“兑付本票经办”或在“业务代码”栏输入5625进入“兑付本票经办”界面。</w:t>
      </w:r>
    </w:p>
    <w:p w:rsidR="004A1DF5" w:rsidRDefault="004A1DF5">
      <w:pPr>
        <w:ind w:firstLineChars="200" w:firstLine="480"/>
      </w:pPr>
      <w:r>
        <w:rPr>
          <w:rFonts w:hint="eastAsia"/>
        </w:rPr>
        <w:t>2</w:t>
      </w:r>
      <w:r>
        <w:rPr>
          <w:rFonts w:hint="eastAsia"/>
        </w:rPr>
        <w:t>、选择是否我行本票，并输入待兑付的本票号码，选择“确定”进入“兑付本票经办”界面。</w:t>
      </w:r>
    </w:p>
    <w:p w:rsidR="004A1DF5" w:rsidRDefault="004A1DF5">
      <w:pPr>
        <w:ind w:firstLineChars="200" w:firstLine="480"/>
      </w:pPr>
      <w:r>
        <w:rPr>
          <w:rFonts w:hint="eastAsia"/>
        </w:rPr>
        <w:t>3</w:t>
      </w:r>
      <w:r>
        <w:rPr>
          <w:rFonts w:hint="eastAsia"/>
        </w:rPr>
        <w:t>、根据“兑付本票经办”界面提示核对并输入本票要素，输入完毕选择“确定”。</w:t>
      </w:r>
    </w:p>
    <w:p w:rsidR="004A1DF5" w:rsidRDefault="004A1DF5">
      <w:pPr>
        <w:ind w:firstLineChars="200" w:firstLine="480"/>
      </w:pPr>
      <w:r>
        <w:rPr>
          <w:rFonts w:hint="eastAsia"/>
        </w:rPr>
        <w:t>4</w:t>
      </w:r>
      <w:r>
        <w:rPr>
          <w:rFonts w:hint="eastAsia"/>
        </w:rPr>
        <w:t>、经办后若直接生效的产生“收费回单”、“现金单”、“现金取款单”、“本票入账收款回单”或“挂账单”根据回单打印要求进行打印。</w:t>
      </w:r>
    </w:p>
    <w:p w:rsidR="004A1DF5" w:rsidRDefault="004A1DF5">
      <w:pPr>
        <w:ind w:firstLineChars="200" w:firstLine="480"/>
      </w:pPr>
    </w:p>
    <w:p w:rsidR="004A1DF5" w:rsidRDefault="004A1DF5" w:rsidP="0004090F">
      <w:pPr>
        <w:pStyle w:val="5"/>
      </w:pPr>
      <w:bookmarkStart w:id="1095" w:name="_Toc79236206"/>
      <w:r>
        <w:rPr>
          <w:rFonts w:hint="eastAsia"/>
        </w:rPr>
        <w:lastRenderedPageBreak/>
        <w:t>十三、兑付本票复核（业务代码</w:t>
      </w:r>
      <w:r>
        <w:rPr>
          <w:rFonts w:hint="eastAsia"/>
        </w:rPr>
        <w:t>5626</w:t>
      </w:r>
      <w:r>
        <w:rPr>
          <w:rFonts w:hint="eastAsia"/>
        </w:rPr>
        <w:t>）</w:t>
      </w:r>
      <w:bookmarkEnd w:id="1095"/>
    </w:p>
    <w:p w:rsidR="004A1DF5" w:rsidRDefault="004A1DF5">
      <w:pPr>
        <w:pStyle w:val="6"/>
      </w:pPr>
      <w:bookmarkStart w:id="1096" w:name="_Toc79236207"/>
      <w:r>
        <w:rPr>
          <w:rFonts w:hint="eastAsia"/>
        </w:rPr>
        <w:t>（一）功能介绍</w:t>
      </w:r>
      <w:bookmarkEnd w:id="1096"/>
    </w:p>
    <w:p w:rsidR="004A1DF5" w:rsidRDefault="004A1DF5">
      <w:pPr>
        <w:pStyle w:val="a4"/>
        <w:ind w:firstLineChars="200" w:firstLine="480"/>
      </w:pPr>
      <w:r>
        <w:rPr>
          <w:rFonts w:hint="eastAsia"/>
        </w:rPr>
        <w:t>银行本票兑付复核功能是用于复核用户核对经办员录入待兑付复核银行本票的相关要素，根据复核结果将待兑付银行本票退回经办删除修改或者提交授权或兑付生效的操作。</w:t>
      </w:r>
    </w:p>
    <w:p w:rsidR="004A1DF5" w:rsidRDefault="004A1DF5">
      <w:pPr>
        <w:pStyle w:val="6"/>
      </w:pPr>
      <w:bookmarkStart w:id="1097" w:name="_Toc79236211"/>
      <w:r>
        <w:rPr>
          <w:rFonts w:hint="eastAsia"/>
        </w:rPr>
        <w:t>（二）操作要点</w:t>
      </w:r>
      <w:bookmarkEnd w:id="1097"/>
    </w:p>
    <w:p w:rsidR="004A1DF5" w:rsidRDefault="004A1DF5">
      <w:pPr>
        <w:ind w:firstLineChars="200" w:firstLine="480"/>
      </w:pPr>
      <w:r>
        <w:rPr>
          <w:rFonts w:hint="eastAsia"/>
        </w:rPr>
        <w:t>1</w:t>
      </w:r>
      <w:r>
        <w:rPr>
          <w:rFonts w:hint="eastAsia"/>
        </w:rPr>
        <w:t>、对于系统外签发的银行本票兑付生效后系统自动生成借方挂账单。</w:t>
      </w:r>
    </w:p>
    <w:p w:rsidR="004A1DF5" w:rsidRDefault="004A1DF5">
      <w:pPr>
        <w:pStyle w:val="6"/>
      </w:pPr>
      <w:bookmarkStart w:id="1098" w:name="_Toc79236212"/>
      <w:r>
        <w:rPr>
          <w:rFonts w:hint="eastAsia"/>
        </w:rPr>
        <w:t>（三）操作步骤</w:t>
      </w:r>
      <w:bookmarkEnd w:id="1098"/>
    </w:p>
    <w:p w:rsidR="004A1DF5" w:rsidRDefault="004A1DF5">
      <w:pPr>
        <w:ind w:firstLineChars="200" w:firstLine="480"/>
        <w:rPr>
          <w:rFonts w:ascii="宋体" w:hAnsi="宋体"/>
        </w:rPr>
      </w:pPr>
      <w:r>
        <w:rPr>
          <w:rFonts w:ascii="宋体" w:hAnsi="宋体" w:hint="eastAsia"/>
        </w:rPr>
        <w:t>1、复核用户选择“系统导航”－“结算业务”－“银行本票”－“兑付本票”－“兑付本票复核”或在“业务代码”栏输入5626进入“兑付本票复核”界面。</w:t>
      </w:r>
    </w:p>
    <w:p w:rsidR="004A1DF5" w:rsidRDefault="004A1DF5">
      <w:pPr>
        <w:ind w:firstLineChars="200" w:firstLine="480"/>
        <w:rPr>
          <w:rFonts w:ascii="宋体" w:hAnsi="宋体"/>
        </w:rPr>
      </w:pPr>
      <w:r>
        <w:rPr>
          <w:rFonts w:ascii="宋体" w:hAnsi="宋体" w:hint="eastAsia"/>
        </w:rPr>
        <w:t>2、在“兑付本票复核”界面中，必须输入相关查询条件查找到“待复核”状态的本票业务。</w:t>
      </w:r>
    </w:p>
    <w:p w:rsidR="004A1DF5" w:rsidRDefault="004A1DF5">
      <w:pPr>
        <w:ind w:firstLineChars="200" w:firstLine="480"/>
      </w:pPr>
      <w:r>
        <w:rPr>
          <w:rFonts w:hint="eastAsia"/>
        </w:rPr>
        <w:t>3</w:t>
      </w:r>
      <w:r>
        <w:rPr>
          <w:rFonts w:hint="eastAsia"/>
        </w:rPr>
        <w:t>、选择“复核”，进入“兑付本票复核”明细界面。</w:t>
      </w:r>
    </w:p>
    <w:p w:rsidR="004A1DF5" w:rsidRDefault="004A1DF5">
      <w:pPr>
        <w:ind w:firstLineChars="200" w:firstLine="480"/>
      </w:pPr>
      <w:r>
        <w:rPr>
          <w:rFonts w:hint="eastAsia"/>
        </w:rPr>
        <w:t>4</w:t>
      </w:r>
      <w:r>
        <w:rPr>
          <w:rFonts w:hint="eastAsia"/>
        </w:rPr>
        <w:t>、核对“兑付本票复核”明细界面中显示的本票要素，确认无误后，选择“确定”。如果本票业务不需要进行授权则进入第</w:t>
      </w:r>
      <w:r>
        <w:rPr>
          <w:rFonts w:hint="eastAsia"/>
        </w:rPr>
        <w:t>5</w:t>
      </w:r>
      <w:r>
        <w:rPr>
          <w:rFonts w:hint="eastAsia"/>
        </w:rPr>
        <w:t>步，如果本票业务还需要进行授权则直接进入“兑付本票授权”。</w:t>
      </w:r>
    </w:p>
    <w:p w:rsidR="004A1DF5" w:rsidRDefault="004A1DF5">
      <w:pPr>
        <w:ind w:firstLineChars="200" w:firstLine="480"/>
      </w:pPr>
      <w:r>
        <w:rPr>
          <w:rFonts w:hint="eastAsia"/>
        </w:rPr>
        <w:t>5</w:t>
      </w:r>
      <w:r>
        <w:rPr>
          <w:rFonts w:hint="eastAsia"/>
        </w:rPr>
        <w:t>、产生“收费回单”、“现金单”、“现金取款单”、“本票入账收款回单”或“挂账单”根据回单打印要求进行打印。</w:t>
      </w:r>
    </w:p>
    <w:p w:rsidR="004A1DF5" w:rsidRDefault="004A1DF5" w:rsidP="0004090F">
      <w:pPr>
        <w:pStyle w:val="5"/>
      </w:pPr>
      <w:bookmarkStart w:id="1099" w:name="_Toc79236213"/>
      <w:r>
        <w:rPr>
          <w:rFonts w:hint="eastAsia"/>
        </w:rPr>
        <w:t>十四、兑付本票授权（业务代码</w:t>
      </w:r>
      <w:r>
        <w:rPr>
          <w:rFonts w:hint="eastAsia"/>
        </w:rPr>
        <w:t>5627</w:t>
      </w:r>
      <w:r>
        <w:rPr>
          <w:rFonts w:hint="eastAsia"/>
        </w:rPr>
        <w:t>）</w:t>
      </w:r>
      <w:bookmarkEnd w:id="1099"/>
    </w:p>
    <w:p w:rsidR="004A1DF5" w:rsidRDefault="004A1DF5">
      <w:pPr>
        <w:pStyle w:val="6"/>
      </w:pPr>
      <w:bookmarkStart w:id="1100" w:name="_Toc79236214"/>
      <w:r>
        <w:rPr>
          <w:rFonts w:hint="eastAsia"/>
        </w:rPr>
        <w:t>（一）功能介绍</w:t>
      </w:r>
      <w:bookmarkEnd w:id="1100"/>
    </w:p>
    <w:p w:rsidR="004A1DF5" w:rsidRDefault="004A1DF5">
      <w:pPr>
        <w:ind w:firstLineChars="200" w:firstLine="480"/>
      </w:pPr>
      <w:r>
        <w:rPr>
          <w:rFonts w:hint="eastAsia"/>
        </w:rPr>
        <w:t>本功能用于授权用户对经办或复核提交的待兑付银行本票进行审核授权，根据审核的结果同意授权或退回经办或复核的操作。</w:t>
      </w:r>
    </w:p>
    <w:p w:rsidR="004A1DF5" w:rsidRDefault="004A1DF5">
      <w:pPr>
        <w:pStyle w:val="6"/>
      </w:pPr>
      <w:bookmarkStart w:id="1101" w:name="_Toc79236218"/>
      <w:r>
        <w:rPr>
          <w:rFonts w:hint="eastAsia"/>
        </w:rPr>
        <w:t>（二）操作要点</w:t>
      </w:r>
      <w:bookmarkEnd w:id="1101"/>
    </w:p>
    <w:p w:rsidR="004A1DF5" w:rsidRDefault="004A1DF5">
      <w:pPr>
        <w:ind w:firstLineChars="200" w:firstLine="480"/>
      </w:pPr>
      <w:r>
        <w:rPr>
          <w:rFonts w:hint="eastAsia"/>
        </w:rPr>
        <w:t>1</w:t>
      </w:r>
      <w:r>
        <w:rPr>
          <w:rFonts w:hint="eastAsia"/>
        </w:rPr>
        <w:t>、可通过录入相应条件查询或直接查询全部兑付本票待授权交易。</w:t>
      </w:r>
    </w:p>
    <w:p w:rsidR="004A1DF5" w:rsidRDefault="004A1DF5">
      <w:pPr>
        <w:ind w:firstLineChars="200" w:firstLine="480"/>
      </w:pPr>
      <w:r>
        <w:rPr>
          <w:rFonts w:hint="eastAsia"/>
        </w:rPr>
        <w:lastRenderedPageBreak/>
        <w:t>2</w:t>
      </w:r>
      <w:r>
        <w:rPr>
          <w:rFonts w:hint="eastAsia"/>
        </w:rPr>
        <w:t>、对于系统外签发的银行本票兑付生效后系统自动生成挂账单。</w:t>
      </w:r>
    </w:p>
    <w:p w:rsidR="004A1DF5" w:rsidRDefault="004A1DF5">
      <w:pPr>
        <w:pStyle w:val="6"/>
      </w:pPr>
      <w:bookmarkStart w:id="1102" w:name="_Toc79236219"/>
      <w:r>
        <w:rPr>
          <w:rFonts w:hint="eastAsia"/>
        </w:rPr>
        <w:t>（三）操作步骤</w:t>
      </w:r>
      <w:bookmarkEnd w:id="1102"/>
    </w:p>
    <w:p w:rsidR="004A1DF5" w:rsidRDefault="004A1DF5">
      <w:pPr>
        <w:ind w:firstLineChars="200" w:firstLine="480"/>
        <w:rPr>
          <w:rFonts w:ascii="宋体" w:hAnsi="宋体"/>
        </w:rPr>
      </w:pPr>
      <w:r>
        <w:rPr>
          <w:rFonts w:ascii="宋体" w:hAnsi="宋体" w:hint="eastAsia"/>
        </w:rPr>
        <w:t>1、授权用户点击“系统导航”－“结算业务”－“银行本票”－“兑付本票”－“兑付本票授权”或在“业务代码”栏输入5627进入“兑付本票授权”功能。</w:t>
      </w:r>
    </w:p>
    <w:p w:rsidR="004A1DF5" w:rsidRDefault="004A1DF5">
      <w:pPr>
        <w:ind w:firstLineChars="200" w:firstLine="480"/>
        <w:rPr>
          <w:rFonts w:ascii="宋体" w:hAnsi="宋体"/>
        </w:rPr>
      </w:pPr>
      <w:r>
        <w:rPr>
          <w:rFonts w:ascii="宋体" w:hAnsi="宋体" w:hint="eastAsia"/>
        </w:rPr>
        <w:t>2、在“兑付本票授权”界面中，查找到“待授权”状态的本票业务。</w:t>
      </w:r>
    </w:p>
    <w:p w:rsidR="004A1DF5" w:rsidRDefault="004A1DF5">
      <w:pPr>
        <w:ind w:firstLineChars="200" w:firstLine="480"/>
      </w:pPr>
      <w:r>
        <w:rPr>
          <w:rFonts w:hint="eastAsia"/>
        </w:rPr>
        <w:t>3</w:t>
      </w:r>
      <w:r>
        <w:rPr>
          <w:rFonts w:hint="eastAsia"/>
        </w:rPr>
        <w:t>、选择“授权”，进入“兑付本票授权”明细界面。</w:t>
      </w:r>
    </w:p>
    <w:p w:rsidR="004A1DF5" w:rsidRDefault="004A1DF5">
      <w:pPr>
        <w:ind w:firstLineChars="200" w:firstLine="480"/>
      </w:pPr>
      <w:r>
        <w:rPr>
          <w:rFonts w:hint="eastAsia"/>
        </w:rPr>
        <w:t>4</w:t>
      </w:r>
      <w:r>
        <w:rPr>
          <w:rFonts w:hint="eastAsia"/>
        </w:rPr>
        <w:t>、核对“兑付本票授权”明细界面中显示的本票要素，确认无误后，选择“确定”。</w:t>
      </w:r>
    </w:p>
    <w:p w:rsidR="004A1DF5" w:rsidRDefault="004A1DF5">
      <w:pPr>
        <w:ind w:firstLineChars="200" w:firstLine="480"/>
      </w:pPr>
      <w:r>
        <w:rPr>
          <w:rFonts w:hint="eastAsia"/>
        </w:rPr>
        <w:t>5</w:t>
      </w:r>
      <w:r>
        <w:rPr>
          <w:rFonts w:hint="eastAsia"/>
        </w:rPr>
        <w:t>、产生“通用收费回单”、“本票入账收款回单”或“挂账单”，根据回单打印要求进行打印。</w:t>
      </w:r>
    </w:p>
    <w:p w:rsidR="004A1DF5" w:rsidRDefault="004A1DF5" w:rsidP="0004090F">
      <w:pPr>
        <w:pStyle w:val="5"/>
      </w:pPr>
      <w:bookmarkStart w:id="1103" w:name="_Toc79236227"/>
      <w:r>
        <w:rPr>
          <w:rFonts w:hint="eastAsia"/>
        </w:rPr>
        <w:t>十五、兑付本票经办修改（业务代码</w:t>
      </w:r>
      <w:r>
        <w:rPr>
          <w:rFonts w:hint="eastAsia"/>
        </w:rPr>
        <w:t>5621</w:t>
      </w:r>
      <w:r>
        <w:rPr>
          <w:rFonts w:hint="eastAsia"/>
        </w:rPr>
        <w:t>）</w:t>
      </w:r>
      <w:bookmarkEnd w:id="1103"/>
    </w:p>
    <w:p w:rsidR="004A1DF5" w:rsidRDefault="004A1DF5">
      <w:pPr>
        <w:pStyle w:val="6"/>
      </w:pPr>
      <w:bookmarkStart w:id="1104" w:name="_Toc79236228"/>
      <w:r>
        <w:rPr>
          <w:rFonts w:hint="eastAsia"/>
        </w:rPr>
        <w:t>（一）功能介绍</w:t>
      </w:r>
      <w:bookmarkEnd w:id="1104"/>
    </w:p>
    <w:p w:rsidR="004A1DF5" w:rsidRDefault="004A1DF5">
      <w:pPr>
        <w:pStyle w:val="a5"/>
        <w:ind w:firstLine="480"/>
      </w:pPr>
      <w:r>
        <w:rPr>
          <w:rFonts w:hint="eastAsia"/>
        </w:rPr>
        <w:t>本功能是实现对处于兑付经办完成，尚未进行兑付复核或兑付授权操作的本票进行修改或取消的操作。</w:t>
      </w:r>
    </w:p>
    <w:p w:rsidR="004A1DF5" w:rsidRDefault="004A1DF5">
      <w:pPr>
        <w:pStyle w:val="6"/>
      </w:pPr>
      <w:bookmarkStart w:id="1105" w:name="_Toc79236232"/>
      <w:r>
        <w:rPr>
          <w:rFonts w:hint="eastAsia"/>
        </w:rPr>
        <w:t>（二）操作要点</w:t>
      </w:r>
      <w:bookmarkEnd w:id="1105"/>
    </w:p>
    <w:p w:rsidR="004A1DF5" w:rsidRDefault="004A1DF5">
      <w:pPr>
        <w:ind w:firstLineChars="200" w:firstLine="480"/>
        <w:rPr>
          <w:szCs w:val="18"/>
        </w:rPr>
      </w:pPr>
      <w:r>
        <w:rPr>
          <w:rFonts w:hint="eastAsia"/>
          <w:szCs w:val="18"/>
        </w:rPr>
        <w:t>1</w:t>
      </w:r>
      <w:r>
        <w:rPr>
          <w:rFonts w:hint="eastAsia"/>
          <w:szCs w:val="18"/>
        </w:rPr>
        <w:t>、该操作在兑付本票经办处理完毕，复核或授权处理前操作。</w:t>
      </w:r>
    </w:p>
    <w:p w:rsidR="004A1DF5" w:rsidRDefault="004A1DF5">
      <w:pPr>
        <w:ind w:firstLineChars="200" w:firstLine="480"/>
        <w:rPr>
          <w:szCs w:val="18"/>
        </w:rPr>
      </w:pPr>
      <w:r>
        <w:rPr>
          <w:rFonts w:hint="eastAsia"/>
          <w:szCs w:val="18"/>
        </w:rPr>
        <w:t>2</w:t>
      </w:r>
      <w:r>
        <w:rPr>
          <w:rFonts w:hint="eastAsia"/>
          <w:szCs w:val="18"/>
        </w:rPr>
        <w:t>、经办取消后，我行出票的本票的记录状态为“待兑付”，非我行出票的本票的记录状态为“兑付系统外本票经办取消”。</w:t>
      </w:r>
    </w:p>
    <w:p w:rsidR="004A1DF5" w:rsidRDefault="004A1DF5">
      <w:pPr>
        <w:ind w:firstLineChars="200" w:firstLine="480"/>
        <w:rPr>
          <w:szCs w:val="18"/>
        </w:rPr>
      </w:pPr>
      <w:r>
        <w:rPr>
          <w:rFonts w:hint="eastAsia"/>
          <w:szCs w:val="18"/>
        </w:rPr>
        <w:t>3</w:t>
      </w:r>
      <w:r>
        <w:rPr>
          <w:rFonts w:hint="eastAsia"/>
          <w:szCs w:val="18"/>
        </w:rPr>
        <w:t>、如为系统外本票（即非我行出票的本票），经办修改时，在“本票信息”里所有信息可修改；如为系统内本票（即我行出票的本票），经办修改时，只能修改“兑付”画面中原兑付时录入的内容。</w:t>
      </w:r>
    </w:p>
    <w:p w:rsidR="004A1DF5" w:rsidRDefault="004A1DF5">
      <w:pPr>
        <w:pStyle w:val="6"/>
      </w:pPr>
      <w:bookmarkStart w:id="1106" w:name="_Toc79236233"/>
      <w:r>
        <w:rPr>
          <w:rFonts w:hint="eastAsia"/>
        </w:rPr>
        <w:t>（三）操作步骤</w:t>
      </w:r>
      <w:bookmarkEnd w:id="1106"/>
    </w:p>
    <w:p w:rsidR="004A1DF5" w:rsidRDefault="004A1DF5">
      <w:pPr>
        <w:ind w:firstLineChars="200" w:firstLine="480"/>
        <w:rPr>
          <w:rFonts w:ascii="宋体" w:hAnsi="宋体"/>
        </w:rPr>
      </w:pPr>
      <w:r>
        <w:rPr>
          <w:rFonts w:ascii="宋体" w:hAnsi="宋体" w:hint="eastAsia"/>
        </w:rPr>
        <w:t>1、经办用户选择“系统导航”－“结算业务”－“银行本票”－“兑付本票”－“兑付本票经办修改”或在“业务代码”栏输入5621进入“兑付本票经办修改”界面。</w:t>
      </w:r>
    </w:p>
    <w:p w:rsidR="004A1DF5" w:rsidRDefault="004A1DF5">
      <w:pPr>
        <w:ind w:firstLineChars="200" w:firstLine="480"/>
        <w:rPr>
          <w:rFonts w:ascii="宋体" w:hAnsi="宋体"/>
        </w:rPr>
      </w:pPr>
      <w:r>
        <w:rPr>
          <w:rFonts w:ascii="宋体" w:hAnsi="宋体" w:hint="eastAsia"/>
        </w:rPr>
        <w:lastRenderedPageBreak/>
        <w:t>2、经办取消</w:t>
      </w:r>
    </w:p>
    <w:p w:rsidR="004A1DF5" w:rsidRDefault="004A1DF5">
      <w:pPr>
        <w:ind w:firstLineChars="200" w:firstLine="480"/>
        <w:rPr>
          <w:rFonts w:ascii="宋体" w:hAnsi="宋体"/>
        </w:rPr>
      </w:pPr>
      <w:r>
        <w:rPr>
          <w:rFonts w:ascii="宋体" w:hAnsi="宋体" w:hint="eastAsia"/>
        </w:rPr>
        <w:t>（1）在“兑付本票经办修改”界面中，查询到“待复核”或“待授权”的本票业务。</w:t>
      </w:r>
    </w:p>
    <w:p w:rsidR="004A1DF5" w:rsidRDefault="004A1DF5">
      <w:pPr>
        <w:ind w:firstLineChars="200" w:firstLine="480"/>
      </w:pPr>
      <w:r>
        <w:rPr>
          <w:rFonts w:hint="eastAsia"/>
        </w:rPr>
        <w:t>（</w:t>
      </w:r>
      <w:r>
        <w:rPr>
          <w:rFonts w:hint="eastAsia"/>
        </w:rPr>
        <w:t>2</w:t>
      </w:r>
      <w:r>
        <w:rPr>
          <w:rFonts w:hint="eastAsia"/>
        </w:rPr>
        <w:t>）选择“经办取消”，核对要素无误后，选择“确定”。</w:t>
      </w:r>
    </w:p>
    <w:p w:rsidR="004A1DF5" w:rsidRDefault="004A1DF5">
      <w:pPr>
        <w:ind w:firstLineChars="200" w:firstLine="480"/>
      </w:pPr>
      <w:r>
        <w:rPr>
          <w:rFonts w:hint="eastAsia"/>
        </w:rPr>
        <w:t>3</w:t>
      </w:r>
      <w:r>
        <w:rPr>
          <w:rFonts w:hint="eastAsia"/>
        </w:rPr>
        <w:t>、经办修改</w:t>
      </w:r>
    </w:p>
    <w:p w:rsidR="004A1DF5" w:rsidRDefault="004A1DF5">
      <w:pPr>
        <w:ind w:firstLineChars="200" w:firstLine="480"/>
      </w:pPr>
      <w:r>
        <w:rPr>
          <w:rFonts w:ascii="宋体" w:hAnsi="宋体" w:hint="eastAsia"/>
        </w:rPr>
        <w:t>（1）在“兑付本票经办修改”界面中，查询到“待复核”或“待授权”的本票业务。</w:t>
      </w:r>
    </w:p>
    <w:p w:rsidR="004A1DF5" w:rsidRDefault="004A1DF5">
      <w:pPr>
        <w:ind w:firstLineChars="200" w:firstLine="480"/>
      </w:pPr>
      <w:r>
        <w:rPr>
          <w:rFonts w:hint="eastAsia"/>
        </w:rPr>
        <w:t>（</w:t>
      </w:r>
      <w:r>
        <w:rPr>
          <w:rFonts w:hint="eastAsia"/>
        </w:rPr>
        <w:t>2</w:t>
      </w:r>
      <w:r>
        <w:rPr>
          <w:rFonts w:hint="eastAsia"/>
        </w:rPr>
        <w:t>）选择“经办修改”，根据界面提示进行修改后，选择“确定”。</w:t>
      </w:r>
    </w:p>
    <w:p w:rsidR="004A1DF5" w:rsidRDefault="004A1DF5" w:rsidP="0004090F">
      <w:pPr>
        <w:pStyle w:val="5"/>
      </w:pPr>
      <w:bookmarkStart w:id="1107" w:name="_Toc79236234"/>
      <w:r>
        <w:rPr>
          <w:rFonts w:hint="eastAsia"/>
        </w:rPr>
        <w:t>十六、兑付本票复核取消（业务代码</w:t>
      </w:r>
      <w:r>
        <w:rPr>
          <w:rFonts w:hint="eastAsia"/>
        </w:rPr>
        <w:t>5622</w:t>
      </w:r>
      <w:r>
        <w:rPr>
          <w:rFonts w:hint="eastAsia"/>
        </w:rPr>
        <w:t>）</w:t>
      </w:r>
      <w:bookmarkEnd w:id="1107"/>
    </w:p>
    <w:p w:rsidR="004A1DF5" w:rsidRDefault="004A1DF5">
      <w:pPr>
        <w:pStyle w:val="6"/>
      </w:pPr>
      <w:bookmarkStart w:id="1108" w:name="_Toc79236235"/>
      <w:r>
        <w:rPr>
          <w:rFonts w:hint="eastAsia"/>
        </w:rPr>
        <w:t>（一）功能介绍</w:t>
      </w:r>
      <w:bookmarkEnd w:id="1108"/>
    </w:p>
    <w:p w:rsidR="004A1DF5" w:rsidRDefault="004A1DF5">
      <w:pPr>
        <w:pStyle w:val="a5"/>
        <w:ind w:firstLine="480"/>
      </w:pPr>
      <w:r>
        <w:rPr>
          <w:rFonts w:hint="eastAsia"/>
        </w:rPr>
        <w:t>本功能是对已进行兑付本票复核操作但是不处于兑付完成状态的本票业务取消复核的操作。</w:t>
      </w:r>
    </w:p>
    <w:p w:rsidR="004A1DF5" w:rsidRDefault="004A1DF5">
      <w:pPr>
        <w:pStyle w:val="6"/>
      </w:pPr>
      <w:bookmarkStart w:id="1109" w:name="_Toc79236239"/>
      <w:r>
        <w:rPr>
          <w:rFonts w:hint="eastAsia"/>
        </w:rPr>
        <w:t>（二）操作要点</w:t>
      </w:r>
      <w:bookmarkEnd w:id="1109"/>
    </w:p>
    <w:p w:rsidR="004A1DF5" w:rsidRDefault="004A1DF5">
      <w:pPr>
        <w:ind w:firstLineChars="200" w:firstLine="480"/>
        <w:rPr>
          <w:szCs w:val="18"/>
        </w:rPr>
      </w:pPr>
      <w:r>
        <w:rPr>
          <w:rFonts w:hint="eastAsia"/>
          <w:szCs w:val="18"/>
        </w:rPr>
        <w:t>1</w:t>
      </w:r>
      <w:r>
        <w:rPr>
          <w:rFonts w:hint="eastAsia"/>
          <w:szCs w:val="18"/>
        </w:rPr>
        <w:t>、该操作在兑付本票复核处理完毕（且需授权），授权处理前操作</w:t>
      </w:r>
    </w:p>
    <w:p w:rsidR="004A1DF5" w:rsidRDefault="004A1DF5">
      <w:pPr>
        <w:ind w:firstLineChars="200" w:firstLine="480"/>
      </w:pPr>
      <w:r>
        <w:rPr>
          <w:rFonts w:hint="eastAsia"/>
          <w:szCs w:val="18"/>
        </w:rPr>
        <w:t>2</w:t>
      </w:r>
      <w:r>
        <w:rPr>
          <w:rFonts w:hint="eastAsia"/>
          <w:szCs w:val="18"/>
        </w:rPr>
        <w:t>、</w:t>
      </w:r>
      <w:r>
        <w:rPr>
          <w:rFonts w:hint="eastAsia"/>
        </w:rPr>
        <w:t>可通过录入相应条件查询或直接查询全部兑付本票待授权交易</w:t>
      </w:r>
    </w:p>
    <w:p w:rsidR="004A1DF5" w:rsidRDefault="004A1DF5">
      <w:pPr>
        <w:pStyle w:val="6"/>
      </w:pPr>
      <w:bookmarkStart w:id="1110" w:name="_Toc79236240"/>
      <w:r>
        <w:rPr>
          <w:rFonts w:hint="eastAsia"/>
        </w:rPr>
        <w:t>（三）操作步骤</w:t>
      </w:r>
      <w:bookmarkEnd w:id="1110"/>
    </w:p>
    <w:p w:rsidR="004A1DF5" w:rsidRDefault="004A1DF5">
      <w:pPr>
        <w:ind w:firstLineChars="200" w:firstLine="480"/>
        <w:rPr>
          <w:rFonts w:ascii="宋体" w:hAnsi="宋体"/>
        </w:rPr>
      </w:pPr>
      <w:r>
        <w:rPr>
          <w:rFonts w:ascii="宋体" w:hAnsi="宋体" w:hint="eastAsia"/>
        </w:rPr>
        <w:t>1、复核用户选择“系统导航”－“结算业务”－“银行本票”－“兑付本票”－“兑付本票复核取消”或在“业务代码”栏输入5622进入“兑付本票复核取消”界面。</w:t>
      </w:r>
    </w:p>
    <w:p w:rsidR="004A1DF5" w:rsidRDefault="004A1DF5">
      <w:pPr>
        <w:ind w:firstLineChars="200" w:firstLine="480"/>
        <w:rPr>
          <w:rFonts w:ascii="宋体" w:hAnsi="宋体"/>
        </w:rPr>
      </w:pPr>
      <w:r>
        <w:rPr>
          <w:rFonts w:ascii="宋体" w:hAnsi="宋体" w:hint="eastAsia"/>
        </w:rPr>
        <w:t>2、在“兑付本票复核取消”界面中，查询到“待授权”的本票业务。</w:t>
      </w:r>
    </w:p>
    <w:p w:rsidR="004A1DF5" w:rsidRDefault="004A1DF5">
      <w:pPr>
        <w:ind w:firstLineChars="200" w:firstLine="480"/>
      </w:pPr>
      <w:r>
        <w:rPr>
          <w:rFonts w:hint="eastAsia"/>
        </w:rPr>
        <w:t>3</w:t>
      </w:r>
      <w:r>
        <w:rPr>
          <w:rFonts w:hint="eastAsia"/>
        </w:rPr>
        <w:t>、选择“复核取消”，核对界面要素，确认进行取消后，选择“确定”。</w:t>
      </w:r>
    </w:p>
    <w:p w:rsidR="004A1DF5" w:rsidRDefault="004A1DF5" w:rsidP="0004090F">
      <w:pPr>
        <w:pStyle w:val="5"/>
      </w:pPr>
      <w:bookmarkStart w:id="1111" w:name="_Toc79236241"/>
      <w:r>
        <w:rPr>
          <w:rFonts w:hint="eastAsia"/>
        </w:rPr>
        <w:t>十七、撤销本票兑付经办（业务代码</w:t>
      </w:r>
      <w:r>
        <w:rPr>
          <w:rFonts w:hint="eastAsia"/>
        </w:rPr>
        <w:t>5635</w:t>
      </w:r>
      <w:r>
        <w:rPr>
          <w:rFonts w:hint="eastAsia"/>
        </w:rPr>
        <w:t>）</w:t>
      </w:r>
      <w:bookmarkEnd w:id="1111"/>
    </w:p>
    <w:p w:rsidR="004A1DF5" w:rsidRDefault="004A1DF5">
      <w:pPr>
        <w:pStyle w:val="6"/>
      </w:pPr>
      <w:bookmarkStart w:id="1112" w:name="_Toc79236242"/>
      <w:r>
        <w:rPr>
          <w:rFonts w:hint="eastAsia"/>
        </w:rPr>
        <w:t>（一）功能介绍</w:t>
      </w:r>
      <w:bookmarkEnd w:id="1112"/>
    </w:p>
    <w:p w:rsidR="004A1DF5" w:rsidRDefault="004A1DF5">
      <w:pPr>
        <w:ind w:firstLineChars="200" w:firstLine="480"/>
      </w:pPr>
      <w:r>
        <w:rPr>
          <w:rFonts w:hint="eastAsia"/>
        </w:rPr>
        <w:t>本功能是对已兑付的本票业务进行取消兑付的操作。</w:t>
      </w:r>
    </w:p>
    <w:p w:rsidR="004A1DF5" w:rsidRDefault="004A1DF5">
      <w:pPr>
        <w:pStyle w:val="6"/>
      </w:pPr>
      <w:bookmarkStart w:id="1113" w:name="_Toc79236246"/>
      <w:r>
        <w:rPr>
          <w:rFonts w:hint="eastAsia"/>
        </w:rPr>
        <w:lastRenderedPageBreak/>
        <w:t>（二）操作要点</w:t>
      </w:r>
      <w:bookmarkEnd w:id="1113"/>
    </w:p>
    <w:p w:rsidR="004A1DF5" w:rsidRDefault="004A1DF5">
      <w:pPr>
        <w:ind w:firstLineChars="200" w:firstLine="480"/>
        <w:rPr>
          <w:szCs w:val="18"/>
        </w:rPr>
      </w:pPr>
      <w:r>
        <w:rPr>
          <w:rFonts w:hint="eastAsia"/>
          <w:szCs w:val="18"/>
        </w:rPr>
        <w:t>1</w:t>
      </w:r>
      <w:r>
        <w:rPr>
          <w:rFonts w:hint="eastAsia"/>
          <w:szCs w:val="18"/>
        </w:rPr>
        <w:t>、在兑付本票操作全部完成后（即已兑付状态下）处理。</w:t>
      </w:r>
    </w:p>
    <w:p w:rsidR="004A1DF5" w:rsidRDefault="004A1DF5">
      <w:pPr>
        <w:ind w:firstLineChars="200" w:firstLine="480"/>
      </w:pPr>
      <w:r>
        <w:rPr>
          <w:rFonts w:hint="eastAsia"/>
          <w:szCs w:val="18"/>
        </w:rPr>
        <w:t>2</w:t>
      </w:r>
      <w:r>
        <w:rPr>
          <w:rFonts w:hint="eastAsia"/>
          <w:szCs w:val="18"/>
        </w:rPr>
        <w:t>、</w:t>
      </w:r>
      <w:r>
        <w:rPr>
          <w:rFonts w:hint="eastAsia"/>
        </w:rPr>
        <w:t>可通过录入相应条件查询或直接查询全部已兑付交易，此时系统显示本票流程状态为“已兑付”。</w:t>
      </w:r>
    </w:p>
    <w:p w:rsidR="004A1DF5" w:rsidRDefault="004A1DF5">
      <w:pPr>
        <w:pStyle w:val="6"/>
      </w:pPr>
      <w:bookmarkStart w:id="1114" w:name="_Toc79236247"/>
      <w:r>
        <w:rPr>
          <w:rFonts w:hint="eastAsia"/>
        </w:rPr>
        <w:t>（三）操作步骤</w:t>
      </w:r>
      <w:bookmarkEnd w:id="1114"/>
    </w:p>
    <w:p w:rsidR="004A1DF5" w:rsidRDefault="004A1DF5">
      <w:pPr>
        <w:ind w:firstLineChars="200" w:firstLine="480"/>
        <w:rPr>
          <w:rFonts w:ascii="宋体" w:hAnsi="宋体"/>
        </w:rPr>
      </w:pPr>
      <w:r>
        <w:rPr>
          <w:rFonts w:ascii="宋体" w:hAnsi="宋体" w:hint="eastAsia"/>
        </w:rPr>
        <w:t>1、经办用户选择“系统导航”－“结算业务”－“银行本票”－“兑付本票”－“撤销本票兑付本票经办”或在“业务代码”栏输入5635进入“撤销本票兑付本票经办”界面。</w:t>
      </w:r>
    </w:p>
    <w:p w:rsidR="004A1DF5" w:rsidRDefault="004A1DF5">
      <w:pPr>
        <w:ind w:firstLineChars="200" w:firstLine="480"/>
        <w:rPr>
          <w:rFonts w:ascii="宋体" w:hAnsi="宋体"/>
        </w:rPr>
      </w:pPr>
      <w:r>
        <w:rPr>
          <w:rFonts w:ascii="宋体" w:hAnsi="宋体" w:hint="eastAsia"/>
        </w:rPr>
        <w:t>2、在“撤销本票兑付经办”界面，查询到处于“已兑付”状态的本票业务。</w:t>
      </w:r>
    </w:p>
    <w:p w:rsidR="004A1DF5" w:rsidRDefault="004A1DF5">
      <w:pPr>
        <w:ind w:firstLineChars="200" w:firstLine="480"/>
      </w:pPr>
      <w:r>
        <w:rPr>
          <w:rFonts w:hint="eastAsia"/>
        </w:rPr>
        <w:t>3</w:t>
      </w:r>
      <w:r>
        <w:rPr>
          <w:rFonts w:hint="eastAsia"/>
        </w:rPr>
        <w:t>、选择“经办”，核对界面要素，确认进行撤销后，选择“确定”。</w:t>
      </w:r>
    </w:p>
    <w:p w:rsidR="004A1DF5" w:rsidRDefault="004A1DF5" w:rsidP="0004090F">
      <w:pPr>
        <w:pStyle w:val="5"/>
      </w:pPr>
      <w:bookmarkStart w:id="1115" w:name="_Toc79236248"/>
      <w:r>
        <w:rPr>
          <w:rFonts w:hint="eastAsia"/>
        </w:rPr>
        <w:t>十八、撤销本票兑付授权（业务代码</w:t>
      </w:r>
      <w:r>
        <w:rPr>
          <w:rFonts w:hint="eastAsia"/>
        </w:rPr>
        <w:t>5637</w:t>
      </w:r>
      <w:r>
        <w:rPr>
          <w:rFonts w:hint="eastAsia"/>
        </w:rPr>
        <w:t>）</w:t>
      </w:r>
      <w:bookmarkEnd w:id="1115"/>
    </w:p>
    <w:p w:rsidR="004A1DF5" w:rsidRDefault="004A1DF5">
      <w:pPr>
        <w:pStyle w:val="6"/>
      </w:pPr>
      <w:bookmarkStart w:id="1116" w:name="_Toc79236249"/>
      <w:r>
        <w:rPr>
          <w:rFonts w:hint="eastAsia"/>
        </w:rPr>
        <w:t>（一）功能介绍</w:t>
      </w:r>
      <w:bookmarkEnd w:id="1116"/>
    </w:p>
    <w:p w:rsidR="004A1DF5" w:rsidRDefault="004A1DF5">
      <w:pPr>
        <w:ind w:firstLineChars="200" w:firstLine="480"/>
      </w:pPr>
      <w:r>
        <w:rPr>
          <w:rFonts w:hint="eastAsia"/>
        </w:rPr>
        <w:t>本功能是对已进行兑付撤销经办的本票业务进行授权的操作。</w:t>
      </w:r>
    </w:p>
    <w:p w:rsidR="004A1DF5" w:rsidRDefault="004A1DF5">
      <w:pPr>
        <w:pStyle w:val="6"/>
      </w:pPr>
      <w:bookmarkStart w:id="1117" w:name="_Toc79236253"/>
      <w:r>
        <w:rPr>
          <w:rFonts w:hint="eastAsia"/>
        </w:rPr>
        <w:t>（二）操作要点</w:t>
      </w:r>
      <w:bookmarkEnd w:id="1117"/>
    </w:p>
    <w:p w:rsidR="004A1DF5" w:rsidRDefault="004A1DF5">
      <w:pPr>
        <w:ind w:firstLineChars="200" w:firstLine="480"/>
        <w:rPr>
          <w:szCs w:val="18"/>
        </w:rPr>
      </w:pPr>
      <w:r>
        <w:rPr>
          <w:rFonts w:hint="eastAsia"/>
          <w:szCs w:val="18"/>
        </w:rPr>
        <w:t>1</w:t>
      </w:r>
      <w:r>
        <w:rPr>
          <w:rFonts w:hint="eastAsia"/>
          <w:szCs w:val="18"/>
        </w:rPr>
        <w:t>、</w:t>
      </w:r>
      <w:r>
        <w:rPr>
          <w:rFonts w:hint="eastAsia"/>
        </w:rPr>
        <w:t>可通过录入相应条件查询或直接查询全部撤销兑付本票待授权交易。</w:t>
      </w:r>
    </w:p>
    <w:p w:rsidR="004A1DF5" w:rsidRDefault="004A1DF5">
      <w:pPr>
        <w:ind w:firstLineChars="200" w:firstLine="480"/>
        <w:rPr>
          <w:szCs w:val="18"/>
        </w:rPr>
      </w:pPr>
      <w:r>
        <w:rPr>
          <w:rFonts w:hint="eastAsia"/>
          <w:szCs w:val="18"/>
        </w:rPr>
        <w:t>2</w:t>
      </w:r>
      <w:r>
        <w:rPr>
          <w:rFonts w:hint="eastAsia"/>
          <w:szCs w:val="18"/>
        </w:rPr>
        <w:t>、授权完成后，原兑付账务全部冲回。</w:t>
      </w:r>
    </w:p>
    <w:p w:rsidR="004A1DF5" w:rsidRDefault="004A1DF5">
      <w:pPr>
        <w:pStyle w:val="6"/>
      </w:pPr>
      <w:bookmarkStart w:id="1118" w:name="_Toc79236254"/>
      <w:r>
        <w:rPr>
          <w:rFonts w:hint="eastAsia"/>
        </w:rPr>
        <w:t>（三）操作步骤</w:t>
      </w:r>
      <w:bookmarkEnd w:id="1118"/>
    </w:p>
    <w:p w:rsidR="004A1DF5" w:rsidRDefault="004A1DF5">
      <w:pPr>
        <w:ind w:firstLineChars="200" w:firstLine="480"/>
        <w:rPr>
          <w:rFonts w:ascii="宋体" w:hAnsi="宋体"/>
        </w:rPr>
      </w:pPr>
      <w:r>
        <w:rPr>
          <w:rFonts w:ascii="宋体" w:hAnsi="宋体" w:hint="eastAsia"/>
        </w:rPr>
        <w:t>1、授权用户选择“系统导航”－“结算业务”－“银行本票”－“兑付本票”－“撤销本票兑付本票授权”或在“业务代码”栏输入5637进入“撤销本票兑付授权”界面。</w:t>
      </w:r>
    </w:p>
    <w:p w:rsidR="004A1DF5" w:rsidRDefault="004A1DF5">
      <w:pPr>
        <w:ind w:firstLineChars="200" w:firstLine="480"/>
        <w:rPr>
          <w:rFonts w:ascii="宋体" w:hAnsi="宋体"/>
        </w:rPr>
      </w:pPr>
      <w:r>
        <w:rPr>
          <w:rFonts w:ascii="宋体" w:hAnsi="宋体" w:hint="eastAsia"/>
        </w:rPr>
        <w:t>2、在“撤销本票兑付授权”界面中，查询到处于“撤销兑付本票待授权”状态的本票业务。</w:t>
      </w:r>
    </w:p>
    <w:p w:rsidR="004A1DF5" w:rsidRDefault="004A1DF5">
      <w:pPr>
        <w:ind w:firstLineChars="200" w:firstLine="480"/>
      </w:pPr>
      <w:r>
        <w:rPr>
          <w:rFonts w:hint="eastAsia"/>
        </w:rPr>
        <w:t>3</w:t>
      </w:r>
      <w:r>
        <w:rPr>
          <w:rFonts w:hint="eastAsia"/>
        </w:rPr>
        <w:t>、选择“授权”，核对界面要素无误后，选择“确定”。</w:t>
      </w:r>
    </w:p>
    <w:p w:rsidR="004A1DF5" w:rsidRDefault="004A1DF5" w:rsidP="0004090F">
      <w:pPr>
        <w:pStyle w:val="5"/>
      </w:pPr>
      <w:bookmarkStart w:id="1119" w:name="_Toc79236255"/>
      <w:r>
        <w:rPr>
          <w:rFonts w:hint="eastAsia"/>
        </w:rPr>
        <w:lastRenderedPageBreak/>
        <w:t>十九、撤销本票兑付经办取消（业务代码</w:t>
      </w:r>
      <w:r>
        <w:rPr>
          <w:rFonts w:hint="eastAsia"/>
        </w:rPr>
        <w:t>5631</w:t>
      </w:r>
      <w:r>
        <w:rPr>
          <w:rFonts w:hint="eastAsia"/>
        </w:rPr>
        <w:t>）</w:t>
      </w:r>
      <w:bookmarkEnd w:id="1119"/>
    </w:p>
    <w:p w:rsidR="004A1DF5" w:rsidRDefault="004A1DF5">
      <w:pPr>
        <w:pStyle w:val="6"/>
      </w:pPr>
      <w:bookmarkStart w:id="1120" w:name="_Toc79236256"/>
      <w:r>
        <w:rPr>
          <w:rFonts w:hint="eastAsia"/>
        </w:rPr>
        <w:t>（一）功能介绍</w:t>
      </w:r>
      <w:bookmarkEnd w:id="1120"/>
    </w:p>
    <w:p w:rsidR="004A1DF5" w:rsidRDefault="004A1DF5">
      <w:pPr>
        <w:ind w:firstLineChars="200" w:firstLine="480"/>
      </w:pPr>
      <w:r>
        <w:rPr>
          <w:rFonts w:hint="eastAsia"/>
        </w:rPr>
        <w:t>本功能是对已做过本票撤销兑付经办的本票业务进行取消的操作。</w:t>
      </w:r>
    </w:p>
    <w:p w:rsidR="004A1DF5" w:rsidRDefault="004A1DF5">
      <w:pPr>
        <w:pStyle w:val="6"/>
      </w:pPr>
      <w:bookmarkStart w:id="1121" w:name="_Toc79236260"/>
      <w:r>
        <w:rPr>
          <w:rFonts w:hint="eastAsia"/>
        </w:rPr>
        <w:t>（二）操作要点</w:t>
      </w:r>
      <w:bookmarkEnd w:id="1121"/>
    </w:p>
    <w:p w:rsidR="004A1DF5" w:rsidRDefault="004A1DF5">
      <w:pPr>
        <w:ind w:firstLineChars="200" w:firstLine="480"/>
        <w:rPr>
          <w:szCs w:val="18"/>
        </w:rPr>
      </w:pPr>
      <w:r>
        <w:rPr>
          <w:rFonts w:hint="eastAsia"/>
          <w:szCs w:val="18"/>
        </w:rPr>
        <w:t>1</w:t>
      </w:r>
      <w:r>
        <w:rPr>
          <w:rFonts w:hint="eastAsia"/>
          <w:szCs w:val="18"/>
        </w:rPr>
        <w:t>、在撤销本票兑付经办处理完成后，撤销本票兑付授权处理前操作。</w:t>
      </w:r>
    </w:p>
    <w:p w:rsidR="004A1DF5" w:rsidRDefault="004A1DF5">
      <w:pPr>
        <w:ind w:firstLineChars="200" w:firstLine="480"/>
      </w:pPr>
      <w:r>
        <w:rPr>
          <w:rFonts w:hint="eastAsia"/>
          <w:szCs w:val="18"/>
        </w:rPr>
        <w:t>2</w:t>
      </w:r>
      <w:r>
        <w:rPr>
          <w:rFonts w:hint="eastAsia"/>
          <w:szCs w:val="18"/>
        </w:rPr>
        <w:t>、</w:t>
      </w:r>
      <w:r>
        <w:rPr>
          <w:rFonts w:hint="eastAsia"/>
        </w:rPr>
        <w:t>可通过录入相应条件查询或直接查询全部撤销兑付待授权交易。</w:t>
      </w:r>
    </w:p>
    <w:p w:rsidR="004A1DF5" w:rsidRDefault="004A1DF5">
      <w:pPr>
        <w:pStyle w:val="6"/>
      </w:pPr>
      <w:bookmarkStart w:id="1122" w:name="_Toc79236261"/>
      <w:r>
        <w:rPr>
          <w:rFonts w:hint="eastAsia"/>
        </w:rPr>
        <w:t>（三）操作步骤</w:t>
      </w:r>
      <w:bookmarkEnd w:id="1122"/>
    </w:p>
    <w:p w:rsidR="004A1DF5" w:rsidRDefault="004A1DF5">
      <w:pPr>
        <w:ind w:firstLineChars="200" w:firstLine="480"/>
        <w:rPr>
          <w:rFonts w:ascii="宋体" w:hAnsi="宋体"/>
        </w:rPr>
      </w:pPr>
      <w:r>
        <w:rPr>
          <w:rFonts w:ascii="宋体" w:hAnsi="宋体" w:hint="eastAsia"/>
        </w:rPr>
        <w:t>1、经办用户选择“系统导航”－“结算业务”－“银行本票”－“本票兑付”－“撤销本票兑付经办取消”或在“业务代码”栏输入5631进入“撤销本票兑付经办取消”界面。</w:t>
      </w:r>
    </w:p>
    <w:p w:rsidR="004A1DF5" w:rsidRDefault="004A1DF5">
      <w:pPr>
        <w:ind w:firstLineChars="200" w:firstLine="480"/>
        <w:rPr>
          <w:rFonts w:ascii="宋体" w:hAnsi="宋体"/>
        </w:rPr>
      </w:pPr>
      <w:r>
        <w:rPr>
          <w:rFonts w:ascii="宋体" w:hAnsi="宋体" w:hint="eastAsia"/>
        </w:rPr>
        <w:t>2、在“撤销本票兑付经办取消”界面中，查询到“撤销兑付本票待授权”状态的本票业务。</w:t>
      </w:r>
    </w:p>
    <w:p w:rsidR="004A1DF5" w:rsidRDefault="004A1DF5">
      <w:pPr>
        <w:ind w:firstLineChars="200" w:firstLine="480"/>
      </w:pPr>
      <w:r>
        <w:rPr>
          <w:rFonts w:hint="eastAsia"/>
        </w:rPr>
        <w:t>3</w:t>
      </w:r>
      <w:r>
        <w:rPr>
          <w:rFonts w:hint="eastAsia"/>
        </w:rPr>
        <w:t>、选择“经办取消”，核对界面要素无误后，选择“确定”。</w:t>
      </w:r>
    </w:p>
    <w:p w:rsidR="004A1DF5" w:rsidRDefault="004A1DF5" w:rsidP="0004090F">
      <w:pPr>
        <w:pStyle w:val="5"/>
      </w:pPr>
      <w:bookmarkStart w:id="1123" w:name="_Toc79236262"/>
      <w:r>
        <w:rPr>
          <w:rFonts w:hint="eastAsia"/>
        </w:rPr>
        <w:t>二十、结清本票经办（业务代码</w:t>
      </w:r>
      <w:r>
        <w:rPr>
          <w:rFonts w:hint="eastAsia"/>
        </w:rPr>
        <w:t>5645</w:t>
      </w:r>
      <w:r>
        <w:rPr>
          <w:rFonts w:hint="eastAsia"/>
        </w:rPr>
        <w:t>）</w:t>
      </w:r>
      <w:bookmarkEnd w:id="1123"/>
    </w:p>
    <w:p w:rsidR="004A1DF5" w:rsidRDefault="004A1DF5">
      <w:pPr>
        <w:pStyle w:val="6"/>
      </w:pPr>
      <w:bookmarkStart w:id="1124" w:name="_Toc79236263"/>
      <w:r>
        <w:rPr>
          <w:rFonts w:hint="eastAsia"/>
        </w:rPr>
        <w:t>（一）功能介绍</w:t>
      </w:r>
      <w:bookmarkEnd w:id="1124"/>
    </w:p>
    <w:p w:rsidR="004A1DF5" w:rsidRDefault="004A1DF5">
      <w:pPr>
        <w:pStyle w:val="a5"/>
        <w:ind w:firstLine="480"/>
      </w:pPr>
      <w:r>
        <w:rPr>
          <w:rFonts w:hint="eastAsia"/>
        </w:rPr>
        <w:t>银行本票结清经办功能是指收到票据交换提入的系统外他行代理兑付的本行签发的本票时，经办录入银行本票相关业务要素结清本票的操作。</w:t>
      </w:r>
    </w:p>
    <w:p w:rsidR="004A1DF5" w:rsidRDefault="004A1DF5">
      <w:pPr>
        <w:pStyle w:val="6"/>
      </w:pPr>
      <w:bookmarkStart w:id="1125" w:name="_Toc79236266"/>
      <w:r>
        <w:rPr>
          <w:rFonts w:hint="eastAsia"/>
        </w:rPr>
        <w:t>（二）界面</w:t>
      </w:r>
      <w:bookmarkEnd w:id="1125"/>
    </w:p>
    <w:p w:rsidR="004A1DF5" w:rsidRDefault="0004090F">
      <w:pPr>
        <w:jc w:val="center"/>
        <w:rPr>
          <w:rFonts w:ascii="宋体" w:hAnsi="宋体"/>
        </w:rPr>
      </w:pPr>
      <w:r>
        <w:rPr>
          <w:rFonts w:ascii="宋体" w:hAnsi="宋体"/>
          <w:noProof/>
        </w:rPr>
        <w:lastRenderedPageBreak/>
        <w:drawing>
          <wp:anchor distT="0" distB="0" distL="114300" distR="114300" simplePos="0" relativeHeight="251826688" behindDoc="0" locked="0" layoutInCell="1" allowOverlap="1">
            <wp:simplePos x="0" y="0"/>
            <wp:positionH relativeFrom="column">
              <wp:posOffset>0</wp:posOffset>
            </wp:positionH>
            <wp:positionV relativeFrom="paragraph">
              <wp:posOffset>0</wp:posOffset>
            </wp:positionV>
            <wp:extent cx="5267960" cy="2840990"/>
            <wp:effectExtent l="19050" t="0" r="8890" b="0"/>
            <wp:wrapTopAndBottom/>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pic:cNvPicPr>
                      <a:picLocks noChangeAspect="1" noChangeArrowheads="1"/>
                    </pic:cNvPicPr>
                  </pic:nvPicPr>
                  <pic:blipFill>
                    <a:blip r:embed="rId355" cstate="print"/>
                    <a:srcRect/>
                    <a:stretch>
                      <a:fillRect/>
                    </a:stretch>
                  </pic:blipFill>
                  <pic:spPr bwMode="auto">
                    <a:xfrm>
                      <a:off x="0" y="0"/>
                      <a:ext cx="5267960" cy="2840990"/>
                    </a:xfrm>
                    <a:prstGeom prst="rect">
                      <a:avLst/>
                    </a:prstGeom>
                    <a:noFill/>
                    <a:ln w="9525">
                      <a:noFill/>
                      <a:miter lim="800000"/>
                      <a:headEnd/>
                      <a:tailEnd/>
                    </a:ln>
                  </pic:spPr>
                </pic:pic>
              </a:graphicData>
            </a:graphic>
          </wp:anchor>
        </w:drawing>
      </w:r>
      <w:r w:rsidR="004A1DF5">
        <w:rPr>
          <w:rFonts w:ascii="宋体" w:hAnsi="宋体" w:hint="eastAsia"/>
        </w:rPr>
        <w:t>图9.11</w:t>
      </w:r>
    </w:p>
    <w:p w:rsidR="004A1DF5" w:rsidRDefault="004A1DF5">
      <w:pPr>
        <w:pStyle w:val="6"/>
      </w:pPr>
      <w:bookmarkStart w:id="1126" w:name="_Toc79236267"/>
      <w:r>
        <w:rPr>
          <w:rFonts w:hint="eastAsia"/>
        </w:rPr>
        <w:t>（三）操作要点</w:t>
      </w:r>
      <w:bookmarkEnd w:id="1126"/>
    </w:p>
    <w:p w:rsidR="004A1DF5" w:rsidRDefault="004A1DF5">
      <w:pPr>
        <w:ind w:firstLineChars="200" w:firstLine="480"/>
        <w:rPr>
          <w:szCs w:val="18"/>
        </w:rPr>
      </w:pPr>
      <w:r>
        <w:rPr>
          <w:rFonts w:hint="eastAsia"/>
          <w:szCs w:val="18"/>
        </w:rPr>
        <w:t>1</w:t>
      </w:r>
      <w:r>
        <w:rPr>
          <w:rFonts w:hint="eastAsia"/>
          <w:szCs w:val="18"/>
        </w:rPr>
        <w:t>、用于处理同城系统外他行兑付了本网点签发的本票后，通过提回，</w:t>
      </w:r>
      <w:r>
        <w:rPr>
          <w:rFonts w:hint="eastAsia"/>
        </w:rPr>
        <w:t>在提回清分渠道中选择</w:t>
      </w:r>
      <w:r>
        <w:rPr>
          <w:rFonts w:hint="eastAsia"/>
          <w:szCs w:val="18"/>
        </w:rPr>
        <w:t>银行本票，</w:t>
      </w:r>
      <w:r>
        <w:rPr>
          <w:rFonts w:hint="eastAsia"/>
        </w:rPr>
        <w:t>系统生成</w:t>
      </w:r>
      <w:r>
        <w:rPr>
          <w:rFonts w:hint="eastAsia"/>
          <w:szCs w:val="18"/>
        </w:rPr>
        <w:t>挂账单（</w:t>
      </w:r>
      <w:r>
        <w:rPr>
          <w:rFonts w:hint="eastAsia"/>
          <w:szCs w:val="18"/>
        </w:rPr>
        <w:t>10390007</w:t>
      </w:r>
      <w:r>
        <w:rPr>
          <w:rFonts w:hint="eastAsia"/>
          <w:szCs w:val="18"/>
        </w:rPr>
        <w:t>），</w:t>
      </w:r>
      <w:r>
        <w:rPr>
          <w:rFonts w:hint="eastAsia"/>
        </w:rPr>
        <w:t>打印挂账单，到银行本票系统中进行结清处理（即落地处理），即同时销挂账单及</w:t>
      </w:r>
      <w:r>
        <w:rPr>
          <w:rFonts w:hint="eastAsia"/>
          <w:szCs w:val="18"/>
        </w:rPr>
        <w:t>本网点相应的</w:t>
      </w:r>
      <w:r>
        <w:rPr>
          <w:rFonts w:hint="eastAsia"/>
          <w:szCs w:val="18"/>
        </w:rPr>
        <w:t>20520001</w:t>
      </w:r>
      <w:r>
        <w:rPr>
          <w:rFonts w:hint="eastAsia"/>
          <w:szCs w:val="18"/>
        </w:rPr>
        <w:t>。</w:t>
      </w:r>
    </w:p>
    <w:p w:rsidR="004A1DF5" w:rsidRDefault="004A1DF5">
      <w:pPr>
        <w:ind w:firstLineChars="200" w:firstLine="480"/>
        <w:rPr>
          <w:szCs w:val="18"/>
        </w:rPr>
      </w:pPr>
      <w:r>
        <w:rPr>
          <w:rFonts w:hint="eastAsia"/>
          <w:szCs w:val="18"/>
        </w:rPr>
        <w:t>2</w:t>
      </w:r>
      <w:r>
        <w:rPr>
          <w:rFonts w:hint="eastAsia"/>
          <w:szCs w:val="18"/>
        </w:rPr>
        <w:t>、在“结清”界面（图</w:t>
      </w:r>
      <w:r>
        <w:rPr>
          <w:rFonts w:ascii="宋体" w:hAnsi="宋体" w:hint="eastAsia"/>
          <w:szCs w:val="18"/>
        </w:rPr>
        <w:t>9.11</w:t>
      </w:r>
      <w:r>
        <w:rPr>
          <w:rFonts w:hint="eastAsia"/>
          <w:szCs w:val="18"/>
        </w:rPr>
        <w:t>）中处理，持票人名称、持票人开户行行号、持票人开户行名称、挂账单号为必输项。</w:t>
      </w:r>
    </w:p>
    <w:p w:rsidR="004A1DF5" w:rsidRDefault="004A1DF5">
      <w:pPr>
        <w:ind w:firstLineChars="200" w:firstLine="480"/>
        <w:rPr>
          <w:szCs w:val="18"/>
        </w:rPr>
      </w:pPr>
      <w:r>
        <w:rPr>
          <w:rFonts w:hint="eastAsia"/>
          <w:szCs w:val="18"/>
        </w:rPr>
        <w:t>3</w:t>
      </w:r>
      <w:r>
        <w:rPr>
          <w:rFonts w:hint="eastAsia"/>
          <w:szCs w:val="18"/>
        </w:rPr>
        <w:t>、背书人信息提供录入背书转让人信息的功能。</w:t>
      </w:r>
    </w:p>
    <w:p w:rsidR="004A1DF5" w:rsidRDefault="004A1DF5">
      <w:pPr>
        <w:pStyle w:val="6"/>
      </w:pPr>
      <w:bookmarkStart w:id="1127" w:name="_Toc79236268"/>
      <w:r>
        <w:rPr>
          <w:rFonts w:hint="eastAsia"/>
        </w:rPr>
        <w:t>（四）操作步骤</w:t>
      </w:r>
      <w:bookmarkEnd w:id="1127"/>
    </w:p>
    <w:p w:rsidR="004A1DF5" w:rsidRDefault="004A1DF5">
      <w:pPr>
        <w:ind w:firstLineChars="200" w:firstLine="480"/>
        <w:rPr>
          <w:rFonts w:ascii="宋体" w:hAnsi="宋体"/>
        </w:rPr>
      </w:pPr>
      <w:r>
        <w:rPr>
          <w:rFonts w:ascii="宋体" w:hAnsi="宋体" w:hint="eastAsia"/>
        </w:rPr>
        <w:t>1、经办用户选择“系统导航”－“结算业务”－“银行本票”－“本票结清”－“结清本票经办”或在“业务代码”栏输入5645进入“结清本票经办”界面。</w:t>
      </w:r>
    </w:p>
    <w:p w:rsidR="004A1DF5" w:rsidRDefault="004A1DF5">
      <w:pPr>
        <w:ind w:firstLineChars="200" w:firstLine="480"/>
      </w:pPr>
      <w:r>
        <w:rPr>
          <w:rFonts w:ascii="宋体" w:hAnsi="宋体" w:hint="eastAsia"/>
        </w:rPr>
        <w:t>2、根据“结清本票经办”界面提示输入相关要素，查询到待兑付状态的本票业务。</w:t>
      </w:r>
    </w:p>
    <w:p w:rsidR="004A1DF5" w:rsidRDefault="004A1DF5">
      <w:pPr>
        <w:ind w:firstLineChars="200" w:firstLine="480"/>
      </w:pPr>
      <w:r>
        <w:rPr>
          <w:rFonts w:hint="eastAsia"/>
        </w:rPr>
        <w:t>3</w:t>
      </w:r>
      <w:r>
        <w:rPr>
          <w:rFonts w:hint="eastAsia"/>
        </w:rPr>
        <w:t>、选择“经办”，进入图</w:t>
      </w:r>
      <w:r>
        <w:rPr>
          <w:rFonts w:ascii="宋体" w:hAnsi="宋体" w:hint="eastAsia"/>
        </w:rPr>
        <w:t>9.11</w:t>
      </w:r>
      <w:r>
        <w:rPr>
          <w:rFonts w:hint="eastAsia"/>
        </w:rPr>
        <w:t>所示界面。</w:t>
      </w:r>
    </w:p>
    <w:p w:rsidR="004A1DF5" w:rsidRDefault="004A1DF5">
      <w:pPr>
        <w:ind w:firstLineChars="200" w:firstLine="480"/>
      </w:pPr>
      <w:r>
        <w:rPr>
          <w:rFonts w:hint="eastAsia"/>
        </w:rPr>
        <w:t>4</w:t>
      </w:r>
      <w:r>
        <w:rPr>
          <w:rFonts w:hint="eastAsia"/>
        </w:rPr>
        <w:t>、根据界面提示输入要素，确认无误后选择“确定”。</w:t>
      </w:r>
    </w:p>
    <w:p w:rsidR="004A1DF5" w:rsidRDefault="004A1DF5" w:rsidP="0004090F">
      <w:pPr>
        <w:pStyle w:val="5"/>
      </w:pPr>
      <w:bookmarkStart w:id="1128" w:name="_Toc79236269"/>
      <w:r>
        <w:rPr>
          <w:rFonts w:hint="eastAsia"/>
        </w:rPr>
        <w:lastRenderedPageBreak/>
        <w:t>二十一、结清本票复核（业务代码</w:t>
      </w:r>
      <w:r>
        <w:rPr>
          <w:rFonts w:hint="eastAsia"/>
        </w:rPr>
        <w:t>5646</w:t>
      </w:r>
      <w:r>
        <w:rPr>
          <w:rFonts w:hint="eastAsia"/>
        </w:rPr>
        <w:t>）</w:t>
      </w:r>
      <w:bookmarkEnd w:id="1128"/>
    </w:p>
    <w:p w:rsidR="004A1DF5" w:rsidRDefault="004A1DF5">
      <w:pPr>
        <w:pStyle w:val="6"/>
      </w:pPr>
      <w:bookmarkStart w:id="1129" w:name="_Toc79236270"/>
      <w:r>
        <w:rPr>
          <w:rFonts w:hint="eastAsia"/>
        </w:rPr>
        <w:t>（一）功能介绍</w:t>
      </w:r>
      <w:bookmarkEnd w:id="1129"/>
    </w:p>
    <w:p w:rsidR="004A1DF5" w:rsidRDefault="004A1DF5">
      <w:pPr>
        <w:ind w:firstLineChars="200" w:firstLine="480"/>
      </w:pPr>
      <w:r>
        <w:rPr>
          <w:rFonts w:hint="eastAsia"/>
        </w:rPr>
        <w:t>本功能用于复核员核对结清经办员录入要素是否正确，并根据复核的结果将待结清的银行本票退回经办取消或者提交授权或结清生效的操作。</w:t>
      </w:r>
    </w:p>
    <w:p w:rsidR="004A1DF5" w:rsidRDefault="004A1DF5">
      <w:pPr>
        <w:pStyle w:val="6"/>
      </w:pPr>
      <w:bookmarkStart w:id="1130" w:name="_Toc79236274"/>
      <w:r>
        <w:rPr>
          <w:rFonts w:hint="eastAsia"/>
        </w:rPr>
        <w:t>（二）操作要点</w:t>
      </w:r>
      <w:bookmarkEnd w:id="1130"/>
    </w:p>
    <w:p w:rsidR="004A1DF5" w:rsidRDefault="004A1DF5">
      <w:pPr>
        <w:ind w:firstLineChars="200" w:firstLine="480"/>
      </w:pPr>
      <w:r>
        <w:rPr>
          <w:rFonts w:hint="eastAsia"/>
        </w:rPr>
        <w:t>1</w:t>
      </w:r>
      <w:r>
        <w:rPr>
          <w:rFonts w:hint="eastAsia"/>
        </w:rPr>
        <w:t>、必须录入相应条件查询到某笔结清本票待复核交易。</w:t>
      </w:r>
    </w:p>
    <w:p w:rsidR="004A1DF5" w:rsidRDefault="004A1DF5">
      <w:pPr>
        <w:pStyle w:val="6"/>
      </w:pPr>
      <w:bookmarkStart w:id="1131" w:name="_Toc79236275"/>
      <w:r>
        <w:rPr>
          <w:rFonts w:hint="eastAsia"/>
        </w:rPr>
        <w:t>（三）操作步骤</w:t>
      </w:r>
      <w:bookmarkEnd w:id="1131"/>
    </w:p>
    <w:p w:rsidR="004A1DF5" w:rsidRDefault="004A1DF5">
      <w:pPr>
        <w:ind w:firstLineChars="200" w:firstLine="480"/>
        <w:rPr>
          <w:rFonts w:ascii="宋体" w:hAnsi="宋体"/>
        </w:rPr>
      </w:pPr>
      <w:r>
        <w:rPr>
          <w:rFonts w:ascii="宋体" w:hAnsi="宋体" w:hint="eastAsia"/>
        </w:rPr>
        <w:t>1、复核用户选择“系统导航”－“结算业务”－“银行本票”－“本票结清”－“结清本票复核”或在“业务代码”栏输入5646进入“结清本票复核”界面。</w:t>
      </w:r>
    </w:p>
    <w:p w:rsidR="004A1DF5" w:rsidRDefault="004A1DF5">
      <w:pPr>
        <w:ind w:firstLineChars="200" w:firstLine="480"/>
        <w:rPr>
          <w:rFonts w:ascii="宋体" w:hAnsi="宋体"/>
        </w:rPr>
      </w:pPr>
      <w:r>
        <w:rPr>
          <w:rFonts w:ascii="宋体" w:hAnsi="宋体" w:hint="eastAsia"/>
        </w:rPr>
        <w:t>2、在“结清本票复核”界面中，查询到“待复核”状态的本票业务。</w:t>
      </w:r>
    </w:p>
    <w:p w:rsidR="004A1DF5" w:rsidRDefault="004A1DF5">
      <w:pPr>
        <w:ind w:firstLineChars="200" w:firstLine="480"/>
      </w:pPr>
      <w:r>
        <w:rPr>
          <w:rFonts w:hint="eastAsia"/>
        </w:rPr>
        <w:t>3</w:t>
      </w:r>
      <w:r>
        <w:rPr>
          <w:rFonts w:hint="eastAsia"/>
        </w:rPr>
        <w:t>、选择“复核”，进入“结清复核”界面。</w:t>
      </w:r>
    </w:p>
    <w:p w:rsidR="004A1DF5" w:rsidRDefault="004A1DF5">
      <w:pPr>
        <w:ind w:firstLineChars="200" w:firstLine="480"/>
      </w:pPr>
      <w:r>
        <w:rPr>
          <w:rFonts w:hint="eastAsia"/>
        </w:rPr>
        <w:t>4</w:t>
      </w:r>
      <w:r>
        <w:rPr>
          <w:rFonts w:hint="eastAsia"/>
        </w:rPr>
        <w:t>、核对明细界面要素，确认无误后选择“确定”。</w:t>
      </w:r>
    </w:p>
    <w:p w:rsidR="004A1DF5" w:rsidRDefault="004A1DF5" w:rsidP="0004090F">
      <w:pPr>
        <w:pStyle w:val="5"/>
      </w:pPr>
      <w:bookmarkStart w:id="1132" w:name="_Toc79236276"/>
      <w:r>
        <w:rPr>
          <w:rFonts w:hint="eastAsia"/>
        </w:rPr>
        <w:t>二十二、结清本票授权（业务代码</w:t>
      </w:r>
      <w:r>
        <w:rPr>
          <w:rFonts w:hint="eastAsia"/>
        </w:rPr>
        <w:t>5647</w:t>
      </w:r>
      <w:r>
        <w:rPr>
          <w:rFonts w:hint="eastAsia"/>
        </w:rPr>
        <w:t>）</w:t>
      </w:r>
      <w:bookmarkEnd w:id="1132"/>
    </w:p>
    <w:p w:rsidR="004A1DF5" w:rsidRDefault="004A1DF5">
      <w:pPr>
        <w:pStyle w:val="6"/>
      </w:pPr>
      <w:bookmarkStart w:id="1133" w:name="_Toc79236277"/>
      <w:r>
        <w:rPr>
          <w:rFonts w:hint="eastAsia"/>
        </w:rPr>
        <w:t>（一）功能介绍</w:t>
      </w:r>
      <w:bookmarkEnd w:id="1133"/>
    </w:p>
    <w:p w:rsidR="004A1DF5" w:rsidRDefault="004A1DF5">
      <w:pPr>
        <w:ind w:firstLineChars="200" w:firstLine="480"/>
      </w:pPr>
      <w:r>
        <w:rPr>
          <w:rFonts w:hint="eastAsia"/>
        </w:rPr>
        <w:t>本功能用于授权用户对复核提交的待结清银行本票进行审核授权，根据审核的结果同意授权或退回复核的操作。</w:t>
      </w:r>
    </w:p>
    <w:p w:rsidR="004A1DF5" w:rsidRDefault="004A1DF5">
      <w:pPr>
        <w:pStyle w:val="6"/>
      </w:pPr>
      <w:bookmarkStart w:id="1134" w:name="_Toc79236281"/>
      <w:r>
        <w:rPr>
          <w:rFonts w:hint="eastAsia"/>
        </w:rPr>
        <w:t>（二）操作要点</w:t>
      </w:r>
      <w:bookmarkEnd w:id="1134"/>
    </w:p>
    <w:p w:rsidR="004A1DF5" w:rsidRDefault="004A1DF5">
      <w:pPr>
        <w:ind w:firstLineChars="200" w:firstLine="480"/>
      </w:pPr>
      <w:r>
        <w:rPr>
          <w:rFonts w:hint="eastAsia"/>
        </w:rPr>
        <w:t>1</w:t>
      </w:r>
      <w:r>
        <w:rPr>
          <w:rFonts w:hint="eastAsia"/>
        </w:rPr>
        <w:t>、可通过录入相应条件查询或直接查询全部结清本票待授权交易。</w:t>
      </w:r>
    </w:p>
    <w:p w:rsidR="004A1DF5" w:rsidRDefault="004A1DF5">
      <w:pPr>
        <w:pStyle w:val="6"/>
      </w:pPr>
      <w:bookmarkStart w:id="1135" w:name="_Toc79236282"/>
      <w:r>
        <w:rPr>
          <w:rFonts w:hint="eastAsia"/>
        </w:rPr>
        <w:t>（三）操作步骤</w:t>
      </w:r>
      <w:bookmarkEnd w:id="1135"/>
    </w:p>
    <w:p w:rsidR="004A1DF5" w:rsidRDefault="004A1DF5">
      <w:pPr>
        <w:ind w:firstLineChars="200" w:firstLine="480"/>
        <w:rPr>
          <w:rFonts w:ascii="宋体" w:hAnsi="宋体"/>
        </w:rPr>
      </w:pPr>
      <w:r>
        <w:rPr>
          <w:rFonts w:ascii="宋体" w:hAnsi="宋体" w:hint="eastAsia"/>
        </w:rPr>
        <w:t>1、授权用户选择“系统导航”－“结算业务”－“银行本票”－“本票结清”－“结清本票授权”或在“业务代码”栏输入5647进入“结清本票授权”界面。</w:t>
      </w:r>
    </w:p>
    <w:p w:rsidR="004A1DF5" w:rsidRDefault="004A1DF5">
      <w:pPr>
        <w:ind w:firstLineChars="200" w:firstLine="480"/>
      </w:pPr>
      <w:r>
        <w:rPr>
          <w:rFonts w:ascii="宋体" w:hAnsi="宋体" w:hint="eastAsia"/>
        </w:rPr>
        <w:t>2、在“结清本票授权”界面中，查询到“待授权”状态的本票业务。</w:t>
      </w:r>
    </w:p>
    <w:p w:rsidR="004A1DF5" w:rsidRDefault="004A1DF5">
      <w:pPr>
        <w:ind w:firstLineChars="200" w:firstLine="480"/>
      </w:pPr>
      <w:r>
        <w:rPr>
          <w:rFonts w:hint="eastAsia"/>
        </w:rPr>
        <w:t>3</w:t>
      </w:r>
      <w:r>
        <w:rPr>
          <w:rFonts w:hint="eastAsia"/>
        </w:rPr>
        <w:t>、选择“授权”，进入“结清本票授权明细”界面。</w:t>
      </w:r>
    </w:p>
    <w:p w:rsidR="004A1DF5" w:rsidRDefault="004A1DF5">
      <w:pPr>
        <w:ind w:firstLineChars="200" w:firstLine="480"/>
      </w:pPr>
      <w:r>
        <w:rPr>
          <w:rFonts w:hint="eastAsia"/>
        </w:rPr>
        <w:lastRenderedPageBreak/>
        <w:t>4</w:t>
      </w:r>
      <w:r>
        <w:rPr>
          <w:rFonts w:hint="eastAsia"/>
        </w:rPr>
        <w:t>、核对界面中显示的各项要素，确认无误后选择“确定”。</w:t>
      </w:r>
    </w:p>
    <w:p w:rsidR="004A1DF5" w:rsidRDefault="004A1DF5" w:rsidP="0004090F">
      <w:pPr>
        <w:pStyle w:val="5"/>
      </w:pPr>
      <w:bookmarkStart w:id="1136" w:name="_Toc79236283"/>
      <w:r>
        <w:rPr>
          <w:rFonts w:hint="eastAsia"/>
        </w:rPr>
        <w:t>二十三、结清本票经办取消（业务代码</w:t>
      </w:r>
      <w:r>
        <w:rPr>
          <w:rFonts w:hint="eastAsia"/>
        </w:rPr>
        <w:t>5641</w:t>
      </w:r>
      <w:r>
        <w:rPr>
          <w:rFonts w:hint="eastAsia"/>
        </w:rPr>
        <w:t>）</w:t>
      </w:r>
      <w:bookmarkEnd w:id="1136"/>
    </w:p>
    <w:p w:rsidR="004A1DF5" w:rsidRDefault="004A1DF5">
      <w:pPr>
        <w:pStyle w:val="6"/>
      </w:pPr>
      <w:bookmarkStart w:id="1137" w:name="_Toc79236284"/>
      <w:r>
        <w:rPr>
          <w:rFonts w:hint="eastAsia"/>
        </w:rPr>
        <w:t>（一）功能介绍</w:t>
      </w:r>
      <w:bookmarkEnd w:id="1137"/>
    </w:p>
    <w:p w:rsidR="004A1DF5" w:rsidRDefault="004A1DF5">
      <w:pPr>
        <w:ind w:firstLineChars="200" w:firstLine="480"/>
      </w:pPr>
      <w:r>
        <w:rPr>
          <w:rFonts w:hint="eastAsia"/>
        </w:rPr>
        <w:t>本功能是对已进行结清经办操作的本票业务进行取消的操作。</w:t>
      </w:r>
    </w:p>
    <w:p w:rsidR="004A1DF5" w:rsidRDefault="004A1DF5">
      <w:pPr>
        <w:pStyle w:val="6"/>
      </w:pPr>
      <w:bookmarkStart w:id="1138" w:name="_Toc79236288"/>
      <w:r>
        <w:rPr>
          <w:rFonts w:hint="eastAsia"/>
        </w:rPr>
        <w:t>（二）操作要点</w:t>
      </w:r>
      <w:bookmarkEnd w:id="1138"/>
    </w:p>
    <w:p w:rsidR="004A1DF5" w:rsidRDefault="004A1DF5">
      <w:pPr>
        <w:ind w:firstLineChars="200" w:firstLine="480"/>
        <w:rPr>
          <w:szCs w:val="18"/>
        </w:rPr>
      </w:pPr>
      <w:r>
        <w:rPr>
          <w:rFonts w:hint="eastAsia"/>
          <w:szCs w:val="18"/>
        </w:rPr>
        <w:t>1</w:t>
      </w:r>
      <w:r>
        <w:rPr>
          <w:rFonts w:hint="eastAsia"/>
          <w:szCs w:val="18"/>
        </w:rPr>
        <w:t>、该操作在结清本票经办完成后，复核处理前操作</w:t>
      </w:r>
    </w:p>
    <w:p w:rsidR="004A1DF5" w:rsidRDefault="004A1DF5">
      <w:pPr>
        <w:ind w:firstLineChars="200" w:firstLine="480"/>
        <w:rPr>
          <w:szCs w:val="18"/>
        </w:rPr>
      </w:pPr>
      <w:r>
        <w:rPr>
          <w:rFonts w:hint="eastAsia"/>
          <w:szCs w:val="18"/>
        </w:rPr>
        <w:t>2</w:t>
      </w:r>
      <w:r>
        <w:rPr>
          <w:rFonts w:hint="eastAsia"/>
          <w:szCs w:val="18"/>
        </w:rPr>
        <w:t>、该操作只能取消，不能修改。</w:t>
      </w:r>
    </w:p>
    <w:p w:rsidR="004A1DF5" w:rsidRDefault="004A1DF5">
      <w:pPr>
        <w:pStyle w:val="6"/>
      </w:pPr>
      <w:bookmarkStart w:id="1139" w:name="_Toc79236289"/>
      <w:r>
        <w:rPr>
          <w:rFonts w:hint="eastAsia"/>
        </w:rPr>
        <w:t>（三）操作步骤</w:t>
      </w:r>
      <w:bookmarkEnd w:id="1139"/>
    </w:p>
    <w:p w:rsidR="004A1DF5" w:rsidRDefault="004A1DF5">
      <w:pPr>
        <w:ind w:firstLineChars="200" w:firstLine="480"/>
        <w:rPr>
          <w:rFonts w:ascii="宋体" w:hAnsi="宋体"/>
        </w:rPr>
      </w:pPr>
      <w:r>
        <w:rPr>
          <w:rFonts w:ascii="宋体" w:hAnsi="宋体" w:hint="eastAsia"/>
        </w:rPr>
        <w:t>1、经办用户选择“系统导航”－“结算业务”－“银行本票”－“本票结清”－“结清本票经办取消”或在“业务代码”栏输入5641进入“结清本票经办取消”界面。</w:t>
      </w:r>
    </w:p>
    <w:p w:rsidR="004A1DF5" w:rsidRDefault="004A1DF5">
      <w:pPr>
        <w:ind w:firstLineChars="200" w:firstLine="480"/>
        <w:rPr>
          <w:rFonts w:ascii="宋体" w:hAnsi="宋体"/>
        </w:rPr>
      </w:pPr>
      <w:r>
        <w:rPr>
          <w:rFonts w:ascii="宋体" w:hAnsi="宋体" w:hint="eastAsia"/>
        </w:rPr>
        <w:t>2、在“结清本票经办取消”界面中，查询到“结清本票待复核”状态的本票业务。</w:t>
      </w:r>
    </w:p>
    <w:p w:rsidR="004A1DF5" w:rsidRDefault="004A1DF5">
      <w:pPr>
        <w:ind w:firstLineChars="200" w:firstLine="480"/>
      </w:pPr>
      <w:r>
        <w:rPr>
          <w:rFonts w:hint="eastAsia"/>
        </w:rPr>
        <w:t>3</w:t>
      </w:r>
      <w:r>
        <w:rPr>
          <w:rFonts w:hint="eastAsia"/>
        </w:rPr>
        <w:t>、选择“经办取消”，进入“结清本票明细”界面。</w:t>
      </w:r>
    </w:p>
    <w:p w:rsidR="004A1DF5" w:rsidRDefault="004A1DF5">
      <w:pPr>
        <w:ind w:firstLineChars="200" w:firstLine="480"/>
      </w:pPr>
      <w:r>
        <w:rPr>
          <w:rFonts w:hint="eastAsia"/>
        </w:rPr>
        <w:t>4</w:t>
      </w:r>
      <w:r>
        <w:rPr>
          <w:rFonts w:hint="eastAsia"/>
        </w:rPr>
        <w:t>、核对界面显示的各项要素，确认无误后选择“确定”。</w:t>
      </w:r>
    </w:p>
    <w:p w:rsidR="004A1DF5" w:rsidRDefault="004A1DF5" w:rsidP="0004090F">
      <w:pPr>
        <w:pStyle w:val="5"/>
      </w:pPr>
      <w:bookmarkStart w:id="1140" w:name="_Toc79236290"/>
      <w:r>
        <w:rPr>
          <w:rFonts w:hint="eastAsia"/>
        </w:rPr>
        <w:t>二十四、结清本票复核取消（业务代码</w:t>
      </w:r>
      <w:r>
        <w:rPr>
          <w:rFonts w:hint="eastAsia"/>
        </w:rPr>
        <w:t>5642</w:t>
      </w:r>
      <w:r>
        <w:rPr>
          <w:rFonts w:hint="eastAsia"/>
        </w:rPr>
        <w:t>）</w:t>
      </w:r>
      <w:bookmarkEnd w:id="1140"/>
    </w:p>
    <w:p w:rsidR="004A1DF5" w:rsidRDefault="004A1DF5">
      <w:pPr>
        <w:pStyle w:val="6"/>
      </w:pPr>
      <w:bookmarkStart w:id="1141" w:name="_Toc79236291"/>
      <w:r>
        <w:rPr>
          <w:rFonts w:hint="eastAsia"/>
        </w:rPr>
        <w:t>（一）功能介绍</w:t>
      </w:r>
      <w:bookmarkEnd w:id="1141"/>
    </w:p>
    <w:p w:rsidR="004A1DF5" w:rsidRDefault="004A1DF5">
      <w:pPr>
        <w:ind w:firstLineChars="200" w:firstLine="480"/>
      </w:pPr>
      <w:r>
        <w:rPr>
          <w:rFonts w:hint="eastAsia"/>
        </w:rPr>
        <w:t>本功能是对已进行结清本票复核的本票业务进行取消确认的操作。</w:t>
      </w:r>
    </w:p>
    <w:p w:rsidR="004A1DF5" w:rsidRDefault="004A1DF5">
      <w:pPr>
        <w:pStyle w:val="6"/>
      </w:pPr>
      <w:bookmarkStart w:id="1142" w:name="_Toc79236295"/>
      <w:r>
        <w:rPr>
          <w:rFonts w:hint="eastAsia"/>
        </w:rPr>
        <w:t>（二）操作要点</w:t>
      </w:r>
      <w:bookmarkEnd w:id="1142"/>
    </w:p>
    <w:p w:rsidR="004A1DF5" w:rsidRDefault="004A1DF5">
      <w:pPr>
        <w:ind w:firstLineChars="200" w:firstLine="480"/>
      </w:pPr>
      <w:r>
        <w:rPr>
          <w:rFonts w:hint="eastAsia"/>
          <w:szCs w:val="18"/>
        </w:rPr>
        <w:t>1</w:t>
      </w:r>
      <w:r>
        <w:rPr>
          <w:rFonts w:hint="eastAsia"/>
          <w:szCs w:val="18"/>
        </w:rPr>
        <w:t>、该操作在复核（且需授权）完成后，授权处理前操作。</w:t>
      </w:r>
    </w:p>
    <w:p w:rsidR="004A1DF5" w:rsidRDefault="004A1DF5">
      <w:pPr>
        <w:pStyle w:val="6"/>
      </w:pPr>
      <w:bookmarkStart w:id="1143" w:name="_Toc79236296"/>
      <w:r>
        <w:rPr>
          <w:rFonts w:hint="eastAsia"/>
        </w:rPr>
        <w:t>（三）操作步骤</w:t>
      </w:r>
      <w:bookmarkEnd w:id="1143"/>
    </w:p>
    <w:p w:rsidR="004A1DF5" w:rsidRDefault="004A1DF5">
      <w:pPr>
        <w:ind w:firstLineChars="200" w:firstLine="480"/>
        <w:rPr>
          <w:rFonts w:ascii="宋体" w:hAnsi="宋体"/>
        </w:rPr>
      </w:pPr>
      <w:r>
        <w:rPr>
          <w:rFonts w:ascii="宋体" w:hAnsi="宋体" w:hint="eastAsia"/>
        </w:rPr>
        <w:t>1、复核用户选择“系统导航”－“结算业务”－“银行本票”－“本票结清”－“结清本票复核取消”或在“业务代码”栏输入5642进入“结清本票复核取消”界面。</w:t>
      </w:r>
    </w:p>
    <w:p w:rsidR="004A1DF5" w:rsidRDefault="004A1DF5">
      <w:pPr>
        <w:ind w:firstLineChars="200" w:firstLine="480"/>
      </w:pPr>
      <w:r>
        <w:rPr>
          <w:rFonts w:ascii="宋体" w:hAnsi="宋体" w:hint="eastAsia"/>
        </w:rPr>
        <w:lastRenderedPageBreak/>
        <w:t>2、在“结清本票复核取消”界面中，查询到“待授权”状态的本票业务。</w:t>
      </w:r>
    </w:p>
    <w:p w:rsidR="004A1DF5" w:rsidRDefault="004A1DF5">
      <w:pPr>
        <w:ind w:firstLineChars="200" w:firstLine="480"/>
      </w:pPr>
      <w:r>
        <w:rPr>
          <w:rFonts w:hint="eastAsia"/>
        </w:rPr>
        <w:t>3</w:t>
      </w:r>
      <w:r>
        <w:rPr>
          <w:rFonts w:hint="eastAsia"/>
        </w:rPr>
        <w:t>、选择“复核取消”，进入“结清本票明细”界面。</w:t>
      </w:r>
    </w:p>
    <w:p w:rsidR="004A1DF5" w:rsidRDefault="004A1DF5">
      <w:pPr>
        <w:ind w:firstLineChars="200" w:firstLine="480"/>
      </w:pPr>
      <w:r>
        <w:rPr>
          <w:rFonts w:hint="eastAsia"/>
        </w:rPr>
        <w:t>4</w:t>
      </w:r>
      <w:r>
        <w:rPr>
          <w:rFonts w:hint="eastAsia"/>
        </w:rPr>
        <w:t>、核对界面提示的要素，确认无误后选择“确定”。</w:t>
      </w:r>
    </w:p>
    <w:p w:rsidR="004A1DF5" w:rsidRDefault="004A1DF5" w:rsidP="0004090F">
      <w:pPr>
        <w:pStyle w:val="5"/>
      </w:pPr>
      <w:bookmarkStart w:id="1144" w:name="_Toc79236297"/>
      <w:r>
        <w:rPr>
          <w:rFonts w:hint="eastAsia"/>
        </w:rPr>
        <w:t>二十五、撤销本票结清经办（业务代码</w:t>
      </w:r>
      <w:r>
        <w:rPr>
          <w:rFonts w:hint="eastAsia"/>
        </w:rPr>
        <w:t>5655</w:t>
      </w:r>
      <w:r>
        <w:rPr>
          <w:rFonts w:hint="eastAsia"/>
        </w:rPr>
        <w:t>）</w:t>
      </w:r>
      <w:bookmarkEnd w:id="1144"/>
    </w:p>
    <w:p w:rsidR="004A1DF5" w:rsidRDefault="004A1DF5">
      <w:pPr>
        <w:pStyle w:val="6"/>
      </w:pPr>
      <w:bookmarkStart w:id="1145" w:name="_Toc79236298"/>
      <w:r>
        <w:rPr>
          <w:rFonts w:hint="eastAsia"/>
        </w:rPr>
        <w:t>（一）功能介绍</w:t>
      </w:r>
      <w:bookmarkEnd w:id="1145"/>
    </w:p>
    <w:p w:rsidR="004A1DF5" w:rsidRDefault="004A1DF5">
      <w:pPr>
        <w:ind w:firstLineChars="200" w:firstLine="480"/>
      </w:pPr>
      <w:r>
        <w:rPr>
          <w:rFonts w:hint="eastAsia"/>
        </w:rPr>
        <w:t>本功能是对已完成结清本票操作的业务进行撤销的操作。</w:t>
      </w:r>
    </w:p>
    <w:p w:rsidR="004A1DF5" w:rsidRDefault="004A1DF5">
      <w:pPr>
        <w:pStyle w:val="6"/>
      </w:pPr>
      <w:bookmarkStart w:id="1146" w:name="_Toc79236302"/>
      <w:r>
        <w:rPr>
          <w:rFonts w:hint="eastAsia"/>
        </w:rPr>
        <w:t>（二）操作要点</w:t>
      </w:r>
      <w:bookmarkEnd w:id="1146"/>
    </w:p>
    <w:p w:rsidR="004A1DF5" w:rsidRDefault="004A1DF5">
      <w:pPr>
        <w:ind w:firstLineChars="200" w:firstLine="480"/>
        <w:rPr>
          <w:szCs w:val="18"/>
        </w:rPr>
      </w:pPr>
      <w:r>
        <w:rPr>
          <w:rFonts w:hint="eastAsia"/>
          <w:szCs w:val="18"/>
        </w:rPr>
        <w:t>1</w:t>
      </w:r>
      <w:r>
        <w:rPr>
          <w:rFonts w:hint="eastAsia"/>
          <w:szCs w:val="18"/>
        </w:rPr>
        <w:t>、在结清本票操作全部完成后（即已结清状态下）处理。</w:t>
      </w:r>
    </w:p>
    <w:p w:rsidR="004A1DF5" w:rsidRDefault="004A1DF5">
      <w:pPr>
        <w:ind w:firstLineChars="200" w:firstLine="480"/>
      </w:pPr>
      <w:r>
        <w:rPr>
          <w:rFonts w:hint="eastAsia"/>
          <w:szCs w:val="18"/>
        </w:rPr>
        <w:t>2</w:t>
      </w:r>
      <w:r>
        <w:rPr>
          <w:rFonts w:hint="eastAsia"/>
          <w:szCs w:val="18"/>
        </w:rPr>
        <w:t>、</w:t>
      </w:r>
      <w:r>
        <w:rPr>
          <w:rFonts w:hint="eastAsia"/>
        </w:rPr>
        <w:t>可通过录入相应条件查询或直接查询全部已结清交易，此时系统显示交易流程状态为“已结清”。</w:t>
      </w:r>
    </w:p>
    <w:p w:rsidR="004A1DF5" w:rsidRDefault="004A1DF5">
      <w:pPr>
        <w:pStyle w:val="6"/>
      </w:pPr>
      <w:bookmarkStart w:id="1147" w:name="_Toc79236303"/>
      <w:r>
        <w:rPr>
          <w:rFonts w:hint="eastAsia"/>
        </w:rPr>
        <w:t>（三）操作步骤</w:t>
      </w:r>
      <w:bookmarkEnd w:id="1147"/>
    </w:p>
    <w:p w:rsidR="004A1DF5" w:rsidRDefault="004A1DF5">
      <w:pPr>
        <w:ind w:firstLineChars="200" w:firstLine="480"/>
        <w:rPr>
          <w:rFonts w:ascii="宋体" w:hAnsi="宋体"/>
        </w:rPr>
      </w:pPr>
      <w:r>
        <w:rPr>
          <w:rFonts w:ascii="宋体" w:hAnsi="宋体" w:hint="eastAsia"/>
        </w:rPr>
        <w:t>1、经办用户选择“系统导航”－“结算业务”－“银行本票”－“本票结清”－“撤销本票结清经办”或在“业务代码”栏输入5655进入“撤销本票结清经办”界面。</w:t>
      </w:r>
    </w:p>
    <w:p w:rsidR="004A1DF5" w:rsidRDefault="004A1DF5">
      <w:pPr>
        <w:ind w:firstLineChars="200" w:firstLine="480"/>
        <w:rPr>
          <w:rFonts w:ascii="宋体" w:hAnsi="宋体"/>
        </w:rPr>
      </w:pPr>
      <w:r>
        <w:rPr>
          <w:rFonts w:ascii="宋体" w:hAnsi="宋体" w:hint="eastAsia"/>
        </w:rPr>
        <w:t>2、在“撤销本票结清经办”界面中，查询到“已结清”状态的本票业务。</w:t>
      </w:r>
    </w:p>
    <w:p w:rsidR="004A1DF5" w:rsidRDefault="004A1DF5">
      <w:pPr>
        <w:ind w:firstLineChars="200" w:firstLine="480"/>
      </w:pPr>
      <w:r>
        <w:rPr>
          <w:rFonts w:hint="eastAsia"/>
        </w:rPr>
        <w:t>3</w:t>
      </w:r>
      <w:r>
        <w:rPr>
          <w:rFonts w:hint="eastAsia"/>
        </w:rPr>
        <w:t>、选择“经办”，进入“撤销结清经办明细”界面。</w:t>
      </w:r>
    </w:p>
    <w:p w:rsidR="004A1DF5" w:rsidRDefault="004A1DF5">
      <w:pPr>
        <w:ind w:firstLineChars="200" w:firstLine="480"/>
      </w:pPr>
      <w:r>
        <w:rPr>
          <w:rFonts w:hint="eastAsia"/>
        </w:rPr>
        <w:t>4</w:t>
      </w:r>
      <w:r>
        <w:rPr>
          <w:rFonts w:hint="eastAsia"/>
        </w:rPr>
        <w:t>、核对界面提示的要素，确认无误后选择“确定”。</w:t>
      </w:r>
    </w:p>
    <w:p w:rsidR="004A1DF5" w:rsidRDefault="004A1DF5" w:rsidP="0004090F">
      <w:pPr>
        <w:pStyle w:val="5"/>
      </w:pPr>
      <w:bookmarkStart w:id="1148" w:name="_Toc79236304"/>
      <w:r>
        <w:rPr>
          <w:rFonts w:hint="eastAsia"/>
        </w:rPr>
        <w:t>二十六、撤销本票结清授权（业务代码</w:t>
      </w:r>
      <w:r>
        <w:rPr>
          <w:rFonts w:hint="eastAsia"/>
        </w:rPr>
        <w:t>5657</w:t>
      </w:r>
      <w:r>
        <w:rPr>
          <w:rFonts w:hint="eastAsia"/>
        </w:rPr>
        <w:t>）</w:t>
      </w:r>
      <w:bookmarkEnd w:id="1148"/>
    </w:p>
    <w:p w:rsidR="004A1DF5" w:rsidRDefault="004A1DF5">
      <w:pPr>
        <w:pStyle w:val="6"/>
      </w:pPr>
      <w:bookmarkStart w:id="1149" w:name="_Toc79236305"/>
      <w:r>
        <w:rPr>
          <w:rFonts w:hint="eastAsia"/>
        </w:rPr>
        <w:t>（一）功能介绍</w:t>
      </w:r>
      <w:bookmarkEnd w:id="1149"/>
    </w:p>
    <w:p w:rsidR="004A1DF5" w:rsidRDefault="004A1DF5">
      <w:pPr>
        <w:ind w:firstLineChars="200" w:firstLine="480"/>
      </w:pPr>
      <w:r>
        <w:rPr>
          <w:rFonts w:hint="eastAsia"/>
        </w:rPr>
        <w:t>本功能是对进行过撤销本票结清经办操作的本票业务进行授权的操作。</w:t>
      </w:r>
    </w:p>
    <w:p w:rsidR="004A1DF5" w:rsidRDefault="004A1DF5">
      <w:pPr>
        <w:pStyle w:val="6"/>
      </w:pPr>
      <w:bookmarkStart w:id="1150" w:name="_Toc79236309"/>
      <w:r>
        <w:rPr>
          <w:rFonts w:hint="eastAsia"/>
        </w:rPr>
        <w:t>（二）操作要点</w:t>
      </w:r>
      <w:bookmarkEnd w:id="1150"/>
    </w:p>
    <w:p w:rsidR="004A1DF5" w:rsidRDefault="004A1DF5">
      <w:pPr>
        <w:ind w:firstLineChars="200" w:firstLine="480"/>
        <w:rPr>
          <w:szCs w:val="18"/>
        </w:rPr>
      </w:pPr>
      <w:r>
        <w:rPr>
          <w:rFonts w:hint="eastAsia"/>
          <w:szCs w:val="18"/>
        </w:rPr>
        <w:t>1</w:t>
      </w:r>
      <w:r>
        <w:rPr>
          <w:rFonts w:hint="eastAsia"/>
          <w:szCs w:val="18"/>
        </w:rPr>
        <w:t>、</w:t>
      </w:r>
      <w:r>
        <w:rPr>
          <w:rFonts w:hint="eastAsia"/>
        </w:rPr>
        <w:t>可通过录入相应条件查询或直接查询全部撤销结清待授权交易。</w:t>
      </w:r>
    </w:p>
    <w:p w:rsidR="004A1DF5" w:rsidRDefault="004A1DF5">
      <w:pPr>
        <w:ind w:firstLineChars="200" w:firstLine="480"/>
        <w:rPr>
          <w:szCs w:val="18"/>
        </w:rPr>
      </w:pPr>
      <w:r>
        <w:rPr>
          <w:rFonts w:hint="eastAsia"/>
          <w:szCs w:val="18"/>
        </w:rPr>
        <w:t>2</w:t>
      </w:r>
      <w:r>
        <w:rPr>
          <w:rFonts w:hint="eastAsia"/>
          <w:szCs w:val="18"/>
        </w:rPr>
        <w:t>、授权完成后，原结清账务全部冲回。</w:t>
      </w:r>
    </w:p>
    <w:p w:rsidR="004A1DF5" w:rsidRDefault="004A1DF5">
      <w:pPr>
        <w:pStyle w:val="6"/>
      </w:pPr>
      <w:bookmarkStart w:id="1151" w:name="_Toc79236310"/>
      <w:r>
        <w:rPr>
          <w:rFonts w:hint="eastAsia"/>
        </w:rPr>
        <w:lastRenderedPageBreak/>
        <w:t>（三）操作步骤</w:t>
      </w:r>
      <w:bookmarkEnd w:id="1151"/>
    </w:p>
    <w:p w:rsidR="004A1DF5" w:rsidRDefault="004A1DF5">
      <w:pPr>
        <w:ind w:firstLineChars="200" w:firstLine="480"/>
        <w:rPr>
          <w:rFonts w:ascii="宋体" w:hAnsi="宋体"/>
        </w:rPr>
      </w:pPr>
      <w:r>
        <w:rPr>
          <w:rFonts w:ascii="宋体" w:hAnsi="宋体" w:hint="eastAsia"/>
        </w:rPr>
        <w:t>1、授权用户选择“系统导航”－“结算业务”－“银行本票”－“本票结清”－“撤销本票结清授权”或在“业务代码”栏输入5657进入“撤销本票结清授权”界面。</w:t>
      </w:r>
    </w:p>
    <w:p w:rsidR="004A1DF5" w:rsidRDefault="004A1DF5">
      <w:pPr>
        <w:ind w:firstLineChars="200" w:firstLine="480"/>
      </w:pPr>
      <w:r>
        <w:rPr>
          <w:rFonts w:ascii="宋体" w:hAnsi="宋体" w:hint="eastAsia"/>
        </w:rPr>
        <w:t>2、在“撤销本票结清授权”界面中，查询到“待授权”状态的本票业务。</w:t>
      </w:r>
    </w:p>
    <w:p w:rsidR="004A1DF5" w:rsidRDefault="004A1DF5">
      <w:pPr>
        <w:ind w:firstLineChars="200" w:firstLine="480"/>
      </w:pPr>
      <w:r>
        <w:rPr>
          <w:rFonts w:hint="eastAsia"/>
        </w:rPr>
        <w:t>3</w:t>
      </w:r>
      <w:r>
        <w:rPr>
          <w:rFonts w:hint="eastAsia"/>
        </w:rPr>
        <w:t>、选择“授权”，进入“撤销结清授权明细”界面。</w:t>
      </w:r>
    </w:p>
    <w:p w:rsidR="004A1DF5" w:rsidRDefault="004A1DF5">
      <w:pPr>
        <w:ind w:firstLineChars="200" w:firstLine="480"/>
      </w:pPr>
      <w:r>
        <w:rPr>
          <w:rFonts w:hint="eastAsia"/>
        </w:rPr>
        <w:t>4</w:t>
      </w:r>
      <w:r>
        <w:rPr>
          <w:rFonts w:hint="eastAsia"/>
        </w:rPr>
        <w:t>、核对界面提示的要素，确认撤销后选择“确定”。</w:t>
      </w:r>
    </w:p>
    <w:p w:rsidR="004A1DF5" w:rsidRDefault="004A1DF5" w:rsidP="0004090F">
      <w:pPr>
        <w:pStyle w:val="5"/>
      </w:pPr>
      <w:bookmarkStart w:id="1152" w:name="_Toc79236311"/>
      <w:r>
        <w:rPr>
          <w:rFonts w:hint="eastAsia"/>
        </w:rPr>
        <w:t>二十七、撤销本票结清经办取消（业务代码</w:t>
      </w:r>
      <w:r>
        <w:rPr>
          <w:rFonts w:hint="eastAsia"/>
        </w:rPr>
        <w:t>5651</w:t>
      </w:r>
      <w:r>
        <w:rPr>
          <w:rFonts w:hint="eastAsia"/>
        </w:rPr>
        <w:t>）</w:t>
      </w:r>
      <w:bookmarkEnd w:id="1152"/>
    </w:p>
    <w:p w:rsidR="004A1DF5" w:rsidRDefault="004A1DF5">
      <w:pPr>
        <w:pStyle w:val="6"/>
      </w:pPr>
      <w:bookmarkStart w:id="1153" w:name="_Toc79236312"/>
      <w:r>
        <w:rPr>
          <w:rFonts w:hint="eastAsia"/>
        </w:rPr>
        <w:t>（一）功能介绍</w:t>
      </w:r>
      <w:bookmarkEnd w:id="1153"/>
    </w:p>
    <w:p w:rsidR="004A1DF5" w:rsidRDefault="004A1DF5">
      <w:pPr>
        <w:ind w:firstLineChars="200" w:firstLine="480"/>
      </w:pPr>
      <w:r>
        <w:rPr>
          <w:rFonts w:hint="eastAsia"/>
        </w:rPr>
        <w:t>本功能是对进行撤销本票结清经办操作的本票业务进行取消的操作。</w:t>
      </w:r>
    </w:p>
    <w:p w:rsidR="004A1DF5" w:rsidRDefault="004A1DF5">
      <w:pPr>
        <w:pStyle w:val="6"/>
      </w:pPr>
      <w:bookmarkStart w:id="1154" w:name="_Toc79236316"/>
      <w:r>
        <w:rPr>
          <w:rFonts w:hint="eastAsia"/>
        </w:rPr>
        <w:t>（二）操作要点</w:t>
      </w:r>
      <w:bookmarkEnd w:id="1154"/>
    </w:p>
    <w:p w:rsidR="004A1DF5" w:rsidRDefault="004A1DF5">
      <w:pPr>
        <w:ind w:firstLineChars="200" w:firstLine="480"/>
        <w:rPr>
          <w:szCs w:val="18"/>
        </w:rPr>
      </w:pPr>
      <w:r>
        <w:rPr>
          <w:rFonts w:hint="eastAsia"/>
          <w:szCs w:val="18"/>
        </w:rPr>
        <w:t>1</w:t>
      </w:r>
      <w:r>
        <w:rPr>
          <w:rFonts w:hint="eastAsia"/>
          <w:szCs w:val="18"/>
        </w:rPr>
        <w:t>、在撤销本票结清经办处理完成后，撤销本票结清授权处理前操作。</w:t>
      </w:r>
    </w:p>
    <w:p w:rsidR="004A1DF5" w:rsidRDefault="004A1DF5">
      <w:pPr>
        <w:ind w:firstLineChars="200" w:firstLine="480"/>
      </w:pPr>
      <w:r>
        <w:rPr>
          <w:rFonts w:hint="eastAsia"/>
          <w:szCs w:val="18"/>
        </w:rPr>
        <w:t>2</w:t>
      </w:r>
      <w:r>
        <w:rPr>
          <w:rFonts w:hint="eastAsia"/>
          <w:szCs w:val="18"/>
        </w:rPr>
        <w:t>、</w:t>
      </w:r>
      <w:r>
        <w:rPr>
          <w:rFonts w:hint="eastAsia"/>
        </w:rPr>
        <w:t>可通过录入相应条件查询或直接查询全部撤销结清待授权交易。</w:t>
      </w:r>
    </w:p>
    <w:p w:rsidR="004A1DF5" w:rsidRDefault="004A1DF5">
      <w:pPr>
        <w:pStyle w:val="6"/>
      </w:pPr>
      <w:bookmarkStart w:id="1155" w:name="_Toc79236317"/>
      <w:r>
        <w:rPr>
          <w:rFonts w:hint="eastAsia"/>
        </w:rPr>
        <w:t>（三）操作步骤</w:t>
      </w:r>
      <w:bookmarkEnd w:id="1155"/>
    </w:p>
    <w:p w:rsidR="004A1DF5" w:rsidRDefault="004A1DF5">
      <w:pPr>
        <w:ind w:firstLineChars="200" w:firstLine="480"/>
        <w:rPr>
          <w:rFonts w:ascii="宋体" w:hAnsi="宋体"/>
        </w:rPr>
      </w:pPr>
      <w:r>
        <w:rPr>
          <w:rFonts w:ascii="宋体" w:hAnsi="宋体" w:hint="eastAsia"/>
        </w:rPr>
        <w:t>1、经办用户选择“系统导航”－“结算业务”－“银行本票”－“本票结清”－“撤销本票结清经办取消”或在“业务代码”栏输入5651进入“撤销本票结清经办取消”界面。</w:t>
      </w:r>
    </w:p>
    <w:p w:rsidR="004A1DF5" w:rsidRDefault="004A1DF5">
      <w:pPr>
        <w:ind w:firstLineChars="200" w:firstLine="480"/>
        <w:rPr>
          <w:rFonts w:ascii="宋体" w:hAnsi="宋体"/>
        </w:rPr>
      </w:pPr>
      <w:r>
        <w:rPr>
          <w:rFonts w:ascii="宋体" w:hAnsi="宋体" w:hint="eastAsia"/>
        </w:rPr>
        <w:t>2、在“撤销本票结清经办取消”界面中，查询到“撤销本票结清待授权”状态的本票业务。</w:t>
      </w:r>
    </w:p>
    <w:p w:rsidR="004A1DF5" w:rsidRDefault="004A1DF5">
      <w:pPr>
        <w:ind w:firstLineChars="200" w:firstLine="480"/>
      </w:pPr>
      <w:r>
        <w:rPr>
          <w:rFonts w:hint="eastAsia"/>
        </w:rPr>
        <w:t>3</w:t>
      </w:r>
      <w:r>
        <w:rPr>
          <w:rFonts w:hint="eastAsia"/>
        </w:rPr>
        <w:t>、选择“经办取消”，进入“撤销结清经办明细”界面。</w:t>
      </w:r>
    </w:p>
    <w:p w:rsidR="004A1DF5" w:rsidRDefault="004A1DF5">
      <w:pPr>
        <w:ind w:firstLineChars="200" w:firstLine="480"/>
      </w:pPr>
      <w:r>
        <w:rPr>
          <w:rFonts w:hint="eastAsia"/>
        </w:rPr>
        <w:t>4</w:t>
      </w:r>
      <w:r>
        <w:rPr>
          <w:rFonts w:hint="eastAsia"/>
        </w:rPr>
        <w:t>、核对“撤销结清经办明细”界面提示的要素，确认无误后选择“确定”。</w:t>
      </w:r>
    </w:p>
    <w:p w:rsidR="004A1DF5" w:rsidRDefault="004A1DF5" w:rsidP="0004090F">
      <w:pPr>
        <w:pStyle w:val="5"/>
      </w:pPr>
      <w:bookmarkStart w:id="1156" w:name="_Toc79236318"/>
      <w:r>
        <w:rPr>
          <w:rFonts w:hint="eastAsia"/>
        </w:rPr>
        <w:t>二十八、本票未用退回经办（业务代码</w:t>
      </w:r>
      <w:r>
        <w:rPr>
          <w:rFonts w:hint="eastAsia"/>
        </w:rPr>
        <w:t>5665</w:t>
      </w:r>
      <w:r>
        <w:rPr>
          <w:rFonts w:hint="eastAsia"/>
        </w:rPr>
        <w:t>）</w:t>
      </w:r>
      <w:bookmarkEnd w:id="1156"/>
    </w:p>
    <w:p w:rsidR="004A1DF5" w:rsidRDefault="004A1DF5">
      <w:pPr>
        <w:pStyle w:val="6"/>
      </w:pPr>
      <w:bookmarkStart w:id="1157" w:name="_Toc79236319"/>
      <w:r>
        <w:rPr>
          <w:rFonts w:hint="eastAsia"/>
        </w:rPr>
        <w:t>（一）功能介绍</w:t>
      </w:r>
      <w:bookmarkEnd w:id="1157"/>
    </w:p>
    <w:p w:rsidR="004A1DF5" w:rsidRDefault="004A1DF5">
      <w:pPr>
        <w:ind w:firstLineChars="200" w:firstLine="480"/>
      </w:pPr>
      <w:r>
        <w:rPr>
          <w:rFonts w:hint="eastAsia"/>
        </w:rPr>
        <w:t>银行本票未用退回经办功能是指收到客户要求退回未使用的银行本票，经办员录入相关要素的操作。</w:t>
      </w:r>
    </w:p>
    <w:p w:rsidR="004A1DF5" w:rsidRDefault="004A1DF5">
      <w:pPr>
        <w:pStyle w:val="6"/>
      </w:pPr>
      <w:bookmarkStart w:id="1158" w:name="_Toc79236322"/>
      <w:r>
        <w:rPr>
          <w:rFonts w:hint="eastAsia"/>
        </w:rPr>
        <w:lastRenderedPageBreak/>
        <w:t>（二）界面</w:t>
      </w:r>
      <w:bookmarkEnd w:id="1158"/>
    </w:p>
    <w:p w:rsidR="004A1DF5" w:rsidRDefault="0004090F">
      <w:pPr>
        <w:jc w:val="center"/>
        <w:rPr>
          <w:rFonts w:ascii="宋体" w:hAnsi="宋体"/>
        </w:rPr>
      </w:pPr>
      <w:r>
        <w:rPr>
          <w:rFonts w:ascii="宋体" w:hAnsi="宋体"/>
          <w:noProof/>
        </w:rPr>
        <w:drawing>
          <wp:anchor distT="0" distB="0" distL="114300" distR="114300" simplePos="0" relativeHeight="251824640" behindDoc="0" locked="0" layoutInCell="1" allowOverlap="1">
            <wp:simplePos x="0" y="0"/>
            <wp:positionH relativeFrom="column">
              <wp:posOffset>0</wp:posOffset>
            </wp:positionH>
            <wp:positionV relativeFrom="paragraph">
              <wp:posOffset>0</wp:posOffset>
            </wp:positionV>
            <wp:extent cx="5267960" cy="3268980"/>
            <wp:effectExtent l="19050" t="0" r="8890" b="0"/>
            <wp:wrapTopAndBottom/>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356" cstate="print"/>
                    <a:srcRect/>
                    <a:stretch>
                      <a:fillRect/>
                    </a:stretch>
                  </pic:blipFill>
                  <pic:spPr bwMode="auto">
                    <a:xfrm>
                      <a:off x="0" y="0"/>
                      <a:ext cx="5267960" cy="3268980"/>
                    </a:xfrm>
                    <a:prstGeom prst="rect">
                      <a:avLst/>
                    </a:prstGeom>
                    <a:noFill/>
                    <a:ln w="9525">
                      <a:noFill/>
                      <a:miter lim="800000"/>
                      <a:headEnd/>
                      <a:tailEnd/>
                    </a:ln>
                  </pic:spPr>
                </pic:pic>
              </a:graphicData>
            </a:graphic>
          </wp:anchor>
        </w:drawing>
      </w:r>
      <w:r w:rsidR="004A1DF5">
        <w:rPr>
          <w:rFonts w:ascii="宋体" w:hAnsi="宋体" w:hint="eastAsia"/>
        </w:rPr>
        <w:t>图9.12</w:t>
      </w:r>
    </w:p>
    <w:p w:rsidR="004A1DF5" w:rsidRDefault="004A1DF5">
      <w:pPr>
        <w:pStyle w:val="6"/>
      </w:pPr>
      <w:bookmarkStart w:id="1159" w:name="_Toc79236323"/>
      <w:r>
        <w:rPr>
          <w:rFonts w:hint="eastAsia"/>
        </w:rPr>
        <w:t>（三）操作要点</w:t>
      </w:r>
      <w:bookmarkEnd w:id="1159"/>
    </w:p>
    <w:p w:rsidR="004A1DF5" w:rsidRDefault="004A1DF5">
      <w:pPr>
        <w:ind w:firstLineChars="200" w:firstLine="480"/>
        <w:rPr>
          <w:szCs w:val="18"/>
        </w:rPr>
      </w:pPr>
      <w:r>
        <w:rPr>
          <w:rFonts w:hint="eastAsia"/>
          <w:szCs w:val="18"/>
        </w:rPr>
        <w:t>1</w:t>
      </w:r>
      <w:r>
        <w:rPr>
          <w:rFonts w:hint="eastAsia"/>
          <w:szCs w:val="18"/>
        </w:rPr>
        <w:t>、系统控制未用退回在原出票机构处理。</w:t>
      </w:r>
    </w:p>
    <w:p w:rsidR="004A1DF5" w:rsidRDefault="004A1DF5">
      <w:pPr>
        <w:ind w:firstLineChars="200" w:firstLine="480"/>
        <w:rPr>
          <w:szCs w:val="18"/>
        </w:rPr>
      </w:pPr>
      <w:r>
        <w:rPr>
          <w:rFonts w:hint="eastAsia"/>
          <w:szCs w:val="18"/>
        </w:rPr>
        <w:t>2</w:t>
      </w:r>
      <w:r>
        <w:rPr>
          <w:rFonts w:hint="eastAsia"/>
          <w:szCs w:val="18"/>
        </w:rPr>
        <w:t>、在“未用退回”界面处理。</w:t>
      </w:r>
    </w:p>
    <w:p w:rsidR="004A1DF5" w:rsidRDefault="004A1DF5">
      <w:pPr>
        <w:ind w:firstLineChars="200" w:firstLine="480"/>
        <w:rPr>
          <w:szCs w:val="18"/>
        </w:rPr>
      </w:pPr>
      <w:r>
        <w:rPr>
          <w:rFonts w:hint="eastAsia"/>
          <w:szCs w:val="18"/>
        </w:rPr>
        <w:t>（</w:t>
      </w:r>
      <w:r>
        <w:rPr>
          <w:rFonts w:hint="eastAsia"/>
          <w:szCs w:val="18"/>
        </w:rPr>
        <w:t>1</w:t>
      </w:r>
      <w:r>
        <w:rPr>
          <w:rFonts w:hint="eastAsia"/>
          <w:szCs w:val="18"/>
        </w:rPr>
        <w:t>）“退回原因”为必输项，其他为选输项。</w:t>
      </w:r>
    </w:p>
    <w:p w:rsidR="004A1DF5" w:rsidRDefault="004A1DF5">
      <w:pPr>
        <w:ind w:firstLineChars="200" w:firstLine="480"/>
        <w:rPr>
          <w:szCs w:val="18"/>
        </w:rPr>
      </w:pPr>
      <w:r>
        <w:rPr>
          <w:rFonts w:hint="eastAsia"/>
          <w:szCs w:val="18"/>
        </w:rPr>
        <w:t>（</w:t>
      </w:r>
      <w:r>
        <w:rPr>
          <w:rFonts w:hint="eastAsia"/>
          <w:szCs w:val="18"/>
        </w:rPr>
        <w:t>2</w:t>
      </w:r>
      <w:r>
        <w:rPr>
          <w:rFonts w:hint="eastAsia"/>
          <w:szCs w:val="18"/>
        </w:rPr>
        <w:t>）“退回户口”为空时，系统自动挂账（</w:t>
      </w:r>
      <w:r>
        <w:rPr>
          <w:rFonts w:hint="eastAsia"/>
          <w:szCs w:val="18"/>
        </w:rPr>
        <w:t>20620019</w:t>
      </w:r>
      <w:r>
        <w:rPr>
          <w:rFonts w:hint="eastAsia"/>
          <w:szCs w:val="18"/>
        </w:rPr>
        <w:t>）。</w:t>
      </w:r>
    </w:p>
    <w:p w:rsidR="004A1DF5" w:rsidRDefault="004A1DF5">
      <w:pPr>
        <w:ind w:firstLineChars="200" w:firstLine="480"/>
        <w:rPr>
          <w:szCs w:val="18"/>
        </w:rPr>
      </w:pPr>
      <w:r>
        <w:rPr>
          <w:rFonts w:hint="eastAsia"/>
          <w:szCs w:val="18"/>
        </w:rPr>
        <w:t>（</w:t>
      </w:r>
      <w:r>
        <w:rPr>
          <w:rFonts w:hint="eastAsia"/>
          <w:szCs w:val="18"/>
        </w:rPr>
        <w:t>3</w:t>
      </w:r>
      <w:r>
        <w:rPr>
          <w:rFonts w:hint="eastAsia"/>
          <w:szCs w:val="18"/>
        </w:rPr>
        <w:t>）“退回户口”不能输入现金单、挂账单或内部户口，只能输入客户户口。</w:t>
      </w:r>
    </w:p>
    <w:p w:rsidR="004A1DF5" w:rsidRDefault="004A1DF5">
      <w:pPr>
        <w:pStyle w:val="6"/>
      </w:pPr>
      <w:bookmarkStart w:id="1160" w:name="_Toc79236324"/>
      <w:r>
        <w:rPr>
          <w:rFonts w:hint="eastAsia"/>
        </w:rPr>
        <w:t>（四）操作步骤</w:t>
      </w:r>
      <w:bookmarkEnd w:id="1160"/>
    </w:p>
    <w:p w:rsidR="004A1DF5" w:rsidRDefault="004A1DF5">
      <w:pPr>
        <w:ind w:firstLineChars="200" w:firstLine="480"/>
        <w:rPr>
          <w:rFonts w:ascii="宋体" w:hAnsi="宋体"/>
        </w:rPr>
      </w:pPr>
      <w:r>
        <w:rPr>
          <w:rFonts w:ascii="宋体" w:hAnsi="宋体" w:hint="eastAsia"/>
        </w:rPr>
        <w:t>1、经办用户选择“系统导航”－“结算业务”－“银行本票”－“本票未用退回”－“本票未用退回经办”或在“业务代码”栏输入5665进入“本票未用退回经办”界面。</w:t>
      </w:r>
    </w:p>
    <w:p w:rsidR="004A1DF5" w:rsidRDefault="004A1DF5">
      <w:pPr>
        <w:ind w:firstLineChars="200" w:firstLine="480"/>
      </w:pPr>
      <w:r>
        <w:rPr>
          <w:rFonts w:hint="eastAsia"/>
        </w:rPr>
        <w:t>2</w:t>
      </w:r>
      <w:r>
        <w:rPr>
          <w:rFonts w:hint="eastAsia"/>
        </w:rPr>
        <w:t>、在“本票未用退回经办”界面中，查询到待退回的本票业务。</w:t>
      </w:r>
    </w:p>
    <w:p w:rsidR="004A1DF5" w:rsidRDefault="004A1DF5">
      <w:pPr>
        <w:ind w:firstLineChars="200" w:firstLine="480"/>
      </w:pPr>
      <w:r>
        <w:rPr>
          <w:rFonts w:hint="eastAsia"/>
        </w:rPr>
        <w:t>3</w:t>
      </w:r>
      <w:r>
        <w:rPr>
          <w:rFonts w:hint="eastAsia"/>
        </w:rPr>
        <w:t>、选择“经办”，进入“未用退回”界面。</w:t>
      </w:r>
    </w:p>
    <w:p w:rsidR="004A1DF5" w:rsidRDefault="004A1DF5">
      <w:pPr>
        <w:ind w:firstLineChars="200" w:firstLine="480"/>
      </w:pPr>
      <w:r>
        <w:rPr>
          <w:rFonts w:hint="eastAsia"/>
        </w:rPr>
        <w:t>4</w:t>
      </w:r>
      <w:r>
        <w:rPr>
          <w:rFonts w:hint="eastAsia"/>
        </w:rPr>
        <w:t>、根据界面提示输入相关要素，选择“确定”。</w:t>
      </w:r>
    </w:p>
    <w:p w:rsidR="004A1DF5" w:rsidRDefault="004A1DF5">
      <w:pPr>
        <w:ind w:firstLineChars="200" w:firstLine="480"/>
      </w:pPr>
      <w:r>
        <w:rPr>
          <w:rFonts w:hint="eastAsia"/>
        </w:rPr>
        <w:t>5</w:t>
      </w:r>
      <w:r>
        <w:rPr>
          <w:rFonts w:hint="eastAsia"/>
        </w:rPr>
        <w:t>、如果经办退回生效则产生“本票未用退回入账”回单，根据要求进行打印。</w:t>
      </w:r>
    </w:p>
    <w:p w:rsidR="004A1DF5" w:rsidRDefault="004A1DF5" w:rsidP="0004090F">
      <w:pPr>
        <w:pStyle w:val="5"/>
      </w:pPr>
      <w:bookmarkStart w:id="1161" w:name="_Toc79236325"/>
      <w:r>
        <w:rPr>
          <w:rFonts w:hint="eastAsia"/>
        </w:rPr>
        <w:lastRenderedPageBreak/>
        <w:t>二十九、本票未用退回复核（业务代码</w:t>
      </w:r>
      <w:r>
        <w:rPr>
          <w:rFonts w:hint="eastAsia"/>
        </w:rPr>
        <w:t>5666</w:t>
      </w:r>
      <w:r>
        <w:rPr>
          <w:rFonts w:hint="eastAsia"/>
        </w:rPr>
        <w:t>）</w:t>
      </w:r>
      <w:bookmarkEnd w:id="1161"/>
    </w:p>
    <w:p w:rsidR="004A1DF5" w:rsidRDefault="004A1DF5">
      <w:pPr>
        <w:pStyle w:val="6"/>
      </w:pPr>
      <w:bookmarkStart w:id="1162" w:name="_Toc79236326"/>
      <w:r>
        <w:rPr>
          <w:rFonts w:hint="eastAsia"/>
        </w:rPr>
        <w:t>（一）功能介绍</w:t>
      </w:r>
      <w:bookmarkEnd w:id="1162"/>
    </w:p>
    <w:p w:rsidR="004A1DF5" w:rsidRDefault="004A1DF5">
      <w:pPr>
        <w:ind w:firstLineChars="200" w:firstLine="480"/>
      </w:pPr>
      <w:r>
        <w:rPr>
          <w:rFonts w:hint="eastAsia"/>
        </w:rPr>
        <w:t>本功能用于复核用户核对经办用户录入要素是否正确，并根据复核的结果将申请未用退回的银行本票退回经办或提交授权或直接退回生效的操作。</w:t>
      </w:r>
    </w:p>
    <w:p w:rsidR="004A1DF5" w:rsidRDefault="004A1DF5">
      <w:pPr>
        <w:pStyle w:val="6"/>
      </w:pPr>
      <w:bookmarkStart w:id="1163" w:name="_Toc79236330"/>
      <w:r>
        <w:rPr>
          <w:rFonts w:hint="eastAsia"/>
        </w:rPr>
        <w:t>（二）操作要点</w:t>
      </w:r>
      <w:bookmarkEnd w:id="1163"/>
    </w:p>
    <w:p w:rsidR="004A1DF5" w:rsidRDefault="004A1DF5">
      <w:pPr>
        <w:ind w:firstLineChars="200" w:firstLine="480"/>
      </w:pPr>
      <w:r>
        <w:rPr>
          <w:rFonts w:hint="eastAsia"/>
        </w:rPr>
        <w:t>1</w:t>
      </w:r>
      <w:r>
        <w:rPr>
          <w:rFonts w:hint="eastAsia"/>
        </w:rPr>
        <w:t>、可通过录入相应条件查询或直接查询全部未用退回待复核交易。</w:t>
      </w:r>
    </w:p>
    <w:p w:rsidR="004A1DF5" w:rsidRDefault="004A1DF5">
      <w:pPr>
        <w:pStyle w:val="6"/>
      </w:pPr>
      <w:bookmarkStart w:id="1164" w:name="_Toc79236331"/>
      <w:r>
        <w:rPr>
          <w:rFonts w:hint="eastAsia"/>
        </w:rPr>
        <w:t>（三）操作步骤</w:t>
      </w:r>
      <w:bookmarkEnd w:id="1164"/>
    </w:p>
    <w:p w:rsidR="004A1DF5" w:rsidRDefault="004A1DF5">
      <w:pPr>
        <w:ind w:firstLineChars="200" w:firstLine="480"/>
        <w:rPr>
          <w:rFonts w:ascii="宋体" w:hAnsi="宋体"/>
        </w:rPr>
      </w:pPr>
      <w:r>
        <w:rPr>
          <w:rFonts w:ascii="宋体" w:hAnsi="宋体" w:hint="eastAsia"/>
        </w:rPr>
        <w:t>1、复核用户选择“系统导航”－“结算业务”－“银行本票”－“本票未用退回”－“本票未用退回复核”或在“业务代码”栏输入5666进入“本票未用退回复核”界面。</w:t>
      </w:r>
    </w:p>
    <w:p w:rsidR="004A1DF5" w:rsidRDefault="004A1DF5">
      <w:pPr>
        <w:ind w:firstLineChars="200" w:firstLine="480"/>
      </w:pPr>
      <w:r>
        <w:rPr>
          <w:rFonts w:hint="eastAsia"/>
        </w:rPr>
        <w:t>2</w:t>
      </w:r>
      <w:r>
        <w:rPr>
          <w:rFonts w:hint="eastAsia"/>
        </w:rPr>
        <w:t>、在“未用退回复核”界面中，查询到需要进行未用退回复核的本票业务。</w:t>
      </w:r>
    </w:p>
    <w:p w:rsidR="004A1DF5" w:rsidRDefault="004A1DF5">
      <w:pPr>
        <w:ind w:firstLineChars="200" w:firstLine="480"/>
      </w:pPr>
      <w:r>
        <w:rPr>
          <w:rFonts w:hint="eastAsia"/>
        </w:rPr>
        <w:t>3</w:t>
      </w:r>
      <w:r>
        <w:rPr>
          <w:rFonts w:hint="eastAsia"/>
        </w:rPr>
        <w:t>、选择“复核”，进入“未用退回复核”界面。</w:t>
      </w:r>
    </w:p>
    <w:p w:rsidR="004A1DF5" w:rsidRDefault="004A1DF5">
      <w:pPr>
        <w:ind w:firstLineChars="200" w:firstLine="480"/>
      </w:pPr>
      <w:r>
        <w:rPr>
          <w:rFonts w:hint="eastAsia"/>
        </w:rPr>
        <w:t>4</w:t>
      </w:r>
      <w:r>
        <w:rPr>
          <w:rFonts w:hint="eastAsia"/>
        </w:rPr>
        <w:t>、核对界面中的要素无误后，选择“确定”。如果本票业务不需要进行授权则进入第</w:t>
      </w:r>
      <w:r>
        <w:rPr>
          <w:rFonts w:hint="eastAsia"/>
        </w:rPr>
        <w:t>5</w:t>
      </w:r>
      <w:r>
        <w:rPr>
          <w:rFonts w:hint="eastAsia"/>
        </w:rPr>
        <w:t>步，如果本票业务还需要进行授权则直接进入“本票未用退回授权”业务。</w:t>
      </w:r>
    </w:p>
    <w:p w:rsidR="004A1DF5" w:rsidRDefault="004A1DF5">
      <w:pPr>
        <w:ind w:firstLineChars="200" w:firstLine="480"/>
      </w:pPr>
      <w:r>
        <w:rPr>
          <w:rFonts w:hint="eastAsia"/>
        </w:rPr>
        <w:t>5</w:t>
      </w:r>
      <w:r>
        <w:rPr>
          <w:rFonts w:hint="eastAsia"/>
        </w:rPr>
        <w:t>、产生“本票未用退回入账”回单，根据要求进行打印。</w:t>
      </w:r>
    </w:p>
    <w:p w:rsidR="004A1DF5" w:rsidRDefault="004A1DF5" w:rsidP="0004090F">
      <w:pPr>
        <w:pStyle w:val="5"/>
      </w:pPr>
      <w:bookmarkStart w:id="1165" w:name="_Toc79236332"/>
      <w:r>
        <w:rPr>
          <w:rFonts w:hint="eastAsia"/>
        </w:rPr>
        <w:t>三十、本票未用退回授权（业务代码</w:t>
      </w:r>
      <w:r>
        <w:rPr>
          <w:rFonts w:hint="eastAsia"/>
        </w:rPr>
        <w:t>5667</w:t>
      </w:r>
      <w:r>
        <w:rPr>
          <w:rFonts w:hint="eastAsia"/>
        </w:rPr>
        <w:t>）</w:t>
      </w:r>
      <w:bookmarkEnd w:id="1165"/>
    </w:p>
    <w:p w:rsidR="004A1DF5" w:rsidRDefault="004A1DF5">
      <w:pPr>
        <w:pStyle w:val="6"/>
      </w:pPr>
      <w:bookmarkStart w:id="1166" w:name="_Toc79236333"/>
      <w:r>
        <w:rPr>
          <w:rFonts w:hint="eastAsia"/>
        </w:rPr>
        <w:t>（一）功能介绍</w:t>
      </w:r>
      <w:bookmarkEnd w:id="1166"/>
    </w:p>
    <w:p w:rsidR="004A1DF5" w:rsidRDefault="004A1DF5">
      <w:pPr>
        <w:ind w:firstLineChars="200" w:firstLine="480"/>
      </w:pPr>
      <w:r>
        <w:rPr>
          <w:rFonts w:hint="eastAsia"/>
        </w:rPr>
        <w:t>本功能用于授权用户对经办人员或复核人员提交的待退回的银行本票进行审核授权，并分级审核的结果同意授权或者退回经办人员或复核人员的操作。</w:t>
      </w:r>
    </w:p>
    <w:p w:rsidR="004A1DF5" w:rsidRDefault="004A1DF5">
      <w:pPr>
        <w:pStyle w:val="6"/>
      </w:pPr>
      <w:bookmarkStart w:id="1167" w:name="_Toc79236337"/>
      <w:r>
        <w:rPr>
          <w:rFonts w:hint="eastAsia"/>
        </w:rPr>
        <w:t>（二）操作要点</w:t>
      </w:r>
      <w:bookmarkEnd w:id="1167"/>
    </w:p>
    <w:p w:rsidR="004A1DF5" w:rsidRDefault="004A1DF5">
      <w:pPr>
        <w:ind w:firstLineChars="200" w:firstLine="480"/>
      </w:pPr>
      <w:r>
        <w:rPr>
          <w:rFonts w:hint="eastAsia"/>
        </w:rPr>
        <w:t>可通过录入相应条件查询或直接查询全部未用退回待授权交易。</w:t>
      </w:r>
    </w:p>
    <w:p w:rsidR="004A1DF5" w:rsidRDefault="004A1DF5">
      <w:pPr>
        <w:pStyle w:val="6"/>
      </w:pPr>
      <w:bookmarkStart w:id="1168" w:name="_Toc79236338"/>
      <w:r>
        <w:rPr>
          <w:rFonts w:hint="eastAsia"/>
        </w:rPr>
        <w:t>（三）操作步骤</w:t>
      </w:r>
      <w:bookmarkEnd w:id="1168"/>
    </w:p>
    <w:p w:rsidR="004A1DF5" w:rsidRDefault="004A1DF5">
      <w:pPr>
        <w:ind w:firstLineChars="200" w:firstLine="480"/>
        <w:rPr>
          <w:rFonts w:ascii="宋体" w:hAnsi="宋体"/>
        </w:rPr>
      </w:pPr>
      <w:r>
        <w:rPr>
          <w:rFonts w:ascii="宋体" w:hAnsi="宋体" w:hint="eastAsia"/>
        </w:rPr>
        <w:t>1、授权用户选择“系统导航”－“结算业务”－“银行本票”－“本票未用退回”－“本票未用退回授权”或在“业务代码”栏输入5667进入“本票未</w:t>
      </w:r>
      <w:r>
        <w:rPr>
          <w:rFonts w:ascii="宋体" w:hAnsi="宋体" w:hint="eastAsia"/>
        </w:rPr>
        <w:lastRenderedPageBreak/>
        <w:t>用退回授权”界面。</w:t>
      </w:r>
    </w:p>
    <w:p w:rsidR="004A1DF5" w:rsidRDefault="004A1DF5">
      <w:pPr>
        <w:ind w:firstLineChars="200" w:firstLine="480"/>
      </w:pPr>
      <w:r>
        <w:rPr>
          <w:rFonts w:hint="eastAsia"/>
        </w:rPr>
        <w:t>2</w:t>
      </w:r>
      <w:r>
        <w:rPr>
          <w:rFonts w:hint="eastAsia"/>
        </w:rPr>
        <w:t>、在“未用退回授权”界面中，查询到需要进行未用退回授权的本票业务。</w:t>
      </w:r>
    </w:p>
    <w:p w:rsidR="004A1DF5" w:rsidRDefault="004A1DF5">
      <w:pPr>
        <w:ind w:firstLineChars="200" w:firstLine="480"/>
      </w:pPr>
      <w:r>
        <w:rPr>
          <w:rFonts w:hint="eastAsia"/>
        </w:rPr>
        <w:t>3</w:t>
      </w:r>
      <w:r>
        <w:rPr>
          <w:rFonts w:hint="eastAsia"/>
        </w:rPr>
        <w:t>、选择“授权”，进入“未用退回授权”界面。</w:t>
      </w:r>
    </w:p>
    <w:p w:rsidR="004A1DF5" w:rsidRDefault="004A1DF5">
      <w:pPr>
        <w:ind w:firstLineChars="200" w:firstLine="480"/>
      </w:pPr>
      <w:r>
        <w:rPr>
          <w:rFonts w:hint="eastAsia"/>
        </w:rPr>
        <w:t>4</w:t>
      </w:r>
      <w:r>
        <w:rPr>
          <w:rFonts w:hint="eastAsia"/>
        </w:rPr>
        <w:t>、核对界面中的要素无误后，选择“确定”。</w:t>
      </w:r>
    </w:p>
    <w:p w:rsidR="004A1DF5" w:rsidRDefault="004A1DF5">
      <w:pPr>
        <w:ind w:firstLineChars="200" w:firstLine="480"/>
      </w:pPr>
      <w:r>
        <w:rPr>
          <w:rFonts w:hint="eastAsia"/>
        </w:rPr>
        <w:t>5</w:t>
      </w:r>
      <w:r>
        <w:rPr>
          <w:rFonts w:hint="eastAsia"/>
        </w:rPr>
        <w:t>、产生“本票未回退回入账回单”，根据要求进行打印。</w:t>
      </w:r>
    </w:p>
    <w:p w:rsidR="004A1DF5" w:rsidRDefault="004A1DF5" w:rsidP="0004090F">
      <w:pPr>
        <w:pStyle w:val="5"/>
      </w:pPr>
      <w:bookmarkStart w:id="1169" w:name="_Toc79236339"/>
      <w:r>
        <w:rPr>
          <w:rFonts w:hint="eastAsia"/>
        </w:rPr>
        <w:t>三十一、本票未用退回经办取消（业务代码</w:t>
      </w:r>
      <w:r>
        <w:rPr>
          <w:rFonts w:hint="eastAsia"/>
        </w:rPr>
        <w:t>5661</w:t>
      </w:r>
      <w:r>
        <w:rPr>
          <w:rFonts w:hint="eastAsia"/>
        </w:rPr>
        <w:t>）</w:t>
      </w:r>
      <w:bookmarkEnd w:id="1169"/>
    </w:p>
    <w:p w:rsidR="004A1DF5" w:rsidRDefault="004A1DF5">
      <w:pPr>
        <w:pStyle w:val="6"/>
      </w:pPr>
      <w:bookmarkStart w:id="1170" w:name="_Toc79236340"/>
      <w:r>
        <w:rPr>
          <w:rFonts w:hint="eastAsia"/>
        </w:rPr>
        <w:t>（一）功能介绍</w:t>
      </w:r>
      <w:bookmarkEnd w:id="1170"/>
    </w:p>
    <w:p w:rsidR="004A1DF5" w:rsidRDefault="004A1DF5">
      <w:pPr>
        <w:ind w:firstLineChars="200" w:firstLine="480"/>
      </w:pPr>
      <w:r>
        <w:rPr>
          <w:rFonts w:hint="eastAsia"/>
        </w:rPr>
        <w:t>本功能是对已进行未用退回经办的本票业务进行取消的操作。</w:t>
      </w:r>
    </w:p>
    <w:p w:rsidR="004A1DF5" w:rsidRDefault="004A1DF5">
      <w:pPr>
        <w:pStyle w:val="6"/>
      </w:pPr>
      <w:bookmarkStart w:id="1171" w:name="_Toc79236344"/>
      <w:r>
        <w:rPr>
          <w:rFonts w:hint="eastAsia"/>
        </w:rPr>
        <w:t>（二）操作要点</w:t>
      </w:r>
      <w:bookmarkEnd w:id="1171"/>
    </w:p>
    <w:p w:rsidR="004A1DF5" w:rsidRDefault="004A1DF5">
      <w:pPr>
        <w:pStyle w:val="a4"/>
        <w:ind w:firstLineChars="200" w:firstLine="420"/>
        <w:rPr>
          <w:sz w:val="21"/>
          <w:szCs w:val="18"/>
        </w:rPr>
      </w:pPr>
      <w:r>
        <w:rPr>
          <w:rFonts w:hint="eastAsia"/>
          <w:sz w:val="21"/>
          <w:szCs w:val="18"/>
        </w:rPr>
        <w:t>1</w:t>
      </w:r>
      <w:r>
        <w:rPr>
          <w:rFonts w:hint="eastAsia"/>
          <w:sz w:val="21"/>
          <w:szCs w:val="18"/>
        </w:rPr>
        <w:t>、</w:t>
      </w:r>
      <w:r>
        <w:rPr>
          <w:rFonts w:hint="eastAsia"/>
          <w:szCs w:val="18"/>
        </w:rPr>
        <w:t>该操作在本票未用退回经办（且需复核或授权）完成后，复核或授权（无需复核）处理前操作。</w:t>
      </w:r>
    </w:p>
    <w:p w:rsidR="004A1DF5" w:rsidRDefault="004A1DF5">
      <w:pPr>
        <w:pStyle w:val="a4"/>
        <w:ind w:firstLineChars="200" w:firstLine="420"/>
        <w:rPr>
          <w:szCs w:val="18"/>
        </w:rPr>
      </w:pPr>
      <w:r>
        <w:rPr>
          <w:rFonts w:hint="eastAsia"/>
          <w:sz w:val="21"/>
          <w:szCs w:val="18"/>
        </w:rPr>
        <w:t>2</w:t>
      </w:r>
      <w:r>
        <w:rPr>
          <w:rFonts w:hint="eastAsia"/>
          <w:sz w:val="21"/>
          <w:szCs w:val="18"/>
        </w:rPr>
        <w:t>、</w:t>
      </w:r>
      <w:r>
        <w:rPr>
          <w:rFonts w:hint="eastAsia"/>
          <w:szCs w:val="18"/>
        </w:rPr>
        <w:t>只能取消，不能修改。</w:t>
      </w:r>
    </w:p>
    <w:p w:rsidR="004A1DF5" w:rsidRDefault="004A1DF5">
      <w:pPr>
        <w:pStyle w:val="6"/>
      </w:pPr>
      <w:bookmarkStart w:id="1172" w:name="_Toc79236345"/>
      <w:r>
        <w:rPr>
          <w:rFonts w:hint="eastAsia"/>
        </w:rPr>
        <w:t>（三）操作步骤</w:t>
      </w:r>
      <w:bookmarkEnd w:id="1172"/>
    </w:p>
    <w:p w:rsidR="004A1DF5" w:rsidRDefault="004A1DF5">
      <w:pPr>
        <w:ind w:firstLineChars="200" w:firstLine="480"/>
        <w:rPr>
          <w:rFonts w:ascii="宋体" w:hAnsi="宋体"/>
        </w:rPr>
      </w:pPr>
      <w:r>
        <w:rPr>
          <w:rFonts w:ascii="宋体" w:hAnsi="宋体" w:hint="eastAsia"/>
        </w:rPr>
        <w:t>1、经办用户选择“系统导航”－“结算业务”－“银行本票”－“本票未用退回”－“本票未用退回经办取消”或在“业务代码”栏输入5661进入“本票未用退回经办取消”界面。</w:t>
      </w:r>
    </w:p>
    <w:p w:rsidR="004A1DF5" w:rsidRDefault="004A1DF5">
      <w:pPr>
        <w:ind w:firstLineChars="200" w:firstLine="480"/>
      </w:pPr>
      <w:r>
        <w:rPr>
          <w:rFonts w:hint="eastAsia"/>
        </w:rPr>
        <w:t>2</w:t>
      </w:r>
      <w:r>
        <w:rPr>
          <w:rFonts w:hint="eastAsia"/>
        </w:rPr>
        <w:t>、在“未用退回经办取消”界面中，查询到退回经办取消的本票业务。</w:t>
      </w:r>
    </w:p>
    <w:p w:rsidR="004A1DF5" w:rsidRDefault="004A1DF5">
      <w:pPr>
        <w:ind w:firstLineChars="200" w:firstLine="480"/>
      </w:pPr>
      <w:r>
        <w:rPr>
          <w:rFonts w:hint="eastAsia"/>
        </w:rPr>
        <w:t>3</w:t>
      </w:r>
      <w:r>
        <w:rPr>
          <w:rFonts w:hint="eastAsia"/>
        </w:rPr>
        <w:t>、选择“经办取消”，进入“未用退回经办取消”明细界面。</w:t>
      </w:r>
    </w:p>
    <w:p w:rsidR="004A1DF5" w:rsidRDefault="004A1DF5">
      <w:pPr>
        <w:ind w:firstLineChars="200" w:firstLine="480"/>
      </w:pPr>
      <w:r>
        <w:rPr>
          <w:rFonts w:hint="eastAsia"/>
        </w:rPr>
        <w:t>4</w:t>
      </w:r>
      <w:r>
        <w:rPr>
          <w:rFonts w:hint="eastAsia"/>
        </w:rPr>
        <w:t>、核对明细界面中的要素无误后，选择“确定”。</w:t>
      </w:r>
    </w:p>
    <w:p w:rsidR="004A1DF5" w:rsidRDefault="004A1DF5" w:rsidP="0004090F">
      <w:pPr>
        <w:pStyle w:val="5"/>
      </w:pPr>
      <w:bookmarkStart w:id="1173" w:name="_Toc79236346"/>
      <w:r>
        <w:rPr>
          <w:rFonts w:hint="eastAsia"/>
        </w:rPr>
        <w:t>三十二、本票未用退回复核取消（业务代码</w:t>
      </w:r>
      <w:r>
        <w:rPr>
          <w:rFonts w:hint="eastAsia"/>
        </w:rPr>
        <w:t>5662</w:t>
      </w:r>
      <w:r>
        <w:rPr>
          <w:rFonts w:hint="eastAsia"/>
        </w:rPr>
        <w:t>）</w:t>
      </w:r>
      <w:bookmarkEnd w:id="1173"/>
    </w:p>
    <w:p w:rsidR="004A1DF5" w:rsidRDefault="004A1DF5">
      <w:pPr>
        <w:pStyle w:val="6"/>
      </w:pPr>
      <w:bookmarkStart w:id="1174" w:name="_Toc79236347"/>
      <w:r>
        <w:rPr>
          <w:rFonts w:hint="eastAsia"/>
        </w:rPr>
        <w:t>（一）功能介绍</w:t>
      </w:r>
      <w:bookmarkEnd w:id="1174"/>
    </w:p>
    <w:p w:rsidR="004A1DF5" w:rsidRDefault="004A1DF5">
      <w:pPr>
        <w:ind w:firstLineChars="200" w:firstLine="480"/>
      </w:pPr>
      <w:r>
        <w:rPr>
          <w:rFonts w:hint="eastAsia"/>
        </w:rPr>
        <w:t>本功能是对已进行本票未用退回复核但是未完成退回操作的本票业务进行取消复核的操作。</w:t>
      </w:r>
    </w:p>
    <w:p w:rsidR="004A1DF5" w:rsidRDefault="004A1DF5">
      <w:pPr>
        <w:pStyle w:val="6"/>
      </w:pPr>
      <w:bookmarkStart w:id="1175" w:name="_Toc79236351"/>
      <w:r>
        <w:rPr>
          <w:rFonts w:hint="eastAsia"/>
        </w:rPr>
        <w:t>（二）操作要点</w:t>
      </w:r>
      <w:bookmarkEnd w:id="1175"/>
    </w:p>
    <w:p w:rsidR="004A1DF5" w:rsidRDefault="004A1DF5">
      <w:pPr>
        <w:ind w:firstLineChars="200" w:firstLine="480"/>
        <w:rPr>
          <w:szCs w:val="18"/>
        </w:rPr>
      </w:pPr>
      <w:r>
        <w:rPr>
          <w:rFonts w:hint="eastAsia"/>
          <w:szCs w:val="18"/>
        </w:rPr>
        <w:t>1</w:t>
      </w:r>
      <w:r>
        <w:rPr>
          <w:rFonts w:hint="eastAsia"/>
          <w:szCs w:val="18"/>
        </w:rPr>
        <w:t>、该操作在复核（且需授权）完成后，授权处理前操作。</w:t>
      </w:r>
    </w:p>
    <w:p w:rsidR="004A1DF5" w:rsidRDefault="004A1DF5">
      <w:pPr>
        <w:pStyle w:val="6"/>
      </w:pPr>
      <w:bookmarkStart w:id="1176" w:name="_Toc79236352"/>
      <w:r>
        <w:rPr>
          <w:rFonts w:hint="eastAsia"/>
        </w:rPr>
        <w:lastRenderedPageBreak/>
        <w:t>（三）操作步骤</w:t>
      </w:r>
      <w:bookmarkEnd w:id="1176"/>
    </w:p>
    <w:p w:rsidR="004A1DF5" w:rsidRDefault="004A1DF5">
      <w:pPr>
        <w:ind w:firstLineChars="200" w:firstLine="480"/>
        <w:rPr>
          <w:rFonts w:ascii="宋体" w:hAnsi="宋体"/>
        </w:rPr>
      </w:pPr>
      <w:r>
        <w:rPr>
          <w:rFonts w:ascii="宋体" w:hAnsi="宋体" w:hint="eastAsia"/>
        </w:rPr>
        <w:t>1、复核用户选择“系统导航”－“结算业务”－“银行本票”－“本票未用退回”－“本票未用退回复核取消”或在“业务代码”栏输入5662进入“本票未用退回复核取消”界面。</w:t>
      </w:r>
    </w:p>
    <w:p w:rsidR="004A1DF5" w:rsidRDefault="004A1DF5">
      <w:pPr>
        <w:ind w:firstLineChars="200" w:firstLine="480"/>
      </w:pPr>
      <w:r>
        <w:rPr>
          <w:rFonts w:hint="eastAsia"/>
        </w:rPr>
        <w:t>2</w:t>
      </w:r>
      <w:r>
        <w:rPr>
          <w:rFonts w:hint="eastAsia"/>
        </w:rPr>
        <w:t>、在“未用退回复核取消”界面中，查询到要进行退回复核取消的本票业务。</w:t>
      </w:r>
    </w:p>
    <w:p w:rsidR="004A1DF5" w:rsidRDefault="004A1DF5">
      <w:pPr>
        <w:ind w:firstLineChars="200" w:firstLine="480"/>
      </w:pPr>
      <w:r>
        <w:rPr>
          <w:rFonts w:hint="eastAsia"/>
        </w:rPr>
        <w:t>3</w:t>
      </w:r>
      <w:r>
        <w:rPr>
          <w:rFonts w:hint="eastAsia"/>
        </w:rPr>
        <w:t>、选择“复核取消”，进入“未用退回复核取消”界面。</w:t>
      </w:r>
    </w:p>
    <w:p w:rsidR="004A1DF5" w:rsidRDefault="004A1DF5">
      <w:pPr>
        <w:ind w:firstLineChars="200" w:firstLine="480"/>
      </w:pPr>
      <w:r>
        <w:rPr>
          <w:rFonts w:hint="eastAsia"/>
        </w:rPr>
        <w:t>4</w:t>
      </w:r>
      <w:r>
        <w:rPr>
          <w:rFonts w:hint="eastAsia"/>
        </w:rPr>
        <w:t>、核对明细界面中的要素，确认进行取消复核操作后，选择“确定”。</w:t>
      </w:r>
    </w:p>
    <w:p w:rsidR="004A1DF5" w:rsidRDefault="004A1DF5" w:rsidP="0004090F">
      <w:pPr>
        <w:pStyle w:val="5"/>
      </w:pPr>
      <w:bookmarkStart w:id="1177" w:name="_Toc79236353"/>
      <w:r>
        <w:rPr>
          <w:rFonts w:hint="eastAsia"/>
        </w:rPr>
        <w:t>三十三、撤销本票未用退回经办（业务代码</w:t>
      </w:r>
      <w:r>
        <w:rPr>
          <w:rFonts w:hint="eastAsia"/>
        </w:rPr>
        <w:t>5675</w:t>
      </w:r>
      <w:r>
        <w:rPr>
          <w:rFonts w:hint="eastAsia"/>
        </w:rPr>
        <w:t>）</w:t>
      </w:r>
      <w:bookmarkEnd w:id="1177"/>
    </w:p>
    <w:p w:rsidR="004A1DF5" w:rsidRDefault="004A1DF5">
      <w:pPr>
        <w:pStyle w:val="6"/>
      </w:pPr>
      <w:bookmarkStart w:id="1178" w:name="_Toc79236354"/>
      <w:r>
        <w:rPr>
          <w:rFonts w:hint="eastAsia"/>
        </w:rPr>
        <w:t>（一）功能介绍</w:t>
      </w:r>
      <w:bookmarkEnd w:id="1178"/>
    </w:p>
    <w:p w:rsidR="004A1DF5" w:rsidRDefault="004A1DF5">
      <w:pPr>
        <w:ind w:firstLineChars="200" w:firstLine="480"/>
      </w:pPr>
      <w:r>
        <w:rPr>
          <w:rFonts w:hint="eastAsia"/>
        </w:rPr>
        <w:t>本功能是对已完成未用本票退回业务的本票业务进行撤销的操作。</w:t>
      </w:r>
    </w:p>
    <w:p w:rsidR="004A1DF5" w:rsidRDefault="004A1DF5">
      <w:pPr>
        <w:pStyle w:val="6"/>
      </w:pPr>
      <w:bookmarkStart w:id="1179" w:name="_Toc79236358"/>
      <w:r>
        <w:rPr>
          <w:rFonts w:hint="eastAsia"/>
        </w:rPr>
        <w:t>（二）操作要点</w:t>
      </w:r>
      <w:bookmarkEnd w:id="1179"/>
    </w:p>
    <w:p w:rsidR="004A1DF5" w:rsidRDefault="004A1DF5">
      <w:pPr>
        <w:ind w:firstLineChars="200" w:firstLine="480"/>
        <w:rPr>
          <w:szCs w:val="18"/>
        </w:rPr>
      </w:pPr>
      <w:r>
        <w:rPr>
          <w:rFonts w:hint="eastAsia"/>
          <w:szCs w:val="18"/>
        </w:rPr>
        <w:t>1</w:t>
      </w:r>
      <w:r>
        <w:rPr>
          <w:rFonts w:hint="eastAsia"/>
          <w:szCs w:val="18"/>
        </w:rPr>
        <w:t>、在本票未用退回操作全部完成后（即已退回状态下）处理。</w:t>
      </w:r>
    </w:p>
    <w:p w:rsidR="004A1DF5" w:rsidRDefault="004A1DF5">
      <w:pPr>
        <w:ind w:firstLineChars="200" w:firstLine="480"/>
      </w:pPr>
      <w:r>
        <w:rPr>
          <w:rFonts w:hint="eastAsia"/>
          <w:szCs w:val="18"/>
        </w:rPr>
        <w:t>2</w:t>
      </w:r>
      <w:r>
        <w:rPr>
          <w:rFonts w:hint="eastAsia"/>
          <w:szCs w:val="18"/>
        </w:rPr>
        <w:t>、</w:t>
      </w:r>
      <w:r>
        <w:rPr>
          <w:rFonts w:hint="eastAsia"/>
        </w:rPr>
        <w:t>可通过录入相应条件查询或直接查询全部已退回交易，此时系统显示状态为“已退回”。</w:t>
      </w:r>
    </w:p>
    <w:p w:rsidR="004A1DF5" w:rsidRDefault="004A1DF5">
      <w:pPr>
        <w:pStyle w:val="6"/>
      </w:pPr>
      <w:bookmarkStart w:id="1180" w:name="_Toc79236359"/>
      <w:r>
        <w:rPr>
          <w:rFonts w:hint="eastAsia"/>
        </w:rPr>
        <w:t>（三）操作步骤</w:t>
      </w:r>
      <w:bookmarkEnd w:id="1180"/>
    </w:p>
    <w:p w:rsidR="004A1DF5" w:rsidRDefault="004A1DF5">
      <w:pPr>
        <w:ind w:firstLineChars="200" w:firstLine="480"/>
        <w:rPr>
          <w:rFonts w:ascii="宋体" w:hAnsi="宋体"/>
        </w:rPr>
      </w:pPr>
      <w:r>
        <w:rPr>
          <w:rFonts w:ascii="宋体" w:hAnsi="宋体" w:hint="eastAsia"/>
        </w:rPr>
        <w:t>1、经办用户选择“系统导航”－“结算业务”－“银行本票”－“本票未用退回”－“撤销本票未用退回经办”或在“业务代码”栏输入5675进入“撤销本票未用退回经办”界面。</w:t>
      </w:r>
    </w:p>
    <w:p w:rsidR="004A1DF5" w:rsidRDefault="004A1DF5">
      <w:pPr>
        <w:ind w:firstLineChars="200" w:firstLine="480"/>
      </w:pPr>
      <w:r>
        <w:rPr>
          <w:rFonts w:hint="eastAsia"/>
        </w:rPr>
        <w:t>2</w:t>
      </w:r>
      <w:r>
        <w:rPr>
          <w:rFonts w:hint="eastAsia"/>
        </w:rPr>
        <w:t>、在“撤销本票未用退回经办”界面中，查询到要撤销本票未用退回的本票业务。</w:t>
      </w:r>
    </w:p>
    <w:p w:rsidR="004A1DF5" w:rsidRDefault="004A1DF5">
      <w:pPr>
        <w:ind w:firstLineChars="200" w:firstLine="480"/>
      </w:pPr>
      <w:r>
        <w:rPr>
          <w:rFonts w:hint="eastAsia"/>
        </w:rPr>
        <w:t>3</w:t>
      </w:r>
      <w:r>
        <w:rPr>
          <w:rFonts w:hint="eastAsia"/>
        </w:rPr>
        <w:t>、选择“经办”，进入“撤销未用退回经办”界面。</w:t>
      </w:r>
    </w:p>
    <w:p w:rsidR="004A1DF5" w:rsidRDefault="004A1DF5">
      <w:pPr>
        <w:ind w:firstLineChars="200" w:firstLine="480"/>
      </w:pPr>
      <w:r>
        <w:rPr>
          <w:rFonts w:hint="eastAsia"/>
        </w:rPr>
        <w:t>4</w:t>
      </w:r>
      <w:r>
        <w:rPr>
          <w:rFonts w:hint="eastAsia"/>
        </w:rPr>
        <w:t>、核对明细界面中的要素，确认要进行撤销操作后，选择“确定”。</w:t>
      </w:r>
    </w:p>
    <w:p w:rsidR="004A1DF5" w:rsidRDefault="004A1DF5" w:rsidP="0004090F">
      <w:pPr>
        <w:pStyle w:val="5"/>
      </w:pPr>
      <w:bookmarkStart w:id="1181" w:name="_Toc79236360"/>
      <w:r>
        <w:rPr>
          <w:rFonts w:hint="eastAsia"/>
        </w:rPr>
        <w:lastRenderedPageBreak/>
        <w:t>三十四、撤销本票未用退回授权（业务代码</w:t>
      </w:r>
      <w:r>
        <w:rPr>
          <w:rFonts w:hint="eastAsia"/>
        </w:rPr>
        <w:t>5677</w:t>
      </w:r>
      <w:r>
        <w:rPr>
          <w:rFonts w:hint="eastAsia"/>
        </w:rPr>
        <w:t>）</w:t>
      </w:r>
      <w:bookmarkEnd w:id="1181"/>
    </w:p>
    <w:p w:rsidR="004A1DF5" w:rsidRDefault="004A1DF5">
      <w:pPr>
        <w:pStyle w:val="6"/>
      </w:pPr>
      <w:bookmarkStart w:id="1182" w:name="_Toc79236361"/>
      <w:r>
        <w:rPr>
          <w:rFonts w:hint="eastAsia"/>
        </w:rPr>
        <w:t>（一）功能介绍</w:t>
      </w:r>
      <w:bookmarkEnd w:id="1182"/>
    </w:p>
    <w:p w:rsidR="004A1DF5" w:rsidRDefault="004A1DF5">
      <w:pPr>
        <w:ind w:firstLineChars="200" w:firstLine="480"/>
      </w:pPr>
      <w:r>
        <w:rPr>
          <w:rFonts w:hint="eastAsia"/>
        </w:rPr>
        <w:t>本功能是对撤销本票未用退回经办的本票业务进行授权的操作。</w:t>
      </w:r>
    </w:p>
    <w:p w:rsidR="004A1DF5" w:rsidRDefault="004A1DF5">
      <w:pPr>
        <w:pStyle w:val="6"/>
      </w:pPr>
      <w:bookmarkStart w:id="1183" w:name="_Toc79236365"/>
      <w:r>
        <w:rPr>
          <w:rFonts w:hint="eastAsia"/>
        </w:rPr>
        <w:t>（二）操作要点</w:t>
      </w:r>
      <w:bookmarkEnd w:id="1183"/>
    </w:p>
    <w:p w:rsidR="004A1DF5" w:rsidRDefault="004A1DF5">
      <w:pPr>
        <w:ind w:firstLineChars="200" w:firstLine="480"/>
        <w:rPr>
          <w:szCs w:val="18"/>
        </w:rPr>
      </w:pPr>
      <w:r>
        <w:rPr>
          <w:rFonts w:hint="eastAsia"/>
        </w:rPr>
        <w:t>1</w:t>
      </w:r>
      <w:r>
        <w:rPr>
          <w:rFonts w:hint="eastAsia"/>
        </w:rPr>
        <w:t>、可通过录入相应条件查询或直接查询全部撤销未用退回待授权交易。</w:t>
      </w:r>
    </w:p>
    <w:p w:rsidR="004A1DF5" w:rsidRDefault="004A1DF5">
      <w:pPr>
        <w:ind w:firstLineChars="200" w:firstLine="480"/>
      </w:pPr>
      <w:r>
        <w:rPr>
          <w:rFonts w:hint="eastAsia"/>
        </w:rPr>
        <w:t>2</w:t>
      </w:r>
      <w:r>
        <w:rPr>
          <w:rFonts w:hint="eastAsia"/>
        </w:rPr>
        <w:t>、</w:t>
      </w:r>
      <w:r>
        <w:rPr>
          <w:rFonts w:hint="eastAsia"/>
          <w:szCs w:val="18"/>
        </w:rPr>
        <w:t>授权完成后，原未用退回账务全部冲回。</w:t>
      </w:r>
    </w:p>
    <w:p w:rsidR="004A1DF5" w:rsidRDefault="004A1DF5">
      <w:pPr>
        <w:pStyle w:val="6"/>
      </w:pPr>
      <w:bookmarkStart w:id="1184" w:name="_Toc79236366"/>
      <w:r>
        <w:rPr>
          <w:rFonts w:hint="eastAsia"/>
        </w:rPr>
        <w:t>（三）操作步骤</w:t>
      </w:r>
      <w:bookmarkEnd w:id="1184"/>
    </w:p>
    <w:p w:rsidR="004A1DF5" w:rsidRDefault="004A1DF5">
      <w:pPr>
        <w:ind w:firstLineChars="200" w:firstLine="480"/>
        <w:rPr>
          <w:rFonts w:ascii="宋体" w:hAnsi="宋体"/>
        </w:rPr>
      </w:pPr>
      <w:r>
        <w:rPr>
          <w:rFonts w:ascii="宋体" w:hAnsi="宋体" w:hint="eastAsia"/>
        </w:rPr>
        <w:t>1、授权用户选择“系统导航”－“结算业务”－“银行本票”－“本票未用退回”－“撤销本票未用退回授权”或在“业务代码”栏输入5677进入“撤销本票未用退回授权”功能。</w:t>
      </w:r>
    </w:p>
    <w:p w:rsidR="004A1DF5" w:rsidRDefault="004A1DF5">
      <w:pPr>
        <w:ind w:firstLineChars="200" w:firstLine="480"/>
      </w:pPr>
      <w:r>
        <w:rPr>
          <w:rFonts w:hint="eastAsia"/>
        </w:rPr>
        <w:t>2</w:t>
      </w:r>
      <w:r>
        <w:rPr>
          <w:rFonts w:hint="eastAsia"/>
        </w:rPr>
        <w:t>、在“撤销本票未用退回授权”界面中，查询到“待授权”状态的本票业务。</w:t>
      </w:r>
    </w:p>
    <w:p w:rsidR="004A1DF5" w:rsidRDefault="004A1DF5">
      <w:pPr>
        <w:ind w:firstLineChars="200" w:firstLine="480"/>
      </w:pPr>
      <w:r>
        <w:rPr>
          <w:rFonts w:hint="eastAsia"/>
        </w:rPr>
        <w:t>3</w:t>
      </w:r>
      <w:r>
        <w:rPr>
          <w:rFonts w:hint="eastAsia"/>
        </w:rPr>
        <w:t>、选择“授权”，进入“撤销未用退回授权”界面。</w:t>
      </w:r>
    </w:p>
    <w:p w:rsidR="004A1DF5" w:rsidRDefault="004A1DF5">
      <w:pPr>
        <w:ind w:firstLineChars="200" w:firstLine="480"/>
      </w:pPr>
      <w:r>
        <w:rPr>
          <w:rFonts w:hint="eastAsia"/>
        </w:rPr>
        <w:t>4</w:t>
      </w:r>
      <w:r>
        <w:rPr>
          <w:rFonts w:hint="eastAsia"/>
        </w:rPr>
        <w:t>、核对明细界面中的要素，确认要进行授权操作后，选择“确定”。</w:t>
      </w:r>
    </w:p>
    <w:p w:rsidR="004A1DF5" w:rsidRDefault="004A1DF5" w:rsidP="0004090F">
      <w:pPr>
        <w:pStyle w:val="5"/>
      </w:pPr>
      <w:bookmarkStart w:id="1185" w:name="_Toc79236367"/>
      <w:r>
        <w:rPr>
          <w:rFonts w:hint="eastAsia"/>
        </w:rPr>
        <w:t>三十五、撤销本票未用退回经办取消（业务代码</w:t>
      </w:r>
      <w:r>
        <w:rPr>
          <w:rFonts w:hint="eastAsia"/>
        </w:rPr>
        <w:t>5671</w:t>
      </w:r>
      <w:r>
        <w:rPr>
          <w:rFonts w:hint="eastAsia"/>
        </w:rPr>
        <w:t>）</w:t>
      </w:r>
      <w:bookmarkEnd w:id="1185"/>
    </w:p>
    <w:p w:rsidR="004A1DF5" w:rsidRDefault="004A1DF5">
      <w:pPr>
        <w:pStyle w:val="6"/>
      </w:pPr>
      <w:bookmarkStart w:id="1186" w:name="_Toc79236368"/>
      <w:r>
        <w:rPr>
          <w:rFonts w:hint="eastAsia"/>
        </w:rPr>
        <w:t>（一）功能介绍</w:t>
      </w:r>
      <w:bookmarkEnd w:id="1186"/>
    </w:p>
    <w:p w:rsidR="004A1DF5" w:rsidRDefault="004A1DF5">
      <w:pPr>
        <w:pStyle w:val="a5"/>
        <w:ind w:firstLine="480"/>
      </w:pPr>
      <w:r>
        <w:rPr>
          <w:rFonts w:hint="eastAsia"/>
        </w:rPr>
        <w:t>本功能是对进行了撤销本票未用退回经办的本票业务进行取消，使其恢复为已退回状态的操作。</w:t>
      </w:r>
    </w:p>
    <w:p w:rsidR="004A1DF5" w:rsidRDefault="004A1DF5">
      <w:pPr>
        <w:pStyle w:val="6"/>
      </w:pPr>
      <w:bookmarkStart w:id="1187" w:name="_Toc79236372"/>
      <w:r>
        <w:rPr>
          <w:rFonts w:hint="eastAsia"/>
        </w:rPr>
        <w:t>（二）操作要点</w:t>
      </w:r>
      <w:bookmarkEnd w:id="1187"/>
    </w:p>
    <w:p w:rsidR="004A1DF5" w:rsidRDefault="004A1DF5">
      <w:pPr>
        <w:ind w:firstLineChars="200" w:firstLine="480"/>
        <w:rPr>
          <w:szCs w:val="18"/>
        </w:rPr>
      </w:pPr>
      <w:r>
        <w:rPr>
          <w:rFonts w:hint="eastAsia"/>
          <w:szCs w:val="18"/>
        </w:rPr>
        <w:t>1</w:t>
      </w:r>
      <w:r>
        <w:rPr>
          <w:rFonts w:hint="eastAsia"/>
          <w:szCs w:val="18"/>
        </w:rPr>
        <w:t>、在撤销本票未用退回经办处理完成后，撤销本票未用退回授权处理前操作。</w:t>
      </w:r>
    </w:p>
    <w:p w:rsidR="004A1DF5" w:rsidRDefault="004A1DF5">
      <w:pPr>
        <w:ind w:firstLineChars="200" w:firstLine="480"/>
      </w:pPr>
      <w:r>
        <w:rPr>
          <w:rFonts w:hint="eastAsia"/>
          <w:szCs w:val="18"/>
        </w:rPr>
        <w:t>2</w:t>
      </w:r>
      <w:r>
        <w:rPr>
          <w:rFonts w:hint="eastAsia"/>
          <w:szCs w:val="18"/>
        </w:rPr>
        <w:t>、</w:t>
      </w:r>
      <w:r>
        <w:rPr>
          <w:rFonts w:hint="eastAsia"/>
        </w:rPr>
        <w:t>可通过录入相应条件查询或直接查询全部撤销未用退回待授权交易。</w:t>
      </w:r>
    </w:p>
    <w:p w:rsidR="004A1DF5" w:rsidRDefault="004A1DF5">
      <w:pPr>
        <w:pStyle w:val="6"/>
      </w:pPr>
      <w:bookmarkStart w:id="1188" w:name="_Toc79236373"/>
      <w:r>
        <w:rPr>
          <w:rFonts w:hint="eastAsia"/>
        </w:rPr>
        <w:t>（三）操作步骤</w:t>
      </w:r>
      <w:bookmarkEnd w:id="1188"/>
    </w:p>
    <w:p w:rsidR="004A1DF5" w:rsidRDefault="004A1DF5">
      <w:pPr>
        <w:ind w:firstLineChars="200" w:firstLine="480"/>
        <w:rPr>
          <w:rFonts w:ascii="宋体" w:hAnsi="宋体"/>
        </w:rPr>
      </w:pPr>
      <w:r>
        <w:rPr>
          <w:rFonts w:ascii="宋体" w:hAnsi="宋体" w:hint="eastAsia"/>
        </w:rPr>
        <w:t>1、经办用户选择“系统导航”－“结算业务”－“银行本票”－“本票未用退回”－“撤销本票未用退回经办取消”或在“业务代码”栏输入5671进入</w:t>
      </w:r>
      <w:r>
        <w:rPr>
          <w:rFonts w:ascii="宋体" w:hAnsi="宋体" w:hint="eastAsia"/>
        </w:rPr>
        <w:lastRenderedPageBreak/>
        <w:t>“撤销本票未用退回经办取消”界面。</w:t>
      </w:r>
    </w:p>
    <w:p w:rsidR="004A1DF5" w:rsidRDefault="004A1DF5">
      <w:pPr>
        <w:ind w:firstLineChars="200" w:firstLine="480"/>
      </w:pPr>
      <w:r>
        <w:rPr>
          <w:rFonts w:hint="eastAsia"/>
        </w:rPr>
        <w:t>2</w:t>
      </w:r>
      <w:r>
        <w:rPr>
          <w:rFonts w:hint="eastAsia"/>
        </w:rPr>
        <w:t>、在“撤销本票未用退回经办取消”界面中，查询到“待授权”状态的本票业务。</w:t>
      </w:r>
    </w:p>
    <w:p w:rsidR="004A1DF5" w:rsidRDefault="004A1DF5">
      <w:pPr>
        <w:ind w:firstLineChars="200" w:firstLine="480"/>
      </w:pPr>
      <w:r>
        <w:rPr>
          <w:rFonts w:hint="eastAsia"/>
        </w:rPr>
        <w:t>3</w:t>
      </w:r>
      <w:r>
        <w:rPr>
          <w:rFonts w:hint="eastAsia"/>
        </w:rPr>
        <w:t>、选择“经办取消”，进入“撤销未用退回经办取消”界面。</w:t>
      </w:r>
    </w:p>
    <w:p w:rsidR="004A1DF5" w:rsidRDefault="004A1DF5">
      <w:pPr>
        <w:ind w:firstLineChars="200" w:firstLine="480"/>
      </w:pPr>
      <w:r>
        <w:rPr>
          <w:rFonts w:hint="eastAsia"/>
        </w:rPr>
        <w:t>4</w:t>
      </w:r>
      <w:r>
        <w:rPr>
          <w:rFonts w:hint="eastAsia"/>
        </w:rPr>
        <w:t>、核对明细界面中的要素，确认要进行经办取消操作后，选择“确定”。</w:t>
      </w:r>
    </w:p>
    <w:p w:rsidR="004A1DF5" w:rsidRDefault="004A1DF5" w:rsidP="0004090F">
      <w:pPr>
        <w:pStyle w:val="5"/>
      </w:pPr>
      <w:bookmarkStart w:id="1189" w:name="_Toc79236374"/>
      <w:r>
        <w:rPr>
          <w:rFonts w:hint="eastAsia"/>
        </w:rPr>
        <w:t>三十六、本票逾期付款经办（业务代码</w:t>
      </w:r>
      <w:r>
        <w:rPr>
          <w:rFonts w:hint="eastAsia"/>
        </w:rPr>
        <w:t>5685</w:t>
      </w:r>
      <w:r>
        <w:rPr>
          <w:rFonts w:hint="eastAsia"/>
        </w:rPr>
        <w:t>）</w:t>
      </w:r>
      <w:bookmarkEnd w:id="1189"/>
    </w:p>
    <w:p w:rsidR="004A1DF5" w:rsidRDefault="004A1DF5">
      <w:pPr>
        <w:pStyle w:val="6"/>
      </w:pPr>
      <w:bookmarkStart w:id="1190" w:name="_Toc79236375"/>
      <w:r>
        <w:rPr>
          <w:rFonts w:hint="eastAsia"/>
        </w:rPr>
        <w:t>（一）功能介绍</w:t>
      </w:r>
      <w:bookmarkEnd w:id="1190"/>
    </w:p>
    <w:p w:rsidR="004A1DF5" w:rsidRDefault="004A1DF5">
      <w:pPr>
        <w:pStyle w:val="a5"/>
        <w:ind w:firstLine="480"/>
      </w:pPr>
      <w:r>
        <w:rPr>
          <w:rFonts w:hint="eastAsia"/>
        </w:rPr>
        <w:t>银行本票逾期付款经办功能是指收到客户提交的超过提示付款期银行本票，经办员录入相关要素的操作。</w:t>
      </w:r>
    </w:p>
    <w:p w:rsidR="004A1DF5" w:rsidRDefault="004A1DF5">
      <w:pPr>
        <w:pStyle w:val="6"/>
      </w:pPr>
      <w:bookmarkStart w:id="1191" w:name="_Toc79236378"/>
      <w:r>
        <w:rPr>
          <w:rFonts w:hint="eastAsia"/>
        </w:rPr>
        <w:t>（二）界面</w:t>
      </w:r>
      <w:bookmarkEnd w:id="1191"/>
    </w:p>
    <w:p w:rsidR="004A1DF5" w:rsidRDefault="0004090F">
      <w:pPr>
        <w:jc w:val="center"/>
        <w:rPr>
          <w:rFonts w:ascii="宋体" w:hAnsi="宋体"/>
        </w:rPr>
      </w:pPr>
      <w:r>
        <w:rPr>
          <w:rFonts w:ascii="宋体" w:hAnsi="宋体"/>
          <w:noProof/>
        </w:rPr>
        <w:drawing>
          <wp:anchor distT="0" distB="0" distL="114300" distR="114300" simplePos="0" relativeHeight="251825664" behindDoc="0" locked="0" layoutInCell="1" allowOverlap="1">
            <wp:simplePos x="0" y="0"/>
            <wp:positionH relativeFrom="column">
              <wp:posOffset>0</wp:posOffset>
            </wp:positionH>
            <wp:positionV relativeFrom="paragraph">
              <wp:posOffset>0</wp:posOffset>
            </wp:positionV>
            <wp:extent cx="5267960" cy="2788285"/>
            <wp:effectExtent l="19050" t="0" r="8890" b="0"/>
            <wp:wrapTopAndBottom/>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pic:cNvPicPr>
                      <a:picLocks noChangeAspect="1" noChangeArrowheads="1"/>
                    </pic:cNvPicPr>
                  </pic:nvPicPr>
                  <pic:blipFill>
                    <a:blip r:embed="rId357" cstate="print"/>
                    <a:srcRect/>
                    <a:stretch>
                      <a:fillRect/>
                    </a:stretch>
                  </pic:blipFill>
                  <pic:spPr bwMode="auto">
                    <a:xfrm>
                      <a:off x="0" y="0"/>
                      <a:ext cx="5267960" cy="2788285"/>
                    </a:xfrm>
                    <a:prstGeom prst="rect">
                      <a:avLst/>
                    </a:prstGeom>
                    <a:noFill/>
                    <a:ln w="9525">
                      <a:noFill/>
                      <a:miter lim="800000"/>
                      <a:headEnd/>
                      <a:tailEnd/>
                    </a:ln>
                  </pic:spPr>
                </pic:pic>
              </a:graphicData>
            </a:graphic>
          </wp:anchor>
        </w:drawing>
      </w:r>
      <w:r w:rsidR="004A1DF5">
        <w:rPr>
          <w:rFonts w:ascii="宋体" w:hAnsi="宋体" w:hint="eastAsia"/>
        </w:rPr>
        <w:t>图9.13</w:t>
      </w:r>
    </w:p>
    <w:p w:rsidR="004A1DF5" w:rsidRDefault="004A1DF5">
      <w:pPr>
        <w:pStyle w:val="6"/>
      </w:pPr>
      <w:bookmarkStart w:id="1192" w:name="_Toc79236379"/>
      <w:r>
        <w:rPr>
          <w:rFonts w:hint="eastAsia"/>
        </w:rPr>
        <w:t>（三）操作要点</w:t>
      </w:r>
      <w:bookmarkEnd w:id="1192"/>
    </w:p>
    <w:p w:rsidR="004A1DF5" w:rsidRDefault="004A1DF5">
      <w:pPr>
        <w:ind w:firstLineChars="200" w:firstLine="480"/>
        <w:rPr>
          <w:szCs w:val="18"/>
        </w:rPr>
      </w:pPr>
      <w:r>
        <w:rPr>
          <w:rFonts w:hint="eastAsia"/>
          <w:szCs w:val="18"/>
        </w:rPr>
        <w:t>1</w:t>
      </w:r>
      <w:r>
        <w:rPr>
          <w:rFonts w:hint="eastAsia"/>
          <w:szCs w:val="18"/>
        </w:rPr>
        <w:t>、本票过了提示付款期后，系统控制必须在原出票机构办理逾期付款。</w:t>
      </w:r>
    </w:p>
    <w:p w:rsidR="004A1DF5" w:rsidRDefault="004A1DF5">
      <w:pPr>
        <w:ind w:firstLineChars="200" w:firstLine="480"/>
        <w:rPr>
          <w:szCs w:val="18"/>
        </w:rPr>
      </w:pPr>
      <w:r>
        <w:rPr>
          <w:rFonts w:hint="eastAsia"/>
          <w:szCs w:val="18"/>
        </w:rPr>
        <w:t>2</w:t>
      </w:r>
      <w:r>
        <w:rPr>
          <w:rFonts w:hint="eastAsia"/>
          <w:szCs w:val="18"/>
        </w:rPr>
        <w:t>、通过查询，可查到本网点签发逾期待兑付状态的本票。</w:t>
      </w:r>
    </w:p>
    <w:p w:rsidR="004A1DF5" w:rsidRDefault="004A1DF5">
      <w:pPr>
        <w:ind w:firstLineChars="200" w:firstLine="480"/>
        <w:rPr>
          <w:szCs w:val="18"/>
        </w:rPr>
      </w:pPr>
      <w:r>
        <w:rPr>
          <w:rFonts w:hint="eastAsia"/>
          <w:szCs w:val="18"/>
        </w:rPr>
        <w:t>3</w:t>
      </w:r>
      <w:r>
        <w:rPr>
          <w:rFonts w:hint="eastAsia"/>
          <w:szCs w:val="18"/>
        </w:rPr>
        <w:t>、在“逾期付款”界面（图</w:t>
      </w:r>
      <w:r>
        <w:rPr>
          <w:rFonts w:hint="eastAsia"/>
          <w:szCs w:val="18"/>
        </w:rPr>
        <w:t>9</w:t>
      </w:r>
      <w:r>
        <w:rPr>
          <w:rFonts w:ascii="宋体" w:hAnsi="宋体" w:hint="eastAsia"/>
          <w:szCs w:val="18"/>
        </w:rPr>
        <w:t>.13</w:t>
      </w:r>
      <w:r>
        <w:rPr>
          <w:rFonts w:hint="eastAsia"/>
          <w:szCs w:val="18"/>
        </w:rPr>
        <w:t>）操作。</w:t>
      </w:r>
    </w:p>
    <w:p w:rsidR="004A1DF5" w:rsidRDefault="004A1DF5">
      <w:pPr>
        <w:ind w:firstLineChars="200" w:firstLine="480"/>
        <w:rPr>
          <w:szCs w:val="18"/>
        </w:rPr>
      </w:pPr>
      <w:r>
        <w:rPr>
          <w:rFonts w:hint="eastAsia"/>
          <w:szCs w:val="18"/>
        </w:rPr>
        <w:t>（</w:t>
      </w:r>
      <w:r>
        <w:rPr>
          <w:rFonts w:hint="eastAsia"/>
          <w:szCs w:val="18"/>
        </w:rPr>
        <w:t>1</w:t>
      </w:r>
      <w:r>
        <w:rPr>
          <w:rFonts w:hint="eastAsia"/>
          <w:szCs w:val="18"/>
        </w:rPr>
        <w:t>）“是否我行客户”为必选项。</w:t>
      </w:r>
    </w:p>
    <w:p w:rsidR="004A1DF5" w:rsidRDefault="004A1DF5">
      <w:pPr>
        <w:ind w:firstLineChars="200" w:firstLine="480"/>
      </w:pPr>
      <w:r>
        <w:rPr>
          <w:rFonts w:hint="eastAsia"/>
          <w:szCs w:val="18"/>
        </w:rPr>
        <w:t>（</w:t>
      </w:r>
      <w:r>
        <w:rPr>
          <w:rFonts w:hint="eastAsia"/>
          <w:szCs w:val="18"/>
        </w:rPr>
        <w:t>2</w:t>
      </w:r>
      <w:r>
        <w:rPr>
          <w:rFonts w:hint="eastAsia"/>
          <w:szCs w:val="18"/>
        </w:rPr>
        <w:t>）是我行客户时持票人户口为空或非我行客户时，则系统自动挂账</w:t>
      </w:r>
      <w:r>
        <w:rPr>
          <w:rFonts w:hint="eastAsia"/>
          <w:szCs w:val="18"/>
        </w:rPr>
        <w:lastRenderedPageBreak/>
        <w:t>（</w:t>
      </w:r>
      <w:r>
        <w:rPr>
          <w:rFonts w:hint="eastAsia"/>
          <w:szCs w:val="18"/>
        </w:rPr>
        <w:t>20620019</w:t>
      </w:r>
      <w:r>
        <w:rPr>
          <w:rFonts w:hint="eastAsia"/>
          <w:szCs w:val="18"/>
        </w:rPr>
        <w:t>）。</w:t>
      </w:r>
    </w:p>
    <w:p w:rsidR="004A1DF5" w:rsidRDefault="004A1DF5">
      <w:pPr>
        <w:pStyle w:val="6"/>
      </w:pPr>
      <w:bookmarkStart w:id="1193" w:name="_Toc79236380"/>
      <w:r>
        <w:rPr>
          <w:rFonts w:hint="eastAsia"/>
        </w:rPr>
        <w:t>（四）操作步骤</w:t>
      </w:r>
      <w:bookmarkEnd w:id="1193"/>
    </w:p>
    <w:p w:rsidR="004A1DF5" w:rsidRDefault="004A1DF5">
      <w:pPr>
        <w:ind w:firstLineChars="200" w:firstLine="480"/>
        <w:rPr>
          <w:rFonts w:ascii="宋体" w:hAnsi="宋体"/>
        </w:rPr>
      </w:pPr>
      <w:r>
        <w:rPr>
          <w:rFonts w:ascii="宋体" w:hAnsi="宋体" w:hint="eastAsia"/>
        </w:rPr>
        <w:t>1、经办用户选择“系统导航”－“结算业务”－“银行本票”－“本票逾期付款”－“本票逾期付款经办”或在“业务代码”栏输入5685进入“本票逾期付款经办”界面。</w:t>
      </w:r>
    </w:p>
    <w:p w:rsidR="004A1DF5" w:rsidRDefault="004A1DF5">
      <w:pPr>
        <w:ind w:firstLineChars="200" w:firstLine="480"/>
      </w:pPr>
      <w:r>
        <w:rPr>
          <w:rFonts w:hint="eastAsia"/>
        </w:rPr>
        <w:t>2</w:t>
      </w:r>
      <w:r>
        <w:rPr>
          <w:rFonts w:hint="eastAsia"/>
        </w:rPr>
        <w:t>、在“本票逾期付款经办”界面中，查询到需要逾期待兑付的本票业务。</w:t>
      </w:r>
    </w:p>
    <w:p w:rsidR="004A1DF5" w:rsidRDefault="004A1DF5">
      <w:pPr>
        <w:ind w:firstLineChars="200" w:firstLine="480"/>
      </w:pPr>
      <w:r>
        <w:rPr>
          <w:rFonts w:hint="eastAsia"/>
        </w:rPr>
        <w:t>3</w:t>
      </w:r>
      <w:r>
        <w:rPr>
          <w:rFonts w:hint="eastAsia"/>
        </w:rPr>
        <w:t>、选择“经办”，进入“逾期付款”（</w:t>
      </w:r>
      <w:r>
        <w:rPr>
          <w:rFonts w:ascii="宋体" w:hAnsi="宋体" w:hint="eastAsia"/>
        </w:rPr>
        <w:t>图9.13）</w:t>
      </w:r>
      <w:r>
        <w:rPr>
          <w:rFonts w:hint="eastAsia"/>
        </w:rPr>
        <w:t>界面。</w:t>
      </w:r>
    </w:p>
    <w:p w:rsidR="004A1DF5" w:rsidRDefault="004A1DF5">
      <w:pPr>
        <w:ind w:firstLineChars="200" w:firstLine="480"/>
      </w:pPr>
      <w:r>
        <w:rPr>
          <w:rFonts w:hint="eastAsia"/>
        </w:rPr>
        <w:t>4</w:t>
      </w:r>
      <w:r>
        <w:rPr>
          <w:rFonts w:hint="eastAsia"/>
        </w:rPr>
        <w:t>、核对本票信息，并在逾期付款界面中输入相关的要素。</w:t>
      </w:r>
    </w:p>
    <w:p w:rsidR="004A1DF5" w:rsidRDefault="004A1DF5">
      <w:pPr>
        <w:ind w:firstLineChars="200" w:firstLine="480"/>
      </w:pPr>
      <w:r>
        <w:rPr>
          <w:rFonts w:hint="eastAsia"/>
        </w:rPr>
        <w:t>5</w:t>
      </w:r>
      <w:r>
        <w:rPr>
          <w:rFonts w:hint="eastAsia"/>
        </w:rPr>
        <w:t>、选择“确定”，逾期付款经办成功。</w:t>
      </w:r>
    </w:p>
    <w:p w:rsidR="004A1DF5" w:rsidRDefault="004A1DF5" w:rsidP="0004090F">
      <w:pPr>
        <w:pStyle w:val="5"/>
      </w:pPr>
      <w:bookmarkStart w:id="1194" w:name="_Toc79236381"/>
      <w:r>
        <w:rPr>
          <w:rFonts w:hint="eastAsia"/>
        </w:rPr>
        <w:t>三十七、本票逾期付款复核（业务代码</w:t>
      </w:r>
      <w:r>
        <w:rPr>
          <w:rFonts w:hint="eastAsia"/>
        </w:rPr>
        <w:t>5686</w:t>
      </w:r>
      <w:r>
        <w:rPr>
          <w:rFonts w:hint="eastAsia"/>
        </w:rPr>
        <w:t>）</w:t>
      </w:r>
      <w:bookmarkEnd w:id="1194"/>
    </w:p>
    <w:p w:rsidR="004A1DF5" w:rsidRDefault="004A1DF5">
      <w:pPr>
        <w:pStyle w:val="6"/>
      </w:pPr>
      <w:bookmarkStart w:id="1195" w:name="_Toc79236382"/>
      <w:r>
        <w:rPr>
          <w:rFonts w:hint="eastAsia"/>
        </w:rPr>
        <w:t>（一）功能介绍</w:t>
      </w:r>
      <w:bookmarkEnd w:id="1195"/>
    </w:p>
    <w:p w:rsidR="004A1DF5" w:rsidRDefault="004A1DF5">
      <w:pPr>
        <w:ind w:firstLineChars="200" w:firstLine="480"/>
      </w:pPr>
      <w:r>
        <w:rPr>
          <w:rFonts w:hint="eastAsia"/>
        </w:rPr>
        <w:t>本功能用于复核用户核对经办用户录入要素是否正确，根据复核的结果将银行本票退回经办或提交授权或逾期付款生效的操作。</w:t>
      </w:r>
    </w:p>
    <w:p w:rsidR="004A1DF5" w:rsidRDefault="004A1DF5">
      <w:pPr>
        <w:pStyle w:val="6"/>
      </w:pPr>
      <w:bookmarkStart w:id="1196" w:name="_Toc79236386"/>
      <w:r>
        <w:rPr>
          <w:rFonts w:hint="eastAsia"/>
        </w:rPr>
        <w:t>（二）操作要点</w:t>
      </w:r>
      <w:bookmarkEnd w:id="1196"/>
    </w:p>
    <w:p w:rsidR="004A1DF5" w:rsidRDefault="004A1DF5">
      <w:pPr>
        <w:ind w:firstLineChars="200" w:firstLine="480"/>
      </w:pPr>
      <w:r>
        <w:rPr>
          <w:rFonts w:hint="eastAsia"/>
        </w:rPr>
        <w:t>1</w:t>
      </w:r>
      <w:r>
        <w:rPr>
          <w:rFonts w:hint="eastAsia"/>
        </w:rPr>
        <w:t>、必须通过录入相应条件查询某笔逾期付款待复核交易。</w:t>
      </w:r>
    </w:p>
    <w:p w:rsidR="004A1DF5" w:rsidRDefault="004A1DF5">
      <w:pPr>
        <w:pStyle w:val="6"/>
      </w:pPr>
      <w:bookmarkStart w:id="1197" w:name="_Toc79236387"/>
      <w:r>
        <w:rPr>
          <w:rFonts w:hint="eastAsia"/>
        </w:rPr>
        <w:t>（三）操作步骤</w:t>
      </w:r>
      <w:bookmarkEnd w:id="1197"/>
    </w:p>
    <w:p w:rsidR="004A1DF5" w:rsidRDefault="004A1DF5">
      <w:pPr>
        <w:ind w:firstLineChars="200" w:firstLine="480"/>
        <w:rPr>
          <w:rFonts w:ascii="宋体" w:hAnsi="宋体"/>
        </w:rPr>
      </w:pPr>
      <w:r>
        <w:rPr>
          <w:rFonts w:ascii="宋体" w:hAnsi="宋体" w:hint="eastAsia"/>
        </w:rPr>
        <w:t>1、复核人员选择“系统导航”－“结算业务”－“银行本票”－“本票逾期付款”－“本票逾期付款复核”或在“业务代码”栏输入5686进入“本票逾期付款复核”界面。</w:t>
      </w:r>
    </w:p>
    <w:p w:rsidR="004A1DF5" w:rsidRDefault="004A1DF5">
      <w:pPr>
        <w:ind w:firstLineChars="200" w:firstLine="480"/>
      </w:pPr>
      <w:r>
        <w:rPr>
          <w:rFonts w:hint="eastAsia"/>
        </w:rPr>
        <w:t>2</w:t>
      </w:r>
      <w:r>
        <w:rPr>
          <w:rFonts w:hint="eastAsia"/>
        </w:rPr>
        <w:t>、在“逾期付款复核”界面中，查询到待复核的本票业务。</w:t>
      </w:r>
    </w:p>
    <w:p w:rsidR="004A1DF5" w:rsidRDefault="004A1DF5">
      <w:pPr>
        <w:ind w:firstLineChars="200" w:firstLine="480"/>
      </w:pPr>
      <w:r>
        <w:rPr>
          <w:rFonts w:hint="eastAsia"/>
        </w:rPr>
        <w:t>3</w:t>
      </w:r>
      <w:r>
        <w:rPr>
          <w:rFonts w:hint="eastAsia"/>
        </w:rPr>
        <w:t>、选择“复核”，进入“本票逾期付款复核”明细界面。</w:t>
      </w:r>
    </w:p>
    <w:p w:rsidR="004A1DF5" w:rsidRDefault="004A1DF5">
      <w:pPr>
        <w:ind w:firstLineChars="200" w:firstLine="480"/>
      </w:pPr>
      <w:r>
        <w:rPr>
          <w:rFonts w:hint="eastAsia"/>
        </w:rPr>
        <w:t>4</w:t>
      </w:r>
      <w:r>
        <w:rPr>
          <w:rFonts w:hint="eastAsia"/>
        </w:rPr>
        <w:t>、核对“本票逾期付款复核”明细界面中显示的要素，确认进行复核后，选择“确定”。如果本票业务不需要进行授权则进入第</w:t>
      </w:r>
      <w:r>
        <w:rPr>
          <w:rFonts w:hint="eastAsia"/>
        </w:rPr>
        <w:t>5</w:t>
      </w:r>
      <w:r>
        <w:rPr>
          <w:rFonts w:hint="eastAsia"/>
        </w:rPr>
        <w:t>步，如果本票业务还需要进行授权则直接进入“三十八、本票逾期付款授权”业务。</w:t>
      </w:r>
    </w:p>
    <w:p w:rsidR="004A1DF5" w:rsidRDefault="004A1DF5">
      <w:pPr>
        <w:ind w:firstLineChars="200" w:firstLine="480"/>
      </w:pPr>
      <w:r>
        <w:rPr>
          <w:rFonts w:hint="eastAsia"/>
        </w:rPr>
        <w:t>5</w:t>
      </w:r>
      <w:r>
        <w:rPr>
          <w:rFonts w:hint="eastAsia"/>
        </w:rPr>
        <w:t>、打印“本票收款入账回单”。</w:t>
      </w:r>
    </w:p>
    <w:p w:rsidR="004A1DF5" w:rsidRDefault="004A1DF5" w:rsidP="0004090F">
      <w:pPr>
        <w:pStyle w:val="5"/>
      </w:pPr>
      <w:bookmarkStart w:id="1198" w:name="_Toc79236388"/>
      <w:r>
        <w:rPr>
          <w:rFonts w:hint="eastAsia"/>
        </w:rPr>
        <w:lastRenderedPageBreak/>
        <w:t>三十八、本票逾期付款授权（业务代码</w:t>
      </w:r>
      <w:r>
        <w:rPr>
          <w:rFonts w:hint="eastAsia"/>
        </w:rPr>
        <w:t>5687</w:t>
      </w:r>
      <w:r>
        <w:rPr>
          <w:rFonts w:hint="eastAsia"/>
        </w:rPr>
        <w:t>）</w:t>
      </w:r>
      <w:bookmarkEnd w:id="1198"/>
    </w:p>
    <w:p w:rsidR="004A1DF5" w:rsidRDefault="004A1DF5">
      <w:pPr>
        <w:pStyle w:val="6"/>
        <w:numPr>
          <w:ilvl w:val="0"/>
          <w:numId w:val="149"/>
        </w:numPr>
      </w:pPr>
      <w:bookmarkStart w:id="1199" w:name="_Toc79236389"/>
      <w:r>
        <w:rPr>
          <w:rFonts w:hint="eastAsia"/>
        </w:rPr>
        <w:t>功能介绍</w:t>
      </w:r>
      <w:bookmarkEnd w:id="1199"/>
    </w:p>
    <w:p w:rsidR="004A1DF5" w:rsidRDefault="004A1DF5">
      <w:pPr>
        <w:ind w:firstLineChars="200" w:firstLine="480"/>
      </w:pPr>
      <w:r>
        <w:rPr>
          <w:rFonts w:hint="eastAsia"/>
        </w:rPr>
        <w:t>本功能用于授权用户对复核提交的银行本票进行审核授权，根据审核的结果同意授权或者退回复核的操作。</w:t>
      </w:r>
    </w:p>
    <w:p w:rsidR="004A1DF5" w:rsidRDefault="004A1DF5">
      <w:pPr>
        <w:pStyle w:val="6"/>
      </w:pPr>
      <w:bookmarkStart w:id="1200" w:name="_Toc79236393"/>
      <w:r>
        <w:rPr>
          <w:rFonts w:hint="eastAsia"/>
        </w:rPr>
        <w:t>（二）操作要点</w:t>
      </w:r>
      <w:bookmarkEnd w:id="1200"/>
    </w:p>
    <w:p w:rsidR="004A1DF5" w:rsidRDefault="004A1DF5">
      <w:pPr>
        <w:ind w:firstLineChars="200" w:firstLine="480"/>
      </w:pPr>
      <w:r>
        <w:rPr>
          <w:rFonts w:hint="eastAsia"/>
        </w:rPr>
        <w:t>1</w:t>
      </w:r>
      <w:r>
        <w:rPr>
          <w:rFonts w:hint="eastAsia"/>
        </w:rPr>
        <w:t>、可通过录入相应条件查询或直接查询全部逾期付款待授权交易。</w:t>
      </w:r>
    </w:p>
    <w:p w:rsidR="004A1DF5" w:rsidRDefault="004A1DF5">
      <w:pPr>
        <w:pStyle w:val="6"/>
      </w:pPr>
      <w:bookmarkStart w:id="1201" w:name="_Toc79236394"/>
      <w:r>
        <w:rPr>
          <w:rFonts w:hint="eastAsia"/>
        </w:rPr>
        <w:t>（三）操作步骤</w:t>
      </w:r>
      <w:bookmarkEnd w:id="1201"/>
    </w:p>
    <w:p w:rsidR="004A1DF5" w:rsidRDefault="004A1DF5">
      <w:pPr>
        <w:ind w:firstLineChars="200" w:firstLine="480"/>
        <w:rPr>
          <w:rFonts w:ascii="宋体" w:hAnsi="宋体"/>
        </w:rPr>
      </w:pPr>
      <w:r>
        <w:rPr>
          <w:rFonts w:ascii="宋体" w:hAnsi="宋体" w:hint="eastAsia"/>
        </w:rPr>
        <w:t>1、授权用户选择“系统导航”－“结算业务”－“银行本票”－“本票逾期付款”－“本票逾期付款授权”或在“业务代码”栏输入5687进入“本票逾期付款授权”界面。</w:t>
      </w:r>
    </w:p>
    <w:p w:rsidR="004A1DF5" w:rsidRDefault="004A1DF5">
      <w:pPr>
        <w:ind w:firstLineChars="200" w:firstLine="480"/>
      </w:pPr>
      <w:r>
        <w:rPr>
          <w:rFonts w:hint="eastAsia"/>
        </w:rPr>
        <w:t>2</w:t>
      </w:r>
      <w:r>
        <w:rPr>
          <w:rFonts w:hint="eastAsia"/>
        </w:rPr>
        <w:t>、在“逾期付款授权”界面中，查询到“待授权”的本票业务。</w:t>
      </w:r>
    </w:p>
    <w:p w:rsidR="004A1DF5" w:rsidRDefault="004A1DF5">
      <w:pPr>
        <w:ind w:firstLineChars="200" w:firstLine="480"/>
      </w:pPr>
      <w:r>
        <w:rPr>
          <w:rFonts w:hint="eastAsia"/>
        </w:rPr>
        <w:t>3</w:t>
      </w:r>
      <w:r>
        <w:rPr>
          <w:rFonts w:hint="eastAsia"/>
        </w:rPr>
        <w:t>、选择“授权”，进入“逾期付款授权”明细界面。</w:t>
      </w:r>
    </w:p>
    <w:p w:rsidR="004A1DF5" w:rsidRDefault="004A1DF5">
      <w:pPr>
        <w:ind w:firstLineChars="200" w:firstLine="480"/>
      </w:pPr>
      <w:r>
        <w:rPr>
          <w:rFonts w:hint="eastAsia"/>
        </w:rPr>
        <w:t>4</w:t>
      </w:r>
      <w:r>
        <w:rPr>
          <w:rFonts w:hint="eastAsia"/>
        </w:rPr>
        <w:t>、核对明细界面要素，确认无误后选择“确定”。</w:t>
      </w:r>
    </w:p>
    <w:p w:rsidR="004A1DF5" w:rsidRDefault="004A1DF5">
      <w:pPr>
        <w:ind w:firstLineChars="200" w:firstLine="480"/>
      </w:pPr>
      <w:r>
        <w:rPr>
          <w:rFonts w:hint="eastAsia"/>
        </w:rPr>
        <w:t>5</w:t>
      </w:r>
      <w:r>
        <w:rPr>
          <w:rFonts w:hint="eastAsia"/>
        </w:rPr>
        <w:t>、打印“本票收款入账回单”。</w:t>
      </w:r>
    </w:p>
    <w:p w:rsidR="004A1DF5" w:rsidRDefault="004A1DF5" w:rsidP="0004090F">
      <w:pPr>
        <w:pStyle w:val="5"/>
      </w:pPr>
      <w:bookmarkStart w:id="1202" w:name="_Toc79236395"/>
      <w:r>
        <w:rPr>
          <w:rFonts w:hint="eastAsia"/>
        </w:rPr>
        <w:t>三十九、本票逾期付款经办取消（业务代码</w:t>
      </w:r>
      <w:r>
        <w:rPr>
          <w:rFonts w:hint="eastAsia"/>
        </w:rPr>
        <w:t>5681</w:t>
      </w:r>
      <w:r>
        <w:rPr>
          <w:rFonts w:hint="eastAsia"/>
        </w:rPr>
        <w:t>）</w:t>
      </w:r>
      <w:bookmarkEnd w:id="1202"/>
    </w:p>
    <w:p w:rsidR="004A1DF5" w:rsidRDefault="004A1DF5">
      <w:pPr>
        <w:pStyle w:val="6"/>
      </w:pPr>
      <w:bookmarkStart w:id="1203" w:name="_Toc79236396"/>
      <w:r>
        <w:rPr>
          <w:rFonts w:hint="eastAsia"/>
        </w:rPr>
        <w:t>（一）功能介绍</w:t>
      </w:r>
      <w:bookmarkEnd w:id="1203"/>
    </w:p>
    <w:p w:rsidR="004A1DF5" w:rsidRDefault="004A1DF5">
      <w:pPr>
        <w:ind w:firstLineChars="200" w:firstLine="480"/>
      </w:pPr>
      <w:r>
        <w:rPr>
          <w:rFonts w:hint="eastAsia"/>
        </w:rPr>
        <w:t>本功能是对已进行本票逾期付款经办，尚未进行复核或授权的业务进行取消的操作。</w:t>
      </w:r>
    </w:p>
    <w:p w:rsidR="004A1DF5" w:rsidRDefault="004A1DF5">
      <w:pPr>
        <w:pStyle w:val="6"/>
      </w:pPr>
      <w:bookmarkStart w:id="1204" w:name="_Toc79236400"/>
      <w:r>
        <w:rPr>
          <w:rFonts w:hint="eastAsia"/>
        </w:rPr>
        <w:t>（二）操作要点</w:t>
      </w:r>
      <w:bookmarkEnd w:id="1204"/>
    </w:p>
    <w:p w:rsidR="004A1DF5" w:rsidRDefault="004A1DF5">
      <w:pPr>
        <w:pStyle w:val="a5"/>
        <w:ind w:firstLine="480"/>
      </w:pPr>
      <w:r>
        <w:rPr>
          <w:rFonts w:hint="eastAsia"/>
        </w:rPr>
        <w:t>1</w:t>
      </w:r>
      <w:r>
        <w:rPr>
          <w:rFonts w:hint="eastAsia"/>
        </w:rPr>
        <w:t>、该操作在本票逾期付款经办（且需复核或授权）完成后，复核或授权（无需复核）处理前操作。</w:t>
      </w:r>
    </w:p>
    <w:p w:rsidR="004A1DF5" w:rsidRDefault="004A1DF5">
      <w:pPr>
        <w:pStyle w:val="6"/>
      </w:pPr>
      <w:bookmarkStart w:id="1205" w:name="_Toc79236401"/>
      <w:r>
        <w:rPr>
          <w:rFonts w:hint="eastAsia"/>
        </w:rPr>
        <w:t>（三）操作步骤</w:t>
      </w:r>
      <w:bookmarkEnd w:id="1205"/>
    </w:p>
    <w:p w:rsidR="004A1DF5" w:rsidRDefault="004A1DF5">
      <w:pPr>
        <w:ind w:firstLineChars="200" w:firstLine="480"/>
        <w:rPr>
          <w:rFonts w:ascii="宋体" w:hAnsi="宋体"/>
        </w:rPr>
      </w:pPr>
      <w:r>
        <w:rPr>
          <w:rFonts w:ascii="宋体" w:hAnsi="宋体" w:hint="eastAsia"/>
        </w:rPr>
        <w:t>1、经办用户选择“系统导航”－“结算业务”－“银行本票”－“本票逾期付款”－“本票逾期付款经办取消”或在“业务代码”栏输入5681进入“本票逾期付款经办取消”界面。</w:t>
      </w:r>
    </w:p>
    <w:p w:rsidR="004A1DF5" w:rsidRDefault="004A1DF5">
      <w:pPr>
        <w:ind w:firstLineChars="200" w:firstLine="480"/>
      </w:pPr>
      <w:r>
        <w:rPr>
          <w:rFonts w:hint="eastAsia"/>
        </w:rPr>
        <w:lastRenderedPageBreak/>
        <w:t>2</w:t>
      </w:r>
      <w:r>
        <w:rPr>
          <w:rFonts w:hint="eastAsia"/>
        </w:rPr>
        <w:t>、在“逾期付款经办取消”界面中，查询到“逾期付款待复核”或“逾期付款待授权”的本票业务。</w:t>
      </w:r>
    </w:p>
    <w:p w:rsidR="004A1DF5" w:rsidRDefault="004A1DF5">
      <w:pPr>
        <w:ind w:firstLineChars="200" w:firstLine="480"/>
      </w:pPr>
      <w:r>
        <w:rPr>
          <w:rFonts w:hint="eastAsia"/>
        </w:rPr>
        <w:t>3</w:t>
      </w:r>
      <w:r>
        <w:rPr>
          <w:rFonts w:hint="eastAsia"/>
        </w:rPr>
        <w:t>、选择“经办取消”，进入“逾期付款经办取消”明细界面。</w:t>
      </w:r>
    </w:p>
    <w:p w:rsidR="004A1DF5" w:rsidRDefault="004A1DF5">
      <w:pPr>
        <w:ind w:firstLineChars="200" w:firstLine="480"/>
      </w:pPr>
      <w:r>
        <w:rPr>
          <w:rFonts w:hint="eastAsia"/>
        </w:rPr>
        <w:t>4</w:t>
      </w:r>
      <w:r>
        <w:rPr>
          <w:rFonts w:hint="eastAsia"/>
        </w:rPr>
        <w:t>、核对明细界面要素，确认无误后选择“确定”。</w:t>
      </w:r>
    </w:p>
    <w:p w:rsidR="004A1DF5" w:rsidRDefault="004A1DF5" w:rsidP="0004090F">
      <w:pPr>
        <w:pStyle w:val="5"/>
      </w:pPr>
      <w:bookmarkStart w:id="1206" w:name="_Toc79236402"/>
      <w:r>
        <w:rPr>
          <w:rFonts w:hint="eastAsia"/>
        </w:rPr>
        <w:t>四十、本票逾期付款复核取消（业务代码</w:t>
      </w:r>
      <w:r>
        <w:rPr>
          <w:rFonts w:hint="eastAsia"/>
        </w:rPr>
        <w:t>5682</w:t>
      </w:r>
      <w:r>
        <w:rPr>
          <w:rFonts w:hint="eastAsia"/>
        </w:rPr>
        <w:t>）</w:t>
      </w:r>
      <w:bookmarkEnd w:id="1206"/>
    </w:p>
    <w:p w:rsidR="004A1DF5" w:rsidRDefault="004A1DF5">
      <w:pPr>
        <w:pStyle w:val="6"/>
      </w:pPr>
      <w:bookmarkStart w:id="1207" w:name="_Toc79236403"/>
      <w:r>
        <w:rPr>
          <w:rFonts w:hint="eastAsia"/>
        </w:rPr>
        <w:t>（一）功能介绍</w:t>
      </w:r>
      <w:bookmarkEnd w:id="1207"/>
    </w:p>
    <w:p w:rsidR="004A1DF5" w:rsidRDefault="004A1DF5">
      <w:pPr>
        <w:ind w:firstLineChars="200" w:firstLine="480"/>
      </w:pPr>
      <w:r>
        <w:rPr>
          <w:rFonts w:hint="eastAsia"/>
        </w:rPr>
        <w:t>本功能是对已进行本票逾期付款复核的本票业务进行取消的操作。</w:t>
      </w:r>
    </w:p>
    <w:p w:rsidR="004A1DF5" w:rsidRDefault="004A1DF5">
      <w:pPr>
        <w:pStyle w:val="6"/>
      </w:pPr>
      <w:bookmarkStart w:id="1208" w:name="_Toc79236407"/>
      <w:r>
        <w:rPr>
          <w:rFonts w:hint="eastAsia"/>
        </w:rPr>
        <w:t>（二）操作要点</w:t>
      </w:r>
      <w:bookmarkEnd w:id="1208"/>
    </w:p>
    <w:p w:rsidR="004A1DF5" w:rsidRDefault="004A1DF5">
      <w:pPr>
        <w:ind w:firstLineChars="200" w:firstLine="480"/>
      </w:pPr>
      <w:r>
        <w:rPr>
          <w:rFonts w:hint="eastAsia"/>
          <w:szCs w:val="18"/>
        </w:rPr>
        <w:t>1</w:t>
      </w:r>
      <w:r>
        <w:rPr>
          <w:rFonts w:hint="eastAsia"/>
          <w:szCs w:val="18"/>
        </w:rPr>
        <w:t>、该操作在复核（且需授权）完成后，授权处理前操作。</w:t>
      </w:r>
    </w:p>
    <w:p w:rsidR="004A1DF5" w:rsidRDefault="004A1DF5">
      <w:pPr>
        <w:pStyle w:val="6"/>
      </w:pPr>
      <w:bookmarkStart w:id="1209" w:name="_Toc79236408"/>
      <w:r>
        <w:rPr>
          <w:rFonts w:hint="eastAsia"/>
        </w:rPr>
        <w:t>（三）操作步骤</w:t>
      </w:r>
      <w:bookmarkEnd w:id="1209"/>
    </w:p>
    <w:p w:rsidR="004A1DF5" w:rsidRDefault="004A1DF5">
      <w:pPr>
        <w:ind w:firstLineChars="200" w:firstLine="480"/>
        <w:rPr>
          <w:rFonts w:ascii="宋体" w:hAnsi="宋体"/>
        </w:rPr>
      </w:pPr>
      <w:r>
        <w:rPr>
          <w:rFonts w:ascii="宋体" w:hAnsi="宋体" w:hint="eastAsia"/>
        </w:rPr>
        <w:t>1、复核用户选择“系统导航”－“结算业务”－“银行本票”－“本票逾期付款”－“本票逾期付款复核取消”或在“业务代码”栏输入5682进入“本票逾期付款复核取消”界面。</w:t>
      </w:r>
    </w:p>
    <w:p w:rsidR="004A1DF5" w:rsidRDefault="004A1DF5">
      <w:pPr>
        <w:ind w:firstLineChars="200" w:firstLine="480"/>
      </w:pPr>
      <w:r>
        <w:rPr>
          <w:rFonts w:hint="eastAsia"/>
        </w:rPr>
        <w:t>2</w:t>
      </w:r>
      <w:r>
        <w:rPr>
          <w:rFonts w:hint="eastAsia"/>
        </w:rPr>
        <w:t>、在“逾期付款复核取消”界面中，查询到“逾期付款待授权”的逾期付款本票业务。</w:t>
      </w:r>
    </w:p>
    <w:p w:rsidR="004A1DF5" w:rsidRDefault="004A1DF5">
      <w:pPr>
        <w:ind w:firstLineChars="200" w:firstLine="480"/>
      </w:pPr>
      <w:r>
        <w:rPr>
          <w:rFonts w:hint="eastAsia"/>
        </w:rPr>
        <w:t>3</w:t>
      </w:r>
      <w:r>
        <w:rPr>
          <w:rFonts w:hint="eastAsia"/>
        </w:rPr>
        <w:t>、选择“复核取消”，进入“逾期付款复核取消”明细界面。</w:t>
      </w:r>
    </w:p>
    <w:p w:rsidR="004A1DF5" w:rsidRDefault="004A1DF5">
      <w:pPr>
        <w:ind w:firstLineChars="200" w:firstLine="480"/>
      </w:pPr>
      <w:r>
        <w:rPr>
          <w:rFonts w:hint="eastAsia"/>
        </w:rPr>
        <w:t>4</w:t>
      </w:r>
      <w:r>
        <w:rPr>
          <w:rFonts w:hint="eastAsia"/>
        </w:rPr>
        <w:t>、核对明细界面中的要素，确认取消后选择“确定”。</w:t>
      </w:r>
    </w:p>
    <w:p w:rsidR="004A1DF5" w:rsidRDefault="004A1DF5" w:rsidP="0004090F">
      <w:pPr>
        <w:pStyle w:val="5"/>
      </w:pPr>
      <w:bookmarkStart w:id="1210" w:name="_Toc79236409"/>
      <w:r>
        <w:rPr>
          <w:rFonts w:hint="eastAsia"/>
        </w:rPr>
        <w:t>四十一、撤销本票逾期付款经办（业务代码</w:t>
      </w:r>
      <w:r>
        <w:rPr>
          <w:rFonts w:hint="eastAsia"/>
        </w:rPr>
        <w:t>5695</w:t>
      </w:r>
      <w:r>
        <w:rPr>
          <w:rFonts w:hint="eastAsia"/>
        </w:rPr>
        <w:t>）</w:t>
      </w:r>
      <w:bookmarkEnd w:id="1210"/>
    </w:p>
    <w:p w:rsidR="004A1DF5" w:rsidRDefault="004A1DF5">
      <w:pPr>
        <w:pStyle w:val="6"/>
      </w:pPr>
      <w:bookmarkStart w:id="1211" w:name="_Toc79236410"/>
      <w:r>
        <w:rPr>
          <w:rFonts w:hint="eastAsia"/>
        </w:rPr>
        <w:t>（一）功能介绍</w:t>
      </w:r>
      <w:bookmarkEnd w:id="1211"/>
    </w:p>
    <w:p w:rsidR="004A1DF5" w:rsidRDefault="004A1DF5">
      <w:pPr>
        <w:ind w:firstLineChars="200" w:firstLine="480"/>
      </w:pPr>
      <w:r>
        <w:rPr>
          <w:rFonts w:hint="eastAsia"/>
        </w:rPr>
        <w:t>本功能是对已完成本票逾期付款操作的本票业务进行撤销的操作。</w:t>
      </w:r>
    </w:p>
    <w:p w:rsidR="004A1DF5" w:rsidRDefault="004A1DF5">
      <w:pPr>
        <w:pStyle w:val="6"/>
      </w:pPr>
      <w:bookmarkStart w:id="1212" w:name="_Toc79236414"/>
      <w:r>
        <w:rPr>
          <w:rFonts w:hint="eastAsia"/>
        </w:rPr>
        <w:t>（二）操作要点</w:t>
      </w:r>
      <w:bookmarkEnd w:id="1212"/>
    </w:p>
    <w:p w:rsidR="004A1DF5" w:rsidRDefault="004A1DF5">
      <w:pPr>
        <w:ind w:firstLineChars="200" w:firstLine="480"/>
        <w:rPr>
          <w:szCs w:val="18"/>
        </w:rPr>
      </w:pPr>
      <w:r>
        <w:rPr>
          <w:rFonts w:hint="eastAsia"/>
          <w:szCs w:val="18"/>
        </w:rPr>
        <w:t>1</w:t>
      </w:r>
      <w:r>
        <w:rPr>
          <w:rFonts w:hint="eastAsia"/>
          <w:szCs w:val="18"/>
        </w:rPr>
        <w:t>、在本票逾期付款操作全部完成后（即逾期付款状态下）处理。</w:t>
      </w:r>
    </w:p>
    <w:p w:rsidR="004A1DF5" w:rsidRDefault="004A1DF5">
      <w:pPr>
        <w:ind w:firstLineChars="200" w:firstLine="480"/>
      </w:pPr>
      <w:r>
        <w:rPr>
          <w:rFonts w:hint="eastAsia"/>
          <w:szCs w:val="18"/>
        </w:rPr>
        <w:t>2</w:t>
      </w:r>
      <w:r>
        <w:rPr>
          <w:rFonts w:hint="eastAsia"/>
          <w:szCs w:val="18"/>
        </w:rPr>
        <w:t>、</w:t>
      </w:r>
      <w:r>
        <w:rPr>
          <w:rFonts w:hint="eastAsia"/>
        </w:rPr>
        <w:t>可通过录入相应条件查询或直接查询全部</w:t>
      </w:r>
      <w:r>
        <w:rPr>
          <w:rFonts w:hint="eastAsia"/>
          <w:szCs w:val="18"/>
        </w:rPr>
        <w:t>逾期付款</w:t>
      </w:r>
      <w:r>
        <w:rPr>
          <w:rFonts w:hint="eastAsia"/>
        </w:rPr>
        <w:t>交易，此时系统显示交易状态为“逾期付款”。</w:t>
      </w:r>
    </w:p>
    <w:p w:rsidR="004A1DF5" w:rsidRDefault="004A1DF5">
      <w:pPr>
        <w:pStyle w:val="6"/>
      </w:pPr>
      <w:bookmarkStart w:id="1213" w:name="_Toc79236415"/>
      <w:r>
        <w:rPr>
          <w:rFonts w:hint="eastAsia"/>
        </w:rPr>
        <w:lastRenderedPageBreak/>
        <w:t>（三）操作步骤</w:t>
      </w:r>
      <w:bookmarkEnd w:id="1213"/>
    </w:p>
    <w:p w:rsidR="004A1DF5" w:rsidRDefault="004A1DF5">
      <w:pPr>
        <w:ind w:firstLineChars="200" w:firstLine="480"/>
        <w:rPr>
          <w:rFonts w:ascii="宋体" w:hAnsi="宋体"/>
        </w:rPr>
      </w:pPr>
      <w:r>
        <w:rPr>
          <w:rFonts w:ascii="宋体" w:hAnsi="宋体" w:hint="eastAsia"/>
        </w:rPr>
        <w:t>1、经办用户选择“系统导航”－“结算业务”－“银行本票”－“本票逾期付款”－“撤销本票逾期付款经办”或在“业务代码”栏输入5695进入“撤销本票逾期付款经办”界面。</w:t>
      </w:r>
    </w:p>
    <w:p w:rsidR="004A1DF5" w:rsidRDefault="004A1DF5">
      <w:pPr>
        <w:ind w:firstLineChars="200" w:firstLine="480"/>
      </w:pPr>
      <w:r>
        <w:rPr>
          <w:rFonts w:hint="eastAsia"/>
        </w:rPr>
        <w:t>2</w:t>
      </w:r>
      <w:r>
        <w:rPr>
          <w:rFonts w:hint="eastAsia"/>
        </w:rPr>
        <w:t>、在“撤销本票逾期付款经办”界面中，查询到处于逾期付款状态的逾期付款本票业务。</w:t>
      </w:r>
    </w:p>
    <w:p w:rsidR="004A1DF5" w:rsidRDefault="004A1DF5">
      <w:pPr>
        <w:ind w:firstLineChars="200" w:firstLine="480"/>
      </w:pPr>
      <w:r>
        <w:rPr>
          <w:rFonts w:hint="eastAsia"/>
        </w:rPr>
        <w:t>3</w:t>
      </w:r>
      <w:r>
        <w:rPr>
          <w:rFonts w:hint="eastAsia"/>
        </w:rPr>
        <w:t>、选择“经办”，进入“撤销逾期付款经办”明细界面。</w:t>
      </w:r>
    </w:p>
    <w:p w:rsidR="004A1DF5" w:rsidRDefault="004A1DF5">
      <w:pPr>
        <w:ind w:firstLineChars="200" w:firstLine="480"/>
      </w:pPr>
      <w:r>
        <w:rPr>
          <w:rFonts w:hint="eastAsia"/>
        </w:rPr>
        <w:t>4</w:t>
      </w:r>
      <w:r>
        <w:rPr>
          <w:rFonts w:hint="eastAsia"/>
        </w:rPr>
        <w:t>、核对明细界面中的要素，确认撤销后选择“确定”。</w:t>
      </w:r>
    </w:p>
    <w:p w:rsidR="004A1DF5" w:rsidRDefault="004A1DF5" w:rsidP="0004090F">
      <w:pPr>
        <w:pStyle w:val="5"/>
      </w:pPr>
      <w:bookmarkStart w:id="1214" w:name="_Toc79236416"/>
      <w:r>
        <w:rPr>
          <w:rFonts w:hint="eastAsia"/>
        </w:rPr>
        <w:t>四十二、撤销本票逾期付款授权（业务代码</w:t>
      </w:r>
      <w:r>
        <w:rPr>
          <w:rFonts w:hint="eastAsia"/>
        </w:rPr>
        <w:t>5697</w:t>
      </w:r>
      <w:r>
        <w:rPr>
          <w:rFonts w:hint="eastAsia"/>
        </w:rPr>
        <w:t>）</w:t>
      </w:r>
      <w:bookmarkEnd w:id="1214"/>
    </w:p>
    <w:p w:rsidR="004A1DF5" w:rsidRDefault="004A1DF5">
      <w:pPr>
        <w:pStyle w:val="6"/>
      </w:pPr>
      <w:bookmarkStart w:id="1215" w:name="_Toc79236417"/>
      <w:r>
        <w:rPr>
          <w:rFonts w:hint="eastAsia"/>
        </w:rPr>
        <w:t>（一）功能介绍</w:t>
      </w:r>
      <w:bookmarkEnd w:id="1215"/>
    </w:p>
    <w:p w:rsidR="004A1DF5" w:rsidRDefault="004A1DF5">
      <w:pPr>
        <w:pStyle w:val="a5"/>
        <w:ind w:firstLine="480"/>
      </w:pPr>
      <w:r>
        <w:rPr>
          <w:rFonts w:hint="eastAsia"/>
        </w:rPr>
        <w:t>本功能是对已做撤销本票逾期付款经办的本票业务进行授权的操作。</w:t>
      </w:r>
    </w:p>
    <w:p w:rsidR="004A1DF5" w:rsidRDefault="004A1DF5">
      <w:pPr>
        <w:pStyle w:val="6"/>
      </w:pPr>
      <w:bookmarkStart w:id="1216" w:name="_Toc79236421"/>
      <w:r>
        <w:rPr>
          <w:rFonts w:hint="eastAsia"/>
        </w:rPr>
        <w:t>（二）操作要点</w:t>
      </w:r>
      <w:bookmarkEnd w:id="1216"/>
    </w:p>
    <w:p w:rsidR="004A1DF5" w:rsidRDefault="004A1DF5">
      <w:pPr>
        <w:ind w:firstLineChars="200" w:firstLine="480"/>
      </w:pPr>
      <w:r>
        <w:rPr>
          <w:rFonts w:hint="eastAsia"/>
        </w:rPr>
        <w:t>1</w:t>
      </w:r>
      <w:r>
        <w:rPr>
          <w:rFonts w:hint="eastAsia"/>
        </w:rPr>
        <w:t>、可通过录入相应条件查询或直接查询全部撤销</w:t>
      </w:r>
      <w:r>
        <w:rPr>
          <w:rFonts w:hint="eastAsia"/>
          <w:szCs w:val="18"/>
        </w:rPr>
        <w:t>逾期付款</w:t>
      </w:r>
      <w:r>
        <w:rPr>
          <w:rFonts w:hint="eastAsia"/>
        </w:rPr>
        <w:t>待授权交易。</w:t>
      </w:r>
    </w:p>
    <w:p w:rsidR="004A1DF5" w:rsidRDefault="004A1DF5">
      <w:pPr>
        <w:ind w:firstLineChars="200" w:firstLine="480"/>
      </w:pPr>
      <w:r>
        <w:rPr>
          <w:rFonts w:hint="eastAsia"/>
          <w:szCs w:val="18"/>
        </w:rPr>
        <w:t>2</w:t>
      </w:r>
      <w:r>
        <w:rPr>
          <w:rFonts w:hint="eastAsia"/>
          <w:szCs w:val="18"/>
        </w:rPr>
        <w:t>、授权完成后，原逾期付款账务全部冲回。</w:t>
      </w:r>
    </w:p>
    <w:p w:rsidR="004A1DF5" w:rsidRDefault="004A1DF5">
      <w:pPr>
        <w:pStyle w:val="6"/>
      </w:pPr>
      <w:bookmarkStart w:id="1217" w:name="_Toc79236422"/>
      <w:r>
        <w:rPr>
          <w:rFonts w:hint="eastAsia"/>
        </w:rPr>
        <w:t>（三）操作步骤</w:t>
      </w:r>
      <w:bookmarkEnd w:id="1217"/>
    </w:p>
    <w:p w:rsidR="004A1DF5" w:rsidRDefault="004A1DF5">
      <w:pPr>
        <w:ind w:firstLineChars="200" w:firstLine="480"/>
        <w:rPr>
          <w:rFonts w:ascii="宋体" w:hAnsi="宋体"/>
        </w:rPr>
      </w:pPr>
      <w:r>
        <w:rPr>
          <w:rFonts w:ascii="宋体" w:hAnsi="宋体" w:hint="eastAsia"/>
        </w:rPr>
        <w:t>1、授权用户选择“系统导航”－“结算业务”－“银行本票”－“本票逾期付款”－“撤销本票逾期付款授权”或在“业务代码”栏输入5697进入“撤销本票逾期付款授权”界面。</w:t>
      </w:r>
    </w:p>
    <w:p w:rsidR="004A1DF5" w:rsidRDefault="004A1DF5">
      <w:pPr>
        <w:ind w:firstLineChars="200" w:firstLine="480"/>
      </w:pPr>
      <w:r>
        <w:rPr>
          <w:rFonts w:hint="eastAsia"/>
        </w:rPr>
        <w:t>2</w:t>
      </w:r>
      <w:r>
        <w:rPr>
          <w:rFonts w:hint="eastAsia"/>
        </w:rPr>
        <w:t>、在“撤销本票逾期付款授权”界面中，查询到处于“撤销本票逾期付款待授权”的本票业务。</w:t>
      </w:r>
    </w:p>
    <w:p w:rsidR="004A1DF5" w:rsidRDefault="004A1DF5">
      <w:pPr>
        <w:ind w:firstLineChars="200" w:firstLine="480"/>
      </w:pPr>
      <w:r>
        <w:rPr>
          <w:rFonts w:hint="eastAsia"/>
        </w:rPr>
        <w:t>3</w:t>
      </w:r>
      <w:r>
        <w:rPr>
          <w:rFonts w:hint="eastAsia"/>
        </w:rPr>
        <w:t>、选择“授权”，进入“撤销本票逾期付款授权”明细界面。</w:t>
      </w:r>
    </w:p>
    <w:p w:rsidR="004A1DF5" w:rsidRDefault="004A1DF5">
      <w:pPr>
        <w:ind w:firstLineChars="200" w:firstLine="480"/>
      </w:pPr>
      <w:r>
        <w:rPr>
          <w:rFonts w:hint="eastAsia"/>
        </w:rPr>
        <w:t>4</w:t>
      </w:r>
      <w:r>
        <w:rPr>
          <w:rFonts w:hint="eastAsia"/>
        </w:rPr>
        <w:t>、核对明细界面中的显示要素，确认授权后选择“确定”。</w:t>
      </w:r>
    </w:p>
    <w:p w:rsidR="004A1DF5" w:rsidRDefault="004A1DF5">
      <w:pPr>
        <w:rPr>
          <w:szCs w:val="18"/>
        </w:rPr>
      </w:pPr>
      <w:bookmarkStart w:id="1218" w:name="_Toc79236423"/>
    </w:p>
    <w:p w:rsidR="004A1DF5" w:rsidRDefault="004A1DF5" w:rsidP="0004090F">
      <w:pPr>
        <w:pStyle w:val="5"/>
      </w:pPr>
      <w:r>
        <w:rPr>
          <w:rFonts w:hint="eastAsia"/>
        </w:rPr>
        <w:lastRenderedPageBreak/>
        <w:t>四十三、撤销本票逾期付款经办取消（业务代码</w:t>
      </w:r>
      <w:r>
        <w:rPr>
          <w:rFonts w:hint="eastAsia"/>
        </w:rPr>
        <w:t>5691</w:t>
      </w:r>
      <w:r>
        <w:rPr>
          <w:rFonts w:hint="eastAsia"/>
        </w:rPr>
        <w:t>）</w:t>
      </w:r>
      <w:bookmarkEnd w:id="1218"/>
    </w:p>
    <w:p w:rsidR="004A1DF5" w:rsidRDefault="004A1DF5">
      <w:pPr>
        <w:pStyle w:val="6"/>
      </w:pPr>
      <w:bookmarkStart w:id="1219" w:name="_Toc79236424"/>
      <w:r>
        <w:rPr>
          <w:rFonts w:hint="eastAsia"/>
        </w:rPr>
        <w:t>（一）功能介绍</w:t>
      </w:r>
      <w:bookmarkEnd w:id="1219"/>
    </w:p>
    <w:p w:rsidR="004A1DF5" w:rsidRDefault="004A1DF5">
      <w:pPr>
        <w:pStyle w:val="a5"/>
        <w:ind w:firstLine="480"/>
      </w:pPr>
      <w:r>
        <w:rPr>
          <w:rFonts w:hint="eastAsia"/>
        </w:rPr>
        <w:t>本功能是对已进行撤销本票逾期付款经办且处于撤销本票逾期付款待授权状态的本票业务进行取消的操作。</w:t>
      </w:r>
    </w:p>
    <w:p w:rsidR="004A1DF5" w:rsidRDefault="004A1DF5">
      <w:pPr>
        <w:pStyle w:val="6"/>
      </w:pPr>
      <w:bookmarkStart w:id="1220" w:name="_Toc79236428"/>
      <w:r>
        <w:rPr>
          <w:rFonts w:hint="eastAsia"/>
        </w:rPr>
        <w:t>（二）操作要点</w:t>
      </w:r>
      <w:bookmarkEnd w:id="1220"/>
    </w:p>
    <w:p w:rsidR="004A1DF5" w:rsidRDefault="004A1DF5">
      <w:pPr>
        <w:ind w:firstLineChars="200" w:firstLine="480"/>
        <w:rPr>
          <w:szCs w:val="18"/>
        </w:rPr>
      </w:pPr>
      <w:r>
        <w:rPr>
          <w:rFonts w:hint="eastAsia"/>
          <w:szCs w:val="18"/>
        </w:rPr>
        <w:t>1</w:t>
      </w:r>
      <w:r>
        <w:rPr>
          <w:rFonts w:hint="eastAsia"/>
          <w:szCs w:val="18"/>
        </w:rPr>
        <w:t>、在撤销本票逾期付款经办处理完成后，撤销本票逾期付款授权处理前操作。</w:t>
      </w:r>
    </w:p>
    <w:p w:rsidR="004A1DF5" w:rsidRDefault="004A1DF5">
      <w:pPr>
        <w:ind w:firstLineChars="200" w:firstLine="480"/>
      </w:pPr>
      <w:r>
        <w:rPr>
          <w:rFonts w:hint="eastAsia"/>
          <w:szCs w:val="18"/>
        </w:rPr>
        <w:t>2</w:t>
      </w:r>
      <w:r>
        <w:rPr>
          <w:rFonts w:hint="eastAsia"/>
          <w:szCs w:val="18"/>
        </w:rPr>
        <w:t>、</w:t>
      </w:r>
      <w:r>
        <w:rPr>
          <w:rFonts w:hint="eastAsia"/>
        </w:rPr>
        <w:t>可通过录入相应条件查询或直接查询全部撤销</w:t>
      </w:r>
      <w:r>
        <w:rPr>
          <w:rFonts w:hint="eastAsia"/>
          <w:szCs w:val="18"/>
        </w:rPr>
        <w:t>逾期付款</w:t>
      </w:r>
      <w:r>
        <w:rPr>
          <w:rFonts w:hint="eastAsia"/>
        </w:rPr>
        <w:t>待授权交易。</w:t>
      </w:r>
    </w:p>
    <w:p w:rsidR="004A1DF5" w:rsidRDefault="004A1DF5">
      <w:pPr>
        <w:pStyle w:val="6"/>
      </w:pPr>
      <w:bookmarkStart w:id="1221" w:name="_Toc79236429"/>
      <w:r>
        <w:rPr>
          <w:rFonts w:hint="eastAsia"/>
        </w:rPr>
        <w:t>（三）操作步骤</w:t>
      </w:r>
      <w:bookmarkEnd w:id="1221"/>
    </w:p>
    <w:p w:rsidR="004A1DF5" w:rsidRDefault="004A1DF5">
      <w:pPr>
        <w:ind w:firstLineChars="200" w:firstLine="480"/>
        <w:rPr>
          <w:rFonts w:ascii="宋体" w:hAnsi="宋体"/>
        </w:rPr>
      </w:pPr>
      <w:r>
        <w:rPr>
          <w:rFonts w:ascii="宋体" w:hAnsi="宋体" w:hint="eastAsia"/>
        </w:rPr>
        <w:t>1、经办用户选择“系统导航”－“结算业务”－“银行本票”－“本票逾期付款”－“撤销本票逾期付款经办取消”或在“业务代码”栏输入5691进入“撤销本票逾期付款经办取消”界面。</w:t>
      </w:r>
    </w:p>
    <w:p w:rsidR="004A1DF5" w:rsidRDefault="004A1DF5">
      <w:pPr>
        <w:ind w:firstLineChars="200" w:firstLine="480"/>
      </w:pPr>
      <w:r>
        <w:rPr>
          <w:rFonts w:hint="eastAsia"/>
        </w:rPr>
        <w:t>2</w:t>
      </w:r>
      <w:r>
        <w:rPr>
          <w:rFonts w:hint="eastAsia"/>
        </w:rPr>
        <w:t>、在“撤销本票逾期付款经办取消”界面中，查询到处于“撤销本票逾期付款待授权”状态的本票业务。</w:t>
      </w:r>
    </w:p>
    <w:p w:rsidR="004A1DF5" w:rsidRDefault="004A1DF5">
      <w:pPr>
        <w:ind w:firstLineChars="200" w:firstLine="480"/>
      </w:pPr>
      <w:r>
        <w:rPr>
          <w:rFonts w:hint="eastAsia"/>
        </w:rPr>
        <w:t>3</w:t>
      </w:r>
      <w:r>
        <w:rPr>
          <w:rFonts w:hint="eastAsia"/>
        </w:rPr>
        <w:t>、选择“经办取消”，进入“撤销逾期付款经办取消”明细界面。</w:t>
      </w:r>
    </w:p>
    <w:p w:rsidR="004A1DF5" w:rsidRDefault="004A1DF5">
      <w:pPr>
        <w:ind w:firstLineChars="200" w:firstLine="480"/>
      </w:pPr>
      <w:r>
        <w:rPr>
          <w:rFonts w:hint="eastAsia"/>
        </w:rPr>
        <w:t>4</w:t>
      </w:r>
      <w:r>
        <w:rPr>
          <w:rFonts w:hint="eastAsia"/>
        </w:rPr>
        <w:t>、核对明细界面中的要素，确认取消后选择“确定”。</w:t>
      </w:r>
    </w:p>
    <w:p w:rsidR="004A1DF5" w:rsidRDefault="004A1DF5"/>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222" w:name="_Toc186273612"/>
      <w:r>
        <w:rPr>
          <w:rFonts w:hint="eastAsia"/>
        </w:rPr>
        <w:lastRenderedPageBreak/>
        <w:t>第十节</w:t>
      </w:r>
      <w:r>
        <w:rPr>
          <w:rFonts w:hint="eastAsia"/>
        </w:rPr>
        <w:t xml:space="preserve">  </w:t>
      </w:r>
      <w:r>
        <w:rPr>
          <w:rFonts w:hint="eastAsia"/>
        </w:rPr>
        <w:t>委托收款</w:t>
      </w:r>
      <w:bookmarkEnd w:id="1041"/>
      <w:bookmarkEnd w:id="1222"/>
    </w:p>
    <w:p w:rsidR="004A1DF5" w:rsidRDefault="004A1DF5">
      <w:pPr>
        <w:ind w:firstLineChars="200" w:firstLine="480"/>
      </w:pPr>
      <w:r>
        <w:rPr>
          <w:rFonts w:hint="eastAsia"/>
        </w:rPr>
        <w:t>系统内委托收款收款行发出托收登记后，系统同时自动生成发出托收和收到托收登记薄。付款行付款后，</w:t>
      </w:r>
      <w:r>
        <w:rPr>
          <w:rFonts w:ascii="宋体" w:hAnsi="宋体" w:hint="eastAsia"/>
          <w:kern w:val="0"/>
          <w:szCs w:val="18"/>
          <w:lang w:val="zh-CN"/>
        </w:rPr>
        <w:t>系统自动同时更新收、付方客户账，收款行不需再做收款入账处理</w:t>
      </w:r>
      <w:r>
        <w:rPr>
          <w:rFonts w:hint="eastAsia"/>
        </w:rPr>
        <w:t>。</w:t>
      </w:r>
    </w:p>
    <w:p w:rsidR="004A1DF5" w:rsidRDefault="004A1DF5">
      <w:pPr>
        <w:autoSpaceDE w:val="0"/>
        <w:autoSpaceDN w:val="0"/>
        <w:adjustRightInd w:val="0"/>
        <w:ind w:firstLineChars="200" w:firstLine="480"/>
        <w:jc w:val="left"/>
      </w:pPr>
      <w:r>
        <w:rPr>
          <w:rFonts w:hint="eastAsia"/>
        </w:rPr>
        <w:t>系统外委托收款提回入账时，系统提供了提回自动清分入客户账（各要素正确的情况下）和由网点通过委托收款系统手工清分入账（需手工匹配托收记录）两种方式。系统自动清分入账和由手工匹配清分入账的，系统自动更新发出托收登记薄；匹配不成功的需退提回清分重新处理。本节所有的操作界面中，标识有</w:t>
      </w:r>
      <w:r>
        <w:rPr>
          <w:rFonts w:hint="eastAsia"/>
        </w:rPr>
        <w:t>*</w:t>
      </w:r>
      <w:r>
        <w:rPr>
          <w:rFonts w:hint="eastAsia"/>
        </w:rPr>
        <w:t>号的输入项，都为必输项。</w:t>
      </w:r>
    </w:p>
    <w:p w:rsidR="004A1DF5" w:rsidRDefault="004A1DF5">
      <w:pPr>
        <w:autoSpaceDE w:val="0"/>
        <w:autoSpaceDN w:val="0"/>
        <w:adjustRightInd w:val="0"/>
        <w:ind w:firstLineChars="200" w:firstLine="480"/>
        <w:jc w:val="left"/>
      </w:pPr>
    </w:p>
    <w:p w:rsidR="004A1DF5" w:rsidRDefault="004A1DF5">
      <w:pPr>
        <w:autoSpaceDE w:val="0"/>
        <w:autoSpaceDN w:val="0"/>
        <w:adjustRightInd w:val="0"/>
        <w:ind w:firstLineChars="200" w:firstLine="480"/>
        <w:jc w:val="left"/>
      </w:pPr>
      <w:r>
        <w:rPr>
          <w:rFonts w:hint="eastAsia"/>
        </w:rPr>
        <w:t>收款行处理流程图：</w:t>
      </w:r>
    </w:p>
    <w:p w:rsidR="004A1DF5" w:rsidRDefault="009523FE">
      <w:pPr>
        <w:autoSpaceDE w:val="0"/>
        <w:autoSpaceDN w:val="0"/>
        <w:adjustRightInd w:val="0"/>
        <w:ind w:firstLineChars="200" w:firstLine="400"/>
        <w:jc w:val="left"/>
      </w:pPr>
      <w:r w:rsidRPr="009523FE">
        <w:rPr>
          <w:noProof/>
          <w:sz w:val="20"/>
        </w:rPr>
        <w:pict>
          <v:oval id="_x0000_s1359" style="position:absolute;left:0;text-align:left;margin-left:207pt;margin-top:2.7pt;width:81pt;height:39pt;z-index:251524608">
            <v:textbox style="mso-next-textbox:#_x0000_s1359">
              <w:txbxContent>
                <w:p w:rsidR="002E477D" w:rsidRDefault="002E477D">
                  <w:pPr>
                    <w:jc w:val="center"/>
                  </w:pPr>
                  <w:r>
                    <w:rPr>
                      <w:rFonts w:hint="eastAsia"/>
                      <w:sz w:val="21"/>
                    </w:rPr>
                    <w:t>客户</w:t>
                  </w:r>
                </w:p>
              </w:txbxContent>
            </v:textbox>
            <w10:anchorlock/>
          </v:oval>
        </w:pict>
      </w:r>
      <w:r w:rsidRPr="009523FE">
        <w:rPr>
          <w:noProof/>
          <w:sz w:val="20"/>
        </w:rPr>
        <w:pict>
          <v:oval id="_x0000_s1358" style="position:absolute;left:0;text-align:left;margin-left:108pt;margin-top:2.7pt;width:81pt;height:39pt;z-index:251523584">
            <v:textbox style="mso-next-textbox:#_x0000_s1358">
              <w:txbxContent>
                <w:p w:rsidR="002E477D" w:rsidRDefault="002E477D">
                  <w:pPr>
                    <w:jc w:val="center"/>
                    <w:rPr>
                      <w:sz w:val="21"/>
                    </w:rPr>
                  </w:pPr>
                  <w:r>
                    <w:rPr>
                      <w:rFonts w:hint="eastAsia"/>
                      <w:sz w:val="21"/>
                    </w:rPr>
                    <w:t>其他系统</w:t>
                  </w:r>
                </w:p>
              </w:txbxContent>
            </v:textbox>
            <w10:anchorlock/>
          </v:oval>
        </w:pict>
      </w:r>
      <w:r w:rsidR="004A1DF5">
        <w:tab/>
      </w:r>
    </w:p>
    <w:p w:rsidR="004A1DF5" w:rsidRDefault="009523FE">
      <w:pPr>
        <w:autoSpaceDE w:val="0"/>
        <w:autoSpaceDN w:val="0"/>
        <w:adjustRightInd w:val="0"/>
        <w:ind w:firstLineChars="200" w:firstLine="400"/>
        <w:jc w:val="left"/>
      </w:pPr>
      <w:r w:rsidRPr="009523FE">
        <w:rPr>
          <w:noProof/>
          <w:sz w:val="20"/>
        </w:rPr>
        <w:pict>
          <v:line id="_x0000_s1361" style="position:absolute;left:0;text-align:left;flip:x;z-index:251526656" from="225pt,18.3pt" to="234pt,39pt">
            <v:stroke endarrow="block"/>
            <w10:anchorlock/>
          </v:line>
        </w:pict>
      </w:r>
      <w:r w:rsidRPr="009523FE">
        <w:rPr>
          <w:noProof/>
          <w:sz w:val="20"/>
        </w:rPr>
        <w:pict>
          <v:line id="_x0000_s1360" style="position:absolute;left:0;text-align:left;z-index:251525632" from="153pt,18.3pt" to="162pt,39pt">
            <v:stroke endarrow="block"/>
            <w10:anchorlock/>
          </v:line>
        </w:pict>
      </w:r>
    </w:p>
    <w:p w:rsidR="004A1DF5" w:rsidRDefault="009523FE">
      <w:pPr>
        <w:autoSpaceDE w:val="0"/>
        <w:autoSpaceDN w:val="0"/>
        <w:adjustRightInd w:val="0"/>
        <w:ind w:firstLineChars="200" w:firstLine="400"/>
        <w:jc w:val="left"/>
      </w:pPr>
      <w:r w:rsidRPr="009523FE">
        <w:rPr>
          <w:noProof/>
          <w:sz w:val="20"/>
        </w:rPr>
        <w:pict>
          <v:rect id="_x0000_s1362" style="position:absolute;left:0;text-align:left;margin-left:162pt;margin-top:18.3pt;width:63pt;height:23.4pt;z-index:251527680">
            <v:textbox style="mso-next-textbox:#_x0000_s1362">
              <w:txbxContent>
                <w:p w:rsidR="002E477D" w:rsidRDefault="002E477D">
                  <w:pPr>
                    <w:spacing w:line="240" w:lineRule="auto"/>
                    <w:jc w:val="center"/>
                    <w:rPr>
                      <w:sz w:val="21"/>
                    </w:rPr>
                  </w:pPr>
                  <w:r>
                    <w:rPr>
                      <w:rFonts w:hint="eastAsia"/>
                      <w:sz w:val="21"/>
                    </w:rPr>
                    <w:t>登记</w:t>
                  </w:r>
                </w:p>
              </w:txbxContent>
            </v:textbox>
            <w10:anchorlock/>
          </v:rect>
        </w:pict>
      </w:r>
    </w:p>
    <w:p w:rsidR="004A1DF5" w:rsidRDefault="009523FE">
      <w:pPr>
        <w:autoSpaceDE w:val="0"/>
        <w:autoSpaceDN w:val="0"/>
        <w:adjustRightInd w:val="0"/>
        <w:ind w:firstLineChars="200" w:firstLine="400"/>
        <w:jc w:val="left"/>
      </w:pPr>
      <w:r w:rsidRPr="009523FE">
        <w:rPr>
          <w:noProof/>
          <w:sz w:val="20"/>
        </w:rPr>
        <w:pict>
          <v:oval id="_x0000_s1366" style="position:absolute;left:0;text-align:left;margin-left:63pt;margin-top:18.3pt;width:63pt;height:39pt;z-index:251531776">
            <v:textbox style="mso-next-textbox:#_x0000_s1366">
              <w:txbxContent>
                <w:p w:rsidR="002E477D" w:rsidRDefault="002E477D">
                  <w:r>
                    <w:rPr>
                      <w:rFonts w:hint="eastAsia"/>
                      <w:sz w:val="21"/>
                    </w:rPr>
                    <w:t>付款人</w:t>
                  </w:r>
                </w:p>
              </w:txbxContent>
            </v:textbox>
            <w10:anchorlock/>
          </v:oval>
        </w:pict>
      </w:r>
      <w:r w:rsidRPr="009523FE">
        <w:rPr>
          <w:noProof/>
          <w:sz w:val="20"/>
        </w:rPr>
        <w:pict>
          <v:line id="_x0000_s1363" style="position:absolute;left:0;text-align:left;z-index:251528704" from="198pt,18.3pt" to="198pt,41.7pt">
            <v:stroke endarrow="block"/>
            <w10:anchorlock/>
          </v:line>
        </w:pict>
      </w:r>
    </w:p>
    <w:p w:rsidR="004A1DF5" w:rsidRDefault="004A1DF5">
      <w:pPr>
        <w:autoSpaceDE w:val="0"/>
        <w:autoSpaceDN w:val="0"/>
        <w:adjustRightInd w:val="0"/>
        <w:ind w:firstLineChars="200" w:firstLine="400"/>
        <w:jc w:val="left"/>
        <w:rPr>
          <w:noProof/>
          <w:sz w:val="20"/>
        </w:rPr>
      </w:pPr>
    </w:p>
    <w:p w:rsidR="004A1DF5" w:rsidRDefault="009523FE">
      <w:pPr>
        <w:autoSpaceDE w:val="0"/>
        <w:autoSpaceDN w:val="0"/>
        <w:adjustRightInd w:val="0"/>
        <w:ind w:firstLineChars="200" w:firstLine="400"/>
        <w:jc w:val="left"/>
      </w:pPr>
      <w:r w:rsidRPr="009523FE">
        <w:rPr>
          <w:noProof/>
          <w:sz w:val="20"/>
        </w:rPr>
        <w:pict>
          <v:line id="_x0000_s1368" style="position:absolute;left:0;text-align:left;z-index:251533824" from="90pt,10.5pt" to="90pt,41.7pt">
            <v:stroke endarrow="block"/>
            <w10:anchorlock/>
          </v:line>
        </w:pict>
      </w:r>
      <w:r w:rsidRPr="009523FE">
        <w:rPr>
          <w:noProof/>
          <w:sz w:val="20"/>
        </w:rPr>
        <w:pict>
          <v:line id="_x0000_s1367" style="position:absolute;left:0;text-align:left;flip:x;z-index:251532800" from="117pt,18.3pt" to="162pt,41.7pt">
            <v:stroke dashstyle="dash" endarrow="block"/>
            <w10:anchorlock/>
          </v:line>
        </w:pict>
      </w:r>
      <w:r w:rsidRPr="009523FE">
        <w:rPr>
          <w:noProof/>
          <w:sz w:val="20"/>
        </w:rPr>
        <w:pict>
          <v:rect id="_x0000_s1364" style="position:absolute;left:0;text-align:left;margin-left:162pt;margin-top:-5.1pt;width:63pt;height:23.4pt;z-index:251529728">
            <v:textbox style="mso-next-textbox:#_x0000_s1364">
              <w:txbxContent>
                <w:p w:rsidR="002E477D" w:rsidRDefault="002E477D">
                  <w:pPr>
                    <w:spacing w:line="240" w:lineRule="auto"/>
                    <w:jc w:val="center"/>
                    <w:rPr>
                      <w:sz w:val="21"/>
                    </w:rPr>
                  </w:pPr>
                  <w:r>
                    <w:rPr>
                      <w:rFonts w:hint="eastAsia"/>
                      <w:sz w:val="21"/>
                    </w:rPr>
                    <w:t>发出</w:t>
                  </w:r>
                </w:p>
              </w:txbxContent>
            </v:textbox>
            <w10:anchorlock/>
          </v:rect>
        </w:pict>
      </w:r>
    </w:p>
    <w:p w:rsidR="004A1DF5" w:rsidRDefault="009523FE">
      <w:pPr>
        <w:autoSpaceDE w:val="0"/>
        <w:autoSpaceDN w:val="0"/>
        <w:adjustRightInd w:val="0"/>
        <w:ind w:firstLineChars="200" w:firstLine="400"/>
        <w:jc w:val="left"/>
      </w:pPr>
      <w:r w:rsidRPr="009523FE">
        <w:rPr>
          <w:noProof/>
          <w:sz w:val="20"/>
        </w:rPr>
        <w:pict>
          <v:oval id="_x0000_s1365" style="position:absolute;left:0;text-align:left;margin-left:63pt;margin-top:18.3pt;width:1in;height:46.8pt;z-index:251530752">
            <v:textbox style="mso-next-textbox:#_x0000_s1365">
              <w:txbxContent>
                <w:p w:rsidR="002E477D" w:rsidRDefault="002E477D">
                  <w:pPr>
                    <w:spacing w:line="240" w:lineRule="auto"/>
                    <w:rPr>
                      <w:sz w:val="21"/>
                    </w:rPr>
                  </w:pPr>
                  <w:r>
                    <w:rPr>
                      <w:rFonts w:hint="eastAsia"/>
                      <w:sz w:val="21"/>
                    </w:rPr>
                    <w:t>付款人开户行</w:t>
                  </w:r>
                </w:p>
              </w:txbxContent>
            </v:textbox>
            <w10:anchorlock/>
          </v:oval>
        </w:pict>
      </w:r>
    </w:p>
    <w:p w:rsidR="004A1DF5" w:rsidRDefault="009523FE">
      <w:pPr>
        <w:autoSpaceDE w:val="0"/>
        <w:autoSpaceDN w:val="0"/>
        <w:adjustRightInd w:val="0"/>
        <w:ind w:firstLineChars="200" w:firstLine="400"/>
        <w:jc w:val="left"/>
      </w:pPr>
      <w:r w:rsidRPr="009523FE">
        <w:rPr>
          <w:noProof/>
          <w:sz w:val="20"/>
        </w:rPr>
        <w:pict>
          <v:rect id="_x0000_s1370" style="position:absolute;left:0;text-align:left;margin-left:162pt;margin-top:10.5pt;width:1in;height:23.4pt;z-index:251535872">
            <v:textbox style="mso-next-textbox:#_x0000_s1370">
              <w:txbxContent>
                <w:p w:rsidR="002E477D" w:rsidRDefault="002E477D">
                  <w:pPr>
                    <w:spacing w:line="240" w:lineRule="auto"/>
                  </w:pPr>
                  <w:r>
                    <w:rPr>
                      <w:rFonts w:hint="eastAsia"/>
                      <w:sz w:val="21"/>
                    </w:rPr>
                    <w:t>拒付或付款</w:t>
                  </w:r>
                </w:p>
              </w:txbxContent>
            </v:textbox>
            <w10:anchorlock/>
          </v:rect>
        </w:pict>
      </w:r>
      <w:r w:rsidRPr="009523FE">
        <w:rPr>
          <w:noProof/>
          <w:sz w:val="20"/>
        </w:rPr>
        <w:pict>
          <v:line id="_x0000_s1369" style="position:absolute;left:0;text-align:left;z-index:251534848" from="135pt,18.3pt" to="162pt,18.3pt">
            <v:stroke dashstyle="dash" endarrow="block"/>
            <w10:anchorlock/>
          </v:line>
        </w:pict>
      </w:r>
      <w:r w:rsidR="004A1DF5">
        <w:tab/>
      </w:r>
    </w:p>
    <w:p w:rsidR="004A1DF5" w:rsidRDefault="009523FE">
      <w:pPr>
        <w:autoSpaceDE w:val="0"/>
        <w:autoSpaceDN w:val="0"/>
        <w:adjustRightInd w:val="0"/>
        <w:ind w:firstLineChars="200" w:firstLine="400"/>
        <w:jc w:val="left"/>
      </w:pPr>
      <w:r w:rsidRPr="009523FE">
        <w:rPr>
          <w:noProof/>
          <w:sz w:val="20"/>
        </w:rPr>
        <w:pict>
          <v:line id="_x0000_s1371" style="position:absolute;left:0;text-align:left;z-index:251536896" from="198pt,10.5pt" to="198pt,33.9pt">
            <v:stroke endarrow="block"/>
            <w10:anchorlock/>
          </v:line>
        </w:pict>
      </w:r>
    </w:p>
    <w:p w:rsidR="004A1DF5" w:rsidRDefault="009523FE">
      <w:pPr>
        <w:autoSpaceDE w:val="0"/>
        <w:autoSpaceDN w:val="0"/>
        <w:adjustRightInd w:val="0"/>
        <w:ind w:firstLineChars="200" w:firstLine="400"/>
        <w:jc w:val="left"/>
      </w:pPr>
      <w:r w:rsidRPr="009523FE">
        <w:rPr>
          <w:noProof/>
          <w:sz w:val="20"/>
        </w:rPr>
        <w:pict>
          <v:line id="_x0000_s1374" style="position:absolute;left:0;text-align:left;z-index:251539968" from="4in,10.5pt" to="4in,41.7pt">
            <v:stroke endarrow="block"/>
            <w10:anchorlock/>
          </v:line>
        </w:pict>
      </w:r>
      <w:r w:rsidRPr="009523FE">
        <w:rPr>
          <w:noProof/>
          <w:sz w:val="20"/>
        </w:rPr>
        <w:pict>
          <v:line id="_x0000_s1373" style="position:absolute;left:0;text-align:left;z-index:251538944" from="126pt,10.5pt" to="126pt,41.7pt">
            <v:stroke endarrow="block"/>
            <w10:anchorlock/>
          </v:line>
        </w:pict>
      </w:r>
      <w:r w:rsidRPr="009523FE">
        <w:rPr>
          <w:noProof/>
          <w:sz w:val="20"/>
        </w:rPr>
        <w:pict>
          <v:line id="_x0000_s1372" style="position:absolute;left:0;text-align:left;z-index:251537920" from="126pt,10.5pt" to="4in,10.5pt">
            <w10:anchorlock/>
          </v:line>
        </w:pict>
      </w:r>
    </w:p>
    <w:p w:rsidR="004A1DF5" w:rsidRDefault="004A1DF5">
      <w:pPr>
        <w:autoSpaceDE w:val="0"/>
        <w:autoSpaceDN w:val="0"/>
        <w:adjustRightInd w:val="0"/>
        <w:ind w:firstLineChars="200" w:firstLine="400"/>
        <w:jc w:val="left"/>
        <w:rPr>
          <w:noProof/>
          <w:sz w:val="20"/>
        </w:rPr>
      </w:pPr>
    </w:p>
    <w:p w:rsidR="004A1DF5" w:rsidRDefault="009523FE">
      <w:pPr>
        <w:autoSpaceDE w:val="0"/>
        <w:autoSpaceDN w:val="0"/>
        <w:adjustRightInd w:val="0"/>
        <w:ind w:firstLineChars="200" w:firstLine="400"/>
        <w:jc w:val="left"/>
      </w:pPr>
      <w:r w:rsidRPr="009523FE">
        <w:rPr>
          <w:noProof/>
          <w:sz w:val="20"/>
        </w:rPr>
        <w:pict>
          <v:line id="_x0000_s1386" style="position:absolute;left:0;text-align:left;z-index:251552256" from="126pt,18.3pt" to="126pt,104.1pt">
            <w10:anchorlock/>
          </v:line>
        </w:pict>
      </w:r>
      <w:r w:rsidRPr="009523FE">
        <w:rPr>
          <w:noProof/>
          <w:sz w:val="20"/>
        </w:rPr>
        <w:pict>
          <v:line id="_x0000_s1383" style="position:absolute;left:0;text-align:left;z-index:251549184" from="153pt,18.3pt" to="153pt,49.5pt">
            <v:stroke endarrow="block"/>
            <w10:anchorlock/>
          </v:line>
        </w:pict>
      </w:r>
      <w:r w:rsidRPr="009523FE">
        <w:rPr>
          <w:noProof/>
          <w:sz w:val="20"/>
        </w:rPr>
        <w:pict>
          <v:line id="_x0000_s1379" style="position:absolute;left:0;text-align:left;z-index:251545088" from="315pt,2.7pt" to="342pt,2.7pt">
            <v:stroke endarrow="block"/>
            <w10:anchorlock/>
          </v:line>
        </w:pict>
      </w:r>
      <w:r w:rsidRPr="009523FE">
        <w:rPr>
          <w:noProof/>
          <w:sz w:val="20"/>
        </w:rPr>
        <w:pict>
          <v:rect id="_x0000_s1376" style="position:absolute;left:0;text-align:left;margin-left:252pt;margin-top:-5.1pt;width:63pt;height:23.4pt;z-index:251542016">
            <v:textbox style="mso-next-textbox:#_x0000_s1376">
              <w:txbxContent>
                <w:p w:rsidR="002E477D" w:rsidRDefault="002E477D">
                  <w:pPr>
                    <w:spacing w:line="240" w:lineRule="auto"/>
                    <w:jc w:val="center"/>
                  </w:pPr>
                  <w:r>
                    <w:rPr>
                      <w:rFonts w:hint="eastAsia"/>
                      <w:sz w:val="21"/>
                    </w:rPr>
                    <w:t>收款接受</w:t>
                  </w:r>
                </w:p>
              </w:txbxContent>
            </v:textbox>
            <w10:anchorlock/>
          </v:rect>
        </w:pict>
      </w:r>
      <w:r w:rsidRPr="009523FE">
        <w:rPr>
          <w:noProof/>
          <w:sz w:val="20"/>
        </w:rPr>
        <w:pict>
          <v:rect id="_x0000_s1375" style="position:absolute;left:0;text-align:left;margin-left:99pt;margin-top:-5.1pt;width:63pt;height:23.4pt;z-index:251540992">
            <v:textbox style="mso-next-textbox:#_x0000_s1375">
              <w:txbxContent>
                <w:p w:rsidR="002E477D" w:rsidRDefault="002E477D">
                  <w:pPr>
                    <w:spacing w:line="240" w:lineRule="auto"/>
                    <w:jc w:val="center"/>
                    <w:rPr>
                      <w:sz w:val="21"/>
                    </w:rPr>
                  </w:pPr>
                  <w:r>
                    <w:rPr>
                      <w:rFonts w:hint="eastAsia"/>
                      <w:sz w:val="21"/>
                    </w:rPr>
                    <w:t>拒付</w:t>
                  </w:r>
                </w:p>
              </w:txbxContent>
            </v:textbox>
            <w10:anchorlock/>
          </v:rect>
        </w:pict>
      </w:r>
    </w:p>
    <w:p w:rsidR="004A1DF5" w:rsidRDefault="009523FE">
      <w:pPr>
        <w:autoSpaceDE w:val="0"/>
        <w:autoSpaceDN w:val="0"/>
        <w:adjustRightInd w:val="0"/>
        <w:ind w:firstLineChars="200" w:firstLine="400"/>
        <w:jc w:val="left"/>
      </w:pPr>
      <w:r w:rsidRPr="009523FE">
        <w:rPr>
          <w:noProof/>
          <w:sz w:val="20"/>
        </w:rPr>
        <w:pict>
          <v:line id="_x0000_s1377" style="position:absolute;left:0;text-align:left;z-index:251543040" from="4in,-5.1pt" to="4in,26.1pt">
            <v:stroke endarrow="block"/>
            <w10:anchorlock/>
          </v:line>
        </w:pict>
      </w:r>
    </w:p>
    <w:p w:rsidR="004A1DF5" w:rsidRDefault="009523FE">
      <w:pPr>
        <w:autoSpaceDE w:val="0"/>
        <w:autoSpaceDN w:val="0"/>
        <w:adjustRightInd w:val="0"/>
        <w:ind w:firstLineChars="200" w:firstLine="400"/>
        <w:jc w:val="left"/>
      </w:pPr>
      <w:r w:rsidRPr="009523FE">
        <w:rPr>
          <w:noProof/>
          <w:sz w:val="20"/>
        </w:rPr>
        <w:pict>
          <v:line id="_x0000_s1385" style="position:absolute;left:0;text-align:left;flip:x;z-index:251551232" from="225pt,18.3pt" to="252pt,18.3pt">
            <v:stroke endarrow="block"/>
            <w10:anchorlock/>
          </v:line>
        </w:pict>
      </w:r>
      <w:r w:rsidRPr="009523FE">
        <w:rPr>
          <w:noProof/>
          <w:sz w:val="20"/>
        </w:rPr>
        <w:pict>
          <v:rect id="_x0000_s1384" style="position:absolute;left:0;text-align:left;margin-left:2in;margin-top:2.7pt;width:81pt;height:23.4pt;z-index:251550208">
            <v:textbox style="mso-next-textbox:#_x0000_s1384">
              <w:txbxContent>
                <w:p w:rsidR="002E477D" w:rsidRDefault="002E477D">
                  <w:pPr>
                    <w:spacing w:line="240" w:lineRule="auto"/>
                  </w:pPr>
                  <w:r>
                    <w:rPr>
                      <w:rFonts w:hint="eastAsia"/>
                      <w:sz w:val="21"/>
                    </w:rPr>
                    <w:t>通知贴现系统</w:t>
                  </w:r>
                </w:p>
              </w:txbxContent>
            </v:textbox>
            <w10:anchorlock/>
          </v:rect>
        </w:pict>
      </w:r>
      <w:r w:rsidRPr="009523FE">
        <w:rPr>
          <w:noProof/>
          <w:sz w:val="20"/>
        </w:rPr>
        <w:pict>
          <v:rect id="_x0000_s1380" style="position:absolute;left:0;text-align:left;margin-left:252pt;margin-top:2.7pt;width:63pt;height:23.4pt;z-index:251546112">
            <v:textbox style="mso-next-textbox:#_x0000_s1380">
              <w:txbxContent>
                <w:p w:rsidR="002E477D" w:rsidRDefault="002E477D">
                  <w:pPr>
                    <w:spacing w:line="240" w:lineRule="auto"/>
                    <w:jc w:val="center"/>
                    <w:rPr>
                      <w:sz w:val="21"/>
                    </w:rPr>
                  </w:pPr>
                  <w:r>
                    <w:rPr>
                      <w:rFonts w:hint="eastAsia"/>
                      <w:sz w:val="21"/>
                    </w:rPr>
                    <w:t>收款入账</w:t>
                  </w:r>
                </w:p>
              </w:txbxContent>
            </v:textbox>
            <w10:anchorlock/>
          </v:rect>
        </w:pict>
      </w:r>
    </w:p>
    <w:p w:rsidR="004A1DF5" w:rsidRDefault="009523FE">
      <w:pPr>
        <w:autoSpaceDE w:val="0"/>
        <w:autoSpaceDN w:val="0"/>
        <w:adjustRightInd w:val="0"/>
        <w:ind w:firstLineChars="200" w:firstLine="400"/>
        <w:jc w:val="left"/>
      </w:pPr>
      <w:r w:rsidRPr="009523FE">
        <w:rPr>
          <w:noProof/>
          <w:sz w:val="20"/>
        </w:rPr>
        <w:pict>
          <v:line id="_x0000_s1381" style="position:absolute;left:0;text-align:left;z-index:251547136" from="4in,2.7pt" to="4in,26.1pt">
            <v:stroke endarrow="block"/>
            <w10:anchorlock/>
          </v:line>
        </w:pict>
      </w:r>
      <w:r w:rsidRPr="009523FE">
        <w:rPr>
          <w:noProof/>
          <w:sz w:val="20"/>
        </w:rPr>
        <w:pict>
          <v:rect id="_x0000_s1378" style="position:absolute;left:0;text-align:left;margin-left:342pt;margin-top:-75.3pt;width:81pt;height:23.4pt;z-index:251544064">
            <v:textbox style="mso-next-textbox:#_x0000_s1378">
              <w:txbxContent>
                <w:p w:rsidR="002E477D" w:rsidRDefault="002E477D">
                  <w:pPr>
                    <w:spacing w:line="240" w:lineRule="auto"/>
                    <w:rPr>
                      <w:sz w:val="21"/>
                    </w:rPr>
                  </w:pPr>
                  <w:r>
                    <w:rPr>
                      <w:rFonts w:hint="eastAsia"/>
                      <w:sz w:val="21"/>
                    </w:rPr>
                    <w:t>匹配直接入账</w:t>
                  </w:r>
                </w:p>
              </w:txbxContent>
            </v:textbox>
            <w10:anchorlock/>
          </v:rect>
        </w:pict>
      </w:r>
    </w:p>
    <w:p w:rsidR="004A1DF5" w:rsidRDefault="004A1DF5">
      <w:pPr>
        <w:autoSpaceDE w:val="0"/>
        <w:autoSpaceDN w:val="0"/>
        <w:adjustRightInd w:val="0"/>
        <w:ind w:firstLineChars="200" w:firstLine="480"/>
        <w:jc w:val="left"/>
      </w:pPr>
    </w:p>
    <w:p w:rsidR="004A1DF5" w:rsidRDefault="004A1DF5">
      <w:pPr>
        <w:autoSpaceDE w:val="0"/>
        <w:autoSpaceDN w:val="0"/>
        <w:adjustRightInd w:val="0"/>
        <w:ind w:firstLineChars="200" w:firstLine="480"/>
        <w:jc w:val="left"/>
      </w:pPr>
    </w:p>
    <w:p w:rsidR="004A1DF5" w:rsidRDefault="009523FE">
      <w:pPr>
        <w:tabs>
          <w:tab w:val="left" w:pos="3120"/>
        </w:tabs>
        <w:autoSpaceDE w:val="0"/>
        <w:autoSpaceDN w:val="0"/>
        <w:adjustRightInd w:val="0"/>
        <w:ind w:firstLineChars="200" w:firstLine="480"/>
        <w:jc w:val="left"/>
      </w:pPr>
      <w:r>
        <w:rPr>
          <w:noProof/>
        </w:rPr>
        <w:pict>
          <v:line id="_x0000_s1387" style="position:absolute;left:0;text-align:left;z-index:251553280" from="126pt,-36.3pt" to="252pt,-36.3pt">
            <v:stroke endarrow="block"/>
            <w10:anchorlock/>
          </v:line>
        </w:pict>
      </w:r>
      <w:r>
        <w:rPr>
          <w:noProof/>
        </w:rPr>
        <w:pict>
          <v:rect id="_x0000_s1382" style="position:absolute;left:0;text-align:left;margin-left:252pt;margin-top:-44.1pt;width:63pt;height:23.4pt;z-index:251548160">
            <v:textbox style="mso-next-textbox:#_x0000_s1382">
              <w:txbxContent>
                <w:p w:rsidR="002E477D" w:rsidRDefault="002E477D">
                  <w:pPr>
                    <w:spacing w:line="240" w:lineRule="auto"/>
                    <w:jc w:val="center"/>
                    <w:rPr>
                      <w:sz w:val="21"/>
                    </w:rPr>
                  </w:pPr>
                  <w:r>
                    <w:rPr>
                      <w:rFonts w:hint="eastAsia"/>
                      <w:sz w:val="21"/>
                    </w:rPr>
                    <w:t>结束</w:t>
                  </w:r>
                </w:p>
              </w:txbxContent>
            </v:textbox>
            <w10:anchorlock/>
          </v:rect>
        </w:pict>
      </w:r>
    </w:p>
    <w:p w:rsidR="004A1DF5" w:rsidRDefault="004A1DF5">
      <w:pPr>
        <w:autoSpaceDE w:val="0"/>
        <w:autoSpaceDN w:val="0"/>
        <w:adjustRightInd w:val="0"/>
        <w:ind w:firstLineChars="200" w:firstLine="480"/>
        <w:jc w:val="left"/>
      </w:pPr>
      <w:r>
        <w:rPr>
          <w:rFonts w:hint="eastAsia"/>
        </w:rPr>
        <w:lastRenderedPageBreak/>
        <w:t>付款行处理流程：</w:t>
      </w:r>
    </w:p>
    <w:p w:rsidR="004A1DF5" w:rsidRDefault="009523FE">
      <w:pPr>
        <w:autoSpaceDE w:val="0"/>
        <w:autoSpaceDN w:val="0"/>
        <w:adjustRightInd w:val="0"/>
        <w:ind w:firstLineChars="200" w:firstLine="400"/>
        <w:jc w:val="left"/>
      </w:pPr>
      <w:r w:rsidRPr="009523FE">
        <w:rPr>
          <w:noProof/>
          <w:sz w:val="20"/>
        </w:rPr>
        <w:pict>
          <v:oval id="_x0000_s1388" style="position:absolute;left:0;text-align:left;margin-left:153pt;margin-top:7.8pt;width:1in;height:31.2pt;z-index:251554304">
            <v:textbox style="mso-next-textbox:#_x0000_s1388">
              <w:txbxContent>
                <w:p w:rsidR="002E477D" w:rsidRDefault="002E477D">
                  <w:pPr>
                    <w:spacing w:line="240" w:lineRule="auto"/>
                    <w:jc w:val="center"/>
                    <w:rPr>
                      <w:sz w:val="21"/>
                    </w:rPr>
                  </w:pPr>
                  <w:r>
                    <w:rPr>
                      <w:rFonts w:hint="eastAsia"/>
                      <w:sz w:val="21"/>
                    </w:rPr>
                    <w:t>收款人</w:t>
                  </w:r>
                </w:p>
              </w:txbxContent>
            </v:textbox>
            <w10:anchorlock/>
          </v:oval>
        </w:pict>
      </w:r>
    </w:p>
    <w:p w:rsidR="004A1DF5" w:rsidRDefault="009523FE">
      <w:pPr>
        <w:autoSpaceDE w:val="0"/>
        <w:autoSpaceDN w:val="0"/>
        <w:adjustRightInd w:val="0"/>
        <w:ind w:firstLineChars="200" w:firstLine="400"/>
        <w:jc w:val="left"/>
      </w:pPr>
      <w:r w:rsidRPr="009523FE">
        <w:rPr>
          <w:noProof/>
          <w:sz w:val="20"/>
        </w:rPr>
        <w:pict>
          <v:line id="_x0000_s1389" style="position:absolute;left:0;text-align:left;z-index:251555328" from="189pt,15.6pt" to="189pt,39pt">
            <v:stroke dashstyle="dash" endarrow="block"/>
            <w10:anchorlock/>
          </v:line>
        </w:pict>
      </w:r>
    </w:p>
    <w:p w:rsidR="004A1DF5" w:rsidRDefault="009523FE">
      <w:pPr>
        <w:autoSpaceDE w:val="0"/>
        <w:autoSpaceDN w:val="0"/>
        <w:adjustRightInd w:val="0"/>
        <w:ind w:firstLineChars="200" w:firstLine="400"/>
        <w:jc w:val="left"/>
      </w:pPr>
      <w:r w:rsidRPr="009523FE">
        <w:rPr>
          <w:noProof/>
          <w:sz w:val="20"/>
        </w:rPr>
        <w:pict>
          <v:oval id="_x0000_s1390" style="position:absolute;left:0;text-align:left;margin-left:2in;margin-top:15.6pt;width:99pt;height:39pt;z-index:251556352">
            <v:textbox style="mso-next-textbox:#_x0000_s1390">
              <w:txbxContent>
                <w:p w:rsidR="002E477D" w:rsidRDefault="002E477D">
                  <w:pPr>
                    <w:rPr>
                      <w:sz w:val="21"/>
                    </w:rPr>
                  </w:pPr>
                  <w:r>
                    <w:rPr>
                      <w:rFonts w:hint="eastAsia"/>
                      <w:sz w:val="21"/>
                    </w:rPr>
                    <w:t>收款人银行</w:t>
                  </w:r>
                </w:p>
              </w:txbxContent>
            </v:textbox>
            <w10:anchorlock/>
          </v:oval>
        </w:pict>
      </w:r>
    </w:p>
    <w:p w:rsidR="004A1DF5" w:rsidRDefault="009523FE">
      <w:pPr>
        <w:autoSpaceDE w:val="0"/>
        <w:autoSpaceDN w:val="0"/>
        <w:adjustRightInd w:val="0"/>
        <w:ind w:firstLineChars="200" w:firstLine="400"/>
        <w:jc w:val="left"/>
      </w:pPr>
      <w:r w:rsidRPr="009523FE">
        <w:rPr>
          <w:noProof/>
          <w:sz w:val="20"/>
        </w:rPr>
        <w:pict>
          <v:line id="_x0000_s1416" style="position:absolute;left:0;text-align:left;flip:x;z-index:251582976" from="243pt,7.8pt" to="387pt,7.8pt">
            <v:stroke endarrow="block"/>
            <w10:anchorlock/>
          </v:line>
        </w:pict>
      </w:r>
      <w:r w:rsidRPr="009523FE">
        <w:rPr>
          <w:noProof/>
          <w:sz w:val="20"/>
        </w:rPr>
        <w:pict>
          <v:line id="_x0000_s1415" style="position:absolute;left:0;text-align:left;flip:y;z-index:251581952" from="387pt,7.8pt" to="387pt,265.2pt">
            <w10:anchorlock/>
          </v:line>
        </w:pict>
      </w:r>
      <w:r w:rsidRPr="009523FE">
        <w:rPr>
          <w:noProof/>
          <w:sz w:val="20"/>
        </w:rPr>
        <w:pict>
          <v:line id="_x0000_s1408" style="position:absolute;left:0;text-align:left;flip:x;z-index:251574784" from="243pt,15.6pt" to="351pt,15.6pt">
            <v:stroke endarrow="block"/>
            <w10:anchorlock/>
          </v:line>
        </w:pict>
      </w:r>
      <w:r w:rsidRPr="009523FE">
        <w:rPr>
          <w:noProof/>
          <w:sz w:val="20"/>
        </w:rPr>
        <w:pict>
          <v:line id="_x0000_s1407" style="position:absolute;left:0;text-align:left;flip:y;z-index:251573760" from="351pt,15.6pt" to="351pt,202.8pt">
            <w10:anchorlock/>
          </v:line>
        </w:pict>
      </w:r>
      <w:r w:rsidRPr="009523FE">
        <w:rPr>
          <w:noProof/>
          <w:sz w:val="20"/>
        </w:rPr>
        <w:pict>
          <v:line id="_x0000_s1402" style="position:absolute;left:0;text-align:left;z-index:251568640" from="54pt,15.6pt" to="2in,15.6pt">
            <v:stroke endarrow="block"/>
            <w10:anchorlock/>
          </v:line>
        </w:pict>
      </w:r>
      <w:r w:rsidRPr="009523FE">
        <w:rPr>
          <w:noProof/>
          <w:sz w:val="20"/>
        </w:rPr>
        <w:pict>
          <v:line id="_x0000_s1401" style="position:absolute;left:0;text-align:left;flip:y;z-index:251567616" from="54pt,15.6pt" to="54pt,156pt">
            <w10:anchorlock/>
          </v:line>
        </w:pict>
      </w:r>
    </w:p>
    <w:p w:rsidR="004A1DF5" w:rsidRDefault="009523FE">
      <w:pPr>
        <w:autoSpaceDE w:val="0"/>
        <w:autoSpaceDN w:val="0"/>
        <w:adjustRightInd w:val="0"/>
        <w:ind w:firstLineChars="200" w:firstLine="400"/>
        <w:jc w:val="left"/>
      </w:pPr>
      <w:r w:rsidRPr="009523FE">
        <w:rPr>
          <w:noProof/>
          <w:sz w:val="20"/>
        </w:rPr>
        <w:pict>
          <v:line id="_x0000_s1391" style="position:absolute;left:0;text-align:left;z-index:251557376" from="189pt,7.8pt" to="189pt,39pt">
            <v:stroke dashstyle="dash" endarrow="block"/>
            <w10:anchorlock/>
          </v:line>
        </w:pict>
      </w:r>
    </w:p>
    <w:p w:rsidR="004A1DF5" w:rsidRDefault="009523FE">
      <w:pPr>
        <w:autoSpaceDE w:val="0"/>
        <w:autoSpaceDN w:val="0"/>
        <w:adjustRightInd w:val="0"/>
        <w:ind w:firstLineChars="200" w:firstLine="400"/>
        <w:jc w:val="left"/>
      </w:pPr>
      <w:r w:rsidRPr="009523FE">
        <w:rPr>
          <w:noProof/>
          <w:sz w:val="20"/>
        </w:rPr>
        <w:pict>
          <v:rect id="_x0000_s1392" style="position:absolute;left:0;text-align:left;margin-left:153pt;margin-top:15.6pt;width:63pt;height:23.4pt;z-index:251558400">
            <v:textbox style="mso-next-textbox:#_x0000_s1392">
              <w:txbxContent>
                <w:p w:rsidR="002E477D" w:rsidRDefault="002E477D">
                  <w:pPr>
                    <w:spacing w:line="240" w:lineRule="auto"/>
                    <w:rPr>
                      <w:sz w:val="21"/>
                    </w:rPr>
                  </w:pPr>
                  <w:r>
                    <w:rPr>
                      <w:rFonts w:hint="eastAsia"/>
                      <w:sz w:val="21"/>
                    </w:rPr>
                    <w:t>代收登记</w:t>
                  </w:r>
                </w:p>
              </w:txbxContent>
            </v:textbox>
            <w10:anchorlock/>
          </v:rect>
        </w:pict>
      </w:r>
    </w:p>
    <w:p w:rsidR="004A1DF5" w:rsidRDefault="009523FE">
      <w:pPr>
        <w:autoSpaceDE w:val="0"/>
        <w:autoSpaceDN w:val="0"/>
        <w:adjustRightInd w:val="0"/>
        <w:ind w:firstLineChars="200" w:firstLine="400"/>
        <w:jc w:val="left"/>
      </w:pPr>
      <w:r w:rsidRPr="009523FE">
        <w:rPr>
          <w:noProof/>
          <w:sz w:val="20"/>
        </w:rPr>
        <w:pict>
          <v:line id="_x0000_s1393" style="position:absolute;left:0;text-align:left;z-index:251559424" from="189pt,15.6pt" to="189pt,39pt">
            <w10:anchorlock/>
          </v:line>
        </w:pict>
      </w:r>
    </w:p>
    <w:p w:rsidR="004A1DF5" w:rsidRDefault="009523FE">
      <w:pPr>
        <w:autoSpaceDE w:val="0"/>
        <w:autoSpaceDN w:val="0"/>
        <w:adjustRightInd w:val="0"/>
        <w:ind w:firstLineChars="200" w:firstLine="400"/>
        <w:jc w:val="left"/>
      </w:pPr>
      <w:r w:rsidRPr="009523FE">
        <w:rPr>
          <w:noProof/>
          <w:sz w:val="20"/>
        </w:rPr>
        <w:pict>
          <v:line id="_x0000_s1396" style="position:absolute;left:0;text-align:left;z-index:251562496" from="297pt,15.6pt" to="297pt,39pt">
            <v:stroke endarrow="block"/>
            <w10:anchorlock/>
          </v:line>
        </w:pict>
      </w:r>
      <w:r w:rsidRPr="009523FE">
        <w:rPr>
          <w:noProof/>
          <w:sz w:val="20"/>
        </w:rPr>
        <w:pict>
          <v:line id="_x0000_s1395" style="position:absolute;left:0;text-align:left;z-index:251561472" from="108pt,15.6pt" to="108pt,39pt">
            <v:stroke endarrow="block"/>
            <w10:anchorlock/>
          </v:line>
        </w:pict>
      </w:r>
      <w:r w:rsidRPr="009523FE">
        <w:rPr>
          <w:noProof/>
          <w:sz w:val="20"/>
        </w:rPr>
        <w:pict>
          <v:line id="_x0000_s1394" style="position:absolute;left:0;text-align:left;z-index:251560448" from="108pt,15.6pt" to="297pt,15.6pt">
            <w10:anchorlock/>
          </v:line>
        </w:pict>
      </w:r>
    </w:p>
    <w:p w:rsidR="004A1DF5" w:rsidRDefault="009523FE">
      <w:pPr>
        <w:autoSpaceDE w:val="0"/>
        <w:autoSpaceDN w:val="0"/>
        <w:adjustRightInd w:val="0"/>
        <w:ind w:firstLineChars="200" w:firstLine="400"/>
        <w:jc w:val="left"/>
      </w:pPr>
      <w:r w:rsidRPr="009523FE">
        <w:rPr>
          <w:noProof/>
          <w:sz w:val="20"/>
        </w:rPr>
        <w:pict>
          <v:line id="_x0000_s1413" style="position:absolute;left:0;text-align:left;z-index:251579904" from="2in,15.6pt" to="2in,132.6pt">
            <v:stroke endarrow="block"/>
            <w10:anchorlock/>
          </v:line>
        </w:pict>
      </w:r>
      <w:r w:rsidRPr="009523FE">
        <w:rPr>
          <w:noProof/>
          <w:sz w:val="20"/>
        </w:rPr>
        <w:pict>
          <v:line id="_x0000_s1399" style="position:absolute;left:0;text-align:left;z-index:251565568" from="1in,15.6pt" to="1in,39pt">
            <v:stroke endarrow="block"/>
            <w10:anchorlock/>
          </v:line>
        </w:pict>
      </w:r>
      <w:r w:rsidRPr="009523FE">
        <w:rPr>
          <w:noProof/>
          <w:sz w:val="20"/>
        </w:rPr>
        <w:pict>
          <v:line id="_x0000_s1398" style="position:absolute;left:0;text-align:left;z-index:251564544" from="1in,15.6pt" to="2in,15.6pt">
            <w10:anchorlock/>
          </v:line>
        </w:pict>
      </w:r>
      <w:r w:rsidRPr="009523FE">
        <w:rPr>
          <w:noProof/>
          <w:sz w:val="20"/>
        </w:rPr>
        <w:pict>
          <v:rect id="_x0000_s1397" style="position:absolute;left:0;text-align:left;margin-left:270pt;margin-top:15.6pt;width:63pt;height:23.4pt;z-index:251563520">
            <v:textbox style="mso-next-textbox:#_x0000_s1397">
              <w:txbxContent>
                <w:p w:rsidR="002E477D" w:rsidRDefault="002E477D">
                  <w:pPr>
                    <w:spacing w:line="240" w:lineRule="auto"/>
                    <w:rPr>
                      <w:sz w:val="21"/>
                    </w:rPr>
                  </w:pPr>
                  <w:r>
                    <w:rPr>
                      <w:rFonts w:hint="eastAsia"/>
                      <w:sz w:val="21"/>
                    </w:rPr>
                    <w:t>客户签收</w:t>
                  </w:r>
                </w:p>
              </w:txbxContent>
            </v:textbox>
            <w10:anchorlock/>
          </v:rect>
        </w:pict>
      </w:r>
    </w:p>
    <w:p w:rsidR="004A1DF5" w:rsidRDefault="009523FE">
      <w:pPr>
        <w:autoSpaceDE w:val="0"/>
        <w:autoSpaceDN w:val="0"/>
        <w:adjustRightInd w:val="0"/>
        <w:ind w:firstLineChars="200" w:firstLine="400"/>
        <w:jc w:val="left"/>
      </w:pPr>
      <w:r w:rsidRPr="009523FE">
        <w:rPr>
          <w:noProof/>
          <w:sz w:val="20"/>
        </w:rPr>
        <w:pict>
          <v:line id="_x0000_s1403" style="position:absolute;left:0;text-align:left;z-index:251569664" from="297pt,15.6pt" to="297pt,39pt">
            <v:stroke endarrow="block"/>
            <w10:anchorlock/>
          </v:line>
        </w:pict>
      </w:r>
    </w:p>
    <w:p w:rsidR="004A1DF5" w:rsidRDefault="009523FE">
      <w:pPr>
        <w:autoSpaceDE w:val="0"/>
        <w:autoSpaceDN w:val="0"/>
        <w:adjustRightInd w:val="0"/>
        <w:ind w:firstLineChars="200" w:firstLine="400"/>
        <w:jc w:val="left"/>
      </w:pPr>
      <w:r w:rsidRPr="009523FE">
        <w:rPr>
          <w:noProof/>
          <w:sz w:val="20"/>
        </w:rPr>
        <w:pict>
          <v:line id="_x0000_s1409" style="position:absolute;left:0;text-align:left;z-index:251575808" from="252pt,15.6pt" to="252pt,39pt">
            <v:stroke endarrow="block"/>
            <w10:anchorlock/>
          </v:line>
        </w:pict>
      </w:r>
      <w:r w:rsidRPr="009523FE">
        <w:rPr>
          <w:noProof/>
          <w:sz w:val="20"/>
        </w:rPr>
        <w:pict>
          <v:line id="_x0000_s1405" style="position:absolute;left:0;text-align:left;z-index:251571712" from="333pt,15.6pt" to="333pt,39pt">
            <v:stroke endarrow="block"/>
            <w10:anchorlock/>
          </v:line>
        </w:pict>
      </w:r>
      <w:r w:rsidRPr="009523FE">
        <w:rPr>
          <w:noProof/>
          <w:sz w:val="20"/>
        </w:rPr>
        <w:pict>
          <v:line id="_x0000_s1404" style="position:absolute;left:0;text-align:left;z-index:251570688" from="252pt,15.6pt" to="333pt,15.6pt">
            <w10:anchorlock/>
          </v:line>
        </w:pict>
      </w:r>
      <w:r w:rsidRPr="009523FE">
        <w:rPr>
          <w:noProof/>
          <w:sz w:val="20"/>
        </w:rPr>
        <w:pict>
          <v:rect id="_x0000_s1400" style="position:absolute;left:0;text-align:left;margin-left:36pt;margin-top:-7.8pt;width:54pt;height:23.4pt;z-index:251566592">
            <v:textbox style="mso-next-textbox:#_x0000_s1400">
              <w:txbxContent>
                <w:p w:rsidR="002E477D" w:rsidRDefault="002E477D">
                  <w:pPr>
                    <w:spacing w:line="240" w:lineRule="auto"/>
                    <w:jc w:val="center"/>
                    <w:rPr>
                      <w:sz w:val="21"/>
                    </w:rPr>
                  </w:pPr>
                  <w:r>
                    <w:rPr>
                      <w:rFonts w:hint="eastAsia"/>
                      <w:sz w:val="21"/>
                    </w:rPr>
                    <w:t>拒付</w:t>
                  </w:r>
                </w:p>
              </w:txbxContent>
            </v:textbox>
            <w10:anchorlock/>
          </v:rect>
        </w:pict>
      </w:r>
    </w:p>
    <w:p w:rsidR="004A1DF5" w:rsidRDefault="004A1DF5">
      <w:pPr>
        <w:autoSpaceDE w:val="0"/>
        <w:autoSpaceDN w:val="0"/>
        <w:adjustRightInd w:val="0"/>
        <w:ind w:firstLineChars="200" w:firstLine="400"/>
        <w:jc w:val="left"/>
        <w:rPr>
          <w:noProof/>
          <w:sz w:val="20"/>
        </w:rPr>
      </w:pPr>
    </w:p>
    <w:p w:rsidR="004A1DF5" w:rsidRDefault="009523FE">
      <w:pPr>
        <w:autoSpaceDE w:val="0"/>
        <w:autoSpaceDN w:val="0"/>
        <w:adjustRightInd w:val="0"/>
        <w:ind w:firstLineChars="200" w:firstLine="400"/>
        <w:jc w:val="left"/>
      </w:pPr>
      <w:r w:rsidRPr="009523FE">
        <w:rPr>
          <w:noProof/>
          <w:sz w:val="20"/>
        </w:rPr>
        <w:pict>
          <v:line id="_x0000_s1412" style="position:absolute;left:0;text-align:left;z-index:251578880" from="225pt,15.6pt" to="225pt,39pt">
            <v:stroke endarrow="block"/>
            <w10:anchorlock/>
          </v:line>
        </w:pict>
      </w:r>
      <w:r w:rsidRPr="009523FE">
        <w:rPr>
          <w:noProof/>
          <w:sz w:val="20"/>
        </w:rPr>
        <w:pict>
          <v:rect id="_x0000_s1410" style="position:absolute;left:0;text-align:left;margin-left:207pt;margin-top:-7.8pt;width:1in;height:23.4pt;z-index:251576832">
            <v:textbox style="mso-next-textbox:#_x0000_s1410">
              <w:txbxContent>
                <w:p w:rsidR="002E477D" w:rsidRDefault="002E477D">
                  <w:pPr>
                    <w:spacing w:line="240" w:lineRule="auto"/>
                    <w:jc w:val="center"/>
                    <w:rPr>
                      <w:sz w:val="21"/>
                    </w:rPr>
                  </w:pPr>
                  <w:r>
                    <w:rPr>
                      <w:rFonts w:hint="eastAsia"/>
                      <w:sz w:val="21"/>
                    </w:rPr>
                    <w:t>付款确认</w:t>
                  </w:r>
                </w:p>
              </w:txbxContent>
            </v:textbox>
            <w10:anchorlock/>
          </v:rect>
        </w:pict>
      </w:r>
      <w:r w:rsidRPr="009523FE">
        <w:rPr>
          <w:noProof/>
          <w:sz w:val="20"/>
        </w:rPr>
        <w:pict>
          <v:rect id="_x0000_s1406" style="position:absolute;left:0;text-align:left;margin-left:315pt;margin-top:-7.8pt;width:54pt;height:23.4pt;z-index:251572736">
            <v:textbox style="mso-next-textbox:#_x0000_s1406">
              <w:txbxContent>
                <w:p w:rsidR="002E477D" w:rsidRDefault="002E477D">
                  <w:pPr>
                    <w:spacing w:line="240" w:lineRule="auto"/>
                    <w:jc w:val="center"/>
                    <w:rPr>
                      <w:sz w:val="21"/>
                    </w:rPr>
                  </w:pPr>
                  <w:r>
                    <w:rPr>
                      <w:rFonts w:hint="eastAsia"/>
                      <w:sz w:val="21"/>
                    </w:rPr>
                    <w:t>拒付</w:t>
                  </w:r>
                </w:p>
              </w:txbxContent>
            </v:textbox>
            <w10:anchorlock/>
          </v:rect>
        </w:pict>
      </w:r>
    </w:p>
    <w:p w:rsidR="004A1DF5" w:rsidRDefault="004A1DF5">
      <w:pPr>
        <w:autoSpaceDE w:val="0"/>
        <w:autoSpaceDN w:val="0"/>
        <w:adjustRightInd w:val="0"/>
        <w:ind w:firstLineChars="200" w:firstLine="400"/>
        <w:jc w:val="left"/>
        <w:rPr>
          <w:noProof/>
          <w:sz w:val="20"/>
        </w:rPr>
      </w:pPr>
    </w:p>
    <w:p w:rsidR="004A1DF5" w:rsidRDefault="009523FE">
      <w:pPr>
        <w:autoSpaceDE w:val="0"/>
        <w:autoSpaceDN w:val="0"/>
        <w:adjustRightInd w:val="0"/>
        <w:ind w:firstLineChars="200" w:firstLine="400"/>
        <w:jc w:val="left"/>
      </w:pPr>
      <w:r w:rsidRPr="009523FE">
        <w:rPr>
          <w:noProof/>
          <w:sz w:val="20"/>
        </w:rPr>
        <w:pict>
          <v:line id="_x0000_s1414" style="position:absolute;left:0;text-align:left;z-index:251580928" from="234pt,7.8pt" to="387pt,7.8pt">
            <w10:anchorlock/>
          </v:line>
        </w:pict>
      </w:r>
      <w:r w:rsidRPr="009523FE">
        <w:rPr>
          <w:noProof/>
          <w:sz w:val="20"/>
        </w:rPr>
        <w:pict>
          <v:rect id="_x0000_s1411" style="position:absolute;left:0;text-align:left;margin-left:126pt;margin-top:-7.8pt;width:108pt;height:23.4pt;z-index:251577856">
            <v:textbox style="mso-next-textbox:#_x0000_s1411">
              <w:txbxContent>
                <w:p w:rsidR="002E477D" w:rsidRDefault="002E477D">
                  <w:pPr>
                    <w:spacing w:line="240" w:lineRule="auto"/>
                    <w:jc w:val="center"/>
                    <w:rPr>
                      <w:sz w:val="21"/>
                    </w:rPr>
                  </w:pPr>
                  <w:r>
                    <w:rPr>
                      <w:rFonts w:hint="eastAsia"/>
                      <w:sz w:val="21"/>
                    </w:rPr>
                    <w:t>支付系统付款</w:t>
                  </w:r>
                </w:p>
              </w:txbxContent>
            </v:textbox>
            <w10:anchorlock/>
          </v:rect>
        </w:pict>
      </w:r>
    </w:p>
    <w:p w:rsidR="004A1DF5" w:rsidRDefault="004A1DF5">
      <w:pPr>
        <w:autoSpaceDE w:val="0"/>
        <w:autoSpaceDN w:val="0"/>
        <w:adjustRightInd w:val="0"/>
        <w:jc w:val="left"/>
      </w:pPr>
      <w:r>
        <w:rPr>
          <w:rFonts w:hint="eastAsia"/>
        </w:rPr>
        <w:t>委托收款权限控制：</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4500"/>
        <w:gridCol w:w="720"/>
        <w:gridCol w:w="720"/>
        <w:gridCol w:w="720"/>
      </w:tblGrid>
      <w:tr w:rsidR="004A1DF5">
        <w:tc>
          <w:tcPr>
            <w:tcW w:w="2088" w:type="dxa"/>
            <w:vAlign w:val="center"/>
          </w:tcPr>
          <w:p w:rsidR="004A1DF5" w:rsidRDefault="004A1DF5">
            <w:pPr>
              <w:spacing w:line="240" w:lineRule="auto"/>
              <w:ind w:rightChars="12" w:right="29"/>
              <w:rPr>
                <w:b/>
                <w:bCs/>
                <w:sz w:val="21"/>
              </w:rPr>
            </w:pPr>
            <w:r>
              <w:rPr>
                <w:rFonts w:hint="eastAsia"/>
                <w:b/>
                <w:bCs/>
                <w:sz w:val="21"/>
              </w:rPr>
              <w:t>操作</w:t>
            </w:r>
          </w:p>
        </w:tc>
        <w:tc>
          <w:tcPr>
            <w:tcW w:w="4500" w:type="dxa"/>
            <w:vAlign w:val="center"/>
          </w:tcPr>
          <w:p w:rsidR="004A1DF5" w:rsidRDefault="004A1DF5">
            <w:pPr>
              <w:spacing w:line="240" w:lineRule="auto"/>
              <w:ind w:rightChars="12" w:right="29"/>
              <w:rPr>
                <w:b/>
                <w:bCs/>
                <w:sz w:val="21"/>
              </w:rPr>
            </w:pPr>
            <w:r>
              <w:rPr>
                <w:rFonts w:hint="eastAsia"/>
                <w:b/>
                <w:bCs/>
                <w:sz w:val="21"/>
              </w:rPr>
              <w:t>条件</w:t>
            </w:r>
          </w:p>
        </w:tc>
        <w:tc>
          <w:tcPr>
            <w:tcW w:w="720" w:type="dxa"/>
            <w:vAlign w:val="center"/>
          </w:tcPr>
          <w:p w:rsidR="004A1DF5" w:rsidRDefault="004A1DF5">
            <w:pPr>
              <w:spacing w:line="240" w:lineRule="auto"/>
              <w:ind w:rightChars="12" w:right="29"/>
              <w:rPr>
                <w:b/>
                <w:bCs/>
                <w:sz w:val="21"/>
              </w:rPr>
            </w:pPr>
            <w:r>
              <w:rPr>
                <w:rFonts w:hint="eastAsia"/>
                <w:b/>
                <w:bCs/>
                <w:sz w:val="21"/>
              </w:rPr>
              <w:t>经办</w:t>
            </w:r>
          </w:p>
        </w:tc>
        <w:tc>
          <w:tcPr>
            <w:tcW w:w="720" w:type="dxa"/>
            <w:vAlign w:val="center"/>
          </w:tcPr>
          <w:p w:rsidR="004A1DF5" w:rsidRDefault="004A1DF5">
            <w:pPr>
              <w:spacing w:line="240" w:lineRule="auto"/>
              <w:ind w:rightChars="12" w:right="29"/>
              <w:rPr>
                <w:b/>
                <w:bCs/>
                <w:sz w:val="21"/>
              </w:rPr>
            </w:pPr>
            <w:r>
              <w:rPr>
                <w:rFonts w:hint="eastAsia"/>
                <w:b/>
                <w:bCs/>
                <w:sz w:val="21"/>
              </w:rPr>
              <w:t>复核</w:t>
            </w:r>
          </w:p>
        </w:tc>
        <w:tc>
          <w:tcPr>
            <w:tcW w:w="720" w:type="dxa"/>
            <w:vAlign w:val="center"/>
          </w:tcPr>
          <w:p w:rsidR="004A1DF5" w:rsidRDefault="004A1DF5">
            <w:pPr>
              <w:spacing w:line="240" w:lineRule="auto"/>
              <w:ind w:rightChars="12" w:right="29"/>
              <w:rPr>
                <w:b/>
                <w:bCs/>
                <w:sz w:val="21"/>
              </w:rPr>
            </w:pPr>
            <w:r>
              <w:rPr>
                <w:rFonts w:hint="eastAsia"/>
                <w:b/>
                <w:bCs/>
                <w:sz w:val="21"/>
              </w:rPr>
              <w:t>授权</w:t>
            </w:r>
          </w:p>
        </w:tc>
      </w:tr>
      <w:tr w:rsidR="004A1DF5">
        <w:trPr>
          <w:cantSplit/>
        </w:trPr>
        <w:tc>
          <w:tcPr>
            <w:tcW w:w="2088" w:type="dxa"/>
            <w:vMerge w:val="restart"/>
            <w:vAlign w:val="center"/>
          </w:tcPr>
          <w:p w:rsidR="004A1DF5" w:rsidRDefault="004A1DF5">
            <w:pPr>
              <w:spacing w:line="240" w:lineRule="auto"/>
              <w:ind w:rightChars="12" w:right="29"/>
              <w:rPr>
                <w:sz w:val="21"/>
              </w:rPr>
            </w:pPr>
            <w:r>
              <w:rPr>
                <w:rFonts w:hint="eastAsia"/>
                <w:sz w:val="21"/>
              </w:rPr>
              <w:t>委托收款发出登记</w:t>
            </w: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万元以下（不含）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万元（含）</w:t>
            </w:r>
            <w:r>
              <w:rPr>
                <w:rFonts w:hint="eastAsia"/>
                <w:sz w:val="21"/>
              </w:rPr>
              <w:t>-1000</w:t>
            </w:r>
            <w:r>
              <w:rPr>
                <w:rFonts w:hint="eastAsia"/>
                <w:sz w:val="21"/>
              </w:rPr>
              <w:t>万元（不含）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1000</w:t>
            </w:r>
            <w:r>
              <w:rPr>
                <w:rFonts w:hint="eastAsia"/>
                <w:sz w:val="21"/>
              </w:rPr>
              <w:t>万元以上（含）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撤销发出登记</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restart"/>
            <w:vAlign w:val="center"/>
          </w:tcPr>
          <w:p w:rsidR="004A1DF5" w:rsidRDefault="004A1DF5">
            <w:pPr>
              <w:spacing w:line="240" w:lineRule="auto"/>
              <w:ind w:rightChars="12" w:right="29"/>
              <w:rPr>
                <w:sz w:val="21"/>
              </w:rPr>
            </w:pPr>
            <w:r>
              <w:rPr>
                <w:rFonts w:hint="eastAsia"/>
                <w:sz w:val="21"/>
              </w:rPr>
              <w:t>收款入账</w:t>
            </w: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万元以下（不含）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万元（含）</w:t>
            </w:r>
            <w:r>
              <w:rPr>
                <w:rFonts w:hint="eastAsia"/>
                <w:sz w:val="21"/>
              </w:rPr>
              <w:t>-50</w:t>
            </w:r>
            <w:r>
              <w:rPr>
                <w:rFonts w:hint="eastAsia"/>
                <w:sz w:val="21"/>
              </w:rPr>
              <w:t>万元（不含）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50</w:t>
            </w:r>
            <w:r>
              <w:rPr>
                <w:rFonts w:hint="eastAsia"/>
                <w:sz w:val="21"/>
              </w:rPr>
              <w:t>万元以上（含）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撤销入账</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补销底卡</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撤销补销底卡</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Merge w:val="restart"/>
            <w:vAlign w:val="center"/>
          </w:tcPr>
          <w:p w:rsidR="004A1DF5" w:rsidRDefault="004A1DF5">
            <w:pPr>
              <w:ind w:rightChars="12" w:right="29"/>
              <w:rPr>
                <w:sz w:val="21"/>
              </w:rPr>
            </w:pPr>
            <w:r>
              <w:rPr>
                <w:rFonts w:hint="eastAsia"/>
                <w:sz w:val="21"/>
              </w:rPr>
              <w:t>接收登记</w:t>
            </w: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万元以下（不含）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w:t>
            </w:r>
            <w:r>
              <w:rPr>
                <w:rFonts w:hint="eastAsia"/>
                <w:sz w:val="21"/>
              </w:rPr>
              <w:t>万元（含）</w:t>
            </w:r>
            <w:r>
              <w:rPr>
                <w:rFonts w:hint="eastAsia"/>
                <w:sz w:val="21"/>
              </w:rPr>
              <w:t>-1000</w:t>
            </w:r>
            <w:r>
              <w:rPr>
                <w:rFonts w:hint="eastAsia"/>
                <w:sz w:val="21"/>
              </w:rPr>
              <w:t>万元（不含）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r>
      <w:tr w:rsidR="004A1DF5">
        <w:trPr>
          <w:cantSplit/>
        </w:trPr>
        <w:tc>
          <w:tcPr>
            <w:tcW w:w="2088" w:type="dxa"/>
            <w:vMerge/>
            <w:vAlign w:val="center"/>
          </w:tcPr>
          <w:p w:rsidR="004A1DF5" w:rsidRDefault="004A1DF5">
            <w:pPr>
              <w:spacing w:line="240" w:lineRule="auto"/>
              <w:ind w:rightChars="12" w:right="29"/>
              <w:rPr>
                <w:sz w:val="21"/>
              </w:rPr>
            </w:pPr>
          </w:p>
        </w:tc>
        <w:tc>
          <w:tcPr>
            <w:tcW w:w="4500" w:type="dxa"/>
            <w:vAlign w:val="center"/>
          </w:tcPr>
          <w:p w:rsidR="004A1DF5" w:rsidRDefault="004A1DF5">
            <w:pPr>
              <w:spacing w:line="240" w:lineRule="auto"/>
              <w:ind w:rightChars="12" w:right="29"/>
              <w:rPr>
                <w:sz w:val="21"/>
              </w:rPr>
            </w:pPr>
            <w:r>
              <w:rPr>
                <w:rFonts w:hint="eastAsia"/>
                <w:sz w:val="21"/>
              </w:rPr>
              <w:t>1000</w:t>
            </w:r>
            <w:r>
              <w:rPr>
                <w:rFonts w:hint="eastAsia"/>
                <w:sz w:val="21"/>
              </w:rPr>
              <w:t>万元以上（含）</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撤销登记</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发出拒付</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撤销拒付</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t>到期付款</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r>
              <w:rPr>
                <w:rFonts w:hint="eastAsia"/>
                <w:sz w:val="21"/>
              </w:rPr>
              <w:t>√</w:t>
            </w:r>
          </w:p>
        </w:tc>
      </w:tr>
      <w:tr w:rsidR="004A1DF5">
        <w:trPr>
          <w:cantSplit/>
        </w:trPr>
        <w:tc>
          <w:tcPr>
            <w:tcW w:w="2088" w:type="dxa"/>
            <w:vAlign w:val="center"/>
          </w:tcPr>
          <w:p w:rsidR="004A1DF5" w:rsidRDefault="004A1DF5">
            <w:pPr>
              <w:spacing w:line="240" w:lineRule="auto"/>
              <w:ind w:rightChars="12" w:right="29"/>
              <w:rPr>
                <w:sz w:val="21"/>
              </w:rPr>
            </w:pPr>
            <w:r>
              <w:rPr>
                <w:rFonts w:hint="eastAsia"/>
                <w:sz w:val="21"/>
              </w:rPr>
              <w:lastRenderedPageBreak/>
              <w:t>撤销付款</w:t>
            </w:r>
          </w:p>
        </w:tc>
        <w:tc>
          <w:tcPr>
            <w:tcW w:w="450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c>
          <w:tcPr>
            <w:tcW w:w="720" w:type="dxa"/>
            <w:vAlign w:val="center"/>
          </w:tcPr>
          <w:p w:rsidR="004A1DF5" w:rsidRDefault="004A1DF5">
            <w:pPr>
              <w:spacing w:line="240" w:lineRule="auto"/>
              <w:ind w:rightChars="12" w:right="29"/>
              <w:rPr>
                <w:sz w:val="21"/>
              </w:rPr>
            </w:pPr>
          </w:p>
        </w:tc>
        <w:tc>
          <w:tcPr>
            <w:tcW w:w="720" w:type="dxa"/>
            <w:vAlign w:val="center"/>
          </w:tcPr>
          <w:p w:rsidR="004A1DF5" w:rsidRDefault="004A1DF5">
            <w:pPr>
              <w:spacing w:line="240" w:lineRule="auto"/>
              <w:ind w:rightChars="12" w:right="29"/>
              <w:rPr>
                <w:sz w:val="21"/>
              </w:rPr>
            </w:pPr>
            <w:r>
              <w:rPr>
                <w:rFonts w:hint="eastAsia"/>
                <w:sz w:val="21"/>
              </w:rPr>
              <w:t>√</w:t>
            </w:r>
          </w:p>
        </w:tc>
      </w:tr>
    </w:tbl>
    <w:p w:rsidR="004A1DF5" w:rsidRDefault="004A1DF5">
      <w:pPr>
        <w:autoSpaceDE w:val="0"/>
        <w:autoSpaceDN w:val="0"/>
        <w:adjustRightInd w:val="0"/>
        <w:jc w:val="left"/>
      </w:pPr>
    </w:p>
    <w:p w:rsidR="004A1DF5" w:rsidRDefault="004A1DF5" w:rsidP="0004090F">
      <w:pPr>
        <w:pStyle w:val="5"/>
      </w:pPr>
      <w:bookmarkStart w:id="1223" w:name="_Toc79237115"/>
      <w:r>
        <w:rPr>
          <w:rFonts w:hint="eastAsia"/>
        </w:rPr>
        <w:t>一、发出登记经办</w:t>
      </w:r>
      <w:bookmarkEnd w:id="1223"/>
      <w:r>
        <w:rPr>
          <w:rFonts w:hint="eastAsia"/>
        </w:rPr>
        <w:t>（业务代码</w:t>
      </w:r>
      <w:r>
        <w:rPr>
          <w:rFonts w:hint="eastAsia"/>
        </w:rPr>
        <w:t>5705</w:t>
      </w:r>
      <w:r>
        <w:rPr>
          <w:rFonts w:hint="eastAsia"/>
        </w:rPr>
        <w:t>）</w:t>
      </w:r>
    </w:p>
    <w:p w:rsidR="004A1DF5" w:rsidRDefault="004A1DF5" w:rsidP="0004090F">
      <w:pPr>
        <w:pStyle w:val="6"/>
      </w:pPr>
      <w:bookmarkStart w:id="1224" w:name="_Toc79237116"/>
      <w:r>
        <w:rPr>
          <w:rFonts w:hint="eastAsia"/>
        </w:rPr>
        <w:t>（一）功能介绍</w:t>
      </w:r>
      <w:bookmarkEnd w:id="1224"/>
    </w:p>
    <w:p w:rsidR="004A1DF5" w:rsidRDefault="004A1DF5">
      <w:pPr>
        <w:ind w:firstLineChars="200" w:firstLine="480"/>
      </w:pPr>
      <w:r>
        <w:rPr>
          <w:rFonts w:hint="eastAsia"/>
        </w:rPr>
        <w:t>本功能用于用户登记发出委托收款登记薄。</w:t>
      </w:r>
    </w:p>
    <w:p w:rsidR="004A1DF5" w:rsidRDefault="004A1DF5" w:rsidP="0004090F">
      <w:pPr>
        <w:pStyle w:val="6"/>
        <w:spacing w:line="360" w:lineRule="auto"/>
      </w:pPr>
      <w:bookmarkStart w:id="1225" w:name="_Toc79237117"/>
      <w:r>
        <w:rPr>
          <w:rFonts w:hint="eastAsia"/>
        </w:rPr>
        <w:t>（二）风险提示</w:t>
      </w:r>
      <w:bookmarkEnd w:id="1225"/>
    </w:p>
    <w:p w:rsidR="004A1DF5" w:rsidRDefault="004A1DF5">
      <w:pPr>
        <w:ind w:firstLineChars="200" w:firstLine="480"/>
      </w:pPr>
      <w:r>
        <w:rPr>
          <w:rFonts w:hint="eastAsia"/>
        </w:rPr>
        <w:t>1</w:t>
      </w:r>
      <w:r>
        <w:rPr>
          <w:rFonts w:hint="eastAsia"/>
        </w:rPr>
        <w:t>、委托收款系统不支持对到期未收回托收的检查，网点用户应及时检查到期及逾期托收的资金回笼情况，发现异常应及时查询、处理。</w:t>
      </w:r>
    </w:p>
    <w:p w:rsidR="004A1DF5" w:rsidRDefault="004A1DF5" w:rsidP="0004090F">
      <w:pPr>
        <w:pStyle w:val="6"/>
        <w:spacing w:line="360" w:lineRule="auto"/>
      </w:pPr>
      <w:bookmarkStart w:id="1226" w:name="_Toc79237118"/>
      <w:r>
        <w:rPr>
          <w:rFonts w:hint="eastAsia"/>
        </w:rPr>
        <w:t>（三）术语解释及参数说明</w:t>
      </w:r>
      <w:bookmarkEnd w:id="1226"/>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568"/>
        <w:gridCol w:w="5534"/>
      </w:tblGrid>
      <w:tr w:rsidR="004A1DF5">
        <w:tc>
          <w:tcPr>
            <w:tcW w:w="2568" w:type="dxa"/>
          </w:tcPr>
          <w:p w:rsidR="004A1DF5" w:rsidRDefault="004A1DF5">
            <w:pPr>
              <w:spacing w:line="240" w:lineRule="auto"/>
              <w:jc w:val="center"/>
              <w:rPr>
                <w:b/>
                <w:bCs/>
                <w:sz w:val="21"/>
              </w:rPr>
            </w:pPr>
            <w:r>
              <w:rPr>
                <w:rFonts w:hint="eastAsia"/>
                <w:b/>
                <w:bCs/>
                <w:sz w:val="21"/>
              </w:rPr>
              <w:t>术语或参数名称</w:t>
            </w:r>
          </w:p>
        </w:tc>
        <w:tc>
          <w:tcPr>
            <w:tcW w:w="5534" w:type="dxa"/>
          </w:tcPr>
          <w:p w:rsidR="004A1DF5" w:rsidRDefault="004A1DF5">
            <w:pPr>
              <w:spacing w:line="240" w:lineRule="auto"/>
              <w:jc w:val="center"/>
              <w:rPr>
                <w:b/>
                <w:bCs/>
                <w:sz w:val="21"/>
              </w:rPr>
            </w:pPr>
            <w:r>
              <w:rPr>
                <w:rFonts w:hint="eastAsia"/>
                <w:b/>
                <w:bCs/>
                <w:sz w:val="21"/>
              </w:rPr>
              <w:t>说</w:t>
            </w:r>
            <w:r>
              <w:rPr>
                <w:rFonts w:hint="eastAsia"/>
                <w:b/>
                <w:bCs/>
                <w:sz w:val="21"/>
              </w:rPr>
              <w:t xml:space="preserve">  </w:t>
            </w:r>
            <w:r>
              <w:rPr>
                <w:rFonts w:hint="eastAsia"/>
                <w:b/>
                <w:bCs/>
                <w:sz w:val="21"/>
              </w:rPr>
              <w:t>明</w:t>
            </w:r>
          </w:p>
        </w:tc>
      </w:tr>
      <w:tr w:rsidR="004A1DF5">
        <w:tc>
          <w:tcPr>
            <w:tcW w:w="2568" w:type="dxa"/>
          </w:tcPr>
          <w:p w:rsidR="004A1DF5" w:rsidRDefault="004A1DF5">
            <w:pPr>
              <w:spacing w:line="240" w:lineRule="auto"/>
              <w:rPr>
                <w:sz w:val="21"/>
              </w:rPr>
            </w:pPr>
            <w:r>
              <w:rPr>
                <w:rFonts w:hint="eastAsia"/>
                <w:sz w:val="21"/>
              </w:rPr>
              <w:t>双程收费</w:t>
            </w:r>
          </w:p>
        </w:tc>
        <w:tc>
          <w:tcPr>
            <w:tcW w:w="5534" w:type="dxa"/>
          </w:tcPr>
          <w:p w:rsidR="004A1DF5" w:rsidRDefault="004A1DF5">
            <w:pPr>
              <w:spacing w:line="240" w:lineRule="auto"/>
              <w:rPr>
                <w:sz w:val="21"/>
              </w:rPr>
            </w:pPr>
            <w:r>
              <w:rPr>
                <w:rFonts w:hint="eastAsia"/>
                <w:sz w:val="21"/>
              </w:rPr>
              <w:t>是指收款行发出托收时，同时收取发出和付款时的双程邮电费，付款行付款时不再收取邮电费。</w:t>
            </w:r>
          </w:p>
        </w:tc>
      </w:tr>
      <w:tr w:rsidR="004A1DF5">
        <w:tc>
          <w:tcPr>
            <w:tcW w:w="2568" w:type="dxa"/>
          </w:tcPr>
          <w:p w:rsidR="004A1DF5" w:rsidRDefault="004A1DF5">
            <w:pPr>
              <w:spacing w:line="240" w:lineRule="auto"/>
              <w:rPr>
                <w:sz w:val="21"/>
              </w:rPr>
            </w:pPr>
            <w:r>
              <w:rPr>
                <w:rFonts w:hint="eastAsia"/>
                <w:sz w:val="21"/>
              </w:rPr>
              <w:t>业务参考号</w:t>
            </w:r>
          </w:p>
        </w:tc>
        <w:tc>
          <w:tcPr>
            <w:tcW w:w="5534" w:type="dxa"/>
          </w:tcPr>
          <w:p w:rsidR="004A1DF5" w:rsidRDefault="004A1DF5">
            <w:pPr>
              <w:spacing w:line="240" w:lineRule="auto"/>
              <w:rPr>
                <w:sz w:val="21"/>
              </w:rPr>
            </w:pPr>
            <w:r>
              <w:rPr>
                <w:rFonts w:hint="eastAsia"/>
                <w:sz w:val="21"/>
              </w:rPr>
              <w:t>与信贷系统等其他业务系统进行勾链的关联业务号</w:t>
            </w:r>
          </w:p>
        </w:tc>
      </w:tr>
    </w:tbl>
    <w:p w:rsidR="004A1DF5" w:rsidRDefault="004A1DF5">
      <w:pPr>
        <w:pStyle w:val="6"/>
      </w:pPr>
      <w:bookmarkStart w:id="1227" w:name="_Toc79237119"/>
      <w:r>
        <w:rPr>
          <w:rFonts w:hint="eastAsia"/>
        </w:rPr>
        <w:t>（四）界面</w:t>
      </w:r>
      <w:bookmarkEnd w:id="1227"/>
    </w:p>
    <w:p w:rsidR="004A1DF5" w:rsidRDefault="0004090F">
      <w:pPr>
        <w:jc w:val="center"/>
      </w:pPr>
      <w:r>
        <w:rPr>
          <w:noProof/>
        </w:rPr>
        <w:drawing>
          <wp:inline distT="0" distB="0" distL="0" distR="0">
            <wp:extent cx="5334000" cy="3667125"/>
            <wp:effectExtent l="1905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58" cstate="print"/>
                    <a:srcRect/>
                    <a:stretch>
                      <a:fillRect/>
                    </a:stretch>
                  </pic:blipFill>
                  <pic:spPr bwMode="auto">
                    <a:xfrm>
                      <a:off x="0" y="0"/>
                      <a:ext cx="5334000" cy="3667125"/>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图10.1</w:t>
      </w:r>
    </w:p>
    <w:p w:rsidR="004A1DF5" w:rsidRDefault="004A1DF5" w:rsidP="0004090F">
      <w:pPr>
        <w:pStyle w:val="6"/>
      </w:pPr>
      <w:bookmarkStart w:id="1228" w:name="_Toc79237120"/>
      <w:r>
        <w:rPr>
          <w:rFonts w:hint="eastAsia"/>
        </w:rPr>
        <w:lastRenderedPageBreak/>
        <w:t>（五）操作要点</w:t>
      </w:r>
      <w:bookmarkEnd w:id="1228"/>
    </w:p>
    <w:p w:rsidR="004A1DF5" w:rsidRDefault="004A1DF5">
      <w:pPr>
        <w:ind w:firstLineChars="200" w:firstLine="480"/>
      </w:pPr>
      <w:r>
        <w:rPr>
          <w:rFonts w:hint="eastAsia"/>
        </w:rPr>
        <w:t>1</w:t>
      </w:r>
      <w:r>
        <w:rPr>
          <w:rFonts w:hint="eastAsia"/>
        </w:rPr>
        <w:t>、在</w:t>
      </w:r>
      <w:r>
        <w:rPr>
          <w:rFonts w:ascii="宋体" w:hAnsi="宋体" w:hint="eastAsia"/>
        </w:rPr>
        <w:t>图10.1中</w:t>
      </w:r>
      <w:r>
        <w:rPr>
          <w:rFonts w:hint="eastAsia"/>
        </w:rPr>
        <w:t>，“收款人户口号”可以是对公户口、个人结算户口及内部户口，不支持储蓄存折户、销账单。</w:t>
      </w:r>
    </w:p>
    <w:p w:rsidR="004A1DF5" w:rsidRDefault="004A1DF5">
      <w:pPr>
        <w:ind w:firstLineChars="200" w:firstLine="480"/>
      </w:pPr>
      <w:r>
        <w:rPr>
          <w:rFonts w:hint="eastAsia"/>
        </w:rPr>
        <w:t>2</w:t>
      </w:r>
      <w:r>
        <w:rPr>
          <w:rFonts w:hint="eastAsia"/>
        </w:rPr>
        <w:t>、</w:t>
      </w:r>
      <w:r>
        <w:rPr>
          <w:rFonts w:ascii="宋体" w:hAnsi="宋体" w:hint="eastAsia"/>
        </w:rPr>
        <w:t>在图10.1中</w:t>
      </w:r>
      <w:r>
        <w:rPr>
          <w:rFonts w:hint="eastAsia"/>
        </w:rPr>
        <w:t>，如果是系统内委托收款且付款行已上新系统，“付款部门”为付款人户口开户行；如果付款人是旧分行时，“付款部门”不选。</w:t>
      </w:r>
    </w:p>
    <w:p w:rsidR="004A1DF5" w:rsidRDefault="004A1DF5">
      <w:pPr>
        <w:ind w:firstLineChars="200" w:firstLine="480"/>
      </w:pPr>
      <w:r>
        <w:rPr>
          <w:rFonts w:ascii="宋体" w:hAnsi="宋体" w:hint="eastAsia"/>
          <w:bCs/>
        </w:rPr>
        <w:t>3、在图10.1中输入的“委托日期”必须小于或等于系统日期，系统默认为系统日期。</w:t>
      </w:r>
    </w:p>
    <w:p w:rsidR="004A1DF5" w:rsidRDefault="004A1DF5">
      <w:pPr>
        <w:ind w:firstLineChars="200" w:firstLine="480"/>
      </w:pPr>
      <w:r>
        <w:rPr>
          <w:rFonts w:hint="eastAsia"/>
        </w:rPr>
        <w:t>4</w:t>
      </w:r>
      <w:r>
        <w:rPr>
          <w:rFonts w:hint="eastAsia"/>
        </w:rPr>
        <w:t>、在图</w:t>
      </w:r>
      <w:r>
        <w:rPr>
          <w:rFonts w:ascii="宋体" w:hAnsi="宋体" w:hint="eastAsia"/>
        </w:rPr>
        <w:t>10.1</w:t>
      </w:r>
      <w:r>
        <w:rPr>
          <w:rFonts w:hint="eastAsia"/>
        </w:rPr>
        <w:t>中，“票据种类”如果选择商业承兑汇票或其他托收凭证时，则系统要求付款行必须做客户签收后才能付款；如果票据种类选择银行承兑汇票，则系统控制付款行不能做客户签收，由银行到期直接付款。</w:t>
      </w:r>
    </w:p>
    <w:p w:rsidR="004A1DF5" w:rsidRDefault="004A1DF5">
      <w:pPr>
        <w:ind w:firstLineChars="200" w:firstLine="480"/>
      </w:pPr>
      <w:r>
        <w:rPr>
          <w:rFonts w:hint="eastAsia"/>
        </w:rPr>
        <w:t>5</w:t>
      </w:r>
      <w:r>
        <w:rPr>
          <w:rFonts w:hint="eastAsia"/>
        </w:rPr>
        <w:t>、委托收款发出登记时，如果选择双程收费，则系统在发出登记时自动收取往返双程的邮电费。</w:t>
      </w:r>
    </w:p>
    <w:p w:rsidR="004A1DF5" w:rsidRDefault="004A1DF5">
      <w:pPr>
        <w:ind w:firstLineChars="200" w:firstLine="480"/>
        <w:rPr>
          <w:rFonts w:ascii="宋体"/>
          <w:szCs w:val="21"/>
        </w:rPr>
      </w:pPr>
      <w:r>
        <w:rPr>
          <w:rFonts w:hint="eastAsia"/>
        </w:rPr>
        <w:t>6</w:t>
      </w:r>
      <w:r>
        <w:rPr>
          <w:rFonts w:hint="eastAsia"/>
        </w:rPr>
        <w:t>、</w:t>
      </w:r>
      <w:r>
        <w:rPr>
          <w:rFonts w:ascii="宋体" w:hint="eastAsia"/>
          <w:szCs w:val="21"/>
        </w:rPr>
        <w:t>用户可根据客户的要求在收款行查询中进行选择打印“通用收费回单”。</w:t>
      </w:r>
    </w:p>
    <w:p w:rsidR="004A1DF5" w:rsidRDefault="004A1DF5" w:rsidP="0004090F">
      <w:pPr>
        <w:pStyle w:val="6"/>
      </w:pPr>
      <w:bookmarkStart w:id="1229" w:name="_Toc79237121"/>
      <w:r>
        <w:rPr>
          <w:rFonts w:hint="eastAsia"/>
        </w:rPr>
        <w:t>（六）操作步骤</w:t>
      </w:r>
      <w:bookmarkEnd w:id="1229"/>
    </w:p>
    <w:p w:rsidR="004A1DF5" w:rsidRDefault="004A1DF5">
      <w:pPr>
        <w:ind w:firstLineChars="200" w:firstLine="480"/>
      </w:pPr>
      <w:r>
        <w:rPr>
          <w:rFonts w:hint="eastAsia"/>
        </w:rPr>
        <w:t>1</w:t>
      </w:r>
      <w:r>
        <w:rPr>
          <w:rFonts w:hint="eastAsia"/>
        </w:rPr>
        <w:t>、用户选择系统导航－结算业务－委托收款－发出登记－发出登记经办，或在“业务代码”栏输入</w:t>
      </w:r>
      <w:r>
        <w:rPr>
          <w:rFonts w:hint="eastAsia"/>
        </w:rPr>
        <w:t>5705</w:t>
      </w:r>
      <w:r>
        <w:rPr>
          <w:rFonts w:hint="eastAsia"/>
        </w:rPr>
        <w:t>进入；</w:t>
      </w:r>
    </w:p>
    <w:p w:rsidR="004A1DF5" w:rsidRDefault="004A1DF5">
      <w:pPr>
        <w:ind w:firstLineChars="200" w:firstLine="480"/>
        <w:rPr>
          <w:rFonts w:ascii="宋体"/>
          <w:szCs w:val="21"/>
        </w:rPr>
      </w:pPr>
      <w:r>
        <w:rPr>
          <w:rFonts w:ascii="宋体" w:hint="eastAsia"/>
          <w:szCs w:val="21"/>
        </w:rPr>
        <w:t>2、根据图10.1界面提示输入要素，确认无误后，选择“费用信息”进行收费处理；</w:t>
      </w:r>
    </w:p>
    <w:p w:rsidR="004A1DF5" w:rsidRDefault="004A1DF5">
      <w:pPr>
        <w:ind w:firstLineChars="200" w:firstLine="480"/>
        <w:rPr>
          <w:rFonts w:ascii="宋体"/>
          <w:szCs w:val="21"/>
        </w:rPr>
      </w:pPr>
      <w:r>
        <w:rPr>
          <w:rFonts w:ascii="宋体" w:hAnsi="宋体" w:hint="eastAsia"/>
          <w:bCs/>
        </w:rPr>
        <w:t>3、完成收费确认后，选择“确定”，系统根据业务情况提示业务处于“待复核”或“待发信”状态。</w:t>
      </w:r>
    </w:p>
    <w:p w:rsidR="004A1DF5" w:rsidRDefault="004A1DF5" w:rsidP="0004090F">
      <w:pPr>
        <w:pStyle w:val="5"/>
      </w:pPr>
      <w:bookmarkStart w:id="1230" w:name="_Toc79237122"/>
      <w:r>
        <w:rPr>
          <w:rFonts w:hint="eastAsia"/>
        </w:rPr>
        <w:t>二、发出登记复核</w:t>
      </w:r>
      <w:bookmarkEnd w:id="1230"/>
      <w:r>
        <w:rPr>
          <w:rFonts w:hint="eastAsia"/>
        </w:rPr>
        <w:t>（业务代码</w:t>
      </w:r>
      <w:r>
        <w:rPr>
          <w:rFonts w:hint="eastAsia"/>
        </w:rPr>
        <w:t>5706</w:t>
      </w:r>
      <w:r>
        <w:rPr>
          <w:rFonts w:hint="eastAsia"/>
        </w:rPr>
        <w:t>）</w:t>
      </w:r>
    </w:p>
    <w:p w:rsidR="004A1DF5" w:rsidRDefault="004A1DF5">
      <w:pPr>
        <w:pStyle w:val="6"/>
        <w:spacing w:line="360" w:lineRule="auto"/>
      </w:pPr>
      <w:bookmarkStart w:id="1231" w:name="_Toc79237123"/>
      <w:r>
        <w:rPr>
          <w:rFonts w:hint="eastAsia"/>
        </w:rPr>
        <w:t>（一）功能介绍</w:t>
      </w:r>
      <w:bookmarkEnd w:id="1231"/>
    </w:p>
    <w:p w:rsidR="004A1DF5" w:rsidRDefault="004A1DF5">
      <w:pPr>
        <w:ind w:firstLineChars="200" w:firstLine="480"/>
      </w:pPr>
      <w:r>
        <w:rPr>
          <w:rFonts w:hint="eastAsia"/>
        </w:rPr>
        <w:t>本功能用于用户对满足条件的“发出登记经办”的复核操作。</w:t>
      </w:r>
    </w:p>
    <w:p w:rsidR="004A1DF5" w:rsidRDefault="004A1DF5">
      <w:pPr>
        <w:pStyle w:val="6"/>
      </w:pPr>
      <w:bookmarkStart w:id="1232" w:name="_Toc79237125"/>
      <w:r>
        <w:rPr>
          <w:rFonts w:hint="eastAsia"/>
        </w:rPr>
        <w:t>（二）操作步骤</w:t>
      </w:r>
      <w:bookmarkEnd w:id="1232"/>
    </w:p>
    <w:p w:rsidR="004A1DF5" w:rsidRDefault="004A1DF5">
      <w:pPr>
        <w:ind w:firstLineChars="200" w:firstLine="480"/>
      </w:pPr>
      <w:r>
        <w:rPr>
          <w:rFonts w:hint="eastAsia"/>
        </w:rPr>
        <w:t>1</w:t>
      </w:r>
      <w:r>
        <w:rPr>
          <w:rFonts w:hint="eastAsia"/>
        </w:rPr>
        <w:t>、用户选择系统导航－结算业务－委托收款－发出登记－发出登记复核或在“业务代码”栏输入“</w:t>
      </w:r>
      <w:r>
        <w:rPr>
          <w:rFonts w:hint="eastAsia"/>
        </w:rPr>
        <w:t>5706</w:t>
      </w:r>
      <w:r>
        <w:rPr>
          <w:rFonts w:hint="eastAsia"/>
        </w:rPr>
        <w:t>”进入；</w:t>
      </w:r>
    </w:p>
    <w:p w:rsidR="004A1DF5" w:rsidRDefault="004A1DF5">
      <w:pPr>
        <w:ind w:firstLineChars="200" w:firstLine="480"/>
        <w:rPr>
          <w:rFonts w:ascii="宋体"/>
          <w:szCs w:val="21"/>
        </w:rPr>
      </w:pPr>
      <w:r>
        <w:rPr>
          <w:rFonts w:ascii="宋体" w:hAnsi="宋体" w:hint="eastAsia"/>
          <w:bCs/>
        </w:rPr>
        <w:t>2、根据“发出登记复核”界面提示输入要素，输入完毕，选择“查询”</w:t>
      </w:r>
      <w:r>
        <w:rPr>
          <w:rFonts w:ascii="宋体" w:hint="eastAsia"/>
          <w:szCs w:val="21"/>
        </w:rPr>
        <w:t>，系</w:t>
      </w:r>
      <w:r>
        <w:rPr>
          <w:rFonts w:ascii="宋体" w:hint="eastAsia"/>
          <w:szCs w:val="21"/>
        </w:rPr>
        <w:lastRenderedPageBreak/>
        <w:t>统显示出所有符合条件的待复核业务；</w:t>
      </w:r>
    </w:p>
    <w:p w:rsidR="004A1DF5" w:rsidRDefault="004A1DF5">
      <w:pPr>
        <w:ind w:firstLineChars="200" w:firstLine="480"/>
        <w:rPr>
          <w:rFonts w:ascii="宋体"/>
          <w:szCs w:val="21"/>
        </w:rPr>
      </w:pPr>
      <w:r>
        <w:rPr>
          <w:rFonts w:ascii="宋体" w:hint="eastAsia"/>
          <w:szCs w:val="21"/>
        </w:rPr>
        <w:t>3、选中其中一笔业务，选择“复核”，进入明细界面，复核业务明细及收费信息无误后，选择明细界面中的“确定”，</w:t>
      </w:r>
      <w:r>
        <w:rPr>
          <w:rFonts w:ascii="宋体" w:hAnsi="宋体" w:hint="eastAsia"/>
          <w:bCs/>
        </w:rPr>
        <w:t>系统根据业务情况提示业务处于“待授权”或“待发信”状态。</w:t>
      </w:r>
    </w:p>
    <w:p w:rsidR="004A1DF5" w:rsidRDefault="004A1DF5">
      <w:pPr>
        <w:pStyle w:val="5"/>
      </w:pPr>
      <w:bookmarkStart w:id="1233" w:name="_Toc79237126"/>
      <w:r>
        <w:rPr>
          <w:rFonts w:hint="eastAsia"/>
        </w:rPr>
        <w:t>三、发出登记授权</w:t>
      </w:r>
      <w:bookmarkEnd w:id="1233"/>
      <w:r>
        <w:rPr>
          <w:rFonts w:hint="eastAsia"/>
        </w:rPr>
        <w:t>（业务代码</w:t>
      </w:r>
      <w:r>
        <w:rPr>
          <w:rFonts w:hint="eastAsia"/>
        </w:rPr>
        <w:t>5707</w:t>
      </w:r>
      <w:r>
        <w:rPr>
          <w:rFonts w:hint="eastAsia"/>
        </w:rPr>
        <w:t>）</w:t>
      </w:r>
    </w:p>
    <w:p w:rsidR="004A1DF5" w:rsidRDefault="004A1DF5" w:rsidP="0004090F">
      <w:pPr>
        <w:pStyle w:val="6"/>
      </w:pPr>
      <w:bookmarkStart w:id="1234" w:name="_Toc79237127"/>
      <w:r>
        <w:rPr>
          <w:rFonts w:hint="eastAsia"/>
        </w:rPr>
        <w:t>（一）功能介绍</w:t>
      </w:r>
      <w:bookmarkEnd w:id="1234"/>
    </w:p>
    <w:p w:rsidR="004A1DF5" w:rsidRDefault="004A1DF5">
      <w:pPr>
        <w:ind w:firstLineChars="200" w:firstLine="480"/>
      </w:pPr>
      <w:r>
        <w:rPr>
          <w:rFonts w:hint="eastAsia"/>
        </w:rPr>
        <w:t>本功能用于用户对满足条件的“发出登记复核”进行授权的操作。</w:t>
      </w:r>
    </w:p>
    <w:p w:rsidR="004A1DF5" w:rsidRDefault="004A1DF5" w:rsidP="0004090F">
      <w:pPr>
        <w:pStyle w:val="6"/>
      </w:pPr>
      <w:bookmarkStart w:id="1235" w:name="_Toc79237129"/>
      <w:r>
        <w:rPr>
          <w:rFonts w:hint="eastAsia"/>
        </w:rPr>
        <w:t>（二）操作步骤</w:t>
      </w:r>
      <w:bookmarkEnd w:id="1235"/>
    </w:p>
    <w:p w:rsidR="004A1DF5" w:rsidRDefault="004A1DF5">
      <w:pPr>
        <w:ind w:firstLineChars="200" w:firstLine="480"/>
      </w:pPr>
      <w:r>
        <w:rPr>
          <w:rFonts w:hint="eastAsia"/>
        </w:rPr>
        <w:t>1</w:t>
      </w:r>
      <w:r>
        <w:rPr>
          <w:rFonts w:hint="eastAsia"/>
        </w:rPr>
        <w:t>、用户选择系统导航－结算业务－委托收款－发出登记－发出登记授权，或在“业务代码”栏输入</w:t>
      </w:r>
      <w:r>
        <w:rPr>
          <w:rFonts w:hint="eastAsia"/>
        </w:rPr>
        <w:t>5707</w:t>
      </w:r>
      <w:r>
        <w:rPr>
          <w:rFonts w:hint="eastAsia"/>
        </w:rPr>
        <w:t>进入；</w:t>
      </w:r>
    </w:p>
    <w:p w:rsidR="004A1DF5" w:rsidRDefault="004A1DF5">
      <w:pPr>
        <w:ind w:firstLineChars="200" w:firstLine="480"/>
        <w:rPr>
          <w:rFonts w:ascii="宋体"/>
          <w:szCs w:val="21"/>
        </w:rPr>
      </w:pPr>
      <w:r>
        <w:rPr>
          <w:rFonts w:ascii="宋体" w:hAnsi="宋体" w:hint="eastAsia"/>
          <w:bCs/>
        </w:rPr>
        <w:t>2、根据“发出登记授权”界面提示输入要素，输入完毕，选择“查询”</w:t>
      </w:r>
      <w:r>
        <w:rPr>
          <w:rFonts w:ascii="宋体" w:hint="eastAsia"/>
          <w:szCs w:val="21"/>
        </w:rPr>
        <w:t>，系统显示出所有符合条件的待授权业务；</w:t>
      </w:r>
    </w:p>
    <w:p w:rsidR="004A1DF5" w:rsidRDefault="004A1DF5">
      <w:pPr>
        <w:ind w:firstLineChars="200" w:firstLine="480"/>
        <w:rPr>
          <w:rFonts w:ascii="宋体"/>
          <w:szCs w:val="21"/>
        </w:rPr>
      </w:pPr>
      <w:r>
        <w:rPr>
          <w:rFonts w:ascii="宋体" w:hint="eastAsia"/>
          <w:szCs w:val="21"/>
        </w:rPr>
        <w:t>3、选中其中一笔业务，选择“授权”，进入明细界面，审核业务明细及收费信息无误后，选择明细界面中的“确定”，</w:t>
      </w:r>
      <w:r>
        <w:rPr>
          <w:rFonts w:ascii="宋体" w:hAnsi="宋体" w:hint="eastAsia"/>
          <w:bCs/>
        </w:rPr>
        <w:t>系统提示业务处于“待发信”状态。</w:t>
      </w:r>
    </w:p>
    <w:p w:rsidR="004A1DF5" w:rsidRDefault="004A1DF5" w:rsidP="0004090F">
      <w:pPr>
        <w:pStyle w:val="5"/>
      </w:pPr>
      <w:bookmarkStart w:id="1236" w:name="_Toc79237130"/>
      <w:r>
        <w:rPr>
          <w:rFonts w:hint="eastAsia"/>
        </w:rPr>
        <w:t>四、发出登记经办修改</w:t>
      </w:r>
      <w:bookmarkEnd w:id="1236"/>
      <w:r>
        <w:rPr>
          <w:rFonts w:hint="eastAsia"/>
        </w:rPr>
        <w:t>（业务代码</w:t>
      </w:r>
      <w:r>
        <w:rPr>
          <w:rFonts w:hint="eastAsia"/>
        </w:rPr>
        <w:t>5701</w:t>
      </w:r>
      <w:r>
        <w:rPr>
          <w:rFonts w:hint="eastAsia"/>
        </w:rPr>
        <w:t>）</w:t>
      </w:r>
    </w:p>
    <w:p w:rsidR="004A1DF5" w:rsidRDefault="004A1DF5">
      <w:pPr>
        <w:pStyle w:val="6"/>
      </w:pPr>
      <w:bookmarkStart w:id="1237" w:name="_Toc79237131"/>
      <w:r>
        <w:rPr>
          <w:rFonts w:hint="eastAsia"/>
        </w:rPr>
        <w:t>（一）功能介绍</w:t>
      </w:r>
      <w:bookmarkEnd w:id="1237"/>
    </w:p>
    <w:p w:rsidR="004A1DF5" w:rsidRDefault="004A1DF5">
      <w:pPr>
        <w:ind w:firstLine="435"/>
      </w:pPr>
      <w:r>
        <w:rPr>
          <w:rFonts w:hint="eastAsia"/>
        </w:rPr>
        <w:t>本功能用于用户对“发出登记经办”的修改或删除操作。</w:t>
      </w:r>
    </w:p>
    <w:p w:rsidR="004A1DF5" w:rsidRDefault="004A1DF5">
      <w:pPr>
        <w:pStyle w:val="6"/>
      </w:pPr>
      <w:bookmarkStart w:id="1238" w:name="_Toc79237133"/>
      <w:r>
        <w:rPr>
          <w:rFonts w:hint="eastAsia"/>
        </w:rPr>
        <w:t>（二）操作步骤</w:t>
      </w:r>
      <w:bookmarkEnd w:id="1238"/>
    </w:p>
    <w:p w:rsidR="004A1DF5" w:rsidRDefault="004A1DF5">
      <w:pPr>
        <w:ind w:firstLineChars="200" w:firstLine="480"/>
      </w:pPr>
      <w:r>
        <w:rPr>
          <w:rFonts w:ascii="宋体" w:hAnsi="宋体" w:hint="eastAsia"/>
          <w:bCs/>
        </w:rPr>
        <w:t>1、</w:t>
      </w:r>
      <w:r>
        <w:rPr>
          <w:rFonts w:hint="eastAsia"/>
        </w:rPr>
        <w:t>用户选择系统导航－结算业务－委托收款－发出登记－发出登记经办修改，或在“业务代码”栏输入</w:t>
      </w:r>
      <w:r>
        <w:rPr>
          <w:rFonts w:hint="eastAsia"/>
        </w:rPr>
        <w:t>5701</w:t>
      </w:r>
      <w:r>
        <w:rPr>
          <w:rFonts w:hint="eastAsia"/>
        </w:rPr>
        <w:t>进入；</w:t>
      </w:r>
    </w:p>
    <w:p w:rsidR="004A1DF5" w:rsidRDefault="004A1DF5">
      <w:pPr>
        <w:ind w:firstLineChars="200" w:firstLine="480"/>
        <w:rPr>
          <w:rFonts w:ascii="宋体"/>
          <w:szCs w:val="21"/>
        </w:rPr>
      </w:pPr>
      <w:r>
        <w:rPr>
          <w:rFonts w:ascii="宋体" w:hAnsi="宋体" w:hint="eastAsia"/>
          <w:bCs/>
        </w:rPr>
        <w:t>2、根据“发出登记经办修改”界面提示输入要素，输入完毕，选择“查询”</w:t>
      </w:r>
      <w:r>
        <w:rPr>
          <w:rFonts w:ascii="宋体" w:hint="eastAsia"/>
          <w:szCs w:val="21"/>
        </w:rPr>
        <w:t>，系统显示出所有符合条件的待复核业务；</w:t>
      </w:r>
    </w:p>
    <w:p w:rsidR="004A1DF5" w:rsidRDefault="004A1DF5">
      <w:pPr>
        <w:ind w:firstLineChars="200" w:firstLine="480"/>
        <w:rPr>
          <w:rFonts w:ascii="宋体"/>
          <w:szCs w:val="21"/>
        </w:rPr>
      </w:pPr>
      <w:r>
        <w:rPr>
          <w:rFonts w:ascii="宋体" w:hint="eastAsia"/>
          <w:szCs w:val="21"/>
        </w:rPr>
        <w:t>3、选中一笔需修改或删除的待复核业务，选择“修改”或“删除”，进入“发出登记经办修改明细”界面；</w:t>
      </w:r>
    </w:p>
    <w:p w:rsidR="004A1DF5" w:rsidRDefault="004A1DF5">
      <w:pPr>
        <w:ind w:firstLineChars="200" w:firstLine="480"/>
        <w:rPr>
          <w:rFonts w:ascii="宋体"/>
          <w:szCs w:val="21"/>
        </w:rPr>
      </w:pPr>
      <w:r>
        <w:rPr>
          <w:rFonts w:ascii="宋体" w:hint="eastAsia"/>
          <w:szCs w:val="21"/>
        </w:rPr>
        <w:t>4、若进行修改处理，由用户对原经办业务要素进行修改后，在明细界面中</w:t>
      </w:r>
      <w:r>
        <w:rPr>
          <w:rFonts w:ascii="宋体" w:hint="eastAsia"/>
          <w:szCs w:val="21"/>
        </w:rPr>
        <w:lastRenderedPageBreak/>
        <w:t>选择“确定”，系统提示当前状态为“待复核”。</w:t>
      </w:r>
    </w:p>
    <w:p w:rsidR="004A1DF5" w:rsidRDefault="004A1DF5">
      <w:pPr>
        <w:ind w:firstLineChars="200" w:firstLine="480"/>
        <w:rPr>
          <w:rFonts w:ascii="宋体"/>
          <w:szCs w:val="21"/>
        </w:rPr>
      </w:pPr>
      <w:r>
        <w:rPr>
          <w:rFonts w:ascii="宋体" w:hint="eastAsia"/>
          <w:szCs w:val="21"/>
        </w:rPr>
        <w:t>5、若进行删除处理，由用户确认删除后，在明细界面中选择“确定”，系统提示当前状态为“取消”。</w:t>
      </w:r>
    </w:p>
    <w:p w:rsidR="004A1DF5" w:rsidRDefault="004A1DF5" w:rsidP="0004090F">
      <w:pPr>
        <w:pStyle w:val="5"/>
      </w:pPr>
      <w:bookmarkStart w:id="1239" w:name="_Toc79237134"/>
      <w:r>
        <w:rPr>
          <w:rFonts w:hint="eastAsia"/>
        </w:rPr>
        <w:t>五、发出登记复核取消</w:t>
      </w:r>
      <w:bookmarkEnd w:id="1239"/>
      <w:r>
        <w:rPr>
          <w:rFonts w:hint="eastAsia"/>
        </w:rPr>
        <w:t>（业务代码</w:t>
      </w:r>
      <w:r>
        <w:rPr>
          <w:rFonts w:hint="eastAsia"/>
        </w:rPr>
        <w:t>5702</w:t>
      </w:r>
      <w:r>
        <w:rPr>
          <w:rFonts w:hint="eastAsia"/>
        </w:rPr>
        <w:t>）</w:t>
      </w:r>
    </w:p>
    <w:p w:rsidR="004A1DF5" w:rsidRDefault="004A1DF5">
      <w:pPr>
        <w:pStyle w:val="6"/>
      </w:pPr>
      <w:bookmarkStart w:id="1240" w:name="_Toc79237135"/>
      <w:r>
        <w:rPr>
          <w:rFonts w:hint="eastAsia"/>
        </w:rPr>
        <w:t>（一）功能介绍</w:t>
      </w:r>
      <w:bookmarkEnd w:id="1240"/>
    </w:p>
    <w:p w:rsidR="004A1DF5" w:rsidRDefault="004A1DF5">
      <w:pPr>
        <w:ind w:firstLineChars="200" w:firstLine="480"/>
      </w:pPr>
      <w:r>
        <w:rPr>
          <w:rFonts w:hint="eastAsia"/>
        </w:rPr>
        <w:t>本功能用于用户取消“发出登记复核”的操作。</w:t>
      </w:r>
    </w:p>
    <w:p w:rsidR="004A1DF5" w:rsidRDefault="004A1DF5">
      <w:pPr>
        <w:pStyle w:val="6"/>
      </w:pPr>
      <w:r>
        <w:rPr>
          <w:rFonts w:hint="eastAsia"/>
        </w:rPr>
        <w:t>（二）操作步骤</w:t>
      </w:r>
    </w:p>
    <w:p w:rsidR="004A1DF5" w:rsidRDefault="004A1DF5">
      <w:pPr>
        <w:ind w:firstLineChars="200" w:firstLine="480"/>
      </w:pPr>
      <w:r>
        <w:rPr>
          <w:rFonts w:ascii="宋体" w:hAnsi="宋体" w:hint="eastAsia"/>
          <w:bCs/>
        </w:rPr>
        <w:t>1、</w:t>
      </w:r>
      <w:r>
        <w:rPr>
          <w:rFonts w:hint="eastAsia"/>
        </w:rPr>
        <w:t>用户选择系统导航－结算业务－委托收款－发出登记－发出登记复核取消或在“业务代码”栏输入“</w:t>
      </w:r>
      <w:r>
        <w:rPr>
          <w:rFonts w:hint="eastAsia"/>
        </w:rPr>
        <w:t>5702</w:t>
      </w:r>
      <w:r>
        <w:rPr>
          <w:rFonts w:hint="eastAsia"/>
        </w:rPr>
        <w:t>”进入；</w:t>
      </w:r>
    </w:p>
    <w:p w:rsidR="004A1DF5" w:rsidRDefault="004A1DF5">
      <w:pPr>
        <w:ind w:firstLineChars="200" w:firstLine="480"/>
        <w:rPr>
          <w:rFonts w:ascii="宋体"/>
          <w:szCs w:val="21"/>
        </w:rPr>
      </w:pPr>
      <w:r>
        <w:rPr>
          <w:rFonts w:ascii="宋体" w:hAnsi="宋体" w:hint="eastAsia"/>
          <w:bCs/>
        </w:rPr>
        <w:t>2、根据“发出登记复核取消”界面提示输入要素，输入完毕，选择“查询”</w:t>
      </w:r>
      <w:r>
        <w:rPr>
          <w:rFonts w:ascii="宋体" w:hint="eastAsia"/>
          <w:szCs w:val="21"/>
        </w:rPr>
        <w:t>，系统显示出所有符合条件的待授权业务；</w:t>
      </w:r>
    </w:p>
    <w:p w:rsidR="004A1DF5" w:rsidRDefault="004A1DF5">
      <w:pPr>
        <w:ind w:firstLineChars="200" w:firstLine="480"/>
        <w:rPr>
          <w:rFonts w:ascii="宋体"/>
          <w:szCs w:val="21"/>
        </w:rPr>
      </w:pPr>
      <w:r>
        <w:rPr>
          <w:rFonts w:ascii="宋体" w:hint="eastAsia"/>
          <w:szCs w:val="21"/>
        </w:rPr>
        <w:t>3、选中其中一笔需取消复核的待授权业务，选择“取消”，用户确认取消后，在明细界面中选择“确定”；系统提示当前状态为“待复核”。</w:t>
      </w:r>
    </w:p>
    <w:p w:rsidR="004A1DF5" w:rsidRDefault="004A1DF5" w:rsidP="0004090F">
      <w:pPr>
        <w:pStyle w:val="5"/>
      </w:pPr>
      <w:bookmarkStart w:id="1241" w:name="_Toc79237137"/>
      <w:r>
        <w:rPr>
          <w:rFonts w:hint="eastAsia"/>
        </w:rPr>
        <w:t>六、信函打印发出</w:t>
      </w:r>
      <w:bookmarkEnd w:id="1241"/>
      <w:r>
        <w:rPr>
          <w:rFonts w:hint="eastAsia"/>
        </w:rPr>
        <w:t>（业务代码</w:t>
      </w:r>
      <w:r>
        <w:rPr>
          <w:rFonts w:hint="eastAsia"/>
        </w:rPr>
        <w:t>5703</w:t>
      </w:r>
      <w:r>
        <w:rPr>
          <w:rFonts w:hint="eastAsia"/>
        </w:rPr>
        <w:t>）</w:t>
      </w:r>
    </w:p>
    <w:p w:rsidR="004A1DF5" w:rsidRDefault="004A1DF5">
      <w:pPr>
        <w:pStyle w:val="6"/>
        <w:spacing w:line="360" w:lineRule="auto"/>
      </w:pPr>
      <w:bookmarkStart w:id="1242" w:name="_Toc79237138"/>
      <w:r>
        <w:rPr>
          <w:rFonts w:hint="eastAsia"/>
        </w:rPr>
        <w:t>（一）功能介绍</w:t>
      </w:r>
      <w:bookmarkEnd w:id="1242"/>
    </w:p>
    <w:p w:rsidR="004A1DF5" w:rsidRDefault="004A1DF5">
      <w:pPr>
        <w:ind w:firstLineChars="200" w:firstLine="480"/>
      </w:pPr>
      <w:r>
        <w:rPr>
          <w:rFonts w:hint="eastAsia"/>
        </w:rPr>
        <w:t>本功能用于用户打印委托收款凭证及发出信函。</w:t>
      </w:r>
    </w:p>
    <w:p w:rsidR="004A1DF5" w:rsidRDefault="004A1DF5">
      <w:pPr>
        <w:pStyle w:val="6"/>
      </w:pPr>
      <w:bookmarkStart w:id="1243" w:name="_Toc79237140"/>
      <w:r>
        <w:rPr>
          <w:rFonts w:hint="eastAsia"/>
        </w:rPr>
        <w:t>（二）操作步骤</w:t>
      </w:r>
      <w:bookmarkEnd w:id="1243"/>
    </w:p>
    <w:p w:rsidR="004A1DF5" w:rsidRDefault="004A1DF5">
      <w:pPr>
        <w:ind w:firstLineChars="200" w:firstLine="480"/>
      </w:pPr>
      <w:r>
        <w:rPr>
          <w:rFonts w:ascii="宋体" w:hAnsi="宋体" w:hint="eastAsia"/>
          <w:bCs/>
        </w:rPr>
        <w:t>1、</w:t>
      </w:r>
      <w:r>
        <w:rPr>
          <w:rFonts w:hint="eastAsia"/>
        </w:rPr>
        <w:t>用户选择系统导航－结算业务－委托收款－发出登记－发出登记信函打印发出或在“业务代码”栏输入“</w:t>
      </w:r>
      <w:r>
        <w:rPr>
          <w:rFonts w:hint="eastAsia"/>
        </w:rPr>
        <w:t>5703</w:t>
      </w:r>
      <w:r>
        <w:rPr>
          <w:rFonts w:hint="eastAsia"/>
        </w:rPr>
        <w:t>”进入；</w:t>
      </w:r>
    </w:p>
    <w:p w:rsidR="004A1DF5" w:rsidRDefault="004A1DF5">
      <w:pPr>
        <w:ind w:firstLineChars="200" w:firstLine="480"/>
        <w:rPr>
          <w:rFonts w:ascii="宋体"/>
          <w:szCs w:val="21"/>
        </w:rPr>
      </w:pPr>
      <w:r>
        <w:rPr>
          <w:rFonts w:ascii="宋体" w:hAnsi="宋体" w:hint="eastAsia"/>
          <w:bCs/>
        </w:rPr>
        <w:t>2、根据“发出托收信函”界面提示输入要素，输入完毕，选择“查询”</w:t>
      </w:r>
      <w:r>
        <w:rPr>
          <w:rFonts w:ascii="宋体" w:hint="eastAsia"/>
          <w:szCs w:val="21"/>
        </w:rPr>
        <w:t>，系统显示出所有符合条件的已登记待发信业务；</w:t>
      </w:r>
    </w:p>
    <w:p w:rsidR="004A1DF5" w:rsidRDefault="004A1DF5">
      <w:pPr>
        <w:ind w:firstLineChars="200" w:firstLine="480"/>
        <w:rPr>
          <w:rFonts w:ascii="宋体"/>
          <w:szCs w:val="21"/>
        </w:rPr>
      </w:pPr>
      <w:r>
        <w:rPr>
          <w:rFonts w:ascii="宋体" w:hAnsi="宋体" w:hint="eastAsia"/>
          <w:bCs/>
        </w:rPr>
        <w:t>3、</w:t>
      </w:r>
      <w:r>
        <w:rPr>
          <w:rFonts w:ascii="宋体" w:hint="eastAsia"/>
          <w:szCs w:val="21"/>
        </w:rPr>
        <w:t>选中一笔待发信业务，选择“发出”进入“发出托收信函明细”界面。</w:t>
      </w:r>
    </w:p>
    <w:p w:rsidR="004A1DF5" w:rsidRDefault="004A1DF5">
      <w:pPr>
        <w:ind w:firstLineChars="200" w:firstLine="480"/>
        <w:rPr>
          <w:rFonts w:ascii="宋体"/>
          <w:kern w:val="0"/>
          <w:szCs w:val="18"/>
          <w:lang w:val="zh-CN"/>
        </w:rPr>
      </w:pPr>
      <w:r>
        <w:rPr>
          <w:rFonts w:ascii="宋体" w:hint="eastAsia"/>
          <w:szCs w:val="21"/>
        </w:rPr>
        <w:t>4、在“发出托收信函明细”界面中，分别选择“打印凭证”</w:t>
      </w:r>
      <w:r>
        <w:rPr>
          <w:rFonts w:ascii="宋体" w:hint="eastAsia"/>
          <w:kern w:val="0"/>
          <w:szCs w:val="18"/>
          <w:lang w:val="zh-CN"/>
        </w:rPr>
        <w:t>及“打印信封”，系统自动显示委托收款凭证的打印画面，及信封格式的打印画面。选择“打印”进行打印。</w:t>
      </w:r>
    </w:p>
    <w:p w:rsidR="004A1DF5" w:rsidRDefault="004A1DF5">
      <w:pPr>
        <w:ind w:firstLineChars="200" w:firstLine="480"/>
        <w:rPr>
          <w:rFonts w:ascii="宋体"/>
          <w:szCs w:val="21"/>
        </w:rPr>
      </w:pPr>
      <w:r>
        <w:rPr>
          <w:rFonts w:ascii="宋体" w:hint="eastAsia"/>
          <w:kern w:val="0"/>
          <w:szCs w:val="18"/>
          <w:lang w:val="zh-CN"/>
        </w:rPr>
        <w:lastRenderedPageBreak/>
        <w:t>5、打印完毕，选择“</w:t>
      </w:r>
      <w:r>
        <w:rPr>
          <w:rFonts w:ascii="宋体" w:hint="eastAsia"/>
          <w:szCs w:val="21"/>
        </w:rPr>
        <w:t>发出托收信函明细”界面中的“</w:t>
      </w:r>
      <w:r>
        <w:rPr>
          <w:rFonts w:ascii="宋体" w:hint="eastAsia"/>
          <w:kern w:val="0"/>
          <w:szCs w:val="18"/>
          <w:lang w:val="zh-CN"/>
        </w:rPr>
        <w:t>确定”，</w:t>
      </w:r>
      <w:r>
        <w:rPr>
          <w:rFonts w:ascii="宋体" w:hint="eastAsia"/>
          <w:szCs w:val="21"/>
        </w:rPr>
        <w:t>系统提示当前状态为“发出”。</w:t>
      </w:r>
    </w:p>
    <w:p w:rsidR="004A1DF5" w:rsidRDefault="004A1DF5" w:rsidP="0004090F">
      <w:pPr>
        <w:pStyle w:val="5"/>
      </w:pPr>
      <w:bookmarkStart w:id="1244" w:name="_Toc79237141"/>
      <w:r>
        <w:rPr>
          <w:rFonts w:hint="eastAsia"/>
        </w:rPr>
        <w:t>七、撤销发出登记经办</w:t>
      </w:r>
      <w:bookmarkEnd w:id="1244"/>
      <w:r>
        <w:rPr>
          <w:rFonts w:hint="eastAsia"/>
        </w:rPr>
        <w:t>（业务代码</w:t>
      </w:r>
      <w:r>
        <w:rPr>
          <w:rFonts w:hint="eastAsia"/>
        </w:rPr>
        <w:t>5715</w:t>
      </w:r>
      <w:r>
        <w:rPr>
          <w:rFonts w:hint="eastAsia"/>
        </w:rPr>
        <w:t>）</w:t>
      </w:r>
    </w:p>
    <w:p w:rsidR="004A1DF5" w:rsidRDefault="004A1DF5">
      <w:pPr>
        <w:pStyle w:val="6"/>
      </w:pPr>
      <w:bookmarkStart w:id="1245" w:name="_Toc79237142"/>
      <w:r>
        <w:rPr>
          <w:rFonts w:hint="eastAsia"/>
        </w:rPr>
        <w:t>（一）功能介绍</w:t>
      </w:r>
      <w:bookmarkEnd w:id="1245"/>
    </w:p>
    <w:p w:rsidR="004A1DF5" w:rsidRDefault="004A1DF5">
      <w:pPr>
        <w:ind w:firstLineChars="200" w:firstLine="480"/>
      </w:pPr>
      <w:r>
        <w:rPr>
          <w:rFonts w:hint="eastAsia"/>
        </w:rPr>
        <w:t>通过本功能用于对已生效的发出登记进行撤销操作。</w:t>
      </w:r>
    </w:p>
    <w:p w:rsidR="004A1DF5" w:rsidRDefault="004A1DF5">
      <w:pPr>
        <w:pStyle w:val="6"/>
      </w:pPr>
      <w:bookmarkStart w:id="1246" w:name="_Toc79237144"/>
      <w:r>
        <w:rPr>
          <w:rFonts w:hint="eastAsia"/>
        </w:rPr>
        <w:t>（二）操作要点</w:t>
      </w:r>
      <w:bookmarkEnd w:id="1246"/>
    </w:p>
    <w:p w:rsidR="004A1DF5" w:rsidRDefault="004A1DF5">
      <w:pPr>
        <w:ind w:left="420"/>
      </w:pPr>
      <w:r>
        <w:rPr>
          <w:rFonts w:hint="eastAsia"/>
        </w:rPr>
        <w:t>1</w:t>
      </w:r>
      <w:r>
        <w:rPr>
          <w:rFonts w:hint="eastAsia"/>
        </w:rPr>
        <w:t>、只能对“生效”状态的发出记录进行撤销处理。</w:t>
      </w:r>
    </w:p>
    <w:p w:rsidR="004A1DF5" w:rsidRDefault="004A1DF5">
      <w:pPr>
        <w:pStyle w:val="6"/>
      </w:pPr>
      <w:bookmarkStart w:id="1247" w:name="_Toc79237145"/>
      <w:r>
        <w:rPr>
          <w:rFonts w:hint="eastAsia"/>
        </w:rPr>
        <w:t>（三）操作步骤</w:t>
      </w:r>
      <w:bookmarkEnd w:id="1247"/>
    </w:p>
    <w:p w:rsidR="004A1DF5" w:rsidRDefault="004A1DF5">
      <w:pPr>
        <w:ind w:firstLineChars="200" w:firstLine="480"/>
      </w:pPr>
      <w:r>
        <w:rPr>
          <w:rFonts w:ascii="宋体" w:hAnsi="宋体" w:hint="eastAsia"/>
          <w:bCs/>
        </w:rPr>
        <w:t>1、</w:t>
      </w:r>
      <w:r>
        <w:rPr>
          <w:rFonts w:hint="eastAsia"/>
        </w:rPr>
        <w:t>用户选择系统导航－结算业务－委托收款－发出登记－撤销发出登记经办或在“业务代码”栏输入“</w:t>
      </w:r>
      <w:r>
        <w:rPr>
          <w:rFonts w:hint="eastAsia"/>
        </w:rPr>
        <w:t>5715</w:t>
      </w:r>
      <w:r>
        <w:rPr>
          <w:rFonts w:hint="eastAsia"/>
        </w:rPr>
        <w:t>”进入；</w:t>
      </w:r>
    </w:p>
    <w:p w:rsidR="004A1DF5" w:rsidRDefault="004A1DF5">
      <w:pPr>
        <w:ind w:firstLineChars="200" w:firstLine="480"/>
        <w:rPr>
          <w:rFonts w:ascii="宋体"/>
          <w:szCs w:val="21"/>
        </w:rPr>
      </w:pPr>
      <w:r>
        <w:rPr>
          <w:rFonts w:ascii="宋体" w:hAnsi="宋体" w:hint="eastAsia"/>
          <w:bCs/>
        </w:rPr>
        <w:t>2、根据“撤销发出登记经办”界面提示输入要素，输入完毕，选择“查询”</w:t>
      </w:r>
      <w:r>
        <w:rPr>
          <w:rFonts w:ascii="宋体" w:hint="eastAsia"/>
          <w:szCs w:val="21"/>
        </w:rPr>
        <w:t>，系统显示出所有符合条件的生效业务；</w:t>
      </w:r>
    </w:p>
    <w:p w:rsidR="004A1DF5" w:rsidRDefault="004A1DF5">
      <w:pPr>
        <w:ind w:firstLineChars="200" w:firstLine="480"/>
        <w:rPr>
          <w:rFonts w:ascii="宋体"/>
          <w:szCs w:val="21"/>
        </w:rPr>
      </w:pPr>
      <w:r>
        <w:rPr>
          <w:rFonts w:ascii="宋体" w:hAnsi="宋体" w:hint="eastAsia"/>
          <w:bCs/>
        </w:rPr>
        <w:t>3、</w:t>
      </w:r>
      <w:r>
        <w:rPr>
          <w:rFonts w:ascii="宋体" w:hint="eastAsia"/>
          <w:szCs w:val="21"/>
        </w:rPr>
        <w:t>选中一笔需撤销的业务，选择“经办”进入“撤销发出登记经办明细”界面。</w:t>
      </w:r>
    </w:p>
    <w:p w:rsidR="004A1DF5" w:rsidRDefault="004A1DF5">
      <w:pPr>
        <w:ind w:firstLineChars="200" w:firstLine="480"/>
        <w:rPr>
          <w:rFonts w:ascii="宋体"/>
          <w:szCs w:val="21"/>
        </w:rPr>
      </w:pPr>
      <w:r>
        <w:rPr>
          <w:rFonts w:ascii="宋体" w:hAnsi="宋体" w:hint="eastAsia"/>
          <w:bCs/>
        </w:rPr>
        <w:t>4、用户在“撤销发出登记经办明细”界面中，选择“确定”</w:t>
      </w:r>
      <w:r>
        <w:rPr>
          <w:rFonts w:ascii="宋体" w:hint="eastAsia"/>
          <w:szCs w:val="21"/>
        </w:rPr>
        <w:t>，系统提示当前状态为“待授权”。</w:t>
      </w:r>
    </w:p>
    <w:p w:rsidR="004A1DF5" w:rsidRDefault="004A1DF5" w:rsidP="0004090F">
      <w:pPr>
        <w:pStyle w:val="5"/>
      </w:pPr>
      <w:bookmarkStart w:id="1248" w:name="_Toc79237146"/>
      <w:r>
        <w:rPr>
          <w:rFonts w:hint="eastAsia"/>
        </w:rPr>
        <w:t>八、撤销发出登记授权</w:t>
      </w:r>
      <w:bookmarkEnd w:id="1248"/>
      <w:r>
        <w:rPr>
          <w:rFonts w:hint="eastAsia"/>
        </w:rPr>
        <w:t>（业务代码</w:t>
      </w:r>
      <w:r>
        <w:rPr>
          <w:rFonts w:hint="eastAsia"/>
        </w:rPr>
        <w:t>5717</w:t>
      </w:r>
      <w:r>
        <w:rPr>
          <w:rFonts w:hint="eastAsia"/>
        </w:rPr>
        <w:t>）</w:t>
      </w:r>
    </w:p>
    <w:p w:rsidR="004A1DF5" w:rsidRDefault="004A1DF5">
      <w:pPr>
        <w:pStyle w:val="6"/>
      </w:pPr>
      <w:bookmarkStart w:id="1249" w:name="_Toc79237147"/>
      <w:r>
        <w:rPr>
          <w:rFonts w:hint="eastAsia"/>
        </w:rPr>
        <w:t>（一）功能介绍</w:t>
      </w:r>
      <w:bookmarkEnd w:id="1249"/>
    </w:p>
    <w:p w:rsidR="004A1DF5" w:rsidRDefault="004A1DF5">
      <w:pPr>
        <w:ind w:firstLineChars="200" w:firstLine="480"/>
      </w:pPr>
      <w:r>
        <w:rPr>
          <w:rFonts w:hint="eastAsia"/>
        </w:rPr>
        <w:t>本功能用于对“撤销发出登记经办”的授权操作。</w:t>
      </w:r>
    </w:p>
    <w:p w:rsidR="004A1DF5" w:rsidRDefault="004A1DF5">
      <w:pPr>
        <w:pStyle w:val="6"/>
      </w:pPr>
      <w:bookmarkStart w:id="1250" w:name="_Toc79237149"/>
      <w:r>
        <w:rPr>
          <w:rFonts w:hint="eastAsia"/>
        </w:rPr>
        <w:t>（二）操作步骤</w:t>
      </w:r>
      <w:bookmarkEnd w:id="1250"/>
    </w:p>
    <w:p w:rsidR="004A1DF5" w:rsidRDefault="004A1DF5">
      <w:pPr>
        <w:ind w:firstLineChars="200" w:firstLine="480"/>
      </w:pPr>
      <w:r>
        <w:rPr>
          <w:rFonts w:ascii="宋体" w:hAnsi="宋体" w:hint="eastAsia"/>
          <w:bCs/>
        </w:rPr>
        <w:t>1、</w:t>
      </w:r>
      <w:r>
        <w:rPr>
          <w:rFonts w:hint="eastAsia"/>
        </w:rPr>
        <w:t>用户选择系统导航－结算业务－委托收款－发出登记－撤销发出登记授权或在“业务代码”栏输入“</w:t>
      </w:r>
      <w:r>
        <w:rPr>
          <w:rFonts w:hint="eastAsia"/>
        </w:rPr>
        <w:t>5717</w:t>
      </w:r>
      <w:r>
        <w:rPr>
          <w:rFonts w:hint="eastAsia"/>
        </w:rPr>
        <w:t>”进入；</w:t>
      </w:r>
    </w:p>
    <w:p w:rsidR="004A1DF5" w:rsidRDefault="004A1DF5">
      <w:pPr>
        <w:ind w:firstLineChars="200" w:firstLine="480"/>
        <w:rPr>
          <w:rFonts w:ascii="宋体"/>
          <w:szCs w:val="21"/>
        </w:rPr>
      </w:pPr>
      <w:r>
        <w:rPr>
          <w:rFonts w:ascii="宋体" w:hAnsi="宋体" w:hint="eastAsia"/>
          <w:bCs/>
        </w:rPr>
        <w:t>2、根据“撤销发出登记授权”界面提示输入要素，输入完毕，选择“查询”</w:t>
      </w:r>
      <w:r>
        <w:rPr>
          <w:rFonts w:ascii="宋体" w:hint="eastAsia"/>
          <w:szCs w:val="21"/>
        </w:rPr>
        <w:t>，系统显示出所有符合条件的待授权业务；</w:t>
      </w:r>
    </w:p>
    <w:p w:rsidR="004A1DF5" w:rsidRDefault="004A1DF5">
      <w:pPr>
        <w:ind w:firstLineChars="200" w:firstLine="480"/>
        <w:rPr>
          <w:rFonts w:ascii="宋体"/>
          <w:szCs w:val="21"/>
        </w:rPr>
      </w:pPr>
      <w:r>
        <w:rPr>
          <w:rFonts w:ascii="宋体" w:hAnsi="宋体" w:hint="eastAsia"/>
          <w:bCs/>
        </w:rPr>
        <w:t>3、</w:t>
      </w:r>
      <w:r>
        <w:rPr>
          <w:rFonts w:ascii="宋体" w:hint="eastAsia"/>
          <w:szCs w:val="21"/>
        </w:rPr>
        <w:t>选中一笔需撤销的业务，选择“授权”进入“</w:t>
      </w:r>
      <w:r>
        <w:rPr>
          <w:rFonts w:ascii="宋体" w:hAnsi="宋体" w:hint="eastAsia"/>
          <w:bCs/>
        </w:rPr>
        <w:t>撤销发出登记授权明细”</w:t>
      </w:r>
      <w:r>
        <w:rPr>
          <w:rFonts w:ascii="宋体" w:hAnsi="宋体" w:hint="eastAsia"/>
          <w:bCs/>
        </w:rPr>
        <w:lastRenderedPageBreak/>
        <w:t>界面；</w:t>
      </w:r>
    </w:p>
    <w:p w:rsidR="004A1DF5" w:rsidRDefault="004A1DF5">
      <w:pPr>
        <w:ind w:firstLineChars="200" w:firstLine="480"/>
        <w:rPr>
          <w:rFonts w:ascii="宋体"/>
          <w:szCs w:val="21"/>
        </w:rPr>
      </w:pPr>
      <w:r>
        <w:rPr>
          <w:rFonts w:ascii="宋体" w:hAnsi="宋体" w:hint="eastAsia"/>
          <w:bCs/>
        </w:rPr>
        <w:t>4、用户在“撤销发出登记授权明细”界面中，选择“确定”</w:t>
      </w:r>
      <w:r>
        <w:rPr>
          <w:rFonts w:ascii="宋体" w:hint="eastAsia"/>
          <w:szCs w:val="21"/>
        </w:rPr>
        <w:t>，系统提示当前状态为“被撤销”；</w:t>
      </w:r>
    </w:p>
    <w:p w:rsidR="004A1DF5" w:rsidRDefault="004A1DF5">
      <w:pPr>
        <w:ind w:firstLineChars="200" w:firstLine="480"/>
        <w:rPr>
          <w:rFonts w:ascii="宋体"/>
          <w:szCs w:val="21"/>
        </w:rPr>
      </w:pPr>
      <w:r>
        <w:rPr>
          <w:rFonts w:ascii="宋体" w:hint="eastAsia"/>
          <w:szCs w:val="21"/>
        </w:rPr>
        <w:t>5、打印“冲账回单”。</w:t>
      </w:r>
    </w:p>
    <w:p w:rsidR="004A1DF5" w:rsidRDefault="004A1DF5" w:rsidP="0004090F">
      <w:pPr>
        <w:pStyle w:val="5"/>
      </w:pPr>
      <w:bookmarkStart w:id="1251" w:name="_Toc79237150"/>
      <w:r>
        <w:rPr>
          <w:rFonts w:hint="eastAsia"/>
        </w:rPr>
        <w:t>九、撤销发出登记经办</w:t>
      </w:r>
      <w:bookmarkEnd w:id="1251"/>
      <w:r>
        <w:rPr>
          <w:rFonts w:hint="eastAsia"/>
        </w:rPr>
        <w:t>取消（业务代码</w:t>
      </w:r>
      <w:r>
        <w:rPr>
          <w:rFonts w:hint="eastAsia"/>
        </w:rPr>
        <w:t>5711</w:t>
      </w:r>
      <w:r>
        <w:rPr>
          <w:rFonts w:hint="eastAsia"/>
        </w:rPr>
        <w:t>）</w:t>
      </w:r>
    </w:p>
    <w:p w:rsidR="004A1DF5" w:rsidRDefault="004A1DF5">
      <w:pPr>
        <w:pStyle w:val="6"/>
        <w:spacing w:line="360" w:lineRule="auto"/>
      </w:pPr>
      <w:bookmarkStart w:id="1252" w:name="_Toc79237151"/>
      <w:r>
        <w:rPr>
          <w:rFonts w:hint="eastAsia"/>
        </w:rPr>
        <w:t>（一）功能介绍</w:t>
      </w:r>
      <w:bookmarkEnd w:id="1252"/>
    </w:p>
    <w:p w:rsidR="004A1DF5" w:rsidRDefault="004A1DF5">
      <w:pPr>
        <w:ind w:firstLine="480"/>
      </w:pPr>
      <w:r>
        <w:rPr>
          <w:rFonts w:hint="eastAsia"/>
        </w:rPr>
        <w:t>本功能用于对“撤销发出登记经办”的取消操作。</w:t>
      </w:r>
    </w:p>
    <w:p w:rsidR="004A1DF5" w:rsidRDefault="004A1DF5">
      <w:pPr>
        <w:pStyle w:val="6"/>
      </w:pPr>
      <w:bookmarkStart w:id="1253" w:name="_Toc79237153"/>
      <w:r>
        <w:rPr>
          <w:rFonts w:hint="eastAsia"/>
        </w:rPr>
        <w:t>（二）操作步骤</w:t>
      </w:r>
      <w:bookmarkEnd w:id="1253"/>
    </w:p>
    <w:p w:rsidR="004A1DF5" w:rsidRDefault="004A1DF5">
      <w:pPr>
        <w:ind w:firstLineChars="200" w:firstLine="480"/>
      </w:pPr>
      <w:r>
        <w:rPr>
          <w:rFonts w:ascii="宋体" w:hAnsi="宋体" w:hint="eastAsia"/>
          <w:bCs/>
        </w:rPr>
        <w:t>1、</w:t>
      </w:r>
      <w:r>
        <w:rPr>
          <w:rFonts w:hint="eastAsia"/>
        </w:rPr>
        <w:t>用户选择系统导航－结算业务－委托收款－发出登记－撤销发出登记经办取消或在“业务代码”栏输入“</w:t>
      </w:r>
      <w:r>
        <w:rPr>
          <w:rFonts w:hint="eastAsia"/>
        </w:rPr>
        <w:t>5711</w:t>
      </w:r>
      <w:r>
        <w:rPr>
          <w:rFonts w:hint="eastAsia"/>
        </w:rPr>
        <w:t>”进入；</w:t>
      </w:r>
    </w:p>
    <w:p w:rsidR="004A1DF5" w:rsidRDefault="004A1DF5">
      <w:pPr>
        <w:ind w:firstLineChars="200" w:firstLine="480"/>
        <w:rPr>
          <w:rFonts w:ascii="宋体"/>
          <w:szCs w:val="21"/>
        </w:rPr>
      </w:pPr>
      <w:r>
        <w:rPr>
          <w:rFonts w:ascii="宋体" w:hAnsi="宋体" w:hint="eastAsia"/>
          <w:bCs/>
        </w:rPr>
        <w:t>2、根据“撤销发出登记经办取消”界面提示输入要素，输入完毕，选择“查询”</w:t>
      </w:r>
      <w:r>
        <w:rPr>
          <w:rFonts w:ascii="宋体" w:hint="eastAsia"/>
          <w:szCs w:val="21"/>
        </w:rPr>
        <w:t>，系统显示出所有符合条件的待授权业务；</w:t>
      </w:r>
    </w:p>
    <w:p w:rsidR="004A1DF5" w:rsidRDefault="004A1DF5">
      <w:pPr>
        <w:ind w:firstLineChars="200" w:firstLine="480"/>
        <w:rPr>
          <w:rFonts w:ascii="宋体"/>
          <w:szCs w:val="21"/>
        </w:rPr>
      </w:pPr>
      <w:r>
        <w:rPr>
          <w:rFonts w:ascii="宋体" w:hAnsi="宋体" w:hint="eastAsia"/>
          <w:bCs/>
        </w:rPr>
        <w:t>3、</w:t>
      </w:r>
      <w:r>
        <w:rPr>
          <w:rFonts w:ascii="宋体" w:hint="eastAsia"/>
          <w:szCs w:val="21"/>
        </w:rPr>
        <w:t>选中一笔需取消的业务，选择“取消”进入“</w:t>
      </w:r>
      <w:r>
        <w:rPr>
          <w:rFonts w:ascii="宋体" w:hAnsi="宋体" w:hint="eastAsia"/>
          <w:bCs/>
        </w:rPr>
        <w:t>撤销发出登记经办取消明细”界面；</w:t>
      </w:r>
    </w:p>
    <w:p w:rsidR="004A1DF5" w:rsidRDefault="004A1DF5">
      <w:pPr>
        <w:ind w:firstLineChars="200" w:firstLine="480"/>
        <w:rPr>
          <w:rFonts w:ascii="宋体"/>
          <w:szCs w:val="21"/>
        </w:rPr>
      </w:pPr>
      <w:r>
        <w:rPr>
          <w:rFonts w:ascii="宋体" w:hAnsi="宋体" w:hint="eastAsia"/>
          <w:bCs/>
        </w:rPr>
        <w:t>4、用户在“撤销发出登记经办取消明细”界面中，选择“确定”</w:t>
      </w:r>
      <w:r>
        <w:rPr>
          <w:rFonts w:ascii="宋体" w:hint="eastAsia"/>
          <w:szCs w:val="21"/>
        </w:rPr>
        <w:t>，系统提示当前状态为“发出”。</w:t>
      </w:r>
    </w:p>
    <w:p w:rsidR="004A1DF5" w:rsidRDefault="004A1DF5" w:rsidP="0004090F">
      <w:pPr>
        <w:pStyle w:val="5"/>
      </w:pPr>
      <w:bookmarkStart w:id="1254" w:name="_Toc79237154"/>
      <w:r>
        <w:rPr>
          <w:rFonts w:hint="eastAsia"/>
        </w:rPr>
        <w:t>十、拒付登记</w:t>
      </w:r>
      <w:bookmarkEnd w:id="1254"/>
      <w:r>
        <w:rPr>
          <w:rFonts w:hint="eastAsia"/>
        </w:rPr>
        <w:t>经办（业务代码</w:t>
      </w:r>
      <w:r>
        <w:rPr>
          <w:rFonts w:hint="eastAsia"/>
        </w:rPr>
        <w:t>5721</w:t>
      </w:r>
      <w:r>
        <w:rPr>
          <w:rFonts w:hint="eastAsia"/>
        </w:rPr>
        <w:t>）</w:t>
      </w:r>
    </w:p>
    <w:p w:rsidR="004A1DF5" w:rsidRDefault="004A1DF5">
      <w:pPr>
        <w:pStyle w:val="6"/>
      </w:pPr>
      <w:bookmarkStart w:id="1255" w:name="_Toc79237155"/>
      <w:r>
        <w:rPr>
          <w:rFonts w:hint="eastAsia"/>
        </w:rPr>
        <w:t>（一）功能介绍</w:t>
      </w:r>
      <w:bookmarkEnd w:id="1255"/>
    </w:p>
    <w:p w:rsidR="004A1DF5" w:rsidRDefault="004A1DF5">
      <w:pPr>
        <w:ind w:firstLineChars="200" w:firstLine="480"/>
      </w:pPr>
      <w:r>
        <w:rPr>
          <w:rFonts w:hint="eastAsia"/>
        </w:rPr>
        <w:t>本功能用于登记付款行拒付的委托收款信息。</w:t>
      </w:r>
    </w:p>
    <w:p w:rsidR="004A1DF5" w:rsidRDefault="004A1DF5">
      <w:pPr>
        <w:pStyle w:val="6"/>
        <w:rPr>
          <w:rFonts w:ascii="宋体"/>
          <w:szCs w:val="21"/>
        </w:rPr>
      </w:pPr>
      <w:bookmarkStart w:id="1256" w:name="_Toc79237157"/>
      <w:r>
        <w:rPr>
          <w:rFonts w:hint="eastAsia"/>
        </w:rPr>
        <w:t>（二）操作要点</w:t>
      </w:r>
      <w:bookmarkEnd w:id="1256"/>
    </w:p>
    <w:p w:rsidR="004A1DF5" w:rsidRDefault="004A1DF5">
      <w:pPr>
        <w:ind w:firstLineChars="200" w:firstLine="480"/>
      </w:pPr>
      <w:r>
        <w:rPr>
          <w:rFonts w:hint="eastAsia"/>
        </w:rPr>
        <w:t>1</w:t>
      </w:r>
      <w:r>
        <w:rPr>
          <w:rFonts w:hint="eastAsia"/>
        </w:rPr>
        <w:t>、“接收拒付”不需复核及授权操作。</w:t>
      </w:r>
    </w:p>
    <w:p w:rsidR="004A1DF5" w:rsidRDefault="004A1DF5">
      <w:pPr>
        <w:ind w:firstLineChars="200" w:firstLine="480"/>
      </w:pPr>
      <w:r>
        <w:rPr>
          <w:rFonts w:hint="eastAsia"/>
        </w:rPr>
        <w:t>2</w:t>
      </w:r>
      <w:r>
        <w:rPr>
          <w:rFonts w:hint="eastAsia"/>
        </w:rPr>
        <w:t>、用户应认真记载拒付的原因。</w:t>
      </w:r>
    </w:p>
    <w:p w:rsidR="004A1DF5" w:rsidRDefault="004A1DF5">
      <w:pPr>
        <w:pStyle w:val="6"/>
      </w:pPr>
      <w:bookmarkStart w:id="1257" w:name="_Toc79237158"/>
      <w:r>
        <w:rPr>
          <w:rFonts w:hint="eastAsia"/>
        </w:rPr>
        <w:t>（三）操作步骤</w:t>
      </w:r>
      <w:bookmarkEnd w:id="1257"/>
    </w:p>
    <w:p w:rsidR="004A1DF5" w:rsidRDefault="004A1DF5">
      <w:pPr>
        <w:ind w:firstLineChars="200" w:firstLine="480"/>
      </w:pPr>
      <w:r>
        <w:rPr>
          <w:rFonts w:ascii="宋体" w:hAnsi="宋体" w:hint="eastAsia"/>
          <w:bCs/>
        </w:rPr>
        <w:t>1、</w:t>
      </w:r>
      <w:r>
        <w:rPr>
          <w:rFonts w:hint="eastAsia"/>
        </w:rPr>
        <w:t>用户选择系统导航－结算业务－委托收款－拒付登记－拒付登记经办或在“业务代码”栏输入“</w:t>
      </w:r>
      <w:r>
        <w:rPr>
          <w:rFonts w:hint="eastAsia"/>
        </w:rPr>
        <w:t>5721</w:t>
      </w:r>
      <w:r>
        <w:rPr>
          <w:rFonts w:hint="eastAsia"/>
        </w:rPr>
        <w:t>”进入；</w:t>
      </w:r>
    </w:p>
    <w:p w:rsidR="004A1DF5" w:rsidRDefault="004A1DF5">
      <w:pPr>
        <w:ind w:firstLineChars="200" w:firstLine="480"/>
        <w:rPr>
          <w:rFonts w:ascii="宋体"/>
          <w:szCs w:val="21"/>
        </w:rPr>
      </w:pPr>
      <w:r>
        <w:rPr>
          <w:rFonts w:ascii="宋体" w:hAnsi="宋体" w:hint="eastAsia"/>
          <w:bCs/>
        </w:rPr>
        <w:lastRenderedPageBreak/>
        <w:t>2、根据“接收拒付书”界面提示输入要素，输入完毕，选择“查询”</w:t>
      </w:r>
      <w:r>
        <w:rPr>
          <w:rFonts w:ascii="宋体" w:hint="eastAsia"/>
          <w:szCs w:val="21"/>
        </w:rPr>
        <w:t>，系统显示出所有符合条件的发出业务；</w:t>
      </w:r>
    </w:p>
    <w:p w:rsidR="004A1DF5" w:rsidRDefault="004A1DF5">
      <w:pPr>
        <w:ind w:firstLineChars="200" w:firstLine="480"/>
        <w:rPr>
          <w:rFonts w:ascii="宋体"/>
          <w:szCs w:val="21"/>
        </w:rPr>
      </w:pPr>
      <w:r>
        <w:rPr>
          <w:rFonts w:ascii="宋体" w:hAnsi="宋体" w:hint="eastAsia"/>
          <w:bCs/>
        </w:rPr>
        <w:t>3、</w:t>
      </w:r>
      <w:r>
        <w:rPr>
          <w:rFonts w:ascii="宋体" w:hint="eastAsia"/>
          <w:szCs w:val="21"/>
        </w:rPr>
        <w:t>查找到一笔需进行拒付登记的发出业务，选择“拒付”进入“接收拒付书明细”界面；</w:t>
      </w:r>
    </w:p>
    <w:p w:rsidR="004A1DF5" w:rsidRDefault="004A1DF5">
      <w:pPr>
        <w:ind w:firstLineChars="200" w:firstLine="480"/>
        <w:rPr>
          <w:rFonts w:ascii="宋体"/>
          <w:szCs w:val="21"/>
        </w:rPr>
      </w:pPr>
      <w:r>
        <w:rPr>
          <w:rFonts w:ascii="宋体" w:hint="eastAsia"/>
          <w:szCs w:val="21"/>
        </w:rPr>
        <w:t>4、用户选择输入拒付原因，并在“拒付原因描述”中详细记录拒付理由；</w:t>
      </w:r>
    </w:p>
    <w:p w:rsidR="004A1DF5" w:rsidRDefault="004A1DF5">
      <w:pPr>
        <w:ind w:firstLineChars="200" w:firstLine="480"/>
        <w:rPr>
          <w:rFonts w:ascii="宋体"/>
          <w:szCs w:val="21"/>
        </w:rPr>
      </w:pPr>
      <w:r>
        <w:rPr>
          <w:rFonts w:ascii="宋体" w:hAnsi="宋体" w:hint="eastAsia"/>
          <w:bCs/>
        </w:rPr>
        <w:t>5、输入完毕，在明细界面中选择“确定”</w:t>
      </w:r>
      <w:r>
        <w:rPr>
          <w:rFonts w:ascii="宋体" w:hint="eastAsia"/>
          <w:szCs w:val="21"/>
        </w:rPr>
        <w:t>，系统提示当前状态为“被拒付”。</w:t>
      </w:r>
    </w:p>
    <w:p w:rsidR="004A1DF5" w:rsidRDefault="004A1DF5" w:rsidP="0004090F">
      <w:pPr>
        <w:pStyle w:val="5"/>
      </w:pPr>
      <w:bookmarkStart w:id="1258" w:name="_Toc79237159"/>
      <w:r>
        <w:rPr>
          <w:rFonts w:hint="eastAsia"/>
        </w:rPr>
        <w:t>十一、拒付登记</w:t>
      </w:r>
      <w:bookmarkEnd w:id="1258"/>
      <w:r>
        <w:rPr>
          <w:rFonts w:hint="eastAsia"/>
        </w:rPr>
        <w:t>撤销（业务代码</w:t>
      </w:r>
      <w:r>
        <w:rPr>
          <w:rFonts w:hint="eastAsia"/>
        </w:rPr>
        <w:t>5722</w:t>
      </w:r>
      <w:r>
        <w:rPr>
          <w:rFonts w:hint="eastAsia"/>
        </w:rPr>
        <w:t>）</w:t>
      </w:r>
    </w:p>
    <w:p w:rsidR="004A1DF5" w:rsidRDefault="004A1DF5">
      <w:pPr>
        <w:pStyle w:val="6"/>
        <w:spacing w:line="360" w:lineRule="auto"/>
      </w:pPr>
      <w:bookmarkStart w:id="1259" w:name="_Toc79237160"/>
      <w:r>
        <w:rPr>
          <w:rFonts w:hint="eastAsia"/>
        </w:rPr>
        <w:t>（一）功能介绍</w:t>
      </w:r>
      <w:bookmarkEnd w:id="1259"/>
    </w:p>
    <w:p w:rsidR="004A1DF5" w:rsidRDefault="004A1DF5">
      <w:pPr>
        <w:ind w:firstLineChars="200" w:firstLine="480"/>
      </w:pPr>
      <w:r>
        <w:rPr>
          <w:rFonts w:hint="eastAsia"/>
        </w:rPr>
        <w:t>本功能用于撤销“拒付登记经办”的操作。</w:t>
      </w:r>
    </w:p>
    <w:p w:rsidR="004A1DF5" w:rsidRDefault="004A1DF5">
      <w:pPr>
        <w:pStyle w:val="6"/>
      </w:pPr>
      <w:bookmarkStart w:id="1260" w:name="_Toc79237162"/>
      <w:r>
        <w:rPr>
          <w:rFonts w:hint="eastAsia"/>
        </w:rPr>
        <w:t>（二）操作步骤</w:t>
      </w:r>
      <w:bookmarkEnd w:id="1260"/>
    </w:p>
    <w:p w:rsidR="004A1DF5" w:rsidRDefault="004A1DF5">
      <w:pPr>
        <w:ind w:firstLineChars="200" w:firstLine="480"/>
        <w:rPr>
          <w:rFonts w:ascii="宋体"/>
          <w:szCs w:val="21"/>
        </w:rPr>
      </w:pPr>
      <w:r>
        <w:rPr>
          <w:rFonts w:ascii="宋体" w:hAnsi="宋体" w:hint="eastAsia"/>
          <w:bCs/>
        </w:rPr>
        <w:t>1、</w:t>
      </w:r>
      <w:r>
        <w:rPr>
          <w:rFonts w:hint="eastAsia"/>
        </w:rPr>
        <w:t>用户选择系统导航－结算业务－委托收款－拒付登记－拒付登记撤销或在“业务代码”栏输入“</w:t>
      </w:r>
      <w:r>
        <w:rPr>
          <w:rFonts w:hint="eastAsia"/>
        </w:rPr>
        <w:t>5722</w:t>
      </w:r>
      <w:r>
        <w:rPr>
          <w:rFonts w:hint="eastAsia"/>
        </w:rPr>
        <w:t>”进入；</w:t>
      </w:r>
    </w:p>
    <w:p w:rsidR="004A1DF5" w:rsidRDefault="004A1DF5">
      <w:pPr>
        <w:ind w:firstLineChars="200" w:firstLine="480"/>
        <w:rPr>
          <w:rFonts w:ascii="宋体"/>
          <w:szCs w:val="21"/>
        </w:rPr>
      </w:pPr>
      <w:r>
        <w:rPr>
          <w:rFonts w:ascii="宋体" w:hAnsi="宋体" w:hint="eastAsia"/>
          <w:bCs/>
        </w:rPr>
        <w:t>2、根据“取消接收拒付书”界面提示输入要素，输入完毕，选择“查询”</w:t>
      </w:r>
      <w:r>
        <w:rPr>
          <w:rFonts w:ascii="宋体" w:hint="eastAsia"/>
          <w:szCs w:val="21"/>
        </w:rPr>
        <w:t>，系统显示出所有符合条件的被拒付业务；</w:t>
      </w:r>
    </w:p>
    <w:p w:rsidR="004A1DF5" w:rsidRDefault="004A1DF5">
      <w:pPr>
        <w:ind w:firstLineChars="200" w:firstLine="480"/>
        <w:rPr>
          <w:rFonts w:ascii="宋体"/>
          <w:szCs w:val="21"/>
        </w:rPr>
      </w:pPr>
      <w:r>
        <w:rPr>
          <w:rFonts w:ascii="宋体" w:hAnsi="宋体" w:hint="eastAsia"/>
          <w:bCs/>
        </w:rPr>
        <w:t>3、</w:t>
      </w:r>
      <w:r>
        <w:rPr>
          <w:rFonts w:ascii="宋体" w:hint="eastAsia"/>
          <w:szCs w:val="21"/>
        </w:rPr>
        <w:t>选中一笔需取消拒付的业务，选择“取消”进入“取消接收拒付书明细”界面；</w:t>
      </w:r>
    </w:p>
    <w:p w:rsidR="004A1DF5" w:rsidRDefault="004A1DF5">
      <w:pPr>
        <w:ind w:firstLineChars="200" w:firstLine="480"/>
        <w:rPr>
          <w:rFonts w:ascii="宋体"/>
          <w:szCs w:val="21"/>
        </w:rPr>
      </w:pPr>
      <w:r>
        <w:rPr>
          <w:rFonts w:hint="eastAsia"/>
        </w:rPr>
        <w:t>4</w:t>
      </w:r>
      <w:r>
        <w:rPr>
          <w:rFonts w:hint="eastAsia"/>
        </w:rPr>
        <w:t>、</w:t>
      </w:r>
      <w:r>
        <w:rPr>
          <w:rFonts w:ascii="宋体" w:hAnsi="宋体" w:hint="eastAsia"/>
          <w:bCs/>
        </w:rPr>
        <w:t>用户在“取消接收拒付书明细”界面中，选择“确定”</w:t>
      </w:r>
      <w:r>
        <w:rPr>
          <w:rFonts w:ascii="宋体" w:hint="eastAsia"/>
          <w:szCs w:val="21"/>
        </w:rPr>
        <w:t>，系统自动弹出交互信息，提示当前状态为“取消”。选择交互信息中的“确定”，系统自动将该笔业务置于“发出”状态。</w:t>
      </w:r>
    </w:p>
    <w:p w:rsidR="004A1DF5" w:rsidRDefault="004A1DF5">
      <w:bookmarkStart w:id="1261" w:name="_Toc79237163"/>
    </w:p>
    <w:p w:rsidR="004A1DF5" w:rsidRDefault="004A1DF5" w:rsidP="0004090F">
      <w:pPr>
        <w:pStyle w:val="5"/>
      </w:pPr>
      <w:r>
        <w:rPr>
          <w:rFonts w:hint="eastAsia"/>
        </w:rPr>
        <w:t>十二、收款入账经办</w:t>
      </w:r>
      <w:bookmarkEnd w:id="1261"/>
      <w:r>
        <w:rPr>
          <w:rFonts w:hint="eastAsia"/>
        </w:rPr>
        <w:t>（业务代码</w:t>
      </w:r>
      <w:r>
        <w:rPr>
          <w:rFonts w:hint="eastAsia"/>
        </w:rPr>
        <w:t>5745</w:t>
      </w:r>
      <w:r>
        <w:rPr>
          <w:rFonts w:hint="eastAsia"/>
        </w:rPr>
        <w:t>）</w:t>
      </w:r>
    </w:p>
    <w:p w:rsidR="004A1DF5" w:rsidRDefault="004A1DF5" w:rsidP="0004090F">
      <w:pPr>
        <w:pStyle w:val="6"/>
      </w:pPr>
      <w:bookmarkStart w:id="1262" w:name="_Toc79237164"/>
      <w:r>
        <w:rPr>
          <w:rFonts w:hint="eastAsia"/>
        </w:rPr>
        <w:t>（一）功能说明</w:t>
      </w:r>
      <w:bookmarkEnd w:id="1262"/>
    </w:p>
    <w:p w:rsidR="004A1DF5" w:rsidRDefault="004A1DF5">
      <w:pPr>
        <w:ind w:firstLineChars="200" w:firstLine="480"/>
      </w:pPr>
      <w:r>
        <w:rPr>
          <w:rFonts w:hint="eastAsia"/>
        </w:rPr>
        <w:t>本功能用于对提回清分中的委托收款业务，进行手工清分入客户账处理。分为“清分入账”和“直接入账”两种方式。</w:t>
      </w:r>
    </w:p>
    <w:p w:rsidR="004A1DF5" w:rsidRDefault="004A1DF5" w:rsidP="0004090F">
      <w:pPr>
        <w:pStyle w:val="6"/>
      </w:pPr>
      <w:bookmarkStart w:id="1263" w:name="_Toc79237166"/>
      <w:r>
        <w:rPr>
          <w:rFonts w:hint="eastAsia"/>
        </w:rPr>
        <w:lastRenderedPageBreak/>
        <w:t>（二）术语解释及参数说明</w:t>
      </w:r>
      <w:bookmarkEnd w:id="1263"/>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700"/>
        <w:gridCol w:w="5220"/>
      </w:tblGrid>
      <w:tr w:rsidR="004A1DF5">
        <w:tc>
          <w:tcPr>
            <w:tcW w:w="2700" w:type="dxa"/>
          </w:tcPr>
          <w:p w:rsidR="004A1DF5" w:rsidRDefault="004A1DF5">
            <w:pPr>
              <w:spacing w:line="240" w:lineRule="auto"/>
              <w:jc w:val="center"/>
              <w:rPr>
                <w:b/>
                <w:bCs/>
                <w:sz w:val="21"/>
              </w:rPr>
            </w:pPr>
            <w:r>
              <w:rPr>
                <w:rFonts w:hint="eastAsia"/>
                <w:b/>
                <w:bCs/>
                <w:sz w:val="21"/>
              </w:rPr>
              <w:t>术语或参数名称</w:t>
            </w:r>
          </w:p>
        </w:tc>
        <w:tc>
          <w:tcPr>
            <w:tcW w:w="5220" w:type="dxa"/>
          </w:tcPr>
          <w:p w:rsidR="004A1DF5" w:rsidRDefault="004A1DF5">
            <w:pPr>
              <w:spacing w:line="240" w:lineRule="auto"/>
              <w:ind w:firstLineChars="700" w:firstLine="1476"/>
              <w:rPr>
                <w:b/>
                <w:bCs/>
                <w:sz w:val="21"/>
              </w:rPr>
            </w:pPr>
            <w:r>
              <w:rPr>
                <w:rFonts w:hint="eastAsia"/>
                <w:b/>
                <w:bCs/>
                <w:sz w:val="21"/>
              </w:rPr>
              <w:t>说</w:t>
            </w:r>
            <w:r>
              <w:rPr>
                <w:rFonts w:hint="eastAsia"/>
                <w:b/>
                <w:bCs/>
                <w:sz w:val="21"/>
              </w:rPr>
              <w:t xml:space="preserve">  </w:t>
            </w:r>
            <w:r>
              <w:rPr>
                <w:rFonts w:hint="eastAsia"/>
                <w:b/>
                <w:bCs/>
                <w:sz w:val="21"/>
              </w:rPr>
              <w:t>明</w:t>
            </w:r>
          </w:p>
        </w:tc>
      </w:tr>
      <w:tr w:rsidR="004A1DF5">
        <w:tc>
          <w:tcPr>
            <w:tcW w:w="2700" w:type="dxa"/>
          </w:tcPr>
          <w:p w:rsidR="004A1DF5" w:rsidRDefault="004A1DF5">
            <w:pPr>
              <w:spacing w:line="240" w:lineRule="auto"/>
              <w:rPr>
                <w:sz w:val="21"/>
              </w:rPr>
            </w:pPr>
            <w:r>
              <w:rPr>
                <w:rFonts w:hint="eastAsia"/>
                <w:sz w:val="21"/>
              </w:rPr>
              <w:t>清分入账</w:t>
            </w:r>
          </w:p>
        </w:tc>
        <w:tc>
          <w:tcPr>
            <w:tcW w:w="5220" w:type="dxa"/>
          </w:tcPr>
          <w:p w:rsidR="004A1DF5" w:rsidRDefault="004A1DF5">
            <w:pPr>
              <w:spacing w:line="240" w:lineRule="auto"/>
              <w:rPr>
                <w:sz w:val="21"/>
              </w:rPr>
            </w:pPr>
            <w:r>
              <w:rPr>
                <w:rFonts w:hint="eastAsia"/>
                <w:sz w:val="21"/>
              </w:rPr>
              <w:t>系统提回清分后，提回入委托收款的资金信息与发出托收的登记信息没有匹配的记录，或有多条记录时，由手工进行匹配入账的方式</w:t>
            </w:r>
          </w:p>
        </w:tc>
      </w:tr>
    </w:tbl>
    <w:p w:rsidR="004A1DF5" w:rsidRDefault="004A1DF5">
      <w:pPr>
        <w:pStyle w:val="6"/>
      </w:pPr>
      <w:bookmarkStart w:id="1264" w:name="_Toc79237167"/>
      <w:r>
        <w:rPr>
          <w:rFonts w:hint="eastAsia"/>
        </w:rPr>
        <w:t>（三）界面</w:t>
      </w:r>
      <w:bookmarkEnd w:id="1264"/>
    </w:p>
    <w:p w:rsidR="004A1DF5" w:rsidRDefault="0004090F">
      <w:pPr>
        <w:jc w:val="center"/>
        <w:rPr>
          <w:rFonts w:ascii="宋体" w:hAnsi="宋体"/>
        </w:rPr>
      </w:pPr>
      <w:r>
        <w:rPr>
          <w:rFonts w:ascii="宋体" w:hAnsi="宋体"/>
          <w:noProof/>
        </w:rPr>
        <w:drawing>
          <wp:anchor distT="0" distB="0" distL="114300" distR="114300" simplePos="0" relativeHeight="251758080" behindDoc="0" locked="0" layoutInCell="1" allowOverlap="1">
            <wp:simplePos x="0" y="0"/>
            <wp:positionH relativeFrom="column">
              <wp:posOffset>0</wp:posOffset>
            </wp:positionH>
            <wp:positionV relativeFrom="paragraph">
              <wp:posOffset>0</wp:posOffset>
            </wp:positionV>
            <wp:extent cx="5331460" cy="3542665"/>
            <wp:effectExtent l="19050" t="0" r="2540" b="0"/>
            <wp:wrapTopAndBottom/>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pic:cNvPicPr>
                      <a:picLocks noChangeAspect="1" noChangeArrowheads="1"/>
                    </pic:cNvPicPr>
                  </pic:nvPicPr>
                  <pic:blipFill>
                    <a:blip r:embed="rId359" cstate="print"/>
                    <a:srcRect/>
                    <a:stretch>
                      <a:fillRect/>
                    </a:stretch>
                  </pic:blipFill>
                  <pic:spPr bwMode="auto">
                    <a:xfrm>
                      <a:off x="0" y="0"/>
                      <a:ext cx="5331460" cy="3542665"/>
                    </a:xfrm>
                    <a:prstGeom prst="rect">
                      <a:avLst/>
                    </a:prstGeom>
                    <a:noFill/>
                    <a:ln w="9525">
                      <a:noFill/>
                      <a:miter lim="800000"/>
                      <a:headEnd/>
                      <a:tailEnd/>
                    </a:ln>
                  </pic:spPr>
                </pic:pic>
              </a:graphicData>
            </a:graphic>
          </wp:anchor>
        </w:drawing>
      </w:r>
      <w:r w:rsidR="004A1DF5">
        <w:rPr>
          <w:rFonts w:ascii="宋体" w:hAnsi="宋体" w:hint="eastAsia"/>
        </w:rPr>
        <w:t>图10.2</w:t>
      </w:r>
    </w:p>
    <w:p w:rsidR="004A1DF5" w:rsidRDefault="004A1DF5" w:rsidP="0004090F">
      <w:pPr>
        <w:pStyle w:val="6"/>
      </w:pPr>
      <w:bookmarkStart w:id="1265" w:name="_Toc79237168"/>
      <w:r>
        <w:rPr>
          <w:rFonts w:hint="eastAsia"/>
        </w:rPr>
        <w:t>（四）操作要点</w:t>
      </w:r>
      <w:bookmarkEnd w:id="1265"/>
    </w:p>
    <w:p w:rsidR="004A1DF5" w:rsidRDefault="004A1DF5">
      <w:pPr>
        <w:ind w:firstLineChars="200" w:firstLine="480"/>
      </w:pPr>
      <w:r>
        <w:rPr>
          <w:rFonts w:hint="eastAsia"/>
        </w:rPr>
        <w:t>1</w:t>
      </w:r>
      <w:r>
        <w:rPr>
          <w:rFonts w:hint="eastAsia"/>
        </w:rPr>
        <w:t>、网点通过票据交换、电联等渠道将委托收款凭证提回清分处理时，系统自动检查提回的委托收款凭证与网点发出托收的登记信息是否匹配（</w:t>
      </w:r>
      <w:r>
        <w:rPr>
          <w:rFonts w:ascii="宋体" w:hint="eastAsia"/>
          <w:kern w:val="0"/>
          <w:szCs w:val="18"/>
          <w:lang w:val="zh-CN"/>
        </w:rPr>
        <w:t>货币、金额，付款人户口号、付款人名称、收款人户口号、收款人名称、委托收款记录状态为</w:t>
      </w:r>
      <w:r>
        <w:rPr>
          <w:rFonts w:ascii="宋体"/>
          <w:kern w:val="0"/>
          <w:szCs w:val="18"/>
          <w:lang w:val="zh-CN"/>
        </w:rPr>
        <w:t>“</w:t>
      </w:r>
      <w:r>
        <w:rPr>
          <w:rFonts w:ascii="宋体" w:hint="eastAsia"/>
          <w:kern w:val="0"/>
          <w:szCs w:val="18"/>
          <w:lang w:val="zh-CN"/>
        </w:rPr>
        <w:t>已发信</w:t>
      </w:r>
      <w:r>
        <w:rPr>
          <w:rFonts w:ascii="宋体"/>
          <w:kern w:val="0"/>
          <w:szCs w:val="18"/>
          <w:lang w:val="zh-CN"/>
        </w:rPr>
        <w:t>”</w:t>
      </w:r>
      <w:r>
        <w:rPr>
          <w:rFonts w:ascii="宋体" w:hint="eastAsia"/>
          <w:kern w:val="0"/>
          <w:szCs w:val="18"/>
          <w:lang w:val="zh-CN"/>
        </w:rPr>
        <w:t>）</w:t>
      </w:r>
      <w:r>
        <w:rPr>
          <w:rFonts w:hint="eastAsia"/>
        </w:rPr>
        <w:t>。如果匹配成功，系统自动入客户账。如不成功，则需在委托收款收款入账中进行手工“入账”处理。</w:t>
      </w:r>
    </w:p>
    <w:p w:rsidR="004A1DF5" w:rsidRDefault="004A1DF5">
      <w:pPr>
        <w:ind w:firstLineChars="200" w:firstLine="480"/>
        <w:rPr>
          <w:rFonts w:ascii="宋体" w:hAnsi="宋体"/>
        </w:rPr>
      </w:pPr>
      <w:r>
        <w:rPr>
          <w:rFonts w:ascii="宋体" w:hAnsi="宋体" w:hint="eastAsia"/>
        </w:rPr>
        <w:t>2、委托收款“入账”时，无匹配登记记录的，系统控制不能入账处理，需退回提回清分视情况重新处理。</w:t>
      </w:r>
    </w:p>
    <w:p w:rsidR="004A1DF5" w:rsidRDefault="004A1DF5">
      <w:pPr>
        <w:ind w:firstLineChars="200" w:firstLine="480"/>
        <w:rPr>
          <w:rFonts w:ascii="宋体" w:hAnsi="宋体"/>
        </w:rPr>
      </w:pPr>
      <w:r>
        <w:rPr>
          <w:rFonts w:ascii="宋体" w:hAnsi="宋体" w:hint="eastAsia"/>
        </w:rPr>
        <w:t>3、委托收款入账成功，系统自动更新发出托收登记状态。</w:t>
      </w:r>
    </w:p>
    <w:p w:rsidR="004A1DF5" w:rsidRDefault="004A1DF5">
      <w:pPr>
        <w:ind w:firstLineChars="200" w:firstLine="480"/>
        <w:rPr>
          <w:rFonts w:ascii="宋体" w:hAnsi="宋体"/>
        </w:rPr>
      </w:pPr>
      <w:r>
        <w:rPr>
          <w:rFonts w:ascii="宋体" w:hAnsi="宋体" w:hint="eastAsia"/>
        </w:rPr>
        <w:t>4、在手工入账中，如果提回委托收款记录中的“收款人户口”与发出托收登记记录中的“收款人户口”不一致时，系统提示不一致信息，系统按托收登记</w:t>
      </w:r>
      <w:r>
        <w:rPr>
          <w:rFonts w:ascii="宋体" w:hAnsi="宋体" w:hint="eastAsia"/>
        </w:rPr>
        <w:lastRenderedPageBreak/>
        <w:t>记录的收款人户口进行入账处理，并要求异步授权操作。</w:t>
      </w:r>
    </w:p>
    <w:p w:rsidR="004A1DF5" w:rsidRDefault="004A1DF5" w:rsidP="0004090F">
      <w:pPr>
        <w:pStyle w:val="6"/>
      </w:pPr>
      <w:bookmarkStart w:id="1266" w:name="_Toc79237169"/>
      <w:r>
        <w:rPr>
          <w:rFonts w:hint="eastAsia"/>
        </w:rPr>
        <w:t>（五）操作步骤</w:t>
      </w:r>
      <w:bookmarkEnd w:id="1266"/>
    </w:p>
    <w:p w:rsidR="004A1DF5" w:rsidRDefault="004A1DF5">
      <w:pPr>
        <w:ind w:firstLineChars="200" w:firstLine="480"/>
        <w:rPr>
          <w:rFonts w:ascii="宋体"/>
          <w:szCs w:val="21"/>
        </w:rPr>
      </w:pPr>
      <w:r>
        <w:rPr>
          <w:rFonts w:hint="eastAsia"/>
        </w:rPr>
        <w:t>1</w:t>
      </w:r>
      <w:r>
        <w:rPr>
          <w:rFonts w:hint="eastAsia"/>
        </w:rPr>
        <w:t>、用户选择系统导航－结算业务－委托收款－收款入账－收款入账经办或在“业务代码”栏输入</w:t>
      </w:r>
      <w:r>
        <w:rPr>
          <w:rFonts w:hint="eastAsia"/>
        </w:rPr>
        <w:t>5745</w:t>
      </w:r>
      <w:r>
        <w:rPr>
          <w:rFonts w:hint="eastAsia"/>
        </w:rPr>
        <w:t>；</w:t>
      </w:r>
    </w:p>
    <w:p w:rsidR="004A1DF5" w:rsidRDefault="004A1DF5">
      <w:pPr>
        <w:ind w:firstLineChars="200" w:firstLine="480"/>
        <w:rPr>
          <w:rFonts w:ascii="宋体"/>
          <w:szCs w:val="21"/>
        </w:rPr>
      </w:pPr>
      <w:r>
        <w:rPr>
          <w:rFonts w:hint="eastAsia"/>
        </w:rPr>
        <w:t>2</w:t>
      </w:r>
      <w:r>
        <w:rPr>
          <w:rFonts w:hint="eastAsia"/>
        </w:rPr>
        <w:t>、在</w:t>
      </w:r>
      <w:r>
        <w:rPr>
          <w:rFonts w:ascii="宋体" w:hAnsi="宋体" w:hint="eastAsia"/>
        </w:rPr>
        <w:t>图10.2中进行</w:t>
      </w:r>
      <w:r>
        <w:rPr>
          <w:rFonts w:hint="eastAsia"/>
        </w:rPr>
        <w:t>入账处理</w:t>
      </w:r>
    </w:p>
    <w:p w:rsidR="004A1DF5" w:rsidRDefault="004A1DF5">
      <w:pPr>
        <w:ind w:firstLineChars="200" w:firstLine="480"/>
        <w:rPr>
          <w:rFonts w:ascii="宋体" w:hAnsi="宋体"/>
        </w:rPr>
      </w:pPr>
      <w:r>
        <w:rPr>
          <w:rFonts w:ascii="宋体" w:hAnsi="宋体" w:hint="eastAsia"/>
        </w:rPr>
        <w:t>（1）在收款记录栏中，选定未解付的收款记录，选择“匹配查询”。系统根据选定记录的“币种”和“金额”两个要素，与发出托收登记记录进行匹配，并将检索出来的匹配记录列示在“托收记录”栏中；</w:t>
      </w:r>
    </w:p>
    <w:p w:rsidR="004A1DF5" w:rsidRDefault="004A1DF5">
      <w:pPr>
        <w:ind w:firstLineChars="200" w:firstLine="480"/>
        <w:rPr>
          <w:rFonts w:ascii="宋体" w:hAnsi="宋体"/>
        </w:rPr>
      </w:pPr>
      <w:r>
        <w:rPr>
          <w:rFonts w:ascii="宋体" w:hAnsi="宋体" w:hint="eastAsia"/>
        </w:rPr>
        <w:t>（2）用户对匹配记录进行手工判断，确认匹配无误后，选择“入账”进入“收款入账经办明细”界面；</w:t>
      </w:r>
    </w:p>
    <w:p w:rsidR="004A1DF5" w:rsidRDefault="004A1DF5">
      <w:pPr>
        <w:ind w:firstLineChars="200" w:firstLine="480"/>
        <w:rPr>
          <w:rFonts w:ascii="宋体" w:hAnsi="宋体"/>
        </w:rPr>
      </w:pPr>
      <w:r>
        <w:rPr>
          <w:rFonts w:ascii="宋体" w:hAnsi="宋体" w:hint="eastAsia"/>
        </w:rPr>
        <w:t>（3）用户在“委托收款凭证”明细界面中，选择正确的“入账方式”。选择“按收款人户口入账”时，系统按“收款人户口”进行入账处理。选择“挂账”方式入账时，系统自动生成挂账单；</w:t>
      </w:r>
    </w:p>
    <w:p w:rsidR="004A1DF5" w:rsidRDefault="004A1DF5">
      <w:pPr>
        <w:ind w:firstLineChars="200" w:firstLine="480"/>
      </w:pPr>
      <w:r>
        <w:rPr>
          <w:rFonts w:ascii="宋体" w:hAnsi="宋体" w:hint="eastAsia"/>
        </w:rPr>
        <w:t>（4）在“收款入账经办明细”界面中，选择“确定”，系统显示信息框，在信息框中选择“确定”，提示信息为“已收款入账”的，系统自动入客户账处理；提示信息为“待复核”的，系统要求进行异步复核操作。</w:t>
      </w:r>
    </w:p>
    <w:p w:rsidR="004A1DF5" w:rsidRDefault="004A1DF5">
      <w:pPr>
        <w:ind w:firstLineChars="200" w:firstLine="480"/>
        <w:rPr>
          <w:rFonts w:ascii="宋体" w:hAnsi="宋体"/>
        </w:rPr>
      </w:pPr>
      <w:r>
        <w:rPr>
          <w:rFonts w:ascii="宋体" w:hAnsi="宋体" w:hint="eastAsia"/>
        </w:rPr>
        <w:t>3、在图10.2中进行退清分处理</w:t>
      </w:r>
    </w:p>
    <w:p w:rsidR="004A1DF5" w:rsidRDefault="004A1DF5">
      <w:pPr>
        <w:ind w:firstLineChars="200" w:firstLine="480"/>
        <w:rPr>
          <w:rFonts w:ascii="宋体" w:hAnsi="宋体"/>
        </w:rPr>
      </w:pPr>
      <w:r>
        <w:rPr>
          <w:rFonts w:ascii="宋体" w:hAnsi="宋体" w:hint="eastAsia"/>
        </w:rPr>
        <w:t>（1）用户在手工匹配清分中，如果系统没有检索到与提回的委托收款记录相符的发出托收记录；或在系统检索的发出托收记录中无法确认与提回的委托收款信息一致的，用户需将收款记录退回到“提回清分”。</w:t>
      </w:r>
    </w:p>
    <w:p w:rsidR="004A1DF5" w:rsidRDefault="004A1DF5">
      <w:pPr>
        <w:ind w:firstLineChars="200" w:firstLine="480"/>
        <w:rPr>
          <w:rFonts w:ascii="宋体" w:hAnsi="宋体"/>
        </w:rPr>
      </w:pPr>
      <w:r>
        <w:rPr>
          <w:rFonts w:ascii="宋体" w:hAnsi="宋体" w:hint="eastAsia"/>
        </w:rPr>
        <w:t>（2）退回清分时，选择“退清分”，系统自动显示收款记录明细。在“收款入账经办明细”界面选择“确定”，系统自动弹出交互信息框并提示该业务目前状态为“待清分”，在信息框中选择“确定”后，系统自动将该业务退回到待清分状态。</w:t>
      </w:r>
    </w:p>
    <w:p w:rsidR="004A1DF5" w:rsidRDefault="004A1DF5">
      <w:pPr>
        <w:ind w:firstLineChars="200" w:firstLine="480"/>
      </w:pPr>
      <w:r>
        <w:rPr>
          <w:rFonts w:ascii="宋体" w:hAnsi="宋体" w:hint="eastAsia"/>
        </w:rPr>
        <w:t>4、打印“收款回单（委托收款收账通知）”。</w:t>
      </w:r>
    </w:p>
    <w:p w:rsidR="004A1DF5" w:rsidRDefault="004A1DF5" w:rsidP="0004090F">
      <w:pPr>
        <w:pStyle w:val="5"/>
      </w:pPr>
      <w:bookmarkStart w:id="1267" w:name="_Toc79237170"/>
      <w:r>
        <w:rPr>
          <w:rFonts w:hint="eastAsia"/>
        </w:rPr>
        <w:lastRenderedPageBreak/>
        <w:t>十三、收款入账复核</w:t>
      </w:r>
      <w:bookmarkEnd w:id="1267"/>
      <w:r>
        <w:rPr>
          <w:rFonts w:hint="eastAsia"/>
        </w:rPr>
        <w:t>（业务代码</w:t>
      </w:r>
      <w:r>
        <w:rPr>
          <w:rFonts w:hint="eastAsia"/>
        </w:rPr>
        <w:t>5746</w:t>
      </w:r>
      <w:r>
        <w:rPr>
          <w:rFonts w:hint="eastAsia"/>
        </w:rPr>
        <w:t>）</w:t>
      </w:r>
    </w:p>
    <w:p w:rsidR="004A1DF5" w:rsidRDefault="004A1DF5">
      <w:pPr>
        <w:pStyle w:val="6"/>
      </w:pPr>
      <w:bookmarkStart w:id="1268" w:name="_Toc79237171"/>
      <w:r>
        <w:rPr>
          <w:rFonts w:hint="eastAsia"/>
        </w:rPr>
        <w:t>（一）功能说明</w:t>
      </w:r>
      <w:bookmarkEnd w:id="1268"/>
    </w:p>
    <w:p w:rsidR="004A1DF5" w:rsidRDefault="004A1DF5">
      <w:pPr>
        <w:ind w:firstLineChars="200" w:firstLine="480"/>
      </w:pPr>
      <w:r>
        <w:rPr>
          <w:rFonts w:hint="eastAsia"/>
        </w:rPr>
        <w:t>本功能用于对满足条件的手工清分入账的委托收款业务进行复核操作。</w:t>
      </w:r>
    </w:p>
    <w:p w:rsidR="004A1DF5" w:rsidRDefault="004A1DF5">
      <w:pPr>
        <w:pStyle w:val="6"/>
      </w:pPr>
      <w:bookmarkStart w:id="1269" w:name="_Toc79237173"/>
      <w:r>
        <w:rPr>
          <w:rFonts w:hint="eastAsia"/>
        </w:rPr>
        <w:t>（二）操作步骤</w:t>
      </w:r>
      <w:bookmarkEnd w:id="1269"/>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用户选择系统导航－结算业务－委托收款－收款入账－收款入账复核，或在“业务代码”栏输入</w:t>
      </w:r>
      <w:r>
        <w:rPr>
          <w:rFonts w:hint="eastAsia"/>
        </w:rPr>
        <w:t>5746</w:t>
      </w:r>
      <w:r>
        <w:rPr>
          <w:rFonts w:hint="eastAsia"/>
        </w:rPr>
        <w:t>进入；</w:t>
      </w:r>
    </w:p>
    <w:p w:rsidR="004A1DF5" w:rsidRDefault="004A1DF5">
      <w:pPr>
        <w:ind w:firstLineChars="200" w:firstLine="480"/>
        <w:rPr>
          <w:rFonts w:ascii="宋体" w:hAnsi="宋体"/>
          <w:szCs w:val="21"/>
        </w:rPr>
      </w:pPr>
      <w:r>
        <w:rPr>
          <w:rFonts w:ascii="宋体" w:hAnsi="宋体" w:hint="eastAsia"/>
          <w:bCs/>
        </w:rPr>
        <w:t>2、根据“收款入账复核”界面提示输入要素，输入完毕，选择“查询”</w:t>
      </w:r>
      <w:r>
        <w:rPr>
          <w:rFonts w:ascii="宋体" w:hint="eastAsia"/>
          <w:szCs w:val="21"/>
        </w:rPr>
        <w:t>，系统显示出所有符合条件的待复核业务；</w:t>
      </w:r>
    </w:p>
    <w:p w:rsidR="004A1DF5" w:rsidRDefault="004A1DF5">
      <w:pPr>
        <w:ind w:firstLineChars="200" w:firstLine="480"/>
        <w:rPr>
          <w:rFonts w:ascii="宋体" w:hAnsi="宋体"/>
          <w:szCs w:val="21"/>
        </w:rPr>
      </w:pPr>
      <w:r>
        <w:rPr>
          <w:rFonts w:ascii="宋体" w:hAnsi="宋体" w:hint="eastAsia"/>
          <w:szCs w:val="21"/>
        </w:rPr>
        <w:t>3、选中一笔需复核的业务，选择“复核”进入“收款入账复核明细”界面。</w:t>
      </w:r>
    </w:p>
    <w:p w:rsidR="004A1DF5" w:rsidRDefault="004A1DF5">
      <w:pPr>
        <w:ind w:firstLineChars="200" w:firstLine="480"/>
        <w:rPr>
          <w:rFonts w:ascii="宋体" w:hAnsi="宋体"/>
        </w:rPr>
      </w:pPr>
      <w:r>
        <w:rPr>
          <w:rFonts w:ascii="宋体" w:hAnsi="宋体" w:hint="eastAsia"/>
          <w:szCs w:val="21"/>
        </w:rPr>
        <w:t>4、确认无误后，在“收款入账复核明细”界面中，选择“确定”。系统自动弹出交互信息框，在</w:t>
      </w:r>
      <w:r>
        <w:rPr>
          <w:rFonts w:ascii="宋体" w:hAnsi="宋体" w:hint="eastAsia"/>
        </w:rPr>
        <w:t>信息框中选择“确定”，系统进行入客户账处理或进行异步授权；</w:t>
      </w:r>
    </w:p>
    <w:p w:rsidR="004A1DF5" w:rsidRDefault="004A1DF5">
      <w:pPr>
        <w:ind w:firstLineChars="200" w:firstLine="480"/>
      </w:pPr>
      <w:r>
        <w:rPr>
          <w:rFonts w:hint="eastAsia"/>
        </w:rPr>
        <w:t>5</w:t>
      </w:r>
      <w:r>
        <w:rPr>
          <w:rFonts w:hint="eastAsia"/>
        </w:rPr>
        <w:t>、</w:t>
      </w:r>
      <w:r>
        <w:rPr>
          <w:rFonts w:ascii="宋体" w:hAnsi="宋体" w:hint="eastAsia"/>
        </w:rPr>
        <w:t>打印“收款回单（委托收款收账通知）”。</w:t>
      </w:r>
    </w:p>
    <w:p w:rsidR="004A1DF5" w:rsidRDefault="004A1DF5" w:rsidP="0004090F">
      <w:pPr>
        <w:pStyle w:val="5"/>
      </w:pPr>
      <w:bookmarkStart w:id="1270" w:name="_Toc79237174"/>
      <w:r>
        <w:rPr>
          <w:rFonts w:hint="eastAsia"/>
        </w:rPr>
        <w:t>十四、收款入账授权</w:t>
      </w:r>
      <w:bookmarkEnd w:id="1270"/>
      <w:r>
        <w:rPr>
          <w:rFonts w:hint="eastAsia"/>
        </w:rPr>
        <w:t>（业务代码</w:t>
      </w:r>
      <w:r>
        <w:rPr>
          <w:rFonts w:hint="eastAsia"/>
        </w:rPr>
        <w:t>5747</w:t>
      </w:r>
      <w:r>
        <w:rPr>
          <w:rFonts w:hint="eastAsia"/>
        </w:rPr>
        <w:t>）</w:t>
      </w:r>
    </w:p>
    <w:p w:rsidR="004A1DF5" w:rsidRDefault="004A1DF5">
      <w:pPr>
        <w:pStyle w:val="6"/>
      </w:pPr>
      <w:bookmarkStart w:id="1271" w:name="_Toc79237175"/>
      <w:r>
        <w:rPr>
          <w:rFonts w:hint="eastAsia"/>
        </w:rPr>
        <w:t>（一）功能说明</w:t>
      </w:r>
      <w:bookmarkEnd w:id="1271"/>
    </w:p>
    <w:p w:rsidR="004A1DF5" w:rsidRDefault="004A1DF5">
      <w:pPr>
        <w:ind w:firstLineChars="200" w:firstLine="480"/>
      </w:pPr>
      <w:r>
        <w:rPr>
          <w:rFonts w:hint="eastAsia"/>
        </w:rPr>
        <w:t>本功能用于对满足条件的需收款入账的委托收款业务进行授权的操作。</w:t>
      </w:r>
    </w:p>
    <w:p w:rsidR="004A1DF5" w:rsidRDefault="004A1DF5">
      <w:pPr>
        <w:pStyle w:val="6"/>
      </w:pPr>
      <w:bookmarkStart w:id="1272" w:name="_Toc79237177"/>
      <w:r>
        <w:rPr>
          <w:rFonts w:hint="eastAsia"/>
        </w:rPr>
        <w:t>（二）操作步骤</w:t>
      </w:r>
      <w:bookmarkEnd w:id="1272"/>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用户选择系统导航－结算业务－委托收款－收款入账－收款入账授权，或在“业务代码”栏输入</w:t>
      </w:r>
      <w:r>
        <w:rPr>
          <w:rFonts w:hint="eastAsia"/>
        </w:rPr>
        <w:t>5747</w:t>
      </w:r>
      <w:r>
        <w:rPr>
          <w:rFonts w:hint="eastAsia"/>
        </w:rPr>
        <w:t>进入；</w:t>
      </w:r>
    </w:p>
    <w:p w:rsidR="004A1DF5" w:rsidRDefault="004A1DF5">
      <w:pPr>
        <w:ind w:firstLineChars="200" w:firstLine="480"/>
        <w:rPr>
          <w:rFonts w:ascii="宋体" w:hAnsi="宋体"/>
          <w:szCs w:val="21"/>
        </w:rPr>
      </w:pPr>
      <w:r>
        <w:rPr>
          <w:rFonts w:ascii="宋体" w:hAnsi="宋体" w:hint="eastAsia"/>
          <w:bCs/>
        </w:rPr>
        <w:t>2、根据“收款入账授权”界面提示输入要素，输入完毕，选择“查询”</w:t>
      </w:r>
      <w:r>
        <w:rPr>
          <w:rFonts w:ascii="宋体" w:hint="eastAsia"/>
          <w:szCs w:val="21"/>
        </w:rPr>
        <w:t>，系统显示出所有符合条件的待授权业务；</w:t>
      </w:r>
    </w:p>
    <w:p w:rsidR="004A1DF5" w:rsidRDefault="004A1DF5">
      <w:pPr>
        <w:ind w:firstLineChars="200" w:firstLine="480"/>
        <w:rPr>
          <w:rFonts w:ascii="宋体" w:hAnsi="宋体"/>
          <w:szCs w:val="21"/>
        </w:rPr>
      </w:pPr>
      <w:r>
        <w:rPr>
          <w:rFonts w:ascii="宋体" w:hAnsi="宋体" w:hint="eastAsia"/>
          <w:szCs w:val="21"/>
        </w:rPr>
        <w:t>3、选中一笔需授权的记录，选择“授权”进入“收款入账授权明细</w:t>
      </w:r>
      <w:r>
        <w:rPr>
          <w:rFonts w:ascii="宋体" w:hAnsi="宋体"/>
          <w:szCs w:val="21"/>
        </w:rPr>
        <w:t>”</w:t>
      </w:r>
      <w:r>
        <w:rPr>
          <w:rFonts w:ascii="宋体" w:hAnsi="宋体" w:hint="eastAsia"/>
          <w:szCs w:val="21"/>
        </w:rPr>
        <w:t>界面。</w:t>
      </w:r>
    </w:p>
    <w:p w:rsidR="004A1DF5" w:rsidRDefault="004A1DF5">
      <w:pPr>
        <w:ind w:firstLineChars="200" w:firstLine="480"/>
        <w:rPr>
          <w:rFonts w:ascii="宋体" w:hAnsi="宋体"/>
        </w:rPr>
      </w:pPr>
      <w:r>
        <w:rPr>
          <w:rFonts w:ascii="宋体" w:hAnsi="宋体" w:hint="eastAsia"/>
          <w:szCs w:val="21"/>
        </w:rPr>
        <w:t>4、确认无误后，在“收款入账授权明细“界面中，选择“确定”，系统自动弹出交互信息框，提示该业务目前状态为“已收款入账”，</w:t>
      </w:r>
      <w:r>
        <w:rPr>
          <w:rFonts w:ascii="宋体" w:hAnsi="宋体" w:hint="eastAsia"/>
        </w:rPr>
        <w:t>在信息框中选择“确定”，系统进行入客户账处理。</w:t>
      </w:r>
    </w:p>
    <w:p w:rsidR="004A1DF5" w:rsidRDefault="004A1DF5">
      <w:pPr>
        <w:ind w:firstLineChars="200" w:firstLine="480"/>
        <w:rPr>
          <w:rFonts w:ascii="宋体" w:hAnsi="宋体"/>
        </w:rPr>
      </w:pPr>
      <w:r>
        <w:rPr>
          <w:rFonts w:ascii="宋体" w:hAnsi="宋体" w:hint="eastAsia"/>
        </w:rPr>
        <w:t>5、打印“收款回单（委托收款收账通知）”。</w:t>
      </w:r>
    </w:p>
    <w:p w:rsidR="004A1DF5" w:rsidRDefault="004A1DF5" w:rsidP="0004090F">
      <w:pPr>
        <w:pStyle w:val="5"/>
      </w:pPr>
      <w:bookmarkStart w:id="1273" w:name="_Toc79237178"/>
      <w:r>
        <w:rPr>
          <w:rFonts w:hint="eastAsia"/>
        </w:rPr>
        <w:lastRenderedPageBreak/>
        <w:t>十五、收款入账经办取消</w:t>
      </w:r>
      <w:bookmarkEnd w:id="1273"/>
      <w:r>
        <w:rPr>
          <w:rFonts w:hint="eastAsia"/>
        </w:rPr>
        <w:t>（业务代码</w:t>
      </w:r>
      <w:r>
        <w:rPr>
          <w:rFonts w:hint="eastAsia"/>
        </w:rPr>
        <w:t>5741</w:t>
      </w:r>
      <w:r>
        <w:rPr>
          <w:rFonts w:hint="eastAsia"/>
        </w:rPr>
        <w:t>）</w:t>
      </w:r>
    </w:p>
    <w:p w:rsidR="004A1DF5" w:rsidRDefault="004A1DF5">
      <w:pPr>
        <w:pStyle w:val="6"/>
      </w:pPr>
      <w:bookmarkStart w:id="1274" w:name="_Toc79237179"/>
      <w:r>
        <w:rPr>
          <w:rFonts w:hint="eastAsia"/>
        </w:rPr>
        <w:t>（一）功能说明</w:t>
      </w:r>
      <w:bookmarkEnd w:id="1274"/>
    </w:p>
    <w:p w:rsidR="004A1DF5" w:rsidRDefault="004A1DF5">
      <w:pPr>
        <w:ind w:firstLineChars="200" w:firstLine="480"/>
      </w:pPr>
      <w:r>
        <w:rPr>
          <w:rFonts w:hint="eastAsia"/>
        </w:rPr>
        <w:t>本功能用于取消“收款入账经办”的操作。</w:t>
      </w:r>
    </w:p>
    <w:p w:rsidR="004A1DF5" w:rsidRDefault="004A1DF5">
      <w:pPr>
        <w:pStyle w:val="6"/>
      </w:pPr>
      <w:bookmarkStart w:id="1275" w:name="_Toc79237181"/>
      <w:r>
        <w:rPr>
          <w:rFonts w:hint="eastAsia"/>
        </w:rPr>
        <w:t>（二）操作要点</w:t>
      </w:r>
      <w:bookmarkEnd w:id="1275"/>
    </w:p>
    <w:p w:rsidR="004A1DF5" w:rsidRDefault="004A1DF5">
      <w:pPr>
        <w:ind w:firstLineChars="200" w:firstLine="480"/>
        <w:rPr>
          <w:rFonts w:ascii="宋体" w:hAnsi="宋体"/>
        </w:rPr>
      </w:pPr>
      <w:r>
        <w:rPr>
          <w:rFonts w:ascii="宋体" w:hAnsi="宋体" w:hint="eastAsia"/>
        </w:rPr>
        <w:t>1、只允许对“待复核”状态的委托收款业务进行经办取消操作。经办后直接收款入账的委托收款业务需取消时，只能进行撤销处理。</w:t>
      </w:r>
    </w:p>
    <w:p w:rsidR="004A1DF5" w:rsidRDefault="004A1DF5">
      <w:pPr>
        <w:ind w:firstLineChars="200" w:firstLine="480"/>
        <w:rPr>
          <w:rFonts w:ascii="宋体" w:hAnsi="宋体"/>
        </w:rPr>
      </w:pPr>
      <w:r>
        <w:rPr>
          <w:rFonts w:ascii="宋体" w:hAnsi="宋体" w:hint="eastAsia"/>
        </w:rPr>
        <w:t>2、只允许原经办用户进行经办取消操作。</w:t>
      </w:r>
    </w:p>
    <w:p w:rsidR="004A1DF5" w:rsidRDefault="004A1DF5">
      <w:pPr>
        <w:pStyle w:val="6"/>
      </w:pPr>
      <w:bookmarkStart w:id="1276" w:name="_Toc79237182"/>
      <w:r>
        <w:rPr>
          <w:rFonts w:hint="eastAsia"/>
        </w:rPr>
        <w:t>（三）操作步骤</w:t>
      </w:r>
      <w:bookmarkEnd w:id="1276"/>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用户选择系统导航－结算业务－委托收款－收款入账－收款入账经办取消，或在“业务代码”栏输入</w:t>
      </w:r>
      <w:r>
        <w:rPr>
          <w:rFonts w:hint="eastAsia"/>
        </w:rPr>
        <w:t>5741</w:t>
      </w:r>
      <w:r>
        <w:rPr>
          <w:rFonts w:hint="eastAsia"/>
        </w:rPr>
        <w:t>进入；</w:t>
      </w:r>
    </w:p>
    <w:p w:rsidR="004A1DF5" w:rsidRDefault="004A1DF5">
      <w:pPr>
        <w:ind w:firstLineChars="200" w:firstLine="480"/>
        <w:rPr>
          <w:rFonts w:ascii="宋体" w:hAnsi="宋体"/>
          <w:szCs w:val="21"/>
        </w:rPr>
      </w:pPr>
      <w:r>
        <w:rPr>
          <w:rFonts w:ascii="宋体" w:hAnsi="宋体" w:hint="eastAsia"/>
          <w:bCs/>
        </w:rPr>
        <w:t>2、根据“收款入账经办取消”界面提示输入要素，输入完毕，选择“查询”</w:t>
      </w:r>
      <w:r>
        <w:rPr>
          <w:rFonts w:ascii="宋体" w:hint="eastAsia"/>
          <w:szCs w:val="21"/>
        </w:rPr>
        <w:t>，系统显示出所有符合条件的业务；</w:t>
      </w:r>
    </w:p>
    <w:p w:rsidR="004A1DF5" w:rsidRDefault="004A1DF5">
      <w:pPr>
        <w:ind w:firstLineChars="200" w:firstLine="480"/>
        <w:rPr>
          <w:rFonts w:ascii="宋体" w:hAnsi="宋体"/>
          <w:szCs w:val="21"/>
        </w:rPr>
      </w:pPr>
      <w:r>
        <w:rPr>
          <w:rFonts w:ascii="宋体" w:hAnsi="宋体" w:hint="eastAsia"/>
          <w:szCs w:val="21"/>
        </w:rPr>
        <w:t>3、选中一笔需取消的经办业务，选择“取消”进入“收款入账经办取消明细”界面。</w:t>
      </w:r>
    </w:p>
    <w:p w:rsidR="004A1DF5" w:rsidRDefault="004A1DF5">
      <w:pPr>
        <w:ind w:firstLineChars="200" w:firstLine="480"/>
        <w:rPr>
          <w:rFonts w:ascii="宋体" w:hAnsi="宋体"/>
        </w:rPr>
      </w:pPr>
      <w:r>
        <w:rPr>
          <w:rFonts w:ascii="宋体" w:hAnsi="宋体" w:hint="eastAsia"/>
          <w:szCs w:val="21"/>
        </w:rPr>
        <w:t>4、确认无误后，在“收款入账经办取消明细”界面中，选择“确定”，系统自动弹出交互信息框，提示该业务目前状态为“取消”，在</w:t>
      </w:r>
      <w:r>
        <w:rPr>
          <w:rFonts w:ascii="宋体" w:hAnsi="宋体" w:hint="eastAsia"/>
        </w:rPr>
        <w:t>信息框中选择“确定”，系统自动将该笔业务的托收记录状态置为“发出”，用户可以对该笔业务重新进行手工清分处理。</w:t>
      </w:r>
    </w:p>
    <w:p w:rsidR="004A1DF5" w:rsidRDefault="004A1DF5" w:rsidP="0004090F">
      <w:pPr>
        <w:pStyle w:val="5"/>
      </w:pPr>
      <w:bookmarkStart w:id="1277" w:name="_Toc79237183"/>
      <w:r>
        <w:rPr>
          <w:rFonts w:hint="eastAsia"/>
        </w:rPr>
        <w:t>十六、收款入账复核取消</w:t>
      </w:r>
      <w:bookmarkEnd w:id="1277"/>
      <w:r>
        <w:rPr>
          <w:rFonts w:hint="eastAsia"/>
        </w:rPr>
        <w:t>（业务代码</w:t>
      </w:r>
      <w:r>
        <w:rPr>
          <w:rFonts w:hint="eastAsia"/>
        </w:rPr>
        <w:t>5742</w:t>
      </w:r>
      <w:r>
        <w:rPr>
          <w:rFonts w:hint="eastAsia"/>
        </w:rPr>
        <w:t>）</w:t>
      </w:r>
    </w:p>
    <w:p w:rsidR="004A1DF5" w:rsidRDefault="004A1DF5">
      <w:pPr>
        <w:pStyle w:val="6"/>
      </w:pPr>
      <w:bookmarkStart w:id="1278" w:name="_Toc79237184"/>
      <w:r>
        <w:rPr>
          <w:rFonts w:hint="eastAsia"/>
        </w:rPr>
        <w:t>（一）功能说明</w:t>
      </w:r>
      <w:bookmarkEnd w:id="1278"/>
    </w:p>
    <w:p w:rsidR="004A1DF5" w:rsidRDefault="004A1DF5">
      <w:pPr>
        <w:ind w:firstLineChars="200" w:firstLine="480"/>
      </w:pPr>
      <w:r>
        <w:rPr>
          <w:rFonts w:hint="eastAsia"/>
        </w:rPr>
        <w:t>本功能用于取消“收款入账复核”的操作。</w:t>
      </w:r>
    </w:p>
    <w:p w:rsidR="004A1DF5" w:rsidRDefault="004A1DF5">
      <w:pPr>
        <w:pStyle w:val="6"/>
      </w:pPr>
      <w:bookmarkStart w:id="1279" w:name="_Toc79237186"/>
      <w:r>
        <w:rPr>
          <w:rFonts w:hint="eastAsia"/>
        </w:rPr>
        <w:t>（二）操作要点</w:t>
      </w:r>
      <w:bookmarkEnd w:id="1279"/>
    </w:p>
    <w:p w:rsidR="004A1DF5" w:rsidRDefault="004A1DF5">
      <w:pPr>
        <w:ind w:firstLineChars="200" w:firstLine="480"/>
        <w:rPr>
          <w:rFonts w:ascii="宋体" w:hAnsi="宋体"/>
        </w:rPr>
      </w:pPr>
      <w:r>
        <w:rPr>
          <w:rFonts w:ascii="宋体" w:hAnsi="宋体" w:hint="eastAsia"/>
        </w:rPr>
        <w:t>1、只允许对“待授权”状态的委托收款业务进行经办取消操作。复核后直接收款入账的委托收款业务需取消时，只能进行撤销处理。</w:t>
      </w:r>
    </w:p>
    <w:p w:rsidR="004A1DF5" w:rsidRDefault="004A1DF5">
      <w:pPr>
        <w:ind w:firstLineChars="200" w:firstLine="480"/>
        <w:rPr>
          <w:rFonts w:ascii="宋体" w:hAnsi="宋体"/>
        </w:rPr>
      </w:pPr>
      <w:r>
        <w:rPr>
          <w:rFonts w:ascii="宋体" w:hAnsi="宋体" w:hint="eastAsia"/>
        </w:rPr>
        <w:t>2、只允许原复核用户进行复核取消操作。</w:t>
      </w:r>
    </w:p>
    <w:p w:rsidR="004A1DF5" w:rsidRDefault="004A1DF5">
      <w:pPr>
        <w:pStyle w:val="6"/>
      </w:pPr>
      <w:bookmarkStart w:id="1280" w:name="_Toc79237187"/>
      <w:r>
        <w:rPr>
          <w:rFonts w:hint="eastAsia"/>
        </w:rPr>
        <w:lastRenderedPageBreak/>
        <w:t>（三）操作步骤</w:t>
      </w:r>
      <w:bookmarkEnd w:id="1280"/>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用户选择系统导航－结算业务－委托收款－收款入账－收款入账复核取消，或在“业务代码”栏输入</w:t>
      </w:r>
      <w:r>
        <w:rPr>
          <w:rFonts w:hint="eastAsia"/>
        </w:rPr>
        <w:t>5742</w:t>
      </w:r>
      <w:r>
        <w:rPr>
          <w:rFonts w:hint="eastAsia"/>
        </w:rPr>
        <w:t>进入；</w:t>
      </w:r>
    </w:p>
    <w:p w:rsidR="004A1DF5" w:rsidRDefault="004A1DF5">
      <w:pPr>
        <w:ind w:firstLineChars="200" w:firstLine="480"/>
        <w:rPr>
          <w:rFonts w:ascii="宋体" w:hAnsi="宋体"/>
          <w:szCs w:val="21"/>
        </w:rPr>
      </w:pPr>
      <w:r>
        <w:rPr>
          <w:rFonts w:ascii="宋体" w:hAnsi="宋体" w:hint="eastAsia"/>
          <w:bCs/>
        </w:rPr>
        <w:t>2、根据“收款入账复核取消”界面提示输入要素，输入完毕，选择“查询”</w:t>
      </w:r>
      <w:r>
        <w:rPr>
          <w:rFonts w:ascii="宋体" w:hint="eastAsia"/>
          <w:szCs w:val="21"/>
        </w:rPr>
        <w:t>，系统显示出所有符合条件的业务；</w:t>
      </w:r>
    </w:p>
    <w:p w:rsidR="004A1DF5" w:rsidRDefault="004A1DF5">
      <w:pPr>
        <w:ind w:firstLineChars="200" w:firstLine="480"/>
        <w:rPr>
          <w:rFonts w:ascii="宋体" w:hAnsi="宋体"/>
          <w:szCs w:val="21"/>
        </w:rPr>
      </w:pPr>
      <w:r>
        <w:rPr>
          <w:rFonts w:ascii="宋体" w:hAnsi="宋体" w:hint="eastAsia"/>
          <w:szCs w:val="21"/>
        </w:rPr>
        <w:t>3、选中一笔需取消复核的业务，选择“取消”进入“收款入账复核明细”界面。</w:t>
      </w:r>
    </w:p>
    <w:p w:rsidR="004A1DF5" w:rsidRDefault="004A1DF5">
      <w:pPr>
        <w:ind w:firstLineChars="200" w:firstLine="480"/>
        <w:rPr>
          <w:rFonts w:ascii="宋体" w:hAnsi="宋体"/>
        </w:rPr>
      </w:pPr>
      <w:r>
        <w:rPr>
          <w:rFonts w:ascii="宋体" w:hAnsi="宋体" w:hint="eastAsia"/>
          <w:szCs w:val="21"/>
        </w:rPr>
        <w:t>4、确认无误后，在“收款入账复核明细”界面中，选择“确定”，系统自动弹出交互信息框，提示该业务目前状态为“待复核”，</w:t>
      </w:r>
      <w:r>
        <w:rPr>
          <w:rFonts w:ascii="宋体" w:hAnsi="宋体" w:hint="eastAsia"/>
        </w:rPr>
        <w:t>在信息框中选择“确定”，系统自动把该业务状态置为“待复核”状态。</w:t>
      </w:r>
    </w:p>
    <w:p w:rsidR="004A1DF5" w:rsidRDefault="004A1DF5" w:rsidP="0004090F">
      <w:pPr>
        <w:pStyle w:val="5"/>
      </w:pPr>
      <w:bookmarkStart w:id="1281" w:name="_Toc79237188"/>
      <w:r>
        <w:rPr>
          <w:rFonts w:hint="eastAsia"/>
        </w:rPr>
        <w:t>十七、撤销入账经办</w:t>
      </w:r>
      <w:bookmarkEnd w:id="1281"/>
      <w:r>
        <w:rPr>
          <w:rFonts w:hint="eastAsia"/>
        </w:rPr>
        <w:t>（业务代码</w:t>
      </w:r>
      <w:r>
        <w:rPr>
          <w:rFonts w:hint="eastAsia"/>
        </w:rPr>
        <w:t>5755</w:t>
      </w:r>
      <w:r>
        <w:rPr>
          <w:rFonts w:hint="eastAsia"/>
        </w:rPr>
        <w:t>）</w:t>
      </w:r>
    </w:p>
    <w:p w:rsidR="004A1DF5" w:rsidRDefault="004A1DF5">
      <w:pPr>
        <w:pStyle w:val="6"/>
      </w:pPr>
      <w:bookmarkStart w:id="1282" w:name="_Toc79237189"/>
      <w:r>
        <w:rPr>
          <w:rFonts w:hint="eastAsia"/>
        </w:rPr>
        <w:t>（一）功能说明</w:t>
      </w:r>
      <w:bookmarkEnd w:id="1282"/>
    </w:p>
    <w:p w:rsidR="004A1DF5" w:rsidRDefault="004A1DF5">
      <w:pPr>
        <w:ind w:firstLineChars="200" w:firstLine="480"/>
      </w:pPr>
      <w:r>
        <w:rPr>
          <w:rFonts w:hint="eastAsia"/>
        </w:rPr>
        <w:t>本功能用于撤销已入账的委托收款的操作。</w:t>
      </w:r>
    </w:p>
    <w:p w:rsidR="004A1DF5" w:rsidRDefault="004A1DF5">
      <w:pPr>
        <w:pStyle w:val="6"/>
      </w:pPr>
      <w:bookmarkStart w:id="1283" w:name="_Toc79237190"/>
      <w:r>
        <w:rPr>
          <w:rFonts w:hint="eastAsia"/>
        </w:rPr>
        <w:t>（二）风险提示</w:t>
      </w:r>
      <w:bookmarkEnd w:id="1283"/>
    </w:p>
    <w:p w:rsidR="004A1DF5" w:rsidRDefault="004A1DF5">
      <w:pPr>
        <w:ind w:firstLineChars="200" w:firstLine="480"/>
      </w:pPr>
      <w:r>
        <w:rPr>
          <w:rFonts w:hint="eastAsia"/>
        </w:rPr>
        <w:t>对已入账委托收款业务撤销时，系统提供了是否直接冲正已入账账务的选择功能，如选择“否”，系统将不对已入账务进行冲正，该笔业务可重新进行入账处理，可能导致重复入账的情况发生，因此用户操作时应注意风险。</w:t>
      </w:r>
    </w:p>
    <w:p w:rsidR="004A1DF5" w:rsidRDefault="004A1DF5">
      <w:pPr>
        <w:pStyle w:val="6"/>
      </w:pPr>
      <w:bookmarkStart w:id="1284" w:name="_Toc79237192"/>
      <w:r>
        <w:rPr>
          <w:rFonts w:hint="eastAsia"/>
        </w:rPr>
        <w:t>（三）操作步骤</w:t>
      </w:r>
      <w:bookmarkEnd w:id="1284"/>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用户选择系统导航－结算业务－委托收款－收款入账－撤销入账经办，或在“业务代码”栏输入</w:t>
      </w:r>
      <w:r>
        <w:rPr>
          <w:rFonts w:hint="eastAsia"/>
        </w:rPr>
        <w:t>5755</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2、根据“撤销入账经办”界面提示输入要素，输入完毕，选择“查询”</w:t>
      </w:r>
      <w:r>
        <w:rPr>
          <w:rFonts w:ascii="宋体" w:hint="eastAsia"/>
          <w:szCs w:val="21"/>
        </w:rPr>
        <w:t>，系统显示出所有符合条件的业务；</w:t>
      </w:r>
    </w:p>
    <w:p w:rsidR="004A1DF5" w:rsidRDefault="004A1DF5">
      <w:pPr>
        <w:ind w:firstLineChars="200" w:firstLine="480"/>
        <w:rPr>
          <w:rFonts w:ascii="宋体" w:hAnsi="宋体"/>
          <w:szCs w:val="21"/>
        </w:rPr>
      </w:pPr>
      <w:r>
        <w:rPr>
          <w:rFonts w:ascii="宋体" w:hAnsi="宋体" w:hint="eastAsia"/>
          <w:szCs w:val="21"/>
        </w:rPr>
        <w:t>3、选中一笔需撤销的入账记录，选择“经办”进入“撤销入账经办明细”界面；</w:t>
      </w:r>
    </w:p>
    <w:p w:rsidR="004A1DF5" w:rsidRDefault="004A1DF5">
      <w:pPr>
        <w:ind w:firstLineChars="200" w:firstLine="480"/>
        <w:rPr>
          <w:rFonts w:ascii="宋体" w:hAnsi="宋体"/>
        </w:rPr>
      </w:pPr>
      <w:r>
        <w:rPr>
          <w:rFonts w:ascii="宋体" w:hAnsi="宋体" w:hint="eastAsia"/>
          <w:szCs w:val="21"/>
        </w:rPr>
        <w:t>4、确认无误后，在“撤销入账经办明细”界面中，选择“确定”，系统自动弹出交互信息框，提示该业务目前为“待授权”状态，</w:t>
      </w:r>
      <w:r>
        <w:rPr>
          <w:rFonts w:ascii="宋体" w:hAnsi="宋体" w:hint="eastAsia"/>
        </w:rPr>
        <w:t>在信息框中选择“确定”，系统要求进行异步授权操作。</w:t>
      </w:r>
    </w:p>
    <w:p w:rsidR="004A1DF5" w:rsidRDefault="004A1DF5" w:rsidP="0004090F">
      <w:pPr>
        <w:pStyle w:val="5"/>
      </w:pPr>
      <w:bookmarkStart w:id="1285" w:name="_Toc79237193"/>
      <w:r>
        <w:rPr>
          <w:rFonts w:hint="eastAsia"/>
        </w:rPr>
        <w:lastRenderedPageBreak/>
        <w:t>十八、撤销入账授权</w:t>
      </w:r>
      <w:bookmarkEnd w:id="1285"/>
      <w:r>
        <w:rPr>
          <w:rFonts w:hint="eastAsia"/>
        </w:rPr>
        <w:t>（业务代码</w:t>
      </w:r>
      <w:r>
        <w:rPr>
          <w:rFonts w:hint="eastAsia"/>
        </w:rPr>
        <w:t>5757</w:t>
      </w:r>
      <w:r>
        <w:rPr>
          <w:rFonts w:hint="eastAsia"/>
        </w:rPr>
        <w:t>）</w:t>
      </w:r>
    </w:p>
    <w:p w:rsidR="004A1DF5" w:rsidRDefault="004A1DF5">
      <w:pPr>
        <w:pStyle w:val="6"/>
      </w:pPr>
      <w:bookmarkStart w:id="1286" w:name="_Toc79237194"/>
      <w:r>
        <w:rPr>
          <w:rFonts w:hint="eastAsia"/>
        </w:rPr>
        <w:t>（一）功能说明</w:t>
      </w:r>
      <w:bookmarkEnd w:id="1286"/>
    </w:p>
    <w:p w:rsidR="004A1DF5" w:rsidRDefault="004A1DF5">
      <w:pPr>
        <w:ind w:firstLineChars="200" w:firstLine="480"/>
      </w:pPr>
      <w:r>
        <w:rPr>
          <w:rFonts w:hint="eastAsia"/>
        </w:rPr>
        <w:t>本功能用于对“撤销入账经办”的业务进行授权操作。</w:t>
      </w:r>
    </w:p>
    <w:p w:rsidR="004A1DF5" w:rsidRDefault="004A1DF5">
      <w:pPr>
        <w:pStyle w:val="6"/>
      </w:pPr>
      <w:bookmarkStart w:id="1287" w:name="_Toc79237196"/>
      <w:r>
        <w:rPr>
          <w:rFonts w:hint="eastAsia"/>
        </w:rPr>
        <w:t>（二）操作步骤</w:t>
      </w:r>
      <w:bookmarkEnd w:id="1287"/>
    </w:p>
    <w:p w:rsidR="004A1DF5" w:rsidRDefault="004A1DF5">
      <w:pPr>
        <w:ind w:firstLineChars="200" w:firstLine="480"/>
      </w:pPr>
      <w:r>
        <w:rPr>
          <w:rFonts w:ascii="宋体" w:hAnsi="宋体" w:hint="eastAsia"/>
        </w:rPr>
        <w:t>1、</w:t>
      </w:r>
      <w:r>
        <w:rPr>
          <w:rFonts w:hint="eastAsia"/>
        </w:rPr>
        <w:t>用户选择系统导航－结算业务－委托收款－收款入账－撤销入账授权，或在“业务代码”栏输入</w:t>
      </w:r>
      <w:r>
        <w:rPr>
          <w:rFonts w:hint="eastAsia"/>
        </w:rPr>
        <w:t>5757</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2、根据“撤销入账授权”界面提示输入要素，输入完毕，选择“查询”</w:t>
      </w:r>
      <w:r>
        <w:rPr>
          <w:rFonts w:ascii="宋体" w:hint="eastAsia"/>
          <w:szCs w:val="21"/>
        </w:rPr>
        <w:t>，系统显示出所有符合条件的业务；</w:t>
      </w:r>
    </w:p>
    <w:p w:rsidR="004A1DF5" w:rsidRDefault="004A1DF5">
      <w:pPr>
        <w:ind w:firstLineChars="200" w:firstLine="480"/>
        <w:rPr>
          <w:rFonts w:ascii="宋体" w:hAnsi="宋体"/>
          <w:szCs w:val="21"/>
        </w:rPr>
      </w:pPr>
      <w:r>
        <w:rPr>
          <w:rFonts w:ascii="宋体" w:hAnsi="宋体" w:hint="eastAsia"/>
          <w:szCs w:val="21"/>
        </w:rPr>
        <w:t>3、选中一笔需授权的撤销记录，选择“授权”进入“撤销入账授权明细”界面；</w:t>
      </w:r>
    </w:p>
    <w:p w:rsidR="004A1DF5" w:rsidRDefault="004A1DF5">
      <w:pPr>
        <w:ind w:firstLineChars="200" w:firstLine="480"/>
      </w:pPr>
      <w:r>
        <w:rPr>
          <w:rFonts w:ascii="宋体" w:hAnsi="宋体" w:hint="eastAsia"/>
          <w:szCs w:val="21"/>
        </w:rPr>
        <w:t>4、确认无误后，在“撤销入账授权明细”界面中，选择“确定”，系统自动弹出交互信息框，提示该托收记录目前为“发出”状态，</w:t>
      </w:r>
      <w:r>
        <w:rPr>
          <w:rFonts w:ascii="宋体" w:hAnsi="宋体" w:hint="eastAsia"/>
        </w:rPr>
        <w:t>在信息框中选择“确定”，系统自动对“直接冲正”方式为“是”的已入账账务进行冲正处理；</w:t>
      </w:r>
    </w:p>
    <w:p w:rsidR="004A1DF5" w:rsidRDefault="004A1DF5">
      <w:pPr>
        <w:ind w:firstLineChars="200" w:firstLine="480"/>
      </w:pPr>
      <w:r>
        <w:rPr>
          <w:rFonts w:hint="eastAsia"/>
        </w:rPr>
        <w:t>5</w:t>
      </w:r>
      <w:r>
        <w:rPr>
          <w:rFonts w:hint="eastAsia"/>
        </w:rPr>
        <w:t>、打印“冲账回单”。</w:t>
      </w:r>
    </w:p>
    <w:p w:rsidR="004A1DF5" w:rsidRDefault="004A1DF5" w:rsidP="0004090F">
      <w:pPr>
        <w:pStyle w:val="5"/>
      </w:pPr>
      <w:bookmarkStart w:id="1288" w:name="_Toc79237197"/>
      <w:r>
        <w:rPr>
          <w:rFonts w:hint="eastAsia"/>
        </w:rPr>
        <w:t>十九、撤销入账经办取消</w:t>
      </w:r>
      <w:bookmarkEnd w:id="1288"/>
      <w:r>
        <w:rPr>
          <w:rFonts w:hint="eastAsia"/>
        </w:rPr>
        <w:t>（业务代码</w:t>
      </w:r>
      <w:r>
        <w:rPr>
          <w:rFonts w:hint="eastAsia"/>
        </w:rPr>
        <w:t>5751</w:t>
      </w:r>
      <w:r>
        <w:rPr>
          <w:rFonts w:hint="eastAsia"/>
        </w:rPr>
        <w:t>）</w:t>
      </w:r>
    </w:p>
    <w:p w:rsidR="004A1DF5" w:rsidRDefault="004A1DF5">
      <w:pPr>
        <w:pStyle w:val="6"/>
      </w:pPr>
      <w:bookmarkStart w:id="1289" w:name="_Toc79237198"/>
      <w:r>
        <w:rPr>
          <w:rFonts w:hint="eastAsia"/>
        </w:rPr>
        <w:t>（一）功能说明</w:t>
      </w:r>
      <w:bookmarkEnd w:id="1289"/>
    </w:p>
    <w:p w:rsidR="004A1DF5" w:rsidRDefault="004A1DF5">
      <w:pPr>
        <w:ind w:firstLineChars="200" w:firstLine="480"/>
      </w:pPr>
      <w:r>
        <w:rPr>
          <w:rFonts w:hint="eastAsia"/>
        </w:rPr>
        <w:t>本功能用于对“撤销入账经办”的取消操作。</w:t>
      </w:r>
    </w:p>
    <w:p w:rsidR="004A1DF5" w:rsidRDefault="004A1DF5">
      <w:pPr>
        <w:pStyle w:val="6"/>
      </w:pPr>
      <w:bookmarkStart w:id="1290" w:name="_Toc79237200"/>
      <w:r>
        <w:rPr>
          <w:rFonts w:hint="eastAsia"/>
        </w:rPr>
        <w:t>（二）操作步骤</w:t>
      </w:r>
      <w:bookmarkEnd w:id="1290"/>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用户选择系统导航－结算业务－委托收款－收款入账－撤销入账经办取消，或在“业务代码”栏输入</w:t>
      </w:r>
      <w:r>
        <w:rPr>
          <w:rFonts w:hint="eastAsia"/>
        </w:rPr>
        <w:t>5751</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2、根据“撤销入账经办取消”界面提示输入要素，输入完毕，选择“查询”</w:t>
      </w:r>
      <w:r>
        <w:rPr>
          <w:rFonts w:ascii="宋体" w:hint="eastAsia"/>
          <w:szCs w:val="21"/>
        </w:rPr>
        <w:t>，系统显示出所有符合条件的业务；</w:t>
      </w:r>
    </w:p>
    <w:p w:rsidR="004A1DF5" w:rsidRDefault="004A1DF5">
      <w:pPr>
        <w:ind w:firstLineChars="200" w:firstLine="480"/>
        <w:rPr>
          <w:rFonts w:ascii="宋体" w:hAnsi="宋体"/>
          <w:szCs w:val="21"/>
        </w:rPr>
      </w:pPr>
      <w:r>
        <w:rPr>
          <w:rFonts w:ascii="宋体" w:hAnsi="宋体" w:hint="eastAsia"/>
          <w:szCs w:val="21"/>
        </w:rPr>
        <w:t>3、选中一笔需取消的经办记录，选择“取消”进入“撤销入账经办取消明细”界面。</w:t>
      </w:r>
    </w:p>
    <w:p w:rsidR="004A1DF5" w:rsidRDefault="004A1DF5">
      <w:pPr>
        <w:ind w:firstLineChars="200" w:firstLine="480"/>
        <w:rPr>
          <w:rFonts w:ascii="宋体" w:hAnsi="宋体"/>
        </w:rPr>
      </w:pPr>
      <w:r>
        <w:rPr>
          <w:rFonts w:ascii="宋体" w:hAnsi="宋体" w:hint="eastAsia"/>
          <w:szCs w:val="21"/>
        </w:rPr>
        <w:t>4、确认无误后，在“撤销入账经办取消明细”界面中，选择“确定”，系统自动弹出交互信息框，提示该托收记录目前为“已收款入账”状态，</w:t>
      </w:r>
      <w:r>
        <w:rPr>
          <w:rFonts w:ascii="宋体" w:hAnsi="宋体" w:hint="eastAsia"/>
        </w:rPr>
        <w:t>在信息框中</w:t>
      </w:r>
      <w:r>
        <w:rPr>
          <w:rFonts w:ascii="宋体" w:hAnsi="宋体" w:hint="eastAsia"/>
        </w:rPr>
        <w:lastRenderedPageBreak/>
        <w:t>选择“确定”，系统自动更新该笔业务的状态为已收款入账。</w:t>
      </w:r>
    </w:p>
    <w:p w:rsidR="004A1DF5" w:rsidRDefault="004A1DF5" w:rsidP="0004090F">
      <w:pPr>
        <w:pStyle w:val="5"/>
      </w:pPr>
      <w:bookmarkStart w:id="1291" w:name="_Toc79237201"/>
      <w:r>
        <w:rPr>
          <w:rFonts w:hint="eastAsia"/>
        </w:rPr>
        <w:t>二十、补销底卡经办</w:t>
      </w:r>
      <w:bookmarkEnd w:id="1291"/>
      <w:r>
        <w:rPr>
          <w:rFonts w:hint="eastAsia"/>
        </w:rPr>
        <w:t>（业务代码</w:t>
      </w:r>
      <w:r>
        <w:rPr>
          <w:rFonts w:hint="eastAsia"/>
        </w:rPr>
        <w:t>5765</w:t>
      </w:r>
      <w:r>
        <w:rPr>
          <w:rFonts w:hint="eastAsia"/>
        </w:rPr>
        <w:t>）</w:t>
      </w:r>
    </w:p>
    <w:p w:rsidR="004A1DF5" w:rsidRDefault="004A1DF5">
      <w:pPr>
        <w:pStyle w:val="6"/>
      </w:pPr>
      <w:bookmarkStart w:id="1292" w:name="_Toc79237202"/>
      <w:r>
        <w:rPr>
          <w:rFonts w:hint="eastAsia"/>
        </w:rPr>
        <w:t>（一）功能说明</w:t>
      </w:r>
      <w:bookmarkEnd w:id="1292"/>
    </w:p>
    <w:p w:rsidR="004A1DF5" w:rsidRDefault="004A1DF5">
      <w:pPr>
        <w:ind w:firstLineChars="200" w:firstLine="480"/>
      </w:pPr>
      <w:r>
        <w:rPr>
          <w:rFonts w:hint="eastAsia"/>
        </w:rPr>
        <w:t>本功能用于</w:t>
      </w:r>
      <w:r>
        <w:rPr>
          <w:rFonts w:ascii="宋体" w:hint="eastAsia"/>
          <w:kern w:val="0"/>
          <w:szCs w:val="18"/>
          <w:lang w:val="zh-CN"/>
        </w:rPr>
        <w:t>没有通过委托收款系统而做的入账处理，需要到委托收款系统中进行</w:t>
      </w:r>
      <w:r>
        <w:rPr>
          <w:rFonts w:hint="eastAsia"/>
        </w:rPr>
        <w:t>补销委托收款底卡的操作。</w:t>
      </w:r>
    </w:p>
    <w:p w:rsidR="004A1DF5" w:rsidRDefault="004A1DF5">
      <w:pPr>
        <w:pStyle w:val="6"/>
      </w:pPr>
      <w:bookmarkStart w:id="1293" w:name="_Toc79237204"/>
      <w:r>
        <w:rPr>
          <w:rFonts w:hint="eastAsia"/>
        </w:rPr>
        <w:t>（二）操作步骤</w:t>
      </w:r>
      <w:bookmarkEnd w:id="1293"/>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用户选择系统导航－结算业务－委托收款－补销底卡－补销底卡经办，或在“业务代码”栏输入</w:t>
      </w:r>
      <w:r>
        <w:rPr>
          <w:rFonts w:hint="eastAsia"/>
        </w:rPr>
        <w:t>5765</w:t>
      </w:r>
      <w:r>
        <w:rPr>
          <w:rFonts w:hint="eastAsia"/>
        </w:rPr>
        <w:t>进入；</w:t>
      </w:r>
    </w:p>
    <w:p w:rsidR="004A1DF5" w:rsidRDefault="004A1DF5">
      <w:pPr>
        <w:ind w:firstLineChars="200" w:firstLine="480"/>
        <w:rPr>
          <w:rFonts w:ascii="宋体" w:hAnsi="宋体"/>
          <w:szCs w:val="21"/>
        </w:rPr>
      </w:pPr>
      <w:r>
        <w:rPr>
          <w:rFonts w:ascii="宋体" w:hAnsi="宋体" w:hint="eastAsia"/>
          <w:bCs/>
        </w:rPr>
        <w:t>2、根据“补销底卡经办”界面提示输入要素，输入完毕，选择“查询”</w:t>
      </w:r>
      <w:r>
        <w:rPr>
          <w:rFonts w:ascii="宋体" w:hint="eastAsia"/>
          <w:szCs w:val="21"/>
        </w:rPr>
        <w:t>，系统显示出所有符合条件的业务；</w:t>
      </w:r>
    </w:p>
    <w:p w:rsidR="004A1DF5" w:rsidRDefault="004A1DF5">
      <w:pPr>
        <w:ind w:firstLineChars="200" w:firstLine="480"/>
        <w:rPr>
          <w:rFonts w:ascii="宋体" w:hAnsi="宋体"/>
          <w:szCs w:val="21"/>
        </w:rPr>
      </w:pPr>
      <w:r>
        <w:rPr>
          <w:rFonts w:ascii="宋体" w:hAnsi="宋体" w:hint="eastAsia"/>
          <w:szCs w:val="21"/>
        </w:rPr>
        <w:t>3、选中一笔需补销底卡的发出托收记录，选择“经办”进入“补销底卡经办明细”界面；</w:t>
      </w:r>
    </w:p>
    <w:p w:rsidR="004A1DF5" w:rsidRDefault="004A1DF5">
      <w:pPr>
        <w:ind w:firstLineChars="200" w:firstLine="480"/>
        <w:rPr>
          <w:rFonts w:ascii="宋体" w:hAnsi="宋体"/>
          <w:szCs w:val="21"/>
        </w:rPr>
      </w:pPr>
      <w:r>
        <w:rPr>
          <w:rFonts w:ascii="宋体" w:hAnsi="宋体" w:hint="eastAsia"/>
          <w:szCs w:val="21"/>
        </w:rPr>
        <w:t>4、在“补销底卡经办明细”界面中，正确输入该托收记录的已入账日期。</w:t>
      </w:r>
    </w:p>
    <w:p w:rsidR="004A1DF5" w:rsidRDefault="004A1DF5">
      <w:pPr>
        <w:ind w:firstLineChars="200" w:firstLine="480"/>
        <w:rPr>
          <w:rFonts w:ascii="宋体" w:hAnsi="宋体"/>
        </w:rPr>
      </w:pPr>
      <w:r>
        <w:rPr>
          <w:rFonts w:ascii="宋体" w:hAnsi="宋体" w:hint="eastAsia"/>
          <w:szCs w:val="21"/>
        </w:rPr>
        <w:t>5、确认无误后，在“补销底卡经办明细”界面中，选择“确定”，系统自动弹出交互信息框，提示该托收记录当前为“待复核”，在信息框中选择“确定”，系统提示进行异步复核。</w:t>
      </w:r>
    </w:p>
    <w:p w:rsidR="004A1DF5" w:rsidRDefault="004A1DF5" w:rsidP="0004090F">
      <w:pPr>
        <w:pStyle w:val="5"/>
      </w:pPr>
      <w:bookmarkStart w:id="1294" w:name="_Toc79237205"/>
      <w:r>
        <w:rPr>
          <w:rFonts w:hint="eastAsia"/>
        </w:rPr>
        <w:t>二十一、补销底卡复核</w:t>
      </w:r>
      <w:bookmarkEnd w:id="1294"/>
      <w:r>
        <w:rPr>
          <w:rFonts w:hint="eastAsia"/>
        </w:rPr>
        <w:t>（业务代码</w:t>
      </w:r>
      <w:r>
        <w:rPr>
          <w:rFonts w:hint="eastAsia"/>
        </w:rPr>
        <w:t>5766</w:t>
      </w:r>
      <w:r>
        <w:rPr>
          <w:rFonts w:hint="eastAsia"/>
        </w:rPr>
        <w:t>）</w:t>
      </w:r>
    </w:p>
    <w:p w:rsidR="004A1DF5" w:rsidRDefault="004A1DF5">
      <w:pPr>
        <w:pStyle w:val="6"/>
      </w:pPr>
      <w:bookmarkStart w:id="1295" w:name="_Toc79237206"/>
      <w:r>
        <w:rPr>
          <w:rFonts w:hint="eastAsia"/>
        </w:rPr>
        <w:t>（一）功能说明</w:t>
      </w:r>
      <w:bookmarkEnd w:id="1295"/>
    </w:p>
    <w:p w:rsidR="004A1DF5" w:rsidRDefault="004A1DF5">
      <w:r>
        <w:rPr>
          <w:rFonts w:hint="eastAsia"/>
        </w:rPr>
        <w:t>本功能用于对“补销底卡经办”的复核操作。</w:t>
      </w:r>
    </w:p>
    <w:p w:rsidR="004A1DF5" w:rsidRDefault="004A1DF5">
      <w:pPr>
        <w:pStyle w:val="6"/>
      </w:pPr>
      <w:bookmarkStart w:id="1296" w:name="_Toc79237208"/>
      <w:r>
        <w:rPr>
          <w:rFonts w:hint="eastAsia"/>
        </w:rPr>
        <w:t>（二）操作步骤</w:t>
      </w:r>
      <w:bookmarkEnd w:id="1296"/>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用户选择系统导航－结算业务－委托收款－补销底卡－补销底卡复核，或在“业务代码”栏输入</w:t>
      </w:r>
      <w:r>
        <w:rPr>
          <w:rFonts w:hint="eastAsia"/>
        </w:rPr>
        <w:t>5766</w:t>
      </w:r>
      <w:r>
        <w:rPr>
          <w:rFonts w:hint="eastAsia"/>
        </w:rPr>
        <w:t>进入；</w:t>
      </w:r>
    </w:p>
    <w:p w:rsidR="004A1DF5" w:rsidRDefault="004A1DF5">
      <w:pPr>
        <w:ind w:firstLineChars="200" w:firstLine="480"/>
        <w:rPr>
          <w:rFonts w:ascii="宋体" w:hAnsi="宋体"/>
          <w:szCs w:val="21"/>
        </w:rPr>
      </w:pPr>
      <w:r>
        <w:rPr>
          <w:rFonts w:ascii="宋体" w:hAnsi="宋体" w:hint="eastAsia"/>
          <w:bCs/>
        </w:rPr>
        <w:t>2、根据“补销底卡复核”界面提示输入要素，输入完毕，选择“查询”</w:t>
      </w:r>
      <w:r>
        <w:rPr>
          <w:rFonts w:ascii="宋体" w:hint="eastAsia"/>
          <w:szCs w:val="21"/>
        </w:rPr>
        <w:t>，系统显示出所有符合条件的业务；</w:t>
      </w:r>
    </w:p>
    <w:p w:rsidR="004A1DF5" w:rsidRDefault="004A1DF5">
      <w:pPr>
        <w:ind w:firstLineChars="200" w:firstLine="480"/>
        <w:rPr>
          <w:rFonts w:ascii="宋体" w:hAnsi="宋体"/>
          <w:szCs w:val="21"/>
        </w:rPr>
      </w:pPr>
      <w:r>
        <w:rPr>
          <w:rFonts w:ascii="宋体" w:hAnsi="宋体" w:hint="eastAsia"/>
          <w:szCs w:val="21"/>
        </w:rPr>
        <w:t>3、选中一笔需复核的待销托收记录，选择“复核”进入“</w:t>
      </w:r>
      <w:r>
        <w:rPr>
          <w:rFonts w:ascii="宋体" w:hAnsi="宋体" w:hint="eastAsia"/>
          <w:bCs/>
        </w:rPr>
        <w:t>补销底卡复核明</w:t>
      </w:r>
      <w:r>
        <w:rPr>
          <w:rFonts w:ascii="宋体" w:hAnsi="宋体" w:hint="eastAsia"/>
          <w:bCs/>
        </w:rPr>
        <w:lastRenderedPageBreak/>
        <w:t>细”界面</w:t>
      </w:r>
      <w:r>
        <w:rPr>
          <w:rFonts w:ascii="宋体" w:hAnsi="宋体" w:hint="eastAsia"/>
          <w:szCs w:val="21"/>
        </w:rPr>
        <w:t>；</w:t>
      </w:r>
    </w:p>
    <w:p w:rsidR="004A1DF5" w:rsidRDefault="004A1DF5">
      <w:pPr>
        <w:ind w:firstLineChars="200" w:firstLine="480"/>
      </w:pPr>
      <w:r>
        <w:rPr>
          <w:rFonts w:ascii="宋体" w:hAnsi="宋体" w:hint="eastAsia"/>
          <w:szCs w:val="21"/>
        </w:rPr>
        <w:t>4、确认无误后，在“</w:t>
      </w:r>
      <w:r>
        <w:rPr>
          <w:rFonts w:ascii="宋体" w:hAnsi="宋体" w:hint="eastAsia"/>
          <w:bCs/>
        </w:rPr>
        <w:t>补销底卡复核明细”界面</w:t>
      </w:r>
      <w:r>
        <w:rPr>
          <w:rFonts w:ascii="宋体" w:hAnsi="宋体" w:hint="eastAsia"/>
          <w:szCs w:val="21"/>
        </w:rPr>
        <w:t>中，选择“确定”，系统自动弹出交互信息框，提示该托收记录当前为“已补销底卡”，在信息框中选择“确定”，系统自动更新托收底卡状态。</w:t>
      </w:r>
    </w:p>
    <w:p w:rsidR="004A1DF5" w:rsidRDefault="004A1DF5" w:rsidP="0004090F">
      <w:pPr>
        <w:pStyle w:val="5"/>
      </w:pPr>
      <w:bookmarkStart w:id="1297" w:name="_Toc79237209"/>
      <w:r>
        <w:rPr>
          <w:rFonts w:hint="eastAsia"/>
        </w:rPr>
        <w:t>二十二、补销底卡经办取消</w:t>
      </w:r>
      <w:bookmarkEnd w:id="1297"/>
      <w:r>
        <w:rPr>
          <w:rFonts w:hint="eastAsia"/>
        </w:rPr>
        <w:t>（业务代码</w:t>
      </w:r>
      <w:r>
        <w:rPr>
          <w:rFonts w:hint="eastAsia"/>
        </w:rPr>
        <w:t>5761</w:t>
      </w:r>
      <w:r>
        <w:rPr>
          <w:rFonts w:hint="eastAsia"/>
        </w:rPr>
        <w:t>）</w:t>
      </w:r>
    </w:p>
    <w:p w:rsidR="004A1DF5" w:rsidRDefault="004A1DF5">
      <w:pPr>
        <w:pStyle w:val="6"/>
      </w:pPr>
      <w:bookmarkStart w:id="1298" w:name="_Toc79237210"/>
      <w:r>
        <w:rPr>
          <w:rFonts w:hint="eastAsia"/>
        </w:rPr>
        <w:t>（一）功能说明</w:t>
      </w:r>
      <w:bookmarkEnd w:id="1298"/>
    </w:p>
    <w:p w:rsidR="004A1DF5" w:rsidRDefault="004A1DF5">
      <w:pPr>
        <w:ind w:firstLineChars="200" w:firstLine="480"/>
      </w:pPr>
      <w:r>
        <w:rPr>
          <w:rFonts w:hint="eastAsia"/>
        </w:rPr>
        <w:t>本功能用于取消“补销底卡经办”的操作。</w:t>
      </w:r>
    </w:p>
    <w:p w:rsidR="004A1DF5" w:rsidRDefault="004A1DF5">
      <w:pPr>
        <w:pStyle w:val="6"/>
      </w:pPr>
      <w:bookmarkStart w:id="1299" w:name="_Toc79237212"/>
      <w:r>
        <w:rPr>
          <w:rFonts w:hint="eastAsia"/>
        </w:rPr>
        <w:t>（二）操作步骤</w:t>
      </w:r>
      <w:bookmarkEnd w:id="1299"/>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用户选择系统导航－结算业务－委托收款－补销底卡－补销底卡经办取消，或在“业务代码”栏输入</w:t>
      </w:r>
      <w:r>
        <w:rPr>
          <w:rFonts w:hint="eastAsia"/>
        </w:rPr>
        <w:t>5761</w:t>
      </w:r>
      <w:r>
        <w:rPr>
          <w:rFonts w:hint="eastAsia"/>
        </w:rPr>
        <w:t>进入；</w:t>
      </w:r>
    </w:p>
    <w:p w:rsidR="004A1DF5" w:rsidRDefault="004A1DF5">
      <w:pPr>
        <w:ind w:firstLineChars="200" w:firstLine="480"/>
        <w:rPr>
          <w:rFonts w:ascii="宋体" w:hAnsi="宋体"/>
          <w:szCs w:val="21"/>
        </w:rPr>
      </w:pPr>
      <w:r>
        <w:rPr>
          <w:rFonts w:ascii="宋体" w:hAnsi="宋体" w:hint="eastAsia"/>
          <w:bCs/>
        </w:rPr>
        <w:t>2、根据“补销底卡经办取消”界面提示输入要素，输入完毕，选择“查询”</w:t>
      </w:r>
      <w:r>
        <w:rPr>
          <w:rFonts w:ascii="宋体" w:hint="eastAsia"/>
          <w:szCs w:val="21"/>
        </w:rPr>
        <w:t>，系统显示出所有符合条件的业务；</w:t>
      </w:r>
    </w:p>
    <w:p w:rsidR="004A1DF5" w:rsidRDefault="004A1DF5">
      <w:pPr>
        <w:ind w:firstLineChars="200" w:firstLine="480"/>
        <w:rPr>
          <w:rFonts w:ascii="宋体" w:hAnsi="宋体"/>
          <w:szCs w:val="21"/>
        </w:rPr>
      </w:pPr>
      <w:r>
        <w:rPr>
          <w:rFonts w:ascii="宋体" w:hAnsi="宋体" w:hint="eastAsia"/>
          <w:szCs w:val="21"/>
        </w:rPr>
        <w:t>3、选中一笔需取消的经办记录，选择“取消”进入“补销底卡经办取消明细“界面；</w:t>
      </w:r>
    </w:p>
    <w:p w:rsidR="004A1DF5" w:rsidRDefault="004A1DF5">
      <w:pPr>
        <w:ind w:firstLineChars="200" w:firstLine="480"/>
        <w:rPr>
          <w:rFonts w:ascii="宋体" w:hAnsi="宋体"/>
        </w:rPr>
      </w:pPr>
      <w:r>
        <w:rPr>
          <w:rFonts w:ascii="宋体" w:hAnsi="宋体" w:hint="eastAsia"/>
          <w:szCs w:val="21"/>
        </w:rPr>
        <w:t>4、确认无误后，在“补销底卡经办取消明细“界面中，选择“确定”，系统自动弹出交互信息框，提示该笔托收记录当前为“取消”，在信息框中选择“确定”，系统自动更新托收底卡为“发出”状态。</w:t>
      </w:r>
    </w:p>
    <w:p w:rsidR="004A1DF5" w:rsidRDefault="004A1DF5" w:rsidP="0004090F">
      <w:pPr>
        <w:pStyle w:val="5"/>
      </w:pPr>
      <w:bookmarkStart w:id="1300" w:name="_Toc79237213"/>
      <w:r>
        <w:rPr>
          <w:rFonts w:hint="eastAsia"/>
        </w:rPr>
        <w:t>二十三、撤销补销底卡经办</w:t>
      </w:r>
      <w:bookmarkEnd w:id="1300"/>
      <w:r>
        <w:rPr>
          <w:rFonts w:hint="eastAsia"/>
        </w:rPr>
        <w:t>（业务代码</w:t>
      </w:r>
      <w:r>
        <w:rPr>
          <w:rFonts w:hint="eastAsia"/>
        </w:rPr>
        <w:t>5775</w:t>
      </w:r>
      <w:r>
        <w:rPr>
          <w:rFonts w:hint="eastAsia"/>
        </w:rPr>
        <w:t>）</w:t>
      </w:r>
    </w:p>
    <w:p w:rsidR="004A1DF5" w:rsidRDefault="004A1DF5">
      <w:pPr>
        <w:pStyle w:val="6"/>
      </w:pPr>
      <w:bookmarkStart w:id="1301" w:name="_Toc79237214"/>
      <w:r>
        <w:rPr>
          <w:rFonts w:hint="eastAsia"/>
        </w:rPr>
        <w:t>（一）功能说明</w:t>
      </w:r>
      <w:bookmarkEnd w:id="1301"/>
    </w:p>
    <w:p w:rsidR="004A1DF5" w:rsidRDefault="004A1DF5">
      <w:pPr>
        <w:ind w:firstLineChars="200" w:firstLine="480"/>
      </w:pPr>
      <w:r>
        <w:rPr>
          <w:rFonts w:hint="eastAsia"/>
        </w:rPr>
        <w:t>本功能用于对已补销托收底卡的操作进行撤销处理。</w:t>
      </w:r>
    </w:p>
    <w:p w:rsidR="004A1DF5" w:rsidRDefault="004A1DF5">
      <w:pPr>
        <w:pStyle w:val="6"/>
      </w:pPr>
      <w:bookmarkStart w:id="1302" w:name="_Toc79237216"/>
      <w:r>
        <w:rPr>
          <w:rFonts w:hint="eastAsia"/>
        </w:rPr>
        <w:t>（二）操作步骤</w:t>
      </w:r>
      <w:bookmarkEnd w:id="1302"/>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用户选择系统导航－结算业务－委托收款－补销底卡－撤销补销底卡经办，或在“业务代码”栏输入</w:t>
      </w:r>
      <w:r>
        <w:rPr>
          <w:rFonts w:hint="eastAsia"/>
        </w:rPr>
        <w:t>5775</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2、根据“撤销补销底卡经办”界面提示输入要素，输入完毕，选择“查询”</w:t>
      </w:r>
      <w:r>
        <w:rPr>
          <w:rFonts w:ascii="宋体" w:hint="eastAsia"/>
          <w:szCs w:val="21"/>
        </w:rPr>
        <w:t>，系统显示出所有符合条件的</w:t>
      </w:r>
      <w:r>
        <w:rPr>
          <w:rFonts w:ascii="宋体" w:hAnsi="宋体" w:hint="eastAsia"/>
          <w:szCs w:val="21"/>
        </w:rPr>
        <w:t>已补销底卡记录</w:t>
      </w:r>
      <w:r>
        <w:rPr>
          <w:rFonts w:ascii="宋体" w:hint="eastAsia"/>
          <w:szCs w:val="21"/>
        </w:rPr>
        <w:t>；</w:t>
      </w:r>
    </w:p>
    <w:p w:rsidR="004A1DF5" w:rsidRDefault="004A1DF5">
      <w:pPr>
        <w:ind w:firstLineChars="200" w:firstLine="480"/>
        <w:rPr>
          <w:rFonts w:ascii="宋体" w:hAnsi="宋体"/>
          <w:szCs w:val="21"/>
        </w:rPr>
      </w:pPr>
      <w:r>
        <w:rPr>
          <w:rFonts w:ascii="宋体" w:hAnsi="宋体" w:hint="eastAsia"/>
          <w:szCs w:val="21"/>
        </w:rPr>
        <w:lastRenderedPageBreak/>
        <w:t>3、选中一笔需撤销的补销记录，选择“经办”进入“撤销补销底卡经办明细”界面；</w:t>
      </w:r>
    </w:p>
    <w:p w:rsidR="004A1DF5" w:rsidRDefault="004A1DF5">
      <w:pPr>
        <w:ind w:firstLineChars="200" w:firstLine="480"/>
        <w:rPr>
          <w:rFonts w:ascii="宋体" w:hAnsi="宋体"/>
        </w:rPr>
      </w:pPr>
      <w:r>
        <w:rPr>
          <w:rFonts w:ascii="宋体" w:hAnsi="宋体" w:hint="eastAsia"/>
          <w:szCs w:val="21"/>
        </w:rPr>
        <w:t>4、确认无误后，在“撤销补销底卡经办明细”界面中，选择“确定”，系统自动弹出交互信息框，提示该笔撤销记录当前状态为“待授权”，在信息框中选择“确定”，系统提示进行授权操作。</w:t>
      </w:r>
    </w:p>
    <w:p w:rsidR="004A1DF5" w:rsidRDefault="004A1DF5" w:rsidP="0004090F">
      <w:pPr>
        <w:pStyle w:val="5"/>
      </w:pPr>
      <w:bookmarkStart w:id="1303" w:name="_Toc79237217"/>
      <w:r>
        <w:rPr>
          <w:rFonts w:hint="eastAsia"/>
        </w:rPr>
        <w:t>二十四、撤销补销底卡授权</w:t>
      </w:r>
      <w:bookmarkEnd w:id="1303"/>
      <w:r>
        <w:rPr>
          <w:rFonts w:hint="eastAsia"/>
        </w:rPr>
        <w:t>（业务代码</w:t>
      </w:r>
      <w:r>
        <w:rPr>
          <w:rFonts w:hint="eastAsia"/>
        </w:rPr>
        <w:t>5777</w:t>
      </w:r>
      <w:r>
        <w:rPr>
          <w:rFonts w:hint="eastAsia"/>
        </w:rPr>
        <w:t>）</w:t>
      </w:r>
    </w:p>
    <w:p w:rsidR="004A1DF5" w:rsidRDefault="004A1DF5">
      <w:pPr>
        <w:pStyle w:val="6"/>
      </w:pPr>
      <w:bookmarkStart w:id="1304" w:name="_Toc79237218"/>
      <w:r>
        <w:rPr>
          <w:rFonts w:hint="eastAsia"/>
        </w:rPr>
        <w:t>（一）功能说明</w:t>
      </w:r>
      <w:bookmarkEnd w:id="1304"/>
    </w:p>
    <w:p w:rsidR="004A1DF5" w:rsidRDefault="004A1DF5">
      <w:pPr>
        <w:ind w:firstLineChars="200" w:firstLine="480"/>
      </w:pPr>
      <w:r>
        <w:rPr>
          <w:rFonts w:hint="eastAsia"/>
        </w:rPr>
        <w:t>本功能用于对“撤销补销底卡经办”的授权操作。</w:t>
      </w:r>
    </w:p>
    <w:p w:rsidR="004A1DF5" w:rsidRDefault="004A1DF5">
      <w:pPr>
        <w:pStyle w:val="6"/>
      </w:pPr>
      <w:bookmarkStart w:id="1305" w:name="_Toc79237220"/>
      <w:r>
        <w:rPr>
          <w:rFonts w:hint="eastAsia"/>
        </w:rPr>
        <w:t>（二）操作步骤</w:t>
      </w:r>
      <w:bookmarkEnd w:id="1305"/>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用户选择系统导航－结算业务－委托收款－补销底卡－撤销补销底卡授权，或在“业务代码”栏输入</w:t>
      </w:r>
      <w:r>
        <w:rPr>
          <w:rFonts w:hint="eastAsia"/>
        </w:rPr>
        <w:t>5777</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2、根据“撤销补销底卡授权”界面提示输入要素，输入完毕，选择“查询”</w:t>
      </w:r>
      <w:r>
        <w:rPr>
          <w:rFonts w:ascii="宋体" w:hint="eastAsia"/>
          <w:szCs w:val="21"/>
        </w:rPr>
        <w:t>，系统显示出所有符合条件的</w:t>
      </w:r>
      <w:r>
        <w:rPr>
          <w:rFonts w:ascii="宋体" w:hAnsi="宋体" w:hint="eastAsia"/>
          <w:szCs w:val="21"/>
        </w:rPr>
        <w:t>待授权业务；</w:t>
      </w:r>
    </w:p>
    <w:p w:rsidR="004A1DF5" w:rsidRDefault="004A1DF5">
      <w:pPr>
        <w:ind w:firstLineChars="200" w:firstLine="480"/>
        <w:rPr>
          <w:rFonts w:ascii="宋体" w:hAnsi="宋体"/>
          <w:szCs w:val="21"/>
        </w:rPr>
      </w:pPr>
      <w:r>
        <w:rPr>
          <w:rFonts w:ascii="宋体" w:hAnsi="宋体" w:hint="eastAsia"/>
          <w:szCs w:val="21"/>
        </w:rPr>
        <w:t>3、选定一笔需授权的撤销经办业务，选择“授权”进入“撤销补销底卡授权明细”界面。</w:t>
      </w:r>
    </w:p>
    <w:p w:rsidR="004A1DF5" w:rsidRDefault="004A1DF5">
      <w:pPr>
        <w:ind w:firstLineChars="200" w:firstLine="480"/>
      </w:pPr>
      <w:r>
        <w:rPr>
          <w:rFonts w:ascii="宋体" w:hAnsi="宋体" w:hint="eastAsia"/>
          <w:szCs w:val="21"/>
        </w:rPr>
        <w:t>4、确认无误后，在“撤销补销底卡授权明细”界面中，选择“确定”，系统自动弹出交互信息框，提示该撤销的托收记录当前状态为“发出”，在信息框中选择“确定”，系统自动更改该笔托收业务为发出状态</w:t>
      </w:r>
      <w:r>
        <w:rPr>
          <w:rFonts w:ascii="宋体" w:hint="eastAsia"/>
          <w:szCs w:val="21"/>
        </w:rPr>
        <w:t>。</w:t>
      </w:r>
    </w:p>
    <w:p w:rsidR="004A1DF5" w:rsidRDefault="004A1DF5" w:rsidP="0004090F">
      <w:pPr>
        <w:pStyle w:val="5"/>
      </w:pPr>
      <w:bookmarkStart w:id="1306" w:name="_Toc79237221"/>
      <w:r>
        <w:rPr>
          <w:rFonts w:hint="eastAsia"/>
        </w:rPr>
        <w:t>二十五、撤销补销底卡经办取消</w:t>
      </w:r>
      <w:bookmarkEnd w:id="1306"/>
      <w:r>
        <w:rPr>
          <w:rFonts w:hint="eastAsia"/>
        </w:rPr>
        <w:t>（业务代码</w:t>
      </w:r>
      <w:r>
        <w:rPr>
          <w:rFonts w:hint="eastAsia"/>
        </w:rPr>
        <w:t>5771</w:t>
      </w:r>
      <w:r>
        <w:rPr>
          <w:rFonts w:hint="eastAsia"/>
        </w:rPr>
        <w:t>）</w:t>
      </w:r>
    </w:p>
    <w:p w:rsidR="004A1DF5" w:rsidRDefault="004A1DF5">
      <w:pPr>
        <w:pStyle w:val="6"/>
      </w:pPr>
      <w:bookmarkStart w:id="1307" w:name="_Toc79237222"/>
      <w:r>
        <w:rPr>
          <w:rFonts w:hint="eastAsia"/>
        </w:rPr>
        <w:t>（一）功能说明</w:t>
      </w:r>
      <w:bookmarkEnd w:id="1307"/>
    </w:p>
    <w:p w:rsidR="004A1DF5" w:rsidRDefault="004A1DF5">
      <w:pPr>
        <w:ind w:firstLineChars="200" w:firstLine="480"/>
      </w:pPr>
      <w:r>
        <w:rPr>
          <w:rFonts w:hint="eastAsia"/>
        </w:rPr>
        <w:t>本功能用于取消“撤销补销底卡经办”的操作。</w:t>
      </w:r>
    </w:p>
    <w:p w:rsidR="004A1DF5" w:rsidRDefault="004A1DF5">
      <w:pPr>
        <w:pStyle w:val="6"/>
      </w:pPr>
      <w:bookmarkStart w:id="1308" w:name="_Toc79237224"/>
      <w:r>
        <w:rPr>
          <w:rFonts w:hint="eastAsia"/>
        </w:rPr>
        <w:t>（二）操作步骤</w:t>
      </w:r>
      <w:bookmarkEnd w:id="1308"/>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用户选择系统导航－结算业务－委托收款－补销底卡－撤销补销底卡经办取消，或在“业务代码”栏输入</w:t>
      </w:r>
      <w:r>
        <w:rPr>
          <w:rFonts w:hint="eastAsia"/>
        </w:rPr>
        <w:t>5771</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2、根据“撤销补销底卡经办取消”界面提示输入要素，输入完毕，选择“查</w:t>
      </w:r>
      <w:r>
        <w:rPr>
          <w:rFonts w:ascii="宋体" w:hAnsi="宋体" w:hint="eastAsia"/>
          <w:bCs/>
        </w:rPr>
        <w:lastRenderedPageBreak/>
        <w:t>询”</w:t>
      </w:r>
      <w:r>
        <w:rPr>
          <w:rFonts w:ascii="宋体" w:hint="eastAsia"/>
          <w:szCs w:val="21"/>
        </w:rPr>
        <w:t>，系统显示出所有符合条件的</w:t>
      </w:r>
      <w:r>
        <w:rPr>
          <w:rFonts w:ascii="宋体" w:hAnsi="宋体" w:hint="eastAsia"/>
          <w:szCs w:val="21"/>
        </w:rPr>
        <w:t>待授权业务；</w:t>
      </w:r>
    </w:p>
    <w:p w:rsidR="004A1DF5" w:rsidRDefault="004A1DF5">
      <w:pPr>
        <w:ind w:firstLineChars="200" w:firstLine="480"/>
        <w:rPr>
          <w:rFonts w:ascii="宋体" w:hAnsi="宋体"/>
          <w:szCs w:val="21"/>
        </w:rPr>
      </w:pPr>
      <w:r>
        <w:rPr>
          <w:rFonts w:ascii="宋体" w:hAnsi="宋体" w:hint="eastAsia"/>
          <w:szCs w:val="21"/>
        </w:rPr>
        <w:t>3、选定一笔需取销的撤销业务，选择“取消”进入“撤销补销底卡经办取消明细”界面；</w:t>
      </w:r>
    </w:p>
    <w:p w:rsidR="004A1DF5" w:rsidRDefault="004A1DF5">
      <w:pPr>
        <w:ind w:firstLineChars="200" w:firstLine="480"/>
        <w:rPr>
          <w:rFonts w:ascii="宋体" w:hAnsi="宋体"/>
        </w:rPr>
      </w:pPr>
      <w:r>
        <w:rPr>
          <w:rFonts w:ascii="宋体" w:hAnsi="宋体" w:hint="eastAsia"/>
          <w:szCs w:val="21"/>
        </w:rPr>
        <w:t>4、确认无误后，在“撤销补销底卡经办取消明细”界面中，选择“确定”，系统自动弹出交互信息框，提示该取消的托收记录当前状态为“已补销底卡”，在信息框中选择“确定”，系统自动更新该笔托收的记录状态。</w:t>
      </w:r>
    </w:p>
    <w:p w:rsidR="004A1DF5" w:rsidRDefault="004A1DF5" w:rsidP="0004090F">
      <w:pPr>
        <w:pStyle w:val="5"/>
      </w:pPr>
      <w:bookmarkStart w:id="1309" w:name="_Toc79237225"/>
      <w:r>
        <w:rPr>
          <w:rFonts w:hint="eastAsia"/>
        </w:rPr>
        <w:t>二十六、收款行查询</w:t>
      </w:r>
      <w:bookmarkEnd w:id="1309"/>
      <w:r>
        <w:rPr>
          <w:rFonts w:hint="eastAsia"/>
        </w:rPr>
        <w:t>（业务代码</w:t>
      </w:r>
      <w:r>
        <w:rPr>
          <w:rFonts w:hint="eastAsia"/>
        </w:rPr>
        <w:t>5708</w:t>
      </w:r>
      <w:r>
        <w:rPr>
          <w:rFonts w:hint="eastAsia"/>
        </w:rPr>
        <w:t>）</w:t>
      </w:r>
    </w:p>
    <w:p w:rsidR="004A1DF5" w:rsidRDefault="004A1DF5">
      <w:pPr>
        <w:pStyle w:val="6"/>
      </w:pPr>
      <w:bookmarkStart w:id="1310" w:name="_Toc79237226"/>
      <w:r>
        <w:rPr>
          <w:rFonts w:hint="eastAsia"/>
        </w:rPr>
        <w:t>（一）功能介绍</w:t>
      </w:r>
      <w:bookmarkEnd w:id="1310"/>
    </w:p>
    <w:p w:rsidR="004A1DF5" w:rsidRDefault="004A1DF5">
      <w:pPr>
        <w:autoSpaceDE w:val="0"/>
        <w:autoSpaceDN w:val="0"/>
        <w:adjustRightInd w:val="0"/>
        <w:ind w:firstLineChars="200" w:firstLine="480"/>
        <w:jc w:val="left"/>
        <w:rPr>
          <w:rFonts w:ascii="宋体"/>
          <w:kern w:val="0"/>
          <w:sz w:val="18"/>
          <w:szCs w:val="18"/>
          <w:lang w:val="zh-CN"/>
        </w:rPr>
      </w:pPr>
      <w:r>
        <w:rPr>
          <w:rFonts w:ascii="宋体" w:hAnsi="宋体" w:hint="eastAsia"/>
        </w:rPr>
        <w:t>本功能用于查询本网点</w:t>
      </w:r>
      <w:r>
        <w:rPr>
          <w:rFonts w:ascii="宋体" w:hint="eastAsia"/>
          <w:kern w:val="0"/>
          <w:szCs w:val="18"/>
          <w:lang w:val="zh-CN"/>
        </w:rPr>
        <w:t>发出委托收款登记薄的所有历史记录</w:t>
      </w:r>
      <w:r>
        <w:rPr>
          <w:rFonts w:ascii="宋体" w:hAnsi="宋体" w:hint="eastAsia"/>
        </w:rPr>
        <w:t>。</w:t>
      </w:r>
    </w:p>
    <w:p w:rsidR="004A1DF5" w:rsidRDefault="004A1DF5">
      <w:pPr>
        <w:pStyle w:val="6"/>
      </w:pPr>
      <w:bookmarkStart w:id="1311" w:name="_Toc79237227"/>
      <w:r>
        <w:rPr>
          <w:rFonts w:hint="eastAsia"/>
        </w:rPr>
        <w:t>（二）风险提示</w:t>
      </w:r>
      <w:bookmarkEnd w:id="1311"/>
    </w:p>
    <w:p w:rsidR="004A1DF5" w:rsidRDefault="004A1DF5">
      <w:pPr>
        <w:pStyle w:val="a5"/>
        <w:ind w:firstLine="480"/>
      </w:pPr>
      <w:r>
        <w:rPr>
          <w:rFonts w:hint="eastAsia"/>
        </w:rPr>
        <w:t>根据业务管理要求，发出委托收款登记薄应按年度结转，系统目前未提供结转历史记录的功能。</w:t>
      </w:r>
    </w:p>
    <w:p w:rsidR="004A1DF5" w:rsidRDefault="004A1DF5">
      <w:pPr>
        <w:pStyle w:val="6"/>
      </w:pPr>
      <w:bookmarkStart w:id="1312" w:name="_Toc79237229"/>
      <w:r>
        <w:rPr>
          <w:rFonts w:hint="eastAsia"/>
        </w:rPr>
        <w:t>（三）操作要点</w:t>
      </w:r>
      <w:bookmarkEnd w:id="1312"/>
    </w:p>
    <w:p w:rsidR="004A1DF5" w:rsidRDefault="004A1DF5">
      <w:pPr>
        <w:ind w:firstLineChars="200" w:firstLine="480"/>
        <w:rPr>
          <w:rFonts w:ascii="宋体" w:hAnsi="宋体"/>
        </w:rPr>
      </w:pPr>
      <w:r>
        <w:rPr>
          <w:rFonts w:ascii="宋体" w:hAnsi="宋体" w:hint="eastAsia"/>
        </w:rPr>
        <w:t>1、只能查询本网点发出托收的登记记录。</w:t>
      </w:r>
    </w:p>
    <w:p w:rsidR="004A1DF5" w:rsidRDefault="004A1DF5">
      <w:pPr>
        <w:ind w:firstLineChars="200" w:firstLine="480"/>
        <w:rPr>
          <w:rFonts w:ascii="宋体" w:hAnsi="宋体"/>
        </w:rPr>
      </w:pPr>
      <w:r>
        <w:rPr>
          <w:rFonts w:ascii="宋体" w:hAnsi="宋体" w:hint="eastAsia"/>
        </w:rPr>
        <w:t>2、系统提供了模糊查询和条件组合查询两种查询方式。</w:t>
      </w:r>
    </w:p>
    <w:p w:rsidR="004A1DF5" w:rsidRDefault="004A1DF5">
      <w:pPr>
        <w:pStyle w:val="6"/>
      </w:pPr>
      <w:bookmarkStart w:id="1313" w:name="_Toc79237230"/>
      <w:r>
        <w:rPr>
          <w:rFonts w:hint="eastAsia"/>
        </w:rPr>
        <w:t>（四）操作步骤</w:t>
      </w:r>
      <w:bookmarkEnd w:id="1313"/>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用户选择系统导航－结算业务－委托收款－收款行查询，或在“业务代码”栏输入</w:t>
      </w:r>
      <w:r>
        <w:rPr>
          <w:rFonts w:hint="eastAsia"/>
        </w:rPr>
        <w:t>5708</w:t>
      </w:r>
      <w:r>
        <w:rPr>
          <w:rFonts w:hint="eastAsia"/>
        </w:rPr>
        <w:t>进入；</w:t>
      </w:r>
    </w:p>
    <w:p w:rsidR="004A1DF5" w:rsidRDefault="004A1DF5">
      <w:pPr>
        <w:ind w:firstLineChars="200" w:firstLine="480"/>
        <w:rPr>
          <w:rFonts w:ascii="宋体" w:hAnsi="宋体"/>
        </w:rPr>
      </w:pPr>
      <w:r>
        <w:rPr>
          <w:rFonts w:ascii="宋体" w:hAnsi="宋体" w:hint="eastAsia"/>
        </w:rPr>
        <w:t>2、在“收款行综合查询”界面中，直接选择“查询”或录入特定的查询条件后选择“查询”，系统自动将本网点发出的所有托收记录或根据录入的特定条件查询到的记录分页显示在查询列表栏中，选中一条记录，选择“明细”进入“托收主文件明细”界面，可以查询该记录的历史明细情况；</w:t>
      </w:r>
    </w:p>
    <w:p w:rsidR="004A1DF5" w:rsidRDefault="004A1DF5">
      <w:pPr>
        <w:ind w:firstLineChars="200" w:firstLine="480"/>
        <w:rPr>
          <w:rFonts w:ascii="宋体" w:hAnsi="宋体"/>
        </w:rPr>
      </w:pPr>
      <w:r>
        <w:rPr>
          <w:rFonts w:ascii="宋体" w:hAnsi="宋体" w:hint="eastAsia"/>
        </w:rPr>
        <w:t>3、在“托收主文件明细”界面中，选择“交易查询”进入“托收综合查询交易列表”；</w:t>
      </w:r>
    </w:p>
    <w:p w:rsidR="004A1DF5" w:rsidRDefault="004A1DF5">
      <w:pPr>
        <w:ind w:firstLineChars="200" w:firstLine="480"/>
        <w:rPr>
          <w:rFonts w:ascii="宋体" w:hAnsi="宋体"/>
        </w:rPr>
      </w:pPr>
      <w:r>
        <w:rPr>
          <w:rFonts w:ascii="宋体" w:hAnsi="宋体" w:hint="eastAsia"/>
        </w:rPr>
        <w:t>4、在“托收综合查询交易列表”界面中，选择“明细”进入“查询交易明细”界面，选择“委托收款凭证”，可以查询该笔记录的明细情况；选择“其他”，</w:t>
      </w:r>
      <w:r>
        <w:rPr>
          <w:rFonts w:ascii="宋体" w:hAnsi="宋体" w:hint="eastAsia"/>
        </w:rPr>
        <w:lastRenderedPageBreak/>
        <w:t>可以查询用户、入账日期及系统处理的一些记录情况；选择“账务”页面，可以查询该笔记录发生所有历史账务情况；选择“费用”，可以查询该笔记录的收费情况。选择“回单”，可以查询或打印该笔记录所有历史账务产生的实时及批量回单情况。</w:t>
      </w:r>
    </w:p>
    <w:p w:rsidR="004A1DF5" w:rsidRDefault="004A1DF5" w:rsidP="0004090F">
      <w:pPr>
        <w:pStyle w:val="5"/>
      </w:pPr>
      <w:bookmarkStart w:id="1314" w:name="_Toc79237231"/>
      <w:r>
        <w:rPr>
          <w:rFonts w:hint="eastAsia"/>
        </w:rPr>
        <w:t>二十七、接受登记经办</w:t>
      </w:r>
      <w:bookmarkEnd w:id="1314"/>
      <w:r>
        <w:rPr>
          <w:rFonts w:hint="eastAsia"/>
        </w:rPr>
        <w:t>（业务代码</w:t>
      </w:r>
      <w:r>
        <w:rPr>
          <w:rFonts w:hint="eastAsia"/>
        </w:rPr>
        <w:t>5805</w:t>
      </w:r>
      <w:r>
        <w:rPr>
          <w:rFonts w:hint="eastAsia"/>
        </w:rPr>
        <w:t>）</w:t>
      </w:r>
    </w:p>
    <w:p w:rsidR="004A1DF5" w:rsidRDefault="004A1DF5">
      <w:pPr>
        <w:pStyle w:val="6"/>
        <w:rPr>
          <w:rFonts w:ascii="宋体" w:hAnsi="宋体"/>
        </w:rPr>
      </w:pPr>
      <w:bookmarkStart w:id="1315" w:name="_Toc79237232"/>
      <w:r>
        <w:rPr>
          <w:rFonts w:ascii="宋体" w:hAnsi="宋体" w:hint="eastAsia"/>
        </w:rPr>
        <w:t>（一）功能介绍</w:t>
      </w:r>
      <w:bookmarkEnd w:id="1315"/>
    </w:p>
    <w:p w:rsidR="004A1DF5" w:rsidRDefault="004A1DF5">
      <w:pPr>
        <w:ind w:firstLineChars="200" w:firstLine="480"/>
        <w:rPr>
          <w:rFonts w:ascii="宋体" w:hAnsi="宋体"/>
        </w:rPr>
      </w:pPr>
      <w:r>
        <w:rPr>
          <w:rFonts w:ascii="宋体" w:hAnsi="宋体" w:hint="eastAsia"/>
        </w:rPr>
        <w:t>本功能用于付款行登记收到的系统外委托收款凭证。</w:t>
      </w:r>
    </w:p>
    <w:p w:rsidR="004A1DF5" w:rsidRDefault="004A1DF5">
      <w:pPr>
        <w:pStyle w:val="6"/>
      </w:pPr>
      <w:bookmarkStart w:id="1316" w:name="_Toc79237233"/>
      <w:r>
        <w:rPr>
          <w:rFonts w:hint="eastAsia"/>
        </w:rPr>
        <w:t>（二）风险提示</w:t>
      </w:r>
      <w:bookmarkEnd w:id="1316"/>
    </w:p>
    <w:p w:rsidR="004A1DF5" w:rsidRDefault="004A1DF5">
      <w:pPr>
        <w:ind w:firstLineChars="200" w:firstLine="480"/>
        <w:rPr>
          <w:rFonts w:ascii="宋体" w:hAnsi="宋体"/>
        </w:rPr>
      </w:pPr>
      <w:r>
        <w:rPr>
          <w:rFonts w:ascii="宋体" w:hAnsi="宋体" w:hint="eastAsia"/>
        </w:rPr>
        <w:t>1、系统没有收到系统内托收的确认功能。这样可能会导致无法确认接收网点是否收到委托收款凭证，以及什么时候收到委托收款凭证，容易产生丢失票据等结算差错，管理责任不明确。网点应采取相应手工措施防范风险。</w:t>
      </w:r>
    </w:p>
    <w:p w:rsidR="004A1DF5" w:rsidRDefault="004A1DF5">
      <w:pPr>
        <w:ind w:firstLineChars="200" w:firstLine="480"/>
        <w:rPr>
          <w:rFonts w:ascii="宋体" w:hAnsi="宋体"/>
        </w:rPr>
      </w:pPr>
      <w:r>
        <w:rPr>
          <w:rFonts w:ascii="宋体" w:hAnsi="宋体" w:hint="eastAsia"/>
        </w:rPr>
        <w:t>2、系统不支持对到期委托收款记录日期的管理，托收到期系统没有提示功能，用户应及时查询委托收款的到期付款情况。</w:t>
      </w:r>
    </w:p>
    <w:p w:rsidR="004A1DF5" w:rsidRDefault="004A1DF5">
      <w:pPr>
        <w:pStyle w:val="6"/>
      </w:pPr>
      <w:bookmarkStart w:id="1317" w:name="_Toc79237235"/>
      <w:r>
        <w:rPr>
          <w:rFonts w:hint="eastAsia"/>
        </w:rPr>
        <w:t>（三）操作要点</w:t>
      </w:r>
      <w:bookmarkEnd w:id="1317"/>
    </w:p>
    <w:p w:rsidR="004A1DF5" w:rsidRDefault="004A1DF5">
      <w:pPr>
        <w:ind w:left="480"/>
        <w:rPr>
          <w:rFonts w:ascii="宋体" w:hAnsi="宋体"/>
        </w:rPr>
      </w:pPr>
      <w:r>
        <w:rPr>
          <w:rFonts w:ascii="宋体" w:hAnsi="宋体" w:hint="eastAsia"/>
        </w:rPr>
        <w:t>1、系统内委托收款无接收登记操作。</w:t>
      </w:r>
    </w:p>
    <w:p w:rsidR="004A1DF5" w:rsidRDefault="004A1DF5">
      <w:pPr>
        <w:ind w:left="480"/>
        <w:rPr>
          <w:rFonts w:ascii="宋体" w:hAnsi="宋体"/>
        </w:rPr>
      </w:pPr>
      <w:r>
        <w:rPr>
          <w:rFonts w:ascii="宋体" w:hAnsi="宋体" w:hint="eastAsia"/>
        </w:rPr>
        <w:t>2、接收登记业务无论金额大小都要求进行异步复核、授权处理。</w:t>
      </w:r>
    </w:p>
    <w:p w:rsidR="004A1DF5" w:rsidRDefault="004A1DF5">
      <w:pPr>
        <w:pStyle w:val="6"/>
        <w:rPr>
          <w:bCs w:val="0"/>
        </w:rPr>
      </w:pPr>
      <w:bookmarkStart w:id="1318" w:name="_Toc79237236"/>
      <w:r>
        <w:rPr>
          <w:rFonts w:hint="eastAsia"/>
        </w:rPr>
        <w:t>（四）操作步骤</w:t>
      </w:r>
      <w:bookmarkEnd w:id="1318"/>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用户选择系统导航－结算业务－委托收款－接收登记－接收登记经办，或在“业务代码”栏输入</w:t>
      </w:r>
      <w:r>
        <w:rPr>
          <w:rFonts w:hint="eastAsia"/>
        </w:rPr>
        <w:t>5805</w:t>
      </w:r>
      <w:r>
        <w:rPr>
          <w:rFonts w:hint="eastAsia"/>
        </w:rPr>
        <w:t>进入；</w:t>
      </w:r>
    </w:p>
    <w:p w:rsidR="004A1DF5" w:rsidRDefault="004A1DF5">
      <w:pPr>
        <w:ind w:firstLineChars="200" w:firstLine="480"/>
        <w:rPr>
          <w:rFonts w:ascii="宋体"/>
          <w:szCs w:val="21"/>
        </w:rPr>
      </w:pPr>
      <w:r>
        <w:rPr>
          <w:rFonts w:ascii="宋体" w:hint="eastAsia"/>
          <w:szCs w:val="21"/>
        </w:rPr>
        <w:t>2、根据“接收登记经办”界面提示输入要素，输入完毕，选择“确认”。系统自动弹出交互信息框，提示状态为“待复核”。</w:t>
      </w:r>
    </w:p>
    <w:p w:rsidR="004A1DF5" w:rsidRDefault="004A1DF5">
      <w:pPr>
        <w:ind w:firstLineChars="200" w:firstLine="480"/>
        <w:rPr>
          <w:rFonts w:ascii="宋体"/>
          <w:szCs w:val="21"/>
        </w:rPr>
      </w:pPr>
      <w:r>
        <w:rPr>
          <w:rFonts w:ascii="宋体" w:hint="eastAsia"/>
          <w:szCs w:val="21"/>
        </w:rPr>
        <w:t>3、在交互信息框中，选择“确定”，系统自动更改托收登记状态，经办完成后进入异步复核。</w:t>
      </w:r>
    </w:p>
    <w:p w:rsidR="004A1DF5" w:rsidRDefault="004A1DF5" w:rsidP="0004090F">
      <w:pPr>
        <w:pStyle w:val="5"/>
      </w:pPr>
      <w:bookmarkStart w:id="1319" w:name="_Toc79237237"/>
      <w:r>
        <w:rPr>
          <w:rFonts w:hint="eastAsia"/>
        </w:rPr>
        <w:lastRenderedPageBreak/>
        <w:t>二十八、接受登记复核</w:t>
      </w:r>
      <w:bookmarkEnd w:id="1319"/>
      <w:r>
        <w:rPr>
          <w:rFonts w:hint="eastAsia"/>
        </w:rPr>
        <w:t>（业务代码</w:t>
      </w:r>
      <w:r>
        <w:rPr>
          <w:rFonts w:hint="eastAsia"/>
        </w:rPr>
        <w:t>5806</w:t>
      </w:r>
      <w:r>
        <w:rPr>
          <w:rFonts w:hint="eastAsia"/>
        </w:rPr>
        <w:t>）</w:t>
      </w:r>
    </w:p>
    <w:p w:rsidR="004A1DF5" w:rsidRDefault="004A1DF5">
      <w:pPr>
        <w:pStyle w:val="6"/>
      </w:pPr>
      <w:bookmarkStart w:id="1320" w:name="_Toc79237238"/>
      <w:r>
        <w:rPr>
          <w:rFonts w:hint="eastAsia"/>
        </w:rPr>
        <w:t>（一）功能介绍</w:t>
      </w:r>
      <w:bookmarkEnd w:id="1320"/>
    </w:p>
    <w:p w:rsidR="004A1DF5" w:rsidRDefault="004A1DF5">
      <w:pPr>
        <w:ind w:left="480"/>
      </w:pPr>
      <w:r>
        <w:rPr>
          <w:rFonts w:hint="eastAsia"/>
        </w:rPr>
        <w:t>本功能用于对“接受登记经办”的复核操作。</w:t>
      </w:r>
    </w:p>
    <w:p w:rsidR="004A1DF5" w:rsidRDefault="004A1DF5">
      <w:pPr>
        <w:pStyle w:val="6"/>
      </w:pPr>
      <w:bookmarkStart w:id="1321" w:name="_Toc79237240"/>
      <w:r>
        <w:rPr>
          <w:rFonts w:hint="eastAsia"/>
        </w:rPr>
        <w:t>（二）操作步骤</w:t>
      </w:r>
      <w:bookmarkEnd w:id="1321"/>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用户选择系统导航－结算业务－委托收款－接收登记－接收登记复核，或在“业务代码”栏输入</w:t>
      </w:r>
      <w:r>
        <w:rPr>
          <w:rFonts w:hint="eastAsia"/>
        </w:rPr>
        <w:t>5806</w:t>
      </w:r>
      <w:r>
        <w:rPr>
          <w:rFonts w:hint="eastAsia"/>
        </w:rPr>
        <w:t>进入；</w:t>
      </w:r>
    </w:p>
    <w:p w:rsidR="004A1DF5" w:rsidRDefault="004A1DF5">
      <w:pPr>
        <w:ind w:firstLineChars="200" w:firstLine="480"/>
        <w:rPr>
          <w:rFonts w:ascii="宋体" w:hAnsi="宋体"/>
          <w:szCs w:val="21"/>
        </w:rPr>
      </w:pPr>
      <w:r>
        <w:rPr>
          <w:rFonts w:ascii="宋体" w:hAnsi="宋体" w:hint="eastAsia"/>
          <w:bCs/>
        </w:rPr>
        <w:t>2、根据“接收登记复核”界面提示输入要素，输入完毕选择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待复核业务；</w:t>
      </w:r>
    </w:p>
    <w:p w:rsidR="004A1DF5" w:rsidRDefault="004A1DF5">
      <w:pPr>
        <w:ind w:firstLineChars="200" w:firstLine="480"/>
        <w:rPr>
          <w:rFonts w:ascii="宋体" w:hAnsi="宋体"/>
          <w:szCs w:val="21"/>
        </w:rPr>
      </w:pPr>
      <w:r>
        <w:rPr>
          <w:rFonts w:ascii="宋体" w:hAnsi="宋体" w:hint="eastAsia"/>
          <w:szCs w:val="21"/>
        </w:rPr>
        <w:t>3、选定中一笔需复核的接收登记业务，选择“复核”进入“接收登记复核明细”界面；</w:t>
      </w:r>
    </w:p>
    <w:p w:rsidR="004A1DF5" w:rsidRDefault="004A1DF5">
      <w:pPr>
        <w:ind w:firstLineChars="200" w:firstLine="480"/>
        <w:rPr>
          <w:rFonts w:ascii="宋体" w:hAnsi="宋体"/>
        </w:rPr>
      </w:pPr>
      <w:r>
        <w:rPr>
          <w:rFonts w:ascii="宋体" w:hAnsi="宋体" w:hint="eastAsia"/>
          <w:szCs w:val="21"/>
        </w:rPr>
        <w:t>4、确认无误后，在“接收登记复核明细”界面中，选择“确定”，系统自动弹出交互信息框，提示该托收记录当前状态为“待授权”，在信息框中选择“确定”，系统自动更改该笔托收状态。</w:t>
      </w:r>
    </w:p>
    <w:p w:rsidR="004A1DF5" w:rsidRDefault="004A1DF5" w:rsidP="0004090F">
      <w:pPr>
        <w:pStyle w:val="5"/>
      </w:pPr>
      <w:bookmarkStart w:id="1322" w:name="_Toc79237241"/>
      <w:r>
        <w:rPr>
          <w:rFonts w:hint="eastAsia"/>
        </w:rPr>
        <w:t>二十九、接受登记授权</w:t>
      </w:r>
      <w:bookmarkEnd w:id="1322"/>
      <w:r>
        <w:rPr>
          <w:rFonts w:hint="eastAsia"/>
        </w:rPr>
        <w:t>（业务代码</w:t>
      </w:r>
      <w:r>
        <w:rPr>
          <w:rFonts w:hint="eastAsia"/>
        </w:rPr>
        <w:t>5807</w:t>
      </w:r>
      <w:r>
        <w:rPr>
          <w:rFonts w:hint="eastAsia"/>
        </w:rPr>
        <w:t>）</w:t>
      </w:r>
    </w:p>
    <w:p w:rsidR="004A1DF5" w:rsidRDefault="004A1DF5">
      <w:pPr>
        <w:pStyle w:val="6"/>
      </w:pPr>
      <w:bookmarkStart w:id="1323" w:name="_Toc79237242"/>
      <w:r>
        <w:rPr>
          <w:rFonts w:hint="eastAsia"/>
        </w:rPr>
        <w:t>（一）功能介绍</w:t>
      </w:r>
      <w:bookmarkEnd w:id="1323"/>
    </w:p>
    <w:p w:rsidR="004A1DF5" w:rsidRDefault="004A1DF5">
      <w:pPr>
        <w:ind w:left="480"/>
        <w:rPr>
          <w:rFonts w:ascii="宋体" w:hAnsi="宋体"/>
        </w:rPr>
      </w:pPr>
      <w:r>
        <w:rPr>
          <w:rFonts w:ascii="宋体" w:hAnsi="宋体" w:hint="eastAsia"/>
        </w:rPr>
        <w:t>本功能用于对“接受登记复核”进行授权操作。</w:t>
      </w:r>
    </w:p>
    <w:p w:rsidR="004A1DF5" w:rsidRDefault="004A1DF5">
      <w:pPr>
        <w:pStyle w:val="6"/>
      </w:pPr>
      <w:bookmarkStart w:id="1324" w:name="_Toc79237244"/>
      <w:r>
        <w:rPr>
          <w:rFonts w:hint="eastAsia"/>
        </w:rPr>
        <w:t>（二）操作步骤</w:t>
      </w:r>
      <w:bookmarkEnd w:id="1324"/>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用户选择系统导航－结算业务－委托收款－接收登记－接收登记授权或在“业务代码”栏输入“</w:t>
      </w:r>
      <w:r>
        <w:rPr>
          <w:rFonts w:hint="eastAsia"/>
        </w:rPr>
        <w:t>5807</w:t>
      </w:r>
      <w:r>
        <w:rPr>
          <w:rFonts w:hint="eastAsia"/>
        </w:rPr>
        <w:t>”进入；</w:t>
      </w:r>
    </w:p>
    <w:p w:rsidR="004A1DF5" w:rsidRDefault="004A1DF5">
      <w:pPr>
        <w:ind w:firstLineChars="200" w:firstLine="480"/>
        <w:rPr>
          <w:rFonts w:ascii="宋体" w:hAnsi="宋体"/>
          <w:szCs w:val="21"/>
        </w:rPr>
      </w:pPr>
      <w:r>
        <w:rPr>
          <w:rFonts w:ascii="宋体" w:hAnsi="宋体" w:hint="eastAsia"/>
          <w:bCs/>
        </w:rPr>
        <w:t>2、根据“接收登记授权”界面提示输入要素，输入完毕选择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待授权业务；</w:t>
      </w:r>
    </w:p>
    <w:p w:rsidR="004A1DF5" w:rsidRDefault="004A1DF5">
      <w:pPr>
        <w:ind w:firstLineChars="200" w:firstLine="480"/>
        <w:rPr>
          <w:rFonts w:ascii="宋体" w:hAnsi="宋体"/>
          <w:szCs w:val="21"/>
        </w:rPr>
      </w:pPr>
      <w:r>
        <w:rPr>
          <w:rFonts w:ascii="宋体" w:hAnsi="宋体" w:hint="eastAsia"/>
          <w:szCs w:val="21"/>
        </w:rPr>
        <w:t>3、选定中一笔需授权的接收登记业务，选择“授权”进入“接收登记授权明细”界面；</w:t>
      </w:r>
    </w:p>
    <w:p w:rsidR="004A1DF5" w:rsidRDefault="004A1DF5">
      <w:pPr>
        <w:ind w:firstLineChars="200" w:firstLine="480"/>
        <w:rPr>
          <w:rFonts w:ascii="宋体" w:hAnsi="宋体"/>
          <w:szCs w:val="21"/>
        </w:rPr>
      </w:pPr>
      <w:r>
        <w:rPr>
          <w:rFonts w:ascii="宋体" w:hAnsi="宋体" w:hint="eastAsia"/>
          <w:szCs w:val="21"/>
        </w:rPr>
        <w:t>4、确认无误后，在“接收登记授权明细”界面中，选择“确定”，系统自动弹出交互信息框，提示该托收记录当前状态为“已收信待处理”，在信息框中选择“确定”，系统自动更新收到托收状态。</w:t>
      </w:r>
    </w:p>
    <w:p w:rsidR="004A1DF5" w:rsidRDefault="004A1DF5">
      <w:pPr>
        <w:ind w:firstLineChars="200" w:firstLine="480"/>
        <w:rPr>
          <w:rFonts w:ascii="宋体" w:hAnsi="宋体"/>
        </w:rPr>
      </w:pPr>
      <w:r>
        <w:rPr>
          <w:rFonts w:ascii="宋体" w:hAnsi="宋体" w:hint="eastAsia"/>
        </w:rPr>
        <w:lastRenderedPageBreak/>
        <w:t>5、打印“委托收款通知书（客户签收单）”。</w:t>
      </w:r>
    </w:p>
    <w:p w:rsidR="004A1DF5" w:rsidRDefault="004A1DF5" w:rsidP="0004090F">
      <w:pPr>
        <w:pStyle w:val="5"/>
      </w:pPr>
      <w:bookmarkStart w:id="1325" w:name="_Toc79237245"/>
      <w:r>
        <w:rPr>
          <w:rFonts w:hint="eastAsia"/>
        </w:rPr>
        <w:t>三十、接受登记经办修改</w:t>
      </w:r>
      <w:bookmarkEnd w:id="1325"/>
      <w:r>
        <w:rPr>
          <w:rFonts w:hint="eastAsia"/>
        </w:rPr>
        <w:t>（业务代码</w:t>
      </w:r>
      <w:r>
        <w:rPr>
          <w:rFonts w:hint="eastAsia"/>
        </w:rPr>
        <w:t>5801</w:t>
      </w:r>
      <w:r>
        <w:rPr>
          <w:rFonts w:hint="eastAsia"/>
        </w:rPr>
        <w:t>）</w:t>
      </w:r>
    </w:p>
    <w:p w:rsidR="004A1DF5" w:rsidRDefault="004A1DF5">
      <w:pPr>
        <w:pStyle w:val="6"/>
      </w:pPr>
      <w:bookmarkStart w:id="1326" w:name="_Toc79237246"/>
      <w:r>
        <w:rPr>
          <w:rFonts w:hint="eastAsia"/>
        </w:rPr>
        <w:t>（一）功能介绍</w:t>
      </w:r>
      <w:bookmarkEnd w:id="1326"/>
    </w:p>
    <w:p w:rsidR="004A1DF5" w:rsidRDefault="004A1DF5">
      <w:pPr>
        <w:ind w:left="480"/>
        <w:rPr>
          <w:rFonts w:ascii="宋体" w:hAnsi="宋体"/>
        </w:rPr>
      </w:pPr>
      <w:r>
        <w:rPr>
          <w:rFonts w:ascii="宋体" w:hAnsi="宋体" w:hint="eastAsia"/>
        </w:rPr>
        <w:t>本功能用于对“接受登记经办”的修改操作。</w:t>
      </w:r>
    </w:p>
    <w:p w:rsidR="004A1DF5" w:rsidRDefault="004A1DF5">
      <w:pPr>
        <w:pStyle w:val="6"/>
      </w:pPr>
      <w:bookmarkStart w:id="1327" w:name="_Toc79237248"/>
      <w:r>
        <w:rPr>
          <w:rFonts w:hint="eastAsia"/>
        </w:rPr>
        <w:t>（二）操作要点</w:t>
      </w:r>
      <w:bookmarkEnd w:id="1327"/>
    </w:p>
    <w:p w:rsidR="004A1DF5" w:rsidRDefault="004A1DF5">
      <w:pPr>
        <w:ind w:left="480"/>
        <w:rPr>
          <w:rFonts w:ascii="宋体" w:hAnsi="宋体"/>
        </w:rPr>
      </w:pPr>
      <w:r>
        <w:rPr>
          <w:rFonts w:ascii="宋体" w:hAnsi="宋体" w:hint="eastAsia"/>
        </w:rPr>
        <w:t>1、只能由原业务的经办用户进行修改或删除操作。</w:t>
      </w:r>
    </w:p>
    <w:p w:rsidR="004A1DF5" w:rsidRDefault="004A1DF5">
      <w:pPr>
        <w:pStyle w:val="6"/>
      </w:pPr>
      <w:bookmarkStart w:id="1328" w:name="_Toc79237249"/>
      <w:r>
        <w:rPr>
          <w:rFonts w:hint="eastAsia"/>
        </w:rPr>
        <w:t>（三）操作步骤</w:t>
      </w:r>
      <w:bookmarkEnd w:id="1328"/>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用户选择系统导航－结算业务－委托收款－接收登记－接收登记经办修改或在“业务代码”栏输入“</w:t>
      </w:r>
      <w:r>
        <w:rPr>
          <w:rFonts w:hint="eastAsia"/>
        </w:rPr>
        <w:t>5801</w:t>
      </w:r>
      <w:r>
        <w:rPr>
          <w:rFonts w:hint="eastAsia"/>
        </w:rPr>
        <w:t>”进入；</w:t>
      </w:r>
    </w:p>
    <w:p w:rsidR="004A1DF5" w:rsidRDefault="004A1DF5">
      <w:pPr>
        <w:ind w:firstLineChars="200" w:firstLine="480"/>
        <w:rPr>
          <w:rFonts w:ascii="宋体" w:hAnsi="宋体"/>
          <w:szCs w:val="21"/>
        </w:rPr>
      </w:pPr>
      <w:r>
        <w:rPr>
          <w:rFonts w:ascii="宋体" w:hAnsi="宋体" w:hint="eastAsia"/>
          <w:bCs/>
        </w:rPr>
        <w:t>2、根据“接收登记经办取消”界面提示输入要素，输入完毕选择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待复核业务；</w:t>
      </w:r>
    </w:p>
    <w:p w:rsidR="004A1DF5" w:rsidRDefault="004A1DF5">
      <w:pPr>
        <w:ind w:firstLineChars="200" w:firstLine="480"/>
        <w:rPr>
          <w:rFonts w:ascii="宋体" w:hAnsi="宋体"/>
          <w:szCs w:val="21"/>
        </w:rPr>
      </w:pPr>
      <w:r>
        <w:rPr>
          <w:rFonts w:ascii="宋体" w:hAnsi="宋体" w:hint="eastAsia"/>
          <w:szCs w:val="21"/>
        </w:rPr>
        <w:t>3、选中一笔需修改或删除的“待复核”接收登记业务，选择“修改”或“删除”；</w:t>
      </w:r>
    </w:p>
    <w:p w:rsidR="004A1DF5" w:rsidRDefault="004A1DF5">
      <w:pPr>
        <w:ind w:firstLineChars="200" w:firstLine="480"/>
        <w:rPr>
          <w:rFonts w:ascii="宋体" w:hAnsi="宋体"/>
          <w:bCs/>
        </w:rPr>
      </w:pPr>
      <w:r>
        <w:rPr>
          <w:rFonts w:ascii="宋体" w:hAnsi="宋体" w:hint="eastAsia"/>
          <w:bCs/>
        </w:rPr>
        <w:t>4、若</w:t>
      </w:r>
      <w:r>
        <w:rPr>
          <w:rFonts w:ascii="宋体" w:hint="eastAsia"/>
          <w:szCs w:val="21"/>
        </w:rPr>
        <w:t>“修改”，由用户对原经办业务要素进行修改后，在“接收登记经办取消明细”界面中选择“确定”，系统自动弹出交互信息框，提示当前记录为“待复核”状态。检查无误后，在交互信息框中选择</w:t>
      </w:r>
      <w:r>
        <w:rPr>
          <w:rFonts w:hint="eastAsia"/>
          <w:kern w:val="0"/>
          <w:lang w:val="zh-CN"/>
        </w:rPr>
        <w:t>“确定”。</w:t>
      </w:r>
    </w:p>
    <w:p w:rsidR="004A1DF5" w:rsidRDefault="004A1DF5">
      <w:pPr>
        <w:ind w:firstLineChars="200" w:firstLine="480"/>
        <w:rPr>
          <w:rFonts w:ascii="宋体"/>
          <w:szCs w:val="21"/>
        </w:rPr>
      </w:pPr>
      <w:r>
        <w:rPr>
          <w:rFonts w:ascii="宋体" w:hint="eastAsia"/>
          <w:szCs w:val="21"/>
        </w:rPr>
        <w:t>5、若“删除”，由用户确认需删除后，在“接收登记经办取消明细”界面中，选择“确定”，系统自动弹出交互信息框，提示当前记录为“取消”状态。检查无误后，在交互信息框中选择</w:t>
      </w:r>
      <w:r>
        <w:rPr>
          <w:rFonts w:hint="eastAsia"/>
          <w:kern w:val="0"/>
          <w:lang w:val="zh-CN"/>
        </w:rPr>
        <w:t>“确定”。</w:t>
      </w:r>
    </w:p>
    <w:p w:rsidR="004A1DF5" w:rsidRDefault="004A1DF5" w:rsidP="0004090F">
      <w:pPr>
        <w:pStyle w:val="5"/>
      </w:pPr>
      <w:bookmarkStart w:id="1329" w:name="_Toc79237250"/>
      <w:r>
        <w:rPr>
          <w:rFonts w:hint="eastAsia"/>
        </w:rPr>
        <w:t>三十一、接受登记复核取消</w:t>
      </w:r>
      <w:bookmarkEnd w:id="1329"/>
      <w:r>
        <w:rPr>
          <w:rFonts w:hint="eastAsia"/>
        </w:rPr>
        <w:t>（业务代码</w:t>
      </w:r>
      <w:r>
        <w:rPr>
          <w:rFonts w:hint="eastAsia"/>
        </w:rPr>
        <w:t>5802</w:t>
      </w:r>
      <w:r>
        <w:rPr>
          <w:rFonts w:hint="eastAsia"/>
        </w:rPr>
        <w:t>）</w:t>
      </w:r>
    </w:p>
    <w:p w:rsidR="004A1DF5" w:rsidRDefault="004A1DF5">
      <w:pPr>
        <w:pStyle w:val="6"/>
      </w:pPr>
      <w:bookmarkStart w:id="1330" w:name="_Toc79237251"/>
      <w:r>
        <w:rPr>
          <w:rFonts w:hint="eastAsia"/>
        </w:rPr>
        <w:t>（一）功能介绍</w:t>
      </w:r>
      <w:bookmarkEnd w:id="1330"/>
    </w:p>
    <w:p w:rsidR="004A1DF5" w:rsidRDefault="004A1DF5">
      <w:pPr>
        <w:ind w:left="480"/>
        <w:rPr>
          <w:rFonts w:ascii="宋体" w:hAnsi="宋体"/>
        </w:rPr>
      </w:pPr>
      <w:r>
        <w:rPr>
          <w:rFonts w:ascii="宋体" w:hAnsi="宋体" w:hint="eastAsia"/>
        </w:rPr>
        <w:t>本功能用于取消对“接受登记复核”的操作。</w:t>
      </w:r>
    </w:p>
    <w:p w:rsidR="004A1DF5" w:rsidRDefault="004A1DF5">
      <w:pPr>
        <w:pStyle w:val="6"/>
      </w:pPr>
      <w:bookmarkStart w:id="1331" w:name="_Toc79237253"/>
      <w:r>
        <w:rPr>
          <w:rFonts w:hint="eastAsia"/>
        </w:rPr>
        <w:t>（二）操作步骤</w:t>
      </w:r>
      <w:bookmarkEnd w:id="1331"/>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用户选择系统导航－结算业务－委托收款－接收登记－接收登记复核取消或在“业务代码”栏输入“</w:t>
      </w:r>
      <w:r>
        <w:rPr>
          <w:rFonts w:hint="eastAsia"/>
        </w:rPr>
        <w:t>5802</w:t>
      </w:r>
      <w:r>
        <w:rPr>
          <w:rFonts w:hint="eastAsia"/>
        </w:rPr>
        <w:t>”进入；</w:t>
      </w:r>
    </w:p>
    <w:p w:rsidR="004A1DF5" w:rsidRDefault="004A1DF5">
      <w:pPr>
        <w:ind w:firstLineChars="200" w:firstLine="480"/>
        <w:rPr>
          <w:rFonts w:ascii="宋体" w:hAnsi="宋体"/>
          <w:szCs w:val="21"/>
        </w:rPr>
      </w:pPr>
      <w:r>
        <w:rPr>
          <w:rFonts w:ascii="宋体" w:hAnsi="宋体" w:hint="eastAsia"/>
          <w:bCs/>
        </w:rPr>
        <w:lastRenderedPageBreak/>
        <w:t>2、根据“接收登记复核取消”界面提示输入要素，输入完毕选择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待授权业务；</w:t>
      </w:r>
    </w:p>
    <w:p w:rsidR="004A1DF5" w:rsidRDefault="004A1DF5">
      <w:pPr>
        <w:ind w:firstLineChars="200" w:firstLine="480"/>
        <w:rPr>
          <w:rFonts w:ascii="宋体" w:hAnsi="宋体"/>
          <w:szCs w:val="21"/>
        </w:rPr>
      </w:pPr>
      <w:r>
        <w:rPr>
          <w:rFonts w:ascii="宋体" w:hAnsi="宋体" w:hint="eastAsia"/>
          <w:szCs w:val="21"/>
        </w:rPr>
        <w:t>3、选中一笔需取消的待授权业务，选择“取消”进入“接收登记复核取消明细”界面；</w:t>
      </w:r>
    </w:p>
    <w:p w:rsidR="004A1DF5" w:rsidRDefault="004A1DF5">
      <w:pPr>
        <w:ind w:firstLineChars="200" w:firstLine="480"/>
        <w:rPr>
          <w:rFonts w:ascii="宋体" w:hAnsi="宋体"/>
          <w:bCs/>
        </w:rPr>
      </w:pPr>
      <w:r>
        <w:rPr>
          <w:rFonts w:ascii="宋体" w:hAnsi="宋体" w:hint="eastAsia"/>
          <w:bCs/>
        </w:rPr>
        <w:t>4、确认无误后，在“接收登记复核取消明细”界面中，选择</w:t>
      </w:r>
      <w:r>
        <w:rPr>
          <w:rFonts w:ascii="宋体" w:hint="eastAsia"/>
          <w:szCs w:val="21"/>
        </w:rPr>
        <w:t>“确定”，系统自动弹出交互信息框，并提示当前记录为“待复核”状态。</w:t>
      </w:r>
    </w:p>
    <w:p w:rsidR="004A1DF5" w:rsidRDefault="004A1DF5" w:rsidP="0004090F">
      <w:pPr>
        <w:pStyle w:val="5"/>
      </w:pPr>
      <w:bookmarkStart w:id="1332" w:name="_Toc79237254"/>
      <w:r>
        <w:rPr>
          <w:rFonts w:hint="eastAsia"/>
        </w:rPr>
        <w:t>三十二、接受登记客户签收</w:t>
      </w:r>
      <w:bookmarkEnd w:id="1332"/>
      <w:r>
        <w:rPr>
          <w:rFonts w:hint="eastAsia"/>
        </w:rPr>
        <w:t>（业务代码</w:t>
      </w:r>
      <w:r>
        <w:rPr>
          <w:rFonts w:hint="eastAsia"/>
        </w:rPr>
        <w:t>5803</w:t>
      </w:r>
      <w:r>
        <w:rPr>
          <w:rFonts w:hint="eastAsia"/>
        </w:rPr>
        <w:t>）</w:t>
      </w:r>
    </w:p>
    <w:p w:rsidR="004A1DF5" w:rsidRDefault="004A1DF5">
      <w:pPr>
        <w:pStyle w:val="6"/>
      </w:pPr>
      <w:bookmarkStart w:id="1333" w:name="_Toc79237255"/>
      <w:r>
        <w:rPr>
          <w:rFonts w:hint="eastAsia"/>
        </w:rPr>
        <w:t>（一）功能介绍</w:t>
      </w:r>
      <w:bookmarkEnd w:id="1333"/>
    </w:p>
    <w:p w:rsidR="004A1DF5" w:rsidRDefault="004A1DF5">
      <w:pPr>
        <w:ind w:firstLineChars="200" w:firstLine="480"/>
        <w:rPr>
          <w:rFonts w:ascii="宋体" w:hAnsi="宋体"/>
        </w:rPr>
      </w:pPr>
      <w:r>
        <w:rPr>
          <w:rFonts w:ascii="宋体" w:hAnsi="宋体" w:hint="eastAsia"/>
        </w:rPr>
        <w:t>本功能用于记录客户签收的操作。</w:t>
      </w:r>
    </w:p>
    <w:p w:rsidR="004A1DF5" w:rsidRDefault="004A1DF5">
      <w:pPr>
        <w:pStyle w:val="6"/>
      </w:pPr>
      <w:bookmarkStart w:id="1334" w:name="_Toc79237257"/>
      <w:r>
        <w:rPr>
          <w:rFonts w:hint="eastAsia"/>
        </w:rPr>
        <w:t>（二）操作要点</w:t>
      </w:r>
      <w:bookmarkEnd w:id="1334"/>
    </w:p>
    <w:p w:rsidR="004A1DF5" w:rsidRDefault="004A1DF5">
      <w:pPr>
        <w:ind w:firstLineChars="200" w:firstLine="480"/>
        <w:rPr>
          <w:rFonts w:ascii="宋体" w:hAnsi="宋体"/>
        </w:rPr>
      </w:pPr>
      <w:r>
        <w:rPr>
          <w:rFonts w:ascii="宋体" w:hAnsi="宋体" w:hint="eastAsia"/>
        </w:rPr>
        <w:t>1、系统控制，不能对票据种类为“001银承汇票”的收到托收记录办理客户签收操作。</w:t>
      </w:r>
    </w:p>
    <w:p w:rsidR="004A1DF5" w:rsidRDefault="004A1DF5">
      <w:pPr>
        <w:pStyle w:val="6"/>
      </w:pPr>
      <w:bookmarkStart w:id="1335" w:name="_Toc79237258"/>
      <w:r>
        <w:rPr>
          <w:rFonts w:hint="eastAsia"/>
        </w:rPr>
        <w:t>（三）操作步骤</w:t>
      </w:r>
      <w:bookmarkEnd w:id="1335"/>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用户选择系统导航－结算业务－委托收款－接收登记－接收登记客户签收或在“业务代码”栏输入“</w:t>
      </w:r>
      <w:r>
        <w:rPr>
          <w:rFonts w:hint="eastAsia"/>
        </w:rPr>
        <w:t>5803</w:t>
      </w:r>
      <w:r>
        <w:rPr>
          <w:rFonts w:hint="eastAsia"/>
        </w:rPr>
        <w:t>”进入；</w:t>
      </w:r>
    </w:p>
    <w:p w:rsidR="004A1DF5" w:rsidRDefault="004A1DF5">
      <w:pPr>
        <w:ind w:firstLineChars="200" w:firstLine="480"/>
        <w:rPr>
          <w:rFonts w:ascii="宋体" w:hAnsi="宋体"/>
          <w:szCs w:val="21"/>
        </w:rPr>
      </w:pPr>
      <w:r>
        <w:rPr>
          <w:rFonts w:ascii="宋体" w:hAnsi="宋体" w:hint="eastAsia"/>
          <w:bCs/>
        </w:rPr>
        <w:t>2、根据“客户签收”界面提示输入要素，输入完毕选择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3、选中一笔需客户签收的已收信业务，选择“签收”进入“客户签收明细”界面。</w:t>
      </w:r>
    </w:p>
    <w:p w:rsidR="004A1DF5" w:rsidRDefault="004A1DF5">
      <w:pPr>
        <w:ind w:firstLineChars="200" w:firstLine="480"/>
        <w:rPr>
          <w:rFonts w:ascii="宋体" w:hAnsi="宋体"/>
          <w:bCs/>
        </w:rPr>
      </w:pPr>
      <w:r>
        <w:rPr>
          <w:rFonts w:ascii="宋体" w:hAnsi="宋体" w:hint="eastAsia"/>
          <w:bCs/>
        </w:rPr>
        <w:t>4、根据“客户签收明细”界面提示输入相关要素，确认无误后，</w:t>
      </w:r>
      <w:r>
        <w:rPr>
          <w:rFonts w:ascii="宋体" w:hint="eastAsia"/>
          <w:szCs w:val="21"/>
        </w:rPr>
        <w:t>选择“确定”，系统自动弹出交互信息框，并提示当前记录为“客户已签收”状态。在交互信息框中选择</w:t>
      </w:r>
      <w:r>
        <w:rPr>
          <w:rFonts w:hint="eastAsia"/>
          <w:kern w:val="0"/>
          <w:lang w:val="zh-CN"/>
        </w:rPr>
        <w:t>“确定”</w:t>
      </w:r>
      <w:r>
        <w:rPr>
          <w:rFonts w:ascii="宋体" w:hint="eastAsia"/>
          <w:szCs w:val="21"/>
        </w:rPr>
        <w:t>，系统自动更新托收记录状态。</w:t>
      </w:r>
    </w:p>
    <w:p w:rsidR="004A1DF5" w:rsidRDefault="004A1DF5">
      <w:pPr>
        <w:rPr>
          <w:rFonts w:ascii="宋体" w:hAnsi="宋体"/>
          <w:bCs/>
        </w:rPr>
      </w:pPr>
      <w:bookmarkStart w:id="1336" w:name="_Toc79237259"/>
    </w:p>
    <w:p w:rsidR="004A1DF5" w:rsidRDefault="004A1DF5" w:rsidP="0004090F">
      <w:pPr>
        <w:pStyle w:val="5"/>
      </w:pPr>
      <w:r>
        <w:rPr>
          <w:rFonts w:hint="eastAsia"/>
        </w:rPr>
        <w:lastRenderedPageBreak/>
        <w:t>三十三、撤销登记经办</w:t>
      </w:r>
      <w:bookmarkEnd w:id="1336"/>
      <w:r>
        <w:rPr>
          <w:rFonts w:hint="eastAsia"/>
        </w:rPr>
        <w:t>（业务代码</w:t>
      </w:r>
      <w:r>
        <w:rPr>
          <w:rFonts w:hint="eastAsia"/>
        </w:rPr>
        <w:t>5815</w:t>
      </w:r>
      <w:r>
        <w:rPr>
          <w:rFonts w:hint="eastAsia"/>
        </w:rPr>
        <w:t>）</w:t>
      </w:r>
    </w:p>
    <w:p w:rsidR="004A1DF5" w:rsidRDefault="004A1DF5">
      <w:pPr>
        <w:pStyle w:val="6"/>
      </w:pPr>
      <w:bookmarkStart w:id="1337" w:name="_Toc79237260"/>
      <w:r>
        <w:rPr>
          <w:rFonts w:hint="eastAsia"/>
        </w:rPr>
        <w:t>（一）功能介绍</w:t>
      </w:r>
      <w:bookmarkEnd w:id="1337"/>
    </w:p>
    <w:p w:rsidR="004A1DF5" w:rsidRDefault="004A1DF5">
      <w:pPr>
        <w:ind w:left="480"/>
        <w:rPr>
          <w:rFonts w:ascii="宋体" w:hAnsi="宋体"/>
        </w:rPr>
      </w:pPr>
      <w:r>
        <w:rPr>
          <w:rFonts w:hint="eastAsia"/>
        </w:rPr>
        <w:t>本功能用于对已做接受登记的托收底卡进行撤销处理。</w:t>
      </w:r>
    </w:p>
    <w:p w:rsidR="004A1DF5" w:rsidRDefault="004A1DF5">
      <w:pPr>
        <w:pStyle w:val="6"/>
      </w:pPr>
      <w:bookmarkStart w:id="1338" w:name="_Toc79237262"/>
      <w:r>
        <w:rPr>
          <w:rFonts w:hint="eastAsia"/>
        </w:rPr>
        <w:t>（二）操作步骤</w:t>
      </w:r>
      <w:bookmarkEnd w:id="1338"/>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用户选择系统导航－结算业务－委托收款－接收登记－撤销登记经办或在“业务代码”栏输入“</w:t>
      </w:r>
      <w:r>
        <w:rPr>
          <w:rFonts w:hint="eastAsia"/>
        </w:rPr>
        <w:t>5815</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2、根据“撤销接收登记经办”界面提示输入要素，输入完毕选择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3、选中一笔需撤销的托收登记业务，选择“经办”进入“撤销接收登记经办明细”界面；</w:t>
      </w:r>
    </w:p>
    <w:p w:rsidR="004A1DF5" w:rsidRDefault="004A1DF5">
      <w:pPr>
        <w:ind w:firstLineChars="200" w:firstLine="480"/>
        <w:rPr>
          <w:rFonts w:ascii="宋体" w:hAnsi="宋体"/>
          <w:bCs/>
        </w:rPr>
      </w:pPr>
      <w:r>
        <w:rPr>
          <w:rFonts w:ascii="宋体" w:hAnsi="宋体" w:hint="eastAsia"/>
          <w:bCs/>
        </w:rPr>
        <w:t>4、确认无误后，在“撤销接收登记经办明细”界面中，选择</w:t>
      </w:r>
      <w:r>
        <w:rPr>
          <w:rFonts w:ascii="宋体" w:hint="eastAsia"/>
          <w:szCs w:val="21"/>
        </w:rPr>
        <w:t>“确定”，系统自动弹出交互信息框，并提示当前记录为撤销的“待授权”状态。</w:t>
      </w:r>
    </w:p>
    <w:p w:rsidR="004A1DF5" w:rsidRDefault="004A1DF5" w:rsidP="0004090F">
      <w:pPr>
        <w:pStyle w:val="5"/>
      </w:pPr>
      <w:bookmarkStart w:id="1339" w:name="_Toc79237263"/>
      <w:r>
        <w:rPr>
          <w:rFonts w:hint="eastAsia"/>
        </w:rPr>
        <w:t>三十四、撤销登记授权</w:t>
      </w:r>
      <w:bookmarkEnd w:id="1339"/>
      <w:r>
        <w:rPr>
          <w:rFonts w:hint="eastAsia"/>
        </w:rPr>
        <w:t>（业务代码</w:t>
      </w:r>
      <w:r>
        <w:rPr>
          <w:rFonts w:hint="eastAsia"/>
        </w:rPr>
        <w:t>5817</w:t>
      </w:r>
      <w:r>
        <w:rPr>
          <w:rFonts w:hint="eastAsia"/>
        </w:rPr>
        <w:t>）</w:t>
      </w:r>
    </w:p>
    <w:p w:rsidR="004A1DF5" w:rsidRDefault="004A1DF5">
      <w:pPr>
        <w:pStyle w:val="6"/>
      </w:pPr>
      <w:bookmarkStart w:id="1340" w:name="_Toc79237264"/>
      <w:r>
        <w:rPr>
          <w:rFonts w:hint="eastAsia"/>
        </w:rPr>
        <w:t>（一）功能介绍</w:t>
      </w:r>
      <w:bookmarkEnd w:id="1340"/>
    </w:p>
    <w:p w:rsidR="004A1DF5" w:rsidRDefault="004A1DF5">
      <w:pPr>
        <w:ind w:left="480"/>
        <w:rPr>
          <w:rFonts w:ascii="宋体" w:hAnsi="宋体"/>
        </w:rPr>
      </w:pPr>
      <w:r>
        <w:rPr>
          <w:rFonts w:hint="eastAsia"/>
        </w:rPr>
        <w:t>本功能是对已做撤销登记经办的业务进行授权的操作。</w:t>
      </w:r>
    </w:p>
    <w:p w:rsidR="004A1DF5" w:rsidRDefault="004A1DF5">
      <w:pPr>
        <w:pStyle w:val="6"/>
      </w:pPr>
      <w:bookmarkStart w:id="1341" w:name="_Toc79237266"/>
      <w:r>
        <w:rPr>
          <w:rFonts w:hint="eastAsia"/>
        </w:rPr>
        <w:t>（二）操作步骤</w:t>
      </w:r>
      <w:bookmarkEnd w:id="1341"/>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用户选择系统导航－结算业务－委托收款－接收登记－撤销登记授权或在“业务代码”栏输入“</w:t>
      </w:r>
      <w:r>
        <w:rPr>
          <w:rFonts w:hint="eastAsia"/>
        </w:rPr>
        <w:t>5817</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2、根据“撤销接收登记授权”界面提示输入要素，输入完毕选择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3、选中一条需授权的撤销记录，选择“授权”进入“撤销接收登记授权明细”界面；</w:t>
      </w:r>
    </w:p>
    <w:p w:rsidR="004A1DF5" w:rsidRDefault="004A1DF5">
      <w:pPr>
        <w:ind w:firstLineChars="200" w:firstLine="480"/>
        <w:rPr>
          <w:rFonts w:ascii="宋体" w:hAnsi="宋体"/>
          <w:bCs/>
        </w:rPr>
      </w:pPr>
      <w:r>
        <w:rPr>
          <w:rFonts w:ascii="宋体" w:hAnsi="宋体" w:hint="eastAsia"/>
          <w:bCs/>
        </w:rPr>
        <w:t>4、确认无误后，在“撤销接收登记授权明细”界面中，选择</w:t>
      </w:r>
      <w:r>
        <w:rPr>
          <w:rFonts w:ascii="宋体" w:hint="eastAsia"/>
          <w:szCs w:val="21"/>
        </w:rPr>
        <w:t>“确定”，系统自动弹出交互信息框，并提示当前记录为“已撤销”状态。</w:t>
      </w:r>
    </w:p>
    <w:p w:rsidR="004A1DF5" w:rsidRDefault="004A1DF5" w:rsidP="0004090F">
      <w:pPr>
        <w:pStyle w:val="5"/>
      </w:pPr>
      <w:bookmarkStart w:id="1342" w:name="_Toc79237267"/>
      <w:r>
        <w:rPr>
          <w:rFonts w:hint="eastAsia"/>
        </w:rPr>
        <w:lastRenderedPageBreak/>
        <w:t>三十五、撤销登记经办取消</w:t>
      </w:r>
      <w:bookmarkEnd w:id="1342"/>
      <w:r>
        <w:rPr>
          <w:rFonts w:hint="eastAsia"/>
        </w:rPr>
        <w:t>（业务代码</w:t>
      </w:r>
      <w:r>
        <w:rPr>
          <w:rFonts w:hint="eastAsia"/>
        </w:rPr>
        <w:t>5811</w:t>
      </w:r>
      <w:r>
        <w:rPr>
          <w:rFonts w:hint="eastAsia"/>
        </w:rPr>
        <w:t>）</w:t>
      </w:r>
    </w:p>
    <w:p w:rsidR="004A1DF5" w:rsidRDefault="004A1DF5">
      <w:pPr>
        <w:pStyle w:val="6"/>
      </w:pPr>
      <w:bookmarkStart w:id="1343" w:name="_Toc79237268"/>
      <w:r>
        <w:rPr>
          <w:rFonts w:hint="eastAsia"/>
        </w:rPr>
        <w:t>（一）功能介绍</w:t>
      </w:r>
      <w:bookmarkEnd w:id="1343"/>
    </w:p>
    <w:p w:rsidR="004A1DF5" w:rsidRDefault="004A1DF5">
      <w:pPr>
        <w:ind w:left="480"/>
        <w:rPr>
          <w:rFonts w:ascii="宋体" w:hAnsi="宋体"/>
        </w:rPr>
      </w:pPr>
      <w:r>
        <w:rPr>
          <w:rFonts w:ascii="宋体" w:hAnsi="宋体" w:hint="eastAsia"/>
        </w:rPr>
        <w:t>本功能用于取消“撤销登记经办”的操作。</w:t>
      </w:r>
    </w:p>
    <w:p w:rsidR="004A1DF5" w:rsidRDefault="004A1DF5">
      <w:pPr>
        <w:pStyle w:val="6"/>
      </w:pPr>
      <w:r>
        <w:rPr>
          <w:rFonts w:hint="eastAsia"/>
        </w:rPr>
        <w:t>（二）操作步骤</w:t>
      </w:r>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用户选择系统导航－结算业务－委托收款－接收登记－撤销登记经办取消或在“业务代码”栏输入“</w:t>
      </w:r>
      <w:r>
        <w:rPr>
          <w:rFonts w:hint="eastAsia"/>
        </w:rPr>
        <w:t>5811</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2、根据“撤销接收登记经办取消”界面提示输入要素，输入完毕选择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3、选中一笔需取消的撤销记录，选择“取销”进入“撤销接收登记经办取消明细”界面；</w:t>
      </w:r>
    </w:p>
    <w:p w:rsidR="004A1DF5" w:rsidRDefault="004A1DF5">
      <w:pPr>
        <w:ind w:firstLineChars="200" w:firstLine="480"/>
        <w:rPr>
          <w:rFonts w:ascii="宋体" w:hAnsi="宋体"/>
        </w:rPr>
      </w:pPr>
      <w:r>
        <w:rPr>
          <w:rFonts w:ascii="宋体" w:hAnsi="宋体" w:hint="eastAsia"/>
          <w:bCs/>
        </w:rPr>
        <w:t>4、确认无误后，在</w:t>
      </w:r>
      <w:r>
        <w:rPr>
          <w:rFonts w:ascii="宋体" w:hAnsi="宋体" w:hint="eastAsia"/>
          <w:szCs w:val="21"/>
        </w:rPr>
        <w:t>“撤销接收登记经办取消明细”界面中，选择“</w:t>
      </w:r>
      <w:r>
        <w:rPr>
          <w:rFonts w:ascii="宋体" w:hint="eastAsia"/>
          <w:szCs w:val="21"/>
        </w:rPr>
        <w:t>确定”，系统自动弹出交互信息框，并提示当前记录为“客户已签收”状态。</w:t>
      </w:r>
    </w:p>
    <w:p w:rsidR="004A1DF5" w:rsidRDefault="004A1DF5" w:rsidP="0004090F">
      <w:pPr>
        <w:pStyle w:val="5"/>
      </w:pPr>
      <w:bookmarkStart w:id="1344" w:name="_Toc79237271"/>
      <w:r>
        <w:rPr>
          <w:rFonts w:hint="eastAsia"/>
        </w:rPr>
        <w:t>三十六、发出拒付经办</w:t>
      </w:r>
      <w:bookmarkEnd w:id="1344"/>
      <w:r>
        <w:rPr>
          <w:rFonts w:hint="eastAsia"/>
        </w:rPr>
        <w:t>（业务代码</w:t>
      </w:r>
      <w:r>
        <w:rPr>
          <w:rFonts w:hint="eastAsia"/>
        </w:rPr>
        <w:t>5825</w:t>
      </w:r>
      <w:r>
        <w:rPr>
          <w:rFonts w:hint="eastAsia"/>
        </w:rPr>
        <w:t>）</w:t>
      </w:r>
    </w:p>
    <w:p w:rsidR="004A1DF5" w:rsidRDefault="004A1DF5">
      <w:pPr>
        <w:pStyle w:val="6"/>
      </w:pPr>
      <w:bookmarkStart w:id="1345" w:name="_Toc79237272"/>
      <w:r>
        <w:rPr>
          <w:rFonts w:hint="eastAsia"/>
        </w:rPr>
        <w:t>（一）功能介绍</w:t>
      </w:r>
      <w:bookmarkEnd w:id="1345"/>
    </w:p>
    <w:p w:rsidR="004A1DF5" w:rsidRDefault="004A1DF5">
      <w:pPr>
        <w:ind w:left="480"/>
        <w:rPr>
          <w:rFonts w:ascii="宋体" w:hAnsi="宋体"/>
        </w:rPr>
      </w:pPr>
      <w:r>
        <w:rPr>
          <w:rFonts w:hint="eastAsia"/>
        </w:rPr>
        <w:t>本功能用于付款行对收到的委托收款凭证进行拒付处理。</w:t>
      </w:r>
    </w:p>
    <w:p w:rsidR="004A1DF5" w:rsidRDefault="004A1DF5">
      <w:pPr>
        <w:pStyle w:val="6"/>
      </w:pPr>
      <w:bookmarkStart w:id="1346" w:name="_Toc79237274"/>
      <w:r>
        <w:rPr>
          <w:rFonts w:hint="eastAsia"/>
        </w:rPr>
        <w:t>（二）操作要点</w:t>
      </w:r>
      <w:bookmarkEnd w:id="1346"/>
    </w:p>
    <w:p w:rsidR="004A1DF5" w:rsidRDefault="004A1DF5">
      <w:pPr>
        <w:ind w:firstLineChars="200" w:firstLine="480"/>
        <w:rPr>
          <w:rFonts w:ascii="宋体" w:hAnsi="宋体"/>
        </w:rPr>
      </w:pPr>
      <w:r>
        <w:rPr>
          <w:rFonts w:ascii="宋体" w:hAnsi="宋体" w:hint="eastAsia"/>
        </w:rPr>
        <w:t>1、对票据种类为“银承汇票”的托收拒付，托收状态必须为“已收信待处理”。</w:t>
      </w:r>
    </w:p>
    <w:p w:rsidR="004A1DF5" w:rsidRDefault="004A1DF5">
      <w:pPr>
        <w:ind w:firstLineChars="200" w:firstLine="480"/>
        <w:rPr>
          <w:rFonts w:ascii="宋体" w:hAnsi="宋体"/>
        </w:rPr>
      </w:pPr>
      <w:r>
        <w:rPr>
          <w:rFonts w:ascii="宋体" w:hAnsi="宋体" w:hint="eastAsia"/>
        </w:rPr>
        <w:t>2、对票据种类为“商承汇票或其他凭证”的托收拒付，托收状态必须为“已收信待处理”或“确认付款”。</w:t>
      </w:r>
    </w:p>
    <w:p w:rsidR="004A1DF5" w:rsidRDefault="004A1DF5">
      <w:pPr>
        <w:pStyle w:val="6"/>
      </w:pPr>
      <w:r>
        <w:rPr>
          <w:rFonts w:hint="eastAsia"/>
        </w:rPr>
        <w:t>（三）操作步骤</w:t>
      </w:r>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用户选择系统导航－结算业务－委托收款－发出拒付－发出拒付经办或在“业务代码”栏输入“</w:t>
      </w:r>
      <w:r>
        <w:rPr>
          <w:rFonts w:hint="eastAsia"/>
        </w:rPr>
        <w:t>5825</w:t>
      </w:r>
      <w:r>
        <w:rPr>
          <w:rFonts w:hint="eastAsia"/>
        </w:rPr>
        <w:t>”进入；</w:t>
      </w:r>
    </w:p>
    <w:p w:rsidR="004A1DF5" w:rsidRDefault="004A1DF5">
      <w:pPr>
        <w:ind w:firstLineChars="200" w:firstLine="480"/>
        <w:rPr>
          <w:rFonts w:ascii="宋体" w:hAnsi="宋体"/>
          <w:szCs w:val="21"/>
        </w:rPr>
      </w:pPr>
      <w:r>
        <w:rPr>
          <w:rFonts w:ascii="宋体" w:hAnsi="宋体" w:hint="eastAsia"/>
          <w:bCs/>
        </w:rPr>
        <w:t>2、根据“发出拒付经办”界面提示输入要素，输入完毕选择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lastRenderedPageBreak/>
        <w:t>3、选中一笔需拒付的托收记录，选择“拒付”进入“拒付经办”界面；</w:t>
      </w:r>
    </w:p>
    <w:p w:rsidR="004A1DF5" w:rsidRDefault="004A1DF5">
      <w:pPr>
        <w:ind w:firstLineChars="200" w:firstLine="480"/>
        <w:rPr>
          <w:rFonts w:ascii="宋体" w:hAnsi="宋体"/>
          <w:bCs/>
        </w:rPr>
      </w:pPr>
      <w:r>
        <w:rPr>
          <w:rFonts w:ascii="宋体" w:hAnsi="宋体" w:hint="eastAsia"/>
          <w:bCs/>
        </w:rPr>
        <w:t>4、在</w:t>
      </w:r>
      <w:r>
        <w:rPr>
          <w:rFonts w:ascii="宋体" w:hAnsi="宋体" w:hint="eastAsia"/>
          <w:szCs w:val="21"/>
        </w:rPr>
        <w:t>“拒付经办”界面中</w:t>
      </w:r>
      <w:r>
        <w:rPr>
          <w:rFonts w:ascii="宋体" w:hAnsi="宋体" w:hint="eastAsia"/>
          <w:bCs/>
        </w:rPr>
        <w:t>详细输入拒付理由；</w:t>
      </w:r>
    </w:p>
    <w:p w:rsidR="004A1DF5" w:rsidRDefault="004A1DF5">
      <w:pPr>
        <w:ind w:firstLineChars="200" w:firstLine="480"/>
        <w:rPr>
          <w:rFonts w:ascii="宋体" w:hAnsi="宋体"/>
        </w:rPr>
      </w:pPr>
      <w:r>
        <w:rPr>
          <w:rFonts w:ascii="宋体" w:hAnsi="宋体" w:hint="eastAsia"/>
          <w:bCs/>
        </w:rPr>
        <w:t>5、确认无误后，在</w:t>
      </w:r>
      <w:r>
        <w:rPr>
          <w:rFonts w:ascii="宋体" w:hint="eastAsia"/>
          <w:szCs w:val="21"/>
        </w:rPr>
        <w:t>明细界面选择“确定”，系统自动弹出交互信息框，并提示当前记录为“待授权”状态。</w:t>
      </w:r>
    </w:p>
    <w:p w:rsidR="004A1DF5" w:rsidRDefault="004A1DF5" w:rsidP="0004090F">
      <w:pPr>
        <w:pStyle w:val="5"/>
      </w:pPr>
      <w:bookmarkStart w:id="1347" w:name="_Toc79237275"/>
      <w:r>
        <w:rPr>
          <w:rFonts w:hint="eastAsia"/>
        </w:rPr>
        <w:t>三十七、发出拒付授权</w:t>
      </w:r>
      <w:bookmarkEnd w:id="1347"/>
      <w:r>
        <w:rPr>
          <w:rFonts w:hint="eastAsia"/>
        </w:rPr>
        <w:t>（业务代码</w:t>
      </w:r>
      <w:r>
        <w:rPr>
          <w:rFonts w:hint="eastAsia"/>
        </w:rPr>
        <w:t>5827</w:t>
      </w:r>
      <w:r>
        <w:rPr>
          <w:rFonts w:hint="eastAsia"/>
        </w:rPr>
        <w:t>）</w:t>
      </w:r>
    </w:p>
    <w:p w:rsidR="004A1DF5" w:rsidRDefault="004A1DF5">
      <w:pPr>
        <w:pStyle w:val="6"/>
      </w:pPr>
      <w:bookmarkStart w:id="1348" w:name="_Toc79237276"/>
      <w:r>
        <w:rPr>
          <w:rFonts w:hint="eastAsia"/>
        </w:rPr>
        <w:t>（一）功能介绍</w:t>
      </w:r>
      <w:bookmarkEnd w:id="1348"/>
    </w:p>
    <w:p w:rsidR="004A1DF5" w:rsidRDefault="004A1DF5">
      <w:pPr>
        <w:ind w:left="480"/>
        <w:rPr>
          <w:rFonts w:ascii="宋体" w:hAnsi="宋体"/>
        </w:rPr>
      </w:pPr>
      <w:r>
        <w:rPr>
          <w:rFonts w:ascii="宋体" w:hAnsi="宋体" w:hint="eastAsia"/>
        </w:rPr>
        <w:t>本功能用于付款行对发出拒付的托收进行授权操作。</w:t>
      </w:r>
    </w:p>
    <w:p w:rsidR="004A1DF5" w:rsidRDefault="004A1DF5">
      <w:pPr>
        <w:pStyle w:val="6"/>
      </w:pPr>
      <w:bookmarkStart w:id="1349" w:name="_Toc79237278"/>
      <w:r>
        <w:rPr>
          <w:rFonts w:hint="eastAsia"/>
        </w:rPr>
        <w:t>（二）操作步骤</w:t>
      </w:r>
      <w:bookmarkEnd w:id="1349"/>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用户选择系统导航－结算业务－委托收款－发出拒付－发出拒付授权或在“业务代码”栏输入“</w:t>
      </w:r>
      <w:r>
        <w:rPr>
          <w:rFonts w:hint="eastAsia"/>
        </w:rPr>
        <w:t>5827</w:t>
      </w:r>
      <w:r>
        <w:rPr>
          <w:rFonts w:hint="eastAsia"/>
        </w:rPr>
        <w:t>”进入；</w:t>
      </w:r>
    </w:p>
    <w:p w:rsidR="004A1DF5" w:rsidRDefault="004A1DF5">
      <w:pPr>
        <w:ind w:firstLineChars="200" w:firstLine="480"/>
        <w:rPr>
          <w:rFonts w:ascii="宋体" w:hAnsi="宋体"/>
          <w:szCs w:val="21"/>
        </w:rPr>
      </w:pPr>
      <w:r>
        <w:rPr>
          <w:rFonts w:ascii="宋体" w:hAnsi="宋体" w:hint="eastAsia"/>
          <w:bCs/>
        </w:rPr>
        <w:t>2、根据“发出拒付授权”界面提示输入要素，输入完毕选择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3、选中一笔需授权的托收业务，选择“授权”进入“发出拒付授权明细”界面；</w:t>
      </w:r>
    </w:p>
    <w:p w:rsidR="004A1DF5" w:rsidRDefault="004A1DF5">
      <w:pPr>
        <w:ind w:firstLineChars="200" w:firstLine="480"/>
        <w:rPr>
          <w:rFonts w:ascii="宋体" w:hAnsi="宋体"/>
        </w:rPr>
      </w:pPr>
      <w:r>
        <w:rPr>
          <w:rFonts w:ascii="宋体" w:hAnsi="宋体" w:hint="eastAsia"/>
          <w:bCs/>
        </w:rPr>
        <w:t>4、确认无误后，</w:t>
      </w:r>
      <w:r>
        <w:rPr>
          <w:rFonts w:ascii="宋体" w:hint="eastAsia"/>
          <w:szCs w:val="21"/>
        </w:rPr>
        <w:t>在明细界面中选择“确定”，系统自动弹出交互信息框，并提示当前记录为“已拒付”状态。</w:t>
      </w:r>
    </w:p>
    <w:p w:rsidR="004A1DF5" w:rsidRDefault="004A1DF5" w:rsidP="0004090F">
      <w:pPr>
        <w:pStyle w:val="5"/>
      </w:pPr>
      <w:bookmarkStart w:id="1350" w:name="_Toc79237279"/>
      <w:r>
        <w:rPr>
          <w:rFonts w:hint="eastAsia"/>
        </w:rPr>
        <w:t>三十八、发出拒付经办取消</w:t>
      </w:r>
      <w:bookmarkEnd w:id="1350"/>
      <w:r>
        <w:rPr>
          <w:rFonts w:hint="eastAsia"/>
        </w:rPr>
        <w:t>（业务代码</w:t>
      </w:r>
      <w:r>
        <w:rPr>
          <w:rFonts w:hint="eastAsia"/>
        </w:rPr>
        <w:t>5821</w:t>
      </w:r>
      <w:r>
        <w:rPr>
          <w:rFonts w:hint="eastAsia"/>
        </w:rPr>
        <w:t>）</w:t>
      </w:r>
    </w:p>
    <w:p w:rsidR="004A1DF5" w:rsidRDefault="004A1DF5">
      <w:pPr>
        <w:pStyle w:val="6"/>
      </w:pPr>
      <w:bookmarkStart w:id="1351" w:name="_Toc79237280"/>
      <w:r>
        <w:rPr>
          <w:rFonts w:hint="eastAsia"/>
        </w:rPr>
        <w:t>（一）功能介绍</w:t>
      </w:r>
      <w:bookmarkEnd w:id="1351"/>
    </w:p>
    <w:p w:rsidR="004A1DF5" w:rsidRDefault="004A1DF5">
      <w:pPr>
        <w:ind w:left="480"/>
        <w:rPr>
          <w:rFonts w:ascii="宋体" w:hAnsi="宋体"/>
        </w:rPr>
      </w:pPr>
      <w:r>
        <w:rPr>
          <w:rFonts w:ascii="宋体" w:hAnsi="宋体" w:hint="eastAsia"/>
        </w:rPr>
        <w:t>本功能用于取消“发出拒付经办”的操作。</w:t>
      </w:r>
    </w:p>
    <w:p w:rsidR="004A1DF5" w:rsidRDefault="004A1DF5">
      <w:pPr>
        <w:pStyle w:val="6"/>
      </w:pPr>
      <w:bookmarkStart w:id="1352" w:name="_Toc79237282"/>
      <w:r>
        <w:rPr>
          <w:rFonts w:hint="eastAsia"/>
        </w:rPr>
        <w:t>（二）操作步骤</w:t>
      </w:r>
      <w:bookmarkEnd w:id="1352"/>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用户选择系统导航－结算业务－委托收款－发出拒付－发出拒付经办取消或在“业务代码”栏输入“</w:t>
      </w:r>
      <w:r>
        <w:rPr>
          <w:rFonts w:hint="eastAsia"/>
        </w:rPr>
        <w:t>5821</w:t>
      </w:r>
      <w:r>
        <w:rPr>
          <w:rFonts w:hint="eastAsia"/>
        </w:rPr>
        <w:t>”进入；</w:t>
      </w:r>
    </w:p>
    <w:p w:rsidR="004A1DF5" w:rsidRDefault="004A1DF5">
      <w:pPr>
        <w:ind w:firstLineChars="200" w:firstLine="480"/>
        <w:rPr>
          <w:rFonts w:ascii="宋体" w:hAnsi="宋体"/>
          <w:szCs w:val="21"/>
        </w:rPr>
      </w:pPr>
      <w:r>
        <w:rPr>
          <w:rFonts w:ascii="宋体" w:hAnsi="宋体" w:hint="eastAsia"/>
          <w:bCs/>
        </w:rPr>
        <w:t>2、根据“发出拒付经办取消”界面提示输入要素，输入完毕选择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3、选中一笔需取消的发出拒付业务，选择“取消”进入“发出拒付经办取</w:t>
      </w:r>
      <w:r>
        <w:rPr>
          <w:rFonts w:ascii="宋体" w:hAnsi="宋体" w:hint="eastAsia"/>
          <w:szCs w:val="21"/>
        </w:rPr>
        <w:lastRenderedPageBreak/>
        <w:t>消明细”界面。</w:t>
      </w:r>
    </w:p>
    <w:p w:rsidR="004A1DF5" w:rsidRDefault="004A1DF5">
      <w:pPr>
        <w:ind w:firstLineChars="200" w:firstLine="480"/>
        <w:rPr>
          <w:rFonts w:ascii="宋体" w:hAnsi="宋体"/>
        </w:rPr>
      </w:pPr>
      <w:r>
        <w:rPr>
          <w:rFonts w:ascii="宋体" w:hAnsi="宋体" w:hint="eastAsia"/>
          <w:bCs/>
        </w:rPr>
        <w:t>4、确认无误后，</w:t>
      </w:r>
      <w:r>
        <w:rPr>
          <w:rFonts w:ascii="宋体" w:hint="eastAsia"/>
          <w:szCs w:val="21"/>
        </w:rPr>
        <w:t>在明细中选择“确定”，系统自动弹出交互信息框，并提示当前记录为“取消”状态。在交互信息框中选择</w:t>
      </w:r>
      <w:r>
        <w:rPr>
          <w:rFonts w:hint="eastAsia"/>
          <w:kern w:val="0"/>
          <w:lang w:val="zh-CN"/>
        </w:rPr>
        <w:t>“确定”</w:t>
      </w:r>
      <w:r>
        <w:rPr>
          <w:rFonts w:ascii="宋体" w:hint="eastAsia"/>
          <w:szCs w:val="21"/>
        </w:rPr>
        <w:t>，系统更新业务记录到拒付前状态。</w:t>
      </w:r>
    </w:p>
    <w:p w:rsidR="004A1DF5" w:rsidRDefault="004A1DF5" w:rsidP="0004090F">
      <w:pPr>
        <w:pStyle w:val="5"/>
      </w:pPr>
      <w:bookmarkStart w:id="1353" w:name="_Toc79237283"/>
      <w:r>
        <w:rPr>
          <w:rFonts w:hint="eastAsia"/>
        </w:rPr>
        <w:t>三十九、发出拒付书</w:t>
      </w:r>
      <w:bookmarkEnd w:id="1353"/>
      <w:r>
        <w:rPr>
          <w:rFonts w:hint="eastAsia"/>
        </w:rPr>
        <w:t>（业务代码</w:t>
      </w:r>
      <w:r>
        <w:rPr>
          <w:rFonts w:hint="eastAsia"/>
        </w:rPr>
        <w:t>5823</w:t>
      </w:r>
      <w:r>
        <w:rPr>
          <w:rFonts w:hint="eastAsia"/>
        </w:rPr>
        <w:t>）</w:t>
      </w:r>
    </w:p>
    <w:p w:rsidR="004A1DF5" w:rsidRDefault="004A1DF5">
      <w:pPr>
        <w:pStyle w:val="6"/>
      </w:pPr>
      <w:bookmarkStart w:id="1354" w:name="_Toc79237284"/>
      <w:r>
        <w:rPr>
          <w:rFonts w:hint="eastAsia"/>
        </w:rPr>
        <w:t>（一）功能介绍</w:t>
      </w:r>
      <w:bookmarkEnd w:id="1354"/>
    </w:p>
    <w:p w:rsidR="004A1DF5" w:rsidRDefault="004A1DF5">
      <w:pPr>
        <w:ind w:left="480"/>
        <w:rPr>
          <w:rFonts w:ascii="宋体" w:hAnsi="宋体"/>
        </w:rPr>
      </w:pPr>
      <w:r>
        <w:rPr>
          <w:rFonts w:ascii="宋体" w:hAnsi="宋体" w:hint="eastAsia"/>
        </w:rPr>
        <w:t>本功能用于对已拒付的托收进行发出拒付书处理。</w:t>
      </w:r>
    </w:p>
    <w:p w:rsidR="004A1DF5" w:rsidRDefault="004A1DF5">
      <w:pPr>
        <w:pStyle w:val="6"/>
      </w:pPr>
      <w:bookmarkStart w:id="1355" w:name="_Toc79237286"/>
      <w:r>
        <w:rPr>
          <w:rFonts w:hint="eastAsia"/>
        </w:rPr>
        <w:t>（二）操作步骤</w:t>
      </w:r>
      <w:bookmarkEnd w:id="1355"/>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用户选择系统导航－结算业务－委托收款－发出拒付－发出拒付书或在“业务代码”栏输入“</w:t>
      </w:r>
      <w:r>
        <w:rPr>
          <w:rFonts w:hint="eastAsia"/>
        </w:rPr>
        <w:t>5823</w:t>
      </w:r>
      <w:r>
        <w:rPr>
          <w:rFonts w:hint="eastAsia"/>
        </w:rPr>
        <w:t>”进入；</w:t>
      </w:r>
    </w:p>
    <w:p w:rsidR="004A1DF5" w:rsidRDefault="004A1DF5">
      <w:pPr>
        <w:ind w:firstLineChars="200" w:firstLine="480"/>
        <w:rPr>
          <w:rFonts w:ascii="宋体" w:hAnsi="宋体"/>
          <w:szCs w:val="21"/>
        </w:rPr>
      </w:pPr>
      <w:r>
        <w:rPr>
          <w:rFonts w:ascii="宋体" w:hAnsi="宋体" w:hint="eastAsia"/>
          <w:bCs/>
        </w:rPr>
        <w:t>2、根据“发出拒付书”界面提示输入要素，输入完毕选择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3、选中一笔需发出拒付书的已拒付业务，选择“取消”进入“发出拒付书明细”界面；</w:t>
      </w:r>
    </w:p>
    <w:p w:rsidR="004A1DF5" w:rsidRDefault="004A1DF5">
      <w:pPr>
        <w:ind w:firstLineChars="200" w:firstLine="480"/>
        <w:rPr>
          <w:rFonts w:ascii="宋体" w:hAnsi="宋体"/>
        </w:rPr>
      </w:pPr>
      <w:r>
        <w:rPr>
          <w:rFonts w:ascii="宋体" w:hAnsi="宋体" w:hint="eastAsia"/>
          <w:bCs/>
        </w:rPr>
        <w:t>4、确认无误后，在明</w:t>
      </w:r>
      <w:r>
        <w:rPr>
          <w:rFonts w:ascii="宋体" w:hint="eastAsia"/>
          <w:szCs w:val="21"/>
        </w:rPr>
        <w:t>细界面中选择“确定”，系统自动弹出交互信息框，并提示当前记录为“发出拒付书”状态。</w:t>
      </w:r>
    </w:p>
    <w:p w:rsidR="004A1DF5" w:rsidRDefault="004A1DF5" w:rsidP="0004090F">
      <w:pPr>
        <w:pStyle w:val="5"/>
      </w:pPr>
      <w:bookmarkStart w:id="1356" w:name="_Toc79237287"/>
      <w:r>
        <w:rPr>
          <w:rFonts w:hint="eastAsia"/>
        </w:rPr>
        <w:t>四十、撤销拒付经办</w:t>
      </w:r>
      <w:bookmarkEnd w:id="1356"/>
      <w:r>
        <w:rPr>
          <w:rFonts w:hint="eastAsia"/>
        </w:rPr>
        <w:t>（业务代码</w:t>
      </w:r>
      <w:r>
        <w:rPr>
          <w:rFonts w:hint="eastAsia"/>
        </w:rPr>
        <w:t>5835</w:t>
      </w:r>
      <w:r>
        <w:rPr>
          <w:rFonts w:hint="eastAsia"/>
        </w:rPr>
        <w:t>）</w:t>
      </w:r>
    </w:p>
    <w:p w:rsidR="004A1DF5" w:rsidRDefault="004A1DF5">
      <w:pPr>
        <w:pStyle w:val="6"/>
      </w:pPr>
      <w:bookmarkStart w:id="1357" w:name="_Toc79237288"/>
      <w:r>
        <w:rPr>
          <w:rFonts w:hint="eastAsia"/>
        </w:rPr>
        <w:t>（一）功能介绍</w:t>
      </w:r>
      <w:bookmarkEnd w:id="1357"/>
    </w:p>
    <w:p w:rsidR="004A1DF5" w:rsidRDefault="004A1DF5">
      <w:pPr>
        <w:ind w:left="480"/>
        <w:rPr>
          <w:rFonts w:ascii="宋体" w:hAnsi="宋体"/>
        </w:rPr>
      </w:pPr>
      <w:r>
        <w:rPr>
          <w:rFonts w:ascii="宋体" w:hAnsi="宋体" w:hint="eastAsia"/>
        </w:rPr>
        <w:t>本功能用于撤销对收到托收的拒付操作。</w:t>
      </w:r>
    </w:p>
    <w:p w:rsidR="004A1DF5" w:rsidRDefault="004A1DF5">
      <w:pPr>
        <w:pStyle w:val="6"/>
      </w:pPr>
      <w:bookmarkStart w:id="1358" w:name="_Toc79237290"/>
      <w:r>
        <w:rPr>
          <w:rFonts w:hint="eastAsia"/>
        </w:rPr>
        <w:t>（二）操作步骤</w:t>
      </w:r>
      <w:bookmarkEnd w:id="1358"/>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用户选择系统导航－结算业务－委托收款－发出拒付－撤销拒付经办或在“业务代码”栏输入“</w:t>
      </w:r>
      <w:r>
        <w:rPr>
          <w:rFonts w:hint="eastAsia"/>
        </w:rPr>
        <w:t>5835</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2、根据“撤销拒付经办”界面提示输入要素，输入完毕选择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3、选中一笔需撤销的拒付记录，选择“经办”进入“撤销发出拒付经办明</w:t>
      </w:r>
      <w:r>
        <w:rPr>
          <w:rFonts w:ascii="宋体" w:hAnsi="宋体" w:hint="eastAsia"/>
          <w:szCs w:val="21"/>
        </w:rPr>
        <w:lastRenderedPageBreak/>
        <w:t>细”界面；</w:t>
      </w:r>
    </w:p>
    <w:p w:rsidR="004A1DF5" w:rsidRDefault="004A1DF5">
      <w:pPr>
        <w:ind w:firstLineChars="200" w:firstLine="480"/>
        <w:rPr>
          <w:rFonts w:ascii="宋体" w:hAnsi="宋体"/>
        </w:rPr>
      </w:pPr>
      <w:r>
        <w:rPr>
          <w:rFonts w:ascii="宋体" w:hAnsi="宋体" w:hint="eastAsia"/>
          <w:bCs/>
        </w:rPr>
        <w:t>4、确认无误后，</w:t>
      </w:r>
      <w:r>
        <w:rPr>
          <w:rFonts w:ascii="宋体" w:hint="eastAsia"/>
          <w:szCs w:val="21"/>
        </w:rPr>
        <w:t>在明细界面中选择“确定”，系统自动弹出交互信息框，并提示当前业务为“待授权”状态。</w:t>
      </w:r>
    </w:p>
    <w:p w:rsidR="004A1DF5" w:rsidRDefault="004A1DF5" w:rsidP="0004090F">
      <w:pPr>
        <w:pStyle w:val="5"/>
      </w:pPr>
      <w:bookmarkStart w:id="1359" w:name="_Toc79237291"/>
      <w:r>
        <w:rPr>
          <w:rFonts w:hint="eastAsia"/>
        </w:rPr>
        <w:t>四十一、撤销拒付授权</w:t>
      </w:r>
      <w:bookmarkEnd w:id="1359"/>
      <w:r>
        <w:rPr>
          <w:rFonts w:hint="eastAsia"/>
        </w:rPr>
        <w:t>（业务代码</w:t>
      </w:r>
      <w:r>
        <w:rPr>
          <w:rFonts w:hint="eastAsia"/>
        </w:rPr>
        <w:t>5837</w:t>
      </w:r>
      <w:r>
        <w:rPr>
          <w:rFonts w:hint="eastAsia"/>
        </w:rPr>
        <w:t>）</w:t>
      </w:r>
    </w:p>
    <w:p w:rsidR="004A1DF5" w:rsidRDefault="004A1DF5">
      <w:pPr>
        <w:pStyle w:val="6"/>
      </w:pPr>
      <w:bookmarkStart w:id="1360" w:name="_Toc79237292"/>
      <w:r>
        <w:rPr>
          <w:rFonts w:hint="eastAsia"/>
        </w:rPr>
        <w:t>（一）功能介绍</w:t>
      </w:r>
      <w:bookmarkEnd w:id="1360"/>
    </w:p>
    <w:p w:rsidR="004A1DF5" w:rsidRDefault="004A1DF5">
      <w:pPr>
        <w:ind w:left="480"/>
        <w:rPr>
          <w:rFonts w:ascii="宋体" w:hAnsi="宋体"/>
        </w:rPr>
      </w:pPr>
      <w:r>
        <w:rPr>
          <w:rFonts w:ascii="宋体" w:hAnsi="宋体" w:hint="eastAsia"/>
        </w:rPr>
        <w:t>本功能用于对“撤销拒付经办”的授权操作。</w:t>
      </w:r>
    </w:p>
    <w:p w:rsidR="004A1DF5" w:rsidRDefault="004A1DF5">
      <w:pPr>
        <w:pStyle w:val="6"/>
      </w:pPr>
      <w:bookmarkStart w:id="1361" w:name="_Toc79237294"/>
      <w:r>
        <w:rPr>
          <w:rFonts w:hint="eastAsia"/>
        </w:rPr>
        <w:t>（二）操作步骤</w:t>
      </w:r>
      <w:bookmarkEnd w:id="1361"/>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用户选择系统导航－结算业务－委托收款－发出拒付－撤销拒付授权或在“业务代码”栏输入“</w:t>
      </w:r>
      <w:r>
        <w:rPr>
          <w:rFonts w:hint="eastAsia"/>
        </w:rPr>
        <w:t>5837</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2、根据“撤销拒付授权”界面提示输入要素，输入完毕选择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3、选中一笔需授权的撤销经办业务，选择“授权”进入“撤销拒付授权明细”界面；</w:t>
      </w:r>
    </w:p>
    <w:p w:rsidR="004A1DF5" w:rsidRDefault="004A1DF5">
      <w:pPr>
        <w:ind w:firstLineChars="200" w:firstLine="480"/>
        <w:rPr>
          <w:rFonts w:ascii="宋体" w:hAnsi="宋体"/>
        </w:rPr>
      </w:pPr>
      <w:r>
        <w:rPr>
          <w:rFonts w:ascii="宋体" w:hAnsi="宋体" w:hint="eastAsia"/>
          <w:bCs/>
        </w:rPr>
        <w:t>4、确认无误后，在</w:t>
      </w:r>
      <w:r>
        <w:rPr>
          <w:rFonts w:ascii="宋体" w:hint="eastAsia"/>
          <w:szCs w:val="21"/>
        </w:rPr>
        <w:t>明细中选择“确定”，系统自动弹出交互信息框，并提示当前记录为“已收信待处理”状态。</w:t>
      </w:r>
    </w:p>
    <w:p w:rsidR="004A1DF5" w:rsidRDefault="004A1DF5" w:rsidP="0004090F">
      <w:pPr>
        <w:pStyle w:val="5"/>
      </w:pPr>
      <w:bookmarkStart w:id="1362" w:name="_Toc79237295"/>
      <w:r>
        <w:rPr>
          <w:rFonts w:hint="eastAsia"/>
        </w:rPr>
        <w:t>四十二、撤销拒付经办取消</w:t>
      </w:r>
      <w:bookmarkEnd w:id="1362"/>
      <w:r>
        <w:rPr>
          <w:rFonts w:hint="eastAsia"/>
        </w:rPr>
        <w:t>（业务代码</w:t>
      </w:r>
      <w:r>
        <w:rPr>
          <w:rFonts w:hint="eastAsia"/>
        </w:rPr>
        <w:t>5831</w:t>
      </w:r>
      <w:r>
        <w:rPr>
          <w:rFonts w:hint="eastAsia"/>
        </w:rPr>
        <w:t>）</w:t>
      </w:r>
    </w:p>
    <w:p w:rsidR="004A1DF5" w:rsidRDefault="004A1DF5">
      <w:pPr>
        <w:pStyle w:val="6"/>
      </w:pPr>
      <w:bookmarkStart w:id="1363" w:name="_Toc79237296"/>
      <w:r>
        <w:rPr>
          <w:rFonts w:hint="eastAsia"/>
        </w:rPr>
        <w:t>（一）功能介绍</w:t>
      </w:r>
      <w:bookmarkEnd w:id="1363"/>
    </w:p>
    <w:p w:rsidR="004A1DF5" w:rsidRDefault="004A1DF5">
      <w:pPr>
        <w:ind w:left="480"/>
        <w:rPr>
          <w:rFonts w:ascii="宋体" w:hAnsi="宋体"/>
        </w:rPr>
      </w:pPr>
      <w:r>
        <w:rPr>
          <w:rFonts w:ascii="宋体" w:hAnsi="宋体" w:hint="eastAsia"/>
        </w:rPr>
        <w:t>本功能用于取消“撤销拒付经办”的操作。</w:t>
      </w:r>
    </w:p>
    <w:p w:rsidR="004A1DF5" w:rsidRDefault="004A1DF5">
      <w:pPr>
        <w:pStyle w:val="6"/>
      </w:pPr>
      <w:bookmarkStart w:id="1364" w:name="_Toc79237298"/>
      <w:r>
        <w:rPr>
          <w:rFonts w:hint="eastAsia"/>
        </w:rPr>
        <w:t>（二）操作步骤</w:t>
      </w:r>
      <w:bookmarkEnd w:id="1364"/>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用户选择系统导航－结算业务－委托收款－发出拒付－撤销拒付经办取消或在“业务代码”栏输入“</w:t>
      </w:r>
      <w:r>
        <w:rPr>
          <w:rFonts w:hint="eastAsia"/>
        </w:rPr>
        <w:t>5831</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2、根据“撤销拒付经办取消”界面提示输入要素，输入完毕选择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3、选中一笔需取消的撤销经办业务，选择“取消”进入“撤销拒付经办取消明细”界面；</w:t>
      </w:r>
    </w:p>
    <w:p w:rsidR="004A1DF5" w:rsidRDefault="004A1DF5">
      <w:pPr>
        <w:ind w:firstLineChars="200" w:firstLine="480"/>
        <w:rPr>
          <w:rFonts w:ascii="宋体"/>
          <w:szCs w:val="21"/>
        </w:rPr>
      </w:pPr>
      <w:r>
        <w:rPr>
          <w:rFonts w:ascii="宋体" w:hAnsi="宋体" w:hint="eastAsia"/>
          <w:bCs/>
        </w:rPr>
        <w:lastRenderedPageBreak/>
        <w:t>4、确认无误后，在</w:t>
      </w:r>
      <w:r>
        <w:rPr>
          <w:rFonts w:ascii="宋体" w:hint="eastAsia"/>
          <w:szCs w:val="21"/>
        </w:rPr>
        <w:t>明细中选择“确定”，系统自动弹出交互信息框，并提示当前记录为“已收信待处理”状态。</w:t>
      </w:r>
    </w:p>
    <w:p w:rsidR="004A1DF5" w:rsidRDefault="004A1DF5" w:rsidP="0004090F">
      <w:pPr>
        <w:pStyle w:val="5"/>
      </w:pPr>
      <w:bookmarkStart w:id="1365" w:name="_Toc79237299"/>
      <w:r>
        <w:rPr>
          <w:rFonts w:hint="eastAsia"/>
        </w:rPr>
        <w:t>四十三、客户付款确认</w:t>
      </w:r>
      <w:bookmarkEnd w:id="1365"/>
      <w:r>
        <w:rPr>
          <w:rFonts w:hint="eastAsia"/>
        </w:rPr>
        <w:t>（业务代码</w:t>
      </w:r>
      <w:r>
        <w:rPr>
          <w:rFonts w:hint="eastAsia"/>
        </w:rPr>
        <w:t>5843</w:t>
      </w:r>
      <w:r>
        <w:rPr>
          <w:rFonts w:hint="eastAsia"/>
        </w:rPr>
        <w:t>）</w:t>
      </w:r>
    </w:p>
    <w:p w:rsidR="004A1DF5" w:rsidRDefault="004A1DF5">
      <w:pPr>
        <w:pStyle w:val="6"/>
      </w:pPr>
      <w:bookmarkStart w:id="1366" w:name="_Toc79237300"/>
      <w:r>
        <w:rPr>
          <w:rFonts w:hint="eastAsia"/>
        </w:rPr>
        <w:t>（一）功能介绍</w:t>
      </w:r>
      <w:bookmarkEnd w:id="1366"/>
    </w:p>
    <w:p w:rsidR="004A1DF5" w:rsidRDefault="004A1DF5">
      <w:pPr>
        <w:ind w:firstLineChars="200" w:firstLine="480"/>
      </w:pPr>
      <w:r>
        <w:rPr>
          <w:rFonts w:ascii="宋体" w:hAnsi="宋体" w:hint="eastAsia"/>
        </w:rPr>
        <w:t>本功能用于记载客户确认付款的过程。</w:t>
      </w:r>
    </w:p>
    <w:p w:rsidR="004A1DF5" w:rsidRDefault="004A1DF5">
      <w:pPr>
        <w:pStyle w:val="6"/>
      </w:pPr>
      <w:bookmarkStart w:id="1367" w:name="_Toc79237302"/>
      <w:r>
        <w:rPr>
          <w:rFonts w:hint="eastAsia"/>
        </w:rPr>
        <w:t>（二）操作要点</w:t>
      </w:r>
      <w:bookmarkEnd w:id="1367"/>
    </w:p>
    <w:p w:rsidR="004A1DF5" w:rsidRDefault="004A1DF5">
      <w:pPr>
        <w:autoSpaceDE w:val="0"/>
        <w:autoSpaceDN w:val="0"/>
        <w:adjustRightInd w:val="0"/>
        <w:ind w:leftChars="94" w:left="226" w:firstLineChars="100" w:firstLine="240"/>
        <w:jc w:val="left"/>
        <w:rPr>
          <w:rFonts w:ascii="宋体"/>
          <w:kern w:val="0"/>
          <w:szCs w:val="18"/>
          <w:lang w:val="zh-CN"/>
        </w:rPr>
      </w:pPr>
      <w:r>
        <w:rPr>
          <w:rFonts w:ascii="宋体" w:hAnsi="宋体" w:hint="eastAsia"/>
        </w:rPr>
        <w:t>1、只能对</w:t>
      </w:r>
      <w:r>
        <w:rPr>
          <w:rFonts w:ascii="宋体" w:hint="eastAsia"/>
          <w:kern w:val="0"/>
          <w:szCs w:val="18"/>
          <w:lang w:val="zh-CN"/>
        </w:rPr>
        <w:t>状态为“客户已签收”的委托收款做付款确认操作。</w:t>
      </w:r>
    </w:p>
    <w:p w:rsidR="004A1DF5" w:rsidRDefault="004A1DF5">
      <w:pPr>
        <w:autoSpaceDE w:val="0"/>
        <w:autoSpaceDN w:val="0"/>
        <w:adjustRightInd w:val="0"/>
        <w:ind w:leftChars="94" w:left="226" w:firstLineChars="100" w:firstLine="240"/>
        <w:jc w:val="left"/>
        <w:rPr>
          <w:rFonts w:ascii="宋体"/>
          <w:kern w:val="0"/>
          <w:szCs w:val="18"/>
          <w:lang w:val="zh-CN"/>
        </w:rPr>
      </w:pPr>
      <w:r>
        <w:rPr>
          <w:rFonts w:ascii="宋体" w:hint="eastAsia"/>
          <w:kern w:val="0"/>
          <w:szCs w:val="18"/>
          <w:lang w:val="zh-CN"/>
        </w:rPr>
        <w:t>2、指定的付款日期不能大于托收的付款到期日，不能小于票据到期日。</w:t>
      </w:r>
    </w:p>
    <w:p w:rsidR="004A1DF5" w:rsidRDefault="004A1DF5">
      <w:pPr>
        <w:autoSpaceDE w:val="0"/>
        <w:autoSpaceDN w:val="0"/>
        <w:adjustRightInd w:val="0"/>
        <w:ind w:firstLineChars="200" w:firstLine="480"/>
        <w:jc w:val="left"/>
        <w:rPr>
          <w:rFonts w:ascii="宋体" w:hAnsi="宋体"/>
        </w:rPr>
      </w:pPr>
      <w:r>
        <w:rPr>
          <w:rFonts w:ascii="宋体" w:hint="eastAsia"/>
          <w:kern w:val="0"/>
          <w:szCs w:val="18"/>
          <w:lang w:val="zh-CN"/>
        </w:rPr>
        <w:t>3、本操作是对客户确认付款的记载，不是托收付款的必要步骤。操作成功后系统将自动更新托收状态为“确认付款”。</w:t>
      </w:r>
    </w:p>
    <w:p w:rsidR="004A1DF5" w:rsidRDefault="004A1DF5">
      <w:pPr>
        <w:pStyle w:val="6"/>
      </w:pPr>
      <w:bookmarkStart w:id="1368" w:name="_Toc79237303"/>
      <w:r>
        <w:rPr>
          <w:rFonts w:hint="eastAsia"/>
        </w:rPr>
        <w:t>（四）操作步骤</w:t>
      </w:r>
      <w:bookmarkEnd w:id="1368"/>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用户选择系统导航－结算业务－委托收款－到期付款－客户付款确认或在“业务代码”栏输入“</w:t>
      </w:r>
      <w:r>
        <w:rPr>
          <w:rFonts w:hint="eastAsia"/>
        </w:rPr>
        <w:t>5843</w:t>
      </w:r>
      <w:r>
        <w:rPr>
          <w:rFonts w:hint="eastAsia"/>
        </w:rPr>
        <w:t>”进入；</w:t>
      </w:r>
    </w:p>
    <w:p w:rsidR="004A1DF5" w:rsidRDefault="004A1DF5">
      <w:pPr>
        <w:ind w:firstLineChars="200" w:firstLine="480"/>
        <w:rPr>
          <w:rFonts w:ascii="宋体" w:hAnsi="宋体"/>
          <w:szCs w:val="21"/>
        </w:rPr>
      </w:pPr>
      <w:r>
        <w:rPr>
          <w:rFonts w:ascii="宋体" w:hAnsi="宋体" w:hint="eastAsia"/>
          <w:bCs/>
        </w:rPr>
        <w:t>2、根据“客户付款确认”界面提示输入要素，输入完毕选择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3、选中一笔需确认的付款业务，选择“付款”进入“客户付款确认明细”界面；</w:t>
      </w:r>
    </w:p>
    <w:p w:rsidR="004A1DF5" w:rsidRDefault="004A1DF5">
      <w:pPr>
        <w:ind w:firstLineChars="200" w:firstLine="480"/>
        <w:rPr>
          <w:rFonts w:ascii="宋体" w:hAnsi="宋体"/>
          <w:szCs w:val="21"/>
        </w:rPr>
      </w:pPr>
      <w:r>
        <w:rPr>
          <w:rFonts w:ascii="宋体" w:hAnsi="宋体" w:hint="eastAsia"/>
          <w:szCs w:val="21"/>
        </w:rPr>
        <w:t>4、输入客户确认的指定付款日期；</w:t>
      </w:r>
    </w:p>
    <w:p w:rsidR="004A1DF5" w:rsidRDefault="004A1DF5">
      <w:pPr>
        <w:ind w:firstLineChars="200" w:firstLine="480"/>
        <w:rPr>
          <w:rFonts w:ascii="宋体" w:hAnsi="宋体"/>
        </w:rPr>
      </w:pPr>
      <w:r>
        <w:rPr>
          <w:rFonts w:ascii="宋体" w:hAnsi="宋体" w:hint="eastAsia"/>
          <w:bCs/>
        </w:rPr>
        <w:t>5、确认无误后，在</w:t>
      </w:r>
      <w:r>
        <w:rPr>
          <w:rFonts w:ascii="宋体" w:hint="eastAsia"/>
          <w:szCs w:val="21"/>
        </w:rPr>
        <w:t>明细界面中选择“确定”，系统自动弹出交互信息框，并提示当前记录为“确认付款”状态。</w:t>
      </w:r>
    </w:p>
    <w:p w:rsidR="004A1DF5" w:rsidRDefault="004A1DF5" w:rsidP="0004090F">
      <w:pPr>
        <w:pStyle w:val="5"/>
      </w:pPr>
      <w:bookmarkStart w:id="1369" w:name="_Toc79237304"/>
      <w:r>
        <w:rPr>
          <w:rFonts w:hint="eastAsia"/>
        </w:rPr>
        <w:t>四十四、客户付款确认取消</w:t>
      </w:r>
      <w:bookmarkEnd w:id="1369"/>
      <w:r>
        <w:rPr>
          <w:rFonts w:hint="eastAsia"/>
        </w:rPr>
        <w:t>（业务代码</w:t>
      </w:r>
      <w:r>
        <w:rPr>
          <w:rFonts w:hint="eastAsia"/>
        </w:rPr>
        <w:t>5844</w:t>
      </w:r>
      <w:r>
        <w:rPr>
          <w:rFonts w:hint="eastAsia"/>
        </w:rPr>
        <w:t>）</w:t>
      </w:r>
    </w:p>
    <w:p w:rsidR="004A1DF5" w:rsidRDefault="004A1DF5">
      <w:pPr>
        <w:pStyle w:val="6"/>
      </w:pPr>
      <w:bookmarkStart w:id="1370" w:name="_Toc79237305"/>
      <w:r>
        <w:rPr>
          <w:rFonts w:hint="eastAsia"/>
        </w:rPr>
        <w:t>（一）功能介绍</w:t>
      </w:r>
      <w:bookmarkEnd w:id="1370"/>
    </w:p>
    <w:p w:rsidR="004A1DF5" w:rsidRDefault="004A1DF5">
      <w:pPr>
        <w:ind w:firstLineChars="200" w:firstLine="480"/>
        <w:rPr>
          <w:rFonts w:ascii="宋体" w:hAnsi="宋体"/>
        </w:rPr>
      </w:pPr>
      <w:r>
        <w:rPr>
          <w:rFonts w:ascii="宋体" w:hAnsi="宋体" w:hint="eastAsia"/>
        </w:rPr>
        <w:t>本功能用于取消“客户付款确认”的操作。</w:t>
      </w:r>
    </w:p>
    <w:p w:rsidR="004A1DF5" w:rsidRDefault="004A1DF5">
      <w:pPr>
        <w:pStyle w:val="6"/>
      </w:pPr>
      <w:bookmarkStart w:id="1371" w:name="_Toc79237307"/>
      <w:r>
        <w:rPr>
          <w:rFonts w:hint="eastAsia"/>
        </w:rPr>
        <w:t>（二）操作步骤</w:t>
      </w:r>
      <w:bookmarkEnd w:id="1371"/>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用户选择系统导航－结算业务－委托收款－到期付款－客户付款确认取</w:t>
      </w:r>
      <w:r>
        <w:rPr>
          <w:rFonts w:hint="eastAsia"/>
        </w:rPr>
        <w:lastRenderedPageBreak/>
        <w:t>消或在“业务代码”栏输入“</w:t>
      </w:r>
      <w:r>
        <w:rPr>
          <w:rFonts w:hint="eastAsia"/>
        </w:rPr>
        <w:t>5844</w:t>
      </w:r>
      <w:r>
        <w:rPr>
          <w:rFonts w:hint="eastAsia"/>
        </w:rPr>
        <w:t>”进入；</w:t>
      </w:r>
    </w:p>
    <w:p w:rsidR="004A1DF5" w:rsidRDefault="004A1DF5">
      <w:pPr>
        <w:ind w:firstLineChars="200" w:firstLine="480"/>
        <w:rPr>
          <w:rFonts w:ascii="宋体" w:hAnsi="宋体"/>
          <w:szCs w:val="21"/>
        </w:rPr>
      </w:pPr>
      <w:r>
        <w:rPr>
          <w:rFonts w:ascii="宋体" w:hAnsi="宋体" w:hint="eastAsia"/>
          <w:bCs/>
        </w:rPr>
        <w:t>2、根据“取消客户付款确认”界面提示输入要素，输入完毕选择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3、选定中一笔需取消的业务，选择“取消”进入“取消客户付款确认明细”界面；</w:t>
      </w:r>
    </w:p>
    <w:p w:rsidR="004A1DF5" w:rsidRDefault="004A1DF5">
      <w:pPr>
        <w:ind w:firstLineChars="200" w:firstLine="480"/>
        <w:rPr>
          <w:rFonts w:ascii="宋体"/>
          <w:szCs w:val="21"/>
        </w:rPr>
      </w:pPr>
      <w:r>
        <w:rPr>
          <w:rFonts w:ascii="宋体" w:hAnsi="宋体" w:hint="eastAsia"/>
          <w:bCs/>
        </w:rPr>
        <w:t>4、确认无误后，</w:t>
      </w:r>
      <w:r>
        <w:rPr>
          <w:rFonts w:ascii="宋体" w:hint="eastAsia"/>
          <w:szCs w:val="21"/>
        </w:rPr>
        <w:t>在明细界面中选择“确定”，系统自动弹出交互信息框，并提示当前记录为“客户已签收”状态。</w:t>
      </w:r>
    </w:p>
    <w:p w:rsidR="004A1DF5" w:rsidRDefault="004A1DF5" w:rsidP="0004090F">
      <w:pPr>
        <w:pStyle w:val="5"/>
      </w:pPr>
      <w:bookmarkStart w:id="1372" w:name="_Toc79237308"/>
      <w:r>
        <w:rPr>
          <w:rFonts w:hint="eastAsia"/>
        </w:rPr>
        <w:t>四十五、付款经办</w:t>
      </w:r>
      <w:bookmarkEnd w:id="1372"/>
      <w:r>
        <w:rPr>
          <w:rFonts w:hint="eastAsia"/>
        </w:rPr>
        <w:t>（业务代码</w:t>
      </w:r>
      <w:r>
        <w:rPr>
          <w:rFonts w:hint="eastAsia"/>
        </w:rPr>
        <w:t>5845</w:t>
      </w:r>
      <w:r>
        <w:rPr>
          <w:rFonts w:hint="eastAsia"/>
        </w:rPr>
        <w:t>）</w:t>
      </w:r>
    </w:p>
    <w:p w:rsidR="004A1DF5" w:rsidRDefault="004A1DF5">
      <w:pPr>
        <w:pStyle w:val="6"/>
      </w:pPr>
      <w:bookmarkStart w:id="1373" w:name="_Toc79237309"/>
      <w:r>
        <w:rPr>
          <w:rFonts w:hint="eastAsia"/>
        </w:rPr>
        <w:t>（一）功能介绍</w:t>
      </w:r>
      <w:bookmarkEnd w:id="1373"/>
    </w:p>
    <w:p w:rsidR="004A1DF5" w:rsidRDefault="004A1DF5">
      <w:pPr>
        <w:ind w:firstLineChars="200" w:firstLine="480"/>
        <w:rPr>
          <w:rFonts w:ascii="宋体" w:hAnsi="宋体"/>
        </w:rPr>
      </w:pPr>
      <w:r>
        <w:rPr>
          <w:rFonts w:ascii="宋体" w:hAnsi="宋体" w:hint="eastAsia"/>
        </w:rPr>
        <w:t>本功能用于委托收款付款行进行付款的操作。</w:t>
      </w:r>
    </w:p>
    <w:p w:rsidR="004A1DF5" w:rsidRDefault="004A1DF5">
      <w:pPr>
        <w:pStyle w:val="6"/>
      </w:pPr>
      <w:bookmarkStart w:id="1374" w:name="_Toc79237310"/>
      <w:r>
        <w:rPr>
          <w:rFonts w:hint="eastAsia"/>
        </w:rPr>
        <w:t>（二）风险提示</w:t>
      </w:r>
      <w:bookmarkEnd w:id="1374"/>
    </w:p>
    <w:p w:rsidR="004A1DF5" w:rsidRDefault="004A1DF5">
      <w:pPr>
        <w:ind w:firstLineChars="200" w:firstLine="480"/>
        <w:rPr>
          <w:rFonts w:ascii="宋体" w:hAnsi="宋体"/>
        </w:rPr>
      </w:pPr>
      <w:r>
        <w:rPr>
          <w:rFonts w:ascii="宋体" w:hAnsi="宋体" w:hint="eastAsia"/>
        </w:rPr>
        <w:t>1、委托收款付款时，系统支持对付款户口的更改。用户如更改付款户口，应详细记录更改原因，注意操作风险。</w:t>
      </w:r>
    </w:p>
    <w:p w:rsidR="004A1DF5" w:rsidRDefault="004A1DF5">
      <w:pPr>
        <w:ind w:firstLineChars="200" w:firstLine="480"/>
        <w:rPr>
          <w:rFonts w:ascii="宋体" w:hAnsi="宋体"/>
        </w:rPr>
      </w:pPr>
      <w:r>
        <w:rPr>
          <w:rFonts w:ascii="宋体" w:hAnsi="宋体" w:hint="eastAsia"/>
        </w:rPr>
        <w:t>2、系统无到期付款提示功能，用户应随时查看托收到期情况，及时付款。</w:t>
      </w:r>
    </w:p>
    <w:p w:rsidR="004A1DF5" w:rsidRDefault="004A1DF5">
      <w:pPr>
        <w:ind w:firstLineChars="200" w:firstLine="480"/>
        <w:rPr>
          <w:rFonts w:ascii="宋体" w:hAnsi="宋体"/>
        </w:rPr>
      </w:pPr>
      <w:r>
        <w:rPr>
          <w:rFonts w:ascii="宋体" w:hAnsi="宋体" w:hint="eastAsia"/>
        </w:rPr>
        <w:t>3、委托收款系统目前不支持系统外付款的自动收费，需用户根据具体情况手工收费处理。</w:t>
      </w:r>
    </w:p>
    <w:p w:rsidR="004A1DF5" w:rsidRDefault="004A1DF5">
      <w:pPr>
        <w:pStyle w:val="6"/>
      </w:pPr>
      <w:bookmarkStart w:id="1375" w:name="_Toc79237312"/>
      <w:r>
        <w:rPr>
          <w:rFonts w:hint="eastAsia"/>
        </w:rPr>
        <w:t>（三）操作要点</w:t>
      </w:r>
      <w:bookmarkEnd w:id="1375"/>
    </w:p>
    <w:p w:rsidR="004A1DF5" w:rsidRDefault="004A1DF5">
      <w:pPr>
        <w:autoSpaceDE w:val="0"/>
        <w:autoSpaceDN w:val="0"/>
        <w:adjustRightInd w:val="0"/>
        <w:ind w:firstLineChars="200" w:firstLine="480"/>
        <w:jc w:val="left"/>
        <w:rPr>
          <w:rFonts w:ascii="宋体"/>
          <w:kern w:val="0"/>
          <w:szCs w:val="18"/>
          <w:lang w:val="zh-CN"/>
        </w:rPr>
      </w:pPr>
      <w:r>
        <w:rPr>
          <w:rFonts w:ascii="宋体" w:hAnsi="宋体" w:hint="eastAsia"/>
        </w:rPr>
        <w:t>1、银行承兑汇票在</w:t>
      </w:r>
      <w:r>
        <w:rPr>
          <w:rFonts w:ascii="宋体" w:hint="eastAsia"/>
          <w:kern w:val="0"/>
          <w:szCs w:val="18"/>
          <w:lang w:val="zh-CN"/>
        </w:rPr>
        <w:t>收到委托收款登记以后可以直接付款。</w:t>
      </w:r>
    </w:p>
    <w:p w:rsidR="004A1DF5" w:rsidRDefault="004A1DF5">
      <w:pPr>
        <w:autoSpaceDE w:val="0"/>
        <w:autoSpaceDN w:val="0"/>
        <w:adjustRightInd w:val="0"/>
        <w:ind w:firstLineChars="200" w:firstLine="480"/>
        <w:jc w:val="left"/>
        <w:rPr>
          <w:rFonts w:ascii="宋体" w:hAnsi="宋体"/>
        </w:rPr>
      </w:pPr>
      <w:r>
        <w:rPr>
          <w:rFonts w:ascii="宋体" w:hint="eastAsia"/>
          <w:kern w:val="0"/>
          <w:szCs w:val="18"/>
          <w:lang w:val="zh-CN"/>
        </w:rPr>
        <w:t>2、系统控制非银承委托收款必须在客户签收付后，或客户付款确认后付款。</w:t>
      </w:r>
    </w:p>
    <w:p w:rsidR="004A1DF5" w:rsidRDefault="004A1DF5">
      <w:pPr>
        <w:autoSpaceDE w:val="0"/>
        <w:autoSpaceDN w:val="0"/>
        <w:adjustRightInd w:val="0"/>
        <w:ind w:firstLineChars="200" w:firstLine="480"/>
        <w:jc w:val="left"/>
        <w:rPr>
          <w:rFonts w:ascii="宋体" w:hAnsi="宋体"/>
        </w:rPr>
      </w:pPr>
      <w:r>
        <w:rPr>
          <w:rFonts w:ascii="宋体" w:hint="eastAsia"/>
          <w:kern w:val="0"/>
          <w:szCs w:val="18"/>
        </w:rPr>
        <w:t>3、</w:t>
      </w:r>
      <w:r>
        <w:rPr>
          <w:rFonts w:ascii="宋体" w:hint="eastAsia"/>
          <w:kern w:val="0"/>
          <w:szCs w:val="18"/>
          <w:lang w:val="zh-CN"/>
        </w:rPr>
        <w:t>付款户口可以更改，但必须是本网点的户口。</w:t>
      </w:r>
    </w:p>
    <w:p w:rsidR="004A1DF5" w:rsidRDefault="004A1DF5">
      <w:pPr>
        <w:autoSpaceDE w:val="0"/>
        <w:autoSpaceDN w:val="0"/>
        <w:adjustRightInd w:val="0"/>
        <w:ind w:leftChars="94" w:left="226" w:firstLineChars="100" w:firstLine="240"/>
        <w:jc w:val="left"/>
        <w:rPr>
          <w:rFonts w:ascii="宋体" w:hAnsi="宋体"/>
          <w:kern w:val="0"/>
          <w:szCs w:val="18"/>
          <w:lang w:val="zh-CN"/>
        </w:rPr>
      </w:pPr>
      <w:r>
        <w:rPr>
          <w:rFonts w:ascii="宋体" w:hAnsi="宋体" w:hint="eastAsia"/>
          <w:kern w:val="0"/>
          <w:szCs w:val="18"/>
        </w:rPr>
        <w:t>4、</w:t>
      </w:r>
      <w:r>
        <w:rPr>
          <w:rFonts w:ascii="宋体" w:hAnsi="宋体" w:hint="eastAsia"/>
          <w:kern w:val="0"/>
          <w:szCs w:val="18"/>
          <w:lang w:val="zh-CN"/>
        </w:rPr>
        <w:t>系统内付款以后，系统自动同时更新收、付方客户账，收款行不需再做收款入账处理。</w:t>
      </w:r>
    </w:p>
    <w:p w:rsidR="004A1DF5" w:rsidRDefault="004A1DF5">
      <w:pPr>
        <w:autoSpaceDE w:val="0"/>
        <w:autoSpaceDN w:val="0"/>
        <w:adjustRightInd w:val="0"/>
        <w:ind w:firstLineChars="200" w:firstLine="480"/>
        <w:jc w:val="left"/>
        <w:rPr>
          <w:rFonts w:ascii="宋体" w:hAnsi="宋体"/>
        </w:rPr>
      </w:pPr>
      <w:r>
        <w:rPr>
          <w:rFonts w:ascii="宋体" w:hAnsi="宋体" w:hint="eastAsia"/>
        </w:rPr>
        <w:t>5、系统外托收付款，目前委托收款系统没有与转账汇款系统对接，委托收款付款后，系统生成挂账单，由转账汇款系统根据具体情况进行汇划处理。</w:t>
      </w:r>
    </w:p>
    <w:p w:rsidR="004A1DF5" w:rsidRDefault="004A1DF5">
      <w:pPr>
        <w:autoSpaceDE w:val="0"/>
        <w:autoSpaceDN w:val="0"/>
        <w:adjustRightInd w:val="0"/>
        <w:ind w:firstLineChars="200" w:firstLine="480"/>
        <w:jc w:val="left"/>
        <w:rPr>
          <w:rFonts w:ascii="宋体" w:hAnsi="宋体"/>
        </w:rPr>
      </w:pPr>
      <w:r>
        <w:rPr>
          <w:rFonts w:ascii="宋体" w:hAnsi="宋体" w:hint="eastAsia"/>
        </w:rPr>
        <w:t>6、委托收款付款时应注意收取相关费用。系统内付款系统自动计收费用，系统外付款需用户据具体情况通过通用收费系统手工进行收费处理。</w:t>
      </w:r>
    </w:p>
    <w:p w:rsidR="004A1DF5" w:rsidRDefault="004A1DF5">
      <w:pPr>
        <w:pStyle w:val="6"/>
      </w:pPr>
      <w:bookmarkStart w:id="1376" w:name="_Toc79237313"/>
      <w:r>
        <w:rPr>
          <w:rFonts w:hint="eastAsia"/>
        </w:rPr>
        <w:lastRenderedPageBreak/>
        <w:t>（四）操作步骤</w:t>
      </w:r>
      <w:bookmarkEnd w:id="1376"/>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用户选择系统导航－结算业务－委托收款－到期付款－付款经办或在“业务代码”栏输入“</w:t>
      </w:r>
      <w:r>
        <w:rPr>
          <w:rFonts w:hint="eastAsia"/>
        </w:rPr>
        <w:t>5845</w:t>
      </w:r>
      <w:r>
        <w:rPr>
          <w:rFonts w:hint="eastAsia"/>
        </w:rPr>
        <w:t>”进入；</w:t>
      </w:r>
    </w:p>
    <w:p w:rsidR="004A1DF5" w:rsidRDefault="004A1DF5">
      <w:pPr>
        <w:ind w:firstLineChars="200" w:firstLine="480"/>
        <w:rPr>
          <w:rFonts w:ascii="宋体" w:hAnsi="宋体"/>
          <w:szCs w:val="21"/>
        </w:rPr>
      </w:pPr>
      <w:r>
        <w:rPr>
          <w:rFonts w:ascii="宋体" w:hAnsi="宋体" w:hint="eastAsia"/>
          <w:bCs/>
        </w:rPr>
        <w:t>2、根据“行内托收付款列表窗”界面提示输入要素，输入完毕选择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3、选定中需付款的托收记录，选择“经办”进入“行内托收付款明细窗”。</w:t>
      </w:r>
    </w:p>
    <w:p w:rsidR="004A1DF5" w:rsidRDefault="004A1DF5">
      <w:pPr>
        <w:ind w:firstLineChars="200" w:firstLine="480"/>
        <w:rPr>
          <w:rFonts w:ascii="宋体" w:hAnsi="宋体"/>
          <w:bCs/>
        </w:rPr>
      </w:pPr>
      <w:r>
        <w:rPr>
          <w:rFonts w:ascii="宋体" w:hAnsi="宋体" w:hint="eastAsia"/>
          <w:bCs/>
        </w:rPr>
        <w:t>4、在“</w:t>
      </w:r>
      <w:r>
        <w:rPr>
          <w:rFonts w:ascii="宋体" w:hAnsi="宋体" w:hint="eastAsia"/>
          <w:szCs w:val="21"/>
        </w:rPr>
        <w:t>行内托收付款明细窗”界面中，</w:t>
      </w:r>
      <w:r>
        <w:rPr>
          <w:rFonts w:ascii="宋体" w:hAnsi="宋体" w:hint="eastAsia"/>
          <w:bCs/>
        </w:rPr>
        <w:t>确认付款户口号是否正确，如需更改付款户口号（必须为本网点户口），系统将自动显示更改后的户口名称。</w:t>
      </w:r>
    </w:p>
    <w:p w:rsidR="004A1DF5" w:rsidRDefault="004A1DF5">
      <w:pPr>
        <w:ind w:firstLineChars="200" w:firstLine="480"/>
        <w:rPr>
          <w:rFonts w:ascii="宋体" w:hAnsi="宋体"/>
          <w:bCs/>
        </w:rPr>
      </w:pPr>
      <w:r>
        <w:rPr>
          <w:rFonts w:ascii="宋体" w:hAnsi="宋体" w:hint="eastAsia"/>
          <w:bCs/>
        </w:rPr>
        <w:t>5、确认无误后，选择“费用信息”，进行收费处理；</w:t>
      </w:r>
    </w:p>
    <w:p w:rsidR="004A1DF5" w:rsidRDefault="004A1DF5">
      <w:pPr>
        <w:ind w:firstLineChars="200" w:firstLine="480"/>
        <w:rPr>
          <w:rFonts w:ascii="宋体"/>
          <w:szCs w:val="21"/>
        </w:rPr>
      </w:pPr>
      <w:r>
        <w:rPr>
          <w:rFonts w:ascii="宋体" w:hint="eastAsia"/>
          <w:szCs w:val="21"/>
        </w:rPr>
        <w:t>6、收费处理完毕，选择“确定”，系统自动弹出交互信息框，并提示当前记录为“待复核”状态。</w:t>
      </w:r>
    </w:p>
    <w:p w:rsidR="004A1DF5" w:rsidRDefault="004A1DF5" w:rsidP="0004090F">
      <w:pPr>
        <w:pStyle w:val="5"/>
      </w:pPr>
      <w:bookmarkStart w:id="1377" w:name="_Toc79237314"/>
      <w:r>
        <w:rPr>
          <w:rFonts w:hint="eastAsia"/>
        </w:rPr>
        <w:t>四十六、付款复核</w:t>
      </w:r>
      <w:bookmarkEnd w:id="1377"/>
      <w:r>
        <w:rPr>
          <w:rFonts w:hint="eastAsia"/>
        </w:rPr>
        <w:t>（业务代码</w:t>
      </w:r>
      <w:r>
        <w:rPr>
          <w:rFonts w:hint="eastAsia"/>
        </w:rPr>
        <w:t>5846</w:t>
      </w:r>
      <w:r>
        <w:rPr>
          <w:rFonts w:hint="eastAsia"/>
        </w:rPr>
        <w:t>）</w:t>
      </w:r>
    </w:p>
    <w:p w:rsidR="004A1DF5" w:rsidRDefault="004A1DF5">
      <w:pPr>
        <w:pStyle w:val="6"/>
      </w:pPr>
      <w:bookmarkStart w:id="1378" w:name="_Toc79237315"/>
      <w:r>
        <w:rPr>
          <w:rFonts w:hint="eastAsia"/>
        </w:rPr>
        <w:t>（一）功能介绍</w:t>
      </w:r>
      <w:bookmarkEnd w:id="1378"/>
    </w:p>
    <w:p w:rsidR="004A1DF5" w:rsidRDefault="004A1DF5">
      <w:pPr>
        <w:ind w:firstLineChars="200" w:firstLine="480"/>
        <w:rPr>
          <w:rFonts w:ascii="宋体" w:hAnsi="宋体"/>
        </w:rPr>
      </w:pPr>
      <w:r>
        <w:rPr>
          <w:rFonts w:ascii="宋体" w:hAnsi="宋体" w:hint="eastAsia"/>
        </w:rPr>
        <w:t>本功能用于对“待复核”的托收付款业务进行复核</w:t>
      </w:r>
    </w:p>
    <w:p w:rsidR="004A1DF5" w:rsidRDefault="004A1DF5">
      <w:pPr>
        <w:pStyle w:val="6"/>
      </w:pPr>
      <w:bookmarkStart w:id="1379" w:name="_Toc79237317"/>
      <w:r>
        <w:rPr>
          <w:rFonts w:hint="eastAsia"/>
        </w:rPr>
        <w:t>（二）操作步骤</w:t>
      </w:r>
      <w:bookmarkEnd w:id="1379"/>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用户选择系统导航－结算业务－委托收款－到期付款－付款复核或在“业务代码”栏输入“</w:t>
      </w:r>
      <w:r>
        <w:rPr>
          <w:rFonts w:hint="eastAsia"/>
        </w:rPr>
        <w:t>5846</w:t>
      </w:r>
      <w:r>
        <w:rPr>
          <w:rFonts w:hint="eastAsia"/>
        </w:rPr>
        <w:t>”进入；</w:t>
      </w:r>
    </w:p>
    <w:p w:rsidR="004A1DF5" w:rsidRDefault="004A1DF5">
      <w:pPr>
        <w:ind w:firstLineChars="200" w:firstLine="480"/>
        <w:rPr>
          <w:rFonts w:ascii="宋体" w:hAnsi="宋体"/>
          <w:szCs w:val="21"/>
        </w:rPr>
      </w:pPr>
      <w:r>
        <w:rPr>
          <w:rFonts w:ascii="宋体" w:hAnsi="宋体" w:hint="eastAsia"/>
          <w:bCs/>
        </w:rPr>
        <w:t>2、根据“行内托收付款复核”界面提示输入要素，输入完毕选择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3、选中一笔需复核的托收业务，选择“复核”进入“行内托收付款明细窗”；</w:t>
      </w:r>
    </w:p>
    <w:p w:rsidR="004A1DF5" w:rsidRDefault="004A1DF5">
      <w:pPr>
        <w:ind w:firstLineChars="200" w:firstLine="480"/>
        <w:rPr>
          <w:rFonts w:ascii="宋体" w:hAnsi="宋体"/>
          <w:bCs/>
        </w:rPr>
      </w:pPr>
      <w:r>
        <w:rPr>
          <w:rFonts w:ascii="宋体" w:hAnsi="宋体" w:hint="eastAsia"/>
          <w:bCs/>
        </w:rPr>
        <w:t>4、检查委托收款凭证各付款要素是否正确。同时，选择“费用信息”，检查收费是否正确；</w:t>
      </w:r>
    </w:p>
    <w:p w:rsidR="004A1DF5" w:rsidRDefault="004A1DF5">
      <w:pPr>
        <w:ind w:firstLineChars="200" w:firstLine="480"/>
        <w:rPr>
          <w:rFonts w:ascii="宋体"/>
          <w:szCs w:val="21"/>
        </w:rPr>
      </w:pPr>
      <w:r>
        <w:rPr>
          <w:rFonts w:ascii="宋体" w:hint="eastAsia"/>
          <w:szCs w:val="21"/>
        </w:rPr>
        <w:t>5、确认无误后，选择“确定”，系统自动弹出交互信息框，并提示当前记录为“待授权”状态。</w:t>
      </w:r>
    </w:p>
    <w:p w:rsidR="004A1DF5" w:rsidRDefault="004A1DF5" w:rsidP="0004090F">
      <w:pPr>
        <w:pStyle w:val="5"/>
      </w:pPr>
      <w:bookmarkStart w:id="1380" w:name="_Toc79237318"/>
      <w:r>
        <w:rPr>
          <w:rFonts w:hint="eastAsia"/>
        </w:rPr>
        <w:lastRenderedPageBreak/>
        <w:t>四十七、付款授权</w:t>
      </w:r>
      <w:bookmarkEnd w:id="1380"/>
      <w:r>
        <w:rPr>
          <w:rFonts w:hint="eastAsia"/>
        </w:rPr>
        <w:t>（业务代码</w:t>
      </w:r>
      <w:r>
        <w:rPr>
          <w:rFonts w:hint="eastAsia"/>
        </w:rPr>
        <w:t>5847</w:t>
      </w:r>
      <w:r>
        <w:rPr>
          <w:rFonts w:hint="eastAsia"/>
        </w:rPr>
        <w:t>）</w:t>
      </w:r>
    </w:p>
    <w:p w:rsidR="004A1DF5" w:rsidRDefault="004A1DF5">
      <w:pPr>
        <w:pStyle w:val="6"/>
      </w:pPr>
      <w:bookmarkStart w:id="1381" w:name="_Toc79237319"/>
      <w:r>
        <w:rPr>
          <w:rFonts w:hint="eastAsia"/>
        </w:rPr>
        <w:t>（一）功能介绍</w:t>
      </w:r>
      <w:bookmarkEnd w:id="1381"/>
    </w:p>
    <w:p w:rsidR="004A1DF5" w:rsidRDefault="004A1DF5">
      <w:pPr>
        <w:ind w:firstLineChars="200" w:firstLine="480"/>
        <w:rPr>
          <w:rFonts w:ascii="宋体" w:hAnsi="宋体"/>
        </w:rPr>
      </w:pPr>
      <w:r>
        <w:rPr>
          <w:rFonts w:ascii="宋体" w:hAnsi="宋体" w:hint="eastAsia"/>
        </w:rPr>
        <w:t>本功能用于对“待授权”的托收付款业务进行授权的操作。</w:t>
      </w:r>
    </w:p>
    <w:p w:rsidR="004A1DF5" w:rsidRDefault="004A1DF5">
      <w:pPr>
        <w:pStyle w:val="6"/>
      </w:pPr>
      <w:bookmarkStart w:id="1382" w:name="_Toc79237321"/>
      <w:r>
        <w:rPr>
          <w:rFonts w:hint="eastAsia"/>
        </w:rPr>
        <w:t>（二）操作步骤</w:t>
      </w:r>
      <w:bookmarkEnd w:id="1382"/>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用户选择系统导航－结算业务－委托收款－到期付款－付款授权或在“业务代码”栏输入“</w:t>
      </w:r>
      <w:r>
        <w:rPr>
          <w:rFonts w:hint="eastAsia"/>
        </w:rPr>
        <w:t>5847</w:t>
      </w:r>
      <w:r>
        <w:rPr>
          <w:rFonts w:hint="eastAsia"/>
        </w:rPr>
        <w:t>”进入；</w:t>
      </w:r>
    </w:p>
    <w:p w:rsidR="004A1DF5" w:rsidRDefault="004A1DF5">
      <w:pPr>
        <w:ind w:firstLineChars="200" w:firstLine="480"/>
        <w:rPr>
          <w:rFonts w:ascii="宋体" w:hAnsi="宋体"/>
          <w:szCs w:val="21"/>
        </w:rPr>
      </w:pPr>
      <w:r>
        <w:rPr>
          <w:rFonts w:ascii="宋体" w:hAnsi="宋体" w:hint="eastAsia"/>
          <w:bCs/>
        </w:rPr>
        <w:t>2、根据“付款授权”界面提示输入要素，输入完毕选择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3、选中一笔待授权的托收业务，选择“授权”进入“行内托收付款明细窗”；</w:t>
      </w:r>
    </w:p>
    <w:p w:rsidR="004A1DF5" w:rsidRDefault="004A1DF5">
      <w:pPr>
        <w:ind w:firstLineChars="200" w:firstLine="480"/>
        <w:rPr>
          <w:rFonts w:ascii="宋体" w:hAnsi="宋体"/>
          <w:bCs/>
        </w:rPr>
      </w:pPr>
      <w:r>
        <w:rPr>
          <w:rFonts w:ascii="宋体" w:hAnsi="宋体" w:hint="eastAsia"/>
          <w:bCs/>
        </w:rPr>
        <w:t>4、检查委托收款凭证各付款要素是否正确。选择“费用信息”，检查收费是否正确；</w:t>
      </w:r>
    </w:p>
    <w:p w:rsidR="004A1DF5" w:rsidRDefault="004A1DF5">
      <w:pPr>
        <w:ind w:firstLineChars="200" w:firstLine="480"/>
        <w:rPr>
          <w:rFonts w:ascii="宋体"/>
          <w:szCs w:val="21"/>
        </w:rPr>
      </w:pPr>
      <w:r>
        <w:rPr>
          <w:rFonts w:ascii="宋体" w:hint="eastAsia"/>
          <w:szCs w:val="21"/>
        </w:rPr>
        <w:t>5、确认无误后，在“行内托收付款明细窗”中，选择“确定”，系统自动弹出交互信息框，并提示当前记录为“已付款”状态。如是系统外托收付款，系统同时提示已生成挂账单，用户在交互信息框中选择</w:t>
      </w:r>
      <w:r>
        <w:rPr>
          <w:rFonts w:hint="eastAsia"/>
          <w:kern w:val="0"/>
          <w:lang w:val="zh-CN"/>
        </w:rPr>
        <w:t>“打印”</w:t>
      </w:r>
      <w:r>
        <w:rPr>
          <w:rFonts w:ascii="宋体" w:hint="eastAsia"/>
          <w:szCs w:val="21"/>
        </w:rPr>
        <w:t>，系统自动显示“挂账单”凭证，并可进行打印操作；</w:t>
      </w:r>
    </w:p>
    <w:p w:rsidR="004A1DF5" w:rsidRDefault="004A1DF5">
      <w:pPr>
        <w:ind w:firstLineChars="200" w:firstLine="480"/>
        <w:rPr>
          <w:rFonts w:ascii="宋体"/>
          <w:szCs w:val="21"/>
        </w:rPr>
      </w:pPr>
      <w:r>
        <w:rPr>
          <w:rFonts w:ascii="宋体" w:hint="eastAsia"/>
          <w:szCs w:val="21"/>
        </w:rPr>
        <w:t>6、打印完成后，在信息框中选择“确定”，系统自动更新托收记录为已付款状态；</w:t>
      </w:r>
    </w:p>
    <w:p w:rsidR="004A1DF5" w:rsidRDefault="004A1DF5">
      <w:pPr>
        <w:ind w:firstLineChars="200" w:firstLine="480"/>
        <w:rPr>
          <w:rFonts w:ascii="宋体"/>
          <w:szCs w:val="21"/>
        </w:rPr>
      </w:pPr>
      <w:r>
        <w:rPr>
          <w:rFonts w:ascii="宋体" w:hint="eastAsia"/>
          <w:szCs w:val="21"/>
        </w:rPr>
        <w:t>7、打印“付款回单（提出贷记）。</w:t>
      </w:r>
    </w:p>
    <w:p w:rsidR="004A1DF5" w:rsidRDefault="004A1DF5" w:rsidP="0004090F">
      <w:pPr>
        <w:pStyle w:val="5"/>
      </w:pPr>
      <w:bookmarkStart w:id="1383" w:name="_Toc79237322"/>
      <w:r>
        <w:rPr>
          <w:rFonts w:hint="eastAsia"/>
        </w:rPr>
        <w:t>四十八、付款经办取消</w:t>
      </w:r>
      <w:bookmarkEnd w:id="1383"/>
      <w:r>
        <w:rPr>
          <w:rFonts w:hint="eastAsia"/>
        </w:rPr>
        <w:t>（业务代码</w:t>
      </w:r>
      <w:r>
        <w:rPr>
          <w:rFonts w:hint="eastAsia"/>
        </w:rPr>
        <w:t>5841</w:t>
      </w:r>
      <w:r>
        <w:rPr>
          <w:rFonts w:hint="eastAsia"/>
        </w:rPr>
        <w:t>）</w:t>
      </w:r>
    </w:p>
    <w:p w:rsidR="004A1DF5" w:rsidRDefault="004A1DF5">
      <w:pPr>
        <w:pStyle w:val="6"/>
      </w:pPr>
      <w:bookmarkStart w:id="1384" w:name="_Toc79237323"/>
      <w:r>
        <w:rPr>
          <w:rFonts w:hint="eastAsia"/>
        </w:rPr>
        <w:t>（一）功能介绍</w:t>
      </w:r>
      <w:bookmarkEnd w:id="1384"/>
    </w:p>
    <w:p w:rsidR="004A1DF5" w:rsidRDefault="004A1DF5">
      <w:pPr>
        <w:ind w:firstLineChars="200" w:firstLine="480"/>
        <w:rPr>
          <w:rFonts w:ascii="宋体" w:hAnsi="宋体"/>
        </w:rPr>
      </w:pPr>
      <w:r>
        <w:rPr>
          <w:rFonts w:ascii="宋体" w:hAnsi="宋体" w:hint="eastAsia"/>
        </w:rPr>
        <w:t>本功能用于取消委托收款“付款经办”的操作。</w:t>
      </w:r>
    </w:p>
    <w:p w:rsidR="004A1DF5" w:rsidRDefault="004A1DF5">
      <w:pPr>
        <w:pStyle w:val="6"/>
      </w:pPr>
      <w:bookmarkStart w:id="1385" w:name="_Toc79237325"/>
      <w:r>
        <w:rPr>
          <w:rFonts w:hint="eastAsia"/>
        </w:rPr>
        <w:t>（二）操作步骤</w:t>
      </w:r>
      <w:bookmarkEnd w:id="1385"/>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用户选择系统导航－结算业务－委托收款－到期付款－付款经办取消或在“业务代码”栏输入“</w:t>
      </w:r>
      <w:r>
        <w:rPr>
          <w:rFonts w:hint="eastAsia"/>
        </w:rPr>
        <w:t>5841</w:t>
      </w:r>
      <w:r>
        <w:rPr>
          <w:rFonts w:hint="eastAsia"/>
        </w:rPr>
        <w:t>”进入；</w:t>
      </w:r>
    </w:p>
    <w:p w:rsidR="004A1DF5" w:rsidRDefault="004A1DF5">
      <w:pPr>
        <w:ind w:firstLineChars="200" w:firstLine="480"/>
        <w:rPr>
          <w:rFonts w:ascii="宋体" w:hAnsi="宋体"/>
          <w:szCs w:val="21"/>
        </w:rPr>
      </w:pPr>
      <w:r>
        <w:rPr>
          <w:rFonts w:ascii="宋体" w:hAnsi="宋体" w:hint="eastAsia"/>
          <w:bCs/>
        </w:rPr>
        <w:t>2、根据“付款经办取消”界面提示输入要素，输入完毕选择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lastRenderedPageBreak/>
        <w:t>3、选中一笔需取消的托收业务，选择“取消”进入“行内托收付款明细窗”；</w:t>
      </w:r>
    </w:p>
    <w:p w:rsidR="004A1DF5" w:rsidRDefault="004A1DF5">
      <w:pPr>
        <w:ind w:firstLineChars="200" w:firstLine="480"/>
        <w:rPr>
          <w:rFonts w:ascii="宋体"/>
          <w:szCs w:val="21"/>
        </w:rPr>
      </w:pPr>
      <w:r>
        <w:rPr>
          <w:rFonts w:ascii="宋体" w:hAnsi="宋体" w:hint="eastAsia"/>
          <w:bCs/>
        </w:rPr>
        <w:t>4、检查</w:t>
      </w:r>
      <w:r>
        <w:rPr>
          <w:rFonts w:ascii="宋体" w:hint="eastAsia"/>
          <w:szCs w:val="21"/>
        </w:rPr>
        <w:t>无误后，选择“确定”，系统自动弹出交互信息框，并提示当前记录为“取消”状态。在信息框中选择“确定”，系统自动更新托收记录回复到原业务状态。</w:t>
      </w:r>
    </w:p>
    <w:p w:rsidR="004A1DF5" w:rsidRDefault="004A1DF5" w:rsidP="0004090F">
      <w:pPr>
        <w:pStyle w:val="5"/>
      </w:pPr>
      <w:bookmarkStart w:id="1386" w:name="_Toc79237326"/>
      <w:r>
        <w:rPr>
          <w:rFonts w:hint="eastAsia"/>
        </w:rPr>
        <w:t>四十九、付款复核取消</w:t>
      </w:r>
      <w:bookmarkEnd w:id="1386"/>
      <w:r>
        <w:rPr>
          <w:rFonts w:hint="eastAsia"/>
        </w:rPr>
        <w:t>（业务代码</w:t>
      </w:r>
      <w:r>
        <w:rPr>
          <w:rFonts w:hint="eastAsia"/>
        </w:rPr>
        <w:t>5842</w:t>
      </w:r>
      <w:r>
        <w:rPr>
          <w:rFonts w:hint="eastAsia"/>
        </w:rPr>
        <w:t>）</w:t>
      </w:r>
    </w:p>
    <w:p w:rsidR="004A1DF5" w:rsidRDefault="004A1DF5">
      <w:pPr>
        <w:pStyle w:val="6"/>
      </w:pPr>
      <w:bookmarkStart w:id="1387" w:name="_Toc79237327"/>
      <w:r>
        <w:rPr>
          <w:rFonts w:hint="eastAsia"/>
        </w:rPr>
        <w:t>（一）功能介绍</w:t>
      </w:r>
      <w:bookmarkEnd w:id="1387"/>
    </w:p>
    <w:p w:rsidR="004A1DF5" w:rsidRDefault="004A1DF5">
      <w:pPr>
        <w:ind w:firstLineChars="200" w:firstLine="480"/>
        <w:rPr>
          <w:rFonts w:ascii="宋体" w:hAnsi="宋体"/>
        </w:rPr>
      </w:pPr>
      <w:r>
        <w:rPr>
          <w:rFonts w:ascii="宋体" w:hAnsi="宋体" w:hint="eastAsia"/>
        </w:rPr>
        <w:t>本功能用于取消委托收款“付款复核”的操作。</w:t>
      </w:r>
    </w:p>
    <w:p w:rsidR="004A1DF5" w:rsidRDefault="004A1DF5">
      <w:pPr>
        <w:pStyle w:val="6"/>
      </w:pPr>
      <w:bookmarkStart w:id="1388" w:name="_Toc79237329"/>
      <w:r>
        <w:rPr>
          <w:rFonts w:hint="eastAsia"/>
        </w:rPr>
        <w:t>（二）操作步骤</w:t>
      </w:r>
      <w:bookmarkEnd w:id="1388"/>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用户选择系统导航－结算业务－委托收款－到期付款－付款复核取消或在“业务代码”栏输入“</w:t>
      </w:r>
      <w:r>
        <w:rPr>
          <w:rFonts w:hint="eastAsia"/>
        </w:rPr>
        <w:t>5842</w:t>
      </w:r>
      <w:r>
        <w:rPr>
          <w:rFonts w:hint="eastAsia"/>
        </w:rPr>
        <w:t>”进入；</w:t>
      </w:r>
    </w:p>
    <w:p w:rsidR="004A1DF5" w:rsidRDefault="004A1DF5">
      <w:pPr>
        <w:ind w:firstLineChars="200" w:firstLine="480"/>
        <w:rPr>
          <w:rFonts w:ascii="宋体" w:hAnsi="宋体"/>
          <w:szCs w:val="21"/>
        </w:rPr>
      </w:pPr>
      <w:r>
        <w:rPr>
          <w:rFonts w:ascii="宋体" w:hAnsi="宋体" w:hint="eastAsia"/>
          <w:bCs/>
        </w:rPr>
        <w:t>2、根据“付款复核取消”界面提示输入要素，输入完毕选择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3、选中一笔需取消的托收业务，选择“取消”进入“行内托收付款明细窗”；</w:t>
      </w:r>
    </w:p>
    <w:p w:rsidR="004A1DF5" w:rsidRDefault="004A1DF5">
      <w:pPr>
        <w:ind w:firstLineChars="200" w:firstLine="480"/>
        <w:rPr>
          <w:rFonts w:ascii="宋体"/>
          <w:szCs w:val="21"/>
        </w:rPr>
      </w:pPr>
      <w:r>
        <w:rPr>
          <w:rFonts w:ascii="宋体" w:hAnsi="宋体" w:hint="eastAsia"/>
          <w:bCs/>
        </w:rPr>
        <w:t>4、检查</w:t>
      </w:r>
      <w:r>
        <w:rPr>
          <w:rFonts w:ascii="宋体" w:hint="eastAsia"/>
          <w:szCs w:val="21"/>
        </w:rPr>
        <w:t>无误后，选择“确定”，系统自动弹出交互信息框，并提示当前记录为“待复核”状态。在信息框中选择“确定”，系统自动更新托收记录状态。</w:t>
      </w:r>
    </w:p>
    <w:p w:rsidR="004A1DF5" w:rsidRDefault="004A1DF5" w:rsidP="0004090F">
      <w:pPr>
        <w:pStyle w:val="5"/>
      </w:pPr>
      <w:bookmarkStart w:id="1389" w:name="_Toc79237330"/>
      <w:r>
        <w:rPr>
          <w:rFonts w:hint="eastAsia"/>
        </w:rPr>
        <w:t>五十、撤销付款经办</w:t>
      </w:r>
      <w:bookmarkEnd w:id="1389"/>
      <w:r>
        <w:rPr>
          <w:rFonts w:hint="eastAsia"/>
        </w:rPr>
        <w:t>（业务代码</w:t>
      </w:r>
      <w:r>
        <w:rPr>
          <w:rFonts w:hint="eastAsia"/>
        </w:rPr>
        <w:t>5855</w:t>
      </w:r>
      <w:r>
        <w:rPr>
          <w:rFonts w:hint="eastAsia"/>
        </w:rPr>
        <w:t>）</w:t>
      </w:r>
    </w:p>
    <w:p w:rsidR="004A1DF5" w:rsidRDefault="004A1DF5">
      <w:pPr>
        <w:pStyle w:val="6"/>
      </w:pPr>
      <w:bookmarkStart w:id="1390" w:name="_Toc79237331"/>
      <w:r>
        <w:rPr>
          <w:rFonts w:hint="eastAsia"/>
        </w:rPr>
        <w:t>（一）功能介绍</w:t>
      </w:r>
      <w:bookmarkEnd w:id="1390"/>
    </w:p>
    <w:p w:rsidR="004A1DF5" w:rsidRDefault="004A1DF5">
      <w:pPr>
        <w:ind w:firstLineChars="200" w:firstLine="480"/>
        <w:rPr>
          <w:rFonts w:ascii="宋体" w:hAnsi="宋体"/>
        </w:rPr>
      </w:pPr>
      <w:r>
        <w:rPr>
          <w:rFonts w:ascii="宋体" w:hAnsi="宋体" w:hint="eastAsia"/>
        </w:rPr>
        <w:t>本功能用于撤销委托收款的付款操作。</w:t>
      </w:r>
    </w:p>
    <w:p w:rsidR="004A1DF5" w:rsidRDefault="004A1DF5">
      <w:pPr>
        <w:pStyle w:val="6"/>
      </w:pPr>
      <w:bookmarkStart w:id="1391" w:name="_Toc79237333"/>
      <w:r>
        <w:rPr>
          <w:rFonts w:hint="eastAsia"/>
        </w:rPr>
        <w:t>（二）操作要点</w:t>
      </w:r>
      <w:bookmarkEnd w:id="1391"/>
    </w:p>
    <w:p w:rsidR="004A1DF5" w:rsidRDefault="004A1DF5">
      <w:pPr>
        <w:ind w:firstLineChars="200" w:firstLine="480"/>
        <w:rPr>
          <w:rFonts w:ascii="宋体" w:hAnsi="宋体"/>
        </w:rPr>
      </w:pPr>
      <w:r>
        <w:rPr>
          <w:rFonts w:ascii="宋体" w:hAnsi="宋体" w:hint="eastAsia"/>
        </w:rPr>
        <w:t>1、撤销托收付款时，系统提供了是否“直接冲账”的选项，如选择“否”，系统将不对已发生的账务进行同步冲正处理，需用户手工处理。</w:t>
      </w:r>
    </w:p>
    <w:p w:rsidR="004A1DF5" w:rsidRDefault="004A1DF5">
      <w:pPr>
        <w:ind w:firstLineChars="200" w:firstLine="480"/>
        <w:rPr>
          <w:rFonts w:ascii="宋体" w:hAnsi="宋体"/>
        </w:rPr>
      </w:pPr>
      <w:r>
        <w:rPr>
          <w:rFonts w:ascii="宋体" w:hAnsi="宋体" w:hint="eastAsia"/>
        </w:rPr>
        <w:t>2、撤销系统内付款时，系统控制收款行业务状态必须为“已收款入账”，如果收款户口余额不足，系统将控制该笔业务不允许做撤销处理。</w:t>
      </w:r>
    </w:p>
    <w:p w:rsidR="004A1DF5" w:rsidRDefault="004A1DF5">
      <w:pPr>
        <w:ind w:firstLineChars="200" w:firstLine="480"/>
        <w:rPr>
          <w:rFonts w:ascii="宋体" w:hAnsi="宋体"/>
        </w:rPr>
      </w:pPr>
      <w:r>
        <w:rPr>
          <w:rFonts w:ascii="宋体" w:hAnsi="宋体" w:hint="eastAsia"/>
        </w:rPr>
        <w:t>3、撤销系统外托收付款，如付款时产生的“挂账单”余额不足，系统将控制该笔业务不允许做撤销处理。</w:t>
      </w:r>
    </w:p>
    <w:p w:rsidR="004A1DF5" w:rsidRDefault="004A1DF5">
      <w:pPr>
        <w:ind w:firstLineChars="200" w:firstLine="480"/>
        <w:rPr>
          <w:rFonts w:ascii="宋体" w:hAnsi="宋体"/>
        </w:rPr>
      </w:pPr>
      <w:r>
        <w:rPr>
          <w:rFonts w:ascii="宋体" w:hAnsi="宋体" w:hint="eastAsia"/>
        </w:rPr>
        <w:lastRenderedPageBreak/>
        <w:t>4、撤销处理时，用户应将未做账务处理的“挂账单”作为附件，避免发生账务差错。</w:t>
      </w:r>
    </w:p>
    <w:p w:rsidR="004A1DF5" w:rsidRDefault="004A1DF5">
      <w:pPr>
        <w:pStyle w:val="6"/>
      </w:pPr>
      <w:bookmarkStart w:id="1392" w:name="_Toc79237334"/>
      <w:r>
        <w:rPr>
          <w:rFonts w:hint="eastAsia"/>
        </w:rPr>
        <w:t>（三）操作步骤</w:t>
      </w:r>
      <w:bookmarkEnd w:id="1392"/>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用户选择系统导航－结算业务－委托收款－到期付款－撤销付款经办或在“业务代码”栏输入“</w:t>
      </w:r>
      <w:r>
        <w:rPr>
          <w:rFonts w:hint="eastAsia"/>
        </w:rPr>
        <w:t>5855</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2、根据“撤销客户付款经办”界面提示输入要素，输入完毕选择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3、选中一笔需撤销的付款业务，选择“经办”进入“撤销客户付款经办明细“界面；</w:t>
      </w:r>
    </w:p>
    <w:p w:rsidR="004A1DF5" w:rsidRDefault="004A1DF5">
      <w:pPr>
        <w:ind w:firstLineChars="200" w:firstLine="480"/>
        <w:rPr>
          <w:rFonts w:ascii="宋体" w:hAnsi="宋体"/>
        </w:rPr>
      </w:pPr>
      <w:r>
        <w:rPr>
          <w:rFonts w:ascii="宋体" w:hAnsi="宋体" w:hint="eastAsia"/>
          <w:bCs/>
        </w:rPr>
        <w:t>4、检查</w:t>
      </w:r>
      <w:r>
        <w:rPr>
          <w:rFonts w:ascii="宋体" w:hint="eastAsia"/>
          <w:szCs w:val="21"/>
        </w:rPr>
        <w:t>无误后，选择“确定”，系统自动弹出交互信息框，并提示当前记录为“待授权”状态。</w:t>
      </w:r>
    </w:p>
    <w:p w:rsidR="004A1DF5" w:rsidRDefault="004A1DF5" w:rsidP="0004090F">
      <w:pPr>
        <w:pStyle w:val="5"/>
      </w:pPr>
      <w:bookmarkStart w:id="1393" w:name="_Toc79237335"/>
      <w:r>
        <w:rPr>
          <w:rFonts w:hint="eastAsia"/>
        </w:rPr>
        <w:t>五十一、撤销付款授权</w:t>
      </w:r>
      <w:bookmarkEnd w:id="1393"/>
      <w:r>
        <w:rPr>
          <w:rFonts w:hint="eastAsia"/>
        </w:rPr>
        <w:t>（业务代码</w:t>
      </w:r>
      <w:r>
        <w:rPr>
          <w:rFonts w:hint="eastAsia"/>
        </w:rPr>
        <w:t>5857</w:t>
      </w:r>
      <w:r>
        <w:rPr>
          <w:rFonts w:hint="eastAsia"/>
        </w:rPr>
        <w:t>）</w:t>
      </w:r>
    </w:p>
    <w:p w:rsidR="004A1DF5" w:rsidRDefault="004A1DF5">
      <w:pPr>
        <w:pStyle w:val="6"/>
      </w:pPr>
      <w:bookmarkStart w:id="1394" w:name="_Toc79237336"/>
      <w:r>
        <w:rPr>
          <w:rFonts w:hint="eastAsia"/>
        </w:rPr>
        <w:t>（一）功能介绍</w:t>
      </w:r>
      <w:bookmarkEnd w:id="1394"/>
    </w:p>
    <w:p w:rsidR="004A1DF5" w:rsidRDefault="004A1DF5">
      <w:pPr>
        <w:ind w:firstLineChars="200" w:firstLine="480"/>
        <w:rPr>
          <w:rFonts w:ascii="宋体" w:hAnsi="宋体"/>
        </w:rPr>
      </w:pPr>
      <w:r>
        <w:rPr>
          <w:rFonts w:ascii="宋体" w:hAnsi="宋体" w:hint="eastAsia"/>
        </w:rPr>
        <w:t>本功能用于对“撤销付款经办”的授权操作。</w:t>
      </w:r>
    </w:p>
    <w:p w:rsidR="004A1DF5" w:rsidRDefault="004A1DF5">
      <w:pPr>
        <w:pStyle w:val="6"/>
      </w:pPr>
      <w:bookmarkStart w:id="1395" w:name="_Toc79237338"/>
      <w:r>
        <w:rPr>
          <w:rFonts w:hint="eastAsia"/>
        </w:rPr>
        <w:t>（二）操作步骤</w:t>
      </w:r>
      <w:bookmarkEnd w:id="1395"/>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用户选择系统导航－结算业务－委托收款－到期付款－撤销付款授权或在“业务代码”栏输入“</w:t>
      </w:r>
      <w:r>
        <w:rPr>
          <w:rFonts w:hint="eastAsia"/>
        </w:rPr>
        <w:t>5857</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2、根据“撤销客户付款授权”界面提示输入要素，输入完毕选择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3、选中一笔需授权的撤销业务，选择“授权”进入“撤销客户付款授权明细”界面；</w:t>
      </w:r>
    </w:p>
    <w:p w:rsidR="004A1DF5" w:rsidRDefault="004A1DF5">
      <w:pPr>
        <w:ind w:firstLineChars="200" w:firstLine="480"/>
        <w:rPr>
          <w:rFonts w:ascii="宋体" w:hAnsi="宋体"/>
        </w:rPr>
      </w:pPr>
      <w:r>
        <w:rPr>
          <w:rFonts w:ascii="宋体" w:hAnsi="宋体" w:hint="eastAsia"/>
          <w:bCs/>
        </w:rPr>
        <w:t>4、检查</w:t>
      </w:r>
      <w:r>
        <w:rPr>
          <w:rFonts w:ascii="宋体" w:hint="eastAsia"/>
          <w:szCs w:val="21"/>
        </w:rPr>
        <w:t>无误后，选择“确定”，系统自动弹出交互信息框，并提示当前记录为“已收信待处理”状态。在信息框中选择“确定”，系统自动更新托收记录回复到原来的状态</w:t>
      </w:r>
      <w:r>
        <w:rPr>
          <w:rFonts w:ascii="宋体" w:hAnsi="宋体" w:hint="eastAsia"/>
        </w:rPr>
        <w:t>；</w:t>
      </w:r>
    </w:p>
    <w:p w:rsidR="004A1DF5" w:rsidRDefault="004A1DF5">
      <w:pPr>
        <w:ind w:firstLineChars="200" w:firstLine="480"/>
        <w:rPr>
          <w:rFonts w:ascii="宋体" w:hAnsi="宋体"/>
        </w:rPr>
      </w:pPr>
      <w:r>
        <w:rPr>
          <w:rFonts w:ascii="宋体" w:hAnsi="宋体" w:hint="eastAsia"/>
        </w:rPr>
        <w:t>5、打印“冲账回单</w:t>
      </w:r>
      <w:r>
        <w:rPr>
          <w:rFonts w:ascii="宋体" w:hAnsi="宋体"/>
        </w:rPr>
        <w:t>”</w:t>
      </w:r>
      <w:r>
        <w:rPr>
          <w:rFonts w:ascii="宋体" w:hAnsi="宋体" w:hint="eastAsia"/>
        </w:rPr>
        <w:t>。</w:t>
      </w:r>
    </w:p>
    <w:p w:rsidR="004A1DF5" w:rsidRDefault="004A1DF5" w:rsidP="0004090F">
      <w:pPr>
        <w:pStyle w:val="5"/>
      </w:pPr>
      <w:bookmarkStart w:id="1396" w:name="_Toc79237339"/>
      <w:r>
        <w:rPr>
          <w:rFonts w:hint="eastAsia"/>
        </w:rPr>
        <w:lastRenderedPageBreak/>
        <w:t>五十二、撤销付款经办取消</w:t>
      </w:r>
      <w:bookmarkEnd w:id="1396"/>
      <w:r>
        <w:rPr>
          <w:rFonts w:hint="eastAsia"/>
        </w:rPr>
        <w:t>（业务代码</w:t>
      </w:r>
      <w:r>
        <w:rPr>
          <w:rFonts w:hint="eastAsia"/>
        </w:rPr>
        <w:t>5851</w:t>
      </w:r>
      <w:r>
        <w:rPr>
          <w:rFonts w:hint="eastAsia"/>
        </w:rPr>
        <w:t>）</w:t>
      </w:r>
    </w:p>
    <w:p w:rsidR="004A1DF5" w:rsidRDefault="004A1DF5">
      <w:pPr>
        <w:pStyle w:val="6"/>
      </w:pPr>
      <w:bookmarkStart w:id="1397" w:name="_Toc79237340"/>
      <w:r>
        <w:rPr>
          <w:rFonts w:hint="eastAsia"/>
        </w:rPr>
        <w:t>（一）功能介绍</w:t>
      </w:r>
      <w:bookmarkEnd w:id="1397"/>
    </w:p>
    <w:p w:rsidR="004A1DF5" w:rsidRDefault="004A1DF5">
      <w:pPr>
        <w:rPr>
          <w:rFonts w:ascii="宋体" w:hAnsi="宋体"/>
        </w:rPr>
      </w:pPr>
      <w:r>
        <w:rPr>
          <w:rFonts w:hint="eastAsia"/>
        </w:rPr>
        <w:t>本功能用于取消“撤销付款经办”的操作。</w:t>
      </w:r>
    </w:p>
    <w:p w:rsidR="004A1DF5" w:rsidRDefault="004A1DF5">
      <w:pPr>
        <w:pStyle w:val="6"/>
      </w:pPr>
      <w:bookmarkStart w:id="1398" w:name="_Toc79237342"/>
      <w:r>
        <w:rPr>
          <w:rFonts w:hint="eastAsia"/>
        </w:rPr>
        <w:t>（二）操作步骤</w:t>
      </w:r>
      <w:bookmarkEnd w:id="1398"/>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用户选择系统导航－结算业务－委托收款－到期付款－撤销付款经办取消或在“业务代码”栏输入“</w:t>
      </w:r>
      <w:r>
        <w:rPr>
          <w:rFonts w:hint="eastAsia"/>
        </w:rPr>
        <w:t>5851</w:t>
      </w:r>
      <w:r>
        <w:rPr>
          <w:rFonts w:hint="eastAsia"/>
        </w:rPr>
        <w:t>”进入；</w:t>
      </w:r>
    </w:p>
    <w:p w:rsidR="004A1DF5" w:rsidRDefault="004A1DF5">
      <w:pPr>
        <w:ind w:firstLineChars="200" w:firstLine="480"/>
        <w:rPr>
          <w:rFonts w:ascii="宋体" w:hAnsi="宋体"/>
          <w:szCs w:val="21"/>
        </w:rPr>
      </w:pPr>
      <w:r>
        <w:rPr>
          <w:rFonts w:ascii="宋体" w:hAnsi="宋体" w:hint="eastAsia"/>
          <w:bCs/>
        </w:rPr>
        <w:t>2、根据“撤销客户付款经办取消”界面提示输入要素，输入完毕选择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3、选中一笔需取消的撤销业务，选择“取消”进入“撤销客户付款经办取消”界面；</w:t>
      </w:r>
    </w:p>
    <w:p w:rsidR="004A1DF5" w:rsidRDefault="004A1DF5">
      <w:pPr>
        <w:ind w:firstLineChars="200" w:firstLine="480"/>
        <w:rPr>
          <w:rFonts w:ascii="宋体" w:hAnsi="宋体"/>
        </w:rPr>
      </w:pPr>
      <w:r>
        <w:rPr>
          <w:rFonts w:ascii="宋体" w:hAnsi="宋体" w:hint="eastAsia"/>
          <w:bCs/>
        </w:rPr>
        <w:t>4、检查</w:t>
      </w:r>
      <w:r>
        <w:rPr>
          <w:rFonts w:ascii="宋体" w:hint="eastAsia"/>
          <w:szCs w:val="21"/>
        </w:rPr>
        <w:t>无误后，选择“确定”，系统自动弹出交互信息框，并提示当前记录为“已付款”状态。在信息框中选择“确定”，系统自动更新托收记录状态</w:t>
      </w:r>
      <w:r>
        <w:rPr>
          <w:rFonts w:ascii="宋体" w:hAnsi="宋体" w:hint="eastAsia"/>
        </w:rPr>
        <w:t>。</w:t>
      </w:r>
    </w:p>
    <w:p w:rsidR="004A1DF5" w:rsidRDefault="004A1DF5" w:rsidP="0004090F">
      <w:pPr>
        <w:pStyle w:val="5"/>
      </w:pPr>
      <w:bookmarkStart w:id="1399" w:name="_Toc79237343"/>
      <w:r>
        <w:rPr>
          <w:rFonts w:hint="eastAsia"/>
        </w:rPr>
        <w:t>五十三、银承系统接受付款</w:t>
      </w:r>
      <w:bookmarkEnd w:id="1399"/>
      <w:r>
        <w:rPr>
          <w:rFonts w:hint="eastAsia"/>
        </w:rPr>
        <w:t>（业务代码</w:t>
      </w:r>
      <w:r>
        <w:rPr>
          <w:rFonts w:hint="eastAsia"/>
        </w:rPr>
        <w:t>5861</w:t>
      </w:r>
      <w:r>
        <w:rPr>
          <w:rFonts w:hint="eastAsia"/>
        </w:rPr>
        <w:t>）</w:t>
      </w:r>
    </w:p>
    <w:p w:rsidR="004A1DF5" w:rsidRDefault="004A1DF5">
      <w:pPr>
        <w:pStyle w:val="6"/>
      </w:pPr>
      <w:bookmarkStart w:id="1400" w:name="_Toc79237344"/>
      <w:r>
        <w:rPr>
          <w:rFonts w:hint="eastAsia"/>
        </w:rPr>
        <w:t>（一）功能介绍</w:t>
      </w:r>
      <w:bookmarkEnd w:id="1400"/>
    </w:p>
    <w:p w:rsidR="004A1DF5" w:rsidRDefault="004A1DF5">
      <w:pPr>
        <w:ind w:firstLineChars="200" w:firstLine="480"/>
        <w:rPr>
          <w:rFonts w:ascii="宋体" w:hAnsi="宋体"/>
        </w:rPr>
      </w:pPr>
      <w:r>
        <w:rPr>
          <w:rFonts w:ascii="宋体" w:hAnsi="宋体" w:hint="eastAsia"/>
        </w:rPr>
        <w:t>本功能用于银承系统付款后，对委托收款系统的托收记录进行付款信息登记的操作。</w:t>
      </w:r>
    </w:p>
    <w:p w:rsidR="004A1DF5" w:rsidRDefault="004A1DF5">
      <w:pPr>
        <w:pStyle w:val="6"/>
      </w:pPr>
      <w:bookmarkStart w:id="1401" w:name="_Toc79237347"/>
      <w:r>
        <w:rPr>
          <w:rFonts w:hint="eastAsia"/>
        </w:rPr>
        <w:t>（二）操作步骤</w:t>
      </w:r>
      <w:bookmarkEnd w:id="1401"/>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用户选择系统导航－结算业务－委托收款－银承系统－银承系统确认付款或在“业务代码”栏输入“</w:t>
      </w:r>
      <w:r>
        <w:rPr>
          <w:rFonts w:hint="eastAsia"/>
        </w:rPr>
        <w:t>5861</w:t>
      </w:r>
      <w:r>
        <w:rPr>
          <w:rFonts w:hint="eastAsia"/>
        </w:rPr>
        <w:t>”进入；</w:t>
      </w:r>
    </w:p>
    <w:p w:rsidR="004A1DF5" w:rsidRDefault="004A1DF5">
      <w:pPr>
        <w:ind w:firstLineChars="200" w:firstLine="480"/>
        <w:rPr>
          <w:rFonts w:ascii="宋体" w:hAnsi="宋体"/>
          <w:szCs w:val="21"/>
        </w:rPr>
      </w:pPr>
      <w:r>
        <w:rPr>
          <w:rFonts w:ascii="宋体" w:hAnsi="宋体" w:hint="eastAsia"/>
          <w:bCs/>
        </w:rPr>
        <w:t>2、根据“银承系统确认付款”界面提示输入要素，输入完毕选择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3、选中一笔需接受的付款业务，选择“接受”进入“银承系统确认付款明细”界面；</w:t>
      </w:r>
    </w:p>
    <w:p w:rsidR="004A1DF5" w:rsidRDefault="004A1DF5">
      <w:pPr>
        <w:ind w:firstLineChars="200" w:firstLine="480"/>
        <w:rPr>
          <w:rFonts w:ascii="宋体" w:hAnsi="宋体"/>
        </w:rPr>
      </w:pPr>
      <w:r>
        <w:rPr>
          <w:rFonts w:ascii="宋体" w:hAnsi="宋体" w:hint="eastAsia"/>
          <w:bCs/>
        </w:rPr>
        <w:t>4、检查</w:t>
      </w:r>
      <w:r>
        <w:rPr>
          <w:rFonts w:ascii="宋体" w:hint="eastAsia"/>
          <w:szCs w:val="21"/>
        </w:rPr>
        <w:t>无误后，选择“确定”，系统自动弹出交互信息框，并提示当前记录为“已接银承付款”状态。在信息框中选择“确定”，系统自动更新托收记录状态</w:t>
      </w:r>
      <w:r>
        <w:rPr>
          <w:rFonts w:ascii="宋体" w:hAnsi="宋体" w:hint="eastAsia"/>
        </w:rPr>
        <w:t>。</w:t>
      </w:r>
    </w:p>
    <w:p w:rsidR="004A1DF5" w:rsidRDefault="004A1DF5" w:rsidP="0004090F">
      <w:pPr>
        <w:pStyle w:val="5"/>
      </w:pPr>
      <w:bookmarkStart w:id="1402" w:name="_Toc79237348"/>
      <w:r>
        <w:rPr>
          <w:rFonts w:hint="eastAsia"/>
        </w:rPr>
        <w:lastRenderedPageBreak/>
        <w:t>五十四、银承系统取消付款</w:t>
      </w:r>
      <w:bookmarkEnd w:id="1402"/>
      <w:r>
        <w:rPr>
          <w:rFonts w:hint="eastAsia"/>
        </w:rPr>
        <w:t>（业务代码</w:t>
      </w:r>
      <w:r>
        <w:rPr>
          <w:rFonts w:hint="eastAsia"/>
        </w:rPr>
        <w:t>5862</w:t>
      </w:r>
      <w:r>
        <w:rPr>
          <w:rFonts w:hint="eastAsia"/>
        </w:rPr>
        <w:t>）</w:t>
      </w:r>
    </w:p>
    <w:p w:rsidR="004A1DF5" w:rsidRDefault="004A1DF5">
      <w:pPr>
        <w:pStyle w:val="6"/>
      </w:pPr>
      <w:bookmarkStart w:id="1403" w:name="_Toc79237349"/>
      <w:r>
        <w:rPr>
          <w:rFonts w:hint="eastAsia"/>
        </w:rPr>
        <w:t>（一）功能介绍</w:t>
      </w:r>
      <w:bookmarkEnd w:id="1403"/>
    </w:p>
    <w:p w:rsidR="004A1DF5" w:rsidRDefault="004A1DF5">
      <w:pPr>
        <w:rPr>
          <w:rFonts w:ascii="宋体" w:hAnsi="宋体"/>
        </w:rPr>
      </w:pPr>
      <w:r>
        <w:rPr>
          <w:rFonts w:ascii="宋体" w:hAnsi="宋体" w:hint="eastAsia"/>
        </w:rPr>
        <w:t>本功能用于取消“接受银承系统付款”的操作。</w:t>
      </w:r>
    </w:p>
    <w:p w:rsidR="004A1DF5" w:rsidRDefault="004A1DF5">
      <w:pPr>
        <w:pStyle w:val="6"/>
      </w:pPr>
      <w:bookmarkStart w:id="1404" w:name="_Toc79237351"/>
      <w:r>
        <w:rPr>
          <w:rFonts w:hint="eastAsia"/>
        </w:rPr>
        <w:t>（二）操作步骤</w:t>
      </w:r>
      <w:bookmarkEnd w:id="1404"/>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用户选择系统导航－结算业务－委托收款－银承系统－银承系统取消付款或在“业务代码”栏输入“</w:t>
      </w:r>
      <w:r>
        <w:rPr>
          <w:rFonts w:hint="eastAsia"/>
        </w:rPr>
        <w:t>5862</w:t>
      </w:r>
      <w:r>
        <w:rPr>
          <w:rFonts w:hint="eastAsia"/>
        </w:rPr>
        <w:t>”进入；</w:t>
      </w:r>
    </w:p>
    <w:p w:rsidR="004A1DF5" w:rsidRDefault="004A1DF5">
      <w:pPr>
        <w:ind w:firstLineChars="200" w:firstLine="480"/>
        <w:rPr>
          <w:rFonts w:ascii="宋体" w:hAnsi="宋体"/>
          <w:szCs w:val="21"/>
        </w:rPr>
      </w:pPr>
      <w:r>
        <w:rPr>
          <w:rFonts w:ascii="宋体" w:hAnsi="宋体" w:hint="eastAsia"/>
          <w:bCs/>
        </w:rPr>
        <w:t>2、根据“银承系统取消付款”界面提示输入要素，输入完毕选择</w:t>
      </w:r>
      <w:r>
        <w:rPr>
          <w:rFonts w:ascii="宋体" w:hAnsi="宋体" w:hint="eastAsia"/>
          <w:szCs w:val="21"/>
        </w:rPr>
        <w:t>“查询”，</w:t>
      </w:r>
      <w:r>
        <w:rPr>
          <w:rFonts w:ascii="宋体" w:hint="eastAsia"/>
          <w:szCs w:val="21"/>
        </w:rPr>
        <w:t>系统显示出所有符合条件的</w:t>
      </w:r>
      <w:r>
        <w:rPr>
          <w:rFonts w:ascii="宋体" w:hAnsi="宋体" w:hint="eastAsia"/>
          <w:szCs w:val="21"/>
        </w:rPr>
        <w:t>业务；</w:t>
      </w:r>
    </w:p>
    <w:p w:rsidR="004A1DF5" w:rsidRDefault="004A1DF5">
      <w:pPr>
        <w:ind w:firstLineChars="200" w:firstLine="480"/>
        <w:rPr>
          <w:rFonts w:ascii="宋体" w:hAnsi="宋体"/>
          <w:szCs w:val="21"/>
        </w:rPr>
      </w:pPr>
      <w:r>
        <w:rPr>
          <w:rFonts w:ascii="宋体" w:hAnsi="宋体" w:hint="eastAsia"/>
          <w:szCs w:val="21"/>
        </w:rPr>
        <w:t>3、选中一笔需取消的接受业务，选择“取消”进入“银承系统取消付款明细”界面；</w:t>
      </w:r>
    </w:p>
    <w:p w:rsidR="004A1DF5" w:rsidRDefault="004A1DF5">
      <w:pPr>
        <w:ind w:firstLineChars="200" w:firstLine="480"/>
        <w:rPr>
          <w:rFonts w:ascii="宋体" w:hAnsi="宋体"/>
        </w:rPr>
      </w:pPr>
      <w:r>
        <w:rPr>
          <w:rFonts w:ascii="宋体" w:hAnsi="宋体" w:hint="eastAsia"/>
          <w:bCs/>
        </w:rPr>
        <w:t>4、检查</w:t>
      </w:r>
      <w:r>
        <w:rPr>
          <w:rFonts w:ascii="宋体" w:hint="eastAsia"/>
          <w:szCs w:val="21"/>
        </w:rPr>
        <w:t>无误后，选择“确定”，系统自动弹出交互信息框，并提示当前记录为“取消”状态。在信息框中选择“确定”，系统自动更新托收记录状态</w:t>
      </w:r>
      <w:r>
        <w:rPr>
          <w:rFonts w:ascii="宋体" w:hAnsi="宋体" w:hint="eastAsia"/>
        </w:rPr>
        <w:t>。</w:t>
      </w:r>
    </w:p>
    <w:p w:rsidR="004A1DF5" w:rsidRDefault="004A1DF5" w:rsidP="0004090F">
      <w:pPr>
        <w:pStyle w:val="5"/>
      </w:pPr>
      <w:bookmarkStart w:id="1405" w:name="_Toc79237352"/>
      <w:r>
        <w:rPr>
          <w:rFonts w:hint="eastAsia"/>
        </w:rPr>
        <w:t>五十五、付款行查询</w:t>
      </w:r>
      <w:bookmarkEnd w:id="1405"/>
      <w:r>
        <w:rPr>
          <w:rFonts w:hint="eastAsia"/>
        </w:rPr>
        <w:t>（业务代码</w:t>
      </w:r>
      <w:r>
        <w:rPr>
          <w:rFonts w:hint="eastAsia"/>
        </w:rPr>
        <w:t>5808</w:t>
      </w:r>
      <w:r>
        <w:rPr>
          <w:rFonts w:hint="eastAsia"/>
        </w:rPr>
        <w:t>）</w:t>
      </w:r>
    </w:p>
    <w:p w:rsidR="004A1DF5" w:rsidRDefault="004A1DF5">
      <w:pPr>
        <w:pStyle w:val="6"/>
      </w:pPr>
      <w:bookmarkStart w:id="1406" w:name="_Toc79237353"/>
      <w:r>
        <w:rPr>
          <w:rFonts w:hint="eastAsia"/>
        </w:rPr>
        <w:t>（一）功能介绍</w:t>
      </w:r>
      <w:bookmarkEnd w:id="1406"/>
    </w:p>
    <w:p w:rsidR="004A1DF5" w:rsidRDefault="004A1DF5">
      <w:pPr>
        <w:autoSpaceDE w:val="0"/>
        <w:autoSpaceDN w:val="0"/>
        <w:adjustRightInd w:val="0"/>
        <w:ind w:firstLineChars="200" w:firstLine="480"/>
        <w:jc w:val="left"/>
        <w:rPr>
          <w:rFonts w:ascii="宋体"/>
          <w:kern w:val="0"/>
          <w:sz w:val="18"/>
          <w:szCs w:val="18"/>
          <w:lang w:val="zh-CN"/>
        </w:rPr>
      </w:pPr>
      <w:r>
        <w:rPr>
          <w:rFonts w:ascii="宋体" w:hAnsi="宋体" w:hint="eastAsia"/>
        </w:rPr>
        <w:t>本功能可查询本网点</w:t>
      </w:r>
      <w:r>
        <w:rPr>
          <w:rFonts w:ascii="宋体" w:hint="eastAsia"/>
          <w:kern w:val="0"/>
          <w:szCs w:val="18"/>
          <w:lang w:val="zh-CN"/>
        </w:rPr>
        <w:t>收到委托收款登记薄的所有历史记录</w:t>
      </w:r>
      <w:r>
        <w:rPr>
          <w:rFonts w:ascii="宋体" w:hAnsi="宋体" w:hint="eastAsia"/>
        </w:rPr>
        <w:t>。</w:t>
      </w:r>
    </w:p>
    <w:p w:rsidR="004A1DF5" w:rsidRDefault="004A1DF5">
      <w:pPr>
        <w:pStyle w:val="6"/>
      </w:pPr>
      <w:bookmarkStart w:id="1407" w:name="_Toc79237354"/>
      <w:r>
        <w:rPr>
          <w:rFonts w:hint="eastAsia"/>
        </w:rPr>
        <w:t>（二）风险提示</w:t>
      </w:r>
      <w:bookmarkEnd w:id="1407"/>
    </w:p>
    <w:p w:rsidR="004A1DF5" w:rsidRDefault="004A1DF5">
      <w:pPr>
        <w:ind w:firstLineChars="200" w:firstLine="480"/>
        <w:rPr>
          <w:rFonts w:ascii="宋体" w:hAnsi="宋体"/>
        </w:rPr>
      </w:pPr>
      <w:r>
        <w:rPr>
          <w:rFonts w:ascii="宋体" w:hAnsi="宋体" w:hint="eastAsia"/>
        </w:rPr>
        <w:t>根据业务管理要求，收到委托收款登记薄应按年度结转，系统目前未提供结转历史记录的功能。</w:t>
      </w:r>
    </w:p>
    <w:p w:rsidR="004A1DF5" w:rsidRDefault="004A1DF5">
      <w:pPr>
        <w:pStyle w:val="6"/>
      </w:pPr>
      <w:bookmarkStart w:id="1408" w:name="_Toc79237356"/>
      <w:r>
        <w:rPr>
          <w:rFonts w:hint="eastAsia"/>
        </w:rPr>
        <w:t>（三）操作要点</w:t>
      </w:r>
      <w:bookmarkEnd w:id="1408"/>
    </w:p>
    <w:p w:rsidR="004A1DF5" w:rsidRDefault="004A1DF5">
      <w:pPr>
        <w:ind w:firstLineChars="200" w:firstLine="480"/>
        <w:rPr>
          <w:rFonts w:ascii="宋体" w:hAnsi="宋体"/>
        </w:rPr>
      </w:pPr>
      <w:r>
        <w:rPr>
          <w:rFonts w:ascii="宋体" w:hAnsi="宋体" w:hint="eastAsia"/>
        </w:rPr>
        <w:t>1、只能查询本网点收到的托收记录。</w:t>
      </w:r>
    </w:p>
    <w:p w:rsidR="004A1DF5" w:rsidRDefault="004A1DF5">
      <w:pPr>
        <w:ind w:firstLineChars="200" w:firstLine="480"/>
        <w:rPr>
          <w:rFonts w:ascii="宋体" w:hAnsi="宋体"/>
        </w:rPr>
      </w:pPr>
      <w:r>
        <w:rPr>
          <w:rFonts w:ascii="宋体" w:hAnsi="宋体" w:hint="eastAsia"/>
        </w:rPr>
        <w:t>2、系统提供了模糊查询和条件组合查询两种查询方式。</w:t>
      </w:r>
    </w:p>
    <w:p w:rsidR="004A1DF5" w:rsidRDefault="004A1DF5">
      <w:pPr>
        <w:pStyle w:val="6"/>
      </w:pPr>
      <w:bookmarkStart w:id="1409" w:name="_Toc79237357"/>
      <w:r>
        <w:rPr>
          <w:rFonts w:hint="eastAsia"/>
        </w:rPr>
        <w:t>（四）操作步骤</w:t>
      </w:r>
      <w:bookmarkEnd w:id="1409"/>
    </w:p>
    <w:p w:rsidR="004A1DF5" w:rsidRDefault="004A1DF5">
      <w:pPr>
        <w:ind w:firstLineChars="200" w:firstLine="480"/>
        <w:rPr>
          <w:rFonts w:ascii="宋体" w:hAnsi="宋体"/>
          <w:szCs w:val="21"/>
        </w:rPr>
      </w:pPr>
      <w:r>
        <w:rPr>
          <w:rFonts w:ascii="宋体" w:hAnsi="宋体" w:hint="eastAsia"/>
        </w:rPr>
        <w:t>1、</w:t>
      </w:r>
      <w:r>
        <w:rPr>
          <w:rFonts w:hint="eastAsia"/>
        </w:rPr>
        <w:t>用户选择系统导航－结算业务－委托收款－付款行查询或在“业务代码”栏输入“</w:t>
      </w:r>
      <w:r>
        <w:rPr>
          <w:rFonts w:hint="eastAsia"/>
        </w:rPr>
        <w:t>5808</w:t>
      </w:r>
      <w:r>
        <w:rPr>
          <w:rFonts w:hint="eastAsia"/>
        </w:rPr>
        <w:t>”进入；</w:t>
      </w:r>
    </w:p>
    <w:p w:rsidR="004A1DF5" w:rsidRDefault="004A1DF5">
      <w:pPr>
        <w:ind w:left="480"/>
      </w:pPr>
      <w:r>
        <w:rPr>
          <w:rFonts w:hint="eastAsia"/>
        </w:rPr>
        <w:t>2</w:t>
      </w:r>
      <w:r>
        <w:rPr>
          <w:rFonts w:hint="eastAsia"/>
        </w:rPr>
        <w:t>、具体查询步骤参见本节二十六点“收款行查询”。</w:t>
      </w:r>
    </w:p>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p>
    <w:p w:rsidR="004A1DF5" w:rsidRDefault="004A1DF5" w:rsidP="0004090F">
      <w:pPr>
        <w:pStyle w:val="4"/>
      </w:pPr>
      <w:bookmarkStart w:id="1410" w:name="_Toc186273613"/>
      <w:r>
        <w:rPr>
          <w:rFonts w:hint="eastAsia"/>
        </w:rPr>
        <w:lastRenderedPageBreak/>
        <w:t>第十一节</w:t>
      </w:r>
      <w:r>
        <w:rPr>
          <w:rFonts w:hint="eastAsia"/>
        </w:rPr>
        <w:t xml:space="preserve">  </w:t>
      </w:r>
      <w:r>
        <w:rPr>
          <w:rFonts w:hint="eastAsia"/>
        </w:rPr>
        <w:t>系统外同业支付</w:t>
      </w:r>
      <w:bookmarkEnd w:id="1410"/>
    </w:p>
    <w:p w:rsidR="004A1DF5" w:rsidRDefault="004A1DF5" w:rsidP="0004090F">
      <w:pPr>
        <w:pStyle w:val="5"/>
      </w:pPr>
      <w:bookmarkStart w:id="1411" w:name="_Toc97466223"/>
      <w:r>
        <w:rPr>
          <w:rFonts w:hint="eastAsia"/>
        </w:rPr>
        <w:t>一、概述</w:t>
      </w:r>
      <w:bookmarkEnd w:id="1411"/>
    </w:p>
    <w:p w:rsidR="004A1DF5" w:rsidRDefault="004A1DF5">
      <w:pPr>
        <w:numPr>
          <w:ilvl w:val="0"/>
          <w:numId w:val="352"/>
        </w:numPr>
        <w:rPr>
          <w:bCs/>
          <w:szCs w:val="28"/>
        </w:rPr>
      </w:pPr>
      <w:r>
        <w:rPr>
          <w:rFonts w:hint="eastAsia"/>
          <w:bCs/>
          <w:szCs w:val="28"/>
        </w:rPr>
        <w:t>概念：系统外同业支付渠道处理的是我行受理的需转往同城系统外他行的外币汇款业务，或通过同城系统外他行转汇的外币汇款业务。</w:t>
      </w:r>
    </w:p>
    <w:p w:rsidR="004A1DF5" w:rsidRDefault="004A1DF5">
      <w:pPr>
        <w:numPr>
          <w:ilvl w:val="0"/>
          <w:numId w:val="352"/>
        </w:numPr>
        <w:rPr>
          <w:bCs/>
          <w:szCs w:val="28"/>
        </w:rPr>
      </w:pPr>
      <w:r>
        <w:rPr>
          <w:rFonts w:hint="eastAsia"/>
          <w:bCs/>
          <w:szCs w:val="28"/>
        </w:rPr>
        <w:t>目前系统外同城的外币汇款有两种处理方式，一是同城票交，即当地有某些外币币种票交的，则采用交换票据给同城系统外他行的方式；二是同业渠道支付渠道，即某些币种在当地没有外币票交的，则由我行指定机构</w:t>
      </w:r>
      <w:r>
        <w:rPr>
          <w:rFonts w:hint="eastAsia"/>
          <w:bCs/>
          <w:szCs w:val="28"/>
        </w:rPr>
        <w:t>(</w:t>
      </w:r>
      <w:r>
        <w:rPr>
          <w:rFonts w:hint="eastAsia"/>
          <w:bCs/>
          <w:szCs w:val="28"/>
        </w:rPr>
        <w:t>一般是分行会计部或营业部</w:t>
      </w:r>
      <w:r>
        <w:rPr>
          <w:rFonts w:hint="eastAsia"/>
          <w:bCs/>
          <w:szCs w:val="28"/>
        </w:rPr>
        <w:t>)</w:t>
      </w:r>
      <w:r>
        <w:rPr>
          <w:rFonts w:hint="eastAsia"/>
          <w:bCs/>
          <w:szCs w:val="28"/>
        </w:rPr>
        <w:t>在当地同业开立外币头寸户，通过开具当地同业银行要求的单据转账的方式。采用票交方式的，视同人民币转账业务一样处理，本章主要介绍同业支付渠道的处理。</w:t>
      </w:r>
    </w:p>
    <w:p w:rsidR="004A1DF5" w:rsidRDefault="004A1DF5">
      <w:pPr>
        <w:numPr>
          <w:ilvl w:val="0"/>
          <w:numId w:val="352"/>
        </w:numPr>
        <w:rPr>
          <w:bCs/>
          <w:szCs w:val="28"/>
        </w:rPr>
      </w:pPr>
      <w:r>
        <w:rPr>
          <w:rFonts w:hint="eastAsia"/>
          <w:bCs/>
          <w:szCs w:val="28"/>
        </w:rPr>
        <w:t>系统外同业支付运行前需进行三项配置或维护，一是提出代理机构的配置</w:t>
      </w:r>
      <w:r>
        <w:rPr>
          <w:rFonts w:hint="eastAsia"/>
          <w:bCs/>
          <w:szCs w:val="28"/>
        </w:rPr>
        <w:t>(</w:t>
      </w:r>
      <w:r>
        <w:rPr>
          <w:rFonts w:hint="eastAsia"/>
          <w:bCs/>
          <w:szCs w:val="28"/>
        </w:rPr>
        <w:t>公共规则系统－系统配置－客户服务系统－提出代理机构配置</w:t>
      </w:r>
      <w:r>
        <w:rPr>
          <w:rFonts w:hint="eastAsia"/>
          <w:bCs/>
          <w:szCs w:val="28"/>
        </w:rPr>
        <w:t>)</w:t>
      </w:r>
      <w:r>
        <w:rPr>
          <w:rFonts w:hint="eastAsia"/>
          <w:bCs/>
          <w:szCs w:val="28"/>
        </w:rPr>
        <w:t>，目前系统只支持分行的外币业务全部通过一个代理行处理，暂不支持外币同城票交通过一个代理行、开具单据转账的通过另一个代理行的处理方式；二是维护我行账户行；三是维护他行账户行。</w:t>
      </w:r>
    </w:p>
    <w:p w:rsidR="004A1DF5" w:rsidRDefault="004A1DF5" w:rsidP="0004090F">
      <w:pPr>
        <w:pStyle w:val="5"/>
      </w:pPr>
      <w:bookmarkStart w:id="1412" w:name="_Toc97466224"/>
      <w:r>
        <w:rPr>
          <w:rFonts w:hint="eastAsia"/>
        </w:rPr>
        <w:t>二、我行账户行管理（业务代码</w:t>
      </w:r>
      <w:r>
        <w:rPr>
          <w:rFonts w:hint="eastAsia"/>
        </w:rPr>
        <w:t>5891</w:t>
      </w:r>
      <w:r>
        <w:rPr>
          <w:rFonts w:hint="eastAsia"/>
        </w:rPr>
        <w:t>）</w:t>
      </w:r>
      <w:bookmarkEnd w:id="1412"/>
    </w:p>
    <w:p w:rsidR="004A1DF5" w:rsidRDefault="004A1DF5">
      <w:pPr>
        <w:pStyle w:val="6"/>
      </w:pPr>
      <w:r>
        <w:rPr>
          <w:rFonts w:hint="eastAsia"/>
        </w:rPr>
        <w:t>（一）功能介绍</w:t>
      </w:r>
    </w:p>
    <w:p w:rsidR="004A1DF5" w:rsidRDefault="004A1DF5">
      <w:pPr>
        <w:ind w:firstLineChars="200" w:firstLine="480"/>
        <w:rPr>
          <w:bCs/>
          <w:szCs w:val="28"/>
        </w:rPr>
      </w:pPr>
      <w:r>
        <w:rPr>
          <w:rFonts w:hint="eastAsia"/>
        </w:rPr>
        <w:t>通过该模块把我行在同业的账户、同业要求的单据打印方式、我行的清算户口维护进系统，以实现系统对同业支付渠道的单据打印、账务处理。</w:t>
      </w:r>
    </w:p>
    <w:p w:rsidR="004A1DF5" w:rsidRDefault="004A1DF5">
      <w:pPr>
        <w:pStyle w:val="6"/>
      </w:pPr>
      <w:r>
        <w:rPr>
          <w:rFonts w:hint="eastAsia"/>
        </w:rPr>
        <w:t>（二）操作要点</w:t>
      </w:r>
    </w:p>
    <w:p w:rsidR="004A1DF5" w:rsidRDefault="004A1DF5">
      <w:pPr>
        <w:ind w:firstLineChars="200" w:firstLine="480"/>
        <w:rPr>
          <w:bCs/>
          <w:szCs w:val="28"/>
        </w:rPr>
      </w:pPr>
      <w:r>
        <w:rPr>
          <w:rFonts w:hint="eastAsia"/>
          <w:bCs/>
          <w:szCs w:val="28"/>
        </w:rPr>
        <w:t>1</w:t>
      </w:r>
      <w:r>
        <w:rPr>
          <w:rFonts w:hint="eastAsia"/>
          <w:bCs/>
          <w:szCs w:val="28"/>
        </w:rPr>
        <w:t>、应根据同业要求的单据类型和摘要的填写方法，在系统中进行准确配置，并将相应单据格式传真给总行相关部门进行打印模板的配置；业务量较小的分行，也可采用手工填写单据的方式，就不需设置打印模板。</w:t>
      </w:r>
    </w:p>
    <w:p w:rsidR="004A1DF5" w:rsidRDefault="004A1DF5">
      <w:pPr>
        <w:ind w:firstLineChars="200" w:firstLine="480"/>
        <w:rPr>
          <w:bCs/>
          <w:szCs w:val="28"/>
        </w:rPr>
      </w:pPr>
      <w:r>
        <w:rPr>
          <w:rFonts w:hint="eastAsia"/>
          <w:bCs/>
          <w:szCs w:val="28"/>
        </w:rPr>
        <w:t>2</w:t>
      </w:r>
      <w:r>
        <w:rPr>
          <w:rFonts w:hint="eastAsia"/>
          <w:bCs/>
          <w:szCs w:val="28"/>
        </w:rPr>
        <w:t>、清算户口号必须是我行内部户口，一般是存放同业户口号。</w:t>
      </w:r>
    </w:p>
    <w:p w:rsidR="004A1DF5" w:rsidRDefault="004A1DF5">
      <w:pPr>
        <w:pStyle w:val="6"/>
      </w:pPr>
      <w:r>
        <w:rPr>
          <w:rFonts w:hint="eastAsia"/>
        </w:rPr>
        <w:lastRenderedPageBreak/>
        <w:t>（三）操作步骤</w:t>
      </w:r>
    </w:p>
    <w:p w:rsidR="004A1DF5" w:rsidRDefault="004A1DF5">
      <w:pPr>
        <w:ind w:firstLineChars="200" w:firstLine="480"/>
        <w:rPr>
          <w:bCs/>
          <w:szCs w:val="28"/>
        </w:rPr>
      </w:pPr>
      <w:r>
        <w:rPr>
          <w:rFonts w:hint="eastAsia"/>
          <w:bCs/>
          <w:szCs w:val="28"/>
        </w:rPr>
        <w:t>1</w:t>
      </w:r>
      <w:r>
        <w:rPr>
          <w:rFonts w:hint="eastAsia"/>
          <w:bCs/>
          <w:szCs w:val="28"/>
        </w:rPr>
        <w:t>、</w:t>
      </w:r>
      <w:r>
        <w:rPr>
          <w:rFonts w:hint="eastAsia"/>
        </w:rPr>
        <w:t>用户选择系统导航－结算业务－账户行管理－我行账户行管理，或者在业务代码处输入“</w:t>
      </w:r>
      <w:r>
        <w:rPr>
          <w:rFonts w:hint="eastAsia"/>
        </w:rPr>
        <w:t>5891</w:t>
      </w:r>
      <w:r>
        <w:rPr>
          <w:rFonts w:hint="eastAsia"/>
          <w:color w:val="000000"/>
        </w:rPr>
        <w:t>”</w:t>
      </w:r>
      <w:r>
        <w:rPr>
          <w:rFonts w:hint="eastAsia"/>
        </w:rPr>
        <w:t>进入；</w:t>
      </w:r>
    </w:p>
    <w:p w:rsidR="004A1DF5" w:rsidRDefault="004A1DF5">
      <w:pPr>
        <w:ind w:firstLineChars="200" w:firstLine="480"/>
        <w:rPr>
          <w:bCs/>
          <w:szCs w:val="28"/>
        </w:rPr>
      </w:pPr>
      <w:r>
        <w:rPr>
          <w:rFonts w:hint="eastAsia"/>
          <w:bCs/>
          <w:szCs w:val="28"/>
        </w:rPr>
        <w:t>2</w:t>
      </w:r>
      <w:r>
        <w:rPr>
          <w:rFonts w:hint="eastAsia"/>
          <w:bCs/>
          <w:szCs w:val="28"/>
        </w:rPr>
        <w:t>、点击“新增”，按要求录入要素，其中账户行代码为五位数，前三位系统自动给出为分行号，柜员补录后两位顺序号。录入我行在同业机构的户口名、户口号、开户行、开户地，并按同业要求录入正确的打印方式和单据类型、摘要类型，在清算户口号处录入对应的存放同业内部户口号。点击“确定”后上述维护生效。</w:t>
      </w:r>
    </w:p>
    <w:p w:rsidR="004A1DF5" w:rsidRDefault="004A1DF5">
      <w:pPr>
        <w:ind w:firstLineChars="200" w:firstLine="480"/>
      </w:pPr>
      <w:r>
        <w:rPr>
          <w:rFonts w:hint="eastAsia"/>
          <w:bCs/>
          <w:szCs w:val="28"/>
        </w:rPr>
        <w:t>3</w:t>
      </w:r>
      <w:r>
        <w:rPr>
          <w:rFonts w:hint="eastAsia"/>
          <w:bCs/>
          <w:szCs w:val="28"/>
        </w:rPr>
        <w:t>、对已生效和我行账户行维护可查询，查看明细、修改或删除，直接点击相应按钮即可。</w:t>
      </w:r>
    </w:p>
    <w:p w:rsidR="004A1DF5" w:rsidRDefault="004A1DF5"/>
    <w:p w:rsidR="004A1DF5" w:rsidRDefault="004A1DF5">
      <w:pPr>
        <w:pStyle w:val="5"/>
      </w:pPr>
      <w:bookmarkStart w:id="1413" w:name="_Toc97466225"/>
      <w:r>
        <w:rPr>
          <w:rFonts w:hint="eastAsia"/>
        </w:rPr>
        <w:t>三、他行账户行管理（业务代码</w:t>
      </w:r>
      <w:r>
        <w:rPr>
          <w:rFonts w:hint="eastAsia"/>
        </w:rPr>
        <w:t>5892</w:t>
      </w:r>
      <w:r>
        <w:rPr>
          <w:rFonts w:hint="eastAsia"/>
        </w:rPr>
        <w:t>）</w:t>
      </w:r>
      <w:bookmarkEnd w:id="1413"/>
    </w:p>
    <w:p w:rsidR="004A1DF5" w:rsidRDefault="004A1DF5" w:rsidP="0004090F">
      <w:pPr>
        <w:pStyle w:val="6"/>
      </w:pPr>
      <w:r>
        <w:rPr>
          <w:rFonts w:hint="eastAsia"/>
        </w:rPr>
        <w:t>（一）功能介绍</w:t>
      </w:r>
    </w:p>
    <w:p w:rsidR="004A1DF5" w:rsidRDefault="004A1DF5">
      <w:pPr>
        <w:ind w:firstLineChars="200" w:firstLine="480"/>
        <w:rPr>
          <w:bCs/>
          <w:szCs w:val="28"/>
        </w:rPr>
      </w:pPr>
      <w:r>
        <w:rPr>
          <w:rFonts w:hint="eastAsia"/>
        </w:rPr>
        <w:t>通过本模块</w:t>
      </w:r>
      <w:r>
        <w:rPr>
          <w:rFonts w:hint="eastAsia"/>
          <w:bCs/>
          <w:szCs w:val="28"/>
        </w:rPr>
        <w:t>把系统外接收行在同业机构开立的客户资金清算外币头寸户的账户信息维护进系统，比如我行需通过中行把外币汇款转给工行，则我行和工行均应在中行开有头寸户，此功能即指把工行在中行的账户维护进我行系统。</w:t>
      </w:r>
    </w:p>
    <w:p w:rsidR="004A1DF5" w:rsidRDefault="004A1DF5" w:rsidP="0004090F">
      <w:pPr>
        <w:pStyle w:val="6"/>
      </w:pPr>
      <w:r>
        <w:rPr>
          <w:rFonts w:hint="eastAsia"/>
        </w:rPr>
        <w:t>（二）操作步骤</w:t>
      </w:r>
    </w:p>
    <w:p w:rsidR="004A1DF5" w:rsidRDefault="004A1DF5">
      <w:pPr>
        <w:ind w:firstLineChars="200" w:firstLine="480"/>
        <w:rPr>
          <w:bCs/>
          <w:szCs w:val="28"/>
        </w:rPr>
      </w:pPr>
      <w:r>
        <w:rPr>
          <w:rFonts w:hint="eastAsia"/>
          <w:bCs/>
          <w:szCs w:val="28"/>
        </w:rPr>
        <w:t>1</w:t>
      </w:r>
      <w:r>
        <w:rPr>
          <w:rFonts w:hint="eastAsia"/>
          <w:bCs/>
          <w:szCs w:val="28"/>
        </w:rPr>
        <w:t>、</w:t>
      </w:r>
      <w:r>
        <w:rPr>
          <w:rFonts w:hint="eastAsia"/>
        </w:rPr>
        <w:t>用户选择系统导航－结算业务－账户行管理－他行账户行管理，或者在业务代码处输入“</w:t>
      </w:r>
      <w:r>
        <w:rPr>
          <w:rFonts w:hint="eastAsia"/>
        </w:rPr>
        <w:t>5892</w:t>
      </w:r>
      <w:r>
        <w:rPr>
          <w:rFonts w:hint="eastAsia"/>
          <w:color w:val="000000"/>
        </w:rPr>
        <w:t>”</w:t>
      </w:r>
      <w:r>
        <w:rPr>
          <w:rFonts w:hint="eastAsia"/>
        </w:rPr>
        <w:t>进入；</w:t>
      </w:r>
    </w:p>
    <w:p w:rsidR="004A1DF5" w:rsidRDefault="004A1DF5">
      <w:pPr>
        <w:ind w:firstLineChars="200" w:firstLine="480"/>
        <w:rPr>
          <w:bCs/>
          <w:szCs w:val="28"/>
        </w:rPr>
      </w:pPr>
      <w:r>
        <w:rPr>
          <w:rFonts w:hint="eastAsia"/>
          <w:bCs/>
          <w:szCs w:val="28"/>
        </w:rPr>
        <w:t>2</w:t>
      </w:r>
      <w:r>
        <w:rPr>
          <w:rFonts w:hint="eastAsia"/>
          <w:bCs/>
          <w:szCs w:val="28"/>
        </w:rPr>
        <w:t>、点击“新增”，按要求录入要素，其中账户行代码为八位数，前三位系统自动给出为分行号，柜员补录后五位顺序号。录入系统外他行在同业机构的户口名、户口号、开户行、开户地。点击“确定”后上述维护生效。</w:t>
      </w:r>
    </w:p>
    <w:p w:rsidR="004A1DF5" w:rsidRDefault="004A1DF5">
      <w:pPr>
        <w:ind w:firstLineChars="200" w:firstLine="480"/>
      </w:pPr>
      <w:r>
        <w:rPr>
          <w:rFonts w:hint="eastAsia"/>
          <w:bCs/>
          <w:szCs w:val="28"/>
        </w:rPr>
        <w:t>3</w:t>
      </w:r>
      <w:r>
        <w:rPr>
          <w:rFonts w:hint="eastAsia"/>
          <w:bCs/>
          <w:szCs w:val="28"/>
        </w:rPr>
        <w:t>、对已生效和我行账户行维护可查询，查看明细、修改或删除，直接点击相应按钮</w:t>
      </w:r>
    </w:p>
    <w:p w:rsidR="004A1DF5" w:rsidRDefault="004A1DF5" w:rsidP="0004090F">
      <w:pPr>
        <w:pStyle w:val="5"/>
      </w:pPr>
      <w:bookmarkStart w:id="1414" w:name="_Toc97466226"/>
      <w:r>
        <w:rPr>
          <w:rFonts w:hint="eastAsia"/>
        </w:rPr>
        <w:t>四、同业支付渠道的操作要点</w:t>
      </w:r>
      <w:bookmarkEnd w:id="1414"/>
    </w:p>
    <w:p w:rsidR="004A1DF5" w:rsidRDefault="004A1DF5">
      <w:pPr>
        <w:ind w:firstLineChars="200" w:firstLine="480"/>
        <w:rPr>
          <w:rFonts w:ascii="宋体" w:cs="宋体"/>
          <w:color w:val="000000"/>
          <w:szCs w:val="18"/>
        </w:rPr>
      </w:pPr>
      <w:r>
        <w:rPr>
          <w:rFonts w:hint="eastAsia"/>
        </w:rPr>
        <w:t>1</w:t>
      </w:r>
      <w:r>
        <w:rPr>
          <w:rFonts w:hint="eastAsia"/>
        </w:rPr>
        <w:t>、系统自动根据柜员选择的我行账户行及他行账户行，把我行和他行在同业</w:t>
      </w:r>
      <w:r>
        <w:rPr>
          <w:rFonts w:hint="eastAsia"/>
        </w:rPr>
        <w:lastRenderedPageBreak/>
        <w:t>机构的账户名、账号、开户行和开户地显示在汇出信息中，并在业务到“已清算”状态时传入代理行票据打印模块。</w:t>
      </w:r>
    </w:p>
    <w:p w:rsidR="004A1DF5" w:rsidRDefault="004A1DF5">
      <w:pPr>
        <w:ind w:firstLineChars="200" w:firstLine="480"/>
      </w:pPr>
      <w:r>
        <w:rPr>
          <w:rFonts w:hint="eastAsia"/>
        </w:rPr>
        <w:t>2</w:t>
      </w:r>
      <w:r>
        <w:rPr>
          <w:rFonts w:hint="eastAsia"/>
        </w:rPr>
        <w:t>、系统不控制他行账户行为必输。</w:t>
      </w:r>
      <w:r>
        <w:rPr>
          <w:rFonts w:ascii="宋体" w:cs="宋体" w:hint="eastAsia"/>
          <w:color w:val="000000"/>
          <w:szCs w:val="18"/>
        </w:rPr>
        <w:t>若不输入，系统认为收款行就是他行账户行，</w:t>
      </w:r>
      <w:r>
        <w:rPr>
          <w:rFonts w:hint="eastAsia"/>
        </w:rPr>
        <w:t>汇出信息的收款人就是受理信息的收款人。</w:t>
      </w:r>
    </w:p>
    <w:p w:rsidR="004A1DF5" w:rsidRDefault="004A1DF5" w:rsidP="0004090F">
      <w:pPr>
        <w:pStyle w:val="5"/>
      </w:pPr>
      <w:bookmarkStart w:id="1415" w:name="_Toc97466227"/>
      <w:r>
        <w:rPr>
          <w:rFonts w:hint="eastAsia"/>
        </w:rPr>
        <w:t>五、同业支付渠道的操作步骤</w:t>
      </w:r>
      <w:bookmarkEnd w:id="1415"/>
    </w:p>
    <w:p w:rsidR="004A1DF5" w:rsidRDefault="004A1DF5">
      <w:pPr>
        <w:ind w:firstLineChars="200" w:firstLine="480"/>
      </w:pPr>
      <w:r>
        <w:rPr>
          <w:rFonts w:hint="eastAsia"/>
        </w:rPr>
        <w:t>1</w:t>
      </w:r>
      <w:r>
        <w:rPr>
          <w:rFonts w:hint="eastAsia"/>
        </w:rPr>
        <w:t>、网点录入并将业务提交代理行，操作步骤参考系统外提出贷记有关章节。</w:t>
      </w:r>
    </w:p>
    <w:p w:rsidR="004A1DF5" w:rsidRDefault="004A1DF5">
      <w:pPr>
        <w:ind w:firstLineChars="200" w:firstLine="480"/>
      </w:pPr>
      <w:r>
        <w:rPr>
          <w:rFonts w:hint="eastAsia"/>
        </w:rPr>
        <w:t>2</w:t>
      </w:r>
      <w:r>
        <w:rPr>
          <w:rFonts w:hint="eastAsia"/>
        </w:rPr>
        <w:t>、代理行汇出经办人员输入“</w:t>
      </w:r>
      <w:r>
        <w:rPr>
          <w:rFonts w:hint="eastAsia"/>
        </w:rPr>
        <w:t>5185</w:t>
      </w:r>
      <w:r>
        <w:rPr>
          <w:rFonts w:hint="eastAsia"/>
        </w:rPr>
        <w:t>”业务代码，选择进入业务明细，系统默认</w:t>
      </w:r>
      <w:r>
        <w:rPr>
          <w:rFonts w:hint="eastAsia"/>
        </w:rPr>
        <w:t>(</w:t>
      </w:r>
      <w:r>
        <w:rPr>
          <w:rFonts w:hint="eastAsia"/>
        </w:rPr>
        <w:t>或柜员更改</w:t>
      </w:r>
      <w:r>
        <w:rPr>
          <w:rFonts w:hint="eastAsia"/>
        </w:rPr>
        <w:t>)</w:t>
      </w:r>
      <w:r>
        <w:rPr>
          <w:rFonts w:hint="eastAsia"/>
        </w:rPr>
        <w:t>汇出信息的银行指定提出方式为“</w:t>
      </w:r>
      <w:r>
        <w:rPr>
          <w:rFonts w:hint="eastAsia"/>
        </w:rPr>
        <w:t>15</w:t>
      </w:r>
      <w:r>
        <w:rPr>
          <w:rFonts w:hint="eastAsia"/>
        </w:rPr>
        <w:t>同业支付”渠道，柜员选择“我行账户行”、“他行账户行”后点击“确定”，经复核、授权</w:t>
      </w:r>
      <w:r>
        <w:rPr>
          <w:rFonts w:hint="eastAsia"/>
        </w:rPr>
        <w:t>(</w:t>
      </w:r>
      <w:r>
        <w:rPr>
          <w:rFonts w:hint="eastAsia"/>
        </w:rPr>
        <w:t>视业务是否满足复核授权条件</w:t>
      </w:r>
      <w:r>
        <w:rPr>
          <w:rFonts w:hint="eastAsia"/>
        </w:rPr>
        <w:t>)</w:t>
      </w:r>
      <w:r>
        <w:rPr>
          <w:rFonts w:hint="eastAsia"/>
        </w:rPr>
        <w:t>后，业务状态为“已清算”。系统自动记账：借</w:t>
      </w:r>
      <w:r>
        <w:rPr>
          <w:rFonts w:hint="eastAsia"/>
        </w:rPr>
        <w:t>20620005</w:t>
      </w:r>
      <w:r>
        <w:rPr>
          <w:rFonts w:hint="eastAsia"/>
        </w:rPr>
        <w:t>，贷：我行账户管理中维护的清算户口号。</w:t>
      </w:r>
    </w:p>
    <w:p w:rsidR="004A1DF5" w:rsidRDefault="004A1DF5">
      <w:pPr>
        <w:ind w:firstLineChars="200" w:firstLine="480"/>
      </w:pPr>
      <w:r>
        <w:rPr>
          <w:rFonts w:hint="eastAsia"/>
        </w:rPr>
        <w:t>3</w:t>
      </w:r>
      <w:r>
        <w:rPr>
          <w:rFonts w:hint="eastAsia"/>
        </w:rPr>
        <w:t>、柜员输入“</w:t>
      </w:r>
      <w:r>
        <w:rPr>
          <w:rFonts w:hint="eastAsia"/>
        </w:rPr>
        <w:t>5191</w:t>
      </w:r>
      <w:r>
        <w:rPr>
          <w:rFonts w:hint="eastAsia"/>
        </w:rPr>
        <w:t>”进入代理行票据单笔打印模块，输入业务日期、渠道选择“</w:t>
      </w:r>
      <w:r>
        <w:rPr>
          <w:rFonts w:hint="eastAsia"/>
        </w:rPr>
        <w:t>15</w:t>
      </w:r>
      <w:r>
        <w:rPr>
          <w:rFonts w:hint="eastAsia"/>
        </w:rPr>
        <w:t>”、输入币种等，点击“查询”，系统显示满足查询条件的待打印同业支付业务，柜员可以选择打印单据或者支票等</w:t>
      </w:r>
      <w:r>
        <w:rPr>
          <w:rFonts w:hint="eastAsia"/>
        </w:rPr>
        <w:t>(</w:t>
      </w:r>
      <w:r>
        <w:rPr>
          <w:rFonts w:hint="eastAsia"/>
        </w:rPr>
        <w:t>取决于我行账户行管理中维护的打印方式</w:t>
      </w:r>
      <w:r>
        <w:rPr>
          <w:rFonts w:hint="eastAsia"/>
        </w:rPr>
        <w:t>)</w:t>
      </w:r>
      <w:r>
        <w:rPr>
          <w:rFonts w:hint="eastAsia"/>
        </w:rPr>
        <w:t>。</w:t>
      </w:r>
    </w:p>
    <w:p w:rsidR="004A1DF5" w:rsidRDefault="004A1DF5">
      <w:pPr>
        <w:ind w:firstLineChars="200" w:firstLine="480"/>
      </w:pPr>
      <w:r>
        <w:rPr>
          <w:rFonts w:hint="eastAsia"/>
        </w:rPr>
        <w:t>4</w:t>
      </w:r>
      <w:r>
        <w:rPr>
          <w:rFonts w:hint="eastAsia"/>
        </w:rPr>
        <w:t>、柜员将打印出来的单据提交同业机构办理转账业务。</w:t>
      </w:r>
    </w:p>
    <w:p w:rsidR="004A1DF5" w:rsidRDefault="004A1DF5" w:rsidP="0004090F">
      <w:pPr>
        <w:pStyle w:val="4"/>
        <w:spacing w:before="156" w:after="156"/>
      </w:pPr>
      <w:r>
        <w:br w:type="page"/>
      </w:r>
      <w:bookmarkStart w:id="1416" w:name="_Toc97195680"/>
      <w:bookmarkStart w:id="1417" w:name="_Toc186273614"/>
      <w:r>
        <w:rPr>
          <w:rFonts w:hint="eastAsia"/>
        </w:rPr>
        <w:lastRenderedPageBreak/>
        <w:t>第十二节</w:t>
      </w:r>
      <w:r>
        <w:rPr>
          <w:rFonts w:hint="eastAsia"/>
        </w:rPr>
        <w:t xml:space="preserve">  </w:t>
      </w:r>
      <w:r>
        <w:rPr>
          <w:rFonts w:hint="eastAsia"/>
        </w:rPr>
        <w:t>查询查复</w:t>
      </w:r>
      <w:bookmarkEnd w:id="1416"/>
      <w:bookmarkEnd w:id="1417"/>
    </w:p>
    <w:p w:rsidR="004A1DF5" w:rsidRDefault="004A1DF5">
      <w:r>
        <w:rPr>
          <w:rFonts w:hint="eastAsia"/>
          <w:b/>
          <w:bCs/>
        </w:rPr>
        <w:t>功能说明：</w:t>
      </w:r>
      <w:r>
        <w:rPr>
          <w:rFonts w:hint="eastAsia"/>
        </w:rPr>
        <w:t>是指对客户要求查询、银行有疑问或需说明的业务向系统内或系统外他行进行查询，并对系统内或系统外他行发来的查询业务进行回复。本功能仅限于国内业务。</w:t>
      </w:r>
    </w:p>
    <w:p w:rsidR="004A1DF5" w:rsidRDefault="004A1DF5" w:rsidP="0004090F">
      <w:pPr>
        <w:pStyle w:val="5"/>
      </w:pPr>
      <w:r>
        <w:rPr>
          <w:rFonts w:hint="eastAsia"/>
        </w:rPr>
        <w:t>一、发出查询经办（业务代码</w:t>
      </w:r>
      <w:r>
        <w:rPr>
          <w:rFonts w:hint="eastAsia"/>
        </w:rPr>
        <w:t>5905</w:t>
      </w:r>
      <w:r>
        <w:rPr>
          <w:rFonts w:hint="eastAsia"/>
        </w:rPr>
        <w:t>）</w:t>
      </w:r>
    </w:p>
    <w:p w:rsidR="004A1DF5" w:rsidRDefault="004A1DF5">
      <w:pPr>
        <w:pStyle w:val="6"/>
      </w:pPr>
      <w:r>
        <w:rPr>
          <w:rFonts w:hint="eastAsia"/>
        </w:rPr>
        <w:t>（一）功能介绍</w:t>
      </w:r>
    </w:p>
    <w:p w:rsidR="004A1DF5" w:rsidRDefault="004A1DF5">
      <w:pPr>
        <w:tabs>
          <w:tab w:val="num" w:pos="480"/>
          <w:tab w:val="left" w:pos="540"/>
        </w:tabs>
        <w:ind w:firstLineChars="182" w:firstLine="437"/>
      </w:pPr>
      <w:r>
        <w:rPr>
          <w:rFonts w:ascii="宋体" w:hAnsi="宋体" w:hint="eastAsia"/>
          <w:kern w:val="24"/>
        </w:rPr>
        <w:t>发出查询经办是指用户</w:t>
      </w:r>
      <w:r>
        <w:rPr>
          <w:rFonts w:hint="eastAsia"/>
        </w:rPr>
        <w:t>向系统内或系统外他行发出查询（通知）的操作。</w:t>
      </w:r>
    </w:p>
    <w:p w:rsidR="004A1DF5" w:rsidRDefault="004A1DF5">
      <w:pPr>
        <w:pStyle w:val="6"/>
      </w:pPr>
      <w:r>
        <w:rPr>
          <w:rFonts w:hint="eastAsia"/>
        </w:rPr>
        <w:t>（二）界面</w:t>
      </w:r>
    </w:p>
    <w:p w:rsidR="004A1DF5" w:rsidRDefault="0004090F">
      <w:pPr>
        <w:jc w:val="center"/>
      </w:pPr>
      <w:r>
        <w:rPr>
          <w:noProof/>
        </w:rPr>
        <w:drawing>
          <wp:inline distT="0" distB="0" distL="0" distR="0">
            <wp:extent cx="5410200" cy="3257550"/>
            <wp:effectExtent l="1905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60" cstate="print"/>
                    <a:srcRect/>
                    <a:stretch>
                      <a:fillRect/>
                    </a:stretch>
                  </pic:blipFill>
                  <pic:spPr bwMode="auto">
                    <a:xfrm>
                      <a:off x="0" y="0"/>
                      <a:ext cx="5410200" cy="3257550"/>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图12.1</w:t>
      </w:r>
    </w:p>
    <w:p w:rsidR="004A1DF5" w:rsidRDefault="004A1DF5">
      <w:pPr>
        <w:pStyle w:val="6"/>
      </w:pPr>
      <w:r>
        <w:rPr>
          <w:rFonts w:hint="eastAsia"/>
        </w:rPr>
        <w:t>（三）风险提示</w:t>
      </w:r>
    </w:p>
    <w:p w:rsidR="004A1DF5" w:rsidRDefault="004A1DF5">
      <w:pPr>
        <w:ind w:firstLine="480"/>
      </w:pPr>
      <w:r>
        <w:rPr>
          <w:rFonts w:hint="eastAsia"/>
        </w:rPr>
        <w:t>1</w:t>
      </w:r>
      <w:r>
        <w:rPr>
          <w:rFonts w:hint="eastAsia"/>
        </w:rPr>
        <w:t>、受理客户的更正要求或查询业务时，应认真核对客户的印鉴和个人身份，确保客户函件有效的前提下方能发出查询。</w:t>
      </w:r>
    </w:p>
    <w:p w:rsidR="004A1DF5" w:rsidRDefault="004A1DF5">
      <w:pPr>
        <w:ind w:firstLine="480"/>
      </w:pPr>
      <w:r>
        <w:rPr>
          <w:rFonts w:hint="eastAsia"/>
        </w:rPr>
        <w:t>2</w:t>
      </w:r>
      <w:r>
        <w:rPr>
          <w:rFonts w:hint="eastAsia"/>
        </w:rPr>
        <w:t>、对于通过人行大额支付系统发来的</w:t>
      </w:r>
      <w:r>
        <w:rPr>
          <w:rFonts w:hint="eastAsia"/>
        </w:rPr>
        <w:t>301</w:t>
      </w:r>
      <w:r>
        <w:rPr>
          <w:rFonts w:hint="eastAsia"/>
        </w:rPr>
        <w:t>查询报文，必须及时查复，最迟次日上午回复，否则会被人行通报。</w:t>
      </w:r>
    </w:p>
    <w:p w:rsidR="004A1DF5" w:rsidRDefault="004A1DF5">
      <w:pPr>
        <w:pStyle w:val="6"/>
      </w:pPr>
      <w:r>
        <w:rPr>
          <w:rFonts w:hint="eastAsia"/>
        </w:rPr>
        <w:lastRenderedPageBreak/>
        <w:t>（四）操作要点</w:t>
      </w:r>
    </w:p>
    <w:p w:rsidR="004A1DF5" w:rsidRDefault="004A1DF5">
      <w:pPr>
        <w:ind w:firstLine="480"/>
      </w:pPr>
      <w:r>
        <w:rPr>
          <w:rFonts w:hint="eastAsia"/>
        </w:rPr>
        <w:t>1</w:t>
      </w:r>
      <w:r>
        <w:rPr>
          <w:rFonts w:hint="eastAsia"/>
        </w:rPr>
        <w:t>、招行系统内查询（通知）仅用于新系统的分行网点之间，新旧分行网点间的查询要通过电子汇兑系统进行。</w:t>
      </w:r>
    </w:p>
    <w:p w:rsidR="004A1DF5" w:rsidRDefault="004A1DF5">
      <w:pPr>
        <w:ind w:firstLine="480"/>
      </w:pPr>
      <w:r>
        <w:rPr>
          <w:rFonts w:hint="eastAsia"/>
        </w:rPr>
        <w:t>2</w:t>
      </w:r>
      <w:r>
        <w:rPr>
          <w:rFonts w:hint="eastAsia"/>
        </w:rPr>
        <w:t>、通过“人行”渠道发</w:t>
      </w:r>
      <w:r>
        <w:rPr>
          <w:rFonts w:hint="eastAsia"/>
        </w:rPr>
        <w:t>303</w:t>
      </w:r>
      <w:r>
        <w:rPr>
          <w:rFonts w:hint="eastAsia"/>
        </w:rPr>
        <w:t>自由格式报文时，无论向中国支付还是电子联行查询种类必须选“自由格式报文”。</w:t>
      </w:r>
    </w:p>
    <w:p w:rsidR="004A1DF5" w:rsidRDefault="004A1DF5">
      <w:pPr>
        <w:ind w:firstLine="480"/>
      </w:pPr>
      <w:r>
        <w:rPr>
          <w:rFonts w:hint="eastAsia"/>
        </w:rPr>
        <w:t>3</w:t>
      </w:r>
      <w:r>
        <w:rPr>
          <w:rFonts w:hint="eastAsia"/>
        </w:rPr>
        <w:t>、系统内的查询种类选择“通知”时，接收方不能回复，只能阅读，</w:t>
      </w:r>
      <w:r>
        <w:rPr>
          <w:rFonts w:ascii="宋体" w:hAnsi="宋体" w:hint="eastAsia"/>
        </w:rPr>
        <w:t>可以同时发给任意多个选定的机构</w:t>
      </w:r>
      <w:r>
        <w:rPr>
          <w:rFonts w:hint="eastAsia"/>
        </w:rPr>
        <w:t>。</w:t>
      </w:r>
    </w:p>
    <w:p w:rsidR="004A1DF5" w:rsidRDefault="004A1DF5">
      <w:pPr>
        <w:ind w:firstLine="480"/>
      </w:pPr>
      <w:r>
        <w:rPr>
          <w:rFonts w:hint="eastAsia"/>
        </w:rPr>
        <w:t>4</w:t>
      </w:r>
      <w:r>
        <w:rPr>
          <w:rFonts w:hint="eastAsia"/>
        </w:rPr>
        <w:t>、在图</w:t>
      </w:r>
      <w:r>
        <w:rPr>
          <w:rFonts w:hint="eastAsia"/>
        </w:rPr>
        <w:t>12.1</w:t>
      </w:r>
      <w:r>
        <w:rPr>
          <w:rFonts w:hint="eastAsia"/>
        </w:rPr>
        <w:t>中，当扣费方式选择“现金收费”时，用户必须有现金尾箱，才可以进入现金收费界面。</w:t>
      </w:r>
    </w:p>
    <w:p w:rsidR="004A1DF5" w:rsidRDefault="004A1DF5">
      <w:pPr>
        <w:ind w:firstLine="480"/>
      </w:pPr>
      <w:r>
        <w:rPr>
          <w:rFonts w:hint="eastAsia"/>
        </w:rPr>
        <w:t>5</w:t>
      </w:r>
      <w:r>
        <w:rPr>
          <w:rFonts w:hint="eastAsia"/>
        </w:rPr>
        <w:t>、在图</w:t>
      </w:r>
      <w:r>
        <w:rPr>
          <w:rFonts w:hint="eastAsia"/>
        </w:rPr>
        <w:t>12.1</w:t>
      </w:r>
      <w:r>
        <w:rPr>
          <w:rFonts w:hint="eastAsia"/>
        </w:rPr>
        <w:t>中，账务类可以选择“业务钩链”，票据类和管理类则没有钩链。</w:t>
      </w:r>
    </w:p>
    <w:p w:rsidR="004A1DF5" w:rsidRDefault="004A1DF5">
      <w:pPr>
        <w:ind w:firstLine="480"/>
      </w:pPr>
      <w:r>
        <w:rPr>
          <w:rFonts w:hint="eastAsia"/>
        </w:rPr>
        <w:t>6</w:t>
      </w:r>
      <w:r>
        <w:rPr>
          <w:rFonts w:hint="eastAsia"/>
        </w:rPr>
        <w:t>、既可以在</w:t>
      </w:r>
      <w:r>
        <w:rPr>
          <w:rFonts w:ascii="宋体" w:hAnsi="宋体" w:hint="eastAsia"/>
        </w:rPr>
        <w:t>查询</w:t>
      </w:r>
      <w:r>
        <w:rPr>
          <w:rFonts w:hint="eastAsia"/>
        </w:rPr>
        <w:t>查复系统发起查询，也可以在各业务系统发起查询。在“综合处理”查询界面，找到要发起查询的业务后，选择“查询查复”则直接生成查询内容。</w:t>
      </w:r>
      <w:r>
        <w:rPr>
          <w:rFonts w:ascii="宋体" w:hAnsi="宋体" w:hint="eastAsia"/>
        </w:rPr>
        <w:t>业务钩链时会把我行的开户户口作为查询来源并默认扣费资金户口，原来已选择的查询来源有可能发生变化请注意及时调整。</w:t>
      </w:r>
    </w:p>
    <w:p w:rsidR="004A1DF5" w:rsidRDefault="004A1DF5">
      <w:pPr>
        <w:ind w:firstLine="480"/>
      </w:pPr>
    </w:p>
    <w:p w:rsidR="004A1DF5" w:rsidRDefault="004A1DF5">
      <w:pPr>
        <w:pStyle w:val="6"/>
      </w:pPr>
      <w:r>
        <w:rPr>
          <w:rFonts w:hint="eastAsia"/>
        </w:rPr>
        <w:t>（五）操作步骤</w:t>
      </w:r>
    </w:p>
    <w:p w:rsidR="004A1DF5" w:rsidRDefault="004A1DF5">
      <w:pPr>
        <w:ind w:firstLine="480"/>
      </w:pPr>
      <w:r>
        <w:rPr>
          <w:rFonts w:hint="eastAsia"/>
        </w:rPr>
        <w:t>1</w:t>
      </w:r>
      <w:r>
        <w:rPr>
          <w:rFonts w:hint="eastAsia"/>
        </w:rPr>
        <w:t>、用户选择系统导航－结算业务－查询查复－发出查询经办，或在“业务代码”处输入业务代码</w:t>
      </w:r>
      <w:r>
        <w:rPr>
          <w:rFonts w:hint="eastAsia"/>
        </w:rPr>
        <w:t>5905</w:t>
      </w:r>
      <w:r>
        <w:rPr>
          <w:rFonts w:hint="eastAsia"/>
        </w:rPr>
        <w:t>进入；</w:t>
      </w:r>
    </w:p>
    <w:p w:rsidR="004A1DF5" w:rsidRDefault="004A1DF5">
      <w:pPr>
        <w:ind w:firstLine="480"/>
      </w:pPr>
      <w:r>
        <w:rPr>
          <w:rFonts w:hint="eastAsia"/>
        </w:rPr>
        <w:t>2</w:t>
      </w:r>
      <w:r>
        <w:rPr>
          <w:rFonts w:hint="eastAsia"/>
        </w:rPr>
        <w:t>、根据</w:t>
      </w:r>
      <w:r>
        <w:rPr>
          <w:rFonts w:ascii="宋体" w:hAnsi="宋体" w:hint="eastAsia"/>
        </w:rPr>
        <w:t>图12.1</w:t>
      </w:r>
      <w:r>
        <w:rPr>
          <w:rFonts w:hint="eastAsia"/>
        </w:rPr>
        <w:t>界面提示输入要素，其中有“</w:t>
      </w:r>
      <w:r>
        <w:rPr>
          <w:rFonts w:hint="eastAsia"/>
        </w:rPr>
        <w:t>*</w:t>
      </w:r>
      <w:r>
        <w:rPr>
          <w:rFonts w:hint="eastAsia"/>
        </w:rPr>
        <w:t>”标识的选项为必输项。</w:t>
      </w:r>
    </w:p>
    <w:p w:rsidR="004A1DF5" w:rsidRDefault="004A1DF5">
      <w:pPr>
        <w:ind w:firstLine="480"/>
      </w:pPr>
      <w:r>
        <w:rPr>
          <w:rFonts w:hint="eastAsia"/>
        </w:rPr>
        <w:t>3</w:t>
      </w:r>
      <w:r>
        <w:rPr>
          <w:rFonts w:hint="eastAsia"/>
        </w:rPr>
        <w:t>、</w:t>
      </w:r>
      <w:r>
        <w:rPr>
          <w:rFonts w:ascii="宋体" w:hAnsi="宋体" w:hint="eastAsia"/>
        </w:rPr>
        <w:t>查询渠道选择“招行”代表系统内查询；选择“人行”代表向支付系统查询；选择“手工”代表向系统外发起纸质的查询。</w:t>
      </w:r>
    </w:p>
    <w:p w:rsidR="004A1DF5" w:rsidRDefault="004A1DF5">
      <w:pPr>
        <w:ind w:firstLine="480"/>
      </w:pPr>
      <w:r>
        <w:rPr>
          <w:rFonts w:hint="eastAsia"/>
        </w:rPr>
        <w:t>4</w:t>
      </w:r>
      <w:r>
        <w:rPr>
          <w:rFonts w:hint="eastAsia"/>
        </w:rPr>
        <w:t>、当查询发起人为内部时，“计费”按钮会变成“确定”按钮，否则必须进入收费界面进行收费信息录入，选择收费方式进行扣费。</w:t>
      </w:r>
    </w:p>
    <w:p w:rsidR="004A1DF5" w:rsidRDefault="004A1DF5">
      <w:pPr>
        <w:ind w:firstLine="480"/>
      </w:pPr>
      <w:r>
        <w:rPr>
          <w:rFonts w:hint="eastAsia"/>
        </w:rPr>
        <w:t>5</w:t>
      </w:r>
      <w:r>
        <w:rPr>
          <w:rFonts w:hint="eastAsia"/>
        </w:rPr>
        <w:t>、钩链业务后会将原业务要素直接放在查询内容中，资金户口默认我行发生交易的客户户口，允许修改。</w:t>
      </w:r>
    </w:p>
    <w:p w:rsidR="004A1DF5" w:rsidRDefault="004A1DF5">
      <w:pPr>
        <w:ind w:firstLine="480"/>
      </w:pPr>
      <w:r>
        <w:rPr>
          <w:rFonts w:hint="eastAsia"/>
        </w:rPr>
        <w:t>6</w:t>
      </w:r>
      <w:r>
        <w:rPr>
          <w:rFonts w:hint="eastAsia"/>
        </w:rPr>
        <w:t>、</w:t>
      </w:r>
      <w:r>
        <w:rPr>
          <w:rFonts w:ascii="宋体" w:hAnsi="宋体" w:hint="eastAsia"/>
        </w:rPr>
        <w:t>资金户口既可以输入对公户口、现金单、挂账单也支持刷卡。</w:t>
      </w:r>
      <w:r>
        <w:rPr>
          <w:rFonts w:hint="eastAsia"/>
        </w:rPr>
        <w:t>不输资金户口时默认现金收费。选择现金收费时，画面进入同步现金收款，经办员收取现金。</w:t>
      </w:r>
    </w:p>
    <w:p w:rsidR="004A1DF5" w:rsidRDefault="004A1DF5">
      <w:pPr>
        <w:ind w:firstLine="480"/>
      </w:pPr>
      <w:r>
        <w:rPr>
          <w:rFonts w:hint="eastAsia"/>
        </w:rPr>
        <w:t>7</w:t>
      </w:r>
      <w:r>
        <w:rPr>
          <w:rFonts w:hint="eastAsia"/>
        </w:rPr>
        <w:t>、应该收费而选择不收费的，需要主管现场授权确认。</w:t>
      </w:r>
    </w:p>
    <w:p w:rsidR="004A1DF5" w:rsidRDefault="004A1DF5">
      <w:pPr>
        <w:ind w:firstLine="480"/>
      </w:pPr>
      <w:r>
        <w:rPr>
          <w:rFonts w:hint="eastAsia"/>
        </w:rPr>
        <w:t>8</w:t>
      </w:r>
      <w:r>
        <w:rPr>
          <w:rFonts w:hint="eastAsia"/>
        </w:rPr>
        <w:t>、查询渠道选择人行时，必须在“现代化支付信息”界面进行有关信息录入，</w:t>
      </w:r>
      <w:r>
        <w:rPr>
          <w:rFonts w:hint="eastAsia"/>
        </w:rPr>
        <w:lastRenderedPageBreak/>
        <w:t>若通过“人行”渠道发</w:t>
      </w:r>
      <w:r>
        <w:rPr>
          <w:rFonts w:hint="eastAsia"/>
        </w:rPr>
        <w:t>303</w:t>
      </w:r>
      <w:r>
        <w:rPr>
          <w:rFonts w:hint="eastAsia"/>
        </w:rPr>
        <w:t>自由格式报文时，查询种类选择“自由格式报文”后，通过现代化支付查询，接收行选择“</w:t>
      </w:r>
      <w:r>
        <w:rPr>
          <w:rFonts w:hint="eastAsia"/>
        </w:rPr>
        <w:t>1</w:t>
      </w:r>
      <w:r>
        <w:rPr>
          <w:rFonts w:hint="eastAsia"/>
        </w:rPr>
        <w:t>：参与行”；通过电子联行查询，接收行选择“</w:t>
      </w:r>
      <w:r>
        <w:rPr>
          <w:rFonts w:hint="eastAsia"/>
        </w:rPr>
        <w:t>4</w:t>
      </w:r>
      <w:r>
        <w:rPr>
          <w:rFonts w:hint="eastAsia"/>
        </w:rPr>
        <w:t>：电子联行”。</w:t>
      </w:r>
    </w:p>
    <w:p w:rsidR="004A1DF5" w:rsidRDefault="004A1DF5">
      <w:pPr>
        <w:ind w:firstLine="480"/>
      </w:pPr>
      <w:r>
        <w:rPr>
          <w:rFonts w:hint="eastAsia"/>
        </w:rPr>
        <w:t>9</w:t>
      </w:r>
      <w:r>
        <w:rPr>
          <w:rFonts w:hint="eastAsia"/>
        </w:rPr>
        <w:t>、输入查复行行号，也可以输“－”减号键选择录入信息进行行号查询。</w:t>
      </w:r>
    </w:p>
    <w:p w:rsidR="004A1DF5" w:rsidRDefault="004A1DF5">
      <w:pPr>
        <w:ind w:firstLine="480"/>
      </w:pPr>
      <w:r>
        <w:rPr>
          <w:rFonts w:hint="eastAsia"/>
        </w:rPr>
        <w:t>10</w:t>
      </w:r>
      <w:r>
        <w:rPr>
          <w:rFonts w:hint="eastAsia"/>
        </w:rPr>
        <w:t>、选择“确定”，经办完成，业务状态为“待发起复核”。</w:t>
      </w:r>
    </w:p>
    <w:p w:rsidR="004A1DF5" w:rsidRDefault="004A1DF5" w:rsidP="0004090F">
      <w:pPr>
        <w:pStyle w:val="5"/>
      </w:pPr>
      <w:r>
        <w:rPr>
          <w:rFonts w:hint="eastAsia"/>
        </w:rPr>
        <w:t>二、发起查询复核（业务代码</w:t>
      </w:r>
      <w:r>
        <w:rPr>
          <w:rFonts w:hint="eastAsia"/>
        </w:rPr>
        <w:t>5906</w:t>
      </w:r>
      <w:r>
        <w:rPr>
          <w:rFonts w:hint="eastAsia"/>
        </w:rPr>
        <w:t>）</w:t>
      </w:r>
    </w:p>
    <w:p w:rsidR="004A1DF5" w:rsidRDefault="004A1DF5">
      <w:pPr>
        <w:pStyle w:val="6"/>
      </w:pPr>
      <w:r>
        <w:rPr>
          <w:rFonts w:hint="eastAsia"/>
        </w:rPr>
        <w:t>（一）功能介绍</w:t>
      </w:r>
    </w:p>
    <w:p w:rsidR="004A1DF5" w:rsidRDefault="004A1DF5">
      <w:pPr>
        <w:tabs>
          <w:tab w:val="num" w:pos="480"/>
          <w:tab w:val="left" w:pos="540"/>
        </w:tabs>
        <w:ind w:firstLine="480"/>
      </w:pPr>
      <w:r>
        <w:rPr>
          <w:rFonts w:hint="eastAsia"/>
        </w:rPr>
        <w:t>发起查询复核是指复核人员对经办人员发起的查询业务进行复核的操作。</w:t>
      </w:r>
    </w:p>
    <w:p w:rsidR="004A1DF5" w:rsidRDefault="004A1DF5">
      <w:pPr>
        <w:pStyle w:val="6"/>
      </w:pPr>
      <w:r>
        <w:rPr>
          <w:rFonts w:hint="eastAsia"/>
        </w:rPr>
        <w:t>（二）操作要点</w:t>
      </w:r>
    </w:p>
    <w:p w:rsidR="004A1DF5" w:rsidRDefault="004A1DF5">
      <w:pPr>
        <w:ind w:firstLine="480"/>
      </w:pPr>
      <w:r>
        <w:rPr>
          <w:rFonts w:hint="eastAsia"/>
        </w:rPr>
        <w:t>当发起人为客户时，需进入费用信息界面进行查看是否收取费用。</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、用户选择系统导航－结算业务－查询查复－发出查询复核，或在“业务代码”处输入业务代码</w:t>
      </w:r>
      <w:r>
        <w:rPr>
          <w:rFonts w:hint="eastAsia"/>
        </w:rPr>
        <w:t>5906</w:t>
      </w:r>
      <w:r>
        <w:rPr>
          <w:rFonts w:hint="eastAsia"/>
        </w:rPr>
        <w:t>进入；</w:t>
      </w:r>
    </w:p>
    <w:p w:rsidR="004A1DF5" w:rsidRDefault="004A1DF5">
      <w:pPr>
        <w:ind w:firstLine="480"/>
      </w:pPr>
      <w:r>
        <w:rPr>
          <w:rFonts w:hint="eastAsia"/>
        </w:rPr>
        <w:t>2</w:t>
      </w:r>
      <w:r>
        <w:rPr>
          <w:rFonts w:hint="eastAsia"/>
        </w:rPr>
        <w:t>、在“待发起复核查询查复操作窗口”中，选择“查询”会显示待复核查询信息，选择其中要复核的信息进入明细；</w:t>
      </w:r>
    </w:p>
    <w:p w:rsidR="004A1DF5" w:rsidRDefault="004A1DF5">
      <w:pPr>
        <w:ind w:firstLine="480"/>
      </w:pPr>
      <w:r>
        <w:rPr>
          <w:rFonts w:hint="eastAsia"/>
        </w:rPr>
        <w:t>3</w:t>
      </w:r>
      <w:r>
        <w:rPr>
          <w:rFonts w:hint="eastAsia"/>
        </w:rPr>
        <w:t>、复核无误后，选择“同意”，复核完成。系统内查询为“待回复经办”状态，通知为“待阅读”状态；向人行查询（通知）为“已提出”状态；手工查询为“待回复录入”状态，通知为“已提出”状态；</w:t>
      </w:r>
    </w:p>
    <w:p w:rsidR="004A1DF5" w:rsidRDefault="004A1DF5">
      <w:pPr>
        <w:ind w:firstLine="480"/>
      </w:pPr>
      <w:r>
        <w:rPr>
          <w:rFonts w:hint="eastAsia"/>
        </w:rPr>
        <w:t>4</w:t>
      </w:r>
      <w:r>
        <w:rPr>
          <w:rFonts w:hint="eastAsia"/>
        </w:rPr>
        <w:t>、审核发现信息不符时，选择“退回”，显示“已删除”状态；</w:t>
      </w:r>
    </w:p>
    <w:p w:rsidR="004A1DF5" w:rsidRDefault="004A1DF5">
      <w:pPr>
        <w:ind w:firstLine="480"/>
      </w:pPr>
      <w:r>
        <w:rPr>
          <w:rFonts w:hint="eastAsia"/>
        </w:rPr>
        <w:t>5</w:t>
      </w:r>
      <w:r>
        <w:rPr>
          <w:rFonts w:hint="eastAsia"/>
        </w:rPr>
        <w:t>、复核完成后会实时打印手工查询（通知）书和个人或现金或挂账单收费回单，系统内及人行的查询（通知）书是按需打印的，对公户收费回单是批量打印的，可以在“查询查复综合查询”中补打查询（通知）书和收费回单。</w:t>
      </w:r>
    </w:p>
    <w:p w:rsidR="004A1DF5" w:rsidRDefault="004A1DF5">
      <w:pPr>
        <w:pStyle w:val="5"/>
      </w:pPr>
      <w:r>
        <w:rPr>
          <w:rFonts w:hint="eastAsia"/>
        </w:rPr>
        <w:t>三、发出查复经办（业务代码</w:t>
      </w:r>
      <w:r>
        <w:rPr>
          <w:rFonts w:hint="eastAsia"/>
        </w:rPr>
        <w:t>5915</w:t>
      </w:r>
      <w:r>
        <w:rPr>
          <w:rFonts w:hint="eastAsia"/>
        </w:rPr>
        <w:t>）</w:t>
      </w:r>
    </w:p>
    <w:p w:rsidR="004A1DF5" w:rsidRDefault="004A1DF5">
      <w:pPr>
        <w:pStyle w:val="6"/>
      </w:pPr>
      <w:r>
        <w:rPr>
          <w:rFonts w:hint="eastAsia"/>
        </w:rPr>
        <w:t>（一）功能介绍</w:t>
      </w:r>
    </w:p>
    <w:p w:rsidR="004A1DF5" w:rsidRDefault="004A1DF5">
      <w:pPr>
        <w:tabs>
          <w:tab w:val="num" w:pos="480"/>
          <w:tab w:val="left" w:pos="540"/>
        </w:tabs>
        <w:ind w:firstLine="480"/>
      </w:pPr>
      <w:r>
        <w:rPr>
          <w:rFonts w:ascii="宋体" w:hAnsi="宋体" w:hint="eastAsia"/>
          <w:kern w:val="24"/>
        </w:rPr>
        <w:t>发出查复经办是指经办人员对</w:t>
      </w:r>
      <w:r>
        <w:rPr>
          <w:rFonts w:hint="eastAsia"/>
        </w:rPr>
        <w:t>系统内或支付系统发来的查询（通知）业务进行正式回复。</w:t>
      </w:r>
    </w:p>
    <w:p w:rsidR="004A1DF5" w:rsidRDefault="004A1DF5">
      <w:pPr>
        <w:pStyle w:val="6"/>
      </w:pPr>
      <w:r>
        <w:rPr>
          <w:rFonts w:hint="eastAsia"/>
        </w:rPr>
        <w:lastRenderedPageBreak/>
        <w:t>（二）界面</w:t>
      </w:r>
    </w:p>
    <w:p w:rsidR="004A1DF5" w:rsidRDefault="0004090F">
      <w:r>
        <w:rPr>
          <w:noProof/>
        </w:rPr>
        <w:drawing>
          <wp:inline distT="0" distB="0" distL="0" distR="0">
            <wp:extent cx="5400675" cy="3705225"/>
            <wp:effectExtent l="19050" t="0" r="952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61" cstate="print"/>
                    <a:srcRect/>
                    <a:stretch>
                      <a:fillRect/>
                    </a:stretch>
                  </pic:blipFill>
                  <pic:spPr bwMode="auto">
                    <a:xfrm>
                      <a:off x="0" y="0"/>
                      <a:ext cx="5400675" cy="3705225"/>
                    </a:xfrm>
                    <a:prstGeom prst="rect">
                      <a:avLst/>
                    </a:prstGeom>
                    <a:noFill/>
                    <a:ln w="9525">
                      <a:noFill/>
                      <a:miter lim="800000"/>
                      <a:headEnd/>
                      <a:tailEnd/>
                    </a:ln>
                  </pic:spPr>
                </pic:pic>
              </a:graphicData>
            </a:graphic>
          </wp:inline>
        </w:drawing>
      </w:r>
    </w:p>
    <w:p w:rsidR="004A1DF5" w:rsidRDefault="004A1DF5">
      <w:pPr>
        <w:ind w:firstLine="480"/>
        <w:jc w:val="center"/>
        <w:rPr>
          <w:rFonts w:ascii="宋体" w:hAnsi="宋体"/>
        </w:rPr>
      </w:pPr>
      <w:r>
        <w:rPr>
          <w:rFonts w:ascii="宋体" w:hAnsi="宋体" w:hint="eastAsia"/>
        </w:rPr>
        <w:t>图12.2</w:t>
      </w:r>
    </w:p>
    <w:p w:rsidR="004A1DF5" w:rsidRDefault="004A1DF5">
      <w:pPr>
        <w:pStyle w:val="6"/>
      </w:pPr>
      <w:r>
        <w:rPr>
          <w:rFonts w:hint="eastAsia"/>
        </w:rPr>
        <w:t>（三）操作要点</w:t>
      </w:r>
    </w:p>
    <w:p w:rsidR="004A1DF5" w:rsidRDefault="004A1DF5">
      <w:pPr>
        <w:ind w:firstLine="480"/>
      </w:pPr>
      <w:r>
        <w:rPr>
          <w:rFonts w:hint="eastAsia"/>
        </w:rPr>
        <w:t>1</w:t>
      </w:r>
      <w:r>
        <w:rPr>
          <w:rFonts w:hint="eastAsia"/>
        </w:rPr>
        <w:t>、在图</w:t>
      </w:r>
      <w:r>
        <w:rPr>
          <w:rFonts w:hint="eastAsia"/>
        </w:rPr>
        <w:t>12.2</w:t>
      </w:r>
      <w:r>
        <w:rPr>
          <w:rFonts w:hint="eastAsia"/>
        </w:rPr>
        <w:t>中，“转指定行”只能转新系统机构，“退提回行”只有当查复行将查询书转指定行，指定行“待回复经办”时使用。</w:t>
      </w:r>
    </w:p>
    <w:p w:rsidR="004A1DF5" w:rsidRDefault="004A1DF5">
      <w:pPr>
        <w:ind w:firstLine="480"/>
      </w:pPr>
      <w:r>
        <w:rPr>
          <w:rFonts w:hint="eastAsia"/>
        </w:rPr>
        <w:t>2</w:t>
      </w:r>
      <w:r>
        <w:rPr>
          <w:rFonts w:hint="eastAsia"/>
        </w:rPr>
        <w:t>、对于账务类查复可以选择“业务钩链”，票据类和管理类则没有钩链</w:t>
      </w:r>
    </w:p>
    <w:p w:rsidR="004A1DF5" w:rsidRDefault="004A1DF5">
      <w:pPr>
        <w:pStyle w:val="6"/>
      </w:pPr>
      <w:r>
        <w:rPr>
          <w:rFonts w:hint="eastAsia"/>
        </w:rPr>
        <w:t>（四）操作步骤</w:t>
      </w:r>
    </w:p>
    <w:p w:rsidR="004A1DF5" w:rsidRDefault="004A1DF5">
      <w:pPr>
        <w:ind w:firstLine="480"/>
      </w:pPr>
      <w:r>
        <w:rPr>
          <w:rFonts w:hint="eastAsia"/>
        </w:rPr>
        <w:t>1</w:t>
      </w:r>
      <w:r>
        <w:rPr>
          <w:rFonts w:hint="eastAsia"/>
        </w:rPr>
        <w:t>、用户选择系统导航－结算业务－查询查复－发出查复经办，或在“业务代码”处输入</w:t>
      </w:r>
      <w:r>
        <w:rPr>
          <w:rFonts w:hint="eastAsia"/>
        </w:rPr>
        <w:t>5915</w:t>
      </w:r>
      <w:r>
        <w:rPr>
          <w:rFonts w:hint="eastAsia"/>
        </w:rPr>
        <w:t>；</w:t>
      </w:r>
    </w:p>
    <w:p w:rsidR="004A1DF5" w:rsidRDefault="004A1DF5">
      <w:pPr>
        <w:ind w:firstLine="480"/>
      </w:pPr>
      <w:r>
        <w:rPr>
          <w:rFonts w:hint="eastAsia"/>
        </w:rPr>
        <w:t>2</w:t>
      </w:r>
      <w:r>
        <w:rPr>
          <w:rFonts w:hint="eastAsia"/>
        </w:rPr>
        <w:t>、在“待回复经办查询查复操作窗口”，选择“查询”查询到一笔待回复的业务，再选择“明细”进入</w:t>
      </w:r>
      <w:r>
        <w:rPr>
          <w:rFonts w:ascii="宋体" w:hAnsi="宋体" w:hint="eastAsia"/>
        </w:rPr>
        <w:t>图12.2</w:t>
      </w:r>
      <w:r>
        <w:rPr>
          <w:rFonts w:hint="eastAsia"/>
        </w:rPr>
        <w:t>；</w:t>
      </w:r>
    </w:p>
    <w:p w:rsidR="004A1DF5" w:rsidRDefault="004A1DF5">
      <w:pPr>
        <w:ind w:firstLine="480"/>
      </w:pPr>
      <w:r>
        <w:rPr>
          <w:rFonts w:hint="eastAsia"/>
        </w:rPr>
        <w:t>3</w:t>
      </w:r>
      <w:r>
        <w:rPr>
          <w:rFonts w:hint="eastAsia"/>
        </w:rPr>
        <w:t>、在图</w:t>
      </w:r>
      <w:r>
        <w:rPr>
          <w:rFonts w:hint="eastAsia"/>
        </w:rPr>
        <w:t>12.2</w:t>
      </w:r>
      <w:r>
        <w:rPr>
          <w:rFonts w:hint="eastAsia"/>
        </w:rPr>
        <w:t>中，显示查询信息内容，选择“业务钩链”查询到原业务后在“回复内容”栏直接输入回复内容，点击“回复”按钮；</w:t>
      </w:r>
    </w:p>
    <w:p w:rsidR="004A1DF5" w:rsidRDefault="004A1DF5">
      <w:pPr>
        <w:ind w:firstLine="480"/>
      </w:pPr>
      <w:r>
        <w:rPr>
          <w:rFonts w:hint="eastAsia"/>
        </w:rPr>
        <w:t>4</w:t>
      </w:r>
      <w:r>
        <w:rPr>
          <w:rFonts w:hint="eastAsia"/>
        </w:rPr>
        <w:t>、非本行回复业务，点击“转指定行”，弹出转指定行界面，选定指定行后选择“确定”转入指定行的“待回复经办”；</w:t>
      </w:r>
    </w:p>
    <w:p w:rsidR="004A1DF5" w:rsidRDefault="004A1DF5">
      <w:pPr>
        <w:ind w:firstLine="480"/>
      </w:pPr>
      <w:r>
        <w:rPr>
          <w:rFonts w:hint="eastAsia"/>
        </w:rPr>
        <w:t>5</w:t>
      </w:r>
      <w:r>
        <w:rPr>
          <w:rFonts w:hint="eastAsia"/>
        </w:rPr>
        <w:t>、在图</w:t>
      </w:r>
      <w:r>
        <w:rPr>
          <w:rFonts w:hint="eastAsia"/>
        </w:rPr>
        <w:t>12.2</w:t>
      </w:r>
      <w:r>
        <w:rPr>
          <w:rFonts w:hint="eastAsia"/>
        </w:rPr>
        <w:t>中，选择“打印相关”根据业务要求打印出“查询书”。</w:t>
      </w:r>
    </w:p>
    <w:p w:rsidR="004A1DF5" w:rsidRDefault="004A1DF5">
      <w:pPr>
        <w:pStyle w:val="5"/>
      </w:pPr>
      <w:r>
        <w:rPr>
          <w:rFonts w:hint="eastAsia"/>
        </w:rPr>
        <w:lastRenderedPageBreak/>
        <w:t>四、他行查询我行查复（业务代码</w:t>
      </w:r>
      <w:r>
        <w:rPr>
          <w:rFonts w:hint="eastAsia"/>
        </w:rPr>
        <w:t>5911</w:t>
      </w:r>
      <w:r>
        <w:rPr>
          <w:rFonts w:hint="eastAsia"/>
        </w:rPr>
        <w:t>）</w:t>
      </w:r>
    </w:p>
    <w:p w:rsidR="004A1DF5" w:rsidRDefault="004A1DF5" w:rsidP="0004090F">
      <w:pPr>
        <w:pStyle w:val="6"/>
      </w:pPr>
      <w:r>
        <w:rPr>
          <w:rFonts w:hint="eastAsia"/>
        </w:rPr>
        <w:t>（一）功能介绍</w:t>
      </w:r>
    </w:p>
    <w:p w:rsidR="004A1DF5" w:rsidRDefault="004A1DF5">
      <w:pPr>
        <w:widowControl/>
        <w:ind w:firstLineChars="200" w:firstLine="480"/>
        <w:jc w:val="left"/>
        <w:rPr>
          <w:rFonts w:ascii="宋体" w:hAnsi="宋体"/>
          <w:kern w:val="24"/>
        </w:rPr>
      </w:pPr>
      <w:r>
        <w:rPr>
          <w:rFonts w:ascii="宋体" w:hAnsi="宋体" w:hint="eastAsia"/>
          <w:kern w:val="24"/>
        </w:rPr>
        <w:t>他行查询我行查复是指经办人员对系统外他行发来的手工查询业务进行正式回复以及录入系统外发来的通知书。</w:t>
      </w:r>
    </w:p>
    <w:p w:rsidR="004A1DF5" w:rsidRDefault="004A1DF5" w:rsidP="0004090F">
      <w:pPr>
        <w:pStyle w:val="6"/>
      </w:pPr>
      <w:r>
        <w:rPr>
          <w:rFonts w:hint="eastAsia"/>
        </w:rPr>
        <w:t>（二）界面</w:t>
      </w:r>
    </w:p>
    <w:p w:rsidR="004A1DF5" w:rsidRDefault="0004090F">
      <w:pPr>
        <w:ind w:rightChars="-56" w:right="-134"/>
        <w:jc w:val="center"/>
      </w:pPr>
      <w:r>
        <w:rPr>
          <w:noProof/>
        </w:rPr>
        <w:drawing>
          <wp:inline distT="0" distB="0" distL="0" distR="0">
            <wp:extent cx="5400675" cy="3705225"/>
            <wp:effectExtent l="1905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62" cstate="print"/>
                    <a:srcRect/>
                    <a:stretch>
                      <a:fillRect/>
                    </a:stretch>
                  </pic:blipFill>
                  <pic:spPr bwMode="auto">
                    <a:xfrm>
                      <a:off x="0" y="0"/>
                      <a:ext cx="5400675" cy="3705225"/>
                    </a:xfrm>
                    <a:prstGeom prst="rect">
                      <a:avLst/>
                    </a:prstGeom>
                    <a:noFill/>
                    <a:ln w="9525">
                      <a:noFill/>
                      <a:miter lim="800000"/>
                      <a:headEnd/>
                      <a:tailEnd/>
                    </a:ln>
                  </pic:spPr>
                </pic:pic>
              </a:graphicData>
            </a:graphic>
          </wp:inline>
        </w:drawing>
      </w:r>
    </w:p>
    <w:p w:rsidR="004A1DF5" w:rsidRDefault="004A1DF5">
      <w:pPr>
        <w:ind w:rightChars="-56" w:right="-134"/>
        <w:jc w:val="center"/>
      </w:pPr>
      <w:r>
        <w:rPr>
          <w:rFonts w:hint="eastAsia"/>
        </w:rPr>
        <w:t>图</w:t>
      </w:r>
      <w:r>
        <w:rPr>
          <w:rFonts w:hint="eastAsia"/>
        </w:rPr>
        <w:t>12.3</w:t>
      </w:r>
    </w:p>
    <w:p w:rsidR="004A1DF5" w:rsidRDefault="004A1DF5" w:rsidP="0004090F">
      <w:pPr>
        <w:pStyle w:val="6"/>
      </w:pPr>
      <w:r>
        <w:rPr>
          <w:rFonts w:hint="eastAsia"/>
        </w:rPr>
        <w:t>（三）操作要点</w:t>
      </w:r>
    </w:p>
    <w:p w:rsidR="004A1DF5" w:rsidRDefault="004A1DF5">
      <w:pPr>
        <w:ind w:firstLine="480"/>
      </w:pPr>
      <w:r>
        <w:rPr>
          <w:rFonts w:hint="eastAsia"/>
        </w:rPr>
        <w:t>1</w:t>
      </w:r>
      <w:r>
        <w:rPr>
          <w:rFonts w:hint="eastAsia"/>
        </w:rPr>
        <w:t>、在图</w:t>
      </w:r>
      <w:r>
        <w:rPr>
          <w:rFonts w:hint="eastAsia"/>
        </w:rPr>
        <w:t>12.3</w:t>
      </w:r>
      <w:r>
        <w:rPr>
          <w:rFonts w:hint="eastAsia"/>
        </w:rPr>
        <w:t>中，由于是系统外手工发来的查询，所以必须同时录入查询和查复内容，如果是通知书只能录入通知内容。</w:t>
      </w:r>
    </w:p>
    <w:p w:rsidR="004A1DF5" w:rsidRDefault="004A1DF5">
      <w:pPr>
        <w:ind w:firstLine="480"/>
      </w:pPr>
      <w:r>
        <w:rPr>
          <w:rFonts w:hint="eastAsia"/>
        </w:rPr>
        <w:t>2</w:t>
      </w:r>
      <w:r>
        <w:rPr>
          <w:rFonts w:hint="eastAsia"/>
        </w:rPr>
        <w:t>、对于账务类查询可以选择“业务钩链”，而通知和票据类、管理类的查询则没有钩链</w:t>
      </w:r>
    </w:p>
    <w:p w:rsidR="004A1DF5" w:rsidRDefault="004A1DF5" w:rsidP="0004090F">
      <w:pPr>
        <w:pStyle w:val="6"/>
      </w:pPr>
      <w:r>
        <w:rPr>
          <w:rFonts w:hint="eastAsia"/>
        </w:rPr>
        <w:t>（四）操作步骤</w:t>
      </w:r>
    </w:p>
    <w:p w:rsidR="004A1DF5" w:rsidRDefault="004A1DF5">
      <w:pPr>
        <w:ind w:firstLine="480"/>
      </w:pPr>
      <w:r>
        <w:rPr>
          <w:rFonts w:hint="eastAsia"/>
        </w:rPr>
        <w:t>1</w:t>
      </w:r>
      <w:r>
        <w:rPr>
          <w:rFonts w:hint="eastAsia"/>
        </w:rPr>
        <w:t>、用户选择系统导航－结算业务－查询查复－他行查询我行查复，或在“业务代码”处输入</w:t>
      </w:r>
      <w:r>
        <w:rPr>
          <w:rFonts w:hint="eastAsia"/>
        </w:rPr>
        <w:t>5911</w:t>
      </w:r>
      <w:r>
        <w:rPr>
          <w:rFonts w:hint="eastAsia"/>
        </w:rPr>
        <w:t>进入；</w:t>
      </w:r>
    </w:p>
    <w:p w:rsidR="004A1DF5" w:rsidRDefault="004A1DF5">
      <w:pPr>
        <w:ind w:firstLine="480"/>
      </w:pPr>
      <w:r>
        <w:rPr>
          <w:rFonts w:hint="eastAsia"/>
        </w:rPr>
        <w:lastRenderedPageBreak/>
        <w:t>2</w:t>
      </w:r>
      <w:r>
        <w:rPr>
          <w:rFonts w:hint="eastAsia"/>
        </w:rPr>
        <w:t>、在“待回复经办手工录入”操作窗口，选择“查询”查询到一笔待回复的业务，再选择“明细”进入</w:t>
      </w:r>
      <w:r>
        <w:rPr>
          <w:rFonts w:ascii="宋体" w:hAnsi="宋体" w:hint="eastAsia"/>
        </w:rPr>
        <w:t>图12.3</w:t>
      </w:r>
      <w:r>
        <w:rPr>
          <w:rFonts w:hint="eastAsia"/>
        </w:rPr>
        <w:t>；</w:t>
      </w:r>
    </w:p>
    <w:p w:rsidR="004A1DF5" w:rsidRDefault="004A1DF5">
      <w:pPr>
        <w:pStyle w:val="10"/>
      </w:pPr>
      <w:r>
        <w:rPr>
          <w:rFonts w:hint="eastAsia"/>
        </w:rPr>
        <w:t>3、在图12.3中，首先录入查询内容，选择“业务钩链”查询到原业务后在“回复内容”栏直接输入回复内容，点击“确定”按钮，状态为“待回复复核”；</w:t>
      </w:r>
    </w:p>
    <w:p w:rsidR="004A1DF5" w:rsidRDefault="004A1DF5">
      <w:pPr>
        <w:pStyle w:val="10"/>
      </w:pPr>
      <w:r>
        <w:rPr>
          <w:rFonts w:hint="eastAsia"/>
        </w:rPr>
        <w:t>如果是系统外手工发来通知书，在图12.3中录入通知内容后点击“确定”</w:t>
      </w:r>
    </w:p>
    <w:p w:rsidR="004A1DF5" w:rsidRDefault="004A1DF5">
      <w:pPr>
        <w:pStyle w:val="10"/>
      </w:pPr>
      <w:r>
        <w:rPr>
          <w:rFonts w:hint="eastAsia"/>
        </w:rPr>
        <w:t>按钮，状态为“已阅读”。</w:t>
      </w:r>
    </w:p>
    <w:p w:rsidR="004A1DF5" w:rsidRDefault="004A1DF5" w:rsidP="0004090F">
      <w:pPr>
        <w:pStyle w:val="5"/>
      </w:pPr>
      <w:r>
        <w:rPr>
          <w:rFonts w:hint="eastAsia"/>
        </w:rPr>
        <w:t>五、发出查复复核（业务代码</w:t>
      </w:r>
      <w:r>
        <w:rPr>
          <w:rFonts w:hint="eastAsia"/>
        </w:rPr>
        <w:t>5916</w:t>
      </w:r>
      <w:r>
        <w:rPr>
          <w:rFonts w:hint="eastAsia"/>
        </w:rPr>
        <w:t>）</w:t>
      </w:r>
    </w:p>
    <w:p w:rsidR="004A1DF5" w:rsidRDefault="004A1DF5">
      <w:pPr>
        <w:pStyle w:val="6"/>
      </w:pPr>
      <w:r>
        <w:rPr>
          <w:rFonts w:hint="eastAsia"/>
        </w:rPr>
        <w:t>（一）功能介绍</w:t>
      </w:r>
    </w:p>
    <w:p w:rsidR="004A1DF5" w:rsidRDefault="004A1DF5">
      <w:pPr>
        <w:tabs>
          <w:tab w:val="num" w:pos="480"/>
          <w:tab w:val="left" w:pos="540"/>
        </w:tabs>
        <w:ind w:firstLine="480"/>
      </w:pPr>
      <w:r>
        <w:rPr>
          <w:rFonts w:ascii="宋体" w:hAnsi="宋体" w:hint="eastAsia"/>
          <w:kern w:val="24"/>
        </w:rPr>
        <w:t>发出查复复核是指复核用户对经办用户提交的</w:t>
      </w:r>
      <w:r>
        <w:rPr>
          <w:rFonts w:hint="eastAsia"/>
        </w:rPr>
        <w:t>查复业务进行复核的操作。</w:t>
      </w:r>
    </w:p>
    <w:p w:rsidR="004A1DF5" w:rsidRDefault="004A1DF5">
      <w:pPr>
        <w:pStyle w:val="6"/>
      </w:pPr>
      <w:r>
        <w:rPr>
          <w:rFonts w:hint="eastAsia"/>
        </w:rPr>
        <w:t>（二）操作步骤</w:t>
      </w:r>
    </w:p>
    <w:p w:rsidR="004A1DF5" w:rsidRDefault="004A1DF5">
      <w:pPr>
        <w:ind w:firstLine="480"/>
      </w:pPr>
      <w:r>
        <w:rPr>
          <w:rFonts w:hint="eastAsia"/>
        </w:rPr>
        <w:t>1</w:t>
      </w:r>
      <w:r>
        <w:rPr>
          <w:rFonts w:hint="eastAsia"/>
        </w:rPr>
        <w:t>、用户选择系统导航－结算业务－查询查复－发出查复复核，或在“业务代码”处输入</w:t>
      </w:r>
      <w:r>
        <w:rPr>
          <w:rFonts w:hint="eastAsia"/>
        </w:rPr>
        <w:t>5916</w:t>
      </w:r>
      <w:r>
        <w:rPr>
          <w:rFonts w:hint="eastAsia"/>
        </w:rPr>
        <w:t>进入；</w:t>
      </w:r>
    </w:p>
    <w:p w:rsidR="004A1DF5" w:rsidRDefault="004A1DF5">
      <w:pPr>
        <w:ind w:firstLine="480"/>
      </w:pPr>
      <w:r>
        <w:rPr>
          <w:rFonts w:hint="eastAsia"/>
        </w:rPr>
        <w:t>2</w:t>
      </w:r>
      <w:r>
        <w:rPr>
          <w:rFonts w:hint="eastAsia"/>
        </w:rPr>
        <w:t>、在“待回复复核”查询查复操作窗口，选择“查询”，查询到待复核的查复业务后选择“明细”。</w:t>
      </w:r>
    </w:p>
    <w:p w:rsidR="004A1DF5" w:rsidRDefault="004A1DF5">
      <w:pPr>
        <w:ind w:firstLine="480"/>
      </w:pPr>
      <w:r>
        <w:rPr>
          <w:rFonts w:hint="eastAsia"/>
        </w:rPr>
        <w:t>3</w:t>
      </w:r>
      <w:r>
        <w:rPr>
          <w:rFonts w:hint="eastAsia"/>
        </w:rPr>
        <w:t>、在“待回复复核”操作窗口审核相关要素内容，确认无误后选择“同意复核”，复核完成，系统内查询为“待阅读”状态，人行查询为“已回复”状态，系统外手工查询为“已回复”状态。</w:t>
      </w:r>
    </w:p>
    <w:p w:rsidR="004A1DF5" w:rsidRDefault="004A1DF5">
      <w:pPr>
        <w:ind w:firstLine="480"/>
      </w:pPr>
      <w:r>
        <w:rPr>
          <w:rFonts w:hint="eastAsia"/>
        </w:rPr>
        <w:t>4</w:t>
      </w:r>
      <w:r>
        <w:rPr>
          <w:rFonts w:hint="eastAsia"/>
        </w:rPr>
        <w:t>、若选择“退回”，系统内及人行的查询为“待回复经办”状态，退发出查复经办进行修改；手工查询为“已删除”状态。</w:t>
      </w:r>
    </w:p>
    <w:p w:rsidR="004A1DF5" w:rsidRDefault="004A1DF5">
      <w:pPr>
        <w:ind w:firstLine="480"/>
      </w:pPr>
      <w:r>
        <w:rPr>
          <w:rFonts w:hint="eastAsia"/>
        </w:rPr>
        <w:t>5</w:t>
      </w:r>
      <w:r>
        <w:rPr>
          <w:rFonts w:hint="eastAsia"/>
        </w:rPr>
        <w:t>、复核完成后会实时打印手工查复书，系统内及人行的查复书是按需打印的，在“查询查复综合查询”中选择相关业务，可以补打查复书。</w:t>
      </w:r>
    </w:p>
    <w:p w:rsidR="004A1DF5" w:rsidRDefault="004A1DF5" w:rsidP="0004090F">
      <w:pPr>
        <w:pStyle w:val="5"/>
      </w:pPr>
      <w:r>
        <w:rPr>
          <w:rFonts w:ascii="宋体" w:hint="eastAsia"/>
          <w:kern w:val="0"/>
          <w:szCs w:val="18"/>
        </w:rPr>
        <w:t>六、</w:t>
      </w:r>
      <w:r>
        <w:rPr>
          <w:rFonts w:hint="eastAsia"/>
        </w:rPr>
        <w:t>我行查询他行查复（业务代码</w:t>
      </w:r>
      <w:r>
        <w:rPr>
          <w:rFonts w:hint="eastAsia"/>
        </w:rPr>
        <w:t>5923</w:t>
      </w:r>
      <w:r>
        <w:rPr>
          <w:rFonts w:hint="eastAsia"/>
        </w:rPr>
        <w:t>）</w:t>
      </w:r>
    </w:p>
    <w:p w:rsidR="004A1DF5" w:rsidRDefault="004A1DF5">
      <w:pPr>
        <w:pStyle w:val="6"/>
      </w:pPr>
      <w:r>
        <w:rPr>
          <w:rFonts w:hint="eastAsia"/>
        </w:rPr>
        <w:t>（一）功能介绍</w:t>
      </w:r>
    </w:p>
    <w:p w:rsidR="004A1DF5" w:rsidRDefault="004A1DF5">
      <w:pPr>
        <w:ind w:firstLine="480"/>
      </w:pPr>
      <w:r>
        <w:rPr>
          <w:rFonts w:ascii="宋体" w:hAnsi="宋体" w:hint="eastAsia"/>
          <w:kern w:val="24"/>
        </w:rPr>
        <w:t>我行查询他行查复是我行手工提出查询后收到对方回复，经办用户手工录入</w:t>
      </w:r>
      <w:r>
        <w:rPr>
          <w:rFonts w:hint="eastAsia"/>
        </w:rPr>
        <w:t>查复内容进行的操作。</w:t>
      </w:r>
    </w:p>
    <w:p w:rsidR="004A1DF5" w:rsidRDefault="004A1DF5">
      <w:pPr>
        <w:pStyle w:val="6"/>
      </w:pPr>
      <w:r>
        <w:rPr>
          <w:rFonts w:hint="eastAsia"/>
        </w:rPr>
        <w:lastRenderedPageBreak/>
        <w:t>（二）操作要点</w:t>
      </w:r>
    </w:p>
    <w:p w:rsidR="004A1DF5" w:rsidRDefault="004A1DF5">
      <w:pPr>
        <w:rPr>
          <w:rFonts w:ascii="宋体" w:hAnsi="宋体"/>
        </w:rPr>
      </w:pPr>
      <w:r>
        <w:rPr>
          <w:rFonts w:hint="eastAsia"/>
        </w:rPr>
        <w:t xml:space="preserve">    </w:t>
      </w:r>
      <w:r>
        <w:rPr>
          <w:rFonts w:ascii="宋体" w:hAnsi="宋体" w:hint="eastAsia"/>
        </w:rPr>
        <w:t>1、经办录入提交后发现有误，通知授权用户在查询查复综合查询界面找到业务，进入明细界面点击“取消录入”，业务状态为“待回复录入”，由经办用户重新录入。</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、用户选择系统导航－结算业务－查询查复－我行查询他行查复，或在“业务代码”处输入</w:t>
      </w:r>
      <w:r>
        <w:rPr>
          <w:rFonts w:hint="eastAsia"/>
        </w:rPr>
        <w:t>5923</w:t>
      </w:r>
      <w:r>
        <w:rPr>
          <w:rFonts w:hint="eastAsia"/>
        </w:rPr>
        <w:t>进入；</w:t>
      </w:r>
    </w:p>
    <w:p w:rsidR="004A1DF5" w:rsidRDefault="004A1DF5">
      <w:pPr>
        <w:ind w:firstLine="480"/>
      </w:pPr>
      <w:r>
        <w:rPr>
          <w:rFonts w:hint="eastAsia"/>
        </w:rPr>
        <w:t>2</w:t>
      </w:r>
      <w:r>
        <w:rPr>
          <w:rFonts w:hint="eastAsia"/>
        </w:rPr>
        <w:t>、在“我行查询他行回复”查询查复操作窗口，选择“查询”，查询到待回复录入的业务后选择“明细”。</w:t>
      </w:r>
    </w:p>
    <w:p w:rsidR="004A1DF5" w:rsidRDefault="004A1DF5">
      <w:pPr>
        <w:ind w:firstLine="480"/>
      </w:pPr>
      <w:r>
        <w:rPr>
          <w:rFonts w:hint="eastAsia"/>
        </w:rPr>
        <w:t>3</w:t>
      </w:r>
      <w:r>
        <w:rPr>
          <w:rFonts w:hint="eastAsia"/>
        </w:rPr>
        <w:t>、在“我行查询他行回复”操作窗口录入回复内容，确认无误后选择“录入回复”，业务状态为“已阅读”。</w:t>
      </w:r>
    </w:p>
    <w:p w:rsidR="004A1DF5" w:rsidRDefault="004A1DF5" w:rsidP="0004090F">
      <w:pPr>
        <w:pStyle w:val="5"/>
      </w:pPr>
      <w:r>
        <w:rPr>
          <w:rFonts w:hint="eastAsia"/>
        </w:rPr>
        <w:t>七、信息阅读确认（业务代码</w:t>
      </w:r>
      <w:r>
        <w:rPr>
          <w:rFonts w:hint="eastAsia"/>
        </w:rPr>
        <w:t>5921</w:t>
      </w:r>
      <w:r>
        <w:rPr>
          <w:rFonts w:hint="eastAsia"/>
        </w:rPr>
        <w:t>）</w:t>
      </w:r>
    </w:p>
    <w:p w:rsidR="004A1DF5" w:rsidRDefault="004A1DF5">
      <w:pPr>
        <w:pStyle w:val="6"/>
      </w:pPr>
      <w:r>
        <w:rPr>
          <w:rFonts w:hint="eastAsia"/>
        </w:rPr>
        <w:t>（一）功能介绍</w:t>
      </w:r>
    </w:p>
    <w:p w:rsidR="004A1DF5" w:rsidRDefault="004A1DF5">
      <w:pPr>
        <w:tabs>
          <w:tab w:val="num" w:pos="480"/>
          <w:tab w:val="left" w:pos="540"/>
        </w:tabs>
        <w:ind w:firstLine="480"/>
      </w:pPr>
      <w:r>
        <w:rPr>
          <w:rFonts w:hint="eastAsia"/>
        </w:rPr>
        <w:t>本功能可以查找和阅读系统内或人行发来的通知或回复。</w:t>
      </w:r>
    </w:p>
    <w:p w:rsidR="004A1DF5" w:rsidRDefault="004A1DF5">
      <w:pPr>
        <w:pStyle w:val="6"/>
      </w:pPr>
      <w:r>
        <w:rPr>
          <w:rFonts w:hint="eastAsia"/>
        </w:rPr>
        <w:t>（二）操作步骤</w:t>
      </w:r>
    </w:p>
    <w:p w:rsidR="004A1DF5" w:rsidRDefault="004A1DF5">
      <w:pPr>
        <w:ind w:firstLine="480"/>
      </w:pPr>
      <w:r>
        <w:rPr>
          <w:rFonts w:hint="eastAsia"/>
        </w:rPr>
        <w:t>1</w:t>
      </w:r>
      <w:r>
        <w:rPr>
          <w:rFonts w:hint="eastAsia"/>
        </w:rPr>
        <w:t>、用户选择系统导航－结算业务－查询查复－信息阅读确认，或在“业务代码”处输入</w:t>
      </w:r>
      <w:r>
        <w:rPr>
          <w:rFonts w:hint="eastAsia"/>
        </w:rPr>
        <w:t>5921</w:t>
      </w:r>
      <w:r>
        <w:rPr>
          <w:rFonts w:hint="eastAsia"/>
        </w:rPr>
        <w:t>进入；</w:t>
      </w:r>
    </w:p>
    <w:p w:rsidR="004A1DF5" w:rsidRDefault="004A1DF5">
      <w:pPr>
        <w:ind w:firstLine="480"/>
      </w:pPr>
      <w:r>
        <w:rPr>
          <w:rFonts w:hint="eastAsia"/>
        </w:rPr>
        <w:t>2</w:t>
      </w:r>
      <w:r>
        <w:rPr>
          <w:rFonts w:hint="eastAsia"/>
        </w:rPr>
        <w:t>、在“待阅读查询查复窗口”中，选择“查询”，按行列出所有待阅读业务，选中一笔业务，选择“明细”；</w:t>
      </w:r>
    </w:p>
    <w:p w:rsidR="004A1DF5" w:rsidRDefault="004A1DF5">
      <w:pPr>
        <w:ind w:firstLine="480"/>
      </w:pPr>
      <w:r>
        <w:rPr>
          <w:rFonts w:hint="eastAsia"/>
        </w:rPr>
        <w:t>3</w:t>
      </w:r>
      <w:r>
        <w:rPr>
          <w:rFonts w:hint="eastAsia"/>
        </w:rPr>
        <w:t>、在“待阅读操作窗口”中，阅读业务内容，选择“确认”，业务状态变为“已阅读”状态；</w:t>
      </w:r>
    </w:p>
    <w:p w:rsidR="004A1DF5" w:rsidRDefault="004A1DF5">
      <w:pPr>
        <w:ind w:firstLine="480"/>
      </w:pPr>
      <w:r>
        <w:rPr>
          <w:rFonts w:hint="eastAsia"/>
        </w:rPr>
        <w:t>4</w:t>
      </w:r>
      <w:r>
        <w:rPr>
          <w:rFonts w:hint="eastAsia"/>
        </w:rPr>
        <w:t>、通知书还可选择“转指定行”，选择指定行后，选择“确定”，状态为“待阅读”。</w:t>
      </w:r>
    </w:p>
    <w:p w:rsidR="004A1DF5" w:rsidRDefault="004A1DF5">
      <w:pPr>
        <w:ind w:firstLine="480"/>
      </w:pPr>
      <w:r>
        <w:rPr>
          <w:rFonts w:hint="eastAsia"/>
        </w:rPr>
        <w:t>5</w:t>
      </w:r>
      <w:r>
        <w:rPr>
          <w:rFonts w:hint="eastAsia"/>
        </w:rPr>
        <w:t>、在“查询查复综合查询”功能中选中相关业务，打印查复（通知）书。</w:t>
      </w:r>
    </w:p>
    <w:p w:rsidR="004A1DF5" w:rsidRDefault="004A1DF5" w:rsidP="0004090F">
      <w:pPr>
        <w:pStyle w:val="5"/>
      </w:pPr>
      <w:r>
        <w:rPr>
          <w:rFonts w:hint="eastAsia"/>
        </w:rPr>
        <w:lastRenderedPageBreak/>
        <w:t>八、支付信息手工钩链（业务代码</w:t>
      </w:r>
      <w:r>
        <w:rPr>
          <w:rFonts w:hint="eastAsia"/>
        </w:rPr>
        <w:t>5909</w:t>
      </w:r>
      <w:r>
        <w:rPr>
          <w:rFonts w:hint="eastAsia"/>
        </w:rPr>
        <w:t>）</w:t>
      </w:r>
    </w:p>
    <w:p w:rsidR="004A1DF5" w:rsidRDefault="004A1DF5">
      <w:pPr>
        <w:pStyle w:val="6"/>
      </w:pPr>
      <w:r>
        <w:rPr>
          <w:rFonts w:hint="eastAsia"/>
        </w:rPr>
        <w:t>（一）功能介绍</w:t>
      </w:r>
    </w:p>
    <w:p w:rsidR="004A1DF5" w:rsidRDefault="004A1DF5">
      <w:pPr>
        <w:widowControl/>
        <w:ind w:firstLineChars="200" w:firstLine="480"/>
        <w:jc w:val="left"/>
        <w:rPr>
          <w:rFonts w:ascii="宋体" w:hAnsi="宋体"/>
          <w:vanish/>
          <w:kern w:val="0"/>
        </w:rPr>
      </w:pPr>
      <w:r>
        <w:rPr>
          <w:rFonts w:ascii="宋体" w:hAnsi="宋体" w:hint="eastAsia"/>
          <w:szCs w:val="28"/>
        </w:rPr>
        <w:t>本功能是处理支付系统发来的回复信息不能自动找到我行的原查询信息，需要手工钩链的业务。</w:t>
      </w:r>
    </w:p>
    <w:p w:rsidR="004A1DF5" w:rsidRDefault="004A1DF5">
      <w:pPr>
        <w:pStyle w:val="41"/>
        <w:keepNext w:val="0"/>
        <w:keepLines w:val="0"/>
        <w:spacing w:before="0" w:after="0" w:line="360" w:lineRule="auto"/>
        <w:ind w:left="420"/>
        <w:outlineLvl w:val="9"/>
        <w:rPr>
          <w:rFonts w:ascii="宋体" w:eastAsia="宋体" w:hAnsi="宋体"/>
        </w:rPr>
      </w:pPr>
    </w:p>
    <w:p w:rsidR="004A1DF5" w:rsidRDefault="004A1DF5">
      <w:pPr>
        <w:pStyle w:val="6"/>
      </w:pPr>
      <w:r>
        <w:rPr>
          <w:rFonts w:hint="eastAsia"/>
        </w:rPr>
        <w:t>（二）操作要点</w:t>
      </w:r>
    </w:p>
    <w:p w:rsidR="004A1DF5" w:rsidRDefault="004A1DF5">
      <w:pPr>
        <w:widowControl/>
        <w:ind w:firstLineChars="200" w:firstLine="480"/>
        <w:rPr>
          <w:rFonts w:ascii="宋体" w:hAnsi="宋体"/>
          <w:kern w:val="0"/>
          <w:szCs w:val="32"/>
        </w:rPr>
      </w:pPr>
      <w:r>
        <w:rPr>
          <w:rFonts w:ascii="宋体" w:hAnsi="宋体" w:hint="eastAsia"/>
          <w:szCs w:val="32"/>
        </w:rPr>
        <w:t>1、经办钩链成功后在待阅读确认时发现有误可以通知授权用户在查询查复综合查询界面找到业务，进入明细点击</w:t>
      </w:r>
      <w:r>
        <w:rPr>
          <w:rFonts w:ascii="宋体" w:hAnsi="宋体"/>
          <w:szCs w:val="32"/>
        </w:rPr>
        <w:t>“</w:t>
      </w:r>
      <w:r>
        <w:rPr>
          <w:rFonts w:ascii="宋体" w:hAnsi="宋体" w:hint="eastAsia"/>
          <w:szCs w:val="32"/>
        </w:rPr>
        <w:t>取消钩链</w:t>
      </w:r>
      <w:r>
        <w:rPr>
          <w:rFonts w:ascii="宋体" w:hAnsi="宋体"/>
          <w:szCs w:val="32"/>
        </w:rPr>
        <w:t>”</w:t>
      </w:r>
      <w:r>
        <w:rPr>
          <w:rFonts w:ascii="宋体" w:hAnsi="宋体" w:hint="eastAsia"/>
          <w:szCs w:val="32"/>
        </w:rPr>
        <w:t>按钮，业务状态变为</w:t>
      </w:r>
      <w:r>
        <w:rPr>
          <w:rFonts w:ascii="宋体" w:hAnsi="宋体"/>
          <w:szCs w:val="32"/>
        </w:rPr>
        <w:t>“</w:t>
      </w:r>
      <w:r>
        <w:rPr>
          <w:rFonts w:ascii="宋体" w:hAnsi="宋体" w:hint="eastAsia"/>
          <w:szCs w:val="32"/>
        </w:rPr>
        <w:t>已提出</w:t>
      </w:r>
      <w:r>
        <w:rPr>
          <w:rFonts w:ascii="宋体" w:hAnsi="宋体"/>
          <w:szCs w:val="32"/>
        </w:rPr>
        <w:t>”</w:t>
      </w:r>
      <w:r>
        <w:rPr>
          <w:rFonts w:ascii="宋体" w:hAnsi="宋体" w:hint="eastAsia"/>
          <w:szCs w:val="32"/>
        </w:rPr>
        <w:t>，再由经办重新钩链。</w:t>
      </w:r>
    </w:p>
    <w:p w:rsidR="004A1DF5" w:rsidRDefault="004A1DF5">
      <w:pPr>
        <w:widowControl/>
        <w:ind w:firstLineChars="200" w:firstLine="480"/>
        <w:rPr>
          <w:rFonts w:ascii="Arial Unicode MS" w:hAnsi="Arial Unicode MS"/>
          <w:vanish/>
        </w:rPr>
      </w:pPr>
      <w:r>
        <w:rPr>
          <w:rFonts w:ascii="宋体" w:hAnsi="宋体" w:hint="eastAsia"/>
          <w:szCs w:val="32"/>
        </w:rPr>
        <w:t>2、经办执行阅读操作后发现有误也可以由授权用户在查询查复综合查询界面找到业务，进入明细点击</w:t>
      </w:r>
      <w:r>
        <w:rPr>
          <w:rFonts w:ascii="宋体" w:hAnsi="宋体"/>
          <w:szCs w:val="32"/>
        </w:rPr>
        <w:t>“</w:t>
      </w:r>
      <w:r>
        <w:rPr>
          <w:rFonts w:ascii="宋体" w:hAnsi="宋体" w:hint="eastAsia"/>
          <w:szCs w:val="32"/>
        </w:rPr>
        <w:t>取消钩链</w:t>
      </w:r>
      <w:r>
        <w:rPr>
          <w:rFonts w:ascii="宋体" w:hAnsi="宋体"/>
          <w:szCs w:val="32"/>
        </w:rPr>
        <w:t>”</w:t>
      </w:r>
      <w:r>
        <w:rPr>
          <w:rFonts w:ascii="宋体" w:hAnsi="宋体" w:hint="eastAsia"/>
          <w:szCs w:val="32"/>
        </w:rPr>
        <w:t>，业务状态变为</w:t>
      </w:r>
      <w:r>
        <w:rPr>
          <w:rFonts w:ascii="宋体" w:hAnsi="宋体"/>
          <w:szCs w:val="32"/>
        </w:rPr>
        <w:t>“</w:t>
      </w:r>
      <w:r>
        <w:rPr>
          <w:rFonts w:ascii="宋体" w:hAnsi="宋体" w:hint="eastAsia"/>
          <w:szCs w:val="32"/>
        </w:rPr>
        <w:t>已提出</w:t>
      </w:r>
      <w:r>
        <w:rPr>
          <w:rFonts w:ascii="宋体" w:hAnsi="宋体"/>
          <w:szCs w:val="32"/>
        </w:rPr>
        <w:t>”</w:t>
      </w:r>
      <w:r>
        <w:rPr>
          <w:rFonts w:ascii="宋体" w:hAnsi="宋体" w:hint="eastAsia"/>
          <w:szCs w:val="32"/>
        </w:rPr>
        <w:t>，再由经办重新钩链。</w:t>
      </w:r>
    </w:p>
    <w:p w:rsidR="004A1DF5" w:rsidRDefault="004A1DF5">
      <w:pPr>
        <w:jc w:val="left"/>
        <w:rPr>
          <w:rFonts w:ascii="Arial Unicode MS" w:hAnsi="Arial Unicode MS"/>
          <w:vanish/>
        </w:rPr>
      </w:pPr>
    </w:p>
    <w:p w:rsidR="004A1DF5" w:rsidRDefault="004A1DF5">
      <w:pPr>
        <w:rPr>
          <w:rFonts w:ascii="宋体" w:hAnsi="宋体"/>
        </w:rPr>
      </w:pPr>
    </w:p>
    <w:p w:rsidR="004A1DF5" w:rsidRDefault="004A1DF5">
      <w:pPr>
        <w:pStyle w:val="6"/>
        <w:rPr>
          <w:b w:val="0"/>
          <w:bCs w:val="0"/>
        </w:rPr>
      </w:pPr>
      <w:r>
        <w:rPr>
          <w:rFonts w:hint="eastAsia"/>
        </w:rPr>
        <w:t>（三）操作步骤</w:t>
      </w:r>
    </w:p>
    <w:p w:rsidR="004A1DF5" w:rsidRDefault="004A1DF5">
      <w:pPr>
        <w:ind w:firstLine="480"/>
      </w:pPr>
      <w:r>
        <w:rPr>
          <w:rFonts w:ascii="宋体" w:hAnsi="宋体" w:hint="eastAsia"/>
        </w:rPr>
        <w:t>1、</w:t>
      </w:r>
      <w:r>
        <w:rPr>
          <w:rFonts w:hint="eastAsia"/>
        </w:rPr>
        <w:t>用户选择系统导航－结算业务－查询查复－支付信息手工钩链，或在“业务代码”处输入</w:t>
      </w:r>
      <w:r>
        <w:rPr>
          <w:rFonts w:hint="eastAsia"/>
        </w:rPr>
        <w:t>5909</w:t>
      </w:r>
      <w:r>
        <w:rPr>
          <w:rFonts w:hint="eastAsia"/>
        </w:rPr>
        <w:t>进入；</w:t>
      </w:r>
    </w:p>
    <w:p w:rsidR="004A1DF5" w:rsidRDefault="004A1DF5">
      <w:pPr>
        <w:ind w:firstLine="480"/>
        <w:rPr>
          <w:rFonts w:ascii="宋体" w:hAnsi="宋体"/>
        </w:rPr>
      </w:pPr>
      <w:r>
        <w:rPr>
          <w:rFonts w:ascii="宋体" w:hAnsi="宋体" w:hint="eastAsia"/>
        </w:rPr>
        <w:t>2、在“支付信息手工钩链”</w:t>
      </w:r>
      <w:r>
        <w:rPr>
          <w:rFonts w:hint="eastAsia"/>
        </w:rPr>
        <w:t>操作窗口，选择“查询”，查询到所有无法与原查询钩链的回复列表</w:t>
      </w:r>
      <w:r>
        <w:rPr>
          <w:rFonts w:ascii="宋体" w:hAnsi="宋体" w:hint="eastAsia"/>
        </w:rPr>
        <w:t>；</w:t>
      </w:r>
    </w:p>
    <w:p w:rsidR="004A1DF5" w:rsidRDefault="004A1DF5">
      <w:pPr>
        <w:ind w:firstLine="480"/>
        <w:rPr>
          <w:rFonts w:ascii="宋体"/>
          <w:kern w:val="0"/>
          <w:szCs w:val="18"/>
          <w:lang w:val="zh-CN"/>
        </w:rPr>
      </w:pPr>
      <w:r>
        <w:rPr>
          <w:rFonts w:ascii="宋体" w:hAnsi="宋体" w:hint="eastAsia"/>
        </w:rPr>
        <w:t>3、在列表选中一笔业务后选择“明细”，系统会自动转到“</w:t>
      </w:r>
      <w:r>
        <w:rPr>
          <w:rFonts w:ascii="宋体" w:hint="eastAsia"/>
          <w:kern w:val="0"/>
          <w:szCs w:val="18"/>
          <w:lang w:val="zh-CN"/>
        </w:rPr>
        <w:t>现代化支付查询”界面；</w:t>
      </w:r>
    </w:p>
    <w:p w:rsidR="004A1DF5" w:rsidRDefault="004A1DF5">
      <w:pPr>
        <w:ind w:firstLine="480"/>
      </w:pPr>
      <w:r>
        <w:rPr>
          <w:rFonts w:ascii="宋体" w:hAnsi="宋体" w:hint="eastAsia"/>
        </w:rPr>
        <w:t>4、在“</w:t>
      </w:r>
      <w:r>
        <w:rPr>
          <w:rFonts w:ascii="宋体" w:hint="eastAsia"/>
          <w:kern w:val="0"/>
          <w:szCs w:val="18"/>
          <w:lang w:val="zh-CN"/>
        </w:rPr>
        <w:t>现代化</w:t>
      </w:r>
      <w:r>
        <w:rPr>
          <w:rFonts w:ascii="宋体" w:hAnsi="宋体" w:hint="eastAsia"/>
        </w:rPr>
        <w:t>支付</w:t>
      </w:r>
      <w:r>
        <w:rPr>
          <w:rFonts w:ascii="宋体" w:hint="eastAsia"/>
          <w:kern w:val="0"/>
          <w:szCs w:val="18"/>
          <w:lang w:val="zh-CN"/>
        </w:rPr>
        <w:t>查询”操作窗口，输入查询日期等要素后</w:t>
      </w:r>
      <w:r>
        <w:rPr>
          <w:rFonts w:hint="eastAsia"/>
        </w:rPr>
        <w:t>选择“查询”，查询到所有符合条件的原查询业务列表；</w:t>
      </w:r>
    </w:p>
    <w:p w:rsidR="004A1DF5" w:rsidRDefault="004A1DF5">
      <w:pPr>
        <w:ind w:firstLine="480"/>
        <w:rPr>
          <w:rFonts w:ascii="宋体" w:hAnsi="宋体"/>
          <w:vanish/>
          <w:kern w:val="0"/>
        </w:rPr>
      </w:pPr>
      <w:r>
        <w:rPr>
          <w:rFonts w:ascii="宋体" w:hAnsi="宋体" w:hint="eastAsia"/>
        </w:rPr>
        <w:t>5、在列表选中一笔业务后选择“钩链”，系统显示“钩链成功”，</w:t>
      </w:r>
      <w:r>
        <w:rPr>
          <w:rFonts w:ascii="宋体" w:hAnsi="宋体" w:hint="eastAsia"/>
          <w:szCs w:val="28"/>
        </w:rPr>
        <w:t>业务状态变为</w:t>
      </w:r>
      <w:r>
        <w:rPr>
          <w:rFonts w:ascii="宋体" w:hAnsi="宋体"/>
          <w:szCs w:val="28"/>
        </w:rPr>
        <w:t>“</w:t>
      </w:r>
      <w:r>
        <w:rPr>
          <w:rFonts w:ascii="宋体" w:hAnsi="宋体" w:hint="eastAsia"/>
          <w:szCs w:val="28"/>
        </w:rPr>
        <w:t>待阅读</w:t>
      </w:r>
      <w:r>
        <w:rPr>
          <w:rFonts w:ascii="宋体" w:hAnsi="宋体"/>
          <w:szCs w:val="28"/>
        </w:rPr>
        <w:t>”</w:t>
      </w:r>
      <w:r>
        <w:rPr>
          <w:rFonts w:ascii="宋体" w:hAnsi="宋体" w:hint="eastAsia"/>
          <w:szCs w:val="28"/>
        </w:rPr>
        <w:t>状态。</w:t>
      </w:r>
    </w:p>
    <w:p w:rsidR="004A1DF5" w:rsidRDefault="004A1DF5">
      <w:pPr>
        <w:rPr>
          <w:rFonts w:ascii="宋体" w:hAnsi="宋体"/>
          <w:b/>
          <w:bCs/>
        </w:rPr>
      </w:pPr>
    </w:p>
    <w:p w:rsidR="004A1DF5" w:rsidRDefault="004A1DF5" w:rsidP="0004090F">
      <w:pPr>
        <w:pStyle w:val="5"/>
      </w:pPr>
      <w:r>
        <w:rPr>
          <w:rFonts w:hint="eastAsia"/>
        </w:rPr>
        <w:t>九、查询查复综合查询（业务代码</w:t>
      </w:r>
      <w:r>
        <w:rPr>
          <w:rFonts w:hint="eastAsia"/>
        </w:rPr>
        <w:t>5908</w:t>
      </w:r>
      <w:r>
        <w:rPr>
          <w:rFonts w:hint="eastAsia"/>
        </w:rPr>
        <w:t>）</w:t>
      </w:r>
    </w:p>
    <w:p w:rsidR="004A1DF5" w:rsidRDefault="004A1DF5">
      <w:pPr>
        <w:pStyle w:val="6"/>
      </w:pPr>
      <w:r>
        <w:rPr>
          <w:rFonts w:hint="eastAsia"/>
        </w:rPr>
        <w:t>（一）功能介绍</w:t>
      </w:r>
    </w:p>
    <w:p w:rsidR="004A1DF5" w:rsidRDefault="004A1DF5">
      <w:pPr>
        <w:tabs>
          <w:tab w:val="num" w:pos="480"/>
          <w:tab w:val="left" w:pos="540"/>
        </w:tabs>
        <w:ind w:firstLine="480"/>
      </w:pPr>
      <w:r>
        <w:rPr>
          <w:rFonts w:hint="eastAsia"/>
        </w:rPr>
        <w:t>该功能可以通过综合查询找到所需业务并按照业务状态由相关操作员进行处理，还可以打印查询（通知）查复书、收费回单和导出查询查复清单进行打印。</w:t>
      </w:r>
    </w:p>
    <w:p w:rsidR="004A1DF5" w:rsidRDefault="004A1DF5">
      <w:pPr>
        <w:pStyle w:val="6"/>
      </w:pPr>
      <w:r>
        <w:rPr>
          <w:rFonts w:hint="eastAsia"/>
        </w:rPr>
        <w:lastRenderedPageBreak/>
        <w:t>（二）界面</w:t>
      </w:r>
    </w:p>
    <w:p w:rsidR="004A1DF5" w:rsidRDefault="0004090F">
      <w:pPr>
        <w:ind w:firstLine="480"/>
        <w:jc w:val="center"/>
        <w:rPr>
          <w:rFonts w:ascii="宋体" w:hAnsi="宋体"/>
        </w:rPr>
      </w:pPr>
      <w:r>
        <w:rPr>
          <w:rFonts w:ascii="宋体" w:hAnsi="宋体"/>
          <w:noProof/>
        </w:rPr>
        <w:drawing>
          <wp:anchor distT="0" distB="0" distL="114300" distR="114300" simplePos="0" relativeHeight="251827712" behindDoc="0" locked="0" layoutInCell="1" allowOverlap="1">
            <wp:simplePos x="0" y="0"/>
            <wp:positionH relativeFrom="column">
              <wp:posOffset>0</wp:posOffset>
            </wp:positionH>
            <wp:positionV relativeFrom="paragraph">
              <wp:posOffset>0</wp:posOffset>
            </wp:positionV>
            <wp:extent cx="5264150" cy="3605530"/>
            <wp:effectExtent l="19050" t="0" r="0" b="0"/>
            <wp:wrapTopAndBottom/>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363" cstate="print"/>
                    <a:srcRect/>
                    <a:stretch>
                      <a:fillRect/>
                    </a:stretch>
                  </pic:blipFill>
                  <pic:spPr bwMode="auto">
                    <a:xfrm>
                      <a:off x="0" y="0"/>
                      <a:ext cx="5264150" cy="3605530"/>
                    </a:xfrm>
                    <a:prstGeom prst="rect">
                      <a:avLst/>
                    </a:prstGeom>
                    <a:noFill/>
                    <a:ln w="9525">
                      <a:noFill/>
                      <a:miter lim="800000"/>
                      <a:headEnd/>
                      <a:tailEnd/>
                    </a:ln>
                  </pic:spPr>
                </pic:pic>
              </a:graphicData>
            </a:graphic>
          </wp:anchor>
        </w:drawing>
      </w:r>
      <w:r w:rsidR="004A1DF5">
        <w:rPr>
          <w:rFonts w:ascii="宋体" w:hAnsi="宋体" w:hint="eastAsia"/>
        </w:rPr>
        <w:t>图12.4</w:t>
      </w:r>
    </w:p>
    <w:p w:rsidR="004A1DF5" w:rsidRDefault="004A1DF5">
      <w:pPr>
        <w:pStyle w:val="6"/>
      </w:pPr>
      <w:r>
        <w:rPr>
          <w:rFonts w:hint="eastAsia"/>
        </w:rPr>
        <w:t>（三）操作步骤</w:t>
      </w:r>
    </w:p>
    <w:p w:rsidR="004A1DF5" w:rsidRDefault="004A1DF5">
      <w:pPr>
        <w:ind w:firstLine="480"/>
      </w:pPr>
      <w:r>
        <w:rPr>
          <w:rFonts w:hint="eastAsia"/>
        </w:rPr>
        <w:t>1</w:t>
      </w:r>
      <w:r>
        <w:rPr>
          <w:rFonts w:hint="eastAsia"/>
        </w:rPr>
        <w:t>、用户选择系统导航－结算业务－查询查复－查询查复综合查询，或在“业务代码”处输入</w:t>
      </w:r>
      <w:r>
        <w:rPr>
          <w:rFonts w:hint="eastAsia"/>
        </w:rPr>
        <w:t>5908</w:t>
      </w:r>
      <w:r>
        <w:rPr>
          <w:rFonts w:hint="eastAsia"/>
        </w:rPr>
        <w:t>进入；</w:t>
      </w:r>
    </w:p>
    <w:p w:rsidR="004A1DF5" w:rsidRDefault="004A1DF5">
      <w:pPr>
        <w:ind w:firstLine="480"/>
      </w:pPr>
      <w:r>
        <w:rPr>
          <w:rFonts w:hint="eastAsia"/>
        </w:rPr>
        <w:t>2</w:t>
      </w:r>
      <w:r>
        <w:rPr>
          <w:rFonts w:hint="eastAsia"/>
        </w:rPr>
        <w:t>、根据图</w:t>
      </w:r>
      <w:r>
        <w:rPr>
          <w:rFonts w:hint="eastAsia"/>
        </w:rPr>
        <w:t>12.4</w:t>
      </w:r>
      <w:r>
        <w:rPr>
          <w:rFonts w:hint="eastAsia"/>
        </w:rPr>
        <w:t>界面提示输入要素，系统根据录入的查询要素进行搜索，或者直接选择“查询”，查询到符合条件的业务，否则报空；</w:t>
      </w:r>
    </w:p>
    <w:p w:rsidR="004A1DF5" w:rsidRDefault="004A1DF5">
      <w:pPr>
        <w:ind w:firstLine="480"/>
      </w:pPr>
      <w:r>
        <w:rPr>
          <w:rFonts w:hint="eastAsia"/>
        </w:rPr>
        <w:t>3</w:t>
      </w:r>
      <w:r>
        <w:rPr>
          <w:rFonts w:hint="eastAsia"/>
        </w:rPr>
        <w:t>、在图</w:t>
      </w:r>
      <w:r>
        <w:rPr>
          <w:rFonts w:hint="eastAsia"/>
        </w:rPr>
        <w:t>12.4</w:t>
      </w:r>
      <w:r>
        <w:rPr>
          <w:rFonts w:hint="eastAsia"/>
        </w:rPr>
        <w:t>中，选择其中要查询的信息进入明细，可由相关权限操作人员进行相关业务处理，具体业务操作参照上述功能进行；</w:t>
      </w:r>
    </w:p>
    <w:p w:rsidR="004A1DF5" w:rsidRDefault="004A1DF5">
      <w:pPr>
        <w:ind w:firstLine="480"/>
      </w:pPr>
      <w:r>
        <w:rPr>
          <w:rFonts w:hint="eastAsia"/>
        </w:rPr>
        <w:t>4</w:t>
      </w:r>
      <w:r>
        <w:rPr>
          <w:rFonts w:hint="eastAsia"/>
        </w:rPr>
        <w:t>、选择有关业务在“打印相关”功能中打印查询查复书和收费回单；</w:t>
      </w:r>
    </w:p>
    <w:p w:rsidR="004A1DF5" w:rsidRDefault="004A1DF5">
      <w:pPr>
        <w:ind w:firstLine="480"/>
      </w:pPr>
      <w:r>
        <w:rPr>
          <w:rFonts w:hint="eastAsia"/>
        </w:rPr>
        <w:t>5</w:t>
      </w:r>
      <w:r>
        <w:rPr>
          <w:rFonts w:hint="eastAsia"/>
        </w:rPr>
        <w:t>、选择“导出</w:t>
      </w:r>
      <w:r>
        <w:rPr>
          <w:rFonts w:hint="eastAsia"/>
        </w:rPr>
        <w:t>EXCEL</w:t>
      </w:r>
      <w:r>
        <w:t>”</w:t>
      </w:r>
      <w:r>
        <w:rPr>
          <w:rFonts w:hint="eastAsia"/>
        </w:rPr>
        <w:t>可以在图</w:t>
      </w:r>
      <w:r>
        <w:rPr>
          <w:rFonts w:hint="eastAsia"/>
        </w:rPr>
        <w:t>12.4</w:t>
      </w:r>
      <w:r>
        <w:rPr>
          <w:rFonts w:hint="eastAsia"/>
        </w:rPr>
        <w:t>中的“勾链需要导出的列”界面，选择需要导出到</w:t>
      </w:r>
      <w:r>
        <w:rPr>
          <w:rFonts w:hint="eastAsia"/>
        </w:rPr>
        <w:t>EXCEL</w:t>
      </w:r>
      <w:r>
        <w:rPr>
          <w:rFonts w:hint="eastAsia"/>
        </w:rPr>
        <w:t>的列进行导出处理，打印查询查复业务清单。</w:t>
      </w:r>
    </w:p>
    <w:p w:rsidR="004A1DF5" w:rsidRDefault="004A1DF5" w:rsidP="0004090F">
      <w:pPr>
        <w:pStyle w:val="5"/>
      </w:pPr>
      <w:r>
        <w:rPr>
          <w:rFonts w:hint="eastAsia"/>
        </w:rPr>
        <w:t>十、查询回执列表（业务代码</w:t>
      </w:r>
      <w:r>
        <w:rPr>
          <w:rFonts w:hint="eastAsia"/>
        </w:rPr>
        <w:t>5919</w:t>
      </w:r>
      <w:r>
        <w:rPr>
          <w:rFonts w:hint="eastAsia"/>
        </w:rPr>
        <w:t>）</w:t>
      </w:r>
    </w:p>
    <w:p w:rsidR="004A1DF5" w:rsidRDefault="004A1DF5">
      <w:pPr>
        <w:pStyle w:val="6"/>
      </w:pPr>
      <w:r>
        <w:rPr>
          <w:rFonts w:hint="eastAsia"/>
        </w:rPr>
        <w:t>（一）功能介绍</w:t>
      </w:r>
    </w:p>
    <w:p w:rsidR="004A1DF5" w:rsidRDefault="004A1DF5">
      <w:pPr>
        <w:tabs>
          <w:tab w:val="num" w:pos="480"/>
          <w:tab w:val="left" w:pos="540"/>
        </w:tabs>
        <w:ind w:firstLine="480"/>
        <w:rPr>
          <w:sz w:val="21"/>
        </w:rPr>
      </w:pPr>
      <w:r>
        <w:rPr>
          <w:rFonts w:hint="eastAsia"/>
        </w:rPr>
        <w:t>该功能可以使发起机构掌握其发出的查询（通知）是否被接收机构所阅读，</w:t>
      </w:r>
      <w:r>
        <w:rPr>
          <w:rFonts w:hint="eastAsia"/>
          <w:kern w:val="0"/>
          <w:lang w:val="zh-CN"/>
        </w:rPr>
        <w:lastRenderedPageBreak/>
        <w:t>当接收行打开业务明细时，系统就会自动返回回执信息到查询行回执列表里。</w:t>
      </w:r>
      <w:r>
        <w:rPr>
          <w:rFonts w:hint="eastAsia"/>
        </w:rPr>
        <w:t>只限于系统内</w:t>
      </w:r>
      <w:r>
        <w:rPr>
          <w:rFonts w:hint="eastAsia"/>
          <w:kern w:val="0"/>
          <w:lang w:val="zh-CN"/>
        </w:rPr>
        <w:t>查询（通知）的查询回执选“是”时（如果是通知书系统自动默认“是”），才有返回信息回执列表。</w:t>
      </w:r>
    </w:p>
    <w:p w:rsidR="004A1DF5" w:rsidRDefault="004A1DF5">
      <w:pPr>
        <w:pStyle w:val="6"/>
      </w:pPr>
      <w:r>
        <w:rPr>
          <w:rFonts w:hint="eastAsia"/>
        </w:rPr>
        <w:t>（二）操作步骤</w:t>
      </w:r>
    </w:p>
    <w:p w:rsidR="004A1DF5" w:rsidRDefault="004A1DF5">
      <w:pPr>
        <w:ind w:firstLine="480"/>
      </w:pPr>
      <w:r>
        <w:rPr>
          <w:rFonts w:hint="eastAsia"/>
        </w:rPr>
        <w:t>1</w:t>
      </w:r>
      <w:r>
        <w:rPr>
          <w:rFonts w:hint="eastAsia"/>
        </w:rPr>
        <w:t>、用户选择系统导航－结算业务－查询查复－回执列表，或在“业务代码”处输入</w:t>
      </w:r>
      <w:r>
        <w:rPr>
          <w:rFonts w:hint="eastAsia"/>
        </w:rPr>
        <w:t>5919</w:t>
      </w:r>
      <w:r>
        <w:rPr>
          <w:rFonts w:hint="eastAsia"/>
        </w:rPr>
        <w:t>进入；</w:t>
      </w:r>
    </w:p>
    <w:p w:rsidR="004A1DF5" w:rsidRDefault="004A1DF5">
      <w:pPr>
        <w:ind w:firstLine="480"/>
      </w:pPr>
      <w:r>
        <w:rPr>
          <w:rFonts w:hint="eastAsia"/>
        </w:rPr>
        <w:t>2</w:t>
      </w:r>
      <w:r>
        <w:rPr>
          <w:rFonts w:hint="eastAsia"/>
        </w:rPr>
        <w:t>、在“收待处理回执列表”界面中，选择“查询”，窗口下方显示回执信息列表。</w:t>
      </w:r>
    </w:p>
    <w:p w:rsidR="004A1DF5" w:rsidRDefault="004A1DF5">
      <w:pPr>
        <w:ind w:firstLine="480"/>
        <w:rPr>
          <w:rFonts w:ascii="宋体" w:hAnsi="宋体"/>
        </w:rPr>
      </w:pPr>
      <w:r>
        <w:rPr>
          <w:rFonts w:hint="eastAsia"/>
        </w:rPr>
        <w:t>3</w:t>
      </w:r>
      <w:r>
        <w:rPr>
          <w:rFonts w:hint="eastAsia"/>
        </w:rPr>
        <w:t>、选择其中一笔信息，选择“明细”，显示该笔回执明细，在“回执公共处理”界面中，选择“确认”，状态就变为“已阅读”。</w:t>
      </w:r>
    </w:p>
    <w:p w:rsidR="004A1DF5" w:rsidRDefault="004A1DF5">
      <w:pPr>
        <w:rPr>
          <w:rFonts w:ascii="宋体" w:hAnsi="宋体"/>
        </w:rPr>
      </w:pPr>
    </w:p>
    <w:p w:rsidR="004A1DF5" w:rsidRDefault="004A1DF5" w:rsidP="0004090F">
      <w:pPr>
        <w:pStyle w:val="4"/>
        <w:spacing w:before="156" w:after="156"/>
      </w:pPr>
      <w:bookmarkStart w:id="1418" w:name="_Toc90186130"/>
      <w:r>
        <w:br w:type="page"/>
      </w:r>
      <w:bookmarkStart w:id="1419" w:name="_Toc186273615"/>
      <w:r>
        <w:rPr>
          <w:rFonts w:hint="eastAsia"/>
        </w:rPr>
        <w:lastRenderedPageBreak/>
        <w:t>第十三节</w:t>
      </w:r>
      <w:r>
        <w:rPr>
          <w:rFonts w:hint="eastAsia"/>
        </w:rPr>
        <w:t xml:space="preserve">  </w:t>
      </w:r>
      <w:bookmarkEnd w:id="1418"/>
      <w:r>
        <w:rPr>
          <w:rFonts w:hint="eastAsia"/>
        </w:rPr>
        <w:t>网上信用证</w:t>
      </w:r>
      <w:bookmarkEnd w:id="1419"/>
    </w:p>
    <w:p w:rsidR="004A1DF5" w:rsidRDefault="004A1DF5">
      <w:pPr>
        <w:ind w:firstLineChars="200" w:firstLine="480"/>
      </w:pPr>
      <w:r>
        <w:rPr>
          <w:rFonts w:hint="eastAsia"/>
        </w:rPr>
        <w:t>网上信用证业务是指我行企业银行客户通过企业银行申请开出或查询国内信用证，银行柜面人员进行业务处理的服务功能。</w:t>
      </w:r>
    </w:p>
    <w:p w:rsidR="004A1DF5" w:rsidRDefault="004A1DF5">
      <w:pPr>
        <w:ind w:firstLineChars="200" w:firstLine="480"/>
      </w:pPr>
      <w:r>
        <w:rPr>
          <w:rFonts w:hint="eastAsia"/>
        </w:rPr>
        <w:t>本节讲述银行柜面系统的使用方法，包括处理网上信用证的开证经办、复核、综合查询，通知行查询、打印信用证。</w:t>
      </w:r>
    </w:p>
    <w:p w:rsidR="004A1DF5" w:rsidRDefault="004A1DF5" w:rsidP="0004090F">
      <w:pPr>
        <w:pStyle w:val="5"/>
        <w:rPr>
          <w:color w:val="FF0000"/>
        </w:rPr>
      </w:pPr>
      <w:r>
        <w:rPr>
          <w:rFonts w:hint="eastAsia"/>
        </w:rPr>
        <w:t>一、网上信用证开证经办（业务代码</w:t>
      </w:r>
      <w:r>
        <w:rPr>
          <w:rFonts w:hint="eastAsia"/>
        </w:rPr>
        <w:t>5965</w:t>
      </w:r>
      <w:r>
        <w:rPr>
          <w:rFonts w:hint="eastAsia"/>
        </w:rPr>
        <w:t>）</w:t>
      </w:r>
    </w:p>
    <w:p w:rsidR="004A1DF5" w:rsidRDefault="004A1DF5" w:rsidP="00327B4B">
      <w:pPr>
        <w:pStyle w:val="6"/>
        <w:spacing w:beforeLines="50" w:afterLines="50" w:line="360" w:lineRule="auto"/>
        <w:rPr>
          <w:color w:val="FF0000"/>
        </w:rPr>
      </w:pPr>
      <w:r>
        <w:rPr>
          <w:rFonts w:hint="eastAsia"/>
        </w:rPr>
        <w:t>（一）功能介绍</w:t>
      </w:r>
    </w:p>
    <w:p w:rsidR="004A1DF5" w:rsidRDefault="004A1DF5">
      <w:pPr>
        <w:ind w:firstLineChars="200" w:firstLine="480"/>
      </w:pPr>
      <w:r>
        <w:rPr>
          <w:rFonts w:hint="eastAsia"/>
        </w:rPr>
        <w:t>通过本功能实现对网上信用证开证申请的查询、打印、经办。</w:t>
      </w:r>
    </w:p>
    <w:p w:rsidR="004A1DF5" w:rsidRDefault="004A1DF5" w:rsidP="0004090F">
      <w:pPr>
        <w:pStyle w:val="6"/>
      </w:pPr>
      <w:r>
        <w:rPr>
          <w:rFonts w:hint="eastAsia"/>
        </w:rPr>
        <w:t>（二）经办界面有关字段含意说明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6120"/>
      </w:tblGrid>
      <w:tr w:rsidR="004A1DF5">
        <w:tc>
          <w:tcPr>
            <w:tcW w:w="2160" w:type="dxa"/>
          </w:tcPr>
          <w:p w:rsidR="004A1DF5" w:rsidRDefault="004A1DF5">
            <w:pPr>
              <w:rPr>
                <w:sz w:val="21"/>
              </w:rPr>
            </w:pPr>
            <w:r>
              <w:rPr>
                <w:rFonts w:hint="eastAsia"/>
                <w:sz w:val="21"/>
              </w:rPr>
              <w:t>待开证申请</w:t>
            </w:r>
          </w:p>
        </w:tc>
        <w:tc>
          <w:tcPr>
            <w:tcW w:w="6120" w:type="dxa"/>
          </w:tcPr>
          <w:p w:rsidR="004A1DF5" w:rsidRDefault="004A1DF5">
            <w:pPr>
              <w:rPr>
                <w:sz w:val="21"/>
              </w:rPr>
            </w:pPr>
            <w:r>
              <w:rPr>
                <w:rFonts w:hint="eastAsia"/>
                <w:sz w:val="21"/>
              </w:rPr>
              <w:t>指客户发出的国内信用证开证申请</w:t>
            </w:r>
          </w:p>
        </w:tc>
      </w:tr>
      <w:tr w:rsidR="004A1DF5">
        <w:tc>
          <w:tcPr>
            <w:tcW w:w="2160" w:type="dxa"/>
          </w:tcPr>
          <w:p w:rsidR="004A1DF5" w:rsidRDefault="004A1DF5">
            <w:pPr>
              <w:rPr>
                <w:sz w:val="21"/>
              </w:rPr>
            </w:pPr>
            <w:r>
              <w:rPr>
                <w:rFonts w:hint="eastAsia"/>
                <w:sz w:val="21"/>
              </w:rPr>
              <w:t>退回经办业务</w:t>
            </w:r>
          </w:p>
        </w:tc>
        <w:tc>
          <w:tcPr>
            <w:tcW w:w="6120" w:type="dxa"/>
          </w:tcPr>
          <w:p w:rsidR="004A1DF5" w:rsidRDefault="004A1DF5">
            <w:pPr>
              <w:rPr>
                <w:sz w:val="21"/>
              </w:rPr>
            </w:pPr>
            <w:r>
              <w:rPr>
                <w:rFonts w:hint="eastAsia"/>
                <w:sz w:val="21"/>
              </w:rPr>
              <w:t>指复核人员复核时发现经办错误，发回经办人员重新经办的申请</w:t>
            </w:r>
          </w:p>
        </w:tc>
      </w:tr>
      <w:tr w:rsidR="004A1DF5">
        <w:tc>
          <w:tcPr>
            <w:tcW w:w="2160" w:type="dxa"/>
          </w:tcPr>
          <w:p w:rsidR="004A1DF5" w:rsidRDefault="004A1DF5">
            <w:pPr>
              <w:rPr>
                <w:sz w:val="21"/>
              </w:rPr>
            </w:pPr>
            <w:r>
              <w:rPr>
                <w:rFonts w:hint="eastAsia"/>
                <w:sz w:val="21"/>
              </w:rPr>
              <w:t>起始日期</w:t>
            </w:r>
          </w:p>
        </w:tc>
        <w:tc>
          <w:tcPr>
            <w:tcW w:w="6120" w:type="dxa"/>
          </w:tcPr>
          <w:p w:rsidR="004A1DF5" w:rsidRDefault="004A1DF5">
            <w:pPr>
              <w:rPr>
                <w:sz w:val="21"/>
              </w:rPr>
            </w:pPr>
            <w:r>
              <w:rPr>
                <w:rFonts w:hint="eastAsia"/>
                <w:sz w:val="21"/>
              </w:rPr>
              <w:t>查询条件的起始日期，该日期为客户开证申请的期望日</w:t>
            </w:r>
          </w:p>
        </w:tc>
      </w:tr>
      <w:tr w:rsidR="004A1DF5">
        <w:tc>
          <w:tcPr>
            <w:tcW w:w="2160" w:type="dxa"/>
          </w:tcPr>
          <w:p w:rsidR="004A1DF5" w:rsidRDefault="004A1DF5">
            <w:pPr>
              <w:rPr>
                <w:sz w:val="21"/>
              </w:rPr>
            </w:pPr>
            <w:r>
              <w:rPr>
                <w:rFonts w:hint="eastAsia"/>
                <w:sz w:val="21"/>
              </w:rPr>
              <w:t>结束日期</w:t>
            </w:r>
          </w:p>
        </w:tc>
        <w:tc>
          <w:tcPr>
            <w:tcW w:w="6120" w:type="dxa"/>
          </w:tcPr>
          <w:p w:rsidR="004A1DF5" w:rsidRDefault="004A1DF5">
            <w:pPr>
              <w:rPr>
                <w:sz w:val="21"/>
              </w:rPr>
            </w:pPr>
            <w:r>
              <w:rPr>
                <w:rFonts w:hint="eastAsia"/>
                <w:sz w:val="21"/>
              </w:rPr>
              <w:t>查询条件的终止日期，该日期为客户开证申请的期望日</w:t>
            </w:r>
          </w:p>
        </w:tc>
      </w:tr>
    </w:tbl>
    <w:p w:rsidR="004A1DF5" w:rsidRDefault="004A1DF5" w:rsidP="00327B4B">
      <w:pPr>
        <w:pStyle w:val="6"/>
        <w:spacing w:beforeLines="50" w:afterLines="50"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w:t>
      </w:r>
      <w:r>
        <w:rPr>
          <w:rFonts w:hint="eastAsia"/>
        </w:rPr>
        <w:t>结算业务</w:t>
      </w:r>
      <w:r>
        <w:rPr>
          <w:rFonts w:ascii="宋体" w:hAnsi="宋体" w:hint="eastAsia"/>
        </w:rPr>
        <w:t>－网上信用证－开证经办，或在</w:t>
      </w:r>
      <w:r>
        <w:rPr>
          <w:rFonts w:hint="eastAsia"/>
        </w:rPr>
        <w:t>业务代码处</w:t>
      </w:r>
      <w:r>
        <w:rPr>
          <w:rFonts w:ascii="宋体" w:hAnsi="宋体" w:hint="eastAsia"/>
        </w:rPr>
        <w:t>输入业务代码“5965”进入“信用证经办”界面。</w:t>
      </w:r>
    </w:p>
    <w:p w:rsidR="004A1DF5" w:rsidRDefault="0004090F">
      <w:pPr>
        <w:rPr>
          <w:rFonts w:ascii="宋体" w:hAnsi="宋体"/>
        </w:rPr>
      </w:pPr>
      <w:r>
        <w:rPr>
          <w:rFonts w:ascii="宋体" w:hAnsi="宋体" w:hint="eastAsia"/>
          <w:noProof/>
        </w:rPr>
        <w:drawing>
          <wp:inline distT="0" distB="0" distL="0" distR="0">
            <wp:extent cx="5276850" cy="1676400"/>
            <wp:effectExtent l="1905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64" cstate="print"/>
                    <a:srcRect b="57639"/>
                    <a:stretch>
                      <a:fillRect/>
                    </a:stretch>
                  </pic:blipFill>
                  <pic:spPr bwMode="auto">
                    <a:xfrm>
                      <a:off x="0" y="0"/>
                      <a:ext cx="5276850" cy="1676400"/>
                    </a:xfrm>
                    <a:prstGeom prst="rect">
                      <a:avLst/>
                    </a:prstGeom>
                    <a:noFill/>
                    <a:ln w="9525">
                      <a:noFill/>
                      <a:miter lim="800000"/>
                      <a:headEnd/>
                      <a:tailEnd/>
                    </a:ln>
                  </pic:spPr>
                </pic:pic>
              </a:graphicData>
            </a:graphic>
          </wp:inline>
        </w:drawing>
      </w:r>
    </w:p>
    <w:p w:rsidR="004A1DF5" w:rsidRDefault="004A1DF5">
      <w:pPr>
        <w:ind w:firstLineChars="150" w:firstLine="360"/>
        <w:rPr>
          <w:rFonts w:ascii="宋体"/>
          <w:kern w:val="0"/>
          <w:szCs w:val="18"/>
          <w:lang w:val="zh-CN"/>
        </w:rPr>
      </w:pPr>
      <w:r>
        <w:rPr>
          <w:rFonts w:hint="eastAsia"/>
        </w:rPr>
        <w:t>2</w:t>
      </w:r>
      <w:r>
        <w:rPr>
          <w:rFonts w:hint="eastAsia"/>
        </w:rPr>
        <w:t>、用户点击</w:t>
      </w:r>
      <w:r>
        <w:rPr>
          <w:rFonts w:ascii="宋体" w:hint="eastAsia"/>
          <w:kern w:val="0"/>
          <w:szCs w:val="18"/>
          <w:lang w:val="zh-CN"/>
        </w:rPr>
        <w:t>“查询5”按钮查询待经办申请，选中一个业务条点击“确定1”按钮，或者双击选中的业务条，即可看到开证申请的明细。不输入任何条件</w:t>
      </w:r>
      <w:r>
        <w:rPr>
          <w:rFonts w:ascii="宋体" w:hint="eastAsia"/>
          <w:color w:val="FF0000"/>
          <w:kern w:val="0"/>
          <w:szCs w:val="18"/>
          <w:lang w:val="zh-CN"/>
        </w:rPr>
        <w:t>默认为</w:t>
      </w:r>
      <w:r>
        <w:rPr>
          <w:rFonts w:ascii="宋体" w:hint="eastAsia"/>
          <w:kern w:val="0"/>
          <w:szCs w:val="18"/>
          <w:lang w:val="zh-CN"/>
        </w:rPr>
        <w:t>查询当日的开证申请。</w:t>
      </w:r>
    </w:p>
    <w:p w:rsidR="004A1DF5" w:rsidRDefault="004A1DF5">
      <w:pPr>
        <w:ind w:firstLineChars="150" w:firstLine="360"/>
        <w:rPr>
          <w:rFonts w:ascii="宋体"/>
          <w:kern w:val="0"/>
          <w:szCs w:val="18"/>
          <w:lang w:val="zh-CN"/>
        </w:rPr>
      </w:pPr>
      <w:r>
        <w:rPr>
          <w:rFonts w:ascii="宋体" w:hint="eastAsia"/>
          <w:kern w:val="0"/>
          <w:szCs w:val="18"/>
          <w:lang w:val="zh-CN"/>
        </w:rPr>
        <w:t>经办界面有2个标签，分别是“待办开证申请”和“退回经办业务”，要根据</w:t>
      </w:r>
      <w:r>
        <w:rPr>
          <w:rFonts w:ascii="宋体" w:hint="eastAsia"/>
          <w:kern w:val="0"/>
          <w:szCs w:val="18"/>
          <w:lang w:val="zh-CN"/>
        </w:rPr>
        <w:lastRenderedPageBreak/>
        <w:t>情况选择查询、打印、经办和拒绝。</w:t>
      </w:r>
    </w:p>
    <w:p w:rsidR="004A1DF5" w:rsidRDefault="004A1DF5">
      <w:pPr>
        <w:ind w:firstLineChars="150" w:firstLine="360"/>
        <w:rPr>
          <w:rFonts w:ascii="宋体"/>
          <w:kern w:val="0"/>
          <w:szCs w:val="18"/>
          <w:lang w:val="zh-CN"/>
        </w:rPr>
      </w:pPr>
      <w:r>
        <w:rPr>
          <w:rFonts w:ascii="宋体" w:hint="eastAsia"/>
          <w:kern w:val="0"/>
          <w:szCs w:val="18"/>
          <w:lang w:val="zh-CN"/>
        </w:rPr>
        <w:t>点击“打印”可打印开证申请、承诺书、审批表。如果审批同意开证的，要在“开证行信息及附件”标签的各栏内，选择通知行分行号和网点代码，以及开证行邮编、电话、传真等内容，点击“确认10”。如果审批不同意开证的，点击“拒绝11”。</w:t>
      </w:r>
    </w:p>
    <w:p w:rsidR="004A1DF5" w:rsidRDefault="0004090F">
      <w:pPr>
        <w:rPr>
          <w:rFonts w:ascii="宋体"/>
          <w:kern w:val="0"/>
          <w:szCs w:val="18"/>
          <w:lang w:val="zh-CN"/>
        </w:rPr>
      </w:pPr>
      <w:r>
        <w:rPr>
          <w:rFonts w:ascii="宋体" w:hint="eastAsia"/>
          <w:noProof/>
          <w:kern w:val="0"/>
          <w:szCs w:val="18"/>
        </w:rPr>
        <w:drawing>
          <wp:inline distT="0" distB="0" distL="0" distR="0">
            <wp:extent cx="5276850" cy="3952875"/>
            <wp:effectExtent l="1905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65"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4A1DF5" w:rsidRDefault="004A1DF5">
      <w:pPr>
        <w:ind w:firstLineChars="150" w:firstLine="360"/>
        <w:rPr>
          <w:rFonts w:ascii="宋体"/>
          <w:kern w:val="0"/>
          <w:szCs w:val="18"/>
          <w:lang w:val="zh-CN"/>
        </w:rPr>
      </w:pPr>
      <w:r>
        <w:rPr>
          <w:rFonts w:ascii="宋体" w:hint="eastAsia"/>
          <w:kern w:val="0"/>
          <w:szCs w:val="18"/>
          <w:lang w:val="zh-CN"/>
        </w:rPr>
        <w:t>3、关闭界面退出。</w:t>
      </w:r>
    </w:p>
    <w:p w:rsidR="004A1DF5" w:rsidRDefault="004A1DF5">
      <w:pPr>
        <w:rPr>
          <w:rFonts w:ascii="宋体"/>
          <w:kern w:val="0"/>
          <w:szCs w:val="18"/>
          <w:lang w:val="zh-CN"/>
        </w:rPr>
      </w:pPr>
    </w:p>
    <w:p w:rsidR="004A1DF5" w:rsidRDefault="004A1DF5" w:rsidP="0004090F">
      <w:pPr>
        <w:pStyle w:val="5"/>
      </w:pPr>
      <w:r>
        <w:rPr>
          <w:rFonts w:hint="eastAsia"/>
        </w:rPr>
        <w:t>二、网上信用证开证复核（业务代码</w:t>
      </w:r>
      <w:r>
        <w:rPr>
          <w:rFonts w:hint="eastAsia"/>
        </w:rPr>
        <w:t>5966</w:t>
      </w:r>
      <w:r>
        <w:rPr>
          <w:rFonts w:hint="eastAsia"/>
        </w:rPr>
        <w:t>）</w:t>
      </w:r>
    </w:p>
    <w:p w:rsidR="004A1DF5" w:rsidRDefault="004A1DF5" w:rsidP="00327B4B">
      <w:pPr>
        <w:pStyle w:val="6"/>
        <w:spacing w:beforeLines="50" w:line="360" w:lineRule="auto"/>
      </w:pPr>
      <w:r>
        <w:rPr>
          <w:rFonts w:hint="eastAsia"/>
        </w:rPr>
        <w:t>（一）功能介绍</w:t>
      </w:r>
    </w:p>
    <w:p w:rsidR="004A1DF5" w:rsidRDefault="004A1DF5">
      <w:pPr>
        <w:ind w:firstLineChars="200" w:firstLine="480"/>
      </w:pPr>
      <w:r>
        <w:rPr>
          <w:rFonts w:hint="eastAsia"/>
        </w:rPr>
        <w:t>对经办人员经办处理后的开证申请进行复核处理。</w:t>
      </w:r>
    </w:p>
    <w:p w:rsidR="004A1DF5" w:rsidRDefault="004A1DF5">
      <w:pPr>
        <w:ind w:firstLineChars="200" w:firstLine="480"/>
      </w:pPr>
      <w:r>
        <w:rPr>
          <w:rFonts w:hint="eastAsia"/>
        </w:rPr>
        <w:t>通过本功能可以对经办人员经办的开证申请复核开出信用证，或者不通过后退回经办，也可以直接拒绝开证。</w:t>
      </w:r>
    </w:p>
    <w:p w:rsidR="004A1DF5" w:rsidRDefault="004A1DF5">
      <w:pPr>
        <w:pStyle w:val="6"/>
        <w:rPr>
          <w:rFonts w:eastAsia="宋体"/>
        </w:rPr>
      </w:pPr>
      <w:r>
        <w:rPr>
          <w:rFonts w:hint="eastAsia"/>
        </w:rPr>
        <w:t>（二）风险提示</w:t>
      </w:r>
    </w:p>
    <w:p w:rsidR="004A1DF5" w:rsidRDefault="004A1DF5">
      <w:pPr>
        <w:ind w:firstLineChars="200" w:firstLine="480"/>
        <w:rPr>
          <w:rFonts w:ascii="宋体" w:hAnsi="宋体"/>
        </w:rPr>
      </w:pPr>
      <w:r>
        <w:rPr>
          <w:rFonts w:ascii="宋体" w:hAnsi="宋体" w:hint="eastAsia"/>
        </w:rPr>
        <w:t>复核时不需要输入任何较验要素，全凭肉眼审查，须非常慎重。</w:t>
      </w:r>
    </w:p>
    <w:p w:rsidR="004A1DF5" w:rsidRDefault="004A1DF5">
      <w:pPr>
        <w:pStyle w:val="6"/>
      </w:pPr>
      <w:r>
        <w:rPr>
          <w:rFonts w:hint="eastAsia"/>
        </w:rPr>
        <w:lastRenderedPageBreak/>
        <w:t>（三）复核界面有关字段含意说明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48"/>
        <w:gridCol w:w="6074"/>
      </w:tblGrid>
      <w:tr w:rsidR="004A1DF5">
        <w:tc>
          <w:tcPr>
            <w:tcW w:w="2448" w:type="dxa"/>
          </w:tcPr>
          <w:p w:rsidR="004A1DF5" w:rsidRDefault="004A1DF5">
            <w:pPr>
              <w:rPr>
                <w:sz w:val="21"/>
              </w:rPr>
            </w:pPr>
            <w:r>
              <w:rPr>
                <w:rFonts w:hint="eastAsia"/>
                <w:sz w:val="21"/>
              </w:rPr>
              <w:t>查询待复核的开证业务</w:t>
            </w:r>
          </w:p>
        </w:tc>
        <w:tc>
          <w:tcPr>
            <w:tcW w:w="6074" w:type="dxa"/>
          </w:tcPr>
          <w:p w:rsidR="004A1DF5" w:rsidRDefault="004A1DF5">
            <w:pPr>
              <w:rPr>
                <w:sz w:val="21"/>
              </w:rPr>
            </w:pPr>
            <w:r>
              <w:rPr>
                <w:rFonts w:hint="eastAsia"/>
                <w:sz w:val="21"/>
              </w:rPr>
              <w:t>为未复核已经办申请的处理界面。</w:t>
            </w:r>
          </w:p>
        </w:tc>
      </w:tr>
      <w:tr w:rsidR="004A1DF5">
        <w:tc>
          <w:tcPr>
            <w:tcW w:w="2448" w:type="dxa"/>
          </w:tcPr>
          <w:p w:rsidR="004A1DF5" w:rsidRDefault="004A1DF5">
            <w:pPr>
              <w:rPr>
                <w:sz w:val="21"/>
              </w:rPr>
            </w:pPr>
            <w:r>
              <w:rPr>
                <w:rFonts w:hint="eastAsia"/>
                <w:sz w:val="21"/>
              </w:rPr>
              <w:t>查询待核押的业务列表</w:t>
            </w:r>
          </w:p>
        </w:tc>
        <w:tc>
          <w:tcPr>
            <w:tcW w:w="6074" w:type="dxa"/>
          </w:tcPr>
          <w:p w:rsidR="004A1DF5" w:rsidRDefault="004A1DF5">
            <w:pPr>
              <w:rPr>
                <w:sz w:val="21"/>
              </w:rPr>
            </w:pPr>
            <w:r>
              <w:rPr>
                <w:rFonts w:hint="eastAsia"/>
                <w:sz w:val="21"/>
              </w:rPr>
              <w:t>为已复核但未编押故未发出信用证的申请再处理界面</w:t>
            </w:r>
          </w:p>
        </w:tc>
      </w:tr>
    </w:tbl>
    <w:p w:rsidR="004A1DF5" w:rsidRDefault="004A1DF5">
      <w:pPr>
        <w:pStyle w:val="6"/>
        <w:rPr>
          <w:rFonts w:ascii="宋体" w:hAnsi="宋体"/>
        </w:rPr>
      </w:pPr>
      <w:r>
        <w:rPr>
          <w:rFonts w:hint="eastAsia"/>
        </w:rPr>
        <w:t>（四）界面</w:t>
      </w:r>
    </w:p>
    <w:p w:rsidR="004A1DF5" w:rsidRDefault="004A1DF5" w:rsidP="00327B4B">
      <w:pPr>
        <w:spacing w:beforeLines="50" w:afterLines="50"/>
        <w:rPr>
          <w:rFonts w:ascii="宋体" w:hAnsi="宋体"/>
        </w:rPr>
      </w:pPr>
      <w:r>
        <w:rPr>
          <w:rFonts w:ascii="宋体" w:hAnsi="宋体" w:hint="eastAsia"/>
        </w:rPr>
        <w:t>复核界面与经办界面基本相同。</w:t>
      </w:r>
    </w:p>
    <w:p w:rsidR="004A1DF5" w:rsidRDefault="004A1DF5">
      <w:pPr>
        <w:pStyle w:val="6"/>
        <w:rPr>
          <w:sz w:val="28"/>
        </w:rPr>
      </w:pPr>
      <w:r>
        <w:rPr>
          <w:rFonts w:hint="eastAsia"/>
        </w:rPr>
        <w:t>（五）操作要点</w:t>
      </w:r>
    </w:p>
    <w:p w:rsidR="004A1DF5" w:rsidRDefault="004A1DF5">
      <w:pPr>
        <w:ind w:firstLineChars="200" w:firstLine="480"/>
        <w:rPr>
          <w:rFonts w:ascii="宋体" w:hAnsi="宋体"/>
        </w:rPr>
      </w:pPr>
      <w:r>
        <w:rPr>
          <w:rFonts w:ascii="宋体" w:hAnsi="宋体" w:hint="eastAsia"/>
        </w:rPr>
        <w:t>1．查询出待复核的开证申请后，根据书面申请及审批表进行要素核对，无误后点击“确定12”，或者“退回经办11”、“拒绝10”。</w:t>
      </w:r>
    </w:p>
    <w:p w:rsidR="004A1DF5" w:rsidRDefault="004A1DF5">
      <w:pPr>
        <w:ind w:firstLineChars="200" w:firstLine="480"/>
        <w:rPr>
          <w:rFonts w:ascii="宋体" w:hAnsi="宋体"/>
        </w:rPr>
      </w:pPr>
      <w:r>
        <w:rPr>
          <w:rFonts w:ascii="宋体" w:hAnsi="宋体" w:hint="eastAsia"/>
        </w:rPr>
        <w:t>2．复核通过后要输入密押，才能开放给通知行查询打印，如未输入密押，业务放入待核押的业务列表中。</w:t>
      </w:r>
    </w:p>
    <w:p w:rsidR="004A1DF5" w:rsidRDefault="004A1DF5">
      <w:pPr>
        <w:ind w:firstLineChars="200" w:firstLine="480"/>
        <w:rPr>
          <w:rFonts w:ascii="宋体" w:hAnsi="宋体"/>
        </w:rPr>
      </w:pPr>
      <w:r>
        <w:rPr>
          <w:rFonts w:ascii="宋体" w:hAnsi="宋体" w:hint="eastAsia"/>
        </w:rPr>
        <w:t>3．复核人员必须与经办人员不同，不能查询和复核本人经办的开证业务。</w:t>
      </w:r>
    </w:p>
    <w:p w:rsidR="004A1DF5" w:rsidRDefault="004A1DF5">
      <w:pPr>
        <w:rPr>
          <w:rFonts w:ascii="宋体"/>
          <w:kern w:val="0"/>
          <w:szCs w:val="18"/>
          <w:lang w:val="zh-CN"/>
        </w:rPr>
      </w:pPr>
    </w:p>
    <w:p w:rsidR="004A1DF5" w:rsidRDefault="004A1DF5" w:rsidP="0004090F">
      <w:pPr>
        <w:pStyle w:val="5"/>
        <w:rPr>
          <w:color w:val="FF0000"/>
        </w:rPr>
      </w:pPr>
      <w:r>
        <w:rPr>
          <w:rFonts w:hint="eastAsia"/>
        </w:rPr>
        <w:t>三、通知行来证查询（业务代码</w:t>
      </w:r>
      <w:r>
        <w:rPr>
          <w:rFonts w:hint="eastAsia"/>
        </w:rPr>
        <w:t>5968</w:t>
      </w:r>
      <w:r>
        <w:rPr>
          <w:rFonts w:hint="eastAsia"/>
        </w:rPr>
        <w:t>）</w:t>
      </w:r>
    </w:p>
    <w:p w:rsidR="004A1DF5" w:rsidRDefault="004A1DF5" w:rsidP="00327B4B">
      <w:pPr>
        <w:pStyle w:val="6"/>
        <w:spacing w:beforeLines="50" w:afterLines="50" w:line="360" w:lineRule="auto"/>
        <w:rPr>
          <w:color w:val="FF0000"/>
        </w:rPr>
      </w:pPr>
      <w:r>
        <w:rPr>
          <w:rFonts w:hint="eastAsia"/>
        </w:rPr>
        <w:t>（一）功能介绍</w:t>
      </w:r>
    </w:p>
    <w:p w:rsidR="004A1DF5" w:rsidRDefault="004A1DF5">
      <w:pPr>
        <w:ind w:firstLineChars="200" w:firstLine="480"/>
      </w:pPr>
      <w:r>
        <w:rPr>
          <w:rFonts w:hint="eastAsia"/>
        </w:rPr>
        <w:t>通过本功能实现对网上信用证来证的查询、打印。</w:t>
      </w:r>
    </w:p>
    <w:p w:rsidR="004A1DF5" w:rsidRDefault="004A1DF5">
      <w:pPr>
        <w:pStyle w:val="6"/>
      </w:pPr>
      <w:r>
        <w:rPr>
          <w:rFonts w:hint="eastAsia"/>
        </w:rPr>
        <w:t>（二）经办界面有关字段含意说明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6660"/>
      </w:tblGrid>
      <w:tr w:rsidR="004A1DF5">
        <w:tc>
          <w:tcPr>
            <w:tcW w:w="1620" w:type="dxa"/>
          </w:tcPr>
          <w:p w:rsidR="004A1DF5" w:rsidRDefault="004A1DF5">
            <w:pPr>
              <w:rPr>
                <w:sz w:val="21"/>
              </w:rPr>
            </w:pPr>
            <w:r>
              <w:rPr>
                <w:rFonts w:hint="eastAsia"/>
                <w:sz w:val="21"/>
              </w:rPr>
              <w:t>账号</w:t>
            </w:r>
          </w:p>
        </w:tc>
        <w:tc>
          <w:tcPr>
            <w:tcW w:w="6660" w:type="dxa"/>
          </w:tcPr>
          <w:p w:rsidR="004A1DF5" w:rsidRDefault="004A1DF5">
            <w:pPr>
              <w:rPr>
                <w:sz w:val="21"/>
              </w:rPr>
            </w:pPr>
            <w:r>
              <w:rPr>
                <w:rFonts w:hint="eastAsia"/>
                <w:sz w:val="21"/>
              </w:rPr>
              <w:t>指信用证的受益人账号（户口），如果不输入默认为按本网点全部账号查询。</w:t>
            </w:r>
          </w:p>
        </w:tc>
      </w:tr>
    </w:tbl>
    <w:p w:rsidR="004A1DF5" w:rsidRDefault="004A1DF5" w:rsidP="00327B4B">
      <w:pPr>
        <w:pStyle w:val="6"/>
        <w:spacing w:beforeLines="50" w:afterLines="50"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1、用户选择系统导航－结算业务－网上信用证－通知行来证查询，或在</w:t>
      </w:r>
      <w:r>
        <w:rPr>
          <w:rFonts w:hint="eastAsia"/>
        </w:rPr>
        <w:t>业务代码处</w:t>
      </w:r>
      <w:r>
        <w:rPr>
          <w:rFonts w:ascii="宋体" w:hAnsi="宋体" w:hint="eastAsia"/>
        </w:rPr>
        <w:t>输入“5968”进入操作界面。</w:t>
      </w:r>
    </w:p>
    <w:p w:rsidR="004A1DF5" w:rsidRDefault="0004090F">
      <w:pPr>
        <w:rPr>
          <w:rFonts w:ascii="宋体" w:hAnsi="宋体"/>
        </w:rPr>
      </w:pPr>
      <w:r>
        <w:rPr>
          <w:rFonts w:ascii="宋体" w:hAnsi="宋体" w:hint="eastAsia"/>
          <w:noProof/>
        </w:rPr>
        <w:lastRenderedPageBreak/>
        <w:drawing>
          <wp:inline distT="0" distB="0" distL="0" distR="0">
            <wp:extent cx="5276850" cy="1876425"/>
            <wp:effectExtent l="1905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66" cstate="print"/>
                    <a:srcRect b="52626"/>
                    <a:stretch>
                      <a:fillRect/>
                    </a:stretch>
                  </pic:blipFill>
                  <pic:spPr bwMode="auto">
                    <a:xfrm>
                      <a:off x="0" y="0"/>
                      <a:ext cx="5276850" cy="1876425"/>
                    </a:xfrm>
                    <a:prstGeom prst="rect">
                      <a:avLst/>
                    </a:prstGeom>
                    <a:noFill/>
                    <a:ln w="9525">
                      <a:noFill/>
                      <a:miter lim="800000"/>
                      <a:headEnd/>
                      <a:tailEnd/>
                    </a:ln>
                  </pic:spPr>
                </pic:pic>
              </a:graphicData>
            </a:graphic>
          </wp:inline>
        </w:drawing>
      </w:r>
    </w:p>
    <w:p w:rsidR="004A1DF5" w:rsidRDefault="004A1DF5">
      <w:pPr>
        <w:ind w:firstLineChars="150" w:firstLine="360"/>
        <w:rPr>
          <w:rFonts w:ascii="宋体"/>
          <w:kern w:val="0"/>
          <w:szCs w:val="18"/>
          <w:lang w:val="zh-CN"/>
        </w:rPr>
      </w:pPr>
      <w:r>
        <w:rPr>
          <w:rFonts w:hint="eastAsia"/>
        </w:rPr>
        <w:t>2</w:t>
      </w:r>
      <w:r>
        <w:rPr>
          <w:rFonts w:hint="eastAsia"/>
        </w:rPr>
        <w:t>、如果不输入任何内容，用户点击</w:t>
      </w:r>
      <w:r>
        <w:rPr>
          <w:rFonts w:ascii="宋体" w:hint="eastAsia"/>
          <w:kern w:val="0"/>
          <w:szCs w:val="18"/>
          <w:lang w:val="zh-CN"/>
        </w:rPr>
        <w:t>“查询5”按钮查询待当日来证，如果有条件则按输入的条件查询。选中一个业务条点击“明细6”按钮，或者双击选中的业务条，即可看到来证的明细。</w:t>
      </w:r>
    </w:p>
    <w:p w:rsidR="004A1DF5" w:rsidRDefault="004A1DF5">
      <w:pPr>
        <w:ind w:firstLineChars="150" w:firstLine="360"/>
        <w:rPr>
          <w:rFonts w:ascii="宋体"/>
          <w:kern w:val="0"/>
          <w:szCs w:val="18"/>
          <w:lang w:val="zh-CN"/>
        </w:rPr>
      </w:pPr>
      <w:r>
        <w:rPr>
          <w:rFonts w:ascii="宋体" w:hint="eastAsia"/>
          <w:kern w:val="0"/>
          <w:szCs w:val="18"/>
          <w:lang w:val="zh-CN"/>
        </w:rPr>
        <w:t>点击“打印”按钮可打印信用证正本、通知等文本。</w:t>
      </w:r>
    </w:p>
    <w:p w:rsidR="004A1DF5" w:rsidRDefault="004A1DF5">
      <w:pPr>
        <w:pStyle w:val="5"/>
        <w:rPr>
          <w:color w:val="FF0000"/>
        </w:rPr>
      </w:pPr>
      <w:r>
        <w:rPr>
          <w:rFonts w:hint="eastAsia"/>
        </w:rPr>
        <w:t>四、网上信用证综合查询（业务代码</w:t>
      </w:r>
      <w:r>
        <w:rPr>
          <w:rFonts w:hint="eastAsia"/>
        </w:rPr>
        <w:t>5969</w:t>
      </w:r>
      <w:r>
        <w:rPr>
          <w:rFonts w:hint="eastAsia"/>
        </w:rPr>
        <w:t>）</w:t>
      </w:r>
    </w:p>
    <w:p w:rsidR="004A1DF5" w:rsidRDefault="004A1DF5" w:rsidP="00327B4B">
      <w:pPr>
        <w:pStyle w:val="6"/>
        <w:spacing w:beforeLines="50" w:afterLines="50" w:line="360" w:lineRule="auto"/>
        <w:rPr>
          <w:color w:val="FF0000"/>
        </w:rPr>
      </w:pPr>
      <w:r>
        <w:rPr>
          <w:rFonts w:hint="eastAsia"/>
        </w:rPr>
        <w:t>（一）功能介绍</w:t>
      </w:r>
    </w:p>
    <w:p w:rsidR="004A1DF5" w:rsidRDefault="004A1DF5">
      <w:pPr>
        <w:ind w:firstLineChars="200" w:firstLine="480"/>
      </w:pPr>
      <w:r>
        <w:rPr>
          <w:rFonts w:hint="eastAsia"/>
        </w:rPr>
        <w:t>通过本功能查询到网上信用证开证业务的办理状态，并能打印信用证副本。</w:t>
      </w:r>
    </w:p>
    <w:p w:rsidR="004A1DF5" w:rsidRDefault="004A1DF5">
      <w:pPr>
        <w:pStyle w:val="6"/>
      </w:pPr>
      <w:r>
        <w:rPr>
          <w:rFonts w:hint="eastAsia"/>
        </w:rPr>
        <w:t>（二）综合查询界面有关字段含意说明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6120"/>
      </w:tblGrid>
      <w:tr w:rsidR="004A1DF5">
        <w:tc>
          <w:tcPr>
            <w:tcW w:w="2160" w:type="dxa"/>
          </w:tcPr>
          <w:p w:rsidR="004A1DF5" w:rsidRDefault="004A1DF5">
            <w:pPr>
              <w:rPr>
                <w:sz w:val="21"/>
              </w:rPr>
            </w:pPr>
            <w:r>
              <w:rPr>
                <w:rFonts w:hint="eastAsia"/>
                <w:sz w:val="21"/>
              </w:rPr>
              <w:t>通知行配置</w:t>
            </w:r>
          </w:p>
        </w:tc>
        <w:tc>
          <w:tcPr>
            <w:tcW w:w="6120" w:type="dxa"/>
          </w:tcPr>
          <w:p w:rsidR="004A1DF5" w:rsidRDefault="004A1DF5">
            <w:pPr>
              <w:rPr>
                <w:sz w:val="21"/>
              </w:rPr>
            </w:pPr>
            <w:r>
              <w:rPr>
                <w:rFonts w:hint="eastAsia"/>
                <w:sz w:val="21"/>
              </w:rPr>
              <w:t>用于将通知行的地址、邮编、传真等内容录入本地电脑中，以便打印在信用证上。</w:t>
            </w:r>
          </w:p>
        </w:tc>
      </w:tr>
    </w:tbl>
    <w:p w:rsidR="004A1DF5" w:rsidRDefault="004A1DF5" w:rsidP="00327B4B">
      <w:pPr>
        <w:pStyle w:val="6"/>
        <w:spacing w:beforeLines="50" w:afterLines="50"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1、用户选择系统导航－结算业务－网上信用证－综合查询，或在</w:t>
      </w:r>
      <w:r>
        <w:rPr>
          <w:rFonts w:hint="eastAsia"/>
        </w:rPr>
        <w:t>业务代码处</w:t>
      </w:r>
      <w:r>
        <w:rPr>
          <w:rFonts w:ascii="宋体" w:hAnsi="宋体" w:hint="eastAsia"/>
        </w:rPr>
        <w:t>输入“5969”进入“综合查询”界面。</w:t>
      </w:r>
    </w:p>
    <w:p w:rsidR="004A1DF5" w:rsidRDefault="004A1DF5">
      <w:pPr>
        <w:ind w:firstLineChars="150" w:firstLine="360"/>
        <w:rPr>
          <w:rFonts w:ascii="宋体"/>
          <w:kern w:val="0"/>
          <w:szCs w:val="18"/>
          <w:lang w:val="zh-CN"/>
        </w:rPr>
      </w:pPr>
      <w:r>
        <w:rPr>
          <w:rFonts w:hint="eastAsia"/>
        </w:rPr>
        <w:t>2</w:t>
      </w:r>
      <w:r>
        <w:rPr>
          <w:rFonts w:hint="eastAsia"/>
        </w:rPr>
        <w:t>、用户点击</w:t>
      </w:r>
      <w:r>
        <w:rPr>
          <w:rFonts w:ascii="宋体" w:hint="eastAsia"/>
          <w:kern w:val="0"/>
          <w:szCs w:val="18"/>
          <w:lang w:val="zh-CN"/>
        </w:rPr>
        <w:t>“查询5”按钮查询网上信用证业务，选中一个业务条点击“明细”按钮，或者双击选中的业务条，即可看到信用证的业务明细。</w:t>
      </w:r>
    </w:p>
    <w:p w:rsidR="004A1DF5" w:rsidRDefault="004A1DF5">
      <w:pPr>
        <w:ind w:firstLineChars="150" w:firstLine="360"/>
        <w:rPr>
          <w:rFonts w:ascii="宋体"/>
          <w:kern w:val="0"/>
          <w:szCs w:val="18"/>
          <w:lang w:val="zh-CN"/>
        </w:rPr>
      </w:pPr>
      <w:r>
        <w:rPr>
          <w:rFonts w:ascii="宋体" w:hint="eastAsia"/>
          <w:kern w:val="0"/>
          <w:szCs w:val="18"/>
          <w:lang w:val="zh-CN"/>
        </w:rPr>
        <w:t>点击“打印”可打印信用证副本，也可以配置通知行的内容。</w:t>
      </w:r>
    </w:p>
    <w:p w:rsidR="004A1DF5" w:rsidRDefault="004A1DF5"/>
    <w:p w:rsidR="004A1DF5" w:rsidRDefault="004A1DF5" w:rsidP="0004090F">
      <w:pPr>
        <w:pStyle w:val="30"/>
        <w:sectPr w:rsidR="004A1DF5">
          <w:pgSz w:w="11906" w:h="16838"/>
          <w:pgMar w:top="1418" w:right="1701" w:bottom="1134" w:left="1701" w:header="851" w:footer="992" w:gutter="0"/>
          <w:cols w:space="425"/>
          <w:docGrid w:type="lines" w:linePitch="312"/>
        </w:sectPr>
      </w:pPr>
    </w:p>
    <w:p w:rsidR="004A1DF5" w:rsidRDefault="004A1DF5" w:rsidP="0004090F">
      <w:pPr>
        <w:pStyle w:val="30"/>
      </w:pPr>
      <w:bookmarkStart w:id="1420" w:name="_Toc186273616"/>
      <w:r>
        <w:rPr>
          <w:rFonts w:hint="eastAsia"/>
        </w:rPr>
        <w:lastRenderedPageBreak/>
        <w:t>第八章</w:t>
      </w:r>
      <w:r>
        <w:rPr>
          <w:rFonts w:hint="eastAsia"/>
        </w:rPr>
        <w:t xml:space="preserve">  </w:t>
      </w:r>
      <w:r>
        <w:rPr>
          <w:rFonts w:hint="eastAsia"/>
        </w:rPr>
        <w:t>其他中间业务</w:t>
      </w:r>
      <w:bookmarkEnd w:id="1420"/>
    </w:p>
    <w:p w:rsidR="004A1DF5" w:rsidRDefault="004A1DF5">
      <w:pPr>
        <w:pStyle w:val="4"/>
        <w:spacing w:before="156" w:after="156"/>
      </w:pPr>
      <w:bookmarkStart w:id="1421" w:name="_Toc186273617"/>
      <w:bookmarkStart w:id="1422" w:name="_Toc79317320"/>
      <w:r>
        <w:rPr>
          <w:rFonts w:hint="eastAsia"/>
        </w:rPr>
        <w:t>第一节</w:t>
      </w:r>
      <w:r>
        <w:rPr>
          <w:rFonts w:hint="eastAsia"/>
        </w:rPr>
        <w:t xml:space="preserve">  </w:t>
      </w:r>
      <w:r>
        <w:rPr>
          <w:rFonts w:hint="eastAsia"/>
        </w:rPr>
        <w:t>信用卡业务</w:t>
      </w:r>
      <w:bookmarkEnd w:id="1421"/>
    </w:p>
    <w:p w:rsidR="004A1DF5" w:rsidRDefault="004A1DF5">
      <w:pPr>
        <w:ind w:firstLine="482"/>
      </w:pPr>
      <w:r>
        <w:rPr>
          <w:rFonts w:hint="eastAsia"/>
        </w:rPr>
        <w:t>信用卡业务，即信用卡柜台收单业务，包括信用卡预借现金、现金缴款、及上述交易的柜台冲补账交易（包括网点辖内</w:t>
      </w:r>
      <w:r>
        <w:rPr>
          <w:rFonts w:hint="eastAsia"/>
        </w:rPr>
        <w:t>ATM</w:t>
      </w:r>
      <w:r>
        <w:rPr>
          <w:rFonts w:hint="eastAsia"/>
        </w:rPr>
        <w:t>预借现金的冲补账）。</w:t>
      </w:r>
    </w:p>
    <w:p w:rsidR="004A1DF5" w:rsidRDefault="004A1DF5">
      <w:pPr>
        <w:ind w:firstLine="482"/>
      </w:pPr>
      <w:r>
        <w:rPr>
          <w:rFonts w:hint="eastAsia"/>
        </w:rPr>
        <w:t>信用卡转账缴款，包含存折与一卡通，在“系统导航－负债业务－一卡通结算户取款或存折结算户取款”中处理。信用卡转账缴款在“系统导航－负债业务－活期差错处理－卡</w:t>
      </w:r>
      <w:r>
        <w:rPr>
          <w:rFonts w:hint="eastAsia"/>
        </w:rPr>
        <w:t>/</w:t>
      </w:r>
      <w:r>
        <w:rPr>
          <w:rFonts w:hint="eastAsia"/>
        </w:rPr>
        <w:t>折存取款冲账”中处理。信用卡转账缴款相关内容参见第五章。</w:t>
      </w:r>
    </w:p>
    <w:p w:rsidR="004A1DF5" w:rsidRDefault="004A1DF5" w:rsidP="0004090F">
      <w:pPr>
        <w:pStyle w:val="5"/>
      </w:pPr>
      <w:r>
        <w:rPr>
          <w:rFonts w:hint="eastAsia"/>
        </w:rPr>
        <w:t>一、信用卡预借现金经办（业务代码</w:t>
      </w:r>
      <w:r>
        <w:rPr>
          <w:rFonts w:hint="eastAsia"/>
        </w:rPr>
        <w:t>6005</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本业务为信用卡的柜台借提现金业务。</w:t>
      </w:r>
    </w:p>
    <w:p w:rsidR="004A1DF5" w:rsidRDefault="004A1DF5">
      <w:pPr>
        <w:pStyle w:val="6"/>
      </w:pPr>
      <w:r>
        <w:rPr>
          <w:rFonts w:hint="eastAsia"/>
        </w:rPr>
        <w:t>（二）操作要点</w:t>
      </w:r>
    </w:p>
    <w:p w:rsidR="004A1DF5" w:rsidRDefault="004A1DF5" w:rsidP="00C85378">
      <w:pPr>
        <w:pStyle w:val="a6"/>
        <w:numPr>
          <w:ilvl w:val="0"/>
          <w:numId w:val="150"/>
        </w:numPr>
        <w:tabs>
          <w:tab w:val="clear" w:pos="840"/>
          <w:tab w:val="num" w:pos="900"/>
        </w:tabs>
        <w:ind w:left="900" w:hanging="540"/>
      </w:pPr>
      <w:r>
        <w:rPr>
          <w:rFonts w:hint="eastAsia"/>
        </w:rPr>
        <w:t>币种为人民币，系统前台已控制。</w:t>
      </w:r>
    </w:p>
    <w:p w:rsidR="004A1DF5" w:rsidRDefault="004A1DF5" w:rsidP="00C85378">
      <w:pPr>
        <w:pStyle w:val="a6"/>
        <w:numPr>
          <w:ilvl w:val="0"/>
          <w:numId w:val="150"/>
        </w:numPr>
        <w:tabs>
          <w:tab w:val="clear" w:pos="840"/>
          <w:tab w:val="num" w:pos="900"/>
        </w:tabs>
        <w:ind w:left="900" w:hanging="540"/>
      </w:pPr>
      <w:r>
        <w:rPr>
          <w:szCs w:val="18"/>
        </w:rPr>
        <w:t>根据中国人民银行</w:t>
      </w:r>
      <w:r>
        <w:rPr>
          <w:rFonts w:hint="eastAsia"/>
          <w:szCs w:val="18"/>
        </w:rPr>
        <w:t>现行</w:t>
      </w:r>
      <w:r>
        <w:rPr>
          <w:szCs w:val="18"/>
        </w:rPr>
        <w:t>相关规定，每卡每日预借现金累计金额不超过人民币</w:t>
      </w:r>
      <w:r>
        <w:rPr>
          <w:szCs w:val="18"/>
        </w:rPr>
        <w:t>2000</w:t>
      </w:r>
      <w:r>
        <w:rPr>
          <w:szCs w:val="18"/>
        </w:rPr>
        <w:t>元，</w:t>
      </w:r>
      <w:r>
        <w:rPr>
          <w:rFonts w:hint="eastAsia"/>
          <w:szCs w:val="18"/>
        </w:rPr>
        <w:t>若超出该金额，系统将提示“查询发卡方特殊条件”的出错信息。</w:t>
      </w:r>
    </w:p>
    <w:p w:rsidR="004A1DF5" w:rsidRDefault="004A1DF5">
      <w:pPr>
        <w:pStyle w:val="6"/>
      </w:pPr>
      <w:r>
        <w:rPr>
          <w:rFonts w:hint="eastAsia"/>
        </w:rPr>
        <w:t>（三）操作步骤</w:t>
      </w:r>
    </w:p>
    <w:p w:rsidR="004A1DF5" w:rsidRDefault="004A1DF5" w:rsidP="00C85378">
      <w:pPr>
        <w:numPr>
          <w:ilvl w:val="0"/>
          <w:numId w:val="151"/>
        </w:numPr>
        <w:tabs>
          <w:tab w:val="clear" w:pos="360"/>
          <w:tab w:val="num" w:pos="900"/>
        </w:tabs>
        <w:ind w:left="900" w:hanging="540"/>
      </w:pPr>
      <w:r>
        <w:rPr>
          <w:rFonts w:hint="eastAsia"/>
        </w:rPr>
        <w:t>选择系统导航－其他中间业务－信用卡业务－信用卡预借现金经办，或输入业务代码</w:t>
      </w:r>
      <w:r>
        <w:rPr>
          <w:rFonts w:hint="eastAsia"/>
        </w:rPr>
        <w:t>6005</w:t>
      </w:r>
      <w:r>
        <w:rPr>
          <w:rFonts w:hint="eastAsia"/>
        </w:rPr>
        <w:t>进入。</w:t>
      </w:r>
    </w:p>
    <w:p w:rsidR="004A1DF5" w:rsidRDefault="004A1DF5" w:rsidP="00C85378">
      <w:pPr>
        <w:numPr>
          <w:ilvl w:val="0"/>
          <w:numId w:val="151"/>
        </w:numPr>
        <w:tabs>
          <w:tab w:val="clear" w:pos="360"/>
          <w:tab w:val="num" w:pos="900"/>
        </w:tabs>
        <w:ind w:left="900" w:hanging="540"/>
      </w:pPr>
      <w:r>
        <w:rPr>
          <w:rFonts w:hint="eastAsia"/>
        </w:rPr>
        <w:t>刷信用卡后，系统将要求再次输入信用卡号，并显示持卡人姓名。</w:t>
      </w:r>
    </w:p>
    <w:p w:rsidR="004A1DF5" w:rsidRDefault="004A1DF5" w:rsidP="00C85378">
      <w:pPr>
        <w:numPr>
          <w:ilvl w:val="0"/>
          <w:numId w:val="151"/>
        </w:numPr>
        <w:tabs>
          <w:tab w:val="clear" w:pos="360"/>
          <w:tab w:val="num" w:pos="900"/>
        </w:tabs>
        <w:ind w:left="900" w:hanging="540"/>
      </w:pPr>
      <w:r>
        <w:rPr>
          <w:rFonts w:hint="eastAsia"/>
        </w:rPr>
        <w:t>输入预借现金金额并配钞。</w:t>
      </w:r>
    </w:p>
    <w:p w:rsidR="004A1DF5" w:rsidRDefault="004A1DF5" w:rsidP="00C85378">
      <w:pPr>
        <w:numPr>
          <w:ilvl w:val="0"/>
          <w:numId w:val="151"/>
        </w:numPr>
        <w:tabs>
          <w:tab w:val="clear" w:pos="360"/>
          <w:tab w:val="num" w:pos="900"/>
        </w:tabs>
        <w:ind w:left="900" w:hanging="540"/>
      </w:pPr>
      <w:r>
        <w:rPr>
          <w:rFonts w:hint="eastAsia"/>
        </w:rPr>
        <w:t>请持卡人输入预借现金密码后，按确定执行。</w:t>
      </w:r>
    </w:p>
    <w:p w:rsidR="004A1DF5" w:rsidRDefault="004A1DF5" w:rsidP="00C85378">
      <w:pPr>
        <w:numPr>
          <w:ilvl w:val="0"/>
          <w:numId w:val="151"/>
        </w:numPr>
        <w:tabs>
          <w:tab w:val="clear" w:pos="360"/>
          <w:tab w:val="num" w:pos="900"/>
        </w:tabs>
        <w:ind w:left="900" w:hanging="540"/>
      </w:pPr>
      <w:r>
        <w:rPr>
          <w:rFonts w:hint="eastAsia"/>
        </w:rPr>
        <w:t>交易成功后将打印“个人存取款凭条”，请持卡人签字确认后将客户回单联交客户。</w:t>
      </w:r>
    </w:p>
    <w:p w:rsidR="004A1DF5" w:rsidRDefault="004A1DF5" w:rsidP="0004090F">
      <w:pPr>
        <w:pStyle w:val="5"/>
      </w:pPr>
      <w:r>
        <w:rPr>
          <w:rFonts w:hint="eastAsia"/>
        </w:rPr>
        <w:lastRenderedPageBreak/>
        <w:t>二、信用卡预借现金冲账（业务代码</w:t>
      </w:r>
      <w:r>
        <w:rPr>
          <w:rFonts w:hint="eastAsia"/>
        </w:rPr>
        <w:t>6001</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信用卡柜台借提现金交易的当日、隔日冲账功能。</w:t>
      </w:r>
    </w:p>
    <w:p w:rsidR="004A1DF5" w:rsidRDefault="004A1DF5">
      <w:pPr>
        <w:pStyle w:val="6"/>
      </w:pPr>
      <w:r>
        <w:rPr>
          <w:rFonts w:hint="eastAsia"/>
        </w:rPr>
        <w:t>（二）操作要点</w:t>
      </w:r>
    </w:p>
    <w:p w:rsidR="004A1DF5" w:rsidRDefault="004A1DF5" w:rsidP="00C85378">
      <w:pPr>
        <w:pStyle w:val="a6"/>
        <w:numPr>
          <w:ilvl w:val="0"/>
          <w:numId w:val="152"/>
        </w:numPr>
        <w:tabs>
          <w:tab w:val="clear" w:pos="360"/>
          <w:tab w:val="num" w:pos="720"/>
        </w:tabs>
        <w:ind w:left="720"/>
      </w:pPr>
      <w:r>
        <w:rPr>
          <w:rFonts w:hint="eastAsia"/>
        </w:rPr>
        <w:t>原交易流水号可查询原交易凭条，输入时在原交易凭条流水号前加</w:t>
      </w:r>
      <w:r>
        <w:rPr>
          <w:rFonts w:hint="eastAsia"/>
        </w:rPr>
        <w:t>DSK</w:t>
      </w:r>
      <w:r>
        <w:rPr>
          <w:rFonts w:hint="eastAsia"/>
        </w:rPr>
        <w:t>，亦可通过其他中间业务中“</w:t>
      </w:r>
      <w:r>
        <w:rPr>
          <w:rFonts w:hint="eastAsia"/>
        </w:rPr>
        <w:t>07</w:t>
      </w:r>
      <w:r>
        <w:rPr>
          <w:rFonts w:hint="eastAsia"/>
        </w:rPr>
        <w:t>零售业务交易查询”中查询到原交易流水号。</w:t>
      </w:r>
    </w:p>
    <w:p w:rsidR="004A1DF5" w:rsidRDefault="004A1DF5" w:rsidP="00C85378">
      <w:pPr>
        <w:pStyle w:val="a6"/>
        <w:numPr>
          <w:ilvl w:val="0"/>
          <w:numId w:val="152"/>
        </w:numPr>
        <w:tabs>
          <w:tab w:val="clear" w:pos="360"/>
          <w:tab w:val="num" w:pos="720"/>
        </w:tabs>
        <w:ind w:left="720"/>
      </w:pPr>
      <w:r>
        <w:rPr>
          <w:rFonts w:hint="eastAsia"/>
        </w:rPr>
        <w:t>因该业务涉及现金冲账，执行成功后，将跳出窗口提示产生挂账单，请一定先选择“打印”，打印挂账单后，再选择“确定”。随后将打印“个人业务冲账凭证”。</w:t>
      </w:r>
    </w:p>
    <w:p w:rsidR="004A1DF5" w:rsidRDefault="004A1DF5">
      <w:pPr>
        <w:pStyle w:val="6"/>
      </w:pPr>
      <w:r>
        <w:rPr>
          <w:rFonts w:hint="eastAsia"/>
        </w:rPr>
        <w:t>（三）操作步骤</w:t>
      </w:r>
    </w:p>
    <w:p w:rsidR="004A1DF5" w:rsidRDefault="004A1DF5">
      <w:pPr>
        <w:ind w:leftChars="150" w:left="720" w:hangingChars="150" w:hanging="360"/>
      </w:pPr>
      <w:r>
        <w:rPr>
          <w:rFonts w:hint="eastAsia"/>
        </w:rPr>
        <w:t>1</w:t>
      </w:r>
      <w:r>
        <w:rPr>
          <w:rFonts w:hint="eastAsia"/>
        </w:rPr>
        <w:t>、选择系统导航－其他中间业务－信用卡业务－信用卡预借现金冲账进入或输入业务代码</w:t>
      </w:r>
      <w:r>
        <w:rPr>
          <w:rFonts w:hint="eastAsia"/>
        </w:rPr>
        <w:t>6001</w:t>
      </w:r>
      <w:r>
        <w:rPr>
          <w:rFonts w:hint="eastAsia"/>
        </w:rPr>
        <w:t>。</w:t>
      </w:r>
    </w:p>
    <w:p w:rsidR="004A1DF5" w:rsidRDefault="004A1DF5">
      <w:pPr>
        <w:ind w:leftChars="150" w:left="720" w:hangingChars="150" w:hanging="360"/>
      </w:pPr>
      <w:r>
        <w:rPr>
          <w:rFonts w:hint="eastAsia"/>
        </w:rPr>
        <w:t>2</w:t>
      </w:r>
      <w:r>
        <w:rPr>
          <w:rFonts w:hint="eastAsia"/>
        </w:rPr>
        <w:t>、输入信用卡号、原交易日期、原交易流水号及原交易金额后，选择确定，经主管授权后执行。</w:t>
      </w:r>
    </w:p>
    <w:p w:rsidR="004A1DF5" w:rsidRDefault="004A1DF5">
      <w:pPr>
        <w:pStyle w:val="5"/>
      </w:pPr>
      <w:r>
        <w:rPr>
          <w:rFonts w:hint="eastAsia"/>
        </w:rPr>
        <w:t>三、信用卡预借现金补账（业务代码</w:t>
      </w:r>
      <w:r>
        <w:rPr>
          <w:rFonts w:hint="eastAsia"/>
        </w:rPr>
        <w:t>6002</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此为信用卡柜台借提现金交易的当日、隔日补账功能。</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、冲账产生的挂账单在补账后的余额与长款挂账单对销。</w:t>
      </w:r>
    </w:p>
    <w:p w:rsidR="004A1DF5" w:rsidRDefault="004A1DF5">
      <w:pPr>
        <w:pStyle w:val="6"/>
      </w:pPr>
      <w:r>
        <w:rPr>
          <w:rFonts w:hint="eastAsia"/>
        </w:rPr>
        <w:t>（三）操作步骤</w:t>
      </w:r>
    </w:p>
    <w:p w:rsidR="004A1DF5" w:rsidRDefault="004A1DF5" w:rsidP="00C85378">
      <w:pPr>
        <w:numPr>
          <w:ilvl w:val="0"/>
          <w:numId w:val="153"/>
        </w:numPr>
        <w:ind w:left="357" w:hanging="357"/>
      </w:pPr>
      <w:r>
        <w:rPr>
          <w:rFonts w:hint="eastAsia"/>
        </w:rPr>
        <w:t>选择系统导航－其他中间业务－信用卡业务－信用卡预借现金补账进入，或输入</w:t>
      </w:r>
      <w:r>
        <w:rPr>
          <w:rFonts w:hint="eastAsia"/>
        </w:rPr>
        <w:t>6002</w:t>
      </w:r>
      <w:r>
        <w:rPr>
          <w:rFonts w:hint="eastAsia"/>
        </w:rPr>
        <w:t>业务代码进入。</w:t>
      </w:r>
    </w:p>
    <w:p w:rsidR="004A1DF5" w:rsidRDefault="004A1DF5" w:rsidP="00C85378">
      <w:pPr>
        <w:numPr>
          <w:ilvl w:val="0"/>
          <w:numId w:val="153"/>
        </w:numPr>
        <w:ind w:left="357" w:hanging="357"/>
      </w:pPr>
      <w:r>
        <w:rPr>
          <w:rFonts w:hint="eastAsia"/>
        </w:rPr>
        <w:t>输入信用卡号。</w:t>
      </w:r>
    </w:p>
    <w:p w:rsidR="004A1DF5" w:rsidRDefault="004A1DF5" w:rsidP="00C85378">
      <w:pPr>
        <w:numPr>
          <w:ilvl w:val="0"/>
          <w:numId w:val="153"/>
        </w:numPr>
        <w:ind w:left="357" w:hanging="357"/>
      </w:pPr>
      <w:r>
        <w:rPr>
          <w:rFonts w:hint="eastAsia"/>
        </w:rPr>
        <w:t>在销账单栏输入对原交易冲账时产生的挂账单号（请注意：挂账单号前加大写字母“</w:t>
      </w:r>
      <w:r>
        <w:rPr>
          <w:rFonts w:hint="eastAsia"/>
        </w:rPr>
        <w:t>P</w:t>
      </w:r>
      <w:r>
        <w:rPr>
          <w:rFonts w:hint="eastAsia"/>
        </w:rPr>
        <w:t>”），并显示挂账单户名。</w:t>
      </w:r>
    </w:p>
    <w:p w:rsidR="004A1DF5" w:rsidRDefault="004A1DF5" w:rsidP="00C85378">
      <w:pPr>
        <w:numPr>
          <w:ilvl w:val="0"/>
          <w:numId w:val="153"/>
        </w:numPr>
        <w:ind w:left="357" w:hanging="357"/>
      </w:pPr>
      <w:r>
        <w:rPr>
          <w:rFonts w:hint="eastAsia"/>
        </w:rPr>
        <w:lastRenderedPageBreak/>
        <w:t>输入原交易日期、补账金额。</w:t>
      </w:r>
    </w:p>
    <w:p w:rsidR="004A1DF5" w:rsidRDefault="004A1DF5" w:rsidP="00C85378">
      <w:pPr>
        <w:numPr>
          <w:ilvl w:val="0"/>
          <w:numId w:val="153"/>
        </w:numPr>
        <w:ind w:left="357" w:hanging="357"/>
      </w:pPr>
      <w:r>
        <w:rPr>
          <w:rFonts w:hint="eastAsia"/>
        </w:rPr>
        <w:t>选择确定，经主管授权后执行。</w:t>
      </w:r>
    </w:p>
    <w:p w:rsidR="004A1DF5" w:rsidRDefault="004A1DF5">
      <w:pPr>
        <w:pStyle w:val="5"/>
      </w:pPr>
      <w:r>
        <w:rPr>
          <w:rFonts w:hint="eastAsia"/>
        </w:rPr>
        <w:t>四、信用卡现金缴款经办（业务代码</w:t>
      </w:r>
      <w:r>
        <w:rPr>
          <w:rFonts w:hint="eastAsia"/>
        </w:rPr>
        <w:t>6025</w:t>
      </w:r>
      <w:r>
        <w:rPr>
          <w:rFonts w:hint="eastAsia"/>
        </w:rPr>
        <w:t>）</w:t>
      </w:r>
    </w:p>
    <w:p w:rsidR="004A1DF5" w:rsidRDefault="004A1DF5" w:rsidP="0004090F">
      <w:pPr>
        <w:pStyle w:val="6"/>
        <w:spacing w:line="240" w:lineRule="auto"/>
      </w:pPr>
      <w:r>
        <w:rPr>
          <w:rFonts w:hint="eastAsia"/>
        </w:rPr>
        <w:t>（一）功能介绍</w:t>
      </w:r>
    </w:p>
    <w:p w:rsidR="004A1DF5" w:rsidRDefault="004A1DF5">
      <w:pPr>
        <w:ind w:firstLineChars="200" w:firstLine="480"/>
      </w:pPr>
      <w:r>
        <w:rPr>
          <w:rFonts w:hint="eastAsia"/>
        </w:rPr>
        <w:t>本业务为信用卡的柜台现金缴款。</w:t>
      </w:r>
    </w:p>
    <w:p w:rsidR="004A1DF5" w:rsidRDefault="004A1DF5" w:rsidP="0004090F">
      <w:pPr>
        <w:pStyle w:val="6"/>
      </w:pPr>
      <w:r>
        <w:rPr>
          <w:rFonts w:hint="eastAsia"/>
        </w:rPr>
        <w:t>（二）操作要点</w:t>
      </w:r>
    </w:p>
    <w:p w:rsidR="004A1DF5" w:rsidRDefault="004A1DF5" w:rsidP="00C85378">
      <w:pPr>
        <w:pStyle w:val="a6"/>
        <w:numPr>
          <w:ilvl w:val="0"/>
          <w:numId w:val="154"/>
        </w:numPr>
        <w:tabs>
          <w:tab w:val="clear" w:pos="840"/>
          <w:tab w:val="num" w:pos="900"/>
        </w:tabs>
        <w:ind w:left="900"/>
      </w:pPr>
      <w:r>
        <w:rPr>
          <w:rFonts w:hint="eastAsia"/>
        </w:rPr>
        <w:t>币种为人民币或美元，系统前台已控制。</w:t>
      </w:r>
    </w:p>
    <w:p w:rsidR="004A1DF5" w:rsidRDefault="004A1DF5" w:rsidP="00C85378">
      <w:pPr>
        <w:pStyle w:val="a6"/>
        <w:numPr>
          <w:ilvl w:val="0"/>
          <w:numId w:val="154"/>
        </w:numPr>
        <w:tabs>
          <w:tab w:val="clear" w:pos="840"/>
          <w:tab w:val="num" w:pos="900"/>
        </w:tabs>
        <w:ind w:left="900"/>
      </w:pPr>
      <w:r>
        <w:rPr>
          <w:rFonts w:hint="eastAsia"/>
        </w:rPr>
        <w:t>交易金额大于等于等值</w:t>
      </w:r>
      <w:r>
        <w:rPr>
          <w:rFonts w:hint="eastAsia"/>
        </w:rPr>
        <w:t>50000</w:t>
      </w:r>
      <w:r>
        <w:rPr>
          <w:rFonts w:hint="eastAsia"/>
        </w:rPr>
        <w:t>元人民币时需主管授权；当交易金额大于</w:t>
      </w:r>
      <w:r>
        <w:rPr>
          <w:rFonts w:hint="eastAsia"/>
        </w:rPr>
        <w:t>20</w:t>
      </w:r>
      <w:r>
        <w:rPr>
          <w:rFonts w:hint="eastAsia"/>
        </w:rPr>
        <w:t>万元人民币和</w:t>
      </w:r>
      <w:r>
        <w:rPr>
          <w:rFonts w:hint="eastAsia"/>
        </w:rPr>
        <w:t>1</w:t>
      </w:r>
      <w:r>
        <w:rPr>
          <w:rFonts w:hint="eastAsia"/>
        </w:rPr>
        <w:t>万美元时，系统将要求做身份验证。</w:t>
      </w:r>
    </w:p>
    <w:p w:rsidR="004A1DF5" w:rsidRDefault="004A1DF5" w:rsidP="00C85378">
      <w:pPr>
        <w:pStyle w:val="a6"/>
        <w:numPr>
          <w:ilvl w:val="0"/>
          <w:numId w:val="154"/>
        </w:numPr>
        <w:tabs>
          <w:tab w:val="clear" w:pos="840"/>
          <w:tab w:val="num" w:pos="900"/>
        </w:tabs>
        <w:ind w:left="900"/>
      </w:pPr>
      <w:r>
        <w:rPr>
          <w:rFonts w:hint="eastAsia"/>
        </w:rPr>
        <w:t>业务操作时，请注意与客户核对信用卡持卡人相关资料，如卡号和持卡人姓名。</w:t>
      </w:r>
    </w:p>
    <w:p w:rsidR="004A1DF5" w:rsidRDefault="004A1DF5" w:rsidP="0004090F">
      <w:pPr>
        <w:pStyle w:val="6"/>
      </w:pPr>
      <w:r>
        <w:rPr>
          <w:rFonts w:hint="eastAsia"/>
        </w:rPr>
        <w:t>（三）操作步骤</w:t>
      </w:r>
    </w:p>
    <w:p w:rsidR="004A1DF5" w:rsidRDefault="004A1DF5" w:rsidP="00C85378">
      <w:pPr>
        <w:pStyle w:val="a6"/>
        <w:numPr>
          <w:ilvl w:val="0"/>
          <w:numId w:val="155"/>
        </w:numPr>
        <w:tabs>
          <w:tab w:val="clear" w:pos="360"/>
          <w:tab w:val="num" w:pos="900"/>
        </w:tabs>
        <w:ind w:left="900"/>
      </w:pPr>
      <w:r>
        <w:rPr>
          <w:rFonts w:hint="eastAsia"/>
        </w:rPr>
        <w:t>选择系统导航－其他中间业务－信用卡业务－信用卡现金缴款经办，或输入业务代码</w:t>
      </w:r>
      <w:r>
        <w:rPr>
          <w:rFonts w:hint="eastAsia"/>
        </w:rPr>
        <w:t>6025</w:t>
      </w:r>
      <w:r>
        <w:rPr>
          <w:rFonts w:hint="eastAsia"/>
        </w:rPr>
        <w:t>进入。</w:t>
      </w:r>
    </w:p>
    <w:p w:rsidR="004A1DF5" w:rsidRDefault="004A1DF5" w:rsidP="00C85378">
      <w:pPr>
        <w:pStyle w:val="a6"/>
        <w:numPr>
          <w:ilvl w:val="0"/>
          <w:numId w:val="155"/>
        </w:numPr>
        <w:tabs>
          <w:tab w:val="clear" w:pos="360"/>
          <w:tab w:val="num" w:pos="900"/>
        </w:tabs>
        <w:ind w:left="900"/>
      </w:pPr>
      <w:r>
        <w:rPr>
          <w:rFonts w:hint="eastAsia"/>
        </w:rPr>
        <w:t>刷信用卡或输入信用卡号后，系统显示持卡人姓名。</w:t>
      </w:r>
    </w:p>
    <w:p w:rsidR="004A1DF5" w:rsidRDefault="004A1DF5" w:rsidP="00C85378">
      <w:pPr>
        <w:pStyle w:val="a6"/>
        <w:numPr>
          <w:ilvl w:val="0"/>
          <w:numId w:val="155"/>
        </w:numPr>
        <w:tabs>
          <w:tab w:val="clear" w:pos="360"/>
          <w:tab w:val="num" w:pos="900"/>
        </w:tabs>
        <w:ind w:left="900"/>
      </w:pPr>
      <w:r>
        <w:rPr>
          <w:rFonts w:hint="eastAsia"/>
        </w:rPr>
        <w:t>输入缴现金额并配钞。</w:t>
      </w:r>
    </w:p>
    <w:p w:rsidR="004A1DF5" w:rsidRDefault="004A1DF5" w:rsidP="00C85378">
      <w:pPr>
        <w:pStyle w:val="a6"/>
        <w:numPr>
          <w:ilvl w:val="0"/>
          <w:numId w:val="155"/>
        </w:numPr>
        <w:tabs>
          <w:tab w:val="clear" w:pos="360"/>
          <w:tab w:val="num" w:pos="900"/>
        </w:tabs>
        <w:ind w:left="900"/>
      </w:pPr>
      <w:r>
        <w:rPr>
          <w:rFonts w:hint="eastAsia"/>
        </w:rPr>
        <w:t>按确定执行。</w:t>
      </w:r>
    </w:p>
    <w:p w:rsidR="004A1DF5" w:rsidRDefault="004A1DF5" w:rsidP="00C85378">
      <w:pPr>
        <w:pStyle w:val="a6"/>
        <w:numPr>
          <w:ilvl w:val="0"/>
          <w:numId w:val="155"/>
        </w:numPr>
        <w:tabs>
          <w:tab w:val="clear" w:pos="360"/>
          <w:tab w:val="num" w:pos="900"/>
        </w:tabs>
        <w:ind w:left="900"/>
      </w:pPr>
      <w:r>
        <w:rPr>
          <w:rFonts w:hint="eastAsia"/>
        </w:rPr>
        <w:t>交易成功后将打印“个人存取款凭条”，请持卡人签字确认后将客户回单联交客户。</w:t>
      </w:r>
    </w:p>
    <w:p w:rsidR="004A1DF5" w:rsidRDefault="004A1DF5" w:rsidP="0004090F">
      <w:pPr>
        <w:pStyle w:val="5"/>
      </w:pPr>
      <w:r>
        <w:rPr>
          <w:rFonts w:hint="eastAsia"/>
        </w:rPr>
        <w:t>五、信用卡现金缴款当天冲账（业务代码</w:t>
      </w:r>
      <w:r>
        <w:rPr>
          <w:rFonts w:hint="eastAsia"/>
        </w:rPr>
        <w:t>6021</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此为信用卡柜台现金缴款交易的当日冲账功能。</w:t>
      </w:r>
    </w:p>
    <w:p w:rsidR="004A1DF5" w:rsidRDefault="004A1DF5">
      <w:pPr>
        <w:pStyle w:val="6"/>
      </w:pPr>
      <w:r>
        <w:rPr>
          <w:rFonts w:hint="eastAsia"/>
        </w:rPr>
        <w:t>（二）操作要点</w:t>
      </w:r>
    </w:p>
    <w:p w:rsidR="004A1DF5" w:rsidRDefault="004A1DF5">
      <w:pPr>
        <w:ind w:leftChars="150" w:left="720" w:hangingChars="150" w:hanging="360"/>
      </w:pPr>
      <w:r>
        <w:rPr>
          <w:rFonts w:hint="eastAsia"/>
        </w:rPr>
        <w:t>1</w:t>
      </w:r>
      <w:r>
        <w:rPr>
          <w:rFonts w:hint="eastAsia"/>
        </w:rPr>
        <w:t>、原交易流水号可查询原交易凭条，输入时在原交易凭条流水号前加</w:t>
      </w:r>
      <w:r>
        <w:rPr>
          <w:rFonts w:hint="eastAsia"/>
        </w:rPr>
        <w:t>DSK</w:t>
      </w:r>
      <w:r>
        <w:rPr>
          <w:rFonts w:hint="eastAsia"/>
        </w:rPr>
        <w:t>，亦可通过其他中间业务中“</w:t>
      </w:r>
      <w:r>
        <w:rPr>
          <w:rFonts w:hint="eastAsia"/>
        </w:rPr>
        <w:t>07</w:t>
      </w:r>
      <w:r>
        <w:rPr>
          <w:rFonts w:hint="eastAsia"/>
        </w:rPr>
        <w:t>零售业务交易查询”中查询到原交易流水号。</w:t>
      </w:r>
    </w:p>
    <w:p w:rsidR="004A1DF5" w:rsidRDefault="004A1DF5">
      <w:pPr>
        <w:ind w:leftChars="150" w:left="720" w:hangingChars="150" w:hanging="360"/>
      </w:pPr>
      <w:r>
        <w:rPr>
          <w:rFonts w:hint="eastAsia"/>
        </w:rPr>
        <w:lastRenderedPageBreak/>
        <w:t>2</w:t>
      </w:r>
      <w:r>
        <w:rPr>
          <w:rFonts w:hint="eastAsia"/>
        </w:rPr>
        <w:t>、因该业务涉及现金冲账，执行成功后，将跳出窗口提示产生挂账单，请一定先选择“打印”，打印挂账单后，再选择“确定”。随后将打印“个人业务冲账凭证”。</w:t>
      </w:r>
    </w:p>
    <w:p w:rsidR="004A1DF5" w:rsidRDefault="004A1DF5">
      <w:pPr>
        <w:pStyle w:val="6"/>
      </w:pPr>
      <w:r>
        <w:rPr>
          <w:rFonts w:hint="eastAsia"/>
        </w:rPr>
        <w:t>（三）操作步骤</w:t>
      </w:r>
    </w:p>
    <w:p w:rsidR="004A1DF5" w:rsidRDefault="004A1DF5">
      <w:pPr>
        <w:ind w:leftChars="150" w:left="720" w:hangingChars="150" w:hanging="360"/>
      </w:pPr>
      <w:r>
        <w:rPr>
          <w:rFonts w:hint="eastAsia"/>
        </w:rPr>
        <w:t>1</w:t>
      </w:r>
      <w:r>
        <w:rPr>
          <w:rFonts w:hint="eastAsia"/>
        </w:rPr>
        <w:t>、选择系统导航中－其他中间业务－信用卡业务－信用卡现金缴款当天冲账，或输入业务代码</w:t>
      </w:r>
      <w:r>
        <w:rPr>
          <w:rFonts w:hint="eastAsia"/>
        </w:rPr>
        <w:t>6021</w:t>
      </w:r>
      <w:r>
        <w:rPr>
          <w:rFonts w:hint="eastAsia"/>
        </w:rPr>
        <w:t>。</w:t>
      </w:r>
    </w:p>
    <w:p w:rsidR="004A1DF5" w:rsidRDefault="004A1DF5">
      <w:pPr>
        <w:ind w:leftChars="150" w:left="720" w:hangingChars="150" w:hanging="360"/>
      </w:pPr>
      <w:r>
        <w:rPr>
          <w:rFonts w:hint="eastAsia"/>
        </w:rPr>
        <w:t>2</w:t>
      </w:r>
      <w:r>
        <w:rPr>
          <w:rFonts w:hint="eastAsia"/>
        </w:rPr>
        <w:t>、输入信用卡号、原参考交易流水号、原交易币种及原交易金额后，选择确定，经主管授权后执行。</w:t>
      </w:r>
    </w:p>
    <w:p w:rsidR="004A1DF5" w:rsidRDefault="004A1DF5" w:rsidP="0004090F">
      <w:pPr>
        <w:pStyle w:val="5"/>
      </w:pPr>
      <w:r>
        <w:rPr>
          <w:rFonts w:hint="eastAsia"/>
        </w:rPr>
        <w:t>六、信用卡现金缴款补账（业务代码</w:t>
      </w:r>
      <w:r>
        <w:rPr>
          <w:rFonts w:hint="eastAsia"/>
        </w:rPr>
        <w:t>6022</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此为信用卡柜台借提现金交易的当日、隔日补账功能。</w:t>
      </w:r>
    </w:p>
    <w:p w:rsidR="004A1DF5" w:rsidRDefault="004A1DF5">
      <w:pPr>
        <w:pStyle w:val="6"/>
      </w:pPr>
      <w:r>
        <w:rPr>
          <w:rFonts w:hint="eastAsia"/>
        </w:rPr>
        <w:t>（二）操作要点</w:t>
      </w:r>
    </w:p>
    <w:p w:rsidR="004A1DF5" w:rsidRDefault="004A1DF5">
      <w:pPr>
        <w:ind w:firstLineChars="200" w:firstLine="480"/>
      </w:pPr>
      <w:r>
        <w:rPr>
          <w:rFonts w:hint="eastAsia"/>
        </w:rPr>
        <w:t>冲账产生的挂账单在补账后的余额与短款挂账单对销。</w:t>
      </w:r>
    </w:p>
    <w:p w:rsidR="004A1DF5" w:rsidRDefault="004A1DF5">
      <w:pPr>
        <w:pStyle w:val="6"/>
      </w:pPr>
      <w:r>
        <w:rPr>
          <w:rFonts w:hint="eastAsia"/>
        </w:rPr>
        <w:t>（三）操作步骤</w:t>
      </w:r>
    </w:p>
    <w:p w:rsidR="004A1DF5" w:rsidRDefault="004A1DF5">
      <w:pPr>
        <w:ind w:leftChars="150" w:left="720" w:hangingChars="150" w:hanging="360"/>
      </w:pPr>
      <w:r>
        <w:rPr>
          <w:rFonts w:hint="eastAsia"/>
        </w:rPr>
        <w:t>1</w:t>
      </w:r>
      <w:r>
        <w:rPr>
          <w:rFonts w:hint="eastAsia"/>
        </w:rPr>
        <w:t>、选择系统导航－其他中间业务－信用卡业务－信用卡现金缴款补账进入，或输入业务代码</w:t>
      </w:r>
      <w:r>
        <w:rPr>
          <w:rFonts w:hint="eastAsia"/>
        </w:rPr>
        <w:t>6022</w:t>
      </w:r>
      <w:r>
        <w:rPr>
          <w:rFonts w:hint="eastAsia"/>
        </w:rPr>
        <w:t>进入。</w:t>
      </w:r>
    </w:p>
    <w:p w:rsidR="004A1DF5" w:rsidRDefault="004A1DF5">
      <w:pPr>
        <w:ind w:leftChars="150" w:left="720" w:hangingChars="150" w:hanging="360"/>
      </w:pPr>
      <w:r>
        <w:rPr>
          <w:rFonts w:hint="eastAsia"/>
        </w:rPr>
        <w:t>2</w:t>
      </w:r>
      <w:r>
        <w:rPr>
          <w:rFonts w:hint="eastAsia"/>
        </w:rPr>
        <w:t>、输入信用卡号。</w:t>
      </w:r>
    </w:p>
    <w:p w:rsidR="004A1DF5" w:rsidRDefault="004A1DF5">
      <w:pPr>
        <w:ind w:leftChars="150" w:left="720" w:hangingChars="150" w:hanging="360"/>
      </w:pPr>
      <w:r>
        <w:rPr>
          <w:rFonts w:hint="eastAsia"/>
        </w:rPr>
        <w:t>3</w:t>
      </w:r>
      <w:r>
        <w:rPr>
          <w:rFonts w:hint="eastAsia"/>
        </w:rPr>
        <w:t>、在销账单栏输入对原交易冲账时产生的挂账单号（请注意：挂账单号前加大写字母“</w:t>
      </w:r>
      <w:r>
        <w:rPr>
          <w:rFonts w:hint="eastAsia"/>
        </w:rPr>
        <w:t>P</w:t>
      </w:r>
      <w:r>
        <w:rPr>
          <w:rFonts w:hint="eastAsia"/>
        </w:rPr>
        <w:t>”），并显示挂账单户名。</w:t>
      </w:r>
    </w:p>
    <w:p w:rsidR="004A1DF5" w:rsidRDefault="004A1DF5">
      <w:pPr>
        <w:ind w:leftChars="150" w:left="720" w:hangingChars="150" w:hanging="360"/>
      </w:pPr>
      <w:r>
        <w:rPr>
          <w:rFonts w:hint="eastAsia"/>
        </w:rPr>
        <w:t>4</w:t>
      </w:r>
      <w:r>
        <w:rPr>
          <w:rFonts w:hint="eastAsia"/>
        </w:rPr>
        <w:t>、输入原交易日期、交易币种及补账金额。</w:t>
      </w:r>
    </w:p>
    <w:p w:rsidR="004A1DF5" w:rsidRDefault="004A1DF5">
      <w:pPr>
        <w:ind w:leftChars="150" w:left="720" w:hangingChars="150" w:hanging="360"/>
      </w:pPr>
      <w:r>
        <w:rPr>
          <w:rFonts w:hint="eastAsia"/>
        </w:rPr>
        <w:t>5</w:t>
      </w:r>
      <w:r>
        <w:rPr>
          <w:rFonts w:hint="eastAsia"/>
        </w:rPr>
        <w:t>、选择确定，经主管授权后执行。</w:t>
      </w:r>
    </w:p>
    <w:p w:rsidR="004A1DF5" w:rsidRDefault="004A1DF5" w:rsidP="0004090F">
      <w:pPr>
        <w:pStyle w:val="5"/>
      </w:pPr>
      <w:r>
        <w:rPr>
          <w:rFonts w:hint="eastAsia"/>
        </w:rPr>
        <w:t>七、信用卡自动还款管理操作规程（业务代码</w:t>
      </w:r>
      <w:r>
        <w:rPr>
          <w:rFonts w:hint="eastAsia"/>
        </w:rPr>
        <w:t>6029</w:t>
      </w:r>
      <w:r>
        <w:rPr>
          <w:rFonts w:hint="eastAsia"/>
        </w:rPr>
        <w:t>）</w:t>
      </w:r>
    </w:p>
    <w:p w:rsidR="004A1DF5" w:rsidRDefault="004A1DF5">
      <w:pPr>
        <w:ind w:firstLineChars="200" w:firstLine="482"/>
      </w:pPr>
      <w:r>
        <w:rPr>
          <w:rFonts w:ascii="Arial" w:hAnsi="Arial" w:hint="eastAsia"/>
          <w:b/>
          <w:bCs/>
        </w:rPr>
        <w:t>功能介绍</w:t>
      </w:r>
      <w:r>
        <w:rPr>
          <w:rFonts w:hint="eastAsia"/>
          <w:b/>
        </w:rPr>
        <w:t>：</w:t>
      </w:r>
      <w:r>
        <w:rPr>
          <w:rFonts w:hint="eastAsia"/>
        </w:rPr>
        <w:t>为了更好实现一卡通和信用卡的双卡理财和互动营销，在柜面系统新增了“信用卡自动还款管理”功能。用户可通过此功能</w:t>
      </w:r>
      <w:r>
        <w:rPr>
          <w:rFonts w:hint="eastAsia"/>
          <w:b/>
        </w:rPr>
        <w:t>查询、新增、修改或删除</w:t>
      </w:r>
      <w:r>
        <w:rPr>
          <w:rFonts w:hint="eastAsia"/>
        </w:rPr>
        <w:t>一卡通关联信用卡自动还款业务的设置。</w:t>
      </w:r>
    </w:p>
    <w:p w:rsidR="004A1DF5" w:rsidRDefault="004A1DF5">
      <w:pPr>
        <w:ind w:firstLineChars="200" w:firstLine="480"/>
      </w:pPr>
      <w:r>
        <w:rPr>
          <w:rFonts w:hint="eastAsia"/>
        </w:rPr>
        <w:lastRenderedPageBreak/>
        <w:t>1</w:t>
      </w:r>
      <w:r>
        <w:rPr>
          <w:rFonts w:hint="eastAsia"/>
        </w:rPr>
        <w:t>、本规程所指一卡通包括普通“一卡通”、“一卡通”金卡、“金葵花”卡，即“一卡通”、“一卡通”金卡、“金葵花”卡均可办理信用卡自动还款设置。</w:t>
      </w:r>
    </w:p>
    <w:p w:rsidR="004A1DF5" w:rsidRDefault="004A1DF5">
      <w:pPr>
        <w:ind w:firstLineChars="200" w:firstLine="480"/>
      </w:pPr>
      <w:r>
        <w:rPr>
          <w:rFonts w:hint="eastAsia"/>
        </w:rPr>
        <w:t>2</w:t>
      </w:r>
      <w:r>
        <w:rPr>
          <w:rFonts w:hint="eastAsia"/>
        </w:rPr>
        <w:t>、一卡通关联信用卡自动还款，只能由个人信用卡主卡人申请，并与主卡人本人名下的一卡通进行关联。</w:t>
      </w:r>
    </w:p>
    <w:p w:rsidR="004A1DF5" w:rsidRDefault="004A1DF5">
      <w:pPr>
        <w:ind w:firstLineChars="200" w:firstLine="480"/>
      </w:pPr>
      <w:r>
        <w:rPr>
          <w:rFonts w:hint="eastAsia"/>
        </w:rPr>
        <w:t>3</w:t>
      </w:r>
      <w:r>
        <w:rPr>
          <w:rFonts w:hint="eastAsia"/>
        </w:rPr>
        <w:t>、一卡通和信用卡的开户证件（包括证件类型和证件号码）和姓名必须一致。</w:t>
      </w:r>
    </w:p>
    <w:p w:rsidR="004A1DF5" w:rsidRDefault="004A1DF5">
      <w:pPr>
        <w:ind w:firstLineChars="200" w:firstLine="480"/>
      </w:pPr>
      <w:r>
        <w:rPr>
          <w:rFonts w:hint="eastAsia"/>
        </w:rPr>
        <w:t>4</w:t>
      </w:r>
      <w:r>
        <w:rPr>
          <w:rFonts w:hint="eastAsia"/>
        </w:rPr>
        <w:t>、客户办理业务前，需正确填写《信用卡自动还款业务申请表》各项基本要素。客户不可在一张申请表上同时办理新增和删除，或修改和删除业务。</w:t>
      </w:r>
    </w:p>
    <w:p w:rsidR="004A1DF5" w:rsidRDefault="004A1DF5">
      <w:pPr>
        <w:ind w:firstLineChars="200" w:firstLine="480"/>
        <w:rPr>
          <w:color w:val="0000FF"/>
        </w:rPr>
      </w:pPr>
      <w:r>
        <w:rPr>
          <w:color w:val="0000FF"/>
        </w:rPr>
        <w:t>5</w:t>
      </w:r>
      <w:r>
        <w:rPr>
          <w:rFonts w:hint="eastAsia"/>
          <w:color w:val="0000FF"/>
        </w:rPr>
        <w:t>、《信用卡自动还款业务申请表》加盖</w:t>
      </w:r>
      <w:r>
        <w:rPr>
          <w:rFonts w:hint="eastAsia"/>
          <w:color w:val="FF0000"/>
        </w:rPr>
        <w:t>柜面个人业务章后</w:t>
      </w:r>
      <w:r>
        <w:rPr>
          <w:rFonts w:hint="eastAsia"/>
          <w:color w:val="0000FF"/>
        </w:rPr>
        <w:t>，第一联交事后监督，第二联交客户。</w:t>
      </w:r>
    </w:p>
    <w:p w:rsidR="004A1DF5" w:rsidRDefault="004A1DF5">
      <w:pPr>
        <w:ind w:firstLineChars="200" w:firstLine="480"/>
      </w:pPr>
      <w:r>
        <w:rPr>
          <w:rFonts w:hint="eastAsia"/>
        </w:rPr>
        <w:t>6</w:t>
      </w:r>
      <w:r>
        <w:rPr>
          <w:rFonts w:hint="eastAsia"/>
        </w:rPr>
        <w:t>、办理本规程各项业务操作，客户均需携带信用卡及本人身份证件原件；办理新增或修改自动还款设置的操作时，还需要携带要进行关联的一卡通。</w:t>
      </w:r>
    </w:p>
    <w:p w:rsidR="004A1DF5" w:rsidRDefault="004A1DF5">
      <w:pPr>
        <w:ind w:firstLineChars="200" w:firstLine="480"/>
      </w:pPr>
      <w:r>
        <w:rPr>
          <w:rFonts w:hint="eastAsia"/>
        </w:rPr>
        <w:t>7</w:t>
      </w:r>
      <w:r>
        <w:rPr>
          <w:rFonts w:hint="eastAsia"/>
        </w:rPr>
        <w:t>、办理新增和修改一卡通关联信用卡还款功能，关联一卡通及对应的活期账户必须处于正常、活动状态；对于未激活、挂失或冻结一卡通，不予办理。</w:t>
      </w:r>
    </w:p>
    <w:p w:rsidR="004A1DF5" w:rsidRDefault="004A1DF5">
      <w:pPr>
        <w:ind w:firstLineChars="200" w:firstLine="480"/>
      </w:pPr>
      <w:r>
        <w:rPr>
          <w:rFonts w:hint="eastAsia"/>
        </w:rPr>
        <w:t>8</w:t>
      </w:r>
      <w:r>
        <w:rPr>
          <w:rFonts w:hint="eastAsia"/>
        </w:rPr>
        <w:t>、一卡通关联信用卡自动还款业务，可以受理同城或异地一卡通，异地一卡通关联信用卡不收取手续费。新系统柜面不受理旧系统分行的一卡通办理该业务。</w:t>
      </w:r>
    </w:p>
    <w:p w:rsidR="004A1DF5" w:rsidRDefault="004A1DF5">
      <w:pPr>
        <w:ind w:firstLineChars="200" w:firstLine="480"/>
      </w:pPr>
      <w:r>
        <w:rPr>
          <w:rFonts w:hint="eastAsia"/>
        </w:rPr>
        <w:t>9</w:t>
      </w:r>
      <w:r>
        <w:rPr>
          <w:rFonts w:hint="eastAsia"/>
        </w:rPr>
        <w:t>、同一信用卡关联的人民币还款账户和美元还款账户可以是同一一卡通，也可以是不同一卡通。</w:t>
      </w:r>
    </w:p>
    <w:p w:rsidR="004A1DF5" w:rsidRDefault="004A1DF5">
      <w:pPr>
        <w:ind w:firstLineChars="200" w:firstLine="480"/>
      </w:pPr>
      <w:r>
        <w:rPr>
          <w:rFonts w:hint="eastAsia"/>
        </w:rPr>
        <w:t>10</w:t>
      </w:r>
      <w:r>
        <w:rPr>
          <w:rFonts w:hint="eastAsia"/>
        </w:rPr>
        <w:t>、美元还款账户可以是现钞账户，也可以是现汇账户，由客户指定。</w:t>
      </w:r>
    </w:p>
    <w:p w:rsidR="004A1DF5" w:rsidRDefault="004A1DF5">
      <w:pPr>
        <w:ind w:firstLineChars="200" w:firstLine="480"/>
      </w:pPr>
    </w:p>
    <w:p w:rsidR="004A1DF5" w:rsidRDefault="004A1DF5">
      <w:pPr>
        <w:ind w:firstLineChars="200" w:firstLine="482"/>
      </w:pPr>
      <w:r>
        <w:rPr>
          <w:b/>
        </w:rPr>
        <w:br w:type="page"/>
      </w:r>
      <w:r>
        <w:rPr>
          <w:rFonts w:ascii="Arial" w:hAnsi="Arial" w:hint="eastAsia"/>
          <w:b/>
          <w:bCs/>
        </w:rPr>
        <w:lastRenderedPageBreak/>
        <w:t>界面</w:t>
      </w:r>
      <w:r>
        <w:rPr>
          <w:rFonts w:hint="eastAsia"/>
          <w:b/>
        </w:rPr>
        <w:t>：</w:t>
      </w:r>
      <w:r>
        <w:rPr>
          <w:rFonts w:hint="eastAsia"/>
        </w:rPr>
        <w:t>新增的“信用卡自动还款管理”功能界面位于</w:t>
      </w:r>
      <w:r>
        <w:rPr>
          <w:rFonts w:hint="eastAsia"/>
          <w:b/>
        </w:rPr>
        <w:t>其他中间业务――信用卡业务――信用卡协议管理</w:t>
      </w:r>
      <w:r>
        <w:rPr>
          <w:rFonts w:hint="eastAsia"/>
        </w:rPr>
        <w:t>子菜单下。</w:t>
      </w:r>
    </w:p>
    <w:p w:rsidR="004A1DF5" w:rsidRDefault="0004090F">
      <w:r>
        <w:rPr>
          <w:rFonts w:hint="eastAsia"/>
          <w:noProof/>
        </w:rPr>
        <w:drawing>
          <wp:inline distT="0" distB="0" distL="0" distR="0">
            <wp:extent cx="5267325" cy="3419475"/>
            <wp:effectExtent l="1905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67" cstate="print"/>
                    <a:srcRect/>
                    <a:stretch>
                      <a:fillRect/>
                    </a:stretch>
                  </pic:blipFill>
                  <pic:spPr bwMode="auto">
                    <a:xfrm>
                      <a:off x="0" y="0"/>
                      <a:ext cx="5267325" cy="3419475"/>
                    </a:xfrm>
                    <a:prstGeom prst="rect">
                      <a:avLst/>
                    </a:prstGeom>
                    <a:noFill/>
                    <a:ln w="9525">
                      <a:noFill/>
                      <a:miter lim="800000"/>
                      <a:headEnd/>
                      <a:tailEnd/>
                    </a:ln>
                  </pic:spPr>
                </pic:pic>
              </a:graphicData>
            </a:graphic>
          </wp:inline>
        </w:drawing>
      </w:r>
    </w:p>
    <w:p w:rsidR="004A1DF5" w:rsidRDefault="004A1DF5" w:rsidP="0004090F">
      <w:pPr>
        <w:pStyle w:val="5"/>
      </w:pPr>
      <w:r>
        <w:rPr>
          <w:rFonts w:hint="eastAsia"/>
        </w:rPr>
        <w:t>八、查询一卡通关联信用卡自动还款设置</w:t>
      </w:r>
    </w:p>
    <w:p w:rsidR="004A1DF5" w:rsidRDefault="004A1DF5" w:rsidP="0004090F">
      <w:pPr>
        <w:pStyle w:val="6"/>
      </w:pPr>
      <w:r>
        <w:rPr>
          <w:rFonts w:hint="eastAsia"/>
        </w:rPr>
        <w:t>(</w:t>
      </w:r>
      <w:r>
        <w:rPr>
          <w:rFonts w:hint="eastAsia"/>
        </w:rPr>
        <w:t>一</w:t>
      </w:r>
      <w:r>
        <w:rPr>
          <w:rFonts w:hint="eastAsia"/>
        </w:rPr>
        <w:t>)</w:t>
      </w:r>
      <w:r>
        <w:rPr>
          <w:rFonts w:hint="eastAsia"/>
        </w:rPr>
        <w:t>功能介绍</w:t>
      </w:r>
    </w:p>
    <w:p w:rsidR="004A1DF5" w:rsidRDefault="004A1DF5">
      <w:pPr>
        <w:ind w:firstLineChars="200" w:firstLine="480"/>
      </w:pPr>
      <w:r>
        <w:rPr>
          <w:rFonts w:hint="eastAsia"/>
        </w:rPr>
        <w:t>查询客户信用卡当前的自动还款设置。</w:t>
      </w:r>
    </w:p>
    <w:p w:rsidR="004A1DF5" w:rsidRDefault="004A1DF5" w:rsidP="0004090F">
      <w:pPr>
        <w:pStyle w:val="6"/>
      </w:pPr>
      <w:r>
        <w:rPr>
          <w:rFonts w:hint="eastAsia"/>
        </w:rPr>
        <w:lastRenderedPageBreak/>
        <w:t>(</w:t>
      </w:r>
      <w:r>
        <w:rPr>
          <w:rFonts w:hint="eastAsia"/>
        </w:rPr>
        <w:t>二</w:t>
      </w:r>
      <w:r>
        <w:rPr>
          <w:rFonts w:hint="eastAsia"/>
        </w:rPr>
        <w:t>)</w:t>
      </w:r>
      <w:r>
        <w:rPr>
          <w:rFonts w:hint="eastAsia"/>
        </w:rPr>
        <w:t>界面</w:t>
      </w:r>
    </w:p>
    <w:p w:rsidR="004A1DF5" w:rsidRDefault="0004090F">
      <w:r>
        <w:rPr>
          <w:rFonts w:hint="eastAsia"/>
          <w:noProof/>
        </w:rPr>
        <w:drawing>
          <wp:inline distT="0" distB="0" distL="0" distR="0">
            <wp:extent cx="5267325" cy="3400425"/>
            <wp:effectExtent l="1905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68" cstate="print"/>
                    <a:srcRect/>
                    <a:stretch>
                      <a:fillRect/>
                    </a:stretch>
                  </pic:blipFill>
                  <pic:spPr bwMode="auto">
                    <a:xfrm>
                      <a:off x="0" y="0"/>
                      <a:ext cx="5267325" cy="3400425"/>
                    </a:xfrm>
                    <a:prstGeom prst="rect">
                      <a:avLst/>
                    </a:prstGeom>
                    <a:noFill/>
                    <a:ln w="9525">
                      <a:noFill/>
                      <a:miter lim="800000"/>
                      <a:headEnd/>
                      <a:tailEnd/>
                    </a:ln>
                  </pic:spPr>
                </pic:pic>
              </a:graphicData>
            </a:graphic>
          </wp:inline>
        </w:drawing>
      </w:r>
    </w:p>
    <w:p w:rsidR="004A1DF5" w:rsidRDefault="004A1DF5" w:rsidP="0004090F">
      <w:pPr>
        <w:pStyle w:val="6"/>
      </w:pPr>
      <w:r>
        <w:rPr>
          <w:rFonts w:hint="eastAsia"/>
        </w:rPr>
        <w:t>(</w:t>
      </w:r>
      <w:r>
        <w:rPr>
          <w:rFonts w:hint="eastAsia"/>
        </w:rPr>
        <w:t>三</w:t>
      </w:r>
      <w:r>
        <w:rPr>
          <w:rFonts w:hint="eastAsia"/>
        </w:rPr>
        <w:t>)</w:t>
      </w:r>
      <w:r>
        <w:rPr>
          <w:rFonts w:hint="eastAsia"/>
        </w:rPr>
        <w:t>操作要点</w:t>
      </w:r>
    </w:p>
    <w:p w:rsidR="004A1DF5" w:rsidRDefault="004A1DF5">
      <w:pPr>
        <w:ind w:firstLineChars="200" w:firstLine="480"/>
      </w:pPr>
      <w:r>
        <w:rPr>
          <w:rFonts w:hint="eastAsia"/>
        </w:rPr>
        <w:t>1</w:t>
      </w:r>
      <w:r>
        <w:rPr>
          <w:rFonts w:hint="eastAsia"/>
        </w:rPr>
        <w:t>、只能由个人信用卡主卡人办理。</w:t>
      </w:r>
    </w:p>
    <w:p w:rsidR="004A1DF5" w:rsidRDefault="004A1DF5">
      <w:pPr>
        <w:ind w:firstLineChars="200" w:firstLine="480"/>
      </w:pPr>
      <w:r>
        <w:rPr>
          <w:rFonts w:hint="eastAsia"/>
        </w:rPr>
        <w:t>2</w:t>
      </w:r>
      <w:r>
        <w:rPr>
          <w:rFonts w:hint="eastAsia"/>
        </w:rPr>
        <w:t>、客户在柜面办理查询时，需出示本人身份证件原件和信用卡；系统显示信用卡主卡人姓名，需与身份证件原件核对一致，方可告知客户查询结果。</w:t>
      </w:r>
    </w:p>
    <w:p w:rsidR="004A1DF5" w:rsidRDefault="004A1DF5"/>
    <w:p w:rsidR="004A1DF5" w:rsidRDefault="004A1DF5" w:rsidP="0004090F">
      <w:pPr>
        <w:pStyle w:val="6"/>
      </w:pPr>
      <w:r>
        <w:rPr>
          <w:rFonts w:hint="eastAsia"/>
        </w:rPr>
        <w:t>(</w:t>
      </w:r>
      <w:r>
        <w:rPr>
          <w:rFonts w:hint="eastAsia"/>
        </w:rPr>
        <w:t>四</w:t>
      </w:r>
      <w:r>
        <w:rPr>
          <w:rFonts w:hint="eastAsia"/>
        </w:rPr>
        <w:t>)</w:t>
      </w:r>
      <w:r>
        <w:rPr>
          <w:rFonts w:hint="eastAsia"/>
        </w:rPr>
        <w:t>操作步骤</w:t>
      </w:r>
    </w:p>
    <w:p w:rsidR="004A1DF5" w:rsidRDefault="004A1DF5">
      <w:pPr>
        <w:ind w:firstLineChars="200" w:firstLine="480"/>
      </w:pPr>
      <w:r>
        <w:rPr>
          <w:rFonts w:hint="eastAsia"/>
        </w:rPr>
        <w:t>1</w:t>
      </w:r>
      <w:r>
        <w:rPr>
          <w:rFonts w:hint="eastAsia"/>
        </w:rPr>
        <w:t>、用户选择系统导航－其他中间业务－信用卡业务－信用卡协议管理－自动还款管理。</w:t>
      </w:r>
    </w:p>
    <w:p w:rsidR="004A1DF5" w:rsidRDefault="004A1DF5">
      <w:pPr>
        <w:ind w:firstLineChars="200" w:firstLine="480"/>
      </w:pPr>
      <w:r>
        <w:rPr>
          <w:rFonts w:hint="eastAsia"/>
        </w:rPr>
        <w:t>2</w:t>
      </w:r>
      <w:r>
        <w:rPr>
          <w:rFonts w:hint="eastAsia"/>
        </w:rPr>
        <w:t>、用户在</w:t>
      </w:r>
      <w:r w:rsidR="0004090F">
        <w:rPr>
          <w:rFonts w:hint="eastAsia"/>
          <w:noProof/>
        </w:rPr>
        <w:drawing>
          <wp:inline distT="0" distB="0" distL="0" distR="0">
            <wp:extent cx="2781300" cy="238125"/>
            <wp:effectExtent l="1905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69" cstate="print"/>
                    <a:srcRect/>
                    <a:stretch>
                      <a:fillRect/>
                    </a:stretch>
                  </pic:blipFill>
                  <pic:spPr bwMode="auto">
                    <a:xfrm>
                      <a:off x="0" y="0"/>
                      <a:ext cx="2781300" cy="238125"/>
                    </a:xfrm>
                    <a:prstGeom prst="rect">
                      <a:avLst/>
                    </a:prstGeom>
                    <a:noFill/>
                    <a:ln w="9525">
                      <a:noFill/>
                      <a:miter lim="800000"/>
                      <a:headEnd/>
                      <a:tailEnd/>
                    </a:ln>
                  </pic:spPr>
                </pic:pic>
              </a:graphicData>
            </a:graphic>
          </wp:inline>
        </w:drawing>
      </w:r>
      <w:r>
        <w:rPr>
          <w:rFonts w:hint="eastAsia"/>
        </w:rPr>
        <w:t>栏位刷卡并输入信用卡卡号。</w:t>
      </w:r>
    </w:p>
    <w:p w:rsidR="004A1DF5" w:rsidRDefault="004A1DF5">
      <w:pPr>
        <w:ind w:firstLineChars="200" w:firstLine="480"/>
      </w:pPr>
      <w:r>
        <w:rPr>
          <w:rFonts w:hint="eastAsia"/>
        </w:rPr>
        <w:t>3</w:t>
      </w:r>
      <w:r>
        <w:rPr>
          <w:rFonts w:hint="eastAsia"/>
        </w:rPr>
        <w:t>、在</w:t>
      </w:r>
      <w:r w:rsidR="0004090F">
        <w:rPr>
          <w:rFonts w:hint="eastAsia"/>
          <w:noProof/>
        </w:rPr>
        <w:drawing>
          <wp:inline distT="0" distB="0" distL="0" distR="0">
            <wp:extent cx="1438275" cy="228600"/>
            <wp:effectExtent l="1905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70" cstate="print"/>
                    <a:srcRect/>
                    <a:stretch>
                      <a:fillRect/>
                    </a:stretch>
                  </pic:blipFill>
                  <pic:spPr bwMode="auto">
                    <a:xfrm>
                      <a:off x="0" y="0"/>
                      <a:ext cx="1438275" cy="228600"/>
                    </a:xfrm>
                    <a:prstGeom prst="rect">
                      <a:avLst/>
                    </a:prstGeom>
                    <a:noFill/>
                    <a:ln w="9525">
                      <a:noFill/>
                      <a:miter lim="800000"/>
                      <a:headEnd/>
                      <a:tailEnd/>
                    </a:ln>
                  </pic:spPr>
                </pic:pic>
              </a:graphicData>
            </a:graphic>
          </wp:inline>
        </w:drawing>
      </w:r>
      <w:r>
        <w:rPr>
          <w:rFonts w:hint="eastAsia"/>
        </w:rPr>
        <w:t>栏位请客户在密码键盘上输入</w:t>
      </w:r>
      <w:r>
        <w:rPr>
          <w:rFonts w:hint="eastAsia"/>
          <w:b/>
        </w:rPr>
        <w:t>信用卡查询密码</w:t>
      </w:r>
      <w:r>
        <w:rPr>
          <w:rFonts w:hint="eastAsia"/>
        </w:rPr>
        <w:t>。</w:t>
      </w:r>
    </w:p>
    <w:p w:rsidR="004A1DF5" w:rsidRDefault="004A1DF5">
      <w:pPr>
        <w:ind w:firstLineChars="200" w:firstLine="480"/>
      </w:pPr>
      <w:r>
        <w:rPr>
          <w:rFonts w:hint="eastAsia"/>
        </w:rPr>
        <w:t>4</w:t>
      </w:r>
      <w:r>
        <w:rPr>
          <w:rFonts w:hint="eastAsia"/>
        </w:rPr>
        <w:t>、用户选择确定，系统自动显示客户姓名、证件，以及当前的信用卡自动还款设置。</w:t>
      </w:r>
    </w:p>
    <w:p w:rsidR="004A1DF5" w:rsidRDefault="004A1DF5">
      <w:pPr>
        <w:ind w:firstLineChars="200" w:firstLine="480"/>
      </w:pPr>
      <w:r>
        <w:rPr>
          <w:rFonts w:hint="eastAsia"/>
        </w:rPr>
        <w:t>5</w:t>
      </w:r>
      <w:r>
        <w:rPr>
          <w:rFonts w:hint="eastAsia"/>
        </w:rPr>
        <w:t>、用户核对客户身份证件原件和系统显示的证件、姓名，核对一致后向客户播报当前的自动还款设置。</w:t>
      </w:r>
    </w:p>
    <w:p w:rsidR="004A1DF5" w:rsidRDefault="004A1DF5" w:rsidP="0004090F">
      <w:pPr>
        <w:pStyle w:val="5"/>
      </w:pPr>
      <w:r>
        <w:rPr>
          <w:rFonts w:hint="eastAsia"/>
        </w:rPr>
        <w:lastRenderedPageBreak/>
        <w:t>九、新增一卡通关联信用卡自动还款设置</w:t>
      </w:r>
    </w:p>
    <w:p w:rsidR="004A1DF5" w:rsidRDefault="004A1DF5" w:rsidP="0004090F">
      <w:pPr>
        <w:pStyle w:val="6"/>
      </w:pPr>
      <w:r>
        <w:rPr>
          <w:rFonts w:hint="eastAsia"/>
        </w:rPr>
        <w:t>(</w:t>
      </w:r>
      <w:r>
        <w:rPr>
          <w:rFonts w:hint="eastAsia"/>
        </w:rPr>
        <w:t>一</w:t>
      </w:r>
      <w:r>
        <w:rPr>
          <w:rFonts w:hint="eastAsia"/>
        </w:rPr>
        <w:t>)</w:t>
      </w:r>
      <w:r>
        <w:rPr>
          <w:rFonts w:hint="eastAsia"/>
        </w:rPr>
        <w:t>功能介绍</w:t>
      </w:r>
    </w:p>
    <w:p w:rsidR="004A1DF5" w:rsidRDefault="004A1DF5">
      <w:pPr>
        <w:ind w:firstLineChars="200" w:firstLine="480"/>
      </w:pPr>
      <w:r>
        <w:rPr>
          <w:rFonts w:hint="eastAsia"/>
        </w:rPr>
        <w:t>将一卡通和信用卡进行关联，新增一卡通账号、扣款方式等自动还款设置。</w:t>
      </w:r>
    </w:p>
    <w:p w:rsidR="004A1DF5" w:rsidRDefault="004A1DF5">
      <w:pPr>
        <w:ind w:firstLineChars="200" w:firstLine="480"/>
      </w:pPr>
    </w:p>
    <w:p w:rsidR="004A1DF5" w:rsidRDefault="004A1DF5" w:rsidP="0004090F">
      <w:pPr>
        <w:pStyle w:val="6"/>
      </w:pPr>
      <w:r>
        <w:rPr>
          <w:rFonts w:hint="eastAsia"/>
        </w:rPr>
        <w:t>(</w:t>
      </w:r>
      <w:r>
        <w:rPr>
          <w:rFonts w:hint="eastAsia"/>
        </w:rPr>
        <w:t>二</w:t>
      </w:r>
      <w:r>
        <w:rPr>
          <w:rFonts w:hint="eastAsia"/>
        </w:rPr>
        <w:t>)</w:t>
      </w:r>
      <w:r>
        <w:rPr>
          <w:rFonts w:hint="eastAsia"/>
        </w:rPr>
        <w:t>界面</w:t>
      </w:r>
    </w:p>
    <w:p w:rsidR="004A1DF5" w:rsidRDefault="0004090F">
      <w:r>
        <w:rPr>
          <w:rFonts w:hint="eastAsia"/>
          <w:noProof/>
        </w:rPr>
        <w:drawing>
          <wp:inline distT="0" distB="0" distL="0" distR="0">
            <wp:extent cx="5267325" cy="3819525"/>
            <wp:effectExtent l="19050" t="0" r="952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71" cstate="print"/>
                    <a:srcRect/>
                    <a:stretch>
                      <a:fillRect/>
                    </a:stretch>
                  </pic:blipFill>
                  <pic:spPr bwMode="auto">
                    <a:xfrm>
                      <a:off x="0" y="0"/>
                      <a:ext cx="5267325" cy="3819525"/>
                    </a:xfrm>
                    <a:prstGeom prst="rect">
                      <a:avLst/>
                    </a:prstGeom>
                    <a:noFill/>
                    <a:ln w="9525">
                      <a:noFill/>
                      <a:miter lim="800000"/>
                      <a:headEnd/>
                      <a:tailEnd/>
                    </a:ln>
                  </pic:spPr>
                </pic:pic>
              </a:graphicData>
            </a:graphic>
          </wp:inline>
        </w:drawing>
      </w:r>
    </w:p>
    <w:p w:rsidR="004A1DF5" w:rsidRDefault="004A1DF5">
      <w:pPr>
        <w:ind w:firstLineChars="200" w:firstLine="480"/>
      </w:pPr>
    </w:p>
    <w:p w:rsidR="004A1DF5" w:rsidRDefault="004A1DF5" w:rsidP="0004090F">
      <w:pPr>
        <w:pStyle w:val="6"/>
      </w:pPr>
      <w:r>
        <w:rPr>
          <w:rFonts w:hint="eastAsia"/>
        </w:rPr>
        <w:t>(</w:t>
      </w:r>
      <w:r>
        <w:rPr>
          <w:rFonts w:hint="eastAsia"/>
        </w:rPr>
        <w:t>三</w:t>
      </w:r>
      <w:r>
        <w:rPr>
          <w:rFonts w:hint="eastAsia"/>
        </w:rPr>
        <w:t>)</w:t>
      </w:r>
      <w:r>
        <w:rPr>
          <w:rFonts w:hint="eastAsia"/>
        </w:rPr>
        <w:t>操作要点</w:t>
      </w:r>
    </w:p>
    <w:p w:rsidR="004A1DF5" w:rsidRDefault="004A1DF5">
      <w:pPr>
        <w:ind w:firstLineChars="200" w:firstLine="480"/>
      </w:pPr>
      <w:r>
        <w:rPr>
          <w:rFonts w:hint="eastAsia"/>
        </w:rPr>
        <w:t>1</w:t>
      </w:r>
      <w:r>
        <w:rPr>
          <w:rFonts w:hint="eastAsia"/>
        </w:rPr>
        <w:t>、客户需填写《信用卡自动还款申请表》勾选新增选项，并出示本人身份证件原件、信用卡和一卡通。</w:t>
      </w:r>
    </w:p>
    <w:p w:rsidR="004A1DF5" w:rsidRDefault="004A1DF5">
      <w:pPr>
        <w:ind w:firstLineChars="200" w:firstLine="480"/>
      </w:pPr>
      <w:r>
        <w:rPr>
          <w:rFonts w:hint="eastAsia"/>
        </w:rPr>
        <w:t>2</w:t>
      </w:r>
      <w:r>
        <w:rPr>
          <w:rFonts w:hint="eastAsia"/>
        </w:rPr>
        <w:t>、只能由个人信用卡主卡人办理。系统显示信用卡主卡人姓名和证件，需与身份证件原件和填写的申请表核对一致，方可继续进行新增操作。</w:t>
      </w:r>
    </w:p>
    <w:p w:rsidR="004A1DF5" w:rsidRDefault="004A1DF5">
      <w:pPr>
        <w:ind w:firstLineChars="200" w:firstLine="480"/>
      </w:pPr>
      <w:r>
        <w:rPr>
          <w:rFonts w:hint="eastAsia"/>
        </w:rPr>
        <w:t>3</w:t>
      </w:r>
      <w:r>
        <w:rPr>
          <w:rFonts w:hint="eastAsia"/>
        </w:rPr>
        <w:t>、一卡通和信用卡进行关联设置时，系统比对开户姓名和证件。比对证件时，同时比对证件类别和证件号码。一卡通和信用卡的证件类别对应逻辑如下：</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8"/>
        <w:gridCol w:w="2959"/>
      </w:tblGrid>
      <w:tr w:rsidR="004A1DF5">
        <w:tc>
          <w:tcPr>
            <w:tcW w:w="2958" w:type="dxa"/>
          </w:tcPr>
          <w:p w:rsidR="004A1DF5" w:rsidRDefault="004A1DF5">
            <w:pPr>
              <w:jc w:val="center"/>
              <w:rPr>
                <w:szCs w:val="21"/>
              </w:rPr>
            </w:pPr>
            <w:r>
              <w:rPr>
                <w:rFonts w:hint="eastAsia"/>
                <w:szCs w:val="21"/>
              </w:rPr>
              <w:t>一卡通</w:t>
            </w:r>
          </w:p>
        </w:tc>
        <w:tc>
          <w:tcPr>
            <w:tcW w:w="2959" w:type="dxa"/>
          </w:tcPr>
          <w:p w:rsidR="004A1DF5" w:rsidRDefault="004A1DF5">
            <w:pPr>
              <w:jc w:val="center"/>
              <w:rPr>
                <w:szCs w:val="21"/>
              </w:rPr>
            </w:pPr>
            <w:r>
              <w:rPr>
                <w:rFonts w:hint="eastAsia"/>
                <w:szCs w:val="21"/>
              </w:rPr>
              <w:t>信用卡</w:t>
            </w:r>
          </w:p>
        </w:tc>
      </w:tr>
      <w:tr w:rsidR="004A1DF5">
        <w:tc>
          <w:tcPr>
            <w:tcW w:w="2958" w:type="dxa"/>
          </w:tcPr>
          <w:p w:rsidR="004A1DF5" w:rsidRDefault="004A1DF5">
            <w:pPr>
              <w:rPr>
                <w:szCs w:val="21"/>
              </w:rPr>
            </w:pPr>
            <w:r>
              <w:rPr>
                <w:rFonts w:hint="eastAsia"/>
                <w:szCs w:val="21"/>
              </w:rPr>
              <w:lastRenderedPageBreak/>
              <w:t>A</w:t>
            </w:r>
            <w:r>
              <w:rPr>
                <w:rFonts w:hint="eastAsia"/>
                <w:szCs w:val="21"/>
              </w:rPr>
              <w:t>、身份证</w:t>
            </w:r>
          </w:p>
        </w:tc>
        <w:tc>
          <w:tcPr>
            <w:tcW w:w="2959" w:type="dxa"/>
          </w:tcPr>
          <w:p w:rsidR="004A1DF5" w:rsidRDefault="004A1DF5">
            <w:pPr>
              <w:rPr>
                <w:szCs w:val="21"/>
              </w:rPr>
            </w:pPr>
            <w:r>
              <w:rPr>
                <w:rFonts w:hint="eastAsia"/>
                <w:szCs w:val="21"/>
              </w:rPr>
              <w:t>01</w:t>
            </w:r>
            <w:r>
              <w:rPr>
                <w:rFonts w:hint="eastAsia"/>
                <w:szCs w:val="21"/>
              </w:rPr>
              <w:t>、身份证</w:t>
            </w:r>
          </w:p>
        </w:tc>
      </w:tr>
      <w:tr w:rsidR="004A1DF5">
        <w:tc>
          <w:tcPr>
            <w:tcW w:w="2958" w:type="dxa"/>
          </w:tcPr>
          <w:p w:rsidR="004A1DF5" w:rsidRDefault="004A1DF5">
            <w:pPr>
              <w:rPr>
                <w:szCs w:val="21"/>
              </w:rPr>
            </w:pPr>
            <w:r>
              <w:rPr>
                <w:rFonts w:hint="eastAsia"/>
                <w:szCs w:val="21"/>
              </w:rPr>
              <w:t>B</w:t>
            </w:r>
            <w:r>
              <w:rPr>
                <w:rFonts w:hint="eastAsia"/>
                <w:szCs w:val="21"/>
              </w:rPr>
              <w:t>、护照</w:t>
            </w:r>
          </w:p>
        </w:tc>
        <w:tc>
          <w:tcPr>
            <w:tcW w:w="2959" w:type="dxa"/>
          </w:tcPr>
          <w:p w:rsidR="004A1DF5" w:rsidRDefault="004A1DF5">
            <w:pPr>
              <w:rPr>
                <w:szCs w:val="21"/>
              </w:rPr>
            </w:pPr>
            <w:r>
              <w:rPr>
                <w:rFonts w:hint="eastAsia"/>
                <w:szCs w:val="21"/>
              </w:rPr>
              <w:t>02</w:t>
            </w:r>
            <w:r>
              <w:rPr>
                <w:rFonts w:hint="eastAsia"/>
                <w:szCs w:val="21"/>
              </w:rPr>
              <w:t>、护照</w:t>
            </w:r>
          </w:p>
        </w:tc>
      </w:tr>
      <w:tr w:rsidR="004A1DF5">
        <w:tc>
          <w:tcPr>
            <w:tcW w:w="2958" w:type="dxa"/>
          </w:tcPr>
          <w:p w:rsidR="004A1DF5" w:rsidRDefault="004A1DF5">
            <w:pPr>
              <w:rPr>
                <w:szCs w:val="21"/>
              </w:rPr>
            </w:pPr>
            <w:r>
              <w:rPr>
                <w:rFonts w:hint="eastAsia"/>
                <w:szCs w:val="21"/>
              </w:rPr>
              <w:t>其他证件类别</w:t>
            </w:r>
          </w:p>
        </w:tc>
        <w:tc>
          <w:tcPr>
            <w:tcW w:w="2959" w:type="dxa"/>
          </w:tcPr>
          <w:p w:rsidR="004A1DF5" w:rsidRDefault="004A1DF5">
            <w:pPr>
              <w:rPr>
                <w:szCs w:val="21"/>
              </w:rPr>
            </w:pPr>
            <w:r>
              <w:rPr>
                <w:rFonts w:hint="eastAsia"/>
                <w:szCs w:val="21"/>
              </w:rPr>
              <w:t>03</w:t>
            </w:r>
            <w:r>
              <w:rPr>
                <w:rFonts w:hint="eastAsia"/>
                <w:szCs w:val="21"/>
              </w:rPr>
              <w:t>、其他</w:t>
            </w:r>
          </w:p>
        </w:tc>
      </w:tr>
    </w:tbl>
    <w:p w:rsidR="004A1DF5" w:rsidRDefault="004A1DF5">
      <w:pPr>
        <w:ind w:firstLineChars="200" w:firstLine="480"/>
      </w:pPr>
      <w:r>
        <w:rPr>
          <w:rFonts w:hint="eastAsia"/>
        </w:rPr>
        <w:t>4</w:t>
      </w:r>
      <w:r>
        <w:rPr>
          <w:rFonts w:hint="eastAsia"/>
        </w:rPr>
        <w:t>、客户可同时新增人民币和美元的还款账号，也可只新增其中一项。</w:t>
      </w:r>
    </w:p>
    <w:p w:rsidR="004A1DF5" w:rsidRDefault="004A1DF5">
      <w:pPr>
        <w:ind w:firstLineChars="200" w:firstLine="480"/>
      </w:pPr>
      <w:r>
        <w:rPr>
          <w:rFonts w:hint="eastAsia"/>
        </w:rPr>
        <w:t>5</w:t>
      </w:r>
      <w:r>
        <w:rPr>
          <w:rFonts w:hint="eastAsia"/>
        </w:rPr>
        <w:t>、设置扣款方式，必须选择“全额”或“最低”中的一项，但不可同时选择。</w:t>
      </w:r>
    </w:p>
    <w:p w:rsidR="004A1DF5" w:rsidRDefault="004A1DF5">
      <w:pPr>
        <w:ind w:firstLineChars="200" w:firstLine="480"/>
      </w:pPr>
      <w:r>
        <w:rPr>
          <w:rFonts w:hint="eastAsia"/>
        </w:rPr>
        <w:t>6</w:t>
      </w:r>
      <w:r>
        <w:rPr>
          <w:rFonts w:hint="eastAsia"/>
        </w:rPr>
        <w:t>、设置美元钞汇标记时，必须选择“现钞”或“现汇”中的一项，但不可同时选择。</w:t>
      </w:r>
    </w:p>
    <w:p w:rsidR="004A1DF5" w:rsidRDefault="004A1DF5">
      <w:pPr>
        <w:ind w:firstLineChars="200" w:firstLine="480"/>
      </w:pPr>
      <w:r>
        <w:rPr>
          <w:rFonts w:hint="eastAsia"/>
        </w:rPr>
        <w:t>7</w:t>
      </w:r>
      <w:r>
        <w:rPr>
          <w:rFonts w:hint="eastAsia"/>
        </w:rPr>
        <w:t>、如要新增的人民币和美元自动还款一卡通卡号相同，仅需客户输入一次一卡通取款密码；否则，需分别输入一卡通取款密码。</w:t>
      </w:r>
    </w:p>
    <w:p w:rsidR="004A1DF5" w:rsidRDefault="004A1DF5">
      <w:pPr>
        <w:ind w:firstLineChars="200" w:firstLine="480"/>
      </w:pPr>
    </w:p>
    <w:p w:rsidR="004A1DF5" w:rsidRDefault="004A1DF5" w:rsidP="0004090F">
      <w:pPr>
        <w:pStyle w:val="6"/>
      </w:pPr>
      <w:r>
        <w:rPr>
          <w:rFonts w:hint="eastAsia"/>
        </w:rPr>
        <w:t>(</w:t>
      </w:r>
      <w:r>
        <w:rPr>
          <w:rFonts w:hint="eastAsia"/>
        </w:rPr>
        <w:t>四</w:t>
      </w:r>
      <w:r>
        <w:rPr>
          <w:rFonts w:hint="eastAsia"/>
        </w:rPr>
        <w:t>)</w:t>
      </w:r>
      <w:r>
        <w:rPr>
          <w:rFonts w:hint="eastAsia"/>
        </w:rPr>
        <w:t>操作步骤</w:t>
      </w:r>
    </w:p>
    <w:p w:rsidR="004A1DF5" w:rsidRDefault="004A1DF5">
      <w:pPr>
        <w:ind w:firstLineChars="200" w:firstLine="480"/>
      </w:pPr>
      <w:r>
        <w:rPr>
          <w:rFonts w:hint="eastAsia"/>
        </w:rPr>
        <w:t>1</w:t>
      </w:r>
      <w:r>
        <w:rPr>
          <w:rFonts w:hint="eastAsia"/>
        </w:rPr>
        <w:t>、用户选择系统导航－其他中间业务－信用卡业务－信用卡协议管理－自动还款管理。</w:t>
      </w:r>
    </w:p>
    <w:p w:rsidR="004A1DF5" w:rsidRDefault="004A1DF5">
      <w:pPr>
        <w:ind w:firstLineChars="200" w:firstLine="480"/>
      </w:pPr>
      <w:r>
        <w:rPr>
          <w:rFonts w:hint="eastAsia"/>
        </w:rPr>
        <w:t>2</w:t>
      </w:r>
      <w:r>
        <w:rPr>
          <w:rFonts w:hint="eastAsia"/>
        </w:rPr>
        <w:t>、用户在</w:t>
      </w:r>
      <w:r w:rsidR="0004090F">
        <w:rPr>
          <w:rFonts w:hint="eastAsia"/>
          <w:noProof/>
        </w:rPr>
        <w:drawing>
          <wp:inline distT="0" distB="0" distL="0" distR="0">
            <wp:extent cx="2781300" cy="238125"/>
            <wp:effectExtent l="1905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69" cstate="print"/>
                    <a:srcRect/>
                    <a:stretch>
                      <a:fillRect/>
                    </a:stretch>
                  </pic:blipFill>
                  <pic:spPr bwMode="auto">
                    <a:xfrm>
                      <a:off x="0" y="0"/>
                      <a:ext cx="2781300" cy="238125"/>
                    </a:xfrm>
                    <a:prstGeom prst="rect">
                      <a:avLst/>
                    </a:prstGeom>
                    <a:noFill/>
                    <a:ln w="9525">
                      <a:noFill/>
                      <a:miter lim="800000"/>
                      <a:headEnd/>
                      <a:tailEnd/>
                    </a:ln>
                  </pic:spPr>
                </pic:pic>
              </a:graphicData>
            </a:graphic>
          </wp:inline>
        </w:drawing>
      </w:r>
      <w:r>
        <w:rPr>
          <w:rFonts w:hint="eastAsia"/>
        </w:rPr>
        <w:t>栏位刷卡并输入信用卡卡号。</w:t>
      </w:r>
    </w:p>
    <w:p w:rsidR="004A1DF5" w:rsidRDefault="004A1DF5">
      <w:pPr>
        <w:ind w:firstLineChars="200" w:firstLine="480"/>
      </w:pPr>
      <w:r>
        <w:rPr>
          <w:rFonts w:hint="eastAsia"/>
        </w:rPr>
        <w:t>3</w:t>
      </w:r>
      <w:r>
        <w:rPr>
          <w:rFonts w:hint="eastAsia"/>
        </w:rPr>
        <w:t>、在</w:t>
      </w:r>
      <w:r w:rsidR="0004090F">
        <w:rPr>
          <w:rFonts w:hint="eastAsia"/>
          <w:noProof/>
        </w:rPr>
        <w:drawing>
          <wp:inline distT="0" distB="0" distL="0" distR="0">
            <wp:extent cx="1438275" cy="228600"/>
            <wp:effectExtent l="19050" t="0" r="9525"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70" cstate="print"/>
                    <a:srcRect/>
                    <a:stretch>
                      <a:fillRect/>
                    </a:stretch>
                  </pic:blipFill>
                  <pic:spPr bwMode="auto">
                    <a:xfrm>
                      <a:off x="0" y="0"/>
                      <a:ext cx="1438275" cy="228600"/>
                    </a:xfrm>
                    <a:prstGeom prst="rect">
                      <a:avLst/>
                    </a:prstGeom>
                    <a:noFill/>
                    <a:ln w="9525">
                      <a:noFill/>
                      <a:miter lim="800000"/>
                      <a:headEnd/>
                      <a:tailEnd/>
                    </a:ln>
                  </pic:spPr>
                </pic:pic>
              </a:graphicData>
            </a:graphic>
          </wp:inline>
        </w:drawing>
      </w:r>
      <w:r>
        <w:rPr>
          <w:rFonts w:hint="eastAsia"/>
        </w:rPr>
        <w:t>栏位请客户在密码键盘上输入</w:t>
      </w:r>
      <w:r>
        <w:rPr>
          <w:rFonts w:hint="eastAsia"/>
          <w:b/>
        </w:rPr>
        <w:t>信用卡查询密码</w:t>
      </w:r>
      <w:r>
        <w:rPr>
          <w:rFonts w:hint="eastAsia"/>
        </w:rPr>
        <w:t>。</w:t>
      </w:r>
    </w:p>
    <w:p w:rsidR="004A1DF5" w:rsidRDefault="004A1DF5">
      <w:pPr>
        <w:ind w:firstLineChars="200" w:firstLine="480"/>
      </w:pPr>
      <w:r>
        <w:rPr>
          <w:rFonts w:hint="eastAsia"/>
        </w:rPr>
        <w:t>4</w:t>
      </w:r>
      <w:r>
        <w:rPr>
          <w:rFonts w:hint="eastAsia"/>
        </w:rPr>
        <w:t>、用户选择确定，系统自动显示客户姓名、证件，以及当前的信用卡自动还款设置。</w:t>
      </w:r>
    </w:p>
    <w:p w:rsidR="004A1DF5" w:rsidRDefault="004A1DF5">
      <w:pPr>
        <w:ind w:firstLineChars="200" w:firstLine="480"/>
      </w:pPr>
      <w:r>
        <w:rPr>
          <w:rFonts w:hint="eastAsia"/>
        </w:rPr>
        <w:t>5</w:t>
      </w:r>
      <w:r>
        <w:rPr>
          <w:rFonts w:hint="eastAsia"/>
        </w:rPr>
        <w:t>、用户核对客户身份证件原件和系统显示的证件、姓名，核对一致后向客户播报当前的自动还款设置。</w:t>
      </w:r>
    </w:p>
    <w:p w:rsidR="004A1DF5" w:rsidRDefault="004A1DF5">
      <w:pPr>
        <w:ind w:firstLineChars="200" w:firstLine="480"/>
      </w:pPr>
      <w:r>
        <w:rPr>
          <w:rFonts w:hint="eastAsia"/>
        </w:rPr>
        <w:t>6</w:t>
      </w:r>
      <w:r>
        <w:rPr>
          <w:rFonts w:hint="eastAsia"/>
        </w:rPr>
        <w:t>、如要新增人民币自动还款设置，则在人民币设置查询栏位的右侧点击</w:t>
      </w:r>
      <w:r w:rsidR="0004090F">
        <w:rPr>
          <w:rFonts w:hint="eastAsia"/>
          <w:noProof/>
        </w:rPr>
        <w:drawing>
          <wp:inline distT="0" distB="0" distL="0" distR="0">
            <wp:extent cx="581025" cy="219075"/>
            <wp:effectExtent l="19050" t="0" r="9525"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72" cstate="print"/>
                    <a:srcRect/>
                    <a:stretch>
                      <a:fillRect/>
                    </a:stretch>
                  </pic:blipFill>
                  <pic:spPr bwMode="auto">
                    <a:xfrm>
                      <a:off x="0" y="0"/>
                      <a:ext cx="581025" cy="219075"/>
                    </a:xfrm>
                    <a:prstGeom prst="rect">
                      <a:avLst/>
                    </a:prstGeom>
                    <a:noFill/>
                    <a:ln w="9525">
                      <a:noFill/>
                      <a:miter lim="800000"/>
                      <a:headEnd/>
                      <a:tailEnd/>
                    </a:ln>
                  </pic:spPr>
                </pic:pic>
              </a:graphicData>
            </a:graphic>
          </wp:inline>
        </w:drawing>
      </w:r>
      <w:r>
        <w:rPr>
          <w:rFonts w:hint="eastAsia"/>
        </w:rPr>
        <w:t>一栏，屏幕下方即显示人民币自动还款设置菜单。</w:t>
      </w:r>
    </w:p>
    <w:p w:rsidR="004A1DF5" w:rsidRDefault="0004090F">
      <w:r>
        <w:rPr>
          <w:rFonts w:hint="eastAsia"/>
          <w:noProof/>
        </w:rPr>
        <w:drawing>
          <wp:inline distT="0" distB="0" distL="0" distR="0">
            <wp:extent cx="5267325" cy="733425"/>
            <wp:effectExtent l="1905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73" cstate="print"/>
                    <a:srcRect/>
                    <a:stretch>
                      <a:fillRect/>
                    </a:stretch>
                  </pic:blipFill>
                  <pic:spPr bwMode="auto">
                    <a:xfrm>
                      <a:off x="0" y="0"/>
                      <a:ext cx="5267325" cy="733425"/>
                    </a:xfrm>
                    <a:prstGeom prst="rect">
                      <a:avLst/>
                    </a:prstGeom>
                    <a:noFill/>
                    <a:ln w="9525">
                      <a:noFill/>
                      <a:miter lim="800000"/>
                      <a:headEnd/>
                      <a:tailEnd/>
                    </a:ln>
                  </pic:spPr>
                </pic:pic>
              </a:graphicData>
            </a:graphic>
          </wp:inline>
        </w:drawing>
      </w:r>
    </w:p>
    <w:p w:rsidR="004A1DF5" w:rsidRDefault="004A1DF5">
      <w:pPr>
        <w:ind w:firstLineChars="200" w:firstLine="480"/>
      </w:pPr>
      <w:r>
        <w:rPr>
          <w:rFonts w:hint="eastAsia"/>
        </w:rPr>
        <w:t>7</w:t>
      </w:r>
      <w:r>
        <w:rPr>
          <w:rFonts w:hint="eastAsia"/>
        </w:rPr>
        <w:t>、在</w:t>
      </w:r>
      <w:r w:rsidR="0004090F">
        <w:rPr>
          <w:rFonts w:hint="eastAsia"/>
          <w:noProof/>
        </w:rPr>
        <w:drawing>
          <wp:inline distT="0" distB="0" distL="0" distR="0">
            <wp:extent cx="1781175" cy="209550"/>
            <wp:effectExtent l="19050" t="0" r="952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74" cstate="print"/>
                    <a:srcRect/>
                    <a:stretch>
                      <a:fillRect/>
                    </a:stretch>
                  </pic:blipFill>
                  <pic:spPr bwMode="auto">
                    <a:xfrm>
                      <a:off x="0" y="0"/>
                      <a:ext cx="1781175" cy="209550"/>
                    </a:xfrm>
                    <a:prstGeom prst="rect">
                      <a:avLst/>
                    </a:prstGeom>
                    <a:noFill/>
                    <a:ln w="9525">
                      <a:noFill/>
                      <a:miter lim="800000"/>
                      <a:headEnd/>
                      <a:tailEnd/>
                    </a:ln>
                  </pic:spPr>
                </pic:pic>
              </a:graphicData>
            </a:graphic>
          </wp:inline>
        </w:drawing>
      </w:r>
      <w:r>
        <w:rPr>
          <w:rFonts w:hint="eastAsia"/>
        </w:rPr>
        <w:t>栏位选择“</w:t>
      </w:r>
      <w:r>
        <w:rPr>
          <w:rFonts w:hint="eastAsia"/>
        </w:rPr>
        <w:t>Y</w:t>
      </w:r>
      <w:r>
        <w:rPr>
          <w:rFonts w:hint="eastAsia"/>
        </w:rPr>
        <w:t>，是”。</w:t>
      </w:r>
    </w:p>
    <w:p w:rsidR="004A1DF5" w:rsidRDefault="004A1DF5">
      <w:pPr>
        <w:ind w:firstLineChars="200" w:firstLine="480"/>
      </w:pPr>
      <w:r>
        <w:rPr>
          <w:rFonts w:hint="eastAsia"/>
        </w:rPr>
        <w:t>8</w:t>
      </w:r>
      <w:r>
        <w:rPr>
          <w:rFonts w:hint="eastAsia"/>
        </w:rPr>
        <w:t>、在</w:t>
      </w:r>
      <w:r w:rsidR="0004090F">
        <w:rPr>
          <w:rFonts w:hint="eastAsia"/>
          <w:noProof/>
        </w:rPr>
        <w:drawing>
          <wp:inline distT="0" distB="0" distL="0" distR="0">
            <wp:extent cx="2838450" cy="219075"/>
            <wp:effectExtent l="1905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75" cstate="print"/>
                    <a:srcRect/>
                    <a:stretch>
                      <a:fillRect/>
                    </a:stretch>
                  </pic:blipFill>
                  <pic:spPr bwMode="auto">
                    <a:xfrm>
                      <a:off x="0" y="0"/>
                      <a:ext cx="2838450" cy="219075"/>
                    </a:xfrm>
                    <a:prstGeom prst="rect">
                      <a:avLst/>
                    </a:prstGeom>
                    <a:noFill/>
                    <a:ln w="9525">
                      <a:noFill/>
                      <a:miter lim="800000"/>
                      <a:headEnd/>
                      <a:tailEnd/>
                    </a:ln>
                  </pic:spPr>
                </pic:pic>
              </a:graphicData>
            </a:graphic>
          </wp:inline>
        </w:drawing>
      </w:r>
      <w:r>
        <w:rPr>
          <w:rFonts w:hint="eastAsia"/>
        </w:rPr>
        <w:t>栏位刷卡并输入一卡通卡号。</w:t>
      </w:r>
    </w:p>
    <w:p w:rsidR="004A1DF5" w:rsidRDefault="004A1DF5">
      <w:pPr>
        <w:ind w:firstLineChars="200" w:firstLine="480"/>
      </w:pPr>
      <w:r>
        <w:rPr>
          <w:rFonts w:hint="eastAsia"/>
        </w:rPr>
        <w:lastRenderedPageBreak/>
        <w:t>9</w:t>
      </w:r>
      <w:r>
        <w:rPr>
          <w:rFonts w:hint="eastAsia"/>
        </w:rPr>
        <w:t>、在</w:t>
      </w:r>
      <w:r w:rsidR="0004090F">
        <w:rPr>
          <w:rFonts w:hint="eastAsia"/>
          <w:noProof/>
        </w:rPr>
        <w:drawing>
          <wp:inline distT="0" distB="0" distL="0" distR="0">
            <wp:extent cx="2200275" cy="228600"/>
            <wp:effectExtent l="19050" t="0" r="952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76" cstate="print"/>
                    <a:srcRect/>
                    <a:stretch>
                      <a:fillRect/>
                    </a:stretch>
                  </pic:blipFill>
                  <pic:spPr bwMode="auto">
                    <a:xfrm>
                      <a:off x="0" y="0"/>
                      <a:ext cx="2200275" cy="228600"/>
                    </a:xfrm>
                    <a:prstGeom prst="rect">
                      <a:avLst/>
                    </a:prstGeom>
                    <a:noFill/>
                    <a:ln w="9525">
                      <a:noFill/>
                      <a:miter lim="800000"/>
                      <a:headEnd/>
                      <a:tailEnd/>
                    </a:ln>
                  </pic:spPr>
                </pic:pic>
              </a:graphicData>
            </a:graphic>
          </wp:inline>
        </w:drawing>
      </w:r>
      <w:r>
        <w:rPr>
          <w:rFonts w:hint="eastAsia"/>
        </w:rPr>
        <w:t>栏位选择扣款方式——</w:t>
      </w:r>
      <w:r>
        <w:rPr>
          <w:rFonts w:hint="eastAsia"/>
        </w:rPr>
        <w:t>0</w:t>
      </w:r>
      <w:r>
        <w:rPr>
          <w:rFonts w:hint="eastAsia"/>
        </w:rPr>
        <w:t>：全额扣款或者</w:t>
      </w:r>
      <w:r>
        <w:rPr>
          <w:rFonts w:hint="eastAsia"/>
        </w:rPr>
        <w:t>1</w:t>
      </w:r>
      <w:r>
        <w:rPr>
          <w:rFonts w:hint="eastAsia"/>
        </w:rPr>
        <w:t>：最低还款额扣款。</w:t>
      </w:r>
    </w:p>
    <w:p w:rsidR="004A1DF5" w:rsidRDefault="004A1DF5">
      <w:pPr>
        <w:ind w:firstLineChars="200" w:firstLine="480"/>
      </w:pPr>
      <w:r>
        <w:rPr>
          <w:rFonts w:hint="eastAsia"/>
        </w:rPr>
        <w:t>10</w:t>
      </w:r>
      <w:r>
        <w:rPr>
          <w:rFonts w:hint="eastAsia"/>
        </w:rPr>
        <w:t>、在</w:t>
      </w:r>
      <w:r w:rsidR="0004090F">
        <w:rPr>
          <w:rFonts w:hint="eastAsia"/>
          <w:noProof/>
        </w:rPr>
        <w:drawing>
          <wp:inline distT="0" distB="0" distL="0" distR="0">
            <wp:extent cx="590550" cy="238125"/>
            <wp:effectExtent l="1905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77" cstate="print"/>
                    <a:srcRect/>
                    <a:stretch>
                      <a:fillRect/>
                    </a:stretch>
                  </pic:blipFill>
                  <pic:spPr bwMode="auto">
                    <a:xfrm>
                      <a:off x="0" y="0"/>
                      <a:ext cx="590550" cy="238125"/>
                    </a:xfrm>
                    <a:prstGeom prst="rect">
                      <a:avLst/>
                    </a:prstGeom>
                    <a:noFill/>
                    <a:ln w="9525">
                      <a:noFill/>
                      <a:miter lim="800000"/>
                      <a:headEnd/>
                      <a:tailEnd/>
                    </a:ln>
                  </pic:spPr>
                </pic:pic>
              </a:graphicData>
            </a:graphic>
          </wp:inline>
        </w:drawing>
      </w:r>
      <w:r>
        <w:rPr>
          <w:rFonts w:hint="eastAsia"/>
        </w:rPr>
        <w:t>栏位请客户在密码键盘上输入</w:t>
      </w:r>
      <w:r>
        <w:rPr>
          <w:rFonts w:hint="eastAsia"/>
          <w:b/>
        </w:rPr>
        <w:t>一卡通取款密码</w:t>
      </w:r>
      <w:r>
        <w:rPr>
          <w:rFonts w:hint="eastAsia"/>
        </w:rPr>
        <w:t>。</w:t>
      </w:r>
    </w:p>
    <w:p w:rsidR="004A1DF5" w:rsidRDefault="004A1DF5">
      <w:pPr>
        <w:ind w:firstLineChars="200" w:firstLine="480"/>
      </w:pPr>
      <w:r>
        <w:rPr>
          <w:rFonts w:hint="eastAsia"/>
        </w:rPr>
        <w:t>11</w:t>
      </w:r>
      <w:r>
        <w:rPr>
          <w:rFonts w:hint="eastAsia"/>
        </w:rPr>
        <w:t>、如要新增美元自动还款设置，则在美元设置查询栏位的右侧点击</w:t>
      </w:r>
      <w:r w:rsidR="0004090F">
        <w:rPr>
          <w:rFonts w:hint="eastAsia"/>
          <w:noProof/>
        </w:rPr>
        <w:drawing>
          <wp:inline distT="0" distB="0" distL="0" distR="0">
            <wp:extent cx="581025" cy="219075"/>
            <wp:effectExtent l="1905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72" cstate="print"/>
                    <a:srcRect/>
                    <a:stretch>
                      <a:fillRect/>
                    </a:stretch>
                  </pic:blipFill>
                  <pic:spPr bwMode="auto">
                    <a:xfrm>
                      <a:off x="0" y="0"/>
                      <a:ext cx="581025" cy="219075"/>
                    </a:xfrm>
                    <a:prstGeom prst="rect">
                      <a:avLst/>
                    </a:prstGeom>
                    <a:noFill/>
                    <a:ln w="9525">
                      <a:noFill/>
                      <a:miter lim="800000"/>
                      <a:headEnd/>
                      <a:tailEnd/>
                    </a:ln>
                  </pic:spPr>
                </pic:pic>
              </a:graphicData>
            </a:graphic>
          </wp:inline>
        </w:drawing>
      </w:r>
      <w:r>
        <w:rPr>
          <w:rFonts w:hint="eastAsia"/>
        </w:rPr>
        <w:t>一栏，屏幕下方即显示美元自动还款设置菜单。</w:t>
      </w:r>
    </w:p>
    <w:p w:rsidR="004A1DF5" w:rsidRDefault="0004090F">
      <w:r>
        <w:rPr>
          <w:rFonts w:hint="eastAsia"/>
          <w:noProof/>
        </w:rPr>
        <w:drawing>
          <wp:inline distT="0" distB="0" distL="0" distR="0">
            <wp:extent cx="5276850" cy="542925"/>
            <wp:effectExtent l="1905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8" cstate="print"/>
                    <a:srcRect/>
                    <a:stretch>
                      <a:fillRect/>
                    </a:stretch>
                  </pic:blipFill>
                  <pic:spPr bwMode="auto">
                    <a:xfrm>
                      <a:off x="0" y="0"/>
                      <a:ext cx="5276850" cy="542925"/>
                    </a:xfrm>
                    <a:prstGeom prst="rect">
                      <a:avLst/>
                    </a:prstGeom>
                    <a:noFill/>
                    <a:ln w="9525">
                      <a:noFill/>
                      <a:miter lim="800000"/>
                      <a:headEnd/>
                      <a:tailEnd/>
                    </a:ln>
                  </pic:spPr>
                </pic:pic>
              </a:graphicData>
            </a:graphic>
          </wp:inline>
        </w:drawing>
      </w:r>
    </w:p>
    <w:p w:rsidR="004A1DF5" w:rsidRDefault="004A1DF5">
      <w:pPr>
        <w:ind w:firstLineChars="200" w:firstLine="480"/>
      </w:pPr>
      <w:r>
        <w:rPr>
          <w:rFonts w:hint="eastAsia"/>
        </w:rPr>
        <w:t>12</w:t>
      </w:r>
      <w:r>
        <w:rPr>
          <w:rFonts w:hint="eastAsia"/>
        </w:rPr>
        <w:t>、重复</w:t>
      </w:r>
      <w:r>
        <w:rPr>
          <w:rFonts w:hint="eastAsia"/>
          <w:b/>
        </w:rPr>
        <w:t>第</w:t>
      </w:r>
      <w:r>
        <w:rPr>
          <w:rFonts w:hint="eastAsia"/>
          <w:b/>
        </w:rPr>
        <w:t>7</w:t>
      </w:r>
      <w:r>
        <w:rPr>
          <w:rFonts w:hint="eastAsia"/>
          <w:b/>
        </w:rPr>
        <w:t>－</w:t>
      </w:r>
      <w:r>
        <w:rPr>
          <w:rFonts w:hint="eastAsia"/>
          <w:b/>
        </w:rPr>
        <w:t>10</w:t>
      </w:r>
      <w:r>
        <w:rPr>
          <w:rFonts w:hint="eastAsia"/>
          <w:b/>
        </w:rPr>
        <w:t>步</w:t>
      </w:r>
      <w:r>
        <w:rPr>
          <w:rFonts w:hint="eastAsia"/>
        </w:rPr>
        <w:t>操作，新增美元自动还款设置。</w:t>
      </w:r>
    </w:p>
    <w:p w:rsidR="004A1DF5" w:rsidRDefault="004A1DF5">
      <w:pPr>
        <w:ind w:firstLineChars="200" w:firstLine="480"/>
      </w:pPr>
      <w:r>
        <w:rPr>
          <w:rFonts w:hint="eastAsia"/>
        </w:rPr>
        <w:t>注：设置美元自动还款，必须在</w:t>
      </w:r>
      <w:r w:rsidR="0004090F">
        <w:rPr>
          <w:rFonts w:hint="eastAsia"/>
          <w:noProof/>
        </w:rPr>
        <w:drawing>
          <wp:inline distT="0" distB="0" distL="0" distR="0">
            <wp:extent cx="2457450" cy="219075"/>
            <wp:effectExtent l="1905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79" cstate="print"/>
                    <a:srcRect/>
                    <a:stretch>
                      <a:fillRect/>
                    </a:stretch>
                  </pic:blipFill>
                  <pic:spPr bwMode="auto">
                    <a:xfrm>
                      <a:off x="0" y="0"/>
                      <a:ext cx="2457450" cy="219075"/>
                    </a:xfrm>
                    <a:prstGeom prst="rect">
                      <a:avLst/>
                    </a:prstGeom>
                    <a:noFill/>
                    <a:ln w="9525">
                      <a:noFill/>
                      <a:miter lim="800000"/>
                      <a:headEnd/>
                      <a:tailEnd/>
                    </a:ln>
                  </pic:spPr>
                </pic:pic>
              </a:graphicData>
            </a:graphic>
          </wp:inline>
        </w:drawing>
      </w:r>
      <w:r>
        <w:rPr>
          <w:rFonts w:hint="eastAsia"/>
        </w:rPr>
        <w:t>栏位选择钞汇标志——</w:t>
      </w:r>
      <w:r>
        <w:rPr>
          <w:rFonts w:hint="eastAsia"/>
        </w:rPr>
        <w:t>0</w:t>
      </w:r>
      <w:r>
        <w:rPr>
          <w:rFonts w:hint="eastAsia"/>
        </w:rPr>
        <w:t>：现钞或者</w:t>
      </w:r>
      <w:r>
        <w:rPr>
          <w:rFonts w:hint="eastAsia"/>
        </w:rPr>
        <w:t>1</w:t>
      </w:r>
      <w:r>
        <w:rPr>
          <w:rFonts w:hint="eastAsia"/>
        </w:rPr>
        <w:t>：现汇。</w:t>
      </w:r>
    </w:p>
    <w:p w:rsidR="004A1DF5" w:rsidRDefault="004A1DF5">
      <w:pPr>
        <w:ind w:firstLineChars="200" w:firstLine="480"/>
      </w:pPr>
      <w:r>
        <w:rPr>
          <w:rFonts w:hint="eastAsia"/>
        </w:rPr>
        <w:t>13</w:t>
      </w:r>
      <w:r>
        <w:rPr>
          <w:rFonts w:hint="eastAsia"/>
        </w:rPr>
        <w:t>、设置完毕后，用户点击确定。</w:t>
      </w:r>
    </w:p>
    <w:p w:rsidR="004A1DF5" w:rsidRDefault="004A1DF5">
      <w:pPr>
        <w:ind w:firstLineChars="200" w:firstLine="480"/>
      </w:pPr>
      <w:r>
        <w:rPr>
          <w:rFonts w:hint="eastAsia"/>
        </w:rPr>
        <w:t>14</w:t>
      </w:r>
      <w:r>
        <w:rPr>
          <w:rFonts w:hint="eastAsia"/>
        </w:rPr>
        <w:t>、打印《信用卡自动还款业务申请表》</w:t>
      </w:r>
    </w:p>
    <w:p w:rsidR="004A1DF5" w:rsidRDefault="004A1DF5">
      <w:pPr>
        <w:ind w:firstLineChars="200" w:firstLine="480"/>
      </w:pPr>
      <w:r>
        <w:rPr>
          <w:rFonts w:hint="eastAsia"/>
        </w:rPr>
        <w:t>15</w:t>
      </w:r>
      <w:r>
        <w:rPr>
          <w:rFonts w:hint="eastAsia"/>
        </w:rPr>
        <w:t>、客户签字确认。</w:t>
      </w:r>
    </w:p>
    <w:p w:rsidR="004A1DF5" w:rsidRDefault="004A1DF5">
      <w:pPr>
        <w:ind w:firstLineChars="200" w:firstLine="480"/>
      </w:pPr>
    </w:p>
    <w:p w:rsidR="004A1DF5" w:rsidRDefault="004A1DF5" w:rsidP="0004090F">
      <w:pPr>
        <w:pStyle w:val="5"/>
      </w:pPr>
      <w:r>
        <w:rPr>
          <w:rFonts w:hint="eastAsia"/>
        </w:rPr>
        <w:t>十、修改一卡通关联信用卡自动还款设置（同“二、新增”流程）</w:t>
      </w:r>
    </w:p>
    <w:p w:rsidR="004A1DF5" w:rsidRDefault="004A1DF5" w:rsidP="0004090F">
      <w:pPr>
        <w:pStyle w:val="6"/>
      </w:pPr>
      <w:r>
        <w:rPr>
          <w:rFonts w:hint="eastAsia"/>
        </w:rPr>
        <w:t>(</w:t>
      </w:r>
      <w:r>
        <w:rPr>
          <w:rFonts w:hint="eastAsia"/>
        </w:rPr>
        <w:t>一</w:t>
      </w:r>
      <w:r>
        <w:rPr>
          <w:rFonts w:hint="eastAsia"/>
        </w:rPr>
        <w:t>)</w:t>
      </w:r>
      <w:r>
        <w:rPr>
          <w:rFonts w:hint="eastAsia"/>
        </w:rPr>
        <w:t>功能介绍</w:t>
      </w:r>
    </w:p>
    <w:p w:rsidR="004A1DF5" w:rsidRDefault="004A1DF5">
      <w:pPr>
        <w:ind w:firstLineChars="200" w:firstLine="480"/>
      </w:pPr>
      <w:r>
        <w:rPr>
          <w:rFonts w:hint="eastAsia"/>
        </w:rPr>
        <w:t>修改当前的一卡通关联信用卡自动还款设置，修改内容可包括一卡通卡号、扣款方式、美元钞汇标记。</w:t>
      </w:r>
    </w:p>
    <w:p w:rsidR="004A1DF5" w:rsidRDefault="004A1DF5">
      <w:pPr>
        <w:ind w:firstLineChars="200" w:firstLine="480"/>
      </w:pPr>
    </w:p>
    <w:p w:rsidR="004A1DF5" w:rsidRDefault="004A1DF5" w:rsidP="0004090F">
      <w:pPr>
        <w:pStyle w:val="6"/>
      </w:pPr>
      <w:r>
        <w:rPr>
          <w:rFonts w:hint="eastAsia"/>
        </w:rPr>
        <w:t>(</w:t>
      </w:r>
      <w:r>
        <w:rPr>
          <w:rFonts w:hint="eastAsia"/>
        </w:rPr>
        <w:t>二</w:t>
      </w:r>
      <w:r>
        <w:rPr>
          <w:rFonts w:hint="eastAsia"/>
        </w:rPr>
        <w:t>)</w:t>
      </w:r>
      <w:r>
        <w:rPr>
          <w:rFonts w:hint="eastAsia"/>
        </w:rPr>
        <w:t>界面</w:t>
      </w:r>
    </w:p>
    <w:p w:rsidR="004A1DF5" w:rsidRDefault="004A1DF5">
      <w:pPr>
        <w:ind w:firstLineChars="200" w:firstLine="480"/>
      </w:pPr>
      <w:r>
        <w:rPr>
          <w:rFonts w:hint="eastAsia"/>
        </w:rPr>
        <w:t>同“新增”界面。</w:t>
      </w:r>
    </w:p>
    <w:p w:rsidR="004A1DF5" w:rsidRDefault="004A1DF5">
      <w:pPr>
        <w:ind w:firstLineChars="200" w:firstLine="480"/>
      </w:pPr>
    </w:p>
    <w:p w:rsidR="004A1DF5" w:rsidRDefault="004A1DF5" w:rsidP="0004090F">
      <w:pPr>
        <w:pStyle w:val="6"/>
      </w:pPr>
      <w:r>
        <w:rPr>
          <w:rFonts w:hint="eastAsia"/>
        </w:rPr>
        <w:t>(</w:t>
      </w:r>
      <w:r>
        <w:rPr>
          <w:rFonts w:hint="eastAsia"/>
        </w:rPr>
        <w:t>三</w:t>
      </w:r>
      <w:r>
        <w:rPr>
          <w:rFonts w:hint="eastAsia"/>
        </w:rPr>
        <w:t>)</w:t>
      </w:r>
      <w:r>
        <w:rPr>
          <w:rFonts w:hint="eastAsia"/>
        </w:rPr>
        <w:t>操作要点</w:t>
      </w:r>
    </w:p>
    <w:p w:rsidR="004A1DF5" w:rsidRDefault="004A1DF5">
      <w:pPr>
        <w:ind w:firstLineChars="200" w:firstLine="480"/>
      </w:pPr>
      <w:r>
        <w:rPr>
          <w:rFonts w:hint="eastAsia"/>
        </w:rPr>
        <w:t>同“新增”操作要点。</w:t>
      </w:r>
    </w:p>
    <w:p w:rsidR="004A1DF5" w:rsidRDefault="004A1DF5">
      <w:pPr>
        <w:ind w:firstLineChars="200" w:firstLine="480"/>
      </w:pPr>
    </w:p>
    <w:p w:rsidR="004A1DF5" w:rsidRDefault="004A1DF5" w:rsidP="0004090F">
      <w:pPr>
        <w:pStyle w:val="6"/>
      </w:pPr>
      <w:r>
        <w:rPr>
          <w:rFonts w:hint="eastAsia"/>
        </w:rPr>
        <w:lastRenderedPageBreak/>
        <w:t>(</w:t>
      </w:r>
      <w:r>
        <w:rPr>
          <w:rFonts w:hint="eastAsia"/>
        </w:rPr>
        <w:t>四</w:t>
      </w:r>
      <w:r>
        <w:rPr>
          <w:rFonts w:hint="eastAsia"/>
        </w:rPr>
        <w:t>)</w:t>
      </w:r>
      <w:r>
        <w:rPr>
          <w:rFonts w:hint="eastAsia"/>
        </w:rPr>
        <w:t>操作步骤</w:t>
      </w:r>
    </w:p>
    <w:p w:rsidR="004A1DF5" w:rsidRDefault="004A1DF5">
      <w:pPr>
        <w:ind w:firstLineChars="200" w:firstLine="480"/>
      </w:pPr>
      <w:r>
        <w:rPr>
          <w:rFonts w:hint="eastAsia"/>
        </w:rPr>
        <w:t>同“新增”操作步骤</w:t>
      </w:r>
    </w:p>
    <w:p w:rsidR="004A1DF5" w:rsidRDefault="004A1DF5">
      <w:pPr>
        <w:ind w:firstLineChars="200" w:firstLine="480"/>
      </w:pPr>
    </w:p>
    <w:p w:rsidR="004A1DF5" w:rsidRDefault="004A1DF5" w:rsidP="0004090F">
      <w:pPr>
        <w:pStyle w:val="5"/>
      </w:pPr>
      <w:r>
        <w:rPr>
          <w:rFonts w:hint="eastAsia"/>
        </w:rPr>
        <w:t>十一、取消一卡通关联信用卡自动还款设置</w:t>
      </w:r>
    </w:p>
    <w:p w:rsidR="004A1DF5" w:rsidRDefault="004A1DF5" w:rsidP="0004090F">
      <w:pPr>
        <w:pStyle w:val="6"/>
      </w:pPr>
      <w:r>
        <w:rPr>
          <w:rFonts w:hint="eastAsia"/>
        </w:rPr>
        <w:t>(</w:t>
      </w:r>
      <w:r>
        <w:rPr>
          <w:rFonts w:hint="eastAsia"/>
        </w:rPr>
        <w:t>一</w:t>
      </w:r>
      <w:r>
        <w:rPr>
          <w:rFonts w:hint="eastAsia"/>
        </w:rPr>
        <w:t>)</w:t>
      </w:r>
      <w:r>
        <w:rPr>
          <w:rFonts w:hint="eastAsia"/>
        </w:rPr>
        <w:t>功能介绍</w:t>
      </w:r>
    </w:p>
    <w:p w:rsidR="004A1DF5" w:rsidRDefault="004A1DF5">
      <w:pPr>
        <w:ind w:firstLineChars="200" w:firstLine="480"/>
      </w:pPr>
      <w:r>
        <w:rPr>
          <w:rFonts w:hint="eastAsia"/>
        </w:rPr>
        <w:t>删除当前的信用卡自动还款设置。</w:t>
      </w:r>
    </w:p>
    <w:p w:rsidR="004A1DF5" w:rsidRDefault="004A1DF5">
      <w:pPr>
        <w:ind w:firstLineChars="200" w:firstLine="480"/>
      </w:pPr>
    </w:p>
    <w:p w:rsidR="004A1DF5" w:rsidRDefault="004A1DF5" w:rsidP="0004090F">
      <w:pPr>
        <w:pStyle w:val="6"/>
      </w:pPr>
      <w:r>
        <w:rPr>
          <w:rFonts w:hint="eastAsia"/>
        </w:rPr>
        <w:t>(</w:t>
      </w:r>
      <w:r>
        <w:rPr>
          <w:rFonts w:hint="eastAsia"/>
        </w:rPr>
        <w:t>二</w:t>
      </w:r>
      <w:r>
        <w:rPr>
          <w:rFonts w:hint="eastAsia"/>
        </w:rPr>
        <w:t>)</w:t>
      </w:r>
      <w:r>
        <w:rPr>
          <w:rFonts w:hint="eastAsia"/>
        </w:rPr>
        <w:t>界面</w:t>
      </w:r>
    </w:p>
    <w:p w:rsidR="004A1DF5" w:rsidRDefault="0004090F">
      <w:r>
        <w:rPr>
          <w:rFonts w:hint="eastAsia"/>
          <w:noProof/>
        </w:rPr>
        <w:drawing>
          <wp:inline distT="0" distB="0" distL="0" distR="0">
            <wp:extent cx="5267325" cy="3819525"/>
            <wp:effectExtent l="1905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80" cstate="print"/>
                    <a:srcRect/>
                    <a:stretch>
                      <a:fillRect/>
                    </a:stretch>
                  </pic:blipFill>
                  <pic:spPr bwMode="auto">
                    <a:xfrm>
                      <a:off x="0" y="0"/>
                      <a:ext cx="5267325" cy="3819525"/>
                    </a:xfrm>
                    <a:prstGeom prst="rect">
                      <a:avLst/>
                    </a:prstGeom>
                    <a:noFill/>
                    <a:ln w="9525">
                      <a:noFill/>
                      <a:miter lim="800000"/>
                      <a:headEnd/>
                      <a:tailEnd/>
                    </a:ln>
                  </pic:spPr>
                </pic:pic>
              </a:graphicData>
            </a:graphic>
          </wp:inline>
        </w:drawing>
      </w:r>
    </w:p>
    <w:p w:rsidR="004A1DF5" w:rsidRDefault="004A1DF5">
      <w:pPr>
        <w:ind w:firstLineChars="200" w:firstLine="480"/>
      </w:pPr>
    </w:p>
    <w:p w:rsidR="004A1DF5" w:rsidRDefault="004A1DF5" w:rsidP="0004090F">
      <w:pPr>
        <w:pStyle w:val="6"/>
      </w:pPr>
      <w:r>
        <w:rPr>
          <w:rFonts w:hint="eastAsia"/>
        </w:rPr>
        <w:t>(</w:t>
      </w:r>
      <w:r>
        <w:rPr>
          <w:rFonts w:hint="eastAsia"/>
        </w:rPr>
        <w:t>三</w:t>
      </w:r>
      <w:r>
        <w:rPr>
          <w:rFonts w:hint="eastAsia"/>
        </w:rPr>
        <w:t>)</w:t>
      </w:r>
      <w:r>
        <w:rPr>
          <w:rFonts w:hint="eastAsia"/>
        </w:rPr>
        <w:t>操作要点</w:t>
      </w:r>
    </w:p>
    <w:p w:rsidR="004A1DF5" w:rsidRDefault="004A1DF5">
      <w:pPr>
        <w:ind w:firstLineChars="200" w:firstLine="480"/>
      </w:pPr>
      <w:r>
        <w:rPr>
          <w:rFonts w:hint="eastAsia"/>
        </w:rPr>
        <w:t>1</w:t>
      </w:r>
      <w:r>
        <w:rPr>
          <w:rFonts w:hint="eastAsia"/>
        </w:rPr>
        <w:t>、客户需填写《信用卡自动还款申请表》勾选删除选项，并出示本人身份证件原件和信用卡。</w:t>
      </w:r>
    </w:p>
    <w:p w:rsidR="004A1DF5" w:rsidRDefault="004A1DF5">
      <w:pPr>
        <w:ind w:firstLineChars="200" w:firstLine="480"/>
      </w:pPr>
      <w:r>
        <w:rPr>
          <w:rFonts w:hint="eastAsia"/>
        </w:rPr>
        <w:t>2</w:t>
      </w:r>
      <w:r>
        <w:rPr>
          <w:rFonts w:hint="eastAsia"/>
        </w:rPr>
        <w:t>、只能由个人信用卡主卡人办理。系统显示信用卡主卡人姓名和证件，需与身份证件原件和填写的申请表核对一致，姓名一致方可继续进行删除操作。</w:t>
      </w:r>
    </w:p>
    <w:p w:rsidR="004A1DF5" w:rsidRDefault="004A1DF5">
      <w:pPr>
        <w:ind w:firstLineChars="200" w:firstLine="480"/>
      </w:pPr>
      <w:r>
        <w:rPr>
          <w:rFonts w:hint="eastAsia"/>
        </w:rPr>
        <w:lastRenderedPageBreak/>
        <w:t>3</w:t>
      </w:r>
      <w:r>
        <w:rPr>
          <w:rFonts w:hint="eastAsia"/>
        </w:rPr>
        <w:t>、可同时取消人民币和美元的还款账号，也可只取消其中一项。</w:t>
      </w:r>
    </w:p>
    <w:p w:rsidR="004A1DF5" w:rsidRDefault="004A1DF5">
      <w:pPr>
        <w:ind w:firstLineChars="200" w:firstLine="480"/>
      </w:pPr>
      <w:r>
        <w:rPr>
          <w:rFonts w:hint="eastAsia"/>
        </w:rPr>
        <w:t>4</w:t>
      </w:r>
      <w:r>
        <w:rPr>
          <w:rFonts w:hint="eastAsia"/>
        </w:rPr>
        <w:t>、取消操作只验证信用卡查询密码，不验证原关联一卡通的取款密码。</w:t>
      </w:r>
    </w:p>
    <w:p w:rsidR="004A1DF5" w:rsidRDefault="004A1DF5">
      <w:pPr>
        <w:ind w:firstLineChars="200" w:firstLine="480"/>
      </w:pPr>
    </w:p>
    <w:p w:rsidR="004A1DF5" w:rsidRDefault="004A1DF5" w:rsidP="0004090F">
      <w:pPr>
        <w:pStyle w:val="6"/>
      </w:pPr>
      <w:r>
        <w:rPr>
          <w:rFonts w:hint="eastAsia"/>
        </w:rPr>
        <w:t>(</w:t>
      </w:r>
      <w:r>
        <w:rPr>
          <w:rFonts w:hint="eastAsia"/>
        </w:rPr>
        <w:t>四</w:t>
      </w:r>
      <w:r>
        <w:rPr>
          <w:rFonts w:hint="eastAsia"/>
        </w:rPr>
        <w:t>)</w:t>
      </w:r>
      <w:r>
        <w:rPr>
          <w:rFonts w:hint="eastAsia"/>
        </w:rPr>
        <w:t>操作步骤</w:t>
      </w:r>
    </w:p>
    <w:p w:rsidR="004A1DF5" w:rsidRDefault="004A1DF5">
      <w:pPr>
        <w:ind w:firstLineChars="200" w:firstLine="480"/>
      </w:pPr>
      <w:r>
        <w:rPr>
          <w:rFonts w:hint="eastAsia"/>
        </w:rPr>
        <w:t>1</w:t>
      </w:r>
      <w:r>
        <w:rPr>
          <w:rFonts w:hint="eastAsia"/>
        </w:rPr>
        <w:t>、用户选择系统导航－其他中间业务－信用卡业务－信用卡协议管理－自动还款管理。</w:t>
      </w:r>
    </w:p>
    <w:p w:rsidR="004A1DF5" w:rsidRDefault="004A1DF5">
      <w:pPr>
        <w:ind w:firstLineChars="200" w:firstLine="480"/>
      </w:pPr>
      <w:r>
        <w:rPr>
          <w:rFonts w:hint="eastAsia"/>
        </w:rPr>
        <w:t>2</w:t>
      </w:r>
      <w:r>
        <w:rPr>
          <w:rFonts w:hint="eastAsia"/>
        </w:rPr>
        <w:t>、用户在</w:t>
      </w:r>
      <w:r w:rsidR="0004090F">
        <w:rPr>
          <w:rFonts w:hint="eastAsia"/>
          <w:noProof/>
        </w:rPr>
        <w:drawing>
          <wp:inline distT="0" distB="0" distL="0" distR="0">
            <wp:extent cx="2781300" cy="238125"/>
            <wp:effectExtent l="1905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9" cstate="print"/>
                    <a:srcRect/>
                    <a:stretch>
                      <a:fillRect/>
                    </a:stretch>
                  </pic:blipFill>
                  <pic:spPr bwMode="auto">
                    <a:xfrm>
                      <a:off x="0" y="0"/>
                      <a:ext cx="2781300" cy="238125"/>
                    </a:xfrm>
                    <a:prstGeom prst="rect">
                      <a:avLst/>
                    </a:prstGeom>
                    <a:noFill/>
                    <a:ln w="9525">
                      <a:noFill/>
                      <a:miter lim="800000"/>
                      <a:headEnd/>
                      <a:tailEnd/>
                    </a:ln>
                  </pic:spPr>
                </pic:pic>
              </a:graphicData>
            </a:graphic>
          </wp:inline>
        </w:drawing>
      </w:r>
      <w:r>
        <w:rPr>
          <w:rFonts w:hint="eastAsia"/>
        </w:rPr>
        <w:t>栏位刷卡并输入信用卡卡号。</w:t>
      </w:r>
    </w:p>
    <w:p w:rsidR="004A1DF5" w:rsidRDefault="004A1DF5">
      <w:pPr>
        <w:ind w:firstLineChars="200" w:firstLine="480"/>
      </w:pPr>
      <w:r>
        <w:rPr>
          <w:rFonts w:hint="eastAsia"/>
        </w:rPr>
        <w:t>3</w:t>
      </w:r>
      <w:r>
        <w:rPr>
          <w:rFonts w:hint="eastAsia"/>
        </w:rPr>
        <w:t>、在</w:t>
      </w:r>
      <w:r w:rsidR="0004090F">
        <w:rPr>
          <w:rFonts w:hint="eastAsia"/>
          <w:noProof/>
        </w:rPr>
        <w:drawing>
          <wp:inline distT="0" distB="0" distL="0" distR="0">
            <wp:extent cx="1438275" cy="228600"/>
            <wp:effectExtent l="1905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70" cstate="print"/>
                    <a:srcRect/>
                    <a:stretch>
                      <a:fillRect/>
                    </a:stretch>
                  </pic:blipFill>
                  <pic:spPr bwMode="auto">
                    <a:xfrm>
                      <a:off x="0" y="0"/>
                      <a:ext cx="1438275" cy="228600"/>
                    </a:xfrm>
                    <a:prstGeom prst="rect">
                      <a:avLst/>
                    </a:prstGeom>
                    <a:noFill/>
                    <a:ln w="9525">
                      <a:noFill/>
                      <a:miter lim="800000"/>
                      <a:headEnd/>
                      <a:tailEnd/>
                    </a:ln>
                  </pic:spPr>
                </pic:pic>
              </a:graphicData>
            </a:graphic>
          </wp:inline>
        </w:drawing>
      </w:r>
      <w:r>
        <w:rPr>
          <w:rFonts w:hint="eastAsia"/>
        </w:rPr>
        <w:t>栏位请客户在密码键盘上输入</w:t>
      </w:r>
      <w:r>
        <w:rPr>
          <w:rFonts w:hint="eastAsia"/>
          <w:b/>
        </w:rPr>
        <w:t>信用卡查询密码</w:t>
      </w:r>
      <w:r>
        <w:rPr>
          <w:rFonts w:hint="eastAsia"/>
        </w:rPr>
        <w:t>。</w:t>
      </w:r>
    </w:p>
    <w:p w:rsidR="004A1DF5" w:rsidRDefault="004A1DF5">
      <w:pPr>
        <w:ind w:firstLineChars="200" w:firstLine="480"/>
      </w:pPr>
      <w:r>
        <w:rPr>
          <w:rFonts w:hint="eastAsia"/>
        </w:rPr>
        <w:t>4</w:t>
      </w:r>
      <w:r>
        <w:rPr>
          <w:rFonts w:hint="eastAsia"/>
        </w:rPr>
        <w:t>、用户选择确定，系统自动显示客户姓名、证件，以及当前的信用卡自动还款设置。</w:t>
      </w:r>
    </w:p>
    <w:p w:rsidR="004A1DF5" w:rsidRDefault="004A1DF5">
      <w:pPr>
        <w:ind w:firstLineChars="200" w:firstLine="480"/>
      </w:pPr>
      <w:r>
        <w:rPr>
          <w:rFonts w:hint="eastAsia"/>
        </w:rPr>
        <w:t>5</w:t>
      </w:r>
      <w:r>
        <w:rPr>
          <w:rFonts w:hint="eastAsia"/>
        </w:rPr>
        <w:t>、用户核对客户身份证件原件和系统显示的姓名，核对一致后向客户播报当前的自动还款设置。</w:t>
      </w:r>
    </w:p>
    <w:p w:rsidR="004A1DF5" w:rsidRDefault="004A1DF5">
      <w:pPr>
        <w:ind w:firstLineChars="200" w:firstLine="480"/>
      </w:pPr>
      <w:r>
        <w:rPr>
          <w:rFonts w:hint="eastAsia"/>
        </w:rPr>
        <w:t>6</w:t>
      </w:r>
      <w:r>
        <w:rPr>
          <w:rFonts w:hint="eastAsia"/>
        </w:rPr>
        <w:t>、如要删除人民币自动还款设置，则在人民币设置查询栏位的右侧点击</w:t>
      </w:r>
      <w:r w:rsidR="0004090F">
        <w:rPr>
          <w:rFonts w:hint="eastAsia"/>
          <w:noProof/>
        </w:rPr>
        <w:drawing>
          <wp:inline distT="0" distB="0" distL="0" distR="0">
            <wp:extent cx="581025" cy="219075"/>
            <wp:effectExtent l="1905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72" cstate="print"/>
                    <a:srcRect/>
                    <a:stretch>
                      <a:fillRect/>
                    </a:stretch>
                  </pic:blipFill>
                  <pic:spPr bwMode="auto">
                    <a:xfrm>
                      <a:off x="0" y="0"/>
                      <a:ext cx="581025" cy="219075"/>
                    </a:xfrm>
                    <a:prstGeom prst="rect">
                      <a:avLst/>
                    </a:prstGeom>
                    <a:noFill/>
                    <a:ln w="9525">
                      <a:noFill/>
                      <a:miter lim="800000"/>
                      <a:headEnd/>
                      <a:tailEnd/>
                    </a:ln>
                  </pic:spPr>
                </pic:pic>
              </a:graphicData>
            </a:graphic>
          </wp:inline>
        </w:drawing>
      </w:r>
      <w:r>
        <w:rPr>
          <w:rFonts w:hint="eastAsia"/>
        </w:rPr>
        <w:t>一栏，屏幕下方即显示人民币自动还款设置菜单。</w:t>
      </w:r>
    </w:p>
    <w:p w:rsidR="004A1DF5" w:rsidRDefault="004A1DF5">
      <w:pPr>
        <w:ind w:firstLineChars="200" w:firstLine="480"/>
      </w:pPr>
      <w:r>
        <w:rPr>
          <w:rFonts w:hint="eastAsia"/>
        </w:rPr>
        <w:t>7</w:t>
      </w:r>
      <w:r>
        <w:rPr>
          <w:rFonts w:hint="eastAsia"/>
        </w:rPr>
        <w:t>、在</w:t>
      </w:r>
      <w:r w:rsidR="0004090F">
        <w:rPr>
          <w:rFonts w:hint="eastAsia"/>
          <w:noProof/>
        </w:rPr>
        <w:drawing>
          <wp:inline distT="0" distB="0" distL="0" distR="0">
            <wp:extent cx="1857375" cy="219075"/>
            <wp:effectExtent l="1905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81" cstate="print"/>
                    <a:srcRect/>
                    <a:stretch>
                      <a:fillRect/>
                    </a:stretch>
                  </pic:blipFill>
                  <pic:spPr bwMode="auto">
                    <a:xfrm>
                      <a:off x="0" y="0"/>
                      <a:ext cx="1857375" cy="219075"/>
                    </a:xfrm>
                    <a:prstGeom prst="rect">
                      <a:avLst/>
                    </a:prstGeom>
                    <a:noFill/>
                    <a:ln w="9525">
                      <a:noFill/>
                      <a:miter lim="800000"/>
                      <a:headEnd/>
                      <a:tailEnd/>
                    </a:ln>
                  </pic:spPr>
                </pic:pic>
              </a:graphicData>
            </a:graphic>
          </wp:inline>
        </w:drawing>
      </w:r>
      <w:r>
        <w:rPr>
          <w:rFonts w:hint="eastAsia"/>
        </w:rPr>
        <w:t>栏位选择“</w:t>
      </w:r>
      <w:r>
        <w:rPr>
          <w:rFonts w:hint="eastAsia"/>
        </w:rPr>
        <w:t>N</w:t>
      </w:r>
      <w:r>
        <w:rPr>
          <w:rFonts w:hint="eastAsia"/>
        </w:rPr>
        <w:t>：否”。</w:t>
      </w:r>
    </w:p>
    <w:p w:rsidR="004A1DF5" w:rsidRDefault="004A1DF5">
      <w:pPr>
        <w:ind w:firstLineChars="200" w:firstLine="480"/>
      </w:pPr>
      <w:r>
        <w:rPr>
          <w:rFonts w:hint="eastAsia"/>
        </w:rPr>
        <w:t>8</w:t>
      </w:r>
      <w:r>
        <w:rPr>
          <w:rFonts w:hint="eastAsia"/>
        </w:rPr>
        <w:t>、如要删除美元自动还款设置，则在美元设置查询栏位的右侧点击</w:t>
      </w:r>
      <w:r w:rsidR="0004090F">
        <w:rPr>
          <w:rFonts w:hint="eastAsia"/>
          <w:noProof/>
        </w:rPr>
        <w:drawing>
          <wp:inline distT="0" distB="0" distL="0" distR="0">
            <wp:extent cx="581025" cy="219075"/>
            <wp:effectExtent l="1905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72" cstate="print"/>
                    <a:srcRect/>
                    <a:stretch>
                      <a:fillRect/>
                    </a:stretch>
                  </pic:blipFill>
                  <pic:spPr bwMode="auto">
                    <a:xfrm>
                      <a:off x="0" y="0"/>
                      <a:ext cx="581025" cy="219075"/>
                    </a:xfrm>
                    <a:prstGeom prst="rect">
                      <a:avLst/>
                    </a:prstGeom>
                    <a:noFill/>
                    <a:ln w="9525">
                      <a:noFill/>
                      <a:miter lim="800000"/>
                      <a:headEnd/>
                      <a:tailEnd/>
                    </a:ln>
                  </pic:spPr>
                </pic:pic>
              </a:graphicData>
            </a:graphic>
          </wp:inline>
        </w:drawing>
      </w:r>
      <w:r>
        <w:rPr>
          <w:rFonts w:hint="eastAsia"/>
        </w:rPr>
        <w:t>一栏，并在</w:t>
      </w:r>
      <w:r w:rsidR="0004090F">
        <w:rPr>
          <w:rFonts w:hint="eastAsia"/>
          <w:noProof/>
        </w:rPr>
        <w:drawing>
          <wp:inline distT="0" distB="0" distL="0" distR="0">
            <wp:extent cx="1666875" cy="238125"/>
            <wp:effectExtent l="1905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82" cstate="print"/>
                    <a:srcRect/>
                    <a:stretch>
                      <a:fillRect/>
                    </a:stretch>
                  </pic:blipFill>
                  <pic:spPr bwMode="auto">
                    <a:xfrm>
                      <a:off x="0" y="0"/>
                      <a:ext cx="1666875" cy="238125"/>
                    </a:xfrm>
                    <a:prstGeom prst="rect">
                      <a:avLst/>
                    </a:prstGeom>
                    <a:noFill/>
                    <a:ln w="9525">
                      <a:noFill/>
                      <a:miter lim="800000"/>
                      <a:headEnd/>
                      <a:tailEnd/>
                    </a:ln>
                  </pic:spPr>
                </pic:pic>
              </a:graphicData>
            </a:graphic>
          </wp:inline>
        </w:drawing>
      </w:r>
      <w:r>
        <w:rPr>
          <w:rFonts w:hint="eastAsia"/>
        </w:rPr>
        <w:t>栏位选择“</w:t>
      </w:r>
      <w:r>
        <w:rPr>
          <w:rFonts w:hint="eastAsia"/>
        </w:rPr>
        <w:t>N</w:t>
      </w:r>
      <w:r>
        <w:rPr>
          <w:rFonts w:hint="eastAsia"/>
        </w:rPr>
        <w:t>：否”。</w:t>
      </w:r>
    </w:p>
    <w:p w:rsidR="004A1DF5" w:rsidRDefault="004A1DF5">
      <w:pPr>
        <w:ind w:firstLineChars="200" w:firstLine="480"/>
      </w:pPr>
      <w:r>
        <w:rPr>
          <w:rFonts w:hint="eastAsia"/>
        </w:rPr>
        <w:t>9</w:t>
      </w:r>
      <w:r>
        <w:rPr>
          <w:rFonts w:hint="eastAsia"/>
        </w:rPr>
        <w:t>、设置完毕后，用户点击确定。</w:t>
      </w:r>
    </w:p>
    <w:p w:rsidR="004A1DF5" w:rsidRDefault="004A1DF5">
      <w:pPr>
        <w:ind w:firstLineChars="200" w:firstLine="480"/>
      </w:pPr>
      <w:r>
        <w:rPr>
          <w:rFonts w:hint="eastAsia"/>
        </w:rPr>
        <w:t>10</w:t>
      </w:r>
      <w:r>
        <w:rPr>
          <w:rFonts w:hint="eastAsia"/>
        </w:rPr>
        <w:t>、打印《信用卡自动还款业务申请表》。</w:t>
      </w:r>
    </w:p>
    <w:p w:rsidR="004A1DF5" w:rsidRDefault="004A1DF5">
      <w:pPr>
        <w:ind w:firstLineChars="200" w:firstLine="480"/>
      </w:pPr>
      <w:r>
        <w:rPr>
          <w:rFonts w:hint="eastAsia"/>
        </w:rPr>
        <w:t>11</w:t>
      </w:r>
      <w:r>
        <w:rPr>
          <w:rFonts w:hint="eastAsia"/>
        </w:rPr>
        <w:t>、客户签字确认。</w:t>
      </w:r>
    </w:p>
    <w:p w:rsidR="004A1DF5" w:rsidRDefault="004A1DF5">
      <w:pPr>
        <w:ind w:firstLineChars="200" w:firstLine="480"/>
      </w:pPr>
    </w:p>
    <w:p w:rsidR="004A1DF5" w:rsidRDefault="004A1DF5">
      <w:pPr>
        <w:ind w:firstLineChars="200" w:firstLine="480"/>
      </w:pPr>
    </w:p>
    <w:p w:rsidR="004A1DF5" w:rsidRDefault="004A1DF5"/>
    <w:p w:rsidR="004A1DF5" w:rsidRDefault="004A1DF5"/>
    <w:p w:rsidR="004A1DF5" w:rsidRDefault="004A1DF5" w:rsidP="0004090F">
      <w:pPr>
        <w:pStyle w:val="4"/>
        <w:spacing w:line="360" w:lineRule="auto"/>
      </w:pPr>
      <w:bookmarkStart w:id="1423" w:name="_Toc186273618"/>
      <w:r>
        <w:rPr>
          <w:rFonts w:hint="eastAsia"/>
        </w:rPr>
        <w:lastRenderedPageBreak/>
        <w:t>第二节</w:t>
      </w:r>
      <w:r>
        <w:rPr>
          <w:rFonts w:hint="eastAsia"/>
        </w:rPr>
        <w:t xml:space="preserve">  </w:t>
      </w:r>
      <w:r>
        <w:rPr>
          <w:rFonts w:hint="eastAsia"/>
        </w:rPr>
        <w:t>网上支付</w:t>
      </w:r>
      <w:bookmarkEnd w:id="1423"/>
    </w:p>
    <w:p w:rsidR="004A1DF5" w:rsidRDefault="004A1DF5">
      <w:pPr>
        <w:ind w:firstLineChars="200" w:firstLine="480"/>
      </w:pPr>
      <w:r>
        <w:rPr>
          <w:rFonts w:hint="eastAsia"/>
        </w:rPr>
        <w:t>功能说明：本节功能对一卡通及公司卡签定、维护以及关闭网上支付协议提供支持。</w:t>
      </w:r>
    </w:p>
    <w:p w:rsidR="004A1DF5" w:rsidRDefault="004A1DF5" w:rsidP="0004090F">
      <w:pPr>
        <w:pStyle w:val="5"/>
        <w:jc w:val="left"/>
      </w:pPr>
      <w:r>
        <w:rPr>
          <w:rFonts w:hint="eastAsia"/>
        </w:rPr>
        <w:t>一、一卡通网上支付功能申请（业务代码</w:t>
      </w:r>
      <w:r>
        <w:rPr>
          <w:rFonts w:hint="eastAsia"/>
        </w:rPr>
        <w:t>6031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rPr>
          <w:rFonts w:ascii="宋体"/>
          <w:kern w:val="0"/>
          <w:szCs w:val="18"/>
          <w:lang w:val="zh-CN"/>
        </w:rPr>
      </w:pPr>
      <w:r>
        <w:rPr>
          <w:rFonts w:hint="eastAsia"/>
        </w:rPr>
        <w:t>通过本功能申请开通一卡通网上支付功能，并设置网上支付密码、</w:t>
      </w:r>
      <w:r>
        <w:rPr>
          <w:rFonts w:ascii="宋体" w:hint="eastAsia"/>
          <w:kern w:val="0"/>
          <w:szCs w:val="18"/>
          <w:lang w:val="zh-CN"/>
        </w:rPr>
        <w:t>每日限额和网上支付额度限额。</w:t>
      </w:r>
    </w:p>
    <w:p w:rsidR="004A1DF5" w:rsidRDefault="004A1DF5">
      <w:pPr>
        <w:pStyle w:val="6"/>
        <w:spacing w:line="360" w:lineRule="auto"/>
        <w:rPr>
          <w:kern w:val="0"/>
          <w:lang w:val="zh-CN"/>
        </w:rPr>
      </w:pPr>
      <w:r>
        <w:rPr>
          <w:rFonts w:hint="eastAsia"/>
          <w:kern w:val="0"/>
          <w:lang w:val="zh-CN"/>
        </w:rPr>
        <w:t>（二）风险提示</w:t>
      </w:r>
    </w:p>
    <w:p w:rsidR="004A1DF5" w:rsidRDefault="004A1DF5">
      <w:pPr>
        <w:ind w:firstLineChars="200" w:firstLine="480"/>
      </w:pPr>
      <w:r>
        <w:rPr>
          <w:rFonts w:hint="eastAsia"/>
        </w:rPr>
        <w:t>本功能仅限本人办理。</w:t>
      </w:r>
    </w:p>
    <w:p w:rsidR="004A1DF5" w:rsidRDefault="004A1DF5">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jc w:val="center"/>
              <w:rPr>
                <w:sz w:val="21"/>
              </w:rPr>
            </w:pPr>
            <w:r>
              <w:rPr>
                <w:rFonts w:hint="eastAsia"/>
                <w:sz w:val="21"/>
              </w:rPr>
              <w:t>每日限额</w:t>
            </w:r>
          </w:p>
        </w:tc>
        <w:tc>
          <w:tcPr>
            <w:tcW w:w="6254" w:type="dxa"/>
          </w:tcPr>
          <w:p w:rsidR="004A1DF5" w:rsidRDefault="004A1DF5">
            <w:pPr>
              <w:spacing w:line="240" w:lineRule="auto"/>
              <w:rPr>
                <w:sz w:val="21"/>
              </w:rPr>
            </w:pPr>
            <w:r>
              <w:rPr>
                <w:rFonts w:ascii="宋体" w:hint="eastAsia"/>
                <w:kern w:val="0"/>
                <w:sz w:val="21"/>
                <w:szCs w:val="18"/>
                <w:lang w:val="zh-CN"/>
              </w:rPr>
              <w:t>每日限额是循环额度的概念，可以循环使用，</w:t>
            </w:r>
            <w:r>
              <w:rPr>
                <w:rFonts w:hint="eastAsia"/>
                <w:sz w:val="21"/>
              </w:rPr>
              <w:t>最大输入值人民币</w:t>
            </w:r>
            <w:r>
              <w:rPr>
                <w:rFonts w:hint="eastAsia"/>
                <w:sz w:val="21"/>
              </w:rPr>
              <w:t>5000</w:t>
            </w:r>
            <w:r>
              <w:rPr>
                <w:rFonts w:hint="eastAsia"/>
                <w:sz w:val="21"/>
              </w:rPr>
              <w:t>元</w:t>
            </w:r>
          </w:p>
        </w:tc>
      </w:tr>
      <w:tr w:rsidR="004A1DF5">
        <w:tc>
          <w:tcPr>
            <w:tcW w:w="2268" w:type="dxa"/>
          </w:tcPr>
          <w:p w:rsidR="004A1DF5" w:rsidRDefault="004A1DF5">
            <w:pPr>
              <w:spacing w:line="240" w:lineRule="auto"/>
              <w:jc w:val="center"/>
              <w:rPr>
                <w:sz w:val="21"/>
              </w:rPr>
            </w:pPr>
            <w:r>
              <w:rPr>
                <w:rFonts w:hint="eastAsia"/>
                <w:sz w:val="21"/>
              </w:rPr>
              <w:t>网上支付额度</w:t>
            </w:r>
          </w:p>
        </w:tc>
        <w:tc>
          <w:tcPr>
            <w:tcW w:w="6254" w:type="dxa"/>
          </w:tcPr>
          <w:p w:rsidR="004A1DF5" w:rsidRDefault="004A1DF5">
            <w:pPr>
              <w:spacing w:line="240" w:lineRule="auto"/>
              <w:rPr>
                <w:sz w:val="21"/>
              </w:rPr>
            </w:pPr>
            <w:r>
              <w:rPr>
                <w:rFonts w:hint="eastAsia"/>
                <w:sz w:val="21"/>
              </w:rPr>
              <w:t>网上支付额度</w:t>
            </w:r>
            <w:r>
              <w:rPr>
                <w:rFonts w:ascii="宋体" w:hint="eastAsia"/>
                <w:kern w:val="0"/>
                <w:sz w:val="21"/>
                <w:szCs w:val="18"/>
                <w:lang w:val="zh-CN"/>
              </w:rPr>
              <w:t>是非再生额度的概念，不可以循环使用，</w:t>
            </w:r>
            <w:r>
              <w:rPr>
                <w:rFonts w:hint="eastAsia"/>
                <w:sz w:val="21"/>
              </w:rPr>
              <w:t>最大输入值人民币</w:t>
            </w:r>
            <w:r>
              <w:rPr>
                <w:rFonts w:hint="eastAsia"/>
                <w:sz w:val="21"/>
              </w:rPr>
              <w:t>10000</w:t>
            </w:r>
            <w:r>
              <w:rPr>
                <w:rFonts w:hint="eastAsia"/>
                <w:sz w:val="21"/>
              </w:rPr>
              <w:t>元</w:t>
            </w:r>
          </w:p>
        </w:tc>
      </w:tr>
      <w:tr w:rsidR="004A1DF5">
        <w:tc>
          <w:tcPr>
            <w:tcW w:w="2268" w:type="dxa"/>
          </w:tcPr>
          <w:p w:rsidR="004A1DF5" w:rsidRDefault="004A1DF5">
            <w:pPr>
              <w:spacing w:line="240" w:lineRule="auto"/>
              <w:jc w:val="center"/>
              <w:rPr>
                <w:sz w:val="21"/>
              </w:rPr>
            </w:pPr>
            <w:r>
              <w:rPr>
                <w:rFonts w:hint="eastAsia"/>
                <w:sz w:val="21"/>
              </w:rPr>
              <w:t>新支付密码</w:t>
            </w:r>
          </w:p>
        </w:tc>
        <w:tc>
          <w:tcPr>
            <w:tcW w:w="6254" w:type="dxa"/>
          </w:tcPr>
          <w:p w:rsidR="004A1DF5" w:rsidRDefault="004A1DF5">
            <w:pPr>
              <w:spacing w:line="240" w:lineRule="auto"/>
              <w:rPr>
                <w:rFonts w:ascii="宋体"/>
                <w:kern w:val="0"/>
                <w:sz w:val="21"/>
                <w:szCs w:val="18"/>
              </w:rPr>
            </w:pPr>
            <w:r>
              <w:rPr>
                <w:rFonts w:ascii="宋体" w:hint="eastAsia"/>
                <w:kern w:val="0"/>
                <w:sz w:val="21"/>
                <w:szCs w:val="18"/>
              </w:rPr>
              <w:t>用于网上支付的密码，不可与柜台支付密码相同</w:t>
            </w:r>
          </w:p>
        </w:tc>
      </w:tr>
    </w:tbl>
    <w:p w:rsidR="004A1DF5" w:rsidRDefault="004A1DF5">
      <w:pPr>
        <w:pStyle w:val="6"/>
        <w:spacing w:line="360" w:lineRule="auto"/>
      </w:pPr>
      <w:r>
        <w:rPr>
          <w:rFonts w:hint="eastAsia"/>
        </w:rPr>
        <w:t>（四）操作要点</w:t>
      </w:r>
    </w:p>
    <w:p w:rsidR="004A1DF5" w:rsidRDefault="004A1DF5">
      <w:pPr>
        <w:numPr>
          <w:ilvl w:val="0"/>
          <w:numId w:val="20"/>
        </w:numPr>
        <w:tabs>
          <w:tab w:val="clear" w:pos="1005"/>
          <w:tab w:val="num" w:pos="720"/>
        </w:tabs>
        <w:ind w:left="720"/>
      </w:pPr>
      <w:r>
        <w:rPr>
          <w:rFonts w:hint="eastAsia"/>
        </w:rPr>
        <w:t>本功能操作范围：全总行范围。</w:t>
      </w:r>
    </w:p>
    <w:p w:rsidR="004A1DF5" w:rsidRDefault="004A1DF5">
      <w:pPr>
        <w:numPr>
          <w:ilvl w:val="0"/>
          <w:numId w:val="20"/>
        </w:numPr>
        <w:tabs>
          <w:tab w:val="clear" w:pos="1005"/>
          <w:tab w:val="num" w:pos="720"/>
        </w:tabs>
        <w:ind w:left="720"/>
      </w:pPr>
      <w:r>
        <w:rPr>
          <w:rFonts w:hint="eastAsia"/>
        </w:rPr>
        <w:t>执行本操作必须刷卡。</w:t>
      </w:r>
    </w:p>
    <w:p w:rsidR="004A1DF5" w:rsidRDefault="004A1DF5">
      <w:pPr>
        <w:pStyle w:val="6"/>
        <w:spacing w:line="360" w:lineRule="auto"/>
      </w:pPr>
      <w:r>
        <w:rPr>
          <w:rFonts w:hint="eastAsia"/>
        </w:rPr>
        <w:t>（五）操作步骤</w:t>
      </w:r>
    </w:p>
    <w:p w:rsidR="004A1DF5" w:rsidRDefault="004A1DF5">
      <w:pPr>
        <w:ind w:firstLineChars="150" w:firstLine="360"/>
        <w:rPr>
          <w:rFonts w:ascii="宋体" w:hAnsi="宋体"/>
        </w:rPr>
      </w:pPr>
      <w:r>
        <w:rPr>
          <w:rFonts w:ascii="宋体" w:hAnsi="宋体" w:hint="eastAsia"/>
        </w:rPr>
        <w:t>1、用户选择系统导航－</w:t>
      </w:r>
      <w:r>
        <w:rPr>
          <w:rFonts w:hint="eastAsia"/>
        </w:rPr>
        <w:t>其他中间业务－</w:t>
      </w:r>
      <w:r>
        <w:rPr>
          <w:rFonts w:ascii="宋体" w:hAnsi="宋体" w:hint="eastAsia"/>
        </w:rPr>
        <w:t>网上支付－一卡通网上支付功能申请或在“业务代码”处输入业务代码6031进入。</w:t>
      </w:r>
    </w:p>
    <w:p w:rsidR="004A1DF5" w:rsidRDefault="004A1DF5">
      <w:pPr>
        <w:ind w:firstLineChars="150" w:firstLine="360"/>
        <w:rPr>
          <w:rFonts w:ascii="宋体" w:hAnsi="宋体"/>
          <w:bCs/>
        </w:rPr>
      </w:pPr>
      <w:r>
        <w:rPr>
          <w:rFonts w:ascii="宋体" w:hAnsi="宋体" w:hint="eastAsia"/>
          <w:bCs/>
        </w:rPr>
        <w:t>2、刷卡并输入一卡通的户口号，选择“确定”按</w:t>
      </w:r>
      <w:r>
        <w:rPr>
          <w:rFonts w:ascii="宋体" w:hAnsi="宋体" w:hint="eastAsia"/>
        </w:rPr>
        <w:t>钮，系统列示相关信息。</w:t>
      </w:r>
    </w:p>
    <w:p w:rsidR="004A1DF5" w:rsidRDefault="004A1DF5">
      <w:pPr>
        <w:ind w:firstLineChars="150" w:firstLine="360"/>
        <w:rPr>
          <w:rFonts w:ascii="宋体" w:hAnsi="宋体"/>
          <w:bCs/>
        </w:rPr>
      </w:pPr>
      <w:r>
        <w:rPr>
          <w:rFonts w:ascii="宋体" w:hAnsi="宋体" w:hint="eastAsia"/>
          <w:bCs/>
        </w:rPr>
        <w:t>3、选择</w:t>
      </w:r>
      <w:r>
        <w:rPr>
          <w:rFonts w:ascii="宋体" w:hAnsi="宋体" w:hint="eastAsia"/>
        </w:rPr>
        <w:t>支取控件钮“支取”，待客户输入柜面支取依据后确定。</w:t>
      </w:r>
    </w:p>
    <w:p w:rsidR="004A1DF5" w:rsidRDefault="004A1DF5">
      <w:pPr>
        <w:ind w:firstLineChars="150" w:firstLine="360"/>
        <w:rPr>
          <w:rFonts w:ascii="宋体" w:hAnsi="宋体"/>
          <w:bCs/>
        </w:rPr>
      </w:pPr>
      <w:r>
        <w:rPr>
          <w:rFonts w:ascii="宋体" w:hAnsi="宋体" w:hint="eastAsia"/>
          <w:bCs/>
        </w:rPr>
        <w:t>4、输入“网上支付额度”及“每日限额”。</w:t>
      </w:r>
    </w:p>
    <w:p w:rsidR="004A1DF5" w:rsidRDefault="004A1DF5">
      <w:pPr>
        <w:ind w:firstLineChars="150" w:firstLine="360"/>
        <w:rPr>
          <w:rFonts w:ascii="宋体" w:hAnsi="宋体"/>
          <w:bCs/>
        </w:rPr>
      </w:pPr>
      <w:r>
        <w:rPr>
          <w:rFonts w:ascii="宋体" w:hAnsi="宋体" w:hint="eastAsia"/>
          <w:bCs/>
        </w:rPr>
        <w:t>5、按回车键，客户输入支付密码，用户输入客户证件信息。</w:t>
      </w:r>
    </w:p>
    <w:p w:rsidR="004A1DF5" w:rsidRDefault="004A1DF5">
      <w:pPr>
        <w:ind w:firstLineChars="150" w:firstLine="360"/>
      </w:pPr>
      <w:r>
        <w:rPr>
          <w:rFonts w:ascii="宋体" w:hAnsi="宋体" w:hint="eastAsia"/>
          <w:bCs/>
        </w:rPr>
        <w:t>6、</w:t>
      </w:r>
      <w:r>
        <w:rPr>
          <w:rFonts w:ascii="宋体" w:hAnsi="宋体" w:hint="eastAsia"/>
        </w:rPr>
        <w:t>打印：根据系统提示打印“</w:t>
      </w:r>
      <w:r>
        <w:rPr>
          <w:rFonts w:ascii="宋体" w:hAnsi="宋体" w:hint="eastAsia"/>
          <w:bCs/>
        </w:rPr>
        <w:t>网上支付功能申请书”。</w:t>
      </w:r>
    </w:p>
    <w:p w:rsidR="004A1DF5" w:rsidRDefault="004A1DF5" w:rsidP="0004090F">
      <w:pPr>
        <w:pStyle w:val="5"/>
      </w:pPr>
      <w:r>
        <w:rPr>
          <w:rFonts w:hint="eastAsia"/>
        </w:rPr>
        <w:lastRenderedPageBreak/>
        <w:t>二、一卡通网上支付功能取消（业务代码</w:t>
      </w:r>
      <w:r>
        <w:rPr>
          <w:rFonts w:hint="eastAsia"/>
        </w:rPr>
        <w:t>6032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通过本功能关闭一卡通网上支付功能。</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、本功能操作范围：全总行范围。</w:t>
      </w:r>
    </w:p>
    <w:p w:rsidR="004A1DF5" w:rsidRDefault="004A1DF5">
      <w:pPr>
        <w:ind w:firstLineChars="200" w:firstLine="480"/>
      </w:pPr>
      <w:r>
        <w:rPr>
          <w:rFonts w:hint="eastAsia"/>
        </w:rPr>
        <w:t>2</w:t>
      </w:r>
      <w:r>
        <w:rPr>
          <w:rFonts w:hint="eastAsia"/>
        </w:rPr>
        <w:t>、执行本操作可不刷卡，但此种方式须授权完成操作。</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w:t>
      </w:r>
      <w:r>
        <w:rPr>
          <w:rFonts w:hint="eastAsia"/>
        </w:rPr>
        <w:t>其他中间业务－</w:t>
      </w:r>
      <w:r>
        <w:rPr>
          <w:rFonts w:ascii="宋体" w:hAnsi="宋体" w:hint="eastAsia"/>
        </w:rPr>
        <w:t>网上支付－一卡通网上支付功能取消或在“业务代码”处输入业务代码6032进入。</w:t>
      </w:r>
    </w:p>
    <w:p w:rsidR="004A1DF5" w:rsidRDefault="004A1DF5">
      <w:pPr>
        <w:ind w:firstLineChars="150" w:firstLine="360"/>
        <w:rPr>
          <w:rFonts w:ascii="宋体" w:hAnsi="宋体"/>
          <w:bCs/>
        </w:rPr>
      </w:pPr>
      <w:r>
        <w:rPr>
          <w:rFonts w:ascii="宋体" w:hAnsi="宋体" w:hint="eastAsia"/>
          <w:bCs/>
        </w:rPr>
        <w:t>2、刷卡并输入卡的户口号或手工直接输入卡号，选择“确定”按</w:t>
      </w:r>
      <w:r>
        <w:rPr>
          <w:rFonts w:ascii="宋体" w:hAnsi="宋体" w:hint="eastAsia"/>
        </w:rPr>
        <w:t>钮，系统列示相关信息。</w:t>
      </w:r>
    </w:p>
    <w:p w:rsidR="004A1DF5" w:rsidRDefault="004A1DF5">
      <w:pPr>
        <w:ind w:firstLineChars="150" w:firstLine="360"/>
        <w:rPr>
          <w:rFonts w:ascii="宋体" w:hAnsi="宋体"/>
          <w:bCs/>
        </w:rPr>
      </w:pPr>
      <w:r>
        <w:rPr>
          <w:rFonts w:ascii="宋体" w:hAnsi="宋体" w:hint="eastAsia"/>
          <w:bCs/>
        </w:rPr>
        <w:t>3、选择</w:t>
      </w:r>
      <w:r>
        <w:rPr>
          <w:rFonts w:ascii="宋体" w:hAnsi="宋体" w:hint="eastAsia"/>
        </w:rPr>
        <w:t>支取控件钮“支取”，待客户输入柜面支取依据后确定。</w:t>
      </w:r>
    </w:p>
    <w:p w:rsidR="004A1DF5" w:rsidRDefault="004A1DF5">
      <w:pPr>
        <w:ind w:firstLineChars="150" w:firstLine="360"/>
      </w:pPr>
      <w:r>
        <w:rPr>
          <w:rFonts w:ascii="宋体" w:hAnsi="宋体" w:hint="eastAsia"/>
          <w:bCs/>
        </w:rPr>
        <w:t>4、</w:t>
      </w:r>
      <w:r>
        <w:rPr>
          <w:rFonts w:ascii="宋体" w:hAnsi="宋体" w:hint="eastAsia"/>
        </w:rPr>
        <w:t>打印：根据系统提示打印“</w:t>
      </w:r>
      <w:r>
        <w:rPr>
          <w:rFonts w:ascii="宋体" w:hAnsi="宋体" w:hint="eastAsia"/>
          <w:kern w:val="0"/>
          <w:szCs w:val="18"/>
          <w:lang w:val="zh-CN"/>
        </w:rPr>
        <w:t>网上支付功能申请书</w:t>
      </w:r>
      <w:r>
        <w:rPr>
          <w:rFonts w:ascii="宋体" w:hAnsi="宋体" w:hint="eastAsia"/>
          <w:bCs/>
        </w:rPr>
        <w:t>”。</w:t>
      </w:r>
    </w:p>
    <w:p w:rsidR="004A1DF5" w:rsidRDefault="004A1DF5">
      <w:pPr>
        <w:pStyle w:val="5"/>
      </w:pPr>
      <w:r>
        <w:rPr>
          <w:rFonts w:hint="eastAsia"/>
        </w:rPr>
        <w:t>三、一卡通网上支付每日限额修改（业务代码</w:t>
      </w:r>
      <w:r>
        <w:rPr>
          <w:rFonts w:hint="eastAsia"/>
        </w:rPr>
        <w:t>6033</w:t>
      </w:r>
      <w:r>
        <w:rPr>
          <w:rFonts w:hint="eastAsia"/>
        </w:rPr>
        <w:t>）</w:t>
      </w:r>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通过本功能修改一卡通网上支付每日限额。</w:t>
      </w:r>
    </w:p>
    <w:p w:rsidR="004A1DF5" w:rsidRDefault="004A1DF5" w:rsidP="0004090F">
      <w:pPr>
        <w:pStyle w:val="6"/>
        <w:spacing w:line="360" w:lineRule="auto"/>
      </w:pPr>
      <w:r>
        <w:rPr>
          <w:rFonts w:hint="eastAsia"/>
        </w:rPr>
        <w:t>（二）操作步骤</w:t>
      </w:r>
    </w:p>
    <w:p w:rsidR="004A1DF5" w:rsidRDefault="004A1DF5">
      <w:pPr>
        <w:tabs>
          <w:tab w:val="left" w:pos="900"/>
        </w:tabs>
        <w:ind w:firstLineChars="150" w:firstLine="360"/>
        <w:rPr>
          <w:rFonts w:ascii="宋体" w:hAnsi="宋体"/>
        </w:rPr>
      </w:pPr>
      <w:r>
        <w:rPr>
          <w:rFonts w:ascii="宋体" w:hAnsi="宋体" w:hint="eastAsia"/>
        </w:rPr>
        <w:t>1、用户选择系统导航－</w:t>
      </w:r>
      <w:r>
        <w:rPr>
          <w:rFonts w:hint="eastAsia"/>
        </w:rPr>
        <w:t>其他中间业务－</w:t>
      </w:r>
      <w:r>
        <w:rPr>
          <w:rFonts w:ascii="宋体" w:hAnsi="宋体" w:hint="eastAsia"/>
        </w:rPr>
        <w:t>网上支付－一卡通网上支付每日限额修改，或在“业务代码”处输入业务代码6033进入。</w:t>
      </w:r>
    </w:p>
    <w:p w:rsidR="004A1DF5" w:rsidRDefault="004A1DF5">
      <w:pPr>
        <w:ind w:firstLineChars="150" w:firstLine="360"/>
        <w:rPr>
          <w:rFonts w:ascii="宋体" w:hAnsi="宋体"/>
          <w:bCs/>
        </w:rPr>
      </w:pPr>
      <w:r>
        <w:rPr>
          <w:rFonts w:ascii="宋体" w:hAnsi="宋体" w:hint="eastAsia"/>
          <w:bCs/>
        </w:rPr>
        <w:t>2、刷卡或直接手工输入卡的户口号，选择“确定”按</w:t>
      </w:r>
      <w:r>
        <w:rPr>
          <w:rFonts w:ascii="宋体" w:hAnsi="宋体" w:hint="eastAsia"/>
        </w:rPr>
        <w:t>钮，系统列示相关信息。</w:t>
      </w:r>
    </w:p>
    <w:p w:rsidR="004A1DF5" w:rsidRDefault="004A1DF5">
      <w:pPr>
        <w:ind w:firstLineChars="150" w:firstLine="360"/>
        <w:rPr>
          <w:rFonts w:ascii="宋体" w:hAnsi="宋体"/>
        </w:rPr>
      </w:pPr>
      <w:r>
        <w:rPr>
          <w:rFonts w:ascii="宋体" w:hAnsi="宋体" w:hint="eastAsia"/>
          <w:bCs/>
        </w:rPr>
        <w:t>3、选择</w:t>
      </w:r>
      <w:r>
        <w:rPr>
          <w:rFonts w:ascii="宋体" w:hAnsi="宋体" w:hint="eastAsia"/>
        </w:rPr>
        <w:t>支取控件钮“支取”，待客户输入柜面支取依据后确定。</w:t>
      </w:r>
    </w:p>
    <w:p w:rsidR="004A1DF5" w:rsidRDefault="004A1DF5">
      <w:pPr>
        <w:ind w:firstLineChars="150" w:firstLine="360"/>
        <w:rPr>
          <w:rFonts w:ascii="宋体" w:hAnsi="宋体"/>
          <w:bCs/>
        </w:rPr>
      </w:pPr>
      <w:r>
        <w:rPr>
          <w:rFonts w:ascii="宋体" w:hAnsi="宋体" w:hint="eastAsia"/>
          <w:bCs/>
        </w:rPr>
        <w:t>4、修改“每日限额”。</w:t>
      </w:r>
    </w:p>
    <w:p w:rsidR="004A1DF5" w:rsidRDefault="004A1DF5">
      <w:pPr>
        <w:ind w:firstLineChars="150" w:firstLine="360"/>
      </w:pPr>
      <w:r>
        <w:rPr>
          <w:rFonts w:ascii="宋体" w:hAnsi="宋体" w:hint="eastAsia"/>
          <w:bCs/>
        </w:rPr>
        <w:t>5、</w:t>
      </w:r>
      <w:r>
        <w:rPr>
          <w:rFonts w:ascii="宋体" w:hAnsi="宋体" w:hint="eastAsia"/>
        </w:rPr>
        <w:t>打印：根据系统提示打印“</w:t>
      </w:r>
      <w:r>
        <w:rPr>
          <w:rFonts w:ascii="宋体" w:hAnsi="宋体" w:hint="eastAsia"/>
          <w:kern w:val="0"/>
          <w:szCs w:val="18"/>
          <w:lang w:val="zh-CN"/>
        </w:rPr>
        <w:t>网上支付功能申请书</w:t>
      </w:r>
      <w:r>
        <w:rPr>
          <w:rFonts w:ascii="宋体" w:hAnsi="宋体" w:hint="eastAsia"/>
          <w:bCs/>
        </w:rPr>
        <w:t>”。</w:t>
      </w:r>
    </w:p>
    <w:p w:rsidR="004A1DF5" w:rsidRDefault="004A1DF5" w:rsidP="0004090F">
      <w:pPr>
        <w:pStyle w:val="5"/>
      </w:pPr>
      <w:r>
        <w:rPr>
          <w:rFonts w:hint="eastAsia"/>
        </w:rPr>
        <w:lastRenderedPageBreak/>
        <w:t>四、一卡通网上支付支付额度修改（业务代码</w:t>
      </w:r>
      <w:r>
        <w:rPr>
          <w:rFonts w:hint="eastAsia"/>
        </w:rPr>
        <w:t>6034</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通过本功能修改一卡通网上支付的支付额度。</w:t>
      </w:r>
    </w:p>
    <w:p w:rsidR="004A1DF5" w:rsidRDefault="004A1DF5">
      <w:pPr>
        <w:pStyle w:val="6"/>
        <w:spacing w:line="360" w:lineRule="auto"/>
      </w:pPr>
      <w:r>
        <w:rPr>
          <w:rFonts w:hint="eastAsia"/>
        </w:rPr>
        <w:t>（二）操作步骤</w:t>
      </w:r>
    </w:p>
    <w:p w:rsidR="004A1DF5" w:rsidRDefault="004A1DF5">
      <w:pPr>
        <w:ind w:firstLineChars="200" w:firstLine="480"/>
        <w:rPr>
          <w:rFonts w:ascii="宋体" w:hAnsi="宋体"/>
        </w:rPr>
      </w:pPr>
      <w:r>
        <w:rPr>
          <w:rFonts w:ascii="宋体" w:hAnsi="宋体" w:hint="eastAsia"/>
        </w:rPr>
        <w:t>1、用户选择系统导航－</w:t>
      </w:r>
      <w:r>
        <w:rPr>
          <w:rFonts w:hint="eastAsia"/>
        </w:rPr>
        <w:t>其他中间业务－</w:t>
      </w:r>
      <w:r>
        <w:rPr>
          <w:rFonts w:ascii="宋体" w:hAnsi="宋体" w:hint="eastAsia"/>
        </w:rPr>
        <w:t>网上支付－一卡通网上支付</w:t>
      </w:r>
      <w:r>
        <w:rPr>
          <w:rFonts w:hint="eastAsia"/>
        </w:rPr>
        <w:t>支付额度修改</w:t>
      </w:r>
      <w:r>
        <w:rPr>
          <w:rFonts w:ascii="宋体" w:hAnsi="宋体" w:hint="eastAsia"/>
        </w:rPr>
        <w:t>或在“业务代码”处输入业务代码6034进入。</w:t>
      </w:r>
    </w:p>
    <w:p w:rsidR="004A1DF5" w:rsidRDefault="004A1DF5">
      <w:pPr>
        <w:ind w:firstLineChars="200" w:firstLine="480"/>
        <w:rPr>
          <w:rFonts w:ascii="宋体"/>
          <w:kern w:val="0"/>
          <w:szCs w:val="18"/>
          <w:lang w:val="zh-CN"/>
        </w:rPr>
      </w:pPr>
      <w:r>
        <w:rPr>
          <w:rFonts w:ascii="宋体" w:hAnsi="宋体" w:hint="eastAsia"/>
          <w:bCs/>
        </w:rPr>
        <w:t>2、以下步骤同第八章第二节三、一卡通网上支付每日限额修改。</w:t>
      </w:r>
    </w:p>
    <w:p w:rsidR="004A1DF5" w:rsidRDefault="004A1DF5" w:rsidP="0004090F">
      <w:pPr>
        <w:pStyle w:val="5"/>
        <w:jc w:val="left"/>
      </w:pPr>
      <w:r>
        <w:rPr>
          <w:rFonts w:hint="eastAsia"/>
        </w:rPr>
        <w:t>五、一卡通网上支付密码重置（业务代码</w:t>
      </w:r>
      <w:r>
        <w:rPr>
          <w:rFonts w:hint="eastAsia"/>
        </w:rPr>
        <w:t>6035</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通过本功能重置一卡通网上支付密码。</w:t>
      </w:r>
    </w:p>
    <w:p w:rsidR="004A1DF5" w:rsidRDefault="004A1DF5">
      <w:pPr>
        <w:pStyle w:val="6"/>
        <w:spacing w:line="360" w:lineRule="auto"/>
      </w:pPr>
      <w:r>
        <w:rPr>
          <w:rFonts w:hint="eastAsia"/>
        </w:rPr>
        <w:t>（二）操作步骤</w:t>
      </w:r>
    </w:p>
    <w:p w:rsidR="004A1DF5" w:rsidRDefault="004A1DF5">
      <w:pPr>
        <w:tabs>
          <w:tab w:val="left" w:pos="900"/>
        </w:tabs>
        <w:ind w:firstLineChars="150" w:firstLine="360"/>
        <w:rPr>
          <w:rFonts w:ascii="宋体" w:hAnsi="宋体"/>
        </w:rPr>
      </w:pPr>
      <w:r>
        <w:rPr>
          <w:rFonts w:ascii="宋体" w:hAnsi="宋体" w:hint="eastAsia"/>
        </w:rPr>
        <w:t>1、用户选择系统导航－</w:t>
      </w:r>
      <w:r>
        <w:rPr>
          <w:rFonts w:hint="eastAsia"/>
        </w:rPr>
        <w:t>其他中间业务－</w:t>
      </w:r>
      <w:r>
        <w:rPr>
          <w:rFonts w:ascii="宋体" w:hAnsi="宋体" w:hint="eastAsia"/>
        </w:rPr>
        <w:t>网上支付－一卡通网上支付密码重置或在“业务代码”处输入业务代码6035进入。</w:t>
      </w:r>
    </w:p>
    <w:p w:rsidR="004A1DF5" w:rsidRDefault="004A1DF5">
      <w:pPr>
        <w:ind w:firstLineChars="150" w:firstLine="360"/>
        <w:rPr>
          <w:rFonts w:ascii="宋体" w:hAnsi="宋体"/>
          <w:bCs/>
        </w:rPr>
      </w:pPr>
      <w:r>
        <w:rPr>
          <w:rFonts w:ascii="宋体" w:hAnsi="宋体" w:hint="eastAsia"/>
          <w:bCs/>
        </w:rPr>
        <w:t>2、刷卡或直接手工输入卡的户口号，选择“确定”按</w:t>
      </w:r>
      <w:r>
        <w:rPr>
          <w:rFonts w:ascii="宋体" w:hAnsi="宋体" w:hint="eastAsia"/>
        </w:rPr>
        <w:t>钮，系统列示相关信息。</w:t>
      </w:r>
    </w:p>
    <w:p w:rsidR="004A1DF5" w:rsidRDefault="004A1DF5">
      <w:pPr>
        <w:ind w:firstLineChars="150" w:firstLine="360"/>
        <w:rPr>
          <w:rFonts w:ascii="宋体" w:hAnsi="宋体"/>
        </w:rPr>
      </w:pPr>
      <w:r>
        <w:rPr>
          <w:rFonts w:ascii="宋体" w:hAnsi="宋体" w:hint="eastAsia"/>
          <w:bCs/>
        </w:rPr>
        <w:t>3、选择</w:t>
      </w:r>
      <w:r>
        <w:rPr>
          <w:rFonts w:ascii="宋体" w:hAnsi="宋体" w:hint="eastAsia"/>
        </w:rPr>
        <w:t>支取控件钮“支取”，待客户输入柜面支取依据后确定。</w:t>
      </w:r>
    </w:p>
    <w:p w:rsidR="004A1DF5" w:rsidRDefault="004A1DF5">
      <w:pPr>
        <w:ind w:firstLineChars="150" w:firstLine="360"/>
        <w:rPr>
          <w:rFonts w:ascii="宋体" w:hAnsi="宋体"/>
          <w:bCs/>
        </w:rPr>
      </w:pPr>
      <w:r>
        <w:rPr>
          <w:rFonts w:ascii="宋体" w:hAnsi="宋体" w:hint="eastAsia"/>
          <w:bCs/>
        </w:rPr>
        <w:t>4、按回车键，客户输入新的网上支付密码。</w:t>
      </w:r>
    </w:p>
    <w:p w:rsidR="004A1DF5" w:rsidRDefault="004A1DF5">
      <w:pPr>
        <w:ind w:firstLineChars="150" w:firstLine="360"/>
        <w:rPr>
          <w:bCs/>
        </w:rPr>
      </w:pPr>
      <w:r>
        <w:rPr>
          <w:rFonts w:ascii="宋体" w:hAnsi="宋体" w:hint="eastAsia"/>
          <w:bCs/>
        </w:rPr>
        <w:t>5、</w:t>
      </w:r>
      <w:r>
        <w:rPr>
          <w:rFonts w:ascii="宋体" w:hAnsi="宋体" w:hint="eastAsia"/>
        </w:rPr>
        <w:t>打印：根据系统提示打印“</w:t>
      </w:r>
      <w:r>
        <w:rPr>
          <w:rFonts w:ascii="宋体" w:hAnsi="宋体" w:hint="eastAsia"/>
          <w:kern w:val="0"/>
          <w:szCs w:val="18"/>
          <w:lang w:val="zh-CN"/>
        </w:rPr>
        <w:t>网上支付功能申请书</w:t>
      </w:r>
      <w:r>
        <w:rPr>
          <w:rFonts w:ascii="宋体" w:hAnsi="宋体" w:hint="eastAsia"/>
          <w:bCs/>
        </w:rPr>
        <w:t>”。</w:t>
      </w:r>
    </w:p>
    <w:p w:rsidR="004A1DF5" w:rsidRDefault="004A1DF5" w:rsidP="0004090F">
      <w:pPr>
        <w:pStyle w:val="5"/>
        <w:jc w:val="left"/>
      </w:pPr>
      <w:r>
        <w:rPr>
          <w:rFonts w:hint="eastAsia"/>
        </w:rPr>
        <w:t>六、公司卡网上支付功能开通（业务代码</w:t>
      </w:r>
      <w:r>
        <w:rPr>
          <w:rFonts w:hint="eastAsia"/>
        </w:rPr>
        <w:t>6041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rPr>
          <w:rFonts w:ascii="宋体"/>
          <w:kern w:val="0"/>
          <w:szCs w:val="18"/>
          <w:lang w:val="zh-CN"/>
        </w:rPr>
      </w:pPr>
      <w:r>
        <w:rPr>
          <w:rFonts w:hint="eastAsia"/>
        </w:rPr>
        <w:t>通过本功能开通公司卡网上支付功能，并设置</w:t>
      </w:r>
      <w:r>
        <w:rPr>
          <w:rFonts w:ascii="宋体" w:hint="eastAsia"/>
          <w:kern w:val="0"/>
          <w:szCs w:val="18"/>
          <w:lang w:val="zh-CN"/>
        </w:rPr>
        <w:t>每日限额和累计限额。</w:t>
      </w:r>
    </w:p>
    <w:p w:rsidR="004A1DF5" w:rsidRDefault="004A1DF5">
      <w:pPr>
        <w:pStyle w:val="6"/>
        <w:spacing w:line="360" w:lineRule="auto"/>
        <w:rPr>
          <w:kern w:val="0"/>
          <w:lang w:val="zh-CN"/>
        </w:rPr>
      </w:pPr>
      <w:r>
        <w:rPr>
          <w:rFonts w:hint="eastAsia"/>
          <w:kern w:val="0"/>
          <w:lang w:val="zh-CN"/>
        </w:rPr>
        <w:t>（二）风险提示</w:t>
      </w:r>
    </w:p>
    <w:p w:rsidR="004A1DF5" w:rsidRDefault="004A1DF5">
      <w:pPr>
        <w:ind w:firstLineChars="200" w:firstLine="480"/>
      </w:pPr>
      <w:r>
        <w:rPr>
          <w:rFonts w:hint="eastAsia"/>
        </w:rPr>
        <w:t>本功能仅限单位办理，持卡人不得申请开通此功能，单位办理时系统验证公司卡主户口的柜面支取依据。</w:t>
      </w:r>
    </w:p>
    <w:p w:rsidR="004A1DF5" w:rsidRDefault="004A1DF5">
      <w:pPr>
        <w:pStyle w:val="6"/>
        <w:spacing w:line="360" w:lineRule="auto"/>
      </w:pPr>
      <w:r>
        <w:rPr>
          <w:rFonts w:hint="eastAsia"/>
        </w:rPr>
        <w:lastRenderedPageBreak/>
        <w:t>（三）操作要点</w:t>
      </w:r>
    </w:p>
    <w:p w:rsidR="004A1DF5" w:rsidRDefault="004A1DF5">
      <w:pPr>
        <w:ind w:left="645"/>
      </w:pPr>
      <w:r>
        <w:rPr>
          <w:rFonts w:hint="eastAsia"/>
        </w:rPr>
        <w:t>本功能操作范围：仅限主户口开户行办理。</w:t>
      </w:r>
    </w:p>
    <w:p w:rsidR="004A1DF5" w:rsidRDefault="004A1DF5">
      <w:pPr>
        <w:pStyle w:val="6"/>
        <w:spacing w:line="360" w:lineRule="auto"/>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w:t>
      </w:r>
      <w:r>
        <w:rPr>
          <w:rFonts w:hint="eastAsia"/>
        </w:rPr>
        <w:t>其他中间业务－</w:t>
      </w:r>
      <w:r>
        <w:rPr>
          <w:rFonts w:ascii="宋体" w:hAnsi="宋体" w:hint="eastAsia"/>
        </w:rPr>
        <w:t>网上支付－公司卡网上支付功能开通或在“业务代码”处输入业务代码6041进入。</w:t>
      </w:r>
    </w:p>
    <w:p w:rsidR="004A1DF5" w:rsidRDefault="004A1DF5">
      <w:pPr>
        <w:ind w:firstLineChars="150" w:firstLine="360"/>
        <w:rPr>
          <w:rFonts w:ascii="宋体" w:hAnsi="宋体"/>
        </w:rPr>
      </w:pPr>
      <w:r>
        <w:rPr>
          <w:rFonts w:ascii="宋体" w:hAnsi="宋体" w:hint="eastAsia"/>
        </w:rPr>
        <w:t>2、以下步骤同第八章第二节一、一卡通网上支付功能开通。</w:t>
      </w:r>
    </w:p>
    <w:p w:rsidR="004A1DF5" w:rsidRDefault="004A1DF5">
      <w:pPr>
        <w:ind w:firstLineChars="150" w:firstLine="360"/>
      </w:pPr>
      <w:r>
        <w:rPr>
          <w:rFonts w:ascii="宋体" w:hAnsi="宋体" w:hint="eastAsia"/>
        </w:rPr>
        <w:t>3、打印：根据系统提示打印“公司</w:t>
      </w:r>
      <w:r>
        <w:rPr>
          <w:rFonts w:ascii="宋体" w:hAnsi="宋体" w:hint="eastAsia"/>
          <w:kern w:val="0"/>
          <w:szCs w:val="18"/>
          <w:lang w:val="zh-CN"/>
        </w:rPr>
        <w:t>卡特殊业务申请书</w:t>
      </w:r>
      <w:r>
        <w:rPr>
          <w:rFonts w:ascii="宋体" w:hAnsi="宋体" w:hint="eastAsia"/>
          <w:bCs/>
        </w:rPr>
        <w:t>”。</w:t>
      </w:r>
    </w:p>
    <w:p w:rsidR="004A1DF5" w:rsidRDefault="004A1DF5" w:rsidP="0004090F">
      <w:pPr>
        <w:pStyle w:val="5"/>
      </w:pPr>
      <w:r>
        <w:rPr>
          <w:rFonts w:hint="eastAsia"/>
        </w:rPr>
        <w:t>七、公司卡网上支付功能关闭（业务代码</w:t>
      </w:r>
      <w:r>
        <w:rPr>
          <w:rFonts w:hint="eastAsia"/>
        </w:rPr>
        <w:t>6042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通过本功能关闭公司卡网上支付功能。</w:t>
      </w:r>
    </w:p>
    <w:p w:rsidR="004A1DF5" w:rsidRDefault="004A1DF5">
      <w:pPr>
        <w:pStyle w:val="6"/>
        <w:spacing w:line="360" w:lineRule="auto"/>
      </w:pPr>
      <w:r>
        <w:rPr>
          <w:rFonts w:hint="eastAsia"/>
        </w:rPr>
        <w:t>（二）操作步骤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用户选择系统导航－</w:t>
      </w:r>
      <w:r>
        <w:rPr>
          <w:rFonts w:hint="eastAsia"/>
        </w:rPr>
        <w:t>其他中间业务－</w:t>
      </w:r>
      <w:r>
        <w:rPr>
          <w:rFonts w:ascii="宋体" w:hAnsi="宋体" w:hint="eastAsia"/>
        </w:rPr>
        <w:t>网上支付－公司卡网上支付功能关闭或在“业务代码”处输入业务代码6042进入。</w:t>
      </w:r>
    </w:p>
    <w:p w:rsidR="004A1DF5" w:rsidRDefault="004A1DF5">
      <w:pPr>
        <w:ind w:firstLineChars="200" w:firstLine="480"/>
      </w:pPr>
      <w:r>
        <w:rPr>
          <w:rFonts w:hint="eastAsia"/>
          <w:bCs/>
        </w:rPr>
        <w:t>2</w:t>
      </w:r>
      <w:r>
        <w:rPr>
          <w:rFonts w:hint="eastAsia"/>
          <w:bCs/>
        </w:rPr>
        <w:t>、以下步骤同第八章第二节二、一卡通网上支付功能关闭。</w:t>
      </w:r>
    </w:p>
    <w:p w:rsidR="004A1DF5" w:rsidRDefault="004A1DF5">
      <w:pPr>
        <w:ind w:firstLineChars="200" w:firstLine="480"/>
      </w:pPr>
      <w:r>
        <w:rPr>
          <w:rFonts w:hint="eastAsia"/>
        </w:rPr>
        <w:t>3</w:t>
      </w:r>
      <w:r>
        <w:rPr>
          <w:rFonts w:hint="eastAsia"/>
        </w:rPr>
        <w:t>、打印：</w:t>
      </w:r>
      <w:r>
        <w:rPr>
          <w:rFonts w:ascii="宋体" w:hAnsi="宋体" w:hint="eastAsia"/>
        </w:rPr>
        <w:t>根据系统提示打印</w:t>
      </w:r>
      <w:r>
        <w:rPr>
          <w:rFonts w:hint="eastAsia"/>
        </w:rPr>
        <w:t>“公司</w:t>
      </w:r>
      <w:r>
        <w:rPr>
          <w:rFonts w:ascii="宋体" w:hint="eastAsia"/>
          <w:kern w:val="0"/>
          <w:szCs w:val="18"/>
          <w:lang w:val="zh-CN"/>
        </w:rPr>
        <w:t>卡特殊业务申请书</w:t>
      </w:r>
      <w:r>
        <w:rPr>
          <w:rFonts w:hint="eastAsia"/>
          <w:bCs/>
        </w:rPr>
        <w:t>”。</w:t>
      </w:r>
    </w:p>
    <w:p w:rsidR="004A1DF5" w:rsidRDefault="004A1DF5" w:rsidP="0004090F">
      <w:pPr>
        <w:pStyle w:val="5"/>
      </w:pPr>
      <w:r>
        <w:rPr>
          <w:rFonts w:hint="eastAsia"/>
        </w:rPr>
        <w:t>八、公司卡网上支付每日限额更改（业务代码</w:t>
      </w:r>
      <w:r>
        <w:rPr>
          <w:rFonts w:hint="eastAsia"/>
        </w:rPr>
        <w:t>6043</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通过本功能修改公司卡网上支付每日限额。</w:t>
      </w:r>
    </w:p>
    <w:p w:rsidR="004A1DF5" w:rsidRDefault="004A1DF5">
      <w:pPr>
        <w:pStyle w:val="6"/>
        <w:spacing w:line="360" w:lineRule="auto"/>
      </w:pPr>
      <w:r>
        <w:rPr>
          <w:rFonts w:hint="eastAsia"/>
        </w:rPr>
        <w:t>（二）操作步骤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用户选择系统导航－</w:t>
      </w:r>
      <w:r>
        <w:rPr>
          <w:rFonts w:hint="eastAsia"/>
        </w:rPr>
        <w:t>其他中间业务－</w:t>
      </w:r>
      <w:r>
        <w:rPr>
          <w:rFonts w:ascii="宋体" w:hAnsi="宋体" w:hint="eastAsia"/>
        </w:rPr>
        <w:t>网上支付－公司卡网上支付每日限额更改或在“业务代码”处输入业务代码6043进入。</w:t>
      </w:r>
    </w:p>
    <w:p w:rsidR="004A1DF5" w:rsidRDefault="004A1DF5">
      <w:pPr>
        <w:ind w:firstLineChars="200" w:firstLine="480"/>
      </w:pPr>
      <w:r>
        <w:rPr>
          <w:rFonts w:hint="eastAsia"/>
          <w:bCs/>
        </w:rPr>
        <w:t>2</w:t>
      </w:r>
      <w:r>
        <w:rPr>
          <w:rFonts w:hint="eastAsia"/>
          <w:bCs/>
        </w:rPr>
        <w:t>、以下步骤同第八章第二节三、一卡通网上支付每日限额修改。</w:t>
      </w:r>
    </w:p>
    <w:p w:rsidR="004A1DF5" w:rsidRDefault="004A1DF5">
      <w:pPr>
        <w:ind w:firstLineChars="200" w:firstLine="480"/>
      </w:pPr>
      <w:r>
        <w:rPr>
          <w:rFonts w:hint="eastAsia"/>
        </w:rPr>
        <w:t>3</w:t>
      </w:r>
      <w:r>
        <w:rPr>
          <w:rFonts w:hint="eastAsia"/>
        </w:rPr>
        <w:t>、打印：</w:t>
      </w:r>
      <w:r>
        <w:rPr>
          <w:rFonts w:ascii="宋体" w:hAnsi="宋体" w:hint="eastAsia"/>
        </w:rPr>
        <w:t>根据系统提示打印</w:t>
      </w:r>
      <w:r>
        <w:rPr>
          <w:rFonts w:hint="eastAsia"/>
        </w:rPr>
        <w:t>“</w:t>
      </w:r>
      <w:r>
        <w:rPr>
          <w:rFonts w:ascii="宋体" w:hint="eastAsia"/>
          <w:kern w:val="0"/>
          <w:szCs w:val="18"/>
          <w:lang w:val="zh-CN"/>
        </w:rPr>
        <w:t>公司卡特殊业务申请书</w:t>
      </w:r>
      <w:r>
        <w:rPr>
          <w:rFonts w:hint="eastAsia"/>
          <w:bCs/>
        </w:rPr>
        <w:t>”。</w:t>
      </w:r>
    </w:p>
    <w:p w:rsidR="004A1DF5" w:rsidRDefault="004A1DF5" w:rsidP="0004090F">
      <w:pPr>
        <w:pStyle w:val="5"/>
      </w:pPr>
      <w:r>
        <w:rPr>
          <w:rFonts w:hint="eastAsia"/>
        </w:rPr>
        <w:lastRenderedPageBreak/>
        <w:t>九、公司卡网上支付额度更改（业务代码</w:t>
      </w:r>
      <w:r>
        <w:rPr>
          <w:rFonts w:hint="eastAsia"/>
        </w:rPr>
        <w:t>6044</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通过本功能修改公司卡网上支付额度。</w:t>
      </w:r>
    </w:p>
    <w:p w:rsidR="004A1DF5" w:rsidRDefault="004A1DF5">
      <w:pPr>
        <w:pStyle w:val="6"/>
        <w:spacing w:line="360" w:lineRule="auto"/>
      </w:pPr>
      <w:r>
        <w:rPr>
          <w:rFonts w:hint="eastAsia"/>
        </w:rPr>
        <w:t>（二）操作步骤</w:t>
      </w:r>
    </w:p>
    <w:p w:rsidR="004A1DF5" w:rsidRDefault="004A1DF5">
      <w:pPr>
        <w:ind w:firstLineChars="200" w:firstLine="480"/>
        <w:rPr>
          <w:rFonts w:ascii="宋体" w:hAnsi="宋体"/>
        </w:rPr>
      </w:pPr>
      <w:r>
        <w:rPr>
          <w:rFonts w:hint="eastAsia"/>
        </w:rPr>
        <w:t>1</w:t>
      </w:r>
      <w:r>
        <w:rPr>
          <w:rFonts w:hint="eastAsia"/>
        </w:rPr>
        <w:t>、</w:t>
      </w:r>
      <w:r>
        <w:rPr>
          <w:rFonts w:ascii="宋体" w:hAnsi="宋体" w:hint="eastAsia"/>
        </w:rPr>
        <w:t>用户选择系统</w:t>
      </w:r>
      <w:r>
        <w:rPr>
          <w:rFonts w:hint="eastAsia"/>
          <w:bCs/>
        </w:rPr>
        <w:t>导航</w:t>
      </w:r>
      <w:r>
        <w:rPr>
          <w:rFonts w:ascii="宋体" w:hAnsi="宋体" w:hint="eastAsia"/>
        </w:rPr>
        <w:t>－</w:t>
      </w:r>
      <w:r>
        <w:rPr>
          <w:rFonts w:hint="eastAsia"/>
        </w:rPr>
        <w:t>其他中间业务－</w:t>
      </w:r>
      <w:r>
        <w:rPr>
          <w:rFonts w:ascii="宋体" w:hAnsi="宋体" w:hint="eastAsia"/>
        </w:rPr>
        <w:t>网上支付－公司卡网上支付额度更改或在“业务代码”处输入业务代码6044进入。</w:t>
      </w:r>
    </w:p>
    <w:p w:rsidR="004A1DF5" w:rsidRDefault="004A1DF5">
      <w:pPr>
        <w:ind w:firstLineChars="200" w:firstLine="480"/>
      </w:pPr>
      <w:r>
        <w:rPr>
          <w:rFonts w:hint="eastAsia"/>
        </w:rPr>
        <w:t>2</w:t>
      </w:r>
      <w:r>
        <w:rPr>
          <w:rFonts w:hint="eastAsia"/>
        </w:rPr>
        <w:t>、</w:t>
      </w:r>
      <w:r>
        <w:rPr>
          <w:rFonts w:hint="eastAsia"/>
          <w:bCs/>
        </w:rPr>
        <w:t>以下步骤同第八章第二节四、一卡通网上支付额度修改。</w:t>
      </w:r>
    </w:p>
    <w:p w:rsidR="004A1DF5" w:rsidRDefault="004A1DF5">
      <w:pPr>
        <w:ind w:firstLineChars="200" w:firstLine="480"/>
      </w:pPr>
      <w:r>
        <w:rPr>
          <w:rFonts w:hint="eastAsia"/>
        </w:rPr>
        <w:t>3</w:t>
      </w:r>
      <w:r>
        <w:rPr>
          <w:rFonts w:hint="eastAsia"/>
        </w:rPr>
        <w:t>、打印：</w:t>
      </w:r>
      <w:r>
        <w:rPr>
          <w:rFonts w:ascii="宋体" w:hAnsi="宋体" w:hint="eastAsia"/>
        </w:rPr>
        <w:t>根据系统提示打印</w:t>
      </w:r>
      <w:r>
        <w:rPr>
          <w:rFonts w:hint="eastAsia"/>
        </w:rPr>
        <w:t>“</w:t>
      </w:r>
      <w:r>
        <w:rPr>
          <w:rFonts w:ascii="宋体" w:hint="eastAsia"/>
          <w:kern w:val="0"/>
          <w:szCs w:val="18"/>
          <w:lang w:val="zh-CN"/>
        </w:rPr>
        <w:t>公司卡特殊业务申请书</w:t>
      </w:r>
      <w:r>
        <w:rPr>
          <w:rFonts w:hint="eastAsia"/>
          <w:bCs/>
        </w:rPr>
        <w:t>”。</w:t>
      </w:r>
    </w:p>
    <w:p w:rsidR="004A1DF5" w:rsidRDefault="004A1DF5" w:rsidP="0004090F">
      <w:pPr>
        <w:pStyle w:val="5"/>
        <w:jc w:val="left"/>
      </w:pPr>
      <w:r>
        <w:rPr>
          <w:rFonts w:hint="eastAsia"/>
        </w:rPr>
        <w:t>十、公司卡网上支付密码设置（业务代码</w:t>
      </w:r>
      <w:r>
        <w:rPr>
          <w:rFonts w:hint="eastAsia"/>
        </w:rPr>
        <w:t>6045</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通过本功能设置公司卡网上支付密码。</w:t>
      </w:r>
    </w:p>
    <w:p w:rsidR="004A1DF5" w:rsidRDefault="004A1DF5">
      <w:pPr>
        <w:pStyle w:val="6"/>
        <w:spacing w:line="360" w:lineRule="auto"/>
      </w:pPr>
      <w:r>
        <w:rPr>
          <w:rFonts w:hint="eastAsia"/>
        </w:rPr>
        <w:t>（二）操作步骤</w:t>
      </w:r>
    </w:p>
    <w:p w:rsidR="004A1DF5" w:rsidRDefault="004A1DF5">
      <w:pPr>
        <w:ind w:firstLineChars="150" w:firstLine="360"/>
        <w:rPr>
          <w:rFonts w:ascii="宋体" w:hAnsi="宋体"/>
        </w:rPr>
      </w:pPr>
      <w:r>
        <w:rPr>
          <w:rFonts w:ascii="宋体" w:hAnsi="宋体" w:hint="eastAsia"/>
        </w:rPr>
        <w:t>1、用户选择系统导航－</w:t>
      </w:r>
      <w:r>
        <w:rPr>
          <w:rFonts w:hint="eastAsia"/>
        </w:rPr>
        <w:t>其他中间业务－</w:t>
      </w:r>
      <w:r>
        <w:rPr>
          <w:rFonts w:ascii="宋体" w:hAnsi="宋体" w:hint="eastAsia"/>
        </w:rPr>
        <w:t>网上支付－公司卡网上支付密码设置或在“业务代码”处输入业务代码6045进入。</w:t>
      </w:r>
    </w:p>
    <w:p w:rsidR="004A1DF5" w:rsidRDefault="004A1DF5">
      <w:pPr>
        <w:ind w:firstLineChars="150" w:firstLine="360"/>
        <w:rPr>
          <w:rFonts w:ascii="宋体" w:hAnsi="宋体"/>
        </w:rPr>
      </w:pPr>
      <w:r>
        <w:rPr>
          <w:rFonts w:ascii="宋体" w:hAnsi="宋体" w:hint="eastAsia"/>
          <w:bCs/>
        </w:rPr>
        <w:t>2、以下步骤同第八章第二节五、一卡通网上支付密码重置。</w:t>
      </w:r>
    </w:p>
    <w:p w:rsidR="004A1DF5" w:rsidRDefault="004A1DF5">
      <w:pPr>
        <w:ind w:firstLineChars="150" w:firstLine="360"/>
        <w:rPr>
          <w:bCs/>
        </w:rPr>
      </w:pPr>
      <w:r>
        <w:rPr>
          <w:rFonts w:ascii="宋体" w:hAnsi="宋体" w:hint="eastAsia"/>
        </w:rPr>
        <w:t>3、打印：根据系统提示打印“</w:t>
      </w:r>
      <w:r>
        <w:rPr>
          <w:rFonts w:ascii="宋体" w:hAnsi="宋体" w:hint="eastAsia"/>
          <w:kern w:val="0"/>
          <w:szCs w:val="18"/>
          <w:lang w:val="zh-CN"/>
        </w:rPr>
        <w:t>公司卡特殊业务申请书</w:t>
      </w:r>
      <w:r>
        <w:rPr>
          <w:rFonts w:ascii="宋体" w:hAnsi="宋体" w:hint="eastAsia"/>
          <w:bCs/>
        </w:rPr>
        <w:t>”。</w:t>
      </w:r>
    </w:p>
    <w:p w:rsidR="004A1DF5" w:rsidRDefault="004A1DF5" w:rsidP="0004090F">
      <w:pPr>
        <w:pStyle w:val="5"/>
      </w:pPr>
      <w:r>
        <w:rPr>
          <w:rFonts w:hint="eastAsia"/>
        </w:rPr>
        <w:t>十一、网上支付协议查询（业务代码</w:t>
      </w:r>
      <w:r>
        <w:rPr>
          <w:rFonts w:hint="eastAsia"/>
        </w:rPr>
        <w:t>6038</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rPr>
          <w:rFonts w:ascii="宋体"/>
          <w:kern w:val="0"/>
          <w:szCs w:val="18"/>
          <w:lang w:val="zh-CN"/>
        </w:rPr>
      </w:pPr>
      <w:r>
        <w:rPr>
          <w:rFonts w:ascii="宋体" w:hint="eastAsia"/>
          <w:kern w:val="0"/>
          <w:szCs w:val="18"/>
          <w:lang w:val="zh-CN"/>
        </w:rPr>
        <w:t>查询一卡通和公司卡网上支付交易的功能。</w:t>
      </w:r>
    </w:p>
    <w:p w:rsidR="004A1DF5" w:rsidRDefault="004A1DF5">
      <w:pPr>
        <w:pStyle w:val="6"/>
        <w:spacing w:line="360" w:lineRule="auto"/>
      </w:pPr>
      <w:r>
        <w:rPr>
          <w:rFonts w:hint="eastAsia"/>
        </w:rPr>
        <w:t>（二）操作步骤</w:t>
      </w:r>
    </w:p>
    <w:p w:rsidR="004A1DF5" w:rsidRDefault="004A1DF5">
      <w:pPr>
        <w:ind w:firstLine="435"/>
        <w:rPr>
          <w:rFonts w:ascii="宋体" w:hAnsi="宋体"/>
        </w:rPr>
      </w:pPr>
      <w:r>
        <w:rPr>
          <w:rFonts w:hint="eastAsia"/>
        </w:rPr>
        <w:t>1</w:t>
      </w:r>
      <w:r>
        <w:rPr>
          <w:rFonts w:hint="eastAsia"/>
        </w:rPr>
        <w:t>、</w:t>
      </w:r>
      <w:r>
        <w:rPr>
          <w:rFonts w:ascii="宋体" w:hAnsi="宋体" w:hint="eastAsia"/>
        </w:rPr>
        <w:t>用户选择系统</w:t>
      </w:r>
      <w:r>
        <w:rPr>
          <w:rFonts w:hint="eastAsia"/>
        </w:rPr>
        <w:t>导航</w:t>
      </w:r>
      <w:r>
        <w:rPr>
          <w:rFonts w:ascii="宋体" w:hAnsi="宋体" w:hint="eastAsia"/>
        </w:rPr>
        <w:t>－</w:t>
      </w:r>
      <w:r>
        <w:rPr>
          <w:rFonts w:hint="eastAsia"/>
        </w:rPr>
        <w:t>其他中间业务－</w:t>
      </w:r>
      <w:r>
        <w:rPr>
          <w:rFonts w:ascii="宋体" w:hAnsi="宋体" w:hint="eastAsia"/>
        </w:rPr>
        <w:t>网上支付－</w:t>
      </w:r>
      <w:r>
        <w:rPr>
          <w:rFonts w:hint="eastAsia"/>
        </w:rPr>
        <w:t>网上支付协议查询</w:t>
      </w:r>
      <w:r>
        <w:rPr>
          <w:rFonts w:ascii="宋体" w:hAnsi="宋体" w:hint="eastAsia"/>
        </w:rPr>
        <w:t>或在“业务代码”处输入业务代码6038进入。</w:t>
      </w:r>
    </w:p>
    <w:p w:rsidR="004A1DF5" w:rsidRDefault="004A1DF5">
      <w:pPr>
        <w:ind w:firstLine="435"/>
        <w:rPr>
          <w:color w:val="FF0000"/>
        </w:rPr>
      </w:pPr>
      <w:r>
        <w:rPr>
          <w:rFonts w:hint="eastAsia"/>
        </w:rPr>
        <w:t>2</w:t>
      </w:r>
      <w:r>
        <w:rPr>
          <w:rFonts w:hint="eastAsia"/>
        </w:rPr>
        <w:t>、输入户口号，选择“确定”钮，系统列示相关信息。</w:t>
      </w:r>
    </w:p>
    <w:p w:rsidR="004A1DF5" w:rsidRDefault="004A1DF5" w:rsidP="0004090F">
      <w:pPr>
        <w:pStyle w:val="4"/>
      </w:pPr>
      <w:bookmarkStart w:id="1424" w:name="_Toc186273619"/>
      <w:r>
        <w:rPr>
          <w:rFonts w:hint="eastAsia"/>
        </w:rPr>
        <w:lastRenderedPageBreak/>
        <w:t>第三节</w:t>
      </w:r>
      <w:r>
        <w:rPr>
          <w:rFonts w:hint="eastAsia"/>
        </w:rPr>
        <w:t xml:space="preserve">  </w:t>
      </w:r>
      <w:r>
        <w:rPr>
          <w:rFonts w:hint="eastAsia"/>
        </w:rPr>
        <w:t>限额更改</w:t>
      </w:r>
      <w:bookmarkEnd w:id="1424"/>
    </w:p>
    <w:p w:rsidR="004A1DF5" w:rsidRDefault="004A1DF5">
      <w:pPr>
        <w:ind w:firstLineChars="200" w:firstLine="480"/>
      </w:pPr>
      <w:r>
        <w:rPr>
          <w:rFonts w:hint="eastAsia"/>
        </w:rPr>
        <w:t>本节介绍了一卡通和公司卡</w:t>
      </w:r>
      <w:r>
        <w:rPr>
          <w:rFonts w:hint="eastAsia"/>
        </w:rPr>
        <w:t>POS</w:t>
      </w:r>
      <w:r>
        <w:rPr>
          <w:rFonts w:hint="eastAsia"/>
        </w:rPr>
        <w:t>消费限额的修改方法以及一卡通</w:t>
      </w:r>
      <w:r>
        <w:rPr>
          <w:rFonts w:hint="eastAsia"/>
        </w:rPr>
        <w:t>ATM</w:t>
      </w:r>
      <w:r>
        <w:rPr>
          <w:rFonts w:hint="eastAsia"/>
        </w:rPr>
        <w:t>全折限额的更改方法。</w:t>
      </w:r>
    </w:p>
    <w:p w:rsidR="004A1DF5" w:rsidRDefault="004A1DF5">
      <w:pPr>
        <w:pStyle w:val="5"/>
        <w:numPr>
          <w:ilvl w:val="0"/>
          <w:numId w:val="23"/>
        </w:numPr>
      </w:pPr>
      <w:r>
        <w:rPr>
          <w:rFonts w:hint="eastAsia"/>
        </w:rPr>
        <w:t>一卡通</w:t>
      </w:r>
      <w:r>
        <w:rPr>
          <w:rFonts w:hint="eastAsia"/>
        </w:rPr>
        <w:t>POS</w:t>
      </w:r>
      <w:r>
        <w:rPr>
          <w:rFonts w:hint="eastAsia"/>
        </w:rPr>
        <w:t>消费限额更改（业务代码</w:t>
      </w:r>
      <w:r>
        <w:rPr>
          <w:rFonts w:hint="eastAsia"/>
        </w:rPr>
        <w:t>6061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通过本功能受理客户申请更改一卡通</w:t>
      </w:r>
      <w:r>
        <w:rPr>
          <w:rFonts w:hint="eastAsia"/>
        </w:rPr>
        <w:t>POS</w:t>
      </w:r>
      <w:r>
        <w:rPr>
          <w:rFonts w:hint="eastAsia"/>
        </w:rPr>
        <w:t>消费限额。也可通过本功能对</w:t>
      </w:r>
      <w:r>
        <w:rPr>
          <w:rFonts w:hint="eastAsia"/>
        </w:rPr>
        <w:t>POS</w:t>
      </w:r>
      <w:r>
        <w:rPr>
          <w:rFonts w:hint="eastAsia"/>
        </w:rPr>
        <w:t>消费设置错误进行银行内部差错调整。</w:t>
      </w:r>
    </w:p>
    <w:p w:rsidR="004A1DF5" w:rsidRDefault="004A1DF5">
      <w:pPr>
        <w:ind w:firstLineChars="200" w:firstLine="480"/>
      </w:pPr>
    </w:p>
    <w:p w:rsidR="004A1DF5" w:rsidRDefault="004A1DF5">
      <w:pPr>
        <w:pStyle w:val="6"/>
        <w:spacing w:line="360" w:lineRule="auto"/>
      </w:pPr>
      <w:r>
        <w:rPr>
          <w:rFonts w:hint="eastAsia"/>
        </w:rPr>
        <w:t>（二）操作要点</w:t>
      </w:r>
    </w:p>
    <w:p w:rsidR="004A1DF5" w:rsidRDefault="004A1DF5" w:rsidP="000029C7">
      <w:pPr>
        <w:numPr>
          <w:ilvl w:val="0"/>
          <w:numId w:val="435"/>
        </w:numPr>
        <w:tabs>
          <w:tab w:val="left" w:pos="360"/>
          <w:tab w:val="left" w:pos="900"/>
        </w:tabs>
        <w:ind w:firstLine="180"/>
        <w:rPr>
          <w:rFonts w:ascii="宋体"/>
          <w:kern w:val="0"/>
          <w:szCs w:val="18"/>
        </w:rPr>
      </w:pPr>
      <w:r>
        <w:rPr>
          <w:rFonts w:ascii="宋体" w:hint="eastAsia"/>
          <w:kern w:val="0"/>
          <w:szCs w:val="18"/>
        </w:rPr>
        <w:t>刷卡办理时，无论是银行内部发起还是客户发起，均判断凭证状态，“凭证禁用”情况下，不允许进行维护。</w:t>
      </w:r>
    </w:p>
    <w:p w:rsidR="004A1DF5" w:rsidRDefault="004A1DF5" w:rsidP="000029C7">
      <w:pPr>
        <w:numPr>
          <w:ilvl w:val="0"/>
          <w:numId w:val="435"/>
        </w:numPr>
        <w:tabs>
          <w:tab w:val="left" w:pos="900"/>
        </w:tabs>
        <w:ind w:firstLine="180"/>
        <w:rPr>
          <w:rFonts w:ascii="宋体"/>
          <w:kern w:val="0"/>
          <w:szCs w:val="18"/>
        </w:rPr>
      </w:pPr>
      <w:r>
        <w:rPr>
          <w:rFonts w:ascii="宋体" w:hint="eastAsia"/>
          <w:kern w:val="0"/>
          <w:szCs w:val="18"/>
        </w:rPr>
        <w:t>银行内部发起是，不判断密码禁用状态，“密码禁用”情况下，允许办理。客户发起时，“密码禁用”情况下，不允许办理维护。</w:t>
      </w:r>
    </w:p>
    <w:p w:rsidR="004A1DF5" w:rsidRDefault="004A1DF5" w:rsidP="000029C7">
      <w:pPr>
        <w:numPr>
          <w:ilvl w:val="0"/>
          <w:numId w:val="435"/>
        </w:numPr>
        <w:tabs>
          <w:tab w:val="left" w:pos="900"/>
        </w:tabs>
        <w:ind w:firstLine="180"/>
        <w:rPr>
          <w:rFonts w:ascii="宋体"/>
          <w:kern w:val="0"/>
          <w:szCs w:val="18"/>
        </w:rPr>
      </w:pPr>
      <w:r>
        <w:rPr>
          <w:rFonts w:ascii="宋体" w:hint="eastAsia"/>
          <w:kern w:val="0"/>
          <w:szCs w:val="18"/>
        </w:rPr>
        <w:t>判断一卡通激活标志，如果未激活，不允许更改限额，并提示错误信息。</w:t>
      </w:r>
    </w:p>
    <w:p w:rsidR="004A1DF5" w:rsidRDefault="004A1DF5" w:rsidP="000029C7">
      <w:pPr>
        <w:numPr>
          <w:ilvl w:val="0"/>
          <w:numId w:val="435"/>
        </w:numPr>
        <w:tabs>
          <w:tab w:val="left" w:pos="900"/>
        </w:tabs>
        <w:ind w:firstLine="180"/>
        <w:rPr>
          <w:rFonts w:ascii="宋体"/>
          <w:kern w:val="0"/>
          <w:szCs w:val="18"/>
        </w:rPr>
      </w:pPr>
      <w:r>
        <w:rPr>
          <w:rFonts w:ascii="宋体" w:hint="eastAsia"/>
          <w:kern w:val="0"/>
          <w:szCs w:val="18"/>
        </w:rPr>
        <w:t>银行内部发起的限额更改，需要主管授权。</w:t>
      </w:r>
    </w:p>
    <w:p w:rsidR="004A1DF5" w:rsidRDefault="004A1DF5" w:rsidP="000029C7">
      <w:pPr>
        <w:numPr>
          <w:ilvl w:val="0"/>
          <w:numId w:val="435"/>
        </w:numPr>
        <w:tabs>
          <w:tab w:val="left" w:pos="900"/>
        </w:tabs>
        <w:ind w:firstLine="180"/>
        <w:rPr>
          <w:rFonts w:ascii="宋体"/>
          <w:kern w:val="0"/>
          <w:szCs w:val="18"/>
        </w:rPr>
      </w:pPr>
      <w:r>
        <w:rPr>
          <w:rFonts w:ascii="宋体" w:hint="eastAsia"/>
          <w:kern w:val="0"/>
          <w:szCs w:val="18"/>
        </w:rPr>
        <w:t>黑名单客户办理限额更改，需要主管授权。</w:t>
      </w:r>
    </w:p>
    <w:p w:rsidR="004A1DF5" w:rsidRDefault="004A1DF5">
      <w:pPr>
        <w:tabs>
          <w:tab w:val="num" w:pos="360"/>
        </w:tabs>
        <w:ind w:leftChars="225" w:left="900" w:hanging="360"/>
        <w:rPr>
          <w:rFonts w:ascii="宋体"/>
          <w:kern w:val="0"/>
          <w:szCs w:val="18"/>
          <w:lang w:val="zh-CN"/>
        </w:rPr>
      </w:pPr>
      <w:r>
        <w:rPr>
          <w:rFonts w:ascii="宋体" w:hint="eastAsia"/>
          <w:kern w:val="0"/>
          <w:szCs w:val="18"/>
        </w:rPr>
        <w:t>6、银行内部发起时，回单上打印“差错”字样。</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、用户选择系统导航－其他中间业务－限额更改－一卡通</w:t>
      </w:r>
      <w:r>
        <w:rPr>
          <w:rFonts w:hint="eastAsia"/>
        </w:rPr>
        <w:t>POS</w:t>
      </w:r>
      <w:r>
        <w:rPr>
          <w:rFonts w:hint="eastAsia"/>
        </w:rPr>
        <w:t>消费限额更改或在“业务代码”处输入业务代码</w:t>
      </w:r>
      <w:r>
        <w:rPr>
          <w:rFonts w:hint="eastAsia"/>
        </w:rPr>
        <w:t>6061</w:t>
      </w:r>
      <w:r>
        <w:rPr>
          <w:rFonts w:hint="eastAsia"/>
        </w:rPr>
        <w:t>进入。</w:t>
      </w:r>
    </w:p>
    <w:p w:rsidR="004A1DF5" w:rsidRDefault="004A1DF5">
      <w:pPr>
        <w:ind w:firstLineChars="200" w:firstLine="480"/>
      </w:pPr>
      <w:r>
        <w:rPr>
          <w:rFonts w:hint="eastAsia"/>
        </w:rPr>
        <w:t>2</w:t>
      </w:r>
      <w:r>
        <w:rPr>
          <w:rFonts w:hint="eastAsia"/>
        </w:rPr>
        <w:t>、选择客户发起或银行内部发起，系统默认为客户发起。</w:t>
      </w:r>
    </w:p>
    <w:p w:rsidR="004A1DF5" w:rsidRDefault="004A1DF5">
      <w:pPr>
        <w:ind w:firstLineChars="200" w:firstLine="480"/>
      </w:pPr>
      <w:r>
        <w:rPr>
          <w:rFonts w:hint="eastAsia"/>
        </w:rPr>
        <w:t>3</w:t>
      </w:r>
      <w:r>
        <w:rPr>
          <w:rFonts w:hint="eastAsia"/>
        </w:rPr>
        <w:t>、刷卡或手工输入卡号，回车后，显示一卡通户口及账户信息及当前每日消费限额等信息。</w:t>
      </w:r>
    </w:p>
    <w:p w:rsidR="004A1DF5" w:rsidRDefault="004A1DF5">
      <w:pPr>
        <w:ind w:firstLineChars="200" w:firstLine="480"/>
      </w:pPr>
      <w:r>
        <w:rPr>
          <w:rFonts w:hint="eastAsia"/>
        </w:rPr>
        <w:t>4</w:t>
      </w:r>
      <w:r>
        <w:rPr>
          <w:rFonts w:hint="eastAsia"/>
        </w:rPr>
        <w:t>、客户发起时，选择“支取”按钮，提示客户通过加密键盘输入取款密码。</w:t>
      </w:r>
    </w:p>
    <w:p w:rsidR="004A1DF5" w:rsidRDefault="004A1DF5">
      <w:pPr>
        <w:ind w:firstLineChars="200" w:firstLine="480"/>
      </w:pPr>
      <w:r>
        <w:rPr>
          <w:rFonts w:hint="eastAsia"/>
        </w:rPr>
        <w:t>5</w:t>
      </w:r>
      <w:r>
        <w:rPr>
          <w:rFonts w:hint="eastAsia"/>
        </w:rPr>
        <w:t>、按照客户申请，录入</w:t>
      </w:r>
      <w:r>
        <w:rPr>
          <w:rFonts w:hint="eastAsia"/>
        </w:rPr>
        <w:t>POS</w:t>
      </w:r>
      <w:r>
        <w:rPr>
          <w:rFonts w:hint="eastAsia"/>
        </w:rPr>
        <w:t>消费限额。</w:t>
      </w:r>
    </w:p>
    <w:p w:rsidR="004A1DF5" w:rsidRDefault="004A1DF5">
      <w:pPr>
        <w:ind w:firstLineChars="200" w:firstLine="480"/>
      </w:pPr>
      <w:r>
        <w:rPr>
          <w:rFonts w:hint="eastAsia"/>
        </w:rPr>
        <w:t>6</w:t>
      </w:r>
      <w:r>
        <w:rPr>
          <w:rFonts w:hint="eastAsia"/>
        </w:rPr>
        <w:t>、如需授权的情况，经主管同意后授权。</w:t>
      </w:r>
    </w:p>
    <w:p w:rsidR="004A1DF5" w:rsidRDefault="004A1DF5">
      <w:pPr>
        <w:numPr>
          <w:ilvl w:val="0"/>
          <w:numId w:val="435"/>
        </w:numPr>
      </w:pPr>
      <w:r>
        <w:rPr>
          <w:rFonts w:hint="eastAsia"/>
        </w:rPr>
        <w:lastRenderedPageBreak/>
        <w:t>打印：</w:t>
      </w:r>
      <w:r>
        <w:rPr>
          <w:rFonts w:ascii="宋体" w:hAnsi="宋体" w:hint="eastAsia"/>
        </w:rPr>
        <w:t>根据系统提示打印</w:t>
      </w:r>
      <w:r>
        <w:rPr>
          <w:rFonts w:hint="eastAsia"/>
        </w:rPr>
        <w:t>“特殊业务凭证”。</w:t>
      </w:r>
    </w:p>
    <w:p w:rsidR="004A1DF5" w:rsidRDefault="004A1DF5">
      <w:pPr>
        <w:pStyle w:val="5"/>
        <w:numPr>
          <w:ilvl w:val="0"/>
          <w:numId w:val="23"/>
        </w:numPr>
      </w:pPr>
      <w:r>
        <w:rPr>
          <w:rFonts w:hint="eastAsia"/>
        </w:rPr>
        <w:t>一卡通</w:t>
      </w:r>
      <w:r>
        <w:rPr>
          <w:rFonts w:hint="eastAsia"/>
        </w:rPr>
        <w:t>ATM</w:t>
      </w:r>
      <w:r>
        <w:rPr>
          <w:rFonts w:hint="eastAsia"/>
        </w:rPr>
        <w:t>全折限额更改（业务代码</w:t>
      </w:r>
      <w:r>
        <w:rPr>
          <w:rFonts w:hint="eastAsia"/>
        </w:rPr>
        <w:t>6062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通过本功能受理客户申请更改一卡通</w:t>
      </w:r>
      <w:r>
        <w:rPr>
          <w:rFonts w:hint="eastAsia"/>
        </w:rPr>
        <w:t>ATM</w:t>
      </w:r>
      <w:r>
        <w:rPr>
          <w:rFonts w:hint="eastAsia"/>
        </w:rPr>
        <w:t>取款全折人民币限额。也可通过本功能对</w:t>
      </w:r>
      <w:r>
        <w:rPr>
          <w:rFonts w:hint="eastAsia"/>
        </w:rPr>
        <w:t>ATM</w:t>
      </w:r>
      <w:r>
        <w:rPr>
          <w:rFonts w:hint="eastAsia"/>
        </w:rPr>
        <w:t>取款全折人民币限额设置错误进行银行内部差错调整。</w:t>
      </w:r>
    </w:p>
    <w:p w:rsidR="004A1DF5" w:rsidRDefault="004A1DF5">
      <w:pPr>
        <w:pStyle w:val="6"/>
        <w:spacing w:line="360" w:lineRule="auto"/>
      </w:pPr>
      <w:r>
        <w:rPr>
          <w:rFonts w:hint="eastAsia"/>
        </w:rPr>
        <w:t>（二）操作要点</w:t>
      </w:r>
    </w:p>
    <w:p w:rsidR="004A1DF5" w:rsidRDefault="004A1DF5"/>
    <w:p w:rsidR="004A1DF5" w:rsidRDefault="004A1DF5">
      <w:pPr>
        <w:rPr>
          <w:rFonts w:ascii="宋体"/>
          <w:kern w:val="0"/>
          <w:szCs w:val="18"/>
        </w:rPr>
      </w:pPr>
      <w:r>
        <w:rPr>
          <w:rFonts w:ascii="宋体" w:hint="eastAsia"/>
          <w:kern w:val="0"/>
          <w:szCs w:val="18"/>
        </w:rPr>
        <w:t>1、刷卡办理时，无论是银行内部发起还是客户发起，均判断凭证状态，“凭证禁用”情况下，不允许进行维护。</w:t>
      </w:r>
    </w:p>
    <w:p w:rsidR="004A1DF5" w:rsidRDefault="004A1DF5">
      <w:pPr>
        <w:numPr>
          <w:ilvl w:val="0"/>
          <w:numId w:val="436"/>
        </w:numPr>
        <w:rPr>
          <w:rFonts w:ascii="宋体"/>
          <w:kern w:val="0"/>
          <w:szCs w:val="18"/>
        </w:rPr>
      </w:pPr>
      <w:r>
        <w:rPr>
          <w:rFonts w:ascii="宋体" w:hint="eastAsia"/>
          <w:kern w:val="0"/>
          <w:szCs w:val="18"/>
        </w:rPr>
        <w:t>银行内部发起是，不判断密码禁用状态，“密码禁用”情况下，允许办理。客户发起时，“密码禁用”情况下，不允许办理维护。</w:t>
      </w:r>
    </w:p>
    <w:p w:rsidR="004A1DF5" w:rsidRDefault="004A1DF5">
      <w:pPr>
        <w:numPr>
          <w:ilvl w:val="0"/>
          <w:numId w:val="436"/>
        </w:numPr>
        <w:rPr>
          <w:rFonts w:ascii="宋体"/>
          <w:kern w:val="0"/>
          <w:szCs w:val="18"/>
        </w:rPr>
      </w:pPr>
      <w:r>
        <w:rPr>
          <w:rFonts w:ascii="宋体" w:hint="eastAsia"/>
          <w:kern w:val="0"/>
          <w:szCs w:val="18"/>
        </w:rPr>
        <w:t>判断一卡通激活标志，如果未激活，不允许更改限额，并提示错误信息。</w:t>
      </w:r>
    </w:p>
    <w:p w:rsidR="004A1DF5" w:rsidRDefault="004A1DF5">
      <w:pPr>
        <w:numPr>
          <w:ilvl w:val="0"/>
          <w:numId w:val="436"/>
        </w:numPr>
        <w:rPr>
          <w:rFonts w:ascii="宋体"/>
          <w:kern w:val="0"/>
          <w:szCs w:val="18"/>
        </w:rPr>
      </w:pPr>
      <w:r>
        <w:rPr>
          <w:rFonts w:ascii="宋体" w:hint="eastAsia"/>
          <w:kern w:val="0"/>
          <w:szCs w:val="18"/>
        </w:rPr>
        <w:t>银行内部发起的限额更改，需要主管授权。</w:t>
      </w:r>
    </w:p>
    <w:p w:rsidR="004A1DF5" w:rsidRDefault="004A1DF5">
      <w:pPr>
        <w:numPr>
          <w:ilvl w:val="0"/>
          <w:numId w:val="436"/>
        </w:numPr>
        <w:rPr>
          <w:rFonts w:ascii="宋体"/>
          <w:kern w:val="0"/>
          <w:szCs w:val="18"/>
        </w:rPr>
      </w:pPr>
      <w:r>
        <w:rPr>
          <w:rFonts w:ascii="宋体" w:hint="eastAsia"/>
          <w:kern w:val="0"/>
          <w:szCs w:val="18"/>
        </w:rPr>
        <w:t>黑名单客户办理限额更改，需要主管授权。</w:t>
      </w:r>
    </w:p>
    <w:p w:rsidR="004A1DF5" w:rsidRDefault="004A1DF5">
      <w:pPr>
        <w:numPr>
          <w:ilvl w:val="0"/>
          <w:numId w:val="436"/>
        </w:numPr>
        <w:rPr>
          <w:rFonts w:ascii="宋体"/>
          <w:kern w:val="0"/>
          <w:szCs w:val="18"/>
        </w:rPr>
      </w:pPr>
      <w:r>
        <w:rPr>
          <w:rFonts w:ascii="宋体" w:hint="eastAsia"/>
          <w:kern w:val="0"/>
          <w:szCs w:val="18"/>
        </w:rPr>
        <w:t>银行内部发起时，回单上打印“差错”字样。</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、用户选择系统导航－其他中间业务－限额更改－一卡通</w:t>
      </w:r>
      <w:r>
        <w:rPr>
          <w:rFonts w:hint="eastAsia"/>
        </w:rPr>
        <w:t>ATM</w:t>
      </w:r>
      <w:r>
        <w:rPr>
          <w:rFonts w:hint="eastAsia"/>
        </w:rPr>
        <w:t>全折限额更改或在“业务代码”处输入业务代码</w:t>
      </w:r>
      <w:r>
        <w:rPr>
          <w:rFonts w:hint="eastAsia"/>
        </w:rPr>
        <w:t>6062</w:t>
      </w:r>
      <w:r>
        <w:rPr>
          <w:rFonts w:hint="eastAsia"/>
        </w:rPr>
        <w:t>进入。</w:t>
      </w:r>
    </w:p>
    <w:p w:rsidR="004A1DF5" w:rsidRDefault="004A1DF5">
      <w:pPr>
        <w:ind w:firstLineChars="200" w:firstLine="480"/>
      </w:pPr>
      <w:r>
        <w:rPr>
          <w:rFonts w:hint="eastAsia"/>
        </w:rPr>
        <w:t>2</w:t>
      </w:r>
      <w:r>
        <w:rPr>
          <w:rFonts w:hint="eastAsia"/>
        </w:rPr>
        <w:t>、选择客户发起或银行内部发起，系统默认为客户发起。</w:t>
      </w:r>
    </w:p>
    <w:p w:rsidR="004A1DF5" w:rsidRDefault="004A1DF5">
      <w:pPr>
        <w:ind w:firstLineChars="200" w:firstLine="480"/>
      </w:pPr>
      <w:r>
        <w:rPr>
          <w:rFonts w:hint="eastAsia"/>
        </w:rPr>
        <w:t>3</w:t>
      </w:r>
      <w:r>
        <w:rPr>
          <w:rFonts w:hint="eastAsia"/>
        </w:rPr>
        <w:t>、刷卡或手工输入卡号，回车后，显示一卡通户口及账户信息及当前每日取款限额等信息。</w:t>
      </w:r>
    </w:p>
    <w:p w:rsidR="004A1DF5" w:rsidRDefault="004A1DF5">
      <w:pPr>
        <w:ind w:firstLineChars="200" w:firstLine="480"/>
      </w:pPr>
      <w:r>
        <w:rPr>
          <w:rFonts w:hint="eastAsia"/>
        </w:rPr>
        <w:t>4</w:t>
      </w:r>
      <w:r>
        <w:rPr>
          <w:rFonts w:hint="eastAsia"/>
        </w:rPr>
        <w:t>、客户发起时，选择“支取”按钮，提示客户通过加密键盘输入取款密码。</w:t>
      </w:r>
    </w:p>
    <w:p w:rsidR="004A1DF5" w:rsidRDefault="004A1DF5">
      <w:pPr>
        <w:ind w:firstLineChars="200" w:firstLine="480"/>
      </w:pPr>
      <w:r>
        <w:rPr>
          <w:rFonts w:hint="eastAsia"/>
        </w:rPr>
        <w:t>5</w:t>
      </w:r>
      <w:r>
        <w:rPr>
          <w:rFonts w:hint="eastAsia"/>
        </w:rPr>
        <w:t>、按照客户申请，录入</w:t>
      </w:r>
      <w:r>
        <w:rPr>
          <w:rFonts w:hint="eastAsia"/>
        </w:rPr>
        <w:t>ATM</w:t>
      </w:r>
      <w:r>
        <w:rPr>
          <w:rFonts w:hint="eastAsia"/>
        </w:rPr>
        <w:t>取款限额。</w:t>
      </w:r>
    </w:p>
    <w:p w:rsidR="004A1DF5" w:rsidRDefault="004A1DF5">
      <w:pPr>
        <w:ind w:firstLineChars="200" w:firstLine="480"/>
      </w:pPr>
      <w:r>
        <w:rPr>
          <w:rFonts w:hint="eastAsia"/>
        </w:rPr>
        <w:t>6</w:t>
      </w:r>
      <w:r>
        <w:rPr>
          <w:rFonts w:hint="eastAsia"/>
        </w:rPr>
        <w:t>、如需授权的情况，经主管同意后授权。</w:t>
      </w:r>
    </w:p>
    <w:p w:rsidR="004A1DF5" w:rsidRDefault="004A1DF5">
      <w:pPr>
        <w:ind w:firstLineChars="200" w:firstLine="480"/>
      </w:pPr>
      <w:r>
        <w:rPr>
          <w:rFonts w:hint="eastAsia"/>
        </w:rPr>
        <w:t>7</w:t>
      </w:r>
      <w:r>
        <w:rPr>
          <w:rFonts w:hint="eastAsia"/>
        </w:rPr>
        <w:t>、打印：</w:t>
      </w:r>
      <w:r>
        <w:rPr>
          <w:rFonts w:ascii="宋体" w:hAnsi="宋体" w:hint="eastAsia"/>
        </w:rPr>
        <w:t>根据系统提示打印</w:t>
      </w:r>
      <w:r>
        <w:rPr>
          <w:rFonts w:hint="eastAsia"/>
        </w:rPr>
        <w:t>“特殊业务凭证”。</w:t>
      </w:r>
    </w:p>
    <w:p w:rsidR="004A1DF5" w:rsidRDefault="004A1DF5">
      <w:pPr>
        <w:pStyle w:val="5"/>
      </w:pPr>
      <w:r>
        <w:rPr>
          <w:rFonts w:hint="eastAsia"/>
        </w:rPr>
        <w:lastRenderedPageBreak/>
        <w:t>三、公司卡</w:t>
      </w:r>
      <w:r>
        <w:rPr>
          <w:rFonts w:hint="eastAsia"/>
        </w:rPr>
        <w:t>POS</w:t>
      </w:r>
      <w:r>
        <w:rPr>
          <w:rFonts w:hint="eastAsia"/>
        </w:rPr>
        <w:t>消费限额修改（业务代码</w:t>
      </w:r>
      <w:r>
        <w:rPr>
          <w:rFonts w:hint="eastAsia"/>
        </w:rPr>
        <w:t>6064</w:t>
      </w:r>
      <w:r>
        <w:rPr>
          <w:rFonts w:hint="eastAsia"/>
        </w:rPr>
        <w:t>）</w:t>
      </w:r>
    </w:p>
    <w:p w:rsidR="004A1DF5" w:rsidRDefault="004A1DF5">
      <w:pPr>
        <w:pStyle w:val="6"/>
        <w:spacing w:line="360" w:lineRule="auto"/>
      </w:pPr>
      <w:r>
        <w:rPr>
          <w:rFonts w:hint="eastAsia"/>
        </w:rPr>
        <w:t>（一）功能介绍</w:t>
      </w:r>
    </w:p>
    <w:p w:rsidR="004A1DF5" w:rsidRDefault="004A1DF5">
      <w:pPr>
        <w:ind w:firstLine="480"/>
      </w:pPr>
      <w:r>
        <w:rPr>
          <w:rFonts w:hint="eastAsia"/>
        </w:rPr>
        <w:t>通过本功能受理客户通过柜面更改公司卡网上支付每日限额。</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该项业务必须在主户口开户行办理。</w:t>
      </w:r>
    </w:p>
    <w:p w:rsidR="004A1DF5" w:rsidRDefault="004A1DF5">
      <w:pPr>
        <w:pStyle w:val="6"/>
        <w:spacing w:line="360" w:lineRule="auto"/>
      </w:pPr>
      <w:r>
        <w:rPr>
          <w:rFonts w:hint="eastAsia"/>
        </w:rPr>
        <w:t>（三）操作步骤</w:t>
      </w:r>
    </w:p>
    <w:p w:rsidR="004A1DF5" w:rsidRDefault="004A1DF5">
      <w:pPr>
        <w:ind w:firstLineChars="150" w:firstLine="360"/>
        <w:rPr>
          <w:rFonts w:ascii="宋体" w:hAnsi="宋体"/>
        </w:rPr>
      </w:pPr>
      <w:r>
        <w:rPr>
          <w:rFonts w:ascii="宋体" w:hAnsi="宋体" w:hint="eastAsia"/>
        </w:rPr>
        <w:t>1、用户选择系统导航－</w:t>
      </w:r>
      <w:r>
        <w:rPr>
          <w:rFonts w:hint="eastAsia"/>
        </w:rPr>
        <w:t>其他中间业务－</w:t>
      </w:r>
      <w:r>
        <w:rPr>
          <w:rFonts w:ascii="宋体" w:hAnsi="宋体" w:hint="eastAsia"/>
        </w:rPr>
        <w:t>POS消费限额更改－公司卡POS消费限额更改或在“业务代码”处输入业务代码6064进入。</w:t>
      </w:r>
    </w:p>
    <w:p w:rsidR="004A1DF5" w:rsidRDefault="004A1DF5">
      <w:pPr>
        <w:ind w:firstLineChars="150" w:firstLine="360"/>
        <w:rPr>
          <w:rFonts w:ascii="宋体" w:hAnsi="宋体"/>
        </w:rPr>
      </w:pPr>
      <w:r>
        <w:rPr>
          <w:rFonts w:ascii="宋体" w:hAnsi="宋体" w:hint="eastAsia"/>
        </w:rPr>
        <w:t>2、以下步骤同第八章第三节一、一卡通POS消费限额更改。</w:t>
      </w:r>
    </w:p>
    <w:p w:rsidR="004A1DF5" w:rsidRDefault="004A1DF5">
      <w:pPr>
        <w:ind w:firstLineChars="150" w:firstLine="360"/>
      </w:pPr>
      <w:r>
        <w:rPr>
          <w:rFonts w:ascii="宋体" w:hAnsi="宋体" w:hint="eastAsia"/>
        </w:rPr>
        <w:t>3、打印：根据系统提示打印“公司卡特殊业务申请书”。</w:t>
      </w:r>
    </w:p>
    <w:p w:rsidR="004A1DF5" w:rsidRDefault="004A1DF5">
      <w:pPr>
        <w:sectPr w:rsidR="004A1DF5">
          <w:pgSz w:w="11906" w:h="16838"/>
          <w:pgMar w:top="1418" w:right="1701" w:bottom="1134" w:left="1701" w:header="851" w:footer="992" w:gutter="0"/>
          <w:cols w:space="425"/>
          <w:docGrid w:type="lines" w:linePitch="312"/>
        </w:sectPr>
      </w:pPr>
    </w:p>
    <w:p w:rsidR="004A1DF5" w:rsidRDefault="004A1DF5" w:rsidP="0004090F">
      <w:pPr>
        <w:pStyle w:val="4"/>
        <w:spacing w:before="156" w:after="156"/>
        <w:ind w:left="900"/>
      </w:pPr>
      <w:bookmarkStart w:id="1425" w:name="_Toc186273620"/>
      <w:r>
        <w:rPr>
          <w:rFonts w:hint="eastAsia"/>
        </w:rPr>
        <w:lastRenderedPageBreak/>
        <w:t>第四节</w:t>
      </w:r>
      <w:r>
        <w:rPr>
          <w:rFonts w:hint="eastAsia"/>
        </w:rPr>
        <w:t xml:space="preserve">  </w:t>
      </w:r>
      <w:bookmarkStart w:id="1426" w:name="_Toc109011032"/>
      <w:r>
        <w:rPr>
          <w:rFonts w:hint="eastAsia"/>
        </w:rPr>
        <w:t>消费商户控制</w:t>
      </w:r>
      <w:bookmarkEnd w:id="1425"/>
      <w:bookmarkEnd w:id="1426"/>
    </w:p>
    <w:p w:rsidR="004A1DF5" w:rsidRDefault="004A1DF5" w:rsidP="0004090F">
      <w:pPr>
        <w:pStyle w:val="5"/>
      </w:pPr>
      <w:r>
        <w:rPr>
          <w:rFonts w:hint="eastAsia"/>
        </w:rPr>
        <w:t>一、指定商户管理</w:t>
      </w:r>
      <w:r>
        <w:rPr>
          <w:rFonts w:hint="eastAsia"/>
        </w:rPr>
        <w:t>(</w:t>
      </w:r>
      <w:r>
        <w:rPr>
          <w:rFonts w:hint="eastAsia"/>
        </w:rPr>
        <w:t>业务代码：</w:t>
      </w:r>
      <w:r>
        <w:rPr>
          <w:rFonts w:hint="eastAsia"/>
        </w:rPr>
        <w:t>6071)</w:t>
      </w:r>
    </w:p>
    <w:p w:rsidR="004A1DF5" w:rsidRDefault="004A1DF5">
      <w:pPr>
        <w:pStyle w:val="6"/>
      </w:pPr>
      <w:r>
        <w:rPr>
          <w:rFonts w:hint="eastAsia"/>
        </w:rPr>
        <w:t>（一）功能介绍</w:t>
      </w:r>
    </w:p>
    <w:p w:rsidR="004A1DF5" w:rsidRDefault="004A1DF5">
      <w:pPr>
        <w:pStyle w:val="a6"/>
        <w:ind w:left="0" w:firstLineChars="225" w:firstLine="540"/>
      </w:pPr>
      <w:r>
        <w:rPr>
          <w:rFonts w:hint="eastAsia"/>
        </w:rPr>
        <w:t>通过该功能对用于指定消费的商户类型以及消费商户进行增加、删除、修改、查询等。该商户信息建立后，用于消费商户的指定。</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、商户管理分商户类型和消费商户两部分，需先建立商户类型，然后在商户类型的基础上建立消费商户。</w:t>
      </w:r>
    </w:p>
    <w:p w:rsidR="004A1DF5" w:rsidRDefault="004A1DF5">
      <w:pPr>
        <w:ind w:firstLineChars="200" w:firstLine="480"/>
      </w:pPr>
      <w:r>
        <w:rPr>
          <w:rFonts w:hint="eastAsia"/>
        </w:rPr>
        <w:t>2</w:t>
      </w:r>
      <w:r>
        <w:rPr>
          <w:rFonts w:hint="eastAsia"/>
        </w:rPr>
        <w:t>、商户类型编号规则是</w:t>
      </w:r>
      <w:r>
        <w:rPr>
          <w:rFonts w:hint="eastAsia"/>
        </w:rPr>
        <w:t>4</w:t>
      </w:r>
      <w:r>
        <w:rPr>
          <w:rFonts w:hint="eastAsia"/>
        </w:rPr>
        <w:t>位数字，消费商户编号规则是</w:t>
      </w:r>
      <w:r>
        <w:rPr>
          <w:rFonts w:hint="eastAsia"/>
        </w:rPr>
        <w:t>4</w:t>
      </w:r>
      <w:r>
        <w:rPr>
          <w:rFonts w:hint="eastAsia"/>
        </w:rPr>
        <w:t>位地区码＋</w:t>
      </w:r>
      <w:r>
        <w:rPr>
          <w:rFonts w:hint="eastAsia"/>
        </w:rPr>
        <w:t>6</w:t>
      </w:r>
      <w:r>
        <w:rPr>
          <w:rFonts w:hint="eastAsia"/>
        </w:rPr>
        <w:t>位商户代码。</w:t>
      </w:r>
    </w:p>
    <w:p w:rsidR="004A1DF5" w:rsidRDefault="004A1DF5">
      <w:pPr>
        <w:ind w:firstLineChars="200" w:firstLine="480"/>
      </w:pPr>
      <w:r>
        <w:rPr>
          <w:rFonts w:hint="eastAsia"/>
        </w:rPr>
        <w:t>3</w:t>
      </w:r>
      <w:r>
        <w:rPr>
          <w:rFonts w:hint="eastAsia"/>
        </w:rPr>
        <w:t>、如果商户类型下建立了消费商户，或者该商户类型已经被指定，则不能进行删除；如果对某一消费商户进行了商户指定，则也不能对其进行删除。</w:t>
      </w:r>
    </w:p>
    <w:p w:rsidR="004A1DF5" w:rsidRDefault="004A1DF5">
      <w:r>
        <w:rPr>
          <w:rFonts w:hint="eastAsia"/>
        </w:rPr>
        <w:t xml:space="preserve">    4</w:t>
      </w:r>
      <w:r>
        <w:rPr>
          <w:rFonts w:hint="eastAsia"/>
        </w:rPr>
        <w:t>、在消费商户界面，可查询某一商户类型下的所有商户，如果商户类型为空，点击查询后，系统显示所有商户。</w:t>
      </w:r>
    </w:p>
    <w:p w:rsidR="004A1DF5" w:rsidRDefault="004A1DF5">
      <w:pPr>
        <w:ind w:firstLineChars="150" w:firstLine="360"/>
      </w:pPr>
      <w:r>
        <w:rPr>
          <w:rFonts w:hint="eastAsia"/>
        </w:rPr>
        <w:t>5</w:t>
      </w:r>
      <w:r>
        <w:rPr>
          <w:rFonts w:hint="eastAsia"/>
        </w:rPr>
        <w:t>、新建的商户类型及商户必须是分行商户管理员在</w:t>
      </w:r>
      <w:r>
        <w:rPr>
          <w:rFonts w:hint="eastAsia"/>
        </w:rPr>
        <w:t>AS/400</w:t>
      </w:r>
      <w:r>
        <w:rPr>
          <w:rFonts w:hint="eastAsia"/>
        </w:rPr>
        <w:t>系统中已建立的商户，有关信息必须与其保持一致。</w:t>
      </w:r>
    </w:p>
    <w:p w:rsidR="004A1DF5" w:rsidRDefault="004A1DF5">
      <w:pPr>
        <w:ind w:firstLineChars="150" w:firstLine="360"/>
      </w:pPr>
      <w:r>
        <w:rPr>
          <w:rFonts w:hint="eastAsia"/>
        </w:rPr>
        <w:t>6</w:t>
      </w:r>
      <w:r>
        <w:rPr>
          <w:rFonts w:hint="eastAsia"/>
        </w:rPr>
        <w:t>、通过该功能模块只针对参与消费商户控制的商户管理，而非对</w:t>
      </w:r>
      <w:r>
        <w:rPr>
          <w:rFonts w:hint="eastAsia"/>
        </w:rPr>
        <w:t>AS/400</w:t>
      </w:r>
      <w:r>
        <w:rPr>
          <w:rFonts w:hint="eastAsia"/>
        </w:rPr>
        <w:t>系统中商户的管理。</w:t>
      </w:r>
    </w:p>
    <w:p w:rsidR="004A1DF5" w:rsidRDefault="004A1DF5">
      <w:pPr>
        <w:pStyle w:val="6"/>
      </w:pPr>
      <w:r>
        <w:rPr>
          <w:rFonts w:hint="eastAsia"/>
        </w:rPr>
        <w:t>（三）操作步骤</w:t>
      </w:r>
    </w:p>
    <w:p w:rsidR="004A1DF5" w:rsidRDefault="004A1DF5">
      <w:pPr>
        <w:ind w:firstLineChars="200" w:firstLine="480"/>
      </w:pPr>
      <w:r>
        <w:rPr>
          <w:rFonts w:hint="eastAsia"/>
        </w:rPr>
        <w:t>选择“系统导航”－“其它中间业务”－“消费商户控制”－“消费商户管理”或在“业务代码”处输入业务代码</w:t>
      </w:r>
      <w:r>
        <w:rPr>
          <w:rFonts w:hint="eastAsia"/>
        </w:rPr>
        <w:t>6071</w:t>
      </w:r>
      <w:r>
        <w:rPr>
          <w:rFonts w:hint="eastAsia"/>
        </w:rPr>
        <w:t>进入“消费商户管理”</w:t>
      </w:r>
    </w:p>
    <w:p w:rsidR="004A1DF5" w:rsidRDefault="004A1DF5">
      <w:pPr>
        <w:ind w:firstLineChars="200" w:firstLine="480"/>
      </w:pPr>
      <w:r>
        <w:rPr>
          <w:rFonts w:hint="eastAsia"/>
        </w:rPr>
        <w:t>1</w:t>
      </w:r>
      <w:r>
        <w:rPr>
          <w:rFonts w:hint="eastAsia"/>
        </w:rPr>
        <w:t>、新增商户类型：点击“商户类型类别”页面，点击“新增”按钮，出现“消费商户类型新增”窗口，手工输入“商户类型编号”、“商户类型名称”、“备注”，输入完毕，点击“确定”，新增成功。</w:t>
      </w:r>
    </w:p>
    <w:p w:rsidR="004A1DF5" w:rsidRDefault="004A1DF5">
      <w:pPr>
        <w:ind w:firstLineChars="200" w:firstLine="480"/>
      </w:pPr>
      <w:r>
        <w:rPr>
          <w:rFonts w:hint="eastAsia"/>
        </w:rPr>
        <w:t>2</w:t>
      </w:r>
      <w:r>
        <w:rPr>
          <w:rFonts w:hint="eastAsia"/>
        </w:rPr>
        <w:t>、修改商户类型：在商户类型列表中选中需修改的商户类型，再点击“修改”按钮，出现“消费商户类型修改”的窗口，可对“商户类型名称”及“备注”进</w:t>
      </w:r>
      <w:r>
        <w:rPr>
          <w:rFonts w:hint="eastAsia"/>
        </w:rPr>
        <w:lastRenderedPageBreak/>
        <w:t>行修改。</w:t>
      </w:r>
    </w:p>
    <w:p w:rsidR="004A1DF5" w:rsidRDefault="004A1DF5">
      <w:pPr>
        <w:ind w:firstLineChars="200" w:firstLine="480"/>
      </w:pPr>
      <w:r>
        <w:rPr>
          <w:rFonts w:hint="eastAsia"/>
        </w:rPr>
        <w:t>3</w:t>
      </w:r>
      <w:r>
        <w:rPr>
          <w:rFonts w:hint="eastAsia"/>
        </w:rPr>
        <w:t>、删除商户类型：在商户类型列表中选中需删除的商户类型，点击“删除”按钮。</w:t>
      </w:r>
    </w:p>
    <w:p w:rsidR="004A1DF5" w:rsidRDefault="004A1DF5">
      <w:pPr>
        <w:ind w:firstLineChars="200" w:firstLine="480"/>
      </w:pPr>
      <w:r>
        <w:rPr>
          <w:rFonts w:hint="eastAsia"/>
        </w:rPr>
        <w:t>4</w:t>
      </w:r>
      <w:r>
        <w:rPr>
          <w:rFonts w:hint="eastAsia"/>
        </w:rPr>
        <w:t>、新增消费商户：点击“商户类型类别”页面，点击“新增”按钮，出现“消费商户新增”的窗口，手工输入“商户号”（注意输入规则）、“商户名”、选择输入“商户类型”、手工输入“商户地址”、“备注”，输入完毕，点击“确定”，新增成功。</w:t>
      </w:r>
    </w:p>
    <w:p w:rsidR="004A1DF5" w:rsidRDefault="004A1DF5">
      <w:pPr>
        <w:ind w:firstLineChars="200" w:firstLine="480"/>
      </w:pPr>
      <w:r>
        <w:rPr>
          <w:rFonts w:hint="eastAsia"/>
        </w:rPr>
        <w:t>5</w:t>
      </w:r>
      <w:r>
        <w:rPr>
          <w:rFonts w:hint="eastAsia"/>
        </w:rPr>
        <w:t>、修改、删除商户：同修改、删除商户类型。</w:t>
      </w:r>
    </w:p>
    <w:p w:rsidR="004A1DF5" w:rsidRDefault="004A1DF5" w:rsidP="0004090F">
      <w:pPr>
        <w:pStyle w:val="5"/>
      </w:pPr>
      <w:r>
        <w:rPr>
          <w:rFonts w:hint="eastAsia"/>
        </w:rPr>
        <w:t>二、按户口指定消费商户（业务代码：</w:t>
      </w:r>
      <w:r>
        <w:rPr>
          <w:rFonts w:hint="eastAsia"/>
        </w:rPr>
        <w:t>6072</w:t>
      </w:r>
      <w:r>
        <w:rPr>
          <w:rFonts w:hint="eastAsia"/>
        </w:rPr>
        <w:t>）</w:t>
      </w:r>
    </w:p>
    <w:p w:rsidR="004A1DF5" w:rsidRDefault="004A1DF5">
      <w:pPr>
        <w:pStyle w:val="6"/>
      </w:pPr>
      <w:r>
        <w:rPr>
          <w:rFonts w:hint="eastAsia"/>
        </w:rPr>
        <w:t>（一）功能介绍</w:t>
      </w:r>
    </w:p>
    <w:p w:rsidR="004A1DF5" w:rsidRDefault="004A1DF5">
      <w:pPr>
        <w:pStyle w:val="a6"/>
        <w:ind w:left="0" w:firstLineChars="225" w:firstLine="540"/>
      </w:pPr>
      <w:r>
        <w:rPr>
          <w:rFonts w:hint="eastAsia"/>
        </w:rPr>
        <w:t>该功能用于一卡通类、公司卡类按单个户口进行商户或商户类型的指定、取消指定、修改和查询。系统提供按商户或按商户类型进行指定，也可同时指定商户和商户类型。</w:t>
      </w:r>
    </w:p>
    <w:p w:rsidR="004A1DF5" w:rsidRDefault="004A1DF5">
      <w:pPr>
        <w:pStyle w:val="6"/>
      </w:pPr>
      <w:r>
        <w:rPr>
          <w:rFonts w:hint="eastAsia"/>
        </w:rPr>
        <w:t>（二）术语解释</w:t>
      </w:r>
    </w:p>
    <w:tbl>
      <w:tblPr>
        <w:tblW w:w="814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28"/>
        <w:gridCol w:w="6120"/>
      </w:tblGrid>
      <w:tr w:rsidR="004A1DF5">
        <w:tc>
          <w:tcPr>
            <w:tcW w:w="2028" w:type="dxa"/>
          </w:tcPr>
          <w:p w:rsidR="004A1DF5" w:rsidRDefault="004A1DF5">
            <w:r>
              <w:rPr>
                <w:rFonts w:hint="eastAsia"/>
              </w:rPr>
              <w:t>商户控制标志</w:t>
            </w:r>
          </w:p>
        </w:tc>
        <w:tc>
          <w:tcPr>
            <w:tcW w:w="6120" w:type="dxa"/>
          </w:tcPr>
          <w:p w:rsidR="004A1DF5" w:rsidRDefault="004A1DF5">
            <w:r>
              <w:rPr>
                <w:rFonts w:hint="eastAsia"/>
              </w:rPr>
              <w:t>该标志有“允许交易”和“不允许交易”两种。</w:t>
            </w:r>
          </w:p>
          <w:p w:rsidR="004A1DF5" w:rsidRDefault="004A1DF5">
            <w:r>
              <w:rPr>
                <w:rFonts w:hint="eastAsia"/>
              </w:rPr>
              <w:t>1</w:t>
            </w:r>
            <w:r>
              <w:rPr>
                <w:rFonts w:hint="eastAsia"/>
              </w:rPr>
              <w:t>、允许交易</w:t>
            </w:r>
          </w:p>
          <w:p w:rsidR="004A1DF5" w:rsidRDefault="004A1DF5">
            <w:r>
              <w:rPr>
                <w:rFonts w:hint="eastAsia"/>
              </w:rPr>
              <w:t>（</w:t>
            </w:r>
            <w:r>
              <w:rPr>
                <w:rFonts w:hint="eastAsia"/>
              </w:rPr>
              <w:t>1</w:t>
            </w:r>
            <w:r>
              <w:rPr>
                <w:rFonts w:hint="eastAsia"/>
              </w:rPr>
              <w:t>）指定商户“允许交易”：只能在指定的商户进行消费，其它未指定的商户不能消费。</w:t>
            </w:r>
          </w:p>
          <w:p w:rsidR="004A1DF5" w:rsidRDefault="004A1DF5">
            <w:r>
              <w:rPr>
                <w:rFonts w:hint="eastAsia"/>
              </w:rPr>
              <w:t>（</w:t>
            </w:r>
            <w:r>
              <w:rPr>
                <w:rFonts w:hint="eastAsia"/>
              </w:rPr>
              <w:t>2</w:t>
            </w:r>
            <w:r>
              <w:rPr>
                <w:rFonts w:hint="eastAsia"/>
              </w:rPr>
              <w:t>）指定商户类型“允许交易”：只能在属于指定商户类型下的商户进行消费，属于其它商户类型的商户不能消费。</w:t>
            </w:r>
          </w:p>
          <w:p w:rsidR="004A1DF5" w:rsidRDefault="004A1DF5">
            <w:r>
              <w:rPr>
                <w:rFonts w:hint="eastAsia"/>
              </w:rPr>
              <w:t>2</w:t>
            </w:r>
            <w:r>
              <w:rPr>
                <w:rFonts w:hint="eastAsia"/>
              </w:rPr>
              <w:t>、不允许交易</w:t>
            </w:r>
          </w:p>
          <w:p w:rsidR="004A1DF5" w:rsidRDefault="004A1DF5">
            <w:r>
              <w:rPr>
                <w:rFonts w:hint="eastAsia"/>
              </w:rPr>
              <w:t>（</w:t>
            </w:r>
            <w:r>
              <w:rPr>
                <w:rFonts w:hint="eastAsia"/>
              </w:rPr>
              <w:t>1</w:t>
            </w:r>
            <w:r>
              <w:rPr>
                <w:rFonts w:hint="eastAsia"/>
              </w:rPr>
              <w:t>）指定商户“不允许交易”：除了指定的商户不能消费外，别的商户可以消费。</w:t>
            </w:r>
          </w:p>
          <w:p w:rsidR="004A1DF5" w:rsidRDefault="004A1DF5">
            <w:r>
              <w:rPr>
                <w:rFonts w:hint="eastAsia"/>
              </w:rPr>
              <w:t>（</w:t>
            </w:r>
            <w:r>
              <w:rPr>
                <w:rFonts w:hint="eastAsia"/>
              </w:rPr>
              <w:t>2</w:t>
            </w:r>
            <w:r>
              <w:rPr>
                <w:rFonts w:hint="eastAsia"/>
              </w:rPr>
              <w:t>）指定商户类型“不允许交易”：除了属于指定商户类型的商户不能消费外，属于其它商户类型的商户可以消费。</w:t>
            </w:r>
          </w:p>
          <w:p w:rsidR="004A1DF5" w:rsidRDefault="004A1DF5">
            <w:r>
              <w:rPr>
                <w:rFonts w:hint="eastAsia"/>
              </w:rPr>
              <w:lastRenderedPageBreak/>
              <w:t>户口如果同时指定了商户和商户类型，则在消费时必须同时满足指定的商户和商户类型的控制。</w:t>
            </w:r>
          </w:p>
        </w:tc>
      </w:tr>
    </w:tbl>
    <w:p w:rsidR="004A1DF5" w:rsidRDefault="004A1DF5">
      <w:pPr>
        <w:ind w:left="420"/>
      </w:pPr>
    </w:p>
    <w:p w:rsidR="004A1DF5" w:rsidRDefault="004A1DF5">
      <w:pPr>
        <w:pStyle w:val="6"/>
      </w:pPr>
      <w:r>
        <w:rPr>
          <w:rFonts w:hint="eastAsia"/>
        </w:rPr>
        <w:t>（三）操作界面</w:t>
      </w:r>
    </w:p>
    <w:p w:rsidR="004A1DF5" w:rsidRDefault="0004090F">
      <w:pPr>
        <w:ind w:left="420"/>
      </w:pPr>
      <w:r>
        <w:rPr>
          <w:rFonts w:hint="eastAsia"/>
          <w:noProof/>
        </w:rPr>
        <w:drawing>
          <wp:inline distT="0" distB="0" distL="0" distR="0">
            <wp:extent cx="5267325" cy="3952875"/>
            <wp:effectExtent l="19050" t="0" r="952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83"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4A1DF5" w:rsidRDefault="004A1DF5">
      <w:pPr>
        <w:ind w:left="420"/>
      </w:pPr>
    </w:p>
    <w:p w:rsidR="004A1DF5" w:rsidRDefault="004A1DF5">
      <w:pPr>
        <w:pStyle w:val="6"/>
      </w:pPr>
      <w:r>
        <w:rPr>
          <w:rFonts w:hint="eastAsia"/>
        </w:rPr>
        <w:t>（四）操作要点</w:t>
      </w:r>
    </w:p>
    <w:p w:rsidR="004A1DF5" w:rsidRDefault="004A1DF5">
      <w:pPr>
        <w:numPr>
          <w:ilvl w:val="2"/>
          <w:numId w:val="405"/>
        </w:numPr>
      </w:pPr>
      <w:r>
        <w:rPr>
          <w:rFonts w:hint="eastAsia"/>
        </w:rPr>
        <w:t>对一卡通进行指定时，客户需填写特殊业务申请书，在全行任何上新系统的网点凭取款密码刷卡办理。</w:t>
      </w:r>
    </w:p>
    <w:p w:rsidR="004A1DF5" w:rsidRDefault="004A1DF5">
      <w:pPr>
        <w:numPr>
          <w:ilvl w:val="2"/>
          <w:numId w:val="405"/>
        </w:numPr>
      </w:pPr>
      <w:r>
        <w:rPr>
          <w:rFonts w:hint="eastAsia"/>
        </w:rPr>
        <w:t>对公司卡进行指定时，需由客户填写加盖了单位印鉴的公司卡特殊业务申请书，在公司卡开卡行办理。</w:t>
      </w:r>
    </w:p>
    <w:p w:rsidR="004A1DF5" w:rsidRDefault="004A1DF5">
      <w:pPr>
        <w:numPr>
          <w:ilvl w:val="2"/>
          <w:numId w:val="405"/>
        </w:numPr>
      </w:pPr>
      <w:r>
        <w:rPr>
          <w:rFonts w:hint="eastAsia"/>
        </w:rPr>
        <w:t>对某一户口单独指定商户或商户类型时，商户控制标志必须全部一致，如果同时指定商户类型和商户时，商户类型的控制标志和商户的控制标志可以不一致。</w:t>
      </w:r>
    </w:p>
    <w:p w:rsidR="004A1DF5" w:rsidRDefault="004A1DF5">
      <w:pPr>
        <w:numPr>
          <w:ilvl w:val="2"/>
          <w:numId w:val="405"/>
        </w:numPr>
      </w:pPr>
      <w:r>
        <w:rPr>
          <w:rFonts w:hint="eastAsia"/>
        </w:rPr>
        <w:t>如果客户既要对商户进行了指定，又要对商户类型进行了指定，则需客户分别填写申请书，系统将打印两张回单，日结时作为两笔非资金</w:t>
      </w:r>
      <w:r>
        <w:rPr>
          <w:rFonts w:hint="eastAsia"/>
        </w:rPr>
        <w:lastRenderedPageBreak/>
        <w:t>业务。如果是公司卡则需要进行两次授权。</w:t>
      </w:r>
    </w:p>
    <w:p w:rsidR="004A1DF5" w:rsidRDefault="004A1DF5">
      <w:pPr>
        <w:numPr>
          <w:ilvl w:val="2"/>
          <w:numId w:val="405"/>
        </w:numPr>
      </w:pPr>
      <w:r>
        <w:rPr>
          <w:rFonts w:hint="eastAsia"/>
        </w:rPr>
        <w:t>如果已对凭证种类进行了商户的指定，则不能再对该凭证种类下的户口进行商户的指定。</w:t>
      </w:r>
    </w:p>
    <w:p w:rsidR="004A1DF5" w:rsidRDefault="004A1DF5">
      <w:pPr>
        <w:pStyle w:val="6"/>
      </w:pPr>
      <w:r>
        <w:rPr>
          <w:rFonts w:hint="eastAsia"/>
        </w:rPr>
        <w:t>（五）操作步骤</w:t>
      </w:r>
    </w:p>
    <w:p w:rsidR="004A1DF5" w:rsidRDefault="004A1DF5">
      <w:pPr>
        <w:ind w:firstLineChars="200" w:firstLine="480"/>
      </w:pPr>
      <w:r>
        <w:rPr>
          <w:rFonts w:hint="eastAsia"/>
        </w:rPr>
        <w:t>选择“系统导航”－“其它中间业务”－“消费商户控制”－“按户口指定消费商户”或在“业务代码”处输入业务代码</w:t>
      </w:r>
      <w:r>
        <w:rPr>
          <w:rFonts w:hint="eastAsia"/>
        </w:rPr>
        <w:t>6072</w:t>
      </w:r>
      <w:r>
        <w:rPr>
          <w:rFonts w:hint="eastAsia"/>
        </w:rPr>
        <w:t>进入“按户口指定消费商户”。</w:t>
      </w:r>
    </w:p>
    <w:p w:rsidR="004A1DF5" w:rsidRDefault="004A1DF5">
      <w:pPr>
        <w:ind w:left="360"/>
      </w:pPr>
      <w:r>
        <w:rPr>
          <w:rFonts w:hint="eastAsia"/>
        </w:rPr>
        <w:t>1</w:t>
      </w:r>
      <w:r>
        <w:rPr>
          <w:rFonts w:hint="eastAsia"/>
        </w:rPr>
        <w:t>、对一卡通进行指定商户</w:t>
      </w:r>
    </w:p>
    <w:p w:rsidR="004A1DF5" w:rsidRDefault="004A1DF5">
      <w:pPr>
        <w:tabs>
          <w:tab w:val="num" w:pos="1980"/>
        </w:tabs>
        <w:ind w:leftChars="225" w:left="540" w:firstLineChars="100" w:firstLine="240"/>
      </w:pPr>
      <w:r>
        <w:rPr>
          <w:rFonts w:hint="eastAsia"/>
        </w:rPr>
        <w:t>（</w:t>
      </w:r>
      <w:r>
        <w:rPr>
          <w:rFonts w:hint="eastAsia"/>
        </w:rPr>
        <w:t>1</w:t>
      </w:r>
      <w:r>
        <w:rPr>
          <w:rFonts w:hint="eastAsia"/>
        </w:rPr>
        <w:t>）刷卡输入一卡通，回车，系统显示一卡通有关信息以及指定商户的信息。</w:t>
      </w:r>
    </w:p>
    <w:p w:rsidR="004A1DF5" w:rsidRDefault="004A1DF5">
      <w:pPr>
        <w:tabs>
          <w:tab w:val="num" w:pos="1980"/>
        </w:tabs>
        <w:ind w:leftChars="225" w:left="540" w:firstLineChars="100" w:firstLine="240"/>
      </w:pPr>
      <w:r>
        <w:rPr>
          <w:rFonts w:hint="eastAsia"/>
        </w:rPr>
        <w:t>（</w:t>
      </w:r>
      <w:r>
        <w:rPr>
          <w:rFonts w:hint="eastAsia"/>
        </w:rPr>
        <w:t>2</w:t>
      </w:r>
      <w:r>
        <w:rPr>
          <w:rFonts w:hint="eastAsia"/>
        </w:rPr>
        <w:t>）核验取款密码。</w:t>
      </w:r>
    </w:p>
    <w:p w:rsidR="004A1DF5" w:rsidRDefault="004A1DF5">
      <w:pPr>
        <w:tabs>
          <w:tab w:val="num" w:pos="1980"/>
        </w:tabs>
        <w:ind w:leftChars="225" w:left="540" w:firstLineChars="100" w:firstLine="240"/>
      </w:pPr>
      <w:r>
        <w:rPr>
          <w:rFonts w:hint="eastAsia"/>
        </w:rPr>
        <w:t>（</w:t>
      </w:r>
      <w:r>
        <w:rPr>
          <w:rFonts w:hint="eastAsia"/>
        </w:rPr>
        <w:t>3</w:t>
      </w:r>
      <w:r>
        <w:rPr>
          <w:rFonts w:hint="eastAsia"/>
        </w:rPr>
        <w:t>）选择“指定的商户允许交易”或“指定的商户不允许交易”</w:t>
      </w:r>
    </w:p>
    <w:p w:rsidR="004A1DF5" w:rsidRDefault="004A1DF5">
      <w:pPr>
        <w:ind w:firstLineChars="300" w:firstLine="720"/>
      </w:pPr>
      <w:r>
        <w:rPr>
          <w:rFonts w:hint="eastAsia"/>
        </w:rPr>
        <w:t>（</w:t>
      </w:r>
      <w:r>
        <w:rPr>
          <w:rFonts w:hint="eastAsia"/>
        </w:rPr>
        <w:t>4</w:t>
      </w:r>
      <w:r>
        <w:rPr>
          <w:rFonts w:hint="eastAsia"/>
        </w:rPr>
        <w:t>）商户的设置</w:t>
      </w:r>
    </w:p>
    <w:p w:rsidR="004A1DF5" w:rsidRDefault="004A1DF5">
      <w:pPr>
        <w:ind w:firstLineChars="300" w:firstLine="720"/>
      </w:pPr>
      <w:r>
        <w:rPr>
          <w:rFonts w:hint="eastAsia"/>
        </w:rPr>
        <w:t>增加：界面中“商户或商户类型”处可以手工输入商户号或商户类型号，也可点击旁边的“查询”按钮进入“商户商户类型树型显示”界面进行选择输入。如果手工输入或选择输入的是商户号，点击“增加”后系统将该商户加在列表中，如果手工输入或选择输入的是商户类型号，点击“增加”后系统将该商户类型下是所有商户加在列表中。</w:t>
      </w:r>
    </w:p>
    <w:p w:rsidR="004A1DF5" w:rsidRDefault="004A1DF5">
      <w:pPr>
        <w:ind w:firstLineChars="300" w:firstLine="720"/>
      </w:pPr>
      <w:r>
        <w:rPr>
          <w:rFonts w:hint="eastAsia"/>
        </w:rPr>
        <w:t>删除：点击到商户列表中的某一条商户信息，点击删除按钮后系统自动删除。</w:t>
      </w:r>
    </w:p>
    <w:p w:rsidR="004A1DF5" w:rsidRDefault="004A1DF5">
      <w:pPr>
        <w:ind w:firstLineChars="300" w:firstLine="720"/>
      </w:pPr>
      <w:r>
        <w:rPr>
          <w:rFonts w:hint="eastAsia"/>
        </w:rPr>
        <w:t>全部删除：点击该按钮，系统将列表中的商户全部删除</w:t>
      </w:r>
    </w:p>
    <w:p w:rsidR="004A1DF5" w:rsidRDefault="004A1DF5">
      <w:pPr>
        <w:tabs>
          <w:tab w:val="num" w:pos="1980"/>
        </w:tabs>
        <w:ind w:firstLineChars="300" w:firstLine="720"/>
      </w:pPr>
      <w:r>
        <w:rPr>
          <w:rFonts w:hint="eastAsia"/>
        </w:rPr>
        <w:t>商户类型的设置，同商户设置。</w:t>
      </w:r>
    </w:p>
    <w:p w:rsidR="004A1DF5" w:rsidRDefault="004A1DF5">
      <w:pPr>
        <w:tabs>
          <w:tab w:val="num" w:pos="1980"/>
        </w:tabs>
        <w:ind w:firstLineChars="200" w:firstLine="480"/>
      </w:pPr>
      <w:r>
        <w:rPr>
          <w:rFonts w:hint="eastAsia"/>
        </w:rPr>
        <w:t>（</w:t>
      </w:r>
      <w:r>
        <w:rPr>
          <w:rFonts w:hint="eastAsia"/>
        </w:rPr>
        <w:t>5</w:t>
      </w:r>
      <w:r>
        <w:rPr>
          <w:rFonts w:hint="eastAsia"/>
        </w:rPr>
        <w:t>）办理成功后，根据系统提示打印“特殊业务申请书”。</w:t>
      </w:r>
    </w:p>
    <w:p w:rsidR="004A1DF5" w:rsidRDefault="004A1DF5">
      <w:pPr>
        <w:ind w:left="180"/>
      </w:pPr>
      <w:r>
        <w:rPr>
          <w:rFonts w:hint="eastAsia"/>
        </w:rPr>
        <w:t>2</w:t>
      </w:r>
      <w:r>
        <w:rPr>
          <w:rFonts w:hint="eastAsia"/>
        </w:rPr>
        <w:t>、对公司卡进行指定商户</w:t>
      </w:r>
    </w:p>
    <w:p w:rsidR="004A1DF5" w:rsidRDefault="004A1DF5">
      <w:pPr>
        <w:tabs>
          <w:tab w:val="num" w:pos="1980"/>
        </w:tabs>
        <w:ind w:firstLineChars="200" w:firstLine="480"/>
      </w:pPr>
      <w:r>
        <w:rPr>
          <w:rFonts w:hint="eastAsia"/>
        </w:rPr>
        <w:t>（</w:t>
      </w:r>
      <w:r>
        <w:rPr>
          <w:rFonts w:hint="eastAsia"/>
        </w:rPr>
        <w:t>1</w:t>
      </w:r>
      <w:r>
        <w:rPr>
          <w:rFonts w:hint="eastAsia"/>
        </w:rPr>
        <w:t>）刷卡或手工输入公司卡卡号，验证单位印鉴是否正确</w:t>
      </w:r>
    </w:p>
    <w:p w:rsidR="004A1DF5" w:rsidRDefault="004A1DF5">
      <w:pPr>
        <w:tabs>
          <w:tab w:val="num" w:pos="1980"/>
        </w:tabs>
        <w:ind w:firstLineChars="200" w:firstLine="480"/>
      </w:pPr>
      <w:r>
        <w:rPr>
          <w:rFonts w:hint="eastAsia"/>
        </w:rPr>
        <w:t>（</w:t>
      </w:r>
      <w:r>
        <w:rPr>
          <w:rFonts w:hint="eastAsia"/>
        </w:rPr>
        <w:t>2</w:t>
      </w:r>
      <w:r>
        <w:rPr>
          <w:rFonts w:hint="eastAsia"/>
        </w:rPr>
        <w:t>）其它步骤同一卡通（</w:t>
      </w:r>
      <w:r>
        <w:rPr>
          <w:rFonts w:hint="eastAsia"/>
        </w:rPr>
        <w:t>2</w:t>
      </w:r>
      <w:r>
        <w:rPr>
          <w:rFonts w:hint="eastAsia"/>
        </w:rPr>
        <w:t>）</w:t>
      </w:r>
      <w:r>
        <w:rPr>
          <w:rFonts w:hint="eastAsia"/>
        </w:rPr>
        <w:t>-</w:t>
      </w:r>
      <w:r>
        <w:rPr>
          <w:rFonts w:hint="eastAsia"/>
        </w:rPr>
        <w:t>（</w:t>
      </w:r>
      <w:r>
        <w:rPr>
          <w:rFonts w:hint="eastAsia"/>
        </w:rPr>
        <w:t>4</w:t>
      </w:r>
      <w:r>
        <w:rPr>
          <w:rFonts w:hint="eastAsia"/>
        </w:rPr>
        <w:t>）步</w:t>
      </w:r>
    </w:p>
    <w:p w:rsidR="004A1DF5" w:rsidRDefault="004A1DF5">
      <w:pPr>
        <w:tabs>
          <w:tab w:val="num" w:pos="1980"/>
        </w:tabs>
        <w:ind w:firstLineChars="200" w:firstLine="480"/>
      </w:pPr>
      <w:r>
        <w:rPr>
          <w:rFonts w:hint="eastAsia"/>
        </w:rPr>
        <w:t>（</w:t>
      </w:r>
      <w:r>
        <w:rPr>
          <w:rFonts w:hint="eastAsia"/>
        </w:rPr>
        <w:t>3</w:t>
      </w:r>
      <w:r>
        <w:rPr>
          <w:rFonts w:hint="eastAsia"/>
        </w:rPr>
        <w:t>）主管授权，设置成功</w:t>
      </w:r>
    </w:p>
    <w:p w:rsidR="004A1DF5" w:rsidRDefault="004A1DF5">
      <w:pPr>
        <w:tabs>
          <w:tab w:val="num" w:pos="1980"/>
        </w:tabs>
        <w:ind w:firstLineChars="200" w:firstLine="480"/>
      </w:pPr>
      <w:r>
        <w:rPr>
          <w:rFonts w:hint="eastAsia"/>
        </w:rPr>
        <w:t>（</w:t>
      </w:r>
      <w:r>
        <w:rPr>
          <w:rFonts w:hint="eastAsia"/>
        </w:rPr>
        <w:t>4</w:t>
      </w:r>
      <w:r>
        <w:rPr>
          <w:rFonts w:hint="eastAsia"/>
        </w:rPr>
        <w:t>）办理成功后，根据系统提示打印“公司卡特殊业务申请书”。</w:t>
      </w:r>
    </w:p>
    <w:p w:rsidR="004A1DF5" w:rsidRDefault="004A1DF5" w:rsidP="0004090F">
      <w:pPr>
        <w:pStyle w:val="5"/>
      </w:pPr>
      <w:r>
        <w:rPr>
          <w:rFonts w:hint="eastAsia"/>
        </w:rPr>
        <w:lastRenderedPageBreak/>
        <w:t>三、按凭证种类指定消费商户（业务代码：</w:t>
      </w:r>
      <w:r>
        <w:rPr>
          <w:rFonts w:hint="eastAsia"/>
        </w:rPr>
        <w:t>6073</w:t>
      </w:r>
      <w:r>
        <w:rPr>
          <w:rFonts w:hint="eastAsia"/>
        </w:rPr>
        <w:t>）</w:t>
      </w:r>
    </w:p>
    <w:p w:rsidR="004A1DF5" w:rsidRDefault="004A1DF5">
      <w:pPr>
        <w:pStyle w:val="6"/>
      </w:pPr>
      <w:r>
        <w:rPr>
          <w:rFonts w:hint="eastAsia"/>
        </w:rPr>
        <w:t>（一）功能介绍</w:t>
      </w:r>
    </w:p>
    <w:p w:rsidR="004A1DF5" w:rsidRDefault="004A1DF5">
      <w:pPr>
        <w:pStyle w:val="a6"/>
        <w:ind w:left="0" w:firstLineChars="200" w:firstLine="480"/>
      </w:pPr>
      <w:r>
        <w:rPr>
          <w:rFonts w:hint="eastAsia"/>
        </w:rPr>
        <w:t>该功能用于针对某一凭证种类进行商户的指定、取消指定、修改和查询。系统提供可按商户或按照商户类型进行指定，也可同时指定商户和商户类型。</w:t>
      </w:r>
    </w:p>
    <w:p w:rsidR="004A1DF5" w:rsidRDefault="004A1DF5">
      <w:pPr>
        <w:pStyle w:val="6"/>
      </w:pPr>
      <w:r>
        <w:rPr>
          <w:rFonts w:hint="eastAsia"/>
        </w:rPr>
        <w:t>（二）风险提示</w:t>
      </w:r>
    </w:p>
    <w:p w:rsidR="004A1DF5" w:rsidRDefault="004A1DF5">
      <w:pPr>
        <w:pStyle w:val="a6"/>
        <w:ind w:left="0" w:firstLineChars="200" w:firstLine="480"/>
      </w:pPr>
      <w:r>
        <w:rPr>
          <w:rFonts w:hint="eastAsia"/>
        </w:rPr>
        <w:t>1</w:t>
      </w:r>
      <w:r>
        <w:rPr>
          <w:rFonts w:hint="eastAsia"/>
        </w:rPr>
        <w:t>、按凭证指定消费商户后，该凭证种类下的所有户口的消费均受控制，分行相关人员必须谨慎执行该操作，根据当地实际情况，对本分行范围内使用的特殊凭证种类进行指定，不能随意对全行范围使用的凭证种类进行指定。</w:t>
      </w:r>
    </w:p>
    <w:p w:rsidR="004A1DF5" w:rsidRDefault="004A1DF5">
      <w:pPr>
        <w:pStyle w:val="a6"/>
        <w:ind w:left="0" w:firstLineChars="200" w:firstLine="480"/>
      </w:pPr>
      <w:r>
        <w:rPr>
          <w:rFonts w:hint="eastAsia"/>
        </w:rPr>
        <w:t>2</w:t>
      </w:r>
      <w:r>
        <w:rPr>
          <w:rFonts w:hint="eastAsia"/>
        </w:rPr>
        <w:t>、如果系统对对户口进行了消费控制，又对户口对应的凭证种类进行了消费控制，则在消费时必须同时满足户口及凭证种类的消费控制。</w:t>
      </w:r>
    </w:p>
    <w:p w:rsidR="004A1DF5" w:rsidRDefault="004A1DF5">
      <w:pPr>
        <w:pStyle w:val="6"/>
      </w:pPr>
      <w:r>
        <w:rPr>
          <w:rFonts w:hint="eastAsia"/>
        </w:rPr>
        <w:t>（三）操作要点</w:t>
      </w:r>
    </w:p>
    <w:p w:rsidR="004A1DF5" w:rsidRDefault="004A1DF5">
      <w:pPr>
        <w:ind w:firstLineChars="200" w:firstLine="480"/>
      </w:pPr>
      <w:r>
        <w:rPr>
          <w:rFonts w:hint="eastAsia"/>
        </w:rPr>
        <w:t>1</w:t>
      </w:r>
      <w:r>
        <w:rPr>
          <w:rFonts w:hint="eastAsia"/>
        </w:rPr>
        <w:t>、对凭证种类进行了商户的指定后，不能对该凭证种类下的户口再进行指定，包括按户口指定商户及按户口区间指定商户。</w:t>
      </w:r>
    </w:p>
    <w:p w:rsidR="004A1DF5" w:rsidRDefault="004A1DF5">
      <w:pPr>
        <w:ind w:firstLineChars="200" w:firstLine="480"/>
      </w:pPr>
      <w:r>
        <w:rPr>
          <w:rFonts w:hint="eastAsia"/>
        </w:rPr>
        <w:t>2</w:t>
      </w:r>
      <w:r>
        <w:rPr>
          <w:rFonts w:hint="eastAsia"/>
        </w:rPr>
        <w:t>、该功能需由分行零售银行部商户管理岗用户操作，同时需另一分行零售银行部商户管理岗用户授权通过</w:t>
      </w:r>
      <w:r>
        <w:rPr>
          <w:rFonts w:ascii="仿宋_GB2312" w:eastAsia="仿宋_GB2312" w:hint="eastAsia"/>
        </w:rPr>
        <w:t>，</w:t>
      </w:r>
      <w:r>
        <w:rPr>
          <w:rFonts w:hint="eastAsia"/>
        </w:rPr>
        <w:t>该业务不需日结。</w:t>
      </w:r>
    </w:p>
    <w:p w:rsidR="004A1DF5" w:rsidRDefault="004A1DF5">
      <w:pPr>
        <w:pStyle w:val="6"/>
      </w:pPr>
      <w:r>
        <w:rPr>
          <w:rFonts w:hint="eastAsia"/>
        </w:rPr>
        <w:t>（四）操作步骤</w:t>
      </w:r>
    </w:p>
    <w:p w:rsidR="004A1DF5" w:rsidRDefault="004A1DF5">
      <w:pPr>
        <w:ind w:firstLineChars="200" w:firstLine="480"/>
      </w:pPr>
      <w:r>
        <w:rPr>
          <w:rFonts w:hint="eastAsia"/>
        </w:rPr>
        <w:t>选择“系统导航”－“其它中间业务”－“消费商户控制”－“按凭证种类指定消费商户”或在“业务代码”处输入业务代码</w:t>
      </w:r>
      <w:r>
        <w:rPr>
          <w:rFonts w:hint="eastAsia"/>
        </w:rPr>
        <w:t>6073</w:t>
      </w:r>
      <w:r>
        <w:rPr>
          <w:rFonts w:hint="eastAsia"/>
        </w:rPr>
        <w:t>进入“按凭证种类指定消费商户”。</w:t>
      </w:r>
    </w:p>
    <w:p w:rsidR="004A1DF5" w:rsidRDefault="004A1DF5">
      <w:pPr>
        <w:ind w:firstLineChars="200" w:firstLine="480"/>
      </w:pPr>
      <w:r>
        <w:rPr>
          <w:rFonts w:hint="eastAsia"/>
        </w:rPr>
        <w:t>1</w:t>
      </w:r>
      <w:r>
        <w:rPr>
          <w:rFonts w:hint="eastAsia"/>
        </w:rPr>
        <w:t>、选择输入凭证种类。</w:t>
      </w:r>
    </w:p>
    <w:p w:rsidR="004A1DF5" w:rsidRDefault="004A1DF5">
      <w:pPr>
        <w:ind w:firstLineChars="200" w:firstLine="480"/>
      </w:pPr>
      <w:r>
        <w:rPr>
          <w:rFonts w:hint="eastAsia"/>
        </w:rPr>
        <w:t>2</w:t>
      </w:r>
      <w:r>
        <w:rPr>
          <w:rFonts w:hint="eastAsia"/>
        </w:rPr>
        <w:t>、其它商户指定步骤同按户口指定消费商户。</w:t>
      </w:r>
    </w:p>
    <w:p w:rsidR="004A1DF5" w:rsidRDefault="004A1DF5">
      <w:pPr>
        <w:ind w:firstLineChars="200" w:firstLine="480"/>
      </w:pPr>
      <w:r>
        <w:rPr>
          <w:rFonts w:hint="eastAsia"/>
        </w:rPr>
        <w:t>3</w:t>
      </w:r>
      <w:r>
        <w:rPr>
          <w:rFonts w:hint="eastAsia"/>
        </w:rPr>
        <w:t>、授权通过后，设置成功。</w:t>
      </w:r>
    </w:p>
    <w:p w:rsidR="004A1DF5" w:rsidRDefault="004A1DF5">
      <w:pPr>
        <w:pStyle w:val="5"/>
      </w:pPr>
      <w:r>
        <w:rPr>
          <w:rFonts w:hint="eastAsia"/>
        </w:rPr>
        <w:t>四、协议商户管理（业务代码</w:t>
      </w:r>
      <w:r>
        <w:rPr>
          <w:rFonts w:hint="eastAsia"/>
        </w:rPr>
        <w:t>6074</w:t>
      </w:r>
      <w:r>
        <w:rPr>
          <w:rFonts w:hint="eastAsia"/>
        </w:rPr>
        <w:t>）</w:t>
      </w:r>
    </w:p>
    <w:p w:rsidR="004A1DF5" w:rsidRDefault="004A1DF5">
      <w:pPr>
        <w:pStyle w:val="a6"/>
        <w:ind w:left="0" w:firstLineChars="200" w:firstLine="480"/>
      </w:pPr>
      <w:r>
        <w:rPr>
          <w:rFonts w:hint="eastAsia"/>
        </w:rPr>
        <w:t>协议商户管理是为解决旧系统医疗专户问题而开发的，目前除青岛有医疗专户外，南京、北京也有医疗专户业务。</w:t>
      </w:r>
    </w:p>
    <w:p w:rsidR="004A1DF5" w:rsidRDefault="004A1DF5">
      <w:pPr>
        <w:ind w:firstLineChars="200" w:firstLine="480"/>
      </w:pPr>
      <w:r>
        <w:rPr>
          <w:rFonts w:hint="eastAsia"/>
        </w:rPr>
        <w:t>青岛医疗专户业务是指银行受单位委托为其员工发放医疗福利费，且此类代</w:t>
      </w:r>
      <w:r>
        <w:rPr>
          <w:rFonts w:hint="eastAsia"/>
        </w:rPr>
        <w:lastRenderedPageBreak/>
        <w:t>发资金只能用于指定医疗机构的</w:t>
      </w:r>
      <w:r>
        <w:rPr>
          <w:rFonts w:hint="eastAsia"/>
        </w:rPr>
        <w:t>POS</w:t>
      </w:r>
      <w:r>
        <w:rPr>
          <w:rFonts w:hint="eastAsia"/>
        </w:rPr>
        <w:t>消费。青岛医疗专户为单位代发医疗福利费的操作参见“代发业务－资金预留”部分。</w:t>
      </w:r>
    </w:p>
    <w:p w:rsidR="004A1DF5" w:rsidRDefault="004A1DF5" w:rsidP="0004090F">
      <w:pPr>
        <w:pStyle w:val="6"/>
      </w:pPr>
      <w:r>
        <w:rPr>
          <w:rFonts w:hint="eastAsia"/>
        </w:rPr>
        <w:t>（一）功能介绍</w:t>
      </w:r>
    </w:p>
    <w:p w:rsidR="004A1DF5" w:rsidRDefault="004A1DF5">
      <w:pPr>
        <w:ind w:firstLineChars="200" w:firstLine="480"/>
      </w:pPr>
      <w:r>
        <w:rPr>
          <w:rFonts w:hint="eastAsia"/>
        </w:rPr>
        <w:t xml:space="preserve"> </w:t>
      </w:r>
      <w:r>
        <w:rPr>
          <w:rFonts w:ascii="宋体" w:hint="eastAsia"/>
          <w:szCs w:val="20"/>
        </w:rPr>
        <w:t>通过本功能主要用于协议商户的新增、修改、删除、查询。</w:t>
      </w:r>
    </w:p>
    <w:p w:rsidR="004A1DF5" w:rsidRDefault="004A1DF5" w:rsidP="0004090F">
      <w:pPr>
        <w:pStyle w:val="6"/>
      </w:pPr>
      <w:r>
        <w:rPr>
          <w:rFonts w:hint="eastAsia"/>
        </w:rPr>
        <w:t>（二）术语解释：</w:t>
      </w:r>
    </w:p>
    <w:p w:rsidR="004A1DF5" w:rsidRDefault="004A1DF5">
      <w:r>
        <w:rPr>
          <w:rFonts w:hint="eastAsia"/>
        </w:rPr>
        <w:t xml:space="preserve">　　协议商户号</w:t>
      </w:r>
      <w:r>
        <w:rPr>
          <w:rFonts w:ascii="宋体" w:hAnsi="宋体" w:hint="eastAsia"/>
        </w:rPr>
        <w:t>──</w:t>
      </w:r>
      <w:r>
        <w:rPr>
          <w:rFonts w:hint="eastAsia"/>
        </w:rPr>
        <w:t>“协议商户”是由代发单位指定的多个消费商户组成的商户集合；“协议商户号”则是用于区分不同商户集合的代码。</w:t>
      </w:r>
    </w:p>
    <w:p w:rsidR="004A1DF5" w:rsidRDefault="004A1DF5" w:rsidP="0004090F">
      <w:pPr>
        <w:pStyle w:val="6"/>
      </w:pPr>
      <w:r>
        <w:rPr>
          <w:rFonts w:hint="eastAsia"/>
        </w:rPr>
        <w:t>（三）界面</w:t>
      </w:r>
    </w:p>
    <w:p w:rsidR="004A1DF5" w:rsidRDefault="004A1DF5">
      <w:r>
        <w:rPr>
          <w:rFonts w:hint="eastAsia"/>
        </w:rPr>
        <w:t xml:space="preserve">  </w:t>
      </w:r>
      <w:r w:rsidR="0004090F">
        <w:rPr>
          <w:rFonts w:ascii="宋体" w:hint="eastAsia"/>
          <w:noProof/>
          <w:kern w:val="0"/>
          <w:sz w:val="18"/>
          <w:szCs w:val="18"/>
        </w:rPr>
        <w:drawing>
          <wp:inline distT="0" distB="0" distL="0" distR="0">
            <wp:extent cx="5295900" cy="3714750"/>
            <wp:effectExtent l="1905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84" cstate="print"/>
                    <a:srcRect/>
                    <a:stretch>
                      <a:fillRect/>
                    </a:stretch>
                  </pic:blipFill>
                  <pic:spPr bwMode="auto">
                    <a:xfrm>
                      <a:off x="0" y="0"/>
                      <a:ext cx="5295900" cy="3714750"/>
                    </a:xfrm>
                    <a:prstGeom prst="rect">
                      <a:avLst/>
                    </a:prstGeom>
                    <a:noFill/>
                    <a:ln w="9525">
                      <a:noFill/>
                      <a:miter lim="800000"/>
                      <a:headEnd/>
                      <a:tailEnd/>
                    </a:ln>
                  </pic:spPr>
                </pic:pic>
              </a:graphicData>
            </a:graphic>
          </wp:inline>
        </w:drawing>
      </w:r>
    </w:p>
    <w:p w:rsidR="004A1DF5" w:rsidRDefault="004A1DF5" w:rsidP="0004090F">
      <w:pPr>
        <w:pStyle w:val="6"/>
      </w:pPr>
      <w:r>
        <w:rPr>
          <w:rFonts w:hint="eastAsia"/>
        </w:rPr>
        <w:t>（四）操作要点</w:t>
      </w:r>
    </w:p>
    <w:p w:rsidR="004A1DF5" w:rsidRDefault="004A1DF5">
      <w:pPr>
        <w:ind w:firstLineChars="200" w:firstLine="480"/>
      </w:pPr>
      <w:r>
        <w:rPr>
          <w:rFonts w:hint="eastAsia"/>
        </w:rPr>
        <w:t>1</w:t>
      </w:r>
      <w:r>
        <w:rPr>
          <w:rFonts w:hint="eastAsia"/>
        </w:rPr>
        <w:t>、协议商户号由</w:t>
      </w:r>
      <w:r>
        <w:rPr>
          <w:rFonts w:hint="eastAsia"/>
        </w:rPr>
        <w:t>10</w:t>
      </w:r>
      <w:r>
        <w:rPr>
          <w:rFonts w:hint="eastAsia"/>
        </w:rPr>
        <w:t>位数字组成，其编号规则是</w:t>
      </w:r>
      <w:r>
        <w:rPr>
          <w:rFonts w:hint="eastAsia"/>
        </w:rPr>
        <w:t>4</w:t>
      </w:r>
      <w:r>
        <w:rPr>
          <w:rFonts w:hint="eastAsia"/>
        </w:rPr>
        <w:t>位地区码＋</w:t>
      </w:r>
      <w:r>
        <w:rPr>
          <w:rFonts w:hint="eastAsia"/>
        </w:rPr>
        <w:t>6</w:t>
      </w:r>
      <w:r>
        <w:rPr>
          <w:rFonts w:hint="eastAsia"/>
        </w:rPr>
        <w:t>位序号（分行自行确定）。</w:t>
      </w:r>
    </w:p>
    <w:p w:rsidR="004A1DF5" w:rsidRDefault="004A1DF5">
      <w:pPr>
        <w:ind w:firstLineChars="200" w:firstLine="480"/>
      </w:pPr>
      <w:r>
        <w:rPr>
          <w:rFonts w:hint="eastAsia"/>
        </w:rPr>
        <w:t>2</w:t>
      </w:r>
      <w:r>
        <w:rPr>
          <w:rFonts w:hint="eastAsia"/>
        </w:rPr>
        <w:t>、必须先在“系统导航”－“其它中间业务”－“消费商户控制”</w:t>
      </w:r>
      <w:r>
        <w:rPr>
          <w:rFonts w:hint="eastAsia"/>
        </w:rPr>
        <w:t xml:space="preserve"> </w:t>
      </w:r>
      <w:r>
        <w:rPr>
          <w:rFonts w:hint="eastAsia"/>
        </w:rPr>
        <w:t>－“指定商户管理”中进行协议商户号的新增（即先将协议商户增加到指定商户中），然后才能进行“协议商户管理”的协议商户增加。</w:t>
      </w:r>
    </w:p>
    <w:p w:rsidR="004A1DF5" w:rsidRDefault="004A1DF5" w:rsidP="0004090F">
      <w:pPr>
        <w:pStyle w:val="6"/>
      </w:pPr>
      <w:r>
        <w:rPr>
          <w:rFonts w:hint="eastAsia"/>
        </w:rPr>
        <w:lastRenderedPageBreak/>
        <w:t>（五）操作步骤</w:t>
      </w:r>
    </w:p>
    <w:p w:rsidR="004A1DF5" w:rsidRDefault="004A1DF5">
      <w:pPr>
        <w:ind w:firstLineChars="200" w:firstLine="480"/>
      </w:pPr>
      <w:r>
        <w:rPr>
          <w:rFonts w:hint="eastAsia"/>
        </w:rPr>
        <w:t>1</w:t>
      </w:r>
      <w:r>
        <w:rPr>
          <w:rFonts w:hint="eastAsia"/>
        </w:rPr>
        <w:t>、指定商户管理：选择“系统导航”－“其它中间业务”－“消费商户控制”</w:t>
      </w:r>
      <w:r>
        <w:rPr>
          <w:rFonts w:hint="eastAsia"/>
        </w:rPr>
        <w:t xml:space="preserve"> </w:t>
      </w:r>
      <w:r>
        <w:rPr>
          <w:rFonts w:hint="eastAsia"/>
        </w:rPr>
        <w:t>－“指定商户管理”或在“业务代码”处输入业务代码</w:t>
      </w:r>
      <w:r>
        <w:rPr>
          <w:rFonts w:hint="eastAsia"/>
        </w:rPr>
        <w:t>6071</w:t>
      </w:r>
      <w:r>
        <w:rPr>
          <w:rFonts w:hint="eastAsia"/>
        </w:rPr>
        <w:t>进入“消费商户管理”</w:t>
      </w:r>
    </w:p>
    <w:p w:rsidR="004A1DF5" w:rsidRDefault="004A1DF5">
      <w:r>
        <w:rPr>
          <w:rFonts w:hint="eastAsia"/>
        </w:rPr>
        <w:t>分别选择</w:t>
      </w:r>
      <w:r w:rsidR="0004090F">
        <w:rPr>
          <w:rFonts w:ascii="宋体" w:hint="eastAsia"/>
          <w:noProof/>
          <w:kern w:val="0"/>
          <w:sz w:val="18"/>
          <w:szCs w:val="18"/>
        </w:rPr>
        <w:drawing>
          <wp:inline distT="0" distB="0" distL="0" distR="0">
            <wp:extent cx="952500" cy="285750"/>
            <wp:effectExtent l="1905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85" cstate="print"/>
                    <a:srcRect/>
                    <a:stretch>
                      <a:fillRect/>
                    </a:stretch>
                  </pic:blipFill>
                  <pic:spPr bwMode="auto">
                    <a:xfrm>
                      <a:off x="0" y="0"/>
                      <a:ext cx="952500" cy="285750"/>
                    </a:xfrm>
                    <a:prstGeom prst="rect">
                      <a:avLst/>
                    </a:prstGeom>
                    <a:noFill/>
                    <a:ln w="9525">
                      <a:noFill/>
                      <a:miter lim="800000"/>
                      <a:headEnd/>
                      <a:tailEnd/>
                    </a:ln>
                  </pic:spPr>
                </pic:pic>
              </a:graphicData>
            </a:graphic>
          </wp:inline>
        </w:drawing>
      </w:r>
      <w:r>
        <w:rPr>
          <w:rFonts w:ascii="宋体" w:hint="eastAsia"/>
          <w:kern w:val="0"/>
          <w:sz w:val="18"/>
          <w:szCs w:val="18"/>
          <w:lang w:val="zh-CN"/>
        </w:rPr>
        <w:t>、</w:t>
      </w:r>
      <w:r w:rsidR="0004090F">
        <w:rPr>
          <w:rFonts w:ascii="宋体" w:hint="eastAsia"/>
          <w:noProof/>
          <w:kern w:val="0"/>
          <w:sz w:val="18"/>
          <w:szCs w:val="18"/>
        </w:rPr>
        <w:drawing>
          <wp:inline distT="0" distB="0" distL="0" distR="0">
            <wp:extent cx="952500" cy="285750"/>
            <wp:effectExtent l="1905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86" cstate="print"/>
                    <a:srcRect/>
                    <a:stretch>
                      <a:fillRect/>
                    </a:stretch>
                  </pic:blipFill>
                  <pic:spPr bwMode="auto">
                    <a:xfrm>
                      <a:off x="0" y="0"/>
                      <a:ext cx="952500" cy="285750"/>
                    </a:xfrm>
                    <a:prstGeom prst="rect">
                      <a:avLst/>
                    </a:prstGeom>
                    <a:noFill/>
                    <a:ln w="9525">
                      <a:noFill/>
                      <a:miter lim="800000"/>
                      <a:headEnd/>
                      <a:tailEnd/>
                    </a:ln>
                  </pic:spPr>
                </pic:pic>
              </a:graphicData>
            </a:graphic>
          </wp:inline>
        </w:drawing>
      </w:r>
      <w:r>
        <w:rPr>
          <w:rFonts w:ascii="宋体" w:hint="eastAsia"/>
          <w:kern w:val="0"/>
          <w:sz w:val="18"/>
          <w:szCs w:val="18"/>
          <w:lang w:val="zh-CN"/>
        </w:rPr>
        <w:t>、</w:t>
      </w:r>
      <w:r w:rsidR="0004090F">
        <w:rPr>
          <w:rFonts w:ascii="宋体" w:hint="eastAsia"/>
          <w:noProof/>
          <w:kern w:val="0"/>
          <w:sz w:val="18"/>
          <w:szCs w:val="18"/>
        </w:rPr>
        <w:drawing>
          <wp:inline distT="0" distB="0" distL="0" distR="0">
            <wp:extent cx="952500" cy="285750"/>
            <wp:effectExtent l="1905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87" cstate="print"/>
                    <a:srcRect/>
                    <a:stretch>
                      <a:fillRect/>
                    </a:stretch>
                  </pic:blipFill>
                  <pic:spPr bwMode="auto">
                    <a:xfrm>
                      <a:off x="0" y="0"/>
                      <a:ext cx="952500" cy="285750"/>
                    </a:xfrm>
                    <a:prstGeom prst="rect">
                      <a:avLst/>
                    </a:prstGeom>
                    <a:noFill/>
                    <a:ln w="9525">
                      <a:noFill/>
                      <a:miter lim="800000"/>
                      <a:headEnd/>
                      <a:tailEnd/>
                    </a:ln>
                  </pic:spPr>
                </pic:pic>
              </a:graphicData>
            </a:graphic>
          </wp:inline>
        </w:drawing>
      </w:r>
      <w:r>
        <w:rPr>
          <w:rFonts w:ascii="宋体" w:hint="eastAsia"/>
          <w:kern w:val="0"/>
          <w:sz w:val="18"/>
          <w:szCs w:val="18"/>
          <w:lang w:val="zh-CN"/>
        </w:rPr>
        <w:t>、</w:t>
      </w:r>
      <w:r w:rsidR="0004090F">
        <w:rPr>
          <w:rFonts w:ascii="宋体" w:hint="eastAsia"/>
          <w:noProof/>
          <w:kern w:val="0"/>
          <w:sz w:val="18"/>
          <w:szCs w:val="18"/>
        </w:rPr>
        <w:drawing>
          <wp:inline distT="0" distB="0" distL="0" distR="0">
            <wp:extent cx="933450" cy="285750"/>
            <wp:effectExtent l="1905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88" cstate="print"/>
                    <a:srcRect/>
                    <a:stretch>
                      <a:fillRect/>
                    </a:stretch>
                  </pic:blipFill>
                  <pic:spPr bwMode="auto">
                    <a:xfrm>
                      <a:off x="0" y="0"/>
                      <a:ext cx="933450" cy="285750"/>
                    </a:xfrm>
                    <a:prstGeom prst="rect">
                      <a:avLst/>
                    </a:prstGeom>
                    <a:noFill/>
                    <a:ln w="9525">
                      <a:noFill/>
                      <a:miter lim="800000"/>
                      <a:headEnd/>
                      <a:tailEnd/>
                    </a:ln>
                  </pic:spPr>
                </pic:pic>
              </a:graphicData>
            </a:graphic>
          </wp:inline>
        </w:drawing>
      </w:r>
      <w:r>
        <w:rPr>
          <w:rFonts w:hint="eastAsia"/>
        </w:rPr>
        <w:t>按系统提示进行操作。</w:t>
      </w:r>
      <w:r>
        <w:rPr>
          <w:rFonts w:hint="eastAsia"/>
          <w:b/>
          <w:bCs/>
        </w:rPr>
        <w:t>进行“新增”操作时，“商户类型”栏统一录入“</w:t>
      </w:r>
      <w:r>
        <w:rPr>
          <w:rFonts w:hint="eastAsia"/>
          <w:b/>
          <w:bCs/>
        </w:rPr>
        <w:t>7399</w:t>
      </w:r>
      <w:r>
        <w:rPr>
          <w:rFonts w:hint="eastAsia"/>
          <w:b/>
          <w:bCs/>
        </w:rPr>
        <w:t>”</w:t>
      </w:r>
      <w:r>
        <w:rPr>
          <w:rFonts w:hint="eastAsia"/>
        </w:rPr>
        <w:t>（即协议商户均属于</w:t>
      </w:r>
      <w:r>
        <w:rPr>
          <w:rFonts w:hint="eastAsia"/>
        </w:rPr>
        <w:t>7399</w:t>
      </w:r>
      <w:r>
        <w:rPr>
          <w:rFonts w:hint="eastAsia"/>
        </w:rPr>
        <w:t>“商业服务－未分类”类型）。</w:t>
      </w:r>
    </w:p>
    <w:p w:rsidR="004A1DF5" w:rsidRDefault="004A1DF5">
      <w:pPr>
        <w:ind w:firstLineChars="200" w:firstLine="480"/>
      </w:pPr>
      <w:r>
        <w:rPr>
          <w:rFonts w:hint="eastAsia"/>
        </w:rPr>
        <w:t>2</w:t>
      </w:r>
      <w:r>
        <w:rPr>
          <w:rFonts w:hint="eastAsia"/>
        </w:rPr>
        <w:t>、新增协议商户：选择“系统导航”－“其它中间业务”－“消费商户控制”</w:t>
      </w:r>
      <w:r>
        <w:rPr>
          <w:rFonts w:hint="eastAsia"/>
        </w:rPr>
        <w:t xml:space="preserve"> </w:t>
      </w:r>
      <w:r>
        <w:rPr>
          <w:rFonts w:hint="eastAsia"/>
        </w:rPr>
        <w:t>－“协议商户管理”或在“业务代码”处输入业务代码</w:t>
      </w:r>
      <w:r>
        <w:rPr>
          <w:rFonts w:hint="eastAsia"/>
        </w:rPr>
        <w:t>6074</w:t>
      </w:r>
      <w:r>
        <w:rPr>
          <w:rFonts w:hint="eastAsia"/>
        </w:rPr>
        <w:t>进入“协议商户管理”</w:t>
      </w:r>
    </w:p>
    <w:p w:rsidR="004A1DF5" w:rsidRDefault="004A1DF5">
      <w:r>
        <w:rPr>
          <w:rFonts w:hint="eastAsia"/>
        </w:rPr>
        <w:t>。点击页面上</w:t>
      </w:r>
      <w:r w:rsidR="0004090F">
        <w:rPr>
          <w:rFonts w:ascii="宋体" w:hint="eastAsia"/>
          <w:noProof/>
          <w:kern w:val="0"/>
          <w:sz w:val="18"/>
          <w:szCs w:val="18"/>
        </w:rPr>
        <w:drawing>
          <wp:inline distT="0" distB="0" distL="0" distR="0">
            <wp:extent cx="952500" cy="285750"/>
            <wp:effectExtent l="1905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85" cstate="print"/>
                    <a:srcRect/>
                    <a:stretch>
                      <a:fillRect/>
                    </a:stretch>
                  </pic:blipFill>
                  <pic:spPr bwMode="auto">
                    <a:xfrm>
                      <a:off x="0" y="0"/>
                      <a:ext cx="952500" cy="285750"/>
                    </a:xfrm>
                    <a:prstGeom prst="rect">
                      <a:avLst/>
                    </a:prstGeom>
                    <a:noFill/>
                    <a:ln w="9525">
                      <a:noFill/>
                      <a:miter lim="800000"/>
                      <a:headEnd/>
                      <a:tailEnd/>
                    </a:ln>
                  </pic:spPr>
                </pic:pic>
              </a:graphicData>
            </a:graphic>
          </wp:inline>
        </w:drawing>
      </w:r>
      <w:r>
        <w:rPr>
          <w:rFonts w:hint="eastAsia"/>
        </w:rPr>
        <w:t>按钮，出现“新增消费商户对照表”窗口，手工输入“商户号”、“协议商户号”，用户复核后点击“确定”，新增成功。</w:t>
      </w:r>
    </w:p>
    <w:p w:rsidR="004A1DF5" w:rsidRDefault="004A1DF5">
      <w:pPr>
        <w:ind w:firstLineChars="200" w:firstLine="480"/>
      </w:pPr>
      <w:r>
        <w:rPr>
          <w:rFonts w:hint="eastAsia"/>
        </w:rPr>
        <w:t>3</w:t>
      </w:r>
      <w:r>
        <w:rPr>
          <w:rFonts w:hint="eastAsia"/>
        </w:rPr>
        <w:t>、修改协议商户：选择“系统导航”－“其它中间业务”－“消费商户控制”</w:t>
      </w:r>
      <w:r>
        <w:rPr>
          <w:rFonts w:hint="eastAsia"/>
        </w:rPr>
        <w:t xml:space="preserve"> </w:t>
      </w:r>
      <w:r>
        <w:rPr>
          <w:rFonts w:hint="eastAsia"/>
        </w:rPr>
        <w:t>－“协议商户管理”或在“业务代码”处输入业务代码</w:t>
      </w:r>
      <w:r>
        <w:rPr>
          <w:rFonts w:hint="eastAsia"/>
        </w:rPr>
        <w:t>6074</w:t>
      </w:r>
      <w:r>
        <w:rPr>
          <w:rFonts w:hint="eastAsia"/>
        </w:rPr>
        <w:t>进入“协议商户管理”</w:t>
      </w:r>
    </w:p>
    <w:p w:rsidR="004A1DF5" w:rsidRDefault="004A1DF5">
      <w:r>
        <w:rPr>
          <w:rFonts w:hint="eastAsia"/>
        </w:rPr>
        <w:t>。选中需修改的协议商户数据，点击页面上</w:t>
      </w:r>
      <w:r w:rsidR="0004090F">
        <w:rPr>
          <w:rFonts w:ascii="宋体" w:hint="eastAsia"/>
          <w:noProof/>
          <w:kern w:val="0"/>
          <w:sz w:val="18"/>
          <w:szCs w:val="18"/>
        </w:rPr>
        <w:drawing>
          <wp:inline distT="0" distB="0" distL="0" distR="0">
            <wp:extent cx="952500" cy="285750"/>
            <wp:effectExtent l="1905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86" cstate="print"/>
                    <a:srcRect/>
                    <a:stretch>
                      <a:fillRect/>
                    </a:stretch>
                  </pic:blipFill>
                  <pic:spPr bwMode="auto">
                    <a:xfrm>
                      <a:off x="0" y="0"/>
                      <a:ext cx="952500" cy="285750"/>
                    </a:xfrm>
                    <a:prstGeom prst="rect">
                      <a:avLst/>
                    </a:prstGeom>
                    <a:noFill/>
                    <a:ln w="9525">
                      <a:noFill/>
                      <a:miter lim="800000"/>
                      <a:headEnd/>
                      <a:tailEnd/>
                    </a:ln>
                  </pic:spPr>
                </pic:pic>
              </a:graphicData>
            </a:graphic>
          </wp:inline>
        </w:drawing>
      </w:r>
      <w:r>
        <w:rPr>
          <w:rFonts w:hint="eastAsia"/>
        </w:rPr>
        <w:t>按钮，出现“修改消费商户对照表”窗口，修改备注信息后用户复核，点击“确定”，修改成功。</w:t>
      </w:r>
    </w:p>
    <w:p w:rsidR="004A1DF5" w:rsidRDefault="004A1DF5">
      <w:pPr>
        <w:ind w:firstLineChars="200" w:firstLine="480"/>
      </w:pPr>
      <w:r>
        <w:rPr>
          <w:rFonts w:hint="eastAsia"/>
        </w:rPr>
        <w:t>4</w:t>
      </w:r>
      <w:r>
        <w:rPr>
          <w:rFonts w:hint="eastAsia"/>
        </w:rPr>
        <w:t>、删除协议商户：选择“系统导航”－“其它中间业务”－“消费商户控制”</w:t>
      </w:r>
      <w:r>
        <w:rPr>
          <w:rFonts w:hint="eastAsia"/>
        </w:rPr>
        <w:t xml:space="preserve"> </w:t>
      </w:r>
      <w:r>
        <w:rPr>
          <w:rFonts w:hint="eastAsia"/>
        </w:rPr>
        <w:t>－“协议商户管理”或在“业务代码”处输入业务代码</w:t>
      </w:r>
      <w:r>
        <w:rPr>
          <w:rFonts w:hint="eastAsia"/>
        </w:rPr>
        <w:t>6074</w:t>
      </w:r>
      <w:r>
        <w:rPr>
          <w:rFonts w:hint="eastAsia"/>
        </w:rPr>
        <w:t>进入“协议商户管理”。选中需删除的协议商户数据，点击页面上</w:t>
      </w:r>
      <w:r w:rsidR="0004090F">
        <w:rPr>
          <w:rFonts w:ascii="宋体" w:hint="eastAsia"/>
          <w:noProof/>
          <w:kern w:val="0"/>
          <w:sz w:val="18"/>
          <w:szCs w:val="18"/>
        </w:rPr>
        <w:drawing>
          <wp:inline distT="0" distB="0" distL="0" distR="0">
            <wp:extent cx="952500" cy="285750"/>
            <wp:effectExtent l="1905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87" cstate="print"/>
                    <a:srcRect/>
                    <a:stretch>
                      <a:fillRect/>
                    </a:stretch>
                  </pic:blipFill>
                  <pic:spPr bwMode="auto">
                    <a:xfrm>
                      <a:off x="0" y="0"/>
                      <a:ext cx="952500" cy="285750"/>
                    </a:xfrm>
                    <a:prstGeom prst="rect">
                      <a:avLst/>
                    </a:prstGeom>
                    <a:noFill/>
                    <a:ln w="9525">
                      <a:noFill/>
                      <a:miter lim="800000"/>
                      <a:headEnd/>
                      <a:tailEnd/>
                    </a:ln>
                  </pic:spPr>
                </pic:pic>
              </a:graphicData>
            </a:graphic>
          </wp:inline>
        </w:drawing>
      </w:r>
      <w:r>
        <w:rPr>
          <w:rFonts w:hint="eastAsia"/>
        </w:rPr>
        <w:t>按钮，出现“删除消费商户对照表”窗口，用户复核后点击“确定”，删除成功。</w:t>
      </w:r>
    </w:p>
    <w:p w:rsidR="004A1DF5" w:rsidRDefault="004A1DF5">
      <w:pPr>
        <w:ind w:firstLineChars="200" w:firstLine="480"/>
      </w:pPr>
      <w:r>
        <w:rPr>
          <w:rFonts w:hint="eastAsia"/>
        </w:rPr>
        <w:t>5</w:t>
      </w:r>
      <w:r>
        <w:rPr>
          <w:rFonts w:hint="eastAsia"/>
        </w:rPr>
        <w:t>、查询协议商户：选择“系统导航”－“其它中间业务”－“消费商户控制”</w:t>
      </w:r>
      <w:r>
        <w:rPr>
          <w:rFonts w:hint="eastAsia"/>
        </w:rPr>
        <w:t xml:space="preserve"> </w:t>
      </w:r>
      <w:r>
        <w:rPr>
          <w:rFonts w:hint="eastAsia"/>
        </w:rPr>
        <w:t>－“协议商户管理”或输入业务代码</w:t>
      </w:r>
      <w:r>
        <w:rPr>
          <w:rFonts w:hint="eastAsia"/>
        </w:rPr>
        <w:t>6074</w:t>
      </w:r>
      <w:r>
        <w:rPr>
          <w:rFonts w:hint="eastAsia"/>
        </w:rPr>
        <w:t>进入“协议商户管理”。点击页面上</w:t>
      </w:r>
      <w:r w:rsidR="0004090F">
        <w:rPr>
          <w:rFonts w:ascii="宋体" w:hint="eastAsia"/>
          <w:noProof/>
          <w:kern w:val="0"/>
          <w:sz w:val="18"/>
          <w:szCs w:val="18"/>
        </w:rPr>
        <w:drawing>
          <wp:inline distT="0" distB="0" distL="0" distR="0">
            <wp:extent cx="933450" cy="285750"/>
            <wp:effectExtent l="1905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88" cstate="print"/>
                    <a:srcRect/>
                    <a:stretch>
                      <a:fillRect/>
                    </a:stretch>
                  </pic:blipFill>
                  <pic:spPr bwMode="auto">
                    <a:xfrm>
                      <a:off x="0" y="0"/>
                      <a:ext cx="933450" cy="285750"/>
                    </a:xfrm>
                    <a:prstGeom prst="rect">
                      <a:avLst/>
                    </a:prstGeom>
                    <a:noFill/>
                    <a:ln w="9525">
                      <a:noFill/>
                      <a:miter lim="800000"/>
                      <a:headEnd/>
                      <a:tailEnd/>
                    </a:ln>
                  </pic:spPr>
                </pic:pic>
              </a:graphicData>
            </a:graphic>
          </wp:inline>
        </w:drawing>
      </w:r>
      <w:r>
        <w:rPr>
          <w:rFonts w:hint="eastAsia"/>
        </w:rPr>
        <w:t>按钮，显示协议商户数据列表。</w:t>
      </w:r>
    </w:p>
    <w:p w:rsidR="004A1DF5" w:rsidRDefault="004A1DF5">
      <w:pPr>
        <w:pStyle w:val="4"/>
        <w:spacing w:before="156" w:after="156"/>
      </w:pPr>
    </w:p>
    <w:p w:rsidR="004A1DF5" w:rsidRDefault="004A1DF5" w:rsidP="0004090F">
      <w:pPr>
        <w:pStyle w:val="4"/>
        <w:spacing w:before="156" w:after="156"/>
        <w:sectPr w:rsidR="004A1DF5">
          <w:pgSz w:w="11906" w:h="16838"/>
          <w:pgMar w:top="1418" w:right="1701" w:bottom="1134" w:left="1701" w:header="851" w:footer="992" w:gutter="0"/>
          <w:cols w:space="425"/>
          <w:docGrid w:type="lines" w:linePitch="312"/>
        </w:sectPr>
      </w:pPr>
    </w:p>
    <w:p w:rsidR="004A1DF5" w:rsidRDefault="004A1DF5" w:rsidP="0004090F">
      <w:pPr>
        <w:pStyle w:val="4"/>
        <w:spacing w:before="156" w:after="156"/>
      </w:pPr>
      <w:bookmarkStart w:id="1427" w:name="_Toc85731244"/>
      <w:bookmarkStart w:id="1428" w:name="_Toc127615210"/>
      <w:bookmarkStart w:id="1429" w:name="_Toc186273621"/>
      <w:bookmarkEnd w:id="1422"/>
      <w:r>
        <w:rPr>
          <w:rFonts w:hint="eastAsia"/>
        </w:rPr>
        <w:lastRenderedPageBreak/>
        <w:t>第五节</w:t>
      </w:r>
      <w:r>
        <w:rPr>
          <w:rFonts w:hint="eastAsia"/>
        </w:rPr>
        <w:t xml:space="preserve">  </w:t>
      </w:r>
      <w:r>
        <w:rPr>
          <w:rFonts w:hint="eastAsia"/>
        </w:rPr>
        <w:t>代发业务</w:t>
      </w:r>
      <w:bookmarkEnd w:id="1427"/>
      <w:bookmarkEnd w:id="1428"/>
      <w:bookmarkEnd w:id="1429"/>
    </w:p>
    <w:p w:rsidR="004A1DF5" w:rsidRDefault="004A1DF5">
      <w:pPr>
        <w:pStyle w:val="a5"/>
        <w:ind w:firstLine="480"/>
      </w:pPr>
      <w:r>
        <w:rPr>
          <w:rFonts w:hint="eastAsia"/>
        </w:rPr>
        <w:t>代发业务是指银行按照单位的委托向其员工（或指定人员）发放工资费用等款项的代付类服务。系统中对代发业务的委托单位称之为“合作方”，收款的员工（或指定人员）称之为“客户”。</w:t>
      </w:r>
    </w:p>
    <w:p w:rsidR="004A1DF5" w:rsidRDefault="004A1DF5">
      <w:pPr>
        <w:pStyle w:val="a5"/>
        <w:ind w:firstLine="480"/>
      </w:pPr>
      <w:r>
        <w:rPr>
          <w:rFonts w:hint="eastAsia"/>
        </w:rPr>
        <w:t>进行代发操作，必须先在系统中为合作方建立代发协议并设置代发货币，将合作方提供的数据文件建立（或导入）到系统中，然后才能执行代发操作，由系统逐笔将资金转入合作方指定的账户。代发结束后，需按协议规定扣收手续费，退还代发剩余款项，并打印业务单据，如果客户有需要，还可以将本批次代发的结果制作成电子文件进行反馈。</w:t>
      </w:r>
    </w:p>
    <w:p w:rsidR="004A1DF5" w:rsidRDefault="004A1DF5">
      <w:pPr>
        <w:pStyle w:val="a5"/>
        <w:ind w:firstLine="480"/>
      </w:pPr>
      <w:r>
        <w:rPr>
          <w:rFonts w:hint="eastAsia"/>
        </w:rPr>
        <w:t>代发业务操作过程中控制了资金的来源和去向，账务为借贷平衡的套交易。</w:t>
      </w:r>
    </w:p>
    <w:p w:rsidR="004A1DF5" w:rsidRDefault="004A1DF5" w:rsidP="0004090F">
      <w:pPr>
        <w:pStyle w:val="5"/>
      </w:pPr>
      <w:bookmarkStart w:id="1430" w:name="_Toc127615211"/>
      <w:r>
        <w:rPr>
          <w:rFonts w:hint="eastAsia"/>
        </w:rPr>
        <w:t>一、代发协议管理（业务代码</w:t>
      </w:r>
      <w:r>
        <w:rPr>
          <w:rFonts w:hint="eastAsia"/>
        </w:rPr>
        <w:t>6081</w:t>
      </w:r>
      <w:r>
        <w:rPr>
          <w:rFonts w:hint="eastAsia"/>
        </w:rPr>
        <w:t>）</w:t>
      </w:r>
      <w:bookmarkEnd w:id="1430"/>
    </w:p>
    <w:p w:rsidR="004A1DF5" w:rsidRDefault="004A1DF5" w:rsidP="00327B4B">
      <w:pPr>
        <w:pStyle w:val="6"/>
        <w:spacing w:beforeLines="50" w:line="360" w:lineRule="auto"/>
      </w:pPr>
      <w:bookmarkStart w:id="1431" w:name="_Toc127615212"/>
      <w:r>
        <w:rPr>
          <w:rFonts w:hint="eastAsia"/>
        </w:rPr>
        <w:t>（一）功能介绍</w:t>
      </w:r>
      <w:bookmarkEnd w:id="1431"/>
    </w:p>
    <w:p w:rsidR="004A1DF5" w:rsidRDefault="004A1DF5">
      <w:pPr>
        <w:pStyle w:val="a5"/>
        <w:ind w:firstLine="480"/>
      </w:pPr>
      <w:r>
        <w:rPr>
          <w:rFonts w:hint="eastAsia"/>
        </w:rPr>
        <w:t>代发业务的“合作方协议”是系统中对一项代发业务具体特征的预先设置，通过“合作方协议”可以确定合作方代发的清算户口、代发范围、计费付费方式等个性化事项。在系统中建立“合作方协议”时应根据我行与委托单位签订的代发合同（或协议）文本进行建立，严格遵照合同文本的要求设置各项参数。</w:t>
      </w:r>
    </w:p>
    <w:p w:rsidR="004A1DF5" w:rsidRDefault="004A1DF5">
      <w:pPr>
        <w:pStyle w:val="a5"/>
        <w:ind w:firstLine="480"/>
      </w:pPr>
      <w:r>
        <w:rPr>
          <w:rFonts w:hint="eastAsia"/>
        </w:rPr>
        <w:t>“代发协议管理”功能提供了对合作方协议在系统中进行建立、修改、删除、关闭等操作，在日后的业务处理中，系统将按照代发业务“合作方协议”中各项约定进行业务处理。</w:t>
      </w:r>
    </w:p>
    <w:p w:rsidR="004A1DF5" w:rsidRDefault="004A1DF5">
      <w:pPr>
        <w:pStyle w:val="a5"/>
        <w:ind w:firstLine="480"/>
      </w:pPr>
    </w:p>
    <w:p w:rsidR="004A1DF5" w:rsidRDefault="004A1DF5" w:rsidP="00327B4B">
      <w:pPr>
        <w:pStyle w:val="6"/>
        <w:spacing w:beforeLines="50" w:line="360" w:lineRule="auto"/>
      </w:pPr>
      <w:bookmarkStart w:id="1432" w:name="_Toc127615213"/>
      <w:r>
        <w:rPr>
          <w:rFonts w:hint="eastAsia"/>
        </w:rPr>
        <w:t>（二）操作提示</w:t>
      </w:r>
      <w:bookmarkEnd w:id="1432"/>
    </w:p>
    <w:p w:rsidR="004A1DF5" w:rsidRDefault="004A1DF5">
      <w:pPr>
        <w:pStyle w:val="a5"/>
        <w:tabs>
          <w:tab w:val="num" w:pos="900"/>
        </w:tabs>
        <w:ind w:firstLineChars="0"/>
      </w:pPr>
      <w:r>
        <w:rPr>
          <w:rFonts w:hint="eastAsia"/>
        </w:rPr>
        <w:t>1</w:t>
      </w:r>
      <w:r>
        <w:rPr>
          <w:rFonts w:hint="eastAsia"/>
        </w:rPr>
        <w:t>、新增合作方协议时，必须同时新增合作方协议的协议货币。</w:t>
      </w:r>
    </w:p>
    <w:p w:rsidR="004A1DF5" w:rsidRDefault="004A1DF5">
      <w:pPr>
        <w:pStyle w:val="a5"/>
        <w:tabs>
          <w:tab w:val="num" w:pos="900"/>
        </w:tabs>
        <w:ind w:firstLineChars="0"/>
      </w:pPr>
      <w:r>
        <w:rPr>
          <w:rFonts w:hint="eastAsia"/>
        </w:rPr>
        <w:t>2</w:t>
      </w:r>
      <w:r>
        <w:rPr>
          <w:rFonts w:hint="eastAsia"/>
        </w:rPr>
        <w:t>、增加合作方外币代发协议货币时，同一交易货币只能增加一类代发协议货币，合作方在我行开户的，系统通过清算户口判断代发交易货币的钞汇类型；合作方未在我行开户的，系统通过执行代发时现金单、挂账单的钞汇类型决定代发交易货币的钞汇类型。</w:t>
      </w:r>
    </w:p>
    <w:p w:rsidR="004A1DF5" w:rsidRDefault="004A1DF5">
      <w:pPr>
        <w:pStyle w:val="a5"/>
        <w:tabs>
          <w:tab w:val="left" w:pos="360"/>
          <w:tab w:val="num" w:pos="900"/>
        </w:tabs>
        <w:ind w:firstLineChars="150" w:firstLine="360"/>
      </w:pPr>
      <w:r>
        <w:rPr>
          <w:rFonts w:hint="eastAsia"/>
        </w:rPr>
        <w:t>3</w:t>
      </w:r>
      <w:r>
        <w:rPr>
          <w:rFonts w:hint="eastAsia"/>
        </w:rPr>
        <w:t>、协议时必须先选定一个代发类型，各代发类型可以由总行统一增加，分行</w:t>
      </w:r>
      <w:r>
        <w:rPr>
          <w:rFonts w:hint="eastAsia"/>
        </w:rPr>
        <w:lastRenderedPageBreak/>
        <w:t>如果有需要可以向总行申请。</w:t>
      </w:r>
    </w:p>
    <w:p w:rsidR="004A1DF5" w:rsidRDefault="004A1DF5">
      <w:pPr>
        <w:pStyle w:val="a5"/>
        <w:tabs>
          <w:tab w:val="num" w:pos="900"/>
          <w:tab w:val="left" w:pos="1080"/>
        </w:tabs>
        <w:ind w:firstLineChars="150" w:firstLine="360"/>
      </w:pPr>
      <w:r>
        <w:rPr>
          <w:rFonts w:hint="eastAsia"/>
        </w:rPr>
        <w:t>4</w:t>
      </w:r>
      <w:r>
        <w:rPr>
          <w:rFonts w:hint="eastAsia"/>
        </w:rPr>
        <w:t>、代发类型中，编号小于</w:t>
      </w:r>
      <w:r>
        <w:rPr>
          <w:rFonts w:hint="eastAsia"/>
        </w:rPr>
        <w:t>AGPAY900</w:t>
      </w:r>
      <w:r>
        <w:rPr>
          <w:rFonts w:hint="eastAsia"/>
        </w:rPr>
        <w:t>的代发类型为普通类型，编号大于等于</w:t>
      </w:r>
      <w:r>
        <w:rPr>
          <w:rFonts w:hint="eastAsia"/>
        </w:rPr>
        <w:t>AGPAY900</w:t>
      </w:r>
      <w:r>
        <w:rPr>
          <w:rFonts w:hint="eastAsia"/>
        </w:rPr>
        <w:t>的代发类型为特殊代发类型。现将目前系统设置的特殊类代发类型简介如下：</w:t>
      </w:r>
    </w:p>
    <w:p w:rsidR="004A1DF5" w:rsidRDefault="004A1DF5">
      <w:pPr>
        <w:pStyle w:val="a5"/>
        <w:numPr>
          <w:ilvl w:val="1"/>
          <w:numId w:val="20"/>
        </w:numPr>
        <w:tabs>
          <w:tab w:val="num" w:pos="1260"/>
        </w:tabs>
        <w:ind w:left="0" w:firstLineChars="0" w:firstLine="540"/>
      </w:pPr>
      <w:r>
        <w:rPr>
          <w:rFonts w:hint="eastAsia"/>
        </w:rPr>
        <w:t>AGPAY901</w:t>
      </w:r>
      <w:r>
        <w:rPr>
          <w:rFonts w:hint="eastAsia"/>
        </w:rPr>
        <w:t>，代发福利费（专用）：用于青岛等地的医疗专项福利费等代发业务。代发后，需要同时执行一个“资金预留”的操作，对代发资金进行额度预留设置。此部分资金只能在指定的商户（例如医疗机构）</w:t>
      </w:r>
      <w:r>
        <w:rPr>
          <w:rFonts w:hint="eastAsia"/>
        </w:rPr>
        <w:t>POS</w:t>
      </w:r>
      <w:r>
        <w:rPr>
          <w:rFonts w:hint="eastAsia"/>
        </w:rPr>
        <w:t>上进行消费。</w:t>
      </w:r>
    </w:p>
    <w:p w:rsidR="004A1DF5" w:rsidRDefault="004A1DF5">
      <w:pPr>
        <w:pStyle w:val="a5"/>
        <w:numPr>
          <w:ilvl w:val="1"/>
          <w:numId w:val="20"/>
        </w:numPr>
        <w:tabs>
          <w:tab w:val="num" w:pos="1260"/>
        </w:tabs>
        <w:ind w:left="0" w:firstLineChars="0" w:firstLine="540"/>
      </w:pPr>
      <w:r>
        <w:rPr>
          <w:rFonts w:hint="eastAsia"/>
        </w:rPr>
        <w:t>AGPAY999</w:t>
      </w:r>
      <w:r>
        <w:rPr>
          <w:rFonts w:hint="eastAsia"/>
        </w:rPr>
        <w:t>，虚拟代发协议，用于处理因特殊原因未与我行签订代发合同（协议），但需要临时进行代发业务处理的情况。在新旧系统上线期间也用于短时期内转接企业银行的代发业务。待全行上线完毕后，代发协议会根据管理的要求进行关闭。由于虚拟代发协议是共用的，因此，每次在柜台上进行代发业务操作时，需要手工输入货币、计费收付方式等设置项目。</w:t>
      </w:r>
    </w:p>
    <w:p w:rsidR="004A1DF5" w:rsidRDefault="004A1DF5">
      <w:pPr>
        <w:pStyle w:val="a5"/>
        <w:tabs>
          <w:tab w:val="left" w:pos="360"/>
          <w:tab w:val="num" w:pos="900"/>
        </w:tabs>
        <w:ind w:firstLineChars="150" w:firstLine="360"/>
      </w:pPr>
      <w:r>
        <w:rPr>
          <w:rFonts w:hint="eastAsia"/>
        </w:rPr>
        <w:t>5</w:t>
      </w:r>
      <w:r>
        <w:rPr>
          <w:rFonts w:hint="eastAsia"/>
        </w:rPr>
        <w:t>、发时如果代发数据中含有旧系统户口或他行户口时，由于系统无法自动从这类户口的扣取手续费，所以异地代发手续费的付费方不允许为客户。</w:t>
      </w:r>
    </w:p>
    <w:p w:rsidR="004A1DF5" w:rsidRDefault="004A1DF5">
      <w:pPr>
        <w:pStyle w:val="a5"/>
        <w:tabs>
          <w:tab w:val="num" w:pos="900"/>
        </w:tabs>
        <w:ind w:firstLineChars="150" w:firstLine="360"/>
      </w:pPr>
      <w:r>
        <w:rPr>
          <w:rFonts w:hint="eastAsia"/>
        </w:rPr>
        <w:t>6</w:t>
      </w:r>
      <w:r>
        <w:rPr>
          <w:rFonts w:hint="eastAsia"/>
        </w:rPr>
        <w:t>、收费户口是否为签订协议的合作方户口，系统不做验证，需人工控制。</w:t>
      </w:r>
    </w:p>
    <w:p w:rsidR="004A1DF5" w:rsidRDefault="004A1DF5" w:rsidP="00327B4B">
      <w:pPr>
        <w:pStyle w:val="6"/>
        <w:spacing w:beforeLines="50" w:line="360" w:lineRule="auto"/>
      </w:pPr>
      <w:bookmarkStart w:id="1433" w:name="_Toc127615214"/>
      <w:r>
        <w:rPr>
          <w:rFonts w:hint="eastAsia"/>
        </w:rPr>
        <w:t>（三）术语解释及参数说明</w:t>
      </w:r>
      <w:bookmarkEnd w:id="1433"/>
    </w:p>
    <w:tbl>
      <w:tblPr>
        <w:tblW w:w="900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7200"/>
      </w:tblGrid>
      <w:tr w:rsidR="004A1DF5">
        <w:trPr>
          <w:trHeight w:val="989"/>
        </w:trPr>
        <w:tc>
          <w:tcPr>
            <w:tcW w:w="1800" w:type="dxa"/>
          </w:tcPr>
          <w:p w:rsidR="004A1DF5" w:rsidRDefault="004A1DF5">
            <w:pPr>
              <w:autoSpaceDE w:val="0"/>
              <w:autoSpaceDN w:val="0"/>
              <w:adjustRightInd w:val="0"/>
              <w:jc w:val="left"/>
              <w:rPr>
                <w:rFonts w:ascii="宋体" w:hAnsi="宋体"/>
                <w:kern w:val="0"/>
                <w:sz w:val="21"/>
                <w:szCs w:val="18"/>
                <w:lang w:val="zh-CN"/>
              </w:rPr>
            </w:pPr>
            <w:r>
              <w:rPr>
                <w:rFonts w:ascii="宋体" w:hAnsi="宋体" w:hint="eastAsia"/>
                <w:kern w:val="0"/>
                <w:sz w:val="21"/>
                <w:szCs w:val="18"/>
                <w:lang w:val="zh-CN"/>
              </w:rPr>
              <w:t>代发类型</w:t>
            </w:r>
          </w:p>
        </w:tc>
        <w:tc>
          <w:tcPr>
            <w:tcW w:w="7200" w:type="dxa"/>
          </w:tcPr>
          <w:p w:rsidR="004A1DF5" w:rsidRDefault="004A1DF5">
            <w:pPr>
              <w:autoSpaceDE w:val="0"/>
              <w:autoSpaceDN w:val="0"/>
              <w:adjustRightInd w:val="0"/>
              <w:jc w:val="left"/>
              <w:rPr>
                <w:rFonts w:ascii="宋体" w:hAnsi="宋体"/>
                <w:kern w:val="0"/>
                <w:sz w:val="21"/>
                <w:szCs w:val="18"/>
                <w:lang w:val="zh-CN"/>
              </w:rPr>
            </w:pPr>
            <w:r>
              <w:rPr>
                <w:rFonts w:ascii="宋体" w:hAnsi="宋体" w:hint="eastAsia"/>
                <w:kern w:val="0"/>
                <w:sz w:val="21"/>
                <w:szCs w:val="18"/>
                <w:lang w:val="zh-CN"/>
              </w:rPr>
              <w:t>代发产品的类型，其中批量支付业务由于操作上和代发相似，所以包含在代发系统中。</w:t>
            </w:r>
          </w:p>
        </w:tc>
      </w:tr>
      <w:tr w:rsidR="004A1DF5">
        <w:tc>
          <w:tcPr>
            <w:tcW w:w="1800" w:type="dxa"/>
          </w:tcPr>
          <w:p w:rsidR="004A1DF5" w:rsidRDefault="004A1DF5">
            <w:pPr>
              <w:autoSpaceDE w:val="0"/>
              <w:autoSpaceDN w:val="0"/>
              <w:adjustRightInd w:val="0"/>
              <w:jc w:val="left"/>
              <w:rPr>
                <w:rFonts w:ascii="宋体" w:hAnsi="宋体"/>
                <w:kern w:val="0"/>
                <w:sz w:val="21"/>
                <w:szCs w:val="18"/>
                <w:lang w:val="zh-CN"/>
              </w:rPr>
            </w:pPr>
            <w:r>
              <w:rPr>
                <w:rFonts w:hint="eastAsia"/>
                <w:sz w:val="21"/>
              </w:rPr>
              <w:t>合作方协议号</w:t>
            </w:r>
          </w:p>
        </w:tc>
        <w:tc>
          <w:tcPr>
            <w:tcW w:w="7200" w:type="dxa"/>
          </w:tcPr>
          <w:p w:rsidR="004A1DF5" w:rsidRDefault="004A1DF5">
            <w:pPr>
              <w:tabs>
                <w:tab w:val="left" w:pos="72"/>
              </w:tabs>
              <w:rPr>
                <w:sz w:val="21"/>
              </w:rPr>
            </w:pPr>
            <w:r>
              <w:rPr>
                <w:rFonts w:hint="eastAsia"/>
                <w:sz w:val="21"/>
              </w:rPr>
              <w:t>输入完毕确认后，系统自动产生。</w:t>
            </w:r>
          </w:p>
        </w:tc>
      </w:tr>
      <w:tr w:rsidR="004A1DF5">
        <w:tc>
          <w:tcPr>
            <w:tcW w:w="1800" w:type="dxa"/>
          </w:tcPr>
          <w:p w:rsidR="004A1DF5" w:rsidRDefault="004A1DF5">
            <w:pPr>
              <w:autoSpaceDE w:val="0"/>
              <w:autoSpaceDN w:val="0"/>
              <w:adjustRightInd w:val="0"/>
              <w:jc w:val="left"/>
              <w:rPr>
                <w:rFonts w:ascii="宋体" w:hAnsi="宋体"/>
                <w:kern w:val="0"/>
                <w:sz w:val="21"/>
                <w:szCs w:val="18"/>
                <w:lang w:val="zh-CN"/>
              </w:rPr>
            </w:pPr>
            <w:r>
              <w:rPr>
                <w:rFonts w:ascii="宋体" w:hAnsi="宋体" w:hint="eastAsia"/>
                <w:kern w:val="0"/>
                <w:sz w:val="21"/>
                <w:szCs w:val="18"/>
                <w:lang w:val="zh-CN"/>
              </w:rPr>
              <w:t>合同编号</w:t>
            </w:r>
          </w:p>
        </w:tc>
        <w:tc>
          <w:tcPr>
            <w:tcW w:w="7200" w:type="dxa"/>
          </w:tcPr>
          <w:p w:rsidR="004A1DF5" w:rsidRDefault="004A1DF5">
            <w:pPr>
              <w:autoSpaceDE w:val="0"/>
              <w:autoSpaceDN w:val="0"/>
              <w:adjustRightInd w:val="0"/>
              <w:jc w:val="left"/>
              <w:rPr>
                <w:rFonts w:ascii="宋体" w:hAnsi="宋体"/>
                <w:kern w:val="0"/>
                <w:sz w:val="21"/>
                <w:szCs w:val="18"/>
                <w:lang w:val="zh-CN"/>
              </w:rPr>
            </w:pPr>
            <w:r>
              <w:rPr>
                <w:rFonts w:ascii="宋体" w:hAnsi="宋体" w:hint="eastAsia"/>
                <w:sz w:val="21"/>
              </w:rPr>
              <w:t>业务部门与客户（合作方）签订的书面合同编号,目前系统只对此编号进行登记，不起控制作用。</w:t>
            </w:r>
          </w:p>
        </w:tc>
      </w:tr>
      <w:tr w:rsidR="004A1DF5">
        <w:tc>
          <w:tcPr>
            <w:tcW w:w="1800" w:type="dxa"/>
          </w:tcPr>
          <w:p w:rsidR="004A1DF5" w:rsidRDefault="004A1DF5">
            <w:pPr>
              <w:autoSpaceDE w:val="0"/>
              <w:autoSpaceDN w:val="0"/>
              <w:adjustRightInd w:val="0"/>
              <w:jc w:val="left"/>
              <w:rPr>
                <w:rFonts w:ascii="宋体" w:hAnsi="宋体"/>
                <w:kern w:val="0"/>
                <w:sz w:val="21"/>
                <w:szCs w:val="18"/>
                <w:lang w:val="zh-CN"/>
              </w:rPr>
            </w:pPr>
            <w:r>
              <w:rPr>
                <w:rFonts w:ascii="宋体" w:hAnsi="宋体" w:hint="eastAsia"/>
                <w:kern w:val="0"/>
                <w:sz w:val="21"/>
                <w:szCs w:val="18"/>
                <w:lang w:val="zh-CN"/>
              </w:rPr>
              <w:t>清算户口号</w:t>
            </w:r>
          </w:p>
        </w:tc>
        <w:tc>
          <w:tcPr>
            <w:tcW w:w="7200" w:type="dxa"/>
          </w:tcPr>
          <w:p w:rsidR="004A1DF5" w:rsidRDefault="004A1DF5">
            <w:pPr>
              <w:autoSpaceDE w:val="0"/>
              <w:autoSpaceDN w:val="0"/>
              <w:adjustRightInd w:val="0"/>
              <w:jc w:val="left"/>
              <w:rPr>
                <w:rFonts w:ascii="宋体" w:hAnsi="宋体"/>
                <w:sz w:val="21"/>
              </w:rPr>
            </w:pPr>
            <w:r>
              <w:rPr>
                <w:rFonts w:hint="eastAsia"/>
                <w:sz w:val="21"/>
              </w:rPr>
              <w:t>合作方在本网点开立的和代发币种相符的清算户口。黑名单户口授权后可建立，冻结户口不允许建立。</w:t>
            </w:r>
          </w:p>
        </w:tc>
      </w:tr>
      <w:tr w:rsidR="004A1DF5">
        <w:tc>
          <w:tcPr>
            <w:tcW w:w="1800" w:type="dxa"/>
          </w:tcPr>
          <w:p w:rsidR="004A1DF5" w:rsidRDefault="004A1DF5">
            <w:pPr>
              <w:autoSpaceDE w:val="0"/>
              <w:autoSpaceDN w:val="0"/>
              <w:adjustRightInd w:val="0"/>
              <w:jc w:val="left"/>
              <w:rPr>
                <w:rFonts w:ascii="宋体" w:hAnsi="宋体"/>
                <w:kern w:val="0"/>
                <w:sz w:val="21"/>
                <w:szCs w:val="18"/>
                <w:lang w:val="zh-CN"/>
              </w:rPr>
            </w:pPr>
            <w:r>
              <w:rPr>
                <w:rFonts w:hint="eastAsia"/>
                <w:sz w:val="21"/>
              </w:rPr>
              <w:t>收费户口号</w:t>
            </w:r>
          </w:p>
        </w:tc>
        <w:tc>
          <w:tcPr>
            <w:tcW w:w="7200" w:type="dxa"/>
          </w:tcPr>
          <w:p w:rsidR="004A1DF5" w:rsidRDefault="004A1DF5">
            <w:pPr>
              <w:autoSpaceDE w:val="0"/>
              <w:autoSpaceDN w:val="0"/>
              <w:adjustRightInd w:val="0"/>
              <w:jc w:val="left"/>
              <w:rPr>
                <w:sz w:val="21"/>
              </w:rPr>
            </w:pPr>
            <w:r>
              <w:rPr>
                <w:rFonts w:hint="eastAsia"/>
                <w:sz w:val="21"/>
              </w:rPr>
              <w:t>可以不是清算户口号，但必须为本网点户口，且与清算户口号同属于一个客户号。</w:t>
            </w:r>
          </w:p>
        </w:tc>
      </w:tr>
      <w:tr w:rsidR="004A1DF5">
        <w:trPr>
          <w:trHeight w:val="1507"/>
        </w:trPr>
        <w:tc>
          <w:tcPr>
            <w:tcW w:w="1800" w:type="dxa"/>
            <w:tcBorders>
              <w:bottom w:val="single" w:sz="4" w:space="0" w:color="auto"/>
            </w:tcBorders>
          </w:tcPr>
          <w:p w:rsidR="004A1DF5" w:rsidRDefault="004A1DF5">
            <w:pPr>
              <w:autoSpaceDE w:val="0"/>
              <w:autoSpaceDN w:val="0"/>
              <w:adjustRightInd w:val="0"/>
              <w:jc w:val="left"/>
              <w:rPr>
                <w:rFonts w:ascii="宋体" w:hAnsi="宋体"/>
                <w:kern w:val="0"/>
                <w:sz w:val="21"/>
                <w:szCs w:val="18"/>
                <w:lang w:val="zh-CN"/>
              </w:rPr>
            </w:pPr>
            <w:r>
              <w:rPr>
                <w:rFonts w:ascii="宋体" w:hAnsi="宋体" w:hint="eastAsia"/>
                <w:kern w:val="0"/>
                <w:sz w:val="21"/>
                <w:szCs w:val="18"/>
                <w:lang w:val="zh-CN"/>
              </w:rPr>
              <w:t>客户户口范围</w:t>
            </w:r>
          </w:p>
        </w:tc>
        <w:tc>
          <w:tcPr>
            <w:tcW w:w="7200" w:type="dxa"/>
            <w:tcBorders>
              <w:bottom w:val="single" w:sz="4" w:space="0" w:color="auto"/>
            </w:tcBorders>
          </w:tcPr>
          <w:p w:rsidR="004A1DF5" w:rsidRDefault="004A1DF5">
            <w:pPr>
              <w:rPr>
                <w:rFonts w:ascii="宋体" w:hAnsi="宋体"/>
                <w:sz w:val="21"/>
              </w:rPr>
            </w:pPr>
            <w:r>
              <w:rPr>
                <w:rFonts w:ascii="宋体" w:hAnsi="宋体" w:hint="eastAsia"/>
                <w:sz w:val="21"/>
              </w:rPr>
              <w:t>收款人的范围，在系统设定编号中选择：</w:t>
            </w:r>
          </w:p>
          <w:p w:rsidR="004A1DF5" w:rsidRDefault="004A1DF5">
            <w:pPr>
              <w:rPr>
                <w:rFonts w:ascii="宋体" w:hAnsi="宋体"/>
                <w:sz w:val="21"/>
              </w:rPr>
            </w:pPr>
            <w:r>
              <w:rPr>
                <w:rFonts w:ascii="宋体" w:hAnsi="宋体" w:hint="eastAsia"/>
                <w:sz w:val="21"/>
              </w:rPr>
              <w:t>所有户口（包括他行）：包括招行系统内和其他银行的所有户口。</w:t>
            </w:r>
          </w:p>
          <w:p w:rsidR="004A1DF5" w:rsidRDefault="004A1DF5">
            <w:pPr>
              <w:rPr>
                <w:sz w:val="21"/>
              </w:rPr>
            </w:pPr>
            <w:r>
              <w:rPr>
                <w:rFonts w:hint="eastAsia"/>
                <w:sz w:val="21"/>
              </w:rPr>
              <w:t>我行本地户口：招行系统内开户的本分行范围的户口。</w:t>
            </w:r>
          </w:p>
          <w:p w:rsidR="004A1DF5" w:rsidRDefault="004A1DF5">
            <w:pPr>
              <w:autoSpaceDE w:val="0"/>
              <w:autoSpaceDN w:val="0"/>
              <w:adjustRightInd w:val="0"/>
              <w:jc w:val="left"/>
              <w:rPr>
                <w:rFonts w:ascii="宋体" w:hAnsi="宋体"/>
                <w:kern w:val="0"/>
                <w:sz w:val="21"/>
                <w:szCs w:val="18"/>
                <w:lang w:val="zh-CN"/>
              </w:rPr>
            </w:pPr>
            <w:r>
              <w:rPr>
                <w:rFonts w:ascii="宋体" w:hAnsi="宋体" w:hint="eastAsia"/>
                <w:sz w:val="21"/>
              </w:rPr>
              <w:t>我行所有户口：招行系统内所有户口。</w:t>
            </w:r>
          </w:p>
        </w:tc>
      </w:tr>
      <w:tr w:rsidR="004A1DF5">
        <w:tc>
          <w:tcPr>
            <w:tcW w:w="1800" w:type="dxa"/>
          </w:tcPr>
          <w:p w:rsidR="004A1DF5" w:rsidRDefault="004A1DF5">
            <w:pPr>
              <w:autoSpaceDE w:val="0"/>
              <w:autoSpaceDN w:val="0"/>
              <w:adjustRightInd w:val="0"/>
              <w:jc w:val="left"/>
              <w:rPr>
                <w:rFonts w:ascii="宋体" w:hAnsi="宋体"/>
                <w:kern w:val="0"/>
                <w:sz w:val="21"/>
                <w:szCs w:val="18"/>
                <w:lang w:val="zh-CN"/>
              </w:rPr>
            </w:pPr>
            <w:r>
              <w:rPr>
                <w:rFonts w:ascii="宋体" w:hAnsi="宋体" w:hint="eastAsia"/>
                <w:kern w:val="0"/>
                <w:sz w:val="21"/>
                <w:szCs w:val="18"/>
                <w:lang w:val="zh-CN"/>
              </w:rPr>
              <w:lastRenderedPageBreak/>
              <w:t>参考号类型</w:t>
            </w:r>
          </w:p>
        </w:tc>
        <w:tc>
          <w:tcPr>
            <w:tcW w:w="7200" w:type="dxa"/>
          </w:tcPr>
          <w:p w:rsidR="004A1DF5" w:rsidRDefault="004A1DF5">
            <w:pPr>
              <w:rPr>
                <w:rFonts w:ascii="宋体" w:hAnsi="宋体"/>
                <w:sz w:val="21"/>
              </w:rPr>
            </w:pPr>
            <w:r>
              <w:rPr>
                <w:rFonts w:ascii="宋体" w:hAnsi="宋体" w:hint="eastAsia"/>
                <w:sz w:val="21"/>
              </w:rPr>
              <w:t>代发系统中合作方对其指定收款人的编号，便于合作方管理（例如员工号）。代扣系统中被代扣的项目的代码，如电话号码、电表号、煤气号等等。</w:t>
            </w:r>
          </w:p>
        </w:tc>
      </w:tr>
      <w:tr w:rsidR="004A1DF5">
        <w:tc>
          <w:tcPr>
            <w:tcW w:w="1800" w:type="dxa"/>
          </w:tcPr>
          <w:p w:rsidR="004A1DF5" w:rsidRDefault="004A1DF5">
            <w:pPr>
              <w:autoSpaceDE w:val="0"/>
              <w:autoSpaceDN w:val="0"/>
              <w:adjustRightInd w:val="0"/>
              <w:jc w:val="left"/>
              <w:rPr>
                <w:rFonts w:ascii="宋体" w:hAnsi="宋体"/>
                <w:kern w:val="0"/>
                <w:sz w:val="21"/>
                <w:szCs w:val="18"/>
                <w:lang w:val="zh-CN"/>
              </w:rPr>
            </w:pPr>
            <w:r>
              <w:rPr>
                <w:rFonts w:ascii="宋体" w:hAnsi="宋体" w:hint="eastAsia"/>
                <w:kern w:val="0"/>
                <w:sz w:val="21"/>
                <w:szCs w:val="18"/>
                <w:lang w:val="zh-CN"/>
              </w:rPr>
              <w:t>行内代发标志</w:t>
            </w:r>
          </w:p>
        </w:tc>
        <w:tc>
          <w:tcPr>
            <w:tcW w:w="7200" w:type="dxa"/>
          </w:tcPr>
          <w:p w:rsidR="004A1DF5" w:rsidRDefault="004A1DF5">
            <w:pPr>
              <w:rPr>
                <w:rFonts w:ascii="宋体" w:hAnsi="宋体"/>
                <w:sz w:val="21"/>
              </w:rPr>
            </w:pPr>
            <w:r>
              <w:rPr>
                <w:rFonts w:ascii="宋体" w:hAnsi="宋体" w:hint="eastAsia"/>
                <w:sz w:val="21"/>
              </w:rPr>
              <w:t>专门为我行人力资源部代发我行员工工资而设置的功能，系统默认“否”，只有在建立用于我行员工的工资代发的协议时，才能选择“是”。</w:t>
            </w:r>
          </w:p>
        </w:tc>
      </w:tr>
    </w:tbl>
    <w:p w:rsidR="004A1DF5" w:rsidRDefault="004A1DF5" w:rsidP="00327B4B">
      <w:pPr>
        <w:pStyle w:val="6"/>
        <w:spacing w:beforeLines="50" w:line="360" w:lineRule="auto"/>
      </w:pPr>
      <w:bookmarkStart w:id="1434" w:name="_Toc127615215"/>
      <w:r>
        <w:rPr>
          <w:rFonts w:hint="eastAsia"/>
        </w:rPr>
        <w:t>（四）操作要点</w:t>
      </w:r>
      <w:bookmarkEnd w:id="1434"/>
    </w:p>
    <w:p w:rsidR="004A1DF5" w:rsidRDefault="004A1DF5">
      <w:pPr>
        <w:pStyle w:val="a5"/>
        <w:ind w:firstLine="480"/>
      </w:pPr>
      <w:r>
        <w:rPr>
          <w:rFonts w:hint="eastAsia"/>
        </w:rPr>
        <w:t>1</w:t>
      </w:r>
      <w:r>
        <w:rPr>
          <w:rFonts w:hint="eastAsia"/>
        </w:rPr>
        <w:t>、系统中的合作方协议是根据我行和合作方签订的代发或代扣合同录入的，不能代替纸制合同，只是将影响代发、代扣结果的有关重要条款录入系统保留，并按由系统自动照录入的内容执行，所以我行和合作方之间其他的约定和条款等，以纸制合同为准。</w:t>
      </w:r>
    </w:p>
    <w:p w:rsidR="004A1DF5" w:rsidRDefault="004A1DF5">
      <w:pPr>
        <w:pStyle w:val="a5"/>
        <w:ind w:firstLine="480"/>
      </w:pPr>
      <w:r>
        <w:rPr>
          <w:rFonts w:hint="eastAsia"/>
        </w:rPr>
        <w:t>2</w:t>
      </w:r>
      <w:r>
        <w:rPr>
          <w:rFonts w:hint="eastAsia"/>
        </w:rPr>
        <w:t>、合作方无论是否在我行开有结算户口均可与网点签订代发协议。未在我行开户的合作方，可以通过客户号签订代发协议。若合作方未在我行没有开立客户号，则应由会计柜台为期开立临时客户号。</w:t>
      </w:r>
    </w:p>
    <w:p w:rsidR="004A1DF5" w:rsidRDefault="004A1DF5">
      <w:pPr>
        <w:pStyle w:val="a5"/>
        <w:ind w:firstLine="480"/>
      </w:pPr>
      <w:r>
        <w:rPr>
          <w:rFonts w:hint="eastAsia"/>
        </w:rPr>
        <w:t>3</w:t>
      </w:r>
      <w:r>
        <w:rPr>
          <w:rFonts w:hint="eastAsia"/>
        </w:rPr>
        <w:t>、在签订代发协议货币时需输入合作方代发的交易货币及清算、收费户口号。</w:t>
      </w:r>
    </w:p>
    <w:p w:rsidR="004A1DF5" w:rsidRDefault="004A1DF5">
      <w:pPr>
        <w:pStyle w:val="a5"/>
        <w:ind w:firstLine="480"/>
      </w:pPr>
      <w:r>
        <w:rPr>
          <w:rFonts w:hint="eastAsia"/>
        </w:rPr>
        <w:t>4</w:t>
      </w:r>
      <w:r>
        <w:rPr>
          <w:rFonts w:hint="eastAsia"/>
        </w:rPr>
        <w:t>、代发手续费根据我行相关制度规定与合作方商定收取，建立协议时，应按照合同条款执行。</w:t>
      </w:r>
    </w:p>
    <w:p w:rsidR="004A1DF5" w:rsidRDefault="004A1DF5">
      <w:pPr>
        <w:pStyle w:val="a5"/>
        <w:ind w:firstLine="480"/>
      </w:pPr>
      <w:r>
        <w:rPr>
          <w:rFonts w:hint="eastAsia"/>
        </w:rPr>
        <w:t>5</w:t>
      </w:r>
      <w:r>
        <w:rPr>
          <w:rFonts w:hint="eastAsia"/>
        </w:rPr>
        <w:t>、“删除代发协议”功能只用于操作员误操作建立了一个不应该建立的协议。对代发协议进行删除时，该协议项下不得有代发业务批次，即该协议没有发生过业务，一旦发生过业务，则不能删除。</w:t>
      </w:r>
    </w:p>
    <w:p w:rsidR="004A1DF5" w:rsidRDefault="004A1DF5">
      <w:pPr>
        <w:pStyle w:val="a5"/>
        <w:ind w:firstLine="480"/>
      </w:pPr>
      <w:r>
        <w:rPr>
          <w:rFonts w:hint="eastAsia"/>
        </w:rPr>
        <w:t>6</w:t>
      </w:r>
      <w:r>
        <w:rPr>
          <w:rFonts w:hint="eastAsia"/>
        </w:rPr>
        <w:t>、虚拟协议是事先建立在系统中的特殊协议，柜员不能删除或修改，用于没有和我行签订代发协议的合作方，由于特殊原因偶尔在我行代发的情况，如果需要长期办理代发业务，必须要求签订正式的代发协议。</w:t>
      </w:r>
    </w:p>
    <w:p w:rsidR="004A1DF5" w:rsidRDefault="004A1DF5">
      <w:pPr>
        <w:pStyle w:val="a5"/>
        <w:ind w:firstLine="480"/>
      </w:pPr>
      <w:r>
        <w:rPr>
          <w:rFonts w:hint="eastAsia"/>
        </w:rPr>
        <w:t>7</w:t>
      </w:r>
      <w:r>
        <w:rPr>
          <w:rFonts w:hint="eastAsia"/>
        </w:rPr>
        <w:t>、自动关闭协议到期处理：</w:t>
      </w:r>
    </w:p>
    <w:p w:rsidR="004A1DF5" w:rsidRDefault="004A1DF5">
      <w:pPr>
        <w:pStyle w:val="a5"/>
        <w:ind w:firstLine="480"/>
      </w:pPr>
      <w:r>
        <w:rPr>
          <w:rFonts w:hint="eastAsia"/>
        </w:rPr>
        <w:t>系统每日扫描合作方协议的到期日</w:t>
      </w:r>
      <w:r>
        <w:rPr>
          <w:rFonts w:hint="eastAsia"/>
          <w:smallCaps/>
        </w:rPr>
        <w:t>，在协议到期当日，系统不受理新的代发交易，但系统支持继续完成以前未完成的交易，协议到期</w:t>
      </w:r>
      <w:r>
        <w:rPr>
          <w:rFonts w:hint="eastAsia"/>
          <w:smallCaps/>
        </w:rPr>
        <w:t>10</w:t>
      </w:r>
      <w:r>
        <w:rPr>
          <w:rFonts w:hint="eastAsia"/>
          <w:smallCaps/>
        </w:rPr>
        <w:t>日内如合作方不续签协议，第</w:t>
      </w:r>
      <w:r>
        <w:rPr>
          <w:rFonts w:hint="eastAsia"/>
          <w:smallCaps/>
        </w:rPr>
        <w:t>10</w:t>
      </w:r>
      <w:r>
        <w:rPr>
          <w:rFonts w:hint="eastAsia"/>
          <w:smallCaps/>
        </w:rPr>
        <w:t>日协议自动关闭。</w:t>
      </w:r>
    </w:p>
    <w:p w:rsidR="004A1DF5" w:rsidRDefault="004A1DF5">
      <w:pPr>
        <w:pStyle w:val="a5"/>
        <w:ind w:firstLine="480"/>
        <w:rPr>
          <w:smallCaps/>
        </w:rPr>
      </w:pPr>
      <w:r>
        <w:rPr>
          <w:rFonts w:hint="eastAsia"/>
        </w:rPr>
        <w:t>8</w:t>
      </w:r>
      <w:r>
        <w:rPr>
          <w:rFonts w:hint="eastAsia"/>
        </w:rPr>
        <w:t>、</w:t>
      </w:r>
      <w:r>
        <w:rPr>
          <w:rFonts w:hint="eastAsia"/>
          <w:smallCaps/>
        </w:rPr>
        <w:t>合作方协议关闭后，</w:t>
      </w:r>
      <w:r>
        <w:rPr>
          <w:rFonts w:hint="eastAsia"/>
        </w:rPr>
        <w:t>相同</w:t>
      </w:r>
      <w:r>
        <w:rPr>
          <w:rFonts w:hint="eastAsia"/>
          <w:smallCaps/>
        </w:rPr>
        <w:t>客户号的协议可以再次签订，此时系统会将已关闭的协议自动导入历史。</w:t>
      </w:r>
    </w:p>
    <w:p w:rsidR="004A1DF5" w:rsidRDefault="004A1DF5">
      <w:pPr>
        <w:pStyle w:val="a5"/>
        <w:ind w:firstLine="480"/>
        <w:rPr>
          <w:smallCaps/>
        </w:rPr>
      </w:pPr>
      <w:r>
        <w:rPr>
          <w:rFonts w:hint="eastAsia"/>
          <w:smallCaps/>
        </w:rPr>
        <w:t>9</w:t>
      </w:r>
      <w:r>
        <w:rPr>
          <w:rFonts w:hint="eastAsia"/>
          <w:smallCaps/>
        </w:rPr>
        <w:t>、合作方额度的设置：根据国家对于工资额度管理的有关规定，目前系统只对人民币代发工资进行了年额度的限制（即“合作方每年累计累计最大代发金额</w:t>
      </w:r>
      <w:r>
        <w:rPr>
          <w:rFonts w:hint="eastAsia"/>
          <w:smallCaps/>
        </w:rPr>
        <w:lastRenderedPageBreak/>
        <w:t>“）。额度设置后，有效时段为设置日本年的</w:t>
      </w:r>
      <w:r>
        <w:rPr>
          <w:rFonts w:hint="eastAsia"/>
          <w:smallCaps/>
        </w:rPr>
        <w:t>1</w:t>
      </w:r>
      <w:r>
        <w:rPr>
          <w:rFonts w:hint="eastAsia"/>
          <w:smallCaps/>
        </w:rPr>
        <w:t>月</w:t>
      </w:r>
      <w:r>
        <w:rPr>
          <w:rFonts w:hint="eastAsia"/>
          <w:smallCaps/>
        </w:rPr>
        <w:t>1</w:t>
      </w:r>
      <w:r>
        <w:rPr>
          <w:rFonts w:hint="eastAsia"/>
          <w:smallCaps/>
        </w:rPr>
        <w:t>日～</w:t>
      </w:r>
      <w:r>
        <w:rPr>
          <w:rFonts w:hint="eastAsia"/>
          <w:smallCaps/>
        </w:rPr>
        <w:t>12</w:t>
      </w:r>
      <w:r>
        <w:rPr>
          <w:rFonts w:hint="eastAsia"/>
          <w:smallCaps/>
        </w:rPr>
        <w:t>月</w:t>
      </w:r>
      <w:r>
        <w:rPr>
          <w:rFonts w:hint="eastAsia"/>
          <w:smallCaps/>
        </w:rPr>
        <w:t>31</w:t>
      </w:r>
      <w:r>
        <w:rPr>
          <w:rFonts w:hint="eastAsia"/>
          <w:smallCaps/>
        </w:rPr>
        <w:t>日。如果在额度未到期前修改了额度的设置，系统会继续累计本年度已经发生的交易金额。例如，本年度</w:t>
      </w:r>
      <w:r>
        <w:rPr>
          <w:rFonts w:hint="eastAsia"/>
          <w:smallCaps/>
        </w:rPr>
        <w:t>1</w:t>
      </w:r>
      <w:r>
        <w:rPr>
          <w:rFonts w:hint="eastAsia"/>
          <w:smallCaps/>
        </w:rPr>
        <w:t>月</w:t>
      </w:r>
      <w:r>
        <w:rPr>
          <w:rFonts w:hint="eastAsia"/>
          <w:smallCaps/>
        </w:rPr>
        <w:t>1</w:t>
      </w:r>
      <w:r>
        <w:rPr>
          <w:rFonts w:hint="eastAsia"/>
          <w:smallCaps/>
        </w:rPr>
        <w:t>日设置了代发协议的额度为</w:t>
      </w:r>
      <w:r>
        <w:rPr>
          <w:rFonts w:hint="eastAsia"/>
          <w:smallCaps/>
        </w:rPr>
        <w:t>CNY500</w:t>
      </w:r>
      <w:r>
        <w:rPr>
          <w:rFonts w:hint="eastAsia"/>
          <w:smallCaps/>
        </w:rPr>
        <w:t>万，至</w:t>
      </w:r>
      <w:r>
        <w:rPr>
          <w:rFonts w:hint="eastAsia"/>
          <w:smallCaps/>
        </w:rPr>
        <w:t>4</w:t>
      </w:r>
      <w:r>
        <w:rPr>
          <w:rFonts w:hint="eastAsia"/>
          <w:smallCaps/>
        </w:rPr>
        <w:t>月份，累计发放了</w:t>
      </w:r>
      <w:r>
        <w:rPr>
          <w:rFonts w:hint="eastAsia"/>
          <w:smallCaps/>
        </w:rPr>
        <w:t>120</w:t>
      </w:r>
      <w:r>
        <w:rPr>
          <w:rFonts w:hint="eastAsia"/>
          <w:smallCaps/>
        </w:rPr>
        <w:t>万。</w:t>
      </w:r>
      <w:r>
        <w:rPr>
          <w:rFonts w:hint="eastAsia"/>
          <w:smallCaps/>
        </w:rPr>
        <w:t>5</w:t>
      </w:r>
      <w:r>
        <w:rPr>
          <w:rFonts w:hint="eastAsia"/>
          <w:smallCaps/>
        </w:rPr>
        <w:t>月初，维护额度为</w:t>
      </w:r>
      <w:r>
        <w:rPr>
          <w:rFonts w:hint="eastAsia"/>
          <w:smallCaps/>
        </w:rPr>
        <w:t>CNY450</w:t>
      </w:r>
      <w:r>
        <w:rPr>
          <w:rFonts w:hint="eastAsia"/>
          <w:smallCaps/>
        </w:rPr>
        <w:t>万，则剩余额度为</w:t>
      </w:r>
      <w:r>
        <w:rPr>
          <w:rFonts w:hint="eastAsia"/>
          <w:smallCaps/>
        </w:rPr>
        <w:t>330</w:t>
      </w:r>
      <w:r>
        <w:rPr>
          <w:rFonts w:hint="eastAsia"/>
          <w:smallCaps/>
        </w:rPr>
        <w:t>万。每年的年初，系统自动重置代发协议的额度，如果不进行修改，则将本年度的额度重置为当前设置值。</w:t>
      </w:r>
    </w:p>
    <w:p w:rsidR="004A1DF5" w:rsidRDefault="004A1DF5" w:rsidP="00327B4B">
      <w:pPr>
        <w:pStyle w:val="6"/>
        <w:spacing w:beforeLines="50" w:line="360" w:lineRule="auto"/>
      </w:pPr>
      <w:bookmarkStart w:id="1435" w:name="_Toc127615216"/>
      <w:r>
        <w:rPr>
          <w:rFonts w:hint="eastAsia"/>
        </w:rPr>
        <w:t>（五）操作步骤</w:t>
      </w:r>
      <w:bookmarkEnd w:id="1435"/>
    </w:p>
    <w:p w:rsidR="004A1DF5" w:rsidRDefault="004A1DF5" w:rsidP="0004090F">
      <w:pPr>
        <w:pStyle w:val="7"/>
      </w:pPr>
      <w:r>
        <w:rPr>
          <w:rFonts w:hint="eastAsia"/>
        </w:rPr>
        <w:t>1</w:t>
      </w:r>
      <w:r>
        <w:rPr>
          <w:rFonts w:hint="eastAsia"/>
        </w:rPr>
        <w:t>、进入“代发协议管理”画面</w:t>
      </w:r>
    </w:p>
    <w:p w:rsidR="004A1DF5" w:rsidRDefault="004A1DF5">
      <w:pPr>
        <w:pStyle w:val="a5"/>
        <w:ind w:firstLine="480"/>
      </w:pPr>
      <w:r>
        <w:rPr>
          <w:rFonts w:hint="eastAsia"/>
        </w:rPr>
        <w:t>柜员选择系统导航－其他中间业务－代发业务－代发协议管理或在“业务代码”处输入业务代码“</w:t>
      </w:r>
      <w:r>
        <w:rPr>
          <w:rFonts w:hint="eastAsia"/>
        </w:rPr>
        <w:t>6081</w:t>
      </w:r>
      <w:r>
        <w:rPr>
          <w:rFonts w:hint="eastAsia"/>
        </w:rPr>
        <w:t>”进入“代发协议管理”界面。</w:t>
      </w:r>
    </w:p>
    <w:p w:rsidR="004A1DF5" w:rsidRDefault="004A1DF5" w:rsidP="0004090F">
      <w:pPr>
        <w:pStyle w:val="7"/>
      </w:pPr>
      <w:r>
        <w:rPr>
          <w:rFonts w:hint="eastAsia"/>
        </w:rPr>
        <w:t>2</w:t>
      </w:r>
      <w:r>
        <w:rPr>
          <w:rFonts w:hint="eastAsia"/>
        </w:rPr>
        <w:t>、新增（签订）代发协议：</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1</w:t>
      </w:r>
      <w:r>
        <w:rPr>
          <w:rFonts w:hint="eastAsia"/>
          <w:kern w:val="0"/>
          <w:szCs w:val="18"/>
          <w:lang w:val="zh-CN"/>
        </w:rPr>
        <w:t>）操作员</w:t>
      </w:r>
      <w:r>
        <w:rPr>
          <w:rFonts w:hint="eastAsia"/>
        </w:rPr>
        <w:t>在</w:t>
      </w:r>
      <w:r>
        <w:rPr>
          <w:rFonts w:hint="eastAsia"/>
          <w:kern w:val="0"/>
          <w:szCs w:val="18"/>
          <w:lang w:val="zh-CN"/>
        </w:rPr>
        <w:t>代发协议管理界面选择“新增”进入“增加代发协议”界面。</w:t>
      </w:r>
    </w:p>
    <w:p w:rsidR="004A1DF5" w:rsidRDefault="004A1DF5">
      <w:pPr>
        <w:pStyle w:val="a5"/>
        <w:ind w:firstLine="480"/>
      </w:pPr>
      <w:r>
        <w:rPr>
          <w:rFonts w:hint="eastAsia"/>
        </w:rPr>
        <w:t>（</w:t>
      </w:r>
      <w:r>
        <w:rPr>
          <w:rFonts w:hint="eastAsia"/>
        </w:rPr>
        <w:t>2</w:t>
      </w:r>
      <w:r>
        <w:rPr>
          <w:rFonts w:hint="eastAsia"/>
        </w:rPr>
        <w:t>）操作人员按照与合作方签订的合同文本要求及系统的项目说明录入各项要素，建立协议的基础部分。具体项目的说明见本“操作步骤”中的“</w:t>
      </w:r>
      <w:r>
        <w:rPr>
          <w:rFonts w:hint="eastAsia"/>
        </w:rPr>
        <w:t>11</w:t>
      </w:r>
      <w:r>
        <w:rPr>
          <w:rFonts w:hint="eastAsia"/>
        </w:rPr>
        <w:t>、附件：代发业务合作方协议项目说明”</w:t>
      </w:r>
    </w:p>
    <w:p w:rsidR="004A1DF5" w:rsidRDefault="004A1DF5">
      <w:pPr>
        <w:pStyle w:val="a5"/>
        <w:ind w:firstLine="480"/>
      </w:pPr>
      <w:r>
        <w:rPr>
          <w:rFonts w:hint="eastAsia"/>
        </w:rPr>
        <w:t>（</w:t>
      </w:r>
      <w:r>
        <w:rPr>
          <w:rFonts w:hint="eastAsia"/>
        </w:rPr>
        <w:t>3</w:t>
      </w:r>
      <w:r>
        <w:rPr>
          <w:rFonts w:hint="eastAsia"/>
        </w:rPr>
        <w:t>）基础部分录入完毕后，经授权人员审核并授权，授权通过，系统继续提示设置合作方的协议货币。</w:t>
      </w:r>
    </w:p>
    <w:p w:rsidR="004A1DF5" w:rsidRDefault="004A1DF5">
      <w:pPr>
        <w:pStyle w:val="a5"/>
        <w:ind w:firstLine="480"/>
      </w:pPr>
      <w:r>
        <w:rPr>
          <w:rFonts w:hint="eastAsia"/>
        </w:rPr>
        <w:t>（</w:t>
      </w:r>
      <w:r>
        <w:rPr>
          <w:rFonts w:hint="eastAsia"/>
        </w:rPr>
        <w:t>4</w:t>
      </w:r>
      <w:r>
        <w:rPr>
          <w:rFonts w:hint="eastAsia"/>
        </w:rPr>
        <w:t>）操作人员按照合作方合同文本的要求及系统的项目说明继续录入各项要素，建立协议的协议货币部分。</w:t>
      </w:r>
    </w:p>
    <w:p w:rsidR="004A1DF5" w:rsidRDefault="004A1DF5">
      <w:pPr>
        <w:pStyle w:val="a5"/>
        <w:ind w:firstLine="480"/>
      </w:pPr>
      <w:r>
        <w:rPr>
          <w:rFonts w:hint="eastAsia"/>
        </w:rPr>
        <w:t>（</w:t>
      </w:r>
      <w:r>
        <w:rPr>
          <w:rFonts w:hint="eastAsia"/>
        </w:rPr>
        <w:t>5</w:t>
      </w:r>
      <w:r>
        <w:rPr>
          <w:rFonts w:hint="eastAsia"/>
        </w:rPr>
        <w:t>）协议货币部分建立完毕后，经授权人员审核，授权通过，系统提示打印代发协议建立报告一式两份，一份交合作方，一份做纸制代发合同的附件装订在当天传票中。</w:t>
      </w:r>
    </w:p>
    <w:p w:rsidR="004A1DF5" w:rsidRDefault="004A1DF5" w:rsidP="0004090F">
      <w:pPr>
        <w:pStyle w:val="7"/>
      </w:pPr>
      <w:r>
        <w:rPr>
          <w:rFonts w:hint="eastAsia"/>
        </w:rPr>
        <w:t>3</w:t>
      </w:r>
      <w:r>
        <w:rPr>
          <w:rFonts w:hint="eastAsia"/>
        </w:rPr>
        <w:t>、修改代发协议：</w:t>
      </w:r>
    </w:p>
    <w:p w:rsidR="004A1DF5" w:rsidRDefault="004A1DF5">
      <w:pPr>
        <w:pStyle w:val="a5"/>
        <w:ind w:firstLine="480"/>
      </w:pPr>
      <w:r>
        <w:rPr>
          <w:rFonts w:hint="eastAsia"/>
          <w:kern w:val="0"/>
          <w:lang w:val="zh-CN"/>
        </w:rPr>
        <w:t>（</w:t>
      </w:r>
      <w:r>
        <w:rPr>
          <w:rFonts w:hint="eastAsia"/>
          <w:kern w:val="0"/>
          <w:lang w:val="zh-CN"/>
        </w:rPr>
        <w:t>1</w:t>
      </w:r>
      <w:r>
        <w:rPr>
          <w:rFonts w:hint="eastAsia"/>
          <w:kern w:val="0"/>
          <w:lang w:val="zh-CN"/>
        </w:rPr>
        <w:t>）</w:t>
      </w:r>
      <w:r>
        <w:rPr>
          <w:rFonts w:hint="eastAsia"/>
        </w:rPr>
        <w:t>操作员在代发协议管理窗口选择需要修改的协议条目，点击</w:t>
      </w:r>
      <w:r>
        <w:rPr>
          <w:rFonts w:hint="eastAsia"/>
        </w:rPr>
        <w:t xml:space="preserve"> </w:t>
      </w:r>
      <w:r>
        <w:rPr>
          <w:rFonts w:hint="eastAsia"/>
        </w:rPr>
        <w:t>“修改”，进入“修改代发协议”界面。</w:t>
      </w:r>
    </w:p>
    <w:p w:rsidR="004A1DF5" w:rsidRDefault="004A1DF5">
      <w:pPr>
        <w:pStyle w:val="a5"/>
        <w:ind w:firstLine="480"/>
      </w:pPr>
      <w:r>
        <w:rPr>
          <w:rFonts w:hint="eastAsia"/>
        </w:rPr>
        <w:t>（</w:t>
      </w:r>
      <w:r>
        <w:rPr>
          <w:rFonts w:hint="eastAsia"/>
        </w:rPr>
        <w:t>2</w:t>
      </w:r>
      <w:r>
        <w:rPr>
          <w:rFonts w:hint="eastAsia"/>
        </w:rPr>
        <w:t>）操作人员修改所要修改的要素。</w:t>
      </w:r>
    </w:p>
    <w:p w:rsidR="004A1DF5" w:rsidRDefault="004A1DF5">
      <w:pPr>
        <w:pStyle w:val="a5"/>
        <w:ind w:firstLine="480"/>
      </w:pPr>
      <w:r>
        <w:rPr>
          <w:rFonts w:hint="eastAsia"/>
        </w:rPr>
        <w:t>（</w:t>
      </w:r>
      <w:r>
        <w:rPr>
          <w:rFonts w:hint="eastAsia"/>
        </w:rPr>
        <w:t>3</w:t>
      </w:r>
      <w:r>
        <w:rPr>
          <w:rFonts w:hint="eastAsia"/>
        </w:rPr>
        <w:t>）修改完毕后，点击</w:t>
      </w:r>
      <w:r>
        <w:rPr>
          <w:rFonts w:hint="eastAsia"/>
        </w:rPr>
        <w:t xml:space="preserve"> </w:t>
      </w:r>
      <w:r>
        <w:rPr>
          <w:rFonts w:hint="eastAsia"/>
        </w:rPr>
        <w:t>“确定”，经授权人员审核并授权后，修改生效。</w:t>
      </w:r>
    </w:p>
    <w:p w:rsidR="004A1DF5" w:rsidRDefault="004A1DF5">
      <w:pPr>
        <w:pStyle w:val="a5"/>
        <w:ind w:firstLine="480"/>
      </w:pPr>
      <w:r>
        <w:rPr>
          <w:rFonts w:hint="eastAsia"/>
        </w:rPr>
        <w:t>（</w:t>
      </w:r>
      <w:r>
        <w:rPr>
          <w:rFonts w:hint="eastAsia"/>
        </w:rPr>
        <w:t>4</w:t>
      </w:r>
      <w:r>
        <w:rPr>
          <w:rFonts w:hint="eastAsia"/>
        </w:rPr>
        <w:t>）打印输出：打印“合作方协议维护报告”（</w:t>
      </w:r>
      <w:r>
        <w:rPr>
          <w:rFonts w:hint="eastAsia"/>
        </w:rPr>
        <w:t>A4</w:t>
      </w:r>
      <w:r>
        <w:rPr>
          <w:rFonts w:hint="eastAsia"/>
        </w:rPr>
        <w:t>回单打印纸一式两份，一份交合作方，一份做合作方协议维护申请的附件装订在当天传票中）。</w:t>
      </w:r>
    </w:p>
    <w:p w:rsidR="004A1DF5" w:rsidRDefault="004A1DF5" w:rsidP="0004090F">
      <w:pPr>
        <w:pStyle w:val="7"/>
      </w:pPr>
      <w:r>
        <w:rPr>
          <w:rFonts w:hint="eastAsia"/>
        </w:rPr>
        <w:lastRenderedPageBreak/>
        <w:t>4</w:t>
      </w:r>
      <w:r>
        <w:rPr>
          <w:rFonts w:hint="eastAsia"/>
        </w:rPr>
        <w:t>、删除代发协议：</w:t>
      </w:r>
    </w:p>
    <w:p w:rsidR="004A1DF5" w:rsidRDefault="004A1DF5">
      <w:pPr>
        <w:pStyle w:val="a5"/>
        <w:ind w:firstLine="480"/>
      </w:pPr>
      <w:r>
        <w:rPr>
          <w:rFonts w:hint="eastAsia"/>
        </w:rPr>
        <w:t>（</w:t>
      </w:r>
      <w:r>
        <w:rPr>
          <w:rFonts w:hint="eastAsia"/>
        </w:rPr>
        <w:t>1</w:t>
      </w:r>
      <w:r>
        <w:rPr>
          <w:rFonts w:hint="eastAsia"/>
        </w:rPr>
        <w:t>）操作员在代发协议管理窗口选择需要删除的协议条目选择“删除”，进入“删除合作方协议”界面。</w:t>
      </w:r>
    </w:p>
    <w:p w:rsidR="004A1DF5" w:rsidRDefault="004A1DF5">
      <w:pPr>
        <w:pStyle w:val="a5"/>
        <w:ind w:firstLine="480"/>
      </w:pPr>
      <w:r>
        <w:rPr>
          <w:rFonts w:hint="eastAsia"/>
        </w:rPr>
        <w:t>（</w:t>
      </w:r>
      <w:r>
        <w:rPr>
          <w:rFonts w:hint="eastAsia"/>
        </w:rPr>
        <w:t>2</w:t>
      </w:r>
      <w:r>
        <w:rPr>
          <w:rFonts w:hint="eastAsia"/>
        </w:rPr>
        <w:t>）选择“确认”，提示“你确认删除协议吗？”，确认后选择“是”。</w:t>
      </w:r>
    </w:p>
    <w:p w:rsidR="004A1DF5" w:rsidRDefault="004A1DF5">
      <w:pPr>
        <w:pStyle w:val="a5"/>
        <w:ind w:firstLine="480"/>
      </w:pPr>
      <w:r>
        <w:rPr>
          <w:rFonts w:hint="eastAsia"/>
        </w:rPr>
        <w:t>（</w:t>
      </w:r>
      <w:r>
        <w:rPr>
          <w:rFonts w:hint="eastAsia"/>
        </w:rPr>
        <w:t>3</w:t>
      </w:r>
      <w:r>
        <w:rPr>
          <w:rFonts w:hint="eastAsia"/>
        </w:rPr>
        <w:t>）经授权人员确认并授权后，系统将代发协议删除。</w:t>
      </w:r>
    </w:p>
    <w:p w:rsidR="004A1DF5" w:rsidRDefault="004A1DF5">
      <w:pPr>
        <w:pStyle w:val="a5"/>
        <w:ind w:firstLine="480"/>
        <w:rPr>
          <w:kern w:val="0"/>
        </w:rPr>
      </w:pPr>
      <w:r>
        <w:rPr>
          <w:rFonts w:hint="eastAsia"/>
        </w:rPr>
        <w:t>（</w:t>
      </w:r>
      <w:r>
        <w:rPr>
          <w:rFonts w:hint="eastAsia"/>
        </w:rPr>
        <w:t>4</w:t>
      </w:r>
      <w:r>
        <w:rPr>
          <w:rFonts w:hint="eastAsia"/>
        </w:rPr>
        <w:t>）删除协议后，应在原“合作方协议建立报告”上注明“×年×月×日删除”。</w:t>
      </w:r>
    </w:p>
    <w:p w:rsidR="004A1DF5" w:rsidRDefault="004A1DF5" w:rsidP="0004090F">
      <w:pPr>
        <w:pStyle w:val="7"/>
      </w:pPr>
      <w:r>
        <w:rPr>
          <w:rFonts w:hint="eastAsia"/>
        </w:rPr>
        <w:t>5</w:t>
      </w:r>
      <w:r>
        <w:rPr>
          <w:rFonts w:hint="eastAsia"/>
        </w:rPr>
        <w:t>、修改代发协议货币：</w:t>
      </w:r>
    </w:p>
    <w:p w:rsidR="004A1DF5" w:rsidRDefault="004A1DF5">
      <w:pPr>
        <w:pStyle w:val="a5"/>
        <w:ind w:firstLine="480"/>
      </w:pPr>
      <w:r>
        <w:rPr>
          <w:rFonts w:hint="eastAsia"/>
        </w:rPr>
        <w:t>（</w:t>
      </w:r>
      <w:r>
        <w:rPr>
          <w:rFonts w:hint="eastAsia"/>
        </w:rPr>
        <w:t>1</w:t>
      </w:r>
      <w:r>
        <w:rPr>
          <w:rFonts w:hint="eastAsia"/>
        </w:rPr>
        <w:t>）在“代发协议的货币管理”界面查找到所要修改协议货币条目后选择“修改”进入“修改代发协议货币”界面。</w:t>
      </w:r>
    </w:p>
    <w:p w:rsidR="004A1DF5" w:rsidRDefault="004A1DF5">
      <w:pPr>
        <w:pStyle w:val="a5"/>
        <w:ind w:firstLine="480"/>
      </w:pPr>
      <w:r>
        <w:rPr>
          <w:rFonts w:hint="eastAsia"/>
        </w:rPr>
        <w:t>（</w:t>
      </w:r>
      <w:r>
        <w:rPr>
          <w:rFonts w:hint="eastAsia"/>
        </w:rPr>
        <w:t>2</w:t>
      </w:r>
      <w:r>
        <w:rPr>
          <w:rFonts w:hint="eastAsia"/>
        </w:rPr>
        <w:t>）原交易货币和清算户口号不允许修改，其他要素可进行修改。</w:t>
      </w:r>
    </w:p>
    <w:p w:rsidR="004A1DF5" w:rsidRDefault="004A1DF5">
      <w:pPr>
        <w:pStyle w:val="a5"/>
        <w:ind w:firstLine="480"/>
      </w:pPr>
      <w:r>
        <w:rPr>
          <w:rFonts w:hint="eastAsia"/>
        </w:rPr>
        <w:t>（</w:t>
      </w:r>
      <w:r>
        <w:rPr>
          <w:rFonts w:hint="eastAsia"/>
        </w:rPr>
        <w:t>3</w:t>
      </w:r>
      <w:r>
        <w:rPr>
          <w:rFonts w:hint="eastAsia"/>
        </w:rPr>
        <w:t>）修改完毕后，点击</w:t>
      </w:r>
      <w:r>
        <w:rPr>
          <w:rFonts w:hint="eastAsia"/>
        </w:rPr>
        <w:t xml:space="preserve"> </w:t>
      </w:r>
      <w:r>
        <w:rPr>
          <w:rFonts w:hint="eastAsia"/>
        </w:rPr>
        <w:t>“确定”，经授权人员审核并授权后，修改生效。</w:t>
      </w:r>
    </w:p>
    <w:p w:rsidR="004A1DF5" w:rsidRDefault="004A1DF5">
      <w:pPr>
        <w:pStyle w:val="a5"/>
        <w:ind w:firstLine="480"/>
      </w:pPr>
      <w:r>
        <w:rPr>
          <w:rFonts w:hint="eastAsia"/>
        </w:rPr>
        <w:t>（</w:t>
      </w:r>
      <w:r>
        <w:rPr>
          <w:rFonts w:hint="eastAsia"/>
        </w:rPr>
        <w:t>4</w:t>
      </w:r>
      <w:r>
        <w:rPr>
          <w:rFonts w:hint="eastAsia"/>
        </w:rPr>
        <w:t>）打印输出：打印“合作方协议维护报告”，</w:t>
      </w:r>
      <w:r>
        <w:rPr>
          <w:rFonts w:hint="eastAsia"/>
        </w:rPr>
        <w:t>A4</w:t>
      </w:r>
      <w:r>
        <w:rPr>
          <w:rFonts w:hint="eastAsia"/>
        </w:rPr>
        <w:t>回单打印纸一式两份，一份交合作方，一份做合作方协议维护申请的附件装订在当天传票中。</w:t>
      </w:r>
    </w:p>
    <w:p w:rsidR="004A1DF5" w:rsidRDefault="004A1DF5">
      <w:pPr>
        <w:pStyle w:val="a5"/>
        <w:ind w:firstLine="480"/>
      </w:pPr>
      <w:r>
        <w:rPr>
          <w:rFonts w:hint="eastAsia"/>
        </w:rPr>
        <w:t>（</w:t>
      </w:r>
      <w:r>
        <w:rPr>
          <w:rFonts w:hint="eastAsia"/>
        </w:rPr>
        <w:t>5</w:t>
      </w:r>
      <w:r>
        <w:rPr>
          <w:rFonts w:hint="eastAsia"/>
        </w:rPr>
        <w:t>）代发工资中如果每年需要维护额度的，可以通过修改本代发协议货币中的额度来完成，无需重新建立协议。</w:t>
      </w:r>
    </w:p>
    <w:p w:rsidR="004A1DF5" w:rsidRDefault="004A1DF5" w:rsidP="0004090F">
      <w:pPr>
        <w:pStyle w:val="7"/>
      </w:pPr>
      <w:r>
        <w:rPr>
          <w:rFonts w:hint="eastAsia"/>
        </w:rPr>
        <w:t>6</w:t>
      </w:r>
      <w:r>
        <w:rPr>
          <w:rFonts w:hint="eastAsia"/>
        </w:rPr>
        <w:t>、删除代发协议货币：</w:t>
      </w:r>
    </w:p>
    <w:p w:rsidR="004A1DF5" w:rsidRDefault="004A1DF5">
      <w:pPr>
        <w:pStyle w:val="a5"/>
        <w:ind w:firstLine="480"/>
      </w:pPr>
      <w:r>
        <w:rPr>
          <w:rFonts w:hint="eastAsia"/>
        </w:rPr>
        <w:t>（</w:t>
      </w:r>
      <w:r>
        <w:rPr>
          <w:rFonts w:hint="eastAsia"/>
        </w:rPr>
        <w:t>1</w:t>
      </w:r>
      <w:r>
        <w:rPr>
          <w:rFonts w:hint="eastAsia"/>
        </w:rPr>
        <w:t>）在“代发协议的货币管理”界面查找到所要删除协议货币条目后选择“删除”。</w:t>
      </w:r>
    </w:p>
    <w:p w:rsidR="004A1DF5" w:rsidRDefault="004A1DF5">
      <w:pPr>
        <w:pStyle w:val="a5"/>
        <w:ind w:firstLine="480"/>
      </w:pPr>
      <w:r>
        <w:rPr>
          <w:rFonts w:hint="eastAsia"/>
        </w:rPr>
        <w:t>（</w:t>
      </w:r>
      <w:r>
        <w:rPr>
          <w:rFonts w:hint="eastAsia"/>
        </w:rPr>
        <w:t>2</w:t>
      </w:r>
      <w:r>
        <w:rPr>
          <w:rFonts w:hint="eastAsia"/>
        </w:rPr>
        <w:t>）系统提示“你确定删除代发的协议货币”，确认后选择“是”。</w:t>
      </w:r>
    </w:p>
    <w:p w:rsidR="004A1DF5" w:rsidRDefault="004A1DF5">
      <w:pPr>
        <w:pStyle w:val="a5"/>
        <w:ind w:firstLine="480"/>
      </w:pPr>
      <w:r>
        <w:rPr>
          <w:rFonts w:hint="eastAsia"/>
        </w:rPr>
        <w:t>（</w:t>
      </w:r>
      <w:r>
        <w:rPr>
          <w:rFonts w:hint="eastAsia"/>
        </w:rPr>
        <w:t>3</w:t>
      </w:r>
      <w:r>
        <w:rPr>
          <w:rFonts w:hint="eastAsia"/>
        </w:rPr>
        <w:t>）经授权人员确认并授权后，系统将代发协议货币删除。</w:t>
      </w:r>
    </w:p>
    <w:p w:rsidR="004A1DF5" w:rsidRDefault="004A1DF5" w:rsidP="0004090F">
      <w:pPr>
        <w:pStyle w:val="7"/>
      </w:pPr>
      <w:r>
        <w:rPr>
          <w:rFonts w:hint="eastAsia"/>
        </w:rPr>
        <w:t>7</w:t>
      </w:r>
      <w:r>
        <w:rPr>
          <w:rFonts w:hint="eastAsia"/>
        </w:rPr>
        <w:t>、关闭代发协议：</w:t>
      </w:r>
    </w:p>
    <w:p w:rsidR="004A1DF5" w:rsidRDefault="004A1DF5">
      <w:pPr>
        <w:pStyle w:val="a5"/>
        <w:ind w:firstLine="480"/>
      </w:pPr>
      <w:r>
        <w:rPr>
          <w:rFonts w:hint="eastAsia"/>
        </w:rPr>
        <w:t>（</w:t>
      </w:r>
      <w:r>
        <w:rPr>
          <w:rFonts w:hint="eastAsia"/>
        </w:rPr>
        <w:t>1</w:t>
      </w:r>
      <w:r>
        <w:rPr>
          <w:rFonts w:hint="eastAsia"/>
        </w:rPr>
        <w:t>）操作员在“代发协议管理”界面选择要关闭的协议，选择“关闭协议（</w:t>
      </w:r>
      <w:r>
        <w:rPr>
          <w:rFonts w:hint="eastAsia"/>
        </w:rPr>
        <w:t>10</w:t>
      </w:r>
      <w:r>
        <w:rPr>
          <w:rFonts w:hint="eastAsia"/>
        </w:rPr>
        <w:t>）”，进入“关闭合作方协议”界面。</w:t>
      </w:r>
    </w:p>
    <w:p w:rsidR="004A1DF5" w:rsidRDefault="004A1DF5">
      <w:pPr>
        <w:pStyle w:val="a5"/>
        <w:ind w:firstLine="480"/>
      </w:pPr>
      <w:r>
        <w:rPr>
          <w:rFonts w:hint="eastAsia"/>
        </w:rPr>
        <w:t>（</w:t>
      </w:r>
      <w:r>
        <w:rPr>
          <w:rFonts w:hint="eastAsia"/>
        </w:rPr>
        <w:t>2</w:t>
      </w:r>
      <w:r>
        <w:rPr>
          <w:rFonts w:hint="eastAsia"/>
        </w:rPr>
        <w:t>）输入关闭原因，选择“确定”。</w:t>
      </w:r>
    </w:p>
    <w:p w:rsidR="004A1DF5" w:rsidRDefault="004A1DF5">
      <w:pPr>
        <w:pStyle w:val="a5"/>
        <w:ind w:firstLine="480"/>
      </w:pPr>
      <w:r>
        <w:rPr>
          <w:rFonts w:hint="eastAsia"/>
        </w:rPr>
        <w:t>（</w:t>
      </w:r>
      <w:r>
        <w:rPr>
          <w:rFonts w:hint="eastAsia"/>
        </w:rPr>
        <w:t>3</w:t>
      </w:r>
      <w:r>
        <w:rPr>
          <w:rFonts w:hint="eastAsia"/>
        </w:rPr>
        <w:t>）体统提示“你确认关闭协议吗？”，确认后选择“是”。</w:t>
      </w:r>
    </w:p>
    <w:p w:rsidR="004A1DF5" w:rsidRDefault="004A1DF5">
      <w:pPr>
        <w:pStyle w:val="a5"/>
        <w:ind w:firstLine="480"/>
      </w:pPr>
      <w:r>
        <w:rPr>
          <w:rFonts w:hint="eastAsia"/>
        </w:rPr>
        <w:t>（</w:t>
      </w:r>
      <w:r>
        <w:rPr>
          <w:rFonts w:hint="eastAsia"/>
        </w:rPr>
        <w:t>4</w:t>
      </w:r>
      <w:r>
        <w:rPr>
          <w:rFonts w:hint="eastAsia"/>
        </w:rPr>
        <w:t>）经授权人员确认并授权后，系统对代发协议进行关闭处理。</w:t>
      </w:r>
    </w:p>
    <w:p w:rsidR="004A1DF5" w:rsidRDefault="004A1DF5">
      <w:pPr>
        <w:pStyle w:val="a5"/>
        <w:ind w:firstLine="480"/>
      </w:pPr>
      <w:r>
        <w:rPr>
          <w:rFonts w:hint="eastAsia"/>
        </w:rPr>
        <w:t>（</w:t>
      </w:r>
      <w:r>
        <w:rPr>
          <w:rFonts w:hint="eastAsia"/>
        </w:rPr>
        <w:t>5</w:t>
      </w:r>
      <w:r>
        <w:rPr>
          <w:rFonts w:hint="eastAsia"/>
        </w:rPr>
        <w:t>）打印输出：打印“合作方协议关闭报告”，通用回单打印纸一式两份，</w:t>
      </w:r>
      <w:r>
        <w:rPr>
          <w:rFonts w:hint="eastAsia"/>
        </w:rPr>
        <w:lastRenderedPageBreak/>
        <w:t>一份交合作方，一份做合作方协议关闭申请的附件装订在当天传票中。</w:t>
      </w:r>
    </w:p>
    <w:p w:rsidR="004A1DF5" w:rsidRDefault="004A1DF5" w:rsidP="0004090F">
      <w:pPr>
        <w:pStyle w:val="7"/>
      </w:pPr>
      <w:r>
        <w:rPr>
          <w:rFonts w:hint="eastAsia"/>
        </w:rPr>
        <w:t>8</w:t>
      </w:r>
      <w:r>
        <w:rPr>
          <w:rFonts w:hint="eastAsia"/>
        </w:rPr>
        <w:t>、代发协议的查询：</w:t>
      </w:r>
    </w:p>
    <w:p w:rsidR="004A1DF5" w:rsidRDefault="004A1DF5">
      <w:pPr>
        <w:pStyle w:val="a5"/>
        <w:ind w:firstLine="480"/>
      </w:pPr>
      <w:r>
        <w:rPr>
          <w:rFonts w:hint="eastAsia"/>
        </w:rPr>
        <w:t>（</w:t>
      </w:r>
      <w:r>
        <w:rPr>
          <w:rFonts w:hint="eastAsia"/>
        </w:rPr>
        <w:t>1</w:t>
      </w:r>
      <w:r>
        <w:rPr>
          <w:rFonts w:hint="eastAsia"/>
        </w:rPr>
        <w:t>）代发协议可以通过按代发类型、按协议号、按客户名称、按户口号</w:t>
      </w:r>
      <w:r>
        <w:rPr>
          <w:rFonts w:hint="eastAsia"/>
        </w:rPr>
        <w:t>4</w:t>
      </w:r>
      <w:r>
        <w:rPr>
          <w:rFonts w:hint="eastAsia"/>
        </w:rPr>
        <w:t>种方式进行查询。</w:t>
      </w:r>
    </w:p>
    <w:p w:rsidR="004A1DF5" w:rsidRDefault="004A1DF5">
      <w:pPr>
        <w:pStyle w:val="a5"/>
        <w:ind w:firstLine="480"/>
      </w:pPr>
      <w:r>
        <w:rPr>
          <w:rFonts w:hint="eastAsia"/>
        </w:rPr>
        <w:t>（</w:t>
      </w:r>
      <w:r>
        <w:rPr>
          <w:rFonts w:hint="eastAsia"/>
        </w:rPr>
        <w:t>2</w:t>
      </w:r>
      <w:r>
        <w:rPr>
          <w:rFonts w:hint="eastAsia"/>
        </w:rPr>
        <w:t>）操作人员选定查询方式后，按照画面要求录入有关要素，点击“查询”。</w:t>
      </w:r>
    </w:p>
    <w:p w:rsidR="004A1DF5" w:rsidRDefault="004A1DF5">
      <w:pPr>
        <w:pStyle w:val="a5"/>
        <w:ind w:firstLine="480"/>
      </w:pPr>
      <w:r>
        <w:rPr>
          <w:rFonts w:hint="eastAsia"/>
        </w:rPr>
        <w:t>（</w:t>
      </w:r>
      <w:r>
        <w:rPr>
          <w:rFonts w:hint="eastAsia"/>
        </w:rPr>
        <w:t>3</w:t>
      </w:r>
      <w:r>
        <w:rPr>
          <w:rFonts w:hint="eastAsia"/>
        </w:rPr>
        <w:t>）系统查询后，显示出对应的协议记录。</w:t>
      </w:r>
    </w:p>
    <w:p w:rsidR="004A1DF5" w:rsidRDefault="004A1DF5">
      <w:pPr>
        <w:pStyle w:val="a5"/>
        <w:ind w:firstLine="480"/>
      </w:pPr>
      <w:r>
        <w:rPr>
          <w:rFonts w:hint="eastAsia"/>
        </w:rPr>
        <w:t>（</w:t>
      </w:r>
      <w:r>
        <w:rPr>
          <w:rFonts w:hint="eastAsia"/>
        </w:rPr>
        <w:t>4</w:t>
      </w:r>
      <w:r>
        <w:rPr>
          <w:rFonts w:hint="eastAsia"/>
        </w:rPr>
        <w:t>）操作人员若想看到某个协议的明细情况，则选定此协议编号后，双击或者点击功能按钮“明细”，系统把该协议明细展示出来。</w:t>
      </w:r>
    </w:p>
    <w:p w:rsidR="004A1DF5" w:rsidRDefault="004A1DF5">
      <w:pPr>
        <w:pStyle w:val="a5"/>
        <w:ind w:firstLine="480"/>
      </w:pPr>
      <w:r>
        <w:rPr>
          <w:rFonts w:hint="eastAsia"/>
        </w:rPr>
        <w:t>（</w:t>
      </w:r>
      <w:r>
        <w:rPr>
          <w:rFonts w:hint="eastAsia"/>
        </w:rPr>
        <w:t>5</w:t>
      </w:r>
      <w:r>
        <w:rPr>
          <w:rFonts w:hint="eastAsia"/>
        </w:rPr>
        <w:t>）如需查询该协议的某一货币明细则选择所需查询的交易货币条目，点击“明细”后，系统显示该协议的“代发协议货币明细”。</w:t>
      </w:r>
    </w:p>
    <w:p w:rsidR="004A1DF5" w:rsidRDefault="004A1DF5">
      <w:pPr>
        <w:pStyle w:val="a5"/>
        <w:ind w:firstLine="480"/>
      </w:pPr>
      <w:r>
        <w:rPr>
          <w:rFonts w:hint="eastAsia"/>
        </w:rPr>
        <w:t>（</w:t>
      </w:r>
      <w:r>
        <w:rPr>
          <w:rFonts w:hint="eastAsia"/>
        </w:rPr>
        <w:t>6</w:t>
      </w:r>
      <w:r>
        <w:rPr>
          <w:rFonts w:hint="eastAsia"/>
        </w:rPr>
        <w:t>）代发协议查询的权限：上级管理部门可以查询本级及下级的代发协议情况。对于下设二级支行的一级支行，其普通操作人员只能查询到本机构的代发协议情况。</w:t>
      </w:r>
    </w:p>
    <w:p w:rsidR="004A1DF5" w:rsidRDefault="004A1DF5" w:rsidP="0004090F">
      <w:pPr>
        <w:pStyle w:val="7"/>
        <w:rPr>
          <w:rFonts w:ascii="宋体" w:hAnsi="宋体"/>
        </w:rPr>
      </w:pPr>
      <w:r>
        <w:rPr>
          <w:rFonts w:ascii="宋体" w:hAnsi="宋体" w:hint="eastAsia"/>
        </w:rPr>
        <w:t>9、设置代发协议密钥：</w:t>
      </w:r>
    </w:p>
    <w:p w:rsidR="004A1DF5" w:rsidRDefault="004A1DF5">
      <w:r>
        <w:rPr>
          <w:rFonts w:hint="eastAsia"/>
        </w:rPr>
        <w:tab/>
      </w:r>
      <w:r>
        <w:rPr>
          <w:rFonts w:hint="eastAsia"/>
        </w:rPr>
        <w:t>为指定协议建立合作方密钥，由合作方通过密码键盘输入。</w:t>
      </w:r>
    </w:p>
    <w:p w:rsidR="004A1DF5" w:rsidRDefault="004A1DF5">
      <w:pPr>
        <w:pStyle w:val="a5"/>
        <w:ind w:firstLine="480"/>
        <w:rPr>
          <w:rFonts w:ascii="宋体" w:hAnsi="宋体"/>
        </w:rPr>
      </w:pPr>
      <w:r>
        <w:rPr>
          <w:rFonts w:ascii="宋体" w:hAnsi="宋体" w:hint="eastAsia"/>
        </w:rPr>
        <w:t>（1）用户选择系统导航－其他中间业务－代发业务－代发协议管理，或在“业务代码”栏输入“6081”进入代发协议管理界面；</w:t>
      </w:r>
    </w:p>
    <w:p w:rsidR="004A1DF5" w:rsidRDefault="004A1DF5">
      <w:pPr>
        <w:pStyle w:val="a5"/>
        <w:ind w:firstLine="480"/>
        <w:rPr>
          <w:rFonts w:ascii="宋体" w:hAnsi="宋体"/>
        </w:rPr>
      </w:pPr>
      <w:r>
        <w:rPr>
          <w:rFonts w:ascii="宋体" w:hAnsi="宋体" w:hint="eastAsia"/>
        </w:rPr>
        <w:t>（2）首先通过查询功能查询到需要设置密钥的代发协议；</w:t>
      </w:r>
    </w:p>
    <w:p w:rsidR="004A1DF5" w:rsidRDefault="004A1DF5">
      <w:pPr>
        <w:pStyle w:val="a5"/>
        <w:ind w:firstLine="480"/>
        <w:rPr>
          <w:rFonts w:ascii="宋体" w:hAnsi="宋体"/>
        </w:rPr>
      </w:pPr>
      <w:r>
        <w:rPr>
          <w:rFonts w:ascii="宋体" w:hAnsi="宋体" w:hint="eastAsia"/>
        </w:rPr>
        <w:t>（3）选定代发协议后点击“设置密钥”，进入设置密钥界面，在密码输入处按回车键，让客户通过密码键盘输入密码；</w:t>
      </w:r>
    </w:p>
    <w:p w:rsidR="004A1DF5" w:rsidRDefault="004A1DF5">
      <w:pPr>
        <w:pStyle w:val="a5"/>
        <w:ind w:firstLine="480"/>
        <w:rPr>
          <w:rFonts w:ascii="宋体" w:hAnsi="宋体"/>
        </w:rPr>
      </w:pPr>
      <w:r>
        <w:rPr>
          <w:rFonts w:ascii="宋体" w:hAnsi="宋体" w:hint="eastAsia"/>
        </w:rPr>
        <w:t>（4）点击“确定”，经授权人员授权后设置密钥成功，打印一式两联“特殊业务申请书”，在申请书上加盖业务印章后，一联作为业务单据留存，一联交客户作为业务受理回单。</w:t>
      </w:r>
    </w:p>
    <w:p w:rsidR="004A1DF5" w:rsidRDefault="004A1DF5" w:rsidP="0004090F">
      <w:pPr>
        <w:pStyle w:val="7"/>
        <w:rPr>
          <w:rFonts w:ascii="宋体" w:hAnsi="宋体"/>
        </w:rPr>
      </w:pPr>
      <w:r>
        <w:rPr>
          <w:rFonts w:ascii="宋体" w:hAnsi="宋体" w:hint="eastAsia"/>
        </w:rPr>
        <w:t>10、取消代发协议密钥：</w:t>
      </w:r>
    </w:p>
    <w:p w:rsidR="004A1DF5" w:rsidRDefault="004A1DF5">
      <w:r>
        <w:rPr>
          <w:rFonts w:hint="eastAsia"/>
        </w:rPr>
        <w:tab/>
      </w:r>
      <w:r>
        <w:rPr>
          <w:rFonts w:hint="eastAsia"/>
        </w:rPr>
        <w:t>取消已经建立的合作方密钥。</w:t>
      </w:r>
    </w:p>
    <w:p w:rsidR="004A1DF5" w:rsidRDefault="004A1DF5">
      <w:pPr>
        <w:pStyle w:val="a5"/>
        <w:ind w:firstLine="480"/>
        <w:rPr>
          <w:rFonts w:ascii="宋体" w:hAnsi="宋体"/>
        </w:rPr>
      </w:pPr>
      <w:r>
        <w:rPr>
          <w:rFonts w:ascii="宋体" w:hAnsi="宋体" w:hint="eastAsia"/>
        </w:rPr>
        <w:t>（1）用户选择系统导航－其他中间业务－代发业务－代发协议管理，或在“业务代码”栏输入“6081”进入代发协议管理界面；</w:t>
      </w:r>
    </w:p>
    <w:p w:rsidR="004A1DF5" w:rsidRDefault="004A1DF5">
      <w:pPr>
        <w:pStyle w:val="a5"/>
        <w:ind w:firstLine="480"/>
        <w:rPr>
          <w:rFonts w:ascii="宋体" w:hAnsi="宋体"/>
        </w:rPr>
      </w:pPr>
      <w:r>
        <w:rPr>
          <w:rFonts w:ascii="宋体" w:hAnsi="宋体" w:hint="eastAsia"/>
        </w:rPr>
        <w:t xml:space="preserve">（2）首先通过查询功能查询到需要设置密钥的代发协议； </w:t>
      </w:r>
    </w:p>
    <w:p w:rsidR="004A1DF5" w:rsidRDefault="004A1DF5">
      <w:pPr>
        <w:pStyle w:val="a5"/>
        <w:ind w:firstLine="480"/>
        <w:rPr>
          <w:rFonts w:ascii="宋体" w:hAnsi="宋体"/>
        </w:rPr>
      </w:pPr>
      <w:r>
        <w:rPr>
          <w:rFonts w:ascii="宋体" w:hAnsi="宋体" w:hint="eastAsia"/>
        </w:rPr>
        <w:lastRenderedPageBreak/>
        <w:t>（3）选定代发协议后点击“取消密钥”，进入取消密钥界面，经授权人员核对并授权后取消密钥成功，打印一式两联“特殊业务申请书”，在申请书上加盖业务印章后，一联作为业务单据留存，一联交客户作为业务受理回单。</w:t>
      </w:r>
    </w:p>
    <w:p w:rsidR="004A1DF5" w:rsidRDefault="004A1DF5" w:rsidP="0004090F">
      <w:pPr>
        <w:pStyle w:val="7"/>
      </w:pPr>
      <w:r>
        <w:rPr>
          <w:rFonts w:hint="eastAsia"/>
        </w:rPr>
        <w:t>11</w:t>
      </w:r>
      <w:r>
        <w:rPr>
          <w:rFonts w:hint="eastAsia"/>
        </w:rPr>
        <w:t>、代发业务合作方协议项目说明</w:t>
      </w:r>
    </w:p>
    <w:p w:rsidR="004A1DF5" w:rsidRDefault="004A1DF5">
      <w:pPr>
        <w:pStyle w:val="a5"/>
        <w:ind w:firstLine="480"/>
      </w:pPr>
      <w:r>
        <w:rPr>
          <w:rFonts w:hint="eastAsia"/>
        </w:rPr>
        <w:t>〔</w:t>
      </w:r>
      <w:r>
        <w:rPr>
          <w:rFonts w:hint="eastAsia"/>
        </w:rPr>
        <w:t>1</w:t>
      </w:r>
      <w:r>
        <w:rPr>
          <w:rFonts w:hint="eastAsia"/>
        </w:rPr>
        <w:t>〕代发类型：合作方要求我行代为扣缴的费用类型，我行目前主要提供以下类型：要有代发工资、代发养老金、代发奖金、代发补贴、代发劳务费、代发奖学金、代发加班费、代发福利费、代发救济金。请按照实际情况选择录入，对于我行暂时没有提供的业务类型，合作方也可以提出，由我行技术部门增加后再通知合作方签署协议。</w:t>
      </w:r>
    </w:p>
    <w:p w:rsidR="004A1DF5" w:rsidRDefault="004A1DF5">
      <w:pPr>
        <w:pStyle w:val="a5"/>
        <w:ind w:firstLine="480"/>
      </w:pPr>
      <w:r>
        <w:rPr>
          <w:rFonts w:hint="eastAsia"/>
        </w:rPr>
        <w:t>〔</w:t>
      </w:r>
      <w:r>
        <w:rPr>
          <w:rFonts w:hint="eastAsia"/>
        </w:rPr>
        <w:t>2</w:t>
      </w:r>
      <w:r>
        <w:rPr>
          <w:rFonts w:hint="eastAsia"/>
        </w:rPr>
        <w:t>〕合同编号：业务部门与客户（合作方）签订的书面合同编号，系统对此编号不做控制，允许输入汉字、字母、数字。</w:t>
      </w:r>
    </w:p>
    <w:p w:rsidR="004A1DF5" w:rsidRDefault="004A1DF5">
      <w:pPr>
        <w:pStyle w:val="a5"/>
        <w:ind w:firstLine="480"/>
      </w:pPr>
      <w:r>
        <w:rPr>
          <w:rFonts w:hint="eastAsia"/>
        </w:rPr>
        <w:t>〔</w:t>
      </w:r>
      <w:r>
        <w:rPr>
          <w:rFonts w:hint="eastAsia"/>
        </w:rPr>
        <w:t>3</w:t>
      </w:r>
      <w:r>
        <w:rPr>
          <w:rFonts w:hint="eastAsia"/>
        </w:rPr>
        <w:t>〕合作方是否在我行开户：如选择“是”，则需输入合作方指定的“合作方清算户口号”，如果选择“否”，则在</w:t>
      </w:r>
      <w:r>
        <w:rPr>
          <w:rFonts w:hint="eastAsia"/>
        </w:rPr>
        <w:t xml:space="preserve"> </w:t>
      </w:r>
      <w:r>
        <w:rPr>
          <w:rFonts w:hint="eastAsia"/>
        </w:rPr>
        <w:t>“合</w:t>
      </w:r>
      <w:r>
        <w:rPr>
          <w:rFonts w:hint="eastAsia"/>
          <w:kern w:val="0"/>
          <w:szCs w:val="18"/>
          <w:lang w:val="zh-CN"/>
        </w:rPr>
        <w:t>作</w:t>
      </w:r>
      <w:r>
        <w:rPr>
          <w:rFonts w:hint="eastAsia"/>
        </w:rPr>
        <w:t>方临时客户号”中输入合作方的客户号。一般情况下，对于代发业务应要求合作方在我行开户，便于进行账务处理及收费操作。</w:t>
      </w:r>
    </w:p>
    <w:p w:rsidR="004A1DF5" w:rsidRDefault="004A1DF5">
      <w:pPr>
        <w:pStyle w:val="a5"/>
        <w:ind w:firstLine="480"/>
      </w:pPr>
      <w:r>
        <w:rPr>
          <w:rFonts w:hint="eastAsia"/>
        </w:rPr>
        <w:t>〔</w:t>
      </w:r>
      <w:r>
        <w:rPr>
          <w:rFonts w:hint="eastAsia"/>
        </w:rPr>
        <w:t>4</w:t>
      </w:r>
      <w:r>
        <w:rPr>
          <w:rFonts w:hint="eastAsia"/>
        </w:rPr>
        <w:t>〕协议生效日：系统中协议生效的日期，默认为当日，可以大于等于当日，在生效日</w:t>
      </w:r>
      <w:r>
        <w:rPr>
          <w:rFonts w:hint="eastAsia"/>
        </w:rPr>
        <w:t>0</w:t>
      </w:r>
      <w:r>
        <w:rPr>
          <w:rFonts w:hint="eastAsia"/>
        </w:rPr>
        <w:t>点，此合作方协议才会生效。如果协议生效日大于当日，则需要按照合同文本的要求录入具体日期。</w:t>
      </w:r>
    </w:p>
    <w:p w:rsidR="004A1DF5" w:rsidRDefault="004A1DF5">
      <w:pPr>
        <w:pStyle w:val="a5"/>
        <w:ind w:firstLine="480"/>
      </w:pPr>
      <w:r>
        <w:rPr>
          <w:rFonts w:hint="eastAsia"/>
        </w:rPr>
        <w:t>〔</w:t>
      </w:r>
      <w:r>
        <w:rPr>
          <w:rFonts w:hint="eastAsia"/>
        </w:rPr>
        <w:t>5</w:t>
      </w:r>
      <w:r>
        <w:rPr>
          <w:rFonts w:hint="eastAsia"/>
        </w:rPr>
        <w:t>〕协议到期日：本合作方协议到期日，此日期必须大于生效日。如果合同文本有明确规定，则按照合同规定录入，如果合同文本规定为“有效期×年”，则需要按照合同生效日的对年对月对日计算出确切的到期日，手工录入。</w:t>
      </w:r>
    </w:p>
    <w:p w:rsidR="004A1DF5" w:rsidRDefault="004A1DF5">
      <w:pPr>
        <w:pStyle w:val="a5"/>
        <w:ind w:firstLine="480"/>
      </w:pPr>
      <w:r>
        <w:rPr>
          <w:rFonts w:hint="eastAsia"/>
        </w:rPr>
        <w:t>〔</w:t>
      </w:r>
      <w:r>
        <w:rPr>
          <w:rFonts w:hint="eastAsia"/>
        </w:rPr>
        <w:t>6</w:t>
      </w:r>
      <w:r>
        <w:rPr>
          <w:rFonts w:hint="eastAsia"/>
        </w:rPr>
        <w:t>〕到期是否自动顺延：</w:t>
      </w:r>
      <w:r>
        <w:rPr>
          <w:rFonts w:hint="eastAsia"/>
        </w:rPr>
        <w:t>Y</w:t>
      </w:r>
      <w:r>
        <w:rPr>
          <w:rFonts w:hint="eastAsia"/>
        </w:rPr>
        <w:t>－到期后，系统根据原有效期限按照相同的天数自动顺延。</w:t>
      </w:r>
      <w:r>
        <w:rPr>
          <w:rFonts w:hint="eastAsia"/>
        </w:rPr>
        <w:t>N</w:t>
      </w:r>
      <w:r>
        <w:rPr>
          <w:rFonts w:hint="eastAsia"/>
        </w:rPr>
        <w:t>－到期后协议中止。如果选择了“</w:t>
      </w:r>
      <w:r>
        <w:rPr>
          <w:rFonts w:hint="eastAsia"/>
        </w:rPr>
        <w:t>N</w:t>
      </w:r>
      <w:r>
        <w:rPr>
          <w:rFonts w:hint="eastAsia"/>
        </w:rPr>
        <w:t>－到期后协议终止”，则协议到期日该合作方协议下不得接受新的代发业务请求，工作人员必须在</w:t>
      </w:r>
      <w:r>
        <w:rPr>
          <w:rFonts w:hint="eastAsia"/>
        </w:rPr>
        <w:t>10</w:t>
      </w:r>
      <w:r>
        <w:rPr>
          <w:rFonts w:hint="eastAsia"/>
        </w:rPr>
        <w:t>个自然日内处理完本合作方协议下的所有业务，到期日后的第</w:t>
      </w:r>
      <w:r>
        <w:rPr>
          <w:rFonts w:hint="eastAsia"/>
        </w:rPr>
        <w:t>10</w:t>
      </w:r>
      <w:r>
        <w:rPr>
          <w:rFonts w:hint="eastAsia"/>
        </w:rPr>
        <w:t>天，系统会自动对协议进行关闭或者失效处理。</w:t>
      </w:r>
    </w:p>
    <w:p w:rsidR="004A1DF5" w:rsidRDefault="004A1DF5">
      <w:pPr>
        <w:pStyle w:val="a5"/>
        <w:ind w:firstLine="480"/>
      </w:pPr>
      <w:r>
        <w:rPr>
          <w:rFonts w:hint="eastAsia"/>
        </w:rPr>
        <w:t>〔</w:t>
      </w:r>
      <w:r>
        <w:rPr>
          <w:rFonts w:hint="eastAsia"/>
        </w:rPr>
        <w:t>7</w:t>
      </w:r>
      <w:r>
        <w:rPr>
          <w:rFonts w:hint="eastAsia"/>
        </w:rPr>
        <w:t>〕行内协议标识：专门为我行人力资源部代发我行员工工资而设置的功能，系统默认“否”，只有在建立用于我行员工的工资代发的协议时，才能选择“</w:t>
      </w:r>
      <w:r>
        <w:rPr>
          <w:rFonts w:hint="eastAsia"/>
        </w:rPr>
        <w:t>Y</w:t>
      </w:r>
      <w:r>
        <w:rPr>
          <w:rFonts w:hint="eastAsia"/>
        </w:rPr>
        <w:t>：是”。其他合作方必须选择“</w:t>
      </w:r>
      <w:r>
        <w:rPr>
          <w:rFonts w:hint="eastAsia"/>
        </w:rPr>
        <w:t>N</w:t>
      </w:r>
      <w:r>
        <w:rPr>
          <w:rFonts w:hint="eastAsia"/>
        </w:rPr>
        <w:t>：否”。</w:t>
      </w:r>
    </w:p>
    <w:p w:rsidR="004A1DF5" w:rsidRDefault="004A1DF5">
      <w:pPr>
        <w:pStyle w:val="a5"/>
        <w:ind w:firstLine="480"/>
      </w:pPr>
      <w:r>
        <w:rPr>
          <w:rFonts w:hint="eastAsia"/>
        </w:rPr>
        <w:lastRenderedPageBreak/>
        <w:t>〔</w:t>
      </w:r>
      <w:r>
        <w:rPr>
          <w:rFonts w:hint="eastAsia"/>
        </w:rPr>
        <w:t>8</w:t>
      </w:r>
      <w:r>
        <w:rPr>
          <w:rFonts w:hint="eastAsia"/>
        </w:rPr>
        <w:t>〕联系人：合作方联系人，非必输项。</w:t>
      </w:r>
    </w:p>
    <w:p w:rsidR="004A1DF5" w:rsidRDefault="004A1DF5">
      <w:pPr>
        <w:pStyle w:val="a5"/>
        <w:ind w:firstLine="480"/>
      </w:pPr>
      <w:r>
        <w:rPr>
          <w:rFonts w:hint="eastAsia"/>
        </w:rPr>
        <w:t>〔</w:t>
      </w:r>
      <w:r>
        <w:rPr>
          <w:rFonts w:hint="eastAsia"/>
        </w:rPr>
        <w:t>9</w:t>
      </w:r>
      <w:r>
        <w:rPr>
          <w:rFonts w:hint="eastAsia"/>
        </w:rPr>
        <w:t>〕联系电话：合作方联系电话，非必输项。</w:t>
      </w:r>
    </w:p>
    <w:p w:rsidR="004A1DF5" w:rsidRDefault="004A1DF5">
      <w:pPr>
        <w:pStyle w:val="a5"/>
        <w:ind w:firstLine="480"/>
      </w:pPr>
      <w:r>
        <w:rPr>
          <w:rFonts w:hint="eastAsia"/>
        </w:rPr>
        <w:t>〔</w:t>
      </w:r>
      <w:r>
        <w:rPr>
          <w:rFonts w:hint="eastAsia"/>
        </w:rPr>
        <w:t>10</w:t>
      </w:r>
      <w:r>
        <w:rPr>
          <w:rFonts w:hint="eastAsia"/>
        </w:rPr>
        <w:t>〕客户经理：我行的维护此合作方协议的客户经理，此信息维护后将帮助统计考核客户经理的相关业务指标。</w:t>
      </w:r>
    </w:p>
    <w:p w:rsidR="004A1DF5" w:rsidRDefault="004A1DF5">
      <w:pPr>
        <w:pStyle w:val="a5"/>
        <w:ind w:firstLine="480"/>
      </w:pPr>
      <w:r>
        <w:rPr>
          <w:rFonts w:hint="eastAsia"/>
        </w:rPr>
        <w:t>〔</w:t>
      </w:r>
      <w:r>
        <w:rPr>
          <w:rFonts w:hint="eastAsia"/>
        </w:rPr>
        <w:t>11</w:t>
      </w:r>
      <w:r>
        <w:rPr>
          <w:rFonts w:hint="eastAsia"/>
        </w:rPr>
        <w:t>〕参考号类型：指合作方对收款人在本单位的编码类型：如员工号、学号等，如果没有可以为空。对于我行系统中没有提供的参考号类型，可以选择“</w:t>
      </w:r>
      <w:r>
        <w:rPr>
          <w:rFonts w:hint="eastAsia"/>
        </w:rPr>
        <w:t>CN</w:t>
      </w:r>
      <w:r>
        <w:rPr>
          <w:rFonts w:hint="eastAsia"/>
        </w:rPr>
        <w:t>合同号”，或者向总行相关部门提出要求，待系统中添加后，再在系统中签订合作方协议。</w:t>
      </w:r>
    </w:p>
    <w:p w:rsidR="004A1DF5" w:rsidRDefault="004A1DF5">
      <w:pPr>
        <w:pStyle w:val="a5"/>
        <w:ind w:firstLine="480"/>
      </w:pPr>
      <w:r>
        <w:rPr>
          <w:rFonts w:hint="eastAsia"/>
        </w:rPr>
        <w:t>〔</w:t>
      </w:r>
      <w:r>
        <w:rPr>
          <w:rFonts w:hint="eastAsia"/>
        </w:rPr>
        <w:t>12</w:t>
      </w:r>
      <w:r>
        <w:rPr>
          <w:rFonts w:hint="eastAsia"/>
        </w:rPr>
        <w:t>〕客户户口范围：指本协议项下代发时收款人的户口范围，“</w:t>
      </w:r>
      <w:r>
        <w:rPr>
          <w:rFonts w:hint="eastAsia"/>
        </w:rPr>
        <w:t>L</w:t>
      </w:r>
      <w:r>
        <w:rPr>
          <w:rFonts w:hint="eastAsia"/>
        </w:rPr>
        <w:t>－只能为我行本地户口”，“</w:t>
      </w:r>
      <w:r>
        <w:rPr>
          <w:rFonts w:hint="eastAsia"/>
        </w:rPr>
        <w:t>S</w:t>
      </w:r>
      <w:r>
        <w:rPr>
          <w:rFonts w:hint="eastAsia"/>
        </w:rPr>
        <w:t>－我行所有户口”，“</w:t>
      </w:r>
      <w:r>
        <w:rPr>
          <w:rFonts w:hint="eastAsia"/>
        </w:rPr>
        <w:t>A</w:t>
      </w:r>
      <w:r>
        <w:rPr>
          <w:rFonts w:hint="eastAsia"/>
        </w:rPr>
        <w:t>：所有户口（包括他行）”。客户户口范围规定了代发业务中允许进行代发收款人户口范围，当选择为“</w:t>
      </w:r>
      <w:r>
        <w:rPr>
          <w:rFonts w:hint="eastAsia"/>
        </w:rPr>
        <w:t>A</w:t>
      </w:r>
      <w:r>
        <w:rPr>
          <w:rFonts w:hint="eastAsia"/>
        </w:rPr>
        <w:t>：所有户口（包括他行）”时，系统对于合作方提供的收款人在其他银行开立的账户也可以处理。为了便于处理其他银行对于代发资金的退款，选择此项目时，合作方必须在我行开户。</w:t>
      </w:r>
    </w:p>
    <w:p w:rsidR="004A1DF5" w:rsidRDefault="004A1DF5">
      <w:pPr>
        <w:pStyle w:val="a5"/>
        <w:ind w:firstLine="480"/>
      </w:pPr>
      <w:r>
        <w:rPr>
          <w:rFonts w:hint="eastAsia"/>
        </w:rPr>
        <w:t>〔</w:t>
      </w:r>
      <w:r>
        <w:rPr>
          <w:rFonts w:hint="eastAsia"/>
        </w:rPr>
        <w:t>13</w:t>
      </w:r>
      <w:r>
        <w:rPr>
          <w:rFonts w:hint="eastAsia"/>
        </w:rPr>
        <w:t>〕成功是否通知客户：“</w:t>
      </w:r>
      <w:r>
        <w:rPr>
          <w:rFonts w:hint="eastAsia"/>
        </w:rPr>
        <w:t>Yes</w:t>
      </w:r>
      <w:r>
        <w:rPr>
          <w:rFonts w:hint="eastAsia"/>
        </w:rPr>
        <w:t>：是”代发成功后，通过</w:t>
      </w:r>
      <w:r>
        <w:rPr>
          <w:rFonts w:hint="eastAsia"/>
          <w:kern w:val="0"/>
          <w:szCs w:val="18"/>
          <w:lang w:val="zh-CN"/>
        </w:rPr>
        <w:t>客户预留的手机号码进行通知，“</w:t>
      </w:r>
      <w:r>
        <w:rPr>
          <w:rFonts w:hint="eastAsia"/>
          <w:kern w:val="0"/>
          <w:szCs w:val="18"/>
          <w:lang w:val="zh-CN"/>
        </w:rPr>
        <w:t>No</w:t>
      </w:r>
      <w:r>
        <w:rPr>
          <w:rFonts w:hint="eastAsia"/>
          <w:kern w:val="0"/>
          <w:szCs w:val="18"/>
          <w:lang w:val="zh-CN"/>
        </w:rPr>
        <w:t>，否”不通知。</w:t>
      </w:r>
    </w:p>
    <w:p w:rsidR="004A1DF5" w:rsidRDefault="004A1DF5">
      <w:pPr>
        <w:pStyle w:val="a5"/>
        <w:ind w:firstLine="480"/>
      </w:pPr>
      <w:r>
        <w:rPr>
          <w:rFonts w:hint="eastAsia"/>
        </w:rPr>
        <w:t>〔</w:t>
      </w:r>
      <w:r>
        <w:rPr>
          <w:rFonts w:hint="eastAsia"/>
        </w:rPr>
        <w:t>14</w:t>
      </w:r>
      <w:r>
        <w:rPr>
          <w:rFonts w:hint="eastAsia"/>
        </w:rPr>
        <w:t>〕客户户名核对方式：默认为“</w:t>
      </w:r>
      <w:r>
        <w:rPr>
          <w:rFonts w:hint="eastAsia"/>
        </w:rPr>
        <w:t>M</w:t>
      </w:r>
      <w:r>
        <w:rPr>
          <w:rFonts w:hint="eastAsia"/>
        </w:rPr>
        <w:t>：如果不符银行手工干预”，不能修改。</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15</w:t>
      </w:r>
      <w:r>
        <w:rPr>
          <w:rFonts w:hint="eastAsia"/>
          <w:kern w:val="0"/>
          <w:szCs w:val="18"/>
          <w:lang w:val="zh-CN"/>
        </w:rPr>
        <w:t>〕交易货币：选择输入合作方委托我行代发款项的货币币种。（协议货币中的项目）</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16</w:t>
      </w:r>
      <w:r>
        <w:rPr>
          <w:rFonts w:hint="eastAsia"/>
          <w:kern w:val="0"/>
          <w:szCs w:val="18"/>
          <w:lang w:val="zh-CN"/>
        </w:rPr>
        <w:t>〕合作方清算户口：手工输入合作方用于清算代发资金的户口。该户口一般限制为本网点的单位结算户。</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17</w:t>
      </w:r>
      <w:r>
        <w:rPr>
          <w:rFonts w:hint="eastAsia"/>
          <w:kern w:val="0"/>
          <w:szCs w:val="18"/>
          <w:lang w:val="zh-CN"/>
        </w:rPr>
        <w:t>〕他行户口号：当合作方未在我行开户时，需输入合作方在其他银行（非招商银行）开立的账号。</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18</w:t>
      </w:r>
      <w:r>
        <w:rPr>
          <w:rFonts w:hint="eastAsia"/>
          <w:kern w:val="0"/>
          <w:szCs w:val="18"/>
          <w:lang w:val="zh-CN"/>
        </w:rPr>
        <w:t>〕他行户名名称：当合作方未在我行开户时，需输入合作方在其他银行（非招商银行）开立的账户名称。</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19</w:t>
      </w:r>
      <w:r>
        <w:rPr>
          <w:rFonts w:hint="eastAsia"/>
          <w:kern w:val="0"/>
          <w:szCs w:val="18"/>
          <w:lang w:val="zh-CN"/>
        </w:rPr>
        <w:t>〕他行户口的开户行：当合作方未在我行开户时，需输入合作方在其他银行开户的开户行。</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20</w:t>
      </w:r>
      <w:r>
        <w:rPr>
          <w:rFonts w:hint="eastAsia"/>
          <w:kern w:val="0"/>
          <w:szCs w:val="18"/>
          <w:lang w:val="zh-CN"/>
        </w:rPr>
        <w:t>〕他行户口的开户地：当合作方未在我行开户时，需输入合作方开户行的所在地。</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21</w:t>
      </w:r>
      <w:r>
        <w:rPr>
          <w:rFonts w:hint="eastAsia"/>
          <w:kern w:val="0"/>
          <w:szCs w:val="18"/>
          <w:lang w:val="zh-CN"/>
        </w:rPr>
        <w:t>〕合作方每次最大代发金额：指合作方单位一次代发的总金额限制。不</w:t>
      </w:r>
      <w:r>
        <w:rPr>
          <w:rFonts w:hint="eastAsia"/>
          <w:kern w:val="0"/>
          <w:szCs w:val="18"/>
          <w:lang w:val="zh-CN"/>
        </w:rPr>
        <w:lastRenderedPageBreak/>
        <w:t>得高于“合作方每年累计最大代发金额”，不填为无限制。</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22</w:t>
      </w:r>
      <w:r>
        <w:rPr>
          <w:rFonts w:hint="eastAsia"/>
          <w:kern w:val="0"/>
          <w:szCs w:val="18"/>
          <w:lang w:val="zh-CN"/>
        </w:rPr>
        <w:t>〕合作方每年累计最大代发金额：指合作方每一年度（自然日历年度）代发的累计最大限额。代发工资的必须以工资手册（或当地规定的其他有效证明）核定的限额为准，如果不填则为无限制，除人民币的代发工资外，其他类型的限额当前无法设置。如果每年合作方要修改限额，则需要维护本项目。</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23</w:t>
      </w:r>
      <w:r>
        <w:rPr>
          <w:rFonts w:hint="eastAsia"/>
          <w:kern w:val="0"/>
          <w:szCs w:val="18"/>
          <w:lang w:val="zh-CN"/>
        </w:rPr>
        <w:t>〕客户每笔最大代发金额：指在一批代发数据中单个收款人的单笔最大交易金额，此项目为必填项，不得高于当地监管机构的有关限额。</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24</w:t>
      </w:r>
      <w:r>
        <w:rPr>
          <w:rFonts w:hint="eastAsia"/>
          <w:kern w:val="0"/>
          <w:szCs w:val="18"/>
          <w:lang w:val="zh-CN"/>
        </w:rPr>
        <w:t>〕收费户口号：指合作方提供的用于向我行支付代发手续费的账号。可以与清算户口号一致，也可以不一致。但如果不一致，必须与合作方为同一客户号下的账户。</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25</w:t>
      </w:r>
      <w:r>
        <w:rPr>
          <w:rFonts w:hint="eastAsia"/>
          <w:kern w:val="0"/>
          <w:szCs w:val="18"/>
          <w:lang w:val="zh-CN"/>
        </w:rPr>
        <w:t>〕代发计费方式：“</w:t>
      </w:r>
      <w:r>
        <w:rPr>
          <w:rFonts w:hint="eastAsia"/>
          <w:kern w:val="0"/>
          <w:szCs w:val="18"/>
          <w:lang w:val="zh-CN"/>
        </w:rPr>
        <w:t>R</w:t>
      </w:r>
      <w:r>
        <w:rPr>
          <w:rFonts w:hint="eastAsia"/>
          <w:kern w:val="0"/>
          <w:szCs w:val="18"/>
          <w:lang w:val="zh-CN"/>
        </w:rPr>
        <w:t>：参考银行标准”，使用我行默认标准，我行收费标准调整时，本协议的收费标准同时调整。“</w:t>
      </w:r>
      <w:r>
        <w:rPr>
          <w:rFonts w:hint="eastAsia"/>
          <w:kern w:val="0"/>
          <w:szCs w:val="18"/>
          <w:lang w:val="zh-CN"/>
        </w:rPr>
        <w:t>S</w:t>
      </w:r>
      <w:r>
        <w:rPr>
          <w:rFonts w:hint="eastAsia"/>
          <w:kern w:val="0"/>
          <w:szCs w:val="18"/>
          <w:lang w:val="zh-CN"/>
        </w:rPr>
        <w:t>：每笔收固定费用”，经过我行相关程序审批后，在合同（协议）有效期内，每笔收取固定的费用，我行收费标准调整时，不自动调整。“</w:t>
      </w:r>
      <w:r>
        <w:rPr>
          <w:rFonts w:hint="eastAsia"/>
          <w:kern w:val="0"/>
          <w:szCs w:val="18"/>
          <w:lang w:val="zh-CN"/>
        </w:rPr>
        <w:t>N</w:t>
      </w:r>
      <w:r>
        <w:rPr>
          <w:rFonts w:hint="eastAsia"/>
          <w:kern w:val="0"/>
          <w:szCs w:val="18"/>
          <w:lang w:val="zh-CN"/>
        </w:rPr>
        <w:t>：不收费”，经过我行相关程序审批后，本协议项下的业务不向合作方收费。选择“</w:t>
      </w:r>
      <w:r>
        <w:rPr>
          <w:rFonts w:hint="eastAsia"/>
          <w:kern w:val="0"/>
          <w:szCs w:val="18"/>
          <w:lang w:val="zh-CN"/>
        </w:rPr>
        <w:t>S</w:t>
      </w:r>
      <w:r>
        <w:rPr>
          <w:rFonts w:hint="eastAsia"/>
          <w:kern w:val="0"/>
          <w:szCs w:val="18"/>
          <w:lang w:val="zh-CN"/>
        </w:rPr>
        <w:t>”、“</w:t>
      </w:r>
      <w:r>
        <w:rPr>
          <w:rFonts w:hint="eastAsia"/>
          <w:kern w:val="0"/>
          <w:szCs w:val="18"/>
          <w:lang w:val="zh-CN"/>
        </w:rPr>
        <w:t>N</w:t>
      </w:r>
      <w:r>
        <w:rPr>
          <w:rFonts w:hint="eastAsia"/>
          <w:kern w:val="0"/>
          <w:szCs w:val="18"/>
          <w:lang w:val="zh-CN"/>
        </w:rPr>
        <w:t>”两项时，必须经过本行相关部门审批。</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26</w:t>
      </w:r>
      <w:r>
        <w:rPr>
          <w:rFonts w:hint="eastAsia"/>
          <w:kern w:val="0"/>
          <w:szCs w:val="18"/>
          <w:lang w:val="zh-CN"/>
        </w:rPr>
        <w:t>〕每笔固定费用：当“〔</w:t>
      </w:r>
      <w:r>
        <w:rPr>
          <w:rFonts w:hint="eastAsia"/>
          <w:kern w:val="0"/>
          <w:szCs w:val="18"/>
          <w:lang w:val="zh-CN"/>
        </w:rPr>
        <w:t>29</w:t>
      </w:r>
      <w:r>
        <w:rPr>
          <w:rFonts w:hint="eastAsia"/>
          <w:kern w:val="0"/>
          <w:szCs w:val="18"/>
          <w:lang w:val="zh-CN"/>
        </w:rPr>
        <w:t>〕代发业务的计费方式”选择“</w:t>
      </w:r>
      <w:r>
        <w:rPr>
          <w:rFonts w:hint="eastAsia"/>
          <w:kern w:val="0"/>
          <w:szCs w:val="18"/>
          <w:lang w:val="zh-CN"/>
        </w:rPr>
        <w:t>S</w:t>
      </w:r>
      <w:r>
        <w:rPr>
          <w:rFonts w:hint="eastAsia"/>
          <w:kern w:val="0"/>
          <w:szCs w:val="18"/>
          <w:lang w:val="zh-CN"/>
        </w:rPr>
        <w:t>：每笔收固定费用”时，规定的每代发成功一笔的收费金额。手工根据合同文本输入。</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27</w:t>
      </w:r>
      <w:r>
        <w:rPr>
          <w:rFonts w:hint="eastAsia"/>
          <w:kern w:val="0"/>
          <w:szCs w:val="18"/>
          <w:lang w:val="zh-CN"/>
        </w:rPr>
        <w:t>〕企业银行折扣率：指使用企业银行做代发业务的折扣率，参照“〔</w:t>
      </w:r>
      <w:r>
        <w:rPr>
          <w:rFonts w:hint="eastAsia"/>
          <w:kern w:val="0"/>
          <w:szCs w:val="18"/>
          <w:lang w:val="zh-CN"/>
        </w:rPr>
        <w:t>29</w:t>
      </w:r>
      <w:r>
        <w:rPr>
          <w:rFonts w:hint="eastAsia"/>
          <w:kern w:val="0"/>
          <w:szCs w:val="18"/>
          <w:lang w:val="zh-CN"/>
        </w:rPr>
        <w:t>〕代发业务的计费方式”中设定的收费方式和标准进行打折。如果没有折扣，则为</w:t>
      </w:r>
      <w:r>
        <w:rPr>
          <w:rFonts w:hint="eastAsia"/>
          <w:kern w:val="0"/>
          <w:szCs w:val="18"/>
          <w:lang w:val="zh-CN"/>
        </w:rPr>
        <w:t>100.00</w:t>
      </w:r>
      <w:r>
        <w:rPr>
          <w:rFonts w:hint="eastAsia"/>
          <w:kern w:val="0"/>
          <w:szCs w:val="18"/>
          <w:lang w:val="zh-CN"/>
        </w:rPr>
        <w:t>％，如果享受折扣，按照合同文本的比例录入。</w:t>
      </w:r>
    </w:p>
    <w:p w:rsidR="004A1DF5" w:rsidRDefault="004A1DF5">
      <w:pPr>
        <w:pStyle w:val="a5"/>
        <w:ind w:firstLine="480"/>
      </w:pPr>
      <w:r>
        <w:rPr>
          <w:rFonts w:hint="eastAsia"/>
          <w:kern w:val="0"/>
          <w:szCs w:val="18"/>
          <w:lang w:val="zh-CN"/>
        </w:rPr>
        <w:t>〔</w:t>
      </w:r>
      <w:r>
        <w:rPr>
          <w:rFonts w:hint="eastAsia"/>
          <w:kern w:val="0"/>
          <w:szCs w:val="18"/>
          <w:lang w:val="zh-CN"/>
        </w:rPr>
        <w:t>28</w:t>
      </w:r>
      <w:r>
        <w:rPr>
          <w:rFonts w:hint="eastAsia"/>
          <w:kern w:val="0"/>
          <w:szCs w:val="18"/>
          <w:lang w:val="zh-CN"/>
        </w:rPr>
        <w:t>〕异地代发计费方式：指如果代发数据中的收款人在我行的异地分行开户时，如何计费。“</w:t>
      </w:r>
      <w:r>
        <w:rPr>
          <w:rFonts w:hint="eastAsia"/>
          <w:kern w:val="0"/>
          <w:szCs w:val="18"/>
          <w:lang w:val="zh-CN"/>
        </w:rPr>
        <w:t>R</w:t>
      </w:r>
      <w:r>
        <w:rPr>
          <w:rFonts w:hint="eastAsia"/>
          <w:kern w:val="0"/>
          <w:szCs w:val="18"/>
          <w:lang w:val="zh-CN"/>
        </w:rPr>
        <w:t>：参考异地存现标准”，按照异地通存通兑的收费标准进行计费。“</w:t>
      </w:r>
      <w:r>
        <w:rPr>
          <w:rFonts w:hint="eastAsia"/>
          <w:kern w:val="0"/>
          <w:szCs w:val="18"/>
          <w:lang w:val="zh-CN"/>
        </w:rPr>
        <w:t>S</w:t>
      </w:r>
      <w:r>
        <w:rPr>
          <w:rFonts w:hint="eastAsia"/>
          <w:kern w:val="0"/>
          <w:szCs w:val="18"/>
          <w:lang w:val="zh-CN"/>
        </w:rPr>
        <w:t>：每笔加收固定费用”，经过我行</w:t>
      </w:r>
      <w:r>
        <w:rPr>
          <w:rFonts w:hint="eastAsia"/>
        </w:rPr>
        <w:t>相关程序审批后，在合同（协议）有效期内，对异地收款交易每笔收取固定的费用，银行收费标准调整时，不自动调整。“</w:t>
      </w:r>
      <w:r>
        <w:rPr>
          <w:rFonts w:hint="eastAsia"/>
        </w:rPr>
        <w:t>T</w:t>
      </w:r>
      <w:r>
        <w:rPr>
          <w:rFonts w:hint="eastAsia"/>
        </w:rPr>
        <w:t>：参考电汇收费标准”，按照我行电汇收费标准计算。“</w:t>
      </w:r>
      <w:r>
        <w:rPr>
          <w:rFonts w:hint="eastAsia"/>
        </w:rPr>
        <w:t>N</w:t>
      </w:r>
      <w:r>
        <w:rPr>
          <w:rFonts w:hint="eastAsia"/>
        </w:rPr>
        <w:t>：不收费”，经过我行相关程序审批后，对代发业务中异地收款交易不向合作方收费。当选择“</w:t>
      </w:r>
      <w:r>
        <w:rPr>
          <w:rFonts w:hint="eastAsia"/>
        </w:rPr>
        <w:t>S</w:t>
      </w:r>
      <w:r>
        <w:rPr>
          <w:rFonts w:hint="eastAsia"/>
        </w:rPr>
        <w:t>：每笔加收固定费用”和“</w:t>
      </w:r>
      <w:r>
        <w:rPr>
          <w:rFonts w:hint="eastAsia"/>
        </w:rPr>
        <w:t>N</w:t>
      </w:r>
      <w:r>
        <w:rPr>
          <w:rFonts w:hint="eastAsia"/>
        </w:rPr>
        <w:t>：不收费”时，必须经过本行相关部门审批。</w:t>
      </w:r>
    </w:p>
    <w:p w:rsidR="004A1DF5" w:rsidRDefault="004A1DF5">
      <w:pPr>
        <w:pStyle w:val="a5"/>
        <w:ind w:firstLine="480"/>
      </w:pPr>
      <w:r>
        <w:rPr>
          <w:rFonts w:hint="eastAsia"/>
        </w:rPr>
        <w:t>〔</w:t>
      </w:r>
      <w:r>
        <w:rPr>
          <w:rFonts w:hint="eastAsia"/>
        </w:rPr>
        <w:t>29</w:t>
      </w:r>
      <w:r>
        <w:rPr>
          <w:rFonts w:hint="eastAsia"/>
        </w:rPr>
        <w:t>〕每笔加收的固定异地费用：</w:t>
      </w:r>
      <w:r>
        <w:rPr>
          <w:rFonts w:hint="eastAsia"/>
          <w:kern w:val="0"/>
          <w:szCs w:val="18"/>
          <w:lang w:val="zh-CN"/>
        </w:rPr>
        <w:t>当“〔</w:t>
      </w:r>
      <w:r>
        <w:rPr>
          <w:rFonts w:hint="eastAsia"/>
          <w:kern w:val="0"/>
          <w:szCs w:val="18"/>
          <w:lang w:val="zh-CN"/>
        </w:rPr>
        <w:t>32</w:t>
      </w:r>
      <w:r>
        <w:rPr>
          <w:rFonts w:hint="eastAsia"/>
          <w:kern w:val="0"/>
          <w:szCs w:val="18"/>
          <w:lang w:val="zh-CN"/>
        </w:rPr>
        <w:t>〕异地代发计费方式”选择“</w:t>
      </w:r>
      <w:r>
        <w:rPr>
          <w:rFonts w:hint="eastAsia"/>
          <w:kern w:val="0"/>
          <w:szCs w:val="18"/>
          <w:lang w:val="zh-CN"/>
        </w:rPr>
        <w:t>S</w:t>
      </w:r>
      <w:r>
        <w:rPr>
          <w:rFonts w:hint="eastAsia"/>
          <w:kern w:val="0"/>
          <w:szCs w:val="18"/>
          <w:lang w:val="zh-CN"/>
        </w:rPr>
        <w:t>：每笔收固定费用”时，规定的每代发成功一笔异地账户的收费金额。手工根据合同文本输入。</w:t>
      </w:r>
    </w:p>
    <w:p w:rsidR="004A1DF5" w:rsidRDefault="004A1DF5">
      <w:pPr>
        <w:ind w:firstLineChars="200" w:firstLine="480"/>
      </w:pPr>
      <w:r>
        <w:rPr>
          <w:rFonts w:hint="eastAsia"/>
        </w:rPr>
        <w:lastRenderedPageBreak/>
        <w:t>〔</w:t>
      </w:r>
      <w:r>
        <w:rPr>
          <w:rFonts w:hint="eastAsia"/>
        </w:rPr>
        <w:t>30</w:t>
      </w:r>
      <w:r>
        <w:rPr>
          <w:rFonts w:hint="eastAsia"/>
        </w:rPr>
        <w:t>〕</w:t>
      </w:r>
      <w:r>
        <w:rPr>
          <w:rFonts w:hint="eastAsia"/>
          <w:kern w:val="0"/>
          <w:szCs w:val="18"/>
        </w:rPr>
        <w:t>异地代发的付费方：“</w:t>
      </w:r>
      <w:r>
        <w:rPr>
          <w:rFonts w:hint="eastAsia"/>
        </w:rPr>
        <w:t>CL</w:t>
      </w:r>
      <w:r>
        <w:rPr>
          <w:rFonts w:hint="eastAsia"/>
        </w:rPr>
        <w:t>：合作方”，由合作方负担费用。“</w:t>
      </w:r>
      <w:r>
        <w:rPr>
          <w:rFonts w:hint="eastAsia"/>
        </w:rPr>
        <w:t>CP</w:t>
      </w:r>
      <w:r>
        <w:rPr>
          <w:rFonts w:hint="eastAsia"/>
        </w:rPr>
        <w:t>：客户”由客户（收款人）负担费用。一般情况下，应该为“</w:t>
      </w:r>
      <w:r>
        <w:rPr>
          <w:rFonts w:hint="eastAsia"/>
        </w:rPr>
        <w:t>CL</w:t>
      </w:r>
      <w:r>
        <w:rPr>
          <w:rFonts w:hint="eastAsia"/>
        </w:rPr>
        <w:t>：合作方”。如果要选择“</w:t>
      </w:r>
      <w:r>
        <w:rPr>
          <w:rFonts w:hint="eastAsia"/>
        </w:rPr>
        <w:t>CP</w:t>
      </w:r>
      <w:r>
        <w:rPr>
          <w:rFonts w:hint="eastAsia"/>
        </w:rPr>
        <w:t>：客户”，一方面需要合作方事先知会收款人，另外一个方面，收款人必须全部在新系统分行开户，如果在旧系统分行开户，则会导致导致代发收费不成功。</w:t>
      </w:r>
    </w:p>
    <w:p w:rsidR="004A1DF5" w:rsidRDefault="004A1DF5">
      <w:pPr>
        <w:pStyle w:val="a5"/>
        <w:ind w:firstLineChars="0" w:firstLine="0"/>
      </w:pPr>
    </w:p>
    <w:p w:rsidR="004A1DF5" w:rsidRDefault="004A1DF5" w:rsidP="0004090F">
      <w:pPr>
        <w:pStyle w:val="5"/>
      </w:pPr>
      <w:bookmarkStart w:id="1436" w:name="_Toc127615217"/>
      <w:r>
        <w:rPr>
          <w:rFonts w:hint="eastAsia"/>
        </w:rPr>
        <w:t>二、手工代发管理（业务代码</w:t>
      </w:r>
      <w:r>
        <w:rPr>
          <w:rFonts w:hint="eastAsia"/>
        </w:rPr>
        <w:t>6082</w:t>
      </w:r>
      <w:r>
        <w:rPr>
          <w:rFonts w:hint="eastAsia"/>
        </w:rPr>
        <w:t>）</w:t>
      </w:r>
      <w:bookmarkEnd w:id="1436"/>
    </w:p>
    <w:p w:rsidR="004A1DF5" w:rsidRDefault="004A1DF5">
      <w:pPr>
        <w:pStyle w:val="6"/>
        <w:spacing w:line="360" w:lineRule="auto"/>
      </w:pPr>
      <w:bookmarkStart w:id="1437" w:name="_Toc127615218"/>
      <w:r>
        <w:rPr>
          <w:rFonts w:hint="eastAsia"/>
        </w:rPr>
        <w:t>（一）功能介绍</w:t>
      </w:r>
      <w:bookmarkEnd w:id="1437"/>
    </w:p>
    <w:p w:rsidR="004A1DF5" w:rsidRDefault="004A1DF5">
      <w:pPr>
        <w:pStyle w:val="20"/>
        <w:tabs>
          <w:tab w:val="clear" w:pos="9765"/>
        </w:tabs>
        <w:ind w:firstLineChars="200" w:firstLine="480"/>
        <w:rPr>
          <w:rFonts w:hAnsi="宋体"/>
        </w:rPr>
      </w:pPr>
      <w:r>
        <w:rPr>
          <w:rFonts w:hAnsi="宋体" w:hint="eastAsia"/>
        </w:rPr>
        <w:t>用于完成柜台内手工方式操作的代发业务。包括建立批次、执行代发、重新代发、代发收费、余款退回等</w:t>
      </w:r>
      <w:r>
        <w:rPr>
          <w:rFonts w:hint="eastAsia"/>
        </w:rPr>
        <w:t>功能</w:t>
      </w:r>
      <w:r>
        <w:rPr>
          <w:rFonts w:hAnsi="宋体" w:hint="eastAsia"/>
        </w:rPr>
        <w:t>的操作。</w:t>
      </w:r>
    </w:p>
    <w:p w:rsidR="004A1DF5" w:rsidRDefault="004A1DF5">
      <w:pPr>
        <w:pStyle w:val="20"/>
        <w:tabs>
          <w:tab w:val="clear" w:pos="9765"/>
        </w:tabs>
        <w:ind w:firstLineChars="200" w:firstLine="480"/>
      </w:pPr>
      <w:r>
        <w:rPr>
          <w:rFonts w:hint="eastAsia"/>
        </w:rPr>
        <w:t>对于只提供纸质数据</w:t>
      </w:r>
      <w:r>
        <w:rPr>
          <w:rFonts w:hAnsi="宋体" w:hint="eastAsia"/>
        </w:rPr>
        <w:t>清单的代发业务</w:t>
      </w:r>
      <w:r>
        <w:rPr>
          <w:rFonts w:hint="eastAsia"/>
        </w:rPr>
        <w:t>合作方，可以由柜台人员手工创建批次，按合作方提供的数据清单录入数据，经过复核人员复核后，形成待执行的代发交易数据；操作人员点击“执行代发”后，系统逐笔将合作方代发款项转入个人账户内。代发完成，需进行收费处理。若本批次代发有因为失败交易而剩余的款项则可通过“余款退还”功能进行退款。在交易列表中可以打印代发汇总业务报告、成功代发清单、失败代发清单及代发结果电子数据导出。需要注意的是，无论是否需要收费、是否有余款，“收费”和“余款退回”两步都要执行，执行后，批次状态才为终结状态。</w:t>
      </w:r>
    </w:p>
    <w:p w:rsidR="004A1DF5" w:rsidRDefault="004A1DF5">
      <w:pPr>
        <w:pStyle w:val="20"/>
        <w:tabs>
          <w:tab w:val="clear" w:pos="9765"/>
        </w:tabs>
        <w:ind w:firstLineChars="200" w:firstLine="480"/>
      </w:pPr>
    </w:p>
    <w:p w:rsidR="004A1DF5" w:rsidRDefault="004A1DF5">
      <w:pPr>
        <w:pStyle w:val="20"/>
        <w:tabs>
          <w:tab w:val="clear" w:pos="9765"/>
        </w:tabs>
        <w:ind w:firstLineChars="200" w:firstLine="480"/>
      </w:pPr>
    </w:p>
    <w:p w:rsidR="004A1DF5" w:rsidRDefault="004A1DF5">
      <w:pPr>
        <w:pStyle w:val="20"/>
        <w:tabs>
          <w:tab w:val="clear" w:pos="9765"/>
        </w:tabs>
        <w:ind w:firstLineChars="200" w:firstLine="480"/>
      </w:pPr>
    </w:p>
    <w:p w:rsidR="004A1DF5" w:rsidRDefault="004A1DF5">
      <w:pPr>
        <w:pStyle w:val="20"/>
        <w:tabs>
          <w:tab w:val="clear" w:pos="9765"/>
        </w:tabs>
        <w:ind w:firstLineChars="200" w:firstLine="480"/>
      </w:pPr>
    </w:p>
    <w:p w:rsidR="004A1DF5" w:rsidRDefault="004A1DF5">
      <w:pPr>
        <w:pStyle w:val="20"/>
        <w:tabs>
          <w:tab w:val="clear" w:pos="9765"/>
        </w:tabs>
        <w:ind w:firstLineChars="200" w:firstLine="480"/>
      </w:pPr>
    </w:p>
    <w:p w:rsidR="004A1DF5" w:rsidRDefault="004A1DF5">
      <w:pPr>
        <w:pStyle w:val="20"/>
        <w:tabs>
          <w:tab w:val="clear" w:pos="9765"/>
        </w:tabs>
        <w:ind w:firstLineChars="200" w:firstLine="480"/>
      </w:pPr>
    </w:p>
    <w:p w:rsidR="004A1DF5" w:rsidRDefault="004A1DF5">
      <w:pPr>
        <w:pStyle w:val="20"/>
        <w:tabs>
          <w:tab w:val="clear" w:pos="9765"/>
        </w:tabs>
        <w:ind w:firstLineChars="200" w:firstLine="480"/>
      </w:pPr>
    </w:p>
    <w:p w:rsidR="004A1DF5" w:rsidRDefault="004A1DF5">
      <w:pPr>
        <w:pStyle w:val="20"/>
        <w:tabs>
          <w:tab w:val="clear" w:pos="9765"/>
        </w:tabs>
        <w:ind w:firstLineChars="200" w:firstLine="480"/>
      </w:pPr>
    </w:p>
    <w:p w:rsidR="004A1DF5" w:rsidRDefault="004A1DF5">
      <w:pPr>
        <w:pStyle w:val="20"/>
        <w:tabs>
          <w:tab w:val="clear" w:pos="9765"/>
        </w:tabs>
        <w:ind w:firstLineChars="200" w:firstLine="480"/>
      </w:pPr>
    </w:p>
    <w:p w:rsidR="004A1DF5" w:rsidRDefault="004A1DF5">
      <w:pPr>
        <w:pStyle w:val="20"/>
        <w:tabs>
          <w:tab w:val="clear" w:pos="9765"/>
        </w:tabs>
        <w:ind w:firstLineChars="200" w:firstLine="480"/>
      </w:pPr>
    </w:p>
    <w:p w:rsidR="004A1DF5" w:rsidRDefault="004A1DF5">
      <w:pPr>
        <w:pStyle w:val="20"/>
        <w:tabs>
          <w:tab w:val="clear" w:pos="9765"/>
        </w:tabs>
        <w:ind w:firstLine="0"/>
      </w:pPr>
    </w:p>
    <w:p w:rsidR="004A1DF5" w:rsidRDefault="004A1DF5">
      <w:pPr>
        <w:pStyle w:val="6"/>
      </w:pPr>
      <w:bookmarkStart w:id="1438" w:name="_Toc127615219"/>
      <w:r>
        <w:rPr>
          <w:rFonts w:hint="eastAsia"/>
        </w:rPr>
        <w:lastRenderedPageBreak/>
        <w:t>（二）业务流程图</w:t>
      </w:r>
      <w:bookmarkEnd w:id="1438"/>
    </w:p>
    <w:p w:rsidR="004A1DF5" w:rsidRDefault="009523FE">
      <w:bookmarkStart w:id="1439" w:name="_Toc79403929"/>
      <w:bookmarkStart w:id="1440" w:name="_Toc79404130"/>
      <w:r>
        <w:rPr>
          <w:noProof/>
        </w:rPr>
        <w:pict>
          <v:shape id="_x0000_s3762" type="#_x0000_t61" style="position:absolute;left:0;text-align:left;margin-left:63pt;margin-top:7.2pt;width:108pt;height:23.4pt;z-index:251937280" adj="-2053,31108">
            <v:textbox style="mso-next-textbox:#_x0000_s3762">
              <w:txbxContent>
                <w:p w:rsidR="002E477D" w:rsidRDefault="002E477D">
                  <w:pPr>
                    <w:adjustRightInd w:val="0"/>
                    <w:snapToGrid w:val="0"/>
                    <w:spacing w:line="240" w:lineRule="auto"/>
                    <w:rPr>
                      <w:b/>
                      <w:bCs/>
                      <w:sz w:val="21"/>
                    </w:rPr>
                  </w:pPr>
                  <w:r>
                    <w:rPr>
                      <w:rFonts w:hint="eastAsia"/>
                      <w:b/>
                      <w:bCs/>
                      <w:sz w:val="21"/>
                    </w:rPr>
                    <w:t>纸质清单数据代发</w:t>
                  </w:r>
                </w:p>
              </w:txbxContent>
            </v:textbox>
          </v:shape>
        </w:pict>
      </w:r>
      <w:r>
        <w:rPr>
          <w:noProof/>
        </w:rPr>
        <w:pict>
          <v:shape id="_x0000_s3763" type="#_x0000_t61" style="position:absolute;left:0;text-align:left;margin-left:252pt;margin-top:70.2pt;width:81pt;height:23.4pt;z-index:251938304" adj="-253,32492">
            <v:textbox style="mso-next-textbox:#_x0000_s3763">
              <w:txbxContent>
                <w:p w:rsidR="002E477D" w:rsidRDefault="002E477D">
                  <w:pPr>
                    <w:spacing w:line="240" w:lineRule="auto"/>
                    <w:rPr>
                      <w:b/>
                      <w:bCs/>
                    </w:rPr>
                  </w:pPr>
                  <w:r>
                    <w:rPr>
                      <w:rFonts w:hint="eastAsia"/>
                      <w:b/>
                      <w:bCs/>
                      <w:sz w:val="21"/>
                    </w:rPr>
                    <w:t>电子数据代发</w:t>
                  </w:r>
                </w:p>
              </w:txbxContent>
            </v:textbox>
          </v:shape>
        </w:pict>
      </w:r>
      <w:r>
        <w:rPr>
          <w:noProof/>
        </w:rPr>
        <w:pict>
          <v:line id="_x0000_s3761" style="position:absolute;left:0;text-align:left;z-index:251936256" from="54pt,148.2pt" to="54pt,163.8pt">
            <v:stroke endarrow="block"/>
          </v:line>
        </w:pict>
      </w:r>
      <w:r>
        <w:rPr>
          <w:noProof/>
        </w:rPr>
        <w:pict>
          <v:line id="_x0000_s3760" style="position:absolute;left:0;text-align:left;z-index:251935232" from="54pt,109.2pt" to="54pt,124.8pt">
            <v:stroke endarrow="block"/>
          </v:line>
        </w:pict>
      </w:r>
      <w:r>
        <w:rPr>
          <w:noProof/>
        </w:rPr>
        <w:pict>
          <v:line id="_x0000_s3759" style="position:absolute;left:0;text-align:left;z-index:251934208" from="54pt,70.2pt" to="54pt,85.8pt">
            <v:stroke endarrow="block"/>
          </v:line>
        </w:pict>
      </w:r>
      <w:r>
        <w:rPr>
          <w:noProof/>
        </w:rPr>
        <w:pict>
          <v:line id="_x0000_s3750" style="position:absolute;left:0;text-align:left;z-index:251924992" from="252pt,132.6pt" to="252pt,202.8pt"/>
        </w:pict>
      </w:r>
      <w:r>
        <w:rPr>
          <w:noProof/>
        </w:rPr>
        <w:pict>
          <v:line id="_x0000_s3749" style="position:absolute;left:0;text-align:left;z-index:251923968" from="180pt,202.8pt" to="180pt,226.2pt">
            <v:stroke endarrow="block"/>
          </v:line>
        </w:pict>
      </w:r>
      <w:r>
        <w:rPr>
          <w:noProof/>
        </w:rPr>
        <w:pict>
          <v:line id="_x0000_s3748" style="position:absolute;left:0;text-align:left;z-index:251922944" from="54pt,202.8pt" to="252pt,202.8pt"/>
        </w:pict>
      </w:r>
      <w:r>
        <w:rPr>
          <w:noProof/>
        </w:rPr>
        <w:pict>
          <v:line id="_x0000_s3747" style="position:absolute;left:0;text-align:left;z-index:251921920" from="54pt,187.2pt" to="54pt,202.8pt"/>
        </w:pict>
      </w:r>
      <w:r>
        <w:rPr>
          <w:noProof/>
        </w:rPr>
        <w:pict>
          <v:shape id="_x0000_s3746" type="#_x0000_t109" style="position:absolute;left:0;text-align:left;margin-left:3in;margin-top:109.2pt;width:1in;height:23.4pt;z-index:251920896">
            <v:textbox style="mso-next-textbox:#_x0000_s3746">
              <w:txbxContent>
                <w:p w:rsidR="002E477D" w:rsidRDefault="002E477D">
                  <w:pPr>
                    <w:spacing w:line="240" w:lineRule="auto"/>
                    <w:jc w:val="center"/>
                  </w:pPr>
                  <w:r>
                    <w:rPr>
                      <w:rFonts w:hint="eastAsia"/>
                    </w:rPr>
                    <w:t>来盘拆分</w:t>
                  </w:r>
                </w:p>
                <w:p w:rsidR="002E477D" w:rsidRDefault="002E477D">
                  <w:pPr>
                    <w:jc w:val="center"/>
                  </w:pPr>
                </w:p>
                <w:p w:rsidR="002E477D" w:rsidRDefault="002E477D">
                  <w:pPr>
                    <w:jc w:val="center"/>
                  </w:pPr>
                </w:p>
                <w:p w:rsidR="002E477D" w:rsidRDefault="002E477D">
                  <w:pPr>
                    <w:jc w:val="center"/>
                  </w:pPr>
                </w:p>
              </w:txbxContent>
            </v:textbox>
          </v:shape>
        </w:pict>
      </w:r>
      <w:r>
        <w:rPr>
          <w:noProof/>
        </w:rPr>
        <w:pict>
          <v:shapetype id="_x0000_t110" coordsize="21600,21600" o:spt="110" path="m10800,l,10800,10800,21600,21600,10800xe">
            <v:stroke joinstyle="miter"/>
            <v:path gradientshapeok="t" o:connecttype="rect" textboxrect="5400,5400,16200,16200"/>
          </v:shapetype>
          <v:shape id="_x0000_s3741" type="#_x0000_t110" style="position:absolute;left:0;text-align:left;margin-left:2in;margin-top:224.4pt;width:1in;height:39pt;z-index:251915776">
            <v:textbox style="mso-next-textbox:#_x0000_s3741">
              <w:txbxContent>
                <w:p w:rsidR="002E477D" w:rsidRDefault="002E477D">
                  <w:pPr>
                    <w:spacing w:line="240" w:lineRule="auto"/>
                    <w:jc w:val="center"/>
                  </w:pPr>
                  <w:r>
                    <w:rPr>
                      <w:rFonts w:hint="eastAsia"/>
                    </w:rPr>
                    <w:t>代发</w:t>
                  </w:r>
                </w:p>
              </w:txbxContent>
            </v:textbox>
          </v:shape>
        </w:pict>
      </w:r>
      <w:r>
        <w:rPr>
          <w:noProof/>
        </w:rPr>
        <w:pict>
          <v:shape id="_x0000_s3740" type="#_x0000_t109" style="position:absolute;left:0;text-align:left;margin-left:18pt;margin-top:163.8pt;width:1in;height:23.4pt;z-index:251914752">
            <v:textbox style="mso-next-textbox:#_x0000_s3740">
              <w:txbxContent>
                <w:p w:rsidR="002E477D" w:rsidRDefault="002E477D">
                  <w:pPr>
                    <w:spacing w:line="240" w:lineRule="auto"/>
                    <w:jc w:val="center"/>
                  </w:pPr>
                  <w:r>
                    <w:rPr>
                      <w:rFonts w:hint="eastAsia"/>
                    </w:rPr>
                    <w:t>批量复核</w:t>
                  </w:r>
                </w:p>
              </w:txbxContent>
            </v:textbox>
          </v:shape>
        </w:pict>
      </w:r>
      <w:r>
        <w:rPr>
          <w:noProof/>
        </w:rPr>
        <w:pict>
          <v:shape id="_x0000_s3739" type="#_x0000_t109" style="position:absolute;left:0;text-align:left;margin-left:18pt;margin-top:124.8pt;width:1in;height:23.4pt;z-index:251913728">
            <v:textbox style="mso-next-textbox:#_x0000_s3739">
              <w:txbxContent>
                <w:p w:rsidR="002E477D" w:rsidRDefault="002E477D">
                  <w:pPr>
                    <w:spacing w:line="240" w:lineRule="auto"/>
                    <w:jc w:val="center"/>
                  </w:pPr>
                  <w:r>
                    <w:rPr>
                      <w:rFonts w:hint="eastAsia"/>
                    </w:rPr>
                    <w:t>批量增加</w:t>
                  </w:r>
                </w:p>
                <w:p w:rsidR="002E477D" w:rsidRDefault="002E477D">
                  <w:pPr>
                    <w:jc w:val="center"/>
                  </w:pPr>
                </w:p>
              </w:txbxContent>
            </v:textbox>
          </v:shape>
        </w:pict>
      </w:r>
      <w:r>
        <w:rPr>
          <w:noProof/>
        </w:rPr>
        <w:pict>
          <v:shape id="_x0000_s3738" type="#_x0000_t109" style="position:absolute;left:0;text-align:left;margin-left:18pt;margin-top:85.8pt;width:1in;height:23.4pt;z-index:251912704">
            <v:textbox style="mso-next-textbox:#_x0000_s3738">
              <w:txbxContent>
                <w:p w:rsidR="002E477D" w:rsidRDefault="002E477D">
                  <w:pPr>
                    <w:spacing w:line="240" w:lineRule="auto"/>
                    <w:jc w:val="center"/>
                  </w:pPr>
                  <w:r>
                    <w:rPr>
                      <w:rFonts w:hint="eastAsia"/>
                    </w:rPr>
                    <w:t>手工录入</w:t>
                  </w:r>
                </w:p>
              </w:txbxContent>
            </v:textbox>
          </v:shape>
        </w:pict>
      </w:r>
      <w:r>
        <w:rPr>
          <w:noProof/>
        </w:rPr>
        <w:pict>
          <v:shape id="_x0000_s3737" type="#_x0000_t109" style="position:absolute;left:0;text-align:left;margin-left:18pt;margin-top:46.8pt;width:1in;height:23.4pt;z-index:251911680">
            <v:textbox style="mso-next-textbox:#_x0000_s3737">
              <w:txbxContent>
                <w:p w:rsidR="002E477D" w:rsidRDefault="002E477D">
                  <w:pPr>
                    <w:spacing w:line="240" w:lineRule="auto"/>
                    <w:jc w:val="center"/>
                  </w:pPr>
                  <w:r>
                    <w:rPr>
                      <w:rFonts w:hint="eastAsia"/>
                    </w:rPr>
                    <w:t>创建批次</w:t>
                  </w:r>
                </w:p>
              </w:txbxContent>
            </v:textbox>
          </v:shape>
        </w:pict>
      </w:r>
      <w:bookmarkEnd w:id="1439"/>
      <w:bookmarkEnd w:id="1440"/>
    </w:p>
    <w:p w:rsidR="004A1DF5" w:rsidRDefault="004A1DF5"/>
    <w:p w:rsidR="004A1DF5" w:rsidRDefault="004A1DF5"/>
    <w:p w:rsidR="004A1DF5" w:rsidRDefault="004A1DF5"/>
    <w:p w:rsidR="004A1DF5" w:rsidRDefault="004A1DF5"/>
    <w:p w:rsidR="004A1DF5" w:rsidRDefault="004A1DF5"/>
    <w:p w:rsidR="004A1DF5" w:rsidRDefault="004A1DF5"/>
    <w:p w:rsidR="004A1DF5" w:rsidRDefault="004A1DF5"/>
    <w:p w:rsidR="004A1DF5" w:rsidRDefault="004A1DF5"/>
    <w:p w:rsidR="004A1DF5" w:rsidRDefault="009523FE">
      <w:r w:rsidRPr="009523FE">
        <w:rPr>
          <w:noProof/>
          <w:sz w:val="20"/>
        </w:rPr>
        <w:pict>
          <v:line id="_x0000_s3765" style="position:absolute;left:0;text-align:left;z-index:251940352" from="3in,34.2pt" to="4in,34.2pt">
            <v:stroke endarrow="block"/>
          </v:line>
        </w:pict>
      </w:r>
      <w:r w:rsidRPr="009523FE">
        <w:rPr>
          <w:noProof/>
          <w:sz w:val="20"/>
        </w:rPr>
        <w:pict>
          <v:shape id="_x0000_s3764" type="#_x0000_t109" style="position:absolute;left:0;text-align:left;margin-left:4in;margin-top:22.6pt;width:1in;height:23.4pt;z-index:251939328">
            <v:textbox style="mso-next-textbox:#_x0000_s3764">
              <w:txbxContent>
                <w:p w:rsidR="002E477D" w:rsidRDefault="002E477D">
                  <w:pPr>
                    <w:spacing w:line="240" w:lineRule="auto"/>
                    <w:jc w:val="center"/>
                  </w:pPr>
                  <w:r>
                    <w:rPr>
                      <w:rFonts w:hint="eastAsia"/>
                    </w:rPr>
                    <w:t>重新代发还</w:t>
                  </w:r>
                </w:p>
                <w:p w:rsidR="002E477D" w:rsidRDefault="002E477D">
                  <w:pPr>
                    <w:jc w:val="center"/>
                  </w:pPr>
                </w:p>
                <w:p w:rsidR="002E477D" w:rsidRDefault="002E477D">
                  <w:pPr>
                    <w:jc w:val="center"/>
                  </w:pPr>
                </w:p>
              </w:txbxContent>
            </v:textbox>
          </v:shape>
        </w:pict>
      </w:r>
    </w:p>
    <w:p w:rsidR="004A1DF5" w:rsidRDefault="009523FE">
      <w:r w:rsidRPr="009523FE">
        <w:rPr>
          <w:noProof/>
          <w:sz w:val="20"/>
        </w:rPr>
        <w:pict>
          <v:line id="_x0000_s3766" style="position:absolute;left:0;text-align:left;z-index:251941376" from="324pt,22.6pt" to="324pt,42pt"/>
        </w:pict>
      </w:r>
      <w:r w:rsidRPr="009523FE">
        <w:rPr>
          <w:noProof/>
          <w:sz w:val="20"/>
        </w:rPr>
        <w:pict>
          <v:line id="_x0000_s3767" style="position:absolute;left:0;text-align:left;flip:x;z-index:251942400" from="180pt,42pt" to="324pt,42pt"/>
        </w:pict>
      </w:r>
      <w:r>
        <w:rPr>
          <w:noProof/>
        </w:rPr>
        <w:pict>
          <v:shapetype id="_x0000_t116" coordsize="21600,21600" o:spt="116" path="m3475,qx,10800,3475,21600l18125,21600qx21600,10800,18125,xe">
            <v:stroke joinstyle="miter"/>
            <v:path gradientshapeok="t" o:connecttype="rect" textboxrect="1018,3163,20582,18437"/>
          </v:shapetype>
          <v:shape id="_x0000_s3757" type="#_x0000_t116" style="position:absolute;left:0;text-align:left;margin-left:2in;margin-top:242.2pt;width:1in;height:31.2pt;z-index:251932160">
            <v:textbox style="mso-next-textbox:#_x0000_s3757">
              <w:txbxContent>
                <w:p w:rsidR="002E477D" w:rsidRDefault="002E477D">
                  <w:pPr>
                    <w:spacing w:line="240" w:lineRule="auto"/>
                    <w:jc w:val="center"/>
                  </w:pPr>
                  <w:r>
                    <w:rPr>
                      <w:rFonts w:hint="eastAsia"/>
                    </w:rPr>
                    <w:t>结</w:t>
                  </w:r>
                  <w:r>
                    <w:rPr>
                      <w:rFonts w:hint="eastAsia"/>
                    </w:rPr>
                    <w:t xml:space="preserve"> </w:t>
                  </w:r>
                  <w:r>
                    <w:rPr>
                      <w:rFonts w:hint="eastAsia"/>
                    </w:rPr>
                    <w:t>束</w:t>
                  </w:r>
                </w:p>
              </w:txbxContent>
            </v:textbox>
          </v:shape>
        </w:pict>
      </w:r>
      <w:r>
        <w:rPr>
          <w:noProof/>
        </w:rPr>
        <w:pict>
          <v:line id="_x0000_s3758" style="position:absolute;left:0;text-align:left;z-index:251933184" from="180pt,218.8pt" to="180pt,242.2pt">
            <v:stroke endarrow="block"/>
          </v:line>
        </w:pict>
      </w:r>
      <w:r>
        <w:rPr>
          <w:noProof/>
        </w:rPr>
        <w:pict>
          <v:shape id="_x0000_s3745" type="#_x0000_t109" style="position:absolute;left:0;text-align:left;margin-left:2in;margin-top:195.4pt;width:1in;height:23.4pt;z-index:251919872">
            <v:textbox style="mso-next-textbox:#_x0000_s3745">
              <w:txbxContent>
                <w:p w:rsidR="002E477D" w:rsidRDefault="002E477D">
                  <w:pPr>
                    <w:spacing w:line="240" w:lineRule="auto"/>
                    <w:jc w:val="center"/>
                  </w:pPr>
                  <w:r>
                    <w:rPr>
                      <w:rFonts w:hint="eastAsia"/>
                    </w:rPr>
                    <w:t>回</w:t>
                  </w:r>
                  <w:r>
                    <w:rPr>
                      <w:rFonts w:hint="eastAsia"/>
                    </w:rPr>
                    <w:t xml:space="preserve"> </w:t>
                  </w:r>
                  <w:r>
                    <w:rPr>
                      <w:rFonts w:hint="eastAsia"/>
                    </w:rPr>
                    <w:t>盘</w:t>
                  </w:r>
                </w:p>
                <w:p w:rsidR="002E477D" w:rsidRDefault="002E477D">
                  <w:pPr>
                    <w:jc w:val="center"/>
                  </w:pPr>
                </w:p>
                <w:p w:rsidR="002E477D" w:rsidRDefault="002E477D">
                  <w:pPr>
                    <w:jc w:val="center"/>
                  </w:pPr>
                </w:p>
                <w:p w:rsidR="002E477D" w:rsidRDefault="002E477D">
                  <w:pPr>
                    <w:jc w:val="center"/>
                  </w:pPr>
                </w:p>
              </w:txbxContent>
            </v:textbox>
          </v:shape>
        </w:pict>
      </w:r>
      <w:r>
        <w:rPr>
          <w:noProof/>
        </w:rPr>
        <w:pict>
          <v:line id="_x0000_s3756" style="position:absolute;left:0;text-align:left;z-index:251931136" from="180pt,172pt" to="180pt,195.4pt">
            <v:stroke endarrow="block"/>
          </v:line>
        </w:pict>
      </w:r>
      <w:r>
        <w:rPr>
          <w:noProof/>
        </w:rPr>
        <w:pict>
          <v:shape id="_x0000_s3744" type="#_x0000_t109" style="position:absolute;left:0;text-align:left;margin-left:2in;margin-top:148.6pt;width:1in;height:23.4pt;z-index:251918848">
            <v:textbox style="mso-next-textbox:#_x0000_s3744">
              <w:txbxContent>
                <w:p w:rsidR="002E477D" w:rsidRDefault="002E477D">
                  <w:pPr>
                    <w:spacing w:line="240" w:lineRule="auto"/>
                    <w:jc w:val="center"/>
                  </w:pPr>
                  <w:r>
                    <w:rPr>
                      <w:rFonts w:hint="eastAsia"/>
                    </w:rPr>
                    <w:t>打</w:t>
                  </w:r>
                  <w:r>
                    <w:rPr>
                      <w:rFonts w:hint="eastAsia"/>
                    </w:rPr>
                    <w:t xml:space="preserve"> </w:t>
                  </w:r>
                  <w:r>
                    <w:rPr>
                      <w:rFonts w:hint="eastAsia"/>
                    </w:rPr>
                    <w:t>印</w:t>
                  </w:r>
                </w:p>
                <w:p w:rsidR="002E477D" w:rsidRDefault="002E477D">
                  <w:pPr>
                    <w:jc w:val="center"/>
                  </w:pPr>
                </w:p>
                <w:p w:rsidR="002E477D" w:rsidRDefault="002E477D">
                  <w:pPr>
                    <w:jc w:val="center"/>
                  </w:pPr>
                </w:p>
              </w:txbxContent>
            </v:textbox>
          </v:shape>
        </w:pict>
      </w:r>
      <w:r>
        <w:rPr>
          <w:noProof/>
        </w:rPr>
        <w:pict>
          <v:line id="_x0000_s3753" style="position:absolute;left:0;text-align:left;z-index:251928064" from="180pt,101.8pt" to="180pt,148.6pt">
            <v:stroke endarrow="block"/>
          </v:line>
        </w:pict>
      </w:r>
      <w:r>
        <w:rPr>
          <w:noProof/>
        </w:rPr>
        <w:pict>
          <v:line id="_x0000_s3754" style="position:absolute;left:0;text-align:left;z-index:251929088" from="324pt,94pt" to="324pt,125.2pt"/>
        </w:pict>
      </w:r>
      <w:r>
        <w:rPr>
          <w:noProof/>
        </w:rPr>
        <w:pict>
          <v:line id="_x0000_s3755" style="position:absolute;left:0;text-align:left;flip:x;z-index:251930112" from="180pt,125.2pt" to="324pt,125.2pt"/>
        </w:pict>
      </w:r>
      <w:r>
        <w:rPr>
          <w:noProof/>
        </w:rPr>
        <w:pict>
          <v:line id="_x0000_s3752" style="position:absolute;left:0;text-align:left;z-index:251927040" from="3in,82.2pt" to="4in,82.2pt">
            <v:stroke endarrow="block"/>
          </v:line>
        </w:pict>
      </w:r>
      <w:r>
        <w:rPr>
          <w:noProof/>
        </w:rPr>
        <w:pict>
          <v:shape id="_x0000_s3743" type="#_x0000_t109" style="position:absolute;left:0;text-align:left;margin-left:4in;margin-top:70.6pt;width:1in;height:23.4pt;z-index:251917824">
            <v:textbox style="mso-next-textbox:#_x0000_s3743">
              <w:txbxContent>
                <w:p w:rsidR="002E477D" w:rsidRDefault="002E477D">
                  <w:pPr>
                    <w:spacing w:line="240" w:lineRule="auto"/>
                    <w:jc w:val="center"/>
                  </w:pPr>
                  <w:r>
                    <w:rPr>
                      <w:rFonts w:hint="eastAsia"/>
                    </w:rPr>
                    <w:t>余款退还</w:t>
                  </w:r>
                </w:p>
                <w:p w:rsidR="002E477D" w:rsidRDefault="002E477D">
                  <w:pPr>
                    <w:jc w:val="center"/>
                  </w:pPr>
                </w:p>
                <w:p w:rsidR="002E477D" w:rsidRDefault="002E477D">
                  <w:pPr>
                    <w:jc w:val="center"/>
                  </w:pPr>
                </w:p>
              </w:txbxContent>
            </v:textbox>
          </v:shape>
        </w:pict>
      </w:r>
      <w:r>
        <w:rPr>
          <w:noProof/>
        </w:rPr>
        <w:pict>
          <v:shape id="_x0000_s3742" type="#_x0000_t110" style="position:absolute;left:0;text-align:left;margin-left:2in;margin-top:62.8pt;width:1in;height:39pt;z-index:251916800">
            <v:textbox style="mso-next-textbox:#_x0000_s3742">
              <w:txbxContent>
                <w:p w:rsidR="002E477D" w:rsidRDefault="002E477D">
                  <w:pPr>
                    <w:spacing w:line="240" w:lineRule="auto"/>
                    <w:jc w:val="center"/>
                  </w:pPr>
                  <w:r>
                    <w:rPr>
                      <w:rFonts w:hint="eastAsia"/>
                    </w:rPr>
                    <w:t>收费</w:t>
                  </w:r>
                </w:p>
                <w:p w:rsidR="002E477D" w:rsidRDefault="002E477D">
                  <w:pPr>
                    <w:jc w:val="center"/>
                  </w:pPr>
                </w:p>
              </w:txbxContent>
            </v:textbox>
          </v:shape>
        </w:pict>
      </w:r>
      <w:r>
        <w:rPr>
          <w:noProof/>
        </w:rPr>
        <w:pict>
          <v:line id="_x0000_s3751" style="position:absolute;left:0;text-align:left;z-index:251926016" from="180pt,31.2pt" to="180pt,62.8pt">
            <v:stroke endarrow="block"/>
          </v:line>
        </w:pict>
      </w:r>
      <w:r w:rsidR="004A1DF5">
        <w:br/>
      </w:r>
      <w:r w:rsidR="004A1DF5">
        <w:br/>
      </w:r>
      <w:r w:rsidR="004A1DF5">
        <w:br/>
      </w:r>
      <w:r w:rsidR="004A1DF5">
        <w:br/>
      </w:r>
      <w:r w:rsidR="004A1DF5">
        <w:br/>
      </w:r>
      <w:r w:rsidR="004A1DF5">
        <w:br/>
      </w:r>
      <w:r w:rsidR="004A1DF5">
        <w:br/>
      </w:r>
      <w:r w:rsidR="004A1DF5">
        <w:br/>
      </w:r>
      <w:r w:rsidR="004A1DF5">
        <w:br/>
      </w:r>
      <w:r w:rsidR="004A1DF5">
        <w:br/>
      </w:r>
      <w:r w:rsidR="004A1DF5">
        <w:rPr>
          <w:rFonts w:hint="eastAsia"/>
        </w:rPr>
        <w:br/>
      </w:r>
    </w:p>
    <w:p w:rsidR="004A1DF5" w:rsidRDefault="004A1DF5"/>
    <w:p w:rsidR="004A1DF5" w:rsidRDefault="004A1DF5">
      <w:r>
        <w:rPr>
          <w:rFonts w:hint="eastAsia"/>
        </w:rPr>
        <w:t>注：电子数据代发介绍见“三、来盘代发管理”。</w:t>
      </w:r>
    </w:p>
    <w:p w:rsidR="004A1DF5" w:rsidRDefault="004A1DF5">
      <w:pPr>
        <w:pStyle w:val="6"/>
      </w:pPr>
      <w:bookmarkStart w:id="1441" w:name="_Toc127615220"/>
      <w:r>
        <w:rPr>
          <w:rFonts w:hint="eastAsia"/>
        </w:rPr>
        <w:t>（三）操作要点：</w:t>
      </w:r>
      <w:bookmarkEnd w:id="1441"/>
    </w:p>
    <w:p w:rsidR="004A1DF5" w:rsidRDefault="004A1DF5" w:rsidP="000029C7">
      <w:pPr>
        <w:numPr>
          <w:ilvl w:val="0"/>
          <w:numId w:val="428"/>
        </w:numPr>
        <w:tabs>
          <w:tab w:val="num" w:pos="900"/>
        </w:tabs>
        <w:ind w:left="0" w:firstLine="540"/>
      </w:pPr>
      <w:r>
        <w:rPr>
          <w:rFonts w:hint="eastAsia"/>
        </w:rPr>
        <w:t>手工录入数据前，必须先“创建批次”，否则无法进行后续操作。</w:t>
      </w:r>
    </w:p>
    <w:p w:rsidR="004A1DF5" w:rsidRDefault="004A1DF5" w:rsidP="000029C7">
      <w:pPr>
        <w:numPr>
          <w:ilvl w:val="0"/>
          <w:numId w:val="428"/>
        </w:numPr>
        <w:tabs>
          <w:tab w:val="num" w:pos="900"/>
        </w:tabs>
        <w:ind w:left="0" w:firstLine="540"/>
      </w:pPr>
      <w:r>
        <w:rPr>
          <w:rFonts w:hint="eastAsia"/>
        </w:rPr>
        <w:t>为了保证数据的准确性，手工录入的代发数据提交后，系统会对新系统中的账号和户名进行一次校验。</w:t>
      </w:r>
    </w:p>
    <w:p w:rsidR="004A1DF5" w:rsidRDefault="004A1DF5" w:rsidP="000029C7">
      <w:pPr>
        <w:numPr>
          <w:ilvl w:val="0"/>
          <w:numId w:val="428"/>
        </w:numPr>
        <w:tabs>
          <w:tab w:val="num" w:pos="900"/>
        </w:tabs>
        <w:ind w:left="0" w:firstLine="540"/>
      </w:pPr>
      <w:r>
        <w:rPr>
          <w:rFonts w:hint="eastAsia"/>
        </w:rPr>
        <w:lastRenderedPageBreak/>
        <w:t>录入数据时允许录入其他分行的个人客户收款人账号（支持异地代发），录入其他分行的</w:t>
      </w:r>
      <w:r>
        <w:rPr>
          <w:rFonts w:hint="eastAsia"/>
        </w:rPr>
        <w:t>8</w:t>
      </w:r>
      <w:r>
        <w:rPr>
          <w:rFonts w:hint="eastAsia"/>
        </w:rPr>
        <w:t>位卡号及存折账号时，需按照规定的规则添加账号前缀（</w:t>
      </w:r>
      <w:r>
        <w:rPr>
          <w:rFonts w:hint="eastAsia"/>
        </w:rPr>
        <w:t>8</w:t>
      </w:r>
      <w:r>
        <w:rPr>
          <w:rFonts w:hint="eastAsia"/>
        </w:rPr>
        <w:t>位卡是加入</w:t>
      </w:r>
      <w:r>
        <w:rPr>
          <w:rFonts w:hint="eastAsia"/>
        </w:rPr>
        <w:t>4</w:t>
      </w:r>
      <w:r>
        <w:rPr>
          <w:rFonts w:hint="eastAsia"/>
        </w:rPr>
        <w:t>位区号，存折户需要按照有关转换规则进行），如果没有添加前缀，系统默认为本分行的账号，进行账号户名检查时，系统会提示“账号不存在”或“账号户名不符”等错误。</w:t>
      </w:r>
    </w:p>
    <w:p w:rsidR="004A1DF5" w:rsidRDefault="004A1DF5" w:rsidP="000029C7">
      <w:pPr>
        <w:numPr>
          <w:ilvl w:val="0"/>
          <w:numId w:val="428"/>
        </w:numPr>
        <w:tabs>
          <w:tab w:val="num" w:pos="900"/>
        </w:tabs>
        <w:ind w:left="0" w:firstLine="540"/>
      </w:pPr>
      <w:r>
        <w:rPr>
          <w:rFonts w:hint="eastAsia"/>
        </w:rPr>
        <w:t>为了减轻柜台工作量，一个代发协议在做过一次代发业务后，再次录入时可以读取“历史数据”，直接在表单中像使用</w:t>
      </w:r>
      <w:r>
        <w:rPr>
          <w:rFonts w:hint="eastAsia"/>
        </w:rPr>
        <w:t>Excle</w:t>
      </w:r>
      <w:r>
        <w:rPr>
          <w:rFonts w:hint="eastAsia"/>
        </w:rPr>
        <w:t>表格一样对需要修改的内容进行修改（例如，可以只修改金额，也可以对某一条记录进行删除）。需要增加的交易数据，仍需要在上半部的数据录入域中录入。</w:t>
      </w:r>
    </w:p>
    <w:p w:rsidR="004A1DF5" w:rsidRDefault="004A1DF5" w:rsidP="000029C7">
      <w:pPr>
        <w:numPr>
          <w:ilvl w:val="0"/>
          <w:numId w:val="428"/>
        </w:numPr>
        <w:tabs>
          <w:tab w:val="num" w:pos="900"/>
        </w:tabs>
        <w:ind w:left="0" w:firstLine="540"/>
        <w:rPr>
          <w:kern w:val="0"/>
          <w:lang w:val="zh-CN"/>
        </w:rPr>
      </w:pPr>
      <w:r>
        <w:rPr>
          <w:rFonts w:hint="eastAsia"/>
        </w:rPr>
        <w:t>为了支持柜台中多人录入一人复核的情况，并便于对录入中的错误进行修改，复核时允许复核人员输入录入人员的用户号，只针对某一个录入人员的数据进行复核，发现错误后有针对性地找到原录入人员进行修改。</w:t>
      </w:r>
    </w:p>
    <w:p w:rsidR="004A1DF5" w:rsidRDefault="004A1DF5" w:rsidP="000029C7">
      <w:pPr>
        <w:numPr>
          <w:ilvl w:val="0"/>
          <w:numId w:val="428"/>
        </w:numPr>
        <w:tabs>
          <w:tab w:val="num" w:pos="900"/>
        </w:tabs>
        <w:ind w:left="0" w:firstLine="540"/>
        <w:rPr>
          <w:kern w:val="0"/>
          <w:lang w:val="zh-CN"/>
        </w:rPr>
      </w:pPr>
      <w:r>
        <w:rPr>
          <w:rFonts w:hint="eastAsia"/>
        </w:rPr>
        <w:t>批量复核完成后，该批次数据才能生效，进入“等待交易”状态。</w:t>
      </w:r>
    </w:p>
    <w:p w:rsidR="004A1DF5" w:rsidRDefault="004A1DF5" w:rsidP="000029C7">
      <w:pPr>
        <w:numPr>
          <w:ilvl w:val="0"/>
          <w:numId w:val="428"/>
        </w:numPr>
        <w:tabs>
          <w:tab w:val="num" w:pos="900"/>
        </w:tabs>
        <w:ind w:left="0" w:firstLine="540"/>
        <w:rPr>
          <w:kern w:val="0"/>
          <w:lang w:val="zh-CN"/>
        </w:rPr>
      </w:pPr>
      <w:r>
        <w:rPr>
          <w:rFonts w:hint="eastAsia"/>
        </w:rPr>
        <w:t>建立代发交易数据时，如果在“他行户口的开户行”、“他行户口的开户地”项目中录入了数据，系统会识别为收款人在其他银行开户。</w:t>
      </w:r>
      <w:r>
        <w:rPr>
          <w:rFonts w:hint="eastAsia"/>
          <w:u w:val="single"/>
        </w:rPr>
        <w:t>因此，对于在我行（含异地分行）开户的收款人，“他行户口的开户行”、“他行户口的开户地”项目中不得录入数据。</w:t>
      </w:r>
    </w:p>
    <w:p w:rsidR="004A1DF5" w:rsidRDefault="004A1DF5" w:rsidP="000029C7">
      <w:pPr>
        <w:numPr>
          <w:ilvl w:val="0"/>
          <w:numId w:val="428"/>
        </w:numPr>
        <w:tabs>
          <w:tab w:val="num" w:pos="900"/>
        </w:tabs>
        <w:ind w:left="0" w:firstLine="540"/>
      </w:pPr>
      <w:r>
        <w:rPr>
          <w:rFonts w:hint="eastAsia"/>
          <w:kern w:val="0"/>
          <w:lang w:val="zh-CN"/>
        </w:rPr>
        <w:t>代发成功后若选择挂账单收费，系统默认代发时产生的挂账单编号，且不能修改。所以选择挂账单收费的，最好要求合作方随代发资金将手续费一次付清，如有多余可以退回给合作方；如果不能一次付清，合作方另交手续费时，收妥资金后，通过手工挂账功能追加到代发时生成的挂账单上，再通过挂账单收费。</w:t>
      </w:r>
    </w:p>
    <w:p w:rsidR="004A1DF5" w:rsidRDefault="004A1DF5">
      <w:pPr>
        <w:pStyle w:val="6"/>
      </w:pPr>
      <w:bookmarkStart w:id="1442" w:name="_Toc127615221"/>
      <w:r>
        <w:rPr>
          <w:rFonts w:hint="eastAsia"/>
        </w:rPr>
        <w:t>（四）风险提示</w:t>
      </w:r>
      <w:bookmarkEnd w:id="1442"/>
    </w:p>
    <w:p w:rsidR="004A1DF5" w:rsidRDefault="004A1DF5">
      <w:pPr>
        <w:pStyle w:val="a5"/>
        <w:ind w:firstLine="480"/>
      </w:pPr>
      <w:r>
        <w:rPr>
          <w:rFonts w:hint="eastAsia"/>
        </w:rPr>
        <w:t>1</w:t>
      </w:r>
      <w:r>
        <w:rPr>
          <w:rFonts w:hint="eastAsia"/>
        </w:rPr>
        <w:t>、经办员在进行手工录入－批量增加代发交易数据时，新系统不能对旧系统分行的户口做账号户名是否相符的验证，所以要求：</w:t>
      </w:r>
      <w:r>
        <w:rPr>
          <w:rFonts w:hint="eastAsia"/>
        </w:rPr>
        <w:t>1</w:t>
      </w:r>
      <w:r>
        <w:rPr>
          <w:rFonts w:hint="eastAsia"/>
        </w:rPr>
        <w:t>）合作方提供的清单数据准确无误；</w:t>
      </w:r>
      <w:r>
        <w:rPr>
          <w:rFonts w:hint="eastAsia"/>
        </w:rPr>
        <w:t>2</w:t>
      </w:r>
      <w:r>
        <w:rPr>
          <w:rFonts w:hint="eastAsia"/>
        </w:rPr>
        <w:t>）经办员录入时要严格按合作方清单录入数据，复核员认真复核，避免因录入错误造成代发失败。</w:t>
      </w:r>
    </w:p>
    <w:p w:rsidR="004A1DF5" w:rsidRDefault="004A1DF5">
      <w:pPr>
        <w:pStyle w:val="a5"/>
        <w:ind w:firstLine="480"/>
      </w:pPr>
      <w:r>
        <w:rPr>
          <w:rFonts w:hint="eastAsia"/>
        </w:rPr>
        <w:t>2</w:t>
      </w:r>
      <w:r>
        <w:rPr>
          <w:rFonts w:hint="eastAsia"/>
        </w:rPr>
        <w:t>、在代发复核界面中只显示经办员录入的户名和金额等数据，复核员要完全按照经办员的录入顺序复核，因此，要求经办员在录入时要按清单顺序录入，避免复核员数据录入后不相符的情况。</w:t>
      </w:r>
    </w:p>
    <w:p w:rsidR="004A1DF5" w:rsidRDefault="004A1DF5">
      <w:pPr>
        <w:pStyle w:val="a5"/>
        <w:ind w:firstLine="480"/>
      </w:pPr>
      <w:r>
        <w:rPr>
          <w:rFonts w:hint="eastAsia"/>
        </w:rPr>
        <w:lastRenderedPageBreak/>
        <w:t>3</w:t>
      </w:r>
      <w:r>
        <w:rPr>
          <w:rFonts w:hint="eastAsia"/>
        </w:rPr>
        <w:t>、以支票代发时，支票户口必须是和合作方协议中清算户口或同一客户号下的户口，当代发支票不是清算户口支票时，系统会提示授权。以现金单和挂账单代发时，需柜员认真核对是否为合作方的现金单或挂账单，并要求授权人员进行核对。</w:t>
      </w:r>
    </w:p>
    <w:p w:rsidR="004A1DF5" w:rsidRDefault="004A1DF5">
      <w:pPr>
        <w:pStyle w:val="a5"/>
        <w:ind w:firstLine="480"/>
      </w:pPr>
      <w:r>
        <w:rPr>
          <w:rFonts w:hint="eastAsia"/>
        </w:rPr>
        <w:t>4</w:t>
      </w:r>
      <w:r>
        <w:rPr>
          <w:rFonts w:hint="eastAsia"/>
        </w:rPr>
        <w:t>、以支票代发时，支票的各要素，需要人工核对。</w:t>
      </w:r>
    </w:p>
    <w:p w:rsidR="004A1DF5" w:rsidRDefault="004A1DF5">
      <w:pPr>
        <w:pStyle w:val="a5"/>
        <w:ind w:firstLine="480"/>
        <w:rPr>
          <w:kern w:val="0"/>
          <w:lang w:val="zh-CN"/>
        </w:rPr>
      </w:pPr>
      <w:r>
        <w:rPr>
          <w:rFonts w:hint="eastAsia"/>
          <w:kern w:val="0"/>
        </w:rPr>
        <w:t>5</w:t>
      </w:r>
      <w:r>
        <w:rPr>
          <w:rFonts w:hint="eastAsia"/>
          <w:kern w:val="0"/>
          <w:lang w:val="zh-CN"/>
        </w:rPr>
        <w:t>、未签订合作方协议的单位临时性代发，可在虚拟协议下进行，但虚拟协议下不能代发他行客户。</w:t>
      </w:r>
    </w:p>
    <w:p w:rsidR="004A1DF5" w:rsidRDefault="004A1DF5">
      <w:pPr>
        <w:pStyle w:val="6"/>
      </w:pPr>
      <w:bookmarkStart w:id="1443" w:name="_Toc127615222"/>
      <w:r>
        <w:rPr>
          <w:rFonts w:hint="eastAsia"/>
        </w:rPr>
        <w:t>（五）术语解释及参数说明</w:t>
      </w:r>
      <w:bookmarkEnd w:id="14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18"/>
        <w:gridCol w:w="7202"/>
      </w:tblGrid>
      <w:tr w:rsidR="004A1DF5">
        <w:tc>
          <w:tcPr>
            <w:tcW w:w="1518" w:type="dxa"/>
          </w:tcPr>
          <w:p w:rsidR="004A1DF5" w:rsidRDefault="004A1DF5">
            <w:pPr>
              <w:tabs>
                <w:tab w:val="left" w:pos="720"/>
              </w:tabs>
              <w:rPr>
                <w:sz w:val="21"/>
              </w:rPr>
            </w:pPr>
            <w:r>
              <w:rPr>
                <w:rFonts w:hint="eastAsia"/>
                <w:sz w:val="21"/>
              </w:rPr>
              <w:t>批量增加</w:t>
            </w:r>
          </w:p>
        </w:tc>
        <w:tc>
          <w:tcPr>
            <w:tcW w:w="7202" w:type="dxa"/>
          </w:tcPr>
          <w:p w:rsidR="004A1DF5" w:rsidRDefault="004A1DF5">
            <w:pPr>
              <w:rPr>
                <w:sz w:val="21"/>
              </w:rPr>
            </w:pPr>
            <w:r>
              <w:rPr>
                <w:rFonts w:hint="eastAsia"/>
                <w:sz w:val="21"/>
              </w:rPr>
              <w:t>银行经办员按合作方提供的代发清单批量进行数据录入的过程。</w:t>
            </w:r>
          </w:p>
        </w:tc>
      </w:tr>
      <w:tr w:rsidR="004A1DF5">
        <w:tc>
          <w:tcPr>
            <w:tcW w:w="1518" w:type="dxa"/>
          </w:tcPr>
          <w:p w:rsidR="004A1DF5" w:rsidRDefault="004A1DF5">
            <w:pPr>
              <w:tabs>
                <w:tab w:val="left" w:pos="720"/>
              </w:tabs>
              <w:rPr>
                <w:sz w:val="21"/>
              </w:rPr>
            </w:pPr>
            <w:r>
              <w:rPr>
                <w:rFonts w:hint="eastAsia"/>
                <w:sz w:val="21"/>
              </w:rPr>
              <w:t>历史数据</w:t>
            </w:r>
          </w:p>
        </w:tc>
        <w:tc>
          <w:tcPr>
            <w:tcW w:w="7202" w:type="dxa"/>
          </w:tcPr>
          <w:p w:rsidR="004A1DF5" w:rsidRDefault="004A1DF5">
            <w:pPr>
              <w:rPr>
                <w:sz w:val="21"/>
              </w:rPr>
            </w:pPr>
            <w:r>
              <w:rPr>
                <w:rFonts w:hint="eastAsia"/>
                <w:sz w:val="21"/>
              </w:rPr>
              <w:t>对于定期在我行以清单形式做代发的合作方，为避免经办员每次重复录入数据，可通过该功能将历史数据导入本次代发批次下，并按代发清单做相应修改，形成本次代发数据。</w:t>
            </w:r>
          </w:p>
        </w:tc>
      </w:tr>
      <w:tr w:rsidR="004A1DF5">
        <w:tc>
          <w:tcPr>
            <w:tcW w:w="1518" w:type="dxa"/>
          </w:tcPr>
          <w:p w:rsidR="004A1DF5" w:rsidRDefault="004A1DF5">
            <w:pPr>
              <w:tabs>
                <w:tab w:val="left" w:pos="720"/>
              </w:tabs>
              <w:rPr>
                <w:sz w:val="21"/>
              </w:rPr>
            </w:pPr>
            <w:r>
              <w:rPr>
                <w:rFonts w:hint="eastAsia"/>
                <w:sz w:val="21"/>
              </w:rPr>
              <w:t>批量复核</w:t>
            </w:r>
          </w:p>
        </w:tc>
        <w:tc>
          <w:tcPr>
            <w:tcW w:w="7202" w:type="dxa"/>
          </w:tcPr>
          <w:p w:rsidR="004A1DF5" w:rsidRDefault="004A1DF5">
            <w:pPr>
              <w:rPr>
                <w:sz w:val="21"/>
              </w:rPr>
            </w:pPr>
            <w:r>
              <w:rPr>
                <w:rFonts w:hint="eastAsia"/>
                <w:sz w:val="21"/>
              </w:rPr>
              <w:t>经办员按合作方数据清单将代发数据录入系统后，由复核员再按清单进行复核录入（只录入户口号和金额），两次录入一致代发数据转入“等待交易”状态。</w:t>
            </w:r>
          </w:p>
        </w:tc>
      </w:tr>
    </w:tbl>
    <w:p w:rsidR="004A1DF5" w:rsidRDefault="004A1DF5"/>
    <w:p w:rsidR="004A1DF5" w:rsidRDefault="004A1DF5">
      <w:pPr>
        <w:pStyle w:val="6"/>
        <w:spacing w:line="360" w:lineRule="auto"/>
      </w:pPr>
      <w:bookmarkStart w:id="1444" w:name="_Toc127615223"/>
      <w:r>
        <w:rPr>
          <w:rFonts w:hint="eastAsia"/>
        </w:rPr>
        <w:t>（六）操作步骤</w:t>
      </w:r>
      <w:bookmarkEnd w:id="1444"/>
    </w:p>
    <w:p w:rsidR="004A1DF5" w:rsidRDefault="004A1DF5" w:rsidP="0004090F">
      <w:pPr>
        <w:pStyle w:val="7"/>
        <w:spacing w:line="360" w:lineRule="auto"/>
        <w:ind w:firstLineChars="150" w:firstLine="361"/>
      </w:pPr>
      <w:r>
        <w:rPr>
          <w:rFonts w:hint="eastAsia"/>
        </w:rPr>
        <w:t>1</w:t>
      </w:r>
      <w:r>
        <w:rPr>
          <w:rFonts w:hint="eastAsia"/>
        </w:rPr>
        <w:t>、已签定代发协议的合作方以清单形式代发时的创建批次和数据录入操作</w:t>
      </w:r>
    </w:p>
    <w:p w:rsidR="004A1DF5" w:rsidRDefault="004A1DF5">
      <w:pPr>
        <w:pStyle w:val="a5"/>
        <w:ind w:firstLine="480"/>
      </w:pPr>
      <w:r>
        <w:rPr>
          <w:rFonts w:hint="eastAsia"/>
        </w:rPr>
        <w:t>（</w:t>
      </w:r>
      <w:r>
        <w:rPr>
          <w:rFonts w:hint="eastAsia"/>
        </w:rPr>
        <w:t>1</w:t>
      </w:r>
      <w:r>
        <w:rPr>
          <w:rFonts w:hint="eastAsia"/>
        </w:rPr>
        <w:t>）柜员选择系统导航－其他中间业务－代发业务－手工代发管理或在“业务代码”处输入业务代码“</w:t>
      </w:r>
      <w:r>
        <w:rPr>
          <w:rFonts w:hint="eastAsia"/>
        </w:rPr>
        <w:t>6082</w:t>
      </w:r>
      <w:r>
        <w:rPr>
          <w:rFonts w:hint="eastAsia"/>
        </w:rPr>
        <w:t>”进入“手工代发管理”界面。</w:t>
      </w:r>
    </w:p>
    <w:p w:rsidR="004A1DF5" w:rsidRDefault="004A1DF5">
      <w:pPr>
        <w:pStyle w:val="a5"/>
        <w:ind w:firstLine="480"/>
      </w:pPr>
      <w:r>
        <w:rPr>
          <w:rFonts w:hint="eastAsia"/>
        </w:rPr>
        <w:t>（</w:t>
      </w:r>
      <w:r>
        <w:rPr>
          <w:rFonts w:hint="eastAsia"/>
        </w:rPr>
        <w:t>2</w:t>
      </w:r>
      <w:r>
        <w:rPr>
          <w:rFonts w:hint="eastAsia"/>
        </w:rPr>
        <w:t>）在协议查询画面中查找到相应的合作方协议号，选定后，点击“代发管理（</w:t>
      </w:r>
      <w:r>
        <w:rPr>
          <w:rFonts w:hint="eastAsia"/>
        </w:rPr>
        <w:t>12</w:t>
      </w:r>
      <w:r>
        <w:rPr>
          <w:rFonts w:hint="eastAsia"/>
        </w:rPr>
        <w:t>）”按钮进入“代发管理”界面。</w:t>
      </w:r>
    </w:p>
    <w:p w:rsidR="004A1DF5" w:rsidRDefault="004A1DF5">
      <w:pPr>
        <w:pStyle w:val="a5"/>
        <w:ind w:firstLine="480"/>
      </w:pPr>
      <w:r>
        <w:rPr>
          <w:rFonts w:hint="eastAsia"/>
        </w:rPr>
        <w:t>（</w:t>
      </w:r>
      <w:r>
        <w:rPr>
          <w:rFonts w:hint="eastAsia"/>
        </w:rPr>
        <w:t>3</w:t>
      </w:r>
      <w:r>
        <w:rPr>
          <w:rFonts w:hint="eastAsia"/>
        </w:rPr>
        <w:t>）创建批次：</w:t>
      </w:r>
    </w:p>
    <w:p w:rsidR="004A1DF5" w:rsidRDefault="004A1DF5">
      <w:pPr>
        <w:pStyle w:val="a5"/>
        <w:ind w:firstLine="480"/>
      </w:pPr>
      <w:r>
        <w:rPr>
          <w:rFonts w:hint="eastAsia"/>
        </w:rPr>
        <w:t>A</w:t>
      </w:r>
      <w:r>
        <w:rPr>
          <w:rFonts w:hint="eastAsia"/>
        </w:rPr>
        <w:t>、选择功能按钮“创建批次（</w:t>
      </w:r>
      <w:r>
        <w:rPr>
          <w:rFonts w:hint="eastAsia"/>
        </w:rPr>
        <w:t>10</w:t>
      </w:r>
      <w:r>
        <w:rPr>
          <w:rFonts w:hint="eastAsia"/>
        </w:rPr>
        <w:t>）”</w:t>
      </w:r>
      <w:r>
        <w:rPr>
          <w:rFonts w:hint="eastAsia"/>
          <w:kern w:val="0"/>
          <w:szCs w:val="18"/>
          <w:lang w:val="zh-CN"/>
        </w:rPr>
        <w:t>，进入“创建代发批次号”界面，交易批次号及合作方协议号为非输入项。</w:t>
      </w:r>
    </w:p>
    <w:p w:rsidR="004A1DF5" w:rsidRDefault="004A1DF5">
      <w:pPr>
        <w:pStyle w:val="a5"/>
        <w:ind w:firstLine="480"/>
      </w:pPr>
      <w:r>
        <w:rPr>
          <w:rFonts w:hint="eastAsia"/>
        </w:rPr>
        <w:t>B</w:t>
      </w:r>
      <w:r>
        <w:rPr>
          <w:rFonts w:hint="eastAsia"/>
        </w:rPr>
        <w:t>、选择交易货币：按代发货币进行相应选择。</w:t>
      </w:r>
    </w:p>
    <w:p w:rsidR="004A1DF5" w:rsidRDefault="004A1DF5">
      <w:pPr>
        <w:pStyle w:val="a5"/>
        <w:ind w:firstLine="480"/>
      </w:pPr>
      <w:r>
        <w:rPr>
          <w:rFonts w:hint="eastAsia"/>
        </w:rPr>
        <w:t>C</w:t>
      </w:r>
      <w:r>
        <w:rPr>
          <w:rFonts w:hint="eastAsia"/>
        </w:rPr>
        <w:t>、输入批次描述：非必输项，对该代发批次进行简要描述（如：代发</w:t>
      </w:r>
      <w:r>
        <w:rPr>
          <w:rFonts w:hint="eastAsia"/>
        </w:rPr>
        <w:t>XX</w:t>
      </w:r>
      <w:r>
        <w:rPr>
          <w:rFonts w:hint="eastAsia"/>
        </w:rPr>
        <w:t>公司</w:t>
      </w:r>
      <w:r>
        <w:rPr>
          <w:rFonts w:hint="eastAsia"/>
        </w:rPr>
        <w:t>XX</w:t>
      </w:r>
      <w:r>
        <w:rPr>
          <w:rFonts w:hint="eastAsia"/>
        </w:rPr>
        <w:t>月份工资）。</w:t>
      </w:r>
    </w:p>
    <w:p w:rsidR="004A1DF5" w:rsidRDefault="004A1DF5">
      <w:pPr>
        <w:pStyle w:val="a5"/>
        <w:ind w:firstLine="480"/>
      </w:pPr>
      <w:r>
        <w:rPr>
          <w:rFonts w:hint="eastAsia"/>
        </w:rPr>
        <w:lastRenderedPageBreak/>
        <w:t>D</w:t>
      </w:r>
      <w:r>
        <w:rPr>
          <w:rFonts w:hint="eastAsia"/>
        </w:rPr>
        <w:t>、确定后，系统自动检验操作员权限。生成新的批次号。</w:t>
      </w:r>
    </w:p>
    <w:p w:rsidR="004A1DF5" w:rsidRDefault="004A1DF5">
      <w:pPr>
        <w:pStyle w:val="a5"/>
        <w:ind w:firstLine="480"/>
      </w:pPr>
      <w:r>
        <w:rPr>
          <w:rFonts w:hint="eastAsia"/>
        </w:rPr>
        <w:t>（</w:t>
      </w:r>
      <w:r>
        <w:rPr>
          <w:rFonts w:hint="eastAsia"/>
        </w:rPr>
        <w:t>4</w:t>
      </w:r>
      <w:r>
        <w:rPr>
          <w:rFonts w:hint="eastAsia"/>
        </w:rPr>
        <w:t>）</w:t>
      </w:r>
      <w:bookmarkStart w:id="1445" w:name="_Toc74727633"/>
      <w:r>
        <w:rPr>
          <w:rFonts w:hint="eastAsia"/>
        </w:rPr>
        <w:t>手工录入流程</w:t>
      </w:r>
      <w:bookmarkEnd w:id="1445"/>
      <w:r>
        <w:rPr>
          <w:rFonts w:hint="eastAsia"/>
        </w:rPr>
        <w:t>：</w:t>
      </w:r>
    </w:p>
    <w:p w:rsidR="004A1DF5" w:rsidRDefault="004A1DF5">
      <w:pPr>
        <w:pStyle w:val="a5"/>
        <w:ind w:firstLine="480"/>
      </w:pPr>
      <w:r>
        <w:rPr>
          <w:rFonts w:hint="eastAsia"/>
        </w:rPr>
        <w:t>A</w:t>
      </w:r>
      <w:r>
        <w:rPr>
          <w:rFonts w:hint="eastAsia"/>
        </w:rPr>
        <w:t>、选择已创建好的批次号，点击“手工录入（</w:t>
      </w:r>
      <w:r>
        <w:rPr>
          <w:rFonts w:hint="eastAsia"/>
        </w:rPr>
        <w:t>11</w:t>
      </w:r>
      <w:r>
        <w:rPr>
          <w:rFonts w:hint="eastAsia"/>
        </w:rPr>
        <w:t>）”按钮，进入“代发数据管理”界面。</w:t>
      </w:r>
    </w:p>
    <w:p w:rsidR="004A1DF5" w:rsidRDefault="004A1DF5">
      <w:pPr>
        <w:pStyle w:val="a5"/>
        <w:ind w:firstLine="480"/>
      </w:pPr>
      <w:r>
        <w:rPr>
          <w:rFonts w:hint="eastAsia"/>
        </w:rPr>
        <w:t>B</w:t>
      </w:r>
      <w:r>
        <w:rPr>
          <w:rFonts w:hint="eastAsia"/>
        </w:rPr>
        <w:t>、点击“批量增加（</w:t>
      </w:r>
      <w:r>
        <w:rPr>
          <w:rFonts w:hint="eastAsia"/>
        </w:rPr>
        <w:t>10</w:t>
      </w:r>
      <w:r>
        <w:rPr>
          <w:rFonts w:hint="eastAsia"/>
        </w:rPr>
        <w:t>）”功能按钮，进入“增加代发数据”界面。</w:t>
      </w:r>
    </w:p>
    <w:p w:rsidR="004A1DF5" w:rsidRDefault="004A1DF5">
      <w:pPr>
        <w:pStyle w:val="a5"/>
        <w:ind w:firstLine="480"/>
      </w:pPr>
      <w:r>
        <w:rPr>
          <w:rFonts w:hint="eastAsia"/>
        </w:rPr>
        <w:t>C</w:t>
      </w:r>
      <w:r>
        <w:rPr>
          <w:rFonts w:hint="eastAsia"/>
        </w:rPr>
        <w:t>、按合作方交易清单输入户口号、户口名称、交易金额等要素。</w:t>
      </w:r>
    </w:p>
    <w:p w:rsidR="004A1DF5" w:rsidRDefault="004A1DF5">
      <w:pPr>
        <w:pStyle w:val="a5"/>
        <w:ind w:firstLine="480"/>
      </w:pPr>
      <w:r>
        <w:rPr>
          <w:rFonts w:hint="eastAsia"/>
        </w:rPr>
        <w:t>D</w:t>
      </w:r>
      <w:r>
        <w:rPr>
          <w:rFonts w:hint="eastAsia"/>
        </w:rPr>
        <w:t>、录入结束后，点击确定，系统检查对数据中的账号户名进行检查（对旧系统和他行户口不做账号户名的验证），该组数据置为“录入待复核”。</w:t>
      </w:r>
    </w:p>
    <w:p w:rsidR="004A1DF5" w:rsidRDefault="004A1DF5">
      <w:pPr>
        <w:pStyle w:val="a5"/>
        <w:ind w:firstLine="480"/>
        <w:rPr>
          <w:smallCaps/>
        </w:rPr>
      </w:pPr>
      <w:r>
        <w:rPr>
          <w:rFonts w:hint="eastAsia"/>
        </w:rPr>
        <w:t>E</w:t>
      </w:r>
      <w:r>
        <w:rPr>
          <w:rFonts w:hint="eastAsia"/>
        </w:rPr>
        <w:t>、若该合作方曾经做过代发业务，且本次代发数据与以前代发数据变动不大，可以选择“历史数据（</w:t>
      </w:r>
      <w:r>
        <w:rPr>
          <w:rFonts w:hint="eastAsia"/>
        </w:rPr>
        <w:t>10</w:t>
      </w:r>
      <w:r>
        <w:rPr>
          <w:rFonts w:hint="eastAsia"/>
        </w:rPr>
        <w:t>）”</w:t>
      </w:r>
      <w:r>
        <w:rPr>
          <w:rFonts w:hint="eastAsia"/>
          <w:kern w:val="0"/>
          <w:szCs w:val="18"/>
          <w:lang w:val="zh-CN"/>
        </w:rPr>
        <w:t>功能按钮进行录入：选定与本次代发数据类似的交易批次后，按“选择”功能按钮，</w:t>
      </w:r>
      <w:r>
        <w:rPr>
          <w:rFonts w:hint="eastAsia"/>
          <w:smallCaps/>
        </w:rPr>
        <w:t>将历史数据导入本次代发批次下，并按代发清单做相应修改，形成本次代发数据</w:t>
      </w:r>
      <w:r>
        <w:rPr>
          <w:rFonts w:hint="eastAsia"/>
          <w:kern w:val="0"/>
          <w:szCs w:val="18"/>
          <w:lang w:val="zh-CN"/>
        </w:rPr>
        <w:t>后选择“确定”按钮</w:t>
      </w:r>
      <w:r>
        <w:rPr>
          <w:rFonts w:hint="eastAsia"/>
          <w:smallCaps/>
        </w:rPr>
        <w:t>。</w:t>
      </w:r>
    </w:p>
    <w:p w:rsidR="004A1DF5" w:rsidRDefault="004A1DF5">
      <w:pPr>
        <w:pStyle w:val="a5"/>
        <w:ind w:firstLine="480"/>
      </w:pPr>
      <w:r>
        <w:rPr>
          <w:rFonts w:hint="eastAsia"/>
          <w:smallCaps/>
        </w:rPr>
        <w:t>F</w:t>
      </w:r>
      <w:r>
        <w:rPr>
          <w:rFonts w:hint="eastAsia"/>
          <w:smallCaps/>
        </w:rPr>
        <w:t>、在复核确认前，可以对数据清单进行修改、删除等操作。若仍需要添加数据，可以再次点击“批量增加（</w:t>
      </w:r>
      <w:r>
        <w:rPr>
          <w:rFonts w:hint="eastAsia"/>
          <w:smallCaps/>
        </w:rPr>
        <w:t>10</w:t>
      </w:r>
      <w:r>
        <w:rPr>
          <w:rFonts w:hint="eastAsia"/>
          <w:smallCaps/>
        </w:rPr>
        <w:t>）”，进入“增加代发数据”画面，录入需要增加的数据。录入完毕后，再次查询，可以在数据清单的后部看到新增的数据内容。</w:t>
      </w:r>
    </w:p>
    <w:p w:rsidR="004A1DF5" w:rsidRDefault="004A1DF5">
      <w:pPr>
        <w:pStyle w:val="a5"/>
        <w:ind w:firstLine="480"/>
      </w:pPr>
      <w:r>
        <w:rPr>
          <w:rFonts w:hint="eastAsia"/>
        </w:rPr>
        <w:t>（</w:t>
      </w:r>
      <w:r>
        <w:rPr>
          <w:rFonts w:hint="eastAsia"/>
        </w:rPr>
        <w:t>5</w:t>
      </w:r>
      <w:r>
        <w:rPr>
          <w:rFonts w:hint="eastAsia"/>
        </w:rPr>
        <w:t>）代发数据手工录入复核流程：</w:t>
      </w:r>
    </w:p>
    <w:p w:rsidR="004A1DF5" w:rsidRDefault="004A1DF5">
      <w:pPr>
        <w:pStyle w:val="a5"/>
        <w:ind w:firstLine="480"/>
      </w:pPr>
      <w:r>
        <w:rPr>
          <w:rFonts w:hint="eastAsia"/>
        </w:rPr>
        <w:t>A</w:t>
      </w:r>
      <w:r>
        <w:rPr>
          <w:rFonts w:hint="eastAsia"/>
        </w:rPr>
        <w:t>、</w:t>
      </w:r>
      <w:r>
        <w:rPr>
          <w:rFonts w:hint="eastAsia"/>
          <w:kern w:val="0"/>
          <w:szCs w:val="18"/>
          <w:lang w:val="zh-CN"/>
        </w:rPr>
        <w:t>在“代发</w:t>
      </w:r>
      <w:r>
        <w:rPr>
          <w:rFonts w:hint="eastAsia"/>
        </w:rPr>
        <w:t>数据管理”界面点击“批量复核（</w:t>
      </w:r>
      <w:r>
        <w:rPr>
          <w:rFonts w:hint="eastAsia"/>
        </w:rPr>
        <w:t>12</w:t>
      </w:r>
      <w:r>
        <w:rPr>
          <w:rFonts w:hint="eastAsia"/>
        </w:rPr>
        <w:t>）”进入“代发复核”界面。在窗口中显示代发数据中的户口名。</w:t>
      </w:r>
    </w:p>
    <w:p w:rsidR="004A1DF5" w:rsidRDefault="004A1DF5">
      <w:pPr>
        <w:pStyle w:val="a5"/>
        <w:ind w:firstLine="480"/>
      </w:pPr>
      <w:r>
        <w:rPr>
          <w:rFonts w:hint="eastAsia"/>
        </w:rPr>
        <w:t>B</w:t>
      </w:r>
      <w:r>
        <w:rPr>
          <w:rFonts w:hint="eastAsia"/>
        </w:rPr>
        <w:t>、复核员按合作方提供的清单二次录入户口号和代发金额。</w:t>
      </w:r>
    </w:p>
    <w:p w:rsidR="004A1DF5" w:rsidRDefault="004A1DF5">
      <w:pPr>
        <w:pStyle w:val="a5"/>
        <w:ind w:firstLine="480"/>
      </w:pPr>
      <w:r>
        <w:rPr>
          <w:rFonts w:hint="eastAsia"/>
        </w:rPr>
        <w:t>C</w:t>
      </w:r>
      <w:r>
        <w:rPr>
          <w:rFonts w:hint="eastAsia"/>
        </w:rPr>
        <w:t>、复核完毕后，选择“确定”。全部数据复核完毕后，系统对数据检查通过将该组数据置为“等待交易”。</w:t>
      </w:r>
    </w:p>
    <w:p w:rsidR="004A1DF5" w:rsidRDefault="004A1DF5">
      <w:pPr>
        <w:pStyle w:val="a5"/>
        <w:ind w:firstLine="480"/>
      </w:pPr>
      <w:r>
        <w:rPr>
          <w:rFonts w:hint="eastAsia"/>
        </w:rPr>
        <w:t>D</w:t>
      </w:r>
      <w:r>
        <w:rPr>
          <w:rFonts w:hint="eastAsia"/>
        </w:rPr>
        <w:t>、无打印输出项。</w:t>
      </w:r>
    </w:p>
    <w:p w:rsidR="004A1DF5" w:rsidRDefault="004A1DF5">
      <w:pPr>
        <w:pStyle w:val="a5"/>
        <w:ind w:firstLine="480"/>
      </w:pPr>
      <w:r>
        <w:rPr>
          <w:rFonts w:hint="eastAsia"/>
        </w:rPr>
        <w:t>（</w:t>
      </w:r>
      <w:r>
        <w:rPr>
          <w:rFonts w:hint="eastAsia"/>
        </w:rPr>
        <w:t>6</w:t>
      </w:r>
      <w:r>
        <w:rPr>
          <w:rFonts w:hint="eastAsia"/>
        </w:rPr>
        <w:t>）修改手工录入代发数据流程：</w:t>
      </w:r>
    </w:p>
    <w:p w:rsidR="004A1DF5" w:rsidRDefault="004A1DF5">
      <w:pPr>
        <w:pStyle w:val="a5"/>
        <w:ind w:firstLine="480"/>
        <w:rPr>
          <w:smallCaps/>
        </w:rPr>
      </w:pPr>
      <w:r>
        <w:rPr>
          <w:rFonts w:hint="eastAsia"/>
          <w:smallCaps/>
        </w:rPr>
        <w:t>系统对于建立完毕的代发清单系统允许通过手工方式进行修改</w:t>
      </w:r>
    </w:p>
    <w:p w:rsidR="004A1DF5" w:rsidRDefault="004A1DF5">
      <w:pPr>
        <w:pStyle w:val="a5"/>
        <w:ind w:firstLine="480"/>
      </w:pPr>
      <w:r>
        <w:rPr>
          <w:rFonts w:hint="eastAsia"/>
        </w:rPr>
        <w:t>A</w:t>
      </w:r>
      <w:r>
        <w:rPr>
          <w:rFonts w:hint="eastAsia"/>
        </w:rPr>
        <w:t>、操作员</w:t>
      </w:r>
      <w:r>
        <w:rPr>
          <w:rFonts w:hint="eastAsia"/>
          <w:kern w:val="0"/>
          <w:szCs w:val="18"/>
          <w:lang w:val="zh-CN"/>
        </w:rPr>
        <w:t>在“代</w:t>
      </w:r>
      <w:r>
        <w:rPr>
          <w:rFonts w:hint="eastAsia"/>
        </w:rPr>
        <w:t>发数据管理”界面选择“修改（</w:t>
      </w:r>
      <w:r>
        <w:rPr>
          <w:rFonts w:hint="eastAsia"/>
        </w:rPr>
        <w:t>3</w:t>
      </w:r>
      <w:r>
        <w:rPr>
          <w:rFonts w:hint="eastAsia"/>
        </w:rPr>
        <w:t>）”进入“修改交易数据”界面。</w:t>
      </w:r>
    </w:p>
    <w:p w:rsidR="004A1DF5" w:rsidRDefault="004A1DF5">
      <w:pPr>
        <w:pStyle w:val="a5"/>
        <w:ind w:firstLine="480"/>
      </w:pPr>
      <w:r>
        <w:rPr>
          <w:rFonts w:hint="eastAsia"/>
        </w:rPr>
        <w:t>B</w:t>
      </w:r>
      <w:r>
        <w:rPr>
          <w:rFonts w:hint="eastAsia"/>
        </w:rPr>
        <w:t>、操作人员修改所要修改的要素。</w:t>
      </w:r>
    </w:p>
    <w:p w:rsidR="004A1DF5" w:rsidRDefault="004A1DF5">
      <w:pPr>
        <w:pStyle w:val="a5"/>
        <w:ind w:firstLine="480"/>
      </w:pPr>
      <w:r>
        <w:rPr>
          <w:rFonts w:hint="eastAsia"/>
        </w:rPr>
        <w:t>C</w:t>
      </w:r>
      <w:r>
        <w:rPr>
          <w:rFonts w:hint="eastAsia"/>
        </w:rPr>
        <w:t>、选择“确定”，系统检验经办员权限。</w:t>
      </w:r>
    </w:p>
    <w:p w:rsidR="004A1DF5" w:rsidRDefault="004A1DF5">
      <w:pPr>
        <w:pStyle w:val="a5"/>
        <w:ind w:firstLine="480"/>
      </w:pPr>
      <w:r>
        <w:rPr>
          <w:rFonts w:hint="eastAsia"/>
        </w:rPr>
        <w:t>D</w:t>
      </w:r>
      <w:r>
        <w:rPr>
          <w:rFonts w:hint="eastAsia"/>
        </w:rPr>
        <w:t>、修改后的数据必须换人复核。</w:t>
      </w:r>
    </w:p>
    <w:p w:rsidR="004A1DF5" w:rsidRDefault="004A1DF5" w:rsidP="0004090F">
      <w:pPr>
        <w:pStyle w:val="7"/>
        <w:spacing w:line="360" w:lineRule="auto"/>
      </w:pPr>
      <w:r>
        <w:rPr>
          <w:rFonts w:hint="eastAsia"/>
        </w:rPr>
        <w:lastRenderedPageBreak/>
        <w:t>2</w:t>
      </w:r>
      <w:r>
        <w:rPr>
          <w:rFonts w:hint="eastAsia"/>
        </w:rPr>
        <w:t>、未签定代发协议的合作方以清单形式代发时的创建批次和数据录入操作</w:t>
      </w:r>
    </w:p>
    <w:p w:rsidR="004A1DF5" w:rsidRDefault="004A1DF5">
      <w:pPr>
        <w:pStyle w:val="a5"/>
        <w:ind w:firstLine="480"/>
      </w:pPr>
      <w:r>
        <w:rPr>
          <w:rFonts w:hint="eastAsia"/>
        </w:rPr>
        <w:t>（</w:t>
      </w:r>
      <w:r>
        <w:rPr>
          <w:rFonts w:hint="eastAsia"/>
        </w:rPr>
        <w:t>1</w:t>
      </w:r>
      <w:r>
        <w:rPr>
          <w:rFonts w:hint="eastAsia"/>
        </w:rPr>
        <w:t>）柜员选择系统导航－其他中间业务－代发业务－手工代发管理或在“业务代码”处输入业务代码“</w:t>
      </w:r>
      <w:r>
        <w:rPr>
          <w:rFonts w:hint="eastAsia"/>
        </w:rPr>
        <w:t>6082</w:t>
      </w:r>
      <w:r>
        <w:rPr>
          <w:rFonts w:hint="eastAsia"/>
        </w:rPr>
        <w:t>”进入“手工代发管理”界面。</w:t>
      </w:r>
    </w:p>
    <w:p w:rsidR="004A1DF5" w:rsidRDefault="004A1DF5">
      <w:pPr>
        <w:pStyle w:val="a5"/>
        <w:ind w:firstLine="480"/>
      </w:pPr>
      <w:r>
        <w:rPr>
          <w:rFonts w:hint="eastAsia"/>
        </w:rPr>
        <w:t>（</w:t>
      </w:r>
      <w:r>
        <w:rPr>
          <w:rFonts w:hint="eastAsia"/>
        </w:rPr>
        <w:t>2</w:t>
      </w:r>
      <w:r>
        <w:rPr>
          <w:rFonts w:hint="eastAsia"/>
        </w:rPr>
        <w:t>）根据本次代发的需求选择一个虚拟的代发合作方协议号（虚拟协议提前设置在系统里，柜员不能删除、修改），点击“代发管理（</w:t>
      </w:r>
      <w:r>
        <w:rPr>
          <w:rFonts w:hint="eastAsia"/>
        </w:rPr>
        <w:t>12</w:t>
      </w:r>
      <w:r>
        <w:rPr>
          <w:rFonts w:hint="eastAsia"/>
        </w:rPr>
        <w:t>）”按钮进入代发界面。</w:t>
      </w:r>
    </w:p>
    <w:p w:rsidR="004A1DF5" w:rsidRDefault="004A1DF5">
      <w:pPr>
        <w:pStyle w:val="a5"/>
        <w:ind w:firstLine="480"/>
      </w:pPr>
      <w:r>
        <w:rPr>
          <w:rFonts w:hint="eastAsia"/>
        </w:rPr>
        <w:t>（</w:t>
      </w:r>
      <w:r>
        <w:rPr>
          <w:rFonts w:hint="eastAsia"/>
        </w:rPr>
        <w:t>3</w:t>
      </w:r>
      <w:r>
        <w:rPr>
          <w:rFonts w:hint="eastAsia"/>
        </w:rPr>
        <w:t>）创建批次：</w:t>
      </w:r>
    </w:p>
    <w:p w:rsidR="004A1DF5" w:rsidRDefault="004A1DF5">
      <w:pPr>
        <w:pStyle w:val="a5"/>
        <w:ind w:firstLine="480"/>
      </w:pPr>
      <w:r>
        <w:rPr>
          <w:rFonts w:hint="eastAsia"/>
        </w:rPr>
        <w:t>A</w:t>
      </w:r>
      <w:r>
        <w:rPr>
          <w:rFonts w:hint="eastAsia"/>
        </w:rPr>
        <w:t>、选择功能按钮“创建批次（</w:t>
      </w:r>
      <w:r>
        <w:rPr>
          <w:rFonts w:hint="eastAsia"/>
        </w:rPr>
        <w:t>10</w:t>
      </w:r>
      <w:r>
        <w:rPr>
          <w:rFonts w:hint="eastAsia"/>
        </w:rPr>
        <w:t>）”</w:t>
      </w:r>
      <w:r>
        <w:rPr>
          <w:rFonts w:hint="eastAsia"/>
          <w:kern w:val="0"/>
          <w:szCs w:val="18"/>
          <w:lang w:val="zh-CN"/>
        </w:rPr>
        <w:t>，进入“创建代发批次号”界面，交易批次号及合作方协议号为非输入项。</w:t>
      </w:r>
    </w:p>
    <w:p w:rsidR="004A1DF5" w:rsidRDefault="004A1DF5">
      <w:pPr>
        <w:pStyle w:val="a5"/>
        <w:ind w:firstLine="480"/>
      </w:pPr>
      <w:r>
        <w:rPr>
          <w:rFonts w:hint="eastAsia"/>
        </w:rPr>
        <w:t>B</w:t>
      </w:r>
      <w:r>
        <w:rPr>
          <w:rFonts w:hint="eastAsia"/>
        </w:rPr>
        <w:t>、选择交易货币：按代发货币进行相应选择。</w:t>
      </w:r>
    </w:p>
    <w:p w:rsidR="004A1DF5" w:rsidRDefault="004A1DF5">
      <w:pPr>
        <w:pStyle w:val="a5"/>
        <w:ind w:firstLine="480"/>
      </w:pPr>
      <w:r>
        <w:rPr>
          <w:rFonts w:hint="eastAsia"/>
        </w:rPr>
        <w:t>C</w:t>
      </w:r>
      <w:r>
        <w:rPr>
          <w:rFonts w:hint="eastAsia"/>
        </w:rPr>
        <w:t>、输入批次描述：对该代发批次进行简要描述（如：代发</w:t>
      </w:r>
      <w:r>
        <w:rPr>
          <w:rFonts w:hint="eastAsia"/>
        </w:rPr>
        <w:t>XX</w:t>
      </w:r>
      <w:r>
        <w:rPr>
          <w:rFonts w:hint="eastAsia"/>
        </w:rPr>
        <w:t>公司</w:t>
      </w:r>
      <w:r>
        <w:rPr>
          <w:rFonts w:hint="eastAsia"/>
        </w:rPr>
        <w:t>XX</w:t>
      </w:r>
      <w:r>
        <w:rPr>
          <w:rFonts w:hint="eastAsia"/>
        </w:rPr>
        <w:t>月份工资）。</w:t>
      </w:r>
    </w:p>
    <w:p w:rsidR="004A1DF5" w:rsidRDefault="004A1DF5">
      <w:pPr>
        <w:pStyle w:val="a5"/>
        <w:ind w:firstLine="480"/>
      </w:pPr>
      <w:r>
        <w:rPr>
          <w:rFonts w:hint="eastAsia"/>
        </w:rPr>
        <w:t>D</w:t>
      </w:r>
      <w:r>
        <w:rPr>
          <w:rFonts w:hint="eastAsia"/>
        </w:rPr>
        <w:t>、输入“每笔代发手续费”、“异地交易计费方式”、“异地代发的付费方”、“每笔加收的固定异地费用”等项目。</w:t>
      </w:r>
    </w:p>
    <w:p w:rsidR="004A1DF5" w:rsidRDefault="004A1DF5">
      <w:pPr>
        <w:pStyle w:val="a5"/>
        <w:ind w:firstLine="480"/>
      </w:pPr>
      <w:r>
        <w:rPr>
          <w:rFonts w:hint="eastAsia"/>
        </w:rPr>
        <w:t>E</w:t>
      </w:r>
      <w:r>
        <w:rPr>
          <w:rFonts w:hint="eastAsia"/>
        </w:rPr>
        <w:t>、点击“确定”后系统自动生成新的批次号。</w:t>
      </w:r>
    </w:p>
    <w:p w:rsidR="004A1DF5" w:rsidRDefault="004A1DF5">
      <w:pPr>
        <w:pStyle w:val="a5"/>
        <w:ind w:firstLine="480"/>
      </w:pPr>
      <w:r>
        <w:rPr>
          <w:rFonts w:hint="eastAsia"/>
        </w:rPr>
        <w:t>（</w:t>
      </w:r>
      <w:r>
        <w:rPr>
          <w:rFonts w:hint="eastAsia"/>
        </w:rPr>
        <w:t>4</w:t>
      </w:r>
      <w:r>
        <w:rPr>
          <w:rFonts w:hint="eastAsia"/>
        </w:rPr>
        <w:t>）手工录入流程（同前述的手工录入流程）。</w:t>
      </w:r>
    </w:p>
    <w:p w:rsidR="004A1DF5" w:rsidRDefault="004A1DF5">
      <w:pPr>
        <w:pStyle w:val="a5"/>
        <w:ind w:firstLine="480"/>
      </w:pPr>
      <w:r>
        <w:rPr>
          <w:rFonts w:hint="eastAsia"/>
        </w:rPr>
        <w:t>（</w:t>
      </w:r>
      <w:r>
        <w:rPr>
          <w:rFonts w:hint="eastAsia"/>
        </w:rPr>
        <w:t>5</w:t>
      </w:r>
      <w:r>
        <w:rPr>
          <w:rFonts w:hint="eastAsia"/>
        </w:rPr>
        <w:t>）代发数据手工录入复核流程（同前述的代发数据手工录入复核流程）。</w:t>
      </w:r>
    </w:p>
    <w:p w:rsidR="004A1DF5" w:rsidRDefault="004A1DF5">
      <w:pPr>
        <w:pStyle w:val="a5"/>
        <w:ind w:firstLine="480"/>
      </w:pPr>
    </w:p>
    <w:p w:rsidR="004A1DF5" w:rsidRDefault="004A1DF5" w:rsidP="0004090F">
      <w:pPr>
        <w:pStyle w:val="7"/>
        <w:spacing w:line="360" w:lineRule="auto"/>
      </w:pPr>
      <w:r>
        <w:rPr>
          <w:rFonts w:hint="eastAsia"/>
        </w:rPr>
        <w:t>3</w:t>
      </w:r>
      <w:r>
        <w:rPr>
          <w:rFonts w:hint="eastAsia"/>
        </w:rPr>
        <w:t>、执行代发操作</w:t>
      </w:r>
    </w:p>
    <w:p w:rsidR="004A1DF5" w:rsidRDefault="004A1DF5">
      <w:pPr>
        <w:pStyle w:val="a5"/>
        <w:ind w:firstLine="480"/>
      </w:pPr>
      <w:r>
        <w:rPr>
          <w:rFonts w:hint="eastAsia"/>
        </w:rPr>
        <w:t>（</w:t>
      </w:r>
      <w:r>
        <w:rPr>
          <w:rFonts w:hint="eastAsia"/>
        </w:rPr>
        <w:t>1</w:t>
      </w:r>
      <w:r>
        <w:rPr>
          <w:rFonts w:hint="eastAsia"/>
        </w:rPr>
        <w:t>）柜员选择系统导航－其他中间业务－代发业务－手工代发管理，或在“业务代码”处输入业务代码“</w:t>
      </w:r>
      <w:r>
        <w:rPr>
          <w:rFonts w:hint="eastAsia"/>
        </w:rPr>
        <w:t>6082</w:t>
      </w:r>
      <w:r>
        <w:rPr>
          <w:rFonts w:hint="eastAsia"/>
        </w:rPr>
        <w:t>”进入“代发管理”界面。</w:t>
      </w:r>
    </w:p>
    <w:p w:rsidR="004A1DF5" w:rsidRDefault="004A1DF5">
      <w:pPr>
        <w:pStyle w:val="a5"/>
        <w:ind w:firstLine="480"/>
      </w:pPr>
      <w:r>
        <w:rPr>
          <w:rFonts w:hint="eastAsia"/>
        </w:rPr>
        <w:t>（</w:t>
      </w:r>
      <w:r>
        <w:rPr>
          <w:rFonts w:hint="eastAsia"/>
        </w:rPr>
        <w:t>2</w:t>
      </w:r>
      <w:r>
        <w:rPr>
          <w:rFonts w:hint="eastAsia"/>
        </w:rPr>
        <w:t>）操作人员可以通过代发协议查询画面查询并选定代发协议后，点击“代发管理（</w:t>
      </w:r>
      <w:r>
        <w:rPr>
          <w:rFonts w:hint="eastAsia"/>
        </w:rPr>
        <w:t>12</w:t>
      </w:r>
      <w:r>
        <w:rPr>
          <w:rFonts w:hint="eastAsia"/>
        </w:rPr>
        <w:t>）”按钮进入“代发管理”界面，在代发管理画面中系统按照建立的时间倒序显示了已经建立的各个批次。也可在“交易批次查询（</w:t>
      </w:r>
      <w:r>
        <w:rPr>
          <w:rFonts w:hint="eastAsia"/>
        </w:rPr>
        <w:t>6088</w:t>
      </w:r>
      <w:r>
        <w:rPr>
          <w:rFonts w:hint="eastAsia"/>
        </w:rPr>
        <w:t>）”中直接查询到相应的批次。</w:t>
      </w:r>
    </w:p>
    <w:p w:rsidR="004A1DF5" w:rsidRDefault="004A1DF5">
      <w:pPr>
        <w:pStyle w:val="a5"/>
        <w:ind w:firstLine="480"/>
      </w:pPr>
      <w:r>
        <w:rPr>
          <w:rFonts w:hint="eastAsia"/>
        </w:rPr>
        <w:t>（</w:t>
      </w:r>
      <w:r>
        <w:rPr>
          <w:rFonts w:hint="eastAsia"/>
        </w:rPr>
        <w:t>3</w:t>
      </w:r>
      <w:r>
        <w:rPr>
          <w:rFonts w:hint="eastAsia"/>
        </w:rPr>
        <w:t>）经办用户选定批次号后点击“代发（</w:t>
      </w:r>
      <w:r>
        <w:rPr>
          <w:rFonts w:hint="eastAsia"/>
        </w:rPr>
        <w:t>13</w:t>
      </w:r>
      <w:r>
        <w:rPr>
          <w:rFonts w:hint="eastAsia"/>
        </w:rPr>
        <w:t>）”按钮，进入手工录入代发资金来源界面。</w:t>
      </w:r>
    </w:p>
    <w:p w:rsidR="004A1DF5" w:rsidRDefault="004A1DF5">
      <w:pPr>
        <w:pStyle w:val="a5"/>
        <w:ind w:firstLine="480"/>
      </w:pPr>
      <w:r>
        <w:rPr>
          <w:rFonts w:hint="eastAsia"/>
        </w:rPr>
        <w:t>（</w:t>
      </w:r>
      <w:r>
        <w:rPr>
          <w:rFonts w:hint="eastAsia"/>
        </w:rPr>
        <w:t>4</w:t>
      </w:r>
      <w:r>
        <w:rPr>
          <w:rFonts w:hint="eastAsia"/>
        </w:rPr>
        <w:t>）合作方协议号及交易批次号系统自动显示，交易货币根据建立批次时录入的信息自动显示。</w:t>
      </w:r>
    </w:p>
    <w:p w:rsidR="004A1DF5" w:rsidRDefault="004A1DF5">
      <w:pPr>
        <w:pStyle w:val="a5"/>
        <w:ind w:firstLine="480"/>
      </w:pPr>
      <w:r>
        <w:rPr>
          <w:rFonts w:hint="eastAsia"/>
        </w:rPr>
        <w:lastRenderedPageBreak/>
        <w:t>（</w:t>
      </w:r>
      <w:r>
        <w:rPr>
          <w:rFonts w:hint="eastAsia"/>
        </w:rPr>
        <w:t>5</w:t>
      </w:r>
      <w:r>
        <w:rPr>
          <w:rFonts w:hint="eastAsia"/>
        </w:rPr>
        <w:t>）输入钞汇标志：人民币默认为“不分钞汇”，外币必须选择“现钞”、“现汇”。</w:t>
      </w:r>
    </w:p>
    <w:p w:rsidR="004A1DF5" w:rsidRDefault="004A1DF5">
      <w:pPr>
        <w:pStyle w:val="a5"/>
        <w:ind w:firstLine="480"/>
      </w:pPr>
      <w:r>
        <w:rPr>
          <w:rFonts w:hint="eastAsia"/>
        </w:rPr>
        <w:t>（</w:t>
      </w:r>
      <w:r>
        <w:rPr>
          <w:rFonts w:hint="eastAsia"/>
        </w:rPr>
        <w:t>6</w:t>
      </w:r>
      <w:r>
        <w:rPr>
          <w:rFonts w:hint="eastAsia"/>
        </w:rPr>
        <w:t>）输入代发总金额及总笔数。</w:t>
      </w:r>
    </w:p>
    <w:p w:rsidR="004A1DF5" w:rsidRDefault="004A1DF5">
      <w:pPr>
        <w:pStyle w:val="a5"/>
        <w:ind w:firstLine="480"/>
      </w:pPr>
      <w:r>
        <w:rPr>
          <w:rFonts w:hint="eastAsia"/>
        </w:rPr>
        <w:t>（</w:t>
      </w:r>
      <w:r>
        <w:rPr>
          <w:rFonts w:hint="eastAsia"/>
        </w:rPr>
        <w:t>7</w:t>
      </w:r>
      <w:r>
        <w:rPr>
          <w:rFonts w:hint="eastAsia"/>
        </w:rPr>
        <w:t>）选择合作方付款方式。</w:t>
      </w:r>
    </w:p>
    <w:p w:rsidR="004A1DF5" w:rsidRDefault="004A1DF5">
      <w:pPr>
        <w:pStyle w:val="a5"/>
        <w:ind w:firstLine="480"/>
      </w:pPr>
      <w:r>
        <w:rPr>
          <w:rFonts w:hint="eastAsia"/>
        </w:rPr>
        <w:t>（</w:t>
      </w:r>
      <w:r>
        <w:rPr>
          <w:rFonts w:hint="eastAsia"/>
        </w:rPr>
        <w:t>8</w:t>
      </w:r>
      <w:r>
        <w:rPr>
          <w:rFonts w:hint="eastAsia"/>
        </w:rPr>
        <w:t>）若合作方付款方式选择现金单付款，输入现金单号：系统检测该现金单是否存在、并将金额显示有界面上方。</w:t>
      </w:r>
    </w:p>
    <w:p w:rsidR="004A1DF5" w:rsidRDefault="004A1DF5">
      <w:pPr>
        <w:pStyle w:val="a5"/>
        <w:ind w:firstLine="480"/>
      </w:pPr>
      <w:r>
        <w:rPr>
          <w:rFonts w:hint="eastAsia"/>
        </w:rPr>
        <w:t>（</w:t>
      </w:r>
      <w:r>
        <w:rPr>
          <w:rFonts w:hint="eastAsia"/>
        </w:rPr>
        <w:t>9</w:t>
      </w:r>
      <w:r>
        <w:rPr>
          <w:rFonts w:hint="eastAsia"/>
        </w:rPr>
        <w:t>）若合作方付款方式选择支票付款，输入支票号码、支票户口号、支票金额三个要素：系统检测账户状态是否正常，支票号是否该户口号下的、是否为可用支票，账户是否有足够的余额，变码印鉴或电脑验印是否正确。</w:t>
      </w:r>
    </w:p>
    <w:p w:rsidR="004A1DF5" w:rsidRDefault="004A1DF5">
      <w:pPr>
        <w:pStyle w:val="a5"/>
        <w:ind w:firstLine="480"/>
      </w:pPr>
      <w:r>
        <w:rPr>
          <w:rFonts w:hint="eastAsia"/>
        </w:rPr>
        <w:t>（</w:t>
      </w:r>
      <w:r>
        <w:rPr>
          <w:rFonts w:hint="eastAsia"/>
        </w:rPr>
        <w:t>10</w:t>
      </w:r>
      <w:r>
        <w:rPr>
          <w:rFonts w:hint="eastAsia"/>
        </w:rPr>
        <w:t>）若合作方付款方式为他行支票，我行在资金收妥后挂账，代发时需选择挂账单付款，输入挂账单号：系统检测该挂账单是否存在、是否有足够支付的金额。</w:t>
      </w:r>
    </w:p>
    <w:p w:rsidR="004A1DF5" w:rsidRDefault="004A1DF5">
      <w:pPr>
        <w:pStyle w:val="a5"/>
        <w:ind w:firstLine="480"/>
      </w:pPr>
      <w:r>
        <w:rPr>
          <w:rFonts w:hint="eastAsia"/>
        </w:rPr>
        <w:t>（</w:t>
      </w:r>
      <w:r>
        <w:rPr>
          <w:rFonts w:hint="eastAsia"/>
        </w:rPr>
        <w:t>11</w:t>
      </w:r>
      <w:r>
        <w:rPr>
          <w:rFonts w:hint="eastAsia"/>
        </w:rPr>
        <w:t>）录入完毕后，点击“确定”，系统检查操作员权限、该批次下的数据是否处于“等待交易”状态、代发总金额和总笔数是否与批次中建立的代发数据的合计数相符。核对户口号、户名是否相符。如果代发总金额超过操作人员权限，还需要授权人员审核后授权。</w:t>
      </w:r>
    </w:p>
    <w:p w:rsidR="004A1DF5" w:rsidRDefault="004A1DF5">
      <w:pPr>
        <w:pStyle w:val="a5"/>
        <w:ind w:firstLine="480"/>
      </w:pPr>
      <w:r>
        <w:rPr>
          <w:rFonts w:hint="eastAsia"/>
        </w:rPr>
        <w:t>（</w:t>
      </w:r>
      <w:r>
        <w:rPr>
          <w:rFonts w:hint="eastAsia"/>
        </w:rPr>
        <w:t>12</w:t>
      </w:r>
      <w:r>
        <w:rPr>
          <w:rFonts w:hint="eastAsia"/>
        </w:rPr>
        <w:t>）以上检查（及授权）通过后，系统执行代发的账务处理。系统在执行账务处理时，如果代发交易数据笔数大于系统限定值的，系统会自动提交后台处理，并提示操作人员。等待一段时间，后台交易处理完毕后，系统会给予提示。</w:t>
      </w:r>
    </w:p>
    <w:p w:rsidR="004A1DF5" w:rsidRDefault="004A1DF5">
      <w:pPr>
        <w:pStyle w:val="a5"/>
        <w:ind w:firstLine="480"/>
      </w:pPr>
      <w:r>
        <w:rPr>
          <w:rFonts w:hint="eastAsia"/>
        </w:rPr>
        <w:t>（</w:t>
      </w:r>
      <w:r>
        <w:rPr>
          <w:rFonts w:hint="eastAsia"/>
        </w:rPr>
        <w:t>13</w:t>
      </w:r>
      <w:r>
        <w:rPr>
          <w:rFonts w:hint="eastAsia"/>
        </w:rPr>
        <w:t>）对于代发操作中因为账号户名不符或者账户冻结等其他原因造成收款方记账不成功的，系统会记载下来，等待后续处理。</w:t>
      </w:r>
    </w:p>
    <w:p w:rsidR="004A1DF5" w:rsidRDefault="004A1DF5">
      <w:pPr>
        <w:pStyle w:val="a5"/>
        <w:ind w:firstLine="480"/>
      </w:pPr>
      <w:r>
        <w:rPr>
          <w:rFonts w:hint="eastAsia"/>
        </w:rPr>
        <w:t>（</w:t>
      </w:r>
      <w:r>
        <w:rPr>
          <w:rFonts w:hint="eastAsia"/>
        </w:rPr>
        <w:t>14</w:t>
      </w:r>
      <w:r>
        <w:rPr>
          <w:rFonts w:hint="eastAsia"/>
        </w:rPr>
        <w:t>）如果代发数据中包含有“他行开户”的数据，系统会将这些交易提交给代理行后台进行后续处理。</w:t>
      </w:r>
    </w:p>
    <w:p w:rsidR="004A1DF5" w:rsidRDefault="004A1DF5" w:rsidP="0004090F">
      <w:pPr>
        <w:pStyle w:val="7"/>
        <w:spacing w:line="360" w:lineRule="auto"/>
      </w:pPr>
      <w:r>
        <w:rPr>
          <w:rFonts w:hint="eastAsia"/>
        </w:rPr>
        <w:t>4</w:t>
      </w:r>
      <w:r>
        <w:rPr>
          <w:rFonts w:hint="eastAsia"/>
        </w:rPr>
        <w:t>、重新代发操作</w:t>
      </w:r>
    </w:p>
    <w:p w:rsidR="004A1DF5" w:rsidRDefault="004A1DF5">
      <w:pPr>
        <w:pStyle w:val="a5"/>
        <w:ind w:firstLine="480"/>
      </w:pPr>
      <w:r>
        <w:rPr>
          <w:rFonts w:hint="eastAsia"/>
        </w:rPr>
        <w:t>（</w:t>
      </w:r>
      <w:r>
        <w:rPr>
          <w:rFonts w:hint="eastAsia"/>
        </w:rPr>
        <w:t>1</w:t>
      </w:r>
      <w:r>
        <w:rPr>
          <w:rFonts w:hint="eastAsia"/>
        </w:rPr>
        <w:t>）对于代发业务中因为某种原因造成我行收款人无法收到款项的，可以进行“重新代发”操作。常见的无法收到款项的原因有：账号户名不符、户口冻结、非实名户等。重新代发前，应确定相关收款人账户已经进行了正确维护。</w:t>
      </w:r>
    </w:p>
    <w:p w:rsidR="004A1DF5" w:rsidRDefault="004A1DF5">
      <w:pPr>
        <w:pStyle w:val="a5"/>
        <w:ind w:firstLine="480"/>
      </w:pPr>
      <w:r>
        <w:rPr>
          <w:rFonts w:hint="eastAsia"/>
        </w:rPr>
        <w:t>（</w:t>
      </w:r>
      <w:r>
        <w:rPr>
          <w:rFonts w:hint="eastAsia"/>
        </w:rPr>
        <w:t>2</w:t>
      </w:r>
      <w:r>
        <w:rPr>
          <w:rFonts w:hint="eastAsia"/>
        </w:rPr>
        <w:t>）经办用户通过查询界面选定需要重新代发的批次号后点击“重新代发（</w:t>
      </w:r>
      <w:r>
        <w:rPr>
          <w:rFonts w:hint="eastAsia"/>
        </w:rPr>
        <w:t>14</w:t>
      </w:r>
      <w:r>
        <w:rPr>
          <w:rFonts w:hint="eastAsia"/>
        </w:rPr>
        <w:t>）”按扭，进入“交易重新代发”界面；</w:t>
      </w:r>
    </w:p>
    <w:p w:rsidR="004A1DF5" w:rsidRDefault="004A1DF5">
      <w:pPr>
        <w:pStyle w:val="a5"/>
        <w:ind w:firstLine="480"/>
      </w:pPr>
      <w:r>
        <w:rPr>
          <w:rFonts w:hint="eastAsia"/>
        </w:rPr>
        <w:lastRenderedPageBreak/>
        <w:t>（</w:t>
      </w:r>
      <w:r>
        <w:rPr>
          <w:rFonts w:hint="eastAsia"/>
        </w:rPr>
        <w:t>3</w:t>
      </w:r>
      <w:r>
        <w:rPr>
          <w:rFonts w:hint="eastAsia"/>
        </w:rPr>
        <w:t>）进入画面后，系统显示该批次下所有未能成功交易的数据；</w:t>
      </w:r>
    </w:p>
    <w:p w:rsidR="004A1DF5" w:rsidRDefault="004A1DF5">
      <w:pPr>
        <w:pStyle w:val="a5"/>
        <w:ind w:firstLine="480"/>
      </w:pPr>
      <w:r>
        <w:rPr>
          <w:rFonts w:hint="eastAsia"/>
        </w:rPr>
        <w:t>（</w:t>
      </w:r>
      <w:r>
        <w:rPr>
          <w:rFonts w:hint="eastAsia"/>
        </w:rPr>
        <w:t>4</w:t>
      </w:r>
      <w:r>
        <w:rPr>
          <w:rFonts w:hint="eastAsia"/>
        </w:rPr>
        <w:t>）选择可以重新代发的数据；</w:t>
      </w:r>
    </w:p>
    <w:p w:rsidR="004A1DF5" w:rsidRDefault="004A1DF5">
      <w:pPr>
        <w:pStyle w:val="a5"/>
        <w:ind w:firstLine="480"/>
      </w:pPr>
      <w:r>
        <w:rPr>
          <w:rFonts w:hint="eastAsia"/>
        </w:rPr>
        <w:t>（</w:t>
      </w:r>
      <w:r>
        <w:rPr>
          <w:rFonts w:hint="eastAsia"/>
        </w:rPr>
        <w:t>5</w:t>
      </w:r>
      <w:r>
        <w:rPr>
          <w:rFonts w:hint="eastAsia"/>
        </w:rPr>
        <w:t>）点击“确定”，提交重新代发请求，系统重新执行一次代发处理，资金来源为第一次代发时产生的挂账单；</w:t>
      </w:r>
    </w:p>
    <w:p w:rsidR="004A1DF5" w:rsidRDefault="004A1DF5" w:rsidP="0004090F">
      <w:pPr>
        <w:pStyle w:val="7"/>
        <w:spacing w:line="360" w:lineRule="auto"/>
      </w:pPr>
      <w:r>
        <w:rPr>
          <w:rFonts w:hint="eastAsia"/>
        </w:rPr>
        <w:t>5</w:t>
      </w:r>
      <w:r>
        <w:rPr>
          <w:rFonts w:hint="eastAsia"/>
        </w:rPr>
        <w:t>、收费操作</w:t>
      </w:r>
    </w:p>
    <w:p w:rsidR="004A1DF5" w:rsidRDefault="004A1DF5">
      <w:pPr>
        <w:pStyle w:val="a5"/>
        <w:ind w:firstLine="480"/>
      </w:pPr>
      <w:r>
        <w:rPr>
          <w:rFonts w:hint="eastAsia"/>
        </w:rPr>
        <w:t>如果协议规定异地代发付费方为合作方。系统将按协议中所签订的“每笔代发手续费”标准收取代发费用，异地户口将按“异地交易计费方式”和标准同时收取异地代发费用。如果协议规定异地代发付费方为客户。则异地代发费用在代发时系统已自动扣收，此处只扣收“每笔代发手续费”。</w:t>
      </w:r>
    </w:p>
    <w:p w:rsidR="004A1DF5" w:rsidRDefault="004A1DF5">
      <w:pPr>
        <w:pStyle w:val="a5"/>
        <w:ind w:firstLine="480"/>
        <w:rPr>
          <w:kern w:val="0"/>
          <w:szCs w:val="18"/>
          <w:lang w:val="zh-CN"/>
        </w:rPr>
      </w:pPr>
      <w:r>
        <w:rPr>
          <w:rFonts w:hint="eastAsia"/>
        </w:rPr>
        <w:t>（</w:t>
      </w:r>
      <w:r>
        <w:rPr>
          <w:rFonts w:hint="eastAsia"/>
        </w:rPr>
        <w:t>1</w:t>
      </w:r>
      <w:r>
        <w:rPr>
          <w:rFonts w:hint="eastAsia"/>
        </w:rPr>
        <w:t>）经办用户通过查询界面选定已经执行完代发交易的批次号后点击“收费（</w:t>
      </w:r>
      <w:r>
        <w:rPr>
          <w:rFonts w:hint="eastAsia"/>
        </w:rPr>
        <w:t>17</w:t>
      </w:r>
      <w:r>
        <w:rPr>
          <w:rFonts w:hint="eastAsia"/>
        </w:rPr>
        <w:t>）”</w:t>
      </w:r>
      <w:r>
        <w:rPr>
          <w:rFonts w:hint="eastAsia"/>
          <w:kern w:val="0"/>
          <w:szCs w:val="18"/>
          <w:lang w:val="zh-CN"/>
        </w:rPr>
        <w:t>，进入收费界面。</w:t>
      </w:r>
    </w:p>
    <w:p w:rsidR="004A1DF5" w:rsidRDefault="004A1DF5">
      <w:pPr>
        <w:pStyle w:val="a5"/>
        <w:ind w:firstLine="480"/>
      </w:pPr>
      <w:r>
        <w:rPr>
          <w:rFonts w:hint="eastAsia"/>
        </w:rPr>
        <w:t>（</w:t>
      </w:r>
      <w:r>
        <w:rPr>
          <w:rFonts w:hint="eastAsia"/>
        </w:rPr>
        <w:t>2</w:t>
      </w:r>
      <w:r>
        <w:rPr>
          <w:rFonts w:hint="eastAsia"/>
        </w:rPr>
        <w:t>）选择收费方式。</w:t>
      </w:r>
    </w:p>
    <w:p w:rsidR="004A1DF5" w:rsidRDefault="004A1DF5">
      <w:pPr>
        <w:pStyle w:val="a5"/>
        <w:ind w:firstLine="480"/>
      </w:pPr>
      <w:r>
        <w:rPr>
          <w:rFonts w:hint="eastAsia"/>
        </w:rPr>
        <w:t>（</w:t>
      </w:r>
      <w:r>
        <w:rPr>
          <w:rFonts w:hint="eastAsia"/>
        </w:rPr>
        <w:t>3</w:t>
      </w:r>
      <w:r>
        <w:rPr>
          <w:rFonts w:hint="eastAsia"/>
        </w:rPr>
        <w:t>）选择现金收费时，输入现金单号：系统检测该现金单是否存在、并将金额显示在界面上方。</w:t>
      </w:r>
    </w:p>
    <w:p w:rsidR="004A1DF5" w:rsidRDefault="004A1DF5">
      <w:pPr>
        <w:pStyle w:val="a5"/>
        <w:ind w:firstLine="480"/>
      </w:pPr>
      <w:r>
        <w:rPr>
          <w:rFonts w:hint="eastAsia"/>
        </w:rPr>
        <w:t>（</w:t>
      </w:r>
      <w:r>
        <w:rPr>
          <w:rFonts w:hint="eastAsia"/>
        </w:rPr>
        <w:t>4</w:t>
      </w:r>
      <w:r>
        <w:rPr>
          <w:rFonts w:hint="eastAsia"/>
        </w:rPr>
        <w:t>）选择挂账单收费时系统自动调用本批次下代发的挂账单号，不可更改。</w:t>
      </w:r>
    </w:p>
    <w:p w:rsidR="004A1DF5" w:rsidRDefault="004A1DF5">
      <w:pPr>
        <w:pStyle w:val="a5"/>
        <w:ind w:firstLine="480"/>
      </w:pPr>
      <w:r>
        <w:rPr>
          <w:rFonts w:hint="eastAsia"/>
        </w:rPr>
        <w:t>（</w:t>
      </w:r>
      <w:r>
        <w:rPr>
          <w:rFonts w:hint="eastAsia"/>
        </w:rPr>
        <w:t>5</w:t>
      </w:r>
      <w:r>
        <w:rPr>
          <w:rFonts w:hint="eastAsia"/>
        </w:rPr>
        <w:t>）选择收费户口收费时系统自动显示代发货币协议下的收费户口号。</w:t>
      </w:r>
    </w:p>
    <w:p w:rsidR="004A1DF5" w:rsidRDefault="004A1DF5">
      <w:pPr>
        <w:pStyle w:val="a5"/>
        <w:ind w:firstLine="480"/>
      </w:pPr>
      <w:r>
        <w:rPr>
          <w:rFonts w:hint="eastAsia"/>
        </w:rPr>
        <w:t>（</w:t>
      </w:r>
      <w:r>
        <w:rPr>
          <w:rFonts w:hint="eastAsia"/>
        </w:rPr>
        <w:t>6</w:t>
      </w:r>
      <w:r>
        <w:rPr>
          <w:rFonts w:hint="eastAsia"/>
        </w:rPr>
        <w:t>）选择扣费币种（只能为人民币）。</w:t>
      </w:r>
    </w:p>
    <w:p w:rsidR="004A1DF5" w:rsidRDefault="004A1DF5">
      <w:pPr>
        <w:pStyle w:val="a5"/>
        <w:ind w:firstLine="480"/>
      </w:pPr>
      <w:r>
        <w:rPr>
          <w:rFonts w:hint="eastAsia"/>
        </w:rPr>
        <w:t>（</w:t>
      </w:r>
      <w:r>
        <w:rPr>
          <w:rFonts w:hint="eastAsia"/>
        </w:rPr>
        <w:t>7</w:t>
      </w:r>
      <w:r>
        <w:rPr>
          <w:rFonts w:hint="eastAsia"/>
        </w:rPr>
        <w:t>）选择“确定”，系统进行各项信息验证，按代发货币协议规定进行扣费。</w:t>
      </w:r>
    </w:p>
    <w:p w:rsidR="004A1DF5" w:rsidRDefault="004A1DF5">
      <w:pPr>
        <w:pStyle w:val="a5"/>
        <w:ind w:firstLine="480"/>
      </w:pPr>
      <w:r>
        <w:rPr>
          <w:rFonts w:hint="eastAsia"/>
        </w:rPr>
        <w:t>（</w:t>
      </w:r>
      <w:r>
        <w:rPr>
          <w:rFonts w:hint="eastAsia"/>
        </w:rPr>
        <w:t>8</w:t>
      </w:r>
      <w:r>
        <w:rPr>
          <w:rFonts w:hint="eastAsia"/>
        </w:rPr>
        <w:t>）打印输出：打印“收费凭证”。</w:t>
      </w:r>
    </w:p>
    <w:p w:rsidR="004A1DF5" w:rsidRDefault="004A1DF5">
      <w:pPr>
        <w:pStyle w:val="a5"/>
        <w:ind w:firstLine="480"/>
      </w:pPr>
      <w:r>
        <w:rPr>
          <w:rFonts w:hint="eastAsia"/>
        </w:rPr>
        <w:t>（</w:t>
      </w:r>
      <w:r>
        <w:rPr>
          <w:rFonts w:hint="eastAsia"/>
        </w:rPr>
        <w:t>9</w:t>
      </w:r>
      <w:r>
        <w:rPr>
          <w:rFonts w:hint="eastAsia"/>
        </w:rPr>
        <w:t>）注意：无论是否需要收费，都需要执行此步骤。收费后，不能再进行重新代发的操作。</w:t>
      </w:r>
    </w:p>
    <w:p w:rsidR="004A1DF5" w:rsidRDefault="004A1DF5" w:rsidP="0004090F">
      <w:pPr>
        <w:pStyle w:val="7"/>
        <w:spacing w:line="360" w:lineRule="auto"/>
      </w:pPr>
      <w:r>
        <w:rPr>
          <w:rFonts w:hint="eastAsia"/>
        </w:rPr>
        <w:t>6</w:t>
      </w:r>
      <w:r>
        <w:rPr>
          <w:rFonts w:hint="eastAsia"/>
        </w:rPr>
        <w:t>、余款退还操作</w:t>
      </w:r>
    </w:p>
    <w:p w:rsidR="004A1DF5" w:rsidRDefault="004A1DF5">
      <w:pPr>
        <w:pStyle w:val="a5"/>
        <w:ind w:firstLine="480"/>
      </w:pPr>
      <w:r>
        <w:rPr>
          <w:rFonts w:hint="eastAsia"/>
        </w:rPr>
        <w:t>如完成此次代发后有多余款项，多余资金将留存在挂账单内，操作员需进行“余款退还”处理，系统会将挂账单的多余款退还到合作方户口中。</w:t>
      </w:r>
    </w:p>
    <w:p w:rsidR="004A1DF5" w:rsidRDefault="004A1DF5">
      <w:pPr>
        <w:pStyle w:val="a5"/>
        <w:ind w:firstLine="480"/>
        <w:rPr>
          <w:kern w:val="0"/>
          <w:szCs w:val="18"/>
          <w:lang w:val="zh-CN"/>
        </w:rPr>
      </w:pPr>
      <w:r>
        <w:rPr>
          <w:rFonts w:hint="eastAsia"/>
        </w:rPr>
        <w:t>（</w:t>
      </w:r>
      <w:r>
        <w:rPr>
          <w:rFonts w:hint="eastAsia"/>
        </w:rPr>
        <w:t>1</w:t>
      </w:r>
      <w:r>
        <w:rPr>
          <w:rFonts w:hint="eastAsia"/>
        </w:rPr>
        <w:t>）经办用户通过查询界面选定需要进行余款退回的批次号后点击“余款退还（</w:t>
      </w:r>
      <w:r>
        <w:rPr>
          <w:rFonts w:hint="eastAsia"/>
        </w:rPr>
        <w:t>15</w:t>
      </w:r>
      <w:r>
        <w:rPr>
          <w:rFonts w:hint="eastAsia"/>
        </w:rPr>
        <w:t>）”</w:t>
      </w:r>
      <w:r>
        <w:rPr>
          <w:rFonts w:hint="eastAsia"/>
          <w:kern w:val="0"/>
          <w:szCs w:val="18"/>
          <w:lang w:val="zh-CN"/>
        </w:rPr>
        <w:t>，进入代发的余款退还操作界面。</w:t>
      </w:r>
    </w:p>
    <w:p w:rsidR="004A1DF5" w:rsidRDefault="004A1DF5">
      <w:pPr>
        <w:pStyle w:val="a5"/>
        <w:ind w:firstLine="480"/>
      </w:pPr>
      <w:r>
        <w:rPr>
          <w:rFonts w:hint="eastAsia"/>
        </w:rPr>
        <w:t>（</w:t>
      </w:r>
      <w:r>
        <w:rPr>
          <w:rFonts w:hint="eastAsia"/>
        </w:rPr>
        <w:t>2</w:t>
      </w:r>
      <w:r>
        <w:rPr>
          <w:rFonts w:hint="eastAsia"/>
        </w:rPr>
        <w:t>）现金单代发的可以进行现金单退款。</w:t>
      </w:r>
    </w:p>
    <w:p w:rsidR="004A1DF5" w:rsidRDefault="004A1DF5">
      <w:pPr>
        <w:pStyle w:val="a5"/>
        <w:ind w:firstLine="480"/>
      </w:pPr>
      <w:r>
        <w:rPr>
          <w:rFonts w:hint="eastAsia"/>
        </w:rPr>
        <w:t>（</w:t>
      </w:r>
      <w:r>
        <w:rPr>
          <w:rFonts w:hint="eastAsia"/>
        </w:rPr>
        <w:t>3</w:t>
      </w:r>
      <w:r>
        <w:rPr>
          <w:rFonts w:hint="eastAsia"/>
        </w:rPr>
        <w:t>）支票代发的，只能退回原出款户口。</w:t>
      </w:r>
    </w:p>
    <w:p w:rsidR="004A1DF5" w:rsidRDefault="004A1DF5">
      <w:pPr>
        <w:pStyle w:val="a5"/>
        <w:ind w:firstLine="480"/>
      </w:pPr>
      <w:r>
        <w:rPr>
          <w:rFonts w:hint="eastAsia"/>
        </w:rPr>
        <w:lastRenderedPageBreak/>
        <w:t>（</w:t>
      </w:r>
      <w:r>
        <w:rPr>
          <w:rFonts w:hint="eastAsia"/>
        </w:rPr>
        <w:t>4</w:t>
      </w:r>
      <w:r>
        <w:rPr>
          <w:rFonts w:hint="eastAsia"/>
        </w:rPr>
        <w:t>）挂账单代发的，余款留存于原挂账单，系统在执行余款退回时，会提示打印挂账单。操作人员需要使用其他业务功能对剩余款项进行处理（例如使用转账汇款功能将资金退回到在他行开户的合作方结算账户上）。</w:t>
      </w:r>
    </w:p>
    <w:p w:rsidR="004A1DF5" w:rsidRDefault="004A1DF5">
      <w:pPr>
        <w:pStyle w:val="a5"/>
        <w:ind w:firstLine="480"/>
      </w:pPr>
      <w:r>
        <w:rPr>
          <w:rFonts w:hint="eastAsia"/>
        </w:rPr>
        <w:t>（</w:t>
      </w:r>
      <w:r>
        <w:rPr>
          <w:rFonts w:hint="eastAsia"/>
        </w:rPr>
        <w:t>5</w:t>
      </w:r>
      <w:r>
        <w:rPr>
          <w:rFonts w:hint="eastAsia"/>
        </w:rPr>
        <w:t>）操作人员“确定”后，系统按所选择的退款方式打印相关业务单据。</w:t>
      </w:r>
    </w:p>
    <w:p w:rsidR="004A1DF5" w:rsidRDefault="004A1DF5">
      <w:pPr>
        <w:pStyle w:val="a5"/>
        <w:ind w:firstLine="480"/>
      </w:pPr>
      <w:r>
        <w:rPr>
          <w:rFonts w:hint="eastAsia"/>
        </w:rPr>
        <w:t>（</w:t>
      </w:r>
      <w:r>
        <w:rPr>
          <w:rFonts w:hint="eastAsia"/>
        </w:rPr>
        <w:t>6</w:t>
      </w:r>
      <w:r>
        <w:rPr>
          <w:rFonts w:hint="eastAsia"/>
        </w:rPr>
        <w:t>）打印输出：现金退款时根据系统提示打印“现金单”，退回到原付款户口时，打印余款退回凭证。挂账单代发的，打印余款所在的挂账单。</w:t>
      </w:r>
    </w:p>
    <w:p w:rsidR="004A1DF5" w:rsidRDefault="004A1DF5" w:rsidP="0004090F">
      <w:pPr>
        <w:pStyle w:val="7"/>
        <w:spacing w:line="360" w:lineRule="auto"/>
      </w:pPr>
      <w:r>
        <w:rPr>
          <w:rFonts w:hint="eastAsia"/>
        </w:rPr>
        <w:t>7</w:t>
      </w:r>
      <w:r>
        <w:rPr>
          <w:rFonts w:hint="eastAsia"/>
        </w:rPr>
        <w:t>、代发业务单据打印</w:t>
      </w:r>
    </w:p>
    <w:p w:rsidR="004A1DF5" w:rsidRDefault="004A1DF5">
      <w:pPr>
        <w:pStyle w:val="a5"/>
        <w:ind w:firstLine="480"/>
      </w:pPr>
      <w:r>
        <w:rPr>
          <w:rFonts w:hint="eastAsia"/>
        </w:rPr>
        <w:t>已完成的代发业务可在“交易列表”中对其进行代发数据</w:t>
      </w:r>
      <w:r>
        <w:t>“</w:t>
      </w:r>
      <w:r>
        <w:rPr>
          <w:rFonts w:hint="eastAsia"/>
        </w:rPr>
        <w:t>明细</w:t>
      </w:r>
      <w:r>
        <w:t>”</w:t>
      </w:r>
      <w:r>
        <w:rPr>
          <w:rFonts w:hint="eastAsia"/>
        </w:rPr>
        <w:t>的查询、对代发业务的失败、成功、汇总的报告的打印处理。</w:t>
      </w:r>
    </w:p>
    <w:p w:rsidR="004A1DF5" w:rsidRDefault="004A1DF5">
      <w:pPr>
        <w:pStyle w:val="a5"/>
        <w:ind w:firstLine="480"/>
      </w:pPr>
      <w:r>
        <w:rPr>
          <w:rFonts w:hint="eastAsia"/>
        </w:rPr>
        <w:t>（</w:t>
      </w:r>
      <w:r>
        <w:rPr>
          <w:rFonts w:hint="eastAsia"/>
        </w:rPr>
        <w:t>1</w:t>
      </w:r>
      <w:r>
        <w:rPr>
          <w:rFonts w:hint="eastAsia"/>
        </w:rPr>
        <w:t>）经办员进入代发管理界面，选择欲打印报表的交易批次。</w:t>
      </w:r>
    </w:p>
    <w:p w:rsidR="004A1DF5" w:rsidRDefault="004A1DF5">
      <w:pPr>
        <w:pStyle w:val="a5"/>
        <w:ind w:firstLine="480"/>
      </w:pPr>
      <w:r>
        <w:rPr>
          <w:rFonts w:hint="eastAsia"/>
        </w:rPr>
        <w:t>（</w:t>
      </w:r>
      <w:r>
        <w:rPr>
          <w:rFonts w:hint="eastAsia"/>
        </w:rPr>
        <w:t>2</w:t>
      </w:r>
      <w:r>
        <w:rPr>
          <w:rFonts w:hint="eastAsia"/>
        </w:rPr>
        <w:t>）选择“交易列表”</w:t>
      </w:r>
      <w:r>
        <w:rPr>
          <w:rFonts w:hint="eastAsia"/>
          <w:kern w:val="0"/>
          <w:szCs w:val="18"/>
          <w:lang w:val="zh-CN"/>
        </w:rPr>
        <w:t>，选择“打印”进入代发打印界面。</w:t>
      </w:r>
    </w:p>
    <w:p w:rsidR="004A1DF5" w:rsidRDefault="004A1DF5">
      <w:pPr>
        <w:pStyle w:val="a5"/>
        <w:ind w:firstLine="480"/>
      </w:pPr>
      <w:r>
        <w:rPr>
          <w:rFonts w:hint="eastAsia"/>
          <w:kern w:val="0"/>
          <w:szCs w:val="18"/>
        </w:rPr>
        <w:t>（</w:t>
      </w:r>
      <w:r>
        <w:rPr>
          <w:rFonts w:hint="eastAsia"/>
          <w:kern w:val="0"/>
          <w:szCs w:val="18"/>
        </w:rPr>
        <w:t>3</w:t>
      </w:r>
      <w:r>
        <w:rPr>
          <w:rFonts w:hint="eastAsia"/>
          <w:kern w:val="0"/>
          <w:szCs w:val="18"/>
        </w:rPr>
        <w:t>）选择报表类型。</w:t>
      </w:r>
    </w:p>
    <w:p w:rsidR="004A1DF5" w:rsidRDefault="004A1DF5">
      <w:pPr>
        <w:pStyle w:val="a5"/>
        <w:ind w:firstLine="480"/>
        <w:rPr>
          <w:kern w:val="0"/>
          <w:szCs w:val="18"/>
        </w:rPr>
      </w:pPr>
      <w:r>
        <w:rPr>
          <w:rFonts w:hint="eastAsia"/>
          <w:kern w:val="0"/>
          <w:szCs w:val="18"/>
        </w:rPr>
        <w:t>（</w:t>
      </w:r>
      <w:r>
        <w:rPr>
          <w:rFonts w:hint="eastAsia"/>
          <w:kern w:val="0"/>
          <w:szCs w:val="18"/>
        </w:rPr>
        <w:t>4</w:t>
      </w:r>
      <w:r>
        <w:rPr>
          <w:rFonts w:hint="eastAsia"/>
          <w:kern w:val="0"/>
          <w:szCs w:val="18"/>
        </w:rPr>
        <w:t>）确定：打印代发业务单据。其中代发汇总业务报告为必须打印的业务单据，作为执行代发操作柜员的日结单据。</w:t>
      </w:r>
    </w:p>
    <w:p w:rsidR="004A1DF5" w:rsidRDefault="004A1DF5" w:rsidP="0004090F">
      <w:pPr>
        <w:pStyle w:val="7"/>
        <w:spacing w:line="360" w:lineRule="auto"/>
      </w:pPr>
      <w:r>
        <w:rPr>
          <w:rFonts w:hint="eastAsia"/>
        </w:rPr>
        <w:t>8</w:t>
      </w:r>
      <w:r>
        <w:rPr>
          <w:rFonts w:hint="eastAsia"/>
        </w:rPr>
        <w:t>、生成代发结果电子数据</w:t>
      </w:r>
    </w:p>
    <w:p w:rsidR="004A1DF5" w:rsidRDefault="004A1DF5">
      <w:pPr>
        <w:pStyle w:val="a5"/>
        <w:ind w:firstLine="480"/>
        <w:rPr>
          <w:kern w:val="0"/>
          <w:szCs w:val="18"/>
        </w:rPr>
      </w:pPr>
      <w:r>
        <w:rPr>
          <w:rFonts w:hint="eastAsia"/>
          <w:kern w:val="0"/>
          <w:szCs w:val="18"/>
        </w:rPr>
        <w:t>应合作方的需要，除了可以打印业务单据及清单外，系统还可以生成电子数据向合作方反馈。生成电子数据一方面便于合作方进行处理，另外一方面，也可以协助向合作方推广我行的“代发代扣客户端系统（</w:t>
      </w:r>
      <w:r>
        <w:rPr>
          <w:rFonts w:hint="eastAsia"/>
          <w:kern w:val="0"/>
          <w:szCs w:val="18"/>
        </w:rPr>
        <w:t>SA2.0</w:t>
      </w:r>
      <w:r>
        <w:rPr>
          <w:rFonts w:hint="eastAsia"/>
          <w:kern w:val="0"/>
          <w:szCs w:val="18"/>
        </w:rPr>
        <w:t>系统）”。客户再次编辑代发数据时，可以直接使用我行提供的电子数据作为基础，减少大量的录入工作。</w:t>
      </w:r>
    </w:p>
    <w:p w:rsidR="004A1DF5" w:rsidRDefault="004A1DF5">
      <w:pPr>
        <w:pStyle w:val="a5"/>
        <w:ind w:firstLine="480"/>
      </w:pPr>
      <w:r>
        <w:rPr>
          <w:rFonts w:hint="eastAsia"/>
          <w:kern w:val="0"/>
          <w:szCs w:val="18"/>
        </w:rPr>
        <w:t>（</w:t>
      </w:r>
      <w:r>
        <w:rPr>
          <w:rFonts w:hint="eastAsia"/>
          <w:kern w:val="0"/>
          <w:szCs w:val="18"/>
        </w:rPr>
        <w:t>1</w:t>
      </w:r>
      <w:r>
        <w:rPr>
          <w:rFonts w:hint="eastAsia"/>
          <w:kern w:val="0"/>
          <w:szCs w:val="18"/>
        </w:rPr>
        <w:t>）</w:t>
      </w:r>
      <w:r>
        <w:rPr>
          <w:rFonts w:hint="eastAsia"/>
        </w:rPr>
        <w:t>经办员进入代发管理界面，选择欲导出电子数据的交易批次。</w:t>
      </w:r>
    </w:p>
    <w:p w:rsidR="004A1DF5" w:rsidRDefault="004A1DF5">
      <w:pPr>
        <w:pStyle w:val="a5"/>
        <w:ind w:firstLine="480"/>
        <w:rPr>
          <w:kern w:val="0"/>
          <w:szCs w:val="18"/>
          <w:lang w:val="zh-CN"/>
        </w:rPr>
      </w:pPr>
      <w:r>
        <w:rPr>
          <w:rFonts w:hint="eastAsia"/>
        </w:rPr>
        <w:t>（</w:t>
      </w:r>
      <w:r>
        <w:rPr>
          <w:rFonts w:hint="eastAsia"/>
        </w:rPr>
        <w:t>2</w:t>
      </w:r>
      <w:r>
        <w:rPr>
          <w:rFonts w:hint="eastAsia"/>
        </w:rPr>
        <w:t>）点击“交易列表”</w:t>
      </w:r>
      <w:r>
        <w:rPr>
          <w:rFonts w:hint="eastAsia"/>
          <w:kern w:val="0"/>
          <w:szCs w:val="18"/>
          <w:lang w:val="zh-CN"/>
        </w:rPr>
        <w:t>，进入交易明细数据展示画面</w:t>
      </w:r>
    </w:p>
    <w:p w:rsidR="004A1DF5" w:rsidRDefault="004A1DF5">
      <w:pPr>
        <w:pStyle w:val="a5"/>
        <w:ind w:firstLine="480"/>
      </w:pPr>
      <w:r>
        <w:rPr>
          <w:rFonts w:hint="eastAsia"/>
          <w:kern w:val="0"/>
          <w:szCs w:val="18"/>
          <w:lang w:val="zh-CN"/>
        </w:rPr>
        <w:t>（</w:t>
      </w:r>
      <w:r>
        <w:rPr>
          <w:rFonts w:hint="eastAsia"/>
          <w:kern w:val="0"/>
          <w:szCs w:val="18"/>
          <w:lang w:val="zh-CN"/>
        </w:rPr>
        <w:t>3</w:t>
      </w:r>
      <w:r>
        <w:rPr>
          <w:rFonts w:hint="eastAsia"/>
          <w:kern w:val="0"/>
          <w:szCs w:val="18"/>
          <w:lang w:val="zh-CN"/>
        </w:rPr>
        <w:t>）点击“回盘”，系统提示选择导出数据的类型。</w:t>
      </w:r>
    </w:p>
    <w:p w:rsidR="004A1DF5" w:rsidRDefault="004A1DF5">
      <w:pPr>
        <w:pStyle w:val="a5"/>
        <w:ind w:firstLine="480"/>
        <w:rPr>
          <w:kern w:val="0"/>
          <w:szCs w:val="18"/>
        </w:rPr>
      </w:pPr>
      <w:r>
        <w:rPr>
          <w:rFonts w:hint="eastAsia"/>
          <w:kern w:val="0"/>
          <w:szCs w:val="18"/>
        </w:rPr>
        <w:t>（</w:t>
      </w:r>
      <w:r>
        <w:rPr>
          <w:rFonts w:hint="eastAsia"/>
          <w:kern w:val="0"/>
          <w:szCs w:val="18"/>
        </w:rPr>
        <w:t>4</w:t>
      </w:r>
      <w:r>
        <w:rPr>
          <w:rFonts w:hint="eastAsia"/>
          <w:kern w:val="0"/>
          <w:szCs w:val="18"/>
        </w:rPr>
        <w:t>）选择类型并确定后，系统按照要求导出相应的数据文件。</w:t>
      </w:r>
    </w:p>
    <w:p w:rsidR="004A1DF5" w:rsidRDefault="004A1DF5">
      <w:pPr>
        <w:pStyle w:val="a5"/>
        <w:ind w:firstLine="480"/>
        <w:rPr>
          <w:kern w:val="0"/>
          <w:szCs w:val="18"/>
        </w:rPr>
      </w:pPr>
      <w:r>
        <w:rPr>
          <w:rFonts w:hint="eastAsia"/>
          <w:kern w:val="0"/>
          <w:szCs w:val="18"/>
        </w:rPr>
        <w:t>（</w:t>
      </w:r>
      <w:r>
        <w:rPr>
          <w:rFonts w:hint="eastAsia"/>
          <w:kern w:val="0"/>
          <w:szCs w:val="18"/>
        </w:rPr>
        <w:t>5</w:t>
      </w:r>
      <w:r>
        <w:rPr>
          <w:rFonts w:hint="eastAsia"/>
          <w:kern w:val="0"/>
          <w:szCs w:val="18"/>
        </w:rPr>
        <w:t>）导出数据类型说明：</w:t>
      </w:r>
    </w:p>
    <w:p w:rsidR="004A1DF5" w:rsidRDefault="004A1DF5">
      <w:pPr>
        <w:pStyle w:val="a5"/>
        <w:ind w:left="360" w:firstLine="480"/>
        <w:rPr>
          <w:kern w:val="0"/>
          <w:szCs w:val="18"/>
        </w:rPr>
      </w:pPr>
      <w:r>
        <w:rPr>
          <w:rFonts w:hint="eastAsia"/>
          <w:kern w:val="0"/>
          <w:szCs w:val="18"/>
        </w:rPr>
        <w:t>A</w:t>
      </w:r>
      <w:r>
        <w:rPr>
          <w:rFonts w:hint="eastAsia"/>
          <w:kern w:val="0"/>
          <w:szCs w:val="18"/>
        </w:rPr>
        <w:t>、标准回盘文件：为我行</w:t>
      </w:r>
      <w:r>
        <w:rPr>
          <w:rFonts w:hint="eastAsia"/>
          <w:kern w:val="0"/>
          <w:szCs w:val="18"/>
        </w:rPr>
        <w:t>SA2.0</w:t>
      </w:r>
      <w:r>
        <w:rPr>
          <w:rFonts w:hint="eastAsia"/>
          <w:kern w:val="0"/>
          <w:szCs w:val="18"/>
        </w:rPr>
        <w:t>系统专用的标准文件，可使用我行的</w:t>
      </w:r>
      <w:r>
        <w:rPr>
          <w:rFonts w:hint="eastAsia"/>
          <w:kern w:val="0"/>
          <w:szCs w:val="18"/>
        </w:rPr>
        <w:t>SA2.0</w:t>
      </w:r>
      <w:r>
        <w:rPr>
          <w:rFonts w:hint="eastAsia"/>
          <w:kern w:val="0"/>
          <w:szCs w:val="18"/>
        </w:rPr>
        <w:t>系统打开并编辑。</w:t>
      </w:r>
    </w:p>
    <w:p w:rsidR="004A1DF5" w:rsidRDefault="004A1DF5">
      <w:pPr>
        <w:pStyle w:val="a5"/>
        <w:ind w:left="360" w:firstLine="480"/>
        <w:rPr>
          <w:kern w:val="0"/>
          <w:szCs w:val="18"/>
        </w:rPr>
      </w:pPr>
      <w:r>
        <w:rPr>
          <w:rFonts w:hint="eastAsia"/>
          <w:kern w:val="0"/>
          <w:szCs w:val="18"/>
        </w:rPr>
        <w:t>B</w:t>
      </w:r>
      <w:r>
        <w:rPr>
          <w:rFonts w:hint="eastAsia"/>
          <w:kern w:val="0"/>
          <w:szCs w:val="18"/>
        </w:rPr>
        <w:t>、</w:t>
      </w:r>
      <w:r>
        <w:rPr>
          <w:rFonts w:hint="eastAsia"/>
          <w:kern w:val="0"/>
          <w:szCs w:val="18"/>
        </w:rPr>
        <w:t>Excel</w:t>
      </w:r>
      <w:r>
        <w:rPr>
          <w:rFonts w:hint="eastAsia"/>
          <w:kern w:val="0"/>
          <w:szCs w:val="18"/>
        </w:rPr>
        <w:t>文件：导出</w:t>
      </w:r>
      <w:r>
        <w:rPr>
          <w:rFonts w:hint="eastAsia"/>
          <w:kern w:val="0"/>
          <w:szCs w:val="18"/>
        </w:rPr>
        <w:t>Excel</w:t>
      </w:r>
      <w:r>
        <w:rPr>
          <w:rFonts w:hint="eastAsia"/>
          <w:kern w:val="0"/>
          <w:szCs w:val="18"/>
        </w:rPr>
        <w:t>格式文件，其中成功交易和失败交易会在</w:t>
      </w:r>
      <w:r>
        <w:rPr>
          <w:rFonts w:hint="eastAsia"/>
          <w:kern w:val="0"/>
          <w:szCs w:val="18"/>
        </w:rPr>
        <w:t>Excel</w:t>
      </w:r>
      <w:r>
        <w:rPr>
          <w:rFonts w:hint="eastAsia"/>
          <w:kern w:val="0"/>
          <w:szCs w:val="18"/>
        </w:rPr>
        <w:lastRenderedPageBreak/>
        <w:t>文件中分别生成两个</w:t>
      </w:r>
      <w:r>
        <w:rPr>
          <w:rFonts w:hint="eastAsia"/>
          <w:kern w:val="0"/>
          <w:szCs w:val="18"/>
        </w:rPr>
        <w:t>Sheet</w:t>
      </w:r>
      <w:r>
        <w:rPr>
          <w:rFonts w:hint="eastAsia"/>
          <w:kern w:val="0"/>
          <w:szCs w:val="18"/>
        </w:rPr>
        <w:t>。</w:t>
      </w:r>
    </w:p>
    <w:p w:rsidR="004A1DF5" w:rsidRDefault="004A1DF5">
      <w:pPr>
        <w:pStyle w:val="a5"/>
        <w:ind w:left="360" w:firstLine="480"/>
        <w:rPr>
          <w:kern w:val="0"/>
          <w:szCs w:val="18"/>
        </w:rPr>
      </w:pPr>
      <w:r>
        <w:rPr>
          <w:rFonts w:hint="eastAsia"/>
          <w:kern w:val="0"/>
          <w:szCs w:val="18"/>
        </w:rPr>
        <w:t>C</w:t>
      </w:r>
      <w:r>
        <w:rPr>
          <w:rFonts w:hint="eastAsia"/>
          <w:kern w:val="0"/>
          <w:szCs w:val="18"/>
        </w:rPr>
        <w:t>、</w:t>
      </w:r>
      <w:r>
        <w:rPr>
          <w:rFonts w:hint="eastAsia"/>
          <w:kern w:val="0"/>
          <w:szCs w:val="18"/>
        </w:rPr>
        <w:t>DBF</w:t>
      </w:r>
      <w:r>
        <w:rPr>
          <w:rFonts w:hint="eastAsia"/>
          <w:kern w:val="0"/>
          <w:szCs w:val="18"/>
        </w:rPr>
        <w:t>文件（旧格式）：对应为旧版的</w:t>
      </w:r>
      <w:r>
        <w:rPr>
          <w:rFonts w:hint="eastAsia"/>
          <w:kern w:val="0"/>
          <w:szCs w:val="18"/>
        </w:rPr>
        <w:t>SA</w:t>
      </w:r>
      <w:r>
        <w:rPr>
          <w:rFonts w:hint="eastAsia"/>
          <w:kern w:val="0"/>
          <w:szCs w:val="18"/>
        </w:rPr>
        <w:t>系统（</w:t>
      </w:r>
      <w:r>
        <w:rPr>
          <w:rFonts w:hint="eastAsia"/>
          <w:kern w:val="0"/>
          <w:szCs w:val="18"/>
        </w:rPr>
        <w:t>DBF</w:t>
      </w:r>
      <w:r>
        <w:rPr>
          <w:rFonts w:hint="eastAsia"/>
          <w:kern w:val="0"/>
          <w:szCs w:val="18"/>
        </w:rPr>
        <w:t>数据库格式）使用的文件，导出来的数据文件可由旧版的</w:t>
      </w:r>
      <w:r>
        <w:rPr>
          <w:rFonts w:hint="eastAsia"/>
          <w:kern w:val="0"/>
          <w:szCs w:val="18"/>
        </w:rPr>
        <w:t>SA</w:t>
      </w:r>
      <w:r>
        <w:rPr>
          <w:rFonts w:hint="eastAsia"/>
          <w:kern w:val="0"/>
          <w:szCs w:val="18"/>
        </w:rPr>
        <w:t>系统进行读取和编辑。</w:t>
      </w:r>
    </w:p>
    <w:p w:rsidR="004A1DF5" w:rsidRDefault="004A1DF5">
      <w:pPr>
        <w:pStyle w:val="a5"/>
        <w:ind w:left="360" w:firstLine="480"/>
        <w:rPr>
          <w:kern w:val="0"/>
          <w:szCs w:val="18"/>
        </w:rPr>
      </w:pPr>
      <w:r>
        <w:rPr>
          <w:rFonts w:hint="eastAsia"/>
          <w:kern w:val="0"/>
          <w:szCs w:val="18"/>
        </w:rPr>
        <w:t>D</w:t>
      </w:r>
      <w:r>
        <w:rPr>
          <w:rFonts w:hint="eastAsia"/>
          <w:kern w:val="0"/>
          <w:szCs w:val="18"/>
        </w:rPr>
        <w:t>、文本文件：按照文本文件格式导出，适用于多种业务系统。</w:t>
      </w:r>
    </w:p>
    <w:p w:rsidR="004A1DF5" w:rsidRDefault="004A1DF5" w:rsidP="0004090F">
      <w:pPr>
        <w:pStyle w:val="7"/>
        <w:spacing w:line="360" w:lineRule="auto"/>
      </w:pPr>
      <w:r>
        <w:rPr>
          <w:rFonts w:hint="eastAsia"/>
        </w:rPr>
        <w:t>9</w:t>
      </w:r>
      <w:r>
        <w:rPr>
          <w:rFonts w:hint="eastAsia"/>
        </w:rPr>
        <w:t>、资金预留</w:t>
      </w:r>
    </w:p>
    <w:p w:rsidR="004A1DF5" w:rsidRDefault="004A1DF5">
      <w:pPr>
        <w:pStyle w:val="a5"/>
        <w:ind w:firstLineChars="175"/>
        <w:rPr>
          <w:kern w:val="0"/>
          <w:szCs w:val="18"/>
        </w:rPr>
      </w:pPr>
      <w:r>
        <w:rPr>
          <w:rFonts w:hint="eastAsia"/>
          <w:kern w:val="0"/>
          <w:szCs w:val="18"/>
        </w:rPr>
        <w:t>此功能为特定分行使用的功能，如果本分行没有此类业务，此功能按钮不会显示出来。在代发结束后，点击此按钮，系统将根据合作方协议号对应的商户号对本次代发交易进行特定用途的额度预留（例如，青岛分行医疗专户）。预留后的资金只能在指定的商户</w:t>
      </w:r>
      <w:r>
        <w:rPr>
          <w:rFonts w:hint="eastAsia"/>
          <w:kern w:val="0"/>
          <w:szCs w:val="18"/>
        </w:rPr>
        <w:t>POS</w:t>
      </w:r>
      <w:r>
        <w:rPr>
          <w:rFonts w:hint="eastAsia"/>
          <w:kern w:val="0"/>
          <w:szCs w:val="18"/>
        </w:rPr>
        <w:t>上进行消费，不能提取现金。</w:t>
      </w:r>
    </w:p>
    <w:p w:rsidR="004A1DF5" w:rsidRDefault="004A1DF5">
      <w:pPr>
        <w:pStyle w:val="a5"/>
        <w:ind w:firstLineChars="175"/>
        <w:rPr>
          <w:kern w:val="0"/>
          <w:szCs w:val="18"/>
        </w:rPr>
      </w:pPr>
      <w:r>
        <w:rPr>
          <w:rFonts w:hint="eastAsia"/>
          <w:kern w:val="0"/>
          <w:szCs w:val="18"/>
        </w:rPr>
        <w:t>注意：操作资金预留时应在代发交易结束，不再进行重新代发后进行，操作的时间与代发业务结束的时间不能间隔太长，如果间隔太长，可能出现收款人将代发的资金取走，导致“资金预留”不成功。</w:t>
      </w:r>
    </w:p>
    <w:p w:rsidR="004A1DF5" w:rsidRDefault="004A1DF5" w:rsidP="0004090F">
      <w:pPr>
        <w:pStyle w:val="7"/>
        <w:spacing w:line="360" w:lineRule="auto"/>
      </w:pPr>
      <w:r>
        <w:rPr>
          <w:rFonts w:hint="eastAsia"/>
        </w:rPr>
        <w:t>10</w:t>
      </w:r>
      <w:r>
        <w:rPr>
          <w:rFonts w:hint="eastAsia"/>
        </w:rPr>
        <w:t>、取消批次</w:t>
      </w:r>
    </w:p>
    <w:p w:rsidR="004A1DF5" w:rsidRDefault="004A1DF5">
      <w:pPr>
        <w:tabs>
          <w:tab w:val="num" w:pos="900"/>
        </w:tabs>
        <w:ind w:firstLine="540"/>
        <w:rPr>
          <w:kern w:val="0"/>
          <w:szCs w:val="18"/>
        </w:rPr>
      </w:pPr>
      <w:r>
        <w:rPr>
          <w:rFonts w:hint="eastAsia"/>
        </w:rPr>
        <w:t>对于已经建立了，但还没有执行的代发批次可以进行取消，取消时，需要主管授权。如果已经发起了执行代发的操作，则不允许对批次进行取消。</w:t>
      </w:r>
    </w:p>
    <w:p w:rsidR="004A1DF5" w:rsidRDefault="004A1DF5" w:rsidP="0004090F">
      <w:pPr>
        <w:pStyle w:val="5"/>
      </w:pPr>
      <w:bookmarkStart w:id="1446" w:name="_Toc127615224"/>
      <w:r>
        <w:rPr>
          <w:rFonts w:hint="eastAsia"/>
        </w:rPr>
        <w:t>三、来盘代发管理（业务代码</w:t>
      </w:r>
      <w:r>
        <w:rPr>
          <w:rFonts w:hint="eastAsia"/>
        </w:rPr>
        <w:t>6083</w:t>
      </w:r>
      <w:r>
        <w:rPr>
          <w:rFonts w:hint="eastAsia"/>
        </w:rPr>
        <w:t>）</w:t>
      </w:r>
      <w:bookmarkEnd w:id="1446"/>
    </w:p>
    <w:p w:rsidR="004A1DF5" w:rsidRDefault="004A1DF5">
      <w:pPr>
        <w:pStyle w:val="6"/>
        <w:spacing w:line="360" w:lineRule="auto"/>
      </w:pPr>
      <w:bookmarkStart w:id="1447" w:name="_Toc127615225"/>
      <w:r>
        <w:rPr>
          <w:rFonts w:hint="eastAsia"/>
        </w:rPr>
        <w:t>（一）功能介绍</w:t>
      </w:r>
      <w:bookmarkEnd w:id="1447"/>
    </w:p>
    <w:p w:rsidR="004A1DF5" w:rsidRDefault="004A1DF5">
      <w:pPr>
        <w:pStyle w:val="20"/>
        <w:tabs>
          <w:tab w:val="clear" w:pos="9765"/>
        </w:tabs>
        <w:ind w:firstLineChars="200" w:firstLine="480"/>
        <w:rPr>
          <w:rFonts w:hAnsi="宋体"/>
        </w:rPr>
      </w:pPr>
      <w:r>
        <w:rPr>
          <w:rFonts w:hAnsi="宋体" w:hint="eastAsia"/>
        </w:rPr>
        <w:t>“来盘代发”指合作方单位提供电子数据的代发。“来盘”为合作方电子数据的俗称。“来盘代发管理”可以完成我行接收合作方单位电子数据后所进行的代发业务操作。具体业务功能包括来盘拆分、执行代发、重新代发、代发收费、余款退回等</w:t>
      </w:r>
      <w:r>
        <w:rPr>
          <w:rFonts w:hint="eastAsia"/>
        </w:rPr>
        <w:t>功能</w:t>
      </w:r>
      <w:r>
        <w:rPr>
          <w:rFonts w:hAnsi="宋体" w:hint="eastAsia"/>
        </w:rPr>
        <w:t>的操作。</w:t>
      </w:r>
    </w:p>
    <w:p w:rsidR="004A1DF5" w:rsidRDefault="004A1DF5">
      <w:pPr>
        <w:pStyle w:val="20"/>
        <w:tabs>
          <w:tab w:val="clear" w:pos="9765"/>
        </w:tabs>
        <w:ind w:firstLineChars="200" w:firstLine="480"/>
        <w:rPr>
          <w:kern w:val="0"/>
          <w:szCs w:val="18"/>
        </w:rPr>
      </w:pPr>
      <w:r>
        <w:rPr>
          <w:rFonts w:hAnsi="宋体" w:hint="eastAsia"/>
        </w:rPr>
        <w:t>客户使用“来盘代发”的前提为使用我行提供的</w:t>
      </w:r>
      <w:r>
        <w:rPr>
          <w:rFonts w:hint="eastAsia"/>
          <w:kern w:val="0"/>
          <w:szCs w:val="18"/>
        </w:rPr>
        <w:t>“代发代扣客户端系统（SA2.0）”软件，将数据转换为我行系统可以识别的交易数据。客户同时可以通过SA2.0系统实现交易数据的加密，从而更好地防范敏感数据的丢失。</w:t>
      </w:r>
    </w:p>
    <w:p w:rsidR="004A1DF5" w:rsidRDefault="004A1DF5">
      <w:pPr>
        <w:pStyle w:val="20"/>
        <w:tabs>
          <w:tab w:val="clear" w:pos="9765"/>
        </w:tabs>
        <w:ind w:firstLineChars="200" w:firstLine="480"/>
        <w:rPr>
          <w:rFonts w:hAnsi="宋体"/>
        </w:rPr>
      </w:pPr>
      <w:r>
        <w:rPr>
          <w:rFonts w:hint="eastAsia"/>
          <w:kern w:val="0"/>
          <w:szCs w:val="18"/>
        </w:rPr>
        <w:t>我行使用“来盘代发”，不仅大大降低柜台人员的数据录入量，提高代发业务处理的速度，更为重要的是，可以通过客户加密数据的方式降低内部管理成本。</w:t>
      </w:r>
    </w:p>
    <w:p w:rsidR="004A1DF5" w:rsidRDefault="004A1DF5">
      <w:pPr>
        <w:pStyle w:val="20"/>
        <w:tabs>
          <w:tab w:val="clear" w:pos="9765"/>
        </w:tabs>
        <w:ind w:firstLineChars="200" w:firstLine="480"/>
      </w:pPr>
      <w:r>
        <w:rPr>
          <w:rFonts w:hint="eastAsia"/>
        </w:rPr>
        <w:t>对于提供了电子代发数据的合作方，可以由柜台人员进行直接拆分数据操作，</w:t>
      </w:r>
      <w:r>
        <w:rPr>
          <w:rFonts w:hint="eastAsia"/>
        </w:rPr>
        <w:lastRenderedPageBreak/>
        <w:t>系统自动建立批次，并将客户数据上传到主机，形成待执行的代发交易数据；操作人员点击“执行代发”后，系统逐笔将合作方代发款项转入个人账户内。后续处理同手工建立代发数据的处理方式相同。需要注意的是，来盘代发方式中，无论是否需要收费、是否有余款，“收费”和“余款退回”两步也都要执行，执行后，批次状态才为终结状态。操作流程简图参见本节“二、手工代发管理”－“二、业务流程图”。</w:t>
      </w:r>
    </w:p>
    <w:p w:rsidR="004A1DF5" w:rsidRDefault="004A1DF5">
      <w:pPr>
        <w:pStyle w:val="6"/>
      </w:pPr>
      <w:bookmarkStart w:id="1448" w:name="_Toc127615226"/>
      <w:r>
        <w:rPr>
          <w:rFonts w:hint="eastAsia"/>
        </w:rPr>
        <w:t>（二）操作要点</w:t>
      </w:r>
      <w:bookmarkEnd w:id="1448"/>
    </w:p>
    <w:p w:rsidR="004A1DF5" w:rsidRDefault="004A1DF5" w:rsidP="000029C7">
      <w:pPr>
        <w:numPr>
          <w:ilvl w:val="0"/>
          <w:numId w:val="429"/>
        </w:numPr>
        <w:tabs>
          <w:tab w:val="num" w:pos="900"/>
        </w:tabs>
        <w:ind w:left="0" w:firstLine="540"/>
      </w:pPr>
      <w:r>
        <w:rPr>
          <w:rFonts w:hint="eastAsia"/>
        </w:rPr>
        <w:t>为了保证业务的正确性，来盘拆分前，必须先选定对应的合作方单位及协议号。系统拆分时，会自动核对合作方单位数据中包含的协议号与柜员选择的协议号是否相符。</w:t>
      </w:r>
    </w:p>
    <w:p w:rsidR="004A1DF5" w:rsidRDefault="004A1DF5" w:rsidP="000029C7">
      <w:pPr>
        <w:numPr>
          <w:ilvl w:val="0"/>
          <w:numId w:val="429"/>
        </w:numPr>
        <w:tabs>
          <w:tab w:val="num" w:pos="900"/>
        </w:tabs>
        <w:ind w:left="0" w:firstLine="540"/>
      </w:pPr>
      <w:r>
        <w:rPr>
          <w:rFonts w:hint="eastAsia"/>
        </w:rPr>
        <w:t>按照设计原则，“来盘代发”生成的待交易数据均为合作方单位提供的，我行操作人员在拆分数据后，不得对数据进行修改，因此，数据的准确性由合作方单位保证，在执行代发之前，系统不对业务数据的账号和户名进行校验。</w:t>
      </w:r>
    </w:p>
    <w:p w:rsidR="004A1DF5" w:rsidRDefault="004A1DF5" w:rsidP="000029C7">
      <w:pPr>
        <w:numPr>
          <w:ilvl w:val="0"/>
          <w:numId w:val="429"/>
        </w:numPr>
        <w:tabs>
          <w:tab w:val="num" w:pos="900"/>
        </w:tabs>
        <w:ind w:left="0" w:firstLine="540"/>
      </w:pPr>
      <w:r>
        <w:rPr>
          <w:rFonts w:hint="eastAsia"/>
        </w:rPr>
        <w:t>合作方单位制作电子数据时允许录入其他分行的个人客户收款人账号（支持异地代发），录入其他分行的</w:t>
      </w:r>
      <w:r>
        <w:rPr>
          <w:rFonts w:hint="eastAsia"/>
        </w:rPr>
        <w:t>8</w:t>
      </w:r>
      <w:r>
        <w:rPr>
          <w:rFonts w:hint="eastAsia"/>
        </w:rPr>
        <w:t>位卡号及存折账号时，需按照规定的规则添加账号前缀（</w:t>
      </w:r>
      <w:r>
        <w:rPr>
          <w:rFonts w:hint="eastAsia"/>
        </w:rPr>
        <w:t>8</w:t>
      </w:r>
      <w:r>
        <w:rPr>
          <w:rFonts w:hint="eastAsia"/>
        </w:rPr>
        <w:t>位卡是加入</w:t>
      </w:r>
      <w:r>
        <w:rPr>
          <w:rFonts w:hint="eastAsia"/>
        </w:rPr>
        <w:t>4</w:t>
      </w:r>
      <w:r>
        <w:rPr>
          <w:rFonts w:hint="eastAsia"/>
        </w:rPr>
        <w:t>位区号，旧系统分行的存折户需要按照有关转换规则增加前缀，新系统分行的存折账号无需增加前缀），如果没有添加前缀，系统默认为本分行的账号。执行代发过程中，如果遇到没有增加前缀的异地</w:t>
      </w:r>
      <w:r>
        <w:rPr>
          <w:rFonts w:hint="eastAsia"/>
        </w:rPr>
        <w:t>8</w:t>
      </w:r>
      <w:r>
        <w:rPr>
          <w:rFonts w:hint="eastAsia"/>
        </w:rPr>
        <w:t>位卡或者异地旧系统存折账号，系统可能会提示“账号不存在”或“账号户名不符”等错误。我行的</w:t>
      </w:r>
      <w:r>
        <w:rPr>
          <w:rFonts w:hint="eastAsia"/>
        </w:rPr>
        <w:t>16</w:t>
      </w:r>
      <w:r>
        <w:rPr>
          <w:rFonts w:hint="eastAsia"/>
        </w:rPr>
        <w:t>位卡号及新系统分行的存折可直接作为收款账号使用，无需增加任何前缀。</w:t>
      </w:r>
    </w:p>
    <w:p w:rsidR="004A1DF5" w:rsidRDefault="004A1DF5" w:rsidP="000029C7">
      <w:pPr>
        <w:numPr>
          <w:ilvl w:val="0"/>
          <w:numId w:val="429"/>
        </w:numPr>
        <w:tabs>
          <w:tab w:val="num" w:pos="900"/>
        </w:tabs>
        <w:ind w:left="0" w:firstLine="540"/>
      </w:pPr>
      <w:r>
        <w:rPr>
          <w:rFonts w:hint="eastAsia"/>
        </w:rPr>
        <w:t>合作方单位制作电子数据时，如果在“他行户口的开户行”、“他行户口的开户地”项目中录入了数据，系统会识别为收款人在其他银行开户（即使客户录入了“招商银行”或“招行”字样）。</w:t>
      </w:r>
      <w:r>
        <w:rPr>
          <w:rFonts w:hint="eastAsia"/>
          <w:u w:val="single"/>
        </w:rPr>
        <w:t>因此，对于在我行（含异地分行）开户的收款人，“他行户口的开户行”、“他行户口的开户地”项目中不得录入数据</w:t>
      </w:r>
      <w:r>
        <w:rPr>
          <w:rFonts w:hint="eastAsia"/>
        </w:rPr>
        <w:t>。操作人员在拆分合作方电子数据时，应注意审核。</w:t>
      </w:r>
    </w:p>
    <w:p w:rsidR="004A1DF5" w:rsidRDefault="004A1DF5">
      <w:pPr>
        <w:pStyle w:val="6"/>
      </w:pPr>
      <w:bookmarkStart w:id="1449" w:name="_Toc127615227"/>
      <w:r>
        <w:rPr>
          <w:rFonts w:hint="eastAsia"/>
        </w:rPr>
        <w:t>（三）风险提示</w:t>
      </w:r>
      <w:bookmarkEnd w:id="1449"/>
    </w:p>
    <w:p w:rsidR="004A1DF5" w:rsidRDefault="004A1DF5" w:rsidP="000029C7">
      <w:pPr>
        <w:pStyle w:val="a5"/>
        <w:numPr>
          <w:ilvl w:val="1"/>
          <w:numId w:val="429"/>
        </w:numPr>
        <w:tabs>
          <w:tab w:val="clear" w:pos="1260"/>
        </w:tabs>
        <w:ind w:left="0" w:firstLineChars="0" w:firstLine="420"/>
      </w:pPr>
      <w:r>
        <w:rPr>
          <w:rFonts w:hint="eastAsia"/>
        </w:rPr>
        <w:t>如果客户事先设定了密钥，且电子数据中的密钥正确，系统会自动拆分相应的数据，并允许操作人员独自完成交易数据上传主机的操作。如果客户未设置密钥，为了防范风险，在数据上传主机前，必须与客户提供的纸质清单进行唱对，</w:t>
      </w:r>
      <w:r>
        <w:rPr>
          <w:rFonts w:hint="eastAsia"/>
        </w:rPr>
        <w:lastRenderedPageBreak/>
        <w:t>唱对后，经授权人员授权，才可以上传交易数据。</w:t>
      </w:r>
    </w:p>
    <w:p w:rsidR="004A1DF5" w:rsidRDefault="004A1DF5" w:rsidP="000029C7">
      <w:pPr>
        <w:pStyle w:val="a5"/>
        <w:numPr>
          <w:ilvl w:val="1"/>
          <w:numId w:val="429"/>
        </w:numPr>
        <w:tabs>
          <w:tab w:val="clear" w:pos="1260"/>
        </w:tabs>
        <w:ind w:left="0" w:firstLineChars="0" w:firstLine="420"/>
        <w:rPr>
          <w:kern w:val="0"/>
          <w:lang w:val="zh-CN"/>
        </w:rPr>
      </w:pPr>
      <w:r>
        <w:rPr>
          <w:rFonts w:hint="eastAsia"/>
          <w:kern w:val="0"/>
          <w:lang w:val="zh-CN"/>
        </w:rPr>
        <w:t>未签订合作方协议的单位临时性代发，不得使用来盘代发方式。</w:t>
      </w:r>
    </w:p>
    <w:p w:rsidR="004A1DF5" w:rsidRDefault="004A1DF5" w:rsidP="000029C7">
      <w:pPr>
        <w:pStyle w:val="a5"/>
        <w:numPr>
          <w:ilvl w:val="1"/>
          <w:numId w:val="429"/>
        </w:numPr>
        <w:tabs>
          <w:tab w:val="clear" w:pos="1260"/>
        </w:tabs>
        <w:ind w:left="0" w:firstLineChars="0" w:firstLine="420"/>
        <w:rPr>
          <w:kern w:val="0"/>
          <w:lang w:val="zh-CN"/>
        </w:rPr>
      </w:pPr>
      <w:r>
        <w:rPr>
          <w:rFonts w:hint="eastAsia"/>
          <w:kern w:val="0"/>
        </w:rPr>
        <w:t>代发资金来源方面的风险性提示同本节中的“二、手工代发管理”。</w:t>
      </w:r>
    </w:p>
    <w:p w:rsidR="004A1DF5" w:rsidRDefault="004A1DF5">
      <w:pPr>
        <w:pStyle w:val="6"/>
        <w:spacing w:line="360" w:lineRule="auto"/>
      </w:pPr>
      <w:bookmarkStart w:id="1450" w:name="_Toc127615228"/>
      <w:r>
        <w:rPr>
          <w:rFonts w:hint="eastAsia"/>
        </w:rPr>
        <w:t>（四）操作步骤</w:t>
      </w:r>
      <w:bookmarkEnd w:id="1450"/>
    </w:p>
    <w:p w:rsidR="004A1DF5" w:rsidRDefault="004A1DF5" w:rsidP="0004090F">
      <w:pPr>
        <w:pStyle w:val="7"/>
        <w:numPr>
          <w:ilvl w:val="0"/>
          <w:numId w:val="430"/>
        </w:numPr>
        <w:spacing w:line="360" w:lineRule="auto"/>
      </w:pPr>
      <w:r>
        <w:rPr>
          <w:rFonts w:hint="eastAsia"/>
        </w:rPr>
        <w:t>已设定密钥的合作方提供加密数据的数据准备操作步骤：</w:t>
      </w:r>
    </w:p>
    <w:p w:rsidR="004A1DF5" w:rsidRDefault="004A1DF5">
      <w:pPr>
        <w:ind w:leftChars="150" w:left="360" w:firstLineChars="200" w:firstLine="480"/>
      </w:pPr>
      <w:r>
        <w:rPr>
          <w:rFonts w:hint="eastAsia"/>
        </w:rPr>
        <w:t>“数据准备”是将合作方提供的电子数据转换为我行主机系统的待交易数据过程，根据合作方是否设置了密钥，“数据准备”分为有密钥的电子数据和无密钥的电子数据两种情况。</w:t>
      </w:r>
    </w:p>
    <w:p w:rsidR="004A1DF5" w:rsidRDefault="004A1DF5">
      <w:pPr>
        <w:pStyle w:val="a5"/>
        <w:ind w:firstLine="480"/>
      </w:pPr>
      <w:r>
        <w:rPr>
          <w:rFonts w:hint="eastAsia"/>
        </w:rPr>
        <w:t>（</w:t>
      </w:r>
      <w:r>
        <w:rPr>
          <w:rFonts w:hint="eastAsia"/>
        </w:rPr>
        <w:t>1</w:t>
      </w:r>
      <w:r>
        <w:rPr>
          <w:rFonts w:hint="eastAsia"/>
        </w:rPr>
        <w:t>）柜员选择系统导航－其他中间业务－代发业务－来盘代发管理或在“业务代码”处输入业务代码“</w:t>
      </w:r>
      <w:r>
        <w:rPr>
          <w:rFonts w:hint="eastAsia"/>
        </w:rPr>
        <w:t>6083</w:t>
      </w:r>
      <w:r>
        <w:rPr>
          <w:rFonts w:hint="eastAsia"/>
        </w:rPr>
        <w:t>”进入“来盘代发管理”界面。</w:t>
      </w:r>
    </w:p>
    <w:p w:rsidR="004A1DF5" w:rsidRDefault="004A1DF5">
      <w:pPr>
        <w:pStyle w:val="a5"/>
        <w:ind w:firstLine="480"/>
      </w:pPr>
      <w:r>
        <w:rPr>
          <w:rFonts w:hint="eastAsia"/>
        </w:rPr>
        <w:t>（</w:t>
      </w:r>
      <w:r>
        <w:rPr>
          <w:rFonts w:hint="eastAsia"/>
        </w:rPr>
        <w:t>2</w:t>
      </w:r>
      <w:r>
        <w:rPr>
          <w:rFonts w:hint="eastAsia"/>
        </w:rPr>
        <w:t>）在协议查询画面中查找到相应的合作方协议号，选定后，点击“代发管理（</w:t>
      </w:r>
      <w:r>
        <w:rPr>
          <w:rFonts w:hint="eastAsia"/>
        </w:rPr>
        <w:t>12</w:t>
      </w:r>
      <w:r>
        <w:rPr>
          <w:rFonts w:hint="eastAsia"/>
        </w:rPr>
        <w:t>）”按钮进入“代发管理”界面。</w:t>
      </w:r>
    </w:p>
    <w:p w:rsidR="004A1DF5" w:rsidRDefault="004A1DF5">
      <w:pPr>
        <w:pStyle w:val="a5"/>
        <w:ind w:firstLine="480"/>
        <w:rPr>
          <w:kern w:val="0"/>
          <w:szCs w:val="18"/>
          <w:lang w:val="zh-CN"/>
        </w:rPr>
      </w:pPr>
      <w:r>
        <w:rPr>
          <w:rFonts w:hint="eastAsia"/>
        </w:rPr>
        <w:t>（</w:t>
      </w:r>
      <w:r>
        <w:rPr>
          <w:rFonts w:hint="eastAsia"/>
        </w:rPr>
        <w:t>3</w:t>
      </w:r>
      <w:r>
        <w:rPr>
          <w:rFonts w:hint="eastAsia"/>
        </w:rPr>
        <w:t>）数据准备：点击功能按钮“数据准备（</w:t>
      </w:r>
      <w:r>
        <w:rPr>
          <w:rFonts w:hint="eastAsia"/>
        </w:rPr>
        <w:t>12</w:t>
      </w:r>
      <w:r>
        <w:rPr>
          <w:rFonts w:hint="eastAsia"/>
        </w:rPr>
        <w:t>）”</w:t>
      </w:r>
      <w:r>
        <w:rPr>
          <w:rFonts w:hint="eastAsia"/>
          <w:kern w:val="0"/>
          <w:szCs w:val="18"/>
          <w:lang w:val="zh-CN"/>
        </w:rPr>
        <w:t>，进入“数据准备”界面，“公共数据（</w:t>
      </w:r>
      <w:r>
        <w:rPr>
          <w:rFonts w:hint="eastAsia"/>
          <w:kern w:val="0"/>
          <w:szCs w:val="18"/>
          <w:lang w:val="zh-CN"/>
        </w:rPr>
        <w:t>21</w:t>
      </w:r>
      <w:r>
        <w:rPr>
          <w:rFonts w:hint="eastAsia"/>
          <w:kern w:val="0"/>
          <w:szCs w:val="18"/>
          <w:lang w:val="zh-CN"/>
        </w:rPr>
        <w:t>）”中的项目可以不录入。</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4</w:t>
      </w:r>
      <w:r>
        <w:rPr>
          <w:rFonts w:hint="eastAsia"/>
          <w:kern w:val="0"/>
          <w:szCs w:val="18"/>
          <w:lang w:val="zh-CN"/>
        </w:rPr>
        <w:t>）来盘拆分：点击功能按钮“来盘拆分（</w:t>
      </w:r>
      <w:r>
        <w:rPr>
          <w:rFonts w:hint="eastAsia"/>
          <w:kern w:val="0"/>
          <w:szCs w:val="18"/>
          <w:lang w:val="zh-CN"/>
        </w:rPr>
        <w:t>10</w:t>
      </w:r>
      <w:r>
        <w:rPr>
          <w:rFonts w:hint="eastAsia"/>
          <w:kern w:val="0"/>
          <w:szCs w:val="18"/>
          <w:lang w:val="zh-CN"/>
        </w:rPr>
        <w:t>）”，系统弹出打开电子数据文件的画面，操作人员选择合作方提供的电子数据后，系统对电子数据进行解密和拆分，并自动建立批次。拆分完毕，在“数据准备”的“交易数据（</w:t>
      </w:r>
      <w:r>
        <w:rPr>
          <w:rFonts w:hint="eastAsia"/>
          <w:kern w:val="0"/>
          <w:szCs w:val="18"/>
          <w:lang w:val="zh-CN"/>
        </w:rPr>
        <w:t>22</w:t>
      </w:r>
      <w:r>
        <w:rPr>
          <w:rFonts w:hint="eastAsia"/>
          <w:kern w:val="0"/>
          <w:szCs w:val="18"/>
          <w:lang w:val="zh-CN"/>
        </w:rPr>
        <w:t>）”画面中可以看到明细的代发数据。</w:t>
      </w:r>
    </w:p>
    <w:p w:rsidR="004A1DF5" w:rsidRDefault="004A1DF5">
      <w:pPr>
        <w:pStyle w:val="a5"/>
        <w:ind w:firstLine="480"/>
        <w:rPr>
          <w:kern w:val="0"/>
          <w:szCs w:val="18"/>
          <w:lang w:val="zh-CN"/>
        </w:rPr>
      </w:pPr>
      <w:r>
        <w:rPr>
          <w:rFonts w:hint="eastAsia"/>
          <w:kern w:val="0"/>
          <w:szCs w:val="18"/>
          <w:lang w:val="zh-CN"/>
        </w:rPr>
        <w:t>A</w:t>
      </w:r>
      <w:r>
        <w:rPr>
          <w:rFonts w:hint="eastAsia"/>
          <w:kern w:val="0"/>
          <w:szCs w:val="18"/>
          <w:lang w:val="zh-CN"/>
        </w:rPr>
        <w:t>、如果选择的合作方协议号错误或者数据中的密钥错误，系统会进行错误提示，并中断数据拆分操作。合作方设置了密钥，如果在提供的电子数据中如果没有包含密钥，系统因为密钥校验错误也会中断拆分工作。</w:t>
      </w:r>
    </w:p>
    <w:p w:rsidR="004A1DF5" w:rsidRDefault="004A1DF5">
      <w:pPr>
        <w:pStyle w:val="a5"/>
        <w:ind w:firstLine="480"/>
        <w:rPr>
          <w:kern w:val="0"/>
          <w:szCs w:val="18"/>
          <w:lang w:val="zh-CN"/>
        </w:rPr>
      </w:pPr>
      <w:r>
        <w:rPr>
          <w:rFonts w:hint="eastAsia"/>
          <w:kern w:val="0"/>
          <w:szCs w:val="18"/>
          <w:lang w:val="zh-CN"/>
        </w:rPr>
        <w:t>B</w:t>
      </w:r>
      <w:r>
        <w:rPr>
          <w:rFonts w:hint="eastAsia"/>
          <w:kern w:val="0"/>
          <w:szCs w:val="18"/>
          <w:lang w:val="zh-CN"/>
        </w:rPr>
        <w:t>、系统数据拆分结束后，操作人员点击“确定”，系统将明细数据上传至主机。</w:t>
      </w:r>
    </w:p>
    <w:p w:rsidR="004A1DF5" w:rsidRDefault="004A1DF5">
      <w:pPr>
        <w:pStyle w:val="a5"/>
        <w:ind w:firstLine="480"/>
        <w:rPr>
          <w:kern w:val="0"/>
          <w:szCs w:val="18"/>
          <w:lang w:val="zh-CN"/>
        </w:rPr>
      </w:pPr>
      <w:r>
        <w:rPr>
          <w:rFonts w:hint="eastAsia"/>
          <w:kern w:val="0"/>
          <w:szCs w:val="18"/>
          <w:lang w:val="zh-CN"/>
        </w:rPr>
        <w:t>C</w:t>
      </w:r>
      <w:r>
        <w:rPr>
          <w:rFonts w:hint="eastAsia"/>
          <w:kern w:val="0"/>
          <w:szCs w:val="18"/>
          <w:lang w:val="zh-CN"/>
        </w:rPr>
        <w:t>、由于系统对因数据文件物理损坏和因密钥错误导致的无法拆分不能识别，因此在遇到这两类错误时不能进行明确的提示。如遇到系统不能拆分合作方电子数据的情况，需操作人员根据客户提供的电子数据情况进行分析和判断（例如，通过软盘提供数据的，存在着软盘上数据物理损坏的可能，如果是通过</w:t>
      </w:r>
      <w:r>
        <w:rPr>
          <w:rFonts w:hint="eastAsia"/>
          <w:kern w:val="0"/>
          <w:szCs w:val="18"/>
          <w:lang w:val="zh-CN"/>
        </w:rPr>
        <w:t>U</w:t>
      </w:r>
      <w:r>
        <w:rPr>
          <w:rFonts w:hint="eastAsia"/>
          <w:kern w:val="0"/>
          <w:szCs w:val="18"/>
          <w:lang w:val="zh-CN"/>
        </w:rPr>
        <w:t>盘或磁带、移动硬盘等高档移动存储介质提供的数据，则多数可能是密钥错误或者选择的协议号错误）。</w:t>
      </w:r>
    </w:p>
    <w:p w:rsidR="004A1DF5" w:rsidRDefault="004A1DF5" w:rsidP="0004090F">
      <w:pPr>
        <w:pStyle w:val="7"/>
        <w:spacing w:line="360" w:lineRule="auto"/>
      </w:pPr>
      <w:r>
        <w:rPr>
          <w:rFonts w:hint="eastAsia"/>
        </w:rPr>
        <w:lastRenderedPageBreak/>
        <w:t>2</w:t>
      </w:r>
      <w:r>
        <w:rPr>
          <w:rFonts w:hint="eastAsia"/>
        </w:rPr>
        <w:t>、未设定密钥的合作方提供未数据的数据准备操作步骤：</w:t>
      </w:r>
    </w:p>
    <w:p w:rsidR="004A1DF5" w:rsidRDefault="004A1DF5">
      <w:pPr>
        <w:pStyle w:val="a5"/>
        <w:ind w:firstLine="480"/>
      </w:pPr>
      <w:r>
        <w:rPr>
          <w:rFonts w:hint="eastAsia"/>
        </w:rPr>
        <w:t>（</w:t>
      </w:r>
      <w:r>
        <w:rPr>
          <w:rFonts w:hint="eastAsia"/>
        </w:rPr>
        <w:t>1</w:t>
      </w:r>
      <w:r>
        <w:rPr>
          <w:rFonts w:hint="eastAsia"/>
        </w:rPr>
        <w:t>）柜员选择系统导航－其他中间业务－代发业务－来盘代发管理或在“业务代码”处输入业务代码“</w:t>
      </w:r>
      <w:r>
        <w:rPr>
          <w:rFonts w:hint="eastAsia"/>
        </w:rPr>
        <w:t>6083</w:t>
      </w:r>
      <w:r>
        <w:rPr>
          <w:rFonts w:hint="eastAsia"/>
        </w:rPr>
        <w:t>”进入“来盘代发管理”界面。</w:t>
      </w:r>
    </w:p>
    <w:p w:rsidR="004A1DF5" w:rsidRDefault="004A1DF5">
      <w:pPr>
        <w:pStyle w:val="a5"/>
        <w:ind w:firstLine="480"/>
      </w:pPr>
      <w:r>
        <w:rPr>
          <w:rFonts w:hint="eastAsia"/>
        </w:rPr>
        <w:t>（</w:t>
      </w:r>
      <w:r>
        <w:rPr>
          <w:rFonts w:hint="eastAsia"/>
        </w:rPr>
        <w:t>2</w:t>
      </w:r>
      <w:r>
        <w:rPr>
          <w:rFonts w:hint="eastAsia"/>
        </w:rPr>
        <w:t>）在协议查询画面中查找到相应的合作方协议号，选定后，点击“代发管理（</w:t>
      </w:r>
      <w:r>
        <w:rPr>
          <w:rFonts w:hint="eastAsia"/>
        </w:rPr>
        <w:t>12</w:t>
      </w:r>
      <w:r>
        <w:rPr>
          <w:rFonts w:hint="eastAsia"/>
        </w:rPr>
        <w:t>）”按钮进入“代发管理”界面。</w:t>
      </w:r>
    </w:p>
    <w:p w:rsidR="004A1DF5" w:rsidRDefault="004A1DF5">
      <w:pPr>
        <w:pStyle w:val="a5"/>
        <w:ind w:firstLine="480"/>
        <w:rPr>
          <w:kern w:val="0"/>
          <w:szCs w:val="18"/>
          <w:lang w:val="zh-CN"/>
        </w:rPr>
      </w:pPr>
      <w:r>
        <w:rPr>
          <w:rFonts w:hint="eastAsia"/>
        </w:rPr>
        <w:t>（</w:t>
      </w:r>
      <w:r>
        <w:rPr>
          <w:rFonts w:hint="eastAsia"/>
        </w:rPr>
        <w:t>3</w:t>
      </w:r>
      <w:r>
        <w:rPr>
          <w:rFonts w:hint="eastAsia"/>
        </w:rPr>
        <w:t>）数据准备：点击功能按钮“数据准备（</w:t>
      </w:r>
      <w:r>
        <w:rPr>
          <w:rFonts w:hint="eastAsia"/>
        </w:rPr>
        <w:t>12</w:t>
      </w:r>
      <w:r>
        <w:rPr>
          <w:rFonts w:hint="eastAsia"/>
        </w:rPr>
        <w:t>）”</w:t>
      </w:r>
      <w:r>
        <w:rPr>
          <w:rFonts w:hint="eastAsia"/>
          <w:kern w:val="0"/>
          <w:szCs w:val="18"/>
          <w:lang w:val="zh-CN"/>
        </w:rPr>
        <w:t>，进入“数据准备”界面，“公共数据（</w:t>
      </w:r>
      <w:r>
        <w:rPr>
          <w:rFonts w:hint="eastAsia"/>
          <w:kern w:val="0"/>
          <w:szCs w:val="18"/>
          <w:lang w:val="zh-CN"/>
        </w:rPr>
        <w:t>21</w:t>
      </w:r>
      <w:r>
        <w:rPr>
          <w:rFonts w:hint="eastAsia"/>
          <w:kern w:val="0"/>
          <w:szCs w:val="18"/>
          <w:lang w:val="zh-CN"/>
        </w:rPr>
        <w:t>）”中的项目可以不录入。</w:t>
      </w:r>
    </w:p>
    <w:p w:rsidR="004A1DF5" w:rsidRDefault="004A1DF5">
      <w:pPr>
        <w:pStyle w:val="a5"/>
        <w:ind w:firstLine="480"/>
      </w:pPr>
      <w:r>
        <w:rPr>
          <w:rFonts w:hint="eastAsia"/>
          <w:kern w:val="0"/>
          <w:szCs w:val="18"/>
          <w:lang w:val="zh-CN"/>
        </w:rPr>
        <w:t>（</w:t>
      </w:r>
      <w:r>
        <w:rPr>
          <w:rFonts w:hint="eastAsia"/>
          <w:kern w:val="0"/>
          <w:szCs w:val="18"/>
          <w:lang w:val="zh-CN"/>
        </w:rPr>
        <w:t>4</w:t>
      </w:r>
      <w:r>
        <w:rPr>
          <w:rFonts w:hint="eastAsia"/>
          <w:kern w:val="0"/>
          <w:szCs w:val="18"/>
          <w:lang w:val="zh-CN"/>
        </w:rPr>
        <w:t>）来盘拆分：点击功能按钮“来盘拆分（</w:t>
      </w:r>
      <w:r>
        <w:rPr>
          <w:rFonts w:hint="eastAsia"/>
          <w:kern w:val="0"/>
          <w:szCs w:val="18"/>
          <w:lang w:val="zh-CN"/>
        </w:rPr>
        <w:t>10</w:t>
      </w:r>
      <w:r>
        <w:rPr>
          <w:rFonts w:hint="eastAsia"/>
          <w:kern w:val="0"/>
          <w:szCs w:val="18"/>
          <w:lang w:val="zh-CN"/>
        </w:rPr>
        <w:t>）”，系统弹出打开电子数据文件的画面，操作人员选择合作方提供的电子数据后，系统对电子数据进行拆分，并自动建立批次。拆分完毕，在“数据准备”的“交易数据（</w:t>
      </w:r>
      <w:r>
        <w:rPr>
          <w:rFonts w:hint="eastAsia"/>
          <w:kern w:val="0"/>
          <w:szCs w:val="18"/>
          <w:lang w:val="zh-CN"/>
        </w:rPr>
        <w:t>22</w:t>
      </w:r>
      <w:r>
        <w:rPr>
          <w:rFonts w:hint="eastAsia"/>
          <w:kern w:val="0"/>
          <w:szCs w:val="18"/>
          <w:lang w:val="zh-CN"/>
        </w:rPr>
        <w:t>）”画面中可以看到明细的代发数据。系统数据拆分结束后，操作人员需在“交易数据（</w:t>
      </w:r>
      <w:r>
        <w:rPr>
          <w:rFonts w:hint="eastAsia"/>
          <w:kern w:val="0"/>
          <w:szCs w:val="18"/>
          <w:lang w:val="zh-CN"/>
        </w:rPr>
        <w:t>22</w:t>
      </w:r>
      <w:r>
        <w:rPr>
          <w:rFonts w:hint="eastAsia"/>
          <w:kern w:val="0"/>
          <w:szCs w:val="18"/>
          <w:lang w:val="zh-CN"/>
        </w:rPr>
        <w:t>）”画面中将明细数据与合作方提供的纸质清单进行唱对。唱对完毕后，点击“确定”，经过授权人员授权，系统将明细数据上传至主机。</w:t>
      </w:r>
    </w:p>
    <w:p w:rsidR="004A1DF5" w:rsidRDefault="004A1DF5" w:rsidP="0004090F">
      <w:pPr>
        <w:pStyle w:val="7"/>
        <w:spacing w:line="360" w:lineRule="auto"/>
      </w:pPr>
      <w:r>
        <w:rPr>
          <w:rFonts w:hint="eastAsia"/>
        </w:rPr>
        <w:t>3</w:t>
      </w:r>
      <w:r>
        <w:rPr>
          <w:rFonts w:hint="eastAsia"/>
        </w:rPr>
        <w:t>、执行代发操作：</w:t>
      </w:r>
    </w:p>
    <w:p w:rsidR="004A1DF5" w:rsidRDefault="004A1DF5">
      <w:pPr>
        <w:ind w:firstLine="420"/>
      </w:pPr>
      <w:r>
        <w:rPr>
          <w:rFonts w:hint="eastAsia"/>
        </w:rPr>
        <w:t>数据准备完毕后，合作方提供的电子数据已经转换为我行系统待执行的交易数据，可由操作人员发起“执行代发”操作。</w:t>
      </w:r>
    </w:p>
    <w:p w:rsidR="004A1DF5" w:rsidRDefault="004A1DF5">
      <w:pPr>
        <w:pStyle w:val="a5"/>
        <w:ind w:firstLine="480"/>
      </w:pPr>
      <w:r>
        <w:rPr>
          <w:rFonts w:hint="eastAsia"/>
        </w:rPr>
        <w:t>（</w:t>
      </w:r>
      <w:r>
        <w:rPr>
          <w:rFonts w:hint="eastAsia"/>
        </w:rPr>
        <w:t>1</w:t>
      </w:r>
      <w:r>
        <w:rPr>
          <w:rFonts w:hint="eastAsia"/>
        </w:rPr>
        <w:t>）柜员选择系统导航－其他中间业务－代发业务－来盘代发管理，或在“业务代码”处输入业务代码“</w:t>
      </w:r>
      <w:r>
        <w:rPr>
          <w:rFonts w:hint="eastAsia"/>
        </w:rPr>
        <w:t>6083</w:t>
      </w:r>
      <w:r>
        <w:rPr>
          <w:rFonts w:hint="eastAsia"/>
        </w:rPr>
        <w:t>”进入“代发管理”界面。</w:t>
      </w:r>
    </w:p>
    <w:p w:rsidR="004A1DF5" w:rsidRDefault="004A1DF5">
      <w:pPr>
        <w:pStyle w:val="a5"/>
        <w:ind w:firstLine="480"/>
      </w:pPr>
      <w:r>
        <w:rPr>
          <w:rFonts w:hint="eastAsia"/>
        </w:rPr>
        <w:t>（</w:t>
      </w:r>
      <w:r>
        <w:rPr>
          <w:rFonts w:hint="eastAsia"/>
        </w:rPr>
        <w:t>2</w:t>
      </w:r>
      <w:r>
        <w:rPr>
          <w:rFonts w:hint="eastAsia"/>
        </w:rPr>
        <w:t>）操作人员可以通过代发协议查询画面查询并选定代发协议后，点击“代发管理（</w:t>
      </w:r>
      <w:r>
        <w:rPr>
          <w:rFonts w:hint="eastAsia"/>
        </w:rPr>
        <w:t>12</w:t>
      </w:r>
      <w:r>
        <w:rPr>
          <w:rFonts w:hint="eastAsia"/>
        </w:rPr>
        <w:t>）”按钮进入“代发管理”界面，在代发管理画面中系统按照建立的时间倒序显示了已经建立的各个批次。也可在“交易批次查询（</w:t>
      </w:r>
      <w:r>
        <w:rPr>
          <w:rFonts w:hint="eastAsia"/>
        </w:rPr>
        <w:t>6088</w:t>
      </w:r>
      <w:r>
        <w:rPr>
          <w:rFonts w:hint="eastAsia"/>
        </w:rPr>
        <w:t>）”中直接查询到相应的批次。</w:t>
      </w:r>
    </w:p>
    <w:p w:rsidR="004A1DF5" w:rsidRDefault="004A1DF5">
      <w:pPr>
        <w:pStyle w:val="a5"/>
        <w:ind w:firstLine="480"/>
      </w:pPr>
      <w:r>
        <w:rPr>
          <w:rFonts w:hint="eastAsia"/>
        </w:rPr>
        <w:t>（</w:t>
      </w:r>
      <w:r>
        <w:rPr>
          <w:rFonts w:hint="eastAsia"/>
        </w:rPr>
        <w:t>3</w:t>
      </w:r>
      <w:r>
        <w:rPr>
          <w:rFonts w:hint="eastAsia"/>
        </w:rPr>
        <w:t>）后续操作同本节的“二、手工代发管理”－“（六）操作步骤”－“</w:t>
      </w:r>
      <w:r>
        <w:rPr>
          <w:rFonts w:hint="eastAsia"/>
        </w:rPr>
        <w:t>3</w:t>
      </w:r>
      <w:r>
        <w:rPr>
          <w:rFonts w:hint="eastAsia"/>
        </w:rPr>
        <w:t>、执行代发操作”。</w:t>
      </w:r>
    </w:p>
    <w:p w:rsidR="004A1DF5" w:rsidRDefault="004A1DF5" w:rsidP="0004090F">
      <w:pPr>
        <w:pStyle w:val="7"/>
        <w:spacing w:line="360" w:lineRule="auto"/>
      </w:pPr>
      <w:r>
        <w:rPr>
          <w:rFonts w:hint="eastAsia"/>
        </w:rPr>
        <w:t>4</w:t>
      </w:r>
      <w:r>
        <w:rPr>
          <w:rFonts w:hint="eastAsia"/>
        </w:rPr>
        <w:t>、重新代发操作：</w:t>
      </w:r>
    </w:p>
    <w:p w:rsidR="004A1DF5" w:rsidRDefault="004A1DF5">
      <w:pPr>
        <w:pStyle w:val="a5"/>
        <w:ind w:firstLine="480"/>
      </w:pPr>
      <w:r>
        <w:rPr>
          <w:rFonts w:hint="eastAsia"/>
        </w:rPr>
        <w:t>同本节的“二、手工代发管理”－“（六）操作步骤”－“</w:t>
      </w:r>
      <w:r>
        <w:rPr>
          <w:rFonts w:hint="eastAsia"/>
        </w:rPr>
        <w:t>4</w:t>
      </w:r>
      <w:r>
        <w:rPr>
          <w:rFonts w:hint="eastAsia"/>
        </w:rPr>
        <w:t>、重新代发操作”。</w:t>
      </w:r>
    </w:p>
    <w:p w:rsidR="004A1DF5" w:rsidRDefault="004A1DF5" w:rsidP="0004090F">
      <w:pPr>
        <w:pStyle w:val="7"/>
        <w:spacing w:line="360" w:lineRule="auto"/>
      </w:pPr>
      <w:r>
        <w:rPr>
          <w:rFonts w:hint="eastAsia"/>
        </w:rPr>
        <w:t>5</w:t>
      </w:r>
      <w:r>
        <w:rPr>
          <w:rFonts w:hint="eastAsia"/>
        </w:rPr>
        <w:t>、收费操作：</w:t>
      </w:r>
    </w:p>
    <w:p w:rsidR="004A1DF5" w:rsidRDefault="004A1DF5">
      <w:pPr>
        <w:pStyle w:val="a5"/>
        <w:ind w:firstLine="480"/>
      </w:pPr>
      <w:r>
        <w:rPr>
          <w:rFonts w:hint="eastAsia"/>
        </w:rPr>
        <w:t>同本节的“二、手工代发管理”－“（六）操作步骤”－“</w:t>
      </w:r>
      <w:r>
        <w:rPr>
          <w:rFonts w:hint="eastAsia"/>
        </w:rPr>
        <w:t>5</w:t>
      </w:r>
      <w:r>
        <w:rPr>
          <w:rFonts w:hint="eastAsia"/>
        </w:rPr>
        <w:t>、收费操作”。</w:t>
      </w:r>
    </w:p>
    <w:p w:rsidR="004A1DF5" w:rsidRDefault="004A1DF5" w:rsidP="0004090F">
      <w:pPr>
        <w:pStyle w:val="7"/>
        <w:spacing w:line="360" w:lineRule="auto"/>
      </w:pPr>
      <w:r>
        <w:rPr>
          <w:rFonts w:hint="eastAsia"/>
        </w:rPr>
        <w:lastRenderedPageBreak/>
        <w:t>6</w:t>
      </w:r>
      <w:r>
        <w:rPr>
          <w:rFonts w:hint="eastAsia"/>
        </w:rPr>
        <w:t>、余款退还操作：</w:t>
      </w:r>
    </w:p>
    <w:p w:rsidR="004A1DF5" w:rsidRDefault="004A1DF5">
      <w:pPr>
        <w:pStyle w:val="a5"/>
        <w:ind w:firstLine="480"/>
      </w:pPr>
      <w:r>
        <w:rPr>
          <w:rFonts w:hint="eastAsia"/>
        </w:rPr>
        <w:t>同本节的“二、手工代发管理”－“（六）操作步骤”－“</w:t>
      </w:r>
      <w:r>
        <w:rPr>
          <w:rFonts w:hint="eastAsia"/>
        </w:rPr>
        <w:t>6</w:t>
      </w:r>
      <w:r>
        <w:rPr>
          <w:rFonts w:hint="eastAsia"/>
        </w:rPr>
        <w:t>、收费代发操作”。</w:t>
      </w:r>
    </w:p>
    <w:p w:rsidR="004A1DF5" w:rsidRDefault="004A1DF5" w:rsidP="0004090F">
      <w:pPr>
        <w:pStyle w:val="7"/>
        <w:spacing w:line="360" w:lineRule="auto"/>
      </w:pPr>
      <w:r>
        <w:rPr>
          <w:rFonts w:hint="eastAsia"/>
        </w:rPr>
        <w:t>7</w:t>
      </w:r>
      <w:r>
        <w:rPr>
          <w:rFonts w:hint="eastAsia"/>
        </w:rPr>
        <w:t>、代发业务单据打印：</w:t>
      </w:r>
    </w:p>
    <w:p w:rsidR="004A1DF5" w:rsidRDefault="004A1DF5">
      <w:pPr>
        <w:pStyle w:val="a5"/>
        <w:ind w:firstLine="480"/>
        <w:rPr>
          <w:kern w:val="0"/>
          <w:szCs w:val="18"/>
        </w:rPr>
      </w:pPr>
      <w:r>
        <w:rPr>
          <w:rFonts w:hint="eastAsia"/>
        </w:rPr>
        <w:t>同本节的“二、手工代发管理”－“（六）操作步骤”－“</w:t>
      </w:r>
      <w:r>
        <w:rPr>
          <w:rFonts w:hint="eastAsia"/>
        </w:rPr>
        <w:t>7</w:t>
      </w:r>
      <w:r>
        <w:rPr>
          <w:rFonts w:hint="eastAsia"/>
        </w:rPr>
        <w:t>、代发业务单据打印”。</w:t>
      </w:r>
    </w:p>
    <w:p w:rsidR="004A1DF5" w:rsidRDefault="004A1DF5" w:rsidP="0004090F">
      <w:pPr>
        <w:pStyle w:val="7"/>
        <w:spacing w:line="360" w:lineRule="auto"/>
      </w:pPr>
      <w:r>
        <w:rPr>
          <w:rFonts w:hint="eastAsia"/>
        </w:rPr>
        <w:t>8</w:t>
      </w:r>
      <w:r>
        <w:rPr>
          <w:rFonts w:hint="eastAsia"/>
        </w:rPr>
        <w:t>、生成代发结果电子数据：</w:t>
      </w:r>
    </w:p>
    <w:p w:rsidR="004A1DF5" w:rsidRDefault="004A1DF5">
      <w:pPr>
        <w:pStyle w:val="a5"/>
        <w:ind w:firstLine="480"/>
        <w:rPr>
          <w:kern w:val="0"/>
          <w:szCs w:val="18"/>
        </w:rPr>
      </w:pPr>
      <w:r>
        <w:rPr>
          <w:rFonts w:hint="eastAsia"/>
        </w:rPr>
        <w:t>同本节的“二、手工代发管理”－“（六）操作步骤”－“</w:t>
      </w:r>
      <w:r>
        <w:rPr>
          <w:rFonts w:hint="eastAsia"/>
        </w:rPr>
        <w:t>8</w:t>
      </w:r>
      <w:r>
        <w:rPr>
          <w:rFonts w:hint="eastAsia"/>
        </w:rPr>
        <w:t>、生成代发结果电子数据”。</w:t>
      </w:r>
    </w:p>
    <w:p w:rsidR="004A1DF5" w:rsidRDefault="004A1DF5" w:rsidP="0004090F">
      <w:pPr>
        <w:pStyle w:val="7"/>
        <w:spacing w:line="360" w:lineRule="auto"/>
      </w:pPr>
      <w:r>
        <w:rPr>
          <w:rFonts w:hint="eastAsia"/>
        </w:rPr>
        <w:t>9</w:t>
      </w:r>
      <w:r>
        <w:rPr>
          <w:rFonts w:hint="eastAsia"/>
        </w:rPr>
        <w:t>、资金预留</w:t>
      </w:r>
    </w:p>
    <w:p w:rsidR="004A1DF5" w:rsidRDefault="004A1DF5">
      <w:pPr>
        <w:pStyle w:val="a5"/>
        <w:ind w:firstLine="480"/>
      </w:pPr>
      <w:r>
        <w:rPr>
          <w:rFonts w:hint="eastAsia"/>
        </w:rPr>
        <w:t>同本节的“二、手工代发管理”－“（六）操作步骤”－“</w:t>
      </w:r>
      <w:r>
        <w:rPr>
          <w:rFonts w:hint="eastAsia"/>
        </w:rPr>
        <w:t>9</w:t>
      </w:r>
      <w:r>
        <w:rPr>
          <w:rFonts w:hint="eastAsia"/>
        </w:rPr>
        <w:t>、资金预留”。</w:t>
      </w:r>
    </w:p>
    <w:p w:rsidR="004A1DF5" w:rsidRDefault="004A1DF5" w:rsidP="0004090F">
      <w:pPr>
        <w:pStyle w:val="7"/>
        <w:spacing w:line="360" w:lineRule="auto"/>
      </w:pPr>
      <w:r>
        <w:rPr>
          <w:rFonts w:hint="eastAsia"/>
        </w:rPr>
        <w:t>10</w:t>
      </w:r>
      <w:r>
        <w:rPr>
          <w:rFonts w:hint="eastAsia"/>
        </w:rPr>
        <w:t>、取消批次</w:t>
      </w:r>
    </w:p>
    <w:p w:rsidR="004A1DF5" w:rsidRDefault="004A1DF5">
      <w:pPr>
        <w:tabs>
          <w:tab w:val="num" w:pos="900"/>
        </w:tabs>
        <w:ind w:firstLine="540"/>
        <w:rPr>
          <w:kern w:val="0"/>
          <w:szCs w:val="18"/>
        </w:rPr>
      </w:pPr>
      <w:r>
        <w:rPr>
          <w:rFonts w:hint="eastAsia"/>
        </w:rPr>
        <w:t>对于已经建立了，但还没有执行的代发批次可以进行取消，取消时，需要主管授权。如果已经发起了执行代发的操作，则不允许对批次进行取消。</w:t>
      </w:r>
    </w:p>
    <w:p w:rsidR="004A1DF5" w:rsidRDefault="004A1DF5">
      <w:pPr>
        <w:pStyle w:val="a5"/>
        <w:ind w:firstLine="480"/>
        <w:rPr>
          <w:kern w:val="0"/>
          <w:szCs w:val="18"/>
        </w:rPr>
      </w:pPr>
    </w:p>
    <w:p w:rsidR="004A1DF5" w:rsidRDefault="004A1DF5" w:rsidP="0004090F">
      <w:pPr>
        <w:pStyle w:val="4"/>
        <w:spacing w:before="156" w:after="156"/>
        <w:jc w:val="both"/>
        <w:sectPr w:rsidR="004A1DF5">
          <w:footerReference w:type="even" r:id="rId389"/>
          <w:pgSz w:w="11906" w:h="16838"/>
          <w:pgMar w:top="1418" w:right="1701" w:bottom="1134" w:left="1701" w:header="851" w:footer="992" w:gutter="0"/>
          <w:cols w:space="425"/>
          <w:docGrid w:type="lines" w:linePitch="312"/>
        </w:sectPr>
      </w:pPr>
    </w:p>
    <w:p w:rsidR="004A1DF5" w:rsidRDefault="004A1DF5" w:rsidP="0004090F">
      <w:pPr>
        <w:pStyle w:val="4"/>
        <w:spacing w:before="156" w:after="156"/>
      </w:pPr>
      <w:bookmarkStart w:id="1451" w:name="_Toc85731245"/>
      <w:bookmarkStart w:id="1452" w:name="_Toc127615229"/>
      <w:bookmarkStart w:id="1453" w:name="_Toc186273622"/>
      <w:r>
        <w:rPr>
          <w:rFonts w:hint="eastAsia"/>
        </w:rPr>
        <w:lastRenderedPageBreak/>
        <w:t>第六节　代扣业务</w:t>
      </w:r>
      <w:bookmarkEnd w:id="1451"/>
      <w:bookmarkEnd w:id="1452"/>
      <w:bookmarkEnd w:id="1453"/>
    </w:p>
    <w:p w:rsidR="004A1DF5" w:rsidRDefault="004A1DF5" w:rsidP="0004090F">
      <w:pPr>
        <w:pStyle w:val="5"/>
      </w:pPr>
      <w:bookmarkStart w:id="1454" w:name="_Toc127615230"/>
      <w:r>
        <w:rPr>
          <w:rFonts w:hint="eastAsia"/>
        </w:rPr>
        <w:t>一、代扣协议管理（业务代码</w:t>
      </w:r>
      <w:r>
        <w:rPr>
          <w:rFonts w:hint="eastAsia"/>
        </w:rPr>
        <w:t>6091</w:t>
      </w:r>
      <w:r>
        <w:rPr>
          <w:rFonts w:hint="eastAsia"/>
        </w:rPr>
        <w:t>）</w:t>
      </w:r>
      <w:bookmarkEnd w:id="1454"/>
    </w:p>
    <w:p w:rsidR="004A1DF5" w:rsidRDefault="004A1DF5" w:rsidP="00327B4B">
      <w:pPr>
        <w:pStyle w:val="6"/>
        <w:spacing w:beforeLines="50" w:line="360" w:lineRule="auto"/>
      </w:pPr>
      <w:bookmarkStart w:id="1455" w:name="_Toc127615231"/>
      <w:r>
        <w:rPr>
          <w:rFonts w:hint="eastAsia"/>
        </w:rPr>
        <w:t>（一）功能介绍</w:t>
      </w:r>
      <w:bookmarkEnd w:id="1455"/>
    </w:p>
    <w:p w:rsidR="004A1DF5" w:rsidRDefault="004A1DF5">
      <w:pPr>
        <w:pStyle w:val="a5"/>
        <w:ind w:firstLine="480"/>
      </w:pPr>
      <w:r>
        <w:rPr>
          <w:rFonts w:hint="eastAsia"/>
        </w:rPr>
        <w:t>代扣业务的“合作方协议”是系统中对一项代扣业务具体特征的预先设置，通过“合作方协议”可以确定合作方代扣的清算户口、代扣范围、计费付费方式等个性化事项。在系统中建立“合作方协议”时应根据我行与委托单位签订的代扣合同（或协议）文本进行建立，严格遵照合同文本的要求设置各项参数。</w:t>
      </w:r>
    </w:p>
    <w:p w:rsidR="004A1DF5" w:rsidRDefault="004A1DF5">
      <w:pPr>
        <w:pStyle w:val="a5"/>
        <w:ind w:firstLine="480"/>
      </w:pPr>
      <w:r>
        <w:rPr>
          <w:rFonts w:hint="eastAsia"/>
        </w:rPr>
        <w:t>“代扣协议管理”功能提供了对合作方协议在系统中进行建立、修改、删除、关闭等操作，在日后的业务处理中，系统将按照代扣业务“合作方协议”中各项约定进行业务处理。签订代扣协议后系统会自动产生合作方协议号。</w:t>
      </w:r>
    </w:p>
    <w:p w:rsidR="004A1DF5" w:rsidRDefault="004A1DF5" w:rsidP="00327B4B">
      <w:pPr>
        <w:pStyle w:val="6"/>
        <w:spacing w:beforeLines="50" w:line="360" w:lineRule="auto"/>
      </w:pPr>
      <w:bookmarkStart w:id="1456" w:name="_Toc127615232"/>
      <w:r>
        <w:rPr>
          <w:rFonts w:hint="eastAsia"/>
        </w:rPr>
        <w:t>（二）操作提示</w:t>
      </w:r>
      <w:bookmarkEnd w:id="1456"/>
    </w:p>
    <w:p w:rsidR="004A1DF5" w:rsidRDefault="004A1DF5" w:rsidP="000029C7">
      <w:pPr>
        <w:pStyle w:val="a5"/>
        <w:numPr>
          <w:ilvl w:val="0"/>
          <w:numId w:val="431"/>
        </w:numPr>
        <w:tabs>
          <w:tab w:val="left" w:pos="720"/>
          <w:tab w:val="num" w:pos="900"/>
        </w:tabs>
        <w:ind w:left="0" w:firstLineChars="0" w:firstLine="480"/>
      </w:pPr>
      <w:r>
        <w:rPr>
          <w:rFonts w:hint="eastAsia"/>
        </w:rPr>
        <w:t>新增合作方协议时，必须同时新增合作方协议的协议货币。</w:t>
      </w:r>
    </w:p>
    <w:p w:rsidR="004A1DF5" w:rsidRDefault="004A1DF5" w:rsidP="000029C7">
      <w:pPr>
        <w:pStyle w:val="a5"/>
        <w:numPr>
          <w:ilvl w:val="0"/>
          <w:numId w:val="431"/>
        </w:numPr>
        <w:tabs>
          <w:tab w:val="left" w:pos="720"/>
          <w:tab w:val="num" w:pos="900"/>
        </w:tabs>
        <w:ind w:left="0" w:firstLineChars="0" w:firstLine="480"/>
      </w:pPr>
      <w:r>
        <w:rPr>
          <w:rFonts w:hint="eastAsia"/>
        </w:rPr>
        <w:t>增加合作方外币代扣协议货币时，同一交易货币只能增加一类代扣协议货币，合作方在我行开户的，系统通过清算户口判断代扣交易货币的钞汇类型。</w:t>
      </w:r>
    </w:p>
    <w:p w:rsidR="004A1DF5" w:rsidRDefault="004A1DF5" w:rsidP="000029C7">
      <w:pPr>
        <w:pStyle w:val="a5"/>
        <w:numPr>
          <w:ilvl w:val="0"/>
          <w:numId w:val="431"/>
        </w:numPr>
        <w:tabs>
          <w:tab w:val="left" w:pos="720"/>
          <w:tab w:val="num" w:pos="900"/>
        </w:tabs>
        <w:ind w:left="0" w:firstLineChars="0" w:firstLine="480"/>
      </w:pPr>
      <w:r>
        <w:rPr>
          <w:rFonts w:hint="eastAsia"/>
        </w:rPr>
        <w:t>签订协议时必须先选定一个代扣类型，各代扣类型可以由总行统一增加，分行如果有需要可以向总行申请。</w:t>
      </w:r>
    </w:p>
    <w:p w:rsidR="004A1DF5" w:rsidRDefault="004A1DF5" w:rsidP="000029C7">
      <w:pPr>
        <w:pStyle w:val="a5"/>
        <w:numPr>
          <w:ilvl w:val="0"/>
          <w:numId w:val="431"/>
        </w:numPr>
        <w:tabs>
          <w:tab w:val="left" w:pos="720"/>
          <w:tab w:val="num" w:pos="900"/>
        </w:tabs>
        <w:ind w:left="0" w:firstLineChars="0" w:firstLine="480"/>
      </w:pPr>
      <w:r>
        <w:rPr>
          <w:rFonts w:hint="eastAsia"/>
        </w:rPr>
        <w:t>代扣类型中，编号小于</w:t>
      </w:r>
      <w:r>
        <w:rPr>
          <w:rFonts w:hint="eastAsia"/>
        </w:rPr>
        <w:t>AKAGK900</w:t>
      </w:r>
      <w:r>
        <w:rPr>
          <w:rFonts w:hint="eastAsia"/>
        </w:rPr>
        <w:t>的代扣类型为普通类型，编号大于等于</w:t>
      </w:r>
      <w:r>
        <w:rPr>
          <w:rFonts w:hint="eastAsia"/>
        </w:rPr>
        <w:t>AKAGK900</w:t>
      </w:r>
      <w:r>
        <w:rPr>
          <w:rFonts w:hint="eastAsia"/>
        </w:rPr>
        <w:t>的代扣类型为特殊代扣类型。现将目前系统设置的特殊类代扣类型简介如下：</w:t>
      </w:r>
    </w:p>
    <w:p w:rsidR="004A1DF5" w:rsidRDefault="004A1DF5">
      <w:pPr>
        <w:pStyle w:val="a5"/>
        <w:tabs>
          <w:tab w:val="left" w:pos="720"/>
          <w:tab w:val="num" w:pos="1140"/>
          <w:tab w:val="num" w:pos="1260"/>
        </w:tabs>
        <w:ind w:firstLine="480"/>
      </w:pPr>
      <w:r>
        <w:rPr>
          <w:rFonts w:hint="eastAsia"/>
        </w:rPr>
        <w:t>（</w:t>
      </w:r>
      <w:r>
        <w:rPr>
          <w:rFonts w:hint="eastAsia"/>
        </w:rPr>
        <w:t>1</w:t>
      </w:r>
      <w:r>
        <w:rPr>
          <w:rFonts w:hint="eastAsia"/>
        </w:rPr>
        <w:t>）</w:t>
      </w:r>
      <w:r>
        <w:rPr>
          <w:rFonts w:hint="eastAsia"/>
        </w:rPr>
        <w:t>AGPAY901</w:t>
      </w:r>
      <w:r>
        <w:rPr>
          <w:rFonts w:hint="eastAsia"/>
        </w:rPr>
        <w:t>，公共事业综合扣费：用于宁波等地的多项公共事业费用合并扣收的业务。代扣成功后，系统将按照代扣数据中的备注内容向付款人提供短信信息。例如，同一个付款账号在一个批次中扣缴了水费、电费、煤气费，代扣成功后，系统会按照每笔扣缴时数据中所附的备注信息向付款人发送手机短信。</w:t>
      </w:r>
    </w:p>
    <w:p w:rsidR="004A1DF5" w:rsidRDefault="004A1DF5">
      <w:pPr>
        <w:pStyle w:val="a5"/>
        <w:tabs>
          <w:tab w:val="left" w:pos="720"/>
          <w:tab w:val="num" w:pos="1140"/>
          <w:tab w:val="num" w:pos="1260"/>
        </w:tabs>
        <w:ind w:firstLine="480"/>
      </w:pPr>
      <w:r>
        <w:rPr>
          <w:rFonts w:hint="eastAsia"/>
        </w:rPr>
        <w:t>（</w:t>
      </w:r>
      <w:r>
        <w:rPr>
          <w:rFonts w:hint="eastAsia"/>
        </w:rPr>
        <w:t>2</w:t>
      </w:r>
      <w:r>
        <w:rPr>
          <w:rFonts w:hint="eastAsia"/>
        </w:rPr>
        <w:t>）</w:t>
      </w:r>
      <w:r>
        <w:rPr>
          <w:rFonts w:hint="eastAsia"/>
        </w:rPr>
        <w:t>AGPAY999</w:t>
      </w:r>
      <w:r>
        <w:rPr>
          <w:rFonts w:hint="eastAsia"/>
        </w:rPr>
        <w:t>，代扣其他，用于处理因特殊原因未找到对应代扣项目的情况。</w:t>
      </w:r>
    </w:p>
    <w:p w:rsidR="004A1DF5" w:rsidRDefault="004A1DF5">
      <w:pPr>
        <w:pStyle w:val="a5"/>
        <w:tabs>
          <w:tab w:val="left" w:pos="720"/>
          <w:tab w:val="num" w:pos="1140"/>
          <w:tab w:val="num" w:pos="1260"/>
        </w:tabs>
        <w:ind w:firstLine="480"/>
      </w:pPr>
      <w:r>
        <w:rPr>
          <w:rFonts w:hint="eastAsia"/>
        </w:rPr>
        <w:t>（</w:t>
      </w:r>
      <w:r>
        <w:rPr>
          <w:rFonts w:hint="eastAsia"/>
        </w:rPr>
        <w:t>3</w:t>
      </w:r>
      <w:r>
        <w:rPr>
          <w:rFonts w:hint="eastAsia"/>
        </w:rPr>
        <w:t>）代扣业务中不允许使用虚拟协议，所有代扣合作方必须在我行系统中签订协议。</w:t>
      </w:r>
    </w:p>
    <w:p w:rsidR="004A1DF5" w:rsidRDefault="004A1DF5" w:rsidP="000029C7">
      <w:pPr>
        <w:pStyle w:val="a5"/>
        <w:numPr>
          <w:ilvl w:val="0"/>
          <w:numId w:val="431"/>
        </w:numPr>
        <w:tabs>
          <w:tab w:val="left" w:pos="720"/>
          <w:tab w:val="num" w:pos="900"/>
        </w:tabs>
        <w:ind w:left="0" w:firstLineChars="0" w:firstLine="480"/>
      </w:pPr>
      <w:r>
        <w:rPr>
          <w:rFonts w:hint="eastAsia"/>
        </w:rPr>
        <w:lastRenderedPageBreak/>
        <w:t>代扣数据中不得包含旧系统户口及他行户口。</w:t>
      </w:r>
    </w:p>
    <w:p w:rsidR="004A1DF5" w:rsidRDefault="004A1DF5" w:rsidP="00327B4B">
      <w:pPr>
        <w:pStyle w:val="6"/>
        <w:spacing w:beforeLines="50" w:line="360" w:lineRule="auto"/>
      </w:pPr>
      <w:bookmarkStart w:id="1457" w:name="_Toc127615233"/>
      <w:r>
        <w:rPr>
          <w:rFonts w:hint="eastAsia"/>
        </w:rPr>
        <w:t>（三）术语解释及参数说明</w:t>
      </w:r>
      <w:bookmarkEnd w:id="1457"/>
    </w:p>
    <w:tbl>
      <w:tblPr>
        <w:tblW w:w="88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340"/>
        <w:gridCol w:w="6480"/>
      </w:tblGrid>
      <w:tr w:rsidR="004A1DF5">
        <w:trPr>
          <w:tblHeader/>
        </w:trPr>
        <w:tc>
          <w:tcPr>
            <w:tcW w:w="2340" w:type="dxa"/>
          </w:tcPr>
          <w:p w:rsidR="004A1DF5" w:rsidRDefault="004A1DF5">
            <w:pPr>
              <w:rPr>
                <w:sz w:val="21"/>
              </w:rPr>
            </w:pPr>
            <w:r>
              <w:rPr>
                <w:rFonts w:hint="eastAsia"/>
                <w:sz w:val="21"/>
              </w:rPr>
              <w:t>管理机构号</w:t>
            </w:r>
          </w:p>
        </w:tc>
        <w:tc>
          <w:tcPr>
            <w:tcW w:w="6480" w:type="dxa"/>
          </w:tcPr>
          <w:p w:rsidR="004A1DF5" w:rsidRDefault="004A1DF5">
            <w:pPr>
              <w:rPr>
                <w:sz w:val="21"/>
              </w:rPr>
            </w:pPr>
            <w:r>
              <w:rPr>
                <w:rFonts w:hint="eastAsia"/>
                <w:sz w:val="21"/>
              </w:rPr>
              <w:t>在系统设定的机构号中选择该户口号所对应的管理机构号，不输时默认为本网点</w:t>
            </w:r>
          </w:p>
        </w:tc>
      </w:tr>
      <w:tr w:rsidR="004A1DF5">
        <w:trPr>
          <w:tblHeader/>
        </w:trPr>
        <w:tc>
          <w:tcPr>
            <w:tcW w:w="2340" w:type="dxa"/>
          </w:tcPr>
          <w:p w:rsidR="004A1DF5" w:rsidRDefault="004A1DF5">
            <w:pPr>
              <w:rPr>
                <w:sz w:val="21"/>
              </w:rPr>
            </w:pPr>
            <w:r>
              <w:rPr>
                <w:rFonts w:hint="eastAsia"/>
                <w:sz w:val="21"/>
              </w:rPr>
              <w:t>合作方临时客户号</w:t>
            </w:r>
          </w:p>
        </w:tc>
        <w:tc>
          <w:tcPr>
            <w:tcW w:w="6480" w:type="dxa"/>
          </w:tcPr>
          <w:p w:rsidR="004A1DF5" w:rsidRDefault="004A1DF5">
            <w:pPr>
              <w:rPr>
                <w:sz w:val="21"/>
              </w:rPr>
            </w:pPr>
            <w:r>
              <w:rPr>
                <w:rFonts w:hint="eastAsia"/>
                <w:sz w:val="21"/>
              </w:rPr>
              <w:t>合作方未在在我行开户的，柜员先开立一个临时客户号，然后签订代扣协议</w:t>
            </w:r>
          </w:p>
        </w:tc>
      </w:tr>
    </w:tbl>
    <w:p w:rsidR="004A1DF5" w:rsidRDefault="004A1DF5" w:rsidP="00327B4B">
      <w:pPr>
        <w:pStyle w:val="6"/>
        <w:spacing w:beforeLines="50" w:line="360" w:lineRule="auto"/>
      </w:pPr>
      <w:bookmarkStart w:id="1458" w:name="_Toc127615234"/>
      <w:r>
        <w:rPr>
          <w:rFonts w:hint="eastAsia"/>
        </w:rPr>
        <w:t>（四）操作要点</w:t>
      </w:r>
      <w:bookmarkEnd w:id="1458"/>
    </w:p>
    <w:p w:rsidR="004A1DF5" w:rsidRDefault="004A1DF5">
      <w:pPr>
        <w:pStyle w:val="a5"/>
        <w:ind w:firstLine="480"/>
      </w:pPr>
      <w:r>
        <w:rPr>
          <w:rFonts w:hint="eastAsia"/>
        </w:rPr>
        <w:t>1</w:t>
      </w:r>
      <w:r>
        <w:rPr>
          <w:rFonts w:hint="eastAsia"/>
        </w:rPr>
        <w:t>、系统中的合作方协议是根据我行和合作方签订的代扣合同录入的，不能代替纸制合同，只是将影响代扣结果的有关重要条款录入系统保留，并按由系统自动照录入的内容执行，所以我行和合作方之间其他的约定和条款等，以纸制合同为准。</w:t>
      </w:r>
    </w:p>
    <w:p w:rsidR="004A1DF5" w:rsidRDefault="004A1DF5">
      <w:pPr>
        <w:pStyle w:val="a5"/>
        <w:ind w:firstLine="480"/>
      </w:pPr>
      <w:r>
        <w:rPr>
          <w:rFonts w:hint="eastAsia"/>
        </w:rPr>
        <w:t>2</w:t>
      </w:r>
      <w:r>
        <w:rPr>
          <w:rFonts w:hint="eastAsia"/>
        </w:rPr>
        <w:t>、合作方无论是否在我行开有结算户口均可与网点签订代扣协议。未在我行开户的合作方，可以通过客户号签订代扣协议。若合作方未在我行没有开立客户号，则应由会计柜台为期开立临时客户号。</w:t>
      </w:r>
    </w:p>
    <w:p w:rsidR="004A1DF5" w:rsidRDefault="004A1DF5">
      <w:pPr>
        <w:pStyle w:val="a5"/>
        <w:ind w:firstLine="480"/>
      </w:pPr>
      <w:r>
        <w:rPr>
          <w:rFonts w:hint="eastAsia"/>
        </w:rPr>
        <w:t>3</w:t>
      </w:r>
      <w:r>
        <w:rPr>
          <w:rFonts w:hint="eastAsia"/>
        </w:rPr>
        <w:t>、在签订代扣协议货币时需输入合作方代扣的交易货币及清算、收费户口号。</w:t>
      </w:r>
    </w:p>
    <w:p w:rsidR="004A1DF5" w:rsidRDefault="004A1DF5">
      <w:pPr>
        <w:pStyle w:val="a5"/>
        <w:ind w:firstLine="480"/>
      </w:pPr>
      <w:r>
        <w:rPr>
          <w:rFonts w:hint="eastAsia"/>
        </w:rPr>
        <w:t>4</w:t>
      </w:r>
      <w:r>
        <w:rPr>
          <w:rFonts w:hint="eastAsia"/>
        </w:rPr>
        <w:t>、代扣手续费根据我行相关制度规定与合作方商定收取，建立协议时，应按照合同条款执行。</w:t>
      </w:r>
    </w:p>
    <w:p w:rsidR="004A1DF5" w:rsidRDefault="004A1DF5">
      <w:pPr>
        <w:pStyle w:val="a5"/>
        <w:ind w:firstLine="480"/>
      </w:pPr>
      <w:r>
        <w:rPr>
          <w:rFonts w:hint="eastAsia"/>
        </w:rPr>
        <w:t>5</w:t>
      </w:r>
      <w:r>
        <w:rPr>
          <w:rFonts w:hint="eastAsia"/>
        </w:rPr>
        <w:t>、“删除代扣协议”功能只用于操作员误操作建立了一个不应该建立的协议。对代扣协议进行删除时，该协议项下不得有代扣业务批次，即该协议没有发生过业务，一旦发生过业务，则不能删除。</w:t>
      </w:r>
    </w:p>
    <w:p w:rsidR="004A1DF5" w:rsidRDefault="004A1DF5">
      <w:pPr>
        <w:pStyle w:val="a5"/>
        <w:ind w:firstLine="480"/>
      </w:pPr>
      <w:r>
        <w:rPr>
          <w:rFonts w:hint="eastAsia"/>
        </w:rPr>
        <w:t>6</w:t>
      </w:r>
      <w:r>
        <w:rPr>
          <w:rFonts w:hint="eastAsia"/>
        </w:rPr>
        <w:t>、自动关闭协议到期处理：</w:t>
      </w:r>
    </w:p>
    <w:p w:rsidR="004A1DF5" w:rsidRDefault="004A1DF5">
      <w:pPr>
        <w:pStyle w:val="a5"/>
        <w:ind w:firstLine="480"/>
      </w:pPr>
      <w:r>
        <w:rPr>
          <w:rFonts w:hint="eastAsia"/>
        </w:rPr>
        <w:t>系统每日扫描合作方协议的到期日</w:t>
      </w:r>
      <w:r>
        <w:rPr>
          <w:rFonts w:hint="eastAsia"/>
          <w:smallCaps/>
        </w:rPr>
        <w:t>，在协议到期当日，系统不受理新的代扣交易，但系统支持继续完成以前未完成的交易，协议到期</w:t>
      </w:r>
      <w:r>
        <w:rPr>
          <w:rFonts w:hint="eastAsia"/>
          <w:smallCaps/>
        </w:rPr>
        <w:t>10</w:t>
      </w:r>
      <w:r>
        <w:rPr>
          <w:rFonts w:hint="eastAsia"/>
          <w:smallCaps/>
        </w:rPr>
        <w:t>日内如合作方不续签协议，第</w:t>
      </w:r>
      <w:r>
        <w:rPr>
          <w:rFonts w:hint="eastAsia"/>
          <w:smallCaps/>
        </w:rPr>
        <w:t>10</w:t>
      </w:r>
      <w:r>
        <w:rPr>
          <w:rFonts w:hint="eastAsia"/>
          <w:smallCaps/>
        </w:rPr>
        <w:t>日协议自动关闭。</w:t>
      </w:r>
    </w:p>
    <w:p w:rsidR="004A1DF5" w:rsidRDefault="004A1DF5">
      <w:pPr>
        <w:pStyle w:val="a5"/>
        <w:ind w:firstLine="480"/>
        <w:rPr>
          <w:smallCaps/>
        </w:rPr>
      </w:pPr>
      <w:r>
        <w:rPr>
          <w:rFonts w:hint="eastAsia"/>
        </w:rPr>
        <w:t>7</w:t>
      </w:r>
      <w:r>
        <w:rPr>
          <w:rFonts w:hint="eastAsia"/>
        </w:rPr>
        <w:t>、</w:t>
      </w:r>
      <w:r>
        <w:rPr>
          <w:rFonts w:hint="eastAsia"/>
          <w:smallCaps/>
        </w:rPr>
        <w:t>合作方协议关闭后，</w:t>
      </w:r>
      <w:r>
        <w:rPr>
          <w:rFonts w:hint="eastAsia"/>
        </w:rPr>
        <w:t>相同</w:t>
      </w:r>
      <w:r>
        <w:rPr>
          <w:rFonts w:hint="eastAsia"/>
          <w:smallCaps/>
        </w:rPr>
        <w:t>客户号的协议可以再次签订，此时系统会将已关闭的协议自动导入历史。</w:t>
      </w:r>
    </w:p>
    <w:p w:rsidR="004A1DF5" w:rsidRDefault="004A1DF5" w:rsidP="00327B4B">
      <w:pPr>
        <w:pStyle w:val="6"/>
        <w:spacing w:beforeLines="50" w:line="360" w:lineRule="auto"/>
      </w:pPr>
      <w:bookmarkStart w:id="1459" w:name="_Toc127615235"/>
      <w:r>
        <w:rPr>
          <w:rFonts w:hint="eastAsia"/>
        </w:rPr>
        <w:lastRenderedPageBreak/>
        <w:t>（五）操作步骤</w:t>
      </w:r>
      <w:bookmarkEnd w:id="1459"/>
    </w:p>
    <w:p w:rsidR="004A1DF5" w:rsidRDefault="004A1DF5" w:rsidP="0004090F">
      <w:pPr>
        <w:pStyle w:val="7"/>
      </w:pPr>
      <w:r>
        <w:rPr>
          <w:rFonts w:hint="eastAsia"/>
        </w:rPr>
        <w:t>1</w:t>
      </w:r>
      <w:r>
        <w:rPr>
          <w:rFonts w:hint="eastAsia"/>
        </w:rPr>
        <w:t>、进入“代扣协议管理”画面：</w:t>
      </w:r>
    </w:p>
    <w:p w:rsidR="004A1DF5" w:rsidRDefault="004A1DF5">
      <w:pPr>
        <w:pStyle w:val="a5"/>
        <w:ind w:firstLine="480"/>
      </w:pPr>
      <w:r>
        <w:rPr>
          <w:rFonts w:hint="eastAsia"/>
        </w:rPr>
        <w:t>柜员选择系统导航－其他中间业务－代扣业务－代扣协议管理或在“业务代码”处输入业务代码“</w:t>
      </w:r>
      <w:r>
        <w:rPr>
          <w:rFonts w:hint="eastAsia"/>
        </w:rPr>
        <w:t>6091</w:t>
      </w:r>
      <w:r>
        <w:rPr>
          <w:rFonts w:hint="eastAsia"/>
        </w:rPr>
        <w:t>”进入“代扣协议管理”界面。</w:t>
      </w:r>
    </w:p>
    <w:p w:rsidR="004A1DF5" w:rsidRDefault="004A1DF5" w:rsidP="0004090F">
      <w:pPr>
        <w:pStyle w:val="7"/>
      </w:pPr>
      <w:r>
        <w:rPr>
          <w:rFonts w:hint="eastAsia"/>
        </w:rPr>
        <w:t>2</w:t>
      </w:r>
      <w:r>
        <w:rPr>
          <w:rFonts w:hint="eastAsia"/>
        </w:rPr>
        <w:t>、新增（签订）代扣协议：</w:t>
      </w:r>
    </w:p>
    <w:p w:rsidR="004A1DF5" w:rsidRDefault="004A1DF5">
      <w:pPr>
        <w:pStyle w:val="a5"/>
        <w:ind w:firstLine="480"/>
      </w:pPr>
      <w:r>
        <w:rPr>
          <w:rFonts w:hint="eastAsia"/>
        </w:rPr>
        <w:t>（</w:t>
      </w:r>
      <w:r>
        <w:rPr>
          <w:rFonts w:hint="eastAsia"/>
        </w:rPr>
        <w:t>1</w:t>
      </w:r>
      <w:r>
        <w:rPr>
          <w:rFonts w:hint="eastAsia"/>
        </w:rPr>
        <w:t>）操作员在代扣协议管理界面选择“新增”进入“增加代扣协议”界面。</w:t>
      </w:r>
    </w:p>
    <w:p w:rsidR="004A1DF5" w:rsidRDefault="004A1DF5">
      <w:pPr>
        <w:pStyle w:val="a5"/>
        <w:ind w:firstLine="480"/>
      </w:pPr>
      <w:r>
        <w:rPr>
          <w:rFonts w:hint="eastAsia"/>
        </w:rPr>
        <w:t>（</w:t>
      </w:r>
      <w:r>
        <w:rPr>
          <w:rFonts w:hint="eastAsia"/>
        </w:rPr>
        <w:t>2</w:t>
      </w:r>
      <w:r>
        <w:rPr>
          <w:rFonts w:hint="eastAsia"/>
        </w:rPr>
        <w:t>）操作人员按照与合作方签订的协议的要求及系统的项目说明录入各项要素，建立协议的基础部分。</w:t>
      </w:r>
    </w:p>
    <w:p w:rsidR="004A1DF5" w:rsidRDefault="004A1DF5">
      <w:pPr>
        <w:pStyle w:val="a5"/>
        <w:ind w:firstLine="480"/>
      </w:pPr>
      <w:r>
        <w:rPr>
          <w:rFonts w:hint="eastAsia"/>
        </w:rPr>
        <w:t>（</w:t>
      </w:r>
      <w:r>
        <w:rPr>
          <w:rFonts w:hint="eastAsia"/>
        </w:rPr>
        <w:t>3</w:t>
      </w:r>
      <w:r>
        <w:rPr>
          <w:rFonts w:hint="eastAsia"/>
        </w:rPr>
        <w:t>）基础部分录入完毕后，经授权人员审核，授权通过，系统继续提示设置合作方的协议货币。</w:t>
      </w:r>
    </w:p>
    <w:p w:rsidR="004A1DF5" w:rsidRDefault="004A1DF5">
      <w:pPr>
        <w:pStyle w:val="a5"/>
        <w:ind w:firstLine="480"/>
      </w:pPr>
      <w:r>
        <w:rPr>
          <w:rFonts w:hint="eastAsia"/>
        </w:rPr>
        <w:t>（</w:t>
      </w:r>
      <w:r>
        <w:rPr>
          <w:rFonts w:hint="eastAsia"/>
        </w:rPr>
        <w:t>4</w:t>
      </w:r>
      <w:r>
        <w:rPr>
          <w:rFonts w:hint="eastAsia"/>
        </w:rPr>
        <w:t>）操作人员按照与合作方签订的协议的要求及系统的项目说明录入各项要素，建立协议的协议货币部分。</w:t>
      </w:r>
    </w:p>
    <w:p w:rsidR="004A1DF5" w:rsidRDefault="004A1DF5">
      <w:pPr>
        <w:pStyle w:val="a5"/>
        <w:ind w:firstLine="480"/>
      </w:pPr>
      <w:r>
        <w:rPr>
          <w:rFonts w:hint="eastAsia"/>
        </w:rPr>
        <w:t>（</w:t>
      </w:r>
      <w:r>
        <w:rPr>
          <w:rFonts w:hint="eastAsia"/>
        </w:rPr>
        <w:t>5</w:t>
      </w:r>
      <w:r>
        <w:rPr>
          <w:rFonts w:hint="eastAsia"/>
        </w:rPr>
        <w:t>）协议货币部分建立完毕后，经授权人员审核，授权通过，系统提示打印代扣协议建立报告。</w:t>
      </w:r>
    </w:p>
    <w:p w:rsidR="004A1DF5" w:rsidRDefault="004A1DF5">
      <w:pPr>
        <w:pStyle w:val="a5"/>
        <w:ind w:firstLine="480"/>
      </w:pPr>
      <w:r>
        <w:rPr>
          <w:rFonts w:hint="eastAsia"/>
        </w:rPr>
        <w:t>（</w:t>
      </w:r>
      <w:r>
        <w:rPr>
          <w:rFonts w:hint="eastAsia"/>
        </w:rPr>
        <w:t>6</w:t>
      </w:r>
      <w:r>
        <w:rPr>
          <w:rFonts w:hint="eastAsia"/>
        </w:rPr>
        <w:t>）具体的项目说明见本部分的“</w:t>
      </w:r>
      <w:r>
        <w:rPr>
          <w:rFonts w:hint="eastAsia"/>
        </w:rPr>
        <w:t>12</w:t>
      </w:r>
      <w:r>
        <w:rPr>
          <w:rFonts w:hint="eastAsia"/>
        </w:rPr>
        <w:t>、代扣业务合作方协议项目说明”。</w:t>
      </w:r>
    </w:p>
    <w:p w:rsidR="004A1DF5" w:rsidRDefault="004A1DF5" w:rsidP="0004090F">
      <w:pPr>
        <w:pStyle w:val="7"/>
        <w:rPr>
          <w:kern w:val="0"/>
          <w:lang w:val="zh-CN"/>
        </w:rPr>
      </w:pPr>
      <w:r>
        <w:rPr>
          <w:rFonts w:hint="eastAsia"/>
          <w:kern w:val="0"/>
          <w:lang w:val="zh-CN"/>
        </w:rPr>
        <w:t>3</w:t>
      </w:r>
      <w:r>
        <w:rPr>
          <w:rFonts w:hint="eastAsia"/>
          <w:kern w:val="0"/>
          <w:lang w:val="zh-CN"/>
        </w:rPr>
        <w:t>、修改代扣合作方协议</w:t>
      </w:r>
    </w:p>
    <w:p w:rsidR="004A1DF5" w:rsidRDefault="004A1DF5">
      <w:pPr>
        <w:pStyle w:val="a5"/>
        <w:ind w:firstLine="480"/>
        <w:rPr>
          <w:kern w:val="0"/>
          <w:szCs w:val="18"/>
          <w:lang w:val="zh-CN"/>
        </w:rPr>
      </w:pPr>
      <w:r>
        <w:rPr>
          <w:rFonts w:hint="eastAsia"/>
          <w:kern w:val="0"/>
          <w:szCs w:val="18"/>
          <w:lang w:val="zh-CN"/>
        </w:rPr>
        <w:t>参照修改代发协议的操作方法及要求，具体修改项目的含义与“新增（签订）代扣协议”中的解释相同。</w:t>
      </w:r>
    </w:p>
    <w:p w:rsidR="004A1DF5" w:rsidRDefault="004A1DF5" w:rsidP="0004090F">
      <w:pPr>
        <w:pStyle w:val="7"/>
      </w:pPr>
      <w:r>
        <w:rPr>
          <w:rFonts w:hint="eastAsia"/>
        </w:rPr>
        <w:t>4</w:t>
      </w:r>
      <w:r>
        <w:rPr>
          <w:rFonts w:hint="eastAsia"/>
        </w:rPr>
        <w:t>、修改代扣协议货币：</w:t>
      </w:r>
    </w:p>
    <w:p w:rsidR="004A1DF5" w:rsidRDefault="004A1DF5">
      <w:pPr>
        <w:pStyle w:val="a5"/>
        <w:ind w:firstLine="480"/>
      </w:pPr>
      <w:r>
        <w:rPr>
          <w:rFonts w:hint="eastAsia"/>
          <w:kern w:val="0"/>
          <w:lang w:val="zh-CN"/>
        </w:rPr>
        <w:t>参照修改代发协议货币的操作方法及要求，具体修改项目的含义与“新增（签订）代扣协议”中的解释相同。</w:t>
      </w:r>
    </w:p>
    <w:p w:rsidR="004A1DF5" w:rsidRDefault="004A1DF5" w:rsidP="0004090F">
      <w:pPr>
        <w:pStyle w:val="7"/>
      </w:pPr>
      <w:r>
        <w:rPr>
          <w:rFonts w:hint="eastAsia"/>
        </w:rPr>
        <w:t>5</w:t>
      </w:r>
      <w:r>
        <w:rPr>
          <w:rFonts w:hint="eastAsia"/>
        </w:rPr>
        <w:t>、删除代扣协议货币：</w:t>
      </w:r>
    </w:p>
    <w:p w:rsidR="004A1DF5" w:rsidRDefault="004A1DF5">
      <w:pPr>
        <w:pStyle w:val="a5"/>
        <w:ind w:firstLine="480"/>
      </w:pPr>
      <w:r>
        <w:rPr>
          <w:rFonts w:hint="eastAsia"/>
          <w:kern w:val="0"/>
          <w:lang w:val="zh-CN"/>
        </w:rPr>
        <w:t>参照删除代发协议货币的操作方法及要求。</w:t>
      </w:r>
    </w:p>
    <w:p w:rsidR="004A1DF5" w:rsidRDefault="004A1DF5" w:rsidP="0004090F">
      <w:pPr>
        <w:pStyle w:val="7"/>
        <w:rPr>
          <w:kern w:val="0"/>
          <w:lang w:val="zh-CN"/>
        </w:rPr>
      </w:pPr>
      <w:r>
        <w:rPr>
          <w:rFonts w:hint="eastAsia"/>
          <w:kern w:val="0"/>
        </w:rPr>
        <w:t>6</w:t>
      </w:r>
      <w:r>
        <w:rPr>
          <w:rFonts w:hint="eastAsia"/>
          <w:kern w:val="0"/>
          <w:lang w:val="zh-CN"/>
        </w:rPr>
        <w:t>、删除代扣合作方协议</w:t>
      </w:r>
    </w:p>
    <w:p w:rsidR="004A1DF5" w:rsidRDefault="004A1DF5">
      <w:pPr>
        <w:pStyle w:val="a5"/>
        <w:ind w:firstLine="480"/>
        <w:rPr>
          <w:kern w:val="0"/>
          <w:szCs w:val="18"/>
          <w:lang w:val="zh-CN"/>
        </w:rPr>
      </w:pPr>
      <w:r>
        <w:rPr>
          <w:rFonts w:hint="eastAsia"/>
          <w:kern w:val="0"/>
          <w:szCs w:val="18"/>
          <w:lang w:val="zh-CN"/>
        </w:rPr>
        <w:t>参照删除代发协议的操作方法及要求。</w:t>
      </w:r>
    </w:p>
    <w:p w:rsidR="004A1DF5" w:rsidRDefault="004A1DF5" w:rsidP="0004090F">
      <w:pPr>
        <w:pStyle w:val="7"/>
        <w:rPr>
          <w:kern w:val="0"/>
          <w:lang w:val="zh-CN"/>
        </w:rPr>
      </w:pPr>
      <w:r>
        <w:rPr>
          <w:rFonts w:hint="eastAsia"/>
          <w:kern w:val="0"/>
          <w:lang w:val="zh-CN"/>
        </w:rPr>
        <w:lastRenderedPageBreak/>
        <w:t>7</w:t>
      </w:r>
      <w:r>
        <w:rPr>
          <w:rFonts w:hint="eastAsia"/>
          <w:kern w:val="0"/>
          <w:lang w:val="zh-CN"/>
        </w:rPr>
        <w:t>、关闭代扣合作方协议</w:t>
      </w:r>
    </w:p>
    <w:p w:rsidR="004A1DF5" w:rsidRDefault="004A1DF5">
      <w:pPr>
        <w:pStyle w:val="a5"/>
        <w:ind w:firstLine="480"/>
        <w:rPr>
          <w:kern w:val="0"/>
          <w:szCs w:val="18"/>
          <w:lang w:val="zh-CN"/>
        </w:rPr>
      </w:pPr>
      <w:r>
        <w:rPr>
          <w:rFonts w:hint="eastAsia"/>
          <w:kern w:val="0"/>
          <w:szCs w:val="18"/>
          <w:lang w:val="zh-CN"/>
        </w:rPr>
        <w:t>参照关闭代发协议的操作方法及要求。</w:t>
      </w:r>
    </w:p>
    <w:p w:rsidR="004A1DF5" w:rsidRDefault="004A1DF5" w:rsidP="0004090F">
      <w:pPr>
        <w:pStyle w:val="7"/>
      </w:pPr>
      <w:r>
        <w:rPr>
          <w:rFonts w:hint="eastAsia"/>
        </w:rPr>
        <w:t>8</w:t>
      </w:r>
      <w:r>
        <w:rPr>
          <w:rFonts w:hint="eastAsia"/>
        </w:rPr>
        <w:t>、代扣协议的查询：</w:t>
      </w:r>
    </w:p>
    <w:p w:rsidR="004A1DF5" w:rsidRDefault="004A1DF5">
      <w:pPr>
        <w:pStyle w:val="a5"/>
        <w:ind w:firstLine="480"/>
      </w:pPr>
      <w:r>
        <w:rPr>
          <w:rFonts w:hint="eastAsia"/>
        </w:rPr>
        <w:t>（</w:t>
      </w:r>
      <w:r>
        <w:rPr>
          <w:rFonts w:hint="eastAsia"/>
        </w:rPr>
        <w:t>1</w:t>
      </w:r>
      <w:r>
        <w:rPr>
          <w:rFonts w:hint="eastAsia"/>
        </w:rPr>
        <w:t>）代发协议可以通过按代扣类型、客户名称进行查询。</w:t>
      </w:r>
    </w:p>
    <w:p w:rsidR="004A1DF5" w:rsidRDefault="004A1DF5">
      <w:pPr>
        <w:pStyle w:val="a5"/>
        <w:ind w:firstLine="480"/>
      </w:pPr>
      <w:r>
        <w:rPr>
          <w:rFonts w:hint="eastAsia"/>
        </w:rPr>
        <w:t>（</w:t>
      </w:r>
      <w:r>
        <w:rPr>
          <w:rFonts w:hint="eastAsia"/>
        </w:rPr>
        <w:t>2</w:t>
      </w:r>
      <w:r>
        <w:rPr>
          <w:rFonts w:hint="eastAsia"/>
        </w:rPr>
        <w:t>）操作人员选定查询方式后，按照画面要求录入有关要素，点击“查询”。</w:t>
      </w:r>
    </w:p>
    <w:p w:rsidR="004A1DF5" w:rsidRDefault="004A1DF5">
      <w:pPr>
        <w:pStyle w:val="a5"/>
        <w:ind w:firstLine="480"/>
      </w:pPr>
      <w:r>
        <w:rPr>
          <w:rFonts w:hint="eastAsia"/>
        </w:rPr>
        <w:t>（</w:t>
      </w:r>
      <w:r>
        <w:rPr>
          <w:rFonts w:hint="eastAsia"/>
        </w:rPr>
        <w:t>3</w:t>
      </w:r>
      <w:r>
        <w:rPr>
          <w:rFonts w:hint="eastAsia"/>
        </w:rPr>
        <w:t>）系统查询后，显示出对应的协议记录。</w:t>
      </w:r>
    </w:p>
    <w:p w:rsidR="004A1DF5" w:rsidRDefault="004A1DF5">
      <w:pPr>
        <w:pStyle w:val="a5"/>
        <w:ind w:firstLine="480"/>
      </w:pPr>
      <w:r>
        <w:rPr>
          <w:rFonts w:hint="eastAsia"/>
        </w:rPr>
        <w:t>（</w:t>
      </w:r>
      <w:r>
        <w:rPr>
          <w:rFonts w:hint="eastAsia"/>
        </w:rPr>
        <w:t>4</w:t>
      </w:r>
      <w:r>
        <w:rPr>
          <w:rFonts w:hint="eastAsia"/>
        </w:rPr>
        <w:t>）操作人员若想看到某个协议的明细情况，则选定此协议编号后，双击或者点击功能按钮“明细”，系统把该协议明细展示出来。</w:t>
      </w:r>
    </w:p>
    <w:p w:rsidR="004A1DF5" w:rsidRDefault="004A1DF5">
      <w:pPr>
        <w:pStyle w:val="a5"/>
        <w:ind w:firstLine="480"/>
      </w:pPr>
      <w:r>
        <w:rPr>
          <w:rFonts w:hint="eastAsia"/>
        </w:rPr>
        <w:t>（</w:t>
      </w:r>
      <w:r>
        <w:rPr>
          <w:rFonts w:hint="eastAsia"/>
        </w:rPr>
        <w:t>5</w:t>
      </w:r>
      <w:r>
        <w:rPr>
          <w:rFonts w:hint="eastAsia"/>
        </w:rPr>
        <w:t>）如需查询该协议的某一货币明细则选择所需查询的交易货币条目，点击“明细”后，系统显示该协议的“代扣协议货币明细”。</w:t>
      </w:r>
    </w:p>
    <w:p w:rsidR="004A1DF5" w:rsidRDefault="004A1DF5">
      <w:pPr>
        <w:pStyle w:val="a5"/>
        <w:ind w:firstLine="480"/>
      </w:pPr>
      <w:r>
        <w:rPr>
          <w:rFonts w:hint="eastAsia"/>
        </w:rPr>
        <w:t>（</w:t>
      </w:r>
      <w:r>
        <w:rPr>
          <w:rFonts w:hint="eastAsia"/>
        </w:rPr>
        <w:t>6</w:t>
      </w:r>
      <w:r>
        <w:rPr>
          <w:rFonts w:hint="eastAsia"/>
        </w:rPr>
        <w:t>）代扣协议查询的权限：上级管理部门可以查询本级及下级的代扣协议情况。对于下设二级支行的一级支行，其普通操作人员只能查询到本机构的代扣协议情况。</w:t>
      </w:r>
    </w:p>
    <w:p w:rsidR="004A1DF5" w:rsidRDefault="004A1DF5" w:rsidP="0004090F">
      <w:pPr>
        <w:pStyle w:val="7"/>
      </w:pPr>
      <w:r>
        <w:rPr>
          <w:rFonts w:hint="eastAsia"/>
        </w:rPr>
        <w:t>9</w:t>
      </w:r>
      <w:r>
        <w:rPr>
          <w:rFonts w:hint="eastAsia"/>
        </w:rPr>
        <w:t>、代扣协议－设置密钥：</w:t>
      </w:r>
    </w:p>
    <w:p w:rsidR="004A1DF5" w:rsidRDefault="004A1DF5">
      <w:pPr>
        <w:pStyle w:val="a5"/>
        <w:ind w:firstLine="480"/>
        <w:rPr>
          <w:rFonts w:ascii="宋体" w:hAnsi="宋体"/>
        </w:rPr>
      </w:pPr>
      <w:r>
        <w:rPr>
          <w:rFonts w:ascii="宋体" w:hAnsi="宋体" w:hint="eastAsia"/>
        </w:rPr>
        <w:t>（1）用户选择系统导航－其他中间业务－代扣业务－代扣协议管理，或在“业务代码”栏输入“6091”进入代扣协议管理界面；</w:t>
      </w:r>
    </w:p>
    <w:p w:rsidR="004A1DF5" w:rsidRDefault="004A1DF5">
      <w:pPr>
        <w:pStyle w:val="a5"/>
        <w:ind w:firstLine="480"/>
        <w:rPr>
          <w:rFonts w:ascii="宋体" w:hAnsi="宋体"/>
        </w:rPr>
      </w:pPr>
      <w:r>
        <w:rPr>
          <w:rFonts w:ascii="宋体" w:hAnsi="宋体" w:hint="eastAsia"/>
        </w:rPr>
        <w:t>（2）首先通过查询功能查询到需要设置密钥的代扣协议；</w:t>
      </w:r>
    </w:p>
    <w:p w:rsidR="004A1DF5" w:rsidRDefault="004A1DF5">
      <w:pPr>
        <w:pStyle w:val="a5"/>
        <w:ind w:firstLine="480"/>
        <w:rPr>
          <w:rFonts w:ascii="宋体" w:hAnsi="宋体"/>
        </w:rPr>
      </w:pPr>
      <w:r>
        <w:rPr>
          <w:rFonts w:ascii="宋体" w:hAnsi="宋体" w:hint="eastAsia"/>
        </w:rPr>
        <w:t>（3）选定代扣协议后点击“设置密钥”，进入设置密钥界面，在密码输入处按回车键，让客户通过密码键盘输入密码；</w:t>
      </w:r>
    </w:p>
    <w:p w:rsidR="004A1DF5" w:rsidRDefault="004A1DF5">
      <w:pPr>
        <w:pStyle w:val="a5"/>
        <w:ind w:firstLine="480"/>
        <w:rPr>
          <w:rFonts w:ascii="宋体" w:hAnsi="宋体"/>
        </w:rPr>
      </w:pPr>
      <w:r>
        <w:rPr>
          <w:rFonts w:ascii="宋体" w:hAnsi="宋体" w:hint="eastAsia"/>
        </w:rPr>
        <w:t>（4）点击“确定”，经授权人员授权后设置密钥成功，打印一式两联“特殊业务申请书”，在申请书上加盖业务印章后，一联作为业务单据留存，一联交客户作为业务受理回单。</w:t>
      </w:r>
    </w:p>
    <w:p w:rsidR="004A1DF5" w:rsidRDefault="004A1DF5" w:rsidP="0004090F">
      <w:pPr>
        <w:pStyle w:val="7"/>
      </w:pPr>
      <w:r>
        <w:rPr>
          <w:rFonts w:hint="eastAsia"/>
        </w:rPr>
        <w:t>10</w:t>
      </w:r>
      <w:r>
        <w:rPr>
          <w:rFonts w:hint="eastAsia"/>
        </w:rPr>
        <w:t>、代扣协议－取消密钥：</w:t>
      </w:r>
    </w:p>
    <w:p w:rsidR="004A1DF5" w:rsidRDefault="004A1DF5">
      <w:pPr>
        <w:pStyle w:val="a5"/>
        <w:ind w:firstLine="480"/>
        <w:rPr>
          <w:rFonts w:ascii="宋体" w:hAnsi="宋体"/>
        </w:rPr>
      </w:pPr>
      <w:r>
        <w:rPr>
          <w:rFonts w:ascii="宋体" w:hAnsi="宋体" w:hint="eastAsia"/>
        </w:rPr>
        <w:t>（1）用户选择系统导航－其他中间业务－代扣业务－代扣协议管理，或在“业务代码”栏输入“6091”进入代扣协议管理界面；</w:t>
      </w:r>
    </w:p>
    <w:p w:rsidR="004A1DF5" w:rsidRDefault="004A1DF5">
      <w:pPr>
        <w:pStyle w:val="a5"/>
        <w:ind w:firstLine="480"/>
        <w:rPr>
          <w:rFonts w:ascii="宋体" w:hAnsi="宋体"/>
        </w:rPr>
      </w:pPr>
      <w:r>
        <w:rPr>
          <w:rFonts w:ascii="宋体" w:hAnsi="宋体" w:hint="eastAsia"/>
        </w:rPr>
        <w:t>（2）输入查询条件后点击“查询”；</w:t>
      </w:r>
    </w:p>
    <w:p w:rsidR="004A1DF5" w:rsidRDefault="004A1DF5">
      <w:pPr>
        <w:pStyle w:val="a5"/>
        <w:ind w:firstLine="480"/>
        <w:rPr>
          <w:rFonts w:ascii="宋体" w:hAnsi="宋体"/>
        </w:rPr>
      </w:pPr>
      <w:r>
        <w:rPr>
          <w:rFonts w:ascii="宋体" w:hAnsi="宋体" w:hint="eastAsia"/>
        </w:rPr>
        <w:t>（3）选定代扣协议后选择“取消密钥”，进入取消密钥界面，选择“确定”，主管授权后取消密钥成功，打印一式两联“特殊业务申请书”，在申请书上加盖业</w:t>
      </w:r>
      <w:r>
        <w:rPr>
          <w:rFonts w:ascii="宋体" w:hAnsi="宋体" w:hint="eastAsia"/>
        </w:rPr>
        <w:lastRenderedPageBreak/>
        <w:t>务印章后，一联作为业务单据留存，一联交客户作为业务受理回单。</w:t>
      </w:r>
    </w:p>
    <w:p w:rsidR="004A1DF5" w:rsidRDefault="004A1DF5" w:rsidP="0004090F">
      <w:pPr>
        <w:pStyle w:val="7"/>
      </w:pPr>
      <w:r>
        <w:rPr>
          <w:rFonts w:hint="eastAsia"/>
        </w:rPr>
        <w:t>11</w:t>
      </w:r>
      <w:r>
        <w:rPr>
          <w:rFonts w:hint="eastAsia"/>
        </w:rPr>
        <w:t>、代扣协议－明细项目：</w:t>
      </w:r>
    </w:p>
    <w:p w:rsidR="004A1DF5" w:rsidRDefault="004A1DF5">
      <w:pPr>
        <w:pStyle w:val="a5"/>
        <w:ind w:firstLine="480"/>
        <w:rPr>
          <w:rFonts w:ascii="宋体" w:hAnsi="宋体"/>
        </w:rPr>
      </w:pPr>
      <w:r>
        <w:rPr>
          <w:rFonts w:ascii="宋体" w:hAnsi="宋体" w:hint="eastAsia"/>
        </w:rPr>
        <w:t>用于设置本代扣协议特定的例外项目（例如一笔代扣费用中包括本金、滞纳金、减免金额等项目，扣款时按照应扣金额扣款，但需要给付款人明细的说明）。设置的明细项目应事先由技术人员进行开发，设置时应在技术人员指导下进行。另外需要注意的是，SA2.0系统只是针对普通合作方使用的软件，如果该合作方要求添加“明细项目”，则需要技术部门单独开发相应的数据接口和业务功能。</w:t>
      </w:r>
    </w:p>
    <w:p w:rsidR="004A1DF5" w:rsidRDefault="004A1DF5" w:rsidP="0004090F">
      <w:pPr>
        <w:pStyle w:val="7"/>
      </w:pPr>
      <w:r>
        <w:rPr>
          <w:rFonts w:hint="eastAsia"/>
        </w:rPr>
        <w:t>12</w:t>
      </w:r>
      <w:r>
        <w:rPr>
          <w:rFonts w:hint="eastAsia"/>
        </w:rPr>
        <w:t>、代扣业务合作方协议项目说明</w:t>
      </w:r>
    </w:p>
    <w:p w:rsidR="004A1DF5" w:rsidRDefault="004A1DF5">
      <w:pPr>
        <w:pStyle w:val="a5"/>
        <w:ind w:firstLine="480"/>
      </w:pPr>
      <w:r>
        <w:rPr>
          <w:rFonts w:hint="eastAsia"/>
        </w:rPr>
        <w:t>〔</w:t>
      </w:r>
      <w:r>
        <w:rPr>
          <w:rFonts w:hint="eastAsia"/>
        </w:rPr>
        <w:t>1</w:t>
      </w:r>
      <w:r>
        <w:rPr>
          <w:rFonts w:hint="eastAsia"/>
        </w:rPr>
        <w:t>〕代扣类型：合作方要求我行代为扣缴的费用类型，我行目前主要提供以下类型：代扣电费、水电费、水费、煤气费、物业管理费、手机费、电话费、上网费、有线电视费、保险、财产保险、人寿保险、税费、传呼费、学费、清洁费、房租、按揭、其他。请按照实际情况选择录入，对于我行暂时没有提供的业务类型，合作方也可以提出，由我行技术部门增加后通知合作方再签署协议。</w:t>
      </w:r>
    </w:p>
    <w:p w:rsidR="004A1DF5" w:rsidRDefault="004A1DF5">
      <w:pPr>
        <w:pStyle w:val="a5"/>
        <w:ind w:firstLine="480"/>
      </w:pPr>
      <w:r>
        <w:rPr>
          <w:rFonts w:hint="eastAsia"/>
        </w:rPr>
        <w:t>〔</w:t>
      </w:r>
      <w:r>
        <w:rPr>
          <w:rFonts w:hint="eastAsia"/>
        </w:rPr>
        <w:t>2</w:t>
      </w:r>
      <w:r>
        <w:rPr>
          <w:rFonts w:hint="eastAsia"/>
        </w:rPr>
        <w:t>〕合同编号：业务部门与客户（合作方）签订的书面合同编号，系统对此编号不做控制，允许输入汉字、字母、数字。</w:t>
      </w:r>
    </w:p>
    <w:p w:rsidR="004A1DF5" w:rsidRDefault="004A1DF5">
      <w:pPr>
        <w:pStyle w:val="a5"/>
        <w:ind w:firstLine="480"/>
      </w:pPr>
      <w:r>
        <w:rPr>
          <w:rFonts w:hint="eastAsia"/>
        </w:rPr>
        <w:t>〔</w:t>
      </w:r>
      <w:r>
        <w:rPr>
          <w:rFonts w:hint="eastAsia"/>
        </w:rPr>
        <w:t>3</w:t>
      </w:r>
      <w:r>
        <w:rPr>
          <w:rFonts w:hint="eastAsia"/>
        </w:rPr>
        <w:t>〕合作方是否在我行开户：如选择“是”，则需输入合作方指定的“合作方清算户口号”，如果选择“否”，则在</w:t>
      </w:r>
      <w:r>
        <w:rPr>
          <w:rFonts w:hint="eastAsia"/>
        </w:rPr>
        <w:t xml:space="preserve"> </w:t>
      </w:r>
      <w:r>
        <w:rPr>
          <w:rFonts w:hint="eastAsia"/>
        </w:rPr>
        <w:t>“合</w:t>
      </w:r>
      <w:r>
        <w:rPr>
          <w:rFonts w:hint="eastAsia"/>
          <w:kern w:val="0"/>
          <w:szCs w:val="18"/>
          <w:lang w:val="zh-CN"/>
        </w:rPr>
        <w:t>作</w:t>
      </w:r>
      <w:r>
        <w:rPr>
          <w:rFonts w:hint="eastAsia"/>
        </w:rPr>
        <w:t>方临时客户号”中输入合作方的客户号。一般情况下，对于代扣业务应要求合作方在我行开户，便于资金汇集、账务处理和收费操作。</w:t>
      </w:r>
    </w:p>
    <w:p w:rsidR="004A1DF5" w:rsidRDefault="004A1DF5">
      <w:pPr>
        <w:pStyle w:val="a5"/>
        <w:ind w:firstLine="480"/>
      </w:pPr>
      <w:r>
        <w:rPr>
          <w:rFonts w:hint="eastAsia"/>
        </w:rPr>
        <w:t>〔</w:t>
      </w:r>
      <w:r>
        <w:rPr>
          <w:rFonts w:hint="eastAsia"/>
        </w:rPr>
        <w:t>4</w:t>
      </w:r>
      <w:r>
        <w:rPr>
          <w:rFonts w:hint="eastAsia"/>
        </w:rPr>
        <w:t>〕协议生效日：系统中协议生效的日期，默认为当日，可以大于等于当日，在生效日</w:t>
      </w:r>
      <w:r>
        <w:rPr>
          <w:rFonts w:hint="eastAsia"/>
        </w:rPr>
        <w:t>0</w:t>
      </w:r>
      <w:r>
        <w:rPr>
          <w:rFonts w:hint="eastAsia"/>
        </w:rPr>
        <w:t>点，此合作方协议才会生效。如果协议生效日大于当日，则需要按照合同文本的要求录入具体日期。</w:t>
      </w:r>
    </w:p>
    <w:p w:rsidR="004A1DF5" w:rsidRDefault="004A1DF5">
      <w:pPr>
        <w:pStyle w:val="a5"/>
        <w:ind w:firstLine="480"/>
      </w:pPr>
      <w:r>
        <w:rPr>
          <w:rFonts w:hint="eastAsia"/>
        </w:rPr>
        <w:t>〔</w:t>
      </w:r>
      <w:r>
        <w:rPr>
          <w:rFonts w:hint="eastAsia"/>
        </w:rPr>
        <w:t>5</w:t>
      </w:r>
      <w:r>
        <w:rPr>
          <w:rFonts w:hint="eastAsia"/>
        </w:rPr>
        <w:t>〕协议到期日：本合作方协议到期日，此日期必须大于生效日。如果合同文本有明确规定，则按照合同规定录入，如果合同文本规定为“有效期×年”，则需要按照合同生效日的对年对月对日计算出确切的到期日，手工录入。</w:t>
      </w:r>
    </w:p>
    <w:p w:rsidR="004A1DF5" w:rsidRDefault="004A1DF5">
      <w:pPr>
        <w:pStyle w:val="a5"/>
        <w:ind w:firstLine="480"/>
      </w:pPr>
      <w:r>
        <w:rPr>
          <w:rFonts w:hint="eastAsia"/>
        </w:rPr>
        <w:t>〔</w:t>
      </w:r>
      <w:r>
        <w:rPr>
          <w:rFonts w:hint="eastAsia"/>
        </w:rPr>
        <w:t>6</w:t>
      </w:r>
      <w:r>
        <w:rPr>
          <w:rFonts w:hint="eastAsia"/>
        </w:rPr>
        <w:t>〕到期是否自动顺延：</w:t>
      </w:r>
      <w:r>
        <w:rPr>
          <w:rFonts w:hint="eastAsia"/>
        </w:rPr>
        <w:t>Y</w:t>
      </w:r>
      <w:r>
        <w:rPr>
          <w:rFonts w:hint="eastAsia"/>
        </w:rPr>
        <w:t>－到期后，系统根据原有效期限按照相同的天数自动顺延。</w:t>
      </w:r>
      <w:r>
        <w:rPr>
          <w:rFonts w:hint="eastAsia"/>
        </w:rPr>
        <w:t>N</w:t>
      </w:r>
      <w:r>
        <w:rPr>
          <w:rFonts w:hint="eastAsia"/>
        </w:rPr>
        <w:t>－到期后协议中止。如果选择了“</w:t>
      </w:r>
      <w:r>
        <w:rPr>
          <w:rFonts w:hint="eastAsia"/>
        </w:rPr>
        <w:t>N</w:t>
      </w:r>
      <w:r>
        <w:rPr>
          <w:rFonts w:hint="eastAsia"/>
        </w:rPr>
        <w:t>－到期后协议终止”，则协议到期日该合作方协议下不得接受新的代扣业务请求，工作人员必须在</w:t>
      </w:r>
      <w:r>
        <w:rPr>
          <w:rFonts w:hint="eastAsia"/>
        </w:rPr>
        <w:t>10</w:t>
      </w:r>
      <w:r>
        <w:rPr>
          <w:rFonts w:hint="eastAsia"/>
        </w:rPr>
        <w:t>个自然日内处理完本合作方协议下的所有业务，到期日后的第</w:t>
      </w:r>
      <w:r>
        <w:rPr>
          <w:rFonts w:hint="eastAsia"/>
        </w:rPr>
        <w:t>10</w:t>
      </w:r>
      <w:r>
        <w:rPr>
          <w:rFonts w:hint="eastAsia"/>
        </w:rPr>
        <w:t>天，系统会自动对协议进行</w:t>
      </w:r>
      <w:r>
        <w:rPr>
          <w:rFonts w:hint="eastAsia"/>
        </w:rPr>
        <w:lastRenderedPageBreak/>
        <w:t>关闭或者失效处理。</w:t>
      </w:r>
    </w:p>
    <w:p w:rsidR="004A1DF5" w:rsidRDefault="004A1DF5">
      <w:pPr>
        <w:pStyle w:val="a5"/>
        <w:ind w:firstLine="480"/>
      </w:pPr>
      <w:r>
        <w:rPr>
          <w:rFonts w:hint="eastAsia"/>
        </w:rPr>
        <w:t>〔</w:t>
      </w:r>
      <w:r>
        <w:rPr>
          <w:rFonts w:hint="eastAsia"/>
        </w:rPr>
        <w:t>7</w:t>
      </w:r>
      <w:r>
        <w:rPr>
          <w:rFonts w:hint="eastAsia"/>
        </w:rPr>
        <w:t>〕联系人：合作方联系人，非必输项。</w:t>
      </w:r>
    </w:p>
    <w:p w:rsidR="004A1DF5" w:rsidRDefault="004A1DF5">
      <w:pPr>
        <w:pStyle w:val="a5"/>
        <w:ind w:firstLine="480"/>
      </w:pPr>
      <w:r>
        <w:rPr>
          <w:rFonts w:hint="eastAsia"/>
        </w:rPr>
        <w:t>〔</w:t>
      </w:r>
      <w:r>
        <w:rPr>
          <w:rFonts w:hint="eastAsia"/>
        </w:rPr>
        <w:t>8</w:t>
      </w:r>
      <w:r>
        <w:rPr>
          <w:rFonts w:hint="eastAsia"/>
        </w:rPr>
        <w:t>〕联系电话：合作方联系电话，非必输项。</w:t>
      </w:r>
    </w:p>
    <w:p w:rsidR="004A1DF5" w:rsidRDefault="004A1DF5">
      <w:pPr>
        <w:pStyle w:val="a5"/>
        <w:ind w:firstLine="480"/>
      </w:pPr>
      <w:r>
        <w:rPr>
          <w:rFonts w:hint="eastAsia"/>
        </w:rPr>
        <w:t>〔</w:t>
      </w:r>
      <w:r>
        <w:rPr>
          <w:rFonts w:hint="eastAsia"/>
        </w:rPr>
        <w:t>9</w:t>
      </w:r>
      <w:r>
        <w:rPr>
          <w:rFonts w:hint="eastAsia"/>
        </w:rPr>
        <w:t>〕客户经理：我行的维护此合作方协议的客户经理，此信息维护后将帮助统计考核客户经理的相关业务指标。</w:t>
      </w:r>
    </w:p>
    <w:p w:rsidR="004A1DF5" w:rsidRDefault="004A1DF5">
      <w:pPr>
        <w:pStyle w:val="a5"/>
        <w:ind w:firstLine="480"/>
      </w:pPr>
      <w:r>
        <w:rPr>
          <w:rFonts w:hint="eastAsia"/>
        </w:rPr>
        <w:t>〔</w:t>
      </w:r>
      <w:r>
        <w:rPr>
          <w:rFonts w:hint="eastAsia"/>
        </w:rPr>
        <w:t>10</w:t>
      </w:r>
      <w:r>
        <w:rPr>
          <w:rFonts w:hint="eastAsia"/>
        </w:rPr>
        <w:t>〕参考号类型：指合作方与我行约定的扣费参考号类型，例如电话号码、保单号码，此项为非必输项。如果需要签订客户协议，则在签订扣费协议时，系统按照合作方协议中设定的参考号类型提示柜员录入相应的号码。当“〔</w:t>
      </w:r>
      <w:r>
        <w:rPr>
          <w:rFonts w:hint="eastAsia"/>
        </w:rPr>
        <w:t>12</w:t>
      </w:r>
      <w:r>
        <w:rPr>
          <w:rFonts w:hint="eastAsia"/>
        </w:rPr>
        <w:t>〕客户是否必须签订协议”中选择“是”时，应选择输入相应的参考号类型。对于我行系统中没有提供的参考号类型，可以选择“</w:t>
      </w:r>
      <w:r>
        <w:rPr>
          <w:rFonts w:hint="eastAsia"/>
        </w:rPr>
        <w:t>CN</w:t>
      </w:r>
      <w:r>
        <w:rPr>
          <w:rFonts w:hint="eastAsia"/>
        </w:rPr>
        <w:t>合同号”，或者向总行相关部门提出要求，待系统中添加后，再在系统中签订合作方协议。</w:t>
      </w:r>
    </w:p>
    <w:p w:rsidR="004A1DF5" w:rsidRDefault="004A1DF5">
      <w:pPr>
        <w:pStyle w:val="a5"/>
        <w:ind w:firstLine="480"/>
      </w:pPr>
      <w:r>
        <w:rPr>
          <w:rFonts w:hint="eastAsia"/>
        </w:rPr>
        <w:t>〔</w:t>
      </w:r>
      <w:r>
        <w:rPr>
          <w:rFonts w:hint="eastAsia"/>
        </w:rPr>
        <w:t>11</w:t>
      </w:r>
      <w:r>
        <w:rPr>
          <w:rFonts w:hint="eastAsia"/>
        </w:rPr>
        <w:t>〕客户户口范围：指本协议项下扣款时付款人的户口范围，“</w:t>
      </w:r>
      <w:r>
        <w:rPr>
          <w:rFonts w:hint="eastAsia"/>
        </w:rPr>
        <w:t>L</w:t>
      </w:r>
      <w:r>
        <w:rPr>
          <w:rFonts w:hint="eastAsia"/>
        </w:rPr>
        <w:t>－只能为我行本地户口”，“</w:t>
      </w:r>
      <w:r>
        <w:rPr>
          <w:rFonts w:hint="eastAsia"/>
        </w:rPr>
        <w:t>S</w:t>
      </w:r>
      <w:r>
        <w:rPr>
          <w:rFonts w:hint="eastAsia"/>
        </w:rPr>
        <w:t>－我行所有户口”。客户户口范围不仅限制了代扣业务中允许进行扣款的付款人户口范围，同时也限制了签订客户协议时，允许办理的网点范围。当选择“</w:t>
      </w:r>
      <w:r>
        <w:rPr>
          <w:rFonts w:hint="eastAsia"/>
        </w:rPr>
        <w:t>L</w:t>
      </w:r>
      <w:r>
        <w:rPr>
          <w:rFonts w:hint="eastAsia"/>
        </w:rPr>
        <w:t>”时，只能在分行范围内签订客户协议，如果选择了“</w:t>
      </w:r>
      <w:r>
        <w:rPr>
          <w:rFonts w:hint="eastAsia"/>
        </w:rPr>
        <w:t>S</w:t>
      </w:r>
      <w:r>
        <w:rPr>
          <w:rFonts w:hint="eastAsia"/>
        </w:rPr>
        <w:t>”，则可以在全国范围内的招商银行网点签订此合作方的客户协议。例如，杭州分行营业部有一个代扣电话费的合作方，户口范围为“</w:t>
      </w:r>
      <w:r>
        <w:rPr>
          <w:rFonts w:hint="eastAsia"/>
        </w:rPr>
        <w:t>L</w:t>
      </w:r>
      <w:r>
        <w:rPr>
          <w:rFonts w:hint="eastAsia"/>
        </w:rPr>
        <w:t>”，合肥分行有一个代扣保险费的合作方，户口范围为“</w:t>
      </w:r>
      <w:r>
        <w:rPr>
          <w:rFonts w:hint="eastAsia"/>
        </w:rPr>
        <w:t>S</w:t>
      </w:r>
      <w:r>
        <w:rPr>
          <w:rFonts w:hint="eastAsia"/>
        </w:rPr>
        <w:t>”，则在杭州的萧山支行，签订客户协议时，可以看到两个两个协议号。而在合肥分行营业部，则只能看到一个协议号。</w:t>
      </w:r>
    </w:p>
    <w:p w:rsidR="004A1DF5" w:rsidRDefault="004A1DF5">
      <w:pPr>
        <w:pStyle w:val="a5"/>
        <w:ind w:firstLine="480"/>
      </w:pPr>
      <w:r>
        <w:rPr>
          <w:rFonts w:hint="eastAsia"/>
        </w:rPr>
        <w:t>〔</w:t>
      </w:r>
      <w:r>
        <w:rPr>
          <w:rFonts w:hint="eastAsia"/>
        </w:rPr>
        <w:t>12</w:t>
      </w:r>
      <w:r>
        <w:rPr>
          <w:rFonts w:hint="eastAsia"/>
        </w:rPr>
        <w:t>〕</w:t>
      </w:r>
      <w:r>
        <w:rPr>
          <w:rFonts w:hint="eastAsia"/>
          <w:kern w:val="0"/>
          <w:szCs w:val="18"/>
          <w:lang w:val="zh-CN"/>
        </w:rPr>
        <w:t>客户是否必须签订协议：此处的“客户”指代扣业务中的付款人，“协议”指针对本合作方协议的付款人许可协议。此项目用来确定是否经过付款人在我行系统签订付款协议才允许扣款。当选择“</w:t>
      </w:r>
      <w:r>
        <w:rPr>
          <w:rFonts w:hint="eastAsia"/>
          <w:kern w:val="0"/>
          <w:szCs w:val="18"/>
          <w:lang w:val="zh-CN"/>
        </w:rPr>
        <w:t>Y</w:t>
      </w:r>
      <w:r>
        <w:rPr>
          <w:rFonts w:hint="eastAsia"/>
          <w:kern w:val="0"/>
          <w:szCs w:val="18"/>
          <w:lang w:val="zh-CN"/>
        </w:rPr>
        <w:t>：是”，则在代扣业务过程中，被扣款的账号只有签订了客户付款协议且合作方提供的参考号正确才予以扣款，如果是未签订协议的账号，或者虽然签订了协议但参考号不符的交易数据，系统不予扣款。如果选择“</w:t>
      </w:r>
      <w:r>
        <w:rPr>
          <w:rFonts w:hint="eastAsia"/>
          <w:kern w:val="0"/>
          <w:szCs w:val="18"/>
          <w:lang w:val="zh-CN"/>
        </w:rPr>
        <w:t>N</w:t>
      </w:r>
      <w:r>
        <w:rPr>
          <w:rFonts w:hint="eastAsia"/>
          <w:kern w:val="0"/>
          <w:szCs w:val="18"/>
          <w:lang w:val="zh-CN"/>
        </w:rPr>
        <w:t>：否”则系统不管付款人是否同意，只要账号户名相符就执行扣款处理。因此，只有合作方为信誉良好、实力雄厚的单位，才可以允许客户不签订协议，如果合作方为普通单位，为了避免合作方恶意扣款的风险，则应当在合作方协议中要求签订客户协议。另外，新旧系统切换时，针对原有的代扣业务，由于旧系统中没有“付款人许可协议”，因此在过渡期可以先将这些业务的合作方协议建立为“</w:t>
      </w:r>
      <w:r>
        <w:rPr>
          <w:rFonts w:hint="eastAsia"/>
          <w:kern w:val="0"/>
          <w:szCs w:val="18"/>
          <w:lang w:val="zh-CN"/>
        </w:rPr>
        <w:t>N</w:t>
      </w:r>
      <w:r>
        <w:rPr>
          <w:rFonts w:hint="eastAsia"/>
          <w:kern w:val="0"/>
          <w:szCs w:val="18"/>
          <w:lang w:val="zh-CN"/>
        </w:rPr>
        <w:t>：否”，即不要求付款人在我行签订协议即可扣款。待与合</w:t>
      </w:r>
      <w:r>
        <w:rPr>
          <w:rFonts w:hint="eastAsia"/>
          <w:kern w:val="0"/>
          <w:szCs w:val="18"/>
          <w:lang w:val="zh-CN"/>
        </w:rPr>
        <w:lastRenderedPageBreak/>
        <w:t>作方的协议到期后，再逐步清理。</w:t>
      </w:r>
    </w:p>
    <w:p w:rsidR="004A1DF5" w:rsidRDefault="004A1DF5">
      <w:pPr>
        <w:pStyle w:val="a5"/>
        <w:ind w:firstLine="480"/>
      </w:pPr>
      <w:r>
        <w:rPr>
          <w:rFonts w:hint="eastAsia"/>
        </w:rPr>
        <w:t>〔</w:t>
      </w:r>
      <w:r>
        <w:rPr>
          <w:rFonts w:hint="eastAsia"/>
        </w:rPr>
        <w:t>13</w:t>
      </w:r>
      <w:r>
        <w:rPr>
          <w:rFonts w:hint="eastAsia"/>
        </w:rPr>
        <w:t>〕签客户协议时，是否留客户地址：当“〔</w:t>
      </w:r>
      <w:r>
        <w:rPr>
          <w:rFonts w:hint="eastAsia"/>
        </w:rPr>
        <w:t>12</w:t>
      </w:r>
      <w:r>
        <w:rPr>
          <w:rFonts w:hint="eastAsia"/>
        </w:rPr>
        <w:t>〕</w:t>
      </w:r>
      <w:r>
        <w:rPr>
          <w:rFonts w:hint="eastAsia"/>
          <w:kern w:val="0"/>
          <w:szCs w:val="18"/>
          <w:lang w:val="zh-CN"/>
        </w:rPr>
        <w:t>客户是否必须签订协议”项目中选择为“</w:t>
      </w:r>
      <w:r>
        <w:rPr>
          <w:rFonts w:hint="eastAsia"/>
          <w:kern w:val="0"/>
          <w:szCs w:val="18"/>
          <w:lang w:val="zh-CN"/>
        </w:rPr>
        <w:t>Y</w:t>
      </w:r>
      <w:r>
        <w:rPr>
          <w:rFonts w:hint="eastAsia"/>
          <w:kern w:val="0"/>
          <w:szCs w:val="18"/>
          <w:lang w:val="zh-CN"/>
        </w:rPr>
        <w:t>：是”时，需要选择输入本项目。本项目的含义为，当客户在我行签订付款协议的时候，是否需要在协议中记载客户的地址。</w:t>
      </w:r>
      <w:r>
        <w:rPr>
          <w:rFonts w:hint="eastAsia"/>
        </w:rPr>
        <w:t>此处一般均为“否”，除非合作方有特殊的要求。如果选择了“是”则在前台签订客户协议时，系统会要求确定客户地址（从客户资料中的地址资料中选定一个地址填入）。</w:t>
      </w:r>
    </w:p>
    <w:p w:rsidR="004A1DF5" w:rsidRDefault="004A1DF5">
      <w:pPr>
        <w:pStyle w:val="a5"/>
        <w:ind w:firstLine="480"/>
      </w:pPr>
      <w:r>
        <w:rPr>
          <w:rFonts w:hint="eastAsia"/>
        </w:rPr>
        <w:t>〔</w:t>
      </w:r>
      <w:r>
        <w:rPr>
          <w:rFonts w:hint="eastAsia"/>
        </w:rPr>
        <w:t>14</w:t>
      </w:r>
      <w:r>
        <w:rPr>
          <w:rFonts w:hint="eastAsia"/>
        </w:rPr>
        <w:t>〕签客户协议时，合作方实时处理方式：“</w:t>
      </w:r>
      <w:r>
        <w:rPr>
          <w:rFonts w:hint="eastAsia"/>
        </w:rPr>
        <w:t>K</w:t>
      </w:r>
      <w:r>
        <w:rPr>
          <w:rFonts w:hint="eastAsia"/>
        </w:rPr>
        <w:t>：校验协议数据”，指合作方实时校验参考号是否相符，例如签订代扣电话费协议时，合作方的系统实时检查电话号码是否正确。此选项必须由分行与合作方协商并进行系统对接后才可以选择。“</w:t>
      </w:r>
      <w:r>
        <w:rPr>
          <w:rFonts w:hint="eastAsia"/>
        </w:rPr>
        <w:t>N</w:t>
      </w:r>
      <w:r>
        <w:rPr>
          <w:rFonts w:hint="eastAsia"/>
        </w:rPr>
        <w:t>：不处理”。指无需经过合作方系统检查，多数时候都应选择此项目。“</w:t>
      </w:r>
      <w:r>
        <w:rPr>
          <w:rFonts w:hint="eastAsia"/>
        </w:rPr>
        <w:t>S</w:t>
      </w:r>
      <w:r>
        <w:rPr>
          <w:rFonts w:hint="eastAsia"/>
        </w:rPr>
        <w:t>：保存协议数据”。指客户在我行柜台签订协议后，我行系统将相关数据传递给合作方系统，由合作方对客户协议的部分信息进行保存。</w:t>
      </w:r>
    </w:p>
    <w:p w:rsidR="004A1DF5" w:rsidRDefault="004A1DF5">
      <w:pPr>
        <w:pStyle w:val="a5"/>
        <w:ind w:firstLine="480"/>
      </w:pPr>
      <w:r>
        <w:rPr>
          <w:rFonts w:hint="eastAsia"/>
        </w:rPr>
        <w:t>■</w:t>
      </w:r>
      <w:r>
        <w:rPr>
          <w:rFonts w:hint="eastAsia"/>
        </w:rPr>
        <w:t xml:space="preserve"> </w:t>
      </w:r>
      <w:r>
        <w:rPr>
          <w:rFonts w:hint="eastAsia"/>
        </w:rPr>
        <w:t>“〔</w:t>
      </w:r>
      <w:r>
        <w:rPr>
          <w:rFonts w:hint="eastAsia"/>
        </w:rPr>
        <w:t>13</w:t>
      </w:r>
      <w:r>
        <w:rPr>
          <w:rFonts w:hint="eastAsia"/>
        </w:rPr>
        <w:t>〕签客户协议时，是否留客户地址”及“〔</w:t>
      </w:r>
      <w:r>
        <w:rPr>
          <w:rFonts w:hint="eastAsia"/>
        </w:rPr>
        <w:t>14</w:t>
      </w:r>
      <w:r>
        <w:rPr>
          <w:rFonts w:hint="eastAsia"/>
        </w:rPr>
        <w:t>〕签客户协议时，合作方实时处理方式”两个项目是从技术角度与合作方规定的数据交换方法，必须由分行相关技术人员进行确认，是否需要与合作方进行联机的数据交换以及这两个选项的填入内容。</w:t>
      </w:r>
    </w:p>
    <w:p w:rsidR="004A1DF5" w:rsidRDefault="004A1DF5">
      <w:pPr>
        <w:pStyle w:val="a5"/>
        <w:ind w:firstLine="480"/>
      </w:pPr>
      <w:r>
        <w:rPr>
          <w:rFonts w:hint="eastAsia"/>
        </w:rPr>
        <w:t>〔</w:t>
      </w:r>
      <w:r>
        <w:rPr>
          <w:rFonts w:hint="eastAsia"/>
        </w:rPr>
        <w:t>15</w:t>
      </w:r>
      <w:r>
        <w:rPr>
          <w:rFonts w:hint="eastAsia"/>
        </w:rPr>
        <w:t>〕同一客户代码，是否允许签多份协议：指对于同一个参考号（例如电话号码），是否允许多个不同的账号签订付款许可协议。</w:t>
      </w:r>
    </w:p>
    <w:p w:rsidR="004A1DF5" w:rsidRDefault="004A1DF5">
      <w:pPr>
        <w:pStyle w:val="a5"/>
        <w:ind w:firstLine="480"/>
      </w:pPr>
      <w:r>
        <w:rPr>
          <w:rFonts w:hint="eastAsia"/>
        </w:rPr>
        <w:t>〔</w:t>
      </w:r>
      <w:r>
        <w:rPr>
          <w:rFonts w:hint="eastAsia"/>
        </w:rPr>
        <w:t>16</w:t>
      </w:r>
      <w:r>
        <w:rPr>
          <w:rFonts w:hint="eastAsia"/>
        </w:rPr>
        <w:t>〕交易不成功的处理方式：“</w:t>
      </w:r>
      <w:r>
        <w:rPr>
          <w:rFonts w:hint="eastAsia"/>
        </w:rPr>
        <w:t>E</w:t>
      </w:r>
      <w:r>
        <w:rPr>
          <w:rFonts w:hint="eastAsia"/>
        </w:rPr>
        <w:t>：出错”，系统不再自动处理，作为出错信息返回给合作方。“</w:t>
      </w:r>
      <w:r>
        <w:rPr>
          <w:rFonts w:hint="eastAsia"/>
        </w:rPr>
        <w:t>R</w:t>
      </w:r>
      <w:r>
        <w:rPr>
          <w:rFonts w:hint="eastAsia"/>
        </w:rPr>
        <w:t>：定时重做”本次扣款失败后，经过指定的时间自动重新发起扣款交易。如果选择了“</w:t>
      </w:r>
      <w:r>
        <w:rPr>
          <w:rFonts w:hint="eastAsia"/>
        </w:rPr>
        <w:t>E</w:t>
      </w:r>
      <w:r>
        <w:rPr>
          <w:rFonts w:hint="eastAsia"/>
        </w:rPr>
        <w:t>：出错”，对于一个批次中扣款失败的数据，操作人员还可以手工发起“重新代扣”，通过手工的方式进行再次扣款。如果选择了“</w:t>
      </w:r>
      <w:r>
        <w:rPr>
          <w:rFonts w:hint="eastAsia"/>
        </w:rPr>
        <w:t>R</w:t>
      </w:r>
      <w:r>
        <w:rPr>
          <w:rFonts w:hint="eastAsia"/>
        </w:rPr>
        <w:t>：定时重做”，则系统会按照设定的时间和次数对扣款失败的数据自动发起扣款。此功能主要是针对允许在某一个期间交费的业务，且可以减少我行柜员手工操作的工作量。例如合作方允许第一次扣款后，如果扣款不成功，可以在</w:t>
      </w:r>
      <w:r>
        <w:rPr>
          <w:rFonts w:hint="eastAsia"/>
        </w:rPr>
        <w:t>10</w:t>
      </w:r>
      <w:r>
        <w:rPr>
          <w:rFonts w:hint="eastAsia"/>
        </w:rPr>
        <w:t>日内存入资金，再次扣款。此时我行系统的设置应为</w:t>
      </w:r>
      <w:r>
        <w:rPr>
          <w:rFonts w:hint="eastAsia"/>
        </w:rPr>
        <w:t xml:space="preserve"> </w:t>
      </w:r>
      <w:r>
        <w:rPr>
          <w:rFonts w:hint="eastAsia"/>
        </w:rPr>
        <w:t>“</w:t>
      </w:r>
      <w:r>
        <w:rPr>
          <w:rFonts w:hint="eastAsia"/>
        </w:rPr>
        <w:t>R</w:t>
      </w:r>
      <w:r>
        <w:rPr>
          <w:rFonts w:hint="eastAsia"/>
        </w:rPr>
        <w:t>：定时重做”，然后配合上扣款不成功自动通知客户（付款人）和定时重做时间间隔、定时重做次数的设置，由系统自动完成多次扣款操作。</w:t>
      </w:r>
    </w:p>
    <w:p w:rsidR="004A1DF5" w:rsidRDefault="004A1DF5">
      <w:pPr>
        <w:pStyle w:val="a5"/>
        <w:ind w:firstLine="480"/>
      </w:pPr>
      <w:r>
        <w:rPr>
          <w:rFonts w:hint="eastAsia"/>
        </w:rPr>
        <w:t>〔</w:t>
      </w:r>
      <w:r>
        <w:rPr>
          <w:rFonts w:hint="eastAsia"/>
        </w:rPr>
        <w:t>17</w:t>
      </w:r>
      <w:r>
        <w:rPr>
          <w:rFonts w:hint="eastAsia"/>
        </w:rPr>
        <w:t>〕定时重做时间间隔：“</w:t>
      </w:r>
      <w:r>
        <w:rPr>
          <w:rFonts w:hint="eastAsia"/>
        </w:rPr>
        <w:t>D002</w:t>
      </w:r>
      <w:r>
        <w:rPr>
          <w:rFonts w:hint="eastAsia"/>
        </w:rPr>
        <w:t>：两天”指从扣款日开始每两天自动重做一次。“</w:t>
      </w:r>
      <w:r>
        <w:rPr>
          <w:rFonts w:hint="eastAsia"/>
        </w:rPr>
        <w:t>D005</w:t>
      </w:r>
      <w:r>
        <w:rPr>
          <w:rFonts w:hint="eastAsia"/>
        </w:rPr>
        <w:t>：五天”，指从扣款日开始每五天自动重做一次。“</w:t>
      </w:r>
      <w:r>
        <w:rPr>
          <w:rFonts w:hint="eastAsia"/>
        </w:rPr>
        <w:t>H005</w:t>
      </w:r>
      <w:r>
        <w:rPr>
          <w:rFonts w:hint="eastAsia"/>
        </w:rPr>
        <w:t>：五小时”，指</w:t>
      </w:r>
      <w:r>
        <w:rPr>
          <w:rFonts w:hint="eastAsia"/>
        </w:rPr>
        <w:lastRenderedPageBreak/>
        <w:t>从扣款时间起，每五小时自动重做一次。其中日期计算的方法是按照参数配置的天数直接相加。例如设置为“</w:t>
      </w:r>
      <w:r>
        <w:rPr>
          <w:rFonts w:hint="eastAsia"/>
        </w:rPr>
        <w:t>D002</w:t>
      </w:r>
      <w:r>
        <w:rPr>
          <w:rFonts w:hint="eastAsia"/>
        </w:rPr>
        <w:t>：两天”，</w:t>
      </w:r>
      <w:r>
        <w:rPr>
          <w:rFonts w:hint="eastAsia"/>
        </w:rPr>
        <w:t>1</w:t>
      </w:r>
      <w:r>
        <w:rPr>
          <w:rFonts w:hint="eastAsia"/>
        </w:rPr>
        <w:t>月</w:t>
      </w:r>
      <w:r>
        <w:rPr>
          <w:rFonts w:hint="eastAsia"/>
        </w:rPr>
        <w:t>1</w:t>
      </w:r>
      <w:r>
        <w:rPr>
          <w:rFonts w:hint="eastAsia"/>
        </w:rPr>
        <w:t>日发起第一次代扣，第二次代扣的时间为</w:t>
      </w:r>
      <w:r>
        <w:rPr>
          <w:rFonts w:hint="eastAsia"/>
        </w:rPr>
        <w:t>1</w:t>
      </w:r>
      <w:r>
        <w:rPr>
          <w:rFonts w:hint="eastAsia"/>
        </w:rPr>
        <w:t>月</w:t>
      </w:r>
      <w:r>
        <w:rPr>
          <w:rFonts w:hint="eastAsia"/>
        </w:rPr>
        <w:t>3</w:t>
      </w:r>
      <w:r>
        <w:rPr>
          <w:rFonts w:hint="eastAsia"/>
        </w:rPr>
        <w:t>日。</w:t>
      </w:r>
    </w:p>
    <w:p w:rsidR="004A1DF5" w:rsidRDefault="004A1DF5">
      <w:pPr>
        <w:pStyle w:val="a5"/>
        <w:ind w:firstLine="480"/>
      </w:pPr>
      <w:r>
        <w:rPr>
          <w:rFonts w:hint="eastAsia"/>
        </w:rPr>
        <w:t>〔</w:t>
      </w:r>
      <w:r>
        <w:rPr>
          <w:rFonts w:hint="eastAsia"/>
        </w:rPr>
        <w:t>18</w:t>
      </w:r>
      <w:r>
        <w:rPr>
          <w:rFonts w:hint="eastAsia"/>
        </w:rPr>
        <w:t>〕定时重做的次数：确定定时重做的次数。手工输入。如果“〔</w:t>
      </w:r>
      <w:r>
        <w:rPr>
          <w:rFonts w:hint="eastAsia"/>
        </w:rPr>
        <w:t>14</w:t>
      </w:r>
      <w:r>
        <w:rPr>
          <w:rFonts w:hint="eastAsia"/>
        </w:rPr>
        <w:t>〕交易不成功的处理方式”中选择了定时重做，则本项目必须输入，且必须大于等于</w:t>
      </w:r>
      <w:r>
        <w:rPr>
          <w:rFonts w:hint="eastAsia"/>
        </w:rPr>
        <w:t>1</w:t>
      </w:r>
      <w:r>
        <w:rPr>
          <w:rFonts w:hint="eastAsia"/>
        </w:rPr>
        <w:t>。</w:t>
      </w:r>
    </w:p>
    <w:p w:rsidR="004A1DF5" w:rsidRDefault="004A1DF5">
      <w:pPr>
        <w:pStyle w:val="a5"/>
        <w:ind w:firstLine="480"/>
        <w:rPr>
          <w:kern w:val="0"/>
          <w:szCs w:val="18"/>
          <w:lang w:val="zh-CN"/>
        </w:rPr>
      </w:pPr>
      <w:r>
        <w:rPr>
          <w:rFonts w:hint="eastAsia"/>
        </w:rPr>
        <w:t>〔</w:t>
      </w:r>
      <w:r>
        <w:rPr>
          <w:rFonts w:hint="eastAsia"/>
        </w:rPr>
        <w:t>19</w:t>
      </w:r>
      <w:r>
        <w:rPr>
          <w:rFonts w:hint="eastAsia"/>
        </w:rPr>
        <w:t>〕客户户名核对方式：指系统中对于付款人户名的核对方式。“</w:t>
      </w:r>
      <w:r>
        <w:rPr>
          <w:rFonts w:hint="eastAsia"/>
        </w:rPr>
        <w:t>E</w:t>
      </w:r>
      <w:r>
        <w:rPr>
          <w:rFonts w:hint="eastAsia"/>
        </w:rPr>
        <w:t>：如果不符作为出错处理”，如果户名不符，直接作为出错处理，不纳入重新代扣的范围。“</w:t>
      </w:r>
      <w:r>
        <w:rPr>
          <w:rFonts w:hint="eastAsia"/>
        </w:rPr>
        <w:t>M</w:t>
      </w:r>
      <w:r>
        <w:rPr>
          <w:rFonts w:hint="eastAsia"/>
        </w:rPr>
        <w:t>：如果不符，银行手工干预”，如果户名不符，作为出错交易，纳入重新代扣的范围，经过对我行系统中户名维护后，可以进行重新代扣（</w:t>
      </w:r>
      <w:r>
        <w:rPr>
          <w:rFonts w:hint="eastAsia"/>
        </w:rPr>
        <w:t>1</w:t>
      </w:r>
      <w:r>
        <w:rPr>
          <w:rFonts w:hint="eastAsia"/>
        </w:rPr>
        <w:t>、付款人在我行开户时由于我行的误操作或电脑字库中无付款人姓名中的字导致账号户名不符的，由我行维护户名后允许扣款；</w:t>
      </w:r>
      <w:r>
        <w:rPr>
          <w:rFonts w:hint="eastAsia"/>
        </w:rPr>
        <w:t>2</w:t>
      </w:r>
      <w:r>
        <w:rPr>
          <w:rFonts w:hint="eastAsia"/>
        </w:rPr>
        <w:t>、合作方委托我行批量开户时提供的户名有误的，由付款人本人持身份证件到我行维护户名后允许扣款。）。“</w:t>
      </w:r>
      <w:r>
        <w:rPr>
          <w:rFonts w:hint="eastAsia"/>
        </w:rPr>
        <w:t>N</w:t>
      </w:r>
      <w:r>
        <w:rPr>
          <w:rFonts w:hint="eastAsia"/>
        </w:rPr>
        <w:t>：不核对户名”，不对合作方扣款数据中的户名进行核对。如果需要选择“</w:t>
      </w:r>
      <w:r>
        <w:rPr>
          <w:rFonts w:hint="eastAsia"/>
        </w:rPr>
        <w:t>N</w:t>
      </w:r>
      <w:r>
        <w:rPr>
          <w:rFonts w:hint="eastAsia"/>
        </w:rPr>
        <w:t>：不核对户名”必须遵循几个原则：</w:t>
      </w:r>
      <w:r>
        <w:rPr>
          <w:rFonts w:hint="eastAsia"/>
        </w:rPr>
        <w:t>1</w:t>
      </w:r>
      <w:r>
        <w:rPr>
          <w:rFonts w:hint="eastAsia"/>
        </w:rPr>
        <w:t>、合作方为实力雄厚、信誉好的大客户，能够控制住恶意扣款的风险；</w:t>
      </w:r>
      <w:r>
        <w:rPr>
          <w:rFonts w:hint="eastAsia"/>
        </w:rPr>
        <w:t>2</w:t>
      </w:r>
      <w:r>
        <w:rPr>
          <w:rFonts w:hint="eastAsia"/>
        </w:rPr>
        <w:t>、客户（付款人）签订了付款协议，即“〔</w:t>
      </w:r>
      <w:r>
        <w:rPr>
          <w:rFonts w:hint="eastAsia"/>
        </w:rPr>
        <w:t>12</w:t>
      </w:r>
      <w:r>
        <w:rPr>
          <w:rFonts w:hint="eastAsia"/>
        </w:rPr>
        <w:t>〕</w:t>
      </w:r>
      <w:r>
        <w:rPr>
          <w:rFonts w:hint="eastAsia"/>
          <w:kern w:val="0"/>
          <w:szCs w:val="18"/>
          <w:lang w:val="zh-CN"/>
        </w:rPr>
        <w:t>客户是否必须签订协议”项目中选择了“是”。否则，不允许选择“</w:t>
      </w:r>
      <w:r>
        <w:rPr>
          <w:rFonts w:hint="eastAsia"/>
          <w:kern w:val="0"/>
          <w:szCs w:val="18"/>
          <w:lang w:val="zh-CN"/>
        </w:rPr>
        <w:t>N</w:t>
      </w:r>
      <w:r>
        <w:rPr>
          <w:rFonts w:hint="eastAsia"/>
          <w:kern w:val="0"/>
          <w:szCs w:val="18"/>
          <w:lang w:val="zh-CN"/>
        </w:rPr>
        <w:t>：不核对户名”。</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20</w:t>
      </w:r>
      <w:r>
        <w:rPr>
          <w:rFonts w:hint="eastAsia"/>
          <w:kern w:val="0"/>
          <w:szCs w:val="18"/>
          <w:lang w:val="zh-CN"/>
        </w:rPr>
        <w:t>〕客户户口扣款方式：“</w:t>
      </w:r>
      <w:r>
        <w:rPr>
          <w:rFonts w:hint="eastAsia"/>
          <w:kern w:val="0"/>
          <w:szCs w:val="18"/>
          <w:lang w:val="zh-CN"/>
        </w:rPr>
        <w:t>A</w:t>
      </w:r>
      <w:r>
        <w:rPr>
          <w:rFonts w:hint="eastAsia"/>
          <w:kern w:val="0"/>
          <w:szCs w:val="18"/>
          <w:lang w:val="zh-CN"/>
        </w:rPr>
        <w:t>：全额扣收”，只允许全额扣收，如果扣款账户余额不足，作为出错处理。“</w:t>
      </w:r>
      <w:r>
        <w:rPr>
          <w:rFonts w:hint="eastAsia"/>
          <w:kern w:val="0"/>
          <w:szCs w:val="18"/>
          <w:lang w:val="zh-CN"/>
        </w:rPr>
        <w:t>P</w:t>
      </w:r>
      <w:r>
        <w:rPr>
          <w:rFonts w:hint="eastAsia"/>
          <w:kern w:val="0"/>
          <w:szCs w:val="18"/>
          <w:lang w:val="zh-CN"/>
        </w:rPr>
        <w:t>：允许部分扣收”，允许进行部分扣收，如果扣款账户余额不足，则按照实有余额扣费，将账户余额扣为</w:t>
      </w:r>
      <w:r>
        <w:rPr>
          <w:rFonts w:hint="eastAsia"/>
          <w:kern w:val="0"/>
          <w:szCs w:val="18"/>
          <w:lang w:val="zh-CN"/>
        </w:rPr>
        <w:t>0</w:t>
      </w:r>
      <w:r>
        <w:rPr>
          <w:rFonts w:hint="eastAsia"/>
          <w:kern w:val="0"/>
          <w:szCs w:val="18"/>
          <w:lang w:val="zh-CN"/>
        </w:rPr>
        <w:t>，部分扣收的交易视同成功交易参加费用计算，但在反馈回合作方的电子数据中会作为“出错交易”展示。</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21</w:t>
      </w:r>
      <w:r>
        <w:rPr>
          <w:rFonts w:hint="eastAsia"/>
          <w:kern w:val="0"/>
          <w:szCs w:val="18"/>
          <w:lang w:val="zh-CN"/>
        </w:rPr>
        <w:t>〕通知客户方式：指在代扣交易执行过程中，出现何种情况时由我行使用付款人预留的电子通知方式（手机短信）通知付款人，具体有：“</w:t>
      </w:r>
      <w:r>
        <w:rPr>
          <w:rFonts w:hint="eastAsia"/>
          <w:kern w:val="0"/>
          <w:szCs w:val="18"/>
          <w:lang w:val="zh-CN"/>
        </w:rPr>
        <w:t>B</w:t>
      </w:r>
      <w:r>
        <w:rPr>
          <w:rFonts w:hint="eastAsia"/>
          <w:kern w:val="0"/>
          <w:szCs w:val="18"/>
          <w:lang w:val="zh-CN"/>
        </w:rPr>
        <w:t>：余额不足”、“</w:t>
      </w:r>
      <w:r>
        <w:rPr>
          <w:rFonts w:hint="eastAsia"/>
          <w:kern w:val="0"/>
          <w:szCs w:val="18"/>
          <w:lang w:val="zh-CN"/>
        </w:rPr>
        <w:t>BH</w:t>
      </w:r>
      <w:r>
        <w:rPr>
          <w:rFonts w:hint="eastAsia"/>
          <w:kern w:val="0"/>
          <w:szCs w:val="18"/>
          <w:lang w:val="zh-CN"/>
        </w:rPr>
        <w:t>：余额不足，账户冻结”、“</w:t>
      </w:r>
      <w:r>
        <w:rPr>
          <w:rFonts w:hint="eastAsia"/>
          <w:kern w:val="0"/>
          <w:szCs w:val="18"/>
          <w:lang w:val="zh-CN"/>
        </w:rPr>
        <w:t>BHS</w:t>
      </w:r>
      <w:r>
        <w:rPr>
          <w:rFonts w:hint="eastAsia"/>
          <w:kern w:val="0"/>
          <w:szCs w:val="18"/>
          <w:lang w:val="zh-CN"/>
        </w:rPr>
        <w:t>：余额不足，账户冻结，交易成功”、“</w:t>
      </w:r>
      <w:r>
        <w:rPr>
          <w:rFonts w:hint="eastAsia"/>
          <w:kern w:val="0"/>
          <w:szCs w:val="18"/>
          <w:lang w:val="zh-CN"/>
        </w:rPr>
        <w:t>BS</w:t>
      </w:r>
      <w:r>
        <w:rPr>
          <w:rFonts w:hint="eastAsia"/>
          <w:kern w:val="0"/>
          <w:szCs w:val="18"/>
          <w:lang w:val="zh-CN"/>
        </w:rPr>
        <w:t>：余额不足，交易成功”、“</w:t>
      </w:r>
      <w:r>
        <w:rPr>
          <w:rFonts w:hint="eastAsia"/>
          <w:kern w:val="0"/>
          <w:szCs w:val="18"/>
          <w:lang w:val="zh-CN"/>
        </w:rPr>
        <w:t>H</w:t>
      </w:r>
      <w:r>
        <w:rPr>
          <w:rFonts w:hint="eastAsia"/>
          <w:kern w:val="0"/>
          <w:szCs w:val="18"/>
          <w:lang w:val="zh-CN"/>
        </w:rPr>
        <w:t>：账户冻结”、“</w:t>
      </w:r>
      <w:r>
        <w:rPr>
          <w:rFonts w:hint="eastAsia"/>
          <w:kern w:val="0"/>
          <w:szCs w:val="18"/>
          <w:lang w:val="zh-CN"/>
        </w:rPr>
        <w:t>N</w:t>
      </w:r>
      <w:r>
        <w:rPr>
          <w:rFonts w:hint="eastAsia"/>
          <w:kern w:val="0"/>
          <w:szCs w:val="18"/>
          <w:lang w:val="zh-CN"/>
        </w:rPr>
        <w:t>：不通知”、“</w:t>
      </w:r>
      <w:r>
        <w:rPr>
          <w:rFonts w:hint="eastAsia"/>
          <w:kern w:val="0"/>
          <w:szCs w:val="18"/>
          <w:lang w:val="zh-CN"/>
        </w:rPr>
        <w:t>S</w:t>
      </w:r>
      <w:r>
        <w:rPr>
          <w:rFonts w:hint="eastAsia"/>
          <w:kern w:val="0"/>
          <w:szCs w:val="18"/>
          <w:lang w:val="zh-CN"/>
        </w:rPr>
        <w:t>：交易成功”。</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22</w:t>
      </w:r>
      <w:r>
        <w:rPr>
          <w:rFonts w:hint="eastAsia"/>
          <w:kern w:val="0"/>
          <w:szCs w:val="18"/>
          <w:lang w:val="zh-CN"/>
        </w:rPr>
        <w:t>〕交易货币：选择输入合作方委托我行代扣款项的货币币种。</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23</w:t>
      </w:r>
      <w:r>
        <w:rPr>
          <w:rFonts w:hint="eastAsia"/>
          <w:kern w:val="0"/>
          <w:szCs w:val="18"/>
          <w:lang w:val="zh-CN"/>
        </w:rPr>
        <w:t>〕合作方清算户口：手工输入合作方用于清算代扣资金的户口。该户口一般限制为本网点的单位结算户。</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24</w:t>
      </w:r>
      <w:r>
        <w:rPr>
          <w:rFonts w:hint="eastAsia"/>
          <w:kern w:val="0"/>
          <w:szCs w:val="18"/>
          <w:lang w:val="zh-CN"/>
        </w:rPr>
        <w:t>〕他行户口号：当合作方未在我行开户时，需输入合作方在其他银行（非招商银行）开立的账号。</w:t>
      </w:r>
    </w:p>
    <w:p w:rsidR="004A1DF5" w:rsidRDefault="004A1DF5">
      <w:pPr>
        <w:pStyle w:val="a5"/>
        <w:ind w:firstLine="480"/>
        <w:rPr>
          <w:kern w:val="0"/>
          <w:szCs w:val="18"/>
          <w:lang w:val="zh-CN"/>
        </w:rPr>
      </w:pPr>
      <w:r>
        <w:rPr>
          <w:rFonts w:hint="eastAsia"/>
          <w:kern w:val="0"/>
          <w:szCs w:val="18"/>
          <w:lang w:val="zh-CN"/>
        </w:rPr>
        <w:lastRenderedPageBreak/>
        <w:t>〔</w:t>
      </w:r>
      <w:r>
        <w:rPr>
          <w:rFonts w:hint="eastAsia"/>
          <w:kern w:val="0"/>
          <w:szCs w:val="18"/>
          <w:lang w:val="zh-CN"/>
        </w:rPr>
        <w:t>25</w:t>
      </w:r>
      <w:r>
        <w:rPr>
          <w:rFonts w:hint="eastAsia"/>
          <w:kern w:val="0"/>
          <w:szCs w:val="18"/>
          <w:lang w:val="zh-CN"/>
        </w:rPr>
        <w:t>〕他行户名名称：当合作方未在我行开户时，需输入合作方在其他银行（非招商银行）开立的账户名称。</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26</w:t>
      </w:r>
      <w:r>
        <w:rPr>
          <w:rFonts w:hint="eastAsia"/>
          <w:kern w:val="0"/>
          <w:szCs w:val="18"/>
          <w:lang w:val="zh-CN"/>
        </w:rPr>
        <w:t>〕他行户口的开户行：当合作方未在我行开户时，需输入合作方在其他银行开户的开户行。</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27</w:t>
      </w:r>
      <w:r>
        <w:rPr>
          <w:rFonts w:hint="eastAsia"/>
          <w:kern w:val="0"/>
          <w:szCs w:val="18"/>
          <w:lang w:val="zh-CN"/>
        </w:rPr>
        <w:t>〕他行户口的开户地：当合作方未在我行开户时，需输入合作方开户行的所在地。</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28</w:t>
      </w:r>
      <w:r>
        <w:rPr>
          <w:rFonts w:hint="eastAsia"/>
          <w:kern w:val="0"/>
          <w:szCs w:val="18"/>
          <w:lang w:val="zh-CN"/>
        </w:rPr>
        <w:t>〕客户每笔最小扣款金额：指合作方数据中对于付款人扣款的最小金额，默认为</w:t>
      </w:r>
      <w:r>
        <w:rPr>
          <w:rFonts w:hint="eastAsia"/>
          <w:kern w:val="0"/>
          <w:szCs w:val="18"/>
          <w:lang w:val="zh-CN"/>
        </w:rPr>
        <w:t>0.01</w:t>
      </w:r>
      <w:r>
        <w:rPr>
          <w:rFonts w:hint="eastAsia"/>
          <w:kern w:val="0"/>
          <w:szCs w:val="18"/>
          <w:lang w:val="zh-CN"/>
        </w:rPr>
        <w:t>。如果不填，默认为该货币最小记账金额。本项目在“</w:t>
      </w:r>
      <w:r>
        <w:rPr>
          <w:rFonts w:hint="eastAsia"/>
        </w:rPr>
        <w:t>〔</w:t>
      </w:r>
      <w:r>
        <w:rPr>
          <w:rFonts w:hint="eastAsia"/>
        </w:rPr>
        <w:t>12</w:t>
      </w:r>
      <w:r>
        <w:rPr>
          <w:rFonts w:hint="eastAsia"/>
        </w:rPr>
        <w:t>〕</w:t>
      </w:r>
      <w:r>
        <w:rPr>
          <w:rFonts w:hint="eastAsia"/>
          <w:kern w:val="0"/>
          <w:szCs w:val="18"/>
          <w:lang w:val="zh-CN"/>
        </w:rPr>
        <w:t>客户是否必须签订协议”一项选择“是”时无需填写，我行以付款人签订的协议为准。</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29</w:t>
      </w:r>
      <w:r>
        <w:rPr>
          <w:rFonts w:hint="eastAsia"/>
          <w:kern w:val="0"/>
          <w:szCs w:val="18"/>
          <w:lang w:val="zh-CN"/>
        </w:rPr>
        <w:t>〕客户每笔最大扣款金额：如果不填，系统默认为最大金额，为了避免合作方数据中出现误差，建议此项目由合作方根据扣费经验估算填写。本项目在“</w:t>
      </w:r>
      <w:r>
        <w:rPr>
          <w:rFonts w:hint="eastAsia"/>
        </w:rPr>
        <w:t>〔</w:t>
      </w:r>
      <w:r>
        <w:rPr>
          <w:rFonts w:hint="eastAsia"/>
        </w:rPr>
        <w:t>12</w:t>
      </w:r>
      <w:r>
        <w:rPr>
          <w:rFonts w:hint="eastAsia"/>
        </w:rPr>
        <w:t>〕</w:t>
      </w:r>
      <w:r>
        <w:rPr>
          <w:rFonts w:hint="eastAsia"/>
          <w:kern w:val="0"/>
          <w:szCs w:val="18"/>
          <w:lang w:val="zh-CN"/>
        </w:rPr>
        <w:t>客户是否必须签订协议”一项选择“是”时无需填写，我行以付款人签订的协议为准。</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30</w:t>
      </w:r>
      <w:r>
        <w:rPr>
          <w:rFonts w:hint="eastAsia"/>
          <w:kern w:val="0"/>
          <w:szCs w:val="18"/>
          <w:lang w:val="zh-CN"/>
        </w:rPr>
        <w:t>〕收费户口号：指合作方提供的用于向我行支付代扣手续费的账号。可以与清算户口号一致，也可以不一致。但如果不一致，必须与合作方为同一客户号下的账户。</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31</w:t>
      </w:r>
      <w:r>
        <w:rPr>
          <w:rFonts w:hint="eastAsia"/>
          <w:kern w:val="0"/>
          <w:szCs w:val="18"/>
          <w:lang w:val="zh-CN"/>
        </w:rPr>
        <w:t>〕代扣计费方式：“</w:t>
      </w:r>
      <w:r>
        <w:rPr>
          <w:rFonts w:hint="eastAsia"/>
          <w:kern w:val="0"/>
          <w:szCs w:val="18"/>
          <w:lang w:val="zh-CN"/>
        </w:rPr>
        <w:t>R</w:t>
      </w:r>
      <w:r>
        <w:rPr>
          <w:rFonts w:hint="eastAsia"/>
          <w:kern w:val="0"/>
          <w:szCs w:val="18"/>
          <w:lang w:val="zh-CN"/>
        </w:rPr>
        <w:t>：参考银行标准”，使用我行默认标准，我行收费标准调整时，本协议的收费标准同时调整。“</w:t>
      </w:r>
      <w:r>
        <w:rPr>
          <w:rFonts w:hint="eastAsia"/>
          <w:kern w:val="0"/>
          <w:szCs w:val="18"/>
          <w:lang w:val="zh-CN"/>
        </w:rPr>
        <w:t>S</w:t>
      </w:r>
      <w:r>
        <w:rPr>
          <w:rFonts w:hint="eastAsia"/>
          <w:kern w:val="0"/>
          <w:szCs w:val="18"/>
          <w:lang w:val="zh-CN"/>
        </w:rPr>
        <w:t>：每笔收固定费用”，经过我行相关程序审批后，在合同（协议）有效期内，每笔收取固定的费用，我行收费标准调整时，不自动调整。“</w:t>
      </w:r>
      <w:r>
        <w:rPr>
          <w:rFonts w:hint="eastAsia"/>
          <w:kern w:val="0"/>
          <w:szCs w:val="18"/>
          <w:lang w:val="zh-CN"/>
        </w:rPr>
        <w:t>N</w:t>
      </w:r>
      <w:r>
        <w:rPr>
          <w:rFonts w:hint="eastAsia"/>
          <w:kern w:val="0"/>
          <w:szCs w:val="18"/>
          <w:lang w:val="zh-CN"/>
        </w:rPr>
        <w:t>：不收费”，经过我行相关程序审批后，本协议项下的业务不向合作方收费。选择“</w:t>
      </w:r>
      <w:r>
        <w:rPr>
          <w:rFonts w:hint="eastAsia"/>
          <w:kern w:val="0"/>
          <w:szCs w:val="18"/>
          <w:lang w:val="zh-CN"/>
        </w:rPr>
        <w:t>S</w:t>
      </w:r>
      <w:r>
        <w:rPr>
          <w:rFonts w:hint="eastAsia"/>
          <w:kern w:val="0"/>
          <w:szCs w:val="18"/>
          <w:lang w:val="zh-CN"/>
        </w:rPr>
        <w:t>”、“</w:t>
      </w:r>
      <w:r>
        <w:rPr>
          <w:rFonts w:hint="eastAsia"/>
          <w:kern w:val="0"/>
          <w:szCs w:val="18"/>
          <w:lang w:val="zh-CN"/>
        </w:rPr>
        <w:t>N</w:t>
      </w:r>
      <w:r>
        <w:rPr>
          <w:rFonts w:hint="eastAsia"/>
          <w:kern w:val="0"/>
          <w:szCs w:val="18"/>
          <w:lang w:val="zh-CN"/>
        </w:rPr>
        <w:t>”两项时，必须经过本行相关部门审批。</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32</w:t>
      </w:r>
      <w:r>
        <w:rPr>
          <w:rFonts w:hint="eastAsia"/>
          <w:kern w:val="0"/>
          <w:szCs w:val="18"/>
          <w:lang w:val="zh-CN"/>
        </w:rPr>
        <w:t>〕每笔固定费用：当“〔</w:t>
      </w:r>
      <w:r>
        <w:rPr>
          <w:rFonts w:hint="eastAsia"/>
          <w:kern w:val="0"/>
          <w:szCs w:val="18"/>
          <w:lang w:val="zh-CN"/>
        </w:rPr>
        <w:t>29</w:t>
      </w:r>
      <w:r>
        <w:rPr>
          <w:rFonts w:hint="eastAsia"/>
          <w:kern w:val="0"/>
          <w:szCs w:val="18"/>
          <w:lang w:val="zh-CN"/>
        </w:rPr>
        <w:t>〕代扣业务的计费方式”选择“</w:t>
      </w:r>
      <w:r>
        <w:rPr>
          <w:rFonts w:hint="eastAsia"/>
          <w:kern w:val="0"/>
          <w:szCs w:val="18"/>
          <w:lang w:val="zh-CN"/>
        </w:rPr>
        <w:t>S</w:t>
      </w:r>
      <w:r>
        <w:rPr>
          <w:rFonts w:hint="eastAsia"/>
          <w:kern w:val="0"/>
          <w:szCs w:val="18"/>
          <w:lang w:val="zh-CN"/>
        </w:rPr>
        <w:t>：每笔收固定费用”时，规定的每代扣成功一笔的收费金额。手工根据合同文本输入。</w:t>
      </w:r>
    </w:p>
    <w:p w:rsidR="004A1DF5" w:rsidRDefault="004A1DF5">
      <w:pPr>
        <w:pStyle w:val="a5"/>
        <w:ind w:firstLine="480"/>
        <w:rPr>
          <w:kern w:val="0"/>
          <w:szCs w:val="18"/>
          <w:lang w:val="zh-CN"/>
        </w:rPr>
      </w:pPr>
      <w:r>
        <w:rPr>
          <w:rFonts w:hint="eastAsia"/>
          <w:kern w:val="0"/>
          <w:szCs w:val="18"/>
          <w:lang w:val="zh-CN"/>
        </w:rPr>
        <w:t>〔</w:t>
      </w:r>
      <w:r>
        <w:rPr>
          <w:rFonts w:hint="eastAsia"/>
          <w:kern w:val="0"/>
          <w:szCs w:val="18"/>
          <w:lang w:val="zh-CN"/>
        </w:rPr>
        <w:t>33</w:t>
      </w:r>
      <w:r>
        <w:rPr>
          <w:rFonts w:hint="eastAsia"/>
          <w:kern w:val="0"/>
          <w:szCs w:val="18"/>
          <w:lang w:val="zh-CN"/>
        </w:rPr>
        <w:t>〕企业银行折扣率：指使用企业银行做代扣业务的折扣率，参照“〔</w:t>
      </w:r>
      <w:r>
        <w:rPr>
          <w:rFonts w:hint="eastAsia"/>
          <w:kern w:val="0"/>
          <w:szCs w:val="18"/>
          <w:lang w:val="zh-CN"/>
        </w:rPr>
        <w:t>29</w:t>
      </w:r>
      <w:r>
        <w:rPr>
          <w:rFonts w:hint="eastAsia"/>
          <w:kern w:val="0"/>
          <w:szCs w:val="18"/>
          <w:lang w:val="zh-CN"/>
        </w:rPr>
        <w:t>〕代扣业务的计费方式”中设定的收费方式和标准进行打折。如果没有折扣，则为</w:t>
      </w:r>
      <w:r>
        <w:rPr>
          <w:rFonts w:hint="eastAsia"/>
          <w:kern w:val="0"/>
          <w:szCs w:val="18"/>
          <w:lang w:val="zh-CN"/>
        </w:rPr>
        <w:t>100.00</w:t>
      </w:r>
      <w:r>
        <w:rPr>
          <w:rFonts w:hint="eastAsia"/>
          <w:kern w:val="0"/>
          <w:szCs w:val="18"/>
          <w:lang w:val="zh-CN"/>
        </w:rPr>
        <w:t>％，如果享受折扣，按照合同文本的比例录入。</w:t>
      </w:r>
    </w:p>
    <w:p w:rsidR="004A1DF5" w:rsidRDefault="004A1DF5">
      <w:pPr>
        <w:pStyle w:val="a5"/>
        <w:ind w:firstLine="480"/>
      </w:pPr>
      <w:r>
        <w:rPr>
          <w:rFonts w:hint="eastAsia"/>
          <w:kern w:val="0"/>
          <w:szCs w:val="18"/>
          <w:lang w:val="zh-CN"/>
        </w:rPr>
        <w:t>〔</w:t>
      </w:r>
      <w:r>
        <w:rPr>
          <w:rFonts w:hint="eastAsia"/>
          <w:kern w:val="0"/>
          <w:szCs w:val="18"/>
          <w:lang w:val="zh-CN"/>
        </w:rPr>
        <w:t>34</w:t>
      </w:r>
      <w:r>
        <w:rPr>
          <w:rFonts w:hint="eastAsia"/>
          <w:kern w:val="0"/>
          <w:szCs w:val="18"/>
          <w:lang w:val="zh-CN"/>
        </w:rPr>
        <w:t>〕异地代扣计费方式：指如果代扣数据中的付款人在我行的异地分行开户时，如何计费。“</w:t>
      </w:r>
      <w:r>
        <w:rPr>
          <w:rFonts w:hint="eastAsia"/>
          <w:kern w:val="0"/>
          <w:szCs w:val="18"/>
          <w:lang w:val="zh-CN"/>
        </w:rPr>
        <w:t>R</w:t>
      </w:r>
      <w:r>
        <w:rPr>
          <w:rFonts w:hint="eastAsia"/>
          <w:kern w:val="0"/>
          <w:szCs w:val="18"/>
          <w:lang w:val="zh-CN"/>
        </w:rPr>
        <w:t>：参考异地存现标准”，按照异地通存通兑的收费标准进行计费。“</w:t>
      </w:r>
      <w:r>
        <w:rPr>
          <w:rFonts w:hint="eastAsia"/>
          <w:kern w:val="0"/>
          <w:szCs w:val="18"/>
          <w:lang w:val="zh-CN"/>
        </w:rPr>
        <w:t>S</w:t>
      </w:r>
      <w:r>
        <w:rPr>
          <w:rFonts w:hint="eastAsia"/>
          <w:kern w:val="0"/>
          <w:szCs w:val="18"/>
          <w:lang w:val="zh-CN"/>
        </w:rPr>
        <w:t>：每笔加收固定费用”，经过我行</w:t>
      </w:r>
      <w:r>
        <w:rPr>
          <w:rFonts w:hint="eastAsia"/>
        </w:rPr>
        <w:t>相关程序审批后，在合同（协议）有效期内，对异地收款交易每笔收取固定的费用，银行收费标准调整时，不自动调</w:t>
      </w:r>
      <w:r>
        <w:rPr>
          <w:rFonts w:hint="eastAsia"/>
        </w:rPr>
        <w:lastRenderedPageBreak/>
        <w:t>整。“</w:t>
      </w:r>
      <w:r>
        <w:rPr>
          <w:rFonts w:hint="eastAsia"/>
        </w:rPr>
        <w:t>T</w:t>
      </w:r>
      <w:r>
        <w:rPr>
          <w:rFonts w:hint="eastAsia"/>
        </w:rPr>
        <w:t>：参考电汇收费标准”，按照我行电汇收费标准计算。“</w:t>
      </w:r>
      <w:r>
        <w:rPr>
          <w:rFonts w:hint="eastAsia"/>
        </w:rPr>
        <w:t>N</w:t>
      </w:r>
      <w:r>
        <w:rPr>
          <w:rFonts w:hint="eastAsia"/>
        </w:rPr>
        <w:t>：不收费”，经过我行相关程序审批后，对代扣业务中异地付款交易不向合作方收费。当选择“</w:t>
      </w:r>
      <w:r>
        <w:rPr>
          <w:rFonts w:hint="eastAsia"/>
        </w:rPr>
        <w:t>S</w:t>
      </w:r>
      <w:r>
        <w:rPr>
          <w:rFonts w:hint="eastAsia"/>
        </w:rPr>
        <w:t>：每笔加收固定费用”和“</w:t>
      </w:r>
      <w:r>
        <w:rPr>
          <w:rFonts w:hint="eastAsia"/>
        </w:rPr>
        <w:t>N</w:t>
      </w:r>
      <w:r>
        <w:rPr>
          <w:rFonts w:hint="eastAsia"/>
        </w:rPr>
        <w:t>：不收费”时，必须经过本行相关部门审批。</w:t>
      </w:r>
    </w:p>
    <w:p w:rsidR="004A1DF5" w:rsidRDefault="004A1DF5">
      <w:pPr>
        <w:pStyle w:val="a5"/>
        <w:ind w:firstLine="480"/>
      </w:pPr>
      <w:r>
        <w:rPr>
          <w:rFonts w:hint="eastAsia"/>
        </w:rPr>
        <w:t>〔</w:t>
      </w:r>
      <w:r>
        <w:rPr>
          <w:rFonts w:hint="eastAsia"/>
        </w:rPr>
        <w:t>35</w:t>
      </w:r>
      <w:r>
        <w:rPr>
          <w:rFonts w:hint="eastAsia"/>
        </w:rPr>
        <w:t>〕每笔加收的固定异地费用：</w:t>
      </w:r>
      <w:r>
        <w:rPr>
          <w:rFonts w:hint="eastAsia"/>
          <w:kern w:val="0"/>
          <w:szCs w:val="18"/>
          <w:lang w:val="zh-CN"/>
        </w:rPr>
        <w:t>当“〔</w:t>
      </w:r>
      <w:r>
        <w:rPr>
          <w:rFonts w:hint="eastAsia"/>
          <w:kern w:val="0"/>
          <w:szCs w:val="18"/>
          <w:lang w:val="zh-CN"/>
        </w:rPr>
        <w:t>32</w:t>
      </w:r>
      <w:r>
        <w:rPr>
          <w:rFonts w:hint="eastAsia"/>
          <w:kern w:val="0"/>
          <w:szCs w:val="18"/>
          <w:lang w:val="zh-CN"/>
        </w:rPr>
        <w:t>〕异地代扣计费方式”选择“</w:t>
      </w:r>
      <w:r>
        <w:rPr>
          <w:rFonts w:hint="eastAsia"/>
          <w:kern w:val="0"/>
          <w:szCs w:val="18"/>
          <w:lang w:val="zh-CN"/>
        </w:rPr>
        <w:t>S</w:t>
      </w:r>
      <w:r>
        <w:rPr>
          <w:rFonts w:hint="eastAsia"/>
          <w:kern w:val="0"/>
          <w:szCs w:val="18"/>
          <w:lang w:val="zh-CN"/>
        </w:rPr>
        <w:t>：每笔收固定费用”时，规定的每代扣成功一笔异地账户的收费金额。手工根据合同文本输入。</w:t>
      </w:r>
    </w:p>
    <w:p w:rsidR="004A1DF5" w:rsidRDefault="004A1DF5">
      <w:pPr>
        <w:pStyle w:val="a5"/>
        <w:ind w:firstLineChars="175"/>
      </w:pPr>
      <w:r>
        <w:rPr>
          <w:rFonts w:hint="eastAsia"/>
        </w:rPr>
        <w:t>〔</w:t>
      </w:r>
      <w:r>
        <w:rPr>
          <w:rFonts w:hint="eastAsia"/>
        </w:rPr>
        <w:t>36</w:t>
      </w:r>
      <w:r>
        <w:rPr>
          <w:rFonts w:hint="eastAsia"/>
        </w:rPr>
        <w:t>〕</w:t>
      </w:r>
      <w:r>
        <w:rPr>
          <w:rFonts w:hint="eastAsia"/>
          <w:kern w:val="0"/>
          <w:szCs w:val="18"/>
        </w:rPr>
        <w:t>异地代扣的付费方：“</w:t>
      </w:r>
      <w:r>
        <w:rPr>
          <w:rFonts w:hint="eastAsia"/>
        </w:rPr>
        <w:t>CL</w:t>
      </w:r>
      <w:r>
        <w:rPr>
          <w:rFonts w:hint="eastAsia"/>
        </w:rPr>
        <w:t>：合作方”，由合作方负担费用。“</w:t>
      </w:r>
      <w:r>
        <w:rPr>
          <w:rFonts w:hint="eastAsia"/>
        </w:rPr>
        <w:t>CP</w:t>
      </w:r>
      <w:r>
        <w:rPr>
          <w:rFonts w:hint="eastAsia"/>
        </w:rPr>
        <w:t>：客户”由客户（付款人）负担费用。一般情况下，应该为“</w:t>
      </w:r>
      <w:r>
        <w:rPr>
          <w:rFonts w:hint="eastAsia"/>
        </w:rPr>
        <w:t>CL</w:t>
      </w:r>
      <w:r>
        <w:rPr>
          <w:rFonts w:hint="eastAsia"/>
        </w:rPr>
        <w:t>：合作方”。如果要选择“</w:t>
      </w:r>
      <w:r>
        <w:rPr>
          <w:rFonts w:hint="eastAsia"/>
        </w:rPr>
        <w:t>CP</w:t>
      </w:r>
      <w:r>
        <w:rPr>
          <w:rFonts w:hint="eastAsia"/>
        </w:rPr>
        <w:t>：客户”，一方面需要合作方事先知会付款人，另外一个方面，付款人必须全部在新系统分行开户，如果在旧系统分行开户，则会导致导致代扣收费不成功。</w:t>
      </w:r>
    </w:p>
    <w:p w:rsidR="004A1DF5" w:rsidRDefault="004A1DF5" w:rsidP="0004090F">
      <w:pPr>
        <w:pStyle w:val="5"/>
      </w:pPr>
      <w:bookmarkStart w:id="1460" w:name="_Toc127615236"/>
      <w:r>
        <w:rPr>
          <w:rFonts w:hint="eastAsia"/>
        </w:rPr>
        <w:t>二、代扣客户协议（业务代码</w:t>
      </w:r>
      <w:r>
        <w:rPr>
          <w:rFonts w:hint="eastAsia"/>
        </w:rPr>
        <w:t>6095,6096,6097,6098</w:t>
      </w:r>
      <w:r>
        <w:rPr>
          <w:rFonts w:hint="eastAsia"/>
        </w:rPr>
        <w:t>）</w:t>
      </w:r>
      <w:bookmarkEnd w:id="1460"/>
    </w:p>
    <w:p w:rsidR="004A1DF5" w:rsidRDefault="004A1DF5">
      <w:pPr>
        <w:pStyle w:val="6"/>
      </w:pPr>
      <w:bookmarkStart w:id="1461" w:name="_Toc127615237"/>
      <w:r>
        <w:rPr>
          <w:rFonts w:hint="eastAsia"/>
        </w:rPr>
        <w:t>（一）功能介绍</w:t>
      </w:r>
      <w:bookmarkEnd w:id="1461"/>
    </w:p>
    <w:p w:rsidR="004A1DF5" w:rsidRDefault="004A1DF5">
      <w:pPr>
        <w:pStyle w:val="a5"/>
        <w:ind w:firstLine="480"/>
      </w:pPr>
      <w:r>
        <w:rPr>
          <w:rFonts w:hint="eastAsia"/>
        </w:rPr>
        <w:t>付款人在柜台上设置允许合作方对其账户按照预先约定个规则进行扣款。</w:t>
      </w:r>
    </w:p>
    <w:p w:rsidR="004A1DF5" w:rsidRDefault="004A1DF5">
      <w:pPr>
        <w:pStyle w:val="6"/>
      </w:pPr>
      <w:bookmarkStart w:id="1462" w:name="_Toc127615238"/>
      <w:r>
        <w:rPr>
          <w:rFonts w:hint="eastAsia"/>
        </w:rPr>
        <w:t>（二）风险提示</w:t>
      </w:r>
      <w:bookmarkEnd w:id="1462"/>
    </w:p>
    <w:p w:rsidR="004A1DF5" w:rsidRDefault="004A1DF5">
      <w:pPr>
        <w:pStyle w:val="a5"/>
        <w:ind w:firstLine="480"/>
      </w:pPr>
      <w:r>
        <w:rPr>
          <w:rFonts w:hint="eastAsia"/>
        </w:rPr>
        <w:t>修改客户协议时系统不检查该协议下是否有未完成的交易，如果有未完成的交易，将按照修改后的条款执行。所以要求人工控制。</w:t>
      </w:r>
    </w:p>
    <w:p w:rsidR="004A1DF5" w:rsidRDefault="004A1DF5">
      <w:pPr>
        <w:pStyle w:val="6"/>
        <w:spacing w:before="0" w:after="0" w:line="360" w:lineRule="auto"/>
      </w:pPr>
      <w:bookmarkStart w:id="1463" w:name="_Toc127615239"/>
      <w:r>
        <w:rPr>
          <w:rFonts w:hint="eastAsia"/>
        </w:rPr>
        <w:t>（三）操作要点</w:t>
      </w:r>
      <w:bookmarkEnd w:id="1463"/>
    </w:p>
    <w:p w:rsidR="004A1DF5" w:rsidRDefault="004A1DF5">
      <w:pPr>
        <w:pStyle w:val="a5"/>
        <w:ind w:firstLine="480"/>
      </w:pPr>
      <w:r>
        <w:rPr>
          <w:rFonts w:hint="eastAsia"/>
        </w:rPr>
        <w:t>不允许对储蓄存折和单位卡建立客户协议。</w:t>
      </w:r>
    </w:p>
    <w:p w:rsidR="004A1DF5" w:rsidRDefault="004A1DF5">
      <w:pPr>
        <w:pStyle w:val="a5"/>
        <w:ind w:firstLine="480"/>
      </w:pPr>
      <w:r>
        <w:rPr>
          <w:rFonts w:hint="eastAsia"/>
        </w:rPr>
        <w:t>黑名单户口、布控户口授权确认后可以建立，其他异常状态户口不予建立客户协议。</w:t>
      </w:r>
    </w:p>
    <w:p w:rsidR="004A1DF5" w:rsidRDefault="004A1DF5">
      <w:pPr>
        <w:pStyle w:val="a5"/>
        <w:ind w:firstLine="480"/>
        <w:rPr>
          <w:shd w:val="clear" w:color="auto" w:fill="CCFFCC"/>
        </w:rPr>
      </w:pPr>
      <w:r>
        <w:rPr>
          <w:rFonts w:hint="eastAsia"/>
        </w:rPr>
        <w:t>关闭协议的时候，如果协议下存在尚未完成的交易，则不能关闭。</w:t>
      </w:r>
    </w:p>
    <w:p w:rsidR="004A1DF5" w:rsidRDefault="004A1DF5">
      <w:pPr>
        <w:pStyle w:val="a5"/>
        <w:ind w:firstLine="480"/>
      </w:pPr>
      <w:r>
        <w:rPr>
          <w:rFonts w:hint="eastAsia"/>
        </w:rPr>
        <w:t>只有在客户协议没有发生交易的时候，才能够删除该协议。否则只能根据客户的维护或关闭申请，维护或关闭该协议。</w:t>
      </w:r>
    </w:p>
    <w:p w:rsidR="004A1DF5" w:rsidRDefault="004A1DF5">
      <w:pPr>
        <w:pStyle w:val="a5"/>
        <w:ind w:firstLine="480"/>
        <w:rPr>
          <w:shd w:val="clear" w:color="auto" w:fill="CCFFCC"/>
        </w:rPr>
      </w:pPr>
      <w:r>
        <w:rPr>
          <w:rFonts w:hint="eastAsia"/>
        </w:rPr>
        <w:t>在修改客户协议的界面中，如果对应的本合作方协议需要输入参考号项目，则必须将参考号输入正确。否则系统会提示“无此协议”。</w:t>
      </w:r>
    </w:p>
    <w:p w:rsidR="004A1DF5" w:rsidRDefault="004A1DF5">
      <w:pPr>
        <w:pStyle w:val="6"/>
        <w:spacing w:before="0" w:after="0" w:line="360" w:lineRule="auto"/>
      </w:pPr>
      <w:bookmarkStart w:id="1464" w:name="_Toc127615240"/>
      <w:r>
        <w:rPr>
          <w:rFonts w:hint="eastAsia"/>
        </w:rPr>
        <w:lastRenderedPageBreak/>
        <w:t>（四）操作步骤</w:t>
      </w:r>
      <w:bookmarkEnd w:id="1464"/>
    </w:p>
    <w:p w:rsidR="004A1DF5" w:rsidRDefault="004A1DF5" w:rsidP="0004090F">
      <w:pPr>
        <w:pStyle w:val="7"/>
      </w:pPr>
      <w:r>
        <w:rPr>
          <w:rFonts w:hint="eastAsia"/>
        </w:rPr>
        <w:t>1</w:t>
      </w:r>
      <w:r>
        <w:rPr>
          <w:rFonts w:hint="eastAsia"/>
        </w:rPr>
        <w:t>、新增客户协议（业务代码</w:t>
      </w:r>
      <w:r>
        <w:rPr>
          <w:rFonts w:hint="eastAsia"/>
        </w:rPr>
        <w:t>6095</w:t>
      </w:r>
      <w:r>
        <w:rPr>
          <w:rFonts w:hint="eastAsia"/>
        </w:rPr>
        <w:t>）</w:t>
      </w:r>
    </w:p>
    <w:p w:rsidR="004A1DF5" w:rsidRDefault="004A1DF5">
      <w:pPr>
        <w:pStyle w:val="a5"/>
        <w:ind w:firstLine="480"/>
      </w:pPr>
      <w:r>
        <w:rPr>
          <w:rFonts w:hint="eastAsia"/>
        </w:rPr>
        <w:t>（</w:t>
      </w:r>
      <w:r>
        <w:rPr>
          <w:rFonts w:hint="eastAsia"/>
        </w:rPr>
        <w:t>1</w:t>
      </w:r>
      <w:r>
        <w:rPr>
          <w:rFonts w:hint="eastAsia"/>
        </w:rPr>
        <w:t>）柜员选择系统导航－其他中间业务－代扣业务－代扣客户协议增加或在“业务代码”处输入</w:t>
      </w:r>
      <w:r>
        <w:rPr>
          <w:rFonts w:hint="eastAsia"/>
        </w:rPr>
        <w:t>6095</w:t>
      </w:r>
      <w:r>
        <w:rPr>
          <w:rFonts w:hint="eastAsia"/>
        </w:rPr>
        <w:t>进入“签订代扣客户协议”界面。</w:t>
      </w:r>
    </w:p>
    <w:p w:rsidR="004A1DF5" w:rsidRDefault="004A1DF5">
      <w:pPr>
        <w:pStyle w:val="a5"/>
        <w:ind w:firstLine="480"/>
      </w:pPr>
      <w:r>
        <w:rPr>
          <w:rFonts w:hint="eastAsia"/>
        </w:rPr>
        <w:t>（</w:t>
      </w:r>
      <w:r>
        <w:rPr>
          <w:rFonts w:hint="eastAsia"/>
        </w:rPr>
        <w:t>2</w:t>
      </w:r>
      <w:r>
        <w:rPr>
          <w:rFonts w:hint="eastAsia"/>
        </w:rPr>
        <w:t>）逐项输入有关要素，合作方协议中签订了需要合作方对客户资料实时校验或保留时，输入的参考号合作方实时处理，如果不符，无法签订协议，核对相符后，校验客户输入的密码后生效。</w:t>
      </w:r>
    </w:p>
    <w:p w:rsidR="004A1DF5" w:rsidRDefault="004A1DF5">
      <w:pPr>
        <w:pStyle w:val="a5"/>
        <w:ind w:firstLine="480"/>
      </w:pPr>
      <w:r>
        <w:rPr>
          <w:rFonts w:hint="eastAsia"/>
        </w:rPr>
        <w:t>（</w:t>
      </w:r>
      <w:r>
        <w:rPr>
          <w:rFonts w:hint="eastAsia"/>
        </w:rPr>
        <w:t>3</w:t>
      </w:r>
      <w:r>
        <w:rPr>
          <w:rFonts w:hint="eastAsia"/>
        </w:rPr>
        <w:t>）打印中间业务受理回单，普通回单纸，一式两份，客户签字确认后，一份交客户，一份放在当天传票中。</w:t>
      </w:r>
    </w:p>
    <w:p w:rsidR="004A1DF5" w:rsidRDefault="004A1DF5" w:rsidP="0004090F">
      <w:pPr>
        <w:pStyle w:val="7"/>
      </w:pPr>
      <w:r>
        <w:rPr>
          <w:rFonts w:hint="eastAsia"/>
        </w:rPr>
        <w:t>2</w:t>
      </w:r>
      <w:r>
        <w:rPr>
          <w:rFonts w:hint="eastAsia"/>
        </w:rPr>
        <w:t>、修改客户协议（业务代码</w:t>
      </w:r>
      <w:r>
        <w:rPr>
          <w:rFonts w:hint="eastAsia"/>
        </w:rPr>
        <w:t>6096</w:t>
      </w:r>
      <w:r>
        <w:rPr>
          <w:rFonts w:hint="eastAsia"/>
        </w:rPr>
        <w:t>）</w:t>
      </w:r>
    </w:p>
    <w:p w:rsidR="004A1DF5" w:rsidRDefault="004A1DF5">
      <w:pPr>
        <w:pStyle w:val="a5"/>
        <w:ind w:firstLine="480"/>
      </w:pPr>
      <w:r>
        <w:rPr>
          <w:rFonts w:hint="eastAsia"/>
        </w:rPr>
        <w:t>（</w:t>
      </w:r>
      <w:r>
        <w:rPr>
          <w:rFonts w:hint="eastAsia"/>
        </w:rPr>
        <w:t>1</w:t>
      </w:r>
      <w:r>
        <w:rPr>
          <w:rFonts w:hint="eastAsia"/>
        </w:rPr>
        <w:t>）柜员选择系统导航－其他中间业务－代扣业务－代扣客户协议修改或在“业务代码”处输入</w:t>
      </w:r>
      <w:r>
        <w:rPr>
          <w:rFonts w:hint="eastAsia"/>
        </w:rPr>
        <w:t>6096</w:t>
      </w:r>
      <w:r>
        <w:rPr>
          <w:rFonts w:hint="eastAsia"/>
        </w:rPr>
        <w:t>进入“修改代扣客户协议”界面。</w:t>
      </w:r>
    </w:p>
    <w:p w:rsidR="004A1DF5" w:rsidRDefault="004A1DF5">
      <w:pPr>
        <w:pStyle w:val="a5"/>
        <w:ind w:firstLine="480"/>
      </w:pPr>
      <w:r>
        <w:rPr>
          <w:rFonts w:hint="eastAsia"/>
        </w:rPr>
        <w:t>（</w:t>
      </w:r>
      <w:r>
        <w:rPr>
          <w:rFonts w:hint="eastAsia"/>
        </w:rPr>
        <w:t>2</w:t>
      </w:r>
      <w:r>
        <w:rPr>
          <w:rFonts w:hint="eastAsia"/>
        </w:rPr>
        <w:t>）找到相应的合作方协议，刷卡或输入卡号，按照客户的要求逐项修改有关要素。</w:t>
      </w:r>
    </w:p>
    <w:p w:rsidR="004A1DF5" w:rsidRDefault="004A1DF5">
      <w:pPr>
        <w:pStyle w:val="a5"/>
        <w:ind w:firstLine="480"/>
      </w:pPr>
      <w:r>
        <w:rPr>
          <w:rFonts w:hint="eastAsia"/>
        </w:rPr>
        <w:t>（</w:t>
      </w:r>
      <w:r>
        <w:rPr>
          <w:rFonts w:hint="eastAsia"/>
        </w:rPr>
        <w:t>3</w:t>
      </w:r>
      <w:r>
        <w:rPr>
          <w:rFonts w:hint="eastAsia"/>
        </w:rPr>
        <w:t>）经客户的支付指令确认，后选择</w:t>
      </w:r>
      <w:r>
        <w:rPr>
          <w:rFonts w:hint="eastAsia"/>
        </w:rPr>
        <w:t>[</w:t>
      </w:r>
      <w:r>
        <w:rPr>
          <w:rFonts w:hint="eastAsia"/>
        </w:rPr>
        <w:t>确定</w:t>
      </w:r>
      <w:r>
        <w:rPr>
          <w:rFonts w:hint="eastAsia"/>
        </w:rPr>
        <w:t>]</w:t>
      </w:r>
      <w:r>
        <w:rPr>
          <w:rFonts w:hint="eastAsia"/>
        </w:rPr>
        <w:t>按钮。</w:t>
      </w:r>
    </w:p>
    <w:p w:rsidR="004A1DF5" w:rsidRDefault="004A1DF5">
      <w:pPr>
        <w:pStyle w:val="a5"/>
        <w:ind w:firstLine="480"/>
      </w:pPr>
      <w:r>
        <w:rPr>
          <w:rFonts w:hint="eastAsia"/>
        </w:rPr>
        <w:t>（</w:t>
      </w:r>
      <w:r>
        <w:rPr>
          <w:rFonts w:hint="eastAsia"/>
        </w:rPr>
        <w:t>4</w:t>
      </w:r>
      <w:r>
        <w:rPr>
          <w:rFonts w:hint="eastAsia"/>
        </w:rPr>
        <w:t>）系统更新原客户协议中的相应要素。</w:t>
      </w:r>
    </w:p>
    <w:p w:rsidR="004A1DF5" w:rsidRDefault="004A1DF5">
      <w:pPr>
        <w:pStyle w:val="a5"/>
        <w:ind w:firstLine="480"/>
      </w:pPr>
      <w:r>
        <w:rPr>
          <w:rFonts w:hint="eastAsia"/>
        </w:rPr>
        <w:t>（</w:t>
      </w:r>
      <w:r>
        <w:rPr>
          <w:rFonts w:hint="eastAsia"/>
        </w:rPr>
        <w:t>5</w:t>
      </w:r>
      <w:r>
        <w:rPr>
          <w:rFonts w:hint="eastAsia"/>
        </w:rPr>
        <w:t>）打印中间业务受理回单，普通回单纸，一式两份，客户签字确认后，一份交客户，一份放在当天传票中。</w:t>
      </w:r>
    </w:p>
    <w:p w:rsidR="004A1DF5" w:rsidRDefault="004A1DF5" w:rsidP="0004090F">
      <w:pPr>
        <w:pStyle w:val="7"/>
      </w:pPr>
      <w:r>
        <w:rPr>
          <w:rFonts w:hint="eastAsia"/>
        </w:rPr>
        <w:t>3</w:t>
      </w:r>
      <w:r>
        <w:rPr>
          <w:rFonts w:hint="eastAsia"/>
        </w:rPr>
        <w:t>、关闭客户协议（客户要求）（业务代码</w:t>
      </w:r>
      <w:r>
        <w:rPr>
          <w:rFonts w:hint="eastAsia"/>
        </w:rPr>
        <w:t>6097</w:t>
      </w:r>
      <w:r>
        <w:rPr>
          <w:rFonts w:hint="eastAsia"/>
        </w:rPr>
        <w:t>）</w:t>
      </w:r>
    </w:p>
    <w:p w:rsidR="004A1DF5" w:rsidRDefault="004A1DF5">
      <w:pPr>
        <w:pStyle w:val="a5"/>
        <w:ind w:firstLine="480"/>
      </w:pPr>
      <w:r>
        <w:rPr>
          <w:rFonts w:hint="eastAsia"/>
        </w:rPr>
        <w:t>（</w:t>
      </w:r>
      <w:r>
        <w:rPr>
          <w:rFonts w:hint="eastAsia"/>
        </w:rPr>
        <w:t>1</w:t>
      </w:r>
      <w:r>
        <w:rPr>
          <w:rFonts w:hint="eastAsia"/>
        </w:rPr>
        <w:t>）柜员选择系统导航－其他中间业务－代扣业务－代扣客户协议关闭－或在“业务代码”处输入</w:t>
      </w:r>
      <w:r>
        <w:rPr>
          <w:rFonts w:hint="eastAsia"/>
        </w:rPr>
        <w:t>6097</w:t>
      </w:r>
      <w:r>
        <w:rPr>
          <w:rFonts w:hint="eastAsia"/>
        </w:rPr>
        <w:t>进入“关闭代扣客户协议”界面。</w:t>
      </w:r>
    </w:p>
    <w:p w:rsidR="004A1DF5" w:rsidRDefault="004A1DF5">
      <w:pPr>
        <w:pStyle w:val="a5"/>
        <w:ind w:firstLine="480"/>
      </w:pPr>
      <w:r>
        <w:rPr>
          <w:rFonts w:hint="eastAsia"/>
        </w:rPr>
        <w:t>（</w:t>
      </w:r>
      <w:r>
        <w:rPr>
          <w:rFonts w:hint="eastAsia"/>
        </w:rPr>
        <w:t>2</w:t>
      </w:r>
      <w:r>
        <w:rPr>
          <w:rFonts w:hint="eastAsia"/>
        </w:rPr>
        <w:t>）找到相应的合作方协议，刷卡或输入卡号，按照客户的要求关闭协议。</w:t>
      </w:r>
    </w:p>
    <w:p w:rsidR="004A1DF5" w:rsidRDefault="004A1DF5">
      <w:pPr>
        <w:pStyle w:val="a5"/>
        <w:ind w:firstLine="480"/>
      </w:pPr>
      <w:r>
        <w:rPr>
          <w:rFonts w:hint="eastAsia"/>
        </w:rPr>
        <w:t>（</w:t>
      </w:r>
      <w:r>
        <w:rPr>
          <w:rFonts w:hint="eastAsia"/>
        </w:rPr>
        <w:t>3</w:t>
      </w:r>
      <w:r>
        <w:rPr>
          <w:rFonts w:hint="eastAsia"/>
        </w:rPr>
        <w:t>）客户输入密码后关闭协议成功。</w:t>
      </w:r>
    </w:p>
    <w:p w:rsidR="004A1DF5" w:rsidRDefault="004A1DF5">
      <w:pPr>
        <w:pStyle w:val="a5"/>
        <w:ind w:firstLine="480"/>
      </w:pPr>
      <w:r>
        <w:rPr>
          <w:rFonts w:hint="eastAsia"/>
        </w:rPr>
        <w:t>（</w:t>
      </w:r>
      <w:r>
        <w:rPr>
          <w:rFonts w:hint="eastAsia"/>
        </w:rPr>
        <w:t>4</w:t>
      </w:r>
      <w:r>
        <w:rPr>
          <w:rFonts w:hint="eastAsia"/>
        </w:rPr>
        <w:t>）打印中间业务受理回单，普通回单纸，一式两份，客户签字确认后，一份交客户，一份放在当天传票中。</w:t>
      </w:r>
    </w:p>
    <w:p w:rsidR="004A1DF5" w:rsidRDefault="004A1DF5" w:rsidP="0004090F">
      <w:pPr>
        <w:pStyle w:val="7"/>
      </w:pPr>
      <w:r>
        <w:rPr>
          <w:rFonts w:hint="eastAsia"/>
        </w:rPr>
        <w:t>4</w:t>
      </w:r>
      <w:r>
        <w:rPr>
          <w:rFonts w:hint="eastAsia"/>
        </w:rPr>
        <w:t>、代扣客户协议查询含强行关闭和删除客户协议（业务代码</w:t>
      </w:r>
      <w:r>
        <w:rPr>
          <w:rFonts w:hint="eastAsia"/>
        </w:rPr>
        <w:t>6098</w:t>
      </w:r>
      <w:r>
        <w:rPr>
          <w:rFonts w:hint="eastAsia"/>
        </w:rPr>
        <w:t>）</w:t>
      </w:r>
    </w:p>
    <w:p w:rsidR="004A1DF5" w:rsidRDefault="004A1DF5">
      <w:pPr>
        <w:pStyle w:val="a5"/>
        <w:ind w:firstLine="480"/>
      </w:pPr>
      <w:r>
        <w:rPr>
          <w:rFonts w:hint="eastAsia"/>
        </w:rPr>
        <w:t>（</w:t>
      </w:r>
      <w:r>
        <w:rPr>
          <w:rFonts w:hint="eastAsia"/>
        </w:rPr>
        <w:t>1</w:t>
      </w:r>
      <w:r>
        <w:rPr>
          <w:rFonts w:hint="eastAsia"/>
        </w:rPr>
        <w:t>）</w:t>
      </w:r>
      <w:r>
        <w:rPr>
          <w:rFonts w:ascii="宋体" w:hAnsi="宋体" w:hint="eastAsia"/>
        </w:rPr>
        <w:t>柜员选择系统导航－其他中间业务－代扣业务－代扣</w:t>
      </w:r>
      <w:r>
        <w:rPr>
          <w:rFonts w:hint="eastAsia"/>
        </w:rPr>
        <w:t>客户协议查询</w:t>
      </w:r>
      <w:r>
        <w:rPr>
          <w:rFonts w:ascii="宋体" w:hAnsi="宋体" w:hint="eastAsia"/>
        </w:rPr>
        <w:t>或在“业务代码”处输入</w:t>
      </w:r>
      <w:r>
        <w:rPr>
          <w:rFonts w:hint="eastAsia"/>
        </w:rPr>
        <w:t>6098</w:t>
      </w:r>
      <w:r>
        <w:rPr>
          <w:rFonts w:ascii="宋体" w:hAnsi="宋体" w:hint="eastAsia"/>
        </w:rPr>
        <w:t>进入“</w:t>
      </w:r>
      <w:r>
        <w:rPr>
          <w:rFonts w:hint="eastAsia"/>
        </w:rPr>
        <w:t>代扣客户协议管理”</w:t>
      </w:r>
      <w:r>
        <w:rPr>
          <w:rFonts w:ascii="宋体" w:hAnsi="宋体" w:hint="eastAsia"/>
        </w:rPr>
        <w:t>界面</w:t>
      </w:r>
      <w:r>
        <w:rPr>
          <w:rFonts w:hint="eastAsia"/>
        </w:rPr>
        <w:t>，输入合作方协议号或</w:t>
      </w:r>
      <w:r>
        <w:rPr>
          <w:rFonts w:hint="eastAsia"/>
        </w:rPr>
        <w:lastRenderedPageBreak/>
        <w:t>合作方户口号，选择“查询</w:t>
      </w:r>
      <w:r>
        <w:rPr>
          <w:rFonts w:hint="eastAsia"/>
        </w:rPr>
        <w:t>5</w:t>
      </w:r>
      <w:r>
        <w:rPr>
          <w:rFonts w:hint="eastAsia"/>
        </w:rPr>
        <w:t>”按钮显示该合作方协议下已经签订的代扣客户协议。</w:t>
      </w:r>
    </w:p>
    <w:p w:rsidR="004A1DF5" w:rsidRDefault="004A1DF5">
      <w:pPr>
        <w:pStyle w:val="a5"/>
        <w:ind w:firstLine="480"/>
      </w:pPr>
      <w:r>
        <w:rPr>
          <w:rFonts w:hint="eastAsia"/>
        </w:rPr>
        <w:t>（</w:t>
      </w:r>
      <w:r>
        <w:rPr>
          <w:rFonts w:hint="eastAsia"/>
        </w:rPr>
        <w:t>2</w:t>
      </w:r>
      <w:r>
        <w:rPr>
          <w:rFonts w:hint="eastAsia"/>
        </w:rPr>
        <w:t>）选择一条记录，选择“明细</w:t>
      </w:r>
      <w:r>
        <w:rPr>
          <w:rFonts w:hint="eastAsia"/>
        </w:rPr>
        <w:t>6</w:t>
      </w:r>
      <w:r>
        <w:rPr>
          <w:rFonts w:hint="eastAsia"/>
        </w:rPr>
        <w:t>”按钮，可以察看选中记录的明细信息。</w:t>
      </w:r>
    </w:p>
    <w:p w:rsidR="004A1DF5" w:rsidRDefault="004A1DF5">
      <w:pPr>
        <w:pStyle w:val="a5"/>
        <w:ind w:firstLine="480"/>
      </w:pPr>
      <w:r>
        <w:rPr>
          <w:rFonts w:hint="eastAsia"/>
        </w:rPr>
        <w:t>（</w:t>
      </w:r>
      <w:r>
        <w:rPr>
          <w:rFonts w:hint="eastAsia"/>
        </w:rPr>
        <w:t>3</w:t>
      </w:r>
      <w:r>
        <w:rPr>
          <w:rFonts w:hint="eastAsia"/>
        </w:rPr>
        <w:t>）选择一条记录，选择“删除</w:t>
      </w:r>
      <w:r>
        <w:rPr>
          <w:rFonts w:hint="eastAsia"/>
        </w:rPr>
        <w:t>4</w:t>
      </w:r>
      <w:r>
        <w:rPr>
          <w:rFonts w:hint="eastAsia"/>
        </w:rPr>
        <w:t>”按钮，可以删除没有发生过代扣业务的代扣客户协议。</w:t>
      </w:r>
    </w:p>
    <w:p w:rsidR="004A1DF5" w:rsidRDefault="004A1DF5">
      <w:pPr>
        <w:pStyle w:val="a5"/>
        <w:ind w:firstLine="480"/>
      </w:pPr>
      <w:r>
        <w:rPr>
          <w:rFonts w:hint="eastAsia"/>
        </w:rPr>
        <w:t>（</w:t>
      </w:r>
      <w:r>
        <w:rPr>
          <w:rFonts w:hint="eastAsia"/>
        </w:rPr>
        <w:t>4</w:t>
      </w:r>
      <w:r>
        <w:rPr>
          <w:rFonts w:hint="eastAsia"/>
        </w:rPr>
        <w:t>）选择一条记录，选择“关闭</w:t>
      </w:r>
      <w:r>
        <w:rPr>
          <w:rFonts w:hint="eastAsia"/>
        </w:rPr>
        <w:t>10</w:t>
      </w:r>
      <w:r>
        <w:rPr>
          <w:rFonts w:hint="eastAsia"/>
        </w:rPr>
        <w:t>”按钮，可以我行强行关闭客户协议，主管需要在打印出的单据上注明关闭原因并签章。</w:t>
      </w:r>
    </w:p>
    <w:p w:rsidR="004A1DF5" w:rsidRDefault="004A1DF5">
      <w:pPr>
        <w:pStyle w:val="a5"/>
        <w:ind w:firstLine="480"/>
        <w:rPr>
          <w:rFonts w:ascii="宋体" w:hAnsi="宋体"/>
        </w:rPr>
      </w:pPr>
      <w:r>
        <w:rPr>
          <w:rFonts w:hint="eastAsia"/>
        </w:rPr>
        <w:t>（</w:t>
      </w:r>
      <w:r>
        <w:rPr>
          <w:rFonts w:hint="eastAsia"/>
        </w:rPr>
        <w:t>5</w:t>
      </w:r>
      <w:r>
        <w:rPr>
          <w:rFonts w:hint="eastAsia"/>
        </w:rPr>
        <w:t>）点击“下载协议”，可以按照建立和关闭客户协议的时间或时间段查询此合作方协议下的客户协议，并可下载保存，此功能只提供给特定的合作方客户使用，需要技术人员单独开放相应的功能。</w:t>
      </w:r>
    </w:p>
    <w:p w:rsidR="004A1DF5" w:rsidRDefault="004A1DF5" w:rsidP="0004090F">
      <w:pPr>
        <w:pStyle w:val="5"/>
      </w:pPr>
      <w:bookmarkStart w:id="1465" w:name="_Toc127615241"/>
      <w:r>
        <w:rPr>
          <w:rFonts w:hint="eastAsia"/>
        </w:rPr>
        <w:t>三、手工代扣管理（业务代码</w:t>
      </w:r>
      <w:r>
        <w:rPr>
          <w:rFonts w:hint="eastAsia"/>
        </w:rPr>
        <w:t>6092</w:t>
      </w:r>
      <w:r>
        <w:rPr>
          <w:rFonts w:hint="eastAsia"/>
        </w:rPr>
        <w:t>）</w:t>
      </w:r>
      <w:bookmarkEnd w:id="1465"/>
    </w:p>
    <w:p w:rsidR="004A1DF5" w:rsidRDefault="004A1DF5">
      <w:pPr>
        <w:pStyle w:val="6"/>
        <w:spacing w:line="360" w:lineRule="auto"/>
      </w:pPr>
      <w:bookmarkStart w:id="1466" w:name="_Toc127615242"/>
      <w:r>
        <w:rPr>
          <w:rFonts w:hint="eastAsia"/>
        </w:rPr>
        <w:t>（一）功能介绍</w:t>
      </w:r>
      <w:bookmarkEnd w:id="1466"/>
    </w:p>
    <w:p w:rsidR="004A1DF5" w:rsidRDefault="004A1DF5">
      <w:pPr>
        <w:pStyle w:val="20"/>
        <w:tabs>
          <w:tab w:val="clear" w:pos="9765"/>
        </w:tabs>
        <w:ind w:firstLineChars="200" w:firstLine="480"/>
        <w:rPr>
          <w:rFonts w:hAnsi="宋体"/>
        </w:rPr>
      </w:pPr>
      <w:r>
        <w:rPr>
          <w:rFonts w:hAnsi="宋体" w:hint="eastAsia"/>
        </w:rPr>
        <w:t>用于完成柜台内手工方式操作的代扣业务。包括建立批次、执行代扣、重新代扣、代扣收费、汇总过账等</w:t>
      </w:r>
      <w:r>
        <w:rPr>
          <w:rFonts w:hint="eastAsia"/>
        </w:rPr>
        <w:t>功能</w:t>
      </w:r>
      <w:r>
        <w:rPr>
          <w:rFonts w:hAnsi="宋体" w:hint="eastAsia"/>
        </w:rPr>
        <w:t>的操作。</w:t>
      </w:r>
    </w:p>
    <w:p w:rsidR="004A1DF5" w:rsidRDefault="004A1DF5">
      <w:pPr>
        <w:ind w:firstLineChars="200" w:firstLine="480"/>
      </w:pPr>
      <w:r>
        <w:rPr>
          <w:rFonts w:hint="eastAsia"/>
        </w:rPr>
        <w:t>对于只提供纸质数据</w:t>
      </w:r>
      <w:r>
        <w:rPr>
          <w:rFonts w:hAnsi="宋体" w:hint="eastAsia"/>
        </w:rPr>
        <w:t>清单的代扣业务</w:t>
      </w:r>
      <w:r>
        <w:rPr>
          <w:rFonts w:hint="eastAsia"/>
        </w:rPr>
        <w:t>合作方，可以由柜台人员通过手工创建批次，按合作方提供的数据清单录入数据，经过复核人员复核后，形成待执行的代扣交易数据；操作人员点击“执行代扣”后，系统逐笔将合作方代扣款项从付款人账户中扣收到系统自动形成的“挂账单”内。对于因为账户余额不足等原因造成的代扣失败交易，可以通过系统的“定时重做”或者手工发起“重新代扣”重新执行。代扣完成，需进行收费处理。对于代扣成功的资金，可以通过“汇总过账”功能转入合作方协议中设定的结算账户中。在“交易列表”中可以进行打印代扣汇总业务报告、成功代扣清单、失败代扣清单及进行代扣结果电子数据导出。需要注意的是，无论是否需要收费、是否有代扣成功的交易，“收费”和“汇总过账”两步都要执行，执行后，批次状态才为终结状态。</w:t>
      </w:r>
    </w:p>
    <w:p w:rsidR="004A1DF5" w:rsidRDefault="004A1DF5">
      <w:pPr>
        <w:ind w:firstLineChars="200" w:firstLine="480"/>
      </w:pPr>
    </w:p>
    <w:p w:rsidR="004A1DF5" w:rsidRDefault="004A1DF5"/>
    <w:p w:rsidR="004A1DF5" w:rsidRDefault="004A1DF5"/>
    <w:p w:rsidR="004A1DF5" w:rsidRDefault="004A1DF5"/>
    <w:p w:rsidR="004A1DF5" w:rsidRDefault="004A1DF5"/>
    <w:p w:rsidR="004A1DF5" w:rsidRDefault="004A1DF5">
      <w:pPr>
        <w:pStyle w:val="6"/>
      </w:pPr>
      <w:bookmarkStart w:id="1467" w:name="_Toc127615243"/>
      <w:r>
        <w:rPr>
          <w:rFonts w:hint="eastAsia"/>
        </w:rPr>
        <w:lastRenderedPageBreak/>
        <w:t>（二）业务流程图</w:t>
      </w:r>
      <w:bookmarkEnd w:id="1467"/>
    </w:p>
    <w:p w:rsidR="004A1DF5" w:rsidRDefault="009523FE" w:rsidP="005A15B8">
      <w:pPr>
        <w:pStyle w:val="31"/>
        <w:ind w:left="960"/>
        <w:rPr>
          <w:noProof/>
        </w:rPr>
      </w:pPr>
      <w:r>
        <w:rPr>
          <w:noProof/>
        </w:rPr>
        <w:pict>
          <v:shape id="_x0000_s3732" type="#_x0000_t61" style="position:absolute;left:0;text-align:left;margin-left:45pt;margin-top:7.8pt;width:108pt;height:23.4pt;z-index:251906560" adj="-2053,31108">
            <v:textbox style="mso-next-textbox:#_x0000_s3732">
              <w:txbxContent>
                <w:p w:rsidR="002E477D" w:rsidRDefault="002E477D">
                  <w:pPr>
                    <w:spacing w:line="240" w:lineRule="auto"/>
                    <w:rPr>
                      <w:b/>
                      <w:bCs/>
                      <w:sz w:val="21"/>
                    </w:rPr>
                  </w:pPr>
                  <w:r>
                    <w:rPr>
                      <w:rFonts w:hint="eastAsia"/>
                      <w:b/>
                      <w:bCs/>
                      <w:sz w:val="21"/>
                    </w:rPr>
                    <w:t>纸质清单形式代扣</w:t>
                  </w:r>
                </w:p>
              </w:txbxContent>
            </v:textbox>
          </v:shape>
        </w:pict>
      </w:r>
      <w:r>
        <w:rPr>
          <w:noProof/>
        </w:rPr>
        <w:pict>
          <v:line id="_x0000_s3731" style="position:absolute;left:0;text-align:left;z-index:251905536" from="54pt,148.2pt" to="54pt,163.8pt">
            <v:stroke endarrow="block"/>
          </v:line>
        </w:pict>
      </w:r>
      <w:r>
        <w:rPr>
          <w:noProof/>
        </w:rPr>
        <w:pict>
          <v:line id="_x0000_s3730" style="position:absolute;left:0;text-align:left;z-index:251904512" from="54pt,109.2pt" to="54pt,124.8pt">
            <v:stroke endarrow="block"/>
          </v:line>
        </w:pict>
      </w:r>
      <w:r>
        <w:rPr>
          <w:noProof/>
        </w:rPr>
        <w:pict>
          <v:line id="_x0000_s3729" style="position:absolute;left:0;text-align:left;z-index:251903488" from="54pt,70.2pt" to="54pt,85.8pt">
            <v:stroke endarrow="block"/>
          </v:line>
        </w:pict>
      </w:r>
      <w:r>
        <w:rPr>
          <w:noProof/>
        </w:rPr>
        <w:pict>
          <v:line id="_x0000_s3725" style="position:absolute;left:0;text-align:left;flip:x;z-index:251899392" from="180pt,382.2pt" to="324pt,382.2pt"/>
        </w:pict>
      </w:r>
      <w:r>
        <w:rPr>
          <w:noProof/>
        </w:rPr>
        <w:pict>
          <v:line id="_x0000_s3724" style="position:absolute;left:0;text-align:left;z-index:251898368" from="324pt,351pt" to="324pt,382.2pt"/>
        </w:pict>
      </w:r>
      <w:r>
        <w:rPr>
          <w:noProof/>
        </w:rPr>
        <w:pict>
          <v:line id="_x0000_s3717" style="position:absolute;left:0;text-align:left;z-index:251891200" from="252pt,132.6pt" to="252pt,202.8pt"/>
        </w:pict>
      </w:r>
      <w:r>
        <w:rPr>
          <w:noProof/>
        </w:rPr>
        <w:pict>
          <v:line id="_x0000_s3716" style="position:absolute;left:0;text-align:left;z-index:251890176" from="180pt,202.8pt" to="180pt,226.2pt">
            <v:stroke endarrow="block"/>
          </v:line>
        </w:pict>
      </w:r>
      <w:r>
        <w:rPr>
          <w:noProof/>
        </w:rPr>
        <w:pict>
          <v:line id="_x0000_s3715" style="position:absolute;left:0;text-align:left;z-index:251889152" from="54pt,202.8pt" to="252pt,202.8pt"/>
        </w:pict>
      </w:r>
      <w:r>
        <w:rPr>
          <w:noProof/>
        </w:rPr>
        <w:pict>
          <v:line id="_x0000_s3714" style="position:absolute;left:0;text-align:left;z-index:251888128" from="54pt,187.2pt" to="54pt,202.8pt"/>
        </w:pict>
      </w:r>
      <w:r>
        <w:rPr>
          <w:noProof/>
        </w:rPr>
        <w:pict>
          <v:shape id="_x0000_s3713" type="#_x0000_t109" style="position:absolute;left:0;text-align:left;margin-left:3in;margin-top:109.2pt;width:1in;height:23.4pt;z-index:251887104">
            <v:textbox style="mso-next-textbox:#_x0000_s3713">
              <w:txbxContent>
                <w:p w:rsidR="002E477D" w:rsidRDefault="002E477D">
                  <w:pPr>
                    <w:spacing w:line="240" w:lineRule="auto"/>
                    <w:jc w:val="center"/>
                    <w:rPr>
                      <w:sz w:val="21"/>
                    </w:rPr>
                  </w:pPr>
                  <w:r>
                    <w:rPr>
                      <w:rFonts w:hint="eastAsia"/>
                      <w:sz w:val="21"/>
                    </w:rPr>
                    <w:t>来盘拆分</w:t>
                  </w:r>
                </w:p>
                <w:p w:rsidR="002E477D" w:rsidRDefault="002E477D">
                  <w:pPr>
                    <w:spacing w:line="240" w:lineRule="auto"/>
                    <w:jc w:val="center"/>
                    <w:rPr>
                      <w:sz w:val="21"/>
                    </w:rPr>
                  </w:pPr>
                </w:p>
                <w:p w:rsidR="002E477D" w:rsidRDefault="002E477D">
                  <w:pPr>
                    <w:spacing w:line="240" w:lineRule="auto"/>
                    <w:jc w:val="center"/>
                    <w:rPr>
                      <w:sz w:val="21"/>
                    </w:rPr>
                  </w:pPr>
                </w:p>
                <w:p w:rsidR="002E477D" w:rsidRDefault="002E477D">
                  <w:pPr>
                    <w:spacing w:line="240" w:lineRule="auto"/>
                    <w:jc w:val="center"/>
                    <w:rPr>
                      <w:sz w:val="21"/>
                    </w:rPr>
                  </w:pPr>
                </w:p>
              </w:txbxContent>
            </v:textbox>
          </v:shape>
        </w:pict>
      </w:r>
      <w:r>
        <w:rPr>
          <w:noProof/>
        </w:rPr>
        <w:pict>
          <v:shape id="_x0000_s3710" type="#_x0000_t109" style="position:absolute;left:0;text-align:left;margin-left:4in;margin-top:327.6pt;width:1in;height:23.4pt;z-index:251884032">
            <v:textbox style="mso-next-textbox:#_x0000_s3710">
              <w:txbxContent>
                <w:p w:rsidR="002E477D" w:rsidRDefault="002E477D">
                  <w:pPr>
                    <w:spacing w:line="240" w:lineRule="auto"/>
                    <w:jc w:val="center"/>
                    <w:rPr>
                      <w:sz w:val="21"/>
                    </w:rPr>
                  </w:pPr>
                  <w:r>
                    <w:rPr>
                      <w:rFonts w:hint="eastAsia"/>
                      <w:sz w:val="21"/>
                    </w:rPr>
                    <w:t>汇总过账</w:t>
                  </w:r>
                </w:p>
                <w:p w:rsidR="002E477D" w:rsidRDefault="002E477D">
                  <w:pPr>
                    <w:spacing w:line="240" w:lineRule="auto"/>
                    <w:jc w:val="center"/>
                    <w:rPr>
                      <w:sz w:val="21"/>
                    </w:rPr>
                  </w:pPr>
                </w:p>
                <w:p w:rsidR="002E477D" w:rsidRDefault="002E477D">
                  <w:pPr>
                    <w:spacing w:line="240" w:lineRule="auto"/>
                    <w:jc w:val="center"/>
                    <w:rPr>
                      <w:sz w:val="21"/>
                    </w:rPr>
                  </w:pPr>
                </w:p>
              </w:txbxContent>
            </v:textbox>
          </v:shape>
        </w:pict>
      </w:r>
      <w:r>
        <w:rPr>
          <w:noProof/>
        </w:rPr>
        <w:pict>
          <v:shape id="_x0000_s3708" type="#_x0000_t110" style="position:absolute;left:0;text-align:left;margin-left:2in;margin-top:224.4pt;width:1in;height:39pt;z-index:251881984">
            <v:textbox style="mso-next-textbox:#_x0000_s3708">
              <w:txbxContent>
                <w:p w:rsidR="002E477D" w:rsidRDefault="002E477D">
                  <w:pPr>
                    <w:spacing w:line="240" w:lineRule="auto"/>
                    <w:rPr>
                      <w:sz w:val="21"/>
                    </w:rPr>
                  </w:pPr>
                  <w:r>
                    <w:rPr>
                      <w:rFonts w:hint="eastAsia"/>
                      <w:sz w:val="21"/>
                    </w:rPr>
                    <w:t>代扣</w:t>
                  </w:r>
                </w:p>
              </w:txbxContent>
            </v:textbox>
          </v:shape>
        </w:pict>
      </w:r>
      <w:r>
        <w:rPr>
          <w:noProof/>
        </w:rPr>
        <w:pict>
          <v:shape id="_x0000_s3706" type="#_x0000_t109" style="position:absolute;left:0;text-align:left;margin-left:18pt;margin-top:163.8pt;width:1in;height:23.4pt;z-index:251879936">
            <v:textbox style="mso-next-textbox:#_x0000_s3706">
              <w:txbxContent>
                <w:p w:rsidR="002E477D" w:rsidRDefault="002E477D">
                  <w:pPr>
                    <w:spacing w:line="240" w:lineRule="auto"/>
                    <w:jc w:val="center"/>
                    <w:rPr>
                      <w:sz w:val="21"/>
                    </w:rPr>
                  </w:pPr>
                  <w:r>
                    <w:rPr>
                      <w:rFonts w:hint="eastAsia"/>
                      <w:sz w:val="21"/>
                    </w:rPr>
                    <w:t>批量复核</w:t>
                  </w:r>
                </w:p>
              </w:txbxContent>
            </v:textbox>
          </v:shape>
        </w:pict>
      </w:r>
      <w:r>
        <w:rPr>
          <w:noProof/>
        </w:rPr>
        <w:pict>
          <v:shape id="_x0000_s3705" type="#_x0000_t109" style="position:absolute;left:0;text-align:left;margin-left:18pt;margin-top:124.8pt;width:1in;height:23.4pt;z-index:251878912">
            <v:textbox style="mso-next-textbox:#_x0000_s3705">
              <w:txbxContent>
                <w:p w:rsidR="002E477D" w:rsidRDefault="002E477D">
                  <w:pPr>
                    <w:spacing w:line="240" w:lineRule="auto"/>
                    <w:jc w:val="center"/>
                    <w:rPr>
                      <w:sz w:val="21"/>
                    </w:rPr>
                  </w:pPr>
                  <w:r>
                    <w:rPr>
                      <w:rFonts w:hint="eastAsia"/>
                      <w:sz w:val="21"/>
                    </w:rPr>
                    <w:t>批量</w:t>
                  </w:r>
                  <w:r>
                    <w:rPr>
                      <w:rFonts w:hint="eastAsia"/>
                      <w:b/>
                      <w:bCs/>
                      <w:sz w:val="21"/>
                    </w:rPr>
                    <w:t>增加</w:t>
                  </w:r>
                </w:p>
                <w:p w:rsidR="002E477D" w:rsidRDefault="002E477D">
                  <w:pPr>
                    <w:spacing w:line="240" w:lineRule="auto"/>
                    <w:jc w:val="center"/>
                    <w:rPr>
                      <w:sz w:val="21"/>
                    </w:rPr>
                  </w:pPr>
                </w:p>
              </w:txbxContent>
            </v:textbox>
          </v:shape>
        </w:pict>
      </w:r>
      <w:r>
        <w:rPr>
          <w:noProof/>
        </w:rPr>
        <w:pict>
          <v:shape id="_x0000_s3704" type="#_x0000_t109" style="position:absolute;left:0;text-align:left;margin-left:18pt;margin-top:85.8pt;width:1in;height:23.4pt;z-index:251877888">
            <v:textbox style="mso-next-textbox:#_x0000_s3704">
              <w:txbxContent>
                <w:p w:rsidR="002E477D" w:rsidRDefault="002E477D">
                  <w:pPr>
                    <w:spacing w:line="240" w:lineRule="auto"/>
                    <w:jc w:val="center"/>
                    <w:rPr>
                      <w:sz w:val="21"/>
                    </w:rPr>
                  </w:pPr>
                  <w:r>
                    <w:rPr>
                      <w:rFonts w:hint="eastAsia"/>
                      <w:sz w:val="21"/>
                    </w:rPr>
                    <w:t>手工</w:t>
                  </w:r>
                  <w:r>
                    <w:rPr>
                      <w:rFonts w:hint="eastAsia"/>
                      <w:b/>
                      <w:bCs/>
                      <w:sz w:val="21"/>
                    </w:rPr>
                    <w:t>录入</w:t>
                  </w:r>
                </w:p>
              </w:txbxContent>
            </v:textbox>
          </v:shape>
        </w:pict>
      </w:r>
      <w:r>
        <w:rPr>
          <w:noProof/>
        </w:rPr>
        <w:pict>
          <v:shape id="_x0000_s3703" type="#_x0000_t109" style="position:absolute;left:0;text-align:left;margin-left:18pt;margin-top:46.8pt;width:1in;height:23.4pt;z-index:251876864">
            <v:textbox style="mso-next-textbox:#_x0000_s3703">
              <w:txbxContent>
                <w:p w:rsidR="002E477D" w:rsidRDefault="002E477D">
                  <w:pPr>
                    <w:spacing w:line="240" w:lineRule="auto"/>
                    <w:jc w:val="center"/>
                    <w:rPr>
                      <w:sz w:val="21"/>
                    </w:rPr>
                  </w:pPr>
                  <w:r>
                    <w:rPr>
                      <w:rFonts w:hint="eastAsia"/>
                      <w:sz w:val="21"/>
                    </w:rPr>
                    <w:t>创建批次</w:t>
                  </w:r>
                </w:p>
              </w:txbxContent>
            </v:textbox>
          </v:shape>
        </w:pict>
      </w:r>
    </w:p>
    <w:p w:rsidR="004A1DF5" w:rsidRDefault="004A1DF5"/>
    <w:p w:rsidR="004A1DF5" w:rsidRDefault="004A1DF5"/>
    <w:p w:rsidR="004A1DF5" w:rsidRDefault="009523FE">
      <w:r>
        <w:rPr>
          <w:noProof/>
        </w:rPr>
        <w:pict>
          <v:shape id="_x0000_s3733" type="#_x0000_t61" style="position:absolute;left:0;text-align:left;margin-left:252pt;margin-top:3.05pt;width:117pt;height:23.4pt;z-index:251907584" adj="-253,32492">
            <v:textbox style="mso-next-textbox:#_x0000_s3733">
              <w:txbxContent>
                <w:p w:rsidR="002E477D" w:rsidRDefault="002E477D">
                  <w:pPr>
                    <w:spacing w:line="240" w:lineRule="auto"/>
                    <w:rPr>
                      <w:b/>
                      <w:bCs/>
                      <w:sz w:val="21"/>
                    </w:rPr>
                  </w:pPr>
                  <w:r>
                    <w:rPr>
                      <w:rFonts w:hint="eastAsia"/>
                      <w:b/>
                      <w:bCs/>
                      <w:sz w:val="21"/>
                    </w:rPr>
                    <w:t>电子数据形式代扣</w:t>
                  </w:r>
                </w:p>
              </w:txbxContent>
            </v:textbox>
          </v:shape>
        </w:pict>
      </w:r>
    </w:p>
    <w:p w:rsidR="004A1DF5" w:rsidRDefault="004A1DF5"/>
    <w:p w:rsidR="004A1DF5" w:rsidRDefault="004A1DF5"/>
    <w:p w:rsidR="004A1DF5" w:rsidRDefault="004A1DF5"/>
    <w:p w:rsidR="004A1DF5" w:rsidRDefault="004A1DF5"/>
    <w:p w:rsidR="004A1DF5" w:rsidRDefault="004A1DF5"/>
    <w:p w:rsidR="004A1DF5" w:rsidRDefault="009523FE">
      <w:r>
        <w:rPr>
          <w:noProof/>
        </w:rPr>
        <w:pict>
          <v:shape id="_x0000_s3735" type="#_x0000_t109" style="position:absolute;left:0;text-align:left;margin-left:351pt;margin-top:18.6pt;width:63pt;height:23.4pt;z-index:251909632">
            <v:textbox style="mso-next-textbox:#_x0000_s3735">
              <w:txbxContent>
                <w:p w:rsidR="002E477D" w:rsidRDefault="002E477D">
                  <w:pPr>
                    <w:spacing w:line="240" w:lineRule="auto"/>
                    <w:rPr>
                      <w:sz w:val="21"/>
                    </w:rPr>
                  </w:pPr>
                  <w:r>
                    <w:rPr>
                      <w:rFonts w:hint="eastAsia"/>
                      <w:b/>
                      <w:bCs/>
                      <w:sz w:val="21"/>
                    </w:rPr>
                    <w:t>定时重做</w:t>
                  </w:r>
                </w:p>
                <w:p w:rsidR="002E477D" w:rsidRDefault="002E477D">
                  <w:pPr>
                    <w:spacing w:line="240" w:lineRule="auto"/>
                    <w:jc w:val="center"/>
                    <w:rPr>
                      <w:sz w:val="21"/>
                    </w:rPr>
                  </w:pPr>
                </w:p>
              </w:txbxContent>
            </v:textbox>
          </v:shape>
        </w:pict>
      </w:r>
      <w:r>
        <w:rPr>
          <w:noProof/>
        </w:rPr>
        <w:pict>
          <v:shape id="_x0000_s3707" type="#_x0000_t109" style="position:absolute;left:0;text-align:left;margin-left:252pt;margin-top:18.6pt;width:63pt;height:23.4pt;z-index:251880960">
            <v:textbox style="mso-next-textbox:#_x0000_s3707">
              <w:txbxContent>
                <w:p w:rsidR="002E477D" w:rsidRDefault="002E477D">
                  <w:pPr>
                    <w:spacing w:line="240" w:lineRule="auto"/>
                    <w:rPr>
                      <w:sz w:val="21"/>
                    </w:rPr>
                  </w:pPr>
                  <w:r>
                    <w:rPr>
                      <w:rFonts w:hint="eastAsia"/>
                      <w:sz w:val="21"/>
                    </w:rPr>
                    <w:t>重新代扣</w:t>
                  </w:r>
                </w:p>
                <w:p w:rsidR="002E477D" w:rsidRDefault="002E477D">
                  <w:pPr>
                    <w:spacing w:line="240" w:lineRule="auto"/>
                    <w:jc w:val="center"/>
                    <w:rPr>
                      <w:sz w:val="21"/>
                    </w:rPr>
                  </w:pPr>
                </w:p>
              </w:txbxContent>
            </v:textbox>
          </v:shape>
        </w:pict>
      </w:r>
    </w:p>
    <w:p w:rsidR="004A1DF5" w:rsidRDefault="009523FE">
      <w:pPr>
        <w:rPr>
          <w:rFonts w:ascii="宋体" w:hAnsi="宋体"/>
        </w:rPr>
      </w:pPr>
      <w:r w:rsidRPr="009523FE">
        <w:rPr>
          <w:noProof/>
        </w:rPr>
        <w:pict>
          <v:line id="_x0000_s3736" style="position:absolute;left:0;text-align:left;z-index:251910656" from="386.25pt,18.6pt" to="386.25pt,57.6pt"/>
        </w:pict>
      </w:r>
      <w:r w:rsidRPr="009523FE">
        <w:rPr>
          <w:noProof/>
        </w:rPr>
        <w:pict>
          <v:shape id="_x0000_s3709" type="#_x0000_t110" style="position:absolute;left:0;text-align:left;margin-left:2in;margin-top:88.8pt;width:1in;height:39pt;z-index:251883008">
            <v:textbox style="mso-next-textbox:#_x0000_s3709">
              <w:txbxContent>
                <w:p w:rsidR="002E477D" w:rsidRDefault="002E477D">
                  <w:pPr>
                    <w:spacing w:line="240" w:lineRule="auto"/>
                    <w:rPr>
                      <w:sz w:val="21"/>
                    </w:rPr>
                  </w:pPr>
                  <w:r>
                    <w:rPr>
                      <w:rFonts w:hint="eastAsia"/>
                      <w:sz w:val="21"/>
                    </w:rPr>
                    <w:t>收费</w:t>
                  </w:r>
                </w:p>
                <w:p w:rsidR="002E477D" w:rsidRDefault="002E477D">
                  <w:pPr>
                    <w:spacing w:line="240" w:lineRule="auto"/>
                    <w:jc w:val="center"/>
                    <w:rPr>
                      <w:sz w:val="21"/>
                    </w:rPr>
                  </w:pPr>
                </w:p>
              </w:txbxContent>
            </v:textbox>
          </v:shape>
        </w:pict>
      </w:r>
      <w:r w:rsidRPr="009523FE">
        <w:rPr>
          <w:noProof/>
        </w:rPr>
        <w:pict>
          <v:line id="_x0000_s3720" style="position:absolute;left:0;text-align:left;z-index:251894272" from="3in,107.15pt" to="4in,107.15pt">
            <v:stroke endarrow="block"/>
          </v:line>
        </w:pict>
      </w:r>
      <w:r w:rsidRPr="009523FE">
        <w:rPr>
          <w:noProof/>
        </w:rPr>
        <w:pict>
          <v:shape id="_x0000_s3727" type="#_x0000_t116" style="position:absolute;left:0;text-align:left;margin-left:2in;margin-top:276pt;width:1in;height:31.2pt;z-index:251901440">
            <v:textbox style="mso-next-textbox:#_x0000_s3727">
              <w:txbxContent>
                <w:p w:rsidR="002E477D" w:rsidRDefault="002E477D">
                  <w:pPr>
                    <w:spacing w:line="240" w:lineRule="auto"/>
                    <w:jc w:val="center"/>
                  </w:pPr>
                  <w:r>
                    <w:rPr>
                      <w:rFonts w:hint="eastAsia"/>
                    </w:rPr>
                    <w:t>结</w:t>
                  </w:r>
                  <w:r>
                    <w:rPr>
                      <w:rFonts w:hint="eastAsia"/>
                    </w:rPr>
                    <w:t xml:space="preserve"> </w:t>
                  </w:r>
                  <w:r>
                    <w:rPr>
                      <w:rFonts w:hint="eastAsia"/>
                    </w:rPr>
                    <w:t>束</w:t>
                  </w:r>
                </w:p>
              </w:txbxContent>
            </v:textbox>
          </v:shape>
        </w:pict>
      </w:r>
      <w:r w:rsidRPr="009523FE">
        <w:rPr>
          <w:noProof/>
        </w:rPr>
        <w:pict>
          <v:line id="_x0000_s3728" style="position:absolute;left:0;text-align:left;z-index:251902464" from="180pt,244.8pt" to="180pt,276pt">
            <v:stroke endarrow="block"/>
          </v:line>
        </w:pict>
      </w:r>
      <w:r w:rsidRPr="009523FE">
        <w:rPr>
          <w:noProof/>
        </w:rPr>
        <w:pict>
          <v:shape id="_x0000_s3712" type="#_x0000_t109" style="position:absolute;left:0;text-align:left;margin-left:2in;margin-top:221.4pt;width:1in;height:23.4pt;z-index:251886080">
            <v:textbox style="mso-next-textbox:#_x0000_s3712">
              <w:txbxContent>
                <w:p w:rsidR="002E477D" w:rsidRDefault="002E477D">
                  <w:pPr>
                    <w:spacing w:line="240" w:lineRule="auto"/>
                    <w:jc w:val="center"/>
                    <w:rPr>
                      <w:sz w:val="21"/>
                    </w:rPr>
                  </w:pPr>
                  <w:r>
                    <w:rPr>
                      <w:rFonts w:hint="eastAsia"/>
                      <w:sz w:val="21"/>
                    </w:rPr>
                    <w:t>回</w:t>
                  </w:r>
                  <w:r>
                    <w:rPr>
                      <w:rFonts w:hint="eastAsia"/>
                      <w:sz w:val="21"/>
                    </w:rPr>
                    <w:t xml:space="preserve"> </w:t>
                  </w:r>
                  <w:r>
                    <w:rPr>
                      <w:rFonts w:hint="eastAsia"/>
                      <w:sz w:val="21"/>
                    </w:rPr>
                    <w:t>盘</w:t>
                  </w:r>
                </w:p>
                <w:p w:rsidR="002E477D" w:rsidRDefault="002E477D">
                  <w:pPr>
                    <w:spacing w:line="240" w:lineRule="auto"/>
                    <w:jc w:val="center"/>
                    <w:rPr>
                      <w:sz w:val="21"/>
                    </w:rPr>
                  </w:pPr>
                </w:p>
                <w:p w:rsidR="002E477D" w:rsidRDefault="002E477D">
                  <w:pPr>
                    <w:spacing w:line="240" w:lineRule="auto"/>
                    <w:jc w:val="center"/>
                    <w:rPr>
                      <w:sz w:val="21"/>
                    </w:rPr>
                  </w:pPr>
                </w:p>
                <w:p w:rsidR="002E477D" w:rsidRDefault="002E477D">
                  <w:pPr>
                    <w:spacing w:line="240" w:lineRule="auto"/>
                    <w:jc w:val="center"/>
                    <w:rPr>
                      <w:sz w:val="21"/>
                    </w:rPr>
                  </w:pPr>
                </w:p>
              </w:txbxContent>
            </v:textbox>
          </v:shape>
        </w:pict>
      </w:r>
      <w:r w:rsidRPr="009523FE">
        <w:rPr>
          <w:noProof/>
        </w:rPr>
        <w:pict>
          <v:line id="_x0000_s3726" style="position:absolute;left:0;text-align:left;z-index:251900416" from="180pt,198pt" to="180pt,221.4pt">
            <v:stroke endarrow="block"/>
          </v:line>
        </w:pict>
      </w:r>
      <w:r w:rsidRPr="009523FE">
        <w:rPr>
          <w:noProof/>
        </w:rPr>
        <w:pict>
          <v:shape id="_x0000_s3711" type="#_x0000_t109" style="position:absolute;left:0;text-align:left;margin-left:2in;margin-top:174.6pt;width:1in;height:23.4pt;z-index:251885056">
            <v:textbox style="mso-next-textbox:#_x0000_s3711">
              <w:txbxContent>
                <w:p w:rsidR="002E477D" w:rsidRDefault="002E477D">
                  <w:pPr>
                    <w:spacing w:line="240" w:lineRule="auto"/>
                    <w:jc w:val="center"/>
                    <w:rPr>
                      <w:sz w:val="21"/>
                    </w:rPr>
                  </w:pPr>
                  <w:r>
                    <w:rPr>
                      <w:rFonts w:hint="eastAsia"/>
                      <w:sz w:val="21"/>
                    </w:rPr>
                    <w:t>打</w:t>
                  </w:r>
                  <w:r>
                    <w:rPr>
                      <w:rFonts w:hint="eastAsia"/>
                      <w:sz w:val="21"/>
                    </w:rPr>
                    <w:t xml:space="preserve"> </w:t>
                  </w:r>
                  <w:r>
                    <w:rPr>
                      <w:rFonts w:hint="eastAsia"/>
                      <w:sz w:val="21"/>
                    </w:rPr>
                    <w:t>印</w:t>
                  </w:r>
                </w:p>
                <w:p w:rsidR="002E477D" w:rsidRDefault="002E477D">
                  <w:pPr>
                    <w:spacing w:line="240" w:lineRule="auto"/>
                    <w:jc w:val="center"/>
                    <w:rPr>
                      <w:sz w:val="21"/>
                    </w:rPr>
                  </w:pPr>
                </w:p>
                <w:p w:rsidR="002E477D" w:rsidRDefault="002E477D">
                  <w:pPr>
                    <w:spacing w:line="240" w:lineRule="auto"/>
                    <w:jc w:val="center"/>
                    <w:rPr>
                      <w:sz w:val="21"/>
                    </w:rPr>
                  </w:pPr>
                </w:p>
              </w:txbxContent>
            </v:textbox>
          </v:shape>
        </w:pict>
      </w:r>
      <w:r w:rsidRPr="009523FE">
        <w:rPr>
          <w:noProof/>
        </w:rPr>
        <w:pict>
          <v:line id="_x0000_s3723" style="position:absolute;left:0;text-align:left;flip:x;z-index:251897344" from="180pt,127.8pt" to="180pt,174.6pt">
            <v:stroke endarrow="block"/>
          </v:line>
        </w:pict>
      </w:r>
      <w:r w:rsidRPr="009523FE">
        <w:rPr>
          <w:noProof/>
        </w:rPr>
        <w:pict>
          <v:line id="_x0000_s3718" style="position:absolute;left:0;text-align:left;z-index:251892224" from="180pt,31.2pt" to="180pt,88.8pt">
            <v:stroke endarrow="block"/>
          </v:line>
        </w:pict>
      </w:r>
      <w:r w:rsidRPr="009523FE">
        <w:rPr>
          <w:noProof/>
        </w:rPr>
        <w:pict>
          <v:line id="_x0000_s3722" style="position:absolute;left:0;text-align:left;flip:x;z-index:251896320" from="180pt,57.6pt" to="384.75pt,57.6pt"/>
        </w:pict>
      </w:r>
      <w:r w:rsidRPr="009523FE">
        <w:rPr>
          <w:noProof/>
        </w:rPr>
        <w:pict>
          <v:line id="_x0000_s3721" style="position:absolute;left:0;text-align:left;z-index:251895296" from="279pt,18.6pt" to="279pt,57.6pt"/>
        </w:pict>
      </w:r>
      <w:r w:rsidRPr="009523FE">
        <w:rPr>
          <w:noProof/>
        </w:rPr>
        <w:pict>
          <v:line id="_x0000_s3734" style="position:absolute;left:0;text-align:left;z-index:251908608" from="315pt,10.8pt" to="351pt,10.8pt">
            <v:stroke endarrow="block"/>
          </v:line>
        </w:pict>
      </w:r>
      <w:r w:rsidRPr="009523FE">
        <w:rPr>
          <w:noProof/>
        </w:rPr>
        <w:pict>
          <v:line id="_x0000_s3719" style="position:absolute;left:0;text-align:left;z-index:251893248" from="3in,10.8pt" to="252pt,10.8pt">
            <v:stroke endarrow="block"/>
          </v:line>
        </w:pict>
      </w:r>
      <w:r w:rsidR="004A1DF5">
        <w:br/>
      </w:r>
      <w:r w:rsidR="004A1DF5">
        <w:br/>
      </w:r>
      <w:r w:rsidR="004A1DF5">
        <w:br/>
      </w:r>
      <w:r w:rsidR="004A1DF5">
        <w:rPr>
          <w:rFonts w:hint="eastAsia"/>
        </w:rPr>
        <w:br/>
      </w:r>
      <w:r w:rsidR="004A1DF5">
        <w:br/>
      </w:r>
      <w:r w:rsidR="004A1DF5">
        <w:br/>
      </w:r>
      <w:r w:rsidR="004A1DF5">
        <w:rPr>
          <w:rFonts w:hint="eastAsia"/>
        </w:rPr>
        <w:br/>
      </w:r>
      <w:r w:rsidR="004A1DF5">
        <w:rPr>
          <w:rFonts w:hint="eastAsia"/>
        </w:rPr>
        <w:br/>
      </w:r>
      <w:r w:rsidR="004A1DF5">
        <w:br/>
      </w:r>
      <w:r w:rsidR="004A1DF5">
        <w:rPr>
          <w:rFonts w:hint="eastAsia"/>
        </w:rPr>
        <w:br/>
      </w:r>
      <w:r w:rsidR="004A1DF5">
        <w:br/>
      </w:r>
    </w:p>
    <w:p w:rsidR="004A1DF5" w:rsidRDefault="004A1DF5">
      <w:pPr>
        <w:pStyle w:val="6"/>
      </w:pPr>
      <w:bookmarkStart w:id="1468" w:name="_Toc127615244"/>
      <w:r>
        <w:rPr>
          <w:rFonts w:hint="eastAsia"/>
        </w:rPr>
        <w:t>（三）操作要点：</w:t>
      </w:r>
      <w:bookmarkEnd w:id="1468"/>
    </w:p>
    <w:p w:rsidR="004A1DF5" w:rsidRDefault="004A1DF5" w:rsidP="000029C7">
      <w:pPr>
        <w:numPr>
          <w:ilvl w:val="0"/>
          <w:numId w:val="432"/>
        </w:numPr>
        <w:tabs>
          <w:tab w:val="clear" w:pos="360"/>
          <w:tab w:val="left" w:pos="540"/>
        </w:tabs>
        <w:ind w:left="0" w:firstLine="540"/>
      </w:pPr>
      <w:r>
        <w:rPr>
          <w:rFonts w:hint="eastAsia"/>
        </w:rPr>
        <w:t>手工录入数据前，必须先“创建批次”，否则无法进行后续操作。</w:t>
      </w:r>
    </w:p>
    <w:p w:rsidR="004A1DF5" w:rsidRDefault="004A1DF5" w:rsidP="000029C7">
      <w:pPr>
        <w:numPr>
          <w:ilvl w:val="0"/>
          <w:numId w:val="432"/>
        </w:numPr>
        <w:ind w:left="0" w:firstLine="540"/>
      </w:pPr>
      <w:r>
        <w:rPr>
          <w:rFonts w:hint="eastAsia"/>
        </w:rPr>
        <w:t>为了保证数据的准确性，手工录入的代扣数据提交后，系统会对新系统中的账号和户名进行一次校验。</w:t>
      </w:r>
    </w:p>
    <w:p w:rsidR="004A1DF5" w:rsidRDefault="004A1DF5" w:rsidP="000029C7">
      <w:pPr>
        <w:numPr>
          <w:ilvl w:val="0"/>
          <w:numId w:val="432"/>
        </w:numPr>
        <w:ind w:left="0" w:firstLine="540"/>
      </w:pPr>
      <w:r>
        <w:rPr>
          <w:rFonts w:hint="eastAsia"/>
        </w:rPr>
        <w:t>录入数据时允许录入异地分行的个人客户付款人账号（支持对异地分行的代扣），录入其他分行的</w:t>
      </w:r>
      <w:r>
        <w:rPr>
          <w:rFonts w:hint="eastAsia"/>
        </w:rPr>
        <w:t>8</w:t>
      </w:r>
      <w:r>
        <w:rPr>
          <w:rFonts w:hint="eastAsia"/>
        </w:rPr>
        <w:t>位卡号及存折账号时，需按照规定的规则添加账号</w:t>
      </w:r>
      <w:r>
        <w:rPr>
          <w:rFonts w:hint="eastAsia"/>
        </w:rPr>
        <w:lastRenderedPageBreak/>
        <w:t>前缀（</w:t>
      </w:r>
      <w:r>
        <w:rPr>
          <w:rFonts w:hint="eastAsia"/>
        </w:rPr>
        <w:t>8</w:t>
      </w:r>
      <w:r>
        <w:rPr>
          <w:rFonts w:hint="eastAsia"/>
        </w:rPr>
        <w:t>位卡是加入</w:t>
      </w:r>
      <w:r>
        <w:rPr>
          <w:rFonts w:hint="eastAsia"/>
        </w:rPr>
        <w:t>4</w:t>
      </w:r>
      <w:r>
        <w:rPr>
          <w:rFonts w:hint="eastAsia"/>
        </w:rPr>
        <w:t>位区号，存折户需要按照有关转换规则进行），如果没有添加前缀，系统默认为本分行的账号，进行账号户名检查时，系统会提示“账号不存在”或“账号户名不符”等错误。</w:t>
      </w:r>
    </w:p>
    <w:p w:rsidR="004A1DF5" w:rsidRDefault="004A1DF5" w:rsidP="000029C7">
      <w:pPr>
        <w:numPr>
          <w:ilvl w:val="0"/>
          <w:numId w:val="432"/>
        </w:numPr>
        <w:ind w:left="0" w:firstLine="540"/>
      </w:pPr>
      <w:r>
        <w:rPr>
          <w:rFonts w:hint="eastAsia"/>
        </w:rPr>
        <w:t>为了减轻柜台工作量，一个代扣协议在做过一次代扣业务后，再次录入时可以读取“历史数据”，直接在表单中像使用</w:t>
      </w:r>
      <w:r>
        <w:rPr>
          <w:rFonts w:hint="eastAsia"/>
        </w:rPr>
        <w:t>Excle</w:t>
      </w:r>
      <w:r>
        <w:rPr>
          <w:rFonts w:hint="eastAsia"/>
        </w:rPr>
        <w:t>表格一样对需要修改的内容进行修改（例如，可以只修改金额，也可以对某一条记录进行删除）。需要增加的交易数据，仍需要在上半部的数据录入域中录入。</w:t>
      </w:r>
    </w:p>
    <w:p w:rsidR="004A1DF5" w:rsidRDefault="004A1DF5" w:rsidP="000029C7">
      <w:pPr>
        <w:numPr>
          <w:ilvl w:val="0"/>
          <w:numId w:val="432"/>
        </w:numPr>
        <w:ind w:left="0" w:firstLine="540"/>
        <w:rPr>
          <w:kern w:val="0"/>
          <w:lang w:val="zh-CN"/>
        </w:rPr>
      </w:pPr>
      <w:r>
        <w:rPr>
          <w:rFonts w:hint="eastAsia"/>
        </w:rPr>
        <w:t>为了支持柜台中多人录入一人复核的情况，并便于对录入中的错误进行修改，复核时允许复核人员输入录入人员的用户号，只针对某一个录入人员的数据进行复核，发现错误后有针对性地找到原录入人员进行修改。</w:t>
      </w:r>
    </w:p>
    <w:p w:rsidR="004A1DF5" w:rsidRDefault="004A1DF5" w:rsidP="000029C7">
      <w:pPr>
        <w:numPr>
          <w:ilvl w:val="0"/>
          <w:numId w:val="432"/>
        </w:numPr>
        <w:ind w:left="0" w:firstLine="540"/>
        <w:rPr>
          <w:kern w:val="0"/>
          <w:lang w:val="zh-CN"/>
        </w:rPr>
      </w:pPr>
      <w:r>
        <w:rPr>
          <w:rFonts w:hint="eastAsia"/>
        </w:rPr>
        <w:t>批量复核完成后，该批次数据才能生效，进入“等待交易”状态。</w:t>
      </w:r>
    </w:p>
    <w:p w:rsidR="004A1DF5" w:rsidRDefault="004A1DF5" w:rsidP="000029C7">
      <w:pPr>
        <w:numPr>
          <w:ilvl w:val="0"/>
          <w:numId w:val="432"/>
        </w:numPr>
        <w:ind w:left="0" w:firstLine="540"/>
      </w:pPr>
      <w:r>
        <w:rPr>
          <w:rFonts w:hint="eastAsia"/>
          <w:kern w:val="0"/>
          <w:lang w:val="zh-CN"/>
        </w:rPr>
        <w:t>代扣成功后若选择挂账单收费，系统默认代扣时产生的挂账单编号，且不能修改。所以选择挂账单收费的，应通知合作方手续费将在代扣资金中扣除，扣除后的资金才能汇总过账给合作方；如果属于单独结算手续费的，合作方另交手续费时，收妥资金后，通过手工挂账功能追加到代扣时生成的挂账单上，再通过挂账单收费。</w:t>
      </w:r>
    </w:p>
    <w:p w:rsidR="004A1DF5" w:rsidRDefault="004A1DF5">
      <w:pPr>
        <w:pStyle w:val="6"/>
      </w:pPr>
      <w:bookmarkStart w:id="1469" w:name="_Toc127615245"/>
      <w:r>
        <w:rPr>
          <w:rFonts w:hint="eastAsia"/>
        </w:rPr>
        <w:t>（四）风险提示</w:t>
      </w:r>
      <w:bookmarkEnd w:id="1469"/>
    </w:p>
    <w:p w:rsidR="004A1DF5" w:rsidRDefault="004A1DF5">
      <w:pPr>
        <w:pStyle w:val="a5"/>
        <w:ind w:firstLine="480"/>
      </w:pPr>
      <w:r>
        <w:rPr>
          <w:rFonts w:hint="eastAsia"/>
        </w:rPr>
        <w:t>1</w:t>
      </w:r>
      <w:r>
        <w:rPr>
          <w:rFonts w:hint="eastAsia"/>
        </w:rPr>
        <w:t>、经办员在进行手工录入－批量增加代扣交易数据时，新系统不能对旧系统分行的户口做账号户名是否相符的验证，所以要求：</w:t>
      </w:r>
      <w:r>
        <w:rPr>
          <w:rFonts w:hint="eastAsia"/>
        </w:rPr>
        <w:t>1</w:t>
      </w:r>
      <w:r>
        <w:rPr>
          <w:rFonts w:hint="eastAsia"/>
        </w:rPr>
        <w:t>）合作方提供的清单数据准确无误；</w:t>
      </w:r>
      <w:r>
        <w:rPr>
          <w:rFonts w:hint="eastAsia"/>
        </w:rPr>
        <w:t>2</w:t>
      </w:r>
      <w:r>
        <w:rPr>
          <w:rFonts w:hint="eastAsia"/>
        </w:rPr>
        <w:t>）经办员录入时要严格按合作方清单录入数据，复核员认真复核，避免因录入错误造成代扣失败。</w:t>
      </w:r>
    </w:p>
    <w:p w:rsidR="004A1DF5" w:rsidRDefault="004A1DF5">
      <w:pPr>
        <w:pStyle w:val="a5"/>
        <w:ind w:firstLine="480"/>
      </w:pPr>
      <w:r>
        <w:rPr>
          <w:rFonts w:hint="eastAsia"/>
        </w:rPr>
        <w:t>2</w:t>
      </w:r>
      <w:r>
        <w:rPr>
          <w:rFonts w:hint="eastAsia"/>
        </w:rPr>
        <w:t>、在代扣复核界面中只显示经办员录入的户名和金额等数据，复核员要完全按照经办员的录入顺序复核，因此，要求经办员在录入时要按清单顺序录入，避免复核员数据录入后不相符的情况。</w:t>
      </w:r>
    </w:p>
    <w:p w:rsidR="004A1DF5" w:rsidRDefault="004A1DF5">
      <w:pPr>
        <w:pStyle w:val="a5"/>
        <w:ind w:firstLine="480"/>
        <w:rPr>
          <w:kern w:val="0"/>
          <w:lang w:val="zh-CN"/>
        </w:rPr>
      </w:pPr>
      <w:r>
        <w:rPr>
          <w:rFonts w:hint="eastAsia"/>
          <w:kern w:val="0"/>
          <w:lang w:val="zh-CN"/>
        </w:rPr>
        <w:t>3</w:t>
      </w:r>
      <w:r>
        <w:rPr>
          <w:rFonts w:hint="eastAsia"/>
          <w:kern w:val="0"/>
          <w:lang w:val="zh-CN"/>
        </w:rPr>
        <w:t>、为了控制业务风险，未签订合作方协议的单位不能办理代扣业务。</w:t>
      </w:r>
    </w:p>
    <w:p w:rsidR="004A1DF5" w:rsidRDefault="004A1DF5">
      <w:pPr>
        <w:pStyle w:val="a5"/>
        <w:ind w:firstLine="480"/>
        <w:rPr>
          <w:kern w:val="0"/>
          <w:lang w:val="zh-CN"/>
        </w:rPr>
      </w:pPr>
      <w:r>
        <w:rPr>
          <w:rFonts w:hint="eastAsia"/>
          <w:kern w:val="0"/>
          <w:lang w:val="zh-CN"/>
        </w:rPr>
        <w:t>4</w:t>
      </w:r>
      <w:r>
        <w:rPr>
          <w:rFonts w:hint="eastAsia"/>
          <w:kern w:val="0"/>
          <w:lang w:val="zh-CN"/>
        </w:rPr>
        <w:t>、由于旧系统分行无法签订付款方许可协议，系统在处理旧系统分行的付款数据时，仅检查账号是否存在，不进行许可协议的检查。因此对于要求签订付款方许可协议的合作方，应限制其代扣异地他行客户的范围，只允许其对新系统分行的客户进行代扣。</w:t>
      </w:r>
    </w:p>
    <w:p w:rsidR="004A1DF5" w:rsidRDefault="004A1DF5">
      <w:pPr>
        <w:pStyle w:val="6"/>
      </w:pPr>
      <w:bookmarkStart w:id="1470" w:name="_Toc127615246"/>
      <w:r>
        <w:rPr>
          <w:rFonts w:hint="eastAsia"/>
        </w:rPr>
        <w:lastRenderedPageBreak/>
        <w:t>（五）术语解释及参数说明</w:t>
      </w:r>
      <w:bookmarkEnd w:id="1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18"/>
        <w:gridCol w:w="7202"/>
      </w:tblGrid>
      <w:tr w:rsidR="004A1DF5">
        <w:tc>
          <w:tcPr>
            <w:tcW w:w="1518" w:type="dxa"/>
          </w:tcPr>
          <w:p w:rsidR="004A1DF5" w:rsidRDefault="004A1DF5">
            <w:pPr>
              <w:tabs>
                <w:tab w:val="left" w:pos="720"/>
              </w:tabs>
              <w:rPr>
                <w:sz w:val="21"/>
              </w:rPr>
            </w:pPr>
            <w:r>
              <w:rPr>
                <w:rFonts w:hint="eastAsia"/>
                <w:sz w:val="21"/>
              </w:rPr>
              <w:t>批量增加</w:t>
            </w:r>
          </w:p>
        </w:tc>
        <w:tc>
          <w:tcPr>
            <w:tcW w:w="7202" w:type="dxa"/>
          </w:tcPr>
          <w:p w:rsidR="004A1DF5" w:rsidRDefault="004A1DF5">
            <w:pPr>
              <w:rPr>
                <w:sz w:val="21"/>
              </w:rPr>
            </w:pPr>
            <w:r>
              <w:rPr>
                <w:rFonts w:hint="eastAsia"/>
                <w:sz w:val="21"/>
              </w:rPr>
              <w:t>银行经办员按合作方提供的代发清单批量进行数据录入的过程。</w:t>
            </w:r>
          </w:p>
        </w:tc>
      </w:tr>
      <w:tr w:rsidR="004A1DF5">
        <w:tc>
          <w:tcPr>
            <w:tcW w:w="1518" w:type="dxa"/>
          </w:tcPr>
          <w:p w:rsidR="004A1DF5" w:rsidRDefault="004A1DF5">
            <w:pPr>
              <w:tabs>
                <w:tab w:val="left" w:pos="720"/>
              </w:tabs>
              <w:rPr>
                <w:sz w:val="21"/>
              </w:rPr>
            </w:pPr>
            <w:r>
              <w:rPr>
                <w:rFonts w:hint="eastAsia"/>
                <w:sz w:val="21"/>
              </w:rPr>
              <w:t>历史数据</w:t>
            </w:r>
          </w:p>
        </w:tc>
        <w:tc>
          <w:tcPr>
            <w:tcW w:w="7202" w:type="dxa"/>
          </w:tcPr>
          <w:p w:rsidR="004A1DF5" w:rsidRDefault="004A1DF5">
            <w:pPr>
              <w:rPr>
                <w:sz w:val="21"/>
              </w:rPr>
            </w:pPr>
            <w:r>
              <w:rPr>
                <w:rFonts w:hint="eastAsia"/>
                <w:sz w:val="21"/>
              </w:rPr>
              <w:t>对于定期在我行以清单形式做代发的合作方，为避免经办员每次重复录入数据，可通过该功能将历史数据导入本次代发批次下，并按代发清单做相应修改，形成本次代发数据。</w:t>
            </w:r>
          </w:p>
        </w:tc>
      </w:tr>
      <w:tr w:rsidR="004A1DF5">
        <w:tc>
          <w:tcPr>
            <w:tcW w:w="1518" w:type="dxa"/>
          </w:tcPr>
          <w:p w:rsidR="004A1DF5" w:rsidRDefault="004A1DF5">
            <w:pPr>
              <w:tabs>
                <w:tab w:val="left" w:pos="720"/>
              </w:tabs>
              <w:rPr>
                <w:sz w:val="21"/>
              </w:rPr>
            </w:pPr>
            <w:r>
              <w:rPr>
                <w:rFonts w:hint="eastAsia"/>
                <w:sz w:val="21"/>
              </w:rPr>
              <w:t>批量复核</w:t>
            </w:r>
          </w:p>
        </w:tc>
        <w:tc>
          <w:tcPr>
            <w:tcW w:w="7202" w:type="dxa"/>
          </w:tcPr>
          <w:p w:rsidR="004A1DF5" w:rsidRDefault="004A1DF5">
            <w:pPr>
              <w:rPr>
                <w:sz w:val="21"/>
              </w:rPr>
            </w:pPr>
            <w:r>
              <w:rPr>
                <w:rFonts w:hint="eastAsia"/>
                <w:sz w:val="21"/>
              </w:rPr>
              <w:t>经办员按合作方数据清单将代发数据录入系统后，由复核员再按清单进行复核录入（只录入户口号和金额），两次录入一致代发数据转入“等待交易”状态。</w:t>
            </w:r>
          </w:p>
        </w:tc>
      </w:tr>
    </w:tbl>
    <w:p w:rsidR="004A1DF5" w:rsidRDefault="004A1DF5"/>
    <w:p w:rsidR="004A1DF5" w:rsidRDefault="004A1DF5">
      <w:pPr>
        <w:pStyle w:val="6"/>
        <w:spacing w:line="360" w:lineRule="auto"/>
      </w:pPr>
      <w:bookmarkStart w:id="1471" w:name="_Toc127615247"/>
      <w:r>
        <w:rPr>
          <w:rFonts w:hint="eastAsia"/>
        </w:rPr>
        <w:t>（六）操作步骤</w:t>
      </w:r>
      <w:bookmarkEnd w:id="1471"/>
    </w:p>
    <w:p w:rsidR="004A1DF5" w:rsidRDefault="004A1DF5" w:rsidP="0004090F">
      <w:pPr>
        <w:pStyle w:val="7"/>
        <w:spacing w:line="360" w:lineRule="auto"/>
        <w:ind w:firstLineChars="150" w:firstLine="361"/>
      </w:pPr>
      <w:r>
        <w:rPr>
          <w:rFonts w:hint="eastAsia"/>
        </w:rPr>
        <w:t>1</w:t>
      </w:r>
      <w:r>
        <w:rPr>
          <w:rFonts w:hint="eastAsia"/>
        </w:rPr>
        <w:t>、合作方以清单形式办理代扣业务的创建批次和数据录入操作</w:t>
      </w:r>
    </w:p>
    <w:p w:rsidR="004A1DF5" w:rsidRDefault="004A1DF5">
      <w:pPr>
        <w:pStyle w:val="a5"/>
        <w:ind w:firstLine="480"/>
      </w:pPr>
      <w:r>
        <w:rPr>
          <w:rFonts w:hint="eastAsia"/>
        </w:rPr>
        <w:t>（</w:t>
      </w:r>
      <w:r>
        <w:rPr>
          <w:rFonts w:hint="eastAsia"/>
        </w:rPr>
        <w:t>1</w:t>
      </w:r>
      <w:r>
        <w:rPr>
          <w:rFonts w:hint="eastAsia"/>
        </w:rPr>
        <w:t>）柜员选择系统导航－其他中间业务－代扣业务－手工代扣管理或在“业务代码”处输入业务代码“</w:t>
      </w:r>
      <w:r>
        <w:rPr>
          <w:rFonts w:hint="eastAsia"/>
        </w:rPr>
        <w:t>6092</w:t>
      </w:r>
      <w:r>
        <w:rPr>
          <w:rFonts w:hint="eastAsia"/>
        </w:rPr>
        <w:t>”进入“手工代扣管理”界面。</w:t>
      </w:r>
    </w:p>
    <w:p w:rsidR="004A1DF5" w:rsidRDefault="004A1DF5">
      <w:pPr>
        <w:pStyle w:val="a5"/>
        <w:ind w:firstLine="480"/>
      </w:pPr>
      <w:r>
        <w:rPr>
          <w:rFonts w:hint="eastAsia"/>
        </w:rPr>
        <w:t>（</w:t>
      </w:r>
      <w:r>
        <w:rPr>
          <w:rFonts w:hint="eastAsia"/>
        </w:rPr>
        <w:t>2</w:t>
      </w:r>
      <w:r>
        <w:rPr>
          <w:rFonts w:hint="eastAsia"/>
        </w:rPr>
        <w:t>）在协议查询画面中查找到相应的合作方协议号，选定后，点击“代扣管理（</w:t>
      </w:r>
      <w:r>
        <w:rPr>
          <w:rFonts w:hint="eastAsia"/>
        </w:rPr>
        <w:t>13</w:t>
      </w:r>
      <w:r>
        <w:rPr>
          <w:rFonts w:hint="eastAsia"/>
        </w:rPr>
        <w:t>）”按钮进入“代扣管理”界面。</w:t>
      </w:r>
    </w:p>
    <w:p w:rsidR="004A1DF5" w:rsidRDefault="004A1DF5">
      <w:pPr>
        <w:pStyle w:val="a5"/>
        <w:ind w:firstLine="480"/>
      </w:pPr>
      <w:r>
        <w:rPr>
          <w:rFonts w:hint="eastAsia"/>
        </w:rPr>
        <w:t>（</w:t>
      </w:r>
      <w:r>
        <w:rPr>
          <w:rFonts w:hint="eastAsia"/>
        </w:rPr>
        <w:t>3</w:t>
      </w:r>
      <w:r>
        <w:rPr>
          <w:rFonts w:hint="eastAsia"/>
        </w:rPr>
        <w:t>）创建批次：</w:t>
      </w:r>
    </w:p>
    <w:p w:rsidR="004A1DF5" w:rsidRDefault="004A1DF5">
      <w:pPr>
        <w:pStyle w:val="a5"/>
        <w:ind w:firstLine="480"/>
      </w:pPr>
      <w:r>
        <w:rPr>
          <w:rFonts w:hint="eastAsia"/>
        </w:rPr>
        <w:t>A</w:t>
      </w:r>
      <w:r>
        <w:rPr>
          <w:rFonts w:hint="eastAsia"/>
        </w:rPr>
        <w:t>、选择功能按钮“创建批次（</w:t>
      </w:r>
      <w:r>
        <w:rPr>
          <w:rFonts w:hint="eastAsia"/>
        </w:rPr>
        <w:t>10</w:t>
      </w:r>
      <w:r>
        <w:rPr>
          <w:rFonts w:hint="eastAsia"/>
        </w:rPr>
        <w:t>）”</w:t>
      </w:r>
      <w:r>
        <w:rPr>
          <w:rFonts w:hint="eastAsia"/>
          <w:kern w:val="0"/>
          <w:szCs w:val="18"/>
          <w:lang w:val="zh-CN"/>
        </w:rPr>
        <w:t>，进入“创建代扣批次号”界面，交易批次号及合作方协议号为非输入项。</w:t>
      </w:r>
    </w:p>
    <w:p w:rsidR="004A1DF5" w:rsidRDefault="004A1DF5">
      <w:pPr>
        <w:pStyle w:val="a5"/>
        <w:ind w:firstLine="480"/>
      </w:pPr>
      <w:r>
        <w:rPr>
          <w:rFonts w:hint="eastAsia"/>
        </w:rPr>
        <w:t>B</w:t>
      </w:r>
      <w:r>
        <w:rPr>
          <w:rFonts w:hint="eastAsia"/>
        </w:rPr>
        <w:t>、选择交易货币：按代扣货币进行相应选择。</w:t>
      </w:r>
    </w:p>
    <w:p w:rsidR="004A1DF5" w:rsidRDefault="004A1DF5">
      <w:pPr>
        <w:pStyle w:val="a5"/>
        <w:ind w:firstLine="480"/>
      </w:pPr>
      <w:r>
        <w:rPr>
          <w:rFonts w:hint="eastAsia"/>
        </w:rPr>
        <w:t>C</w:t>
      </w:r>
      <w:r>
        <w:rPr>
          <w:rFonts w:hint="eastAsia"/>
        </w:rPr>
        <w:t>、输入批次描述：非必输项，对该代扣批次进行简要描述（如：代扣</w:t>
      </w:r>
      <w:r>
        <w:rPr>
          <w:rFonts w:hint="eastAsia"/>
        </w:rPr>
        <w:t>XX</w:t>
      </w:r>
      <w:r>
        <w:rPr>
          <w:rFonts w:hint="eastAsia"/>
        </w:rPr>
        <w:t>月份水费）。</w:t>
      </w:r>
    </w:p>
    <w:p w:rsidR="004A1DF5" w:rsidRDefault="004A1DF5">
      <w:pPr>
        <w:pStyle w:val="a5"/>
        <w:ind w:firstLine="480"/>
      </w:pPr>
      <w:r>
        <w:rPr>
          <w:rFonts w:hint="eastAsia"/>
        </w:rPr>
        <w:t>D</w:t>
      </w:r>
      <w:r>
        <w:rPr>
          <w:rFonts w:hint="eastAsia"/>
        </w:rPr>
        <w:t>、确定后，系统自动检验操作员权限。生成新的批次号。</w:t>
      </w:r>
    </w:p>
    <w:p w:rsidR="004A1DF5" w:rsidRDefault="004A1DF5">
      <w:pPr>
        <w:pStyle w:val="a5"/>
        <w:ind w:firstLine="480"/>
      </w:pPr>
      <w:r>
        <w:rPr>
          <w:rFonts w:hint="eastAsia"/>
        </w:rPr>
        <w:t>（</w:t>
      </w:r>
      <w:r>
        <w:rPr>
          <w:rFonts w:hint="eastAsia"/>
        </w:rPr>
        <w:t>4</w:t>
      </w:r>
      <w:r>
        <w:rPr>
          <w:rFonts w:hint="eastAsia"/>
        </w:rPr>
        <w:t>）手工录入流程：</w:t>
      </w:r>
    </w:p>
    <w:p w:rsidR="004A1DF5" w:rsidRDefault="004A1DF5">
      <w:pPr>
        <w:pStyle w:val="a5"/>
        <w:ind w:firstLine="480"/>
      </w:pPr>
      <w:r>
        <w:rPr>
          <w:rFonts w:hint="eastAsia"/>
        </w:rPr>
        <w:t>A</w:t>
      </w:r>
      <w:r>
        <w:rPr>
          <w:rFonts w:hint="eastAsia"/>
        </w:rPr>
        <w:t>、选择已创建好的批次号，点击“手工录入（</w:t>
      </w:r>
      <w:r>
        <w:rPr>
          <w:rFonts w:hint="eastAsia"/>
        </w:rPr>
        <w:t>11</w:t>
      </w:r>
      <w:r>
        <w:rPr>
          <w:rFonts w:hint="eastAsia"/>
        </w:rPr>
        <w:t>）”按钮，进入“代扣数据管理”界面。</w:t>
      </w:r>
    </w:p>
    <w:p w:rsidR="004A1DF5" w:rsidRDefault="004A1DF5">
      <w:pPr>
        <w:pStyle w:val="a5"/>
        <w:ind w:firstLine="480"/>
      </w:pPr>
      <w:r>
        <w:rPr>
          <w:rFonts w:hint="eastAsia"/>
        </w:rPr>
        <w:t>B</w:t>
      </w:r>
      <w:r>
        <w:rPr>
          <w:rFonts w:hint="eastAsia"/>
        </w:rPr>
        <w:t>、点击“批量增加（</w:t>
      </w:r>
      <w:r>
        <w:rPr>
          <w:rFonts w:hint="eastAsia"/>
        </w:rPr>
        <w:t>10</w:t>
      </w:r>
      <w:r>
        <w:rPr>
          <w:rFonts w:hint="eastAsia"/>
        </w:rPr>
        <w:t>）”功能按钮，进入“增加代扣数据”界面。</w:t>
      </w:r>
    </w:p>
    <w:p w:rsidR="004A1DF5" w:rsidRDefault="004A1DF5">
      <w:pPr>
        <w:pStyle w:val="a5"/>
        <w:ind w:firstLine="480"/>
      </w:pPr>
      <w:r>
        <w:rPr>
          <w:rFonts w:hint="eastAsia"/>
        </w:rPr>
        <w:t>C</w:t>
      </w:r>
      <w:r>
        <w:rPr>
          <w:rFonts w:hint="eastAsia"/>
        </w:rPr>
        <w:t>、按合作方交易清单输入户口号、户口名称、交易金额等要素。</w:t>
      </w:r>
    </w:p>
    <w:p w:rsidR="004A1DF5" w:rsidRDefault="004A1DF5">
      <w:pPr>
        <w:pStyle w:val="a5"/>
        <w:ind w:firstLine="480"/>
      </w:pPr>
      <w:r>
        <w:rPr>
          <w:rFonts w:hint="eastAsia"/>
        </w:rPr>
        <w:t>D</w:t>
      </w:r>
      <w:r>
        <w:rPr>
          <w:rFonts w:hint="eastAsia"/>
        </w:rPr>
        <w:t>、录入结束后，点击确定，系统检查对数据中的账号户名进行检查（对旧系</w:t>
      </w:r>
      <w:r>
        <w:rPr>
          <w:rFonts w:hint="eastAsia"/>
        </w:rPr>
        <w:lastRenderedPageBreak/>
        <w:t>统和他行户口不做账号户名的验证），该组数据置为“录入待复核”。</w:t>
      </w:r>
    </w:p>
    <w:p w:rsidR="004A1DF5" w:rsidRDefault="004A1DF5">
      <w:pPr>
        <w:pStyle w:val="a5"/>
        <w:ind w:firstLine="480"/>
        <w:rPr>
          <w:smallCaps/>
        </w:rPr>
      </w:pPr>
      <w:r>
        <w:rPr>
          <w:rFonts w:hint="eastAsia"/>
        </w:rPr>
        <w:t>E</w:t>
      </w:r>
      <w:r>
        <w:rPr>
          <w:rFonts w:hint="eastAsia"/>
        </w:rPr>
        <w:t>、若该合作方曾经做过代扣业务，且本次代扣数据与以前代扣数据变动不大，可以选择“历史数据（</w:t>
      </w:r>
      <w:r>
        <w:rPr>
          <w:rFonts w:hint="eastAsia"/>
        </w:rPr>
        <w:t>10</w:t>
      </w:r>
      <w:r>
        <w:rPr>
          <w:rFonts w:hint="eastAsia"/>
        </w:rPr>
        <w:t>）”</w:t>
      </w:r>
      <w:r>
        <w:rPr>
          <w:rFonts w:hint="eastAsia"/>
          <w:kern w:val="0"/>
          <w:szCs w:val="18"/>
          <w:lang w:val="zh-CN"/>
        </w:rPr>
        <w:t>功能按钮进行录入：选定与本次代扣数据类似的交易批次后，按“选择”功能按钮，</w:t>
      </w:r>
      <w:r>
        <w:rPr>
          <w:rFonts w:hint="eastAsia"/>
          <w:smallCaps/>
        </w:rPr>
        <w:t>将历史数据导入本次代扣批次下，并按代扣清单做相应修改，形成本次代扣数据</w:t>
      </w:r>
      <w:r>
        <w:rPr>
          <w:rFonts w:hint="eastAsia"/>
          <w:kern w:val="0"/>
          <w:szCs w:val="18"/>
          <w:lang w:val="zh-CN"/>
        </w:rPr>
        <w:t>后选择“确定”按钮</w:t>
      </w:r>
      <w:r>
        <w:rPr>
          <w:rFonts w:hint="eastAsia"/>
          <w:smallCaps/>
        </w:rPr>
        <w:t>。</w:t>
      </w:r>
    </w:p>
    <w:p w:rsidR="004A1DF5" w:rsidRDefault="004A1DF5">
      <w:pPr>
        <w:pStyle w:val="a5"/>
        <w:ind w:firstLine="480"/>
      </w:pPr>
      <w:r>
        <w:rPr>
          <w:rFonts w:hint="eastAsia"/>
          <w:smallCaps/>
        </w:rPr>
        <w:t>F</w:t>
      </w:r>
      <w:r>
        <w:rPr>
          <w:rFonts w:hint="eastAsia"/>
          <w:smallCaps/>
        </w:rPr>
        <w:t>、在复核确认前，可以对数据清单进行修改、删除等操作。若仍需要添加数据，可以再次点击“批量增加（</w:t>
      </w:r>
      <w:r>
        <w:rPr>
          <w:rFonts w:hint="eastAsia"/>
          <w:smallCaps/>
        </w:rPr>
        <w:t>10</w:t>
      </w:r>
      <w:r>
        <w:rPr>
          <w:rFonts w:hint="eastAsia"/>
          <w:smallCaps/>
        </w:rPr>
        <w:t>）”，进入“增加代扣数据”画面，录入需要增加的数据。录入完毕后，再次查询，可以在数据清单的后部看到新增的数据内容。</w:t>
      </w:r>
    </w:p>
    <w:p w:rsidR="004A1DF5" w:rsidRDefault="004A1DF5">
      <w:pPr>
        <w:pStyle w:val="a5"/>
        <w:ind w:firstLine="480"/>
      </w:pPr>
      <w:r>
        <w:rPr>
          <w:rFonts w:hint="eastAsia"/>
        </w:rPr>
        <w:t>（</w:t>
      </w:r>
      <w:r>
        <w:rPr>
          <w:rFonts w:hint="eastAsia"/>
        </w:rPr>
        <w:t>5</w:t>
      </w:r>
      <w:r>
        <w:rPr>
          <w:rFonts w:hint="eastAsia"/>
        </w:rPr>
        <w:t>）代扣数据手工录入复核流程：</w:t>
      </w:r>
    </w:p>
    <w:p w:rsidR="004A1DF5" w:rsidRDefault="004A1DF5">
      <w:pPr>
        <w:pStyle w:val="a5"/>
        <w:ind w:firstLine="480"/>
      </w:pPr>
      <w:r>
        <w:rPr>
          <w:rFonts w:hint="eastAsia"/>
        </w:rPr>
        <w:t>A</w:t>
      </w:r>
      <w:r>
        <w:rPr>
          <w:rFonts w:hint="eastAsia"/>
        </w:rPr>
        <w:t>、</w:t>
      </w:r>
      <w:r>
        <w:rPr>
          <w:rFonts w:hint="eastAsia"/>
          <w:kern w:val="0"/>
          <w:szCs w:val="18"/>
          <w:lang w:val="zh-CN"/>
        </w:rPr>
        <w:t>在“代扣</w:t>
      </w:r>
      <w:r>
        <w:rPr>
          <w:rFonts w:hint="eastAsia"/>
        </w:rPr>
        <w:t>数据管理”界面点击“批量复核（</w:t>
      </w:r>
      <w:r>
        <w:rPr>
          <w:rFonts w:hint="eastAsia"/>
        </w:rPr>
        <w:t>12</w:t>
      </w:r>
      <w:r>
        <w:rPr>
          <w:rFonts w:hint="eastAsia"/>
        </w:rPr>
        <w:t>）”进入“代扣复核”界面。在窗口中显示代扣数据中的户口名。</w:t>
      </w:r>
    </w:p>
    <w:p w:rsidR="004A1DF5" w:rsidRDefault="004A1DF5">
      <w:pPr>
        <w:pStyle w:val="a5"/>
        <w:ind w:firstLine="480"/>
      </w:pPr>
      <w:r>
        <w:rPr>
          <w:rFonts w:hint="eastAsia"/>
        </w:rPr>
        <w:t>B</w:t>
      </w:r>
      <w:r>
        <w:rPr>
          <w:rFonts w:hint="eastAsia"/>
        </w:rPr>
        <w:t>、复核员按合作方提供的清单二次录入户口号和代扣金额。</w:t>
      </w:r>
    </w:p>
    <w:p w:rsidR="004A1DF5" w:rsidRDefault="004A1DF5">
      <w:pPr>
        <w:pStyle w:val="a5"/>
        <w:ind w:firstLine="480"/>
      </w:pPr>
      <w:r>
        <w:rPr>
          <w:rFonts w:hint="eastAsia"/>
        </w:rPr>
        <w:t>C</w:t>
      </w:r>
      <w:r>
        <w:rPr>
          <w:rFonts w:hint="eastAsia"/>
        </w:rPr>
        <w:t>、复核完毕后，选择“确定”。全部数据复核完毕后，系统对数据检查通过将该组数据置为“等待交易”。</w:t>
      </w:r>
    </w:p>
    <w:p w:rsidR="004A1DF5" w:rsidRDefault="004A1DF5">
      <w:pPr>
        <w:pStyle w:val="a5"/>
        <w:ind w:firstLine="480"/>
      </w:pPr>
      <w:r>
        <w:rPr>
          <w:rFonts w:hint="eastAsia"/>
        </w:rPr>
        <w:t>D</w:t>
      </w:r>
      <w:r>
        <w:rPr>
          <w:rFonts w:hint="eastAsia"/>
        </w:rPr>
        <w:t>、无打印输出项。</w:t>
      </w:r>
    </w:p>
    <w:p w:rsidR="004A1DF5" w:rsidRDefault="004A1DF5">
      <w:pPr>
        <w:pStyle w:val="a5"/>
        <w:ind w:firstLine="480"/>
      </w:pPr>
      <w:r>
        <w:rPr>
          <w:rFonts w:hint="eastAsia"/>
        </w:rPr>
        <w:t>（</w:t>
      </w:r>
      <w:r>
        <w:rPr>
          <w:rFonts w:hint="eastAsia"/>
        </w:rPr>
        <w:t>6</w:t>
      </w:r>
      <w:r>
        <w:rPr>
          <w:rFonts w:hint="eastAsia"/>
        </w:rPr>
        <w:t>）修改手工录入代扣数据流程：</w:t>
      </w:r>
    </w:p>
    <w:p w:rsidR="004A1DF5" w:rsidRDefault="004A1DF5">
      <w:pPr>
        <w:pStyle w:val="a5"/>
        <w:ind w:firstLine="480"/>
        <w:rPr>
          <w:smallCaps/>
        </w:rPr>
      </w:pPr>
      <w:r>
        <w:rPr>
          <w:rFonts w:hint="eastAsia"/>
          <w:smallCaps/>
        </w:rPr>
        <w:t>系统对于手工建立完毕的代扣清单系统允许通过手工方式进行修改</w:t>
      </w:r>
    </w:p>
    <w:p w:rsidR="004A1DF5" w:rsidRDefault="004A1DF5">
      <w:pPr>
        <w:pStyle w:val="a5"/>
        <w:ind w:firstLine="480"/>
      </w:pPr>
      <w:r>
        <w:rPr>
          <w:rFonts w:hint="eastAsia"/>
        </w:rPr>
        <w:t>A</w:t>
      </w:r>
      <w:r>
        <w:rPr>
          <w:rFonts w:hint="eastAsia"/>
        </w:rPr>
        <w:t>、操作员</w:t>
      </w:r>
      <w:r>
        <w:rPr>
          <w:rFonts w:hint="eastAsia"/>
          <w:kern w:val="0"/>
          <w:szCs w:val="18"/>
          <w:lang w:val="zh-CN"/>
        </w:rPr>
        <w:t>在“代扣</w:t>
      </w:r>
      <w:r>
        <w:rPr>
          <w:rFonts w:hint="eastAsia"/>
        </w:rPr>
        <w:t>数据管理”界面选择“修改（</w:t>
      </w:r>
      <w:r>
        <w:rPr>
          <w:rFonts w:hint="eastAsia"/>
        </w:rPr>
        <w:t>3</w:t>
      </w:r>
      <w:r>
        <w:rPr>
          <w:rFonts w:hint="eastAsia"/>
        </w:rPr>
        <w:t>）”进入“修改交易数据”界面。</w:t>
      </w:r>
    </w:p>
    <w:p w:rsidR="004A1DF5" w:rsidRDefault="004A1DF5">
      <w:pPr>
        <w:pStyle w:val="a5"/>
        <w:ind w:firstLine="480"/>
      </w:pPr>
      <w:r>
        <w:rPr>
          <w:rFonts w:hint="eastAsia"/>
        </w:rPr>
        <w:t>B</w:t>
      </w:r>
      <w:r>
        <w:rPr>
          <w:rFonts w:hint="eastAsia"/>
        </w:rPr>
        <w:t>、操作人员修改所要修改的要素。</w:t>
      </w:r>
    </w:p>
    <w:p w:rsidR="004A1DF5" w:rsidRDefault="004A1DF5">
      <w:pPr>
        <w:pStyle w:val="a5"/>
        <w:ind w:firstLine="480"/>
      </w:pPr>
      <w:r>
        <w:rPr>
          <w:rFonts w:hint="eastAsia"/>
        </w:rPr>
        <w:t>C</w:t>
      </w:r>
      <w:r>
        <w:rPr>
          <w:rFonts w:hint="eastAsia"/>
        </w:rPr>
        <w:t>、选择“确定”，系统检验经办员权限。</w:t>
      </w:r>
    </w:p>
    <w:p w:rsidR="004A1DF5" w:rsidRDefault="004A1DF5">
      <w:pPr>
        <w:pStyle w:val="a5"/>
        <w:ind w:firstLine="480"/>
      </w:pPr>
      <w:r>
        <w:rPr>
          <w:rFonts w:hint="eastAsia"/>
        </w:rPr>
        <w:t>D</w:t>
      </w:r>
      <w:r>
        <w:rPr>
          <w:rFonts w:hint="eastAsia"/>
        </w:rPr>
        <w:t>、修改后的数据必须换人复核。</w:t>
      </w:r>
    </w:p>
    <w:p w:rsidR="004A1DF5" w:rsidRDefault="004A1DF5" w:rsidP="0004090F">
      <w:pPr>
        <w:pStyle w:val="7"/>
        <w:spacing w:line="360" w:lineRule="auto"/>
      </w:pPr>
      <w:r>
        <w:rPr>
          <w:rFonts w:hint="eastAsia"/>
        </w:rPr>
        <w:t>2</w:t>
      </w:r>
      <w:r>
        <w:rPr>
          <w:rFonts w:hint="eastAsia"/>
        </w:rPr>
        <w:t>、执行代扣操作</w:t>
      </w:r>
    </w:p>
    <w:p w:rsidR="004A1DF5" w:rsidRDefault="004A1DF5">
      <w:pPr>
        <w:pStyle w:val="a5"/>
        <w:ind w:firstLine="480"/>
      </w:pPr>
      <w:r>
        <w:rPr>
          <w:rFonts w:hint="eastAsia"/>
        </w:rPr>
        <w:t>（</w:t>
      </w:r>
      <w:r>
        <w:rPr>
          <w:rFonts w:hint="eastAsia"/>
        </w:rPr>
        <w:t>1</w:t>
      </w:r>
      <w:r>
        <w:rPr>
          <w:rFonts w:hint="eastAsia"/>
        </w:rPr>
        <w:t>）柜员选择系统导航－其他中间业务－代扣业务－手工代扣管理，或在“业务代码”处输入业务代码“</w:t>
      </w:r>
      <w:r>
        <w:rPr>
          <w:rFonts w:hint="eastAsia"/>
        </w:rPr>
        <w:t>6092</w:t>
      </w:r>
      <w:r>
        <w:rPr>
          <w:rFonts w:hint="eastAsia"/>
        </w:rPr>
        <w:t>”进入“代扣管理”界面。</w:t>
      </w:r>
    </w:p>
    <w:p w:rsidR="004A1DF5" w:rsidRDefault="004A1DF5">
      <w:pPr>
        <w:pStyle w:val="a5"/>
        <w:ind w:firstLine="480"/>
      </w:pPr>
      <w:r>
        <w:rPr>
          <w:rFonts w:hint="eastAsia"/>
        </w:rPr>
        <w:t>（</w:t>
      </w:r>
      <w:r>
        <w:rPr>
          <w:rFonts w:hint="eastAsia"/>
        </w:rPr>
        <w:t>2</w:t>
      </w:r>
      <w:r>
        <w:rPr>
          <w:rFonts w:hint="eastAsia"/>
        </w:rPr>
        <w:t>）操作人员可以通过代扣协议查询画面查询并选定代扣协议后，点击“代扣管理（</w:t>
      </w:r>
      <w:r>
        <w:rPr>
          <w:rFonts w:hint="eastAsia"/>
        </w:rPr>
        <w:t>12</w:t>
      </w:r>
      <w:r>
        <w:rPr>
          <w:rFonts w:hint="eastAsia"/>
        </w:rPr>
        <w:t>）”按钮进入“代扣管理”界面，在代扣管理画面中系统按照建立的时间倒序显示了已经建立的各个批次。</w:t>
      </w:r>
    </w:p>
    <w:p w:rsidR="004A1DF5" w:rsidRDefault="004A1DF5">
      <w:pPr>
        <w:pStyle w:val="a5"/>
        <w:ind w:firstLine="480"/>
      </w:pPr>
      <w:r>
        <w:rPr>
          <w:rFonts w:hint="eastAsia"/>
        </w:rPr>
        <w:t>（</w:t>
      </w:r>
      <w:r>
        <w:rPr>
          <w:rFonts w:hint="eastAsia"/>
        </w:rPr>
        <w:t>3</w:t>
      </w:r>
      <w:r>
        <w:rPr>
          <w:rFonts w:hint="eastAsia"/>
        </w:rPr>
        <w:t>）经办用户选定批次号后点击“代扣（</w:t>
      </w:r>
      <w:r>
        <w:rPr>
          <w:rFonts w:hint="eastAsia"/>
        </w:rPr>
        <w:t>12</w:t>
      </w:r>
      <w:r>
        <w:rPr>
          <w:rFonts w:hint="eastAsia"/>
        </w:rPr>
        <w:t>）”按钮，进入手工录入代扣资</w:t>
      </w:r>
      <w:r>
        <w:rPr>
          <w:rFonts w:hint="eastAsia"/>
        </w:rPr>
        <w:lastRenderedPageBreak/>
        <w:t>金来源界面。</w:t>
      </w:r>
    </w:p>
    <w:p w:rsidR="004A1DF5" w:rsidRDefault="004A1DF5">
      <w:pPr>
        <w:pStyle w:val="a5"/>
        <w:ind w:firstLine="480"/>
      </w:pPr>
      <w:r>
        <w:rPr>
          <w:rFonts w:hint="eastAsia"/>
        </w:rPr>
        <w:t>（</w:t>
      </w:r>
      <w:r>
        <w:rPr>
          <w:rFonts w:hint="eastAsia"/>
        </w:rPr>
        <w:t>4</w:t>
      </w:r>
      <w:r>
        <w:rPr>
          <w:rFonts w:hint="eastAsia"/>
        </w:rPr>
        <w:t>）合作方协议号及交易批次号系统自动显示，交易货币根据建立批次时录入的信息自动显示。</w:t>
      </w:r>
    </w:p>
    <w:p w:rsidR="004A1DF5" w:rsidRDefault="004A1DF5">
      <w:pPr>
        <w:pStyle w:val="a5"/>
        <w:ind w:firstLine="480"/>
      </w:pPr>
      <w:r>
        <w:rPr>
          <w:rFonts w:hint="eastAsia"/>
        </w:rPr>
        <w:t>（</w:t>
      </w:r>
      <w:r>
        <w:rPr>
          <w:rFonts w:hint="eastAsia"/>
        </w:rPr>
        <w:t>5</w:t>
      </w:r>
      <w:r>
        <w:rPr>
          <w:rFonts w:hint="eastAsia"/>
        </w:rPr>
        <w:t>）输入钞汇标志：人民币默认为“不分钞汇”，外币必须选择“现钞”、“现汇”。</w:t>
      </w:r>
    </w:p>
    <w:p w:rsidR="004A1DF5" w:rsidRDefault="004A1DF5">
      <w:pPr>
        <w:pStyle w:val="a5"/>
        <w:ind w:firstLine="480"/>
      </w:pPr>
      <w:r>
        <w:rPr>
          <w:rFonts w:hint="eastAsia"/>
        </w:rPr>
        <w:t>（</w:t>
      </w:r>
      <w:r>
        <w:rPr>
          <w:rFonts w:hint="eastAsia"/>
        </w:rPr>
        <w:t>6</w:t>
      </w:r>
      <w:r>
        <w:rPr>
          <w:rFonts w:hint="eastAsia"/>
        </w:rPr>
        <w:t>）输入代扣总金额及总笔数。</w:t>
      </w:r>
    </w:p>
    <w:p w:rsidR="004A1DF5" w:rsidRDefault="004A1DF5">
      <w:pPr>
        <w:pStyle w:val="a5"/>
        <w:ind w:firstLine="480"/>
      </w:pPr>
      <w:r>
        <w:rPr>
          <w:rFonts w:hint="eastAsia"/>
        </w:rPr>
        <w:t>（</w:t>
      </w:r>
      <w:r>
        <w:rPr>
          <w:rFonts w:hint="eastAsia"/>
        </w:rPr>
        <w:t>7</w:t>
      </w:r>
      <w:r>
        <w:rPr>
          <w:rFonts w:hint="eastAsia"/>
        </w:rPr>
        <w:t>）录入完毕后，点击“确定”，系统检查操作员权限、该批次下的数据是否处于“等待交易”状态、代扣总金额和总笔数是否与批次中建立的代扣数据的合计数相符。如果代扣总金额超过操作人员权限，还需要授权人员审核后授权。</w:t>
      </w:r>
    </w:p>
    <w:p w:rsidR="004A1DF5" w:rsidRDefault="004A1DF5">
      <w:pPr>
        <w:pStyle w:val="a5"/>
        <w:ind w:firstLine="480"/>
      </w:pPr>
      <w:r>
        <w:rPr>
          <w:rFonts w:hint="eastAsia"/>
        </w:rPr>
        <w:t>（</w:t>
      </w:r>
      <w:r>
        <w:rPr>
          <w:rFonts w:hint="eastAsia"/>
        </w:rPr>
        <w:t>8</w:t>
      </w:r>
      <w:r>
        <w:rPr>
          <w:rFonts w:hint="eastAsia"/>
        </w:rPr>
        <w:t>）以上检查（及授权）通过后，系统执行代扣的账务处理。系统在执行账务处理时，如果代扣交易数据笔数大于系统限定值的，系统会自动提交后台处理，并提示操作人员。等待一段时间，后台交易处理完毕后，系统会给予提示。</w:t>
      </w:r>
    </w:p>
    <w:p w:rsidR="004A1DF5" w:rsidRDefault="004A1DF5">
      <w:pPr>
        <w:pStyle w:val="a5"/>
        <w:ind w:firstLine="480"/>
      </w:pPr>
      <w:r>
        <w:rPr>
          <w:rFonts w:hint="eastAsia"/>
        </w:rPr>
        <w:t>（</w:t>
      </w:r>
      <w:r>
        <w:rPr>
          <w:rFonts w:hint="eastAsia"/>
        </w:rPr>
        <w:t>9</w:t>
      </w:r>
      <w:r>
        <w:rPr>
          <w:rFonts w:hint="eastAsia"/>
        </w:rPr>
        <w:t>）对于代扣操作中因为账号户名不符或者账户冻结等其他原因造成收款方记账不成功的，系统会记载下来，等待后续处理。</w:t>
      </w:r>
    </w:p>
    <w:p w:rsidR="004A1DF5" w:rsidRDefault="004A1DF5" w:rsidP="0004090F">
      <w:pPr>
        <w:pStyle w:val="7"/>
        <w:spacing w:line="360" w:lineRule="auto"/>
      </w:pPr>
      <w:r>
        <w:rPr>
          <w:rFonts w:hint="eastAsia"/>
        </w:rPr>
        <w:t>3</w:t>
      </w:r>
      <w:r>
        <w:rPr>
          <w:rFonts w:hint="eastAsia"/>
        </w:rPr>
        <w:t>、重新代扣操作</w:t>
      </w:r>
    </w:p>
    <w:p w:rsidR="004A1DF5" w:rsidRDefault="004A1DF5">
      <w:pPr>
        <w:pStyle w:val="a5"/>
        <w:ind w:firstLine="480"/>
      </w:pPr>
      <w:r>
        <w:rPr>
          <w:rFonts w:hint="eastAsia"/>
        </w:rPr>
        <w:t>（</w:t>
      </w:r>
      <w:r>
        <w:rPr>
          <w:rFonts w:hint="eastAsia"/>
        </w:rPr>
        <w:t>1</w:t>
      </w:r>
      <w:r>
        <w:rPr>
          <w:rFonts w:hint="eastAsia"/>
        </w:rPr>
        <w:t>）对于代扣业务中因为某种原因造成我行付款人不能付款的，可以进行“重新代扣”操作。常见的无法收到款项的原因有：账号户名不符、户口冻结等。重新代扣前，应确定相关收款人账户已经进行了正确维护或余额足够。</w:t>
      </w:r>
    </w:p>
    <w:p w:rsidR="004A1DF5" w:rsidRDefault="004A1DF5">
      <w:pPr>
        <w:pStyle w:val="a5"/>
        <w:ind w:firstLine="480"/>
      </w:pPr>
      <w:r>
        <w:rPr>
          <w:rFonts w:hint="eastAsia"/>
        </w:rPr>
        <w:t>（</w:t>
      </w:r>
      <w:r>
        <w:rPr>
          <w:rFonts w:hint="eastAsia"/>
        </w:rPr>
        <w:t>2</w:t>
      </w:r>
      <w:r>
        <w:rPr>
          <w:rFonts w:hint="eastAsia"/>
        </w:rPr>
        <w:t>）经办用户通过查询界面选定需要重新代扣的批次号后点击“重新代扣（</w:t>
      </w:r>
      <w:r>
        <w:rPr>
          <w:rFonts w:hint="eastAsia"/>
        </w:rPr>
        <w:t>14</w:t>
      </w:r>
      <w:r>
        <w:rPr>
          <w:rFonts w:hint="eastAsia"/>
        </w:rPr>
        <w:t>）”按扭，进入“交易重新代扣”界面；</w:t>
      </w:r>
    </w:p>
    <w:p w:rsidR="004A1DF5" w:rsidRDefault="004A1DF5">
      <w:pPr>
        <w:pStyle w:val="a5"/>
        <w:ind w:firstLine="480"/>
      </w:pPr>
      <w:r>
        <w:rPr>
          <w:rFonts w:hint="eastAsia"/>
        </w:rPr>
        <w:t>（</w:t>
      </w:r>
      <w:r>
        <w:rPr>
          <w:rFonts w:hint="eastAsia"/>
        </w:rPr>
        <w:t>3</w:t>
      </w:r>
      <w:r>
        <w:rPr>
          <w:rFonts w:hint="eastAsia"/>
        </w:rPr>
        <w:t>）进入画面后，系统显示该批次下所有未能成功交易的数据；</w:t>
      </w:r>
    </w:p>
    <w:p w:rsidR="004A1DF5" w:rsidRDefault="004A1DF5">
      <w:pPr>
        <w:pStyle w:val="a5"/>
        <w:ind w:firstLine="480"/>
      </w:pPr>
      <w:r>
        <w:rPr>
          <w:rFonts w:hint="eastAsia"/>
        </w:rPr>
        <w:t>（</w:t>
      </w:r>
      <w:r>
        <w:rPr>
          <w:rFonts w:hint="eastAsia"/>
        </w:rPr>
        <w:t>4</w:t>
      </w:r>
      <w:r>
        <w:rPr>
          <w:rFonts w:hint="eastAsia"/>
        </w:rPr>
        <w:t>）选择可以重新代扣的数据；</w:t>
      </w:r>
    </w:p>
    <w:p w:rsidR="004A1DF5" w:rsidRDefault="004A1DF5">
      <w:pPr>
        <w:pStyle w:val="a5"/>
        <w:ind w:firstLine="480"/>
      </w:pPr>
      <w:r>
        <w:rPr>
          <w:rFonts w:hint="eastAsia"/>
        </w:rPr>
        <w:t>（</w:t>
      </w:r>
      <w:r>
        <w:rPr>
          <w:rFonts w:hint="eastAsia"/>
        </w:rPr>
        <w:t>5</w:t>
      </w:r>
      <w:r>
        <w:rPr>
          <w:rFonts w:hint="eastAsia"/>
        </w:rPr>
        <w:t>）点击“确定”，提交重新代扣请求，系统重新执行一次代扣处理，资金去向为第一次代扣时产生的挂账单；</w:t>
      </w:r>
    </w:p>
    <w:p w:rsidR="004A1DF5" w:rsidRDefault="004A1DF5">
      <w:pPr>
        <w:pStyle w:val="a5"/>
        <w:ind w:firstLine="480"/>
      </w:pPr>
      <w:r>
        <w:rPr>
          <w:rFonts w:hint="eastAsia"/>
        </w:rPr>
        <w:t>（</w:t>
      </w:r>
      <w:r>
        <w:rPr>
          <w:rFonts w:hint="eastAsia"/>
        </w:rPr>
        <w:t>6</w:t>
      </w:r>
      <w:r>
        <w:rPr>
          <w:rFonts w:hint="eastAsia"/>
        </w:rPr>
        <w:t>）如果合作方协议为“定时重做”，则不允许手工发起重新代扣。</w:t>
      </w:r>
    </w:p>
    <w:p w:rsidR="004A1DF5" w:rsidRDefault="004A1DF5" w:rsidP="0004090F">
      <w:pPr>
        <w:pStyle w:val="7"/>
        <w:spacing w:line="360" w:lineRule="auto"/>
      </w:pPr>
      <w:r>
        <w:rPr>
          <w:rFonts w:hint="eastAsia"/>
        </w:rPr>
        <w:t>4</w:t>
      </w:r>
      <w:r>
        <w:rPr>
          <w:rFonts w:hint="eastAsia"/>
        </w:rPr>
        <w:t>、收费操作</w:t>
      </w:r>
    </w:p>
    <w:p w:rsidR="004A1DF5" w:rsidRDefault="004A1DF5">
      <w:pPr>
        <w:pStyle w:val="a5"/>
        <w:ind w:firstLine="480"/>
      </w:pPr>
      <w:r>
        <w:rPr>
          <w:rFonts w:hint="eastAsia"/>
        </w:rPr>
        <w:t>如果协议规定异地代扣付费方为合作方。系统将按协议中所签订的“每笔代扣手续费”标准收取代扣费用，对于异地户口将按“异地交易计费方式”和标准</w:t>
      </w:r>
      <w:r>
        <w:rPr>
          <w:rFonts w:hint="eastAsia"/>
        </w:rPr>
        <w:lastRenderedPageBreak/>
        <w:t>同时收取异地代扣费用。如果协议规定异地代扣付费方为客户。则异地代扣费用在代扣时系统已自动扣收，此处只扣收“每笔代扣手续费”。</w:t>
      </w:r>
    </w:p>
    <w:p w:rsidR="004A1DF5" w:rsidRDefault="004A1DF5">
      <w:pPr>
        <w:pStyle w:val="a5"/>
        <w:ind w:firstLine="480"/>
        <w:rPr>
          <w:kern w:val="0"/>
          <w:szCs w:val="18"/>
          <w:lang w:val="zh-CN"/>
        </w:rPr>
      </w:pPr>
      <w:r>
        <w:rPr>
          <w:rFonts w:hint="eastAsia"/>
        </w:rPr>
        <w:t>（</w:t>
      </w:r>
      <w:r>
        <w:rPr>
          <w:rFonts w:hint="eastAsia"/>
        </w:rPr>
        <w:t>1</w:t>
      </w:r>
      <w:r>
        <w:rPr>
          <w:rFonts w:hint="eastAsia"/>
        </w:rPr>
        <w:t>）经办用户通过查询界面选定已经执行完代扣交易的批次号后点击“收费（</w:t>
      </w:r>
      <w:r>
        <w:rPr>
          <w:rFonts w:hint="eastAsia"/>
        </w:rPr>
        <w:t>17</w:t>
      </w:r>
      <w:r>
        <w:rPr>
          <w:rFonts w:hint="eastAsia"/>
        </w:rPr>
        <w:t>）”</w:t>
      </w:r>
      <w:r>
        <w:rPr>
          <w:rFonts w:hint="eastAsia"/>
          <w:kern w:val="0"/>
          <w:szCs w:val="18"/>
          <w:lang w:val="zh-CN"/>
        </w:rPr>
        <w:t>，进入收费界面。</w:t>
      </w:r>
    </w:p>
    <w:p w:rsidR="004A1DF5" w:rsidRDefault="004A1DF5">
      <w:pPr>
        <w:pStyle w:val="a5"/>
        <w:ind w:firstLine="480"/>
      </w:pPr>
      <w:r>
        <w:rPr>
          <w:rFonts w:hint="eastAsia"/>
        </w:rPr>
        <w:t>（</w:t>
      </w:r>
      <w:r>
        <w:rPr>
          <w:rFonts w:hint="eastAsia"/>
        </w:rPr>
        <w:t>2</w:t>
      </w:r>
      <w:r>
        <w:rPr>
          <w:rFonts w:hint="eastAsia"/>
        </w:rPr>
        <w:t>）选择收费方式。</w:t>
      </w:r>
    </w:p>
    <w:p w:rsidR="004A1DF5" w:rsidRDefault="004A1DF5">
      <w:pPr>
        <w:pStyle w:val="a5"/>
        <w:ind w:firstLine="480"/>
      </w:pPr>
      <w:r>
        <w:rPr>
          <w:rFonts w:hint="eastAsia"/>
        </w:rPr>
        <w:t>（</w:t>
      </w:r>
      <w:r>
        <w:rPr>
          <w:rFonts w:hint="eastAsia"/>
        </w:rPr>
        <w:t>3</w:t>
      </w:r>
      <w:r>
        <w:rPr>
          <w:rFonts w:hint="eastAsia"/>
        </w:rPr>
        <w:t>）选择现金收费时，输入现金单号：系统检测该现金单是否存在、并将金额显示在界面上方。</w:t>
      </w:r>
    </w:p>
    <w:p w:rsidR="004A1DF5" w:rsidRDefault="004A1DF5">
      <w:pPr>
        <w:pStyle w:val="a5"/>
        <w:ind w:firstLine="480"/>
      </w:pPr>
      <w:r>
        <w:rPr>
          <w:rFonts w:hint="eastAsia"/>
        </w:rPr>
        <w:t>（</w:t>
      </w:r>
      <w:r>
        <w:rPr>
          <w:rFonts w:hint="eastAsia"/>
        </w:rPr>
        <w:t>4</w:t>
      </w:r>
      <w:r>
        <w:rPr>
          <w:rFonts w:hint="eastAsia"/>
        </w:rPr>
        <w:t>）选择挂账单收费时系统自动调用本批次下代扣产生的挂账单号，不可更改。</w:t>
      </w:r>
    </w:p>
    <w:p w:rsidR="004A1DF5" w:rsidRDefault="004A1DF5">
      <w:pPr>
        <w:pStyle w:val="a5"/>
        <w:ind w:firstLine="480"/>
      </w:pPr>
      <w:r>
        <w:rPr>
          <w:rFonts w:hint="eastAsia"/>
        </w:rPr>
        <w:t>（</w:t>
      </w:r>
      <w:r>
        <w:rPr>
          <w:rFonts w:hint="eastAsia"/>
        </w:rPr>
        <w:t>5</w:t>
      </w:r>
      <w:r>
        <w:rPr>
          <w:rFonts w:hint="eastAsia"/>
        </w:rPr>
        <w:t>）选择收费户口收费时系统自动显示代扣货币协议下的收费户口号。</w:t>
      </w:r>
    </w:p>
    <w:p w:rsidR="004A1DF5" w:rsidRDefault="004A1DF5">
      <w:pPr>
        <w:pStyle w:val="a5"/>
        <w:ind w:firstLine="480"/>
      </w:pPr>
      <w:r>
        <w:rPr>
          <w:rFonts w:hint="eastAsia"/>
        </w:rPr>
        <w:t>（</w:t>
      </w:r>
      <w:r>
        <w:rPr>
          <w:rFonts w:hint="eastAsia"/>
        </w:rPr>
        <w:t>6</w:t>
      </w:r>
      <w:r>
        <w:rPr>
          <w:rFonts w:hint="eastAsia"/>
        </w:rPr>
        <w:t>）选择扣费币种（只能为人民币）。</w:t>
      </w:r>
    </w:p>
    <w:p w:rsidR="004A1DF5" w:rsidRDefault="004A1DF5">
      <w:pPr>
        <w:pStyle w:val="a5"/>
        <w:ind w:firstLine="480"/>
      </w:pPr>
      <w:r>
        <w:rPr>
          <w:rFonts w:hint="eastAsia"/>
        </w:rPr>
        <w:t>（</w:t>
      </w:r>
      <w:r>
        <w:rPr>
          <w:rFonts w:hint="eastAsia"/>
        </w:rPr>
        <w:t>7</w:t>
      </w:r>
      <w:r>
        <w:rPr>
          <w:rFonts w:hint="eastAsia"/>
        </w:rPr>
        <w:t>）选择“确定”，系统进行各项信息验证，按代扣货币协议规定进行扣费。</w:t>
      </w:r>
    </w:p>
    <w:p w:rsidR="004A1DF5" w:rsidRDefault="004A1DF5">
      <w:pPr>
        <w:pStyle w:val="a5"/>
        <w:ind w:firstLine="480"/>
      </w:pPr>
      <w:r>
        <w:rPr>
          <w:rFonts w:hint="eastAsia"/>
        </w:rPr>
        <w:t>（</w:t>
      </w:r>
      <w:r>
        <w:rPr>
          <w:rFonts w:hint="eastAsia"/>
        </w:rPr>
        <w:t>8</w:t>
      </w:r>
      <w:r>
        <w:rPr>
          <w:rFonts w:hint="eastAsia"/>
        </w:rPr>
        <w:t>）打印输出：打印“收费凭证”，如果使用了现金单、挂账单，系统还将提示打印余额变动后的相应单据。</w:t>
      </w:r>
    </w:p>
    <w:p w:rsidR="004A1DF5" w:rsidRDefault="004A1DF5">
      <w:pPr>
        <w:pStyle w:val="a5"/>
        <w:ind w:firstLine="480"/>
      </w:pPr>
      <w:r>
        <w:rPr>
          <w:rFonts w:hint="eastAsia"/>
        </w:rPr>
        <w:t>（</w:t>
      </w:r>
      <w:r>
        <w:rPr>
          <w:rFonts w:hint="eastAsia"/>
        </w:rPr>
        <w:t>9</w:t>
      </w:r>
      <w:r>
        <w:rPr>
          <w:rFonts w:hint="eastAsia"/>
        </w:rPr>
        <w:t>）注意：无论是否需要收费，都需要执行此步骤。收费后，不能再进行重新代扣的操作。如果是定时重做的合作方协议，如果执行了“收费”操作，则意味着定时重做不再执行。</w:t>
      </w:r>
    </w:p>
    <w:p w:rsidR="004A1DF5" w:rsidRDefault="004A1DF5" w:rsidP="0004090F">
      <w:pPr>
        <w:pStyle w:val="7"/>
        <w:spacing w:line="360" w:lineRule="auto"/>
      </w:pPr>
      <w:r>
        <w:rPr>
          <w:rFonts w:hint="eastAsia"/>
        </w:rPr>
        <w:t>5</w:t>
      </w:r>
      <w:r>
        <w:rPr>
          <w:rFonts w:hint="eastAsia"/>
        </w:rPr>
        <w:t>、汇总过账操作</w:t>
      </w:r>
    </w:p>
    <w:p w:rsidR="004A1DF5" w:rsidRDefault="004A1DF5">
      <w:pPr>
        <w:pStyle w:val="a5"/>
        <w:ind w:firstLine="480"/>
      </w:pPr>
      <w:r>
        <w:rPr>
          <w:rFonts w:hint="eastAsia"/>
        </w:rPr>
        <w:t>代扣完成后，需汇总代扣成功的资金，过账到合作方指定的结算账户。</w:t>
      </w:r>
    </w:p>
    <w:p w:rsidR="004A1DF5" w:rsidRDefault="004A1DF5">
      <w:pPr>
        <w:pStyle w:val="a5"/>
        <w:ind w:firstLine="480"/>
        <w:rPr>
          <w:kern w:val="0"/>
          <w:szCs w:val="18"/>
          <w:lang w:val="zh-CN"/>
        </w:rPr>
      </w:pPr>
      <w:r>
        <w:rPr>
          <w:rFonts w:hint="eastAsia"/>
        </w:rPr>
        <w:t>（</w:t>
      </w:r>
      <w:r>
        <w:rPr>
          <w:rFonts w:hint="eastAsia"/>
        </w:rPr>
        <w:t>1</w:t>
      </w:r>
      <w:r>
        <w:rPr>
          <w:rFonts w:hint="eastAsia"/>
        </w:rPr>
        <w:t>）经办用户通过查询界面选定需要进行汇总过账的批次号后点击“汇总过账（</w:t>
      </w:r>
      <w:r>
        <w:rPr>
          <w:rFonts w:hint="eastAsia"/>
        </w:rPr>
        <w:t>18</w:t>
      </w:r>
      <w:r>
        <w:rPr>
          <w:rFonts w:hint="eastAsia"/>
        </w:rPr>
        <w:t>）”</w:t>
      </w:r>
      <w:r>
        <w:rPr>
          <w:rFonts w:hint="eastAsia"/>
          <w:kern w:val="0"/>
          <w:szCs w:val="18"/>
          <w:lang w:val="zh-CN"/>
        </w:rPr>
        <w:t>，进入代扣的汇总过账操作界面。</w:t>
      </w:r>
    </w:p>
    <w:p w:rsidR="004A1DF5" w:rsidRDefault="004A1DF5">
      <w:pPr>
        <w:pStyle w:val="a5"/>
        <w:ind w:firstLine="480"/>
      </w:pPr>
      <w:r>
        <w:rPr>
          <w:rFonts w:hint="eastAsia"/>
        </w:rPr>
        <w:t>（</w:t>
      </w:r>
      <w:r>
        <w:rPr>
          <w:rFonts w:hint="eastAsia"/>
        </w:rPr>
        <w:t>2</w:t>
      </w:r>
      <w:r>
        <w:rPr>
          <w:rFonts w:hint="eastAsia"/>
        </w:rPr>
        <w:t>）在合作方协议中指定了清算户口的，系统自动显示其收款户口，如果没有指定清算户口，系统显示挂账单编号。</w:t>
      </w:r>
    </w:p>
    <w:p w:rsidR="004A1DF5" w:rsidRDefault="004A1DF5">
      <w:pPr>
        <w:pStyle w:val="a5"/>
        <w:ind w:firstLine="480"/>
      </w:pPr>
      <w:r>
        <w:rPr>
          <w:rFonts w:hint="eastAsia"/>
        </w:rPr>
        <w:t>（</w:t>
      </w:r>
      <w:r>
        <w:rPr>
          <w:rFonts w:hint="eastAsia"/>
        </w:rPr>
        <w:t>3</w:t>
      </w:r>
      <w:r>
        <w:rPr>
          <w:rFonts w:hint="eastAsia"/>
        </w:rPr>
        <w:t>）操作人员“确定”后，系统按所选择的汇总过账方式打印相关业务单据。</w:t>
      </w:r>
    </w:p>
    <w:p w:rsidR="004A1DF5" w:rsidRDefault="004A1DF5">
      <w:pPr>
        <w:pStyle w:val="a5"/>
        <w:ind w:firstLine="480"/>
      </w:pPr>
      <w:r>
        <w:rPr>
          <w:rFonts w:hint="eastAsia"/>
        </w:rPr>
        <w:t>（</w:t>
      </w:r>
      <w:r>
        <w:rPr>
          <w:rFonts w:hint="eastAsia"/>
        </w:rPr>
        <w:t>4</w:t>
      </w:r>
      <w:r>
        <w:rPr>
          <w:rFonts w:hint="eastAsia"/>
        </w:rPr>
        <w:t>）打印输出：指定清算户口的，直接打印汇总过账凭证。未指定清算户口的，先打印挂账单，再打印汇总过账凭证，并在汇总过账凭证上注明“未入账”，需柜台人员手工进行后续处理。</w:t>
      </w:r>
    </w:p>
    <w:p w:rsidR="004A1DF5" w:rsidRDefault="004A1DF5" w:rsidP="0004090F">
      <w:pPr>
        <w:pStyle w:val="7"/>
        <w:spacing w:line="360" w:lineRule="auto"/>
      </w:pPr>
      <w:r>
        <w:rPr>
          <w:rFonts w:hint="eastAsia"/>
        </w:rPr>
        <w:lastRenderedPageBreak/>
        <w:t>6</w:t>
      </w:r>
      <w:r>
        <w:rPr>
          <w:rFonts w:hint="eastAsia"/>
        </w:rPr>
        <w:t>、代扣业务单据打印</w:t>
      </w:r>
    </w:p>
    <w:p w:rsidR="004A1DF5" w:rsidRDefault="004A1DF5">
      <w:pPr>
        <w:pStyle w:val="a5"/>
        <w:ind w:firstLine="480"/>
      </w:pPr>
      <w:r>
        <w:rPr>
          <w:rFonts w:hint="eastAsia"/>
        </w:rPr>
        <w:t>已完成的代扣业务可在“交易列表”中对其进行代扣数据</w:t>
      </w:r>
      <w:r>
        <w:t>“</w:t>
      </w:r>
      <w:r>
        <w:rPr>
          <w:rFonts w:hint="eastAsia"/>
        </w:rPr>
        <w:t>明细</w:t>
      </w:r>
      <w:r>
        <w:t>”</w:t>
      </w:r>
      <w:r>
        <w:rPr>
          <w:rFonts w:hint="eastAsia"/>
        </w:rPr>
        <w:t>的查询、对代扣业务的失败、成功、汇总的报告的打印处理。</w:t>
      </w:r>
    </w:p>
    <w:p w:rsidR="004A1DF5" w:rsidRDefault="004A1DF5">
      <w:pPr>
        <w:pStyle w:val="a5"/>
        <w:ind w:firstLine="480"/>
      </w:pPr>
      <w:r>
        <w:rPr>
          <w:rFonts w:hint="eastAsia"/>
        </w:rPr>
        <w:t>（</w:t>
      </w:r>
      <w:r>
        <w:rPr>
          <w:rFonts w:hint="eastAsia"/>
        </w:rPr>
        <w:t>1</w:t>
      </w:r>
      <w:r>
        <w:rPr>
          <w:rFonts w:hint="eastAsia"/>
        </w:rPr>
        <w:t>）经办员进入代扣管理界面，选择欲打印报表的交易批次。</w:t>
      </w:r>
    </w:p>
    <w:p w:rsidR="004A1DF5" w:rsidRDefault="004A1DF5">
      <w:pPr>
        <w:pStyle w:val="a5"/>
        <w:ind w:firstLine="480"/>
      </w:pPr>
      <w:r>
        <w:rPr>
          <w:rFonts w:hint="eastAsia"/>
        </w:rPr>
        <w:t>（</w:t>
      </w:r>
      <w:r>
        <w:rPr>
          <w:rFonts w:hint="eastAsia"/>
        </w:rPr>
        <w:t>2</w:t>
      </w:r>
      <w:r>
        <w:rPr>
          <w:rFonts w:hint="eastAsia"/>
        </w:rPr>
        <w:t>）选择“交易列表”</w:t>
      </w:r>
      <w:r>
        <w:rPr>
          <w:rFonts w:hint="eastAsia"/>
          <w:kern w:val="0"/>
          <w:szCs w:val="18"/>
          <w:lang w:val="zh-CN"/>
        </w:rPr>
        <w:t>，选择“打印”进入代扣打印界面。</w:t>
      </w:r>
    </w:p>
    <w:p w:rsidR="004A1DF5" w:rsidRDefault="004A1DF5">
      <w:pPr>
        <w:pStyle w:val="a5"/>
        <w:ind w:firstLine="480"/>
      </w:pPr>
      <w:r>
        <w:rPr>
          <w:rFonts w:hint="eastAsia"/>
          <w:kern w:val="0"/>
          <w:szCs w:val="18"/>
        </w:rPr>
        <w:t>（</w:t>
      </w:r>
      <w:r>
        <w:rPr>
          <w:rFonts w:hint="eastAsia"/>
          <w:kern w:val="0"/>
          <w:szCs w:val="18"/>
        </w:rPr>
        <w:t>3</w:t>
      </w:r>
      <w:r>
        <w:rPr>
          <w:rFonts w:hint="eastAsia"/>
          <w:kern w:val="0"/>
          <w:szCs w:val="18"/>
        </w:rPr>
        <w:t>）选择报表类型。</w:t>
      </w:r>
    </w:p>
    <w:p w:rsidR="004A1DF5" w:rsidRDefault="004A1DF5">
      <w:pPr>
        <w:pStyle w:val="a5"/>
        <w:ind w:firstLine="480"/>
        <w:rPr>
          <w:kern w:val="0"/>
          <w:szCs w:val="18"/>
        </w:rPr>
      </w:pPr>
      <w:r>
        <w:rPr>
          <w:rFonts w:hint="eastAsia"/>
          <w:kern w:val="0"/>
          <w:szCs w:val="18"/>
        </w:rPr>
        <w:t>（</w:t>
      </w:r>
      <w:r>
        <w:rPr>
          <w:rFonts w:hint="eastAsia"/>
          <w:kern w:val="0"/>
          <w:szCs w:val="18"/>
        </w:rPr>
        <w:t>4</w:t>
      </w:r>
      <w:r>
        <w:rPr>
          <w:rFonts w:hint="eastAsia"/>
          <w:kern w:val="0"/>
          <w:szCs w:val="18"/>
        </w:rPr>
        <w:t>）确定：打印代扣业务单据。其中代扣汇总业务报告为必须打印的业务单据，作为执行代扣操作柜员的日结单据。</w:t>
      </w:r>
    </w:p>
    <w:p w:rsidR="004A1DF5" w:rsidRDefault="004A1DF5" w:rsidP="0004090F">
      <w:pPr>
        <w:pStyle w:val="7"/>
        <w:spacing w:line="360" w:lineRule="auto"/>
      </w:pPr>
      <w:r>
        <w:rPr>
          <w:rFonts w:hint="eastAsia"/>
        </w:rPr>
        <w:t>7</w:t>
      </w:r>
      <w:r>
        <w:rPr>
          <w:rFonts w:hint="eastAsia"/>
        </w:rPr>
        <w:t>、生成代扣结果电子数据</w:t>
      </w:r>
    </w:p>
    <w:p w:rsidR="004A1DF5" w:rsidRDefault="004A1DF5">
      <w:pPr>
        <w:pStyle w:val="a5"/>
        <w:ind w:firstLine="480"/>
        <w:rPr>
          <w:kern w:val="0"/>
          <w:szCs w:val="18"/>
        </w:rPr>
      </w:pPr>
      <w:r>
        <w:rPr>
          <w:rFonts w:hint="eastAsia"/>
          <w:kern w:val="0"/>
          <w:szCs w:val="18"/>
        </w:rPr>
        <w:t>应合作方的需要，除了可以打印业务单据及清单外，系统还可以生成电子数据向合作方反馈。生成电子数据一方面便于合作方进行处理，另外一方面，也可以协助向合作方推广我行的“代发代扣客户端系统（</w:t>
      </w:r>
      <w:r>
        <w:rPr>
          <w:rFonts w:hint="eastAsia"/>
          <w:kern w:val="0"/>
          <w:szCs w:val="18"/>
        </w:rPr>
        <w:t>SA2.0</w:t>
      </w:r>
      <w:r>
        <w:rPr>
          <w:rFonts w:hint="eastAsia"/>
          <w:kern w:val="0"/>
          <w:szCs w:val="18"/>
        </w:rPr>
        <w:t>系统）”。客户再次编辑代扣数据时，可以直接使用我行提供的电子数据作为基础，减少大量的录入工作。</w:t>
      </w:r>
    </w:p>
    <w:p w:rsidR="004A1DF5" w:rsidRDefault="004A1DF5">
      <w:pPr>
        <w:pStyle w:val="a5"/>
        <w:ind w:firstLine="480"/>
      </w:pPr>
      <w:r>
        <w:rPr>
          <w:rFonts w:hint="eastAsia"/>
          <w:kern w:val="0"/>
          <w:szCs w:val="18"/>
        </w:rPr>
        <w:t>（</w:t>
      </w:r>
      <w:r>
        <w:rPr>
          <w:rFonts w:hint="eastAsia"/>
          <w:kern w:val="0"/>
          <w:szCs w:val="18"/>
        </w:rPr>
        <w:t>1</w:t>
      </w:r>
      <w:r>
        <w:rPr>
          <w:rFonts w:hint="eastAsia"/>
          <w:kern w:val="0"/>
          <w:szCs w:val="18"/>
        </w:rPr>
        <w:t>）</w:t>
      </w:r>
      <w:r>
        <w:rPr>
          <w:rFonts w:hint="eastAsia"/>
        </w:rPr>
        <w:t>经办员进入代扣管理界面，选择欲导出电子数据的交易批次。</w:t>
      </w:r>
    </w:p>
    <w:p w:rsidR="004A1DF5" w:rsidRDefault="004A1DF5">
      <w:pPr>
        <w:pStyle w:val="a5"/>
        <w:ind w:firstLine="480"/>
        <w:rPr>
          <w:kern w:val="0"/>
          <w:szCs w:val="18"/>
          <w:lang w:val="zh-CN"/>
        </w:rPr>
      </w:pPr>
      <w:r>
        <w:rPr>
          <w:rFonts w:hint="eastAsia"/>
        </w:rPr>
        <w:t>（</w:t>
      </w:r>
      <w:r>
        <w:rPr>
          <w:rFonts w:hint="eastAsia"/>
        </w:rPr>
        <w:t>2</w:t>
      </w:r>
      <w:r>
        <w:rPr>
          <w:rFonts w:hint="eastAsia"/>
        </w:rPr>
        <w:t>）点击“交易列表”</w:t>
      </w:r>
      <w:r>
        <w:rPr>
          <w:rFonts w:hint="eastAsia"/>
          <w:kern w:val="0"/>
          <w:szCs w:val="18"/>
          <w:lang w:val="zh-CN"/>
        </w:rPr>
        <w:t>，进入交易明细数据展示画面</w:t>
      </w:r>
    </w:p>
    <w:p w:rsidR="004A1DF5" w:rsidRDefault="004A1DF5">
      <w:pPr>
        <w:pStyle w:val="a5"/>
        <w:ind w:firstLine="480"/>
      </w:pPr>
      <w:r>
        <w:rPr>
          <w:rFonts w:hint="eastAsia"/>
          <w:kern w:val="0"/>
          <w:szCs w:val="18"/>
          <w:lang w:val="zh-CN"/>
        </w:rPr>
        <w:t>（</w:t>
      </w:r>
      <w:r>
        <w:rPr>
          <w:rFonts w:hint="eastAsia"/>
          <w:kern w:val="0"/>
          <w:szCs w:val="18"/>
          <w:lang w:val="zh-CN"/>
        </w:rPr>
        <w:t>3</w:t>
      </w:r>
      <w:r>
        <w:rPr>
          <w:rFonts w:hint="eastAsia"/>
          <w:kern w:val="0"/>
          <w:szCs w:val="18"/>
          <w:lang w:val="zh-CN"/>
        </w:rPr>
        <w:t>）点击“回盘”，系统提示选择导出数据的类型。</w:t>
      </w:r>
    </w:p>
    <w:p w:rsidR="004A1DF5" w:rsidRDefault="004A1DF5">
      <w:pPr>
        <w:pStyle w:val="a5"/>
        <w:ind w:firstLine="480"/>
        <w:rPr>
          <w:kern w:val="0"/>
          <w:szCs w:val="18"/>
        </w:rPr>
      </w:pPr>
      <w:r>
        <w:rPr>
          <w:rFonts w:hint="eastAsia"/>
          <w:kern w:val="0"/>
          <w:szCs w:val="18"/>
        </w:rPr>
        <w:t>（</w:t>
      </w:r>
      <w:r>
        <w:rPr>
          <w:rFonts w:hint="eastAsia"/>
          <w:kern w:val="0"/>
          <w:szCs w:val="18"/>
        </w:rPr>
        <w:t>4</w:t>
      </w:r>
      <w:r>
        <w:rPr>
          <w:rFonts w:hint="eastAsia"/>
          <w:kern w:val="0"/>
          <w:szCs w:val="18"/>
        </w:rPr>
        <w:t>）选择类型并确定后，系统按照要求导出相应的数据文件。</w:t>
      </w:r>
    </w:p>
    <w:p w:rsidR="004A1DF5" w:rsidRDefault="004A1DF5">
      <w:pPr>
        <w:pStyle w:val="a5"/>
        <w:ind w:firstLine="480"/>
        <w:rPr>
          <w:kern w:val="0"/>
          <w:szCs w:val="18"/>
        </w:rPr>
      </w:pPr>
      <w:r>
        <w:rPr>
          <w:rFonts w:hint="eastAsia"/>
          <w:kern w:val="0"/>
          <w:szCs w:val="18"/>
        </w:rPr>
        <w:t>（</w:t>
      </w:r>
      <w:r>
        <w:rPr>
          <w:rFonts w:hint="eastAsia"/>
          <w:kern w:val="0"/>
          <w:szCs w:val="18"/>
        </w:rPr>
        <w:t>5</w:t>
      </w:r>
      <w:r>
        <w:rPr>
          <w:rFonts w:hint="eastAsia"/>
          <w:kern w:val="0"/>
          <w:szCs w:val="18"/>
        </w:rPr>
        <w:t>）导出数据类型说明：</w:t>
      </w:r>
    </w:p>
    <w:p w:rsidR="004A1DF5" w:rsidRDefault="004A1DF5">
      <w:pPr>
        <w:pStyle w:val="a5"/>
        <w:ind w:left="360" w:firstLine="480"/>
        <w:rPr>
          <w:kern w:val="0"/>
          <w:szCs w:val="18"/>
        </w:rPr>
      </w:pPr>
      <w:r>
        <w:rPr>
          <w:rFonts w:hint="eastAsia"/>
          <w:kern w:val="0"/>
          <w:szCs w:val="18"/>
        </w:rPr>
        <w:t>A</w:t>
      </w:r>
      <w:r>
        <w:rPr>
          <w:rFonts w:hint="eastAsia"/>
          <w:kern w:val="0"/>
          <w:szCs w:val="18"/>
        </w:rPr>
        <w:t>、标准回盘文件：为我行</w:t>
      </w:r>
      <w:r>
        <w:rPr>
          <w:rFonts w:hint="eastAsia"/>
          <w:kern w:val="0"/>
          <w:szCs w:val="18"/>
        </w:rPr>
        <w:t>SA2.0</w:t>
      </w:r>
      <w:r>
        <w:rPr>
          <w:rFonts w:hint="eastAsia"/>
          <w:kern w:val="0"/>
          <w:szCs w:val="18"/>
        </w:rPr>
        <w:t>系统专用的标准文件，可使用我行的</w:t>
      </w:r>
      <w:r>
        <w:rPr>
          <w:rFonts w:hint="eastAsia"/>
          <w:kern w:val="0"/>
          <w:szCs w:val="18"/>
        </w:rPr>
        <w:t>SA2.0</w:t>
      </w:r>
      <w:r>
        <w:rPr>
          <w:rFonts w:hint="eastAsia"/>
          <w:kern w:val="0"/>
          <w:szCs w:val="18"/>
        </w:rPr>
        <w:t>系统打开并编辑。</w:t>
      </w:r>
    </w:p>
    <w:p w:rsidR="004A1DF5" w:rsidRDefault="004A1DF5">
      <w:pPr>
        <w:pStyle w:val="a5"/>
        <w:ind w:left="360" w:firstLine="480"/>
        <w:rPr>
          <w:kern w:val="0"/>
          <w:szCs w:val="18"/>
        </w:rPr>
      </w:pPr>
      <w:r>
        <w:rPr>
          <w:rFonts w:hint="eastAsia"/>
          <w:kern w:val="0"/>
          <w:szCs w:val="18"/>
        </w:rPr>
        <w:t>B</w:t>
      </w:r>
      <w:r>
        <w:rPr>
          <w:rFonts w:hint="eastAsia"/>
          <w:kern w:val="0"/>
          <w:szCs w:val="18"/>
        </w:rPr>
        <w:t>、</w:t>
      </w:r>
      <w:r>
        <w:rPr>
          <w:rFonts w:hint="eastAsia"/>
          <w:kern w:val="0"/>
          <w:szCs w:val="18"/>
        </w:rPr>
        <w:t>Excel</w:t>
      </w:r>
      <w:r>
        <w:rPr>
          <w:rFonts w:hint="eastAsia"/>
          <w:kern w:val="0"/>
          <w:szCs w:val="18"/>
        </w:rPr>
        <w:t>文件：导出</w:t>
      </w:r>
      <w:r>
        <w:rPr>
          <w:rFonts w:hint="eastAsia"/>
          <w:kern w:val="0"/>
          <w:szCs w:val="18"/>
        </w:rPr>
        <w:t>Excel</w:t>
      </w:r>
      <w:r>
        <w:rPr>
          <w:rFonts w:hint="eastAsia"/>
          <w:kern w:val="0"/>
          <w:szCs w:val="18"/>
        </w:rPr>
        <w:t>格式文件，其中成功交易和失败交易会在</w:t>
      </w:r>
      <w:r>
        <w:rPr>
          <w:rFonts w:hint="eastAsia"/>
          <w:kern w:val="0"/>
          <w:szCs w:val="18"/>
        </w:rPr>
        <w:t>Excel</w:t>
      </w:r>
      <w:r>
        <w:rPr>
          <w:rFonts w:hint="eastAsia"/>
          <w:kern w:val="0"/>
          <w:szCs w:val="18"/>
        </w:rPr>
        <w:t>文件中分别生成两个</w:t>
      </w:r>
      <w:r>
        <w:rPr>
          <w:rFonts w:hint="eastAsia"/>
          <w:kern w:val="0"/>
          <w:szCs w:val="18"/>
        </w:rPr>
        <w:t>Sheet</w:t>
      </w:r>
      <w:r>
        <w:rPr>
          <w:rFonts w:hint="eastAsia"/>
          <w:kern w:val="0"/>
          <w:szCs w:val="18"/>
        </w:rPr>
        <w:t>。</w:t>
      </w:r>
    </w:p>
    <w:p w:rsidR="004A1DF5" w:rsidRDefault="004A1DF5">
      <w:pPr>
        <w:pStyle w:val="a5"/>
        <w:ind w:left="360" w:firstLine="480"/>
        <w:rPr>
          <w:kern w:val="0"/>
          <w:szCs w:val="18"/>
        </w:rPr>
      </w:pPr>
      <w:r>
        <w:rPr>
          <w:rFonts w:hint="eastAsia"/>
          <w:kern w:val="0"/>
          <w:szCs w:val="18"/>
        </w:rPr>
        <w:t>C</w:t>
      </w:r>
      <w:r>
        <w:rPr>
          <w:rFonts w:hint="eastAsia"/>
          <w:kern w:val="0"/>
          <w:szCs w:val="18"/>
        </w:rPr>
        <w:t>、</w:t>
      </w:r>
      <w:r>
        <w:rPr>
          <w:rFonts w:hint="eastAsia"/>
          <w:kern w:val="0"/>
          <w:szCs w:val="18"/>
        </w:rPr>
        <w:t>DBF</w:t>
      </w:r>
      <w:r>
        <w:rPr>
          <w:rFonts w:hint="eastAsia"/>
          <w:kern w:val="0"/>
          <w:szCs w:val="18"/>
        </w:rPr>
        <w:t>文件（旧格式）：对应为旧版的</w:t>
      </w:r>
      <w:r>
        <w:rPr>
          <w:rFonts w:hint="eastAsia"/>
          <w:kern w:val="0"/>
          <w:szCs w:val="18"/>
        </w:rPr>
        <w:t>SA</w:t>
      </w:r>
      <w:r>
        <w:rPr>
          <w:rFonts w:hint="eastAsia"/>
          <w:kern w:val="0"/>
          <w:szCs w:val="18"/>
        </w:rPr>
        <w:t>系统（</w:t>
      </w:r>
      <w:r>
        <w:rPr>
          <w:rFonts w:hint="eastAsia"/>
          <w:kern w:val="0"/>
          <w:szCs w:val="18"/>
        </w:rPr>
        <w:t>DBF</w:t>
      </w:r>
      <w:r>
        <w:rPr>
          <w:rFonts w:hint="eastAsia"/>
          <w:kern w:val="0"/>
          <w:szCs w:val="18"/>
        </w:rPr>
        <w:t>数据库格式）使用的文件，导出来的数据文件可由旧版的</w:t>
      </w:r>
      <w:r>
        <w:rPr>
          <w:rFonts w:hint="eastAsia"/>
          <w:kern w:val="0"/>
          <w:szCs w:val="18"/>
        </w:rPr>
        <w:t>SA</w:t>
      </w:r>
      <w:r>
        <w:rPr>
          <w:rFonts w:hint="eastAsia"/>
          <w:kern w:val="0"/>
          <w:szCs w:val="18"/>
        </w:rPr>
        <w:t>系统进行读取和编辑。</w:t>
      </w:r>
    </w:p>
    <w:p w:rsidR="004A1DF5" w:rsidRDefault="004A1DF5">
      <w:pPr>
        <w:pStyle w:val="a5"/>
        <w:ind w:left="360" w:firstLine="480"/>
        <w:rPr>
          <w:kern w:val="0"/>
          <w:szCs w:val="18"/>
        </w:rPr>
      </w:pPr>
      <w:r>
        <w:rPr>
          <w:rFonts w:hint="eastAsia"/>
          <w:kern w:val="0"/>
          <w:szCs w:val="18"/>
        </w:rPr>
        <w:t>D</w:t>
      </w:r>
      <w:r>
        <w:rPr>
          <w:rFonts w:hint="eastAsia"/>
          <w:kern w:val="0"/>
          <w:szCs w:val="18"/>
        </w:rPr>
        <w:t>、文本文件：按照文本文件格式导出，适用于多种业务系统。</w:t>
      </w:r>
    </w:p>
    <w:p w:rsidR="004A1DF5" w:rsidRDefault="004A1DF5">
      <w:pPr>
        <w:pStyle w:val="a5"/>
        <w:ind w:firstLineChars="175"/>
        <w:rPr>
          <w:kern w:val="0"/>
          <w:szCs w:val="18"/>
        </w:rPr>
      </w:pPr>
      <w:r>
        <w:rPr>
          <w:rFonts w:hint="eastAsia"/>
          <w:kern w:val="0"/>
          <w:szCs w:val="18"/>
        </w:rPr>
        <w:t>■注意：对于代扣中“部分成功”的数据，为了避免合作方误操作，在生成电子数据时作为“失败”业务展示。</w:t>
      </w:r>
    </w:p>
    <w:p w:rsidR="004A1DF5" w:rsidRDefault="004A1DF5" w:rsidP="0004090F">
      <w:pPr>
        <w:pStyle w:val="7"/>
        <w:spacing w:line="360" w:lineRule="auto"/>
      </w:pPr>
      <w:r>
        <w:rPr>
          <w:rFonts w:hint="eastAsia"/>
        </w:rPr>
        <w:lastRenderedPageBreak/>
        <w:t>8</w:t>
      </w:r>
      <w:r>
        <w:rPr>
          <w:rFonts w:hint="eastAsia"/>
        </w:rPr>
        <w:t>、取消批次</w:t>
      </w:r>
    </w:p>
    <w:p w:rsidR="004A1DF5" w:rsidRDefault="004A1DF5">
      <w:pPr>
        <w:tabs>
          <w:tab w:val="num" w:pos="900"/>
        </w:tabs>
        <w:ind w:firstLine="540"/>
        <w:rPr>
          <w:rFonts w:ascii="宋体" w:hAnsi="宋体"/>
        </w:rPr>
      </w:pPr>
      <w:r>
        <w:rPr>
          <w:rFonts w:ascii="宋体" w:hAnsi="宋体" w:hint="eastAsia"/>
        </w:rPr>
        <w:t>对于已经建立了，但还没有执行的代扣批次可以进行取消，取消时，需要主管授权。如果已经发起了执行代扣的操作，则不允许对批次进行取消。</w:t>
      </w:r>
    </w:p>
    <w:p w:rsidR="004A1DF5" w:rsidRDefault="004A1DF5" w:rsidP="0004090F">
      <w:pPr>
        <w:pStyle w:val="5"/>
      </w:pPr>
      <w:bookmarkStart w:id="1472" w:name="_Toc127615248"/>
      <w:r>
        <w:rPr>
          <w:rFonts w:hint="eastAsia"/>
        </w:rPr>
        <w:t>四、来盘代扣管理（业务代码</w:t>
      </w:r>
      <w:r>
        <w:rPr>
          <w:rFonts w:hint="eastAsia"/>
        </w:rPr>
        <w:t>6093</w:t>
      </w:r>
      <w:r>
        <w:rPr>
          <w:rFonts w:hint="eastAsia"/>
        </w:rPr>
        <w:t>）</w:t>
      </w:r>
      <w:bookmarkEnd w:id="1472"/>
    </w:p>
    <w:p w:rsidR="004A1DF5" w:rsidRDefault="004A1DF5">
      <w:pPr>
        <w:pStyle w:val="6"/>
        <w:spacing w:line="360" w:lineRule="auto"/>
      </w:pPr>
      <w:bookmarkStart w:id="1473" w:name="_Toc127615249"/>
      <w:r>
        <w:rPr>
          <w:rFonts w:hint="eastAsia"/>
        </w:rPr>
        <w:t>（一）功能介绍</w:t>
      </w:r>
      <w:bookmarkEnd w:id="1473"/>
    </w:p>
    <w:p w:rsidR="004A1DF5" w:rsidRDefault="004A1DF5">
      <w:pPr>
        <w:pStyle w:val="20"/>
        <w:tabs>
          <w:tab w:val="clear" w:pos="9765"/>
        </w:tabs>
        <w:ind w:firstLineChars="200" w:firstLine="480"/>
        <w:rPr>
          <w:rFonts w:hAnsi="宋体"/>
        </w:rPr>
      </w:pPr>
      <w:r>
        <w:rPr>
          <w:rFonts w:hAnsi="宋体" w:hint="eastAsia"/>
        </w:rPr>
        <w:t>“来盘代扣”指合作方单位提供电子数据的代扣业务。“来盘”为合作方电子数据的俗称。“来盘代扣管理”可以完成我行接收合作方单位电子数据后所进行的代扣业务操作。具体业务功能包括来盘拆分、执行代扣、重新代扣、代扣收费、余款退回等</w:t>
      </w:r>
      <w:r>
        <w:rPr>
          <w:rFonts w:hint="eastAsia"/>
        </w:rPr>
        <w:t>功能</w:t>
      </w:r>
      <w:r>
        <w:rPr>
          <w:rFonts w:hAnsi="宋体" w:hint="eastAsia"/>
        </w:rPr>
        <w:t>的操作。</w:t>
      </w:r>
    </w:p>
    <w:p w:rsidR="004A1DF5" w:rsidRDefault="004A1DF5">
      <w:pPr>
        <w:pStyle w:val="20"/>
        <w:tabs>
          <w:tab w:val="clear" w:pos="9765"/>
        </w:tabs>
        <w:ind w:firstLineChars="200" w:firstLine="480"/>
        <w:rPr>
          <w:kern w:val="0"/>
          <w:szCs w:val="18"/>
        </w:rPr>
      </w:pPr>
      <w:r>
        <w:rPr>
          <w:rFonts w:hAnsi="宋体" w:hint="eastAsia"/>
        </w:rPr>
        <w:t>客户使用“来盘代扣”的前提为使用我行提供的</w:t>
      </w:r>
      <w:r>
        <w:rPr>
          <w:rFonts w:hint="eastAsia"/>
          <w:kern w:val="0"/>
          <w:szCs w:val="18"/>
        </w:rPr>
        <w:t>“代扣代扣客户端系统（SA2.0）”软件，将数据转换为我行系统可以识别的交易数据。客户同时可以通过SA2.0系统实现交易数据的加密，从而更好地防范敏感数据的丢失。</w:t>
      </w:r>
    </w:p>
    <w:p w:rsidR="004A1DF5" w:rsidRDefault="004A1DF5">
      <w:pPr>
        <w:pStyle w:val="20"/>
        <w:tabs>
          <w:tab w:val="clear" w:pos="9765"/>
        </w:tabs>
        <w:ind w:firstLineChars="200" w:firstLine="480"/>
        <w:rPr>
          <w:rFonts w:hAnsi="宋体"/>
        </w:rPr>
      </w:pPr>
      <w:r>
        <w:rPr>
          <w:rFonts w:hint="eastAsia"/>
          <w:kern w:val="0"/>
          <w:szCs w:val="18"/>
        </w:rPr>
        <w:t>我行使用“来盘代扣”，不仅大大降低柜台人员的数据录入量，提高代扣业务处理的速度，更为重要的是，可以通过客户加密数据的方式降低内部管理成本。</w:t>
      </w:r>
    </w:p>
    <w:p w:rsidR="004A1DF5" w:rsidRDefault="004A1DF5">
      <w:pPr>
        <w:ind w:firstLineChars="200" w:firstLine="480"/>
      </w:pPr>
      <w:r>
        <w:rPr>
          <w:rFonts w:hint="eastAsia"/>
        </w:rPr>
        <w:t>对于提供了电子代扣数据的合作方，可以由柜台人员进行直接拆分数据操作，系统自动建立批次，并将客户数据上传到主机，形成待执行的代扣交易数据；操作人员点击“执行代扣”后，系统逐笔将合作方代扣款项转入个人账户内。后续处理同手工建立代扣数据的处理方式相同。需要注意的是，来盘代扣方式中，无论是否需要收费、是否有余款，“收费”和“余款退回”两步也都要执行，执行后，批次状态才为终结状态。操作流程简图参见本部分“三、手工代扣管理”－“二、业务流程”。</w:t>
      </w:r>
    </w:p>
    <w:p w:rsidR="004A1DF5" w:rsidRDefault="004A1DF5">
      <w:pPr>
        <w:pStyle w:val="6"/>
      </w:pPr>
      <w:bookmarkStart w:id="1474" w:name="_Toc127615250"/>
      <w:r>
        <w:rPr>
          <w:rFonts w:hint="eastAsia"/>
        </w:rPr>
        <w:t>（二）操作要点</w:t>
      </w:r>
      <w:bookmarkEnd w:id="1474"/>
    </w:p>
    <w:p w:rsidR="004A1DF5" w:rsidRDefault="004A1DF5" w:rsidP="000029C7">
      <w:pPr>
        <w:numPr>
          <w:ilvl w:val="0"/>
          <w:numId w:val="433"/>
        </w:numPr>
        <w:tabs>
          <w:tab w:val="num" w:pos="900"/>
        </w:tabs>
        <w:ind w:left="0" w:firstLine="540"/>
      </w:pPr>
      <w:r>
        <w:rPr>
          <w:rFonts w:hint="eastAsia"/>
        </w:rPr>
        <w:t>为了保证业务的正确性，来盘拆分前，必须先选定对应的合作方单位及协议号。系统拆分时，会自动核对合作方单位数据中包含的协议号与柜员选择的协议号是否相符。</w:t>
      </w:r>
    </w:p>
    <w:p w:rsidR="004A1DF5" w:rsidRDefault="004A1DF5" w:rsidP="000029C7">
      <w:pPr>
        <w:numPr>
          <w:ilvl w:val="0"/>
          <w:numId w:val="433"/>
        </w:numPr>
        <w:tabs>
          <w:tab w:val="num" w:pos="900"/>
        </w:tabs>
        <w:ind w:left="0" w:firstLine="540"/>
      </w:pPr>
      <w:r>
        <w:rPr>
          <w:rFonts w:hint="eastAsia"/>
        </w:rPr>
        <w:t>按照设计原则，“来盘代扣”生成的待交易数据均为合作方单位提供的，我行操作人员在拆分数据后，不得对数据进行修改，因此，数据的准确性由合作</w:t>
      </w:r>
      <w:r>
        <w:rPr>
          <w:rFonts w:hint="eastAsia"/>
        </w:rPr>
        <w:lastRenderedPageBreak/>
        <w:t>方单位保证，在执行代扣之前，系统不对业务数据的账号和户名进行校验。</w:t>
      </w:r>
    </w:p>
    <w:p w:rsidR="004A1DF5" w:rsidRDefault="004A1DF5" w:rsidP="000029C7">
      <w:pPr>
        <w:numPr>
          <w:ilvl w:val="0"/>
          <w:numId w:val="433"/>
        </w:numPr>
        <w:tabs>
          <w:tab w:val="num" w:pos="900"/>
        </w:tabs>
        <w:ind w:left="0" w:firstLine="540"/>
      </w:pPr>
      <w:r>
        <w:rPr>
          <w:rFonts w:hint="eastAsia"/>
        </w:rPr>
        <w:t>合作方单位制作电子数据时允许录入其他分行的个人客户付款人账号（支持异地代扣），录入其他分行的</w:t>
      </w:r>
      <w:r>
        <w:rPr>
          <w:rFonts w:hint="eastAsia"/>
        </w:rPr>
        <w:t>8</w:t>
      </w:r>
      <w:r>
        <w:rPr>
          <w:rFonts w:hint="eastAsia"/>
        </w:rPr>
        <w:t>位卡号及存折账号时，需按照规定的规则添加账号前缀（</w:t>
      </w:r>
      <w:r>
        <w:rPr>
          <w:rFonts w:hint="eastAsia"/>
        </w:rPr>
        <w:t>8</w:t>
      </w:r>
      <w:r>
        <w:rPr>
          <w:rFonts w:hint="eastAsia"/>
        </w:rPr>
        <w:t>位卡是加入</w:t>
      </w:r>
      <w:r>
        <w:rPr>
          <w:rFonts w:hint="eastAsia"/>
        </w:rPr>
        <w:t>4</w:t>
      </w:r>
      <w:r>
        <w:rPr>
          <w:rFonts w:hint="eastAsia"/>
        </w:rPr>
        <w:t>位区号，旧系统分行的存折户需要按照有关转换规则增加前缀，新系统分行的存折账号无需增加前缀），如果没有添加前缀，系统默认为本分行的账号。执行代扣过程中，如果遇到没有增加前缀的异地</w:t>
      </w:r>
      <w:r>
        <w:rPr>
          <w:rFonts w:hint="eastAsia"/>
        </w:rPr>
        <w:t>8</w:t>
      </w:r>
      <w:r>
        <w:rPr>
          <w:rFonts w:hint="eastAsia"/>
        </w:rPr>
        <w:t>位卡或者异地旧系统存折账号，系统可能会提示“账号不存在”或“账号户名不符”等错误。我行的</w:t>
      </w:r>
      <w:r>
        <w:rPr>
          <w:rFonts w:hint="eastAsia"/>
        </w:rPr>
        <w:t>16</w:t>
      </w:r>
      <w:r>
        <w:rPr>
          <w:rFonts w:hint="eastAsia"/>
        </w:rPr>
        <w:t>位卡号及新系统分行的存折可直接作为付款账号使用，无需增加任何前缀。</w:t>
      </w:r>
    </w:p>
    <w:p w:rsidR="004A1DF5" w:rsidRDefault="004A1DF5">
      <w:pPr>
        <w:pStyle w:val="6"/>
      </w:pPr>
      <w:bookmarkStart w:id="1475" w:name="_Toc127615251"/>
      <w:r>
        <w:rPr>
          <w:rFonts w:hint="eastAsia"/>
        </w:rPr>
        <w:t>（三）风险提示</w:t>
      </w:r>
      <w:bookmarkEnd w:id="1475"/>
    </w:p>
    <w:p w:rsidR="004A1DF5" w:rsidRDefault="004A1DF5" w:rsidP="000029C7">
      <w:pPr>
        <w:pStyle w:val="a5"/>
        <w:numPr>
          <w:ilvl w:val="0"/>
          <w:numId w:val="434"/>
        </w:numPr>
        <w:tabs>
          <w:tab w:val="num" w:pos="900"/>
        </w:tabs>
        <w:ind w:left="0" w:firstLineChars="0" w:firstLine="540"/>
      </w:pPr>
      <w:r>
        <w:rPr>
          <w:rFonts w:hint="eastAsia"/>
        </w:rPr>
        <w:t>如果客户事先设定了密钥，且电子数据中的密钥正确，系统会自动拆分相应的数据，并允许操作人员独自完成交易数据上传主机的操作。如果客户未设置密钥，为了防范风险，在数据上传主机前，必须与客户提供的纸质清单进行唱对，唱对后，经授权人员授权，才可以上传交易数据。</w:t>
      </w:r>
    </w:p>
    <w:p w:rsidR="004A1DF5" w:rsidRDefault="004A1DF5" w:rsidP="000029C7">
      <w:pPr>
        <w:pStyle w:val="a5"/>
        <w:numPr>
          <w:ilvl w:val="0"/>
          <w:numId w:val="434"/>
        </w:numPr>
        <w:tabs>
          <w:tab w:val="num" w:pos="900"/>
        </w:tabs>
        <w:ind w:left="0" w:firstLineChars="0" w:firstLine="540"/>
        <w:rPr>
          <w:kern w:val="0"/>
          <w:lang w:val="zh-CN"/>
        </w:rPr>
      </w:pPr>
      <w:r>
        <w:rPr>
          <w:rFonts w:hint="eastAsia"/>
          <w:kern w:val="0"/>
          <w:lang w:val="zh-CN"/>
        </w:rPr>
        <w:t>由于旧系统分行无法签订付款方许可协议，系统在处理旧系统分行的付款数据时，仅检查账号户名是否正确，不进行许可协议的检查。因此对于要求签订付款方许可协议的合作方，应限制其代扣异地他行客户的范围，只允许其对新系统分行的客户进行代扣。</w:t>
      </w:r>
    </w:p>
    <w:p w:rsidR="004A1DF5" w:rsidRDefault="004A1DF5">
      <w:pPr>
        <w:pStyle w:val="6"/>
        <w:spacing w:line="360" w:lineRule="auto"/>
      </w:pPr>
      <w:bookmarkStart w:id="1476" w:name="_Toc127615252"/>
      <w:r>
        <w:rPr>
          <w:rFonts w:hint="eastAsia"/>
        </w:rPr>
        <w:t>（四）操作步骤</w:t>
      </w:r>
      <w:bookmarkEnd w:id="1476"/>
    </w:p>
    <w:p w:rsidR="004A1DF5" w:rsidRDefault="004A1DF5" w:rsidP="0004090F">
      <w:pPr>
        <w:pStyle w:val="7"/>
        <w:spacing w:line="360" w:lineRule="auto"/>
        <w:ind w:left="361"/>
      </w:pPr>
      <w:r>
        <w:rPr>
          <w:rFonts w:hint="eastAsia"/>
        </w:rPr>
        <w:t>1</w:t>
      </w:r>
      <w:r>
        <w:rPr>
          <w:rFonts w:hint="eastAsia"/>
        </w:rPr>
        <w:t>、已设定密钥的合作方提供加密数据的数据准备操作步骤：</w:t>
      </w:r>
    </w:p>
    <w:p w:rsidR="004A1DF5" w:rsidRDefault="004A1DF5">
      <w:pPr>
        <w:ind w:leftChars="150" w:left="360" w:firstLineChars="200" w:firstLine="480"/>
      </w:pPr>
      <w:r>
        <w:rPr>
          <w:rFonts w:hint="eastAsia"/>
        </w:rPr>
        <w:t>“数据准备”是将合作方提供的电子数据转换为我行主机系统的待交易数据过程，根据合作方是否设置了密钥，“数据准备”分为有密钥的电子数据和无密钥的电子数据两种情况。</w:t>
      </w:r>
    </w:p>
    <w:p w:rsidR="004A1DF5" w:rsidRDefault="004A1DF5">
      <w:pPr>
        <w:pStyle w:val="a5"/>
        <w:ind w:firstLine="480"/>
      </w:pPr>
      <w:r>
        <w:rPr>
          <w:rFonts w:hint="eastAsia"/>
        </w:rPr>
        <w:t>（</w:t>
      </w:r>
      <w:r>
        <w:rPr>
          <w:rFonts w:hint="eastAsia"/>
        </w:rPr>
        <w:t>1</w:t>
      </w:r>
      <w:r>
        <w:rPr>
          <w:rFonts w:hint="eastAsia"/>
        </w:rPr>
        <w:t>）柜员选择系统导航－其他中间业务－代扣业务－来盘代扣管理或在“业务代码”处输入业务代码“</w:t>
      </w:r>
      <w:r>
        <w:rPr>
          <w:rFonts w:hint="eastAsia"/>
        </w:rPr>
        <w:t>6093</w:t>
      </w:r>
      <w:r>
        <w:rPr>
          <w:rFonts w:hint="eastAsia"/>
        </w:rPr>
        <w:t>”进入“来盘代扣管理”界面。</w:t>
      </w:r>
    </w:p>
    <w:p w:rsidR="004A1DF5" w:rsidRDefault="004A1DF5">
      <w:pPr>
        <w:pStyle w:val="a5"/>
        <w:ind w:firstLine="480"/>
      </w:pPr>
      <w:r>
        <w:rPr>
          <w:rFonts w:hint="eastAsia"/>
        </w:rPr>
        <w:t>（</w:t>
      </w:r>
      <w:r>
        <w:rPr>
          <w:rFonts w:hint="eastAsia"/>
        </w:rPr>
        <w:t>2</w:t>
      </w:r>
      <w:r>
        <w:rPr>
          <w:rFonts w:hint="eastAsia"/>
        </w:rPr>
        <w:t>）在协议查询画面中查找到相应的合作方协议号，选定后，点击“代扣管理（</w:t>
      </w:r>
      <w:r>
        <w:rPr>
          <w:rFonts w:hint="eastAsia"/>
        </w:rPr>
        <w:t>12</w:t>
      </w:r>
      <w:r>
        <w:rPr>
          <w:rFonts w:hint="eastAsia"/>
        </w:rPr>
        <w:t>）”按钮进入“代扣管理”界面。</w:t>
      </w:r>
    </w:p>
    <w:p w:rsidR="004A1DF5" w:rsidRDefault="004A1DF5">
      <w:pPr>
        <w:pStyle w:val="a5"/>
        <w:ind w:firstLine="480"/>
        <w:rPr>
          <w:kern w:val="0"/>
          <w:szCs w:val="18"/>
          <w:lang w:val="zh-CN"/>
        </w:rPr>
      </w:pPr>
      <w:r>
        <w:rPr>
          <w:rFonts w:hint="eastAsia"/>
        </w:rPr>
        <w:t>（</w:t>
      </w:r>
      <w:r>
        <w:rPr>
          <w:rFonts w:hint="eastAsia"/>
        </w:rPr>
        <w:t>3</w:t>
      </w:r>
      <w:r>
        <w:rPr>
          <w:rFonts w:hint="eastAsia"/>
        </w:rPr>
        <w:t>）数据准备：点击功能按钮“数据准备（</w:t>
      </w:r>
      <w:r>
        <w:rPr>
          <w:rFonts w:hint="eastAsia"/>
        </w:rPr>
        <w:t>13</w:t>
      </w:r>
      <w:r>
        <w:rPr>
          <w:rFonts w:hint="eastAsia"/>
        </w:rPr>
        <w:t>）”</w:t>
      </w:r>
      <w:r>
        <w:rPr>
          <w:rFonts w:hint="eastAsia"/>
          <w:kern w:val="0"/>
          <w:szCs w:val="18"/>
          <w:lang w:val="zh-CN"/>
        </w:rPr>
        <w:t>，进入“数据准备”界面，“总体信息（</w:t>
      </w:r>
      <w:r>
        <w:rPr>
          <w:rFonts w:hint="eastAsia"/>
          <w:kern w:val="0"/>
          <w:szCs w:val="18"/>
          <w:lang w:val="zh-CN"/>
        </w:rPr>
        <w:t>21</w:t>
      </w:r>
      <w:r>
        <w:rPr>
          <w:rFonts w:hint="eastAsia"/>
          <w:kern w:val="0"/>
          <w:szCs w:val="18"/>
          <w:lang w:val="zh-CN"/>
        </w:rPr>
        <w:t>）”中的项目可以不录入。</w:t>
      </w:r>
    </w:p>
    <w:p w:rsidR="004A1DF5" w:rsidRDefault="004A1DF5">
      <w:pPr>
        <w:pStyle w:val="a5"/>
        <w:ind w:firstLine="480"/>
        <w:rPr>
          <w:kern w:val="0"/>
          <w:szCs w:val="18"/>
          <w:lang w:val="zh-CN"/>
        </w:rPr>
      </w:pPr>
      <w:r>
        <w:rPr>
          <w:rFonts w:hint="eastAsia"/>
          <w:kern w:val="0"/>
          <w:szCs w:val="18"/>
          <w:lang w:val="zh-CN"/>
        </w:rPr>
        <w:lastRenderedPageBreak/>
        <w:t>（</w:t>
      </w:r>
      <w:r>
        <w:rPr>
          <w:rFonts w:hint="eastAsia"/>
          <w:kern w:val="0"/>
          <w:szCs w:val="18"/>
          <w:lang w:val="zh-CN"/>
        </w:rPr>
        <w:t>4</w:t>
      </w:r>
      <w:r>
        <w:rPr>
          <w:rFonts w:hint="eastAsia"/>
          <w:kern w:val="0"/>
          <w:szCs w:val="18"/>
          <w:lang w:val="zh-CN"/>
        </w:rPr>
        <w:t>）来盘拆分：点击功能按钮“来盘拆分（</w:t>
      </w:r>
      <w:r>
        <w:rPr>
          <w:rFonts w:hint="eastAsia"/>
          <w:kern w:val="0"/>
          <w:szCs w:val="18"/>
          <w:lang w:val="zh-CN"/>
        </w:rPr>
        <w:t>10</w:t>
      </w:r>
      <w:r>
        <w:rPr>
          <w:rFonts w:hint="eastAsia"/>
          <w:kern w:val="0"/>
          <w:szCs w:val="18"/>
          <w:lang w:val="zh-CN"/>
        </w:rPr>
        <w:t>）”，系统弹出打开电子数据文件的画面，操作人员选择合作方提供的电子数据后，系统对电子数据进行解密和拆分，并自动建立批次。拆分完毕，在“数据准备”的“代扣数据（</w:t>
      </w:r>
      <w:r>
        <w:rPr>
          <w:rFonts w:hint="eastAsia"/>
          <w:kern w:val="0"/>
          <w:szCs w:val="18"/>
          <w:lang w:val="zh-CN"/>
        </w:rPr>
        <w:t>22</w:t>
      </w:r>
      <w:r>
        <w:rPr>
          <w:rFonts w:hint="eastAsia"/>
          <w:kern w:val="0"/>
          <w:szCs w:val="18"/>
          <w:lang w:val="zh-CN"/>
        </w:rPr>
        <w:t>）”画面中可以看到明细的代扣数据。</w:t>
      </w:r>
    </w:p>
    <w:p w:rsidR="004A1DF5" w:rsidRDefault="004A1DF5">
      <w:pPr>
        <w:pStyle w:val="a5"/>
        <w:ind w:firstLine="480"/>
        <w:rPr>
          <w:kern w:val="0"/>
          <w:szCs w:val="18"/>
          <w:lang w:val="zh-CN"/>
        </w:rPr>
      </w:pPr>
      <w:r>
        <w:rPr>
          <w:rFonts w:hint="eastAsia"/>
          <w:kern w:val="0"/>
          <w:szCs w:val="18"/>
          <w:lang w:val="zh-CN"/>
        </w:rPr>
        <w:t>A</w:t>
      </w:r>
      <w:r>
        <w:rPr>
          <w:rFonts w:hint="eastAsia"/>
          <w:kern w:val="0"/>
          <w:szCs w:val="18"/>
          <w:lang w:val="zh-CN"/>
        </w:rPr>
        <w:t>、如果选择的合作方协议号错误或者数据中的密钥错误，系统会进行错误提示，并中断数据拆分操作。合作方设置了密钥，如果在提供的电子数据中如果没有包含密钥，系统因为密钥校验错误也会中断拆分工作。</w:t>
      </w:r>
    </w:p>
    <w:p w:rsidR="004A1DF5" w:rsidRDefault="004A1DF5">
      <w:pPr>
        <w:pStyle w:val="a5"/>
        <w:ind w:firstLine="480"/>
        <w:rPr>
          <w:kern w:val="0"/>
          <w:szCs w:val="18"/>
          <w:lang w:val="zh-CN"/>
        </w:rPr>
      </w:pPr>
      <w:r>
        <w:rPr>
          <w:rFonts w:hint="eastAsia"/>
          <w:kern w:val="0"/>
          <w:szCs w:val="18"/>
          <w:lang w:val="zh-CN"/>
        </w:rPr>
        <w:t>B</w:t>
      </w:r>
      <w:r>
        <w:rPr>
          <w:rFonts w:hint="eastAsia"/>
          <w:kern w:val="0"/>
          <w:szCs w:val="18"/>
          <w:lang w:val="zh-CN"/>
        </w:rPr>
        <w:t>、系统数据拆分结束后，操作人员点击“确定”，系统将明细数据上传至主机。</w:t>
      </w:r>
    </w:p>
    <w:p w:rsidR="004A1DF5" w:rsidRDefault="004A1DF5">
      <w:pPr>
        <w:pStyle w:val="a5"/>
        <w:ind w:firstLine="480"/>
        <w:rPr>
          <w:kern w:val="0"/>
          <w:szCs w:val="18"/>
          <w:lang w:val="zh-CN"/>
        </w:rPr>
      </w:pPr>
      <w:r>
        <w:rPr>
          <w:rFonts w:hint="eastAsia"/>
          <w:kern w:val="0"/>
          <w:szCs w:val="18"/>
          <w:lang w:val="zh-CN"/>
        </w:rPr>
        <w:t>C</w:t>
      </w:r>
      <w:r>
        <w:rPr>
          <w:rFonts w:hint="eastAsia"/>
          <w:kern w:val="0"/>
          <w:szCs w:val="18"/>
          <w:lang w:val="zh-CN"/>
        </w:rPr>
        <w:t>、由于系统对因数据文件物理损坏和因密钥错误导致的无法拆分不能识别，因此在遇到这两类错误时不能进行明确的提示。如遇到系统不能拆分合作方电子数据的情况，需操作人员根据客户提供的电子数据情况进行分析和判断（例如，通过软盘提供数据的，存在着软盘上数据物理损坏的可能，如果是通过</w:t>
      </w:r>
      <w:r>
        <w:rPr>
          <w:rFonts w:hint="eastAsia"/>
          <w:kern w:val="0"/>
          <w:szCs w:val="18"/>
          <w:lang w:val="zh-CN"/>
        </w:rPr>
        <w:t>U</w:t>
      </w:r>
      <w:r>
        <w:rPr>
          <w:rFonts w:hint="eastAsia"/>
          <w:kern w:val="0"/>
          <w:szCs w:val="18"/>
          <w:lang w:val="zh-CN"/>
        </w:rPr>
        <w:t>盘或磁带、移动硬盘等高档移动存储介质提供的数据，则多数可能是密钥错误或者选择的协议号错误）。</w:t>
      </w:r>
    </w:p>
    <w:p w:rsidR="004A1DF5" w:rsidRDefault="004A1DF5">
      <w:pPr>
        <w:pStyle w:val="a5"/>
        <w:ind w:firstLine="480"/>
      </w:pPr>
    </w:p>
    <w:p w:rsidR="004A1DF5" w:rsidRDefault="004A1DF5" w:rsidP="0004090F">
      <w:pPr>
        <w:pStyle w:val="7"/>
        <w:spacing w:line="360" w:lineRule="auto"/>
      </w:pPr>
      <w:r>
        <w:rPr>
          <w:rFonts w:hint="eastAsia"/>
        </w:rPr>
        <w:t>2</w:t>
      </w:r>
      <w:r>
        <w:rPr>
          <w:rFonts w:hint="eastAsia"/>
        </w:rPr>
        <w:t>、未设定密钥的合作方提供未数据的数据准备操作步骤：</w:t>
      </w:r>
    </w:p>
    <w:p w:rsidR="004A1DF5" w:rsidRDefault="004A1DF5">
      <w:pPr>
        <w:pStyle w:val="a5"/>
        <w:ind w:firstLine="480"/>
      </w:pPr>
      <w:r>
        <w:rPr>
          <w:rFonts w:hint="eastAsia"/>
        </w:rPr>
        <w:t>（</w:t>
      </w:r>
      <w:r>
        <w:rPr>
          <w:rFonts w:hint="eastAsia"/>
        </w:rPr>
        <w:t>1</w:t>
      </w:r>
      <w:r>
        <w:rPr>
          <w:rFonts w:hint="eastAsia"/>
        </w:rPr>
        <w:t>）柜员选择系统导航－其他中间业务－代扣业务－来盘代扣管理或在“业务代码”处输入业务代码“</w:t>
      </w:r>
      <w:r>
        <w:rPr>
          <w:rFonts w:hint="eastAsia"/>
        </w:rPr>
        <w:t>6093</w:t>
      </w:r>
      <w:r>
        <w:rPr>
          <w:rFonts w:hint="eastAsia"/>
        </w:rPr>
        <w:t>”进入“来盘代扣管理”界面。</w:t>
      </w:r>
    </w:p>
    <w:p w:rsidR="004A1DF5" w:rsidRDefault="004A1DF5">
      <w:pPr>
        <w:pStyle w:val="a5"/>
        <w:ind w:firstLine="480"/>
      </w:pPr>
      <w:r>
        <w:rPr>
          <w:rFonts w:hint="eastAsia"/>
        </w:rPr>
        <w:t>（</w:t>
      </w:r>
      <w:r>
        <w:rPr>
          <w:rFonts w:hint="eastAsia"/>
        </w:rPr>
        <w:t>2</w:t>
      </w:r>
      <w:r>
        <w:rPr>
          <w:rFonts w:hint="eastAsia"/>
        </w:rPr>
        <w:t>）在协议查询画面中查找到相应的合作方协议号，选定后，点击“代扣管理（</w:t>
      </w:r>
      <w:r>
        <w:rPr>
          <w:rFonts w:hint="eastAsia"/>
        </w:rPr>
        <w:t>13</w:t>
      </w:r>
      <w:r>
        <w:rPr>
          <w:rFonts w:hint="eastAsia"/>
        </w:rPr>
        <w:t>）”按钮进入“代扣管理”界面。</w:t>
      </w:r>
    </w:p>
    <w:p w:rsidR="004A1DF5" w:rsidRDefault="004A1DF5">
      <w:pPr>
        <w:pStyle w:val="a5"/>
        <w:ind w:firstLine="480"/>
        <w:rPr>
          <w:kern w:val="0"/>
          <w:szCs w:val="18"/>
          <w:lang w:val="zh-CN"/>
        </w:rPr>
      </w:pPr>
      <w:r>
        <w:rPr>
          <w:rFonts w:hint="eastAsia"/>
        </w:rPr>
        <w:t>（</w:t>
      </w:r>
      <w:r>
        <w:rPr>
          <w:rFonts w:hint="eastAsia"/>
        </w:rPr>
        <w:t>3</w:t>
      </w:r>
      <w:r>
        <w:rPr>
          <w:rFonts w:hint="eastAsia"/>
        </w:rPr>
        <w:t>）数据准备：点击功能按钮“数据准备（</w:t>
      </w:r>
      <w:r>
        <w:rPr>
          <w:rFonts w:hint="eastAsia"/>
        </w:rPr>
        <w:t>13</w:t>
      </w:r>
      <w:r>
        <w:rPr>
          <w:rFonts w:hint="eastAsia"/>
        </w:rPr>
        <w:t>）”</w:t>
      </w:r>
      <w:r>
        <w:rPr>
          <w:rFonts w:hint="eastAsia"/>
          <w:kern w:val="0"/>
          <w:szCs w:val="18"/>
          <w:lang w:val="zh-CN"/>
        </w:rPr>
        <w:t>，进入“数据准备”界面，“总体信息（</w:t>
      </w:r>
      <w:r>
        <w:rPr>
          <w:rFonts w:hint="eastAsia"/>
          <w:kern w:val="0"/>
          <w:szCs w:val="18"/>
          <w:lang w:val="zh-CN"/>
        </w:rPr>
        <w:t>21</w:t>
      </w:r>
      <w:r>
        <w:rPr>
          <w:rFonts w:hint="eastAsia"/>
          <w:kern w:val="0"/>
          <w:szCs w:val="18"/>
          <w:lang w:val="zh-CN"/>
        </w:rPr>
        <w:t>）”中的项目可以不录入。</w:t>
      </w:r>
    </w:p>
    <w:p w:rsidR="004A1DF5" w:rsidRDefault="004A1DF5">
      <w:pPr>
        <w:pStyle w:val="a5"/>
        <w:ind w:firstLine="480"/>
      </w:pPr>
      <w:r>
        <w:rPr>
          <w:rFonts w:hint="eastAsia"/>
          <w:kern w:val="0"/>
          <w:szCs w:val="18"/>
          <w:lang w:val="zh-CN"/>
        </w:rPr>
        <w:t>（</w:t>
      </w:r>
      <w:r>
        <w:rPr>
          <w:rFonts w:hint="eastAsia"/>
          <w:kern w:val="0"/>
          <w:szCs w:val="18"/>
          <w:lang w:val="zh-CN"/>
        </w:rPr>
        <w:t>4</w:t>
      </w:r>
      <w:r>
        <w:rPr>
          <w:rFonts w:hint="eastAsia"/>
          <w:kern w:val="0"/>
          <w:szCs w:val="18"/>
          <w:lang w:val="zh-CN"/>
        </w:rPr>
        <w:t>）来盘拆分：点击功能按钮“来盘拆分（</w:t>
      </w:r>
      <w:r>
        <w:rPr>
          <w:rFonts w:hint="eastAsia"/>
          <w:kern w:val="0"/>
          <w:szCs w:val="18"/>
          <w:lang w:val="zh-CN"/>
        </w:rPr>
        <w:t>10</w:t>
      </w:r>
      <w:r>
        <w:rPr>
          <w:rFonts w:hint="eastAsia"/>
          <w:kern w:val="0"/>
          <w:szCs w:val="18"/>
          <w:lang w:val="zh-CN"/>
        </w:rPr>
        <w:t>）”，系统弹出打开电子数据文件的画面，操作人员选择合作方提供的电子数据后，系统对电子数据进行拆分，并自动建立批次。拆分完毕，在“数据准备”的“代扣数据（</w:t>
      </w:r>
      <w:r>
        <w:rPr>
          <w:rFonts w:hint="eastAsia"/>
          <w:kern w:val="0"/>
          <w:szCs w:val="18"/>
          <w:lang w:val="zh-CN"/>
        </w:rPr>
        <w:t>22</w:t>
      </w:r>
      <w:r>
        <w:rPr>
          <w:rFonts w:hint="eastAsia"/>
          <w:kern w:val="0"/>
          <w:szCs w:val="18"/>
          <w:lang w:val="zh-CN"/>
        </w:rPr>
        <w:t>）”画面中可以看到明细的代扣数据。系统数据拆分结束后，操作人员需在“代扣数据（</w:t>
      </w:r>
      <w:r>
        <w:rPr>
          <w:rFonts w:hint="eastAsia"/>
          <w:kern w:val="0"/>
          <w:szCs w:val="18"/>
          <w:lang w:val="zh-CN"/>
        </w:rPr>
        <w:t>22</w:t>
      </w:r>
      <w:r>
        <w:rPr>
          <w:rFonts w:hint="eastAsia"/>
          <w:kern w:val="0"/>
          <w:szCs w:val="18"/>
          <w:lang w:val="zh-CN"/>
        </w:rPr>
        <w:t>）”画面中将明细数据与合作方提供的纸质清单进行唱对。唱对完毕后，点击“确定”，经过授权人员授权，系统将明细数据上传至主机。</w:t>
      </w:r>
    </w:p>
    <w:p w:rsidR="004A1DF5" w:rsidRDefault="004A1DF5" w:rsidP="0004090F">
      <w:pPr>
        <w:pStyle w:val="7"/>
        <w:spacing w:line="360" w:lineRule="auto"/>
      </w:pPr>
      <w:r>
        <w:rPr>
          <w:rFonts w:hint="eastAsia"/>
        </w:rPr>
        <w:lastRenderedPageBreak/>
        <w:t>3</w:t>
      </w:r>
      <w:r>
        <w:rPr>
          <w:rFonts w:hint="eastAsia"/>
        </w:rPr>
        <w:t>、执行代扣操作</w:t>
      </w:r>
    </w:p>
    <w:p w:rsidR="004A1DF5" w:rsidRDefault="004A1DF5">
      <w:pPr>
        <w:pStyle w:val="a5"/>
        <w:ind w:firstLine="480"/>
      </w:pPr>
      <w:r>
        <w:rPr>
          <w:rFonts w:hint="eastAsia"/>
        </w:rPr>
        <w:t>同本部分的“三、手工代扣管理”－“（六）操作步骤”－“</w:t>
      </w:r>
      <w:r>
        <w:rPr>
          <w:rFonts w:hint="eastAsia"/>
        </w:rPr>
        <w:t>2</w:t>
      </w:r>
      <w:r>
        <w:rPr>
          <w:rFonts w:hint="eastAsia"/>
        </w:rPr>
        <w:t>、执行代扣操作”。</w:t>
      </w:r>
    </w:p>
    <w:p w:rsidR="004A1DF5" w:rsidRDefault="004A1DF5" w:rsidP="0004090F">
      <w:pPr>
        <w:pStyle w:val="7"/>
        <w:spacing w:line="360" w:lineRule="auto"/>
      </w:pPr>
      <w:r>
        <w:rPr>
          <w:rFonts w:hint="eastAsia"/>
        </w:rPr>
        <w:t>4</w:t>
      </w:r>
      <w:r>
        <w:rPr>
          <w:rFonts w:hint="eastAsia"/>
        </w:rPr>
        <w:t>、重新代扣操作</w:t>
      </w:r>
    </w:p>
    <w:p w:rsidR="004A1DF5" w:rsidRDefault="004A1DF5">
      <w:pPr>
        <w:pStyle w:val="a5"/>
        <w:ind w:firstLine="480"/>
      </w:pPr>
      <w:r>
        <w:rPr>
          <w:rFonts w:hint="eastAsia"/>
        </w:rPr>
        <w:t>同本部分的“三、手工代扣管理”－“（六）操作步骤”－“</w:t>
      </w:r>
      <w:r>
        <w:rPr>
          <w:rFonts w:hint="eastAsia"/>
        </w:rPr>
        <w:t>3</w:t>
      </w:r>
      <w:r>
        <w:rPr>
          <w:rFonts w:hint="eastAsia"/>
        </w:rPr>
        <w:t>、重新代扣操作”。</w:t>
      </w:r>
    </w:p>
    <w:p w:rsidR="004A1DF5" w:rsidRDefault="004A1DF5" w:rsidP="0004090F">
      <w:pPr>
        <w:pStyle w:val="7"/>
        <w:spacing w:line="360" w:lineRule="auto"/>
      </w:pPr>
      <w:r>
        <w:rPr>
          <w:rFonts w:hint="eastAsia"/>
        </w:rPr>
        <w:t>5</w:t>
      </w:r>
      <w:r>
        <w:rPr>
          <w:rFonts w:hint="eastAsia"/>
        </w:rPr>
        <w:t>、收费操作</w:t>
      </w:r>
    </w:p>
    <w:p w:rsidR="004A1DF5" w:rsidRDefault="004A1DF5">
      <w:pPr>
        <w:pStyle w:val="a5"/>
        <w:ind w:firstLine="480"/>
      </w:pPr>
      <w:r>
        <w:rPr>
          <w:rFonts w:hint="eastAsia"/>
        </w:rPr>
        <w:t>同本部分的“三、手工代扣管理”－“（六）操作步骤”－“</w:t>
      </w:r>
      <w:r>
        <w:rPr>
          <w:rFonts w:hint="eastAsia"/>
        </w:rPr>
        <w:t>4</w:t>
      </w:r>
      <w:r>
        <w:rPr>
          <w:rFonts w:hint="eastAsia"/>
        </w:rPr>
        <w:t>、收费操作”。</w:t>
      </w:r>
    </w:p>
    <w:p w:rsidR="004A1DF5" w:rsidRDefault="004A1DF5" w:rsidP="0004090F">
      <w:pPr>
        <w:pStyle w:val="7"/>
        <w:spacing w:line="360" w:lineRule="auto"/>
      </w:pPr>
      <w:r>
        <w:rPr>
          <w:rFonts w:hint="eastAsia"/>
        </w:rPr>
        <w:t>6</w:t>
      </w:r>
      <w:r>
        <w:rPr>
          <w:rFonts w:hint="eastAsia"/>
        </w:rPr>
        <w:t>、汇总过账操作</w:t>
      </w:r>
    </w:p>
    <w:p w:rsidR="004A1DF5" w:rsidRDefault="004A1DF5">
      <w:pPr>
        <w:pStyle w:val="a5"/>
        <w:ind w:firstLine="480"/>
      </w:pPr>
      <w:r>
        <w:rPr>
          <w:rFonts w:hint="eastAsia"/>
        </w:rPr>
        <w:t>同本部分的“三、手工代扣管理”－“（六）操作步骤”－“</w:t>
      </w:r>
      <w:r>
        <w:rPr>
          <w:rFonts w:hint="eastAsia"/>
        </w:rPr>
        <w:t>5</w:t>
      </w:r>
      <w:r>
        <w:rPr>
          <w:rFonts w:hint="eastAsia"/>
        </w:rPr>
        <w:t>、汇总过账操作”。</w:t>
      </w:r>
    </w:p>
    <w:p w:rsidR="004A1DF5" w:rsidRDefault="004A1DF5" w:rsidP="0004090F">
      <w:pPr>
        <w:pStyle w:val="7"/>
        <w:spacing w:line="360" w:lineRule="auto"/>
      </w:pPr>
      <w:r>
        <w:rPr>
          <w:rFonts w:hint="eastAsia"/>
        </w:rPr>
        <w:t>7</w:t>
      </w:r>
      <w:r>
        <w:rPr>
          <w:rFonts w:hint="eastAsia"/>
        </w:rPr>
        <w:t>、代扣业务单据打印</w:t>
      </w:r>
    </w:p>
    <w:p w:rsidR="004A1DF5" w:rsidRDefault="004A1DF5">
      <w:pPr>
        <w:pStyle w:val="a5"/>
        <w:ind w:firstLine="480"/>
      </w:pPr>
      <w:r>
        <w:rPr>
          <w:rFonts w:hint="eastAsia"/>
        </w:rPr>
        <w:t>同本部分的“三、手工代扣管理”－“（六）操作步骤”－“</w:t>
      </w:r>
      <w:r>
        <w:rPr>
          <w:rFonts w:hint="eastAsia"/>
        </w:rPr>
        <w:t>6</w:t>
      </w:r>
      <w:r>
        <w:rPr>
          <w:rFonts w:hint="eastAsia"/>
        </w:rPr>
        <w:t>、代扣业务单据打印”。</w:t>
      </w:r>
    </w:p>
    <w:p w:rsidR="004A1DF5" w:rsidRDefault="004A1DF5" w:rsidP="0004090F">
      <w:pPr>
        <w:pStyle w:val="7"/>
        <w:spacing w:line="360" w:lineRule="auto"/>
      </w:pPr>
      <w:r>
        <w:rPr>
          <w:rFonts w:hint="eastAsia"/>
        </w:rPr>
        <w:t>8</w:t>
      </w:r>
      <w:r>
        <w:rPr>
          <w:rFonts w:hint="eastAsia"/>
        </w:rPr>
        <w:t>、生成代扣结果电子数据</w:t>
      </w:r>
    </w:p>
    <w:p w:rsidR="004A1DF5" w:rsidRDefault="004A1DF5">
      <w:pPr>
        <w:pStyle w:val="a5"/>
        <w:ind w:firstLine="480"/>
      </w:pPr>
      <w:r>
        <w:rPr>
          <w:rFonts w:hint="eastAsia"/>
        </w:rPr>
        <w:t>同本部分的“三、手工代扣管理”－“（六）操作步骤”－“</w:t>
      </w:r>
      <w:r>
        <w:rPr>
          <w:rFonts w:hint="eastAsia"/>
        </w:rPr>
        <w:t>7</w:t>
      </w:r>
      <w:r>
        <w:rPr>
          <w:rFonts w:hint="eastAsia"/>
        </w:rPr>
        <w:t>、生成代扣结果电子数据”。</w:t>
      </w:r>
    </w:p>
    <w:p w:rsidR="004A1DF5" w:rsidRDefault="004A1DF5" w:rsidP="0004090F">
      <w:pPr>
        <w:pStyle w:val="7"/>
        <w:spacing w:line="360" w:lineRule="auto"/>
      </w:pPr>
      <w:r>
        <w:rPr>
          <w:rFonts w:hint="eastAsia"/>
        </w:rPr>
        <w:t>9</w:t>
      </w:r>
      <w:r>
        <w:rPr>
          <w:rFonts w:hint="eastAsia"/>
        </w:rPr>
        <w:t>、取消批次</w:t>
      </w:r>
    </w:p>
    <w:p w:rsidR="004A1DF5" w:rsidRDefault="004A1DF5">
      <w:pPr>
        <w:tabs>
          <w:tab w:val="num" w:pos="900"/>
        </w:tabs>
        <w:ind w:firstLine="540"/>
        <w:rPr>
          <w:rFonts w:ascii="宋体" w:hAnsi="宋体"/>
        </w:rPr>
      </w:pPr>
      <w:r>
        <w:rPr>
          <w:rFonts w:ascii="宋体" w:hAnsi="宋体" w:hint="eastAsia"/>
        </w:rPr>
        <w:t>对于已经建立了，但还没有执行的代扣批次可以进行取消，取消时，需要主管授权。如果已经发起了执行代扣的操作，则不允许对批次进行取消。</w:t>
      </w:r>
    </w:p>
    <w:p w:rsidR="004A1DF5" w:rsidRDefault="004A1DF5">
      <w:pPr>
        <w:pStyle w:val="a5"/>
        <w:ind w:firstLine="480"/>
      </w:pPr>
    </w:p>
    <w:p w:rsidR="004A1DF5" w:rsidRDefault="004A1DF5">
      <w:pPr>
        <w:ind w:firstLineChars="150" w:firstLine="360"/>
        <w:rPr>
          <w:rFonts w:ascii="宋体" w:hAnsi="宋体"/>
        </w:rPr>
      </w:pPr>
    </w:p>
    <w:p w:rsidR="004A1DF5" w:rsidRDefault="004A1DF5" w:rsidP="0004090F">
      <w:pPr>
        <w:pStyle w:val="4"/>
        <w:spacing w:before="156" w:after="156"/>
        <w:sectPr w:rsidR="004A1DF5">
          <w:pgSz w:w="11906" w:h="16838"/>
          <w:pgMar w:top="1418" w:right="1701" w:bottom="1134" w:left="1701" w:header="851" w:footer="992" w:gutter="0"/>
          <w:cols w:space="425"/>
          <w:docGrid w:type="lines" w:linePitch="312"/>
        </w:sectPr>
      </w:pPr>
    </w:p>
    <w:p w:rsidR="004A1DF5" w:rsidRDefault="004A1DF5" w:rsidP="0004090F">
      <w:pPr>
        <w:pStyle w:val="4"/>
        <w:spacing w:before="156" w:after="156"/>
      </w:pPr>
      <w:bookmarkStart w:id="1477" w:name="_Toc85624332"/>
      <w:bookmarkStart w:id="1478" w:name="_Toc186273623"/>
      <w:bookmarkStart w:id="1479" w:name="_Toc82108293"/>
      <w:r>
        <w:rPr>
          <w:rFonts w:hint="eastAsia"/>
        </w:rPr>
        <w:lastRenderedPageBreak/>
        <w:t>第七节　银证转账</w:t>
      </w:r>
      <w:bookmarkEnd w:id="1477"/>
      <w:bookmarkEnd w:id="1478"/>
    </w:p>
    <w:bookmarkEnd w:id="1479"/>
    <w:p w:rsidR="004A1DF5" w:rsidRDefault="004A1DF5">
      <w:pPr>
        <w:ind w:firstLineChars="100" w:firstLine="240"/>
      </w:pPr>
    </w:p>
    <w:p w:rsidR="00C430EC" w:rsidRDefault="00C430EC" w:rsidP="00C430EC">
      <w:pPr>
        <w:pStyle w:val="a6"/>
        <w:ind w:left="180" w:firstLineChars="274" w:firstLine="658"/>
      </w:pPr>
      <w:r>
        <w:rPr>
          <w:rFonts w:hint="eastAsia"/>
        </w:rPr>
        <w:t>本节实现功能包括于签订、维护、取消、查询银证转账券商协议、客户协议，日终对账，隔日对账申请及审批、延迟对账、券商清算及打印错误交易报表、错误交易冲补账等，分为协议管理、对账处理、冲补账处理、银证转账交易查询和券商交易批次查询等功能。</w:t>
      </w:r>
    </w:p>
    <w:p w:rsidR="00C430EC" w:rsidRDefault="00C430EC" w:rsidP="0004090F">
      <w:pPr>
        <w:pStyle w:val="5"/>
        <w:rPr>
          <w:sz w:val="24"/>
        </w:rPr>
      </w:pPr>
      <w:bookmarkStart w:id="1480" w:name="_Toc183926629"/>
      <w:r>
        <w:rPr>
          <w:rFonts w:hint="eastAsia"/>
          <w:sz w:val="24"/>
        </w:rPr>
        <w:t>一、券商协议管理（业务代码</w:t>
      </w:r>
      <w:r>
        <w:rPr>
          <w:rFonts w:hint="eastAsia"/>
          <w:sz w:val="24"/>
        </w:rPr>
        <w:t>6119</w:t>
      </w:r>
      <w:r>
        <w:rPr>
          <w:rFonts w:hint="eastAsia"/>
          <w:sz w:val="24"/>
        </w:rPr>
        <w:t>）</w:t>
      </w:r>
      <w:bookmarkEnd w:id="1480"/>
    </w:p>
    <w:p w:rsidR="00C430EC" w:rsidRDefault="00C430EC" w:rsidP="00C430EC">
      <w:pPr>
        <w:pStyle w:val="6"/>
        <w:spacing w:line="360" w:lineRule="auto"/>
        <w:rPr>
          <w:u w:val="single"/>
        </w:rPr>
      </w:pPr>
      <w:r>
        <w:rPr>
          <w:rFonts w:hint="eastAsia"/>
        </w:rPr>
        <w:t>（一）功能介绍</w:t>
      </w:r>
    </w:p>
    <w:p w:rsidR="00C430EC" w:rsidRDefault="00C430EC" w:rsidP="00C430EC">
      <w:pPr>
        <w:pStyle w:val="20"/>
      </w:pPr>
      <w:r>
        <w:rPr>
          <w:rFonts w:hint="eastAsia"/>
        </w:rPr>
        <w:t>通过本功能实现券商与银行方签订银证转账协议及转账协议货币，确定券商清算户口、币种、清算单元、客户协议签定发起方式、客户单笔、累计转账限额等问题。签订券商协议后系统会产生券商号。包括新增、修改、关闭、删除、查询券商协议及券商协议下的协议货币、清算单元，券商交易批次日志查询等功能。</w:t>
      </w:r>
    </w:p>
    <w:p w:rsidR="00C430EC" w:rsidRDefault="00C430EC" w:rsidP="00C430EC">
      <w:pPr>
        <w:pStyle w:val="20"/>
        <w:ind w:firstLine="542"/>
        <w:rPr>
          <w:b/>
          <w:bCs/>
        </w:rPr>
      </w:pPr>
    </w:p>
    <w:p w:rsidR="00C430EC" w:rsidRDefault="00C430EC" w:rsidP="00C430EC">
      <w:pPr>
        <w:pStyle w:val="20"/>
        <w:ind w:firstLine="542"/>
        <w:rPr>
          <w:b/>
          <w:bCs/>
        </w:rPr>
      </w:pPr>
      <w:r>
        <w:rPr>
          <w:rFonts w:hint="eastAsia"/>
          <w:b/>
          <w:bCs/>
        </w:rPr>
        <w:t>术语解释：</w:t>
      </w:r>
    </w:p>
    <w:p w:rsidR="00C430EC" w:rsidRPr="00514A66" w:rsidRDefault="00C430EC" w:rsidP="00514A66">
      <w:pPr>
        <w:widowControl/>
        <w:rPr>
          <w:rFonts w:ascii="宋体"/>
          <w:kern w:val="0"/>
          <w:szCs w:val="20"/>
        </w:rPr>
      </w:pPr>
      <w:r>
        <w:rPr>
          <w:rFonts w:hint="eastAsia"/>
          <w:b/>
          <w:bCs/>
        </w:rPr>
        <w:t>清算单元</w:t>
      </w:r>
      <w:r>
        <w:rPr>
          <w:rFonts w:hint="eastAsia"/>
        </w:rPr>
        <w:t>——是指便于银证转账特约券商辖属机构清算时，准确核算券商保证金账务而产生的多个券商协议货币清算户口。</w:t>
      </w:r>
      <w:r>
        <w:rPr>
          <w:rFonts w:hint="eastAsia"/>
          <w:szCs w:val="20"/>
        </w:rPr>
        <w:t>我行签订客户协议时，系统自动区分该客户协议所属清算单元。</w:t>
      </w:r>
    </w:p>
    <w:p w:rsidR="00C430EC" w:rsidRPr="00514A66" w:rsidRDefault="00C430EC" w:rsidP="00514A66">
      <w:pPr>
        <w:pStyle w:val="20"/>
        <w:ind w:firstLine="0"/>
      </w:pPr>
    </w:p>
    <w:p w:rsidR="00C430EC" w:rsidRDefault="00C430EC" w:rsidP="00C430EC">
      <w:pPr>
        <w:pStyle w:val="6"/>
        <w:spacing w:line="360" w:lineRule="auto"/>
      </w:pPr>
      <w:r>
        <w:rPr>
          <w:rFonts w:hint="eastAsia"/>
        </w:rPr>
        <w:t>（二）风险提示</w:t>
      </w:r>
    </w:p>
    <w:p w:rsidR="00C430EC" w:rsidRDefault="00C430EC" w:rsidP="00C430EC">
      <w:pPr>
        <w:ind w:firstLineChars="175" w:firstLine="420"/>
        <w:rPr>
          <w:rFonts w:ascii="宋体" w:hAnsi="宋体"/>
        </w:rPr>
      </w:pPr>
      <w:r>
        <w:rPr>
          <w:rFonts w:ascii="宋体" w:hAnsi="宋体" w:hint="eastAsia"/>
        </w:rPr>
        <w:t>1、非券商保证金账户是不能开银证转账券商协议的，但电脑系统未控制对公户口性质是否是“客户保证金”，需要人工判断。</w:t>
      </w:r>
    </w:p>
    <w:p w:rsidR="00C430EC" w:rsidRDefault="00C430EC" w:rsidP="00C430EC">
      <w:pPr>
        <w:pStyle w:val="a5"/>
        <w:numPr>
          <w:ilvl w:val="0"/>
          <w:numId w:val="273"/>
        </w:numPr>
        <w:ind w:left="0" w:firstLineChars="175" w:firstLine="420"/>
        <w:rPr>
          <w:rFonts w:ascii="宋体" w:hAnsi="宋体"/>
        </w:rPr>
      </w:pPr>
      <w:r>
        <w:rPr>
          <w:rFonts w:ascii="宋体" w:hAnsi="宋体" w:hint="eastAsia"/>
        </w:rPr>
        <w:t>修改券商协议管理机构号前，需要人工判断该券商协议下无未清算的券商交易批次。</w:t>
      </w:r>
    </w:p>
    <w:p w:rsidR="00C430EC" w:rsidRDefault="00C430EC" w:rsidP="00C430EC">
      <w:pPr>
        <w:pStyle w:val="6"/>
        <w:spacing w:line="360" w:lineRule="auto"/>
      </w:pPr>
      <w:r>
        <w:rPr>
          <w:rFonts w:hint="eastAsia"/>
        </w:rPr>
        <w:t>（三）操作要点</w:t>
      </w:r>
    </w:p>
    <w:p w:rsidR="00C430EC" w:rsidRDefault="00C430EC" w:rsidP="00C430EC">
      <w:pPr>
        <w:ind w:firstLineChars="150" w:firstLine="360"/>
        <w:jc w:val="left"/>
      </w:pPr>
      <w:r>
        <w:rPr>
          <w:rFonts w:hint="eastAsia"/>
        </w:rPr>
        <w:t>1</w:t>
      </w:r>
      <w:r>
        <w:rPr>
          <w:rFonts w:hint="eastAsia"/>
        </w:rPr>
        <w:t>、使用本功能的用户为分行用户。</w:t>
      </w:r>
    </w:p>
    <w:p w:rsidR="00C430EC" w:rsidRDefault="00C430EC" w:rsidP="00C430EC">
      <w:pPr>
        <w:ind w:firstLineChars="150" w:firstLine="360"/>
        <w:jc w:val="left"/>
      </w:pPr>
      <w:r>
        <w:rPr>
          <w:rFonts w:hint="eastAsia"/>
        </w:rPr>
        <w:t>2</w:t>
      </w:r>
      <w:r>
        <w:rPr>
          <w:rFonts w:hint="eastAsia"/>
        </w:rPr>
        <w:t>、券商协议新增功能，用于券商资料开户操作。</w:t>
      </w:r>
    </w:p>
    <w:p w:rsidR="00C430EC" w:rsidRDefault="00C430EC" w:rsidP="00C430EC">
      <w:pPr>
        <w:widowControl/>
        <w:tabs>
          <w:tab w:val="num" w:pos="0"/>
        </w:tabs>
        <w:ind w:firstLineChars="150" w:firstLine="360"/>
        <w:jc w:val="left"/>
        <w:rPr>
          <w:rFonts w:ascii="宋体" w:hAnsi="宋体"/>
          <w:vanish/>
          <w:kern w:val="0"/>
        </w:rPr>
      </w:pPr>
      <w:r>
        <w:rPr>
          <w:rFonts w:ascii="宋体" w:hAnsi="宋体" w:hint="eastAsia"/>
          <w:szCs w:val="20"/>
        </w:rPr>
        <w:lastRenderedPageBreak/>
        <w:t>3、券商协议管理下</w:t>
      </w:r>
      <w:r>
        <w:rPr>
          <w:rFonts w:ascii="宋体" w:hAnsi="宋体"/>
          <w:szCs w:val="20"/>
        </w:rPr>
        <w:t>“</w:t>
      </w:r>
      <w:r>
        <w:rPr>
          <w:rFonts w:ascii="宋体" w:hAnsi="宋体" w:hint="eastAsia"/>
          <w:szCs w:val="20"/>
        </w:rPr>
        <w:t>修改</w:t>
      </w:r>
      <w:r>
        <w:rPr>
          <w:rFonts w:ascii="宋体" w:hAnsi="宋体"/>
          <w:szCs w:val="20"/>
        </w:rPr>
        <w:t>”</w:t>
      </w:r>
      <w:r>
        <w:rPr>
          <w:rFonts w:ascii="宋体" w:hAnsi="宋体" w:hint="eastAsia"/>
          <w:szCs w:val="20"/>
        </w:rPr>
        <w:t>功能，可以修改管理机构号、合同编号、发起方式、失效日期等要素，不能修改协议货币的要素。</w:t>
      </w:r>
    </w:p>
    <w:p w:rsidR="00C430EC" w:rsidRDefault="00C430EC" w:rsidP="00C430EC">
      <w:pPr>
        <w:widowControl/>
        <w:numPr>
          <w:ilvl w:val="0"/>
          <w:numId w:val="264"/>
        </w:numPr>
        <w:tabs>
          <w:tab w:val="num" w:pos="840"/>
        </w:tabs>
        <w:ind w:left="0" w:firstLineChars="150" w:firstLine="360"/>
      </w:pPr>
      <w:r>
        <w:rPr>
          <w:rFonts w:hint="eastAsia"/>
          <w:szCs w:val="20"/>
        </w:rPr>
        <w:t>删除功能适用于签订券商协议过程中误操作的冲销。券商协议下产生了交易批次和客户协议，就无法删除该券商协议。</w:t>
      </w:r>
    </w:p>
    <w:p w:rsidR="00C430EC" w:rsidRDefault="00C430EC" w:rsidP="00C430EC">
      <w:pPr>
        <w:ind w:firstLineChars="150" w:firstLine="360"/>
      </w:pPr>
      <w:r>
        <w:rPr>
          <w:rFonts w:hint="eastAsia"/>
        </w:rPr>
        <w:t>4</w:t>
      </w:r>
      <w:r>
        <w:rPr>
          <w:rFonts w:hint="eastAsia"/>
        </w:rPr>
        <w:t>、协议货币界面专用于修改、删除、新增、查询协议货币；清算单元新增、修改、删除。</w:t>
      </w:r>
    </w:p>
    <w:p w:rsidR="00C430EC" w:rsidRDefault="00C430EC" w:rsidP="00C430EC">
      <w:pPr>
        <w:ind w:firstLineChars="150" w:firstLine="360"/>
        <w:rPr>
          <w:szCs w:val="20"/>
        </w:rPr>
      </w:pPr>
      <w:r>
        <w:rPr>
          <w:rFonts w:hint="eastAsia"/>
          <w:szCs w:val="20"/>
        </w:rPr>
        <w:t>5</w:t>
      </w:r>
      <w:r>
        <w:rPr>
          <w:rFonts w:hint="eastAsia"/>
          <w:szCs w:val="20"/>
        </w:rPr>
        <w:t>、关闭券商协议的判断条件是没有活动的交易批次，券商协议下所有批次状态应为“已清算”。</w:t>
      </w:r>
    </w:p>
    <w:p w:rsidR="00C430EC" w:rsidRDefault="00C430EC" w:rsidP="00C430EC">
      <w:pPr>
        <w:ind w:firstLineChars="150" w:firstLine="360"/>
      </w:pPr>
      <w:r>
        <w:rPr>
          <w:rFonts w:hint="eastAsia"/>
        </w:rPr>
        <w:t>6</w:t>
      </w:r>
      <w:r>
        <w:rPr>
          <w:rFonts w:hint="eastAsia"/>
        </w:rPr>
        <w:t>、清算单元管理下的清算单元字段允许输入数字，字段长度：小于或等于</w:t>
      </w:r>
      <w:r>
        <w:rPr>
          <w:rFonts w:hint="eastAsia"/>
        </w:rPr>
        <w:t>4</w:t>
      </w:r>
      <w:r>
        <w:rPr>
          <w:rFonts w:hint="eastAsia"/>
        </w:rPr>
        <w:t>位数字。</w:t>
      </w:r>
    </w:p>
    <w:p w:rsidR="00C430EC" w:rsidRDefault="00C430EC" w:rsidP="00C430EC">
      <w:pPr>
        <w:pStyle w:val="6"/>
        <w:spacing w:line="360" w:lineRule="auto"/>
      </w:pPr>
      <w:r>
        <w:rPr>
          <w:rFonts w:hint="eastAsia"/>
        </w:rPr>
        <w:t>（四）操作步骤</w:t>
      </w:r>
    </w:p>
    <w:p w:rsidR="00C430EC" w:rsidRDefault="00C430EC" w:rsidP="00C430EC">
      <w:pPr>
        <w:ind w:firstLineChars="200" w:firstLine="480"/>
        <w:rPr>
          <w:rFonts w:ascii="宋体" w:hAnsi="宋体"/>
        </w:rPr>
      </w:pPr>
      <w:r>
        <w:rPr>
          <w:rFonts w:ascii="宋体" w:hAnsi="宋体" w:hint="eastAsia"/>
        </w:rPr>
        <w:t>选择系统导航－其他中间业务－银证转账－券商协议管理，或输入业务代码6119进入。</w:t>
      </w:r>
    </w:p>
    <w:p w:rsidR="00C430EC" w:rsidRDefault="00C430EC" w:rsidP="00C430EC">
      <w:pPr>
        <w:numPr>
          <w:ilvl w:val="0"/>
          <w:numId w:val="268"/>
        </w:numPr>
        <w:rPr>
          <w:rFonts w:ascii="宋体" w:hAnsi="宋体"/>
        </w:rPr>
      </w:pPr>
      <w:r>
        <w:rPr>
          <w:rFonts w:ascii="宋体" w:hAnsi="宋体" w:hint="eastAsia"/>
        </w:rPr>
        <w:t>签订券商协议操作步骤：</w:t>
      </w:r>
    </w:p>
    <w:p w:rsidR="00C430EC" w:rsidRDefault="00C430EC" w:rsidP="00C430EC">
      <w:pPr>
        <w:ind w:firstLineChars="200" w:firstLine="480"/>
        <w:rPr>
          <w:rFonts w:ascii="宋体" w:hAnsi="宋体"/>
        </w:rPr>
      </w:pPr>
      <w:r>
        <w:rPr>
          <w:rFonts w:ascii="宋体" w:hAnsi="宋体" w:hint="eastAsia"/>
        </w:rPr>
        <w:t>（1）选择：新增，进入新增券商协议功能界面，根据券商协议内容输入要素。</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65"/>
        <w:gridCol w:w="846"/>
        <w:gridCol w:w="2912"/>
        <w:gridCol w:w="3097"/>
      </w:tblGrid>
      <w:tr w:rsidR="00C430EC">
        <w:trPr>
          <w:tblHeader/>
        </w:trPr>
        <w:tc>
          <w:tcPr>
            <w:tcW w:w="1069" w:type="pct"/>
            <w:shd w:val="clear" w:color="auto" w:fill="CCCCCC"/>
          </w:tcPr>
          <w:p w:rsidR="00C430EC" w:rsidRDefault="00C430EC" w:rsidP="00C430EC">
            <w:pPr>
              <w:jc w:val="center"/>
              <w:rPr>
                <w:b/>
              </w:rPr>
            </w:pPr>
            <w:r>
              <w:rPr>
                <w:rFonts w:hint="eastAsia"/>
                <w:b/>
              </w:rPr>
              <w:t>要素名称</w:t>
            </w:r>
          </w:p>
        </w:tc>
        <w:tc>
          <w:tcPr>
            <w:tcW w:w="485" w:type="pct"/>
            <w:shd w:val="clear" w:color="auto" w:fill="CCCCCC"/>
          </w:tcPr>
          <w:p w:rsidR="00C430EC" w:rsidRDefault="00C430EC" w:rsidP="00C430EC">
            <w:pPr>
              <w:jc w:val="center"/>
              <w:rPr>
                <w:b/>
              </w:rPr>
            </w:pPr>
            <w:r>
              <w:rPr>
                <w:rFonts w:hint="eastAsia"/>
                <w:b/>
              </w:rPr>
              <w:t>长度</w:t>
            </w:r>
          </w:p>
        </w:tc>
        <w:tc>
          <w:tcPr>
            <w:tcW w:w="1670" w:type="pct"/>
            <w:shd w:val="clear" w:color="auto" w:fill="CCCCCC"/>
          </w:tcPr>
          <w:p w:rsidR="00C430EC" w:rsidRDefault="00C430EC" w:rsidP="00C430EC">
            <w:pPr>
              <w:jc w:val="center"/>
              <w:rPr>
                <w:b/>
              </w:rPr>
            </w:pPr>
            <w:r>
              <w:rPr>
                <w:rFonts w:hint="eastAsia"/>
                <w:b/>
              </w:rPr>
              <w:t>是否必输及</w:t>
            </w:r>
          </w:p>
          <w:p w:rsidR="00C430EC" w:rsidRDefault="00C430EC" w:rsidP="00C430EC">
            <w:pPr>
              <w:jc w:val="center"/>
              <w:rPr>
                <w:b/>
              </w:rPr>
            </w:pPr>
            <w:r>
              <w:rPr>
                <w:rFonts w:hint="eastAsia"/>
                <w:b/>
              </w:rPr>
              <w:t>输入方式</w:t>
            </w:r>
          </w:p>
        </w:tc>
        <w:tc>
          <w:tcPr>
            <w:tcW w:w="1776" w:type="pct"/>
            <w:shd w:val="clear" w:color="auto" w:fill="CCCCCC"/>
          </w:tcPr>
          <w:p w:rsidR="00C430EC" w:rsidRDefault="00C430EC" w:rsidP="00C430EC">
            <w:pPr>
              <w:jc w:val="center"/>
              <w:rPr>
                <w:b/>
              </w:rPr>
            </w:pPr>
            <w:r>
              <w:rPr>
                <w:rFonts w:hint="eastAsia"/>
                <w:b/>
              </w:rPr>
              <w:t>描述</w:t>
            </w:r>
          </w:p>
        </w:tc>
      </w:tr>
      <w:tr w:rsidR="00C430EC">
        <w:tc>
          <w:tcPr>
            <w:tcW w:w="1069" w:type="pct"/>
          </w:tcPr>
          <w:p w:rsidR="00C430EC" w:rsidRDefault="00C430EC" w:rsidP="00C430EC">
            <w:pPr>
              <w:rPr>
                <w:bCs/>
              </w:rPr>
            </w:pPr>
            <w:r>
              <w:rPr>
                <w:rFonts w:hint="eastAsia"/>
                <w:bCs/>
              </w:rPr>
              <w:t>管理机构号</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是，选择</w:t>
            </w:r>
          </w:p>
        </w:tc>
        <w:tc>
          <w:tcPr>
            <w:tcW w:w="1776" w:type="pct"/>
          </w:tcPr>
          <w:p w:rsidR="00C430EC" w:rsidRDefault="00C430EC" w:rsidP="00C430EC">
            <w:pPr>
              <w:rPr>
                <w:bCs/>
              </w:rPr>
            </w:pPr>
            <w:r>
              <w:rPr>
                <w:rFonts w:hint="eastAsia"/>
                <w:bCs/>
              </w:rPr>
              <w:t>可选本地机构</w:t>
            </w:r>
          </w:p>
        </w:tc>
      </w:tr>
      <w:tr w:rsidR="00C430EC">
        <w:tc>
          <w:tcPr>
            <w:tcW w:w="1069" w:type="pct"/>
          </w:tcPr>
          <w:p w:rsidR="00C430EC" w:rsidRDefault="00C430EC" w:rsidP="00C430EC">
            <w:pPr>
              <w:rPr>
                <w:bCs/>
              </w:rPr>
            </w:pPr>
            <w:r>
              <w:rPr>
                <w:rFonts w:hint="eastAsia"/>
                <w:bCs/>
              </w:rPr>
              <w:t>合同编号</w:t>
            </w:r>
          </w:p>
        </w:tc>
        <w:tc>
          <w:tcPr>
            <w:tcW w:w="485" w:type="pct"/>
          </w:tcPr>
          <w:p w:rsidR="00C430EC" w:rsidRDefault="00C430EC" w:rsidP="00C430EC">
            <w:pPr>
              <w:rPr>
                <w:bCs/>
              </w:rPr>
            </w:pPr>
            <w:r>
              <w:rPr>
                <w:rFonts w:hint="eastAsia"/>
                <w:bCs/>
              </w:rPr>
              <w:t>20</w:t>
            </w:r>
          </w:p>
        </w:tc>
        <w:tc>
          <w:tcPr>
            <w:tcW w:w="1670" w:type="pct"/>
          </w:tcPr>
          <w:p w:rsidR="00C430EC" w:rsidRDefault="00C430EC" w:rsidP="00C430EC">
            <w:pPr>
              <w:rPr>
                <w:bCs/>
              </w:rPr>
            </w:pPr>
            <w:r>
              <w:rPr>
                <w:rFonts w:hint="eastAsia"/>
                <w:bCs/>
              </w:rPr>
              <w:t>否，输入字符</w:t>
            </w:r>
          </w:p>
        </w:tc>
        <w:tc>
          <w:tcPr>
            <w:tcW w:w="1776" w:type="pct"/>
          </w:tcPr>
          <w:p w:rsidR="00C430EC" w:rsidRDefault="00C430EC" w:rsidP="00C430EC">
            <w:pPr>
              <w:rPr>
                <w:bCs/>
              </w:rPr>
            </w:pPr>
          </w:p>
        </w:tc>
      </w:tr>
      <w:tr w:rsidR="00C430EC">
        <w:tc>
          <w:tcPr>
            <w:tcW w:w="1069" w:type="pct"/>
          </w:tcPr>
          <w:p w:rsidR="00C430EC" w:rsidRDefault="00C430EC" w:rsidP="00C430EC">
            <w:pPr>
              <w:rPr>
                <w:bCs/>
              </w:rPr>
            </w:pPr>
            <w:r>
              <w:rPr>
                <w:rFonts w:hint="eastAsia"/>
                <w:bCs/>
              </w:rPr>
              <w:t>是否允许从券商端发起交易</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是，选择</w:t>
            </w:r>
          </w:p>
        </w:tc>
        <w:tc>
          <w:tcPr>
            <w:tcW w:w="1776" w:type="pct"/>
          </w:tcPr>
          <w:p w:rsidR="00C430EC" w:rsidRDefault="00C430EC" w:rsidP="00C430EC">
            <w:pPr>
              <w:rPr>
                <w:bCs/>
              </w:rPr>
            </w:pPr>
            <w:r>
              <w:rPr>
                <w:rFonts w:hint="eastAsia"/>
                <w:bCs/>
              </w:rPr>
              <w:t>可选“允许”或“不允许”</w:t>
            </w:r>
          </w:p>
        </w:tc>
      </w:tr>
      <w:tr w:rsidR="00C430EC">
        <w:tc>
          <w:tcPr>
            <w:tcW w:w="1069" w:type="pct"/>
          </w:tcPr>
          <w:p w:rsidR="00C430EC" w:rsidRDefault="00C430EC" w:rsidP="00C430EC">
            <w:pPr>
              <w:rPr>
                <w:bCs/>
              </w:rPr>
            </w:pPr>
            <w:r>
              <w:rPr>
                <w:rFonts w:hint="eastAsia"/>
                <w:bCs/>
              </w:rPr>
              <w:t>客户协议签订的发起方式</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是，选择</w:t>
            </w:r>
          </w:p>
        </w:tc>
        <w:tc>
          <w:tcPr>
            <w:tcW w:w="1776" w:type="pct"/>
          </w:tcPr>
          <w:p w:rsidR="00C430EC" w:rsidRDefault="00C430EC" w:rsidP="00C430EC">
            <w:pPr>
              <w:rPr>
                <w:bCs/>
              </w:rPr>
            </w:pPr>
            <w:r>
              <w:rPr>
                <w:rFonts w:hint="eastAsia"/>
                <w:bCs/>
              </w:rPr>
              <w:t>可选“只能在银行签订”或“只能在券商签订”或“在银行和券商都可签订”</w:t>
            </w:r>
          </w:p>
        </w:tc>
      </w:tr>
      <w:tr w:rsidR="00C430EC">
        <w:tc>
          <w:tcPr>
            <w:tcW w:w="1069" w:type="pct"/>
          </w:tcPr>
          <w:p w:rsidR="00C430EC" w:rsidRDefault="00C430EC" w:rsidP="00C430EC">
            <w:pPr>
              <w:rPr>
                <w:bCs/>
              </w:rPr>
            </w:pPr>
            <w:r>
              <w:rPr>
                <w:rFonts w:hint="eastAsia"/>
                <w:bCs/>
              </w:rPr>
              <w:t>是否允许异地客户转账</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是，选择</w:t>
            </w:r>
          </w:p>
        </w:tc>
        <w:tc>
          <w:tcPr>
            <w:tcW w:w="1776" w:type="pct"/>
          </w:tcPr>
          <w:p w:rsidR="00C430EC" w:rsidRDefault="00C430EC" w:rsidP="00C430EC">
            <w:pPr>
              <w:rPr>
                <w:bCs/>
              </w:rPr>
            </w:pPr>
            <w:r>
              <w:rPr>
                <w:rFonts w:hint="eastAsia"/>
                <w:bCs/>
              </w:rPr>
              <w:t>可选“允许”或“不允许”</w:t>
            </w:r>
          </w:p>
        </w:tc>
      </w:tr>
      <w:tr w:rsidR="00C430EC">
        <w:tc>
          <w:tcPr>
            <w:tcW w:w="1069" w:type="pct"/>
          </w:tcPr>
          <w:p w:rsidR="00C430EC" w:rsidRDefault="00C430EC" w:rsidP="00C430EC">
            <w:pPr>
              <w:rPr>
                <w:bCs/>
              </w:rPr>
            </w:pPr>
            <w:r>
              <w:rPr>
                <w:rFonts w:hint="eastAsia"/>
                <w:bCs/>
              </w:rPr>
              <w:t>协议有效日期</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是，输入八位有效日期（</w:t>
            </w:r>
            <w:r>
              <w:rPr>
                <w:rFonts w:hint="eastAsia"/>
                <w:bCs/>
              </w:rPr>
              <w:t>YYYY-MM-DD</w:t>
            </w:r>
            <w:r>
              <w:rPr>
                <w:rFonts w:hint="eastAsia"/>
                <w:bCs/>
              </w:rPr>
              <w:t>）</w:t>
            </w:r>
          </w:p>
        </w:tc>
        <w:tc>
          <w:tcPr>
            <w:tcW w:w="1776" w:type="pct"/>
          </w:tcPr>
          <w:p w:rsidR="00C430EC" w:rsidRDefault="00C430EC" w:rsidP="00C430EC">
            <w:pPr>
              <w:autoSpaceDE w:val="0"/>
              <w:autoSpaceDN w:val="0"/>
              <w:adjustRightInd w:val="0"/>
              <w:ind w:left="200"/>
              <w:jc w:val="left"/>
              <w:rPr>
                <w:rFonts w:ascii="宋体"/>
                <w:kern w:val="0"/>
                <w:szCs w:val="18"/>
                <w:lang w:val="zh-CN"/>
              </w:rPr>
            </w:pPr>
          </w:p>
          <w:p w:rsidR="00C430EC" w:rsidRDefault="00C430EC" w:rsidP="00C430EC">
            <w:pPr>
              <w:rPr>
                <w:bCs/>
              </w:rPr>
            </w:pPr>
          </w:p>
        </w:tc>
      </w:tr>
      <w:tr w:rsidR="00C430EC">
        <w:tc>
          <w:tcPr>
            <w:tcW w:w="1069" w:type="pct"/>
          </w:tcPr>
          <w:p w:rsidR="00C430EC" w:rsidRDefault="00C430EC" w:rsidP="00C430EC">
            <w:pPr>
              <w:rPr>
                <w:bCs/>
              </w:rPr>
            </w:pPr>
            <w:r>
              <w:rPr>
                <w:rFonts w:hint="eastAsia"/>
                <w:bCs/>
              </w:rPr>
              <w:t>协议失效日期</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是，输入八位有效日期</w:t>
            </w:r>
            <w:r>
              <w:rPr>
                <w:rFonts w:hint="eastAsia"/>
                <w:bCs/>
              </w:rPr>
              <w:lastRenderedPageBreak/>
              <w:t>（</w:t>
            </w:r>
            <w:r>
              <w:rPr>
                <w:rFonts w:hint="eastAsia"/>
                <w:bCs/>
              </w:rPr>
              <w:t>YYYY-MM-DD</w:t>
            </w:r>
            <w:r>
              <w:rPr>
                <w:rFonts w:hint="eastAsia"/>
                <w:bCs/>
              </w:rPr>
              <w:t>）</w:t>
            </w:r>
          </w:p>
        </w:tc>
        <w:tc>
          <w:tcPr>
            <w:tcW w:w="1776" w:type="pct"/>
          </w:tcPr>
          <w:p w:rsidR="00C430EC" w:rsidRDefault="00C430EC" w:rsidP="00C430EC">
            <w:pPr>
              <w:rPr>
                <w:bCs/>
              </w:rPr>
            </w:pPr>
          </w:p>
        </w:tc>
      </w:tr>
      <w:tr w:rsidR="00C430EC">
        <w:tc>
          <w:tcPr>
            <w:tcW w:w="1069" w:type="pct"/>
          </w:tcPr>
          <w:p w:rsidR="00C430EC" w:rsidRDefault="00C430EC" w:rsidP="00C430EC">
            <w:pPr>
              <w:rPr>
                <w:bCs/>
              </w:rPr>
            </w:pPr>
            <w:r>
              <w:rPr>
                <w:rFonts w:hint="eastAsia"/>
                <w:bCs/>
              </w:rPr>
              <w:lastRenderedPageBreak/>
              <w:t>交易货币</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是，选择</w:t>
            </w:r>
          </w:p>
        </w:tc>
        <w:tc>
          <w:tcPr>
            <w:tcW w:w="1776" w:type="pct"/>
          </w:tcPr>
          <w:p w:rsidR="00C430EC" w:rsidRDefault="00C430EC" w:rsidP="00C430EC">
            <w:pPr>
              <w:rPr>
                <w:bCs/>
              </w:rPr>
            </w:pPr>
            <w:r>
              <w:rPr>
                <w:rFonts w:hint="eastAsia"/>
                <w:bCs/>
              </w:rPr>
              <w:t>可选“人民币”或“美元”或“港币”</w:t>
            </w:r>
          </w:p>
        </w:tc>
      </w:tr>
      <w:tr w:rsidR="00C430EC">
        <w:tc>
          <w:tcPr>
            <w:tcW w:w="1069" w:type="pct"/>
          </w:tcPr>
          <w:p w:rsidR="00C430EC" w:rsidRDefault="00C430EC" w:rsidP="00C430EC">
            <w:pPr>
              <w:rPr>
                <w:bCs/>
              </w:rPr>
            </w:pPr>
            <w:r>
              <w:rPr>
                <w:rFonts w:hint="eastAsia"/>
                <w:bCs/>
              </w:rPr>
              <w:t>清算户口号</w:t>
            </w:r>
          </w:p>
        </w:tc>
        <w:tc>
          <w:tcPr>
            <w:tcW w:w="485" w:type="pct"/>
          </w:tcPr>
          <w:p w:rsidR="00C430EC" w:rsidRDefault="00C430EC" w:rsidP="00C430EC">
            <w:pPr>
              <w:rPr>
                <w:bCs/>
              </w:rPr>
            </w:pPr>
            <w:r>
              <w:rPr>
                <w:rFonts w:hint="eastAsia"/>
                <w:bCs/>
              </w:rPr>
              <w:t>35</w:t>
            </w:r>
          </w:p>
        </w:tc>
        <w:tc>
          <w:tcPr>
            <w:tcW w:w="1670" w:type="pct"/>
          </w:tcPr>
          <w:p w:rsidR="00C430EC" w:rsidRDefault="00C430EC" w:rsidP="00C430EC">
            <w:pPr>
              <w:rPr>
                <w:bCs/>
              </w:rPr>
            </w:pPr>
            <w:r>
              <w:rPr>
                <w:rFonts w:hint="eastAsia"/>
                <w:bCs/>
              </w:rPr>
              <w:t>是，输入数字</w:t>
            </w:r>
          </w:p>
        </w:tc>
        <w:tc>
          <w:tcPr>
            <w:tcW w:w="1776" w:type="pct"/>
          </w:tcPr>
          <w:p w:rsidR="00C430EC" w:rsidRDefault="00C430EC" w:rsidP="00C430EC">
            <w:pPr>
              <w:rPr>
                <w:bCs/>
              </w:rPr>
            </w:pPr>
          </w:p>
        </w:tc>
      </w:tr>
      <w:tr w:rsidR="00C430EC">
        <w:tc>
          <w:tcPr>
            <w:tcW w:w="1069" w:type="pct"/>
          </w:tcPr>
          <w:p w:rsidR="00C430EC" w:rsidRDefault="00C430EC" w:rsidP="00C430EC">
            <w:pPr>
              <w:rPr>
                <w:bCs/>
              </w:rPr>
            </w:pPr>
            <w:r>
              <w:rPr>
                <w:rFonts w:hint="eastAsia"/>
                <w:bCs/>
              </w:rPr>
              <w:t>客户单笔最大交易金额</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是，输入数字</w:t>
            </w:r>
          </w:p>
        </w:tc>
        <w:tc>
          <w:tcPr>
            <w:tcW w:w="1776" w:type="pct"/>
          </w:tcPr>
          <w:p w:rsidR="00C430EC" w:rsidRDefault="00C430EC" w:rsidP="00C430EC">
            <w:pPr>
              <w:rPr>
                <w:bCs/>
              </w:rPr>
            </w:pPr>
          </w:p>
        </w:tc>
      </w:tr>
      <w:tr w:rsidR="00C430EC">
        <w:tc>
          <w:tcPr>
            <w:tcW w:w="1069" w:type="pct"/>
          </w:tcPr>
          <w:p w:rsidR="00C430EC" w:rsidRDefault="00C430EC" w:rsidP="00C430EC">
            <w:pPr>
              <w:rPr>
                <w:bCs/>
              </w:rPr>
            </w:pPr>
            <w:r>
              <w:rPr>
                <w:rFonts w:hint="eastAsia"/>
                <w:bCs/>
              </w:rPr>
              <w:t>客户每日最大交易金额</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是，输入数字</w:t>
            </w:r>
          </w:p>
        </w:tc>
        <w:tc>
          <w:tcPr>
            <w:tcW w:w="1776" w:type="pct"/>
          </w:tcPr>
          <w:p w:rsidR="00C430EC" w:rsidRDefault="00C430EC" w:rsidP="00C430EC">
            <w:pPr>
              <w:rPr>
                <w:bCs/>
              </w:rPr>
            </w:pPr>
          </w:p>
        </w:tc>
      </w:tr>
    </w:tbl>
    <w:p w:rsidR="00C430EC" w:rsidRDefault="00C430EC" w:rsidP="00C430EC">
      <w:pPr>
        <w:ind w:left="480"/>
        <w:rPr>
          <w:rFonts w:ascii="宋体" w:hAnsi="宋体"/>
        </w:rPr>
      </w:pPr>
      <w:r>
        <w:rPr>
          <w:rFonts w:ascii="宋体" w:hAnsi="宋体" w:hint="eastAsia"/>
        </w:rPr>
        <w:t>（2）协议货币要素输入完毕后，选择确定，退出协议货币要素输入界面。</w:t>
      </w:r>
    </w:p>
    <w:p w:rsidR="00C430EC" w:rsidRDefault="00C430EC" w:rsidP="00C430EC">
      <w:pPr>
        <w:ind w:firstLineChars="200" w:firstLine="480"/>
        <w:rPr>
          <w:rFonts w:ascii="宋体" w:hAnsi="宋体"/>
        </w:rPr>
      </w:pPr>
      <w:r>
        <w:rPr>
          <w:rFonts w:ascii="宋体" w:hAnsi="宋体" w:hint="eastAsia"/>
        </w:rPr>
        <w:t>（3）在主界面确认各要素输入无误后选择确定。</w:t>
      </w:r>
    </w:p>
    <w:p w:rsidR="00C430EC" w:rsidRDefault="00C430EC" w:rsidP="00C430EC">
      <w:pPr>
        <w:ind w:left="480"/>
        <w:rPr>
          <w:rFonts w:ascii="宋体" w:hAnsi="宋体"/>
        </w:rPr>
      </w:pPr>
      <w:r>
        <w:rPr>
          <w:rFonts w:ascii="宋体" w:hAnsi="宋体" w:hint="eastAsia"/>
        </w:rPr>
        <w:t>（4）系统显示“协议签订成功”信息窗口，签订券商协议完成。</w:t>
      </w:r>
    </w:p>
    <w:p w:rsidR="00C430EC" w:rsidRDefault="00C430EC" w:rsidP="00C430EC">
      <w:pPr>
        <w:ind w:left="480"/>
        <w:rPr>
          <w:rFonts w:ascii="宋体" w:hAnsi="宋体"/>
        </w:rPr>
      </w:pPr>
      <w:r>
        <w:rPr>
          <w:rFonts w:ascii="宋体" w:hAnsi="宋体" w:hint="eastAsia"/>
        </w:rPr>
        <w:t>2、修改券商协议操作步骤：</w:t>
      </w:r>
      <w:r>
        <w:rPr>
          <w:rFonts w:ascii="宋体" w:hAnsi="宋体" w:hint="eastAsia"/>
        </w:rPr>
        <w:tab/>
      </w:r>
    </w:p>
    <w:p w:rsidR="00C430EC" w:rsidRDefault="00C430EC" w:rsidP="00C430EC">
      <w:pPr>
        <w:ind w:left="480"/>
        <w:rPr>
          <w:rFonts w:ascii="宋体" w:hAnsi="宋体"/>
        </w:rPr>
      </w:pPr>
      <w:r>
        <w:rPr>
          <w:rFonts w:ascii="宋体" w:hAnsi="宋体" w:hint="eastAsia"/>
        </w:rPr>
        <w:t>（1）选择修改进入修改券商协议功能界面，根据券商协议内容可修改以下要素：</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65"/>
        <w:gridCol w:w="846"/>
        <w:gridCol w:w="2912"/>
        <w:gridCol w:w="3097"/>
      </w:tblGrid>
      <w:tr w:rsidR="00C430EC">
        <w:trPr>
          <w:tblHeader/>
        </w:trPr>
        <w:tc>
          <w:tcPr>
            <w:tcW w:w="1069" w:type="pct"/>
            <w:shd w:val="clear" w:color="auto" w:fill="CCCCCC"/>
          </w:tcPr>
          <w:p w:rsidR="00C430EC" w:rsidRDefault="00C430EC" w:rsidP="00C430EC">
            <w:pPr>
              <w:jc w:val="center"/>
              <w:rPr>
                <w:b/>
              </w:rPr>
            </w:pPr>
            <w:r>
              <w:rPr>
                <w:rFonts w:hint="eastAsia"/>
                <w:b/>
              </w:rPr>
              <w:t>要素名称</w:t>
            </w:r>
          </w:p>
        </w:tc>
        <w:tc>
          <w:tcPr>
            <w:tcW w:w="485" w:type="pct"/>
            <w:shd w:val="clear" w:color="auto" w:fill="CCCCCC"/>
          </w:tcPr>
          <w:p w:rsidR="00C430EC" w:rsidRDefault="00C430EC" w:rsidP="00C430EC">
            <w:pPr>
              <w:jc w:val="center"/>
              <w:rPr>
                <w:b/>
              </w:rPr>
            </w:pPr>
            <w:r>
              <w:rPr>
                <w:rFonts w:hint="eastAsia"/>
                <w:b/>
              </w:rPr>
              <w:t>长度</w:t>
            </w:r>
          </w:p>
        </w:tc>
        <w:tc>
          <w:tcPr>
            <w:tcW w:w="1670" w:type="pct"/>
            <w:shd w:val="clear" w:color="auto" w:fill="CCCCCC"/>
          </w:tcPr>
          <w:p w:rsidR="00C430EC" w:rsidRDefault="00C430EC" w:rsidP="00C430EC">
            <w:pPr>
              <w:jc w:val="center"/>
              <w:rPr>
                <w:b/>
              </w:rPr>
            </w:pPr>
            <w:r>
              <w:rPr>
                <w:rFonts w:hint="eastAsia"/>
                <w:b/>
              </w:rPr>
              <w:t>是否必输及</w:t>
            </w:r>
          </w:p>
          <w:p w:rsidR="00C430EC" w:rsidRDefault="00C430EC" w:rsidP="00C430EC">
            <w:pPr>
              <w:jc w:val="center"/>
              <w:rPr>
                <w:b/>
              </w:rPr>
            </w:pPr>
            <w:r>
              <w:rPr>
                <w:rFonts w:hint="eastAsia"/>
                <w:b/>
              </w:rPr>
              <w:t>输入方式</w:t>
            </w:r>
          </w:p>
        </w:tc>
        <w:tc>
          <w:tcPr>
            <w:tcW w:w="1776" w:type="pct"/>
            <w:shd w:val="clear" w:color="auto" w:fill="CCCCCC"/>
          </w:tcPr>
          <w:p w:rsidR="00C430EC" w:rsidRDefault="00C430EC" w:rsidP="00C430EC">
            <w:pPr>
              <w:jc w:val="center"/>
              <w:rPr>
                <w:b/>
              </w:rPr>
            </w:pPr>
            <w:r>
              <w:rPr>
                <w:rFonts w:hint="eastAsia"/>
                <w:b/>
              </w:rPr>
              <w:t>描述</w:t>
            </w:r>
          </w:p>
        </w:tc>
      </w:tr>
      <w:tr w:rsidR="00C430EC">
        <w:tc>
          <w:tcPr>
            <w:tcW w:w="1069" w:type="pct"/>
          </w:tcPr>
          <w:p w:rsidR="00C430EC" w:rsidRDefault="00C430EC" w:rsidP="00C430EC">
            <w:r>
              <w:rPr>
                <w:rFonts w:hint="eastAsia"/>
              </w:rPr>
              <w:t>管理机构号</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否，选择</w:t>
            </w:r>
          </w:p>
        </w:tc>
        <w:tc>
          <w:tcPr>
            <w:tcW w:w="1776" w:type="pct"/>
          </w:tcPr>
          <w:p w:rsidR="00C430EC" w:rsidRDefault="00C430EC" w:rsidP="00C430EC">
            <w:pPr>
              <w:rPr>
                <w:bCs/>
              </w:rPr>
            </w:pPr>
            <w:r>
              <w:rPr>
                <w:rFonts w:hint="eastAsia"/>
                <w:bCs/>
              </w:rPr>
              <w:t>可选本地辖属机构</w:t>
            </w:r>
          </w:p>
        </w:tc>
      </w:tr>
      <w:tr w:rsidR="00C430EC">
        <w:tc>
          <w:tcPr>
            <w:tcW w:w="1069" w:type="pct"/>
          </w:tcPr>
          <w:p w:rsidR="00C430EC" w:rsidRDefault="00C430EC" w:rsidP="00C430EC">
            <w:pPr>
              <w:rPr>
                <w:bCs/>
              </w:rPr>
            </w:pPr>
            <w:r>
              <w:rPr>
                <w:rFonts w:hint="eastAsia"/>
                <w:bCs/>
              </w:rPr>
              <w:t>合同编号</w:t>
            </w:r>
          </w:p>
        </w:tc>
        <w:tc>
          <w:tcPr>
            <w:tcW w:w="485" w:type="pct"/>
          </w:tcPr>
          <w:p w:rsidR="00C430EC" w:rsidRDefault="00C430EC" w:rsidP="00C430EC">
            <w:pPr>
              <w:rPr>
                <w:bCs/>
              </w:rPr>
            </w:pPr>
            <w:r>
              <w:rPr>
                <w:rFonts w:hint="eastAsia"/>
                <w:bCs/>
              </w:rPr>
              <w:t>20</w:t>
            </w:r>
          </w:p>
        </w:tc>
        <w:tc>
          <w:tcPr>
            <w:tcW w:w="1670" w:type="pct"/>
          </w:tcPr>
          <w:p w:rsidR="00C430EC" w:rsidRDefault="00C430EC" w:rsidP="00C430EC">
            <w:pPr>
              <w:rPr>
                <w:bCs/>
              </w:rPr>
            </w:pPr>
            <w:r>
              <w:rPr>
                <w:rFonts w:hint="eastAsia"/>
                <w:bCs/>
              </w:rPr>
              <w:t>否，输入字符</w:t>
            </w:r>
          </w:p>
        </w:tc>
        <w:tc>
          <w:tcPr>
            <w:tcW w:w="1776" w:type="pct"/>
          </w:tcPr>
          <w:p w:rsidR="00C430EC" w:rsidRDefault="00C430EC" w:rsidP="00C430EC">
            <w:pPr>
              <w:rPr>
                <w:bCs/>
              </w:rPr>
            </w:pPr>
          </w:p>
        </w:tc>
      </w:tr>
      <w:tr w:rsidR="00C430EC">
        <w:tc>
          <w:tcPr>
            <w:tcW w:w="1069" w:type="pct"/>
          </w:tcPr>
          <w:p w:rsidR="00C430EC" w:rsidRDefault="00C430EC" w:rsidP="00C430EC">
            <w:pPr>
              <w:rPr>
                <w:bCs/>
              </w:rPr>
            </w:pPr>
            <w:r>
              <w:rPr>
                <w:rFonts w:hint="eastAsia"/>
                <w:bCs/>
              </w:rPr>
              <w:t>是否允许从券商端发起交易</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否，选择</w:t>
            </w:r>
          </w:p>
        </w:tc>
        <w:tc>
          <w:tcPr>
            <w:tcW w:w="1776" w:type="pct"/>
          </w:tcPr>
          <w:p w:rsidR="00C430EC" w:rsidRDefault="00C430EC" w:rsidP="00C430EC">
            <w:pPr>
              <w:rPr>
                <w:bCs/>
              </w:rPr>
            </w:pPr>
            <w:r>
              <w:rPr>
                <w:rFonts w:hint="eastAsia"/>
                <w:bCs/>
              </w:rPr>
              <w:t>可选“允许”或“不允许”</w:t>
            </w:r>
          </w:p>
        </w:tc>
      </w:tr>
      <w:tr w:rsidR="00C430EC">
        <w:tc>
          <w:tcPr>
            <w:tcW w:w="1069" w:type="pct"/>
          </w:tcPr>
          <w:p w:rsidR="00C430EC" w:rsidRDefault="00C430EC" w:rsidP="00C430EC">
            <w:pPr>
              <w:rPr>
                <w:bCs/>
              </w:rPr>
            </w:pPr>
            <w:r>
              <w:rPr>
                <w:rFonts w:hint="eastAsia"/>
                <w:bCs/>
              </w:rPr>
              <w:t>客户协议签订的发起方式</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否，选择</w:t>
            </w:r>
          </w:p>
        </w:tc>
        <w:tc>
          <w:tcPr>
            <w:tcW w:w="1776" w:type="pct"/>
          </w:tcPr>
          <w:p w:rsidR="00C430EC" w:rsidRDefault="00C430EC" w:rsidP="00C430EC">
            <w:pPr>
              <w:rPr>
                <w:bCs/>
              </w:rPr>
            </w:pPr>
            <w:r>
              <w:rPr>
                <w:rFonts w:hint="eastAsia"/>
                <w:bCs/>
              </w:rPr>
              <w:t>可选“只能在银行签订”或“只能在券商签订”或“在银行和券商都可签订”</w:t>
            </w:r>
          </w:p>
        </w:tc>
      </w:tr>
      <w:tr w:rsidR="00C430EC">
        <w:tc>
          <w:tcPr>
            <w:tcW w:w="1069" w:type="pct"/>
          </w:tcPr>
          <w:p w:rsidR="00C430EC" w:rsidRDefault="00C430EC" w:rsidP="00C430EC">
            <w:pPr>
              <w:rPr>
                <w:bCs/>
              </w:rPr>
            </w:pPr>
            <w:r>
              <w:rPr>
                <w:rFonts w:hint="eastAsia"/>
                <w:bCs/>
              </w:rPr>
              <w:t>是否允许异地客户转账</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否，选择</w:t>
            </w:r>
          </w:p>
        </w:tc>
        <w:tc>
          <w:tcPr>
            <w:tcW w:w="1776" w:type="pct"/>
          </w:tcPr>
          <w:p w:rsidR="00C430EC" w:rsidRDefault="00C430EC" w:rsidP="00C430EC">
            <w:pPr>
              <w:rPr>
                <w:bCs/>
              </w:rPr>
            </w:pPr>
            <w:r>
              <w:rPr>
                <w:rFonts w:hint="eastAsia"/>
                <w:bCs/>
              </w:rPr>
              <w:t>可选“允许”或“不允许”</w:t>
            </w:r>
          </w:p>
        </w:tc>
      </w:tr>
      <w:tr w:rsidR="00C430EC">
        <w:tc>
          <w:tcPr>
            <w:tcW w:w="1069" w:type="pct"/>
          </w:tcPr>
          <w:p w:rsidR="00C430EC" w:rsidRDefault="00C430EC" w:rsidP="00C430EC">
            <w:pPr>
              <w:rPr>
                <w:bCs/>
              </w:rPr>
            </w:pPr>
            <w:r>
              <w:rPr>
                <w:rFonts w:hint="eastAsia"/>
                <w:bCs/>
              </w:rPr>
              <w:t>协议有效日期</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否，输入八位有效日期（</w:t>
            </w:r>
            <w:r>
              <w:rPr>
                <w:rFonts w:hint="eastAsia"/>
                <w:bCs/>
              </w:rPr>
              <w:t>YYYY-MM-DD</w:t>
            </w:r>
            <w:r>
              <w:rPr>
                <w:rFonts w:hint="eastAsia"/>
                <w:bCs/>
              </w:rPr>
              <w:t>）</w:t>
            </w:r>
          </w:p>
        </w:tc>
        <w:tc>
          <w:tcPr>
            <w:tcW w:w="1776" w:type="pct"/>
          </w:tcPr>
          <w:p w:rsidR="00C430EC" w:rsidRDefault="00C430EC" w:rsidP="00C430EC">
            <w:pPr>
              <w:autoSpaceDE w:val="0"/>
              <w:autoSpaceDN w:val="0"/>
              <w:adjustRightInd w:val="0"/>
              <w:ind w:left="200"/>
              <w:jc w:val="left"/>
              <w:rPr>
                <w:rFonts w:ascii="宋体"/>
                <w:kern w:val="0"/>
                <w:szCs w:val="18"/>
                <w:lang w:val="zh-CN"/>
              </w:rPr>
            </w:pPr>
          </w:p>
          <w:p w:rsidR="00C430EC" w:rsidRDefault="00C430EC" w:rsidP="00C430EC">
            <w:pPr>
              <w:rPr>
                <w:bCs/>
              </w:rPr>
            </w:pPr>
          </w:p>
        </w:tc>
      </w:tr>
      <w:tr w:rsidR="00C430EC">
        <w:tc>
          <w:tcPr>
            <w:tcW w:w="1069" w:type="pct"/>
          </w:tcPr>
          <w:p w:rsidR="00C430EC" w:rsidRDefault="00C430EC" w:rsidP="00C430EC">
            <w:pPr>
              <w:rPr>
                <w:bCs/>
              </w:rPr>
            </w:pPr>
            <w:r>
              <w:rPr>
                <w:rFonts w:hint="eastAsia"/>
                <w:bCs/>
              </w:rPr>
              <w:lastRenderedPageBreak/>
              <w:t>协议失效日期</w:t>
            </w:r>
          </w:p>
        </w:tc>
        <w:tc>
          <w:tcPr>
            <w:tcW w:w="485" w:type="pct"/>
          </w:tcPr>
          <w:p w:rsidR="00C430EC" w:rsidRDefault="00C430EC" w:rsidP="00C430EC">
            <w:pPr>
              <w:rPr>
                <w:bCs/>
              </w:rPr>
            </w:pPr>
          </w:p>
        </w:tc>
        <w:tc>
          <w:tcPr>
            <w:tcW w:w="1670" w:type="pct"/>
          </w:tcPr>
          <w:p w:rsidR="00C430EC" w:rsidRDefault="00C430EC" w:rsidP="00C430EC">
            <w:pPr>
              <w:rPr>
                <w:bCs/>
              </w:rPr>
            </w:pPr>
            <w:r>
              <w:rPr>
                <w:rFonts w:hint="eastAsia"/>
                <w:bCs/>
              </w:rPr>
              <w:t>否，输入八位有效日期（</w:t>
            </w:r>
            <w:r>
              <w:rPr>
                <w:rFonts w:hint="eastAsia"/>
                <w:bCs/>
              </w:rPr>
              <w:t>YYYY-MM-DD</w:t>
            </w:r>
            <w:r>
              <w:rPr>
                <w:rFonts w:hint="eastAsia"/>
                <w:bCs/>
              </w:rPr>
              <w:t>）</w:t>
            </w:r>
          </w:p>
        </w:tc>
        <w:tc>
          <w:tcPr>
            <w:tcW w:w="1776" w:type="pct"/>
          </w:tcPr>
          <w:p w:rsidR="00C430EC" w:rsidRDefault="00C430EC" w:rsidP="00C430EC">
            <w:pPr>
              <w:rPr>
                <w:bCs/>
              </w:rPr>
            </w:pPr>
          </w:p>
        </w:tc>
      </w:tr>
    </w:tbl>
    <w:p w:rsidR="00C430EC" w:rsidRDefault="00C430EC" w:rsidP="00C430EC">
      <w:pPr>
        <w:ind w:left="480"/>
        <w:rPr>
          <w:rFonts w:ascii="宋体" w:hAnsi="宋体"/>
        </w:rPr>
      </w:pPr>
      <w:r>
        <w:rPr>
          <w:rFonts w:ascii="宋体" w:hAnsi="宋体" w:hint="eastAsia"/>
        </w:rPr>
        <w:t>（2）券商协议要素修改完毕后，选择确认。</w:t>
      </w:r>
    </w:p>
    <w:p w:rsidR="00C430EC" w:rsidRDefault="00C430EC" w:rsidP="00C430EC">
      <w:pPr>
        <w:ind w:left="480"/>
        <w:rPr>
          <w:rFonts w:ascii="宋体" w:hAnsi="宋体"/>
        </w:rPr>
      </w:pPr>
      <w:r>
        <w:rPr>
          <w:rFonts w:ascii="宋体" w:hAnsi="宋体" w:hint="eastAsia"/>
        </w:rPr>
        <w:t>（3）系统显示“修改成功”信息窗口，修改券商协议完成。</w:t>
      </w:r>
    </w:p>
    <w:p w:rsidR="00C430EC" w:rsidRDefault="00C430EC" w:rsidP="00C430EC">
      <w:pPr>
        <w:ind w:left="480"/>
        <w:rPr>
          <w:rFonts w:ascii="宋体" w:hAnsi="宋体"/>
        </w:rPr>
      </w:pPr>
      <w:r>
        <w:rPr>
          <w:rFonts w:ascii="宋体" w:hAnsi="宋体" w:hint="eastAsia"/>
        </w:rPr>
        <w:t>3、关闭券商协议操作步骤：</w:t>
      </w:r>
    </w:p>
    <w:p w:rsidR="00C430EC" w:rsidRDefault="00C430EC" w:rsidP="00C430EC">
      <w:pPr>
        <w:ind w:firstLineChars="200" w:firstLine="480"/>
        <w:rPr>
          <w:rFonts w:ascii="宋体" w:hAnsi="宋体"/>
        </w:rPr>
      </w:pPr>
      <w:r>
        <w:rPr>
          <w:rFonts w:ascii="宋体" w:hAnsi="宋体" w:hint="eastAsia"/>
        </w:rPr>
        <w:t>（1）在券商协议管理主界面下，选择欲关闭的券商协议后，选择关闭协议，弹出“是否确定关闭”的提示窗，选择是。</w:t>
      </w:r>
    </w:p>
    <w:p w:rsidR="00C430EC" w:rsidRDefault="00C430EC" w:rsidP="00C430EC">
      <w:pPr>
        <w:ind w:firstLineChars="200" w:firstLine="480"/>
        <w:rPr>
          <w:rFonts w:ascii="宋体" w:hAnsi="宋体"/>
        </w:rPr>
      </w:pPr>
      <w:r>
        <w:rPr>
          <w:rFonts w:ascii="宋体" w:hAnsi="宋体" w:hint="eastAsia"/>
        </w:rPr>
        <w:t>（2）系统显示“关闭协议成功”信息窗口，关闭券商协议完成。</w:t>
      </w:r>
    </w:p>
    <w:p w:rsidR="00C430EC" w:rsidRDefault="00C430EC" w:rsidP="00C430EC">
      <w:pPr>
        <w:ind w:firstLineChars="200" w:firstLine="480"/>
        <w:rPr>
          <w:rFonts w:ascii="宋体" w:hAnsi="宋体"/>
        </w:rPr>
      </w:pPr>
      <w:r>
        <w:rPr>
          <w:rFonts w:ascii="宋体" w:hAnsi="宋体" w:hint="eastAsia"/>
        </w:rPr>
        <w:t>4、删除券商协议操作步骤：在券商协议管理主界面下，选择欲删除的券商协议后，选择删除，弹出“是否确定删除”的提示窗，选择是。</w:t>
      </w:r>
    </w:p>
    <w:p w:rsidR="00C430EC" w:rsidRDefault="00C430EC" w:rsidP="00C430EC">
      <w:pPr>
        <w:ind w:firstLineChars="200" w:firstLine="480"/>
        <w:rPr>
          <w:rFonts w:ascii="宋体" w:hAnsi="宋体"/>
        </w:rPr>
      </w:pPr>
      <w:r>
        <w:rPr>
          <w:rFonts w:ascii="宋体" w:hAnsi="宋体" w:hint="eastAsia"/>
        </w:rPr>
        <w:t>5、新增券商协议货币操作步骤：</w:t>
      </w:r>
    </w:p>
    <w:p w:rsidR="00C430EC" w:rsidRDefault="00C430EC" w:rsidP="00C430EC">
      <w:pPr>
        <w:ind w:firstLineChars="200" w:firstLine="480"/>
        <w:rPr>
          <w:rFonts w:ascii="宋体" w:hAnsi="宋体"/>
        </w:rPr>
      </w:pPr>
      <w:r>
        <w:rPr>
          <w:rFonts w:ascii="宋体" w:hAnsi="宋体" w:hint="eastAsia"/>
        </w:rPr>
        <w:t>（1）在券商协议管理主界面下，用键盘或鼠标选定券商协议后，选择协议货币进入指定券商协议下的协议货币管理界面。</w:t>
      </w:r>
    </w:p>
    <w:p w:rsidR="00C430EC" w:rsidRDefault="00C430EC" w:rsidP="00C430EC">
      <w:pPr>
        <w:ind w:firstLineChars="200" w:firstLine="480"/>
        <w:rPr>
          <w:rFonts w:ascii="宋体" w:hAnsi="宋体"/>
        </w:rPr>
      </w:pPr>
      <w:r>
        <w:rPr>
          <w:rFonts w:ascii="宋体" w:hAnsi="宋体" w:hint="eastAsia"/>
        </w:rPr>
        <w:t>（2）选择新增进入增加货币协议画面，输入下列要素：</w:t>
      </w:r>
    </w:p>
    <w:tbl>
      <w:tblPr>
        <w:tblW w:w="8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08"/>
        <w:gridCol w:w="639"/>
        <w:gridCol w:w="2201"/>
        <w:gridCol w:w="2340"/>
        <w:gridCol w:w="1690"/>
      </w:tblGrid>
      <w:tr w:rsidR="00C430EC">
        <w:trPr>
          <w:tblHeader/>
        </w:trPr>
        <w:tc>
          <w:tcPr>
            <w:tcW w:w="1408" w:type="dxa"/>
            <w:shd w:val="clear" w:color="auto" w:fill="CCCCCC"/>
          </w:tcPr>
          <w:p w:rsidR="00C430EC" w:rsidRDefault="00C430EC" w:rsidP="00C430EC">
            <w:pPr>
              <w:jc w:val="center"/>
              <w:rPr>
                <w:b/>
              </w:rPr>
            </w:pPr>
            <w:r>
              <w:rPr>
                <w:rFonts w:hint="eastAsia"/>
                <w:b/>
              </w:rPr>
              <w:t>要素名称</w:t>
            </w:r>
          </w:p>
        </w:tc>
        <w:tc>
          <w:tcPr>
            <w:tcW w:w="639" w:type="dxa"/>
            <w:shd w:val="clear" w:color="auto" w:fill="CCCCCC"/>
          </w:tcPr>
          <w:p w:rsidR="00C430EC" w:rsidRDefault="00C430EC" w:rsidP="00C430EC">
            <w:pPr>
              <w:jc w:val="center"/>
              <w:rPr>
                <w:b/>
              </w:rPr>
            </w:pPr>
            <w:r>
              <w:rPr>
                <w:rFonts w:hint="eastAsia"/>
                <w:b/>
              </w:rPr>
              <w:t>长度</w:t>
            </w:r>
          </w:p>
        </w:tc>
        <w:tc>
          <w:tcPr>
            <w:tcW w:w="2201" w:type="dxa"/>
            <w:shd w:val="clear" w:color="auto" w:fill="CCCCCC"/>
          </w:tcPr>
          <w:p w:rsidR="00C430EC" w:rsidRDefault="00C430EC" w:rsidP="00C430EC">
            <w:pPr>
              <w:jc w:val="center"/>
              <w:rPr>
                <w:b/>
              </w:rPr>
            </w:pPr>
            <w:r>
              <w:rPr>
                <w:rFonts w:hint="eastAsia"/>
                <w:b/>
              </w:rPr>
              <w:t>是否必输及</w:t>
            </w:r>
          </w:p>
          <w:p w:rsidR="00C430EC" w:rsidRDefault="00C430EC" w:rsidP="00C430EC">
            <w:pPr>
              <w:jc w:val="center"/>
              <w:rPr>
                <w:b/>
              </w:rPr>
            </w:pPr>
            <w:r>
              <w:rPr>
                <w:rFonts w:hint="eastAsia"/>
                <w:b/>
              </w:rPr>
              <w:t>输入方式</w:t>
            </w:r>
          </w:p>
        </w:tc>
        <w:tc>
          <w:tcPr>
            <w:tcW w:w="2340" w:type="dxa"/>
            <w:shd w:val="clear" w:color="auto" w:fill="CCCCCC"/>
          </w:tcPr>
          <w:p w:rsidR="00C430EC" w:rsidRDefault="00C430EC" w:rsidP="00C430EC">
            <w:pPr>
              <w:jc w:val="center"/>
              <w:rPr>
                <w:b/>
              </w:rPr>
            </w:pPr>
            <w:r>
              <w:rPr>
                <w:rFonts w:hint="eastAsia"/>
                <w:b/>
              </w:rPr>
              <w:t>描述</w:t>
            </w:r>
          </w:p>
        </w:tc>
        <w:tc>
          <w:tcPr>
            <w:tcW w:w="1690" w:type="dxa"/>
            <w:shd w:val="clear" w:color="auto" w:fill="CCCCCC"/>
          </w:tcPr>
          <w:p w:rsidR="00C430EC" w:rsidRDefault="00C430EC" w:rsidP="00C430EC">
            <w:r>
              <w:rPr>
                <w:rFonts w:hint="eastAsia"/>
              </w:rPr>
              <w:t>问题或建议</w:t>
            </w:r>
          </w:p>
        </w:tc>
      </w:tr>
      <w:tr w:rsidR="00C430EC">
        <w:tc>
          <w:tcPr>
            <w:tcW w:w="1408" w:type="dxa"/>
          </w:tcPr>
          <w:p w:rsidR="00C430EC" w:rsidRDefault="00C430EC" w:rsidP="00C430EC">
            <w:pPr>
              <w:rPr>
                <w:bCs/>
              </w:rPr>
            </w:pPr>
            <w:r>
              <w:rPr>
                <w:rFonts w:hint="eastAsia"/>
                <w:bCs/>
              </w:rPr>
              <w:t>交易货币</w:t>
            </w:r>
          </w:p>
        </w:tc>
        <w:tc>
          <w:tcPr>
            <w:tcW w:w="639" w:type="dxa"/>
          </w:tcPr>
          <w:p w:rsidR="00C430EC" w:rsidRDefault="00C430EC" w:rsidP="00C430EC">
            <w:pPr>
              <w:rPr>
                <w:bCs/>
              </w:rPr>
            </w:pPr>
          </w:p>
        </w:tc>
        <w:tc>
          <w:tcPr>
            <w:tcW w:w="2201" w:type="dxa"/>
          </w:tcPr>
          <w:p w:rsidR="00C430EC" w:rsidRDefault="00C430EC" w:rsidP="00C430EC">
            <w:pPr>
              <w:rPr>
                <w:bCs/>
              </w:rPr>
            </w:pPr>
            <w:r>
              <w:rPr>
                <w:rFonts w:hint="eastAsia"/>
                <w:bCs/>
              </w:rPr>
              <w:t>是，选择</w:t>
            </w:r>
          </w:p>
        </w:tc>
        <w:tc>
          <w:tcPr>
            <w:tcW w:w="2340" w:type="dxa"/>
          </w:tcPr>
          <w:p w:rsidR="00C430EC" w:rsidRDefault="00C430EC" w:rsidP="00C430EC">
            <w:pPr>
              <w:rPr>
                <w:bCs/>
              </w:rPr>
            </w:pPr>
            <w:r>
              <w:rPr>
                <w:rFonts w:hint="eastAsia"/>
                <w:bCs/>
              </w:rPr>
              <w:t>可选“人民币”或“美元”或“港币”</w:t>
            </w:r>
          </w:p>
        </w:tc>
        <w:tc>
          <w:tcPr>
            <w:tcW w:w="1690" w:type="dxa"/>
          </w:tcPr>
          <w:p w:rsidR="00C430EC" w:rsidRDefault="00C430EC" w:rsidP="00C430EC">
            <w:pPr>
              <w:rPr>
                <w:bCs/>
              </w:rPr>
            </w:pPr>
            <w:r>
              <w:rPr>
                <w:rFonts w:hint="eastAsia"/>
                <w:bCs/>
              </w:rPr>
              <w:t>需与清算户口币种一致</w:t>
            </w:r>
          </w:p>
        </w:tc>
      </w:tr>
      <w:tr w:rsidR="00C430EC">
        <w:tc>
          <w:tcPr>
            <w:tcW w:w="1408" w:type="dxa"/>
          </w:tcPr>
          <w:p w:rsidR="00C430EC" w:rsidRDefault="00C430EC" w:rsidP="00C430EC">
            <w:pPr>
              <w:rPr>
                <w:bCs/>
              </w:rPr>
            </w:pPr>
            <w:r>
              <w:rPr>
                <w:rFonts w:hint="eastAsia"/>
                <w:bCs/>
              </w:rPr>
              <w:t>清算户口号</w:t>
            </w:r>
          </w:p>
        </w:tc>
        <w:tc>
          <w:tcPr>
            <w:tcW w:w="639" w:type="dxa"/>
          </w:tcPr>
          <w:p w:rsidR="00C430EC" w:rsidRDefault="00C430EC" w:rsidP="00C430EC">
            <w:pPr>
              <w:rPr>
                <w:bCs/>
              </w:rPr>
            </w:pPr>
            <w:r>
              <w:rPr>
                <w:rFonts w:hint="eastAsia"/>
                <w:bCs/>
              </w:rPr>
              <w:t>35</w:t>
            </w:r>
          </w:p>
        </w:tc>
        <w:tc>
          <w:tcPr>
            <w:tcW w:w="2201" w:type="dxa"/>
          </w:tcPr>
          <w:p w:rsidR="00C430EC" w:rsidRDefault="00C430EC" w:rsidP="00C430EC">
            <w:pPr>
              <w:rPr>
                <w:bCs/>
              </w:rPr>
            </w:pPr>
            <w:r>
              <w:rPr>
                <w:rFonts w:hint="eastAsia"/>
                <w:bCs/>
              </w:rPr>
              <w:t>是，输入数字</w:t>
            </w:r>
          </w:p>
        </w:tc>
        <w:tc>
          <w:tcPr>
            <w:tcW w:w="2340" w:type="dxa"/>
          </w:tcPr>
          <w:p w:rsidR="00C430EC" w:rsidRDefault="00C430EC" w:rsidP="00C430EC">
            <w:pPr>
              <w:rPr>
                <w:bCs/>
              </w:rPr>
            </w:pPr>
          </w:p>
        </w:tc>
        <w:tc>
          <w:tcPr>
            <w:tcW w:w="1690" w:type="dxa"/>
          </w:tcPr>
          <w:p w:rsidR="00C430EC" w:rsidRDefault="00C430EC" w:rsidP="00C430EC">
            <w:pPr>
              <w:rPr>
                <w:bCs/>
              </w:rPr>
            </w:pPr>
            <w:r>
              <w:rPr>
                <w:rFonts w:hint="eastAsia"/>
                <w:bCs/>
              </w:rPr>
              <w:t>户口号不能为空</w:t>
            </w:r>
          </w:p>
        </w:tc>
      </w:tr>
      <w:tr w:rsidR="00C430EC">
        <w:tc>
          <w:tcPr>
            <w:tcW w:w="1408" w:type="dxa"/>
          </w:tcPr>
          <w:p w:rsidR="00C430EC" w:rsidRDefault="00C430EC" w:rsidP="00C430EC">
            <w:pPr>
              <w:rPr>
                <w:bCs/>
              </w:rPr>
            </w:pPr>
            <w:r>
              <w:rPr>
                <w:rFonts w:hint="eastAsia"/>
                <w:bCs/>
              </w:rPr>
              <w:t>客户单笔最大交易金额</w:t>
            </w:r>
          </w:p>
        </w:tc>
        <w:tc>
          <w:tcPr>
            <w:tcW w:w="639" w:type="dxa"/>
          </w:tcPr>
          <w:p w:rsidR="00C430EC" w:rsidRDefault="00C430EC" w:rsidP="00C430EC">
            <w:pPr>
              <w:rPr>
                <w:bCs/>
              </w:rPr>
            </w:pPr>
          </w:p>
        </w:tc>
        <w:tc>
          <w:tcPr>
            <w:tcW w:w="2201" w:type="dxa"/>
          </w:tcPr>
          <w:p w:rsidR="00C430EC" w:rsidRDefault="00C430EC" w:rsidP="00C430EC">
            <w:pPr>
              <w:rPr>
                <w:bCs/>
              </w:rPr>
            </w:pPr>
            <w:r>
              <w:rPr>
                <w:rFonts w:hint="eastAsia"/>
                <w:bCs/>
              </w:rPr>
              <w:t>是，输入数字</w:t>
            </w:r>
          </w:p>
        </w:tc>
        <w:tc>
          <w:tcPr>
            <w:tcW w:w="2340" w:type="dxa"/>
          </w:tcPr>
          <w:p w:rsidR="00C430EC" w:rsidRDefault="00C430EC" w:rsidP="00C430EC">
            <w:pPr>
              <w:rPr>
                <w:bCs/>
              </w:rPr>
            </w:pPr>
          </w:p>
        </w:tc>
        <w:tc>
          <w:tcPr>
            <w:tcW w:w="1690" w:type="dxa"/>
          </w:tcPr>
          <w:p w:rsidR="00C430EC" w:rsidRDefault="00C430EC" w:rsidP="00C430EC">
            <w:pPr>
              <w:rPr>
                <w:bCs/>
              </w:rPr>
            </w:pPr>
            <w:r>
              <w:rPr>
                <w:rFonts w:hint="eastAsia"/>
                <w:bCs/>
              </w:rPr>
              <w:t>金额不能为零，且单笔最大交易金额不能大于每日最大交易金额</w:t>
            </w:r>
          </w:p>
        </w:tc>
      </w:tr>
      <w:tr w:rsidR="00C430EC">
        <w:tc>
          <w:tcPr>
            <w:tcW w:w="1408" w:type="dxa"/>
          </w:tcPr>
          <w:p w:rsidR="00C430EC" w:rsidRDefault="00C430EC" w:rsidP="00C430EC">
            <w:pPr>
              <w:rPr>
                <w:bCs/>
              </w:rPr>
            </w:pPr>
            <w:r>
              <w:rPr>
                <w:rFonts w:hint="eastAsia"/>
                <w:bCs/>
              </w:rPr>
              <w:t>客户每日最大交易</w:t>
            </w:r>
            <w:r>
              <w:rPr>
                <w:rFonts w:hint="eastAsia"/>
                <w:bCs/>
              </w:rPr>
              <w:lastRenderedPageBreak/>
              <w:t>金额</w:t>
            </w:r>
          </w:p>
        </w:tc>
        <w:tc>
          <w:tcPr>
            <w:tcW w:w="639" w:type="dxa"/>
          </w:tcPr>
          <w:p w:rsidR="00C430EC" w:rsidRDefault="00C430EC" w:rsidP="00C430EC">
            <w:pPr>
              <w:rPr>
                <w:bCs/>
              </w:rPr>
            </w:pPr>
          </w:p>
        </w:tc>
        <w:tc>
          <w:tcPr>
            <w:tcW w:w="2201" w:type="dxa"/>
          </w:tcPr>
          <w:p w:rsidR="00C430EC" w:rsidRDefault="00C430EC" w:rsidP="00C430EC">
            <w:pPr>
              <w:rPr>
                <w:bCs/>
              </w:rPr>
            </w:pPr>
            <w:r>
              <w:rPr>
                <w:rFonts w:hint="eastAsia"/>
                <w:bCs/>
              </w:rPr>
              <w:t>是，输入数字</w:t>
            </w:r>
          </w:p>
        </w:tc>
        <w:tc>
          <w:tcPr>
            <w:tcW w:w="2340" w:type="dxa"/>
          </w:tcPr>
          <w:p w:rsidR="00C430EC" w:rsidRDefault="00C430EC" w:rsidP="00C430EC">
            <w:pPr>
              <w:rPr>
                <w:bCs/>
              </w:rPr>
            </w:pPr>
          </w:p>
        </w:tc>
        <w:tc>
          <w:tcPr>
            <w:tcW w:w="1690" w:type="dxa"/>
          </w:tcPr>
          <w:p w:rsidR="00C430EC" w:rsidRDefault="00C430EC" w:rsidP="00C430EC">
            <w:pPr>
              <w:rPr>
                <w:bCs/>
              </w:rPr>
            </w:pPr>
            <w:r>
              <w:rPr>
                <w:rFonts w:hint="eastAsia"/>
                <w:bCs/>
              </w:rPr>
              <w:t>金额不能为零，且单笔最</w:t>
            </w:r>
            <w:r>
              <w:rPr>
                <w:rFonts w:hint="eastAsia"/>
                <w:bCs/>
              </w:rPr>
              <w:lastRenderedPageBreak/>
              <w:t>大交易金额不能大于每日最大交易金额</w:t>
            </w:r>
          </w:p>
        </w:tc>
      </w:tr>
    </w:tbl>
    <w:p w:rsidR="00C430EC" w:rsidRDefault="00C430EC" w:rsidP="00C430EC">
      <w:pPr>
        <w:ind w:firstLineChars="200" w:firstLine="480"/>
        <w:rPr>
          <w:rFonts w:ascii="宋体" w:hAnsi="宋体"/>
        </w:rPr>
      </w:pPr>
      <w:r>
        <w:rPr>
          <w:rFonts w:ascii="宋体" w:hAnsi="宋体" w:hint="eastAsia"/>
        </w:rPr>
        <w:lastRenderedPageBreak/>
        <w:t>（3）协议货币要素输入完毕后，选择确定。</w:t>
      </w:r>
    </w:p>
    <w:p w:rsidR="00C430EC" w:rsidRDefault="00C430EC" w:rsidP="00C430EC">
      <w:pPr>
        <w:ind w:firstLineChars="200" w:firstLine="480"/>
        <w:rPr>
          <w:rFonts w:ascii="宋体" w:hAnsi="宋体"/>
        </w:rPr>
      </w:pPr>
      <w:r>
        <w:rPr>
          <w:rFonts w:ascii="宋体" w:hAnsi="宋体" w:hint="eastAsia"/>
        </w:rPr>
        <w:t>（4）系统显示“新增货币协议成功”信息窗口，新增券商协议货币完成。</w:t>
      </w:r>
    </w:p>
    <w:p w:rsidR="00C430EC" w:rsidRDefault="00C430EC" w:rsidP="00C430EC">
      <w:pPr>
        <w:ind w:firstLineChars="200" w:firstLine="480"/>
        <w:rPr>
          <w:rFonts w:ascii="宋体" w:hAnsi="宋体"/>
        </w:rPr>
      </w:pPr>
      <w:r>
        <w:rPr>
          <w:rFonts w:ascii="宋体" w:hAnsi="宋体" w:hint="eastAsia"/>
        </w:rPr>
        <w:t>6、修改券商协议货币操作步骤：</w:t>
      </w:r>
    </w:p>
    <w:p w:rsidR="00C430EC" w:rsidRDefault="00C430EC" w:rsidP="00C430EC">
      <w:pPr>
        <w:ind w:firstLineChars="200" w:firstLine="480"/>
        <w:rPr>
          <w:rFonts w:ascii="宋体" w:hAnsi="宋体"/>
        </w:rPr>
      </w:pPr>
      <w:r>
        <w:rPr>
          <w:rFonts w:ascii="宋体" w:hAnsi="宋体" w:hint="eastAsia"/>
        </w:rPr>
        <w:t>（1）在券商协议管理主界面下，用键盘或鼠标选定券商协议后，选择协议货币进入指定券商协议下的协议货币管理界面。</w:t>
      </w:r>
    </w:p>
    <w:p w:rsidR="00C430EC" w:rsidRDefault="00C430EC" w:rsidP="00C430EC">
      <w:pPr>
        <w:ind w:firstLineChars="200" w:firstLine="480"/>
        <w:rPr>
          <w:rFonts w:ascii="宋体" w:hAnsi="宋体"/>
        </w:rPr>
      </w:pPr>
      <w:r>
        <w:rPr>
          <w:rFonts w:ascii="宋体" w:hAnsi="宋体" w:hint="eastAsia"/>
        </w:rPr>
        <w:t>（2）选择修改进入修改协议货币画面，此功能可修改客户单笔最大交易金额、客户每日最大交易金额要素，输入方法与新增券商协议货币一致。</w:t>
      </w:r>
    </w:p>
    <w:p w:rsidR="00C430EC" w:rsidRDefault="00C430EC" w:rsidP="00C430EC">
      <w:pPr>
        <w:ind w:firstLineChars="200" w:firstLine="480"/>
        <w:rPr>
          <w:rFonts w:ascii="宋体" w:hAnsi="宋体"/>
        </w:rPr>
      </w:pPr>
      <w:r>
        <w:rPr>
          <w:rFonts w:ascii="宋体" w:hAnsi="宋体" w:hint="eastAsia"/>
        </w:rPr>
        <w:t>（3）修改协议货币要素输入完毕后，选择确定。</w:t>
      </w:r>
    </w:p>
    <w:p w:rsidR="00C430EC" w:rsidRDefault="00C430EC" w:rsidP="00C430EC">
      <w:pPr>
        <w:ind w:firstLineChars="200" w:firstLine="480"/>
        <w:rPr>
          <w:rFonts w:ascii="宋体" w:hAnsi="宋体"/>
        </w:rPr>
      </w:pPr>
      <w:r>
        <w:rPr>
          <w:rFonts w:ascii="宋体" w:hAnsi="宋体" w:hint="eastAsia"/>
        </w:rPr>
        <w:t>（4）系统显示“修改货币协议成功”信息窗口，修改券商协议货币完成。</w:t>
      </w:r>
    </w:p>
    <w:p w:rsidR="00C430EC" w:rsidRDefault="00C430EC" w:rsidP="00C430EC">
      <w:pPr>
        <w:ind w:firstLineChars="200" w:firstLine="480"/>
        <w:rPr>
          <w:rFonts w:ascii="宋体" w:hAnsi="宋体"/>
        </w:rPr>
      </w:pPr>
      <w:r>
        <w:rPr>
          <w:rFonts w:ascii="宋体" w:hAnsi="宋体" w:hint="eastAsia"/>
        </w:rPr>
        <w:t>7、删除券商协议货币操作步骤：参考删除券商协议</w:t>
      </w:r>
    </w:p>
    <w:p w:rsidR="00C430EC" w:rsidRDefault="00C430EC" w:rsidP="00C430EC">
      <w:pPr>
        <w:ind w:firstLineChars="200" w:firstLine="480"/>
        <w:rPr>
          <w:rFonts w:ascii="宋体" w:hAnsi="宋体"/>
        </w:rPr>
      </w:pPr>
      <w:r>
        <w:rPr>
          <w:rFonts w:ascii="宋体" w:hAnsi="宋体" w:hint="eastAsia"/>
        </w:rPr>
        <w:t>8、新增券商货币清算单元操作步骤：</w:t>
      </w:r>
    </w:p>
    <w:p w:rsidR="00C430EC" w:rsidRDefault="00C430EC" w:rsidP="00C430EC">
      <w:pPr>
        <w:numPr>
          <w:ilvl w:val="0"/>
          <w:numId w:val="295"/>
        </w:numPr>
        <w:rPr>
          <w:rFonts w:ascii="宋体" w:hAnsi="宋体"/>
        </w:rPr>
      </w:pPr>
      <w:r>
        <w:rPr>
          <w:rFonts w:ascii="宋体" w:hAnsi="宋体" w:hint="eastAsia"/>
        </w:rPr>
        <w:t>在券商协议管理主界面下，用键盘或鼠标选定券商协议后，选择协议货币进入指定券商协议下的协议货币管理界面，再选择清算单元进入清算单元货币管理界面。</w:t>
      </w:r>
    </w:p>
    <w:p w:rsidR="00C430EC" w:rsidRDefault="00C430EC" w:rsidP="00C430EC">
      <w:pPr>
        <w:numPr>
          <w:ilvl w:val="0"/>
          <w:numId w:val="295"/>
        </w:numPr>
        <w:rPr>
          <w:rFonts w:ascii="宋体" w:hAnsi="宋体"/>
        </w:rPr>
      </w:pPr>
      <w:r>
        <w:rPr>
          <w:rFonts w:ascii="宋体" w:hAnsi="宋体" w:hint="eastAsia"/>
        </w:rPr>
        <w:t>在券商协议货币列表中选择交易货币，进入券商货币清算单元，选择新增。</w:t>
      </w:r>
    </w:p>
    <w:p w:rsidR="00C430EC" w:rsidRDefault="00C430EC" w:rsidP="00C430EC">
      <w:pPr>
        <w:numPr>
          <w:ilvl w:val="0"/>
          <w:numId w:val="295"/>
        </w:numPr>
        <w:rPr>
          <w:rFonts w:ascii="宋体" w:hAnsi="宋体"/>
        </w:rPr>
      </w:pPr>
      <w:r>
        <w:rPr>
          <w:rFonts w:ascii="宋体" w:hAnsi="宋体" w:hint="eastAsia"/>
        </w:rPr>
        <w:t>输入清算户口号，屏幕上方显示户口信息。</w:t>
      </w:r>
    </w:p>
    <w:p w:rsidR="00C430EC" w:rsidRDefault="00C430EC" w:rsidP="00C430EC">
      <w:pPr>
        <w:numPr>
          <w:ilvl w:val="0"/>
          <w:numId w:val="295"/>
        </w:numPr>
        <w:rPr>
          <w:rFonts w:ascii="宋体" w:hAnsi="宋体"/>
        </w:rPr>
      </w:pPr>
      <w:r>
        <w:rPr>
          <w:rFonts w:ascii="宋体" w:hAnsi="宋体" w:hint="eastAsia"/>
        </w:rPr>
        <w:t>输入清算单元号后，选择确定。</w:t>
      </w:r>
    </w:p>
    <w:p w:rsidR="00C430EC" w:rsidRDefault="00C430EC" w:rsidP="00C430EC">
      <w:pPr>
        <w:numPr>
          <w:ilvl w:val="0"/>
          <w:numId w:val="295"/>
        </w:numPr>
        <w:rPr>
          <w:rFonts w:ascii="宋体" w:hAnsi="宋体"/>
        </w:rPr>
      </w:pPr>
      <w:r>
        <w:rPr>
          <w:rFonts w:ascii="宋体" w:hAnsi="宋体" w:hint="eastAsia"/>
        </w:rPr>
        <w:t>系统显示“新增清算单元成功”信息窗口，新增清算单元完成。</w:t>
      </w:r>
    </w:p>
    <w:p w:rsidR="00C430EC" w:rsidRDefault="00C430EC" w:rsidP="00C430EC">
      <w:pPr>
        <w:ind w:left="420"/>
        <w:rPr>
          <w:rFonts w:ascii="宋体" w:hAnsi="宋体"/>
        </w:rPr>
      </w:pPr>
      <w:r>
        <w:rPr>
          <w:rFonts w:ascii="宋体" w:hAnsi="宋体" w:hint="eastAsia"/>
        </w:rPr>
        <w:t>9、修改券商货币清算单元操作步骤：</w:t>
      </w:r>
    </w:p>
    <w:p w:rsidR="00C430EC" w:rsidRDefault="00C430EC" w:rsidP="00C430EC">
      <w:pPr>
        <w:ind w:left="420"/>
        <w:rPr>
          <w:rFonts w:ascii="宋体" w:hAnsi="宋体"/>
        </w:rPr>
      </w:pPr>
      <w:r>
        <w:rPr>
          <w:rFonts w:ascii="宋体" w:hAnsi="宋体" w:hint="eastAsia"/>
        </w:rPr>
        <w:t>（1）在券商协议管理主界面下，用键盘或鼠标选定券商协议后，选择协议货币进入指定券商协议下的协议货币管理界面，再选择清算单元进入清算单元货币管理界面。</w:t>
      </w:r>
    </w:p>
    <w:p w:rsidR="00C430EC" w:rsidRDefault="00C430EC" w:rsidP="00C430EC">
      <w:pPr>
        <w:ind w:left="420"/>
        <w:rPr>
          <w:rFonts w:ascii="宋体" w:hAnsi="宋体"/>
        </w:rPr>
      </w:pPr>
      <w:r>
        <w:rPr>
          <w:rFonts w:ascii="宋体" w:hAnsi="宋体" w:hint="eastAsia"/>
        </w:rPr>
        <w:t>（2）在券商协议货币列表中选择交易货币，进入券商货币清算单元界面，选择修改，系统显示清算单元户口信息。</w:t>
      </w:r>
    </w:p>
    <w:p w:rsidR="00C430EC" w:rsidRDefault="00C430EC" w:rsidP="00C430EC">
      <w:pPr>
        <w:ind w:left="420"/>
        <w:rPr>
          <w:rFonts w:ascii="宋体" w:hAnsi="宋体"/>
        </w:rPr>
      </w:pPr>
      <w:r>
        <w:rPr>
          <w:rFonts w:ascii="宋体" w:hAnsi="宋体" w:hint="eastAsia"/>
        </w:rPr>
        <w:lastRenderedPageBreak/>
        <w:t>（3）清算户口号要素修改完毕后，选择确定。</w:t>
      </w:r>
    </w:p>
    <w:p w:rsidR="00C430EC" w:rsidRDefault="00C430EC" w:rsidP="00C430EC">
      <w:pPr>
        <w:ind w:left="420"/>
        <w:rPr>
          <w:rFonts w:ascii="宋体" w:hAnsi="宋体"/>
        </w:rPr>
      </w:pPr>
      <w:r>
        <w:rPr>
          <w:rFonts w:ascii="宋体" w:hAnsi="宋体" w:hint="eastAsia"/>
        </w:rPr>
        <w:t>（4）系统显示“修改清算单元成功”信息窗口，修改清算单元完成。</w:t>
      </w:r>
    </w:p>
    <w:p w:rsidR="00C430EC" w:rsidRDefault="00C430EC" w:rsidP="00C430EC">
      <w:pPr>
        <w:ind w:left="420"/>
        <w:rPr>
          <w:rFonts w:ascii="宋体" w:hAnsi="宋体"/>
        </w:rPr>
      </w:pPr>
      <w:r>
        <w:rPr>
          <w:rFonts w:ascii="宋体" w:hAnsi="宋体" w:hint="eastAsia"/>
        </w:rPr>
        <w:t>10、删除券商货币清算单元操作步骤：参考删除券商协议。</w:t>
      </w:r>
    </w:p>
    <w:p w:rsidR="00C430EC" w:rsidRDefault="00C430EC" w:rsidP="00C430EC">
      <w:pPr>
        <w:ind w:left="420"/>
        <w:rPr>
          <w:rFonts w:ascii="宋体" w:hAnsi="宋体"/>
        </w:rPr>
      </w:pPr>
      <w:r>
        <w:rPr>
          <w:rFonts w:ascii="宋体" w:hAnsi="宋体" w:hint="eastAsia"/>
        </w:rPr>
        <w:t>11、更改客户号</w:t>
      </w:r>
    </w:p>
    <w:p w:rsidR="00C430EC" w:rsidRDefault="00C430EC" w:rsidP="00C430EC">
      <w:pPr>
        <w:spacing w:before="50" w:after="50"/>
        <w:ind w:firstLineChars="200" w:firstLine="480"/>
        <w:rPr>
          <w:rFonts w:ascii="宋体" w:hAnsi="宋体"/>
        </w:rPr>
      </w:pPr>
      <w:r>
        <w:rPr>
          <w:rFonts w:ascii="宋体" w:hAnsi="宋体" w:hint="eastAsia"/>
        </w:rPr>
        <w:t>（1）操作界面</w:t>
      </w:r>
    </w:p>
    <w:p w:rsidR="00C430EC" w:rsidRDefault="0004090F" w:rsidP="00C430EC">
      <w:pPr>
        <w:spacing w:before="50" w:after="50"/>
        <w:rPr>
          <w:rFonts w:ascii="宋体" w:hAnsi="宋体"/>
        </w:rPr>
      </w:pPr>
      <w:r>
        <w:rPr>
          <w:rFonts w:hint="eastAsia"/>
          <w:noProof/>
        </w:rPr>
        <w:drawing>
          <wp:inline distT="0" distB="0" distL="0" distR="0">
            <wp:extent cx="5267325" cy="3819525"/>
            <wp:effectExtent l="19050" t="0" r="952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90" cstate="print"/>
                    <a:srcRect/>
                    <a:stretch>
                      <a:fillRect/>
                    </a:stretch>
                  </pic:blipFill>
                  <pic:spPr bwMode="auto">
                    <a:xfrm>
                      <a:off x="0" y="0"/>
                      <a:ext cx="5267325" cy="3819525"/>
                    </a:xfrm>
                    <a:prstGeom prst="rect">
                      <a:avLst/>
                    </a:prstGeom>
                    <a:noFill/>
                    <a:ln w="9525">
                      <a:noFill/>
                      <a:miter lim="800000"/>
                      <a:headEnd/>
                      <a:tailEnd/>
                    </a:ln>
                  </pic:spPr>
                </pic:pic>
              </a:graphicData>
            </a:graphic>
          </wp:inline>
        </w:drawing>
      </w:r>
    </w:p>
    <w:p w:rsidR="00C430EC" w:rsidRDefault="00C430EC" w:rsidP="00C430EC">
      <w:pPr>
        <w:spacing w:before="50" w:after="50"/>
        <w:ind w:firstLineChars="200" w:firstLine="480"/>
        <w:rPr>
          <w:rFonts w:ascii="宋体" w:hAnsi="宋体"/>
        </w:rPr>
      </w:pPr>
      <w:r>
        <w:rPr>
          <w:rFonts w:ascii="宋体" w:hAnsi="宋体" w:hint="eastAsia"/>
        </w:rPr>
        <w:t>（2）控制要点</w:t>
      </w:r>
    </w:p>
    <w:p w:rsidR="00C430EC" w:rsidRDefault="00C430EC" w:rsidP="00C430EC">
      <w:pPr>
        <w:numPr>
          <w:ilvl w:val="1"/>
          <w:numId w:val="541"/>
        </w:numPr>
        <w:spacing w:before="50" w:after="50"/>
        <w:rPr>
          <w:rFonts w:ascii="宋体" w:hAnsi="宋体"/>
        </w:rPr>
      </w:pPr>
      <w:r>
        <w:rPr>
          <w:rFonts w:ascii="宋体" w:hAnsi="宋体" w:hint="eastAsia"/>
        </w:rPr>
        <w:t>券商因更名等原因修改了客户号及清算户口，在“新客户号”录入新的清算账户客户号做更改。</w:t>
      </w:r>
    </w:p>
    <w:p w:rsidR="00C430EC" w:rsidRDefault="00C430EC" w:rsidP="00C430EC">
      <w:pPr>
        <w:numPr>
          <w:ilvl w:val="1"/>
          <w:numId w:val="541"/>
        </w:numPr>
        <w:spacing w:before="50" w:after="50"/>
        <w:rPr>
          <w:rFonts w:ascii="宋体" w:hAnsi="宋体"/>
        </w:rPr>
      </w:pPr>
      <w:r>
        <w:rPr>
          <w:rFonts w:ascii="宋体" w:hAnsi="宋体" w:hint="eastAsia"/>
        </w:rPr>
        <w:t>更改客户号前，须先将该券商下的所有批次做对账及清算，再删除券商协议货币后才能进入操作。</w:t>
      </w:r>
    </w:p>
    <w:p w:rsidR="00C430EC" w:rsidRDefault="00C430EC" w:rsidP="00C430EC">
      <w:pPr>
        <w:numPr>
          <w:ilvl w:val="1"/>
          <w:numId w:val="541"/>
        </w:numPr>
        <w:spacing w:before="50" w:after="50"/>
        <w:rPr>
          <w:rFonts w:ascii="宋体" w:hAnsi="宋体"/>
        </w:rPr>
      </w:pPr>
      <w:r>
        <w:rPr>
          <w:rFonts w:ascii="宋体" w:hAnsi="宋体" w:hint="eastAsia"/>
        </w:rPr>
        <w:t>具体操作情况详见附件。</w:t>
      </w:r>
    </w:p>
    <w:p w:rsidR="00C430EC" w:rsidRDefault="00C430EC" w:rsidP="00C430EC">
      <w:pPr>
        <w:ind w:left="420"/>
        <w:rPr>
          <w:rFonts w:ascii="宋体" w:hAnsi="宋体"/>
        </w:rPr>
      </w:pPr>
    </w:p>
    <w:p w:rsidR="00C430EC" w:rsidRDefault="00C430EC" w:rsidP="0004090F">
      <w:pPr>
        <w:pStyle w:val="5"/>
        <w:rPr>
          <w:sz w:val="24"/>
        </w:rPr>
      </w:pPr>
      <w:bookmarkStart w:id="1481" w:name="_Toc183926630"/>
      <w:r>
        <w:rPr>
          <w:rFonts w:hint="eastAsia"/>
          <w:sz w:val="24"/>
        </w:rPr>
        <w:lastRenderedPageBreak/>
        <w:t>二、银证转账客户协议（业务代码</w:t>
      </w:r>
      <w:r>
        <w:rPr>
          <w:rFonts w:hint="eastAsia"/>
          <w:sz w:val="24"/>
        </w:rPr>
        <w:t>6111</w:t>
      </w:r>
      <w:r>
        <w:rPr>
          <w:rFonts w:hint="eastAsia"/>
          <w:sz w:val="24"/>
        </w:rPr>
        <w:t>－</w:t>
      </w:r>
      <w:r>
        <w:rPr>
          <w:rFonts w:hint="eastAsia"/>
          <w:sz w:val="24"/>
        </w:rPr>
        <w:t>6114</w:t>
      </w:r>
      <w:r>
        <w:rPr>
          <w:rFonts w:hint="eastAsia"/>
          <w:sz w:val="24"/>
        </w:rPr>
        <w:t>、</w:t>
      </w:r>
      <w:r>
        <w:rPr>
          <w:rFonts w:hint="eastAsia"/>
          <w:sz w:val="24"/>
        </w:rPr>
        <w:t>6116</w:t>
      </w:r>
      <w:r>
        <w:rPr>
          <w:rFonts w:hint="eastAsia"/>
          <w:sz w:val="24"/>
        </w:rPr>
        <w:t>、</w:t>
      </w:r>
      <w:r>
        <w:rPr>
          <w:rFonts w:hint="eastAsia"/>
          <w:sz w:val="24"/>
        </w:rPr>
        <w:t>6118</w:t>
      </w:r>
      <w:r>
        <w:rPr>
          <w:rFonts w:hint="eastAsia"/>
          <w:sz w:val="24"/>
        </w:rPr>
        <w:t>）</w:t>
      </w:r>
      <w:bookmarkEnd w:id="1481"/>
    </w:p>
    <w:p w:rsidR="00C430EC" w:rsidRDefault="00C430EC" w:rsidP="00C430EC">
      <w:pPr>
        <w:pStyle w:val="6"/>
        <w:spacing w:line="360" w:lineRule="auto"/>
      </w:pPr>
      <w:r>
        <w:rPr>
          <w:rFonts w:hint="eastAsia"/>
        </w:rPr>
        <w:t>（一）功能介绍</w:t>
      </w:r>
    </w:p>
    <w:p w:rsidR="00C430EC" w:rsidRDefault="00C430EC" w:rsidP="00C430EC">
      <w:pPr>
        <w:pStyle w:val="a6"/>
      </w:pPr>
      <w:r>
        <w:rPr>
          <w:rFonts w:hint="eastAsia"/>
        </w:rPr>
        <w:t>通过本功能实现客户、银行与券商三方签订银证转账客户协议，确定保证金户口与银行户口的对应关系、股市类别、转账限额等问题。包括新增、修改、关闭、删除客户协议、按券商号和股市类别查询客户协议，按户口号查询客户协议，银行方确认券商端发起签订的客户协议、客户确认券商端发起签订的客户协议等。</w:t>
      </w:r>
    </w:p>
    <w:p w:rsidR="00C430EC" w:rsidRDefault="00C430EC" w:rsidP="00C430EC">
      <w:pPr>
        <w:pStyle w:val="6"/>
        <w:spacing w:line="360" w:lineRule="auto"/>
      </w:pPr>
      <w:r>
        <w:rPr>
          <w:rFonts w:hint="eastAsia"/>
        </w:rPr>
        <w:t>（二）风险提示</w:t>
      </w:r>
    </w:p>
    <w:p w:rsidR="00C430EC" w:rsidRDefault="00C430EC" w:rsidP="00C430EC">
      <w:pPr>
        <w:pStyle w:val="a4"/>
        <w:tabs>
          <w:tab w:val="clear" w:pos="0"/>
        </w:tabs>
        <w:ind w:firstLineChars="150" w:firstLine="360"/>
      </w:pPr>
      <w:r>
        <w:rPr>
          <w:rFonts w:hint="eastAsia"/>
        </w:rPr>
        <w:t>1</w:t>
      </w:r>
      <w:r>
        <w:rPr>
          <w:rFonts w:hint="eastAsia"/>
        </w:rPr>
        <w:t>、修改客户协议客户保证金要素前，需要人工判断该客户协议下无未清算的银证转账交易。</w:t>
      </w:r>
    </w:p>
    <w:p w:rsidR="00C430EC" w:rsidRDefault="00C430EC" w:rsidP="00C430EC">
      <w:pPr>
        <w:pStyle w:val="6"/>
        <w:spacing w:line="360" w:lineRule="auto"/>
      </w:pPr>
      <w:r>
        <w:rPr>
          <w:rFonts w:hint="eastAsia"/>
        </w:rPr>
        <w:t>（三）操作要点</w:t>
      </w:r>
    </w:p>
    <w:p w:rsidR="00C430EC" w:rsidRDefault="00C430EC" w:rsidP="00C430EC">
      <w:pPr>
        <w:ind w:firstLineChars="150" w:firstLine="360"/>
        <w:rPr>
          <w:rFonts w:ascii="宋体" w:hAnsi="宋体"/>
        </w:rPr>
      </w:pPr>
      <w:r>
        <w:rPr>
          <w:rFonts w:ascii="宋体" w:hAnsi="宋体" w:hint="eastAsia"/>
        </w:rPr>
        <w:t>1、使用本功能的用户为网点用户。</w:t>
      </w:r>
    </w:p>
    <w:p w:rsidR="00C430EC" w:rsidRDefault="00C430EC" w:rsidP="00C430EC">
      <w:pPr>
        <w:ind w:firstLineChars="150" w:firstLine="360"/>
        <w:rPr>
          <w:rFonts w:ascii="宋体" w:hAnsi="宋体"/>
        </w:rPr>
      </w:pPr>
      <w:r>
        <w:rPr>
          <w:rFonts w:ascii="宋体" w:hAnsi="宋体" w:hint="eastAsia"/>
        </w:rPr>
        <w:t>2、客户协议管理新增功能，适用于尚未在我行特约券商处开立保证金账户的“一卡通”客户。由银行代理券商为客户开立保证金账户后，新增客户协议，再经券商确认后，客户协议即可有效。</w:t>
      </w:r>
    </w:p>
    <w:p w:rsidR="00C430EC" w:rsidRDefault="00C430EC" w:rsidP="00C430EC">
      <w:pPr>
        <w:ind w:firstLineChars="150" w:firstLine="360"/>
        <w:rPr>
          <w:rFonts w:ascii="宋体" w:hAnsi="宋体"/>
        </w:rPr>
      </w:pPr>
      <w:r>
        <w:rPr>
          <w:rFonts w:ascii="宋体" w:hAnsi="宋体" w:hint="eastAsia"/>
        </w:rPr>
        <w:t>3、客户协议修改功能，适用于辖属机构的客户协议维护。可修改要素包括：客户保证金账号、</w:t>
      </w:r>
      <w:r>
        <w:rPr>
          <w:rFonts w:ascii="宋体" w:hAnsi="宋体" w:hint="eastAsia"/>
          <w:bCs/>
        </w:rPr>
        <w:t>每日转账限额、单笔最大交易金额、协议账号、股东代码卡卡号(注：</w:t>
      </w:r>
      <w:r>
        <w:rPr>
          <w:rFonts w:ascii="宋体" w:hAnsi="宋体" w:hint="eastAsia"/>
        </w:rPr>
        <w:t>修改股东代码卡卡号前，需先通过业务代码1308或1318修改附加信息中已保存的股东代码卡卡号</w:t>
      </w:r>
      <w:r>
        <w:rPr>
          <w:rFonts w:ascii="宋体" w:hAnsi="宋体" w:hint="eastAsia"/>
          <w:bCs/>
        </w:rPr>
        <w:t>)。</w:t>
      </w:r>
    </w:p>
    <w:p w:rsidR="00C430EC" w:rsidRDefault="00C430EC" w:rsidP="00C430EC">
      <w:pPr>
        <w:ind w:firstLineChars="150" w:firstLine="360"/>
        <w:rPr>
          <w:rFonts w:ascii="宋体" w:hAnsi="宋体"/>
        </w:rPr>
      </w:pPr>
      <w:r>
        <w:rPr>
          <w:rFonts w:ascii="宋体" w:hAnsi="宋体" w:hint="eastAsia"/>
        </w:rPr>
        <w:t>4、券商端发起的客户协议经券商、银行和客户三方确认后才有效，“银行确认”、“客户确认”功能分别用于券商端发起签订客户协议方式的银行方和客户方确认。</w:t>
      </w:r>
    </w:p>
    <w:p w:rsidR="00C430EC" w:rsidRDefault="00C430EC" w:rsidP="00C430EC">
      <w:pPr>
        <w:widowControl/>
        <w:ind w:firstLineChars="150" w:firstLine="360"/>
        <w:jc w:val="left"/>
        <w:rPr>
          <w:rFonts w:ascii="宋体" w:hAnsi="宋体"/>
          <w:szCs w:val="20"/>
        </w:rPr>
      </w:pPr>
      <w:r>
        <w:rPr>
          <w:rFonts w:ascii="宋体" w:hAnsi="宋体" w:hint="eastAsia"/>
        </w:rPr>
        <w:t>5、</w:t>
      </w:r>
      <w:r>
        <w:rPr>
          <w:rFonts w:ascii="宋体" w:hAnsi="宋体" w:hint="eastAsia"/>
          <w:szCs w:val="20"/>
        </w:rPr>
        <w:t>券商端发起签订客户协议方式需由客户在柜面或大众版、电话银行、自助查询终端确认（客户确认功能）。</w:t>
      </w:r>
    </w:p>
    <w:p w:rsidR="00C430EC" w:rsidRDefault="00C430EC" w:rsidP="00C430EC">
      <w:pPr>
        <w:widowControl/>
        <w:ind w:firstLineChars="150" w:firstLine="360"/>
        <w:jc w:val="left"/>
        <w:rPr>
          <w:rFonts w:ascii="宋体" w:hAnsi="宋体"/>
          <w:szCs w:val="20"/>
        </w:rPr>
      </w:pPr>
      <w:r>
        <w:rPr>
          <w:rFonts w:ascii="宋体" w:hAnsi="宋体" w:hint="eastAsia"/>
          <w:szCs w:val="20"/>
        </w:rPr>
        <w:t>6、关闭客户协议的判断条件是没有错误的交易，错误的交易是指：银证转账“预期”状态交易、银证转账“等待合作方确认信息”状态交易。</w:t>
      </w:r>
    </w:p>
    <w:p w:rsidR="00C430EC" w:rsidRDefault="00C430EC" w:rsidP="00C430EC">
      <w:pPr>
        <w:widowControl/>
        <w:ind w:firstLineChars="150" w:firstLine="360"/>
        <w:rPr>
          <w:rFonts w:ascii="宋体" w:hAnsi="宋体"/>
          <w:szCs w:val="20"/>
        </w:rPr>
      </w:pPr>
      <w:r>
        <w:rPr>
          <w:rFonts w:ascii="宋体" w:hAnsi="宋体" w:hint="eastAsia"/>
          <w:szCs w:val="20"/>
        </w:rPr>
        <w:t>7、删除功能适用于办理业务过程中误操作的冲销。删除客户协议的判断条件是该客户协议下从未有过转账交易。</w:t>
      </w:r>
    </w:p>
    <w:p w:rsidR="00C430EC" w:rsidRDefault="00C430EC" w:rsidP="00C430EC">
      <w:pPr>
        <w:widowControl/>
        <w:ind w:firstLineChars="150" w:firstLine="360"/>
        <w:jc w:val="left"/>
      </w:pPr>
      <w:r>
        <w:rPr>
          <w:rFonts w:ascii="宋体" w:hAnsi="宋体" w:hint="eastAsia"/>
          <w:szCs w:val="20"/>
        </w:rPr>
        <w:lastRenderedPageBreak/>
        <w:t>8、申请客户协议、修改客户协议、关闭客户协议、银行确认、客户确认、删除客户协议操作可在分行任一网点办理。</w:t>
      </w:r>
    </w:p>
    <w:p w:rsidR="00C430EC" w:rsidRDefault="00C430EC" w:rsidP="00C430EC">
      <w:pPr>
        <w:pStyle w:val="6"/>
        <w:spacing w:line="360" w:lineRule="auto"/>
      </w:pPr>
      <w:r>
        <w:rPr>
          <w:rFonts w:hint="eastAsia"/>
        </w:rPr>
        <w:t>（四）操作步骤</w:t>
      </w:r>
    </w:p>
    <w:p w:rsidR="00C430EC" w:rsidRDefault="00C430EC" w:rsidP="00C430EC">
      <w:pPr>
        <w:ind w:firstLineChars="200" w:firstLine="480"/>
        <w:rPr>
          <w:rFonts w:ascii="宋体" w:hAnsi="宋体"/>
        </w:rPr>
      </w:pPr>
      <w:r>
        <w:rPr>
          <w:rFonts w:ascii="宋体" w:hAnsi="宋体" w:hint="eastAsia"/>
        </w:rPr>
        <w:t>1、签订客户协议操作步骤：</w:t>
      </w:r>
    </w:p>
    <w:p w:rsidR="00C430EC" w:rsidRDefault="00C430EC" w:rsidP="00C430EC">
      <w:pPr>
        <w:rPr>
          <w:rFonts w:ascii="宋体" w:hAnsi="宋体"/>
        </w:rPr>
      </w:pPr>
      <w:r>
        <w:rPr>
          <w:rFonts w:ascii="宋体" w:hAnsi="宋体" w:hint="eastAsia"/>
        </w:rPr>
        <w:t>（1）选择系统导航－其他中间业务－银证转账－协议管理－新增，或输入业务代码6111进入新增客户协议。</w:t>
      </w:r>
    </w:p>
    <w:p w:rsidR="00C430EC" w:rsidRDefault="00C430EC" w:rsidP="00C430EC">
      <w:pPr>
        <w:rPr>
          <w:rFonts w:ascii="宋体" w:hAnsi="宋体"/>
        </w:rPr>
      </w:pPr>
      <w:r>
        <w:rPr>
          <w:rFonts w:ascii="宋体" w:hAnsi="宋体" w:hint="eastAsia"/>
        </w:rPr>
        <w:t>（2）新增客户协议画面，输入下列要素：</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526"/>
        <w:gridCol w:w="952"/>
        <w:gridCol w:w="3097"/>
        <w:gridCol w:w="2145"/>
      </w:tblGrid>
      <w:tr w:rsidR="00C430EC">
        <w:trPr>
          <w:tblHeader/>
        </w:trPr>
        <w:tc>
          <w:tcPr>
            <w:tcW w:w="1448" w:type="pct"/>
            <w:shd w:val="clear" w:color="auto" w:fill="CCCCCC"/>
          </w:tcPr>
          <w:p w:rsidR="00C430EC" w:rsidRDefault="00C430EC" w:rsidP="00C430EC">
            <w:pPr>
              <w:jc w:val="center"/>
              <w:rPr>
                <w:b/>
              </w:rPr>
            </w:pPr>
            <w:r>
              <w:rPr>
                <w:rFonts w:hint="eastAsia"/>
                <w:b/>
              </w:rPr>
              <w:t>要素名称</w:t>
            </w:r>
          </w:p>
        </w:tc>
        <w:tc>
          <w:tcPr>
            <w:tcW w:w="546" w:type="pct"/>
            <w:shd w:val="clear" w:color="auto" w:fill="CCCCCC"/>
          </w:tcPr>
          <w:p w:rsidR="00C430EC" w:rsidRDefault="00C430EC" w:rsidP="00C430EC">
            <w:pPr>
              <w:jc w:val="center"/>
              <w:rPr>
                <w:b/>
              </w:rPr>
            </w:pPr>
            <w:r>
              <w:rPr>
                <w:rFonts w:hint="eastAsia"/>
                <w:b/>
              </w:rPr>
              <w:t>长度</w:t>
            </w:r>
          </w:p>
        </w:tc>
        <w:tc>
          <w:tcPr>
            <w:tcW w:w="1776" w:type="pct"/>
            <w:shd w:val="clear" w:color="auto" w:fill="CCCCCC"/>
          </w:tcPr>
          <w:p w:rsidR="00C430EC" w:rsidRDefault="00C430EC" w:rsidP="00C430EC">
            <w:pPr>
              <w:jc w:val="center"/>
              <w:rPr>
                <w:b/>
              </w:rPr>
            </w:pPr>
            <w:r>
              <w:rPr>
                <w:rFonts w:hint="eastAsia"/>
                <w:b/>
              </w:rPr>
              <w:t>是否必输及</w:t>
            </w:r>
          </w:p>
          <w:p w:rsidR="00C430EC" w:rsidRDefault="00C430EC" w:rsidP="00C430EC">
            <w:pPr>
              <w:jc w:val="center"/>
              <w:rPr>
                <w:b/>
              </w:rPr>
            </w:pPr>
            <w:r>
              <w:rPr>
                <w:rFonts w:hint="eastAsia"/>
                <w:b/>
              </w:rPr>
              <w:t>输入方式</w:t>
            </w:r>
          </w:p>
        </w:tc>
        <w:tc>
          <w:tcPr>
            <w:tcW w:w="1230" w:type="pct"/>
            <w:shd w:val="clear" w:color="auto" w:fill="CCCCCC"/>
          </w:tcPr>
          <w:p w:rsidR="00C430EC" w:rsidRDefault="00C430EC" w:rsidP="00C430EC">
            <w:pPr>
              <w:jc w:val="center"/>
              <w:rPr>
                <w:b/>
              </w:rPr>
            </w:pPr>
            <w:r>
              <w:rPr>
                <w:rFonts w:hint="eastAsia"/>
                <w:b/>
              </w:rPr>
              <w:t>描述</w:t>
            </w:r>
          </w:p>
        </w:tc>
      </w:tr>
      <w:tr w:rsidR="00C430EC">
        <w:tc>
          <w:tcPr>
            <w:tcW w:w="1448" w:type="pct"/>
          </w:tcPr>
          <w:p w:rsidR="00C430EC" w:rsidRDefault="00C430EC" w:rsidP="00C430EC">
            <w:pPr>
              <w:rPr>
                <w:bCs/>
              </w:rPr>
            </w:pPr>
            <w:r>
              <w:rPr>
                <w:rFonts w:hint="eastAsia"/>
                <w:bCs/>
              </w:rPr>
              <w:t>券商号</w:t>
            </w:r>
          </w:p>
        </w:tc>
        <w:tc>
          <w:tcPr>
            <w:tcW w:w="546" w:type="pct"/>
          </w:tcPr>
          <w:p w:rsidR="00C430EC" w:rsidRDefault="00C430EC" w:rsidP="00C430EC">
            <w:pPr>
              <w:rPr>
                <w:bCs/>
              </w:rPr>
            </w:pPr>
            <w:r>
              <w:rPr>
                <w:rFonts w:hint="eastAsia"/>
                <w:bCs/>
              </w:rPr>
              <w:t>6</w:t>
            </w:r>
          </w:p>
        </w:tc>
        <w:tc>
          <w:tcPr>
            <w:tcW w:w="1776" w:type="pct"/>
          </w:tcPr>
          <w:p w:rsidR="00C430EC" w:rsidRDefault="00C430EC" w:rsidP="00C430EC">
            <w:pPr>
              <w:rPr>
                <w:bCs/>
              </w:rPr>
            </w:pPr>
            <w:r>
              <w:rPr>
                <w:rFonts w:hint="eastAsia"/>
                <w:bCs/>
              </w:rPr>
              <w:t>是，输入数字或选择券商</w:t>
            </w:r>
          </w:p>
        </w:tc>
        <w:tc>
          <w:tcPr>
            <w:tcW w:w="1230" w:type="pct"/>
          </w:tcPr>
          <w:p w:rsidR="00C430EC" w:rsidRDefault="00C430EC" w:rsidP="00C430EC">
            <w:pPr>
              <w:rPr>
                <w:bCs/>
              </w:rPr>
            </w:pPr>
            <w:r>
              <w:rPr>
                <w:rFonts w:hint="eastAsia"/>
                <w:bCs/>
              </w:rPr>
              <w:t>输入本机构券商号</w:t>
            </w:r>
          </w:p>
        </w:tc>
      </w:tr>
      <w:tr w:rsidR="00C430EC">
        <w:tc>
          <w:tcPr>
            <w:tcW w:w="1448" w:type="pct"/>
          </w:tcPr>
          <w:p w:rsidR="00C430EC" w:rsidRDefault="00C430EC" w:rsidP="00C430EC">
            <w:pPr>
              <w:rPr>
                <w:bCs/>
              </w:rPr>
            </w:pPr>
            <w:r>
              <w:rPr>
                <w:rFonts w:hint="eastAsia"/>
                <w:bCs/>
              </w:rPr>
              <w:t>户口号</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是，刷卡后输入数字</w:t>
            </w:r>
          </w:p>
        </w:tc>
        <w:tc>
          <w:tcPr>
            <w:tcW w:w="1230" w:type="pct"/>
          </w:tcPr>
          <w:p w:rsidR="00C430EC" w:rsidRDefault="00C430EC" w:rsidP="00C430EC">
            <w:pPr>
              <w:rPr>
                <w:bCs/>
              </w:rPr>
            </w:pPr>
          </w:p>
        </w:tc>
      </w:tr>
      <w:tr w:rsidR="00C430EC">
        <w:tc>
          <w:tcPr>
            <w:tcW w:w="1448" w:type="pct"/>
          </w:tcPr>
          <w:p w:rsidR="00C430EC" w:rsidRDefault="00C430EC" w:rsidP="00C430EC">
            <w:pPr>
              <w:rPr>
                <w:bCs/>
              </w:rPr>
            </w:pPr>
            <w:r>
              <w:rPr>
                <w:rFonts w:hint="eastAsia"/>
                <w:bCs/>
              </w:rPr>
              <w:t>交易密码</w:t>
            </w:r>
          </w:p>
        </w:tc>
        <w:tc>
          <w:tcPr>
            <w:tcW w:w="546" w:type="pct"/>
          </w:tcPr>
          <w:p w:rsidR="00C430EC" w:rsidRDefault="00C430EC" w:rsidP="00C430EC">
            <w:pPr>
              <w:rPr>
                <w:bCs/>
              </w:rPr>
            </w:pPr>
            <w:r>
              <w:rPr>
                <w:rFonts w:hint="eastAsia"/>
                <w:bCs/>
              </w:rPr>
              <w:t>6</w:t>
            </w:r>
          </w:p>
        </w:tc>
        <w:tc>
          <w:tcPr>
            <w:tcW w:w="1776" w:type="pct"/>
          </w:tcPr>
          <w:p w:rsidR="00C430EC" w:rsidRDefault="00C430EC" w:rsidP="00C430EC">
            <w:pPr>
              <w:rPr>
                <w:bCs/>
              </w:rPr>
            </w:pPr>
            <w:r>
              <w:rPr>
                <w:rFonts w:hint="eastAsia"/>
                <w:bCs/>
              </w:rPr>
              <w:t>是，输入交易密码</w:t>
            </w:r>
          </w:p>
        </w:tc>
        <w:tc>
          <w:tcPr>
            <w:tcW w:w="1230" w:type="pct"/>
          </w:tcPr>
          <w:p w:rsidR="00C430EC" w:rsidRDefault="00C430EC" w:rsidP="00C430EC">
            <w:pPr>
              <w:rPr>
                <w:bCs/>
              </w:rPr>
            </w:pPr>
            <w:r>
              <w:rPr>
                <w:rFonts w:hint="eastAsia"/>
                <w:bCs/>
              </w:rPr>
              <w:t>交易密码通过密码键盘输入</w:t>
            </w:r>
          </w:p>
        </w:tc>
      </w:tr>
      <w:tr w:rsidR="00C430EC">
        <w:tc>
          <w:tcPr>
            <w:tcW w:w="1448" w:type="pct"/>
          </w:tcPr>
          <w:p w:rsidR="00C430EC" w:rsidRDefault="00C430EC" w:rsidP="00C430EC">
            <w:pPr>
              <w:rPr>
                <w:bCs/>
              </w:rPr>
            </w:pPr>
            <w:r>
              <w:rPr>
                <w:rFonts w:hint="eastAsia"/>
                <w:bCs/>
              </w:rPr>
              <w:t>证件国别</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是，选择</w:t>
            </w:r>
          </w:p>
        </w:tc>
        <w:tc>
          <w:tcPr>
            <w:tcW w:w="1230" w:type="pct"/>
          </w:tcPr>
          <w:p w:rsidR="00C430EC" w:rsidRDefault="00C430EC" w:rsidP="00C430EC">
            <w:pPr>
              <w:rPr>
                <w:bCs/>
              </w:rPr>
            </w:pPr>
          </w:p>
        </w:tc>
      </w:tr>
      <w:tr w:rsidR="00C430EC">
        <w:tc>
          <w:tcPr>
            <w:tcW w:w="1448" w:type="pct"/>
          </w:tcPr>
          <w:p w:rsidR="00C430EC" w:rsidRDefault="00C430EC" w:rsidP="00C430EC">
            <w:pPr>
              <w:rPr>
                <w:bCs/>
              </w:rPr>
            </w:pPr>
            <w:r>
              <w:rPr>
                <w:rFonts w:hint="eastAsia"/>
                <w:bCs/>
              </w:rPr>
              <w:t>证件类型</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是，选择</w:t>
            </w:r>
          </w:p>
        </w:tc>
        <w:tc>
          <w:tcPr>
            <w:tcW w:w="1230" w:type="pct"/>
          </w:tcPr>
          <w:p w:rsidR="00C430EC" w:rsidRDefault="00C430EC" w:rsidP="00C430EC">
            <w:pPr>
              <w:rPr>
                <w:bCs/>
              </w:rPr>
            </w:pPr>
          </w:p>
        </w:tc>
      </w:tr>
      <w:tr w:rsidR="00C430EC">
        <w:tc>
          <w:tcPr>
            <w:tcW w:w="1448" w:type="pct"/>
          </w:tcPr>
          <w:p w:rsidR="00C430EC" w:rsidRDefault="00C430EC" w:rsidP="00C430EC">
            <w:pPr>
              <w:rPr>
                <w:bCs/>
              </w:rPr>
            </w:pPr>
            <w:r>
              <w:rPr>
                <w:rFonts w:hint="eastAsia"/>
                <w:bCs/>
              </w:rPr>
              <w:t>证件号码</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是，手工输入</w:t>
            </w:r>
          </w:p>
        </w:tc>
        <w:tc>
          <w:tcPr>
            <w:tcW w:w="1230" w:type="pct"/>
          </w:tcPr>
          <w:p w:rsidR="00C430EC" w:rsidRDefault="00C430EC" w:rsidP="00C430EC">
            <w:pPr>
              <w:rPr>
                <w:bCs/>
              </w:rPr>
            </w:pPr>
          </w:p>
        </w:tc>
      </w:tr>
      <w:tr w:rsidR="00C430EC">
        <w:tc>
          <w:tcPr>
            <w:tcW w:w="1448" w:type="pct"/>
          </w:tcPr>
          <w:p w:rsidR="00C430EC" w:rsidRDefault="00C430EC" w:rsidP="00C430EC">
            <w:pPr>
              <w:rPr>
                <w:bCs/>
              </w:rPr>
            </w:pPr>
            <w:r>
              <w:rPr>
                <w:rFonts w:hint="eastAsia"/>
                <w:bCs/>
              </w:rPr>
              <w:t>签发日期</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否，输入日期</w:t>
            </w:r>
          </w:p>
        </w:tc>
        <w:tc>
          <w:tcPr>
            <w:tcW w:w="1230" w:type="pct"/>
          </w:tcPr>
          <w:p w:rsidR="00C430EC" w:rsidRDefault="00C430EC" w:rsidP="00C430EC">
            <w:pPr>
              <w:rPr>
                <w:bCs/>
              </w:rPr>
            </w:pPr>
          </w:p>
        </w:tc>
      </w:tr>
      <w:tr w:rsidR="00C430EC">
        <w:tc>
          <w:tcPr>
            <w:tcW w:w="1448" w:type="pct"/>
          </w:tcPr>
          <w:p w:rsidR="00C430EC" w:rsidRDefault="00C430EC" w:rsidP="00C430EC">
            <w:pPr>
              <w:rPr>
                <w:bCs/>
              </w:rPr>
            </w:pPr>
            <w:r>
              <w:rPr>
                <w:rFonts w:hint="eastAsia"/>
                <w:bCs/>
              </w:rPr>
              <w:t>保证金账号</w:t>
            </w:r>
          </w:p>
        </w:tc>
        <w:tc>
          <w:tcPr>
            <w:tcW w:w="546" w:type="pct"/>
          </w:tcPr>
          <w:p w:rsidR="00C430EC" w:rsidRDefault="00C430EC" w:rsidP="00C430EC">
            <w:pPr>
              <w:rPr>
                <w:bCs/>
              </w:rPr>
            </w:pPr>
            <w:r>
              <w:rPr>
                <w:rFonts w:hint="eastAsia"/>
                <w:bCs/>
              </w:rPr>
              <w:t>20</w:t>
            </w:r>
          </w:p>
        </w:tc>
        <w:tc>
          <w:tcPr>
            <w:tcW w:w="1776" w:type="pct"/>
          </w:tcPr>
          <w:p w:rsidR="00C430EC" w:rsidRDefault="00C430EC" w:rsidP="00C430EC">
            <w:pPr>
              <w:rPr>
                <w:bCs/>
              </w:rPr>
            </w:pPr>
            <w:r>
              <w:rPr>
                <w:rFonts w:hint="eastAsia"/>
                <w:bCs/>
              </w:rPr>
              <w:t>是，输入数字</w:t>
            </w:r>
          </w:p>
        </w:tc>
        <w:tc>
          <w:tcPr>
            <w:tcW w:w="1230" w:type="pct"/>
          </w:tcPr>
          <w:p w:rsidR="00C430EC" w:rsidRDefault="00C430EC" w:rsidP="00C430EC">
            <w:pPr>
              <w:rPr>
                <w:bCs/>
              </w:rPr>
            </w:pPr>
          </w:p>
        </w:tc>
      </w:tr>
      <w:tr w:rsidR="00C430EC">
        <w:tc>
          <w:tcPr>
            <w:tcW w:w="1448" w:type="pct"/>
          </w:tcPr>
          <w:p w:rsidR="00C430EC" w:rsidRDefault="00C430EC" w:rsidP="00C430EC">
            <w:pPr>
              <w:rPr>
                <w:bCs/>
              </w:rPr>
            </w:pPr>
            <w:r>
              <w:rPr>
                <w:rFonts w:hint="eastAsia"/>
                <w:bCs/>
              </w:rPr>
              <w:t>每日转账限额</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是，输入数字</w:t>
            </w:r>
          </w:p>
        </w:tc>
        <w:tc>
          <w:tcPr>
            <w:tcW w:w="1230" w:type="pct"/>
          </w:tcPr>
          <w:p w:rsidR="00C430EC" w:rsidRDefault="00C430EC" w:rsidP="00C430EC">
            <w:pPr>
              <w:rPr>
                <w:bCs/>
              </w:rPr>
            </w:pPr>
          </w:p>
        </w:tc>
      </w:tr>
      <w:tr w:rsidR="00C430EC">
        <w:tc>
          <w:tcPr>
            <w:tcW w:w="1448" w:type="pct"/>
          </w:tcPr>
          <w:p w:rsidR="00C430EC" w:rsidRDefault="00C430EC" w:rsidP="00C430EC">
            <w:pPr>
              <w:rPr>
                <w:bCs/>
              </w:rPr>
            </w:pPr>
            <w:r>
              <w:rPr>
                <w:rFonts w:hint="eastAsia"/>
                <w:bCs/>
              </w:rPr>
              <w:t>单笔最大交易金额</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是，输入数字</w:t>
            </w:r>
          </w:p>
        </w:tc>
        <w:tc>
          <w:tcPr>
            <w:tcW w:w="1230" w:type="pct"/>
          </w:tcPr>
          <w:p w:rsidR="00C430EC" w:rsidRDefault="00C430EC" w:rsidP="00C430EC">
            <w:pPr>
              <w:rPr>
                <w:bCs/>
              </w:rPr>
            </w:pPr>
          </w:p>
        </w:tc>
      </w:tr>
      <w:tr w:rsidR="00C430EC">
        <w:tc>
          <w:tcPr>
            <w:tcW w:w="1448" w:type="pct"/>
          </w:tcPr>
          <w:p w:rsidR="00C430EC" w:rsidRDefault="00C430EC" w:rsidP="00C430EC">
            <w:pPr>
              <w:rPr>
                <w:bCs/>
              </w:rPr>
            </w:pPr>
            <w:r>
              <w:rPr>
                <w:rFonts w:hint="eastAsia"/>
                <w:bCs/>
              </w:rPr>
              <w:t>股市类别</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是，选择输入</w:t>
            </w:r>
          </w:p>
        </w:tc>
        <w:tc>
          <w:tcPr>
            <w:tcW w:w="1230" w:type="pct"/>
          </w:tcPr>
          <w:p w:rsidR="00C430EC" w:rsidRDefault="00C430EC" w:rsidP="00C430EC">
            <w:pPr>
              <w:rPr>
                <w:bCs/>
              </w:rPr>
            </w:pPr>
          </w:p>
        </w:tc>
      </w:tr>
      <w:tr w:rsidR="00C430EC">
        <w:tc>
          <w:tcPr>
            <w:tcW w:w="1448" w:type="pct"/>
          </w:tcPr>
          <w:p w:rsidR="00C430EC" w:rsidRDefault="00C430EC" w:rsidP="00C430EC">
            <w:pPr>
              <w:rPr>
                <w:bCs/>
              </w:rPr>
            </w:pPr>
            <w:r>
              <w:rPr>
                <w:rFonts w:hint="eastAsia"/>
                <w:bCs/>
              </w:rPr>
              <w:t>股东代码卡</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是，可输入数字和英文字毌</w:t>
            </w:r>
          </w:p>
        </w:tc>
        <w:tc>
          <w:tcPr>
            <w:tcW w:w="1230" w:type="pct"/>
          </w:tcPr>
          <w:p w:rsidR="00C430EC" w:rsidRDefault="00C430EC" w:rsidP="00C430EC">
            <w:pPr>
              <w:rPr>
                <w:bCs/>
              </w:rPr>
            </w:pPr>
          </w:p>
        </w:tc>
      </w:tr>
    </w:tbl>
    <w:p w:rsidR="00C430EC" w:rsidRDefault="00C430EC" w:rsidP="00C430EC">
      <w:pPr>
        <w:rPr>
          <w:rFonts w:ascii="宋体" w:hAnsi="宋体"/>
        </w:rPr>
      </w:pPr>
      <w:r>
        <w:rPr>
          <w:rFonts w:ascii="宋体" w:hAnsi="宋体" w:hint="eastAsia"/>
        </w:rPr>
        <w:t>（3）输入完毕后选择确定，系统显示“客户协议签订成功”，签订客户协议操作完毕。</w:t>
      </w:r>
    </w:p>
    <w:p w:rsidR="00C430EC" w:rsidRDefault="00C430EC" w:rsidP="00C430EC">
      <w:pPr>
        <w:rPr>
          <w:rFonts w:ascii="宋体" w:hAnsi="宋体"/>
        </w:rPr>
      </w:pPr>
      <w:r>
        <w:rPr>
          <w:rFonts w:ascii="宋体" w:hAnsi="宋体" w:hint="eastAsia"/>
        </w:rPr>
        <w:t>2、修改客户协议：</w:t>
      </w:r>
    </w:p>
    <w:p w:rsidR="00C430EC" w:rsidRDefault="00C430EC" w:rsidP="00C430EC">
      <w:pPr>
        <w:rPr>
          <w:rFonts w:ascii="宋体" w:hAnsi="宋体"/>
        </w:rPr>
      </w:pPr>
      <w:r>
        <w:rPr>
          <w:rFonts w:ascii="宋体" w:hAnsi="宋体" w:hint="eastAsia"/>
        </w:rPr>
        <w:t>（1）操作界面：</w:t>
      </w:r>
    </w:p>
    <w:p w:rsidR="00C430EC" w:rsidRDefault="0004090F" w:rsidP="00C430EC">
      <w:r>
        <w:rPr>
          <w:noProof/>
        </w:rPr>
        <w:lastRenderedPageBreak/>
        <w:drawing>
          <wp:inline distT="0" distB="0" distL="0" distR="0">
            <wp:extent cx="5267325" cy="3819525"/>
            <wp:effectExtent l="1905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91" cstate="print"/>
                    <a:srcRect/>
                    <a:stretch>
                      <a:fillRect/>
                    </a:stretch>
                  </pic:blipFill>
                  <pic:spPr bwMode="auto">
                    <a:xfrm>
                      <a:off x="0" y="0"/>
                      <a:ext cx="5267325" cy="3819525"/>
                    </a:xfrm>
                    <a:prstGeom prst="rect">
                      <a:avLst/>
                    </a:prstGeom>
                    <a:noFill/>
                    <a:ln w="9525">
                      <a:noFill/>
                      <a:miter lim="800000"/>
                      <a:headEnd/>
                      <a:tailEnd/>
                    </a:ln>
                  </pic:spPr>
                </pic:pic>
              </a:graphicData>
            </a:graphic>
          </wp:inline>
        </w:drawing>
      </w:r>
    </w:p>
    <w:p w:rsidR="00C430EC" w:rsidRDefault="00C430EC" w:rsidP="00C430EC">
      <w:pPr>
        <w:numPr>
          <w:ilvl w:val="0"/>
          <w:numId w:val="541"/>
        </w:numPr>
      </w:pPr>
      <w:r>
        <w:rPr>
          <w:rFonts w:hint="eastAsia"/>
        </w:rPr>
        <w:t>控制要点</w:t>
      </w:r>
    </w:p>
    <w:p w:rsidR="00C430EC" w:rsidRDefault="00C430EC" w:rsidP="00C430EC">
      <w:pPr>
        <w:numPr>
          <w:ilvl w:val="1"/>
          <w:numId w:val="541"/>
        </w:numPr>
      </w:pPr>
      <w:r>
        <w:rPr>
          <w:rFonts w:hint="eastAsia"/>
        </w:rPr>
        <w:t>当客户做卡号更换或卡片升级时，提醒客户无需到券商处修改交易账号，因系统仍保留旧交易账号，客户照往常操作即可。</w:t>
      </w:r>
    </w:p>
    <w:p w:rsidR="00C430EC" w:rsidRDefault="00C430EC" w:rsidP="00C430EC">
      <w:pPr>
        <w:numPr>
          <w:ilvl w:val="1"/>
          <w:numId w:val="541"/>
        </w:numPr>
      </w:pPr>
      <w:r>
        <w:rPr>
          <w:rFonts w:hint="eastAsia"/>
        </w:rPr>
        <w:t>当客户做卡号更换或卡片升级后，又到券商处做了交易账号修改，则需通过修改客户协议，在“是否更换协议签订户口号”选“是”更换交易账号。</w:t>
      </w:r>
    </w:p>
    <w:p w:rsidR="00C430EC" w:rsidRDefault="00C430EC" w:rsidP="00C430EC">
      <w:pPr>
        <w:numPr>
          <w:ilvl w:val="1"/>
          <w:numId w:val="541"/>
        </w:numPr>
      </w:pPr>
      <w:r>
        <w:rPr>
          <w:rFonts w:hint="eastAsia"/>
        </w:rPr>
        <w:t>当客户只需要修改交易限额、股东代码卡卡号或保证金账号的，在户口号一栏输入新的交易账号，系统自动取旧交易账号，在“是否更换协议签订户口号”选否即可。</w:t>
      </w:r>
    </w:p>
    <w:p w:rsidR="00C430EC" w:rsidRDefault="00C430EC" w:rsidP="00C430EC">
      <w:pPr>
        <w:numPr>
          <w:ilvl w:val="0"/>
          <w:numId w:val="541"/>
        </w:numPr>
        <w:rPr>
          <w:rFonts w:ascii="宋体" w:hAnsi="宋体"/>
        </w:rPr>
      </w:pPr>
      <w:r>
        <w:rPr>
          <w:rFonts w:hint="eastAsia"/>
        </w:rPr>
        <w:t>操作步骤</w:t>
      </w:r>
    </w:p>
    <w:p w:rsidR="00C430EC" w:rsidRDefault="00C430EC" w:rsidP="00C430EC">
      <w:pPr>
        <w:numPr>
          <w:ilvl w:val="0"/>
          <w:numId w:val="541"/>
        </w:numPr>
        <w:rPr>
          <w:rFonts w:ascii="宋体" w:hAnsi="宋体"/>
        </w:rPr>
      </w:pPr>
      <w:r>
        <w:rPr>
          <w:rFonts w:ascii="宋体" w:hAnsi="宋体" w:hint="eastAsia"/>
        </w:rPr>
        <w:t>选择系统导航－其他中间业务－银证转账－协议管理－修改，或输入业务代码6113进入修改客户协议。</w:t>
      </w:r>
    </w:p>
    <w:p w:rsidR="00C430EC" w:rsidRDefault="00C430EC" w:rsidP="00C430EC">
      <w:pPr>
        <w:rPr>
          <w:rFonts w:ascii="宋体" w:hAnsi="宋体"/>
        </w:rPr>
      </w:pPr>
      <w:r>
        <w:rPr>
          <w:rFonts w:ascii="宋体" w:hAnsi="宋体" w:hint="eastAsia"/>
        </w:rPr>
        <w:t>（2）输入或选择券商号，选择股市类别，在户口号栏输入户口号后选择查询，系统屏幕上方显示该户口信息，屏幕下方显示客户协议信息。</w:t>
      </w:r>
    </w:p>
    <w:p w:rsidR="00C430EC" w:rsidRDefault="00C430EC" w:rsidP="00C430EC">
      <w:pPr>
        <w:numPr>
          <w:ilvl w:val="0"/>
          <w:numId w:val="541"/>
        </w:numPr>
        <w:rPr>
          <w:rFonts w:ascii="宋体" w:hAnsi="宋体"/>
        </w:rPr>
      </w:pPr>
      <w:r>
        <w:rPr>
          <w:rFonts w:ascii="宋体" w:hAnsi="宋体" w:hint="eastAsia"/>
        </w:rPr>
        <w:t>可修改下列要素：</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99"/>
        <w:gridCol w:w="944"/>
        <w:gridCol w:w="3064"/>
        <w:gridCol w:w="2213"/>
      </w:tblGrid>
      <w:tr w:rsidR="00C430EC">
        <w:trPr>
          <w:tblHeader/>
        </w:trPr>
        <w:tc>
          <w:tcPr>
            <w:tcW w:w="1433" w:type="pct"/>
            <w:shd w:val="clear" w:color="auto" w:fill="CCCCCC"/>
          </w:tcPr>
          <w:p w:rsidR="00C430EC" w:rsidRDefault="00C430EC" w:rsidP="00C430EC">
            <w:pPr>
              <w:jc w:val="center"/>
              <w:rPr>
                <w:b/>
              </w:rPr>
            </w:pPr>
            <w:r>
              <w:rPr>
                <w:rFonts w:hint="eastAsia"/>
                <w:b/>
              </w:rPr>
              <w:t>要素名称</w:t>
            </w:r>
          </w:p>
        </w:tc>
        <w:tc>
          <w:tcPr>
            <w:tcW w:w="541" w:type="pct"/>
            <w:shd w:val="clear" w:color="auto" w:fill="CCCCCC"/>
          </w:tcPr>
          <w:p w:rsidR="00C430EC" w:rsidRDefault="00C430EC" w:rsidP="00C430EC">
            <w:pPr>
              <w:jc w:val="center"/>
              <w:rPr>
                <w:b/>
              </w:rPr>
            </w:pPr>
            <w:r>
              <w:rPr>
                <w:rFonts w:hint="eastAsia"/>
                <w:b/>
              </w:rPr>
              <w:t>长度</w:t>
            </w:r>
          </w:p>
        </w:tc>
        <w:tc>
          <w:tcPr>
            <w:tcW w:w="1757" w:type="pct"/>
            <w:shd w:val="clear" w:color="auto" w:fill="CCCCCC"/>
          </w:tcPr>
          <w:p w:rsidR="00C430EC" w:rsidRDefault="00C430EC" w:rsidP="00C430EC">
            <w:pPr>
              <w:jc w:val="center"/>
              <w:rPr>
                <w:b/>
              </w:rPr>
            </w:pPr>
            <w:r>
              <w:rPr>
                <w:rFonts w:hint="eastAsia"/>
                <w:b/>
              </w:rPr>
              <w:t>是否必输及</w:t>
            </w:r>
          </w:p>
          <w:p w:rsidR="00C430EC" w:rsidRDefault="00C430EC" w:rsidP="00C430EC">
            <w:pPr>
              <w:jc w:val="center"/>
              <w:rPr>
                <w:b/>
              </w:rPr>
            </w:pPr>
            <w:r>
              <w:rPr>
                <w:rFonts w:hint="eastAsia"/>
                <w:b/>
              </w:rPr>
              <w:t>输入方式</w:t>
            </w:r>
          </w:p>
        </w:tc>
        <w:tc>
          <w:tcPr>
            <w:tcW w:w="1269" w:type="pct"/>
            <w:shd w:val="clear" w:color="auto" w:fill="CCCCCC"/>
          </w:tcPr>
          <w:p w:rsidR="00C430EC" w:rsidRDefault="00C430EC" w:rsidP="00C430EC">
            <w:r>
              <w:rPr>
                <w:rFonts w:hint="eastAsia"/>
              </w:rPr>
              <w:t>问题或建议</w:t>
            </w:r>
          </w:p>
        </w:tc>
      </w:tr>
      <w:tr w:rsidR="00C430EC">
        <w:tc>
          <w:tcPr>
            <w:tcW w:w="1433" w:type="pct"/>
          </w:tcPr>
          <w:p w:rsidR="00C430EC" w:rsidRDefault="00C430EC" w:rsidP="00C430EC">
            <w:pPr>
              <w:rPr>
                <w:bCs/>
              </w:rPr>
            </w:pPr>
            <w:r>
              <w:rPr>
                <w:rFonts w:hint="eastAsia"/>
                <w:bCs/>
              </w:rPr>
              <w:lastRenderedPageBreak/>
              <w:t>保证金账号</w:t>
            </w:r>
          </w:p>
        </w:tc>
        <w:tc>
          <w:tcPr>
            <w:tcW w:w="541" w:type="pct"/>
          </w:tcPr>
          <w:p w:rsidR="00C430EC" w:rsidRDefault="00C430EC" w:rsidP="00C430EC">
            <w:pPr>
              <w:rPr>
                <w:bCs/>
              </w:rPr>
            </w:pPr>
            <w:r>
              <w:rPr>
                <w:rFonts w:hint="eastAsia"/>
                <w:bCs/>
              </w:rPr>
              <w:t>20</w:t>
            </w:r>
          </w:p>
        </w:tc>
        <w:tc>
          <w:tcPr>
            <w:tcW w:w="1757" w:type="pct"/>
          </w:tcPr>
          <w:p w:rsidR="00C430EC" w:rsidRDefault="00C430EC" w:rsidP="00C430EC">
            <w:pPr>
              <w:rPr>
                <w:bCs/>
              </w:rPr>
            </w:pPr>
            <w:r>
              <w:rPr>
                <w:rFonts w:hint="eastAsia"/>
                <w:bCs/>
              </w:rPr>
              <w:t>否，输入数字</w:t>
            </w:r>
          </w:p>
        </w:tc>
        <w:tc>
          <w:tcPr>
            <w:tcW w:w="1269" w:type="pct"/>
          </w:tcPr>
          <w:p w:rsidR="00C430EC" w:rsidRDefault="00C430EC" w:rsidP="00C430EC">
            <w:pPr>
              <w:rPr>
                <w:bCs/>
              </w:rPr>
            </w:pPr>
            <w:r>
              <w:rPr>
                <w:rFonts w:hint="eastAsia"/>
              </w:rPr>
              <w:t>需确认无未清算的银证转账交易</w:t>
            </w:r>
          </w:p>
        </w:tc>
      </w:tr>
      <w:tr w:rsidR="00C430EC">
        <w:tc>
          <w:tcPr>
            <w:tcW w:w="1433" w:type="pct"/>
          </w:tcPr>
          <w:p w:rsidR="00C430EC" w:rsidRDefault="00C430EC" w:rsidP="00C430EC">
            <w:pPr>
              <w:rPr>
                <w:bCs/>
              </w:rPr>
            </w:pPr>
            <w:r>
              <w:rPr>
                <w:rFonts w:hint="eastAsia"/>
                <w:bCs/>
              </w:rPr>
              <w:t>单笔最大交易金额</w:t>
            </w:r>
          </w:p>
        </w:tc>
        <w:tc>
          <w:tcPr>
            <w:tcW w:w="541" w:type="pct"/>
          </w:tcPr>
          <w:p w:rsidR="00C430EC" w:rsidRDefault="00C430EC" w:rsidP="00C430EC">
            <w:pPr>
              <w:rPr>
                <w:bCs/>
              </w:rPr>
            </w:pPr>
          </w:p>
        </w:tc>
        <w:tc>
          <w:tcPr>
            <w:tcW w:w="1757" w:type="pct"/>
          </w:tcPr>
          <w:p w:rsidR="00C430EC" w:rsidRDefault="00C430EC" w:rsidP="00C430EC">
            <w:pPr>
              <w:rPr>
                <w:bCs/>
              </w:rPr>
            </w:pPr>
            <w:r>
              <w:rPr>
                <w:rFonts w:hint="eastAsia"/>
                <w:bCs/>
              </w:rPr>
              <w:t>否，输入数字</w:t>
            </w:r>
          </w:p>
        </w:tc>
        <w:tc>
          <w:tcPr>
            <w:tcW w:w="1269" w:type="pct"/>
          </w:tcPr>
          <w:p w:rsidR="00C430EC" w:rsidRDefault="00C430EC" w:rsidP="00C430EC"/>
        </w:tc>
      </w:tr>
      <w:tr w:rsidR="00C430EC">
        <w:tc>
          <w:tcPr>
            <w:tcW w:w="1433" w:type="pct"/>
          </w:tcPr>
          <w:p w:rsidR="00C430EC" w:rsidRDefault="00C430EC" w:rsidP="00C430EC">
            <w:pPr>
              <w:rPr>
                <w:bCs/>
              </w:rPr>
            </w:pPr>
            <w:r>
              <w:rPr>
                <w:rFonts w:hint="eastAsia"/>
                <w:bCs/>
              </w:rPr>
              <w:t>每日交易限额</w:t>
            </w:r>
          </w:p>
        </w:tc>
        <w:tc>
          <w:tcPr>
            <w:tcW w:w="541" w:type="pct"/>
          </w:tcPr>
          <w:p w:rsidR="00C430EC" w:rsidRDefault="00C430EC" w:rsidP="00C430EC">
            <w:pPr>
              <w:rPr>
                <w:bCs/>
              </w:rPr>
            </w:pPr>
          </w:p>
        </w:tc>
        <w:tc>
          <w:tcPr>
            <w:tcW w:w="1757" w:type="pct"/>
          </w:tcPr>
          <w:p w:rsidR="00C430EC" w:rsidRDefault="00C430EC" w:rsidP="00C430EC">
            <w:pPr>
              <w:rPr>
                <w:bCs/>
              </w:rPr>
            </w:pPr>
            <w:r>
              <w:rPr>
                <w:rFonts w:hint="eastAsia"/>
                <w:bCs/>
              </w:rPr>
              <w:t>否，输入数字</w:t>
            </w:r>
          </w:p>
        </w:tc>
        <w:tc>
          <w:tcPr>
            <w:tcW w:w="1269" w:type="pct"/>
          </w:tcPr>
          <w:p w:rsidR="00C430EC" w:rsidRDefault="00C430EC" w:rsidP="00C430EC"/>
        </w:tc>
      </w:tr>
      <w:tr w:rsidR="00C430EC">
        <w:tc>
          <w:tcPr>
            <w:tcW w:w="1433" w:type="pct"/>
          </w:tcPr>
          <w:p w:rsidR="00C430EC" w:rsidRDefault="00C430EC" w:rsidP="00C430EC">
            <w:pPr>
              <w:rPr>
                <w:bCs/>
              </w:rPr>
            </w:pPr>
            <w:r>
              <w:rPr>
                <w:rFonts w:hint="eastAsia"/>
                <w:bCs/>
              </w:rPr>
              <w:t>股东代码卡卡号</w:t>
            </w:r>
          </w:p>
        </w:tc>
        <w:tc>
          <w:tcPr>
            <w:tcW w:w="541" w:type="pct"/>
          </w:tcPr>
          <w:p w:rsidR="00C430EC" w:rsidRDefault="00C430EC" w:rsidP="00C430EC">
            <w:pPr>
              <w:rPr>
                <w:bCs/>
              </w:rPr>
            </w:pPr>
          </w:p>
        </w:tc>
        <w:tc>
          <w:tcPr>
            <w:tcW w:w="1757" w:type="pct"/>
          </w:tcPr>
          <w:p w:rsidR="00C430EC" w:rsidRDefault="00C430EC" w:rsidP="00C430EC">
            <w:pPr>
              <w:rPr>
                <w:bCs/>
              </w:rPr>
            </w:pPr>
            <w:r>
              <w:rPr>
                <w:rFonts w:hint="eastAsia"/>
                <w:bCs/>
              </w:rPr>
              <w:t>否，输入数字</w:t>
            </w:r>
          </w:p>
        </w:tc>
        <w:tc>
          <w:tcPr>
            <w:tcW w:w="1269" w:type="pct"/>
          </w:tcPr>
          <w:p w:rsidR="00C430EC" w:rsidRDefault="00C430EC" w:rsidP="00C430EC"/>
        </w:tc>
      </w:tr>
      <w:tr w:rsidR="00C430EC">
        <w:tc>
          <w:tcPr>
            <w:tcW w:w="1433" w:type="pct"/>
          </w:tcPr>
          <w:p w:rsidR="00C430EC" w:rsidRDefault="00C430EC" w:rsidP="00C430EC">
            <w:pPr>
              <w:rPr>
                <w:bCs/>
              </w:rPr>
            </w:pPr>
            <w:r>
              <w:rPr>
                <w:rFonts w:hint="eastAsia"/>
                <w:bCs/>
              </w:rPr>
              <w:t>是否更换协议签订户口号</w:t>
            </w:r>
          </w:p>
        </w:tc>
        <w:tc>
          <w:tcPr>
            <w:tcW w:w="541" w:type="pct"/>
          </w:tcPr>
          <w:p w:rsidR="00C430EC" w:rsidRDefault="00C430EC" w:rsidP="00C430EC">
            <w:pPr>
              <w:rPr>
                <w:bCs/>
              </w:rPr>
            </w:pPr>
          </w:p>
        </w:tc>
        <w:tc>
          <w:tcPr>
            <w:tcW w:w="1757" w:type="pct"/>
          </w:tcPr>
          <w:p w:rsidR="00C430EC" w:rsidRDefault="00C430EC" w:rsidP="00C430EC">
            <w:pPr>
              <w:rPr>
                <w:bCs/>
              </w:rPr>
            </w:pPr>
            <w:r>
              <w:rPr>
                <w:rFonts w:hint="eastAsia"/>
                <w:bCs/>
              </w:rPr>
              <w:t>否，选择</w:t>
            </w:r>
          </w:p>
        </w:tc>
        <w:tc>
          <w:tcPr>
            <w:tcW w:w="1269" w:type="pct"/>
          </w:tcPr>
          <w:p w:rsidR="00C430EC" w:rsidRDefault="00C430EC" w:rsidP="00C430EC"/>
        </w:tc>
      </w:tr>
    </w:tbl>
    <w:p w:rsidR="00C430EC" w:rsidRDefault="00C430EC" w:rsidP="00C430EC">
      <w:pPr>
        <w:ind w:firstLineChars="150" w:firstLine="360"/>
        <w:rPr>
          <w:rFonts w:ascii="宋体" w:hAnsi="宋体"/>
          <w:bCs/>
        </w:rPr>
      </w:pPr>
      <w:r>
        <w:rPr>
          <w:rFonts w:ascii="宋体" w:hAnsi="宋体" w:hint="eastAsia"/>
        </w:rPr>
        <w:t>（4）修改要素输入完毕后，选择确定，</w:t>
      </w:r>
      <w:r>
        <w:rPr>
          <w:rFonts w:ascii="宋体" w:hAnsi="宋体" w:hint="eastAsia"/>
          <w:bCs/>
        </w:rPr>
        <w:t>系统弹出“交互信息显示窗口”，选择“授权”，刷卡或输入授权用户和密码进行授权。</w:t>
      </w:r>
    </w:p>
    <w:p w:rsidR="00C430EC" w:rsidRDefault="00C430EC" w:rsidP="00C430EC">
      <w:pPr>
        <w:ind w:firstLineChars="150" w:firstLine="360"/>
        <w:rPr>
          <w:rFonts w:ascii="宋体" w:hAnsi="宋体"/>
        </w:rPr>
      </w:pPr>
      <w:r>
        <w:rPr>
          <w:rFonts w:ascii="宋体" w:hAnsi="宋体" w:hint="eastAsia"/>
          <w:bCs/>
        </w:rPr>
        <w:t>（5）选择确定，</w:t>
      </w:r>
      <w:r>
        <w:rPr>
          <w:rFonts w:ascii="宋体" w:hAnsi="宋体" w:hint="eastAsia"/>
        </w:rPr>
        <w:t>提示客户协议已修改，修改客户协议操作完成。</w:t>
      </w:r>
    </w:p>
    <w:p w:rsidR="00C430EC" w:rsidRDefault="00C430EC" w:rsidP="00C430EC">
      <w:pPr>
        <w:ind w:firstLineChars="150" w:firstLine="360"/>
        <w:rPr>
          <w:rFonts w:ascii="宋体" w:hAnsi="宋体"/>
        </w:rPr>
      </w:pPr>
      <w:r>
        <w:rPr>
          <w:rFonts w:ascii="宋体" w:hAnsi="宋体" w:hint="eastAsia"/>
        </w:rPr>
        <w:t>3、删除客户协议操作步骤：</w:t>
      </w:r>
    </w:p>
    <w:p w:rsidR="00C430EC" w:rsidRDefault="00C430EC" w:rsidP="00C430EC">
      <w:pPr>
        <w:numPr>
          <w:ilvl w:val="0"/>
          <w:numId w:val="296"/>
        </w:numPr>
        <w:rPr>
          <w:rFonts w:ascii="宋体" w:hAnsi="宋体"/>
        </w:rPr>
      </w:pPr>
      <w:r>
        <w:rPr>
          <w:rFonts w:ascii="宋体" w:hAnsi="宋体" w:hint="eastAsia"/>
        </w:rPr>
        <w:t>选择系统导航－其他中间业务－银证转账－协议管理－协议管理，或输入业务代码6116进入客户协议管理。</w:t>
      </w:r>
    </w:p>
    <w:p w:rsidR="00C430EC" w:rsidRDefault="00C430EC" w:rsidP="00C430EC">
      <w:pPr>
        <w:numPr>
          <w:ilvl w:val="0"/>
          <w:numId w:val="296"/>
        </w:numPr>
        <w:rPr>
          <w:rFonts w:ascii="宋体" w:hAnsi="宋体"/>
        </w:rPr>
      </w:pPr>
      <w:r>
        <w:rPr>
          <w:rFonts w:ascii="宋体" w:hAnsi="宋体" w:hint="eastAsia"/>
        </w:rPr>
        <w:t>选择客户协议进入客户协议查询界面，按户口号查询或按券商号、股市类别查询，选择需要删除的客户协议。</w:t>
      </w:r>
    </w:p>
    <w:p w:rsidR="00C430EC" w:rsidRDefault="00C430EC" w:rsidP="00C430EC">
      <w:pPr>
        <w:numPr>
          <w:ilvl w:val="0"/>
          <w:numId w:val="296"/>
        </w:numPr>
        <w:rPr>
          <w:rFonts w:ascii="宋体" w:hAnsi="宋体"/>
        </w:rPr>
      </w:pPr>
      <w:r>
        <w:rPr>
          <w:rFonts w:ascii="宋体" w:hAnsi="宋体" w:hint="eastAsia"/>
        </w:rPr>
        <w:t>选择删除，系统跳出客户协议明细信息。</w:t>
      </w:r>
    </w:p>
    <w:p w:rsidR="00C430EC" w:rsidRDefault="00C430EC" w:rsidP="00C430EC">
      <w:pPr>
        <w:numPr>
          <w:ilvl w:val="0"/>
          <w:numId w:val="296"/>
        </w:numPr>
        <w:rPr>
          <w:rFonts w:ascii="宋体" w:hAnsi="宋体"/>
        </w:rPr>
      </w:pPr>
      <w:r>
        <w:rPr>
          <w:rFonts w:ascii="宋体" w:hAnsi="宋体" w:hint="eastAsia"/>
        </w:rPr>
        <w:t>选择确定，系统跳出“你确定删除客户协议”的提示窗口，选择“是”。</w:t>
      </w:r>
    </w:p>
    <w:p w:rsidR="00C430EC" w:rsidRDefault="00C430EC" w:rsidP="00C430EC">
      <w:pPr>
        <w:numPr>
          <w:ilvl w:val="0"/>
          <w:numId w:val="296"/>
        </w:numPr>
        <w:rPr>
          <w:rFonts w:ascii="宋体" w:hAnsi="宋体"/>
        </w:rPr>
      </w:pPr>
      <w:r>
        <w:rPr>
          <w:rFonts w:ascii="宋体" w:hAnsi="宋体" w:hint="eastAsia"/>
        </w:rPr>
        <w:t>用键盘或鼠标选定欲删除的客户协议，选择删除，弹出“是否确定删除”的提示窗，选择是。</w:t>
      </w:r>
    </w:p>
    <w:p w:rsidR="00C430EC" w:rsidRDefault="00C430EC" w:rsidP="00C430EC">
      <w:pPr>
        <w:numPr>
          <w:ilvl w:val="0"/>
          <w:numId w:val="296"/>
        </w:numPr>
        <w:rPr>
          <w:rFonts w:ascii="宋体" w:hAnsi="宋体"/>
        </w:rPr>
      </w:pPr>
      <w:r>
        <w:rPr>
          <w:rFonts w:ascii="宋体" w:hAnsi="宋体" w:hint="eastAsia"/>
          <w:bCs/>
        </w:rPr>
        <w:t>系统跳出“交互信息显示窗口”，选择“授权”，刷卡或输入授权用户和密码进行授权。</w:t>
      </w:r>
    </w:p>
    <w:p w:rsidR="00C430EC" w:rsidRDefault="00C430EC" w:rsidP="00C430EC">
      <w:pPr>
        <w:numPr>
          <w:ilvl w:val="0"/>
          <w:numId w:val="296"/>
        </w:numPr>
        <w:rPr>
          <w:rFonts w:ascii="宋体" w:hAnsi="宋体"/>
        </w:rPr>
      </w:pPr>
      <w:r>
        <w:rPr>
          <w:rFonts w:ascii="宋体" w:hAnsi="宋体" w:hint="eastAsia"/>
        </w:rPr>
        <w:t>系统显示“客户协议已删除”信息窗口，删除客户协议完成。</w:t>
      </w:r>
    </w:p>
    <w:p w:rsidR="00C430EC" w:rsidRDefault="00C430EC" w:rsidP="00C430EC">
      <w:pPr>
        <w:numPr>
          <w:ilvl w:val="0"/>
          <w:numId w:val="264"/>
        </w:numPr>
        <w:rPr>
          <w:rFonts w:ascii="宋体" w:hAnsi="宋体"/>
        </w:rPr>
      </w:pPr>
      <w:r>
        <w:rPr>
          <w:rFonts w:ascii="宋体" w:hAnsi="宋体" w:hint="eastAsia"/>
        </w:rPr>
        <w:t>关闭客户协议操作步骤：</w:t>
      </w:r>
    </w:p>
    <w:p w:rsidR="00C430EC" w:rsidRDefault="00C430EC" w:rsidP="00C430EC">
      <w:pPr>
        <w:numPr>
          <w:ilvl w:val="1"/>
          <w:numId w:val="264"/>
        </w:numPr>
        <w:rPr>
          <w:rFonts w:ascii="宋体" w:hAnsi="宋体"/>
        </w:rPr>
      </w:pPr>
      <w:r>
        <w:rPr>
          <w:rFonts w:ascii="宋体" w:hAnsi="宋体" w:hint="eastAsia"/>
        </w:rPr>
        <w:t>选择系统导航－其他中间业务－银证转账－协议管理－协议管理，或输入业务代码6112进入客户协议关闭。</w:t>
      </w:r>
    </w:p>
    <w:p w:rsidR="00C430EC" w:rsidRDefault="00C430EC" w:rsidP="00C430EC">
      <w:pPr>
        <w:numPr>
          <w:ilvl w:val="1"/>
          <w:numId w:val="264"/>
        </w:numPr>
        <w:rPr>
          <w:rFonts w:ascii="宋体" w:hAnsi="宋体"/>
        </w:rPr>
      </w:pPr>
      <w:r>
        <w:rPr>
          <w:rFonts w:ascii="宋体" w:hAnsi="宋体" w:hint="eastAsia"/>
        </w:rPr>
        <w:t>在关闭客户协议界面，输入券商号或选择券商。</w:t>
      </w:r>
    </w:p>
    <w:p w:rsidR="00C430EC" w:rsidRDefault="00C430EC" w:rsidP="00C430EC">
      <w:pPr>
        <w:numPr>
          <w:ilvl w:val="1"/>
          <w:numId w:val="264"/>
        </w:numPr>
        <w:rPr>
          <w:rFonts w:ascii="宋体" w:hAnsi="宋体"/>
        </w:rPr>
      </w:pPr>
      <w:r>
        <w:rPr>
          <w:rFonts w:ascii="宋体" w:hAnsi="宋体" w:hint="eastAsia"/>
        </w:rPr>
        <w:t>选择股市类别，输入户口号。</w:t>
      </w:r>
    </w:p>
    <w:p w:rsidR="00C430EC" w:rsidRDefault="00C430EC" w:rsidP="00C430EC">
      <w:pPr>
        <w:numPr>
          <w:ilvl w:val="1"/>
          <w:numId w:val="264"/>
        </w:numPr>
        <w:rPr>
          <w:rFonts w:ascii="宋体" w:hAnsi="宋体"/>
        </w:rPr>
      </w:pPr>
      <w:r>
        <w:rPr>
          <w:rFonts w:ascii="宋体" w:hAnsi="宋体" w:hint="eastAsia"/>
        </w:rPr>
        <w:t>选择查询，屏幕上方显示户口信息和券商协议信息。</w:t>
      </w:r>
    </w:p>
    <w:p w:rsidR="00C430EC" w:rsidRDefault="00C430EC" w:rsidP="00C430EC">
      <w:pPr>
        <w:numPr>
          <w:ilvl w:val="1"/>
          <w:numId w:val="264"/>
        </w:numPr>
        <w:rPr>
          <w:rFonts w:ascii="宋体" w:hAnsi="宋体"/>
        </w:rPr>
      </w:pPr>
      <w:r>
        <w:rPr>
          <w:rFonts w:ascii="宋体" w:hAnsi="宋体" w:hint="eastAsia"/>
        </w:rPr>
        <w:lastRenderedPageBreak/>
        <w:t>选择确定，系统跳出“是否确定关闭客户协议”提示窗口。</w:t>
      </w:r>
    </w:p>
    <w:p w:rsidR="00C430EC" w:rsidRDefault="00C430EC" w:rsidP="00C430EC">
      <w:pPr>
        <w:numPr>
          <w:ilvl w:val="1"/>
          <w:numId w:val="264"/>
        </w:numPr>
        <w:rPr>
          <w:rFonts w:ascii="宋体" w:hAnsi="宋体"/>
        </w:rPr>
      </w:pPr>
      <w:r>
        <w:rPr>
          <w:rFonts w:ascii="宋体" w:hAnsi="宋体" w:hint="eastAsia"/>
        </w:rPr>
        <w:t>选择是，系统提示已关闭客户协议。</w:t>
      </w:r>
    </w:p>
    <w:p w:rsidR="00C430EC" w:rsidRDefault="00C430EC" w:rsidP="00C430EC">
      <w:pPr>
        <w:ind w:firstLineChars="150" w:firstLine="360"/>
        <w:rPr>
          <w:rFonts w:ascii="宋体" w:hAnsi="宋体"/>
        </w:rPr>
      </w:pPr>
      <w:r>
        <w:rPr>
          <w:rFonts w:ascii="宋体" w:hAnsi="宋体" w:hint="eastAsia"/>
        </w:rPr>
        <w:t>5、银行确认客户协议操作</w:t>
      </w:r>
    </w:p>
    <w:p w:rsidR="00C430EC" w:rsidRDefault="00C430EC" w:rsidP="00C430EC">
      <w:pPr>
        <w:numPr>
          <w:ilvl w:val="0"/>
          <w:numId w:val="539"/>
        </w:numPr>
        <w:rPr>
          <w:rFonts w:ascii="宋体" w:hAnsi="宋体"/>
        </w:rPr>
      </w:pPr>
      <w:r>
        <w:rPr>
          <w:rFonts w:ascii="宋体" w:hAnsi="宋体" w:hint="eastAsia"/>
        </w:rPr>
        <w:t>选择系统导航－其他中间业务－银证转账－协议管理－协议管理，或输入业务代码6116进入客户协议管理。</w:t>
      </w:r>
    </w:p>
    <w:p w:rsidR="00C430EC" w:rsidRDefault="00C430EC" w:rsidP="00C430EC">
      <w:pPr>
        <w:ind w:firstLineChars="150" w:firstLine="360"/>
        <w:rPr>
          <w:rFonts w:ascii="宋体" w:hAnsi="宋体"/>
        </w:rPr>
      </w:pPr>
      <w:r>
        <w:rPr>
          <w:rFonts w:ascii="宋体" w:hAnsi="宋体" w:hint="eastAsia"/>
        </w:rPr>
        <w:t>（2）选择银行确认，系统跳出银行确认客户协议界面，输入下列要素：</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334"/>
        <w:gridCol w:w="882"/>
        <w:gridCol w:w="2862"/>
        <w:gridCol w:w="2642"/>
      </w:tblGrid>
      <w:tr w:rsidR="00C430EC">
        <w:trPr>
          <w:tblHeader/>
        </w:trPr>
        <w:tc>
          <w:tcPr>
            <w:tcW w:w="1338" w:type="pct"/>
            <w:shd w:val="clear" w:color="auto" w:fill="CCCCCC"/>
          </w:tcPr>
          <w:p w:rsidR="00C430EC" w:rsidRDefault="00C430EC" w:rsidP="00C430EC">
            <w:pPr>
              <w:jc w:val="center"/>
              <w:rPr>
                <w:b/>
              </w:rPr>
            </w:pPr>
            <w:r>
              <w:rPr>
                <w:rFonts w:hint="eastAsia"/>
                <w:b/>
              </w:rPr>
              <w:t>要素名称</w:t>
            </w:r>
          </w:p>
        </w:tc>
        <w:tc>
          <w:tcPr>
            <w:tcW w:w="505" w:type="pct"/>
            <w:shd w:val="clear" w:color="auto" w:fill="CCCCCC"/>
          </w:tcPr>
          <w:p w:rsidR="00C430EC" w:rsidRDefault="00C430EC" w:rsidP="00C430EC">
            <w:pPr>
              <w:jc w:val="center"/>
              <w:rPr>
                <w:b/>
              </w:rPr>
            </w:pPr>
            <w:r>
              <w:rPr>
                <w:rFonts w:hint="eastAsia"/>
                <w:b/>
              </w:rPr>
              <w:t>长度</w:t>
            </w:r>
          </w:p>
        </w:tc>
        <w:tc>
          <w:tcPr>
            <w:tcW w:w="1641" w:type="pct"/>
            <w:shd w:val="clear" w:color="auto" w:fill="CCCCCC"/>
          </w:tcPr>
          <w:p w:rsidR="00C430EC" w:rsidRDefault="00C430EC" w:rsidP="00C430EC">
            <w:pPr>
              <w:jc w:val="center"/>
              <w:rPr>
                <w:b/>
              </w:rPr>
            </w:pPr>
            <w:r>
              <w:rPr>
                <w:rFonts w:hint="eastAsia"/>
                <w:b/>
              </w:rPr>
              <w:t>是否必输及</w:t>
            </w:r>
          </w:p>
          <w:p w:rsidR="00C430EC" w:rsidRDefault="00C430EC" w:rsidP="00C430EC">
            <w:pPr>
              <w:jc w:val="center"/>
              <w:rPr>
                <w:b/>
              </w:rPr>
            </w:pPr>
            <w:r>
              <w:rPr>
                <w:rFonts w:hint="eastAsia"/>
                <w:b/>
              </w:rPr>
              <w:t>输入方式</w:t>
            </w:r>
          </w:p>
        </w:tc>
        <w:tc>
          <w:tcPr>
            <w:tcW w:w="1515" w:type="pct"/>
            <w:shd w:val="clear" w:color="auto" w:fill="CCCCCC"/>
          </w:tcPr>
          <w:p w:rsidR="00C430EC" w:rsidRDefault="00C430EC" w:rsidP="00C430EC">
            <w:pPr>
              <w:jc w:val="center"/>
              <w:rPr>
                <w:b/>
              </w:rPr>
            </w:pPr>
            <w:r>
              <w:rPr>
                <w:rFonts w:hint="eastAsia"/>
                <w:b/>
              </w:rPr>
              <w:t>描述</w:t>
            </w:r>
          </w:p>
        </w:tc>
      </w:tr>
      <w:tr w:rsidR="00C430EC">
        <w:tc>
          <w:tcPr>
            <w:tcW w:w="1338" w:type="pct"/>
          </w:tcPr>
          <w:p w:rsidR="00C430EC" w:rsidRDefault="00C430EC" w:rsidP="00C430EC">
            <w:r>
              <w:rPr>
                <w:rFonts w:hint="eastAsia"/>
              </w:rPr>
              <w:t>券商号</w:t>
            </w:r>
          </w:p>
        </w:tc>
        <w:tc>
          <w:tcPr>
            <w:tcW w:w="505" w:type="pct"/>
          </w:tcPr>
          <w:p w:rsidR="00C430EC" w:rsidRDefault="00C430EC" w:rsidP="00C430EC">
            <w:pPr>
              <w:rPr>
                <w:bCs/>
              </w:rPr>
            </w:pPr>
            <w:r>
              <w:rPr>
                <w:rFonts w:hint="eastAsia"/>
                <w:bCs/>
              </w:rPr>
              <w:t>6</w:t>
            </w:r>
          </w:p>
        </w:tc>
        <w:tc>
          <w:tcPr>
            <w:tcW w:w="1641" w:type="pct"/>
          </w:tcPr>
          <w:p w:rsidR="00C430EC" w:rsidRDefault="00C430EC" w:rsidP="00C430EC">
            <w:pPr>
              <w:rPr>
                <w:bCs/>
              </w:rPr>
            </w:pPr>
            <w:r>
              <w:rPr>
                <w:rFonts w:hint="eastAsia"/>
                <w:bCs/>
              </w:rPr>
              <w:t>是，输入数字或选择券商</w:t>
            </w:r>
          </w:p>
        </w:tc>
        <w:tc>
          <w:tcPr>
            <w:tcW w:w="1515" w:type="pct"/>
          </w:tcPr>
          <w:p w:rsidR="00C430EC" w:rsidRDefault="00C430EC" w:rsidP="00C430EC">
            <w:r>
              <w:rPr>
                <w:rFonts w:hint="eastAsia"/>
              </w:rPr>
              <w:t>输入本机构券商号</w:t>
            </w:r>
          </w:p>
        </w:tc>
      </w:tr>
      <w:tr w:rsidR="00C430EC">
        <w:tc>
          <w:tcPr>
            <w:tcW w:w="1338" w:type="pct"/>
          </w:tcPr>
          <w:p w:rsidR="00C430EC" w:rsidRDefault="00C430EC" w:rsidP="00C430EC">
            <w:r>
              <w:rPr>
                <w:rFonts w:hint="eastAsia"/>
              </w:rPr>
              <w:t>户口号</w:t>
            </w:r>
          </w:p>
        </w:tc>
        <w:tc>
          <w:tcPr>
            <w:tcW w:w="505" w:type="pct"/>
          </w:tcPr>
          <w:p w:rsidR="00C430EC" w:rsidRDefault="00C430EC" w:rsidP="00C430EC">
            <w:pPr>
              <w:rPr>
                <w:bCs/>
              </w:rPr>
            </w:pPr>
          </w:p>
        </w:tc>
        <w:tc>
          <w:tcPr>
            <w:tcW w:w="1641" w:type="pct"/>
          </w:tcPr>
          <w:p w:rsidR="00C430EC" w:rsidRDefault="00C430EC" w:rsidP="00C430EC">
            <w:pPr>
              <w:rPr>
                <w:bCs/>
              </w:rPr>
            </w:pPr>
            <w:r>
              <w:rPr>
                <w:rFonts w:hint="eastAsia"/>
                <w:bCs/>
              </w:rPr>
              <w:t>是，输入数字</w:t>
            </w:r>
          </w:p>
        </w:tc>
        <w:tc>
          <w:tcPr>
            <w:tcW w:w="1515" w:type="pct"/>
          </w:tcPr>
          <w:p w:rsidR="00C430EC" w:rsidRDefault="00C430EC" w:rsidP="00C430EC"/>
        </w:tc>
      </w:tr>
      <w:tr w:rsidR="00C430EC">
        <w:tc>
          <w:tcPr>
            <w:tcW w:w="1338" w:type="pct"/>
          </w:tcPr>
          <w:p w:rsidR="00C430EC" w:rsidRDefault="00C430EC" w:rsidP="00C430EC">
            <w:r>
              <w:rPr>
                <w:rFonts w:hint="eastAsia"/>
              </w:rPr>
              <w:t>证件国别</w:t>
            </w:r>
          </w:p>
        </w:tc>
        <w:tc>
          <w:tcPr>
            <w:tcW w:w="505" w:type="pct"/>
          </w:tcPr>
          <w:p w:rsidR="00C430EC" w:rsidRDefault="00C430EC" w:rsidP="00C430EC">
            <w:pPr>
              <w:rPr>
                <w:bCs/>
              </w:rPr>
            </w:pPr>
          </w:p>
        </w:tc>
        <w:tc>
          <w:tcPr>
            <w:tcW w:w="1641" w:type="pct"/>
          </w:tcPr>
          <w:p w:rsidR="00C430EC" w:rsidRDefault="00C430EC" w:rsidP="00C430EC">
            <w:pPr>
              <w:rPr>
                <w:bCs/>
              </w:rPr>
            </w:pPr>
            <w:r>
              <w:rPr>
                <w:rFonts w:hint="eastAsia"/>
                <w:bCs/>
              </w:rPr>
              <w:t>是，选择</w:t>
            </w:r>
          </w:p>
        </w:tc>
        <w:tc>
          <w:tcPr>
            <w:tcW w:w="1515" w:type="pct"/>
          </w:tcPr>
          <w:p w:rsidR="00C430EC" w:rsidRDefault="00C430EC" w:rsidP="00C430EC"/>
        </w:tc>
      </w:tr>
      <w:tr w:rsidR="00C430EC">
        <w:tc>
          <w:tcPr>
            <w:tcW w:w="1338" w:type="pct"/>
          </w:tcPr>
          <w:p w:rsidR="00C430EC" w:rsidRDefault="00C430EC" w:rsidP="00C430EC">
            <w:r>
              <w:rPr>
                <w:rFonts w:hint="eastAsia"/>
              </w:rPr>
              <w:t>证件类型</w:t>
            </w:r>
          </w:p>
        </w:tc>
        <w:tc>
          <w:tcPr>
            <w:tcW w:w="505" w:type="pct"/>
          </w:tcPr>
          <w:p w:rsidR="00C430EC" w:rsidRDefault="00C430EC" w:rsidP="00C430EC">
            <w:pPr>
              <w:rPr>
                <w:bCs/>
              </w:rPr>
            </w:pPr>
          </w:p>
        </w:tc>
        <w:tc>
          <w:tcPr>
            <w:tcW w:w="1641" w:type="pct"/>
          </w:tcPr>
          <w:p w:rsidR="00C430EC" w:rsidRDefault="00C430EC" w:rsidP="00C430EC">
            <w:pPr>
              <w:rPr>
                <w:bCs/>
              </w:rPr>
            </w:pPr>
            <w:r>
              <w:rPr>
                <w:rFonts w:hint="eastAsia"/>
                <w:bCs/>
              </w:rPr>
              <w:t>是，选择</w:t>
            </w:r>
          </w:p>
        </w:tc>
        <w:tc>
          <w:tcPr>
            <w:tcW w:w="1515" w:type="pct"/>
          </w:tcPr>
          <w:p w:rsidR="00C430EC" w:rsidRDefault="00C430EC" w:rsidP="00C430EC"/>
        </w:tc>
      </w:tr>
      <w:tr w:rsidR="00C430EC">
        <w:tc>
          <w:tcPr>
            <w:tcW w:w="1338" w:type="pct"/>
          </w:tcPr>
          <w:p w:rsidR="00C430EC" w:rsidRDefault="00C430EC" w:rsidP="00C430EC">
            <w:r>
              <w:rPr>
                <w:rFonts w:hint="eastAsia"/>
              </w:rPr>
              <w:t>证件号码</w:t>
            </w:r>
          </w:p>
        </w:tc>
        <w:tc>
          <w:tcPr>
            <w:tcW w:w="505" w:type="pct"/>
          </w:tcPr>
          <w:p w:rsidR="00C430EC" w:rsidRDefault="00C430EC" w:rsidP="00C430EC">
            <w:pPr>
              <w:rPr>
                <w:bCs/>
              </w:rPr>
            </w:pPr>
          </w:p>
        </w:tc>
        <w:tc>
          <w:tcPr>
            <w:tcW w:w="1641" w:type="pct"/>
          </w:tcPr>
          <w:p w:rsidR="00C430EC" w:rsidRDefault="00C430EC" w:rsidP="00C430EC">
            <w:pPr>
              <w:rPr>
                <w:bCs/>
              </w:rPr>
            </w:pPr>
            <w:r>
              <w:rPr>
                <w:rFonts w:hint="eastAsia"/>
                <w:bCs/>
              </w:rPr>
              <w:t>是，手工输入</w:t>
            </w:r>
          </w:p>
        </w:tc>
        <w:tc>
          <w:tcPr>
            <w:tcW w:w="1515" w:type="pct"/>
          </w:tcPr>
          <w:p w:rsidR="00C430EC" w:rsidRDefault="00C430EC" w:rsidP="00C430EC"/>
        </w:tc>
      </w:tr>
      <w:tr w:rsidR="00C430EC">
        <w:tc>
          <w:tcPr>
            <w:tcW w:w="1338" w:type="pct"/>
          </w:tcPr>
          <w:p w:rsidR="00C430EC" w:rsidRDefault="00C430EC" w:rsidP="00C430EC">
            <w:r>
              <w:rPr>
                <w:rFonts w:hint="eastAsia"/>
              </w:rPr>
              <w:t>签发日期</w:t>
            </w:r>
          </w:p>
        </w:tc>
        <w:tc>
          <w:tcPr>
            <w:tcW w:w="505" w:type="pct"/>
          </w:tcPr>
          <w:p w:rsidR="00C430EC" w:rsidRDefault="00C430EC" w:rsidP="00C430EC">
            <w:pPr>
              <w:rPr>
                <w:bCs/>
              </w:rPr>
            </w:pPr>
          </w:p>
        </w:tc>
        <w:tc>
          <w:tcPr>
            <w:tcW w:w="1641" w:type="pct"/>
          </w:tcPr>
          <w:p w:rsidR="00C430EC" w:rsidRDefault="00C430EC" w:rsidP="00C430EC">
            <w:pPr>
              <w:rPr>
                <w:bCs/>
              </w:rPr>
            </w:pPr>
            <w:r>
              <w:rPr>
                <w:rFonts w:hint="eastAsia"/>
                <w:bCs/>
              </w:rPr>
              <w:t>否，输入日期</w:t>
            </w:r>
          </w:p>
        </w:tc>
        <w:tc>
          <w:tcPr>
            <w:tcW w:w="1515" w:type="pct"/>
          </w:tcPr>
          <w:p w:rsidR="00C430EC" w:rsidRDefault="00C430EC" w:rsidP="00C430EC"/>
        </w:tc>
      </w:tr>
      <w:tr w:rsidR="00C430EC">
        <w:tc>
          <w:tcPr>
            <w:tcW w:w="1338" w:type="pct"/>
          </w:tcPr>
          <w:p w:rsidR="00C430EC" w:rsidRDefault="00C430EC" w:rsidP="00C430EC">
            <w:r>
              <w:rPr>
                <w:rFonts w:hint="eastAsia"/>
              </w:rPr>
              <w:t>保证金账号</w:t>
            </w:r>
          </w:p>
        </w:tc>
        <w:tc>
          <w:tcPr>
            <w:tcW w:w="505" w:type="pct"/>
          </w:tcPr>
          <w:p w:rsidR="00C430EC" w:rsidRDefault="00C430EC" w:rsidP="00C430EC">
            <w:pPr>
              <w:rPr>
                <w:bCs/>
              </w:rPr>
            </w:pPr>
          </w:p>
        </w:tc>
        <w:tc>
          <w:tcPr>
            <w:tcW w:w="1641" w:type="pct"/>
          </w:tcPr>
          <w:p w:rsidR="00C430EC" w:rsidRDefault="00C430EC" w:rsidP="00C430EC">
            <w:pPr>
              <w:rPr>
                <w:bCs/>
              </w:rPr>
            </w:pPr>
            <w:r>
              <w:rPr>
                <w:rFonts w:hint="eastAsia"/>
                <w:bCs/>
              </w:rPr>
              <w:t>是，输入数字</w:t>
            </w:r>
          </w:p>
        </w:tc>
        <w:tc>
          <w:tcPr>
            <w:tcW w:w="1515" w:type="pct"/>
          </w:tcPr>
          <w:p w:rsidR="00C430EC" w:rsidRDefault="00C430EC" w:rsidP="00C430EC"/>
        </w:tc>
      </w:tr>
      <w:tr w:rsidR="00C430EC">
        <w:tc>
          <w:tcPr>
            <w:tcW w:w="1338" w:type="pct"/>
          </w:tcPr>
          <w:p w:rsidR="00C430EC" w:rsidRDefault="00C430EC" w:rsidP="00C430EC">
            <w:r>
              <w:rPr>
                <w:rFonts w:hint="eastAsia"/>
              </w:rPr>
              <w:t>股市类别</w:t>
            </w:r>
          </w:p>
        </w:tc>
        <w:tc>
          <w:tcPr>
            <w:tcW w:w="505" w:type="pct"/>
          </w:tcPr>
          <w:p w:rsidR="00C430EC" w:rsidRDefault="00C430EC" w:rsidP="00C430EC">
            <w:pPr>
              <w:rPr>
                <w:bCs/>
              </w:rPr>
            </w:pPr>
          </w:p>
        </w:tc>
        <w:tc>
          <w:tcPr>
            <w:tcW w:w="1641" w:type="pct"/>
          </w:tcPr>
          <w:p w:rsidR="00C430EC" w:rsidRDefault="00C430EC" w:rsidP="00C430EC">
            <w:pPr>
              <w:rPr>
                <w:bCs/>
              </w:rPr>
            </w:pPr>
            <w:r>
              <w:rPr>
                <w:rFonts w:hint="eastAsia"/>
                <w:bCs/>
              </w:rPr>
              <w:t>是，选择</w:t>
            </w:r>
          </w:p>
        </w:tc>
        <w:tc>
          <w:tcPr>
            <w:tcW w:w="1515" w:type="pct"/>
          </w:tcPr>
          <w:p w:rsidR="00C430EC" w:rsidRDefault="00C430EC" w:rsidP="00C430EC"/>
        </w:tc>
      </w:tr>
      <w:tr w:rsidR="00C430EC">
        <w:tc>
          <w:tcPr>
            <w:tcW w:w="1338" w:type="pct"/>
          </w:tcPr>
          <w:p w:rsidR="00C430EC" w:rsidRDefault="00C430EC" w:rsidP="00C430EC">
            <w:r>
              <w:rPr>
                <w:rFonts w:hint="eastAsia"/>
              </w:rPr>
              <w:t>股东代码卡</w:t>
            </w:r>
          </w:p>
        </w:tc>
        <w:tc>
          <w:tcPr>
            <w:tcW w:w="505" w:type="pct"/>
          </w:tcPr>
          <w:p w:rsidR="00C430EC" w:rsidRDefault="00C430EC" w:rsidP="00C430EC">
            <w:pPr>
              <w:rPr>
                <w:bCs/>
              </w:rPr>
            </w:pPr>
          </w:p>
        </w:tc>
        <w:tc>
          <w:tcPr>
            <w:tcW w:w="1641" w:type="pct"/>
          </w:tcPr>
          <w:p w:rsidR="00C430EC" w:rsidRDefault="00C430EC" w:rsidP="00C430EC">
            <w:pPr>
              <w:rPr>
                <w:bCs/>
              </w:rPr>
            </w:pPr>
            <w:r>
              <w:rPr>
                <w:rFonts w:hint="eastAsia"/>
                <w:bCs/>
              </w:rPr>
              <w:t>是，手工输入</w:t>
            </w:r>
          </w:p>
        </w:tc>
        <w:tc>
          <w:tcPr>
            <w:tcW w:w="1515" w:type="pct"/>
          </w:tcPr>
          <w:p w:rsidR="00C430EC" w:rsidRDefault="00C430EC" w:rsidP="00C430EC"/>
        </w:tc>
      </w:tr>
    </w:tbl>
    <w:p w:rsidR="00C430EC" w:rsidRDefault="00C430EC" w:rsidP="00C430EC">
      <w:pPr>
        <w:ind w:firstLineChars="150" w:firstLine="360"/>
        <w:rPr>
          <w:rFonts w:ascii="宋体" w:hAnsi="宋体"/>
        </w:rPr>
      </w:pPr>
      <w:r>
        <w:rPr>
          <w:rFonts w:ascii="宋体" w:hAnsi="宋体" w:hint="eastAsia"/>
        </w:rPr>
        <w:t>（注：身份验证需选择</w:t>
      </w:r>
      <w:r w:rsidR="0004090F">
        <w:rPr>
          <w:rFonts w:ascii="宋体" w:hAnsi="宋体" w:hint="eastAsia"/>
          <w:noProof/>
        </w:rPr>
        <w:drawing>
          <wp:inline distT="0" distB="0" distL="0" distR="0">
            <wp:extent cx="228600" cy="209550"/>
            <wp:effectExtent l="1905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92"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Pr>
          <w:rFonts w:ascii="宋体" w:hAnsi="宋体" w:hint="eastAsia"/>
        </w:rPr>
        <w:t>钮后录入要素。）</w:t>
      </w:r>
    </w:p>
    <w:p w:rsidR="00C430EC" w:rsidRDefault="00C430EC" w:rsidP="00C430EC">
      <w:pPr>
        <w:ind w:firstLineChars="150" w:firstLine="360"/>
        <w:rPr>
          <w:rFonts w:ascii="宋体" w:hAnsi="宋体"/>
        </w:rPr>
      </w:pPr>
      <w:r>
        <w:rPr>
          <w:rFonts w:ascii="宋体" w:hAnsi="宋体" w:hint="eastAsia"/>
        </w:rPr>
        <w:t>（3）要素输入完毕后，选择确定，系统弹出提示窗，提示“银行确认成功”，协议状态变为“银行已确认”，银行确认客户协议操作完成。</w:t>
      </w:r>
    </w:p>
    <w:p w:rsidR="00C430EC" w:rsidRDefault="00C430EC" w:rsidP="00C430EC">
      <w:pPr>
        <w:ind w:firstLineChars="150" w:firstLine="360"/>
        <w:rPr>
          <w:rFonts w:ascii="宋体" w:hAnsi="宋体"/>
        </w:rPr>
      </w:pPr>
      <w:r>
        <w:rPr>
          <w:rFonts w:ascii="宋体" w:hAnsi="宋体" w:hint="eastAsia"/>
        </w:rPr>
        <w:t>6、客户确认客户协议操作步骤：</w:t>
      </w:r>
    </w:p>
    <w:p w:rsidR="00C430EC" w:rsidRDefault="00C430EC" w:rsidP="00C430EC">
      <w:pPr>
        <w:numPr>
          <w:ilvl w:val="0"/>
          <w:numId w:val="540"/>
        </w:numPr>
        <w:rPr>
          <w:rFonts w:ascii="宋体" w:hAnsi="宋体"/>
        </w:rPr>
      </w:pPr>
      <w:r>
        <w:rPr>
          <w:rFonts w:ascii="宋体" w:hAnsi="宋体" w:hint="eastAsia"/>
        </w:rPr>
        <w:t>选择系统导航－其他中间业务－银证转账－协议管理－协议管理，或输入业务代码6114进入客户确认。</w:t>
      </w:r>
    </w:p>
    <w:p w:rsidR="00C430EC" w:rsidRDefault="00C430EC" w:rsidP="00C430EC">
      <w:pPr>
        <w:numPr>
          <w:ilvl w:val="0"/>
          <w:numId w:val="540"/>
        </w:numPr>
        <w:rPr>
          <w:rFonts w:ascii="宋体" w:hAnsi="宋体"/>
        </w:rPr>
      </w:pPr>
      <w:r>
        <w:rPr>
          <w:rFonts w:ascii="宋体" w:hAnsi="宋体" w:hint="eastAsia"/>
        </w:rPr>
        <w:t>进入客户确认客户协议画面，输入下列要素：</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526"/>
        <w:gridCol w:w="952"/>
        <w:gridCol w:w="3097"/>
        <w:gridCol w:w="2145"/>
      </w:tblGrid>
      <w:tr w:rsidR="00C430EC">
        <w:trPr>
          <w:tblHeader/>
        </w:trPr>
        <w:tc>
          <w:tcPr>
            <w:tcW w:w="1448" w:type="pct"/>
            <w:shd w:val="clear" w:color="auto" w:fill="CCCCCC"/>
          </w:tcPr>
          <w:p w:rsidR="00C430EC" w:rsidRDefault="00C430EC" w:rsidP="00C430EC">
            <w:pPr>
              <w:jc w:val="center"/>
              <w:rPr>
                <w:b/>
              </w:rPr>
            </w:pPr>
            <w:r>
              <w:rPr>
                <w:rFonts w:hint="eastAsia"/>
                <w:b/>
              </w:rPr>
              <w:t>要素名称</w:t>
            </w:r>
          </w:p>
        </w:tc>
        <w:tc>
          <w:tcPr>
            <w:tcW w:w="546" w:type="pct"/>
            <w:shd w:val="clear" w:color="auto" w:fill="CCCCCC"/>
          </w:tcPr>
          <w:p w:rsidR="00C430EC" w:rsidRDefault="00C430EC" w:rsidP="00C430EC">
            <w:pPr>
              <w:jc w:val="center"/>
              <w:rPr>
                <w:b/>
              </w:rPr>
            </w:pPr>
            <w:r>
              <w:rPr>
                <w:rFonts w:hint="eastAsia"/>
                <w:b/>
              </w:rPr>
              <w:t>长度</w:t>
            </w:r>
          </w:p>
        </w:tc>
        <w:tc>
          <w:tcPr>
            <w:tcW w:w="1776" w:type="pct"/>
            <w:shd w:val="clear" w:color="auto" w:fill="CCCCCC"/>
          </w:tcPr>
          <w:p w:rsidR="00C430EC" w:rsidRDefault="00C430EC" w:rsidP="00C430EC">
            <w:pPr>
              <w:jc w:val="center"/>
              <w:rPr>
                <w:b/>
              </w:rPr>
            </w:pPr>
            <w:r>
              <w:rPr>
                <w:rFonts w:hint="eastAsia"/>
                <w:b/>
              </w:rPr>
              <w:t>是否必输及</w:t>
            </w:r>
          </w:p>
          <w:p w:rsidR="00C430EC" w:rsidRDefault="00C430EC" w:rsidP="00C430EC">
            <w:pPr>
              <w:jc w:val="center"/>
              <w:rPr>
                <w:b/>
              </w:rPr>
            </w:pPr>
            <w:r>
              <w:rPr>
                <w:rFonts w:hint="eastAsia"/>
                <w:b/>
              </w:rPr>
              <w:t>输入方式</w:t>
            </w:r>
          </w:p>
        </w:tc>
        <w:tc>
          <w:tcPr>
            <w:tcW w:w="1230" w:type="pct"/>
            <w:shd w:val="clear" w:color="auto" w:fill="CCCCCC"/>
          </w:tcPr>
          <w:p w:rsidR="00C430EC" w:rsidRDefault="00C430EC" w:rsidP="00C430EC">
            <w:pPr>
              <w:jc w:val="center"/>
              <w:rPr>
                <w:b/>
              </w:rPr>
            </w:pPr>
            <w:r>
              <w:rPr>
                <w:rFonts w:hint="eastAsia"/>
                <w:b/>
              </w:rPr>
              <w:t>描述</w:t>
            </w:r>
          </w:p>
        </w:tc>
      </w:tr>
      <w:tr w:rsidR="00C430EC">
        <w:tc>
          <w:tcPr>
            <w:tcW w:w="1448" w:type="pct"/>
          </w:tcPr>
          <w:p w:rsidR="00C430EC" w:rsidRDefault="00C430EC" w:rsidP="00C430EC">
            <w:r>
              <w:rPr>
                <w:rFonts w:hint="eastAsia"/>
              </w:rPr>
              <w:t>券商号</w:t>
            </w:r>
          </w:p>
        </w:tc>
        <w:tc>
          <w:tcPr>
            <w:tcW w:w="546" w:type="pct"/>
          </w:tcPr>
          <w:p w:rsidR="00C430EC" w:rsidRDefault="00C430EC" w:rsidP="00C430EC">
            <w:pPr>
              <w:rPr>
                <w:bCs/>
              </w:rPr>
            </w:pPr>
            <w:r>
              <w:rPr>
                <w:rFonts w:hint="eastAsia"/>
                <w:bCs/>
              </w:rPr>
              <w:t>6</w:t>
            </w:r>
          </w:p>
        </w:tc>
        <w:tc>
          <w:tcPr>
            <w:tcW w:w="1776" w:type="pct"/>
          </w:tcPr>
          <w:p w:rsidR="00C430EC" w:rsidRDefault="00C430EC" w:rsidP="00C430EC">
            <w:pPr>
              <w:rPr>
                <w:bCs/>
              </w:rPr>
            </w:pPr>
            <w:r>
              <w:rPr>
                <w:rFonts w:hint="eastAsia"/>
                <w:bCs/>
              </w:rPr>
              <w:t>是，输入数字或选择券商</w:t>
            </w:r>
          </w:p>
        </w:tc>
        <w:tc>
          <w:tcPr>
            <w:tcW w:w="1230" w:type="pct"/>
          </w:tcPr>
          <w:p w:rsidR="00C430EC" w:rsidRDefault="00C430EC" w:rsidP="00C430EC">
            <w:r>
              <w:rPr>
                <w:rFonts w:hint="eastAsia"/>
              </w:rPr>
              <w:t>输入本机构券商号，屏幕上方显示券商协议信息</w:t>
            </w:r>
          </w:p>
        </w:tc>
      </w:tr>
      <w:tr w:rsidR="00C430EC">
        <w:tc>
          <w:tcPr>
            <w:tcW w:w="1448" w:type="pct"/>
          </w:tcPr>
          <w:p w:rsidR="00C430EC" w:rsidRDefault="00C430EC" w:rsidP="00C430EC">
            <w:r>
              <w:rPr>
                <w:rFonts w:hint="eastAsia"/>
              </w:rPr>
              <w:lastRenderedPageBreak/>
              <w:t>户口号</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是，输入数字</w:t>
            </w:r>
          </w:p>
        </w:tc>
        <w:tc>
          <w:tcPr>
            <w:tcW w:w="1230" w:type="pct"/>
          </w:tcPr>
          <w:p w:rsidR="00C430EC" w:rsidRDefault="00C430EC" w:rsidP="00C430EC">
            <w:r>
              <w:rPr>
                <w:rFonts w:hint="eastAsia"/>
              </w:rPr>
              <w:t>屏幕上方显示户口信息</w:t>
            </w:r>
          </w:p>
        </w:tc>
      </w:tr>
      <w:tr w:rsidR="00C430EC">
        <w:tc>
          <w:tcPr>
            <w:tcW w:w="1448" w:type="pct"/>
          </w:tcPr>
          <w:p w:rsidR="00C430EC" w:rsidRDefault="00C430EC" w:rsidP="00C430EC">
            <w:r>
              <w:rPr>
                <w:rFonts w:hint="eastAsia"/>
              </w:rPr>
              <w:t>保证金账号</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是，输入数字</w:t>
            </w:r>
          </w:p>
        </w:tc>
        <w:tc>
          <w:tcPr>
            <w:tcW w:w="1230" w:type="pct"/>
          </w:tcPr>
          <w:p w:rsidR="00C430EC" w:rsidRDefault="00C430EC" w:rsidP="00C430EC"/>
        </w:tc>
      </w:tr>
      <w:tr w:rsidR="00C430EC">
        <w:tc>
          <w:tcPr>
            <w:tcW w:w="1448" w:type="pct"/>
          </w:tcPr>
          <w:p w:rsidR="00C430EC" w:rsidRDefault="00C430EC" w:rsidP="00C430EC">
            <w:r>
              <w:rPr>
                <w:rFonts w:hint="eastAsia"/>
              </w:rPr>
              <w:t>股市类别</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是，选择</w:t>
            </w:r>
          </w:p>
        </w:tc>
        <w:tc>
          <w:tcPr>
            <w:tcW w:w="1230" w:type="pct"/>
          </w:tcPr>
          <w:p w:rsidR="00C430EC" w:rsidRDefault="00C430EC" w:rsidP="00C430EC"/>
        </w:tc>
      </w:tr>
      <w:tr w:rsidR="00C430EC">
        <w:tc>
          <w:tcPr>
            <w:tcW w:w="1448" w:type="pct"/>
          </w:tcPr>
          <w:p w:rsidR="00C430EC" w:rsidRDefault="00C430EC" w:rsidP="00C430EC">
            <w:r>
              <w:rPr>
                <w:rFonts w:hint="eastAsia"/>
              </w:rPr>
              <w:t>交易密码</w:t>
            </w:r>
          </w:p>
        </w:tc>
        <w:tc>
          <w:tcPr>
            <w:tcW w:w="546" w:type="pct"/>
          </w:tcPr>
          <w:p w:rsidR="00C430EC" w:rsidRDefault="00C430EC" w:rsidP="00C430EC">
            <w:pPr>
              <w:rPr>
                <w:bCs/>
              </w:rPr>
            </w:pPr>
          </w:p>
        </w:tc>
        <w:tc>
          <w:tcPr>
            <w:tcW w:w="1776" w:type="pct"/>
          </w:tcPr>
          <w:p w:rsidR="00C430EC" w:rsidRDefault="00C430EC" w:rsidP="00C430EC">
            <w:pPr>
              <w:rPr>
                <w:bCs/>
              </w:rPr>
            </w:pPr>
            <w:r>
              <w:rPr>
                <w:rFonts w:hint="eastAsia"/>
                <w:bCs/>
              </w:rPr>
              <w:t>是，输入交易密码</w:t>
            </w:r>
          </w:p>
        </w:tc>
        <w:tc>
          <w:tcPr>
            <w:tcW w:w="1230" w:type="pct"/>
          </w:tcPr>
          <w:p w:rsidR="00C430EC" w:rsidRDefault="00C430EC" w:rsidP="00C430EC">
            <w:r>
              <w:rPr>
                <w:rFonts w:hint="eastAsia"/>
              </w:rPr>
              <w:t>用密码键盘输入</w:t>
            </w:r>
          </w:p>
        </w:tc>
      </w:tr>
    </w:tbl>
    <w:p w:rsidR="00C430EC" w:rsidRDefault="00C430EC" w:rsidP="00C430EC">
      <w:pPr>
        <w:ind w:firstLineChars="150" w:firstLine="360"/>
        <w:rPr>
          <w:rFonts w:ascii="宋体" w:hAnsi="宋体"/>
        </w:rPr>
      </w:pPr>
      <w:r>
        <w:rPr>
          <w:rFonts w:ascii="宋体" w:hAnsi="宋体" w:hint="eastAsia"/>
        </w:rPr>
        <w:t>（注：支取方式检查需选择</w:t>
      </w:r>
      <w:r w:rsidR="0004090F">
        <w:rPr>
          <w:rFonts w:ascii="宋体" w:hAnsi="宋体" w:hint="eastAsia"/>
          <w:noProof/>
        </w:rPr>
        <w:drawing>
          <wp:inline distT="0" distB="0" distL="0" distR="0">
            <wp:extent cx="266700" cy="228600"/>
            <wp:effectExtent l="1905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93" cstate="print"/>
                    <a:srcRect/>
                    <a:stretch>
                      <a:fillRect/>
                    </a:stretch>
                  </pic:blipFill>
                  <pic:spPr bwMode="auto">
                    <a:xfrm>
                      <a:off x="0" y="0"/>
                      <a:ext cx="266700" cy="228600"/>
                    </a:xfrm>
                    <a:prstGeom prst="rect">
                      <a:avLst/>
                    </a:prstGeom>
                    <a:noFill/>
                    <a:ln w="9525">
                      <a:noFill/>
                      <a:miter lim="800000"/>
                      <a:headEnd/>
                      <a:tailEnd/>
                    </a:ln>
                  </pic:spPr>
                </pic:pic>
              </a:graphicData>
            </a:graphic>
          </wp:inline>
        </w:drawing>
      </w:r>
      <w:r>
        <w:rPr>
          <w:rFonts w:ascii="宋体" w:hAnsi="宋体" w:hint="eastAsia"/>
        </w:rPr>
        <w:t>钮后输入交易密码。</w:t>
      </w:r>
    </w:p>
    <w:p w:rsidR="00C430EC" w:rsidRDefault="00C430EC" w:rsidP="00C430EC">
      <w:pPr>
        <w:ind w:firstLineChars="150" w:firstLine="360"/>
        <w:rPr>
          <w:rFonts w:ascii="宋体" w:hAnsi="宋体"/>
        </w:rPr>
      </w:pPr>
      <w:r>
        <w:rPr>
          <w:rFonts w:ascii="宋体" w:hAnsi="宋体" w:hint="eastAsia"/>
        </w:rPr>
        <w:t>（3）要素输入完毕后，选择确定，系统弹出提示窗，提示“客户确认成功”，协议状态变为“客户已确认”，客户确认客户协议操作完成。</w:t>
      </w:r>
    </w:p>
    <w:p w:rsidR="00C430EC" w:rsidRDefault="00C430EC" w:rsidP="0004090F">
      <w:pPr>
        <w:pStyle w:val="5"/>
        <w:rPr>
          <w:sz w:val="24"/>
        </w:rPr>
      </w:pPr>
      <w:bookmarkStart w:id="1482" w:name="_Toc183926631"/>
      <w:r>
        <w:rPr>
          <w:rFonts w:hint="eastAsia"/>
          <w:sz w:val="24"/>
        </w:rPr>
        <w:t>三、券商清算（业务代码</w:t>
      </w:r>
      <w:r>
        <w:rPr>
          <w:rFonts w:hint="eastAsia"/>
          <w:sz w:val="24"/>
        </w:rPr>
        <w:t>6124</w:t>
      </w:r>
      <w:r>
        <w:rPr>
          <w:rFonts w:hint="eastAsia"/>
          <w:sz w:val="24"/>
        </w:rPr>
        <w:t>）</w:t>
      </w:r>
      <w:bookmarkEnd w:id="1482"/>
    </w:p>
    <w:p w:rsidR="00C430EC" w:rsidRDefault="00C430EC" w:rsidP="00C430EC">
      <w:pPr>
        <w:pStyle w:val="6"/>
        <w:numPr>
          <w:ilvl w:val="0"/>
          <w:numId w:val="267"/>
        </w:numPr>
        <w:spacing w:line="360" w:lineRule="auto"/>
      </w:pPr>
      <w:r>
        <w:rPr>
          <w:rFonts w:hint="eastAsia"/>
        </w:rPr>
        <w:t>功能介绍</w:t>
      </w:r>
    </w:p>
    <w:p w:rsidR="00C430EC" w:rsidRDefault="00C430EC" w:rsidP="00C430EC">
      <w:pPr>
        <w:ind w:firstLineChars="200" w:firstLine="480"/>
      </w:pPr>
      <w:r>
        <w:rPr>
          <w:rFonts w:hint="eastAsia"/>
        </w:rPr>
        <w:t>通过本功能</w:t>
      </w:r>
      <w:r>
        <w:rPr>
          <w:rFonts w:ascii="宋体" w:hAnsi="宋体" w:hint="eastAsia"/>
        </w:rPr>
        <w:t>实现</w:t>
      </w:r>
      <w:r>
        <w:rPr>
          <w:rFonts w:hint="eastAsia"/>
        </w:rPr>
        <w:t>每日银证转账营业终了，银行与券商的资金清算。当日转入、转出交易资金清算轧差后自动记入券商清算账户，增加或减少券商清算账户可用余额。</w:t>
      </w:r>
    </w:p>
    <w:p w:rsidR="00C430EC" w:rsidRDefault="00C430EC" w:rsidP="00C430EC">
      <w:pPr>
        <w:pStyle w:val="6"/>
        <w:numPr>
          <w:ilvl w:val="0"/>
          <w:numId w:val="267"/>
        </w:numPr>
        <w:spacing w:line="360" w:lineRule="auto"/>
      </w:pPr>
      <w:r>
        <w:rPr>
          <w:rFonts w:hint="eastAsia"/>
        </w:rPr>
        <w:t>操作要点</w:t>
      </w:r>
    </w:p>
    <w:p w:rsidR="00C430EC" w:rsidRDefault="00C430EC" w:rsidP="00C430EC">
      <w:pPr>
        <w:autoSpaceDE w:val="0"/>
        <w:autoSpaceDN w:val="0"/>
        <w:adjustRightInd w:val="0"/>
        <w:ind w:firstLineChars="171" w:firstLine="410"/>
        <w:jc w:val="left"/>
        <w:rPr>
          <w:rFonts w:ascii="宋体"/>
          <w:kern w:val="0"/>
          <w:szCs w:val="18"/>
          <w:lang w:val="zh-CN"/>
        </w:rPr>
      </w:pPr>
      <w:r>
        <w:rPr>
          <w:rFonts w:ascii="宋体" w:hAnsi="宋体" w:hint="eastAsia"/>
        </w:rPr>
        <w:t>1、券商交易批次状态为“券商已</w:t>
      </w:r>
      <w:r>
        <w:rPr>
          <w:rFonts w:ascii="宋体" w:hint="eastAsia"/>
          <w:kern w:val="0"/>
          <w:szCs w:val="18"/>
          <w:lang w:val="zh-CN"/>
        </w:rPr>
        <w:t>对账”或“已批准免对账”才可以清算。</w:t>
      </w:r>
    </w:p>
    <w:p w:rsidR="00C430EC" w:rsidRDefault="00C430EC" w:rsidP="00C430EC">
      <w:pPr>
        <w:tabs>
          <w:tab w:val="num" w:pos="0"/>
        </w:tabs>
        <w:autoSpaceDE w:val="0"/>
        <w:autoSpaceDN w:val="0"/>
        <w:adjustRightInd w:val="0"/>
        <w:ind w:firstLine="360"/>
        <w:jc w:val="left"/>
        <w:rPr>
          <w:rFonts w:ascii="宋体"/>
          <w:kern w:val="0"/>
          <w:szCs w:val="18"/>
          <w:lang w:val="zh-CN"/>
        </w:rPr>
      </w:pPr>
      <w:r>
        <w:rPr>
          <w:rFonts w:ascii="宋体" w:hint="eastAsia"/>
          <w:kern w:val="0"/>
          <w:szCs w:val="18"/>
          <w:lang w:val="zh-CN"/>
        </w:rPr>
        <w:t>2、每日券商营业终了，由网点用户做券商清算。</w:t>
      </w:r>
    </w:p>
    <w:p w:rsidR="00C430EC" w:rsidRDefault="00C430EC" w:rsidP="00C430EC">
      <w:pPr>
        <w:pStyle w:val="6"/>
        <w:numPr>
          <w:ilvl w:val="0"/>
          <w:numId w:val="267"/>
        </w:numPr>
        <w:spacing w:line="360" w:lineRule="auto"/>
      </w:pPr>
      <w:r>
        <w:rPr>
          <w:rFonts w:hint="eastAsia"/>
        </w:rPr>
        <w:t>操作步骤</w:t>
      </w:r>
    </w:p>
    <w:p w:rsidR="00C430EC" w:rsidRDefault="00C430EC" w:rsidP="00C430EC">
      <w:pPr>
        <w:ind w:firstLineChars="171" w:firstLine="410"/>
        <w:rPr>
          <w:rFonts w:ascii="宋体" w:hAnsi="宋体"/>
        </w:rPr>
      </w:pPr>
      <w:r>
        <w:rPr>
          <w:rFonts w:ascii="宋体" w:hAnsi="宋体" w:hint="eastAsia"/>
        </w:rPr>
        <w:t>1、选择进入“券商清算”（6124）画面。</w:t>
      </w:r>
    </w:p>
    <w:p w:rsidR="00C430EC" w:rsidRDefault="00C430EC" w:rsidP="00C430EC">
      <w:pPr>
        <w:tabs>
          <w:tab w:val="num" w:pos="0"/>
        </w:tabs>
        <w:ind w:firstLineChars="171" w:firstLine="410"/>
        <w:rPr>
          <w:rFonts w:ascii="宋体" w:hAnsi="宋体"/>
        </w:rPr>
      </w:pPr>
      <w:r>
        <w:rPr>
          <w:rFonts w:ascii="宋体" w:hAnsi="宋体" w:hint="eastAsia"/>
        </w:rPr>
        <w:t>2、输入6位数券商号。</w:t>
      </w:r>
    </w:p>
    <w:p w:rsidR="00C430EC" w:rsidRDefault="00C430EC" w:rsidP="00C430EC">
      <w:pPr>
        <w:tabs>
          <w:tab w:val="num" w:pos="0"/>
        </w:tabs>
        <w:ind w:firstLineChars="171" w:firstLine="410"/>
        <w:rPr>
          <w:rFonts w:ascii="宋体" w:hAnsi="宋体"/>
        </w:rPr>
      </w:pPr>
      <w:r>
        <w:rPr>
          <w:rFonts w:ascii="宋体" w:hAnsi="宋体" w:hint="eastAsia"/>
        </w:rPr>
        <w:t>3、输入清算日期无误后选择确定。</w:t>
      </w:r>
    </w:p>
    <w:p w:rsidR="00C430EC" w:rsidRDefault="00C430EC" w:rsidP="00C430EC">
      <w:pPr>
        <w:tabs>
          <w:tab w:val="num" w:pos="0"/>
        </w:tabs>
        <w:ind w:firstLineChars="171" w:firstLine="410"/>
        <w:rPr>
          <w:rFonts w:ascii="宋体" w:hAnsi="宋体"/>
        </w:rPr>
      </w:pPr>
      <w:r>
        <w:rPr>
          <w:rFonts w:ascii="宋体" w:hAnsi="宋体" w:hint="eastAsia"/>
        </w:rPr>
        <w:t>4、系统显示交互信息窗口，提示主管授权。</w:t>
      </w:r>
    </w:p>
    <w:p w:rsidR="00C430EC" w:rsidRDefault="00C430EC" w:rsidP="00C430EC">
      <w:pPr>
        <w:tabs>
          <w:tab w:val="num" w:pos="0"/>
        </w:tabs>
        <w:ind w:firstLineChars="171" w:firstLine="410"/>
        <w:rPr>
          <w:rFonts w:ascii="宋体" w:hAnsi="宋体"/>
        </w:rPr>
      </w:pPr>
      <w:r>
        <w:rPr>
          <w:rFonts w:ascii="宋体" w:hAnsi="宋体" w:hint="eastAsia"/>
        </w:rPr>
        <w:t>5、主管检查后进行授权。</w:t>
      </w:r>
    </w:p>
    <w:p w:rsidR="00C430EC" w:rsidRDefault="00C430EC" w:rsidP="00C430EC">
      <w:pPr>
        <w:tabs>
          <w:tab w:val="num" w:pos="0"/>
        </w:tabs>
        <w:ind w:firstLineChars="171" w:firstLine="410"/>
      </w:pPr>
      <w:r>
        <w:rPr>
          <w:rFonts w:ascii="宋体" w:hAnsi="宋体" w:hint="eastAsia"/>
        </w:rPr>
        <w:t>6、系统提示券商清算成功后，券商交易批次状态变为“已清算”。</w:t>
      </w:r>
    </w:p>
    <w:p w:rsidR="00C430EC" w:rsidRDefault="00C430EC" w:rsidP="00C430EC">
      <w:pPr>
        <w:pStyle w:val="5"/>
        <w:rPr>
          <w:sz w:val="24"/>
        </w:rPr>
      </w:pPr>
      <w:bookmarkStart w:id="1483" w:name="_Toc183926632"/>
      <w:r>
        <w:rPr>
          <w:rFonts w:hint="eastAsia"/>
          <w:sz w:val="24"/>
        </w:rPr>
        <w:lastRenderedPageBreak/>
        <w:t>四、延迟对账（业务代码</w:t>
      </w:r>
      <w:r>
        <w:rPr>
          <w:rFonts w:hint="eastAsia"/>
          <w:sz w:val="24"/>
        </w:rPr>
        <w:t>6123</w:t>
      </w:r>
      <w:r>
        <w:rPr>
          <w:rFonts w:hint="eastAsia"/>
          <w:sz w:val="24"/>
        </w:rPr>
        <w:t>）</w:t>
      </w:r>
      <w:bookmarkEnd w:id="1483"/>
    </w:p>
    <w:p w:rsidR="00C430EC" w:rsidRDefault="00C430EC" w:rsidP="0004090F">
      <w:pPr>
        <w:pStyle w:val="6"/>
        <w:numPr>
          <w:ilvl w:val="1"/>
          <w:numId w:val="536"/>
        </w:numPr>
        <w:spacing w:line="360" w:lineRule="auto"/>
      </w:pPr>
      <w:r>
        <w:rPr>
          <w:rFonts w:hint="eastAsia"/>
        </w:rPr>
        <w:t>功能介绍</w:t>
      </w:r>
    </w:p>
    <w:p w:rsidR="00C430EC" w:rsidRDefault="00C430EC" w:rsidP="00C430EC">
      <w:pPr>
        <w:pStyle w:val="a6"/>
      </w:pPr>
      <w:r>
        <w:rPr>
          <w:rFonts w:hint="eastAsia"/>
        </w:rPr>
        <w:t>通过本功能实现修改对账日期，完成券商隔日对账功能。适用于券商系统发生意外故障，不能按时在交易当日与我行对账时的情况，以保证账户核算的正常运行。</w:t>
      </w:r>
    </w:p>
    <w:p w:rsidR="00C430EC" w:rsidRDefault="00C430EC" w:rsidP="0004090F">
      <w:pPr>
        <w:pStyle w:val="6"/>
        <w:numPr>
          <w:ilvl w:val="1"/>
          <w:numId w:val="536"/>
        </w:numPr>
        <w:spacing w:line="360" w:lineRule="auto"/>
      </w:pPr>
      <w:r>
        <w:rPr>
          <w:rFonts w:hint="eastAsia"/>
        </w:rPr>
        <w:t>操作要点</w:t>
      </w:r>
    </w:p>
    <w:p w:rsidR="00C430EC" w:rsidRDefault="00C430EC" w:rsidP="00C430EC">
      <w:pPr>
        <w:ind w:firstLineChars="150" w:firstLine="360"/>
        <w:rPr>
          <w:rFonts w:ascii="宋体" w:hAnsi="宋体"/>
        </w:rPr>
      </w:pPr>
      <w:r>
        <w:rPr>
          <w:rFonts w:ascii="宋体" w:hAnsi="宋体" w:hint="eastAsia"/>
        </w:rPr>
        <w:t>1、预计延迟对账日期必须大于当日。</w:t>
      </w:r>
    </w:p>
    <w:p w:rsidR="00C430EC" w:rsidRDefault="00C430EC" w:rsidP="00C430EC">
      <w:pPr>
        <w:ind w:firstLineChars="150" w:firstLine="360"/>
        <w:rPr>
          <w:rFonts w:ascii="宋体" w:hAnsi="宋体"/>
        </w:rPr>
      </w:pPr>
      <w:r>
        <w:rPr>
          <w:rFonts w:ascii="宋体" w:hAnsi="宋体" w:hint="eastAsia"/>
        </w:rPr>
        <w:t>2、在券商系统恢复后，券商必须先将未对账的券商交易批次与我行对账后，方可进行随后交易日的对账，否则该券商与我行对账时会出“对账失败”的对账错误信息提示。</w:t>
      </w:r>
    </w:p>
    <w:p w:rsidR="00C430EC" w:rsidRDefault="00C430EC" w:rsidP="0004090F">
      <w:pPr>
        <w:pStyle w:val="6"/>
        <w:numPr>
          <w:ilvl w:val="1"/>
          <w:numId w:val="536"/>
        </w:numPr>
        <w:spacing w:line="360" w:lineRule="auto"/>
      </w:pPr>
      <w:r>
        <w:rPr>
          <w:rFonts w:hint="eastAsia"/>
        </w:rPr>
        <w:t>操作步骤</w:t>
      </w:r>
    </w:p>
    <w:p w:rsidR="00C430EC" w:rsidRDefault="00C430EC" w:rsidP="00C430EC">
      <w:pPr>
        <w:ind w:firstLineChars="150" w:firstLine="360"/>
        <w:rPr>
          <w:rFonts w:ascii="宋体" w:hAnsi="宋体"/>
        </w:rPr>
      </w:pPr>
      <w:r>
        <w:rPr>
          <w:rFonts w:ascii="宋体" w:hAnsi="宋体" w:hint="eastAsia"/>
        </w:rPr>
        <w:t>1、在业务代码处输入6123，进入延迟对账功能。</w:t>
      </w:r>
    </w:p>
    <w:p w:rsidR="00C430EC" w:rsidRDefault="00C430EC" w:rsidP="00C430EC">
      <w:pPr>
        <w:ind w:firstLineChars="150" w:firstLine="360"/>
        <w:rPr>
          <w:rFonts w:ascii="宋体" w:hAnsi="宋体"/>
        </w:rPr>
      </w:pPr>
      <w:r>
        <w:rPr>
          <w:rFonts w:ascii="宋体" w:hAnsi="宋体" w:hint="eastAsia"/>
        </w:rPr>
        <w:t>2、输入券商号、预计对账日期。</w:t>
      </w:r>
    </w:p>
    <w:p w:rsidR="00C430EC" w:rsidRDefault="00C430EC" w:rsidP="00C430EC">
      <w:pPr>
        <w:ind w:firstLineChars="150" w:firstLine="360"/>
        <w:rPr>
          <w:rFonts w:ascii="宋体" w:hAnsi="宋体"/>
        </w:rPr>
      </w:pPr>
      <w:r>
        <w:rPr>
          <w:rFonts w:ascii="宋体" w:hAnsi="宋体" w:hint="eastAsia"/>
        </w:rPr>
        <w:t>3、系统显示交互信息窗口，提示主管授权。</w:t>
      </w:r>
    </w:p>
    <w:p w:rsidR="00C430EC" w:rsidRDefault="00C430EC" w:rsidP="00C430EC">
      <w:pPr>
        <w:ind w:firstLineChars="150" w:firstLine="360"/>
        <w:rPr>
          <w:rFonts w:ascii="宋体" w:hAnsi="宋体"/>
        </w:rPr>
      </w:pPr>
      <w:r>
        <w:rPr>
          <w:rFonts w:ascii="宋体" w:hAnsi="宋体" w:hint="eastAsia"/>
        </w:rPr>
        <w:t>4、主管检查后授权，系统提示延迟对账成功，券商交易批次状态不变。</w:t>
      </w:r>
    </w:p>
    <w:p w:rsidR="00C430EC" w:rsidRDefault="00C430EC" w:rsidP="00C430EC">
      <w:pPr>
        <w:pStyle w:val="5"/>
        <w:rPr>
          <w:sz w:val="24"/>
        </w:rPr>
      </w:pPr>
      <w:bookmarkStart w:id="1484" w:name="_Toc183926633"/>
      <w:r>
        <w:rPr>
          <w:rFonts w:hint="eastAsia"/>
          <w:sz w:val="24"/>
        </w:rPr>
        <w:t>五、申请免对账（业务代码</w:t>
      </w:r>
      <w:r>
        <w:rPr>
          <w:rFonts w:hint="eastAsia"/>
          <w:sz w:val="24"/>
        </w:rPr>
        <w:t>6121</w:t>
      </w:r>
      <w:r>
        <w:rPr>
          <w:rFonts w:hint="eastAsia"/>
          <w:sz w:val="24"/>
        </w:rPr>
        <w:t>）</w:t>
      </w:r>
      <w:bookmarkEnd w:id="1484"/>
    </w:p>
    <w:p w:rsidR="00C430EC" w:rsidRDefault="00C430EC" w:rsidP="00C430EC">
      <w:pPr>
        <w:pStyle w:val="6"/>
        <w:numPr>
          <w:ilvl w:val="0"/>
          <w:numId w:val="265"/>
        </w:numPr>
        <w:spacing w:line="360" w:lineRule="auto"/>
      </w:pPr>
      <w:r>
        <w:rPr>
          <w:rFonts w:hint="eastAsia"/>
        </w:rPr>
        <w:t>功能介绍</w:t>
      </w:r>
    </w:p>
    <w:p w:rsidR="00C430EC" w:rsidRDefault="00C430EC" w:rsidP="00C430EC">
      <w:pPr>
        <w:ind w:firstLineChars="200" w:firstLine="480"/>
        <w:rPr>
          <w:rFonts w:ascii="宋体" w:hAnsi="宋体"/>
        </w:rPr>
      </w:pPr>
      <w:r>
        <w:rPr>
          <w:rFonts w:ascii="宋体" w:hAnsi="宋体" w:hint="eastAsia"/>
        </w:rPr>
        <w:t>通过本功能实现使用“延迟对账功能”后第二天仍无法进行电脑自动对账，由网点与证券公司</w:t>
      </w:r>
      <w:r>
        <w:rPr>
          <w:rFonts w:hint="eastAsia"/>
        </w:rPr>
        <w:t>人工</w:t>
      </w:r>
      <w:r>
        <w:rPr>
          <w:rFonts w:ascii="宋体" w:hAnsi="宋体" w:hint="eastAsia"/>
        </w:rPr>
        <w:t>核对未对账日的账务无误后，向分行申请隔日免对账的功能。</w:t>
      </w:r>
    </w:p>
    <w:p w:rsidR="00C430EC" w:rsidRDefault="00C430EC" w:rsidP="00C430EC">
      <w:pPr>
        <w:pStyle w:val="6"/>
        <w:numPr>
          <w:ilvl w:val="0"/>
          <w:numId w:val="265"/>
        </w:numPr>
        <w:spacing w:line="360" w:lineRule="auto"/>
      </w:pPr>
      <w:r>
        <w:rPr>
          <w:rFonts w:hint="eastAsia"/>
        </w:rPr>
        <w:t>操作要点</w:t>
      </w:r>
    </w:p>
    <w:p w:rsidR="00C430EC" w:rsidRDefault="00C430EC" w:rsidP="00C430EC">
      <w:pPr>
        <w:numPr>
          <w:ilvl w:val="1"/>
          <w:numId w:val="265"/>
        </w:numPr>
      </w:pPr>
      <w:r>
        <w:rPr>
          <w:rFonts w:hint="eastAsia"/>
        </w:rPr>
        <w:t>申请免对账功能限于网点用户使用。</w:t>
      </w:r>
    </w:p>
    <w:p w:rsidR="00C430EC" w:rsidRDefault="00C430EC" w:rsidP="00C430EC">
      <w:pPr>
        <w:numPr>
          <w:ilvl w:val="1"/>
          <w:numId w:val="265"/>
        </w:numPr>
      </w:pPr>
      <w:r>
        <w:rPr>
          <w:rFonts w:hint="eastAsia"/>
        </w:rPr>
        <w:t>申请免对账日期须小于当日。</w:t>
      </w:r>
    </w:p>
    <w:p w:rsidR="00C430EC" w:rsidRDefault="00C430EC" w:rsidP="00C430EC">
      <w:pPr>
        <w:numPr>
          <w:ilvl w:val="1"/>
          <w:numId w:val="265"/>
        </w:numPr>
      </w:pPr>
      <w:r>
        <w:rPr>
          <w:rFonts w:hint="eastAsia"/>
        </w:rPr>
        <w:t>如果交易批次中存在“预期”或“等待合作方的确认信息”状态的交易，将不能申请免对账。</w:t>
      </w:r>
    </w:p>
    <w:p w:rsidR="00C430EC" w:rsidRDefault="00C430EC" w:rsidP="00C430EC">
      <w:pPr>
        <w:pStyle w:val="6"/>
        <w:numPr>
          <w:ilvl w:val="0"/>
          <w:numId w:val="265"/>
        </w:numPr>
        <w:spacing w:line="360" w:lineRule="auto"/>
      </w:pPr>
      <w:r>
        <w:rPr>
          <w:rFonts w:hint="eastAsia"/>
        </w:rPr>
        <w:lastRenderedPageBreak/>
        <w:t>操作步骤</w:t>
      </w:r>
    </w:p>
    <w:p w:rsidR="00C430EC" w:rsidRDefault="00C430EC" w:rsidP="00C430EC">
      <w:pPr>
        <w:ind w:firstLineChars="150" w:firstLine="360"/>
        <w:rPr>
          <w:rFonts w:ascii="宋体" w:hAnsi="宋体"/>
        </w:rPr>
      </w:pPr>
      <w:r>
        <w:rPr>
          <w:rFonts w:ascii="宋体" w:hAnsi="宋体" w:hint="eastAsia"/>
        </w:rPr>
        <w:t>1、输入业务代码6121进入申请免对账功能。</w:t>
      </w:r>
    </w:p>
    <w:p w:rsidR="00C430EC" w:rsidRDefault="00C430EC" w:rsidP="00C430EC">
      <w:pPr>
        <w:ind w:firstLineChars="150" w:firstLine="360"/>
        <w:rPr>
          <w:rFonts w:ascii="宋体" w:hAnsi="宋体"/>
        </w:rPr>
      </w:pPr>
      <w:r>
        <w:rPr>
          <w:rFonts w:ascii="宋体" w:hAnsi="宋体" w:hint="eastAsia"/>
        </w:rPr>
        <w:t>2、输入券商号、免对账日期。</w:t>
      </w:r>
    </w:p>
    <w:p w:rsidR="00C430EC" w:rsidRDefault="00C430EC" w:rsidP="00C430EC">
      <w:pPr>
        <w:ind w:firstLineChars="150" w:firstLine="360"/>
      </w:pPr>
      <w:r>
        <w:rPr>
          <w:rFonts w:ascii="宋体" w:hAnsi="宋体" w:hint="eastAsia"/>
        </w:rPr>
        <w:t>3、主管检查后，授权，系统提示申请免对账成功，券商交易批次状态变为“申请免对账等待审批”。</w:t>
      </w:r>
    </w:p>
    <w:p w:rsidR="00C430EC" w:rsidRDefault="00C430EC" w:rsidP="00C430EC">
      <w:pPr>
        <w:pStyle w:val="5"/>
        <w:rPr>
          <w:sz w:val="24"/>
        </w:rPr>
      </w:pPr>
      <w:bookmarkStart w:id="1485" w:name="_Toc183926634"/>
      <w:r>
        <w:rPr>
          <w:rFonts w:hint="eastAsia"/>
          <w:sz w:val="24"/>
        </w:rPr>
        <w:t>六、审批免对账（业务代码</w:t>
      </w:r>
      <w:r>
        <w:rPr>
          <w:rFonts w:hint="eastAsia"/>
          <w:sz w:val="24"/>
        </w:rPr>
        <w:t>6122</w:t>
      </w:r>
      <w:r>
        <w:rPr>
          <w:rFonts w:hint="eastAsia"/>
          <w:sz w:val="24"/>
        </w:rPr>
        <w:t>）</w:t>
      </w:r>
      <w:bookmarkEnd w:id="1485"/>
    </w:p>
    <w:p w:rsidR="00C430EC" w:rsidRDefault="00C430EC" w:rsidP="00C430EC">
      <w:pPr>
        <w:pStyle w:val="6"/>
        <w:numPr>
          <w:ilvl w:val="0"/>
          <w:numId w:val="266"/>
        </w:numPr>
        <w:spacing w:line="360" w:lineRule="auto"/>
      </w:pPr>
      <w:r>
        <w:rPr>
          <w:rFonts w:hint="eastAsia"/>
        </w:rPr>
        <w:t>功能介绍</w:t>
      </w:r>
    </w:p>
    <w:p w:rsidR="00C430EC" w:rsidRDefault="00C430EC" w:rsidP="00C430EC">
      <w:pPr>
        <w:ind w:firstLineChars="200" w:firstLine="480"/>
        <w:rPr>
          <w:rFonts w:ascii="宋体" w:hAnsi="宋体"/>
        </w:rPr>
      </w:pPr>
      <w:r>
        <w:rPr>
          <w:rFonts w:ascii="宋体" w:hAnsi="宋体" w:hint="eastAsia"/>
        </w:rPr>
        <w:t>通过本功能实现分行审批网点提出的免对账申请。</w:t>
      </w:r>
    </w:p>
    <w:p w:rsidR="00C430EC" w:rsidRDefault="00C430EC" w:rsidP="00C430EC">
      <w:pPr>
        <w:pStyle w:val="6"/>
        <w:numPr>
          <w:ilvl w:val="0"/>
          <w:numId w:val="266"/>
        </w:numPr>
        <w:spacing w:line="360" w:lineRule="auto"/>
      </w:pPr>
      <w:r>
        <w:rPr>
          <w:rFonts w:hint="eastAsia"/>
        </w:rPr>
        <w:t>操作要点</w:t>
      </w:r>
    </w:p>
    <w:p w:rsidR="00C430EC" w:rsidRDefault="00C430EC" w:rsidP="00C430EC">
      <w:pPr>
        <w:ind w:left="420"/>
        <w:rPr>
          <w:rFonts w:ascii="宋体" w:hAnsi="宋体"/>
        </w:rPr>
      </w:pPr>
      <w:r>
        <w:rPr>
          <w:rFonts w:ascii="宋体" w:hAnsi="宋体" w:hint="eastAsia"/>
        </w:rPr>
        <w:t>1、申请免对账功能限于分行用户使用。</w:t>
      </w:r>
    </w:p>
    <w:p w:rsidR="00C430EC" w:rsidRDefault="00C430EC" w:rsidP="00C430EC">
      <w:pPr>
        <w:ind w:left="420"/>
        <w:rPr>
          <w:rFonts w:ascii="宋体" w:hAnsi="宋体"/>
        </w:rPr>
      </w:pPr>
      <w:r>
        <w:rPr>
          <w:rFonts w:ascii="宋体" w:hAnsi="宋体" w:hint="eastAsia"/>
        </w:rPr>
        <w:t>2、审批免对账时，券商交易批次状态必须是“申请免对账等待审批”。</w:t>
      </w:r>
    </w:p>
    <w:p w:rsidR="00C430EC" w:rsidRDefault="00C430EC" w:rsidP="00C430EC">
      <w:pPr>
        <w:pStyle w:val="6"/>
        <w:numPr>
          <w:ilvl w:val="0"/>
          <w:numId w:val="266"/>
        </w:numPr>
        <w:spacing w:line="360" w:lineRule="auto"/>
      </w:pPr>
      <w:r>
        <w:rPr>
          <w:rFonts w:hint="eastAsia"/>
        </w:rPr>
        <w:t>操作步骤</w:t>
      </w:r>
    </w:p>
    <w:p w:rsidR="00C430EC" w:rsidRDefault="00C430EC" w:rsidP="00C430EC">
      <w:pPr>
        <w:ind w:firstLineChars="150" w:firstLine="360"/>
        <w:rPr>
          <w:rFonts w:ascii="宋体" w:hAnsi="宋体"/>
        </w:rPr>
      </w:pPr>
      <w:r>
        <w:rPr>
          <w:rFonts w:ascii="宋体" w:hAnsi="宋体" w:hint="eastAsia"/>
        </w:rPr>
        <w:t>1、输入业务代码6122进入申请免对账功能。</w:t>
      </w:r>
    </w:p>
    <w:p w:rsidR="00C430EC" w:rsidRDefault="00C430EC" w:rsidP="00C430EC">
      <w:pPr>
        <w:ind w:firstLineChars="150" w:firstLine="360"/>
        <w:rPr>
          <w:rFonts w:ascii="宋体" w:hAnsi="宋体"/>
        </w:rPr>
      </w:pPr>
      <w:r>
        <w:rPr>
          <w:rFonts w:ascii="宋体" w:hAnsi="宋体" w:hint="eastAsia"/>
        </w:rPr>
        <w:t>2、输入券商号、免对账日期、通过标志。</w:t>
      </w:r>
    </w:p>
    <w:p w:rsidR="00C430EC" w:rsidRDefault="00C430EC" w:rsidP="00C430EC">
      <w:pPr>
        <w:ind w:firstLineChars="150" w:firstLine="360"/>
        <w:rPr>
          <w:rFonts w:ascii="宋体" w:hAnsi="宋体"/>
        </w:rPr>
      </w:pPr>
      <w:r>
        <w:rPr>
          <w:rFonts w:ascii="宋体" w:hAnsi="宋体" w:hint="eastAsia"/>
        </w:rPr>
        <w:t>3、主管检查后，授权后，系统提示审批免对账成功，该日券商交易批次状态变为“已审批免对账”或“正在交易”。</w:t>
      </w:r>
    </w:p>
    <w:p w:rsidR="00C430EC" w:rsidRDefault="00C430EC" w:rsidP="00C430EC">
      <w:pPr>
        <w:pStyle w:val="5"/>
        <w:rPr>
          <w:sz w:val="24"/>
        </w:rPr>
      </w:pPr>
      <w:bookmarkStart w:id="1486" w:name="_Toc183926635"/>
      <w:r>
        <w:rPr>
          <w:rFonts w:hint="eastAsia"/>
          <w:sz w:val="24"/>
        </w:rPr>
        <w:t>七、打印对账错误表（业务代码</w:t>
      </w:r>
      <w:r>
        <w:rPr>
          <w:rFonts w:hint="eastAsia"/>
          <w:sz w:val="24"/>
        </w:rPr>
        <w:t>6125</w:t>
      </w:r>
      <w:r>
        <w:rPr>
          <w:rFonts w:hint="eastAsia"/>
          <w:sz w:val="24"/>
        </w:rPr>
        <w:t>）</w:t>
      </w:r>
      <w:bookmarkEnd w:id="1486"/>
    </w:p>
    <w:p w:rsidR="00C430EC" w:rsidRDefault="00C430EC" w:rsidP="00C430EC">
      <w:pPr>
        <w:pStyle w:val="6"/>
        <w:spacing w:line="360" w:lineRule="auto"/>
      </w:pPr>
      <w:r>
        <w:rPr>
          <w:rFonts w:hint="eastAsia"/>
        </w:rPr>
        <w:t>（一）功能介绍</w:t>
      </w:r>
    </w:p>
    <w:p w:rsidR="00C430EC" w:rsidRDefault="00C430EC" w:rsidP="00C430EC">
      <w:pPr>
        <w:ind w:firstLineChars="200" w:firstLine="480"/>
      </w:pPr>
      <w:r>
        <w:rPr>
          <w:rFonts w:hint="eastAsia"/>
        </w:rPr>
        <w:t>通过本功能打印日终券商系统对账不成功的错误交易报表。</w:t>
      </w:r>
    </w:p>
    <w:p w:rsidR="00C430EC" w:rsidRDefault="00C430EC" w:rsidP="00C430EC">
      <w:pPr>
        <w:pStyle w:val="6"/>
        <w:spacing w:line="360" w:lineRule="auto"/>
      </w:pPr>
      <w:r>
        <w:rPr>
          <w:rFonts w:hint="eastAsia"/>
        </w:rPr>
        <w:t>（二）操作要点：</w:t>
      </w:r>
    </w:p>
    <w:p w:rsidR="00C430EC" w:rsidRDefault="00C430EC" w:rsidP="00C430EC">
      <w:pPr>
        <w:ind w:firstLineChars="100" w:firstLine="240"/>
        <w:rPr>
          <w:rFonts w:ascii="宋体" w:hAnsi="宋体"/>
        </w:rPr>
      </w:pPr>
      <w:r>
        <w:rPr>
          <w:rFonts w:ascii="宋体" w:hAnsi="宋体" w:hint="eastAsia"/>
        </w:rPr>
        <w:t>1、券商对账出现错误的交易数据时，才能打印对账错误报表。</w:t>
      </w:r>
    </w:p>
    <w:p w:rsidR="00C430EC" w:rsidRDefault="00C430EC" w:rsidP="00C430EC">
      <w:pPr>
        <w:pStyle w:val="6"/>
        <w:spacing w:line="360" w:lineRule="auto"/>
      </w:pPr>
      <w:r>
        <w:rPr>
          <w:rFonts w:hint="eastAsia"/>
        </w:rPr>
        <w:t>（三）操作步骤</w:t>
      </w:r>
    </w:p>
    <w:p w:rsidR="00C430EC" w:rsidRDefault="00C430EC" w:rsidP="00C430EC">
      <w:pPr>
        <w:ind w:firstLineChars="150" w:firstLine="360"/>
        <w:rPr>
          <w:rFonts w:ascii="宋体" w:hAnsi="宋体"/>
        </w:rPr>
      </w:pPr>
      <w:r>
        <w:rPr>
          <w:rFonts w:ascii="宋体" w:hAnsi="宋体" w:hint="eastAsia"/>
        </w:rPr>
        <w:t>1、输入业务代码6125进入打印对账错误报表画面。</w:t>
      </w:r>
    </w:p>
    <w:p w:rsidR="00C430EC" w:rsidRDefault="00C430EC" w:rsidP="00C430EC">
      <w:pPr>
        <w:ind w:firstLineChars="150" w:firstLine="360"/>
        <w:rPr>
          <w:rFonts w:ascii="宋体" w:hAnsi="宋体"/>
        </w:rPr>
      </w:pPr>
      <w:r>
        <w:rPr>
          <w:rFonts w:ascii="宋体" w:hAnsi="宋体" w:hint="eastAsia"/>
        </w:rPr>
        <w:t>2、输入券商号、交易日期。</w:t>
      </w:r>
    </w:p>
    <w:p w:rsidR="00C430EC" w:rsidRDefault="00C430EC" w:rsidP="00C430EC">
      <w:pPr>
        <w:ind w:firstLineChars="150" w:firstLine="360"/>
        <w:rPr>
          <w:rFonts w:ascii="宋体" w:hAnsi="宋体"/>
        </w:rPr>
      </w:pPr>
      <w:r>
        <w:rPr>
          <w:rFonts w:ascii="宋体" w:hAnsi="宋体" w:hint="eastAsia"/>
        </w:rPr>
        <w:lastRenderedPageBreak/>
        <w:t>3、系统显示打印信息，选择打印钮，打印对账错误报表完成。</w:t>
      </w:r>
    </w:p>
    <w:p w:rsidR="00C430EC" w:rsidRDefault="00C430EC" w:rsidP="00C430EC">
      <w:pPr>
        <w:pStyle w:val="5"/>
        <w:rPr>
          <w:sz w:val="24"/>
        </w:rPr>
      </w:pPr>
      <w:bookmarkStart w:id="1487" w:name="_Toc183926636"/>
      <w:r>
        <w:rPr>
          <w:rFonts w:hint="eastAsia"/>
          <w:sz w:val="24"/>
        </w:rPr>
        <w:t>八、银证转账冲账（业务代码</w:t>
      </w:r>
      <w:r>
        <w:rPr>
          <w:rFonts w:hint="eastAsia"/>
          <w:sz w:val="24"/>
        </w:rPr>
        <w:t>6131</w:t>
      </w:r>
      <w:r>
        <w:rPr>
          <w:rFonts w:hint="eastAsia"/>
          <w:sz w:val="24"/>
        </w:rPr>
        <w:t>）</w:t>
      </w:r>
      <w:bookmarkEnd w:id="1487"/>
    </w:p>
    <w:p w:rsidR="00C430EC" w:rsidRDefault="00C430EC" w:rsidP="00C430EC">
      <w:pPr>
        <w:pStyle w:val="6"/>
        <w:numPr>
          <w:ilvl w:val="0"/>
          <w:numId w:val="537"/>
        </w:numPr>
        <w:spacing w:line="360" w:lineRule="auto"/>
      </w:pPr>
      <w:r>
        <w:rPr>
          <w:rFonts w:hint="eastAsia"/>
        </w:rPr>
        <w:t>功能介绍</w:t>
      </w:r>
    </w:p>
    <w:p w:rsidR="00C430EC" w:rsidRDefault="00C430EC" w:rsidP="00C430EC">
      <w:pPr>
        <w:ind w:firstLineChars="200" w:firstLine="480"/>
        <w:rPr>
          <w:rFonts w:ascii="宋体" w:hAnsi="宋体"/>
          <w:vanish/>
          <w:kern w:val="0"/>
        </w:rPr>
      </w:pPr>
      <w:r>
        <w:rPr>
          <w:rFonts w:hint="eastAsia"/>
        </w:rPr>
        <w:t>通过本功能实现对账错误交易的冲账。</w:t>
      </w:r>
      <w:r>
        <w:rPr>
          <w:rFonts w:hint="eastAsia"/>
          <w:szCs w:val="20"/>
        </w:rPr>
        <w:t>系统能够实现交易时间冲补异常交易，进一步方便客户资金划拨。</w:t>
      </w:r>
    </w:p>
    <w:p w:rsidR="00C430EC" w:rsidRDefault="00C430EC" w:rsidP="00C430EC">
      <w:pPr>
        <w:ind w:firstLineChars="200" w:firstLine="480"/>
      </w:pPr>
    </w:p>
    <w:p w:rsidR="00C430EC" w:rsidRDefault="00C430EC" w:rsidP="00C430EC">
      <w:pPr>
        <w:pStyle w:val="6"/>
        <w:numPr>
          <w:ilvl w:val="0"/>
          <w:numId w:val="537"/>
        </w:numPr>
        <w:spacing w:line="360" w:lineRule="auto"/>
      </w:pPr>
      <w:r>
        <w:rPr>
          <w:rFonts w:hint="eastAsia"/>
        </w:rPr>
        <w:t>操作要点</w:t>
      </w:r>
    </w:p>
    <w:p w:rsidR="00C430EC" w:rsidRDefault="00C430EC" w:rsidP="00C430EC">
      <w:pPr>
        <w:widowControl/>
        <w:ind w:firstLineChars="150" w:firstLine="360"/>
        <w:rPr>
          <w:rFonts w:ascii="宋体" w:hAnsi="宋体"/>
        </w:rPr>
      </w:pPr>
      <w:r>
        <w:rPr>
          <w:rFonts w:ascii="宋体" w:hAnsi="宋体" w:hint="eastAsia"/>
          <w:szCs w:val="20"/>
        </w:rPr>
        <w:t>1、通过银证转账系统产生交易的交易状态分为</w:t>
      </w:r>
      <w:r>
        <w:rPr>
          <w:rFonts w:ascii="宋体" w:hAnsi="宋体"/>
          <w:szCs w:val="20"/>
        </w:rPr>
        <w:t>“</w:t>
      </w:r>
      <w:r>
        <w:rPr>
          <w:rFonts w:ascii="宋体" w:hAnsi="宋体" w:hint="eastAsia"/>
          <w:szCs w:val="20"/>
        </w:rPr>
        <w:t>完成</w:t>
      </w:r>
      <w:r>
        <w:rPr>
          <w:rFonts w:ascii="宋体" w:hAnsi="宋体"/>
          <w:szCs w:val="20"/>
        </w:rPr>
        <w:t>”</w:t>
      </w:r>
      <w:r>
        <w:rPr>
          <w:rFonts w:ascii="宋体" w:hAnsi="宋体" w:hint="eastAsia"/>
          <w:szCs w:val="20"/>
        </w:rPr>
        <w:t>、</w:t>
      </w:r>
      <w:r>
        <w:rPr>
          <w:rFonts w:ascii="宋体" w:hAnsi="宋体"/>
          <w:szCs w:val="20"/>
        </w:rPr>
        <w:t>“</w:t>
      </w:r>
      <w:r>
        <w:rPr>
          <w:rFonts w:ascii="宋体" w:hAnsi="宋体" w:hint="eastAsia"/>
          <w:szCs w:val="20"/>
        </w:rPr>
        <w:t>预期</w:t>
      </w:r>
      <w:r>
        <w:rPr>
          <w:rFonts w:ascii="宋体" w:hAnsi="宋体"/>
          <w:szCs w:val="20"/>
        </w:rPr>
        <w:t>”</w:t>
      </w:r>
      <w:r>
        <w:rPr>
          <w:rFonts w:ascii="宋体" w:hAnsi="宋体" w:hint="eastAsia"/>
          <w:szCs w:val="20"/>
        </w:rPr>
        <w:t>、</w:t>
      </w:r>
      <w:r>
        <w:rPr>
          <w:rFonts w:ascii="宋体" w:hAnsi="宋体"/>
          <w:szCs w:val="20"/>
        </w:rPr>
        <w:t>“</w:t>
      </w:r>
      <w:r>
        <w:rPr>
          <w:rFonts w:ascii="宋体" w:hAnsi="宋体" w:hint="eastAsia"/>
          <w:szCs w:val="20"/>
        </w:rPr>
        <w:t>等待合作方确认信息</w:t>
      </w:r>
      <w:r>
        <w:rPr>
          <w:rFonts w:ascii="宋体" w:hAnsi="宋体"/>
          <w:szCs w:val="20"/>
        </w:rPr>
        <w:t>”</w:t>
      </w:r>
      <w:r>
        <w:rPr>
          <w:rFonts w:ascii="宋体" w:hAnsi="宋体" w:hint="eastAsia"/>
          <w:szCs w:val="20"/>
        </w:rPr>
        <w:t>和</w:t>
      </w:r>
      <w:r>
        <w:rPr>
          <w:rFonts w:ascii="宋体" w:hAnsi="宋体"/>
          <w:szCs w:val="20"/>
        </w:rPr>
        <w:t>“</w:t>
      </w:r>
      <w:r>
        <w:rPr>
          <w:rFonts w:ascii="宋体" w:hAnsi="宋体" w:hint="eastAsia"/>
          <w:szCs w:val="20"/>
        </w:rPr>
        <w:t>取消</w:t>
      </w:r>
      <w:r>
        <w:rPr>
          <w:rFonts w:ascii="宋体" w:hAnsi="宋体"/>
          <w:szCs w:val="20"/>
        </w:rPr>
        <w:t>”</w:t>
      </w:r>
      <w:r>
        <w:rPr>
          <w:rFonts w:ascii="宋体" w:hAnsi="宋体" w:hint="eastAsia"/>
          <w:szCs w:val="20"/>
        </w:rPr>
        <w:t>。</w:t>
      </w:r>
    </w:p>
    <w:p w:rsidR="00C430EC" w:rsidRDefault="00C430EC" w:rsidP="00C430EC">
      <w:pPr>
        <w:widowControl/>
        <w:ind w:firstLineChars="150" w:firstLine="360"/>
        <w:rPr>
          <w:rFonts w:ascii="宋体" w:hAnsi="宋体"/>
          <w:szCs w:val="20"/>
        </w:rPr>
      </w:pPr>
      <w:r>
        <w:rPr>
          <w:rFonts w:ascii="宋体" w:hAnsi="宋体" w:hint="eastAsia"/>
          <w:szCs w:val="20"/>
        </w:rPr>
        <w:t>“完成”状态交易是指转入转出的正常交易；</w:t>
      </w:r>
    </w:p>
    <w:p w:rsidR="00C430EC" w:rsidRDefault="00C430EC" w:rsidP="00C430EC">
      <w:pPr>
        <w:widowControl/>
        <w:ind w:firstLineChars="150" w:firstLine="360"/>
        <w:rPr>
          <w:rFonts w:ascii="宋体" w:hAnsi="宋体"/>
          <w:szCs w:val="20"/>
        </w:rPr>
      </w:pPr>
      <w:r>
        <w:rPr>
          <w:rFonts w:ascii="宋体" w:hAnsi="宋体" w:hint="eastAsia"/>
          <w:szCs w:val="20"/>
        </w:rPr>
        <w:t>“预期”状态交易是指活期转保证金账户，主机未接收到券商返回确认信息的交易。</w:t>
      </w:r>
    </w:p>
    <w:p w:rsidR="00C430EC" w:rsidRDefault="00C430EC" w:rsidP="00C430EC">
      <w:pPr>
        <w:widowControl/>
        <w:ind w:firstLineChars="175" w:firstLine="420"/>
        <w:rPr>
          <w:rFonts w:ascii="宋体" w:hAnsi="宋体"/>
          <w:szCs w:val="20"/>
        </w:rPr>
      </w:pPr>
      <w:r>
        <w:rPr>
          <w:rFonts w:ascii="宋体" w:hAnsi="宋体"/>
          <w:szCs w:val="20"/>
        </w:rPr>
        <w:t>“</w:t>
      </w:r>
      <w:r>
        <w:rPr>
          <w:rFonts w:ascii="宋体" w:hAnsi="宋体" w:hint="eastAsia"/>
          <w:szCs w:val="20"/>
        </w:rPr>
        <w:t>等待合作方确认</w:t>
      </w:r>
      <w:r>
        <w:rPr>
          <w:rFonts w:ascii="宋体" w:hAnsi="宋体"/>
          <w:szCs w:val="20"/>
        </w:rPr>
        <w:t>”</w:t>
      </w:r>
      <w:r>
        <w:rPr>
          <w:rFonts w:ascii="宋体" w:hAnsi="宋体" w:hint="eastAsia"/>
          <w:szCs w:val="20"/>
        </w:rPr>
        <w:t>状态交易是指保证金账户转活期，主机未接收到券商返回确认信息的交易。</w:t>
      </w:r>
    </w:p>
    <w:p w:rsidR="00C430EC" w:rsidRDefault="00C430EC" w:rsidP="00C430EC">
      <w:pPr>
        <w:widowControl/>
        <w:ind w:firstLineChars="175" w:firstLine="420"/>
        <w:rPr>
          <w:rFonts w:ascii="宋体" w:hAnsi="宋体"/>
          <w:szCs w:val="20"/>
        </w:rPr>
      </w:pPr>
      <w:r>
        <w:rPr>
          <w:rFonts w:ascii="宋体" w:hAnsi="宋体" w:hint="eastAsia"/>
          <w:szCs w:val="20"/>
        </w:rPr>
        <w:t>“取消</w:t>
      </w:r>
      <w:r>
        <w:rPr>
          <w:rFonts w:ascii="宋体" w:hAnsi="宋体" w:hint="eastAsia"/>
        </w:rPr>
        <w:t>”</w:t>
      </w:r>
      <w:r>
        <w:rPr>
          <w:rFonts w:ascii="宋体" w:hAnsi="宋体" w:hint="eastAsia"/>
          <w:szCs w:val="20"/>
        </w:rPr>
        <w:t>状态是指银证转账交易冲账后产生交易。</w:t>
      </w:r>
    </w:p>
    <w:p w:rsidR="00C430EC" w:rsidRDefault="00C430EC" w:rsidP="00C430EC">
      <w:pPr>
        <w:widowControl/>
        <w:ind w:firstLineChars="150" w:firstLine="360"/>
        <w:rPr>
          <w:rFonts w:ascii="宋体" w:hAnsi="宋体"/>
        </w:rPr>
      </w:pPr>
      <w:r>
        <w:rPr>
          <w:rFonts w:ascii="宋体" w:hAnsi="宋体" w:hint="eastAsia"/>
        </w:rPr>
        <w:t>2、银证转账冲账限用于“完成”、“等待合作方确认信息”、“预期”状态的交易。</w:t>
      </w:r>
    </w:p>
    <w:p w:rsidR="00C430EC" w:rsidRDefault="00C430EC" w:rsidP="00C430EC">
      <w:pPr>
        <w:ind w:firstLineChars="150" w:firstLine="360"/>
        <w:rPr>
          <w:rFonts w:ascii="宋体" w:hAnsi="宋体"/>
        </w:rPr>
      </w:pPr>
      <w:r>
        <w:rPr>
          <w:rFonts w:ascii="宋体" w:hAnsi="宋体" w:hint="eastAsia"/>
        </w:rPr>
        <w:t>3、银行与券商需人工确认错误交易类型，以确定是否应冲账。</w:t>
      </w:r>
    </w:p>
    <w:p w:rsidR="00C430EC" w:rsidRDefault="00C430EC" w:rsidP="00C430EC">
      <w:pPr>
        <w:widowControl/>
        <w:ind w:firstLineChars="150" w:firstLine="360"/>
        <w:rPr>
          <w:rFonts w:ascii="宋体" w:hAnsi="宋体"/>
          <w:szCs w:val="20"/>
        </w:rPr>
      </w:pPr>
      <w:r>
        <w:rPr>
          <w:rFonts w:ascii="宋体" w:hAnsi="宋体" w:hint="eastAsia"/>
          <w:szCs w:val="20"/>
        </w:rPr>
        <w:t>4、若银行已记账（包括完成、预期、等待合作方确认信息三种状态），券商未记账的情况，作冲账。</w:t>
      </w:r>
    </w:p>
    <w:p w:rsidR="00C430EC" w:rsidRDefault="00C430EC" w:rsidP="00C430EC">
      <w:pPr>
        <w:widowControl/>
        <w:ind w:firstLineChars="150" w:firstLine="360"/>
      </w:pPr>
      <w:r>
        <w:rPr>
          <w:rFonts w:hint="eastAsia"/>
        </w:rPr>
        <w:t>5</w:t>
      </w:r>
      <w:r>
        <w:rPr>
          <w:rFonts w:hint="eastAsia"/>
        </w:rPr>
        <w:t>、冲账必须在券商管理行操作，系统控制。</w:t>
      </w:r>
    </w:p>
    <w:p w:rsidR="00C430EC" w:rsidRDefault="00C430EC" w:rsidP="00C430EC">
      <w:pPr>
        <w:pStyle w:val="6"/>
        <w:spacing w:line="360" w:lineRule="auto"/>
      </w:pPr>
      <w:r>
        <w:rPr>
          <w:rFonts w:hint="eastAsia"/>
        </w:rPr>
        <w:t>（三）操作步骤</w:t>
      </w:r>
    </w:p>
    <w:p w:rsidR="00C430EC" w:rsidRDefault="00C430EC" w:rsidP="00C430EC">
      <w:pPr>
        <w:ind w:left="360"/>
        <w:rPr>
          <w:rFonts w:ascii="宋体" w:hAnsi="宋体"/>
        </w:rPr>
      </w:pPr>
      <w:r>
        <w:rPr>
          <w:rFonts w:ascii="宋体" w:hAnsi="宋体" w:hint="eastAsia"/>
        </w:rPr>
        <w:t>1、输入业务代码6131进入银证转账冲账画面。</w:t>
      </w:r>
    </w:p>
    <w:p w:rsidR="00C430EC" w:rsidRDefault="00C430EC" w:rsidP="00C430EC">
      <w:pPr>
        <w:ind w:left="360"/>
        <w:rPr>
          <w:rFonts w:ascii="宋体" w:hAnsi="宋体"/>
        </w:rPr>
      </w:pPr>
      <w:r>
        <w:rPr>
          <w:rFonts w:ascii="宋体" w:hAnsi="宋体" w:hint="eastAsia"/>
        </w:rPr>
        <w:t>2、输入必输项：户口号、欲冲账交易的交易日期。</w:t>
      </w:r>
    </w:p>
    <w:p w:rsidR="00C430EC" w:rsidRDefault="00C430EC" w:rsidP="00C430EC">
      <w:pPr>
        <w:ind w:left="360"/>
        <w:rPr>
          <w:rFonts w:ascii="宋体" w:hAnsi="宋体"/>
        </w:rPr>
      </w:pPr>
      <w:r>
        <w:rPr>
          <w:rFonts w:ascii="宋体" w:hAnsi="宋体" w:hint="eastAsia"/>
        </w:rPr>
        <w:t>3、选择查询，系统显示交易日该户口银证转账交易。</w:t>
      </w:r>
    </w:p>
    <w:p w:rsidR="00C430EC" w:rsidRDefault="00C430EC" w:rsidP="00C430EC">
      <w:pPr>
        <w:ind w:left="360"/>
        <w:rPr>
          <w:rFonts w:ascii="宋体" w:hAnsi="宋体"/>
        </w:rPr>
      </w:pPr>
      <w:r>
        <w:rPr>
          <w:rFonts w:ascii="宋体" w:hAnsi="宋体" w:hint="eastAsia"/>
        </w:rPr>
        <w:t>4、选定欲冲账的交易，选择冲账，进入冲账画面，显示此笔交易明细。</w:t>
      </w:r>
    </w:p>
    <w:p w:rsidR="00C430EC" w:rsidRDefault="00C430EC" w:rsidP="00C430EC">
      <w:pPr>
        <w:ind w:left="360"/>
        <w:rPr>
          <w:rFonts w:ascii="宋体" w:hAnsi="宋体"/>
        </w:rPr>
      </w:pPr>
      <w:r>
        <w:rPr>
          <w:rFonts w:ascii="宋体" w:hAnsi="宋体" w:hint="eastAsia"/>
        </w:rPr>
        <w:t>5、确认无误后选择确定。</w:t>
      </w:r>
    </w:p>
    <w:p w:rsidR="00C430EC" w:rsidRDefault="00C430EC" w:rsidP="00C430EC">
      <w:pPr>
        <w:ind w:left="360"/>
        <w:rPr>
          <w:rFonts w:ascii="宋体" w:hAnsi="宋体"/>
        </w:rPr>
      </w:pPr>
      <w:r>
        <w:rPr>
          <w:rFonts w:ascii="宋体" w:hAnsi="宋体" w:hint="eastAsia"/>
        </w:rPr>
        <w:t>6、系统显示交互信息窗口，提示主管授权。</w:t>
      </w:r>
    </w:p>
    <w:p w:rsidR="00C430EC" w:rsidRDefault="00C430EC" w:rsidP="00C430EC">
      <w:pPr>
        <w:ind w:left="360"/>
        <w:rPr>
          <w:rFonts w:ascii="宋体" w:hAnsi="宋体"/>
        </w:rPr>
      </w:pPr>
      <w:r>
        <w:rPr>
          <w:rFonts w:ascii="宋体" w:hAnsi="宋体" w:hint="eastAsia"/>
        </w:rPr>
        <w:lastRenderedPageBreak/>
        <w:t>7、主管检查后，授权，系统提示冲账成功。</w:t>
      </w:r>
    </w:p>
    <w:p w:rsidR="00C430EC" w:rsidRDefault="00C430EC" w:rsidP="00C430EC">
      <w:pPr>
        <w:pStyle w:val="5"/>
        <w:rPr>
          <w:sz w:val="24"/>
        </w:rPr>
      </w:pPr>
      <w:bookmarkStart w:id="1488" w:name="_Toc183926637"/>
      <w:r>
        <w:rPr>
          <w:rFonts w:hint="eastAsia"/>
          <w:sz w:val="24"/>
        </w:rPr>
        <w:t>九、银证转账补账（业务代码</w:t>
      </w:r>
      <w:r>
        <w:rPr>
          <w:rFonts w:hint="eastAsia"/>
          <w:sz w:val="24"/>
        </w:rPr>
        <w:t>6132</w:t>
      </w:r>
      <w:r>
        <w:rPr>
          <w:rFonts w:hint="eastAsia"/>
          <w:sz w:val="24"/>
        </w:rPr>
        <w:t>）</w:t>
      </w:r>
      <w:bookmarkEnd w:id="1488"/>
    </w:p>
    <w:p w:rsidR="00C430EC" w:rsidRDefault="00C430EC" w:rsidP="00C430EC">
      <w:pPr>
        <w:pStyle w:val="6"/>
        <w:spacing w:line="360" w:lineRule="auto"/>
      </w:pPr>
      <w:r>
        <w:rPr>
          <w:rFonts w:hint="eastAsia"/>
        </w:rPr>
        <w:t>（一）功能介绍</w:t>
      </w:r>
    </w:p>
    <w:p w:rsidR="00C430EC" w:rsidRDefault="00C430EC" w:rsidP="00C430EC">
      <w:pPr>
        <w:ind w:firstLineChars="200" w:firstLine="480"/>
      </w:pPr>
      <w:r>
        <w:rPr>
          <w:rFonts w:hint="eastAsia"/>
        </w:rPr>
        <w:t>通过本功能实现对账错误交易的补账。</w:t>
      </w:r>
    </w:p>
    <w:p w:rsidR="00C430EC" w:rsidRDefault="00C430EC" w:rsidP="00C430EC">
      <w:pPr>
        <w:pStyle w:val="6"/>
        <w:spacing w:line="360" w:lineRule="auto"/>
      </w:pPr>
      <w:r>
        <w:rPr>
          <w:rFonts w:hint="eastAsia"/>
        </w:rPr>
        <w:t>（二）操作要点</w:t>
      </w:r>
    </w:p>
    <w:p w:rsidR="00C430EC" w:rsidRDefault="00C430EC" w:rsidP="00C430EC">
      <w:pPr>
        <w:ind w:firstLineChars="171" w:firstLine="410"/>
        <w:rPr>
          <w:rFonts w:ascii="宋体" w:hAnsi="宋体"/>
        </w:rPr>
      </w:pPr>
      <w:r>
        <w:rPr>
          <w:rFonts w:ascii="宋体" w:hAnsi="宋体" w:hint="eastAsia"/>
        </w:rPr>
        <w:t>1、银证转账补账限用于“预期”和“等待合作方确认信息”状态的交易。</w:t>
      </w:r>
    </w:p>
    <w:p w:rsidR="00C430EC" w:rsidRDefault="00C430EC" w:rsidP="00C430EC">
      <w:pPr>
        <w:ind w:firstLineChars="171" w:firstLine="410"/>
        <w:rPr>
          <w:rFonts w:ascii="宋体" w:hAnsi="宋体"/>
        </w:rPr>
      </w:pPr>
      <w:r>
        <w:rPr>
          <w:rFonts w:ascii="宋体" w:hAnsi="宋体" w:hint="eastAsia"/>
        </w:rPr>
        <w:t>2、银行与券商需人工确认错误交易类型，以确定是否应补账。</w:t>
      </w:r>
    </w:p>
    <w:p w:rsidR="00C430EC" w:rsidRDefault="00C430EC" w:rsidP="00C430EC">
      <w:pPr>
        <w:widowControl/>
        <w:ind w:firstLineChars="171" w:firstLine="410"/>
        <w:rPr>
          <w:rFonts w:ascii="宋体" w:hAnsi="宋体"/>
          <w:szCs w:val="20"/>
        </w:rPr>
      </w:pPr>
      <w:r>
        <w:rPr>
          <w:rFonts w:ascii="宋体" w:hAnsi="宋体" w:hint="eastAsia"/>
          <w:szCs w:val="20"/>
        </w:rPr>
        <w:t>3、若银行未记账（包括预期、等待合作方确认信息两种状态），券商已记账的情况，作补账。</w:t>
      </w:r>
    </w:p>
    <w:p w:rsidR="00C430EC" w:rsidRDefault="00C430EC" w:rsidP="00C430EC">
      <w:pPr>
        <w:widowControl/>
        <w:ind w:firstLineChars="171" w:firstLine="410"/>
        <w:rPr>
          <w:rFonts w:ascii="宋体" w:hAnsi="宋体"/>
        </w:rPr>
      </w:pPr>
      <w:r>
        <w:rPr>
          <w:rFonts w:ascii="宋体" w:hAnsi="宋体" w:hint="eastAsia"/>
        </w:rPr>
        <w:t>4、</w:t>
      </w:r>
      <w:r>
        <w:rPr>
          <w:rFonts w:hint="eastAsia"/>
        </w:rPr>
        <w:t>补账必须在券商管理行操作，系统控制。</w:t>
      </w:r>
    </w:p>
    <w:p w:rsidR="00C430EC" w:rsidRDefault="00C430EC" w:rsidP="00C430EC">
      <w:pPr>
        <w:pStyle w:val="6"/>
        <w:spacing w:line="360" w:lineRule="auto"/>
      </w:pPr>
      <w:r>
        <w:rPr>
          <w:rFonts w:hint="eastAsia"/>
        </w:rPr>
        <w:t>（三）操作步骤</w:t>
      </w:r>
    </w:p>
    <w:p w:rsidR="00C430EC" w:rsidRDefault="00C430EC" w:rsidP="00C430EC">
      <w:pPr>
        <w:ind w:firstLineChars="150" w:firstLine="360"/>
        <w:rPr>
          <w:rFonts w:ascii="宋体" w:hAnsi="宋体"/>
        </w:rPr>
      </w:pPr>
      <w:r>
        <w:rPr>
          <w:rFonts w:ascii="宋体" w:hAnsi="宋体" w:hint="eastAsia"/>
        </w:rPr>
        <w:t>1、输入业务代码6132进入银证转账补账画面。</w:t>
      </w:r>
    </w:p>
    <w:p w:rsidR="00C430EC" w:rsidRDefault="00C430EC" w:rsidP="00C430EC">
      <w:pPr>
        <w:ind w:firstLineChars="150" w:firstLine="360"/>
        <w:rPr>
          <w:rFonts w:ascii="宋体" w:hAnsi="宋体"/>
        </w:rPr>
      </w:pPr>
      <w:r>
        <w:rPr>
          <w:rFonts w:ascii="宋体" w:hAnsi="宋体" w:hint="eastAsia"/>
        </w:rPr>
        <w:t>2、操作步骤参考本节银证转账冲账</w:t>
      </w:r>
    </w:p>
    <w:p w:rsidR="00C430EC" w:rsidRDefault="00C430EC" w:rsidP="00C430EC">
      <w:pPr>
        <w:pStyle w:val="5"/>
        <w:rPr>
          <w:sz w:val="24"/>
        </w:rPr>
      </w:pPr>
      <w:bookmarkStart w:id="1489" w:name="_Toc183926638"/>
      <w:r>
        <w:rPr>
          <w:rFonts w:hint="eastAsia"/>
          <w:sz w:val="24"/>
        </w:rPr>
        <w:t>十、券商交易批次查询（业务代码</w:t>
      </w:r>
      <w:r>
        <w:rPr>
          <w:rFonts w:hint="eastAsia"/>
          <w:sz w:val="24"/>
        </w:rPr>
        <w:t>6118</w:t>
      </w:r>
      <w:r>
        <w:rPr>
          <w:rFonts w:hint="eastAsia"/>
          <w:sz w:val="24"/>
        </w:rPr>
        <w:t>）</w:t>
      </w:r>
      <w:bookmarkEnd w:id="1489"/>
    </w:p>
    <w:p w:rsidR="00C430EC" w:rsidRDefault="00C430EC" w:rsidP="00C430EC">
      <w:pPr>
        <w:pStyle w:val="6"/>
        <w:spacing w:line="360" w:lineRule="auto"/>
      </w:pPr>
      <w:r>
        <w:rPr>
          <w:rFonts w:hint="eastAsia"/>
        </w:rPr>
        <w:t>（一）功能介绍</w:t>
      </w:r>
    </w:p>
    <w:p w:rsidR="00C430EC" w:rsidRDefault="00C430EC" w:rsidP="00C430EC">
      <w:pPr>
        <w:pStyle w:val="a5"/>
        <w:ind w:firstLine="480"/>
        <w:rPr>
          <w:rFonts w:ascii="宋体" w:hAnsi="宋体"/>
        </w:rPr>
      </w:pPr>
      <w:r>
        <w:rPr>
          <w:rFonts w:hint="eastAsia"/>
        </w:rPr>
        <w:t>通过本功能实现按券商、按日期查询券商交易批次状态以及批次下的交易，主要功能是券商交易批次的查询。</w:t>
      </w:r>
    </w:p>
    <w:p w:rsidR="00C430EC" w:rsidRDefault="00C430EC" w:rsidP="00C430EC">
      <w:pPr>
        <w:pStyle w:val="5"/>
        <w:rPr>
          <w:sz w:val="24"/>
        </w:rPr>
      </w:pPr>
      <w:bookmarkStart w:id="1490" w:name="_Toc183926639"/>
      <w:r>
        <w:rPr>
          <w:rFonts w:hint="eastAsia"/>
          <w:sz w:val="24"/>
        </w:rPr>
        <w:t>十一、银证转账交易查询（业务代码</w:t>
      </w:r>
      <w:r>
        <w:rPr>
          <w:rFonts w:hint="eastAsia"/>
          <w:sz w:val="24"/>
        </w:rPr>
        <w:t>6108</w:t>
      </w:r>
      <w:r>
        <w:rPr>
          <w:rFonts w:hint="eastAsia"/>
          <w:sz w:val="24"/>
        </w:rPr>
        <w:t>）</w:t>
      </w:r>
      <w:bookmarkEnd w:id="1490"/>
    </w:p>
    <w:p w:rsidR="00C430EC" w:rsidRDefault="00C430EC" w:rsidP="00C430EC">
      <w:pPr>
        <w:pStyle w:val="6"/>
        <w:numPr>
          <w:ilvl w:val="0"/>
          <w:numId w:val="538"/>
        </w:numPr>
        <w:spacing w:line="360" w:lineRule="auto"/>
      </w:pPr>
      <w:r>
        <w:rPr>
          <w:rFonts w:hint="eastAsia"/>
        </w:rPr>
        <w:t>功能介绍</w:t>
      </w:r>
    </w:p>
    <w:p w:rsidR="00C430EC" w:rsidRDefault="00C430EC" w:rsidP="00C430EC">
      <w:pPr>
        <w:pStyle w:val="a4"/>
        <w:ind w:firstLineChars="200" w:firstLine="480"/>
      </w:pPr>
      <w:r>
        <w:rPr>
          <w:rFonts w:hint="eastAsia"/>
        </w:rPr>
        <w:t>通过本功能实现按券商、按日期查询银证转账交易，主要功能是查询银证转账交易。</w:t>
      </w:r>
    </w:p>
    <w:p w:rsidR="00C430EC" w:rsidRDefault="00C430EC" w:rsidP="00C430EC">
      <w:pPr>
        <w:pStyle w:val="6"/>
        <w:spacing w:line="360" w:lineRule="auto"/>
        <w:rPr>
          <w:rFonts w:ascii="宋体" w:hAnsi="宋体"/>
        </w:rPr>
      </w:pPr>
      <w:r>
        <w:rPr>
          <w:rFonts w:hint="eastAsia"/>
        </w:rPr>
        <w:t>（二）</w:t>
      </w:r>
      <w:r>
        <w:rPr>
          <w:rFonts w:ascii="宋体" w:hAnsi="宋体" w:hint="eastAsia"/>
        </w:rPr>
        <w:t>操作要点</w:t>
      </w:r>
    </w:p>
    <w:p w:rsidR="00C430EC" w:rsidRDefault="00C430EC" w:rsidP="00C430EC">
      <w:r>
        <w:rPr>
          <w:rFonts w:hint="eastAsia"/>
        </w:rPr>
        <w:t>可查询券商当日交易以及当异常待处理交易信息。</w:t>
      </w:r>
    </w:p>
    <w:p w:rsidR="00C430EC" w:rsidRDefault="00C430EC">
      <w:pPr>
        <w:ind w:firstLineChars="100" w:firstLine="240"/>
        <w:sectPr w:rsidR="00C430EC">
          <w:pgSz w:w="11906" w:h="16838"/>
          <w:pgMar w:top="1418" w:right="1701" w:bottom="1134" w:left="1701" w:header="851" w:footer="992" w:gutter="0"/>
          <w:cols w:space="425"/>
          <w:docGrid w:type="lines" w:linePitch="312"/>
        </w:sectPr>
      </w:pPr>
    </w:p>
    <w:p w:rsidR="004A1DF5" w:rsidRDefault="004A1DF5" w:rsidP="0004090F">
      <w:pPr>
        <w:pStyle w:val="4"/>
        <w:spacing w:before="156" w:after="156"/>
      </w:pPr>
      <w:bookmarkStart w:id="1491" w:name="_Toc186273624"/>
      <w:r>
        <w:rPr>
          <w:rFonts w:hint="eastAsia"/>
        </w:rPr>
        <w:lastRenderedPageBreak/>
        <w:t>第八节</w:t>
      </w:r>
      <w:r>
        <w:rPr>
          <w:rFonts w:hint="eastAsia"/>
        </w:rPr>
        <w:t xml:space="preserve">  </w:t>
      </w:r>
      <w:r>
        <w:rPr>
          <w:rFonts w:hint="eastAsia"/>
        </w:rPr>
        <w:t>证券基金业务对接</w:t>
      </w:r>
      <w:bookmarkEnd w:id="1491"/>
    </w:p>
    <w:p w:rsidR="004A1DF5" w:rsidRDefault="004A1DF5" w:rsidP="0004090F">
      <w:pPr>
        <w:pStyle w:val="5"/>
      </w:pPr>
      <w:r>
        <w:rPr>
          <w:rFonts w:hint="eastAsia"/>
        </w:rPr>
        <w:t>一、证券基金交易查询（业务代码</w:t>
      </w:r>
      <w:r>
        <w:rPr>
          <w:rFonts w:hint="eastAsia"/>
        </w:rPr>
        <w:t>6208</w:t>
      </w:r>
      <w:r>
        <w:rPr>
          <w:rFonts w:hint="eastAsia"/>
        </w:rPr>
        <w:t>）</w:t>
      </w:r>
    </w:p>
    <w:p w:rsidR="004A1DF5" w:rsidRDefault="004A1DF5">
      <w:pPr>
        <w:rPr>
          <w:rFonts w:ascii="宋体" w:hAnsi="宋体"/>
        </w:rPr>
      </w:pPr>
      <w:r>
        <w:rPr>
          <w:rFonts w:ascii="宋体" w:hAnsi="宋体" w:hint="eastAsia"/>
        </w:rPr>
        <w:t>1、功能</w:t>
      </w:r>
    </w:p>
    <w:p w:rsidR="004A1DF5" w:rsidRDefault="004A1DF5">
      <w:pPr>
        <w:ind w:firstLineChars="200" w:firstLine="480"/>
        <w:rPr>
          <w:rFonts w:ascii="宋体" w:hAnsi="宋体"/>
        </w:rPr>
      </w:pPr>
      <w:r>
        <w:rPr>
          <w:rFonts w:ascii="宋体" w:hAnsi="宋体" w:hint="eastAsia"/>
        </w:rPr>
        <w:t>证券基金交易查询用于网点或证券中心操作人员查询“银证通”和“银基通”当日或历史交易。</w:t>
      </w:r>
    </w:p>
    <w:p w:rsidR="004A1DF5" w:rsidRDefault="004A1DF5">
      <w:pPr>
        <w:rPr>
          <w:rFonts w:ascii="宋体" w:hAnsi="宋体"/>
        </w:rPr>
      </w:pPr>
      <w:r>
        <w:rPr>
          <w:rFonts w:ascii="宋体" w:hAnsi="宋体" w:hint="eastAsia"/>
        </w:rPr>
        <w:t>2、使用方法</w:t>
      </w:r>
    </w:p>
    <w:p w:rsidR="004A1DF5" w:rsidRDefault="004A1DF5">
      <w:pPr>
        <w:ind w:firstLineChars="200" w:firstLine="480"/>
        <w:rPr>
          <w:rFonts w:ascii="宋体" w:hAnsi="宋体"/>
        </w:rPr>
      </w:pPr>
      <w:r>
        <w:rPr>
          <w:rFonts w:ascii="宋体" w:hAnsi="宋体" w:hint="eastAsia"/>
        </w:rPr>
        <w:t>选择“交易查询”按钮或在“业务代码”输入框输入“6208”，调出查询操作界面（图8.1）</w:t>
      </w:r>
    </w:p>
    <w:p w:rsidR="004A1DF5" w:rsidRDefault="0004090F">
      <w:pPr>
        <w:jc w:val="center"/>
      </w:pPr>
      <w:r>
        <w:rPr>
          <w:rFonts w:ascii="宋体" w:hAnsi="宋体"/>
          <w:noProof/>
        </w:rPr>
        <w:drawing>
          <wp:anchor distT="0" distB="0" distL="114300" distR="114300" simplePos="0" relativeHeight="251584000" behindDoc="0" locked="1" layoutInCell="1" allowOverlap="1">
            <wp:simplePos x="0" y="0"/>
            <wp:positionH relativeFrom="column">
              <wp:posOffset>0</wp:posOffset>
            </wp:positionH>
            <wp:positionV relativeFrom="paragraph">
              <wp:posOffset>0</wp:posOffset>
            </wp:positionV>
            <wp:extent cx="5248910" cy="3543300"/>
            <wp:effectExtent l="19050" t="0" r="8890" b="0"/>
            <wp:wrapTopAndBottom/>
            <wp:docPr id="44"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94" cstate="print"/>
                    <a:srcRect/>
                    <a:stretch>
                      <a:fillRect/>
                    </a:stretch>
                  </pic:blipFill>
                  <pic:spPr bwMode="auto">
                    <a:xfrm>
                      <a:off x="0" y="0"/>
                      <a:ext cx="5248910" cy="3543300"/>
                    </a:xfrm>
                    <a:prstGeom prst="rect">
                      <a:avLst/>
                    </a:prstGeom>
                    <a:noFill/>
                    <a:ln w="9525">
                      <a:noFill/>
                      <a:miter lim="800000"/>
                      <a:headEnd/>
                      <a:tailEnd/>
                    </a:ln>
                  </pic:spPr>
                </pic:pic>
              </a:graphicData>
            </a:graphic>
          </wp:anchor>
        </w:drawing>
      </w:r>
      <w:r w:rsidR="004A1DF5">
        <w:rPr>
          <w:rFonts w:ascii="宋体" w:hAnsi="宋体" w:hint="eastAsia"/>
        </w:rPr>
        <w:t>图8.1</w:t>
      </w:r>
    </w:p>
    <w:p w:rsidR="004A1DF5" w:rsidRDefault="004A1DF5">
      <w:pPr>
        <w:ind w:firstLineChars="200" w:firstLine="480"/>
      </w:pPr>
      <w:r>
        <w:rPr>
          <w:rFonts w:hint="eastAsia"/>
        </w:rPr>
        <w:t>输入交易场次不输入其他内容，可以查询用户权限内的所有证券基金业务，也可以按户口号、交易类型、交易流水和业务状态等特定条件查询。</w:t>
      </w:r>
    </w:p>
    <w:p w:rsidR="004A1DF5" w:rsidRDefault="004A1DF5" w:rsidP="0004090F">
      <w:pPr>
        <w:pStyle w:val="5"/>
      </w:pPr>
      <w:r>
        <w:rPr>
          <w:rFonts w:hint="eastAsia"/>
        </w:rPr>
        <w:t>二、证券基金系统对账（业务代码</w:t>
      </w:r>
      <w:r>
        <w:rPr>
          <w:rFonts w:hint="eastAsia"/>
        </w:rPr>
        <w:t>6202</w:t>
      </w:r>
      <w:r>
        <w:rPr>
          <w:rFonts w:hint="eastAsia"/>
        </w:rPr>
        <w:t>）</w:t>
      </w:r>
    </w:p>
    <w:p w:rsidR="004A1DF5" w:rsidRDefault="004A1DF5">
      <w:r>
        <w:rPr>
          <w:rFonts w:hint="eastAsia"/>
        </w:rPr>
        <w:t>1</w:t>
      </w:r>
      <w:r>
        <w:rPr>
          <w:rFonts w:hint="eastAsia"/>
        </w:rPr>
        <w:t>、功能</w:t>
      </w:r>
    </w:p>
    <w:p w:rsidR="004A1DF5" w:rsidRDefault="004A1DF5">
      <w:pPr>
        <w:ind w:firstLineChars="200" w:firstLine="480"/>
      </w:pPr>
      <w:r>
        <w:rPr>
          <w:rFonts w:hint="eastAsia"/>
        </w:rPr>
        <w:t>证券基金系统对账用于核对证券基金系统和会计系统间，本交易场次银证</w:t>
      </w:r>
      <w:r>
        <w:rPr>
          <w:rFonts w:hint="eastAsia"/>
        </w:rPr>
        <w:lastRenderedPageBreak/>
        <w:t>（基）保证金转账金额，以及将银证（基）交易资金在会计系统记账的操作。</w:t>
      </w:r>
    </w:p>
    <w:p w:rsidR="004A1DF5" w:rsidRDefault="004A1DF5">
      <w:pPr>
        <w:ind w:firstLineChars="200" w:firstLine="480"/>
      </w:pPr>
      <w:r>
        <w:rPr>
          <w:rFonts w:hint="eastAsia"/>
        </w:rPr>
        <w:t>本操作由总行证券中心专用。</w:t>
      </w:r>
    </w:p>
    <w:p w:rsidR="004A1DF5" w:rsidRDefault="004A1DF5">
      <w:pPr>
        <w:rPr>
          <w:rFonts w:ascii="宋体" w:hAnsi="宋体"/>
        </w:rPr>
      </w:pPr>
      <w:r>
        <w:rPr>
          <w:rFonts w:ascii="宋体" w:hAnsi="宋体" w:hint="eastAsia"/>
        </w:rPr>
        <w:t>2、使用方法</w:t>
      </w:r>
    </w:p>
    <w:p w:rsidR="004A1DF5" w:rsidRDefault="004A1DF5">
      <w:pPr>
        <w:ind w:firstLineChars="200" w:firstLine="480"/>
      </w:pPr>
      <w:r>
        <w:rPr>
          <w:rFonts w:ascii="宋体" w:hAnsi="宋体" w:hint="eastAsia"/>
        </w:rPr>
        <w:t>（1）选择“系统对账”按钮或在“业务代码”输入框输入“6202”后回车，调出操作界面（图8.2）</w:t>
      </w:r>
    </w:p>
    <w:p w:rsidR="004A1DF5" w:rsidRDefault="0004090F">
      <w:pPr>
        <w:jc w:val="center"/>
      </w:pPr>
      <w:r>
        <w:rPr>
          <w:rFonts w:ascii="宋体" w:hAnsi="宋体"/>
          <w:noProof/>
        </w:rPr>
        <w:drawing>
          <wp:anchor distT="0" distB="0" distL="114300" distR="114300" simplePos="0" relativeHeight="251585024" behindDoc="0" locked="1" layoutInCell="1" allowOverlap="1">
            <wp:simplePos x="0" y="0"/>
            <wp:positionH relativeFrom="column">
              <wp:posOffset>0</wp:posOffset>
            </wp:positionH>
            <wp:positionV relativeFrom="paragraph">
              <wp:posOffset>0</wp:posOffset>
            </wp:positionV>
            <wp:extent cx="5239385" cy="1543050"/>
            <wp:effectExtent l="19050" t="0" r="0" b="0"/>
            <wp:wrapTopAndBottom/>
            <wp:docPr id="43"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95" cstate="print"/>
                    <a:srcRect/>
                    <a:stretch>
                      <a:fillRect/>
                    </a:stretch>
                  </pic:blipFill>
                  <pic:spPr bwMode="auto">
                    <a:xfrm>
                      <a:off x="0" y="0"/>
                      <a:ext cx="5239385" cy="1543050"/>
                    </a:xfrm>
                    <a:prstGeom prst="rect">
                      <a:avLst/>
                    </a:prstGeom>
                    <a:noFill/>
                    <a:ln w="9525">
                      <a:noFill/>
                      <a:miter lim="800000"/>
                      <a:headEnd/>
                      <a:tailEnd/>
                    </a:ln>
                  </pic:spPr>
                </pic:pic>
              </a:graphicData>
            </a:graphic>
          </wp:anchor>
        </w:drawing>
      </w:r>
      <w:r w:rsidR="004A1DF5">
        <w:rPr>
          <w:rFonts w:ascii="宋体" w:hAnsi="宋体" w:hint="eastAsia"/>
        </w:rPr>
        <w:t>图8.2</w:t>
      </w:r>
    </w:p>
    <w:p w:rsidR="004A1DF5" w:rsidRDefault="004A1DF5">
      <w:pPr>
        <w:ind w:firstLineChars="200" w:firstLine="480"/>
        <w:rPr>
          <w:rFonts w:ascii="宋体" w:hAnsi="宋体"/>
        </w:rPr>
      </w:pPr>
      <w:r>
        <w:rPr>
          <w:rFonts w:ascii="宋体" w:hAnsi="宋体" w:hint="eastAsia"/>
        </w:rPr>
        <w:t>（2）进行查询，如果系统状态为数据上传成功，则可继续进行系统对账，否则，等待系统控制转为可进行对账状态。</w:t>
      </w:r>
    </w:p>
    <w:p w:rsidR="004A1DF5" w:rsidRDefault="004A1DF5">
      <w:pPr>
        <w:ind w:firstLineChars="200" w:firstLine="480"/>
      </w:pPr>
      <w:r>
        <w:rPr>
          <w:rFonts w:ascii="宋体" w:hAnsi="宋体" w:hint="eastAsia"/>
        </w:rPr>
        <w:t>（3）选择“提交对账”按钮，系统进行对账和记账，无误后“系统状态”提示对账成功，否则在“转账对账结果”和“交易处理结果”列出错误业务明细，须查明原因。</w:t>
      </w:r>
    </w:p>
    <w:p w:rsidR="004A1DF5" w:rsidRDefault="004A1DF5" w:rsidP="0004090F">
      <w:pPr>
        <w:pStyle w:val="5"/>
      </w:pPr>
      <w:r>
        <w:rPr>
          <w:rFonts w:hint="eastAsia"/>
        </w:rPr>
        <w:t>三、清算汇总打印（业务代码</w:t>
      </w:r>
      <w:r>
        <w:rPr>
          <w:rFonts w:hint="eastAsia"/>
        </w:rPr>
        <w:t>6203</w:t>
      </w:r>
      <w:r>
        <w:rPr>
          <w:rFonts w:hint="eastAsia"/>
        </w:rPr>
        <w:t>）</w:t>
      </w:r>
    </w:p>
    <w:p w:rsidR="004A1DF5" w:rsidRDefault="004A1DF5">
      <w:pPr>
        <w:rPr>
          <w:rFonts w:ascii="宋体" w:hAnsi="宋体"/>
        </w:rPr>
      </w:pPr>
      <w:r>
        <w:rPr>
          <w:rFonts w:ascii="宋体" w:hAnsi="宋体" w:hint="eastAsia"/>
        </w:rPr>
        <w:t>1、功能</w:t>
      </w:r>
    </w:p>
    <w:p w:rsidR="004A1DF5" w:rsidRDefault="004A1DF5">
      <w:pPr>
        <w:ind w:firstLineChars="200" w:firstLine="480"/>
      </w:pPr>
      <w:r>
        <w:rPr>
          <w:rFonts w:ascii="宋体" w:hAnsi="宋体" w:hint="eastAsia"/>
        </w:rPr>
        <w:t>清算汇总打印用于银证（基）通清算后打印报表，与分行进行资金清算。</w:t>
      </w:r>
    </w:p>
    <w:p w:rsidR="004A1DF5" w:rsidRDefault="004A1DF5">
      <w:pPr>
        <w:rPr>
          <w:rFonts w:ascii="宋体" w:hAnsi="宋体"/>
        </w:rPr>
      </w:pPr>
      <w:r>
        <w:rPr>
          <w:rFonts w:ascii="宋体" w:hAnsi="宋体" w:hint="eastAsia"/>
        </w:rPr>
        <w:t>2、使用方法</w:t>
      </w:r>
    </w:p>
    <w:p w:rsidR="004A1DF5" w:rsidRDefault="004A1DF5">
      <w:pPr>
        <w:ind w:firstLineChars="200" w:firstLine="480"/>
      </w:pPr>
      <w:r>
        <w:rPr>
          <w:rFonts w:hint="eastAsia"/>
        </w:rPr>
        <w:t>（</w:t>
      </w:r>
      <w:r>
        <w:rPr>
          <w:rFonts w:hint="eastAsia"/>
        </w:rPr>
        <w:t>1</w:t>
      </w:r>
      <w:r>
        <w:rPr>
          <w:rFonts w:hint="eastAsia"/>
        </w:rPr>
        <w:t>）选择“清算汇总打印”按钮，或者在“</w:t>
      </w:r>
      <w:r>
        <w:rPr>
          <w:rFonts w:ascii="宋体" w:hAnsi="宋体" w:hint="eastAsia"/>
        </w:rPr>
        <w:t>业务代码</w:t>
      </w:r>
      <w:r>
        <w:rPr>
          <w:rFonts w:hint="eastAsia"/>
        </w:rPr>
        <w:t>”输入框输入</w:t>
      </w:r>
      <w:r>
        <w:rPr>
          <w:rFonts w:hint="eastAsia"/>
        </w:rPr>
        <w:t>6203</w:t>
      </w:r>
      <w:r>
        <w:rPr>
          <w:rFonts w:hint="eastAsia"/>
        </w:rPr>
        <w:t>后回车，进入清算数据的汇总打印操作界面。</w:t>
      </w:r>
    </w:p>
    <w:p w:rsidR="004A1DF5" w:rsidRDefault="004A1DF5">
      <w:pPr>
        <w:ind w:firstLineChars="200" w:firstLine="480"/>
      </w:pPr>
      <w:r>
        <w:rPr>
          <w:rFonts w:hint="eastAsia"/>
        </w:rPr>
        <w:t>（</w:t>
      </w:r>
      <w:r>
        <w:rPr>
          <w:rFonts w:hint="eastAsia"/>
        </w:rPr>
        <w:t>2</w:t>
      </w:r>
      <w:r>
        <w:rPr>
          <w:rFonts w:hint="eastAsia"/>
        </w:rPr>
        <w:t>）输入交易场次（查询本场交易也可不输交易场次），查询出交易数据。</w:t>
      </w:r>
    </w:p>
    <w:p w:rsidR="004A1DF5" w:rsidRDefault="004A1DF5">
      <w:pPr>
        <w:ind w:firstLineChars="200" w:firstLine="480"/>
      </w:pPr>
      <w:r>
        <w:rPr>
          <w:rFonts w:hint="eastAsia"/>
        </w:rPr>
        <w:t>（</w:t>
      </w:r>
      <w:r>
        <w:rPr>
          <w:rFonts w:hint="eastAsia"/>
        </w:rPr>
        <w:t>3</w:t>
      </w:r>
      <w:r>
        <w:rPr>
          <w:rFonts w:hint="eastAsia"/>
        </w:rPr>
        <w:t>）选择“打印”按钮，系统打印出该场交易清算表。</w:t>
      </w:r>
    </w:p>
    <w:p w:rsidR="004A1DF5" w:rsidRDefault="004A1DF5"/>
    <w:p w:rsidR="004A1DF5" w:rsidRDefault="004A1DF5">
      <w:r>
        <w:br/>
      </w:r>
    </w:p>
    <w:p w:rsidR="001E62C7" w:rsidRDefault="001E62C7" w:rsidP="0004090F">
      <w:pPr>
        <w:pStyle w:val="4"/>
        <w:spacing w:before="156" w:after="156"/>
        <w:rPr>
          <w:rFonts w:eastAsia="宋体"/>
        </w:rPr>
      </w:pPr>
      <w:bookmarkStart w:id="1492" w:name="_Toc183927570"/>
      <w:bookmarkStart w:id="1493" w:name="_Toc186273625"/>
      <w:bookmarkStart w:id="1494" w:name="_Toc101929687"/>
      <w:r>
        <w:rPr>
          <w:rFonts w:eastAsia="宋体" w:hint="eastAsia"/>
        </w:rPr>
        <w:lastRenderedPageBreak/>
        <w:t>第九节　自助缴费</w:t>
      </w:r>
      <w:bookmarkEnd w:id="1492"/>
      <w:bookmarkEnd w:id="1493"/>
    </w:p>
    <w:p w:rsidR="001E62C7" w:rsidRDefault="001E62C7" w:rsidP="00327B4B">
      <w:pPr>
        <w:spacing w:beforeLines="50" w:afterLines="50"/>
        <w:ind w:firstLineChars="200" w:firstLine="480"/>
      </w:pPr>
      <w:r>
        <w:rPr>
          <w:rFonts w:hint="eastAsia"/>
        </w:rPr>
        <w:t>自助缴费业务是指我行客户通过我行电话银行等渠道向各类特约收费单位自行缴纳各类日常费用的服务功能。</w:t>
      </w:r>
    </w:p>
    <w:p w:rsidR="001E62C7" w:rsidRDefault="001E62C7" w:rsidP="00327B4B">
      <w:pPr>
        <w:pStyle w:val="a6"/>
        <w:spacing w:beforeLines="50" w:afterLines="50"/>
      </w:pPr>
      <w:r>
        <w:rPr>
          <w:rFonts w:hint="eastAsia"/>
        </w:rPr>
        <w:t>本节实现功能适用于签订、维护、取消、查询缴费商户协议、客户协议，日终对账、缴费商户清算、商户收费及打印错误交易报表、错误交易冲补账等，分为协议管理、柜面缴费、对账处理、冲补账处理、商户收费、协议查询和缴费交易批次查询等功能。</w:t>
      </w:r>
    </w:p>
    <w:p w:rsidR="001E62C7" w:rsidRDefault="001E62C7" w:rsidP="0004090F">
      <w:pPr>
        <w:pStyle w:val="5"/>
        <w:rPr>
          <w:color w:val="FF0000"/>
          <w:sz w:val="24"/>
        </w:rPr>
      </w:pPr>
      <w:bookmarkStart w:id="1495" w:name="_Toc183927571"/>
      <w:r>
        <w:rPr>
          <w:rFonts w:hint="eastAsia"/>
          <w:sz w:val="24"/>
        </w:rPr>
        <w:t>一、产品配置（业务代码</w:t>
      </w:r>
      <w:r>
        <w:rPr>
          <w:rFonts w:hint="eastAsia"/>
          <w:sz w:val="24"/>
        </w:rPr>
        <w:t>6303</w:t>
      </w:r>
      <w:r>
        <w:rPr>
          <w:rFonts w:hint="eastAsia"/>
          <w:sz w:val="24"/>
        </w:rPr>
        <w:t>）</w:t>
      </w:r>
      <w:bookmarkEnd w:id="1495"/>
    </w:p>
    <w:p w:rsidR="001E62C7" w:rsidRDefault="001E62C7" w:rsidP="00327B4B">
      <w:pPr>
        <w:pStyle w:val="6"/>
        <w:spacing w:beforeLines="50" w:afterLines="50" w:line="360" w:lineRule="auto"/>
        <w:rPr>
          <w:color w:val="FF0000"/>
        </w:rPr>
      </w:pPr>
      <w:r>
        <w:rPr>
          <w:rFonts w:hint="eastAsia"/>
        </w:rPr>
        <w:t>（一）功能介绍</w:t>
      </w:r>
    </w:p>
    <w:p w:rsidR="001E62C7" w:rsidRDefault="001E62C7" w:rsidP="00327B4B">
      <w:pPr>
        <w:spacing w:beforeLines="50" w:afterLines="50"/>
        <w:ind w:firstLineChars="200" w:firstLine="480"/>
      </w:pPr>
      <w:r>
        <w:rPr>
          <w:rFonts w:hint="eastAsia"/>
        </w:rPr>
        <w:t>通过本功能实现一个产品的增加、修改、删除、查询及参数配置、修改、删除、查询等，由总行新系统业务管理岗位经办。</w:t>
      </w:r>
    </w:p>
    <w:p w:rsidR="001E62C7" w:rsidRDefault="001E62C7" w:rsidP="001E62C7">
      <w:pPr>
        <w:pStyle w:val="6"/>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1E62C7">
        <w:tc>
          <w:tcPr>
            <w:tcW w:w="2268" w:type="dxa"/>
          </w:tcPr>
          <w:p w:rsidR="001E62C7" w:rsidRDefault="001E62C7" w:rsidP="001E62C7">
            <w:r>
              <w:rPr>
                <w:rFonts w:hint="eastAsia"/>
              </w:rPr>
              <w:t>产品编码</w:t>
            </w:r>
          </w:p>
        </w:tc>
        <w:tc>
          <w:tcPr>
            <w:tcW w:w="6254" w:type="dxa"/>
          </w:tcPr>
          <w:p w:rsidR="001E62C7" w:rsidRDefault="001E62C7" w:rsidP="001E62C7">
            <w:r>
              <w:rPr>
                <w:rFonts w:hint="eastAsia"/>
              </w:rPr>
              <w:t>以“</w:t>
            </w:r>
            <w:r>
              <w:rPr>
                <w:rFonts w:hint="eastAsia"/>
              </w:rPr>
              <w:t>SF</w:t>
            </w:r>
            <w:r>
              <w:rPr>
                <w:rFonts w:hint="eastAsia"/>
              </w:rPr>
              <w:t>”打头的</w:t>
            </w:r>
            <w:r>
              <w:rPr>
                <w:rFonts w:hint="eastAsia"/>
              </w:rPr>
              <w:t>8</w:t>
            </w:r>
            <w:r>
              <w:rPr>
                <w:rFonts w:hint="eastAsia"/>
              </w:rPr>
              <w:t>位数，如：</w:t>
            </w:r>
            <w:r>
              <w:rPr>
                <w:rFonts w:hint="eastAsia"/>
              </w:rPr>
              <w:t>SF000001</w:t>
            </w:r>
            <w:r>
              <w:rPr>
                <w:rFonts w:hint="eastAsia"/>
              </w:rPr>
              <w:t>移动充值</w:t>
            </w:r>
          </w:p>
        </w:tc>
      </w:tr>
      <w:tr w:rsidR="001E62C7">
        <w:tc>
          <w:tcPr>
            <w:tcW w:w="2268" w:type="dxa"/>
          </w:tcPr>
          <w:p w:rsidR="001E62C7" w:rsidRDefault="001E62C7" w:rsidP="001E62C7">
            <w:r>
              <w:rPr>
                <w:rFonts w:hint="eastAsia"/>
              </w:rPr>
              <w:t>自助缴费产品编码</w:t>
            </w:r>
          </w:p>
        </w:tc>
        <w:tc>
          <w:tcPr>
            <w:tcW w:w="6254" w:type="dxa"/>
          </w:tcPr>
          <w:p w:rsidR="001E62C7" w:rsidRDefault="001E62C7" w:rsidP="001E62C7">
            <w:r>
              <w:rPr>
                <w:rFonts w:hint="eastAsia"/>
              </w:rPr>
              <w:t>选择已新增的产品编码</w:t>
            </w:r>
          </w:p>
        </w:tc>
      </w:tr>
      <w:tr w:rsidR="001E62C7">
        <w:tc>
          <w:tcPr>
            <w:tcW w:w="2268" w:type="dxa"/>
          </w:tcPr>
          <w:p w:rsidR="001E62C7" w:rsidRDefault="001E62C7" w:rsidP="001E62C7">
            <w:r>
              <w:rPr>
                <w:rFonts w:hint="eastAsia"/>
              </w:rPr>
              <w:t>银行范围类别</w:t>
            </w:r>
          </w:p>
        </w:tc>
        <w:tc>
          <w:tcPr>
            <w:tcW w:w="6254" w:type="dxa"/>
          </w:tcPr>
          <w:p w:rsidR="001E62C7" w:rsidRDefault="001E62C7" w:rsidP="001E62C7">
            <w:r>
              <w:rPr>
                <w:rFonts w:hint="eastAsia"/>
              </w:rPr>
              <w:t>产品的使用范围，选“总行”</w:t>
            </w:r>
          </w:p>
        </w:tc>
      </w:tr>
      <w:tr w:rsidR="001E62C7">
        <w:tc>
          <w:tcPr>
            <w:tcW w:w="2268" w:type="dxa"/>
          </w:tcPr>
          <w:p w:rsidR="001E62C7" w:rsidRDefault="001E62C7" w:rsidP="001E62C7">
            <w:r>
              <w:rPr>
                <w:rFonts w:hint="eastAsia"/>
              </w:rPr>
              <w:t>银行范围取值</w:t>
            </w:r>
          </w:p>
        </w:tc>
        <w:tc>
          <w:tcPr>
            <w:tcW w:w="6254" w:type="dxa"/>
          </w:tcPr>
          <w:p w:rsidR="001E62C7" w:rsidRDefault="001E62C7" w:rsidP="001E62C7">
            <w:r>
              <w:rPr>
                <w:rFonts w:hint="eastAsia"/>
              </w:rPr>
              <w:t>产品在设定的范围内有效，选“招商银行总行”</w:t>
            </w:r>
          </w:p>
        </w:tc>
      </w:tr>
      <w:tr w:rsidR="001E62C7">
        <w:tc>
          <w:tcPr>
            <w:tcW w:w="2268" w:type="dxa"/>
          </w:tcPr>
          <w:p w:rsidR="001E62C7" w:rsidRDefault="001E62C7" w:rsidP="001E62C7">
            <w:r>
              <w:rPr>
                <w:rFonts w:hint="eastAsia"/>
              </w:rPr>
              <w:t>缴费交易摘要码</w:t>
            </w:r>
          </w:p>
        </w:tc>
        <w:tc>
          <w:tcPr>
            <w:tcW w:w="6254" w:type="dxa"/>
          </w:tcPr>
          <w:p w:rsidR="001E62C7" w:rsidRDefault="001E62C7" w:rsidP="001E62C7">
            <w:r>
              <w:rPr>
                <w:rFonts w:hint="eastAsia"/>
              </w:rPr>
              <w:t>用于查询交易记录或打印存折本上的交易记录时显示。区别其他交易。</w:t>
            </w:r>
          </w:p>
        </w:tc>
      </w:tr>
      <w:tr w:rsidR="001E62C7">
        <w:tc>
          <w:tcPr>
            <w:tcW w:w="2268" w:type="dxa"/>
          </w:tcPr>
          <w:p w:rsidR="001E62C7" w:rsidRDefault="001E62C7" w:rsidP="001E62C7">
            <w:r>
              <w:rPr>
                <w:rFonts w:hint="eastAsia"/>
              </w:rPr>
              <w:t>客户缴费编码</w:t>
            </w:r>
          </w:p>
        </w:tc>
        <w:tc>
          <w:tcPr>
            <w:tcW w:w="6254" w:type="dxa"/>
          </w:tcPr>
          <w:p w:rsidR="001E62C7" w:rsidRDefault="001E62C7" w:rsidP="001E62C7">
            <w:r>
              <w:rPr>
                <w:rFonts w:hint="eastAsia"/>
              </w:rPr>
              <w:t>缴费类型，如手机费，即为手机号码。</w:t>
            </w:r>
          </w:p>
        </w:tc>
      </w:tr>
      <w:tr w:rsidR="001E62C7">
        <w:tc>
          <w:tcPr>
            <w:tcW w:w="2268" w:type="dxa"/>
          </w:tcPr>
          <w:p w:rsidR="001E62C7" w:rsidRDefault="001E62C7" w:rsidP="001E62C7">
            <w:pPr>
              <w:widowControl/>
              <w:jc w:val="left"/>
            </w:pPr>
            <w:r>
              <w:rPr>
                <w:rFonts w:hint="eastAsia"/>
              </w:rPr>
              <w:t>商户清算摘要码</w:t>
            </w:r>
          </w:p>
        </w:tc>
        <w:tc>
          <w:tcPr>
            <w:tcW w:w="6254" w:type="dxa"/>
          </w:tcPr>
          <w:p w:rsidR="001E62C7" w:rsidRDefault="001E62C7" w:rsidP="001E62C7">
            <w:pPr>
              <w:widowControl/>
              <w:jc w:val="left"/>
            </w:pPr>
            <w:r>
              <w:rPr>
                <w:rFonts w:hint="eastAsia"/>
              </w:rPr>
              <w:t>用于商户记账时显示交易类别，区别其他交易</w:t>
            </w:r>
          </w:p>
        </w:tc>
      </w:tr>
    </w:tbl>
    <w:p w:rsidR="001E62C7" w:rsidRDefault="001E62C7" w:rsidP="001E62C7">
      <w:pPr>
        <w:pStyle w:val="6"/>
      </w:pPr>
    </w:p>
    <w:p w:rsidR="001E62C7" w:rsidRDefault="001E62C7" w:rsidP="00327B4B">
      <w:pPr>
        <w:pStyle w:val="6"/>
        <w:spacing w:beforeLines="50" w:afterLines="50" w:line="360" w:lineRule="auto"/>
      </w:pPr>
      <w:r>
        <w:rPr>
          <w:rFonts w:hint="eastAsia"/>
        </w:rPr>
        <w:t>（三）操作步骤</w:t>
      </w:r>
    </w:p>
    <w:p w:rsidR="001E62C7" w:rsidRDefault="001E62C7" w:rsidP="00327B4B">
      <w:pPr>
        <w:spacing w:beforeLines="50" w:afterLines="50"/>
        <w:rPr>
          <w:rFonts w:ascii="宋体" w:hAnsi="宋体"/>
        </w:rPr>
      </w:pPr>
      <w:r>
        <w:rPr>
          <w:rFonts w:ascii="宋体" w:hAnsi="宋体" w:hint="eastAsia"/>
        </w:rPr>
        <w:t>1、用户选择系统导航－其他中间业务－自助缴费－产品配置或在</w:t>
      </w:r>
      <w:r>
        <w:object w:dxaOrig="2010" w:dyaOrig="315">
          <v:shape id="_x0000_i1103" type="#_x0000_t75" style="width:100.5pt;height:15.75pt" o:ole="">
            <v:imagedata r:id="rId142" o:title=""/>
          </v:shape>
          <o:OLEObject Type="Embed" ProgID="PBrush" ShapeID="_x0000_i1103" DrawAspect="Content" ObjectID="_1458487579" r:id="rId396"/>
        </w:object>
      </w:r>
      <w:r>
        <w:rPr>
          <w:rFonts w:hint="eastAsia"/>
        </w:rPr>
        <w:t>处</w:t>
      </w:r>
      <w:r>
        <w:rPr>
          <w:rFonts w:ascii="宋体" w:hAnsi="宋体" w:hint="eastAsia"/>
        </w:rPr>
        <w:t>输入业务代码“6303”进入“产品配置”界面。</w:t>
      </w:r>
    </w:p>
    <w:p w:rsidR="001E62C7" w:rsidRDefault="001E62C7" w:rsidP="00327B4B">
      <w:pPr>
        <w:spacing w:beforeLines="50" w:afterLines="50"/>
        <w:rPr>
          <w:rFonts w:ascii="宋体"/>
          <w:kern w:val="0"/>
          <w:szCs w:val="18"/>
          <w:lang w:val="zh-CN"/>
        </w:rPr>
      </w:pPr>
      <w:r>
        <w:rPr>
          <w:rFonts w:hint="eastAsia"/>
        </w:rPr>
        <w:lastRenderedPageBreak/>
        <w:t>2</w:t>
      </w:r>
      <w:r>
        <w:rPr>
          <w:rFonts w:hint="eastAsia"/>
        </w:rPr>
        <w:t>、用户点击</w:t>
      </w:r>
      <w:r w:rsidR="0004090F">
        <w:rPr>
          <w:rFonts w:ascii="宋体" w:hint="eastAsia"/>
          <w:noProof/>
          <w:kern w:val="0"/>
          <w:szCs w:val="18"/>
        </w:rPr>
        <w:drawing>
          <wp:inline distT="0" distB="0" distL="0" distR="0">
            <wp:extent cx="914400" cy="247650"/>
            <wp:effectExtent l="1905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97" cstate="print"/>
                    <a:srcRect/>
                    <a:stretch>
                      <a:fillRect/>
                    </a:stretch>
                  </pic:blipFill>
                  <pic:spPr bwMode="auto">
                    <a:xfrm>
                      <a:off x="0" y="0"/>
                      <a:ext cx="914400" cy="247650"/>
                    </a:xfrm>
                    <a:prstGeom prst="rect">
                      <a:avLst/>
                    </a:prstGeom>
                    <a:noFill/>
                    <a:ln w="9525">
                      <a:noFill/>
                      <a:miter lim="800000"/>
                      <a:headEnd/>
                      <a:tailEnd/>
                    </a:ln>
                  </pic:spPr>
                </pic:pic>
              </a:graphicData>
            </a:graphic>
          </wp:inline>
        </w:drawing>
      </w:r>
      <w:r>
        <w:rPr>
          <w:rFonts w:ascii="宋体" w:hint="eastAsia"/>
          <w:kern w:val="0"/>
          <w:szCs w:val="18"/>
          <w:lang w:val="zh-CN"/>
        </w:rPr>
        <w:t>进行产品编码、产品名称的设置，点击确定后在主界面即可看到新增的产品。</w:t>
      </w:r>
    </w:p>
    <w:p w:rsidR="001E62C7" w:rsidRDefault="001E62C7" w:rsidP="00327B4B">
      <w:pPr>
        <w:spacing w:beforeLines="50" w:afterLines="50"/>
        <w:rPr>
          <w:rFonts w:ascii="宋体"/>
          <w:kern w:val="0"/>
          <w:szCs w:val="18"/>
          <w:lang w:val="zh-CN"/>
        </w:rPr>
      </w:pPr>
      <w:r>
        <w:rPr>
          <w:rFonts w:ascii="宋体" w:hint="eastAsia"/>
          <w:kern w:val="0"/>
          <w:szCs w:val="18"/>
          <w:lang w:val="zh-CN"/>
        </w:rPr>
        <w:t>3、关闭界面退出，在配置（G）进行参数重置后再次进入产品配置，点击</w:t>
      </w:r>
      <w:r w:rsidR="0004090F">
        <w:rPr>
          <w:rFonts w:ascii="宋体" w:hint="eastAsia"/>
          <w:noProof/>
          <w:kern w:val="0"/>
          <w:szCs w:val="18"/>
        </w:rPr>
        <w:drawing>
          <wp:inline distT="0" distB="0" distL="0" distR="0">
            <wp:extent cx="933450" cy="238125"/>
            <wp:effectExtent l="1905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98"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Pr>
          <w:rFonts w:ascii="宋体" w:hint="eastAsia"/>
          <w:kern w:val="0"/>
          <w:szCs w:val="18"/>
          <w:lang w:val="zh-CN"/>
        </w:rPr>
        <w:t>，选择</w:t>
      </w:r>
      <w:r w:rsidR="0004090F">
        <w:rPr>
          <w:rFonts w:ascii="宋体" w:hint="eastAsia"/>
          <w:noProof/>
          <w:kern w:val="0"/>
          <w:szCs w:val="18"/>
        </w:rPr>
        <w:drawing>
          <wp:inline distT="0" distB="0" distL="0" distR="0">
            <wp:extent cx="904875" cy="247650"/>
            <wp:effectExtent l="1905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99" cstate="print"/>
                    <a:srcRect/>
                    <a:stretch>
                      <a:fillRect/>
                    </a:stretch>
                  </pic:blipFill>
                  <pic:spPr bwMode="auto">
                    <a:xfrm>
                      <a:off x="0" y="0"/>
                      <a:ext cx="904875" cy="247650"/>
                    </a:xfrm>
                    <a:prstGeom prst="rect">
                      <a:avLst/>
                    </a:prstGeom>
                    <a:noFill/>
                    <a:ln w="9525">
                      <a:noFill/>
                      <a:miter lim="800000"/>
                      <a:headEnd/>
                      <a:tailEnd/>
                    </a:ln>
                  </pic:spPr>
                </pic:pic>
              </a:graphicData>
            </a:graphic>
          </wp:inline>
        </w:drawing>
      </w:r>
      <w:r>
        <w:rPr>
          <w:rFonts w:ascii="宋体" w:hint="eastAsia"/>
          <w:kern w:val="0"/>
          <w:szCs w:val="18"/>
          <w:lang w:val="zh-CN"/>
        </w:rPr>
        <w:t>，在自助缴费产品编码处选择之前增加的产品编码；银行范围类别栏选择“10：全行”；银行范围取值选择“100：招商银行总行”；缴费的收费摘要码“SFTX：自助缴费”；缴费交易摘要码“SFTX：自助缴费”；客户缴费编码根据所选产品而定；商户清算摘要码“SFBR:缴费清算”；业务配置说明可不填。录入以上参数后点击确定。</w:t>
      </w:r>
    </w:p>
    <w:p w:rsidR="001E62C7" w:rsidRDefault="001E62C7" w:rsidP="00327B4B">
      <w:pPr>
        <w:spacing w:beforeLines="50" w:afterLines="50"/>
      </w:pPr>
      <w:r>
        <w:rPr>
          <w:rFonts w:hint="eastAsia"/>
          <w:kern w:val="0"/>
          <w:lang w:val="zh-CN"/>
        </w:rPr>
        <w:t>4</w:t>
      </w:r>
      <w:r>
        <w:rPr>
          <w:rFonts w:hint="eastAsia"/>
          <w:kern w:val="0"/>
          <w:lang w:val="zh-CN"/>
        </w:rPr>
        <w:t>、修改、删除、查询略。</w:t>
      </w:r>
    </w:p>
    <w:p w:rsidR="001E62C7" w:rsidRDefault="001E62C7" w:rsidP="0004090F">
      <w:pPr>
        <w:pStyle w:val="5"/>
        <w:rPr>
          <w:sz w:val="24"/>
        </w:rPr>
      </w:pPr>
      <w:bookmarkStart w:id="1496" w:name="_Toc183927572"/>
      <w:r>
        <w:rPr>
          <w:rFonts w:hint="eastAsia"/>
          <w:sz w:val="24"/>
        </w:rPr>
        <w:t>二、商户协议管理（业务代码</w:t>
      </w:r>
      <w:r>
        <w:rPr>
          <w:rFonts w:hint="eastAsia"/>
          <w:sz w:val="24"/>
        </w:rPr>
        <w:t>6301</w:t>
      </w:r>
      <w:r>
        <w:rPr>
          <w:rFonts w:hint="eastAsia"/>
          <w:sz w:val="24"/>
        </w:rPr>
        <w:t>）</w:t>
      </w:r>
      <w:bookmarkEnd w:id="1496"/>
    </w:p>
    <w:p w:rsidR="001E62C7" w:rsidRDefault="001E62C7" w:rsidP="00327B4B">
      <w:pPr>
        <w:pStyle w:val="6"/>
        <w:spacing w:beforeLines="50" w:line="360" w:lineRule="auto"/>
      </w:pPr>
      <w:r>
        <w:rPr>
          <w:rFonts w:hint="eastAsia"/>
        </w:rPr>
        <w:t>（一）功能介绍</w:t>
      </w:r>
    </w:p>
    <w:p w:rsidR="001E62C7" w:rsidRDefault="001E62C7" w:rsidP="00327B4B">
      <w:pPr>
        <w:spacing w:beforeLines="50" w:afterLines="50"/>
        <w:ind w:firstLineChars="224" w:firstLine="538"/>
      </w:pPr>
      <w:r>
        <w:rPr>
          <w:rFonts w:hint="eastAsia"/>
        </w:rPr>
        <w:t>对合作方的有关信息在系统中进行建立、修改、删除、关闭，在日后的业务处理中，按照合作方的约定进行业务处理。</w:t>
      </w:r>
    </w:p>
    <w:p w:rsidR="001E62C7" w:rsidRDefault="001E62C7" w:rsidP="00327B4B">
      <w:pPr>
        <w:pStyle w:val="32"/>
        <w:spacing w:beforeLines="50" w:afterLines="50"/>
      </w:pPr>
      <w:r>
        <w:rPr>
          <w:rFonts w:hint="eastAsia"/>
        </w:rPr>
        <w:t>通过本功能确定缴费商户清算户口、收费户口、交易币种、对账方式、对账步骤、客户协议的签订方式等问题。签订商户协议后系统会产生六位数的缴费商户号。业务包括新增、修改、关闭、删除、查询缴费商户协议及商户协议下的协议货币、收费标准设定及查询等功能。</w:t>
      </w:r>
    </w:p>
    <w:p w:rsidR="001E62C7" w:rsidRDefault="001E62C7" w:rsidP="001E62C7">
      <w:pPr>
        <w:pStyle w:val="6"/>
        <w:rPr>
          <w:rFonts w:eastAsia="宋体"/>
        </w:rPr>
      </w:pPr>
      <w:r>
        <w:rPr>
          <w:rFonts w:hint="eastAsia"/>
        </w:rPr>
        <w:t>（二）风险提示</w:t>
      </w:r>
    </w:p>
    <w:p w:rsidR="001E62C7" w:rsidRDefault="001E62C7" w:rsidP="00327B4B">
      <w:pPr>
        <w:spacing w:beforeLines="50" w:afterLines="50"/>
        <w:rPr>
          <w:rFonts w:ascii="宋体" w:hAnsi="宋体"/>
        </w:rPr>
      </w:pPr>
      <w:r>
        <w:rPr>
          <w:rFonts w:ascii="宋体" w:hAnsi="宋体" w:hint="eastAsia"/>
        </w:rPr>
        <w:t>1、“客户是否必须签协议”栏为可选项，系统不能自动控制，需人工控制。</w:t>
      </w:r>
      <w:r>
        <w:rPr>
          <w:rFonts w:hint="eastAsia"/>
        </w:rPr>
        <w:t>如选否客户即不必与银行签定任何协议就可通过自助渠道进行缴费。</w:t>
      </w:r>
    </w:p>
    <w:p w:rsidR="001E62C7" w:rsidRDefault="001E62C7" w:rsidP="00327B4B">
      <w:pPr>
        <w:spacing w:beforeLines="50" w:afterLines="50"/>
        <w:rPr>
          <w:rFonts w:ascii="宋体" w:hAnsi="宋体"/>
        </w:rPr>
      </w:pPr>
      <w:r>
        <w:rPr>
          <w:rFonts w:ascii="宋体" w:hAnsi="宋体" w:hint="eastAsia"/>
        </w:rPr>
        <w:t>2、“同一户口号自助方式可签客户协议数”的设定，可起到限制客户在自助渠道申请协议的作用，便于风险控制。</w:t>
      </w:r>
    </w:p>
    <w:p w:rsidR="001E62C7" w:rsidRDefault="001E62C7" w:rsidP="00327B4B">
      <w:pPr>
        <w:spacing w:beforeLines="50" w:afterLines="50"/>
        <w:rPr>
          <w:rFonts w:ascii="宋体" w:hAnsi="宋体"/>
        </w:rPr>
      </w:pPr>
      <w:r>
        <w:rPr>
          <w:rFonts w:ascii="宋体" w:hAnsi="宋体" w:hint="eastAsia"/>
        </w:rPr>
        <w:lastRenderedPageBreak/>
        <w:t>3、“同一户口号可签的客户协议总数”是柜面协议与自助渠道协议的总和，系统先判断协议总数，再判断自助渠道协议数。</w:t>
      </w:r>
    </w:p>
    <w:p w:rsidR="001E62C7" w:rsidRDefault="001E62C7" w:rsidP="001E62C7">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1E62C7">
        <w:tc>
          <w:tcPr>
            <w:tcW w:w="2268" w:type="dxa"/>
          </w:tcPr>
          <w:p w:rsidR="001E62C7" w:rsidRDefault="001E62C7" w:rsidP="001E62C7">
            <w:r>
              <w:rPr>
                <w:rFonts w:hint="eastAsia"/>
              </w:rPr>
              <w:t>商户协议顺序号</w:t>
            </w:r>
          </w:p>
        </w:tc>
        <w:tc>
          <w:tcPr>
            <w:tcW w:w="6254" w:type="dxa"/>
          </w:tcPr>
          <w:p w:rsidR="001E62C7" w:rsidRDefault="001E62C7" w:rsidP="001E62C7">
            <w:r>
              <w:rPr>
                <w:rFonts w:hint="eastAsia"/>
              </w:rPr>
              <w:t>随意输入的三位数，系统自动判断其唯一性。</w:t>
            </w:r>
          </w:p>
          <w:p w:rsidR="001E62C7" w:rsidRDefault="001E62C7" w:rsidP="001E62C7">
            <w:r>
              <w:rPr>
                <w:rFonts w:hint="eastAsia"/>
              </w:rPr>
              <w:t>商户号（六位数）＝机构号（三位数字）＋商户协议顺序号（三位数字）</w:t>
            </w:r>
          </w:p>
        </w:tc>
      </w:tr>
      <w:tr w:rsidR="001E62C7">
        <w:tc>
          <w:tcPr>
            <w:tcW w:w="2268" w:type="dxa"/>
          </w:tcPr>
          <w:p w:rsidR="001E62C7" w:rsidRDefault="001E62C7" w:rsidP="001E62C7">
            <w:r>
              <w:rPr>
                <w:rFonts w:hint="eastAsia"/>
              </w:rPr>
              <w:t>缴费种类</w:t>
            </w:r>
          </w:p>
        </w:tc>
        <w:tc>
          <w:tcPr>
            <w:tcW w:w="6254" w:type="dxa"/>
          </w:tcPr>
          <w:p w:rsidR="001E62C7" w:rsidRDefault="001E62C7" w:rsidP="001E62C7">
            <w:r>
              <w:rPr>
                <w:rFonts w:hint="eastAsia"/>
              </w:rPr>
              <w:t>合作方的缴费类型</w:t>
            </w:r>
          </w:p>
        </w:tc>
      </w:tr>
      <w:tr w:rsidR="001E62C7">
        <w:tc>
          <w:tcPr>
            <w:tcW w:w="2268" w:type="dxa"/>
          </w:tcPr>
          <w:p w:rsidR="001E62C7" w:rsidRDefault="001E62C7" w:rsidP="001E62C7">
            <w:pPr>
              <w:widowControl/>
              <w:jc w:val="left"/>
              <w:rPr>
                <w:rFonts w:ascii="宋体" w:hAnsi="宋体"/>
                <w:vanish/>
                <w:kern w:val="0"/>
              </w:rPr>
            </w:pPr>
            <w:r>
              <w:rPr>
                <w:rFonts w:hint="eastAsia"/>
                <w:szCs w:val="20"/>
              </w:rPr>
              <w:t>管理机构号</w:t>
            </w:r>
          </w:p>
          <w:p w:rsidR="001E62C7" w:rsidRDefault="001E62C7" w:rsidP="001E62C7"/>
        </w:tc>
        <w:tc>
          <w:tcPr>
            <w:tcW w:w="6254" w:type="dxa"/>
          </w:tcPr>
          <w:p w:rsidR="001E62C7" w:rsidRDefault="001E62C7" w:rsidP="001E62C7">
            <w:pPr>
              <w:widowControl/>
              <w:jc w:val="left"/>
              <w:rPr>
                <w:rFonts w:ascii="宋体" w:hAnsi="宋体"/>
                <w:vanish/>
                <w:kern w:val="0"/>
              </w:rPr>
            </w:pPr>
            <w:r>
              <w:rPr>
                <w:rFonts w:hint="eastAsia"/>
                <w:szCs w:val="20"/>
              </w:rPr>
              <w:t>即该商户协议的管理网点。</w:t>
            </w:r>
          </w:p>
          <w:p w:rsidR="001E62C7" w:rsidRDefault="001E62C7" w:rsidP="001E62C7">
            <w:r>
              <w:rPr>
                <w:rFonts w:hint="eastAsia"/>
              </w:rPr>
              <w:t>涉及到对账、清算具体由哪家网点进行操作。</w:t>
            </w:r>
          </w:p>
        </w:tc>
      </w:tr>
      <w:tr w:rsidR="001E62C7">
        <w:tc>
          <w:tcPr>
            <w:tcW w:w="2268" w:type="dxa"/>
          </w:tcPr>
          <w:p w:rsidR="001E62C7" w:rsidRDefault="001E62C7" w:rsidP="001E62C7">
            <w:r>
              <w:rPr>
                <w:rFonts w:hint="eastAsia"/>
              </w:rPr>
              <w:t>一起对账商户</w:t>
            </w:r>
          </w:p>
        </w:tc>
        <w:tc>
          <w:tcPr>
            <w:tcW w:w="6254" w:type="dxa"/>
          </w:tcPr>
          <w:p w:rsidR="001E62C7" w:rsidRDefault="001E62C7" w:rsidP="001E62C7">
            <w:r>
              <w:rPr>
                <w:rFonts w:hint="eastAsia"/>
              </w:rPr>
              <w:t>在副协议中输入主协议的商户号，起到对账时对已关联的批次一起对账的作用</w:t>
            </w:r>
          </w:p>
        </w:tc>
      </w:tr>
      <w:tr w:rsidR="001E62C7">
        <w:tc>
          <w:tcPr>
            <w:tcW w:w="2268" w:type="dxa"/>
          </w:tcPr>
          <w:p w:rsidR="001E62C7" w:rsidRDefault="001E62C7" w:rsidP="001E62C7">
            <w:r>
              <w:rPr>
                <w:rFonts w:hint="eastAsia"/>
                <w:szCs w:val="20"/>
              </w:rPr>
              <w:t>是否允许柜台缴费</w:t>
            </w:r>
          </w:p>
        </w:tc>
        <w:tc>
          <w:tcPr>
            <w:tcW w:w="6254" w:type="dxa"/>
          </w:tcPr>
          <w:p w:rsidR="001E62C7" w:rsidRDefault="001E62C7" w:rsidP="001E62C7">
            <w:r>
              <w:rPr>
                <w:rFonts w:hint="eastAsia"/>
                <w:szCs w:val="20"/>
              </w:rPr>
              <w:t>注：柜台缴费不判断客户协议，即客户未签缴费协议也可通过柜台进行缴费。</w:t>
            </w:r>
          </w:p>
        </w:tc>
      </w:tr>
      <w:tr w:rsidR="001E62C7">
        <w:trPr>
          <w:cantSplit/>
        </w:trPr>
        <w:tc>
          <w:tcPr>
            <w:tcW w:w="2268" w:type="dxa"/>
            <w:vMerge w:val="restart"/>
          </w:tcPr>
          <w:p w:rsidR="001E62C7" w:rsidRDefault="001E62C7" w:rsidP="001E62C7">
            <w:pPr>
              <w:widowControl/>
              <w:jc w:val="left"/>
              <w:rPr>
                <w:szCs w:val="20"/>
              </w:rPr>
            </w:pPr>
            <w:r>
              <w:rPr>
                <w:rFonts w:hint="eastAsia"/>
                <w:szCs w:val="20"/>
              </w:rPr>
              <w:t>交易结束后，通知商</w:t>
            </w:r>
          </w:p>
          <w:p w:rsidR="001E62C7" w:rsidRDefault="001E62C7" w:rsidP="001E62C7">
            <w:pPr>
              <w:widowControl/>
              <w:jc w:val="left"/>
              <w:rPr>
                <w:szCs w:val="20"/>
              </w:rPr>
            </w:pPr>
            <w:r>
              <w:rPr>
                <w:rFonts w:hint="eastAsia"/>
                <w:szCs w:val="20"/>
              </w:rPr>
              <w:t>户的方式</w:t>
            </w:r>
          </w:p>
        </w:tc>
        <w:tc>
          <w:tcPr>
            <w:tcW w:w="6254" w:type="dxa"/>
          </w:tcPr>
          <w:p w:rsidR="001E62C7" w:rsidRDefault="001E62C7" w:rsidP="001E62C7">
            <w:pPr>
              <w:widowControl/>
              <w:jc w:val="left"/>
              <w:rPr>
                <w:szCs w:val="20"/>
              </w:rPr>
            </w:pPr>
            <w:r>
              <w:rPr>
                <w:rFonts w:hint="eastAsia"/>
                <w:szCs w:val="20"/>
              </w:rPr>
              <w:t>事后批量：客户交易后由银行保存数据，日终时再将交易批量发给商户。选择该方式时，由自助缴费服务器每天自动产生一个批次。</w:t>
            </w:r>
          </w:p>
        </w:tc>
      </w:tr>
      <w:tr w:rsidR="001E62C7">
        <w:trPr>
          <w:cantSplit/>
        </w:trPr>
        <w:tc>
          <w:tcPr>
            <w:tcW w:w="2268" w:type="dxa"/>
            <w:vMerge/>
          </w:tcPr>
          <w:p w:rsidR="001E62C7" w:rsidRDefault="001E62C7" w:rsidP="001E62C7">
            <w:pPr>
              <w:rPr>
                <w:szCs w:val="20"/>
              </w:rPr>
            </w:pPr>
          </w:p>
        </w:tc>
        <w:tc>
          <w:tcPr>
            <w:tcW w:w="6254" w:type="dxa"/>
          </w:tcPr>
          <w:p w:rsidR="001E62C7" w:rsidRDefault="001E62C7" w:rsidP="001E62C7">
            <w:pPr>
              <w:widowControl/>
              <w:jc w:val="left"/>
              <w:rPr>
                <w:szCs w:val="20"/>
              </w:rPr>
            </w:pPr>
            <w:r>
              <w:rPr>
                <w:rFonts w:hint="eastAsia"/>
                <w:szCs w:val="20"/>
              </w:rPr>
              <w:t>立即：客户发生交易后，实时将交易发给商户。选择该方式时，由商户定时产生交易批次。</w:t>
            </w:r>
          </w:p>
        </w:tc>
      </w:tr>
      <w:tr w:rsidR="001E62C7">
        <w:trPr>
          <w:cantSplit/>
        </w:trPr>
        <w:tc>
          <w:tcPr>
            <w:tcW w:w="2268" w:type="dxa"/>
            <w:vMerge w:val="restart"/>
          </w:tcPr>
          <w:p w:rsidR="001E62C7" w:rsidRDefault="001E62C7" w:rsidP="001E62C7">
            <w:r>
              <w:rPr>
                <w:rFonts w:hint="eastAsia"/>
              </w:rPr>
              <w:t>签客户协议时，商户实时处理方式</w:t>
            </w:r>
          </w:p>
        </w:tc>
        <w:tc>
          <w:tcPr>
            <w:tcW w:w="6254" w:type="dxa"/>
          </w:tcPr>
          <w:p w:rsidR="001E62C7" w:rsidRDefault="001E62C7" w:rsidP="001E62C7">
            <w:r>
              <w:rPr>
                <w:rFonts w:hint="eastAsia"/>
              </w:rPr>
              <w:t>校验协议数据：在签客户协议时，与商户通讯实时连接，校验申请的缴费号码的存在与否。</w:t>
            </w:r>
          </w:p>
        </w:tc>
      </w:tr>
      <w:tr w:rsidR="001E62C7">
        <w:trPr>
          <w:cantSplit/>
        </w:trPr>
        <w:tc>
          <w:tcPr>
            <w:tcW w:w="2268" w:type="dxa"/>
            <w:vMerge/>
          </w:tcPr>
          <w:p w:rsidR="001E62C7" w:rsidRDefault="001E62C7" w:rsidP="001E62C7"/>
        </w:tc>
        <w:tc>
          <w:tcPr>
            <w:tcW w:w="6254" w:type="dxa"/>
          </w:tcPr>
          <w:p w:rsidR="001E62C7" w:rsidRDefault="001E62C7" w:rsidP="001E62C7">
            <w:r>
              <w:rPr>
                <w:rFonts w:hint="eastAsia"/>
              </w:rPr>
              <w:t>不处理：在签客户协议时，不对申请的缴费号码进行校验。</w:t>
            </w:r>
          </w:p>
        </w:tc>
      </w:tr>
      <w:tr w:rsidR="001E62C7">
        <w:trPr>
          <w:cantSplit/>
        </w:trPr>
        <w:tc>
          <w:tcPr>
            <w:tcW w:w="2268" w:type="dxa"/>
            <w:vMerge/>
          </w:tcPr>
          <w:p w:rsidR="001E62C7" w:rsidRDefault="001E62C7" w:rsidP="001E62C7"/>
        </w:tc>
        <w:tc>
          <w:tcPr>
            <w:tcW w:w="6254" w:type="dxa"/>
          </w:tcPr>
          <w:p w:rsidR="001E62C7" w:rsidRDefault="001E62C7" w:rsidP="001E62C7">
            <w:r>
              <w:rPr>
                <w:rFonts w:hint="eastAsia"/>
              </w:rPr>
              <w:t>保存协议数据：客户协议签订成功后，系统自动将数据传输与合作方，由合作方保存协议数据。</w:t>
            </w:r>
          </w:p>
        </w:tc>
      </w:tr>
      <w:tr w:rsidR="001E62C7">
        <w:tc>
          <w:tcPr>
            <w:tcW w:w="2268" w:type="dxa"/>
          </w:tcPr>
          <w:p w:rsidR="001E62C7" w:rsidRDefault="001E62C7" w:rsidP="001E62C7">
            <w:r>
              <w:rPr>
                <w:rFonts w:hint="eastAsia"/>
              </w:rPr>
              <w:t>协议货币信息－商户客户号</w:t>
            </w:r>
          </w:p>
        </w:tc>
        <w:tc>
          <w:tcPr>
            <w:tcW w:w="6254" w:type="dxa"/>
          </w:tcPr>
          <w:p w:rsidR="001E62C7" w:rsidRDefault="001E62C7" w:rsidP="001E62C7">
            <w:r>
              <w:rPr>
                <w:rFonts w:hint="eastAsia"/>
              </w:rPr>
              <w:t>合作方未在我行开立清算户口的情况下，开立的临时客户号。</w:t>
            </w:r>
          </w:p>
        </w:tc>
      </w:tr>
      <w:tr w:rsidR="001E62C7">
        <w:tc>
          <w:tcPr>
            <w:tcW w:w="2268" w:type="dxa"/>
          </w:tcPr>
          <w:p w:rsidR="001E62C7" w:rsidRDefault="001E62C7" w:rsidP="001E62C7">
            <w:r>
              <w:rPr>
                <w:rFonts w:hint="eastAsia"/>
              </w:rPr>
              <w:t>协议货币－清算单元</w:t>
            </w:r>
          </w:p>
        </w:tc>
        <w:tc>
          <w:tcPr>
            <w:tcW w:w="6254" w:type="dxa"/>
          </w:tcPr>
          <w:p w:rsidR="001E62C7" w:rsidRDefault="001E62C7" w:rsidP="001E62C7">
            <w:r>
              <w:rPr>
                <w:rFonts w:hint="eastAsia"/>
              </w:rPr>
              <w:t>清算账户分开，便于商户分开清算。</w:t>
            </w:r>
          </w:p>
        </w:tc>
      </w:tr>
      <w:tr w:rsidR="001E62C7">
        <w:tc>
          <w:tcPr>
            <w:tcW w:w="2268" w:type="dxa"/>
          </w:tcPr>
          <w:p w:rsidR="001E62C7" w:rsidRDefault="001E62C7" w:rsidP="001E62C7">
            <w:r>
              <w:rPr>
                <w:rFonts w:hint="eastAsia"/>
              </w:rPr>
              <w:t>明细项目</w:t>
            </w:r>
          </w:p>
        </w:tc>
        <w:tc>
          <w:tcPr>
            <w:tcW w:w="6254" w:type="dxa"/>
          </w:tcPr>
          <w:p w:rsidR="001E62C7" w:rsidRDefault="001E62C7" w:rsidP="001E62C7">
            <w:r>
              <w:rPr>
                <w:rFonts w:hint="eastAsia"/>
              </w:rPr>
              <w:t>一笔缴费交易具体产生的明细，需由商户提供数据。</w:t>
            </w:r>
          </w:p>
        </w:tc>
      </w:tr>
      <w:tr w:rsidR="001E62C7">
        <w:tc>
          <w:tcPr>
            <w:tcW w:w="2268" w:type="dxa"/>
          </w:tcPr>
          <w:p w:rsidR="001E62C7" w:rsidRDefault="001E62C7" w:rsidP="001E62C7">
            <w:r>
              <w:rPr>
                <w:rFonts w:hint="eastAsia"/>
              </w:rPr>
              <w:lastRenderedPageBreak/>
              <w:t>更改客户号</w:t>
            </w:r>
          </w:p>
        </w:tc>
        <w:tc>
          <w:tcPr>
            <w:tcW w:w="6254" w:type="dxa"/>
          </w:tcPr>
          <w:p w:rsidR="001E62C7" w:rsidRDefault="001E62C7" w:rsidP="001E62C7">
            <w:r>
              <w:rPr>
                <w:rFonts w:hint="eastAsia"/>
              </w:rPr>
              <w:t>修改自助缴费商户客户号，原则上不允许随意修改</w:t>
            </w:r>
          </w:p>
        </w:tc>
      </w:tr>
    </w:tbl>
    <w:p w:rsidR="001E62C7" w:rsidRDefault="001E62C7" w:rsidP="001E62C7">
      <w:pPr>
        <w:pStyle w:val="6"/>
      </w:pPr>
      <w:r>
        <w:rPr>
          <w:rFonts w:hint="eastAsia"/>
        </w:rPr>
        <w:t>（四）操作要点</w:t>
      </w:r>
    </w:p>
    <w:p w:rsidR="001E62C7" w:rsidRDefault="001E62C7" w:rsidP="00327B4B">
      <w:pPr>
        <w:spacing w:beforeLines="50" w:afterLines="50"/>
        <w:jc w:val="left"/>
        <w:rPr>
          <w:rFonts w:ascii="宋体" w:hAnsi="宋体"/>
        </w:rPr>
      </w:pPr>
      <w:r>
        <w:rPr>
          <w:rFonts w:ascii="宋体" w:hAnsi="宋体" w:hint="eastAsia"/>
        </w:rPr>
        <w:t>1、使用本功能的用户为分行商户管理员。</w:t>
      </w:r>
    </w:p>
    <w:p w:rsidR="001E62C7" w:rsidRDefault="001E62C7" w:rsidP="00327B4B">
      <w:pPr>
        <w:spacing w:beforeLines="50" w:afterLines="50"/>
        <w:jc w:val="left"/>
        <w:rPr>
          <w:rFonts w:ascii="宋体" w:hAnsi="宋体"/>
        </w:rPr>
      </w:pPr>
      <w:r>
        <w:rPr>
          <w:rFonts w:ascii="宋体" w:hAnsi="宋体" w:hint="eastAsia"/>
        </w:rPr>
        <w:t>2、商户协议新增功能，用于商户资料开户操作。</w:t>
      </w:r>
    </w:p>
    <w:p w:rsidR="001E62C7" w:rsidRDefault="001E62C7" w:rsidP="00327B4B">
      <w:pPr>
        <w:spacing w:beforeLines="50" w:afterLines="50"/>
        <w:jc w:val="left"/>
        <w:rPr>
          <w:szCs w:val="20"/>
        </w:rPr>
      </w:pPr>
      <w:r>
        <w:rPr>
          <w:rFonts w:hint="eastAsia"/>
        </w:rPr>
        <w:t>3</w:t>
      </w:r>
      <w:r>
        <w:rPr>
          <w:rFonts w:hint="eastAsia"/>
        </w:rPr>
        <w:t>、“一起对账的商户”是在副协议中输入主协议的商户号，起到对账时对已关联的批次一起对账的作用，如果两个副协议要同时关联在一个主协议下面，应签署两份商户协议。</w:t>
      </w:r>
      <w:r>
        <w:rPr>
          <w:rFonts w:hint="eastAsia"/>
          <w:szCs w:val="20"/>
        </w:rPr>
        <w:t>该功能只适用于与商户进行电脑对账的情况。不适用于手工对账。</w:t>
      </w:r>
    </w:p>
    <w:p w:rsidR="001E62C7" w:rsidRDefault="001E62C7" w:rsidP="00327B4B">
      <w:pPr>
        <w:spacing w:beforeLines="50" w:afterLines="50"/>
        <w:jc w:val="left"/>
        <w:rPr>
          <w:rFonts w:ascii="宋体" w:hAnsi="宋体"/>
          <w:vanish/>
          <w:kern w:val="0"/>
        </w:rPr>
      </w:pPr>
      <w:r>
        <w:rPr>
          <w:rFonts w:hint="eastAsia"/>
          <w:szCs w:val="20"/>
        </w:rPr>
        <w:t>4</w:t>
      </w:r>
      <w:r>
        <w:rPr>
          <w:rFonts w:hint="eastAsia"/>
          <w:szCs w:val="20"/>
        </w:rPr>
        <w:t>、发票代码及发票种类：由分行技术部在中间业务平台上自行开发。</w:t>
      </w:r>
    </w:p>
    <w:p w:rsidR="001E62C7" w:rsidRDefault="001E62C7" w:rsidP="00327B4B">
      <w:pPr>
        <w:spacing w:beforeLines="50" w:afterLines="50"/>
        <w:ind w:left="420"/>
        <w:jc w:val="left"/>
      </w:pPr>
    </w:p>
    <w:p w:rsidR="001E62C7" w:rsidRDefault="001E62C7" w:rsidP="00327B4B">
      <w:pPr>
        <w:spacing w:beforeLines="50" w:afterLines="50"/>
        <w:jc w:val="left"/>
        <w:rPr>
          <w:rFonts w:ascii="宋体" w:hAnsi="宋体"/>
        </w:rPr>
      </w:pPr>
      <w:r>
        <w:rPr>
          <w:rFonts w:hint="eastAsia"/>
        </w:rPr>
        <w:t>5</w:t>
      </w:r>
      <w:r>
        <w:rPr>
          <w:rFonts w:hint="eastAsia"/>
        </w:rPr>
        <w:t>、</w:t>
      </w:r>
      <w:r>
        <w:rPr>
          <w:rFonts w:ascii="宋体" w:hAnsi="宋体" w:hint="eastAsia"/>
        </w:rPr>
        <w:t>签订商户协议时，如果商户在我行开立结算账户的，需输入合作方清算和收费的户口号。</w:t>
      </w:r>
    </w:p>
    <w:p w:rsidR="001E62C7" w:rsidRDefault="001E62C7" w:rsidP="00327B4B">
      <w:pPr>
        <w:spacing w:beforeLines="50" w:afterLines="50"/>
        <w:jc w:val="left"/>
        <w:rPr>
          <w:rFonts w:ascii="宋体" w:hAnsi="宋体"/>
        </w:rPr>
      </w:pPr>
      <w:r>
        <w:rPr>
          <w:rFonts w:ascii="宋体" w:hAnsi="宋体" w:hint="eastAsia"/>
        </w:rPr>
        <w:t>6、在签订商户协议管理的协议货币信息时，如果商户未在我行开户的，要先在单位客户菜单临时客户开户（业务代码1111）功能中开临时客户号,再在商户户口号一栏输入。</w:t>
      </w:r>
    </w:p>
    <w:p w:rsidR="001E62C7" w:rsidRDefault="001E62C7" w:rsidP="00327B4B">
      <w:pPr>
        <w:spacing w:beforeLines="50" w:afterLines="50"/>
        <w:jc w:val="left"/>
        <w:rPr>
          <w:rFonts w:ascii="宋体" w:hAnsi="宋体"/>
        </w:rPr>
      </w:pPr>
      <w:r>
        <w:rPr>
          <w:rFonts w:ascii="宋体" w:hAnsi="宋体" w:hint="eastAsia"/>
        </w:rPr>
        <w:t>7、“客户单笔最小交易金额”及“客户单笔最大交易金额”是针对一个协议，“客户每日最大交易金额”是针对一个户口。</w:t>
      </w:r>
    </w:p>
    <w:p w:rsidR="001E62C7" w:rsidRDefault="001E62C7" w:rsidP="00327B4B">
      <w:pPr>
        <w:spacing w:beforeLines="50" w:afterLines="50"/>
        <w:jc w:val="left"/>
      </w:pPr>
      <w:r>
        <w:rPr>
          <w:rFonts w:hint="eastAsia"/>
        </w:rPr>
        <w:t>8</w:t>
      </w:r>
      <w:r>
        <w:rPr>
          <w:rFonts w:hint="eastAsia"/>
        </w:rPr>
        <w:t>、手续费的设定，按照分行相关制度规定与合作方商定收取。</w:t>
      </w:r>
    </w:p>
    <w:p w:rsidR="001E62C7" w:rsidRDefault="001E62C7" w:rsidP="00327B4B">
      <w:pPr>
        <w:spacing w:beforeLines="50" w:afterLines="50"/>
        <w:jc w:val="left"/>
        <w:rPr>
          <w:rFonts w:ascii="宋体" w:hAnsi="宋体"/>
          <w:szCs w:val="20"/>
        </w:rPr>
      </w:pPr>
      <w:r>
        <w:rPr>
          <w:rFonts w:hint="eastAsia"/>
        </w:rPr>
        <w:t>9</w:t>
      </w:r>
      <w:r>
        <w:rPr>
          <w:rFonts w:hint="eastAsia"/>
        </w:rPr>
        <w:t>、签订商户协议时，“是否允许异地缴费”和“异地交易计费方式”目前不做该业务，系统已做控制，不做选择。</w:t>
      </w:r>
    </w:p>
    <w:p w:rsidR="001E62C7" w:rsidRDefault="001E62C7" w:rsidP="001E62C7">
      <w:pPr>
        <w:spacing w:before="50" w:after="50"/>
        <w:jc w:val="left"/>
        <w:rPr>
          <w:rFonts w:ascii="宋体" w:hAnsi="宋体"/>
          <w:smallCaps/>
        </w:rPr>
      </w:pPr>
      <w:r>
        <w:rPr>
          <w:rFonts w:ascii="宋体" w:hAnsi="宋体" w:hint="eastAsia"/>
        </w:rPr>
        <w:t>10、自动关闭协议到期处理：系统每日扫描合作方协议的到期日</w:t>
      </w:r>
      <w:r>
        <w:rPr>
          <w:rFonts w:ascii="宋体" w:hAnsi="宋体" w:hint="eastAsia"/>
          <w:smallCaps/>
        </w:rPr>
        <w:t>，在协议到期当日，系统不受理新的缴费交易，但系统支持继续完成以前未完成的交易，协议到期10日内如合作方不续签协议，第10日协议自动关闭。</w:t>
      </w:r>
    </w:p>
    <w:p w:rsidR="001E62C7" w:rsidRDefault="001E62C7" w:rsidP="001E62C7">
      <w:pPr>
        <w:spacing w:before="50" w:after="50"/>
        <w:jc w:val="left"/>
        <w:rPr>
          <w:rFonts w:ascii="宋体" w:hAnsi="宋体"/>
        </w:rPr>
      </w:pPr>
      <w:r>
        <w:rPr>
          <w:rFonts w:ascii="宋体" w:hAnsi="宋体" w:hint="eastAsia"/>
          <w:smallCaps/>
        </w:rPr>
        <w:t>11、合作方协议关闭后，</w:t>
      </w:r>
      <w:r>
        <w:rPr>
          <w:rFonts w:ascii="宋体" w:hAnsi="宋体" w:hint="eastAsia"/>
        </w:rPr>
        <w:t>同一清算</w:t>
      </w:r>
      <w:r>
        <w:rPr>
          <w:rFonts w:ascii="宋体" w:hAnsi="宋体" w:hint="eastAsia"/>
          <w:smallCaps/>
        </w:rPr>
        <w:t>户口号不能再次签订同类的缴费项目。</w:t>
      </w:r>
    </w:p>
    <w:p w:rsidR="001E62C7" w:rsidRDefault="001E62C7" w:rsidP="001E62C7">
      <w:pPr>
        <w:spacing w:before="50" w:after="50"/>
        <w:jc w:val="left"/>
      </w:pPr>
      <w:r>
        <w:rPr>
          <w:rFonts w:ascii="宋体" w:hAnsi="宋体" w:hint="eastAsia"/>
          <w:szCs w:val="20"/>
        </w:rPr>
        <w:t>12、商户协议管理下“删除”功能适用于签订商户协议过程中误操作的冲销。</w:t>
      </w:r>
      <w:r>
        <w:rPr>
          <w:rFonts w:ascii="宋体" w:hAnsi="宋体" w:hint="eastAsia"/>
        </w:rPr>
        <w:t>删除商户协议功能只在未建立批次号的情况下方可实现，</w:t>
      </w:r>
      <w:r>
        <w:rPr>
          <w:rFonts w:ascii="宋体" w:hAnsi="宋体" w:hint="eastAsia"/>
          <w:szCs w:val="20"/>
        </w:rPr>
        <w:t>如果商户协议下产生了交易批次和客户协议，就无法删除该商户协议。</w:t>
      </w:r>
    </w:p>
    <w:p w:rsidR="001E62C7" w:rsidRDefault="001E62C7" w:rsidP="001E62C7">
      <w:pPr>
        <w:pStyle w:val="6"/>
      </w:pPr>
      <w:r>
        <w:rPr>
          <w:rFonts w:hint="eastAsia"/>
        </w:rPr>
        <w:lastRenderedPageBreak/>
        <w:t>（五）操作步骤</w:t>
      </w:r>
    </w:p>
    <w:p w:rsidR="001E62C7" w:rsidRDefault="001E62C7" w:rsidP="00327B4B">
      <w:pPr>
        <w:spacing w:beforeLines="50" w:afterLines="50"/>
        <w:rPr>
          <w:rFonts w:ascii="宋体" w:hAnsi="宋体"/>
        </w:rPr>
      </w:pPr>
      <w:r>
        <w:rPr>
          <w:rFonts w:ascii="宋体" w:hAnsi="宋体" w:hint="eastAsia"/>
        </w:rPr>
        <w:t>1、柜员选择系统导航－其他中间业务－自助缴费－商户协议管理或在“业务代码”处输入业务代码“6301”进入“商户协议管理”界面。</w:t>
      </w:r>
    </w:p>
    <w:p w:rsidR="001E62C7" w:rsidRDefault="001E62C7" w:rsidP="00327B4B">
      <w:pPr>
        <w:spacing w:beforeLines="50" w:afterLines="50"/>
        <w:rPr>
          <w:rFonts w:ascii="宋体" w:hAnsi="宋体"/>
          <w:kern w:val="0"/>
          <w:szCs w:val="18"/>
          <w:lang w:val="zh-CN"/>
        </w:rPr>
      </w:pPr>
      <w:r>
        <w:rPr>
          <w:rFonts w:ascii="宋体" w:hAnsi="宋体" w:hint="eastAsia"/>
          <w:kern w:val="0"/>
          <w:szCs w:val="18"/>
        </w:rPr>
        <w:t>2、</w:t>
      </w:r>
      <w:r>
        <w:rPr>
          <w:rFonts w:ascii="宋体" w:hAnsi="宋体" w:hint="eastAsia"/>
          <w:kern w:val="0"/>
          <w:szCs w:val="18"/>
          <w:lang w:val="zh-CN"/>
        </w:rPr>
        <w:t>新增（签订）商户协议基本信息：</w:t>
      </w:r>
    </w:p>
    <w:p w:rsidR="001E62C7" w:rsidRDefault="001E62C7" w:rsidP="00327B4B">
      <w:pPr>
        <w:spacing w:beforeLines="50" w:afterLines="50"/>
        <w:jc w:val="left"/>
        <w:rPr>
          <w:rFonts w:ascii="宋体" w:hAnsi="宋体"/>
          <w:kern w:val="0"/>
          <w:szCs w:val="18"/>
          <w:lang w:val="zh-CN"/>
        </w:rPr>
      </w:pPr>
      <w:r>
        <w:rPr>
          <w:rFonts w:ascii="宋体" w:hAnsi="宋体" w:hint="eastAsia"/>
          <w:kern w:val="0"/>
          <w:szCs w:val="18"/>
          <w:lang w:val="zh-CN"/>
        </w:rPr>
        <w:t>（1）操作员</w:t>
      </w:r>
      <w:r>
        <w:rPr>
          <w:rFonts w:ascii="宋体" w:hAnsi="宋体" w:hint="eastAsia"/>
        </w:rPr>
        <w:t>在商户</w:t>
      </w:r>
      <w:r>
        <w:rPr>
          <w:rFonts w:ascii="宋体" w:hAnsi="宋体" w:hint="eastAsia"/>
          <w:kern w:val="0"/>
          <w:szCs w:val="18"/>
          <w:lang w:val="zh-CN"/>
        </w:rPr>
        <w:t>协议管理界面选择“新增”进入“增加商户协议”界面。</w:t>
      </w:r>
    </w:p>
    <w:p w:rsidR="001E62C7" w:rsidRDefault="001E62C7" w:rsidP="00327B4B">
      <w:pPr>
        <w:spacing w:beforeLines="50" w:afterLines="50"/>
        <w:jc w:val="left"/>
        <w:rPr>
          <w:rFonts w:ascii="宋体" w:hAnsi="宋体"/>
          <w:vanish/>
          <w:kern w:val="0"/>
        </w:rPr>
      </w:pPr>
      <w:r>
        <w:rPr>
          <w:rFonts w:ascii="宋体" w:hAnsi="宋体" w:hint="eastAsia"/>
          <w:kern w:val="0"/>
          <w:szCs w:val="18"/>
          <w:lang w:val="zh-CN"/>
        </w:rPr>
        <w:t>（2）输入三位数字的“商户协议顺序号”，</w:t>
      </w:r>
      <w:r>
        <w:rPr>
          <w:rFonts w:hint="eastAsia"/>
          <w:szCs w:val="20"/>
        </w:rPr>
        <w:t xml:space="preserve"> </w:t>
      </w:r>
      <w:r>
        <w:rPr>
          <w:rFonts w:hint="eastAsia"/>
          <w:szCs w:val="20"/>
        </w:rPr>
        <w:t>即老系统的商户号，为随意输入的三位数字，系统自动判断其唯一性。</w:t>
      </w:r>
    </w:p>
    <w:p w:rsidR="001E62C7" w:rsidRDefault="001E62C7" w:rsidP="00327B4B">
      <w:pPr>
        <w:spacing w:beforeLines="50" w:afterLines="50"/>
        <w:ind w:firstLineChars="75" w:firstLine="180"/>
        <w:jc w:val="left"/>
        <w:rPr>
          <w:rFonts w:ascii="宋体" w:hAnsi="宋体"/>
          <w:kern w:val="0"/>
          <w:szCs w:val="18"/>
        </w:rPr>
      </w:pPr>
    </w:p>
    <w:p w:rsidR="001E62C7" w:rsidRDefault="001E62C7" w:rsidP="00327B4B">
      <w:pPr>
        <w:spacing w:beforeLines="50" w:afterLines="50"/>
        <w:ind w:left="2" w:firstLine="2"/>
        <w:jc w:val="left"/>
        <w:outlineLvl w:val="0"/>
        <w:rPr>
          <w:rFonts w:ascii="宋体" w:hAnsi="宋体"/>
          <w:kern w:val="0"/>
          <w:szCs w:val="18"/>
          <w:lang w:val="zh-CN"/>
        </w:rPr>
      </w:pPr>
      <w:r>
        <w:rPr>
          <w:rFonts w:ascii="宋体" w:hAnsi="宋体" w:hint="eastAsia"/>
          <w:kern w:val="0"/>
          <w:szCs w:val="18"/>
          <w:lang w:val="zh-CN"/>
        </w:rPr>
        <w:t>（3）选择“缴费种类”</w:t>
      </w:r>
      <w:r>
        <w:rPr>
          <w:rFonts w:ascii="宋体" w:hAnsi="宋体" w:hint="eastAsia"/>
        </w:rPr>
        <w:t>，“管理机构号”</w:t>
      </w:r>
      <w:r>
        <w:rPr>
          <w:rFonts w:ascii="宋体" w:hAnsi="宋体" w:hint="eastAsia"/>
          <w:kern w:val="0"/>
          <w:szCs w:val="18"/>
          <w:lang w:val="zh-CN"/>
        </w:rPr>
        <w:t xml:space="preserve"> </w:t>
      </w:r>
    </w:p>
    <w:p w:rsidR="001E62C7" w:rsidRDefault="001E62C7" w:rsidP="00327B4B">
      <w:pPr>
        <w:spacing w:beforeLines="50" w:afterLines="50"/>
        <w:jc w:val="left"/>
        <w:rPr>
          <w:rFonts w:ascii="宋体" w:hAnsi="宋体"/>
          <w:kern w:val="0"/>
          <w:szCs w:val="18"/>
          <w:lang w:val="zh-CN"/>
        </w:rPr>
      </w:pPr>
      <w:r>
        <w:rPr>
          <w:rFonts w:ascii="宋体" w:hAnsi="宋体" w:hint="eastAsia"/>
          <w:kern w:val="0"/>
          <w:szCs w:val="18"/>
          <w:lang w:val="zh-CN"/>
        </w:rPr>
        <w:t>（4）输入</w:t>
      </w:r>
      <w:r>
        <w:rPr>
          <w:rFonts w:ascii="宋体" w:hAnsi="宋体" w:hint="eastAsia"/>
        </w:rPr>
        <w:t>“协议生效日期”，“协议到期日”。</w:t>
      </w:r>
    </w:p>
    <w:p w:rsidR="001E62C7" w:rsidRDefault="001E62C7" w:rsidP="001E62C7">
      <w:pPr>
        <w:spacing w:before="50" w:after="50"/>
        <w:ind w:leftChars="23" w:left="55"/>
        <w:jc w:val="left"/>
        <w:rPr>
          <w:rFonts w:ascii="宋体" w:hAnsi="宋体"/>
          <w:kern w:val="0"/>
          <w:szCs w:val="18"/>
          <w:lang w:val="zh-CN"/>
        </w:rPr>
      </w:pPr>
      <w:r>
        <w:rPr>
          <w:rFonts w:ascii="宋体" w:hAnsi="宋体" w:hint="eastAsia"/>
        </w:rPr>
        <w:t>（5）选择是</w:t>
      </w:r>
      <w:r>
        <w:rPr>
          <w:rFonts w:ascii="宋体" w:hAnsi="宋体" w:hint="eastAsia"/>
          <w:kern w:val="0"/>
          <w:szCs w:val="18"/>
          <w:lang w:val="zh-CN"/>
        </w:rPr>
        <w:t>否到期自动顺延：Y－到期后，系统根据原有效期限自动顺延。N－到期后协议中止。</w:t>
      </w:r>
    </w:p>
    <w:p w:rsidR="001E62C7" w:rsidRDefault="001E62C7" w:rsidP="00327B4B">
      <w:pPr>
        <w:spacing w:beforeLines="50" w:afterLines="50"/>
        <w:ind w:leftChars="23" w:left="55"/>
        <w:jc w:val="left"/>
        <w:rPr>
          <w:rFonts w:ascii="宋体" w:hAnsi="宋体"/>
          <w:kern w:val="0"/>
          <w:szCs w:val="18"/>
          <w:lang w:val="zh-CN"/>
        </w:rPr>
      </w:pPr>
      <w:r>
        <w:rPr>
          <w:rFonts w:hint="eastAsia"/>
          <w:kern w:val="0"/>
        </w:rPr>
        <w:t>（</w:t>
      </w:r>
      <w:r>
        <w:rPr>
          <w:rFonts w:hint="eastAsia"/>
          <w:kern w:val="0"/>
        </w:rPr>
        <w:t>6</w:t>
      </w:r>
      <w:r>
        <w:rPr>
          <w:rFonts w:hint="eastAsia"/>
          <w:kern w:val="0"/>
        </w:rPr>
        <w:t>）“合同编号”：业务部门与客户（合作方）签订的书面合同编号，系统对此编号不做控制，与</w:t>
      </w:r>
      <w:r>
        <w:rPr>
          <w:rFonts w:ascii="宋体" w:hAnsi="宋体" w:hint="eastAsia"/>
          <w:kern w:val="0"/>
          <w:szCs w:val="18"/>
          <w:lang w:val="zh-CN"/>
        </w:rPr>
        <w:t>联系人、联系电话均为非必输项。</w:t>
      </w:r>
    </w:p>
    <w:p w:rsidR="001E62C7" w:rsidRDefault="001E62C7" w:rsidP="00327B4B">
      <w:pPr>
        <w:spacing w:beforeLines="50" w:afterLines="50"/>
        <w:jc w:val="left"/>
        <w:rPr>
          <w:rFonts w:ascii="宋体" w:hAnsi="宋体"/>
          <w:kern w:val="0"/>
          <w:szCs w:val="18"/>
          <w:lang w:val="zh-CN"/>
        </w:rPr>
      </w:pPr>
      <w:r>
        <w:rPr>
          <w:rFonts w:ascii="宋体" w:hAnsi="宋体" w:hint="eastAsia"/>
          <w:kern w:val="0"/>
          <w:szCs w:val="18"/>
          <w:lang w:val="zh-CN"/>
        </w:rPr>
        <w:t>（7）输入六位数的“一起对账的商户号”，此项为非必输项。</w:t>
      </w:r>
    </w:p>
    <w:p w:rsidR="001E62C7" w:rsidRDefault="001E62C7" w:rsidP="00327B4B">
      <w:pPr>
        <w:spacing w:beforeLines="50" w:afterLines="50"/>
        <w:jc w:val="left"/>
        <w:rPr>
          <w:rFonts w:ascii="宋体" w:hAnsi="宋体"/>
          <w:kern w:val="0"/>
          <w:szCs w:val="18"/>
          <w:lang w:val="zh-CN"/>
        </w:rPr>
      </w:pPr>
      <w:r>
        <w:rPr>
          <w:rFonts w:ascii="宋体" w:hAnsi="宋体" w:hint="eastAsia"/>
          <w:kern w:val="0"/>
          <w:szCs w:val="18"/>
          <w:lang w:val="zh-CN"/>
        </w:rPr>
        <w:t>（8）选择“是否允许柜台缴费”，此项为必输项。</w:t>
      </w:r>
    </w:p>
    <w:p w:rsidR="001E62C7" w:rsidRDefault="001E62C7" w:rsidP="00327B4B">
      <w:pPr>
        <w:spacing w:beforeLines="50" w:afterLines="50"/>
        <w:jc w:val="left"/>
        <w:rPr>
          <w:rFonts w:ascii="宋体" w:hAnsi="宋体"/>
          <w:kern w:val="0"/>
          <w:szCs w:val="18"/>
          <w:lang w:val="zh-CN"/>
        </w:rPr>
      </w:pPr>
      <w:r>
        <w:rPr>
          <w:rFonts w:ascii="宋体" w:hAnsi="宋体" w:hint="eastAsia"/>
          <w:kern w:val="0"/>
          <w:szCs w:val="18"/>
          <w:lang w:val="zh-CN"/>
        </w:rPr>
        <w:t>（9）选择“商户是否提供缴费金额”，此项为必输项。</w:t>
      </w:r>
    </w:p>
    <w:p w:rsidR="001E62C7" w:rsidRDefault="001E62C7" w:rsidP="00327B4B">
      <w:pPr>
        <w:spacing w:beforeLines="50" w:afterLines="50"/>
        <w:jc w:val="left"/>
        <w:rPr>
          <w:rFonts w:ascii="宋体" w:hAnsi="宋体"/>
          <w:kern w:val="0"/>
          <w:szCs w:val="18"/>
          <w:lang w:val="zh-CN"/>
        </w:rPr>
      </w:pPr>
      <w:r>
        <w:rPr>
          <w:rFonts w:ascii="宋体" w:hAnsi="宋体" w:hint="eastAsia"/>
          <w:kern w:val="0"/>
          <w:szCs w:val="18"/>
          <w:lang w:val="zh-CN"/>
        </w:rPr>
        <w:t>（10）选择“交易结束后，通知商户的方式”，此项为必输项。</w:t>
      </w:r>
    </w:p>
    <w:p w:rsidR="001E62C7" w:rsidRDefault="001E62C7" w:rsidP="00327B4B">
      <w:pPr>
        <w:spacing w:beforeLines="50" w:afterLines="50"/>
        <w:ind w:leftChars="17" w:left="41"/>
        <w:jc w:val="left"/>
        <w:rPr>
          <w:rFonts w:ascii="宋体" w:hAnsi="宋体"/>
          <w:vanish/>
          <w:kern w:val="0"/>
        </w:rPr>
      </w:pPr>
      <w:r>
        <w:rPr>
          <w:rFonts w:ascii="宋体" w:hAnsi="宋体" w:hint="eastAsia"/>
          <w:kern w:val="0"/>
          <w:szCs w:val="18"/>
          <w:lang w:val="zh-CN"/>
        </w:rPr>
        <w:t>（11）选择“客户缴费编码”，此项为非必输项。</w:t>
      </w:r>
      <w:r>
        <w:rPr>
          <w:rFonts w:hint="eastAsia"/>
          <w:szCs w:val="20"/>
        </w:rPr>
        <w:t>同产品配置中的客户缴费编码。如果这里做了选择，主机取这里的参数；如不做选择，主机取产品配置中的客户缴费编码的参数。</w:t>
      </w:r>
    </w:p>
    <w:p w:rsidR="001E62C7" w:rsidRDefault="001E62C7" w:rsidP="00327B4B">
      <w:pPr>
        <w:spacing w:beforeLines="50" w:afterLines="50"/>
        <w:ind w:leftChars="86" w:left="926" w:hangingChars="300" w:hanging="720"/>
        <w:jc w:val="left"/>
        <w:rPr>
          <w:rFonts w:ascii="宋体" w:hAnsi="宋体"/>
          <w:kern w:val="0"/>
          <w:szCs w:val="18"/>
        </w:rPr>
      </w:pPr>
    </w:p>
    <w:p w:rsidR="001E62C7" w:rsidRDefault="001E62C7" w:rsidP="00327B4B">
      <w:pPr>
        <w:spacing w:beforeLines="50" w:afterLines="50"/>
        <w:jc w:val="left"/>
        <w:rPr>
          <w:rFonts w:ascii="宋体" w:hAnsi="宋体"/>
          <w:kern w:val="0"/>
          <w:szCs w:val="18"/>
          <w:lang w:val="zh-CN"/>
        </w:rPr>
      </w:pPr>
      <w:r>
        <w:rPr>
          <w:rFonts w:ascii="宋体" w:hAnsi="宋体" w:hint="eastAsia"/>
          <w:kern w:val="0"/>
          <w:szCs w:val="18"/>
          <w:lang w:val="zh-CN"/>
        </w:rPr>
        <w:t>（12）选择“客户是否必须签协议”，此项为必输项。</w:t>
      </w:r>
    </w:p>
    <w:p w:rsidR="001E62C7" w:rsidRDefault="001E62C7" w:rsidP="00327B4B">
      <w:pPr>
        <w:spacing w:beforeLines="50" w:afterLines="50"/>
        <w:jc w:val="left"/>
        <w:rPr>
          <w:rFonts w:ascii="宋体" w:hAnsi="宋体"/>
          <w:kern w:val="0"/>
          <w:szCs w:val="18"/>
          <w:lang w:val="zh-CN"/>
        </w:rPr>
      </w:pPr>
      <w:r>
        <w:rPr>
          <w:rFonts w:ascii="宋体" w:hAnsi="宋体" w:hint="eastAsia"/>
          <w:kern w:val="0"/>
          <w:szCs w:val="18"/>
          <w:lang w:val="zh-CN"/>
        </w:rPr>
        <w:t>（13）选择“同一缴费号码是否允许签多份协议”，此项为必输项。</w:t>
      </w:r>
    </w:p>
    <w:p w:rsidR="001E62C7" w:rsidRDefault="001E62C7" w:rsidP="00327B4B">
      <w:pPr>
        <w:spacing w:beforeLines="50" w:afterLines="50"/>
        <w:ind w:leftChars="17" w:left="41"/>
        <w:jc w:val="left"/>
        <w:rPr>
          <w:rFonts w:ascii="宋体" w:hAnsi="宋体"/>
          <w:kern w:val="0"/>
          <w:szCs w:val="18"/>
          <w:lang w:val="zh-CN"/>
        </w:rPr>
      </w:pPr>
      <w:r>
        <w:rPr>
          <w:rFonts w:ascii="宋体" w:hAnsi="宋体" w:hint="eastAsia"/>
          <w:kern w:val="0"/>
          <w:szCs w:val="18"/>
          <w:lang w:val="zh-CN"/>
        </w:rPr>
        <w:t>（14）输入“同一户口号自助方式可签客户协议数”，此项为非必输项，系统自动默认最大值“999”。</w:t>
      </w:r>
    </w:p>
    <w:p w:rsidR="001E62C7" w:rsidRDefault="001E62C7" w:rsidP="00327B4B">
      <w:pPr>
        <w:spacing w:beforeLines="50" w:afterLines="50"/>
        <w:ind w:leftChars="17" w:left="41"/>
        <w:jc w:val="left"/>
        <w:rPr>
          <w:rFonts w:ascii="宋体" w:hAnsi="宋体"/>
          <w:vanish/>
          <w:kern w:val="0"/>
        </w:rPr>
      </w:pPr>
      <w:r>
        <w:rPr>
          <w:rFonts w:ascii="宋体" w:hAnsi="宋体" w:hint="eastAsia"/>
          <w:kern w:val="0"/>
          <w:szCs w:val="18"/>
          <w:lang w:val="zh-CN"/>
        </w:rPr>
        <w:lastRenderedPageBreak/>
        <w:t>（15）输入“同一户口号可签的客户协议总数”，此项为非必输项，系统自动默认最大值“999”。</w:t>
      </w:r>
      <w:r>
        <w:rPr>
          <w:rFonts w:hint="eastAsia"/>
          <w:szCs w:val="20"/>
        </w:rPr>
        <w:t>同一户口号可签的客户协议总数须≥自助渠道可签客户协议数。系统先判断协议总数，再判断自助渠道协议数。</w:t>
      </w:r>
    </w:p>
    <w:p w:rsidR="001E62C7" w:rsidRDefault="001E62C7" w:rsidP="00327B4B">
      <w:pPr>
        <w:spacing w:beforeLines="50" w:afterLines="50"/>
        <w:ind w:leftChars="86" w:left="926" w:hangingChars="300" w:hanging="720"/>
        <w:jc w:val="left"/>
        <w:rPr>
          <w:rFonts w:ascii="宋体" w:hAnsi="宋体"/>
          <w:kern w:val="0"/>
          <w:szCs w:val="18"/>
        </w:rPr>
      </w:pPr>
    </w:p>
    <w:p w:rsidR="001E62C7" w:rsidRDefault="001E62C7" w:rsidP="00327B4B">
      <w:pPr>
        <w:tabs>
          <w:tab w:val="left" w:pos="0"/>
        </w:tabs>
        <w:spacing w:beforeLines="50" w:afterLines="50"/>
        <w:ind w:firstLine="2"/>
        <w:jc w:val="left"/>
        <w:rPr>
          <w:rFonts w:ascii="宋体" w:hAnsi="宋体"/>
          <w:kern w:val="0"/>
          <w:szCs w:val="18"/>
          <w:lang w:val="zh-CN"/>
        </w:rPr>
      </w:pPr>
      <w:r>
        <w:rPr>
          <w:rFonts w:ascii="宋体" w:hAnsi="宋体" w:hint="eastAsia"/>
          <w:kern w:val="0"/>
          <w:szCs w:val="18"/>
          <w:lang w:val="zh-CN"/>
        </w:rPr>
        <w:t>（16）选择“签客户协议时，商户实时处理方式</w:t>
      </w:r>
      <w:r>
        <w:rPr>
          <w:rFonts w:ascii="宋体" w:hAnsi="宋体"/>
          <w:kern w:val="0"/>
          <w:szCs w:val="18"/>
          <w:lang w:val="zh-CN"/>
        </w:rPr>
        <w:t>”</w:t>
      </w:r>
      <w:r>
        <w:rPr>
          <w:rFonts w:ascii="宋体" w:hAnsi="宋体" w:hint="eastAsia"/>
          <w:kern w:val="0"/>
          <w:szCs w:val="18"/>
          <w:lang w:val="zh-CN"/>
        </w:rPr>
        <w:t>，此项为必输项。</w:t>
      </w:r>
    </w:p>
    <w:p w:rsidR="001E62C7" w:rsidRDefault="001E62C7" w:rsidP="00327B4B">
      <w:pPr>
        <w:spacing w:beforeLines="50" w:afterLines="50"/>
        <w:ind w:leftChars="17" w:left="41"/>
        <w:jc w:val="left"/>
        <w:rPr>
          <w:szCs w:val="20"/>
        </w:rPr>
      </w:pPr>
      <w:r>
        <w:rPr>
          <w:rFonts w:ascii="宋体" w:hAnsi="宋体" w:hint="eastAsia"/>
          <w:kern w:val="0"/>
          <w:szCs w:val="18"/>
          <w:lang w:val="zh-CN"/>
        </w:rPr>
        <w:t>（17）选择正确的“发票代码”，此项为必输项。选择完回车显示“发票种类”的选项，此项为非必输项。</w:t>
      </w:r>
      <w:r>
        <w:rPr>
          <w:rFonts w:hint="eastAsia"/>
          <w:szCs w:val="20"/>
        </w:rPr>
        <w:t>发票代码由分行自行开发。发票种类不做选择即为非重空凭证。</w:t>
      </w:r>
    </w:p>
    <w:p w:rsidR="001E62C7" w:rsidRDefault="001E62C7" w:rsidP="00327B4B">
      <w:pPr>
        <w:spacing w:beforeLines="50" w:afterLines="50"/>
        <w:jc w:val="left"/>
        <w:rPr>
          <w:rFonts w:ascii="宋体" w:hAnsi="宋体"/>
          <w:kern w:val="0"/>
          <w:szCs w:val="18"/>
          <w:lang w:val="zh-CN"/>
        </w:rPr>
      </w:pPr>
      <w:r>
        <w:rPr>
          <w:rFonts w:hint="eastAsia"/>
          <w:szCs w:val="20"/>
        </w:rPr>
        <w:t>（</w:t>
      </w:r>
      <w:r>
        <w:rPr>
          <w:rFonts w:hint="eastAsia"/>
          <w:szCs w:val="20"/>
        </w:rPr>
        <w:t>18</w:t>
      </w:r>
      <w:r>
        <w:rPr>
          <w:rFonts w:hint="eastAsia"/>
          <w:szCs w:val="20"/>
        </w:rPr>
        <w:t>）</w:t>
      </w:r>
      <w:r>
        <w:rPr>
          <w:rFonts w:ascii="宋体" w:hAnsi="宋体" w:hint="eastAsia"/>
          <w:kern w:val="0"/>
          <w:szCs w:val="18"/>
          <w:lang w:val="zh-CN"/>
        </w:rPr>
        <w:t>按与合作方、技术部门商定的结果选择“对账方式”，此项为必输项。</w:t>
      </w:r>
    </w:p>
    <w:p w:rsidR="001E62C7" w:rsidRDefault="001E62C7" w:rsidP="00327B4B">
      <w:pPr>
        <w:spacing w:beforeLines="50" w:afterLines="50"/>
        <w:ind w:leftChars="17" w:left="41"/>
        <w:jc w:val="left"/>
        <w:rPr>
          <w:rFonts w:hAnsi="宋体"/>
          <w:vanish/>
        </w:rPr>
      </w:pPr>
      <w:r>
        <w:rPr>
          <w:rFonts w:ascii="宋体" w:hAnsi="宋体" w:hint="eastAsia"/>
          <w:kern w:val="0"/>
          <w:szCs w:val="18"/>
          <w:lang w:val="zh-CN"/>
        </w:rPr>
        <w:t>（19）当“对账方式”选“B:合作方通过网络提供交易清单，银行自动核对”时，“对账步骤”就必须做出选择，选项有四项O:只核对总数和总金额、S:逐笔勾对、T:先核对总金额/笔数再逐笔勾对、W:先核对总金额/笔数，如果不符再逐笔勾对。</w:t>
      </w:r>
    </w:p>
    <w:p w:rsidR="001E62C7" w:rsidRDefault="001E62C7" w:rsidP="00327B4B">
      <w:pPr>
        <w:spacing w:beforeLines="50" w:afterLines="50"/>
        <w:jc w:val="left"/>
        <w:rPr>
          <w:rFonts w:ascii="宋体" w:hAnsi="宋体"/>
          <w:kern w:val="0"/>
          <w:szCs w:val="18"/>
          <w:lang w:val="zh-CN"/>
        </w:rPr>
      </w:pPr>
    </w:p>
    <w:p w:rsidR="001E62C7" w:rsidRDefault="001E62C7" w:rsidP="00327B4B">
      <w:pPr>
        <w:spacing w:beforeLines="50" w:afterLines="50"/>
        <w:rPr>
          <w:rFonts w:ascii="宋体" w:hAnsi="宋体"/>
          <w:kern w:val="0"/>
          <w:szCs w:val="18"/>
          <w:lang w:val="zh-CN"/>
        </w:rPr>
      </w:pPr>
      <w:r>
        <w:rPr>
          <w:rFonts w:ascii="宋体" w:hAnsi="宋体" w:hint="eastAsia"/>
          <w:kern w:val="0"/>
          <w:szCs w:val="18"/>
        </w:rPr>
        <w:t>3、</w:t>
      </w:r>
      <w:r>
        <w:rPr>
          <w:rFonts w:ascii="宋体" w:hAnsi="宋体" w:hint="eastAsia"/>
          <w:kern w:val="0"/>
          <w:szCs w:val="18"/>
          <w:lang w:val="zh-CN"/>
        </w:rPr>
        <w:t>新增（签订）商户协议货币信息：</w:t>
      </w:r>
    </w:p>
    <w:p w:rsidR="001E62C7" w:rsidRDefault="001E62C7" w:rsidP="00327B4B">
      <w:pPr>
        <w:spacing w:beforeLines="50" w:afterLines="50"/>
        <w:jc w:val="left"/>
        <w:rPr>
          <w:rFonts w:ascii="宋体" w:hAnsi="宋体"/>
          <w:kern w:val="0"/>
          <w:szCs w:val="18"/>
          <w:lang w:val="zh-CN"/>
        </w:rPr>
      </w:pPr>
      <w:r>
        <w:rPr>
          <w:rFonts w:ascii="宋体" w:hAnsi="宋体" w:hint="eastAsia"/>
          <w:kern w:val="0"/>
          <w:szCs w:val="18"/>
          <w:lang w:val="zh-CN"/>
        </w:rPr>
        <w:t>（1）选择“交易货币”，此项为必输项。</w:t>
      </w:r>
    </w:p>
    <w:p w:rsidR="001E62C7" w:rsidRDefault="001E62C7" w:rsidP="00327B4B">
      <w:pPr>
        <w:spacing w:beforeLines="50" w:afterLines="50"/>
        <w:ind w:leftChars="23" w:left="55"/>
        <w:jc w:val="left"/>
        <w:rPr>
          <w:rFonts w:ascii="宋体" w:hAnsi="宋体"/>
        </w:rPr>
      </w:pPr>
      <w:r>
        <w:rPr>
          <w:rFonts w:ascii="宋体" w:hAnsi="宋体" w:hint="eastAsia"/>
          <w:kern w:val="0"/>
          <w:szCs w:val="18"/>
          <w:lang w:val="zh-CN"/>
        </w:rPr>
        <w:t>（2）选择“商户是否在我行开户”，当选:Y时,“清算户口号”（协议方在本行开立的对公户口号）及“收费户口号”必输，系统进行有效性检测，预警检测，将户口情况显示在上方;当选：N时，“商户客户号”、“它行户口号”、“它行户口的开户行”、“它行户口的开户地”、“它行户口名称”都必须输入正确完整。</w:t>
      </w:r>
    </w:p>
    <w:p w:rsidR="001E62C7" w:rsidRDefault="001E62C7" w:rsidP="00327B4B">
      <w:pPr>
        <w:spacing w:beforeLines="50" w:afterLines="50"/>
        <w:ind w:leftChars="23" w:left="55"/>
        <w:jc w:val="left"/>
        <w:rPr>
          <w:rFonts w:ascii="宋体" w:hAnsi="宋体"/>
        </w:rPr>
      </w:pPr>
      <w:r>
        <w:rPr>
          <w:rFonts w:ascii="宋体" w:hAnsi="宋体" w:hint="eastAsia"/>
          <w:kern w:val="0"/>
          <w:szCs w:val="18"/>
        </w:rPr>
        <w:t>（3）</w:t>
      </w:r>
      <w:r>
        <w:rPr>
          <w:rFonts w:ascii="宋体" w:hAnsi="宋体" w:hint="eastAsia"/>
          <w:kern w:val="0"/>
          <w:szCs w:val="18"/>
          <w:lang w:val="zh-CN"/>
        </w:rPr>
        <w:t>输入“客户单笔最小交易金额”、“客户单笔最大交易金额”和“客户每日最大交易金额”。</w:t>
      </w:r>
    </w:p>
    <w:p w:rsidR="001E62C7" w:rsidRDefault="001E62C7" w:rsidP="00327B4B">
      <w:pPr>
        <w:spacing w:beforeLines="50" w:afterLines="50"/>
        <w:ind w:leftChars="23" w:left="55"/>
        <w:jc w:val="left"/>
        <w:rPr>
          <w:rFonts w:ascii="宋体" w:hAnsi="宋体"/>
          <w:kern w:val="0"/>
          <w:szCs w:val="18"/>
          <w:lang w:val="zh-CN"/>
        </w:rPr>
      </w:pPr>
      <w:r>
        <w:rPr>
          <w:rFonts w:ascii="宋体" w:hAnsi="宋体" w:hint="eastAsia"/>
          <w:kern w:val="0"/>
          <w:szCs w:val="18"/>
        </w:rPr>
        <w:t>（4）选择</w:t>
      </w:r>
      <w:r>
        <w:rPr>
          <w:rFonts w:ascii="宋体" w:hAnsi="宋体" w:hint="eastAsia"/>
          <w:kern w:val="0"/>
          <w:szCs w:val="18"/>
          <w:lang w:val="zh-CN"/>
        </w:rPr>
        <w:t>“是否收手续费”，如选Y-是，进入</w:t>
      </w:r>
      <w:r w:rsidR="0004090F">
        <w:rPr>
          <w:rFonts w:ascii="宋体" w:hint="eastAsia"/>
          <w:noProof/>
        </w:rPr>
        <w:drawing>
          <wp:inline distT="0" distB="0" distL="0" distR="0">
            <wp:extent cx="695325" cy="209550"/>
            <wp:effectExtent l="19050" t="0" r="9525"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00" cstate="print"/>
                    <a:srcRect/>
                    <a:stretch>
                      <a:fillRect/>
                    </a:stretch>
                  </pic:blipFill>
                  <pic:spPr bwMode="auto">
                    <a:xfrm>
                      <a:off x="0" y="0"/>
                      <a:ext cx="695325" cy="209550"/>
                    </a:xfrm>
                    <a:prstGeom prst="rect">
                      <a:avLst/>
                    </a:prstGeom>
                    <a:noFill/>
                    <a:ln w="9525">
                      <a:noFill/>
                      <a:miter lim="800000"/>
                      <a:headEnd/>
                      <a:tailEnd/>
                    </a:ln>
                  </pic:spPr>
                </pic:pic>
              </a:graphicData>
            </a:graphic>
          </wp:inline>
        </w:drawing>
      </w:r>
      <w:r>
        <w:rPr>
          <w:rFonts w:ascii="宋体" w:hAnsi="宋体" w:hint="eastAsia"/>
          <w:kern w:val="0"/>
          <w:szCs w:val="18"/>
          <w:lang w:val="zh-CN"/>
        </w:rPr>
        <w:t>按照“金额分档”或是“笔数分档”进行设置。设定完成一个档次后，点击</w:t>
      </w:r>
      <w:r w:rsidR="0004090F">
        <w:rPr>
          <w:rFonts w:ascii="宋体" w:hint="eastAsia"/>
          <w:noProof/>
        </w:rPr>
        <w:drawing>
          <wp:inline distT="0" distB="0" distL="0" distR="0">
            <wp:extent cx="752475" cy="200025"/>
            <wp:effectExtent l="19050" t="0" r="952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01" cstate="print"/>
                    <a:srcRect/>
                    <a:stretch>
                      <a:fillRect/>
                    </a:stretch>
                  </pic:blipFill>
                  <pic:spPr bwMode="auto">
                    <a:xfrm>
                      <a:off x="0" y="0"/>
                      <a:ext cx="752475" cy="200025"/>
                    </a:xfrm>
                    <a:prstGeom prst="rect">
                      <a:avLst/>
                    </a:prstGeom>
                    <a:noFill/>
                    <a:ln w="9525">
                      <a:noFill/>
                      <a:miter lim="800000"/>
                      <a:headEnd/>
                      <a:tailEnd/>
                    </a:ln>
                  </pic:spPr>
                </pic:pic>
              </a:graphicData>
            </a:graphic>
          </wp:inline>
        </w:drawing>
      </w:r>
      <w:r>
        <w:rPr>
          <w:rFonts w:ascii="宋体" w:hAnsi="宋体" w:hint="eastAsia"/>
          <w:kern w:val="0"/>
          <w:szCs w:val="18"/>
          <w:lang w:val="zh-CN"/>
        </w:rPr>
        <w:t>。</w:t>
      </w:r>
    </w:p>
    <w:p w:rsidR="001E62C7" w:rsidRDefault="001E62C7" w:rsidP="00327B4B">
      <w:pPr>
        <w:spacing w:beforeLines="50" w:afterLines="50"/>
        <w:ind w:leftChars="23" w:left="55"/>
        <w:jc w:val="left"/>
        <w:rPr>
          <w:rFonts w:ascii="宋体" w:hAnsi="宋体"/>
        </w:rPr>
      </w:pPr>
      <w:r>
        <w:rPr>
          <w:rFonts w:ascii="宋体" w:hAnsi="宋体" w:hint="eastAsia"/>
        </w:rPr>
        <w:t>（5）以上资料录入完毕，点击</w:t>
      </w:r>
      <w:r>
        <w:rPr>
          <w:rFonts w:ascii="宋体" w:hAnsi="宋体" w:hint="eastAsia"/>
          <w:kern w:val="0"/>
          <w:szCs w:val="18"/>
          <w:lang w:val="zh-CN"/>
        </w:rPr>
        <w:t>“确定”，</w:t>
      </w:r>
      <w:r>
        <w:rPr>
          <w:rFonts w:ascii="宋体" w:hAnsi="宋体" w:hint="eastAsia"/>
          <w:bCs/>
        </w:rPr>
        <w:t>系统跳出“交互信息显示窗口”，选择“授权”，</w:t>
      </w:r>
      <w:r>
        <w:rPr>
          <w:rFonts w:ascii="宋体" w:hAnsi="宋体" w:hint="eastAsia"/>
        </w:rPr>
        <w:t>刷卡或输入授权用户和密码进行授权后点击确定完成操作。</w:t>
      </w:r>
    </w:p>
    <w:p w:rsidR="001E62C7" w:rsidRDefault="001E62C7" w:rsidP="00327B4B">
      <w:pPr>
        <w:spacing w:beforeLines="50" w:afterLines="50"/>
        <w:jc w:val="left"/>
        <w:rPr>
          <w:rFonts w:ascii="宋体" w:hAnsi="宋体"/>
        </w:rPr>
      </w:pPr>
      <w:r>
        <w:rPr>
          <w:rFonts w:ascii="宋体" w:hAnsi="宋体" w:hint="eastAsia"/>
        </w:rPr>
        <w:lastRenderedPageBreak/>
        <w:t>4、修改商户协议：</w:t>
      </w:r>
    </w:p>
    <w:p w:rsidR="001E62C7" w:rsidRDefault="001E62C7" w:rsidP="00327B4B">
      <w:pPr>
        <w:spacing w:beforeLines="50" w:afterLines="50"/>
        <w:jc w:val="left"/>
        <w:rPr>
          <w:rFonts w:ascii="宋体" w:hAnsi="宋体"/>
        </w:rPr>
      </w:pPr>
      <w:r>
        <w:rPr>
          <w:rFonts w:ascii="宋体" w:hAnsi="宋体" w:hint="eastAsia"/>
        </w:rPr>
        <w:t>（1）操作员在商户协议管理窗口选择需要修改的协议条目点击“修改”，进入“修改商户协议”界面。</w:t>
      </w:r>
    </w:p>
    <w:p w:rsidR="001E62C7" w:rsidRDefault="001E62C7" w:rsidP="00327B4B">
      <w:pPr>
        <w:spacing w:beforeLines="50" w:afterLines="50"/>
        <w:jc w:val="left"/>
        <w:rPr>
          <w:rFonts w:ascii="宋体" w:hAnsi="宋体"/>
        </w:rPr>
      </w:pPr>
      <w:r>
        <w:rPr>
          <w:rFonts w:ascii="宋体" w:hAnsi="宋体" w:hint="eastAsia"/>
        </w:rPr>
        <w:t>（2）操作人员修改所要修改的要素。</w:t>
      </w:r>
    </w:p>
    <w:p w:rsidR="001E62C7" w:rsidRDefault="001E62C7" w:rsidP="00327B4B">
      <w:pPr>
        <w:spacing w:beforeLines="50" w:afterLines="50"/>
        <w:jc w:val="left"/>
        <w:rPr>
          <w:rFonts w:ascii="宋体" w:hAnsi="宋体"/>
        </w:rPr>
      </w:pPr>
      <w:r>
        <w:rPr>
          <w:rFonts w:ascii="宋体" w:hAnsi="宋体" w:hint="eastAsia"/>
        </w:rPr>
        <w:t>（3）选择“确定”，系统跳出“交互信息显示窗口”，选择“授权”，刷卡或输入授权用户和密码进行授权后点击确定完成操作。</w:t>
      </w:r>
    </w:p>
    <w:p w:rsidR="001E62C7" w:rsidRDefault="001E62C7" w:rsidP="00327B4B">
      <w:pPr>
        <w:spacing w:beforeLines="50" w:afterLines="50"/>
        <w:jc w:val="left"/>
        <w:rPr>
          <w:rFonts w:ascii="宋体" w:hAnsi="宋体"/>
        </w:rPr>
      </w:pPr>
      <w:r>
        <w:rPr>
          <w:rFonts w:ascii="宋体" w:hAnsi="宋体" w:hint="eastAsia"/>
        </w:rPr>
        <w:t>5、删除商户协议：</w:t>
      </w:r>
    </w:p>
    <w:p w:rsidR="001E62C7" w:rsidRDefault="001E62C7" w:rsidP="00327B4B">
      <w:pPr>
        <w:spacing w:beforeLines="50" w:afterLines="50"/>
        <w:jc w:val="left"/>
        <w:rPr>
          <w:rFonts w:ascii="宋体" w:hAnsi="宋体"/>
        </w:rPr>
      </w:pPr>
      <w:r>
        <w:rPr>
          <w:rFonts w:ascii="宋体" w:hAnsi="宋体" w:hint="eastAsia"/>
        </w:rPr>
        <w:t>（1）操作员在商户协议管理窗口选择需要删除的协议条目选择“删除”，进入“删除合作方协议”界面。</w:t>
      </w:r>
    </w:p>
    <w:p w:rsidR="001E62C7" w:rsidRDefault="001E62C7" w:rsidP="00327B4B">
      <w:pPr>
        <w:spacing w:beforeLines="50" w:afterLines="50"/>
        <w:jc w:val="left"/>
        <w:rPr>
          <w:rFonts w:ascii="宋体" w:hAnsi="宋体"/>
        </w:rPr>
      </w:pPr>
      <w:r>
        <w:rPr>
          <w:rFonts w:ascii="宋体" w:hAnsi="宋体" w:hint="eastAsia"/>
        </w:rPr>
        <w:t>（2）选择“确认”，提示“你确认删除商户协议吗？”，确认后选择“是”。</w:t>
      </w:r>
    </w:p>
    <w:p w:rsidR="001E62C7" w:rsidRDefault="001E62C7" w:rsidP="00327B4B">
      <w:pPr>
        <w:spacing w:beforeLines="50" w:afterLines="50"/>
        <w:jc w:val="left"/>
        <w:rPr>
          <w:rFonts w:ascii="宋体" w:hAnsi="宋体"/>
        </w:rPr>
      </w:pPr>
      <w:r>
        <w:rPr>
          <w:rFonts w:ascii="宋体" w:hAnsi="宋体" w:hint="eastAsia"/>
        </w:rPr>
        <w:t>（3）再点击“确定”，系统跳出“交互信息显示窗口”，选择“授权”，刷卡或</w:t>
      </w:r>
    </w:p>
    <w:p w:rsidR="001E62C7" w:rsidRDefault="001E62C7" w:rsidP="00327B4B">
      <w:pPr>
        <w:spacing w:beforeLines="50" w:afterLines="50"/>
        <w:ind w:leftChars="86" w:left="206" w:firstLineChars="100" w:firstLine="240"/>
        <w:jc w:val="left"/>
        <w:rPr>
          <w:rFonts w:ascii="宋体" w:hAnsi="宋体"/>
        </w:rPr>
      </w:pPr>
      <w:r>
        <w:rPr>
          <w:rFonts w:ascii="宋体" w:hAnsi="宋体" w:hint="eastAsia"/>
        </w:rPr>
        <w:t>输入授权用户和密码进行授权后完成操作。</w:t>
      </w:r>
    </w:p>
    <w:p w:rsidR="001E62C7" w:rsidRDefault="001E62C7" w:rsidP="00327B4B">
      <w:pPr>
        <w:spacing w:beforeLines="50" w:afterLines="50"/>
        <w:jc w:val="left"/>
        <w:rPr>
          <w:rFonts w:ascii="宋体" w:hAnsi="宋体"/>
        </w:rPr>
      </w:pPr>
      <w:r>
        <w:rPr>
          <w:rFonts w:ascii="宋体" w:hAnsi="宋体" w:hint="eastAsia"/>
        </w:rPr>
        <w:t>6、商户协议明细查询：操作员在商户协议管理窗口选择需要查询的协议条目点击“明细”，进入“商户协议明细”界面，或是直接双击协议条目即可查看明细。</w:t>
      </w:r>
    </w:p>
    <w:p w:rsidR="001E62C7" w:rsidRDefault="001E62C7" w:rsidP="00327B4B">
      <w:pPr>
        <w:spacing w:beforeLines="50" w:afterLines="50"/>
        <w:jc w:val="left"/>
        <w:rPr>
          <w:rFonts w:ascii="宋体" w:hAnsi="宋体"/>
        </w:rPr>
      </w:pPr>
      <w:r>
        <w:rPr>
          <w:rFonts w:ascii="宋体" w:hAnsi="宋体" w:hint="eastAsia"/>
        </w:rPr>
        <w:t>7、商户协议日志：操作员在商户协议管理窗口选择需要查询的协议条目点击“日志”，进入“商户协议日志”界面。</w:t>
      </w:r>
    </w:p>
    <w:p w:rsidR="001E62C7" w:rsidRDefault="001E62C7" w:rsidP="00327B4B">
      <w:pPr>
        <w:spacing w:beforeLines="50" w:afterLines="50"/>
        <w:jc w:val="left"/>
        <w:rPr>
          <w:rFonts w:ascii="宋体" w:hAnsi="宋体"/>
        </w:rPr>
      </w:pPr>
      <w:r>
        <w:rPr>
          <w:rFonts w:ascii="宋体" w:hAnsi="宋体" w:hint="eastAsia"/>
        </w:rPr>
        <w:t>8、商户协议关闭：</w:t>
      </w:r>
    </w:p>
    <w:p w:rsidR="001E62C7" w:rsidRDefault="001E62C7" w:rsidP="00327B4B">
      <w:pPr>
        <w:spacing w:beforeLines="50" w:afterLines="50"/>
        <w:ind w:leftChars="56" w:left="134"/>
        <w:jc w:val="left"/>
        <w:rPr>
          <w:rFonts w:ascii="宋体" w:hAnsi="宋体"/>
        </w:rPr>
      </w:pPr>
      <w:r>
        <w:rPr>
          <w:rFonts w:ascii="宋体" w:hAnsi="宋体" w:hint="eastAsia"/>
        </w:rPr>
        <w:t>（1）操作员在商户协议管理窗口选择需要查询的协议条目点击“协议关闭”，进入“商户协议明细”界面。</w:t>
      </w:r>
    </w:p>
    <w:p w:rsidR="001E62C7" w:rsidRDefault="001E62C7" w:rsidP="00327B4B">
      <w:pPr>
        <w:spacing w:beforeLines="50" w:afterLines="50"/>
        <w:ind w:leftChars="56" w:left="134"/>
        <w:jc w:val="left"/>
        <w:rPr>
          <w:rFonts w:ascii="宋体" w:hAnsi="宋体"/>
        </w:rPr>
      </w:pPr>
      <w:r>
        <w:rPr>
          <w:rFonts w:ascii="宋体" w:hAnsi="宋体" w:hint="eastAsia"/>
        </w:rPr>
        <w:t>（2）关闭原因可以不填写，选择“确定”，系统跳出“交互信息显示窗口”，选择“授权”，刷卡或输入授权用户和密码进行授权后完成操作。</w:t>
      </w:r>
    </w:p>
    <w:p w:rsidR="001E62C7" w:rsidRDefault="001E62C7" w:rsidP="001E62C7">
      <w:pPr>
        <w:spacing w:before="50" w:after="50"/>
        <w:jc w:val="left"/>
        <w:rPr>
          <w:rFonts w:ascii="宋体" w:hAnsi="宋体"/>
        </w:rPr>
      </w:pPr>
      <w:r>
        <w:rPr>
          <w:rFonts w:ascii="宋体" w:hAnsi="宋体" w:hint="eastAsia"/>
        </w:rPr>
        <w:t>9、商户协议货币：</w:t>
      </w:r>
    </w:p>
    <w:p w:rsidR="001E62C7" w:rsidRDefault="001E62C7" w:rsidP="001E62C7">
      <w:pPr>
        <w:spacing w:before="50" w:after="50"/>
        <w:ind w:leftChars="114" w:left="274"/>
        <w:jc w:val="left"/>
        <w:rPr>
          <w:rFonts w:ascii="宋体" w:hAnsi="宋体"/>
        </w:rPr>
      </w:pPr>
      <w:r>
        <w:rPr>
          <w:rFonts w:ascii="宋体" w:hAnsi="宋体" w:hint="eastAsia"/>
        </w:rPr>
        <w:t>操作员在商户协议管理窗口选择要维护的协议条目，点击</w:t>
      </w:r>
      <w:r w:rsidR="0004090F">
        <w:rPr>
          <w:rFonts w:ascii="宋体" w:hint="eastAsia"/>
          <w:noProof/>
        </w:rPr>
        <w:drawing>
          <wp:inline distT="0" distB="0" distL="0" distR="0">
            <wp:extent cx="885825" cy="228600"/>
            <wp:effectExtent l="1905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02" cstate="print"/>
                    <a:srcRect/>
                    <a:stretch>
                      <a:fillRect/>
                    </a:stretch>
                  </pic:blipFill>
                  <pic:spPr bwMode="auto">
                    <a:xfrm>
                      <a:off x="0" y="0"/>
                      <a:ext cx="885825" cy="228600"/>
                    </a:xfrm>
                    <a:prstGeom prst="rect">
                      <a:avLst/>
                    </a:prstGeom>
                    <a:noFill/>
                    <a:ln w="9525">
                      <a:noFill/>
                      <a:miter lim="800000"/>
                      <a:headEnd/>
                      <a:tailEnd/>
                    </a:ln>
                  </pic:spPr>
                </pic:pic>
              </a:graphicData>
            </a:graphic>
          </wp:inline>
        </w:drawing>
      </w:r>
      <w:r>
        <w:rPr>
          <w:rFonts w:ascii="宋体" w:hAnsi="宋体" w:hint="eastAsia"/>
        </w:rPr>
        <w:t>进入“商户协议的货币管理”界面。</w:t>
      </w:r>
    </w:p>
    <w:p w:rsidR="001E62C7" w:rsidRDefault="001E62C7" w:rsidP="00327B4B">
      <w:pPr>
        <w:spacing w:beforeLines="50" w:afterLines="50"/>
        <w:jc w:val="left"/>
        <w:rPr>
          <w:rFonts w:ascii="宋体" w:hAnsi="宋体"/>
        </w:rPr>
      </w:pPr>
      <w:r>
        <w:rPr>
          <w:rFonts w:ascii="宋体" w:hAnsi="宋体" w:hint="eastAsia"/>
        </w:rPr>
        <w:lastRenderedPageBreak/>
        <w:t>（1）新增商户协议货币：在“商户协议货币管理”界面选择“新增”进入“增加商户协议货币”界面。操作同商户签协议货币。</w:t>
      </w:r>
    </w:p>
    <w:p w:rsidR="001E62C7" w:rsidRDefault="001E62C7" w:rsidP="001E62C7">
      <w:pPr>
        <w:spacing w:before="50" w:after="50"/>
        <w:rPr>
          <w:rFonts w:ascii="宋体" w:hAnsi="宋体"/>
        </w:rPr>
      </w:pPr>
      <w:r>
        <w:rPr>
          <w:rFonts w:ascii="宋体" w:hAnsi="宋体" w:hint="eastAsia"/>
        </w:rPr>
        <w:t>（2）修改商户协议货币：</w:t>
      </w:r>
    </w:p>
    <w:p w:rsidR="001E62C7" w:rsidRDefault="001E62C7" w:rsidP="001E62C7">
      <w:pPr>
        <w:spacing w:before="50" w:after="50"/>
        <w:ind w:leftChars="114" w:left="274"/>
        <w:rPr>
          <w:rFonts w:ascii="宋体" w:hAnsi="宋体"/>
        </w:rPr>
      </w:pPr>
      <w:r>
        <w:rPr>
          <w:rFonts w:ascii="宋体" w:hAnsi="宋体" w:hint="eastAsia"/>
        </w:rPr>
        <w:t>A、在“商户协议的货币管理”界面查找到所要修改协议货币条目后选择“修改”进入“修改商户协议货币”界面。</w:t>
      </w:r>
    </w:p>
    <w:p w:rsidR="001E62C7" w:rsidRDefault="001E62C7" w:rsidP="00327B4B">
      <w:pPr>
        <w:spacing w:beforeLines="50" w:afterLines="50"/>
        <w:ind w:leftChars="114" w:left="274"/>
        <w:rPr>
          <w:rFonts w:ascii="宋体" w:hAnsi="宋体"/>
        </w:rPr>
      </w:pPr>
      <w:r>
        <w:rPr>
          <w:rFonts w:ascii="宋体" w:hAnsi="宋体" w:hint="eastAsia"/>
        </w:rPr>
        <w:t>B、对需修改的要素进行修改后选择“确定”，系统跳出“交互信息显示窗口”，选择“授权”，刷卡或输入授权用户和密码进行授权后完成操作。</w:t>
      </w:r>
    </w:p>
    <w:p w:rsidR="001E62C7" w:rsidRDefault="001E62C7" w:rsidP="00327B4B">
      <w:pPr>
        <w:spacing w:beforeLines="50" w:afterLines="50"/>
        <w:rPr>
          <w:rFonts w:ascii="宋体" w:hAnsi="宋体"/>
        </w:rPr>
      </w:pPr>
      <w:r>
        <w:rPr>
          <w:rFonts w:ascii="宋体" w:hAnsi="宋体" w:hint="eastAsia"/>
        </w:rPr>
        <w:t>（3）商户协议货币删除：</w:t>
      </w:r>
    </w:p>
    <w:p w:rsidR="001E62C7" w:rsidRDefault="001E62C7" w:rsidP="00327B4B">
      <w:pPr>
        <w:spacing w:beforeLines="50" w:afterLines="50"/>
        <w:ind w:leftChars="114" w:left="274"/>
        <w:rPr>
          <w:rFonts w:ascii="宋体" w:hAnsi="宋体"/>
        </w:rPr>
      </w:pPr>
      <w:r>
        <w:rPr>
          <w:rFonts w:ascii="宋体" w:hAnsi="宋体" w:hint="eastAsia"/>
        </w:rPr>
        <w:t>A、在“代发协议的货币管理”界面查找到所要删除协议货币条目后选择“删除”。</w:t>
      </w:r>
    </w:p>
    <w:p w:rsidR="001E62C7" w:rsidRDefault="001E62C7" w:rsidP="00327B4B">
      <w:pPr>
        <w:spacing w:beforeLines="50" w:afterLines="50"/>
        <w:ind w:firstLineChars="100" w:firstLine="240"/>
        <w:rPr>
          <w:rFonts w:ascii="宋体" w:hAnsi="宋体"/>
        </w:rPr>
      </w:pPr>
      <w:r>
        <w:rPr>
          <w:rFonts w:ascii="宋体" w:hAnsi="宋体" w:hint="eastAsia"/>
        </w:rPr>
        <w:t>B、系统提示“你确定删除商户的货币协议吗？”，确认后选择“是”。</w:t>
      </w:r>
    </w:p>
    <w:p w:rsidR="001E62C7" w:rsidRDefault="001E62C7" w:rsidP="00327B4B">
      <w:pPr>
        <w:spacing w:beforeLines="50" w:afterLines="50"/>
        <w:ind w:leftChars="114" w:left="274"/>
        <w:rPr>
          <w:rFonts w:ascii="宋体" w:hAnsi="宋体"/>
        </w:rPr>
      </w:pPr>
      <w:r>
        <w:rPr>
          <w:rFonts w:ascii="宋体" w:hAnsi="宋体" w:hint="eastAsia"/>
        </w:rPr>
        <w:t>C、系统跳出“交互信息显示窗口”，选择“授权”，刷卡或输入授权用户和密码进行授权后完成操作。</w:t>
      </w:r>
    </w:p>
    <w:p w:rsidR="001E62C7" w:rsidRDefault="001E62C7" w:rsidP="001E62C7">
      <w:pPr>
        <w:spacing w:before="50" w:after="50"/>
        <w:jc w:val="left"/>
        <w:rPr>
          <w:rFonts w:ascii="宋体" w:hAnsi="宋体"/>
        </w:rPr>
      </w:pPr>
      <w:r>
        <w:rPr>
          <w:rFonts w:ascii="宋体" w:hAnsi="宋体" w:hint="eastAsia"/>
        </w:rPr>
        <w:t>（4）商户协议货币明细查询（略）。</w:t>
      </w:r>
    </w:p>
    <w:p w:rsidR="001E62C7" w:rsidRDefault="001E62C7" w:rsidP="001E62C7">
      <w:pPr>
        <w:spacing w:before="50" w:after="50"/>
        <w:rPr>
          <w:rFonts w:ascii="宋体" w:hAnsi="宋体"/>
        </w:rPr>
      </w:pPr>
      <w:r>
        <w:rPr>
          <w:rFonts w:ascii="宋体" w:hAnsi="宋体" w:hint="eastAsia"/>
        </w:rPr>
        <w:t>（5）商户协议货币清算单元：</w:t>
      </w:r>
    </w:p>
    <w:p w:rsidR="001E62C7" w:rsidRDefault="001E62C7" w:rsidP="001E62C7">
      <w:pPr>
        <w:spacing w:before="50" w:after="50"/>
        <w:ind w:leftChars="114" w:left="274"/>
        <w:rPr>
          <w:rFonts w:ascii="宋体" w:hAnsi="宋体"/>
        </w:rPr>
      </w:pPr>
      <w:r>
        <w:rPr>
          <w:rFonts w:ascii="宋体" w:hAnsi="宋体" w:hint="eastAsia"/>
        </w:rPr>
        <w:t>A、商户协议货币管理窗口选择需要查询的协议条目选择“清算单元”，进入“商户货币清算单元”界面。</w:t>
      </w:r>
    </w:p>
    <w:p w:rsidR="001E62C7" w:rsidRDefault="001E62C7" w:rsidP="001E62C7">
      <w:pPr>
        <w:spacing w:before="50" w:after="50"/>
        <w:ind w:leftChars="114" w:left="274"/>
        <w:rPr>
          <w:rFonts w:ascii="宋体" w:hAnsi="宋体"/>
        </w:rPr>
      </w:pPr>
      <w:r>
        <w:rPr>
          <w:rFonts w:ascii="宋体" w:hAnsi="宋体" w:hint="eastAsia"/>
        </w:rPr>
        <w:t>B、商户协议货币清算单元新增，按商户协议输入清算户口号和清算单元（随意的四位数，系统自动判断唯一性）。</w:t>
      </w:r>
    </w:p>
    <w:p w:rsidR="001E62C7" w:rsidRDefault="001E62C7" w:rsidP="001E62C7">
      <w:pPr>
        <w:spacing w:before="50" w:after="50"/>
        <w:ind w:firstLineChars="100" w:firstLine="240"/>
        <w:rPr>
          <w:rFonts w:ascii="宋体" w:hAnsi="宋体"/>
        </w:rPr>
      </w:pPr>
      <w:r>
        <w:rPr>
          <w:rFonts w:ascii="宋体" w:hAnsi="宋体" w:hint="eastAsia"/>
        </w:rPr>
        <w:t>C、商户协议货币清算单元修改、删除、查询（略）。</w:t>
      </w:r>
    </w:p>
    <w:p w:rsidR="001E62C7" w:rsidRDefault="001E62C7" w:rsidP="001E62C7">
      <w:pPr>
        <w:spacing w:before="50" w:after="50"/>
        <w:rPr>
          <w:rFonts w:ascii="宋体" w:hAnsi="宋体"/>
        </w:rPr>
      </w:pPr>
      <w:r>
        <w:rPr>
          <w:rFonts w:ascii="宋体" w:hAnsi="宋体" w:hint="eastAsia"/>
        </w:rPr>
        <w:t>10、明细项目：</w:t>
      </w:r>
    </w:p>
    <w:p w:rsidR="001E62C7" w:rsidRDefault="001E62C7" w:rsidP="001E62C7">
      <w:pPr>
        <w:spacing w:before="50" w:after="50"/>
        <w:rPr>
          <w:rFonts w:ascii="宋体" w:hAnsi="宋体"/>
        </w:rPr>
      </w:pPr>
      <w:r>
        <w:rPr>
          <w:rFonts w:ascii="宋体" w:hAnsi="宋体" w:hint="eastAsia"/>
        </w:rPr>
        <w:t>（1）明细项目新增</w:t>
      </w:r>
    </w:p>
    <w:p w:rsidR="001E62C7" w:rsidRDefault="001E62C7" w:rsidP="001E62C7">
      <w:pPr>
        <w:spacing w:before="50" w:after="50"/>
        <w:ind w:firstLineChars="100" w:firstLine="240"/>
        <w:rPr>
          <w:rFonts w:ascii="宋体" w:hAnsi="宋体"/>
        </w:rPr>
      </w:pPr>
      <w:r>
        <w:rPr>
          <w:rFonts w:ascii="宋体" w:hAnsi="宋体" w:hint="eastAsia"/>
        </w:rPr>
        <w:t>A、在“商户协议管理”界面选择“明细项目”进入“增加明细项目”界面。</w:t>
      </w:r>
    </w:p>
    <w:p w:rsidR="001E62C7" w:rsidRDefault="001E62C7" w:rsidP="001E62C7">
      <w:pPr>
        <w:spacing w:before="50" w:after="50"/>
        <w:ind w:firstLineChars="100" w:firstLine="240"/>
        <w:rPr>
          <w:rFonts w:ascii="宋体" w:hAnsi="宋体"/>
        </w:rPr>
      </w:pPr>
      <w:r>
        <w:rPr>
          <w:rFonts w:ascii="宋体" w:hAnsi="宋体" w:hint="eastAsia"/>
        </w:rPr>
        <w:t>B、输入明细项目编码和明细项目名称。</w:t>
      </w:r>
    </w:p>
    <w:p w:rsidR="001E62C7" w:rsidRDefault="001E62C7" w:rsidP="001E62C7">
      <w:pPr>
        <w:spacing w:before="50" w:after="50"/>
        <w:ind w:firstLineChars="100" w:firstLine="240"/>
        <w:rPr>
          <w:rFonts w:ascii="宋体" w:hAnsi="宋体"/>
        </w:rPr>
      </w:pPr>
      <w:r>
        <w:rPr>
          <w:rFonts w:ascii="宋体" w:hAnsi="宋体" w:hint="eastAsia"/>
        </w:rPr>
        <w:t>C、选择“确定”，明细项目新增成功。</w:t>
      </w:r>
    </w:p>
    <w:p w:rsidR="001E62C7" w:rsidRDefault="001E62C7" w:rsidP="001E62C7">
      <w:pPr>
        <w:spacing w:before="50" w:after="50"/>
        <w:rPr>
          <w:rFonts w:ascii="宋体" w:hAnsi="宋体"/>
        </w:rPr>
      </w:pPr>
      <w:r>
        <w:rPr>
          <w:rFonts w:ascii="宋体" w:hAnsi="宋体" w:hint="eastAsia"/>
        </w:rPr>
        <w:t>（2）明细项目修改、删除（略）：</w:t>
      </w:r>
    </w:p>
    <w:p w:rsidR="001E62C7" w:rsidRDefault="001E62C7" w:rsidP="001E62C7">
      <w:pPr>
        <w:spacing w:before="50" w:after="50"/>
        <w:rPr>
          <w:rFonts w:ascii="宋体" w:hAnsi="宋体"/>
        </w:rPr>
      </w:pPr>
      <w:r>
        <w:rPr>
          <w:rFonts w:ascii="宋体" w:hAnsi="宋体" w:hint="eastAsia"/>
        </w:rPr>
        <w:lastRenderedPageBreak/>
        <w:t>11、更改客户号：</w:t>
      </w:r>
    </w:p>
    <w:p w:rsidR="001E62C7" w:rsidRDefault="001E62C7" w:rsidP="001E62C7">
      <w:pPr>
        <w:numPr>
          <w:ilvl w:val="0"/>
          <w:numId w:val="541"/>
        </w:numPr>
        <w:spacing w:before="50" w:after="50"/>
        <w:rPr>
          <w:rFonts w:ascii="宋体" w:hAnsi="宋体"/>
        </w:rPr>
      </w:pPr>
      <w:r>
        <w:rPr>
          <w:rFonts w:ascii="宋体" w:hAnsi="宋体" w:hint="eastAsia"/>
        </w:rPr>
        <w:t>功能介绍</w:t>
      </w:r>
    </w:p>
    <w:p w:rsidR="001E62C7" w:rsidRDefault="001E62C7" w:rsidP="001E62C7">
      <w:pPr>
        <w:spacing w:before="50" w:after="50"/>
        <w:rPr>
          <w:rFonts w:ascii="宋体" w:hAnsi="宋体"/>
        </w:rPr>
      </w:pPr>
      <w:r>
        <w:rPr>
          <w:rFonts w:ascii="宋体" w:hAnsi="宋体" w:hint="eastAsia"/>
        </w:rPr>
        <w:t>提供修改商户是否在我行开户及更改客户号功能。</w:t>
      </w:r>
    </w:p>
    <w:p w:rsidR="001E62C7" w:rsidRDefault="001E62C7" w:rsidP="001E62C7">
      <w:pPr>
        <w:numPr>
          <w:ilvl w:val="0"/>
          <w:numId w:val="541"/>
        </w:numPr>
        <w:spacing w:before="50" w:after="50"/>
        <w:rPr>
          <w:rFonts w:ascii="宋体" w:hAnsi="宋体"/>
        </w:rPr>
      </w:pPr>
      <w:r>
        <w:rPr>
          <w:rFonts w:ascii="宋体" w:hAnsi="宋体" w:hint="eastAsia"/>
        </w:rPr>
        <w:t>操作界面</w:t>
      </w:r>
    </w:p>
    <w:p w:rsidR="001E62C7" w:rsidRDefault="0004090F" w:rsidP="001E62C7">
      <w:pPr>
        <w:spacing w:before="50" w:after="50"/>
        <w:rPr>
          <w:rFonts w:ascii="宋体" w:hAnsi="宋体"/>
        </w:rPr>
      </w:pPr>
      <w:r>
        <w:rPr>
          <w:rFonts w:hint="eastAsia"/>
          <w:noProof/>
        </w:rPr>
        <w:drawing>
          <wp:inline distT="0" distB="0" distL="0" distR="0">
            <wp:extent cx="5267325" cy="3819525"/>
            <wp:effectExtent l="1905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03" cstate="print"/>
                    <a:srcRect/>
                    <a:stretch>
                      <a:fillRect/>
                    </a:stretch>
                  </pic:blipFill>
                  <pic:spPr bwMode="auto">
                    <a:xfrm>
                      <a:off x="0" y="0"/>
                      <a:ext cx="5267325" cy="3819525"/>
                    </a:xfrm>
                    <a:prstGeom prst="rect">
                      <a:avLst/>
                    </a:prstGeom>
                    <a:noFill/>
                    <a:ln w="9525">
                      <a:noFill/>
                      <a:miter lim="800000"/>
                      <a:headEnd/>
                      <a:tailEnd/>
                    </a:ln>
                  </pic:spPr>
                </pic:pic>
              </a:graphicData>
            </a:graphic>
          </wp:inline>
        </w:drawing>
      </w:r>
    </w:p>
    <w:p w:rsidR="001E62C7" w:rsidRDefault="001E62C7" w:rsidP="001E62C7">
      <w:pPr>
        <w:numPr>
          <w:ilvl w:val="0"/>
          <w:numId w:val="541"/>
        </w:numPr>
        <w:spacing w:before="50" w:after="50"/>
        <w:rPr>
          <w:rFonts w:ascii="宋体" w:hAnsi="宋体"/>
        </w:rPr>
      </w:pPr>
      <w:r>
        <w:rPr>
          <w:rFonts w:ascii="宋体" w:hAnsi="宋体" w:hint="eastAsia"/>
        </w:rPr>
        <w:t>控制要点</w:t>
      </w:r>
    </w:p>
    <w:p w:rsidR="001E62C7" w:rsidRDefault="001E62C7" w:rsidP="001E62C7">
      <w:pPr>
        <w:numPr>
          <w:ilvl w:val="1"/>
          <w:numId w:val="541"/>
        </w:numPr>
        <w:spacing w:before="50" w:after="50"/>
        <w:rPr>
          <w:rFonts w:ascii="宋体" w:hAnsi="宋体"/>
        </w:rPr>
      </w:pPr>
      <w:r>
        <w:rPr>
          <w:rFonts w:ascii="宋体" w:hAnsi="宋体" w:hint="eastAsia"/>
        </w:rPr>
        <w:t>商户因本身原因取消我行清算户口，或是之前未在我行开户，现需要在我行开清算账户的，在“商户是否在我行开户”处进行反向选择修改。</w:t>
      </w:r>
    </w:p>
    <w:p w:rsidR="001E62C7" w:rsidRDefault="001E62C7" w:rsidP="001E62C7">
      <w:pPr>
        <w:numPr>
          <w:ilvl w:val="1"/>
          <w:numId w:val="541"/>
        </w:numPr>
        <w:spacing w:before="50" w:after="50"/>
        <w:rPr>
          <w:rFonts w:ascii="宋体" w:hAnsi="宋体"/>
        </w:rPr>
      </w:pPr>
      <w:r>
        <w:rPr>
          <w:rFonts w:ascii="宋体" w:hAnsi="宋体" w:hint="eastAsia"/>
        </w:rPr>
        <w:t>商户因更名等原因修改了客户号及清算户口，在“新客户号”录入新的清算账户客户号做更改。</w:t>
      </w:r>
    </w:p>
    <w:p w:rsidR="001E62C7" w:rsidRDefault="001E62C7" w:rsidP="001E62C7">
      <w:pPr>
        <w:numPr>
          <w:ilvl w:val="1"/>
          <w:numId w:val="541"/>
        </w:numPr>
        <w:spacing w:before="50" w:after="50"/>
        <w:rPr>
          <w:rFonts w:ascii="宋体" w:hAnsi="宋体"/>
        </w:rPr>
      </w:pPr>
      <w:r>
        <w:rPr>
          <w:rFonts w:ascii="宋体" w:hAnsi="宋体" w:hint="eastAsia"/>
        </w:rPr>
        <w:t>修改商户是否在我行开户或更改客户号前，须先将该商户下的所有批次做对账及清算，再删除商户协议货币后才能进入操作。</w:t>
      </w:r>
    </w:p>
    <w:p w:rsidR="001E62C7" w:rsidRDefault="001E62C7" w:rsidP="001E62C7">
      <w:pPr>
        <w:numPr>
          <w:ilvl w:val="1"/>
          <w:numId w:val="541"/>
        </w:numPr>
        <w:spacing w:before="50" w:after="50"/>
        <w:rPr>
          <w:rFonts w:ascii="宋体" w:hAnsi="宋体"/>
        </w:rPr>
      </w:pPr>
      <w:r>
        <w:rPr>
          <w:rFonts w:ascii="宋体" w:hAnsi="宋体" w:hint="eastAsia"/>
        </w:rPr>
        <w:t>具体操作情况详见附件。</w:t>
      </w:r>
    </w:p>
    <w:p w:rsidR="001E62C7" w:rsidRDefault="001E62C7" w:rsidP="0004090F">
      <w:pPr>
        <w:pStyle w:val="6"/>
        <w:spacing w:before="50" w:after="50" w:line="360" w:lineRule="auto"/>
      </w:pPr>
      <w:r>
        <w:rPr>
          <w:rFonts w:hint="eastAsia"/>
        </w:rPr>
        <w:t>三、增加客户协议（业务代码</w:t>
      </w:r>
      <w:r>
        <w:rPr>
          <w:rFonts w:hint="eastAsia"/>
        </w:rPr>
        <w:t>6305</w:t>
      </w:r>
      <w:r>
        <w:rPr>
          <w:rFonts w:hint="eastAsia"/>
        </w:rPr>
        <w:t>）</w:t>
      </w:r>
    </w:p>
    <w:p w:rsidR="001E62C7" w:rsidRDefault="001E62C7" w:rsidP="001E62C7">
      <w:pPr>
        <w:pStyle w:val="6"/>
        <w:spacing w:before="50" w:after="50" w:line="360" w:lineRule="auto"/>
      </w:pPr>
      <w:r>
        <w:rPr>
          <w:rFonts w:hint="eastAsia"/>
        </w:rPr>
        <w:t>（一）功能介绍</w:t>
      </w:r>
    </w:p>
    <w:p w:rsidR="001E62C7" w:rsidRDefault="001E62C7" w:rsidP="001E62C7">
      <w:pPr>
        <w:spacing w:before="50" w:after="50"/>
      </w:pPr>
      <w:r>
        <w:rPr>
          <w:rFonts w:hint="eastAsia"/>
        </w:rPr>
        <w:t>通过本功能实现客户在我行进行自助缴费协议的申请及增加。</w:t>
      </w:r>
    </w:p>
    <w:p w:rsidR="001E62C7" w:rsidRDefault="001E62C7" w:rsidP="001E62C7">
      <w:pPr>
        <w:pStyle w:val="6"/>
        <w:spacing w:before="50" w:after="50" w:line="360" w:lineRule="auto"/>
      </w:pPr>
      <w:r>
        <w:rPr>
          <w:rFonts w:hint="eastAsia"/>
        </w:rPr>
        <w:lastRenderedPageBreak/>
        <w:t>（二）操作要点</w:t>
      </w:r>
    </w:p>
    <w:p w:rsidR="001E62C7" w:rsidRDefault="001E62C7" w:rsidP="001E62C7">
      <w:pPr>
        <w:spacing w:before="50" w:after="50"/>
        <w:rPr>
          <w:rFonts w:ascii="宋体" w:hAnsi="宋体"/>
        </w:rPr>
      </w:pPr>
      <w:r>
        <w:rPr>
          <w:rFonts w:ascii="宋体" w:hAnsi="宋体" w:hint="eastAsia"/>
        </w:rPr>
        <w:t>1、本业务要求本人办理，不允许他人代办。</w:t>
      </w:r>
    </w:p>
    <w:p w:rsidR="001E62C7" w:rsidRDefault="001E62C7" w:rsidP="001E62C7">
      <w:pPr>
        <w:spacing w:before="50" w:after="50"/>
        <w:rPr>
          <w:rFonts w:ascii="宋体" w:hAnsi="宋体"/>
        </w:rPr>
      </w:pPr>
      <w:r>
        <w:rPr>
          <w:rFonts w:ascii="宋体" w:hAnsi="宋体" w:hint="eastAsia"/>
        </w:rPr>
        <w:t>2、客户协议的增加要求同城办理，且客户在柜台办理相关业务必须提供本人一卡通或活期存折，以及相关身份证件。</w:t>
      </w:r>
    </w:p>
    <w:p w:rsidR="001E62C7" w:rsidRDefault="001E62C7" w:rsidP="001E62C7">
      <w:pPr>
        <w:spacing w:before="50" w:after="50"/>
        <w:rPr>
          <w:rFonts w:ascii="宋体" w:hAnsi="宋体"/>
        </w:rPr>
      </w:pPr>
      <w:r>
        <w:rPr>
          <w:rFonts w:ascii="宋体" w:hAnsi="宋体" w:hint="eastAsia"/>
        </w:rPr>
        <w:t>3、不允许对单位卡建立客户协议。</w:t>
      </w:r>
    </w:p>
    <w:p w:rsidR="001E62C7" w:rsidRDefault="001E62C7" w:rsidP="001E62C7">
      <w:pPr>
        <w:pStyle w:val="6"/>
        <w:spacing w:before="50" w:after="50" w:line="360" w:lineRule="auto"/>
        <w:rPr>
          <w:rFonts w:ascii="宋体" w:hAnsi="宋体"/>
        </w:rPr>
      </w:pPr>
      <w:r>
        <w:rPr>
          <w:rFonts w:hint="eastAsia"/>
        </w:rPr>
        <w:t>（三）操作步骤</w:t>
      </w:r>
    </w:p>
    <w:p w:rsidR="001E62C7" w:rsidRDefault="001E62C7" w:rsidP="001E62C7">
      <w:pPr>
        <w:spacing w:before="50" w:after="50"/>
        <w:rPr>
          <w:rFonts w:ascii="宋体" w:hAnsi="宋体"/>
        </w:rPr>
      </w:pPr>
      <w:r>
        <w:rPr>
          <w:rFonts w:ascii="宋体" w:hAnsi="宋体" w:hint="eastAsia"/>
        </w:rPr>
        <w:t>1、用户选择系统导航－其他中间业务－自助缴费－增加客户协议或输入业务代码“6305”进入“增加客户协议”界面。</w:t>
      </w:r>
    </w:p>
    <w:p w:rsidR="001E62C7" w:rsidRDefault="001E62C7" w:rsidP="001E62C7">
      <w:pPr>
        <w:spacing w:before="50" w:after="50"/>
      </w:pPr>
      <w:r>
        <w:rPr>
          <w:rFonts w:ascii="宋体" w:hAnsi="宋体" w:hint="eastAsia"/>
        </w:rPr>
        <w:t>2、用户刷“一卡通”或活期存折并输入账号，点击</w:t>
      </w:r>
      <w:r>
        <w:object w:dxaOrig="675" w:dyaOrig="315">
          <v:shape id="_x0000_i1104" type="#_x0000_t75" style="width:33.75pt;height:15.75pt" o:ole="">
            <v:imagedata r:id="rId404" o:title=""/>
          </v:shape>
          <o:OLEObject Type="Embed" ProgID="PBrush" ShapeID="_x0000_i1104" DrawAspect="Content" ObjectID="_1458487580" r:id="rId405"/>
        </w:object>
      </w:r>
      <w:r>
        <w:rPr>
          <w:rFonts w:hint="eastAsia"/>
        </w:rPr>
        <w:t>，请客户输入交易密码。</w:t>
      </w:r>
    </w:p>
    <w:p w:rsidR="001E62C7" w:rsidRDefault="001E62C7" w:rsidP="001E62C7">
      <w:pPr>
        <w:spacing w:before="50" w:after="50"/>
      </w:pPr>
      <w:r>
        <w:rPr>
          <w:rFonts w:ascii="宋体" w:hAnsi="宋体" w:hint="eastAsia"/>
        </w:rPr>
        <w:t>3、</w:t>
      </w:r>
      <w:r>
        <w:rPr>
          <w:rFonts w:hint="eastAsia"/>
        </w:rPr>
        <w:t>用户</w:t>
      </w:r>
      <w:r>
        <w:rPr>
          <w:rFonts w:ascii="宋体" w:hAnsi="宋体" w:hint="eastAsia"/>
        </w:rPr>
        <w:t>手工</w:t>
      </w:r>
      <w:r>
        <w:rPr>
          <w:rFonts w:hint="eastAsia"/>
        </w:rPr>
        <w:t>输入证件类别、证件类型及证件号码</w:t>
      </w:r>
      <w:r>
        <w:rPr>
          <w:rFonts w:ascii="宋体" w:hAnsi="宋体" w:hint="eastAsia"/>
        </w:rPr>
        <w:t>（签发日期可不输入）。</w:t>
      </w:r>
    </w:p>
    <w:p w:rsidR="001E62C7" w:rsidRDefault="001E62C7" w:rsidP="001E62C7">
      <w:pPr>
        <w:spacing w:before="50" w:after="50"/>
      </w:pPr>
      <w:r>
        <w:rPr>
          <w:rFonts w:ascii="宋体" w:hAnsi="宋体" w:hint="eastAsia"/>
        </w:rPr>
        <w:t>4、</w:t>
      </w:r>
      <w:r>
        <w:rPr>
          <w:rFonts w:hint="eastAsia"/>
        </w:rPr>
        <w:t>在商户号栏直接输入商户号，或通过</w:t>
      </w:r>
      <w:r w:rsidR="0004090F">
        <w:rPr>
          <w:rFonts w:ascii="宋体" w:hint="eastAsia"/>
          <w:noProof/>
          <w:kern w:val="0"/>
          <w:szCs w:val="18"/>
        </w:rPr>
        <w:drawing>
          <wp:inline distT="0" distB="0" distL="0" distR="0">
            <wp:extent cx="581025" cy="171450"/>
            <wp:effectExtent l="1905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06" cstate="print"/>
                    <a:srcRect/>
                    <a:stretch>
                      <a:fillRect/>
                    </a:stretch>
                  </pic:blipFill>
                  <pic:spPr bwMode="auto">
                    <a:xfrm>
                      <a:off x="0" y="0"/>
                      <a:ext cx="581025" cy="171450"/>
                    </a:xfrm>
                    <a:prstGeom prst="rect">
                      <a:avLst/>
                    </a:prstGeom>
                    <a:noFill/>
                    <a:ln w="9525">
                      <a:noFill/>
                      <a:miter lim="800000"/>
                      <a:headEnd/>
                      <a:tailEnd/>
                    </a:ln>
                  </pic:spPr>
                </pic:pic>
              </a:graphicData>
            </a:graphic>
          </wp:inline>
        </w:drawing>
      </w:r>
      <w:r>
        <w:rPr>
          <w:rFonts w:ascii="宋体" w:hint="eastAsia"/>
          <w:kern w:val="0"/>
          <w:szCs w:val="18"/>
          <w:lang w:val="zh-CN"/>
        </w:rPr>
        <w:t>进行查询及点击确定。</w:t>
      </w:r>
    </w:p>
    <w:p w:rsidR="001E62C7" w:rsidRDefault="001E62C7" w:rsidP="001E62C7">
      <w:pPr>
        <w:spacing w:before="50" w:after="50"/>
      </w:pPr>
      <w:r>
        <w:rPr>
          <w:rFonts w:hint="eastAsia"/>
        </w:rPr>
        <w:t>5</w:t>
      </w:r>
      <w:r>
        <w:rPr>
          <w:rFonts w:hint="eastAsia"/>
        </w:rPr>
        <w:t>、在缴费号码栏输入客户所需申请的缴费号码。</w:t>
      </w:r>
    </w:p>
    <w:p w:rsidR="001E62C7" w:rsidRDefault="001E62C7" w:rsidP="001E62C7">
      <w:pPr>
        <w:spacing w:before="50" w:after="50"/>
      </w:pPr>
      <w:r>
        <w:rPr>
          <w:rFonts w:hint="eastAsia"/>
        </w:rPr>
        <w:t>6</w:t>
      </w:r>
      <w:r>
        <w:rPr>
          <w:rFonts w:hint="eastAsia"/>
        </w:rPr>
        <w:t>、在缴费货币栏选择交易货币；合同编号栏填写合同编号（可不输）。</w:t>
      </w:r>
    </w:p>
    <w:p w:rsidR="001E62C7" w:rsidRDefault="001E62C7" w:rsidP="001E62C7">
      <w:pPr>
        <w:spacing w:before="50" w:after="50"/>
      </w:pPr>
      <w:r>
        <w:rPr>
          <w:rFonts w:hint="eastAsia"/>
        </w:rPr>
        <w:t>7</w:t>
      </w:r>
      <w:r>
        <w:rPr>
          <w:rFonts w:hint="eastAsia"/>
        </w:rPr>
        <w:t>、每日及每月缴费限额系统自动显示是无限制，也可根据客户要求输入。</w:t>
      </w:r>
    </w:p>
    <w:p w:rsidR="001E62C7" w:rsidRDefault="001E62C7" w:rsidP="001E62C7">
      <w:pPr>
        <w:spacing w:before="50" w:after="50"/>
        <w:rPr>
          <w:rFonts w:ascii="宋体" w:hAnsi="宋体"/>
        </w:rPr>
      </w:pPr>
      <w:r>
        <w:rPr>
          <w:rFonts w:ascii="宋体" w:hAnsi="宋体" w:hint="eastAsia"/>
        </w:rPr>
        <w:t>8、点击确定后打印“招商银行自助缴费申请书”（一式两联）。</w:t>
      </w:r>
    </w:p>
    <w:p w:rsidR="001E62C7" w:rsidRDefault="001E62C7" w:rsidP="00327B4B">
      <w:pPr>
        <w:spacing w:beforeLines="50" w:afterLines="50"/>
        <w:rPr>
          <w:rFonts w:ascii="宋体" w:hAnsi="宋体"/>
        </w:rPr>
      </w:pPr>
      <w:r>
        <w:rPr>
          <w:rFonts w:ascii="宋体" w:hAnsi="宋体" w:hint="eastAsia"/>
        </w:rPr>
        <w:t>9、若客户一次申请同一商户下的多个自助缴费号码，可填写一份 “招商银行自助缴费申请书”，经办员在电脑系统中完成第一个自助缴费号码的申请后，其余的自助缴费打印在空白“招商银行自助缴费申请书”上，并请客户逐份签名确认。</w:t>
      </w:r>
    </w:p>
    <w:p w:rsidR="001E62C7" w:rsidRDefault="001E62C7" w:rsidP="00327B4B">
      <w:pPr>
        <w:spacing w:beforeLines="50" w:afterLines="50"/>
      </w:pPr>
      <w:r>
        <w:rPr>
          <w:rFonts w:hint="eastAsia"/>
        </w:rPr>
        <w:t>10</w:t>
      </w:r>
      <w:r>
        <w:rPr>
          <w:rFonts w:hint="eastAsia"/>
        </w:rPr>
        <w:t>、经办员加盖储蓄业务章后将申请书客户留存联、身份证，“一卡通”或存折交还客户，另一联交事后监督留存。</w:t>
      </w:r>
    </w:p>
    <w:p w:rsidR="001E62C7" w:rsidRDefault="001E62C7" w:rsidP="00327B4B">
      <w:pPr>
        <w:spacing w:beforeLines="50" w:afterLines="50"/>
        <w:rPr>
          <w:rFonts w:ascii="宋体" w:hAnsi="宋体"/>
        </w:rPr>
      </w:pPr>
    </w:p>
    <w:p w:rsidR="001E62C7" w:rsidRDefault="001E62C7" w:rsidP="00327B4B">
      <w:pPr>
        <w:pStyle w:val="5"/>
        <w:spacing w:beforeLines="50" w:afterLines="50"/>
        <w:rPr>
          <w:rFonts w:ascii="宋体" w:hAnsi="宋体"/>
          <w:sz w:val="24"/>
        </w:rPr>
      </w:pPr>
      <w:bookmarkStart w:id="1497" w:name="_Toc183927573"/>
      <w:r>
        <w:rPr>
          <w:rFonts w:ascii="宋体" w:hAnsi="宋体" w:hint="eastAsia"/>
          <w:sz w:val="24"/>
        </w:rPr>
        <w:t>四、关闭客户协议（业务代码6306）</w:t>
      </w:r>
      <w:bookmarkEnd w:id="1497"/>
    </w:p>
    <w:p w:rsidR="001E62C7" w:rsidRDefault="001E62C7" w:rsidP="00327B4B">
      <w:pPr>
        <w:pStyle w:val="6"/>
        <w:spacing w:beforeLines="50" w:afterLines="50" w:line="360" w:lineRule="auto"/>
      </w:pPr>
      <w:r>
        <w:rPr>
          <w:rFonts w:hint="eastAsia"/>
        </w:rPr>
        <w:t>（一）功能介绍</w:t>
      </w:r>
    </w:p>
    <w:p w:rsidR="001E62C7" w:rsidRDefault="001E62C7" w:rsidP="00327B4B">
      <w:pPr>
        <w:spacing w:beforeLines="50" w:afterLines="50"/>
      </w:pPr>
      <w:r>
        <w:rPr>
          <w:rFonts w:hint="eastAsia"/>
        </w:rPr>
        <w:t>通过本功能实现客户在我行进行自助缴费协议的关闭业务。</w:t>
      </w:r>
    </w:p>
    <w:p w:rsidR="001E62C7" w:rsidRDefault="001E62C7" w:rsidP="00327B4B">
      <w:pPr>
        <w:pStyle w:val="6"/>
        <w:spacing w:beforeLines="50" w:afterLines="50" w:line="360" w:lineRule="auto"/>
      </w:pPr>
      <w:r>
        <w:rPr>
          <w:rFonts w:hint="eastAsia"/>
        </w:rPr>
        <w:lastRenderedPageBreak/>
        <w:t>（二）操作要点</w:t>
      </w:r>
    </w:p>
    <w:p w:rsidR="001E62C7" w:rsidRDefault="001E62C7" w:rsidP="00327B4B">
      <w:pPr>
        <w:spacing w:beforeLines="50" w:afterLines="50"/>
        <w:rPr>
          <w:rFonts w:ascii="宋体" w:hAnsi="宋体"/>
        </w:rPr>
      </w:pPr>
      <w:r>
        <w:rPr>
          <w:rFonts w:ascii="宋体" w:hAnsi="宋体" w:hint="eastAsia"/>
        </w:rPr>
        <w:t>1、本业务要求本人办理，不允许他人代办。</w:t>
      </w:r>
    </w:p>
    <w:p w:rsidR="001E62C7" w:rsidRDefault="001E62C7" w:rsidP="00327B4B">
      <w:pPr>
        <w:spacing w:beforeLines="50" w:afterLines="50"/>
        <w:rPr>
          <w:rFonts w:ascii="宋体" w:hAnsi="宋体"/>
        </w:rPr>
      </w:pPr>
      <w:r>
        <w:rPr>
          <w:rFonts w:ascii="宋体" w:hAnsi="宋体" w:hint="eastAsia"/>
        </w:rPr>
        <w:t>2、客户协议的关闭要求同城办理，且客户必须提供本人一卡通或活期存折，以及相关身份证件。</w:t>
      </w:r>
    </w:p>
    <w:p w:rsidR="001E62C7" w:rsidRDefault="001E62C7" w:rsidP="00327B4B">
      <w:pPr>
        <w:pStyle w:val="6"/>
        <w:spacing w:beforeLines="50" w:afterLines="50" w:line="360" w:lineRule="auto"/>
        <w:rPr>
          <w:rFonts w:ascii="宋体" w:hAnsi="宋体"/>
        </w:rPr>
      </w:pPr>
      <w:r>
        <w:rPr>
          <w:rFonts w:hint="eastAsia"/>
        </w:rPr>
        <w:t>（三）操作步骤</w:t>
      </w:r>
    </w:p>
    <w:p w:rsidR="001E62C7" w:rsidRDefault="001E62C7" w:rsidP="00327B4B">
      <w:pPr>
        <w:spacing w:beforeLines="50" w:afterLines="50"/>
        <w:rPr>
          <w:rFonts w:ascii="宋体" w:hAnsi="宋体"/>
        </w:rPr>
      </w:pPr>
      <w:r>
        <w:rPr>
          <w:rFonts w:ascii="宋体" w:hAnsi="宋体" w:hint="eastAsia"/>
        </w:rPr>
        <w:t>1、用户选择系统导航－其他中间业务－自助缴费－关闭客户协议或输入业务代码“6306”进入“关闭客户协议”界面。</w:t>
      </w:r>
    </w:p>
    <w:p w:rsidR="001E62C7" w:rsidRDefault="001E62C7" w:rsidP="00327B4B">
      <w:pPr>
        <w:spacing w:beforeLines="50" w:afterLines="50"/>
      </w:pPr>
      <w:r>
        <w:rPr>
          <w:rFonts w:hint="eastAsia"/>
        </w:rPr>
        <w:t>2</w:t>
      </w:r>
      <w:r>
        <w:rPr>
          <w:rFonts w:hint="eastAsia"/>
        </w:rPr>
        <w:t>、同增加客户协议第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6</w:t>
      </w:r>
      <w:r>
        <w:rPr>
          <w:rFonts w:hint="eastAsia"/>
        </w:rPr>
        <w:t>、</w:t>
      </w:r>
      <w:r>
        <w:rPr>
          <w:rFonts w:hint="eastAsia"/>
        </w:rPr>
        <w:t>8</w:t>
      </w:r>
      <w:r>
        <w:rPr>
          <w:rFonts w:hint="eastAsia"/>
        </w:rPr>
        <w:t>、</w:t>
      </w:r>
      <w:r>
        <w:rPr>
          <w:rFonts w:hint="eastAsia"/>
        </w:rPr>
        <w:t>10</w:t>
      </w:r>
      <w:r>
        <w:rPr>
          <w:rFonts w:hint="eastAsia"/>
        </w:rPr>
        <w:t>步骤。</w:t>
      </w:r>
    </w:p>
    <w:p w:rsidR="001E62C7" w:rsidRDefault="001E62C7" w:rsidP="00327B4B">
      <w:pPr>
        <w:pStyle w:val="5"/>
        <w:spacing w:beforeLines="50" w:afterLines="50"/>
        <w:rPr>
          <w:rFonts w:ascii="宋体" w:hAnsi="宋体"/>
          <w:sz w:val="24"/>
        </w:rPr>
      </w:pPr>
      <w:bookmarkStart w:id="1498" w:name="_Toc183927574"/>
      <w:r>
        <w:rPr>
          <w:rFonts w:ascii="宋体" w:hAnsi="宋体" w:hint="eastAsia"/>
          <w:sz w:val="24"/>
        </w:rPr>
        <w:t>五、修改客户协议（业务代码6307）</w:t>
      </w:r>
      <w:bookmarkEnd w:id="1498"/>
    </w:p>
    <w:p w:rsidR="001E62C7" w:rsidRDefault="001E62C7" w:rsidP="00327B4B">
      <w:pPr>
        <w:pStyle w:val="6"/>
        <w:spacing w:beforeLines="50" w:afterLines="50" w:line="360" w:lineRule="auto"/>
      </w:pPr>
      <w:r>
        <w:rPr>
          <w:rFonts w:hint="eastAsia"/>
        </w:rPr>
        <w:t>（一）功能介绍</w:t>
      </w:r>
    </w:p>
    <w:p w:rsidR="001E62C7" w:rsidRDefault="001E62C7" w:rsidP="00327B4B">
      <w:pPr>
        <w:spacing w:beforeLines="50" w:afterLines="50"/>
      </w:pPr>
      <w:r>
        <w:rPr>
          <w:rFonts w:hint="eastAsia"/>
        </w:rPr>
        <w:t>通过本功能实现客户在我行进行自助缴费协议的修改业务。</w:t>
      </w:r>
    </w:p>
    <w:p w:rsidR="001E62C7" w:rsidRDefault="001E62C7" w:rsidP="00327B4B">
      <w:pPr>
        <w:pStyle w:val="6"/>
        <w:spacing w:beforeLines="50" w:afterLines="50" w:line="360" w:lineRule="auto"/>
      </w:pPr>
      <w:r>
        <w:rPr>
          <w:rFonts w:hint="eastAsia"/>
        </w:rPr>
        <w:t>（二）操作要点</w:t>
      </w:r>
    </w:p>
    <w:p w:rsidR="001E62C7" w:rsidRDefault="001E62C7" w:rsidP="00327B4B">
      <w:pPr>
        <w:spacing w:beforeLines="50" w:afterLines="50"/>
        <w:rPr>
          <w:rFonts w:ascii="宋体" w:hAnsi="宋体"/>
        </w:rPr>
      </w:pPr>
      <w:r>
        <w:rPr>
          <w:rFonts w:ascii="宋体" w:hAnsi="宋体" w:hint="eastAsia"/>
        </w:rPr>
        <w:t>1、本业务要求本人办理，不允许他人代办。</w:t>
      </w:r>
    </w:p>
    <w:p w:rsidR="001E62C7" w:rsidRDefault="001E62C7" w:rsidP="00327B4B">
      <w:pPr>
        <w:spacing w:beforeLines="50" w:afterLines="50"/>
        <w:rPr>
          <w:rFonts w:ascii="宋体" w:hAnsi="宋体"/>
        </w:rPr>
      </w:pPr>
      <w:r>
        <w:rPr>
          <w:rFonts w:ascii="宋体" w:hAnsi="宋体" w:hint="eastAsia"/>
        </w:rPr>
        <w:t>2、客户协议的修改要求同城办理，且客户必须提供本人一卡通或活期存折，以及相关身份证件。</w:t>
      </w:r>
    </w:p>
    <w:p w:rsidR="001E62C7" w:rsidRDefault="001E62C7" w:rsidP="00327B4B">
      <w:pPr>
        <w:spacing w:beforeLines="50" w:afterLines="50"/>
        <w:rPr>
          <w:rFonts w:ascii="宋体" w:hAnsi="宋体"/>
        </w:rPr>
      </w:pPr>
      <w:r>
        <w:rPr>
          <w:rFonts w:ascii="宋体" w:hAnsi="宋体" w:hint="eastAsia"/>
        </w:rPr>
        <w:t>3、修改客户协议时，只能修改每日缴费限额及每月缴费限额。</w:t>
      </w:r>
    </w:p>
    <w:p w:rsidR="001E62C7" w:rsidRDefault="001E62C7" w:rsidP="00327B4B">
      <w:pPr>
        <w:pStyle w:val="6"/>
        <w:spacing w:beforeLines="50" w:afterLines="50" w:line="360" w:lineRule="auto"/>
        <w:rPr>
          <w:rFonts w:ascii="宋体" w:hAnsi="宋体"/>
        </w:rPr>
      </w:pPr>
      <w:r>
        <w:rPr>
          <w:rFonts w:hint="eastAsia"/>
        </w:rPr>
        <w:t>（三）操作步骤</w:t>
      </w:r>
    </w:p>
    <w:p w:rsidR="001E62C7" w:rsidRDefault="001E62C7" w:rsidP="00327B4B">
      <w:pPr>
        <w:spacing w:beforeLines="50" w:afterLines="50"/>
        <w:rPr>
          <w:rFonts w:ascii="宋体" w:hAnsi="宋体"/>
        </w:rPr>
      </w:pPr>
      <w:r>
        <w:rPr>
          <w:rFonts w:ascii="宋体" w:hAnsi="宋体" w:hint="eastAsia"/>
        </w:rPr>
        <w:t>1、用户选择系统导航－其他中间业务－自助缴费－修改客户协议或输入业务代码“6307”进入“修改客户协议”界面。</w:t>
      </w:r>
    </w:p>
    <w:p w:rsidR="001E62C7" w:rsidRDefault="001E62C7" w:rsidP="00327B4B">
      <w:pPr>
        <w:spacing w:beforeLines="50" w:afterLines="50"/>
      </w:pPr>
      <w:r>
        <w:rPr>
          <w:rFonts w:hint="eastAsia"/>
        </w:rPr>
        <w:t>2</w:t>
      </w:r>
      <w:r>
        <w:rPr>
          <w:rFonts w:hint="eastAsia"/>
        </w:rPr>
        <w:t>、同增加客户协议第</w:t>
      </w:r>
      <w:r>
        <w:rPr>
          <w:rFonts w:hint="eastAsia"/>
        </w:rPr>
        <w:t>2</w:t>
      </w:r>
      <w:r>
        <w:rPr>
          <w:rFonts w:hint="eastAsia"/>
        </w:rPr>
        <w:t>、</w:t>
      </w:r>
      <w:r>
        <w:rPr>
          <w:rFonts w:hint="eastAsia"/>
        </w:rPr>
        <w:t>3</w:t>
      </w:r>
      <w:r>
        <w:rPr>
          <w:rFonts w:hint="eastAsia"/>
        </w:rPr>
        <w:t>、</w:t>
      </w:r>
      <w:r>
        <w:rPr>
          <w:rFonts w:hint="eastAsia"/>
        </w:rPr>
        <w:t>4</w:t>
      </w:r>
      <w:r>
        <w:rPr>
          <w:rFonts w:hint="eastAsia"/>
        </w:rPr>
        <w:t>步骤。</w:t>
      </w:r>
    </w:p>
    <w:p w:rsidR="001E62C7" w:rsidRDefault="001E62C7" w:rsidP="00327B4B">
      <w:pPr>
        <w:spacing w:beforeLines="50" w:afterLines="50"/>
      </w:pPr>
      <w:r>
        <w:rPr>
          <w:rFonts w:hint="eastAsia"/>
        </w:rPr>
        <w:t>3</w:t>
      </w:r>
      <w:r>
        <w:rPr>
          <w:rFonts w:hint="eastAsia"/>
        </w:rPr>
        <w:t>、在缴费号码栏输入客户已申请的缴费号码。</w:t>
      </w:r>
    </w:p>
    <w:p w:rsidR="001E62C7" w:rsidRDefault="001E62C7" w:rsidP="00327B4B">
      <w:pPr>
        <w:spacing w:beforeLines="50" w:afterLines="50"/>
      </w:pPr>
      <w:r>
        <w:rPr>
          <w:rFonts w:hint="eastAsia"/>
        </w:rPr>
        <w:t>4</w:t>
      </w:r>
      <w:r>
        <w:rPr>
          <w:rFonts w:hint="eastAsia"/>
        </w:rPr>
        <w:t>、在缴费货币栏选择交易货币；合同编号栏填写合同编号（可不输）。</w:t>
      </w:r>
    </w:p>
    <w:p w:rsidR="001E62C7" w:rsidRDefault="001E62C7" w:rsidP="00327B4B">
      <w:pPr>
        <w:spacing w:beforeLines="50" w:afterLines="50"/>
      </w:pPr>
      <w:r>
        <w:rPr>
          <w:rFonts w:hint="eastAsia"/>
        </w:rPr>
        <w:t>5</w:t>
      </w:r>
      <w:r>
        <w:rPr>
          <w:rFonts w:hint="eastAsia"/>
        </w:rPr>
        <w:t>、每日缴费限额及每月缴费限额根据客户要求输入。</w:t>
      </w:r>
    </w:p>
    <w:p w:rsidR="001E62C7" w:rsidRDefault="001E62C7" w:rsidP="00327B4B">
      <w:pPr>
        <w:spacing w:beforeLines="50" w:afterLines="50"/>
        <w:rPr>
          <w:rFonts w:ascii="宋体" w:hAnsi="宋体"/>
        </w:rPr>
      </w:pPr>
      <w:r>
        <w:rPr>
          <w:rFonts w:ascii="宋体" w:hAnsi="宋体" w:hint="eastAsia"/>
        </w:rPr>
        <w:lastRenderedPageBreak/>
        <w:t>6、点击确定后打印“招商银行自助缴费申请书”（一式两联）。</w:t>
      </w:r>
    </w:p>
    <w:p w:rsidR="001E62C7" w:rsidRDefault="001E62C7" w:rsidP="00327B4B">
      <w:pPr>
        <w:spacing w:beforeLines="50" w:afterLines="50"/>
        <w:rPr>
          <w:rFonts w:ascii="宋体" w:hAnsi="宋体"/>
        </w:rPr>
      </w:pPr>
      <w:r>
        <w:rPr>
          <w:rFonts w:hint="eastAsia"/>
        </w:rPr>
        <w:t>7</w:t>
      </w:r>
      <w:r>
        <w:rPr>
          <w:rFonts w:hint="eastAsia"/>
        </w:rPr>
        <w:t>、经办员加盖储蓄业务章后将申请书客户留存联、身份证，“一卡通”或存折交还客户，另一联交事后监督留存。</w:t>
      </w:r>
    </w:p>
    <w:p w:rsidR="001E62C7" w:rsidRDefault="001E62C7" w:rsidP="00327B4B">
      <w:pPr>
        <w:pStyle w:val="5"/>
        <w:spacing w:beforeLines="50" w:afterLines="50"/>
        <w:rPr>
          <w:rFonts w:ascii="宋体" w:hAnsi="宋体"/>
          <w:sz w:val="24"/>
        </w:rPr>
      </w:pPr>
      <w:bookmarkStart w:id="1499" w:name="_Toc183927575"/>
      <w:r>
        <w:rPr>
          <w:rFonts w:ascii="宋体" w:hAnsi="宋体" w:hint="eastAsia"/>
          <w:sz w:val="24"/>
        </w:rPr>
        <w:t>六、查询客户协议（业务代码6308）</w:t>
      </w:r>
      <w:bookmarkEnd w:id="1499"/>
    </w:p>
    <w:p w:rsidR="001E62C7" w:rsidRDefault="001E62C7" w:rsidP="00327B4B">
      <w:pPr>
        <w:pStyle w:val="6"/>
        <w:spacing w:beforeLines="50" w:afterLines="50" w:line="360" w:lineRule="auto"/>
      </w:pPr>
      <w:r>
        <w:rPr>
          <w:rFonts w:hint="eastAsia"/>
        </w:rPr>
        <w:t>（一）功能介绍</w:t>
      </w:r>
    </w:p>
    <w:p w:rsidR="001E62C7" w:rsidRDefault="001E62C7" w:rsidP="00327B4B">
      <w:pPr>
        <w:spacing w:beforeLines="50" w:afterLines="50"/>
        <w:ind w:firstLineChars="200" w:firstLine="480"/>
      </w:pPr>
      <w:r>
        <w:rPr>
          <w:rFonts w:hint="eastAsia"/>
        </w:rPr>
        <w:t>通过本功能实现客户在我行进行自助缴费协议的查询业务，并可对操作员的失误操作进行删除。</w:t>
      </w:r>
    </w:p>
    <w:p w:rsidR="001E62C7" w:rsidRDefault="001E62C7" w:rsidP="001E62C7">
      <w:pPr>
        <w:pStyle w:val="6"/>
      </w:pPr>
      <w:r>
        <w:rPr>
          <w:rFonts w:hint="eastAsia"/>
        </w:rPr>
        <w:t>（二）风险提示</w:t>
      </w:r>
    </w:p>
    <w:p w:rsidR="001E62C7" w:rsidRDefault="001E62C7" w:rsidP="001E62C7">
      <w:pPr>
        <w:widowControl/>
        <w:ind w:firstLineChars="200" w:firstLine="480"/>
        <w:jc w:val="left"/>
        <w:rPr>
          <w:rFonts w:ascii="宋体" w:hAnsi="宋体"/>
          <w:vanish/>
          <w:kern w:val="0"/>
        </w:rPr>
      </w:pPr>
      <w:r>
        <w:rPr>
          <w:rFonts w:ascii="宋体" w:hAnsi="宋体"/>
          <w:szCs w:val="18"/>
        </w:rPr>
        <w:t xml:space="preserve"> “</w:t>
      </w:r>
      <w:r>
        <w:rPr>
          <w:rFonts w:ascii="宋体" w:hAnsi="宋体" w:hint="eastAsia"/>
          <w:szCs w:val="18"/>
        </w:rPr>
        <w:t>删除</w:t>
      </w:r>
      <w:r>
        <w:rPr>
          <w:rFonts w:ascii="宋体" w:hAnsi="宋体"/>
          <w:szCs w:val="18"/>
        </w:rPr>
        <w:t>”</w:t>
      </w:r>
      <w:r>
        <w:rPr>
          <w:rFonts w:ascii="宋体" w:hAnsi="宋体" w:hint="eastAsia"/>
          <w:szCs w:val="18"/>
        </w:rPr>
        <w:t>：适用于办理新增协议时误操作的冲销；删除条件：该客户协议下从未有过转账交易。</w:t>
      </w:r>
      <w:r>
        <w:rPr>
          <w:rFonts w:hint="eastAsia"/>
        </w:rPr>
        <w:t>如果正确的客户协议是有效或已关闭状态，但无交易数据的情况下也能删除成功，目前系统无法进行控制，所以要求人工控制。</w:t>
      </w:r>
    </w:p>
    <w:p w:rsidR="001E62C7" w:rsidRDefault="001E62C7" w:rsidP="00327B4B">
      <w:pPr>
        <w:spacing w:beforeLines="50" w:afterLines="50"/>
        <w:ind w:firstLineChars="200" w:firstLine="480"/>
      </w:pPr>
    </w:p>
    <w:p w:rsidR="001E62C7" w:rsidRDefault="001E62C7" w:rsidP="00327B4B">
      <w:pPr>
        <w:pStyle w:val="6"/>
        <w:spacing w:beforeLines="50" w:afterLines="50" w:line="360" w:lineRule="auto"/>
        <w:rPr>
          <w:rFonts w:ascii="宋体" w:hAnsi="宋体"/>
        </w:rPr>
      </w:pPr>
      <w:r>
        <w:rPr>
          <w:rFonts w:hint="eastAsia"/>
        </w:rPr>
        <w:t>（三）操作要点</w:t>
      </w:r>
    </w:p>
    <w:p w:rsidR="001E62C7" w:rsidRDefault="001E62C7" w:rsidP="00327B4B">
      <w:pPr>
        <w:spacing w:beforeLines="50" w:afterLines="50"/>
        <w:rPr>
          <w:rFonts w:ascii="宋体" w:hAnsi="宋体"/>
        </w:rPr>
      </w:pPr>
      <w:r>
        <w:rPr>
          <w:rFonts w:ascii="宋体" w:hAnsi="宋体" w:hint="eastAsia"/>
        </w:rPr>
        <w:t>1、客户协议的查询可按商户号和户口两种方式进行查询。</w:t>
      </w:r>
    </w:p>
    <w:p w:rsidR="001E62C7" w:rsidRDefault="001E62C7" w:rsidP="00327B4B">
      <w:pPr>
        <w:spacing w:beforeLines="50" w:afterLines="50"/>
        <w:rPr>
          <w:rFonts w:ascii="宋体" w:hAnsi="宋体"/>
        </w:rPr>
      </w:pPr>
      <w:r>
        <w:rPr>
          <w:rFonts w:ascii="宋体" w:hAnsi="宋体" w:hint="eastAsia"/>
        </w:rPr>
        <w:t>2、对正确的客户协议，无论是有无交易数据，均不允许删除；对经办员操作失误产生的错误协议可进行删除，需主管授权。</w:t>
      </w:r>
    </w:p>
    <w:p w:rsidR="001E62C7" w:rsidRDefault="001E62C7" w:rsidP="00327B4B">
      <w:pPr>
        <w:pStyle w:val="6"/>
        <w:spacing w:beforeLines="50" w:afterLines="50" w:line="360" w:lineRule="auto"/>
        <w:rPr>
          <w:rFonts w:ascii="宋体" w:hAnsi="宋体"/>
        </w:rPr>
      </w:pPr>
      <w:r>
        <w:rPr>
          <w:rFonts w:hint="eastAsia"/>
        </w:rPr>
        <w:t>（四）操作步骤</w:t>
      </w:r>
    </w:p>
    <w:p w:rsidR="001E62C7" w:rsidRDefault="001E62C7" w:rsidP="00327B4B">
      <w:pPr>
        <w:spacing w:beforeLines="50" w:afterLines="50"/>
        <w:rPr>
          <w:rFonts w:ascii="宋体" w:hAnsi="宋体"/>
        </w:rPr>
      </w:pPr>
      <w:r>
        <w:rPr>
          <w:rFonts w:ascii="宋体" w:hAnsi="宋体" w:hint="eastAsia"/>
        </w:rPr>
        <w:t>1、用户选择系统导航－其他中间业务－自助缴费－查询客户协议或在</w:t>
      </w:r>
      <w:r>
        <w:object w:dxaOrig="2010" w:dyaOrig="315">
          <v:shape id="_x0000_i1105" type="#_x0000_t75" style="width:100.5pt;height:15.75pt" o:ole="">
            <v:imagedata r:id="rId142" o:title=""/>
          </v:shape>
          <o:OLEObject Type="Embed" ProgID="PBrush" ShapeID="_x0000_i1105" DrawAspect="Content" ObjectID="_1458487581" r:id="rId407"/>
        </w:object>
      </w:r>
      <w:r>
        <w:rPr>
          <w:rFonts w:hint="eastAsia"/>
        </w:rPr>
        <w:t>处</w:t>
      </w:r>
      <w:r>
        <w:rPr>
          <w:rFonts w:ascii="宋体" w:hAnsi="宋体" w:hint="eastAsia"/>
        </w:rPr>
        <w:t>输入业务代码“6308”进入“查询客户协议”界面。</w:t>
      </w:r>
    </w:p>
    <w:p w:rsidR="001E62C7" w:rsidRDefault="001E62C7" w:rsidP="00327B4B">
      <w:pPr>
        <w:spacing w:beforeLines="50" w:afterLines="50"/>
        <w:rPr>
          <w:rFonts w:ascii="宋体" w:hAnsi="宋体"/>
        </w:rPr>
      </w:pPr>
      <w:r>
        <w:rPr>
          <w:rFonts w:hint="eastAsia"/>
        </w:rPr>
        <w:t>2</w:t>
      </w:r>
      <w:r>
        <w:rPr>
          <w:rFonts w:hint="eastAsia"/>
        </w:rPr>
        <w:t>、</w:t>
      </w:r>
      <w:r>
        <w:rPr>
          <w:rFonts w:ascii="宋体" w:hAnsi="宋体" w:hint="eastAsia"/>
        </w:rPr>
        <w:t>按商户号查询时，选择要查询的商户号，输入货币号，点击</w:t>
      </w:r>
      <w:r w:rsidR="0004090F">
        <w:rPr>
          <w:rFonts w:ascii="宋体" w:hint="eastAsia"/>
          <w:noProof/>
          <w:kern w:val="0"/>
          <w:szCs w:val="18"/>
        </w:rPr>
        <w:drawing>
          <wp:inline distT="0" distB="0" distL="0" distR="0">
            <wp:extent cx="857250" cy="219075"/>
            <wp:effectExtent l="1905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08" cstate="print"/>
                    <a:srcRect/>
                    <a:stretch>
                      <a:fillRect/>
                    </a:stretch>
                  </pic:blipFill>
                  <pic:spPr bwMode="auto">
                    <a:xfrm>
                      <a:off x="0" y="0"/>
                      <a:ext cx="857250" cy="219075"/>
                    </a:xfrm>
                    <a:prstGeom prst="rect">
                      <a:avLst/>
                    </a:prstGeom>
                    <a:noFill/>
                    <a:ln w="9525">
                      <a:noFill/>
                      <a:miter lim="800000"/>
                      <a:headEnd/>
                      <a:tailEnd/>
                    </a:ln>
                  </pic:spPr>
                </pic:pic>
              </a:graphicData>
            </a:graphic>
          </wp:inline>
        </w:drawing>
      </w:r>
      <w:r>
        <w:rPr>
          <w:rFonts w:ascii="宋体" w:hAnsi="宋体" w:hint="eastAsia"/>
        </w:rPr>
        <w:t>显示该商户某一货币种类下所有客户协议信息；按户口查询时，输入要查询的户口号，选择缴费种类，点击</w:t>
      </w:r>
      <w:r w:rsidR="0004090F">
        <w:rPr>
          <w:rFonts w:ascii="宋体" w:hint="eastAsia"/>
          <w:noProof/>
          <w:kern w:val="0"/>
          <w:szCs w:val="18"/>
        </w:rPr>
        <w:drawing>
          <wp:inline distT="0" distB="0" distL="0" distR="0">
            <wp:extent cx="857250" cy="219075"/>
            <wp:effectExtent l="1905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08" cstate="print"/>
                    <a:srcRect/>
                    <a:stretch>
                      <a:fillRect/>
                    </a:stretch>
                  </pic:blipFill>
                  <pic:spPr bwMode="auto">
                    <a:xfrm>
                      <a:off x="0" y="0"/>
                      <a:ext cx="857250" cy="219075"/>
                    </a:xfrm>
                    <a:prstGeom prst="rect">
                      <a:avLst/>
                    </a:prstGeom>
                    <a:noFill/>
                    <a:ln w="9525">
                      <a:noFill/>
                      <a:miter lim="800000"/>
                      <a:headEnd/>
                      <a:tailEnd/>
                    </a:ln>
                  </pic:spPr>
                </pic:pic>
              </a:graphicData>
            </a:graphic>
          </wp:inline>
        </w:drawing>
      </w:r>
      <w:r>
        <w:rPr>
          <w:rFonts w:ascii="宋体" w:hAnsi="宋体" w:hint="eastAsia"/>
        </w:rPr>
        <w:t>显示户口下某一缴费种类的所有客户协议信息。双击或点击</w:t>
      </w:r>
      <w:r w:rsidR="0004090F">
        <w:rPr>
          <w:rFonts w:ascii="宋体" w:hint="eastAsia"/>
          <w:noProof/>
          <w:kern w:val="0"/>
          <w:szCs w:val="18"/>
        </w:rPr>
        <w:drawing>
          <wp:inline distT="0" distB="0" distL="0" distR="0">
            <wp:extent cx="895350" cy="247650"/>
            <wp:effectExtent l="1905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09" cstate="print"/>
                    <a:srcRect/>
                    <a:stretch>
                      <a:fillRect/>
                    </a:stretch>
                  </pic:blipFill>
                  <pic:spPr bwMode="auto">
                    <a:xfrm>
                      <a:off x="0" y="0"/>
                      <a:ext cx="895350" cy="247650"/>
                    </a:xfrm>
                    <a:prstGeom prst="rect">
                      <a:avLst/>
                    </a:prstGeom>
                    <a:noFill/>
                    <a:ln w="9525">
                      <a:noFill/>
                      <a:miter lim="800000"/>
                      <a:headEnd/>
                      <a:tailEnd/>
                    </a:ln>
                  </pic:spPr>
                </pic:pic>
              </a:graphicData>
            </a:graphic>
          </wp:inline>
        </w:drawing>
      </w:r>
      <w:r>
        <w:rPr>
          <w:rFonts w:ascii="宋体" w:hAnsi="宋体" w:hint="eastAsia"/>
        </w:rPr>
        <w:t>查询某一客户协议的详细信息。选中某条协议记录后点击</w:t>
      </w:r>
      <w:r w:rsidR="0004090F">
        <w:rPr>
          <w:rFonts w:ascii="宋体" w:hint="eastAsia"/>
          <w:noProof/>
          <w:kern w:val="0"/>
          <w:szCs w:val="18"/>
        </w:rPr>
        <w:drawing>
          <wp:inline distT="0" distB="0" distL="0" distR="0">
            <wp:extent cx="962025" cy="266700"/>
            <wp:effectExtent l="1905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10" cstate="print"/>
                    <a:srcRect/>
                    <a:stretch>
                      <a:fillRect/>
                    </a:stretch>
                  </pic:blipFill>
                  <pic:spPr bwMode="auto">
                    <a:xfrm>
                      <a:off x="0" y="0"/>
                      <a:ext cx="962025" cy="266700"/>
                    </a:xfrm>
                    <a:prstGeom prst="rect">
                      <a:avLst/>
                    </a:prstGeom>
                    <a:noFill/>
                    <a:ln w="9525">
                      <a:noFill/>
                      <a:miter lim="800000"/>
                      <a:headEnd/>
                      <a:tailEnd/>
                    </a:ln>
                  </pic:spPr>
                </pic:pic>
              </a:graphicData>
            </a:graphic>
          </wp:inline>
        </w:drawing>
      </w:r>
      <w:r>
        <w:rPr>
          <w:rFonts w:ascii="宋体" w:hint="eastAsia"/>
          <w:kern w:val="0"/>
          <w:szCs w:val="18"/>
          <w:lang w:val="zh-CN"/>
        </w:rPr>
        <w:t>即可看到该笔协议的开关户时间、操作的渠道等。</w:t>
      </w:r>
    </w:p>
    <w:p w:rsidR="001E62C7" w:rsidRDefault="001E62C7" w:rsidP="00327B4B">
      <w:pPr>
        <w:spacing w:beforeLines="50" w:afterLines="50"/>
      </w:pPr>
      <w:r>
        <w:rPr>
          <w:rFonts w:ascii="宋体" w:hAnsi="宋体" w:hint="eastAsia"/>
        </w:rPr>
        <w:lastRenderedPageBreak/>
        <w:t>3、删除功能：选择要删除的协议，点击</w:t>
      </w:r>
      <w:r w:rsidR="0004090F">
        <w:rPr>
          <w:rFonts w:ascii="宋体" w:hAnsi="宋体" w:hint="eastAsia"/>
          <w:noProof/>
        </w:rPr>
        <w:drawing>
          <wp:inline distT="0" distB="0" distL="0" distR="0">
            <wp:extent cx="942975" cy="257175"/>
            <wp:effectExtent l="19050" t="0" r="9525"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11" cstate="print"/>
                    <a:srcRect/>
                    <a:stretch>
                      <a:fillRect/>
                    </a:stretch>
                  </pic:blipFill>
                  <pic:spPr bwMode="auto">
                    <a:xfrm>
                      <a:off x="0" y="0"/>
                      <a:ext cx="942975" cy="257175"/>
                    </a:xfrm>
                    <a:prstGeom prst="rect">
                      <a:avLst/>
                    </a:prstGeom>
                    <a:noFill/>
                    <a:ln w="9525">
                      <a:noFill/>
                      <a:miter lim="800000"/>
                      <a:headEnd/>
                      <a:tailEnd/>
                    </a:ln>
                  </pic:spPr>
                </pic:pic>
              </a:graphicData>
            </a:graphic>
          </wp:inline>
        </w:drawing>
      </w:r>
      <w:r>
        <w:rPr>
          <w:rFonts w:ascii="宋体" w:hAnsi="宋体" w:hint="eastAsia"/>
        </w:rPr>
        <w:t>，显示协议内容，点击确定后弹出“交互信息显示窗口”，选择“授权”，刷卡或输入授权用户和密码进行授权后完成操作。</w:t>
      </w:r>
    </w:p>
    <w:p w:rsidR="001E62C7" w:rsidRDefault="001E62C7" w:rsidP="00327B4B">
      <w:pPr>
        <w:pStyle w:val="5"/>
        <w:spacing w:beforeLines="50" w:afterLines="50"/>
        <w:rPr>
          <w:color w:val="FF0000"/>
          <w:sz w:val="24"/>
        </w:rPr>
      </w:pPr>
      <w:bookmarkStart w:id="1500" w:name="_Toc183927576"/>
      <w:r>
        <w:rPr>
          <w:rFonts w:hint="eastAsia"/>
          <w:sz w:val="24"/>
        </w:rPr>
        <w:t>七、柜台缴费（业务代码</w:t>
      </w:r>
      <w:r>
        <w:rPr>
          <w:rFonts w:hint="eastAsia"/>
          <w:sz w:val="24"/>
        </w:rPr>
        <w:t>6311</w:t>
      </w:r>
      <w:r>
        <w:rPr>
          <w:rFonts w:hint="eastAsia"/>
          <w:sz w:val="24"/>
        </w:rPr>
        <w:t>）</w:t>
      </w:r>
      <w:bookmarkEnd w:id="1500"/>
    </w:p>
    <w:p w:rsidR="001E62C7" w:rsidRDefault="001E62C7" w:rsidP="00327B4B">
      <w:pPr>
        <w:pStyle w:val="6"/>
        <w:spacing w:beforeLines="50" w:afterLines="50" w:line="360" w:lineRule="auto"/>
        <w:rPr>
          <w:color w:val="FF0000"/>
        </w:rPr>
      </w:pPr>
      <w:r>
        <w:rPr>
          <w:rFonts w:hint="eastAsia"/>
        </w:rPr>
        <w:t>（一）功能介绍</w:t>
      </w:r>
    </w:p>
    <w:p w:rsidR="001E62C7" w:rsidRDefault="001E62C7" w:rsidP="00327B4B">
      <w:pPr>
        <w:pStyle w:val="20"/>
        <w:spacing w:beforeLines="50" w:afterLines="50"/>
      </w:pPr>
      <w:r>
        <w:rPr>
          <w:rFonts w:hint="eastAsia"/>
        </w:rPr>
        <w:t>通过本功能可以实现客户进行柜面缴费。</w:t>
      </w:r>
    </w:p>
    <w:p w:rsidR="001E62C7" w:rsidRDefault="001E62C7" w:rsidP="00327B4B">
      <w:pPr>
        <w:pStyle w:val="6"/>
        <w:spacing w:beforeLines="50" w:afterLines="50" w:line="360" w:lineRule="auto"/>
      </w:pPr>
      <w:r>
        <w:rPr>
          <w:rFonts w:hint="eastAsia"/>
        </w:rPr>
        <w:t>（二）操作要点</w:t>
      </w:r>
    </w:p>
    <w:p w:rsidR="001E62C7" w:rsidRDefault="001E62C7" w:rsidP="00327B4B">
      <w:pPr>
        <w:numPr>
          <w:ilvl w:val="0"/>
          <w:numId w:val="545"/>
        </w:numPr>
        <w:spacing w:beforeLines="50" w:afterLines="50"/>
      </w:pPr>
      <w:r>
        <w:rPr>
          <w:rFonts w:hint="eastAsia"/>
        </w:rPr>
        <w:t>本业务仅限同城任一网点进行操作。</w:t>
      </w:r>
    </w:p>
    <w:p w:rsidR="001E62C7" w:rsidRDefault="001E62C7" w:rsidP="00327B4B">
      <w:pPr>
        <w:numPr>
          <w:ilvl w:val="0"/>
          <w:numId w:val="545"/>
        </w:numPr>
        <w:spacing w:beforeLines="50" w:afterLines="50"/>
      </w:pPr>
      <w:r>
        <w:rPr>
          <w:rFonts w:hint="eastAsia"/>
        </w:rPr>
        <w:t>本业务无需客户事先开通自助缴费功能。</w:t>
      </w:r>
    </w:p>
    <w:p w:rsidR="001E62C7" w:rsidRDefault="001E62C7" w:rsidP="00327B4B">
      <w:pPr>
        <w:numPr>
          <w:ilvl w:val="0"/>
          <w:numId w:val="545"/>
        </w:numPr>
        <w:spacing w:beforeLines="50" w:afterLines="50"/>
      </w:pPr>
      <w:r>
        <w:rPr>
          <w:rFonts w:hint="eastAsia"/>
        </w:rPr>
        <w:t>资金来源可以是一卡通、存折、现金、现金单、挂账单、支票。</w:t>
      </w:r>
    </w:p>
    <w:p w:rsidR="001E62C7" w:rsidRDefault="001E62C7" w:rsidP="00327B4B">
      <w:pPr>
        <w:pStyle w:val="6"/>
        <w:spacing w:beforeLines="50" w:afterLines="50" w:line="360" w:lineRule="auto"/>
      </w:pPr>
      <w:r>
        <w:rPr>
          <w:rFonts w:hint="eastAsia"/>
        </w:rPr>
        <w:t>（三）操作步骤</w:t>
      </w:r>
    </w:p>
    <w:p w:rsidR="001E62C7" w:rsidRDefault="001E62C7" w:rsidP="00327B4B">
      <w:pPr>
        <w:spacing w:beforeLines="50" w:afterLines="50"/>
      </w:pPr>
      <w:r>
        <w:rPr>
          <w:rFonts w:ascii="宋体" w:hAnsi="宋体" w:hint="eastAsia"/>
        </w:rPr>
        <w:t>1、用户选择系统导航－其他中间业务－自助缴费－柜台缴费或</w:t>
      </w:r>
      <w:r>
        <w:rPr>
          <w:rFonts w:hint="eastAsia"/>
        </w:rPr>
        <w:t>在</w:t>
      </w:r>
      <w:r>
        <w:object w:dxaOrig="2010" w:dyaOrig="315">
          <v:shape id="_x0000_i1106" type="#_x0000_t75" style="width:100.5pt;height:15.75pt" o:ole="">
            <v:imagedata r:id="rId142" o:title=""/>
          </v:shape>
          <o:OLEObject Type="Embed" ProgID="PBrush" ShapeID="_x0000_i1106" DrawAspect="Content" ObjectID="_1458487582" r:id="rId412"/>
        </w:object>
      </w:r>
      <w:r>
        <w:rPr>
          <w:rFonts w:hint="eastAsia"/>
        </w:rPr>
        <w:t>处输入业务代码</w:t>
      </w:r>
      <w:r>
        <w:rPr>
          <w:rFonts w:hint="eastAsia"/>
        </w:rPr>
        <w:t>6311</w:t>
      </w:r>
      <w:r>
        <w:rPr>
          <w:rFonts w:hint="eastAsia"/>
        </w:rPr>
        <w:t>，进入柜台缴费功能。</w:t>
      </w:r>
    </w:p>
    <w:p w:rsidR="001E62C7" w:rsidRDefault="001E62C7" w:rsidP="00327B4B">
      <w:pPr>
        <w:spacing w:beforeLines="50" w:afterLines="50"/>
      </w:pPr>
      <w:r>
        <w:rPr>
          <w:rFonts w:hint="eastAsia"/>
        </w:rPr>
        <w:t>2</w:t>
      </w:r>
      <w:r>
        <w:rPr>
          <w:rFonts w:hint="eastAsia"/>
        </w:rPr>
        <w:t>、在弹出的小框中选择客户所要申请的商户，进入缴费的界面后输入客户所需缴费的号码。</w:t>
      </w:r>
    </w:p>
    <w:p w:rsidR="001E62C7" w:rsidRDefault="001E62C7" w:rsidP="00327B4B">
      <w:pPr>
        <w:spacing w:beforeLines="50" w:afterLines="50"/>
      </w:pPr>
      <w:r>
        <w:rPr>
          <w:rFonts w:hint="eastAsia"/>
        </w:rPr>
        <w:t>3</w:t>
      </w:r>
      <w:r>
        <w:rPr>
          <w:rFonts w:hint="eastAsia"/>
        </w:rPr>
        <w:t>、缴费金额栏按所选商户而定。当所选商户为商户提供缴费金额的缴费金额栏自动弹出金额，如为不提供缴费金额的，手工输入客户要求缴纳的缴费金额。</w:t>
      </w:r>
    </w:p>
    <w:p w:rsidR="001E62C7" w:rsidRDefault="001E62C7" w:rsidP="00327B4B">
      <w:pPr>
        <w:spacing w:beforeLines="50" w:afterLines="50"/>
      </w:pPr>
      <w:r>
        <w:rPr>
          <w:rFonts w:hint="eastAsia"/>
        </w:rPr>
        <w:t>4</w:t>
      </w:r>
      <w:r>
        <w:rPr>
          <w:rFonts w:hint="eastAsia"/>
        </w:rPr>
        <w:t>、交易货币及钞汇类型根据所选商户而定，目前缴费币种仅为人民币。</w:t>
      </w:r>
    </w:p>
    <w:p w:rsidR="001E62C7" w:rsidRDefault="001E62C7" w:rsidP="00327B4B">
      <w:pPr>
        <w:spacing w:beforeLines="50" w:afterLines="50"/>
      </w:pPr>
      <w:r>
        <w:rPr>
          <w:rFonts w:hint="eastAsia"/>
        </w:rPr>
        <w:t>5</w:t>
      </w:r>
      <w:r>
        <w:rPr>
          <w:rFonts w:hint="eastAsia"/>
        </w:rPr>
        <w:t>、缴费户名输入的是缴费号码的所属客户名称，非户口名称。当与商户实现实时联机时，输完缴费号码后按回车，系统即从商户处取回缴费户名信息，自动显示在该栏，如非实时联机，可应客户要求填入或不填。</w:t>
      </w:r>
    </w:p>
    <w:p w:rsidR="001E62C7" w:rsidRDefault="001E62C7" w:rsidP="00327B4B">
      <w:pPr>
        <w:spacing w:beforeLines="50" w:afterLines="50"/>
        <w:rPr>
          <w:rFonts w:ascii="宋体" w:hAnsi="宋体"/>
        </w:rPr>
      </w:pPr>
      <w:r>
        <w:rPr>
          <w:rFonts w:hint="eastAsia"/>
        </w:rPr>
        <w:t>6</w:t>
      </w:r>
      <w:r>
        <w:rPr>
          <w:rFonts w:hint="eastAsia"/>
        </w:rPr>
        <w:t>、</w:t>
      </w:r>
      <w:r>
        <w:rPr>
          <w:rFonts w:ascii="宋体" w:hAnsi="宋体" w:hint="eastAsia"/>
        </w:rPr>
        <w:t>资金来源为一卡通时操作如下：</w:t>
      </w:r>
    </w:p>
    <w:p w:rsidR="001E62C7" w:rsidRDefault="001E62C7" w:rsidP="00327B4B">
      <w:pPr>
        <w:spacing w:beforeLines="50" w:afterLines="50"/>
        <w:rPr>
          <w:rFonts w:ascii="宋体" w:hAnsi="宋体"/>
        </w:rPr>
      </w:pPr>
      <w:r>
        <w:rPr>
          <w:rFonts w:ascii="宋体" w:hAnsi="宋体" w:hint="eastAsia"/>
        </w:rPr>
        <w:t>（1）刷卡并手工输入卡号，界面上显示该一卡通户口信息；</w:t>
      </w:r>
    </w:p>
    <w:p w:rsidR="001E62C7" w:rsidRDefault="001E62C7" w:rsidP="00327B4B">
      <w:pPr>
        <w:spacing w:beforeLines="50" w:afterLines="50"/>
        <w:rPr>
          <w:rFonts w:ascii="宋体" w:hAnsi="宋体"/>
          <w:bCs/>
        </w:rPr>
      </w:pPr>
      <w:r>
        <w:rPr>
          <w:rFonts w:ascii="宋体" w:hAnsi="宋体" w:hint="eastAsia"/>
          <w:bCs/>
        </w:rPr>
        <w:lastRenderedPageBreak/>
        <w:t>（2）选择支付方式验证框</w:t>
      </w:r>
      <w:r w:rsidRPr="008E1FB9">
        <w:rPr>
          <w:rFonts w:ascii="宋体" w:hAnsi="宋体"/>
        </w:rPr>
        <w:object w:dxaOrig="345" w:dyaOrig="315">
          <v:shape id="_x0000_i1107" type="#_x0000_t75" style="width:17.25pt;height:15.75pt" o:ole="">
            <v:imagedata r:id="rId43" o:title=""/>
          </v:shape>
          <o:OLEObject Type="Embed" ProgID="PBrush" ShapeID="_x0000_i1107" DrawAspect="Content" ObjectID="_1458487583" r:id="rId413"/>
        </w:object>
      </w:r>
      <w:r>
        <w:rPr>
          <w:rFonts w:ascii="宋体" w:hAnsi="宋体" w:hint="eastAsia"/>
        </w:rPr>
        <w:t>，</w:t>
      </w:r>
      <w:r>
        <w:rPr>
          <w:rFonts w:ascii="宋体" w:hAnsi="宋体" w:hint="eastAsia"/>
          <w:bCs/>
        </w:rPr>
        <w:t>请客户通过密码小键盘输入“交易密码”；</w:t>
      </w:r>
    </w:p>
    <w:p w:rsidR="001E62C7" w:rsidRDefault="001E62C7" w:rsidP="00327B4B">
      <w:pPr>
        <w:spacing w:beforeLines="50" w:afterLines="50"/>
        <w:rPr>
          <w:rFonts w:ascii="宋体" w:hAnsi="宋体"/>
          <w:bCs/>
        </w:rPr>
      </w:pPr>
      <w:r>
        <w:rPr>
          <w:rFonts w:ascii="宋体" w:hAnsi="宋体" w:hint="eastAsia"/>
          <w:bCs/>
        </w:rPr>
        <w:t>（3）“金额”栏根据</w:t>
      </w:r>
      <w:r>
        <w:rPr>
          <w:rFonts w:hint="eastAsia"/>
        </w:rPr>
        <w:t>所选商户类型自动弹出金额，或手工输入客户要求缴纳的缴费金额。</w:t>
      </w:r>
    </w:p>
    <w:p w:rsidR="001E62C7" w:rsidRDefault="001E62C7" w:rsidP="00327B4B">
      <w:pPr>
        <w:spacing w:beforeLines="50" w:afterLines="50"/>
        <w:rPr>
          <w:rFonts w:ascii="宋体" w:hAnsi="宋体"/>
        </w:rPr>
      </w:pPr>
      <w:r>
        <w:rPr>
          <w:rFonts w:ascii="宋体" w:hAnsi="宋体" w:hint="eastAsia"/>
          <w:bCs/>
        </w:rPr>
        <w:t>（4）选择“确定”按钮；</w:t>
      </w:r>
    </w:p>
    <w:p w:rsidR="001E62C7" w:rsidRDefault="001E62C7" w:rsidP="00327B4B">
      <w:pPr>
        <w:spacing w:beforeLines="50" w:afterLines="50"/>
        <w:rPr>
          <w:rFonts w:ascii="宋体" w:hAnsi="宋体"/>
        </w:rPr>
      </w:pPr>
      <w:r>
        <w:rPr>
          <w:rFonts w:ascii="宋体" w:hAnsi="宋体" w:hint="eastAsia"/>
        </w:rPr>
        <w:t>7、资金来源为活期存折时操作如下：</w:t>
      </w:r>
    </w:p>
    <w:p w:rsidR="001E62C7" w:rsidRDefault="001E62C7" w:rsidP="00327B4B">
      <w:pPr>
        <w:spacing w:beforeLines="50" w:afterLines="50"/>
        <w:rPr>
          <w:rFonts w:ascii="宋体" w:hAnsi="宋体"/>
        </w:rPr>
      </w:pPr>
      <w:r>
        <w:rPr>
          <w:rFonts w:ascii="宋体" w:hAnsi="宋体" w:hint="eastAsia"/>
        </w:rPr>
        <w:t>（1）刷存折并手工输入存折账号，</w:t>
      </w:r>
      <w:r>
        <w:rPr>
          <w:rFonts w:hint="eastAsia"/>
        </w:rPr>
        <w:t>界面上显示该存折户口信息；</w:t>
      </w:r>
    </w:p>
    <w:p w:rsidR="001E62C7" w:rsidRDefault="001E62C7" w:rsidP="00327B4B">
      <w:pPr>
        <w:spacing w:beforeLines="50" w:afterLines="50"/>
        <w:rPr>
          <w:rFonts w:ascii="宋体" w:hAnsi="宋体"/>
          <w:bCs/>
        </w:rPr>
      </w:pPr>
      <w:r>
        <w:rPr>
          <w:rFonts w:ascii="宋体" w:hAnsi="宋体" w:hint="eastAsia"/>
          <w:bCs/>
        </w:rPr>
        <w:t>（2）选择支付方式验证框</w:t>
      </w:r>
      <w:r w:rsidRPr="008E1FB9">
        <w:rPr>
          <w:rFonts w:ascii="宋体" w:hAnsi="宋体"/>
        </w:rPr>
        <w:object w:dxaOrig="345" w:dyaOrig="315">
          <v:shape id="_x0000_i1108" type="#_x0000_t75" style="width:17.25pt;height:15.75pt" o:ole="">
            <v:imagedata r:id="rId43" o:title=""/>
          </v:shape>
          <o:OLEObject Type="Embed" ProgID="PBrush" ShapeID="_x0000_i1108" DrawAspect="Content" ObjectID="_1458487584" r:id="rId414"/>
        </w:object>
      </w:r>
      <w:r>
        <w:rPr>
          <w:rFonts w:ascii="宋体" w:hAnsi="宋体" w:hint="eastAsia"/>
        </w:rPr>
        <w:t>，</w:t>
      </w:r>
      <w:r>
        <w:rPr>
          <w:rFonts w:ascii="宋体" w:hAnsi="宋体" w:hint="eastAsia"/>
          <w:bCs/>
        </w:rPr>
        <w:t>请客户通过密码小键盘输入“交易密码”；</w:t>
      </w:r>
    </w:p>
    <w:p w:rsidR="001E62C7" w:rsidRDefault="001E62C7" w:rsidP="00327B4B">
      <w:pPr>
        <w:spacing w:beforeLines="50" w:afterLines="50"/>
        <w:rPr>
          <w:rFonts w:ascii="宋体" w:hAnsi="宋体"/>
          <w:bCs/>
        </w:rPr>
      </w:pPr>
      <w:r>
        <w:rPr>
          <w:rFonts w:ascii="宋体" w:hAnsi="宋体" w:hint="eastAsia"/>
          <w:bCs/>
        </w:rPr>
        <w:t>（3）“金额”栏根据</w:t>
      </w:r>
      <w:r>
        <w:rPr>
          <w:rFonts w:hint="eastAsia"/>
        </w:rPr>
        <w:t>所选商户类型自动弹出金额，或手工输入客户要求缴纳的缴费金额。</w:t>
      </w:r>
    </w:p>
    <w:p w:rsidR="001E62C7" w:rsidRDefault="001E62C7" w:rsidP="00327B4B">
      <w:pPr>
        <w:spacing w:beforeLines="50" w:afterLines="50"/>
        <w:rPr>
          <w:rFonts w:ascii="宋体" w:hAnsi="宋体"/>
          <w:bCs/>
        </w:rPr>
      </w:pPr>
      <w:r>
        <w:rPr>
          <w:rFonts w:ascii="宋体" w:hAnsi="宋体" w:hint="eastAsia"/>
          <w:bCs/>
        </w:rPr>
        <w:t>（4）选择“确定”按钮；</w:t>
      </w:r>
    </w:p>
    <w:p w:rsidR="001E62C7" w:rsidRDefault="001E62C7" w:rsidP="00327B4B">
      <w:pPr>
        <w:spacing w:beforeLines="50" w:afterLines="50"/>
        <w:rPr>
          <w:rFonts w:ascii="宋体" w:hAnsi="宋体"/>
        </w:rPr>
      </w:pPr>
      <w:r>
        <w:rPr>
          <w:rFonts w:ascii="宋体" w:hAnsi="宋体" w:hint="eastAsia"/>
        </w:rPr>
        <w:t>8、资金来源为现金时操作如下：</w:t>
      </w:r>
    </w:p>
    <w:p w:rsidR="001E62C7" w:rsidRDefault="001E62C7" w:rsidP="00327B4B">
      <w:pPr>
        <w:spacing w:beforeLines="50" w:afterLines="50"/>
        <w:rPr>
          <w:rFonts w:ascii="宋体" w:hAnsi="宋体"/>
        </w:rPr>
      </w:pPr>
      <w:r>
        <w:rPr>
          <w:rFonts w:ascii="宋体" w:hAnsi="宋体" w:hint="eastAsia"/>
        </w:rPr>
        <w:t>（1）选择“现金收款”按钮，进入同步现金收款界面，按客户缴费货币种类、券别、数量进行配钞。</w:t>
      </w:r>
    </w:p>
    <w:p w:rsidR="001E62C7" w:rsidRDefault="001E62C7" w:rsidP="00327B4B">
      <w:pPr>
        <w:spacing w:beforeLines="50" w:afterLines="50"/>
        <w:rPr>
          <w:rFonts w:ascii="宋体" w:hAnsi="宋体"/>
          <w:bCs/>
        </w:rPr>
      </w:pPr>
      <w:r>
        <w:rPr>
          <w:rFonts w:ascii="宋体" w:hAnsi="宋体" w:hint="eastAsia"/>
          <w:bCs/>
        </w:rPr>
        <w:t>（2）配钞结束后，选择“确定”按钮</w:t>
      </w:r>
    </w:p>
    <w:p w:rsidR="001E62C7" w:rsidRDefault="001E62C7" w:rsidP="00327B4B">
      <w:pPr>
        <w:spacing w:beforeLines="50" w:afterLines="50"/>
        <w:rPr>
          <w:rFonts w:ascii="宋体" w:hAnsi="宋体"/>
          <w:bCs/>
        </w:rPr>
      </w:pPr>
      <w:r>
        <w:rPr>
          <w:rFonts w:ascii="宋体" w:hAnsi="宋体" w:hint="eastAsia"/>
          <w:bCs/>
        </w:rPr>
        <w:t>（3）在柜台缴费界面选择“确定”按钮；</w:t>
      </w:r>
    </w:p>
    <w:p w:rsidR="001E62C7" w:rsidRDefault="001E62C7" w:rsidP="00327B4B">
      <w:pPr>
        <w:spacing w:beforeLines="50" w:afterLines="50"/>
        <w:rPr>
          <w:rFonts w:ascii="宋体" w:hAnsi="宋体"/>
          <w:bCs/>
        </w:rPr>
      </w:pPr>
      <w:r>
        <w:rPr>
          <w:rFonts w:ascii="宋体" w:hAnsi="宋体" w:hint="eastAsia"/>
          <w:bCs/>
        </w:rPr>
        <w:t>（4）打印一式两联“缴费回单”，客户缴费交易成功。</w:t>
      </w:r>
    </w:p>
    <w:p w:rsidR="001E62C7" w:rsidRDefault="001E62C7" w:rsidP="00327B4B">
      <w:pPr>
        <w:spacing w:beforeLines="50" w:afterLines="50"/>
        <w:rPr>
          <w:rFonts w:ascii="宋体" w:hAnsi="宋体"/>
        </w:rPr>
      </w:pPr>
      <w:r>
        <w:rPr>
          <w:rFonts w:ascii="宋体" w:hAnsi="宋体" w:hint="eastAsia"/>
        </w:rPr>
        <w:t>9、资金来源为现金单时操作如下：</w:t>
      </w:r>
    </w:p>
    <w:p w:rsidR="001E62C7" w:rsidRDefault="001E62C7" w:rsidP="00327B4B">
      <w:pPr>
        <w:spacing w:beforeLines="50" w:afterLines="50"/>
        <w:rPr>
          <w:rFonts w:ascii="宋体" w:hAnsi="宋体"/>
        </w:rPr>
      </w:pPr>
      <w:r>
        <w:rPr>
          <w:rFonts w:ascii="宋体" w:hAnsi="宋体" w:hint="eastAsia"/>
        </w:rPr>
        <w:t>（1）手工输入“现金单号”回车，界面上方显示现金单信息；</w:t>
      </w:r>
    </w:p>
    <w:p w:rsidR="001E62C7" w:rsidRDefault="001E62C7" w:rsidP="00327B4B">
      <w:pPr>
        <w:spacing w:beforeLines="50" w:afterLines="50"/>
        <w:rPr>
          <w:rFonts w:ascii="宋体" w:hAnsi="宋体"/>
          <w:bCs/>
        </w:rPr>
      </w:pPr>
      <w:r>
        <w:rPr>
          <w:rFonts w:ascii="宋体" w:hAnsi="宋体" w:hint="eastAsia"/>
        </w:rPr>
        <w:t>（2）</w:t>
      </w:r>
      <w:r>
        <w:rPr>
          <w:rFonts w:ascii="宋体" w:hAnsi="宋体" w:hint="eastAsia"/>
          <w:bCs/>
        </w:rPr>
        <w:t>选择“确定”按钮,进入交互信息显示窗口，选择打印（7）进入现金单打印界面，选择“实时打印（10）”按钮，打印新现金单；</w:t>
      </w:r>
    </w:p>
    <w:p w:rsidR="001E62C7" w:rsidRDefault="001E62C7" w:rsidP="00327B4B">
      <w:pPr>
        <w:spacing w:beforeLines="50" w:afterLines="50"/>
        <w:rPr>
          <w:rFonts w:ascii="宋体" w:hAnsi="宋体"/>
          <w:bCs/>
        </w:rPr>
      </w:pPr>
      <w:r>
        <w:rPr>
          <w:rFonts w:ascii="宋体" w:hAnsi="宋体" w:hint="eastAsia"/>
          <w:bCs/>
        </w:rPr>
        <w:t>（3）现金单打印完毕后，进入交互信息显示窗口，选择“确定”按钮，进入显示套打预览界面;</w:t>
      </w:r>
    </w:p>
    <w:p w:rsidR="001E62C7" w:rsidRDefault="001E62C7" w:rsidP="00327B4B">
      <w:pPr>
        <w:spacing w:beforeLines="50" w:afterLines="50"/>
        <w:rPr>
          <w:rFonts w:ascii="宋体" w:hAnsi="宋体"/>
          <w:bCs/>
        </w:rPr>
      </w:pPr>
      <w:r>
        <w:rPr>
          <w:rFonts w:ascii="宋体" w:hint="eastAsia"/>
        </w:rPr>
        <w:t>（4）选择</w:t>
      </w:r>
      <w:r>
        <w:rPr>
          <w:rFonts w:ascii="宋体"/>
        </w:rPr>
        <w:t>“</w:t>
      </w:r>
      <w:r>
        <w:rPr>
          <w:rFonts w:ascii="宋体" w:hint="eastAsia"/>
        </w:rPr>
        <w:t>打印</w:t>
      </w:r>
      <w:r>
        <w:rPr>
          <w:rFonts w:ascii="宋体"/>
        </w:rPr>
        <w:t>”</w:t>
      </w:r>
      <w:r>
        <w:rPr>
          <w:rFonts w:ascii="宋体" w:hint="eastAsia"/>
        </w:rPr>
        <w:t>，打印一式两联</w:t>
      </w:r>
      <w:r>
        <w:rPr>
          <w:rFonts w:ascii="宋体"/>
        </w:rPr>
        <w:t>“</w:t>
      </w:r>
      <w:r>
        <w:rPr>
          <w:rFonts w:ascii="宋体" w:hint="eastAsia"/>
        </w:rPr>
        <w:t>缴费回单</w:t>
      </w:r>
      <w:r>
        <w:rPr>
          <w:rFonts w:ascii="宋体"/>
        </w:rPr>
        <w:t>”</w:t>
      </w:r>
      <w:r>
        <w:rPr>
          <w:rFonts w:ascii="宋体" w:hint="eastAsia"/>
        </w:rPr>
        <w:t>客户缴费交易成功</w:t>
      </w:r>
      <w:r>
        <w:rPr>
          <w:rFonts w:ascii="宋体"/>
        </w:rPr>
        <w:t>(</w:t>
      </w:r>
      <w:r>
        <w:rPr>
          <w:rFonts w:ascii="宋体" w:hint="eastAsia"/>
        </w:rPr>
        <w:t>原现金单做缴费</w:t>
      </w:r>
      <w:r>
        <w:rPr>
          <w:rFonts w:ascii="宋体" w:hint="eastAsia"/>
        </w:rPr>
        <w:lastRenderedPageBreak/>
        <w:t>回单附件</w:t>
      </w:r>
      <w:r>
        <w:rPr>
          <w:rFonts w:ascii="宋体"/>
        </w:rPr>
        <w:t>)</w:t>
      </w:r>
      <w:r>
        <w:rPr>
          <w:rFonts w:ascii="宋体" w:hint="eastAsia"/>
        </w:rPr>
        <w:t>。</w:t>
      </w:r>
    </w:p>
    <w:p w:rsidR="001E62C7" w:rsidRDefault="001E62C7" w:rsidP="00327B4B">
      <w:pPr>
        <w:spacing w:beforeLines="50" w:afterLines="50"/>
        <w:rPr>
          <w:rFonts w:ascii="宋体" w:hAnsi="宋体"/>
        </w:rPr>
      </w:pPr>
      <w:r>
        <w:rPr>
          <w:rFonts w:ascii="宋体" w:hAnsi="宋体" w:hint="eastAsia"/>
        </w:rPr>
        <w:t>10、资金来源为挂账单时操作如下：</w:t>
      </w:r>
    </w:p>
    <w:p w:rsidR="001E62C7" w:rsidRDefault="001E62C7" w:rsidP="00327B4B">
      <w:pPr>
        <w:spacing w:beforeLines="50" w:afterLines="50"/>
        <w:rPr>
          <w:rFonts w:ascii="宋体" w:hAnsi="宋体"/>
        </w:rPr>
      </w:pPr>
      <w:r>
        <w:rPr>
          <w:rFonts w:ascii="宋体" w:hAnsi="宋体" w:hint="eastAsia"/>
        </w:rPr>
        <w:t>（1）手工输入“挂账单号”回车，界面上方显示挂账单信息；</w:t>
      </w:r>
    </w:p>
    <w:p w:rsidR="001E62C7" w:rsidRDefault="001E62C7" w:rsidP="00327B4B">
      <w:pPr>
        <w:spacing w:beforeLines="50" w:afterLines="50"/>
        <w:rPr>
          <w:rFonts w:ascii="宋体" w:hAnsi="宋体"/>
          <w:bCs/>
        </w:rPr>
      </w:pPr>
      <w:r>
        <w:rPr>
          <w:rFonts w:ascii="宋体" w:hAnsi="宋体" w:hint="eastAsia"/>
          <w:bCs/>
        </w:rPr>
        <w:t>（2）选择“确定”按钮,显示套打预览界面；</w:t>
      </w:r>
    </w:p>
    <w:p w:rsidR="001E62C7" w:rsidRDefault="001E62C7" w:rsidP="00327B4B">
      <w:pPr>
        <w:spacing w:beforeLines="50" w:afterLines="50"/>
        <w:rPr>
          <w:rFonts w:ascii="宋体" w:hAnsi="宋体"/>
          <w:bCs/>
        </w:rPr>
      </w:pPr>
      <w:r>
        <w:rPr>
          <w:rFonts w:ascii="宋体" w:hAnsi="宋体" w:hint="eastAsia"/>
          <w:bCs/>
        </w:rPr>
        <w:t>（3）选择“打印”，打印一式两联“缴费回单”客户缴费交易成功。</w:t>
      </w:r>
    </w:p>
    <w:p w:rsidR="001E62C7" w:rsidRDefault="001E62C7" w:rsidP="00327B4B">
      <w:pPr>
        <w:spacing w:beforeLines="50" w:afterLines="50"/>
        <w:rPr>
          <w:rFonts w:ascii="宋体" w:hAnsi="宋体"/>
        </w:rPr>
      </w:pPr>
      <w:r>
        <w:rPr>
          <w:rFonts w:ascii="宋体" w:hAnsi="宋体" w:hint="eastAsia"/>
          <w:bCs/>
        </w:rPr>
        <w:t>11、</w:t>
      </w:r>
      <w:r>
        <w:rPr>
          <w:rFonts w:ascii="宋体" w:hAnsi="宋体" w:hint="eastAsia"/>
        </w:rPr>
        <w:t>资金来源为支票时操作如下：</w:t>
      </w:r>
    </w:p>
    <w:p w:rsidR="001E62C7" w:rsidRDefault="001E62C7" w:rsidP="00327B4B">
      <w:pPr>
        <w:spacing w:beforeLines="50" w:afterLines="50"/>
        <w:rPr>
          <w:rFonts w:ascii="宋体" w:hAnsi="宋体"/>
        </w:rPr>
      </w:pPr>
      <w:r>
        <w:rPr>
          <w:rFonts w:ascii="宋体" w:hAnsi="宋体" w:hint="eastAsia"/>
        </w:rPr>
        <w:t>（1）手工输入“支票户口号”，按</w:t>
      </w:r>
      <w:r w:rsidRPr="008E1FB9">
        <w:rPr>
          <w:rFonts w:ascii="宋体" w:hAnsi="宋体"/>
        </w:rPr>
        <w:object w:dxaOrig="345" w:dyaOrig="315">
          <v:shape id="_x0000_i1109" type="#_x0000_t75" style="width:17.25pt;height:15.75pt" o:ole="">
            <v:imagedata r:id="rId43" o:title=""/>
          </v:shape>
          <o:OLEObject Type="Embed" ProgID="PBrush" ShapeID="_x0000_i1109" DrawAspect="Content" ObjectID="_1458487585" r:id="rId415"/>
        </w:object>
      </w:r>
      <w:r>
        <w:rPr>
          <w:rFonts w:ascii="宋体" w:hAnsi="宋体" w:hint="eastAsia"/>
        </w:rPr>
        <w:t>，录入相关的支取方式；</w:t>
      </w:r>
    </w:p>
    <w:p w:rsidR="001E62C7" w:rsidRDefault="001E62C7" w:rsidP="00327B4B">
      <w:pPr>
        <w:spacing w:beforeLines="50" w:afterLines="50"/>
        <w:rPr>
          <w:rFonts w:ascii="宋体" w:hAnsi="宋体"/>
          <w:bCs/>
        </w:rPr>
      </w:pPr>
      <w:r>
        <w:rPr>
          <w:rFonts w:ascii="宋体" w:hAnsi="宋体" w:hint="eastAsia"/>
          <w:bCs/>
        </w:rPr>
        <w:t>（2）输入支票种类、支票号、支票日期及支票金额；</w:t>
      </w:r>
    </w:p>
    <w:p w:rsidR="001E62C7" w:rsidRDefault="001E62C7" w:rsidP="00327B4B">
      <w:pPr>
        <w:spacing w:beforeLines="50" w:afterLines="50"/>
        <w:rPr>
          <w:rFonts w:ascii="宋体" w:hAnsi="宋体"/>
          <w:bCs/>
        </w:rPr>
      </w:pPr>
      <w:r>
        <w:rPr>
          <w:rFonts w:ascii="宋体" w:hAnsi="宋体" w:hint="eastAsia"/>
          <w:bCs/>
        </w:rPr>
        <w:t>（3）选择“打印”，打印一式两联“缴费回单”客户缴费交易成功。</w:t>
      </w:r>
    </w:p>
    <w:p w:rsidR="001E62C7" w:rsidRDefault="001E62C7" w:rsidP="00327B4B">
      <w:pPr>
        <w:spacing w:beforeLines="50" w:afterLines="50"/>
        <w:rPr>
          <w:rFonts w:ascii="宋体" w:hAnsi="宋体"/>
          <w:bCs/>
        </w:rPr>
      </w:pPr>
      <w:r>
        <w:rPr>
          <w:rFonts w:ascii="宋体" w:hAnsi="宋体" w:hint="eastAsia"/>
          <w:bCs/>
        </w:rPr>
        <w:t>12、打印缴费回单，一式两联。一联加盖经办员储蓄业务章后交还客户，另一联经办员留存。</w:t>
      </w:r>
    </w:p>
    <w:p w:rsidR="001E62C7" w:rsidRDefault="001E62C7" w:rsidP="001E62C7">
      <w:pPr>
        <w:pStyle w:val="5"/>
        <w:rPr>
          <w:sz w:val="24"/>
        </w:rPr>
      </w:pPr>
      <w:bookmarkStart w:id="1501" w:name="_Toc183927577"/>
      <w:r>
        <w:rPr>
          <w:rFonts w:hint="eastAsia"/>
          <w:sz w:val="24"/>
        </w:rPr>
        <w:t>八、发票打印（业务代码</w:t>
      </w:r>
      <w:r>
        <w:rPr>
          <w:rFonts w:hint="eastAsia"/>
          <w:sz w:val="24"/>
        </w:rPr>
        <w:t>6312</w:t>
      </w:r>
      <w:r>
        <w:rPr>
          <w:rFonts w:hint="eastAsia"/>
          <w:sz w:val="24"/>
        </w:rPr>
        <w:t>）</w:t>
      </w:r>
      <w:bookmarkEnd w:id="1501"/>
    </w:p>
    <w:p w:rsidR="001E62C7" w:rsidRDefault="001E62C7" w:rsidP="001E62C7">
      <w:pPr>
        <w:pStyle w:val="6"/>
        <w:spacing w:line="360" w:lineRule="auto"/>
      </w:pPr>
      <w:r>
        <w:rPr>
          <w:rFonts w:hint="eastAsia"/>
        </w:rPr>
        <w:t>（一）操作要点</w:t>
      </w:r>
    </w:p>
    <w:p w:rsidR="001E62C7" w:rsidRDefault="001E62C7" w:rsidP="001E62C7">
      <w:pPr>
        <w:widowControl/>
        <w:jc w:val="left"/>
        <w:rPr>
          <w:szCs w:val="28"/>
        </w:rPr>
      </w:pPr>
      <w:r>
        <w:rPr>
          <w:rFonts w:hint="eastAsia"/>
          <w:szCs w:val="28"/>
        </w:rPr>
        <w:t>1</w:t>
      </w:r>
      <w:r>
        <w:rPr>
          <w:rFonts w:hint="eastAsia"/>
          <w:szCs w:val="28"/>
        </w:rPr>
        <w:t>、发票的打印是要求在交易成功的情况下进行。</w:t>
      </w:r>
    </w:p>
    <w:p w:rsidR="001E62C7" w:rsidRDefault="001E62C7" w:rsidP="001E62C7">
      <w:pPr>
        <w:widowControl/>
        <w:jc w:val="left"/>
        <w:rPr>
          <w:szCs w:val="28"/>
        </w:rPr>
      </w:pPr>
      <w:r>
        <w:rPr>
          <w:rFonts w:hint="eastAsia"/>
          <w:szCs w:val="28"/>
        </w:rPr>
        <w:t>2</w:t>
      </w:r>
      <w:r>
        <w:rPr>
          <w:rFonts w:hint="eastAsia"/>
          <w:szCs w:val="28"/>
        </w:rPr>
        <w:t>、发票打印界面，商户号及缴费号码为必输项。</w:t>
      </w:r>
    </w:p>
    <w:p w:rsidR="001E62C7" w:rsidRDefault="001E62C7" w:rsidP="000029C7">
      <w:pPr>
        <w:widowControl/>
        <w:numPr>
          <w:ilvl w:val="0"/>
          <w:numId w:val="563"/>
        </w:numPr>
        <w:tabs>
          <w:tab w:val="num" w:pos="570"/>
        </w:tabs>
        <w:jc w:val="left"/>
        <w:rPr>
          <w:vanish/>
          <w:szCs w:val="28"/>
        </w:rPr>
      </w:pPr>
    </w:p>
    <w:p w:rsidR="001E62C7" w:rsidRDefault="001E62C7" w:rsidP="001E62C7">
      <w:pPr>
        <w:rPr>
          <w:szCs w:val="28"/>
        </w:rPr>
      </w:pPr>
    </w:p>
    <w:p w:rsidR="001E62C7" w:rsidRDefault="001E62C7" w:rsidP="00327B4B">
      <w:pPr>
        <w:pStyle w:val="6"/>
        <w:spacing w:beforeLines="50" w:afterLines="50" w:line="360" w:lineRule="auto"/>
      </w:pPr>
      <w:r>
        <w:rPr>
          <w:rFonts w:hint="eastAsia"/>
        </w:rPr>
        <w:t>（二）操作步骤（同冲补账，略）</w:t>
      </w:r>
    </w:p>
    <w:p w:rsidR="001E62C7" w:rsidRDefault="001E62C7" w:rsidP="001E62C7">
      <w:pPr>
        <w:pStyle w:val="5"/>
        <w:rPr>
          <w:sz w:val="24"/>
        </w:rPr>
      </w:pPr>
      <w:bookmarkStart w:id="1502" w:name="_Toc183927578"/>
      <w:r>
        <w:rPr>
          <w:rFonts w:hint="eastAsia"/>
          <w:sz w:val="24"/>
        </w:rPr>
        <w:t>九、发票补打（业务代码</w:t>
      </w:r>
      <w:r>
        <w:rPr>
          <w:rFonts w:hint="eastAsia"/>
          <w:sz w:val="24"/>
        </w:rPr>
        <w:t>6313</w:t>
      </w:r>
      <w:r>
        <w:rPr>
          <w:rFonts w:hint="eastAsia"/>
          <w:sz w:val="24"/>
        </w:rPr>
        <w:t>）</w:t>
      </w:r>
      <w:bookmarkEnd w:id="1502"/>
    </w:p>
    <w:p w:rsidR="001E62C7" w:rsidRDefault="001E62C7" w:rsidP="001E62C7">
      <w:r>
        <w:rPr>
          <w:rFonts w:hint="eastAsia"/>
        </w:rPr>
        <w:t>同发票打印，略</w:t>
      </w:r>
    </w:p>
    <w:p w:rsidR="001E62C7" w:rsidRDefault="001E62C7" w:rsidP="001E62C7">
      <w:pPr>
        <w:pStyle w:val="5"/>
        <w:rPr>
          <w:color w:val="FF0000"/>
          <w:sz w:val="24"/>
        </w:rPr>
      </w:pPr>
      <w:bookmarkStart w:id="1503" w:name="_Toc183927579"/>
      <w:r>
        <w:rPr>
          <w:rFonts w:hint="eastAsia"/>
          <w:sz w:val="24"/>
        </w:rPr>
        <w:t>十、交易批次管理（业务代码</w:t>
      </w:r>
      <w:r>
        <w:rPr>
          <w:rFonts w:hint="eastAsia"/>
          <w:sz w:val="24"/>
        </w:rPr>
        <w:t>6321</w:t>
      </w:r>
      <w:r>
        <w:rPr>
          <w:rFonts w:hint="eastAsia"/>
          <w:sz w:val="24"/>
        </w:rPr>
        <w:t>）</w:t>
      </w:r>
      <w:bookmarkEnd w:id="1503"/>
    </w:p>
    <w:p w:rsidR="001E62C7" w:rsidRDefault="001E62C7" w:rsidP="001E62C7">
      <w:pPr>
        <w:pStyle w:val="6"/>
        <w:rPr>
          <w:color w:val="FF0000"/>
        </w:rPr>
      </w:pPr>
      <w:r>
        <w:rPr>
          <w:rFonts w:hint="eastAsia"/>
        </w:rPr>
        <w:t>（一）功能介绍</w:t>
      </w:r>
    </w:p>
    <w:p w:rsidR="001E62C7" w:rsidRDefault="001E62C7" w:rsidP="001E62C7">
      <w:pPr>
        <w:pStyle w:val="20"/>
      </w:pPr>
      <w:r>
        <w:rPr>
          <w:rFonts w:hint="eastAsia"/>
        </w:rPr>
        <w:t>通过本功能可以实现日终对账、手工对账、缴费商户清算及显示交易列表、</w:t>
      </w:r>
      <w:r>
        <w:rPr>
          <w:rFonts w:hint="eastAsia"/>
        </w:rPr>
        <w:lastRenderedPageBreak/>
        <w:t>对账报表并打印等业务。</w:t>
      </w:r>
    </w:p>
    <w:p w:rsidR="001E62C7" w:rsidRDefault="001E62C7" w:rsidP="001E62C7">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1E62C7">
        <w:tc>
          <w:tcPr>
            <w:tcW w:w="2268" w:type="dxa"/>
          </w:tcPr>
          <w:p w:rsidR="001E62C7" w:rsidRDefault="001E62C7" w:rsidP="001E62C7">
            <w:r>
              <w:rPr>
                <w:rFonts w:hint="eastAsia"/>
              </w:rPr>
              <w:t>交易列表</w:t>
            </w:r>
          </w:p>
        </w:tc>
        <w:tc>
          <w:tcPr>
            <w:tcW w:w="6254" w:type="dxa"/>
          </w:tcPr>
          <w:p w:rsidR="001E62C7" w:rsidRDefault="001E62C7" w:rsidP="001E62C7">
            <w:r>
              <w:rPr>
                <w:rFonts w:hint="eastAsia"/>
              </w:rPr>
              <w:t>查询某一批次的交易流水报表并提供打印</w:t>
            </w:r>
          </w:p>
        </w:tc>
      </w:tr>
      <w:tr w:rsidR="001E62C7">
        <w:tc>
          <w:tcPr>
            <w:tcW w:w="2268" w:type="dxa"/>
          </w:tcPr>
          <w:p w:rsidR="001E62C7" w:rsidRDefault="001E62C7" w:rsidP="001E62C7">
            <w:r>
              <w:rPr>
                <w:rFonts w:hint="eastAsia"/>
              </w:rPr>
              <w:t>交易列表中的明细项目</w:t>
            </w:r>
          </w:p>
        </w:tc>
        <w:tc>
          <w:tcPr>
            <w:tcW w:w="6254" w:type="dxa"/>
          </w:tcPr>
          <w:p w:rsidR="001E62C7" w:rsidRDefault="001E62C7" w:rsidP="001E62C7">
            <w:r>
              <w:rPr>
                <w:rFonts w:hint="eastAsia"/>
              </w:rPr>
              <w:t>每笔缴费金额的明细，在商户协议管理中的明细项目中编写，由商户传输数据产生。</w:t>
            </w:r>
          </w:p>
        </w:tc>
      </w:tr>
      <w:tr w:rsidR="001E62C7">
        <w:trPr>
          <w:cantSplit/>
        </w:trPr>
        <w:tc>
          <w:tcPr>
            <w:tcW w:w="2268" w:type="dxa"/>
            <w:vMerge w:val="restart"/>
          </w:tcPr>
          <w:p w:rsidR="001E62C7" w:rsidRDefault="001E62C7" w:rsidP="001E62C7">
            <w:r>
              <w:rPr>
                <w:rFonts w:hint="eastAsia"/>
              </w:rPr>
              <w:t>置对账成功</w:t>
            </w:r>
          </w:p>
        </w:tc>
        <w:tc>
          <w:tcPr>
            <w:tcW w:w="6254" w:type="dxa"/>
          </w:tcPr>
          <w:p w:rsidR="001E62C7" w:rsidRDefault="001E62C7" w:rsidP="001E62C7">
            <w:pPr>
              <w:widowControl/>
              <w:jc w:val="left"/>
              <w:rPr>
                <w:rFonts w:ascii="宋体"/>
                <w:kern w:val="0"/>
                <w:szCs w:val="20"/>
              </w:rPr>
            </w:pPr>
            <w:r>
              <w:rPr>
                <w:rFonts w:hint="eastAsia"/>
                <w:szCs w:val="20"/>
              </w:rPr>
              <w:t>即手工置对账成功，有两种情况需要此操作：</w:t>
            </w:r>
          </w:p>
          <w:p w:rsidR="001E62C7" w:rsidRDefault="001E62C7" w:rsidP="001E62C7">
            <w:r>
              <w:rPr>
                <w:rFonts w:hint="eastAsia"/>
                <w:szCs w:val="20"/>
              </w:rPr>
              <w:t>1</w:t>
            </w:r>
            <w:r>
              <w:rPr>
                <w:rFonts w:hint="eastAsia"/>
                <w:szCs w:val="20"/>
              </w:rPr>
              <w:t>、实在无法平账且商户表示无需再进行对账的情况下采取手工对账的方式进行平账。</w:t>
            </w:r>
          </w:p>
        </w:tc>
      </w:tr>
      <w:tr w:rsidR="001E62C7">
        <w:trPr>
          <w:cantSplit/>
        </w:trPr>
        <w:tc>
          <w:tcPr>
            <w:tcW w:w="2268" w:type="dxa"/>
            <w:vMerge/>
          </w:tcPr>
          <w:p w:rsidR="001E62C7" w:rsidRDefault="001E62C7" w:rsidP="001E62C7"/>
        </w:tc>
        <w:tc>
          <w:tcPr>
            <w:tcW w:w="6254" w:type="dxa"/>
          </w:tcPr>
          <w:p w:rsidR="001E62C7" w:rsidRDefault="001E62C7" w:rsidP="001E62C7">
            <w:pPr>
              <w:widowControl/>
              <w:jc w:val="left"/>
            </w:pPr>
            <w:r>
              <w:rPr>
                <w:szCs w:val="20"/>
              </w:rPr>
              <w:t>2</w:t>
            </w:r>
            <w:r>
              <w:rPr>
                <w:rFonts w:hint="eastAsia"/>
                <w:szCs w:val="20"/>
              </w:rPr>
              <w:t>、与商户签定协议时，对账方式选择</w:t>
            </w:r>
            <w:r>
              <w:rPr>
                <w:szCs w:val="20"/>
              </w:rPr>
              <w:t>“</w:t>
            </w:r>
            <w:r>
              <w:rPr>
                <w:rFonts w:hint="eastAsia"/>
                <w:szCs w:val="20"/>
              </w:rPr>
              <w:t>不对账</w:t>
            </w:r>
            <w:r>
              <w:rPr>
                <w:szCs w:val="20"/>
              </w:rPr>
              <w:t>”</w:t>
            </w:r>
            <w:r>
              <w:rPr>
                <w:rFonts w:hint="eastAsia"/>
                <w:szCs w:val="20"/>
              </w:rPr>
              <w:t>或由“我行提供数据，商户进行对账”或“我行手工对账”的情况下进行的操作。</w:t>
            </w:r>
          </w:p>
        </w:tc>
      </w:tr>
      <w:tr w:rsidR="001E62C7">
        <w:trPr>
          <w:cantSplit/>
        </w:trPr>
        <w:tc>
          <w:tcPr>
            <w:tcW w:w="2268" w:type="dxa"/>
            <w:vMerge w:val="restart"/>
          </w:tcPr>
          <w:p w:rsidR="001E62C7" w:rsidRDefault="001E62C7" w:rsidP="001E62C7">
            <w:pPr>
              <w:widowControl/>
              <w:jc w:val="left"/>
            </w:pPr>
            <w:r>
              <w:rPr>
                <w:rFonts w:hint="eastAsia"/>
                <w:szCs w:val="20"/>
              </w:rPr>
              <w:t>清算方式</w:t>
            </w:r>
          </w:p>
        </w:tc>
        <w:tc>
          <w:tcPr>
            <w:tcW w:w="6254" w:type="dxa"/>
          </w:tcPr>
          <w:p w:rsidR="001E62C7" w:rsidRDefault="001E62C7" w:rsidP="001E62C7">
            <w:pPr>
              <w:widowControl/>
              <w:rPr>
                <w:rFonts w:ascii="宋体"/>
                <w:kern w:val="0"/>
                <w:szCs w:val="20"/>
              </w:rPr>
            </w:pPr>
            <w:r>
              <w:rPr>
                <w:rFonts w:hint="eastAsia"/>
                <w:szCs w:val="20"/>
              </w:rPr>
              <w:t>有两种清算方式：</w:t>
            </w:r>
          </w:p>
          <w:p w:rsidR="001E62C7" w:rsidRDefault="001E62C7" w:rsidP="001E62C7">
            <w:pPr>
              <w:rPr>
                <w:szCs w:val="20"/>
              </w:rPr>
            </w:pPr>
            <w:r>
              <w:rPr>
                <w:rFonts w:hint="eastAsia"/>
                <w:szCs w:val="20"/>
              </w:rPr>
              <w:t>1</w:t>
            </w:r>
            <w:r>
              <w:rPr>
                <w:rFonts w:hint="eastAsia"/>
                <w:szCs w:val="20"/>
              </w:rPr>
              <w:t>、清算到商户清算户口：在我行开立清算账户。操作完前台提示清算成功，如要打印付款回单，可在按户口查询打印（业务代码</w:t>
            </w:r>
            <w:r>
              <w:rPr>
                <w:rFonts w:hint="eastAsia"/>
                <w:szCs w:val="20"/>
              </w:rPr>
              <w:t>1701</w:t>
            </w:r>
            <w:r>
              <w:rPr>
                <w:rFonts w:hint="eastAsia"/>
                <w:szCs w:val="20"/>
              </w:rPr>
              <w:t>）中进行打印。</w:t>
            </w:r>
          </w:p>
        </w:tc>
      </w:tr>
      <w:tr w:rsidR="001E62C7">
        <w:trPr>
          <w:cantSplit/>
        </w:trPr>
        <w:tc>
          <w:tcPr>
            <w:tcW w:w="2268" w:type="dxa"/>
            <w:vMerge/>
          </w:tcPr>
          <w:p w:rsidR="001E62C7" w:rsidRDefault="001E62C7" w:rsidP="001E62C7"/>
        </w:tc>
        <w:tc>
          <w:tcPr>
            <w:tcW w:w="6254" w:type="dxa"/>
          </w:tcPr>
          <w:p w:rsidR="001E62C7" w:rsidRDefault="001E62C7" w:rsidP="001E62C7">
            <w:pPr>
              <w:widowControl/>
              <w:jc w:val="left"/>
              <w:rPr>
                <w:szCs w:val="20"/>
              </w:rPr>
            </w:pPr>
            <w:r>
              <w:rPr>
                <w:rFonts w:hint="eastAsia"/>
                <w:szCs w:val="20"/>
              </w:rPr>
              <w:t>2</w:t>
            </w:r>
            <w:r>
              <w:rPr>
                <w:rFonts w:hint="eastAsia"/>
                <w:szCs w:val="20"/>
              </w:rPr>
              <w:t>、清算到挂账单：未在我行开立清算账户。产生挂账单后通过结算业务－客户转账提出处理－系统外客户转账－对公户经办，业务代码</w:t>
            </w:r>
            <w:r>
              <w:rPr>
                <w:rFonts w:hint="eastAsia"/>
                <w:szCs w:val="20"/>
              </w:rPr>
              <w:t>5135</w:t>
            </w:r>
            <w:r>
              <w:rPr>
                <w:rFonts w:hint="eastAsia"/>
                <w:szCs w:val="20"/>
              </w:rPr>
              <w:t>进行操作。</w:t>
            </w:r>
          </w:p>
        </w:tc>
      </w:tr>
      <w:tr w:rsidR="001E62C7">
        <w:tc>
          <w:tcPr>
            <w:tcW w:w="2268" w:type="dxa"/>
          </w:tcPr>
          <w:p w:rsidR="001E62C7" w:rsidRDefault="001E62C7" w:rsidP="001E62C7">
            <w:r>
              <w:rPr>
                <w:rFonts w:hint="eastAsia"/>
              </w:rPr>
              <w:t>对账报表</w:t>
            </w:r>
          </w:p>
        </w:tc>
        <w:tc>
          <w:tcPr>
            <w:tcW w:w="6254" w:type="dxa"/>
          </w:tcPr>
          <w:p w:rsidR="001E62C7" w:rsidRDefault="001E62C7" w:rsidP="001E62C7">
            <w:pPr>
              <w:widowControl/>
            </w:pPr>
            <w:r>
              <w:rPr>
                <w:rFonts w:hint="eastAsia"/>
                <w:szCs w:val="20"/>
              </w:rPr>
              <w:t>即错误交易流水报表，有错误交易的情况下才会产生。</w:t>
            </w:r>
          </w:p>
        </w:tc>
      </w:tr>
    </w:tbl>
    <w:p w:rsidR="001E62C7" w:rsidRDefault="001E62C7" w:rsidP="001E62C7">
      <w:pPr>
        <w:pStyle w:val="6"/>
      </w:pPr>
      <w:r>
        <w:rPr>
          <w:rFonts w:hint="eastAsia"/>
        </w:rPr>
        <w:t>（三）操作要点</w:t>
      </w:r>
    </w:p>
    <w:p w:rsidR="001E62C7" w:rsidRDefault="001E62C7" w:rsidP="00327B4B">
      <w:pPr>
        <w:spacing w:beforeLines="50" w:afterLines="50"/>
        <w:ind w:leftChars="-1" w:left="-1" w:hanging="1"/>
      </w:pPr>
      <w:r>
        <w:rPr>
          <w:rFonts w:hint="eastAsia"/>
        </w:rPr>
        <w:t>1</w:t>
      </w:r>
      <w:r>
        <w:rPr>
          <w:rFonts w:hint="eastAsia"/>
        </w:rPr>
        <w:t>、商户发对账后如有错账交易的，状态不会改变，可进入对账报表查询错账记录。</w:t>
      </w:r>
    </w:p>
    <w:p w:rsidR="001E62C7" w:rsidRDefault="001E62C7" w:rsidP="00327B4B">
      <w:pPr>
        <w:widowControl/>
        <w:spacing w:beforeLines="50" w:afterLines="50"/>
        <w:jc w:val="left"/>
      </w:pPr>
      <w:r>
        <w:rPr>
          <w:rFonts w:hint="eastAsia"/>
        </w:rPr>
        <w:t>2</w:t>
      </w:r>
      <w:r>
        <w:rPr>
          <w:rFonts w:hint="eastAsia"/>
        </w:rPr>
        <w:t>、交易批次中存在预期交易的不可进行置对账成功。</w:t>
      </w:r>
    </w:p>
    <w:p w:rsidR="001E62C7" w:rsidRDefault="001E62C7" w:rsidP="00327B4B">
      <w:pPr>
        <w:widowControl/>
        <w:spacing w:beforeLines="50" w:afterLines="50"/>
        <w:jc w:val="left"/>
      </w:pPr>
      <w:r>
        <w:rPr>
          <w:rFonts w:hint="eastAsia"/>
        </w:rPr>
        <w:t>3</w:t>
      </w:r>
      <w:r>
        <w:rPr>
          <w:rFonts w:hint="eastAsia"/>
        </w:rPr>
        <w:t>、交易报表中户口号及户口名称为空的表示在柜面以现金缴费。</w:t>
      </w:r>
    </w:p>
    <w:p w:rsidR="001E62C7" w:rsidRDefault="001E62C7" w:rsidP="00327B4B">
      <w:pPr>
        <w:widowControl/>
        <w:spacing w:beforeLines="50" w:afterLines="50"/>
        <w:jc w:val="left"/>
      </w:pPr>
      <w:r>
        <w:rPr>
          <w:rFonts w:hint="eastAsia"/>
        </w:rPr>
        <w:t>4</w:t>
      </w:r>
      <w:r>
        <w:rPr>
          <w:rFonts w:hint="eastAsia"/>
        </w:rPr>
        <w:t>、进入交易列表，可以通过货币号、查询方式、交易类型进行报表的查看，交易总笔数及交易总金额随交易类型的改变而改变。</w:t>
      </w:r>
    </w:p>
    <w:p w:rsidR="001E62C7" w:rsidRDefault="001E62C7" w:rsidP="00327B4B">
      <w:pPr>
        <w:widowControl/>
        <w:spacing w:beforeLines="50" w:afterLines="50"/>
        <w:jc w:val="left"/>
      </w:pPr>
      <w:r>
        <w:rPr>
          <w:rFonts w:hint="eastAsia"/>
        </w:rPr>
        <w:t>5</w:t>
      </w:r>
      <w:r>
        <w:rPr>
          <w:rFonts w:hint="eastAsia"/>
        </w:rPr>
        <w:t>、进行清算时清算方式可以选择“清算到商户清算户口”或是“清算到挂账单”。</w:t>
      </w:r>
    </w:p>
    <w:p w:rsidR="001E62C7" w:rsidRDefault="001E62C7" w:rsidP="00327B4B">
      <w:pPr>
        <w:pStyle w:val="5"/>
        <w:spacing w:beforeLines="50" w:afterLines="50"/>
        <w:rPr>
          <w:sz w:val="24"/>
        </w:rPr>
      </w:pPr>
      <w:bookmarkStart w:id="1504" w:name="_Toc183927580"/>
      <w:r>
        <w:rPr>
          <w:rFonts w:hint="eastAsia"/>
          <w:sz w:val="24"/>
        </w:rPr>
        <w:lastRenderedPageBreak/>
        <w:t>十一、冲账（业务代码</w:t>
      </w:r>
      <w:r>
        <w:rPr>
          <w:rFonts w:hint="eastAsia"/>
          <w:sz w:val="24"/>
        </w:rPr>
        <w:t>6323</w:t>
      </w:r>
      <w:r>
        <w:rPr>
          <w:rFonts w:hint="eastAsia"/>
          <w:sz w:val="24"/>
        </w:rPr>
        <w:t>）</w:t>
      </w:r>
      <w:bookmarkEnd w:id="1504"/>
    </w:p>
    <w:p w:rsidR="001E62C7" w:rsidRDefault="001E62C7" w:rsidP="00327B4B">
      <w:pPr>
        <w:pStyle w:val="6"/>
        <w:spacing w:beforeLines="50" w:afterLines="50" w:line="360" w:lineRule="auto"/>
        <w:rPr>
          <w:color w:val="FF0000"/>
        </w:rPr>
      </w:pPr>
      <w:r>
        <w:rPr>
          <w:rFonts w:hint="eastAsia"/>
        </w:rPr>
        <w:t>（一）功能介绍</w:t>
      </w:r>
    </w:p>
    <w:p w:rsidR="001E62C7" w:rsidRDefault="001E62C7" w:rsidP="00327B4B">
      <w:pPr>
        <w:spacing w:beforeLines="50" w:afterLines="50"/>
      </w:pPr>
      <w:r>
        <w:rPr>
          <w:rFonts w:hint="eastAsia"/>
        </w:rPr>
        <w:t>通过本功能可查询及对客户的交易进行冲账。</w:t>
      </w:r>
    </w:p>
    <w:p w:rsidR="001E62C7" w:rsidRDefault="001E62C7" w:rsidP="00327B4B">
      <w:pPr>
        <w:pStyle w:val="6"/>
        <w:spacing w:beforeLines="50" w:afterLines="50" w:line="360" w:lineRule="auto"/>
      </w:pPr>
      <w:r>
        <w:rPr>
          <w:rFonts w:hint="eastAsia"/>
        </w:rPr>
        <w:t>（二）风险提示</w:t>
      </w:r>
    </w:p>
    <w:p w:rsidR="001E62C7" w:rsidRDefault="001E62C7" w:rsidP="00327B4B">
      <w:pPr>
        <w:spacing w:beforeLines="50" w:afterLines="50"/>
      </w:pPr>
      <w:r>
        <w:rPr>
          <w:rFonts w:hint="eastAsia"/>
        </w:rPr>
        <w:t>该交易可为预期或完成状态，需与商户联系确定商户未收的情况下才可进行冲账。</w:t>
      </w:r>
    </w:p>
    <w:p w:rsidR="001E62C7" w:rsidRDefault="001E62C7" w:rsidP="00327B4B">
      <w:pPr>
        <w:pStyle w:val="6"/>
        <w:spacing w:beforeLines="50" w:afterLines="50" w:line="360" w:lineRule="auto"/>
      </w:pPr>
      <w:r>
        <w:rPr>
          <w:rFonts w:hint="eastAsia"/>
        </w:rPr>
        <w:t>（三）操作步骤</w:t>
      </w:r>
    </w:p>
    <w:p w:rsidR="001E62C7" w:rsidRDefault="001E62C7" w:rsidP="00327B4B">
      <w:pPr>
        <w:spacing w:beforeLines="50" w:afterLines="50"/>
      </w:pPr>
      <w:r>
        <w:rPr>
          <w:rFonts w:hint="eastAsia"/>
        </w:rPr>
        <w:t>1</w:t>
      </w:r>
      <w:r>
        <w:rPr>
          <w:rFonts w:hint="eastAsia"/>
        </w:rPr>
        <w:t>、选择系统导航－其他中间业务－自助缴费－冲账进入或输入业务代码</w:t>
      </w:r>
      <w:r>
        <w:rPr>
          <w:rFonts w:hint="eastAsia"/>
        </w:rPr>
        <w:t>6323</w:t>
      </w:r>
      <w:r>
        <w:rPr>
          <w:rFonts w:hint="eastAsia"/>
        </w:rPr>
        <w:t>；</w:t>
      </w:r>
    </w:p>
    <w:p w:rsidR="001E62C7" w:rsidRDefault="001E62C7" w:rsidP="00327B4B">
      <w:pPr>
        <w:spacing w:beforeLines="50" w:afterLines="50"/>
      </w:pPr>
      <w:r>
        <w:rPr>
          <w:rFonts w:hint="eastAsia"/>
        </w:rPr>
        <w:t>2</w:t>
      </w:r>
      <w:r>
        <w:rPr>
          <w:rFonts w:hint="eastAsia"/>
        </w:rPr>
        <w:t>、输入商户号、缴费号码、交易日期及交易户口号，点击查询；</w:t>
      </w:r>
    </w:p>
    <w:p w:rsidR="001E62C7" w:rsidRDefault="001E62C7" w:rsidP="00327B4B">
      <w:pPr>
        <w:spacing w:beforeLines="50" w:afterLines="50"/>
        <w:rPr>
          <w:rFonts w:ascii="宋体"/>
          <w:kern w:val="0"/>
          <w:szCs w:val="18"/>
          <w:lang w:val="zh-CN"/>
        </w:rPr>
      </w:pPr>
      <w:r>
        <w:rPr>
          <w:rFonts w:hint="eastAsia"/>
        </w:rPr>
        <w:t>3</w:t>
      </w:r>
      <w:r>
        <w:rPr>
          <w:rFonts w:hint="eastAsia"/>
        </w:rPr>
        <w:t>、选择需要冲账的记录，点击</w:t>
      </w:r>
      <w:r w:rsidR="0004090F">
        <w:rPr>
          <w:rFonts w:ascii="宋体" w:hint="eastAsia"/>
          <w:noProof/>
          <w:kern w:val="0"/>
          <w:szCs w:val="18"/>
        </w:rPr>
        <w:drawing>
          <wp:inline distT="0" distB="0" distL="0" distR="0">
            <wp:extent cx="952500" cy="285750"/>
            <wp:effectExtent l="1905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16" cstate="print"/>
                    <a:srcRect/>
                    <a:stretch>
                      <a:fillRect/>
                    </a:stretch>
                  </pic:blipFill>
                  <pic:spPr bwMode="auto">
                    <a:xfrm>
                      <a:off x="0" y="0"/>
                      <a:ext cx="952500" cy="285750"/>
                    </a:xfrm>
                    <a:prstGeom prst="rect">
                      <a:avLst/>
                    </a:prstGeom>
                    <a:noFill/>
                    <a:ln w="9525">
                      <a:noFill/>
                      <a:miter lim="800000"/>
                      <a:headEnd/>
                      <a:tailEnd/>
                    </a:ln>
                  </pic:spPr>
                </pic:pic>
              </a:graphicData>
            </a:graphic>
          </wp:inline>
        </w:drawing>
      </w:r>
      <w:r>
        <w:rPr>
          <w:rFonts w:ascii="宋体" w:hint="eastAsia"/>
          <w:kern w:val="0"/>
          <w:szCs w:val="18"/>
          <w:lang w:val="zh-CN"/>
        </w:rPr>
        <w:t>，显示卡号信息、交易批次号及缴费金额等相关信息后，点击“确定”并进行主管授权后执行。</w:t>
      </w:r>
    </w:p>
    <w:p w:rsidR="001E62C7" w:rsidRDefault="001E62C7" w:rsidP="00327B4B">
      <w:pPr>
        <w:pStyle w:val="5"/>
        <w:spacing w:beforeLines="50" w:afterLines="50"/>
        <w:rPr>
          <w:sz w:val="24"/>
        </w:rPr>
      </w:pPr>
      <w:bookmarkStart w:id="1505" w:name="_Toc183927581"/>
      <w:r>
        <w:rPr>
          <w:rFonts w:hint="eastAsia"/>
          <w:sz w:val="24"/>
        </w:rPr>
        <w:t>十二、补账（业务代码</w:t>
      </w:r>
      <w:r>
        <w:rPr>
          <w:rFonts w:hint="eastAsia"/>
          <w:sz w:val="24"/>
        </w:rPr>
        <w:t>6322</w:t>
      </w:r>
      <w:r>
        <w:rPr>
          <w:rFonts w:hint="eastAsia"/>
          <w:sz w:val="24"/>
        </w:rPr>
        <w:t>）</w:t>
      </w:r>
      <w:bookmarkEnd w:id="1505"/>
    </w:p>
    <w:p w:rsidR="001E62C7" w:rsidRDefault="001E62C7" w:rsidP="00327B4B">
      <w:pPr>
        <w:pStyle w:val="6"/>
        <w:spacing w:beforeLines="50" w:afterLines="50" w:line="360" w:lineRule="auto"/>
        <w:rPr>
          <w:color w:val="FF0000"/>
        </w:rPr>
      </w:pPr>
      <w:r>
        <w:rPr>
          <w:rFonts w:hint="eastAsia"/>
        </w:rPr>
        <w:t>（一）功能介绍</w:t>
      </w:r>
    </w:p>
    <w:p w:rsidR="001E62C7" w:rsidRDefault="001E62C7" w:rsidP="00327B4B">
      <w:pPr>
        <w:spacing w:beforeLines="50" w:afterLines="50"/>
      </w:pPr>
      <w:r>
        <w:rPr>
          <w:rFonts w:hint="eastAsia"/>
        </w:rPr>
        <w:t>通过本功能可查询及对客户的交易进行补账。</w:t>
      </w:r>
    </w:p>
    <w:p w:rsidR="001E62C7" w:rsidRDefault="001E62C7" w:rsidP="00327B4B">
      <w:pPr>
        <w:pStyle w:val="6"/>
        <w:spacing w:beforeLines="50" w:afterLines="50" w:line="360" w:lineRule="auto"/>
      </w:pPr>
      <w:r>
        <w:rPr>
          <w:rFonts w:hint="eastAsia"/>
        </w:rPr>
        <w:t>（二）风险提示</w:t>
      </w:r>
    </w:p>
    <w:p w:rsidR="001E62C7" w:rsidRDefault="001E62C7" w:rsidP="00327B4B">
      <w:pPr>
        <w:spacing w:beforeLines="50" w:afterLines="50"/>
      </w:pPr>
      <w:r>
        <w:rPr>
          <w:rFonts w:hint="eastAsia"/>
        </w:rPr>
        <w:t>该交易为预期状态，需与商户联系确定商户已收的情况下才可进行补账。</w:t>
      </w:r>
    </w:p>
    <w:p w:rsidR="001E62C7" w:rsidRDefault="001E62C7" w:rsidP="001E62C7">
      <w:pPr>
        <w:pStyle w:val="6"/>
      </w:pPr>
      <w:r>
        <w:rPr>
          <w:rFonts w:hint="eastAsia"/>
        </w:rPr>
        <w:t>（三）操作步骤</w:t>
      </w:r>
    </w:p>
    <w:p w:rsidR="001E62C7" w:rsidRDefault="001E62C7" w:rsidP="001E62C7">
      <w:r>
        <w:rPr>
          <w:rFonts w:hint="eastAsia"/>
        </w:rPr>
        <w:t>同冲账业务。</w:t>
      </w:r>
    </w:p>
    <w:p w:rsidR="001E62C7" w:rsidRDefault="001E62C7" w:rsidP="00327B4B">
      <w:pPr>
        <w:pStyle w:val="5"/>
        <w:spacing w:beforeLines="50" w:afterLines="50"/>
        <w:rPr>
          <w:sz w:val="24"/>
        </w:rPr>
      </w:pPr>
      <w:bookmarkStart w:id="1506" w:name="_Toc183927582"/>
      <w:r>
        <w:rPr>
          <w:rFonts w:hint="eastAsia"/>
          <w:sz w:val="24"/>
        </w:rPr>
        <w:t>十三．商户收费（业务代码</w:t>
      </w:r>
      <w:r>
        <w:rPr>
          <w:rFonts w:hint="eastAsia"/>
          <w:sz w:val="24"/>
        </w:rPr>
        <w:t>6324</w:t>
      </w:r>
      <w:r>
        <w:rPr>
          <w:rFonts w:hint="eastAsia"/>
          <w:sz w:val="24"/>
        </w:rPr>
        <w:t>）</w:t>
      </w:r>
      <w:bookmarkEnd w:id="1506"/>
    </w:p>
    <w:p w:rsidR="001E62C7" w:rsidRDefault="001E62C7" w:rsidP="00327B4B">
      <w:pPr>
        <w:pStyle w:val="6"/>
        <w:spacing w:beforeLines="50" w:afterLines="50" w:line="360" w:lineRule="auto"/>
      </w:pPr>
      <w:r>
        <w:rPr>
          <w:rFonts w:hint="eastAsia"/>
        </w:rPr>
        <w:t>（一）功能介绍</w:t>
      </w:r>
    </w:p>
    <w:p w:rsidR="001E62C7" w:rsidRDefault="001E62C7" w:rsidP="00327B4B">
      <w:pPr>
        <w:spacing w:beforeLines="50" w:afterLines="50"/>
      </w:pPr>
      <w:r>
        <w:rPr>
          <w:rFonts w:hint="eastAsia"/>
        </w:rPr>
        <w:t>通过本功能实现对自助缴费商户的业务收费。在商户协议中进行设定。</w:t>
      </w:r>
    </w:p>
    <w:p w:rsidR="001E62C7" w:rsidRDefault="001E62C7" w:rsidP="00327B4B">
      <w:pPr>
        <w:pStyle w:val="6"/>
        <w:spacing w:beforeLines="50" w:afterLines="50" w:line="360" w:lineRule="auto"/>
        <w:rPr>
          <w:rFonts w:eastAsia="宋体"/>
        </w:rPr>
      </w:pPr>
      <w:r>
        <w:rPr>
          <w:rFonts w:hint="eastAsia"/>
        </w:rPr>
        <w:t>（二）操作要点</w:t>
      </w:r>
    </w:p>
    <w:p w:rsidR="001E62C7" w:rsidRDefault="001E62C7" w:rsidP="00327B4B">
      <w:pPr>
        <w:spacing w:beforeLines="50" w:afterLines="50"/>
        <w:rPr>
          <w:rFonts w:ascii="宋体" w:hAnsi="宋体"/>
        </w:rPr>
      </w:pPr>
      <w:r>
        <w:rPr>
          <w:rFonts w:ascii="宋体" w:hAnsi="宋体" w:hint="eastAsia"/>
        </w:rPr>
        <w:t>1、商户收费的对象是我行需向其收取自助缴费业务手续费的商户。</w:t>
      </w:r>
    </w:p>
    <w:p w:rsidR="001E62C7" w:rsidRDefault="001E62C7" w:rsidP="00327B4B">
      <w:pPr>
        <w:spacing w:beforeLines="50" w:afterLines="50"/>
        <w:rPr>
          <w:rFonts w:ascii="宋体" w:hAnsi="宋体"/>
        </w:rPr>
      </w:pPr>
      <w:r>
        <w:rPr>
          <w:rFonts w:ascii="宋体" w:hAnsi="宋体" w:hint="eastAsia"/>
        </w:rPr>
        <w:lastRenderedPageBreak/>
        <w:t>2、商户收费只能在交易完成、已经对账成功、已经清算的批次状态下进行收费，正在交易的批次不能进行收费。</w:t>
      </w:r>
    </w:p>
    <w:p w:rsidR="001E62C7" w:rsidRDefault="001E62C7" w:rsidP="00327B4B">
      <w:pPr>
        <w:spacing w:beforeLines="50" w:afterLines="50"/>
        <w:rPr>
          <w:rFonts w:ascii="宋体" w:hAnsi="宋体"/>
        </w:rPr>
      </w:pPr>
      <w:r>
        <w:rPr>
          <w:rFonts w:ascii="宋体" w:hAnsi="宋体" w:hint="eastAsia"/>
        </w:rPr>
        <w:t>3、扣费货币只能是商户协议中计费货币。</w:t>
      </w:r>
    </w:p>
    <w:p w:rsidR="001E62C7" w:rsidRDefault="001E62C7" w:rsidP="00327B4B">
      <w:pPr>
        <w:pStyle w:val="6"/>
        <w:spacing w:beforeLines="50" w:afterLines="50" w:line="360" w:lineRule="auto"/>
        <w:rPr>
          <w:rFonts w:eastAsia="宋体-10Point倍宽"/>
        </w:rPr>
      </w:pPr>
      <w:r>
        <w:rPr>
          <w:rFonts w:hint="eastAsia"/>
        </w:rPr>
        <w:t>（三）操作步骤</w:t>
      </w:r>
    </w:p>
    <w:p w:rsidR="001E62C7" w:rsidRDefault="001E62C7" w:rsidP="00327B4B">
      <w:pPr>
        <w:spacing w:beforeLines="50" w:afterLines="50"/>
        <w:rPr>
          <w:rFonts w:ascii="宋体" w:hAnsi="宋体"/>
        </w:rPr>
      </w:pPr>
      <w:r>
        <w:rPr>
          <w:rFonts w:ascii="宋体" w:hAnsi="宋体" w:hint="eastAsia"/>
        </w:rPr>
        <w:t>1、经办员选择系统导航－其他中间业务－自助缴费－商户收费或在</w:t>
      </w:r>
      <w:r>
        <w:object w:dxaOrig="2010" w:dyaOrig="315">
          <v:shape id="_x0000_i1110" type="#_x0000_t75" style="width:100.5pt;height:15.75pt" o:ole="">
            <v:imagedata r:id="rId142" o:title=""/>
          </v:shape>
          <o:OLEObject Type="Embed" ProgID="PBrush" ShapeID="_x0000_i1110" DrawAspect="Content" ObjectID="_1458487586" r:id="rId417"/>
        </w:object>
      </w:r>
      <w:r>
        <w:rPr>
          <w:rFonts w:hint="eastAsia"/>
        </w:rPr>
        <w:t>处</w:t>
      </w:r>
      <w:r>
        <w:rPr>
          <w:rFonts w:ascii="宋体" w:hAnsi="宋体" w:hint="eastAsia"/>
        </w:rPr>
        <w:t>输入业务代码“6324”进入“自助缴费业务收费”界面。</w:t>
      </w:r>
    </w:p>
    <w:p w:rsidR="001E62C7" w:rsidRDefault="001E62C7" w:rsidP="00327B4B">
      <w:pPr>
        <w:spacing w:beforeLines="50" w:afterLines="50"/>
        <w:rPr>
          <w:rFonts w:ascii="宋体" w:hAnsi="宋体"/>
        </w:rPr>
      </w:pPr>
      <w:r>
        <w:rPr>
          <w:rFonts w:ascii="宋体" w:hAnsi="宋体" w:hint="eastAsia"/>
        </w:rPr>
        <w:t>2、依次输入收费商户号(六位数)、收费的开始日期和结束日期，输入完毕后点击</w:t>
      </w:r>
      <w:r w:rsidR="0004090F">
        <w:rPr>
          <w:rFonts w:ascii="宋体" w:hint="eastAsia"/>
          <w:noProof/>
          <w:color w:val="0000FF"/>
          <w:kern w:val="0"/>
          <w:szCs w:val="18"/>
        </w:rPr>
        <w:drawing>
          <wp:inline distT="0" distB="0" distL="0" distR="0">
            <wp:extent cx="857250" cy="238125"/>
            <wp:effectExtent l="1905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18" cstate="print"/>
                    <a:srcRect/>
                    <a:stretch>
                      <a:fillRect/>
                    </a:stretch>
                  </pic:blipFill>
                  <pic:spPr bwMode="auto">
                    <a:xfrm>
                      <a:off x="0" y="0"/>
                      <a:ext cx="857250" cy="238125"/>
                    </a:xfrm>
                    <a:prstGeom prst="rect">
                      <a:avLst/>
                    </a:prstGeom>
                    <a:noFill/>
                    <a:ln w="9525">
                      <a:noFill/>
                      <a:miter lim="800000"/>
                      <a:headEnd/>
                      <a:tailEnd/>
                    </a:ln>
                  </pic:spPr>
                </pic:pic>
              </a:graphicData>
            </a:graphic>
          </wp:inline>
        </w:drawing>
      </w:r>
      <w:r>
        <w:rPr>
          <w:rFonts w:ascii="宋体" w:hAnsi="宋体" w:hint="eastAsia"/>
        </w:rPr>
        <w:t>或在操作码中输入“5”，查询指定时间内的所有交易批次号，以及交易批次对应的建立日期、批次状态、批次描述和批次是否收费记录。</w:t>
      </w:r>
    </w:p>
    <w:p w:rsidR="001E62C7" w:rsidRDefault="001E62C7" w:rsidP="00327B4B">
      <w:pPr>
        <w:spacing w:beforeLines="50" w:afterLines="50"/>
        <w:rPr>
          <w:rFonts w:ascii="宋体" w:hAnsi="宋体"/>
        </w:rPr>
      </w:pPr>
      <w:r>
        <w:rPr>
          <w:rFonts w:ascii="宋体" w:hAnsi="宋体" w:hint="eastAsia"/>
        </w:rPr>
        <w:t>3、选择某一交易批次，点击</w:t>
      </w:r>
      <w:r w:rsidR="0004090F">
        <w:rPr>
          <w:rFonts w:ascii="宋体" w:hint="eastAsia"/>
          <w:noProof/>
          <w:color w:val="0000FF"/>
          <w:kern w:val="0"/>
          <w:szCs w:val="18"/>
        </w:rPr>
        <w:drawing>
          <wp:inline distT="0" distB="0" distL="0" distR="0">
            <wp:extent cx="895350" cy="238125"/>
            <wp:effectExtent l="1905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19" cstate="print"/>
                    <a:srcRect/>
                    <a:stretch>
                      <a:fillRect/>
                    </a:stretch>
                  </pic:blipFill>
                  <pic:spPr bwMode="auto">
                    <a:xfrm>
                      <a:off x="0" y="0"/>
                      <a:ext cx="895350" cy="238125"/>
                    </a:xfrm>
                    <a:prstGeom prst="rect">
                      <a:avLst/>
                    </a:prstGeom>
                    <a:noFill/>
                    <a:ln w="9525">
                      <a:noFill/>
                      <a:miter lim="800000"/>
                      <a:headEnd/>
                      <a:tailEnd/>
                    </a:ln>
                  </pic:spPr>
                </pic:pic>
              </a:graphicData>
            </a:graphic>
          </wp:inline>
        </w:drawing>
      </w:r>
      <w:r>
        <w:rPr>
          <w:rFonts w:ascii="宋体" w:hAnsi="宋体" w:hint="eastAsia"/>
        </w:rPr>
        <w:t>或在操作吗中输入“6”可查询到该交易批次信息。</w:t>
      </w:r>
    </w:p>
    <w:p w:rsidR="001E62C7" w:rsidRDefault="001E62C7" w:rsidP="00327B4B">
      <w:pPr>
        <w:spacing w:beforeLines="50" w:afterLines="50"/>
        <w:rPr>
          <w:rFonts w:ascii="宋体" w:hAnsi="宋体"/>
        </w:rPr>
      </w:pPr>
      <w:r>
        <w:rPr>
          <w:rFonts w:ascii="宋体" w:hAnsi="宋体" w:hint="eastAsia"/>
        </w:rPr>
        <w:t>4、选择收费的交易批次，可以是单个或是多个交易批次，点击</w:t>
      </w:r>
      <w:r w:rsidR="0004090F">
        <w:rPr>
          <w:rFonts w:ascii="宋体" w:hint="eastAsia"/>
          <w:noProof/>
          <w:color w:val="0000FF"/>
          <w:kern w:val="0"/>
          <w:szCs w:val="18"/>
        </w:rPr>
        <w:drawing>
          <wp:inline distT="0" distB="0" distL="0" distR="0">
            <wp:extent cx="885825" cy="238125"/>
            <wp:effectExtent l="1905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20" cstate="print"/>
                    <a:srcRect/>
                    <a:stretch>
                      <a:fillRect/>
                    </a:stretch>
                  </pic:blipFill>
                  <pic:spPr bwMode="auto">
                    <a:xfrm>
                      <a:off x="0" y="0"/>
                      <a:ext cx="885825" cy="238125"/>
                    </a:xfrm>
                    <a:prstGeom prst="rect">
                      <a:avLst/>
                    </a:prstGeom>
                    <a:noFill/>
                    <a:ln w="9525">
                      <a:noFill/>
                      <a:miter lim="800000"/>
                      <a:headEnd/>
                      <a:tailEnd/>
                    </a:ln>
                  </pic:spPr>
                </pic:pic>
              </a:graphicData>
            </a:graphic>
          </wp:inline>
        </w:drawing>
      </w:r>
      <w:r>
        <w:rPr>
          <w:rFonts w:ascii="宋体" w:hAnsi="宋体" w:hint="eastAsia"/>
        </w:rPr>
        <w:t>或在操作码中输入“10”进行收费。</w:t>
      </w:r>
    </w:p>
    <w:p w:rsidR="001E62C7" w:rsidRDefault="001E62C7" w:rsidP="00327B4B">
      <w:pPr>
        <w:spacing w:beforeLines="50" w:afterLines="50"/>
        <w:rPr>
          <w:rFonts w:ascii="宋体" w:hAnsi="宋体"/>
        </w:rPr>
      </w:pPr>
      <w:r>
        <w:rPr>
          <w:rFonts w:ascii="宋体" w:hAnsi="宋体" w:hint="eastAsia"/>
        </w:rPr>
        <w:t>5、进行收费前可再次确定收费批次，点击“删除（4）”或在操作码中输入4删除不需收费的交易批次。</w:t>
      </w:r>
    </w:p>
    <w:p w:rsidR="001E62C7" w:rsidRDefault="001E62C7" w:rsidP="00327B4B">
      <w:pPr>
        <w:spacing w:beforeLines="50" w:afterLines="50"/>
        <w:rPr>
          <w:rFonts w:ascii="宋体" w:hAnsi="宋体"/>
        </w:rPr>
      </w:pPr>
      <w:r>
        <w:rPr>
          <w:rFonts w:ascii="宋体" w:hAnsi="宋体" w:hint="eastAsia"/>
        </w:rPr>
        <w:t>6、确定收费的交易批次后，首先在扣费币种中输入收费货币种类（必须是商户的计费货币）;其次要选择付费方式，付费方式可以是三种形式，现金单付费、挂账单付费和协议收费户口付费;最后根据付费方式的不同输入付费现金单号、付费挂账单号，如选择协议收费户收费扣费户口号系统自动显示。</w:t>
      </w:r>
    </w:p>
    <w:p w:rsidR="001E62C7" w:rsidRDefault="001E62C7" w:rsidP="00327B4B">
      <w:pPr>
        <w:spacing w:beforeLines="50" w:afterLines="50"/>
        <w:rPr>
          <w:rFonts w:ascii="宋体" w:hAnsi="宋体"/>
        </w:rPr>
      </w:pPr>
      <w:r>
        <w:rPr>
          <w:rFonts w:ascii="宋体" w:hAnsi="宋体" w:hint="eastAsia"/>
        </w:rPr>
        <w:t>7、点击“计费（10）”或在操作码中输入10进行计费，计费操作成功后，点击“扣费（11）”或在操作码中输入11进行扣费。</w:t>
      </w:r>
    </w:p>
    <w:p w:rsidR="001E62C7" w:rsidRDefault="001E62C7" w:rsidP="00327B4B">
      <w:pPr>
        <w:spacing w:beforeLines="50" w:afterLines="50"/>
        <w:rPr>
          <w:rFonts w:ascii="宋体" w:hAnsi="宋体"/>
        </w:rPr>
      </w:pPr>
    </w:p>
    <w:p w:rsidR="001E62C7" w:rsidRDefault="001E62C7" w:rsidP="001E62C7"/>
    <w:p w:rsidR="001E62C7" w:rsidRDefault="001E62C7" w:rsidP="0004090F">
      <w:pPr>
        <w:pStyle w:val="4"/>
        <w:spacing w:before="156" w:after="156"/>
        <w:rPr>
          <w:rFonts w:ascii="宋体" w:eastAsia="宋体" w:hAnsi="宋体"/>
        </w:rPr>
      </w:pPr>
      <w:bookmarkStart w:id="1507" w:name="_Toc159128208"/>
      <w:bookmarkStart w:id="1508" w:name="_Toc183927583"/>
      <w:bookmarkStart w:id="1509" w:name="_Toc186273626"/>
      <w:r>
        <w:rPr>
          <w:rFonts w:ascii="宋体" w:eastAsia="宋体" w:hAnsi="宋体" w:hint="eastAsia"/>
        </w:rPr>
        <w:lastRenderedPageBreak/>
        <w:t>第十节</w:t>
      </w:r>
      <w:r w:rsidR="00A81AF0">
        <w:rPr>
          <w:rFonts w:ascii="宋体" w:eastAsia="宋体" w:hAnsi="宋体" w:hint="eastAsia"/>
        </w:rPr>
        <w:t xml:space="preserve">  </w:t>
      </w:r>
      <w:r>
        <w:rPr>
          <w:rFonts w:ascii="宋体" w:eastAsia="宋体" w:hAnsi="宋体" w:hint="eastAsia"/>
        </w:rPr>
        <w:t>柜面凭证式国債</w:t>
      </w:r>
      <w:bookmarkEnd w:id="1507"/>
      <w:bookmarkEnd w:id="1508"/>
      <w:bookmarkEnd w:id="1509"/>
    </w:p>
    <w:p w:rsidR="001E62C7" w:rsidRDefault="001E62C7" w:rsidP="001E62C7">
      <w:pPr>
        <w:ind w:firstLineChars="200" w:firstLine="480"/>
        <w:rPr>
          <w:rFonts w:ascii="宋体" w:hAnsi="宋体"/>
          <w:color w:val="000000"/>
        </w:rPr>
      </w:pPr>
      <w:r>
        <w:rPr>
          <w:rFonts w:ascii="宋体" w:hAnsi="宋体" w:hint="eastAsia"/>
          <w:color w:val="000000"/>
        </w:rPr>
        <w:t>凭证式国债是国家财政部为筹措资金而面向社会公众发行的一种国家储蓄债，因发售时以填具统一印制、固定格式、不定金额的“凭证式国债收款凭证”记录债权而得名。新系统凭证式国债业务系统是管理、分销凭证式国债，使客户能通过我行柜台、电话银行以及网上银行购买、兑付凭证式国债的业务系统。</w:t>
      </w:r>
    </w:p>
    <w:p w:rsidR="001E62C7" w:rsidRDefault="001E62C7" w:rsidP="0004090F">
      <w:pPr>
        <w:pStyle w:val="5"/>
        <w:rPr>
          <w:rFonts w:ascii="宋体" w:hAnsi="宋体"/>
          <w:color w:val="000000"/>
        </w:rPr>
      </w:pPr>
      <w:bookmarkStart w:id="1510" w:name="_Toc183927584"/>
      <w:r>
        <w:rPr>
          <w:rFonts w:ascii="宋体" w:hAnsi="宋体" w:hint="eastAsia"/>
          <w:color w:val="000000"/>
        </w:rPr>
        <w:t>一、基本规定</w:t>
      </w:r>
      <w:bookmarkEnd w:id="1510"/>
    </w:p>
    <w:p w:rsidR="001E62C7" w:rsidRDefault="001E62C7" w:rsidP="000029C7">
      <w:pPr>
        <w:numPr>
          <w:ilvl w:val="0"/>
          <w:numId w:val="475"/>
        </w:numPr>
        <w:tabs>
          <w:tab w:val="clear" w:pos="360"/>
          <w:tab w:val="num" w:pos="900"/>
        </w:tabs>
        <w:snapToGrid w:val="0"/>
        <w:ind w:firstLineChars="225" w:firstLine="540"/>
        <w:rPr>
          <w:rFonts w:ascii="宋体" w:hAnsi="宋体"/>
          <w:color w:val="000000"/>
        </w:rPr>
      </w:pPr>
      <w:r>
        <w:rPr>
          <w:rFonts w:ascii="宋体" w:hAnsi="宋体" w:hint="eastAsia"/>
          <w:color w:val="000000"/>
        </w:rPr>
        <w:t>凭证式国债的发售对象为社会公众投资者。新系统凭证式国债系统支持个人客户、单位客户和银行自身认购凭证式国债。</w:t>
      </w:r>
    </w:p>
    <w:p w:rsidR="001E62C7" w:rsidRDefault="001E62C7" w:rsidP="000029C7">
      <w:pPr>
        <w:numPr>
          <w:ilvl w:val="0"/>
          <w:numId w:val="475"/>
        </w:numPr>
        <w:tabs>
          <w:tab w:val="clear" w:pos="360"/>
          <w:tab w:val="num" w:pos="900"/>
        </w:tabs>
        <w:snapToGrid w:val="0"/>
        <w:ind w:firstLineChars="225" w:firstLine="540"/>
        <w:rPr>
          <w:rFonts w:ascii="宋体" w:hAnsi="宋体"/>
          <w:color w:val="000000"/>
        </w:rPr>
      </w:pPr>
      <w:r>
        <w:rPr>
          <w:rFonts w:ascii="宋体" w:hAnsi="宋体" w:hint="eastAsia"/>
          <w:color w:val="000000"/>
        </w:rPr>
        <w:t>每期凭证式国债对外发售总额不得超过我行包销总额度，具体规定见总行计划资金部有关额度管理的文件。</w:t>
      </w:r>
    </w:p>
    <w:p w:rsidR="001E62C7" w:rsidRDefault="001E62C7" w:rsidP="000029C7">
      <w:pPr>
        <w:numPr>
          <w:ilvl w:val="0"/>
          <w:numId w:val="475"/>
        </w:numPr>
        <w:tabs>
          <w:tab w:val="clear" w:pos="360"/>
          <w:tab w:val="num" w:pos="900"/>
        </w:tabs>
        <w:snapToGrid w:val="0"/>
        <w:ind w:firstLineChars="200" w:firstLine="480"/>
        <w:rPr>
          <w:rFonts w:ascii="宋体" w:hAnsi="宋体"/>
          <w:color w:val="000000"/>
        </w:rPr>
      </w:pPr>
      <w:r>
        <w:rPr>
          <w:rFonts w:ascii="宋体" w:hAnsi="宋体" w:hint="eastAsia"/>
          <w:color w:val="000000"/>
        </w:rPr>
        <w:t>凭证式国债的销售以人民币壹佰元为起点，超过壹佰元的，按佰元的整数倍发售。</w:t>
      </w:r>
    </w:p>
    <w:p w:rsidR="001E62C7" w:rsidRDefault="001E62C7" w:rsidP="000029C7">
      <w:pPr>
        <w:numPr>
          <w:ilvl w:val="0"/>
          <w:numId w:val="475"/>
        </w:numPr>
        <w:tabs>
          <w:tab w:val="clear" w:pos="360"/>
          <w:tab w:val="num" w:pos="900"/>
        </w:tabs>
        <w:snapToGrid w:val="0"/>
        <w:ind w:firstLineChars="200" w:firstLine="480"/>
        <w:rPr>
          <w:rFonts w:ascii="宋体" w:hAnsi="宋体"/>
          <w:color w:val="000000"/>
        </w:rPr>
      </w:pPr>
      <w:r>
        <w:rPr>
          <w:rFonts w:ascii="宋体" w:hAnsi="宋体" w:hint="eastAsia"/>
          <w:color w:val="000000"/>
        </w:rPr>
        <w:t>凭证式国债从购买之日起计息，到期一次还本付息，不计复利，不扣利息税，逾期不加计利息。可以记名、挂失，不得上市流通转让。</w:t>
      </w:r>
    </w:p>
    <w:p w:rsidR="001E62C7" w:rsidRDefault="001E62C7" w:rsidP="000029C7">
      <w:pPr>
        <w:numPr>
          <w:ilvl w:val="0"/>
          <w:numId w:val="475"/>
        </w:numPr>
        <w:tabs>
          <w:tab w:val="clear" w:pos="360"/>
          <w:tab w:val="num" w:pos="900"/>
        </w:tabs>
        <w:snapToGrid w:val="0"/>
        <w:ind w:firstLineChars="200" w:firstLine="480"/>
        <w:rPr>
          <w:rFonts w:ascii="宋体" w:hAnsi="宋体"/>
          <w:color w:val="000000"/>
        </w:rPr>
      </w:pPr>
      <w:r>
        <w:rPr>
          <w:rFonts w:ascii="宋体" w:hAnsi="宋体" w:hint="eastAsia"/>
          <w:color w:val="000000"/>
        </w:rPr>
        <w:t>本系统使用的“中华人民共和国凭证式国债收款凭证”（单联式）由我行按人民银行统一规定印制，凭证上印有“招商银行”字样。客户购买的国债可以选择在银行托管，而不必向客户开具国债收款凭证由客户自行保管（个人一卡通客户和银行购买），也可以选择非托管方式购买（个人客户和单位客户）。</w:t>
      </w:r>
    </w:p>
    <w:p w:rsidR="001E62C7" w:rsidRDefault="001E62C7" w:rsidP="000029C7">
      <w:pPr>
        <w:numPr>
          <w:ilvl w:val="0"/>
          <w:numId w:val="475"/>
        </w:numPr>
        <w:tabs>
          <w:tab w:val="clear" w:pos="360"/>
          <w:tab w:val="num" w:pos="900"/>
        </w:tabs>
        <w:snapToGrid w:val="0"/>
        <w:ind w:firstLineChars="200" w:firstLine="480"/>
        <w:rPr>
          <w:rFonts w:ascii="宋体" w:hAnsi="宋体"/>
          <w:color w:val="000000"/>
        </w:rPr>
      </w:pPr>
      <w:r>
        <w:rPr>
          <w:rFonts w:ascii="宋体" w:hAnsi="宋体" w:hint="eastAsia"/>
          <w:color w:val="000000"/>
        </w:rPr>
        <w:t>发行期过后，未售完的凭证式国债或提前兑付的凭证式国债，仍可在总额控制内继续面向社会公众发售。发行期过后售出的国债，利息从购买之日起计算，最长计算到该期国债的最后计息日止，利率根据实际持有期对应的利率档次按规定执行。</w:t>
      </w:r>
    </w:p>
    <w:p w:rsidR="001E62C7" w:rsidRDefault="001E62C7" w:rsidP="000029C7">
      <w:pPr>
        <w:numPr>
          <w:ilvl w:val="0"/>
          <w:numId w:val="475"/>
        </w:numPr>
        <w:tabs>
          <w:tab w:val="clear" w:pos="360"/>
          <w:tab w:val="num" w:pos="900"/>
        </w:tabs>
        <w:snapToGrid w:val="0"/>
        <w:ind w:firstLineChars="200" w:firstLine="480"/>
        <w:rPr>
          <w:rFonts w:ascii="宋体" w:hAnsi="宋体"/>
          <w:color w:val="000000"/>
        </w:rPr>
      </w:pPr>
      <w:r>
        <w:rPr>
          <w:rFonts w:ascii="宋体" w:hAnsi="宋体" w:hint="eastAsia"/>
          <w:color w:val="000000"/>
        </w:rPr>
        <w:t>无论是在发行期售出的，还是在发行期后售出的凭证式国债，到期兑付时不收手续费。</w:t>
      </w:r>
    </w:p>
    <w:p w:rsidR="001E62C7" w:rsidRDefault="001E62C7" w:rsidP="000029C7">
      <w:pPr>
        <w:numPr>
          <w:ilvl w:val="0"/>
          <w:numId w:val="475"/>
        </w:numPr>
        <w:tabs>
          <w:tab w:val="clear" w:pos="360"/>
          <w:tab w:val="num" w:pos="900"/>
        </w:tabs>
        <w:snapToGrid w:val="0"/>
        <w:ind w:firstLineChars="200" w:firstLine="480"/>
        <w:rPr>
          <w:rFonts w:ascii="宋体" w:hAnsi="宋体"/>
          <w:color w:val="000000"/>
        </w:rPr>
      </w:pPr>
      <w:r>
        <w:rPr>
          <w:rFonts w:ascii="宋体" w:hAnsi="宋体" w:hint="eastAsia"/>
          <w:color w:val="000000"/>
        </w:rPr>
        <w:t>挂失手续费：比照个人银行服务规范中有关定期存单挂失业务规范操作。</w:t>
      </w:r>
    </w:p>
    <w:p w:rsidR="001E62C7" w:rsidRDefault="001E62C7" w:rsidP="000029C7">
      <w:pPr>
        <w:numPr>
          <w:ilvl w:val="0"/>
          <w:numId w:val="475"/>
        </w:numPr>
        <w:tabs>
          <w:tab w:val="clear" w:pos="360"/>
          <w:tab w:val="num" w:pos="900"/>
        </w:tabs>
        <w:snapToGrid w:val="0"/>
        <w:ind w:firstLineChars="200" w:firstLine="480"/>
        <w:rPr>
          <w:rFonts w:ascii="宋体" w:hAnsi="宋体"/>
          <w:color w:val="000000"/>
        </w:rPr>
      </w:pPr>
      <w:r>
        <w:rPr>
          <w:rFonts w:ascii="宋体" w:hAnsi="宋体" w:hint="eastAsia"/>
          <w:color w:val="000000"/>
        </w:rPr>
        <w:t>凭证式国债发行后，若客户需要提前变现，可办理国债提前兑付。凡提前兑付的国债，银行按兑付本金数额收取一定比率的手续费。提前兑付手续费率</w:t>
      </w:r>
      <w:r>
        <w:rPr>
          <w:rFonts w:ascii="宋体" w:hAnsi="宋体" w:hint="eastAsia"/>
          <w:color w:val="000000"/>
        </w:rPr>
        <w:lastRenderedPageBreak/>
        <w:t>按计划资金部门的有关规定执行（银行客户提前兑付不需要手续费）。</w:t>
      </w:r>
    </w:p>
    <w:p w:rsidR="001E62C7" w:rsidRDefault="001E62C7" w:rsidP="000029C7">
      <w:pPr>
        <w:numPr>
          <w:ilvl w:val="0"/>
          <w:numId w:val="475"/>
        </w:numPr>
        <w:tabs>
          <w:tab w:val="clear" w:pos="360"/>
          <w:tab w:val="num" w:pos="900"/>
        </w:tabs>
        <w:snapToGrid w:val="0"/>
        <w:ind w:firstLineChars="200" w:firstLine="480"/>
        <w:rPr>
          <w:rFonts w:ascii="宋体" w:hAnsi="宋体"/>
          <w:color w:val="000000"/>
        </w:rPr>
      </w:pPr>
      <w:r>
        <w:rPr>
          <w:rFonts w:ascii="宋体" w:hAnsi="宋体" w:hint="eastAsia"/>
          <w:color w:val="000000"/>
        </w:rPr>
        <w:t>凭证式国债提前兑付时，按投资者实际持有时间及相应的利率档次计付利息。有关计息规定及利率档次按财政部及人民银行有关文件规定执行。</w:t>
      </w:r>
    </w:p>
    <w:p w:rsidR="001E62C7" w:rsidRDefault="001E62C7" w:rsidP="000029C7">
      <w:pPr>
        <w:numPr>
          <w:ilvl w:val="0"/>
          <w:numId w:val="475"/>
        </w:numPr>
        <w:tabs>
          <w:tab w:val="clear" w:pos="360"/>
          <w:tab w:val="num" w:pos="900"/>
        </w:tabs>
        <w:snapToGrid w:val="0"/>
        <w:ind w:firstLineChars="200" w:firstLine="480"/>
        <w:rPr>
          <w:rFonts w:ascii="宋体" w:hAnsi="宋体"/>
          <w:color w:val="000000"/>
        </w:rPr>
      </w:pPr>
      <w:r>
        <w:rPr>
          <w:rFonts w:ascii="宋体" w:hAnsi="宋体" w:hint="eastAsia"/>
          <w:color w:val="000000"/>
        </w:rPr>
        <w:t>国债代码的编码规则：凭证式国债的代码由</w:t>
      </w:r>
      <w:r>
        <w:rPr>
          <w:rFonts w:ascii="宋体" w:hAnsi="宋体"/>
          <w:color w:val="000000"/>
        </w:rPr>
        <w:t>10</w:t>
      </w:r>
      <w:r>
        <w:rPr>
          <w:rFonts w:ascii="宋体" w:hAnsi="宋体" w:hint="eastAsia"/>
          <w:color w:val="000000"/>
        </w:rPr>
        <w:t>位数字组成，格式为：</w:t>
      </w:r>
      <w:r>
        <w:rPr>
          <w:rFonts w:ascii="宋体" w:hAnsi="宋体"/>
          <w:color w:val="000000"/>
        </w:rPr>
        <w:t>YYYYQQNNJJ</w:t>
      </w:r>
      <w:r>
        <w:rPr>
          <w:rFonts w:ascii="宋体" w:hAnsi="宋体" w:hint="eastAsia"/>
          <w:color w:val="000000"/>
        </w:rPr>
        <w:t>，其中：</w:t>
      </w:r>
      <w:r>
        <w:rPr>
          <w:rFonts w:ascii="宋体" w:hAnsi="宋体"/>
          <w:color w:val="000000"/>
        </w:rPr>
        <w:t>YYYY</w:t>
      </w:r>
      <w:r>
        <w:rPr>
          <w:rFonts w:ascii="宋体" w:hAnsi="宋体" w:hint="eastAsia"/>
          <w:color w:val="000000"/>
        </w:rPr>
        <w:t>为四位年份代码；</w:t>
      </w:r>
      <w:r>
        <w:rPr>
          <w:rFonts w:ascii="宋体" w:hAnsi="宋体"/>
          <w:color w:val="000000"/>
        </w:rPr>
        <w:t>QQ</w:t>
      </w:r>
      <w:r>
        <w:rPr>
          <w:rFonts w:ascii="宋体" w:hAnsi="宋体" w:hint="eastAsia"/>
          <w:color w:val="000000"/>
        </w:rPr>
        <w:t>为两位的凭证式国债期数代码，不足两位时在期数前用数字</w:t>
      </w:r>
      <w:r>
        <w:rPr>
          <w:rFonts w:ascii="宋体" w:hAnsi="宋体"/>
          <w:color w:val="000000"/>
        </w:rPr>
        <w:t>“0”</w:t>
      </w:r>
      <w:r>
        <w:rPr>
          <w:rFonts w:ascii="宋体" w:hAnsi="宋体" w:hint="eastAsia"/>
          <w:color w:val="000000"/>
        </w:rPr>
        <w:t>补齐；</w:t>
      </w:r>
      <w:r>
        <w:rPr>
          <w:rFonts w:ascii="宋体" w:hAnsi="宋体"/>
          <w:color w:val="000000"/>
        </w:rPr>
        <w:t>NN</w:t>
      </w:r>
      <w:r>
        <w:rPr>
          <w:rFonts w:ascii="宋体" w:hAnsi="宋体" w:hint="eastAsia"/>
          <w:color w:val="000000"/>
        </w:rPr>
        <w:t>为两位的凭证式国债期限代码，以年为单位，不足两位时在期限数前用数字</w:t>
      </w:r>
      <w:r>
        <w:rPr>
          <w:rFonts w:ascii="宋体" w:hAnsi="宋体"/>
          <w:color w:val="000000"/>
        </w:rPr>
        <w:t>“0”</w:t>
      </w:r>
      <w:r>
        <w:rPr>
          <w:rFonts w:ascii="宋体" w:hAnsi="宋体" w:hint="eastAsia"/>
          <w:color w:val="000000"/>
        </w:rPr>
        <w:t>补齐；</w:t>
      </w:r>
      <w:r>
        <w:rPr>
          <w:rFonts w:ascii="宋体" w:hAnsi="宋体"/>
          <w:color w:val="000000"/>
        </w:rPr>
        <w:t>JJ</w:t>
      </w:r>
      <w:r>
        <w:rPr>
          <w:rFonts w:ascii="宋体" w:hAnsi="宋体" w:hint="eastAsia"/>
          <w:color w:val="000000"/>
        </w:rPr>
        <w:t>为阶段码，如果国债不分阶段发行，则录入</w:t>
      </w:r>
      <w:r>
        <w:rPr>
          <w:rFonts w:ascii="宋体" w:hAnsi="宋体"/>
          <w:color w:val="000000"/>
        </w:rPr>
        <w:t>01</w:t>
      </w:r>
      <w:r>
        <w:rPr>
          <w:rFonts w:ascii="宋体" w:hAnsi="宋体" w:hint="eastAsia"/>
          <w:color w:val="000000"/>
        </w:rPr>
        <w:t>。例如</w:t>
      </w:r>
      <w:r>
        <w:rPr>
          <w:rFonts w:ascii="宋体" w:hAnsi="宋体"/>
          <w:color w:val="000000"/>
        </w:rPr>
        <w:t>2001</w:t>
      </w:r>
      <w:r>
        <w:rPr>
          <w:rFonts w:ascii="宋体" w:hAnsi="宋体" w:hint="eastAsia"/>
          <w:color w:val="000000"/>
        </w:rPr>
        <w:t>年第</w:t>
      </w:r>
      <w:r>
        <w:rPr>
          <w:rFonts w:ascii="宋体" w:hAnsi="宋体"/>
          <w:color w:val="000000"/>
        </w:rPr>
        <w:t>3</w:t>
      </w:r>
      <w:r>
        <w:rPr>
          <w:rFonts w:ascii="宋体" w:hAnsi="宋体" w:hint="eastAsia"/>
          <w:color w:val="000000"/>
        </w:rPr>
        <w:t>期</w:t>
      </w:r>
      <w:r>
        <w:rPr>
          <w:rFonts w:ascii="宋体" w:hAnsi="宋体"/>
          <w:color w:val="000000"/>
        </w:rPr>
        <w:t>3</w:t>
      </w:r>
      <w:r>
        <w:rPr>
          <w:rFonts w:ascii="宋体" w:hAnsi="宋体" w:hint="eastAsia"/>
          <w:color w:val="000000"/>
        </w:rPr>
        <w:t>年期第一阶段国债的代码为</w:t>
      </w:r>
      <w:r>
        <w:rPr>
          <w:rFonts w:ascii="宋体" w:hAnsi="宋体"/>
          <w:color w:val="000000"/>
        </w:rPr>
        <w:t>2001030301</w:t>
      </w:r>
      <w:r>
        <w:rPr>
          <w:rFonts w:ascii="宋体" w:hAnsi="宋体" w:hint="eastAsia"/>
          <w:color w:val="000000"/>
        </w:rPr>
        <w:t>；</w:t>
      </w:r>
      <w:r>
        <w:rPr>
          <w:rFonts w:ascii="宋体" w:hAnsi="宋体"/>
          <w:color w:val="000000"/>
        </w:rPr>
        <w:t>2001</w:t>
      </w:r>
      <w:r>
        <w:rPr>
          <w:rFonts w:ascii="宋体" w:hAnsi="宋体" w:hint="eastAsia"/>
          <w:color w:val="000000"/>
        </w:rPr>
        <w:t>年第</w:t>
      </w:r>
      <w:r>
        <w:rPr>
          <w:rFonts w:ascii="宋体" w:hAnsi="宋体"/>
          <w:color w:val="000000"/>
        </w:rPr>
        <w:t>8</w:t>
      </w:r>
      <w:r>
        <w:rPr>
          <w:rFonts w:ascii="宋体" w:hAnsi="宋体" w:hint="eastAsia"/>
          <w:color w:val="000000"/>
        </w:rPr>
        <w:t>期</w:t>
      </w:r>
      <w:r>
        <w:rPr>
          <w:rFonts w:ascii="宋体" w:hAnsi="宋体"/>
          <w:color w:val="000000"/>
        </w:rPr>
        <w:t>5</w:t>
      </w:r>
      <w:r>
        <w:rPr>
          <w:rFonts w:ascii="宋体" w:hAnsi="宋体" w:hint="eastAsia"/>
          <w:color w:val="000000"/>
        </w:rPr>
        <w:t>年期第二阶段国债的代码为</w:t>
      </w:r>
      <w:r>
        <w:rPr>
          <w:rFonts w:ascii="宋体" w:hAnsi="宋体"/>
          <w:color w:val="000000"/>
        </w:rPr>
        <w:t>2001080502</w:t>
      </w:r>
      <w:r>
        <w:rPr>
          <w:rFonts w:ascii="宋体" w:hAnsi="宋体" w:hint="eastAsia"/>
          <w:color w:val="000000"/>
        </w:rPr>
        <w:t>，依此类推。</w:t>
      </w:r>
    </w:p>
    <w:p w:rsidR="001E62C7" w:rsidRDefault="001E62C7" w:rsidP="000029C7">
      <w:pPr>
        <w:numPr>
          <w:ilvl w:val="0"/>
          <w:numId w:val="475"/>
        </w:numPr>
        <w:tabs>
          <w:tab w:val="clear" w:pos="360"/>
          <w:tab w:val="num" w:pos="900"/>
          <w:tab w:val="num" w:pos="1080"/>
        </w:tabs>
        <w:snapToGrid w:val="0"/>
        <w:ind w:firstLineChars="200" w:firstLine="480"/>
        <w:rPr>
          <w:rFonts w:ascii="宋体" w:hAnsi="宋体"/>
          <w:color w:val="000000"/>
        </w:rPr>
      </w:pPr>
      <w:r>
        <w:rPr>
          <w:rFonts w:ascii="宋体" w:hAnsi="宋体" w:hint="eastAsia"/>
          <w:color w:val="000000"/>
        </w:rPr>
        <w:t>凭证式国债作为银行代理产品，在新系统中，非托管凭证式国债按户口号单独管理，个人客户托管在卡内国债的作为客户产品单列，子账号为“客户号＋顺序号”，与定期存款类似，其顺序号从“0001”开始依次顺序开设。个人客户可通过自助渠道查询托管国债产品信息。</w:t>
      </w:r>
    </w:p>
    <w:p w:rsidR="001E62C7" w:rsidRDefault="001E62C7" w:rsidP="0004090F">
      <w:pPr>
        <w:pStyle w:val="5"/>
        <w:rPr>
          <w:rFonts w:ascii="宋体" w:hAnsi="宋体"/>
          <w:color w:val="000000"/>
        </w:rPr>
      </w:pPr>
      <w:bookmarkStart w:id="1511" w:name="_Toc183927585"/>
      <w:r>
        <w:rPr>
          <w:rFonts w:ascii="宋体" w:hAnsi="宋体" w:hint="eastAsia"/>
          <w:color w:val="000000"/>
        </w:rPr>
        <w:t>二、凭证式国债柜面相关操作</w:t>
      </w:r>
      <w:bookmarkEnd w:id="1511"/>
    </w:p>
    <w:p w:rsidR="001E62C7" w:rsidRDefault="001E62C7" w:rsidP="0004090F">
      <w:pPr>
        <w:pStyle w:val="6"/>
        <w:spacing w:line="360" w:lineRule="auto"/>
        <w:rPr>
          <w:rFonts w:ascii="宋体" w:eastAsia="宋体" w:hAnsi="宋体"/>
        </w:rPr>
      </w:pPr>
      <w:r>
        <w:rPr>
          <w:rFonts w:ascii="宋体" w:eastAsia="宋体" w:hAnsi="宋体" w:hint="eastAsia"/>
        </w:rPr>
        <w:t>国债信息管理（6421）</w:t>
      </w:r>
    </w:p>
    <w:p w:rsidR="001E62C7" w:rsidRDefault="001E62C7" w:rsidP="001E62C7">
      <w:pPr>
        <w:pStyle w:val="a6"/>
        <w:ind w:left="0"/>
        <w:rPr>
          <w:rFonts w:ascii="宋体"/>
          <w:color w:val="000000"/>
        </w:rPr>
      </w:pPr>
      <w:r>
        <w:rPr>
          <w:rFonts w:ascii="宋体" w:hint="eastAsia"/>
          <w:color w:val="000000"/>
        </w:rPr>
        <w:t>国债信息管理是总行对凭证式国债在代销、包销模式下对各个分行的额度分配管理、国债基础信息设置维护、分行向总行的缴款以及总行向财政部的缴款进度控制、总行向分行下划财政部的国债本息款项进行管理菜单。</w:t>
      </w:r>
    </w:p>
    <w:p w:rsidR="001E62C7" w:rsidRDefault="001E62C7" w:rsidP="001E62C7">
      <w:pPr>
        <w:ind w:firstLineChars="200" w:firstLine="480"/>
        <w:rPr>
          <w:rFonts w:ascii="宋体" w:hAnsi="宋体"/>
          <w:color w:val="000000"/>
        </w:rPr>
      </w:pPr>
      <w:r>
        <w:rPr>
          <w:rFonts w:ascii="宋体" w:hAnsi="宋体" w:hint="eastAsia"/>
          <w:color w:val="000000"/>
        </w:rPr>
        <w:t>本节主要介绍在新系统中国债信息维护的操作方式及查询方法。</w:t>
      </w:r>
    </w:p>
    <w:p w:rsidR="001E62C7" w:rsidRDefault="001E62C7" w:rsidP="0004090F">
      <w:pPr>
        <w:pStyle w:val="6"/>
        <w:spacing w:line="360" w:lineRule="auto"/>
        <w:rPr>
          <w:rFonts w:ascii="宋体" w:eastAsia="宋体" w:hAnsi="宋体"/>
        </w:rPr>
      </w:pPr>
      <w:r>
        <w:rPr>
          <w:rFonts w:ascii="宋体" w:eastAsia="宋体" w:hAnsi="宋体" w:hint="eastAsia"/>
        </w:rPr>
        <w:t>国债信息管理新增（2）</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本功能用于增加国债基本信息。每一期的国债发行都有一些基础信息，基础信息包括国债代码、期限、发行开始日等各种日期、国债销售方式、国债发行量及财政部分配到我行的额度等信息，由经办员手工录入。</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（二）操作界面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21"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（三）操作说明</w:t>
      </w:r>
    </w:p>
    <w:p w:rsidR="001E62C7" w:rsidRDefault="001E62C7" w:rsidP="001E62C7">
      <w:pPr>
        <w:numPr>
          <w:ilvl w:val="0"/>
          <w:numId w:val="476"/>
        </w:numPr>
        <w:rPr>
          <w:rFonts w:ascii="宋体" w:hAnsi="宋体"/>
          <w:color w:val="000000"/>
        </w:rPr>
      </w:pPr>
      <w:r>
        <w:rPr>
          <w:rFonts w:ascii="宋体" w:hAnsi="宋体" w:hint="eastAsia"/>
          <w:color w:val="000000"/>
        </w:rPr>
        <w:t>国债编码：</w:t>
      </w:r>
    </w:p>
    <w:p w:rsidR="001E62C7" w:rsidRDefault="001E62C7" w:rsidP="001E62C7">
      <w:pPr>
        <w:tabs>
          <w:tab w:val="left" w:pos="360"/>
        </w:tabs>
        <w:ind w:firstLineChars="200" w:firstLine="480"/>
        <w:rPr>
          <w:rFonts w:ascii="宋体" w:hAnsi="宋体"/>
          <w:color w:val="000000"/>
        </w:rPr>
      </w:pPr>
      <w:r>
        <w:rPr>
          <w:rFonts w:ascii="宋体" w:hAnsi="宋体" w:hint="eastAsia"/>
          <w:color w:val="000000"/>
        </w:rPr>
        <w:t>录入当期国债编码。</w:t>
      </w:r>
    </w:p>
    <w:p w:rsidR="001E62C7" w:rsidRDefault="001E62C7" w:rsidP="001E62C7">
      <w:pPr>
        <w:numPr>
          <w:ilvl w:val="0"/>
          <w:numId w:val="476"/>
        </w:numPr>
        <w:rPr>
          <w:rFonts w:ascii="宋体" w:hAnsi="宋体"/>
          <w:color w:val="000000"/>
        </w:rPr>
      </w:pPr>
      <w:r>
        <w:rPr>
          <w:rFonts w:ascii="宋体" w:hAnsi="宋体" w:hint="eastAsia"/>
          <w:color w:val="000000"/>
        </w:rPr>
        <w:t>国债期限：</w:t>
      </w:r>
    </w:p>
    <w:p w:rsidR="001E62C7" w:rsidRDefault="001E62C7" w:rsidP="001E62C7">
      <w:pPr>
        <w:ind w:firstLineChars="200" w:firstLine="480"/>
        <w:rPr>
          <w:rFonts w:ascii="宋体" w:hAnsi="宋体"/>
          <w:color w:val="000000"/>
          <w:szCs w:val="18"/>
        </w:rPr>
      </w:pPr>
      <w:r>
        <w:rPr>
          <w:rFonts w:ascii="宋体" w:hAnsi="宋体" w:hint="eastAsia"/>
          <w:color w:val="000000"/>
          <w:szCs w:val="18"/>
        </w:rPr>
        <w:t>从发行时开始，到本期国债到期兑付为止的最长时间。一般有二年期、三年期、五年期等期限，以月为单位录入。</w:t>
      </w:r>
    </w:p>
    <w:p w:rsidR="001E62C7" w:rsidRDefault="001E62C7" w:rsidP="001E62C7">
      <w:pPr>
        <w:numPr>
          <w:ilvl w:val="0"/>
          <w:numId w:val="476"/>
        </w:numPr>
        <w:rPr>
          <w:rFonts w:ascii="宋体" w:hAnsi="宋体"/>
          <w:color w:val="000000"/>
          <w:szCs w:val="18"/>
        </w:rPr>
      </w:pPr>
      <w:r>
        <w:rPr>
          <w:rFonts w:ascii="宋体" w:hAnsi="宋体" w:hint="eastAsia"/>
          <w:color w:val="000000"/>
          <w:szCs w:val="18"/>
        </w:rPr>
        <w:t>国债名称：</w:t>
      </w:r>
    </w:p>
    <w:p w:rsidR="001E62C7" w:rsidRDefault="001E62C7" w:rsidP="001E62C7">
      <w:pPr>
        <w:ind w:firstLineChars="200" w:firstLine="480"/>
        <w:rPr>
          <w:rFonts w:ascii="宋体" w:hAnsi="宋体"/>
          <w:color w:val="000000"/>
        </w:rPr>
      </w:pPr>
      <w:r>
        <w:rPr>
          <w:rFonts w:ascii="宋体" w:hAnsi="宋体" w:hint="eastAsia"/>
          <w:color w:val="000000"/>
        </w:rPr>
        <w:t>录入某年发行的第几期和多少年期的国债</w:t>
      </w:r>
      <w:r>
        <w:rPr>
          <w:rFonts w:ascii="宋体" w:hAnsi="宋体" w:hint="eastAsia"/>
          <w:color w:val="000000"/>
          <w:szCs w:val="18"/>
        </w:rPr>
        <w:t>名称，如2004第1期3年、2004第3期5年，</w:t>
      </w:r>
      <w:r>
        <w:rPr>
          <w:rFonts w:ascii="宋体" w:hAnsi="宋体" w:hint="eastAsia"/>
          <w:color w:val="000000"/>
        </w:rPr>
        <w:t>依此类推。</w:t>
      </w:r>
    </w:p>
    <w:p w:rsidR="001E62C7" w:rsidRDefault="001E62C7" w:rsidP="001E62C7">
      <w:pPr>
        <w:numPr>
          <w:ilvl w:val="0"/>
          <w:numId w:val="476"/>
        </w:numPr>
        <w:rPr>
          <w:rFonts w:ascii="宋体" w:hAnsi="宋体"/>
          <w:color w:val="000000"/>
        </w:rPr>
      </w:pPr>
      <w:r>
        <w:rPr>
          <w:rFonts w:ascii="宋体" w:hAnsi="宋体" w:hint="eastAsia"/>
          <w:color w:val="000000"/>
        </w:rPr>
        <w:t>发行起始日和发行结束日</w:t>
      </w:r>
    </w:p>
    <w:p w:rsidR="001E62C7" w:rsidRDefault="001E62C7" w:rsidP="001E62C7">
      <w:pPr>
        <w:ind w:firstLineChars="200" w:firstLine="480"/>
        <w:rPr>
          <w:rFonts w:ascii="宋体" w:hAnsi="宋体"/>
          <w:color w:val="000000"/>
        </w:rPr>
      </w:pPr>
      <w:r>
        <w:rPr>
          <w:rFonts w:ascii="宋体" w:hAnsi="宋体" w:hint="eastAsia"/>
          <w:color w:val="000000"/>
        </w:rPr>
        <w:t>录入财政部某年发行的第几期和多少年期的国债的发行起始日和结束日。</w:t>
      </w:r>
    </w:p>
    <w:p w:rsidR="001E62C7" w:rsidRDefault="001E62C7" w:rsidP="001E62C7">
      <w:pPr>
        <w:numPr>
          <w:ilvl w:val="0"/>
          <w:numId w:val="476"/>
        </w:numPr>
        <w:rPr>
          <w:rFonts w:ascii="宋体" w:hAnsi="宋体"/>
          <w:color w:val="000000"/>
        </w:rPr>
      </w:pPr>
      <w:r>
        <w:rPr>
          <w:rFonts w:ascii="宋体" w:hAnsi="宋体" w:hint="eastAsia"/>
          <w:color w:val="000000"/>
        </w:rPr>
        <w:t>兑付起始日和计息截止日</w:t>
      </w:r>
    </w:p>
    <w:p w:rsidR="001E62C7" w:rsidRDefault="001E62C7" w:rsidP="001E62C7">
      <w:pPr>
        <w:ind w:firstLineChars="200" w:firstLine="480"/>
        <w:rPr>
          <w:rFonts w:ascii="宋体" w:hAnsi="宋体"/>
          <w:color w:val="000000"/>
        </w:rPr>
      </w:pPr>
      <w:r>
        <w:rPr>
          <w:rFonts w:ascii="宋体" w:hAnsi="宋体" w:hint="eastAsia"/>
          <w:color w:val="000000"/>
          <w:szCs w:val="18"/>
        </w:rPr>
        <w:t>兑付起始日指定开始兑付某期国债的日期，计息截止日指该期国债的最后计息日，</w:t>
      </w:r>
      <w:r>
        <w:rPr>
          <w:rFonts w:ascii="宋体" w:hAnsi="宋体" w:hint="eastAsia"/>
          <w:color w:val="000000"/>
        </w:rPr>
        <w:t>兑付起始日和计息截止日不用手工录入，在其他信息录入完毕后由系统判</w:t>
      </w:r>
      <w:r>
        <w:rPr>
          <w:rFonts w:ascii="宋体" w:hAnsi="宋体" w:hint="eastAsia"/>
          <w:color w:val="000000"/>
        </w:rPr>
        <w:lastRenderedPageBreak/>
        <w:t>断录入数据的合法性，自动生成，并根据计息截止日生成发售截止日。</w:t>
      </w:r>
    </w:p>
    <w:p w:rsidR="001E62C7" w:rsidRDefault="001E62C7" w:rsidP="001E62C7">
      <w:pPr>
        <w:numPr>
          <w:ilvl w:val="0"/>
          <w:numId w:val="476"/>
        </w:numPr>
        <w:rPr>
          <w:rFonts w:ascii="宋体" w:hAnsi="宋体"/>
          <w:color w:val="000000"/>
        </w:rPr>
      </w:pPr>
      <w:r>
        <w:rPr>
          <w:rFonts w:ascii="宋体" w:hAnsi="宋体" w:hint="eastAsia"/>
          <w:color w:val="000000"/>
        </w:rPr>
        <w:t>发行手续费比例</w:t>
      </w:r>
    </w:p>
    <w:p w:rsidR="001E62C7" w:rsidRDefault="001E62C7" w:rsidP="001E62C7">
      <w:pPr>
        <w:ind w:firstLineChars="200" w:firstLine="480"/>
        <w:rPr>
          <w:rFonts w:ascii="宋体" w:hAnsi="宋体"/>
          <w:color w:val="000000"/>
        </w:rPr>
      </w:pPr>
      <w:r>
        <w:rPr>
          <w:rFonts w:ascii="宋体" w:hAnsi="宋体" w:hint="eastAsia"/>
          <w:color w:val="000000"/>
        </w:rPr>
        <w:t>按财政部规定该期国债发行费用百分比录入</w:t>
      </w:r>
    </w:p>
    <w:p w:rsidR="001E62C7" w:rsidRDefault="001E62C7" w:rsidP="001E62C7">
      <w:pPr>
        <w:numPr>
          <w:ilvl w:val="0"/>
          <w:numId w:val="476"/>
        </w:numPr>
        <w:rPr>
          <w:rFonts w:ascii="宋体" w:hAnsi="宋体"/>
          <w:color w:val="000000"/>
        </w:rPr>
      </w:pPr>
      <w:r>
        <w:rPr>
          <w:rFonts w:ascii="宋体" w:hAnsi="宋体" w:hint="eastAsia"/>
          <w:color w:val="000000"/>
        </w:rPr>
        <w:t>提前兑付手续费</w:t>
      </w:r>
    </w:p>
    <w:p w:rsidR="001E62C7" w:rsidRDefault="001E62C7" w:rsidP="001E62C7">
      <w:pPr>
        <w:ind w:firstLineChars="200" w:firstLine="480"/>
        <w:rPr>
          <w:rFonts w:ascii="宋体" w:hAnsi="宋体"/>
          <w:color w:val="000000"/>
        </w:rPr>
      </w:pPr>
      <w:r>
        <w:rPr>
          <w:rFonts w:ascii="宋体" w:hAnsi="宋体" w:hint="eastAsia"/>
          <w:color w:val="000000"/>
        </w:rPr>
        <w:t>录入客户提前兑付该期国债的手续费率，按百分比录入</w:t>
      </w:r>
    </w:p>
    <w:p w:rsidR="001E62C7" w:rsidRDefault="001E62C7" w:rsidP="001E62C7">
      <w:pPr>
        <w:numPr>
          <w:ilvl w:val="0"/>
          <w:numId w:val="476"/>
        </w:numPr>
        <w:rPr>
          <w:rFonts w:ascii="宋体" w:hAnsi="宋体"/>
          <w:color w:val="000000"/>
        </w:rPr>
      </w:pPr>
      <w:r>
        <w:rPr>
          <w:rFonts w:ascii="宋体" w:hAnsi="宋体" w:hint="eastAsia"/>
          <w:color w:val="000000"/>
        </w:rPr>
        <w:t>财政部发行总量</w:t>
      </w:r>
    </w:p>
    <w:p w:rsidR="001E62C7" w:rsidRDefault="001E62C7" w:rsidP="001E62C7">
      <w:pPr>
        <w:ind w:firstLineChars="200" w:firstLine="480"/>
        <w:rPr>
          <w:rFonts w:ascii="宋体" w:hAnsi="宋体"/>
          <w:color w:val="000000"/>
        </w:rPr>
      </w:pPr>
      <w:r>
        <w:rPr>
          <w:rFonts w:ascii="宋体" w:hAnsi="宋体" w:hint="eastAsia"/>
          <w:color w:val="000000"/>
        </w:rPr>
        <w:t>财政部发行该期国债总量，以元为单位录入</w:t>
      </w:r>
    </w:p>
    <w:p w:rsidR="001E62C7" w:rsidRDefault="001E62C7" w:rsidP="001E62C7">
      <w:pPr>
        <w:numPr>
          <w:ilvl w:val="0"/>
          <w:numId w:val="476"/>
        </w:numPr>
        <w:rPr>
          <w:rFonts w:ascii="宋体" w:hAnsi="宋体"/>
          <w:color w:val="000000"/>
        </w:rPr>
      </w:pPr>
      <w:r>
        <w:rPr>
          <w:rFonts w:ascii="宋体" w:hAnsi="宋体" w:hint="eastAsia"/>
          <w:color w:val="000000"/>
        </w:rPr>
        <w:t>全行包销总量</w:t>
      </w:r>
    </w:p>
    <w:p w:rsidR="001E62C7" w:rsidRDefault="001E62C7" w:rsidP="001E62C7">
      <w:pPr>
        <w:ind w:firstLineChars="200" w:firstLine="480"/>
        <w:rPr>
          <w:rFonts w:ascii="宋体" w:hAnsi="宋体"/>
          <w:color w:val="000000"/>
        </w:rPr>
      </w:pPr>
      <w:r>
        <w:rPr>
          <w:rFonts w:ascii="宋体" w:hAnsi="宋体" w:hint="eastAsia"/>
          <w:color w:val="000000"/>
        </w:rPr>
        <w:t>指总行包销的该期国债总额度，以元为单位录入</w:t>
      </w:r>
    </w:p>
    <w:p w:rsidR="001E62C7" w:rsidRDefault="001E62C7" w:rsidP="000029C7">
      <w:pPr>
        <w:numPr>
          <w:ilvl w:val="0"/>
          <w:numId w:val="476"/>
        </w:numPr>
        <w:tabs>
          <w:tab w:val="clear" w:pos="360"/>
          <w:tab w:val="num" w:pos="540"/>
        </w:tabs>
        <w:rPr>
          <w:rFonts w:ascii="宋体" w:hAnsi="宋体"/>
          <w:color w:val="000000"/>
        </w:rPr>
      </w:pPr>
      <w:r>
        <w:rPr>
          <w:rFonts w:ascii="宋体" w:hAnsi="宋体" w:hint="eastAsia"/>
          <w:color w:val="000000"/>
        </w:rPr>
        <w:t>销售模式</w:t>
      </w:r>
    </w:p>
    <w:p w:rsidR="001E62C7" w:rsidRDefault="001E62C7" w:rsidP="001E62C7">
      <w:pPr>
        <w:ind w:firstLineChars="200" w:firstLine="480"/>
        <w:rPr>
          <w:rFonts w:ascii="宋体" w:hAnsi="宋体"/>
          <w:color w:val="000000"/>
        </w:rPr>
      </w:pPr>
      <w:r>
        <w:rPr>
          <w:rFonts w:ascii="宋体" w:hAnsi="宋体" w:hint="eastAsia"/>
          <w:color w:val="000000"/>
        </w:rPr>
        <w:t>手工选择该期国债销售模式，系统提供两种选择，包销制和代销制。如果本期国债为包销模式，对应总行要各分行分配包销额度，代销模式不存在分配额度的情况，全部由总行销售，客户在全国各网点购买的国债都直接从总行额度中出售。</w:t>
      </w:r>
    </w:p>
    <w:p w:rsidR="001E62C7" w:rsidRDefault="001E62C7" w:rsidP="000029C7">
      <w:pPr>
        <w:numPr>
          <w:ilvl w:val="0"/>
          <w:numId w:val="476"/>
        </w:numPr>
        <w:tabs>
          <w:tab w:val="clear" w:pos="360"/>
          <w:tab w:val="num" w:pos="540"/>
        </w:tabs>
        <w:rPr>
          <w:rFonts w:ascii="宋体" w:hAnsi="宋体"/>
          <w:color w:val="000000"/>
        </w:rPr>
      </w:pPr>
      <w:r>
        <w:rPr>
          <w:rFonts w:ascii="宋体" w:hAnsi="宋体" w:hint="eastAsia"/>
          <w:color w:val="000000"/>
        </w:rPr>
        <w:t>包销模式分行提前缴款天数</w:t>
      </w:r>
    </w:p>
    <w:p w:rsidR="001E62C7" w:rsidRDefault="001E62C7" w:rsidP="001E62C7">
      <w:pPr>
        <w:tabs>
          <w:tab w:val="num" w:pos="540"/>
        </w:tabs>
        <w:ind w:firstLineChars="200" w:firstLine="480"/>
        <w:rPr>
          <w:rFonts w:ascii="宋体" w:hAnsi="宋体"/>
          <w:color w:val="000000"/>
        </w:rPr>
      </w:pPr>
      <w:r>
        <w:rPr>
          <w:rFonts w:ascii="宋体" w:hAnsi="宋体" w:hint="eastAsia"/>
          <w:color w:val="000000"/>
        </w:rPr>
        <w:t>如果该期国债为包销制，手工录入分行提前向总行上缴该期国债销售金额天数；如果为代销制则不用录入。</w:t>
      </w:r>
    </w:p>
    <w:p w:rsidR="001E62C7" w:rsidRDefault="001E62C7" w:rsidP="000029C7">
      <w:pPr>
        <w:numPr>
          <w:ilvl w:val="0"/>
          <w:numId w:val="476"/>
        </w:numPr>
        <w:tabs>
          <w:tab w:val="clear" w:pos="360"/>
          <w:tab w:val="num" w:pos="540"/>
        </w:tabs>
        <w:rPr>
          <w:rFonts w:ascii="宋体" w:hAnsi="宋体"/>
          <w:color w:val="000000"/>
        </w:rPr>
      </w:pPr>
      <w:r>
        <w:rPr>
          <w:rFonts w:ascii="宋体" w:hAnsi="宋体" w:hint="eastAsia"/>
          <w:color w:val="000000"/>
        </w:rPr>
        <w:t>金葵花客户最大自助预约金额</w:t>
      </w:r>
    </w:p>
    <w:p w:rsidR="001E62C7" w:rsidRDefault="001E62C7" w:rsidP="001E62C7">
      <w:pPr>
        <w:tabs>
          <w:tab w:val="num" w:pos="540"/>
        </w:tabs>
        <w:ind w:firstLineChars="200" w:firstLine="480"/>
        <w:rPr>
          <w:rFonts w:ascii="宋体" w:hAnsi="宋体"/>
          <w:color w:val="000000"/>
        </w:rPr>
      </w:pPr>
      <w:r>
        <w:rPr>
          <w:rFonts w:ascii="宋体" w:hAnsi="宋体" w:hint="eastAsia"/>
          <w:color w:val="000000"/>
        </w:rPr>
        <w:t>手工录入该期国债允许全行金葵花客户在自助渠道（电话、网上）进行预约总的额度，以元为单位。该额度由总行按每期国债确定，所有自助渠道预约总金额不得超过该期国债包销总额。</w:t>
      </w:r>
    </w:p>
    <w:p w:rsidR="001E62C7" w:rsidRDefault="001E62C7" w:rsidP="000029C7">
      <w:pPr>
        <w:numPr>
          <w:ilvl w:val="0"/>
          <w:numId w:val="476"/>
        </w:numPr>
        <w:tabs>
          <w:tab w:val="clear" w:pos="360"/>
          <w:tab w:val="num" w:pos="540"/>
        </w:tabs>
        <w:rPr>
          <w:rFonts w:ascii="宋体" w:hAnsi="宋体"/>
          <w:color w:val="000000"/>
        </w:rPr>
      </w:pPr>
      <w:r>
        <w:rPr>
          <w:rFonts w:ascii="宋体" w:hAnsi="宋体" w:hint="eastAsia"/>
          <w:color w:val="000000"/>
        </w:rPr>
        <w:t>金卡客户最大自助预约金额</w:t>
      </w:r>
    </w:p>
    <w:p w:rsidR="001E62C7" w:rsidRDefault="001E62C7" w:rsidP="001E62C7">
      <w:pPr>
        <w:tabs>
          <w:tab w:val="num" w:pos="540"/>
        </w:tabs>
        <w:ind w:firstLineChars="200" w:firstLine="480"/>
        <w:rPr>
          <w:rFonts w:ascii="宋体" w:hAnsi="宋体"/>
          <w:color w:val="000000"/>
        </w:rPr>
      </w:pPr>
      <w:r>
        <w:rPr>
          <w:rFonts w:ascii="宋体" w:hAnsi="宋体" w:hint="eastAsia"/>
          <w:color w:val="000000"/>
        </w:rPr>
        <w:t>手工录入该期国债允许全行金卡客户在自助渠道（电话、网上）进行预约总的额度，以元为单位。</w:t>
      </w:r>
    </w:p>
    <w:p w:rsidR="001E62C7" w:rsidRDefault="001E62C7" w:rsidP="000029C7">
      <w:pPr>
        <w:numPr>
          <w:ilvl w:val="0"/>
          <w:numId w:val="476"/>
        </w:numPr>
        <w:tabs>
          <w:tab w:val="clear" w:pos="360"/>
          <w:tab w:val="num" w:pos="540"/>
        </w:tabs>
        <w:rPr>
          <w:rFonts w:ascii="宋体" w:hAnsi="宋体"/>
          <w:color w:val="000000"/>
        </w:rPr>
      </w:pPr>
      <w:r>
        <w:rPr>
          <w:rFonts w:ascii="宋体" w:hAnsi="宋体" w:hint="eastAsia"/>
          <w:color w:val="000000"/>
        </w:rPr>
        <w:t>普通客户最大自助预约金额</w:t>
      </w:r>
    </w:p>
    <w:p w:rsidR="001E62C7" w:rsidRDefault="001E62C7" w:rsidP="001E62C7">
      <w:pPr>
        <w:tabs>
          <w:tab w:val="num" w:pos="540"/>
        </w:tabs>
        <w:ind w:firstLineChars="200" w:firstLine="480"/>
        <w:rPr>
          <w:rFonts w:ascii="宋体" w:hAnsi="宋体"/>
          <w:color w:val="000000"/>
        </w:rPr>
      </w:pPr>
      <w:r>
        <w:rPr>
          <w:rFonts w:ascii="宋体" w:hAnsi="宋体" w:hint="eastAsia"/>
          <w:color w:val="000000"/>
        </w:rPr>
        <w:t>手工录入该期国债允许全行普通客户在自助渠道（电话、网上）进行预约总的额度，以元为单位。</w:t>
      </w:r>
    </w:p>
    <w:p w:rsidR="001E62C7" w:rsidRDefault="001E62C7" w:rsidP="000029C7">
      <w:pPr>
        <w:numPr>
          <w:ilvl w:val="0"/>
          <w:numId w:val="476"/>
        </w:numPr>
        <w:tabs>
          <w:tab w:val="clear" w:pos="360"/>
          <w:tab w:val="num" w:pos="540"/>
        </w:tabs>
        <w:rPr>
          <w:rFonts w:ascii="宋体" w:hAnsi="宋体"/>
          <w:color w:val="000000"/>
        </w:rPr>
      </w:pPr>
      <w:r>
        <w:rPr>
          <w:rFonts w:ascii="宋体" w:hAnsi="宋体" w:hint="eastAsia"/>
          <w:color w:val="000000"/>
        </w:rPr>
        <w:t>手工录入财政部户口号、户口名称、开户行、开户地</w:t>
      </w:r>
    </w:p>
    <w:p w:rsidR="001E62C7" w:rsidRDefault="001E62C7" w:rsidP="001E62C7">
      <w:pPr>
        <w:tabs>
          <w:tab w:val="num" w:pos="540"/>
        </w:tabs>
        <w:ind w:firstLineChars="200" w:firstLine="480"/>
        <w:rPr>
          <w:rFonts w:ascii="宋体" w:hAnsi="宋体"/>
          <w:color w:val="000000"/>
        </w:rPr>
      </w:pPr>
      <w:r>
        <w:rPr>
          <w:rFonts w:ascii="宋体" w:hAnsi="宋体" w:hint="eastAsia"/>
          <w:color w:val="000000"/>
        </w:rPr>
        <w:t>所有信息录入完毕系统自动判断录入数据的合法性，自动生成兑付起始日和</w:t>
      </w:r>
      <w:r>
        <w:rPr>
          <w:rFonts w:ascii="宋体" w:hAnsi="宋体" w:hint="eastAsia"/>
          <w:color w:val="000000"/>
        </w:rPr>
        <w:lastRenderedPageBreak/>
        <w:t>计息截止日，根据计息截止日期自动生成发售截止日期并生成内部帐户的资金节点。</w:t>
      </w:r>
    </w:p>
    <w:p w:rsidR="001E62C7" w:rsidRDefault="001E62C7" w:rsidP="0004090F">
      <w:pPr>
        <w:pStyle w:val="6"/>
        <w:spacing w:line="360" w:lineRule="auto"/>
        <w:rPr>
          <w:rFonts w:ascii="宋体" w:eastAsia="宋体" w:hAnsi="宋体"/>
        </w:rPr>
      </w:pPr>
      <w:r>
        <w:rPr>
          <w:rFonts w:ascii="宋体" w:eastAsia="宋体" w:hAnsi="宋体" w:hint="eastAsia"/>
        </w:rPr>
        <w:t>修改（3）</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增加的国债基础信息录入不正确，可通过本功能进行修改。</w:t>
      </w:r>
    </w:p>
    <w:p w:rsidR="001E62C7" w:rsidRDefault="001E62C7" w:rsidP="0004090F">
      <w:pPr>
        <w:pStyle w:val="6"/>
        <w:spacing w:line="360" w:lineRule="auto"/>
        <w:rPr>
          <w:rFonts w:ascii="宋体" w:eastAsia="宋体" w:hAnsi="宋体"/>
        </w:rPr>
      </w:pPr>
      <w:r>
        <w:rPr>
          <w:rFonts w:ascii="宋体" w:eastAsia="宋体" w:hAnsi="宋体" w:hint="eastAsia"/>
        </w:rPr>
        <w:t>（二）操作界面</w:t>
      </w:r>
    </w:p>
    <w:p w:rsidR="001E62C7" w:rsidRDefault="0004090F" w:rsidP="001E62C7">
      <w:pPr>
        <w:ind w:firstLineChars="200" w:firstLine="480"/>
        <w:rPr>
          <w:rFonts w:ascii="宋体" w:hAnsi="宋体"/>
          <w:color w:val="000000"/>
        </w:rPr>
      </w:pPr>
      <w:r>
        <w:rPr>
          <w:rFonts w:ascii="宋体" w:hAnsi="宋体" w:hint="eastAsia"/>
          <w:noProof/>
          <w:color w:val="000000"/>
        </w:rPr>
        <w:drawing>
          <wp:inline distT="0" distB="0" distL="0" distR="0">
            <wp:extent cx="5276850" cy="3952875"/>
            <wp:effectExtent l="1905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22"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（三）操作说明</w:t>
      </w:r>
    </w:p>
    <w:p w:rsidR="001E62C7" w:rsidRDefault="001E62C7" w:rsidP="000029C7">
      <w:pPr>
        <w:numPr>
          <w:ilvl w:val="0"/>
          <w:numId w:val="477"/>
        </w:numPr>
        <w:tabs>
          <w:tab w:val="clear" w:pos="360"/>
          <w:tab w:val="num" w:pos="900"/>
        </w:tabs>
        <w:ind w:firstLineChars="200" w:firstLine="480"/>
        <w:rPr>
          <w:rFonts w:ascii="宋体" w:hAnsi="宋体"/>
          <w:color w:val="000000"/>
        </w:rPr>
      </w:pPr>
      <w:r>
        <w:rPr>
          <w:rFonts w:ascii="宋体" w:hAnsi="宋体" w:hint="eastAsia"/>
          <w:color w:val="000000"/>
        </w:rPr>
        <w:t>修改国债基础信息录入方法同增加国债基础信息。</w:t>
      </w:r>
    </w:p>
    <w:p w:rsidR="001E62C7" w:rsidRDefault="001E62C7" w:rsidP="000029C7">
      <w:pPr>
        <w:numPr>
          <w:ilvl w:val="0"/>
          <w:numId w:val="477"/>
        </w:numPr>
        <w:tabs>
          <w:tab w:val="clear" w:pos="360"/>
          <w:tab w:val="num" w:pos="900"/>
        </w:tabs>
        <w:ind w:firstLineChars="200" w:firstLine="480"/>
        <w:rPr>
          <w:rFonts w:ascii="宋体" w:hAnsi="宋体"/>
          <w:color w:val="000000"/>
        </w:rPr>
      </w:pPr>
      <w:r>
        <w:rPr>
          <w:rFonts w:ascii="宋体" w:hAnsi="宋体" w:hint="eastAsia"/>
          <w:color w:val="000000"/>
        </w:rPr>
        <w:t>该功能不能修改国债编码，如国债编码录入错，可选择删除后重新新增录入。</w:t>
      </w:r>
    </w:p>
    <w:p w:rsidR="001E62C7" w:rsidRDefault="001E62C7" w:rsidP="000029C7">
      <w:pPr>
        <w:numPr>
          <w:ilvl w:val="0"/>
          <w:numId w:val="477"/>
        </w:numPr>
        <w:tabs>
          <w:tab w:val="clear" w:pos="360"/>
          <w:tab w:val="num" w:pos="900"/>
        </w:tabs>
        <w:ind w:firstLineChars="200" w:firstLine="480"/>
        <w:rPr>
          <w:rFonts w:ascii="宋体" w:hAnsi="宋体"/>
          <w:color w:val="000000"/>
        </w:rPr>
      </w:pPr>
      <w:r>
        <w:rPr>
          <w:rFonts w:ascii="宋体" w:hAnsi="宋体" w:hint="eastAsia"/>
          <w:color w:val="000000"/>
        </w:rPr>
        <w:t>兑付起始日、计息截止日、发售截止日和国债利率代码等系统自动生成数据不能直接修改，由系统根据修改后的国债基础信息重新自动生成兑付起始日、计息截止日和发售截止日期。</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删除（4）</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通过该功能可删除错误的国债信息</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1E62C7">
      <w:pPr>
        <w:ind w:firstLineChars="200" w:firstLine="480"/>
        <w:rPr>
          <w:rFonts w:ascii="宋体" w:hAnsi="宋体"/>
          <w:color w:val="000000"/>
        </w:rPr>
      </w:pPr>
      <w:r>
        <w:rPr>
          <w:rFonts w:ascii="宋体" w:hAnsi="宋体" w:hint="eastAsia"/>
          <w:color w:val="000000"/>
        </w:rPr>
        <w:t>已经录入利率值的国债信息不能直接删除，必须先在利率维护菜单中删除该利率值。</w:t>
      </w:r>
    </w:p>
    <w:p w:rsidR="001E62C7" w:rsidRDefault="001E62C7" w:rsidP="0004090F">
      <w:pPr>
        <w:pStyle w:val="6"/>
        <w:spacing w:line="360" w:lineRule="auto"/>
        <w:rPr>
          <w:rFonts w:ascii="宋体" w:eastAsia="宋体" w:hAnsi="宋体"/>
        </w:rPr>
      </w:pPr>
      <w:r>
        <w:rPr>
          <w:rFonts w:ascii="宋体" w:eastAsia="宋体" w:hAnsi="宋体" w:hint="eastAsia"/>
        </w:rPr>
        <w:t>（三）操作步骤</w:t>
      </w:r>
    </w:p>
    <w:p w:rsidR="001E62C7" w:rsidRDefault="001E62C7" w:rsidP="001E62C7">
      <w:pPr>
        <w:ind w:firstLineChars="200" w:firstLine="480"/>
        <w:rPr>
          <w:rFonts w:ascii="宋体" w:hAnsi="宋体"/>
          <w:color w:val="000000"/>
        </w:rPr>
      </w:pPr>
      <w:r>
        <w:rPr>
          <w:rFonts w:ascii="宋体" w:hAnsi="宋体" w:hint="eastAsia"/>
          <w:color w:val="000000"/>
        </w:rPr>
        <w:t>在国债列表界面选择所要删除的国债栏，按删除键执行，</w:t>
      </w:r>
    </w:p>
    <w:p w:rsidR="001E62C7" w:rsidRDefault="001E62C7" w:rsidP="0004090F">
      <w:pPr>
        <w:pStyle w:val="6"/>
        <w:spacing w:line="360" w:lineRule="auto"/>
        <w:rPr>
          <w:rFonts w:ascii="宋体" w:eastAsia="宋体" w:hAnsi="宋体"/>
        </w:rPr>
      </w:pPr>
      <w:r>
        <w:rPr>
          <w:rFonts w:ascii="宋体" w:eastAsia="宋体" w:hAnsi="宋体" w:hint="eastAsia"/>
        </w:rPr>
        <w:t>查询（5）</w:t>
      </w:r>
    </w:p>
    <w:p w:rsidR="001E62C7" w:rsidRDefault="001E62C7" w:rsidP="001E62C7">
      <w:pPr>
        <w:ind w:firstLineChars="200" w:firstLine="480"/>
        <w:rPr>
          <w:rFonts w:ascii="宋体" w:hAnsi="宋体"/>
          <w:color w:val="000000"/>
        </w:rPr>
      </w:pPr>
      <w:r>
        <w:rPr>
          <w:rFonts w:ascii="宋体" w:hAnsi="宋体" w:hint="eastAsia"/>
          <w:color w:val="000000"/>
        </w:rPr>
        <w:t>点击该功能键列出当前国债信息列表，包括：国债编码、国债名称、国债期限、发行起始日和发行结束日等信息。</w:t>
      </w:r>
    </w:p>
    <w:p w:rsidR="001E62C7" w:rsidRDefault="001E62C7" w:rsidP="0004090F">
      <w:pPr>
        <w:pStyle w:val="6"/>
        <w:spacing w:line="360" w:lineRule="auto"/>
        <w:rPr>
          <w:rFonts w:ascii="宋体" w:eastAsia="宋体" w:hAnsi="宋体"/>
        </w:rPr>
      </w:pPr>
      <w:r>
        <w:rPr>
          <w:rFonts w:ascii="宋体" w:eastAsia="宋体" w:hAnsi="宋体" w:hint="eastAsia"/>
        </w:rPr>
        <w:t>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23"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明细（6）</w:t>
      </w:r>
    </w:p>
    <w:p w:rsidR="001E62C7" w:rsidRDefault="001E62C7" w:rsidP="001E62C7">
      <w:pPr>
        <w:ind w:firstLineChars="200" w:firstLine="480"/>
        <w:rPr>
          <w:rFonts w:ascii="宋体" w:hAnsi="宋体"/>
          <w:color w:val="000000"/>
        </w:rPr>
      </w:pPr>
      <w:r>
        <w:rPr>
          <w:rFonts w:ascii="宋体" w:hAnsi="宋体" w:hint="eastAsia"/>
          <w:color w:val="000000"/>
        </w:rPr>
        <w:t>通过该功能键可查询国债列表中某国债的通过新增手工录入的所有信息及系统自动生成的发售截止日和利率代码等。</w:t>
      </w:r>
    </w:p>
    <w:p w:rsidR="001E62C7" w:rsidRDefault="001E62C7" w:rsidP="0004090F">
      <w:pPr>
        <w:pStyle w:val="6"/>
        <w:spacing w:line="360" w:lineRule="auto"/>
        <w:rPr>
          <w:rFonts w:ascii="宋体" w:eastAsia="宋体" w:hAnsi="宋体"/>
        </w:rPr>
      </w:pPr>
      <w:r>
        <w:rPr>
          <w:rFonts w:ascii="宋体" w:eastAsia="宋体" w:hAnsi="宋体" w:hint="eastAsia"/>
        </w:rPr>
        <w:t>日志（9）</w:t>
      </w:r>
    </w:p>
    <w:p w:rsidR="001E62C7" w:rsidRDefault="001E62C7" w:rsidP="0004090F">
      <w:pPr>
        <w:pStyle w:val="6"/>
        <w:spacing w:line="360" w:lineRule="auto"/>
        <w:rPr>
          <w:rFonts w:ascii="宋体" w:eastAsia="宋体" w:hAnsi="宋体"/>
        </w:rPr>
      </w:pPr>
      <w:r>
        <w:rPr>
          <w:rFonts w:ascii="宋体" w:eastAsia="宋体" w:hAnsi="宋体" w:hint="eastAsia"/>
        </w:rPr>
        <w:t>操作说明</w:t>
      </w:r>
    </w:p>
    <w:p w:rsidR="001E62C7" w:rsidRDefault="001E62C7" w:rsidP="001E62C7">
      <w:pPr>
        <w:ind w:firstLineChars="200" w:firstLine="480"/>
        <w:rPr>
          <w:rFonts w:ascii="宋体" w:hAnsi="宋体"/>
          <w:color w:val="000000"/>
        </w:rPr>
      </w:pPr>
      <w:r>
        <w:rPr>
          <w:rFonts w:ascii="宋体" w:hAnsi="宋体" w:hint="eastAsia"/>
          <w:color w:val="000000"/>
        </w:rPr>
        <w:t>通过日志菜单可查询国债内部管理业务操作的所有记录，包括录入国债基础信息、修改维护国债信息、分行向总行缴款、缴款进度、总行下划国债款项等</w:t>
      </w:r>
    </w:p>
    <w:p w:rsidR="001E62C7" w:rsidRDefault="001E62C7" w:rsidP="0004090F">
      <w:pPr>
        <w:pStyle w:val="6"/>
        <w:spacing w:line="360" w:lineRule="auto"/>
        <w:rPr>
          <w:rFonts w:ascii="宋体" w:eastAsia="宋体" w:hAnsi="宋体"/>
        </w:rPr>
      </w:pPr>
      <w:r>
        <w:rPr>
          <w:rFonts w:ascii="宋体" w:eastAsia="宋体" w:hAnsi="宋体" w:hint="eastAsia"/>
        </w:rPr>
        <w:t>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24"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分行额度（11）</w:t>
      </w:r>
    </w:p>
    <w:p w:rsidR="001E62C7" w:rsidRDefault="001E62C7" w:rsidP="0004090F">
      <w:pPr>
        <w:outlineLvl w:val="0"/>
        <w:rPr>
          <w:rFonts w:ascii="宋体" w:hAnsi="宋体"/>
          <w:b/>
          <w:bCs/>
          <w:color w:val="000000"/>
        </w:rPr>
      </w:pPr>
      <w:r>
        <w:rPr>
          <w:rFonts w:ascii="宋体" w:hAnsi="宋体" w:hint="eastAsia"/>
          <w:b/>
          <w:bCs/>
          <w:color w:val="000000"/>
        </w:rPr>
        <w:t>（一）功能介绍</w:t>
      </w:r>
    </w:p>
    <w:p w:rsidR="001E62C7" w:rsidRDefault="001E62C7" w:rsidP="001E62C7">
      <w:pPr>
        <w:ind w:firstLineChars="200" w:firstLine="480"/>
        <w:rPr>
          <w:rFonts w:ascii="宋体" w:hAnsi="宋体"/>
          <w:color w:val="000000"/>
        </w:rPr>
      </w:pPr>
      <w:r>
        <w:rPr>
          <w:rFonts w:ascii="宋体" w:hAnsi="宋体" w:hint="eastAsia"/>
          <w:color w:val="000000"/>
        </w:rPr>
        <w:t>该功能实现总行给各分行分配包销额度。</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0029C7">
      <w:pPr>
        <w:numPr>
          <w:ilvl w:val="0"/>
          <w:numId w:val="523"/>
        </w:numPr>
        <w:tabs>
          <w:tab w:val="num" w:pos="900"/>
        </w:tabs>
        <w:ind w:firstLineChars="200" w:firstLine="480"/>
        <w:rPr>
          <w:rFonts w:ascii="宋体" w:hAnsi="宋体"/>
          <w:color w:val="000000"/>
        </w:rPr>
      </w:pPr>
      <w:r>
        <w:rPr>
          <w:rFonts w:ascii="宋体" w:hAnsi="宋体" w:hint="eastAsia"/>
          <w:color w:val="000000"/>
        </w:rPr>
        <w:t>代销制发行的国债不用总行向分行分配额度，只有包销制才使用该功能。</w:t>
      </w:r>
    </w:p>
    <w:p w:rsidR="001E62C7" w:rsidRDefault="001E62C7" w:rsidP="000029C7">
      <w:pPr>
        <w:numPr>
          <w:ilvl w:val="0"/>
          <w:numId w:val="523"/>
        </w:numPr>
        <w:tabs>
          <w:tab w:val="num" w:pos="900"/>
        </w:tabs>
        <w:ind w:firstLineChars="200" w:firstLine="480"/>
        <w:rPr>
          <w:rFonts w:ascii="宋体" w:hAnsi="宋体"/>
          <w:color w:val="000000"/>
        </w:rPr>
      </w:pPr>
      <w:r>
        <w:rPr>
          <w:rFonts w:ascii="宋体" w:hAnsi="宋体" w:hint="eastAsia"/>
          <w:color w:val="000000"/>
        </w:rPr>
        <w:lastRenderedPageBreak/>
        <w:t>额度的分配可以一次性给所有的分行分配，也可以分次分配，比如今天从总行的额度中分配给</w:t>
      </w:r>
      <w:r>
        <w:rPr>
          <w:rFonts w:ascii="宋体" w:hAnsi="宋体"/>
          <w:color w:val="000000"/>
        </w:rPr>
        <w:t>30%</w:t>
      </w:r>
      <w:r>
        <w:rPr>
          <w:rFonts w:ascii="宋体" w:hAnsi="宋体" w:hint="eastAsia"/>
          <w:color w:val="000000"/>
        </w:rPr>
        <w:t>给杭州分行，则总行的剩余额度相应减少，杭州分行增加，明天再给其他的分行分配等。由系统来保证额度之和是正确的。</w:t>
      </w:r>
    </w:p>
    <w:p w:rsidR="001E62C7" w:rsidRDefault="001E62C7" w:rsidP="000029C7">
      <w:pPr>
        <w:numPr>
          <w:ilvl w:val="0"/>
          <w:numId w:val="523"/>
        </w:numPr>
        <w:tabs>
          <w:tab w:val="num" w:pos="900"/>
        </w:tabs>
        <w:ind w:firstLineChars="200" w:firstLine="480"/>
        <w:rPr>
          <w:rFonts w:ascii="宋体" w:hAnsi="宋体"/>
          <w:color w:val="000000"/>
        </w:rPr>
      </w:pPr>
      <w:r>
        <w:rPr>
          <w:rFonts w:ascii="宋体" w:hAnsi="宋体" w:hint="eastAsia"/>
          <w:color w:val="000000"/>
        </w:rPr>
        <w:t>在国债列表选择需要分配额度的某期国债，选择分行额度进入操作界面</w:t>
      </w:r>
    </w:p>
    <w:p w:rsidR="001E62C7" w:rsidRDefault="001E62C7" w:rsidP="0004090F">
      <w:pPr>
        <w:pStyle w:val="6"/>
        <w:spacing w:line="360" w:lineRule="auto"/>
        <w:rPr>
          <w:rFonts w:ascii="宋体" w:eastAsia="宋体" w:hAnsi="宋体"/>
        </w:rPr>
      </w:pPr>
      <w:r>
        <w:rPr>
          <w:rFonts w:ascii="宋体" w:eastAsia="宋体" w:hAnsi="宋体" w:hint="eastAsia"/>
        </w:rPr>
        <w:t>（三）操作介绍</w:t>
      </w:r>
    </w:p>
    <w:p w:rsidR="001E62C7" w:rsidRDefault="001E62C7" w:rsidP="0004090F">
      <w:pPr>
        <w:pStyle w:val="6"/>
        <w:spacing w:line="360" w:lineRule="auto"/>
        <w:rPr>
          <w:rFonts w:ascii="宋体" w:eastAsia="宋体" w:hAnsi="宋体"/>
        </w:rPr>
      </w:pPr>
      <w:r>
        <w:rPr>
          <w:rFonts w:ascii="宋体" w:eastAsia="宋体" w:hAnsi="宋体" w:hint="eastAsia"/>
        </w:rPr>
        <w:t>新增</w:t>
      </w:r>
    </w:p>
    <w:p w:rsidR="001E62C7" w:rsidRDefault="001E62C7" w:rsidP="0004090F">
      <w:pPr>
        <w:pStyle w:val="6"/>
        <w:spacing w:line="360" w:lineRule="auto"/>
        <w:rPr>
          <w:rFonts w:ascii="宋体" w:eastAsia="宋体" w:hAnsi="宋体"/>
        </w:rPr>
      </w:pPr>
      <w:r>
        <w:rPr>
          <w:rFonts w:ascii="宋体" w:eastAsia="宋体" w:hAnsi="宋体" w:hint="eastAsia"/>
        </w:rPr>
        <w:t>操作界面</w:t>
      </w:r>
    </w:p>
    <w:p w:rsidR="001E62C7" w:rsidRDefault="0004090F" w:rsidP="001E62C7">
      <w:pPr>
        <w:ind w:firstLine="420"/>
        <w:rPr>
          <w:rFonts w:ascii="宋体" w:hAnsi="宋体"/>
          <w:color w:val="000000"/>
        </w:rPr>
      </w:pPr>
      <w:r>
        <w:rPr>
          <w:rFonts w:ascii="宋体" w:hAnsi="宋体" w:hint="eastAsia"/>
          <w:noProof/>
          <w:color w:val="000000"/>
        </w:rPr>
        <w:drawing>
          <wp:inline distT="0" distB="0" distL="0" distR="0">
            <wp:extent cx="5276850" cy="3952875"/>
            <wp:effectExtent l="1905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25"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操作步骤</w:t>
      </w:r>
    </w:p>
    <w:p w:rsidR="001E62C7" w:rsidRDefault="001E62C7" w:rsidP="000029C7">
      <w:pPr>
        <w:numPr>
          <w:ilvl w:val="0"/>
          <w:numId w:val="478"/>
        </w:numPr>
        <w:tabs>
          <w:tab w:val="clear" w:pos="360"/>
          <w:tab w:val="num" w:pos="900"/>
        </w:tabs>
        <w:ind w:firstLineChars="200" w:firstLine="480"/>
        <w:rPr>
          <w:rFonts w:ascii="宋体" w:hAnsi="宋体"/>
          <w:color w:val="000000"/>
        </w:rPr>
      </w:pPr>
      <w:r>
        <w:rPr>
          <w:rFonts w:ascii="宋体" w:hAnsi="宋体" w:hint="eastAsia"/>
          <w:color w:val="000000"/>
        </w:rPr>
        <w:t>在“分行号”栏输入分行号（如：110北京分行、127武汉分行等）或通过下拉框选择。</w:t>
      </w:r>
    </w:p>
    <w:p w:rsidR="001E62C7" w:rsidRDefault="001E62C7" w:rsidP="000029C7">
      <w:pPr>
        <w:numPr>
          <w:ilvl w:val="0"/>
          <w:numId w:val="478"/>
        </w:numPr>
        <w:tabs>
          <w:tab w:val="clear" w:pos="360"/>
          <w:tab w:val="num" w:pos="900"/>
        </w:tabs>
        <w:ind w:firstLineChars="200" w:firstLine="480"/>
        <w:rPr>
          <w:rFonts w:ascii="宋体" w:hAnsi="宋体"/>
          <w:color w:val="000000"/>
        </w:rPr>
      </w:pPr>
      <w:r>
        <w:rPr>
          <w:rFonts w:ascii="宋体" w:hAnsi="宋体" w:hint="eastAsia"/>
          <w:color w:val="000000"/>
        </w:rPr>
        <w:t>在“分配国债金额”栏输入某分行某期国债包销金额。</w:t>
      </w:r>
    </w:p>
    <w:p w:rsidR="001E62C7" w:rsidRDefault="001E62C7" w:rsidP="000029C7">
      <w:pPr>
        <w:numPr>
          <w:ilvl w:val="0"/>
          <w:numId w:val="478"/>
        </w:numPr>
        <w:tabs>
          <w:tab w:val="clear" w:pos="360"/>
          <w:tab w:val="num" w:pos="900"/>
        </w:tabs>
        <w:ind w:firstLineChars="200" w:firstLine="480"/>
        <w:rPr>
          <w:rFonts w:ascii="宋体" w:hAnsi="宋体"/>
          <w:color w:val="000000"/>
        </w:rPr>
      </w:pPr>
      <w:r>
        <w:rPr>
          <w:rFonts w:ascii="宋体" w:hAnsi="宋体" w:hint="eastAsia"/>
          <w:color w:val="000000"/>
        </w:rPr>
        <w:t>“占全行包销额度比例”输入分行包销国债金额占全行总包销额度的百分比（也可不输入确定后系统自动计算生成。</w:t>
      </w:r>
    </w:p>
    <w:p w:rsidR="001E62C7" w:rsidRDefault="001E62C7" w:rsidP="000029C7">
      <w:pPr>
        <w:numPr>
          <w:ilvl w:val="0"/>
          <w:numId w:val="478"/>
        </w:numPr>
        <w:tabs>
          <w:tab w:val="clear" w:pos="360"/>
          <w:tab w:val="num" w:pos="900"/>
        </w:tabs>
        <w:ind w:firstLineChars="200" w:firstLine="480"/>
        <w:rPr>
          <w:rFonts w:ascii="宋体" w:hAnsi="宋体"/>
          <w:color w:val="000000"/>
        </w:rPr>
      </w:pPr>
      <w:r>
        <w:rPr>
          <w:rFonts w:ascii="宋体" w:hAnsi="宋体" w:hint="eastAsia"/>
          <w:color w:val="000000"/>
        </w:rPr>
        <w:t>“最大允许预约总额”栏输入该分行包销的该期国债客户能预约的最大</w:t>
      </w:r>
      <w:r>
        <w:rPr>
          <w:rFonts w:ascii="宋体" w:hAnsi="宋体" w:hint="eastAsia"/>
          <w:color w:val="000000"/>
        </w:rPr>
        <w:lastRenderedPageBreak/>
        <w:t>限额。</w:t>
      </w:r>
    </w:p>
    <w:p w:rsidR="001E62C7" w:rsidRDefault="001E62C7" w:rsidP="000029C7">
      <w:pPr>
        <w:numPr>
          <w:ilvl w:val="0"/>
          <w:numId w:val="478"/>
        </w:numPr>
        <w:tabs>
          <w:tab w:val="clear" w:pos="360"/>
          <w:tab w:val="num" w:pos="900"/>
        </w:tabs>
        <w:ind w:firstLineChars="200" w:firstLine="480"/>
        <w:rPr>
          <w:rFonts w:ascii="宋体" w:hAnsi="宋体"/>
          <w:color w:val="000000"/>
        </w:rPr>
      </w:pPr>
      <w:r>
        <w:rPr>
          <w:rFonts w:ascii="宋体" w:hAnsi="宋体" w:hint="eastAsia"/>
          <w:color w:val="000000"/>
        </w:rPr>
        <w:t>按确定完成增加分行额度操作。</w:t>
      </w:r>
    </w:p>
    <w:p w:rsidR="001E62C7" w:rsidRDefault="001E62C7" w:rsidP="0004090F">
      <w:pPr>
        <w:pStyle w:val="6"/>
        <w:spacing w:line="360" w:lineRule="auto"/>
        <w:rPr>
          <w:rFonts w:ascii="宋体" w:eastAsia="宋体" w:hAnsi="宋体"/>
        </w:rPr>
      </w:pPr>
      <w:r>
        <w:rPr>
          <w:rFonts w:ascii="宋体" w:eastAsia="宋体" w:hAnsi="宋体" w:hint="eastAsia"/>
        </w:rPr>
        <w:t>缴款进度（12）</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维护分行向总行，总行向财政部缴款的次数和缴款百分比菜单，包括新增，修改，删除，查询列表，明细查询等功能。</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0029C7">
      <w:pPr>
        <w:numPr>
          <w:ilvl w:val="0"/>
          <w:numId w:val="479"/>
        </w:numPr>
        <w:tabs>
          <w:tab w:val="clear" w:pos="360"/>
          <w:tab w:val="num" w:pos="900"/>
        </w:tabs>
        <w:ind w:firstLineChars="200" w:firstLine="480"/>
        <w:rPr>
          <w:rFonts w:ascii="宋体" w:hAnsi="宋体"/>
          <w:color w:val="000000"/>
        </w:rPr>
      </w:pPr>
      <w:r>
        <w:rPr>
          <w:rFonts w:ascii="宋体" w:hAnsi="宋体" w:hint="eastAsia"/>
          <w:color w:val="000000"/>
        </w:rPr>
        <w:t>本功能仅用于包销制发行的国债，如果是代销模式，那缴款信息的维护则是不需要的。</w:t>
      </w:r>
    </w:p>
    <w:p w:rsidR="001E62C7" w:rsidRDefault="001E62C7" w:rsidP="000029C7">
      <w:pPr>
        <w:numPr>
          <w:ilvl w:val="0"/>
          <w:numId w:val="479"/>
        </w:numPr>
        <w:tabs>
          <w:tab w:val="clear" w:pos="360"/>
          <w:tab w:val="num" w:pos="900"/>
        </w:tabs>
        <w:ind w:firstLineChars="200" w:firstLine="480"/>
        <w:rPr>
          <w:rFonts w:ascii="宋体" w:hAnsi="宋体"/>
          <w:color w:val="000000"/>
        </w:rPr>
      </w:pPr>
      <w:r>
        <w:rPr>
          <w:rFonts w:ascii="宋体" w:hAnsi="宋体" w:hint="eastAsia"/>
          <w:color w:val="000000"/>
        </w:rPr>
        <w:t>缴款进度可以指定一次或是多次缴款，每次指定缴款的百分比（或是金额），累加的缴款比例应为100%或是等于这期我行销售国债的总金额。</w:t>
      </w:r>
    </w:p>
    <w:p w:rsidR="001E62C7" w:rsidRDefault="001E62C7" w:rsidP="000029C7">
      <w:pPr>
        <w:numPr>
          <w:ilvl w:val="0"/>
          <w:numId w:val="479"/>
        </w:numPr>
        <w:tabs>
          <w:tab w:val="clear" w:pos="360"/>
          <w:tab w:val="num" w:pos="900"/>
        </w:tabs>
        <w:ind w:firstLineChars="200" w:firstLine="480"/>
        <w:rPr>
          <w:rFonts w:ascii="宋体" w:hAnsi="宋体"/>
          <w:color w:val="000000"/>
        </w:rPr>
      </w:pPr>
      <w:r>
        <w:rPr>
          <w:rFonts w:ascii="宋体" w:hAnsi="宋体" w:hint="eastAsia"/>
          <w:color w:val="000000"/>
        </w:rPr>
        <w:t>缴款进度日期都必须晚于发行开始日，一般不迟于发行结束日，缴款进度可以调整，但最后一个缴款日后不能再调整额度，并按剩余额度上缴。分行缴款的次数和款额百分比与总行向财政部缴款的次数、缴款额百分比相同。</w:t>
      </w:r>
    </w:p>
    <w:p w:rsidR="001E62C7" w:rsidRDefault="001E62C7" w:rsidP="000029C7">
      <w:pPr>
        <w:numPr>
          <w:ilvl w:val="0"/>
          <w:numId w:val="479"/>
        </w:numPr>
        <w:tabs>
          <w:tab w:val="clear" w:pos="360"/>
          <w:tab w:val="num" w:pos="900"/>
        </w:tabs>
        <w:ind w:firstLineChars="200" w:firstLine="480"/>
        <w:rPr>
          <w:rFonts w:ascii="宋体" w:hAnsi="宋体"/>
          <w:color w:val="000000"/>
        </w:rPr>
      </w:pPr>
      <w:r>
        <w:rPr>
          <w:rFonts w:ascii="宋体" w:hAnsi="宋体" w:hint="eastAsia"/>
          <w:color w:val="000000"/>
        </w:rPr>
        <w:t>总行向财政部缴款时间手工录入，分行向总行缴款时间由系统自动按国债基础信息录入的分行提前缴款天数计算。</w:t>
      </w:r>
    </w:p>
    <w:p w:rsidR="001E62C7" w:rsidRDefault="001E62C7" w:rsidP="000029C7">
      <w:pPr>
        <w:numPr>
          <w:ilvl w:val="0"/>
          <w:numId w:val="479"/>
        </w:numPr>
        <w:tabs>
          <w:tab w:val="clear" w:pos="360"/>
          <w:tab w:val="num" w:pos="900"/>
        </w:tabs>
        <w:ind w:firstLineChars="200" w:firstLine="480"/>
        <w:rPr>
          <w:rFonts w:ascii="宋体" w:hAnsi="宋体"/>
          <w:color w:val="000000"/>
        </w:rPr>
      </w:pPr>
      <w:r>
        <w:rPr>
          <w:rFonts w:ascii="宋体" w:hAnsi="宋体" w:hint="eastAsia"/>
          <w:color w:val="000000"/>
        </w:rPr>
        <w:t>如果进度缴款计划日已发生缴款业务（分行向总行或总行向财政部），则不允许对该缴款记录进行修改和删除操作。</w:t>
      </w:r>
    </w:p>
    <w:p w:rsidR="001E62C7" w:rsidRDefault="001E62C7" w:rsidP="000029C7">
      <w:pPr>
        <w:numPr>
          <w:ilvl w:val="0"/>
          <w:numId w:val="479"/>
        </w:numPr>
        <w:tabs>
          <w:tab w:val="clear" w:pos="360"/>
          <w:tab w:val="num" w:pos="900"/>
        </w:tabs>
        <w:ind w:firstLineChars="200" w:firstLine="480"/>
        <w:rPr>
          <w:rFonts w:ascii="宋体" w:hAnsi="宋体"/>
          <w:color w:val="000000"/>
        </w:rPr>
      </w:pPr>
      <w:r>
        <w:rPr>
          <w:rFonts w:ascii="宋体" w:hAnsi="宋体" w:hint="eastAsia"/>
          <w:color w:val="000000"/>
        </w:rPr>
        <w:t>在国债列表界面选择需要维护缴款进度的国债，选择缴款进度（12）进入操作界面。</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（三）操作说明</w:t>
      </w:r>
    </w:p>
    <w:p w:rsidR="001E62C7" w:rsidRDefault="001E62C7" w:rsidP="0004090F">
      <w:pPr>
        <w:pStyle w:val="6"/>
        <w:spacing w:line="360" w:lineRule="auto"/>
        <w:rPr>
          <w:rFonts w:ascii="宋体" w:eastAsia="宋体" w:hAnsi="宋体"/>
        </w:rPr>
      </w:pPr>
      <w:r>
        <w:rPr>
          <w:rFonts w:ascii="宋体" w:eastAsia="宋体" w:hAnsi="宋体" w:hint="eastAsia"/>
        </w:rPr>
        <w:t>新增（2）</w:t>
      </w:r>
    </w:p>
    <w:p w:rsidR="001E62C7" w:rsidRDefault="001E62C7" w:rsidP="0004090F">
      <w:pPr>
        <w:pStyle w:val="6"/>
        <w:spacing w:line="360" w:lineRule="auto"/>
        <w:rPr>
          <w:rFonts w:ascii="宋体" w:eastAsia="宋体" w:hAnsi="宋体"/>
        </w:rPr>
      </w:pPr>
      <w:r>
        <w:rPr>
          <w:rFonts w:ascii="宋体" w:eastAsia="宋体" w:hAnsi="宋体" w:hint="eastAsia"/>
        </w:rPr>
        <w:t>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26"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操作说明</w:t>
      </w:r>
    </w:p>
    <w:p w:rsidR="001E62C7" w:rsidRDefault="001E62C7" w:rsidP="000029C7">
      <w:pPr>
        <w:numPr>
          <w:ilvl w:val="0"/>
          <w:numId w:val="480"/>
        </w:numPr>
        <w:tabs>
          <w:tab w:val="clear" w:pos="360"/>
          <w:tab w:val="num" w:pos="900"/>
        </w:tabs>
        <w:ind w:firstLineChars="200" w:firstLine="480"/>
        <w:rPr>
          <w:rFonts w:ascii="宋体" w:hAnsi="宋体"/>
          <w:color w:val="000000"/>
        </w:rPr>
      </w:pPr>
      <w:r>
        <w:rPr>
          <w:rFonts w:ascii="宋体" w:hAnsi="宋体" w:hint="eastAsia"/>
          <w:color w:val="000000"/>
        </w:rPr>
        <w:t>选择新增（2）进入维护界面</w:t>
      </w:r>
    </w:p>
    <w:p w:rsidR="001E62C7" w:rsidRDefault="001E62C7" w:rsidP="000029C7">
      <w:pPr>
        <w:numPr>
          <w:ilvl w:val="0"/>
          <w:numId w:val="480"/>
        </w:numPr>
        <w:tabs>
          <w:tab w:val="clear" w:pos="360"/>
          <w:tab w:val="num" w:pos="900"/>
        </w:tabs>
        <w:ind w:firstLineChars="200" w:firstLine="480"/>
        <w:rPr>
          <w:rFonts w:ascii="宋体" w:hAnsi="宋体"/>
          <w:color w:val="000000"/>
        </w:rPr>
      </w:pPr>
      <w:r>
        <w:rPr>
          <w:rFonts w:ascii="宋体" w:hAnsi="宋体" w:hint="eastAsia"/>
          <w:color w:val="000000"/>
        </w:rPr>
        <w:t>录入总行向财政部缴款日期，例如：</w:t>
      </w:r>
      <w:r>
        <w:rPr>
          <w:rFonts w:ascii="宋体" w:hAnsi="宋体"/>
          <w:color w:val="000000"/>
        </w:rPr>
        <w:t>2004-11-22</w:t>
      </w:r>
      <w:r>
        <w:rPr>
          <w:rFonts w:ascii="宋体" w:hAnsi="宋体" w:hint="eastAsia"/>
          <w:color w:val="000000"/>
        </w:rPr>
        <w:t>。</w:t>
      </w:r>
    </w:p>
    <w:p w:rsidR="001E62C7" w:rsidRDefault="001E62C7" w:rsidP="000029C7">
      <w:pPr>
        <w:numPr>
          <w:ilvl w:val="0"/>
          <w:numId w:val="480"/>
        </w:numPr>
        <w:tabs>
          <w:tab w:val="clear" w:pos="360"/>
          <w:tab w:val="num" w:pos="900"/>
        </w:tabs>
        <w:ind w:firstLineChars="200" w:firstLine="480"/>
        <w:rPr>
          <w:rFonts w:ascii="宋体" w:hAnsi="宋体"/>
          <w:color w:val="000000"/>
        </w:rPr>
      </w:pPr>
      <w:r>
        <w:rPr>
          <w:rFonts w:ascii="宋体" w:hAnsi="宋体" w:hint="eastAsia"/>
          <w:color w:val="000000"/>
        </w:rPr>
        <w:t>录入缴款日期预计缴款占当期包销国债额度的百分比。</w:t>
      </w:r>
    </w:p>
    <w:p w:rsidR="001E62C7" w:rsidRDefault="001E62C7" w:rsidP="000029C7">
      <w:pPr>
        <w:numPr>
          <w:ilvl w:val="0"/>
          <w:numId w:val="480"/>
        </w:numPr>
        <w:tabs>
          <w:tab w:val="clear" w:pos="360"/>
          <w:tab w:val="num" w:pos="900"/>
        </w:tabs>
        <w:ind w:firstLineChars="200" w:firstLine="480"/>
        <w:rPr>
          <w:rFonts w:ascii="宋体" w:hAnsi="宋体"/>
          <w:color w:val="000000"/>
        </w:rPr>
      </w:pPr>
      <w:r>
        <w:rPr>
          <w:rFonts w:ascii="宋体" w:hAnsi="宋体" w:hint="eastAsia"/>
          <w:color w:val="000000"/>
        </w:rPr>
        <w:t>按确定执行。</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修改（3）</w:t>
      </w:r>
    </w:p>
    <w:p w:rsidR="001E62C7" w:rsidRDefault="001E62C7" w:rsidP="0004090F">
      <w:pPr>
        <w:pStyle w:val="6"/>
        <w:spacing w:line="360" w:lineRule="auto"/>
        <w:rPr>
          <w:rFonts w:ascii="宋体" w:eastAsia="宋体" w:hAnsi="宋体"/>
        </w:rPr>
      </w:pPr>
      <w:r>
        <w:rPr>
          <w:rFonts w:ascii="宋体" w:eastAsia="宋体" w:hAnsi="宋体" w:hint="eastAsia"/>
        </w:rPr>
        <w:t>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27"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操作说明</w:t>
      </w:r>
    </w:p>
    <w:p w:rsidR="001E62C7" w:rsidRDefault="001E62C7" w:rsidP="001E62C7">
      <w:pPr>
        <w:ind w:firstLineChars="200" w:firstLine="480"/>
        <w:rPr>
          <w:rFonts w:ascii="宋体" w:hAnsi="宋体"/>
          <w:color w:val="000000"/>
        </w:rPr>
      </w:pPr>
      <w:r>
        <w:rPr>
          <w:rFonts w:ascii="宋体" w:hAnsi="宋体" w:hint="eastAsia"/>
          <w:color w:val="000000"/>
        </w:rPr>
        <w:t>修改国债缴款信息只能对缴款比例进行修改</w:t>
      </w:r>
    </w:p>
    <w:p w:rsidR="001E62C7" w:rsidRDefault="001E62C7" w:rsidP="0004090F">
      <w:pPr>
        <w:pStyle w:val="6"/>
        <w:spacing w:line="360" w:lineRule="auto"/>
        <w:rPr>
          <w:rFonts w:ascii="宋体" w:eastAsia="宋体" w:hAnsi="宋体"/>
        </w:rPr>
      </w:pPr>
      <w:r>
        <w:rPr>
          <w:rFonts w:ascii="宋体" w:eastAsia="宋体" w:hAnsi="宋体" w:hint="eastAsia"/>
        </w:rPr>
        <w:t>操作步骤</w:t>
      </w:r>
    </w:p>
    <w:p w:rsidR="001E62C7" w:rsidRDefault="001E62C7" w:rsidP="000029C7">
      <w:pPr>
        <w:numPr>
          <w:ilvl w:val="0"/>
          <w:numId w:val="481"/>
        </w:numPr>
        <w:tabs>
          <w:tab w:val="clear" w:pos="360"/>
          <w:tab w:val="num" w:pos="900"/>
        </w:tabs>
        <w:ind w:firstLineChars="200" w:firstLine="480"/>
        <w:rPr>
          <w:rFonts w:ascii="宋体" w:hAnsi="宋体"/>
          <w:color w:val="000000"/>
        </w:rPr>
      </w:pPr>
      <w:r>
        <w:rPr>
          <w:rFonts w:ascii="宋体" w:hAnsi="宋体" w:hint="eastAsia"/>
          <w:color w:val="000000"/>
        </w:rPr>
        <w:t>在缴款进度列表选择需要修改的国债缴款信息，按修改（3）进入。</w:t>
      </w:r>
    </w:p>
    <w:p w:rsidR="001E62C7" w:rsidRDefault="001E62C7" w:rsidP="000029C7">
      <w:pPr>
        <w:numPr>
          <w:ilvl w:val="0"/>
          <w:numId w:val="481"/>
        </w:numPr>
        <w:tabs>
          <w:tab w:val="clear" w:pos="360"/>
          <w:tab w:val="num" w:pos="900"/>
        </w:tabs>
        <w:ind w:firstLineChars="200" w:firstLine="480"/>
        <w:rPr>
          <w:rFonts w:ascii="宋体" w:hAnsi="宋体"/>
          <w:color w:val="000000"/>
        </w:rPr>
      </w:pPr>
      <w:r>
        <w:rPr>
          <w:rFonts w:ascii="宋体" w:hAnsi="宋体" w:hint="eastAsia"/>
          <w:color w:val="000000"/>
        </w:rPr>
        <w:t>在缴款比例栏重新输入修改后的缴款百分比，按确定执行。</w:t>
      </w:r>
    </w:p>
    <w:p w:rsidR="001E62C7" w:rsidRDefault="001E62C7" w:rsidP="0004090F">
      <w:pPr>
        <w:pStyle w:val="6"/>
        <w:spacing w:line="360" w:lineRule="auto"/>
        <w:rPr>
          <w:rFonts w:ascii="宋体" w:eastAsia="宋体" w:hAnsi="宋体"/>
        </w:rPr>
      </w:pPr>
      <w:r>
        <w:rPr>
          <w:rFonts w:ascii="宋体" w:eastAsia="宋体" w:hAnsi="宋体" w:hint="eastAsia"/>
        </w:rPr>
        <w:t>删除（4）</w:t>
      </w:r>
    </w:p>
    <w:p w:rsidR="001E62C7" w:rsidRDefault="001E62C7" w:rsidP="0004090F">
      <w:pPr>
        <w:pStyle w:val="6"/>
        <w:spacing w:line="360" w:lineRule="auto"/>
        <w:rPr>
          <w:rFonts w:ascii="宋体" w:eastAsia="宋体" w:hAnsi="宋体"/>
        </w:rPr>
      </w:pPr>
      <w:r>
        <w:rPr>
          <w:rFonts w:ascii="宋体" w:eastAsia="宋体" w:hAnsi="宋体" w:hint="eastAsia"/>
        </w:rPr>
        <w:t>操作说明</w:t>
      </w:r>
    </w:p>
    <w:p w:rsidR="001E62C7" w:rsidRDefault="001E62C7" w:rsidP="000029C7">
      <w:pPr>
        <w:numPr>
          <w:ilvl w:val="0"/>
          <w:numId w:val="482"/>
        </w:numPr>
        <w:tabs>
          <w:tab w:val="clear" w:pos="360"/>
          <w:tab w:val="num" w:pos="900"/>
        </w:tabs>
        <w:ind w:firstLineChars="200" w:firstLine="480"/>
        <w:rPr>
          <w:rFonts w:ascii="宋体" w:hAnsi="宋体"/>
          <w:color w:val="000000"/>
        </w:rPr>
      </w:pPr>
      <w:r>
        <w:rPr>
          <w:rFonts w:ascii="宋体" w:hAnsi="宋体" w:hint="eastAsia"/>
          <w:color w:val="000000"/>
        </w:rPr>
        <w:t>本功能删除录入的国债缴款进度</w:t>
      </w:r>
    </w:p>
    <w:p w:rsidR="001E62C7" w:rsidRDefault="001E62C7" w:rsidP="000029C7">
      <w:pPr>
        <w:numPr>
          <w:ilvl w:val="0"/>
          <w:numId w:val="482"/>
        </w:numPr>
        <w:tabs>
          <w:tab w:val="clear" w:pos="360"/>
          <w:tab w:val="num" w:pos="900"/>
        </w:tabs>
        <w:ind w:firstLineChars="200" w:firstLine="480"/>
        <w:rPr>
          <w:rFonts w:ascii="宋体" w:hAnsi="宋体"/>
          <w:color w:val="000000"/>
        </w:rPr>
      </w:pPr>
      <w:r>
        <w:rPr>
          <w:rFonts w:ascii="宋体" w:hAnsi="宋体" w:hint="eastAsia"/>
          <w:color w:val="000000"/>
        </w:rPr>
        <w:t>在缴款进度列表选择要删除国债缴款进度。</w:t>
      </w:r>
    </w:p>
    <w:p w:rsidR="001E62C7" w:rsidRDefault="001E62C7" w:rsidP="000029C7">
      <w:pPr>
        <w:numPr>
          <w:ilvl w:val="0"/>
          <w:numId w:val="482"/>
        </w:numPr>
        <w:tabs>
          <w:tab w:val="clear" w:pos="360"/>
          <w:tab w:val="num" w:pos="900"/>
        </w:tabs>
        <w:ind w:firstLineChars="200" w:firstLine="480"/>
        <w:rPr>
          <w:rFonts w:ascii="宋体" w:hAnsi="宋体"/>
          <w:color w:val="000000"/>
        </w:rPr>
      </w:pPr>
      <w:r>
        <w:rPr>
          <w:rFonts w:ascii="宋体" w:hAnsi="宋体" w:hint="eastAsia"/>
          <w:color w:val="000000"/>
        </w:rPr>
        <w:t>选择删除（4），按确定执行。</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查询（5）</w:t>
      </w:r>
    </w:p>
    <w:p w:rsidR="001E62C7" w:rsidRDefault="001E62C7" w:rsidP="001E62C7">
      <w:pPr>
        <w:ind w:firstLineChars="200" w:firstLine="480"/>
        <w:rPr>
          <w:rFonts w:ascii="宋体" w:hAnsi="宋体"/>
          <w:color w:val="000000"/>
        </w:rPr>
      </w:pPr>
      <w:r>
        <w:rPr>
          <w:rFonts w:ascii="宋体" w:hAnsi="宋体" w:hint="eastAsia"/>
          <w:color w:val="000000"/>
        </w:rPr>
        <w:t>该功能可列出国债缴款进度列表</w:t>
      </w:r>
    </w:p>
    <w:p w:rsidR="001E62C7" w:rsidRDefault="001E62C7" w:rsidP="0004090F">
      <w:pPr>
        <w:pStyle w:val="6"/>
        <w:spacing w:line="360" w:lineRule="auto"/>
        <w:rPr>
          <w:rFonts w:ascii="宋体" w:eastAsia="宋体" w:hAnsi="宋体"/>
        </w:rPr>
      </w:pPr>
      <w:r>
        <w:rPr>
          <w:rFonts w:ascii="宋体" w:eastAsia="宋体" w:hAnsi="宋体" w:hint="eastAsia"/>
        </w:rPr>
        <w:t>明细（6）</w:t>
      </w:r>
    </w:p>
    <w:p w:rsidR="001E62C7" w:rsidRDefault="001E62C7" w:rsidP="001E62C7">
      <w:pPr>
        <w:ind w:firstLineChars="200" w:firstLine="480"/>
        <w:rPr>
          <w:rFonts w:ascii="宋体" w:hAnsi="宋体"/>
          <w:color w:val="000000"/>
        </w:rPr>
      </w:pPr>
      <w:r>
        <w:rPr>
          <w:rFonts w:ascii="宋体" w:hAnsi="宋体" w:hint="eastAsia"/>
          <w:color w:val="000000"/>
        </w:rPr>
        <w:t>该功能查询某国债缴款进度的详细信息，包括缴款进度状态（已缴款或未缴款）。</w:t>
      </w:r>
    </w:p>
    <w:p w:rsidR="001E62C7" w:rsidRDefault="001E62C7" w:rsidP="0004090F">
      <w:pPr>
        <w:pStyle w:val="6"/>
        <w:spacing w:line="360" w:lineRule="auto"/>
        <w:rPr>
          <w:rFonts w:ascii="宋体" w:eastAsia="宋体" w:hAnsi="宋体"/>
        </w:rPr>
      </w:pPr>
      <w:r>
        <w:rPr>
          <w:rFonts w:ascii="宋体" w:eastAsia="宋体" w:hAnsi="宋体" w:hint="eastAsia"/>
        </w:rPr>
        <w:t>利率维护（13）</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每一期国债利率设置不同，在利率维护菜单中进行维护。包括新增、修改、删除、查询及日志功能。</w:t>
      </w:r>
    </w:p>
    <w:p w:rsidR="001E62C7" w:rsidRDefault="0004090F" w:rsidP="001E62C7">
      <w:pPr>
        <w:ind w:firstLineChars="100" w:firstLine="240"/>
        <w:rPr>
          <w:rFonts w:ascii="宋体" w:hAnsi="宋体"/>
          <w:color w:val="000000"/>
        </w:rPr>
      </w:pPr>
      <w:r>
        <w:rPr>
          <w:rFonts w:ascii="宋体" w:hAnsi="宋体" w:hint="eastAsia"/>
          <w:noProof/>
          <w:color w:val="000000"/>
        </w:rPr>
        <w:drawing>
          <wp:inline distT="0" distB="0" distL="0" distR="0">
            <wp:extent cx="5276850" cy="3952875"/>
            <wp:effectExtent l="1905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28"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0029C7">
      <w:pPr>
        <w:numPr>
          <w:ilvl w:val="0"/>
          <w:numId w:val="483"/>
        </w:numPr>
        <w:tabs>
          <w:tab w:val="clear" w:pos="360"/>
          <w:tab w:val="num" w:pos="900"/>
        </w:tabs>
        <w:ind w:firstLineChars="200" w:firstLine="480"/>
        <w:rPr>
          <w:rFonts w:ascii="宋体" w:hAnsi="宋体"/>
          <w:color w:val="000000"/>
        </w:rPr>
      </w:pPr>
      <w:r>
        <w:rPr>
          <w:rFonts w:ascii="宋体" w:hAnsi="宋体" w:hint="eastAsia"/>
          <w:color w:val="000000"/>
        </w:rPr>
        <w:t>国债利率管理指定货币只能是人民币。</w:t>
      </w:r>
    </w:p>
    <w:p w:rsidR="001E62C7" w:rsidRDefault="001E62C7" w:rsidP="000029C7">
      <w:pPr>
        <w:numPr>
          <w:ilvl w:val="0"/>
          <w:numId w:val="483"/>
        </w:numPr>
        <w:tabs>
          <w:tab w:val="clear" w:pos="360"/>
          <w:tab w:val="num" w:pos="900"/>
        </w:tabs>
        <w:ind w:firstLineChars="200" w:firstLine="480"/>
        <w:rPr>
          <w:rFonts w:ascii="宋体" w:hAnsi="宋体"/>
          <w:color w:val="000000"/>
        </w:rPr>
      </w:pPr>
      <w:r>
        <w:rPr>
          <w:rFonts w:ascii="宋体" w:hAnsi="宋体" w:hint="eastAsia"/>
          <w:color w:val="000000"/>
        </w:rPr>
        <w:t>开始日期和结束日期可取系统默认值19990101－99991231。</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新增（2）</w:t>
      </w:r>
    </w:p>
    <w:p w:rsidR="001E62C7" w:rsidRDefault="001E62C7" w:rsidP="0004090F">
      <w:pPr>
        <w:pStyle w:val="6"/>
        <w:spacing w:line="360" w:lineRule="auto"/>
        <w:rPr>
          <w:rFonts w:ascii="宋体" w:eastAsia="宋体" w:hAnsi="宋体"/>
        </w:rPr>
      </w:pPr>
      <w:r>
        <w:rPr>
          <w:rFonts w:ascii="宋体" w:eastAsia="宋体" w:hAnsi="宋体" w:hint="eastAsia"/>
        </w:rPr>
        <w:t>（一）操作说明</w:t>
      </w:r>
    </w:p>
    <w:p w:rsidR="001E62C7" w:rsidRDefault="001E62C7" w:rsidP="000029C7">
      <w:pPr>
        <w:numPr>
          <w:ilvl w:val="0"/>
          <w:numId w:val="484"/>
        </w:numPr>
        <w:tabs>
          <w:tab w:val="clear" w:pos="360"/>
          <w:tab w:val="num" w:pos="900"/>
        </w:tabs>
        <w:ind w:firstLineChars="200" w:firstLine="480"/>
        <w:rPr>
          <w:rFonts w:ascii="宋体" w:hAnsi="宋体"/>
          <w:color w:val="000000"/>
        </w:rPr>
      </w:pPr>
      <w:r>
        <w:rPr>
          <w:rFonts w:ascii="宋体" w:hAnsi="宋体" w:hint="eastAsia"/>
          <w:color w:val="000000"/>
        </w:rPr>
        <w:t>生效日期不得大于该利率档次的实际有效开始时间，如2004年4月10日发行的国债，利率编码为6个月到1年的利率有效开始日为2004年10月10日，依此类推。</w:t>
      </w:r>
    </w:p>
    <w:p w:rsidR="001E62C7" w:rsidRDefault="001E62C7" w:rsidP="000029C7">
      <w:pPr>
        <w:numPr>
          <w:ilvl w:val="0"/>
          <w:numId w:val="484"/>
        </w:numPr>
        <w:tabs>
          <w:tab w:val="clear" w:pos="360"/>
          <w:tab w:val="num" w:pos="900"/>
        </w:tabs>
        <w:ind w:firstLineChars="200" w:firstLine="480"/>
        <w:rPr>
          <w:rFonts w:ascii="宋体" w:hAnsi="宋体"/>
          <w:color w:val="000000"/>
        </w:rPr>
      </w:pPr>
      <w:r>
        <w:rPr>
          <w:rFonts w:ascii="宋体" w:hAnsi="宋体" w:hint="eastAsia"/>
          <w:color w:val="000000"/>
        </w:rPr>
        <w:t>失效日期不得小于该利率档次的实际有效结束时间，如2004年4月10日发行的国债，利率编码为6个月到1年的利率实际有效结束日为2005年4月10日，以此类推。</w:t>
      </w:r>
    </w:p>
    <w:p w:rsidR="001E62C7" w:rsidRDefault="001E62C7" w:rsidP="000029C7">
      <w:pPr>
        <w:numPr>
          <w:ilvl w:val="0"/>
          <w:numId w:val="484"/>
        </w:numPr>
        <w:tabs>
          <w:tab w:val="clear" w:pos="360"/>
          <w:tab w:val="num" w:pos="900"/>
        </w:tabs>
        <w:ind w:firstLineChars="200" w:firstLine="480"/>
        <w:rPr>
          <w:rFonts w:ascii="宋体" w:hAnsi="宋体"/>
          <w:color w:val="000000"/>
        </w:rPr>
      </w:pPr>
      <w:r>
        <w:rPr>
          <w:rFonts w:ascii="宋体" w:hAnsi="宋体" w:hint="eastAsia"/>
          <w:color w:val="000000"/>
        </w:rPr>
        <w:t>输入的利率值为年利率的数值，如年利率2.25％输入2.25即可。</w:t>
      </w:r>
    </w:p>
    <w:p w:rsidR="001E62C7" w:rsidRDefault="001E62C7" w:rsidP="0004090F">
      <w:pPr>
        <w:outlineLvl w:val="0"/>
        <w:rPr>
          <w:rFonts w:ascii="宋体" w:hAnsi="宋体"/>
          <w:b/>
          <w:bCs/>
          <w:color w:val="000000"/>
        </w:rPr>
      </w:pPr>
      <w:r>
        <w:rPr>
          <w:rFonts w:ascii="宋体" w:hAnsi="宋体" w:hint="eastAsia"/>
          <w:b/>
          <w:bCs/>
          <w:color w:val="000000"/>
        </w:rPr>
        <w:t>（二）操作界面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29"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（三）操作步骤</w:t>
      </w:r>
    </w:p>
    <w:p w:rsidR="001E62C7" w:rsidRDefault="001E62C7" w:rsidP="000029C7">
      <w:pPr>
        <w:numPr>
          <w:ilvl w:val="0"/>
          <w:numId w:val="485"/>
        </w:numPr>
        <w:tabs>
          <w:tab w:val="clear" w:pos="360"/>
          <w:tab w:val="num" w:pos="900"/>
        </w:tabs>
        <w:ind w:firstLineChars="200" w:firstLine="480"/>
        <w:rPr>
          <w:rFonts w:ascii="宋体" w:hAnsi="宋体"/>
          <w:color w:val="000000"/>
        </w:rPr>
      </w:pPr>
      <w:r>
        <w:rPr>
          <w:rFonts w:ascii="宋体" w:hAnsi="宋体" w:hint="eastAsia"/>
          <w:color w:val="000000"/>
        </w:rPr>
        <w:t>选择需要维护标准利率的国债点击利率维护（13）进入。</w:t>
      </w:r>
    </w:p>
    <w:p w:rsidR="001E62C7" w:rsidRDefault="001E62C7" w:rsidP="000029C7">
      <w:pPr>
        <w:numPr>
          <w:ilvl w:val="0"/>
          <w:numId w:val="485"/>
        </w:numPr>
        <w:tabs>
          <w:tab w:val="clear" w:pos="360"/>
          <w:tab w:val="num" w:pos="900"/>
        </w:tabs>
        <w:ind w:firstLineChars="200" w:firstLine="480"/>
        <w:rPr>
          <w:rFonts w:ascii="宋体" w:hAnsi="宋体"/>
          <w:color w:val="000000"/>
        </w:rPr>
      </w:pPr>
      <w:r>
        <w:rPr>
          <w:rFonts w:ascii="宋体" w:hAnsi="宋体" w:hint="eastAsia"/>
          <w:color w:val="000000"/>
        </w:rPr>
        <w:t>展开必选条件中凭证式国债树状菜单，选择要维护的利率代码时间段，如6个月到1年、1年到2年等</w:t>
      </w:r>
    </w:p>
    <w:p w:rsidR="001E62C7" w:rsidRDefault="001E62C7" w:rsidP="000029C7">
      <w:pPr>
        <w:numPr>
          <w:ilvl w:val="0"/>
          <w:numId w:val="485"/>
        </w:numPr>
        <w:tabs>
          <w:tab w:val="clear" w:pos="360"/>
          <w:tab w:val="num" w:pos="900"/>
        </w:tabs>
        <w:ind w:firstLineChars="200" w:firstLine="480"/>
        <w:rPr>
          <w:rFonts w:ascii="宋体" w:hAnsi="宋体"/>
          <w:color w:val="000000"/>
        </w:rPr>
      </w:pPr>
      <w:r>
        <w:rPr>
          <w:rFonts w:ascii="宋体" w:hAnsi="宋体" w:hint="eastAsia"/>
          <w:color w:val="000000"/>
        </w:rPr>
        <w:t>选择新增（2）进入利率添加菜单</w:t>
      </w:r>
    </w:p>
    <w:p w:rsidR="001E62C7" w:rsidRDefault="001E62C7" w:rsidP="000029C7">
      <w:pPr>
        <w:numPr>
          <w:ilvl w:val="0"/>
          <w:numId w:val="485"/>
        </w:numPr>
        <w:tabs>
          <w:tab w:val="clear" w:pos="360"/>
          <w:tab w:val="num" w:pos="900"/>
        </w:tabs>
        <w:ind w:firstLineChars="200" w:firstLine="480"/>
        <w:rPr>
          <w:rFonts w:ascii="宋体" w:hAnsi="宋体"/>
          <w:color w:val="000000"/>
        </w:rPr>
      </w:pPr>
      <w:r>
        <w:rPr>
          <w:rFonts w:ascii="宋体" w:hAnsi="宋体" w:hint="eastAsia"/>
          <w:color w:val="000000"/>
        </w:rPr>
        <w:lastRenderedPageBreak/>
        <w:t>输入生效日期、失效日期和利率值按确定执行。</w:t>
      </w:r>
    </w:p>
    <w:p w:rsidR="001E62C7" w:rsidRDefault="001E62C7" w:rsidP="0004090F">
      <w:pPr>
        <w:pStyle w:val="6"/>
        <w:spacing w:line="360" w:lineRule="auto"/>
        <w:rPr>
          <w:rFonts w:ascii="宋体" w:eastAsia="宋体" w:hAnsi="宋体"/>
        </w:rPr>
      </w:pPr>
      <w:r>
        <w:rPr>
          <w:rFonts w:ascii="宋体" w:eastAsia="宋体" w:hAnsi="宋体" w:hint="eastAsia"/>
        </w:rPr>
        <w:t>修改（3）</w:t>
      </w:r>
    </w:p>
    <w:p w:rsidR="001E62C7" w:rsidRDefault="001E62C7" w:rsidP="0004090F">
      <w:pPr>
        <w:pStyle w:val="6"/>
        <w:spacing w:line="360" w:lineRule="auto"/>
        <w:rPr>
          <w:rFonts w:ascii="宋体" w:eastAsia="宋体" w:hAnsi="宋体"/>
        </w:rPr>
      </w:pPr>
      <w:r>
        <w:rPr>
          <w:rFonts w:ascii="宋体" w:eastAsia="宋体" w:hAnsi="宋体" w:hint="eastAsia"/>
        </w:rPr>
        <w:t>（一）操作说明</w:t>
      </w:r>
    </w:p>
    <w:p w:rsidR="001E62C7" w:rsidRDefault="001E62C7" w:rsidP="000029C7">
      <w:pPr>
        <w:numPr>
          <w:ilvl w:val="0"/>
          <w:numId w:val="486"/>
        </w:numPr>
        <w:tabs>
          <w:tab w:val="clear" w:pos="360"/>
          <w:tab w:val="num" w:pos="900"/>
        </w:tabs>
        <w:ind w:firstLineChars="200" w:firstLine="480"/>
        <w:rPr>
          <w:rFonts w:ascii="宋体" w:hAnsi="宋体"/>
          <w:color w:val="000000"/>
        </w:rPr>
      </w:pPr>
      <w:r>
        <w:rPr>
          <w:rFonts w:ascii="宋体" w:hAnsi="宋体" w:hint="eastAsia"/>
          <w:color w:val="000000"/>
        </w:rPr>
        <w:t>该功能可对错误的利率信息进行修改</w:t>
      </w:r>
    </w:p>
    <w:p w:rsidR="001E62C7" w:rsidRDefault="001E62C7" w:rsidP="000029C7">
      <w:pPr>
        <w:numPr>
          <w:ilvl w:val="0"/>
          <w:numId w:val="486"/>
        </w:numPr>
        <w:tabs>
          <w:tab w:val="clear" w:pos="360"/>
          <w:tab w:val="num" w:pos="900"/>
        </w:tabs>
        <w:ind w:firstLineChars="200" w:firstLine="480"/>
        <w:rPr>
          <w:rFonts w:ascii="宋体" w:hAnsi="宋体"/>
          <w:color w:val="000000"/>
        </w:rPr>
      </w:pPr>
      <w:r>
        <w:rPr>
          <w:rFonts w:ascii="宋体" w:hAnsi="宋体" w:hint="eastAsia"/>
          <w:color w:val="000000"/>
        </w:rPr>
        <w:t>仅能对失效日期和利率值进行修改，如要修改生效日期必须先删除然后新增。</w:t>
      </w:r>
    </w:p>
    <w:p w:rsidR="001E62C7" w:rsidRDefault="001E62C7" w:rsidP="000029C7">
      <w:pPr>
        <w:numPr>
          <w:ilvl w:val="0"/>
          <w:numId w:val="486"/>
        </w:numPr>
        <w:tabs>
          <w:tab w:val="clear" w:pos="360"/>
          <w:tab w:val="num" w:pos="900"/>
        </w:tabs>
        <w:ind w:firstLineChars="200" w:firstLine="480"/>
        <w:rPr>
          <w:rFonts w:ascii="宋体" w:hAnsi="宋体"/>
          <w:color w:val="000000"/>
        </w:rPr>
      </w:pPr>
      <w:r>
        <w:rPr>
          <w:rFonts w:ascii="宋体" w:hAnsi="宋体" w:hint="eastAsia"/>
          <w:color w:val="000000"/>
        </w:rPr>
        <w:t>输入要修改的数据按确定键执行。</w:t>
      </w:r>
    </w:p>
    <w:p w:rsidR="001E62C7" w:rsidRDefault="001E62C7" w:rsidP="0004090F">
      <w:pPr>
        <w:pStyle w:val="6"/>
        <w:spacing w:line="360" w:lineRule="auto"/>
        <w:rPr>
          <w:rFonts w:ascii="宋体" w:eastAsia="宋体" w:hAnsi="宋体"/>
        </w:rPr>
      </w:pPr>
      <w:r>
        <w:rPr>
          <w:rFonts w:ascii="宋体" w:eastAsia="宋体" w:hAnsi="宋体" w:hint="eastAsia"/>
        </w:rPr>
        <w:t>（二）操作界面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30"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删除（4）</w:t>
      </w:r>
    </w:p>
    <w:p w:rsidR="001E62C7" w:rsidRDefault="001E62C7" w:rsidP="0004090F">
      <w:pPr>
        <w:pStyle w:val="6"/>
        <w:spacing w:line="360" w:lineRule="auto"/>
        <w:rPr>
          <w:rFonts w:ascii="宋体" w:eastAsia="宋体" w:hAnsi="宋体"/>
        </w:rPr>
      </w:pPr>
      <w:r>
        <w:rPr>
          <w:rFonts w:ascii="宋体" w:eastAsia="宋体" w:hAnsi="宋体" w:hint="eastAsia"/>
        </w:rPr>
        <w:t>操作说明</w:t>
      </w:r>
    </w:p>
    <w:p w:rsidR="001E62C7" w:rsidRDefault="001E62C7" w:rsidP="000029C7">
      <w:pPr>
        <w:numPr>
          <w:ilvl w:val="0"/>
          <w:numId w:val="487"/>
        </w:numPr>
        <w:tabs>
          <w:tab w:val="clear" w:pos="360"/>
          <w:tab w:val="num" w:pos="900"/>
        </w:tabs>
        <w:ind w:firstLineChars="200" w:firstLine="480"/>
        <w:rPr>
          <w:rFonts w:ascii="宋体" w:hAnsi="宋体"/>
          <w:color w:val="000000"/>
        </w:rPr>
      </w:pPr>
      <w:r>
        <w:rPr>
          <w:rFonts w:ascii="宋体" w:hAnsi="宋体" w:hint="eastAsia"/>
          <w:color w:val="000000"/>
        </w:rPr>
        <w:t>本功能用于删除错误的国债利率信息。</w:t>
      </w:r>
    </w:p>
    <w:p w:rsidR="001E62C7" w:rsidRDefault="001E62C7" w:rsidP="000029C7">
      <w:pPr>
        <w:numPr>
          <w:ilvl w:val="0"/>
          <w:numId w:val="487"/>
        </w:numPr>
        <w:tabs>
          <w:tab w:val="clear" w:pos="360"/>
          <w:tab w:val="num" w:pos="900"/>
        </w:tabs>
        <w:ind w:firstLineChars="200" w:firstLine="480"/>
        <w:rPr>
          <w:rFonts w:ascii="宋体" w:hAnsi="宋体"/>
          <w:color w:val="000000"/>
        </w:rPr>
      </w:pPr>
      <w:r>
        <w:rPr>
          <w:rFonts w:ascii="宋体" w:hAnsi="宋体" w:hint="eastAsia"/>
          <w:color w:val="000000"/>
        </w:rPr>
        <w:t>展开必选条件中凭证式国债树状菜单，选择要删除的利率代码时间段按删除（4）键并确认。</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银行国债交易（6422）</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本功能实现银行自身对国债的投资，即银行自营国债。</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0029C7">
      <w:pPr>
        <w:numPr>
          <w:ilvl w:val="0"/>
          <w:numId w:val="488"/>
        </w:numPr>
        <w:tabs>
          <w:tab w:val="clear" w:pos="360"/>
          <w:tab w:val="num" w:pos="900"/>
        </w:tabs>
        <w:ind w:firstLineChars="200" w:firstLine="480"/>
        <w:rPr>
          <w:rFonts w:ascii="宋体" w:hAnsi="宋体"/>
          <w:color w:val="000000"/>
        </w:rPr>
      </w:pPr>
      <w:r>
        <w:rPr>
          <w:rFonts w:ascii="宋体" w:hAnsi="宋体" w:hint="eastAsia"/>
          <w:color w:val="000000"/>
        </w:rPr>
        <w:t>银行自营国债必须以托管方式购买，由银行管理人员输入内部帐号发起交易。</w:t>
      </w:r>
    </w:p>
    <w:p w:rsidR="001E62C7" w:rsidRDefault="001E62C7" w:rsidP="000029C7">
      <w:pPr>
        <w:numPr>
          <w:ilvl w:val="0"/>
          <w:numId w:val="488"/>
        </w:numPr>
        <w:tabs>
          <w:tab w:val="clear" w:pos="360"/>
          <w:tab w:val="num" w:pos="900"/>
        </w:tabs>
        <w:ind w:firstLineChars="200" w:firstLine="480"/>
        <w:rPr>
          <w:rFonts w:ascii="宋体" w:hAnsi="宋体"/>
          <w:color w:val="000000"/>
        </w:rPr>
      </w:pPr>
      <w:r>
        <w:rPr>
          <w:rFonts w:ascii="宋体" w:hAnsi="宋体" w:hint="eastAsia"/>
          <w:color w:val="000000"/>
        </w:rPr>
        <w:t>银行购买时有一个“长期或短期”的选项，系统默认为“长期”，国债的年限不能作为判断长期或短期投资的标准（一年期的国债除外）。</w:t>
      </w:r>
    </w:p>
    <w:p w:rsidR="001E62C7" w:rsidRDefault="001E62C7" w:rsidP="000029C7">
      <w:pPr>
        <w:numPr>
          <w:ilvl w:val="0"/>
          <w:numId w:val="488"/>
        </w:numPr>
        <w:tabs>
          <w:tab w:val="clear" w:pos="360"/>
          <w:tab w:val="num" w:pos="900"/>
        </w:tabs>
        <w:ind w:firstLineChars="200" w:firstLine="480"/>
        <w:rPr>
          <w:rFonts w:ascii="宋体" w:hAnsi="宋体"/>
          <w:color w:val="000000"/>
        </w:rPr>
      </w:pPr>
      <w:r>
        <w:rPr>
          <w:rFonts w:ascii="宋体" w:hAnsi="宋体" w:hint="eastAsia"/>
          <w:color w:val="000000"/>
        </w:rPr>
        <w:t>银行自营国债提前兑付不需要收手续费。</w:t>
      </w:r>
    </w:p>
    <w:p w:rsidR="001E62C7" w:rsidRDefault="001E62C7" w:rsidP="000029C7">
      <w:pPr>
        <w:numPr>
          <w:ilvl w:val="0"/>
          <w:numId w:val="488"/>
        </w:numPr>
        <w:tabs>
          <w:tab w:val="clear" w:pos="360"/>
          <w:tab w:val="num" w:pos="900"/>
        </w:tabs>
        <w:ind w:firstLineChars="200" w:firstLine="480"/>
        <w:rPr>
          <w:rFonts w:ascii="宋体" w:hAnsi="宋体"/>
          <w:color w:val="000000"/>
        </w:rPr>
      </w:pPr>
      <w:r>
        <w:rPr>
          <w:rFonts w:ascii="宋体" w:hAnsi="宋体" w:hint="eastAsia"/>
          <w:color w:val="000000"/>
        </w:rPr>
        <w:t>银行预约国债不受普通客户预约额度的限制。</w:t>
      </w:r>
    </w:p>
    <w:p w:rsidR="001E62C7" w:rsidRDefault="001E62C7" w:rsidP="0004090F">
      <w:pPr>
        <w:pStyle w:val="6"/>
        <w:spacing w:line="360" w:lineRule="auto"/>
        <w:rPr>
          <w:rFonts w:ascii="宋体" w:eastAsia="宋体" w:hAnsi="宋体"/>
        </w:rPr>
      </w:pPr>
      <w:r>
        <w:rPr>
          <w:rFonts w:ascii="宋体" w:eastAsia="宋体" w:hAnsi="宋体" w:hint="eastAsia"/>
        </w:rPr>
        <w:t>查询（5）</w:t>
      </w:r>
    </w:p>
    <w:p w:rsidR="001E62C7" w:rsidRDefault="001E62C7" w:rsidP="001E62C7">
      <w:pPr>
        <w:ind w:firstLineChars="200" w:firstLine="480"/>
        <w:rPr>
          <w:rFonts w:ascii="宋体" w:hAnsi="宋体"/>
          <w:color w:val="000000"/>
        </w:rPr>
      </w:pPr>
      <w:r>
        <w:rPr>
          <w:rFonts w:ascii="宋体" w:hAnsi="宋体" w:hint="eastAsia"/>
          <w:color w:val="000000"/>
        </w:rPr>
        <w:t xml:space="preserve">查询国债信息列表,同国债信息管理（6421）里查询（5）功能 </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31"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日志（9）</w:t>
      </w:r>
    </w:p>
    <w:p w:rsidR="001E62C7" w:rsidRDefault="001E62C7" w:rsidP="001E62C7">
      <w:pPr>
        <w:ind w:firstLineChars="200" w:firstLine="480"/>
        <w:rPr>
          <w:rFonts w:ascii="宋体" w:hAnsi="宋体"/>
          <w:color w:val="000000"/>
        </w:rPr>
      </w:pPr>
      <w:r>
        <w:rPr>
          <w:rFonts w:ascii="宋体" w:hAnsi="宋体" w:hint="eastAsia"/>
          <w:color w:val="000000"/>
        </w:rPr>
        <w:t>日志菜单列出国债内部管理的记录，可通过任务明细和业务明细进行明细查</w:t>
      </w:r>
      <w:r>
        <w:rPr>
          <w:rFonts w:ascii="宋体" w:hAnsi="宋体" w:hint="eastAsia"/>
          <w:color w:val="000000"/>
        </w:rPr>
        <w:lastRenderedPageBreak/>
        <w:t>询。同国债信息管理（6421）里内志（9）功能。</w:t>
      </w:r>
    </w:p>
    <w:p w:rsidR="001E62C7" w:rsidRDefault="001E62C7" w:rsidP="0004090F">
      <w:pPr>
        <w:pStyle w:val="6"/>
        <w:spacing w:line="360" w:lineRule="auto"/>
        <w:rPr>
          <w:rFonts w:ascii="宋体" w:eastAsia="宋体" w:hAnsi="宋体"/>
        </w:rPr>
      </w:pPr>
      <w:r>
        <w:rPr>
          <w:rFonts w:ascii="宋体" w:eastAsia="宋体" w:hAnsi="宋体" w:hint="eastAsia"/>
        </w:rPr>
        <w:t>预约（21）</w:t>
      </w:r>
    </w:p>
    <w:p w:rsidR="001E62C7" w:rsidRDefault="001E62C7" w:rsidP="0004090F">
      <w:pPr>
        <w:pStyle w:val="6"/>
        <w:spacing w:line="360" w:lineRule="auto"/>
        <w:rPr>
          <w:rFonts w:ascii="宋体" w:eastAsia="宋体" w:hAnsi="宋体"/>
        </w:rPr>
      </w:pPr>
      <w:r>
        <w:rPr>
          <w:rFonts w:ascii="宋体" w:eastAsia="宋体" w:hAnsi="宋体" w:hint="eastAsia"/>
        </w:rPr>
        <w:t>（一）操作说明</w:t>
      </w:r>
    </w:p>
    <w:p w:rsidR="001E62C7" w:rsidRDefault="001E62C7" w:rsidP="000029C7">
      <w:pPr>
        <w:numPr>
          <w:ilvl w:val="0"/>
          <w:numId w:val="489"/>
        </w:numPr>
        <w:tabs>
          <w:tab w:val="clear" w:pos="360"/>
          <w:tab w:val="num" w:pos="900"/>
        </w:tabs>
        <w:ind w:firstLineChars="200" w:firstLine="480"/>
        <w:rPr>
          <w:rFonts w:ascii="宋体" w:hAnsi="宋体"/>
          <w:color w:val="000000"/>
        </w:rPr>
      </w:pPr>
      <w:r>
        <w:rPr>
          <w:rFonts w:ascii="宋体" w:hAnsi="宋体" w:hint="eastAsia"/>
          <w:color w:val="000000"/>
        </w:rPr>
        <w:t>银行预约国债由行内管理人员手工发起，通过内部帐号进行预约。</w:t>
      </w:r>
    </w:p>
    <w:p w:rsidR="001E62C7" w:rsidRDefault="001E62C7" w:rsidP="000029C7">
      <w:pPr>
        <w:numPr>
          <w:ilvl w:val="0"/>
          <w:numId w:val="489"/>
        </w:numPr>
        <w:tabs>
          <w:tab w:val="clear" w:pos="360"/>
          <w:tab w:val="num" w:pos="900"/>
        </w:tabs>
        <w:ind w:firstLineChars="200" w:firstLine="480"/>
        <w:rPr>
          <w:rFonts w:ascii="宋体" w:hAnsi="宋体"/>
          <w:color w:val="000000"/>
        </w:rPr>
      </w:pPr>
      <w:r>
        <w:rPr>
          <w:rFonts w:ascii="宋体" w:hAnsi="宋体" w:hint="eastAsia"/>
          <w:color w:val="000000"/>
        </w:rPr>
        <w:t>分行号和户口号由系统自动根据操作员号判断，不用手工输入。</w:t>
      </w:r>
    </w:p>
    <w:p w:rsidR="001E62C7" w:rsidRDefault="001E62C7" w:rsidP="0004090F">
      <w:pPr>
        <w:pStyle w:val="6"/>
        <w:spacing w:line="360" w:lineRule="auto"/>
        <w:rPr>
          <w:rFonts w:ascii="宋体" w:eastAsia="宋体" w:hAnsi="宋体"/>
        </w:rPr>
      </w:pPr>
      <w:r>
        <w:rPr>
          <w:rFonts w:ascii="宋体" w:eastAsia="宋体" w:hAnsi="宋体" w:hint="eastAsia"/>
        </w:rPr>
        <w:t>（二）操作界面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32"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（三）操作步骤</w:t>
      </w:r>
    </w:p>
    <w:p w:rsidR="001E62C7" w:rsidRDefault="001E62C7" w:rsidP="000029C7">
      <w:pPr>
        <w:numPr>
          <w:ilvl w:val="0"/>
          <w:numId w:val="490"/>
        </w:numPr>
        <w:tabs>
          <w:tab w:val="clear" w:pos="360"/>
          <w:tab w:val="num" w:pos="900"/>
        </w:tabs>
        <w:ind w:firstLineChars="200" w:firstLine="480"/>
        <w:rPr>
          <w:rFonts w:ascii="宋体" w:hAnsi="宋体"/>
          <w:color w:val="000000"/>
        </w:rPr>
      </w:pPr>
      <w:r>
        <w:rPr>
          <w:rFonts w:ascii="宋体" w:hAnsi="宋体" w:hint="eastAsia"/>
          <w:color w:val="000000"/>
        </w:rPr>
        <w:t>在国债列表选择所要预约的国债，选择预约（21）</w:t>
      </w:r>
    </w:p>
    <w:p w:rsidR="001E62C7" w:rsidRDefault="001E62C7" w:rsidP="000029C7">
      <w:pPr>
        <w:numPr>
          <w:ilvl w:val="0"/>
          <w:numId w:val="490"/>
        </w:numPr>
        <w:tabs>
          <w:tab w:val="clear" w:pos="360"/>
          <w:tab w:val="num" w:pos="900"/>
        </w:tabs>
        <w:ind w:firstLineChars="200" w:firstLine="480"/>
        <w:rPr>
          <w:rFonts w:ascii="宋体" w:hAnsi="宋体"/>
          <w:color w:val="000000"/>
        </w:rPr>
      </w:pPr>
      <w:r>
        <w:rPr>
          <w:rFonts w:ascii="宋体" w:hAnsi="宋体" w:hint="eastAsia"/>
          <w:color w:val="000000"/>
        </w:rPr>
        <w:t>输入预约金额，按确定执行。</w:t>
      </w:r>
    </w:p>
    <w:p w:rsidR="001E62C7" w:rsidRDefault="001E62C7" w:rsidP="0004090F">
      <w:pPr>
        <w:pStyle w:val="6"/>
        <w:spacing w:line="360" w:lineRule="auto"/>
        <w:rPr>
          <w:rFonts w:ascii="宋体" w:eastAsia="宋体" w:hAnsi="宋体"/>
        </w:rPr>
      </w:pPr>
      <w:r>
        <w:rPr>
          <w:rFonts w:ascii="宋体" w:eastAsia="宋体" w:hAnsi="宋体" w:hint="eastAsia"/>
        </w:rPr>
        <w:t>撤销预约（22）</w:t>
      </w:r>
    </w:p>
    <w:p w:rsidR="001E62C7" w:rsidRDefault="001E62C7" w:rsidP="0004090F">
      <w:pPr>
        <w:pStyle w:val="6"/>
        <w:spacing w:line="360" w:lineRule="auto"/>
        <w:rPr>
          <w:rFonts w:ascii="宋体" w:eastAsia="宋体" w:hAnsi="宋体"/>
        </w:rPr>
      </w:pPr>
      <w:r>
        <w:rPr>
          <w:rFonts w:ascii="宋体" w:eastAsia="宋体" w:hAnsi="宋体" w:hint="eastAsia"/>
        </w:rPr>
        <w:t>（一）操作说明</w:t>
      </w:r>
    </w:p>
    <w:p w:rsidR="001E62C7" w:rsidRDefault="001E62C7" w:rsidP="000029C7">
      <w:pPr>
        <w:numPr>
          <w:ilvl w:val="0"/>
          <w:numId w:val="491"/>
        </w:numPr>
        <w:tabs>
          <w:tab w:val="clear" w:pos="360"/>
          <w:tab w:val="num" w:pos="900"/>
          <w:tab w:val="num" w:pos="1200"/>
        </w:tabs>
        <w:ind w:firstLineChars="200" w:firstLine="480"/>
        <w:rPr>
          <w:rFonts w:ascii="宋体" w:hAnsi="宋体"/>
          <w:color w:val="000000"/>
        </w:rPr>
      </w:pPr>
      <w:r>
        <w:rPr>
          <w:rFonts w:ascii="宋体" w:hAnsi="宋体" w:hint="eastAsia"/>
          <w:color w:val="000000"/>
        </w:rPr>
        <w:t>对银行发起的预约国债进行撤销。</w:t>
      </w:r>
    </w:p>
    <w:p w:rsidR="001E62C7" w:rsidRDefault="001E62C7" w:rsidP="000029C7">
      <w:pPr>
        <w:numPr>
          <w:ilvl w:val="0"/>
          <w:numId w:val="491"/>
        </w:numPr>
        <w:tabs>
          <w:tab w:val="clear" w:pos="360"/>
          <w:tab w:val="num" w:pos="900"/>
          <w:tab w:val="num" w:pos="1200"/>
        </w:tabs>
        <w:ind w:firstLineChars="200" w:firstLine="480"/>
        <w:rPr>
          <w:rFonts w:ascii="宋体" w:hAnsi="宋体"/>
          <w:color w:val="000000"/>
        </w:rPr>
      </w:pPr>
      <w:r>
        <w:rPr>
          <w:rFonts w:ascii="宋体" w:hAnsi="宋体" w:hint="eastAsia"/>
          <w:color w:val="000000"/>
        </w:rPr>
        <w:t>已预约国债购买时系统会自动提示预约，并在购买后自动解除。</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（二）操作界面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33"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（三）操作步骤</w:t>
      </w:r>
    </w:p>
    <w:p w:rsidR="001E62C7" w:rsidRDefault="001E62C7" w:rsidP="000029C7">
      <w:pPr>
        <w:numPr>
          <w:ilvl w:val="0"/>
          <w:numId w:val="492"/>
        </w:numPr>
        <w:tabs>
          <w:tab w:val="clear" w:pos="360"/>
          <w:tab w:val="num" w:pos="900"/>
        </w:tabs>
        <w:ind w:firstLineChars="200" w:firstLine="480"/>
        <w:rPr>
          <w:rFonts w:ascii="宋体" w:hAnsi="宋体"/>
          <w:color w:val="000000"/>
        </w:rPr>
      </w:pPr>
      <w:r>
        <w:rPr>
          <w:rFonts w:ascii="宋体" w:hAnsi="宋体" w:hint="eastAsia"/>
          <w:color w:val="000000"/>
        </w:rPr>
        <w:t>在国债列表选择所要撤销预约的国债，选择预约撤销（22）。</w:t>
      </w:r>
    </w:p>
    <w:p w:rsidR="001E62C7" w:rsidRDefault="001E62C7" w:rsidP="000029C7">
      <w:pPr>
        <w:numPr>
          <w:ilvl w:val="0"/>
          <w:numId w:val="492"/>
        </w:numPr>
        <w:tabs>
          <w:tab w:val="clear" w:pos="360"/>
          <w:tab w:val="num" w:pos="900"/>
        </w:tabs>
        <w:ind w:firstLineChars="200" w:firstLine="480"/>
        <w:rPr>
          <w:rFonts w:ascii="宋体" w:hAnsi="宋体"/>
          <w:color w:val="000000"/>
        </w:rPr>
      </w:pPr>
      <w:r>
        <w:rPr>
          <w:rFonts w:ascii="宋体" w:hAnsi="宋体" w:hint="eastAsia"/>
          <w:color w:val="000000"/>
        </w:rPr>
        <w:t>按确定执行。</w:t>
      </w:r>
    </w:p>
    <w:p w:rsidR="001E62C7" w:rsidRDefault="001E62C7" w:rsidP="0004090F">
      <w:pPr>
        <w:pStyle w:val="6"/>
        <w:spacing w:line="360" w:lineRule="auto"/>
        <w:rPr>
          <w:rFonts w:ascii="宋体" w:eastAsia="宋体" w:hAnsi="宋体"/>
        </w:rPr>
      </w:pPr>
      <w:r>
        <w:rPr>
          <w:rFonts w:ascii="宋体" w:eastAsia="宋体" w:hAnsi="宋体" w:hint="eastAsia"/>
        </w:rPr>
        <w:t>购买（23）</w:t>
      </w:r>
    </w:p>
    <w:p w:rsidR="001E62C7" w:rsidRDefault="001E62C7" w:rsidP="0004090F">
      <w:pPr>
        <w:pStyle w:val="6"/>
        <w:spacing w:line="360" w:lineRule="auto"/>
        <w:rPr>
          <w:rFonts w:ascii="宋体" w:eastAsia="宋体" w:hAnsi="宋体"/>
        </w:rPr>
      </w:pPr>
      <w:r>
        <w:rPr>
          <w:rFonts w:ascii="宋体" w:eastAsia="宋体" w:hAnsi="宋体" w:hint="eastAsia"/>
        </w:rPr>
        <w:t>（一）操作说明</w:t>
      </w:r>
    </w:p>
    <w:p w:rsidR="001E62C7" w:rsidRDefault="001E62C7" w:rsidP="000029C7">
      <w:pPr>
        <w:numPr>
          <w:ilvl w:val="0"/>
          <w:numId w:val="493"/>
        </w:numPr>
        <w:tabs>
          <w:tab w:val="clear" w:pos="360"/>
          <w:tab w:val="num" w:pos="900"/>
        </w:tabs>
        <w:ind w:firstLineChars="200" w:firstLine="480"/>
        <w:rPr>
          <w:rFonts w:ascii="宋体" w:hAnsi="宋体"/>
          <w:color w:val="000000"/>
        </w:rPr>
      </w:pPr>
      <w:r>
        <w:rPr>
          <w:rFonts w:ascii="宋体" w:hAnsi="宋体" w:hint="eastAsia"/>
          <w:color w:val="000000"/>
        </w:rPr>
        <w:t>银行购买国债需相关人员授权。</w:t>
      </w:r>
    </w:p>
    <w:p w:rsidR="001E62C7" w:rsidRDefault="001E62C7" w:rsidP="000029C7">
      <w:pPr>
        <w:numPr>
          <w:ilvl w:val="0"/>
          <w:numId w:val="493"/>
        </w:numPr>
        <w:tabs>
          <w:tab w:val="clear" w:pos="360"/>
          <w:tab w:val="num" w:pos="900"/>
        </w:tabs>
        <w:ind w:firstLineChars="200" w:firstLine="480"/>
        <w:rPr>
          <w:rFonts w:ascii="宋体" w:hAnsi="宋体"/>
          <w:color w:val="000000"/>
        </w:rPr>
      </w:pPr>
      <w:r>
        <w:rPr>
          <w:rFonts w:ascii="宋体" w:hAnsi="宋体" w:hint="eastAsia"/>
          <w:color w:val="000000"/>
        </w:rPr>
        <w:t>分行号和户口号由系统根据操作员号默认。</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（二）操作界面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34"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（三）操作步骤</w:t>
      </w:r>
    </w:p>
    <w:p w:rsidR="001E62C7" w:rsidRDefault="001E62C7" w:rsidP="000029C7">
      <w:pPr>
        <w:numPr>
          <w:ilvl w:val="0"/>
          <w:numId w:val="494"/>
        </w:numPr>
        <w:tabs>
          <w:tab w:val="clear" w:pos="360"/>
          <w:tab w:val="num" w:pos="900"/>
        </w:tabs>
        <w:ind w:firstLineChars="200" w:firstLine="480"/>
        <w:rPr>
          <w:rFonts w:ascii="宋体" w:hAnsi="宋体"/>
          <w:color w:val="000000"/>
        </w:rPr>
      </w:pPr>
      <w:r>
        <w:rPr>
          <w:rFonts w:ascii="宋体" w:hAnsi="宋体" w:hint="eastAsia"/>
          <w:color w:val="000000"/>
        </w:rPr>
        <w:t>在国债列表选择所要购买的国债，选择购买（23）进入。</w:t>
      </w:r>
    </w:p>
    <w:p w:rsidR="001E62C7" w:rsidRDefault="001E62C7" w:rsidP="000029C7">
      <w:pPr>
        <w:numPr>
          <w:ilvl w:val="0"/>
          <w:numId w:val="494"/>
        </w:numPr>
        <w:tabs>
          <w:tab w:val="clear" w:pos="360"/>
          <w:tab w:val="num" w:pos="900"/>
        </w:tabs>
        <w:ind w:firstLineChars="200" w:firstLine="480"/>
        <w:rPr>
          <w:rFonts w:ascii="宋体" w:hAnsi="宋体"/>
          <w:color w:val="000000"/>
        </w:rPr>
      </w:pPr>
      <w:r>
        <w:rPr>
          <w:rFonts w:ascii="宋体" w:hAnsi="宋体" w:hint="eastAsia"/>
          <w:color w:val="000000"/>
        </w:rPr>
        <w:t>输入购买金额，选择长短期投资标志，按确定执行。</w:t>
      </w:r>
    </w:p>
    <w:p w:rsidR="001E62C7" w:rsidRDefault="001E62C7" w:rsidP="0004090F">
      <w:pPr>
        <w:pStyle w:val="6"/>
        <w:spacing w:line="360" w:lineRule="auto"/>
        <w:rPr>
          <w:rFonts w:ascii="宋体" w:eastAsia="宋体" w:hAnsi="宋体"/>
        </w:rPr>
      </w:pPr>
      <w:r>
        <w:rPr>
          <w:rFonts w:ascii="宋体" w:eastAsia="宋体" w:hAnsi="宋体" w:hint="eastAsia"/>
        </w:rPr>
        <w:t>分行缴款（30）</w:t>
      </w:r>
    </w:p>
    <w:p w:rsidR="001E62C7" w:rsidRDefault="001E62C7" w:rsidP="0004090F">
      <w:pPr>
        <w:pStyle w:val="6"/>
        <w:spacing w:line="360" w:lineRule="auto"/>
        <w:rPr>
          <w:rFonts w:ascii="宋体" w:eastAsia="宋体" w:hAnsi="宋体"/>
        </w:rPr>
      </w:pPr>
      <w:r>
        <w:rPr>
          <w:rFonts w:ascii="宋体" w:eastAsia="宋体" w:hAnsi="宋体" w:hint="eastAsia"/>
        </w:rPr>
        <w:t>（一）操作说明</w:t>
      </w:r>
    </w:p>
    <w:p w:rsidR="001E62C7" w:rsidRDefault="001E62C7" w:rsidP="000029C7">
      <w:pPr>
        <w:numPr>
          <w:ilvl w:val="0"/>
          <w:numId w:val="495"/>
        </w:numPr>
        <w:tabs>
          <w:tab w:val="clear" w:pos="360"/>
          <w:tab w:val="num" w:pos="900"/>
        </w:tabs>
        <w:ind w:firstLineChars="200" w:firstLine="480"/>
        <w:rPr>
          <w:rFonts w:ascii="宋体" w:hAnsi="宋体"/>
          <w:color w:val="000000"/>
        </w:rPr>
      </w:pPr>
      <w:r>
        <w:rPr>
          <w:rFonts w:ascii="宋体" w:hAnsi="宋体" w:hint="eastAsia"/>
          <w:color w:val="000000"/>
        </w:rPr>
        <w:t>本功能实现分行向总行缴款功能。</w:t>
      </w:r>
    </w:p>
    <w:p w:rsidR="001E62C7" w:rsidRDefault="001E62C7" w:rsidP="000029C7">
      <w:pPr>
        <w:numPr>
          <w:ilvl w:val="0"/>
          <w:numId w:val="495"/>
        </w:numPr>
        <w:tabs>
          <w:tab w:val="clear" w:pos="360"/>
          <w:tab w:val="num" w:pos="900"/>
        </w:tabs>
        <w:ind w:firstLineChars="200" w:firstLine="480"/>
        <w:rPr>
          <w:rFonts w:ascii="宋体" w:hAnsi="宋体"/>
          <w:color w:val="000000"/>
        </w:rPr>
      </w:pPr>
      <w:r>
        <w:rPr>
          <w:rFonts w:ascii="宋体" w:hAnsi="宋体" w:hint="eastAsia"/>
          <w:color w:val="000000"/>
        </w:rPr>
        <w:t>缴款由分行操作员手工发起。</w:t>
      </w:r>
    </w:p>
    <w:p w:rsidR="001E62C7" w:rsidRDefault="001E62C7" w:rsidP="000029C7">
      <w:pPr>
        <w:numPr>
          <w:ilvl w:val="0"/>
          <w:numId w:val="495"/>
        </w:numPr>
        <w:tabs>
          <w:tab w:val="clear" w:pos="360"/>
          <w:tab w:val="num" w:pos="900"/>
        </w:tabs>
        <w:ind w:firstLineChars="200" w:firstLine="480"/>
        <w:rPr>
          <w:rFonts w:ascii="宋体" w:hAnsi="宋体"/>
          <w:color w:val="000000"/>
        </w:rPr>
      </w:pPr>
      <w:r>
        <w:rPr>
          <w:rFonts w:ascii="宋体" w:hAnsi="宋体" w:hint="eastAsia"/>
          <w:color w:val="000000"/>
        </w:rPr>
        <w:t>确定执行后系统自动判断相关科目余额并自动上划。</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（二）操作界面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35"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操作步骤</w:t>
      </w:r>
    </w:p>
    <w:p w:rsidR="001E62C7" w:rsidRDefault="001E62C7" w:rsidP="000029C7">
      <w:pPr>
        <w:numPr>
          <w:ilvl w:val="0"/>
          <w:numId w:val="496"/>
        </w:numPr>
        <w:tabs>
          <w:tab w:val="clear" w:pos="360"/>
          <w:tab w:val="num" w:pos="900"/>
        </w:tabs>
        <w:ind w:firstLineChars="200" w:firstLine="480"/>
        <w:rPr>
          <w:rFonts w:ascii="宋体" w:hAnsi="宋体"/>
          <w:color w:val="000000"/>
        </w:rPr>
      </w:pPr>
      <w:r>
        <w:rPr>
          <w:rFonts w:ascii="宋体" w:hAnsi="宋体" w:hint="eastAsia"/>
          <w:color w:val="000000"/>
        </w:rPr>
        <w:t>在国债列表选择所要向总行缴款的国债，选择分行缴款（30）进入。</w:t>
      </w:r>
    </w:p>
    <w:p w:rsidR="001E62C7" w:rsidRDefault="001E62C7" w:rsidP="000029C7">
      <w:pPr>
        <w:numPr>
          <w:ilvl w:val="0"/>
          <w:numId w:val="496"/>
        </w:numPr>
        <w:tabs>
          <w:tab w:val="clear" w:pos="360"/>
          <w:tab w:val="num" w:pos="900"/>
        </w:tabs>
        <w:ind w:firstLineChars="200" w:firstLine="480"/>
        <w:rPr>
          <w:rFonts w:ascii="宋体" w:hAnsi="宋体"/>
          <w:color w:val="000000"/>
        </w:rPr>
      </w:pPr>
      <w:r>
        <w:rPr>
          <w:rFonts w:ascii="宋体" w:hAnsi="宋体" w:hint="eastAsia"/>
          <w:color w:val="000000"/>
        </w:rPr>
        <w:t>系统列出应缴款日期和应缴款金额，无误后按确定执行。</w:t>
      </w:r>
    </w:p>
    <w:p w:rsidR="001E62C7" w:rsidRDefault="001E62C7" w:rsidP="0004090F">
      <w:pPr>
        <w:pStyle w:val="6"/>
        <w:spacing w:line="360" w:lineRule="auto"/>
        <w:rPr>
          <w:rFonts w:ascii="宋体" w:eastAsia="宋体" w:hAnsi="宋体"/>
        </w:rPr>
      </w:pPr>
      <w:r>
        <w:rPr>
          <w:rFonts w:ascii="宋体" w:eastAsia="宋体" w:hAnsi="宋体" w:hint="eastAsia"/>
        </w:rPr>
        <w:t>下划款项（32）</w:t>
      </w:r>
    </w:p>
    <w:p w:rsidR="001E62C7" w:rsidRDefault="001E62C7" w:rsidP="0004090F">
      <w:pPr>
        <w:pStyle w:val="6"/>
        <w:spacing w:line="360" w:lineRule="auto"/>
        <w:rPr>
          <w:rFonts w:ascii="宋体" w:eastAsia="宋体" w:hAnsi="宋体"/>
        </w:rPr>
      </w:pPr>
      <w:r>
        <w:rPr>
          <w:rFonts w:ascii="宋体" w:eastAsia="宋体" w:hAnsi="宋体" w:hint="eastAsia"/>
        </w:rPr>
        <w:t>（一）操作说明</w:t>
      </w:r>
    </w:p>
    <w:p w:rsidR="001E62C7" w:rsidRDefault="001E62C7" w:rsidP="000029C7">
      <w:pPr>
        <w:numPr>
          <w:ilvl w:val="0"/>
          <w:numId w:val="497"/>
        </w:numPr>
        <w:tabs>
          <w:tab w:val="clear" w:pos="360"/>
          <w:tab w:val="num" w:pos="900"/>
        </w:tabs>
        <w:ind w:firstLineChars="200" w:firstLine="480"/>
        <w:rPr>
          <w:rFonts w:ascii="宋体" w:hAnsi="宋体"/>
          <w:color w:val="000000"/>
        </w:rPr>
      </w:pPr>
      <w:r>
        <w:rPr>
          <w:rFonts w:ascii="宋体" w:hAnsi="宋体" w:hint="eastAsia"/>
          <w:color w:val="000000"/>
        </w:rPr>
        <w:t>总行收到财政部下划国债兑付款项后，由资金交易中心在国债系统中确认下划指令。</w:t>
      </w:r>
    </w:p>
    <w:p w:rsidR="001E62C7" w:rsidRDefault="001E62C7" w:rsidP="000029C7">
      <w:pPr>
        <w:numPr>
          <w:ilvl w:val="0"/>
          <w:numId w:val="497"/>
        </w:numPr>
        <w:tabs>
          <w:tab w:val="clear" w:pos="360"/>
          <w:tab w:val="num" w:pos="900"/>
        </w:tabs>
        <w:ind w:firstLineChars="200" w:firstLine="480"/>
        <w:rPr>
          <w:rFonts w:ascii="宋体" w:hAnsi="宋体"/>
          <w:color w:val="000000"/>
        </w:rPr>
      </w:pPr>
      <w:r>
        <w:rPr>
          <w:rFonts w:ascii="宋体" w:hAnsi="宋体" w:hint="eastAsia"/>
          <w:color w:val="000000"/>
        </w:rPr>
        <w:t>总行的下划款应在分行计提完该类国债的的长期投资应计利息后确认入帐。</w:t>
      </w:r>
    </w:p>
    <w:p w:rsidR="001E62C7" w:rsidRDefault="001E62C7" w:rsidP="000029C7">
      <w:pPr>
        <w:numPr>
          <w:ilvl w:val="0"/>
          <w:numId w:val="497"/>
        </w:numPr>
        <w:tabs>
          <w:tab w:val="clear" w:pos="360"/>
          <w:tab w:val="num" w:pos="900"/>
        </w:tabs>
        <w:ind w:firstLineChars="200" w:firstLine="480"/>
        <w:rPr>
          <w:rFonts w:ascii="宋体" w:hAnsi="宋体"/>
          <w:color w:val="000000"/>
        </w:rPr>
      </w:pPr>
      <w:r>
        <w:rPr>
          <w:rFonts w:ascii="宋体" w:hAnsi="宋体" w:hint="eastAsia"/>
          <w:color w:val="000000"/>
        </w:rPr>
        <w:t>下划款帐务处理由系统自动处理。</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（二）操作界面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36"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（三）操作步骤</w:t>
      </w:r>
    </w:p>
    <w:p w:rsidR="001E62C7" w:rsidRDefault="001E62C7" w:rsidP="000029C7">
      <w:pPr>
        <w:numPr>
          <w:ilvl w:val="0"/>
          <w:numId w:val="498"/>
        </w:numPr>
        <w:tabs>
          <w:tab w:val="clear" w:pos="360"/>
          <w:tab w:val="num" w:pos="900"/>
        </w:tabs>
        <w:ind w:firstLineChars="200" w:firstLine="480"/>
        <w:rPr>
          <w:rFonts w:ascii="宋体" w:hAnsi="宋体"/>
          <w:color w:val="000000"/>
        </w:rPr>
      </w:pPr>
      <w:r>
        <w:rPr>
          <w:rFonts w:ascii="宋体" w:hAnsi="宋体" w:hint="eastAsia"/>
          <w:color w:val="000000"/>
        </w:rPr>
        <w:t>在国债列表选择所要下划款项的国债，选择下划款项（32）进入。</w:t>
      </w:r>
    </w:p>
    <w:p w:rsidR="001E62C7" w:rsidRDefault="001E62C7" w:rsidP="000029C7">
      <w:pPr>
        <w:numPr>
          <w:ilvl w:val="0"/>
          <w:numId w:val="498"/>
        </w:numPr>
        <w:tabs>
          <w:tab w:val="clear" w:pos="360"/>
          <w:tab w:val="num" w:pos="900"/>
        </w:tabs>
        <w:ind w:firstLineChars="200" w:firstLine="480"/>
        <w:rPr>
          <w:rFonts w:ascii="宋体" w:hAnsi="宋体"/>
          <w:color w:val="000000"/>
        </w:rPr>
      </w:pPr>
      <w:r>
        <w:rPr>
          <w:rFonts w:ascii="宋体" w:hAnsi="宋体" w:hint="eastAsia"/>
          <w:color w:val="000000"/>
        </w:rPr>
        <w:t>选择需下划款项的分行，按确定执行。</w:t>
      </w:r>
    </w:p>
    <w:p w:rsidR="001E62C7" w:rsidRDefault="001E62C7" w:rsidP="0004090F">
      <w:pPr>
        <w:pStyle w:val="6"/>
        <w:spacing w:line="360" w:lineRule="auto"/>
        <w:rPr>
          <w:rFonts w:ascii="宋体" w:eastAsia="宋体" w:hAnsi="宋体"/>
        </w:rPr>
      </w:pPr>
      <w:r>
        <w:rPr>
          <w:rFonts w:ascii="宋体" w:eastAsia="宋体" w:hAnsi="宋体" w:hint="eastAsia"/>
        </w:rPr>
        <w:t>国债账户（40）</w:t>
      </w:r>
    </w:p>
    <w:p w:rsidR="001E62C7" w:rsidRDefault="001E62C7" w:rsidP="000029C7">
      <w:pPr>
        <w:numPr>
          <w:ilvl w:val="0"/>
          <w:numId w:val="499"/>
        </w:numPr>
        <w:tabs>
          <w:tab w:val="num" w:pos="900"/>
        </w:tabs>
        <w:ind w:firstLineChars="200" w:firstLine="480"/>
        <w:rPr>
          <w:rFonts w:ascii="宋体" w:hAnsi="宋体"/>
          <w:color w:val="000000"/>
        </w:rPr>
      </w:pPr>
      <w:r>
        <w:rPr>
          <w:rFonts w:ascii="宋体" w:hAnsi="宋体" w:hint="eastAsia"/>
          <w:color w:val="000000"/>
        </w:rPr>
        <w:t>对银行购买的国债进行账户管理，有查询、明细查询、历史交易查询及兑付功能。</w:t>
      </w:r>
    </w:p>
    <w:p w:rsidR="001E62C7" w:rsidRDefault="001E62C7" w:rsidP="000029C7">
      <w:pPr>
        <w:numPr>
          <w:ilvl w:val="0"/>
          <w:numId w:val="499"/>
        </w:numPr>
        <w:tabs>
          <w:tab w:val="num" w:pos="900"/>
        </w:tabs>
        <w:ind w:firstLineChars="200" w:firstLine="480"/>
        <w:rPr>
          <w:rFonts w:ascii="宋体" w:hAnsi="宋体"/>
          <w:color w:val="000000"/>
        </w:rPr>
      </w:pPr>
      <w:r>
        <w:rPr>
          <w:rFonts w:ascii="宋体" w:hAnsi="宋体" w:hint="eastAsia"/>
          <w:color w:val="000000"/>
        </w:rPr>
        <w:t>可按分行号和国债编码分别查询</w:t>
      </w:r>
    </w:p>
    <w:p w:rsidR="001E62C7" w:rsidRDefault="001E62C7" w:rsidP="000029C7">
      <w:pPr>
        <w:numPr>
          <w:ilvl w:val="0"/>
          <w:numId w:val="499"/>
        </w:numPr>
        <w:tabs>
          <w:tab w:val="num" w:pos="900"/>
        </w:tabs>
        <w:ind w:firstLineChars="200" w:firstLine="480"/>
        <w:rPr>
          <w:rFonts w:ascii="宋体" w:hAnsi="宋体"/>
          <w:color w:val="000000"/>
        </w:rPr>
      </w:pPr>
      <w:r>
        <w:rPr>
          <w:rFonts w:ascii="宋体" w:hAnsi="宋体" w:hint="eastAsia"/>
          <w:color w:val="000000"/>
        </w:rPr>
        <w:t>总行权限可查询分行国债信息，分行只能查到本行国债信息。</w:t>
      </w:r>
    </w:p>
    <w:p w:rsidR="001E62C7" w:rsidRDefault="001E62C7" w:rsidP="000029C7">
      <w:pPr>
        <w:numPr>
          <w:ilvl w:val="0"/>
          <w:numId w:val="499"/>
        </w:numPr>
        <w:tabs>
          <w:tab w:val="num" w:pos="900"/>
        </w:tabs>
        <w:ind w:firstLineChars="200" w:firstLine="480"/>
        <w:rPr>
          <w:rFonts w:ascii="宋体" w:hAnsi="宋体"/>
          <w:color w:val="000000"/>
        </w:rPr>
      </w:pPr>
      <w:r>
        <w:rPr>
          <w:rFonts w:ascii="宋体" w:hAnsi="宋体" w:hint="eastAsia"/>
          <w:color w:val="000000"/>
        </w:rPr>
        <w:t>银行国债兑付需相关人员授权确认。</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37"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操作步骤</w:t>
      </w:r>
    </w:p>
    <w:p w:rsidR="001E62C7" w:rsidRDefault="001E62C7" w:rsidP="0004090F">
      <w:pPr>
        <w:pStyle w:val="6"/>
        <w:spacing w:line="360" w:lineRule="auto"/>
        <w:rPr>
          <w:rFonts w:ascii="宋体" w:eastAsia="宋体" w:hAnsi="宋体"/>
        </w:rPr>
      </w:pPr>
      <w:r>
        <w:rPr>
          <w:rFonts w:ascii="宋体" w:eastAsia="宋体" w:hAnsi="宋体" w:hint="eastAsia"/>
        </w:rPr>
        <w:t>兑付（20）</w:t>
      </w:r>
    </w:p>
    <w:p w:rsidR="001E62C7" w:rsidRDefault="001E62C7" w:rsidP="000029C7">
      <w:pPr>
        <w:numPr>
          <w:ilvl w:val="0"/>
          <w:numId w:val="500"/>
        </w:numPr>
        <w:tabs>
          <w:tab w:val="clear" w:pos="1200"/>
          <w:tab w:val="num" w:pos="900"/>
        </w:tabs>
        <w:ind w:left="0" w:firstLineChars="200" w:firstLine="480"/>
        <w:rPr>
          <w:rFonts w:ascii="宋体" w:hAnsi="宋体"/>
          <w:color w:val="000000"/>
        </w:rPr>
      </w:pPr>
      <w:r>
        <w:rPr>
          <w:rFonts w:ascii="宋体" w:hAnsi="宋体" w:hint="eastAsia"/>
          <w:color w:val="000000"/>
        </w:rPr>
        <w:t>通过银行国债列表选择要兑付的国债。</w:t>
      </w:r>
    </w:p>
    <w:p w:rsidR="001E62C7" w:rsidRDefault="001E62C7" w:rsidP="000029C7">
      <w:pPr>
        <w:numPr>
          <w:ilvl w:val="0"/>
          <w:numId w:val="500"/>
        </w:numPr>
        <w:tabs>
          <w:tab w:val="clear" w:pos="1200"/>
          <w:tab w:val="num" w:pos="900"/>
        </w:tabs>
        <w:ind w:left="0" w:firstLineChars="200" w:firstLine="480"/>
        <w:rPr>
          <w:rFonts w:ascii="宋体" w:hAnsi="宋体"/>
          <w:color w:val="000000"/>
        </w:rPr>
      </w:pPr>
      <w:r>
        <w:rPr>
          <w:rFonts w:ascii="宋体" w:hAnsi="宋体" w:hint="eastAsia"/>
          <w:color w:val="000000"/>
        </w:rPr>
        <w:t>选择兑付（20）按确定执行。</w:t>
      </w:r>
    </w:p>
    <w:p w:rsidR="001E62C7" w:rsidRDefault="00FA65F7" w:rsidP="0004090F">
      <w:pPr>
        <w:pStyle w:val="5"/>
        <w:rPr>
          <w:rFonts w:ascii="宋体" w:hAnsi="宋体"/>
          <w:color w:val="000000"/>
        </w:rPr>
      </w:pPr>
      <w:bookmarkStart w:id="1512" w:name="_Toc183927586"/>
      <w:r>
        <w:rPr>
          <w:rFonts w:ascii="宋体" w:hAnsi="宋体" w:hint="eastAsia"/>
          <w:color w:val="000000"/>
        </w:rPr>
        <w:t>三</w:t>
      </w:r>
      <w:r w:rsidR="001E62C7">
        <w:rPr>
          <w:rFonts w:ascii="宋体" w:hAnsi="宋体" w:hint="eastAsia"/>
          <w:color w:val="000000"/>
        </w:rPr>
        <w:t>、客户国债特殊业务</w:t>
      </w:r>
      <w:bookmarkEnd w:id="1512"/>
    </w:p>
    <w:p w:rsidR="001E62C7" w:rsidRDefault="001E62C7" w:rsidP="001E62C7">
      <w:pPr>
        <w:ind w:firstLineChars="200" w:firstLine="480"/>
        <w:rPr>
          <w:rFonts w:ascii="宋体" w:hAnsi="宋体"/>
          <w:color w:val="000000"/>
        </w:rPr>
      </w:pPr>
      <w:r>
        <w:rPr>
          <w:rFonts w:ascii="宋体" w:hAnsi="宋体" w:hint="eastAsia"/>
          <w:color w:val="000000"/>
        </w:rPr>
        <w:t>客户国债特殊业务包括：凭证口头挂失，凭证书面挂失，凭证挂失取消，凭证挂失解挂，密码挂失，密码挂失取消，密码挂失解挂，挂失申请书挂失。具体操作同个人存单特殊业务，简单介绍如下：</w:t>
      </w:r>
    </w:p>
    <w:p w:rsidR="001E62C7" w:rsidRDefault="001E62C7" w:rsidP="0004090F">
      <w:pPr>
        <w:pStyle w:val="6"/>
        <w:spacing w:line="360" w:lineRule="auto"/>
        <w:rPr>
          <w:rFonts w:ascii="宋体" w:eastAsia="宋体" w:hAnsi="宋体"/>
        </w:rPr>
      </w:pPr>
      <w:r>
        <w:rPr>
          <w:rFonts w:ascii="宋体" w:eastAsia="宋体" w:hAnsi="宋体" w:hint="eastAsia"/>
        </w:rPr>
        <w:t>凭证口头挂失（业务代码6431）</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327B4B">
      <w:pPr>
        <w:spacing w:beforeLines="50" w:afterLines="50"/>
        <w:ind w:firstLineChars="200" w:firstLine="480"/>
        <w:rPr>
          <w:rFonts w:ascii="宋体" w:hAnsi="宋体"/>
          <w:color w:val="000000"/>
        </w:rPr>
      </w:pPr>
      <w:r>
        <w:rPr>
          <w:rFonts w:ascii="宋体" w:hAnsi="宋体" w:hint="eastAsia"/>
          <w:color w:val="000000"/>
        </w:rPr>
        <w:t>对个人非托管国债进行口头挂失</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（二）操作要点</w:t>
      </w:r>
    </w:p>
    <w:p w:rsidR="001E62C7" w:rsidRDefault="001E62C7" w:rsidP="000029C7">
      <w:pPr>
        <w:numPr>
          <w:ilvl w:val="0"/>
          <w:numId w:val="501"/>
        </w:numPr>
        <w:tabs>
          <w:tab w:val="clear" w:pos="360"/>
          <w:tab w:val="num" w:pos="900"/>
        </w:tabs>
        <w:ind w:firstLineChars="200" w:firstLine="480"/>
        <w:rPr>
          <w:rFonts w:ascii="宋体" w:hAnsi="宋体"/>
          <w:color w:val="000000"/>
        </w:rPr>
      </w:pPr>
      <w:r>
        <w:rPr>
          <w:rFonts w:ascii="宋体" w:hAnsi="宋体" w:hint="eastAsia"/>
          <w:color w:val="000000"/>
        </w:rPr>
        <w:t>该业务可在分行范围内办理。</w:t>
      </w:r>
    </w:p>
    <w:p w:rsidR="001E62C7" w:rsidRDefault="001E62C7" w:rsidP="000029C7">
      <w:pPr>
        <w:numPr>
          <w:ilvl w:val="0"/>
          <w:numId w:val="501"/>
        </w:numPr>
        <w:tabs>
          <w:tab w:val="clear" w:pos="360"/>
          <w:tab w:val="num" w:pos="900"/>
        </w:tabs>
        <w:ind w:firstLineChars="200" w:firstLine="480"/>
        <w:rPr>
          <w:rFonts w:ascii="宋体" w:hAnsi="宋体"/>
          <w:color w:val="000000"/>
        </w:rPr>
      </w:pPr>
      <w:r>
        <w:rPr>
          <w:rFonts w:ascii="宋体" w:hAnsi="宋体" w:hint="eastAsia"/>
          <w:color w:val="000000"/>
        </w:rPr>
        <w:t>口头挂失自动失效的时间：5天，如1日挂失，在5日日终后失效，也就是6日失效。</w:t>
      </w:r>
    </w:p>
    <w:p w:rsidR="001E62C7" w:rsidRDefault="001E62C7" w:rsidP="000029C7">
      <w:pPr>
        <w:numPr>
          <w:ilvl w:val="0"/>
          <w:numId w:val="501"/>
        </w:numPr>
        <w:tabs>
          <w:tab w:val="clear" w:pos="360"/>
          <w:tab w:val="num" w:pos="900"/>
        </w:tabs>
        <w:ind w:firstLineChars="200" w:firstLine="480"/>
        <w:rPr>
          <w:rFonts w:ascii="宋体" w:hAnsi="宋体"/>
          <w:color w:val="000000"/>
          <w:kern w:val="0"/>
          <w:szCs w:val="18"/>
          <w:lang w:val="zh-CN"/>
        </w:rPr>
      </w:pPr>
      <w:r>
        <w:rPr>
          <w:rFonts w:ascii="宋体" w:hAnsi="宋体" w:hint="eastAsia"/>
          <w:color w:val="000000"/>
        </w:rPr>
        <w:t>口头挂失失效前可再次办理口头挂失，覆盖前一次口头挂失记录，但是系统设定为每日只能受理一笔</w:t>
      </w:r>
      <w:r>
        <w:rPr>
          <w:rFonts w:ascii="宋体" w:hAnsi="宋体" w:hint="eastAsia"/>
          <w:color w:val="000000"/>
          <w:kern w:val="0"/>
          <w:szCs w:val="18"/>
          <w:lang w:val="zh-CN"/>
        </w:rPr>
        <w:t>。</w:t>
      </w:r>
    </w:p>
    <w:p w:rsidR="001E62C7" w:rsidRDefault="001E62C7" w:rsidP="0004090F">
      <w:pPr>
        <w:ind w:left="361" w:hangingChars="150" w:hanging="361"/>
        <w:outlineLvl w:val="0"/>
        <w:rPr>
          <w:rFonts w:ascii="宋体" w:hAnsi="宋体"/>
          <w:color w:val="000000"/>
          <w:kern w:val="0"/>
          <w:szCs w:val="18"/>
          <w:lang w:val="zh-CN"/>
        </w:rPr>
      </w:pPr>
      <w:r>
        <w:rPr>
          <w:rFonts w:ascii="宋体" w:hAnsi="宋体" w:hint="eastAsia"/>
          <w:b/>
          <w:bCs/>
          <w:color w:val="000000"/>
        </w:rPr>
        <w:t>（三）操作界面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38"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r w:rsidR="001E62C7">
        <w:rPr>
          <w:rFonts w:ascii="宋体" w:hAnsi="宋体" w:hint="eastAsia"/>
          <w:b/>
          <w:bCs/>
          <w:color w:val="000000"/>
        </w:rPr>
        <w:t>（四）操作步骤</w:t>
      </w:r>
    </w:p>
    <w:p w:rsidR="001E62C7" w:rsidRDefault="001E62C7" w:rsidP="001E62C7">
      <w:pPr>
        <w:ind w:firstLineChars="200" w:firstLine="480"/>
        <w:rPr>
          <w:rFonts w:ascii="宋体" w:hAnsi="宋体"/>
          <w:color w:val="000000"/>
        </w:rPr>
      </w:pPr>
      <w:r>
        <w:rPr>
          <w:rFonts w:ascii="宋体" w:hAnsi="宋体" w:hint="eastAsia"/>
          <w:color w:val="000000"/>
        </w:rPr>
        <w:t>1、用户</w:t>
      </w:r>
      <w:r>
        <w:rPr>
          <w:rFonts w:ascii="宋体" w:hAnsi="宋体" w:hint="eastAsia"/>
          <w:color w:val="000000"/>
          <w:szCs w:val="32"/>
        </w:rPr>
        <w:t>选择系统导航－其他中间业务－凭证式国债－</w:t>
      </w:r>
      <w:r>
        <w:rPr>
          <w:rFonts w:ascii="宋体" w:hAnsi="宋体" w:hint="eastAsia"/>
          <w:color w:val="000000"/>
        </w:rPr>
        <w:t>客户国债特殊业务－凭证口头挂失</w:t>
      </w:r>
      <w:r>
        <w:rPr>
          <w:rFonts w:ascii="宋体" w:hAnsi="宋体" w:hint="eastAsia"/>
          <w:color w:val="000000"/>
          <w:szCs w:val="32"/>
        </w:rPr>
        <w:t>，或输入业务代码6431进入</w:t>
      </w:r>
    </w:p>
    <w:p w:rsidR="001E62C7" w:rsidRDefault="001E62C7" w:rsidP="001E62C7">
      <w:pPr>
        <w:ind w:firstLineChars="200" w:firstLine="480"/>
        <w:rPr>
          <w:rFonts w:ascii="宋体" w:hAnsi="宋体"/>
          <w:color w:val="000000"/>
        </w:rPr>
      </w:pPr>
      <w:r>
        <w:rPr>
          <w:rFonts w:ascii="宋体" w:hAnsi="宋体" w:hint="eastAsia"/>
          <w:color w:val="000000"/>
        </w:rPr>
        <w:t>2、手工输入卡号，屏幕上方显示户口信息，按确认执行</w:t>
      </w:r>
    </w:p>
    <w:p w:rsidR="001E62C7" w:rsidRDefault="001E62C7" w:rsidP="001E62C7">
      <w:pPr>
        <w:ind w:firstLineChars="200" w:firstLine="480"/>
        <w:rPr>
          <w:rFonts w:ascii="宋体" w:hAnsi="宋体"/>
          <w:bCs/>
          <w:color w:val="000000"/>
        </w:rPr>
      </w:pPr>
      <w:r>
        <w:rPr>
          <w:rFonts w:ascii="宋体" w:hAnsi="宋体" w:hint="eastAsia"/>
          <w:color w:val="000000"/>
        </w:rPr>
        <w:t>3、</w:t>
      </w:r>
      <w:r>
        <w:rPr>
          <w:rFonts w:ascii="宋体" w:hAnsi="宋体" w:hint="eastAsia"/>
          <w:bCs/>
          <w:color w:val="000000"/>
        </w:rPr>
        <w:t>打印：</w:t>
      </w:r>
      <w:r>
        <w:rPr>
          <w:rFonts w:ascii="宋体" w:hAnsi="宋体" w:hint="eastAsia"/>
          <w:color w:val="000000"/>
        </w:rPr>
        <w:t>根据系统提示打印</w:t>
      </w:r>
      <w:r>
        <w:rPr>
          <w:rFonts w:ascii="宋体" w:hAnsi="宋体" w:hint="eastAsia"/>
          <w:bCs/>
          <w:color w:val="000000"/>
        </w:rPr>
        <w:t>“个人挂失、换卡申请书”。</w:t>
      </w:r>
    </w:p>
    <w:p w:rsidR="001E62C7" w:rsidRDefault="001E62C7" w:rsidP="0004090F">
      <w:pPr>
        <w:pStyle w:val="6"/>
        <w:spacing w:line="360" w:lineRule="auto"/>
        <w:rPr>
          <w:rFonts w:ascii="宋体" w:eastAsia="宋体" w:hAnsi="宋体"/>
        </w:rPr>
      </w:pPr>
      <w:r>
        <w:rPr>
          <w:rFonts w:ascii="宋体" w:eastAsia="宋体" w:hAnsi="宋体" w:hint="eastAsia"/>
        </w:rPr>
        <w:t>凭证书面挂失（业务代码6432）</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当个人凭证式国债凭证丢失后，客户需到柜面申请对国债凭证进行正式书面</w:t>
      </w:r>
      <w:r>
        <w:rPr>
          <w:rFonts w:ascii="宋体" w:hAnsi="宋体" w:hint="eastAsia"/>
          <w:color w:val="000000"/>
        </w:rPr>
        <w:lastRenderedPageBreak/>
        <w:t>挂失，以保证资金的安全。</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1E62C7">
      <w:pPr>
        <w:ind w:firstLineChars="200" w:firstLine="480"/>
        <w:rPr>
          <w:rFonts w:ascii="宋体" w:hAnsi="宋体"/>
          <w:color w:val="000000"/>
        </w:rPr>
      </w:pPr>
      <w:r>
        <w:rPr>
          <w:rFonts w:ascii="宋体" w:hAnsi="宋体" w:hint="eastAsia"/>
          <w:color w:val="000000"/>
        </w:rPr>
        <w:t>1、本业务受理范围为开户网点。</w:t>
      </w:r>
    </w:p>
    <w:p w:rsidR="001E62C7" w:rsidRDefault="001E62C7" w:rsidP="001E62C7">
      <w:pPr>
        <w:ind w:firstLineChars="200" w:firstLine="480"/>
        <w:rPr>
          <w:rFonts w:ascii="宋体" w:hAnsi="宋体"/>
          <w:color w:val="000000"/>
        </w:rPr>
      </w:pPr>
      <w:r>
        <w:rPr>
          <w:rFonts w:ascii="宋体" w:hAnsi="宋体" w:hint="eastAsia"/>
          <w:color w:val="000000"/>
        </w:rPr>
        <w:t>2、收取手续费折人民币10元。</w:t>
      </w:r>
    </w:p>
    <w:p w:rsidR="001E62C7" w:rsidRDefault="001E62C7" w:rsidP="001E62C7">
      <w:pPr>
        <w:ind w:firstLineChars="200" w:firstLine="480"/>
        <w:rPr>
          <w:rFonts w:ascii="宋体" w:hAnsi="宋体"/>
          <w:bCs/>
          <w:color w:val="000000"/>
        </w:rPr>
      </w:pPr>
      <w:r>
        <w:rPr>
          <w:rFonts w:ascii="宋体" w:hAnsi="宋体" w:hint="eastAsia"/>
          <w:color w:val="000000"/>
        </w:rPr>
        <w:t>3、符合条件的进入事后核查待办事宜。目前为：户口余额折合5万人民币以上、且柜面支取方式正确情况</w:t>
      </w:r>
      <w:r>
        <w:rPr>
          <w:rFonts w:ascii="宋体" w:hAnsi="宋体" w:hint="eastAsia"/>
          <w:bCs/>
          <w:color w:val="000000"/>
        </w:rPr>
        <w:t>下书面挂失。无柜面支取方式办理书面挂失。</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ind w:firstLineChars="200" w:firstLine="482"/>
        <w:rPr>
          <w:rFonts w:ascii="宋体" w:hAnsi="宋体"/>
          <w:bCs/>
          <w:color w:val="000000"/>
        </w:rPr>
      </w:pPr>
      <w:r>
        <w:rPr>
          <w:rFonts w:ascii="宋体" w:hAnsi="宋体" w:hint="eastAsia"/>
          <w:b/>
          <w:noProof/>
          <w:color w:val="000000"/>
        </w:rPr>
        <w:drawing>
          <wp:inline distT="0" distB="0" distL="0" distR="0">
            <wp:extent cx="5276850" cy="3952875"/>
            <wp:effectExtent l="1905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39"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1E62C7">
      <w:pPr>
        <w:ind w:firstLineChars="200" w:firstLine="480"/>
        <w:rPr>
          <w:rFonts w:ascii="宋体" w:hAnsi="宋体"/>
          <w:color w:val="000000"/>
        </w:rPr>
      </w:pPr>
      <w:r>
        <w:rPr>
          <w:rFonts w:ascii="宋体" w:hAnsi="宋体" w:hint="eastAsia"/>
          <w:color w:val="000000"/>
        </w:rPr>
        <w:t>1、用户</w:t>
      </w:r>
      <w:r>
        <w:rPr>
          <w:rFonts w:ascii="宋体" w:hAnsi="宋体" w:hint="eastAsia"/>
          <w:color w:val="000000"/>
          <w:szCs w:val="32"/>
        </w:rPr>
        <w:t>选择系统导航－其他中间业务－凭证式国债－</w:t>
      </w:r>
      <w:r>
        <w:rPr>
          <w:rFonts w:ascii="宋体" w:hAnsi="宋体" w:hint="eastAsia"/>
          <w:color w:val="000000"/>
        </w:rPr>
        <w:t>客户国债特殊业务－凭证书面挂失</w:t>
      </w:r>
      <w:r>
        <w:rPr>
          <w:rFonts w:ascii="宋体" w:hAnsi="宋体" w:hint="eastAsia"/>
          <w:color w:val="000000"/>
          <w:szCs w:val="32"/>
        </w:rPr>
        <w:t>，或输入业务代码6432进入</w:t>
      </w:r>
      <w:r>
        <w:rPr>
          <w:rFonts w:ascii="宋体" w:hAnsi="宋体" w:hint="eastAsia"/>
          <w:color w:val="000000"/>
        </w:rPr>
        <w:t>。</w:t>
      </w:r>
    </w:p>
    <w:p w:rsidR="001E62C7" w:rsidRDefault="001E62C7" w:rsidP="001E62C7">
      <w:pPr>
        <w:ind w:firstLineChars="200" w:firstLine="480"/>
        <w:rPr>
          <w:rFonts w:ascii="宋体" w:hAnsi="宋体"/>
          <w:color w:val="000000"/>
        </w:rPr>
      </w:pPr>
      <w:r>
        <w:rPr>
          <w:rFonts w:ascii="宋体" w:hAnsi="宋体" w:hint="eastAsia"/>
          <w:color w:val="000000"/>
        </w:rPr>
        <w:t>2、手工输入国债户口号，屏幕上方显示户口信息。</w:t>
      </w:r>
    </w:p>
    <w:p w:rsidR="001E62C7" w:rsidRDefault="001E62C7" w:rsidP="001E62C7">
      <w:pPr>
        <w:ind w:firstLineChars="200" w:firstLine="480"/>
        <w:rPr>
          <w:rFonts w:ascii="宋体" w:hAnsi="宋体"/>
          <w:color w:val="000000"/>
        </w:rPr>
      </w:pPr>
      <w:r>
        <w:rPr>
          <w:rFonts w:ascii="宋体" w:hAnsi="宋体" w:hint="eastAsia"/>
          <w:color w:val="000000"/>
        </w:rPr>
        <w:t>3、设置支取方式检查标记，是－请客户输入“交易密码”，否－不需客户输入“交易密码”。</w:t>
      </w:r>
    </w:p>
    <w:p w:rsidR="001E62C7" w:rsidRDefault="001E62C7" w:rsidP="001E62C7">
      <w:pPr>
        <w:ind w:firstLineChars="200" w:firstLine="480"/>
        <w:rPr>
          <w:rFonts w:ascii="宋体" w:hAnsi="宋体"/>
          <w:color w:val="000000"/>
        </w:rPr>
      </w:pPr>
      <w:r>
        <w:rPr>
          <w:rFonts w:ascii="宋体" w:hAnsi="宋体" w:hint="eastAsia"/>
          <w:color w:val="000000"/>
        </w:rPr>
        <w:t>4、用户手工输入客户基本信息（签发日期可不输入）。</w:t>
      </w:r>
    </w:p>
    <w:p w:rsidR="001E62C7" w:rsidRDefault="001E62C7" w:rsidP="001E62C7">
      <w:pPr>
        <w:ind w:firstLineChars="200" w:firstLine="480"/>
        <w:rPr>
          <w:rFonts w:ascii="宋体" w:hAnsi="宋体"/>
          <w:color w:val="000000"/>
        </w:rPr>
      </w:pPr>
      <w:r>
        <w:rPr>
          <w:rFonts w:ascii="宋体" w:hAnsi="宋体" w:hint="eastAsia"/>
          <w:color w:val="000000"/>
        </w:rPr>
        <w:lastRenderedPageBreak/>
        <w:t>5、输入“申请原因”，选择“确定”。</w:t>
      </w:r>
    </w:p>
    <w:p w:rsidR="001E62C7" w:rsidRDefault="001E62C7" w:rsidP="001E62C7">
      <w:pPr>
        <w:ind w:firstLineChars="200" w:firstLine="480"/>
        <w:rPr>
          <w:rFonts w:ascii="宋体" w:hAnsi="宋体"/>
          <w:color w:val="000000"/>
        </w:rPr>
      </w:pPr>
      <w:r>
        <w:rPr>
          <w:rFonts w:ascii="宋体" w:hAnsi="宋体" w:hint="eastAsia"/>
          <w:color w:val="000000"/>
        </w:rPr>
        <w:t>6、系统提示收费，选择“收费”，进入“交互式收费窗口”进行收费。</w:t>
      </w:r>
    </w:p>
    <w:p w:rsidR="001E62C7" w:rsidRDefault="001E62C7" w:rsidP="001E62C7">
      <w:pPr>
        <w:ind w:firstLineChars="200" w:firstLine="480"/>
        <w:rPr>
          <w:rFonts w:ascii="宋体" w:hAnsi="宋体"/>
          <w:color w:val="000000"/>
        </w:rPr>
      </w:pPr>
      <w:r>
        <w:rPr>
          <w:rFonts w:ascii="宋体" w:hAnsi="宋体" w:hint="eastAsia"/>
          <w:color w:val="000000"/>
        </w:rPr>
        <w:t>7、打印：根据系统提示打印“个人挂失、换卡申请书”、“收费回单”凭证。</w:t>
      </w:r>
    </w:p>
    <w:p w:rsidR="001E62C7" w:rsidRDefault="001E62C7" w:rsidP="0004090F">
      <w:pPr>
        <w:pStyle w:val="6"/>
        <w:spacing w:line="360" w:lineRule="auto"/>
        <w:rPr>
          <w:rFonts w:ascii="宋体" w:eastAsia="宋体" w:hAnsi="宋体"/>
        </w:rPr>
      </w:pPr>
      <w:r>
        <w:rPr>
          <w:rFonts w:ascii="宋体" w:eastAsia="宋体" w:hAnsi="宋体" w:hint="eastAsia"/>
        </w:rPr>
        <w:t>凭证挂失取消（业务代码6433）</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找到国债凭证后，对已经口头挂失或书面挂失的国债凭证进行取消，恢复到口头挂失或书面挂失前的状态。</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1E62C7">
      <w:pPr>
        <w:ind w:firstLineChars="200" w:firstLine="480"/>
        <w:rPr>
          <w:rFonts w:ascii="宋体" w:hAnsi="宋体"/>
          <w:color w:val="000000"/>
        </w:rPr>
      </w:pPr>
      <w:r>
        <w:rPr>
          <w:rFonts w:ascii="宋体" w:hAnsi="宋体" w:hint="eastAsia"/>
          <w:color w:val="000000"/>
        </w:rPr>
        <w:t>1、该业务只能客户本人持有效身份证件在开户网点办理。</w:t>
      </w:r>
    </w:p>
    <w:p w:rsidR="001E62C7" w:rsidRDefault="001E62C7" w:rsidP="001E62C7">
      <w:pPr>
        <w:ind w:firstLineChars="200" w:firstLine="480"/>
        <w:rPr>
          <w:rFonts w:ascii="宋体" w:hAnsi="宋体"/>
          <w:color w:val="000000"/>
          <w:kern w:val="0"/>
          <w:szCs w:val="18"/>
          <w:lang w:val="zh-CN"/>
        </w:rPr>
      </w:pPr>
      <w:r>
        <w:rPr>
          <w:rFonts w:ascii="宋体" w:hAnsi="宋体" w:hint="eastAsia"/>
          <w:color w:val="000000"/>
        </w:rPr>
        <w:t>2、</w:t>
      </w:r>
      <w:r>
        <w:rPr>
          <w:rFonts w:ascii="宋体" w:hAnsi="宋体" w:hint="eastAsia"/>
          <w:color w:val="000000"/>
          <w:kern w:val="0"/>
          <w:szCs w:val="18"/>
          <w:lang w:val="zh-CN"/>
        </w:rPr>
        <w:t>办理口头挂失取消时挂失申请书编号不能输入，如有输入，则系统报错。</w:t>
      </w:r>
    </w:p>
    <w:p w:rsidR="001E62C7" w:rsidRDefault="001E62C7" w:rsidP="001E62C7">
      <w:pPr>
        <w:ind w:firstLineChars="200" w:firstLine="480"/>
        <w:rPr>
          <w:rFonts w:ascii="宋体" w:hAnsi="宋体"/>
          <w:color w:val="000000"/>
        </w:rPr>
      </w:pPr>
      <w:r>
        <w:rPr>
          <w:rFonts w:ascii="宋体" w:hAnsi="宋体" w:hint="eastAsia"/>
          <w:color w:val="000000"/>
        </w:rPr>
        <w:t>3、对于已经办理柜面支取方式挂失的国债凭证取消口头挂失或书面挂失，先做无凭证柜面支取方式解挂，再做取消，国债凭证回到活动状态。</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ind w:firstLineChars="200" w:firstLine="482"/>
        <w:rPr>
          <w:rFonts w:ascii="宋体" w:hAnsi="宋体"/>
          <w:color w:val="000000"/>
        </w:rPr>
      </w:pPr>
      <w:r>
        <w:rPr>
          <w:rFonts w:ascii="宋体" w:hAnsi="宋体" w:hint="eastAsia"/>
          <w:b/>
          <w:bCs/>
          <w:noProof/>
          <w:color w:val="000000"/>
        </w:rPr>
        <w:drawing>
          <wp:inline distT="0" distB="0" distL="0" distR="0">
            <wp:extent cx="5276850" cy="3952875"/>
            <wp:effectExtent l="1905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40"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（四）操作步骤</w:t>
      </w:r>
    </w:p>
    <w:p w:rsidR="001E62C7" w:rsidRDefault="001E62C7" w:rsidP="000029C7">
      <w:pPr>
        <w:numPr>
          <w:ilvl w:val="0"/>
          <w:numId w:val="502"/>
        </w:numPr>
        <w:tabs>
          <w:tab w:val="clear" w:pos="360"/>
          <w:tab w:val="num" w:pos="900"/>
        </w:tabs>
        <w:ind w:firstLineChars="200" w:firstLine="480"/>
        <w:rPr>
          <w:rFonts w:ascii="宋体" w:hAnsi="宋体"/>
          <w:color w:val="000000"/>
        </w:rPr>
      </w:pPr>
      <w:r>
        <w:rPr>
          <w:rFonts w:ascii="宋体" w:hAnsi="宋体" w:hint="eastAsia"/>
          <w:color w:val="000000"/>
        </w:rPr>
        <w:t>用户</w:t>
      </w:r>
      <w:r>
        <w:rPr>
          <w:rFonts w:ascii="宋体" w:hAnsi="宋体" w:hint="eastAsia"/>
          <w:color w:val="000000"/>
          <w:szCs w:val="32"/>
        </w:rPr>
        <w:t>选择系统导航－其他中间业务－凭证式国债－</w:t>
      </w:r>
      <w:r>
        <w:rPr>
          <w:rFonts w:ascii="宋体" w:hAnsi="宋体" w:hint="eastAsia"/>
          <w:color w:val="000000"/>
        </w:rPr>
        <w:t>客户国债特殊业务－凭证书面挂失</w:t>
      </w:r>
      <w:r>
        <w:rPr>
          <w:rFonts w:ascii="宋体" w:hAnsi="宋体" w:hint="eastAsia"/>
          <w:color w:val="000000"/>
          <w:szCs w:val="32"/>
        </w:rPr>
        <w:t>，或输入业务代码6433进入</w:t>
      </w:r>
      <w:r>
        <w:rPr>
          <w:rFonts w:ascii="宋体" w:hAnsi="宋体" w:hint="eastAsia"/>
          <w:color w:val="000000"/>
        </w:rPr>
        <w:t>。</w:t>
      </w:r>
    </w:p>
    <w:p w:rsidR="001E62C7" w:rsidRDefault="001E62C7" w:rsidP="000029C7">
      <w:pPr>
        <w:numPr>
          <w:ilvl w:val="0"/>
          <w:numId w:val="502"/>
        </w:numPr>
        <w:tabs>
          <w:tab w:val="clear" w:pos="360"/>
          <w:tab w:val="num" w:pos="900"/>
        </w:tabs>
        <w:ind w:firstLineChars="200" w:firstLine="480"/>
        <w:rPr>
          <w:rFonts w:ascii="宋体" w:hAnsi="宋体"/>
          <w:color w:val="000000"/>
        </w:rPr>
      </w:pPr>
      <w:r>
        <w:rPr>
          <w:rFonts w:ascii="宋体" w:hAnsi="宋体" w:hint="eastAsia"/>
          <w:color w:val="000000"/>
        </w:rPr>
        <w:t>输入国债户口号，屏幕上方显示户口信息。</w:t>
      </w:r>
    </w:p>
    <w:p w:rsidR="001E62C7" w:rsidRDefault="001E62C7" w:rsidP="000029C7">
      <w:pPr>
        <w:numPr>
          <w:ilvl w:val="0"/>
          <w:numId w:val="502"/>
        </w:numPr>
        <w:tabs>
          <w:tab w:val="clear" w:pos="360"/>
          <w:tab w:val="num" w:pos="900"/>
        </w:tabs>
        <w:ind w:firstLineChars="200" w:firstLine="480"/>
        <w:rPr>
          <w:rFonts w:ascii="宋体" w:hAnsi="宋体"/>
          <w:color w:val="000000"/>
        </w:rPr>
      </w:pPr>
      <w:r>
        <w:rPr>
          <w:rFonts w:ascii="宋体" w:hAnsi="宋体" w:hint="eastAsia"/>
          <w:color w:val="000000"/>
        </w:rPr>
        <w:t>选择支付方式验证框</w:t>
      </w:r>
      <w:r w:rsidRPr="008E1FB9">
        <w:rPr>
          <w:rFonts w:ascii="宋体" w:hAnsi="宋体"/>
          <w:color w:val="000000"/>
        </w:rPr>
        <w:object w:dxaOrig="345" w:dyaOrig="315">
          <v:shape id="_x0000_i1111" type="#_x0000_t75" style="width:17.25pt;height:15.75pt" o:ole="">
            <v:imagedata r:id="rId43" o:title=""/>
          </v:shape>
          <o:OLEObject Type="Embed" ProgID="PBrush" ShapeID="_x0000_i1111" DrawAspect="Content" ObjectID="_1458487587" r:id="rId441"/>
        </w:object>
      </w:r>
      <w:r>
        <w:rPr>
          <w:rFonts w:ascii="宋体" w:hAnsi="宋体" w:hint="eastAsia"/>
          <w:color w:val="000000"/>
        </w:rPr>
        <w:t>，请客户输入“交易密码”，用户输入客户基本信息。</w:t>
      </w:r>
    </w:p>
    <w:p w:rsidR="001E62C7" w:rsidRDefault="001E62C7" w:rsidP="000029C7">
      <w:pPr>
        <w:numPr>
          <w:ilvl w:val="0"/>
          <w:numId w:val="502"/>
        </w:numPr>
        <w:tabs>
          <w:tab w:val="clear" w:pos="360"/>
          <w:tab w:val="num" w:pos="900"/>
        </w:tabs>
        <w:ind w:firstLineChars="200" w:firstLine="480"/>
        <w:rPr>
          <w:rFonts w:ascii="宋体" w:hAnsi="宋体"/>
          <w:color w:val="000000"/>
        </w:rPr>
      </w:pPr>
      <w:r>
        <w:rPr>
          <w:rFonts w:ascii="宋体" w:hAnsi="宋体" w:hint="eastAsia"/>
          <w:color w:val="000000"/>
        </w:rPr>
        <w:t>输入“挂失申请书编号”，选择“确定”。</w:t>
      </w:r>
    </w:p>
    <w:p w:rsidR="001E62C7" w:rsidRDefault="001E62C7" w:rsidP="000029C7">
      <w:pPr>
        <w:numPr>
          <w:ilvl w:val="0"/>
          <w:numId w:val="502"/>
        </w:numPr>
        <w:tabs>
          <w:tab w:val="clear" w:pos="360"/>
          <w:tab w:val="num" w:pos="900"/>
        </w:tabs>
        <w:ind w:firstLineChars="200" w:firstLine="480"/>
        <w:rPr>
          <w:rFonts w:ascii="宋体" w:hAnsi="宋体"/>
          <w:color w:val="000000"/>
        </w:rPr>
      </w:pPr>
      <w:r>
        <w:rPr>
          <w:rFonts w:ascii="宋体" w:hAnsi="宋体" w:hint="eastAsia"/>
          <w:color w:val="000000"/>
        </w:rPr>
        <w:t>系统跳出“交互信息显示窗口”，选择“授权”，刷卡或输入授权用户和密码进行授权。</w:t>
      </w:r>
    </w:p>
    <w:p w:rsidR="001E62C7" w:rsidRDefault="001E62C7" w:rsidP="000029C7">
      <w:pPr>
        <w:numPr>
          <w:ilvl w:val="0"/>
          <w:numId w:val="502"/>
        </w:numPr>
        <w:tabs>
          <w:tab w:val="clear" w:pos="360"/>
          <w:tab w:val="num" w:pos="900"/>
        </w:tabs>
        <w:ind w:firstLineChars="200" w:firstLine="480"/>
        <w:rPr>
          <w:rFonts w:ascii="宋体" w:hAnsi="宋体"/>
          <w:color w:val="000000"/>
        </w:rPr>
      </w:pPr>
      <w:r>
        <w:rPr>
          <w:rFonts w:ascii="宋体" w:hAnsi="宋体" w:hint="eastAsia"/>
          <w:color w:val="000000"/>
        </w:rPr>
        <w:t>打印：根据系统提示打印打印“个人挂失、换卡申请书”。</w:t>
      </w:r>
    </w:p>
    <w:p w:rsidR="001E62C7" w:rsidRDefault="001E62C7" w:rsidP="0004090F">
      <w:pPr>
        <w:pStyle w:val="6"/>
        <w:spacing w:line="360" w:lineRule="auto"/>
        <w:rPr>
          <w:rFonts w:ascii="宋体" w:eastAsia="宋体" w:hAnsi="宋体"/>
        </w:rPr>
      </w:pPr>
      <w:r>
        <w:rPr>
          <w:rFonts w:ascii="宋体" w:eastAsia="宋体" w:hAnsi="宋体" w:hint="eastAsia"/>
        </w:rPr>
        <w:t>凭证挂失解挂（业务代码6434）</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对已经书面挂失的凭证式国债进行解挂，处理的结果只有一种：重新补发国债凭证。</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1E62C7">
      <w:pPr>
        <w:ind w:firstLineChars="200" w:firstLine="480"/>
        <w:rPr>
          <w:rFonts w:ascii="宋体" w:hAnsi="宋体"/>
          <w:color w:val="000000"/>
        </w:rPr>
      </w:pPr>
      <w:r>
        <w:rPr>
          <w:rFonts w:ascii="宋体" w:hAnsi="宋体" w:hint="eastAsia"/>
          <w:color w:val="000000"/>
        </w:rPr>
        <w:t>1、该业务只能客户本人持有效身份证件在开户网点办理。</w:t>
      </w:r>
    </w:p>
    <w:p w:rsidR="001E62C7" w:rsidRDefault="001E62C7" w:rsidP="001E62C7">
      <w:pPr>
        <w:ind w:firstLineChars="200" w:firstLine="480"/>
        <w:rPr>
          <w:rFonts w:ascii="宋体" w:hAnsi="宋体"/>
          <w:color w:val="000000"/>
        </w:rPr>
      </w:pPr>
      <w:r>
        <w:rPr>
          <w:rFonts w:ascii="宋体" w:hAnsi="宋体" w:hint="eastAsia"/>
          <w:color w:val="000000"/>
        </w:rPr>
        <w:t>2、系统在书面解挂中没有提供直接销户取现或转账。只能重新补发国债凭证。</w:t>
      </w:r>
    </w:p>
    <w:p w:rsidR="001E62C7" w:rsidRDefault="001E62C7" w:rsidP="001E62C7">
      <w:pPr>
        <w:ind w:firstLineChars="200" w:firstLine="480"/>
        <w:rPr>
          <w:rFonts w:ascii="宋体" w:hAnsi="宋体"/>
          <w:color w:val="000000"/>
        </w:rPr>
      </w:pPr>
      <w:r>
        <w:rPr>
          <w:rFonts w:ascii="宋体" w:hAnsi="宋体" w:hint="eastAsia"/>
          <w:color w:val="000000"/>
        </w:rPr>
        <w:t>3、如果遇到柜面支取方式+书面挂失的解挂，必须先办理柜面支取方式解挂（增加权限控制）来解挂柜面支取方式，然后再对书面挂失解挂。</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（三）操作界面</w:t>
      </w:r>
    </w:p>
    <w:p w:rsidR="001E62C7" w:rsidRDefault="0004090F" w:rsidP="001E62C7">
      <w:pPr>
        <w:ind w:firstLineChars="200" w:firstLine="482"/>
        <w:rPr>
          <w:rFonts w:ascii="宋体" w:hAnsi="宋体"/>
          <w:color w:val="000000"/>
        </w:rPr>
      </w:pPr>
      <w:r>
        <w:rPr>
          <w:rFonts w:ascii="宋体" w:hAnsi="宋体" w:hint="eastAsia"/>
          <w:b/>
          <w:bCs/>
          <w:noProof/>
          <w:color w:val="000000"/>
        </w:rPr>
        <w:drawing>
          <wp:inline distT="0" distB="0" distL="0" distR="0">
            <wp:extent cx="5276850" cy="3952875"/>
            <wp:effectExtent l="1905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42"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0029C7">
      <w:pPr>
        <w:numPr>
          <w:ilvl w:val="0"/>
          <w:numId w:val="503"/>
        </w:numPr>
        <w:tabs>
          <w:tab w:val="clear" w:pos="360"/>
          <w:tab w:val="num" w:pos="900"/>
        </w:tabs>
        <w:ind w:firstLineChars="200" w:firstLine="480"/>
        <w:rPr>
          <w:rFonts w:ascii="宋体" w:hAnsi="宋体"/>
          <w:color w:val="000000"/>
        </w:rPr>
      </w:pPr>
      <w:r>
        <w:rPr>
          <w:rFonts w:ascii="宋体" w:hAnsi="宋体" w:hint="eastAsia"/>
          <w:color w:val="000000"/>
        </w:rPr>
        <w:t>用户</w:t>
      </w:r>
      <w:r>
        <w:rPr>
          <w:rFonts w:ascii="宋体" w:hAnsi="宋体" w:hint="eastAsia"/>
          <w:color w:val="000000"/>
          <w:szCs w:val="32"/>
        </w:rPr>
        <w:t>选择系统导航－其他中间业务－凭证式国债－</w:t>
      </w:r>
      <w:r>
        <w:rPr>
          <w:rFonts w:ascii="宋体" w:hAnsi="宋体" w:hint="eastAsia"/>
          <w:color w:val="000000"/>
        </w:rPr>
        <w:t>客户国债特殊业务－凭证书面挂失</w:t>
      </w:r>
      <w:r>
        <w:rPr>
          <w:rFonts w:ascii="宋体" w:hAnsi="宋体" w:hint="eastAsia"/>
          <w:color w:val="000000"/>
          <w:szCs w:val="32"/>
        </w:rPr>
        <w:t>，或输入业务代码6434进入</w:t>
      </w:r>
      <w:r>
        <w:rPr>
          <w:rFonts w:ascii="宋体" w:hAnsi="宋体" w:hint="eastAsia"/>
          <w:color w:val="000000"/>
        </w:rPr>
        <w:t>。</w:t>
      </w:r>
    </w:p>
    <w:p w:rsidR="001E62C7" w:rsidRDefault="001E62C7" w:rsidP="000029C7">
      <w:pPr>
        <w:numPr>
          <w:ilvl w:val="0"/>
          <w:numId w:val="503"/>
        </w:numPr>
        <w:tabs>
          <w:tab w:val="clear" w:pos="360"/>
          <w:tab w:val="num" w:pos="900"/>
        </w:tabs>
        <w:ind w:firstLineChars="200" w:firstLine="480"/>
        <w:rPr>
          <w:rFonts w:ascii="宋体" w:hAnsi="宋体"/>
          <w:color w:val="000000"/>
        </w:rPr>
      </w:pPr>
      <w:r>
        <w:rPr>
          <w:rFonts w:ascii="宋体" w:hAnsi="宋体" w:hint="eastAsia"/>
          <w:color w:val="000000"/>
        </w:rPr>
        <w:t>输入国债户口号，屏幕上方显示户口信息。</w:t>
      </w:r>
    </w:p>
    <w:p w:rsidR="001E62C7" w:rsidRDefault="001E62C7" w:rsidP="000029C7">
      <w:pPr>
        <w:numPr>
          <w:ilvl w:val="0"/>
          <w:numId w:val="503"/>
        </w:numPr>
        <w:tabs>
          <w:tab w:val="clear" w:pos="360"/>
          <w:tab w:val="num" w:pos="900"/>
        </w:tabs>
        <w:ind w:firstLineChars="200" w:firstLine="480"/>
        <w:rPr>
          <w:rFonts w:ascii="宋体" w:hAnsi="宋体"/>
          <w:bCs/>
          <w:color w:val="000000"/>
        </w:rPr>
      </w:pPr>
      <w:r>
        <w:rPr>
          <w:rFonts w:ascii="宋体" w:hAnsi="宋体" w:hint="eastAsia"/>
          <w:bCs/>
          <w:color w:val="000000"/>
        </w:rPr>
        <w:t>选择支付方式验证框</w:t>
      </w:r>
      <w:r w:rsidRPr="008E1FB9">
        <w:rPr>
          <w:rFonts w:ascii="宋体" w:hAnsi="宋体"/>
          <w:bCs/>
          <w:color w:val="000000"/>
        </w:rPr>
        <w:object w:dxaOrig="345" w:dyaOrig="315">
          <v:shape id="_x0000_i1112" type="#_x0000_t75" style="width:17.25pt;height:15.75pt" o:ole="">
            <v:imagedata r:id="rId43" o:title=""/>
          </v:shape>
          <o:OLEObject Type="Embed" ProgID="PBrush" ShapeID="_x0000_i1112" DrawAspect="Content" ObjectID="_1458487588" r:id="rId443"/>
        </w:object>
      </w:r>
      <w:r>
        <w:rPr>
          <w:rFonts w:ascii="宋体" w:hAnsi="宋体" w:hint="eastAsia"/>
          <w:bCs/>
          <w:color w:val="000000"/>
        </w:rPr>
        <w:t>，请客户输入“交易密码”，用户手工输入证件国别、证件类型、证件号码、签发日期等选择“确定”。</w:t>
      </w:r>
    </w:p>
    <w:p w:rsidR="001E62C7" w:rsidRDefault="001E62C7" w:rsidP="000029C7">
      <w:pPr>
        <w:numPr>
          <w:ilvl w:val="0"/>
          <w:numId w:val="503"/>
        </w:numPr>
        <w:tabs>
          <w:tab w:val="clear" w:pos="360"/>
          <w:tab w:val="num" w:pos="900"/>
        </w:tabs>
        <w:ind w:firstLineChars="200" w:firstLine="480"/>
        <w:rPr>
          <w:rFonts w:ascii="宋体" w:hAnsi="宋体"/>
          <w:bCs/>
          <w:color w:val="000000"/>
        </w:rPr>
      </w:pPr>
      <w:r>
        <w:rPr>
          <w:rFonts w:ascii="宋体" w:hAnsi="宋体" w:hint="eastAsia"/>
          <w:bCs/>
          <w:color w:val="000000"/>
        </w:rPr>
        <w:t>输入“挂失申请书编号”，新国债凭证号。</w:t>
      </w:r>
    </w:p>
    <w:p w:rsidR="001E62C7" w:rsidRDefault="001E62C7" w:rsidP="000029C7">
      <w:pPr>
        <w:numPr>
          <w:ilvl w:val="0"/>
          <w:numId w:val="503"/>
        </w:numPr>
        <w:tabs>
          <w:tab w:val="clear" w:pos="360"/>
          <w:tab w:val="num" w:pos="900"/>
        </w:tabs>
        <w:ind w:firstLineChars="200" w:firstLine="480"/>
        <w:rPr>
          <w:rFonts w:ascii="宋体" w:hAnsi="宋体"/>
          <w:bCs/>
          <w:color w:val="000000"/>
        </w:rPr>
      </w:pPr>
      <w:r>
        <w:rPr>
          <w:rFonts w:ascii="宋体" w:hAnsi="宋体" w:hint="eastAsia"/>
          <w:bCs/>
          <w:color w:val="000000"/>
        </w:rPr>
        <w:t>系统跳出“交互信息显示窗口”，选择“授权”，刷卡或输入授权用户和密码进行授权。</w:t>
      </w:r>
    </w:p>
    <w:p w:rsidR="001E62C7" w:rsidRDefault="001E62C7" w:rsidP="000029C7">
      <w:pPr>
        <w:numPr>
          <w:ilvl w:val="0"/>
          <w:numId w:val="503"/>
        </w:numPr>
        <w:tabs>
          <w:tab w:val="clear" w:pos="360"/>
          <w:tab w:val="num" w:pos="900"/>
        </w:tabs>
        <w:ind w:firstLineChars="200" w:firstLine="480"/>
        <w:rPr>
          <w:rFonts w:ascii="宋体" w:hAnsi="宋体"/>
          <w:color w:val="000000"/>
        </w:rPr>
      </w:pPr>
      <w:r>
        <w:rPr>
          <w:rFonts w:ascii="宋体" w:hAnsi="宋体" w:hint="eastAsia"/>
          <w:color w:val="000000"/>
        </w:rPr>
        <w:t>打印：根据系统提示打印“个人挂失、换卡申请书”处理结果栏。</w:t>
      </w:r>
    </w:p>
    <w:p w:rsidR="001E62C7" w:rsidRDefault="001E62C7" w:rsidP="0004090F">
      <w:pPr>
        <w:pStyle w:val="6"/>
        <w:spacing w:line="360" w:lineRule="auto"/>
        <w:rPr>
          <w:rFonts w:ascii="宋体" w:eastAsia="宋体" w:hAnsi="宋体"/>
        </w:rPr>
      </w:pPr>
      <w:r>
        <w:rPr>
          <w:rFonts w:ascii="宋体" w:eastAsia="宋体" w:hAnsi="宋体" w:hint="eastAsia"/>
        </w:rPr>
        <w:t>密码挂失（业务代码6435）</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327B4B">
      <w:pPr>
        <w:spacing w:beforeLines="50" w:afterLines="50"/>
        <w:ind w:left="576"/>
        <w:rPr>
          <w:rFonts w:ascii="宋体" w:hAnsi="宋体"/>
          <w:color w:val="000000"/>
        </w:rPr>
      </w:pPr>
      <w:r>
        <w:rPr>
          <w:rFonts w:ascii="宋体" w:hAnsi="宋体" w:hint="eastAsia"/>
          <w:color w:val="000000"/>
        </w:rPr>
        <w:t>对非托管凭证式国债取款密码进行挂失。</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（二）操作要点</w:t>
      </w:r>
    </w:p>
    <w:p w:rsidR="001E62C7" w:rsidRDefault="001E62C7" w:rsidP="001E62C7">
      <w:pPr>
        <w:ind w:firstLineChars="200" w:firstLine="480"/>
        <w:rPr>
          <w:rFonts w:ascii="宋体" w:hAnsi="宋体"/>
          <w:color w:val="000000"/>
        </w:rPr>
      </w:pPr>
      <w:r>
        <w:rPr>
          <w:rFonts w:ascii="宋体" w:hAnsi="宋体" w:hint="eastAsia"/>
        </w:rPr>
        <w:t>1、国债凭证可在开户网点的同分行（一级分行）进行取款密码挂失；如果凭证丢失，只能在开户行无单办理取款密码挂失。</w:t>
      </w:r>
    </w:p>
    <w:p w:rsidR="001E62C7" w:rsidRDefault="001E62C7" w:rsidP="001E62C7">
      <w:pPr>
        <w:ind w:firstLineChars="200" w:firstLine="480"/>
        <w:rPr>
          <w:rFonts w:ascii="宋体" w:hAnsi="宋体"/>
          <w:color w:val="000000"/>
        </w:rPr>
      </w:pPr>
      <w:r>
        <w:rPr>
          <w:rFonts w:ascii="宋体" w:hAnsi="宋体" w:hint="eastAsia"/>
          <w:color w:val="000000"/>
        </w:rPr>
        <w:t>2、国债密码挂失不收取手续费。</w:t>
      </w:r>
    </w:p>
    <w:p w:rsidR="001E62C7" w:rsidRDefault="001E62C7" w:rsidP="001E62C7">
      <w:pPr>
        <w:ind w:firstLineChars="200" w:firstLine="480"/>
        <w:rPr>
          <w:rFonts w:ascii="宋体" w:hAnsi="宋体"/>
          <w:bCs/>
          <w:color w:val="000000"/>
        </w:rPr>
      </w:pPr>
      <w:r>
        <w:rPr>
          <w:rFonts w:ascii="宋体" w:hAnsi="宋体" w:hint="eastAsia"/>
          <w:color w:val="000000"/>
        </w:rPr>
        <w:t>3、符合条件的应进行事后核查界面进行核查，目前为：户口余额折合5万人民币以上密码挂失，未出示国债凭证</w:t>
      </w:r>
      <w:r>
        <w:rPr>
          <w:rFonts w:ascii="宋体" w:hAnsi="宋体" w:hint="eastAsia"/>
          <w:bCs/>
          <w:color w:val="000000"/>
        </w:rPr>
        <w:t>办理密码挂失。</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ind w:firstLineChars="200" w:firstLine="480"/>
        <w:rPr>
          <w:rFonts w:ascii="宋体" w:hAnsi="宋体"/>
          <w:bCs/>
          <w:color w:val="000000"/>
        </w:rPr>
      </w:pPr>
      <w:r>
        <w:rPr>
          <w:rFonts w:ascii="宋体" w:hAnsi="宋体" w:hint="eastAsia"/>
          <w:noProof/>
        </w:rPr>
        <w:drawing>
          <wp:inline distT="0" distB="0" distL="0" distR="0">
            <wp:extent cx="5267325" cy="3714750"/>
            <wp:effectExtent l="1905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44" cstate="print"/>
                    <a:srcRect/>
                    <a:stretch>
                      <a:fillRect/>
                    </a:stretch>
                  </pic:blipFill>
                  <pic:spPr bwMode="auto">
                    <a:xfrm>
                      <a:off x="0" y="0"/>
                      <a:ext cx="5267325" cy="3714750"/>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1E62C7">
      <w:pPr>
        <w:ind w:firstLineChars="200" w:firstLine="480"/>
        <w:rPr>
          <w:rFonts w:ascii="宋体" w:hAnsi="宋体"/>
        </w:rPr>
      </w:pPr>
      <w:r>
        <w:rPr>
          <w:rFonts w:ascii="宋体" w:hAnsi="宋体" w:hint="eastAsia"/>
        </w:rPr>
        <w:t>1、用户</w:t>
      </w:r>
      <w:r>
        <w:rPr>
          <w:rFonts w:ascii="宋体" w:hAnsi="宋体" w:hint="eastAsia"/>
          <w:szCs w:val="32"/>
        </w:rPr>
        <w:t>选择系统导航－其他中间业务－凭证式国债－</w:t>
      </w:r>
      <w:r>
        <w:rPr>
          <w:rFonts w:ascii="宋体" w:hAnsi="宋体" w:hint="eastAsia"/>
        </w:rPr>
        <w:t>客户国债特殊业务－密码挂失</w:t>
      </w:r>
      <w:r>
        <w:rPr>
          <w:rFonts w:ascii="宋体" w:hAnsi="宋体" w:hint="eastAsia"/>
          <w:szCs w:val="32"/>
        </w:rPr>
        <w:t>，或输入业务代码6435进入</w:t>
      </w:r>
      <w:r>
        <w:rPr>
          <w:rFonts w:ascii="宋体" w:hAnsi="宋体" w:hint="eastAsia"/>
        </w:rPr>
        <w:t>。</w:t>
      </w:r>
    </w:p>
    <w:p w:rsidR="001E62C7" w:rsidRDefault="001E62C7" w:rsidP="001E62C7">
      <w:pPr>
        <w:ind w:firstLineChars="200" w:firstLine="480"/>
        <w:rPr>
          <w:rFonts w:ascii="宋体" w:hAnsi="宋体"/>
        </w:rPr>
      </w:pPr>
      <w:r>
        <w:rPr>
          <w:rFonts w:ascii="宋体" w:hAnsi="宋体" w:hint="eastAsia"/>
        </w:rPr>
        <w:t>2、手工输入国债账号，屏幕上方显示户口信息。</w:t>
      </w:r>
    </w:p>
    <w:p w:rsidR="001E62C7" w:rsidRDefault="001E62C7" w:rsidP="001E62C7">
      <w:pPr>
        <w:ind w:firstLineChars="200" w:firstLine="480"/>
        <w:rPr>
          <w:rFonts w:ascii="宋体" w:hAnsi="宋体"/>
        </w:rPr>
      </w:pPr>
      <w:r>
        <w:rPr>
          <w:rFonts w:ascii="宋体" w:hAnsi="宋体" w:hint="eastAsia"/>
        </w:rPr>
        <w:t>3、选择</w:t>
      </w:r>
      <w:r w:rsidRPr="008E1FB9">
        <w:rPr>
          <w:rFonts w:ascii="宋体" w:hAnsi="宋体"/>
        </w:rPr>
        <w:object w:dxaOrig="330" w:dyaOrig="330">
          <v:shape id="_x0000_i1113" type="#_x0000_t75" style="width:16.5pt;height:16.5pt" o:ole="">
            <v:imagedata r:id="rId55" o:title=""/>
          </v:shape>
          <o:OLEObject Type="Embed" ProgID="PBrush" ShapeID="_x0000_i1113" DrawAspect="Content" ObjectID="_1458487589" r:id="rId445"/>
        </w:object>
      </w:r>
      <w:r>
        <w:rPr>
          <w:rFonts w:ascii="宋体" w:hAnsi="宋体" w:hint="eastAsia"/>
        </w:rPr>
        <w:t>键，用户在“户口所有者身份验证信息”栏输入客户基本信息；</w:t>
      </w:r>
    </w:p>
    <w:p w:rsidR="001E62C7" w:rsidRDefault="001E62C7" w:rsidP="001E62C7">
      <w:pPr>
        <w:ind w:firstLineChars="200" w:firstLine="480"/>
        <w:rPr>
          <w:rFonts w:ascii="宋体" w:hAnsi="宋体"/>
        </w:rPr>
      </w:pPr>
      <w:r>
        <w:rPr>
          <w:rFonts w:ascii="宋体" w:hAnsi="宋体" w:hint="eastAsia"/>
        </w:rPr>
        <w:t>4、选择是否凭单办理；若客户凭单办理，必须输入凭证号码，当客户凭证处于禁用状态时则可以无单办理，无需录入凭证号码。</w:t>
      </w:r>
    </w:p>
    <w:p w:rsidR="001E62C7" w:rsidRDefault="001E62C7" w:rsidP="001E62C7">
      <w:pPr>
        <w:ind w:firstLineChars="200" w:firstLine="480"/>
        <w:rPr>
          <w:rFonts w:ascii="宋体" w:hAnsi="宋体"/>
          <w:bCs/>
          <w:color w:val="000000"/>
        </w:rPr>
      </w:pPr>
      <w:r>
        <w:rPr>
          <w:rFonts w:ascii="宋体" w:hAnsi="宋体" w:hint="eastAsia"/>
        </w:rPr>
        <w:t>5、</w:t>
      </w:r>
      <w:r>
        <w:rPr>
          <w:rFonts w:ascii="宋体" w:hAnsi="宋体" w:hint="eastAsia"/>
          <w:bCs/>
        </w:rPr>
        <w:t>打印：</w:t>
      </w:r>
      <w:r>
        <w:rPr>
          <w:rFonts w:ascii="宋体" w:hAnsi="宋体" w:hint="eastAsia"/>
        </w:rPr>
        <w:t>根据系统提示打印</w:t>
      </w:r>
      <w:r>
        <w:rPr>
          <w:rFonts w:ascii="宋体" w:hAnsi="宋体" w:hint="eastAsia"/>
          <w:bCs/>
        </w:rPr>
        <w:t>“个人挂失、换卡申请书”。</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密码挂失取消（业务代码6436）</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327B4B">
      <w:pPr>
        <w:pStyle w:val="a6"/>
        <w:spacing w:beforeLines="50" w:afterLines="50"/>
        <w:rPr>
          <w:rFonts w:ascii="宋体"/>
          <w:color w:val="000000"/>
        </w:rPr>
      </w:pPr>
      <w:r>
        <w:rPr>
          <w:rFonts w:ascii="宋体" w:hint="eastAsia"/>
          <w:color w:val="000000"/>
        </w:rPr>
        <w:t>客户回忆起原密码后，对已经办理的密码挂失进行取消，恢复到密码挂失前的状态。</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0029C7">
      <w:pPr>
        <w:numPr>
          <w:ilvl w:val="0"/>
          <w:numId w:val="504"/>
        </w:numPr>
        <w:tabs>
          <w:tab w:val="clear" w:pos="360"/>
          <w:tab w:val="num" w:pos="900"/>
        </w:tabs>
        <w:ind w:firstLineChars="200" w:firstLine="480"/>
        <w:rPr>
          <w:rFonts w:ascii="宋体" w:hAnsi="宋体"/>
          <w:bCs/>
          <w:color w:val="000000"/>
        </w:rPr>
      </w:pPr>
      <w:r>
        <w:rPr>
          <w:rFonts w:ascii="宋体" w:hAnsi="宋体" w:hint="eastAsia"/>
          <w:color w:val="000000"/>
        </w:rPr>
        <w:t>本业务只能客户本人持有效身份</w:t>
      </w:r>
      <w:r>
        <w:rPr>
          <w:rFonts w:ascii="宋体" w:hAnsi="宋体" w:hint="eastAsia"/>
          <w:bCs/>
          <w:color w:val="000000"/>
        </w:rPr>
        <w:t>证件在挂失受理网点办理；要求主管授权。</w:t>
      </w:r>
    </w:p>
    <w:p w:rsidR="001E62C7" w:rsidRDefault="001E62C7" w:rsidP="000029C7">
      <w:pPr>
        <w:numPr>
          <w:ilvl w:val="0"/>
          <w:numId w:val="504"/>
        </w:numPr>
        <w:tabs>
          <w:tab w:val="clear" w:pos="360"/>
          <w:tab w:val="num" w:pos="900"/>
        </w:tabs>
        <w:ind w:firstLineChars="200" w:firstLine="480"/>
        <w:rPr>
          <w:rFonts w:ascii="宋体" w:hAnsi="宋体"/>
          <w:bCs/>
          <w:color w:val="000000"/>
        </w:rPr>
      </w:pPr>
      <w:r>
        <w:rPr>
          <w:rFonts w:ascii="宋体" w:hAnsi="宋体" w:hint="eastAsia"/>
        </w:rPr>
        <w:t>如果凭证丢失，可以无单办理取款密码挂失取消；需复核，且要求主管授权。</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ind w:firstLineChars="200" w:firstLine="480"/>
        <w:rPr>
          <w:rFonts w:ascii="宋体" w:hAnsi="宋体"/>
          <w:color w:val="000000"/>
        </w:rPr>
      </w:pPr>
      <w:r>
        <w:rPr>
          <w:rFonts w:ascii="宋体" w:hAnsi="宋体" w:hint="eastAsia"/>
          <w:noProof/>
        </w:rPr>
        <w:drawing>
          <wp:inline distT="0" distB="0" distL="0" distR="0">
            <wp:extent cx="5267325" cy="3714750"/>
            <wp:effectExtent l="1905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46" cstate="print"/>
                    <a:srcRect/>
                    <a:stretch>
                      <a:fillRect/>
                    </a:stretch>
                  </pic:blipFill>
                  <pic:spPr bwMode="auto">
                    <a:xfrm>
                      <a:off x="0" y="0"/>
                      <a:ext cx="5267325" cy="3714750"/>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1E62C7">
      <w:pPr>
        <w:ind w:firstLineChars="200" w:firstLine="480"/>
        <w:rPr>
          <w:rFonts w:ascii="宋体" w:hAnsi="宋体"/>
          <w:bCs/>
        </w:rPr>
      </w:pPr>
      <w:r>
        <w:rPr>
          <w:rFonts w:ascii="宋体" w:hAnsi="宋体" w:hint="eastAsia"/>
        </w:rPr>
        <w:t>1、用户</w:t>
      </w:r>
      <w:r>
        <w:rPr>
          <w:rFonts w:ascii="宋体" w:hAnsi="宋体" w:hint="eastAsia"/>
          <w:szCs w:val="32"/>
        </w:rPr>
        <w:t>选择系统导航－其他中间业务－凭证式国债－</w:t>
      </w:r>
      <w:r>
        <w:rPr>
          <w:rFonts w:ascii="宋体" w:hAnsi="宋体" w:hint="eastAsia"/>
        </w:rPr>
        <w:t>客户国债特殊业务－挂失取消</w:t>
      </w:r>
      <w:r>
        <w:rPr>
          <w:rFonts w:ascii="宋体" w:hAnsi="宋体" w:hint="eastAsia"/>
          <w:szCs w:val="32"/>
        </w:rPr>
        <w:t>，或输入业务代码6436进入</w:t>
      </w:r>
      <w:r>
        <w:rPr>
          <w:rFonts w:ascii="宋体" w:hAnsi="宋体" w:hint="eastAsia"/>
        </w:rPr>
        <w:t>。</w:t>
      </w:r>
    </w:p>
    <w:p w:rsidR="001E62C7" w:rsidRDefault="001E62C7" w:rsidP="001E62C7">
      <w:pPr>
        <w:ind w:firstLineChars="200" w:firstLine="480"/>
        <w:rPr>
          <w:rFonts w:ascii="宋体" w:hAnsi="宋体"/>
          <w:bCs/>
        </w:rPr>
      </w:pPr>
      <w:r>
        <w:rPr>
          <w:rFonts w:ascii="宋体" w:hAnsi="宋体" w:hint="eastAsia"/>
          <w:bCs/>
        </w:rPr>
        <w:t>2、手工输入国债户口号，屏幕上方显示户口信息。</w:t>
      </w:r>
    </w:p>
    <w:p w:rsidR="001E62C7" w:rsidRDefault="001E62C7" w:rsidP="001E62C7">
      <w:pPr>
        <w:ind w:left="480"/>
        <w:rPr>
          <w:rFonts w:ascii="宋体" w:hAnsi="宋体"/>
        </w:rPr>
      </w:pPr>
      <w:r>
        <w:rPr>
          <w:rFonts w:ascii="宋体" w:hAnsi="宋体" w:hint="eastAsia"/>
        </w:rPr>
        <w:lastRenderedPageBreak/>
        <w:t>3、选择</w:t>
      </w:r>
      <w:r w:rsidRPr="008E1FB9">
        <w:rPr>
          <w:rFonts w:ascii="宋体" w:hAnsi="宋体"/>
        </w:rPr>
        <w:object w:dxaOrig="330" w:dyaOrig="330">
          <v:shape id="_x0000_i1114" type="#_x0000_t75" style="width:16.5pt;height:16.5pt" o:ole="">
            <v:imagedata r:id="rId55" o:title=""/>
          </v:shape>
          <o:OLEObject Type="Embed" ProgID="PBrush" ShapeID="_x0000_i1114" DrawAspect="Content" ObjectID="_1458487590" r:id="rId447"/>
        </w:object>
      </w:r>
      <w:r>
        <w:rPr>
          <w:rFonts w:ascii="宋体" w:hAnsi="宋体" w:hint="eastAsia"/>
        </w:rPr>
        <w:t>键，用户在“户口所有者身份验证信息”栏输入客户基本信息。</w:t>
      </w:r>
    </w:p>
    <w:p w:rsidR="001E62C7" w:rsidRDefault="001E62C7" w:rsidP="001E62C7">
      <w:pPr>
        <w:ind w:firstLineChars="200" w:firstLine="480"/>
        <w:rPr>
          <w:rFonts w:ascii="宋体" w:hAnsi="宋体"/>
        </w:rPr>
      </w:pPr>
      <w:r>
        <w:rPr>
          <w:rFonts w:ascii="宋体" w:hAnsi="宋体" w:hint="eastAsia"/>
        </w:rPr>
        <w:t>4、选择是否凭单办理；若客户凭单办理，必须输入凭证号码，当客户凭证处于禁用状态时则可以无单办理，无需录入凭证号码。</w:t>
      </w:r>
    </w:p>
    <w:p w:rsidR="001E62C7" w:rsidRDefault="001E62C7" w:rsidP="001E62C7">
      <w:pPr>
        <w:ind w:firstLineChars="200" w:firstLine="480"/>
        <w:rPr>
          <w:rFonts w:ascii="宋体" w:hAnsi="宋体"/>
        </w:rPr>
      </w:pPr>
      <w:r>
        <w:rPr>
          <w:rFonts w:ascii="宋体" w:hAnsi="宋体" w:hint="eastAsia"/>
        </w:rPr>
        <w:t>5、输入“挂失申请书编号”。</w:t>
      </w:r>
    </w:p>
    <w:p w:rsidR="001E62C7" w:rsidRDefault="001E62C7" w:rsidP="001E62C7">
      <w:pPr>
        <w:ind w:firstLineChars="200" w:firstLine="480"/>
        <w:rPr>
          <w:rFonts w:ascii="宋体" w:hAnsi="宋体"/>
          <w:bCs/>
        </w:rPr>
      </w:pPr>
      <w:r>
        <w:rPr>
          <w:rFonts w:ascii="宋体" w:hAnsi="宋体" w:hint="eastAsia"/>
        </w:rPr>
        <w:t>6、请客户输入原“取款密码”，选择“</w:t>
      </w:r>
      <w:r>
        <w:rPr>
          <w:rFonts w:ascii="宋体" w:hAnsi="宋体" w:hint="eastAsia"/>
          <w:bCs/>
        </w:rPr>
        <w:t>确定”。</w:t>
      </w:r>
    </w:p>
    <w:p w:rsidR="001E62C7" w:rsidRDefault="001E62C7" w:rsidP="001E62C7">
      <w:pPr>
        <w:ind w:firstLineChars="200" w:firstLine="480"/>
        <w:rPr>
          <w:rFonts w:ascii="宋体" w:hAnsi="宋体"/>
        </w:rPr>
      </w:pPr>
      <w:r>
        <w:rPr>
          <w:rFonts w:ascii="宋体" w:hAnsi="宋体" w:hint="eastAsia"/>
        </w:rPr>
        <w:t>7、</w:t>
      </w:r>
      <w:r>
        <w:rPr>
          <w:rFonts w:ascii="宋体" w:hAnsi="宋体" w:hint="eastAsia"/>
          <w:bCs/>
        </w:rPr>
        <w:t>系统跳出“交互</w:t>
      </w:r>
      <w:r>
        <w:rPr>
          <w:rFonts w:ascii="宋体" w:hAnsi="宋体" w:hint="eastAsia"/>
        </w:rPr>
        <w:t>信息</w:t>
      </w:r>
      <w:r>
        <w:rPr>
          <w:rFonts w:ascii="宋体" w:hAnsi="宋体" w:hint="eastAsia"/>
          <w:bCs/>
        </w:rPr>
        <w:t>显示窗口”，选择“授权”，</w:t>
      </w:r>
      <w:r>
        <w:rPr>
          <w:rFonts w:ascii="宋体" w:hAnsi="宋体" w:hint="eastAsia"/>
        </w:rPr>
        <w:t>刷卡或输入授权用户和密码进行授权。</w:t>
      </w:r>
    </w:p>
    <w:p w:rsidR="001E62C7" w:rsidRDefault="001E62C7" w:rsidP="001E62C7">
      <w:pPr>
        <w:ind w:firstLineChars="200" w:firstLine="480"/>
        <w:rPr>
          <w:rFonts w:ascii="宋体" w:hAnsi="宋体"/>
          <w:bCs/>
          <w:color w:val="000000"/>
        </w:rPr>
      </w:pPr>
      <w:r>
        <w:rPr>
          <w:rFonts w:ascii="宋体" w:hAnsi="宋体" w:hint="eastAsia"/>
        </w:rPr>
        <w:t>8、</w:t>
      </w:r>
      <w:r>
        <w:rPr>
          <w:rFonts w:ascii="宋体" w:hAnsi="宋体" w:hint="eastAsia"/>
          <w:bCs/>
        </w:rPr>
        <w:t>打印：</w:t>
      </w:r>
      <w:r>
        <w:rPr>
          <w:rFonts w:ascii="宋体" w:hAnsi="宋体" w:hint="eastAsia"/>
        </w:rPr>
        <w:t>根据系统提示打印</w:t>
      </w:r>
      <w:r>
        <w:rPr>
          <w:rFonts w:ascii="宋体" w:hAnsi="宋体" w:hint="eastAsia"/>
          <w:bCs/>
        </w:rPr>
        <w:t>“个人挂失、换卡申请书”。</w:t>
      </w:r>
    </w:p>
    <w:p w:rsidR="001E62C7" w:rsidRDefault="001E62C7" w:rsidP="0004090F">
      <w:pPr>
        <w:pStyle w:val="6"/>
        <w:spacing w:line="360" w:lineRule="auto"/>
        <w:rPr>
          <w:rFonts w:ascii="宋体" w:eastAsia="宋体" w:hAnsi="宋体"/>
        </w:rPr>
      </w:pPr>
      <w:r>
        <w:rPr>
          <w:rFonts w:ascii="宋体" w:eastAsia="宋体" w:hAnsi="宋体" w:hint="eastAsia"/>
        </w:rPr>
        <w:t>密码挂失解挂（业务代码6437）</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327B4B">
      <w:pPr>
        <w:spacing w:beforeLines="50" w:afterLines="50"/>
        <w:ind w:firstLineChars="200" w:firstLine="480"/>
        <w:rPr>
          <w:rFonts w:ascii="宋体" w:hAnsi="宋体"/>
          <w:color w:val="000000"/>
        </w:rPr>
      </w:pPr>
      <w:r>
        <w:rPr>
          <w:rFonts w:ascii="宋体" w:hAnsi="宋体" w:hint="eastAsia"/>
          <w:color w:val="000000"/>
        </w:rPr>
        <w:t>对已经取款密码挂失的凭证式国债进行密码重置</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1E62C7">
      <w:pPr>
        <w:ind w:firstLineChars="150" w:firstLine="360"/>
        <w:rPr>
          <w:rFonts w:ascii="宋体" w:hAnsi="宋体"/>
          <w:color w:val="000000"/>
        </w:rPr>
      </w:pPr>
      <w:r>
        <w:rPr>
          <w:rFonts w:ascii="宋体" w:hAnsi="宋体" w:hint="eastAsia"/>
          <w:color w:val="000000"/>
        </w:rPr>
        <w:t>1、该业务需客户本人持有效身份证件在受理网点或指定解挂机构办理；要求主管授权。</w:t>
      </w:r>
    </w:p>
    <w:p w:rsidR="001E62C7" w:rsidRDefault="001E62C7" w:rsidP="001E62C7">
      <w:pPr>
        <w:ind w:firstLineChars="150" w:firstLine="360"/>
        <w:rPr>
          <w:rFonts w:ascii="宋体" w:hAnsi="宋体"/>
          <w:color w:val="000000"/>
        </w:rPr>
      </w:pPr>
      <w:r>
        <w:rPr>
          <w:rFonts w:ascii="宋体" w:hAnsi="宋体" w:hint="eastAsia"/>
          <w:color w:val="000000"/>
        </w:rPr>
        <w:t>2、密码挂失解挂期限系统中目前设定的是4天。各分行可根据当地实际情况报总行批准后设定。</w:t>
      </w:r>
    </w:p>
    <w:p w:rsidR="001E62C7" w:rsidRDefault="001E62C7" w:rsidP="001E62C7">
      <w:pPr>
        <w:ind w:firstLineChars="150" w:firstLine="360"/>
        <w:rPr>
          <w:rFonts w:ascii="宋体" w:hAnsi="宋体"/>
          <w:color w:val="000000"/>
        </w:rPr>
      </w:pPr>
      <w:r>
        <w:rPr>
          <w:rFonts w:ascii="宋体" w:hAnsi="宋体" w:hint="eastAsia"/>
          <w:color w:val="000000"/>
        </w:rPr>
        <w:t>3、</w:t>
      </w:r>
      <w:r>
        <w:rPr>
          <w:rFonts w:ascii="宋体" w:hAnsi="宋体" w:hint="eastAsia"/>
        </w:rPr>
        <w:t>如果凭证丢失，可以无单办理取款密码挂失解挂。</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（三）操作界面</w:t>
      </w:r>
    </w:p>
    <w:p w:rsidR="001E62C7" w:rsidRDefault="0004090F" w:rsidP="001E62C7">
      <w:pPr>
        <w:ind w:firstLineChars="150" w:firstLine="360"/>
        <w:rPr>
          <w:rFonts w:ascii="宋体" w:hAnsi="宋体"/>
          <w:color w:val="000000"/>
        </w:rPr>
      </w:pPr>
      <w:r>
        <w:rPr>
          <w:rFonts w:ascii="宋体" w:hAnsi="宋体" w:hint="eastAsia"/>
          <w:noProof/>
        </w:rPr>
        <w:drawing>
          <wp:inline distT="0" distB="0" distL="0" distR="0">
            <wp:extent cx="5267325" cy="3714750"/>
            <wp:effectExtent l="1905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48" cstate="print"/>
                    <a:srcRect/>
                    <a:stretch>
                      <a:fillRect/>
                    </a:stretch>
                  </pic:blipFill>
                  <pic:spPr bwMode="auto">
                    <a:xfrm>
                      <a:off x="0" y="0"/>
                      <a:ext cx="5267325" cy="3714750"/>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1E62C7">
      <w:pPr>
        <w:ind w:firstLineChars="200" w:firstLine="480"/>
        <w:rPr>
          <w:rFonts w:ascii="宋体" w:hAnsi="宋体"/>
          <w:bCs/>
        </w:rPr>
      </w:pPr>
      <w:r>
        <w:rPr>
          <w:rFonts w:ascii="宋体" w:hAnsi="宋体" w:hint="eastAsia"/>
        </w:rPr>
        <w:t>1、用户</w:t>
      </w:r>
      <w:r>
        <w:rPr>
          <w:rFonts w:ascii="宋体" w:hAnsi="宋体" w:hint="eastAsia"/>
          <w:szCs w:val="32"/>
        </w:rPr>
        <w:t>选择系统导航－其他中间业务－凭证式国债－</w:t>
      </w:r>
      <w:r>
        <w:rPr>
          <w:rFonts w:ascii="宋体" w:hAnsi="宋体" w:hint="eastAsia"/>
        </w:rPr>
        <w:t>客户国债特殊业务－挂失取消</w:t>
      </w:r>
      <w:r>
        <w:rPr>
          <w:rFonts w:ascii="宋体" w:hAnsi="宋体" w:hint="eastAsia"/>
          <w:szCs w:val="32"/>
        </w:rPr>
        <w:t>，或输入业务代码6437进入</w:t>
      </w:r>
      <w:r>
        <w:rPr>
          <w:rFonts w:ascii="宋体" w:hAnsi="宋体" w:hint="eastAsia"/>
        </w:rPr>
        <w:t>。</w:t>
      </w:r>
    </w:p>
    <w:p w:rsidR="001E62C7" w:rsidRDefault="001E62C7" w:rsidP="001E62C7">
      <w:pPr>
        <w:ind w:firstLineChars="200" w:firstLine="480"/>
        <w:rPr>
          <w:rFonts w:ascii="宋体" w:hAnsi="宋体"/>
          <w:bCs/>
        </w:rPr>
      </w:pPr>
      <w:r>
        <w:rPr>
          <w:rFonts w:ascii="宋体" w:hAnsi="宋体" w:hint="eastAsia"/>
          <w:bCs/>
        </w:rPr>
        <w:t>2、手工输入国债户口号，屏幕上方显示户口信息。</w:t>
      </w:r>
    </w:p>
    <w:p w:rsidR="001E62C7" w:rsidRDefault="001E62C7" w:rsidP="001E62C7">
      <w:pPr>
        <w:ind w:firstLineChars="200" w:firstLine="480"/>
        <w:rPr>
          <w:rFonts w:ascii="宋体" w:hAnsi="宋体"/>
        </w:rPr>
      </w:pPr>
      <w:r>
        <w:rPr>
          <w:rFonts w:ascii="宋体" w:hAnsi="宋体" w:hint="eastAsia"/>
        </w:rPr>
        <w:t>3、选择</w:t>
      </w:r>
      <w:r w:rsidRPr="008E1FB9">
        <w:rPr>
          <w:rFonts w:ascii="宋体" w:hAnsi="宋体"/>
        </w:rPr>
        <w:object w:dxaOrig="330" w:dyaOrig="330">
          <v:shape id="_x0000_i1115" type="#_x0000_t75" style="width:16.5pt;height:16.5pt" o:ole="">
            <v:imagedata r:id="rId55" o:title=""/>
          </v:shape>
          <o:OLEObject Type="Embed" ProgID="PBrush" ShapeID="_x0000_i1115" DrawAspect="Content" ObjectID="_1458487591" r:id="rId449"/>
        </w:object>
      </w:r>
      <w:r>
        <w:rPr>
          <w:rFonts w:ascii="宋体" w:hAnsi="宋体" w:hint="eastAsia"/>
        </w:rPr>
        <w:t>键，用户在“户口所有者身份验证信息”栏输入客户基本信息。</w:t>
      </w:r>
    </w:p>
    <w:p w:rsidR="001E62C7" w:rsidRDefault="001E62C7" w:rsidP="001E62C7">
      <w:pPr>
        <w:ind w:firstLineChars="200" w:firstLine="480"/>
        <w:rPr>
          <w:rFonts w:ascii="宋体" w:hAnsi="宋体"/>
        </w:rPr>
      </w:pPr>
      <w:r>
        <w:rPr>
          <w:rFonts w:ascii="宋体" w:hAnsi="宋体" w:hint="eastAsia"/>
        </w:rPr>
        <w:t>4、选择是否凭单办理；若客户凭单办理，必须输入凭证号码，当客户凭证处于禁用状态时则可以无单办理，无需录入凭证号码。</w:t>
      </w:r>
    </w:p>
    <w:p w:rsidR="001E62C7" w:rsidRDefault="001E62C7" w:rsidP="001E62C7">
      <w:pPr>
        <w:ind w:firstLineChars="200" w:firstLine="480"/>
        <w:rPr>
          <w:rFonts w:ascii="宋体" w:hAnsi="宋体"/>
        </w:rPr>
      </w:pPr>
      <w:r>
        <w:rPr>
          <w:rFonts w:ascii="宋体" w:hAnsi="宋体" w:hint="eastAsia"/>
        </w:rPr>
        <w:t>5、输入“挂失申请书编号”。</w:t>
      </w:r>
    </w:p>
    <w:p w:rsidR="001E62C7" w:rsidRDefault="001E62C7" w:rsidP="001E62C7">
      <w:pPr>
        <w:ind w:firstLineChars="200" w:firstLine="480"/>
        <w:rPr>
          <w:rFonts w:ascii="宋体" w:hAnsi="宋体"/>
        </w:rPr>
      </w:pPr>
      <w:r>
        <w:rPr>
          <w:rFonts w:ascii="宋体" w:hAnsi="宋体" w:hint="eastAsia"/>
          <w:bCs/>
        </w:rPr>
        <w:t>6、客户在“新的</w:t>
      </w:r>
      <w:r>
        <w:rPr>
          <w:rFonts w:ascii="宋体" w:hAnsi="宋体" w:hint="eastAsia"/>
        </w:rPr>
        <w:t>取款密码”栏内输入新设定的取款密码。</w:t>
      </w:r>
    </w:p>
    <w:p w:rsidR="001E62C7" w:rsidRDefault="001E62C7" w:rsidP="001E62C7">
      <w:pPr>
        <w:ind w:firstLineChars="200" w:firstLine="480"/>
        <w:rPr>
          <w:rFonts w:ascii="宋体" w:hAnsi="宋体"/>
        </w:rPr>
      </w:pPr>
      <w:r>
        <w:rPr>
          <w:rFonts w:ascii="宋体" w:hAnsi="宋体" w:hint="eastAsia"/>
        </w:rPr>
        <w:t>7、系统跳出“交互信息显</w:t>
      </w:r>
      <w:r>
        <w:rPr>
          <w:rFonts w:ascii="宋体" w:hAnsi="宋体" w:hint="eastAsia"/>
          <w:bCs/>
        </w:rPr>
        <w:t>示窗口”，选择“授权”，</w:t>
      </w:r>
      <w:r>
        <w:rPr>
          <w:rFonts w:ascii="宋体" w:hAnsi="宋体" w:hint="eastAsia"/>
        </w:rPr>
        <w:t>刷卡或输入授权用户和密码进行授权。</w:t>
      </w:r>
    </w:p>
    <w:p w:rsidR="001E62C7" w:rsidRDefault="001E62C7" w:rsidP="001E62C7">
      <w:pPr>
        <w:ind w:firstLineChars="200" w:firstLine="480"/>
        <w:rPr>
          <w:rFonts w:ascii="宋体" w:hAnsi="宋体"/>
          <w:color w:val="000000"/>
        </w:rPr>
      </w:pPr>
      <w:r>
        <w:rPr>
          <w:rFonts w:ascii="宋体" w:hAnsi="宋体" w:hint="eastAsia"/>
        </w:rPr>
        <w:t>8、打印：根据系统提示打印“个人挂失、换卡申请书”。</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挂失申请书挂失（业务代码6438）</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凭证式国债办理书面挂失、密码挂失申请后，挂失申请书第一联丢失，本功能支持客户到柜面申请对挂失申请书进行挂失。取消或解挂时凭补制的挂失申请书第一联办理，原挂失申请书失效。</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0029C7">
      <w:pPr>
        <w:numPr>
          <w:ilvl w:val="0"/>
          <w:numId w:val="505"/>
        </w:numPr>
        <w:tabs>
          <w:tab w:val="clear" w:pos="360"/>
          <w:tab w:val="num" w:pos="900"/>
        </w:tabs>
        <w:ind w:firstLineChars="200" w:firstLine="480"/>
        <w:rPr>
          <w:rFonts w:ascii="宋体" w:hAnsi="宋体"/>
          <w:color w:val="000000"/>
        </w:rPr>
      </w:pPr>
      <w:r>
        <w:rPr>
          <w:rFonts w:ascii="宋体" w:hAnsi="宋体" w:hint="eastAsia"/>
          <w:color w:val="000000"/>
        </w:rPr>
        <w:t>该业务需客户本人持有效身份证件在受理网点或指定解挂机构办理。</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ind w:left="420"/>
        <w:rPr>
          <w:rFonts w:ascii="宋体" w:hAnsi="宋体"/>
          <w:color w:val="000000"/>
        </w:rPr>
      </w:pPr>
      <w:r>
        <w:rPr>
          <w:rFonts w:ascii="宋体" w:hAnsi="宋体" w:hint="eastAsia"/>
          <w:b/>
          <w:bCs/>
          <w:noProof/>
          <w:color w:val="000000"/>
        </w:rPr>
        <w:drawing>
          <wp:inline distT="0" distB="0" distL="0" distR="0">
            <wp:extent cx="5276850" cy="3952875"/>
            <wp:effectExtent l="1905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50"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1E62C7">
      <w:pPr>
        <w:ind w:firstLineChars="225" w:firstLine="540"/>
        <w:rPr>
          <w:rFonts w:ascii="宋体" w:hAnsi="宋体"/>
          <w:color w:val="000000"/>
        </w:rPr>
      </w:pPr>
      <w:r>
        <w:rPr>
          <w:rFonts w:ascii="宋体" w:hAnsi="宋体" w:hint="eastAsia"/>
          <w:color w:val="000000"/>
        </w:rPr>
        <w:t>1、用户</w:t>
      </w:r>
      <w:r>
        <w:rPr>
          <w:rFonts w:ascii="宋体" w:hAnsi="宋体" w:hint="eastAsia"/>
          <w:color w:val="000000"/>
          <w:szCs w:val="32"/>
        </w:rPr>
        <w:t>选择系统导航－其他中间业务－凭证式国债－</w:t>
      </w:r>
      <w:r>
        <w:rPr>
          <w:rFonts w:ascii="宋体" w:hAnsi="宋体" w:hint="eastAsia"/>
          <w:color w:val="000000"/>
        </w:rPr>
        <w:t>客户国债特殊业务－挂失申请书挂失</w:t>
      </w:r>
      <w:r>
        <w:rPr>
          <w:rFonts w:ascii="宋体" w:hAnsi="宋体" w:hint="eastAsia"/>
          <w:color w:val="000000"/>
          <w:szCs w:val="32"/>
        </w:rPr>
        <w:t>，或输入业务代码6438进入</w:t>
      </w:r>
      <w:r>
        <w:rPr>
          <w:rFonts w:ascii="宋体" w:hAnsi="宋体" w:hint="eastAsia"/>
          <w:color w:val="000000"/>
        </w:rPr>
        <w:t>。</w:t>
      </w:r>
    </w:p>
    <w:p w:rsidR="001E62C7" w:rsidRDefault="001E62C7" w:rsidP="001E62C7">
      <w:pPr>
        <w:ind w:firstLineChars="225" w:firstLine="540"/>
        <w:rPr>
          <w:rFonts w:ascii="宋体" w:hAnsi="宋体"/>
          <w:color w:val="000000"/>
        </w:rPr>
      </w:pPr>
      <w:r>
        <w:rPr>
          <w:rFonts w:ascii="宋体" w:hAnsi="宋体" w:hint="eastAsia"/>
          <w:color w:val="000000"/>
        </w:rPr>
        <w:t>2、在“国债户口号”处输入户口号，按回车键，系统列示信息。</w:t>
      </w:r>
    </w:p>
    <w:p w:rsidR="001E62C7" w:rsidRDefault="001E62C7" w:rsidP="001E62C7">
      <w:pPr>
        <w:ind w:firstLineChars="225" w:firstLine="540"/>
        <w:rPr>
          <w:rFonts w:ascii="宋体" w:hAnsi="宋体"/>
          <w:color w:val="000000"/>
        </w:rPr>
      </w:pPr>
      <w:r>
        <w:rPr>
          <w:rFonts w:ascii="宋体" w:hAnsi="宋体" w:hint="eastAsia"/>
          <w:color w:val="000000"/>
        </w:rPr>
        <w:t>3、选择身份验证钮</w:t>
      </w:r>
      <w:r w:rsidR="0004090F">
        <w:rPr>
          <w:rFonts w:ascii="宋体" w:hAnsi="宋体" w:hint="eastAsia"/>
          <w:noProof/>
          <w:color w:val="000000"/>
        </w:rPr>
        <w:drawing>
          <wp:inline distT="0" distB="0" distL="0" distR="0">
            <wp:extent cx="209550" cy="209550"/>
            <wp:effectExtent l="1905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ascii="宋体" w:hAnsi="宋体" w:hint="eastAsia"/>
          <w:color w:val="000000"/>
        </w:rPr>
        <w:t>，系统弹出身份验证框，输入客户证件信息。</w:t>
      </w:r>
    </w:p>
    <w:p w:rsidR="001E62C7" w:rsidRDefault="001E62C7" w:rsidP="001E62C7">
      <w:pPr>
        <w:ind w:firstLineChars="225" w:firstLine="540"/>
        <w:rPr>
          <w:rFonts w:ascii="宋体" w:hAnsi="宋体"/>
          <w:color w:val="000000"/>
        </w:rPr>
      </w:pPr>
      <w:r>
        <w:rPr>
          <w:rFonts w:ascii="宋体" w:hAnsi="宋体" w:hint="eastAsia"/>
          <w:color w:val="000000"/>
        </w:rPr>
        <w:lastRenderedPageBreak/>
        <w:t>4、选择录入“申请书种类”。</w:t>
      </w:r>
    </w:p>
    <w:p w:rsidR="001E62C7" w:rsidRDefault="001E62C7" w:rsidP="001E62C7">
      <w:pPr>
        <w:ind w:firstLineChars="225" w:firstLine="540"/>
        <w:rPr>
          <w:rFonts w:ascii="宋体" w:hAnsi="宋体"/>
          <w:color w:val="000000"/>
        </w:rPr>
      </w:pPr>
      <w:r>
        <w:rPr>
          <w:rFonts w:ascii="宋体" w:hAnsi="宋体" w:hint="eastAsia"/>
          <w:color w:val="000000"/>
        </w:rPr>
        <w:t>5、如为“凭证书面挂失申请书”挂失，系统弹出收费信息窗收费。</w:t>
      </w:r>
    </w:p>
    <w:p w:rsidR="001E62C7" w:rsidRDefault="001E62C7" w:rsidP="001E62C7">
      <w:pPr>
        <w:ind w:firstLineChars="225" w:firstLine="540"/>
        <w:rPr>
          <w:rFonts w:ascii="宋体" w:hAnsi="宋体"/>
          <w:color w:val="000000"/>
          <w:kern w:val="0"/>
          <w:szCs w:val="18"/>
          <w:lang w:val="zh-CN"/>
        </w:rPr>
      </w:pPr>
      <w:r>
        <w:rPr>
          <w:rFonts w:ascii="宋体" w:hAnsi="宋体" w:hint="eastAsia"/>
          <w:color w:val="000000"/>
        </w:rPr>
        <w:t>6、打印：根据系统提示打印“个人账户挂失</w:t>
      </w:r>
      <w:r>
        <w:rPr>
          <w:rFonts w:ascii="宋体" w:hAnsi="宋体"/>
          <w:color w:val="000000"/>
        </w:rPr>
        <w:t>/</w:t>
      </w:r>
      <w:r>
        <w:rPr>
          <w:rFonts w:ascii="宋体" w:hAnsi="宋体" w:hint="eastAsia"/>
          <w:color w:val="000000"/>
        </w:rPr>
        <w:t>换卡申请书”</w:t>
      </w:r>
    </w:p>
    <w:p w:rsidR="001E62C7" w:rsidRDefault="001E62C7" w:rsidP="0004090F">
      <w:pPr>
        <w:pStyle w:val="6"/>
        <w:spacing w:line="360" w:lineRule="auto"/>
        <w:rPr>
          <w:rFonts w:ascii="宋体" w:eastAsia="宋体" w:hAnsi="宋体"/>
        </w:rPr>
      </w:pPr>
      <w:r>
        <w:rPr>
          <w:rFonts w:ascii="宋体" w:eastAsia="宋体" w:hAnsi="宋体" w:hint="eastAsia"/>
        </w:rPr>
        <w:t>国债凭证更换（业务代码6439）</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rPr>
      </w:pPr>
      <w:r>
        <w:rPr>
          <w:rFonts w:ascii="宋体" w:hAnsi="宋体" w:hint="eastAsia"/>
        </w:rPr>
        <w:t>主要是对非托管国债凭证的更换。</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1E62C7">
      <w:pPr>
        <w:ind w:firstLineChars="200" w:firstLine="480"/>
        <w:rPr>
          <w:rFonts w:ascii="宋体" w:hAnsi="宋体"/>
        </w:rPr>
      </w:pPr>
      <w:r>
        <w:rPr>
          <w:rFonts w:ascii="宋体" w:hAnsi="宋体" w:hint="eastAsia"/>
        </w:rPr>
        <w:t>该业务需客户本人在开户机构办理。</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rPr>
          <w:rFonts w:ascii="宋体" w:hAnsi="宋体"/>
        </w:rPr>
      </w:pPr>
      <w:r>
        <w:rPr>
          <w:rFonts w:ascii="宋体" w:hAnsi="宋体" w:hint="eastAsia"/>
          <w:noProof/>
        </w:rPr>
        <w:drawing>
          <wp:inline distT="0" distB="0" distL="0" distR="0">
            <wp:extent cx="5562600" cy="3886200"/>
            <wp:effectExtent l="1905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51" cstate="print"/>
                    <a:srcRect/>
                    <a:stretch>
                      <a:fillRect/>
                    </a:stretch>
                  </pic:blipFill>
                  <pic:spPr bwMode="auto">
                    <a:xfrm>
                      <a:off x="0" y="0"/>
                      <a:ext cx="5562600" cy="3886200"/>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1E62C7">
      <w:pPr>
        <w:ind w:firstLineChars="225" w:firstLine="540"/>
        <w:rPr>
          <w:rFonts w:ascii="宋体" w:hAnsi="宋体"/>
        </w:rPr>
      </w:pPr>
      <w:r>
        <w:rPr>
          <w:rFonts w:ascii="宋体" w:hAnsi="宋体" w:hint="eastAsia"/>
        </w:rPr>
        <w:t>1、用户</w:t>
      </w:r>
      <w:r>
        <w:rPr>
          <w:rFonts w:ascii="宋体" w:hAnsi="宋体" w:hint="eastAsia"/>
          <w:szCs w:val="32"/>
        </w:rPr>
        <w:t>选择系统导航－其他中间业务－凭证式国债－</w:t>
      </w:r>
      <w:r>
        <w:rPr>
          <w:rFonts w:ascii="宋体" w:hAnsi="宋体" w:hint="eastAsia"/>
        </w:rPr>
        <w:t>客户国债特殊业务－债凭证更换</w:t>
      </w:r>
      <w:r>
        <w:rPr>
          <w:rFonts w:ascii="宋体" w:hAnsi="宋体" w:hint="eastAsia"/>
          <w:szCs w:val="32"/>
        </w:rPr>
        <w:t>，或输入业务代码6439进入</w:t>
      </w:r>
      <w:r>
        <w:rPr>
          <w:rFonts w:ascii="宋体" w:hAnsi="宋体" w:hint="eastAsia"/>
        </w:rPr>
        <w:t>。</w:t>
      </w:r>
    </w:p>
    <w:p w:rsidR="001E62C7" w:rsidRDefault="001E62C7" w:rsidP="001E62C7">
      <w:pPr>
        <w:ind w:firstLineChars="225" w:firstLine="540"/>
        <w:rPr>
          <w:rFonts w:ascii="宋体" w:hAnsi="宋体"/>
        </w:rPr>
      </w:pPr>
      <w:r>
        <w:rPr>
          <w:rFonts w:ascii="宋体" w:hAnsi="宋体" w:hint="eastAsia"/>
        </w:rPr>
        <w:t>2、在“国债户口号”处输入户口号，按回车键，系统列示信息。</w:t>
      </w:r>
    </w:p>
    <w:p w:rsidR="001E62C7" w:rsidRDefault="001E62C7" w:rsidP="001E62C7">
      <w:pPr>
        <w:ind w:firstLineChars="225" w:firstLine="540"/>
        <w:rPr>
          <w:rFonts w:ascii="宋体" w:hAnsi="宋体"/>
        </w:rPr>
      </w:pPr>
      <w:r>
        <w:rPr>
          <w:rFonts w:ascii="宋体" w:hAnsi="宋体" w:hint="eastAsia"/>
        </w:rPr>
        <w:lastRenderedPageBreak/>
        <w:t>3、选择按钮</w:t>
      </w:r>
      <w:r w:rsidR="0004090F">
        <w:rPr>
          <w:rFonts w:ascii="宋体" w:hAnsi="宋体" w:hint="eastAsia"/>
          <w:noProof/>
        </w:rPr>
        <w:drawing>
          <wp:inline distT="0" distB="0" distL="0" distR="0">
            <wp:extent cx="285750" cy="219075"/>
            <wp:effectExtent l="1905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52" cstate="print"/>
                    <a:srcRect/>
                    <a:stretch>
                      <a:fillRect/>
                    </a:stretch>
                  </pic:blipFill>
                  <pic:spPr bwMode="auto">
                    <a:xfrm>
                      <a:off x="0" y="0"/>
                      <a:ext cx="285750" cy="219075"/>
                    </a:xfrm>
                    <a:prstGeom prst="rect">
                      <a:avLst/>
                    </a:prstGeom>
                    <a:noFill/>
                    <a:ln w="9525">
                      <a:noFill/>
                      <a:miter lim="800000"/>
                      <a:headEnd/>
                      <a:tailEnd/>
                    </a:ln>
                  </pic:spPr>
                </pic:pic>
              </a:graphicData>
            </a:graphic>
          </wp:inline>
        </w:drawing>
      </w:r>
      <w:r>
        <w:rPr>
          <w:rFonts w:ascii="宋体" w:hAnsi="宋体" w:hint="eastAsia"/>
        </w:rPr>
        <w:t>，输入取款密码。</w:t>
      </w:r>
    </w:p>
    <w:p w:rsidR="001E62C7" w:rsidRDefault="001E62C7" w:rsidP="001E62C7">
      <w:pPr>
        <w:ind w:firstLineChars="225" w:firstLine="540"/>
        <w:rPr>
          <w:rFonts w:ascii="宋体" w:hAnsi="宋体"/>
        </w:rPr>
      </w:pPr>
      <w:r>
        <w:rPr>
          <w:rFonts w:ascii="宋体" w:hAnsi="宋体" w:hint="eastAsia"/>
        </w:rPr>
        <w:t>4、分别原凭证号码、新凭证号码后，主管授权。</w:t>
      </w:r>
    </w:p>
    <w:p w:rsidR="001E62C7" w:rsidRDefault="001E62C7" w:rsidP="001E62C7">
      <w:pPr>
        <w:ind w:firstLineChars="225" w:firstLine="540"/>
        <w:rPr>
          <w:rFonts w:ascii="宋体" w:hAnsi="宋体"/>
          <w:color w:val="000000"/>
        </w:rPr>
      </w:pPr>
      <w:r>
        <w:rPr>
          <w:rFonts w:ascii="宋体" w:hAnsi="宋体" w:hint="eastAsia"/>
        </w:rPr>
        <w:t>5、打印：根据系统提示打印“招商银行储蓄特殊业务凭证</w:t>
      </w:r>
      <w:r>
        <w:rPr>
          <w:rFonts w:ascii="宋体" w:hAnsi="宋体" w:hint="eastAsia"/>
          <w:kern w:val="0"/>
          <w:szCs w:val="18"/>
          <w:lang w:val="zh-CN"/>
        </w:rPr>
        <w:t>”。</w:t>
      </w:r>
    </w:p>
    <w:p w:rsidR="001E62C7" w:rsidRDefault="001E62C7" w:rsidP="0004090F">
      <w:pPr>
        <w:pStyle w:val="6"/>
        <w:spacing w:line="360" w:lineRule="auto"/>
        <w:rPr>
          <w:rFonts w:ascii="宋体" w:eastAsia="宋体" w:hAnsi="宋体"/>
        </w:rPr>
      </w:pPr>
      <w:r>
        <w:rPr>
          <w:rFonts w:ascii="宋体" w:eastAsia="宋体" w:hAnsi="宋体" w:hint="eastAsia"/>
        </w:rPr>
        <w:t>客户国债查询（6440）</w:t>
      </w:r>
    </w:p>
    <w:p w:rsidR="001E62C7" w:rsidRDefault="001E62C7" w:rsidP="001E62C7">
      <w:pPr>
        <w:ind w:firstLineChars="200" w:firstLine="480"/>
        <w:rPr>
          <w:rFonts w:ascii="宋体" w:hAnsi="宋体"/>
          <w:color w:val="000000"/>
        </w:rPr>
      </w:pPr>
      <w:r>
        <w:rPr>
          <w:rFonts w:ascii="宋体" w:hAnsi="宋体" w:hint="eastAsia"/>
          <w:color w:val="000000"/>
        </w:rPr>
        <w:t>是客户国债信息查询菜单，分为三个子菜单：查询国债账户、查询客户预约国债和查询客户交易</w:t>
      </w:r>
    </w:p>
    <w:p w:rsidR="001E62C7" w:rsidRDefault="001E62C7" w:rsidP="0004090F">
      <w:pPr>
        <w:pStyle w:val="6"/>
        <w:spacing w:line="360" w:lineRule="auto"/>
        <w:rPr>
          <w:rFonts w:ascii="宋体" w:eastAsia="宋体" w:hAnsi="宋体"/>
        </w:rPr>
      </w:pPr>
      <w:r>
        <w:rPr>
          <w:rFonts w:ascii="宋体" w:eastAsia="宋体" w:hAnsi="宋体" w:hint="eastAsia"/>
        </w:rPr>
        <w:t>（一）查询国债账户(6441)</w:t>
      </w:r>
    </w:p>
    <w:p w:rsidR="001E62C7" w:rsidRDefault="001E62C7" w:rsidP="001E62C7">
      <w:pPr>
        <w:rPr>
          <w:rFonts w:ascii="宋体" w:hAnsi="宋体"/>
          <w:color w:val="000000"/>
        </w:rPr>
      </w:pPr>
      <w:r>
        <w:rPr>
          <w:rFonts w:ascii="宋体" w:hAnsi="宋体" w:hint="eastAsia"/>
          <w:b/>
          <w:bCs/>
          <w:color w:val="000000"/>
        </w:rPr>
        <w:t>操作要点</w:t>
      </w:r>
    </w:p>
    <w:p w:rsidR="001E62C7" w:rsidRDefault="001E62C7" w:rsidP="000029C7">
      <w:pPr>
        <w:numPr>
          <w:ilvl w:val="0"/>
          <w:numId w:val="506"/>
        </w:numPr>
        <w:tabs>
          <w:tab w:val="clear" w:pos="360"/>
          <w:tab w:val="num" w:pos="900"/>
        </w:tabs>
        <w:ind w:firstLineChars="225" w:firstLine="540"/>
        <w:rPr>
          <w:rFonts w:ascii="宋体" w:hAnsi="宋体"/>
          <w:color w:val="000000"/>
        </w:rPr>
      </w:pPr>
      <w:r>
        <w:rPr>
          <w:rFonts w:ascii="宋体" w:hAnsi="宋体" w:hint="eastAsia"/>
          <w:color w:val="000000"/>
        </w:rPr>
        <w:t>根据客户户口号查询，客户户口号为必输项，</w:t>
      </w:r>
    </w:p>
    <w:p w:rsidR="001E62C7" w:rsidRDefault="001E62C7" w:rsidP="000029C7">
      <w:pPr>
        <w:numPr>
          <w:ilvl w:val="0"/>
          <w:numId w:val="506"/>
        </w:numPr>
        <w:tabs>
          <w:tab w:val="clear" w:pos="360"/>
          <w:tab w:val="num" w:pos="900"/>
        </w:tabs>
        <w:ind w:firstLineChars="225" w:firstLine="540"/>
        <w:rPr>
          <w:rFonts w:ascii="宋体" w:hAnsi="宋体"/>
          <w:color w:val="000000"/>
        </w:rPr>
      </w:pPr>
      <w:r>
        <w:rPr>
          <w:rFonts w:ascii="宋体" w:hAnsi="宋体" w:hint="eastAsia"/>
          <w:color w:val="000000"/>
        </w:rPr>
        <w:t>不选择国债编码查询户口项下全部国债列表，选国债编码可查询客户持有该期国债列表。</w:t>
      </w:r>
    </w:p>
    <w:p w:rsidR="001E62C7" w:rsidRDefault="001E62C7" w:rsidP="000029C7">
      <w:pPr>
        <w:numPr>
          <w:ilvl w:val="0"/>
          <w:numId w:val="506"/>
        </w:numPr>
        <w:tabs>
          <w:tab w:val="clear" w:pos="360"/>
          <w:tab w:val="num" w:pos="900"/>
        </w:tabs>
        <w:ind w:firstLineChars="225" w:firstLine="540"/>
        <w:rPr>
          <w:rFonts w:ascii="宋体" w:hAnsi="宋体"/>
          <w:color w:val="000000"/>
        </w:rPr>
      </w:pPr>
      <w:r>
        <w:rPr>
          <w:rFonts w:ascii="宋体" w:hAnsi="宋体" w:hint="eastAsia"/>
          <w:color w:val="000000"/>
        </w:rPr>
        <w:t>点明细可查询客户国债账户明细。</w:t>
      </w:r>
    </w:p>
    <w:p w:rsidR="001E62C7" w:rsidRDefault="001E62C7" w:rsidP="0004090F">
      <w:pPr>
        <w:pStyle w:val="6"/>
        <w:spacing w:line="360" w:lineRule="auto"/>
        <w:rPr>
          <w:rFonts w:ascii="宋体" w:eastAsia="宋体" w:hAnsi="宋体"/>
        </w:rPr>
      </w:pPr>
      <w:r>
        <w:rPr>
          <w:rFonts w:ascii="宋体" w:eastAsia="宋体" w:hAnsi="宋体" w:hint="eastAsia"/>
        </w:rPr>
        <w:t>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53"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（二）查询客户预约国债</w:t>
      </w:r>
    </w:p>
    <w:p w:rsidR="001E62C7" w:rsidRDefault="001E62C7" w:rsidP="001E62C7">
      <w:pPr>
        <w:rPr>
          <w:rFonts w:ascii="宋体" w:hAnsi="宋体"/>
          <w:color w:val="000000"/>
        </w:rPr>
      </w:pPr>
      <w:r>
        <w:rPr>
          <w:rFonts w:ascii="宋体" w:hAnsi="宋体" w:hint="eastAsia"/>
          <w:b/>
          <w:bCs/>
          <w:color w:val="000000"/>
        </w:rPr>
        <w:t>操作要点</w:t>
      </w:r>
    </w:p>
    <w:p w:rsidR="001E62C7" w:rsidRDefault="001E62C7" w:rsidP="000029C7">
      <w:pPr>
        <w:numPr>
          <w:ilvl w:val="1"/>
          <w:numId w:val="500"/>
        </w:numPr>
        <w:tabs>
          <w:tab w:val="num" w:pos="900"/>
        </w:tabs>
        <w:ind w:left="0" w:firstLineChars="200" w:firstLine="480"/>
        <w:rPr>
          <w:rFonts w:ascii="宋体" w:hAnsi="宋体"/>
          <w:color w:val="000000"/>
        </w:rPr>
      </w:pPr>
      <w:r>
        <w:rPr>
          <w:rFonts w:ascii="宋体" w:hAnsi="宋体" w:hint="eastAsia"/>
          <w:color w:val="000000"/>
        </w:rPr>
        <w:t>根据客户户口号查询，客户户口号为必输项，</w:t>
      </w:r>
    </w:p>
    <w:p w:rsidR="001E62C7" w:rsidRDefault="001E62C7" w:rsidP="000029C7">
      <w:pPr>
        <w:numPr>
          <w:ilvl w:val="1"/>
          <w:numId w:val="500"/>
        </w:numPr>
        <w:tabs>
          <w:tab w:val="num" w:pos="900"/>
        </w:tabs>
        <w:ind w:left="0" w:firstLineChars="200" w:firstLine="480"/>
        <w:rPr>
          <w:rFonts w:ascii="宋体" w:hAnsi="宋体"/>
          <w:color w:val="000000"/>
        </w:rPr>
      </w:pPr>
      <w:r>
        <w:rPr>
          <w:rFonts w:ascii="宋体" w:hAnsi="宋体" w:hint="eastAsia"/>
          <w:color w:val="000000"/>
        </w:rPr>
        <w:t>不选择国债编码查询户口项下全部预约国债列表，选国债编码可查询客户预约该期国债列表。</w:t>
      </w:r>
    </w:p>
    <w:p w:rsidR="001E62C7" w:rsidRDefault="001E62C7" w:rsidP="000029C7">
      <w:pPr>
        <w:numPr>
          <w:ilvl w:val="1"/>
          <w:numId w:val="500"/>
        </w:numPr>
        <w:tabs>
          <w:tab w:val="num" w:pos="900"/>
        </w:tabs>
        <w:ind w:left="0" w:firstLineChars="200" w:firstLine="480"/>
        <w:rPr>
          <w:rFonts w:ascii="宋体" w:hAnsi="宋体"/>
          <w:color w:val="000000"/>
        </w:rPr>
      </w:pPr>
      <w:r>
        <w:rPr>
          <w:rFonts w:ascii="宋体" w:hAnsi="宋体" w:hint="eastAsia"/>
          <w:color w:val="000000"/>
        </w:rPr>
        <w:t>点明细可查询客户预约国债明细</w:t>
      </w:r>
    </w:p>
    <w:p w:rsidR="001E62C7" w:rsidRDefault="001E62C7" w:rsidP="0004090F">
      <w:pPr>
        <w:pStyle w:val="6"/>
        <w:spacing w:line="360" w:lineRule="auto"/>
        <w:rPr>
          <w:rFonts w:ascii="宋体" w:eastAsia="宋体" w:hAnsi="宋体"/>
        </w:rPr>
      </w:pPr>
      <w:r>
        <w:rPr>
          <w:rFonts w:ascii="宋体" w:eastAsia="宋体" w:hAnsi="宋体" w:hint="eastAsia"/>
        </w:rPr>
        <w:t>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54"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04090F" w:rsidP="001E62C7">
      <w:pPr>
        <w:rPr>
          <w:rFonts w:ascii="宋体" w:hAnsi="宋体"/>
          <w:color w:val="000000"/>
        </w:rPr>
      </w:pPr>
      <w:r>
        <w:rPr>
          <w:rFonts w:ascii="宋体" w:hAnsi="宋体" w:hint="eastAsia"/>
          <w:noProof/>
          <w:color w:val="000000"/>
        </w:rPr>
        <w:lastRenderedPageBreak/>
        <w:drawing>
          <wp:inline distT="0" distB="0" distL="0" distR="0">
            <wp:extent cx="5276850" cy="3952875"/>
            <wp:effectExtent l="1905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55"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（三）查询客户交易（6443）</w:t>
      </w:r>
    </w:p>
    <w:p w:rsidR="001E62C7" w:rsidRDefault="001E62C7" w:rsidP="001E62C7">
      <w:pPr>
        <w:rPr>
          <w:rFonts w:ascii="宋体" w:hAnsi="宋体"/>
          <w:color w:val="000000"/>
        </w:rPr>
      </w:pPr>
      <w:r>
        <w:rPr>
          <w:rFonts w:ascii="宋体" w:hAnsi="宋体" w:hint="eastAsia"/>
          <w:b/>
          <w:bCs/>
          <w:color w:val="000000"/>
        </w:rPr>
        <w:t>操作要点</w:t>
      </w:r>
    </w:p>
    <w:p w:rsidR="001E62C7" w:rsidRDefault="001E62C7" w:rsidP="000029C7">
      <w:pPr>
        <w:numPr>
          <w:ilvl w:val="2"/>
          <w:numId w:val="500"/>
        </w:numPr>
        <w:tabs>
          <w:tab w:val="clear" w:pos="1200"/>
          <w:tab w:val="num" w:pos="900"/>
          <w:tab w:val="num" w:pos="1260"/>
        </w:tabs>
        <w:ind w:left="0" w:firstLineChars="200" w:firstLine="480"/>
        <w:rPr>
          <w:rFonts w:ascii="宋体" w:hAnsi="宋体"/>
          <w:color w:val="000000"/>
        </w:rPr>
      </w:pPr>
      <w:r>
        <w:rPr>
          <w:rFonts w:ascii="宋体" w:hAnsi="宋体" w:hint="eastAsia"/>
          <w:color w:val="000000"/>
        </w:rPr>
        <w:t>根据客户户口号查询，客户户口号为必输项，</w:t>
      </w:r>
    </w:p>
    <w:p w:rsidR="001E62C7" w:rsidRDefault="001E62C7" w:rsidP="000029C7">
      <w:pPr>
        <w:numPr>
          <w:ilvl w:val="2"/>
          <w:numId w:val="500"/>
        </w:numPr>
        <w:tabs>
          <w:tab w:val="clear" w:pos="1200"/>
          <w:tab w:val="num" w:pos="900"/>
          <w:tab w:val="num" w:pos="1260"/>
        </w:tabs>
        <w:ind w:left="0" w:firstLineChars="200" w:firstLine="480"/>
        <w:rPr>
          <w:rFonts w:ascii="宋体" w:hAnsi="宋体"/>
          <w:color w:val="000000"/>
        </w:rPr>
      </w:pPr>
      <w:r>
        <w:rPr>
          <w:rFonts w:ascii="宋体" w:hAnsi="宋体" w:hint="eastAsia"/>
          <w:color w:val="000000"/>
        </w:rPr>
        <w:t>按客户号可查询客户所有国债交易列表，还可按交易时间段或国债编码分别查询。</w:t>
      </w:r>
    </w:p>
    <w:p w:rsidR="001E62C7" w:rsidRDefault="001E62C7" w:rsidP="000029C7">
      <w:pPr>
        <w:numPr>
          <w:ilvl w:val="0"/>
          <w:numId w:val="500"/>
        </w:numPr>
        <w:tabs>
          <w:tab w:val="clear" w:pos="1200"/>
          <w:tab w:val="num" w:pos="720"/>
          <w:tab w:val="num" w:pos="900"/>
        </w:tabs>
        <w:ind w:left="0" w:firstLineChars="200" w:firstLine="480"/>
        <w:rPr>
          <w:rFonts w:ascii="宋体" w:hAnsi="宋体"/>
          <w:color w:val="000000"/>
        </w:rPr>
      </w:pPr>
      <w:r>
        <w:rPr>
          <w:rFonts w:ascii="宋体" w:hAnsi="宋体" w:hint="eastAsia"/>
          <w:color w:val="000000"/>
        </w:rPr>
        <w:t>点明细可查询客户国债交易明细。</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操作界面</w:t>
      </w: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56"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预约国债（业务代码6401）</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0029C7">
      <w:pPr>
        <w:numPr>
          <w:ilvl w:val="0"/>
          <w:numId w:val="507"/>
        </w:numPr>
        <w:tabs>
          <w:tab w:val="clear" w:pos="360"/>
          <w:tab w:val="num" w:pos="900"/>
        </w:tabs>
        <w:ind w:firstLineChars="200" w:firstLine="480"/>
        <w:rPr>
          <w:rFonts w:ascii="宋体" w:hAnsi="宋体"/>
          <w:color w:val="000000"/>
        </w:rPr>
      </w:pPr>
      <w:r>
        <w:rPr>
          <w:rFonts w:ascii="宋体" w:hAnsi="宋体" w:hint="eastAsia"/>
          <w:color w:val="000000"/>
        </w:rPr>
        <w:t>在国债发行期内，我行客户可以到柜台进行预约，也可以通过网上银行（大众版和专业版）或是电话银行进行预约。客户在预约时可选择到期自动购买或者到期自动撤消。</w:t>
      </w:r>
    </w:p>
    <w:p w:rsidR="001E62C7" w:rsidRDefault="001E62C7" w:rsidP="000029C7">
      <w:pPr>
        <w:numPr>
          <w:ilvl w:val="0"/>
          <w:numId w:val="507"/>
        </w:numPr>
        <w:tabs>
          <w:tab w:val="clear" w:pos="360"/>
          <w:tab w:val="num" w:pos="900"/>
        </w:tabs>
        <w:ind w:firstLineChars="200" w:firstLine="480"/>
        <w:rPr>
          <w:rFonts w:ascii="宋体" w:hAnsi="宋体"/>
          <w:color w:val="000000"/>
        </w:rPr>
      </w:pPr>
      <w:r>
        <w:rPr>
          <w:rFonts w:ascii="宋体" w:hAnsi="宋体" w:hint="eastAsia"/>
          <w:color w:val="000000"/>
        </w:rPr>
        <w:t>凭证式国债系统将根据户口号来确定预约，每一个户口可以且仅可以有一笔有效预约。但是可以在该预约的基础上修改预约金额（客户可以重复预约，系统根据客户号自动提示客户已预约，可撤销原预约重新预约），或者是撤消预约。</w:t>
      </w:r>
    </w:p>
    <w:p w:rsidR="001E62C7" w:rsidRDefault="001E62C7" w:rsidP="000029C7">
      <w:pPr>
        <w:numPr>
          <w:ilvl w:val="0"/>
          <w:numId w:val="507"/>
        </w:numPr>
        <w:tabs>
          <w:tab w:val="clear" w:pos="360"/>
          <w:tab w:val="num" w:pos="900"/>
        </w:tabs>
        <w:ind w:firstLineChars="200" w:firstLine="480"/>
        <w:rPr>
          <w:rFonts w:ascii="宋体" w:hAnsi="宋体"/>
          <w:color w:val="000000"/>
        </w:rPr>
      </w:pPr>
      <w:r>
        <w:rPr>
          <w:rFonts w:ascii="宋体" w:hAnsi="宋体" w:hint="eastAsia"/>
          <w:color w:val="000000"/>
        </w:rPr>
        <w:t>系统允许一个客户持多个户口来多次预约，每个户口上可以有一笔预约，自助渠道的预约跟柜面预约一样，必须凭户口的支取方式来预约。</w:t>
      </w:r>
    </w:p>
    <w:p w:rsidR="001E62C7" w:rsidRDefault="001E62C7" w:rsidP="000029C7">
      <w:pPr>
        <w:numPr>
          <w:ilvl w:val="0"/>
          <w:numId w:val="507"/>
        </w:numPr>
        <w:tabs>
          <w:tab w:val="clear" w:pos="360"/>
          <w:tab w:val="num" w:pos="900"/>
        </w:tabs>
        <w:ind w:firstLineChars="200" w:firstLine="480"/>
        <w:rPr>
          <w:rFonts w:ascii="宋体" w:hAnsi="宋体"/>
          <w:color w:val="000000"/>
        </w:rPr>
      </w:pPr>
      <w:r>
        <w:rPr>
          <w:rFonts w:ascii="宋体" w:hAnsi="宋体" w:hint="eastAsia"/>
          <w:color w:val="000000"/>
        </w:rPr>
        <w:t>国债预约日：必须大于等于预约国债发行日－7日；且小于等于国债发行期结束日－7日。</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（二）操作要点</w:t>
      </w:r>
    </w:p>
    <w:p w:rsidR="001E62C7" w:rsidRDefault="001E62C7" w:rsidP="000029C7">
      <w:pPr>
        <w:numPr>
          <w:ilvl w:val="0"/>
          <w:numId w:val="508"/>
        </w:numPr>
        <w:tabs>
          <w:tab w:val="clear" w:pos="360"/>
          <w:tab w:val="num" w:pos="900"/>
        </w:tabs>
        <w:ind w:firstLineChars="200" w:firstLine="480"/>
        <w:rPr>
          <w:rFonts w:ascii="宋体" w:hAnsi="宋体"/>
          <w:color w:val="000000"/>
        </w:rPr>
      </w:pPr>
      <w:r>
        <w:rPr>
          <w:rFonts w:ascii="宋体" w:hAnsi="宋体" w:hint="eastAsia"/>
          <w:color w:val="000000"/>
        </w:rPr>
        <w:t>预约时必须出示一卡通或是存折和支取方式。</w:t>
      </w:r>
    </w:p>
    <w:p w:rsidR="001E62C7" w:rsidRDefault="001E62C7" w:rsidP="000029C7">
      <w:pPr>
        <w:numPr>
          <w:ilvl w:val="0"/>
          <w:numId w:val="508"/>
        </w:numPr>
        <w:tabs>
          <w:tab w:val="clear" w:pos="360"/>
          <w:tab w:val="num" w:pos="900"/>
        </w:tabs>
        <w:ind w:firstLineChars="200" w:firstLine="480"/>
        <w:rPr>
          <w:rFonts w:ascii="宋体" w:hAnsi="宋体"/>
          <w:color w:val="000000"/>
        </w:rPr>
      </w:pPr>
      <w:r>
        <w:rPr>
          <w:rFonts w:ascii="宋体" w:hAnsi="宋体" w:hint="eastAsia"/>
          <w:color w:val="000000"/>
        </w:rPr>
        <w:t>预约金额权限管理同储蓄柜面权限管理。</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rPr>
          <w:rFonts w:ascii="宋体" w:hAnsi="宋体"/>
          <w:color w:val="000000"/>
        </w:rPr>
      </w:pPr>
      <w:r>
        <w:rPr>
          <w:rFonts w:ascii="宋体" w:hAnsi="宋体" w:hint="eastAsia"/>
          <w:noProof/>
          <w:kern w:val="0"/>
          <w:szCs w:val="18"/>
        </w:rPr>
        <w:drawing>
          <wp:inline distT="0" distB="0" distL="0" distR="0">
            <wp:extent cx="5257800" cy="3524250"/>
            <wp:effectExtent l="1905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457" cstate="print"/>
                    <a:srcRect/>
                    <a:stretch>
                      <a:fillRect/>
                    </a:stretch>
                  </pic:blipFill>
                  <pic:spPr bwMode="auto">
                    <a:xfrm>
                      <a:off x="0" y="0"/>
                      <a:ext cx="5257800" cy="3524250"/>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0029C7">
      <w:pPr>
        <w:widowControl/>
        <w:numPr>
          <w:ilvl w:val="0"/>
          <w:numId w:val="509"/>
        </w:numPr>
        <w:tabs>
          <w:tab w:val="clear" w:pos="360"/>
          <w:tab w:val="num" w:pos="900"/>
        </w:tabs>
        <w:ind w:firstLineChars="200" w:firstLine="480"/>
        <w:jc w:val="left"/>
        <w:rPr>
          <w:rFonts w:ascii="宋体" w:hAnsi="宋体"/>
          <w:color w:val="000000"/>
          <w:szCs w:val="32"/>
        </w:rPr>
      </w:pPr>
      <w:r>
        <w:rPr>
          <w:rFonts w:ascii="宋体" w:hAnsi="宋体" w:hint="eastAsia"/>
          <w:color w:val="000000"/>
          <w:szCs w:val="32"/>
        </w:rPr>
        <w:t>用户选择系统导航－其他中间业务－凭证式国债－预约，或输入业务代码6411进入。</w:t>
      </w:r>
    </w:p>
    <w:p w:rsidR="001E62C7" w:rsidRDefault="001E62C7" w:rsidP="000029C7">
      <w:pPr>
        <w:widowControl/>
        <w:numPr>
          <w:ilvl w:val="0"/>
          <w:numId w:val="509"/>
        </w:numPr>
        <w:tabs>
          <w:tab w:val="clear" w:pos="360"/>
          <w:tab w:val="num" w:pos="900"/>
        </w:tabs>
        <w:ind w:firstLineChars="200" w:firstLine="480"/>
        <w:jc w:val="left"/>
        <w:rPr>
          <w:rFonts w:ascii="宋体" w:hAnsi="宋体" w:cs="Arial Unicode MS"/>
          <w:vanish/>
          <w:color w:val="000000"/>
          <w:kern w:val="0"/>
        </w:rPr>
      </w:pPr>
      <w:r>
        <w:rPr>
          <w:rFonts w:ascii="宋体" w:hAnsi="宋体" w:hint="eastAsia"/>
          <w:color w:val="000000"/>
          <w:szCs w:val="32"/>
        </w:rPr>
        <w:t>在户口号处刷一卡通或输入户口号，按回车，系统列示信息。</w:t>
      </w:r>
    </w:p>
    <w:p w:rsidR="001E62C7" w:rsidRDefault="001E62C7" w:rsidP="000029C7">
      <w:pPr>
        <w:widowControl/>
        <w:numPr>
          <w:ilvl w:val="0"/>
          <w:numId w:val="509"/>
        </w:numPr>
        <w:tabs>
          <w:tab w:val="clear" w:pos="360"/>
          <w:tab w:val="num" w:pos="900"/>
        </w:tabs>
        <w:ind w:firstLineChars="200" w:firstLine="480"/>
        <w:jc w:val="left"/>
        <w:rPr>
          <w:rFonts w:ascii="宋体" w:hAnsi="宋体" w:cs="Arial Unicode MS"/>
          <w:vanish/>
          <w:color w:val="000000"/>
          <w:kern w:val="0"/>
        </w:rPr>
      </w:pPr>
      <w:r>
        <w:rPr>
          <w:rFonts w:ascii="宋体" w:hAnsi="宋体" w:hint="eastAsia"/>
          <w:bCs/>
          <w:color w:val="000000"/>
        </w:rPr>
        <w:t>选择支付方式验证框</w:t>
      </w:r>
      <w:r w:rsidRPr="008E1FB9">
        <w:rPr>
          <w:rFonts w:ascii="宋体" w:hAnsi="宋体"/>
          <w:bCs/>
          <w:color w:val="000000"/>
        </w:rPr>
        <w:object w:dxaOrig="345" w:dyaOrig="315">
          <v:shape id="_x0000_i1116" type="#_x0000_t75" style="width:17.25pt;height:15.75pt" o:ole="">
            <v:imagedata r:id="rId43" o:title=""/>
          </v:shape>
          <o:OLEObject Type="Embed" ProgID="PBrush" ShapeID="_x0000_i1116" DrawAspect="Content" ObjectID="_1458487592" r:id="rId458"/>
        </w:object>
      </w:r>
      <w:r>
        <w:rPr>
          <w:rFonts w:ascii="宋体" w:hAnsi="宋体" w:hint="eastAsia"/>
          <w:bCs/>
          <w:color w:val="000000"/>
        </w:rPr>
        <w:t>，请客户输入密码并确认；</w:t>
      </w:r>
    </w:p>
    <w:p w:rsidR="001E62C7" w:rsidRDefault="001E62C7" w:rsidP="000029C7">
      <w:pPr>
        <w:widowControl/>
        <w:numPr>
          <w:ilvl w:val="0"/>
          <w:numId w:val="509"/>
        </w:numPr>
        <w:tabs>
          <w:tab w:val="clear" w:pos="360"/>
          <w:tab w:val="num" w:pos="900"/>
        </w:tabs>
        <w:ind w:firstLineChars="200" w:firstLine="480"/>
        <w:jc w:val="left"/>
        <w:rPr>
          <w:rFonts w:ascii="宋体" w:hAnsi="宋体" w:cs="Arial Unicode MS"/>
          <w:vanish/>
          <w:color w:val="000000"/>
          <w:kern w:val="0"/>
        </w:rPr>
      </w:pPr>
      <w:r>
        <w:rPr>
          <w:rFonts w:ascii="宋体" w:hAnsi="宋体" w:hint="eastAsia"/>
          <w:bCs/>
          <w:color w:val="000000"/>
        </w:rPr>
        <w:t>输入客户预约金额。</w:t>
      </w:r>
    </w:p>
    <w:p w:rsidR="001E62C7" w:rsidRDefault="001E62C7" w:rsidP="000029C7">
      <w:pPr>
        <w:widowControl/>
        <w:numPr>
          <w:ilvl w:val="0"/>
          <w:numId w:val="509"/>
        </w:numPr>
        <w:tabs>
          <w:tab w:val="clear" w:pos="360"/>
          <w:tab w:val="num" w:pos="900"/>
        </w:tabs>
        <w:ind w:firstLineChars="200" w:firstLine="480"/>
        <w:jc w:val="left"/>
        <w:rPr>
          <w:rFonts w:ascii="宋体" w:hAnsi="宋体" w:cs="Arial Unicode MS"/>
          <w:vanish/>
          <w:color w:val="000000"/>
          <w:kern w:val="0"/>
        </w:rPr>
      </w:pPr>
      <w:r>
        <w:rPr>
          <w:rFonts w:ascii="宋体" w:hAnsi="宋体" w:hint="eastAsia"/>
          <w:bCs/>
          <w:color w:val="000000"/>
        </w:rPr>
        <w:t>选择正确的国债编码及预约方式，提交确定。</w:t>
      </w:r>
    </w:p>
    <w:p w:rsidR="001E62C7" w:rsidRDefault="001E62C7" w:rsidP="001E62C7">
      <w:pPr>
        <w:widowControl/>
        <w:tabs>
          <w:tab w:val="num" w:pos="900"/>
        </w:tabs>
        <w:ind w:firstLineChars="200" w:firstLine="480"/>
        <w:jc w:val="left"/>
        <w:rPr>
          <w:rFonts w:ascii="宋体" w:hAnsi="宋体"/>
          <w:bCs/>
          <w:color w:val="000000"/>
        </w:rPr>
      </w:pPr>
    </w:p>
    <w:p w:rsidR="001E62C7" w:rsidRDefault="001E62C7" w:rsidP="001E62C7">
      <w:pPr>
        <w:widowControl/>
        <w:tabs>
          <w:tab w:val="num" w:pos="900"/>
        </w:tabs>
        <w:ind w:firstLineChars="200" w:firstLine="480"/>
        <w:jc w:val="left"/>
        <w:rPr>
          <w:rFonts w:ascii="宋体" w:hAnsi="宋体" w:cs="Arial Unicode MS"/>
          <w:vanish/>
          <w:color w:val="000000"/>
          <w:kern w:val="0"/>
        </w:rPr>
      </w:pPr>
      <w:r>
        <w:rPr>
          <w:rFonts w:ascii="宋体" w:hAnsi="宋体" w:hint="eastAsia"/>
          <w:bCs/>
          <w:color w:val="000000"/>
        </w:rPr>
        <w:t>3、系统提示打印“凭证式国债客户预约回单”。</w:t>
      </w:r>
    </w:p>
    <w:p w:rsidR="001E62C7" w:rsidRDefault="001E62C7" w:rsidP="001E62C7">
      <w:pPr>
        <w:widowControl/>
        <w:tabs>
          <w:tab w:val="num" w:pos="900"/>
        </w:tabs>
        <w:ind w:firstLineChars="200" w:firstLine="480"/>
        <w:jc w:val="left"/>
        <w:rPr>
          <w:rFonts w:ascii="宋体" w:hAnsi="宋体"/>
          <w:bCs/>
          <w:color w:val="000000"/>
        </w:rPr>
      </w:pPr>
    </w:p>
    <w:p w:rsidR="001E62C7" w:rsidRDefault="001E62C7" w:rsidP="001E62C7">
      <w:pPr>
        <w:widowControl/>
        <w:tabs>
          <w:tab w:val="num" w:pos="900"/>
        </w:tabs>
        <w:ind w:firstLineChars="200" w:firstLine="480"/>
        <w:jc w:val="left"/>
        <w:rPr>
          <w:rFonts w:ascii="宋体" w:hAnsi="宋体"/>
          <w:color w:val="000000"/>
        </w:rPr>
      </w:pPr>
      <w:r>
        <w:rPr>
          <w:rFonts w:ascii="宋体" w:hAnsi="宋体" w:hint="eastAsia"/>
          <w:bCs/>
          <w:color w:val="000000"/>
        </w:rPr>
        <w:t>4、选择正确的国债编码，按确定执行。</w:t>
      </w:r>
    </w:p>
    <w:p w:rsidR="001E62C7" w:rsidRDefault="001E62C7" w:rsidP="0004090F">
      <w:pPr>
        <w:pStyle w:val="6"/>
        <w:spacing w:line="360" w:lineRule="auto"/>
        <w:rPr>
          <w:rFonts w:ascii="宋体" w:eastAsia="宋体" w:hAnsi="宋体"/>
        </w:rPr>
      </w:pPr>
      <w:r>
        <w:rPr>
          <w:rFonts w:ascii="宋体" w:eastAsia="宋体" w:hAnsi="宋体" w:hint="eastAsia"/>
        </w:rPr>
        <w:t xml:space="preserve">预约国债撤销（业务代码6402） </w:t>
      </w:r>
      <w:r>
        <w:rPr>
          <w:rFonts w:ascii="宋体" w:eastAsia="宋体" w:hAnsi="宋体" w:hint="eastAsia"/>
          <w:b w:val="0"/>
          <w:bCs w:val="0"/>
        </w:rPr>
        <w:t xml:space="preserve"> </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0029C7">
      <w:pPr>
        <w:numPr>
          <w:ilvl w:val="0"/>
          <w:numId w:val="510"/>
        </w:numPr>
        <w:tabs>
          <w:tab w:val="clear" w:pos="360"/>
          <w:tab w:val="num" w:pos="900"/>
        </w:tabs>
        <w:ind w:firstLineChars="200" w:firstLine="480"/>
        <w:rPr>
          <w:rFonts w:ascii="宋体" w:hAnsi="宋体"/>
          <w:color w:val="000000"/>
        </w:rPr>
      </w:pPr>
      <w:r>
        <w:rPr>
          <w:rFonts w:ascii="宋体" w:hAnsi="宋体" w:hint="eastAsia"/>
          <w:color w:val="000000"/>
        </w:rPr>
        <w:t>客户可自行撤销户口的有效预约</w:t>
      </w:r>
    </w:p>
    <w:p w:rsidR="001E62C7" w:rsidRDefault="001E62C7" w:rsidP="000029C7">
      <w:pPr>
        <w:numPr>
          <w:ilvl w:val="0"/>
          <w:numId w:val="510"/>
        </w:numPr>
        <w:tabs>
          <w:tab w:val="clear" w:pos="360"/>
          <w:tab w:val="num" w:pos="900"/>
        </w:tabs>
        <w:ind w:firstLineChars="200" w:firstLine="480"/>
        <w:rPr>
          <w:rFonts w:ascii="宋体" w:hAnsi="宋体"/>
          <w:color w:val="000000"/>
        </w:rPr>
      </w:pPr>
      <w:r>
        <w:rPr>
          <w:rFonts w:ascii="宋体" w:hAnsi="宋体" w:hint="eastAsia"/>
          <w:color w:val="000000"/>
          <w:szCs w:val="32"/>
        </w:rPr>
        <w:lastRenderedPageBreak/>
        <w:t>客户预约时选择为“到期自动撤消”，预约后七个自然日之内客户没有购买，到期系统将自动撤消。</w:t>
      </w:r>
    </w:p>
    <w:p w:rsidR="001E62C7" w:rsidRDefault="001E62C7" w:rsidP="000029C7">
      <w:pPr>
        <w:numPr>
          <w:ilvl w:val="0"/>
          <w:numId w:val="510"/>
        </w:numPr>
        <w:tabs>
          <w:tab w:val="clear" w:pos="360"/>
          <w:tab w:val="num" w:pos="900"/>
        </w:tabs>
        <w:ind w:firstLineChars="200" w:firstLine="480"/>
        <w:rPr>
          <w:rFonts w:ascii="宋体" w:hAnsi="宋体"/>
          <w:color w:val="000000"/>
        </w:rPr>
      </w:pPr>
      <w:r>
        <w:rPr>
          <w:rFonts w:ascii="宋体" w:hAnsi="宋体" w:hint="eastAsia"/>
          <w:color w:val="000000"/>
        </w:rPr>
        <w:t>客户在购买国债后自动解除预约</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0029C7">
      <w:pPr>
        <w:numPr>
          <w:ilvl w:val="0"/>
          <w:numId w:val="511"/>
        </w:numPr>
        <w:tabs>
          <w:tab w:val="clear" w:pos="360"/>
          <w:tab w:val="num" w:pos="900"/>
        </w:tabs>
        <w:ind w:firstLineChars="200" w:firstLine="480"/>
        <w:rPr>
          <w:rFonts w:ascii="宋体" w:hAnsi="宋体"/>
          <w:color w:val="000000"/>
        </w:rPr>
      </w:pPr>
      <w:r>
        <w:rPr>
          <w:rFonts w:ascii="宋体" w:hAnsi="宋体" w:hint="eastAsia"/>
          <w:color w:val="000000"/>
        </w:rPr>
        <w:t>预约撤销时必须出示一卡通或是存折和支取方式。</w:t>
      </w:r>
    </w:p>
    <w:p w:rsidR="001E62C7" w:rsidRDefault="001E62C7" w:rsidP="000029C7">
      <w:pPr>
        <w:numPr>
          <w:ilvl w:val="0"/>
          <w:numId w:val="511"/>
        </w:numPr>
        <w:tabs>
          <w:tab w:val="clear" w:pos="360"/>
          <w:tab w:val="num" w:pos="900"/>
        </w:tabs>
        <w:ind w:firstLineChars="200" w:firstLine="480"/>
        <w:rPr>
          <w:rFonts w:ascii="宋体" w:hAnsi="宋体"/>
          <w:color w:val="000000"/>
        </w:rPr>
      </w:pPr>
      <w:r>
        <w:rPr>
          <w:rFonts w:ascii="宋体" w:hAnsi="宋体" w:hint="eastAsia"/>
          <w:color w:val="000000"/>
        </w:rPr>
        <w:t>预约撤销金额权限同储蓄柜面权限管理。</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rPr>
          <w:rFonts w:ascii="宋体" w:hAnsi="宋体"/>
          <w:color w:val="000000"/>
        </w:rPr>
      </w:pPr>
      <w:r>
        <w:rPr>
          <w:rFonts w:ascii="宋体" w:hAnsi="宋体" w:hint="eastAsia"/>
          <w:b/>
          <w:bCs/>
          <w:noProof/>
          <w:color w:val="000000"/>
        </w:rPr>
        <w:drawing>
          <wp:inline distT="0" distB="0" distL="0" distR="0">
            <wp:extent cx="5276850" cy="3952875"/>
            <wp:effectExtent l="1905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459"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0029C7">
      <w:pPr>
        <w:numPr>
          <w:ilvl w:val="0"/>
          <w:numId w:val="512"/>
        </w:numPr>
        <w:tabs>
          <w:tab w:val="num" w:pos="900"/>
        </w:tabs>
        <w:ind w:firstLineChars="200" w:firstLine="480"/>
        <w:rPr>
          <w:rFonts w:ascii="宋体" w:hAnsi="宋体"/>
          <w:color w:val="000000"/>
          <w:szCs w:val="32"/>
        </w:rPr>
      </w:pPr>
      <w:r>
        <w:rPr>
          <w:rFonts w:ascii="宋体" w:hAnsi="宋体" w:hint="eastAsia"/>
          <w:color w:val="000000"/>
          <w:szCs w:val="32"/>
        </w:rPr>
        <w:t>用户选择系统导航－其他中间业务－凭证式国债－预约撤销，或输入业务代码6402进入。</w:t>
      </w:r>
    </w:p>
    <w:p w:rsidR="001E62C7" w:rsidRDefault="001E62C7" w:rsidP="000029C7">
      <w:pPr>
        <w:widowControl/>
        <w:numPr>
          <w:ilvl w:val="0"/>
          <w:numId w:val="512"/>
        </w:numPr>
        <w:tabs>
          <w:tab w:val="num" w:pos="900"/>
        </w:tabs>
        <w:ind w:firstLineChars="200" w:firstLine="480"/>
        <w:jc w:val="left"/>
        <w:rPr>
          <w:rFonts w:ascii="宋体" w:hAnsi="宋体" w:cs="Arial Unicode MS"/>
          <w:vanish/>
          <w:color w:val="000000"/>
          <w:kern w:val="0"/>
        </w:rPr>
      </w:pPr>
      <w:r>
        <w:rPr>
          <w:rFonts w:ascii="宋体" w:hAnsi="宋体" w:hint="eastAsia"/>
          <w:color w:val="000000"/>
          <w:szCs w:val="32"/>
        </w:rPr>
        <w:t>户口号处刷一卡通或输入户口号，按回车，系统列示信息。</w:t>
      </w:r>
    </w:p>
    <w:p w:rsidR="001E62C7" w:rsidRDefault="001E62C7" w:rsidP="000029C7">
      <w:pPr>
        <w:widowControl/>
        <w:numPr>
          <w:ilvl w:val="0"/>
          <w:numId w:val="512"/>
        </w:numPr>
        <w:tabs>
          <w:tab w:val="num" w:pos="900"/>
        </w:tabs>
        <w:ind w:firstLineChars="200" w:firstLine="480"/>
        <w:jc w:val="left"/>
        <w:rPr>
          <w:rFonts w:ascii="宋体" w:hAnsi="宋体"/>
          <w:color w:val="000000"/>
          <w:szCs w:val="32"/>
        </w:rPr>
      </w:pPr>
      <w:r>
        <w:rPr>
          <w:rFonts w:ascii="宋体" w:hAnsi="宋体" w:hint="eastAsia"/>
          <w:bCs/>
        </w:rPr>
        <w:t>选择支付方式验证框</w:t>
      </w:r>
      <w:r w:rsidRPr="008E1FB9">
        <w:rPr>
          <w:rFonts w:ascii="宋体" w:hAnsi="宋体"/>
          <w:bCs/>
        </w:rPr>
        <w:object w:dxaOrig="345" w:dyaOrig="315">
          <v:shape id="_x0000_i1117" type="#_x0000_t75" style="width:17.25pt;height:15.75pt" o:ole="">
            <v:imagedata r:id="rId43" o:title=""/>
          </v:shape>
          <o:OLEObject Type="Embed" ProgID="PBrush" ShapeID="_x0000_i1117" DrawAspect="Content" ObjectID="_1458487593" r:id="rId460"/>
        </w:object>
      </w:r>
      <w:r>
        <w:rPr>
          <w:rFonts w:ascii="宋体" w:hAnsi="宋体" w:hint="eastAsia"/>
          <w:bCs/>
        </w:rPr>
        <w:t>，请客户输入密码并确认。</w:t>
      </w:r>
      <w:r>
        <w:rPr>
          <w:rFonts w:ascii="宋体" w:hAnsi="宋体" w:hint="eastAsia"/>
          <w:color w:val="000000"/>
          <w:szCs w:val="32"/>
        </w:rPr>
        <w:t>选择正确的国债编码，按回车，系统显示客户最后有效预约金额和预约时间，按确定执行。</w:t>
      </w:r>
    </w:p>
    <w:p w:rsidR="001E62C7" w:rsidRDefault="001E62C7" w:rsidP="000029C7">
      <w:pPr>
        <w:widowControl/>
        <w:numPr>
          <w:ilvl w:val="0"/>
          <w:numId w:val="511"/>
        </w:numPr>
        <w:ind w:firstLineChars="225" w:firstLine="540"/>
        <w:jc w:val="left"/>
        <w:rPr>
          <w:rFonts w:ascii="宋体" w:hAnsi="宋体"/>
          <w:color w:val="000000"/>
          <w:szCs w:val="32"/>
        </w:rPr>
      </w:pPr>
      <w:r>
        <w:rPr>
          <w:rFonts w:ascii="宋体" w:hAnsi="宋体" w:hint="eastAsia"/>
          <w:color w:val="000000"/>
          <w:szCs w:val="32"/>
        </w:rPr>
        <w:t>统提示打印“凭证式国债客户预约撤消回单”。</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购买国债非托管（业务代码6403）</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本功能购买的国债属非托管方式，银行需给客户开具国债收款凭证，只要是在发行日起到发售期结束日（该日到兑付结束日为六个月），客户都可以到柜台购买。我行客户在购买时应检查该户口下是否已预约，如果有预约，则先撤消预约再购买。</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0029C7">
      <w:pPr>
        <w:numPr>
          <w:ilvl w:val="0"/>
          <w:numId w:val="513"/>
        </w:numPr>
        <w:ind w:firstLineChars="200" w:firstLine="480"/>
        <w:rPr>
          <w:rFonts w:ascii="宋体" w:hAnsi="宋体"/>
          <w:color w:val="000000"/>
        </w:rPr>
      </w:pPr>
      <w:r>
        <w:rPr>
          <w:rFonts w:ascii="宋体" w:hAnsi="宋体" w:hint="eastAsia"/>
          <w:color w:val="000000"/>
        </w:rPr>
        <w:t>客户需填写“招商银行凭证式国债购买申请表（一式两联）”注明购买人名、证件类型、证件号码、购买金额、国债品种等项目，并指定所购买国债的兑付方式，新系统兑付方式有凭密码交易，无限制两种。</w:t>
      </w:r>
    </w:p>
    <w:p w:rsidR="001E62C7" w:rsidRDefault="001E62C7" w:rsidP="000029C7">
      <w:pPr>
        <w:numPr>
          <w:ilvl w:val="0"/>
          <w:numId w:val="513"/>
        </w:numPr>
        <w:ind w:firstLineChars="200" w:firstLine="480"/>
        <w:rPr>
          <w:rFonts w:ascii="宋体" w:hAnsi="宋体"/>
          <w:color w:val="000000"/>
        </w:rPr>
      </w:pPr>
      <w:r>
        <w:rPr>
          <w:rFonts w:ascii="宋体" w:hAnsi="宋体" w:hint="eastAsia"/>
          <w:color w:val="000000"/>
        </w:rPr>
        <w:t>客户购买时需同时出示身份证件（代理购买的还必须出具代理人的身份证件，并在购买申请表上备注）</w:t>
      </w:r>
    </w:p>
    <w:p w:rsidR="001E62C7" w:rsidRDefault="001E62C7" w:rsidP="000029C7">
      <w:pPr>
        <w:numPr>
          <w:ilvl w:val="0"/>
          <w:numId w:val="513"/>
        </w:numPr>
        <w:ind w:firstLineChars="200" w:firstLine="480"/>
        <w:rPr>
          <w:rFonts w:ascii="宋体" w:hAnsi="宋体"/>
          <w:color w:val="000000"/>
        </w:rPr>
      </w:pPr>
      <w:r>
        <w:rPr>
          <w:rFonts w:ascii="宋体" w:hAnsi="宋体" w:hint="eastAsia"/>
          <w:color w:val="000000"/>
        </w:rPr>
        <w:t>金额权限管理与存取款金额权限相同</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rPr>
          <w:rFonts w:ascii="宋体" w:hAnsi="宋体"/>
          <w:color w:val="000000"/>
        </w:rPr>
      </w:pPr>
      <w:r>
        <w:rPr>
          <w:rFonts w:ascii="宋体" w:hAnsi="宋体" w:hint="eastAsia"/>
          <w:b/>
          <w:bCs/>
          <w:noProof/>
          <w:color w:val="000000"/>
        </w:rPr>
        <w:drawing>
          <wp:inline distT="0" distB="0" distL="0" distR="0">
            <wp:extent cx="5276850" cy="3952875"/>
            <wp:effectExtent l="1905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61"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1E62C7">
      <w:pPr>
        <w:rPr>
          <w:rFonts w:ascii="宋体" w:hAnsi="宋体"/>
          <w:color w:val="000000"/>
        </w:rPr>
      </w:pPr>
    </w:p>
    <w:p w:rsidR="001E62C7" w:rsidRDefault="0004090F" w:rsidP="001E62C7">
      <w:pPr>
        <w:rPr>
          <w:rFonts w:ascii="宋体" w:hAnsi="宋体"/>
          <w:color w:val="000000"/>
        </w:rPr>
      </w:pPr>
      <w:r>
        <w:rPr>
          <w:rFonts w:ascii="宋体" w:hAnsi="宋体" w:hint="eastAsia"/>
          <w:noProof/>
          <w:color w:val="000000"/>
        </w:rPr>
        <w:drawing>
          <wp:inline distT="0" distB="0" distL="0" distR="0">
            <wp:extent cx="5276850" cy="3952875"/>
            <wp:effectExtent l="1905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62"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0029C7">
      <w:pPr>
        <w:numPr>
          <w:ilvl w:val="0"/>
          <w:numId w:val="514"/>
        </w:numPr>
        <w:tabs>
          <w:tab w:val="num" w:pos="900"/>
        </w:tabs>
        <w:ind w:firstLineChars="200" w:firstLine="480"/>
        <w:rPr>
          <w:rFonts w:ascii="宋体" w:hAnsi="宋体"/>
          <w:color w:val="000000"/>
          <w:szCs w:val="32"/>
        </w:rPr>
      </w:pPr>
      <w:r>
        <w:rPr>
          <w:rFonts w:ascii="宋体" w:hAnsi="宋体" w:hint="eastAsia"/>
          <w:color w:val="000000"/>
          <w:szCs w:val="32"/>
        </w:rPr>
        <w:t>用户选择系统导航－其他中间业务－凭证式国债－</w:t>
      </w:r>
      <w:r>
        <w:rPr>
          <w:rFonts w:ascii="宋体" w:hAnsi="宋体" w:hint="eastAsia"/>
          <w:color w:val="000000"/>
        </w:rPr>
        <w:t>购买国债非托管</w:t>
      </w:r>
      <w:r>
        <w:rPr>
          <w:rFonts w:ascii="宋体" w:hAnsi="宋体" w:hint="eastAsia"/>
          <w:color w:val="000000"/>
          <w:szCs w:val="32"/>
        </w:rPr>
        <w:t>，或输入业务代码6403进入。</w:t>
      </w:r>
    </w:p>
    <w:p w:rsidR="001E62C7" w:rsidRDefault="001E62C7" w:rsidP="000029C7">
      <w:pPr>
        <w:numPr>
          <w:ilvl w:val="0"/>
          <w:numId w:val="514"/>
        </w:numPr>
        <w:tabs>
          <w:tab w:val="num" w:pos="900"/>
        </w:tabs>
        <w:ind w:firstLineChars="200" w:firstLine="480"/>
        <w:rPr>
          <w:rFonts w:ascii="宋体" w:hAnsi="宋体"/>
          <w:color w:val="000000"/>
        </w:rPr>
      </w:pPr>
      <w:r>
        <w:rPr>
          <w:rFonts w:ascii="宋体" w:hAnsi="宋体" w:hint="eastAsia"/>
          <w:color w:val="000000"/>
        </w:rPr>
        <w:t>输入证件号码和客户名称后点击查找客户（如客户未在我行开户则转入开客户菜单），按确定执行。</w:t>
      </w:r>
    </w:p>
    <w:p w:rsidR="001E62C7" w:rsidRDefault="001E62C7" w:rsidP="000029C7">
      <w:pPr>
        <w:numPr>
          <w:ilvl w:val="0"/>
          <w:numId w:val="514"/>
        </w:numPr>
        <w:tabs>
          <w:tab w:val="num" w:pos="900"/>
        </w:tabs>
        <w:ind w:firstLineChars="200" w:firstLine="480"/>
        <w:rPr>
          <w:rFonts w:ascii="宋体" w:hAnsi="宋体"/>
          <w:color w:val="000000"/>
        </w:rPr>
      </w:pPr>
      <w:r>
        <w:rPr>
          <w:rFonts w:ascii="宋体" w:hAnsi="宋体" w:hint="eastAsia"/>
          <w:color w:val="000000"/>
        </w:rPr>
        <w:t>选择正确的国债编码，输入正确的国债凭证号码，输入客户购买金额。</w:t>
      </w:r>
    </w:p>
    <w:p w:rsidR="001E62C7" w:rsidRDefault="001E62C7" w:rsidP="000029C7">
      <w:pPr>
        <w:numPr>
          <w:ilvl w:val="0"/>
          <w:numId w:val="514"/>
        </w:numPr>
        <w:tabs>
          <w:tab w:val="num" w:pos="900"/>
        </w:tabs>
        <w:ind w:firstLineChars="200" w:firstLine="480"/>
        <w:rPr>
          <w:rFonts w:ascii="宋体" w:hAnsi="宋体"/>
          <w:color w:val="000000"/>
        </w:rPr>
      </w:pPr>
      <w:r>
        <w:rPr>
          <w:rFonts w:ascii="宋体" w:hAnsi="宋体" w:hint="eastAsia"/>
          <w:color w:val="000000"/>
        </w:rPr>
        <w:t>根据客户要求选择国债支取方式。</w:t>
      </w:r>
    </w:p>
    <w:p w:rsidR="001E62C7" w:rsidRDefault="001E62C7" w:rsidP="000029C7">
      <w:pPr>
        <w:numPr>
          <w:ilvl w:val="0"/>
          <w:numId w:val="514"/>
        </w:numPr>
        <w:tabs>
          <w:tab w:val="num" w:pos="900"/>
        </w:tabs>
        <w:ind w:firstLineChars="200" w:firstLine="480"/>
        <w:rPr>
          <w:rFonts w:ascii="宋体" w:hAnsi="宋体"/>
          <w:color w:val="000000"/>
        </w:rPr>
      </w:pPr>
      <w:r>
        <w:rPr>
          <w:rFonts w:ascii="宋体" w:hAnsi="宋体" w:hint="eastAsia"/>
          <w:color w:val="000000"/>
        </w:rPr>
        <w:t>根据该笔存款的资金来源选择相应的“付款类型”，系统可提供七种资金来源：一卡通，存折，现金，现金单，挂帐单，信用卡和支票。要素输入无误后按确认执行。</w:t>
      </w:r>
    </w:p>
    <w:p w:rsidR="001E62C7" w:rsidRDefault="001E62C7" w:rsidP="000029C7">
      <w:pPr>
        <w:numPr>
          <w:ilvl w:val="0"/>
          <w:numId w:val="514"/>
        </w:numPr>
        <w:tabs>
          <w:tab w:val="num" w:pos="900"/>
        </w:tabs>
        <w:ind w:firstLineChars="200" w:firstLine="480"/>
        <w:rPr>
          <w:rFonts w:ascii="宋体" w:hAnsi="宋体"/>
          <w:color w:val="000000"/>
        </w:rPr>
      </w:pPr>
      <w:r>
        <w:rPr>
          <w:rFonts w:ascii="宋体" w:hAnsi="宋体" w:hint="eastAsia"/>
          <w:color w:val="000000"/>
        </w:rPr>
        <w:t>根据系统提示打印国债购买申请表和国债收款凭证</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购买国债托管（业务代码6404）</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rPr>
        <w:t>我行一卡通客户可以通过我行柜台、电话银行、网上银行（大众版和专业版）申请购买国债，购买的国债为托管方式，国债收款凭证托管在我行，通过自助渠道进行国债购买时，国债购买成功后，系统自动扣减客户一卡通活期主账户资金，并开立等额国债账户，其账户处理与活期转定期相同。新系统可异地购买国债，异地购买国债不收取客户的异地交易手续费</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0029C7">
      <w:pPr>
        <w:numPr>
          <w:ilvl w:val="0"/>
          <w:numId w:val="515"/>
        </w:numPr>
        <w:tabs>
          <w:tab w:val="num" w:pos="900"/>
        </w:tabs>
        <w:ind w:firstLineChars="200" w:firstLine="480"/>
        <w:rPr>
          <w:rFonts w:ascii="宋体" w:hAnsi="宋体"/>
          <w:color w:val="000000"/>
        </w:rPr>
      </w:pPr>
      <w:r>
        <w:rPr>
          <w:rFonts w:ascii="宋体" w:hAnsi="宋体" w:hint="eastAsia"/>
          <w:color w:val="000000"/>
        </w:rPr>
        <w:t>客户需填写“招商银行凭证式国债购买申请表（一式两联）”注明户名、购买金额、国债品种等项目。</w:t>
      </w:r>
    </w:p>
    <w:p w:rsidR="001E62C7" w:rsidRDefault="001E62C7" w:rsidP="000029C7">
      <w:pPr>
        <w:numPr>
          <w:ilvl w:val="0"/>
          <w:numId w:val="515"/>
        </w:numPr>
        <w:tabs>
          <w:tab w:val="num" w:pos="900"/>
        </w:tabs>
        <w:ind w:firstLineChars="200" w:firstLine="480"/>
        <w:rPr>
          <w:rFonts w:ascii="宋体" w:hAnsi="宋体"/>
          <w:color w:val="000000"/>
        </w:rPr>
      </w:pPr>
      <w:r>
        <w:rPr>
          <w:rFonts w:ascii="宋体" w:hAnsi="宋体" w:hint="eastAsia"/>
          <w:color w:val="000000"/>
        </w:rPr>
        <w:t>金额权限管理与存取款金额权限相同。</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rPr>
          <w:rFonts w:ascii="宋体" w:hAnsi="宋体"/>
          <w:b/>
          <w:bCs/>
          <w:color w:val="000000"/>
        </w:rPr>
      </w:pPr>
      <w:r>
        <w:rPr>
          <w:rFonts w:ascii="宋体" w:hAnsi="宋体" w:hint="eastAsia"/>
          <w:b/>
          <w:bCs/>
          <w:noProof/>
          <w:color w:val="000000"/>
        </w:rPr>
        <w:drawing>
          <wp:inline distT="0" distB="0" distL="0" distR="0">
            <wp:extent cx="5276850" cy="3952875"/>
            <wp:effectExtent l="1905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63"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0029C7">
      <w:pPr>
        <w:numPr>
          <w:ilvl w:val="0"/>
          <w:numId w:val="516"/>
        </w:numPr>
        <w:tabs>
          <w:tab w:val="num" w:pos="900"/>
        </w:tabs>
        <w:ind w:firstLineChars="200" w:firstLine="480"/>
        <w:rPr>
          <w:rFonts w:ascii="宋体" w:hAnsi="宋体"/>
          <w:color w:val="000000"/>
          <w:szCs w:val="32"/>
        </w:rPr>
      </w:pPr>
      <w:r>
        <w:rPr>
          <w:rFonts w:ascii="宋体" w:hAnsi="宋体" w:hint="eastAsia"/>
          <w:color w:val="000000"/>
          <w:szCs w:val="32"/>
        </w:rPr>
        <w:t>用户择系统导航－其他中间业务－凭证式国债－</w:t>
      </w:r>
      <w:r>
        <w:rPr>
          <w:rFonts w:ascii="宋体" w:hAnsi="宋体" w:hint="eastAsia"/>
          <w:color w:val="000000"/>
        </w:rPr>
        <w:t>购买国债托管</w:t>
      </w:r>
      <w:r>
        <w:rPr>
          <w:rFonts w:ascii="宋体" w:hAnsi="宋体" w:hint="eastAsia"/>
          <w:color w:val="000000"/>
          <w:szCs w:val="32"/>
        </w:rPr>
        <w:t>，或输入</w:t>
      </w:r>
      <w:r>
        <w:rPr>
          <w:rFonts w:ascii="宋体" w:hAnsi="宋体" w:hint="eastAsia"/>
          <w:color w:val="000000"/>
          <w:szCs w:val="32"/>
        </w:rPr>
        <w:lastRenderedPageBreak/>
        <w:t>业务代码6404进入。</w:t>
      </w:r>
    </w:p>
    <w:p w:rsidR="001E62C7" w:rsidRDefault="001E62C7" w:rsidP="000029C7">
      <w:pPr>
        <w:numPr>
          <w:ilvl w:val="0"/>
          <w:numId w:val="516"/>
        </w:numPr>
        <w:tabs>
          <w:tab w:val="num" w:pos="900"/>
        </w:tabs>
        <w:ind w:firstLineChars="200" w:firstLine="480"/>
        <w:rPr>
          <w:rFonts w:ascii="宋体" w:hAnsi="宋体"/>
          <w:color w:val="000000"/>
        </w:rPr>
      </w:pPr>
      <w:r>
        <w:rPr>
          <w:rFonts w:ascii="宋体" w:hAnsi="宋体" w:hint="eastAsia"/>
          <w:color w:val="000000"/>
        </w:rPr>
        <w:t>择正确的国债编码。</w:t>
      </w:r>
    </w:p>
    <w:p w:rsidR="001E62C7" w:rsidRDefault="001E62C7" w:rsidP="000029C7">
      <w:pPr>
        <w:numPr>
          <w:ilvl w:val="0"/>
          <w:numId w:val="516"/>
        </w:numPr>
        <w:tabs>
          <w:tab w:val="num" w:pos="900"/>
        </w:tabs>
        <w:ind w:firstLineChars="200" w:firstLine="480"/>
        <w:rPr>
          <w:rFonts w:ascii="宋体" w:hAnsi="宋体"/>
          <w:color w:val="000000"/>
        </w:rPr>
      </w:pPr>
      <w:r>
        <w:rPr>
          <w:rFonts w:ascii="宋体" w:hAnsi="宋体" w:hint="eastAsia"/>
          <w:color w:val="000000"/>
          <w:szCs w:val="32"/>
        </w:rPr>
        <w:t>在“托管一卡通号”处刷一卡通，按回车键，系统列示信息。</w:t>
      </w:r>
    </w:p>
    <w:p w:rsidR="001E62C7" w:rsidRDefault="001E62C7" w:rsidP="000029C7">
      <w:pPr>
        <w:numPr>
          <w:ilvl w:val="0"/>
          <w:numId w:val="516"/>
        </w:numPr>
        <w:tabs>
          <w:tab w:val="num" w:pos="900"/>
        </w:tabs>
        <w:ind w:firstLineChars="200" w:firstLine="480"/>
        <w:rPr>
          <w:rFonts w:ascii="宋体" w:hAnsi="宋体"/>
          <w:color w:val="000000"/>
        </w:rPr>
      </w:pPr>
      <w:r>
        <w:rPr>
          <w:rFonts w:ascii="宋体" w:hAnsi="宋体" w:hint="eastAsia"/>
          <w:color w:val="000000"/>
          <w:szCs w:val="32"/>
        </w:rPr>
        <w:t>输入客户购买金额。</w:t>
      </w:r>
    </w:p>
    <w:p w:rsidR="001E62C7" w:rsidRDefault="001E62C7" w:rsidP="000029C7">
      <w:pPr>
        <w:numPr>
          <w:ilvl w:val="0"/>
          <w:numId w:val="516"/>
        </w:numPr>
        <w:tabs>
          <w:tab w:val="num" w:pos="900"/>
        </w:tabs>
        <w:ind w:firstLineChars="200" w:firstLine="480"/>
        <w:rPr>
          <w:rFonts w:ascii="宋体" w:hAnsi="宋体"/>
          <w:color w:val="000000"/>
        </w:rPr>
      </w:pPr>
      <w:r>
        <w:rPr>
          <w:rFonts w:ascii="宋体" w:hAnsi="宋体" w:hint="eastAsia"/>
          <w:color w:val="000000"/>
          <w:szCs w:val="32"/>
        </w:rPr>
        <w:t>选择正确的资金来源类别，</w:t>
      </w:r>
      <w:r>
        <w:rPr>
          <w:rFonts w:ascii="宋体" w:hAnsi="宋体" w:hint="eastAsia"/>
          <w:color w:val="000000"/>
        </w:rPr>
        <w:t>系统可提供七种资金来源：一卡通，存折，现金，现金单，挂帐单，信用卡和支票。按确认执行。</w:t>
      </w:r>
    </w:p>
    <w:p w:rsidR="001E62C7" w:rsidRDefault="001E62C7" w:rsidP="000029C7">
      <w:pPr>
        <w:numPr>
          <w:ilvl w:val="0"/>
          <w:numId w:val="516"/>
        </w:numPr>
        <w:tabs>
          <w:tab w:val="num" w:pos="900"/>
        </w:tabs>
        <w:ind w:firstLineChars="200" w:firstLine="480"/>
        <w:rPr>
          <w:rFonts w:ascii="宋体" w:hAnsi="宋体"/>
          <w:color w:val="000000"/>
        </w:rPr>
      </w:pPr>
      <w:r>
        <w:rPr>
          <w:rFonts w:ascii="宋体" w:hAnsi="宋体" w:hint="eastAsia"/>
          <w:color w:val="000000"/>
        </w:rPr>
        <w:t>根据系统提示打印国债购买申请表</w:t>
      </w:r>
    </w:p>
    <w:p w:rsidR="001E62C7" w:rsidRDefault="001E62C7" w:rsidP="0004090F">
      <w:pPr>
        <w:pStyle w:val="6"/>
        <w:spacing w:line="360" w:lineRule="auto"/>
        <w:rPr>
          <w:rFonts w:ascii="宋体" w:eastAsia="宋体" w:hAnsi="宋体"/>
        </w:rPr>
      </w:pPr>
      <w:r>
        <w:rPr>
          <w:rFonts w:ascii="宋体" w:eastAsia="宋体" w:hAnsi="宋体" w:hint="eastAsia"/>
        </w:rPr>
        <w:t>国债兑付（业务代码6405）</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numPr>
          <w:ilvl w:val="0"/>
          <w:numId w:val="517"/>
        </w:numPr>
        <w:rPr>
          <w:rFonts w:ascii="宋体" w:hAnsi="宋体"/>
          <w:color w:val="000000"/>
        </w:rPr>
      </w:pPr>
      <w:r>
        <w:rPr>
          <w:rFonts w:ascii="宋体" w:hAnsi="宋体" w:hint="eastAsia"/>
          <w:color w:val="000000"/>
        </w:rPr>
        <w:t>到期兑付</w:t>
      </w:r>
    </w:p>
    <w:p w:rsidR="001E62C7" w:rsidRDefault="001E62C7" w:rsidP="001E62C7">
      <w:pPr>
        <w:ind w:left="420"/>
        <w:rPr>
          <w:rFonts w:ascii="宋体" w:hAnsi="宋体"/>
          <w:b/>
          <w:bCs/>
          <w:color w:val="000000"/>
        </w:rPr>
      </w:pPr>
      <w:r>
        <w:rPr>
          <w:rFonts w:ascii="宋体" w:hAnsi="宋体" w:hint="eastAsia"/>
          <w:color w:val="000000"/>
        </w:rPr>
        <w:t>A)托管国债的兑付</w:t>
      </w:r>
    </w:p>
    <w:p w:rsidR="001E62C7" w:rsidRDefault="001E62C7" w:rsidP="001E62C7">
      <w:pPr>
        <w:ind w:firstLineChars="200" w:firstLine="480"/>
        <w:rPr>
          <w:rFonts w:ascii="宋体" w:hAnsi="宋体"/>
          <w:color w:val="000000"/>
        </w:rPr>
      </w:pPr>
      <w:r>
        <w:rPr>
          <w:rFonts w:ascii="宋体" w:hAnsi="宋体" w:hint="eastAsia"/>
          <w:color w:val="000000"/>
        </w:rPr>
        <w:t>托管国债到期，系统自动将兑付国债本息一次性结转至一卡通活期主账户中：发行期内售出的国债，系统在其到期日兑付。发行期后售出的国债，系统在其最后计息日兑付，经特殊处理（如冻结）的国债，需解除特殊处理后方可自动兑付。</w:t>
      </w:r>
    </w:p>
    <w:p w:rsidR="001E62C7" w:rsidRDefault="001E62C7" w:rsidP="001E62C7">
      <w:pPr>
        <w:ind w:firstLineChars="200" w:firstLine="480"/>
        <w:rPr>
          <w:rFonts w:ascii="宋体" w:hAnsi="宋体"/>
          <w:color w:val="000000"/>
        </w:rPr>
      </w:pPr>
      <w:r>
        <w:rPr>
          <w:rFonts w:ascii="宋体" w:hAnsi="宋体" w:hint="eastAsia"/>
          <w:color w:val="000000"/>
        </w:rPr>
        <w:t>B)非托管国债兑付</w:t>
      </w:r>
    </w:p>
    <w:p w:rsidR="001E62C7" w:rsidRDefault="001E62C7" w:rsidP="001E62C7">
      <w:pPr>
        <w:ind w:firstLineChars="200" w:firstLine="480"/>
        <w:rPr>
          <w:rFonts w:ascii="宋体" w:hAnsi="宋体"/>
          <w:color w:val="000000"/>
        </w:rPr>
      </w:pPr>
      <w:r>
        <w:rPr>
          <w:rFonts w:ascii="宋体" w:hAnsi="宋体" w:hint="eastAsia"/>
          <w:color w:val="000000"/>
        </w:rPr>
        <w:t>只能在同城网点柜面兑付，发行期内售出的国债，在其到期日或到期日之后兑付，发行期后售出的国债，可在兑付日或兑付日之后兑付。若兑付方式是“无限制”的，需到开户网点兑付。</w:t>
      </w:r>
    </w:p>
    <w:p w:rsidR="001E62C7" w:rsidRDefault="001E62C7" w:rsidP="001E62C7">
      <w:pPr>
        <w:numPr>
          <w:ilvl w:val="0"/>
          <w:numId w:val="517"/>
        </w:numPr>
        <w:rPr>
          <w:rFonts w:ascii="宋体" w:hAnsi="宋体"/>
          <w:color w:val="000000"/>
        </w:rPr>
      </w:pPr>
      <w:r>
        <w:rPr>
          <w:rFonts w:ascii="宋体" w:hAnsi="宋体" w:hint="eastAsia"/>
          <w:color w:val="000000"/>
        </w:rPr>
        <w:t>提前兑付</w:t>
      </w:r>
    </w:p>
    <w:p w:rsidR="001E62C7" w:rsidRDefault="001E62C7" w:rsidP="001E62C7">
      <w:pPr>
        <w:ind w:firstLineChars="200" w:firstLine="480"/>
        <w:rPr>
          <w:rFonts w:ascii="宋体" w:hAnsi="宋体"/>
          <w:color w:val="000000"/>
        </w:rPr>
      </w:pPr>
      <w:r>
        <w:rPr>
          <w:rFonts w:ascii="宋体" w:hAnsi="宋体" w:hint="eastAsia"/>
          <w:color w:val="000000"/>
        </w:rPr>
        <w:t>客户提前兑付国债，必须一次性全额兑付，银行按兑付国债的提前兑付手续费计收手续费</w:t>
      </w:r>
    </w:p>
    <w:p w:rsidR="001E62C7" w:rsidRDefault="001E62C7" w:rsidP="001E62C7">
      <w:pPr>
        <w:ind w:left="420"/>
        <w:rPr>
          <w:rFonts w:ascii="宋体" w:hAnsi="宋体"/>
          <w:color w:val="000000"/>
        </w:rPr>
      </w:pPr>
      <w:r>
        <w:rPr>
          <w:rFonts w:ascii="宋体" w:hAnsi="宋体" w:hint="eastAsia"/>
          <w:color w:val="000000"/>
        </w:rPr>
        <w:t>提前兑付只能在网点柜台和网上个人银行专业版办理（一卡通客户）</w:t>
      </w:r>
    </w:p>
    <w:p w:rsidR="001E62C7" w:rsidRDefault="001E62C7" w:rsidP="001E62C7">
      <w:pPr>
        <w:ind w:firstLineChars="200" w:firstLine="480"/>
        <w:rPr>
          <w:rFonts w:ascii="宋体" w:hAnsi="宋体"/>
          <w:color w:val="000000"/>
        </w:rPr>
      </w:pPr>
      <w:r>
        <w:rPr>
          <w:rFonts w:ascii="宋体" w:hAnsi="宋体" w:hint="eastAsia"/>
          <w:color w:val="000000"/>
        </w:rPr>
        <w:t>托管的国债，可以在任何城市任何网点提前兑付，非托管的国债，可在同城网点柜面兑付，若兑付方式是“无限制”的，则需到开户网点兑付。</w:t>
      </w:r>
    </w:p>
    <w:p w:rsidR="001E62C7" w:rsidRDefault="001E62C7" w:rsidP="0004090F">
      <w:pPr>
        <w:pStyle w:val="6"/>
        <w:spacing w:line="360" w:lineRule="auto"/>
        <w:rPr>
          <w:rFonts w:ascii="宋体" w:eastAsia="宋体" w:hAnsi="宋体"/>
        </w:rPr>
      </w:pPr>
      <w:r>
        <w:rPr>
          <w:rFonts w:ascii="宋体" w:eastAsia="宋体" w:hAnsi="宋体" w:hint="eastAsia"/>
          <w:b w:val="0"/>
          <w:bCs w:val="0"/>
        </w:rPr>
        <w:t>（二）</w:t>
      </w:r>
      <w:r>
        <w:rPr>
          <w:rFonts w:ascii="宋体" w:eastAsia="宋体" w:hAnsi="宋体" w:hint="eastAsia"/>
        </w:rPr>
        <w:t>操作要点</w:t>
      </w:r>
    </w:p>
    <w:p w:rsidR="001E62C7" w:rsidRDefault="001E62C7" w:rsidP="000029C7">
      <w:pPr>
        <w:numPr>
          <w:ilvl w:val="0"/>
          <w:numId w:val="518"/>
        </w:numPr>
        <w:tabs>
          <w:tab w:val="num" w:pos="900"/>
        </w:tabs>
        <w:ind w:firstLineChars="200" w:firstLine="480"/>
        <w:rPr>
          <w:rFonts w:ascii="宋体" w:hAnsi="宋体"/>
          <w:color w:val="000000"/>
        </w:rPr>
      </w:pPr>
      <w:r>
        <w:rPr>
          <w:rFonts w:ascii="宋体" w:hAnsi="宋体" w:hint="eastAsia"/>
          <w:color w:val="000000"/>
        </w:rPr>
        <w:t>客户持本人身份证件办理提前兑付，若由代理人办理，还必须同时出示代理人的身份证件，并在相关凭证上备注。</w:t>
      </w:r>
    </w:p>
    <w:p w:rsidR="001E62C7" w:rsidRDefault="001E62C7" w:rsidP="000029C7">
      <w:pPr>
        <w:numPr>
          <w:ilvl w:val="0"/>
          <w:numId w:val="518"/>
        </w:numPr>
        <w:tabs>
          <w:tab w:val="num" w:pos="900"/>
        </w:tabs>
        <w:ind w:firstLineChars="200" w:firstLine="480"/>
        <w:rPr>
          <w:rFonts w:ascii="宋体" w:hAnsi="宋体"/>
          <w:color w:val="000000"/>
        </w:rPr>
      </w:pPr>
      <w:r>
        <w:rPr>
          <w:rFonts w:ascii="宋体" w:hAnsi="宋体" w:hint="eastAsia"/>
          <w:color w:val="000000"/>
        </w:rPr>
        <w:t>金额权限管理与存取款金额权限相同。</w:t>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（三）操作界面</w:t>
      </w:r>
    </w:p>
    <w:p w:rsidR="001E62C7" w:rsidRDefault="0004090F" w:rsidP="001E62C7">
      <w:pPr>
        <w:ind w:firstLine="480"/>
        <w:rPr>
          <w:rFonts w:ascii="宋体" w:hAnsi="宋体"/>
          <w:color w:val="000000"/>
          <w:lang w:val="eu-ES"/>
        </w:rPr>
      </w:pPr>
      <w:r>
        <w:rPr>
          <w:rFonts w:ascii="宋体" w:hAnsi="宋体" w:hint="eastAsia"/>
          <w:b/>
          <w:bCs/>
          <w:noProof/>
          <w:color w:val="000000"/>
        </w:rPr>
        <w:drawing>
          <wp:inline distT="0" distB="0" distL="0" distR="0">
            <wp:extent cx="5276850" cy="3952875"/>
            <wp:effectExtent l="1905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64"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1E62C7">
      <w:pPr>
        <w:ind w:firstLineChars="200" w:firstLine="480"/>
        <w:rPr>
          <w:rFonts w:ascii="宋体" w:hAnsi="宋体"/>
          <w:color w:val="000000"/>
          <w:szCs w:val="32"/>
        </w:rPr>
      </w:pPr>
      <w:r>
        <w:rPr>
          <w:rFonts w:ascii="宋体" w:hAnsi="宋体" w:hint="eastAsia"/>
          <w:color w:val="000000"/>
          <w:szCs w:val="32"/>
        </w:rPr>
        <w:t>1、用户选择系统导航－其他中间业务－凭证式国债－</w:t>
      </w:r>
      <w:r>
        <w:rPr>
          <w:rFonts w:ascii="宋体" w:hAnsi="宋体" w:hint="eastAsia"/>
          <w:color w:val="000000"/>
        </w:rPr>
        <w:t>兑付</w:t>
      </w:r>
      <w:r>
        <w:rPr>
          <w:rFonts w:ascii="宋体" w:hAnsi="宋体" w:hint="eastAsia"/>
          <w:color w:val="000000"/>
          <w:szCs w:val="32"/>
        </w:rPr>
        <w:t>，或输入业务代码6405进入</w:t>
      </w:r>
    </w:p>
    <w:p w:rsidR="001E62C7" w:rsidRDefault="001E62C7" w:rsidP="001E62C7">
      <w:pPr>
        <w:ind w:firstLineChars="200" w:firstLine="480"/>
        <w:rPr>
          <w:rFonts w:ascii="宋体" w:hAnsi="宋体"/>
          <w:color w:val="000000"/>
          <w:lang w:val="eu-ES"/>
        </w:rPr>
      </w:pPr>
      <w:r>
        <w:rPr>
          <w:rFonts w:ascii="宋体" w:hAnsi="宋体" w:hint="eastAsia"/>
          <w:color w:val="000000"/>
        </w:rPr>
        <w:t>2、</w:t>
      </w:r>
      <w:r>
        <w:rPr>
          <w:rFonts w:ascii="宋体" w:hAnsi="宋体" w:hint="eastAsia"/>
          <w:color w:val="000000"/>
          <w:lang w:val="eu-ES"/>
        </w:rPr>
        <w:t>户口号处输入国债户口号（非托管）或刷卡（托管），按回车键，系统自动列出客户国债列表，选择要兑付的国债。</w:t>
      </w:r>
    </w:p>
    <w:p w:rsidR="001E62C7" w:rsidRDefault="001E62C7" w:rsidP="001E62C7">
      <w:pPr>
        <w:ind w:firstLineChars="200" w:firstLine="480"/>
        <w:rPr>
          <w:rFonts w:ascii="宋体" w:hAnsi="宋体"/>
          <w:color w:val="000000"/>
          <w:lang w:val="eu-ES"/>
        </w:rPr>
      </w:pPr>
      <w:r>
        <w:rPr>
          <w:rFonts w:ascii="宋体" w:hAnsi="宋体" w:hint="eastAsia"/>
          <w:color w:val="000000"/>
          <w:lang w:val="eu-ES"/>
        </w:rPr>
        <w:t>3、</w:t>
      </w:r>
      <w:r>
        <w:rPr>
          <w:rFonts w:ascii="宋体" w:hAnsi="宋体" w:hint="eastAsia"/>
          <w:bCs/>
          <w:color w:val="000000"/>
        </w:rPr>
        <w:t>选择支付方式验证框</w:t>
      </w:r>
      <w:r w:rsidRPr="008E1FB9">
        <w:rPr>
          <w:rFonts w:ascii="宋体" w:hAnsi="宋体"/>
          <w:bCs/>
          <w:color w:val="000000"/>
        </w:rPr>
        <w:object w:dxaOrig="345" w:dyaOrig="315">
          <v:shape id="_x0000_i1118" type="#_x0000_t75" style="width:17.25pt;height:15.75pt" o:ole="">
            <v:imagedata r:id="rId43" o:title=""/>
          </v:shape>
          <o:OLEObject Type="Embed" ProgID="PBrush" ShapeID="_x0000_i1118" DrawAspect="Content" ObjectID="_1458487594" r:id="rId465"/>
        </w:object>
      </w:r>
      <w:r>
        <w:rPr>
          <w:rFonts w:ascii="宋体" w:hAnsi="宋体" w:hint="eastAsia"/>
          <w:bCs/>
          <w:color w:val="000000"/>
        </w:rPr>
        <w:t>，请客户输入密码并确认。</w:t>
      </w:r>
    </w:p>
    <w:p w:rsidR="001E62C7" w:rsidRDefault="001E62C7" w:rsidP="001E62C7">
      <w:pPr>
        <w:ind w:firstLineChars="200" w:firstLine="480"/>
        <w:rPr>
          <w:rFonts w:ascii="宋体" w:hAnsi="宋体"/>
          <w:color w:val="000000"/>
          <w:lang w:val="eu-ES"/>
        </w:rPr>
      </w:pPr>
      <w:r>
        <w:rPr>
          <w:rFonts w:ascii="宋体" w:hAnsi="宋体" w:hint="eastAsia"/>
          <w:color w:val="000000"/>
          <w:lang w:val="eu-ES"/>
        </w:rPr>
        <w:t>4、选择正确的资金去向，按确定执行。</w:t>
      </w:r>
    </w:p>
    <w:p w:rsidR="001E62C7" w:rsidRDefault="001E62C7" w:rsidP="001E62C7">
      <w:pPr>
        <w:ind w:firstLineChars="200" w:firstLine="480"/>
        <w:rPr>
          <w:rFonts w:ascii="宋体" w:hAnsi="宋体"/>
          <w:color w:val="000000"/>
          <w:lang w:val="eu-ES"/>
        </w:rPr>
      </w:pPr>
      <w:r>
        <w:rPr>
          <w:rFonts w:ascii="宋体" w:hAnsi="宋体" w:hint="eastAsia"/>
          <w:color w:val="000000"/>
          <w:lang w:val="eu-ES"/>
        </w:rPr>
        <w:t>5</w:t>
      </w:r>
      <w:r>
        <w:rPr>
          <w:rFonts w:ascii="宋体" w:hAnsi="宋体" w:hint="eastAsia"/>
          <w:color w:val="000000"/>
        </w:rPr>
        <w:t>、根据系统提示打印国债兑付申请表（非托管国债还打印国债收款凭证）。</w:t>
      </w:r>
    </w:p>
    <w:p w:rsidR="001E62C7" w:rsidRDefault="001E62C7" w:rsidP="0004090F">
      <w:pPr>
        <w:pStyle w:val="6"/>
        <w:spacing w:line="360" w:lineRule="auto"/>
        <w:rPr>
          <w:rFonts w:ascii="宋体" w:eastAsia="宋体" w:hAnsi="宋体"/>
        </w:rPr>
      </w:pPr>
      <w:r>
        <w:rPr>
          <w:rFonts w:ascii="宋体" w:eastAsia="宋体" w:hAnsi="宋体" w:hint="eastAsia"/>
        </w:rPr>
        <w:t>非托管国债转托管（业务代码6406）</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szCs w:val="18"/>
        </w:rPr>
      </w:pPr>
      <w:r>
        <w:rPr>
          <w:rFonts w:ascii="宋体" w:hAnsi="宋体" w:hint="eastAsia"/>
          <w:color w:val="000000"/>
          <w:szCs w:val="18"/>
        </w:rPr>
        <w:t>本功能实现国债的非托管方式与托管方式之间的转换，即将非托管方式的国债通过转托管业务转换成托管方式的国债，要求客户的一卡通户口与国债户口属于同一客户号，有相同的户名及开户证件。转入该“一卡通”后，国债的（提前）</w:t>
      </w:r>
      <w:r>
        <w:rPr>
          <w:rFonts w:ascii="宋体" w:hAnsi="宋体" w:hint="eastAsia"/>
          <w:color w:val="000000"/>
          <w:szCs w:val="18"/>
        </w:rPr>
        <w:lastRenderedPageBreak/>
        <w:t>兑付方式该“一卡通”的取款方式相同。</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0029C7">
      <w:pPr>
        <w:numPr>
          <w:ilvl w:val="0"/>
          <w:numId w:val="522"/>
        </w:numPr>
        <w:tabs>
          <w:tab w:val="num" w:pos="1320"/>
        </w:tabs>
        <w:ind w:firstLineChars="200" w:firstLine="480"/>
        <w:rPr>
          <w:rFonts w:ascii="宋体" w:hAnsi="宋体"/>
          <w:color w:val="000000"/>
          <w:szCs w:val="18"/>
        </w:rPr>
      </w:pPr>
      <w:r>
        <w:rPr>
          <w:rFonts w:ascii="宋体" w:hAnsi="宋体" w:hint="eastAsia"/>
          <w:color w:val="000000"/>
          <w:szCs w:val="18"/>
        </w:rPr>
        <w:t>客户持国债收款凭证、一卡通及身份证件到柜面办理，若是由代理人办理的还必须出示代理人的身份证件，并在转托管申请表上备注。</w:t>
      </w:r>
    </w:p>
    <w:p w:rsidR="001E62C7" w:rsidRDefault="001E62C7" w:rsidP="000029C7">
      <w:pPr>
        <w:numPr>
          <w:ilvl w:val="0"/>
          <w:numId w:val="522"/>
        </w:numPr>
        <w:tabs>
          <w:tab w:val="num" w:pos="1320"/>
        </w:tabs>
        <w:ind w:firstLineChars="200" w:firstLine="480"/>
        <w:rPr>
          <w:rFonts w:ascii="宋体" w:hAnsi="宋体"/>
          <w:color w:val="000000"/>
          <w:szCs w:val="18"/>
        </w:rPr>
      </w:pPr>
      <w:r>
        <w:rPr>
          <w:rFonts w:ascii="宋体" w:hAnsi="宋体" w:hint="eastAsia"/>
          <w:color w:val="000000"/>
          <w:szCs w:val="18"/>
        </w:rPr>
        <w:t>支取方式为“凭密码”的可在同城各网点办理，支取方式为“无限制”的只能在开户网点办理。</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rPr>
          <w:rFonts w:ascii="宋体" w:hAnsi="宋体"/>
          <w:color w:val="000000"/>
          <w:szCs w:val="18"/>
        </w:rPr>
      </w:pPr>
      <w:r>
        <w:rPr>
          <w:rFonts w:ascii="宋体" w:hAnsi="宋体" w:hint="eastAsia"/>
          <w:b/>
          <w:bCs/>
          <w:noProof/>
          <w:color w:val="000000"/>
          <w:szCs w:val="18"/>
        </w:rPr>
        <w:drawing>
          <wp:inline distT="0" distB="0" distL="0" distR="0">
            <wp:extent cx="5276850" cy="3952875"/>
            <wp:effectExtent l="1905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66"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t>（四）操作步骤</w:t>
      </w:r>
    </w:p>
    <w:p w:rsidR="001E62C7" w:rsidRDefault="001E62C7" w:rsidP="000029C7">
      <w:pPr>
        <w:numPr>
          <w:ilvl w:val="0"/>
          <w:numId w:val="519"/>
        </w:numPr>
        <w:tabs>
          <w:tab w:val="num" w:pos="1350"/>
        </w:tabs>
        <w:ind w:firstLineChars="200" w:firstLine="480"/>
        <w:rPr>
          <w:rFonts w:ascii="宋体" w:hAnsi="宋体"/>
          <w:color w:val="000000"/>
          <w:szCs w:val="32"/>
        </w:rPr>
      </w:pPr>
      <w:r>
        <w:rPr>
          <w:rFonts w:ascii="宋体" w:hAnsi="宋体" w:hint="eastAsia"/>
          <w:color w:val="000000"/>
          <w:szCs w:val="32"/>
        </w:rPr>
        <w:t>用户选择系统导航－其他中间业务－凭证式国债－</w:t>
      </w:r>
      <w:r>
        <w:rPr>
          <w:rFonts w:ascii="宋体" w:hAnsi="宋体" w:hint="eastAsia"/>
          <w:color w:val="000000"/>
        </w:rPr>
        <w:t>非托管转托管</w:t>
      </w:r>
      <w:r>
        <w:rPr>
          <w:rFonts w:ascii="宋体" w:hAnsi="宋体" w:hint="eastAsia"/>
          <w:color w:val="000000"/>
          <w:szCs w:val="32"/>
        </w:rPr>
        <w:t>，或输入业务代码6406进入</w:t>
      </w:r>
    </w:p>
    <w:p w:rsidR="001E62C7" w:rsidRDefault="001E62C7" w:rsidP="000029C7">
      <w:pPr>
        <w:numPr>
          <w:ilvl w:val="0"/>
          <w:numId w:val="519"/>
        </w:numPr>
        <w:tabs>
          <w:tab w:val="num" w:pos="1350"/>
        </w:tabs>
        <w:ind w:firstLineChars="200" w:firstLine="480"/>
        <w:rPr>
          <w:rFonts w:ascii="宋体" w:hAnsi="宋体"/>
          <w:color w:val="000000"/>
          <w:lang w:val="eu-ES"/>
        </w:rPr>
      </w:pPr>
      <w:r>
        <w:rPr>
          <w:rFonts w:ascii="宋体" w:hAnsi="宋体" w:hint="eastAsia"/>
          <w:color w:val="000000"/>
          <w:lang w:val="eu-ES"/>
        </w:rPr>
        <w:t>在户口号处输入国债户口号，系统自动列出客户国债列表，选择要转托管的国债。</w:t>
      </w:r>
    </w:p>
    <w:p w:rsidR="001E62C7" w:rsidRDefault="001E62C7" w:rsidP="000029C7">
      <w:pPr>
        <w:numPr>
          <w:ilvl w:val="0"/>
          <w:numId w:val="519"/>
        </w:numPr>
        <w:tabs>
          <w:tab w:val="num" w:pos="1350"/>
        </w:tabs>
        <w:ind w:firstLineChars="200" w:firstLine="480"/>
        <w:rPr>
          <w:rFonts w:ascii="宋体" w:hAnsi="宋体"/>
          <w:color w:val="000000"/>
          <w:lang w:val="eu-ES"/>
        </w:rPr>
      </w:pPr>
      <w:r>
        <w:rPr>
          <w:rFonts w:ascii="宋体" w:hAnsi="宋体" w:hint="eastAsia"/>
          <w:bCs/>
          <w:color w:val="000000"/>
        </w:rPr>
        <w:t>选择支付方式验证框</w:t>
      </w:r>
      <w:r w:rsidRPr="008E1FB9">
        <w:rPr>
          <w:rFonts w:ascii="宋体" w:hAnsi="宋体"/>
          <w:bCs/>
          <w:color w:val="000000"/>
        </w:rPr>
        <w:object w:dxaOrig="345" w:dyaOrig="315">
          <v:shape id="_x0000_i1119" type="#_x0000_t75" style="width:17.25pt;height:15.75pt" o:ole="">
            <v:imagedata r:id="rId43" o:title=""/>
          </v:shape>
          <o:OLEObject Type="Embed" ProgID="PBrush" ShapeID="_x0000_i1119" DrawAspect="Content" ObjectID="_1458487595" r:id="rId467"/>
        </w:object>
      </w:r>
      <w:r>
        <w:rPr>
          <w:rFonts w:ascii="宋体" w:hAnsi="宋体" w:hint="eastAsia"/>
          <w:bCs/>
          <w:color w:val="000000"/>
        </w:rPr>
        <w:t>，请客户输入密码并确认。</w:t>
      </w:r>
    </w:p>
    <w:p w:rsidR="001E62C7" w:rsidRDefault="001E62C7" w:rsidP="000029C7">
      <w:pPr>
        <w:numPr>
          <w:ilvl w:val="0"/>
          <w:numId w:val="519"/>
        </w:numPr>
        <w:tabs>
          <w:tab w:val="num" w:pos="1350"/>
        </w:tabs>
        <w:ind w:firstLineChars="200" w:firstLine="480"/>
        <w:rPr>
          <w:rFonts w:ascii="宋体" w:hAnsi="宋体"/>
          <w:color w:val="000000"/>
          <w:lang w:val="eu-ES"/>
        </w:rPr>
      </w:pPr>
      <w:r>
        <w:rPr>
          <w:rFonts w:ascii="宋体" w:hAnsi="宋体" w:hint="eastAsia"/>
          <w:color w:val="000000"/>
          <w:lang w:val="eu-ES"/>
        </w:rPr>
        <w:t>在托管一卡通号处刷卡，系统</w:t>
      </w:r>
      <w:r>
        <w:rPr>
          <w:rFonts w:ascii="宋体" w:hAnsi="宋体" w:hint="eastAsia"/>
          <w:color w:val="000000"/>
          <w:szCs w:val="32"/>
        </w:rPr>
        <w:t>显示持卡人姓名、客户状态等基本资</w:t>
      </w:r>
      <w:r>
        <w:rPr>
          <w:rFonts w:ascii="宋体" w:hAnsi="宋体" w:hint="eastAsia"/>
          <w:color w:val="000000"/>
          <w:szCs w:val="32"/>
        </w:rPr>
        <w:lastRenderedPageBreak/>
        <w:t>料，按确定键执行。</w:t>
      </w:r>
    </w:p>
    <w:p w:rsidR="001E62C7" w:rsidRDefault="001E62C7" w:rsidP="000029C7">
      <w:pPr>
        <w:numPr>
          <w:ilvl w:val="0"/>
          <w:numId w:val="519"/>
        </w:numPr>
        <w:tabs>
          <w:tab w:val="num" w:pos="1350"/>
        </w:tabs>
        <w:ind w:firstLineChars="200" w:firstLine="480"/>
        <w:rPr>
          <w:rFonts w:ascii="宋体" w:hAnsi="宋体"/>
          <w:color w:val="000000"/>
          <w:lang w:val="eu-ES"/>
        </w:rPr>
      </w:pPr>
      <w:r>
        <w:rPr>
          <w:rFonts w:ascii="宋体" w:hAnsi="宋体" w:hint="eastAsia"/>
          <w:color w:val="000000"/>
          <w:lang w:val="eu-ES"/>
        </w:rPr>
        <w:t>根据</w:t>
      </w:r>
      <w:r>
        <w:rPr>
          <w:rFonts w:ascii="宋体" w:hAnsi="宋体" w:hint="eastAsia"/>
          <w:color w:val="000000"/>
        </w:rPr>
        <w:t>系统提示打印国债非托管转托管申请表。</w:t>
      </w:r>
    </w:p>
    <w:p w:rsidR="001E62C7" w:rsidRDefault="001E62C7" w:rsidP="0004090F">
      <w:pPr>
        <w:pStyle w:val="6"/>
        <w:spacing w:line="360" w:lineRule="auto"/>
        <w:rPr>
          <w:rFonts w:ascii="宋体" w:eastAsia="宋体" w:hAnsi="宋体"/>
        </w:rPr>
      </w:pPr>
      <w:r>
        <w:rPr>
          <w:rFonts w:ascii="宋体" w:eastAsia="宋体" w:hAnsi="宋体" w:hint="eastAsia"/>
        </w:rPr>
        <w:t>托管国债转非托管（业务代码6407）</w:t>
      </w:r>
    </w:p>
    <w:p w:rsidR="001E62C7" w:rsidRDefault="001E62C7" w:rsidP="0004090F">
      <w:pPr>
        <w:pStyle w:val="6"/>
        <w:spacing w:line="360" w:lineRule="auto"/>
        <w:rPr>
          <w:rFonts w:ascii="宋体" w:eastAsia="宋体" w:hAnsi="宋体"/>
        </w:rPr>
      </w:pPr>
      <w:r>
        <w:rPr>
          <w:rFonts w:ascii="宋体" w:eastAsia="宋体" w:hAnsi="宋体" w:hint="eastAsia"/>
        </w:rPr>
        <w:t>（一）功能介绍</w:t>
      </w:r>
    </w:p>
    <w:p w:rsidR="001E62C7" w:rsidRDefault="001E62C7" w:rsidP="001E62C7">
      <w:pPr>
        <w:ind w:firstLineChars="200" w:firstLine="480"/>
        <w:rPr>
          <w:rFonts w:ascii="宋体" w:hAnsi="宋体"/>
          <w:color w:val="000000"/>
        </w:rPr>
      </w:pPr>
      <w:r>
        <w:rPr>
          <w:rFonts w:ascii="宋体" w:hAnsi="宋体" w:hint="eastAsia"/>
          <w:color w:val="000000"/>
          <w:szCs w:val="18"/>
        </w:rPr>
        <w:t>本功能实现国债的托管方式与非托管方式之间的转换，将托管方式的国债通过转非托管业务转换成非托管方式的国债。要求客户的一卡通户口与国债户口属于同一客户号，有相同的户名及开户证件，转非托管的凭证式国债，其兑付方式仅限于</w:t>
      </w:r>
      <w:r>
        <w:rPr>
          <w:rFonts w:ascii="宋体" w:hAnsi="宋体" w:hint="eastAsia"/>
          <w:color w:val="000000"/>
        </w:rPr>
        <w:t>凭密码交易。</w:t>
      </w:r>
    </w:p>
    <w:p w:rsidR="001E62C7" w:rsidRDefault="001E62C7" w:rsidP="0004090F">
      <w:pPr>
        <w:pStyle w:val="6"/>
        <w:spacing w:line="360" w:lineRule="auto"/>
        <w:rPr>
          <w:rFonts w:ascii="宋体" w:eastAsia="宋体" w:hAnsi="宋体"/>
        </w:rPr>
      </w:pPr>
      <w:r>
        <w:rPr>
          <w:rFonts w:ascii="宋体" w:eastAsia="宋体" w:hAnsi="宋体" w:hint="eastAsia"/>
        </w:rPr>
        <w:t>（二）操作要点</w:t>
      </w:r>
    </w:p>
    <w:p w:rsidR="001E62C7" w:rsidRDefault="001E62C7" w:rsidP="000029C7">
      <w:pPr>
        <w:numPr>
          <w:ilvl w:val="0"/>
          <w:numId w:val="520"/>
        </w:numPr>
        <w:tabs>
          <w:tab w:val="num" w:pos="1032"/>
        </w:tabs>
        <w:ind w:firstLineChars="200" w:firstLine="480"/>
        <w:rPr>
          <w:rFonts w:ascii="宋体" w:hAnsi="宋体"/>
          <w:color w:val="000000"/>
        </w:rPr>
      </w:pPr>
      <w:r>
        <w:rPr>
          <w:rFonts w:ascii="宋体" w:hAnsi="宋体" w:hint="eastAsia"/>
          <w:color w:val="000000"/>
        </w:rPr>
        <w:t>客户持国债收款凭证、一卡通及身份证件到柜面办理，若是由代理人办理的还必须出示代理人的身份证件，并在转托管申请表上备注。</w:t>
      </w:r>
    </w:p>
    <w:p w:rsidR="001E62C7" w:rsidRDefault="001E62C7" w:rsidP="000029C7">
      <w:pPr>
        <w:numPr>
          <w:ilvl w:val="0"/>
          <w:numId w:val="520"/>
        </w:numPr>
        <w:tabs>
          <w:tab w:val="num" w:pos="1032"/>
        </w:tabs>
        <w:ind w:firstLineChars="200" w:firstLine="480"/>
        <w:rPr>
          <w:rFonts w:ascii="宋体" w:hAnsi="宋体"/>
          <w:color w:val="000000"/>
        </w:rPr>
      </w:pPr>
      <w:r>
        <w:rPr>
          <w:rFonts w:ascii="宋体" w:hAnsi="宋体" w:hint="eastAsia"/>
          <w:color w:val="000000"/>
        </w:rPr>
        <w:t>该业务必须由主管级授权办理。</w:t>
      </w:r>
    </w:p>
    <w:p w:rsidR="001E62C7" w:rsidRDefault="001E62C7" w:rsidP="0004090F">
      <w:pPr>
        <w:pStyle w:val="6"/>
        <w:spacing w:line="360" w:lineRule="auto"/>
        <w:rPr>
          <w:rFonts w:ascii="宋体" w:eastAsia="宋体" w:hAnsi="宋体"/>
        </w:rPr>
      </w:pPr>
      <w:r>
        <w:rPr>
          <w:rFonts w:ascii="宋体" w:eastAsia="宋体" w:hAnsi="宋体" w:hint="eastAsia"/>
        </w:rPr>
        <w:t>（三）操作界面</w:t>
      </w:r>
    </w:p>
    <w:p w:rsidR="001E62C7" w:rsidRDefault="0004090F" w:rsidP="001E62C7">
      <w:pPr>
        <w:rPr>
          <w:rFonts w:ascii="宋体" w:hAnsi="宋体"/>
          <w:color w:val="000000"/>
        </w:rPr>
      </w:pPr>
      <w:r>
        <w:rPr>
          <w:rFonts w:ascii="宋体" w:hAnsi="宋体" w:hint="eastAsia"/>
          <w:b/>
          <w:bCs/>
          <w:noProof/>
          <w:color w:val="000000"/>
        </w:rPr>
        <w:drawing>
          <wp:inline distT="0" distB="0" distL="0" distR="0">
            <wp:extent cx="5276850" cy="3952875"/>
            <wp:effectExtent l="1905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68" cstate="print"/>
                    <a:srcRect/>
                    <a:stretch>
                      <a:fillRect/>
                    </a:stretch>
                  </pic:blipFill>
                  <pic:spPr bwMode="auto">
                    <a:xfrm>
                      <a:off x="0" y="0"/>
                      <a:ext cx="5276850" cy="3952875"/>
                    </a:xfrm>
                    <a:prstGeom prst="rect">
                      <a:avLst/>
                    </a:prstGeom>
                    <a:noFill/>
                    <a:ln w="9525">
                      <a:noFill/>
                      <a:miter lim="800000"/>
                      <a:headEnd/>
                      <a:tailEnd/>
                    </a:ln>
                  </pic:spPr>
                </pic:pic>
              </a:graphicData>
            </a:graphic>
          </wp:inline>
        </w:drawing>
      </w:r>
    </w:p>
    <w:p w:rsidR="001E62C7" w:rsidRDefault="001E62C7" w:rsidP="0004090F">
      <w:pPr>
        <w:pStyle w:val="6"/>
        <w:spacing w:line="360" w:lineRule="auto"/>
        <w:rPr>
          <w:rFonts w:ascii="宋体" w:eastAsia="宋体" w:hAnsi="宋体"/>
        </w:rPr>
      </w:pPr>
      <w:r>
        <w:rPr>
          <w:rFonts w:ascii="宋体" w:eastAsia="宋体" w:hAnsi="宋体" w:hint="eastAsia"/>
        </w:rPr>
        <w:lastRenderedPageBreak/>
        <w:t>（四）操作步骤</w:t>
      </w:r>
    </w:p>
    <w:p w:rsidR="001E62C7" w:rsidRDefault="001E62C7" w:rsidP="000029C7">
      <w:pPr>
        <w:numPr>
          <w:ilvl w:val="0"/>
          <w:numId w:val="521"/>
        </w:numPr>
        <w:tabs>
          <w:tab w:val="num" w:pos="1032"/>
        </w:tabs>
        <w:ind w:firstLineChars="200" w:firstLine="480"/>
        <w:rPr>
          <w:rFonts w:ascii="宋体" w:hAnsi="宋体"/>
          <w:color w:val="000000"/>
          <w:szCs w:val="32"/>
        </w:rPr>
      </w:pPr>
      <w:r>
        <w:rPr>
          <w:rFonts w:ascii="宋体" w:hAnsi="宋体" w:hint="eastAsia"/>
          <w:color w:val="000000"/>
          <w:szCs w:val="32"/>
        </w:rPr>
        <w:t>用户选择系统导航－其他中间业务－凭证式国债－</w:t>
      </w:r>
      <w:r>
        <w:rPr>
          <w:rFonts w:ascii="宋体" w:hAnsi="宋体" w:hint="eastAsia"/>
          <w:color w:val="000000"/>
        </w:rPr>
        <w:t>托管转非托管</w:t>
      </w:r>
      <w:r>
        <w:rPr>
          <w:rFonts w:ascii="宋体" w:hAnsi="宋体" w:hint="eastAsia"/>
          <w:color w:val="000000"/>
          <w:szCs w:val="32"/>
        </w:rPr>
        <w:t>，或输入业务代码6407进入</w:t>
      </w:r>
    </w:p>
    <w:p w:rsidR="001E62C7" w:rsidRDefault="001E62C7" w:rsidP="000029C7">
      <w:pPr>
        <w:numPr>
          <w:ilvl w:val="0"/>
          <w:numId w:val="521"/>
        </w:numPr>
        <w:tabs>
          <w:tab w:val="num" w:pos="1032"/>
        </w:tabs>
        <w:ind w:firstLineChars="200" w:firstLine="480"/>
        <w:rPr>
          <w:rFonts w:ascii="宋体" w:hAnsi="宋体"/>
          <w:color w:val="000000"/>
        </w:rPr>
      </w:pPr>
      <w:r>
        <w:rPr>
          <w:rFonts w:ascii="宋体" w:hAnsi="宋体" w:hint="eastAsia"/>
          <w:color w:val="000000"/>
        </w:rPr>
        <w:t>在</w:t>
      </w:r>
      <w:r>
        <w:rPr>
          <w:rFonts w:ascii="宋体" w:hAnsi="宋体" w:hint="eastAsia"/>
          <w:color w:val="000000"/>
          <w:lang w:val="eu-ES"/>
        </w:rPr>
        <w:t>托管一卡通号处刷卡并回车</w:t>
      </w:r>
      <w:r>
        <w:rPr>
          <w:rFonts w:ascii="宋体" w:hAnsi="宋体" w:hint="eastAsia"/>
          <w:color w:val="000000"/>
          <w:szCs w:val="32"/>
        </w:rPr>
        <w:t>，</w:t>
      </w:r>
      <w:r>
        <w:rPr>
          <w:rFonts w:ascii="宋体" w:hAnsi="宋体" w:hint="eastAsia"/>
          <w:color w:val="000000"/>
          <w:lang w:val="eu-ES"/>
        </w:rPr>
        <w:t>系统自动列出客户一卡通内托管国债列表，选择要转非托管的国债</w:t>
      </w:r>
    </w:p>
    <w:p w:rsidR="001E62C7" w:rsidRDefault="001E62C7" w:rsidP="000029C7">
      <w:pPr>
        <w:numPr>
          <w:ilvl w:val="0"/>
          <w:numId w:val="521"/>
        </w:numPr>
        <w:tabs>
          <w:tab w:val="num" w:pos="1032"/>
        </w:tabs>
        <w:ind w:firstLineChars="200" w:firstLine="480"/>
        <w:rPr>
          <w:rFonts w:ascii="宋体" w:hAnsi="宋体"/>
          <w:color w:val="000000"/>
        </w:rPr>
      </w:pPr>
      <w:r>
        <w:rPr>
          <w:rFonts w:ascii="宋体" w:hAnsi="宋体" w:hint="eastAsia"/>
          <w:bCs/>
          <w:color w:val="000000"/>
        </w:rPr>
        <w:t>选择支付方式验证框</w:t>
      </w:r>
      <w:r w:rsidRPr="008E1FB9">
        <w:rPr>
          <w:rFonts w:ascii="宋体" w:hAnsi="宋体"/>
          <w:bCs/>
          <w:color w:val="000000"/>
        </w:rPr>
        <w:object w:dxaOrig="345" w:dyaOrig="315">
          <v:shape id="_x0000_i1120" type="#_x0000_t75" style="width:17.25pt;height:15.75pt" o:ole="">
            <v:imagedata r:id="rId43" o:title=""/>
          </v:shape>
          <o:OLEObject Type="Embed" ProgID="PBrush" ShapeID="_x0000_i1120" DrawAspect="Content" ObjectID="_1458487596" r:id="rId469"/>
        </w:object>
      </w:r>
      <w:r>
        <w:rPr>
          <w:rFonts w:ascii="宋体" w:hAnsi="宋体" w:hint="eastAsia"/>
          <w:bCs/>
          <w:color w:val="000000"/>
        </w:rPr>
        <w:t>，请客户输入密码并确认</w:t>
      </w:r>
    </w:p>
    <w:p w:rsidR="001E62C7" w:rsidRDefault="001E62C7" w:rsidP="000029C7">
      <w:pPr>
        <w:numPr>
          <w:ilvl w:val="0"/>
          <w:numId w:val="521"/>
        </w:numPr>
        <w:tabs>
          <w:tab w:val="num" w:pos="1032"/>
        </w:tabs>
        <w:ind w:firstLineChars="200" w:firstLine="480"/>
        <w:rPr>
          <w:rFonts w:ascii="宋体" w:hAnsi="宋体"/>
          <w:color w:val="000000"/>
        </w:rPr>
      </w:pPr>
      <w:r>
        <w:rPr>
          <w:rFonts w:ascii="宋体" w:hAnsi="宋体" w:hint="eastAsia"/>
          <w:color w:val="000000"/>
        </w:rPr>
        <w:t>输入非托管国债凭证号</w:t>
      </w:r>
    </w:p>
    <w:p w:rsidR="001E62C7" w:rsidRDefault="001E62C7" w:rsidP="000029C7">
      <w:pPr>
        <w:numPr>
          <w:ilvl w:val="0"/>
          <w:numId w:val="521"/>
        </w:numPr>
        <w:tabs>
          <w:tab w:val="num" w:pos="1032"/>
        </w:tabs>
        <w:ind w:firstLineChars="200" w:firstLine="480"/>
        <w:rPr>
          <w:rFonts w:ascii="宋体" w:hAnsi="宋体"/>
          <w:color w:val="000000"/>
        </w:rPr>
      </w:pPr>
      <w:r>
        <w:rPr>
          <w:rFonts w:ascii="宋体" w:hAnsi="宋体" w:hint="eastAsia"/>
          <w:color w:val="000000"/>
        </w:rPr>
        <w:t>选择正确的支取方式</w:t>
      </w:r>
    </w:p>
    <w:p w:rsidR="001E62C7" w:rsidRDefault="001E62C7" w:rsidP="000029C7">
      <w:pPr>
        <w:numPr>
          <w:ilvl w:val="0"/>
          <w:numId w:val="521"/>
        </w:numPr>
        <w:tabs>
          <w:tab w:val="num" w:pos="1032"/>
        </w:tabs>
        <w:ind w:firstLineChars="200" w:firstLine="480"/>
        <w:rPr>
          <w:rFonts w:ascii="宋体" w:hAnsi="宋体"/>
          <w:color w:val="000000"/>
        </w:rPr>
      </w:pPr>
      <w:r>
        <w:rPr>
          <w:rFonts w:ascii="宋体" w:hAnsi="宋体" w:hint="eastAsia"/>
          <w:color w:val="000000"/>
        </w:rPr>
        <w:t>系统跳出“交互信息显</w:t>
      </w:r>
      <w:r>
        <w:rPr>
          <w:rFonts w:ascii="宋体" w:hAnsi="宋体" w:hint="eastAsia"/>
          <w:bCs/>
          <w:color w:val="000000"/>
        </w:rPr>
        <w:t>示窗口”，选择“授权”，</w:t>
      </w:r>
      <w:r>
        <w:rPr>
          <w:rFonts w:ascii="宋体" w:hAnsi="宋体" w:hint="eastAsia"/>
          <w:color w:val="000000"/>
        </w:rPr>
        <w:t>刷卡或输入授权用户和密码进行授权</w:t>
      </w:r>
    </w:p>
    <w:p w:rsidR="001E62C7" w:rsidRDefault="001E62C7" w:rsidP="000029C7">
      <w:pPr>
        <w:numPr>
          <w:ilvl w:val="0"/>
          <w:numId w:val="521"/>
        </w:numPr>
        <w:tabs>
          <w:tab w:val="num" w:pos="1032"/>
        </w:tabs>
        <w:ind w:firstLineChars="200" w:firstLine="480"/>
        <w:rPr>
          <w:rFonts w:ascii="宋体" w:hAnsi="宋体"/>
        </w:rPr>
      </w:pPr>
      <w:r>
        <w:rPr>
          <w:rFonts w:ascii="宋体" w:hAnsi="宋体" w:hint="eastAsia"/>
          <w:color w:val="000000"/>
        </w:rPr>
        <w:t>根据系统提示打印国债托管转非托管申请表。</w:t>
      </w:r>
    </w:p>
    <w:p w:rsidR="001E62C7" w:rsidRDefault="001E62C7" w:rsidP="001E62C7">
      <w:pPr>
        <w:rPr>
          <w:rFonts w:ascii="宋体" w:hAnsi="宋体"/>
        </w:rPr>
      </w:pPr>
    </w:p>
    <w:p w:rsidR="001E62C7" w:rsidRDefault="001E62C7" w:rsidP="0004090F">
      <w:pPr>
        <w:pStyle w:val="4"/>
        <w:spacing w:before="156" w:after="156"/>
        <w:rPr>
          <w:rFonts w:eastAsia="宋体"/>
        </w:rPr>
      </w:pPr>
      <w:bookmarkStart w:id="1513" w:name="_Toc183927587"/>
      <w:bookmarkStart w:id="1514" w:name="_Toc186273627"/>
      <w:r>
        <w:rPr>
          <w:rFonts w:eastAsia="宋体" w:hint="eastAsia"/>
        </w:rPr>
        <w:t>第十一节</w:t>
      </w:r>
      <w:r>
        <w:rPr>
          <w:rFonts w:eastAsia="宋体" w:hint="eastAsia"/>
        </w:rPr>
        <w:t xml:space="preserve">  </w:t>
      </w:r>
      <w:r>
        <w:rPr>
          <w:rFonts w:eastAsia="宋体" w:hint="eastAsia"/>
        </w:rPr>
        <w:t>银证通</w:t>
      </w:r>
      <w:bookmarkEnd w:id="1513"/>
      <w:bookmarkEnd w:id="1514"/>
    </w:p>
    <w:p w:rsidR="001E62C7" w:rsidRDefault="001E62C7" w:rsidP="0004090F">
      <w:pPr>
        <w:pStyle w:val="5"/>
        <w:rPr>
          <w:sz w:val="24"/>
        </w:rPr>
      </w:pPr>
      <w:bookmarkStart w:id="1515" w:name="_Toc183927588"/>
      <w:r>
        <w:rPr>
          <w:rFonts w:hint="eastAsia"/>
          <w:sz w:val="24"/>
        </w:rPr>
        <w:t>一、一卡通</w:t>
      </w:r>
      <w:r>
        <w:rPr>
          <w:rFonts w:hint="eastAsia"/>
          <w:sz w:val="24"/>
        </w:rPr>
        <w:t>/</w:t>
      </w:r>
      <w:r>
        <w:rPr>
          <w:rFonts w:hint="eastAsia"/>
          <w:sz w:val="24"/>
        </w:rPr>
        <w:t>存折证券业务</w:t>
      </w:r>
      <w:r>
        <w:rPr>
          <w:rFonts w:hint="eastAsia"/>
          <w:sz w:val="24"/>
        </w:rPr>
        <w:t>A</w:t>
      </w:r>
      <w:r>
        <w:rPr>
          <w:rFonts w:hint="eastAsia"/>
          <w:sz w:val="24"/>
        </w:rPr>
        <w:t>股开户（业务代码</w:t>
      </w:r>
      <w:r>
        <w:rPr>
          <w:rFonts w:hint="eastAsia"/>
          <w:sz w:val="24"/>
        </w:rPr>
        <w:t>6151,6171</w:t>
      </w:r>
      <w:r>
        <w:rPr>
          <w:rFonts w:hint="eastAsia"/>
          <w:sz w:val="24"/>
        </w:rPr>
        <w:t>）</w:t>
      </w:r>
      <w:bookmarkEnd w:id="1515"/>
    </w:p>
    <w:p w:rsidR="001E62C7" w:rsidRDefault="001E62C7" w:rsidP="001E62C7">
      <w:pPr>
        <w:pStyle w:val="6"/>
        <w:spacing w:line="360" w:lineRule="auto"/>
      </w:pPr>
      <w:r>
        <w:rPr>
          <w:rFonts w:hint="eastAsia"/>
        </w:rPr>
        <w:t>（一）操作步骤</w:t>
      </w:r>
    </w:p>
    <w:p w:rsidR="001E62C7" w:rsidRDefault="001E62C7" w:rsidP="001E62C7">
      <w:pPr>
        <w:ind w:firstLineChars="200" w:firstLine="480"/>
        <w:rPr>
          <w:rFonts w:hAnsi="宋体"/>
          <w:bCs/>
        </w:rPr>
      </w:pPr>
      <w:r>
        <w:rPr>
          <w:rFonts w:hint="eastAsia"/>
        </w:rPr>
        <w:t>1</w:t>
      </w:r>
      <w:r>
        <w:rPr>
          <w:rFonts w:hint="eastAsia"/>
        </w:rPr>
        <w:t>、</w:t>
      </w:r>
      <w:r>
        <w:rPr>
          <w:rFonts w:hAnsi="宋体" w:hint="eastAsia"/>
          <w:bCs/>
        </w:rPr>
        <w:t>操作员选择“系统导航”－“其他中间业务”－“银证通”－“一卡通”或“存折”－“证券业务</w:t>
      </w:r>
      <w:r>
        <w:rPr>
          <w:rFonts w:hAnsi="宋体" w:hint="eastAsia"/>
          <w:bCs/>
        </w:rPr>
        <w:t>A</w:t>
      </w:r>
      <w:r>
        <w:rPr>
          <w:rFonts w:hAnsi="宋体" w:hint="eastAsia"/>
          <w:bCs/>
        </w:rPr>
        <w:t>股开户”，或在业务代码处直接输入</w:t>
      </w:r>
      <w:r>
        <w:rPr>
          <w:rFonts w:hAnsi="宋体" w:hint="eastAsia"/>
          <w:bCs/>
        </w:rPr>
        <w:t>6151</w:t>
      </w:r>
      <w:r>
        <w:rPr>
          <w:rFonts w:hAnsi="宋体" w:hint="eastAsia"/>
          <w:bCs/>
        </w:rPr>
        <w:t>、</w:t>
      </w:r>
      <w:r>
        <w:rPr>
          <w:rFonts w:hAnsi="宋体" w:hint="eastAsia"/>
          <w:bCs/>
        </w:rPr>
        <w:t>6171</w:t>
      </w:r>
      <w:r>
        <w:rPr>
          <w:rFonts w:hAnsi="宋体" w:hint="eastAsia"/>
          <w:bCs/>
        </w:rPr>
        <w:t>。</w:t>
      </w:r>
    </w:p>
    <w:p w:rsidR="001E62C7" w:rsidRDefault="001E62C7" w:rsidP="001E62C7">
      <w:pPr>
        <w:ind w:firstLineChars="200" w:firstLine="480"/>
        <w:rPr>
          <w:rFonts w:hAnsi="宋体"/>
          <w:bCs/>
        </w:rPr>
      </w:pPr>
      <w:r>
        <w:rPr>
          <w:rFonts w:hAnsi="宋体" w:hint="eastAsia"/>
          <w:bCs/>
        </w:rPr>
        <w:t>2</w:t>
      </w:r>
      <w:r>
        <w:rPr>
          <w:rFonts w:hAnsi="宋体" w:hint="eastAsia"/>
          <w:bCs/>
        </w:rPr>
        <w:t>、刷一卡通或存折，输入户口号。</w:t>
      </w:r>
    </w:p>
    <w:p w:rsidR="001E62C7" w:rsidRDefault="001E62C7" w:rsidP="001E62C7">
      <w:pPr>
        <w:ind w:firstLineChars="200" w:firstLine="480"/>
        <w:rPr>
          <w:rFonts w:hAnsi="宋体"/>
          <w:bCs/>
        </w:rPr>
      </w:pPr>
      <w:r>
        <w:rPr>
          <w:rFonts w:hAnsi="宋体" w:hint="eastAsia"/>
          <w:bCs/>
        </w:rPr>
        <w:t>3</w:t>
      </w:r>
      <w:r>
        <w:rPr>
          <w:rFonts w:hAnsi="宋体" w:hint="eastAsia"/>
          <w:bCs/>
        </w:rPr>
        <w:t>、选择正确钞汇标志。如果币种为人民币，钞汇标志选择“</w:t>
      </w:r>
      <w:r>
        <w:rPr>
          <w:rFonts w:hAnsi="宋体" w:hint="eastAsia"/>
          <w:bCs/>
        </w:rPr>
        <w:t>0</w:t>
      </w:r>
      <w:r>
        <w:rPr>
          <w:rFonts w:hAnsi="宋体" w:hint="eastAsia"/>
          <w:bCs/>
        </w:rPr>
        <w:t xml:space="preserve">　不分钞汇”。</w:t>
      </w:r>
    </w:p>
    <w:p w:rsidR="001E62C7" w:rsidRDefault="001E62C7" w:rsidP="001E62C7">
      <w:pPr>
        <w:ind w:firstLineChars="200" w:firstLine="480"/>
        <w:rPr>
          <w:rFonts w:hAnsi="宋体"/>
          <w:bCs/>
        </w:rPr>
      </w:pPr>
      <w:r>
        <w:rPr>
          <w:rFonts w:hAnsi="宋体" w:hint="eastAsia"/>
          <w:bCs/>
        </w:rPr>
        <w:t>4</w:t>
      </w:r>
      <w:r>
        <w:rPr>
          <w:rFonts w:hAnsi="宋体" w:hint="eastAsia"/>
          <w:bCs/>
        </w:rPr>
        <w:t>、输入股东代码，选择市场代码，券商席位。</w:t>
      </w:r>
    </w:p>
    <w:p w:rsidR="001E62C7" w:rsidRDefault="001E62C7" w:rsidP="001E62C7">
      <w:pPr>
        <w:ind w:firstLineChars="200" w:firstLine="480"/>
        <w:rPr>
          <w:rFonts w:hAnsi="宋体"/>
          <w:bCs/>
        </w:rPr>
      </w:pPr>
      <w:r>
        <w:rPr>
          <w:rFonts w:hAnsi="宋体" w:hint="eastAsia"/>
          <w:bCs/>
        </w:rPr>
        <w:t>5</w:t>
      </w:r>
      <w:r>
        <w:rPr>
          <w:rFonts w:hAnsi="宋体" w:hint="eastAsia"/>
          <w:bCs/>
        </w:rPr>
        <w:t>、输入客户姓名，证件资料及联系资料。</w:t>
      </w:r>
    </w:p>
    <w:p w:rsidR="001E62C7" w:rsidRDefault="001E62C7" w:rsidP="001E62C7">
      <w:pPr>
        <w:ind w:firstLineChars="200" w:firstLine="480"/>
        <w:rPr>
          <w:rFonts w:hAnsi="宋体"/>
          <w:bCs/>
        </w:rPr>
      </w:pPr>
      <w:r>
        <w:rPr>
          <w:rFonts w:hAnsi="宋体" w:hint="eastAsia"/>
          <w:bCs/>
        </w:rPr>
        <w:t>6</w:t>
      </w:r>
      <w:r>
        <w:rPr>
          <w:rFonts w:hAnsi="宋体" w:hint="eastAsia"/>
          <w:bCs/>
        </w:rPr>
        <w:t>、请客户输入取款密码。</w:t>
      </w:r>
    </w:p>
    <w:p w:rsidR="001E62C7" w:rsidRDefault="001E62C7" w:rsidP="001E62C7">
      <w:pPr>
        <w:ind w:firstLineChars="200" w:firstLine="480"/>
        <w:rPr>
          <w:rFonts w:hAnsi="宋体"/>
          <w:bCs/>
        </w:rPr>
      </w:pPr>
      <w:r>
        <w:rPr>
          <w:rFonts w:hAnsi="宋体" w:hint="eastAsia"/>
          <w:bCs/>
        </w:rPr>
        <w:t>7</w:t>
      </w:r>
      <w:r>
        <w:rPr>
          <w:rFonts w:hAnsi="宋体" w:hint="eastAsia"/>
          <w:bCs/>
        </w:rPr>
        <w:t>、请客户输入理财密码。</w:t>
      </w:r>
    </w:p>
    <w:p w:rsidR="001E62C7" w:rsidRDefault="001E62C7" w:rsidP="001E62C7">
      <w:pPr>
        <w:ind w:firstLineChars="200" w:firstLine="480"/>
        <w:rPr>
          <w:rFonts w:hAnsi="宋体"/>
          <w:bCs/>
        </w:rPr>
      </w:pPr>
      <w:r>
        <w:rPr>
          <w:rFonts w:hAnsi="宋体" w:hint="eastAsia"/>
          <w:bCs/>
        </w:rPr>
        <w:t>8</w:t>
      </w:r>
      <w:r>
        <w:rPr>
          <w:rFonts w:hAnsi="宋体" w:hint="eastAsia"/>
          <w:bCs/>
        </w:rPr>
        <w:t>、如有券商密码，请客户输入券商密码。</w:t>
      </w:r>
    </w:p>
    <w:p w:rsidR="001E62C7" w:rsidRDefault="001E62C7" w:rsidP="001E62C7">
      <w:pPr>
        <w:ind w:firstLineChars="200" w:firstLine="480"/>
        <w:rPr>
          <w:rFonts w:hAnsi="宋体"/>
          <w:bCs/>
        </w:rPr>
      </w:pPr>
      <w:r>
        <w:rPr>
          <w:rFonts w:hAnsi="宋体" w:hint="eastAsia"/>
          <w:bCs/>
        </w:rPr>
        <w:t>9</w:t>
      </w:r>
      <w:r>
        <w:rPr>
          <w:rFonts w:hAnsi="宋体" w:hint="eastAsia"/>
          <w:bCs/>
        </w:rPr>
        <w:t>、按确定按钮，提交业务。</w:t>
      </w:r>
    </w:p>
    <w:p w:rsidR="001E62C7" w:rsidRDefault="001E62C7" w:rsidP="001E62C7">
      <w:pPr>
        <w:ind w:firstLineChars="200" w:firstLine="480"/>
        <w:rPr>
          <w:rFonts w:hAnsi="宋体"/>
          <w:bCs/>
        </w:rPr>
      </w:pPr>
      <w:r>
        <w:rPr>
          <w:rFonts w:hAnsi="宋体" w:hint="eastAsia"/>
          <w:bCs/>
        </w:rPr>
        <w:t>10</w:t>
      </w:r>
      <w:r>
        <w:rPr>
          <w:rFonts w:hAnsi="宋体" w:hint="eastAsia"/>
          <w:bCs/>
        </w:rPr>
        <w:t>、打印输出：实时打印“银证通业务开户申请书”</w:t>
      </w:r>
    </w:p>
    <w:p w:rsidR="001E62C7" w:rsidRDefault="001E62C7" w:rsidP="001E62C7">
      <w:pPr>
        <w:pStyle w:val="5"/>
        <w:rPr>
          <w:sz w:val="24"/>
        </w:rPr>
      </w:pPr>
      <w:bookmarkStart w:id="1516" w:name="_Toc183927589"/>
      <w:r>
        <w:rPr>
          <w:rFonts w:hint="eastAsia"/>
          <w:sz w:val="24"/>
        </w:rPr>
        <w:lastRenderedPageBreak/>
        <w:t>二、一卡通</w:t>
      </w:r>
      <w:r>
        <w:rPr>
          <w:rFonts w:hint="eastAsia"/>
          <w:sz w:val="24"/>
        </w:rPr>
        <w:t>/</w:t>
      </w:r>
      <w:r>
        <w:rPr>
          <w:rFonts w:hint="eastAsia"/>
          <w:sz w:val="24"/>
        </w:rPr>
        <w:t>存折证券业务</w:t>
      </w:r>
      <w:r>
        <w:rPr>
          <w:rFonts w:hint="eastAsia"/>
          <w:sz w:val="24"/>
        </w:rPr>
        <w:t>B</w:t>
      </w:r>
      <w:r>
        <w:rPr>
          <w:rFonts w:hint="eastAsia"/>
          <w:sz w:val="24"/>
        </w:rPr>
        <w:t>股开户（业务代码</w:t>
      </w:r>
      <w:r>
        <w:rPr>
          <w:rFonts w:hint="eastAsia"/>
          <w:sz w:val="24"/>
        </w:rPr>
        <w:t>6161,6181</w:t>
      </w:r>
      <w:r>
        <w:rPr>
          <w:rFonts w:hint="eastAsia"/>
          <w:sz w:val="24"/>
        </w:rPr>
        <w:t>）</w:t>
      </w:r>
      <w:bookmarkEnd w:id="1516"/>
    </w:p>
    <w:p w:rsidR="001E62C7" w:rsidRDefault="001E62C7" w:rsidP="001E62C7">
      <w:pPr>
        <w:pStyle w:val="6"/>
        <w:spacing w:line="360" w:lineRule="auto"/>
      </w:pPr>
      <w:r>
        <w:rPr>
          <w:rFonts w:hint="eastAsia"/>
        </w:rPr>
        <w:t>（一）操作要点</w:t>
      </w:r>
    </w:p>
    <w:p w:rsidR="001E62C7" w:rsidRDefault="001E62C7" w:rsidP="001E62C7">
      <w:pPr>
        <w:ind w:firstLineChars="200" w:firstLine="480"/>
      </w:pPr>
      <w:r>
        <w:rPr>
          <w:rFonts w:hint="eastAsia"/>
        </w:rPr>
        <w:t>1</w:t>
      </w:r>
      <w:r>
        <w:rPr>
          <w:rFonts w:hint="eastAsia"/>
        </w:rPr>
        <w:t>、新系统在</w:t>
      </w:r>
      <w:r>
        <w:rPr>
          <w:rFonts w:hint="eastAsia"/>
        </w:rPr>
        <w:t>B</w:t>
      </w:r>
      <w:r>
        <w:rPr>
          <w:rFonts w:hint="eastAsia"/>
        </w:rPr>
        <w:t>股开户时不会自动开通对应的美元、港币现钞账户，请在</w:t>
      </w:r>
      <w:r>
        <w:rPr>
          <w:rFonts w:hint="eastAsia"/>
        </w:rPr>
        <w:t>B</w:t>
      </w:r>
      <w:r>
        <w:rPr>
          <w:rFonts w:hint="eastAsia"/>
        </w:rPr>
        <w:t>股开户前先进行美元、港币结算户开户操作。</w:t>
      </w:r>
    </w:p>
    <w:p w:rsidR="001E62C7" w:rsidRDefault="001E62C7" w:rsidP="001E62C7">
      <w:pPr>
        <w:pStyle w:val="6"/>
        <w:spacing w:line="360" w:lineRule="auto"/>
      </w:pPr>
      <w:r>
        <w:rPr>
          <w:rFonts w:hint="eastAsia"/>
        </w:rPr>
        <w:t>（二）操作步骤</w:t>
      </w:r>
    </w:p>
    <w:p w:rsidR="001E62C7" w:rsidRDefault="001E62C7" w:rsidP="001E62C7">
      <w:pPr>
        <w:ind w:firstLineChars="200" w:firstLine="480"/>
      </w:pPr>
      <w:r>
        <w:rPr>
          <w:rFonts w:hint="eastAsia"/>
        </w:rPr>
        <w:t>参照证券业务</w:t>
      </w:r>
      <w:r>
        <w:rPr>
          <w:rFonts w:hint="eastAsia"/>
        </w:rPr>
        <w:t>A</w:t>
      </w:r>
      <w:r>
        <w:rPr>
          <w:rFonts w:hint="eastAsia"/>
        </w:rPr>
        <w:t>股开户</w:t>
      </w:r>
    </w:p>
    <w:p w:rsidR="001E62C7" w:rsidRDefault="001E62C7" w:rsidP="001E62C7">
      <w:pPr>
        <w:pStyle w:val="5"/>
        <w:rPr>
          <w:sz w:val="24"/>
        </w:rPr>
      </w:pPr>
      <w:bookmarkStart w:id="1517" w:name="_Toc183927590"/>
      <w:r>
        <w:rPr>
          <w:rFonts w:hint="eastAsia"/>
          <w:sz w:val="24"/>
        </w:rPr>
        <w:t>三、一卡通</w:t>
      </w:r>
      <w:r>
        <w:rPr>
          <w:rFonts w:hint="eastAsia"/>
          <w:sz w:val="24"/>
        </w:rPr>
        <w:t>/</w:t>
      </w:r>
      <w:r>
        <w:rPr>
          <w:rFonts w:hint="eastAsia"/>
          <w:sz w:val="24"/>
        </w:rPr>
        <w:t>存折活期转理财专户（业务代码</w:t>
      </w:r>
      <w:r>
        <w:rPr>
          <w:rFonts w:hint="eastAsia"/>
          <w:sz w:val="24"/>
        </w:rPr>
        <w:t>6153,6173</w:t>
      </w:r>
      <w:r>
        <w:rPr>
          <w:rFonts w:hint="eastAsia"/>
          <w:sz w:val="24"/>
        </w:rPr>
        <w:t>）</w:t>
      </w:r>
      <w:bookmarkEnd w:id="1517"/>
    </w:p>
    <w:p w:rsidR="001E62C7" w:rsidRDefault="001E62C7" w:rsidP="001E62C7">
      <w:pPr>
        <w:pStyle w:val="6"/>
        <w:spacing w:line="360" w:lineRule="auto"/>
      </w:pPr>
      <w:r>
        <w:rPr>
          <w:rFonts w:hint="eastAsia"/>
        </w:rPr>
        <w:t>（一）操作步骤</w:t>
      </w:r>
    </w:p>
    <w:p w:rsidR="001E62C7" w:rsidRDefault="001E62C7" w:rsidP="001E62C7">
      <w:pPr>
        <w:ind w:firstLineChars="200" w:firstLine="480"/>
      </w:pPr>
      <w:r>
        <w:rPr>
          <w:rFonts w:hint="eastAsia"/>
        </w:rPr>
        <w:t>1</w:t>
      </w:r>
      <w:r>
        <w:rPr>
          <w:rFonts w:hint="eastAsia"/>
        </w:rPr>
        <w:t>、操作员选择“系统导航”－“其他中间业务”－“银证通”－“一卡通”或“存折”－“活期转理财专户”，或在业务代码处直接输入</w:t>
      </w:r>
      <w:r>
        <w:rPr>
          <w:rFonts w:hint="eastAsia"/>
        </w:rPr>
        <w:t>6153</w:t>
      </w:r>
      <w:r>
        <w:rPr>
          <w:rFonts w:hint="eastAsia"/>
        </w:rPr>
        <w:t>、</w:t>
      </w:r>
      <w:r>
        <w:rPr>
          <w:rFonts w:hint="eastAsia"/>
        </w:rPr>
        <w:t>6173</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、选择币种和钞汇标志。</w:t>
      </w:r>
    </w:p>
    <w:p w:rsidR="001E62C7" w:rsidRDefault="001E62C7" w:rsidP="001E62C7">
      <w:pPr>
        <w:ind w:firstLineChars="200" w:firstLine="480"/>
      </w:pPr>
      <w:r>
        <w:rPr>
          <w:rFonts w:hint="eastAsia"/>
        </w:rPr>
        <w:t>4</w:t>
      </w:r>
      <w:r>
        <w:rPr>
          <w:rFonts w:hint="eastAsia"/>
        </w:rPr>
        <w:t>、录入转账金额。</w:t>
      </w:r>
    </w:p>
    <w:p w:rsidR="001E62C7" w:rsidRDefault="001E62C7" w:rsidP="001E62C7">
      <w:pPr>
        <w:ind w:firstLineChars="200" w:firstLine="480"/>
      </w:pPr>
      <w:r>
        <w:rPr>
          <w:rFonts w:hint="eastAsia"/>
        </w:rPr>
        <w:t>5</w:t>
      </w:r>
      <w:r>
        <w:rPr>
          <w:rFonts w:hint="eastAsia"/>
        </w:rPr>
        <w:t>、请客户输入取款密码。按确定按钮。</w:t>
      </w:r>
    </w:p>
    <w:p w:rsidR="001E62C7" w:rsidRDefault="001E62C7" w:rsidP="001E62C7">
      <w:pPr>
        <w:ind w:firstLineChars="200" w:firstLine="480"/>
      </w:pPr>
      <w:r>
        <w:rPr>
          <w:rFonts w:hint="eastAsia"/>
        </w:rPr>
        <w:t>6</w:t>
      </w:r>
      <w:r>
        <w:rPr>
          <w:rFonts w:hint="eastAsia"/>
        </w:rPr>
        <w:t>、打印输出：实时打印“个人存取款凭条”。</w:t>
      </w:r>
    </w:p>
    <w:p w:rsidR="001E62C7" w:rsidRDefault="001E62C7" w:rsidP="001E62C7">
      <w:pPr>
        <w:pStyle w:val="5"/>
        <w:rPr>
          <w:sz w:val="24"/>
        </w:rPr>
      </w:pPr>
      <w:bookmarkStart w:id="1518" w:name="_Toc183927591"/>
      <w:r>
        <w:rPr>
          <w:rFonts w:hint="eastAsia"/>
          <w:sz w:val="24"/>
        </w:rPr>
        <w:t>四、一卡通</w:t>
      </w:r>
      <w:r>
        <w:rPr>
          <w:rFonts w:hint="eastAsia"/>
          <w:sz w:val="24"/>
        </w:rPr>
        <w:t>/</w:t>
      </w:r>
      <w:r>
        <w:rPr>
          <w:rFonts w:hint="eastAsia"/>
          <w:sz w:val="24"/>
        </w:rPr>
        <w:t>存折理财专户转活期（业务代码</w:t>
      </w:r>
      <w:r>
        <w:rPr>
          <w:rFonts w:hint="eastAsia"/>
          <w:sz w:val="24"/>
        </w:rPr>
        <w:t>6154,6174</w:t>
      </w:r>
      <w:r>
        <w:rPr>
          <w:rFonts w:hint="eastAsia"/>
          <w:sz w:val="24"/>
        </w:rPr>
        <w:t>）</w:t>
      </w:r>
      <w:bookmarkEnd w:id="1518"/>
    </w:p>
    <w:p w:rsidR="001E62C7" w:rsidRDefault="001E62C7" w:rsidP="001E62C7">
      <w:pPr>
        <w:pStyle w:val="6"/>
        <w:spacing w:line="360" w:lineRule="auto"/>
      </w:pPr>
      <w:r>
        <w:rPr>
          <w:rFonts w:hint="eastAsia"/>
        </w:rPr>
        <w:t>（一）操作步骤</w:t>
      </w:r>
    </w:p>
    <w:p w:rsidR="001E62C7" w:rsidRDefault="001E62C7" w:rsidP="001E62C7">
      <w:pPr>
        <w:ind w:firstLineChars="200" w:firstLine="480"/>
      </w:pPr>
      <w:r>
        <w:rPr>
          <w:rFonts w:hint="eastAsia"/>
        </w:rPr>
        <w:t>1</w:t>
      </w:r>
      <w:r>
        <w:rPr>
          <w:rFonts w:hint="eastAsia"/>
        </w:rPr>
        <w:t>、操作员选择“系统导航”－“其他中间业务”－“银证通”－“一卡通”或“存折”－“理财专户转活期”，或在业务代码处直接输入</w:t>
      </w:r>
      <w:r>
        <w:rPr>
          <w:rFonts w:hint="eastAsia"/>
        </w:rPr>
        <w:t>6154</w:t>
      </w:r>
      <w:r>
        <w:rPr>
          <w:rFonts w:hint="eastAsia"/>
        </w:rPr>
        <w:t>、</w:t>
      </w:r>
      <w:r>
        <w:rPr>
          <w:rFonts w:hint="eastAsia"/>
        </w:rPr>
        <w:t>6174</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、选择币种和钞汇标志。</w:t>
      </w:r>
    </w:p>
    <w:p w:rsidR="001E62C7" w:rsidRDefault="001E62C7" w:rsidP="001E62C7">
      <w:pPr>
        <w:ind w:firstLineChars="200" w:firstLine="480"/>
      </w:pPr>
      <w:r>
        <w:rPr>
          <w:rFonts w:hint="eastAsia"/>
        </w:rPr>
        <w:t>4</w:t>
      </w:r>
      <w:r>
        <w:rPr>
          <w:rFonts w:hint="eastAsia"/>
        </w:rPr>
        <w:t>、录入转账金额。</w:t>
      </w:r>
    </w:p>
    <w:p w:rsidR="001E62C7" w:rsidRDefault="001E62C7" w:rsidP="001E62C7">
      <w:pPr>
        <w:ind w:firstLineChars="200" w:firstLine="480"/>
      </w:pPr>
      <w:r>
        <w:rPr>
          <w:rFonts w:hint="eastAsia"/>
        </w:rPr>
        <w:t>5</w:t>
      </w:r>
      <w:r>
        <w:rPr>
          <w:rFonts w:hint="eastAsia"/>
        </w:rPr>
        <w:t>、请客户输入理财密码。按确定按钮。</w:t>
      </w:r>
    </w:p>
    <w:p w:rsidR="001E62C7" w:rsidRDefault="001E62C7" w:rsidP="001E62C7">
      <w:pPr>
        <w:ind w:firstLineChars="200" w:firstLine="480"/>
      </w:pPr>
      <w:r>
        <w:rPr>
          <w:rFonts w:hint="eastAsia"/>
        </w:rPr>
        <w:t>6</w:t>
      </w:r>
      <w:r>
        <w:rPr>
          <w:rFonts w:hint="eastAsia"/>
        </w:rPr>
        <w:t>、打印输出：实时打印“个人存取款凭条”。</w:t>
      </w:r>
    </w:p>
    <w:p w:rsidR="001E62C7" w:rsidRDefault="001E62C7" w:rsidP="001E62C7">
      <w:pPr>
        <w:pStyle w:val="5"/>
        <w:rPr>
          <w:sz w:val="24"/>
        </w:rPr>
      </w:pPr>
      <w:bookmarkStart w:id="1519" w:name="_Toc183927592"/>
      <w:r>
        <w:rPr>
          <w:rFonts w:hint="eastAsia"/>
          <w:sz w:val="24"/>
        </w:rPr>
        <w:lastRenderedPageBreak/>
        <w:t>五、一卡通</w:t>
      </w:r>
      <w:r>
        <w:rPr>
          <w:rFonts w:hint="eastAsia"/>
          <w:sz w:val="24"/>
        </w:rPr>
        <w:t>/</w:t>
      </w:r>
      <w:r>
        <w:rPr>
          <w:rFonts w:hint="eastAsia"/>
          <w:sz w:val="24"/>
        </w:rPr>
        <w:t>存折证券业务指定交易（业务代码</w:t>
      </w:r>
      <w:r>
        <w:rPr>
          <w:rFonts w:hint="eastAsia"/>
          <w:sz w:val="24"/>
        </w:rPr>
        <w:t>6155,6175</w:t>
      </w:r>
      <w:r>
        <w:rPr>
          <w:rFonts w:hint="eastAsia"/>
          <w:sz w:val="24"/>
        </w:rPr>
        <w:t>）</w:t>
      </w:r>
      <w:bookmarkEnd w:id="1519"/>
    </w:p>
    <w:p w:rsidR="001E62C7" w:rsidRDefault="001E62C7" w:rsidP="001E62C7">
      <w:pPr>
        <w:pStyle w:val="6"/>
        <w:spacing w:line="360" w:lineRule="auto"/>
      </w:pPr>
      <w:r>
        <w:rPr>
          <w:rFonts w:hint="eastAsia"/>
        </w:rPr>
        <w:t>（一）操作步骤</w:t>
      </w:r>
    </w:p>
    <w:p w:rsidR="001E62C7" w:rsidRDefault="001E62C7" w:rsidP="001E62C7">
      <w:pPr>
        <w:ind w:firstLineChars="200" w:firstLine="480"/>
      </w:pPr>
      <w:r>
        <w:rPr>
          <w:rFonts w:hint="eastAsia"/>
        </w:rPr>
        <w:t>1</w:t>
      </w:r>
      <w:r>
        <w:rPr>
          <w:rFonts w:hint="eastAsia"/>
        </w:rPr>
        <w:t>、操作员选择“系统导航”－“其他中间业务”－“银证通”－“一卡通”或“存折”－“证券业务指定交易”，或在业务代码处直接输入</w:t>
      </w:r>
      <w:r>
        <w:rPr>
          <w:rFonts w:hint="eastAsia"/>
        </w:rPr>
        <w:t>6155</w:t>
      </w:r>
      <w:r>
        <w:rPr>
          <w:rFonts w:hint="eastAsia"/>
        </w:rPr>
        <w:t>、</w:t>
      </w:r>
      <w:r>
        <w:rPr>
          <w:rFonts w:hint="eastAsia"/>
        </w:rPr>
        <w:t>6175</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、选择币种。</w:t>
      </w:r>
    </w:p>
    <w:p w:rsidR="001E62C7" w:rsidRDefault="001E62C7" w:rsidP="001E62C7">
      <w:pPr>
        <w:ind w:firstLineChars="200" w:firstLine="480"/>
      </w:pPr>
      <w:r>
        <w:rPr>
          <w:rFonts w:hint="eastAsia"/>
        </w:rPr>
        <w:t>4</w:t>
      </w:r>
      <w:r>
        <w:rPr>
          <w:rFonts w:hint="eastAsia"/>
        </w:rPr>
        <w:t>、录入上海股东代码。</w:t>
      </w:r>
    </w:p>
    <w:p w:rsidR="001E62C7" w:rsidRDefault="001E62C7" w:rsidP="001E62C7">
      <w:pPr>
        <w:ind w:firstLineChars="200" w:firstLine="480"/>
      </w:pPr>
      <w:r>
        <w:rPr>
          <w:rFonts w:hint="eastAsia"/>
        </w:rPr>
        <w:t>5</w:t>
      </w:r>
      <w:r>
        <w:rPr>
          <w:rFonts w:hint="eastAsia"/>
        </w:rPr>
        <w:t>、选择市场代码。</w:t>
      </w:r>
    </w:p>
    <w:p w:rsidR="001E62C7" w:rsidRDefault="001E62C7" w:rsidP="001E62C7">
      <w:pPr>
        <w:ind w:firstLineChars="200" w:firstLine="480"/>
      </w:pPr>
      <w:r>
        <w:rPr>
          <w:rFonts w:hint="eastAsia"/>
        </w:rPr>
        <w:t>6</w:t>
      </w:r>
      <w:r>
        <w:rPr>
          <w:rFonts w:hint="eastAsia"/>
        </w:rPr>
        <w:t>、请客户输入理财密码。</w:t>
      </w:r>
    </w:p>
    <w:p w:rsidR="001E62C7" w:rsidRDefault="001E62C7" w:rsidP="001E62C7">
      <w:pPr>
        <w:ind w:firstLineChars="200" w:firstLine="480"/>
      </w:pPr>
      <w:r>
        <w:rPr>
          <w:rFonts w:hint="eastAsia"/>
        </w:rPr>
        <w:t>7</w:t>
      </w:r>
      <w:r>
        <w:rPr>
          <w:rFonts w:hint="eastAsia"/>
        </w:rPr>
        <w:t>、打印输出：实时打印“特殊业务申请书”。</w:t>
      </w:r>
    </w:p>
    <w:p w:rsidR="001E62C7" w:rsidRDefault="001E62C7" w:rsidP="001E62C7">
      <w:pPr>
        <w:pStyle w:val="5"/>
        <w:rPr>
          <w:sz w:val="24"/>
        </w:rPr>
      </w:pPr>
      <w:bookmarkStart w:id="1520" w:name="_Toc183927593"/>
      <w:r>
        <w:rPr>
          <w:rFonts w:hint="eastAsia"/>
          <w:sz w:val="24"/>
        </w:rPr>
        <w:t>六、一卡通</w:t>
      </w:r>
      <w:r>
        <w:rPr>
          <w:rFonts w:hint="eastAsia"/>
          <w:sz w:val="24"/>
        </w:rPr>
        <w:t>/</w:t>
      </w:r>
      <w:r>
        <w:rPr>
          <w:rFonts w:hint="eastAsia"/>
          <w:sz w:val="24"/>
        </w:rPr>
        <w:t>存折理财专户关户（业务代码</w:t>
      </w:r>
      <w:r>
        <w:rPr>
          <w:rFonts w:hint="eastAsia"/>
          <w:sz w:val="24"/>
        </w:rPr>
        <w:t>6152,6172</w:t>
      </w:r>
      <w:r>
        <w:rPr>
          <w:rFonts w:hint="eastAsia"/>
          <w:sz w:val="24"/>
        </w:rPr>
        <w:t>）</w:t>
      </w:r>
      <w:bookmarkEnd w:id="1520"/>
    </w:p>
    <w:p w:rsidR="001E62C7" w:rsidRDefault="001E62C7" w:rsidP="001E62C7">
      <w:pPr>
        <w:ind w:firstLineChars="200" w:firstLine="480"/>
      </w:pPr>
      <w:r>
        <w:rPr>
          <w:rFonts w:hint="eastAsia"/>
        </w:rPr>
        <w:t>该功能与银基通项下理财户关闭功能一致，业务流程参照银基通理财专户关户操作。</w:t>
      </w:r>
    </w:p>
    <w:p w:rsidR="001E62C7" w:rsidRDefault="001E62C7" w:rsidP="001E62C7">
      <w:pPr>
        <w:pStyle w:val="5"/>
        <w:rPr>
          <w:sz w:val="24"/>
        </w:rPr>
      </w:pPr>
      <w:bookmarkStart w:id="1521" w:name="_Toc183927594"/>
      <w:r>
        <w:rPr>
          <w:rFonts w:hint="eastAsia"/>
          <w:sz w:val="24"/>
        </w:rPr>
        <w:t>七、一卡通</w:t>
      </w:r>
      <w:r>
        <w:rPr>
          <w:rFonts w:hint="eastAsia"/>
          <w:sz w:val="24"/>
        </w:rPr>
        <w:t>/</w:t>
      </w:r>
      <w:r>
        <w:rPr>
          <w:rFonts w:hint="eastAsia"/>
          <w:sz w:val="24"/>
        </w:rPr>
        <w:t>存折理财密码重置（业务代码</w:t>
      </w:r>
      <w:r>
        <w:rPr>
          <w:rFonts w:hint="eastAsia"/>
          <w:sz w:val="24"/>
        </w:rPr>
        <w:t>6156,6176</w:t>
      </w:r>
      <w:r>
        <w:rPr>
          <w:rFonts w:hint="eastAsia"/>
          <w:sz w:val="24"/>
        </w:rPr>
        <w:t>）</w:t>
      </w:r>
      <w:bookmarkEnd w:id="1521"/>
    </w:p>
    <w:p w:rsidR="001E62C7" w:rsidRDefault="001E62C7" w:rsidP="001E62C7">
      <w:pPr>
        <w:ind w:firstLineChars="200" w:firstLine="480"/>
      </w:pPr>
      <w:r>
        <w:rPr>
          <w:rFonts w:hint="eastAsia"/>
        </w:rPr>
        <w:t>该功能与银基通项下理财户关闭功能一致，业务流程参照银基通理财专户关户操作。</w:t>
      </w:r>
    </w:p>
    <w:p w:rsidR="001E62C7" w:rsidRDefault="001E62C7" w:rsidP="001E62C7">
      <w:pPr>
        <w:pStyle w:val="5"/>
        <w:rPr>
          <w:sz w:val="24"/>
        </w:rPr>
      </w:pPr>
      <w:bookmarkStart w:id="1522" w:name="_Toc183927595"/>
      <w:r>
        <w:rPr>
          <w:rFonts w:hint="eastAsia"/>
          <w:sz w:val="24"/>
        </w:rPr>
        <w:t>八、一卡通</w:t>
      </w:r>
      <w:r>
        <w:rPr>
          <w:rFonts w:hint="eastAsia"/>
          <w:sz w:val="24"/>
        </w:rPr>
        <w:t>/</w:t>
      </w:r>
      <w:r>
        <w:rPr>
          <w:rFonts w:hint="eastAsia"/>
          <w:sz w:val="24"/>
        </w:rPr>
        <w:t>存折券商密码重置（业务代码</w:t>
      </w:r>
      <w:r>
        <w:rPr>
          <w:rFonts w:hint="eastAsia"/>
          <w:sz w:val="24"/>
        </w:rPr>
        <w:t>6157,6177</w:t>
      </w:r>
      <w:r>
        <w:rPr>
          <w:rFonts w:hint="eastAsia"/>
          <w:sz w:val="24"/>
        </w:rPr>
        <w:t>）</w:t>
      </w:r>
      <w:bookmarkEnd w:id="1522"/>
    </w:p>
    <w:p w:rsidR="001E62C7" w:rsidRDefault="001E62C7" w:rsidP="001E62C7">
      <w:pPr>
        <w:pStyle w:val="6"/>
        <w:spacing w:line="360" w:lineRule="auto"/>
      </w:pPr>
      <w:r>
        <w:rPr>
          <w:rFonts w:hint="eastAsia"/>
        </w:rPr>
        <w:t>（一）操作步骤</w:t>
      </w:r>
    </w:p>
    <w:p w:rsidR="001E62C7" w:rsidRDefault="001E62C7" w:rsidP="001E62C7">
      <w:pPr>
        <w:ind w:firstLineChars="200" w:firstLine="480"/>
      </w:pPr>
      <w:r>
        <w:rPr>
          <w:rFonts w:hint="eastAsia"/>
        </w:rPr>
        <w:t>1</w:t>
      </w:r>
      <w:r>
        <w:rPr>
          <w:rFonts w:hint="eastAsia"/>
        </w:rPr>
        <w:t>、操作员选择“系统导航”－“其他中间业务”－“银证通”－“一卡通”或“存折”－“券商密码重置”，或在业务代码处直接输入</w:t>
      </w:r>
      <w:r>
        <w:rPr>
          <w:rFonts w:hint="eastAsia"/>
        </w:rPr>
        <w:t>6157</w:t>
      </w:r>
      <w:r>
        <w:rPr>
          <w:rFonts w:hint="eastAsia"/>
        </w:rPr>
        <w:t>、</w:t>
      </w:r>
      <w:r>
        <w:rPr>
          <w:rFonts w:hint="eastAsia"/>
        </w:rPr>
        <w:t>6177</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、选择币种。</w:t>
      </w:r>
    </w:p>
    <w:p w:rsidR="001E62C7" w:rsidRDefault="001E62C7" w:rsidP="001E62C7">
      <w:pPr>
        <w:ind w:firstLineChars="200" w:firstLine="480"/>
      </w:pPr>
      <w:r>
        <w:rPr>
          <w:rFonts w:hint="eastAsia"/>
        </w:rPr>
        <w:t>4</w:t>
      </w:r>
      <w:r>
        <w:rPr>
          <w:rFonts w:hint="eastAsia"/>
        </w:rPr>
        <w:t>、请客户输入取款密码、券商密码。</w:t>
      </w:r>
    </w:p>
    <w:p w:rsidR="001E62C7" w:rsidRDefault="001E62C7" w:rsidP="001E62C7">
      <w:pPr>
        <w:ind w:firstLineChars="200" w:firstLine="480"/>
      </w:pPr>
      <w:r>
        <w:rPr>
          <w:rFonts w:hint="eastAsia"/>
        </w:rPr>
        <w:t>5</w:t>
      </w:r>
      <w:r>
        <w:rPr>
          <w:rFonts w:hint="eastAsia"/>
        </w:rPr>
        <w:t>、输入客户证件信息。按确定按钮。</w:t>
      </w:r>
    </w:p>
    <w:p w:rsidR="001E62C7" w:rsidRDefault="001E62C7" w:rsidP="001E62C7">
      <w:pPr>
        <w:ind w:firstLineChars="200" w:firstLine="480"/>
      </w:pPr>
      <w:r>
        <w:rPr>
          <w:rFonts w:hint="eastAsia"/>
        </w:rPr>
        <w:t>6</w:t>
      </w:r>
      <w:r>
        <w:rPr>
          <w:rFonts w:hint="eastAsia"/>
        </w:rPr>
        <w:t>、打印输出：实时打印“特殊业务申请书”</w:t>
      </w:r>
    </w:p>
    <w:p w:rsidR="001E62C7" w:rsidRDefault="001E62C7" w:rsidP="001E62C7">
      <w:pPr>
        <w:pStyle w:val="5"/>
        <w:rPr>
          <w:sz w:val="24"/>
        </w:rPr>
      </w:pPr>
      <w:bookmarkStart w:id="1523" w:name="_Toc183927596"/>
      <w:r>
        <w:rPr>
          <w:rFonts w:hint="eastAsia"/>
          <w:sz w:val="24"/>
        </w:rPr>
        <w:lastRenderedPageBreak/>
        <w:t>九、一卡通</w:t>
      </w:r>
      <w:r>
        <w:rPr>
          <w:rFonts w:hint="eastAsia"/>
          <w:sz w:val="24"/>
        </w:rPr>
        <w:t>/</w:t>
      </w:r>
      <w:r>
        <w:rPr>
          <w:rFonts w:hint="eastAsia"/>
          <w:sz w:val="24"/>
        </w:rPr>
        <w:t>存折客户资料修改（业务代码</w:t>
      </w:r>
      <w:r>
        <w:rPr>
          <w:rFonts w:hint="eastAsia"/>
          <w:sz w:val="24"/>
        </w:rPr>
        <w:t>6158,6178</w:t>
      </w:r>
      <w:r>
        <w:rPr>
          <w:rFonts w:hint="eastAsia"/>
          <w:sz w:val="24"/>
        </w:rPr>
        <w:t>）</w:t>
      </w:r>
      <w:bookmarkEnd w:id="1523"/>
    </w:p>
    <w:p w:rsidR="001E62C7" w:rsidRDefault="001E62C7" w:rsidP="001E62C7">
      <w:pPr>
        <w:pStyle w:val="6"/>
        <w:spacing w:line="360" w:lineRule="auto"/>
      </w:pPr>
      <w:r>
        <w:rPr>
          <w:rFonts w:hint="eastAsia"/>
        </w:rPr>
        <w:t>（一）操作步骤</w:t>
      </w:r>
    </w:p>
    <w:p w:rsidR="001E62C7" w:rsidRDefault="001E62C7" w:rsidP="001E62C7">
      <w:pPr>
        <w:ind w:firstLineChars="200" w:firstLine="480"/>
      </w:pPr>
      <w:r>
        <w:rPr>
          <w:rFonts w:hint="eastAsia"/>
        </w:rPr>
        <w:t>1</w:t>
      </w:r>
      <w:r>
        <w:rPr>
          <w:rFonts w:hint="eastAsia"/>
        </w:rPr>
        <w:t>、操作员选择“系统导航”－“其他中间业务”－“银证通”－“一卡通”或“存折”－“客户资料修改”，或在业务代码处直接输入</w:t>
      </w:r>
      <w:r>
        <w:rPr>
          <w:rFonts w:hint="eastAsia"/>
        </w:rPr>
        <w:t>6158</w:t>
      </w:r>
      <w:r>
        <w:rPr>
          <w:rFonts w:hint="eastAsia"/>
        </w:rPr>
        <w:t>、</w:t>
      </w:r>
      <w:r>
        <w:rPr>
          <w:rFonts w:hint="eastAsia"/>
        </w:rPr>
        <w:t>6178</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、按电脑提示录入相关客户资料。</w:t>
      </w:r>
    </w:p>
    <w:p w:rsidR="001E62C7" w:rsidRDefault="001E62C7" w:rsidP="001E62C7">
      <w:pPr>
        <w:ind w:firstLineChars="200" w:firstLine="480"/>
      </w:pPr>
      <w:r>
        <w:rPr>
          <w:rFonts w:hint="eastAsia"/>
        </w:rPr>
        <w:t>4</w:t>
      </w:r>
      <w:r>
        <w:rPr>
          <w:rFonts w:hint="eastAsia"/>
        </w:rPr>
        <w:t>、请客户输入理财密码。按确定按钮。</w:t>
      </w:r>
    </w:p>
    <w:p w:rsidR="001E62C7" w:rsidRDefault="001E62C7" w:rsidP="001E62C7">
      <w:pPr>
        <w:ind w:firstLineChars="200" w:firstLine="480"/>
      </w:pPr>
      <w:r>
        <w:rPr>
          <w:rFonts w:hint="eastAsia"/>
        </w:rPr>
        <w:t>5</w:t>
      </w:r>
      <w:r>
        <w:rPr>
          <w:rFonts w:hint="eastAsia"/>
        </w:rPr>
        <w:t>、打印输出：实时打印“特殊业务申请书”</w:t>
      </w:r>
    </w:p>
    <w:p w:rsidR="001E62C7" w:rsidRDefault="001E62C7" w:rsidP="001E62C7">
      <w:pPr>
        <w:pStyle w:val="5"/>
        <w:rPr>
          <w:sz w:val="24"/>
        </w:rPr>
      </w:pPr>
      <w:bookmarkStart w:id="1524" w:name="_Toc183927597"/>
      <w:r>
        <w:rPr>
          <w:rFonts w:hint="eastAsia"/>
          <w:sz w:val="24"/>
        </w:rPr>
        <w:t>十、一卡通</w:t>
      </w:r>
      <w:r>
        <w:rPr>
          <w:rFonts w:hint="eastAsia"/>
          <w:sz w:val="24"/>
        </w:rPr>
        <w:t>/</w:t>
      </w:r>
      <w:r>
        <w:rPr>
          <w:rFonts w:hint="eastAsia"/>
          <w:sz w:val="24"/>
        </w:rPr>
        <w:t>存折自动配售申请</w:t>
      </w:r>
      <w:r>
        <w:rPr>
          <w:rFonts w:hint="eastAsia"/>
          <w:sz w:val="24"/>
        </w:rPr>
        <w:t>/</w:t>
      </w:r>
      <w:r>
        <w:rPr>
          <w:rFonts w:hint="eastAsia"/>
          <w:sz w:val="24"/>
        </w:rPr>
        <w:t>取消（业务代码</w:t>
      </w:r>
      <w:r>
        <w:rPr>
          <w:rFonts w:hint="eastAsia"/>
          <w:sz w:val="24"/>
        </w:rPr>
        <w:t>6159,6179</w:t>
      </w:r>
      <w:r>
        <w:rPr>
          <w:rFonts w:hint="eastAsia"/>
          <w:sz w:val="24"/>
        </w:rPr>
        <w:t>）</w:t>
      </w:r>
      <w:bookmarkEnd w:id="1524"/>
    </w:p>
    <w:p w:rsidR="001E62C7" w:rsidRDefault="001E62C7" w:rsidP="001E62C7">
      <w:pPr>
        <w:pStyle w:val="6"/>
        <w:spacing w:line="360" w:lineRule="auto"/>
      </w:pPr>
      <w:r>
        <w:rPr>
          <w:rFonts w:hint="eastAsia"/>
        </w:rPr>
        <w:t>（一）操作步骤</w:t>
      </w:r>
    </w:p>
    <w:p w:rsidR="001E62C7" w:rsidRDefault="001E62C7" w:rsidP="001E62C7">
      <w:pPr>
        <w:ind w:firstLineChars="200" w:firstLine="480"/>
      </w:pPr>
      <w:r>
        <w:rPr>
          <w:rFonts w:hint="eastAsia"/>
        </w:rPr>
        <w:t>1</w:t>
      </w:r>
      <w:r>
        <w:rPr>
          <w:rFonts w:hint="eastAsia"/>
        </w:rPr>
        <w:t>、操作员选择“系统导航”－“其他中间业务”－“银证通”－“一卡通”或“存折”－“自动配售申请</w:t>
      </w:r>
      <w:r>
        <w:rPr>
          <w:rFonts w:hint="eastAsia"/>
        </w:rPr>
        <w:t>/</w:t>
      </w:r>
      <w:r>
        <w:rPr>
          <w:rFonts w:hint="eastAsia"/>
        </w:rPr>
        <w:t>取消”，或在业务代码处直接输入</w:t>
      </w:r>
      <w:r>
        <w:rPr>
          <w:rFonts w:hint="eastAsia"/>
        </w:rPr>
        <w:t>6159</w:t>
      </w:r>
      <w:r>
        <w:rPr>
          <w:rFonts w:hint="eastAsia"/>
        </w:rPr>
        <w:t>、</w:t>
      </w:r>
      <w:r>
        <w:rPr>
          <w:rFonts w:hint="eastAsia"/>
        </w:rPr>
        <w:t>6179</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、选择功能。</w:t>
      </w:r>
    </w:p>
    <w:p w:rsidR="001E62C7" w:rsidRDefault="001E62C7" w:rsidP="001E62C7">
      <w:pPr>
        <w:ind w:firstLineChars="200" w:firstLine="480"/>
      </w:pPr>
      <w:r>
        <w:rPr>
          <w:rFonts w:hint="eastAsia"/>
        </w:rPr>
        <w:t>4</w:t>
      </w:r>
      <w:r>
        <w:rPr>
          <w:rFonts w:hint="eastAsia"/>
        </w:rPr>
        <w:t>、选择币种。</w:t>
      </w:r>
    </w:p>
    <w:p w:rsidR="001E62C7" w:rsidRDefault="001E62C7" w:rsidP="001E62C7">
      <w:pPr>
        <w:ind w:firstLineChars="200" w:firstLine="480"/>
      </w:pPr>
      <w:r>
        <w:rPr>
          <w:rFonts w:hint="eastAsia"/>
        </w:rPr>
        <w:t>5</w:t>
      </w:r>
      <w:r>
        <w:rPr>
          <w:rFonts w:hint="eastAsia"/>
        </w:rPr>
        <w:t>、输入理财密码（有券商密码的请输入券商密码）。按确定按钮。</w:t>
      </w:r>
    </w:p>
    <w:p w:rsidR="001E62C7" w:rsidRDefault="001E62C7" w:rsidP="001E62C7">
      <w:pPr>
        <w:ind w:firstLineChars="200" w:firstLine="480"/>
      </w:pPr>
      <w:r>
        <w:rPr>
          <w:rFonts w:hint="eastAsia"/>
        </w:rPr>
        <w:t>6</w:t>
      </w:r>
      <w:r>
        <w:rPr>
          <w:rFonts w:hint="eastAsia"/>
        </w:rPr>
        <w:t>、打印输出：实时打印“特殊业务申请书”。</w:t>
      </w:r>
    </w:p>
    <w:p w:rsidR="001E62C7" w:rsidRDefault="001E62C7" w:rsidP="001E62C7">
      <w:pPr>
        <w:pStyle w:val="5"/>
        <w:rPr>
          <w:sz w:val="24"/>
        </w:rPr>
      </w:pPr>
      <w:bookmarkStart w:id="1525" w:name="_Toc183927598"/>
      <w:r>
        <w:rPr>
          <w:rFonts w:hint="eastAsia"/>
          <w:sz w:val="24"/>
        </w:rPr>
        <w:t>十一、一卡通</w:t>
      </w:r>
      <w:r>
        <w:rPr>
          <w:rFonts w:hint="eastAsia"/>
          <w:sz w:val="24"/>
        </w:rPr>
        <w:t>/</w:t>
      </w:r>
      <w:r>
        <w:rPr>
          <w:rFonts w:hint="eastAsia"/>
          <w:sz w:val="24"/>
        </w:rPr>
        <w:t>存折</w:t>
      </w:r>
      <w:r>
        <w:rPr>
          <w:rFonts w:hint="eastAsia"/>
          <w:sz w:val="24"/>
        </w:rPr>
        <w:t>A</w:t>
      </w:r>
      <w:r>
        <w:rPr>
          <w:rFonts w:hint="eastAsia"/>
          <w:sz w:val="24"/>
        </w:rPr>
        <w:t>股股东代码取消（业务代码</w:t>
      </w:r>
      <w:r>
        <w:rPr>
          <w:rFonts w:hint="eastAsia"/>
          <w:sz w:val="24"/>
        </w:rPr>
        <w:t>6163,6183</w:t>
      </w:r>
      <w:r>
        <w:rPr>
          <w:rFonts w:hint="eastAsia"/>
          <w:sz w:val="24"/>
        </w:rPr>
        <w:t>）</w:t>
      </w:r>
      <w:bookmarkEnd w:id="1525"/>
    </w:p>
    <w:p w:rsidR="001E62C7" w:rsidRDefault="001E62C7" w:rsidP="001E62C7">
      <w:pPr>
        <w:pStyle w:val="6"/>
        <w:spacing w:line="360" w:lineRule="auto"/>
      </w:pPr>
      <w:r>
        <w:rPr>
          <w:rFonts w:hint="eastAsia"/>
        </w:rPr>
        <w:t>（一）操作要点</w:t>
      </w:r>
    </w:p>
    <w:p w:rsidR="001E62C7" w:rsidRDefault="001E62C7" w:rsidP="001E62C7">
      <w:pPr>
        <w:ind w:firstLineChars="200" w:firstLine="480"/>
      </w:pPr>
      <w:r>
        <w:rPr>
          <w:rFonts w:hint="eastAsia"/>
        </w:rPr>
        <w:t>1</w:t>
      </w:r>
      <w:r>
        <w:rPr>
          <w:rFonts w:hint="eastAsia"/>
        </w:rPr>
        <w:t>、指定交易已撤消。</w:t>
      </w:r>
    </w:p>
    <w:p w:rsidR="001E62C7" w:rsidRDefault="001E62C7" w:rsidP="001E62C7">
      <w:pPr>
        <w:pStyle w:val="6"/>
        <w:spacing w:line="360" w:lineRule="auto"/>
      </w:pPr>
      <w:r>
        <w:rPr>
          <w:rFonts w:hint="eastAsia"/>
        </w:rPr>
        <w:t>（二）操作步骤</w:t>
      </w:r>
    </w:p>
    <w:p w:rsidR="001E62C7" w:rsidRDefault="001E62C7" w:rsidP="001E62C7">
      <w:pPr>
        <w:ind w:firstLineChars="200" w:firstLine="480"/>
      </w:pPr>
      <w:r>
        <w:rPr>
          <w:rFonts w:hint="eastAsia"/>
        </w:rPr>
        <w:t>1</w:t>
      </w:r>
      <w:r>
        <w:rPr>
          <w:rFonts w:hint="eastAsia"/>
        </w:rPr>
        <w:t>、操作员选择“系统导航”－“其他中间业务”－“银证通”－“一卡通”或“存折”－“</w:t>
      </w:r>
      <w:r>
        <w:rPr>
          <w:rFonts w:hint="eastAsia"/>
        </w:rPr>
        <w:t>A</w:t>
      </w:r>
      <w:r>
        <w:rPr>
          <w:rFonts w:hint="eastAsia"/>
        </w:rPr>
        <w:t>股股东代码取消”，或在业务代码处直接输入码</w:t>
      </w:r>
      <w:r>
        <w:rPr>
          <w:rFonts w:hint="eastAsia"/>
        </w:rPr>
        <w:t>6163</w:t>
      </w:r>
      <w:r>
        <w:rPr>
          <w:rFonts w:hint="eastAsia"/>
        </w:rPr>
        <w:t>、</w:t>
      </w:r>
      <w:r>
        <w:rPr>
          <w:rFonts w:hint="eastAsia"/>
        </w:rPr>
        <w:t>6183</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、选择币种，钞汇标志。</w:t>
      </w:r>
    </w:p>
    <w:p w:rsidR="001E62C7" w:rsidRDefault="001E62C7" w:rsidP="001E62C7">
      <w:pPr>
        <w:ind w:firstLineChars="200" w:firstLine="480"/>
      </w:pPr>
      <w:r>
        <w:rPr>
          <w:rFonts w:hint="eastAsia"/>
        </w:rPr>
        <w:lastRenderedPageBreak/>
        <w:t>4</w:t>
      </w:r>
      <w:r>
        <w:rPr>
          <w:rFonts w:hint="eastAsia"/>
        </w:rPr>
        <w:t>、选择市场代码，录入股东代码，选择席位。</w:t>
      </w:r>
    </w:p>
    <w:p w:rsidR="001E62C7" w:rsidRDefault="001E62C7" w:rsidP="001E62C7">
      <w:pPr>
        <w:ind w:firstLineChars="200" w:firstLine="480"/>
      </w:pPr>
      <w:r>
        <w:rPr>
          <w:rFonts w:hint="eastAsia"/>
        </w:rPr>
        <w:t>5</w:t>
      </w:r>
      <w:r>
        <w:rPr>
          <w:rFonts w:hint="eastAsia"/>
        </w:rPr>
        <w:t>、录入客户姓名及证件资料。</w:t>
      </w:r>
    </w:p>
    <w:p w:rsidR="001E62C7" w:rsidRDefault="001E62C7" w:rsidP="001E62C7">
      <w:pPr>
        <w:ind w:firstLineChars="200" w:firstLine="480"/>
      </w:pPr>
      <w:r>
        <w:rPr>
          <w:rFonts w:hint="eastAsia"/>
        </w:rPr>
        <w:t>6</w:t>
      </w:r>
      <w:r>
        <w:rPr>
          <w:rFonts w:hint="eastAsia"/>
        </w:rPr>
        <w:t>、请客户输入理财密码（有券商密码还请输入券商密码），按确定按钮。</w:t>
      </w:r>
    </w:p>
    <w:p w:rsidR="001E62C7" w:rsidRDefault="001E62C7" w:rsidP="001E62C7">
      <w:pPr>
        <w:ind w:firstLineChars="200" w:firstLine="480"/>
      </w:pPr>
      <w:r>
        <w:rPr>
          <w:rFonts w:hint="eastAsia"/>
        </w:rPr>
        <w:t>7</w:t>
      </w:r>
      <w:r>
        <w:rPr>
          <w:rFonts w:hint="eastAsia"/>
        </w:rPr>
        <w:t>、打印输出：实时打印“特殊业务申请书”</w:t>
      </w:r>
    </w:p>
    <w:p w:rsidR="001E62C7" w:rsidRDefault="001E62C7" w:rsidP="001E62C7">
      <w:pPr>
        <w:pStyle w:val="5"/>
        <w:rPr>
          <w:sz w:val="24"/>
        </w:rPr>
      </w:pPr>
      <w:bookmarkStart w:id="1526" w:name="_Toc183927599"/>
      <w:r>
        <w:rPr>
          <w:rFonts w:hint="eastAsia"/>
          <w:sz w:val="24"/>
        </w:rPr>
        <w:t>十二、一卡通</w:t>
      </w:r>
      <w:r>
        <w:rPr>
          <w:rFonts w:hint="eastAsia"/>
          <w:sz w:val="24"/>
        </w:rPr>
        <w:t>/</w:t>
      </w:r>
      <w:r>
        <w:rPr>
          <w:rFonts w:hint="eastAsia"/>
          <w:sz w:val="24"/>
        </w:rPr>
        <w:t>存折</w:t>
      </w:r>
      <w:r>
        <w:rPr>
          <w:rFonts w:hint="eastAsia"/>
          <w:sz w:val="24"/>
        </w:rPr>
        <w:t>B</w:t>
      </w:r>
      <w:r>
        <w:rPr>
          <w:rFonts w:hint="eastAsia"/>
          <w:sz w:val="24"/>
        </w:rPr>
        <w:t>股股东代码取消（业务代码</w:t>
      </w:r>
      <w:r>
        <w:rPr>
          <w:rFonts w:hint="eastAsia"/>
          <w:sz w:val="24"/>
        </w:rPr>
        <w:t>6164,6184</w:t>
      </w:r>
      <w:r>
        <w:rPr>
          <w:rFonts w:hint="eastAsia"/>
          <w:sz w:val="24"/>
        </w:rPr>
        <w:t>）</w:t>
      </w:r>
      <w:bookmarkEnd w:id="1526"/>
    </w:p>
    <w:p w:rsidR="001E62C7" w:rsidRDefault="001E62C7" w:rsidP="001E62C7">
      <w:pPr>
        <w:pStyle w:val="6"/>
        <w:spacing w:line="360" w:lineRule="auto"/>
      </w:pPr>
      <w:r>
        <w:rPr>
          <w:rFonts w:hint="eastAsia"/>
        </w:rPr>
        <w:t>（一）操作步骤</w:t>
      </w:r>
    </w:p>
    <w:p w:rsidR="001E62C7" w:rsidRDefault="001E62C7" w:rsidP="001E62C7">
      <w:pPr>
        <w:ind w:firstLineChars="200" w:firstLine="480"/>
      </w:pPr>
      <w:r>
        <w:rPr>
          <w:rFonts w:hint="eastAsia"/>
        </w:rPr>
        <w:t>参照</w:t>
      </w:r>
      <w:r>
        <w:rPr>
          <w:rFonts w:hint="eastAsia"/>
        </w:rPr>
        <w:t>A</w:t>
      </w:r>
      <w:r>
        <w:rPr>
          <w:rFonts w:hint="eastAsia"/>
        </w:rPr>
        <w:t>股取消股东代码操作步骤。</w:t>
      </w:r>
    </w:p>
    <w:p w:rsidR="001E62C7" w:rsidRDefault="001E62C7" w:rsidP="001E62C7">
      <w:pPr>
        <w:pStyle w:val="5"/>
        <w:rPr>
          <w:sz w:val="24"/>
        </w:rPr>
      </w:pPr>
      <w:bookmarkStart w:id="1527" w:name="_Toc183927600"/>
      <w:r>
        <w:rPr>
          <w:rFonts w:hint="eastAsia"/>
          <w:sz w:val="24"/>
        </w:rPr>
        <w:t>十三、一卡通</w:t>
      </w:r>
      <w:r>
        <w:rPr>
          <w:rFonts w:hint="eastAsia"/>
          <w:sz w:val="24"/>
        </w:rPr>
        <w:t>/</w:t>
      </w:r>
      <w:r>
        <w:rPr>
          <w:rFonts w:hint="eastAsia"/>
          <w:sz w:val="24"/>
        </w:rPr>
        <w:t>存折开深圳股东代码卡（业务代码</w:t>
      </w:r>
      <w:r>
        <w:rPr>
          <w:rFonts w:hint="eastAsia"/>
          <w:sz w:val="24"/>
        </w:rPr>
        <w:t>6191,6193</w:t>
      </w:r>
      <w:r>
        <w:rPr>
          <w:rFonts w:hint="eastAsia"/>
          <w:sz w:val="24"/>
        </w:rPr>
        <w:t>）</w:t>
      </w:r>
      <w:bookmarkEnd w:id="1527"/>
    </w:p>
    <w:p w:rsidR="001E62C7" w:rsidRDefault="001E62C7" w:rsidP="001E62C7">
      <w:pPr>
        <w:pStyle w:val="6"/>
        <w:spacing w:line="360" w:lineRule="auto"/>
      </w:pPr>
      <w:r>
        <w:rPr>
          <w:rFonts w:hint="eastAsia"/>
        </w:rPr>
        <w:t>（一）操作要点</w:t>
      </w:r>
    </w:p>
    <w:p w:rsidR="001E62C7" w:rsidRDefault="001E62C7" w:rsidP="001E62C7">
      <w:pPr>
        <w:ind w:firstLineChars="200" w:firstLine="480"/>
      </w:pPr>
      <w:r>
        <w:rPr>
          <w:rFonts w:hint="eastAsia"/>
        </w:rPr>
        <w:t>1</w:t>
      </w:r>
      <w:r>
        <w:rPr>
          <w:rFonts w:hint="eastAsia"/>
        </w:rPr>
        <w:t>、新系统不能自动开通美元、港币现钞结算户，所以在代开</w:t>
      </w:r>
      <w:r>
        <w:rPr>
          <w:rFonts w:hint="eastAsia"/>
        </w:rPr>
        <w:t>B</w:t>
      </w:r>
      <w:r>
        <w:rPr>
          <w:rFonts w:hint="eastAsia"/>
        </w:rPr>
        <w:t>股股东代码前，请先进行户口下美元、港币结算户开户操作。</w:t>
      </w:r>
    </w:p>
    <w:p w:rsidR="001E62C7" w:rsidRDefault="001E62C7" w:rsidP="001E62C7">
      <w:pPr>
        <w:ind w:firstLineChars="200" w:firstLine="480"/>
      </w:pPr>
      <w:r>
        <w:rPr>
          <w:rFonts w:hint="eastAsia"/>
        </w:rPr>
        <w:t>2</w:t>
      </w:r>
      <w:r>
        <w:rPr>
          <w:rFonts w:hint="eastAsia"/>
        </w:rPr>
        <w:t>、请先确定户口项下对应币种活期结算户或已有理财专户项下是否有足够支付手续费的余额，避免在代开代码卡时出现收费失败问题。</w:t>
      </w:r>
    </w:p>
    <w:p w:rsidR="001E62C7" w:rsidRDefault="001E62C7" w:rsidP="001E62C7">
      <w:pPr>
        <w:pStyle w:val="6"/>
        <w:spacing w:line="360" w:lineRule="auto"/>
      </w:pPr>
      <w:r>
        <w:rPr>
          <w:rFonts w:hint="eastAsia"/>
        </w:rPr>
        <w:t>（二）操作步骤</w:t>
      </w:r>
    </w:p>
    <w:p w:rsidR="001E62C7" w:rsidRDefault="001E62C7" w:rsidP="001E62C7">
      <w:pPr>
        <w:ind w:firstLineChars="200" w:firstLine="480"/>
      </w:pPr>
      <w:r>
        <w:rPr>
          <w:rFonts w:hint="eastAsia"/>
        </w:rPr>
        <w:t>1</w:t>
      </w:r>
      <w:r>
        <w:rPr>
          <w:rFonts w:hint="eastAsia"/>
        </w:rPr>
        <w:t>、操作员选择“系统导航”－“其他中间业务”－“银证通”－“股东代码”－“一卡通开深圳股东代码卡”或“存折开深圳股东代码卡”，或在业务代码处直接输入</w:t>
      </w:r>
      <w:r>
        <w:rPr>
          <w:rFonts w:hint="eastAsia"/>
        </w:rPr>
        <w:t>6191</w:t>
      </w:r>
      <w:r>
        <w:rPr>
          <w:rFonts w:hint="eastAsia"/>
        </w:rPr>
        <w:t>、</w:t>
      </w:r>
      <w:r>
        <w:rPr>
          <w:rFonts w:hint="eastAsia"/>
        </w:rPr>
        <w:t>6193</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、选择开户类别、券商席位。</w:t>
      </w:r>
    </w:p>
    <w:p w:rsidR="001E62C7" w:rsidRDefault="001E62C7" w:rsidP="001E62C7">
      <w:pPr>
        <w:ind w:firstLineChars="200" w:firstLine="480"/>
      </w:pPr>
      <w:r>
        <w:rPr>
          <w:rFonts w:hint="eastAsia"/>
        </w:rPr>
        <w:t>4</w:t>
      </w:r>
      <w:r>
        <w:rPr>
          <w:rFonts w:hint="eastAsia"/>
        </w:rPr>
        <w:t>、根据电脑提示录入客户证件资料信息、客户姓名、联系资料等。</w:t>
      </w:r>
    </w:p>
    <w:p w:rsidR="001E62C7" w:rsidRDefault="001E62C7" w:rsidP="001E62C7">
      <w:pPr>
        <w:ind w:firstLineChars="200" w:firstLine="480"/>
      </w:pPr>
      <w:r>
        <w:rPr>
          <w:rFonts w:hint="eastAsia"/>
        </w:rPr>
        <w:t>5</w:t>
      </w:r>
      <w:r>
        <w:rPr>
          <w:rFonts w:hint="eastAsia"/>
        </w:rPr>
        <w:t>、请客户输入理财密码和取款密码。按确定按钮。</w:t>
      </w:r>
    </w:p>
    <w:p w:rsidR="001E62C7" w:rsidRDefault="001E62C7" w:rsidP="001E62C7">
      <w:pPr>
        <w:ind w:firstLineChars="200" w:firstLine="480"/>
      </w:pPr>
      <w:r>
        <w:rPr>
          <w:rFonts w:hint="eastAsia"/>
        </w:rPr>
        <w:t>6</w:t>
      </w:r>
      <w:r>
        <w:rPr>
          <w:rFonts w:hint="eastAsia"/>
        </w:rPr>
        <w:t>、打印输出：实时打印“深圳股东代码卡”、“手续费回单”、“银证通开户申请书”</w:t>
      </w:r>
    </w:p>
    <w:p w:rsidR="001E62C7" w:rsidRDefault="001E62C7" w:rsidP="001E62C7">
      <w:pPr>
        <w:pStyle w:val="5"/>
        <w:rPr>
          <w:sz w:val="24"/>
        </w:rPr>
      </w:pPr>
      <w:bookmarkStart w:id="1528" w:name="_Toc183927601"/>
      <w:r>
        <w:rPr>
          <w:rFonts w:hint="eastAsia"/>
          <w:sz w:val="24"/>
        </w:rPr>
        <w:t>十四、一卡通</w:t>
      </w:r>
      <w:r>
        <w:rPr>
          <w:rFonts w:hint="eastAsia"/>
          <w:sz w:val="24"/>
        </w:rPr>
        <w:t>/</w:t>
      </w:r>
      <w:r>
        <w:rPr>
          <w:rFonts w:hint="eastAsia"/>
          <w:sz w:val="24"/>
        </w:rPr>
        <w:t>存折开上海股东代码卡（业务代码</w:t>
      </w:r>
      <w:r>
        <w:rPr>
          <w:rFonts w:hint="eastAsia"/>
          <w:sz w:val="24"/>
        </w:rPr>
        <w:t>6192,6194</w:t>
      </w:r>
      <w:r>
        <w:rPr>
          <w:rFonts w:hint="eastAsia"/>
          <w:sz w:val="24"/>
        </w:rPr>
        <w:t>）</w:t>
      </w:r>
      <w:bookmarkEnd w:id="1528"/>
    </w:p>
    <w:p w:rsidR="001E62C7" w:rsidRDefault="001E62C7" w:rsidP="001E62C7">
      <w:pPr>
        <w:ind w:firstLineChars="200" w:firstLine="480"/>
      </w:pPr>
      <w:r>
        <w:rPr>
          <w:rFonts w:hint="eastAsia"/>
        </w:rPr>
        <w:t>参照开深圳股东代码。</w:t>
      </w:r>
    </w:p>
    <w:p w:rsidR="001E62C7" w:rsidRDefault="001E62C7" w:rsidP="001E62C7">
      <w:pPr>
        <w:pStyle w:val="5"/>
        <w:rPr>
          <w:sz w:val="24"/>
        </w:rPr>
      </w:pPr>
      <w:bookmarkStart w:id="1529" w:name="_Toc183927602"/>
      <w:r>
        <w:rPr>
          <w:rFonts w:hint="eastAsia"/>
          <w:sz w:val="24"/>
        </w:rPr>
        <w:lastRenderedPageBreak/>
        <w:t>十五、深圳</w:t>
      </w:r>
      <w:r>
        <w:rPr>
          <w:rFonts w:hint="eastAsia"/>
          <w:sz w:val="24"/>
        </w:rPr>
        <w:t>/</w:t>
      </w:r>
      <w:r>
        <w:rPr>
          <w:rFonts w:hint="eastAsia"/>
          <w:sz w:val="24"/>
        </w:rPr>
        <w:t>上海股东代码查询（业务代码</w:t>
      </w:r>
      <w:r>
        <w:rPr>
          <w:rFonts w:hint="eastAsia"/>
          <w:sz w:val="24"/>
        </w:rPr>
        <w:t>6195,6196</w:t>
      </w:r>
      <w:r>
        <w:rPr>
          <w:rFonts w:hint="eastAsia"/>
          <w:sz w:val="24"/>
        </w:rPr>
        <w:t>）</w:t>
      </w:r>
      <w:bookmarkEnd w:id="1529"/>
    </w:p>
    <w:p w:rsidR="001E62C7" w:rsidRDefault="001E62C7" w:rsidP="001E62C7">
      <w:pPr>
        <w:pStyle w:val="6"/>
        <w:spacing w:line="360" w:lineRule="auto"/>
      </w:pPr>
      <w:r>
        <w:rPr>
          <w:rFonts w:hint="eastAsia"/>
        </w:rPr>
        <w:t>（一）</w:t>
      </w:r>
      <w:r>
        <w:rPr>
          <w:rFonts w:hint="eastAsia"/>
        </w:rPr>
        <w:tab/>
      </w:r>
      <w:r>
        <w:rPr>
          <w:rFonts w:hint="eastAsia"/>
        </w:rPr>
        <w:t>操作步骤</w:t>
      </w:r>
    </w:p>
    <w:p w:rsidR="001E62C7" w:rsidRDefault="001E62C7" w:rsidP="001E62C7">
      <w:pPr>
        <w:ind w:firstLineChars="200" w:firstLine="480"/>
      </w:pPr>
      <w:r>
        <w:rPr>
          <w:rFonts w:hint="eastAsia"/>
        </w:rPr>
        <w:t>1</w:t>
      </w:r>
      <w:r>
        <w:rPr>
          <w:rFonts w:hint="eastAsia"/>
        </w:rPr>
        <w:t>、操作员选择“系统导航”－“其他中间业务”－“银证通”－“股东代码”－“深圳股东代码查询”或“上海股东代码查询”，或在业务代码处直接输入</w:t>
      </w:r>
      <w:r>
        <w:rPr>
          <w:rFonts w:hint="eastAsia"/>
        </w:rPr>
        <w:t>6195</w:t>
      </w:r>
      <w:r>
        <w:rPr>
          <w:rFonts w:hint="eastAsia"/>
        </w:rPr>
        <w:t>、</w:t>
      </w:r>
      <w:r>
        <w:rPr>
          <w:rFonts w:hint="eastAsia"/>
        </w:rPr>
        <w:t>6196</w:t>
      </w:r>
      <w:r>
        <w:rPr>
          <w:rFonts w:hint="eastAsia"/>
        </w:rPr>
        <w:t>。</w:t>
      </w:r>
    </w:p>
    <w:p w:rsidR="001E62C7" w:rsidRDefault="001E62C7" w:rsidP="001E62C7">
      <w:pPr>
        <w:ind w:firstLineChars="200" w:firstLine="480"/>
      </w:pPr>
      <w:r>
        <w:rPr>
          <w:rFonts w:hint="eastAsia"/>
        </w:rPr>
        <w:t>2</w:t>
      </w:r>
      <w:r>
        <w:rPr>
          <w:rFonts w:hint="eastAsia"/>
        </w:rPr>
        <w:t>、输入客户证件资料。</w:t>
      </w:r>
    </w:p>
    <w:p w:rsidR="001E62C7" w:rsidRDefault="001E62C7" w:rsidP="001E62C7">
      <w:pPr>
        <w:ind w:firstLineChars="200" w:firstLine="480"/>
      </w:pPr>
      <w:r>
        <w:rPr>
          <w:rFonts w:hint="eastAsia"/>
        </w:rPr>
        <w:t>3</w:t>
      </w:r>
      <w:r>
        <w:rPr>
          <w:rFonts w:hint="eastAsia"/>
        </w:rPr>
        <w:t>、请客户输入理财密码。</w:t>
      </w:r>
    </w:p>
    <w:p w:rsidR="001E62C7" w:rsidRDefault="001E62C7" w:rsidP="001E62C7">
      <w:pPr>
        <w:ind w:firstLineChars="200" w:firstLine="480"/>
      </w:pPr>
      <w:r>
        <w:rPr>
          <w:rFonts w:hint="eastAsia"/>
        </w:rPr>
        <w:t>4</w:t>
      </w:r>
      <w:r>
        <w:rPr>
          <w:rFonts w:hint="eastAsia"/>
        </w:rPr>
        <w:t>、选择券商席位，按确定按钮，界面显示出客户资料。</w:t>
      </w:r>
    </w:p>
    <w:p w:rsidR="001E62C7" w:rsidRDefault="001E62C7" w:rsidP="001E62C7">
      <w:pPr>
        <w:pStyle w:val="5"/>
        <w:rPr>
          <w:sz w:val="24"/>
        </w:rPr>
      </w:pPr>
      <w:bookmarkStart w:id="1530" w:name="_Toc183927603"/>
      <w:r>
        <w:rPr>
          <w:rFonts w:hint="eastAsia"/>
          <w:sz w:val="24"/>
        </w:rPr>
        <w:t>十六、深圳</w:t>
      </w:r>
      <w:r>
        <w:rPr>
          <w:rFonts w:hint="eastAsia"/>
          <w:sz w:val="24"/>
        </w:rPr>
        <w:t>/</w:t>
      </w:r>
      <w:r>
        <w:rPr>
          <w:rFonts w:hint="eastAsia"/>
          <w:sz w:val="24"/>
        </w:rPr>
        <w:t>上海股东代码卡补打（业务代码</w:t>
      </w:r>
      <w:r>
        <w:rPr>
          <w:rFonts w:hint="eastAsia"/>
          <w:sz w:val="24"/>
        </w:rPr>
        <w:t>6197,6198</w:t>
      </w:r>
      <w:r>
        <w:rPr>
          <w:rFonts w:hint="eastAsia"/>
          <w:sz w:val="24"/>
        </w:rPr>
        <w:t>）</w:t>
      </w:r>
      <w:bookmarkEnd w:id="1530"/>
    </w:p>
    <w:p w:rsidR="001E62C7" w:rsidRDefault="001E62C7" w:rsidP="001E62C7">
      <w:pPr>
        <w:pStyle w:val="6"/>
        <w:spacing w:line="360" w:lineRule="auto"/>
      </w:pPr>
      <w:r>
        <w:rPr>
          <w:rFonts w:hint="eastAsia"/>
        </w:rPr>
        <w:t>（一）操作步骤</w:t>
      </w:r>
    </w:p>
    <w:p w:rsidR="001E62C7" w:rsidRDefault="001E62C7" w:rsidP="001E62C7">
      <w:pPr>
        <w:ind w:firstLineChars="200" w:firstLine="480"/>
      </w:pPr>
      <w:r>
        <w:rPr>
          <w:rFonts w:hint="eastAsia"/>
        </w:rPr>
        <w:t>1</w:t>
      </w:r>
      <w:r>
        <w:rPr>
          <w:rFonts w:hint="eastAsia"/>
        </w:rPr>
        <w:t>、操作员选择“系统导航”－“其他中间业务”－“银证通”－“股东代码”－“深圳股东代码卡补打”或“上海股东代码卡补打”，或在业务代码处直接输入</w:t>
      </w:r>
      <w:r>
        <w:rPr>
          <w:rFonts w:hint="eastAsia"/>
        </w:rPr>
        <w:t>6197</w:t>
      </w:r>
      <w:r>
        <w:rPr>
          <w:rFonts w:hint="eastAsia"/>
        </w:rPr>
        <w:t>、</w:t>
      </w:r>
      <w:r>
        <w:rPr>
          <w:rFonts w:hint="eastAsia"/>
        </w:rPr>
        <w:t>6198</w:t>
      </w:r>
      <w:r>
        <w:rPr>
          <w:rFonts w:hint="eastAsia"/>
        </w:rPr>
        <w:t>。</w:t>
      </w:r>
    </w:p>
    <w:p w:rsidR="001E62C7" w:rsidRDefault="001E62C7" w:rsidP="001E62C7">
      <w:pPr>
        <w:ind w:firstLineChars="200" w:firstLine="480"/>
      </w:pPr>
      <w:r>
        <w:rPr>
          <w:rFonts w:hint="eastAsia"/>
        </w:rPr>
        <w:t>2</w:t>
      </w:r>
      <w:r>
        <w:rPr>
          <w:rFonts w:hint="eastAsia"/>
        </w:rPr>
        <w:t>、输入客户证件资料，选择券商席位。</w:t>
      </w:r>
    </w:p>
    <w:p w:rsidR="001E62C7" w:rsidRDefault="001E62C7" w:rsidP="001E62C7">
      <w:pPr>
        <w:ind w:firstLineChars="200" w:firstLine="480"/>
      </w:pPr>
      <w:r>
        <w:rPr>
          <w:rFonts w:hint="eastAsia"/>
        </w:rPr>
        <w:t>3</w:t>
      </w:r>
      <w:r>
        <w:rPr>
          <w:rFonts w:hint="eastAsia"/>
        </w:rPr>
        <w:t>、请客户输入理财密码、取款密码，按确定按钮。</w:t>
      </w:r>
    </w:p>
    <w:p w:rsidR="001E62C7" w:rsidRDefault="001E62C7" w:rsidP="001E62C7">
      <w:pPr>
        <w:ind w:firstLineChars="200" w:firstLine="480"/>
      </w:pPr>
      <w:r>
        <w:rPr>
          <w:rFonts w:hint="eastAsia"/>
        </w:rPr>
        <w:t>4</w:t>
      </w:r>
      <w:r>
        <w:rPr>
          <w:rFonts w:hint="eastAsia"/>
        </w:rPr>
        <w:t>、打印输出：实时打印“股东代码卡”、“手续费回单”、“银证通业务申请书”。</w:t>
      </w:r>
    </w:p>
    <w:p w:rsidR="001E62C7" w:rsidRDefault="001E62C7" w:rsidP="001E62C7">
      <w:pPr>
        <w:ind w:firstLineChars="200" w:firstLine="480"/>
      </w:pPr>
    </w:p>
    <w:p w:rsidR="001E62C7" w:rsidRDefault="001E62C7" w:rsidP="001E62C7">
      <w:pPr>
        <w:ind w:firstLineChars="200" w:firstLine="480"/>
      </w:pPr>
    </w:p>
    <w:p w:rsidR="001E62C7" w:rsidRDefault="001E62C7" w:rsidP="0004090F">
      <w:pPr>
        <w:pStyle w:val="4"/>
        <w:spacing w:before="156" w:after="156"/>
        <w:rPr>
          <w:rFonts w:eastAsia="宋体"/>
        </w:rPr>
      </w:pPr>
      <w:bookmarkStart w:id="1531" w:name="_Toc160348432"/>
      <w:bookmarkStart w:id="1532" w:name="_Toc183927604"/>
      <w:bookmarkStart w:id="1533" w:name="_Toc186273628"/>
      <w:r>
        <w:rPr>
          <w:rFonts w:eastAsia="宋体" w:hint="eastAsia"/>
        </w:rPr>
        <w:t>第十二节</w:t>
      </w:r>
      <w:r>
        <w:rPr>
          <w:rFonts w:eastAsia="宋体" w:hint="eastAsia"/>
        </w:rPr>
        <w:t xml:space="preserve">  </w:t>
      </w:r>
      <w:r>
        <w:rPr>
          <w:rFonts w:eastAsia="宋体" w:hint="eastAsia"/>
        </w:rPr>
        <w:t>银基通个人业务</w:t>
      </w:r>
      <w:bookmarkEnd w:id="1531"/>
      <w:bookmarkEnd w:id="1532"/>
      <w:bookmarkEnd w:id="1533"/>
    </w:p>
    <w:p w:rsidR="001E62C7" w:rsidRDefault="001E62C7" w:rsidP="0004090F">
      <w:pPr>
        <w:pStyle w:val="5"/>
        <w:rPr>
          <w:sz w:val="24"/>
        </w:rPr>
      </w:pPr>
      <w:bookmarkStart w:id="1534" w:name="_Toc183927605"/>
      <w:r>
        <w:rPr>
          <w:rFonts w:hint="eastAsia"/>
          <w:sz w:val="24"/>
        </w:rPr>
        <w:t>一、一卡通</w:t>
      </w:r>
      <w:r>
        <w:rPr>
          <w:rFonts w:hint="eastAsia"/>
          <w:sz w:val="24"/>
        </w:rPr>
        <w:t>/</w:t>
      </w:r>
      <w:r>
        <w:rPr>
          <w:rFonts w:hint="eastAsia"/>
          <w:sz w:val="24"/>
        </w:rPr>
        <w:t>存折基金账户开户（业务代码</w:t>
      </w:r>
      <w:r>
        <w:rPr>
          <w:rFonts w:hint="eastAsia"/>
          <w:sz w:val="24"/>
        </w:rPr>
        <w:t>6601,6611</w:t>
      </w:r>
      <w:r>
        <w:rPr>
          <w:rFonts w:hint="eastAsia"/>
          <w:sz w:val="24"/>
        </w:rPr>
        <w:t>）</w:t>
      </w:r>
      <w:bookmarkEnd w:id="1534"/>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基金账户开户是指我行代理基金注册登记机构（一般为基金管理公司或其他中央登记机构）为客户申请基金账户卡（号），并在一卡通</w:t>
      </w:r>
      <w:r>
        <w:rPr>
          <w:rFonts w:hint="eastAsia"/>
        </w:rPr>
        <w:t>/</w:t>
      </w:r>
      <w:r>
        <w:rPr>
          <w:rFonts w:hint="eastAsia"/>
        </w:rPr>
        <w:t>存折活期主账户下开立个人投资理财专用资金子账户，同时开通“银基通”服务功能的业务。</w:t>
      </w:r>
    </w:p>
    <w:p w:rsidR="001E62C7" w:rsidRDefault="001E62C7" w:rsidP="001E62C7">
      <w:pPr>
        <w:pStyle w:val="6"/>
        <w:spacing w:line="360" w:lineRule="auto"/>
      </w:pPr>
      <w:r>
        <w:rPr>
          <w:rFonts w:hint="eastAsia"/>
        </w:rPr>
        <w:lastRenderedPageBreak/>
        <w:t>（二）操作要点</w:t>
      </w:r>
    </w:p>
    <w:p w:rsidR="001E62C7" w:rsidRDefault="001E62C7" w:rsidP="001E62C7">
      <w:pPr>
        <w:ind w:firstLineChars="200" w:firstLine="480"/>
      </w:pPr>
      <w:r>
        <w:rPr>
          <w:rFonts w:hint="eastAsia"/>
        </w:rPr>
        <w:t>1</w:t>
      </w:r>
      <w:r>
        <w:rPr>
          <w:rFonts w:hint="eastAsia"/>
        </w:rPr>
        <w:t>、基金账户开户业务的办理对象是尚未获得某家基金公司的基金账户卡（号），需要到我行代理网点申请该基金公司的基金账户卡并开通我行“银基通”服务功能的客户。</w:t>
      </w:r>
    </w:p>
    <w:p w:rsidR="001E62C7" w:rsidRDefault="001E62C7" w:rsidP="001E62C7">
      <w:pPr>
        <w:ind w:firstLineChars="200" w:firstLine="480"/>
      </w:pPr>
      <w:r>
        <w:rPr>
          <w:rFonts w:hint="eastAsia"/>
        </w:rPr>
        <w:t>2</w:t>
      </w:r>
      <w:r>
        <w:rPr>
          <w:rFonts w:hint="eastAsia"/>
        </w:rPr>
        <w:t>、客户办理基金账户开户业务必须本人持有效身份证明、“一卡通”</w:t>
      </w:r>
      <w:r>
        <w:rPr>
          <w:rFonts w:hint="eastAsia"/>
        </w:rPr>
        <w:t>/</w:t>
      </w:r>
      <w:r>
        <w:rPr>
          <w:rFonts w:hint="eastAsia"/>
        </w:rPr>
        <w:t>“存折”到我行代理网点办理，并填写“招商银行代理开放式基金账户业务申请表”。</w:t>
      </w:r>
    </w:p>
    <w:p w:rsidR="001E62C7" w:rsidRDefault="001E62C7" w:rsidP="001E62C7">
      <w:pPr>
        <w:ind w:firstLineChars="200" w:firstLine="480"/>
      </w:pPr>
      <w:r>
        <w:rPr>
          <w:rFonts w:hint="eastAsia"/>
        </w:rPr>
        <w:t>3</w:t>
      </w:r>
      <w:r>
        <w:rPr>
          <w:rFonts w:hint="eastAsia"/>
        </w:rPr>
        <w:t>、客户办理开户时提供的有效身份证明名称和号码必须与该“一卡通”</w:t>
      </w:r>
      <w:r>
        <w:rPr>
          <w:rFonts w:hint="eastAsia"/>
        </w:rPr>
        <w:t>/</w:t>
      </w:r>
      <w:r>
        <w:rPr>
          <w:rFonts w:hint="eastAsia"/>
        </w:rPr>
        <w:t>“存折”开户时预留的证件资料一致，否则不予受理。如确属客户有关身份证明已改变，先请客户办理“一卡通”</w:t>
      </w:r>
      <w:r>
        <w:rPr>
          <w:rFonts w:hint="eastAsia"/>
        </w:rPr>
        <w:t>/</w:t>
      </w:r>
      <w:r>
        <w:rPr>
          <w:rFonts w:hint="eastAsia"/>
        </w:rPr>
        <w:t>“存折”户口资料维护手续后再受理基金账户开户业务。</w:t>
      </w:r>
    </w:p>
    <w:p w:rsidR="001E62C7" w:rsidRDefault="001E62C7" w:rsidP="001E62C7">
      <w:pPr>
        <w:ind w:firstLineChars="200" w:firstLine="480"/>
      </w:pPr>
      <w:r>
        <w:rPr>
          <w:rFonts w:hint="eastAsia"/>
        </w:rPr>
        <w:t>4</w:t>
      </w:r>
      <w:r>
        <w:rPr>
          <w:rFonts w:hint="eastAsia"/>
        </w:rPr>
        <w:t>、一个“一卡通”</w:t>
      </w:r>
      <w:r>
        <w:rPr>
          <w:rFonts w:hint="eastAsia"/>
        </w:rPr>
        <w:t>/</w:t>
      </w:r>
      <w:r>
        <w:rPr>
          <w:rFonts w:hint="eastAsia"/>
        </w:rPr>
        <w:t>“存折”活期账户下只开设一个“理财专户”，其下可以申请多家基金公司的“银基通”服务功能，同一个客户在同一家基金公司只能申请唯一的基金账户卡（号）。</w:t>
      </w:r>
    </w:p>
    <w:p w:rsidR="001E62C7" w:rsidRDefault="001E62C7" w:rsidP="001E62C7">
      <w:pPr>
        <w:ind w:firstLineChars="200" w:firstLine="480"/>
      </w:pPr>
      <w:r>
        <w:rPr>
          <w:rFonts w:hint="eastAsia"/>
        </w:rPr>
        <w:t>5</w:t>
      </w:r>
      <w:r>
        <w:rPr>
          <w:rFonts w:hint="eastAsia"/>
        </w:rPr>
        <w:t>、该功能必须刷卡、刷存折完成。</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、客户在代理网点前台提供本人有效身份证明、一卡通或者存折，填写“招商银行代理开放式基金账户业务申请表”。</w:t>
      </w:r>
    </w:p>
    <w:p w:rsidR="001E62C7" w:rsidRDefault="001E62C7" w:rsidP="001E62C7">
      <w:pPr>
        <w:ind w:firstLineChars="200" w:firstLine="480"/>
      </w:pPr>
      <w:r>
        <w:rPr>
          <w:rFonts w:hint="eastAsia"/>
        </w:rPr>
        <w:t>2</w:t>
      </w:r>
      <w:r>
        <w:rPr>
          <w:rFonts w:hint="eastAsia"/>
        </w:rPr>
        <w:t>、操作员选择“系统导航”－“其他中间业务”－“银基通”－“个人基金账户”－“一卡通基金账户开户”或“存折基金账户开户”，或在业务代码处直接输入</w:t>
      </w:r>
      <w:r>
        <w:rPr>
          <w:rFonts w:hint="eastAsia"/>
        </w:rPr>
        <w:t>6601</w:t>
      </w:r>
      <w:r>
        <w:rPr>
          <w:rFonts w:hint="eastAsia"/>
        </w:rPr>
        <w:t>、</w:t>
      </w:r>
      <w:r>
        <w:rPr>
          <w:rFonts w:hint="eastAsia"/>
        </w:rPr>
        <w:t>6611</w:t>
      </w:r>
      <w:r>
        <w:rPr>
          <w:rFonts w:hint="eastAsia"/>
        </w:rPr>
        <w:t>。</w:t>
      </w:r>
    </w:p>
    <w:p w:rsidR="001E62C7" w:rsidRDefault="001E62C7" w:rsidP="001E62C7">
      <w:pPr>
        <w:ind w:firstLineChars="200" w:firstLine="480"/>
      </w:pPr>
      <w:r>
        <w:rPr>
          <w:rFonts w:hint="eastAsia"/>
        </w:rPr>
        <w:t>3</w:t>
      </w:r>
      <w:r>
        <w:rPr>
          <w:rFonts w:hint="eastAsia"/>
        </w:rPr>
        <w:t>、刷一卡通</w:t>
      </w:r>
      <w:r>
        <w:rPr>
          <w:rFonts w:hint="eastAsia"/>
        </w:rPr>
        <w:t>/</w:t>
      </w:r>
      <w:r>
        <w:rPr>
          <w:rFonts w:hint="eastAsia"/>
        </w:rPr>
        <w:t>存折，输入户口号，界面上显示出户口信息。</w:t>
      </w:r>
    </w:p>
    <w:p w:rsidR="001E62C7" w:rsidRDefault="001E62C7" w:rsidP="001E62C7">
      <w:pPr>
        <w:ind w:firstLineChars="200" w:firstLine="480"/>
      </w:pPr>
      <w:r>
        <w:rPr>
          <w:rFonts w:hint="eastAsia"/>
        </w:rPr>
        <w:t>4</w:t>
      </w:r>
      <w:r>
        <w:rPr>
          <w:rFonts w:hint="eastAsia"/>
        </w:rPr>
        <w:t>、按照电脑提示选择或录入相关客户资料，在“基金公司”栏直接选择相应的基金公司，若客户之前尚未开通“银证通”服务，则将“已开户标志”项设置为“</w:t>
      </w:r>
      <w:r>
        <w:rPr>
          <w:rFonts w:hint="eastAsia"/>
        </w:rPr>
        <w:t xml:space="preserve">0- </w:t>
      </w:r>
      <w:r>
        <w:rPr>
          <w:rFonts w:hint="eastAsia"/>
        </w:rPr>
        <w:t>未开户”，遇对此类客户开户时需请客户设立“理财密码”，通过密码键盘连续输入两次密码；若客户之前已开通“银证通”服务功能，则将“已开户标志”项设置为“</w:t>
      </w:r>
      <w:r>
        <w:rPr>
          <w:rFonts w:hint="eastAsia"/>
        </w:rPr>
        <w:t xml:space="preserve">1- </w:t>
      </w:r>
      <w:r>
        <w:rPr>
          <w:rFonts w:hint="eastAsia"/>
        </w:rPr>
        <w:t>已开户”，遇此类客户开户时请客户输入原理财密，系统自动校验与原理财密码的一致性。</w:t>
      </w:r>
    </w:p>
    <w:p w:rsidR="001E62C7" w:rsidRDefault="001E62C7" w:rsidP="001E62C7">
      <w:pPr>
        <w:ind w:firstLineChars="200" w:firstLine="480"/>
      </w:pPr>
      <w:r>
        <w:rPr>
          <w:rFonts w:hint="eastAsia"/>
        </w:rPr>
        <w:t>5</w:t>
      </w:r>
      <w:r>
        <w:rPr>
          <w:rFonts w:hint="eastAsia"/>
        </w:rPr>
        <w:t>、经办员在各项开户项目录入完毕后按确定按钮。</w:t>
      </w:r>
    </w:p>
    <w:p w:rsidR="001E62C7" w:rsidRDefault="001E62C7" w:rsidP="001E62C7">
      <w:pPr>
        <w:ind w:firstLineChars="200" w:firstLine="480"/>
      </w:pPr>
      <w:r>
        <w:rPr>
          <w:rFonts w:hint="eastAsia"/>
        </w:rPr>
        <w:t>6</w:t>
      </w:r>
      <w:r>
        <w:rPr>
          <w:rFonts w:hint="eastAsia"/>
        </w:rPr>
        <w:t>、打印输出：实时打印“招商银行代理开放式基金账户业务申请书”</w:t>
      </w:r>
    </w:p>
    <w:p w:rsidR="001E62C7" w:rsidRDefault="001E62C7" w:rsidP="0004090F">
      <w:pPr>
        <w:pStyle w:val="5"/>
        <w:rPr>
          <w:sz w:val="24"/>
        </w:rPr>
      </w:pPr>
      <w:bookmarkStart w:id="1535" w:name="_Toc183927606"/>
      <w:r>
        <w:rPr>
          <w:rFonts w:hint="eastAsia"/>
          <w:sz w:val="24"/>
        </w:rPr>
        <w:lastRenderedPageBreak/>
        <w:t>二、一卡通</w:t>
      </w:r>
      <w:r>
        <w:rPr>
          <w:rFonts w:hint="eastAsia"/>
          <w:sz w:val="24"/>
        </w:rPr>
        <w:t>/</w:t>
      </w:r>
      <w:r>
        <w:rPr>
          <w:rFonts w:hint="eastAsia"/>
          <w:sz w:val="24"/>
        </w:rPr>
        <w:t>存折基金账户关户（业务代码</w:t>
      </w:r>
      <w:r>
        <w:rPr>
          <w:rFonts w:hint="eastAsia"/>
          <w:sz w:val="24"/>
        </w:rPr>
        <w:t>6602,6612</w:t>
      </w:r>
      <w:r>
        <w:rPr>
          <w:rFonts w:hint="eastAsia"/>
          <w:sz w:val="24"/>
        </w:rPr>
        <w:t>）</w:t>
      </w:r>
      <w:bookmarkEnd w:id="1535"/>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基金账户关户业务是指客户因各种原因需要通过我行“银基通”业务系统注销某家基金公司的基金账户卡。</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、客户需持本人身份证明、一卡通</w:t>
      </w:r>
      <w:r>
        <w:rPr>
          <w:rFonts w:hint="eastAsia"/>
        </w:rPr>
        <w:t>/</w:t>
      </w:r>
      <w:r>
        <w:rPr>
          <w:rFonts w:hint="eastAsia"/>
        </w:rPr>
        <w:t>存折和基金账户卡到原申请开通“银基通”服务功能的网点办理，并填写“招商银行代理开放式基金账户业务申请表”。</w:t>
      </w:r>
    </w:p>
    <w:p w:rsidR="001E62C7" w:rsidRDefault="001E62C7" w:rsidP="001E62C7">
      <w:pPr>
        <w:ind w:firstLineChars="200" w:firstLine="480"/>
      </w:pPr>
      <w:r>
        <w:rPr>
          <w:rFonts w:hint="eastAsia"/>
        </w:rPr>
        <w:t>2</w:t>
      </w:r>
      <w:r>
        <w:rPr>
          <w:rFonts w:hint="eastAsia"/>
        </w:rPr>
        <w:t>、申请销户业务的前提：</w:t>
      </w:r>
    </w:p>
    <w:p w:rsidR="001E62C7" w:rsidRDefault="001E62C7" w:rsidP="001E62C7">
      <w:pPr>
        <w:ind w:firstLineChars="300" w:firstLine="720"/>
      </w:pPr>
      <w:r>
        <w:rPr>
          <w:rFonts w:hint="eastAsia"/>
        </w:rPr>
        <w:t>1</w:t>
      </w:r>
      <w:r>
        <w:rPr>
          <w:rFonts w:hint="eastAsia"/>
        </w:rPr>
        <w:t>）在我行系统没有任何与申请销户的基金账户卡有关的未完成交易；</w:t>
      </w:r>
    </w:p>
    <w:p w:rsidR="001E62C7" w:rsidRDefault="001E62C7" w:rsidP="001E62C7">
      <w:pPr>
        <w:ind w:firstLineChars="300" w:firstLine="720"/>
      </w:pPr>
      <w:r>
        <w:rPr>
          <w:rFonts w:hint="eastAsia"/>
        </w:rPr>
        <w:t>2</w:t>
      </w:r>
      <w:r>
        <w:rPr>
          <w:rFonts w:hint="eastAsia"/>
        </w:rPr>
        <w:t>）当天我行系统没有发生任何与该基金账户卡有关的基金交易委托；</w:t>
      </w:r>
    </w:p>
    <w:p w:rsidR="001E62C7" w:rsidRDefault="001E62C7" w:rsidP="001E62C7">
      <w:pPr>
        <w:ind w:firstLineChars="300" w:firstLine="720"/>
      </w:pPr>
      <w:r>
        <w:rPr>
          <w:rFonts w:hint="eastAsia"/>
        </w:rPr>
        <w:t>3</w:t>
      </w:r>
      <w:r>
        <w:rPr>
          <w:rFonts w:hint="eastAsia"/>
        </w:rPr>
        <w:t>）我行系统的理财专户中该基金账户卡对应的所有基金份额为零；</w:t>
      </w:r>
    </w:p>
    <w:p w:rsidR="001E62C7" w:rsidRDefault="001E62C7" w:rsidP="001E62C7">
      <w:pPr>
        <w:ind w:firstLineChars="300" w:firstLine="720"/>
      </w:pPr>
      <w:r>
        <w:rPr>
          <w:rFonts w:hint="eastAsia"/>
        </w:rPr>
        <w:t>4</w:t>
      </w:r>
      <w:r>
        <w:rPr>
          <w:rFonts w:hint="eastAsia"/>
        </w:rPr>
        <w:t>）理财专户处于正常状态（冻结、挂失状态下不能销户）。</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、经办员审核客户提供的身份证明、基金账户卡和“招商银行代理开放式基金账户业务申请表”。</w:t>
      </w:r>
    </w:p>
    <w:p w:rsidR="001E62C7" w:rsidRDefault="001E62C7" w:rsidP="001E62C7">
      <w:pPr>
        <w:ind w:firstLineChars="200" w:firstLine="480"/>
      </w:pPr>
      <w:r>
        <w:rPr>
          <w:rFonts w:hint="eastAsia"/>
        </w:rPr>
        <w:t>2</w:t>
      </w:r>
      <w:r>
        <w:rPr>
          <w:rFonts w:hint="eastAsia"/>
        </w:rPr>
        <w:t>、操作员选择“系统导航”－“其他中间业务”－“银基通”－“个人基金账户”－“一卡通基金账户关户”或“存折基金账户关户”，或在业务代码处直接输入</w:t>
      </w:r>
      <w:r>
        <w:rPr>
          <w:rFonts w:hint="eastAsia"/>
        </w:rPr>
        <w:t>6602</w:t>
      </w:r>
      <w:r>
        <w:rPr>
          <w:rFonts w:hint="eastAsia"/>
        </w:rPr>
        <w:t>、</w:t>
      </w:r>
      <w:r>
        <w:rPr>
          <w:rFonts w:hint="eastAsia"/>
        </w:rPr>
        <w:t>6612</w:t>
      </w:r>
      <w:r>
        <w:rPr>
          <w:rFonts w:hint="eastAsia"/>
        </w:rPr>
        <w:t>。</w:t>
      </w:r>
    </w:p>
    <w:p w:rsidR="001E62C7" w:rsidRDefault="001E62C7" w:rsidP="001E62C7">
      <w:pPr>
        <w:ind w:firstLineChars="200" w:firstLine="480"/>
      </w:pPr>
      <w:r>
        <w:rPr>
          <w:rFonts w:hint="eastAsia"/>
        </w:rPr>
        <w:t>3</w:t>
      </w:r>
      <w:r>
        <w:rPr>
          <w:rFonts w:hint="eastAsia"/>
        </w:rPr>
        <w:t>、刷一卡通</w:t>
      </w:r>
      <w:r>
        <w:rPr>
          <w:rFonts w:hint="eastAsia"/>
        </w:rPr>
        <w:t>/</w:t>
      </w:r>
      <w:r>
        <w:rPr>
          <w:rFonts w:hint="eastAsia"/>
        </w:rPr>
        <w:t>存折，输入户口号，界面上显示出户口信息。</w:t>
      </w:r>
    </w:p>
    <w:p w:rsidR="001E62C7" w:rsidRDefault="001E62C7" w:rsidP="001E62C7">
      <w:pPr>
        <w:ind w:firstLineChars="200" w:firstLine="480"/>
      </w:pPr>
      <w:r>
        <w:rPr>
          <w:rFonts w:hint="eastAsia"/>
        </w:rPr>
        <w:t>4</w:t>
      </w:r>
      <w:r>
        <w:rPr>
          <w:rFonts w:hint="eastAsia"/>
        </w:rPr>
        <w:t>、按电脑提示录入相关信息，按确定按钮。</w:t>
      </w:r>
    </w:p>
    <w:p w:rsidR="001E62C7" w:rsidRDefault="001E62C7" w:rsidP="001E62C7">
      <w:pPr>
        <w:ind w:firstLineChars="200" w:firstLine="480"/>
      </w:pPr>
      <w:r>
        <w:rPr>
          <w:rFonts w:hint="eastAsia"/>
        </w:rPr>
        <w:t>5</w:t>
      </w:r>
      <w:r>
        <w:rPr>
          <w:rFonts w:hint="eastAsia"/>
        </w:rPr>
        <w:t>、打印输出：实时打印“招商银行代理开放式基金账户业务申请书”</w:t>
      </w:r>
    </w:p>
    <w:p w:rsidR="001E62C7" w:rsidRDefault="001E62C7" w:rsidP="001E62C7">
      <w:pPr>
        <w:pStyle w:val="5"/>
        <w:rPr>
          <w:sz w:val="24"/>
        </w:rPr>
      </w:pPr>
      <w:bookmarkStart w:id="1536" w:name="_Toc183927607"/>
      <w:r>
        <w:rPr>
          <w:rFonts w:hint="eastAsia"/>
          <w:sz w:val="24"/>
        </w:rPr>
        <w:t>三、一卡通</w:t>
      </w:r>
      <w:r>
        <w:rPr>
          <w:rFonts w:hint="eastAsia"/>
          <w:sz w:val="24"/>
        </w:rPr>
        <w:t>/</w:t>
      </w:r>
      <w:r>
        <w:rPr>
          <w:rFonts w:hint="eastAsia"/>
          <w:sz w:val="24"/>
        </w:rPr>
        <w:t>存折交易账户增加（业务代码</w:t>
      </w:r>
      <w:r>
        <w:rPr>
          <w:rFonts w:hint="eastAsia"/>
          <w:sz w:val="24"/>
        </w:rPr>
        <w:t>6603,6613</w:t>
      </w:r>
      <w:r>
        <w:rPr>
          <w:rFonts w:hint="eastAsia"/>
          <w:sz w:val="24"/>
        </w:rPr>
        <w:t>）</w:t>
      </w:r>
      <w:bookmarkEnd w:id="1536"/>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增加交易账户业务是指客户已通过其他基金销售渠道开办了某家基金公司开放式基金投资业务，获得了该基金公司的基金账户卡（号）后，在我行申请开通该基金公司的“银基通”服务功能的业务。</w:t>
      </w:r>
    </w:p>
    <w:p w:rsidR="001E62C7" w:rsidRDefault="001E62C7" w:rsidP="001E62C7">
      <w:pPr>
        <w:pStyle w:val="6"/>
        <w:spacing w:line="360" w:lineRule="auto"/>
      </w:pPr>
      <w:r>
        <w:rPr>
          <w:rFonts w:hint="eastAsia"/>
        </w:rPr>
        <w:lastRenderedPageBreak/>
        <w:t>（二）操作要点</w:t>
      </w:r>
    </w:p>
    <w:p w:rsidR="001E62C7" w:rsidRDefault="001E62C7" w:rsidP="001E62C7">
      <w:pPr>
        <w:ind w:firstLineChars="200" w:firstLine="480"/>
      </w:pPr>
      <w:r>
        <w:rPr>
          <w:rFonts w:hint="eastAsia"/>
        </w:rPr>
        <w:t>1</w:t>
      </w:r>
      <w:r>
        <w:rPr>
          <w:rFonts w:hint="eastAsia"/>
        </w:rPr>
        <w:t>、客户须本人持一卡通</w:t>
      </w:r>
      <w:r>
        <w:rPr>
          <w:rFonts w:hint="eastAsia"/>
        </w:rPr>
        <w:t>/</w:t>
      </w:r>
      <w:r>
        <w:rPr>
          <w:rFonts w:hint="eastAsia"/>
        </w:rPr>
        <w:t>存折、基金账户卡和有效身份证明到代理网点柜面办理，并填写“招商银行代理开放式基金账户业务申请表”。</w:t>
      </w:r>
    </w:p>
    <w:p w:rsidR="001E62C7" w:rsidRDefault="001E62C7" w:rsidP="001E62C7">
      <w:pPr>
        <w:pStyle w:val="6"/>
        <w:spacing w:line="360" w:lineRule="auto"/>
      </w:pPr>
      <w:r>
        <w:rPr>
          <w:rFonts w:hint="eastAsia"/>
        </w:rPr>
        <w:t>（三）操作</w:t>
      </w:r>
      <w:r>
        <w:rPr>
          <w:rFonts w:hint="eastAsia"/>
          <w:b w:val="0"/>
          <w:bCs w:val="0"/>
        </w:rPr>
        <w:t>步</w:t>
      </w:r>
      <w:r>
        <w:rPr>
          <w:rFonts w:hint="eastAsia"/>
        </w:rPr>
        <w:t>骤</w:t>
      </w:r>
    </w:p>
    <w:p w:rsidR="001E62C7" w:rsidRDefault="001E62C7" w:rsidP="001E62C7">
      <w:pPr>
        <w:ind w:firstLineChars="200" w:firstLine="480"/>
      </w:pPr>
      <w:r>
        <w:rPr>
          <w:rFonts w:hint="eastAsia"/>
        </w:rPr>
        <w:t>1</w:t>
      </w:r>
      <w:r>
        <w:rPr>
          <w:rFonts w:hint="eastAsia"/>
        </w:rPr>
        <w:t>、经办员审核客户提供的身份证明、基金账户卡和“招商银行代理开放式基金账户业务申请表”。</w:t>
      </w:r>
    </w:p>
    <w:p w:rsidR="001E62C7" w:rsidRDefault="001E62C7" w:rsidP="001E62C7">
      <w:pPr>
        <w:ind w:firstLineChars="200" w:firstLine="480"/>
      </w:pPr>
      <w:r>
        <w:rPr>
          <w:rFonts w:hint="eastAsia"/>
        </w:rPr>
        <w:t>2</w:t>
      </w:r>
      <w:r>
        <w:rPr>
          <w:rFonts w:hint="eastAsia"/>
        </w:rPr>
        <w:t>、操作员选择“系统导航”－“其他中间业务”－“银基通”－“个人基金账户”－“一卡通交易账户增加”或“存折交易账户增加”，或在业务代码处直接输入</w:t>
      </w:r>
      <w:r>
        <w:rPr>
          <w:rFonts w:hint="eastAsia"/>
        </w:rPr>
        <w:t>6603</w:t>
      </w:r>
      <w:r>
        <w:rPr>
          <w:rFonts w:hint="eastAsia"/>
        </w:rPr>
        <w:t>、</w:t>
      </w:r>
      <w:r>
        <w:rPr>
          <w:rFonts w:hint="eastAsia"/>
        </w:rPr>
        <w:t>6613</w:t>
      </w:r>
      <w:r>
        <w:rPr>
          <w:rFonts w:hint="eastAsia"/>
        </w:rPr>
        <w:t>。</w:t>
      </w:r>
    </w:p>
    <w:p w:rsidR="001E62C7" w:rsidRDefault="001E62C7" w:rsidP="001E62C7">
      <w:pPr>
        <w:ind w:firstLineChars="200" w:firstLine="480"/>
      </w:pPr>
      <w:r>
        <w:rPr>
          <w:rFonts w:hint="eastAsia"/>
        </w:rPr>
        <w:t>3</w:t>
      </w:r>
      <w:r>
        <w:rPr>
          <w:rFonts w:hint="eastAsia"/>
        </w:rPr>
        <w:t>、刷一卡通</w:t>
      </w:r>
      <w:r>
        <w:rPr>
          <w:rFonts w:hint="eastAsia"/>
        </w:rPr>
        <w:t>/</w:t>
      </w:r>
      <w:r>
        <w:rPr>
          <w:rFonts w:hint="eastAsia"/>
        </w:rPr>
        <w:t>存折，输入户口号，界面上显示出户口信息。</w:t>
      </w:r>
    </w:p>
    <w:p w:rsidR="001E62C7" w:rsidRDefault="001E62C7" w:rsidP="001E62C7">
      <w:pPr>
        <w:ind w:firstLineChars="200" w:firstLine="480"/>
      </w:pPr>
      <w:r>
        <w:rPr>
          <w:rFonts w:hint="eastAsia"/>
        </w:rPr>
        <w:t>4</w:t>
      </w:r>
      <w:r>
        <w:rPr>
          <w:rFonts w:hint="eastAsia"/>
        </w:rPr>
        <w:t>、按照电脑提示选择或录入相关客户资料，在“基金公司”栏直接选择相应的基金公司，若客户之前尚未开通“银证通”服务，则将“已开户标志”项设置为“</w:t>
      </w:r>
      <w:r>
        <w:rPr>
          <w:rFonts w:hint="eastAsia"/>
        </w:rPr>
        <w:t xml:space="preserve">0- </w:t>
      </w:r>
      <w:r>
        <w:rPr>
          <w:rFonts w:hint="eastAsia"/>
        </w:rPr>
        <w:t>未开户”，遇此类客户开户时需请客户设立“理财密码”，通过密码键盘连续输入两次密码；若客户之前已开通“银证通”服务功能，则将“已开户标志”项设置为“</w:t>
      </w:r>
      <w:r>
        <w:rPr>
          <w:rFonts w:hint="eastAsia"/>
        </w:rPr>
        <w:t xml:space="preserve">1- </w:t>
      </w:r>
      <w:r>
        <w:rPr>
          <w:rFonts w:hint="eastAsia"/>
        </w:rPr>
        <w:t>已开户”，遇此类客户开户时请客户输入原理财密码，系统自动校验与原理财密码的一致性。</w:t>
      </w:r>
    </w:p>
    <w:p w:rsidR="001E62C7" w:rsidRDefault="001E62C7" w:rsidP="001E62C7">
      <w:pPr>
        <w:ind w:firstLineChars="200" w:firstLine="480"/>
      </w:pPr>
      <w:r>
        <w:rPr>
          <w:rFonts w:hint="eastAsia"/>
        </w:rPr>
        <w:t>5</w:t>
      </w:r>
      <w:r>
        <w:rPr>
          <w:rFonts w:hint="eastAsia"/>
        </w:rPr>
        <w:t>、经办员在各项开户项目录入完毕后按确定按钮。</w:t>
      </w:r>
    </w:p>
    <w:p w:rsidR="001E62C7" w:rsidRDefault="001E62C7" w:rsidP="001E62C7">
      <w:pPr>
        <w:ind w:firstLineChars="200" w:firstLine="480"/>
      </w:pPr>
      <w:r>
        <w:rPr>
          <w:rFonts w:hint="eastAsia"/>
        </w:rPr>
        <w:t>6</w:t>
      </w:r>
      <w:r>
        <w:rPr>
          <w:rFonts w:hint="eastAsia"/>
        </w:rPr>
        <w:t>、打印输出：实时打印“招商银行代理开放式基金账户业务申请书”</w:t>
      </w:r>
    </w:p>
    <w:p w:rsidR="001E62C7" w:rsidRDefault="001E62C7" w:rsidP="001E62C7">
      <w:pPr>
        <w:pStyle w:val="5"/>
        <w:rPr>
          <w:sz w:val="24"/>
        </w:rPr>
      </w:pPr>
      <w:bookmarkStart w:id="1537" w:name="_Toc183927608"/>
      <w:r>
        <w:rPr>
          <w:rFonts w:hint="eastAsia"/>
          <w:sz w:val="24"/>
        </w:rPr>
        <w:t>四、一卡通</w:t>
      </w:r>
      <w:r>
        <w:rPr>
          <w:rFonts w:hint="eastAsia"/>
          <w:sz w:val="24"/>
        </w:rPr>
        <w:t>/</w:t>
      </w:r>
      <w:r>
        <w:rPr>
          <w:rFonts w:hint="eastAsia"/>
          <w:sz w:val="24"/>
        </w:rPr>
        <w:t>存折交易账户撤销（</w:t>
      </w:r>
      <w:r>
        <w:rPr>
          <w:rFonts w:hint="eastAsia"/>
          <w:sz w:val="24"/>
        </w:rPr>
        <w:t>6604,6614</w:t>
      </w:r>
      <w:r>
        <w:rPr>
          <w:rFonts w:hint="eastAsia"/>
          <w:sz w:val="24"/>
        </w:rPr>
        <w:t>）</w:t>
      </w:r>
      <w:bookmarkEnd w:id="1537"/>
    </w:p>
    <w:p w:rsidR="001E62C7" w:rsidRDefault="001E62C7" w:rsidP="0004090F">
      <w:pPr>
        <w:pStyle w:val="6"/>
        <w:spacing w:line="360" w:lineRule="auto"/>
      </w:pPr>
      <w:r>
        <w:rPr>
          <w:rFonts w:hint="eastAsia"/>
        </w:rPr>
        <w:t>（一）功能介绍</w:t>
      </w:r>
    </w:p>
    <w:p w:rsidR="001E62C7" w:rsidRDefault="001E62C7" w:rsidP="001E62C7">
      <w:pPr>
        <w:ind w:firstLineChars="200" w:firstLine="480"/>
      </w:pPr>
      <w:r>
        <w:rPr>
          <w:rFonts w:hint="eastAsia"/>
        </w:rPr>
        <w:t>撤销交易账户是指客户需要取消本人在我行开立的某家基金公司的“银基通”服务功能，但保留其基金账户卡的业务。</w:t>
      </w:r>
    </w:p>
    <w:p w:rsidR="001E62C7" w:rsidRDefault="001E62C7" w:rsidP="0004090F">
      <w:pPr>
        <w:pStyle w:val="6"/>
        <w:spacing w:line="360" w:lineRule="auto"/>
        <w:rPr>
          <w:rFonts w:ascii="宋体"/>
          <w:bCs w:val="0"/>
        </w:rPr>
      </w:pPr>
      <w:r>
        <w:rPr>
          <w:rFonts w:ascii="宋体" w:hint="eastAsia"/>
          <w:bCs w:val="0"/>
        </w:rPr>
        <w:t>（二）操作要点</w:t>
      </w:r>
    </w:p>
    <w:p w:rsidR="001E62C7" w:rsidRDefault="001E62C7" w:rsidP="001E62C7">
      <w:pPr>
        <w:ind w:firstLineChars="200" w:firstLine="480"/>
        <w:rPr>
          <w:rFonts w:hAnsi="宋体"/>
          <w:bCs/>
        </w:rPr>
      </w:pPr>
      <w:r>
        <w:rPr>
          <w:rFonts w:hAnsi="宋体" w:hint="eastAsia"/>
          <w:bCs/>
        </w:rPr>
        <w:t>1</w:t>
      </w:r>
      <w:r>
        <w:rPr>
          <w:rFonts w:hAnsi="宋体" w:hint="eastAsia"/>
          <w:bCs/>
        </w:rPr>
        <w:t>、客户需持本人身份证明、一卡通</w:t>
      </w:r>
      <w:r>
        <w:rPr>
          <w:rFonts w:hAnsi="宋体" w:hint="eastAsia"/>
          <w:bCs/>
        </w:rPr>
        <w:t>/</w:t>
      </w:r>
      <w:r>
        <w:rPr>
          <w:rFonts w:hAnsi="宋体" w:hint="eastAsia"/>
          <w:bCs/>
        </w:rPr>
        <w:t>存折和基金账户卡到原申请开通“银基通”服务功能的网点办理，并填写“招商银行代理开放式基金账户业务申请表”。</w:t>
      </w:r>
    </w:p>
    <w:p w:rsidR="001E62C7" w:rsidRDefault="001E62C7" w:rsidP="001E62C7">
      <w:pPr>
        <w:ind w:firstLineChars="200" w:firstLine="480"/>
        <w:rPr>
          <w:rFonts w:hAnsi="宋体"/>
          <w:bCs/>
        </w:rPr>
      </w:pPr>
      <w:r>
        <w:rPr>
          <w:rFonts w:ascii="宋体" w:hint="eastAsia"/>
          <w:bCs/>
        </w:rPr>
        <w:t>2、</w:t>
      </w:r>
      <w:r>
        <w:rPr>
          <w:rFonts w:hAnsi="宋体" w:hint="eastAsia"/>
          <w:bCs/>
        </w:rPr>
        <w:t>申请撤销交易账户业务的前提是：</w:t>
      </w:r>
    </w:p>
    <w:p w:rsidR="001E62C7" w:rsidRDefault="001E62C7" w:rsidP="001E62C7">
      <w:pPr>
        <w:ind w:firstLineChars="300" w:firstLine="720"/>
        <w:rPr>
          <w:rFonts w:hAnsi="宋体"/>
          <w:bCs/>
        </w:rPr>
      </w:pPr>
      <w:r>
        <w:rPr>
          <w:rFonts w:hAnsi="宋体" w:hint="eastAsia"/>
          <w:bCs/>
        </w:rPr>
        <w:t>1</w:t>
      </w:r>
      <w:r>
        <w:rPr>
          <w:rFonts w:hAnsi="宋体" w:hint="eastAsia"/>
          <w:bCs/>
        </w:rPr>
        <w:t>）我行系统没有与该基金账户卡有关的各类未完成交易；</w:t>
      </w:r>
    </w:p>
    <w:p w:rsidR="001E62C7" w:rsidRDefault="001E62C7" w:rsidP="001E62C7">
      <w:pPr>
        <w:ind w:firstLineChars="300" w:firstLine="720"/>
        <w:rPr>
          <w:rFonts w:hAnsi="宋体"/>
          <w:bCs/>
        </w:rPr>
      </w:pPr>
      <w:r>
        <w:rPr>
          <w:rFonts w:hAnsi="宋体" w:hint="eastAsia"/>
          <w:bCs/>
        </w:rPr>
        <w:lastRenderedPageBreak/>
        <w:t>2</w:t>
      </w:r>
      <w:r>
        <w:rPr>
          <w:rFonts w:hAnsi="宋体" w:hint="eastAsia"/>
          <w:bCs/>
        </w:rPr>
        <w:t>）我行系统当天没有发生任何与该基金账户卡有关的交易委托；</w:t>
      </w:r>
    </w:p>
    <w:p w:rsidR="001E62C7" w:rsidRDefault="001E62C7" w:rsidP="001E62C7">
      <w:pPr>
        <w:ind w:firstLineChars="300" w:firstLine="720"/>
        <w:rPr>
          <w:rFonts w:hAnsi="宋体"/>
          <w:bCs/>
        </w:rPr>
      </w:pPr>
      <w:r>
        <w:rPr>
          <w:rFonts w:hAnsi="宋体" w:hint="eastAsia"/>
          <w:bCs/>
        </w:rPr>
        <w:t>3</w:t>
      </w:r>
      <w:r>
        <w:rPr>
          <w:rFonts w:hAnsi="宋体" w:hint="eastAsia"/>
          <w:bCs/>
        </w:rPr>
        <w:t>）该客户理财专户中此基金账户卡下的所有基金份额余额为零；</w:t>
      </w:r>
    </w:p>
    <w:p w:rsidR="001E62C7" w:rsidRDefault="001E62C7" w:rsidP="001E62C7">
      <w:pPr>
        <w:ind w:firstLineChars="300" w:firstLine="720"/>
        <w:rPr>
          <w:rFonts w:hAnsi="宋体"/>
          <w:bCs/>
        </w:rPr>
      </w:pPr>
      <w:r>
        <w:rPr>
          <w:rFonts w:hAnsi="宋体" w:hint="eastAsia"/>
          <w:bCs/>
        </w:rPr>
        <w:t>4</w:t>
      </w:r>
      <w:r>
        <w:rPr>
          <w:rFonts w:hAnsi="宋体" w:hint="eastAsia"/>
          <w:bCs/>
        </w:rPr>
        <w:t>）理财专户处于正常状态（冻结、挂失状态下不能办理）。</w:t>
      </w:r>
    </w:p>
    <w:p w:rsidR="001E62C7" w:rsidRDefault="001E62C7" w:rsidP="0004090F">
      <w:pPr>
        <w:pStyle w:val="6"/>
        <w:spacing w:line="360" w:lineRule="auto"/>
        <w:rPr>
          <w:rFonts w:hAnsi="宋体"/>
          <w:bCs w:val="0"/>
        </w:rPr>
      </w:pPr>
      <w:r>
        <w:rPr>
          <w:rFonts w:hAnsi="宋体" w:hint="eastAsia"/>
          <w:bCs w:val="0"/>
        </w:rPr>
        <w:t>（</w:t>
      </w:r>
      <w:r>
        <w:rPr>
          <w:rFonts w:ascii="宋体" w:hint="eastAsia"/>
          <w:bCs w:val="0"/>
        </w:rPr>
        <w:t>三</w:t>
      </w:r>
      <w:r>
        <w:rPr>
          <w:rFonts w:hAnsi="宋体" w:hint="eastAsia"/>
          <w:bCs w:val="0"/>
        </w:rPr>
        <w:t>）操作步骤</w:t>
      </w:r>
    </w:p>
    <w:p w:rsidR="001E62C7" w:rsidRDefault="001E62C7" w:rsidP="001E62C7">
      <w:pPr>
        <w:ind w:firstLineChars="200" w:firstLine="480"/>
        <w:rPr>
          <w:rFonts w:hAnsi="宋体"/>
          <w:bCs/>
        </w:rPr>
      </w:pPr>
      <w:r>
        <w:rPr>
          <w:rFonts w:hAnsi="宋体" w:hint="eastAsia"/>
          <w:bCs/>
        </w:rPr>
        <w:t>1</w:t>
      </w:r>
      <w:r>
        <w:rPr>
          <w:rFonts w:hAnsi="宋体" w:hint="eastAsia"/>
          <w:bCs/>
        </w:rPr>
        <w:t>、经办员审核客户提供的身份证明、基金账户卡和“招商银行代理开放式基金账户业务申请表”。</w:t>
      </w:r>
    </w:p>
    <w:p w:rsidR="001E62C7" w:rsidRDefault="001E62C7" w:rsidP="001E62C7">
      <w:pPr>
        <w:ind w:firstLineChars="200" w:firstLine="480"/>
        <w:rPr>
          <w:rFonts w:hAnsi="宋体"/>
          <w:bCs/>
        </w:rPr>
      </w:pPr>
      <w:r>
        <w:rPr>
          <w:rFonts w:hAnsi="宋体" w:hint="eastAsia"/>
          <w:bCs/>
        </w:rPr>
        <w:t>2</w:t>
      </w:r>
      <w:r>
        <w:rPr>
          <w:rFonts w:hAnsi="宋体" w:hint="eastAsia"/>
          <w:bCs/>
        </w:rPr>
        <w:t>、操作员选择“系统导航”－“其他中间业务”－“银基通”－“个人基金账户”－“一卡通交易账户增加”或“存折交易账户增加”，或在业务代码处直接输入</w:t>
      </w:r>
      <w:r>
        <w:rPr>
          <w:rFonts w:hAnsi="宋体" w:hint="eastAsia"/>
          <w:bCs/>
        </w:rPr>
        <w:t>6604</w:t>
      </w:r>
      <w:r>
        <w:rPr>
          <w:rFonts w:hAnsi="宋体" w:hint="eastAsia"/>
          <w:bCs/>
        </w:rPr>
        <w:t>、</w:t>
      </w:r>
      <w:r>
        <w:rPr>
          <w:rFonts w:hAnsi="宋体" w:hint="eastAsia"/>
          <w:bCs/>
        </w:rPr>
        <w:t>6614</w:t>
      </w:r>
      <w:r>
        <w:rPr>
          <w:rFonts w:hAnsi="宋体" w:hint="eastAsia"/>
          <w:bCs/>
        </w:rPr>
        <w:t>。</w:t>
      </w:r>
    </w:p>
    <w:p w:rsidR="001E62C7" w:rsidRDefault="001E62C7" w:rsidP="001E62C7">
      <w:pPr>
        <w:ind w:firstLineChars="200" w:firstLine="480"/>
        <w:rPr>
          <w:rFonts w:hAnsi="宋体"/>
          <w:bCs/>
        </w:rPr>
      </w:pPr>
      <w:r>
        <w:rPr>
          <w:rFonts w:hAnsi="宋体" w:hint="eastAsia"/>
          <w:bCs/>
        </w:rPr>
        <w:t>3</w:t>
      </w:r>
      <w:r>
        <w:rPr>
          <w:rFonts w:hAnsi="宋体" w:hint="eastAsia"/>
          <w:bCs/>
        </w:rPr>
        <w:t>、刷一卡通</w:t>
      </w:r>
      <w:r>
        <w:rPr>
          <w:rFonts w:hAnsi="宋体" w:hint="eastAsia"/>
          <w:bCs/>
        </w:rPr>
        <w:t>/</w:t>
      </w:r>
      <w:r>
        <w:rPr>
          <w:rFonts w:hAnsi="宋体" w:hint="eastAsia"/>
          <w:bCs/>
        </w:rPr>
        <w:t>存折，输入户口号，界面上显示出户口信息。</w:t>
      </w:r>
    </w:p>
    <w:p w:rsidR="001E62C7" w:rsidRDefault="001E62C7" w:rsidP="001E62C7">
      <w:pPr>
        <w:ind w:firstLineChars="200" w:firstLine="480"/>
        <w:rPr>
          <w:rFonts w:hAnsi="宋体"/>
          <w:bCs/>
        </w:rPr>
      </w:pPr>
      <w:r>
        <w:rPr>
          <w:rFonts w:hAnsi="宋体" w:hint="eastAsia"/>
          <w:bCs/>
        </w:rPr>
        <w:t>4</w:t>
      </w:r>
      <w:r>
        <w:rPr>
          <w:rFonts w:hAnsi="宋体" w:hint="eastAsia"/>
          <w:bCs/>
        </w:rPr>
        <w:t>、按电脑提示录入相关信息，按确定按钮。</w:t>
      </w:r>
    </w:p>
    <w:p w:rsidR="001E62C7" w:rsidRDefault="001E62C7" w:rsidP="001E62C7">
      <w:pPr>
        <w:ind w:firstLineChars="200" w:firstLine="480"/>
        <w:rPr>
          <w:rFonts w:hAnsi="宋体"/>
          <w:bCs/>
        </w:rPr>
      </w:pPr>
      <w:r>
        <w:rPr>
          <w:rFonts w:hAnsi="宋体" w:hint="eastAsia"/>
          <w:bCs/>
        </w:rPr>
        <w:t>5</w:t>
      </w:r>
      <w:r>
        <w:rPr>
          <w:rFonts w:hAnsi="宋体" w:hint="eastAsia"/>
          <w:bCs/>
        </w:rPr>
        <w:t>、打印输出：实时打印“招商银行代理开放式基金账户业务申请书”</w:t>
      </w:r>
    </w:p>
    <w:p w:rsidR="001E62C7" w:rsidRDefault="001E62C7" w:rsidP="0004090F">
      <w:pPr>
        <w:pStyle w:val="5"/>
        <w:rPr>
          <w:sz w:val="24"/>
        </w:rPr>
      </w:pPr>
      <w:bookmarkStart w:id="1538" w:name="_Toc183927609"/>
      <w:r>
        <w:rPr>
          <w:rFonts w:hint="eastAsia"/>
          <w:sz w:val="24"/>
        </w:rPr>
        <w:t>五、一卡通</w:t>
      </w:r>
      <w:r>
        <w:rPr>
          <w:rFonts w:hint="eastAsia"/>
          <w:sz w:val="24"/>
        </w:rPr>
        <w:t>/</w:t>
      </w:r>
      <w:r>
        <w:rPr>
          <w:rFonts w:hint="eastAsia"/>
          <w:sz w:val="24"/>
        </w:rPr>
        <w:t>存折客户资料修改（业务代码</w:t>
      </w:r>
      <w:r>
        <w:rPr>
          <w:rFonts w:hint="eastAsia"/>
          <w:sz w:val="24"/>
        </w:rPr>
        <w:t>6605,6615</w:t>
      </w:r>
      <w:r>
        <w:rPr>
          <w:rFonts w:hint="eastAsia"/>
          <w:sz w:val="24"/>
        </w:rPr>
        <w:t>）</w:t>
      </w:r>
      <w:bookmarkEnd w:id="1538"/>
    </w:p>
    <w:p w:rsidR="001E62C7" w:rsidRDefault="001E62C7" w:rsidP="001E62C7">
      <w:pPr>
        <w:pStyle w:val="6"/>
        <w:spacing w:line="360" w:lineRule="auto"/>
        <w:rPr>
          <w:rFonts w:hAnsi="宋体"/>
          <w:bCs w:val="0"/>
        </w:rPr>
      </w:pPr>
      <w:r>
        <w:rPr>
          <w:rFonts w:hAnsi="宋体" w:hint="eastAsia"/>
          <w:bCs w:val="0"/>
        </w:rPr>
        <w:t>（一）功能介绍</w:t>
      </w:r>
    </w:p>
    <w:p w:rsidR="001E62C7" w:rsidRDefault="001E62C7" w:rsidP="001E62C7">
      <w:pPr>
        <w:pStyle w:val="a6"/>
      </w:pPr>
      <w:r>
        <w:rPr>
          <w:rFonts w:hint="eastAsia"/>
        </w:rPr>
        <w:t>修改客户资料功能是指由我行代理网点办理，变更客户户名、身份证明类别及号码、通讯地址、邮编及联系方式等各类客户信息。</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、目前该业务为不需授权业务，柜员在录入信息时要避免误操作。</w:t>
      </w:r>
    </w:p>
    <w:p w:rsidR="001E62C7" w:rsidRDefault="001E62C7" w:rsidP="001E62C7">
      <w:pPr>
        <w:pStyle w:val="6"/>
        <w:spacing w:line="360" w:lineRule="auto"/>
      </w:pPr>
      <w:r>
        <w:rPr>
          <w:rFonts w:hint="eastAsia"/>
        </w:rPr>
        <w:t>（三）操作</w:t>
      </w:r>
      <w:r>
        <w:rPr>
          <w:rFonts w:hAnsi="宋体" w:hint="eastAsia"/>
          <w:bCs w:val="0"/>
        </w:rPr>
        <w:t>步骤</w:t>
      </w:r>
    </w:p>
    <w:p w:rsidR="001E62C7" w:rsidRDefault="001E62C7" w:rsidP="001E62C7">
      <w:pPr>
        <w:ind w:firstLineChars="200" w:firstLine="480"/>
      </w:pPr>
      <w:r>
        <w:rPr>
          <w:rFonts w:hint="eastAsia"/>
        </w:rPr>
        <w:t>1</w:t>
      </w:r>
      <w:r>
        <w:rPr>
          <w:rFonts w:hint="eastAsia"/>
        </w:rPr>
        <w:t>、经办员审核客户提供的身份证明、基金账户卡及其填写的“招商银行代理开放式基金账户业务申请表”。</w:t>
      </w:r>
    </w:p>
    <w:p w:rsidR="001E62C7" w:rsidRDefault="001E62C7" w:rsidP="001E62C7">
      <w:pPr>
        <w:ind w:firstLineChars="200" w:firstLine="480"/>
      </w:pPr>
      <w:r>
        <w:rPr>
          <w:rFonts w:hint="eastAsia"/>
        </w:rPr>
        <w:t>2</w:t>
      </w:r>
      <w:r>
        <w:rPr>
          <w:rFonts w:hint="eastAsia"/>
        </w:rPr>
        <w:t>、操作员选择“系统导航”－“其他中间业务”－“银基通”－“个人基金账户”－“一卡通客户资料修改”或“存折客户资料修改”，或在业务代码处直接输入</w:t>
      </w:r>
      <w:r>
        <w:rPr>
          <w:rFonts w:hint="eastAsia"/>
        </w:rPr>
        <w:t>6605</w:t>
      </w:r>
      <w:r>
        <w:rPr>
          <w:rFonts w:hint="eastAsia"/>
        </w:rPr>
        <w:t>、</w:t>
      </w:r>
      <w:r>
        <w:rPr>
          <w:rFonts w:hint="eastAsia"/>
        </w:rPr>
        <w:t>6615</w:t>
      </w:r>
      <w:r>
        <w:rPr>
          <w:rFonts w:hint="eastAsia"/>
        </w:rPr>
        <w:t>。</w:t>
      </w:r>
    </w:p>
    <w:p w:rsidR="001E62C7" w:rsidRDefault="001E62C7" w:rsidP="001E62C7">
      <w:pPr>
        <w:ind w:firstLineChars="200" w:firstLine="480"/>
      </w:pPr>
      <w:r>
        <w:rPr>
          <w:rFonts w:hint="eastAsia"/>
        </w:rPr>
        <w:t>3</w:t>
      </w:r>
      <w:r>
        <w:rPr>
          <w:rFonts w:hint="eastAsia"/>
        </w:rPr>
        <w:t>、刷一卡通</w:t>
      </w:r>
      <w:r>
        <w:rPr>
          <w:rFonts w:hint="eastAsia"/>
        </w:rPr>
        <w:t>/</w:t>
      </w:r>
      <w:r>
        <w:rPr>
          <w:rFonts w:hint="eastAsia"/>
        </w:rPr>
        <w:t>存折，输入户口号，界面上显示出户口信息。</w:t>
      </w:r>
    </w:p>
    <w:p w:rsidR="001E62C7" w:rsidRDefault="001E62C7" w:rsidP="001E62C7">
      <w:pPr>
        <w:ind w:firstLineChars="200" w:firstLine="480"/>
      </w:pPr>
      <w:r>
        <w:rPr>
          <w:rFonts w:hint="eastAsia"/>
        </w:rPr>
        <w:t>4</w:t>
      </w:r>
      <w:r>
        <w:rPr>
          <w:rFonts w:hint="eastAsia"/>
        </w:rPr>
        <w:t>、按客户填写的业务申请表输入要修改的客户资料，输入理财密码后按确</w:t>
      </w:r>
      <w:r>
        <w:rPr>
          <w:rFonts w:hint="eastAsia"/>
        </w:rPr>
        <w:lastRenderedPageBreak/>
        <w:t>定按钮。</w:t>
      </w:r>
    </w:p>
    <w:p w:rsidR="001E62C7" w:rsidRDefault="001E62C7" w:rsidP="001E62C7">
      <w:pPr>
        <w:ind w:firstLineChars="200" w:firstLine="480"/>
      </w:pPr>
      <w:r>
        <w:rPr>
          <w:rFonts w:hint="eastAsia"/>
        </w:rPr>
        <w:t>5</w:t>
      </w:r>
      <w:r>
        <w:rPr>
          <w:rFonts w:hint="eastAsia"/>
        </w:rPr>
        <w:t>、打印输出：实时打印“招商银行代理开放式基金账户业务申请书”</w:t>
      </w:r>
    </w:p>
    <w:p w:rsidR="001E62C7" w:rsidRDefault="001E62C7" w:rsidP="0004090F">
      <w:pPr>
        <w:pStyle w:val="5"/>
        <w:rPr>
          <w:sz w:val="24"/>
        </w:rPr>
      </w:pPr>
      <w:bookmarkStart w:id="1539" w:name="_Toc183927610"/>
      <w:r>
        <w:rPr>
          <w:rFonts w:hint="eastAsia"/>
          <w:sz w:val="24"/>
        </w:rPr>
        <w:t>六、一卡通</w:t>
      </w:r>
      <w:r>
        <w:rPr>
          <w:rFonts w:hint="eastAsia"/>
          <w:sz w:val="24"/>
        </w:rPr>
        <w:t>/</w:t>
      </w:r>
      <w:r>
        <w:rPr>
          <w:rFonts w:hint="eastAsia"/>
          <w:sz w:val="24"/>
        </w:rPr>
        <w:t>存折账户确认书打印（业务代码</w:t>
      </w:r>
      <w:r>
        <w:rPr>
          <w:rFonts w:hint="eastAsia"/>
          <w:sz w:val="24"/>
        </w:rPr>
        <w:t>6607,6617</w:t>
      </w:r>
      <w:r>
        <w:rPr>
          <w:rFonts w:hint="eastAsia"/>
          <w:sz w:val="24"/>
        </w:rPr>
        <w:t>）</w:t>
      </w:r>
      <w:bookmarkEnd w:id="1539"/>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打印基金账户确认书是指客户在我行办理了基金账户开户业务并在注册登记机构确认交易结果后，需要留存相应业务处理结果凭证时到我行代理网点申请打印业务确认书的业务。</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、由于“银基通”业务属于非实时交易，因此客户在我行申请办理的所有账户及交易委托均需经基金注册登记机构在</w:t>
      </w:r>
      <w:r>
        <w:rPr>
          <w:rFonts w:hint="eastAsia"/>
        </w:rPr>
        <w:t>T + N</w:t>
      </w:r>
      <w:r>
        <w:rPr>
          <w:rFonts w:hint="eastAsia"/>
        </w:rPr>
        <w:t>日（正常情况下是</w:t>
      </w:r>
      <w:r>
        <w:rPr>
          <w:rFonts w:hint="eastAsia"/>
        </w:rPr>
        <w:t>T+1</w:t>
      </w:r>
      <w:r>
        <w:rPr>
          <w:rFonts w:hint="eastAsia"/>
        </w:rPr>
        <w:t>日）确认后，方可确定其委托最终处理，因此，客户如需打印相关基金业务确认结果，可以在注册登记机构确认并将处理结果返回我行后（一般为</w:t>
      </w:r>
      <w:r>
        <w:rPr>
          <w:rFonts w:hint="eastAsia"/>
        </w:rPr>
        <w:t>T+2</w:t>
      </w:r>
      <w:r>
        <w:rPr>
          <w:rFonts w:hint="eastAsia"/>
        </w:rPr>
        <w:t>），前往我行代理网点申请打印“基金业务确认书”。</w:t>
      </w:r>
    </w:p>
    <w:p w:rsidR="001E62C7" w:rsidRDefault="001E62C7" w:rsidP="001E62C7">
      <w:pPr>
        <w:ind w:firstLineChars="200" w:firstLine="480"/>
      </w:pPr>
      <w:r>
        <w:rPr>
          <w:rFonts w:hint="eastAsia"/>
        </w:rPr>
        <w:t>2</w:t>
      </w:r>
      <w:r>
        <w:rPr>
          <w:rFonts w:hint="eastAsia"/>
        </w:rPr>
        <w:t>、客户打印基金业务确认书，需持一卡通</w:t>
      </w:r>
      <w:r>
        <w:rPr>
          <w:rFonts w:hint="eastAsia"/>
        </w:rPr>
        <w:t>/</w:t>
      </w:r>
      <w:r>
        <w:rPr>
          <w:rFonts w:hint="eastAsia"/>
        </w:rPr>
        <w:t>存折、基金账户卡及身份证明到招行代理网点申请办理，申请办理时需向经办员提供原交易委托合同号。</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、操作员选择“系统导航”－“其他中间业务”－“银基通”－“个人基金账户”－“一卡通账户确认书打印”或“存折账户确认书打印”，或在业务代码处直接输入</w:t>
      </w:r>
      <w:r>
        <w:rPr>
          <w:rFonts w:hint="eastAsia"/>
        </w:rPr>
        <w:t>6607</w:t>
      </w:r>
      <w:r>
        <w:rPr>
          <w:rFonts w:hint="eastAsia"/>
        </w:rPr>
        <w:t>、</w:t>
      </w:r>
      <w:r>
        <w:rPr>
          <w:rFonts w:hint="eastAsia"/>
        </w:rPr>
        <w:t>6617</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存折，输入户口号，点击查询按钮，界面上显示出户名。</w:t>
      </w:r>
    </w:p>
    <w:p w:rsidR="001E62C7" w:rsidRDefault="001E62C7" w:rsidP="001E62C7">
      <w:pPr>
        <w:ind w:firstLineChars="200" w:firstLine="480"/>
      </w:pPr>
      <w:r>
        <w:rPr>
          <w:rFonts w:hint="eastAsia"/>
        </w:rPr>
        <w:t>3</w:t>
      </w:r>
      <w:r>
        <w:rPr>
          <w:rFonts w:hint="eastAsia"/>
        </w:rPr>
        <w:t>、输入客户提供的合同号，按确认按钮。</w:t>
      </w:r>
    </w:p>
    <w:p w:rsidR="001E62C7" w:rsidRDefault="001E62C7" w:rsidP="001E62C7">
      <w:pPr>
        <w:ind w:firstLineChars="200" w:firstLine="480"/>
      </w:pPr>
      <w:r>
        <w:rPr>
          <w:rFonts w:hint="eastAsia"/>
        </w:rPr>
        <w:t>4</w:t>
      </w:r>
      <w:r>
        <w:rPr>
          <w:rFonts w:hint="eastAsia"/>
        </w:rPr>
        <w:t>、打印输出：实时打印“招商银行代理开放式基金业务确认书”。</w:t>
      </w:r>
    </w:p>
    <w:p w:rsidR="001E62C7" w:rsidRDefault="001E62C7" w:rsidP="0004090F">
      <w:pPr>
        <w:pStyle w:val="5"/>
        <w:rPr>
          <w:sz w:val="24"/>
        </w:rPr>
      </w:pPr>
      <w:bookmarkStart w:id="1540" w:name="_Toc183927611"/>
      <w:r>
        <w:rPr>
          <w:rFonts w:hint="eastAsia"/>
          <w:sz w:val="24"/>
        </w:rPr>
        <w:t>七、一卡通</w:t>
      </w:r>
      <w:r>
        <w:rPr>
          <w:rFonts w:hint="eastAsia"/>
          <w:sz w:val="24"/>
        </w:rPr>
        <w:t>/</w:t>
      </w:r>
      <w:r>
        <w:rPr>
          <w:rFonts w:hint="eastAsia"/>
          <w:sz w:val="24"/>
        </w:rPr>
        <w:t>存折基金认购（业务代码</w:t>
      </w:r>
      <w:r>
        <w:rPr>
          <w:rFonts w:hint="eastAsia"/>
          <w:sz w:val="24"/>
        </w:rPr>
        <w:t>6621,6631</w:t>
      </w:r>
      <w:r>
        <w:rPr>
          <w:rFonts w:hint="eastAsia"/>
          <w:sz w:val="24"/>
        </w:rPr>
        <w:t>）</w:t>
      </w:r>
      <w:bookmarkEnd w:id="1540"/>
    </w:p>
    <w:p w:rsidR="001E62C7" w:rsidRDefault="001E62C7" w:rsidP="001E62C7">
      <w:pPr>
        <w:pStyle w:val="6"/>
        <w:spacing w:line="360" w:lineRule="auto"/>
        <w:rPr>
          <w:rFonts w:ascii="宋体"/>
          <w:bCs w:val="0"/>
        </w:rPr>
      </w:pPr>
      <w:r>
        <w:rPr>
          <w:rFonts w:hint="eastAsia"/>
        </w:rPr>
        <w:t>（一）</w:t>
      </w:r>
      <w:r>
        <w:rPr>
          <w:rFonts w:ascii="宋体" w:hint="eastAsia"/>
          <w:bCs w:val="0"/>
        </w:rPr>
        <w:t>功能介绍</w:t>
      </w:r>
    </w:p>
    <w:p w:rsidR="001E62C7" w:rsidRDefault="001E62C7" w:rsidP="001E62C7">
      <w:pPr>
        <w:pStyle w:val="a6"/>
      </w:pPr>
      <w:r>
        <w:rPr>
          <w:rFonts w:hint="eastAsia"/>
        </w:rPr>
        <w:t>基金认购是指客户在开放式基金发行公告规定的发行期限内通过我行系</w:t>
      </w:r>
      <w:r>
        <w:rPr>
          <w:rFonts w:hint="eastAsia"/>
        </w:rPr>
        <w:lastRenderedPageBreak/>
        <w:t>统向基金管理人购买基金单位的业务。</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、基金的销售对象为合法持有现时有效的中华人民共和国居民身份证、军人证等证件的中国居民。</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、经办人员审核客户提供的身份证明和“招商银行代理开放式基金交易业务申请表”。</w:t>
      </w:r>
    </w:p>
    <w:p w:rsidR="001E62C7" w:rsidRDefault="001E62C7" w:rsidP="001E62C7">
      <w:pPr>
        <w:ind w:firstLineChars="200" w:firstLine="480"/>
      </w:pPr>
      <w:r>
        <w:rPr>
          <w:rFonts w:hint="eastAsia"/>
        </w:rPr>
        <w:t>2</w:t>
      </w:r>
      <w:r>
        <w:rPr>
          <w:rFonts w:hint="eastAsia"/>
        </w:rPr>
        <w:t>、操作员选择“系统导航”－“其他中间业务”－“银基通”－“个人基金交易”－“一卡通基金认购”或“存折基金认购”，或在业务代码处直接输入</w:t>
      </w:r>
      <w:r>
        <w:rPr>
          <w:rFonts w:hint="eastAsia"/>
        </w:rPr>
        <w:t>6621</w:t>
      </w:r>
      <w:r>
        <w:rPr>
          <w:rFonts w:hint="eastAsia"/>
        </w:rPr>
        <w:t>、</w:t>
      </w:r>
      <w:r>
        <w:rPr>
          <w:rFonts w:hint="eastAsia"/>
        </w:rPr>
        <w:t>6631</w:t>
      </w:r>
      <w:r>
        <w:rPr>
          <w:rFonts w:hint="eastAsia"/>
        </w:rPr>
        <w:t>。</w:t>
      </w:r>
    </w:p>
    <w:p w:rsidR="001E62C7" w:rsidRDefault="001E62C7" w:rsidP="001E62C7">
      <w:pPr>
        <w:ind w:firstLineChars="200" w:firstLine="480"/>
      </w:pPr>
      <w:r>
        <w:rPr>
          <w:rFonts w:hint="eastAsia"/>
        </w:rPr>
        <w:t>3</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4</w:t>
      </w:r>
      <w:r>
        <w:rPr>
          <w:rFonts w:hint="eastAsia"/>
        </w:rPr>
        <w:t>、输入基金代码，点击查询按钮，界面显示出户口信息及基金信息。</w:t>
      </w:r>
    </w:p>
    <w:p w:rsidR="001E62C7" w:rsidRDefault="001E62C7" w:rsidP="001E62C7">
      <w:pPr>
        <w:ind w:firstLineChars="200" w:firstLine="480"/>
      </w:pPr>
      <w:r>
        <w:rPr>
          <w:rFonts w:hint="eastAsia"/>
        </w:rPr>
        <w:t>5</w:t>
      </w:r>
      <w:r>
        <w:rPr>
          <w:rFonts w:hint="eastAsia"/>
        </w:rPr>
        <w:t>、选择收费方式，录入认购金额，请客户输入理财密码，按确认。</w:t>
      </w:r>
    </w:p>
    <w:p w:rsidR="001E62C7" w:rsidRDefault="001E62C7" w:rsidP="001E62C7">
      <w:pPr>
        <w:ind w:firstLineChars="200" w:firstLine="480"/>
      </w:pPr>
      <w:r>
        <w:rPr>
          <w:rFonts w:hint="eastAsia"/>
        </w:rPr>
        <w:t>6</w:t>
      </w:r>
      <w:r>
        <w:rPr>
          <w:rFonts w:hint="eastAsia"/>
        </w:rPr>
        <w:t>、打印输出：实时打印“招商银行代理开放式基金交易业务申请表”。</w:t>
      </w:r>
    </w:p>
    <w:p w:rsidR="001E62C7" w:rsidRDefault="001E62C7" w:rsidP="0004090F">
      <w:pPr>
        <w:pStyle w:val="5"/>
        <w:rPr>
          <w:sz w:val="24"/>
        </w:rPr>
      </w:pPr>
      <w:bookmarkStart w:id="1541" w:name="_Toc183927612"/>
      <w:r>
        <w:rPr>
          <w:rFonts w:hint="eastAsia"/>
          <w:sz w:val="24"/>
        </w:rPr>
        <w:t>八、一卡通</w:t>
      </w:r>
      <w:r>
        <w:rPr>
          <w:rFonts w:hint="eastAsia"/>
          <w:sz w:val="24"/>
        </w:rPr>
        <w:t>/</w:t>
      </w:r>
      <w:r>
        <w:rPr>
          <w:rFonts w:hint="eastAsia"/>
          <w:sz w:val="24"/>
        </w:rPr>
        <w:t>存折基金申购（业务代码</w:t>
      </w:r>
      <w:r>
        <w:rPr>
          <w:rFonts w:hint="eastAsia"/>
          <w:sz w:val="24"/>
        </w:rPr>
        <w:t>6622,6632</w:t>
      </w:r>
      <w:r>
        <w:rPr>
          <w:rFonts w:hint="eastAsia"/>
          <w:sz w:val="24"/>
        </w:rPr>
        <w:t>）</w:t>
      </w:r>
      <w:bookmarkEnd w:id="1541"/>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基金申购是指客户在开放式基金成立之后的基金开放日内通过我行“银基通”业务系统向基金管理人购买基金单位的业务。</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、基金的销售对象为合法持有现时有效的中华人民共和国居民身份证、军人证等证件的中国居民。</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、经办人员审核客户提供的身份证明和“招商银行代理开放式基金交易业务申请表”。</w:t>
      </w:r>
    </w:p>
    <w:p w:rsidR="001E62C7" w:rsidRDefault="001E62C7" w:rsidP="001E62C7">
      <w:pPr>
        <w:ind w:firstLineChars="200" w:firstLine="480"/>
      </w:pPr>
      <w:r>
        <w:rPr>
          <w:rFonts w:hint="eastAsia"/>
        </w:rPr>
        <w:t>2</w:t>
      </w:r>
      <w:r>
        <w:rPr>
          <w:rFonts w:hint="eastAsia"/>
        </w:rPr>
        <w:t>、操作员选择“系统导航”－“其他中间业务”－“银基通”－“个人基金交易”－“一卡通基金申购”或“存折基金申购”，或在业务代码处直接输入</w:t>
      </w:r>
      <w:r>
        <w:rPr>
          <w:rFonts w:hint="eastAsia"/>
        </w:rPr>
        <w:lastRenderedPageBreak/>
        <w:t>6622</w:t>
      </w:r>
      <w:r>
        <w:rPr>
          <w:rFonts w:hint="eastAsia"/>
        </w:rPr>
        <w:t>、</w:t>
      </w:r>
      <w:r>
        <w:rPr>
          <w:rFonts w:hint="eastAsia"/>
        </w:rPr>
        <w:t>6632</w:t>
      </w:r>
      <w:r>
        <w:rPr>
          <w:rFonts w:hint="eastAsia"/>
        </w:rPr>
        <w:t>。</w:t>
      </w:r>
    </w:p>
    <w:p w:rsidR="001E62C7" w:rsidRDefault="001E62C7" w:rsidP="001E62C7">
      <w:pPr>
        <w:ind w:firstLineChars="200" w:firstLine="480"/>
      </w:pPr>
      <w:r>
        <w:rPr>
          <w:rFonts w:hint="eastAsia"/>
        </w:rPr>
        <w:t>3</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4</w:t>
      </w:r>
      <w:r>
        <w:rPr>
          <w:rFonts w:hint="eastAsia"/>
        </w:rPr>
        <w:t>、输入基金代码，点击查询按钮，界面显示出户口信息及基金信息。</w:t>
      </w:r>
    </w:p>
    <w:p w:rsidR="001E62C7" w:rsidRDefault="001E62C7" w:rsidP="001E62C7">
      <w:pPr>
        <w:ind w:firstLineChars="200" w:firstLine="480"/>
      </w:pPr>
      <w:r>
        <w:rPr>
          <w:rFonts w:hint="eastAsia"/>
        </w:rPr>
        <w:t>5</w:t>
      </w:r>
      <w:r>
        <w:rPr>
          <w:rFonts w:hint="eastAsia"/>
        </w:rPr>
        <w:t>、选择收费方式，录入申购金额，请客户输入理财密码，按确认。</w:t>
      </w:r>
    </w:p>
    <w:p w:rsidR="001E62C7" w:rsidRDefault="001E62C7" w:rsidP="001E62C7">
      <w:pPr>
        <w:ind w:firstLineChars="200" w:firstLine="480"/>
      </w:pPr>
      <w:r>
        <w:rPr>
          <w:rFonts w:hint="eastAsia"/>
        </w:rPr>
        <w:t>6</w:t>
      </w:r>
      <w:r>
        <w:rPr>
          <w:rFonts w:hint="eastAsia"/>
        </w:rPr>
        <w:t>、打印输出：实时打印“招商银行代理开放式基金交易业务申请表”。</w:t>
      </w:r>
    </w:p>
    <w:p w:rsidR="001E62C7" w:rsidRDefault="001E62C7" w:rsidP="0004090F">
      <w:pPr>
        <w:pStyle w:val="5"/>
        <w:rPr>
          <w:sz w:val="24"/>
        </w:rPr>
      </w:pPr>
      <w:bookmarkStart w:id="1542" w:name="_Toc183927613"/>
      <w:r>
        <w:rPr>
          <w:rFonts w:hint="eastAsia"/>
          <w:sz w:val="24"/>
        </w:rPr>
        <w:t>九、一卡通</w:t>
      </w:r>
      <w:r>
        <w:rPr>
          <w:rFonts w:hint="eastAsia"/>
          <w:sz w:val="24"/>
        </w:rPr>
        <w:t>/</w:t>
      </w:r>
      <w:r>
        <w:rPr>
          <w:rFonts w:hint="eastAsia"/>
          <w:sz w:val="24"/>
        </w:rPr>
        <w:t>存折基金赎回（业务代码</w:t>
      </w:r>
      <w:r>
        <w:rPr>
          <w:rFonts w:hint="eastAsia"/>
          <w:sz w:val="24"/>
        </w:rPr>
        <w:t>6623,6633</w:t>
      </w:r>
      <w:r>
        <w:rPr>
          <w:rFonts w:hint="eastAsia"/>
          <w:sz w:val="24"/>
        </w:rPr>
        <w:t>）</w:t>
      </w:r>
      <w:bookmarkEnd w:id="1542"/>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基金赎回业务是指在开放式基金成立之后的基金开放日内，客户将所持有的基金份额通过我行“银基通”系统向基金管理人兑现成资金的业务。</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、基金赎回以申请当日的基金单位资产净值为基础进行交易。</w:t>
      </w:r>
    </w:p>
    <w:p w:rsidR="001E62C7" w:rsidRDefault="001E62C7" w:rsidP="001E62C7">
      <w:pPr>
        <w:ind w:firstLineChars="200" w:firstLine="480"/>
      </w:pPr>
      <w:r>
        <w:rPr>
          <w:rFonts w:hint="eastAsia"/>
        </w:rPr>
        <w:t>2</w:t>
      </w:r>
      <w:r>
        <w:rPr>
          <w:rFonts w:hint="eastAsia"/>
        </w:rPr>
        <w:t>、基金赎回实行“份额赎回”的原则。</w:t>
      </w:r>
    </w:p>
    <w:p w:rsidR="001E62C7" w:rsidRDefault="001E62C7" w:rsidP="001E62C7">
      <w:pPr>
        <w:ind w:firstLineChars="200" w:firstLine="480"/>
      </w:pPr>
      <w:r>
        <w:rPr>
          <w:rFonts w:hint="eastAsia"/>
        </w:rPr>
        <w:t>3</w:t>
      </w:r>
      <w:r>
        <w:rPr>
          <w:rFonts w:hint="eastAsia"/>
        </w:rPr>
        <w:t>、当日的赎回申请可以在基金管理人规定的交易时间内撤销（现确定为下午</w:t>
      </w:r>
      <w:r>
        <w:rPr>
          <w:rFonts w:hint="eastAsia"/>
        </w:rPr>
        <w:t>3</w:t>
      </w:r>
      <w:r>
        <w:rPr>
          <w:rFonts w:hint="eastAsia"/>
        </w:rPr>
        <w:t>点）。</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、经办员审核客户身份证明及申请表所填内容，申请人姓名与基金账户卡中的户名应一致，填写的要素齐全、清楚。</w:t>
      </w:r>
    </w:p>
    <w:p w:rsidR="001E62C7" w:rsidRDefault="001E62C7" w:rsidP="001E62C7">
      <w:pPr>
        <w:ind w:firstLineChars="200" w:firstLine="480"/>
      </w:pPr>
      <w:r>
        <w:rPr>
          <w:rFonts w:hint="eastAsia"/>
        </w:rPr>
        <w:t>2</w:t>
      </w:r>
      <w:r>
        <w:rPr>
          <w:rFonts w:hint="eastAsia"/>
        </w:rPr>
        <w:t>、操作员选择“系统导航”－“其他中间业务”－“银基通”－“个人基金交易”－“一卡通基金赎回”或“存折基金赎回”，或在业务代码处直接输入</w:t>
      </w:r>
      <w:r>
        <w:rPr>
          <w:rFonts w:hint="eastAsia"/>
        </w:rPr>
        <w:t>6623</w:t>
      </w:r>
      <w:r>
        <w:rPr>
          <w:rFonts w:hint="eastAsia"/>
        </w:rPr>
        <w:t>、</w:t>
      </w:r>
      <w:r>
        <w:rPr>
          <w:rFonts w:hint="eastAsia"/>
        </w:rPr>
        <w:t>6633</w:t>
      </w:r>
      <w:r>
        <w:rPr>
          <w:rFonts w:hint="eastAsia"/>
        </w:rPr>
        <w:t>。</w:t>
      </w:r>
    </w:p>
    <w:p w:rsidR="001E62C7" w:rsidRDefault="001E62C7" w:rsidP="001E62C7">
      <w:pPr>
        <w:ind w:firstLineChars="200" w:firstLine="480"/>
      </w:pPr>
      <w:r>
        <w:rPr>
          <w:rFonts w:hint="eastAsia"/>
        </w:rPr>
        <w:t>3</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4</w:t>
      </w:r>
      <w:r>
        <w:rPr>
          <w:rFonts w:hint="eastAsia"/>
        </w:rPr>
        <w:t>、输入基金代码，点击查询按钮，界面显示出户口信息及基金信息。</w:t>
      </w:r>
    </w:p>
    <w:p w:rsidR="001E62C7" w:rsidRDefault="001E62C7" w:rsidP="001E62C7">
      <w:pPr>
        <w:ind w:firstLineChars="200" w:firstLine="480"/>
      </w:pPr>
      <w:r>
        <w:rPr>
          <w:rFonts w:hint="eastAsia"/>
        </w:rPr>
        <w:t>5</w:t>
      </w:r>
      <w:r>
        <w:rPr>
          <w:rFonts w:hint="eastAsia"/>
        </w:rPr>
        <w:t>、录入赎回份额，选择巨额赎回方式，请客户输入理财密码，按确认。</w:t>
      </w:r>
    </w:p>
    <w:p w:rsidR="001E62C7" w:rsidRDefault="001E62C7" w:rsidP="001E62C7">
      <w:pPr>
        <w:ind w:firstLineChars="200" w:firstLine="480"/>
      </w:pPr>
      <w:r>
        <w:rPr>
          <w:rFonts w:hint="eastAsia"/>
        </w:rPr>
        <w:t>6</w:t>
      </w:r>
      <w:r>
        <w:rPr>
          <w:rFonts w:hint="eastAsia"/>
        </w:rPr>
        <w:t>、打印输出：实时打印“招商银行代理开放式基金交易业务申请表”。</w:t>
      </w:r>
    </w:p>
    <w:p w:rsidR="001E62C7" w:rsidRDefault="001E62C7" w:rsidP="0004090F">
      <w:pPr>
        <w:pStyle w:val="5"/>
        <w:rPr>
          <w:sz w:val="24"/>
        </w:rPr>
      </w:pPr>
      <w:bookmarkStart w:id="1543" w:name="_Toc183927614"/>
      <w:r>
        <w:rPr>
          <w:rFonts w:hint="eastAsia"/>
          <w:sz w:val="24"/>
        </w:rPr>
        <w:lastRenderedPageBreak/>
        <w:t>十、一卡通</w:t>
      </w:r>
      <w:r>
        <w:rPr>
          <w:rFonts w:hint="eastAsia"/>
          <w:sz w:val="24"/>
        </w:rPr>
        <w:t>/</w:t>
      </w:r>
      <w:r>
        <w:rPr>
          <w:rFonts w:hint="eastAsia"/>
          <w:sz w:val="24"/>
        </w:rPr>
        <w:t>存折基金撤单（业务代码</w:t>
      </w:r>
      <w:r>
        <w:rPr>
          <w:rFonts w:hint="eastAsia"/>
          <w:sz w:val="24"/>
        </w:rPr>
        <w:t>6624,6634</w:t>
      </w:r>
      <w:r>
        <w:rPr>
          <w:rFonts w:hint="eastAsia"/>
          <w:sz w:val="24"/>
        </w:rPr>
        <w:t>）</w:t>
      </w:r>
      <w:bookmarkEnd w:id="1543"/>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撤单交易是指客户申请将其当日委托的申购、赎回等交易申请进行撤销的业务。</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、撤单交易只能撤销当天委托的交易，当日交易时间结束后（原则上交易日下午</w:t>
      </w:r>
      <w:r>
        <w:rPr>
          <w:rFonts w:hint="eastAsia"/>
        </w:rPr>
        <w:t>3</w:t>
      </w:r>
      <w:r>
        <w:rPr>
          <w:rFonts w:hint="eastAsia"/>
        </w:rPr>
        <w:t>点之后）不能对当日委托的交易进行撤销。</w:t>
      </w:r>
    </w:p>
    <w:p w:rsidR="001E62C7" w:rsidRDefault="001E62C7" w:rsidP="001E62C7">
      <w:pPr>
        <w:ind w:firstLineChars="200" w:firstLine="480"/>
      </w:pPr>
      <w:r>
        <w:rPr>
          <w:rFonts w:hint="eastAsia"/>
        </w:rPr>
        <w:t>2</w:t>
      </w:r>
      <w:r>
        <w:rPr>
          <w:rFonts w:hint="eastAsia"/>
        </w:rPr>
        <w:t>、对申购业务的撤销，将申购款项实时还回理财专户。</w:t>
      </w:r>
    </w:p>
    <w:p w:rsidR="001E62C7" w:rsidRDefault="001E62C7" w:rsidP="001E62C7">
      <w:pPr>
        <w:ind w:firstLineChars="200" w:firstLine="480"/>
      </w:pPr>
      <w:r>
        <w:rPr>
          <w:rFonts w:hint="eastAsia"/>
        </w:rPr>
        <w:t>3</w:t>
      </w:r>
      <w:r>
        <w:rPr>
          <w:rFonts w:hint="eastAsia"/>
        </w:rPr>
        <w:t>、对赎回等交易的撤销，将可用份额恢复到原交易申请前的状态。</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、经办员审核客户身份证明及申请表所填内容，申请人姓名与基金账户卡中的户名应一致，填写的要素齐全、清楚。</w:t>
      </w:r>
    </w:p>
    <w:p w:rsidR="001E62C7" w:rsidRDefault="001E62C7" w:rsidP="001E62C7">
      <w:pPr>
        <w:ind w:firstLineChars="200" w:firstLine="480"/>
      </w:pPr>
      <w:r>
        <w:rPr>
          <w:rFonts w:hint="eastAsia"/>
        </w:rPr>
        <w:t>2</w:t>
      </w:r>
      <w:r>
        <w:rPr>
          <w:rFonts w:hint="eastAsia"/>
        </w:rPr>
        <w:t>、操作员选择“系统导航”－“其他中间业务”－“银基通”－“个人基金交易”－“一卡通基金撤单”或“存折基金撤单”，或在业务代码处直接输入</w:t>
      </w:r>
      <w:r>
        <w:rPr>
          <w:rFonts w:hint="eastAsia"/>
        </w:rPr>
        <w:t>6624</w:t>
      </w:r>
      <w:r>
        <w:rPr>
          <w:rFonts w:hint="eastAsia"/>
        </w:rPr>
        <w:t>、</w:t>
      </w:r>
      <w:r>
        <w:rPr>
          <w:rFonts w:hint="eastAsia"/>
        </w:rPr>
        <w:t>6634</w:t>
      </w:r>
      <w:r>
        <w:rPr>
          <w:rFonts w:hint="eastAsia"/>
        </w:rPr>
        <w:t>。</w:t>
      </w:r>
    </w:p>
    <w:p w:rsidR="001E62C7" w:rsidRDefault="001E62C7" w:rsidP="001E62C7">
      <w:pPr>
        <w:ind w:firstLineChars="200" w:firstLine="480"/>
      </w:pPr>
      <w:r>
        <w:rPr>
          <w:rFonts w:hint="eastAsia"/>
        </w:rPr>
        <w:t>3</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4</w:t>
      </w:r>
      <w:r>
        <w:rPr>
          <w:rFonts w:hint="eastAsia"/>
        </w:rPr>
        <w:t>、输入需要撤销的原交易合同号</w:t>
      </w:r>
    </w:p>
    <w:p w:rsidR="001E62C7" w:rsidRDefault="001E62C7" w:rsidP="001E62C7">
      <w:pPr>
        <w:ind w:firstLineChars="200" w:firstLine="480"/>
      </w:pPr>
      <w:r>
        <w:rPr>
          <w:rFonts w:hint="eastAsia"/>
        </w:rPr>
        <w:t>5</w:t>
      </w:r>
      <w:r>
        <w:rPr>
          <w:rFonts w:hint="eastAsia"/>
        </w:rPr>
        <w:t>、输入基金代码，并点击查询按钮，界面显示出户口信息、基金信息、原交易信息。</w:t>
      </w:r>
    </w:p>
    <w:p w:rsidR="001E62C7" w:rsidRDefault="001E62C7" w:rsidP="001E62C7">
      <w:pPr>
        <w:ind w:firstLineChars="200" w:firstLine="480"/>
      </w:pPr>
      <w:r>
        <w:rPr>
          <w:rFonts w:hint="eastAsia"/>
        </w:rPr>
        <w:t>6</w:t>
      </w:r>
      <w:r>
        <w:rPr>
          <w:rFonts w:hint="eastAsia"/>
        </w:rPr>
        <w:t>、请客户输入理财密码，按确定按钮。</w:t>
      </w:r>
    </w:p>
    <w:p w:rsidR="001E62C7" w:rsidRDefault="001E62C7" w:rsidP="001E62C7">
      <w:pPr>
        <w:ind w:firstLineChars="200" w:firstLine="480"/>
      </w:pPr>
      <w:r>
        <w:rPr>
          <w:rFonts w:hint="eastAsia"/>
        </w:rPr>
        <w:t>7</w:t>
      </w:r>
      <w:r>
        <w:rPr>
          <w:rFonts w:hint="eastAsia"/>
        </w:rPr>
        <w:t>、打印输出：实时打印“招商银行代理开放式基金交易业务申请表”。</w:t>
      </w:r>
    </w:p>
    <w:p w:rsidR="001E62C7" w:rsidRDefault="001E62C7" w:rsidP="0004090F">
      <w:pPr>
        <w:pStyle w:val="5"/>
        <w:rPr>
          <w:sz w:val="24"/>
        </w:rPr>
      </w:pPr>
      <w:bookmarkStart w:id="1544" w:name="_Toc183927615"/>
      <w:r>
        <w:rPr>
          <w:rFonts w:hint="eastAsia"/>
          <w:sz w:val="24"/>
        </w:rPr>
        <w:t>十一、一卡通</w:t>
      </w:r>
      <w:r>
        <w:rPr>
          <w:rFonts w:hint="eastAsia"/>
          <w:sz w:val="24"/>
        </w:rPr>
        <w:t>/</w:t>
      </w:r>
      <w:r>
        <w:rPr>
          <w:rFonts w:hint="eastAsia"/>
          <w:sz w:val="24"/>
        </w:rPr>
        <w:t>存折基金交易确认书打印（业务代码</w:t>
      </w:r>
      <w:r>
        <w:rPr>
          <w:rFonts w:hint="eastAsia"/>
          <w:sz w:val="24"/>
        </w:rPr>
        <w:t>6625,6635</w:t>
      </w:r>
      <w:r>
        <w:rPr>
          <w:rFonts w:hint="eastAsia"/>
          <w:sz w:val="24"/>
        </w:rPr>
        <w:t>）</w:t>
      </w:r>
      <w:bookmarkEnd w:id="1544"/>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打印基金交易确认书是指客户在我行办理了基金交易类业务并在注册登记机构确认交易结果后，需要留存相应业务处理结果凭证时到我行代理网点申请打印业务确认书的业务。</w:t>
      </w:r>
    </w:p>
    <w:p w:rsidR="001E62C7" w:rsidRDefault="001E62C7" w:rsidP="001E62C7">
      <w:pPr>
        <w:pStyle w:val="6"/>
        <w:spacing w:line="360" w:lineRule="auto"/>
      </w:pPr>
      <w:r>
        <w:rPr>
          <w:rFonts w:hint="eastAsia"/>
        </w:rPr>
        <w:lastRenderedPageBreak/>
        <w:t>（二）操作步骤</w:t>
      </w:r>
    </w:p>
    <w:p w:rsidR="001E62C7" w:rsidRDefault="001E62C7" w:rsidP="001E62C7">
      <w:pPr>
        <w:ind w:firstLineChars="200" w:firstLine="480"/>
      </w:pPr>
      <w:r>
        <w:rPr>
          <w:rFonts w:hint="eastAsia"/>
        </w:rPr>
        <w:t>1</w:t>
      </w:r>
      <w:r>
        <w:rPr>
          <w:rFonts w:hint="eastAsia"/>
        </w:rPr>
        <w:t>、操作员选择“系统导航”－“其他中间业务”－“银基通”－“个人基金交易”－“一卡通基金交易确认书打印”或“存折基金交易确认书打印”，或在业务代码处直接输入</w:t>
      </w:r>
      <w:r>
        <w:rPr>
          <w:rFonts w:hint="eastAsia"/>
        </w:rPr>
        <w:t>6625</w:t>
      </w:r>
      <w:r>
        <w:rPr>
          <w:rFonts w:hint="eastAsia"/>
        </w:rPr>
        <w:t>、</w:t>
      </w:r>
      <w:r>
        <w:rPr>
          <w:rFonts w:hint="eastAsia"/>
        </w:rPr>
        <w:t>6635</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存折输入户口号，点击查询按钮，界面显示出户名。</w:t>
      </w:r>
    </w:p>
    <w:p w:rsidR="001E62C7" w:rsidRDefault="001E62C7" w:rsidP="001E62C7">
      <w:pPr>
        <w:ind w:firstLineChars="200" w:firstLine="480"/>
      </w:pPr>
      <w:r>
        <w:rPr>
          <w:rFonts w:hint="eastAsia"/>
        </w:rPr>
        <w:t>3</w:t>
      </w:r>
      <w:r>
        <w:rPr>
          <w:rFonts w:hint="eastAsia"/>
        </w:rPr>
        <w:t>、输入起始日期，录入需要确认的合同号，按确认。</w:t>
      </w:r>
    </w:p>
    <w:p w:rsidR="001E62C7" w:rsidRDefault="001E62C7" w:rsidP="001E62C7">
      <w:pPr>
        <w:ind w:firstLineChars="200" w:firstLine="480"/>
      </w:pPr>
      <w:r>
        <w:rPr>
          <w:rFonts w:hint="eastAsia"/>
        </w:rPr>
        <w:t>4</w:t>
      </w:r>
      <w:r>
        <w:rPr>
          <w:rFonts w:hint="eastAsia"/>
        </w:rPr>
        <w:t>、打印输出：实时打印“招商银行代理开放式基金业务确认书”</w:t>
      </w:r>
    </w:p>
    <w:p w:rsidR="001E62C7" w:rsidRDefault="001E62C7" w:rsidP="0004090F">
      <w:pPr>
        <w:pStyle w:val="5"/>
        <w:rPr>
          <w:sz w:val="24"/>
        </w:rPr>
      </w:pPr>
      <w:bookmarkStart w:id="1545" w:name="_Toc183927616"/>
      <w:r>
        <w:rPr>
          <w:rFonts w:hint="eastAsia"/>
          <w:sz w:val="24"/>
        </w:rPr>
        <w:t>十二、一卡通</w:t>
      </w:r>
      <w:r>
        <w:rPr>
          <w:rFonts w:hint="eastAsia"/>
          <w:sz w:val="24"/>
        </w:rPr>
        <w:t>/</w:t>
      </w:r>
      <w:r>
        <w:rPr>
          <w:rFonts w:hint="eastAsia"/>
          <w:sz w:val="24"/>
        </w:rPr>
        <w:t>存折基金定期定额功能申请（业务代码</w:t>
      </w:r>
      <w:r>
        <w:rPr>
          <w:rFonts w:hint="eastAsia"/>
          <w:sz w:val="24"/>
        </w:rPr>
        <w:t>6626,6636</w:t>
      </w:r>
      <w:r>
        <w:rPr>
          <w:rFonts w:hint="eastAsia"/>
          <w:sz w:val="24"/>
        </w:rPr>
        <w:t>）</w:t>
      </w:r>
      <w:bookmarkEnd w:id="1545"/>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客户通过该功能，约定每期扣款金额，由我行于约定扣款日，在投资者指定资金账户内自动完成扣款及基金申购业务。</w:t>
      </w:r>
    </w:p>
    <w:p w:rsidR="001E62C7" w:rsidRDefault="001E62C7" w:rsidP="001E62C7">
      <w:pPr>
        <w:pStyle w:val="6"/>
        <w:spacing w:line="360" w:lineRule="auto"/>
      </w:pPr>
      <w:r>
        <w:rPr>
          <w:rFonts w:hint="eastAsia"/>
        </w:rPr>
        <w:t>（二）操作步骤</w:t>
      </w:r>
    </w:p>
    <w:p w:rsidR="001E62C7" w:rsidRDefault="001E62C7" w:rsidP="001E62C7">
      <w:pPr>
        <w:ind w:firstLineChars="200" w:firstLine="480"/>
      </w:pPr>
      <w:r>
        <w:rPr>
          <w:rFonts w:hint="eastAsia"/>
        </w:rPr>
        <w:t>1</w:t>
      </w:r>
      <w:r>
        <w:rPr>
          <w:rFonts w:hint="eastAsia"/>
        </w:rPr>
        <w:t>、操作员选择“系统导航”－“其他中间业务”－“银基通”－“个人基金交易”－“一卡通基金定期定额功能申请”或“存折基金定期定额功能申请”，或在业务代码处直接输入</w:t>
      </w:r>
      <w:r>
        <w:rPr>
          <w:rFonts w:hint="eastAsia"/>
        </w:rPr>
        <w:t>6626</w:t>
      </w:r>
      <w:r>
        <w:rPr>
          <w:rFonts w:hint="eastAsia"/>
        </w:rPr>
        <w:t>、</w:t>
      </w:r>
      <w:r>
        <w:rPr>
          <w:rFonts w:hint="eastAsia"/>
        </w:rPr>
        <w:t>6636</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、输入基金代码，点击查询按钮，界面显示出户口信息及基金信息。</w:t>
      </w:r>
    </w:p>
    <w:p w:rsidR="001E62C7" w:rsidRDefault="001E62C7" w:rsidP="001E62C7">
      <w:pPr>
        <w:ind w:firstLineChars="200" w:firstLine="480"/>
      </w:pPr>
      <w:r>
        <w:rPr>
          <w:rFonts w:hint="eastAsia"/>
        </w:rPr>
        <w:t>4</w:t>
      </w:r>
      <w:r>
        <w:rPr>
          <w:rFonts w:hint="eastAsia"/>
        </w:rPr>
        <w:t>、选择收费方式，录入每期约定的申购金额，请客户输入理财密码，按确认按钮。</w:t>
      </w:r>
    </w:p>
    <w:p w:rsidR="001E62C7" w:rsidRDefault="001E62C7" w:rsidP="001E62C7">
      <w:pPr>
        <w:ind w:firstLineChars="200" w:firstLine="480"/>
      </w:pPr>
      <w:r>
        <w:rPr>
          <w:rFonts w:hint="eastAsia"/>
        </w:rPr>
        <w:t>5</w:t>
      </w:r>
      <w:r>
        <w:rPr>
          <w:rFonts w:hint="eastAsia"/>
        </w:rPr>
        <w:t>、打印输出：实时打印“招商银行代理开放式基金定期定额交易申请表”</w:t>
      </w:r>
    </w:p>
    <w:p w:rsidR="001E62C7" w:rsidRDefault="001E62C7" w:rsidP="0004090F">
      <w:pPr>
        <w:pStyle w:val="5"/>
        <w:rPr>
          <w:sz w:val="24"/>
        </w:rPr>
      </w:pPr>
      <w:bookmarkStart w:id="1546" w:name="_Toc183927617"/>
      <w:r>
        <w:rPr>
          <w:rFonts w:hint="eastAsia"/>
          <w:sz w:val="24"/>
        </w:rPr>
        <w:t>十三、一卡通</w:t>
      </w:r>
      <w:r>
        <w:rPr>
          <w:rFonts w:hint="eastAsia"/>
          <w:sz w:val="24"/>
        </w:rPr>
        <w:t>/</w:t>
      </w:r>
      <w:r>
        <w:rPr>
          <w:rFonts w:hint="eastAsia"/>
          <w:sz w:val="24"/>
        </w:rPr>
        <w:t>存折基金定期定额功能修改（业务代码</w:t>
      </w:r>
      <w:r>
        <w:rPr>
          <w:rFonts w:hint="eastAsia"/>
          <w:sz w:val="24"/>
        </w:rPr>
        <w:t>6627,6637</w:t>
      </w:r>
      <w:r>
        <w:rPr>
          <w:rFonts w:hint="eastAsia"/>
          <w:sz w:val="24"/>
        </w:rPr>
        <w:t>）</w:t>
      </w:r>
      <w:bookmarkEnd w:id="1546"/>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通过该功能实现对客户约定的基金申购金额进行修改。</w:t>
      </w:r>
    </w:p>
    <w:p w:rsidR="001E62C7" w:rsidRDefault="001E62C7" w:rsidP="001E62C7">
      <w:pPr>
        <w:pStyle w:val="6"/>
        <w:spacing w:line="360" w:lineRule="auto"/>
      </w:pPr>
      <w:r>
        <w:rPr>
          <w:rFonts w:hint="eastAsia"/>
        </w:rPr>
        <w:t>（二）操作步骤</w:t>
      </w:r>
    </w:p>
    <w:p w:rsidR="001E62C7" w:rsidRDefault="001E62C7" w:rsidP="001E62C7">
      <w:pPr>
        <w:ind w:firstLineChars="200" w:firstLine="480"/>
      </w:pPr>
      <w:r>
        <w:rPr>
          <w:rFonts w:hint="eastAsia"/>
        </w:rPr>
        <w:t>1</w:t>
      </w:r>
      <w:r>
        <w:rPr>
          <w:rFonts w:hint="eastAsia"/>
        </w:rPr>
        <w:t>、操作员选择“系统导航”－“其他中间业务”－“银基通”－“个人基</w:t>
      </w:r>
      <w:r>
        <w:rPr>
          <w:rFonts w:hint="eastAsia"/>
        </w:rPr>
        <w:lastRenderedPageBreak/>
        <w:t>金交易”－“一卡通基金定期定额功能修改”或“存折基金定期定额功能修改”，或在业务代码处直接输入</w:t>
      </w:r>
      <w:r>
        <w:rPr>
          <w:rFonts w:hint="eastAsia"/>
        </w:rPr>
        <w:t>6627</w:t>
      </w:r>
      <w:r>
        <w:rPr>
          <w:rFonts w:hint="eastAsia"/>
        </w:rPr>
        <w:t>、</w:t>
      </w:r>
      <w:r>
        <w:rPr>
          <w:rFonts w:hint="eastAsia"/>
        </w:rPr>
        <w:t>6637</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、输入基金代码，点击查询，界面显示出户口信息及基金信息。</w:t>
      </w:r>
    </w:p>
    <w:p w:rsidR="001E62C7" w:rsidRDefault="001E62C7" w:rsidP="001E62C7">
      <w:pPr>
        <w:ind w:firstLineChars="200" w:firstLine="480"/>
      </w:pPr>
      <w:r>
        <w:rPr>
          <w:rFonts w:hint="eastAsia"/>
        </w:rPr>
        <w:t>4</w:t>
      </w:r>
      <w:r>
        <w:rPr>
          <w:rFonts w:hint="eastAsia"/>
        </w:rPr>
        <w:t>、录入每期申购金额，请客户输入理财密码，点确定。</w:t>
      </w:r>
    </w:p>
    <w:p w:rsidR="001E62C7" w:rsidRDefault="001E62C7" w:rsidP="001E62C7">
      <w:pPr>
        <w:ind w:firstLineChars="200" w:firstLine="480"/>
      </w:pPr>
      <w:r>
        <w:rPr>
          <w:rFonts w:hint="eastAsia"/>
        </w:rPr>
        <w:t>5</w:t>
      </w:r>
      <w:r>
        <w:rPr>
          <w:rFonts w:hint="eastAsia"/>
        </w:rPr>
        <w:t>、打印输出：实时打印“招商银行代理开放式基金定期定额交易申请表”</w:t>
      </w:r>
    </w:p>
    <w:p w:rsidR="001E62C7" w:rsidRDefault="001E62C7" w:rsidP="0004090F">
      <w:pPr>
        <w:pStyle w:val="5"/>
        <w:rPr>
          <w:sz w:val="24"/>
        </w:rPr>
      </w:pPr>
      <w:bookmarkStart w:id="1547" w:name="_Toc183927618"/>
      <w:r>
        <w:rPr>
          <w:rFonts w:hint="eastAsia"/>
          <w:sz w:val="24"/>
        </w:rPr>
        <w:t>十四、一卡通</w:t>
      </w:r>
      <w:r>
        <w:rPr>
          <w:rFonts w:hint="eastAsia"/>
          <w:sz w:val="24"/>
        </w:rPr>
        <w:t>/</w:t>
      </w:r>
      <w:r>
        <w:rPr>
          <w:rFonts w:hint="eastAsia"/>
          <w:sz w:val="24"/>
        </w:rPr>
        <w:t>存折基金定期定额功能查询（业务代码</w:t>
      </w:r>
      <w:r>
        <w:rPr>
          <w:rFonts w:hint="eastAsia"/>
          <w:sz w:val="24"/>
        </w:rPr>
        <w:t>6628,6638</w:t>
      </w:r>
      <w:r>
        <w:rPr>
          <w:rFonts w:hint="eastAsia"/>
          <w:sz w:val="24"/>
        </w:rPr>
        <w:t>）</w:t>
      </w:r>
      <w:bookmarkEnd w:id="1547"/>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查询户口项下的基金定期定额信息。</w:t>
      </w:r>
    </w:p>
    <w:p w:rsidR="001E62C7" w:rsidRDefault="001E62C7" w:rsidP="001E62C7">
      <w:pPr>
        <w:pStyle w:val="6"/>
        <w:spacing w:line="360" w:lineRule="auto"/>
      </w:pPr>
      <w:r>
        <w:rPr>
          <w:rFonts w:hint="eastAsia"/>
        </w:rPr>
        <w:t>（二）操作步骤</w:t>
      </w:r>
    </w:p>
    <w:p w:rsidR="001E62C7" w:rsidRDefault="001E62C7" w:rsidP="001E62C7">
      <w:pPr>
        <w:ind w:firstLineChars="200" w:firstLine="480"/>
      </w:pPr>
      <w:r>
        <w:rPr>
          <w:rFonts w:hint="eastAsia"/>
        </w:rPr>
        <w:t>1</w:t>
      </w:r>
      <w:r>
        <w:rPr>
          <w:rFonts w:hint="eastAsia"/>
        </w:rPr>
        <w:t>、操作员选择“系统导航”－“其他中间业务”－“银基通”－“个人基金交易”－“一卡通基金定期定额功能查询”或“存折基金定期定额功能查询”，或在业务代码处直接输入</w:t>
      </w:r>
      <w:r>
        <w:rPr>
          <w:rFonts w:hint="eastAsia"/>
        </w:rPr>
        <w:t>6628</w:t>
      </w:r>
      <w:r>
        <w:rPr>
          <w:rFonts w:hint="eastAsia"/>
        </w:rPr>
        <w:t>、</w:t>
      </w:r>
      <w:r>
        <w:rPr>
          <w:rFonts w:hint="eastAsia"/>
        </w:rPr>
        <w:t>6638</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、请客户输入理财密码，按确定按钮。</w:t>
      </w:r>
    </w:p>
    <w:p w:rsidR="001E62C7" w:rsidRDefault="001E62C7" w:rsidP="0004090F">
      <w:pPr>
        <w:pStyle w:val="5"/>
        <w:rPr>
          <w:sz w:val="24"/>
        </w:rPr>
      </w:pPr>
      <w:bookmarkStart w:id="1548" w:name="_Toc183927619"/>
      <w:r>
        <w:rPr>
          <w:rFonts w:hint="eastAsia"/>
          <w:sz w:val="24"/>
        </w:rPr>
        <w:t>十五、一卡通</w:t>
      </w:r>
      <w:r>
        <w:rPr>
          <w:rFonts w:hint="eastAsia"/>
          <w:sz w:val="24"/>
        </w:rPr>
        <w:t>/</w:t>
      </w:r>
      <w:r>
        <w:rPr>
          <w:rFonts w:hint="eastAsia"/>
          <w:sz w:val="24"/>
        </w:rPr>
        <w:t>存折基金定期定额功能取消（业务代码</w:t>
      </w:r>
      <w:r>
        <w:rPr>
          <w:rFonts w:hint="eastAsia"/>
          <w:sz w:val="24"/>
        </w:rPr>
        <w:t>6629,6639</w:t>
      </w:r>
      <w:r>
        <w:rPr>
          <w:rFonts w:hint="eastAsia"/>
          <w:sz w:val="24"/>
        </w:rPr>
        <w:t>）</w:t>
      </w:r>
      <w:bookmarkEnd w:id="1548"/>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客户通过该功能，取消约定按期扣款申购基金的业务。</w:t>
      </w:r>
    </w:p>
    <w:p w:rsidR="001E62C7" w:rsidRDefault="001E62C7" w:rsidP="001E62C7">
      <w:pPr>
        <w:pStyle w:val="6"/>
        <w:spacing w:line="360" w:lineRule="auto"/>
      </w:pPr>
      <w:r>
        <w:rPr>
          <w:rFonts w:hint="eastAsia"/>
        </w:rPr>
        <w:t>（二）操作步骤</w:t>
      </w:r>
    </w:p>
    <w:p w:rsidR="001E62C7" w:rsidRDefault="001E62C7" w:rsidP="001E62C7">
      <w:pPr>
        <w:ind w:firstLineChars="200" w:firstLine="480"/>
      </w:pPr>
      <w:r>
        <w:rPr>
          <w:rFonts w:hint="eastAsia"/>
        </w:rPr>
        <w:t>1</w:t>
      </w:r>
      <w:r>
        <w:rPr>
          <w:rFonts w:hint="eastAsia"/>
        </w:rPr>
        <w:t>、操作员选择“系统导航”－“其他中间业务”－“银基通”－“个人基金交易”－“一卡通基金定期定额功能取消”或“存折基金定期定额功能取消”，或在业务代码处直接输入</w:t>
      </w:r>
      <w:r>
        <w:rPr>
          <w:rFonts w:hint="eastAsia"/>
        </w:rPr>
        <w:t>6629</w:t>
      </w:r>
      <w:r>
        <w:rPr>
          <w:rFonts w:hint="eastAsia"/>
        </w:rPr>
        <w:t>、</w:t>
      </w:r>
      <w:r>
        <w:rPr>
          <w:rFonts w:hint="eastAsia"/>
        </w:rPr>
        <w:t>6639</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、请客户输入理财密码，按确定。</w:t>
      </w:r>
    </w:p>
    <w:p w:rsidR="001E62C7" w:rsidRDefault="001E62C7" w:rsidP="001E62C7">
      <w:pPr>
        <w:ind w:firstLineChars="200" w:firstLine="480"/>
      </w:pPr>
      <w:r>
        <w:rPr>
          <w:rFonts w:hint="eastAsia"/>
        </w:rPr>
        <w:t>4</w:t>
      </w:r>
      <w:r>
        <w:rPr>
          <w:rFonts w:hint="eastAsia"/>
        </w:rPr>
        <w:t>、打印输出：实时打印“招商银行代理开放式基金定期定额交易申请表”</w:t>
      </w:r>
    </w:p>
    <w:p w:rsidR="001E62C7" w:rsidRDefault="001E62C7" w:rsidP="0004090F">
      <w:pPr>
        <w:pStyle w:val="5"/>
        <w:rPr>
          <w:sz w:val="24"/>
        </w:rPr>
      </w:pPr>
      <w:bookmarkStart w:id="1549" w:name="_Toc183927620"/>
      <w:r>
        <w:rPr>
          <w:rFonts w:hint="eastAsia"/>
          <w:sz w:val="24"/>
        </w:rPr>
        <w:lastRenderedPageBreak/>
        <w:t>十六、一卡通</w:t>
      </w:r>
      <w:r>
        <w:rPr>
          <w:rFonts w:hint="eastAsia"/>
          <w:sz w:val="24"/>
        </w:rPr>
        <w:t>/</w:t>
      </w:r>
      <w:r>
        <w:rPr>
          <w:rFonts w:hint="eastAsia"/>
          <w:sz w:val="24"/>
        </w:rPr>
        <w:t>存折活期转理财专户（业务代码</w:t>
      </w:r>
      <w:r>
        <w:rPr>
          <w:rFonts w:hint="eastAsia"/>
          <w:sz w:val="24"/>
        </w:rPr>
        <w:t>6608,6618</w:t>
      </w:r>
      <w:r>
        <w:rPr>
          <w:rFonts w:hint="eastAsia"/>
          <w:sz w:val="24"/>
        </w:rPr>
        <w:t>）</w:t>
      </w:r>
      <w:bookmarkEnd w:id="1549"/>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将活期结算户资金转入投资户</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、若转账币种为人民币，钞汇类型只能选“</w:t>
      </w:r>
      <w:r>
        <w:rPr>
          <w:rFonts w:hint="eastAsia"/>
        </w:rPr>
        <w:t>0</w:t>
      </w:r>
      <w:r>
        <w:rPr>
          <w:rFonts w:hint="eastAsia"/>
        </w:rPr>
        <w:t xml:space="preserve">　不分钞汇”</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、操作员选择“系统导航”－“其他中间业务”－“银基通”－“个人资金转账”－“一卡通活期转理财专户”或“存折活期转理财专户”，或在业务代码处直接输入</w:t>
      </w:r>
      <w:r>
        <w:rPr>
          <w:rFonts w:hint="eastAsia"/>
        </w:rPr>
        <w:t>6608</w:t>
      </w:r>
      <w:r>
        <w:rPr>
          <w:rFonts w:hint="eastAsia"/>
        </w:rPr>
        <w:t>、</w:t>
      </w:r>
      <w:r>
        <w:rPr>
          <w:rFonts w:hint="eastAsia"/>
        </w:rPr>
        <w:t>6618</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、选择币种和钞汇标志。</w:t>
      </w:r>
    </w:p>
    <w:p w:rsidR="001E62C7" w:rsidRDefault="001E62C7" w:rsidP="001E62C7">
      <w:pPr>
        <w:ind w:firstLineChars="200" w:firstLine="480"/>
      </w:pPr>
      <w:r>
        <w:rPr>
          <w:rFonts w:hint="eastAsia"/>
        </w:rPr>
        <w:t>4</w:t>
      </w:r>
      <w:r>
        <w:rPr>
          <w:rFonts w:hint="eastAsia"/>
        </w:rPr>
        <w:t>、录入转账金额。</w:t>
      </w:r>
    </w:p>
    <w:p w:rsidR="001E62C7" w:rsidRDefault="001E62C7" w:rsidP="001E62C7">
      <w:pPr>
        <w:ind w:firstLineChars="200" w:firstLine="480"/>
      </w:pPr>
      <w:r>
        <w:rPr>
          <w:rFonts w:hint="eastAsia"/>
        </w:rPr>
        <w:t>5</w:t>
      </w:r>
      <w:r>
        <w:rPr>
          <w:rFonts w:hint="eastAsia"/>
        </w:rPr>
        <w:t>、请客户输入取款密码。按确定按钮。</w:t>
      </w:r>
    </w:p>
    <w:p w:rsidR="001E62C7" w:rsidRDefault="001E62C7" w:rsidP="001E62C7">
      <w:pPr>
        <w:ind w:firstLineChars="200" w:firstLine="480"/>
      </w:pPr>
      <w:r>
        <w:rPr>
          <w:rFonts w:hint="eastAsia"/>
        </w:rPr>
        <w:t>6</w:t>
      </w:r>
      <w:r>
        <w:rPr>
          <w:rFonts w:hint="eastAsia"/>
        </w:rPr>
        <w:t>、打印输出：实时打印“个人存取款凭条”。</w:t>
      </w:r>
    </w:p>
    <w:p w:rsidR="001E62C7" w:rsidRDefault="001E62C7" w:rsidP="0004090F">
      <w:pPr>
        <w:pStyle w:val="5"/>
        <w:rPr>
          <w:sz w:val="24"/>
        </w:rPr>
      </w:pPr>
      <w:bookmarkStart w:id="1550" w:name="_Toc183927621"/>
      <w:r>
        <w:rPr>
          <w:rFonts w:hint="eastAsia"/>
          <w:sz w:val="24"/>
        </w:rPr>
        <w:t>十七、一卡通</w:t>
      </w:r>
      <w:r>
        <w:rPr>
          <w:rFonts w:hint="eastAsia"/>
          <w:sz w:val="24"/>
        </w:rPr>
        <w:t>/</w:t>
      </w:r>
      <w:r>
        <w:rPr>
          <w:rFonts w:hint="eastAsia"/>
          <w:sz w:val="24"/>
        </w:rPr>
        <w:t>存折理财专户转活期（业务代码</w:t>
      </w:r>
      <w:r>
        <w:rPr>
          <w:rFonts w:hint="eastAsia"/>
          <w:sz w:val="24"/>
        </w:rPr>
        <w:t>6609,6619</w:t>
      </w:r>
      <w:r>
        <w:rPr>
          <w:rFonts w:hint="eastAsia"/>
          <w:sz w:val="24"/>
        </w:rPr>
        <w:t>）</w:t>
      </w:r>
      <w:bookmarkEnd w:id="1550"/>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将理财专户的资金转入活期结算户。</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、若转账币种为人民币，钞汇类型只能选“</w:t>
      </w:r>
      <w:r>
        <w:rPr>
          <w:rFonts w:hint="eastAsia"/>
        </w:rPr>
        <w:t>0</w:t>
      </w:r>
      <w:r>
        <w:rPr>
          <w:rFonts w:hint="eastAsia"/>
        </w:rPr>
        <w:t xml:space="preserve">　不分钞汇”</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、操作员选择“系统导航”－“其他中间业务”－“银基通”－“个人资金转账”－“一卡通理财专户转活期”或“存折理财专户转活期”，或在业务代码处直接输入</w:t>
      </w:r>
      <w:r>
        <w:rPr>
          <w:rFonts w:hint="eastAsia"/>
        </w:rPr>
        <w:t>6609</w:t>
      </w:r>
      <w:r>
        <w:rPr>
          <w:rFonts w:hint="eastAsia"/>
        </w:rPr>
        <w:t>、</w:t>
      </w:r>
      <w:r>
        <w:rPr>
          <w:rFonts w:hint="eastAsia"/>
        </w:rPr>
        <w:t>6619</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、选择币种和钞汇标志。</w:t>
      </w:r>
    </w:p>
    <w:p w:rsidR="001E62C7" w:rsidRDefault="001E62C7" w:rsidP="001E62C7">
      <w:pPr>
        <w:ind w:firstLineChars="200" w:firstLine="480"/>
      </w:pPr>
      <w:r>
        <w:rPr>
          <w:rFonts w:hint="eastAsia"/>
        </w:rPr>
        <w:lastRenderedPageBreak/>
        <w:t>4</w:t>
      </w:r>
      <w:r>
        <w:rPr>
          <w:rFonts w:hint="eastAsia"/>
        </w:rPr>
        <w:t>、录入转账金额。</w:t>
      </w:r>
    </w:p>
    <w:p w:rsidR="001E62C7" w:rsidRDefault="001E62C7" w:rsidP="001E62C7">
      <w:pPr>
        <w:ind w:firstLineChars="200" w:firstLine="480"/>
      </w:pPr>
      <w:r>
        <w:rPr>
          <w:rFonts w:hint="eastAsia"/>
        </w:rPr>
        <w:t>5</w:t>
      </w:r>
      <w:r>
        <w:rPr>
          <w:rFonts w:hint="eastAsia"/>
        </w:rPr>
        <w:t>、请客户输入理财密码。按确定按钮。</w:t>
      </w:r>
    </w:p>
    <w:p w:rsidR="001E62C7" w:rsidRDefault="001E62C7" w:rsidP="001E62C7">
      <w:pPr>
        <w:ind w:firstLineChars="200" w:firstLine="480"/>
      </w:pPr>
      <w:r>
        <w:rPr>
          <w:rFonts w:hint="eastAsia"/>
        </w:rPr>
        <w:t>6</w:t>
      </w:r>
      <w:r>
        <w:rPr>
          <w:rFonts w:hint="eastAsia"/>
        </w:rPr>
        <w:t>、打印输出：实时打印“个人存取款凭条”。</w:t>
      </w:r>
    </w:p>
    <w:p w:rsidR="001E62C7" w:rsidRDefault="001E62C7" w:rsidP="0004090F">
      <w:pPr>
        <w:pStyle w:val="5"/>
        <w:rPr>
          <w:sz w:val="24"/>
        </w:rPr>
      </w:pPr>
      <w:bookmarkStart w:id="1551" w:name="_Toc183927622"/>
      <w:r>
        <w:rPr>
          <w:rFonts w:hint="eastAsia"/>
          <w:sz w:val="24"/>
        </w:rPr>
        <w:t>十八、一卡通</w:t>
      </w:r>
      <w:r>
        <w:rPr>
          <w:rFonts w:hint="eastAsia"/>
          <w:sz w:val="24"/>
        </w:rPr>
        <w:t>/</w:t>
      </w:r>
      <w:r>
        <w:rPr>
          <w:rFonts w:hint="eastAsia"/>
          <w:sz w:val="24"/>
        </w:rPr>
        <w:t>存折基金转换（业务代码</w:t>
      </w:r>
      <w:r>
        <w:rPr>
          <w:rFonts w:hint="eastAsia"/>
          <w:sz w:val="24"/>
        </w:rPr>
        <w:t>6645,6655</w:t>
      </w:r>
      <w:r>
        <w:rPr>
          <w:rFonts w:hint="eastAsia"/>
          <w:sz w:val="24"/>
        </w:rPr>
        <w:t>）</w:t>
      </w:r>
      <w:bookmarkEnd w:id="1551"/>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可通过基金转换功能将投资者所持有的开放式基金份额转换成同一基金管理公司旗下的其他开放式基金份额。</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、转换的基金只能为同一家基金管理公司旗下的基金</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、操作员选择“系统导航”－“其他中间业务”－“银基通”－“个人特殊交易”－“一卡通基金转换”或“存折基金转换”，或在业务代码处直接输入</w:t>
      </w:r>
      <w:r>
        <w:rPr>
          <w:rFonts w:hint="eastAsia"/>
        </w:rPr>
        <w:t>6645</w:t>
      </w:r>
      <w:r>
        <w:rPr>
          <w:rFonts w:hint="eastAsia"/>
        </w:rPr>
        <w:t>、</w:t>
      </w:r>
      <w:r>
        <w:rPr>
          <w:rFonts w:hint="eastAsia"/>
        </w:rPr>
        <w:t>6655</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、输入基金代码，点击查询按钮，界面显示出户口信息及基金信息。</w:t>
      </w:r>
    </w:p>
    <w:p w:rsidR="001E62C7" w:rsidRDefault="001E62C7" w:rsidP="001E62C7">
      <w:pPr>
        <w:ind w:firstLineChars="200" w:firstLine="480"/>
      </w:pPr>
      <w:r>
        <w:rPr>
          <w:rFonts w:hint="eastAsia"/>
        </w:rPr>
        <w:t>4</w:t>
      </w:r>
      <w:r>
        <w:rPr>
          <w:rFonts w:hint="eastAsia"/>
        </w:rPr>
        <w:t>、选择巨额赎回标志、输入转换后基金代码、赎回份数，请客户输入理财密码，按确定按钮。</w:t>
      </w:r>
    </w:p>
    <w:p w:rsidR="001E62C7" w:rsidRDefault="001E62C7" w:rsidP="001E62C7">
      <w:pPr>
        <w:ind w:firstLineChars="200" w:firstLine="480"/>
      </w:pPr>
      <w:r>
        <w:rPr>
          <w:rFonts w:hint="eastAsia"/>
        </w:rPr>
        <w:t>5</w:t>
      </w:r>
      <w:r>
        <w:rPr>
          <w:rFonts w:hint="eastAsia"/>
        </w:rPr>
        <w:t>、打印输出：实时打印“招商银行代理开放式基金交易业务申请表”</w:t>
      </w:r>
    </w:p>
    <w:p w:rsidR="001E62C7" w:rsidRDefault="001E62C7" w:rsidP="0004090F">
      <w:pPr>
        <w:pStyle w:val="5"/>
        <w:rPr>
          <w:sz w:val="24"/>
        </w:rPr>
      </w:pPr>
      <w:bookmarkStart w:id="1552" w:name="_Toc183927623"/>
      <w:r>
        <w:rPr>
          <w:rFonts w:hint="eastAsia"/>
          <w:sz w:val="24"/>
        </w:rPr>
        <w:t>十九、一卡通</w:t>
      </w:r>
      <w:r>
        <w:rPr>
          <w:rFonts w:hint="eastAsia"/>
          <w:sz w:val="24"/>
        </w:rPr>
        <w:t>/</w:t>
      </w:r>
      <w:r>
        <w:rPr>
          <w:rFonts w:hint="eastAsia"/>
          <w:sz w:val="24"/>
        </w:rPr>
        <w:t>存折基金转托管转出（业务代码</w:t>
      </w:r>
      <w:r>
        <w:rPr>
          <w:rFonts w:hint="eastAsia"/>
          <w:sz w:val="24"/>
        </w:rPr>
        <w:t>6646,6656</w:t>
      </w:r>
      <w:r>
        <w:rPr>
          <w:rFonts w:hint="eastAsia"/>
          <w:sz w:val="24"/>
        </w:rPr>
        <w:t>）</w:t>
      </w:r>
      <w:bookmarkEnd w:id="1552"/>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基金转托管转出业务即指客户将所持基金份额全额或部分从我行转至其他代理机构</w:t>
      </w:r>
      <w:r>
        <w:rPr>
          <w:rFonts w:hint="eastAsia"/>
        </w:rPr>
        <w:t>/</w:t>
      </w:r>
      <w:r>
        <w:rPr>
          <w:rFonts w:hint="eastAsia"/>
        </w:rPr>
        <w:t>注册登记机构。</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、客户应遵循“先转出，后转入”的原则，即客户办理转托管业务时，应先到转出方办理转出申请再到转入方办理转入申请。</w:t>
      </w:r>
    </w:p>
    <w:p w:rsidR="001E62C7" w:rsidRDefault="001E62C7" w:rsidP="001E62C7">
      <w:pPr>
        <w:ind w:firstLineChars="200" w:firstLine="480"/>
      </w:pPr>
      <w:r>
        <w:rPr>
          <w:rFonts w:hint="eastAsia"/>
        </w:rPr>
        <w:lastRenderedPageBreak/>
        <w:t>2</w:t>
      </w:r>
      <w:r>
        <w:rPr>
          <w:rFonts w:hint="eastAsia"/>
        </w:rPr>
        <w:t>、转出申请未被确认前，客户不能在转出方进行转出基金的任何交易。</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、操作员选择“系统导航”－“其他中间业务”－“银基通”－“个人特殊交易”－“一卡通转托管转出”或“存折转托管转出”，或在业务代码处直接输入</w:t>
      </w:r>
      <w:r>
        <w:rPr>
          <w:rFonts w:hint="eastAsia"/>
        </w:rPr>
        <w:t>6646</w:t>
      </w:r>
      <w:r>
        <w:rPr>
          <w:rFonts w:hint="eastAsia"/>
        </w:rPr>
        <w:t>、</w:t>
      </w:r>
      <w:r>
        <w:rPr>
          <w:rFonts w:hint="eastAsia"/>
        </w:rPr>
        <w:t>6656</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、输入基金代码，点击查询按钮，界面显示户口信息及基金信息。</w:t>
      </w:r>
    </w:p>
    <w:p w:rsidR="001E62C7" w:rsidRDefault="001E62C7" w:rsidP="001E62C7">
      <w:pPr>
        <w:ind w:firstLineChars="200" w:firstLine="480"/>
      </w:pPr>
      <w:r>
        <w:rPr>
          <w:rFonts w:hint="eastAsia"/>
        </w:rPr>
        <w:t>4</w:t>
      </w:r>
      <w:r>
        <w:rPr>
          <w:rFonts w:hint="eastAsia"/>
        </w:rPr>
        <w:t>、根据电脑提示录入相关信息，请客户输入理财密码，按确定按钮。</w:t>
      </w:r>
    </w:p>
    <w:p w:rsidR="001E62C7" w:rsidRDefault="001E62C7" w:rsidP="001E62C7">
      <w:pPr>
        <w:ind w:firstLineChars="200" w:firstLine="480"/>
      </w:pPr>
      <w:r>
        <w:rPr>
          <w:rFonts w:hint="eastAsia"/>
        </w:rPr>
        <w:t>5</w:t>
      </w:r>
      <w:r>
        <w:rPr>
          <w:rFonts w:hint="eastAsia"/>
        </w:rPr>
        <w:t>、打印输出：实时打印“招商银行代理开放式基金特殊业务申请表”</w:t>
      </w:r>
    </w:p>
    <w:p w:rsidR="001E62C7" w:rsidRDefault="001E62C7" w:rsidP="0004090F">
      <w:pPr>
        <w:pStyle w:val="5"/>
        <w:rPr>
          <w:sz w:val="24"/>
        </w:rPr>
      </w:pPr>
      <w:bookmarkStart w:id="1553" w:name="_Toc183927624"/>
      <w:r>
        <w:rPr>
          <w:rFonts w:hint="eastAsia"/>
          <w:sz w:val="24"/>
        </w:rPr>
        <w:t>二十、一卡通</w:t>
      </w:r>
      <w:r>
        <w:rPr>
          <w:rFonts w:hint="eastAsia"/>
          <w:sz w:val="24"/>
        </w:rPr>
        <w:t>/</w:t>
      </w:r>
      <w:r>
        <w:rPr>
          <w:rFonts w:hint="eastAsia"/>
          <w:sz w:val="24"/>
        </w:rPr>
        <w:t>存折转托管转入（业务代码</w:t>
      </w:r>
      <w:r>
        <w:rPr>
          <w:rFonts w:hint="eastAsia"/>
          <w:sz w:val="24"/>
        </w:rPr>
        <w:t>6647,6657</w:t>
      </w:r>
      <w:r>
        <w:rPr>
          <w:rFonts w:hint="eastAsia"/>
          <w:sz w:val="24"/>
        </w:rPr>
        <w:t>）</w:t>
      </w:r>
      <w:bookmarkEnd w:id="1553"/>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基金转托管转出业务即指客户将所持基金份额全额或部分从其他代理机构</w:t>
      </w:r>
      <w:r>
        <w:rPr>
          <w:rFonts w:hint="eastAsia"/>
        </w:rPr>
        <w:t>/</w:t>
      </w:r>
      <w:r>
        <w:rPr>
          <w:rFonts w:hint="eastAsia"/>
        </w:rPr>
        <w:t>注册登记机构处转入我行的业务。</w:t>
      </w:r>
    </w:p>
    <w:p w:rsidR="001E62C7" w:rsidRDefault="001E62C7" w:rsidP="001E62C7">
      <w:pPr>
        <w:pStyle w:val="6"/>
        <w:spacing w:line="360" w:lineRule="auto"/>
      </w:pPr>
      <w:r>
        <w:rPr>
          <w:rFonts w:hint="eastAsia"/>
        </w:rPr>
        <w:t>（二）操作步骤</w:t>
      </w:r>
    </w:p>
    <w:p w:rsidR="001E62C7" w:rsidRDefault="001E62C7" w:rsidP="001E62C7">
      <w:pPr>
        <w:ind w:firstLineChars="200" w:firstLine="480"/>
      </w:pPr>
      <w:r>
        <w:rPr>
          <w:rFonts w:hint="eastAsia"/>
        </w:rPr>
        <w:t>1</w:t>
      </w:r>
      <w:r>
        <w:rPr>
          <w:rFonts w:hint="eastAsia"/>
        </w:rPr>
        <w:t>、操作员选择“系统导航”－“其他中间业务”－“银基通”－“个人特殊交易”－“一卡通转托管转入”或“存折转托管转入”，或在业务代码处直接输入</w:t>
      </w:r>
      <w:r>
        <w:rPr>
          <w:rFonts w:hint="eastAsia"/>
        </w:rPr>
        <w:t>6647</w:t>
      </w:r>
      <w:r>
        <w:rPr>
          <w:rFonts w:hint="eastAsia"/>
        </w:rPr>
        <w:t>、</w:t>
      </w:r>
      <w:r>
        <w:rPr>
          <w:rFonts w:hint="eastAsia"/>
        </w:rPr>
        <w:t>6657</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、输入基金代码，点击查询按钮，界面显示户口信息及基金信息。</w:t>
      </w:r>
    </w:p>
    <w:p w:rsidR="001E62C7" w:rsidRDefault="001E62C7" w:rsidP="001E62C7">
      <w:pPr>
        <w:ind w:firstLineChars="200" w:firstLine="480"/>
      </w:pPr>
      <w:r>
        <w:rPr>
          <w:rFonts w:hint="eastAsia"/>
        </w:rPr>
        <w:t>4</w:t>
      </w:r>
      <w:r>
        <w:rPr>
          <w:rFonts w:hint="eastAsia"/>
        </w:rPr>
        <w:t>、根据电脑提示输入对方机构号、转入份数、原合同号、对方交易账号。</w:t>
      </w:r>
    </w:p>
    <w:p w:rsidR="001E62C7" w:rsidRDefault="001E62C7" w:rsidP="001E62C7">
      <w:pPr>
        <w:ind w:firstLineChars="200" w:firstLine="480"/>
      </w:pPr>
      <w:r>
        <w:rPr>
          <w:rFonts w:hint="eastAsia"/>
        </w:rPr>
        <w:t>5</w:t>
      </w:r>
      <w:r>
        <w:rPr>
          <w:rFonts w:hint="eastAsia"/>
        </w:rPr>
        <w:t>、请客户输入理财密码，按确定按钮。</w:t>
      </w:r>
    </w:p>
    <w:p w:rsidR="001E62C7" w:rsidRDefault="001E62C7" w:rsidP="001E62C7">
      <w:pPr>
        <w:ind w:firstLineChars="200" w:firstLine="480"/>
      </w:pPr>
      <w:r>
        <w:rPr>
          <w:rFonts w:hint="eastAsia"/>
        </w:rPr>
        <w:t>6</w:t>
      </w:r>
      <w:r>
        <w:rPr>
          <w:rFonts w:hint="eastAsia"/>
        </w:rPr>
        <w:t>、打印输出：实时打印“招商银行代理开放式基金特殊业务申请表”</w:t>
      </w:r>
    </w:p>
    <w:p w:rsidR="001E62C7" w:rsidRDefault="001E62C7" w:rsidP="0004090F">
      <w:pPr>
        <w:pStyle w:val="5"/>
        <w:rPr>
          <w:sz w:val="24"/>
        </w:rPr>
      </w:pPr>
      <w:bookmarkStart w:id="1554" w:name="_Toc183927625"/>
      <w:r>
        <w:rPr>
          <w:rFonts w:hint="eastAsia"/>
          <w:sz w:val="24"/>
        </w:rPr>
        <w:t>二十一、一卡通</w:t>
      </w:r>
      <w:r>
        <w:rPr>
          <w:rFonts w:hint="eastAsia"/>
          <w:sz w:val="24"/>
        </w:rPr>
        <w:t>/</w:t>
      </w:r>
      <w:r>
        <w:rPr>
          <w:rFonts w:hint="eastAsia"/>
          <w:sz w:val="24"/>
        </w:rPr>
        <w:t>存折基金分红方式设置（业务代码</w:t>
      </w:r>
      <w:r>
        <w:rPr>
          <w:rFonts w:hint="eastAsia"/>
          <w:sz w:val="24"/>
        </w:rPr>
        <w:t>6648,6658</w:t>
      </w:r>
      <w:r>
        <w:rPr>
          <w:rFonts w:hint="eastAsia"/>
          <w:sz w:val="24"/>
        </w:rPr>
        <w:t>）</w:t>
      </w:r>
      <w:bookmarkEnd w:id="1554"/>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通过该功能客户可对持有的某只基金的分红方式进行重新设置。</w:t>
      </w:r>
    </w:p>
    <w:p w:rsidR="001E62C7" w:rsidRDefault="001E62C7" w:rsidP="001E62C7">
      <w:pPr>
        <w:pStyle w:val="6"/>
        <w:spacing w:line="360" w:lineRule="auto"/>
      </w:pPr>
      <w:r>
        <w:rPr>
          <w:rFonts w:hint="eastAsia"/>
        </w:rPr>
        <w:lastRenderedPageBreak/>
        <w:t>（二）操作步骤</w:t>
      </w:r>
    </w:p>
    <w:p w:rsidR="001E62C7" w:rsidRDefault="001E62C7" w:rsidP="001E62C7">
      <w:pPr>
        <w:ind w:firstLineChars="200" w:firstLine="480"/>
      </w:pPr>
      <w:r>
        <w:rPr>
          <w:rFonts w:hint="eastAsia"/>
        </w:rPr>
        <w:t>1</w:t>
      </w:r>
      <w:r>
        <w:rPr>
          <w:rFonts w:hint="eastAsia"/>
        </w:rPr>
        <w:t>、操作员选择“系统导航”－“其他中间业务”－“银基通”－“个人特殊交易”－“一卡通基金分红方式设置”或“存折基金分红方式设置”，或在业务代码处直接输入</w:t>
      </w:r>
      <w:r>
        <w:rPr>
          <w:rFonts w:hint="eastAsia"/>
        </w:rPr>
        <w:t>6648</w:t>
      </w:r>
      <w:r>
        <w:rPr>
          <w:rFonts w:hint="eastAsia"/>
        </w:rPr>
        <w:t>、</w:t>
      </w:r>
      <w:r>
        <w:rPr>
          <w:rFonts w:hint="eastAsia"/>
        </w:rPr>
        <w:t>6658</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、输入基金代码，点击查询按钮，界面显示户口信息及基金信息。</w:t>
      </w:r>
    </w:p>
    <w:p w:rsidR="001E62C7" w:rsidRDefault="001E62C7" w:rsidP="001E62C7">
      <w:pPr>
        <w:ind w:firstLineChars="200" w:firstLine="480"/>
      </w:pPr>
      <w:r>
        <w:rPr>
          <w:rFonts w:hint="eastAsia"/>
        </w:rPr>
        <w:t>4</w:t>
      </w:r>
      <w:r>
        <w:rPr>
          <w:rFonts w:hint="eastAsia"/>
        </w:rPr>
        <w:t>、选择分红方式及分红比例。</w:t>
      </w:r>
    </w:p>
    <w:p w:rsidR="001E62C7" w:rsidRDefault="001E62C7" w:rsidP="001E62C7">
      <w:pPr>
        <w:ind w:firstLineChars="200" w:firstLine="480"/>
      </w:pPr>
      <w:r>
        <w:rPr>
          <w:rFonts w:hint="eastAsia"/>
        </w:rPr>
        <w:t>5</w:t>
      </w:r>
      <w:r>
        <w:rPr>
          <w:rFonts w:hint="eastAsia"/>
        </w:rPr>
        <w:t>、请客户输入理财密码。按确定按钮。</w:t>
      </w:r>
    </w:p>
    <w:p w:rsidR="001E62C7" w:rsidRDefault="001E62C7" w:rsidP="001E62C7">
      <w:pPr>
        <w:ind w:firstLineChars="200" w:firstLine="480"/>
      </w:pPr>
      <w:r>
        <w:rPr>
          <w:rFonts w:hint="eastAsia"/>
        </w:rPr>
        <w:t>6</w:t>
      </w:r>
      <w:r>
        <w:rPr>
          <w:rFonts w:hint="eastAsia"/>
        </w:rPr>
        <w:t>、打印输出：实时打印“招商银行代理开放式基金特殊业务申请表”</w:t>
      </w:r>
    </w:p>
    <w:p w:rsidR="001E62C7" w:rsidRDefault="001E62C7" w:rsidP="0004090F">
      <w:pPr>
        <w:pStyle w:val="5"/>
        <w:rPr>
          <w:sz w:val="24"/>
        </w:rPr>
      </w:pPr>
      <w:bookmarkStart w:id="1555" w:name="_Toc183927626"/>
      <w:r>
        <w:rPr>
          <w:rFonts w:hint="eastAsia"/>
          <w:sz w:val="24"/>
        </w:rPr>
        <w:t>二十二、一卡通</w:t>
      </w:r>
      <w:r>
        <w:rPr>
          <w:rFonts w:hint="eastAsia"/>
          <w:sz w:val="24"/>
        </w:rPr>
        <w:t>/</w:t>
      </w:r>
      <w:r>
        <w:rPr>
          <w:rFonts w:hint="eastAsia"/>
          <w:sz w:val="24"/>
        </w:rPr>
        <w:t>存折理财专户关户（业务代码</w:t>
      </w:r>
      <w:r>
        <w:rPr>
          <w:rFonts w:hint="eastAsia"/>
          <w:sz w:val="24"/>
        </w:rPr>
        <w:t>6162,6182</w:t>
      </w:r>
      <w:r>
        <w:rPr>
          <w:rFonts w:hint="eastAsia"/>
          <w:sz w:val="24"/>
        </w:rPr>
        <w:t>）</w:t>
      </w:r>
      <w:bookmarkEnd w:id="1555"/>
    </w:p>
    <w:p w:rsidR="001E62C7" w:rsidRDefault="001E62C7" w:rsidP="001E62C7">
      <w:pPr>
        <w:pStyle w:val="6"/>
        <w:spacing w:line="360" w:lineRule="auto"/>
      </w:pPr>
      <w:r>
        <w:rPr>
          <w:rFonts w:hint="eastAsia"/>
        </w:rPr>
        <w:t>（一）功能介绍</w:t>
      </w:r>
    </w:p>
    <w:p w:rsidR="001E62C7" w:rsidRDefault="001E62C7" w:rsidP="001E62C7">
      <w:pPr>
        <w:ind w:firstLineChars="200" w:firstLine="480"/>
      </w:pPr>
      <w:r>
        <w:rPr>
          <w:rFonts w:hint="eastAsia"/>
        </w:rPr>
        <w:t>该功能与银证通业务中的理财专户关户为同一功能，为了方便柜员操作，在银基通项下增加了该功能的选项按钮。通过该功能关闭户口项下的理财投资户，关户所产生的利息系统自动结转至同一户口下的活期结算户中。</w:t>
      </w:r>
    </w:p>
    <w:p w:rsidR="001E62C7" w:rsidRDefault="001E62C7" w:rsidP="001E62C7">
      <w:pPr>
        <w:pStyle w:val="6"/>
        <w:spacing w:line="360" w:lineRule="auto"/>
      </w:pPr>
      <w:r>
        <w:rPr>
          <w:rFonts w:hint="eastAsia"/>
        </w:rPr>
        <w:t>（二）操作要点</w:t>
      </w:r>
    </w:p>
    <w:p w:rsidR="001E62C7" w:rsidRDefault="001E62C7" w:rsidP="001E62C7">
      <w:pPr>
        <w:ind w:firstLineChars="200" w:firstLine="480"/>
      </w:pPr>
      <w:r>
        <w:rPr>
          <w:rFonts w:hint="eastAsia"/>
        </w:rPr>
        <w:t>1</w:t>
      </w:r>
      <w:r>
        <w:rPr>
          <w:rFonts w:hint="eastAsia"/>
        </w:rPr>
        <w:t>、理财专户余额必须为零。</w:t>
      </w:r>
    </w:p>
    <w:p w:rsidR="001E62C7" w:rsidRDefault="001E62C7" w:rsidP="001E62C7">
      <w:pPr>
        <w:ind w:firstLineChars="200" w:firstLine="480"/>
      </w:pPr>
      <w:r>
        <w:rPr>
          <w:rFonts w:hint="eastAsia"/>
        </w:rPr>
        <w:t>2</w:t>
      </w:r>
      <w:r>
        <w:rPr>
          <w:rFonts w:hint="eastAsia"/>
        </w:rPr>
        <w:t>、没有未处理完的基金交易、证券交易</w:t>
      </w:r>
    </w:p>
    <w:p w:rsidR="001E62C7" w:rsidRDefault="001E62C7" w:rsidP="001E62C7">
      <w:pPr>
        <w:ind w:firstLineChars="200" w:firstLine="480"/>
      </w:pPr>
      <w:r>
        <w:rPr>
          <w:rFonts w:hint="eastAsia"/>
        </w:rPr>
        <w:t>3</w:t>
      </w:r>
      <w:r>
        <w:rPr>
          <w:rFonts w:hint="eastAsia"/>
        </w:rPr>
        <w:t>、当天没有银证通、银基通交易</w:t>
      </w:r>
    </w:p>
    <w:p w:rsidR="001E62C7" w:rsidRDefault="001E62C7" w:rsidP="001E62C7">
      <w:pPr>
        <w:ind w:firstLineChars="200" w:firstLine="480"/>
      </w:pPr>
      <w:r>
        <w:rPr>
          <w:rFonts w:hint="eastAsia"/>
        </w:rPr>
        <w:t>4</w:t>
      </w:r>
      <w:r>
        <w:rPr>
          <w:rFonts w:hint="eastAsia"/>
        </w:rPr>
        <w:t>、没有股票或基金份额</w:t>
      </w:r>
    </w:p>
    <w:p w:rsidR="001E62C7" w:rsidRDefault="001E62C7" w:rsidP="001E62C7">
      <w:pPr>
        <w:ind w:firstLineChars="200" w:firstLine="480"/>
      </w:pPr>
      <w:r>
        <w:rPr>
          <w:rFonts w:hint="eastAsia"/>
        </w:rPr>
        <w:t>5</w:t>
      </w:r>
      <w:r>
        <w:rPr>
          <w:rFonts w:hint="eastAsia"/>
        </w:rPr>
        <w:t>、没有在途未到账资金</w:t>
      </w:r>
    </w:p>
    <w:p w:rsidR="001E62C7" w:rsidRDefault="001E62C7" w:rsidP="001E62C7">
      <w:pPr>
        <w:pStyle w:val="6"/>
        <w:spacing w:line="360" w:lineRule="auto"/>
      </w:pPr>
      <w:r>
        <w:rPr>
          <w:rFonts w:hint="eastAsia"/>
        </w:rPr>
        <w:t>（三）操作步骤</w:t>
      </w:r>
    </w:p>
    <w:p w:rsidR="001E62C7" w:rsidRDefault="001E62C7" w:rsidP="001E62C7">
      <w:pPr>
        <w:ind w:firstLineChars="200" w:firstLine="480"/>
      </w:pPr>
      <w:r>
        <w:rPr>
          <w:rFonts w:hint="eastAsia"/>
        </w:rPr>
        <w:t>1</w:t>
      </w:r>
      <w:r>
        <w:rPr>
          <w:rFonts w:hint="eastAsia"/>
        </w:rPr>
        <w:t>、操作员选择“系统导航”－“其他中间业务”－“银基通”－“个人特殊交易”－“一卡通理财专户关闭”或“存折理财专户关闭”，或在业务代码处直接输入</w:t>
      </w:r>
      <w:r>
        <w:rPr>
          <w:rFonts w:hint="eastAsia"/>
        </w:rPr>
        <w:t>6162</w:t>
      </w:r>
      <w:r>
        <w:rPr>
          <w:rFonts w:hint="eastAsia"/>
        </w:rPr>
        <w:t>、</w:t>
      </w:r>
      <w:r>
        <w:rPr>
          <w:rFonts w:hint="eastAsia"/>
        </w:rPr>
        <w:t>6182</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、选择币种及钞汇标志，币种为人民币的，钞汇标志选“</w:t>
      </w:r>
      <w:r>
        <w:rPr>
          <w:rFonts w:hint="eastAsia"/>
        </w:rPr>
        <w:t>0</w:t>
      </w:r>
      <w:r>
        <w:rPr>
          <w:rFonts w:hint="eastAsia"/>
        </w:rPr>
        <w:t xml:space="preserve">　不分钞汇”。</w:t>
      </w:r>
    </w:p>
    <w:p w:rsidR="001E62C7" w:rsidRDefault="001E62C7" w:rsidP="001E62C7">
      <w:pPr>
        <w:ind w:firstLineChars="200" w:firstLine="480"/>
      </w:pPr>
      <w:r>
        <w:rPr>
          <w:rFonts w:hint="eastAsia"/>
        </w:rPr>
        <w:t>4</w:t>
      </w:r>
      <w:r>
        <w:rPr>
          <w:rFonts w:hint="eastAsia"/>
        </w:rPr>
        <w:t>、请客户输入理财密码，按确定按钮。</w:t>
      </w:r>
    </w:p>
    <w:p w:rsidR="001E62C7" w:rsidRDefault="001E62C7" w:rsidP="001E62C7">
      <w:pPr>
        <w:ind w:firstLineChars="200" w:firstLine="480"/>
      </w:pPr>
      <w:r>
        <w:rPr>
          <w:rFonts w:hint="eastAsia"/>
        </w:rPr>
        <w:lastRenderedPageBreak/>
        <w:t>6</w:t>
      </w:r>
      <w:r>
        <w:rPr>
          <w:rFonts w:hint="eastAsia"/>
        </w:rPr>
        <w:t>、打印输出：实时打印“招商银行特殊业务申请书”</w:t>
      </w:r>
    </w:p>
    <w:p w:rsidR="001E62C7" w:rsidRDefault="001E62C7" w:rsidP="0004090F">
      <w:pPr>
        <w:pStyle w:val="5"/>
        <w:rPr>
          <w:sz w:val="24"/>
        </w:rPr>
      </w:pPr>
      <w:bookmarkStart w:id="1556" w:name="_Toc183927627"/>
      <w:r>
        <w:rPr>
          <w:rFonts w:hint="eastAsia"/>
          <w:sz w:val="24"/>
        </w:rPr>
        <w:t>二十二、一卡通</w:t>
      </w:r>
      <w:r>
        <w:rPr>
          <w:rFonts w:hint="eastAsia"/>
          <w:sz w:val="24"/>
        </w:rPr>
        <w:t>/</w:t>
      </w:r>
      <w:r>
        <w:rPr>
          <w:rFonts w:hint="eastAsia"/>
          <w:sz w:val="24"/>
        </w:rPr>
        <w:t>存折理财密码重置（业务代码</w:t>
      </w:r>
      <w:r>
        <w:rPr>
          <w:rFonts w:hint="eastAsia"/>
          <w:sz w:val="24"/>
        </w:rPr>
        <w:t>6165,6185</w:t>
      </w:r>
      <w:r>
        <w:rPr>
          <w:rFonts w:hint="eastAsia"/>
          <w:sz w:val="24"/>
        </w:rPr>
        <w:t>）</w:t>
      </w:r>
      <w:bookmarkEnd w:id="1556"/>
    </w:p>
    <w:p w:rsidR="001E62C7" w:rsidRDefault="001E62C7" w:rsidP="0004090F">
      <w:pPr>
        <w:pStyle w:val="6"/>
        <w:spacing w:line="360" w:lineRule="auto"/>
      </w:pPr>
      <w:r>
        <w:rPr>
          <w:rFonts w:hint="eastAsia"/>
        </w:rPr>
        <w:t>（一）功能介绍</w:t>
      </w:r>
    </w:p>
    <w:p w:rsidR="001E62C7" w:rsidRDefault="001E62C7" w:rsidP="001E62C7">
      <w:pPr>
        <w:ind w:firstLineChars="200" w:firstLine="480"/>
      </w:pPr>
      <w:r>
        <w:rPr>
          <w:rFonts w:hint="eastAsia"/>
        </w:rPr>
        <w:t>该功能与银证通业务中的理财密码重置为同一功能，为了方便柜员操作，在银基通项下增加了该功能的选项按钮。该功能为客户可通过输入正确的户口取款密码对理财密码进行重新设定。</w:t>
      </w:r>
    </w:p>
    <w:p w:rsidR="001E62C7" w:rsidRDefault="001E62C7" w:rsidP="0004090F">
      <w:pPr>
        <w:pStyle w:val="6"/>
        <w:spacing w:line="360" w:lineRule="auto"/>
      </w:pPr>
      <w:r>
        <w:rPr>
          <w:rFonts w:hint="eastAsia"/>
        </w:rPr>
        <w:t>（二）操作步骤</w:t>
      </w:r>
    </w:p>
    <w:p w:rsidR="001E62C7" w:rsidRDefault="001E62C7" w:rsidP="001E62C7">
      <w:pPr>
        <w:ind w:firstLineChars="200" w:firstLine="480"/>
      </w:pPr>
      <w:r>
        <w:rPr>
          <w:rFonts w:hint="eastAsia"/>
        </w:rPr>
        <w:t>1</w:t>
      </w:r>
      <w:r>
        <w:rPr>
          <w:rFonts w:hint="eastAsia"/>
        </w:rPr>
        <w:t>、操作员选择“系统导航”－“其他中间业务”－“银基通”－“个人特殊交易”－“一卡通重置理财密码”或“存折重置理财密码”，或在业务代码处直接输入</w:t>
      </w:r>
      <w:r>
        <w:rPr>
          <w:rFonts w:hint="eastAsia"/>
        </w:rPr>
        <w:t>6165</w:t>
      </w:r>
      <w:r>
        <w:rPr>
          <w:rFonts w:hint="eastAsia"/>
        </w:rPr>
        <w:t>、</w:t>
      </w:r>
      <w:r>
        <w:rPr>
          <w:rFonts w:hint="eastAsia"/>
        </w:rPr>
        <w:t>6185</w:t>
      </w:r>
      <w:r>
        <w:rPr>
          <w:rFonts w:hint="eastAsia"/>
        </w:rPr>
        <w:t>。</w:t>
      </w:r>
    </w:p>
    <w:p w:rsidR="001E62C7" w:rsidRDefault="001E62C7" w:rsidP="001E62C7">
      <w:pPr>
        <w:ind w:firstLineChars="200" w:firstLine="480"/>
      </w:pPr>
      <w:r>
        <w:rPr>
          <w:rFonts w:hint="eastAsia"/>
        </w:rPr>
        <w:t>2</w:t>
      </w:r>
      <w:r>
        <w:rPr>
          <w:rFonts w:hint="eastAsia"/>
        </w:rPr>
        <w:t>、刷一卡通</w:t>
      </w:r>
      <w:r>
        <w:rPr>
          <w:rFonts w:hint="eastAsia"/>
        </w:rPr>
        <w:t>/</w:t>
      </w:r>
      <w:r>
        <w:rPr>
          <w:rFonts w:hint="eastAsia"/>
        </w:rPr>
        <w:t>存折输入户口号。</w:t>
      </w:r>
    </w:p>
    <w:p w:rsidR="001E62C7" w:rsidRDefault="001E62C7" w:rsidP="001E62C7">
      <w:pPr>
        <w:ind w:firstLineChars="200" w:firstLine="480"/>
      </w:pPr>
      <w:r>
        <w:rPr>
          <w:rFonts w:hint="eastAsia"/>
        </w:rPr>
        <w:t>3</w:t>
      </w:r>
      <w:r>
        <w:rPr>
          <w:rFonts w:hint="eastAsia"/>
        </w:rPr>
        <w:t>、输入户口证件信息。</w:t>
      </w:r>
    </w:p>
    <w:p w:rsidR="001E62C7" w:rsidRDefault="001E62C7" w:rsidP="001E62C7">
      <w:pPr>
        <w:ind w:firstLineChars="200" w:firstLine="480"/>
      </w:pPr>
      <w:r>
        <w:rPr>
          <w:rFonts w:hint="eastAsia"/>
        </w:rPr>
        <w:t>4</w:t>
      </w:r>
      <w:r>
        <w:rPr>
          <w:rFonts w:hint="eastAsia"/>
        </w:rPr>
        <w:t>、请客户输入取款密码、新理财密码。按确定按钮。</w:t>
      </w:r>
    </w:p>
    <w:p w:rsidR="001E62C7" w:rsidRDefault="001E62C7" w:rsidP="001E62C7">
      <w:pPr>
        <w:ind w:firstLineChars="200" w:firstLine="480"/>
      </w:pPr>
      <w:r>
        <w:rPr>
          <w:rFonts w:hint="eastAsia"/>
        </w:rPr>
        <w:t>5</w:t>
      </w:r>
      <w:r>
        <w:rPr>
          <w:rFonts w:hint="eastAsia"/>
        </w:rPr>
        <w:t>、打印输出：实时打印“招商银行特殊业务申请书”</w:t>
      </w:r>
    </w:p>
    <w:p w:rsidR="001E62C7" w:rsidRPr="001E62C7" w:rsidRDefault="001E62C7">
      <w:pPr>
        <w:pStyle w:val="4"/>
        <w:spacing w:before="156" w:after="156"/>
      </w:pPr>
    </w:p>
    <w:p w:rsidR="004A1DF5" w:rsidRDefault="004A1DF5" w:rsidP="0004090F">
      <w:pPr>
        <w:pStyle w:val="4"/>
        <w:spacing w:before="156" w:after="156"/>
      </w:pPr>
      <w:bookmarkStart w:id="1557" w:name="_Toc186273629"/>
      <w:r>
        <w:rPr>
          <w:rFonts w:hint="eastAsia"/>
        </w:rPr>
        <w:t>第十三节</w:t>
      </w:r>
      <w:r>
        <w:rPr>
          <w:rFonts w:hint="eastAsia"/>
        </w:rPr>
        <w:t xml:space="preserve">  </w:t>
      </w:r>
      <w:r>
        <w:rPr>
          <w:rFonts w:hint="eastAsia"/>
        </w:rPr>
        <w:t>银基通对公业务</w:t>
      </w:r>
      <w:bookmarkEnd w:id="1494"/>
      <w:bookmarkEnd w:id="1557"/>
    </w:p>
    <w:p w:rsidR="004A1DF5" w:rsidRDefault="004A1DF5" w:rsidP="0004090F">
      <w:pPr>
        <w:pStyle w:val="5"/>
      </w:pPr>
      <w:bookmarkStart w:id="1558" w:name="_Toc101929688"/>
      <w:r>
        <w:rPr>
          <w:rFonts w:hint="eastAsia"/>
        </w:rPr>
        <w:t>一、对公基金账户开户（业务代码</w:t>
      </w:r>
      <w:r>
        <w:rPr>
          <w:rFonts w:hint="eastAsia"/>
        </w:rPr>
        <w:t>6661</w:t>
      </w:r>
      <w:r>
        <w:rPr>
          <w:rFonts w:hint="eastAsia"/>
        </w:rPr>
        <w:t>）</w:t>
      </w:r>
      <w:bookmarkEnd w:id="1558"/>
    </w:p>
    <w:p w:rsidR="004A1DF5" w:rsidRDefault="004A1DF5">
      <w:pPr>
        <w:pStyle w:val="6"/>
        <w:spacing w:line="360" w:lineRule="auto"/>
      </w:pPr>
      <w:r>
        <w:rPr>
          <w:rFonts w:hint="eastAsia"/>
        </w:rPr>
        <w:t>（一）功能介绍</w:t>
      </w:r>
    </w:p>
    <w:p w:rsidR="004A1DF5" w:rsidRDefault="004A1DF5">
      <w:pPr>
        <w:ind w:firstLineChars="200" w:firstLine="480"/>
      </w:pPr>
      <w:r>
        <w:rPr>
          <w:rFonts w:hAnsi="宋体" w:hint="eastAsia"/>
          <w:bCs/>
        </w:rPr>
        <w:t>基金账户开户是指我行代理基金注册登记机构（一般为基金管理公司或其他中央登记机构）为客户申请基金账户卡（号），并在对公客户活期主账户下开立投资理财专用资金子账户，同时开通“银基通”服务功能的业务。</w:t>
      </w:r>
    </w:p>
    <w:p w:rsidR="004A1DF5" w:rsidRDefault="004A1DF5">
      <w:pPr>
        <w:pStyle w:val="6"/>
        <w:spacing w:line="360" w:lineRule="auto"/>
      </w:pPr>
      <w:r>
        <w:rPr>
          <w:rFonts w:hint="eastAsia"/>
        </w:rPr>
        <w:t>（二）操作要点</w:t>
      </w:r>
    </w:p>
    <w:p w:rsidR="004A1DF5" w:rsidRDefault="004A1DF5">
      <w:pPr>
        <w:ind w:firstLineChars="200" w:firstLine="480"/>
        <w:rPr>
          <w:rFonts w:hAnsi="宋体"/>
          <w:bCs/>
        </w:rPr>
      </w:pPr>
      <w:r>
        <w:rPr>
          <w:rFonts w:ascii="宋体" w:hint="eastAsia"/>
          <w:bCs/>
        </w:rPr>
        <w:t>1、</w:t>
      </w:r>
      <w:r>
        <w:rPr>
          <w:rFonts w:hAnsi="宋体" w:hint="eastAsia"/>
          <w:bCs/>
        </w:rPr>
        <w:t>基金账户开户业务的办理对象是尚未获得某家基金公司的基金账户卡（号），需要到我行代理网点申请该基金公司的基金账户卡并开通我行“银基通”</w:t>
      </w:r>
      <w:r>
        <w:rPr>
          <w:rFonts w:hAnsi="宋体" w:hint="eastAsia"/>
          <w:bCs/>
        </w:rPr>
        <w:lastRenderedPageBreak/>
        <w:t>服务功能的客户。</w:t>
      </w:r>
    </w:p>
    <w:p w:rsidR="004A1DF5" w:rsidRDefault="004A1DF5">
      <w:pPr>
        <w:ind w:firstLineChars="200" w:firstLine="480"/>
        <w:rPr>
          <w:rFonts w:hAnsi="宋体"/>
          <w:bCs/>
        </w:rPr>
      </w:pPr>
      <w:r>
        <w:rPr>
          <w:rFonts w:ascii="宋体" w:hint="eastAsia"/>
          <w:bCs/>
        </w:rPr>
        <w:t>2、</w:t>
      </w:r>
      <w:r>
        <w:rPr>
          <w:rFonts w:ascii="宋体" w:hAnsi="宋体" w:hint="eastAsia"/>
          <w:spacing w:val="-4"/>
        </w:rPr>
        <w:t>基金投资客户必须是中华人民共和国境内合法个人投资者或机构投资者（法律、法规及有关规定禁止购买者除外）。我行基金代理服务的客户对象应符合相关基金管理人《基金招募说明书》中的规定。客户须</w:t>
      </w:r>
      <w:r>
        <w:rPr>
          <w:rFonts w:hAnsi="宋体" w:hint="eastAsia"/>
          <w:bCs/>
        </w:rPr>
        <w:t>填写“招商银行代理开放式基金账户业务申请表”。</w:t>
      </w:r>
    </w:p>
    <w:p w:rsidR="004A1DF5" w:rsidRDefault="004A1DF5">
      <w:pPr>
        <w:ind w:firstLineChars="200" w:firstLine="480"/>
        <w:rPr>
          <w:rFonts w:hAnsi="宋体"/>
          <w:bCs/>
        </w:rPr>
      </w:pPr>
      <w:r>
        <w:rPr>
          <w:rFonts w:hAnsi="宋体" w:hint="eastAsia"/>
          <w:bCs/>
        </w:rPr>
        <w:t>3</w:t>
      </w:r>
      <w:r>
        <w:rPr>
          <w:rFonts w:hAnsi="宋体" w:hint="eastAsia"/>
          <w:bCs/>
        </w:rPr>
        <w:t>、</w:t>
      </w:r>
      <w:r>
        <w:rPr>
          <w:rFonts w:ascii="宋体" w:hAnsi="宋体" w:hint="eastAsia"/>
        </w:rPr>
        <w:t>客户办理的有效证明材料名称和号码必须与该客户开立结算账户时预留的证件资料一致，</w:t>
      </w:r>
      <w:r>
        <w:rPr>
          <w:rFonts w:hAnsi="宋体" w:hint="eastAsia"/>
          <w:bCs/>
        </w:rPr>
        <w:t>应提供其法人证件和授权经办人有效身份证明名称（法人亲自来的就只需提供其法人证件），</w:t>
      </w:r>
      <w:r>
        <w:rPr>
          <w:rFonts w:ascii="宋体" w:hAnsi="宋体" w:hint="eastAsia"/>
        </w:rPr>
        <w:t>否则视情况办理账户的更新或者不予受理。</w:t>
      </w:r>
    </w:p>
    <w:p w:rsidR="004A1DF5" w:rsidRDefault="004A1DF5">
      <w:pPr>
        <w:ind w:firstLineChars="200" w:firstLine="480"/>
        <w:rPr>
          <w:rFonts w:hAnsi="宋体"/>
          <w:bCs/>
        </w:rPr>
      </w:pPr>
      <w:r>
        <w:rPr>
          <w:rFonts w:hAnsi="宋体" w:hint="eastAsia"/>
          <w:bCs/>
        </w:rPr>
        <w:t>4</w:t>
      </w:r>
      <w:r>
        <w:rPr>
          <w:rFonts w:hAnsi="宋体" w:hint="eastAsia"/>
          <w:bCs/>
        </w:rPr>
        <w:t>、</w:t>
      </w:r>
      <w:r>
        <w:rPr>
          <w:rFonts w:ascii="宋体" w:hAnsi="宋体" w:hint="eastAsia"/>
        </w:rPr>
        <w:t>一个客户号下只开设一个“理财户”，其下可以申请多家基金公司的代销服务功能，同一个客户在同一家基金公司只能申请唯一的基金账户卡（号）。</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w:t>
      </w:r>
      <w:r>
        <w:rPr>
          <w:rFonts w:hAnsi="宋体" w:hint="eastAsia"/>
          <w:bCs/>
        </w:rPr>
        <w:t>客户在代理网点前台需提供法人和经办人有效身份证明，并填写“招商银行代理开放式基金账户业务申请表”。</w:t>
      </w:r>
    </w:p>
    <w:p w:rsidR="004A1DF5" w:rsidRDefault="004A1DF5">
      <w:pPr>
        <w:ind w:firstLineChars="200" w:firstLine="480"/>
      </w:pPr>
      <w:r>
        <w:rPr>
          <w:rFonts w:hint="eastAsia"/>
        </w:rPr>
        <w:t>2</w:t>
      </w:r>
      <w:r>
        <w:rPr>
          <w:rFonts w:hint="eastAsia"/>
        </w:rPr>
        <w:t>、操作员登陆系统后逐步选择“系统导航”－“其他中间业务”－“银基通”－“对公基金账户”－“开户”窗口，或在业务代码处直接输入</w:t>
      </w:r>
      <w:r>
        <w:rPr>
          <w:rFonts w:hint="eastAsia"/>
        </w:rPr>
        <w:t>6661</w:t>
      </w:r>
      <w:r>
        <w:rPr>
          <w:rFonts w:hint="eastAsia"/>
        </w:rPr>
        <w:t>。</w:t>
      </w:r>
    </w:p>
    <w:p w:rsidR="004A1DF5" w:rsidRDefault="004A1DF5">
      <w:pPr>
        <w:ind w:firstLineChars="200" w:firstLine="480"/>
      </w:pPr>
      <w:r>
        <w:rPr>
          <w:rFonts w:hint="eastAsia"/>
        </w:rPr>
        <w:t>3</w:t>
      </w:r>
      <w:r>
        <w:rPr>
          <w:rFonts w:hint="eastAsia"/>
        </w:rPr>
        <w:t>、在资金账户栏输入户口号，点击查询按钮，界面显示出户名。</w:t>
      </w:r>
    </w:p>
    <w:p w:rsidR="004A1DF5" w:rsidRDefault="004A1DF5">
      <w:pPr>
        <w:ind w:firstLineChars="200" w:firstLine="480"/>
      </w:pPr>
      <w:r>
        <w:rPr>
          <w:rFonts w:hint="eastAsia"/>
        </w:rPr>
        <w:t>4</w:t>
      </w:r>
      <w:r>
        <w:rPr>
          <w:rFonts w:hint="eastAsia"/>
        </w:rPr>
        <w:t>、</w:t>
      </w:r>
      <w:r>
        <w:rPr>
          <w:rFonts w:hAnsi="宋体" w:hint="eastAsia"/>
          <w:bCs/>
        </w:rPr>
        <w:t>按照电脑提示选择或录入相关客户资料，在“基金公司”栏直接选择相应的基金公司，客户开户时需请客户设立“理财密码”，通过密码键盘连续输入两次密码。</w:t>
      </w:r>
    </w:p>
    <w:p w:rsidR="004A1DF5" w:rsidRDefault="004A1DF5">
      <w:pPr>
        <w:ind w:firstLineChars="200" w:firstLine="480"/>
      </w:pPr>
      <w:r>
        <w:rPr>
          <w:rFonts w:hint="eastAsia"/>
        </w:rPr>
        <w:t>5</w:t>
      </w:r>
      <w:r>
        <w:rPr>
          <w:rFonts w:hint="eastAsia"/>
        </w:rPr>
        <w:t>、经办员在各项开户项目录入完毕后按确定按钮。</w:t>
      </w:r>
    </w:p>
    <w:p w:rsidR="004A1DF5" w:rsidRDefault="004A1DF5">
      <w:pPr>
        <w:ind w:firstLineChars="200" w:firstLine="480"/>
      </w:pPr>
      <w:r>
        <w:rPr>
          <w:rFonts w:hint="eastAsia"/>
        </w:rPr>
        <w:t>6</w:t>
      </w:r>
      <w:r>
        <w:rPr>
          <w:rFonts w:hint="eastAsia"/>
        </w:rPr>
        <w:t>、打印输出：实时打印“招商银行代理开放式基金账户业务申请书”。</w:t>
      </w:r>
    </w:p>
    <w:p w:rsidR="004A1DF5" w:rsidRDefault="004A1DF5" w:rsidP="0004090F">
      <w:pPr>
        <w:pStyle w:val="5"/>
      </w:pPr>
      <w:bookmarkStart w:id="1559" w:name="_Toc101929689"/>
      <w:r>
        <w:rPr>
          <w:rFonts w:hint="eastAsia"/>
        </w:rPr>
        <w:t>二、对公基金账户销户（业务代码</w:t>
      </w:r>
      <w:r>
        <w:rPr>
          <w:rFonts w:hint="eastAsia"/>
        </w:rPr>
        <w:t>6662</w:t>
      </w:r>
      <w:r>
        <w:rPr>
          <w:rFonts w:hint="eastAsia"/>
        </w:rPr>
        <w:t>）</w:t>
      </w:r>
      <w:bookmarkEnd w:id="1559"/>
    </w:p>
    <w:p w:rsidR="004A1DF5" w:rsidRDefault="004A1DF5">
      <w:pPr>
        <w:pStyle w:val="6"/>
        <w:spacing w:line="360" w:lineRule="auto"/>
      </w:pPr>
      <w:r>
        <w:rPr>
          <w:rFonts w:hint="eastAsia"/>
        </w:rPr>
        <w:t>（一）功能介绍</w:t>
      </w:r>
    </w:p>
    <w:p w:rsidR="004A1DF5" w:rsidRDefault="004A1DF5">
      <w:pPr>
        <w:tabs>
          <w:tab w:val="num" w:pos="0"/>
        </w:tabs>
        <w:ind w:firstLineChars="200" w:firstLine="480"/>
        <w:rPr>
          <w:rFonts w:hAnsi="宋体"/>
          <w:bCs/>
        </w:rPr>
      </w:pPr>
      <w:r>
        <w:rPr>
          <w:rFonts w:hAnsi="宋体" w:hint="eastAsia"/>
          <w:bCs/>
        </w:rPr>
        <w:t>基金账户关户业务是指客户因各种原因需要通过我行“银基通”业务系统注销某家基金公司的基金账户卡。</w:t>
      </w:r>
    </w:p>
    <w:p w:rsidR="004A1DF5" w:rsidRDefault="004A1DF5">
      <w:pPr>
        <w:pStyle w:val="6"/>
        <w:spacing w:line="360" w:lineRule="auto"/>
      </w:pPr>
      <w:r>
        <w:rPr>
          <w:rFonts w:hint="eastAsia"/>
        </w:rPr>
        <w:t>（二）操作要点</w:t>
      </w:r>
    </w:p>
    <w:p w:rsidR="004A1DF5" w:rsidRDefault="004A1DF5">
      <w:pPr>
        <w:rPr>
          <w:rFonts w:hAnsi="宋体"/>
          <w:bCs/>
        </w:rPr>
      </w:pPr>
      <w:r>
        <w:rPr>
          <w:rFonts w:ascii="宋体" w:hint="eastAsia"/>
          <w:bCs/>
        </w:rPr>
        <w:t xml:space="preserve">　　1、</w:t>
      </w:r>
      <w:r>
        <w:rPr>
          <w:rFonts w:ascii="宋体" w:hAnsi="宋体" w:hint="eastAsia"/>
        </w:rPr>
        <w:t>客户授权经办人需持本人身份证件、基金账户卡到原申请开通基金服务</w:t>
      </w:r>
      <w:r>
        <w:rPr>
          <w:rFonts w:ascii="宋体" w:hAnsi="宋体" w:hint="eastAsia"/>
        </w:rPr>
        <w:lastRenderedPageBreak/>
        <w:t>功能的网点办理，并填写“招商银行代理开放式基金账户业务申请表”和加盖公章。</w:t>
      </w:r>
    </w:p>
    <w:p w:rsidR="004A1DF5" w:rsidRDefault="004A1DF5">
      <w:pPr>
        <w:ind w:firstLineChars="200" w:firstLine="480"/>
        <w:rPr>
          <w:rFonts w:hAnsi="宋体"/>
          <w:bCs/>
        </w:rPr>
      </w:pPr>
      <w:r>
        <w:rPr>
          <w:rFonts w:ascii="宋体" w:hint="eastAsia"/>
          <w:bCs/>
        </w:rPr>
        <w:t>2、客户</w:t>
      </w:r>
      <w:r>
        <w:rPr>
          <w:rFonts w:hAnsi="宋体" w:hint="eastAsia"/>
          <w:bCs/>
        </w:rPr>
        <w:t>申请销户的前提是：</w:t>
      </w:r>
    </w:p>
    <w:p w:rsidR="004A1DF5" w:rsidRDefault="004A1DF5">
      <w:pPr>
        <w:ind w:firstLineChars="200" w:firstLine="480"/>
      </w:pPr>
      <w:r>
        <w:rPr>
          <w:rFonts w:hint="eastAsia"/>
        </w:rPr>
        <w:t>（</w:t>
      </w:r>
      <w:r>
        <w:rPr>
          <w:rFonts w:hint="eastAsia"/>
        </w:rPr>
        <w:t>1</w:t>
      </w:r>
      <w:r>
        <w:rPr>
          <w:rFonts w:hint="eastAsia"/>
        </w:rPr>
        <w:t>）客户没有与该基金账户有关的各类未完成交易；</w:t>
      </w:r>
    </w:p>
    <w:p w:rsidR="004A1DF5" w:rsidRDefault="004A1DF5">
      <w:pPr>
        <w:ind w:firstLineChars="200" w:firstLine="480"/>
      </w:pPr>
      <w:r>
        <w:rPr>
          <w:rFonts w:hint="eastAsia"/>
        </w:rPr>
        <w:t>（</w:t>
      </w:r>
      <w:r>
        <w:rPr>
          <w:rFonts w:hint="eastAsia"/>
        </w:rPr>
        <w:t>2</w:t>
      </w:r>
      <w:r>
        <w:rPr>
          <w:rFonts w:hint="eastAsia"/>
        </w:rPr>
        <w:t>）当天没有发生任何与该基金账户有关的交易委托；</w:t>
      </w:r>
    </w:p>
    <w:p w:rsidR="004A1DF5" w:rsidRDefault="004A1DF5">
      <w:pPr>
        <w:ind w:firstLineChars="200" w:firstLine="480"/>
      </w:pPr>
      <w:r>
        <w:rPr>
          <w:rFonts w:hint="eastAsia"/>
        </w:rPr>
        <w:t>（</w:t>
      </w:r>
      <w:r>
        <w:rPr>
          <w:rFonts w:hint="eastAsia"/>
        </w:rPr>
        <w:t>3</w:t>
      </w:r>
      <w:r>
        <w:rPr>
          <w:rFonts w:hint="eastAsia"/>
        </w:rPr>
        <w:t>）该客户理财户中此基金账户卡下的所有基金份额余额为零；</w:t>
      </w:r>
    </w:p>
    <w:p w:rsidR="004A1DF5" w:rsidRDefault="004A1DF5">
      <w:pPr>
        <w:ind w:firstLineChars="200" w:firstLine="480"/>
      </w:pPr>
      <w:r>
        <w:rPr>
          <w:rFonts w:hint="eastAsia"/>
        </w:rPr>
        <w:t>（</w:t>
      </w:r>
      <w:r>
        <w:rPr>
          <w:rFonts w:hint="eastAsia"/>
        </w:rPr>
        <w:t>4</w:t>
      </w:r>
      <w:r>
        <w:rPr>
          <w:rFonts w:hint="eastAsia"/>
        </w:rPr>
        <w:t>）理财专户处于正常状态下（冻结、挂失状态下不能办理），当日未发生转账业务。</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、经办员审核客户提供的身份证明、基金账户卡和客户填写的“招商银行代理开放式基金账户业务申请表”。</w:t>
      </w:r>
    </w:p>
    <w:p w:rsidR="004A1DF5" w:rsidRDefault="004A1DF5">
      <w:pPr>
        <w:ind w:firstLineChars="200" w:firstLine="480"/>
      </w:pPr>
      <w:r>
        <w:rPr>
          <w:rFonts w:hint="eastAsia"/>
        </w:rPr>
        <w:t>2</w:t>
      </w:r>
      <w:r>
        <w:rPr>
          <w:rFonts w:hint="eastAsia"/>
        </w:rPr>
        <w:t>、操作员逐步选择“系统导航”－“其他中间业务”－“银基通”－“对公基金账户”－“销户”，或在业务代码处直接输入</w:t>
      </w:r>
      <w:r>
        <w:rPr>
          <w:rFonts w:hint="eastAsia"/>
        </w:rPr>
        <w:t>6662</w:t>
      </w:r>
      <w:r>
        <w:rPr>
          <w:rFonts w:hint="eastAsia"/>
        </w:rPr>
        <w:t>。</w:t>
      </w:r>
    </w:p>
    <w:p w:rsidR="004A1DF5" w:rsidRDefault="004A1DF5">
      <w:pPr>
        <w:ind w:firstLineChars="200" w:firstLine="480"/>
      </w:pPr>
      <w:r>
        <w:rPr>
          <w:rFonts w:hint="eastAsia"/>
        </w:rPr>
        <w:t>3</w:t>
      </w:r>
      <w:r>
        <w:rPr>
          <w:rFonts w:hint="eastAsia"/>
        </w:rPr>
        <w:t>、在资金账户栏输入户口号，点击查询按钮，界面显示出户名。</w:t>
      </w:r>
    </w:p>
    <w:p w:rsidR="004A1DF5" w:rsidRDefault="004A1DF5">
      <w:pPr>
        <w:ind w:firstLineChars="200" w:firstLine="480"/>
      </w:pPr>
      <w:r>
        <w:rPr>
          <w:rFonts w:hint="eastAsia"/>
        </w:rPr>
        <w:t>4</w:t>
      </w:r>
      <w:r>
        <w:rPr>
          <w:rFonts w:hint="eastAsia"/>
        </w:rPr>
        <w:t>、按电脑提示录入相关信息，按确定按钮。</w:t>
      </w:r>
    </w:p>
    <w:p w:rsidR="004A1DF5" w:rsidRDefault="004A1DF5">
      <w:pPr>
        <w:ind w:firstLineChars="200" w:firstLine="480"/>
      </w:pPr>
      <w:r>
        <w:rPr>
          <w:rFonts w:hint="eastAsia"/>
        </w:rPr>
        <w:t>5</w:t>
      </w:r>
      <w:r>
        <w:rPr>
          <w:rFonts w:hint="eastAsia"/>
        </w:rPr>
        <w:t>、打印输出：实时打印“招商银行代理开放式基金账户业务申请书”。</w:t>
      </w:r>
    </w:p>
    <w:p w:rsidR="004A1DF5" w:rsidRDefault="004A1DF5">
      <w:pPr>
        <w:pStyle w:val="5"/>
      </w:pPr>
      <w:bookmarkStart w:id="1560" w:name="_Toc101929690"/>
      <w:r>
        <w:rPr>
          <w:rFonts w:hint="eastAsia"/>
        </w:rPr>
        <w:t>三、对公基金账户增加（业务代码</w:t>
      </w:r>
      <w:r>
        <w:rPr>
          <w:rFonts w:hint="eastAsia"/>
        </w:rPr>
        <w:t>6663</w:t>
      </w:r>
      <w:r>
        <w:rPr>
          <w:rFonts w:hint="eastAsia"/>
        </w:rPr>
        <w:t>）</w:t>
      </w:r>
      <w:bookmarkEnd w:id="1560"/>
    </w:p>
    <w:p w:rsidR="004A1DF5" w:rsidRDefault="004A1DF5">
      <w:pPr>
        <w:pStyle w:val="6"/>
        <w:spacing w:line="360" w:lineRule="auto"/>
      </w:pPr>
      <w:r>
        <w:rPr>
          <w:rFonts w:hint="eastAsia"/>
        </w:rPr>
        <w:t>（一）功能介绍</w:t>
      </w:r>
    </w:p>
    <w:p w:rsidR="004A1DF5" w:rsidRDefault="004A1DF5">
      <w:pPr>
        <w:ind w:firstLineChars="200" w:firstLine="480"/>
      </w:pPr>
      <w:r>
        <w:rPr>
          <w:rFonts w:hAnsi="宋体" w:hint="eastAsia"/>
          <w:bCs/>
        </w:rPr>
        <w:t>增加交易账户业务是指客户已通过其他基金销售渠道开办了某家基金公司开放式基金投资业务，获得了该基金公司的基金账户卡（号）后，在我行申请开通该基金公司的“银基通”服务功能的业务。</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客户办理的有效证明材料名称和号码必须与该客户开立结算账户时预留的证件资料一致，否则视情况办理账户的更新或者不予受理。</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、经办员审核客户提供的身份证明、基金账户卡和“招商银行代理开放式</w:t>
      </w:r>
      <w:r>
        <w:rPr>
          <w:rFonts w:hint="eastAsia"/>
        </w:rPr>
        <w:lastRenderedPageBreak/>
        <w:t>基金账户业务申请表”。</w:t>
      </w:r>
    </w:p>
    <w:p w:rsidR="004A1DF5" w:rsidRDefault="004A1DF5">
      <w:pPr>
        <w:ind w:firstLineChars="200" w:firstLine="480"/>
      </w:pPr>
      <w:r>
        <w:rPr>
          <w:rFonts w:hint="eastAsia"/>
        </w:rPr>
        <w:t>2</w:t>
      </w:r>
      <w:r>
        <w:rPr>
          <w:rFonts w:hint="eastAsia"/>
        </w:rPr>
        <w:t>、操作员选择“系统导航”－“其他中间业务”－“银基通”－“对公基金账户”－“增加”，或在业务代码处直接输入</w:t>
      </w:r>
      <w:r>
        <w:rPr>
          <w:rFonts w:hint="eastAsia"/>
        </w:rPr>
        <w:t>6663</w:t>
      </w:r>
      <w:r>
        <w:rPr>
          <w:rFonts w:hint="eastAsia"/>
        </w:rPr>
        <w:t>，进入基金账户关户界面。</w:t>
      </w:r>
    </w:p>
    <w:p w:rsidR="004A1DF5" w:rsidRDefault="004A1DF5">
      <w:pPr>
        <w:ind w:firstLineChars="200" w:firstLine="480"/>
      </w:pPr>
      <w:r>
        <w:rPr>
          <w:rFonts w:hint="eastAsia"/>
        </w:rPr>
        <w:t>3</w:t>
      </w:r>
      <w:r>
        <w:rPr>
          <w:rFonts w:hint="eastAsia"/>
        </w:rPr>
        <w:t>、在资金账户栏输入户口号，点击查询按钮，界面显示出户名。</w:t>
      </w:r>
    </w:p>
    <w:p w:rsidR="004A1DF5" w:rsidRDefault="004A1DF5">
      <w:pPr>
        <w:ind w:firstLineChars="200" w:firstLine="480"/>
      </w:pPr>
      <w:r>
        <w:rPr>
          <w:rFonts w:hint="eastAsia"/>
        </w:rPr>
        <w:t>4</w:t>
      </w:r>
      <w:r>
        <w:rPr>
          <w:rFonts w:hint="eastAsia"/>
        </w:rPr>
        <w:t>、</w:t>
      </w:r>
      <w:r>
        <w:rPr>
          <w:rFonts w:hAnsi="宋体" w:hint="eastAsia"/>
          <w:bCs/>
        </w:rPr>
        <w:t>按照电脑提示选择或录入相关客户资料，在“基金公司”栏直接选择相应的基金公司，客户开户时需请客户设立“理财密码”，通过密码键盘连续输入两次密码。</w:t>
      </w:r>
    </w:p>
    <w:p w:rsidR="004A1DF5" w:rsidRDefault="004A1DF5">
      <w:pPr>
        <w:ind w:firstLineChars="200" w:firstLine="480"/>
      </w:pPr>
      <w:r>
        <w:rPr>
          <w:rFonts w:hint="eastAsia"/>
        </w:rPr>
        <w:t>5</w:t>
      </w:r>
      <w:r>
        <w:rPr>
          <w:rFonts w:hint="eastAsia"/>
        </w:rPr>
        <w:t>、经办员在各项开户项目录入完毕后按确定按钮。</w:t>
      </w:r>
    </w:p>
    <w:p w:rsidR="004A1DF5" w:rsidRDefault="004A1DF5">
      <w:pPr>
        <w:ind w:firstLineChars="200" w:firstLine="480"/>
      </w:pPr>
      <w:r>
        <w:rPr>
          <w:rFonts w:hint="eastAsia"/>
        </w:rPr>
        <w:t>6</w:t>
      </w:r>
      <w:r>
        <w:rPr>
          <w:rFonts w:hint="eastAsia"/>
        </w:rPr>
        <w:t>、打印输出：实时打印“招商银行代理开放式基金账户业务申请书”。</w:t>
      </w:r>
    </w:p>
    <w:p w:rsidR="004A1DF5" w:rsidRDefault="004A1DF5">
      <w:pPr>
        <w:pStyle w:val="5"/>
      </w:pPr>
      <w:bookmarkStart w:id="1561" w:name="_Toc101929691"/>
      <w:r>
        <w:rPr>
          <w:rFonts w:hint="eastAsia"/>
        </w:rPr>
        <w:t>四、对公基金账户撤销（业务代码</w:t>
      </w:r>
      <w:r>
        <w:rPr>
          <w:rFonts w:hint="eastAsia"/>
        </w:rPr>
        <w:t>6664</w:t>
      </w:r>
      <w:r>
        <w:rPr>
          <w:rFonts w:hint="eastAsia"/>
        </w:rPr>
        <w:t>）</w:t>
      </w:r>
      <w:bookmarkEnd w:id="1561"/>
    </w:p>
    <w:p w:rsidR="004A1DF5" w:rsidRDefault="004A1DF5" w:rsidP="0004090F">
      <w:pPr>
        <w:pStyle w:val="6"/>
        <w:spacing w:line="360" w:lineRule="auto"/>
      </w:pPr>
      <w:r>
        <w:rPr>
          <w:rFonts w:hint="eastAsia"/>
        </w:rPr>
        <w:t>（一）功能介绍</w:t>
      </w:r>
    </w:p>
    <w:p w:rsidR="004A1DF5" w:rsidRDefault="004A1DF5">
      <w:pPr>
        <w:ind w:firstLineChars="200" w:firstLine="480"/>
      </w:pPr>
      <w:r>
        <w:rPr>
          <w:rFonts w:hint="eastAsia"/>
        </w:rPr>
        <w:t>撤销交易账户是指客户需要取消本人在我行开立的某家基金公司的“银基通”服务功能，但保留其基金账户卡的业务。</w:t>
      </w:r>
    </w:p>
    <w:p w:rsidR="004A1DF5" w:rsidRDefault="004A1DF5" w:rsidP="0004090F">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、客户需持本人身份证明、基金账户卡到原申请开通“银基通”服务功能的网点办理，并填写“招商银行代理开放式基金账户业务申请表”。</w:t>
      </w:r>
    </w:p>
    <w:p w:rsidR="004A1DF5" w:rsidRDefault="004A1DF5">
      <w:pPr>
        <w:ind w:firstLineChars="200" w:firstLine="480"/>
      </w:pPr>
      <w:r>
        <w:rPr>
          <w:rFonts w:hint="eastAsia"/>
        </w:rPr>
        <w:t>2</w:t>
      </w:r>
      <w:r>
        <w:rPr>
          <w:rFonts w:hint="eastAsia"/>
        </w:rPr>
        <w:t>、申请撤销交易账户业务的前提是：</w:t>
      </w:r>
    </w:p>
    <w:p w:rsidR="004A1DF5" w:rsidRDefault="004A1DF5">
      <w:pPr>
        <w:ind w:firstLineChars="200" w:firstLine="480"/>
      </w:pPr>
      <w:r>
        <w:rPr>
          <w:rFonts w:hint="eastAsia"/>
        </w:rPr>
        <w:t>（</w:t>
      </w:r>
      <w:r>
        <w:rPr>
          <w:rFonts w:hint="eastAsia"/>
        </w:rPr>
        <w:t>1</w:t>
      </w:r>
      <w:r>
        <w:rPr>
          <w:rFonts w:hint="eastAsia"/>
        </w:rPr>
        <w:t>）我行系统没有与该基金账户卡有关的各类未完成交易；</w:t>
      </w:r>
    </w:p>
    <w:p w:rsidR="004A1DF5" w:rsidRDefault="004A1DF5">
      <w:pPr>
        <w:ind w:firstLineChars="200" w:firstLine="480"/>
      </w:pPr>
      <w:r>
        <w:rPr>
          <w:rFonts w:hint="eastAsia"/>
        </w:rPr>
        <w:t>（</w:t>
      </w:r>
      <w:r>
        <w:rPr>
          <w:rFonts w:hint="eastAsia"/>
        </w:rPr>
        <w:t>2</w:t>
      </w:r>
      <w:r>
        <w:rPr>
          <w:rFonts w:hint="eastAsia"/>
        </w:rPr>
        <w:t>）我行系统当天没有发生任何与该基金账户卡有关的交易委托；</w:t>
      </w:r>
    </w:p>
    <w:p w:rsidR="004A1DF5" w:rsidRDefault="004A1DF5">
      <w:pPr>
        <w:ind w:firstLineChars="200" w:firstLine="480"/>
      </w:pPr>
      <w:r>
        <w:rPr>
          <w:rFonts w:hint="eastAsia"/>
        </w:rPr>
        <w:t>（</w:t>
      </w:r>
      <w:r>
        <w:rPr>
          <w:rFonts w:hint="eastAsia"/>
        </w:rPr>
        <w:t>3</w:t>
      </w:r>
      <w:r>
        <w:rPr>
          <w:rFonts w:hint="eastAsia"/>
        </w:rPr>
        <w:t>）该客户理财专户中此基金账户卡下的所有基金份额余额为零；</w:t>
      </w:r>
    </w:p>
    <w:p w:rsidR="004A1DF5" w:rsidRDefault="004A1DF5">
      <w:pPr>
        <w:ind w:firstLineChars="200" w:firstLine="480"/>
      </w:pPr>
      <w:r>
        <w:rPr>
          <w:rFonts w:hint="eastAsia"/>
        </w:rPr>
        <w:t>（</w:t>
      </w:r>
      <w:r>
        <w:rPr>
          <w:rFonts w:hint="eastAsia"/>
        </w:rPr>
        <w:t>4</w:t>
      </w:r>
      <w:r>
        <w:rPr>
          <w:rFonts w:hint="eastAsia"/>
        </w:rPr>
        <w:t>）理财专户处于正常状态（冻结、挂失状态下不能办理）。</w:t>
      </w:r>
    </w:p>
    <w:p w:rsidR="004A1DF5" w:rsidRDefault="004A1DF5" w:rsidP="0004090F">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、经办员审核客户提供的身份证明、基金账户卡和“招商银行代理开放式基金账户业务申请表”。</w:t>
      </w:r>
    </w:p>
    <w:p w:rsidR="004A1DF5" w:rsidRDefault="004A1DF5">
      <w:pPr>
        <w:ind w:firstLineChars="200" w:firstLine="480"/>
      </w:pPr>
      <w:r>
        <w:rPr>
          <w:rFonts w:hint="eastAsia"/>
        </w:rPr>
        <w:t>2</w:t>
      </w:r>
      <w:r>
        <w:rPr>
          <w:rFonts w:hint="eastAsia"/>
        </w:rPr>
        <w:t>、操作员选择“系统导航”－“其他中间业务”－“银基通”－“对公基金账户”－“撤销”，或在业务代码处直接输入</w:t>
      </w:r>
      <w:r>
        <w:rPr>
          <w:rFonts w:hint="eastAsia"/>
        </w:rPr>
        <w:t>6664</w:t>
      </w:r>
      <w:r>
        <w:rPr>
          <w:rFonts w:hint="eastAsia"/>
        </w:rPr>
        <w:t>。</w:t>
      </w:r>
    </w:p>
    <w:p w:rsidR="004A1DF5" w:rsidRDefault="004A1DF5">
      <w:pPr>
        <w:ind w:firstLineChars="200" w:firstLine="480"/>
      </w:pPr>
      <w:r>
        <w:rPr>
          <w:rFonts w:hint="eastAsia"/>
        </w:rPr>
        <w:t>3</w:t>
      </w:r>
      <w:r>
        <w:rPr>
          <w:rFonts w:hint="eastAsia"/>
        </w:rPr>
        <w:t>、在资金账户栏输入户口号，点击查询按钮，界面显示出户名。</w:t>
      </w:r>
    </w:p>
    <w:p w:rsidR="004A1DF5" w:rsidRDefault="004A1DF5">
      <w:pPr>
        <w:ind w:firstLineChars="200" w:firstLine="480"/>
      </w:pPr>
      <w:r>
        <w:rPr>
          <w:rFonts w:hint="eastAsia"/>
        </w:rPr>
        <w:lastRenderedPageBreak/>
        <w:t>4</w:t>
      </w:r>
      <w:r>
        <w:rPr>
          <w:rFonts w:hint="eastAsia"/>
        </w:rPr>
        <w:t>、按电脑提示录入相关信息，按确定按钮。</w:t>
      </w:r>
    </w:p>
    <w:p w:rsidR="004A1DF5" w:rsidRDefault="004A1DF5">
      <w:pPr>
        <w:ind w:firstLineChars="200" w:firstLine="480"/>
      </w:pPr>
      <w:r>
        <w:rPr>
          <w:rFonts w:hint="eastAsia"/>
        </w:rPr>
        <w:t>5</w:t>
      </w:r>
      <w:r>
        <w:rPr>
          <w:rFonts w:hint="eastAsia"/>
        </w:rPr>
        <w:t>、打印输出：实时打印“招商银行代理开放式基金账户业务申请书”。</w:t>
      </w:r>
    </w:p>
    <w:p w:rsidR="004A1DF5" w:rsidRDefault="004A1DF5" w:rsidP="0004090F">
      <w:pPr>
        <w:pStyle w:val="5"/>
      </w:pPr>
      <w:bookmarkStart w:id="1562" w:name="_Toc101929692"/>
      <w:r>
        <w:rPr>
          <w:rFonts w:hint="eastAsia"/>
        </w:rPr>
        <w:t>五、对公基金账户客户资料修改（业务代码</w:t>
      </w:r>
      <w:r>
        <w:rPr>
          <w:rFonts w:hint="eastAsia"/>
        </w:rPr>
        <w:t>6665</w:t>
      </w:r>
      <w:r>
        <w:rPr>
          <w:rFonts w:hint="eastAsia"/>
        </w:rPr>
        <w:t>）</w:t>
      </w:r>
      <w:bookmarkEnd w:id="1562"/>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修改客户资料功能是指由我行代理网点办理，变更客户户名、身份证明类别及号码、通讯地址、邮编及联系方式等各类客户信息。</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我行经办人员受理客户修改账户资料申请时，应严格审查申请人下列材料：</w:t>
      </w:r>
    </w:p>
    <w:p w:rsidR="004A1DF5" w:rsidRDefault="004A1DF5">
      <w:pPr>
        <w:ind w:firstLineChars="200" w:firstLine="480"/>
      </w:pPr>
      <w:r>
        <w:rPr>
          <w:rFonts w:hint="eastAsia"/>
        </w:rPr>
        <w:t>1</w:t>
      </w:r>
      <w:r>
        <w:rPr>
          <w:rFonts w:hint="eastAsia"/>
        </w:rPr>
        <w:t>、基金账户卡；</w:t>
      </w:r>
    </w:p>
    <w:p w:rsidR="004A1DF5" w:rsidRDefault="004A1DF5">
      <w:pPr>
        <w:ind w:firstLineChars="200" w:firstLine="480"/>
      </w:pPr>
      <w:r>
        <w:rPr>
          <w:rFonts w:hint="eastAsia"/>
        </w:rPr>
        <w:t>2</w:t>
      </w:r>
      <w:r>
        <w:rPr>
          <w:rFonts w:hint="eastAsia"/>
        </w:rPr>
        <w:t>、有效身份证件；</w:t>
      </w:r>
    </w:p>
    <w:p w:rsidR="004A1DF5" w:rsidRDefault="004A1DF5">
      <w:pPr>
        <w:ind w:firstLineChars="200" w:firstLine="480"/>
      </w:pPr>
      <w:r>
        <w:rPr>
          <w:rFonts w:hint="eastAsia"/>
        </w:rPr>
        <w:t>3</w:t>
      </w:r>
      <w:r>
        <w:rPr>
          <w:rFonts w:hint="eastAsia"/>
        </w:rPr>
        <w:t>、户口所在地公安机关出具的确认原身份证号及姓名的证明文件（申请变更姓名或身份证号码时提供）；</w:t>
      </w:r>
    </w:p>
    <w:p w:rsidR="004A1DF5" w:rsidRDefault="004A1DF5">
      <w:pPr>
        <w:ind w:firstLineChars="200" w:firstLine="480"/>
      </w:pPr>
      <w:r>
        <w:rPr>
          <w:rFonts w:hint="eastAsia"/>
        </w:rPr>
        <w:t>4</w:t>
      </w:r>
      <w:r>
        <w:rPr>
          <w:rFonts w:hint="eastAsia"/>
        </w:rPr>
        <w:t>、填妥的“招商银行代理开放式基金账户业务申请表”；</w:t>
      </w:r>
    </w:p>
    <w:p w:rsidR="004A1DF5" w:rsidRDefault="004A1DF5">
      <w:pPr>
        <w:ind w:firstLineChars="200" w:firstLine="480"/>
      </w:pPr>
      <w:r>
        <w:rPr>
          <w:rFonts w:hint="eastAsia"/>
        </w:rPr>
        <w:t>5</w:t>
      </w:r>
      <w:r>
        <w:rPr>
          <w:rFonts w:hint="eastAsia"/>
        </w:rPr>
        <w:t>、对于更改户名、地址、电话的操作，应按照《招商银行会计业务规范》的有关规定办理，但无须出具公函。如果客户出具了公函，则作为“招商银行代理开放式基金账户业务申请表”的附件，申请表上不再要求加盖公章；</w:t>
      </w:r>
    </w:p>
    <w:p w:rsidR="004A1DF5" w:rsidRDefault="004A1DF5">
      <w:pPr>
        <w:ind w:firstLineChars="200" w:firstLine="480"/>
      </w:pPr>
      <w:r>
        <w:rPr>
          <w:rFonts w:hint="eastAsia"/>
        </w:rPr>
        <w:t>6</w:t>
      </w:r>
      <w:r>
        <w:rPr>
          <w:rFonts w:hint="eastAsia"/>
        </w:rPr>
        <w:t>、目前该业务为不需授权业务，柜员在录入信息时要避免误操作。</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w:t>
      </w:r>
      <w:r>
        <w:rPr>
          <w:rFonts w:ascii="宋体" w:hAnsi="宋体" w:hint="eastAsia"/>
        </w:rPr>
        <w:t>客户授权经办人本人须持基金账户卡、有效身份证件及相关被修改的资料到原代销网点柜面办理，并填写“招商银行代理开放式基金账户业务申请表”，需要加盖公章。更换经办人的，须重新出具“基金业务授权委托书”</w:t>
      </w:r>
      <w:r>
        <w:rPr>
          <w:rFonts w:hAnsi="宋体" w:hint="eastAsia"/>
          <w:bCs/>
        </w:rPr>
        <w:t>。</w:t>
      </w:r>
    </w:p>
    <w:p w:rsidR="004A1DF5" w:rsidRDefault="004A1DF5">
      <w:pPr>
        <w:ind w:firstLineChars="200" w:firstLine="480"/>
      </w:pPr>
      <w:r>
        <w:rPr>
          <w:rFonts w:hint="eastAsia"/>
        </w:rPr>
        <w:t>2</w:t>
      </w:r>
      <w:r>
        <w:rPr>
          <w:rFonts w:hint="eastAsia"/>
        </w:rPr>
        <w:t>、操作员选择“系统导航”－“其他中间业务”－“银基通”－“对公基金账户”－“客户资料修改”，或在业务代码处直接输入</w:t>
      </w:r>
      <w:r>
        <w:rPr>
          <w:rFonts w:hint="eastAsia"/>
        </w:rPr>
        <w:t>6665</w:t>
      </w:r>
      <w:r>
        <w:rPr>
          <w:rFonts w:hint="eastAsia"/>
        </w:rPr>
        <w:t>。</w:t>
      </w:r>
    </w:p>
    <w:p w:rsidR="004A1DF5" w:rsidRDefault="004A1DF5">
      <w:pPr>
        <w:ind w:firstLineChars="200" w:firstLine="480"/>
      </w:pPr>
      <w:r>
        <w:rPr>
          <w:rFonts w:hint="eastAsia"/>
        </w:rPr>
        <w:t>3</w:t>
      </w:r>
      <w:r>
        <w:rPr>
          <w:rFonts w:hint="eastAsia"/>
        </w:rPr>
        <w:t>、在资金账户栏输入户口号，点击查询按钮，界面显示出户名。</w:t>
      </w:r>
    </w:p>
    <w:p w:rsidR="004A1DF5" w:rsidRDefault="004A1DF5">
      <w:pPr>
        <w:ind w:firstLineChars="200" w:firstLine="480"/>
      </w:pPr>
      <w:r>
        <w:rPr>
          <w:rFonts w:hint="eastAsia"/>
        </w:rPr>
        <w:t>4</w:t>
      </w:r>
      <w:r>
        <w:rPr>
          <w:rFonts w:hint="eastAsia"/>
        </w:rPr>
        <w:t>、在基金公司栏选择基金公司，点击查询按钮，界面显示出基金名称。</w:t>
      </w:r>
    </w:p>
    <w:p w:rsidR="004A1DF5" w:rsidRDefault="004A1DF5">
      <w:pPr>
        <w:ind w:firstLineChars="200" w:firstLine="480"/>
      </w:pPr>
      <w:r>
        <w:rPr>
          <w:rFonts w:hint="eastAsia"/>
        </w:rPr>
        <w:t>5</w:t>
      </w:r>
      <w:r>
        <w:rPr>
          <w:rFonts w:hint="eastAsia"/>
        </w:rPr>
        <w:t>、按客户填写的业务申请表输入要修改的客户资料，按确定按钮。</w:t>
      </w:r>
    </w:p>
    <w:p w:rsidR="004A1DF5" w:rsidRDefault="004A1DF5">
      <w:pPr>
        <w:ind w:firstLineChars="200" w:firstLine="480"/>
      </w:pPr>
      <w:r>
        <w:rPr>
          <w:rFonts w:hint="eastAsia"/>
        </w:rPr>
        <w:t>6</w:t>
      </w:r>
      <w:r>
        <w:rPr>
          <w:rFonts w:hint="eastAsia"/>
        </w:rPr>
        <w:t>、打印输出：实时打印“招商银行代理开放式基金账户业务申请书”。</w:t>
      </w:r>
    </w:p>
    <w:p w:rsidR="004A1DF5" w:rsidRDefault="004A1DF5" w:rsidP="0004090F">
      <w:pPr>
        <w:pStyle w:val="5"/>
      </w:pPr>
      <w:bookmarkStart w:id="1563" w:name="_Toc101929693"/>
      <w:r>
        <w:rPr>
          <w:rFonts w:hint="eastAsia"/>
        </w:rPr>
        <w:lastRenderedPageBreak/>
        <w:t>六、对公基金账户确认书打印（业务代码</w:t>
      </w:r>
      <w:r>
        <w:rPr>
          <w:rFonts w:hint="eastAsia"/>
        </w:rPr>
        <w:t>6667</w:t>
      </w:r>
      <w:r>
        <w:rPr>
          <w:rFonts w:hint="eastAsia"/>
        </w:rPr>
        <w:t>）</w:t>
      </w:r>
      <w:bookmarkEnd w:id="1563"/>
    </w:p>
    <w:p w:rsidR="004A1DF5" w:rsidRDefault="004A1DF5">
      <w:pPr>
        <w:pStyle w:val="6"/>
        <w:spacing w:line="360" w:lineRule="auto"/>
      </w:pPr>
      <w:r>
        <w:rPr>
          <w:rFonts w:hint="eastAsia"/>
        </w:rPr>
        <w:t>（一）功能介绍</w:t>
      </w:r>
    </w:p>
    <w:p w:rsidR="004A1DF5" w:rsidRDefault="004A1DF5">
      <w:pPr>
        <w:ind w:firstLineChars="200" w:firstLine="480"/>
      </w:pPr>
      <w:r>
        <w:rPr>
          <w:rFonts w:hAnsi="宋体" w:hint="eastAsia"/>
          <w:bCs/>
        </w:rPr>
        <w:t>打印基金账户确认书是指客户在我行办理了基金账户开户业务并在注册登记机构确认交易结束后，需要留存相应业务处理结果凭证时到我行代理网点申请打印业务确认书的业务。</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w:t>
      </w:r>
      <w:r>
        <w:rPr>
          <w:rFonts w:hAnsi="宋体" w:hint="eastAsia"/>
          <w:bCs/>
          <w:spacing w:val="-4"/>
        </w:rPr>
        <w:t>由于“银基通”业务属于非实时交易，因此客户在我行申请办理的所有账户及交易委托均需经基金注册登记机构在</w:t>
      </w:r>
      <w:r>
        <w:rPr>
          <w:rFonts w:hAnsi="宋体"/>
          <w:bCs/>
          <w:spacing w:val="-4"/>
        </w:rPr>
        <w:t>T + N</w:t>
      </w:r>
      <w:r>
        <w:rPr>
          <w:rFonts w:hAnsi="宋体" w:hint="eastAsia"/>
          <w:bCs/>
          <w:spacing w:val="-4"/>
        </w:rPr>
        <w:t>日（正常情况下是</w:t>
      </w:r>
      <w:r>
        <w:rPr>
          <w:rFonts w:hAnsi="宋体"/>
          <w:bCs/>
          <w:spacing w:val="-4"/>
        </w:rPr>
        <w:t>T+1</w:t>
      </w:r>
      <w:r>
        <w:rPr>
          <w:rFonts w:hAnsi="宋体" w:hint="eastAsia"/>
          <w:bCs/>
          <w:spacing w:val="-4"/>
        </w:rPr>
        <w:t>日）确认后，方可确定其委托最终处理，因此，客户如需打印相关基金业务确认结果，可以在注册登记机构确认并将处理结果返回我行后（一般为</w:t>
      </w:r>
      <w:r>
        <w:rPr>
          <w:rFonts w:hAnsi="宋体"/>
          <w:bCs/>
          <w:spacing w:val="-4"/>
        </w:rPr>
        <w:t>T+2</w:t>
      </w:r>
      <w:r>
        <w:rPr>
          <w:rFonts w:hAnsi="宋体" w:hint="eastAsia"/>
          <w:bCs/>
          <w:spacing w:val="-4"/>
        </w:rPr>
        <w:t>），前往我行代理网点申请打印“基金业务确认书”。</w:t>
      </w:r>
    </w:p>
    <w:p w:rsidR="004A1DF5" w:rsidRDefault="004A1DF5">
      <w:pPr>
        <w:ind w:firstLineChars="200" w:firstLine="480"/>
      </w:pPr>
      <w:r>
        <w:rPr>
          <w:rFonts w:hint="eastAsia"/>
        </w:rPr>
        <w:t>2</w:t>
      </w:r>
      <w:r>
        <w:rPr>
          <w:rFonts w:hint="eastAsia"/>
        </w:rPr>
        <w:t>、</w:t>
      </w:r>
      <w:r>
        <w:rPr>
          <w:rFonts w:hAnsi="宋体" w:hint="eastAsia"/>
          <w:bCs/>
          <w:spacing w:val="-4"/>
        </w:rPr>
        <w:t>客户打印基金业务确认书，需持基金账户卡及身份证明到招行代理网点申请办理，申请办理时需向经办员提供原交易委托合同号。</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、操作员选择“系统导航”－“其他中间业务”－“银基通”－“对公基金账户”－“账户确认书打印”，或在业务代码处直接输入</w:t>
      </w:r>
      <w:r>
        <w:rPr>
          <w:rFonts w:hint="eastAsia"/>
        </w:rPr>
        <w:t>6667</w:t>
      </w:r>
      <w:r>
        <w:rPr>
          <w:rFonts w:hint="eastAsia"/>
        </w:rPr>
        <w:t>。</w:t>
      </w:r>
    </w:p>
    <w:p w:rsidR="004A1DF5" w:rsidRDefault="004A1DF5">
      <w:pPr>
        <w:ind w:firstLineChars="200" w:firstLine="480"/>
      </w:pPr>
      <w:r>
        <w:rPr>
          <w:rFonts w:hint="eastAsia"/>
        </w:rPr>
        <w:t>2</w:t>
      </w:r>
      <w:r>
        <w:rPr>
          <w:rFonts w:hint="eastAsia"/>
        </w:rPr>
        <w:t>、在资金账户栏输入户口号，点击查询按钮，界面显示出户名。</w:t>
      </w:r>
    </w:p>
    <w:p w:rsidR="004A1DF5" w:rsidRDefault="004A1DF5">
      <w:pPr>
        <w:ind w:firstLineChars="200" w:firstLine="480"/>
      </w:pPr>
      <w:r>
        <w:rPr>
          <w:rFonts w:hint="eastAsia"/>
        </w:rPr>
        <w:t>3</w:t>
      </w:r>
      <w:r>
        <w:rPr>
          <w:rFonts w:hint="eastAsia"/>
        </w:rPr>
        <w:t>、输入客户提供的合同号，点击确认按钮。</w:t>
      </w:r>
    </w:p>
    <w:p w:rsidR="004A1DF5" w:rsidRDefault="004A1DF5">
      <w:pPr>
        <w:ind w:firstLineChars="200" w:firstLine="480"/>
      </w:pPr>
      <w:r>
        <w:rPr>
          <w:rFonts w:hint="eastAsia"/>
        </w:rPr>
        <w:t>4</w:t>
      </w:r>
      <w:r>
        <w:rPr>
          <w:rFonts w:hint="eastAsia"/>
        </w:rPr>
        <w:t>、打印输出：实时打印“招商银行代理开放式基金业务确认书”。</w:t>
      </w:r>
    </w:p>
    <w:p w:rsidR="004A1DF5" w:rsidRDefault="004A1DF5" w:rsidP="0004090F">
      <w:pPr>
        <w:pStyle w:val="5"/>
      </w:pPr>
      <w:bookmarkStart w:id="1564" w:name="_Toc101929694"/>
      <w:r>
        <w:rPr>
          <w:rFonts w:hint="eastAsia"/>
        </w:rPr>
        <w:t>七、对公基金认购（业务代码</w:t>
      </w:r>
      <w:r>
        <w:rPr>
          <w:rFonts w:hint="eastAsia"/>
        </w:rPr>
        <w:t>6671</w:t>
      </w:r>
      <w:r>
        <w:rPr>
          <w:rFonts w:hint="eastAsia"/>
        </w:rPr>
        <w:t>）</w:t>
      </w:r>
      <w:bookmarkEnd w:id="1564"/>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基金认购是指客户在开放式基金发行公告规定的发行期限内通过我行系统向基金管理人购买基金单位的业务。</w:t>
      </w:r>
    </w:p>
    <w:p w:rsidR="004A1DF5" w:rsidRDefault="004A1DF5">
      <w:pPr>
        <w:pStyle w:val="6"/>
        <w:spacing w:line="360" w:lineRule="auto"/>
      </w:pPr>
      <w:r>
        <w:rPr>
          <w:rFonts w:hint="eastAsia"/>
        </w:rPr>
        <w:t>（二）操作要点</w:t>
      </w:r>
    </w:p>
    <w:p w:rsidR="004A1DF5" w:rsidRDefault="004A1DF5">
      <w:pPr>
        <w:ind w:firstLine="420"/>
        <w:rPr>
          <w:rFonts w:ascii="宋体" w:hAnsi="宋体"/>
        </w:rPr>
      </w:pPr>
      <w:r>
        <w:rPr>
          <w:rFonts w:ascii="宋体" w:hAnsi="宋体" w:hint="eastAsia"/>
        </w:rPr>
        <w:t>1、基金的销售对象为合法持有现时有效的中华人民共和国居民身份证、军</w:t>
      </w:r>
      <w:r>
        <w:rPr>
          <w:rFonts w:ascii="宋体" w:hAnsi="宋体" w:hint="eastAsia"/>
        </w:rPr>
        <w:lastRenderedPageBreak/>
        <w:t>人证、护照等证件的中国居民和法律不加限制的机构客户。</w:t>
      </w:r>
    </w:p>
    <w:p w:rsidR="004A1DF5" w:rsidRDefault="004A1DF5">
      <w:pPr>
        <w:snapToGrid w:val="0"/>
        <w:ind w:firstLineChars="200" w:firstLine="480"/>
        <w:rPr>
          <w:rFonts w:ascii="宋体" w:hAnsi="宋体"/>
        </w:rPr>
      </w:pPr>
      <w:r>
        <w:rPr>
          <w:rFonts w:ascii="宋体" w:hAnsi="宋体" w:hint="eastAsia"/>
        </w:rPr>
        <w:t>2、基金募集期间，对于每个基金账户认购金额的规则，基金认购费费率及计算方法的规则，按照基金公司的招募说明书和发行公告执行。</w:t>
      </w:r>
    </w:p>
    <w:p w:rsidR="004A1DF5" w:rsidRDefault="004A1DF5">
      <w:pPr>
        <w:snapToGrid w:val="0"/>
        <w:ind w:firstLineChars="200" w:firstLine="480"/>
        <w:rPr>
          <w:rFonts w:ascii="宋体" w:hAnsi="宋体"/>
          <w:u w:val="single"/>
        </w:rPr>
      </w:pPr>
      <w:r>
        <w:rPr>
          <w:rFonts w:ascii="宋体" w:hAnsi="宋体" w:hint="eastAsia"/>
        </w:rPr>
        <w:t>3、如基金不成立，基金管理人将承担基金募集费用（所承担的相关费用以《销售及服务代理协议》中约定为准），已募集的资金并加计银行存款利息必须在发行期结束后</w:t>
      </w:r>
      <w:r>
        <w:rPr>
          <w:rFonts w:ascii="宋体" w:hAnsi="宋体"/>
        </w:rPr>
        <w:t>30</w:t>
      </w:r>
      <w:r>
        <w:rPr>
          <w:rFonts w:ascii="宋体" w:hAnsi="宋体" w:hint="eastAsia"/>
        </w:rPr>
        <w:t>天内退还基金认购人。</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、经办人员审核客户提供的身份证明和“招商银行代理开放式基金交易业务申请表”。</w:t>
      </w:r>
    </w:p>
    <w:p w:rsidR="004A1DF5" w:rsidRDefault="004A1DF5">
      <w:pPr>
        <w:ind w:firstLineChars="200" w:firstLine="480"/>
      </w:pPr>
      <w:r>
        <w:rPr>
          <w:rFonts w:hint="eastAsia"/>
        </w:rPr>
        <w:t>2</w:t>
      </w:r>
      <w:r>
        <w:rPr>
          <w:rFonts w:hint="eastAsia"/>
        </w:rPr>
        <w:t>、操作员选择“系统导航”－“其他中间业务”－“银基通”－“对公基金交易”－“认购”，或在业务代码处直接输入</w:t>
      </w:r>
      <w:r>
        <w:rPr>
          <w:rFonts w:hint="eastAsia"/>
        </w:rPr>
        <w:t>6671</w:t>
      </w:r>
      <w:r>
        <w:rPr>
          <w:rFonts w:hint="eastAsia"/>
        </w:rPr>
        <w:t>，进入界面。</w:t>
      </w:r>
    </w:p>
    <w:p w:rsidR="004A1DF5" w:rsidRDefault="004A1DF5">
      <w:pPr>
        <w:ind w:firstLineChars="200" w:firstLine="480"/>
      </w:pPr>
      <w:r>
        <w:rPr>
          <w:rFonts w:hint="eastAsia"/>
        </w:rPr>
        <w:t>3</w:t>
      </w:r>
      <w:r>
        <w:rPr>
          <w:rFonts w:hint="eastAsia"/>
        </w:rPr>
        <w:t>、输入对公账户户口号。</w:t>
      </w:r>
    </w:p>
    <w:p w:rsidR="004A1DF5" w:rsidRDefault="004A1DF5">
      <w:pPr>
        <w:ind w:firstLineChars="200" w:firstLine="480"/>
      </w:pPr>
      <w:r>
        <w:rPr>
          <w:rFonts w:hint="eastAsia"/>
        </w:rPr>
        <w:t>4</w:t>
      </w:r>
      <w:r>
        <w:rPr>
          <w:rFonts w:hint="eastAsia"/>
        </w:rPr>
        <w:t>、输入基金代码，点击查询按钮，界面显示出户口信息及基金信息。</w:t>
      </w:r>
    </w:p>
    <w:p w:rsidR="004A1DF5" w:rsidRDefault="004A1DF5">
      <w:pPr>
        <w:ind w:firstLineChars="200" w:firstLine="480"/>
      </w:pPr>
      <w:r>
        <w:rPr>
          <w:rFonts w:hint="eastAsia"/>
        </w:rPr>
        <w:t>5</w:t>
      </w:r>
      <w:r>
        <w:rPr>
          <w:rFonts w:hint="eastAsia"/>
        </w:rPr>
        <w:t>、选择收费方式，录入认购金额，请客户输入理财密码，点击确认按钮。</w:t>
      </w:r>
    </w:p>
    <w:p w:rsidR="004A1DF5" w:rsidRDefault="004A1DF5">
      <w:pPr>
        <w:ind w:firstLineChars="200" w:firstLine="480"/>
      </w:pPr>
      <w:r>
        <w:rPr>
          <w:rFonts w:hint="eastAsia"/>
        </w:rPr>
        <w:t>6</w:t>
      </w:r>
      <w:r>
        <w:rPr>
          <w:rFonts w:hint="eastAsia"/>
        </w:rPr>
        <w:t>、打印输出：实时打印“招商银行代理开放式基金交易业务申请表”。</w:t>
      </w:r>
    </w:p>
    <w:p w:rsidR="004A1DF5" w:rsidRDefault="004A1DF5" w:rsidP="0004090F">
      <w:pPr>
        <w:pStyle w:val="5"/>
      </w:pPr>
      <w:bookmarkStart w:id="1565" w:name="_Toc101929695"/>
      <w:r>
        <w:rPr>
          <w:rFonts w:hint="eastAsia"/>
        </w:rPr>
        <w:t>八、对公基金申购（业务代码</w:t>
      </w:r>
      <w:r>
        <w:rPr>
          <w:rFonts w:hint="eastAsia"/>
        </w:rPr>
        <w:t>6672</w:t>
      </w:r>
      <w:r>
        <w:rPr>
          <w:rFonts w:hint="eastAsia"/>
        </w:rPr>
        <w:t>）</w:t>
      </w:r>
      <w:bookmarkEnd w:id="1565"/>
    </w:p>
    <w:p w:rsidR="004A1DF5" w:rsidRDefault="004A1DF5">
      <w:pPr>
        <w:pStyle w:val="6"/>
        <w:spacing w:line="360" w:lineRule="auto"/>
      </w:pPr>
      <w:r>
        <w:rPr>
          <w:rFonts w:hint="eastAsia"/>
        </w:rPr>
        <w:t>（一）功能介绍</w:t>
      </w:r>
    </w:p>
    <w:p w:rsidR="004A1DF5" w:rsidRDefault="004A1DF5">
      <w:pPr>
        <w:ind w:firstLineChars="200" w:firstLine="480"/>
      </w:pPr>
      <w:r>
        <w:rPr>
          <w:rFonts w:ascii="宋体" w:hAnsi="宋体" w:hint="eastAsia"/>
          <w:bCs/>
        </w:rPr>
        <w:t>基金申购是指客户在开放式基金成立之后的基金开放日内通过我行“银基通”业务系统向基金管理人购买基金单位的业务。</w:t>
      </w:r>
      <w:r>
        <w:rPr>
          <w:rFonts w:ascii="宋体" w:hAnsi="宋体" w:hint="eastAsia"/>
        </w:rPr>
        <w:t>基金的销售对象为法律不加限制的机构客户</w:t>
      </w:r>
      <w:r>
        <w:rPr>
          <w:rFonts w:hAnsi="宋体" w:hint="eastAsia"/>
          <w:bCs/>
        </w:rPr>
        <w:t>。</w:t>
      </w:r>
    </w:p>
    <w:p w:rsidR="004A1DF5" w:rsidRDefault="004A1DF5">
      <w:pPr>
        <w:pStyle w:val="6"/>
        <w:spacing w:line="360" w:lineRule="auto"/>
      </w:pPr>
      <w:r>
        <w:rPr>
          <w:rFonts w:hint="eastAsia"/>
        </w:rPr>
        <w:t>（二）操作要点</w:t>
      </w:r>
    </w:p>
    <w:p w:rsidR="004A1DF5" w:rsidRDefault="004A1DF5">
      <w:pPr>
        <w:snapToGrid w:val="0"/>
        <w:ind w:firstLineChars="200" w:firstLine="480"/>
        <w:rPr>
          <w:rFonts w:ascii="宋体" w:hAnsi="宋体"/>
        </w:rPr>
      </w:pPr>
      <w:r>
        <w:rPr>
          <w:rFonts w:ascii="宋体" w:hAnsi="宋体" w:hint="eastAsia"/>
        </w:rPr>
        <w:t>1、基金申购实行“未知价”原则，申购以申请当日的基金单位资产净值为基础进行交易。</w:t>
      </w:r>
    </w:p>
    <w:p w:rsidR="004A1DF5" w:rsidRDefault="004A1DF5">
      <w:pPr>
        <w:snapToGrid w:val="0"/>
        <w:ind w:firstLineChars="200" w:firstLine="480"/>
        <w:rPr>
          <w:rFonts w:ascii="宋体" w:hAnsi="宋体"/>
        </w:rPr>
      </w:pPr>
      <w:r>
        <w:rPr>
          <w:rFonts w:ascii="宋体" w:hAnsi="宋体" w:hint="eastAsia"/>
        </w:rPr>
        <w:t>2、基金申购实行“金额申购”的原则。</w:t>
      </w:r>
    </w:p>
    <w:p w:rsidR="004A1DF5" w:rsidRDefault="004A1DF5">
      <w:pPr>
        <w:snapToGrid w:val="0"/>
        <w:ind w:firstLineChars="200" w:firstLine="480"/>
        <w:rPr>
          <w:rFonts w:ascii="宋体" w:hAnsi="宋体"/>
        </w:rPr>
      </w:pPr>
      <w:r>
        <w:rPr>
          <w:rFonts w:ascii="宋体" w:hAnsi="宋体" w:hint="eastAsia"/>
        </w:rPr>
        <w:t>3、客户在我行代销网点首次申购的金额规则按照基金公司的基金契约和基金招募说明书或最新公开说明书执行。</w:t>
      </w:r>
    </w:p>
    <w:p w:rsidR="004A1DF5" w:rsidRDefault="004A1DF5">
      <w:pPr>
        <w:snapToGrid w:val="0"/>
        <w:ind w:firstLineChars="200" w:firstLine="480"/>
        <w:rPr>
          <w:rFonts w:ascii="宋体" w:hAnsi="宋体"/>
        </w:rPr>
      </w:pPr>
      <w:r>
        <w:rPr>
          <w:rFonts w:ascii="宋体" w:hAnsi="宋体" w:hint="eastAsia"/>
        </w:rPr>
        <w:t>4、当日的申购申请可以在基金管理人规定的交易时间内进行撤单（现确定</w:t>
      </w:r>
      <w:r>
        <w:rPr>
          <w:rFonts w:ascii="宋体" w:hAnsi="宋体" w:hint="eastAsia"/>
        </w:rPr>
        <w:lastRenderedPageBreak/>
        <w:t>为</w:t>
      </w:r>
      <w:r>
        <w:rPr>
          <w:rFonts w:ascii="宋体" w:hAnsi="宋体"/>
        </w:rPr>
        <w:t>15</w:t>
      </w:r>
      <w:r>
        <w:rPr>
          <w:rFonts w:ascii="宋体" w:hAnsi="宋体" w:hint="eastAsia"/>
        </w:rPr>
        <w:t>：</w:t>
      </w:r>
      <w:r>
        <w:rPr>
          <w:rFonts w:ascii="宋体" w:hAnsi="宋体"/>
        </w:rPr>
        <w:t>00</w:t>
      </w:r>
      <w:r>
        <w:rPr>
          <w:rFonts w:ascii="宋体" w:hAnsi="宋体" w:hint="eastAsia"/>
        </w:rPr>
        <w:t>）。</w:t>
      </w:r>
    </w:p>
    <w:p w:rsidR="004A1DF5" w:rsidRDefault="004A1DF5">
      <w:pPr>
        <w:snapToGrid w:val="0"/>
        <w:ind w:firstLineChars="200" w:firstLine="480"/>
        <w:rPr>
          <w:rFonts w:ascii="宋体" w:hAnsi="宋体"/>
        </w:rPr>
      </w:pPr>
      <w:r>
        <w:rPr>
          <w:rFonts w:ascii="宋体" w:hAnsi="宋体" w:hint="eastAsia"/>
        </w:rPr>
        <w:t>5、存续期间单个基金账户最高持有比例的规定，按照基金公司的基金契约和基金招募说明书或最新公开说明书执行。</w:t>
      </w:r>
    </w:p>
    <w:p w:rsidR="004A1DF5" w:rsidRDefault="004A1DF5">
      <w:pPr>
        <w:snapToGrid w:val="0"/>
        <w:ind w:firstLineChars="200" w:firstLine="480"/>
        <w:rPr>
          <w:rFonts w:ascii="宋体" w:hAnsi="宋体"/>
        </w:rPr>
      </w:pPr>
      <w:r>
        <w:rPr>
          <w:rFonts w:ascii="宋体" w:hAnsi="宋体" w:hint="eastAsia"/>
        </w:rPr>
        <w:t>6、基金管理人可以根据中国证监会的有关规定，更改基金的最高持有比例。</w:t>
      </w:r>
    </w:p>
    <w:p w:rsidR="004A1DF5" w:rsidRDefault="004A1DF5">
      <w:pPr>
        <w:snapToGrid w:val="0"/>
        <w:ind w:firstLineChars="200" w:firstLine="480"/>
        <w:rPr>
          <w:rFonts w:ascii="宋体" w:hAnsi="宋体"/>
        </w:rPr>
      </w:pPr>
      <w:r>
        <w:rPr>
          <w:rFonts w:ascii="宋体" w:hAnsi="宋体" w:hint="eastAsia"/>
        </w:rPr>
        <w:t>7、对客户的申购申请，正常情况下注册登记人一般采用</w:t>
      </w:r>
      <w:r>
        <w:rPr>
          <w:rFonts w:ascii="宋体" w:hAnsi="宋体"/>
        </w:rPr>
        <w:t>T+1</w:t>
      </w:r>
      <w:r>
        <w:rPr>
          <w:rFonts w:ascii="宋体" w:hAnsi="宋体" w:hint="eastAsia"/>
        </w:rPr>
        <w:t>个工作日确认有效申购份额并交割的方式，我行将在</w:t>
      </w:r>
      <w:r>
        <w:rPr>
          <w:rFonts w:ascii="宋体" w:hAnsi="宋体"/>
        </w:rPr>
        <w:t>T+2</w:t>
      </w:r>
      <w:r>
        <w:rPr>
          <w:rFonts w:ascii="宋体" w:hAnsi="宋体" w:hint="eastAsia"/>
        </w:rPr>
        <w:t>个工作日</w:t>
      </w:r>
      <w:r>
        <w:rPr>
          <w:rFonts w:ascii="宋体" w:hAnsi="宋体"/>
        </w:rPr>
        <w:t>9</w:t>
      </w:r>
      <w:r>
        <w:rPr>
          <w:rFonts w:ascii="宋体" w:hAnsi="宋体" w:hint="eastAsia"/>
        </w:rPr>
        <w:t>：</w:t>
      </w:r>
      <w:r>
        <w:rPr>
          <w:rFonts w:ascii="宋体" w:hAnsi="宋体"/>
        </w:rPr>
        <w:t>00</w:t>
      </w:r>
      <w:r>
        <w:rPr>
          <w:rFonts w:ascii="宋体" w:hAnsi="宋体" w:hint="eastAsia"/>
        </w:rPr>
        <w:t>前将确认的基金份额划入客户的基金账户。</w:t>
      </w:r>
    </w:p>
    <w:p w:rsidR="004A1DF5" w:rsidRDefault="004A1DF5">
      <w:pPr>
        <w:ind w:firstLineChars="200" w:firstLine="480"/>
        <w:rPr>
          <w:rFonts w:hAnsi="宋体"/>
          <w:bCs/>
        </w:rPr>
      </w:pPr>
      <w:r>
        <w:rPr>
          <w:rFonts w:ascii="宋体" w:hAnsi="宋体" w:hint="eastAsia"/>
        </w:rPr>
        <w:t>8、基金管理人暂停或拒绝接受基金客户的申购申请规则，按照基金公司的基金契约和基金招募说明书或最新公开说明书执行。</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、经办人员审核客户提供的身份证明和“招商银行代理开放式基金交易业务申请表”。</w:t>
      </w:r>
    </w:p>
    <w:p w:rsidR="004A1DF5" w:rsidRDefault="004A1DF5">
      <w:pPr>
        <w:ind w:firstLineChars="200" w:firstLine="480"/>
      </w:pPr>
      <w:r>
        <w:rPr>
          <w:rFonts w:hint="eastAsia"/>
        </w:rPr>
        <w:t>2</w:t>
      </w:r>
      <w:r>
        <w:rPr>
          <w:rFonts w:hint="eastAsia"/>
        </w:rPr>
        <w:t>、操作员选择“系统导航”－“其他中间业务”－“银基通”－“对公基金交易”－“申购”，或在业务代码处直接输入</w:t>
      </w:r>
      <w:r>
        <w:rPr>
          <w:rFonts w:hint="eastAsia"/>
        </w:rPr>
        <w:t>6672</w:t>
      </w:r>
      <w:r>
        <w:rPr>
          <w:rFonts w:hint="eastAsia"/>
        </w:rPr>
        <w:t>，进入界面。</w:t>
      </w:r>
    </w:p>
    <w:p w:rsidR="004A1DF5" w:rsidRDefault="004A1DF5">
      <w:pPr>
        <w:ind w:firstLineChars="200" w:firstLine="480"/>
      </w:pPr>
      <w:r>
        <w:rPr>
          <w:rFonts w:hint="eastAsia"/>
        </w:rPr>
        <w:t>3</w:t>
      </w:r>
      <w:r>
        <w:rPr>
          <w:rFonts w:hint="eastAsia"/>
        </w:rPr>
        <w:t>、在资金账户栏输入户口号。</w:t>
      </w:r>
    </w:p>
    <w:p w:rsidR="004A1DF5" w:rsidRDefault="004A1DF5">
      <w:pPr>
        <w:ind w:firstLineChars="200" w:firstLine="480"/>
      </w:pPr>
      <w:r>
        <w:rPr>
          <w:rFonts w:hint="eastAsia"/>
        </w:rPr>
        <w:t>4</w:t>
      </w:r>
      <w:r>
        <w:rPr>
          <w:rFonts w:hint="eastAsia"/>
        </w:rPr>
        <w:t>、输入基金代码，点击查询按钮，界面显示出户名。</w:t>
      </w:r>
    </w:p>
    <w:p w:rsidR="004A1DF5" w:rsidRDefault="004A1DF5">
      <w:pPr>
        <w:ind w:firstLineChars="200" w:firstLine="480"/>
      </w:pPr>
      <w:r>
        <w:rPr>
          <w:rFonts w:hint="eastAsia"/>
        </w:rPr>
        <w:t>5</w:t>
      </w:r>
      <w:r>
        <w:rPr>
          <w:rFonts w:hint="eastAsia"/>
        </w:rPr>
        <w:t>、选择收费方式，录入申购金额，请客户输入理财密码，点击确认按钮。</w:t>
      </w:r>
    </w:p>
    <w:p w:rsidR="004A1DF5" w:rsidRDefault="004A1DF5">
      <w:pPr>
        <w:ind w:firstLineChars="200" w:firstLine="480"/>
      </w:pPr>
      <w:r>
        <w:rPr>
          <w:rFonts w:hint="eastAsia"/>
        </w:rPr>
        <w:t>6</w:t>
      </w:r>
      <w:r>
        <w:rPr>
          <w:rFonts w:hint="eastAsia"/>
        </w:rPr>
        <w:t>、打印输出：实时打印“招商银行代理开放式基金交易业务申请表”。</w:t>
      </w:r>
    </w:p>
    <w:p w:rsidR="004A1DF5" w:rsidRDefault="004A1DF5" w:rsidP="0004090F">
      <w:pPr>
        <w:pStyle w:val="5"/>
      </w:pPr>
      <w:bookmarkStart w:id="1566" w:name="_Toc101929696"/>
      <w:r>
        <w:rPr>
          <w:rFonts w:hint="eastAsia"/>
        </w:rPr>
        <w:t>九、对公基金赎回（业务代码</w:t>
      </w:r>
      <w:r>
        <w:rPr>
          <w:rFonts w:hint="eastAsia"/>
        </w:rPr>
        <w:t>6673</w:t>
      </w:r>
      <w:r>
        <w:rPr>
          <w:rFonts w:hint="eastAsia"/>
        </w:rPr>
        <w:t>）</w:t>
      </w:r>
      <w:bookmarkEnd w:id="1566"/>
    </w:p>
    <w:p w:rsidR="004A1DF5" w:rsidRDefault="004A1DF5">
      <w:pPr>
        <w:pStyle w:val="6"/>
        <w:spacing w:line="360" w:lineRule="auto"/>
      </w:pPr>
      <w:r>
        <w:rPr>
          <w:rFonts w:hint="eastAsia"/>
        </w:rPr>
        <w:t>（一）功能介绍</w:t>
      </w:r>
    </w:p>
    <w:p w:rsidR="004A1DF5" w:rsidRDefault="004A1DF5">
      <w:pPr>
        <w:ind w:firstLineChars="200" w:firstLine="480"/>
      </w:pPr>
      <w:r>
        <w:rPr>
          <w:rFonts w:ascii="宋体" w:hAnsi="宋体" w:hint="eastAsia"/>
          <w:bCs/>
        </w:rPr>
        <w:t>基金赎回业务是指在开放式基金成立之后的基金开放日内，客户将所持有的基金份额通过我行“银基通”系统向基金管理人兑现成资金的业务。</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、基金赎回以申请当日的基金单位资产净值为基础进行交易。</w:t>
      </w:r>
    </w:p>
    <w:p w:rsidR="004A1DF5" w:rsidRDefault="004A1DF5">
      <w:pPr>
        <w:ind w:firstLineChars="200" w:firstLine="480"/>
      </w:pPr>
      <w:r>
        <w:rPr>
          <w:rFonts w:hint="eastAsia"/>
        </w:rPr>
        <w:t>2</w:t>
      </w:r>
      <w:r>
        <w:rPr>
          <w:rFonts w:hint="eastAsia"/>
        </w:rPr>
        <w:t>、基金赎回实行“份额赎回”的原则。</w:t>
      </w:r>
    </w:p>
    <w:p w:rsidR="004A1DF5" w:rsidRDefault="004A1DF5">
      <w:pPr>
        <w:ind w:firstLineChars="200" w:firstLine="480"/>
      </w:pPr>
      <w:r>
        <w:rPr>
          <w:rFonts w:hint="eastAsia"/>
        </w:rPr>
        <w:t>3</w:t>
      </w:r>
      <w:r>
        <w:rPr>
          <w:rFonts w:hint="eastAsia"/>
        </w:rPr>
        <w:t>、当日的赎回申请可以在基金管理人规定的交易时间内撤销（现确定为</w:t>
      </w:r>
      <w:r>
        <w:rPr>
          <w:rFonts w:hint="eastAsia"/>
        </w:rPr>
        <w:t>15</w:t>
      </w:r>
      <w:r>
        <w:rPr>
          <w:rFonts w:hint="eastAsia"/>
        </w:rPr>
        <w:t>：</w:t>
      </w:r>
      <w:r>
        <w:rPr>
          <w:rFonts w:hint="eastAsia"/>
        </w:rPr>
        <w:t>00</w:t>
      </w:r>
      <w:r>
        <w:rPr>
          <w:rFonts w:hint="eastAsia"/>
        </w:rPr>
        <w:t>）。</w:t>
      </w:r>
    </w:p>
    <w:p w:rsidR="004A1DF5" w:rsidRDefault="004A1DF5">
      <w:pPr>
        <w:ind w:firstLineChars="200" w:firstLine="480"/>
      </w:pPr>
      <w:r>
        <w:rPr>
          <w:rFonts w:hint="eastAsia"/>
        </w:rPr>
        <w:lastRenderedPageBreak/>
        <w:t>4</w:t>
      </w:r>
      <w:r>
        <w:rPr>
          <w:rFonts w:hint="eastAsia"/>
        </w:rPr>
        <w:t>、各种基金赎回的最低份额规则和可保留的余额按照各基金公司的基金契约和基金招募说明书或最新公开说明书执行，基金管理人可根据市场情况，调整赎回份额数量的限制。</w:t>
      </w:r>
    </w:p>
    <w:p w:rsidR="004A1DF5" w:rsidRDefault="004A1DF5">
      <w:pPr>
        <w:ind w:firstLineChars="200" w:firstLine="480"/>
      </w:pPr>
      <w:r>
        <w:rPr>
          <w:rFonts w:hint="eastAsia"/>
        </w:rPr>
        <w:t>5</w:t>
      </w:r>
      <w:r>
        <w:rPr>
          <w:rFonts w:hint="eastAsia"/>
        </w:rPr>
        <w:t>、客户在我行赎回的基金必须是客户所持有的、可用的基金份额。</w:t>
      </w:r>
    </w:p>
    <w:p w:rsidR="004A1DF5" w:rsidRDefault="004A1DF5">
      <w:pPr>
        <w:ind w:firstLineChars="200" w:firstLine="480"/>
      </w:pPr>
      <w:r>
        <w:rPr>
          <w:rFonts w:hint="eastAsia"/>
        </w:rPr>
        <w:t>6</w:t>
      </w:r>
      <w:r>
        <w:rPr>
          <w:rFonts w:hint="eastAsia"/>
        </w:rPr>
        <w:t>、基金对客户的赎回申请，正常情况下注册登记人一般采用</w:t>
      </w:r>
      <w:r>
        <w:rPr>
          <w:rFonts w:hint="eastAsia"/>
        </w:rPr>
        <w:t>T+1</w:t>
      </w:r>
      <w:r>
        <w:rPr>
          <w:rFonts w:hint="eastAsia"/>
        </w:rPr>
        <w:t>个工作日确认有效赎回份额并交割的方式，我行将客户赎回的资金在最长不超过</w:t>
      </w:r>
      <w:r>
        <w:rPr>
          <w:rFonts w:hint="eastAsia"/>
        </w:rPr>
        <w:t>T+7</w:t>
      </w:r>
      <w:r>
        <w:rPr>
          <w:rFonts w:hint="eastAsia"/>
        </w:rPr>
        <w:t>个工作日划往客户的资金账户。</w:t>
      </w:r>
    </w:p>
    <w:p w:rsidR="004A1DF5" w:rsidRDefault="004A1DF5">
      <w:pPr>
        <w:ind w:firstLineChars="200" w:firstLine="480"/>
      </w:pPr>
      <w:r>
        <w:rPr>
          <w:rFonts w:hint="eastAsia"/>
        </w:rPr>
        <w:t>7</w:t>
      </w:r>
      <w:r>
        <w:rPr>
          <w:rFonts w:hint="eastAsia"/>
        </w:rPr>
        <w:t>、采用“未知价”原则、“份额赎回”方式，赎回费用、赎回金额和赎回价格以赎回申请当日基金单位资产净值为准计算，计算公式存在差异。</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、经办员审核客户身份证明及申请表所填内容，申请人姓名与基金账户卡中的经办人户名应一致，填写的要素齐全、清楚。</w:t>
      </w:r>
    </w:p>
    <w:p w:rsidR="004A1DF5" w:rsidRDefault="004A1DF5">
      <w:pPr>
        <w:ind w:firstLineChars="200" w:firstLine="480"/>
      </w:pPr>
      <w:r>
        <w:rPr>
          <w:rFonts w:hint="eastAsia"/>
        </w:rPr>
        <w:t>2</w:t>
      </w:r>
      <w:r>
        <w:rPr>
          <w:rFonts w:hint="eastAsia"/>
        </w:rPr>
        <w:t>、操作员选择“系统导航”－“其他中间业务”－“银基通”－“对公基金交易”－“赎回”，或在业务代码处直接输入</w:t>
      </w:r>
      <w:r>
        <w:rPr>
          <w:rFonts w:hint="eastAsia"/>
        </w:rPr>
        <w:t>6673</w:t>
      </w:r>
      <w:r>
        <w:rPr>
          <w:rFonts w:hint="eastAsia"/>
        </w:rPr>
        <w:t>。</w:t>
      </w:r>
    </w:p>
    <w:p w:rsidR="004A1DF5" w:rsidRDefault="004A1DF5">
      <w:pPr>
        <w:ind w:firstLineChars="200" w:firstLine="480"/>
      </w:pPr>
      <w:r>
        <w:rPr>
          <w:rFonts w:hint="eastAsia"/>
        </w:rPr>
        <w:t>3</w:t>
      </w:r>
      <w:r>
        <w:rPr>
          <w:rFonts w:hint="eastAsia"/>
        </w:rPr>
        <w:t>、输入客户户口号。</w:t>
      </w:r>
    </w:p>
    <w:p w:rsidR="004A1DF5" w:rsidRDefault="004A1DF5">
      <w:pPr>
        <w:ind w:firstLineChars="200" w:firstLine="480"/>
      </w:pPr>
      <w:r>
        <w:rPr>
          <w:rFonts w:hint="eastAsia"/>
        </w:rPr>
        <w:t>4</w:t>
      </w:r>
      <w:r>
        <w:rPr>
          <w:rFonts w:hint="eastAsia"/>
        </w:rPr>
        <w:t>、输入基金代码，点击查询按钮，界面显示出户口信息及基金信息。</w:t>
      </w:r>
    </w:p>
    <w:p w:rsidR="004A1DF5" w:rsidRDefault="004A1DF5">
      <w:pPr>
        <w:ind w:firstLineChars="200" w:firstLine="480"/>
      </w:pPr>
      <w:r>
        <w:rPr>
          <w:rFonts w:hint="eastAsia"/>
        </w:rPr>
        <w:t>5</w:t>
      </w:r>
      <w:r>
        <w:rPr>
          <w:rFonts w:hint="eastAsia"/>
        </w:rPr>
        <w:t>、录入赎回份额，选择巨额赎回方式，请客户输入理财密码，按确认按钮。</w:t>
      </w:r>
    </w:p>
    <w:p w:rsidR="004A1DF5" w:rsidRDefault="004A1DF5">
      <w:pPr>
        <w:ind w:firstLineChars="200" w:firstLine="480"/>
      </w:pPr>
      <w:r>
        <w:rPr>
          <w:rFonts w:hint="eastAsia"/>
        </w:rPr>
        <w:t>6</w:t>
      </w:r>
      <w:r>
        <w:rPr>
          <w:rFonts w:hint="eastAsia"/>
        </w:rPr>
        <w:t>、打印输出：实时打印“招商银行代理开放式基金交易业务申请表”。</w:t>
      </w:r>
    </w:p>
    <w:p w:rsidR="004A1DF5" w:rsidRDefault="004A1DF5" w:rsidP="0004090F">
      <w:pPr>
        <w:pStyle w:val="5"/>
      </w:pPr>
      <w:bookmarkStart w:id="1567" w:name="_Toc101929697"/>
      <w:r>
        <w:rPr>
          <w:rFonts w:hint="eastAsia"/>
        </w:rPr>
        <w:t>十、对公基金撤单（业务代码</w:t>
      </w:r>
      <w:r>
        <w:rPr>
          <w:rFonts w:hint="eastAsia"/>
        </w:rPr>
        <w:t>6674</w:t>
      </w:r>
      <w:r>
        <w:rPr>
          <w:rFonts w:hint="eastAsia"/>
        </w:rPr>
        <w:t>）</w:t>
      </w:r>
      <w:bookmarkEnd w:id="1567"/>
    </w:p>
    <w:p w:rsidR="004A1DF5" w:rsidRDefault="004A1DF5">
      <w:pPr>
        <w:pStyle w:val="6"/>
        <w:spacing w:line="360" w:lineRule="auto"/>
      </w:pPr>
      <w:r>
        <w:rPr>
          <w:rFonts w:hint="eastAsia"/>
        </w:rPr>
        <w:t>（一）功能介绍</w:t>
      </w:r>
    </w:p>
    <w:p w:rsidR="004A1DF5" w:rsidRDefault="004A1DF5">
      <w:r>
        <w:rPr>
          <w:rFonts w:hint="eastAsia"/>
        </w:rPr>
        <w:t>撤单交易是指客户申请将其当日委托的申购、赎回等交易申请进行撤销的业务。</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、撤单交易只能撤销当天委托的交易，当日交易时间结束后（原则上交易日下午</w:t>
      </w:r>
      <w:r>
        <w:rPr>
          <w:rFonts w:hint="eastAsia"/>
        </w:rPr>
        <w:t>3</w:t>
      </w:r>
      <w:r>
        <w:rPr>
          <w:rFonts w:hint="eastAsia"/>
        </w:rPr>
        <w:t>点之后）不能对当日委托的交易进行撤销。</w:t>
      </w:r>
    </w:p>
    <w:p w:rsidR="004A1DF5" w:rsidRDefault="004A1DF5">
      <w:pPr>
        <w:ind w:firstLineChars="200" w:firstLine="480"/>
      </w:pPr>
      <w:r>
        <w:rPr>
          <w:rFonts w:hint="eastAsia"/>
        </w:rPr>
        <w:t>2</w:t>
      </w:r>
      <w:r>
        <w:rPr>
          <w:rFonts w:hint="eastAsia"/>
        </w:rPr>
        <w:t>、对申购业务的撤销，将申购款项实时还回理财专户。</w:t>
      </w:r>
    </w:p>
    <w:p w:rsidR="004A1DF5" w:rsidRDefault="004A1DF5">
      <w:pPr>
        <w:ind w:firstLineChars="200" w:firstLine="480"/>
      </w:pPr>
      <w:r>
        <w:rPr>
          <w:rFonts w:hint="eastAsia"/>
        </w:rPr>
        <w:t>3</w:t>
      </w:r>
      <w:r>
        <w:rPr>
          <w:rFonts w:hint="eastAsia"/>
        </w:rPr>
        <w:t>、对赎回等交易的撤销，将可用份额恢复到原交易申请前的状态。</w:t>
      </w:r>
    </w:p>
    <w:p w:rsidR="004A1DF5" w:rsidRDefault="004A1DF5">
      <w:pPr>
        <w:ind w:firstLineChars="200" w:firstLine="480"/>
      </w:pPr>
      <w:r>
        <w:rPr>
          <w:rFonts w:hint="eastAsia"/>
        </w:rPr>
        <w:t>4</w:t>
      </w:r>
      <w:r>
        <w:rPr>
          <w:rFonts w:hint="eastAsia"/>
        </w:rPr>
        <w:t>、对选择分红方式等业务的撤销，将分红方式回复到原交易申请前的状态。</w:t>
      </w:r>
    </w:p>
    <w:p w:rsidR="004A1DF5" w:rsidRDefault="004A1DF5">
      <w:pPr>
        <w:ind w:firstLineChars="200" w:firstLine="480"/>
      </w:pPr>
      <w:r>
        <w:rPr>
          <w:rFonts w:hint="eastAsia"/>
        </w:rPr>
        <w:lastRenderedPageBreak/>
        <w:t>5</w:t>
      </w:r>
      <w:r>
        <w:rPr>
          <w:rFonts w:hint="eastAsia"/>
        </w:rPr>
        <w:t>、客户通过我行网点办理撤单业务时，须授权经办人本人持有效身份证件、基金账户卡到招行代销网点柜面办理，填写“招商银行代理开放式基金交易业务申请表”。</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、经办员审核客户身份证明及申请表所填内容，申请人姓名与基金账户卡中的户名应一致，填写的要素齐全、清楚。</w:t>
      </w:r>
    </w:p>
    <w:p w:rsidR="004A1DF5" w:rsidRDefault="004A1DF5">
      <w:pPr>
        <w:ind w:firstLineChars="200" w:firstLine="480"/>
      </w:pPr>
      <w:r>
        <w:rPr>
          <w:rFonts w:hint="eastAsia"/>
        </w:rPr>
        <w:t>2</w:t>
      </w:r>
      <w:r>
        <w:rPr>
          <w:rFonts w:hint="eastAsia"/>
        </w:rPr>
        <w:t>、操作员选择“系统导航”－“其他中间业务”－“银基通”－“对公基金交易”－“撤单”，或在业务代码处直接输入</w:t>
      </w:r>
      <w:r>
        <w:rPr>
          <w:rFonts w:hint="eastAsia"/>
        </w:rPr>
        <w:t>6674</w:t>
      </w:r>
      <w:r>
        <w:rPr>
          <w:rFonts w:hint="eastAsia"/>
        </w:rPr>
        <w:t>。</w:t>
      </w:r>
    </w:p>
    <w:p w:rsidR="004A1DF5" w:rsidRDefault="004A1DF5">
      <w:pPr>
        <w:ind w:firstLineChars="200" w:firstLine="480"/>
      </w:pPr>
      <w:r>
        <w:rPr>
          <w:rFonts w:hint="eastAsia"/>
        </w:rPr>
        <w:t>3</w:t>
      </w:r>
      <w:r>
        <w:rPr>
          <w:rFonts w:hint="eastAsia"/>
        </w:rPr>
        <w:t>、输入客户户口号。</w:t>
      </w:r>
    </w:p>
    <w:p w:rsidR="004A1DF5" w:rsidRDefault="004A1DF5">
      <w:pPr>
        <w:ind w:firstLineChars="200" w:firstLine="480"/>
      </w:pPr>
      <w:r>
        <w:rPr>
          <w:rFonts w:hint="eastAsia"/>
        </w:rPr>
        <w:t>4</w:t>
      </w:r>
      <w:r>
        <w:rPr>
          <w:rFonts w:hint="eastAsia"/>
        </w:rPr>
        <w:t>、输入需要撤销的原交易合同号。</w:t>
      </w:r>
    </w:p>
    <w:p w:rsidR="004A1DF5" w:rsidRDefault="004A1DF5">
      <w:pPr>
        <w:ind w:firstLineChars="200" w:firstLine="480"/>
      </w:pPr>
      <w:r>
        <w:rPr>
          <w:rFonts w:hint="eastAsia"/>
        </w:rPr>
        <w:t>5</w:t>
      </w:r>
      <w:r>
        <w:rPr>
          <w:rFonts w:hint="eastAsia"/>
        </w:rPr>
        <w:t>、输入基金代码，并点击查询按钮，界面显示出户口信息、基金信息、原交易信息。</w:t>
      </w:r>
    </w:p>
    <w:p w:rsidR="004A1DF5" w:rsidRDefault="004A1DF5">
      <w:pPr>
        <w:ind w:firstLineChars="200" w:firstLine="480"/>
      </w:pPr>
      <w:r>
        <w:rPr>
          <w:rFonts w:hint="eastAsia"/>
        </w:rPr>
        <w:t>6</w:t>
      </w:r>
      <w:r>
        <w:rPr>
          <w:rFonts w:hint="eastAsia"/>
        </w:rPr>
        <w:t>、请客户输入理财密码，点击确定按钮。</w:t>
      </w:r>
    </w:p>
    <w:p w:rsidR="004A1DF5" w:rsidRDefault="004A1DF5">
      <w:pPr>
        <w:ind w:firstLineChars="200" w:firstLine="480"/>
      </w:pPr>
      <w:r>
        <w:rPr>
          <w:rFonts w:hint="eastAsia"/>
        </w:rPr>
        <w:t>7</w:t>
      </w:r>
      <w:r>
        <w:rPr>
          <w:rFonts w:hint="eastAsia"/>
        </w:rPr>
        <w:t>、打印输出：实时打印“招商银行代理开放式基金交易业务申请表”。</w:t>
      </w:r>
    </w:p>
    <w:p w:rsidR="004A1DF5" w:rsidRDefault="004A1DF5" w:rsidP="0004090F">
      <w:pPr>
        <w:pStyle w:val="5"/>
      </w:pPr>
      <w:bookmarkStart w:id="1568" w:name="_Toc101929698"/>
      <w:r>
        <w:rPr>
          <w:rFonts w:hint="eastAsia"/>
        </w:rPr>
        <w:t>十一、对公基金转换（业务代码</w:t>
      </w:r>
      <w:r>
        <w:rPr>
          <w:rFonts w:hint="eastAsia"/>
        </w:rPr>
        <w:t>6675</w:t>
      </w:r>
      <w:r>
        <w:rPr>
          <w:rFonts w:hint="eastAsia"/>
        </w:rPr>
        <w:t>）</w:t>
      </w:r>
      <w:bookmarkEnd w:id="1568"/>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可通过基金转换功能将投资者所持有的开放式基金份额转换成同一基金管理公司旗下的其他开放式基金份额。</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进行基金转换业务的基金仅限于同一基金管理公司管理且采取同一收费模式（前端收费模式或者后端收费模式）的基金，具体可相互转换的基金以各基金管理公司公布为准。基金管理公司公布的可以转换的基金为单向转换标准，例如基金管理公司公布基金</w:t>
      </w:r>
      <w:r>
        <w:rPr>
          <w:rFonts w:hint="eastAsia"/>
        </w:rPr>
        <w:t>A</w:t>
      </w:r>
      <w:r>
        <w:rPr>
          <w:rFonts w:hint="eastAsia"/>
        </w:rPr>
        <w:t>可以转换为基金</w:t>
      </w:r>
      <w:r>
        <w:rPr>
          <w:rFonts w:hint="eastAsia"/>
        </w:rPr>
        <w:t>B</w:t>
      </w:r>
      <w:r>
        <w:rPr>
          <w:rFonts w:hint="eastAsia"/>
        </w:rPr>
        <w:t>，并不代表基金</w:t>
      </w:r>
      <w:r>
        <w:rPr>
          <w:rFonts w:hint="eastAsia"/>
        </w:rPr>
        <w:t>B</w:t>
      </w:r>
      <w:r>
        <w:rPr>
          <w:rFonts w:hint="eastAsia"/>
        </w:rPr>
        <w:t>可以转换为基金</w:t>
      </w:r>
      <w:r>
        <w:rPr>
          <w:rFonts w:hint="eastAsia"/>
        </w:rPr>
        <w:t>A</w:t>
      </w:r>
      <w:r>
        <w:rPr>
          <w:rFonts w:hint="eastAsia"/>
        </w:rPr>
        <w:t>。</w:t>
      </w:r>
    </w:p>
    <w:p w:rsidR="004A1DF5" w:rsidRDefault="004A1DF5">
      <w:pPr>
        <w:ind w:firstLineChars="200" w:firstLine="480"/>
      </w:pPr>
      <w:r>
        <w:rPr>
          <w:rFonts w:hint="eastAsia"/>
        </w:rPr>
        <w:t>2</w:t>
      </w:r>
      <w:r>
        <w:rPr>
          <w:rFonts w:hint="eastAsia"/>
        </w:rPr>
        <w:t>、基金转换以申请当日的基金单位资产净值为基础进行交易。</w:t>
      </w:r>
      <w:r>
        <w:rPr>
          <w:rFonts w:hint="eastAsia"/>
        </w:rPr>
        <w:t xml:space="preserve"> </w:t>
      </w:r>
    </w:p>
    <w:p w:rsidR="004A1DF5" w:rsidRDefault="004A1DF5">
      <w:pPr>
        <w:ind w:firstLineChars="200" w:firstLine="480"/>
      </w:pPr>
      <w:r>
        <w:rPr>
          <w:rFonts w:hint="eastAsia"/>
        </w:rPr>
        <w:t>3</w:t>
      </w:r>
      <w:r>
        <w:rPr>
          <w:rFonts w:hint="eastAsia"/>
        </w:rPr>
        <w:t>、基金转换业务需要收取一定比例的费用，具体费用收取规则以各基金管理公司公布为准。</w:t>
      </w:r>
    </w:p>
    <w:p w:rsidR="004A1DF5" w:rsidRDefault="004A1DF5">
      <w:pPr>
        <w:ind w:firstLineChars="200" w:firstLine="480"/>
      </w:pPr>
      <w:r>
        <w:rPr>
          <w:rFonts w:hint="eastAsia"/>
        </w:rPr>
        <w:lastRenderedPageBreak/>
        <w:t>4</w:t>
      </w:r>
      <w:r>
        <w:rPr>
          <w:rFonts w:hint="eastAsia"/>
        </w:rPr>
        <w:t>、基金转换的最低份额，以各基金管理公司公布为准。</w:t>
      </w:r>
    </w:p>
    <w:p w:rsidR="004A1DF5" w:rsidRDefault="004A1DF5">
      <w:pPr>
        <w:ind w:firstLineChars="200" w:firstLine="480"/>
      </w:pPr>
      <w:r>
        <w:rPr>
          <w:rFonts w:hint="eastAsia"/>
        </w:rPr>
        <w:t>5</w:t>
      </w:r>
      <w:r>
        <w:rPr>
          <w:rFonts w:hint="eastAsia"/>
        </w:rPr>
        <w:t>、对客户基金转换的申请，正常情况下注册登记机构一般</w:t>
      </w:r>
      <w:r>
        <w:rPr>
          <w:rFonts w:hint="eastAsia"/>
        </w:rPr>
        <w:t>T</w:t>
      </w:r>
      <w:r>
        <w:rPr>
          <w:rFonts w:hint="eastAsia"/>
        </w:rPr>
        <w:t>＋</w:t>
      </w:r>
      <w:r>
        <w:rPr>
          <w:rFonts w:hint="eastAsia"/>
        </w:rPr>
        <w:t>1</w:t>
      </w:r>
      <w:r>
        <w:rPr>
          <w:rFonts w:hint="eastAsia"/>
        </w:rPr>
        <w:t>日确认有效份额并交割，我行将在</w:t>
      </w:r>
      <w:r>
        <w:rPr>
          <w:rFonts w:hint="eastAsia"/>
        </w:rPr>
        <w:t>T+1</w:t>
      </w:r>
      <w:r>
        <w:rPr>
          <w:rFonts w:hint="eastAsia"/>
        </w:rPr>
        <w:t>日将确认的转换基金份额划入客户的基金账户，客户可于Ｔ＋２查询。</w:t>
      </w:r>
    </w:p>
    <w:p w:rsidR="004A1DF5" w:rsidRDefault="004A1DF5">
      <w:pPr>
        <w:ind w:firstLineChars="200" w:firstLine="480"/>
      </w:pPr>
      <w:r>
        <w:rPr>
          <w:rFonts w:hint="eastAsia"/>
        </w:rPr>
        <w:t>6</w:t>
      </w:r>
      <w:r>
        <w:rPr>
          <w:rFonts w:hint="eastAsia"/>
        </w:rPr>
        <w:t>、基金转换只能在同一基金管理公司的采取同一收费模式的基金之间进行。</w:t>
      </w:r>
    </w:p>
    <w:p w:rsidR="004A1DF5" w:rsidRDefault="004A1DF5">
      <w:pPr>
        <w:ind w:firstLineChars="200" w:firstLine="480"/>
      </w:pPr>
      <w:r>
        <w:rPr>
          <w:rFonts w:hint="eastAsia"/>
        </w:rPr>
        <w:t>7</w:t>
      </w:r>
      <w:r>
        <w:rPr>
          <w:rFonts w:hint="eastAsia"/>
        </w:rPr>
        <w:t>、由于各基金管理公司的基金转换业务规则并不完全一致，基金转换的其他限制性规则及其他业务规则，参照对应的各基金管理公司的基金转换业务规则。</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、操作员选择“系统导航”－“其他中间业务”－“银基通”－“对公基金交易”－“转换”，或在业务代码处直接输入</w:t>
      </w:r>
      <w:r>
        <w:rPr>
          <w:rFonts w:hint="eastAsia"/>
        </w:rPr>
        <w:t>6675</w:t>
      </w:r>
      <w:r>
        <w:rPr>
          <w:rFonts w:hint="eastAsia"/>
        </w:rPr>
        <w:t>。</w:t>
      </w:r>
    </w:p>
    <w:p w:rsidR="004A1DF5" w:rsidRDefault="004A1DF5">
      <w:pPr>
        <w:ind w:firstLineChars="200" w:firstLine="480"/>
      </w:pPr>
      <w:r>
        <w:rPr>
          <w:rFonts w:hint="eastAsia"/>
        </w:rPr>
        <w:t>2</w:t>
      </w:r>
      <w:r>
        <w:rPr>
          <w:rFonts w:hint="eastAsia"/>
        </w:rPr>
        <w:t>、输入对公户口号。</w:t>
      </w:r>
    </w:p>
    <w:p w:rsidR="004A1DF5" w:rsidRDefault="004A1DF5">
      <w:pPr>
        <w:ind w:firstLineChars="200" w:firstLine="480"/>
      </w:pPr>
      <w:r>
        <w:rPr>
          <w:rFonts w:hint="eastAsia"/>
        </w:rPr>
        <w:t>3</w:t>
      </w:r>
      <w:r>
        <w:rPr>
          <w:rFonts w:hint="eastAsia"/>
        </w:rPr>
        <w:t>、输入基金代码，点击查询按钮，界面显示出户口信息及基金信息。</w:t>
      </w:r>
    </w:p>
    <w:p w:rsidR="004A1DF5" w:rsidRDefault="004A1DF5">
      <w:pPr>
        <w:ind w:firstLineChars="200" w:firstLine="480"/>
      </w:pPr>
      <w:r>
        <w:rPr>
          <w:rFonts w:hint="eastAsia"/>
        </w:rPr>
        <w:t>4</w:t>
      </w:r>
      <w:r>
        <w:rPr>
          <w:rFonts w:hint="eastAsia"/>
        </w:rPr>
        <w:t>、选择巨额赎回标志、输入转换后基金代码、赎回份数，请客户输入理财密码，按确定按钮。</w:t>
      </w:r>
    </w:p>
    <w:p w:rsidR="004A1DF5" w:rsidRDefault="004A1DF5">
      <w:pPr>
        <w:ind w:firstLineChars="200" w:firstLine="480"/>
      </w:pPr>
      <w:r>
        <w:rPr>
          <w:rFonts w:hint="eastAsia"/>
        </w:rPr>
        <w:t>5</w:t>
      </w:r>
      <w:r>
        <w:rPr>
          <w:rFonts w:hint="eastAsia"/>
        </w:rPr>
        <w:t>、打印输出：实时打印“招商银行代理开放式基金交易业务申请表”。</w:t>
      </w:r>
    </w:p>
    <w:p w:rsidR="004A1DF5" w:rsidRDefault="004A1DF5" w:rsidP="0004090F">
      <w:pPr>
        <w:pStyle w:val="5"/>
      </w:pPr>
      <w:bookmarkStart w:id="1569" w:name="_Toc101929699"/>
      <w:r>
        <w:rPr>
          <w:rFonts w:hint="eastAsia"/>
        </w:rPr>
        <w:t>十二、对公基金交易确认书打印（业务代码</w:t>
      </w:r>
      <w:r>
        <w:rPr>
          <w:rFonts w:hint="eastAsia"/>
        </w:rPr>
        <w:t>6676</w:t>
      </w:r>
      <w:r>
        <w:rPr>
          <w:rFonts w:hint="eastAsia"/>
        </w:rPr>
        <w:t>）</w:t>
      </w:r>
      <w:bookmarkEnd w:id="1569"/>
    </w:p>
    <w:p w:rsidR="004A1DF5" w:rsidRDefault="004A1DF5">
      <w:pPr>
        <w:pStyle w:val="6"/>
        <w:spacing w:line="360" w:lineRule="auto"/>
      </w:pPr>
      <w:r>
        <w:rPr>
          <w:rFonts w:hint="eastAsia"/>
        </w:rPr>
        <w:t>（一）功能介绍</w:t>
      </w:r>
    </w:p>
    <w:p w:rsidR="004A1DF5" w:rsidRDefault="004A1DF5">
      <w:pPr>
        <w:ind w:firstLineChars="200" w:firstLine="480"/>
      </w:pPr>
      <w:r>
        <w:rPr>
          <w:rFonts w:hAnsi="宋体" w:hint="eastAsia"/>
          <w:bCs/>
        </w:rPr>
        <w:t>打印基金交易确认书是指客户在我行办理了基金交易类业务并在注册登记机构确认交易结果后，需要留存相应业务处理结果凭证时到我行代理网点申请打印业务确认书的业务。</w:t>
      </w:r>
      <w:r>
        <w:rPr>
          <w:rFonts w:ascii="宋体" w:hAnsi="宋体" w:hint="eastAsia"/>
        </w:rPr>
        <w:t>由于基金代销业务属于非实时交易，因此客户在我行申请办理的所有账户及交易委托均需经基金注册登记人在</w:t>
      </w:r>
      <w:r>
        <w:rPr>
          <w:rFonts w:ascii="宋体" w:hAnsi="宋体"/>
        </w:rPr>
        <w:t>T + N</w:t>
      </w:r>
      <w:r>
        <w:rPr>
          <w:rFonts w:ascii="宋体" w:hAnsi="宋体" w:hint="eastAsia"/>
        </w:rPr>
        <w:t>日（正常情况下是</w:t>
      </w:r>
      <w:r>
        <w:rPr>
          <w:rFonts w:ascii="宋体" w:hAnsi="宋体"/>
        </w:rPr>
        <w:t>T+1</w:t>
      </w:r>
      <w:r>
        <w:rPr>
          <w:rFonts w:ascii="宋体" w:hAnsi="宋体" w:hint="eastAsia"/>
        </w:rPr>
        <w:t>日）确认后，方可确定其委托最终处理，因此，客户如需打印相关基金业务确认结果，可以在注册登记机构确认并将处理结果返回我行后（一般为</w:t>
      </w:r>
      <w:r>
        <w:rPr>
          <w:rFonts w:ascii="宋体" w:hAnsi="宋体"/>
        </w:rPr>
        <w:t>T+2</w:t>
      </w:r>
      <w:r>
        <w:rPr>
          <w:rFonts w:ascii="宋体" w:hAnsi="宋体" w:hint="eastAsia"/>
        </w:rPr>
        <w:t>），前往我行代销网点申请打印“对公基金交易确认书”。</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、操作员选择“系统导航”－“其他中间业务”－“银基通”－“对公基金交易”－“交易确认书打印”，或在业务代码处直接输入</w:t>
      </w:r>
      <w:r>
        <w:rPr>
          <w:rFonts w:hint="eastAsia"/>
        </w:rPr>
        <w:t>6676</w:t>
      </w:r>
      <w:r>
        <w:rPr>
          <w:rFonts w:hint="eastAsia"/>
        </w:rPr>
        <w:t>。</w:t>
      </w:r>
    </w:p>
    <w:p w:rsidR="004A1DF5" w:rsidRDefault="004A1DF5">
      <w:pPr>
        <w:ind w:firstLineChars="200" w:firstLine="480"/>
      </w:pPr>
      <w:r>
        <w:rPr>
          <w:rFonts w:hint="eastAsia"/>
        </w:rPr>
        <w:lastRenderedPageBreak/>
        <w:t>2</w:t>
      </w:r>
      <w:r>
        <w:rPr>
          <w:rFonts w:hint="eastAsia"/>
        </w:rPr>
        <w:t>、输入客户户口号，点击查询按钮，界面显示出户名。</w:t>
      </w:r>
    </w:p>
    <w:p w:rsidR="004A1DF5" w:rsidRDefault="004A1DF5">
      <w:pPr>
        <w:ind w:firstLineChars="200" w:firstLine="480"/>
      </w:pPr>
      <w:r>
        <w:rPr>
          <w:rFonts w:hint="eastAsia"/>
        </w:rPr>
        <w:t>3</w:t>
      </w:r>
      <w:r>
        <w:rPr>
          <w:rFonts w:hint="eastAsia"/>
        </w:rPr>
        <w:t>、输入起始日期，录入需要确认的合同号，点击确认按钮。</w:t>
      </w:r>
    </w:p>
    <w:p w:rsidR="004A1DF5" w:rsidRDefault="004A1DF5">
      <w:pPr>
        <w:ind w:firstLineChars="200" w:firstLine="480"/>
      </w:pPr>
      <w:r>
        <w:rPr>
          <w:rFonts w:hint="eastAsia"/>
        </w:rPr>
        <w:t>4</w:t>
      </w:r>
      <w:r>
        <w:rPr>
          <w:rFonts w:hint="eastAsia"/>
        </w:rPr>
        <w:t>、打印输出：实时打印“招商银行代理开放式基金业务确认书”。</w:t>
      </w:r>
    </w:p>
    <w:p w:rsidR="004A1DF5" w:rsidRDefault="004A1DF5" w:rsidP="0004090F">
      <w:pPr>
        <w:pStyle w:val="5"/>
      </w:pPr>
      <w:bookmarkStart w:id="1570" w:name="_Toc101929700"/>
      <w:r>
        <w:rPr>
          <w:rFonts w:hint="eastAsia"/>
        </w:rPr>
        <w:t>十三、对公基金定期定额功能申请（业务代码</w:t>
      </w:r>
      <w:r>
        <w:rPr>
          <w:rFonts w:hint="eastAsia"/>
        </w:rPr>
        <w:t>6677</w:t>
      </w:r>
      <w:r>
        <w:rPr>
          <w:rFonts w:hint="eastAsia"/>
        </w:rPr>
        <w:t>）</w:t>
      </w:r>
      <w:bookmarkEnd w:id="1570"/>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“定期定额投资”是指投资者经向我行申请，约定每期扣款金额，由系统于每期扣款日在投资者指定银行账户内自动完成扣款用于购买基金的一种投资方式。</w:t>
      </w:r>
      <w:r>
        <w:rPr>
          <w:rFonts w:ascii="宋体" w:hAnsi="宋体" w:hint="eastAsia"/>
        </w:rPr>
        <w:t>客户办理申请定期定额申请业务，须由其被授权经办人本人持身份证件、基金账户卡（基金公司未发行基金账户卡除外）和填妥的“</w:t>
      </w:r>
      <w:r>
        <w:rPr>
          <w:rFonts w:hAnsi="宋体" w:hint="eastAsia"/>
          <w:bCs/>
        </w:rPr>
        <w:t>招商银行</w:t>
      </w:r>
      <w:r>
        <w:rPr>
          <w:rFonts w:hint="eastAsia"/>
        </w:rPr>
        <w:t>代理开放式基金定期定额交易申请表</w:t>
      </w:r>
      <w:r>
        <w:rPr>
          <w:rFonts w:ascii="宋体" w:hAnsi="宋体" w:hint="eastAsia"/>
        </w:rPr>
        <w:t>”到我行代理网点办理。</w:t>
      </w:r>
    </w:p>
    <w:p w:rsidR="004A1DF5" w:rsidRDefault="004A1DF5">
      <w:pPr>
        <w:pStyle w:val="6"/>
        <w:spacing w:line="360" w:lineRule="auto"/>
      </w:pPr>
      <w:r>
        <w:rPr>
          <w:rFonts w:hint="eastAsia"/>
        </w:rPr>
        <w:t>（二）操作要点</w:t>
      </w:r>
    </w:p>
    <w:p w:rsidR="004A1DF5" w:rsidRDefault="004A1DF5">
      <w:pPr>
        <w:ind w:firstLineChars="200" w:firstLine="480"/>
        <w:rPr>
          <w:rFonts w:ascii="宋体" w:hAnsi="宋体"/>
        </w:rPr>
      </w:pPr>
      <w:r>
        <w:rPr>
          <w:rFonts w:ascii="宋体" w:hAnsi="宋体" w:hint="eastAsia"/>
        </w:rPr>
        <w:t>1、客户申请定期定额服务时自行决定每期投资金额，每期最低申购金额不得低于人民币300元（含300元），申购金额最小单位保留到分；同时，每期申购金额不受各只基金的每次最低申购金额的限制。</w:t>
      </w:r>
    </w:p>
    <w:p w:rsidR="004A1DF5" w:rsidRDefault="004A1DF5">
      <w:pPr>
        <w:ind w:firstLineChars="200" w:firstLine="480"/>
        <w:rPr>
          <w:rFonts w:ascii="宋体" w:hAnsi="宋体"/>
        </w:rPr>
      </w:pPr>
      <w:r>
        <w:rPr>
          <w:rFonts w:hAnsi="宋体" w:hint="eastAsia"/>
          <w:bCs/>
        </w:rPr>
        <w:t>2</w:t>
      </w:r>
      <w:r>
        <w:rPr>
          <w:rFonts w:hAnsi="宋体" w:hint="eastAsia"/>
          <w:bCs/>
        </w:rPr>
        <w:t>、</w:t>
      </w:r>
      <w:r>
        <w:rPr>
          <w:rFonts w:ascii="宋体" w:hAnsi="宋体" w:hint="eastAsia"/>
        </w:rPr>
        <w:t>客户在成功申请定期定额服务后即成为一个定期定额服务的投资计划；同一客户（指同一个客户号下）可以同时设立多只基金的定期定额服务投资计划，但同一客户下同一只基金只能存在一个定期定额服务投资计划。客户可以随时通过修改定期定额服务调整定期定额服务投资计划。</w:t>
      </w:r>
    </w:p>
    <w:p w:rsidR="004A1DF5" w:rsidRDefault="004A1DF5">
      <w:pPr>
        <w:ind w:firstLineChars="200" w:firstLine="480"/>
        <w:rPr>
          <w:rFonts w:ascii="宋体" w:hAnsi="宋体"/>
        </w:rPr>
      </w:pPr>
      <w:r>
        <w:rPr>
          <w:rFonts w:ascii="宋体" w:hAnsi="宋体" w:hint="eastAsia"/>
        </w:rPr>
        <w:t>3、定期定额申购费率以各基金公布的申购费率为准。</w:t>
      </w:r>
    </w:p>
    <w:p w:rsidR="004A1DF5" w:rsidRDefault="004A1DF5">
      <w:pPr>
        <w:ind w:firstLineChars="200" w:firstLine="480"/>
        <w:rPr>
          <w:rFonts w:ascii="宋体" w:hAnsi="宋体"/>
        </w:rPr>
      </w:pPr>
      <w:r>
        <w:rPr>
          <w:rFonts w:ascii="宋体" w:hAnsi="宋体" w:hint="eastAsia"/>
        </w:rPr>
        <w:t>4、定期定额服务的按期扣款方式为每月扣款，月扣款日定为每月8日，遇双休、节假日顺延。客户在8日前（不含8日）成功申请定期定额服务，首次扣款日从当月起；客户在8日后（含8日）成功申请定期定额服务，首次扣款顺延到下月开始。</w:t>
      </w:r>
    </w:p>
    <w:p w:rsidR="004A1DF5" w:rsidRDefault="004A1DF5">
      <w:pPr>
        <w:ind w:firstLineChars="200" w:firstLine="480"/>
        <w:rPr>
          <w:rFonts w:ascii="宋体" w:hAnsi="宋体"/>
        </w:rPr>
      </w:pPr>
      <w:r>
        <w:rPr>
          <w:rFonts w:ascii="宋体" w:hAnsi="宋体" w:hint="eastAsia"/>
        </w:rPr>
        <w:t>5、各基金定期定额交易由系统自动在约定扣款日对相应的专户中进行扣款；如因账户余额不足造成扣款失败，则表示客户自动放弃本期定期定额申购。因账户余额不足造成连续三期的定期定额申购扣款不成功，我行自行终止该笔定期定额服务。客户欲继续已终止的定期定额服务，需要重新进行申请。基金的扣款宽</w:t>
      </w:r>
      <w:r>
        <w:rPr>
          <w:rFonts w:ascii="宋体" w:hAnsi="宋体" w:hint="eastAsia"/>
        </w:rPr>
        <w:lastRenderedPageBreak/>
        <w:t>限期在“开放式基金后台”进行设定，由总行进行维护。</w:t>
      </w:r>
    </w:p>
    <w:p w:rsidR="004A1DF5" w:rsidRDefault="004A1DF5">
      <w:pPr>
        <w:ind w:firstLineChars="200" w:firstLine="480"/>
        <w:rPr>
          <w:rFonts w:ascii="宋体" w:hAnsi="宋体"/>
        </w:rPr>
      </w:pPr>
      <w:r>
        <w:rPr>
          <w:rFonts w:ascii="宋体" w:hAnsi="宋体" w:hint="eastAsia"/>
        </w:rPr>
        <w:t>6、约定扣款日（T日）为基金申购申请日，该日基金净值即为成交价格；在T＋1日，基金登记注册与过户登记人根据代销机构上报的定期定额申购申请为客户办理权益登记；客户可从T＋2日起到我行代销网点打印当期或历史定期定额申购交易确认书。</w:t>
      </w:r>
    </w:p>
    <w:p w:rsidR="004A1DF5" w:rsidRDefault="004A1DF5">
      <w:pPr>
        <w:ind w:firstLineChars="200" w:firstLine="480"/>
        <w:rPr>
          <w:rFonts w:hAnsi="宋体"/>
          <w:bCs/>
        </w:rPr>
      </w:pPr>
      <w:r>
        <w:rPr>
          <w:rFonts w:ascii="宋体" w:hAnsi="宋体" w:hint="eastAsia"/>
        </w:rPr>
        <w:t>7、确认成功的定期定额基金申购份额与其他申购份额一并计入客户的同一基金账户内，基金账户内可赎回份额以基金账户现有余额（包括定期定额申购份额和其他申购份额），不受申购方式限制，赎回费率以各基金公布的为准。</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、操作员选择“系统导航”－“其他中间业务”－“银基通”－“对公基金交易”－“功能申请”，或在业务代码处直接输入</w:t>
      </w:r>
      <w:r>
        <w:rPr>
          <w:rFonts w:hint="eastAsia"/>
        </w:rPr>
        <w:t>6677</w:t>
      </w:r>
      <w:r>
        <w:rPr>
          <w:rFonts w:hint="eastAsia"/>
        </w:rPr>
        <w:t>。</w:t>
      </w:r>
    </w:p>
    <w:p w:rsidR="004A1DF5" w:rsidRDefault="004A1DF5">
      <w:pPr>
        <w:ind w:firstLineChars="200" w:firstLine="480"/>
      </w:pPr>
      <w:r>
        <w:rPr>
          <w:rFonts w:hint="eastAsia"/>
        </w:rPr>
        <w:t>2</w:t>
      </w:r>
      <w:r>
        <w:rPr>
          <w:rFonts w:hint="eastAsia"/>
        </w:rPr>
        <w:t>、输入客户户口号。</w:t>
      </w:r>
    </w:p>
    <w:p w:rsidR="004A1DF5" w:rsidRDefault="004A1DF5">
      <w:pPr>
        <w:ind w:firstLineChars="200" w:firstLine="480"/>
      </w:pPr>
      <w:r>
        <w:rPr>
          <w:rFonts w:hint="eastAsia"/>
        </w:rPr>
        <w:t>3</w:t>
      </w:r>
      <w:r>
        <w:rPr>
          <w:rFonts w:hint="eastAsia"/>
        </w:rPr>
        <w:t>、输入基金代码，点击查询按钮，界面显示出户口信息及基金信息。</w:t>
      </w:r>
    </w:p>
    <w:p w:rsidR="004A1DF5" w:rsidRDefault="004A1DF5">
      <w:pPr>
        <w:ind w:firstLineChars="200" w:firstLine="480"/>
      </w:pPr>
      <w:r>
        <w:rPr>
          <w:rFonts w:hint="eastAsia"/>
        </w:rPr>
        <w:t>4</w:t>
      </w:r>
      <w:r>
        <w:rPr>
          <w:rFonts w:hint="eastAsia"/>
        </w:rPr>
        <w:t>、选择收费方式，录入每期约定的申购金额，请客户输入理财密码，点击确认按钮。</w:t>
      </w:r>
    </w:p>
    <w:p w:rsidR="004A1DF5" w:rsidRDefault="004A1DF5">
      <w:pPr>
        <w:ind w:firstLineChars="200" w:firstLine="480"/>
      </w:pPr>
      <w:r>
        <w:rPr>
          <w:rFonts w:hint="eastAsia"/>
        </w:rPr>
        <w:t>5</w:t>
      </w:r>
      <w:r>
        <w:rPr>
          <w:rFonts w:hint="eastAsia"/>
        </w:rPr>
        <w:t>、打印输出：实时打印“招商银行代理开放式基金定期定额交易申请表”。</w:t>
      </w:r>
    </w:p>
    <w:p w:rsidR="004A1DF5" w:rsidRDefault="004A1DF5" w:rsidP="0004090F">
      <w:pPr>
        <w:pStyle w:val="5"/>
      </w:pPr>
      <w:bookmarkStart w:id="1571" w:name="_Toc101929701"/>
      <w:r>
        <w:rPr>
          <w:rFonts w:hint="eastAsia"/>
        </w:rPr>
        <w:t>十四、对公基金定期定额功能修改（业务代码</w:t>
      </w:r>
      <w:r>
        <w:rPr>
          <w:rFonts w:hint="eastAsia"/>
        </w:rPr>
        <w:t>6678</w:t>
      </w:r>
      <w:r>
        <w:rPr>
          <w:rFonts w:hint="eastAsia"/>
        </w:rPr>
        <w:t>）</w:t>
      </w:r>
      <w:bookmarkEnd w:id="1571"/>
    </w:p>
    <w:p w:rsidR="004A1DF5" w:rsidRDefault="004A1DF5">
      <w:pPr>
        <w:pStyle w:val="6"/>
        <w:spacing w:line="360" w:lineRule="auto"/>
      </w:pPr>
      <w:r>
        <w:rPr>
          <w:rFonts w:hint="eastAsia"/>
        </w:rPr>
        <w:t>（一）功能介绍</w:t>
      </w:r>
    </w:p>
    <w:p w:rsidR="004A1DF5" w:rsidRDefault="004A1DF5">
      <w:pPr>
        <w:ind w:firstLineChars="200" w:firstLine="480"/>
      </w:pPr>
      <w:r>
        <w:rPr>
          <w:rFonts w:ascii="宋体" w:hAnsi="宋体" w:hint="eastAsia"/>
          <w:bCs/>
        </w:rPr>
        <w:t>通过该功能实现对客户约定的申购金额进行修改。</w:t>
      </w:r>
      <w:r>
        <w:rPr>
          <w:rFonts w:ascii="宋体" w:hAnsi="宋体" w:hint="eastAsia"/>
        </w:rPr>
        <w:t>客户办理申请定期定额修改业务，须由其被授权经办人本人持身份证件、基金账户卡（基金公司未发行基金账户卡除外）和填妥的“</w:t>
      </w:r>
      <w:r>
        <w:rPr>
          <w:rFonts w:hAnsi="宋体" w:hint="eastAsia"/>
          <w:bCs/>
        </w:rPr>
        <w:t>招商银行</w:t>
      </w:r>
      <w:r>
        <w:rPr>
          <w:rFonts w:hint="eastAsia"/>
        </w:rPr>
        <w:t>代理开放式基金定期定额交易申请表</w:t>
      </w:r>
      <w:r>
        <w:rPr>
          <w:rFonts w:ascii="宋体" w:hAnsi="宋体" w:hint="eastAsia"/>
        </w:rPr>
        <w:t>”到我行代理网点办理</w:t>
      </w:r>
      <w:r>
        <w:rPr>
          <w:rFonts w:ascii="宋体" w:hAnsi="宋体" w:hint="eastAsia"/>
          <w:bCs/>
        </w:rPr>
        <w:t>。</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、操作员选择“系统导航”－“其他中间业务”－“银基通”－“对公基金交易”－“功能修改”，或在业务代码处直接输入</w:t>
      </w:r>
      <w:r>
        <w:rPr>
          <w:rFonts w:hint="eastAsia"/>
        </w:rPr>
        <w:t>6678</w:t>
      </w:r>
      <w:r>
        <w:rPr>
          <w:rFonts w:hint="eastAsia"/>
        </w:rPr>
        <w:t>。</w:t>
      </w:r>
    </w:p>
    <w:p w:rsidR="004A1DF5" w:rsidRDefault="004A1DF5">
      <w:pPr>
        <w:ind w:firstLineChars="200" w:firstLine="480"/>
      </w:pPr>
      <w:r>
        <w:rPr>
          <w:rFonts w:hint="eastAsia"/>
        </w:rPr>
        <w:t>2</w:t>
      </w:r>
      <w:r>
        <w:rPr>
          <w:rFonts w:hint="eastAsia"/>
        </w:rPr>
        <w:t>、输入客户户口号。</w:t>
      </w:r>
    </w:p>
    <w:p w:rsidR="004A1DF5" w:rsidRDefault="004A1DF5">
      <w:pPr>
        <w:ind w:firstLineChars="200" w:firstLine="480"/>
      </w:pPr>
      <w:r>
        <w:rPr>
          <w:rFonts w:hint="eastAsia"/>
        </w:rPr>
        <w:t>3</w:t>
      </w:r>
      <w:r>
        <w:rPr>
          <w:rFonts w:hint="eastAsia"/>
        </w:rPr>
        <w:t>、输入基金代码，点击查询按钮，界面显示出户口信息及基金信息。</w:t>
      </w:r>
    </w:p>
    <w:p w:rsidR="004A1DF5" w:rsidRDefault="004A1DF5">
      <w:pPr>
        <w:ind w:firstLineChars="200" w:firstLine="480"/>
      </w:pPr>
      <w:r>
        <w:rPr>
          <w:rFonts w:hint="eastAsia"/>
        </w:rPr>
        <w:lastRenderedPageBreak/>
        <w:t>4</w:t>
      </w:r>
      <w:r>
        <w:rPr>
          <w:rFonts w:hint="eastAsia"/>
        </w:rPr>
        <w:t>、录入每期申购金额，请客户输入理财密码，点确定按钮。</w:t>
      </w:r>
    </w:p>
    <w:p w:rsidR="004A1DF5" w:rsidRDefault="004A1DF5">
      <w:pPr>
        <w:ind w:firstLineChars="200" w:firstLine="480"/>
      </w:pPr>
      <w:r>
        <w:rPr>
          <w:rFonts w:hint="eastAsia"/>
        </w:rPr>
        <w:t>5</w:t>
      </w:r>
      <w:r>
        <w:rPr>
          <w:rFonts w:hint="eastAsia"/>
        </w:rPr>
        <w:t>、打印输出：实时打印“招商银行代理开放式基金定期定额交易申请表”。</w:t>
      </w:r>
    </w:p>
    <w:p w:rsidR="004A1DF5" w:rsidRDefault="004A1DF5" w:rsidP="0004090F">
      <w:pPr>
        <w:pStyle w:val="5"/>
      </w:pPr>
      <w:bookmarkStart w:id="1572" w:name="_Toc101929702"/>
      <w:r>
        <w:rPr>
          <w:rFonts w:hint="eastAsia"/>
        </w:rPr>
        <w:t>十五、对公基金定期定额功能取消（业务代码</w:t>
      </w:r>
      <w:r>
        <w:rPr>
          <w:rFonts w:hint="eastAsia"/>
        </w:rPr>
        <w:t>6679</w:t>
      </w:r>
      <w:r>
        <w:rPr>
          <w:rFonts w:hint="eastAsia"/>
        </w:rPr>
        <w:t>）</w:t>
      </w:r>
      <w:bookmarkEnd w:id="1572"/>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szCs w:val="21"/>
        </w:rPr>
        <w:t>客户通过该功能</w:t>
      </w:r>
      <w:r>
        <w:rPr>
          <w:szCs w:val="21"/>
        </w:rPr>
        <w:t>，</w:t>
      </w:r>
      <w:r>
        <w:rPr>
          <w:rFonts w:hint="eastAsia"/>
          <w:szCs w:val="21"/>
        </w:rPr>
        <w:t>取消</w:t>
      </w:r>
      <w:r>
        <w:rPr>
          <w:szCs w:val="21"/>
        </w:rPr>
        <w:t>约定</w:t>
      </w:r>
      <w:r>
        <w:rPr>
          <w:rFonts w:hint="eastAsia"/>
          <w:szCs w:val="21"/>
        </w:rPr>
        <w:t>按</w:t>
      </w:r>
      <w:r>
        <w:rPr>
          <w:szCs w:val="21"/>
        </w:rPr>
        <w:t>期扣款</w:t>
      </w:r>
      <w:r>
        <w:rPr>
          <w:rFonts w:hint="eastAsia"/>
          <w:szCs w:val="21"/>
        </w:rPr>
        <w:t>申购基金的业务。</w:t>
      </w:r>
      <w:r>
        <w:rPr>
          <w:rFonts w:ascii="宋体" w:hAnsi="宋体" w:hint="eastAsia"/>
        </w:rPr>
        <w:t>客户办理申请定期定额取消业务，须由其被授权经办人本人持身份证件、基金账户卡（基金公司未发行基金账户卡除外）和填妥的“</w:t>
      </w:r>
      <w:r>
        <w:rPr>
          <w:rFonts w:hAnsi="宋体" w:hint="eastAsia"/>
          <w:bCs/>
        </w:rPr>
        <w:t>招商银行</w:t>
      </w:r>
      <w:r>
        <w:rPr>
          <w:rFonts w:hint="eastAsia"/>
        </w:rPr>
        <w:t>代理开放式基金定期定额交易申请表</w:t>
      </w:r>
      <w:r>
        <w:rPr>
          <w:rFonts w:ascii="宋体" w:hAnsi="宋体" w:hint="eastAsia"/>
        </w:rPr>
        <w:t>”到我行代理网点办理。</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、操作员选择“系统导航”－“其他中间业务”－“银基通”－“对公基金交易”－“功能取消”，或在业务代码处直接输入</w:t>
      </w:r>
      <w:r>
        <w:rPr>
          <w:rFonts w:hint="eastAsia"/>
        </w:rPr>
        <w:t>6679</w:t>
      </w:r>
      <w:r>
        <w:rPr>
          <w:rFonts w:hint="eastAsia"/>
        </w:rPr>
        <w:t>。</w:t>
      </w:r>
    </w:p>
    <w:p w:rsidR="004A1DF5" w:rsidRDefault="004A1DF5">
      <w:pPr>
        <w:ind w:firstLineChars="200" w:firstLine="480"/>
      </w:pPr>
      <w:r>
        <w:rPr>
          <w:rFonts w:hint="eastAsia"/>
        </w:rPr>
        <w:t>2</w:t>
      </w:r>
      <w:r>
        <w:rPr>
          <w:rFonts w:hint="eastAsia"/>
        </w:rPr>
        <w:t>、输入客户户口号。</w:t>
      </w:r>
    </w:p>
    <w:p w:rsidR="004A1DF5" w:rsidRDefault="004A1DF5">
      <w:pPr>
        <w:ind w:firstLineChars="200" w:firstLine="480"/>
      </w:pPr>
      <w:r>
        <w:rPr>
          <w:rFonts w:hint="eastAsia"/>
        </w:rPr>
        <w:t>3</w:t>
      </w:r>
      <w:r>
        <w:rPr>
          <w:rFonts w:hint="eastAsia"/>
        </w:rPr>
        <w:t>、输入基金代码，点击查询按钮，界面显示出户口信息及基金信息</w:t>
      </w:r>
    </w:p>
    <w:p w:rsidR="004A1DF5" w:rsidRDefault="004A1DF5">
      <w:pPr>
        <w:ind w:firstLineChars="200" w:firstLine="480"/>
      </w:pPr>
      <w:r>
        <w:rPr>
          <w:rFonts w:hint="eastAsia"/>
        </w:rPr>
        <w:t>3</w:t>
      </w:r>
      <w:r>
        <w:rPr>
          <w:rFonts w:hint="eastAsia"/>
        </w:rPr>
        <w:t>、请客户输入理财密码，按确定。</w:t>
      </w:r>
    </w:p>
    <w:p w:rsidR="004A1DF5" w:rsidRDefault="004A1DF5">
      <w:pPr>
        <w:ind w:firstLineChars="200" w:firstLine="480"/>
      </w:pPr>
      <w:r>
        <w:rPr>
          <w:rFonts w:hint="eastAsia"/>
        </w:rPr>
        <w:t>4</w:t>
      </w:r>
      <w:r>
        <w:rPr>
          <w:rFonts w:hint="eastAsia"/>
        </w:rPr>
        <w:t>、打印输出：实时打印“招商银行代理开放式基金定期定额交易申请表”。</w:t>
      </w:r>
    </w:p>
    <w:p w:rsidR="004A1DF5" w:rsidRDefault="004A1DF5" w:rsidP="0004090F">
      <w:pPr>
        <w:pStyle w:val="5"/>
      </w:pPr>
      <w:bookmarkStart w:id="1573" w:name="_Toc101929703"/>
      <w:r>
        <w:rPr>
          <w:rFonts w:hint="eastAsia"/>
        </w:rPr>
        <w:t>十六、对公账户转理财专户（业务代码</w:t>
      </w:r>
      <w:r>
        <w:rPr>
          <w:rFonts w:hint="eastAsia"/>
        </w:rPr>
        <w:t>6681</w:t>
      </w:r>
      <w:r>
        <w:rPr>
          <w:rFonts w:hint="eastAsia"/>
        </w:rPr>
        <w:t>）</w:t>
      </w:r>
      <w:bookmarkEnd w:id="1573"/>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将活期结算户资金转入理财专户。</w:t>
      </w:r>
    </w:p>
    <w:p w:rsidR="004A1DF5" w:rsidRDefault="004A1DF5">
      <w:pPr>
        <w:pStyle w:val="6"/>
        <w:spacing w:line="360" w:lineRule="auto"/>
      </w:pPr>
      <w:r>
        <w:rPr>
          <w:rFonts w:hint="eastAsia"/>
        </w:rPr>
        <w:t>（二）操作要点</w:t>
      </w:r>
    </w:p>
    <w:p w:rsidR="004A1DF5" w:rsidRDefault="004A1DF5">
      <w:pPr>
        <w:ind w:firstLineChars="200" w:firstLine="480"/>
      </w:pPr>
      <w:r>
        <w:rPr>
          <w:rFonts w:hAnsi="宋体" w:hint="eastAsia"/>
          <w:bCs/>
        </w:rPr>
        <w:t>单位活期转理财专户</w:t>
      </w:r>
      <w:r>
        <w:rPr>
          <w:rFonts w:ascii="宋体" w:hAnsi="宋体" w:hint="eastAsia"/>
        </w:rPr>
        <w:t>保证金只能在开市期内进行，每日收市后至清算前这段期间不能进行保证金转账，并且需要单位客户出具其活期结算账户的转账支票。</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、操作员选择“系统导航”－“其他中间业务”－“银基通”－“对公基金相关”－“对公账户转理财专户”，或在业务代码处直接输入</w:t>
      </w:r>
      <w:r>
        <w:rPr>
          <w:rFonts w:hint="eastAsia"/>
        </w:rPr>
        <w:t>6681</w:t>
      </w:r>
      <w:r>
        <w:rPr>
          <w:rFonts w:hint="eastAsia"/>
        </w:rPr>
        <w:t>。</w:t>
      </w:r>
    </w:p>
    <w:p w:rsidR="004A1DF5" w:rsidRDefault="004A1DF5">
      <w:pPr>
        <w:ind w:firstLineChars="200" w:firstLine="480"/>
      </w:pPr>
      <w:r>
        <w:rPr>
          <w:rFonts w:hint="eastAsia"/>
        </w:rPr>
        <w:lastRenderedPageBreak/>
        <w:t>2</w:t>
      </w:r>
      <w:r>
        <w:rPr>
          <w:rFonts w:hint="eastAsia"/>
        </w:rPr>
        <w:t>、输入客户资金账户。</w:t>
      </w:r>
    </w:p>
    <w:p w:rsidR="004A1DF5" w:rsidRDefault="004A1DF5">
      <w:pPr>
        <w:ind w:firstLineChars="200" w:firstLine="480"/>
      </w:pPr>
      <w:r>
        <w:rPr>
          <w:rFonts w:hint="eastAsia"/>
        </w:rPr>
        <w:t>3</w:t>
      </w:r>
      <w:r>
        <w:rPr>
          <w:rFonts w:hint="eastAsia"/>
        </w:rPr>
        <w:t>、录入转账金额。</w:t>
      </w:r>
    </w:p>
    <w:p w:rsidR="004A1DF5" w:rsidRDefault="004A1DF5">
      <w:pPr>
        <w:ind w:firstLineChars="200" w:firstLine="480"/>
      </w:pPr>
      <w:r>
        <w:rPr>
          <w:rFonts w:hint="eastAsia"/>
        </w:rPr>
        <w:t>4</w:t>
      </w:r>
      <w:r>
        <w:rPr>
          <w:rFonts w:hint="eastAsia"/>
        </w:rPr>
        <w:t>、请客户输入取款密码，按确定。</w:t>
      </w:r>
    </w:p>
    <w:p w:rsidR="004A1DF5" w:rsidRDefault="004A1DF5">
      <w:pPr>
        <w:ind w:firstLineChars="200" w:firstLine="480"/>
      </w:pPr>
      <w:r>
        <w:rPr>
          <w:rFonts w:hint="eastAsia"/>
        </w:rPr>
        <w:t>5</w:t>
      </w:r>
      <w:r>
        <w:rPr>
          <w:rFonts w:hint="eastAsia"/>
        </w:rPr>
        <w:t>、打印输出：不实时打印，经办人可以在“系统导航”－“客户管理”－“回单账单打印”中查询回单并打印。</w:t>
      </w:r>
    </w:p>
    <w:p w:rsidR="004A1DF5" w:rsidRDefault="004A1DF5" w:rsidP="0004090F">
      <w:pPr>
        <w:pStyle w:val="5"/>
      </w:pPr>
      <w:bookmarkStart w:id="1574" w:name="_Toc101929704"/>
      <w:r>
        <w:rPr>
          <w:rFonts w:hint="eastAsia"/>
        </w:rPr>
        <w:t>十七、对公基金理财专户转对公账户（业务代码</w:t>
      </w:r>
      <w:r>
        <w:rPr>
          <w:rFonts w:hint="eastAsia"/>
        </w:rPr>
        <w:t>6682</w:t>
      </w:r>
      <w:r>
        <w:rPr>
          <w:rFonts w:hint="eastAsia"/>
        </w:rPr>
        <w:t>）</w:t>
      </w:r>
      <w:bookmarkEnd w:id="1574"/>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将理财专户的资金转入活期结算户。</w:t>
      </w:r>
    </w:p>
    <w:p w:rsidR="004A1DF5" w:rsidRDefault="004A1DF5">
      <w:pPr>
        <w:pStyle w:val="6"/>
        <w:spacing w:line="360" w:lineRule="auto"/>
      </w:pPr>
      <w:r>
        <w:rPr>
          <w:rFonts w:hint="eastAsia"/>
        </w:rPr>
        <w:t>（二）操作要点</w:t>
      </w:r>
    </w:p>
    <w:p w:rsidR="004A1DF5" w:rsidRDefault="004A1DF5">
      <w:pPr>
        <w:ind w:firstLineChars="200" w:firstLine="480"/>
      </w:pPr>
      <w:r>
        <w:rPr>
          <w:rFonts w:hAnsi="宋体" w:hint="eastAsia"/>
          <w:bCs/>
        </w:rPr>
        <w:t>理财专户</w:t>
      </w:r>
      <w:r>
        <w:rPr>
          <w:rFonts w:ascii="宋体" w:hAnsi="宋体" w:hint="eastAsia"/>
        </w:rPr>
        <w:t>保证金</w:t>
      </w:r>
      <w:r>
        <w:rPr>
          <w:rFonts w:hAnsi="宋体" w:hint="eastAsia"/>
          <w:bCs/>
        </w:rPr>
        <w:t>转活期</w:t>
      </w:r>
      <w:r>
        <w:rPr>
          <w:rFonts w:ascii="宋体" w:hAnsi="宋体" w:hint="eastAsia"/>
        </w:rPr>
        <w:t>的只能在开市期内进行，每日收市后至清算前这段期间不能进行保证金转账。</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、操作员选择“系统导航”－“其他中间业务”－“银基通”－“对公基金相关”－“理财专户转对公账户”，或在业务代码处直接输入</w:t>
      </w:r>
      <w:r>
        <w:rPr>
          <w:rFonts w:hint="eastAsia"/>
        </w:rPr>
        <w:t>6682</w:t>
      </w:r>
      <w:r>
        <w:rPr>
          <w:rFonts w:hint="eastAsia"/>
        </w:rPr>
        <w:t>。</w:t>
      </w:r>
    </w:p>
    <w:p w:rsidR="004A1DF5" w:rsidRDefault="004A1DF5">
      <w:pPr>
        <w:ind w:firstLineChars="200" w:firstLine="480"/>
      </w:pPr>
      <w:r>
        <w:rPr>
          <w:rFonts w:hint="eastAsia"/>
        </w:rPr>
        <w:t>2</w:t>
      </w:r>
      <w:r>
        <w:rPr>
          <w:rFonts w:hint="eastAsia"/>
        </w:rPr>
        <w:t>、输入客户户口号。</w:t>
      </w:r>
    </w:p>
    <w:p w:rsidR="004A1DF5" w:rsidRDefault="004A1DF5">
      <w:pPr>
        <w:ind w:firstLineChars="200" w:firstLine="480"/>
      </w:pPr>
      <w:r>
        <w:rPr>
          <w:rFonts w:hint="eastAsia"/>
        </w:rPr>
        <w:t>3</w:t>
      </w:r>
      <w:r>
        <w:rPr>
          <w:rFonts w:hint="eastAsia"/>
        </w:rPr>
        <w:t>、录入转账金额。</w:t>
      </w:r>
    </w:p>
    <w:p w:rsidR="004A1DF5" w:rsidRDefault="004A1DF5">
      <w:pPr>
        <w:ind w:firstLineChars="200" w:firstLine="480"/>
      </w:pPr>
      <w:r>
        <w:rPr>
          <w:rFonts w:hint="eastAsia"/>
        </w:rPr>
        <w:t>4</w:t>
      </w:r>
      <w:r>
        <w:rPr>
          <w:rFonts w:hint="eastAsia"/>
        </w:rPr>
        <w:t>、请客户输入理财密码。按确定键。</w:t>
      </w:r>
    </w:p>
    <w:p w:rsidR="004A1DF5" w:rsidRDefault="004A1DF5">
      <w:pPr>
        <w:ind w:firstLineChars="200" w:firstLine="480"/>
      </w:pPr>
      <w:r>
        <w:rPr>
          <w:rFonts w:hint="eastAsia"/>
        </w:rPr>
        <w:t>5</w:t>
      </w:r>
      <w:r>
        <w:rPr>
          <w:rFonts w:hint="eastAsia"/>
        </w:rPr>
        <w:t>、打印输出：不实时打印，经办人可以在“系统导航”－“客户管理”－“回单账单打印”中查询回单并打印。</w:t>
      </w:r>
    </w:p>
    <w:p w:rsidR="004A1DF5" w:rsidRDefault="004A1DF5" w:rsidP="0004090F">
      <w:pPr>
        <w:pStyle w:val="5"/>
      </w:pPr>
      <w:bookmarkStart w:id="1575" w:name="_Toc101929705"/>
      <w:r>
        <w:rPr>
          <w:rFonts w:hint="eastAsia"/>
        </w:rPr>
        <w:t>十八、对公基金证券业务密码重置（业务代码</w:t>
      </w:r>
      <w:r>
        <w:rPr>
          <w:rFonts w:hint="eastAsia"/>
        </w:rPr>
        <w:t>6683</w:t>
      </w:r>
      <w:r>
        <w:rPr>
          <w:rFonts w:hint="eastAsia"/>
        </w:rPr>
        <w:t>）</w:t>
      </w:r>
      <w:bookmarkEnd w:id="1575"/>
    </w:p>
    <w:p w:rsidR="004A1DF5" w:rsidRDefault="004A1DF5">
      <w:pPr>
        <w:pStyle w:val="6"/>
        <w:spacing w:line="360" w:lineRule="auto"/>
      </w:pPr>
      <w:r>
        <w:rPr>
          <w:rFonts w:hint="eastAsia"/>
        </w:rPr>
        <w:t>（一）功能介绍</w:t>
      </w:r>
    </w:p>
    <w:p w:rsidR="004A1DF5" w:rsidRDefault="004A1DF5">
      <w:r>
        <w:rPr>
          <w:rFonts w:hint="eastAsia"/>
        </w:rPr>
        <w:t>该功能是为方便客户遗忘对公基金理财密码而申请重置理财密码的一项功能。</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、操作员选择“系统导航”－“其他中间业务”－“银基通”－“对公基</w:t>
      </w:r>
      <w:r>
        <w:rPr>
          <w:rFonts w:hint="eastAsia"/>
        </w:rPr>
        <w:lastRenderedPageBreak/>
        <w:t>金相关”－“证券业务密码重置”，或在业务代码处直接输入</w:t>
      </w:r>
      <w:r>
        <w:rPr>
          <w:rFonts w:hint="eastAsia"/>
        </w:rPr>
        <w:t>6683</w:t>
      </w:r>
      <w:r>
        <w:rPr>
          <w:rFonts w:hint="eastAsia"/>
        </w:rPr>
        <w:t>。</w:t>
      </w:r>
    </w:p>
    <w:p w:rsidR="004A1DF5" w:rsidRDefault="004A1DF5">
      <w:pPr>
        <w:ind w:firstLineChars="200" w:firstLine="480"/>
      </w:pPr>
      <w:r>
        <w:rPr>
          <w:rFonts w:hint="eastAsia"/>
        </w:rPr>
        <w:t>2</w:t>
      </w:r>
      <w:r>
        <w:rPr>
          <w:rFonts w:hint="eastAsia"/>
        </w:rPr>
        <w:t>、输入客户户口号。</w:t>
      </w:r>
    </w:p>
    <w:p w:rsidR="004A1DF5" w:rsidRDefault="004A1DF5">
      <w:pPr>
        <w:ind w:firstLineChars="200" w:firstLine="480"/>
      </w:pPr>
      <w:r>
        <w:rPr>
          <w:rFonts w:hint="eastAsia"/>
        </w:rPr>
        <w:t>3</w:t>
      </w:r>
      <w:r>
        <w:rPr>
          <w:rFonts w:hint="eastAsia"/>
        </w:rPr>
        <w:t>、输入户口证件信息。</w:t>
      </w:r>
    </w:p>
    <w:p w:rsidR="004A1DF5" w:rsidRDefault="004A1DF5">
      <w:pPr>
        <w:ind w:firstLineChars="200" w:firstLine="480"/>
      </w:pPr>
      <w:r>
        <w:rPr>
          <w:rFonts w:hint="eastAsia"/>
        </w:rPr>
        <w:t>4</w:t>
      </w:r>
      <w:r>
        <w:rPr>
          <w:rFonts w:hint="eastAsia"/>
        </w:rPr>
        <w:t>、请客户输入新的理财密码，</w:t>
      </w:r>
      <w:r>
        <w:rPr>
          <w:rFonts w:hint="eastAsia"/>
        </w:rPr>
        <w:t xml:space="preserve"> </w:t>
      </w:r>
      <w:r>
        <w:rPr>
          <w:rFonts w:hint="eastAsia"/>
        </w:rPr>
        <w:t>按确定。</w:t>
      </w:r>
    </w:p>
    <w:p w:rsidR="004A1DF5" w:rsidRDefault="004A1DF5">
      <w:pPr>
        <w:ind w:firstLineChars="200" w:firstLine="480"/>
      </w:pPr>
      <w:r>
        <w:rPr>
          <w:rFonts w:hint="eastAsia"/>
        </w:rPr>
        <w:t>5</w:t>
      </w:r>
      <w:r>
        <w:rPr>
          <w:rFonts w:hint="eastAsia"/>
        </w:rPr>
        <w:t>、打印输出：实时打印“招商银行特殊业务申请书”。</w:t>
      </w:r>
    </w:p>
    <w:p w:rsidR="004A1DF5" w:rsidRDefault="004A1DF5" w:rsidP="0004090F">
      <w:pPr>
        <w:pStyle w:val="5"/>
      </w:pPr>
      <w:bookmarkStart w:id="1576" w:name="_Toc101929706"/>
      <w:r>
        <w:rPr>
          <w:rFonts w:hint="eastAsia"/>
        </w:rPr>
        <w:t>十九、对公基金证券业务密码修改（业务代码</w:t>
      </w:r>
      <w:r>
        <w:rPr>
          <w:rFonts w:hint="eastAsia"/>
        </w:rPr>
        <w:t>6684</w:t>
      </w:r>
      <w:r>
        <w:rPr>
          <w:rFonts w:hint="eastAsia"/>
        </w:rPr>
        <w:t>）</w:t>
      </w:r>
      <w:bookmarkEnd w:id="1576"/>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该功能是为了方便客户需要变更理财密码而设立的功能操作。</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、操作员选择“系统导航”－“其他中间业务”－“银基通”－“对公基金相关”－“证券业务密码修改”，或在业务代码处直接输入</w:t>
      </w:r>
      <w:r>
        <w:rPr>
          <w:rFonts w:hint="eastAsia"/>
        </w:rPr>
        <w:t>6684</w:t>
      </w:r>
      <w:r>
        <w:rPr>
          <w:rFonts w:hint="eastAsia"/>
        </w:rPr>
        <w:t>。</w:t>
      </w:r>
    </w:p>
    <w:p w:rsidR="004A1DF5" w:rsidRDefault="004A1DF5">
      <w:pPr>
        <w:ind w:firstLineChars="200" w:firstLine="480"/>
      </w:pPr>
      <w:r>
        <w:rPr>
          <w:rFonts w:hint="eastAsia"/>
        </w:rPr>
        <w:t>2</w:t>
      </w:r>
      <w:r>
        <w:rPr>
          <w:rFonts w:hint="eastAsia"/>
        </w:rPr>
        <w:t>、输入客户户口号。</w:t>
      </w:r>
    </w:p>
    <w:p w:rsidR="004A1DF5" w:rsidRDefault="004A1DF5">
      <w:pPr>
        <w:ind w:firstLineChars="200" w:firstLine="480"/>
      </w:pPr>
      <w:r>
        <w:rPr>
          <w:rFonts w:hint="eastAsia"/>
        </w:rPr>
        <w:t>3</w:t>
      </w:r>
      <w:r>
        <w:rPr>
          <w:rFonts w:hint="eastAsia"/>
        </w:rPr>
        <w:t>、输入户口证件信息。</w:t>
      </w:r>
    </w:p>
    <w:p w:rsidR="004A1DF5" w:rsidRDefault="004A1DF5">
      <w:pPr>
        <w:ind w:firstLineChars="200" w:firstLine="480"/>
      </w:pPr>
      <w:r>
        <w:rPr>
          <w:rFonts w:hint="eastAsia"/>
        </w:rPr>
        <w:t>4</w:t>
      </w:r>
      <w:r>
        <w:rPr>
          <w:rFonts w:hint="eastAsia"/>
        </w:rPr>
        <w:t>、请客户输入原理财密码和新理财密码，按确定。</w:t>
      </w:r>
    </w:p>
    <w:p w:rsidR="004A1DF5" w:rsidRDefault="004A1DF5">
      <w:pPr>
        <w:ind w:firstLineChars="200" w:firstLine="480"/>
      </w:pPr>
      <w:r>
        <w:rPr>
          <w:rFonts w:hint="eastAsia"/>
        </w:rPr>
        <w:t>5</w:t>
      </w:r>
      <w:r>
        <w:rPr>
          <w:rFonts w:hint="eastAsia"/>
        </w:rPr>
        <w:t>、打印输出：实时打印“招商银行特殊业务申请书”。</w:t>
      </w:r>
    </w:p>
    <w:p w:rsidR="004A1DF5" w:rsidRDefault="004A1DF5" w:rsidP="0004090F">
      <w:pPr>
        <w:pStyle w:val="5"/>
      </w:pPr>
      <w:bookmarkStart w:id="1577" w:name="_Toc101929707"/>
      <w:r>
        <w:rPr>
          <w:rFonts w:hint="eastAsia"/>
        </w:rPr>
        <w:t>二十、对公基金理财专户撤销（业务代码</w:t>
      </w:r>
      <w:r>
        <w:rPr>
          <w:rFonts w:hint="eastAsia"/>
        </w:rPr>
        <w:t>6687</w:t>
      </w:r>
      <w:r>
        <w:rPr>
          <w:rFonts w:hint="eastAsia"/>
        </w:rPr>
        <w:t>）</w:t>
      </w:r>
      <w:bookmarkEnd w:id="1577"/>
    </w:p>
    <w:p w:rsidR="004A1DF5" w:rsidRDefault="004A1DF5">
      <w:pPr>
        <w:pStyle w:val="6"/>
        <w:spacing w:line="360" w:lineRule="auto"/>
      </w:pPr>
      <w:r>
        <w:rPr>
          <w:rFonts w:hint="eastAsia"/>
        </w:rPr>
        <w:t>（一）功能介绍</w:t>
      </w:r>
    </w:p>
    <w:p w:rsidR="004A1DF5" w:rsidRDefault="004A1DF5">
      <w:pPr>
        <w:ind w:firstLineChars="200" w:firstLine="480"/>
      </w:pPr>
      <w:r>
        <w:rPr>
          <w:rFonts w:ascii="宋体" w:hAnsi="宋体" w:hint="eastAsia"/>
          <w:bCs/>
        </w:rPr>
        <w:t>通过该功能关闭户口项下的理财投资户，关户所产生的利息系统自动结转至同一户口下的活期结算户中。</w:t>
      </w:r>
      <w:r>
        <w:rPr>
          <w:rFonts w:ascii="宋体" w:hAnsi="宋体" w:hint="eastAsia"/>
        </w:rPr>
        <w:t>执行本程序后，系统只撤销理财专户与当时开设基金账户时对应的结算账户的关联，并不进行真正的关户操作。</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、理财专户中该基金账户卡下的所有基金份额为零。</w:t>
      </w:r>
    </w:p>
    <w:p w:rsidR="004A1DF5" w:rsidRDefault="004A1DF5">
      <w:pPr>
        <w:ind w:firstLineChars="200" w:firstLine="480"/>
      </w:pPr>
      <w:r>
        <w:rPr>
          <w:rFonts w:hint="eastAsia"/>
        </w:rPr>
        <w:t>2</w:t>
      </w:r>
      <w:r>
        <w:rPr>
          <w:rFonts w:hint="eastAsia"/>
        </w:rPr>
        <w:t>、客户没有任何与欲申请销户的基金账户有关的未完成交易。</w:t>
      </w:r>
    </w:p>
    <w:p w:rsidR="004A1DF5" w:rsidRDefault="004A1DF5">
      <w:pPr>
        <w:ind w:firstLineChars="200" w:firstLine="480"/>
      </w:pPr>
      <w:r>
        <w:rPr>
          <w:rFonts w:hint="eastAsia"/>
        </w:rPr>
        <w:t>3</w:t>
      </w:r>
      <w:r>
        <w:rPr>
          <w:rFonts w:hint="eastAsia"/>
        </w:rPr>
        <w:t>、当天也没有发生任何与该基金账户有关的基金交易委托。</w:t>
      </w:r>
    </w:p>
    <w:p w:rsidR="004A1DF5" w:rsidRDefault="004A1DF5">
      <w:pPr>
        <w:ind w:firstLineChars="200" w:firstLine="480"/>
      </w:pPr>
      <w:r>
        <w:rPr>
          <w:rFonts w:hint="eastAsia"/>
        </w:rPr>
        <w:t>4</w:t>
      </w:r>
      <w:r>
        <w:rPr>
          <w:rFonts w:hint="eastAsia"/>
        </w:rPr>
        <w:t>、理财专户处于正常状态（冻结、挂失状态下不能销户）。</w:t>
      </w:r>
    </w:p>
    <w:p w:rsidR="004A1DF5" w:rsidRDefault="004A1DF5">
      <w:pPr>
        <w:ind w:firstLineChars="200" w:firstLine="480"/>
      </w:pPr>
      <w:r>
        <w:rPr>
          <w:rFonts w:hint="eastAsia"/>
        </w:rPr>
        <w:lastRenderedPageBreak/>
        <w:t>5</w:t>
      </w:r>
      <w:r>
        <w:rPr>
          <w:rFonts w:hint="eastAsia"/>
        </w:rPr>
        <w:t>、没有在途未到账资金。</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w:t>
      </w:r>
      <w:r>
        <w:rPr>
          <w:rFonts w:ascii="宋体" w:hAnsi="宋体" w:hint="eastAsia"/>
        </w:rPr>
        <w:t>客户授权经办人需持本人身份证件和基金账户卡到原申请开通基金服务功能的网点办理，并填写“招商银行代理开放式基金账户业务申请表”，加盖公章。</w:t>
      </w:r>
    </w:p>
    <w:p w:rsidR="004A1DF5" w:rsidRDefault="004A1DF5">
      <w:pPr>
        <w:ind w:firstLineChars="200" w:firstLine="480"/>
      </w:pPr>
      <w:r>
        <w:rPr>
          <w:rFonts w:hint="eastAsia"/>
        </w:rPr>
        <w:t>2</w:t>
      </w:r>
      <w:r>
        <w:rPr>
          <w:rFonts w:hint="eastAsia"/>
        </w:rPr>
        <w:t>、操作员选择“系统导航”－“其他中间业务”－“银基通”－“对公基金相关”－“理财专户撤销”，或在业务代码处直接输入</w:t>
      </w:r>
      <w:r>
        <w:rPr>
          <w:rFonts w:hint="eastAsia"/>
        </w:rPr>
        <w:t>6687</w:t>
      </w:r>
      <w:r>
        <w:rPr>
          <w:rFonts w:hint="eastAsia"/>
        </w:rPr>
        <w:t>。</w:t>
      </w:r>
    </w:p>
    <w:p w:rsidR="004A1DF5" w:rsidRDefault="004A1DF5">
      <w:pPr>
        <w:ind w:firstLineChars="200" w:firstLine="480"/>
      </w:pPr>
      <w:r>
        <w:rPr>
          <w:rFonts w:hint="eastAsia"/>
        </w:rPr>
        <w:t>3</w:t>
      </w:r>
      <w:r>
        <w:rPr>
          <w:rFonts w:hint="eastAsia"/>
        </w:rPr>
        <w:t>、输入客户户口号。</w:t>
      </w:r>
    </w:p>
    <w:p w:rsidR="004A1DF5" w:rsidRDefault="004A1DF5">
      <w:pPr>
        <w:ind w:firstLineChars="200" w:firstLine="480"/>
      </w:pPr>
      <w:r>
        <w:rPr>
          <w:rFonts w:hint="eastAsia"/>
        </w:rPr>
        <w:t>4</w:t>
      </w:r>
      <w:r>
        <w:rPr>
          <w:rFonts w:hint="eastAsia"/>
        </w:rPr>
        <w:t>、输入户口证件信息。</w:t>
      </w:r>
    </w:p>
    <w:p w:rsidR="004A1DF5" w:rsidRDefault="004A1DF5">
      <w:pPr>
        <w:ind w:firstLineChars="200" w:firstLine="480"/>
      </w:pPr>
      <w:r>
        <w:rPr>
          <w:rFonts w:hint="eastAsia"/>
        </w:rPr>
        <w:t>5</w:t>
      </w:r>
      <w:r>
        <w:rPr>
          <w:rFonts w:hint="eastAsia"/>
        </w:rPr>
        <w:t>、请客户输入理财密码，</w:t>
      </w:r>
      <w:r>
        <w:rPr>
          <w:rFonts w:hint="eastAsia"/>
        </w:rPr>
        <w:t xml:space="preserve"> </w:t>
      </w:r>
      <w:r>
        <w:rPr>
          <w:rFonts w:hint="eastAsia"/>
        </w:rPr>
        <w:t>按确定键。</w:t>
      </w:r>
    </w:p>
    <w:p w:rsidR="004A1DF5" w:rsidRDefault="004A1DF5">
      <w:pPr>
        <w:ind w:firstLineChars="200" w:firstLine="480"/>
      </w:pPr>
      <w:r>
        <w:rPr>
          <w:rFonts w:hint="eastAsia"/>
        </w:rPr>
        <w:t>6</w:t>
      </w:r>
      <w:r>
        <w:rPr>
          <w:rFonts w:hint="eastAsia"/>
        </w:rPr>
        <w:t>、打印输出：实时打印“招商银行代理开放式基金账户业务申请表”。</w:t>
      </w:r>
    </w:p>
    <w:p w:rsidR="004A1DF5" w:rsidRDefault="004A1DF5">
      <w:pPr>
        <w:ind w:firstLineChars="200" w:firstLine="480"/>
      </w:pPr>
      <w:r>
        <w:rPr>
          <w:rFonts w:hint="eastAsia"/>
        </w:rPr>
        <w:t>7</w:t>
      </w:r>
      <w:r>
        <w:rPr>
          <w:rFonts w:hint="eastAsia"/>
        </w:rPr>
        <w:t>、系统处理销户成功后，经办人员须收回客户的基金账户卡。</w:t>
      </w:r>
    </w:p>
    <w:p w:rsidR="004A1DF5" w:rsidRDefault="004A1DF5" w:rsidP="0004090F">
      <w:pPr>
        <w:pStyle w:val="5"/>
      </w:pPr>
      <w:bookmarkStart w:id="1578" w:name="_Toc101929708"/>
      <w:r>
        <w:rPr>
          <w:rFonts w:hint="eastAsia"/>
        </w:rPr>
        <w:t>二十一、对公基金账户冻结（业务代码</w:t>
      </w:r>
      <w:r>
        <w:rPr>
          <w:rFonts w:hint="eastAsia"/>
        </w:rPr>
        <w:t>6649</w:t>
      </w:r>
      <w:r>
        <w:rPr>
          <w:rFonts w:hint="eastAsia"/>
        </w:rPr>
        <w:t>）</w:t>
      </w:r>
      <w:bookmarkEnd w:id="1578"/>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该功能是为了按规定冻结基金账户设立的操作。</w:t>
      </w:r>
    </w:p>
    <w:p w:rsidR="004A1DF5" w:rsidRDefault="004A1DF5">
      <w:pPr>
        <w:pStyle w:val="6"/>
        <w:spacing w:line="360" w:lineRule="auto"/>
      </w:pPr>
      <w:r>
        <w:rPr>
          <w:rFonts w:hint="eastAsia"/>
        </w:rPr>
        <w:t>（二）操作要点</w:t>
      </w:r>
    </w:p>
    <w:p w:rsidR="004A1DF5" w:rsidRDefault="004A1DF5">
      <w:pPr>
        <w:ind w:firstLineChars="200" w:firstLine="480"/>
      </w:pPr>
      <w:r>
        <w:rPr>
          <w:rFonts w:hint="eastAsia"/>
        </w:rPr>
        <w:t>1</w:t>
      </w:r>
      <w:r>
        <w:rPr>
          <w:rFonts w:hint="eastAsia"/>
        </w:rPr>
        <w:t>、我行是否受理基金冻结以与各基金公司签订的协议为准。</w:t>
      </w:r>
    </w:p>
    <w:p w:rsidR="004A1DF5" w:rsidRDefault="004A1DF5">
      <w:pPr>
        <w:ind w:firstLineChars="200" w:firstLine="480"/>
      </w:pPr>
      <w:r>
        <w:rPr>
          <w:rFonts w:hint="eastAsia"/>
        </w:rPr>
        <w:t>2</w:t>
      </w:r>
      <w:r>
        <w:rPr>
          <w:rFonts w:hint="eastAsia"/>
        </w:rPr>
        <w:t>、基金冻结与解冻的业务规则参见各基金公司公布的业务规则。</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、操作员选择“系统导航”－“其他中间业务”－“银基通”－“对公特殊交易”－“账户冻结”，或在业务代码处直接输入</w:t>
      </w:r>
      <w:r>
        <w:rPr>
          <w:rFonts w:hint="eastAsia"/>
        </w:rPr>
        <w:t>6649</w:t>
      </w:r>
      <w:r>
        <w:rPr>
          <w:rFonts w:hint="eastAsia"/>
        </w:rPr>
        <w:t>。</w:t>
      </w:r>
    </w:p>
    <w:p w:rsidR="004A1DF5" w:rsidRDefault="004A1DF5">
      <w:pPr>
        <w:ind w:firstLineChars="200" w:firstLine="480"/>
      </w:pPr>
      <w:r>
        <w:rPr>
          <w:rFonts w:hint="eastAsia"/>
        </w:rPr>
        <w:t>2</w:t>
      </w:r>
      <w:r>
        <w:rPr>
          <w:rFonts w:hint="eastAsia"/>
        </w:rPr>
        <w:t>、输入客户资金账户，点击查询按钮，界面显示出户口信息。</w:t>
      </w:r>
    </w:p>
    <w:p w:rsidR="004A1DF5" w:rsidRDefault="004A1DF5">
      <w:pPr>
        <w:ind w:firstLineChars="200" w:firstLine="480"/>
      </w:pPr>
      <w:r>
        <w:rPr>
          <w:rFonts w:hint="eastAsia"/>
        </w:rPr>
        <w:t>3</w:t>
      </w:r>
      <w:r>
        <w:rPr>
          <w:rFonts w:hint="eastAsia"/>
        </w:rPr>
        <w:t>、按电脑提示录入相关信息，按确定键。</w:t>
      </w:r>
    </w:p>
    <w:p w:rsidR="004A1DF5" w:rsidRDefault="004A1DF5">
      <w:pPr>
        <w:ind w:firstLineChars="200" w:firstLine="480"/>
      </w:pPr>
      <w:r>
        <w:rPr>
          <w:rFonts w:hint="eastAsia"/>
        </w:rPr>
        <w:t>4</w:t>
      </w:r>
      <w:r>
        <w:rPr>
          <w:rFonts w:hint="eastAsia"/>
        </w:rPr>
        <w:t>、打印输出：实时打印“招商银行特殊业务申请书”。</w:t>
      </w:r>
    </w:p>
    <w:p w:rsidR="004A1DF5" w:rsidRDefault="004A1DF5" w:rsidP="0004090F">
      <w:pPr>
        <w:pStyle w:val="5"/>
      </w:pPr>
      <w:bookmarkStart w:id="1579" w:name="_Toc101929709"/>
      <w:r>
        <w:rPr>
          <w:rFonts w:hint="eastAsia"/>
        </w:rPr>
        <w:lastRenderedPageBreak/>
        <w:t>二十二、对公基金账户解冻（业务代码</w:t>
      </w:r>
      <w:r>
        <w:rPr>
          <w:rFonts w:hint="eastAsia"/>
        </w:rPr>
        <w:t>6659</w:t>
      </w:r>
      <w:r>
        <w:rPr>
          <w:rFonts w:hint="eastAsia"/>
        </w:rPr>
        <w:t>）</w:t>
      </w:r>
      <w:bookmarkEnd w:id="1579"/>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该功能是为了按规定解冻基金账户设立的操作。</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、操作员选择“系统导航”－“其他中间业务”－“银基通”－“对公特殊交易”－“账户解冻”，或在业务代码处直接输入</w:t>
      </w:r>
      <w:r>
        <w:rPr>
          <w:rFonts w:hint="eastAsia"/>
        </w:rPr>
        <w:t>6659</w:t>
      </w:r>
      <w:r>
        <w:rPr>
          <w:rFonts w:hint="eastAsia"/>
        </w:rPr>
        <w:t>。</w:t>
      </w:r>
    </w:p>
    <w:p w:rsidR="004A1DF5" w:rsidRDefault="004A1DF5">
      <w:pPr>
        <w:ind w:firstLineChars="200" w:firstLine="480"/>
      </w:pPr>
      <w:r>
        <w:rPr>
          <w:rFonts w:hint="eastAsia"/>
        </w:rPr>
        <w:t>2</w:t>
      </w:r>
      <w:r>
        <w:rPr>
          <w:rFonts w:hint="eastAsia"/>
        </w:rPr>
        <w:t>、输入客户资金账户，点击查询按钮，界面显示出户口信息。</w:t>
      </w:r>
    </w:p>
    <w:p w:rsidR="004A1DF5" w:rsidRDefault="004A1DF5">
      <w:pPr>
        <w:ind w:firstLineChars="200" w:firstLine="480"/>
      </w:pPr>
      <w:r>
        <w:rPr>
          <w:rFonts w:hint="eastAsia"/>
        </w:rPr>
        <w:t>3</w:t>
      </w:r>
      <w:r>
        <w:rPr>
          <w:rFonts w:hint="eastAsia"/>
        </w:rPr>
        <w:t>、按电脑提示录入相关信息，按确定键。</w:t>
      </w:r>
    </w:p>
    <w:p w:rsidR="004A1DF5" w:rsidRDefault="004A1DF5">
      <w:pPr>
        <w:ind w:firstLineChars="200" w:firstLine="480"/>
      </w:pPr>
      <w:r>
        <w:rPr>
          <w:rFonts w:hint="eastAsia"/>
        </w:rPr>
        <w:t>4</w:t>
      </w:r>
      <w:r>
        <w:rPr>
          <w:rFonts w:hint="eastAsia"/>
        </w:rPr>
        <w:t>、打印输出：实时打印“招商银行特殊业务申请书”。</w:t>
      </w:r>
    </w:p>
    <w:p w:rsidR="004A1DF5" w:rsidRDefault="004A1DF5" w:rsidP="0004090F">
      <w:pPr>
        <w:pStyle w:val="5"/>
      </w:pPr>
      <w:bookmarkStart w:id="1580" w:name="_Toc101929710"/>
      <w:r>
        <w:rPr>
          <w:rFonts w:hint="eastAsia"/>
        </w:rPr>
        <w:t>二十三、对公基金账户挂失（业务代码</w:t>
      </w:r>
      <w:r>
        <w:rPr>
          <w:rFonts w:hint="eastAsia"/>
        </w:rPr>
        <w:t>6668</w:t>
      </w:r>
      <w:r>
        <w:rPr>
          <w:rFonts w:hint="eastAsia"/>
        </w:rPr>
        <w:t>）</w:t>
      </w:r>
      <w:bookmarkEnd w:id="1580"/>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该功能是为了按规定挂失基金账户设立的操作。</w:t>
      </w:r>
    </w:p>
    <w:p w:rsidR="004A1DF5" w:rsidRDefault="004A1DF5">
      <w:pPr>
        <w:pStyle w:val="6"/>
        <w:spacing w:line="360" w:lineRule="auto"/>
      </w:pPr>
      <w:r>
        <w:rPr>
          <w:rFonts w:hint="eastAsia"/>
        </w:rPr>
        <w:t>（二）操作要点</w:t>
      </w:r>
    </w:p>
    <w:p w:rsidR="004A1DF5" w:rsidRDefault="004A1DF5">
      <w:pPr>
        <w:snapToGrid w:val="0"/>
        <w:ind w:firstLineChars="200" w:firstLine="480"/>
        <w:rPr>
          <w:rFonts w:ascii="宋体"/>
          <w:kern w:val="0"/>
        </w:rPr>
      </w:pPr>
      <w:r>
        <w:rPr>
          <w:rFonts w:ascii="宋体" w:hint="eastAsia"/>
        </w:rPr>
        <w:t>1、客户</w:t>
      </w:r>
      <w:r>
        <w:rPr>
          <w:rFonts w:ascii="宋体" w:hAnsi="TimesNewRomanPSMT" w:hint="eastAsia"/>
          <w:kern w:val="0"/>
        </w:rPr>
        <w:t>发现基金账户卡丢失时，客户应尽快前往</w:t>
      </w:r>
      <w:r>
        <w:rPr>
          <w:rFonts w:ascii="宋体" w:hint="eastAsia"/>
        </w:rPr>
        <w:t>原申请开通基金服务功能的招行网点办理</w:t>
      </w:r>
      <w:r>
        <w:rPr>
          <w:rFonts w:ascii="宋体" w:hAnsi="TimesNewRomanPSMT" w:hint="eastAsia"/>
          <w:kern w:val="0"/>
        </w:rPr>
        <w:t>正式的挂失手续。</w:t>
      </w:r>
    </w:p>
    <w:p w:rsidR="004A1DF5" w:rsidRDefault="004A1DF5">
      <w:pPr>
        <w:snapToGrid w:val="0"/>
        <w:ind w:firstLineChars="200" w:firstLine="480"/>
        <w:rPr>
          <w:rFonts w:ascii="宋体"/>
        </w:rPr>
      </w:pPr>
      <w:r>
        <w:rPr>
          <w:rFonts w:ascii="宋体" w:hint="eastAsia"/>
        </w:rPr>
        <w:t>2、客户授权经办人须本人持有效身份证件、原基金账户卡（损坏补打情况）到原申请开通基金服务功能的招行网点柜面办理，填写“招商银行代理开放式基金特殊业务申请表”并加盖公章。</w:t>
      </w:r>
    </w:p>
    <w:p w:rsidR="004A1DF5" w:rsidRDefault="004A1DF5">
      <w:pPr>
        <w:snapToGrid w:val="0"/>
        <w:ind w:firstLineChars="200" w:firstLine="480"/>
        <w:rPr>
          <w:rFonts w:ascii="宋体"/>
        </w:rPr>
      </w:pPr>
      <w:r>
        <w:rPr>
          <w:rFonts w:ascii="宋体" w:hint="eastAsia"/>
        </w:rPr>
        <w:t>3、在挂失期内，客户不得进行与该基金账户卡有关的基金认购、申购、赎回、转托管等交易。</w:t>
      </w:r>
    </w:p>
    <w:p w:rsidR="004A1DF5" w:rsidRDefault="004A1DF5">
      <w:pPr>
        <w:snapToGrid w:val="0"/>
        <w:ind w:firstLineChars="200" w:firstLine="480"/>
        <w:rPr>
          <w:rFonts w:ascii="宋体"/>
          <w:kern w:val="0"/>
        </w:rPr>
      </w:pPr>
      <w:r>
        <w:rPr>
          <w:rFonts w:ascii="宋体" w:hAnsi="TimesNewRomanPSMT" w:hint="eastAsia"/>
          <w:kern w:val="0"/>
        </w:rPr>
        <w:t>4、客户因损坏原因补办基金账户卡，经办网点为客户打印与原基金账号一致的新基金账户卡（如果是我行代为打印的基金），并收回旧卡。</w:t>
      </w:r>
    </w:p>
    <w:p w:rsidR="004A1DF5" w:rsidRDefault="004A1DF5">
      <w:pPr>
        <w:snapToGrid w:val="0"/>
        <w:ind w:firstLineChars="200" w:firstLine="480"/>
        <w:rPr>
          <w:rFonts w:ascii="宋体"/>
        </w:rPr>
      </w:pPr>
      <w:r>
        <w:rPr>
          <w:rFonts w:ascii="宋体" w:hint="eastAsia"/>
        </w:rPr>
        <w:t>5、客户</w:t>
      </w:r>
      <w:r>
        <w:rPr>
          <w:rFonts w:ascii="宋体" w:hAnsi="TimesNewRomanPSMT" w:hint="eastAsia"/>
          <w:kern w:val="0"/>
        </w:rPr>
        <w:t>挂失基金账户后又找到原基金账户卡的，客户可以持原基金账户卡到申请挂失点解挂；客户在挂失期间，确认基金账户卡丢失的，可以申请办理解挂，并同时申请补办基金账户卡。南方基金管理有限公司发行的基金在补打基金账户卡打印即可。国泰客户出具补办基金账户卡的申请，传真至证券服务中心，</w:t>
      </w:r>
      <w:r>
        <w:rPr>
          <w:rFonts w:ascii="宋体" w:hAnsi="TimesNewRomanPSMT" w:hint="eastAsia"/>
          <w:kern w:val="0"/>
        </w:rPr>
        <w:lastRenderedPageBreak/>
        <w:t>服务中心再与国泰联系，原件寄国泰公司，国泰在一个月内发出新卡，但是在此期间内客户交易便没有账户卡核对，需凭银行受理补办的回执办理交易。</w:t>
      </w:r>
    </w:p>
    <w:p w:rsidR="004A1DF5" w:rsidRDefault="004A1DF5">
      <w:pPr>
        <w:ind w:firstLineChars="200" w:firstLine="480"/>
        <w:rPr>
          <w:rFonts w:hAnsi="宋体"/>
          <w:bCs/>
        </w:rPr>
      </w:pPr>
      <w:r>
        <w:rPr>
          <w:rFonts w:ascii="宋体" w:hint="eastAsia"/>
          <w:kern w:val="0"/>
        </w:rPr>
        <w:t>6、客户办理业务申请时提供的资料与开户资料不符的，经办网点应要求客户先申请办理变更基金账户资料。</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、操作员选择“系统导航”－“其他中间业务”－“银基通”－“对公特殊交易”－“账户挂失”，或在业务代码处直接输入</w:t>
      </w:r>
      <w:r>
        <w:rPr>
          <w:rFonts w:hint="eastAsia"/>
        </w:rPr>
        <w:t>6668</w:t>
      </w:r>
      <w:r>
        <w:rPr>
          <w:rFonts w:hint="eastAsia"/>
        </w:rPr>
        <w:t>。</w:t>
      </w:r>
    </w:p>
    <w:p w:rsidR="004A1DF5" w:rsidRDefault="004A1DF5">
      <w:pPr>
        <w:ind w:firstLineChars="200" w:firstLine="480"/>
      </w:pPr>
      <w:r>
        <w:rPr>
          <w:rFonts w:hint="eastAsia"/>
        </w:rPr>
        <w:t>2</w:t>
      </w:r>
      <w:r>
        <w:rPr>
          <w:rFonts w:hint="eastAsia"/>
        </w:rPr>
        <w:t>、输入客户资金账户，点击查询按钮，界面显示出户口信息。</w:t>
      </w:r>
    </w:p>
    <w:p w:rsidR="004A1DF5" w:rsidRDefault="004A1DF5">
      <w:pPr>
        <w:ind w:firstLineChars="200" w:firstLine="480"/>
      </w:pPr>
      <w:r>
        <w:rPr>
          <w:rFonts w:hint="eastAsia"/>
        </w:rPr>
        <w:t>3</w:t>
      </w:r>
      <w:r>
        <w:rPr>
          <w:rFonts w:hint="eastAsia"/>
        </w:rPr>
        <w:t>、按电脑提示录入相关信息，按确定键。</w:t>
      </w:r>
    </w:p>
    <w:p w:rsidR="004A1DF5" w:rsidRDefault="004A1DF5">
      <w:pPr>
        <w:ind w:firstLineChars="200" w:firstLine="480"/>
      </w:pPr>
      <w:r>
        <w:rPr>
          <w:rFonts w:hint="eastAsia"/>
        </w:rPr>
        <w:t>4</w:t>
      </w:r>
      <w:r>
        <w:rPr>
          <w:rFonts w:hint="eastAsia"/>
        </w:rPr>
        <w:t>、打印输出：实时打印“招商银行特殊业务申请书”。</w:t>
      </w:r>
    </w:p>
    <w:p w:rsidR="004A1DF5" w:rsidRDefault="004A1DF5" w:rsidP="0004090F">
      <w:pPr>
        <w:pStyle w:val="5"/>
      </w:pPr>
      <w:bookmarkStart w:id="1581" w:name="_Toc101929711"/>
      <w:r>
        <w:rPr>
          <w:rFonts w:hint="eastAsia"/>
        </w:rPr>
        <w:t>二十四、对公基金账户解挂（业务代码</w:t>
      </w:r>
      <w:r>
        <w:rPr>
          <w:rFonts w:hint="eastAsia"/>
        </w:rPr>
        <w:t>6669</w:t>
      </w:r>
      <w:r>
        <w:rPr>
          <w:rFonts w:hint="eastAsia"/>
        </w:rPr>
        <w:t>）</w:t>
      </w:r>
      <w:bookmarkEnd w:id="1581"/>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该功能是为了按规定解挂基金账户设立的操作，其规则等同于挂失业务原则。</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、操作员选择“系统导航”－“其他中间业务”－“银基通”－“对公特殊交易”－“账户解挂”，或在业务代码处直接输入</w:t>
      </w:r>
      <w:r>
        <w:rPr>
          <w:rFonts w:hint="eastAsia"/>
        </w:rPr>
        <w:t>6669</w:t>
      </w:r>
      <w:r>
        <w:rPr>
          <w:rFonts w:hint="eastAsia"/>
        </w:rPr>
        <w:t>。</w:t>
      </w:r>
    </w:p>
    <w:p w:rsidR="004A1DF5" w:rsidRDefault="004A1DF5">
      <w:pPr>
        <w:ind w:firstLineChars="200" w:firstLine="480"/>
      </w:pPr>
      <w:r>
        <w:rPr>
          <w:rFonts w:hint="eastAsia"/>
        </w:rPr>
        <w:t>2</w:t>
      </w:r>
      <w:r>
        <w:rPr>
          <w:rFonts w:hint="eastAsia"/>
        </w:rPr>
        <w:t>、输入客户资金账户，点击查询按钮，界面显示出户口信息。</w:t>
      </w:r>
    </w:p>
    <w:p w:rsidR="004A1DF5" w:rsidRDefault="004A1DF5">
      <w:pPr>
        <w:ind w:firstLineChars="200" w:firstLine="480"/>
      </w:pPr>
      <w:r>
        <w:rPr>
          <w:rFonts w:hint="eastAsia"/>
        </w:rPr>
        <w:t>3</w:t>
      </w:r>
      <w:r>
        <w:rPr>
          <w:rFonts w:hint="eastAsia"/>
        </w:rPr>
        <w:t>、按电脑提示录入相关信息，按确定键。</w:t>
      </w:r>
    </w:p>
    <w:p w:rsidR="004A1DF5" w:rsidRDefault="004A1DF5">
      <w:pPr>
        <w:ind w:firstLineChars="200" w:firstLine="480"/>
      </w:pPr>
      <w:r>
        <w:rPr>
          <w:rFonts w:hint="eastAsia"/>
        </w:rPr>
        <w:t>4</w:t>
      </w:r>
      <w:r>
        <w:rPr>
          <w:rFonts w:hint="eastAsia"/>
        </w:rPr>
        <w:t>、打印输出：实时打印“招商银行特殊业务申请书”。</w:t>
      </w:r>
    </w:p>
    <w:p w:rsidR="004A1DF5" w:rsidRDefault="004A1DF5" w:rsidP="0004090F">
      <w:pPr>
        <w:pStyle w:val="5"/>
      </w:pPr>
      <w:bookmarkStart w:id="1582" w:name="_Toc101929712"/>
      <w:r>
        <w:rPr>
          <w:rFonts w:hint="eastAsia"/>
        </w:rPr>
        <w:t>二十五、对公基金转托管转出（业务代码</w:t>
      </w:r>
      <w:r>
        <w:rPr>
          <w:rFonts w:hint="eastAsia"/>
        </w:rPr>
        <w:t>6688</w:t>
      </w:r>
      <w:r>
        <w:rPr>
          <w:rFonts w:hint="eastAsia"/>
        </w:rPr>
        <w:t>）</w:t>
      </w:r>
      <w:bookmarkEnd w:id="1582"/>
    </w:p>
    <w:p w:rsidR="004A1DF5" w:rsidRDefault="004A1DF5">
      <w:pPr>
        <w:pStyle w:val="6"/>
        <w:spacing w:line="360" w:lineRule="auto"/>
      </w:pPr>
      <w:r>
        <w:rPr>
          <w:rFonts w:hint="eastAsia"/>
        </w:rPr>
        <w:t>（一）功能介绍</w:t>
      </w:r>
    </w:p>
    <w:p w:rsidR="004A1DF5" w:rsidRDefault="004A1DF5">
      <w:pPr>
        <w:ind w:firstLineChars="200" w:firstLine="480"/>
      </w:pPr>
      <w:r>
        <w:rPr>
          <w:rFonts w:hAnsi="宋体" w:hint="eastAsia"/>
          <w:bCs/>
        </w:rPr>
        <w:t>基金转托管转出业务即指客户将所持基金份额全额或部分从我行转至其他代理机构</w:t>
      </w:r>
      <w:r>
        <w:rPr>
          <w:rFonts w:hAnsi="宋体"/>
          <w:bCs/>
        </w:rPr>
        <w:t>/</w:t>
      </w:r>
      <w:r>
        <w:rPr>
          <w:rFonts w:hAnsi="宋体" w:hint="eastAsia"/>
          <w:bCs/>
        </w:rPr>
        <w:t>注册登记机构</w:t>
      </w:r>
      <w:r>
        <w:rPr>
          <w:rFonts w:hint="eastAsia"/>
        </w:rPr>
        <w:t>。</w:t>
      </w:r>
    </w:p>
    <w:p w:rsidR="004A1DF5" w:rsidRDefault="004A1DF5">
      <w:pPr>
        <w:pStyle w:val="6"/>
        <w:spacing w:line="360" w:lineRule="auto"/>
      </w:pPr>
      <w:r>
        <w:rPr>
          <w:rFonts w:hint="eastAsia"/>
        </w:rPr>
        <w:lastRenderedPageBreak/>
        <w:t>（二）操作要点</w:t>
      </w:r>
    </w:p>
    <w:p w:rsidR="004A1DF5" w:rsidRDefault="004A1DF5">
      <w:pPr>
        <w:ind w:firstLineChars="200" w:firstLine="480"/>
        <w:rPr>
          <w:rFonts w:ascii="宋体" w:hAnsi="宋体"/>
          <w:bCs/>
        </w:rPr>
      </w:pPr>
      <w:r>
        <w:rPr>
          <w:rFonts w:ascii="宋体" w:hint="eastAsia"/>
          <w:bCs/>
        </w:rPr>
        <w:t>1、</w:t>
      </w:r>
      <w:r>
        <w:rPr>
          <w:rFonts w:ascii="宋体" w:hAnsi="宋体" w:hint="eastAsia"/>
          <w:bCs/>
        </w:rPr>
        <w:t>客户应遵循“先转出，后转入”的原则，即客户办理转托管业务时，应先到转出方办理转出申请再到转入方办理转入申请，但也有的基金转托管办理转出后一次完成。</w:t>
      </w:r>
    </w:p>
    <w:p w:rsidR="004A1DF5" w:rsidRDefault="004A1DF5">
      <w:pPr>
        <w:ind w:firstLineChars="200" w:firstLine="480"/>
        <w:rPr>
          <w:rFonts w:ascii="宋体" w:hAnsi="宋体"/>
          <w:bCs/>
        </w:rPr>
      </w:pPr>
      <w:r>
        <w:rPr>
          <w:rFonts w:ascii="宋体" w:hAnsi="宋体" w:hint="eastAsia"/>
          <w:bCs/>
        </w:rPr>
        <w:t>2、转出申请未被确认前，客户不能在转出方进行转出基金的任何交易。</w:t>
      </w:r>
    </w:p>
    <w:p w:rsidR="004A1DF5" w:rsidRDefault="004A1DF5">
      <w:pPr>
        <w:snapToGrid w:val="0"/>
        <w:ind w:firstLineChars="200" w:firstLine="480"/>
        <w:rPr>
          <w:rFonts w:ascii="宋体" w:hAnsi="宋体"/>
          <w:snapToGrid w:val="0"/>
        </w:rPr>
      </w:pPr>
      <w:r>
        <w:rPr>
          <w:rFonts w:ascii="宋体" w:hAnsi="宋体" w:hint="eastAsia"/>
          <w:bCs/>
          <w:snapToGrid w:val="0"/>
        </w:rPr>
        <w:t>3、</w:t>
      </w:r>
      <w:r>
        <w:rPr>
          <w:rFonts w:ascii="宋体" w:hAnsi="宋体" w:hint="eastAsia"/>
          <w:snapToGrid w:val="0"/>
        </w:rPr>
        <w:t>客户授权经办人须本人持有效身份证件到招行网点柜面办理转托管出业务，并填写“招商银行代理开放式基金特殊业务申请表”；</w:t>
      </w:r>
    </w:p>
    <w:p w:rsidR="004A1DF5" w:rsidRDefault="004A1DF5">
      <w:pPr>
        <w:snapToGrid w:val="0"/>
        <w:ind w:firstLineChars="200" w:firstLine="480"/>
        <w:rPr>
          <w:rFonts w:ascii="宋体" w:hAnsi="宋体"/>
          <w:bCs/>
          <w:snapToGrid w:val="0"/>
        </w:rPr>
      </w:pPr>
      <w:r>
        <w:rPr>
          <w:rFonts w:ascii="宋体" w:hAnsi="宋体" w:hint="eastAsia"/>
          <w:snapToGrid w:val="0"/>
        </w:rPr>
        <w:t>4、办理转入业务还需要持转出时打印的业务凭证。（需要输入转出的凭证编号）。</w:t>
      </w:r>
    </w:p>
    <w:p w:rsidR="004A1DF5" w:rsidRDefault="004A1DF5">
      <w:pPr>
        <w:pStyle w:val="6"/>
        <w:spacing w:line="360" w:lineRule="auto"/>
      </w:pPr>
      <w:r>
        <w:rPr>
          <w:rFonts w:hint="eastAsia"/>
        </w:rPr>
        <w:t>（三）操作步骤</w:t>
      </w:r>
    </w:p>
    <w:p w:rsidR="004A1DF5" w:rsidRDefault="004A1DF5">
      <w:pPr>
        <w:ind w:firstLineChars="200" w:firstLine="480"/>
      </w:pPr>
      <w:r>
        <w:rPr>
          <w:rFonts w:hint="eastAsia"/>
        </w:rPr>
        <w:t>1</w:t>
      </w:r>
      <w:r>
        <w:rPr>
          <w:rFonts w:hint="eastAsia"/>
        </w:rPr>
        <w:t>、操作员选择“系统导航”－“其他中间业务”－“银基通”－“对公特殊交易”－“转托管转出”，或在业务代码处直接输入</w:t>
      </w:r>
      <w:r>
        <w:rPr>
          <w:rFonts w:hint="eastAsia"/>
        </w:rPr>
        <w:t>6688</w:t>
      </w:r>
      <w:r>
        <w:rPr>
          <w:rFonts w:hint="eastAsia"/>
        </w:rPr>
        <w:t>。</w:t>
      </w:r>
    </w:p>
    <w:p w:rsidR="004A1DF5" w:rsidRDefault="004A1DF5">
      <w:pPr>
        <w:ind w:firstLineChars="200" w:firstLine="480"/>
      </w:pPr>
      <w:r>
        <w:rPr>
          <w:rFonts w:hint="eastAsia"/>
        </w:rPr>
        <w:t>2</w:t>
      </w:r>
      <w:r>
        <w:rPr>
          <w:rFonts w:hint="eastAsia"/>
        </w:rPr>
        <w:t>、输入客户户口号。</w:t>
      </w:r>
    </w:p>
    <w:p w:rsidR="004A1DF5" w:rsidRDefault="004A1DF5">
      <w:pPr>
        <w:ind w:firstLineChars="200" w:firstLine="480"/>
      </w:pPr>
      <w:r>
        <w:rPr>
          <w:rFonts w:hint="eastAsia"/>
        </w:rPr>
        <w:t>3</w:t>
      </w:r>
      <w:r>
        <w:rPr>
          <w:rFonts w:hint="eastAsia"/>
        </w:rPr>
        <w:t>、输入基金代码，点击查询按钮，界面显示户口信息及基金信息。</w:t>
      </w:r>
    </w:p>
    <w:p w:rsidR="004A1DF5" w:rsidRDefault="004A1DF5">
      <w:pPr>
        <w:ind w:firstLineChars="200" w:firstLine="480"/>
      </w:pPr>
      <w:r>
        <w:rPr>
          <w:rFonts w:hint="eastAsia"/>
        </w:rPr>
        <w:t>4</w:t>
      </w:r>
      <w:r>
        <w:rPr>
          <w:rFonts w:hint="eastAsia"/>
        </w:rPr>
        <w:t>、根据电脑提示录入相关信息，请客户输入理财密码，按确定键。</w:t>
      </w:r>
    </w:p>
    <w:p w:rsidR="004A1DF5" w:rsidRDefault="004A1DF5">
      <w:pPr>
        <w:ind w:firstLineChars="200" w:firstLine="480"/>
      </w:pPr>
      <w:r>
        <w:rPr>
          <w:rFonts w:hint="eastAsia"/>
        </w:rPr>
        <w:t>5</w:t>
      </w:r>
      <w:r>
        <w:rPr>
          <w:rFonts w:hint="eastAsia"/>
        </w:rPr>
        <w:t>、打印输出：实时打印“招商银行代理开放式基金特殊业务申请表”。</w:t>
      </w:r>
    </w:p>
    <w:p w:rsidR="004A1DF5" w:rsidRDefault="004A1DF5" w:rsidP="0004090F">
      <w:pPr>
        <w:pStyle w:val="5"/>
      </w:pPr>
      <w:bookmarkStart w:id="1583" w:name="_Toc101929713"/>
      <w:r>
        <w:rPr>
          <w:rFonts w:hint="eastAsia"/>
        </w:rPr>
        <w:t>二十六、对公基金转托管转入（业务代码</w:t>
      </w:r>
      <w:r>
        <w:rPr>
          <w:rFonts w:hint="eastAsia"/>
        </w:rPr>
        <w:t>6689</w:t>
      </w:r>
      <w:r>
        <w:rPr>
          <w:rFonts w:hint="eastAsia"/>
        </w:rPr>
        <w:t>）</w:t>
      </w:r>
      <w:bookmarkEnd w:id="1583"/>
    </w:p>
    <w:p w:rsidR="004A1DF5" w:rsidRDefault="004A1DF5">
      <w:pPr>
        <w:pStyle w:val="6"/>
        <w:spacing w:line="360" w:lineRule="auto"/>
      </w:pPr>
      <w:r>
        <w:rPr>
          <w:rFonts w:hint="eastAsia"/>
        </w:rPr>
        <w:t>（一）功能介绍</w:t>
      </w:r>
    </w:p>
    <w:p w:rsidR="004A1DF5" w:rsidRDefault="004A1DF5">
      <w:pPr>
        <w:ind w:firstLineChars="200" w:firstLine="480"/>
      </w:pPr>
      <w:r>
        <w:rPr>
          <w:rFonts w:hAnsi="宋体" w:hint="eastAsia"/>
          <w:bCs/>
        </w:rPr>
        <w:t>基金转托管转出业务即指客户将所持基金份额全额或部分从其他代理机构</w:t>
      </w:r>
      <w:r>
        <w:rPr>
          <w:rFonts w:hAnsi="宋体"/>
          <w:bCs/>
        </w:rPr>
        <w:t>/</w:t>
      </w:r>
      <w:r>
        <w:rPr>
          <w:rFonts w:hAnsi="宋体" w:hint="eastAsia"/>
          <w:bCs/>
        </w:rPr>
        <w:t>注册登记机构处转入我行的业务</w:t>
      </w:r>
      <w:r>
        <w:rPr>
          <w:rFonts w:hint="eastAsia"/>
        </w:rPr>
        <w:t>。</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、操作员选择“系统导航”－“其他中间业务”－“银基通”－“对公特殊交易”－“转托管转入”，或在业务代码处直接输入</w:t>
      </w:r>
      <w:r>
        <w:rPr>
          <w:rFonts w:hint="eastAsia"/>
        </w:rPr>
        <w:t>6689</w:t>
      </w:r>
      <w:r>
        <w:rPr>
          <w:rFonts w:hint="eastAsia"/>
        </w:rPr>
        <w:t>。</w:t>
      </w:r>
    </w:p>
    <w:p w:rsidR="004A1DF5" w:rsidRDefault="004A1DF5">
      <w:pPr>
        <w:ind w:firstLineChars="200" w:firstLine="480"/>
      </w:pPr>
      <w:r>
        <w:rPr>
          <w:rFonts w:hint="eastAsia"/>
        </w:rPr>
        <w:t>2</w:t>
      </w:r>
      <w:r>
        <w:rPr>
          <w:rFonts w:hint="eastAsia"/>
        </w:rPr>
        <w:t>、输入客户户口号。</w:t>
      </w:r>
    </w:p>
    <w:p w:rsidR="004A1DF5" w:rsidRDefault="004A1DF5">
      <w:pPr>
        <w:ind w:firstLineChars="200" w:firstLine="480"/>
      </w:pPr>
      <w:r>
        <w:rPr>
          <w:rFonts w:hint="eastAsia"/>
        </w:rPr>
        <w:t>3</w:t>
      </w:r>
      <w:r>
        <w:rPr>
          <w:rFonts w:hint="eastAsia"/>
        </w:rPr>
        <w:t>、输入基金代码，点击查询按钮，界面显示户口信息及基金信息。</w:t>
      </w:r>
    </w:p>
    <w:p w:rsidR="004A1DF5" w:rsidRDefault="004A1DF5">
      <w:pPr>
        <w:ind w:firstLineChars="200" w:firstLine="480"/>
      </w:pPr>
      <w:r>
        <w:rPr>
          <w:rFonts w:hint="eastAsia"/>
        </w:rPr>
        <w:t>4</w:t>
      </w:r>
      <w:r>
        <w:rPr>
          <w:rFonts w:hint="eastAsia"/>
        </w:rPr>
        <w:t>、根据电脑提示输入对方机构号、转入份数、原合同号、对方交易账号。</w:t>
      </w:r>
    </w:p>
    <w:p w:rsidR="004A1DF5" w:rsidRDefault="004A1DF5">
      <w:pPr>
        <w:ind w:firstLineChars="200" w:firstLine="480"/>
      </w:pPr>
      <w:r>
        <w:rPr>
          <w:rFonts w:hint="eastAsia"/>
        </w:rPr>
        <w:lastRenderedPageBreak/>
        <w:t>5</w:t>
      </w:r>
      <w:r>
        <w:rPr>
          <w:rFonts w:hint="eastAsia"/>
        </w:rPr>
        <w:t>、请客户输入理财密码，按确定键。</w:t>
      </w:r>
    </w:p>
    <w:p w:rsidR="004A1DF5" w:rsidRDefault="004A1DF5">
      <w:pPr>
        <w:ind w:firstLineChars="200" w:firstLine="480"/>
      </w:pPr>
      <w:r>
        <w:rPr>
          <w:rFonts w:hint="eastAsia"/>
        </w:rPr>
        <w:t>6</w:t>
      </w:r>
      <w:r>
        <w:rPr>
          <w:rFonts w:hint="eastAsia"/>
        </w:rPr>
        <w:t>、打印输出：实时打印“招商银行代理开放式基金特殊业务申请表”。</w:t>
      </w:r>
    </w:p>
    <w:p w:rsidR="004A1DF5" w:rsidRDefault="004A1DF5" w:rsidP="0004090F">
      <w:pPr>
        <w:pStyle w:val="5"/>
      </w:pPr>
      <w:bookmarkStart w:id="1584" w:name="_Toc101929714"/>
      <w:r>
        <w:rPr>
          <w:rFonts w:hint="eastAsia"/>
        </w:rPr>
        <w:t>二十七、对公基金分红方式设置（业务代码</w:t>
      </w:r>
      <w:r>
        <w:rPr>
          <w:rFonts w:hint="eastAsia"/>
        </w:rPr>
        <w:t>6691</w:t>
      </w:r>
      <w:r>
        <w:rPr>
          <w:rFonts w:hint="eastAsia"/>
        </w:rPr>
        <w:t>）</w:t>
      </w:r>
      <w:bookmarkEnd w:id="1584"/>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通过该功能客户可对持有的某只基金的分红方式进行重新设置。分红方式业务规则如下：</w:t>
      </w:r>
    </w:p>
    <w:p w:rsidR="004A1DF5" w:rsidRDefault="004A1DF5">
      <w:pPr>
        <w:snapToGrid w:val="0"/>
        <w:ind w:firstLineChars="200" w:firstLine="480"/>
        <w:rPr>
          <w:rFonts w:ascii="宋体" w:hAnsi="宋体"/>
        </w:rPr>
      </w:pPr>
      <w:r>
        <w:rPr>
          <w:rFonts w:ascii="宋体" w:hAnsi="宋体" w:hint="eastAsia"/>
        </w:rPr>
        <w:t>（1）目前分红方式包括分红再投资和现金分红两种。各家基金公司默认的客户基金分红方式见基金公司的相关业务公告；</w:t>
      </w:r>
    </w:p>
    <w:p w:rsidR="004A1DF5" w:rsidRDefault="004A1DF5">
      <w:pPr>
        <w:snapToGrid w:val="0"/>
        <w:ind w:firstLineChars="200" w:firstLine="480"/>
        <w:rPr>
          <w:rFonts w:ascii="宋体" w:hAnsi="宋体"/>
        </w:rPr>
      </w:pPr>
      <w:r>
        <w:rPr>
          <w:rFonts w:ascii="宋体" w:hAnsi="宋体" w:hint="eastAsia"/>
        </w:rPr>
        <w:t>（2）基金分红方式以投资者在分红权益登记日前的最后一次选择的方式为准；</w:t>
      </w:r>
    </w:p>
    <w:p w:rsidR="004A1DF5" w:rsidRDefault="004A1DF5">
      <w:pPr>
        <w:snapToGrid w:val="0"/>
        <w:ind w:firstLineChars="200" w:firstLine="480"/>
        <w:rPr>
          <w:rFonts w:ascii="宋体" w:hAnsi="宋体"/>
        </w:rPr>
      </w:pPr>
      <w:r>
        <w:rPr>
          <w:rFonts w:ascii="宋体" w:hAnsi="宋体" w:hint="eastAsia"/>
        </w:rPr>
        <w:t>（3）单个账户中不得对同一只基金同时选取两种分红方式；</w:t>
      </w:r>
    </w:p>
    <w:p w:rsidR="004A1DF5" w:rsidRDefault="004A1DF5">
      <w:pPr>
        <w:ind w:firstLineChars="200" w:firstLine="480"/>
        <w:rPr>
          <w:rFonts w:ascii="宋体" w:hAnsi="宋体"/>
          <w:bCs/>
        </w:rPr>
      </w:pPr>
      <w:r>
        <w:rPr>
          <w:rFonts w:ascii="宋体" w:hAnsi="宋体" w:hint="eastAsia"/>
        </w:rPr>
        <w:t>（4）客户通过我行代销网点申请办理设置分红方式时，须授权经办人本人持有效身份证件、基金代码卡到网点柜面申请办理，并填写“招商银行代理开放式基金特殊业务申请表”。</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、操作员选择“系统导航”－“其他中间业务”－“银基通”－“对公特殊交易”－“分红方式设置”，或在业务代码处直接输入</w:t>
      </w:r>
      <w:r>
        <w:rPr>
          <w:rFonts w:hint="eastAsia"/>
        </w:rPr>
        <w:t>6691</w:t>
      </w:r>
      <w:r>
        <w:rPr>
          <w:rFonts w:hint="eastAsia"/>
        </w:rPr>
        <w:t>。</w:t>
      </w:r>
    </w:p>
    <w:p w:rsidR="004A1DF5" w:rsidRDefault="004A1DF5">
      <w:pPr>
        <w:ind w:firstLineChars="200" w:firstLine="480"/>
      </w:pPr>
      <w:r>
        <w:rPr>
          <w:rFonts w:hint="eastAsia"/>
        </w:rPr>
        <w:t>2</w:t>
      </w:r>
      <w:r>
        <w:rPr>
          <w:rFonts w:hint="eastAsia"/>
        </w:rPr>
        <w:t>、输入客户户口号。</w:t>
      </w:r>
    </w:p>
    <w:p w:rsidR="004A1DF5" w:rsidRDefault="004A1DF5">
      <w:pPr>
        <w:ind w:firstLineChars="200" w:firstLine="480"/>
      </w:pPr>
      <w:r>
        <w:rPr>
          <w:rFonts w:hint="eastAsia"/>
        </w:rPr>
        <w:t>3</w:t>
      </w:r>
      <w:r>
        <w:rPr>
          <w:rFonts w:hint="eastAsia"/>
        </w:rPr>
        <w:t>、输入基金代码，点击查询按钮，界面显示户口信息及基金信息。</w:t>
      </w:r>
    </w:p>
    <w:p w:rsidR="004A1DF5" w:rsidRDefault="004A1DF5">
      <w:pPr>
        <w:ind w:firstLineChars="200" w:firstLine="480"/>
      </w:pPr>
      <w:r>
        <w:rPr>
          <w:rFonts w:hint="eastAsia"/>
        </w:rPr>
        <w:t>4</w:t>
      </w:r>
      <w:r>
        <w:rPr>
          <w:rFonts w:hint="eastAsia"/>
        </w:rPr>
        <w:t>、选择分红方式及分红比例。</w:t>
      </w:r>
    </w:p>
    <w:p w:rsidR="004A1DF5" w:rsidRDefault="004A1DF5">
      <w:pPr>
        <w:ind w:firstLineChars="200" w:firstLine="480"/>
      </w:pPr>
      <w:r>
        <w:rPr>
          <w:rFonts w:hint="eastAsia"/>
        </w:rPr>
        <w:t>5</w:t>
      </w:r>
      <w:r>
        <w:rPr>
          <w:rFonts w:hint="eastAsia"/>
        </w:rPr>
        <w:t>、请客户输入理财密码，按确定键。</w:t>
      </w:r>
    </w:p>
    <w:p w:rsidR="004A1DF5" w:rsidRDefault="004A1DF5">
      <w:pPr>
        <w:ind w:firstLineChars="200" w:firstLine="480"/>
      </w:pPr>
      <w:r>
        <w:rPr>
          <w:rFonts w:hint="eastAsia"/>
        </w:rPr>
        <w:t>6</w:t>
      </w:r>
      <w:r>
        <w:rPr>
          <w:rFonts w:hint="eastAsia"/>
        </w:rPr>
        <w:t>、打印输出：实时打印“招商银行代理开放式基金特殊业务申请表”。</w:t>
      </w:r>
    </w:p>
    <w:p w:rsidR="004A1DF5" w:rsidRDefault="004A1DF5" w:rsidP="0004090F">
      <w:pPr>
        <w:pStyle w:val="5"/>
      </w:pPr>
      <w:bookmarkStart w:id="1585" w:name="_Toc101929715"/>
      <w:r>
        <w:rPr>
          <w:rFonts w:hint="eastAsia"/>
        </w:rPr>
        <w:t>二十八、客户资金基金查询（业务代码</w:t>
      </w:r>
      <w:r>
        <w:rPr>
          <w:rFonts w:hint="eastAsia"/>
        </w:rPr>
        <w:t>6695</w:t>
      </w:r>
      <w:r>
        <w:rPr>
          <w:rFonts w:hint="eastAsia"/>
        </w:rPr>
        <w:t>）</w:t>
      </w:r>
      <w:bookmarkEnd w:id="1585"/>
    </w:p>
    <w:p w:rsidR="004A1DF5" w:rsidRDefault="004A1DF5">
      <w:pPr>
        <w:pStyle w:val="6"/>
        <w:spacing w:line="360" w:lineRule="auto"/>
      </w:pPr>
      <w:r>
        <w:rPr>
          <w:rFonts w:hint="eastAsia"/>
        </w:rPr>
        <w:t>（一）功能介绍</w:t>
      </w:r>
    </w:p>
    <w:p w:rsidR="004A1DF5" w:rsidRDefault="004A1DF5">
      <w:pPr>
        <w:ind w:firstLineChars="200" w:firstLine="480"/>
      </w:pPr>
      <w:r>
        <w:rPr>
          <w:rFonts w:ascii="宋体" w:hAnsi="宋体" w:hint="eastAsia"/>
          <w:bCs/>
        </w:rPr>
        <w:t>该功能是用于客户和银行查询客户可用资金及基金余额。</w:t>
      </w:r>
    </w:p>
    <w:p w:rsidR="004A1DF5" w:rsidRDefault="004A1DF5">
      <w:pPr>
        <w:pStyle w:val="6"/>
        <w:spacing w:line="360" w:lineRule="auto"/>
      </w:pPr>
      <w:r>
        <w:rPr>
          <w:rFonts w:hint="eastAsia"/>
        </w:rPr>
        <w:lastRenderedPageBreak/>
        <w:t>（二）操作步骤</w:t>
      </w:r>
    </w:p>
    <w:p w:rsidR="004A1DF5" w:rsidRDefault="004A1DF5">
      <w:pPr>
        <w:ind w:firstLineChars="200" w:firstLine="480"/>
      </w:pPr>
      <w:r>
        <w:rPr>
          <w:rFonts w:hint="eastAsia"/>
        </w:rPr>
        <w:t>1</w:t>
      </w:r>
      <w:r>
        <w:rPr>
          <w:rFonts w:hint="eastAsia"/>
        </w:rPr>
        <w:t>、操作员选择“系统导航”－“其他中间业务”－“银基通”－“对公基金查询”－“客户资金基金查询”，或在业务代码处直接输入</w:t>
      </w:r>
      <w:r>
        <w:rPr>
          <w:rFonts w:hint="eastAsia"/>
        </w:rPr>
        <w:t>6695</w:t>
      </w:r>
      <w:r>
        <w:rPr>
          <w:rFonts w:hint="eastAsia"/>
        </w:rPr>
        <w:t>。</w:t>
      </w:r>
    </w:p>
    <w:p w:rsidR="004A1DF5" w:rsidRDefault="004A1DF5">
      <w:pPr>
        <w:ind w:firstLineChars="200" w:firstLine="480"/>
      </w:pPr>
      <w:r>
        <w:rPr>
          <w:rFonts w:hint="eastAsia"/>
        </w:rPr>
        <w:t>2</w:t>
      </w:r>
      <w:r>
        <w:rPr>
          <w:rFonts w:hint="eastAsia"/>
        </w:rPr>
        <w:t>、输入客户资金账户，点击确定，界面显示出可用资金及基金信息等情况，可打印。</w:t>
      </w:r>
    </w:p>
    <w:p w:rsidR="004A1DF5" w:rsidRDefault="004A1DF5" w:rsidP="0004090F">
      <w:pPr>
        <w:pStyle w:val="5"/>
      </w:pPr>
      <w:bookmarkStart w:id="1586" w:name="_Toc101929716"/>
      <w:r>
        <w:rPr>
          <w:rFonts w:hint="eastAsia"/>
        </w:rPr>
        <w:t>二十九、客户当天委托查询（业务代码</w:t>
      </w:r>
      <w:r>
        <w:rPr>
          <w:rFonts w:hint="eastAsia"/>
        </w:rPr>
        <w:t>6696</w:t>
      </w:r>
      <w:r>
        <w:rPr>
          <w:rFonts w:hint="eastAsia"/>
        </w:rPr>
        <w:t>）</w:t>
      </w:r>
      <w:bookmarkEnd w:id="1586"/>
    </w:p>
    <w:p w:rsidR="004A1DF5" w:rsidRDefault="004A1DF5">
      <w:pPr>
        <w:pStyle w:val="6"/>
        <w:spacing w:line="360" w:lineRule="auto"/>
      </w:pPr>
      <w:r>
        <w:rPr>
          <w:rFonts w:hint="eastAsia"/>
        </w:rPr>
        <w:t>（一）功能介绍</w:t>
      </w:r>
    </w:p>
    <w:p w:rsidR="004A1DF5" w:rsidRDefault="004A1DF5">
      <w:pPr>
        <w:ind w:firstLineChars="200" w:firstLine="480"/>
      </w:pPr>
      <w:r>
        <w:rPr>
          <w:rFonts w:ascii="宋体" w:hAnsi="宋体" w:hint="eastAsia"/>
          <w:bCs/>
        </w:rPr>
        <w:t>该功能是用于查询客户当天基金委托。</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、操作员选择“系统导航”－“其他中间业务”－“银基通”－“对公基金查询”－“客户当天委托查询”，或在业务代码处直接输入</w:t>
      </w:r>
      <w:r>
        <w:rPr>
          <w:rFonts w:hint="eastAsia"/>
        </w:rPr>
        <w:t>6696</w:t>
      </w:r>
      <w:r>
        <w:rPr>
          <w:rFonts w:hint="eastAsia"/>
        </w:rPr>
        <w:t>。</w:t>
      </w:r>
    </w:p>
    <w:p w:rsidR="004A1DF5" w:rsidRDefault="004A1DF5">
      <w:pPr>
        <w:ind w:firstLineChars="200" w:firstLine="480"/>
      </w:pPr>
      <w:r>
        <w:rPr>
          <w:rFonts w:hint="eastAsia"/>
        </w:rPr>
        <w:t>2</w:t>
      </w:r>
      <w:r>
        <w:rPr>
          <w:rFonts w:hint="eastAsia"/>
        </w:rPr>
        <w:t>、输入客户资金账户，点击确定，界面显示客户当天委托信息，可打印。</w:t>
      </w:r>
    </w:p>
    <w:p w:rsidR="004A1DF5" w:rsidRDefault="004A1DF5" w:rsidP="0004090F">
      <w:pPr>
        <w:pStyle w:val="5"/>
      </w:pPr>
      <w:bookmarkStart w:id="1587" w:name="_Toc101929717"/>
      <w:r>
        <w:rPr>
          <w:rFonts w:hint="eastAsia"/>
        </w:rPr>
        <w:t>三十、客户未完成委托查询（业务代码</w:t>
      </w:r>
      <w:r>
        <w:rPr>
          <w:rFonts w:hint="eastAsia"/>
        </w:rPr>
        <w:t>6697</w:t>
      </w:r>
      <w:r>
        <w:rPr>
          <w:rFonts w:hint="eastAsia"/>
        </w:rPr>
        <w:t>）</w:t>
      </w:r>
      <w:bookmarkEnd w:id="1587"/>
    </w:p>
    <w:p w:rsidR="004A1DF5" w:rsidRDefault="004A1DF5">
      <w:pPr>
        <w:pStyle w:val="6"/>
        <w:spacing w:line="360" w:lineRule="auto"/>
      </w:pPr>
      <w:r>
        <w:rPr>
          <w:rFonts w:hint="eastAsia"/>
        </w:rPr>
        <w:t>（一）功能介绍</w:t>
      </w:r>
    </w:p>
    <w:p w:rsidR="004A1DF5" w:rsidRDefault="004A1DF5">
      <w:pPr>
        <w:ind w:firstLineChars="200" w:firstLine="480"/>
      </w:pPr>
      <w:r>
        <w:rPr>
          <w:rFonts w:ascii="宋体" w:hAnsi="宋体" w:hint="eastAsia"/>
          <w:bCs/>
        </w:rPr>
        <w:t>该功能用于查询客户未完成委托。</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、操作员选择“系统导航”－“其他中间业务”－“银基通”－“对公基金查询”－“客户未完成委托查”，或在业务代码处直接输入</w:t>
      </w:r>
      <w:r>
        <w:rPr>
          <w:rFonts w:hint="eastAsia"/>
        </w:rPr>
        <w:t>6697</w:t>
      </w:r>
      <w:r>
        <w:rPr>
          <w:rFonts w:hint="eastAsia"/>
        </w:rPr>
        <w:t>。</w:t>
      </w:r>
    </w:p>
    <w:p w:rsidR="004A1DF5" w:rsidRDefault="004A1DF5">
      <w:pPr>
        <w:ind w:firstLineChars="200" w:firstLine="480"/>
      </w:pPr>
      <w:r>
        <w:rPr>
          <w:rFonts w:hint="eastAsia"/>
        </w:rPr>
        <w:t>2</w:t>
      </w:r>
      <w:r>
        <w:rPr>
          <w:rFonts w:hint="eastAsia"/>
        </w:rPr>
        <w:t>、根据电脑提示输入信息，点击确定，界面显示客户未完成委托信息，可打印。</w:t>
      </w:r>
    </w:p>
    <w:p w:rsidR="004A1DF5" w:rsidRDefault="004A1DF5" w:rsidP="0004090F">
      <w:pPr>
        <w:pStyle w:val="5"/>
      </w:pPr>
      <w:bookmarkStart w:id="1588" w:name="_Toc101929718"/>
      <w:r>
        <w:rPr>
          <w:rFonts w:hint="eastAsia"/>
        </w:rPr>
        <w:t>三十一、客户历史回报查询（业务代码</w:t>
      </w:r>
      <w:r>
        <w:rPr>
          <w:rFonts w:hint="eastAsia"/>
        </w:rPr>
        <w:t>6698</w:t>
      </w:r>
      <w:r>
        <w:rPr>
          <w:rFonts w:hint="eastAsia"/>
        </w:rPr>
        <w:t>）</w:t>
      </w:r>
      <w:bookmarkEnd w:id="1588"/>
    </w:p>
    <w:p w:rsidR="004A1DF5" w:rsidRDefault="004A1DF5">
      <w:pPr>
        <w:pStyle w:val="6"/>
        <w:spacing w:line="360" w:lineRule="auto"/>
      </w:pPr>
      <w:r>
        <w:rPr>
          <w:rFonts w:hint="eastAsia"/>
        </w:rPr>
        <w:t>（一）功能介绍</w:t>
      </w:r>
    </w:p>
    <w:p w:rsidR="004A1DF5" w:rsidRDefault="004A1DF5">
      <w:pPr>
        <w:ind w:firstLineChars="200" w:firstLine="480"/>
      </w:pPr>
      <w:r>
        <w:rPr>
          <w:rFonts w:ascii="宋体" w:hAnsi="宋体" w:hint="eastAsia"/>
          <w:bCs/>
        </w:rPr>
        <w:t>该功能用于查询客户交易的历史成交情况。</w:t>
      </w:r>
    </w:p>
    <w:p w:rsidR="004A1DF5" w:rsidRDefault="004A1DF5">
      <w:pPr>
        <w:pStyle w:val="6"/>
        <w:spacing w:line="360" w:lineRule="auto"/>
      </w:pPr>
      <w:r>
        <w:rPr>
          <w:rFonts w:hint="eastAsia"/>
        </w:rPr>
        <w:lastRenderedPageBreak/>
        <w:t>（二）操作步骤</w:t>
      </w:r>
    </w:p>
    <w:p w:rsidR="004A1DF5" w:rsidRDefault="004A1DF5">
      <w:pPr>
        <w:ind w:firstLineChars="200" w:firstLine="480"/>
      </w:pPr>
      <w:r>
        <w:rPr>
          <w:rFonts w:hint="eastAsia"/>
        </w:rPr>
        <w:t>1</w:t>
      </w:r>
      <w:r>
        <w:rPr>
          <w:rFonts w:hint="eastAsia"/>
        </w:rPr>
        <w:t>、操作员选择“系统导航”－“其他中间业务”－“银基通”－“对公基金查询”－“客户历史回报查询”，或在业务代码处直接输入</w:t>
      </w:r>
      <w:r>
        <w:rPr>
          <w:rFonts w:hint="eastAsia"/>
        </w:rPr>
        <w:t>6698</w:t>
      </w:r>
      <w:r>
        <w:rPr>
          <w:rFonts w:hint="eastAsia"/>
        </w:rPr>
        <w:t>。</w:t>
      </w:r>
    </w:p>
    <w:p w:rsidR="004A1DF5" w:rsidRDefault="004A1DF5">
      <w:pPr>
        <w:ind w:firstLineChars="200" w:firstLine="480"/>
      </w:pPr>
      <w:r>
        <w:rPr>
          <w:rFonts w:hint="eastAsia"/>
        </w:rPr>
        <w:t>2</w:t>
      </w:r>
      <w:r>
        <w:rPr>
          <w:rFonts w:hint="eastAsia"/>
        </w:rPr>
        <w:t>、根据电脑提示输入信息，点击确定，界面显示客户历史回报信息。</w:t>
      </w:r>
    </w:p>
    <w:p w:rsidR="004A1DF5" w:rsidRDefault="004A1DF5" w:rsidP="0004090F">
      <w:pPr>
        <w:pStyle w:val="5"/>
      </w:pPr>
      <w:bookmarkStart w:id="1589" w:name="_Toc101929719"/>
      <w:r>
        <w:rPr>
          <w:rFonts w:hint="eastAsia"/>
        </w:rPr>
        <w:t>三十二、网点当天业务统计（业务代码</w:t>
      </w:r>
      <w:r>
        <w:rPr>
          <w:rFonts w:hint="eastAsia"/>
        </w:rPr>
        <w:t>6699</w:t>
      </w:r>
      <w:r>
        <w:rPr>
          <w:rFonts w:hint="eastAsia"/>
        </w:rPr>
        <w:t>）</w:t>
      </w:r>
      <w:bookmarkEnd w:id="1589"/>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该功能是为了方便银行查询用而设立的操作。</w:t>
      </w:r>
    </w:p>
    <w:p w:rsidR="004A1DF5" w:rsidRDefault="004A1DF5">
      <w:pPr>
        <w:pStyle w:val="6"/>
        <w:spacing w:line="360" w:lineRule="auto"/>
      </w:pPr>
      <w:r>
        <w:rPr>
          <w:rFonts w:hint="eastAsia"/>
        </w:rPr>
        <w:t>（二）操作步骤</w:t>
      </w:r>
    </w:p>
    <w:p w:rsidR="004A1DF5" w:rsidRDefault="004A1DF5">
      <w:pPr>
        <w:ind w:firstLineChars="200" w:firstLine="480"/>
      </w:pPr>
      <w:r>
        <w:rPr>
          <w:rFonts w:hint="eastAsia"/>
        </w:rPr>
        <w:t>1</w:t>
      </w:r>
      <w:r>
        <w:rPr>
          <w:rFonts w:hint="eastAsia"/>
        </w:rPr>
        <w:t>、操作员选择“系统导航”－“其他中间业务”－“银基通”－“对公基金查询”－“网点当天业务统计”，或在业务代码处直接输入</w:t>
      </w:r>
      <w:r>
        <w:rPr>
          <w:rFonts w:hint="eastAsia"/>
        </w:rPr>
        <w:t>6699</w:t>
      </w:r>
      <w:r>
        <w:rPr>
          <w:rFonts w:hint="eastAsia"/>
        </w:rPr>
        <w:t>。</w:t>
      </w:r>
    </w:p>
    <w:p w:rsidR="004A1DF5" w:rsidRDefault="004A1DF5">
      <w:pPr>
        <w:ind w:firstLineChars="200" w:firstLine="480"/>
      </w:pPr>
      <w:r>
        <w:rPr>
          <w:rFonts w:hint="eastAsia"/>
        </w:rPr>
        <w:t>2</w:t>
      </w:r>
      <w:r>
        <w:rPr>
          <w:rFonts w:hint="eastAsia"/>
        </w:rPr>
        <w:t>、根据电脑提示输入信息，点击确定，界面显示当天业务统计信息，可打印。</w:t>
      </w:r>
    </w:p>
    <w:p w:rsidR="004A1DF5" w:rsidRDefault="004A1DF5"/>
    <w:p w:rsidR="00EB3A88" w:rsidRDefault="00EB3A88" w:rsidP="0004090F">
      <w:pPr>
        <w:pStyle w:val="4"/>
        <w:rPr>
          <w:rFonts w:ascii="宋体" w:eastAsia="宋体" w:hAnsi="宋体"/>
        </w:rPr>
      </w:pPr>
      <w:bookmarkStart w:id="1590" w:name="_Toc183928252"/>
      <w:bookmarkStart w:id="1591" w:name="_Toc186273630"/>
      <w:r>
        <w:rPr>
          <w:rFonts w:ascii="宋体" w:eastAsia="宋体" w:hAnsi="宋体" w:hint="eastAsia"/>
        </w:rPr>
        <w:t>第十四节  快易理财协议管理</w:t>
      </w:r>
      <w:bookmarkEnd w:id="1590"/>
      <w:bookmarkEnd w:id="1591"/>
    </w:p>
    <w:p w:rsidR="00EB3A88" w:rsidRDefault="00EB3A88" w:rsidP="0004090F">
      <w:pPr>
        <w:pStyle w:val="5"/>
        <w:rPr>
          <w:rFonts w:ascii="宋体" w:hAnsi="宋体"/>
        </w:rPr>
      </w:pPr>
      <w:bookmarkStart w:id="1592" w:name="_Toc183928253"/>
      <w:r>
        <w:rPr>
          <w:rFonts w:ascii="宋体" w:hAnsi="宋体" w:hint="eastAsia"/>
        </w:rPr>
        <w:t>一、签定快易理财协议（业务代码6551）</w:t>
      </w:r>
      <w:bookmarkEnd w:id="1592"/>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pStyle w:val="32"/>
        <w:adjustRightInd/>
        <w:snapToGrid/>
        <w:rPr>
          <w:rFonts w:ascii="宋体"/>
        </w:rPr>
      </w:pPr>
      <w:r>
        <w:rPr>
          <w:rFonts w:ascii="宋体" w:hint="eastAsia"/>
        </w:rPr>
        <w:t>通过本功能完成客户与我行快易理财协议的签定并可同时完成定制转入户口的录入。</w:t>
      </w:r>
    </w:p>
    <w:p w:rsidR="00EB3A88" w:rsidRDefault="00EB3A88" w:rsidP="00EB3A88">
      <w:pPr>
        <w:pStyle w:val="6"/>
        <w:spacing w:line="360" w:lineRule="auto"/>
        <w:rPr>
          <w:rFonts w:ascii="宋体" w:eastAsia="宋体" w:hAnsi="宋体"/>
        </w:rPr>
      </w:pPr>
      <w:r>
        <w:rPr>
          <w:rFonts w:ascii="宋体" w:eastAsia="宋体" w:hAnsi="宋体" w:hint="eastAsia"/>
        </w:rPr>
        <w:t>（二）术语解释及参数说明</w:t>
      </w:r>
    </w:p>
    <w:tbl>
      <w:tblPr>
        <w:tblW w:w="8322" w:type="dxa"/>
        <w:jc w:val="center"/>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8"/>
        <w:gridCol w:w="6874"/>
      </w:tblGrid>
      <w:tr w:rsidR="00EB3A88">
        <w:trPr>
          <w:jc w:val="center"/>
        </w:trPr>
        <w:tc>
          <w:tcPr>
            <w:tcW w:w="1448" w:type="dxa"/>
          </w:tcPr>
          <w:p w:rsidR="00EB3A88" w:rsidRDefault="00EB3A88" w:rsidP="00F81691">
            <w:pPr>
              <w:rPr>
                <w:rFonts w:ascii="宋体" w:hAnsi="宋体"/>
              </w:rPr>
            </w:pPr>
            <w:r>
              <w:rPr>
                <w:rFonts w:ascii="宋体" w:hAnsi="宋体" w:hint="eastAsia"/>
              </w:rPr>
              <w:t>关联户口</w:t>
            </w:r>
          </w:p>
        </w:tc>
        <w:tc>
          <w:tcPr>
            <w:tcW w:w="6874" w:type="dxa"/>
          </w:tcPr>
          <w:p w:rsidR="00EB3A88" w:rsidRDefault="00EB3A88" w:rsidP="00F81691">
            <w:pPr>
              <w:rPr>
                <w:rFonts w:ascii="宋体" w:hAnsi="宋体"/>
              </w:rPr>
            </w:pPr>
            <w:r>
              <w:rPr>
                <w:rFonts w:ascii="宋体" w:hAnsi="宋体" w:hint="eastAsia"/>
              </w:rPr>
              <w:t xml:space="preserve"> “快易理财”协议的参与户口，为招行本人名下的个人户口（仅限存折和“一卡通”）。关联户口之间的互转无“限额”限制。关联户口是信用卡的，只能一卡通转信用卡，不能信用卡转一卡通，且新增关联户口时，原关联户口不能用信用卡。</w:t>
            </w:r>
          </w:p>
        </w:tc>
      </w:tr>
      <w:tr w:rsidR="00EB3A88">
        <w:trPr>
          <w:jc w:val="center"/>
        </w:trPr>
        <w:tc>
          <w:tcPr>
            <w:tcW w:w="1448" w:type="dxa"/>
          </w:tcPr>
          <w:p w:rsidR="00EB3A88" w:rsidRDefault="00EB3A88" w:rsidP="00F81691">
            <w:pPr>
              <w:rPr>
                <w:rFonts w:ascii="宋体" w:hAnsi="宋体"/>
              </w:rPr>
            </w:pPr>
            <w:r>
              <w:rPr>
                <w:rFonts w:ascii="宋体" w:hAnsi="宋体" w:hint="eastAsia"/>
              </w:rPr>
              <w:lastRenderedPageBreak/>
              <w:t>转账汇款功能</w:t>
            </w:r>
          </w:p>
        </w:tc>
        <w:tc>
          <w:tcPr>
            <w:tcW w:w="6874" w:type="dxa"/>
          </w:tcPr>
          <w:p w:rsidR="00EB3A88" w:rsidRDefault="00EB3A88" w:rsidP="00F81691">
            <w:pPr>
              <w:rPr>
                <w:rFonts w:ascii="宋体" w:hAnsi="宋体"/>
                <w:color w:val="000000"/>
              </w:rPr>
            </w:pPr>
            <w:r>
              <w:rPr>
                <w:rFonts w:ascii="宋体" w:hAnsi="宋体" w:hint="eastAsia"/>
                <w:color w:val="000000"/>
              </w:rPr>
              <w:t>转账汇款功能下包括“定制转账”和“非定制转帐”功能。</w:t>
            </w:r>
          </w:p>
        </w:tc>
      </w:tr>
      <w:tr w:rsidR="00EB3A88">
        <w:trPr>
          <w:jc w:val="center"/>
        </w:trPr>
        <w:tc>
          <w:tcPr>
            <w:tcW w:w="1448" w:type="dxa"/>
          </w:tcPr>
          <w:p w:rsidR="00EB3A88" w:rsidRDefault="00EB3A88" w:rsidP="00F81691">
            <w:pPr>
              <w:rPr>
                <w:rFonts w:ascii="宋体" w:hAnsi="宋体"/>
              </w:rPr>
            </w:pPr>
            <w:r>
              <w:rPr>
                <w:rFonts w:ascii="宋体" w:hAnsi="宋体" w:hint="eastAsia"/>
              </w:rPr>
              <w:t>电话支付</w:t>
            </w:r>
          </w:p>
        </w:tc>
        <w:tc>
          <w:tcPr>
            <w:tcW w:w="6874" w:type="dxa"/>
          </w:tcPr>
          <w:p w:rsidR="00EB3A88" w:rsidRDefault="00EB3A88" w:rsidP="00F81691">
            <w:pPr>
              <w:rPr>
                <w:rFonts w:ascii="宋体" w:hAnsi="宋体"/>
              </w:rPr>
            </w:pPr>
            <w:r>
              <w:rPr>
                <w:rFonts w:ascii="宋体" w:hAnsi="宋体" w:hint="eastAsia"/>
              </w:rPr>
              <w:t>电话银行人工台提供的新的支付手段，绑定在户口上。</w:t>
            </w:r>
          </w:p>
        </w:tc>
      </w:tr>
      <w:tr w:rsidR="00EB3A88">
        <w:trPr>
          <w:jc w:val="center"/>
        </w:trPr>
        <w:tc>
          <w:tcPr>
            <w:tcW w:w="1448" w:type="dxa"/>
          </w:tcPr>
          <w:p w:rsidR="00EB3A88" w:rsidRDefault="00EB3A88" w:rsidP="00F81691">
            <w:pPr>
              <w:rPr>
                <w:rFonts w:ascii="宋体" w:hAnsi="宋体"/>
              </w:rPr>
            </w:pPr>
            <w:r>
              <w:rPr>
                <w:rFonts w:ascii="宋体" w:hAnsi="宋体" w:hint="eastAsia"/>
              </w:rPr>
              <w:t>定制转入户口</w:t>
            </w:r>
          </w:p>
        </w:tc>
        <w:tc>
          <w:tcPr>
            <w:tcW w:w="6874" w:type="dxa"/>
          </w:tcPr>
          <w:p w:rsidR="00EB3A88" w:rsidRDefault="00EB3A88" w:rsidP="00F81691">
            <w:pPr>
              <w:pStyle w:val="a6"/>
              <w:rPr>
                <w:rFonts w:ascii="宋体"/>
              </w:rPr>
            </w:pPr>
            <w:r>
              <w:rPr>
                <w:rFonts w:ascii="宋体" w:hint="eastAsia"/>
              </w:rPr>
              <w:t>客户定制转入的除招行本人账户之外的其他账户，包括招行他人账户、招行信用卡账户、招行对公账户；他行个人（含本人和他人）和对公账户。</w:t>
            </w:r>
          </w:p>
        </w:tc>
      </w:tr>
      <w:tr w:rsidR="00EB3A88">
        <w:trPr>
          <w:jc w:val="center"/>
        </w:trPr>
        <w:tc>
          <w:tcPr>
            <w:tcW w:w="1448" w:type="dxa"/>
          </w:tcPr>
          <w:p w:rsidR="00EB3A88" w:rsidRDefault="00EB3A88" w:rsidP="00F81691">
            <w:pPr>
              <w:rPr>
                <w:rFonts w:ascii="宋体" w:hAnsi="宋体"/>
              </w:rPr>
            </w:pPr>
            <w:r>
              <w:rPr>
                <w:rFonts w:ascii="宋体" w:hAnsi="宋体" w:hint="eastAsia"/>
              </w:rPr>
              <w:t>非定制转帐限额</w:t>
            </w:r>
          </w:p>
        </w:tc>
        <w:tc>
          <w:tcPr>
            <w:tcW w:w="6874" w:type="dxa"/>
          </w:tcPr>
          <w:p w:rsidR="00EB3A88" w:rsidRDefault="00EB3A88" w:rsidP="00F81691">
            <w:pPr>
              <w:pStyle w:val="a6"/>
              <w:tabs>
                <w:tab w:val="num" w:pos="840"/>
              </w:tabs>
              <w:rPr>
                <w:rFonts w:ascii="宋体"/>
              </w:rPr>
            </w:pPr>
            <w:r>
              <w:rPr>
                <w:rFonts w:ascii="宋体" w:hint="eastAsia"/>
              </w:rPr>
              <w:t>针对指定户口，向其他任意账户转账汇款的每日最高限额，如果要关闭非定制转账，需将限额设置为“0”，如果要重新开通，则重新设置限额即可。</w:t>
            </w:r>
          </w:p>
        </w:tc>
      </w:tr>
      <w:tr w:rsidR="00EB3A88">
        <w:trPr>
          <w:jc w:val="center"/>
        </w:trPr>
        <w:tc>
          <w:tcPr>
            <w:tcW w:w="1448" w:type="dxa"/>
          </w:tcPr>
          <w:p w:rsidR="00EB3A88" w:rsidRDefault="00EB3A88" w:rsidP="00F81691">
            <w:pPr>
              <w:rPr>
                <w:rFonts w:ascii="宋体" w:hAnsi="宋体"/>
              </w:rPr>
            </w:pPr>
            <w:r>
              <w:rPr>
                <w:rFonts w:ascii="宋体" w:hAnsi="宋体" w:hint="eastAsia"/>
              </w:rPr>
              <w:t>定制转帐限额</w:t>
            </w:r>
          </w:p>
        </w:tc>
        <w:tc>
          <w:tcPr>
            <w:tcW w:w="6874" w:type="dxa"/>
          </w:tcPr>
          <w:p w:rsidR="00EB3A88" w:rsidRDefault="00EB3A88" w:rsidP="00F81691">
            <w:pPr>
              <w:rPr>
                <w:rFonts w:ascii="宋体" w:hAnsi="宋体"/>
              </w:rPr>
            </w:pPr>
            <w:r>
              <w:rPr>
                <w:rFonts w:ascii="宋体" w:hAnsi="宋体" w:hint="eastAsia"/>
              </w:rPr>
              <w:t>针对全部关联户口，向全部指定转入帐户转账汇款的每日最高限额。（系统默认为无限额）</w:t>
            </w:r>
          </w:p>
        </w:tc>
      </w:tr>
    </w:tbl>
    <w:p w:rsidR="00EB3A88" w:rsidRDefault="00EB3A88" w:rsidP="00EB3A88">
      <w:pPr>
        <w:rPr>
          <w:rFonts w:ascii="宋体" w:hAnsi="宋体"/>
        </w:rPr>
      </w:pPr>
    </w:p>
    <w:p w:rsidR="00EB3A88" w:rsidRDefault="00EB3A88" w:rsidP="00EB3A88">
      <w:pPr>
        <w:pStyle w:val="6"/>
        <w:spacing w:line="360" w:lineRule="auto"/>
        <w:rPr>
          <w:rFonts w:ascii="宋体" w:eastAsia="宋体" w:hAnsi="宋体"/>
          <w:b w:val="0"/>
          <w:bCs w:val="0"/>
        </w:rPr>
      </w:pPr>
      <w:r>
        <w:rPr>
          <w:rFonts w:ascii="宋体" w:eastAsia="宋体" w:hAnsi="宋体" w:hint="eastAsia"/>
          <w:b w:val="0"/>
          <w:bCs w:val="0"/>
        </w:rPr>
        <w:t>（</w:t>
      </w:r>
      <w:r>
        <w:rPr>
          <w:rFonts w:ascii="宋体" w:eastAsia="宋体" w:hAnsi="宋体" w:hint="eastAsia"/>
        </w:rPr>
        <w:t>三）风险提示</w:t>
      </w:r>
    </w:p>
    <w:p w:rsidR="00EB3A88" w:rsidRDefault="00EB3A88" w:rsidP="00EB3A88">
      <w:pPr>
        <w:numPr>
          <w:ilvl w:val="0"/>
          <w:numId w:val="364"/>
        </w:numPr>
        <w:rPr>
          <w:rFonts w:ascii="宋体" w:hAnsi="宋体"/>
        </w:rPr>
      </w:pPr>
      <w:r>
        <w:rPr>
          <w:rFonts w:ascii="宋体" w:hAnsi="宋体" w:hint="eastAsia"/>
        </w:rPr>
        <w:t>本业务必须由客户本人持卡办理、不能委托他人代办。</w:t>
      </w:r>
    </w:p>
    <w:p w:rsidR="00EB3A88" w:rsidRDefault="00EB3A88" w:rsidP="00EB3A88">
      <w:pPr>
        <w:numPr>
          <w:ilvl w:val="0"/>
          <w:numId w:val="364"/>
        </w:numPr>
        <w:rPr>
          <w:rFonts w:ascii="宋体" w:hAnsi="宋体"/>
        </w:rPr>
      </w:pPr>
      <w:r>
        <w:rPr>
          <w:rFonts w:ascii="宋体" w:hAnsi="宋体" w:hint="eastAsia"/>
        </w:rPr>
        <w:t>处于冻结、预警、销户状态的账户，不能申请“快易理财”业务。</w:t>
      </w:r>
    </w:p>
    <w:p w:rsidR="00EB3A88" w:rsidRDefault="00EB3A88" w:rsidP="00EB3A88">
      <w:pPr>
        <w:pStyle w:val="6"/>
        <w:spacing w:line="360" w:lineRule="auto"/>
        <w:rPr>
          <w:rFonts w:ascii="宋体" w:eastAsia="宋体" w:hAnsi="宋体"/>
        </w:rPr>
      </w:pPr>
      <w:r>
        <w:rPr>
          <w:rFonts w:ascii="宋体" w:eastAsia="宋体" w:hAnsi="宋体" w:hint="eastAsia"/>
        </w:rPr>
        <w:t>（四）操作要点</w:t>
      </w:r>
    </w:p>
    <w:p w:rsidR="00EB3A88" w:rsidRDefault="00EB3A88" w:rsidP="00EB3A88">
      <w:pPr>
        <w:pStyle w:val="20"/>
        <w:numPr>
          <w:ilvl w:val="0"/>
          <w:numId w:val="363"/>
        </w:numPr>
        <w:tabs>
          <w:tab w:val="clear" w:pos="9765"/>
        </w:tabs>
      </w:pPr>
      <w:r>
        <w:rPr>
          <w:rFonts w:hint="eastAsia"/>
        </w:rPr>
        <w:t>参与协议户口的取款方式必须为“凭密码取款”。</w:t>
      </w:r>
    </w:p>
    <w:p w:rsidR="00EB3A88" w:rsidRDefault="00EB3A88" w:rsidP="00EB3A88">
      <w:pPr>
        <w:pStyle w:val="20"/>
        <w:numPr>
          <w:ilvl w:val="0"/>
          <w:numId w:val="363"/>
        </w:numPr>
        <w:tabs>
          <w:tab w:val="clear" w:pos="9765"/>
        </w:tabs>
      </w:pPr>
      <w:r>
        <w:rPr>
          <w:rFonts w:hint="eastAsia"/>
        </w:rPr>
        <w:t>签定协议时至少要关联一个协议户口。</w:t>
      </w:r>
    </w:p>
    <w:p w:rsidR="00EB3A88" w:rsidRDefault="00EB3A88" w:rsidP="00EB3A88">
      <w:pPr>
        <w:pStyle w:val="20"/>
        <w:numPr>
          <w:ilvl w:val="0"/>
          <w:numId w:val="363"/>
        </w:numPr>
        <w:tabs>
          <w:tab w:val="clear" w:pos="9765"/>
        </w:tabs>
      </w:pPr>
      <w:r>
        <w:rPr>
          <w:rFonts w:hint="eastAsia"/>
        </w:rPr>
        <w:t>参与协议的关联户口必须是同一客户号下的结算存折、一卡通、信用卡。</w:t>
      </w:r>
    </w:p>
    <w:p w:rsidR="00EB3A88" w:rsidRDefault="00EB3A88" w:rsidP="00EB3A88">
      <w:pPr>
        <w:pStyle w:val="20"/>
        <w:numPr>
          <w:ilvl w:val="0"/>
          <w:numId w:val="363"/>
        </w:numPr>
        <w:tabs>
          <w:tab w:val="clear" w:pos="9765"/>
        </w:tabs>
      </w:pPr>
      <w:r>
        <w:rPr>
          <w:rFonts w:hint="eastAsia"/>
        </w:rPr>
        <w:t>移动电话、家庭电话、办公电话、其他电话四个指定交易电话栏不可全部为空，其中，固定电话必须加区号输入，不能使用分机。</w:t>
      </w:r>
    </w:p>
    <w:p w:rsidR="00EB3A88" w:rsidRDefault="00EB3A88" w:rsidP="00EB3A88">
      <w:pPr>
        <w:pStyle w:val="20"/>
        <w:numPr>
          <w:ilvl w:val="0"/>
          <w:numId w:val="363"/>
        </w:numPr>
        <w:tabs>
          <w:tab w:val="clear" w:pos="9765"/>
        </w:tabs>
      </w:pPr>
      <w:r>
        <w:rPr>
          <w:rFonts w:hint="eastAsia"/>
        </w:rPr>
        <w:t>“转账限额”栏为客户指定转入其他账户的最高金额。系统初始默认为“无限额”</w:t>
      </w:r>
    </w:p>
    <w:p w:rsidR="00EB3A88" w:rsidRDefault="00EB3A88" w:rsidP="00EB3A88">
      <w:pPr>
        <w:tabs>
          <w:tab w:val="left" w:pos="180"/>
        </w:tabs>
        <w:ind w:leftChars="171" w:left="589" w:hanging="179"/>
        <w:rPr>
          <w:rFonts w:ascii="宋体" w:hAnsi="宋体"/>
        </w:rPr>
      </w:pPr>
      <w:r>
        <w:rPr>
          <w:rFonts w:ascii="宋体" w:hAnsi="宋体" w:hint="eastAsia"/>
        </w:rPr>
        <w:t xml:space="preserve">6、 协议申请时，系统将自动查询出该客户身份，并对“协议种类”项做出限制：  </w:t>
      </w:r>
    </w:p>
    <w:p w:rsidR="00EB3A88" w:rsidRDefault="00EB3A88" w:rsidP="00EB3A88">
      <w:pPr>
        <w:ind w:firstLineChars="342" w:firstLine="821"/>
        <w:rPr>
          <w:rFonts w:ascii="宋体" w:hAnsi="宋体"/>
        </w:rPr>
      </w:pPr>
      <w:r>
        <w:rPr>
          <w:rFonts w:ascii="宋体" w:hAnsi="宋体" w:hint="eastAsia"/>
        </w:rPr>
        <w:t>如果是金葵花或者是金卡客户，则只能选择快易理财2。0；</w:t>
      </w:r>
    </w:p>
    <w:p w:rsidR="00EB3A88" w:rsidRDefault="00EB3A88" w:rsidP="00EB3A88">
      <w:pPr>
        <w:ind w:firstLineChars="342" w:firstLine="821"/>
        <w:rPr>
          <w:rFonts w:ascii="宋体" w:hAnsi="宋体"/>
        </w:rPr>
      </w:pPr>
      <w:r>
        <w:rPr>
          <w:rFonts w:ascii="宋体" w:hAnsi="宋体" w:hint="eastAsia"/>
        </w:rPr>
        <w:t>如果是一般客户，则只能选择快易理财大众版；</w:t>
      </w:r>
    </w:p>
    <w:p w:rsidR="00EB3A88" w:rsidRDefault="00EB3A88" w:rsidP="00EB3A88">
      <w:pPr>
        <w:rPr>
          <w:rFonts w:ascii="宋体" w:hAnsi="宋体"/>
        </w:rPr>
      </w:pPr>
      <w:r>
        <w:rPr>
          <w:rFonts w:ascii="宋体" w:hAnsi="宋体" w:hint="eastAsia"/>
        </w:rPr>
        <w:t xml:space="preserve">   7、本功能可异地操作，操作范围：全总行。</w:t>
      </w:r>
    </w:p>
    <w:p w:rsidR="00EB3A88" w:rsidRDefault="00EB3A88" w:rsidP="00EB3A88">
      <w:pPr>
        <w:pStyle w:val="20"/>
        <w:ind w:left="359" w:firstLine="0"/>
      </w:pPr>
      <w:r>
        <w:rPr>
          <w:rFonts w:hint="eastAsia"/>
        </w:rPr>
        <w:lastRenderedPageBreak/>
        <w:t>8、申请单据上仍有“非定制转帐”选项，当客户对该项进行选择时仍按“转帐汇款”来开通。</w:t>
      </w:r>
    </w:p>
    <w:p w:rsidR="00EB3A88" w:rsidRDefault="00EB3A88" w:rsidP="00EB3A88">
      <w:pPr>
        <w:pStyle w:val="20"/>
        <w:ind w:left="359" w:firstLine="0"/>
      </w:pPr>
      <w:r>
        <w:rPr>
          <w:rFonts w:hint="eastAsia"/>
        </w:rPr>
        <w:t>9、申请单据上目前未有“电子支付功能”选项，在新的单据下发之前，如遇客户需申请该业务时，请客户通过电话银行人工台开通。</w:t>
      </w:r>
    </w:p>
    <w:p w:rsidR="00EB3A88" w:rsidRDefault="00EB3A88" w:rsidP="00EB3A88">
      <w:pPr>
        <w:pStyle w:val="6"/>
        <w:spacing w:line="360" w:lineRule="auto"/>
        <w:rPr>
          <w:rFonts w:ascii="宋体" w:eastAsia="宋体" w:hAnsi="宋体"/>
        </w:rPr>
      </w:pPr>
      <w:r>
        <w:rPr>
          <w:rFonts w:ascii="宋体" w:eastAsia="宋体" w:hAnsi="宋体" w:hint="eastAsia"/>
        </w:rPr>
        <w:t>（五）操作步骤</w:t>
      </w:r>
    </w:p>
    <w:p w:rsidR="00EB3A88" w:rsidRDefault="00EB3A88" w:rsidP="00EB3A88">
      <w:pPr>
        <w:numPr>
          <w:ilvl w:val="0"/>
          <w:numId w:val="365"/>
        </w:numPr>
        <w:rPr>
          <w:rFonts w:ascii="宋体" w:hAnsi="宋体"/>
        </w:rPr>
      </w:pPr>
      <w:r>
        <w:rPr>
          <w:rFonts w:ascii="宋体" w:hAnsi="宋体" w:hint="eastAsia"/>
          <w:color w:val="000000"/>
        </w:rPr>
        <w:t>用户选择系统导航→其他中间业务→快易理财→协议签定进入系统。</w:t>
      </w:r>
      <w:r>
        <w:rPr>
          <w:rFonts w:ascii="宋体" w:hAnsi="宋体" w:hint="eastAsia"/>
        </w:rPr>
        <w:t>或在“业务代码”栏输入“6551”进入。</w:t>
      </w:r>
    </w:p>
    <w:p w:rsidR="00EB3A88" w:rsidRDefault="00EB3A88" w:rsidP="00EB3A88">
      <w:pPr>
        <w:numPr>
          <w:ilvl w:val="0"/>
          <w:numId w:val="365"/>
        </w:numPr>
        <w:tabs>
          <w:tab w:val="left" w:pos="900"/>
        </w:tabs>
        <w:rPr>
          <w:rFonts w:ascii="宋体" w:hAnsi="宋体"/>
          <w:color w:val="000000"/>
        </w:rPr>
      </w:pPr>
      <w:r>
        <w:rPr>
          <w:rFonts w:ascii="宋体" w:hAnsi="宋体" w:hint="eastAsia"/>
        </w:rPr>
        <w:t>输入客</w:t>
      </w:r>
      <w:r>
        <w:rPr>
          <w:rFonts w:ascii="宋体" w:hAnsi="宋体" w:hint="eastAsia"/>
          <w:color w:val="000000"/>
        </w:rPr>
        <w:t>户</w:t>
      </w:r>
      <w:r>
        <w:rPr>
          <w:rFonts w:ascii="宋体" w:hAnsi="宋体" w:hint="eastAsia"/>
        </w:rPr>
        <w:t>姓名、身份证号后</w:t>
      </w:r>
      <w:r>
        <w:rPr>
          <w:rFonts w:ascii="宋体" w:hAnsi="宋体" w:hint="eastAsia"/>
          <w:color w:val="000000"/>
        </w:rPr>
        <w:t>按回车</w:t>
      </w:r>
      <w:r>
        <w:rPr>
          <w:rFonts w:ascii="宋体" w:hAnsi="宋体" w:hint="eastAsia"/>
        </w:rPr>
        <w:t>，系统</w:t>
      </w:r>
      <w:r>
        <w:rPr>
          <w:rFonts w:ascii="宋体" w:hAnsi="宋体" w:hint="eastAsia"/>
          <w:color w:val="000000"/>
        </w:rPr>
        <w:t>进行客户号的查找并判断是否开有快易理财协议，对已开有协议的客户，系统将提示“该客户已经签过协议”；如该客户未签立协议，则系统自动进入申请的</w:t>
      </w:r>
      <w:r w:rsidR="0004090F">
        <w:rPr>
          <w:rFonts w:ascii="宋体" w:hAnsi="宋体" w:hint="eastAsia"/>
          <w:noProof/>
          <w:color w:val="000000"/>
        </w:rPr>
        <w:drawing>
          <wp:inline distT="0" distB="0" distL="0" distR="0">
            <wp:extent cx="647700" cy="180975"/>
            <wp:effectExtent l="1905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70" cstate="print"/>
                    <a:srcRect/>
                    <a:stretch>
                      <a:fillRect/>
                    </a:stretch>
                  </pic:blipFill>
                  <pic:spPr bwMode="auto">
                    <a:xfrm>
                      <a:off x="0" y="0"/>
                      <a:ext cx="647700" cy="180975"/>
                    </a:xfrm>
                    <a:prstGeom prst="rect">
                      <a:avLst/>
                    </a:prstGeom>
                    <a:noFill/>
                    <a:ln w="9525">
                      <a:noFill/>
                      <a:miter lim="800000"/>
                      <a:headEnd/>
                      <a:tailEnd/>
                    </a:ln>
                  </pic:spPr>
                </pic:pic>
              </a:graphicData>
            </a:graphic>
          </wp:inline>
        </w:drawing>
      </w:r>
      <w:r>
        <w:rPr>
          <w:rFonts w:ascii="宋体" w:hAnsi="宋体" w:hint="eastAsia"/>
          <w:color w:val="000000"/>
        </w:rPr>
        <w:t>画面。</w:t>
      </w:r>
    </w:p>
    <w:p w:rsidR="00EB3A88" w:rsidRDefault="00EB3A88" w:rsidP="00EB3A88">
      <w:pPr>
        <w:numPr>
          <w:ilvl w:val="0"/>
          <w:numId w:val="364"/>
        </w:numPr>
        <w:rPr>
          <w:rFonts w:ascii="宋体" w:hAnsi="宋体"/>
        </w:rPr>
      </w:pPr>
      <w:r>
        <w:rPr>
          <w:rFonts w:ascii="宋体" w:hAnsi="宋体" w:hint="eastAsia"/>
        </w:rPr>
        <w:t>系统根据该客户身份确定客户可申请的协议种类。输入推广员。</w:t>
      </w:r>
    </w:p>
    <w:p w:rsidR="00EB3A88" w:rsidRDefault="00EB3A88" w:rsidP="00EB3A88">
      <w:pPr>
        <w:numPr>
          <w:ilvl w:val="0"/>
          <w:numId w:val="364"/>
        </w:numPr>
        <w:rPr>
          <w:rFonts w:ascii="宋体" w:hAnsi="宋体"/>
        </w:rPr>
      </w:pPr>
      <w:r>
        <w:rPr>
          <w:rFonts w:ascii="宋体" w:hAnsi="宋体" w:hint="eastAsia"/>
        </w:rPr>
        <w:t>依次按要求输入客户指定交易电话。</w:t>
      </w:r>
    </w:p>
    <w:p w:rsidR="00EB3A88" w:rsidRDefault="00EB3A88" w:rsidP="00EB3A88">
      <w:pPr>
        <w:numPr>
          <w:ilvl w:val="0"/>
          <w:numId w:val="364"/>
        </w:numPr>
        <w:rPr>
          <w:rFonts w:ascii="宋体" w:hAnsi="宋体"/>
        </w:rPr>
      </w:pPr>
      <w:r>
        <w:rPr>
          <w:rFonts w:ascii="宋体" w:hAnsi="宋体" w:hint="eastAsia"/>
        </w:rPr>
        <w:t>按回车键，根据系统提示，刷卡/折并输入关联户口号，</w:t>
      </w:r>
    </w:p>
    <w:p w:rsidR="00EB3A88" w:rsidRDefault="00EB3A88" w:rsidP="00EB3A88">
      <w:pPr>
        <w:numPr>
          <w:ilvl w:val="0"/>
          <w:numId w:val="364"/>
        </w:numPr>
        <w:rPr>
          <w:rFonts w:ascii="宋体" w:hAnsi="宋体"/>
        </w:rPr>
      </w:pPr>
      <w:r>
        <w:rPr>
          <w:rFonts w:ascii="宋体" w:hAnsi="宋体" w:hint="eastAsia"/>
        </w:rPr>
        <w:t>确定后，系统列示“户口信息”界面，核对资料后确定，返回申请界面，用户选择</w:t>
      </w:r>
      <w:r w:rsidR="0004090F">
        <w:rPr>
          <w:rFonts w:ascii="宋体" w:hAnsi="宋体" w:hint="eastAsia"/>
          <w:noProof/>
        </w:rPr>
        <w:drawing>
          <wp:inline distT="0" distB="0" distL="0" distR="0">
            <wp:extent cx="209550" cy="180975"/>
            <wp:effectExtent l="1905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71" cstate="print"/>
                    <a:srcRect/>
                    <a:stretch>
                      <a:fillRect/>
                    </a:stretch>
                  </pic:blipFill>
                  <pic:spPr bwMode="auto">
                    <a:xfrm>
                      <a:off x="0" y="0"/>
                      <a:ext cx="209550" cy="180975"/>
                    </a:xfrm>
                    <a:prstGeom prst="rect">
                      <a:avLst/>
                    </a:prstGeom>
                    <a:noFill/>
                    <a:ln w="9525">
                      <a:noFill/>
                      <a:miter lim="800000"/>
                      <a:headEnd/>
                      <a:tailEnd/>
                    </a:ln>
                  </pic:spPr>
                </pic:pic>
              </a:graphicData>
            </a:graphic>
          </wp:inline>
        </w:drawing>
      </w:r>
      <w:r>
        <w:rPr>
          <w:rFonts w:ascii="宋体" w:hAnsi="宋体" w:hint="eastAsia"/>
        </w:rPr>
        <w:t>按钮，输入交易密码，确定。</w:t>
      </w:r>
    </w:p>
    <w:p w:rsidR="00EB3A88" w:rsidRDefault="00EB3A88" w:rsidP="00EB3A88">
      <w:pPr>
        <w:numPr>
          <w:ilvl w:val="0"/>
          <w:numId w:val="364"/>
        </w:numPr>
        <w:rPr>
          <w:rFonts w:ascii="宋体" w:hAnsi="宋体"/>
        </w:rPr>
      </w:pPr>
      <w:r>
        <w:rPr>
          <w:rFonts w:ascii="宋体" w:hAnsi="宋体" w:hint="eastAsia"/>
        </w:rPr>
        <w:t>选择“是否开通转帐汇款功能”选项默认为“是”（开通）。</w:t>
      </w:r>
    </w:p>
    <w:p w:rsidR="00EB3A88" w:rsidRDefault="00EB3A88" w:rsidP="00EB3A88">
      <w:pPr>
        <w:numPr>
          <w:ilvl w:val="0"/>
          <w:numId w:val="364"/>
        </w:numPr>
        <w:rPr>
          <w:rFonts w:ascii="宋体" w:hAnsi="宋体"/>
        </w:rPr>
      </w:pPr>
      <w:r>
        <w:rPr>
          <w:rFonts w:ascii="宋体" w:hAnsi="宋体" w:hint="eastAsia"/>
        </w:rPr>
        <w:t>选择“是否开通电话支付”选项默认为“否”（不开通），</w:t>
      </w:r>
      <w:r w:rsidR="0004090F">
        <w:rPr>
          <w:rFonts w:ascii="宋体" w:hAnsi="宋体" w:hint="eastAsia"/>
          <w:noProof/>
        </w:rPr>
        <w:drawing>
          <wp:inline distT="0" distB="0" distL="0" distR="0">
            <wp:extent cx="609600" cy="219075"/>
            <wp:effectExtent l="1905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72" cstate="print"/>
                    <a:srcRect/>
                    <a:stretch>
                      <a:fillRect/>
                    </a:stretch>
                  </pic:blipFill>
                  <pic:spPr bwMode="auto">
                    <a:xfrm>
                      <a:off x="0" y="0"/>
                      <a:ext cx="609600" cy="219075"/>
                    </a:xfrm>
                    <a:prstGeom prst="rect">
                      <a:avLst/>
                    </a:prstGeom>
                    <a:noFill/>
                    <a:ln w="9525">
                      <a:noFill/>
                      <a:miter lim="800000"/>
                      <a:headEnd/>
                      <a:tailEnd/>
                    </a:ln>
                  </pic:spPr>
                </pic:pic>
              </a:graphicData>
            </a:graphic>
          </wp:inline>
        </w:drawing>
      </w:r>
      <w:r>
        <w:rPr>
          <w:rFonts w:ascii="宋体" w:hAnsi="宋体" w:hint="eastAsia"/>
        </w:rPr>
        <w:t>后，系统自动将该关联账户的账号列示屏幕。</w:t>
      </w:r>
    </w:p>
    <w:p w:rsidR="00EB3A88" w:rsidRDefault="00EB3A88" w:rsidP="00EB3A88">
      <w:pPr>
        <w:numPr>
          <w:ilvl w:val="0"/>
          <w:numId w:val="364"/>
        </w:numPr>
        <w:rPr>
          <w:rFonts w:ascii="宋体" w:hAnsi="宋体"/>
        </w:rPr>
      </w:pPr>
      <w:r>
        <w:rPr>
          <w:rFonts w:ascii="宋体" w:hAnsi="宋体" w:hint="eastAsia"/>
        </w:rPr>
        <w:t>关联类型增加“信用卡”选项。关联后只能是一卡通转入信用卡，不能从信用卡转到一卡通。</w:t>
      </w:r>
    </w:p>
    <w:p w:rsidR="00EB3A88" w:rsidRDefault="00EB3A88" w:rsidP="00E538B8">
      <w:pPr>
        <w:numPr>
          <w:ilvl w:val="0"/>
          <w:numId w:val="364"/>
        </w:numPr>
        <w:tabs>
          <w:tab w:val="clear" w:pos="780"/>
          <w:tab w:val="num" w:pos="900"/>
        </w:tabs>
        <w:rPr>
          <w:rFonts w:ascii="宋体" w:hAnsi="宋体"/>
        </w:rPr>
      </w:pPr>
      <w:r>
        <w:rPr>
          <w:rFonts w:ascii="宋体" w:hAnsi="宋体" w:hint="eastAsia"/>
        </w:rPr>
        <w:t>如同时关联多个户口，可重复5-8步骤。</w:t>
      </w:r>
    </w:p>
    <w:p w:rsidR="00EB3A88" w:rsidRDefault="00EB3A88" w:rsidP="00E538B8">
      <w:pPr>
        <w:numPr>
          <w:ilvl w:val="0"/>
          <w:numId w:val="364"/>
        </w:numPr>
        <w:tabs>
          <w:tab w:val="clear" w:pos="780"/>
          <w:tab w:val="num" w:pos="900"/>
        </w:tabs>
        <w:rPr>
          <w:rFonts w:ascii="宋体" w:hAnsi="宋体"/>
        </w:rPr>
      </w:pPr>
      <w:r>
        <w:rPr>
          <w:rFonts w:ascii="宋体" w:hAnsi="宋体" w:hint="eastAsia"/>
        </w:rPr>
        <w:t>全部账户定制完毕后，系统会将已刷卡的关联户口全部显示在界面上，核对无误后即完成关联户口增加的操作。</w:t>
      </w:r>
    </w:p>
    <w:p w:rsidR="00EB3A88" w:rsidRDefault="00EB3A88" w:rsidP="00EB3A88">
      <w:pPr>
        <w:numPr>
          <w:ilvl w:val="0"/>
          <w:numId w:val="364"/>
        </w:numPr>
        <w:tabs>
          <w:tab w:val="left" w:pos="720"/>
          <w:tab w:val="left" w:pos="900"/>
        </w:tabs>
        <w:rPr>
          <w:rFonts w:ascii="宋体" w:hAnsi="宋体"/>
        </w:rPr>
      </w:pPr>
      <w:r>
        <w:rPr>
          <w:rFonts w:ascii="宋体" w:hAnsi="宋体" w:hint="eastAsia"/>
        </w:rPr>
        <w:t>客户签定协议时同时需定制转入户口，可点击</w:t>
      </w:r>
      <w:r w:rsidR="0004090F">
        <w:rPr>
          <w:rFonts w:ascii="宋体" w:hAnsi="宋体" w:hint="eastAsia"/>
          <w:noProof/>
        </w:rPr>
        <w:drawing>
          <wp:inline distT="0" distB="0" distL="0" distR="0">
            <wp:extent cx="904875" cy="180975"/>
            <wp:effectExtent l="19050" t="0" r="952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73" cstate="print"/>
                    <a:srcRect/>
                    <a:stretch>
                      <a:fillRect/>
                    </a:stretch>
                  </pic:blipFill>
                  <pic:spPr bwMode="auto">
                    <a:xfrm>
                      <a:off x="0" y="0"/>
                      <a:ext cx="904875" cy="180975"/>
                    </a:xfrm>
                    <a:prstGeom prst="rect">
                      <a:avLst/>
                    </a:prstGeom>
                    <a:noFill/>
                    <a:ln w="9525">
                      <a:noFill/>
                      <a:miter lim="800000"/>
                      <a:headEnd/>
                      <a:tailEnd/>
                    </a:ln>
                  </pic:spPr>
                </pic:pic>
              </a:graphicData>
            </a:graphic>
          </wp:inline>
        </w:drawing>
      </w:r>
      <w:r>
        <w:rPr>
          <w:rFonts w:ascii="宋体" w:hAnsi="宋体" w:hint="eastAsia"/>
        </w:rPr>
        <w:t>，录入需定制转入户口信息。</w:t>
      </w:r>
    </w:p>
    <w:p w:rsidR="00EB3A88" w:rsidRDefault="00EB3A88" w:rsidP="00EB3A88">
      <w:pPr>
        <w:numPr>
          <w:ilvl w:val="0"/>
          <w:numId w:val="364"/>
        </w:numPr>
        <w:tabs>
          <w:tab w:val="left" w:pos="720"/>
          <w:tab w:val="left" w:pos="900"/>
          <w:tab w:val="left" w:pos="1080"/>
        </w:tabs>
        <w:rPr>
          <w:rFonts w:ascii="宋体" w:hAnsi="宋体"/>
        </w:rPr>
      </w:pPr>
      <w:r>
        <w:rPr>
          <w:rFonts w:ascii="宋体" w:hAnsi="宋体" w:hint="eastAsia"/>
        </w:rPr>
        <w:t>在“转入户口”处录入转入户口号，在“确认转入户口”处重复录入转入户口号。</w:t>
      </w:r>
    </w:p>
    <w:p w:rsidR="00EB3A88" w:rsidRDefault="00EB3A88" w:rsidP="00EB3A88">
      <w:pPr>
        <w:numPr>
          <w:ilvl w:val="0"/>
          <w:numId w:val="364"/>
        </w:numPr>
        <w:tabs>
          <w:tab w:val="left" w:pos="720"/>
          <w:tab w:val="left" w:pos="900"/>
          <w:tab w:val="left" w:pos="1080"/>
        </w:tabs>
        <w:rPr>
          <w:rFonts w:ascii="宋体" w:hAnsi="宋体"/>
        </w:rPr>
      </w:pPr>
      <w:r>
        <w:rPr>
          <w:rFonts w:ascii="宋体" w:hAnsi="宋体" w:hint="eastAsia"/>
          <w:bCs/>
        </w:rPr>
        <w:t>选择转入户口类型，输入转入户口户名</w:t>
      </w:r>
    </w:p>
    <w:p w:rsidR="00EB3A88" w:rsidRDefault="00EB3A88" w:rsidP="00EB3A88">
      <w:pPr>
        <w:numPr>
          <w:ilvl w:val="0"/>
          <w:numId w:val="364"/>
        </w:numPr>
        <w:tabs>
          <w:tab w:val="left" w:pos="900"/>
          <w:tab w:val="left" w:pos="1080"/>
        </w:tabs>
        <w:rPr>
          <w:rFonts w:ascii="宋体" w:hAnsi="宋体"/>
        </w:rPr>
      </w:pPr>
      <w:r>
        <w:rPr>
          <w:rFonts w:ascii="宋体" w:hAnsi="宋体" w:hint="eastAsia"/>
        </w:rPr>
        <w:lastRenderedPageBreak/>
        <w:t>转入户口是他行户口的，依次录入他行户口的开户行和开户地。（转入户口为我行      客户，此项灰显，无需输入）。</w:t>
      </w:r>
    </w:p>
    <w:p w:rsidR="00EB3A88" w:rsidRDefault="0004090F" w:rsidP="00EB3A88">
      <w:pPr>
        <w:numPr>
          <w:ilvl w:val="0"/>
          <w:numId w:val="364"/>
        </w:numPr>
        <w:tabs>
          <w:tab w:val="left" w:pos="900"/>
        </w:tabs>
        <w:rPr>
          <w:rFonts w:ascii="宋体" w:hAnsi="宋体"/>
          <w:bCs/>
        </w:rPr>
      </w:pPr>
      <w:r>
        <w:rPr>
          <w:rFonts w:ascii="宋体" w:hAnsi="宋体" w:hint="eastAsia"/>
          <w:bCs/>
          <w:noProof/>
        </w:rPr>
        <w:drawing>
          <wp:inline distT="0" distB="0" distL="0" distR="0">
            <wp:extent cx="609600" cy="219075"/>
            <wp:effectExtent l="1905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72" cstate="print"/>
                    <a:srcRect/>
                    <a:stretch>
                      <a:fillRect/>
                    </a:stretch>
                  </pic:blipFill>
                  <pic:spPr bwMode="auto">
                    <a:xfrm>
                      <a:off x="0" y="0"/>
                      <a:ext cx="609600" cy="219075"/>
                    </a:xfrm>
                    <a:prstGeom prst="rect">
                      <a:avLst/>
                    </a:prstGeom>
                    <a:noFill/>
                    <a:ln w="9525">
                      <a:noFill/>
                      <a:miter lim="800000"/>
                      <a:headEnd/>
                      <a:tailEnd/>
                    </a:ln>
                  </pic:spPr>
                </pic:pic>
              </a:graphicData>
            </a:graphic>
          </wp:inline>
        </w:drawing>
      </w:r>
      <w:r w:rsidR="00EB3A88">
        <w:rPr>
          <w:rFonts w:ascii="宋体" w:hAnsi="宋体" w:hint="eastAsia"/>
          <w:bCs/>
        </w:rPr>
        <w:t>后，</w:t>
      </w:r>
      <w:r w:rsidR="00EB3A88">
        <w:rPr>
          <w:rFonts w:ascii="宋体" w:hAnsi="宋体" w:hint="eastAsia"/>
        </w:rPr>
        <w:t>系统自动将该定制账户的账号列示屏幕。</w:t>
      </w:r>
    </w:p>
    <w:p w:rsidR="00EB3A88" w:rsidRDefault="00EB3A88" w:rsidP="00EB3A88">
      <w:pPr>
        <w:numPr>
          <w:ilvl w:val="0"/>
          <w:numId w:val="364"/>
        </w:numPr>
        <w:tabs>
          <w:tab w:val="left" w:pos="900"/>
        </w:tabs>
        <w:rPr>
          <w:rFonts w:ascii="宋体" w:hAnsi="宋体"/>
          <w:bCs/>
        </w:rPr>
      </w:pPr>
      <w:r>
        <w:rPr>
          <w:rFonts w:ascii="宋体" w:hAnsi="宋体" w:hint="eastAsia"/>
        </w:rPr>
        <w:t>如同时定制多个转入户口，可重复13-16步骤。</w:t>
      </w:r>
    </w:p>
    <w:p w:rsidR="00EB3A88" w:rsidRDefault="00EB3A88" w:rsidP="00EB3A88">
      <w:pPr>
        <w:numPr>
          <w:ilvl w:val="0"/>
          <w:numId w:val="364"/>
        </w:numPr>
        <w:tabs>
          <w:tab w:val="left" w:pos="900"/>
        </w:tabs>
        <w:rPr>
          <w:rFonts w:ascii="宋体" w:hAnsi="宋体"/>
          <w:bCs/>
        </w:rPr>
      </w:pPr>
      <w:r>
        <w:rPr>
          <w:rFonts w:ascii="宋体" w:hAnsi="宋体" w:hint="eastAsia"/>
        </w:rPr>
        <w:t>完成定制转入户口的录入后，点击</w:t>
      </w:r>
      <w:r w:rsidR="0004090F">
        <w:rPr>
          <w:rFonts w:ascii="宋体" w:hAnsi="宋体" w:hint="eastAsia"/>
          <w:noProof/>
        </w:rPr>
        <w:drawing>
          <wp:inline distT="0" distB="0" distL="0" distR="0">
            <wp:extent cx="638175" cy="180975"/>
            <wp:effectExtent l="1905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74" cstate="print"/>
                    <a:srcRect/>
                    <a:stretch>
                      <a:fillRect/>
                    </a:stretch>
                  </pic:blipFill>
                  <pic:spPr bwMode="auto">
                    <a:xfrm>
                      <a:off x="0" y="0"/>
                      <a:ext cx="638175" cy="180975"/>
                    </a:xfrm>
                    <a:prstGeom prst="rect">
                      <a:avLst/>
                    </a:prstGeom>
                    <a:noFill/>
                    <a:ln w="9525">
                      <a:noFill/>
                      <a:miter lim="800000"/>
                      <a:headEnd/>
                      <a:tailEnd/>
                    </a:ln>
                  </pic:spPr>
                </pic:pic>
              </a:graphicData>
            </a:graphic>
          </wp:inline>
        </w:drawing>
      </w:r>
      <w:r>
        <w:rPr>
          <w:rFonts w:ascii="宋体" w:hAnsi="宋体" w:hint="eastAsia"/>
        </w:rPr>
        <w:t>，设置定制和非定制转帐限额，“非定制转帐限额”设置为“0”时，既不可进行非定制转帐。</w:t>
      </w:r>
    </w:p>
    <w:p w:rsidR="00EB3A88" w:rsidRDefault="00EB3A88" w:rsidP="00EB3A88">
      <w:pPr>
        <w:numPr>
          <w:ilvl w:val="0"/>
          <w:numId w:val="364"/>
        </w:numPr>
        <w:tabs>
          <w:tab w:val="left" w:pos="900"/>
        </w:tabs>
        <w:rPr>
          <w:rFonts w:ascii="宋体" w:hAnsi="宋体"/>
          <w:bCs/>
        </w:rPr>
      </w:pPr>
      <w:r>
        <w:rPr>
          <w:rFonts w:ascii="宋体" w:hAnsi="宋体" w:hint="eastAsia"/>
        </w:rPr>
        <w:t>系统默认为无限额，可根据客户要求完成限额的修改</w:t>
      </w:r>
    </w:p>
    <w:p w:rsidR="00EB3A88" w:rsidRDefault="00EB3A88" w:rsidP="00EB3A88">
      <w:pPr>
        <w:numPr>
          <w:ilvl w:val="0"/>
          <w:numId w:val="364"/>
        </w:numPr>
        <w:tabs>
          <w:tab w:val="left" w:pos="900"/>
        </w:tabs>
        <w:rPr>
          <w:rFonts w:ascii="宋体" w:hAnsi="宋体"/>
        </w:rPr>
      </w:pPr>
      <w:r>
        <w:rPr>
          <w:rFonts w:ascii="宋体" w:hAnsi="宋体" w:hint="eastAsia"/>
        </w:rPr>
        <w:t>全部操作完成后，选择</w:t>
      </w:r>
      <w:r w:rsidR="0004090F">
        <w:rPr>
          <w:rFonts w:ascii="宋体" w:hAnsi="宋体" w:hint="eastAsia"/>
          <w:noProof/>
        </w:rPr>
        <w:drawing>
          <wp:inline distT="0" distB="0" distL="0" distR="0">
            <wp:extent cx="942975" cy="257175"/>
            <wp:effectExtent l="19050" t="0" r="952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75" cstate="print"/>
                    <a:srcRect/>
                    <a:stretch>
                      <a:fillRect/>
                    </a:stretch>
                  </pic:blipFill>
                  <pic:spPr bwMode="auto">
                    <a:xfrm>
                      <a:off x="0" y="0"/>
                      <a:ext cx="942975" cy="257175"/>
                    </a:xfrm>
                    <a:prstGeom prst="rect">
                      <a:avLst/>
                    </a:prstGeom>
                    <a:noFill/>
                    <a:ln w="9525">
                      <a:noFill/>
                      <a:miter lim="800000"/>
                      <a:headEnd/>
                      <a:tailEnd/>
                    </a:ln>
                  </pic:spPr>
                </pic:pic>
              </a:graphicData>
            </a:graphic>
          </wp:inline>
        </w:drawing>
      </w:r>
      <w:r>
        <w:rPr>
          <w:rFonts w:ascii="宋体" w:hAnsi="宋体" w:hint="eastAsia"/>
        </w:rPr>
        <w:t>，系统提示授权，主管确认后刷卡或输入密码。</w:t>
      </w:r>
    </w:p>
    <w:p w:rsidR="00EB3A88" w:rsidRDefault="00EB3A88" w:rsidP="00EB3A88">
      <w:pPr>
        <w:numPr>
          <w:ilvl w:val="0"/>
          <w:numId w:val="364"/>
        </w:numPr>
        <w:tabs>
          <w:tab w:val="left" w:pos="900"/>
        </w:tabs>
        <w:rPr>
          <w:rFonts w:ascii="宋体" w:hAnsi="宋体"/>
        </w:rPr>
      </w:pPr>
      <w:r>
        <w:rPr>
          <w:rFonts w:ascii="宋体" w:hAnsi="宋体" w:hint="eastAsia"/>
        </w:rPr>
        <w:t>申请成功，打印：根据系统提示打印一式两联的“快易理财”业务回单。</w:t>
      </w:r>
    </w:p>
    <w:p w:rsidR="00EB3A88" w:rsidRDefault="00EB3A88" w:rsidP="00EB3A88">
      <w:pPr>
        <w:pStyle w:val="6"/>
        <w:spacing w:line="360" w:lineRule="auto"/>
        <w:rPr>
          <w:rFonts w:ascii="宋体" w:eastAsia="宋体" w:hAnsi="宋体"/>
          <w:b w:val="0"/>
          <w:bCs w:val="0"/>
        </w:rPr>
      </w:pPr>
      <w:r>
        <w:rPr>
          <w:rFonts w:ascii="宋体" w:eastAsia="宋体" w:hAnsi="宋体" w:hint="eastAsia"/>
        </w:rPr>
        <w:t>（六）操作界面</w:t>
      </w:r>
    </w:p>
    <w:p w:rsidR="00EB3A88" w:rsidRDefault="00EB3A88" w:rsidP="00EB3A88">
      <w:pPr>
        <w:rPr>
          <w:rFonts w:ascii="宋体" w:hAnsi="宋体"/>
        </w:rPr>
      </w:pPr>
      <w:r>
        <w:rPr>
          <w:rFonts w:ascii="宋体" w:hAnsi="宋体" w:hint="eastAsia"/>
        </w:rPr>
        <w:t>。</w:t>
      </w:r>
    </w:p>
    <w:p w:rsidR="00EB3A88" w:rsidRDefault="0004090F" w:rsidP="00EB3A88">
      <w:pPr>
        <w:rPr>
          <w:rFonts w:ascii="宋体" w:hAnsi="宋体"/>
        </w:rPr>
      </w:pPr>
      <w:r>
        <w:rPr>
          <w:rFonts w:ascii="宋体" w:hAnsi="宋体" w:hint="eastAsia"/>
          <w:noProof/>
        </w:rPr>
        <w:drawing>
          <wp:inline distT="0" distB="0" distL="0" distR="0">
            <wp:extent cx="5267325" cy="3819525"/>
            <wp:effectExtent l="1905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76" cstate="print"/>
                    <a:srcRect/>
                    <a:stretch>
                      <a:fillRect/>
                    </a:stretch>
                  </pic:blipFill>
                  <pic:spPr bwMode="auto">
                    <a:xfrm>
                      <a:off x="0" y="0"/>
                      <a:ext cx="5267325" cy="3819525"/>
                    </a:xfrm>
                    <a:prstGeom prst="rect">
                      <a:avLst/>
                    </a:prstGeom>
                    <a:noFill/>
                    <a:ln w="9525">
                      <a:noFill/>
                      <a:miter lim="800000"/>
                      <a:headEnd/>
                      <a:tailEnd/>
                    </a:ln>
                  </pic:spPr>
                </pic:pic>
              </a:graphicData>
            </a:graphic>
          </wp:inline>
        </w:drawing>
      </w:r>
    </w:p>
    <w:p w:rsidR="00EB3A88" w:rsidRDefault="00EB3A88" w:rsidP="00EB3A88">
      <w:pPr>
        <w:rPr>
          <w:rFonts w:ascii="宋体" w:hAnsi="宋体"/>
        </w:rPr>
      </w:pPr>
    </w:p>
    <w:p w:rsidR="00EB3A88" w:rsidRDefault="0004090F" w:rsidP="00EB3A88">
      <w:pPr>
        <w:rPr>
          <w:rFonts w:ascii="宋体" w:hAnsi="宋体"/>
        </w:rPr>
      </w:pPr>
      <w:r>
        <w:rPr>
          <w:rFonts w:ascii="宋体" w:hAnsi="宋体" w:hint="eastAsia"/>
          <w:noProof/>
        </w:rPr>
        <w:lastRenderedPageBreak/>
        <w:drawing>
          <wp:inline distT="0" distB="0" distL="0" distR="0">
            <wp:extent cx="5267325" cy="3952875"/>
            <wp:effectExtent l="19050" t="0" r="952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77"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EB3A88" w:rsidRDefault="00EB3A88" w:rsidP="00EB3A88">
      <w:pPr>
        <w:rPr>
          <w:rFonts w:ascii="宋体" w:hAnsi="宋体"/>
        </w:rPr>
      </w:pPr>
    </w:p>
    <w:p w:rsidR="00EB3A88" w:rsidRDefault="00EB3A88" w:rsidP="0004090F">
      <w:pPr>
        <w:pStyle w:val="5"/>
        <w:rPr>
          <w:rFonts w:ascii="宋体" w:hAnsi="宋体"/>
        </w:rPr>
      </w:pPr>
      <w:bookmarkStart w:id="1593" w:name="_Toc183928254"/>
      <w:r>
        <w:rPr>
          <w:rFonts w:ascii="宋体" w:hAnsi="宋体" w:hint="eastAsia"/>
        </w:rPr>
        <w:t>二、关闭快易理财协议（业务代码6552）</w:t>
      </w:r>
      <w:bookmarkEnd w:id="1593"/>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widowControl/>
        <w:ind w:firstLineChars="100" w:firstLine="240"/>
        <w:jc w:val="left"/>
        <w:rPr>
          <w:rFonts w:ascii="宋体" w:hAnsi="宋体"/>
          <w:color w:val="000000"/>
        </w:rPr>
      </w:pPr>
      <w:r>
        <w:rPr>
          <w:rFonts w:ascii="宋体" w:hAnsi="宋体" w:hint="eastAsia"/>
        </w:rPr>
        <w:t>通过本功能完成客户快易理财协议的关闭</w:t>
      </w:r>
      <w:r>
        <w:rPr>
          <w:rFonts w:ascii="宋体" w:hAnsi="宋体" w:hint="eastAsia"/>
          <w:color w:val="000000"/>
        </w:rPr>
        <w:t>。</w:t>
      </w:r>
    </w:p>
    <w:p w:rsidR="00EB3A88" w:rsidRDefault="00EB3A88" w:rsidP="00EB3A88">
      <w:pPr>
        <w:pStyle w:val="6"/>
        <w:spacing w:line="360" w:lineRule="auto"/>
        <w:rPr>
          <w:rFonts w:ascii="宋体" w:eastAsia="宋体" w:hAnsi="宋体"/>
          <w:b w:val="0"/>
          <w:bCs w:val="0"/>
        </w:rPr>
      </w:pPr>
      <w:r>
        <w:rPr>
          <w:rFonts w:ascii="宋体" w:eastAsia="宋体" w:hAnsi="宋体" w:hint="eastAsia"/>
          <w:b w:val="0"/>
          <w:bCs w:val="0"/>
        </w:rPr>
        <w:t>（</w:t>
      </w:r>
      <w:r>
        <w:rPr>
          <w:rFonts w:ascii="宋体" w:eastAsia="宋体" w:hAnsi="宋体" w:hint="eastAsia"/>
        </w:rPr>
        <w:t>二）风险提示</w:t>
      </w:r>
    </w:p>
    <w:p w:rsidR="00EB3A88" w:rsidRDefault="00EB3A88" w:rsidP="00EB3A88">
      <w:pPr>
        <w:widowControl/>
        <w:ind w:firstLineChars="100" w:firstLine="240"/>
        <w:jc w:val="left"/>
        <w:rPr>
          <w:rFonts w:ascii="宋体" w:hAnsi="宋体"/>
          <w:vanish/>
          <w:color w:val="000000"/>
          <w:kern w:val="0"/>
        </w:rPr>
      </w:pPr>
      <w:r>
        <w:rPr>
          <w:rFonts w:ascii="宋体" w:hAnsi="宋体" w:hint="eastAsia"/>
        </w:rPr>
        <w:t>本业务必须由客户本人办理、不能委托他人代办。</w:t>
      </w:r>
    </w:p>
    <w:p w:rsidR="00EB3A88" w:rsidRDefault="00EB3A88" w:rsidP="00EB3A88">
      <w:pPr>
        <w:ind w:firstLineChars="200" w:firstLine="480"/>
        <w:rPr>
          <w:rFonts w:ascii="宋体" w:hAnsi="宋体"/>
          <w:color w:val="000000"/>
        </w:rPr>
      </w:pPr>
    </w:p>
    <w:p w:rsidR="00EB3A88" w:rsidRDefault="00EB3A88" w:rsidP="00EB3A88">
      <w:pPr>
        <w:pStyle w:val="6"/>
        <w:spacing w:line="360" w:lineRule="auto"/>
        <w:rPr>
          <w:rFonts w:ascii="宋体" w:eastAsia="宋体" w:hAnsi="宋体"/>
        </w:rPr>
      </w:pPr>
      <w:r>
        <w:rPr>
          <w:rFonts w:ascii="宋体" w:eastAsia="宋体" w:hAnsi="宋体" w:hint="eastAsia"/>
        </w:rPr>
        <w:t>（三）操作要点</w:t>
      </w:r>
    </w:p>
    <w:p w:rsidR="00EB3A88" w:rsidRDefault="00EB3A88" w:rsidP="00E538B8">
      <w:pPr>
        <w:numPr>
          <w:ilvl w:val="1"/>
          <w:numId w:val="363"/>
        </w:numPr>
        <w:tabs>
          <w:tab w:val="num" w:pos="780"/>
        </w:tabs>
        <w:ind w:hanging="779"/>
        <w:rPr>
          <w:rFonts w:ascii="宋体" w:hAnsi="宋体"/>
        </w:rPr>
      </w:pPr>
      <w:r>
        <w:rPr>
          <w:rFonts w:ascii="宋体" w:hAnsi="宋体" w:hint="eastAsia"/>
        </w:rPr>
        <w:t>本功能可异地操作，操作范围：全总行。</w:t>
      </w:r>
    </w:p>
    <w:p w:rsidR="00EB3A88" w:rsidRDefault="00EB3A88" w:rsidP="00E538B8">
      <w:pPr>
        <w:numPr>
          <w:ilvl w:val="1"/>
          <w:numId w:val="363"/>
        </w:numPr>
        <w:tabs>
          <w:tab w:val="num" w:pos="780"/>
        </w:tabs>
        <w:ind w:hanging="779"/>
        <w:rPr>
          <w:rFonts w:ascii="宋体" w:hAnsi="宋体"/>
        </w:rPr>
      </w:pPr>
      <w:r>
        <w:rPr>
          <w:rFonts w:ascii="宋体" w:hAnsi="宋体" w:hint="eastAsia"/>
        </w:rPr>
        <w:t>客户无卡申请关闭操作时，需主管授权，刷卡操作无需主管授权。</w:t>
      </w:r>
    </w:p>
    <w:p w:rsidR="00EB3A88" w:rsidRDefault="00EB3A88" w:rsidP="00EB3A88">
      <w:pPr>
        <w:pStyle w:val="6"/>
        <w:spacing w:line="360" w:lineRule="auto"/>
        <w:rPr>
          <w:rFonts w:ascii="宋体" w:eastAsia="宋体" w:hAnsi="宋体"/>
        </w:rPr>
      </w:pPr>
      <w:r>
        <w:rPr>
          <w:rFonts w:ascii="宋体" w:eastAsia="宋体" w:hAnsi="宋体" w:hint="eastAsia"/>
        </w:rPr>
        <w:t>（四）操作步骤</w:t>
      </w:r>
    </w:p>
    <w:p w:rsidR="00EB3A88" w:rsidRDefault="00EB3A88" w:rsidP="00EB3A88">
      <w:pPr>
        <w:numPr>
          <w:ilvl w:val="0"/>
          <w:numId w:val="366"/>
        </w:numPr>
        <w:rPr>
          <w:rFonts w:ascii="宋体" w:hAnsi="宋体"/>
        </w:rPr>
      </w:pPr>
      <w:r>
        <w:rPr>
          <w:rFonts w:ascii="宋体" w:hAnsi="宋体" w:hint="eastAsia"/>
          <w:color w:val="000000"/>
        </w:rPr>
        <w:t>用户选择系统导航→其他中间业务→快易理财→协议关闭进入系统。</w:t>
      </w:r>
      <w:r>
        <w:rPr>
          <w:rFonts w:ascii="宋体" w:hAnsi="宋体" w:hint="eastAsia"/>
        </w:rPr>
        <w:t>或在“业务代码”栏输入“6552”进入。</w:t>
      </w:r>
    </w:p>
    <w:p w:rsidR="00EB3A88" w:rsidRDefault="00EB3A88" w:rsidP="00EB3A88">
      <w:pPr>
        <w:numPr>
          <w:ilvl w:val="0"/>
          <w:numId w:val="366"/>
        </w:numPr>
        <w:rPr>
          <w:rFonts w:ascii="宋体" w:hAnsi="宋体"/>
        </w:rPr>
      </w:pPr>
      <w:r>
        <w:rPr>
          <w:rFonts w:ascii="宋体" w:hAnsi="宋体" w:hint="eastAsia"/>
        </w:rPr>
        <w:t>刷卡/折或手工输入任一张关联户口号，确定，系统列示相关信息。</w:t>
      </w:r>
    </w:p>
    <w:p w:rsidR="00EB3A88" w:rsidRDefault="00EB3A88" w:rsidP="00EB3A88">
      <w:pPr>
        <w:numPr>
          <w:ilvl w:val="0"/>
          <w:numId w:val="366"/>
        </w:numPr>
        <w:rPr>
          <w:rFonts w:ascii="宋体" w:hAnsi="宋体"/>
        </w:rPr>
      </w:pPr>
      <w:r>
        <w:rPr>
          <w:rFonts w:ascii="宋体" w:hAnsi="宋体" w:hint="eastAsia"/>
          <w:bCs/>
        </w:rPr>
        <w:lastRenderedPageBreak/>
        <w:t>选择</w:t>
      </w:r>
      <w:r>
        <w:rPr>
          <w:rFonts w:ascii="宋体" w:hAnsi="宋体" w:hint="eastAsia"/>
        </w:rPr>
        <w:t>支取控件钮</w:t>
      </w:r>
      <w:r w:rsidRPr="008E1FB9">
        <w:rPr>
          <w:rFonts w:ascii="宋体" w:hAnsi="宋体"/>
        </w:rPr>
        <w:object w:dxaOrig="330" w:dyaOrig="330">
          <v:shape id="_x0000_i1121" type="#_x0000_t75" style="width:16.5pt;height:16.5pt" o:ole="">
            <v:imagedata r:id="rId65" o:title=""/>
          </v:shape>
          <o:OLEObject Type="Embed" ProgID="PBrush" ShapeID="_x0000_i1121" DrawAspect="Content" ObjectID="_1458487597" r:id="rId478"/>
        </w:object>
      </w:r>
      <w:r>
        <w:rPr>
          <w:rFonts w:ascii="宋体" w:hAnsi="宋体" w:hint="eastAsia"/>
        </w:rPr>
        <w:t>，待客户输入密码后确定</w:t>
      </w:r>
    </w:p>
    <w:p w:rsidR="00EB3A88" w:rsidRDefault="00EB3A88" w:rsidP="00EB3A88">
      <w:pPr>
        <w:numPr>
          <w:ilvl w:val="0"/>
          <w:numId w:val="366"/>
        </w:numPr>
        <w:rPr>
          <w:rFonts w:ascii="宋体" w:hAnsi="宋体"/>
        </w:rPr>
      </w:pPr>
      <w:r>
        <w:rPr>
          <w:rFonts w:ascii="宋体" w:hAnsi="宋体" w:hint="eastAsia"/>
        </w:rPr>
        <w:t>系统验证密码，如手工输入帐号的还需主管授权确认。</w:t>
      </w:r>
    </w:p>
    <w:p w:rsidR="00EB3A88" w:rsidRDefault="00EB3A88" w:rsidP="00EB3A88">
      <w:pPr>
        <w:ind w:firstLine="435"/>
        <w:rPr>
          <w:rFonts w:ascii="宋体" w:hAnsi="宋体"/>
        </w:rPr>
      </w:pPr>
      <w:r>
        <w:rPr>
          <w:rFonts w:ascii="宋体" w:hAnsi="宋体" w:hint="eastAsia"/>
        </w:rPr>
        <w:t>5、申请成功，打印：根据系统提示打印一式两联的“快易理财”业务回单。</w:t>
      </w:r>
    </w:p>
    <w:p w:rsidR="00EB3A88" w:rsidRDefault="00EB3A88" w:rsidP="00EB3A88">
      <w:pPr>
        <w:pStyle w:val="6"/>
        <w:spacing w:line="360" w:lineRule="auto"/>
        <w:rPr>
          <w:rFonts w:ascii="宋体" w:eastAsia="宋体" w:hAnsi="宋体"/>
        </w:rPr>
      </w:pPr>
      <w:r>
        <w:rPr>
          <w:rFonts w:ascii="宋体" w:eastAsia="宋体" w:hAnsi="宋体" w:hint="eastAsia"/>
        </w:rPr>
        <w:t>（五）操作界面</w:t>
      </w:r>
    </w:p>
    <w:p w:rsidR="00EB3A88" w:rsidRDefault="0004090F" w:rsidP="00EB3A88">
      <w:pPr>
        <w:rPr>
          <w:rFonts w:ascii="宋体" w:hAnsi="宋体"/>
        </w:rPr>
      </w:pPr>
      <w:r>
        <w:rPr>
          <w:rFonts w:ascii="宋体" w:hAnsi="宋体" w:hint="eastAsia"/>
          <w:noProof/>
        </w:rPr>
        <w:drawing>
          <wp:inline distT="0" distB="0" distL="0" distR="0">
            <wp:extent cx="5267325" cy="3819525"/>
            <wp:effectExtent l="19050" t="0" r="952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79" cstate="print"/>
                    <a:srcRect/>
                    <a:stretch>
                      <a:fillRect/>
                    </a:stretch>
                  </pic:blipFill>
                  <pic:spPr bwMode="auto">
                    <a:xfrm>
                      <a:off x="0" y="0"/>
                      <a:ext cx="5267325" cy="3819525"/>
                    </a:xfrm>
                    <a:prstGeom prst="rect">
                      <a:avLst/>
                    </a:prstGeom>
                    <a:noFill/>
                    <a:ln w="9525">
                      <a:noFill/>
                      <a:miter lim="800000"/>
                      <a:headEnd/>
                      <a:tailEnd/>
                    </a:ln>
                  </pic:spPr>
                </pic:pic>
              </a:graphicData>
            </a:graphic>
          </wp:inline>
        </w:drawing>
      </w:r>
    </w:p>
    <w:p w:rsidR="00EB3A88" w:rsidRDefault="00EB3A88" w:rsidP="00EB3A88">
      <w:pPr>
        <w:rPr>
          <w:rFonts w:ascii="宋体" w:hAnsi="宋体"/>
        </w:rPr>
      </w:pPr>
    </w:p>
    <w:p w:rsidR="00EB3A88" w:rsidRDefault="00EB3A88" w:rsidP="0004090F">
      <w:pPr>
        <w:pStyle w:val="5"/>
        <w:rPr>
          <w:rFonts w:ascii="宋体" w:hAnsi="宋体"/>
        </w:rPr>
      </w:pPr>
      <w:bookmarkStart w:id="1594" w:name="_Toc183928255"/>
      <w:r>
        <w:rPr>
          <w:rFonts w:ascii="宋体" w:hAnsi="宋体" w:hint="eastAsia"/>
        </w:rPr>
        <w:t>三、快易理财关联户口增加（业务代码6553）</w:t>
      </w:r>
      <w:bookmarkEnd w:id="1594"/>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ind w:firstLineChars="200" w:firstLine="480"/>
        <w:rPr>
          <w:rFonts w:ascii="宋体" w:hAnsi="宋体"/>
        </w:rPr>
      </w:pPr>
      <w:r>
        <w:rPr>
          <w:rFonts w:ascii="宋体" w:hAnsi="宋体" w:hint="eastAsia"/>
        </w:rPr>
        <w:t>通过该功能实现在原快易理财协议中增加需关联的参与协议的户口。</w:t>
      </w:r>
    </w:p>
    <w:p w:rsidR="00EB3A88" w:rsidRDefault="00EB3A88" w:rsidP="00EB3A88">
      <w:pPr>
        <w:pStyle w:val="6"/>
        <w:spacing w:line="360" w:lineRule="auto"/>
        <w:rPr>
          <w:rFonts w:ascii="宋体" w:eastAsia="宋体" w:hAnsi="宋体"/>
          <w:b w:val="0"/>
          <w:bCs w:val="0"/>
        </w:rPr>
      </w:pPr>
      <w:r>
        <w:rPr>
          <w:rFonts w:ascii="宋体" w:eastAsia="宋体" w:hAnsi="宋体" w:hint="eastAsia"/>
          <w:b w:val="0"/>
          <w:bCs w:val="0"/>
        </w:rPr>
        <w:t>（</w:t>
      </w:r>
      <w:r>
        <w:rPr>
          <w:rFonts w:ascii="宋体" w:eastAsia="宋体" w:hAnsi="宋体" w:hint="eastAsia"/>
        </w:rPr>
        <w:t>二）风险提示</w:t>
      </w:r>
    </w:p>
    <w:p w:rsidR="00EB3A88" w:rsidRDefault="00EB3A88" w:rsidP="00EB3A88">
      <w:pPr>
        <w:widowControl/>
        <w:ind w:firstLineChars="100" w:firstLine="240"/>
        <w:jc w:val="left"/>
        <w:rPr>
          <w:rFonts w:ascii="宋体" w:hAnsi="宋体"/>
          <w:vanish/>
          <w:color w:val="000000"/>
          <w:kern w:val="0"/>
        </w:rPr>
      </w:pPr>
      <w:r>
        <w:rPr>
          <w:rFonts w:ascii="宋体" w:hAnsi="宋体" w:hint="eastAsia"/>
        </w:rPr>
        <w:t>本业务必须由客户本人持卡办理、不能委托他人代办。</w:t>
      </w:r>
    </w:p>
    <w:p w:rsidR="00EB3A88" w:rsidRDefault="00EB3A88" w:rsidP="00EB3A88">
      <w:pPr>
        <w:rPr>
          <w:rFonts w:ascii="宋体" w:hAnsi="宋体"/>
        </w:rPr>
      </w:pPr>
    </w:p>
    <w:p w:rsidR="00EB3A88" w:rsidRDefault="00EB3A88" w:rsidP="00EB3A88">
      <w:pPr>
        <w:pStyle w:val="6"/>
        <w:spacing w:line="360" w:lineRule="auto"/>
        <w:rPr>
          <w:rFonts w:ascii="宋体" w:eastAsia="宋体" w:hAnsi="宋体"/>
        </w:rPr>
      </w:pPr>
      <w:r>
        <w:rPr>
          <w:rFonts w:ascii="宋体" w:eastAsia="宋体" w:hAnsi="宋体" w:hint="eastAsia"/>
          <w:b w:val="0"/>
          <w:bCs w:val="0"/>
        </w:rPr>
        <w:t>（</w:t>
      </w:r>
      <w:r>
        <w:rPr>
          <w:rFonts w:ascii="宋体" w:eastAsia="宋体" w:hAnsi="宋体" w:hint="eastAsia"/>
        </w:rPr>
        <w:t>三）操作要点</w:t>
      </w:r>
    </w:p>
    <w:p w:rsidR="00EB3A88" w:rsidRDefault="00EB3A88" w:rsidP="00EB3A88">
      <w:pPr>
        <w:numPr>
          <w:ilvl w:val="0"/>
          <w:numId w:val="308"/>
        </w:numPr>
        <w:rPr>
          <w:rFonts w:ascii="宋体" w:hAnsi="宋体"/>
        </w:rPr>
      </w:pPr>
      <w:r>
        <w:rPr>
          <w:rFonts w:ascii="宋体" w:hAnsi="宋体" w:hint="eastAsia"/>
        </w:rPr>
        <w:t>本功能可异地操作，操作范围：全总行。</w:t>
      </w:r>
    </w:p>
    <w:p w:rsidR="00EB3A88" w:rsidRDefault="00EB3A88" w:rsidP="00EB3A88">
      <w:pPr>
        <w:numPr>
          <w:ilvl w:val="0"/>
          <w:numId w:val="308"/>
        </w:numPr>
        <w:rPr>
          <w:rFonts w:ascii="宋体" w:hAnsi="宋体"/>
        </w:rPr>
      </w:pPr>
      <w:r>
        <w:rPr>
          <w:rFonts w:ascii="宋体" w:hAnsi="宋体" w:hint="eastAsia"/>
        </w:rPr>
        <w:lastRenderedPageBreak/>
        <w:t>增加关联户口必须持已签定协议的关联户口中任一户口办理，但不能是已关联的信用卡。</w:t>
      </w:r>
    </w:p>
    <w:p w:rsidR="00EB3A88" w:rsidRDefault="00EB3A88" w:rsidP="00EB3A88">
      <w:pPr>
        <w:numPr>
          <w:ilvl w:val="0"/>
          <w:numId w:val="308"/>
        </w:numPr>
        <w:rPr>
          <w:rFonts w:ascii="宋体" w:hAnsi="宋体"/>
        </w:rPr>
      </w:pPr>
      <w:r>
        <w:rPr>
          <w:rFonts w:ascii="宋体" w:hAnsi="宋体" w:hint="eastAsia"/>
        </w:rPr>
        <w:t>增加的关联户口的取款方式必须为“凭密码取款”。</w:t>
      </w:r>
    </w:p>
    <w:p w:rsidR="00EB3A88" w:rsidRDefault="00EB3A88" w:rsidP="00EB3A88">
      <w:pPr>
        <w:numPr>
          <w:ilvl w:val="0"/>
          <w:numId w:val="308"/>
        </w:numPr>
        <w:rPr>
          <w:rFonts w:ascii="宋体" w:hAnsi="宋体"/>
        </w:rPr>
      </w:pPr>
      <w:r>
        <w:rPr>
          <w:rFonts w:ascii="宋体" w:hAnsi="宋体" w:hint="eastAsia"/>
        </w:rPr>
        <w:t>增加的关联户口必须是同一客户号下的结算存折、一卡通、信用卡。</w:t>
      </w:r>
    </w:p>
    <w:p w:rsidR="00EB3A88" w:rsidRDefault="00EB3A88" w:rsidP="00EB3A88">
      <w:pPr>
        <w:numPr>
          <w:ilvl w:val="0"/>
          <w:numId w:val="308"/>
        </w:numPr>
        <w:rPr>
          <w:rFonts w:ascii="宋体" w:hAnsi="宋体"/>
        </w:rPr>
      </w:pPr>
      <w:r>
        <w:rPr>
          <w:rFonts w:ascii="宋体" w:hAnsi="宋体" w:hint="eastAsia"/>
        </w:rPr>
        <w:t>可同时增加多个关联户口。</w:t>
      </w:r>
    </w:p>
    <w:p w:rsidR="00EB3A88" w:rsidRDefault="00EB3A88" w:rsidP="00EB3A88">
      <w:pPr>
        <w:numPr>
          <w:ilvl w:val="0"/>
          <w:numId w:val="308"/>
        </w:numPr>
        <w:rPr>
          <w:rFonts w:ascii="宋体" w:hAnsi="宋体"/>
        </w:rPr>
      </w:pPr>
      <w:r>
        <w:rPr>
          <w:rFonts w:ascii="宋体" w:hAnsi="宋体" w:hint="eastAsia"/>
        </w:rPr>
        <w:t>本功能仅限于刷卡操作。</w:t>
      </w:r>
    </w:p>
    <w:p w:rsidR="00EB3A88" w:rsidRDefault="00EB3A88" w:rsidP="00EB3A88">
      <w:pPr>
        <w:pStyle w:val="6"/>
        <w:spacing w:line="360" w:lineRule="auto"/>
        <w:rPr>
          <w:rFonts w:ascii="宋体" w:eastAsia="宋体" w:hAnsi="宋体"/>
        </w:rPr>
      </w:pPr>
      <w:r>
        <w:rPr>
          <w:rFonts w:ascii="宋体" w:eastAsia="宋体" w:hAnsi="宋体" w:hint="eastAsia"/>
        </w:rPr>
        <w:t>（四）操作步骤</w:t>
      </w:r>
    </w:p>
    <w:p w:rsidR="00EB3A88" w:rsidRDefault="00EB3A88" w:rsidP="00E538B8">
      <w:pPr>
        <w:numPr>
          <w:ilvl w:val="0"/>
          <w:numId w:val="367"/>
        </w:numPr>
        <w:ind w:hanging="300"/>
        <w:rPr>
          <w:rFonts w:ascii="宋体" w:hAnsi="宋体"/>
        </w:rPr>
      </w:pPr>
      <w:r>
        <w:rPr>
          <w:rFonts w:ascii="宋体" w:hAnsi="宋体" w:hint="eastAsia"/>
          <w:color w:val="000000"/>
        </w:rPr>
        <w:t>用户选择系统导航→其他中间业务→快易理财→关联户口增加进入系统。</w:t>
      </w:r>
      <w:r>
        <w:rPr>
          <w:rFonts w:ascii="宋体" w:hAnsi="宋体" w:hint="eastAsia"/>
        </w:rPr>
        <w:t>或在“业  务代码”栏输入“6553”进入。</w:t>
      </w:r>
    </w:p>
    <w:p w:rsidR="00EB3A88" w:rsidRDefault="00EB3A88" w:rsidP="00E538B8">
      <w:pPr>
        <w:numPr>
          <w:ilvl w:val="0"/>
          <w:numId w:val="367"/>
        </w:numPr>
        <w:tabs>
          <w:tab w:val="num" w:pos="900"/>
        </w:tabs>
        <w:ind w:left="900" w:hanging="480"/>
        <w:rPr>
          <w:rFonts w:ascii="宋体" w:hAnsi="宋体"/>
        </w:rPr>
      </w:pPr>
      <w:r>
        <w:rPr>
          <w:rFonts w:ascii="宋体" w:hAnsi="宋体" w:hint="eastAsia"/>
        </w:rPr>
        <w:t>在“原有关联户口”栏中刷已签定协议下的任一一张关联卡/折，并手工输入户口号后回车，系统显示该客户协议的基本信息。</w:t>
      </w:r>
    </w:p>
    <w:p w:rsidR="00EB3A88" w:rsidRDefault="00EB3A88" w:rsidP="00EB3A88">
      <w:pPr>
        <w:numPr>
          <w:ilvl w:val="0"/>
          <w:numId w:val="367"/>
        </w:numPr>
        <w:tabs>
          <w:tab w:val="num" w:pos="900"/>
        </w:tabs>
        <w:rPr>
          <w:rFonts w:ascii="宋体" w:hAnsi="宋体"/>
        </w:rPr>
      </w:pPr>
      <w:r>
        <w:rPr>
          <w:rFonts w:ascii="宋体" w:hAnsi="宋体" w:hint="eastAsia"/>
        </w:rPr>
        <w:t>选择支取控件钮</w:t>
      </w:r>
      <w:r w:rsidRPr="008E1FB9">
        <w:rPr>
          <w:rFonts w:ascii="宋体" w:hAnsi="宋体"/>
        </w:rPr>
        <w:object w:dxaOrig="330" w:dyaOrig="330">
          <v:shape id="_x0000_i1122" type="#_x0000_t75" style="width:16.5pt;height:16.5pt" o:ole="">
            <v:imagedata r:id="rId65" o:title=""/>
          </v:shape>
          <o:OLEObject Type="Embed" ProgID="PBrush" ShapeID="_x0000_i1122" DrawAspect="Content" ObjectID="_1458487598" r:id="rId480"/>
        </w:object>
      </w:r>
      <w:r>
        <w:rPr>
          <w:rFonts w:ascii="宋体" w:hAnsi="宋体" w:hint="eastAsia"/>
        </w:rPr>
        <w:t>，待客户输入密码及身份验证信息后确定。</w:t>
      </w:r>
    </w:p>
    <w:p w:rsidR="00EB3A88" w:rsidRDefault="00EB3A88" w:rsidP="00E538B8">
      <w:pPr>
        <w:numPr>
          <w:ilvl w:val="0"/>
          <w:numId w:val="367"/>
        </w:numPr>
        <w:tabs>
          <w:tab w:val="num" w:pos="900"/>
        </w:tabs>
        <w:ind w:left="900" w:hanging="480"/>
        <w:rPr>
          <w:rFonts w:ascii="宋体" w:hAnsi="宋体"/>
        </w:rPr>
      </w:pPr>
      <w:r>
        <w:rPr>
          <w:rFonts w:ascii="宋体" w:hAnsi="宋体" w:hint="eastAsia"/>
        </w:rPr>
        <w:t>在“新的关联户口”栏中刷需新增加的卡/折/信用卡，并手工输入户口号，回车。</w:t>
      </w:r>
    </w:p>
    <w:p w:rsidR="00EB3A88" w:rsidRDefault="00EB3A88" w:rsidP="00E538B8">
      <w:pPr>
        <w:numPr>
          <w:ilvl w:val="0"/>
          <w:numId w:val="367"/>
        </w:numPr>
        <w:tabs>
          <w:tab w:val="num" w:pos="900"/>
        </w:tabs>
        <w:ind w:left="900" w:hanging="480"/>
        <w:rPr>
          <w:rFonts w:ascii="宋体" w:hAnsi="宋体"/>
        </w:rPr>
      </w:pPr>
      <w:r>
        <w:rPr>
          <w:rFonts w:ascii="宋体" w:hAnsi="宋体" w:hint="eastAsia"/>
        </w:rPr>
        <w:t>系统自动显示该户口信息，核对后，确定，返回增加界面。</w:t>
      </w:r>
    </w:p>
    <w:p w:rsidR="00EB3A88" w:rsidRDefault="00EB3A88" w:rsidP="00EB3A88">
      <w:pPr>
        <w:numPr>
          <w:ilvl w:val="0"/>
          <w:numId w:val="367"/>
        </w:numPr>
        <w:rPr>
          <w:rFonts w:ascii="宋体" w:hAnsi="宋体"/>
        </w:rPr>
      </w:pPr>
      <w:r>
        <w:rPr>
          <w:rFonts w:ascii="宋体" w:hAnsi="宋体" w:hint="eastAsia"/>
        </w:rPr>
        <w:t>用户选择</w:t>
      </w:r>
      <w:r w:rsidR="0004090F">
        <w:rPr>
          <w:rFonts w:ascii="宋体" w:hAnsi="宋体" w:hint="eastAsia"/>
          <w:noProof/>
        </w:rPr>
        <w:drawing>
          <wp:inline distT="0" distB="0" distL="0" distR="0">
            <wp:extent cx="209550" cy="180975"/>
            <wp:effectExtent l="1905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71" cstate="print"/>
                    <a:srcRect/>
                    <a:stretch>
                      <a:fillRect/>
                    </a:stretch>
                  </pic:blipFill>
                  <pic:spPr bwMode="auto">
                    <a:xfrm>
                      <a:off x="0" y="0"/>
                      <a:ext cx="209550" cy="180975"/>
                    </a:xfrm>
                    <a:prstGeom prst="rect">
                      <a:avLst/>
                    </a:prstGeom>
                    <a:noFill/>
                    <a:ln w="9525">
                      <a:noFill/>
                      <a:miter lim="800000"/>
                      <a:headEnd/>
                      <a:tailEnd/>
                    </a:ln>
                  </pic:spPr>
                </pic:pic>
              </a:graphicData>
            </a:graphic>
          </wp:inline>
        </w:drawing>
      </w:r>
      <w:r>
        <w:rPr>
          <w:rFonts w:ascii="宋体" w:hAnsi="宋体" w:hint="eastAsia"/>
        </w:rPr>
        <w:t>按钮，输入交易密码，确定。</w:t>
      </w:r>
    </w:p>
    <w:p w:rsidR="00EB3A88" w:rsidRDefault="00EB3A88" w:rsidP="00EB3A88">
      <w:pPr>
        <w:numPr>
          <w:ilvl w:val="0"/>
          <w:numId w:val="367"/>
        </w:numPr>
        <w:tabs>
          <w:tab w:val="num" w:pos="900"/>
        </w:tabs>
        <w:rPr>
          <w:rFonts w:ascii="宋体" w:hAnsi="宋体"/>
        </w:rPr>
      </w:pPr>
      <w:r>
        <w:rPr>
          <w:rFonts w:ascii="宋体" w:hAnsi="宋体" w:hint="eastAsia"/>
        </w:rPr>
        <w:t>选择“是否开通转帐汇款功能”选项默认为“是”（开通）。</w:t>
      </w:r>
    </w:p>
    <w:p w:rsidR="00EB3A88" w:rsidRDefault="00EB3A88" w:rsidP="00E538B8">
      <w:pPr>
        <w:numPr>
          <w:ilvl w:val="0"/>
          <w:numId w:val="367"/>
        </w:numPr>
        <w:tabs>
          <w:tab w:val="num" w:pos="900"/>
        </w:tabs>
        <w:ind w:left="900" w:hanging="480"/>
        <w:rPr>
          <w:rFonts w:ascii="宋体" w:hAnsi="宋体"/>
        </w:rPr>
      </w:pPr>
      <w:r>
        <w:rPr>
          <w:rFonts w:ascii="宋体" w:hAnsi="宋体" w:hint="eastAsia"/>
        </w:rPr>
        <w:t>选择“是否开通电话支付”选项默认为“否”（不开通），</w:t>
      </w:r>
      <w:r w:rsidR="0004090F">
        <w:rPr>
          <w:rFonts w:ascii="宋体" w:hAnsi="宋体" w:hint="eastAsia"/>
          <w:noProof/>
        </w:rPr>
        <w:drawing>
          <wp:inline distT="0" distB="0" distL="0" distR="0">
            <wp:extent cx="609600" cy="219075"/>
            <wp:effectExtent l="1905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72" cstate="print"/>
                    <a:srcRect/>
                    <a:stretch>
                      <a:fillRect/>
                    </a:stretch>
                  </pic:blipFill>
                  <pic:spPr bwMode="auto">
                    <a:xfrm>
                      <a:off x="0" y="0"/>
                      <a:ext cx="609600" cy="219075"/>
                    </a:xfrm>
                    <a:prstGeom prst="rect">
                      <a:avLst/>
                    </a:prstGeom>
                    <a:noFill/>
                    <a:ln w="9525">
                      <a:noFill/>
                      <a:miter lim="800000"/>
                      <a:headEnd/>
                      <a:tailEnd/>
                    </a:ln>
                  </pic:spPr>
                </pic:pic>
              </a:graphicData>
            </a:graphic>
          </wp:inline>
        </w:drawing>
      </w:r>
      <w:r>
        <w:rPr>
          <w:rFonts w:ascii="宋体" w:hAnsi="宋体" w:hint="eastAsia"/>
        </w:rPr>
        <w:t>后，系统自动将该关联账户的账号列示屏幕。</w:t>
      </w:r>
    </w:p>
    <w:p w:rsidR="00EB3A88" w:rsidRDefault="00EB3A88" w:rsidP="00E538B8">
      <w:pPr>
        <w:numPr>
          <w:ilvl w:val="0"/>
          <w:numId w:val="367"/>
        </w:numPr>
        <w:tabs>
          <w:tab w:val="num" w:pos="900"/>
        </w:tabs>
        <w:ind w:left="900" w:hanging="480"/>
        <w:rPr>
          <w:rFonts w:ascii="宋体" w:hAnsi="宋体"/>
        </w:rPr>
      </w:pPr>
      <w:r>
        <w:rPr>
          <w:rFonts w:ascii="宋体" w:hAnsi="宋体" w:hint="eastAsia"/>
        </w:rPr>
        <w:t>关联类型增加“信用卡”选项。关联后只能是一卡通转入信用卡，不能从信用卡转到一卡通。</w:t>
      </w:r>
    </w:p>
    <w:p w:rsidR="00EB3A88" w:rsidRDefault="00EB3A88" w:rsidP="00E538B8">
      <w:pPr>
        <w:numPr>
          <w:ilvl w:val="0"/>
          <w:numId w:val="367"/>
        </w:numPr>
        <w:tabs>
          <w:tab w:val="num" w:pos="900"/>
        </w:tabs>
        <w:ind w:hanging="300"/>
        <w:rPr>
          <w:rFonts w:ascii="宋体" w:hAnsi="宋体"/>
        </w:rPr>
      </w:pPr>
      <w:r>
        <w:rPr>
          <w:rFonts w:ascii="宋体" w:hAnsi="宋体" w:hint="eastAsia"/>
        </w:rPr>
        <w:t>如同时关联多个户口，可重复4-8步骤。</w:t>
      </w:r>
    </w:p>
    <w:p w:rsidR="00EB3A88" w:rsidRDefault="00EB3A88" w:rsidP="00E538B8">
      <w:pPr>
        <w:numPr>
          <w:ilvl w:val="0"/>
          <w:numId w:val="367"/>
        </w:numPr>
        <w:ind w:left="900" w:hanging="480"/>
        <w:rPr>
          <w:rFonts w:ascii="宋体" w:hAnsi="宋体"/>
        </w:rPr>
      </w:pPr>
      <w:r>
        <w:rPr>
          <w:rFonts w:ascii="宋体" w:hAnsi="宋体" w:hint="eastAsia"/>
        </w:rPr>
        <w:t>全部关联户口增加完毕后，系统会将已刷卡的关联户口列示在界面上。</w:t>
      </w:r>
    </w:p>
    <w:p w:rsidR="00EB3A88" w:rsidRDefault="00EB3A88" w:rsidP="00E538B8">
      <w:pPr>
        <w:numPr>
          <w:ilvl w:val="0"/>
          <w:numId w:val="367"/>
        </w:numPr>
        <w:ind w:left="900" w:hanging="480"/>
        <w:rPr>
          <w:rFonts w:ascii="宋体" w:hAnsi="宋体"/>
        </w:rPr>
      </w:pPr>
      <w:r>
        <w:rPr>
          <w:rFonts w:ascii="宋体" w:hAnsi="宋体" w:hint="eastAsia"/>
        </w:rPr>
        <w:t>核对无误后，选择</w:t>
      </w:r>
      <w:r w:rsidR="0004090F">
        <w:rPr>
          <w:rFonts w:ascii="宋体" w:hAnsi="宋体" w:hint="eastAsia"/>
          <w:noProof/>
        </w:rPr>
        <w:drawing>
          <wp:inline distT="0" distB="0" distL="0" distR="0">
            <wp:extent cx="942975" cy="257175"/>
            <wp:effectExtent l="1905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75" cstate="print"/>
                    <a:srcRect/>
                    <a:stretch>
                      <a:fillRect/>
                    </a:stretch>
                  </pic:blipFill>
                  <pic:spPr bwMode="auto">
                    <a:xfrm>
                      <a:off x="0" y="0"/>
                      <a:ext cx="942975" cy="257175"/>
                    </a:xfrm>
                    <a:prstGeom prst="rect">
                      <a:avLst/>
                    </a:prstGeom>
                    <a:noFill/>
                    <a:ln w="9525">
                      <a:noFill/>
                      <a:miter lim="800000"/>
                      <a:headEnd/>
                      <a:tailEnd/>
                    </a:ln>
                  </pic:spPr>
                </pic:pic>
              </a:graphicData>
            </a:graphic>
          </wp:inline>
        </w:drawing>
      </w:r>
      <w:r>
        <w:rPr>
          <w:rFonts w:ascii="宋体" w:hAnsi="宋体" w:hint="eastAsia"/>
        </w:rPr>
        <w:t>，系统提示授权，主管确认后刷卡或输入密码。</w:t>
      </w:r>
    </w:p>
    <w:p w:rsidR="00EB3A88" w:rsidRDefault="00EB3A88" w:rsidP="00E538B8">
      <w:pPr>
        <w:numPr>
          <w:ilvl w:val="0"/>
          <w:numId w:val="367"/>
        </w:numPr>
        <w:ind w:left="900" w:hanging="480"/>
        <w:rPr>
          <w:rFonts w:ascii="宋体" w:hAnsi="宋体"/>
        </w:rPr>
      </w:pPr>
      <w:r>
        <w:rPr>
          <w:rFonts w:ascii="宋体" w:hAnsi="宋体" w:hint="eastAsia"/>
        </w:rPr>
        <w:t>申请成功，打印：根据系统提示打印一式两联的“快易理财”业务回单。</w:t>
      </w:r>
    </w:p>
    <w:p w:rsidR="00EB3A88" w:rsidRDefault="00EB3A88" w:rsidP="00EB3A88">
      <w:pPr>
        <w:pStyle w:val="6"/>
        <w:spacing w:line="360" w:lineRule="auto"/>
        <w:rPr>
          <w:rFonts w:ascii="宋体" w:eastAsia="宋体" w:hAnsi="宋体"/>
        </w:rPr>
      </w:pPr>
      <w:r>
        <w:rPr>
          <w:rFonts w:ascii="宋体" w:eastAsia="宋体" w:hAnsi="宋体" w:hint="eastAsia"/>
        </w:rPr>
        <w:lastRenderedPageBreak/>
        <w:t>（五）操作界面</w:t>
      </w:r>
    </w:p>
    <w:p w:rsidR="00EB3A88" w:rsidRDefault="00EB3A88" w:rsidP="00EB3A88">
      <w:pPr>
        <w:rPr>
          <w:rFonts w:ascii="宋体" w:hAnsi="宋体"/>
          <w:b/>
          <w:bCs/>
        </w:rPr>
      </w:pPr>
      <w:r>
        <w:rPr>
          <w:rFonts w:ascii="宋体" w:hAnsi="宋体" w:hint="eastAsia"/>
          <w:b/>
          <w:bCs/>
        </w:rPr>
        <w:t xml:space="preserve"> </w:t>
      </w:r>
      <w:r w:rsidR="0004090F">
        <w:rPr>
          <w:rFonts w:ascii="宋体" w:hAnsi="宋体" w:hint="eastAsia"/>
          <w:b/>
          <w:bCs/>
          <w:noProof/>
        </w:rPr>
        <w:drawing>
          <wp:inline distT="0" distB="0" distL="0" distR="0">
            <wp:extent cx="5267325" cy="3629025"/>
            <wp:effectExtent l="1905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81" cstate="print"/>
                    <a:srcRect/>
                    <a:stretch>
                      <a:fillRect/>
                    </a:stretch>
                  </pic:blipFill>
                  <pic:spPr bwMode="auto">
                    <a:xfrm>
                      <a:off x="0" y="0"/>
                      <a:ext cx="5267325" cy="3629025"/>
                    </a:xfrm>
                    <a:prstGeom prst="rect">
                      <a:avLst/>
                    </a:prstGeom>
                    <a:noFill/>
                    <a:ln w="9525">
                      <a:noFill/>
                      <a:miter lim="800000"/>
                      <a:headEnd/>
                      <a:tailEnd/>
                    </a:ln>
                  </pic:spPr>
                </pic:pic>
              </a:graphicData>
            </a:graphic>
          </wp:inline>
        </w:drawing>
      </w:r>
    </w:p>
    <w:p w:rsidR="00EB3A88" w:rsidRDefault="00EB3A88" w:rsidP="0004090F">
      <w:pPr>
        <w:pStyle w:val="5"/>
        <w:rPr>
          <w:rFonts w:ascii="宋体" w:hAnsi="宋体"/>
        </w:rPr>
      </w:pPr>
      <w:bookmarkStart w:id="1595" w:name="_Toc183928256"/>
      <w:r>
        <w:rPr>
          <w:rFonts w:ascii="宋体" w:hAnsi="宋体" w:hint="eastAsia"/>
        </w:rPr>
        <w:t>四、快易理财关联户口撤消（业务代码6554）</w:t>
      </w:r>
      <w:bookmarkEnd w:id="1595"/>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ind w:firstLineChars="200" w:firstLine="480"/>
        <w:rPr>
          <w:rFonts w:ascii="宋体" w:hAnsi="宋体"/>
        </w:rPr>
      </w:pPr>
      <w:r>
        <w:rPr>
          <w:rFonts w:ascii="宋体" w:hAnsi="宋体" w:hint="eastAsia"/>
        </w:rPr>
        <w:t>通过本功能实现在原快易理财协议中撤消已关联的参与协议户口。</w:t>
      </w:r>
    </w:p>
    <w:p w:rsidR="00EB3A88" w:rsidRDefault="00EB3A88" w:rsidP="00EB3A88">
      <w:pPr>
        <w:pStyle w:val="6"/>
        <w:spacing w:line="360" w:lineRule="auto"/>
        <w:rPr>
          <w:rFonts w:ascii="宋体" w:eastAsia="宋体" w:hAnsi="宋体"/>
          <w:b w:val="0"/>
          <w:bCs w:val="0"/>
        </w:rPr>
      </w:pPr>
      <w:r>
        <w:rPr>
          <w:rFonts w:ascii="宋体" w:eastAsia="宋体" w:hAnsi="宋体" w:hint="eastAsia"/>
          <w:b w:val="0"/>
          <w:bCs w:val="0"/>
        </w:rPr>
        <w:t>（</w:t>
      </w:r>
      <w:r>
        <w:rPr>
          <w:rFonts w:ascii="宋体" w:eastAsia="宋体" w:hAnsi="宋体" w:hint="eastAsia"/>
        </w:rPr>
        <w:t>二）风险提示</w:t>
      </w:r>
    </w:p>
    <w:p w:rsidR="00EB3A88" w:rsidRDefault="00EB3A88" w:rsidP="00EB3A88">
      <w:pPr>
        <w:widowControl/>
        <w:ind w:leftChars="185" w:left="617" w:hangingChars="72" w:hanging="173"/>
        <w:jc w:val="left"/>
        <w:rPr>
          <w:rFonts w:ascii="宋体" w:hAnsi="宋体"/>
          <w:vanish/>
          <w:color w:val="000000"/>
          <w:kern w:val="0"/>
        </w:rPr>
      </w:pPr>
      <w:r>
        <w:rPr>
          <w:rFonts w:ascii="宋体" w:hAnsi="宋体" w:hint="eastAsia"/>
        </w:rPr>
        <w:t>本业务必须由客户本人办理、不能委托他人代办。</w:t>
      </w:r>
    </w:p>
    <w:p w:rsidR="00EB3A88" w:rsidRDefault="00EB3A88" w:rsidP="00EB3A88">
      <w:pPr>
        <w:rPr>
          <w:rFonts w:ascii="宋体" w:hAnsi="宋体"/>
        </w:rPr>
      </w:pPr>
    </w:p>
    <w:p w:rsidR="00EB3A88" w:rsidRDefault="00EB3A88" w:rsidP="00EB3A88">
      <w:pPr>
        <w:pStyle w:val="6"/>
        <w:spacing w:line="360" w:lineRule="auto"/>
        <w:rPr>
          <w:rFonts w:ascii="宋体" w:eastAsia="宋体" w:hAnsi="宋体"/>
        </w:rPr>
      </w:pPr>
      <w:r>
        <w:rPr>
          <w:rFonts w:ascii="宋体" w:eastAsia="宋体" w:hAnsi="宋体" w:hint="eastAsia"/>
          <w:b w:val="0"/>
          <w:bCs w:val="0"/>
        </w:rPr>
        <w:t>（</w:t>
      </w:r>
      <w:r>
        <w:rPr>
          <w:rFonts w:ascii="宋体" w:eastAsia="宋体" w:hAnsi="宋体" w:hint="eastAsia"/>
        </w:rPr>
        <w:t>三）操作要点</w:t>
      </w:r>
    </w:p>
    <w:p w:rsidR="00EB3A88" w:rsidRDefault="00EB3A88" w:rsidP="00EB3A88">
      <w:pPr>
        <w:numPr>
          <w:ilvl w:val="0"/>
          <w:numId w:val="298"/>
        </w:numPr>
        <w:rPr>
          <w:rFonts w:ascii="宋体" w:hAnsi="宋体"/>
        </w:rPr>
      </w:pPr>
      <w:r>
        <w:rPr>
          <w:rFonts w:ascii="宋体" w:hAnsi="宋体" w:hint="eastAsia"/>
        </w:rPr>
        <w:t>本功能可异地操作，操作范围：全总行。</w:t>
      </w:r>
    </w:p>
    <w:p w:rsidR="00EB3A88" w:rsidRDefault="00EB3A88" w:rsidP="00EB3A88">
      <w:pPr>
        <w:numPr>
          <w:ilvl w:val="0"/>
          <w:numId w:val="298"/>
        </w:numPr>
        <w:rPr>
          <w:rFonts w:ascii="宋体" w:hAnsi="宋体"/>
        </w:rPr>
      </w:pPr>
      <w:r>
        <w:rPr>
          <w:rFonts w:ascii="宋体" w:hAnsi="宋体" w:hint="eastAsia"/>
        </w:rPr>
        <w:t>可同时撤消多个关联户口。</w:t>
      </w:r>
    </w:p>
    <w:p w:rsidR="00EB3A88" w:rsidRDefault="00EB3A88" w:rsidP="00EB3A88">
      <w:pPr>
        <w:numPr>
          <w:ilvl w:val="0"/>
          <w:numId w:val="298"/>
        </w:numPr>
        <w:rPr>
          <w:rFonts w:ascii="宋体" w:hAnsi="宋体"/>
        </w:rPr>
      </w:pPr>
      <w:r>
        <w:rPr>
          <w:rFonts w:ascii="宋体" w:hAnsi="宋体" w:hint="eastAsia"/>
        </w:rPr>
        <w:t>本功能需持已签定协议的任意一个关联户口，可与撤消户口相同，如关联户口无卡/折/信用卡，是手工输入的操作，则需主管授权。</w:t>
      </w:r>
    </w:p>
    <w:p w:rsidR="00EB3A88" w:rsidRDefault="00EB3A88" w:rsidP="00EB3A88">
      <w:pPr>
        <w:numPr>
          <w:ilvl w:val="0"/>
          <w:numId w:val="298"/>
        </w:numPr>
        <w:rPr>
          <w:rFonts w:ascii="宋体" w:hAnsi="宋体"/>
        </w:rPr>
      </w:pPr>
      <w:r>
        <w:rPr>
          <w:rFonts w:ascii="宋体" w:hAnsi="宋体" w:hint="eastAsia"/>
        </w:rPr>
        <w:t>撤消户口可无卡手工输入操作，无需授权。</w:t>
      </w:r>
    </w:p>
    <w:p w:rsidR="00EB3A88" w:rsidRDefault="00EB3A88" w:rsidP="00EB3A88">
      <w:pPr>
        <w:numPr>
          <w:ilvl w:val="0"/>
          <w:numId w:val="298"/>
        </w:numPr>
        <w:rPr>
          <w:rFonts w:ascii="宋体" w:hAnsi="宋体"/>
        </w:rPr>
      </w:pPr>
      <w:r>
        <w:rPr>
          <w:rFonts w:ascii="宋体" w:hAnsi="宋体" w:hint="eastAsia"/>
        </w:rPr>
        <w:t>该操作必须保证原协议中至少保留一个关联户口。</w:t>
      </w:r>
    </w:p>
    <w:p w:rsidR="00EB3A88" w:rsidRDefault="00EB3A88" w:rsidP="00EB3A88">
      <w:pPr>
        <w:pStyle w:val="6"/>
        <w:spacing w:line="360" w:lineRule="auto"/>
        <w:rPr>
          <w:rFonts w:ascii="宋体" w:eastAsia="宋体" w:hAnsi="宋体"/>
        </w:rPr>
      </w:pPr>
      <w:r>
        <w:rPr>
          <w:rFonts w:ascii="宋体" w:eastAsia="宋体" w:hAnsi="宋体" w:hint="eastAsia"/>
        </w:rPr>
        <w:lastRenderedPageBreak/>
        <w:t>（四）操作步骤</w:t>
      </w:r>
    </w:p>
    <w:p w:rsidR="00EB3A88" w:rsidRDefault="00EB3A88" w:rsidP="00EB3A88">
      <w:pPr>
        <w:ind w:leftChars="199" w:left="819" w:hangingChars="142" w:hanging="341"/>
        <w:rPr>
          <w:rFonts w:ascii="宋体" w:hAnsi="宋体"/>
        </w:rPr>
      </w:pPr>
      <w:r>
        <w:rPr>
          <w:rFonts w:ascii="宋体" w:hAnsi="宋体" w:hint="eastAsia"/>
        </w:rPr>
        <w:t>1、</w:t>
      </w:r>
      <w:r>
        <w:rPr>
          <w:rFonts w:ascii="宋体" w:hAnsi="宋体" w:hint="eastAsia"/>
          <w:color w:val="000000"/>
        </w:rPr>
        <w:t>用户选择系统导航→其他中间业务→快易理财→关联户口撤消进入系统。</w:t>
      </w:r>
      <w:r>
        <w:rPr>
          <w:rFonts w:ascii="宋体" w:hAnsi="宋体" w:hint="eastAsia"/>
        </w:rPr>
        <w:t>或在“业  务代码”栏输入“6554”进入。</w:t>
      </w:r>
    </w:p>
    <w:p w:rsidR="00EB3A88" w:rsidRDefault="00EB3A88" w:rsidP="00EB3A88">
      <w:pPr>
        <w:ind w:leftChars="199" w:left="819" w:hangingChars="142" w:hanging="341"/>
        <w:rPr>
          <w:rFonts w:ascii="宋体" w:hAnsi="宋体"/>
        </w:rPr>
      </w:pPr>
      <w:r>
        <w:rPr>
          <w:rFonts w:ascii="宋体" w:hAnsi="宋体" w:hint="eastAsia"/>
        </w:rPr>
        <w:t>2、在“关联户口”栏中刷卡或手工输入任意一个已关联户口，并手工输入户口号后，回车，系统自动显示该客户协议的基本信息。</w:t>
      </w:r>
    </w:p>
    <w:p w:rsidR="00EB3A88" w:rsidRDefault="00EB3A88" w:rsidP="00EB3A88">
      <w:pPr>
        <w:ind w:left="420"/>
        <w:rPr>
          <w:rFonts w:ascii="宋体" w:hAnsi="宋体"/>
        </w:rPr>
      </w:pPr>
      <w:r>
        <w:rPr>
          <w:rFonts w:ascii="宋体" w:hAnsi="宋体" w:hint="eastAsia"/>
        </w:rPr>
        <w:t>3、选择支取控件钮</w:t>
      </w:r>
      <w:r w:rsidRPr="008E1FB9">
        <w:rPr>
          <w:rFonts w:ascii="宋体" w:hAnsi="宋体"/>
        </w:rPr>
        <w:object w:dxaOrig="330" w:dyaOrig="330">
          <v:shape id="_x0000_i1123" type="#_x0000_t75" style="width:16.5pt;height:16.5pt" o:ole="">
            <v:imagedata r:id="rId65" o:title=""/>
          </v:shape>
          <o:OLEObject Type="Embed" ProgID="PBrush" ShapeID="_x0000_i1123" DrawAspect="Content" ObjectID="_1458487599" r:id="rId482"/>
        </w:object>
      </w:r>
      <w:r>
        <w:rPr>
          <w:rFonts w:ascii="宋体" w:hAnsi="宋体" w:hint="eastAsia"/>
        </w:rPr>
        <w:t>，待客户输入密码及经办人身份验证信息后确定。</w:t>
      </w:r>
    </w:p>
    <w:p w:rsidR="00EB3A88" w:rsidRDefault="00EB3A88" w:rsidP="00EB3A88">
      <w:pPr>
        <w:numPr>
          <w:ilvl w:val="0"/>
          <w:numId w:val="298"/>
        </w:numPr>
        <w:rPr>
          <w:rFonts w:ascii="宋体" w:hAnsi="宋体"/>
        </w:rPr>
      </w:pPr>
      <w:r>
        <w:rPr>
          <w:rFonts w:ascii="宋体" w:hAnsi="宋体" w:hint="eastAsia"/>
        </w:rPr>
        <w:t>在“撤消户口”栏刷卡或手工输入需撤消的关联户口。</w:t>
      </w:r>
    </w:p>
    <w:p w:rsidR="00EB3A88" w:rsidRDefault="0004090F" w:rsidP="00EB3A88">
      <w:pPr>
        <w:numPr>
          <w:ilvl w:val="0"/>
          <w:numId w:val="298"/>
        </w:numPr>
        <w:rPr>
          <w:rFonts w:ascii="宋体" w:hAnsi="宋体"/>
        </w:rPr>
      </w:pPr>
      <w:r>
        <w:rPr>
          <w:rFonts w:ascii="宋体" w:hAnsi="宋体" w:hint="eastAsia"/>
          <w:noProof/>
        </w:rPr>
        <w:drawing>
          <wp:inline distT="0" distB="0" distL="0" distR="0">
            <wp:extent cx="609600" cy="219075"/>
            <wp:effectExtent l="1905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72" cstate="print"/>
                    <a:srcRect/>
                    <a:stretch>
                      <a:fillRect/>
                    </a:stretch>
                  </pic:blipFill>
                  <pic:spPr bwMode="auto">
                    <a:xfrm>
                      <a:off x="0" y="0"/>
                      <a:ext cx="609600" cy="219075"/>
                    </a:xfrm>
                    <a:prstGeom prst="rect">
                      <a:avLst/>
                    </a:prstGeom>
                    <a:noFill/>
                    <a:ln w="9525">
                      <a:noFill/>
                      <a:miter lim="800000"/>
                      <a:headEnd/>
                      <a:tailEnd/>
                    </a:ln>
                  </pic:spPr>
                </pic:pic>
              </a:graphicData>
            </a:graphic>
          </wp:inline>
        </w:drawing>
      </w:r>
      <w:r w:rsidR="00EB3A88">
        <w:rPr>
          <w:rFonts w:ascii="宋体" w:hAnsi="宋体" w:hint="eastAsia"/>
        </w:rPr>
        <w:t>后，系统自动将该关联账户的账号列示屏幕。</w:t>
      </w:r>
    </w:p>
    <w:p w:rsidR="00EB3A88" w:rsidRDefault="00EB3A88" w:rsidP="00EB3A88">
      <w:pPr>
        <w:numPr>
          <w:ilvl w:val="0"/>
          <w:numId w:val="298"/>
        </w:numPr>
        <w:rPr>
          <w:rFonts w:ascii="宋体" w:hAnsi="宋体"/>
        </w:rPr>
      </w:pPr>
      <w:r>
        <w:rPr>
          <w:rFonts w:ascii="宋体" w:hAnsi="宋体" w:hint="eastAsia"/>
        </w:rPr>
        <w:t>如同时撤消多个关联户口，可重复5-6步骤</w:t>
      </w:r>
    </w:p>
    <w:p w:rsidR="00EB3A88" w:rsidRDefault="00EB3A88" w:rsidP="00EB3A88">
      <w:pPr>
        <w:numPr>
          <w:ilvl w:val="0"/>
          <w:numId w:val="298"/>
        </w:numPr>
        <w:rPr>
          <w:rFonts w:ascii="宋体" w:hAnsi="宋体"/>
        </w:rPr>
      </w:pPr>
      <w:r>
        <w:rPr>
          <w:rFonts w:ascii="宋体" w:hAnsi="宋体" w:hint="eastAsia"/>
        </w:rPr>
        <w:t>全部撤消户口输入完毕后，信息会全部列示在界面上。</w:t>
      </w:r>
    </w:p>
    <w:p w:rsidR="00EB3A88" w:rsidRDefault="00EB3A88" w:rsidP="00EB3A88">
      <w:pPr>
        <w:ind w:leftChars="199" w:left="819" w:hangingChars="142" w:hanging="341"/>
        <w:rPr>
          <w:rFonts w:ascii="宋体" w:hAnsi="宋体"/>
        </w:rPr>
      </w:pPr>
      <w:r>
        <w:rPr>
          <w:rFonts w:ascii="宋体" w:hAnsi="宋体" w:hint="eastAsia"/>
        </w:rPr>
        <w:t>7、核对无误后，选择</w:t>
      </w:r>
      <w:r w:rsidR="0004090F">
        <w:rPr>
          <w:rFonts w:ascii="宋体" w:hAnsi="宋体" w:hint="eastAsia"/>
          <w:noProof/>
        </w:rPr>
        <w:drawing>
          <wp:inline distT="0" distB="0" distL="0" distR="0">
            <wp:extent cx="942975" cy="257175"/>
            <wp:effectExtent l="19050" t="0" r="9525"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75" cstate="print"/>
                    <a:srcRect/>
                    <a:stretch>
                      <a:fillRect/>
                    </a:stretch>
                  </pic:blipFill>
                  <pic:spPr bwMode="auto">
                    <a:xfrm>
                      <a:off x="0" y="0"/>
                      <a:ext cx="942975" cy="257175"/>
                    </a:xfrm>
                    <a:prstGeom prst="rect">
                      <a:avLst/>
                    </a:prstGeom>
                    <a:noFill/>
                    <a:ln w="9525">
                      <a:noFill/>
                      <a:miter lim="800000"/>
                      <a:headEnd/>
                      <a:tailEnd/>
                    </a:ln>
                  </pic:spPr>
                </pic:pic>
              </a:graphicData>
            </a:graphic>
          </wp:inline>
        </w:drawing>
      </w:r>
      <w:r>
        <w:rPr>
          <w:rFonts w:ascii="宋体" w:hAnsi="宋体" w:hint="eastAsia"/>
        </w:rPr>
        <w:t>，如“关联户口”栏为手工输入方式，系统还会提示授权，主管确认后刷卡或输入密码。</w:t>
      </w:r>
    </w:p>
    <w:p w:rsidR="00EB3A88" w:rsidRDefault="00EB3A88" w:rsidP="00EB3A88">
      <w:pPr>
        <w:ind w:firstLineChars="200" w:firstLine="480"/>
        <w:rPr>
          <w:rFonts w:ascii="宋体" w:hAnsi="宋体"/>
        </w:rPr>
      </w:pPr>
      <w:r>
        <w:rPr>
          <w:rFonts w:ascii="宋体" w:hAnsi="宋体" w:hint="eastAsia"/>
        </w:rPr>
        <w:t>8、系统提示“关联户口撤消成功”。</w:t>
      </w:r>
    </w:p>
    <w:p w:rsidR="00EB3A88" w:rsidRDefault="00EB3A88" w:rsidP="00EB3A88">
      <w:pPr>
        <w:pStyle w:val="6"/>
        <w:spacing w:line="360" w:lineRule="auto"/>
        <w:rPr>
          <w:rFonts w:ascii="宋体" w:eastAsia="宋体" w:hAnsi="宋体"/>
        </w:rPr>
      </w:pPr>
      <w:r>
        <w:rPr>
          <w:rFonts w:ascii="宋体" w:eastAsia="宋体" w:hAnsi="宋体" w:hint="eastAsia"/>
        </w:rPr>
        <w:t>（五）操作界面</w:t>
      </w:r>
    </w:p>
    <w:p w:rsidR="00EB3A88" w:rsidRDefault="00EB3A88" w:rsidP="00EB3A88">
      <w:pPr>
        <w:rPr>
          <w:rFonts w:ascii="宋体" w:hAnsi="宋体"/>
          <w:b/>
          <w:bCs/>
        </w:rPr>
      </w:pPr>
      <w:r>
        <w:rPr>
          <w:rFonts w:ascii="宋体" w:hAnsi="宋体" w:hint="eastAsia"/>
        </w:rPr>
        <w:t xml:space="preserve"> </w:t>
      </w:r>
      <w:r w:rsidR="0004090F">
        <w:rPr>
          <w:rFonts w:ascii="宋体" w:hAnsi="宋体" w:hint="eastAsia"/>
          <w:noProof/>
        </w:rPr>
        <w:lastRenderedPageBreak/>
        <w:drawing>
          <wp:inline distT="0" distB="0" distL="0" distR="0">
            <wp:extent cx="5267325" cy="3819525"/>
            <wp:effectExtent l="1905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83" cstate="print"/>
                    <a:srcRect/>
                    <a:stretch>
                      <a:fillRect/>
                    </a:stretch>
                  </pic:blipFill>
                  <pic:spPr bwMode="auto">
                    <a:xfrm>
                      <a:off x="0" y="0"/>
                      <a:ext cx="5267325" cy="3819525"/>
                    </a:xfrm>
                    <a:prstGeom prst="rect">
                      <a:avLst/>
                    </a:prstGeom>
                    <a:noFill/>
                    <a:ln w="9525">
                      <a:noFill/>
                      <a:miter lim="800000"/>
                      <a:headEnd/>
                      <a:tailEnd/>
                    </a:ln>
                  </pic:spPr>
                </pic:pic>
              </a:graphicData>
            </a:graphic>
          </wp:inline>
        </w:drawing>
      </w:r>
    </w:p>
    <w:p w:rsidR="00EB3A88" w:rsidRDefault="00EB3A88" w:rsidP="00EB3A88">
      <w:pPr>
        <w:rPr>
          <w:rFonts w:ascii="宋体" w:hAnsi="宋体"/>
          <w:b/>
          <w:bCs/>
        </w:rPr>
      </w:pPr>
    </w:p>
    <w:p w:rsidR="00EB3A88" w:rsidRDefault="00EB3A88" w:rsidP="00EB3A88">
      <w:pPr>
        <w:pStyle w:val="5"/>
        <w:rPr>
          <w:rFonts w:ascii="宋体" w:hAnsi="宋体"/>
        </w:rPr>
      </w:pPr>
      <w:bookmarkStart w:id="1596" w:name="_Toc183928257"/>
      <w:r>
        <w:rPr>
          <w:rFonts w:ascii="宋体" w:hAnsi="宋体" w:hint="eastAsia"/>
        </w:rPr>
        <w:t>五、快易理财定制转入户口增加（业务代码6555）</w:t>
      </w:r>
      <w:bookmarkEnd w:id="1596"/>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pStyle w:val="a6"/>
        <w:rPr>
          <w:rFonts w:ascii="宋体"/>
        </w:rPr>
      </w:pPr>
      <w:r>
        <w:rPr>
          <w:rFonts w:ascii="宋体" w:hint="eastAsia"/>
        </w:rPr>
        <w:t>通过本功能完成在客户原协议中增加非本人招行定制转入户口。</w:t>
      </w:r>
    </w:p>
    <w:p w:rsidR="00EB3A88" w:rsidRDefault="00EB3A88" w:rsidP="00EB3A88">
      <w:pPr>
        <w:pStyle w:val="6"/>
        <w:spacing w:line="360" w:lineRule="auto"/>
        <w:rPr>
          <w:rFonts w:ascii="宋体" w:eastAsia="宋体" w:hAnsi="宋体"/>
          <w:b w:val="0"/>
          <w:bCs w:val="0"/>
        </w:rPr>
      </w:pPr>
      <w:r>
        <w:rPr>
          <w:rFonts w:ascii="宋体" w:eastAsia="宋体" w:hAnsi="宋体" w:hint="eastAsia"/>
          <w:b w:val="0"/>
          <w:bCs w:val="0"/>
        </w:rPr>
        <w:t>（</w:t>
      </w:r>
      <w:r>
        <w:rPr>
          <w:rFonts w:ascii="宋体" w:eastAsia="宋体" w:hAnsi="宋体" w:hint="eastAsia"/>
        </w:rPr>
        <w:t>二）风险提示</w:t>
      </w:r>
    </w:p>
    <w:p w:rsidR="00EB3A88" w:rsidRDefault="00EB3A88" w:rsidP="00EB3A88">
      <w:pPr>
        <w:ind w:firstLineChars="300" w:firstLine="720"/>
        <w:rPr>
          <w:rFonts w:ascii="宋体" w:hAnsi="宋体"/>
        </w:rPr>
      </w:pPr>
      <w:r>
        <w:rPr>
          <w:rFonts w:ascii="宋体" w:hAnsi="宋体" w:hint="eastAsia"/>
        </w:rPr>
        <w:t>本业务必须由客户本人持卡办理、不能委托他人代办</w:t>
      </w:r>
    </w:p>
    <w:p w:rsidR="00EB3A88" w:rsidRDefault="00EB3A88" w:rsidP="00EB3A88">
      <w:pPr>
        <w:pStyle w:val="6"/>
        <w:spacing w:line="360" w:lineRule="auto"/>
        <w:rPr>
          <w:rFonts w:ascii="宋体" w:eastAsia="宋体" w:hAnsi="宋体"/>
        </w:rPr>
      </w:pPr>
      <w:r>
        <w:rPr>
          <w:rFonts w:ascii="宋体" w:eastAsia="宋体" w:hAnsi="宋体" w:hint="eastAsia"/>
        </w:rPr>
        <w:t>（三）操作要点</w:t>
      </w:r>
    </w:p>
    <w:p w:rsidR="00EB3A88" w:rsidRDefault="00EB3A88" w:rsidP="00EB3A88">
      <w:pPr>
        <w:numPr>
          <w:ilvl w:val="0"/>
          <w:numId w:val="368"/>
        </w:numPr>
        <w:rPr>
          <w:rFonts w:ascii="宋体" w:hAnsi="宋体"/>
        </w:rPr>
      </w:pPr>
      <w:r>
        <w:rPr>
          <w:rFonts w:ascii="宋体" w:hAnsi="宋体" w:hint="eastAsia"/>
        </w:rPr>
        <w:t>本功能可异地操作，操作范围：全总行。</w:t>
      </w:r>
    </w:p>
    <w:p w:rsidR="00EB3A88" w:rsidRDefault="00EB3A88" w:rsidP="00EB3A88">
      <w:pPr>
        <w:numPr>
          <w:ilvl w:val="0"/>
          <w:numId w:val="368"/>
        </w:numPr>
        <w:rPr>
          <w:rFonts w:ascii="宋体" w:hAnsi="宋体"/>
        </w:rPr>
      </w:pPr>
      <w:r>
        <w:rPr>
          <w:rFonts w:ascii="宋体" w:hAnsi="宋体" w:hint="eastAsia"/>
        </w:rPr>
        <w:t>本功能须持已签定协议的任意一个关联户口刷卡办理。</w:t>
      </w:r>
    </w:p>
    <w:p w:rsidR="00EB3A88" w:rsidRDefault="00EB3A88" w:rsidP="00EB3A88">
      <w:pPr>
        <w:numPr>
          <w:ilvl w:val="0"/>
          <w:numId w:val="368"/>
        </w:numPr>
        <w:rPr>
          <w:rFonts w:ascii="宋体" w:hAnsi="宋体"/>
        </w:rPr>
      </w:pPr>
      <w:r>
        <w:rPr>
          <w:rFonts w:ascii="宋体" w:hAnsi="宋体" w:hint="eastAsia"/>
        </w:rPr>
        <w:t>不可重复定制 “收款户口”、“户名”、“他行户口开户行”完全一样的重复账号。</w:t>
      </w:r>
    </w:p>
    <w:p w:rsidR="00EB3A88" w:rsidRDefault="00EB3A88" w:rsidP="00EB3A88">
      <w:pPr>
        <w:numPr>
          <w:ilvl w:val="0"/>
          <w:numId w:val="368"/>
        </w:numPr>
        <w:rPr>
          <w:rFonts w:ascii="宋体" w:hAnsi="宋体"/>
        </w:rPr>
      </w:pPr>
      <w:r>
        <w:rPr>
          <w:rFonts w:ascii="宋体" w:hAnsi="宋体" w:hint="eastAsia"/>
        </w:rPr>
        <w:t>可同时增加多个定制转入户口。</w:t>
      </w:r>
    </w:p>
    <w:p w:rsidR="00EB3A88" w:rsidRDefault="00EB3A88" w:rsidP="00EB3A88">
      <w:pPr>
        <w:numPr>
          <w:ilvl w:val="0"/>
          <w:numId w:val="368"/>
        </w:numPr>
        <w:rPr>
          <w:rFonts w:ascii="宋体" w:hAnsi="宋体"/>
          <w:color w:val="000000"/>
        </w:rPr>
      </w:pPr>
      <w:r>
        <w:rPr>
          <w:rFonts w:ascii="宋体" w:hAnsi="宋体" w:hint="eastAsia"/>
          <w:color w:val="000000"/>
        </w:rPr>
        <w:t>对于所定制的他行账户系统不进行检测。</w:t>
      </w:r>
    </w:p>
    <w:p w:rsidR="00EB3A88" w:rsidRDefault="00EB3A88" w:rsidP="00EB3A88">
      <w:pPr>
        <w:numPr>
          <w:ilvl w:val="0"/>
          <w:numId w:val="368"/>
        </w:numPr>
        <w:rPr>
          <w:rFonts w:ascii="宋体" w:hAnsi="宋体"/>
        </w:rPr>
      </w:pPr>
      <w:r>
        <w:rPr>
          <w:rFonts w:ascii="宋体" w:hAnsi="宋体" w:hint="eastAsia"/>
        </w:rPr>
        <w:lastRenderedPageBreak/>
        <w:t>客户可定制多个姓名相同的账户，但定制账户的收款方账号必须不同，否则系统将不予以接受。</w:t>
      </w:r>
    </w:p>
    <w:p w:rsidR="00EB3A88" w:rsidRDefault="00EB3A88" w:rsidP="00EB3A88">
      <w:pPr>
        <w:numPr>
          <w:ilvl w:val="0"/>
          <w:numId w:val="368"/>
        </w:numPr>
        <w:rPr>
          <w:rFonts w:ascii="宋体" w:hAnsi="宋体"/>
          <w:color w:val="000000"/>
        </w:rPr>
      </w:pPr>
      <w:r>
        <w:rPr>
          <w:rFonts w:ascii="宋体" w:hAnsi="宋体" w:hint="eastAsia"/>
          <w:color w:val="000000"/>
        </w:rPr>
        <w:t>定制转入的他行户口不包括在邮储开户的账户。</w:t>
      </w:r>
    </w:p>
    <w:p w:rsidR="00EB3A88" w:rsidRDefault="00EB3A88" w:rsidP="00EB3A88">
      <w:pPr>
        <w:pStyle w:val="6"/>
        <w:spacing w:line="360" w:lineRule="auto"/>
        <w:rPr>
          <w:rFonts w:ascii="宋体" w:eastAsia="宋体" w:hAnsi="宋体"/>
        </w:rPr>
      </w:pPr>
      <w:r>
        <w:rPr>
          <w:rFonts w:ascii="宋体" w:eastAsia="宋体" w:hAnsi="宋体" w:hint="eastAsia"/>
        </w:rPr>
        <w:t>（四）操作步骤</w:t>
      </w:r>
    </w:p>
    <w:p w:rsidR="00EB3A88" w:rsidRDefault="00EB3A88" w:rsidP="00EB3A88">
      <w:pPr>
        <w:ind w:leftChars="199" w:left="819" w:hangingChars="142" w:hanging="341"/>
        <w:rPr>
          <w:rFonts w:ascii="宋体" w:hAnsi="宋体"/>
        </w:rPr>
      </w:pPr>
      <w:r>
        <w:rPr>
          <w:rFonts w:ascii="宋体" w:hAnsi="宋体" w:hint="eastAsia"/>
        </w:rPr>
        <w:t>1、</w:t>
      </w:r>
      <w:r>
        <w:rPr>
          <w:rFonts w:ascii="宋体" w:hAnsi="宋体" w:hint="eastAsia"/>
          <w:color w:val="000000"/>
        </w:rPr>
        <w:t>用户选择系统导航→其他中间业务→快易理财→定制转入户口增加进入系统。</w:t>
      </w:r>
      <w:r>
        <w:rPr>
          <w:rFonts w:ascii="宋体" w:hAnsi="宋体" w:hint="eastAsia"/>
        </w:rPr>
        <w:t>或在“业务代码”栏输入“6555”进入。</w:t>
      </w:r>
    </w:p>
    <w:p w:rsidR="00EB3A88" w:rsidRDefault="00EB3A88" w:rsidP="00EB3A88">
      <w:pPr>
        <w:ind w:leftChars="199" w:left="819" w:hangingChars="142" w:hanging="341"/>
        <w:rPr>
          <w:rFonts w:ascii="宋体" w:hAnsi="宋体"/>
        </w:rPr>
      </w:pPr>
      <w:r>
        <w:rPr>
          <w:rFonts w:ascii="宋体" w:hAnsi="宋体" w:hint="eastAsia"/>
        </w:rPr>
        <w:t>2、在“关联户口”栏中刷任意一个已关联户口，并手工输入户口号后，回车，系统自动显示该客户协议的基本信息。</w:t>
      </w:r>
    </w:p>
    <w:p w:rsidR="00EB3A88" w:rsidRDefault="00EB3A88" w:rsidP="00EB3A88">
      <w:pPr>
        <w:ind w:firstLineChars="200" w:firstLine="480"/>
        <w:rPr>
          <w:rFonts w:ascii="宋体" w:hAnsi="宋体"/>
        </w:rPr>
      </w:pPr>
      <w:r>
        <w:rPr>
          <w:rFonts w:ascii="宋体" w:hAnsi="宋体" w:hint="eastAsia"/>
        </w:rPr>
        <w:t>3、选择支取控件钮</w:t>
      </w:r>
      <w:r w:rsidRPr="008E1FB9">
        <w:rPr>
          <w:rFonts w:ascii="宋体" w:hAnsi="宋体"/>
        </w:rPr>
        <w:object w:dxaOrig="330" w:dyaOrig="330">
          <v:shape id="_x0000_i1124" type="#_x0000_t75" style="width:16.5pt;height:16.5pt" o:ole="">
            <v:imagedata r:id="rId65" o:title=""/>
          </v:shape>
          <o:OLEObject Type="Embed" ProgID="PBrush" ShapeID="_x0000_i1124" DrawAspect="Content" ObjectID="_1458487600" r:id="rId484"/>
        </w:object>
      </w:r>
      <w:r>
        <w:rPr>
          <w:rFonts w:ascii="宋体" w:hAnsi="宋体" w:hint="eastAsia"/>
        </w:rPr>
        <w:t>，待客户输入密码及户口所有者身份验证信息后确定。</w:t>
      </w:r>
    </w:p>
    <w:p w:rsidR="00EB3A88" w:rsidRDefault="00EB3A88" w:rsidP="00EB3A88">
      <w:pPr>
        <w:tabs>
          <w:tab w:val="left" w:pos="720"/>
          <w:tab w:val="left" w:pos="1080"/>
        </w:tabs>
        <w:ind w:leftChars="198" w:left="818" w:hangingChars="143" w:hanging="343"/>
        <w:rPr>
          <w:rFonts w:ascii="宋体" w:hAnsi="宋体"/>
        </w:rPr>
      </w:pPr>
      <w:r>
        <w:rPr>
          <w:rFonts w:ascii="宋体" w:hAnsi="宋体" w:hint="eastAsia"/>
        </w:rPr>
        <w:t>4、在“定制转入户口”栏手工录入转入户口号，在“输入确认”栏重复录入转入户口号。</w:t>
      </w:r>
    </w:p>
    <w:p w:rsidR="00EB3A88" w:rsidRDefault="00EB3A88" w:rsidP="00EB3A88">
      <w:pPr>
        <w:numPr>
          <w:ilvl w:val="0"/>
          <w:numId w:val="366"/>
        </w:numPr>
        <w:tabs>
          <w:tab w:val="left" w:pos="720"/>
          <w:tab w:val="left" w:pos="900"/>
          <w:tab w:val="left" w:pos="1080"/>
        </w:tabs>
        <w:rPr>
          <w:rFonts w:ascii="宋体" w:hAnsi="宋体"/>
        </w:rPr>
      </w:pPr>
      <w:r>
        <w:rPr>
          <w:rFonts w:ascii="宋体" w:hAnsi="宋体" w:hint="eastAsia"/>
          <w:bCs/>
        </w:rPr>
        <w:t>选择转入户口类型，输入转入户口户名</w:t>
      </w:r>
    </w:p>
    <w:p w:rsidR="00EB3A88" w:rsidRDefault="00EB3A88" w:rsidP="00EB3A88">
      <w:pPr>
        <w:numPr>
          <w:ilvl w:val="0"/>
          <w:numId w:val="366"/>
        </w:numPr>
        <w:tabs>
          <w:tab w:val="left" w:pos="900"/>
          <w:tab w:val="left" w:pos="1080"/>
        </w:tabs>
        <w:rPr>
          <w:rFonts w:ascii="宋体" w:hAnsi="宋体"/>
        </w:rPr>
      </w:pPr>
      <w:r>
        <w:rPr>
          <w:rFonts w:ascii="宋体" w:hAnsi="宋体" w:hint="eastAsia"/>
        </w:rPr>
        <w:t>转入户口是他行户口的，依次录入他行户口的开户行和开户地。（转入户口为我行      客户，此项灰显，无需输入）。</w:t>
      </w:r>
    </w:p>
    <w:p w:rsidR="00EB3A88" w:rsidRDefault="0004090F" w:rsidP="00EB3A88">
      <w:pPr>
        <w:numPr>
          <w:ilvl w:val="0"/>
          <w:numId w:val="366"/>
        </w:numPr>
        <w:tabs>
          <w:tab w:val="left" w:pos="720"/>
          <w:tab w:val="left" w:pos="900"/>
          <w:tab w:val="left" w:pos="1080"/>
        </w:tabs>
        <w:rPr>
          <w:rFonts w:ascii="宋体" w:hAnsi="宋体"/>
          <w:bCs/>
        </w:rPr>
      </w:pPr>
      <w:r>
        <w:rPr>
          <w:rFonts w:ascii="宋体" w:hAnsi="宋体" w:hint="eastAsia"/>
          <w:bCs/>
          <w:noProof/>
        </w:rPr>
        <w:drawing>
          <wp:inline distT="0" distB="0" distL="0" distR="0">
            <wp:extent cx="609600" cy="219075"/>
            <wp:effectExtent l="1905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472" cstate="print"/>
                    <a:srcRect/>
                    <a:stretch>
                      <a:fillRect/>
                    </a:stretch>
                  </pic:blipFill>
                  <pic:spPr bwMode="auto">
                    <a:xfrm>
                      <a:off x="0" y="0"/>
                      <a:ext cx="609600" cy="219075"/>
                    </a:xfrm>
                    <a:prstGeom prst="rect">
                      <a:avLst/>
                    </a:prstGeom>
                    <a:noFill/>
                    <a:ln w="9525">
                      <a:noFill/>
                      <a:miter lim="800000"/>
                      <a:headEnd/>
                      <a:tailEnd/>
                    </a:ln>
                  </pic:spPr>
                </pic:pic>
              </a:graphicData>
            </a:graphic>
          </wp:inline>
        </w:drawing>
      </w:r>
      <w:r w:rsidR="00EB3A88">
        <w:rPr>
          <w:rFonts w:ascii="宋体" w:hAnsi="宋体" w:hint="eastAsia"/>
          <w:bCs/>
        </w:rPr>
        <w:t>后，</w:t>
      </w:r>
      <w:r w:rsidR="00EB3A88">
        <w:rPr>
          <w:rFonts w:ascii="宋体" w:hAnsi="宋体" w:hint="eastAsia"/>
        </w:rPr>
        <w:t>系统自动将该定制账户的账号列示屏幕。</w:t>
      </w:r>
    </w:p>
    <w:p w:rsidR="00EB3A88" w:rsidRDefault="00EB3A88" w:rsidP="00EB3A88">
      <w:pPr>
        <w:numPr>
          <w:ilvl w:val="0"/>
          <w:numId w:val="366"/>
        </w:numPr>
        <w:tabs>
          <w:tab w:val="left" w:pos="900"/>
        </w:tabs>
        <w:rPr>
          <w:rFonts w:ascii="宋体" w:hAnsi="宋体"/>
          <w:bCs/>
        </w:rPr>
      </w:pPr>
      <w:r>
        <w:rPr>
          <w:rFonts w:ascii="宋体" w:hAnsi="宋体" w:hint="eastAsia"/>
        </w:rPr>
        <w:t>如同时定制多个转入户口，可重复4-7步骤。</w:t>
      </w:r>
    </w:p>
    <w:p w:rsidR="00EB3A88" w:rsidRDefault="00EB3A88" w:rsidP="00EB3A88">
      <w:pPr>
        <w:numPr>
          <w:ilvl w:val="0"/>
          <w:numId w:val="366"/>
        </w:numPr>
        <w:rPr>
          <w:rFonts w:ascii="宋体" w:hAnsi="宋体"/>
        </w:rPr>
      </w:pPr>
      <w:r>
        <w:rPr>
          <w:rFonts w:ascii="宋体" w:hAnsi="宋体" w:hint="eastAsia"/>
        </w:rPr>
        <w:t>全部定制转入户口增加完毕后，系统会将所有新增定制户口列示在界面上。</w:t>
      </w:r>
    </w:p>
    <w:p w:rsidR="00EB3A88" w:rsidRDefault="00EB3A88" w:rsidP="00E538B8">
      <w:pPr>
        <w:numPr>
          <w:ilvl w:val="0"/>
          <w:numId w:val="366"/>
        </w:numPr>
        <w:ind w:left="900" w:hanging="480"/>
        <w:rPr>
          <w:rFonts w:ascii="宋体" w:hAnsi="宋体"/>
        </w:rPr>
      </w:pPr>
      <w:r>
        <w:rPr>
          <w:rFonts w:ascii="宋体" w:hAnsi="宋体" w:hint="eastAsia"/>
        </w:rPr>
        <w:t>核对无误后，选择</w:t>
      </w:r>
      <w:r w:rsidR="0004090F">
        <w:rPr>
          <w:rFonts w:ascii="宋体" w:hAnsi="宋体" w:hint="eastAsia"/>
          <w:noProof/>
        </w:rPr>
        <w:drawing>
          <wp:inline distT="0" distB="0" distL="0" distR="0">
            <wp:extent cx="942975" cy="257175"/>
            <wp:effectExtent l="19050" t="0" r="9525"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75" cstate="print"/>
                    <a:srcRect/>
                    <a:stretch>
                      <a:fillRect/>
                    </a:stretch>
                  </pic:blipFill>
                  <pic:spPr bwMode="auto">
                    <a:xfrm>
                      <a:off x="0" y="0"/>
                      <a:ext cx="942975" cy="257175"/>
                    </a:xfrm>
                    <a:prstGeom prst="rect">
                      <a:avLst/>
                    </a:prstGeom>
                    <a:noFill/>
                    <a:ln w="9525">
                      <a:noFill/>
                      <a:miter lim="800000"/>
                      <a:headEnd/>
                      <a:tailEnd/>
                    </a:ln>
                  </pic:spPr>
                </pic:pic>
              </a:graphicData>
            </a:graphic>
          </wp:inline>
        </w:drawing>
      </w:r>
      <w:r>
        <w:rPr>
          <w:rFonts w:ascii="宋体" w:hAnsi="宋体" w:hint="eastAsia"/>
        </w:rPr>
        <w:t>，系统提示授权，主管确认后刷卡或输入密码。</w:t>
      </w:r>
    </w:p>
    <w:p w:rsidR="00EB3A88" w:rsidRDefault="00EB3A88" w:rsidP="00E538B8">
      <w:pPr>
        <w:numPr>
          <w:ilvl w:val="0"/>
          <w:numId w:val="366"/>
        </w:numPr>
        <w:ind w:left="900" w:hanging="480"/>
        <w:rPr>
          <w:rFonts w:ascii="宋体" w:hAnsi="宋体"/>
        </w:rPr>
      </w:pPr>
      <w:r>
        <w:rPr>
          <w:rFonts w:ascii="宋体" w:hAnsi="宋体" w:hint="eastAsia"/>
        </w:rPr>
        <w:t>申请成功，打印：根据系统提示打印一式两联的“快易理财”业务回单。</w:t>
      </w:r>
    </w:p>
    <w:p w:rsidR="00EB3A88" w:rsidRDefault="00EB3A88" w:rsidP="00EB3A88">
      <w:pPr>
        <w:ind w:firstLineChars="200" w:firstLine="480"/>
        <w:rPr>
          <w:rFonts w:ascii="宋体" w:hAnsi="宋体"/>
        </w:rPr>
      </w:pPr>
    </w:p>
    <w:p w:rsidR="00EB3A88" w:rsidRDefault="00EB3A88" w:rsidP="00EB3A88">
      <w:pPr>
        <w:pStyle w:val="6"/>
        <w:spacing w:line="360" w:lineRule="auto"/>
        <w:rPr>
          <w:rFonts w:ascii="宋体" w:eastAsia="宋体" w:hAnsi="宋体"/>
          <w:b w:val="0"/>
          <w:bCs w:val="0"/>
        </w:rPr>
      </w:pPr>
      <w:r>
        <w:rPr>
          <w:rFonts w:ascii="宋体" w:eastAsia="宋体" w:hAnsi="宋体" w:hint="eastAsia"/>
        </w:rPr>
        <w:t>（五）操作界面</w:t>
      </w:r>
    </w:p>
    <w:p w:rsidR="00EB3A88" w:rsidRDefault="00EB3A88" w:rsidP="00EB3A88">
      <w:pPr>
        <w:rPr>
          <w:rFonts w:ascii="宋体" w:hAnsi="宋体"/>
          <w:b/>
          <w:bCs/>
        </w:rPr>
      </w:pPr>
      <w:r>
        <w:rPr>
          <w:rFonts w:ascii="宋体" w:hAnsi="宋体"/>
          <w:b/>
          <w:bCs/>
        </w:rPr>
        <w:t xml:space="preserve"> </w:t>
      </w:r>
      <w:r w:rsidR="0004090F">
        <w:rPr>
          <w:rFonts w:ascii="宋体" w:hAnsi="宋体"/>
          <w:b/>
          <w:bCs/>
          <w:noProof/>
        </w:rPr>
        <w:lastRenderedPageBreak/>
        <w:drawing>
          <wp:inline distT="0" distB="0" distL="0" distR="0">
            <wp:extent cx="5267325" cy="3819525"/>
            <wp:effectExtent l="19050" t="0" r="952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85" cstate="print"/>
                    <a:srcRect/>
                    <a:stretch>
                      <a:fillRect/>
                    </a:stretch>
                  </pic:blipFill>
                  <pic:spPr bwMode="auto">
                    <a:xfrm>
                      <a:off x="0" y="0"/>
                      <a:ext cx="5267325" cy="3819525"/>
                    </a:xfrm>
                    <a:prstGeom prst="rect">
                      <a:avLst/>
                    </a:prstGeom>
                    <a:noFill/>
                    <a:ln w="9525">
                      <a:noFill/>
                      <a:miter lim="800000"/>
                      <a:headEnd/>
                      <a:tailEnd/>
                    </a:ln>
                  </pic:spPr>
                </pic:pic>
              </a:graphicData>
            </a:graphic>
          </wp:inline>
        </w:drawing>
      </w:r>
    </w:p>
    <w:p w:rsidR="00EB3A88" w:rsidRDefault="00EB3A88" w:rsidP="00EB3A88">
      <w:pPr>
        <w:pStyle w:val="5"/>
        <w:rPr>
          <w:rFonts w:ascii="宋体" w:hAnsi="宋体"/>
        </w:rPr>
      </w:pPr>
      <w:bookmarkStart w:id="1597" w:name="_Toc183928258"/>
      <w:r>
        <w:rPr>
          <w:rFonts w:ascii="宋体" w:hAnsi="宋体" w:hint="eastAsia"/>
        </w:rPr>
        <w:t>六、快易理财定制转入户口撤消（业务代码6556）</w:t>
      </w:r>
      <w:bookmarkEnd w:id="1597"/>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ind w:firstLineChars="200" w:firstLine="480"/>
        <w:rPr>
          <w:rFonts w:ascii="宋体" w:hAnsi="宋体"/>
        </w:rPr>
      </w:pPr>
      <w:r>
        <w:rPr>
          <w:rFonts w:ascii="宋体" w:hAnsi="宋体" w:hint="eastAsia"/>
        </w:rPr>
        <w:t>通过本功能完成在客户原协议中撤消已定制的非本人招行定制转入户口</w:t>
      </w:r>
    </w:p>
    <w:p w:rsidR="00EB3A88" w:rsidRDefault="00EB3A88" w:rsidP="00EB3A88">
      <w:pPr>
        <w:pStyle w:val="6"/>
        <w:spacing w:line="360" w:lineRule="auto"/>
        <w:rPr>
          <w:rFonts w:ascii="宋体" w:eastAsia="宋体" w:hAnsi="宋体"/>
          <w:b w:val="0"/>
          <w:bCs w:val="0"/>
        </w:rPr>
      </w:pPr>
      <w:r>
        <w:rPr>
          <w:rFonts w:ascii="宋体" w:eastAsia="宋体" w:hAnsi="宋体" w:hint="eastAsia"/>
          <w:b w:val="0"/>
          <w:bCs w:val="0"/>
        </w:rPr>
        <w:t>（</w:t>
      </w:r>
      <w:r>
        <w:rPr>
          <w:rFonts w:ascii="宋体" w:eastAsia="宋体" w:hAnsi="宋体" w:hint="eastAsia"/>
        </w:rPr>
        <w:t>二）风险提示</w:t>
      </w:r>
    </w:p>
    <w:p w:rsidR="00EB3A88" w:rsidRDefault="00EB3A88" w:rsidP="00EB3A88">
      <w:pPr>
        <w:ind w:firstLineChars="200" w:firstLine="480"/>
        <w:rPr>
          <w:rFonts w:ascii="宋体" w:hAnsi="宋体"/>
        </w:rPr>
      </w:pPr>
      <w:r>
        <w:rPr>
          <w:rFonts w:ascii="宋体" w:hAnsi="宋体" w:hint="eastAsia"/>
        </w:rPr>
        <w:t>本业务必须由客户本人办理、不能委托他人代办。</w:t>
      </w:r>
    </w:p>
    <w:p w:rsidR="00EB3A88" w:rsidRDefault="00EB3A88" w:rsidP="00EB3A88">
      <w:pPr>
        <w:pStyle w:val="6"/>
        <w:spacing w:line="360" w:lineRule="auto"/>
        <w:rPr>
          <w:rFonts w:ascii="宋体" w:eastAsia="宋体" w:hAnsi="宋体"/>
        </w:rPr>
      </w:pPr>
      <w:r>
        <w:rPr>
          <w:rFonts w:ascii="宋体" w:eastAsia="宋体" w:hAnsi="宋体" w:hint="eastAsia"/>
        </w:rPr>
        <w:t>（三）操作要点</w:t>
      </w:r>
    </w:p>
    <w:p w:rsidR="00EB3A88" w:rsidRDefault="00EB3A88" w:rsidP="00EB3A88">
      <w:pPr>
        <w:numPr>
          <w:ilvl w:val="0"/>
          <w:numId w:val="369"/>
        </w:numPr>
        <w:rPr>
          <w:rFonts w:ascii="宋体" w:hAnsi="宋体"/>
        </w:rPr>
      </w:pPr>
      <w:r>
        <w:rPr>
          <w:rFonts w:ascii="宋体" w:hAnsi="宋体" w:hint="eastAsia"/>
        </w:rPr>
        <w:t>本功能可异地操作，操作范围：全总行。</w:t>
      </w:r>
    </w:p>
    <w:p w:rsidR="00EB3A88" w:rsidRDefault="00EB3A88" w:rsidP="00EB3A88">
      <w:pPr>
        <w:numPr>
          <w:ilvl w:val="0"/>
          <w:numId w:val="369"/>
        </w:numPr>
        <w:rPr>
          <w:rFonts w:ascii="宋体" w:hAnsi="宋体"/>
        </w:rPr>
      </w:pPr>
      <w:r>
        <w:rPr>
          <w:rFonts w:ascii="宋体" w:hAnsi="宋体" w:hint="eastAsia"/>
        </w:rPr>
        <w:t>可同时撤消多个定制转入户口。</w:t>
      </w:r>
    </w:p>
    <w:p w:rsidR="00EB3A88" w:rsidRDefault="00EB3A88" w:rsidP="00EB3A88">
      <w:pPr>
        <w:numPr>
          <w:ilvl w:val="0"/>
          <w:numId w:val="369"/>
        </w:numPr>
        <w:rPr>
          <w:rFonts w:ascii="宋体" w:hAnsi="宋体"/>
        </w:rPr>
      </w:pPr>
      <w:r>
        <w:rPr>
          <w:rFonts w:ascii="宋体" w:hAnsi="宋体" w:hint="eastAsia"/>
        </w:rPr>
        <w:t>本功能需持已签定协议的任意一个关联户口，如关联户口无卡/折，是手工输入的操作，则需主管授权。</w:t>
      </w:r>
    </w:p>
    <w:p w:rsidR="00EB3A88" w:rsidRDefault="00EB3A88" w:rsidP="00EB3A88">
      <w:pPr>
        <w:pStyle w:val="32"/>
        <w:numPr>
          <w:ilvl w:val="0"/>
          <w:numId w:val="369"/>
        </w:numPr>
        <w:tabs>
          <w:tab w:val="clear" w:pos="9765"/>
        </w:tabs>
        <w:spacing w:line="360" w:lineRule="auto"/>
        <w:rPr>
          <w:rFonts w:ascii="宋体"/>
        </w:rPr>
      </w:pPr>
      <w:r>
        <w:rPr>
          <w:rFonts w:ascii="宋体" w:hint="eastAsia"/>
        </w:rPr>
        <w:t>撤消已定制转入户口时，系统会自动检测 “定制转入户口”和 “转入户口类型”是否与原定制信息一致，否则将报错。</w:t>
      </w:r>
    </w:p>
    <w:p w:rsidR="00EB3A88" w:rsidRDefault="00EB3A88" w:rsidP="00EB3A88">
      <w:pPr>
        <w:pStyle w:val="6"/>
        <w:spacing w:line="360" w:lineRule="auto"/>
        <w:rPr>
          <w:rFonts w:ascii="宋体" w:eastAsia="宋体" w:hAnsi="宋体"/>
        </w:rPr>
      </w:pPr>
      <w:r>
        <w:rPr>
          <w:rFonts w:ascii="宋体" w:eastAsia="宋体" w:hAnsi="宋体" w:hint="eastAsia"/>
        </w:rPr>
        <w:lastRenderedPageBreak/>
        <w:t>（四）操作步骤</w:t>
      </w:r>
    </w:p>
    <w:p w:rsidR="00EB3A88" w:rsidRDefault="00EB3A88" w:rsidP="00EB3A88">
      <w:pPr>
        <w:ind w:leftChars="199" w:left="819" w:hangingChars="142" w:hanging="341"/>
        <w:rPr>
          <w:rFonts w:ascii="宋体" w:hAnsi="宋体"/>
        </w:rPr>
      </w:pPr>
      <w:r>
        <w:rPr>
          <w:rFonts w:ascii="宋体" w:hAnsi="宋体" w:hint="eastAsia"/>
        </w:rPr>
        <w:t>1、</w:t>
      </w:r>
      <w:r>
        <w:rPr>
          <w:rFonts w:ascii="宋体" w:hAnsi="宋体" w:hint="eastAsia"/>
          <w:color w:val="000000"/>
        </w:rPr>
        <w:t>用户选择系统导航→其他中间业务→快易理财→定制转入户口撤消进入系统。</w:t>
      </w:r>
      <w:r>
        <w:rPr>
          <w:rFonts w:ascii="宋体" w:hAnsi="宋体" w:hint="eastAsia"/>
        </w:rPr>
        <w:t>或在“业务代码”栏输入“6556”进入。</w:t>
      </w:r>
    </w:p>
    <w:p w:rsidR="00EB3A88" w:rsidRDefault="00EB3A88" w:rsidP="00EB3A88">
      <w:pPr>
        <w:ind w:leftChars="199" w:left="819" w:hangingChars="142" w:hanging="341"/>
        <w:rPr>
          <w:rFonts w:ascii="宋体" w:hAnsi="宋体"/>
        </w:rPr>
      </w:pPr>
      <w:r>
        <w:rPr>
          <w:rFonts w:ascii="宋体" w:hAnsi="宋体" w:hint="eastAsia"/>
        </w:rPr>
        <w:t>2、在“关联户口”栏中刷卡或手工输入任意一个关联户口，并手工输入户口号后，回车，系统自动显示该客户协议的基本信息。</w:t>
      </w:r>
    </w:p>
    <w:p w:rsidR="00EB3A88" w:rsidRDefault="00EB3A88" w:rsidP="00EB3A88">
      <w:pPr>
        <w:ind w:leftChars="199" w:left="819" w:hangingChars="142" w:hanging="341"/>
        <w:rPr>
          <w:rFonts w:ascii="宋体" w:hAnsi="宋体"/>
        </w:rPr>
      </w:pPr>
      <w:r>
        <w:rPr>
          <w:rFonts w:ascii="宋体" w:hAnsi="宋体" w:hint="eastAsia"/>
        </w:rPr>
        <w:t>3、可点击</w:t>
      </w:r>
      <w:r w:rsidR="0004090F">
        <w:rPr>
          <w:rFonts w:ascii="宋体" w:hAnsi="宋体" w:hint="eastAsia"/>
          <w:noProof/>
        </w:rPr>
        <w:drawing>
          <wp:inline distT="0" distB="0" distL="0" distR="0">
            <wp:extent cx="1000125" cy="228600"/>
            <wp:effectExtent l="19050" t="0" r="952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86" cstate="print"/>
                    <a:srcRect/>
                    <a:stretch>
                      <a:fillRect/>
                    </a:stretch>
                  </pic:blipFill>
                  <pic:spPr bwMode="auto">
                    <a:xfrm>
                      <a:off x="0" y="0"/>
                      <a:ext cx="1000125" cy="228600"/>
                    </a:xfrm>
                    <a:prstGeom prst="rect">
                      <a:avLst/>
                    </a:prstGeom>
                    <a:noFill/>
                    <a:ln w="9525">
                      <a:noFill/>
                      <a:miter lim="800000"/>
                      <a:headEnd/>
                      <a:tailEnd/>
                    </a:ln>
                  </pic:spPr>
                </pic:pic>
              </a:graphicData>
            </a:graphic>
          </wp:inline>
        </w:drawing>
      </w:r>
      <w:r>
        <w:rPr>
          <w:rFonts w:ascii="宋体" w:hAnsi="宋体" w:hint="eastAsia"/>
        </w:rPr>
        <w:t>查看已定制转入户口信息。</w:t>
      </w:r>
    </w:p>
    <w:p w:rsidR="00EB3A88" w:rsidRDefault="00EB3A88" w:rsidP="00EB3A88">
      <w:pPr>
        <w:ind w:left="420"/>
        <w:rPr>
          <w:rFonts w:ascii="宋体" w:hAnsi="宋体"/>
        </w:rPr>
      </w:pPr>
      <w:r>
        <w:rPr>
          <w:rFonts w:ascii="宋体" w:hAnsi="宋体" w:hint="eastAsia"/>
        </w:rPr>
        <w:t>4、选择支取控件钮</w:t>
      </w:r>
      <w:r w:rsidRPr="008E1FB9">
        <w:rPr>
          <w:rFonts w:ascii="宋体" w:hAnsi="宋体"/>
        </w:rPr>
        <w:object w:dxaOrig="330" w:dyaOrig="330">
          <v:shape id="_x0000_i1125" type="#_x0000_t75" style="width:16.5pt;height:16.5pt" o:ole="">
            <v:imagedata r:id="rId65" o:title=""/>
          </v:shape>
          <o:OLEObject Type="Embed" ProgID="PBrush" ShapeID="_x0000_i1125" DrawAspect="Content" ObjectID="_1458487601" r:id="rId487"/>
        </w:object>
      </w:r>
      <w:r>
        <w:rPr>
          <w:rFonts w:ascii="宋体" w:hAnsi="宋体" w:hint="eastAsia"/>
        </w:rPr>
        <w:t>，待客户输入密码及经办人身份验证信息后确定。</w:t>
      </w:r>
    </w:p>
    <w:p w:rsidR="00EB3A88" w:rsidRDefault="00EB3A88" w:rsidP="00EB3A88">
      <w:pPr>
        <w:numPr>
          <w:ilvl w:val="0"/>
          <w:numId w:val="369"/>
        </w:numPr>
        <w:rPr>
          <w:rFonts w:ascii="宋体" w:hAnsi="宋体"/>
        </w:rPr>
      </w:pPr>
      <w:r>
        <w:rPr>
          <w:rFonts w:ascii="宋体" w:hAnsi="宋体" w:hint="eastAsia"/>
        </w:rPr>
        <w:t>在“定制转入户口”栏手工输入需撤消的原定制转入户口号。</w:t>
      </w:r>
    </w:p>
    <w:p w:rsidR="00EB3A88" w:rsidRDefault="00EB3A88" w:rsidP="00EB3A88">
      <w:pPr>
        <w:numPr>
          <w:ilvl w:val="0"/>
          <w:numId w:val="369"/>
        </w:numPr>
        <w:rPr>
          <w:rFonts w:ascii="宋体" w:hAnsi="宋体"/>
        </w:rPr>
      </w:pPr>
      <w:r>
        <w:rPr>
          <w:rFonts w:ascii="宋体" w:hAnsi="宋体" w:hint="eastAsia"/>
        </w:rPr>
        <w:t>选择原有匹配的转入户口类型。</w:t>
      </w:r>
    </w:p>
    <w:p w:rsidR="00EB3A88" w:rsidRDefault="0004090F" w:rsidP="00EB3A88">
      <w:pPr>
        <w:numPr>
          <w:ilvl w:val="0"/>
          <w:numId w:val="369"/>
        </w:numPr>
        <w:rPr>
          <w:rFonts w:ascii="宋体" w:hAnsi="宋体"/>
        </w:rPr>
      </w:pPr>
      <w:r>
        <w:rPr>
          <w:rFonts w:ascii="宋体" w:hAnsi="宋体" w:hint="eastAsia"/>
          <w:noProof/>
        </w:rPr>
        <w:drawing>
          <wp:inline distT="0" distB="0" distL="0" distR="0">
            <wp:extent cx="609600" cy="219075"/>
            <wp:effectExtent l="1905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72" cstate="print"/>
                    <a:srcRect/>
                    <a:stretch>
                      <a:fillRect/>
                    </a:stretch>
                  </pic:blipFill>
                  <pic:spPr bwMode="auto">
                    <a:xfrm>
                      <a:off x="0" y="0"/>
                      <a:ext cx="609600" cy="219075"/>
                    </a:xfrm>
                    <a:prstGeom prst="rect">
                      <a:avLst/>
                    </a:prstGeom>
                    <a:noFill/>
                    <a:ln w="9525">
                      <a:noFill/>
                      <a:miter lim="800000"/>
                      <a:headEnd/>
                      <a:tailEnd/>
                    </a:ln>
                  </pic:spPr>
                </pic:pic>
              </a:graphicData>
            </a:graphic>
          </wp:inline>
        </w:drawing>
      </w:r>
      <w:r w:rsidR="00EB3A88">
        <w:rPr>
          <w:rFonts w:ascii="宋体" w:hAnsi="宋体" w:hint="eastAsia"/>
        </w:rPr>
        <w:t>后，系统自动将该定制转入户口列示屏幕。</w:t>
      </w:r>
    </w:p>
    <w:p w:rsidR="00EB3A88" w:rsidRDefault="00EB3A88" w:rsidP="00EB3A88">
      <w:pPr>
        <w:numPr>
          <w:ilvl w:val="0"/>
          <w:numId w:val="369"/>
        </w:numPr>
        <w:rPr>
          <w:rFonts w:ascii="宋体" w:hAnsi="宋体"/>
        </w:rPr>
      </w:pPr>
      <w:r>
        <w:rPr>
          <w:rFonts w:ascii="宋体" w:hAnsi="宋体" w:hint="eastAsia"/>
        </w:rPr>
        <w:t>如同时撤消多个定制转入户口，可重复5-7步骤</w:t>
      </w:r>
    </w:p>
    <w:p w:rsidR="00EB3A88" w:rsidRDefault="00EB3A88" w:rsidP="00EB3A88">
      <w:pPr>
        <w:numPr>
          <w:ilvl w:val="0"/>
          <w:numId w:val="369"/>
        </w:numPr>
        <w:rPr>
          <w:rFonts w:ascii="宋体" w:hAnsi="宋体"/>
        </w:rPr>
      </w:pPr>
      <w:r>
        <w:rPr>
          <w:rFonts w:ascii="宋体" w:hAnsi="宋体" w:hint="eastAsia"/>
        </w:rPr>
        <w:t>所有撤消户口输入完毕后，信息会全部列示在界面上。</w:t>
      </w:r>
    </w:p>
    <w:p w:rsidR="00EB3A88" w:rsidRDefault="00EB3A88" w:rsidP="00EB3A88">
      <w:pPr>
        <w:ind w:leftChars="199" w:left="819" w:hangingChars="142" w:hanging="341"/>
        <w:rPr>
          <w:rFonts w:ascii="宋体" w:hAnsi="宋体"/>
        </w:rPr>
      </w:pPr>
      <w:r>
        <w:rPr>
          <w:rFonts w:ascii="宋体" w:hAnsi="宋体" w:hint="eastAsia"/>
        </w:rPr>
        <w:t>7、核对无误后，选择</w:t>
      </w:r>
      <w:r w:rsidR="0004090F">
        <w:rPr>
          <w:rFonts w:ascii="宋体" w:hAnsi="宋体" w:hint="eastAsia"/>
          <w:noProof/>
        </w:rPr>
        <w:drawing>
          <wp:inline distT="0" distB="0" distL="0" distR="0">
            <wp:extent cx="942975" cy="257175"/>
            <wp:effectExtent l="1905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75" cstate="print"/>
                    <a:srcRect/>
                    <a:stretch>
                      <a:fillRect/>
                    </a:stretch>
                  </pic:blipFill>
                  <pic:spPr bwMode="auto">
                    <a:xfrm>
                      <a:off x="0" y="0"/>
                      <a:ext cx="942975" cy="257175"/>
                    </a:xfrm>
                    <a:prstGeom prst="rect">
                      <a:avLst/>
                    </a:prstGeom>
                    <a:noFill/>
                    <a:ln w="9525">
                      <a:noFill/>
                      <a:miter lim="800000"/>
                      <a:headEnd/>
                      <a:tailEnd/>
                    </a:ln>
                  </pic:spPr>
                </pic:pic>
              </a:graphicData>
            </a:graphic>
          </wp:inline>
        </w:drawing>
      </w:r>
      <w:r>
        <w:rPr>
          <w:rFonts w:ascii="宋体" w:hAnsi="宋体" w:hint="eastAsia"/>
        </w:rPr>
        <w:t>，如“关联户口”栏为手工输入方式，系统还会提示授权，主管确认后刷卡或输入密码。</w:t>
      </w:r>
    </w:p>
    <w:p w:rsidR="00EB3A88" w:rsidRDefault="00EB3A88" w:rsidP="00EB3A88">
      <w:pPr>
        <w:ind w:firstLineChars="200" w:firstLine="480"/>
        <w:rPr>
          <w:rFonts w:ascii="宋体" w:hAnsi="宋体"/>
        </w:rPr>
      </w:pPr>
      <w:r>
        <w:rPr>
          <w:rFonts w:ascii="宋体" w:hAnsi="宋体" w:hint="eastAsia"/>
        </w:rPr>
        <w:t>8、申请成功，打印：根据系统提示打印一式两联的“快易理财”业务回单。</w:t>
      </w:r>
    </w:p>
    <w:p w:rsidR="00EB3A88" w:rsidRDefault="00EB3A88" w:rsidP="00EB3A88">
      <w:pPr>
        <w:ind w:firstLineChars="200" w:firstLine="480"/>
        <w:rPr>
          <w:rFonts w:ascii="宋体" w:hAnsi="宋体"/>
        </w:rPr>
      </w:pPr>
    </w:p>
    <w:p w:rsidR="00EB3A88" w:rsidRDefault="00EB3A88" w:rsidP="00EB3A88">
      <w:pPr>
        <w:pStyle w:val="6"/>
        <w:spacing w:line="360" w:lineRule="auto"/>
        <w:rPr>
          <w:rFonts w:ascii="宋体" w:eastAsia="宋体" w:hAnsi="宋体"/>
        </w:rPr>
      </w:pPr>
      <w:r>
        <w:rPr>
          <w:rFonts w:ascii="宋体" w:eastAsia="宋体" w:hAnsi="宋体" w:hint="eastAsia"/>
        </w:rPr>
        <w:lastRenderedPageBreak/>
        <w:t>（五）操作界面</w:t>
      </w:r>
    </w:p>
    <w:p w:rsidR="00EB3A88" w:rsidRDefault="0004090F" w:rsidP="00EB3A88">
      <w:pPr>
        <w:rPr>
          <w:rFonts w:ascii="宋体" w:hAnsi="宋体"/>
        </w:rPr>
      </w:pPr>
      <w:r>
        <w:rPr>
          <w:rFonts w:ascii="宋体" w:hAnsi="宋体" w:hint="eastAsia"/>
          <w:noProof/>
        </w:rPr>
        <w:drawing>
          <wp:inline distT="0" distB="0" distL="0" distR="0">
            <wp:extent cx="5267325" cy="3952875"/>
            <wp:effectExtent l="1905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88"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EB3A88" w:rsidRDefault="00EB3A88" w:rsidP="00EB3A88">
      <w:pPr>
        <w:pStyle w:val="5"/>
        <w:rPr>
          <w:rFonts w:ascii="宋体" w:hAnsi="宋体"/>
        </w:rPr>
      </w:pPr>
      <w:bookmarkStart w:id="1598" w:name="_Toc183928259"/>
      <w:r>
        <w:rPr>
          <w:rFonts w:ascii="宋体" w:hAnsi="宋体" w:hint="eastAsia"/>
        </w:rPr>
        <w:t>七、快易理财定制转入户口维护（业务代码6557）</w:t>
      </w:r>
      <w:bookmarkEnd w:id="1598"/>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ind w:firstLine="357"/>
        <w:rPr>
          <w:rFonts w:ascii="宋体" w:hAnsi="宋体"/>
        </w:rPr>
      </w:pPr>
      <w:r>
        <w:rPr>
          <w:rFonts w:ascii="宋体" w:hAnsi="宋体" w:hint="eastAsia"/>
        </w:rPr>
        <w:t>通过本功能对已定制的转入户口信息进行修改维护。</w:t>
      </w:r>
    </w:p>
    <w:p w:rsidR="00EB3A88" w:rsidRDefault="00EB3A88" w:rsidP="00EB3A88">
      <w:pPr>
        <w:pStyle w:val="6"/>
        <w:spacing w:line="360" w:lineRule="auto"/>
        <w:rPr>
          <w:rFonts w:ascii="宋体" w:eastAsia="宋体" w:hAnsi="宋体"/>
          <w:b w:val="0"/>
          <w:bCs w:val="0"/>
        </w:rPr>
      </w:pPr>
      <w:r>
        <w:rPr>
          <w:rFonts w:ascii="宋体" w:eastAsia="宋体" w:hAnsi="宋体" w:hint="eastAsia"/>
          <w:b w:val="0"/>
          <w:bCs w:val="0"/>
        </w:rPr>
        <w:t>（</w:t>
      </w:r>
      <w:r>
        <w:rPr>
          <w:rFonts w:ascii="宋体" w:eastAsia="宋体" w:hAnsi="宋体" w:hint="eastAsia"/>
        </w:rPr>
        <w:t>二）风险提示</w:t>
      </w:r>
    </w:p>
    <w:p w:rsidR="00EB3A88" w:rsidRDefault="00EB3A88" w:rsidP="00EB3A88">
      <w:pPr>
        <w:ind w:firstLineChars="200" w:firstLine="480"/>
        <w:rPr>
          <w:rFonts w:ascii="宋体" w:hAnsi="宋体"/>
        </w:rPr>
      </w:pPr>
      <w:r>
        <w:rPr>
          <w:rFonts w:ascii="宋体" w:hAnsi="宋体" w:hint="eastAsia"/>
        </w:rPr>
        <w:t>本业务必须由客户本人持卡办理、不能委托他人代办。</w:t>
      </w:r>
    </w:p>
    <w:p w:rsidR="00EB3A88" w:rsidRDefault="00EB3A88" w:rsidP="00EB3A88">
      <w:pPr>
        <w:pStyle w:val="6"/>
        <w:spacing w:line="360" w:lineRule="auto"/>
        <w:rPr>
          <w:rFonts w:ascii="宋体" w:eastAsia="宋体" w:hAnsi="宋体"/>
        </w:rPr>
      </w:pPr>
      <w:r>
        <w:rPr>
          <w:rFonts w:ascii="宋体" w:eastAsia="宋体" w:hAnsi="宋体" w:hint="eastAsia"/>
        </w:rPr>
        <w:t>（三）操作要点</w:t>
      </w:r>
    </w:p>
    <w:p w:rsidR="00EB3A88" w:rsidRDefault="00EB3A88" w:rsidP="00EB3A88">
      <w:pPr>
        <w:ind w:left="420"/>
        <w:rPr>
          <w:rFonts w:ascii="宋体" w:hAnsi="宋体"/>
        </w:rPr>
      </w:pPr>
      <w:r>
        <w:rPr>
          <w:rFonts w:ascii="宋体" w:hAnsi="宋体" w:hint="eastAsia"/>
        </w:rPr>
        <w:t>1、本功能可异地操作，操作范围：全总行。</w:t>
      </w:r>
    </w:p>
    <w:p w:rsidR="00EB3A88" w:rsidRDefault="00EB3A88" w:rsidP="00EB3A88">
      <w:pPr>
        <w:ind w:left="420"/>
        <w:rPr>
          <w:rFonts w:ascii="宋体" w:hAnsi="宋体"/>
        </w:rPr>
      </w:pPr>
      <w:r>
        <w:rPr>
          <w:rFonts w:ascii="宋体" w:hAnsi="宋体" w:hint="eastAsia"/>
        </w:rPr>
        <w:t>2、本功能须持已签定协议的任意一个关联户口刷卡办理。</w:t>
      </w:r>
    </w:p>
    <w:p w:rsidR="00EB3A88" w:rsidRDefault="00EB3A88" w:rsidP="00EB3A88">
      <w:pPr>
        <w:ind w:left="420"/>
        <w:rPr>
          <w:rFonts w:ascii="宋体" w:hAnsi="宋体"/>
          <w:color w:val="000000"/>
        </w:rPr>
      </w:pPr>
      <w:r>
        <w:rPr>
          <w:rFonts w:ascii="宋体" w:hAnsi="宋体" w:hint="eastAsia"/>
          <w:color w:val="000000"/>
        </w:rPr>
        <w:t>3、对于维护的定制他行转入账户系统不进行检测。</w:t>
      </w:r>
    </w:p>
    <w:p w:rsidR="00EB3A88" w:rsidRDefault="00EB3A88" w:rsidP="00EB3A88">
      <w:pPr>
        <w:ind w:leftChars="199" w:left="819" w:hangingChars="142" w:hanging="341"/>
        <w:rPr>
          <w:rFonts w:ascii="宋体" w:hAnsi="宋体"/>
          <w:color w:val="000000"/>
        </w:rPr>
      </w:pPr>
      <w:r>
        <w:rPr>
          <w:rFonts w:ascii="宋体" w:hAnsi="宋体" w:hint="eastAsia"/>
          <w:color w:val="000000"/>
        </w:rPr>
        <w:t>4、</w:t>
      </w:r>
      <w:r>
        <w:rPr>
          <w:rFonts w:ascii="宋体" w:hAnsi="宋体" w:hint="eastAsia"/>
        </w:rPr>
        <w:t>本功能是采用维护后的新内容全部覆盖原内容的方式，在维护时系统将以“原定制转入户口号”（原定制户口号不能修改）做为检索值，检索需要维护的定制账号，用户对转入户口类型、户名、他行户口的开户行、</w:t>
      </w:r>
      <w:r>
        <w:rPr>
          <w:rFonts w:ascii="宋体" w:hAnsi="宋体" w:hint="eastAsia"/>
        </w:rPr>
        <w:lastRenderedPageBreak/>
        <w:t>他行户口的开户地栏可进行修改，但无论是对单项内容错误还是全部内容错误，在进行“维护”时，必须将全部的正确信息录入。</w:t>
      </w:r>
    </w:p>
    <w:p w:rsidR="00EB3A88" w:rsidRDefault="00EB3A88" w:rsidP="00EB3A88">
      <w:pPr>
        <w:pStyle w:val="6"/>
        <w:spacing w:line="360" w:lineRule="auto"/>
        <w:rPr>
          <w:rFonts w:ascii="宋体" w:eastAsia="宋体" w:hAnsi="宋体"/>
        </w:rPr>
      </w:pPr>
      <w:r>
        <w:rPr>
          <w:rFonts w:ascii="宋体" w:eastAsia="宋体" w:hAnsi="宋体" w:hint="eastAsia"/>
        </w:rPr>
        <w:t>（四）操作步骤</w:t>
      </w:r>
    </w:p>
    <w:p w:rsidR="00EB3A88" w:rsidRDefault="00EB3A88" w:rsidP="00EB3A88">
      <w:pPr>
        <w:ind w:leftChars="199" w:left="819" w:hangingChars="142" w:hanging="341"/>
        <w:rPr>
          <w:rFonts w:ascii="宋体" w:hAnsi="宋体"/>
        </w:rPr>
      </w:pPr>
      <w:r>
        <w:rPr>
          <w:rFonts w:ascii="宋体" w:hAnsi="宋体" w:hint="eastAsia"/>
        </w:rPr>
        <w:t>1、</w:t>
      </w:r>
      <w:r>
        <w:rPr>
          <w:rFonts w:ascii="宋体" w:hAnsi="宋体" w:hint="eastAsia"/>
          <w:color w:val="000000"/>
        </w:rPr>
        <w:t>用户选择系统导航→其他中间业务→快易理财→定制转入户口维护进入系统。</w:t>
      </w:r>
      <w:r>
        <w:rPr>
          <w:rFonts w:ascii="宋体" w:hAnsi="宋体" w:hint="eastAsia"/>
        </w:rPr>
        <w:t>或在“业务代码”栏输入“6557”进入。</w:t>
      </w:r>
    </w:p>
    <w:p w:rsidR="00EB3A88" w:rsidRDefault="00EB3A88" w:rsidP="00EB3A88">
      <w:pPr>
        <w:ind w:leftChars="199" w:left="819" w:hangingChars="142" w:hanging="341"/>
        <w:rPr>
          <w:rFonts w:ascii="宋体" w:hAnsi="宋体"/>
        </w:rPr>
      </w:pPr>
      <w:r>
        <w:rPr>
          <w:rFonts w:ascii="宋体" w:hAnsi="宋体" w:hint="eastAsia"/>
        </w:rPr>
        <w:t>2、在“关联户口”栏中刷任意一个已关联户口，并手工输入户口号后，回车，系统自动显示该客户协议的基本信息。</w:t>
      </w:r>
    </w:p>
    <w:p w:rsidR="00EB3A88" w:rsidRDefault="00EB3A88" w:rsidP="00EB3A88">
      <w:pPr>
        <w:ind w:leftChars="199" w:left="819" w:hangingChars="142" w:hanging="341"/>
        <w:rPr>
          <w:rFonts w:ascii="宋体" w:hAnsi="宋体"/>
        </w:rPr>
      </w:pPr>
      <w:r>
        <w:rPr>
          <w:rFonts w:ascii="宋体" w:hAnsi="宋体" w:hint="eastAsia"/>
        </w:rPr>
        <w:t>3、可点击</w:t>
      </w:r>
      <w:r w:rsidR="0004090F">
        <w:rPr>
          <w:rFonts w:ascii="宋体" w:hAnsi="宋体" w:hint="eastAsia"/>
          <w:noProof/>
        </w:rPr>
        <w:drawing>
          <wp:inline distT="0" distB="0" distL="0" distR="0">
            <wp:extent cx="1000125" cy="228600"/>
            <wp:effectExtent l="1905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486" cstate="print"/>
                    <a:srcRect/>
                    <a:stretch>
                      <a:fillRect/>
                    </a:stretch>
                  </pic:blipFill>
                  <pic:spPr bwMode="auto">
                    <a:xfrm>
                      <a:off x="0" y="0"/>
                      <a:ext cx="1000125" cy="228600"/>
                    </a:xfrm>
                    <a:prstGeom prst="rect">
                      <a:avLst/>
                    </a:prstGeom>
                    <a:noFill/>
                    <a:ln w="9525">
                      <a:noFill/>
                      <a:miter lim="800000"/>
                      <a:headEnd/>
                      <a:tailEnd/>
                    </a:ln>
                  </pic:spPr>
                </pic:pic>
              </a:graphicData>
            </a:graphic>
          </wp:inline>
        </w:drawing>
      </w:r>
      <w:r>
        <w:rPr>
          <w:rFonts w:ascii="宋体" w:hAnsi="宋体" w:hint="eastAsia"/>
        </w:rPr>
        <w:t>查看已定制转入户口信息。</w:t>
      </w:r>
    </w:p>
    <w:p w:rsidR="00EB3A88" w:rsidRDefault="00EB3A88" w:rsidP="00EB3A88">
      <w:pPr>
        <w:ind w:firstLineChars="200" w:firstLine="480"/>
        <w:rPr>
          <w:rFonts w:ascii="宋体" w:hAnsi="宋体"/>
        </w:rPr>
      </w:pPr>
      <w:r>
        <w:rPr>
          <w:rFonts w:ascii="宋体" w:hAnsi="宋体" w:hint="eastAsia"/>
        </w:rPr>
        <w:t>4、选择支取控件钮</w:t>
      </w:r>
      <w:r w:rsidRPr="008E1FB9">
        <w:rPr>
          <w:rFonts w:ascii="宋体" w:hAnsi="宋体"/>
        </w:rPr>
        <w:object w:dxaOrig="330" w:dyaOrig="330">
          <v:shape id="_x0000_i1126" type="#_x0000_t75" style="width:16.5pt;height:16.5pt" o:ole="">
            <v:imagedata r:id="rId65" o:title=""/>
          </v:shape>
          <o:OLEObject Type="Embed" ProgID="PBrush" ShapeID="_x0000_i1126" DrawAspect="Content" ObjectID="_1458487602" r:id="rId489"/>
        </w:object>
      </w:r>
      <w:r>
        <w:rPr>
          <w:rFonts w:ascii="宋体" w:hAnsi="宋体" w:hint="eastAsia"/>
        </w:rPr>
        <w:t>，待客户输入密码及户口所有者身份验证信息后确定。</w:t>
      </w:r>
    </w:p>
    <w:p w:rsidR="00EB3A88" w:rsidRDefault="00EB3A88" w:rsidP="00EB3A88">
      <w:pPr>
        <w:tabs>
          <w:tab w:val="left" w:pos="720"/>
          <w:tab w:val="left" w:pos="1080"/>
        </w:tabs>
        <w:ind w:leftChars="198" w:left="818" w:hangingChars="143" w:hanging="343"/>
        <w:rPr>
          <w:rFonts w:ascii="宋体" w:hAnsi="宋体"/>
        </w:rPr>
      </w:pPr>
      <w:r>
        <w:rPr>
          <w:rFonts w:ascii="宋体" w:hAnsi="宋体" w:hint="eastAsia"/>
        </w:rPr>
        <w:t>5、在“定制转入户口”栏手工录入需要维护的原定制转入户口号，在“输入确认”栏重复录入。</w:t>
      </w:r>
    </w:p>
    <w:p w:rsidR="00EB3A88" w:rsidRDefault="00EB3A88" w:rsidP="00EB3A88">
      <w:pPr>
        <w:tabs>
          <w:tab w:val="left" w:pos="720"/>
          <w:tab w:val="left" w:pos="1080"/>
        </w:tabs>
        <w:ind w:leftChars="198" w:left="818" w:hangingChars="143" w:hanging="343"/>
        <w:rPr>
          <w:rFonts w:ascii="宋体" w:hAnsi="宋体"/>
        </w:rPr>
      </w:pPr>
      <w:r>
        <w:rPr>
          <w:rFonts w:ascii="宋体" w:hAnsi="宋体" w:hint="eastAsia"/>
        </w:rPr>
        <w:t>6、按照定制转入户口增加的步骤依次录入正确的信息。</w:t>
      </w:r>
    </w:p>
    <w:p w:rsidR="00EB3A88" w:rsidRDefault="00EB3A88" w:rsidP="00EB3A88">
      <w:pPr>
        <w:ind w:left="420"/>
        <w:rPr>
          <w:rFonts w:ascii="宋体" w:hAnsi="宋体"/>
        </w:rPr>
      </w:pPr>
      <w:r>
        <w:rPr>
          <w:rFonts w:ascii="宋体" w:hAnsi="宋体" w:hint="eastAsia"/>
        </w:rPr>
        <w:t>7、核对无误后，选择</w:t>
      </w:r>
      <w:r w:rsidR="0004090F">
        <w:rPr>
          <w:rFonts w:ascii="宋体" w:hAnsi="宋体" w:hint="eastAsia"/>
          <w:noProof/>
        </w:rPr>
        <w:drawing>
          <wp:inline distT="0" distB="0" distL="0" distR="0">
            <wp:extent cx="942975" cy="257175"/>
            <wp:effectExtent l="19050" t="0" r="952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75" cstate="print"/>
                    <a:srcRect/>
                    <a:stretch>
                      <a:fillRect/>
                    </a:stretch>
                  </pic:blipFill>
                  <pic:spPr bwMode="auto">
                    <a:xfrm>
                      <a:off x="0" y="0"/>
                      <a:ext cx="942975" cy="257175"/>
                    </a:xfrm>
                    <a:prstGeom prst="rect">
                      <a:avLst/>
                    </a:prstGeom>
                    <a:noFill/>
                    <a:ln w="9525">
                      <a:noFill/>
                      <a:miter lim="800000"/>
                      <a:headEnd/>
                      <a:tailEnd/>
                    </a:ln>
                  </pic:spPr>
                </pic:pic>
              </a:graphicData>
            </a:graphic>
          </wp:inline>
        </w:drawing>
      </w:r>
      <w:r>
        <w:rPr>
          <w:rFonts w:ascii="宋体" w:hAnsi="宋体" w:hint="eastAsia"/>
        </w:rPr>
        <w:t>，系统提示授权，主管确认后刷卡或输入密码。</w:t>
      </w:r>
    </w:p>
    <w:p w:rsidR="00EB3A88" w:rsidRDefault="00EB3A88" w:rsidP="00EB3A88">
      <w:pPr>
        <w:ind w:left="420"/>
        <w:rPr>
          <w:rFonts w:ascii="宋体" w:hAnsi="宋体"/>
        </w:rPr>
      </w:pPr>
      <w:r>
        <w:rPr>
          <w:rFonts w:ascii="宋体" w:hAnsi="宋体" w:hint="eastAsia"/>
        </w:rPr>
        <w:t>8、申请成功，打印：根据系统提示打印一式两联的“快易理财”业务回单。</w:t>
      </w:r>
    </w:p>
    <w:p w:rsidR="00EB3A88" w:rsidRDefault="00EB3A88" w:rsidP="00EB3A88">
      <w:pPr>
        <w:pStyle w:val="6"/>
        <w:spacing w:line="360" w:lineRule="auto"/>
        <w:rPr>
          <w:rFonts w:ascii="宋体" w:eastAsia="宋体" w:hAnsi="宋体"/>
        </w:rPr>
      </w:pPr>
      <w:r>
        <w:rPr>
          <w:rFonts w:ascii="宋体" w:eastAsia="宋体" w:hAnsi="宋体" w:hint="eastAsia"/>
        </w:rPr>
        <w:lastRenderedPageBreak/>
        <w:t>（五）操作界面</w:t>
      </w:r>
    </w:p>
    <w:p w:rsidR="00EB3A88" w:rsidRDefault="0004090F" w:rsidP="00EB3A88">
      <w:pPr>
        <w:rPr>
          <w:rFonts w:ascii="宋体" w:hAnsi="宋体"/>
        </w:rPr>
      </w:pPr>
      <w:r>
        <w:rPr>
          <w:rFonts w:ascii="宋体" w:hAnsi="宋体" w:hint="eastAsia"/>
          <w:noProof/>
        </w:rPr>
        <w:drawing>
          <wp:inline distT="0" distB="0" distL="0" distR="0">
            <wp:extent cx="5267325" cy="3952875"/>
            <wp:effectExtent l="19050" t="0" r="9525"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90"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EB3A88" w:rsidRDefault="00EB3A88" w:rsidP="00EB3A88">
      <w:pPr>
        <w:rPr>
          <w:rFonts w:ascii="宋体" w:hAnsi="宋体"/>
        </w:rPr>
      </w:pPr>
    </w:p>
    <w:p w:rsidR="00EB3A88" w:rsidRDefault="00EB3A88" w:rsidP="00EB3A88">
      <w:pPr>
        <w:pStyle w:val="5"/>
        <w:rPr>
          <w:rFonts w:ascii="宋体" w:hAnsi="宋体"/>
        </w:rPr>
      </w:pPr>
      <w:bookmarkStart w:id="1599" w:name="_Toc183928260"/>
      <w:r>
        <w:rPr>
          <w:rFonts w:ascii="宋体" w:hAnsi="宋体" w:hint="eastAsia"/>
        </w:rPr>
        <w:t>八、快易理财协议查询（业务代码6558）</w:t>
      </w:r>
      <w:bookmarkEnd w:id="1599"/>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widowControl/>
        <w:ind w:firstLineChars="200" w:firstLine="480"/>
        <w:jc w:val="left"/>
        <w:rPr>
          <w:rFonts w:ascii="宋体" w:hAnsi="宋体" w:cs="Arial"/>
          <w:szCs w:val="18"/>
        </w:rPr>
      </w:pPr>
      <w:r>
        <w:rPr>
          <w:rFonts w:ascii="宋体" w:hAnsi="宋体" w:hint="eastAsia"/>
          <w:szCs w:val="18"/>
        </w:rPr>
        <w:t>通过本功能用户可以实现对客户在我行签定的快易理财协议进行查询和统计。</w:t>
      </w:r>
    </w:p>
    <w:p w:rsidR="00EB3A88" w:rsidRDefault="00EB3A88" w:rsidP="00EB3A88">
      <w:pPr>
        <w:ind w:firstLine="357"/>
        <w:rPr>
          <w:rFonts w:ascii="宋体" w:hAnsi="宋体"/>
        </w:rPr>
      </w:pPr>
    </w:p>
    <w:p w:rsidR="00EB3A88" w:rsidRDefault="00EB3A88" w:rsidP="00EB3A88">
      <w:pPr>
        <w:pStyle w:val="6"/>
        <w:spacing w:line="360" w:lineRule="auto"/>
        <w:rPr>
          <w:rFonts w:ascii="宋体" w:eastAsia="宋体" w:hAnsi="宋体"/>
        </w:rPr>
      </w:pPr>
      <w:r>
        <w:rPr>
          <w:rFonts w:ascii="宋体" w:eastAsia="宋体" w:hAnsi="宋体" w:hint="eastAsia"/>
        </w:rPr>
        <w:t>（二）操作要点</w:t>
      </w:r>
    </w:p>
    <w:p w:rsidR="00EB3A88" w:rsidRDefault="00EB3A88" w:rsidP="00E538B8">
      <w:pPr>
        <w:numPr>
          <w:ilvl w:val="0"/>
          <w:numId w:val="370"/>
        </w:numPr>
        <w:tabs>
          <w:tab w:val="num" w:pos="540"/>
        </w:tabs>
        <w:ind w:left="720" w:hanging="405"/>
        <w:rPr>
          <w:rFonts w:ascii="宋体" w:hAnsi="宋体"/>
        </w:rPr>
      </w:pPr>
      <w:r>
        <w:rPr>
          <w:rFonts w:ascii="宋体" w:hAnsi="宋体" w:hint="eastAsia"/>
        </w:rPr>
        <w:t>本功能可异地操作，操作范围：全总行。</w:t>
      </w:r>
    </w:p>
    <w:p w:rsidR="00EB3A88" w:rsidRDefault="00EB3A88" w:rsidP="00E538B8">
      <w:pPr>
        <w:numPr>
          <w:ilvl w:val="0"/>
          <w:numId w:val="370"/>
        </w:numPr>
        <w:tabs>
          <w:tab w:val="num" w:pos="540"/>
        </w:tabs>
        <w:ind w:left="720" w:hanging="405"/>
        <w:rPr>
          <w:rFonts w:ascii="宋体" w:hAnsi="宋体"/>
        </w:rPr>
      </w:pPr>
      <w:r>
        <w:rPr>
          <w:rFonts w:ascii="宋体" w:hAnsi="宋体" w:hint="eastAsia"/>
        </w:rPr>
        <w:t>本功能可按客户号和机构两种方式进行查询。</w:t>
      </w:r>
    </w:p>
    <w:p w:rsidR="00EB3A88" w:rsidRDefault="00EB3A88" w:rsidP="00E538B8">
      <w:pPr>
        <w:numPr>
          <w:ilvl w:val="0"/>
          <w:numId w:val="370"/>
        </w:numPr>
        <w:tabs>
          <w:tab w:val="num" w:pos="540"/>
        </w:tabs>
        <w:ind w:left="720" w:hanging="405"/>
        <w:rPr>
          <w:rFonts w:ascii="宋体" w:hAnsi="宋体"/>
        </w:rPr>
      </w:pPr>
      <w:r>
        <w:rPr>
          <w:rFonts w:ascii="宋体" w:hAnsi="宋体" w:hint="eastAsia"/>
        </w:rPr>
        <w:t>按客户号查询是按客户的客户号或身份证件号和客户名称查询其个体的快易理财协议的全部开户信息。</w:t>
      </w:r>
    </w:p>
    <w:p w:rsidR="00EB3A88" w:rsidRDefault="00EB3A88" w:rsidP="00E538B8">
      <w:pPr>
        <w:numPr>
          <w:ilvl w:val="0"/>
          <w:numId w:val="370"/>
        </w:numPr>
        <w:tabs>
          <w:tab w:val="num" w:pos="540"/>
        </w:tabs>
        <w:ind w:left="720" w:hanging="405"/>
        <w:rPr>
          <w:rFonts w:ascii="宋体" w:hAnsi="宋体"/>
        </w:rPr>
      </w:pPr>
      <w:r>
        <w:rPr>
          <w:rFonts w:ascii="宋体" w:hAnsi="宋体" w:hint="eastAsia"/>
        </w:rPr>
        <w:t>按机构查询是按机构号查询该机构下明细的快易理财2.0、快易理财大众版开户信息。</w:t>
      </w:r>
    </w:p>
    <w:p w:rsidR="00EB3A88" w:rsidRDefault="00EB3A88" w:rsidP="00E538B8">
      <w:pPr>
        <w:numPr>
          <w:ilvl w:val="0"/>
          <w:numId w:val="370"/>
        </w:numPr>
        <w:tabs>
          <w:tab w:val="num" w:pos="540"/>
        </w:tabs>
        <w:ind w:left="720" w:hanging="405"/>
        <w:rPr>
          <w:rFonts w:ascii="宋体" w:hAnsi="宋体"/>
        </w:rPr>
      </w:pPr>
      <w:r>
        <w:rPr>
          <w:rFonts w:ascii="宋体" w:hAnsi="宋体" w:hint="eastAsia"/>
        </w:rPr>
        <w:lastRenderedPageBreak/>
        <w:t>按机构查询时用户只能对本机构协议进行查询。</w:t>
      </w:r>
    </w:p>
    <w:p w:rsidR="00EB3A88" w:rsidRDefault="00EB3A88" w:rsidP="00E538B8">
      <w:pPr>
        <w:numPr>
          <w:ilvl w:val="0"/>
          <w:numId w:val="370"/>
        </w:numPr>
        <w:tabs>
          <w:tab w:val="num" w:pos="720"/>
        </w:tabs>
        <w:ind w:left="720" w:hanging="405"/>
        <w:rPr>
          <w:rFonts w:ascii="宋体" w:hAnsi="宋体"/>
        </w:rPr>
      </w:pPr>
      <w:r>
        <w:rPr>
          <w:rFonts w:ascii="宋体" w:hAnsi="宋体" w:hint="eastAsia"/>
        </w:rPr>
        <w:t>可选择相应协议类型或协议状态及起止日期进行查询。如不输入相应查询条件，系统则显示符合条件的所有协议类型和状态的信息列表。</w:t>
      </w:r>
    </w:p>
    <w:p w:rsidR="00EB3A88" w:rsidRDefault="00EB3A88" w:rsidP="00E538B8">
      <w:pPr>
        <w:numPr>
          <w:ilvl w:val="0"/>
          <w:numId w:val="370"/>
        </w:numPr>
        <w:tabs>
          <w:tab w:val="num" w:pos="720"/>
        </w:tabs>
        <w:ind w:left="720" w:hanging="405"/>
        <w:rPr>
          <w:rFonts w:ascii="宋体" w:hAnsi="宋体"/>
        </w:rPr>
      </w:pPr>
      <w:r>
        <w:rPr>
          <w:rFonts w:ascii="宋体" w:hAnsi="宋体" w:hint="eastAsia"/>
        </w:rPr>
        <w:t>对查询出的协议列表可点击鼠标右键导出Excel表格，便于管理。</w:t>
      </w:r>
    </w:p>
    <w:p w:rsidR="00EB3A88" w:rsidRDefault="00EB3A88" w:rsidP="00EB3A88">
      <w:pPr>
        <w:widowControl/>
        <w:ind w:firstLineChars="200" w:firstLine="480"/>
        <w:jc w:val="left"/>
        <w:rPr>
          <w:rFonts w:ascii="宋体" w:hAnsi="宋体"/>
          <w:vanish/>
        </w:rPr>
      </w:pPr>
    </w:p>
    <w:p w:rsidR="00EB3A88" w:rsidRDefault="00EB3A88" w:rsidP="00EB3A88">
      <w:pPr>
        <w:pStyle w:val="6"/>
        <w:spacing w:line="360" w:lineRule="auto"/>
        <w:rPr>
          <w:rFonts w:ascii="宋体" w:eastAsia="宋体" w:hAnsi="宋体"/>
        </w:rPr>
      </w:pPr>
      <w:r>
        <w:rPr>
          <w:rFonts w:ascii="宋体" w:eastAsia="宋体" w:hAnsi="宋体" w:hint="eastAsia"/>
        </w:rPr>
        <w:t>（三）操作步骤</w:t>
      </w:r>
    </w:p>
    <w:p w:rsidR="00EB3A88" w:rsidRDefault="00EB3A88" w:rsidP="00EB3A88">
      <w:pPr>
        <w:ind w:leftChars="199" w:left="819" w:hangingChars="142" w:hanging="341"/>
        <w:rPr>
          <w:rFonts w:ascii="宋体" w:hAnsi="宋体"/>
        </w:rPr>
      </w:pPr>
      <w:r>
        <w:rPr>
          <w:rFonts w:ascii="宋体" w:hAnsi="宋体" w:hint="eastAsia"/>
        </w:rPr>
        <w:t>1、</w:t>
      </w:r>
      <w:r>
        <w:rPr>
          <w:rFonts w:ascii="宋体" w:hAnsi="宋体" w:hint="eastAsia"/>
          <w:color w:val="000000"/>
        </w:rPr>
        <w:t>用户选择系统导航→其他中间业务→快易理财→协议查询进入系统。</w:t>
      </w:r>
      <w:r>
        <w:rPr>
          <w:rFonts w:ascii="宋体" w:hAnsi="宋体" w:hint="eastAsia"/>
        </w:rPr>
        <w:t>或在“业务代码”栏输入“6558”进入。</w:t>
      </w:r>
    </w:p>
    <w:p w:rsidR="00EB3A88" w:rsidRDefault="00EB3A88" w:rsidP="00EB3A88">
      <w:pPr>
        <w:numPr>
          <w:ilvl w:val="0"/>
          <w:numId w:val="371"/>
        </w:numPr>
        <w:rPr>
          <w:rFonts w:ascii="宋体" w:hAnsi="宋体"/>
        </w:rPr>
      </w:pPr>
      <w:r>
        <w:rPr>
          <w:rFonts w:ascii="宋体" w:hAnsi="宋体" w:hint="eastAsia"/>
        </w:rPr>
        <w:t>如选择</w:t>
      </w:r>
      <w:r w:rsidR="0004090F">
        <w:rPr>
          <w:rFonts w:ascii="宋体" w:hAnsi="宋体" w:hint="eastAsia"/>
          <w:noProof/>
        </w:rPr>
        <w:drawing>
          <wp:inline distT="0" distB="0" distL="0" distR="0">
            <wp:extent cx="695325" cy="171450"/>
            <wp:effectExtent l="1905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91" cstate="print"/>
                    <a:srcRect/>
                    <a:stretch>
                      <a:fillRect/>
                    </a:stretch>
                  </pic:blipFill>
                  <pic:spPr bwMode="auto">
                    <a:xfrm>
                      <a:off x="0" y="0"/>
                      <a:ext cx="695325" cy="171450"/>
                    </a:xfrm>
                    <a:prstGeom prst="rect">
                      <a:avLst/>
                    </a:prstGeom>
                    <a:noFill/>
                    <a:ln w="9525">
                      <a:noFill/>
                      <a:miter lim="800000"/>
                      <a:headEnd/>
                      <a:tailEnd/>
                    </a:ln>
                  </pic:spPr>
                </pic:pic>
              </a:graphicData>
            </a:graphic>
          </wp:inline>
        </w:drawing>
      </w:r>
      <w:r>
        <w:rPr>
          <w:rFonts w:ascii="宋体" w:hAnsi="宋体" w:hint="eastAsia"/>
        </w:rPr>
        <w:t>，输入所需查询分支行机构号</w:t>
      </w:r>
    </w:p>
    <w:p w:rsidR="00EB3A88" w:rsidRDefault="00EB3A88" w:rsidP="00EB3A88">
      <w:pPr>
        <w:numPr>
          <w:ilvl w:val="0"/>
          <w:numId w:val="365"/>
        </w:numPr>
        <w:rPr>
          <w:rFonts w:ascii="宋体" w:hAnsi="宋体"/>
        </w:rPr>
      </w:pPr>
      <w:r>
        <w:rPr>
          <w:rFonts w:ascii="宋体" w:hAnsi="宋体" w:hint="eastAsia"/>
        </w:rPr>
        <w:t>如选择</w:t>
      </w:r>
      <w:r w:rsidR="0004090F">
        <w:rPr>
          <w:rFonts w:ascii="宋体" w:hAnsi="宋体" w:hint="eastAsia"/>
          <w:noProof/>
        </w:rPr>
        <w:drawing>
          <wp:inline distT="0" distB="0" distL="0" distR="0">
            <wp:extent cx="685800" cy="152400"/>
            <wp:effectExtent l="1905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92" cstate="print"/>
                    <a:srcRect/>
                    <a:stretch>
                      <a:fillRect/>
                    </a:stretch>
                  </pic:blipFill>
                  <pic:spPr bwMode="auto">
                    <a:xfrm>
                      <a:off x="0" y="0"/>
                      <a:ext cx="685800" cy="152400"/>
                    </a:xfrm>
                    <a:prstGeom prst="rect">
                      <a:avLst/>
                    </a:prstGeom>
                    <a:noFill/>
                    <a:ln w="9525">
                      <a:noFill/>
                      <a:miter lim="800000"/>
                      <a:headEnd/>
                      <a:tailEnd/>
                    </a:ln>
                  </pic:spPr>
                </pic:pic>
              </a:graphicData>
            </a:graphic>
          </wp:inline>
        </w:drawing>
      </w:r>
      <w:r>
        <w:rPr>
          <w:rFonts w:ascii="宋体" w:hAnsi="宋体" w:hint="eastAsia"/>
        </w:rPr>
        <w:t>，输入所需查询的客户号，或点击</w:t>
      </w:r>
      <w:r w:rsidR="0004090F">
        <w:rPr>
          <w:rFonts w:ascii="宋体" w:hAnsi="宋体" w:hint="eastAsia"/>
          <w:noProof/>
        </w:rPr>
        <w:drawing>
          <wp:inline distT="0" distB="0" distL="0" distR="0">
            <wp:extent cx="762000" cy="180975"/>
            <wp:effectExtent l="1905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93" cstate="print"/>
                    <a:srcRect/>
                    <a:stretch>
                      <a:fillRect/>
                    </a:stretch>
                  </pic:blipFill>
                  <pic:spPr bwMode="auto">
                    <a:xfrm>
                      <a:off x="0" y="0"/>
                      <a:ext cx="762000" cy="180975"/>
                    </a:xfrm>
                    <a:prstGeom prst="rect">
                      <a:avLst/>
                    </a:prstGeom>
                    <a:noFill/>
                    <a:ln w="9525">
                      <a:noFill/>
                      <a:miter lim="800000"/>
                      <a:headEnd/>
                      <a:tailEnd/>
                    </a:ln>
                  </pic:spPr>
                </pic:pic>
              </a:graphicData>
            </a:graphic>
          </wp:inline>
        </w:drawing>
      </w:r>
      <w:r>
        <w:rPr>
          <w:rFonts w:ascii="宋体" w:hAnsi="宋体" w:hint="eastAsia"/>
        </w:rPr>
        <w:t>，系统自动调用个人客户查找模块，输入该客户的证件号码和客户名称，查找出该客户后确定。</w:t>
      </w:r>
    </w:p>
    <w:p w:rsidR="00EB3A88" w:rsidRDefault="00EB3A88" w:rsidP="00EB3A88">
      <w:pPr>
        <w:numPr>
          <w:ilvl w:val="0"/>
          <w:numId w:val="365"/>
        </w:numPr>
        <w:rPr>
          <w:rFonts w:ascii="宋体" w:hAnsi="宋体"/>
        </w:rPr>
      </w:pPr>
      <w:r>
        <w:rPr>
          <w:rFonts w:ascii="宋体" w:hAnsi="宋体" w:hint="eastAsia"/>
        </w:rPr>
        <w:t>选择协议类型、协议状态，输入起止日期，点击</w:t>
      </w:r>
      <w:r w:rsidR="0004090F">
        <w:rPr>
          <w:rFonts w:ascii="宋体" w:hAnsi="宋体" w:hint="eastAsia"/>
          <w:noProof/>
        </w:rPr>
        <w:drawing>
          <wp:inline distT="0" distB="0" distL="0" distR="0">
            <wp:extent cx="828675" cy="238125"/>
            <wp:effectExtent l="19050" t="0" r="952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94" cstate="print"/>
                    <a:srcRect/>
                    <a:stretch>
                      <a:fillRect/>
                    </a:stretch>
                  </pic:blipFill>
                  <pic:spPr bwMode="auto">
                    <a:xfrm>
                      <a:off x="0" y="0"/>
                      <a:ext cx="828675" cy="238125"/>
                    </a:xfrm>
                    <a:prstGeom prst="rect">
                      <a:avLst/>
                    </a:prstGeom>
                    <a:noFill/>
                    <a:ln w="9525">
                      <a:noFill/>
                      <a:miter lim="800000"/>
                      <a:headEnd/>
                      <a:tailEnd/>
                    </a:ln>
                  </pic:spPr>
                </pic:pic>
              </a:graphicData>
            </a:graphic>
          </wp:inline>
        </w:drawing>
      </w:r>
      <w:r>
        <w:rPr>
          <w:rFonts w:ascii="宋体" w:hAnsi="宋体" w:hint="eastAsia"/>
        </w:rPr>
        <w:t>，系统检索出符合条件的所有客户协议信息。</w:t>
      </w:r>
    </w:p>
    <w:p w:rsidR="00EB3A88" w:rsidRDefault="00EB3A88" w:rsidP="00EB3A88">
      <w:pPr>
        <w:numPr>
          <w:ilvl w:val="0"/>
          <w:numId w:val="365"/>
        </w:numPr>
        <w:rPr>
          <w:rFonts w:ascii="宋体" w:hAnsi="宋体"/>
        </w:rPr>
      </w:pPr>
      <w:r>
        <w:rPr>
          <w:rFonts w:ascii="宋体" w:hAnsi="宋体" w:hint="eastAsia"/>
        </w:rPr>
        <w:t>在此界面，点击鼠标右键可根据需要的要素或全部导出Excel表格。</w:t>
      </w:r>
    </w:p>
    <w:p w:rsidR="00EB3A88" w:rsidRDefault="00EB3A88" w:rsidP="00EB3A88">
      <w:pPr>
        <w:ind w:leftChars="200" w:left="960" w:hangingChars="200" w:hanging="480"/>
        <w:rPr>
          <w:rFonts w:ascii="宋体" w:hAnsi="宋体"/>
        </w:rPr>
      </w:pPr>
      <w:r>
        <w:rPr>
          <w:rFonts w:ascii="宋体" w:hAnsi="宋体" w:hint="eastAsia"/>
        </w:rPr>
        <w:t xml:space="preserve">6、选择其中一条协议后，双击或点击 </w:t>
      </w:r>
      <w:r w:rsidR="0004090F">
        <w:rPr>
          <w:rFonts w:ascii="宋体" w:hAnsi="宋体" w:hint="eastAsia"/>
          <w:noProof/>
        </w:rPr>
        <w:drawing>
          <wp:inline distT="0" distB="0" distL="0" distR="0">
            <wp:extent cx="857250" cy="228600"/>
            <wp:effectExtent l="1905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95" cstate="print"/>
                    <a:srcRect/>
                    <a:stretch>
                      <a:fillRect/>
                    </a:stretch>
                  </pic:blipFill>
                  <pic:spPr bwMode="auto">
                    <a:xfrm>
                      <a:off x="0" y="0"/>
                      <a:ext cx="857250" cy="228600"/>
                    </a:xfrm>
                    <a:prstGeom prst="rect">
                      <a:avLst/>
                    </a:prstGeom>
                    <a:noFill/>
                    <a:ln w="9525">
                      <a:noFill/>
                      <a:miter lim="800000"/>
                      <a:headEnd/>
                      <a:tailEnd/>
                    </a:ln>
                  </pic:spPr>
                </pic:pic>
              </a:graphicData>
            </a:graphic>
          </wp:inline>
        </w:drawing>
      </w:r>
      <w:r>
        <w:rPr>
          <w:rFonts w:ascii="宋体" w:hAnsi="宋体" w:hint="eastAsia"/>
        </w:rPr>
        <w:t xml:space="preserve"> 按钮，可查询该客户的协议明细。</w:t>
      </w:r>
    </w:p>
    <w:p w:rsidR="00EB3A88" w:rsidRDefault="00EB3A88" w:rsidP="00EB3A88">
      <w:pPr>
        <w:pStyle w:val="6"/>
        <w:spacing w:line="360" w:lineRule="auto"/>
        <w:rPr>
          <w:rFonts w:ascii="宋体" w:eastAsia="宋体" w:hAnsi="宋体"/>
        </w:rPr>
      </w:pPr>
      <w:r>
        <w:rPr>
          <w:rFonts w:ascii="宋体" w:eastAsia="宋体" w:hAnsi="宋体" w:hint="eastAsia"/>
        </w:rPr>
        <w:t>（四）操作界面</w:t>
      </w:r>
    </w:p>
    <w:p w:rsidR="00EB3A88" w:rsidRDefault="0004090F" w:rsidP="00EB3A88">
      <w:pPr>
        <w:rPr>
          <w:rFonts w:ascii="宋体" w:hAnsi="宋体"/>
        </w:rPr>
      </w:pPr>
      <w:r>
        <w:rPr>
          <w:rFonts w:ascii="宋体" w:hAnsi="宋体"/>
          <w:noProof/>
        </w:rPr>
        <w:lastRenderedPageBreak/>
        <w:drawing>
          <wp:anchor distT="0" distB="0" distL="114300" distR="114300" simplePos="0" relativeHeight="251948544" behindDoc="0" locked="0" layoutInCell="1" allowOverlap="1">
            <wp:simplePos x="0" y="0"/>
            <wp:positionH relativeFrom="column">
              <wp:posOffset>0</wp:posOffset>
            </wp:positionH>
            <wp:positionV relativeFrom="paragraph">
              <wp:posOffset>0</wp:posOffset>
            </wp:positionV>
            <wp:extent cx="5485130" cy="4112895"/>
            <wp:effectExtent l="19050" t="0" r="1270" b="0"/>
            <wp:wrapTopAndBottom/>
            <wp:docPr id="1734" name="图片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pic:cNvPicPr>
                      <a:picLocks noChangeAspect="1" noChangeArrowheads="1"/>
                    </pic:cNvPicPr>
                  </pic:nvPicPr>
                  <pic:blipFill>
                    <a:blip r:embed="rId496" cstate="print"/>
                    <a:srcRect/>
                    <a:stretch>
                      <a:fillRect/>
                    </a:stretch>
                  </pic:blipFill>
                  <pic:spPr bwMode="auto">
                    <a:xfrm>
                      <a:off x="0" y="0"/>
                      <a:ext cx="5485130" cy="4112895"/>
                    </a:xfrm>
                    <a:prstGeom prst="rect">
                      <a:avLst/>
                    </a:prstGeom>
                    <a:noFill/>
                    <a:ln w="9525">
                      <a:noFill/>
                      <a:miter lim="800000"/>
                      <a:headEnd/>
                      <a:tailEnd/>
                    </a:ln>
                  </pic:spPr>
                </pic:pic>
              </a:graphicData>
            </a:graphic>
          </wp:anchor>
        </w:drawing>
      </w:r>
      <w:r>
        <w:rPr>
          <w:rFonts w:ascii="宋体" w:hAnsi="宋体"/>
          <w:noProof/>
        </w:rPr>
        <w:drawing>
          <wp:anchor distT="0" distB="0" distL="114300" distR="114300" simplePos="0" relativeHeight="251947520" behindDoc="0" locked="0" layoutInCell="1" allowOverlap="1">
            <wp:simplePos x="0" y="0"/>
            <wp:positionH relativeFrom="column">
              <wp:posOffset>0</wp:posOffset>
            </wp:positionH>
            <wp:positionV relativeFrom="paragraph">
              <wp:posOffset>0</wp:posOffset>
            </wp:positionV>
            <wp:extent cx="5266690" cy="3952240"/>
            <wp:effectExtent l="19050" t="0" r="0" b="0"/>
            <wp:wrapTopAndBottom/>
            <wp:docPr id="1733" name="图片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
                    <pic:cNvPicPr>
                      <a:picLocks noChangeAspect="1" noChangeArrowheads="1"/>
                    </pic:cNvPicPr>
                  </pic:nvPicPr>
                  <pic:blipFill>
                    <a:blip r:embed="rId497" cstate="print"/>
                    <a:srcRect/>
                    <a:stretch>
                      <a:fillRect/>
                    </a:stretch>
                  </pic:blipFill>
                  <pic:spPr bwMode="auto">
                    <a:xfrm>
                      <a:off x="0" y="0"/>
                      <a:ext cx="5266690" cy="3952240"/>
                    </a:xfrm>
                    <a:prstGeom prst="rect">
                      <a:avLst/>
                    </a:prstGeom>
                    <a:noFill/>
                    <a:ln w="9525">
                      <a:noFill/>
                      <a:miter lim="800000"/>
                      <a:headEnd/>
                      <a:tailEnd/>
                    </a:ln>
                  </pic:spPr>
                </pic:pic>
              </a:graphicData>
            </a:graphic>
          </wp:anchor>
        </w:drawing>
      </w:r>
    </w:p>
    <w:p w:rsidR="00EB3A88" w:rsidRDefault="00EB3A88" w:rsidP="00EB3A88">
      <w:pPr>
        <w:pStyle w:val="5"/>
        <w:rPr>
          <w:rFonts w:ascii="宋体" w:hAnsi="宋体"/>
        </w:rPr>
      </w:pPr>
      <w:bookmarkStart w:id="1600" w:name="_Toc183928261"/>
      <w:r>
        <w:rPr>
          <w:rFonts w:ascii="宋体" w:hAnsi="宋体" w:hint="eastAsia"/>
        </w:rPr>
        <w:t>九、快易理财主叫号码设置（业务代码6559）</w:t>
      </w:r>
      <w:bookmarkEnd w:id="1600"/>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ind w:firstLine="357"/>
        <w:rPr>
          <w:rFonts w:ascii="宋体" w:hAnsi="宋体"/>
        </w:rPr>
      </w:pPr>
      <w:r>
        <w:rPr>
          <w:rFonts w:ascii="宋体" w:hAnsi="宋体" w:hint="eastAsia"/>
        </w:rPr>
        <w:t>通过本功能完成对客户原协议中指定的四个主叫号码的修改。</w:t>
      </w:r>
    </w:p>
    <w:p w:rsidR="00EB3A88" w:rsidRDefault="00EB3A88" w:rsidP="00EB3A88">
      <w:pPr>
        <w:pStyle w:val="6"/>
        <w:spacing w:line="360" w:lineRule="auto"/>
        <w:rPr>
          <w:rFonts w:ascii="宋体" w:eastAsia="宋体" w:hAnsi="宋体"/>
          <w:b w:val="0"/>
          <w:bCs w:val="0"/>
        </w:rPr>
      </w:pPr>
      <w:r>
        <w:rPr>
          <w:rFonts w:ascii="宋体" w:eastAsia="宋体" w:hAnsi="宋体" w:hint="eastAsia"/>
          <w:b w:val="0"/>
          <w:bCs w:val="0"/>
        </w:rPr>
        <w:t>（</w:t>
      </w:r>
      <w:r>
        <w:rPr>
          <w:rFonts w:ascii="宋体" w:eastAsia="宋体" w:hAnsi="宋体" w:hint="eastAsia"/>
        </w:rPr>
        <w:t>二）风险提示</w:t>
      </w:r>
    </w:p>
    <w:p w:rsidR="00EB3A88" w:rsidRDefault="00EB3A88" w:rsidP="00EB3A88">
      <w:pPr>
        <w:ind w:firstLineChars="200" w:firstLine="480"/>
        <w:rPr>
          <w:rFonts w:ascii="宋体" w:hAnsi="宋体"/>
        </w:rPr>
      </w:pPr>
      <w:r>
        <w:rPr>
          <w:rFonts w:ascii="宋体" w:hAnsi="宋体" w:hint="eastAsia"/>
        </w:rPr>
        <w:t>本业务必须由客户本人持卡办理、不能委托他人代办。</w:t>
      </w:r>
    </w:p>
    <w:p w:rsidR="00EB3A88" w:rsidRDefault="00EB3A88" w:rsidP="00EB3A88">
      <w:pPr>
        <w:pStyle w:val="6"/>
        <w:spacing w:line="360" w:lineRule="auto"/>
        <w:rPr>
          <w:rFonts w:ascii="宋体" w:eastAsia="宋体" w:hAnsi="宋体"/>
        </w:rPr>
      </w:pPr>
      <w:r>
        <w:rPr>
          <w:rFonts w:ascii="宋体" w:eastAsia="宋体" w:hAnsi="宋体" w:hint="eastAsia"/>
        </w:rPr>
        <w:t>（三）操作要点</w:t>
      </w:r>
    </w:p>
    <w:p w:rsidR="00EB3A88" w:rsidRDefault="00EB3A88" w:rsidP="00EB3A88">
      <w:pPr>
        <w:widowControl/>
        <w:ind w:firstLineChars="200" w:firstLine="480"/>
        <w:jc w:val="left"/>
        <w:rPr>
          <w:rFonts w:ascii="宋体" w:hAnsi="宋体" w:cs="Arial Unicode MS"/>
          <w:color w:val="000000"/>
          <w:kern w:val="0"/>
          <w:szCs w:val="20"/>
        </w:rPr>
      </w:pPr>
      <w:r>
        <w:rPr>
          <w:rFonts w:ascii="宋体" w:hAnsi="宋体" w:hint="eastAsia"/>
          <w:color w:val="000000"/>
          <w:szCs w:val="20"/>
        </w:rPr>
        <w:t>1、</w:t>
      </w:r>
      <w:r>
        <w:rPr>
          <w:rFonts w:ascii="宋体" w:hAnsi="宋体" w:hint="eastAsia"/>
        </w:rPr>
        <w:t>本功能可异地操作，操作范围：全总行。</w:t>
      </w:r>
    </w:p>
    <w:p w:rsidR="00EB3A88" w:rsidRDefault="00EB3A88" w:rsidP="00EB3A88">
      <w:pPr>
        <w:widowControl/>
        <w:ind w:left="418"/>
        <w:jc w:val="left"/>
        <w:rPr>
          <w:rFonts w:ascii="宋体" w:hAnsi="宋体"/>
          <w:color w:val="000000"/>
          <w:szCs w:val="20"/>
        </w:rPr>
      </w:pPr>
      <w:r>
        <w:rPr>
          <w:rFonts w:ascii="宋体" w:hAnsi="宋体" w:hint="eastAsia"/>
          <w:color w:val="000000"/>
          <w:szCs w:val="20"/>
        </w:rPr>
        <w:t>2、</w:t>
      </w:r>
      <w:r>
        <w:rPr>
          <w:rFonts w:ascii="宋体" w:hAnsi="宋体" w:hint="eastAsia"/>
        </w:rPr>
        <w:t>本功能须持已签定协议的任意一个关联户口刷卡办理</w:t>
      </w:r>
      <w:r>
        <w:rPr>
          <w:rFonts w:ascii="宋体" w:hAnsi="宋体" w:hint="eastAsia"/>
          <w:color w:val="000000"/>
          <w:szCs w:val="20"/>
        </w:rPr>
        <w:t>。</w:t>
      </w:r>
    </w:p>
    <w:p w:rsidR="00EB3A88" w:rsidRDefault="00EB3A88" w:rsidP="00EB3A88">
      <w:pPr>
        <w:widowControl/>
        <w:ind w:left="418"/>
        <w:jc w:val="left"/>
        <w:rPr>
          <w:rFonts w:ascii="宋体" w:hAnsi="宋体"/>
          <w:color w:val="000000"/>
          <w:szCs w:val="20"/>
        </w:rPr>
      </w:pPr>
      <w:r>
        <w:rPr>
          <w:rFonts w:ascii="宋体" w:hAnsi="宋体" w:hint="eastAsia"/>
          <w:color w:val="000000"/>
          <w:szCs w:val="20"/>
        </w:rPr>
        <w:t>3、</w:t>
      </w:r>
      <w:r>
        <w:rPr>
          <w:rFonts w:ascii="宋体" w:hAnsi="宋体" w:hint="eastAsia"/>
        </w:rPr>
        <w:t>固定电话必须加区号输入，不能使用分机。</w:t>
      </w:r>
    </w:p>
    <w:p w:rsidR="00EB3A88" w:rsidRDefault="00EB3A88" w:rsidP="00EB3A88">
      <w:pPr>
        <w:widowControl/>
        <w:numPr>
          <w:ilvl w:val="0"/>
          <w:numId w:val="365"/>
        </w:numPr>
        <w:jc w:val="left"/>
        <w:rPr>
          <w:rFonts w:ascii="宋体" w:hAnsi="宋体"/>
          <w:vanish/>
          <w:color w:val="000000"/>
        </w:rPr>
      </w:pPr>
    </w:p>
    <w:p w:rsidR="00EB3A88" w:rsidRDefault="00EB3A88" w:rsidP="00EB3A88">
      <w:pPr>
        <w:pStyle w:val="6"/>
        <w:spacing w:line="360" w:lineRule="auto"/>
        <w:rPr>
          <w:rFonts w:ascii="宋体" w:eastAsia="宋体" w:hAnsi="宋体"/>
        </w:rPr>
      </w:pPr>
      <w:r>
        <w:rPr>
          <w:rFonts w:ascii="宋体" w:eastAsia="宋体" w:hAnsi="宋体" w:hint="eastAsia"/>
        </w:rPr>
        <w:t>（四）操作步骤</w:t>
      </w:r>
    </w:p>
    <w:p w:rsidR="00EB3A88" w:rsidRDefault="00EB3A88" w:rsidP="00EB3A88">
      <w:pPr>
        <w:ind w:leftChars="199" w:left="819" w:hangingChars="142" w:hanging="341"/>
        <w:rPr>
          <w:rFonts w:ascii="宋体" w:hAnsi="宋体"/>
        </w:rPr>
      </w:pPr>
      <w:r>
        <w:rPr>
          <w:rFonts w:ascii="宋体" w:hAnsi="宋体" w:hint="eastAsia"/>
        </w:rPr>
        <w:t>1、</w:t>
      </w:r>
      <w:r>
        <w:rPr>
          <w:rFonts w:ascii="宋体" w:hAnsi="宋体" w:hint="eastAsia"/>
          <w:color w:val="000000"/>
        </w:rPr>
        <w:t>用户选择系统导航→其他中间业务→快易理财→主叫号码设置进入系统。</w:t>
      </w:r>
      <w:r>
        <w:rPr>
          <w:rFonts w:ascii="宋体" w:hAnsi="宋体" w:hint="eastAsia"/>
        </w:rPr>
        <w:lastRenderedPageBreak/>
        <w:t>或在“业务代码”栏输入“6559”进入。</w:t>
      </w:r>
    </w:p>
    <w:p w:rsidR="00EB3A88" w:rsidRDefault="00EB3A88" w:rsidP="00EB3A88">
      <w:pPr>
        <w:ind w:leftChars="199" w:left="819" w:hangingChars="142" w:hanging="341"/>
        <w:rPr>
          <w:rFonts w:ascii="宋体" w:hAnsi="宋体"/>
        </w:rPr>
      </w:pPr>
      <w:r>
        <w:rPr>
          <w:rFonts w:ascii="宋体" w:hAnsi="宋体" w:hint="eastAsia"/>
        </w:rPr>
        <w:t>2、在“关联户口”栏中刷任意一个已关联户口，并手工输入户口号后，回车，系统自动显示该客户协议的基本信息。</w:t>
      </w:r>
    </w:p>
    <w:p w:rsidR="00EB3A88" w:rsidRDefault="00EB3A88" w:rsidP="00EB3A88">
      <w:pPr>
        <w:ind w:firstLineChars="200" w:firstLine="480"/>
        <w:rPr>
          <w:rFonts w:ascii="宋体" w:hAnsi="宋体"/>
        </w:rPr>
      </w:pPr>
      <w:r>
        <w:rPr>
          <w:rFonts w:ascii="宋体" w:hAnsi="宋体" w:hint="eastAsia"/>
        </w:rPr>
        <w:t>3、选择支取控件钮</w:t>
      </w:r>
      <w:r w:rsidRPr="008E1FB9">
        <w:rPr>
          <w:rFonts w:ascii="宋体" w:hAnsi="宋体"/>
        </w:rPr>
        <w:object w:dxaOrig="330" w:dyaOrig="330">
          <v:shape id="_x0000_i1127" type="#_x0000_t75" style="width:16.5pt;height:16.5pt" o:ole="">
            <v:imagedata r:id="rId65" o:title=""/>
          </v:shape>
          <o:OLEObject Type="Embed" ProgID="PBrush" ShapeID="_x0000_i1127" DrawAspect="Content" ObjectID="_1458487603" r:id="rId498"/>
        </w:object>
      </w:r>
      <w:r>
        <w:rPr>
          <w:rFonts w:ascii="宋体" w:hAnsi="宋体" w:hint="eastAsia"/>
        </w:rPr>
        <w:t>，待客户输入密码及户口所有者身份验证信息后确定。</w:t>
      </w:r>
    </w:p>
    <w:p w:rsidR="00EB3A88" w:rsidRDefault="00EB3A88" w:rsidP="00EB3A88">
      <w:pPr>
        <w:ind w:leftChars="200" w:left="821" w:hangingChars="142" w:hanging="341"/>
        <w:rPr>
          <w:rFonts w:ascii="宋体" w:hAnsi="宋体"/>
        </w:rPr>
      </w:pPr>
      <w:r>
        <w:rPr>
          <w:rFonts w:ascii="宋体" w:hAnsi="宋体" w:hint="eastAsia"/>
        </w:rPr>
        <w:t>4、根据客户申请，依次对原有4个主叫电话选择是否修改，如选择“否”，输入号码栏灰显，如选择“是”，在相应的号码栏输入新的电话号码。</w:t>
      </w:r>
    </w:p>
    <w:p w:rsidR="00EB3A88" w:rsidRDefault="00EB3A88" w:rsidP="00EB3A88">
      <w:pPr>
        <w:ind w:left="420"/>
        <w:rPr>
          <w:rFonts w:ascii="宋体" w:hAnsi="宋体"/>
        </w:rPr>
      </w:pPr>
      <w:r>
        <w:rPr>
          <w:rFonts w:ascii="宋体" w:hAnsi="宋体" w:hint="eastAsia"/>
        </w:rPr>
        <w:t>5、核对无误后，选择</w:t>
      </w:r>
      <w:r w:rsidR="0004090F">
        <w:rPr>
          <w:rFonts w:ascii="宋体" w:hAnsi="宋体" w:hint="eastAsia"/>
          <w:noProof/>
        </w:rPr>
        <w:drawing>
          <wp:inline distT="0" distB="0" distL="0" distR="0">
            <wp:extent cx="942975" cy="257175"/>
            <wp:effectExtent l="19050" t="0" r="9525"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75" cstate="print"/>
                    <a:srcRect/>
                    <a:stretch>
                      <a:fillRect/>
                    </a:stretch>
                  </pic:blipFill>
                  <pic:spPr bwMode="auto">
                    <a:xfrm>
                      <a:off x="0" y="0"/>
                      <a:ext cx="942975" cy="257175"/>
                    </a:xfrm>
                    <a:prstGeom prst="rect">
                      <a:avLst/>
                    </a:prstGeom>
                    <a:noFill/>
                    <a:ln w="9525">
                      <a:noFill/>
                      <a:miter lim="800000"/>
                      <a:headEnd/>
                      <a:tailEnd/>
                    </a:ln>
                  </pic:spPr>
                </pic:pic>
              </a:graphicData>
            </a:graphic>
          </wp:inline>
        </w:drawing>
      </w:r>
      <w:r>
        <w:rPr>
          <w:rFonts w:ascii="宋体" w:hAnsi="宋体" w:hint="eastAsia"/>
        </w:rPr>
        <w:t>，系统提示授权，主管确认后刷卡或输入密码。</w:t>
      </w:r>
    </w:p>
    <w:p w:rsidR="00EB3A88" w:rsidRDefault="00EB3A88" w:rsidP="00EB3A88">
      <w:pPr>
        <w:ind w:left="420"/>
        <w:rPr>
          <w:rFonts w:ascii="宋体" w:hAnsi="宋体"/>
        </w:rPr>
      </w:pPr>
      <w:r>
        <w:rPr>
          <w:rFonts w:ascii="宋体" w:hAnsi="宋体" w:hint="eastAsia"/>
        </w:rPr>
        <w:t>6、申请成功，打印：根据系统提示打印一式两联的“快易理财”业务回单。</w:t>
      </w:r>
    </w:p>
    <w:p w:rsidR="00EB3A88" w:rsidRDefault="00EB3A88" w:rsidP="00EB3A88">
      <w:pPr>
        <w:pStyle w:val="6"/>
        <w:spacing w:line="360" w:lineRule="auto"/>
        <w:rPr>
          <w:rFonts w:ascii="宋体" w:eastAsia="宋体" w:hAnsi="宋体"/>
        </w:rPr>
      </w:pPr>
      <w:r>
        <w:rPr>
          <w:rFonts w:ascii="宋体" w:eastAsia="宋体" w:hAnsi="宋体" w:hint="eastAsia"/>
        </w:rPr>
        <w:t>（五）操作界面</w:t>
      </w:r>
    </w:p>
    <w:p w:rsidR="00EB3A88" w:rsidRDefault="0004090F" w:rsidP="00EB3A88">
      <w:pPr>
        <w:rPr>
          <w:rFonts w:ascii="宋体" w:hAnsi="宋体"/>
        </w:rPr>
      </w:pPr>
      <w:r>
        <w:rPr>
          <w:rFonts w:ascii="宋体" w:hAnsi="宋体"/>
          <w:noProof/>
        </w:rPr>
        <w:drawing>
          <wp:inline distT="0" distB="0" distL="0" distR="0">
            <wp:extent cx="5267325" cy="3952875"/>
            <wp:effectExtent l="19050" t="0" r="952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99"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EB3A88" w:rsidRDefault="00EB3A88" w:rsidP="00EB3A88">
      <w:pPr>
        <w:pStyle w:val="5"/>
        <w:rPr>
          <w:rFonts w:ascii="宋体" w:hAnsi="宋体"/>
        </w:rPr>
      </w:pPr>
      <w:bookmarkStart w:id="1601" w:name="_Toc183928262"/>
      <w:r>
        <w:rPr>
          <w:rFonts w:ascii="宋体" w:hAnsi="宋体" w:hint="eastAsia"/>
        </w:rPr>
        <w:t>十、快易理财协议限额设置（业务代码6561）</w:t>
      </w:r>
      <w:bookmarkEnd w:id="1601"/>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ind w:firstLine="357"/>
        <w:rPr>
          <w:rFonts w:ascii="宋体" w:hAnsi="宋体"/>
        </w:rPr>
      </w:pPr>
      <w:r>
        <w:rPr>
          <w:rFonts w:ascii="宋体" w:hAnsi="宋体" w:hint="eastAsia"/>
        </w:rPr>
        <w:t>通过本功能完成对客户原协议中设定的定制或非定制转帐限额的修改。</w:t>
      </w:r>
    </w:p>
    <w:p w:rsidR="00EB3A88" w:rsidRDefault="00EB3A88" w:rsidP="00EB3A88">
      <w:pPr>
        <w:pStyle w:val="6"/>
        <w:spacing w:line="360" w:lineRule="auto"/>
        <w:rPr>
          <w:rFonts w:ascii="宋体" w:eastAsia="宋体" w:hAnsi="宋体"/>
          <w:b w:val="0"/>
          <w:bCs w:val="0"/>
        </w:rPr>
      </w:pPr>
      <w:r>
        <w:rPr>
          <w:rFonts w:ascii="宋体" w:eastAsia="宋体" w:hAnsi="宋体" w:hint="eastAsia"/>
          <w:b w:val="0"/>
          <w:bCs w:val="0"/>
        </w:rPr>
        <w:lastRenderedPageBreak/>
        <w:t>（</w:t>
      </w:r>
      <w:r>
        <w:rPr>
          <w:rFonts w:ascii="宋体" w:eastAsia="宋体" w:hAnsi="宋体" w:hint="eastAsia"/>
        </w:rPr>
        <w:t>二）风险提示</w:t>
      </w:r>
    </w:p>
    <w:p w:rsidR="00EB3A88" w:rsidRDefault="00EB3A88" w:rsidP="00EB3A88">
      <w:pPr>
        <w:ind w:firstLineChars="200" w:firstLine="480"/>
        <w:rPr>
          <w:rFonts w:ascii="宋体" w:hAnsi="宋体"/>
        </w:rPr>
      </w:pPr>
      <w:r>
        <w:rPr>
          <w:rFonts w:ascii="宋体" w:hAnsi="宋体" w:hint="eastAsia"/>
        </w:rPr>
        <w:t>本业务必须由客户本人持卡办理、不能委托他人代办。</w:t>
      </w:r>
    </w:p>
    <w:p w:rsidR="00EB3A88" w:rsidRDefault="00EB3A88" w:rsidP="00EB3A88">
      <w:pPr>
        <w:pStyle w:val="6"/>
        <w:spacing w:line="360" w:lineRule="auto"/>
        <w:rPr>
          <w:rFonts w:ascii="宋体" w:eastAsia="宋体" w:hAnsi="宋体"/>
        </w:rPr>
      </w:pPr>
      <w:r>
        <w:rPr>
          <w:rFonts w:ascii="宋体" w:eastAsia="宋体" w:hAnsi="宋体" w:hint="eastAsia"/>
        </w:rPr>
        <w:t>（三）操作要点</w:t>
      </w:r>
    </w:p>
    <w:p w:rsidR="00EB3A88" w:rsidRDefault="00EB3A88" w:rsidP="00EB3A88">
      <w:pPr>
        <w:widowControl/>
        <w:ind w:firstLineChars="200" w:firstLine="480"/>
        <w:jc w:val="left"/>
        <w:rPr>
          <w:rFonts w:ascii="宋体" w:hAnsi="宋体" w:cs="Arial Unicode MS"/>
          <w:color w:val="000000"/>
          <w:kern w:val="0"/>
          <w:szCs w:val="20"/>
        </w:rPr>
      </w:pPr>
      <w:r>
        <w:rPr>
          <w:rFonts w:ascii="宋体" w:hAnsi="宋体" w:hint="eastAsia"/>
          <w:color w:val="000000"/>
          <w:szCs w:val="20"/>
        </w:rPr>
        <w:t>1、</w:t>
      </w:r>
      <w:r>
        <w:rPr>
          <w:rFonts w:ascii="宋体" w:hAnsi="宋体" w:hint="eastAsia"/>
        </w:rPr>
        <w:t>本功能可异地操作，操作范围：全总行。</w:t>
      </w:r>
    </w:p>
    <w:p w:rsidR="00EB3A88" w:rsidRDefault="00EB3A88" w:rsidP="00EB3A88">
      <w:pPr>
        <w:widowControl/>
        <w:jc w:val="left"/>
        <w:rPr>
          <w:rFonts w:ascii="宋体" w:hAnsi="宋体"/>
          <w:color w:val="000000"/>
          <w:szCs w:val="20"/>
        </w:rPr>
      </w:pPr>
      <w:r>
        <w:rPr>
          <w:rFonts w:ascii="宋体" w:hAnsi="宋体" w:hint="eastAsia"/>
          <w:color w:val="000000"/>
          <w:szCs w:val="20"/>
        </w:rPr>
        <w:t>2、</w:t>
      </w:r>
      <w:r>
        <w:rPr>
          <w:rFonts w:ascii="宋体" w:hAnsi="宋体" w:hint="eastAsia"/>
        </w:rPr>
        <w:t>本功能须持已签定协议的任意一个关联户口刷卡办理</w:t>
      </w:r>
      <w:r>
        <w:rPr>
          <w:rFonts w:ascii="宋体" w:hAnsi="宋体" w:hint="eastAsia"/>
          <w:color w:val="000000"/>
          <w:szCs w:val="20"/>
        </w:rPr>
        <w:t>。</w:t>
      </w:r>
    </w:p>
    <w:p w:rsidR="00EB3A88" w:rsidRDefault="00EB3A88" w:rsidP="00EB3A88">
      <w:pPr>
        <w:pStyle w:val="6"/>
        <w:spacing w:line="360" w:lineRule="auto"/>
        <w:rPr>
          <w:rFonts w:ascii="宋体" w:eastAsia="宋体" w:hAnsi="宋体"/>
        </w:rPr>
      </w:pPr>
      <w:r>
        <w:rPr>
          <w:rFonts w:ascii="宋体" w:eastAsia="宋体" w:hAnsi="宋体" w:hint="eastAsia"/>
          <w:b w:val="0"/>
          <w:bCs w:val="0"/>
        </w:rPr>
        <w:t>（</w:t>
      </w:r>
      <w:r>
        <w:rPr>
          <w:rFonts w:ascii="宋体" w:eastAsia="宋体" w:hAnsi="宋体" w:hint="eastAsia"/>
        </w:rPr>
        <w:t>四）操作步骤</w:t>
      </w:r>
    </w:p>
    <w:p w:rsidR="00EB3A88" w:rsidRDefault="00EB3A88" w:rsidP="00EB3A88">
      <w:pPr>
        <w:ind w:leftChars="199" w:left="819" w:hangingChars="142" w:hanging="341"/>
        <w:rPr>
          <w:rFonts w:ascii="宋体" w:hAnsi="宋体"/>
        </w:rPr>
      </w:pPr>
      <w:r>
        <w:rPr>
          <w:rFonts w:ascii="宋体" w:hAnsi="宋体" w:hint="eastAsia"/>
        </w:rPr>
        <w:t>1、</w:t>
      </w:r>
      <w:r>
        <w:rPr>
          <w:rFonts w:ascii="宋体" w:hAnsi="宋体" w:hint="eastAsia"/>
          <w:color w:val="000000"/>
        </w:rPr>
        <w:t>用户选择系统导航→其他中间业务→快易理财→协议限额设置进入系统。</w:t>
      </w:r>
      <w:r>
        <w:rPr>
          <w:rFonts w:ascii="宋体" w:hAnsi="宋体" w:hint="eastAsia"/>
        </w:rPr>
        <w:t>或在“业务代码”栏输入“6561”进入。</w:t>
      </w:r>
    </w:p>
    <w:p w:rsidR="00EB3A88" w:rsidRDefault="00EB3A88" w:rsidP="00EB3A88">
      <w:pPr>
        <w:ind w:leftChars="198" w:left="818" w:hangingChars="143" w:hanging="343"/>
        <w:rPr>
          <w:rFonts w:ascii="宋体" w:hAnsi="宋体"/>
        </w:rPr>
      </w:pPr>
      <w:r>
        <w:rPr>
          <w:rFonts w:ascii="宋体" w:hAnsi="宋体" w:hint="eastAsia"/>
        </w:rPr>
        <w:t>2、在“关联户口”栏中刷任意一个已关联户口，并手工输入户口号后，回车，系统自动显示该客户协议的基本信息。</w:t>
      </w:r>
    </w:p>
    <w:p w:rsidR="00EB3A88" w:rsidRDefault="00EB3A88" w:rsidP="00EB3A88">
      <w:pPr>
        <w:numPr>
          <w:ilvl w:val="0"/>
          <w:numId w:val="371"/>
        </w:numPr>
        <w:rPr>
          <w:rFonts w:ascii="宋体" w:hAnsi="宋体"/>
        </w:rPr>
      </w:pPr>
      <w:r>
        <w:rPr>
          <w:rFonts w:ascii="宋体" w:hAnsi="宋体" w:hint="eastAsia"/>
        </w:rPr>
        <w:t>可点击</w:t>
      </w:r>
      <w:r w:rsidR="0004090F">
        <w:rPr>
          <w:rFonts w:ascii="宋体" w:hAnsi="宋体" w:hint="eastAsia"/>
          <w:noProof/>
        </w:rPr>
        <w:drawing>
          <wp:inline distT="0" distB="0" distL="0" distR="0">
            <wp:extent cx="695325" cy="219075"/>
            <wp:effectExtent l="1905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500" cstate="print"/>
                    <a:srcRect/>
                    <a:stretch>
                      <a:fillRect/>
                    </a:stretch>
                  </pic:blipFill>
                  <pic:spPr bwMode="auto">
                    <a:xfrm>
                      <a:off x="0" y="0"/>
                      <a:ext cx="695325" cy="219075"/>
                    </a:xfrm>
                    <a:prstGeom prst="rect">
                      <a:avLst/>
                    </a:prstGeom>
                    <a:noFill/>
                    <a:ln w="9525">
                      <a:noFill/>
                      <a:miter lim="800000"/>
                      <a:headEnd/>
                      <a:tailEnd/>
                    </a:ln>
                  </pic:spPr>
                </pic:pic>
              </a:graphicData>
            </a:graphic>
          </wp:inline>
        </w:drawing>
      </w:r>
      <w:r>
        <w:rPr>
          <w:rFonts w:ascii="宋体" w:hAnsi="宋体" w:hint="eastAsia"/>
        </w:rPr>
        <w:t>查看原协议限额。</w:t>
      </w:r>
    </w:p>
    <w:p w:rsidR="00EB3A88" w:rsidRDefault="00EB3A88" w:rsidP="00EB3A88">
      <w:pPr>
        <w:numPr>
          <w:ilvl w:val="0"/>
          <w:numId w:val="371"/>
        </w:numPr>
        <w:rPr>
          <w:rFonts w:ascii="宋体" w:hAnsi="宋体"/>
        </w:rPr>
      </w:pPr>
      <w:r>
        <w:rPr>
          <w:rFonts w:ascii="宋体" w:hAnsi="宋体" w:hint="eastAsia"/>
        </w:rPr>
        <w:t>选择支取控件钮</w:t>
      </w:r>
      <w:r w:rsidRPr="008E1FB9">
        <w:rPr>
          <w:rFonts w:ascii="宋体" w:hAnsi="宋体"/>
        </w:rPr>
        <w:object w:dxaOrig="330" w:dyaOrig="330">
          <v:shape id="_x0000_i1128" type="#_x0000_t75" style="width:16.5pt;height:16.5pt" o:ole="">
            <v:imagedata r:id="rId65" o:title=""/>
          </v:shape>
          <o:OLEObject Type="Embed" ProgID="PBrush" ShapeID="_x0000_i1128" DrawAspect="Content" ObjectID="_1458487604" r:id="rId501"/>
        </w:object>
      </w:r>
      <w:r>
        <w:rPr>
          <w:rFonts w:ascii="宋体" w:hAnsi="宋体" w:hint="eastAsia"/>
        </w:rPr>
        <w:t>，待客户输入密码及户口所有者身份验证信息后确定。</w:t>
      </w:r>
    </w:p>
    <w:p w:rsidR="00EB3A88" w:rsidRDefault="00EB3A88" w:rsidP="00EB3A88">
      <w:pPr>
        <w:numPr>
          <w:ilvl w:val="0"/>
          <w:numId w:val="371"/>
        </w:numPr>
        <w:rPr>
          <w:rFonts w:ascii="宋体" w:hAnsi="宋体"/>
        </w:rPr>
      </w:pPr>
      <w:r>
        <w:rPr>
          <w:rFonts w:ascii="宋体" w:hAnsi="宋体" w:hint="eastAsia"/>
        </w:rPr>
        <w:t>根据客户申请，依次对原协议设定的“定制转帐限额”和“非定制转帐限额”选择是否修改，如选择“否”，“每日限额”栏灰显，如选择“是”，在相应的“每日限额”栏输入新的限额。</w:t>
      </w:r>
    </w:p>
    <w:p w:rsidR="00EB3A88" w:rsidRDefault="00EB3A88" w:rsidP="00EB3A88">
      <w:pPr>
        <w:ind w:left="420"/>
        <w:rPr>
          <w:rFonts w:ascii="宋体" w:hAnsi="宋体"/>
        </w:rPr>
      </w:pPr>
      <w:r>
        <w:rPr>
          <w:rFonts w:ascii="宋体" w:hAnsi="宋体" w:hint="eastAsia"/>
        </w:rPr>
        <w:t>6、核对无误后，选择</w:t>
      </w:r>
      <w:r w:rsidR="0004090F">
        <w:rPr>
          <w:rFonts w:ascii="宋体" w:hAnsi="宋体" w:hint="eastAsia"/>
          <w:noProof/>
        </w:rPr>
        <w:drawing>
          <wp:inline distT="0" distB="0" distL="0" distR="0">
            <wp:extent cx="942975" cy="257175"/>
            <wp:effectExtent l="19050" t="0" r="9525"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75" cstate="print"/>
                    <a:srcRect/>
                    <a:stretch>
                      <a:fillRect/>
                    </a:stretch>
                  </pic:blipFill>
                  <pic:spPr bwMode="auto">
                    <a:xfrm>
                      <a:off x="0" y="0"/>
                      <a:ext cx="942975" cy="257175"/>
                    </a:xfrm>
                    <a:prstGeom prst="rect">
                      <a:avLst/>
                    </a:prstGeom>
                    <a:noFill/>
                    <a:ln w="9525">
                      <a:noFill/>
                      <a:miter lim="800000"/>
                      <a:headEnd/>
                      <a:tailEnd/>
                    </a:ln>
                  </pic:spPr>
                </pic:pic>
              </a:graphicData>
            </a:graphic>
          </wp:inline>
        </w:drawing>
      </w:r>
      <w:r>
        <w:rPr>
          <w:rFonts w:ascii="宋体" w:hAnsi="宋体" w:hint="eastAsia"/>
        </w:rPr>
        <w:t>，系统提示授权，主管确认后刷卡或输入密码。</w:t>
      </w:r>
    </w:p>
    <w:p w:rsidR="00EB3A88" w:rsidRDefault="00EB3A88" w:rsidP="00EB3A88">
      <w:pPr>
        <w:ind w:left="420"/>
        <w:rPr>
          <w:rFonts w:ascii="宋体" w:hAnsi="宋体"/>
        </w:rPr>
      </w:pPr>
      <w:r>
        <w:rPr>
          <w:rFonts w:ascii="宋体" w:hAnsi="宋体" w:hint="eastAsia"/>
        </w:rPr>
        <w:t>7、申请成功，打印：根据系统提示打印一式两联的“快易理财”业务回单。</w:t>
      </w:r>
    </w:p>
    <w:p w:rsidR="00EB3A88" w:rsidRDefault="00EB3A88" w:rsidP="00EB3A88">
      <w:pPr>
        <w:pStyle w:val="6"/>
        <w:spacing w:line="360" w:lineRule="auto"/>
        <w:rPr>
          <w:rFonts w:ascii="宋体" w:eastAsia="宋体" w:hAnsi="宋体"/>
        </w:rPr>
      </w:pPr>
      <w:r>
        <w:rPr>
          <w:rFonts w:ascii="宋体" w:eastAsia="宋体" w:hAnsi="宋体" w:hint="eastAsia"/>
        </w:rPr>
        <w:lastRenderedPageBreak/>
        <w:t>（五）操作界面</w:t>
      </w:r>
    </w:p>
    <w:p w:rsidR="00EB3A88" w:rsidRDefault="0004090F" w:rsidP="00EB3A88">
      <w:pPr>
        <w:rPr>
          <w:rFonts w:ascii="宋体" w:hAnsi="宋体"/>
        </w:rPr>
      </w:pPr>
      <w:r>
        <w:rPr>
          <w:rFonts w:ascii="宋体" w:hAnsi="宋体" w:hint="eastAsia"/>
          <w:noProof/>
        </w:rPr>
        <w:drawing>
          <wp:inline distT="0" distB="0" distL="0" distR="0">
            <wp:extent cx="5267325" cy="3952875"/>
            <wp:effectExtent l="1905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502"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EB3A88" w:rsidRDefault="00EB3A88" w:rsidP="00EB3A88">
      <w:pPr>
        <w:pStyle w:val="5"/>
        <w:rPr>
          <w:rFonts w:ascii="宋体" w:hAnsi="宋体"/>
        </w:rPr>
      </w:pPr>
      <w:bookmarkStart w:id="1602" w:name="_Toc183928263"/>
      <w:r>
        <w:rPr>
          <w:rFonts w:ascii="宋体" w:hAnsi="宋体" w:hint="eastAsia"/>
        </w:rPr>
        <w:t>十一、关联户口功能设置（业务代码6563）</w:t>
      </w:r>
      <w:bookmarkEnd w:id="1602"/>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ind w:left="357"/>
        <w:rPr>
          <w:rFonts w:ascii="宋体" w:hAnsi="宋体"/>
        </w:rPr>
      </w:pPr>
      <w:r>
        <w:rPr>
          <w:rFonts w:ascii="宋体" w:hAnsi="宋体" w:hint="eastAsia"/>
        </w:rPr>
        <w:t>通过本功能完成客户参与快易理财协议的关联户口的转账汇款、电话支付功能的开通或关闭。如果关闭关联户口转账汇款功能，则关联户口下定制转入及非定制转入均将关闭。</w:t>
      </w:r>
    </w:p>
    <w:p w:rsidR="00EB3A88" w:rsidRDefault="00EB3A88" w:rsidP="00EB3A88">
      <w:pPr>
        <w:pStyle w:val="6"/>
        <w:spacing w:line="360" w:lineRule="auto"/>
        <w:rPr>
          <w:rFonts w:ascii="宋体" w:eastAsia="宋体" w:hAnsi="宋体"/>
          <w:b w:val="0"/>
          <w:bCs w:val="0"/>
        </w:rPr>
      </w:pPr>
      <w:r>
        <w:rPr>
          <w:rFonts w:ascii="宋体" w:eastAsia="宋体" w:hAnsi="宋体" w:hint="eastAsia"/>
          <w:b w:val="0"/>
          <w:bCs w:val="0"/>
        </w:rPr>
        <w:t>（</w:t>
      </w:r>
      <w:r>
        <w:rPr>
          <w:rFonts w:ascii="宋体" w:eastAsia="宋体" w:hAnsi="宋体" w:hint="eastAsia"/>
        </w:rPr>
        <w:t>二）风险提示</w:t>
      </w:r>
    </w:p>
    <w:p w:rsidR="00EB3A88" w:rsidRDefault="00EB3A88" w:rsidP="00EB3A88">
      <w:pPr>
        <w:ind w:firstLineChars="200" w:firstLine="480"/>
        <w:rPr>
          <w:rFonts w:ascii="宋体" w:hAnsi="宋体"/>
        </w:rPr>
      </w:pPr>
      <w:r>
        <w:rPr>
          <w:rFonts w:ascii="宋体" w:hAnsi="宋体" w:hint="eastAsia"/>
        </w:rPr>
        <w:t>本业务必须由客户本人持卡办理、不能委托他人代办。</w:t>
      </w:r>
    </w:p>
    <w:p w:rsidR="00EB3A88" w:rsidRDefault="00EB3A88" w:rsidP="00EB3A88">
      <w:pPr>
        <w:pStyle w:val="6"/>
        <w:spacing w:line="360" w:lineRule="auto"/>
        <w:rPr>
          <w:rFonts w:ascii="宋体" w:eastAsia="宋体" w:hAnsi="宋体"/>
        </w:rPr>
      </w:pPr>
      <w:r>
        <w:rPr>
          <w:rFonts w:ascii="宋体" w:eastAsia="宋体" w:hAnsi="宋体" w:hint="eastAsia"/>
        </w:rPr>
        <w:t>（三）操作要点</w:t>
      </w:r>
    </w:p>
    <w:p w:rsidR="00EB3A88" w:rsidRDefault="00EB3A88" w:rsidP="00EB3A88">
      <w:pPr>
        <w:widowControl/>
        <w:ind w:firstLineChars="200" w:firstLine="480"/>
        <w:jc w:val="left"/>
        <w:rPr>
          <w:rFonts w:ascii="宋体" w:hAnsi="宋体"/>
          <w:color w:val="000000"/>
          <w:szCs w:val="20"/>
        </w:rPr>
      </w:pPr>
      <w:r>
        <w:rPr>
          <w:rFonts w:ascii="宋体" w:hAnsi="宋体" w:hint="eastAsia"/>
        </w:rPr>
        <w:t>本功能可异地操作，操作范围：全总行。</w:t>
      </w:r>
    </w:p>
    <w:p w:rsidR="00EB3A88" w:rsidRDefault="00EB3A88" w:rsidP="00EB3A88">
      <w:pPr>
        <w:pStyle w:val="6"/>
        <w:spacing w:line="360" w:lineRule="auto"/>
        <w:rPr>
          <w:rFonts w:ascii="宋体" w:eastAsia="宋体" w:hAnsi="宋体"/>
        </w:rPr>
      </w:pPr>
      <w:r>
        <w:rPr>
          <w:rFonts w:ascii="宋体" w:eastAsia="宋体" w:hAnsi="宋体" w:hint="eastAsia"/>
        </w:rPr>
        <w:t>（四）操作步骤</w:t>
      </w:r>
    </w:p>
    <w:p w:rsidR="00EB3A88" w:rsidRDefault="00EB3A88" w:rsidP="00EB3A88">
      <w:pPr>
        <w:ind w:leftChars="199" w:left="819" w:hangingChars="142" w:hanging="341"/>
        <w:rPr>
          <w:rFonts w:ascii="宋体" w:hAnsi="宋体"/>
        </w:rPr>
      </w:pPr>
      <w:r>
        <w:rPr>
          <w:rFonts w:ascii="宋体" w:hAnsi="宋体" w:hint="eastAsia"/>
          <w:color w:val="000000"/>
        </w:rPr>
        <w:t>1、用户选择系统导航→其他中间业务→快易理财→关联户口功能设置进入</w:t>
      </w:r>
      <w:r>
        <w:rPr>
          <w:rFonts w:ascii="宋体" w:hAnsi="宋体" w:hint="eastAsia"/>
          <w:color w:val="000000"/>
        </w:rPr>
        <w:lastRenderedPageBreak/>
        <w:t>系统。</w:t>
      </w:r>
      <w:r>
        <w:rPr>
          <w:rFonts w:ascii="宋体" w:hAnsi="宋体" w:hint="eastAsia"/>
        </w:rPr>
        <w:t>或在“业务代码”栏输入“6563”进入。</w:t>
      </w:r>
    </w:p>
    <w:p w:rsidR="00EB3A88" w:rsidRDefault="00EB3A88" w:rsidP="00EB3A88">
      <w:pPr>
        <w:ind w:leftChars="199" w:left="819" w:hangingChars="142" w:hanging="341"/>
        <w:rPr>
          <w:rFonts w:ascii="宋体" w:hAnsi="宋体"/>
        </w:rPr>
      </w:pPr>
      <w:r>
        <w:rPr>
          <w:rFonts w:ascii="宋体" w:hAnsi="宋体" w:hint="eastAsia"/>
        </w:rPr>
        <w:t>2、在“关联户口”栏中刷需设置/修改功能的关联户口，并手工输入户口号后，回车，系统自动显示该客户协议的基本信息。</w:t>
      </w:r>
    </w:p>
    <w:p w:rsidR="00EB3A88" w:rsidRDefault="00EB3A88" w:rsidP="00EB3A88">
      <w:pPr>
        <w:ind w:left="420"/>
        <w:rPr>
          <w:rFonts w:ascii="宋体" w:hAnsi="宋体"/>
        </w:rPr>
      </w:pPr>
      <w:r>
        <w:rPr>
          <w:rFonts w:ascii="宋体" w:hAnsi="宋体" w:hint="eastAsia"/>
        </w:rPr>
        <w:t>3、根据客户申请，在操作码栏选择“Y：是”或“N：否”。</w:t>
      </w:r>
    </w:p>
    <w:p w:rsidR="00EB3A88" w:rsidRDefault="00EB3A88" w:rsidP="00EB3A88">
      <w:pPr>
        <w:ind w:leftChars="200" w:left="480"/>
        <w:rPr>
          <w:rFonts w:ascii="宋体" w:hAnsi="宋体"/>
        </w:rPr>
      </w:pPr>
      <w:r>
        <w:rPr>
          <w:rFonts w:ascii="宋体" w:hAnsi="宋体" w:hint="eastAsia"/>
        </w:rPr>
        <w:t>4、选择支取控件钮</w:t>
      </w:r>
      <w:r w:rsidRPr="008E1FB9">
        <w:rPr>
          <w:rFonts w:ascii="宋体" w:hAnsi="宋体"/>
        </w:rPr>
        <w:object w:dxaOrig="330" w:dyaOrig="330">
          <v:shape id="_x0000_i1129" type="#_x0000_t75" style="width:16.5pt;height:16.5pt" o:ole="">
            <v:imagedata r:id="rId65" o:title=""/>
          </v:shape>
          <o:OLEObject Type="Embed" ProgID="PBrush" ShapeID="_x0000_i1129" DrawAspect="Content" ObjectID="_1458487605" r:id="rId503"/>
        </w:object>
      </w:r>
      <w:r>
        <w:rPr>
          <w:rFonts w:ascii="宋体" w:hAnsi="宋体" w:hint="eastAsia"/>
        </w:rPr>
        <w:t>，待客户输入密码及户口所有者身份验证信息后确定。</w:t>
      </w:r>
    </w:p>
    <w:p w:rsidR="00EB3A88" w:rsidRDefault="00EB3A88" w:rsidP="00EB3A88">
      <w:pPr>
        <w:ind w:leftChars="200" w:left="480"/>
        <w:rPr>
          <w:rFonts w:ascii="宋体" w:hAnsi="宋体"/>
        </w:rPr>
      </w:pPr>
      <w:r>
        <w:rPr>
          <w:rFonts w:ascii="宋体" w:hAnsi="宋体" w:hint="eastAsia"/>
        </w:rPr>
        <w:t>5、核对无误后，选择</w:t>
      </w:r>
      <w:r w:rsidR="0004090F">
        <w:rPr>
          <w:rFonts w:ascii="宋体" w:hAnsi="宋体" w:hint="eastAsia"/>
          <w:noProof/>
        </w:rPr>
        <w:drawing>
          <wp:inline distT="0" distB="0" distL="0" distR="0">
            <wp:extent cx="942975" cy="257175"/>
            <wp:effectExtent l="19050" t="0" r="9525"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75" cstate="print"/>
                    <a:srcRect/>
                    <a:stretch>
                      <a:fillRect/>
                    </a:stretch>
                  </pic:blipFill>
                  <pic:spPr bwMode="auto">
                    <a:xfrm>
                      <a:off x="0" y="0"/>
                      <a:ext cx="942975" cy="257175"/>
                    </a:xfrm>
                    <a:prstGeom prst="rect">
                      <a:avLst/>
                    </a:prstGeom>
                    <a:noFill/>
                    <a:ln w="9525">
                      <a:noFill/>
                      <a:miter lim="800000"/>
                      <a:headEnd/>
                      <a:tailEnd/>
                    </a:ln>
                  </pic:spPr>
                </pic:pic>
              </a:graphicData>
            </a:graphic>
          </wp:inline>
        </w:drawing>
      </w:r>
      <w:r>
        <w:rPr>
          <w:rFonts w:ascii="宋体" w:hAnsi="宋体" w:hint="eastAsia"/>
        </w:rPr>
        <w:t>，系统提示授权，主管确认后刷卡或输入密码。</w:t>
      </w:r>
    </w:p>
    <w:p w:rsidR="00EB3A88" w:rsidRDefault="00EB3A88" w:rsidP="00EB3A88">
      <w:pPr>
        <w:ind w:left="420"/>
        <w:rPr>
          <w:rFonts w:ascii="宋体" w:hAnsi="宋体"/>
        </w:rPr>
      </w:pPr>
      <w:r>
        <w:rPr>
          <w:rFonts w:ascii="宋体" w:hAnsi="宋体" w:hint="eastAsia"/>
        </w:rPr>
        <w:t>7、申请成功，打印：根据系统提示打印一式两联的“快易理财”业务回单。</w:t>
      </w:r>
    </w:p>
    <w:p w:rsidR="00EB3A88" w:rsidRDefault="00EB3A88" w:rsidP="00EB3A88">
      <w:pPr>
        <w:pStyle w:val="6"/>
        <w:spacing w:line="360" w:lineRule="auto"/>
        <w:rPr>
          <w:rFonts w:ascii="宋体" w:eastAsia="宋体" w:hAnsi="宋体"/>
        </w:rPr>
      </w:pPr>
      <w:r>
        <w:rPr>
          <w:rFonts w:ascii="宋体" w:eastAsia="宋体" w:hAnsi="宋体" w:hint="eastAsia"/>
        </w:rPr>
        <w:t>（五）操作界面</w:t>
      </w:r>
    </w:p>
    <w:p w:rsidR="00EB3A88" w:rsidRDefault="0004090F" w:rsidP="00EB3A88">
      <w:pPr>
        <w:rPr>
          <w:rFonts w:ascii="宋体" w:hAnsi="宋体"/>
        </w:rPr>
      </w:pPr>
      <w:r>
        <w:rPr>
          <w:rFonts w:ascii="宋体" w:hAnsi="宋体"/>
          <w:noProof/>
        </w:rPr>
        <w:drawing>
          <wp:inline distT="0" distB="0" distL="0" distR="0">
            <wp:extent cx="5267325" cy="3819525"/>
            <wp:effectExtent l="19050" t="0" r="952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504" cstate="print"/>
                    <a:srcRect/>
                    <a:stretch>
                      <a:fillRect/>
                    </a:stretch>
                  </pic:blipFill>
                  <pic:spPr bwMode="auto">
                    <a:xfrm>
                      <a:off x="0" y="0"/>
                      <a:ext cx="5267325" cy="3819525"/>
                    </a:xfrm>
                    <a:prstGeom prst="rect">
                      <a:avLst/>
                    </a:prstGeom>
                    <a:noFill/>
                    <a:ln w="9525">
                      <a:noFill/>
                      <a:miter lim="800000"/>
                      <a:headEnd/>
                      <a:tailEnd/>
                    </a:ln>
                  </pic:spPr>
                </pic:pic>
              </a:graphicData>
            </a:graphic>
          </wp:inline>
        </w:drawing>
      </w:r>
    </w:p>
    <w:p w:rsidR="00EB3A88" w:rsidRDefault="00EB3A88" w:rsidP="00EB3A88">
      <w:pPr>
        <w:rPr>
          <w:rFonts w:ascii="宋体" w:hAnsi="宋体"/>
        </w:rPr>
      </w:pPr>
    </w:p>
    <w:p w:rsidR="00EB3A88" w:rsidRDefault="00EB3A88" w:rsidP="00EB3A88">
      <w:pPr>
        <w:rPr>
          <w:rFonts w:ascii="宋体" w:hAnsi="宋体"/>
        </w:rPr>
      </w:pPr>
    </w:p>
    <w:p w:rsidR="00EB3A88" w:rsidRDefault="00EB3A88" w:rsidP="0004090F">
      <w:pPr>
        <w:pStyle w:val="4"/>
        <w:ind w:firstLineChars="900" w:firstLine="2530"/>
        <w:jc w:val="both"/>
        <w:rPr>
          <w:rFonts w:ascii="宋体" w:eastAsia="宋体" w:hAnsi="宋体"/>
        </w:rPr>
      </w:pPr>
      <w:bookmarkStart w:id="1603" w:name="_Toc183928264"/>
      <w:bookmarkStart w:id="1604" w:name="_Toc186273631"/>
      <w:r>
        <w:rPr>
          <w:rFonts w:ascii="宋体" w:eastAsia="宋体" w:hAnsi="宋体" w:hint="eastAsia"/>
        </w:rPr>
        <w:t>第十五节  个人结售汇</w:t>
      </w:r>
      <w:bookmarkEnd w:id="1603"/>
      <w:bookmarkEnd w:id="1604"/>
    </w:p>
    <w:p w:rsidR="00EB3A88" w:rsidRDefault="00EB3A88" w:rsidP="00327B4B">
      <w:pPr>
        <w:spacing w:beforeLines="100"/>
        <w:ind w:firstLineChars="200" w:firstLine="480"/>
        <w:rPr>
          <w:rFonts w:ascii="宋体" w:hAnsi="宋体"/>
          <w:szCs w:val="28"/>
        </w:rPr>
      </w:pPr>
      <w:r>
        <w:rPr>
          <w:rFonts w:ascii="宋体" w:hAnsi="宋体" w:hint="eastAsia"/>
          <w:szCs w:val="28"/>
        </w:rPr>
        <w:t>本节中主要介绍了个人实时结售汇系统的经办、冲销、补录以及查询等具体</w:t>
      </w:r>
      <w:r>
        <w:rPr>
          <w:rFonts w:ascii="宋体" w:hAnsi="宋体" w:hint="eastAsia"/>
          <w:szCs w:val="28"/>
        </w:rPr>
        <w:lastRenderedPageBreak/>
        <w:t>操作方法。</w:t>
      </w:r>
    </w:p>
    <w:p w:rsidR="00EB3A88" w:rsidRDefault="00EB3A88" w:rsidP="0004090F">
      <w:pPr>
        <w:pStyle w:val="5"/>
        <w:rPr>
          <w:rFonts w:ascii="宋体" w:hAnsi="宋体"/>
        </w:rPr>
      </w:pPr>
      <w:bookmarkStart w:id="1605" w:name="_Toc183928265"/>
      <w:r>
        <w:rPr>
          <w:rFonts w:ascii="宋体" w:hAnsi="宋体" w:hint="eastAsia"/>
        </w:rPr>
        <w:t>一、结售汇（业务代码：6801、6805）</w:t>
      </w:r>
      <w:bookmarkEnd w:id="1605"/>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pStyle w:val="10"/>
        <w:ind w:firstLineChars="200" w:firstLine="480"/>
      </w:pPr>
      <w:bookmarkStart w:id="1606" w:name="_Toc163558784"/>
      <w:r>
        <w:rPr>
          <w:rFonts w:hint="eastAsia"/>
        </w:rPr>
        <w:t>柜台结汇是客户在柜台根据实时的汇率将持有的外汇兑换成人民币的业务。柜台售汇是客户在柜台根据实时的汇率将持有的人民币兑换成外汇的业务。具体功能包括（1）居民、非居民的即时结售汇交易;（2）</w:t>
      </w:r>
      <w:r>
        <w:rPr>
          <w:rFonts w:hint="eastAsia"/>
          <w:color w:val="000000"/>
        </w:rPr>
        <w:t>同一客户号下的同城及异地卡折交易（不支持旧系统异地卡折）；现金、现金单、挂账单的结售汇交易。</w:t>
      </w:r>
      <w:bookmarkEnd w:id="1606"/>
    </w:p>
    <w:p w:rsidR="00EB3A88" w:rsidRDefault="00EB3A88" w:rsidP="00EB3A88">
      <w:pPr>
        <w:pStyle w:val="6"/>
        <w:spacing w:line="360" w:lineRule="auto"/>
        <w:rPr>
          <w:rFonts w:ascii="宋体" w:eastAsia="宋体" w:hAnsi="宋体"/>
        </w:rPr>
      </w:pPr>
      <w:r>
        <w:rPr>
          <w:rFonts w:ascii="宋体" w:eastAsia="宋体" w:hAnsi="宋体" w:hint="eastAsia"/>
        </w:rPr>
        <w:t>（二）风险提示</w:t>
      </w:r>
    </w:p>
    <w:p w:rsidR="00EB3A88" w:rsidRDefault="00EB3A88" w:rsidP="00EB3A88">
      <w:pPr>
        <w:numPr>
          <w:ilvl w:val="0"/>
          <w:numId w:val="542"/>
        </w:numPr>
        <w:rPr>
          <w:rFonts w:ascii="宋体" w:hAnsi="宋体"/>
          <w:szCs w:val="28"/>
        </w:rPr>
      </w:pPr>
      <w:r>
        <w:rPr>
          <w:rFonts w:ascii="宋体" w:hAnsi="宋体" w:hint="eastAsia"/>
          <w:szCs w:val="28"/>
        </w:rPr>
        <w:t>本结售汇系统(EX) 支持同一客户号下的同城及异地卡折的结售汇交易，在选择出入款户口时，客户必须提供卡折，刷卡（折）操作。</w:t>
      </w:r>
    </w:p>
    <w:p w:rsidR="00EB3A88" w:rsidRDefault="00EB3A88" w:rsidP="00EB3A88">
      <w:pPr>
        <w:numPr>
          <w:ilvl w:val="0"/>
          <w:numId w:val="542"/>
        </w:numPr>
        <w:rPr>
          <w:rFonts w:ascii="宋体" w:hAnsi="宋体"/>
          <w:szCs w:val="28"/>
        </w:rPr>
      </w:pPr>
      <w:r>
        <w:rPr>
          <w:rFonts w:ascii="宋体" w:hAnsi="宋体" w:hint="eastAsia"/>
          <w:szCs w:val="28"/>
        </w:rPr>
        <w:t>一卡通无卡办理结（售）汇业务时，出入款账户仅限于同一户口号。</w:t>
      </w:r>
    </w:p>
    <w:p w:rsidR="00EB3A88" w:rsidRDefault="00EB3A88" w:rsidP="00EB3A88">
      <w:pPr>
        <w:numPr>
          <w:ilvl w:val="0"/>
          <w:numId w:val="542"/>
        </w:numPr>
        <w:rPr>
          <w:rFonts w:ascii="宋体" w:hAnsi="宋体"/>
          <w:szCs w:val="28"/>
        </w:rPr>
      </w:pPr>
      <w:r>
        <w:rPr>
          <w:rFonts w:ascii="宋体" w:hAnsi="宋体" w:hint="eastAsia"/>
          <w:szCs w:val="28"/>
        </w:rPr>
        <w:t>本系统不支持旧系统的卡折交易。</w:t>
      </w:r>
    </w:p>
    <w:p w:rsidR="00EB3A88" w:rsidRDefault="00EB3A88" w:rsidP="00EB3A88">
      <w:pPr>
        <w:numPr>
          <w:ilvl w:val="0"/>
          <w:numId w:val="542"/>
        </w:numPr>
        <w:rPr>
          <w:rFonts w:ascii="宋体" w:hAnsi="宋体"/>
          <w:szCs w:val="28"/>
        </w:rPr>
      </w:pPr>
      <w:r>
        <w:rPr>
          <w:rFonts w:ascii="宋体" w:hAnsi="宋体" w:hint="eastAsia"/>
          <w:szCs w:val="28"/>
        </w:rPr>
        <w:t>现金、现金单、挂账单做结售汇时，需录入客户的信息。</w:t>
      </w:r>
    </w:p>
    <w:p w:rsidR="00EB3A88" w:rsidRDefault="00EB3A88" w:rsidP="00EB3A88">
      <w:pPr>
        <w:numPr>
          <w:ilvl w:val="0"/>
          <w:numId w:val="542"/>
        </w:numPr>
        <w:rPr>
          <w:rFonts w:ascii="宋体" w:hAnsi="宋体"/>
          <w:szCs w:val="28"/>
        </w:rPr>
      </w:pPr>
      <w:r>
        <w:rPr>
          <w:rFonts w:ascii="宋体" w:hAnsi="宋体" w:hint="eastAsia"/>
          <w:szCs w:val="28"/>
        </w:rPr>
        <w:t>美元、港币的现金结汇，在付给客户人民币现金时，可直接选择现金付款。小币种现金结汇时考虑到在配钞过程中可能因汇率波动较大，导致交易不能一次完成，因此可选择入现金单，待结汇交易完成后，在本系统直接配钞付现；现金售汇时，要尽快完成现钞收款，以免在配钞过程中汇率波动较大，重新配钞，影响正常的售汇交易。</w:t>
      </w:r>
    </w:p>
    <w:p w:rsidR="00EB3A88" w:rsidRDefault="00EB3A88" w:rsidP="00EB3A88">
      <w:pPr>
        <w:pStyle w:val="6"/>
        <w:spacing w:line="360" w:lineRule="auto"/>
        <w:rPr>
          <w:rFonts w:ascii="宋体" w:eastAsia="宋体" w:hAnsi="宋体"/>
        </w:rPr>
      </w:pPr>
      <w:r>
        <w:rPr>
          <w:rFonts w:ascii="宋体" w:eastAsia="宋体" w:hAnsi="宋体" w:hint="eastAsia"/>
        </w:rPr>
        <w:t>（三）、操作步骤</w:t>
      </w:r>
    </w:p>
    <w:p w:rsidR="00EB3A88" w:rsidRDefault="00EB3A88" w:rsidP="00EB3A88">
      <w:pPr>
        <w:ind w:firstLineChars="200" w:firstLine="480"/>
        <w:rPr>
          <w:rFonts w:ascii="宋体" w:hAnsi="宋体"/>
          <w:b/>
          <w:szCs w:val="28"/>
        </w:rPr>
      </w:pPr>
      <w:r>
        <w:rPr>
          <w:rFonts w:ascii="宋体" w:hAnsi="宋体" w:hint="eastAsia"/>
          <w:szCs w:val="28"/>
        </w:rPr>
        <w:t>1、结汇</w:t>
      </w:r>
    </w:p>
    <w:p w:rsidR="00EB3A88" w:rsidRDefault="00EB3A88" w:rsidP="00EB3A88">
      <w:pPr>
        <w:ind w:firstLineChars="196" w:firstLine="470"/>
        <w:rPr>
          <w:rFonts w:ascii="宋体" w:hAnsi="宋体"/>
          <w:szCs w:val="28"/>
        </w:rPr>
      </w:pPr>
      <w:r>
        <w:rPr>
          <w:rFonts w:ascii="宋体" w:hAnsi="宋体" w:hint="eastAsia"/>
          <w:szCs w:val="28"/>
        </w:rPr>
        <w:t>用户点击系统导航－其他中间业务－个人结售汇－点击结汇－点击录入－选择出款类型－刷卡\折、输入卡\折号（现金则不需输入、现金单、挂账单直接输入单号）－客户输入密码－选择结汇货币－选择钞汇标志－输入出款金额（现金需要配钞，系统根据实时汇率计算出入款金额及相关费用）－选择结汇类型及属性（如果是代办业务，输入代办客户的信息）－点击确定－主管用户授权</w:t>
      </w:r>
    </w:p>
    <w:p w:rsidR="00EB3A88" w:rsidRDefault="00EB3A88" w:rsidP="00EB3A88">
      <w:pPr>
        <w:ind w:firstLineChars="200" w:firstLine="480"/>
        <w:rPr>
          <w:rFonts w:ascii="宋体" w:hAnsi="宋体"/>
          <w:szCs w:val="28"/>
        </w:rPr>
      </w:pPr>
      <w:r>
        <w:rPr>
          <w:rFonts w:ascii="宋体" w:hAnsi="宋体" w:hint="eastAsia"/>
          <w:szCs w:val="28"/>
        </w:rPr>
        <w:t>2、售汇</w:t>
      </w:r>
    </w:p>
    <w:p w:rsidR="00EB3A88" w:rsidRDefault="00EB3A88" w:rsidP="00EB3A88">
      <w:pPr>
        <w:ind w:firstLineChars="200" w:firstLine="480"/>
        <w:rPr>
          <w:rFonts w:ascii="宋体" w:hAnsi="宋体"/>
          <w:szCs w:val="28"/>
        </w:rPr>
      </w:pPr>
      <w:r>
        <w:rPr>
          <w:rFonts w:ascii="宋体" w:hAnsi="宋体" w:hint="eastAsia"/>
          <w:szCs w:val="28"/>
        </w:rPr>
        <w:t>用户点击系统导航－其他中间业务－个人结售汇－点击售汇－点击录入－</w:t>
      </w:r>
      <w:r>
        <w:rPr>
          <w:rFonts w:ascii="宋体" w:hAnsi="宋体" w:hint="eastAsia"/>
          <w:szCs w:val="28"/>
        </w:rPr>
        <w:lastRenderedPageBreak/>
        <w:t>选择付款类型－刷卡、折，输入卡折号（现金则则不需输入、现金单、挂账单直接输入单号）－客户输入密码－选择入款类型－选择钞汇标志（现金、现金单默认为现钞）－选择买入货币－输入买入金额－选择售汇类型和售汇属性（如果是代办业务，输入代办客户的信息）－点击确定－主管用户授权</w:t>
      </w:r>
    </w:p>
    <w:p w:rsidR="00EB3A88" w:rsidRDefault="00EB3A88" w:rsidP="00EB3A88">
      <w:pPr>
        <w:pStyle w:val="6"/>
        <w:spacing w:line="360" w:lineRule="auto"/>
        <w:rPr>
          <w:rFonts w:ascii="宋体" w:eastAsia="宋体" w:hAnsi="宋体"/>
        </w:rPr>
      </w:pPr>
      <w:r>
        <w:rPr>
          <w:rFonts w:ascii="宋体" w:eastAsia="宋体" w:hAnsi="宋体" w:hint="eastAsia"/>
        </w:rPr>
        <w:t>（四）术语解释和参数说明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260"/>
        <w:gridCol w:w="4262"/>
      </w:tblGrid>
      <w:tr w:rsidR="00EB3A88">
        <w:tc>
          <w:tcPr>
            <w:tcW w:w="4260" w:type="dxa"/>
          </w:tcPr>
          <w:p w:rsidR="00EB3A88" w:rsidRDefault="00EB3A88" w:rsidP="00F81691">
            <w:pPr>
              <w:jc w:val="center"/>
              <w:rPr>
                <w:rFonts w:ascii="宋体" w:hAnsi="宋体"/>
                <w:szCs w:val="21"/>
              </w:rPr>
            </w:pPr>
            <w:r>
              <w:rPr>
                <w:rFonts w:ascii="宋体" w:hAnsi="宋体" w:hint="eastAsia"/>
                <w:szCs w:val="21"/>
              </w:rPr>
              <w:t>字段名称</w:t>
            </w:r>
          </w:p>
        </w:tc>
        <w:tc>
          <w:tcPr>
            <w:tcW w:w="4262" w:type="dxa"/>
          </w:tcPr>
          <w:p w:rsidR="00EB3A88" w:rsidRDefault="00EB3A88" w:rsidP="00F81691">
            <w:pPr>
              <w:jc w:val="center"/>
              <w:rPr>
                <w:rFonts w:ascii="宋体" w:hAnsi="宋体"/>
                <w:szCs w:val="21"/>
              </w:rPr>
            </w:pPr>
            <w:r>
              <w:rPr>
                <w:rFonts w:ascii="宋体" w:hAnsi="宋体" w:hint="eastAsia"/>
                <w:szCs w:val="21"/>
              </w:rPr>
              <w:t>含义</w:t>
            </w:r>
          </w:p>
        </w:tc>
      </w:tr>
      <w:tr w:rsidR="00EB3A88">
        <w:tc>
          <w:tcPr>
            <w:tcW w:w="4260" w:type="dxa"/>
          </w:tcPr>
          <w:p w:rsidR="00EB3A88" w:rsidRDefault="00EB3A88" w:rsidP="00F81691">
            <w:pPr>
              <w:rPr>
                <w:rFonts w:ascii="宋体" w:hAnsi="宋体"/>
                <w:szCs w:val="21"/>
              </w:rPr>
            </w:pPr>
            <w:r>
              <w:rPr>
                <w:rFonts w:ascii="宋体" w:hAnsi="宋体" w:hint="eastAsia"/>
                <w:szCs w:val="21"/>
              </w:rPr>
              <w:t>出款类型</w:t>
            </w:r>
          </w:p>
        </w:tc>
        <w:tc>
          <w:tcPr>
            <w:tcW w:w="4262" w:type="dxa"/>
          </w:tcPr>
          <w:p w:rsidR="00EB3A88" w:rsidRDefault="00EB3A88" w:rsidP="00F81691">
            <w:pPr>
              <w:rPr>
                <w:rFonts w:ascii="宋体" w:hAnsi="宋体"/>
                <w:szCs w:val="21"/>
              </w:rPr>
            </w:pPr>
            <w:r>
              <w:rPr>
                <w:rFonts w:ascii="宋体" w:hAnsi="宋体" w:hint="eastAsia"/>
                <w:szCs w:val="21"/>
              </w:rPr>
              <w:t>可选择五种：</w:t>
            </w:r>
          </w:p>
          <w:p w:rsidR="00EB3A88" w:rsidRDefault="00EB3A88" w:rsidP="00F81691">
            <w:pPr>
              <w:rPr>
                <w:rFonts w:ascii="宋体" w:hAnsi="宋体"/>
                <w:szCs w:val="21"/>
              </w:rPr>
            </w:pPr>
            <w:r>
              <w:rPr>
                <w:rFonts w:ascii="宋体" w:hAnsi="宋体" w:hint="eastAsia"/>
                <w:szCs w:val="21"/>
              </w:rPr>
              <w:t>0、一卡通</w:t>
            </w:r>
          </w:p>
          <w:p w:rsidR="00EB3A88" w:rsidRDefault="00EB3A88" w:rsidP="00F81691">
            <w:pPr>
              <w:rPr>
                <w:rFonts w:ascii="宋体" w:hAnsi="宋体"/>
                <w:szCs w:val="21"/>
              </w:rPr>
            </w:pPr>
            <w:r>
              <w:rPr>
                <w:rFonts w:ascii="宋体" w:hAnsi="宋体" w:hint="eastAsia"/>
                <w:szCs w:val="21"/>
              </w:rPr>
              <w:t>1、存折</w:t>
            </w:r>
          </w:p>
          <w:p w:rsidR="00EB3A88" w:rsidRDefault="00EB3A88" w:rsidP="00F81691">
            <w:pPr>
              <w:rPr>
                <w:rFonts w:ascii="宋体" w:hAnsi="宋体"/>
                <w:szCs w:val="21"/>
              </w:rPr>
            </w:pPr>
            <w:r>
              <w:rPr>
                <w:rFonts w:ascii="宋体" w:hAnsi="宋体" w:hint="eastAsia"/>
                <w:szCs w:val="21"/>
              </w:rPr>
              <w:t>2、现金</w:t>
            </w:r>
          </w:p>
          <w:p w:rsidR="00EB3A88" w:rsidRDefault="00EB3A88" w:rsidP="00F81691">
            <w:pPr>
              <w:rPr>
                <w:rFonts w:ascii="宋体" w:hAnsi="宋体"/>
                <w:szCs w:val="21"/>
              </w:rPr>
            </w:pPr>
            <w:r>
              <w:rPr>
                <w:rFonts w:ascii="宋体" w:hAnsi="宋体" w:hint="eastAsia"/>
                <w:szCs w:val="21"/>
              </w:rPr>
              <w:t>3、现金单</w:t>
            </w:r>
          </w:p>
          <w:p w:rsidR="00EB3A88" w:rsidRDefault="00EB3A88" w:rsidP="00F81691">
            <w:pPr>
              <w:rPr>
                <w:rFonts w:ascii="宋体" w:hAnsi="宋体"/>
                <w:szCs w:val="21"/>
              </w:rPr>
            </w:pPr>
            <w:r>
              <w:rPr>
                <w:rFonts w:ascii="宋体" w:hAnsi="宋体" w:hint="eastAsia"/>
                <w:szCs w:val="21"/>
              </w:rPr>
              <w:t>4、挂账单</w:t>
            </w:r>
          </w:p>
        </w:tc>
      </w:tr>
      <w:tr w:rsidR="00EB3A88">
        <w:tc>
          <w:tcPr>
            <w:tcW w:w="4260" w:type="dxa"/>
          </w:tcPr>
          <w:p w:rsidR="00EB3A88" w:rsidRDefault="00EB3A88" w:rsidP="00F81691">
            <w:pPr>
              <w:rPr>
                <w:rFonts w:ascii="宋体" w:hAnsi="宋体"/>
                <w:szCs w:val="21"/>
              </w:rPr>
            </w:pPr>
            <w:r>
              <w:rPr>
                <w:rFonts w:ascii="宋体" w:hAnsi="宋体" w:hint="eastAsia"/>
                <w:szCs w:val="21"/>
              </w:rPr>
              <w:t>结汇货币</w:t>
            </w:r>
          </w:p>
        </w:tc>
        <w:tc>
          <w:tcPr>
            <w:tcW w:w="4262" w:type="dxa"/>
          </w:tcPr>
          <w:p w:rsidR="00EB3A88" w:rsidRDefault="00EB3A88" w:rsidP="00F81691">
            <w:pPr>
              <w:rPr>
                <w:rFonts w:ascii="宋体" w:hAnsi="宋体"/>
                <w:szCs w:val="21"/>
              </w:rPr>
            </w:pPr>
            <w:r>
              <w:rPr>
                <w:rFonts w:ascii="宋体" w:hAnsi="宋体" w:hint="eastAsia"/>
                <w:szCs w:val="21"/>
              </w:rPr>
              <w:t>卖出外币</w:t>
            </w:r>
          </w:p>
        </w:tc>
      </w:tr>
      <w:tr w:rsidR="00EB3A88">
        <w:tc>
          <w:tcPr>
            <w:tcW w:w="4260" w:type="dxa"/>
          </w:tcPr>
          <w:p w:rsidR="00EB3A88" w:rsidRDefault="00EB3A88" w:rsidP="00F81691">
            <w:pPr>
              <w:rPr>
                <w:rFonts w:ascii="宋体" w:hAnsi="宋体"/>
                <w:szCs w:val="21"/>
              </w:rPr>
            </w:pPr>
            <w:r>
              <w:rPr>
                <w:rFonts w:ascii="宋体" w:hAnsi="宋体" w:hint="eastAsia"/>
                <w:szCs w:val="21"/>
              </w:rPr>
              <w:t>钞汇标志</w:t>
            </w:r>
          </w:p>
        </w:tc>
        <w:tc>
          <w:tcPr>
            <w:tcW w:w="4262" w:type="dxa"/>
          </w:tcPr>
          <w:p w:rsidR="00EB3A88" w:rsidRDefault="00EB3A88" w:rsidP="00F81691">
            <w:pPr>
              <w:rPr>
                <w:rFonts w:ascii="宋体" w:hAnsi="宋体"/>
                <w:szCs w:val="21"/>
              </w:rPr>
            </w:pPr>
            <w:r>
              <w:rPr>
                <w:rFonts w:ascii="宋体" w:hAnsi="宋体" w:hint="eastAsia"/>
                <w:szCs w:val="21"/>
              </w:rPr>
              <w:t>可选择：</w:t>
            </w:r>
          </w:p>
          <w:p w:rsidR="00EB3A88" w:rsidRDefault="00EB3A88" w:rsidP="00F81691">
            <w:pPr>
              <w:numPr>
                <w:ilvl w:val="0"/>
                <w:numId w:val="459"/>
              </w:numPr>
              <w:rPr>
                <w:rFonts w:ascii="宋体" w:hAnsi="宋体"/>
                <w:szCs w:val="21"/>
              </w:rPr>
            </w:pPr>
            <w:r>
              <w:rPr>
                <w:rFonts w:ascii="宋体" w:hAnsi="宋体" w:hint="eastAsia"/>
                <w:szCs w:val="21"/>
              </w:rPr>
              <w:t>现钞</w:t>
            </w:r>
          </w:p>
          <w:p w:rsidR="00EB3A88" w:rsidRDefault="00EB3A88" w:rsidP="00F81691">
            <w:pPr>
              <w:numPr>
                <w:ilvl w:val="0"/>
                <w:numId w:val="459"/>
              </w:numPr>
              <w:rPr>
                <w:rFonts w:ascii="宋体" w:hAnsi="宋体"/>
                <w:szCs w:val="21"/>
              </w:rPr>
            </w:pPr>
            <w:r>
              <w:rPr>
                <w:rFonts w:ascii="宋体" w:hAnsi="宋体" w:hint="eastAsia"/>
                <w:szCs w:val="21"/>
              </w:rPr>
              <w:t>现汇</w:t>
            </w:r>
          </w:p>
        </w:tc>
      </w:tr>
      <w:tr w:rsidR="00EB3A88">
        <w:tc>
          <w:tcPr>
            <w:tcW w:w="4260" w:type="dxa"/>
          </w:tcPr>
          <w:p w:rsidR="00EB3A88" w:rsidRDefault="00EB3A88" w:rsidP="00F81691">
            <w:pPr>
              <w:rPr>
                <w:rFonts w:ascii="宋体" w:hAnsi="宋体"/>
                <w:szCs w:val="21"/>
              </w:rPr>
            </w:pPr>
            <w:r>
              <w:rPr>
                <w:rFonts w:ascii="宋体" w:hAnsi="宋体" w:hint="eastAsia"/>
                <w:szCs w:val="21"/>
              </w:rPr>
              <w:t>出款金额</w:t>
            </w:r>
          </w:p>
        </w:tc>
        <w:tc>
          <w:tcPr>
            <w:tcW w:w="4262" w:type="dxa"/>
          </w:tcPr>
          <w:p w:rsidR="00EB3A88" w:rsidRDefault="00EB3A88" w:rsidP="00F81691">
            <w:pPr>
              <w:rPr>
                <w:rFonts w:ascii="宋体" w:hAnsi="宋体"/>
                <w:szCs w:val="21"/>
              </w:rPr>
            </w:pPr>
            <w:r>
              <w:rPr>
                <w:rFonts w:ascii="宋体" w:hAnsi="宋体" w:hint="eastAsia"/>
                <w:szCs w:val="21"/>
              </w:rPr>
              <w:t>卖出外币金额</w:t>
            </w:r>
          </w:p>
        </w:tc>
      </w:tr>
      <w:tr w:rsidR="00EB3A88">
        <w:tc>
          <w:tcPr>
            <w:tcW w:w="4260" w:type="dxa"/>
          </w:tcPr>
          <w:p w:rsidR="00EB3A88" w:rsidRDefault="00EB3A88" w:rsidP="00F81691">
            <w:pPr>
              <w:rPr>
                <w:rFonts w:ascii="宋体" w:hAnsi="宋体"/>
                <w:szCs w:val="21"/>
              </w:rPr>
            </w:pPr>
            <w:r>
              <w:rPr>
                <w:rFonts w:ascii="宋体" w:hAnsi="宋体" w:hint="eastAsia"/>
                <w:szCs w:val="21"/>
              </w:rPr>
              <w:t>入款类型</w:t>
            </w:r>
          </w:p>
        </w:tc>
        <w:tc>
          <w:tcPr>
            <w:tcW w:w="4262" w:type="dxa"/>
          </w:tcPr>
          <w:p w:rsidR="00EB3A88" w:rsidRDefault="00EB3A88" w:rsidP="00F81691">
            <w:pPr>
              <w:rPr>
                <w:rFonts w:ascii="宋体" w:hAnsi="宋体"/>
                <w:szCs w:val="21"/>
              </w:rPr>
            </w:pPr>
            <w:r>
              <w:rPr>
                <w:rFonts w:ascii="宋体" w:hAnsi="宋体" w:hint="eastAsia"/>
                <w:szCs w:val="21"/>
              </w:rPr>
              <w:t>可选择5种：</w:t>
            </w:r>
          </w:p>
          <w:p w:rsidR="00EB3A88" w:rsidRDefault="00EB3A88" w:rsidP="00F81691">
            <w:pPr>
              <w:numPr>
                <w:ilvl w:val="0"/>
                <w:numId w:val="460"/>
              </w:numPr>
              <w:rPr>
                <w:rFonts w:ascii="宋体" w:hAnsi="宋体"/>
                <w:szCs w:val="21"/>
              </w:rPr>
            </w:pPr>
            <w:r>
              <w:rPr>
                <w:rFonts w:ascii="宋体" w:hAnsi="宋体" w:hint="eastAsia"/>
                <w:szCs w:val="21"/>
              </w:rPr>
              <w:t>一卡通</w:t>
            </w:r>
          </w:p>
          <w:p w:rsidR="00EB3A88" w:rsidRDefault="00EB3A88" w:rsidP="00F81691">
            <w:pPr>
              <w:numPr>
                <w:ilvl w:val="0"/>
                <w:numId w:val="460"/>
              </w:numPr>
              <w:rPr>
                <w:rFonts w:ascii="宋体" w:hAnsi="宋体"/>
                <w:szCs w:val="21"/>
              </w:rPr>
            </w:pPr>
            <w:r>
              <w:rPr>
                <w:rFonts w:ascii="宋体" w:hAnsi="宋体" w:hint="eastAsia"/>
                <w:szCs w:val="21"/>
              </w:rPr>
              <w:t>存折</w:t>
            </w:r>
          </w:p>
          <w:p w:rsidR="00EB3A88" w:rsidRDefault="00EB3A88" w:rsidP="00F81691">
            <w:pPr>
              <w:numPr>
                <w:ilvl w:val="0"/>
                <w:numId w:val="460"/>
              </w:numPr>
              <w:rPr>
                <w:rFonts w:ascii="宋体" w:hAnsi="宋体"/>
                <w:szCs w:val="21"/>
              </w:rPr>
            </w:pPr>
            <w:r>
              <w:rPr>
                <w:rFonts w:ascii="宋体" w:hAnsi="宋体" w:hint="eastAsia"/>
                <w:szCs w:val="21"/>
              </w:rPr>
              <w:t>现金</w:t>
            </w:r>
          </w:p>
          <w:p w:rsidR="00EB3A88" w:rsidRDefault="00EB3A88" w:rsidP="00F81691">
            <w:pPr>
              <w:numPr>
                <w:ilvl w:val="0"/>
                <w:numId w:val="460"/>
              </w:numPr>
              <w:rPr>
                <w:rFonts w:ascii="宋体" w:hAnsi="宋体"/>
                <w:szCs w:val="21"/>
              </w:rPr>
            </w:pPr>
            <w:r>
              <w:rPr>
                <w:rFonts w:ascii="宋体" w:hAnsi="宋体" w:hint="eastAsia"/>
                <w:szCs w:val="21"/>
              </w:rPr>
              <w:t>现金单</w:t>
            </w:r>
          </w:p>
          <w:p w:rsidR="00EB3A88" w:rsidRDefault="00EB3A88" w:rsidP="00F81691">
            <w:pPr>
              <w:numPr>
                <w:ilvl w:val="0"/>
                <w:numId w:val="460"/>
              </w:numPr>
              <w:rPr>
                <w:rFonts w:ascii="宋体" w:hAnsi="宋体"/>
                <w:szCs w:val="21"/>
              </w:rPr>
            </w:pPr>
            <w:r>
              <w:rPr>
                <w:rFonts w:ascii="宋体" w:hAnsi="宋体" w:hint="eastAsia"/>
                <w:szCs w:val="21"/>
              </w:rPr>
              <w:t>挂账单</w:t>
            </w:r>
          </w:p>
        </w:tc>
      </w:tr>
      <w:tr w:rsidR="00EB3A88">
        <w:tc>
          <w:tcPr>
            <w:tcW w:w="4260" w:type="dxa"/>
          </w:tcPr>
          <w:p w:rsidR="00EB3A88" w:rsidRDefault="00EB3A88" w:rsidP="00F81691">
            <w:pPr>
              <w:rPr>
                <w:rFonts w:ascii="宋体" w:hAnsi="宋体"/>
                <w:szCs w:val="21"/>
              </w:rPr>
            </w:pPr>
            <w:r>
              <w:rPr>
                <w:rFonts w:ascii="宋体" w:hAnsi="宋体" w:hint="eastAsia"/>
                <w:szCs w:val="21"/>
              </w:rPr>
              <w:t>入款金额</w:t>
            </w:r>
          </w:p>
        </w:tc>
        <w:tc>
          <w:tcPr>
            <w:tcW w:w="4262" w:type="dxa"/>
          </w:tcPr>
          <w:p w:rsidR="00EB3A88" w:rsidRDefault="00EB3A88" w:rsidP="00F81691">
            <w:pPr>
              <w:rPr>
                <w:rFonts w:ascii="宋体" w:hAnsi="宋体"/>
                <w:szCs w:val="21"/>
              </w:rPr>
            </w:pPr>
            <w:r>
              <w:rPr>
                <w:rFonts w:ascii="宋体" w:hAnsi="宋体" w:hint="eastAsia"/>
                <w:szCs w:val="21"/>
              </w:rPr>
              <w:t>买入的人民币金额</w:t>
            </w:r>
          </w:p>
        </w:tc>
      </w:tr>
      <w:tr w:rsidR="00EB3A88">
        <w:tc>
          <w:tcPr>
            <w:tcW w:w="4260" w:type="dxa"/>
          </w:tcPr>
          <w:p w:rsidR="00EB3A88" w:rsidRDefault="00EB3A88" w:rsidP="00F81691">
            <w:pPr>
              <w:rPr>
                <w:rFonts w:ascii="宋体" w:hAnsi="宋体"/>
                <w:szCs w:val="21"/>
              </w:rPr>
            </w:pPr>
            <w:r>
              <w:rPr>
                <w:rFonts w:ascii="宋体" w:hAnsi="宋体" w:hint="eastAsia"/>
                <w:szCs w:val="21"/>
              </w:rPr>
              <w:t>实收金额</w:t>
            </w:r>
          </w:p>
        </w:tc>
        <w:tc>
          <w:tcPr>
            <w:tcW w:w="4262" w:type="dxa"/>
          </w:tcPr>
          <w:p w:rsidR="00EB3A88" w:rsidRDefault="00EB3A88" w:rsidP="00F81691">
            <w:pPr>
              <w:rPr>
                <w:rFonts w:ascii="宋体" w:hAnsi="宋体"/>
                <w:szCs w:val="21"/>
              </w:rPr>
            </w:pPr>
            <w:r>
              <w:rPr>
                <w:rFonts w:ascii="宋体" w:hAnsi="宋体" w:hint="eastAsia"/>
                <w:szCs w:val="21"/>
              </w:rPr>
              <w:t>客户实际收取的人民币金额（除掉异地手续费后入账的人民币金额）</w:t>
            </w:r>
          </w:p>
        </w:tc>
      </w:tr>
      <w:tr w:rsidR="00EB3A88">
        <w:tc>
          <w:tcPr>
            <w:tcW w:w="4260" w:type="dxa"/>
          </w:tcPr>
          <w:p w:rsidR="00EB3A88" w:rsidRDefault="00EB3A88" w:rsidP="00F81691">
            <w:pPr>
              <w:rPr>
                <w:rFonts w:ascii="宋体" w:hAnsi="宋体"/>
                <w:szCs w:val="21"/>
              </w:rPr>
            </w:pPr>
            <w:r>
              <w:rPr>
                <w:rFonts w:ascii="宋体" w:hAnsi="宋体" w:hint="eastAsia"/>
                <w:szCs w:val="21"/>
              </w:rPr>
              <w:t>成交汇率</w:t>
            </w:r>
          </w:p>
        </w:tc>
        <w:tc>
          <w:tcPr>
            <w:tcW w:w="4262" w:type="dxa"/>
          </w:tcPr>
          <w:p w:rsidR="00EB3A88" w:rsidRDefault="00EB3A88" w:rsidP="00F81691">
            <w:pPr>
              <w:rPr>
                <w:rFonts w:ascii="宋体" w:hAnsi="宋体"/>
                <w:szCs w:val="21"/>
              </w:rPr>
            </w:pPr>
            <w:r>
              <w:rPr>
                <w:rFonts w:ascii="宋体" w:hAnsi="宋体" w:hint="eastAsia"/>
                <w:szCs w:val="21"/>
              </w:rPr>
              <w:t>给客户的成交汇率（如果是优惠客户则以优惠价格成交）</w:t>
            </w:r>
          </w:p>
        </w:tc>
      </w:tr>
      <w:tr w:rsidR="00EB3A88">
        <w:tc>
          <w:tcPr>
            <w:tcW w:w="4260" w:type="dxa"/>
          </w:tcPr>
          <w:p w:rsidR="00EB3A88" w:rsidRDefault="00EB3A88" w:rsidP="00F81691">
            <w:pPr>
              <w:rPr>
                <w:rFonts w:ascii="宋体" w:hAnsi="宋体"/>
                <w:szCs w:val="21"/>
              </w:rPr>
            </w:pPr>
            <w:r>
              <w:rPr>
                <w:rFonts w:ascii="宋体" w:hAnsi="宋体" w:hint="eastAsia"/>
                <w:szCs w:val="21"/>
              </w:rPr>
              <w:lastRenderedPageBreak/>
              <w:t>市价汇率</w:t>
            </w:r>
          </w:p>
        </w:tc>
        <w:tc>
          <w:tcPr>
            <w:tcW w:w="4262" w:type="dxa"/>
          </w:tcPr>
          <w:p w:rsidR="00EB3A88" w:rsidRDefault="00EB3A88" w:rsidP="00F81691">
            <w:pPr>
              <w:rPr>
                <w:rFonts w:ascii="宋体" w:hAnsi="宋体"/>
                <w:szCs w:val="21"/>
              </w:rPr>
            </w:pPr>
            <w:r>
              <w:rPr>
                <w:rFonts w:ascii="宋体" w:hAnsi="宋体" w:hint="eastAsia"/>
                <w:szCs w:val="21"/>
              </w:rPr>
              <w:t>招商银行发布的实时汇率</w:t>
            </w:r>
          </w:p>
        </w:tc>
      </w:tr>
      <w:tr w:rsidR="00EB3A88">
        <w:tc>
          <w:tcPr>
            <w:tcW w:w="4260" w:type="dxa"/>
          </w:tcPr>
          <w:p w:rsidR="00EB3A88" w:rsidRDefault="00EB3A88" w:rsidP="00F81691">
            <w:pPr>
              <w:rPr>
                <w:rFonts w:ascii="宋体" w:hAnsi="宋体"/>
                <w:szCs w:val="21"/>
              </w:rPr>
            </w:pPr>
            <w:r>
              <w:rPr>
                <w:rFonts w:ascii="宋体" w:hAnsi="宋体" w:hint="eastAsia"/>
                <w:szCs w:val="21"/>
              </w:rPr>
              <w:t>核准件号</w:t>
            </w:r>
          </w:p>
        </w:tc>
        <w:tc>
          <w:tcPr>
            <w:tcW w:w="4262" w:type="dxa"/>
          </w:tcPr>
          <w:p w:rsidR="00EB3A88" w:rsidRDefault="00EB3A88" w:rsidP="00F81691">
            <w:pPr>
              <w:rPr>
                <w:rFonts w:ascii="宋体" w:hAnsi="宋体"/>
                <w:szCs w:val="21"/>
              </w:rPr>
            </w:pPr>
            <w:r>
              <w:rPr>
                <w:rFonts w:ascii="宋体" w:hAnsi="宋体" w:hint="eastAsia"/>
                <w:szCs w:val="21"/>
              </w:rPr>
              <w:t>外管局的核准件号码</w:t>
            </w:r>
          </w:p>
        </w:tc>
      </w:tr>
      <w:tr w:rsidR="00EB3A88">
        <w:tc>
          <w:tcPr>
            <w:tcW w:w="4260" w:type="dxa"/>
          </w:tcPr>
          <w:p w:rsidR="00EB3A88" w:rsidRDefault="00EB3A88" w:rsidP="00F81691">
            <w:pPr>
              <w:rPr>
                <w:rFonts w:ascii="宋体" w:hAnsi="宋体"/>
                <w:szCs w:val="21"/>
              </w:rPr>
            </w:pPr>
            <w:r>
              <w:rPr>
                <w:rFonts w:ascii="宋体" w:hAnsi="宋体" w:hint="eastAsia"/>
                <w:szCs w:val="21"/>
              </w:rPr>
              <w:t>核验相关材料</w:t>
            </w:r>
          </w:p>
        </w:tc>
        <w:tc>
          <w:tcPr>
            <w:tcW w:w="4262" w:type="dxa"/>
          </w:tcPr>
          <w:p w:rsidR="00EB3A88" w:rsidRDefault="00EB3A88" w:rsidP="00F81691">
            <w:pPr>
              <w:rPr>
                <w:rFonts w:ascii="宋体" w:hAnsi="宋体"/>
                <w:szCs w:val="21"/>
              </w:rPr>
            </w:pPr>
            <w:r>
              <w:rPr>
                <w:rFonts w:ascii="宋体" w:hAnsi="宋体" w:hint="eastAsia"/>
                <w:szCs w:val="21"/>
              </w:rPr>
              <w:t>居民或非居民结汇金额超限，则需要审核相关证明材料或外管局核准件</w:t>
            </w:r>
          </w:p>
        </w:tc>
      </w:tr>
      <w:tr w:rsidR="00EB3A88">
        <w:tblPrEx>
          <w:tblLook w:val="0000"/>
        </w:tblPrEx>
        <w:trPr>
          <w:trHeight w:val="540"/>
        </w:trPr>
        <w:tc>
          <w:tcPr>
            <w:tcW w:w="4260" w:type="dxa"/>
          </w:tcPr>
          <w:p w:rsidR="00EB3A88" w:rsidRDefault="00EB3A88" w:rsidP="00F81691">
            <w:pPr>
              <w:rPr>
                <w:rFonts w:ascii="宋体" w:hAnsi="宋体"/>
                <w:szCs w:val="21"/>
              </w:rPr>
            </w:pPr>
            <w:r>
              <w:rPr>
                <w:rFonts w:ascii="宋体" w:hAnsi="宋体" w:hint="eastAsia"/>
                <w:szCs w:val="21"/>
              </w:rPr>
              <w:t>说明</w:t>
            </w:r>
          </w:p>
          <w:p w:rsidR="00EB3A88" w:rsidRDefault="00EB3A88" w:rsidP="00F81691">
            <w:pPr>
              <w:ind w:left="108"/>
              <w:rPr>
                <w:rFonts w:ascii="宋体" w:hAnsi="宋体"/>
                <w:b/>
                <w:szCs w:val="21"/>
              </w:rPr>
            </w:pPr>
          </w:p>
        </w:tc>
        <w:tc>
          <w:tcPr>
            <w:tcW w:w="4262" w:type="dxa"/>
          </w:tcPr>
          <w:p w:rsidR="00EB3A88" w:rsidRDefault="00EB3A88" w:rsidP="00F81691">
            <w:pPr>
              <w:widowControl/>
              <w:jc w:val="left"/>
              <w:rPr>
                <w:rFonts w:ascii="宋体" w:hAnsi="宋体"/>
                <w:szCs w:val="21"/>
              </w:rPr>
            </w:pPr>
            <w:r>
              <w:rPr>
                <w:rFonts w:ascii="宋体" w:hAnsi="宋体" w:hint="eastAsia"/>
                <w:szCs w:val="21"/>
              </w:rPr>
              <w:t>如交易有相关的业务说明，可在此栏录入</w:t>
            </w:r>
          </w:p>
          <w:p w:rsidR="00EB3A88" w:rsidRDefault="00EB3A88" w:rsidP="00F81691">
            <w:pPr>
              <w:rPr>
                <w:rFonts w:ascii="宋体" w:hAnsi="宋体"/>
                <w:szCs w:val="21"/>
              </w:rPr>
            </w:pPr>
          </w:p>
        </w:tc>
      </w:tr>
      <w:tr w:rsidR="00EB3A88">
        <w:tblPrEx>
          <w:tblLook w:val="0000"/>
        </w:tblPrEx>
        <w:trPr>
          <w:trHeight w:val="525"/>
        </w:trPr>
        <w:tc>
          <w:tcPr>
            <w:tcW w:w="4260" w:type="dxa"/>
          </w:tcPr>
          <w:p w:rsidR="00EB3A88" w:rsidRDefault="00EB3A88" w:rsidP="00F81691">
            <w:pPr>
              <w:rPr>
                <w:rFonts w:ascii="宋体" w:hAnsi="宋体"/>
                <w:szCs w:val="21"/>
              </w:rPr>
            </w:pPr>
            <w:r>
              <w:rPr>
                <w:rFonts w:ascii="宋体" w:hAnsi="宋体" w:hint="eastAsia"/>
                <w:szCs w:val="21"/>
              </w:rPr>
              <w:t>付款类型</w:t>
            </w:r>
          </w:p>
          <w:p w:rsidR="00EB3A88" w:rsidRDefault="00EB3A88" w:rsidP="00F81691">
            <w:pPr>
              <w:ind w:left="108"/>
              <w:rPr>
                <w:rFonts w:ascii="宋体" w:hAnsi="宋体"/>
                <w:szCs w:val="21"/>
              </w:rPr>
            </w:pPr>
          </w:p>
        </w:tc>
        <w:tc>
          <w:tcPr>
            <w:tcW w:w="4262" w:type="dxa"/>
          </w:tcPr>
          <w:p w:rsidR="00EB3A88" w:rsidRDefault="00EB3A88" w:rsidP="00F81691">
            <w:pPr>
              <w:widowControl/>
              <w:jc w:val="left"/>
              <w:rPr>
                <w:rFonts w:ascii="宋体" w:hAnsi="宋体"/>
                <w:szCs w:val="21"/>
              </w:rPr>
            </w:pPr>
            <w:r>
              <w:rPr>
                <w:rFonts w:ascii="宋体" w:hAnsi="宋体" w:hint="eastAsia"/>
                <w:szCs w:val="21"/>
              </w:rPr>
              <w:t>可选择5种：</w:t>
            </w:r>
          </w:p>
          <w:p w:rsidR="00EB3A88" w:rsidRDefault="00EB3A88" w:rsidP="00F81691">
            <w:pPr>
              <w:numPr>
                <w:ilvl w:val="0"/>
                <w:numId w:val="461"/>
              </w:numPr>
              <w:rPr>
                <w:rFonts w:ascii="宋体" w:hAnsi="宋体"/>
                <w:szCs w:val="21"/>
              </w:rPr>
            </w:pPr>
            <w:r>
              <w:rPr>
                <w:rFonts w:ascii="宋体" w:hAnsi="宋体" w:hint="eastAsia"/>
                <w:szCs w:val="21"/>
              </w:rPr>
              <w:t>一卡通</w:t>
            </w:r>
          </w:p>
          <w:p w:rsidR="00EB3A88" w:rsidRDefault="00EB3A88" w:rsidP="00F81691">
            <w:pPr>
              <w:numPr>
                <w:ilvl w:val="0"/>
                <w:numId w:val="461"/>
              </w:numPr>
              <w:rPr>
                <w:rFonts w:ascii="宋体" w:hAnsi="宋体"/>
                <w:szCs w:val="21"/>
              </w:rPr>
            </w:pPr>
            <w:r>
              <w:rPr>
                <w:rFonts w:ascii="宋体" w:hAnsi="宋体" w:hint="eastAsia"/>
                <w:szCs w:val="21"/>
              </w:rPr>
              <w:t>存折</w:t>
            </w:r>
          </w:p>
          <w:p w:rsidR="00EB3A88" w:rsidRDefault="00EB3A88" w:rsidP="00F81691">
            <w:pPr>
              <w:numPr>
                <w:ilvl w:val="0"/>
                <w:numId w:val="461"/>
              </w:numPr>
              <w:rPr>
                <w:rFonts w:ascii="宋体" w:hAnsi="宋体"/>
                <w:szCs w:val="21"/>
              </w:rPr>
            </w:pPr>
            <w:r>
              <w:rPr>
                <w:rFonts w:ascii="宋体" w:hAnsi="宋体" w:hint="eastAsia"/>
                <w:szCs w:val="21"/>
              </w:rPr>
              <w:t>现金</w:t>
            </w:r>
          </w:p>
          <w:p w:rsidR="00EB3A88" w:rsidRDefault="00EB3A88" w:rsidP="00F81691">
            <w:pPr>
              <w:numPr>
                <w:ilvl w:val="0"/>
                <w:numId w:val="461"/>
              </w:numPr>
              <w:rPr>
                <w:rFonts w:ascii="宋体" w:hAnsi="宋体"/>
                <w:szCs w:val="21"/>
              </w:rPr>
            </w:pPr>
            <w:r>
              <w:rPr>
                <w:rFonts w:ascii="宋体" w:hAnsi="宋体" w:hint="eastAsia"/>
                <w:szCs w:val="21"/>
              </w:rPr>
              <w:t>现金单</w:t>
            </w:r>
          </w:p>
          <w:p w:rsidR="00EB3A88" w:rsidRDefault="00EB3A88" w:rsidP="00F81691">
            <w:pPr>
              <w:widowControl/>
              <w:jc w:val="left"/>
              <w:rPr>
                <w:rFonts w:ascii="宋体" w:hAnsi="宋体"/>
                <w:szCs w:val="21"/>
              </w:rPr>
            </w:pPr>
            <w:r>
              <w:rPr>
                <w:rFonts w:ascii="宋体" w:hAnsi="宋体" w:hint="eastAsia"/>
                <w:szCs w:val="21"/>
              </w:rPr>
              <w:t>5、挂账单</w:t>
            </w:r>
          </w:p>
        </w:tc>
      </w:tr>
      <w:tr w:rsidR="00EB3A88">
        <w:tblPrEx>
          <w:tblLook w:val="0000"/>
        </w:tblPrEx>
        <w:trPr>
          <w:trHeight w:val="525"/>
        </w:trPr>
        <w:tc>
          <w:tcPr>
            <w:tcW w:w="4260" w:type="dxa"/>
          </w:tcPr>
          <w:p w:rsidR="00EB3A88" w:rsidRDefault="00EB3A88" w:rsidP="00F81691">
            <w:pPr>
              <w:rPr>
                <w:rFonts w:ascii="宋体" w:hAnsi="宋体"/>
                <w:szCs w:val="21"/>
              </w:rPr>
            </w:pPr>
            <w:r>
              <w:rPr>
                <w:rFonts w:ascii="宋体" w:hAnsi="宋体" w:hint="eastAsia"/>
                <w:szCs w:val="21"/>
              </w:rPr>
              <w:t>买入货币</w:t>
            </w:r>
          </w:p>
          <w:p w:rsidR="00EB3A88" w:rsidRDefault="00EB3A88" w:rsidP="00F81691">
            <w:pPr>
              <w:ind w:left="108"/>
              <w:rPr>
                <w:rFonts w:ascii="宋体" w:hAnsi="宋体"/>
                <w:szCs w:val="21"/>
              </w:rPr>
            </w:pPr>
          </w:p>
        </w:tc>
        <w:tc>
          <w:tcPr>
            <w:tcW w:w="4262" w:type="dxa"/>
          </w:tcPr>
          <w:p w:rsidR="00EB3A88" w:rsidRDefault="00EB3A88" w:rsidP="00F81691">
            <w:pPr>
              <w:widowControl/>
              <w:jc w:val="left"/>
              <w:rPr>
                <w:rFonts w:ascii="宋体" w:hAnsi="宋体"/>
                <w:szCs w:val="21"/>
              </w:rPr>
            </w:pPr>
            <w:r>
              <w:rPr>
                <w:rFonts w:ascii="宋体" w:hAnsi="宋体" w:hint="eastAsia"/>
                <w:szCs w:val="21"/>
              </w:rPr>
              <w:t>买入的外币</w:t>
            </w:r>
          </w:p>
          <w:p w:rsidR="00EB3A88" w:rsidRDefault="00EB3A88" w:rsidP="00F81691">
            <w:pPr>
              <w:rPr>
                <w:rFonts w:ascii="宋体" w:hAnsi="宋体"/>
                <w:szCs w:val="21"/>
              </w:rPr>
            </w:pPr>
          </w:p>
        </w:tc>
      </w:tr>
      <w:tr w:rsidR="00EB3A88">
        <w:tblPrEx>
          <w:tblLook w:val="0000"/>
        </w:tblPrEx>
        <w:trPr>
          <w:trHeight w:val="510"/>
        </w:trPr>
        <w:tc>
          <w:tcPr>
            <w:tcW w:w="4260" w:type="dxa"/>
          </w:tcPr>
          <w:p w:rsidR="00EB3A88" w:rsidRDefault="00EB3A88" w:rsidP="00F81691">
            <w:pPr>
              <w:rPr>
                <w:rFonts w:ascii="宋体" w:hAnsi="宋体"/>
                <w:szCs w:val="21"/>
              </w:rPr>
            </w:pPr>
            <w:r>
              <w:rPr>
                <w:rFonts w:ascii="宋体" w:hAnsi="宋体" w:hint="eastAsia"/>
                <w:szCs w:val="21"/>
              </w:rPr>
              <w:t>买入金额</w:t>
            </w:r>
          </w:p>
          <w:p w:rsidR="00EB3A88" w:rsidRDefault="00EB3A88" w:rsidP="00F81691">
            <w:pPr>
              <w:ind w:left="108"/>
              <w:rPr>
                <w:rFonts w:ascii="宋体" w:hAnsi="宋体"/>
                <w:szCs w:val="21"/>
              </w:rPr>
            </w:pPr>
          </w:p>
        </w:tc>
        <w:tc>
          <w:tcPr>
            <w:tcW w:w="4262" w:type="dxa"/>
          </w:tcPr>
          <w:p w:rsidR="00EB3A88" w:rsidRDefault="00EB3A88" w:rsidP="00F81691">
            <w:pPr>
              <w:widowControl/>
              <w:jc w:val="left"/>
              <w:rPr>
                <w:rFonts w:ascii="宋体" w:hAnsi="宋体"/>
                <w:szCs w:val="21"/>
              </w:rPr>
            </w:pPr>
            <w:r>
              <w:rPr>
                <w:rFonts w:ascii="宋体" w:hAnsi="宋体" w:hint="eastAsia"/>
                <w:szCs w:val="21"/>
              </w:rPr>
              <w:t>买入的外币金额</w:t>
            </w:r>
          </w:p>
          <w:p w:rsidR="00EB3A88" w:rsidRDefault="00EB3A88" w:rsidP="00F81691">
            <w:pPr>
              <w:rPr>
                <w:rFonts w:ascii="宋体" w:hAnsi="宋体"/>
                <w:szCs w:val="21"/>
              </w:rPr>
            </w:pPr>
          </w:p>
        </w:tc>
      </w:tr>
      <w:tr w:rsidR="00EB3A88">
        <w:tblPrEx>
          <w:tblLook w:val="0000"/>
        </w:tblPrEx>
        <w:trPr>
          <w:trHeight w:val="495"/>
        </w:trPr>
        <w:tc>
          <w:tcPr>
            <w:tcW w:w="4260" w:type="dxa"/>
          </w:tcPr>
          <w:p w:rsidR="00EB3A88" w:rsidRDefault="00EB3A88" w:rsidP="00F81691">
            <w:pPr>
              <w:rPr>
                <w:rFonts w:ascii="宋体" w:hAnsi="宋体"/>
                <w:szCs w:val="21"/>
              </w:rPr>
            </w:pPr>
            <w:r>
              <w:rPr>
                <w:rFonts w:ascii="宋体" w:hAnsi="宋体" w:hint="eastAsia"/>
                <w:szCs w:val="21"/>
              </w:rPr>
              <w:t>卖出金额</w:t>
            </w:r>
          </w:p>
        </w:tc>
        <w:tc>
          <w:tcPr>
            <w:tcW w:w="4262" w:type="dxa"/>
          </w:tcPr>
          <w:p w:rsidR="00EB3A88" w:rsidRDefault="00EB3A88" w:rsidP="00F81691">
            <w:pPr>
              <w:widowControl/>
              <w:jc w:val="left"/>
              <w:rPr>
                <w:rFonts w:ascii="宋体" w:hAnsi="宋体"/>
                <w:szCs w:val="21"/>
              </w:rPr>
            </w:pPr>
            <w:r>
              <w:rPr>
                <w:rFonts w:ascii="宋体" w:hAnsi="宋体" w:hint="eastAsia"/>
                <w:szCs w:val="21"/>
              </w:rPr>
              <w:t>卖出的人民币金额</w:t>
            </w:r>
          </w:p>
          <w:p w:rsidR="00EB3A88" w:rsidRDefault="00EB3A88" w:rsidP="00F81691">
            <w:pPr>
              <w:rPr>
                <w:rFonts w:ascii="宋体" w:hAnsi="宋体"/>
                <w:szCs w:val="21"/>
              </w:rPr>
            </w:pPr>
          </w:p>
        </w:tc>
      </w:tr>
      <w:tr w:rsidR="00EB3A88">
        <w:tblPrEx>
          <w:tblLook w:val="0000"/>
        </w:tblPrEx>
        <w:trPr>
          <w:trHeight w:val="330"/>
        </w:trPr>
        <w:tc>
          <w:tcPr>
            <w:tcW w:w="4260" w:type="dxa"/>
          </w:tcPr>
          <w:p w:rsidR="00EB3A88" w:rsidRDefault="00EB3A88" w:rsidP="00F81691">
            <w:pPr>
              <w:rPr>
                <w:rFonts w:ascii="宋体" w:hAnsi="宋体"/>
                <w:szCs w:val="21"/>
              </w:rPr>
            </w:pPr>
            <w:r>
              <w:rPr>
                <w:rFonts w:ascii="宋体" w:hAnsi="宋体" w:hint="eastAsia"/>
                <w:szCs w:val="21"/>
              </w:rPr>
              <w:t>实付金额</w:t>
            </w:r>
          </w:p>
        </w:tc>
        <w:tc>
          <w:tcPr>
            <w:tcW w:w="4262" w:type="dxa"/>
          </w:tcPr>
          <w:p w:rsidR="00EB3A88" w:rsidRDefault="00EB3A88" w:rsidP="00F81691">
            <w:pPr>
              <w:rPr>
                <w:rFonts w:ascii="宋体" w:hAnsi="宋体"/>
                <w:szCs w:val="21"/>
              </w:rPr>
            </w:pPr>
            <w:r>
              <w:rPr>
                <w:rFonts w:ascii="宋体" w:hAnsi="宋体" w:hint="eastAsia"/>
                <w:szCs w:val="21"/>
              </w:rPr>
              <w:t>客户实际需要支付的人民币金额（包括异地手续费在内，一共需支付的人民币金额）</w:t>
            </w:r>
          </w:p>
        </w:tc>
      </w:tr>
    </w:tbl>
    <w:p w:rsidR="00EB3A88" w:rsidRDefault="00EB3A88" w:rsidP="00EB3A88">
      <w:pPr>
        <w:rPr>
          <w:rFonts w:ascii="宋体" w:hAnsi="宋体"/>
          <w:b/>
          <w:szCs w:val="28"/>
        </w:rPr>
      </w:pPr>
    </w:p>
    <w:p w:rsidR="00EB3A88" w:rsidRDefault="00EB3A88" w:rsidP="00EB3A88">
      <w:pPr>
        <w:pStyle w:val="6"/>
        <w:spacing w:line="360" w:lineRule="auto"/>
        <w:rPr>
          <w:rFonts w:ascii="宋体" w:eastAsia="宋体" w:hAnsi="宋体"/>
        </w:rPr>
      </w:pPr>
      <w:r>
        <w:rPr>
          <w:rFonts w:ascii="宋体" w:eastAsia="宋体" w:hAnsi="宋体" w:hint="eastAsia"/>
        </w:rPr>
        <w:t>（五）界面</w:t>
      </w:r>
    </w:p>
    <w:p w:rsidR="00EB3A88" w:rsidRDefault="00EB3A88" w:rsidP="00EB3A88">
      <w:pPr>
        <w:ind w:firstLineChars="196" w:firstLine="472"/>
        <w:rPr>
          <w:rFonts w:ascii="宋体" w:hAnsi="宋体"/>
          <w:b/>
          <w:szCs w:val="28"/>
        </w:rPr>
      </w:pPr>
      <w:r>
        <w:rPr>
          <w:rFonts w:ascii="宋体" w:hAnsi="宋体" w:hint="eastAsia"/>
          <w:b/>
          <w:szCs w:val="28"/>
        </w:rPr>
        <w:t>1、结汇界面</w:t>
      </w:r>
    </w:p>
    <w:p w:rsidR="00EB3A88" w:rsidRDefault="0004090F" w:rsidP="00EB3A88">
      <w:pPr>
        <w:rPr>
          <w:rFonts w:ascii="宋体" w:hAnsi="宋体"/>
          <w:b/>
          <w:szCs w:val="28"/>
        </w:rPr>
      </w:pPr>
      <w:r>
        <w:rPr>
          <w:rFonts w:ascii="宋体" w:hAnsi="宋体" w:hint="eastAsia"/>
          <w:b/>
          <w:noProof/>
          <w:szCs w:val="28"/>
        </w:rPr>
        <w:lastRenderedPageBreak/>
        <w:drawing>
          <wp:inline distT="0" distB="0" distL="0" distR="0">
            <wp:extent cx="5295900" cy="3790950"/>
            <wp:effectExtent l="1905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505" cstate="print"/>
                    <a:srcRect/>
                    <a:stretch>
                      <a:fillRect/>
                    </a:stretch>
                  </pic:blipFill>
                  <pic:spPr bwMode="auto">
                    <a:xfrm>
                      <a:off x="0" y="0"/>
                      <a:ext cx="5295900" cy="3790950"/>
                    </a:xfrm>
                    <a:prstGeom prst="rect">
                      <a:avLst/>
                    </a:prstGeom>
                    <a:noFill/>
                    <a:ln w="9525">
                      <a:noFill/>
                      <a:miter lim="800000"/>
                      <a:headEnd/>
                      <a:tailEnd/>
                    </a:ln>
                  </pic:spPr>
                </pic:pic>
              </a:graphicData>
            </a:graphic>
          </wp:inline>
        </w:drawing>
      </w:r>
    </w:p>
    <w:p w:rsidR="00EB3A88" w:rsidRDefault="00EB3A88" w:rsidP="00EB3A88">
      <w:pPr>
        <w:ind w:firstLineChars="196" w:firstLine="472"/>
        <w:rPr>
          <w:rFonts w:ascii="宋体" w:hAnsi="宋体"/>
          <w:b/>
          <w:szCs w:val="28"/>
        </w:rPr>
      </w:pPr>
      <w:r>
        <w:rPr>
          <w:rFonts w:ascii="宋体" w:hAnsi="宋体" w:hint="eastAsia"/>
          <w:b/>
          <w:szCs w:val="28"/>
        </w:rPr>
        <w:t>2、售汇界面：</w:t>
      </w:r>
    </w:p>
    <w:p w:rsidR="00EB3A88" w:rsidRDefault="0004090F" w:rsidP="00EB3A88">
      <w:pPr>
        <w:rPr>
          <w:rFonts w:ascii="宋体" w:hAnsi="宋体"/>
          <w:b/>
          <w:szCs w:val="28"/>
        </w:rPr>
      </w:pPr>
      <w:r>
        <w:rPr>
          <w:rFonts w:ascii="宋体" w:hAnsi="宋体" w:hint="eastAsia"/>
          <w:b/>
          <w:noProof/>
          <w:szCs w:val="28"/>
        </w:rPr>
        <w:drawing>
          <wp:inline distT="0" distB="0" distL="0" distR="0">
            <wp:extent cx="5276850" cy="3800475"/>
            <wp:effectExtent l="1905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06" cstate="print"/>
                    <a:srcRect/>
                    <a:stretch>
                      <a:fillRect/>
                    </a:stretch>
                  </pic:blipFill>
                  <pic:spPr bwMode="auto">
                    <a:xfrm>
                      <a:off x="0" y="0"/>
                      <a:ext cx="5276850" cy="3800475"/>
                    </a:xfrm>
                    <a:prstGeom prst="rect">
                      <a:avLst/>
                    </a:prstGeom>
                    <a:noFill/>
                    <a:ln w="9525">
                      <a:noFill/>
                      <a:miter lim="800000"/>
                      <a:headEnd/>
                      <a:tailEnd/>
                    </a:ln>
                  </pic:spPr>
                </pic:pic>
              </a:graphicData>
            </a:graphic>
          </wp:inline>
        </w:drawing>
      </w:r>
    </w:p>
    <w:p w:rsidR="00EB3A88" w:rsidRDefault="00EB3A88" w:rsidP="00EB3A88">
      <w:pPr>
        <w:rPr>
          <w:rFonts w:ascii="宋体" w:hAnsi="宋体"/>
          <w:b/>
          <w:szCs w:val="28"/>
        </w:rPr>
      </w:pPr>
    </w:p>
    <w:p w:rsidR="00EB3A88" w:rsidRDefault="00EB3A88" w:rsidP="0004090F">
      <w:pPr>
        <w:pStyle w:val="5"/>
        <w:rPr>
          <w:rFonts w:ascii="宋体" w:hAnsi="宋体"/>
        </w:rPr>
      </w:pPr>
      <w:bookmarkStart w:id="1607" w:name="_Toc183928266"/>
      <w:r>
        <w:rPr>
          <w:rFonts w:ascii="宋体" w:hAnsi="宋体" w:hint="eastAsia"/>
        </w:rPr>
        <w:lastRenderedPageBreak/>
        <w:t>二、结售汇成交冲销（业务代码：6802、6806）</w:t>
      </w:r>
      <w:bookmarkEnd w:id="1607"/>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ind w:firstLineChars="200" w:firstLine="480"/>
        <w:rPr>
          <w:rFonts w:ascii="宋体" w:hAnsi="宋体"/>
          <w:szCs w:val="28"/>
        </w:rPr>
      </w:pPr>
      <w:r>
        <w:rPr>
          <w:rFonts w:ascii="宋体" w:hAnsi="宋体" w:hint="eastAsia"/>
          <w:szCs w:val="28"/>
        </w:rPr>
        <w:t>由于银行或客户原因导致原结售汇交易错误，可通过输入业务编号将原结汇或售汇交易进行冲账操作。具体功能包括当天及历史冲账。</w:t>
      </w:r>
    </w:p>
    <w:p w:rsidR="00EB3A88" w:rsidRDefault="00EB3A88" w:rsidP="00EB3A88">
      <w:pPr>
        <w:pStyle w:val="6"/>
        <w:spacing w:line="360" w:lineRule="auto"/>
        <w:rPr>
          <w:rFonts w:ascii="宋体" w:eastAsia="宋体" w:hAnsi="宋体"/>
        </w:rPr>
      </w:pPr>
      <w:r>
        <w:rPr>
          <w:rFonts w:ascii="宋体" w:eastAsia="宋体" w:hAnsi="宋体" w:hint="eastAsia"/>
        </w:rPr>
        <w:t>（二）风险提示</w:t>
      </w:r>
    </w:p>
    <w:p w:rsidR="00EB3A88" w:rsidRDefault="00EB3A88" w:rsidP="00EB3A88">
      <w:pPr>
        <w:ind w:firstLineChars="200" w:firstLine="480"/>
        <w:rPr>
          <w:rFonts w:ascii="宋体" w:hAnsi="宋体"/>
          <w:color w:val="000000"/>
          <w:szCs w:val="28"/>
        </w:rPr>
      </w:pPr>
      <w:r>
        <w:rPr>
          <w:rFonts w:ascii="宋体" w:hAnsi="宋体" w:hint="eastAsia"/>
          <w:szCs w:val="28"/>
        </w:rPr>
        <w:t>1、</w:t>
      </w:r>
      <w:r>
        <w:rPr>
          <w:rFonts w:ascii="宋体" w:hAnsi="宋体" w:hint="eastAsia"/>
          <w:color w:val="000000"/>
          <w:szCs w:val="28"/>
        </w:rPr>
        <w:t>只有原经办柜员方可进行该笔委托的冲账操作</w:t>
      </w:r>
    </w:p>
    <w:p w:rsidR="00EB3A88" w:rsidRDefault="00EB3A88" w:rsidP="00EB3A88">
      <w:pPr>
        <w:ind w:firstLineChars="200" w:firstLine="480"/>
        <w:rPr>
          <w:rFonts w:ascii="宋体" w:hAnsi="宋体"/>
          <w:szCs w:val="28"/>
        </w:rPr>
      </w:pPr>
      <w:r>
        <w:rPr>
          <w:rFonts w:ascii="宋体" w:hAnsi="宋体" w:hint="eastAsia"/>
          <w:color w:val="000000"/>
          <w:szCs w:val="28"/>
        </w:rPr>
        <w:t>2、</w:t>
      </w:r>
      <w:r>
        <w:rPr>
          <w:rFonts w:ascii="宋体" w:hAnsi="宋体" w:hint="eastAsia"/>
          <w:szCs w:val="28"/>
        </w:rPr>
        <w:t xml:space="preserve">客户原因冲账必须提供一个补差价户口，否则不能冲账 </w:t>
      </w:r>
    </w:p>
    <w:p w:rsidR="00EB3A88" w:rsidRDefault="00EB3A88" w:rsidP="00EB3A88">
      <w:pPr>
        <w:pStyle w:val="6"/>
        <w:spacing w:line="360" w:lineRule="auto"/>
        <w:rPr>
          <w:rFonts w:ascii="宋体" w:eastAsia="宋体" w:hAnsi="宋体"/>
        </w:rPr>
      </w:pPr>
      <w:r>
        <w:rPr>
          <w:rFonts w:ascii="宋体" w:eastAsia="宋体" w:hAnsi="宋体" w:hint="eastAsia"/>
        </w:rPr>
        <w:t>（三）操作步骤</w:t>
      </w:r>
    </w:p>
    <w:p w:rsidR="00EB3A88" w:rsidRDefault="00EB3A88" w:rsidP="00EB3A88">
      <w:pPr>
        <w:ind w:firstLineChars="200" w:firstLine="480"/>
        <w:rPr>
          <w:rFonts w:ascii="宋体" w:hAnsi="宋体"/>
          <w:szCs w:val="28"/>
        </w:rPr>
      </w:pPr>
      <w:r>
        <w:rPr>
          <w:rFonts w:ascii="宋体" w:hAnsi="宋体" w:hint="eastAsia"/>
          <w:szCs w:val="28"/>
        </w:rPr>
        <w:t>用户点击系统导航－其他中间业务－个人结售汇－点击成交冲销－点击录入－在业务编号输入窗里输入业务编号后确定（也可点击业务编号旁的</w:t>
      </w:r>
      <w:r w:rsidR="0004090F">
        <w:rPr>
          <w:rFonts w:ascii="宋体" w:hAnsi="宋体" w:hint="eastAsia"/>
          <w:noProof/>
          <w:szCs w:val="28"/>
        </w:rPr>
        <w:drawing>
          <wp:inline distT="0" distB="0" distL="0" distR="0">
            <wp:extent cx="276225" cy="228600"/>
            <wp:effectExtent l="1905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07"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ascii="宋体" w:hAnsi="宋体" w:hint="eastAsia"/>
          <w:szCs w:val="28"/>
        </w:rPr>
        <w:t>按钮－点击查询－选择具体的一笔交易－点击确定）－选择冲销类型（客户原因冲消，需输入客户的补差价户口号）－点击通过－主管用户登陆待复核界面复核</w:t>
      </w:r>
    </w:p>
    <w:p w:rsidR="00EB3A88" w:rsidRDefault="00EB3A88" w:rsidP="00EB3A88">
      <w:pPr>
        <w:pStyle w:val="6"/>
        <w:spacing w:line="360" w:lineRule="auto"/>
        <w:rPr>
          <w:rFonts w:ascii="宋体" w:eastAsia="宋体" w:hAnsi="宋体"/>
        </w:rPr>
      </w:pPr>
      <w:r>
        <w:rPr>
          <w:rFonts w:ascii="宋体" w:eastAsia="宋体" w:hAnsi="宋体" w:hint="eastAsia"/>
        </w:rPr>
        <w:t>（四）操作要点</w:t>
      </w:r>
    </w:p>
    <w:p w:rsidR="00EB3A88" w:rsidRDefault="00EB3A88" w:rsidP="00EB3A88">
      <w:pPr>
        <w:ind w:firstLineChars="200" w:firstLine="480"/>
        <w:rPr>
          <w:rFonts w:ascii="宋体" w:hAnsi="宋体"/>
          <w:szCs w:val="28"/>
        </w:rPr>
      </w:pPr>
      <w:r>
        <w:rPr>
          <w:rFonts w:ascii="宋体" w:hAnsi="宋体" w:hint="eastAsia"/>
          <w:szCs w:val="28"/>
        </w:rPr>
        <w:t>主管用户在复核冲账交易时，如果冲销类型需做修改，可点击“退修改”，系统提示执行成功后，经办柜员在“待经办”界面可以看到这笔交易，光标双击后，在原冲销界面重新修改冲销类型。如果拒绝该笔交易，主管用户可直接点击“删除”取消该笔交易。</w:t>
      </w:r>
    </w:p>
    <w:p w:rsidR="00EB3A88" w:rsidRDefault="00EB3A88" w:rsidP="00EB3A88">
      <w:pPr>
        <w:pStyle w:val="6"/>
        <w:spacing w:line="360" w:lineRule="auto"/>
        <w:rPr>
          <w:rFonts w:ascii="宋体" w:eastAsia="宋体" w:hAnsi="宋体"/>
        </w:rPr>
      </w:pPr>
      <w:r>
        <w:rPr>
          <w:rFonts w:ascii="宋体" w:eastAsia="宋体" w:hAnsi="宋体" w:hint="eastAsia"/>
        </w:rPr>
        <w:t>（五）术语解释和参数说明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260"/>
        <w:gridCol w:w="4262"/>
      </w:tblGrid>
      <w:tr w:rsidR="00EB3A88">
        <w:tc>
          <w:tcPr>
            <w:tcW w:w="4260" w:type="dxa"/>
          </w:tcPr>
          <w:p w:rsidR="00EB3A88" w:rsidRDefault="00EB3A88" w:rsidP="00F81691">
            <w:pPr>
              <w:rPr>
                <w:rFonts w:ascii="宋体" w:hAnsi="宋体"/>
                <w:szCs w:val="21"/>
              </w:rPr>
            </w:pPr>
            <w:r>
              <w:rPr>
                <w:rFonts w:ascii="宋体" w:hAnsi="宋体" w:hint="eastAsia"/>
                <w:szCs w:val="21"/>
              </w:rPr>
              <w:t>字段名称</w:t>
            </w:r>
          </w:p>
        </w:tc>
        <w:tc>
          <w:tcPr>
            <w:tcW w:w="4262" w:type="dxa"/>
          </w:tcPr>
          <w:p w:rsidR="00EB3A88" w:rsidRDefault="00EB3A88" w:rsidP="00F81691">
            <w:pPr>
              <w:rPr>
                <w:rFonts w:ascii="宋体" w:hAnsi="宋体"/>
                <w:szCs w:val="21"/>
              </w:rPr>
            </w:pPr>
            <w:r>
              <w:rPr>
                <w:rFonts w:ascii="宋体" w:hAnsi="宋体" w:hint="eastAsia"/>
                <w:szCs w:val="21"/>
              </w:rPr>
              <w:t>含义</w:t>
            </w:r>
          </w:p>
        </w:tc>
      </w:tr>
      <w:tr w:rsidR="00EB3A88">
        <w:tc>
          <w:tcPr>
            <w:tcW w:w="4260" w:type="dxa"/>
          </w:tcPr>
          <w:p w:rsidR="00EB3A88" w:rsidRDefault="00EB3A88" w:rsidP="00F81691">
            <w:pPr>
              <w:rPr>
                <w:rFonts w:ascii="宋体" w:hAnsi="宋体"/>
                <w:szCs w:val="21"/>
              </w:rPr>
            </w:pPr>
            <w:r>
              <w:rPr>
                <w:rFonts w:ascii="宋体" w:hAnsi="宋体" w:hint="eastAsia"/>
                <w:szCs w:val="21"/>
              </w:rPr>
              <w:t>冲销类型</w:t>
            </w:r>
          </w:p>
        </w:tc>
        <w:tc>
          <w:tcPr>
            <w:tcW w:w="4262" w:type="dxa"/>
          </w:tcPr>
          <w:p w:rsidR="00EB3A88" w:rsidRDefault="00EB3A88" w:rsidP="00F81691">
            <w:pPr>
              <w:rPr>
                <w:rFonts w:ascii="宋体" w:hAnsi="宋体"/>
                <w:szCs w:val="21"/>
              </w:rPr>
            </w:pPr>
            <w:r>
              <w:rPr>
                <w:rFonts w:ascii="宋体" w:hAnsi="宋体" w:hint="eastAsia"/>
                <w:szCs w:val="21"/>
              </w:rPr>
              <w:t>可选择：</w:t>
            </w:r>
          </w:p>
          <w:p w:rsidR="00EB3A88" w:rsidRDefault="00EB3A88" w:rsidP="00F81691">
            <w:pPr>
              <w:rPr>
                <w:rFonts w:ascii="宋体" w:hAnsi="宋体"/>
                <w:szCs w:val="21"/>
              </w:rPr>
            </w:pPr>
            <w:r>
              <w:rPr>
                <w:rFonts w:ascii="宋体" w:hAnsi="宋体" w:hint="eastAsia"/>
                <w:szCs w:val="21"/>
              </w:rPr>
              <w:t>B：银行原因冲销</w:t>
            </w:r>
          </w:p>
          <w:p w:rsidR="00EB3A88" w:rsidRDefault="00EB3A88" w:rsidP="00F81691">
            <w:pPr>
              <w:rPr>
                <w:rFonts w:ascii="宋体" w:hAnsi="宋体"/>
                <w:szCs w:val="21"/>
              </w:rPr>
            </w:pPr>
            <w:r>
              <w:rPr>
                <w:rFonts w:ascii="宋体" w:hAnsi="宋体" w:hint="eastAsia"/>
                <w:szCs w:val="21"/>
              </w:rPr>
              <w:t>C：客户原因冲销</w:t>
            </w:r>
          </w:p>
        </w:tc>
      </w:tr>
      <w:tr w:rsidR="00EB3A88">
        <w:tc>
          <w:tcPr>
            <w:tcW w:w="4260" w:type="dxa"/>
          </w:tcPr>
          <w:p w:rsidR="00EB3A88" w:rsidRDefault="00EB3A88" w:rsidP="00F81691">
            <w:pPr>
              <w:rPr>
                <w:rFonts w:ascii="宋体" w:hAnsi="宋体"/>
                <w:szCs w:val="21"/>
              </w:rPr>
            </w:pPr>
            <w:r>
              <w:rPr>
                <w:rFonts w:ascii="宋体" w:hAnsi="宋体" w:hint="eastAsia"/>
                <w:szCs w:val="21"/>
              </w:rPr>
              <w:t>冲销成交汇率</w:t>
            </w:r>
          </w:p>
        </w:tc>
        <w:tc>
          <w:tcPr>
            <w:tcW w:w="4262" w:type="dxa"/>
          </w:tcPr>
          <w:p w:rsidR="00EB3A88" w:rsidRDefault="00EB3A88" w:rsidP="00F81691">
            <w:pPr>
              <w:rPr>
                <w:rFonts w:ascii="宋体" w:hAnsi="宋体"/>
                <w:szCs w:val="21"/>
              </w:rPr>
            </w:pPr>
            <w:r>
              <w:rPr>
                <w:rFonts w:ascii="宋体" w:hAnsi="宋体" w:hint="eastAsia"/>
                <w:szCs w:val="21"/>
              </w:rPr>
              <w:t>本冲销交易对客户的价格。银行原因冲销系统按原交易的价格冲回；客户原因冲销：1、结汇按</w:t>
            </w:r>
            <w:r>
              <w:rPr>
                <w:rFonts w:ascii="宋体" w:hAnsi="宋体" w:hint="eastAsia"/>
                <w:color w:val="000000"/>
                <w:szCs w:val="21"/>
              </w:rPr>
              <w:t>当前汇率（钞卖或汇</w:t>
            </w:r>
            <w:r>
              <w:rPr>
                <w:rFonts w:ascii="宋体" w:hAnsi="宋体" w:hint="eastAsia"/>
                <w:color w:val="000000"/>
                <w:szCs w:val="21"/>
              </w:rPr>
              <w:lastRenderedPageBreak/>
              <w:t>卖价）冲回；2、售汇</w:t>
            </w:r>
            <w:r>
              <w:rPr>
                <w:rFonts w:ascii="宋体" w:hAnsi="宋体" w:hint="eastAsia"/>
                <w:szCs w:val="21"/>
              </w:rPr>
              <w:t>按</w:t>
            </w:r>
            <w:r>
              <w:rPr>
                <w:rFonts w:ascii="宋体" w:hAnsi="宋体" w:hint="eastAsia"/>
                <w:color w:val="000000"/>
                <w:szCs w:val="21"/>
              </w:rPr>
              <w:t>当前汇率（钞买或汇买价）冲回；</w:t>
            </w:r>
          </w:p>
        </w:tc>
      </w:tr>
      <w:tr w:rsidR="00EB3A88">
        <w:tc>
          <w:tcPr>
            <w:tcW w:w="4260" w:type="dxa"/>
          </w:tcPr>
          <w:p w:rsidR="00EB3A88" w:rsidRDefault="00EB3A88" w:rsidP="00F81691">
            <w:pPr>
              <w:rPr>
                <w:rFonts w:ascii="宋体" w:hAnsi="宋体"/>
                <w:szCs w:val="21"/>
              </w:rPr>
            </w:pPr>
            <w:r>
              <w:rPr>
                <w:rFonts w:ascii="宋体" w:hAnsi="宋体" w:hint="eastAsia"/>
                <w:szCs w:val="21"/>
              </w:rPr>
              <w:lastRenderedPageBreak/>
              <w:t>冲销平盘汇率</w:t>
            </w:r>
          </w:p>
        </w:tc>
        <w:tc>
          <w:tcPr>
            <w:tcW w:w="4262" w:type="dxa"/>
          </w:tcPr>
          <w:p w:rsidR="00EB3A88" w:rsidRDefault="00EB3A88" w:rsidP="00F81691">
            <w:pPr>
              <w:rPr>
                <w:rFonts w:ascii="宋体" w:hAnsi="宋体"/>
                <w:szCs w:val="21"/>
              </w:rPr>
            </w:pPr>
            <w:r>
              <w:rPr>
                <w:rFonts w:ascii="宋体" w:hAnsi="宋体" w:hint="eastAsia"/>
                <w:szCs w:val="21"/>
              </w:rPr>
              <w:t>当前冲账交易对总行的价格</w:t>
            </w:r>
          </w:p>
        </w:tc>
      </w:tr>
      <w:tr w:rsidR="00EB3A88">
        <w:tc>
          <w:tcPr>
            <w:tcW w:w="4260" w:type="dxa"/>
          </w:tcPr>
          <w:p w:rsidR="00EB3A88" w:rsidRDefault="00EB3A88" w:rsidP="00F81691">
            <w:pPr>
              <w:rPr>
                <w:rFonts w:ascii="宋体" w:hAnsi="宋体"/>
                <w:szCs w:val="21"/>
              </w:rPr>
            </w:pPr>
            <w:r>
              <w:rPr>
                <w:rFonts w:ascii="宋体" w:hAnsi="宋体" w:hint="eastAsia"/>
                <w:szCs w:val="21"/>
              </w:rPr>
              <w:t>差价货币</w:t>
            </w:r>
          </w:p>
        </w:tc>
        <w:tc>
          <w:tcPr>
            <w:tcW w:w="4262" w:type="dxa"/>
          </w:tcPr>
          <w:p w:rsidR="00EB3A88" w:rsidRDefault="00EB3A88" w:rsidP="00F81691">
            <w:pPr>
              <w:rPr>
                <w:rFonts w:ascii="宋体" w:hAnsi="宋体"/>
                <w:szCs w:val="21"/>
              </w:rPr>
            </w:pPr>
            <w:r>
              <w:rPr>
                <w:rFonts w:ascii="宋体" w:hAnsi="宋体" w:hint="eastAsia"/>
                <w:szCs w:val="21"/>
              </w:rPr>
              <w:t>人民币</w:t>
            </w:r>
          </w:p>
        </w:tc>
      </w:tr>
      <w:tr w:rsidR="00EB3A88">
        <w:tblPrEx>
          <w:tblLook w:val="0000"/>
        </w:tblPrEx>
        <w:trPr>
          <w:trHeight w:val="405"/>
        </w:trPr>
        <w:tc>
          <w:tcPr>
            <w:tcW w:w="4260" w:type="dxa"/>
          </w:tcPr>
          <w:p w:rsidR="00EB3A88" w:rsidRDefault="00EB3A88" w:rsidP="00F81691">
            <w:pPr>
              <w:rPr>
                <w:rFonts w:ascii="宋体" w:hAnsi="宋体"/>
                <w:szCs w:val="21"/>
              </w:rPr>
            </w:pPr>
            <w:r>
              <w:rPr>
                <w:rFonts w:ascii="宋体" w:hAnsi="宋体" w:hint="eastAsia"/>
                <w:szCs w:val="21"/>
              </w:rPr>
              <w:t>需补差价</w:t>
            </w:r>
          </w:p>
        </w:tc>
        <w:tc>
          <w:tcPr>
            <w:tcW w:w="4262" w:type="dxa"/>
          </w:tcPr>
          <w:p w:rsidR="00EB3A88" w:rsidRDefault="00EB3A88" w:rsidP="00F81691">
            <w:pPr>
              <w:rPr>
                <w:rFonts w:ascii="宋体" w:hAnsi="宋体"/>
                <w:szCs w:val="21"/>
              </w:rPr>
            </w:pPr>
            <w:r>
              <w:rPr>
                <w:rFonts w:ascii="宋体" w:hAnsi="宋体" w:hint="eastAsia"/>
                <w:szCs w:val="21"/>
              </w:rPr>
              <w:t>发生冲账交易后银行或客户所承担的盈亏；正值表示亏损，负值表示盈利</w:t>
            </w:r>
          </w:p>
        </w:tc>
      </w:tr>
      <w:tr w:rsidR="00EB3A88">
        <w:tblPrEx>
          <w:tblLook w:val="0000"/>
        </w:tblPrEx>
        <w:trPr>
          <w:trHeight w:val="300"/>
        </w:trPr>
        <w:tc>
          <w:tcPr>
            <w:tcW w:w="4260" w:type="dxa"/>
          </w:tcPr>
          <w:p w:rsidR="00EB3A88" w:rsidRDefault="00EB3A88" w:rsidP="00F81691">
            <w:pPr>
              <w:rPr>
                <w:rFonts w:ascii="宋体" w:hAnsi="宋体"/>
                <w:szCs w:val="21"/>
              </w:rPr>
            </w:pPr>
            <w:r>
              <w:rPr>
                <w:rFonts w:ascii="宋体" w:hAnsi="宋体" w:hint="eastAsia"/>
                <w:szCs w:val="21"/>
              </w:rPr>
              <w:t>人民币全额</w:t>
            </w:r>
          </w:p>
        </w:tc>
        <w:tc>
          <w:tcPr>
            <w:tcW w:w="4262" w:type="dxa"/>
          </w:tcPr>
          <w:p w:rsidR="00EB3A88" w:rsidRDefault="00EB3A88" w:rsidP="00F81691">
            <w:pPr>
              <w:rPr>
                <w:rFonts w:ascii="宋体" w:hAnsi="宋体"/>
                <w:szCs w:val="21"/>
              </w:rPr>
            </w:pPr>
            <w:r>
              <w:rPr>
                <w:rFonts w:ascii="宋体" w:hAnsi="宋体" w:cs="宋体" w:hint="eastAsia"/>
                <w:kern w:val="0"/>
                <w:szCs w:val="21"/>
              </w:rPr>
              <w:t>冲销交易发生的人民币全额。</w:t>
            </w:r>
            <w:r>
              <w:rPr>
                <w:rFonts w:ascii="宋体" w:hAnsi="宋体" w:cs="宋体" w:hint="eastAsia"/>
                <w:kern w:val="0"/>
                <w:szCs w:val="21"/>
                <w:lang w:val="zh-CN"/>
              </w:rPr>
              <w:t>即原交易买入（卖出）的人民币金额＋冲账产生的差价</w:t>
            </w:r>
          </w:p>
        </w:tc>
      </w:tr>
    </w:tbl>
    <w:p w:rsidR="00EB3A88" w:rsidRDefault="00EB3A88" w:rsidP="00EB3A88">
      <w:pPr>
        <w:rPr>
          <w:rFonts w:ascii="宋体" w:hAnsi="宋体"/>
          <w:szCs w:val="28"/>
        </w:rPr>
      </w:pPr>
    </w:p>
    <w:p w:rsidR="00EB3A88" w:rsidRDefault="00EB3A88" w:rsidP="00EB3A88">
      <w:pPr>
        <w:pStyle w:val="6"/>
        <w:spacing w:line="360" w:lineRule="auto"/>
        <w:rPr>
          <w:rFonts w:ascii="宋体" w:eastAsia="宋体" w:hAnsi="宋体"/>
        </w:rPr>
      </w:pPr>
      <w:r>
        <w:rPr>
          <w:rFonts w:ascii="宋体" w:eastAsia="宋体" w:hAnsi="宋体" w:hint="eastAsia"/>
        </w:rPr>
        <w:t>（六）界面</w:t>
      </w:r>
    </w:p>
    <w:p w:rsidR="00EB3A88" w:rsidRDefault="0004090F" w:rsidP="00EB3A88">
      <w:pPr>
        <w:rPr>
          <w:rFonts w:ascii="宋体" w:hAnsi="宋体"/>
          <w:b/>
          <w:szCs w:val="28"/>
        </w:rPr>
      </w:pPr>
      <w:r>
        <w:rPr>
          <w:rFonts w:ascii="宋体" w:hAnsi="宋体" w:hint="eastAsia"/>
          <w:b/>
          <w:noProof/>
          <w:szCs w:val="28"/>
        </w:rPr>
        <w:drawing>
          <wp:inline distT="0" distB="0" distL="0" distR="0">
            <wp:extent cx="5267325" cy="3952875"/>
            <wp:effectExtent l="19050" t="0" r="9525"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08"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EB3A88" w:rsidRDefault="0004090F" w:rsidP="00EB3A88">
      <w:pPr>
        <w:rPr>
          <w:rFonts w:ascii="宋体" w:hAnsi="宋体"/>
          <w:szCs w:val="28"/>
        </w:rPr>
      </w:pPr>
      <w:r>
        <w:rPr>
          <w:rFonts w:ascii="宋体" w:hAnsi="宋体" w:hint="eastAsia"/>
          <w:noProof/>
          <w:szCs w:val="28"/>
        </w:rPr>
        <w:lastRenderedPageBreak/>
        <w:drawing>
          <wp:inline distT="0" distB="0" distL="0" distR="0">
            <wp:extent cx="5267325" cy="3952875"/>
            <wp:effectExtent l="1905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09"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EB3A88" w:rsidRDefault="00EB3A88" w:rsidP="00EB3A88">
      <w:pPr>
        <w:rPr>
          <w:rFonts w:ascii="宋体" w:hAnsi="宋体"/>
          <w:szCs w:val="28"/>
        </w:rPr>
      </w:pPr>
    </w:p>
    <w:p w:rsidR="00EB3A88" w:rsidRDefault="00EB3A88" w:rsidP="0004090F">
      <w:pPr>
        <w:pStyle w:val="5"/>
        <w:rPr>
          <w:rFonts w:ascii="宋体" w:hAnsi="宋体"/>
        </w:rPr>
      </w:pPr>
      <w:bookmarkStart w:id="1608" w:name="_Toc183928267"/>
      <w:r>
        <w:rPr>
          <w:rFonts w:ascii="宋体" w:hAnsi="宋体" w:hint="eastAsia"/>
        </w:rPr>
        <w:t>三、结售汇冲销补录（业务代码：6803、6807）</w:t>
      </w:r>
      <w:bookmarkEnd w:id="1608"/>
    </w:p>
    <w:p w:rsidR="00EB3A88" w:rsidRDefault="00EB3A88" w:rsidP="00EB3A88">
      <w:pPr>
        <w:pStyle w:val="6"/>
        <w:spacing w:line="360" w:lineRule="auto"/>
        <w:rPr>
          <w:rFonts w:ascii="宋体" w:eastAsia="宋体" w:hAnsi="宋体"/>
        </w:rPr>
      </w:pPr>
      <w:r>
        <w:rPr>
          <w:rFonts w:ascii="宋体" w:eastAsia="宋体" w:hAnsi="宋体" w:hint="eastAsia"/>
        </w:rPr>
        <w:t>（一）功能介绍</w:t>
      </w:r>
    </w:p>
    <w:p w:rsidR="00EB3A88" w:rsidRDefault="00EB3A88" w:rsidP="00EB3A88">
      <w:pPr>
        <w:snapToGrid w:val="0"/>
        <w:ind w:firstLineChars="196" w:firstLine="470"/>
        <w:rPr>
          <w:rFonts w:ascii="宋体" w:hAnsi="宋体"/>
          <w:kern w:val="0"/>
          <w:szCs w:val="28"/>
        </w:rPr>
      </w:pPr>
      <w:r>
        <w:rPr>
          <w:rFonts w:ascii="宋体" w:hAnsi="宋体" w:hint="eastAsia"/>
          <w:kern w:val="0"/>
          <w:szCs w:val="28"/>
        </w:rPr>
        <w:t>通过本功能对已冲销的结售汇交易进行补账操作。具体功能包括当天及历史补账。</w:t>
      </w:r>
    </w:p>
    <w:p w:rsidR="00EB3A88" w:rsidRDefault="00EB3A88" w:rsidP="00EB3A88">
      <w:pPr>
        <w:pStyle w:val="6"/>
        <w:rPr>
          <w:rFonts w:ascii="宋体" w:eastAsia="宋体" w:hAnsi="宋体"/>
          <w:kern w:val="0"/>
        </w:rPr>
      </w:pPr>
      <w:r>
        <w:rPr>
          <w:rFonts w:ascii="宋体" w:eastAsia="宋体" w:hAnsi="宋体" w:hint="eastAsia"/>
          <w:kern w:val="0"/>
        </w:rPr>
        <w:t>（二）风险提示</w:t>
      </w:r>
    </w:p>
    <w:p w:rsidR="00EB3A88" w:rsidRDefault="00EB3A88" w:rsidP="00EB3A88">
      <w:pPr>
        <w:snapToGrid w:val="0"/>
        <w:ind w:firstLineChars="200" w:firstLine="480"/>
        <w:rPr>
          <w:rFonts w:ascii="宋体" w:hAnsi="宋体"/>
          <w:color w:val="000000"/>
          <w:szCs w:val="28"/>
        </w:rPr>
      </w:pPr>
      <w:r>
        <w:rPr>
          <w:rFonts w:ascii="宋体" w:hAnsi="宋体" w:hint="eastAsia"/>
          <w:color w:val="000000"/>
          <w:szCs w:val="28"/>
        </w:rPr>
        <w:t>1、只有原经办柜员方可进行该笔委托的补账操作</w:t>
      </w:r>
    </w:p>
    <w:p w:rsidR="00EB3A88" w:rsidRDefault="00EB3A88" w:rsidP="00EB3A88">
      <w:pPr>
        <w:snapToGrid w:val="0"/>
        <w:ind w:firstLineChars="200" w:firstLine="480"/>
        <w:rPr>
          <w:rFonts w:ascii="宋体" w:hAnsi="宋体"/>
          <w:color w:val="000000"/>
          <w:szCs w:val="28"/>
        </w:rPr>
      </w:pPr>
      <w:r>
        <w:rPr>
          <w:rFonts w:ascii="宋体" w:hAnsi="宋体" w:hint="eastAsia"/>
          <w:color w:val="000000"/>
          <w:szCs w:val="28"/>
        </w:rPr>
        <w:t>2、如果是网点原因引起的冲账，可以补账，补账汇率按原成交汇率；如果是客户原因引起的冲账，不能补账，只能按当前汇率重新委托</w:t>
      </w:r>
    </w:p>
    <w:p w:rsidR="00EB3A88" w:rsidRDefault="00EB3A88" w:rsidP="00EB3A88">
      <w:pPr>
        <w:pStyle w:val="6"/>
        <w:rPr>
          <w:rFonts w:ascii="宋体" w:eastAsia="宋体" w:hAnsi="宋体"/>
        </w:rPr>
      </w:pPr>
      <w:r>
        <w:rPr>
          <w:rFonts w:ascii="宋体" w:eastAsia="宋体" w:hAnsi="宋体" w:hint="eastAsia"/>
        </w:rPr>
        <w:t>（三）操作步骤</w:t>
      </w:r>
    </w:p>
    <w:p w:rsidR="00EB3A88" w:rsidRDefault="00EB3A88" w:rsidP="00EB3A88">
      <w:pPr>
        <w:ind w:firstLineChars="200" w:firstLine="480"/>
        <w:rPr>
          <w:rFonts w:ascii="宋体" w:hAnsi="宋体"/>
          <w:szCs w:val="28"/>
        </w:rPr>
      </w:pPr>
      <w:r>
        <w:rPr>
          <w:rFonts w:ascii="宋体" w:hAnsi="宋体" w:hint="eastAsia"/>
          <w:szCs w:val="28"/>
        </w:rPr>
        <w:t>点击招商银行业务平台－点击其他中间业务－点击个人结售汇（业务代码：6800）－点击冲销补录（业务代码：6803）－点击录入－在业务编号输入窗内输入业务编号后点击确定（也可点击业务编号旁的</w:t>
      </w:r>
      <w:r w:rsidR="0004090F">
        <w:rPr>
          <w:rFonts w:ascii="宋体" w:hAnsi="宋体" w:hint="eastAsia"/>
          <w:noProof/>
          <w:szCs w:val="28"/>
        </w:rPr>
        <w:drawing>
          <wp:inline distT="0" distB="0" distL="0" distR="0">
            <wp:extent cx="276225" cy="228600"/>
            <wp:effectExtent l="19050" t="0" r="952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07"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ascii="宋体" w:hAnsi="宋体" w:hint="eastAsia"/>
          <w:szCs w:val="28"/>
        </w:rPr>
        <w:t>按钮－点击查询－选择具体</w:t>
      </w:r>
      <w:r>
        <w:rPr>
          <w:rFonts w:ascii="宋体" w:hAnsi="宋体" w:hint="eastAsia"/>
          <w:szCs w:val="28"/>
        </w:rPr>
        <w:lastRenderedPageBreak/>
        <w:t>的一笔交易－点击确定）－在出款金额一栏输入卖出金额－点击通过－主管用户登陆待复核界面复核</w:t>
      </w:r>
    </w:p>
    <w:p w:rsidR="00EB3A88" w:rsidRDefault="00EB3A88" w:rsidP="00EB3A88">
      <w:pPr>
        <w:pStyle w:val="6"/>
        <w:rPr>
          <w:rFonts w:ascii="宋体" w:eastAsia="宋体" w:hAnsi="宋体"/>
          <w:kern w:val="0"/>
        </w:rPr>
      </w:pPr>
      <w:r>
        <w:rPr>
          <w:rFonts w:ascii="宋体" w:eastAsia="宋体" w:hAnsi="宋体" w:hint="eastAsia"/>
          <w:kern w:val="0"/>
        </w:rPr>
        <w:t>（四）操作要点</w:t>
      </w:r>
    </w:p>
    <w:p w:rsidR="00EB3A88" w:rsidRDefault="00EB3A88" w:rsidP="00EB3A88">
      <w:pPr>
        <w:snapToGrid w:val="0"/>
        <w:ind w:firstLineChars="200" w:firstLine="480"/>
        <w:rPr>
          <w:rFonts w:ascii="宋体" w:hAnsi="宋体"/>
          <w:szCs w:val="28"/>
        </w:rPr>
      </w:pPr>
      <w:r>
        <w:rPr>
          <w:rFonts w:ascii="宋体" w:hAnsi="宋体" w:hint="eastAsia"/>
          <w:szCs w:val="28"/>
        </w:rPr>
        <w:t>现金补录，柜员经办完补录交易后，主管用户在复核补录交易时，如果补账金额需做修改或拒绝交易通过，直接点击“删除”，系统会提示“编号为XXXX的现金单已生成或发生了变化，点击“打印”打印新生成的现金单后在现金系统里退钞，在补账界面重新补录新的金额</w:t>
      </w:r>
    </w:p>
    <w:p w:rsidR="00EB3A88" w:rsidRDefault="00EB3A88" w:rsidP="00EB3A88">
      <w:pPr>
        <w:pStyle w:val="6"/>
        <w:rPr>
          <w:rFonts w:ascii="宋体" w:eastAsia="宋体" w:hAnsi="宋体"/>
          <w:kern w:val="0"/>
        </w:rPr>
      </w:pPr>
      <w:r>
        <w:rPr>
          <w:rFonts w:ascii="宋体" w:eastAsia="宋体" w:hAnsi="宋体" w:hint="eastAsia"/>
          <w:kern w:val="0"/>
        </w:rPr>
        <w:t>（五）界面</w:t>
      </w:r>
    </w:p>
    <w:p w:rsidR="00EB3A88" w:rsidRDefault="0004090F" w:rsidP="00EB3A88">
      <w:pPr>
        <w:snapToGrid w:val="0"/>
        <w:rPr>
          <w:rFonts w:ascii="宋体" w:hAnsi="宋体"/>
          <w:b/>
          <w:kern w:val="0"/>
          <w:szCs w:val="28"/>
        </w:rPr>
      </w:pPr>
      <w:r>
        <w:rPr>
          <w:rFonts w:ascii="宋体" w:hAnsi="宋体" w:hint="eastAsia"/>
          <w:b/>
          <w:noProof/>
          <w:kern w:val="0"/>
          <w:szCs w:val="28"/>
        </w:rPr>
        <w:drawing>
          <wp:inline distT="0" distB="0" distL="0" distR="0">
            <wp:extent cx="5267325" cy="3952875"/>
            <wp:effectExtent l="1905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10"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EB3A88" w:rsidRDefault="0004090F" w:rsidP="00EB3A88">
      <w:pPr>
        <w:snapToGrid w:val="0"/>
        <w:rPr>
          <w:rFonts w:ascii="宋体" w:hAnsi="宋体"/>
          <w:b/>
          <w:kern w:val="0"/>
          <w:szCs w:val="28"/>
        </w:rPr>
      </w:pPr>
      <w:r>
        <w:rPr>
          <w:rFonts w:ascii="宋体" w:hAnsi="宋体" w:hint="eastAsia"/>
          <w:b/>
          <w:noProof/>
          <w:kern w:val="0"/>
          <w:szCs w:val="28"/>
        </w:rPr>
        <w:lastRenderedPageBreak/>
        <w:drawing>
          <wp:inline distT="0" distB="0" distL="0" distR="0">
            <wp:extent cx="5267325" cy="3952875"/>
            <wp:effectExtent l="1905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511"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EB3A88" w:rsidRDefault="00EB3A88" w:rsidP="00EB3A88">
      <w:pPr>
        <w:snapToGrid w:val="0"/>
        <w:rPr>
          <w:rFonts w:ascii="宋体" w:hAnsi="宋体"/>
          <w:b/>
          <w:kern w:val="0"/>
          <w:szCs w:val="28"/>
        </w:rPr>
      </w:pPr>
    </w:p>
    <w:p w:rsidR="00EB3A88" w:rsidRDefault="00EB3A88" w:rsidP="0004090F">
      <w:pPr>
        <w:pStyle w:val="5"/>
        <w:rPr>
          <w:rFonts w:ascii="宋体" w:hAnsi="宋体"/>
          <w:kern w:val="0"/>
        </w:rPr>
      </w:pPr>
      <w:bookmarkStart w:id="1609" w:name="_Toc183928268"/>
      <w:r>
        <w:rPr>
          <w:rFonts w:ascii="宋体" w:hAnsi="宋体" w:hint="eastAsia"/>
          <w:kern w:val="0"/>
        </w:rPr>
        <w:t>四、当前实时汇率查询（业务代码：6811）</w:t>
      </w:r>
      <w:bookmarkEnd w:id="1609"/>
    </w:p>
    <w:p w:rsidR="00EB3A88" w:rsidRDefault="00EB3A88" w:rsidP="00EB3A88">
      <w:pPr>
        <w:pStyle w:val="6"/>
        <w:rPr>
          <w:rFonts w:ascii="宋体" w:eastAsia="宋体" w:hAnsi="宋体"/>
          <w:kern w:val="0"/>
        </w:rPr>
      </w:pPr>
      <w:r>
        <w:rPr>
          <w:rFonts w:ascii="宋体" w:eastAsia="宋体" w:hAnsi="宋体" w:hint="eastAsia"/>
          <w:kern w:val="0"/>
        </w:rPr>
        <w:t>（一）功能介绍</w:t>
      </w:r>
    </w:p>
    <w:p w:rsidR="00EB3A88" w:rsidRDefault="00EB3A88" w:rsidP="00EB3A88">
      <w:pPr>
        <w:snapToGrid w:val="0"/>
        <w:ind w:firstLine="435"/>
        <w:rPr>
          <w:rFonts w:ascii="宋体" w:hAnsi="宋体"/>
          <w:kern w:val="0"/>
          <w:szCs w:val="28"/>
        </w:rPr>
      </w:pPr>
      <w:r>
        <w:rPr>
          <w:rFonts w:ascii="宋体" w:hAnsi="宋体" w:hint="eastAsia"/>
          <w:kern w:val="0"/>
          <w:szCs w:val="28"/>
        </w:rPr>
        <w:t>通过此功能可查询当前的实时汇率</w:t>
      </w:r>
    </w:p>
    <w:p w:rsidR="00EB3A88" w:rsidRDefault="00EB3A88" w:rsidP="0004090F">
      <w:pPr>
        <w:pStyle w:val="5"/>
        <w:rPr>
          <w:rFonts w:ascii="宋体" w:hAnsi="宋体"/>
          <w:kern w:val="0"/>
        </w:rPr>
      </w:pPr>
      <w:bookmarkStart w:id="1610" w:name="_Toc183928269"/>
      <w:r>
        <w:rPr>
          <w:rFonts w:ascii="宋体" w:hAnsi="宋体" w:hint="eastAsia"/>
          <w:kern w:val="0"/>
        </w:rPr>
        <w:t>五、当前牌价汇率查询（业务代码：6812）</w:t>
      </w:r>
      <w:bookmarkEnd w:id="1610"/>
    </w:p>
    <w:p w:rsidR="00EB3A88" w:rsidRDefault="00EB3A88" w:rsidP="00EB3A88">
      <w:pPr>
        <w:pStyle w:val="6"/>
        <w:rPr>
          <w:rFonts w:ascii="宋体" w:eastAsia="宋体" w:hAnsi="宋体"/>
          <w:kern w:val="0"/>
        </w:rPr>
      </w:pPr>
      <w:r>
        <w:rPr>
          <w:rFonts w:ascii="宋体" w:eastAsia="宋体" w:hAnsi="宋体" w:hint="eastAsia"/>
          <w:kern w:val="0"/>
        </w:rPr>
        <w:t>（一）功能介绍</w:t>
      </w:r>
    </w:p>
    <w:p w:rsidR="00EB3A88" w:rsidRDefault="00EB3A88" w:rsidP="00EB3A88">
      <w:pPr>
        <w:snapToGrid w:val="0"/>
        <w:ind w:firstLine="435"/>
        <w:rPr>
          <w:rFonts w:ascii="宋体" w:hAnsi="宋体"/>
          <w:kern w:val="0"/>
          <w:szCs w:val="28"/>
        </w:rPr>
      </w:pPr>
      <w:r>
        <w:rPr>
          <w:rFonts w:ascii="宋体" w:hAnsi="宋体" w:hint="eastAsia"/>
          <w:kern w:val="0"/>
          <w:szCs w:val="28"/>
        </w:rPr>
        <w:t>通过此功能可查询到当前的牌价汇率</w:t>
      </w:r>
    </w:p>
    <w:p w:rsidR="00EB3A88" w:rsidRDefault="00EB3A88" w:rsidP="00EB3A88">
      <w:pPr>
        <w:snapToGrid w:val="0"/>
        <w:rPr>
          <w:rFonts w:ascii="宋体" w:hAnsi="宋体"/>
          <w:kern w:val="0"/>
          <w:szCs w:val="28"/>
        </w:rPr>
      </w:pPr>
    </w:p>
    <w:p w:rsidR="00EB3A88" w:rsidRDefault="00EB3A88" w:rsidP="0004090F">
      <w:pPr>
        <w:pStyle w:val="5"/>
        <w:rPr>
          <w:rFonts w:ascii="宋体" w:hAnsi="宋体"/>
          <w:kern w:val="0"/>
        </w:rPr>
      </w:pPr>
      <w:bookmarkStart w:id="1611" w:name="_Toc183928270"/>
      <w:r>
        <w:rPr>
          <w:rFonts w:ascii="宋体" w:hAnsi="宋体" w:hint="eastAsia"/>
          <w:kern w:val="0"/>
        </w:rPr>
        <w:t>六、历史实时汇率查询（业务代码：6813）</w:t>
      </w:r>
      <w:bookmarkEnd w:id="1611"/>
    </w:p>
    <w:p w:rsidR="00EB3A88" w:rsidRDefault="00EB3A88" w:rsidP="00EB3A88">
      <w:pPr>
        <w:pStyle w:val="6"/>
        <w:rPr>
          <w:rFonts w:ascii="宋体" w:eastAsia="宋体" w:hAnsi="宋体"/>
          <w:kern w:val="0"/>
        </w:rPr>
      </w:pPr>
      <w:r>
        <w:rPr>
          <w:rFonts w:ascii="宋体" w:eastAsia="宋体" w:hAnsi="宋体" w:hint="eastAsia"/>
          <w:kern w:val="0"/>
        </w:rPr>
        <w:t>（一）功能介绍</w:t>
      </w:r>
    </w:p>
    <w:p w:rsidR="00EB3A88" w:rsidRDefault="00EB3A88" w:rsidP="00EB3A88">
      <w:pPr>
        <w:ind w:firstLineChars="200" w:firstLine="480"/>
        <w:rPr>
          <w:rFonts w:ascii="宋体" w:hAnsi="宋体"/>
          <w:b/>
          <w:kern w:val="0"/>
          <w:szCs w:val="28"/>
        </w:rPr>
      </w:pPr>
      <w:r>
        <w:rPr>
          <w:rFonts w:ascii="宋体" w:hAnsi="宋体" w:hint="eastAsia"/>
          <w:kern w:val="0"/>
          <w:szCs w:val="28"/>
        </w:rPr>
        <w:t>通过此功能可查</w:t>
      </w:r>
      <w:r>
        <w:rPr>
          <w:rFonts w:ascii="宋体" w:hAnsi="宋体" w:hint="eastAsia"/>
          <w:szCs w:val="28"/>
        </w:rPr>
        <w:t>到某一货币对的历史汇率。</w:t>
      </w:r>
    </w:p>
    <w:p w:rsidR="00EB3A88" w:rsidRDefault="00EB3A88" w:rsidP="0004090F">
      <w:pPr>
        <w:pStyle w:val="5"/>
        <w:rPr>
          <w:rFonts w:ascii="宋体" w:hAnsi="宋体"/>
          <w:kern w:val="0"/>
        </w:rPr>
      </w:pPr>
      <w:bookmarkStart w:id="1612" w:name="_Toc183928271"/>
      <w:r>
        <w:rPr>
          <w:rFonts w:ascii="宋体" w:hAnsi="宋体" w:hint="eastAsia"/>
          <w:kern w:val="0"/>
        </w:rPr>
        <w:lastRenderedPageBreak/>
        <w:t>七、历史牌价汇率查询（业务代码：6814）</w:t>
      </w:r>
      <w:bookmarkEnd w:id="1612"/>
    </w:p>
    <w:p w:rsidR="00EB3A88" w:rsidRDefault="00EB3A88" w:rsidP="00EB3A88">
      <w:pPr>
        <w:pStyle w:val="6"/>
        <w:rPr>
          <w:rFonts w:ascii="宋体" w:eastAsia="宋体" w:hAnsi="宋体"/>
          <w:kern w:val="0"/>
        </w:rPr>
      </w:pPr>
      <w:r>
        <w:rPr>
          <w:rFonts w:ascii="宋体" w:eastAsia="宋体" w:hAnsi="宋体" w:hint="eastAsia"/>
          <w:kern w:val="0"/>
        </w:rPr>
        <w:t>（一）功能介绍</w:t>
      </w:r>
    </w:p>
    <w:p w:rsidR="00EB3A88" w:rsidRDefault="00EB3A88" w:rsidP="00EB3A88">
      <w:pPr>
        <w:snapToGrid w:val="0"/>
        <w:ind w:firstLineChars="196" w:firstLine="470"/>
        <w:rPr>
          <w:rFonts w:ascii="宋体" w:hAnsi="宋体"/>
          <w:b/>
          <w:kern w:val="0"/>
          <w:szCs w:val="28"/>
        </w:rPr>
      </w:pPr>
      <w:r>
        <w:rPr>
          <w:rFonts w:ascii="宋体" w:hAnsi="宋体" w:hint="eastAsia"/>
          <w:kern w:val="0"/>
          <w:szCs w:val="28"/>
        </w:rPr>
        <w:t>通过此功能可查到所有币种的历史牌价汇率</w:t>
      </w:r>
    </w:p>
    <w:p w:rsidR="00EB3A88" w:rsidRDefault="00EB3A88" w:rsidP="0004090F">
      <w:pPr>
        <w:pStyle w:val="6"/>
        <w:rPr>
          <w:rFonts w:ascii="宋体" w:eastAsia="宋体" w:hAnsi="宋体"/>
          <w:kern w:val="0"/>
          <w:sz w:val="28"/>
        </w:rPr>
      </w:pPr>
      <w:r>
        <w:rPr>
          <w:rFonts w:ascii="宋体" w:eastAsia="宋体" w:hAnsi="宋体" w:hint="eastAsia"/>
          <w:kern w:val="0"/>
          <w:sz w:val="28"/>
        </w:rPr>
        <w:t>八、结汇业务查询（业务代码：6815）</w:t>
      </w:r>
    </w:p>
    <w:p w:rsidR="00EB3A88" w:rsidRDefault="00EB3A88" w:rsidP="00EB3A88">
      <w:pPr>
        <w:pStyle w:val="6"/>
        <w:rPr>
          <w:rFonts w:ascii="宋体" w:eastAsia="宋体" w:hAnsi="宋体"/>
          <w:kern w:val="0"/>
        </w:rPr>
      </w:pPr>
      <w:r>
        <w:rPr>
          <w:rFonts w:ascii="宋体" w:eastAsia="宋体" w:hAnsi="宋体" w:hint="eastAsia"/>
          <w:kern w:val="0"/>
        </w:rPr>
        <w:t>（一）功能介绍</w:t>
      </w:r>
    </w:p>
    <w:p w:rsidR="00EB3A88" w:rsidRDefault="00EB3A88" w:rsidP="00EB3A88">
      <w:pPr>
        <w:snapToGrid w:val="0"/>
        <w:ind w:firstLineChars="200" w:firstLine="480"/>
        <w:rPr>
          <w:rFonts w:ascii="宋体" w:hAnsi="宋体"/>
        </w:rPr>
      </w:pPr>
      <w:r>
        <w:rPr>
          <w:rFonts w:ascii="宋体" w:hAnsi="宋体" w:hint="eastAsia"/>
          <w:kern w:val="0"/>
        </w:rPr>
        <w:t>通过此功能</w:t>
      </w:r>
      <w:r>
        <w:rPr>
          <w:rFonts w:ascii="宋体" w:hAnsi="宋体" w:hint="eastAsia"/>
        </w:rPr>
        <w:t>可查到本网点当天或历史的所有结汇交易</w:t>
      </w:r>
    </w:p>
    <w:p w:rsidR="00EB3A88" w:rsidRDefault="00EB3A88" w:rsidP="00EB3A88">
      <w:pPr>
        <w:pStyle w:val="6"/>
        <w:rPr>
          <w:rFonts w:ascii="宋体" w:eastAsia="宋体" w:hAnsi="宋体"/>
          <w:b w:val="0"/>
        </w:rPr>
      </w:pPr>
      <w:r>
        <w:rPr>
          <w:rFonts w:ascii="宋体" w:eastAsia="宋体" w:hAnsi="宋体" w:hint="eastAsia"/>
          <w:b w:val="0"/>
        </w:rPr>
        <w:t>（二）操作步骤</w:t>
      </w:r>
    </w:p>
    <w:p w:rsidR="00EB3A88" w:rsidRDefault="00EB3A88" w:rsidP="00EB3A88">
      <w:pPr>
        <w:ind w:firstLineChars="200" w:firstLine="480"/>
        <w:rPr>
          <w:rFonts w:ascii="宋体" w:hAnsi="宋体"/>
          <w:b/>
          <w:szCs w:val="28"/>
        </w:rPr>
      </w:pPr>
      <w:r>
        <w:rPr>
          <w:rFonts w:ascii="宋体" w:hAnsi="宋体" w:hint="eastAsia"/>
          <w:szCs w:val="28"/>
        </w:rPr>
        <w:t>用户点击“结汇业务查询”，进入结汇交易查询界面，委托日期的起止时间默认为当天，点击“查询”，也可选择具体的一项查询条件后，点击“查询”。（例如：通过客户号来查结汇交易，在客户号一栏直接输入客户号或点击</w:t>
      </w:r>
      <w:r w:rsidR="0004090F">
        <w:rPr>
          <w:rFonts w:ascii="宋体" w:hAnsi="宋体" w:hint="eastAsia"/>
          <w:noProof/>
          <w:szCs w:val="28"/>
        </w:rPr>
        <w:drawing>
          <wp:inline distT="0" distB="0" distL="0" distR="0">
            <wp:extent cx="276225" cy="247650"/>
            <wp:effectExtent l="1905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512" cstate="print"/>
                    <a:srcRect/>
                    <a:stretch>
                      <a:fillRect/>
                    </a:stretch>
                  </pic:blipFill>
                  <pic:spPr bwMode="auto">
                    <a:xfrm>
                      <a:off x="0" y="0"/>
                      <a:ext cx="276225" cy="247650"/>
                    </a:xfrm>
                    <a:prstGeom prst="rect">
                      <a:avLst/>
                    </a:prstGeom>
                    <a:noFill/>
                    <a:ln w="9525">
                      <a:noFill/>
                      <a:miter lim="800000"/>
                      <a:headEnd/>
                      <a:tailEnd/>
                    </a:ln>
                  </pic:spPr>
                </pic:pic>
              </a:graphicData>
            </a:graphic>
          </wp:inline>
        </w:drawing>
      </w:r>
      <w:r>
        <w:rPr>
          <w:rFonts w:ascii="宋体" w:hAnsi="宋体" w:hint="eastAsia"/>
          <w:szCs w:val="28"/>
        </w:rPr>
        <w:t>，输入客户的卡号来查询客户号，然后点击确定）如果需要查询具体某一笔交易的明细，可用鼠标点中一笔交易，点击“明细”按钮（或双击），如果要清空查询条件，可点击“清空”近钮。如需打印，可单击鼠标右键，输出全部记录到EXCEL打印。</w:t>
      </w:r>
    </w:p>
    <w:p w:rsidR="00EB3A88" w:rsidRDefault="00EB3A88" w:rsidP="0004090F">
      <w:pPr>
        <w:pStyle w:val="5"/>
        <w:rPr>
          <w:rFonts w:ascii="宋体" w:hAnsi="宋体"/>
          <w:kern w:val="0"/>
        </w:rPr>
      </w:pPr>
      <w:bookmarkStart w:id="1613" w:name="_Toc183928272"/>
      <w:r>
        <w:rPr>
          <w:rFonts w:ascii="宋体" w:hAnsi="宋体" w:hint="eastAsia"/>
          <w:kern w:val="0"/>
        </w:rPr>
        <w:t>九、售汇业务查询（业务代码：6816）</w:t>
      </w:r>
      <w:bookmarkEnd w:id="1613"/>
    </w:p>
    <w:p w:rsidR="00EB3A88" w:rsidRDefault="00EB3A88" w:rsidP="00EB3A88">
      <w:pPr>
        <w:pStyle w:val="6"/>
        <w:rPr>
          <w:rFonts w:ascii="宋体" w:eastAsia="宋体" w:hAnsi="宋体"/>
          <w:kern w:val="0"/>
        </w:rPr>
      </w:pPr>
      <w:r>
        <w:rPr>
          <w:rFonts w:ascii="宋体" w:eastAsia="宋体" w:hAnsi="宋体" w:hint="eastAsia"/>
          <w:kern w:val="0"/>
        </w:rPr>
        <w:t>（一）功能介绍</w:t>
      </w:r>
    </w:p>
    <w:p w:rsidR="00EB3A88" w:rsidRDefault="00EB3A88" w:rsidP="00EB3A88">
      <w:pPr>
        <w:snapToGrid w:val="0"/>
        <w:ind w:firstLineChars="200" w:firstLine="480"/>
        <w:rPr>
          <w:rFonts w:ascii="宋体" w:hAnsi="宋体"/>
          <w:kern w:val="0"/>
          <w:szCs w:val="28"/>
        </w:rPr>
      </w:pPr>
      <w:r>
        <w:rPr>
          <w:rFonts w:ascii="宋体" w:hAnsi="宋体" w:hint="eastAsia"/>
          <w:kern w:val="0"/>
          <w:szCs w:val="28"/>
        </w:rPr>
        <w:t>通过此功能可查到本网点当天或历史的所有售汇交易</w:t>
      </w:r>
    </w:p>
    <w:p w:rsidR="00EB3A88" w:rsidRDefault="00EB3A88" w:rsidP="00EB3A88">
      <w:pPr>
        <w:pStyle w:val="6"/>
        <w:rPr>
          <w:rFonts w:ascii="宋体" w:eastAsia="宋体" w:hAnsi="宋体"/>
          <w:kern w:val="0"/>
        </w:rPr>
      </w:pPr>
      <w:r>
        <w:rPr>
          <w:rFonts w:ascii="宋体" w:eastAsia="宋体" w:hAnsi="宋体" w:hint="eastAsia"/>
          <w:kern w:val="0"/>
        </w:rPr>
        <w:t>（二）操作步骤</w:t>
      </w:r>
    </w:p>
    <w:p w:rsidR="00EB3A88" w:rsidRDefault="00EB3A88" w:rsidP="00EB3A88">
      <w:pPr>
        <w:ind w:firstLineChars="200" w:firstLine="480"/>
        <w:rPr>
          <w:rFonts w:ascii="宋体" w:hAnsi="宋体"/>
          <w:kern w:val="0"/>
          <w:szCs w:val="28"/>
        </w:rPr>
      </w:pPr>
      <w:r>
        <w:rPr>
          <w:rFonts w:ascii="宋体" w:hAnsi="宋体" w:hint="eastAsia"/>
          <w:szCs w:val="28"/>
        </w:rPr>
        <w:t>用户点击“售汇业务查询”，进入售汇信息查询界面，委托日期的起止时间默认为当天，点击“查询”，也可选择具体的一项查询条件后，点击“查询”。（例如：通过客户号来查售汇交易，在客户号一栏直接输入客户号或点击</w:t>
      </w:r>
      <w:r w:rsidR="0004090F">
        <w:rPr>
          <w:rFonts w:ascii="宋体" w:hAnsi="宋体" w:hint="eastAsia"/>
          <w:noProof/>
          <w:szCs w:val="28"/>
        </w:rPr>
        <w:drawing>
          <wp:inline distT="0" distB="0" distL="0" distR="0">
            <wp:extent cx="276225" cy="247650"/>
            <wp:effectExtent l="19050" t="0" r="9525"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12" cstate="print"/>
                    <a:srcRect/>
                    <a:stretch>
                      <a:fillRect/>
                    </a:stretch>
                  </pic:blipFill>
                  <pic:spPr bwMode="auto">
                    <a:xfrm>
                      <a:off x="0" y="0"/>
                      <a:ext cx="276225" cy="247650"/>
                    </a:xfrm>
                    <a:prstGeom prst="rect">
                      <a:avLst/>
                    </a:prstGeom>
                    <a:noFill/>
                    <a:ln w="9525">
                      <a:noFill/>
                      <a:miter lim="800000"/>
                      <a:headEnd/>
                      <a:tailEnd/>
                    </a:ln>
                  </pic:spPr>
                </pic:pic>
              </a:graphicData>
            </a:graphic>
          </wp:inline>
        </w:drawing>
      </w:r>
      <w:r>
        <w:rPr>
          <w:rFonts w:ascii="宋体" w:hAnsi="宋体" w:hint="eastAsia"/>
          <w:szCs w:val="28"/>
        </w:rPr>
        <w:t>，输入客户的卡号来查询客户号，然后点击确定）如果需要具体查询某一笔交易的明细，可用鼠标点中一笔交易，点击“明细”按钮（或双击），如果要清空查询条件，可点击“清空”近钮。如需打印，可单击鼠标右键，输出全部记录到EXCEL打印。</w:t>
      </w:r>
    </w:p>
    <w:p w:rsidR="00EB3A88" w:rsidRDefault="00EB3A88" w:rsidP="0004090F">
      <w:pPr>
        <w:pStyle w:val="5"/>
        <w:rPr>
          <w:rFonts w:ascii="宋体" w:hAnsi="宋体"/>
          <w:kern w:val="0"/>
        </w:rPr>
      </w:pPr>
      <w:bookmarkStart w:id="1614" w:name="_Toc183928273"/>
      <w:r>
        <w:rPr>
          <w:rFonts w:ascii="宋体" w:hAnsi="宋体" w:hint="eastAsia"/>
          <w:kern w:val="0"/>
        </w:rPr>
        <w:lastRenderedPageBreak/>
        <w:t>十、部门交易列表查询（业务代码：6817）</w:t>
      </w:r>
      <w:bookmarkEnd w:id="1614"/>
    </w:p>
    <w:p w:rsidR="00EB3A88" w:rsidRDefault="00EB3A88" w:rsidP="00EB3A88">
      <w:pPr>
        <w:pStyle w:val="6"/>
        <w:rPr>
          <w:rFonts w:ascii="宋体" w:eastAsia="宋体" w:hAnsi="宋体"/>
          <w:kern w:val="0"/>
        </w:rPr>
      </w:pPr>
      <w:r>
        <w:rPr>
          <w:rFonts w:ascii="宋体" w:eastAsia="宋体" w:hAnsi="宋体" w:hint="eastAsia"/>
          <w:kern w:val="0"/>
        </w:rPr>
        <w:t>（一）功能介绍</w:t>
      </w:r>
    </w:p>
    <w:p w:rsidR="00EB3A88" w:rsidRDefault="00EB3A88" w:rsidP="00EB3A88">
      <w:pPr>
        <w:snapToGrid w:val="0"/>
        <w:ind w:firstLineChars="200" w:firstLine="480"/>
        <w:rPr>
          <w:rFonts w:ascii="宋体" w:hAnsi="宋体"/>
          <w:kern w:val="0"/>
          <w:szCs w:val="28"/>
        </w:rPr>
      </w:pPr>
      <w:r>
        <w:rPr>
          <w:rFonts w:ascii="宋体" w:hAnsi="宋体" w:hint="eastAsia"/>
          <w:szCs w:val="28"/>
        </w:rPr>
        <w:t>通过此功能可查到本网点当天或历史的所有结售汇交易（包括冲补账）</w:t>
      </w:r>
    </w:p>
    <w:p w:rsidR="00EB3A88" w:rsidRDefault="00EB3A88" w:rsidP="00EB3A88">
      <w:pPr>
        <w:pStyle w:val="6"/>
        <w:rPr>
          <w:rFonts w:ascii="宋体" w:eastAsia="宋体" w:hAnsi="宋体"/>
          <w:kern w:val="0"/>
        </w:rPr>
      </w:pPr>
      <w:r>
        <w:rPr>
          <w:rFonts w:ascii="宋体" w:eastAsia="宋体" w:hAnsi="宋体" w:hint="eastAsia"/>
          <w:kern w:val="0"/>
        </w:rPr>
        <w:t>（二）操作步骤</w:t>
      </w:r>
    </w:p>
    <w:p w:rsidR="00EB3A88" w:rsidRDefault="00EB3A88" w:rsidP="00EB3A88">
      <w:pPr>
        <w:ind w:firstLineChars="200" w:firstLine="480"/>
        <w:rPr>
          <w:rFonts w:ascii="宋体" w:hAnsi="宋体"/>
          <w:szCs w:val="28"/>
        </w:rPr>
      </w:pPr>
      <w:r>
        <w:rPr>
          <w:rFonts w:ascii="宋体" w:hAnsi="宋体" w:hint="eastAsia"/>
          <w:szCs w:val="28"/>
        </w:rPr>
        <w:t>用户点击部门交易列表查询，进入部门交易列表界面，选择开始截止日期，直接点击“查询”，也可通过选择具体的查询条件来进行查询。（例如通过经办用户查询）如需打印，可单击鼠标右键，输出全部记录到EXCEL打印。</w:t>
      </w:r>
    </w:p>
    <w:p w:rsidR="00A83812" w:rsidRDefault="00A83812" w:rsidP="0004090F">
      <w:pPr>
        <w:pStyle w:val="5"/>
        <w:rPr>
          <w:rFonts w:ascii="宋体" w:hAnsi="宋体"/>
          <w:kern w:val="0"/>
        </w:rPr>
      </w:pPr>
      <w:bookmarkStart w:id="1615" w:name="_Toc183938203"/>
      <w:r>
        <w:rPr>
          <w:rFonts w:ascii="宋体" w:hAnsi="宋体" w:hint="eastAsia"/>
          <w:kern w:val="0"/>
        </w:rPr>
        <w:t>十一、客户交易列表查询（业务代码6818）</w:t>
      </w:r>
      <w:bookmarkEnd w:id="1615"/>
    </w:p>
    <w:p w:rsidR="00A83812" w:rsidRDefault="00A83812" w:rsidP="00A83812">
      <w:pPr>
        <w:pStyle w:val="6"/>
        <w:rPr>
          <w:rFonts w:ascii="宋体" w:eastAsia="宋体" w:hAnsi="宋体"/>
          <w:kern w:val="0"/>
        </w:rPr>
      </w:pPr>
      <w:r>
        <w:rPr>
          <w:rFonts w:ascii="宋体" w:eastAsia="宋体" w:hAnsi="宋体" w:hint="eastAsia"/>
          <w:kern w:val="0"/>
        </w:rPr>
        <w:t>（一）功能介绍</w:t>
      </w:r>
    </w:p>
    <w:p w:rsidR="00A83812" w:rsidRDefault="00A83812" w:rsidP="00A83812">
      <w:pPr>
        <w:snapToGrid w:val="0"/>
        <w:ind w:firstLineChars="200" w:firstLine="480"/>
        <w:rPr>
          <w:rFonts w:ascii="宋体" w:hAnsi="宋体"/>
          <w:szCs w:val="28"/>
        </w:rPr>
      </w:pPr>
      <w:r>
        <w:rPr>
          <w:rFonts w:ascii="宋体" w:hAnsi="宋体" w:hint="eastAsia"/>
          <w:kern w:val="0"/>
          <w:szCs w:val="28"/>
        </w:rPr>
        <w:t>通过此功能可查到</w:t>
      </w:r>
      <w:r>
        <w:rPr>
          <w:rFonts w:ascii="宋体" w:hAnsi="宋体" w:hint="eastAsia"/>
          <w:szCs w:val="28"/>
        </w:rPr>
        <w:t>同一客户号下当天或历史的所有结售汇交易（包括冲补账），不包括自助渠道的交易。</w:t>
      </w:r>
    </w:p>
    <w:p w:rsidR="00A83812" w:rsidRDefault="00A83812" w:rsidP="00A83812">
      <w:pPr>
        <w:pStyle w:val="6"/>
        <w:rPr>
          <w:rFonts w:ascii="宋体" w:eastAsia="宋体" w:hAnsi="宋体"/>
        </w:rPr>
      </w:pPr>
      <w:r>
        <w:rPr>
          <w:rFonts w:ascii="宋体" w:eastAsia="宋体" w:hAnsi="宋体" w:hint="eastAsia"/>
        </w:rPr>
        <w:t>（二）操作步骤</w:t>
      </w:r>
    </w:p>
    <w:p w:rsidR="00A83812" w:rsidRDefault="00A83812" w:rsidP="00A83812">
      <w:pPr>
        <w:ind w:firstLineChars="200" w:firstLine="480"/>
        <w:rPr>
          <w:rFonts w:ascii="宋体" w:hAnsi="宋体"/>
          <w:szCs w:val="28"/>
        </w:rPr>
      </w:pPr>
      <w:r>
        <w:rPr>
          <w:rFonts w:ascii="宋体" w:hAnsi="宋体" w:hint="eastAsia"/>
          <w:szCs w:val="28"/>
        </w:rPr>
        <w:t>用户点击客户交易列表查询，进入查询客户交易界面，输入客户号（也可点击客户号旁的</w:t>
      </w:r>
      <w:r w:rsidR="0004090F">
        <w:rPr>
          <w:rFonts w:ascii="宋体" w:hAnsi="宋体" w:hint="eastAsia"/>
          <w:noProof/>
          <w:szCs w:val="28"/>
        </w:rPr>
        <w:drawing>
          <wp:inline distT="0" distB="0" distL="0" distR="0">
            <wp:extent cx="276225" cy="247650"/>
            <wp:effectExtent l="19050" t="0" r="9525"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512" cstate="print"/>
                    <a:srcRect/>
                    <a:stretch>
                      <a:fillRect/>
                    </a:stretch>
                  </pic:blipFill>
                  <pic:spPr bwMode="auto">
                    <a:xfrm>
                      <a:off x="0" y="0"/>
                      <a:ext cx="276225" cy="247650"/>
                    </a:xfrm>
                    <a:prstGeom prst="rect">
                      <a:avLst/>
                    </a:prstGeom>
                    <a:noFill/>
                    <a:ln w="9525">
                      <a:noFill/>
                      <a:miter lim="800000"/>
                      <a:headEnd/>
                      <a:tailEnd/>
                    </a:ln>
                  </pic:spPr>
                </pic:pic>
              </a:graphicData>
            </a:graphic>
          </wp:inline>
        </w:drawing>
      </w:r>
      <w:r>
        <w:rPr>
          <w:rFonts w:ascii="宋体" w:hAnsi="宋体" w:hint="eastAsia"/>
          <w:szCs w:val="28"/>
        </w:rPr>
        <w:t>按钮，输入客户的户口号，回车后，系统取出客户号等客户信息，点击“确定”）选择开始截止日期，直接点击查询，如需打印，可单击鼠标右键，输出全部记录到EXCEL打印。</w:t>
      </w:r>
    </w:p>
    <w:p w:rsidR="004A1DF5" w:rsidRDefault="004A1DF5" w:rsidP="0004090F">
      <w:pPr>
        <w:pStyle w:val="4"/>
        <w:spacing w:before="156" w:after="156"/>
      </w:pPr>
      <w:r>
        <w:br w:type="page"/>
      </w:r>
      <w:bookmarkStart w:id="1616" w:name="_Toc186273632"/>
      <w:r>
        <w:rPr>
          <w:rFonts w:hint="eastAsia"/>
        </w:rPr>
        <w:lastRenderedPageBreak/>
        <w:t>第十六节</w:t>
      </w:r>
      <w:r>
        <w:rPr>
          <w:rFonts w:hint="eastAsia"/>
        </w:rPr>
        <w:t xml:space="preserve">  </w:t>
      </w:r>
      <w:r>
        <w:rPr>
          <w:rFonts w:hint="eastAsia"/>
        </w:rPr>
        <w:t>中间业务平台</w:t>
      </w:r>
      <w:bookmarkEnd w:id="1616"/>
    </w:p>
    <w:p w:rsidR="004A1DF5" w:rsidRDefault="004A1DF5">
      <w:pPr>
        <w:ind w:firstLineChars="200" w:firstLine="480"/>
      </w:pPr>
      <w:r>
        <w:rPr>
          <w:rFonts w:hint="eastAsia"/>
        </w:rPr>
        <w:t>本节主要介绍了中间业务平台总对总的资金代收、代付业务的操作方法，目前包括平安人寿保险代收代付业务和泰康保险代收业务。</w:t>
      </w:r>
    </w:p>
    <w:p w:rsidR="004A1DF5" w:rsidRDefault="004A1DF5" w:rsidP="0004090F">
      <w:pPr>
        <w:pStyle w:val="5"/>
      </w:pPr>
      <w:r>
        <w:rPr>
          <w:rFonts w:hint="eastAsia"/>
        </w:rPr>
        <w:t>一、中间业务平台平安人寿保险代收代付业务（业务代码</w:t>
      </w:r>
      <w:r>
        <w:rPr>
          <w:rFonts w:hint="eastAsia"/>
        </w:rPr>
        <w:t>6901</w:t>
      </w:r>
      <w:r>
        <w:rPr>
          <w:rFonts w:hint="eastAsia"/>
        </w:rPr>
        <w:t>）</w:t>
      </w:r>
    </w:p>
    <w:p w:rsidR="004A1DF5" w:rsidRDefault="004A1DF5">
      <w:pPr>
        <w:pStyle w:val="6"/>
        <w:rPr>
          <w:rFonts w:eastAsia="宋体"/>
          <w:b w:val="0"/>
          <w:bCs w:val="0"/>
        </w:rPr>
      </w:pPr>
      <w:r>
        <w:rPr>
          <w:rFonts w:hint="eastAsia"/>
        </w:rPr>
        <w:t>（一）功能介绍</w:t>
      </w:r>
    </w:p>
    <w:p w:rsidR="004A1DF5" w:rsidRDefault="004A1DF5">
      <w:pPr>
        <w:ind w:firstLineChars="200" w:firstLine="480"/>
      </w:pPr>
      <w:r>
        <w:rPr>
          <w:rFonts w:hint="eastAsia"/>
        </w:rPr>
        <w:t>该功能用于平安人寿保险代收代付业务的首期缴费、撤销、补打首期收据，续期缴费、撤销、查询、补打续期收据，代理给付、给付查询，建立、删除、查询委托协议，代打保险对账单及交易流水查询业务操作。</w:t>
      </w:r>
    </w:p>
    <w:p w:rsidR="004A1DF5" w:rsidRDefault="004A1DF5">
      <w:pPr>
        <w:pStyle w:val="6"/>
      </w:pPr>
      <w:r>
        <w:rPr>
          <w:rFonts w:hint="eastAsia"/>
        </w:rPr>
        <w:t>（二）界面</w:t>
      </w:r>
    </w:p>
    <w:p w:rsidR="004A1DF5" w:rsidRDefault="0004090F">
      <w:r>
        <w:rPr>
          <w:rFonts w:hint="eastAsia"/>
          <w:noProof/>
        </w:rPr>
        <w:drawing>
          <wp:inline distT="0" distB="0" distL="0" distR="0">
            <wp:extent cx="5267325" cy="3781425"/>
            <wp:effectExtent l="19050" t="0" r="952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513" cstate="print"/>
                    <a:srcRect/>
                    <a:stretch>
                      <a:fillRect/>
                    </a:stretch>
                  </pic:blipFill>
                  <pic:spPr bwMode="auto">
                    <a:xfrm>
                      <a:off x="0" y="0"/>
                      <a:ext cx="5267325" cy="3781425"/>
                    </a:xfrm>
                    <a:prstGeom prst="rect">
                      <a:avLst/>
                    </a:prstGeom>
                    <a:noFill/>
                    <a:ln w="9525">
                      <a:noFill/>
                      <a:miter lim="800000"/>
                      <a:headEnd/>
                      <a:tailEnd/>
                    </a:ln>
                  </pic:spPr>
                </pic:pic>
              </a:graphicData>
            </a:graphic>
          </wp:inline>
        </w:drawing>
      </w:r>
    </w:p>
    <w:p w:rsidR="004A1DF5" w:rsidRDefault="004A1DF5">
      <w:pPr>
        <w:pStyle w:val="6"/>
      </w:pPr>
      <w:r>
        <w:rPr>
          <w:rFonts w:hint="eastAsia"/>
        </w:rPr>
        <w:t>（三）风险提示</w:t>
      </w:r>
    </w:p>
    <w:p w:rsidR="004A1DF5" w:rsidRDefault="004A1DF5">
      <w:pPr>
        <w:ind w:firstLineChars="200" w:firstLine="480"/>
      </w:pPr>
      <w:r>
        <w:rPr>
          <w:rFonts w:hint="eastAsia"/>
        </w:rPr>
        <w:t>由于平安人寿保险资金代收付业务实行每日清算，所以出现内部差错只能当天撤销交易，并且须有客户在场才能进行差错调整。</w:t>
      </w:r>
    </w:p>
    <w:p w:rsidR="004A1DF5" w:rsidRDefault="004A1DF5">
      <w:pPr>
        <w:pStyle w:val="6"/>
      </w:pPr>
      <w:r>
        <w:rPr>
          <w:rFonts w:hint="eastAsia"/>
        </w:rPr>
        <w:lastRenderedPageBreak/>
        <w:t>（四）操作要点</w:t>
      </w:r>
    </w:p>
    <w:p w:rsidR="004A1DF5" w:rsidRDefault="004A1DF5">
      <w:pPr>
        <w:numPr>
          <w:ilvl w:val="0"/>
          <w:numId w:val="330"/>
        </w:numPr>
        <w:rPr>
          <w:rFonts w:ascii="宋体" w:hAnsi="宋体"/>
        </w:rPr>
      </w:pPr>
      <w:r>
        <w:rPr>
          <w:rFonts w:ascii="宋体" w:hAnsi="宋体" w:hint="eastAsia"/>
        </w:rPr>
        <w:t>新系统中间业务平台平安人寿代收付业务支持多种资金来源缴纳保费，包括一卡通、存折、现金、现金单、挂账单，代理给付业务资金去向类别支持一卡通或存折。</w:t>
      </w:r>
    </w:p>
    <w:p w:rsidR="004A1DF5" w:rsidRDefault="004A1DF5">
      <w:pPr>
        <w:numPr>
          <w:ilvl w:val="0"/>
          <w:numId w:val="330"/>
        </w:numPr>
        <w:rPr>
          <w:rFonts w:ascii="宋体" w:hAnsi="宋体"/>
        </w:rPr>
      </w:pPr>
      <w:r>
        <w:rPr>
          <w:rFonts w:ascii="宋体" w:hAnsi="宋体" w:hint="eastAsia"/>
        </w:rPr>
        <w:t>对于当日缴纳的首期保费，若客户要求撤销时，可在原网点柜面申请办理首期缴费撤销；通过柜台渠道续期缴费的交易可在原网点柜面申请办理续期缴费撤销，通过网银大众版、电话银行渠道续期缴费的交易可在开户地同城任一网点申请办理续期缴费撤销。</w:t>
      </w:r>
    </w:p>
    <w:p w:rsidR="004A1DF5" w:rsidRDefault="004A1DF5">
      <w:pPr>
        <w:numPr>
          <w:ilvl w:val="0"/>
          <w:numId w:val="330"/>
        </w:numPr>
        <w:rPr>
          <w:rFonts w:ascii="宋体" w:hAnsi="宋体"/>
        </w:rPr>
      </w:pPr>
      <w:r>
        <w:rPr>
          <w:rFonts w:ascii="宋体" w:hint="eastAsia"/>
        </w:rPr>
        <w:t>续期缴费业务中的“发票号”要素，若平安人寿当地分公司的要求代打发票，则该项目为必输项。</w:t>
      </w:r>
    </w:p>
    <w:p w:rsidR="004A1DF5" w:rsidRDefault="004A1DF5">
      <w:pPr>
        <w:numPr>
          <w:ilvl w:val="0"/>
          <w:numId w:val="330"/>
        </w:numPr>
        <w:rPr>
          <w:rFonts w:ascii="宋体" w:hAnsi="宋体"/>
        </w:rPr>
      </w:pPr>
      <w:r>
        <w:rPr>
          <w:rFonts w:ascii="仿宋_GB2312" w:hint="eastAsia"/>
          <w:szCs w:val="28"/>
        </w:rPr>
        <w:t>非密码取款的存折或“一卡通”只能通过柜台缴费；客户投保时使用的身份证件为非居民身份证的保单只能通过柜台和网上缴费。</w:t>
      </w:r>
    </w:p>
    <w:p w:rsidR="004A1DF5" w:rsidRDefault="004A1DF5">
      <w:pPr>
        <w:numPr>
          <w:ilvl w:val="0"/>
          <w:numId w:val="330"/>
        </w:numPr>
        <w:rPr>
          <w:rFonts w:ascii="宋体" w:hAnsi="宋体"/>
        </w:rPr>
      </w:pPr>
      <w:r>
        <w:rPr>
          <w:rFonts w:ascii="宋体" w:hAnsi="宋体" w:hint="eastAsia"/>
        </w:rPr>
        <w:t>在电话银行缴纳续期保费的交易，客户需补打续期缴费收据或续期缴费撤销时，原缴费保单号码中如有英文字母，应输入“*”号代替。</w:t>
      </w:r>
    </w:p>
    <w:p w:rsidR="004A1DF5" w:rsidRDefault="004A1DF5">
      <w:pPr>
        <w:numPr>
          <w:ilvl w:val="0"/>
          <w:numId w:val="330"/>
        </w:numPr>
        <w:rPr>
          <w:rFonts w:ascii="宋体" w:hAnsi="宋体"/>
        </w:rPr>
      </w:pPr>
      <w:r>
        <w:rPr>
          <w:rFonts w:ascii="宋体" w:hAnsi="宋体" w:hint="eastAsia"/>
        </w:rPr>
        <w:t>存折缴费交易撤销时，不提示打印存折，需另进行存折补打操作。</w:t>
      </w:r>
    </w:p>
    <w:p w:rsidR="004A1DF5" w:rsidRDefault="004A1DF5">
      <w:pPr>
        <w:numPr>
          <w:ilvl w:val="0"/>
          <w:numId w:val="330"/>
        </w:numPr>
        <w:rPr>
          <w:rFonts w:ascii="宋体" w:hAnsi="宋体"/>
          <w:vanish/>
          <w:kern w:val="0"/>
        </w:rPr>
      </w:pPr>
      <w:r>
        <w:rPr>
          <w:rFonts w:ascii="宋体" w:hAnsi="宋体" w:hint="eastAsia"/>
        </w:rPr>
        <w:t>建立委托协议功能，支持</w:t>
      </w:r>
      <w:r>
        <w:rPr>
          <w:rFonts w:hint="eastAsia"/>
          <w:szCs w:val="16"/>
        </w:rPr>
        <w:t>凭密码支取的</w:t>
      </w:r>
    </w:p>
    <w:p w:rsidR="004A1DF5" w:rsidRDefault="004A1DF5">
      <w:pPr>
        <w:numPr>
          <w:ilvl w:val="0"/>
          <w:numId w:val="330"/>
        </w:numPr>
        <w:rPr>
          <w:rFonts w:ascii="宋体" w:hAnsi="宋体"/>
        </w:rPr>
      </w:pPr>
      <w:r>
        <w:rPr>
          <w:rFonts w:ascii="宋体" w:hAnsi="宋体" w:hint="eastAsia"/>
        </w:rPr>
        <w:t>一卡通和存折签订协议。</w:t>
      </w:r>
    </w:p>
    <w:p w:rsidR="004A1DF5" w:rsidRDefault="004A1DF5">
      <w:pPr>
        <w:ind w:left="480"/>
        <w:rPr>
          <w:rFonts w:ascii="宋体" w:hAnsi="宋体"/>
        </w:rPr>
      </w:pPr>
      <w:r>
        <w:rPr>
          <w:rFonts w:ascii="宋体" w:hAnsi="宋体" w:hint="eastAsia"/>
        </w:rPr>
        <w:t>8、删除委托协议功能为内部差错调整时使用。</w:t>
      </w:r>
    </w:p>
    <w:p w:rsidR="004A1DF5" w:rsidRDefault="004A1DF5">
      <w:pPr>
        <w:pStyle w:val="6"/>
      </w:pPr>
      <w:r>
        <w:rPr>
          <w:rFonts w:hint="eastAsia"/>
        </w:rPr>
        <w:t>（五）操作步骤</w:t>
      </w:r>
    </w:p>
    <w:p w:rsidR="004A1DF5" w:rsidRDefault="004A1DF5" w:rsidP="0004090F">
      <w:pPr>
        <w:pStyle w:val="7"/>
      </w:pPr>
      <w:r>
        <w:rPr>
          <w:rFonts w:hint="eastAsia"/>
        </w:rPr>
        <w:t>1</w:t>
      </w:r>
      <w:r>
        <w:rPr>
          <w:rFonts w:hint="eastAsia"/>
        </w:rPr>
        <w:t>．首期缴费</w:t>
      </w:r>
    </w:p>
    <w:p w:rsidR="004A1DF5" w:rsidRDefault="004A1DF5">
      <w:pPr>
        <w:numPr>
          <w:ilvl w:val="0"/>
          <w:numId w:val="372"/>
        </w:numPr>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pPr>
        <w:numPr>
          <w:ilvl w:val="0"/>
          <w:numId w:val="372"/>
        </w:numPr>
        <w:rPr>
          <w:rFonts w:ascii="宋体" w:hAnsi="宋体"/>
        </w:rPr>
      </w:pPr>
      <w:r>
        <w:rPr>
          <w:rFonts w:ascii="宋体" w:hAnsi="宋体" w:hint="eastAsia"/>
        </w:rPr>
        <w:t>在中间业务平台主窗体界面选择“平安保险”－“首期缴费”进入平安保险首期缴费界面。</w:t>
      </w:r>
    </w:p>
    <w:p w:rsidR="004A1DF5" w:rsidRDefault="004A1DF5">
      <w:pPr>
        <w:numPr>
          <w:ilvl w:val="0"/>
          <w:numId w:val="372"/>
        </w:numPr>
        <w:rPr>
          <w:rFonts w:ascii="宋体" w:hAnsi="宋体"/>
        </w:rPr>
      </w:pPr>
      <w:r>
        <w:rPr>
          <w:rFonts w:ascii="宋体" w:hAnsi="宋体" w:hint="eastAsia"/>
        </w:rPr>
        <w:t>输入业务员代码、投保人姓名、主险代码、缴费金额要素。输入缴费金额要素后，窗体下方同时显示缴费金额。若平安业务员已经开出暂收收据，则需输入“暂收收据号”，否则该栏数据保持为空。</w:t>
      </w:r>
    </w:p>
    <w:p w:rsidR="004A1DF5" w:rsidRDefault="004A1DF5">
      <w:pPr>
        <w:numPr>
          <w:ilvl w:val="0"/>
          <w:numId w:val="372"/>
        </w:numPr>
        <w:rPr>
          <w:rFonts w:ascii="宋体" w:hAnsi="宋体"/>
        </w:rPr>
      </w:pPr>
      <w:r>
        <w:rPr>
          <w:rFonts w:ascii="宋体" w:hAnsi="宋体" w:hint="eastAsia"/>
        </w:rPr>
        <w:t>选择资金来源类别；</w:t>
      </w:r>
    </w:p>
    <w:p w:rsidR="004A1DF5" w:rsidRDefault="004A1DF5">
      <w:pPr>
        <w:numPr>
          <w:ilvl w:val="0"/>
          <w:numId w:val="372"/>
        </w:numPr>
        <w:rPr>
          <w:rFonts w:ascii="宋体" w:hAnsi="宋体"/>
        </w:rPr>
      </w:pPr>
      <w:r>
        <w:rPr>
          <w:rFonts w:ascii="宋体" w:hAnsi="宋体" w:hint="eastAsia"/>
        </w:rPr>
        <w:t>资金来源为一卡通时操作如下：</w:t>
      </w:r>
    </w:p>
    <w:p w:rsidR="004A1DF5" w:rsidRDefault="004A1DF5">
      <w:pPr>
        <w:numPr>
          <w:ilvl w:val="1"/>
          <w:numId w:val="372"/>
        </w:numPr>
        <w:rPr>
          <w:rFonts w:ascii="宋体" w:hAnsi="宋体"/>
        </w:rPr>
      </w:pPr>
      <w:r>
        <w:rPr>
          <w:rFonts w:ascii="宋体" w:hAnsi="宋体" w:hint="eastAsia"/>
        </w:rPr>
        <w:t>刷卡并输入卡号，界面上方显示户口信息；</w:t>
      </w:r>
    </w:p>
    <w:p w:rsidR="004A1DF5" w:rsidRDefault="004A1DF5">
      <w:pPr>
        <w:numPr>
          <w:ilvl w:val="1"/>
          <w:numId w:val="372"/>
        </w:numPr>
        <w:rPr>
          <w:rFonts w:ascii="宋体" w:hAnsi="宋体"/>
        </w:rPr>
      </w:pPr>
      <w:r>
        <w:rPr>
          <w:rFonts w:ascii="宋体" w:hAnsi="宋体" w:hint="eastAsia"/>
        </w:rPr>
        <w:lastRenderedPageBreak/>
        <w:t>选择支付方式验证框</w:t>
      </w:r>
      <w:r w:rsidRPr="008E1FB9">
        <w:rPr>
          <w:rFonts w:ascii="宋体" w:hAnsi="宋体"/>
        </w:rPr>
        <w:object w:dxaOrig="345" w:dyaOrig="315">
          <v:shape id="_x0000_i1130" type="#_x0000_t75" style="width:17.25pt;height:15.75pt" o:ole="">
            <v:imagedata r:id="rId43" o:title=""/>
          </v:shape>
          <o:OLEObject Type="Embed" ProgID="PBrush" ShapeID="_x0000_i1130" DrawAspect="Content" ObjectID="_1458487606" r:id="rId514"/>
        </w:object>
      </w:r>
      <w:r>
        <w:rPr>
          <w:rFonts w:ascii="宋体" w:hAnsi="宋体" w:hint="eastAsia"/>
        </w:rPr>
        <w:t>，</w:t>
      </w:r>
      <w:r>
        <w:rPr>
          <w:rFonts w:ascii="宋体" w:hAnsi="宋体" w:hint="eastAsia"/>
          <w:bCs/>
        </w:rPr>
        <w:t>验证客户支取方式；</w:t>
      </w:r>
    </w:p>
    <w:p w:rsidR="004A1DF5" w:rsidRDefault="004A1DF5">
      <w:pPr>
        <w:numPr>
          <w:ilvl w:val="1"/>
          <w:numId w:val="372"/>
        </w:numPr>
        <w:rPr>
          <w:rFonts w:ascii="宋体" w:hAnsi="宋体"/>
        </w:rPr>
      </w:pPr>
      <w:r>
        <w:rPr>
          <w:rFonts w:ascii="宋体" w:hAnsi="宋体" w:hint="eastAsia"/>
        </w:rPr>
        <w:t>核对金额无误后选择“确定”按钮；</w:t>
      </w:r>
    </w:p>
    <w:p w:rsidR="004A1DF5" w:rsidRDefault="004A1DF5">
      <w:pPr>
        <w:numPr>
          <w:ilvl w:val="1"/>
          <w:numId w:val="372"/>
        </w:numPr>
        <w:rPr>
          <w:rFonts w:ascii="宋体" w:hAnsi="宋体"/>
        </w:rPr>
      </w:pPr>
      <w:r>
        <w:rPr>
          <w:rFonts w:ascii="宋体" w:hAnsi="宋体" w:hint="eastAsia"/>
        </w:rPr>
        <w:t>提示缴费成功；</w:t>
      </w:r>
    </w:p>
    <w:p w:rsidR="004A1DF5" w:rsidRDefault="004A1DF5">
      <w:pPr>
        <w:numPr>
          <w:ilvl w:val="1"/>
          <w:numId w:val="372"/>
        </w:numPr>
        <w:rPr>
          <w:rFonts w:ascii="宋体" w:hAnsi="宋体"/>
        </w:rPr>
      </w:pPr>
      <w:r>
        <w:rPr>
          <w:rFonts w:ascii="宋体" w:hAnsi="宋体" w:hint="eastAsia"/>
        </w:rPr>
        <w:t>打印输出：“平安人寿委托银行代收首期暂收保险费收款凭证”。</w:t>
      </w:r>
    </w:p>
    <w:p w:rsidR="004A1DF5" w:rsidRDefault="004A1DF5">
      <w:pPr>
        <w:numPr>
          <w:ilvl w:val="0"/>
          <w:numId w:val="372"/>
        </w:numPr>
        <w:rPr>
          <w:rFonts w:ascii="宋体" w:hAnsi="宋体"/>
        </w:rPr>
      </w:pPr>
      <w:r>
        <w:rPr>
          <w:rFonts w:ascii="宋体" w:hAnsi="宋体" w:hint="eastAsia"/>
        </w:rPr>
        <w:t>资金来源为活期存折时操作如下：</w:t>
      </w:r>
    </w:p>
    <w:p w:rsidR="004A1DF5" w:rsidRDefault="004A1DF5">
      <w:pPr>
        <w:numPr>
          <w:ilvl w:val="1"/>
          <w:numId w:val="372"/>
        </w:numPr>
        <w:rPr>
          <w:rFonts w:ascii="宋体" w:hAnsi="宋体"/>
        </w:rPr>
      </w:pPr>
      <w:r>
        <w:rPr>
          <w:rFonts w:ascii="宋体" w:hAnsi="宋体" w:hint="eastAsia"/>
        </w:rPr>
        <w:t>刷折并输入存折户口号，界面上方显示户口信息；</w:t>
      </w:r>
    </w:p>
    <w:p w:rsidR="004A1DF5" w:rsidRDefault="004A1DF5">
      <w:pPr>
        <w:numPr>
          <w:ilvl w:val="1"/>
          <w:numId w:val="372"/>
        </w:numPr>
        <w:rPr>
          <w:rFonts w:ascii="宋体" w:hAnsi="宋体"/>
        </w:rPr>
      </w:pPr>
      <w:r>
        <w:rPr>
          <w:rFonts w:ascii="宋体" w:hAnsi="宋体" w:hint="eastAsia"/>
        </w:rPr>
        <w:t>选择支付方式验证框</w:t>
      </w:r>
      <w:r w:rsidRPr="008E1FB9">
        <w:rPr>
          <w:rFonts w:ascii="宋体" w:hAnsi="宋体"/>
        </w:rPr>
        <w:object w:dxaOrig="345" w:dyaOrig="315">
          <v:shape id="_x0000_i1131" type="#_x0000_t75" style="width:17.25pt;height:15.75pt" o:ole="">
            <v:imagedata r:id="rId43" o:title=""/>
          </v:shape>
          <o:OLEObject Type="Embed" ProgID="PBrush" ShapeID="_x0000_i1131" DrawAspect="Content" ObjectID="_1458487607" r:id="rId515"/>
        </w:object>
      </w:r>
      <w:r>
        <w:rPr>
          <w:rFonts w:ascii="宋体" w:hAnsi="宋体" w:hint="eastAsia"/>
        </w:rPr>
        <w:t>，</w:t>
      </w:r>
      <w:r>
        <w:rPr>
          <w:rFonts w:ascii="宋体" w:hAnsi="宋体" w:hint="eastAsia"/>
          <w:bCs/>
        </w:rPr>
        <w:t>验证客户支取方式；</w:t>
      </w:r>
    </w:p>
    <w:p w:rsidR="004A1DF5" w:rsidRDefault="004A1DF5">
      <w:pPr>
        <w:numPr>
          <w:ilvl w:val="1"/>
          <w:numId w:val="372"/>
        </w:numPr>
        <w:rPr>
          <w:rFonts w:ascii="宋体" w:hAnsi="宋体"/>
        </w:rPr>
      </w:pPr>
      <w:r>
        <w:rPr>
          <w:rFonts w:ascii="宋体" w:hAnsi="宋体" w:hint="eastAsia"/>
        </w:rPr>
        <w:t>核对金额无误后选择“确定”；</w:t>
      </w:r>
    </w:p>
    <w:p w:rsidR="004A1DF5" w:rsidRDefault="004A1DF5">
      <w:pPr>
        <w:numPr>
          <w:ilvl w:val="1"/>
          <w:numId w:val="372"/>
        </w:numPr>
        <w:rPr>
          <w:rFonts w:ascii="宋体" w:hAnsi="宋体"/>
        </w:rPr>
      </w:pPr>
      <w:r>
        <w:rPr>
          <w:rFonts w:ascii="宋体" w:hAnsi="宋体" w:hint="eastAsia"/>
        </w:rPr>
        <w:t>提示缴费成功；</w:t>
      </w:r>
    </w:p>
    <w:p w:rsidR="004A1DF5" w:rsidRDefault="004A1DF5">
      <w:pPr>
        <w:numPr>
          <w:ilvl w:val="1"/>
          <w:numId w:val="372"/>
        </w:numPr>
        <w:rPr>
          <w:rFonts w:ascii="宋体" w:hAnsi="宋体"/>
        </w:rPr>
      </w:pPr>
      <w:r>
        <w:rPr>
          <w:rFonts w:ascii="宋体" w:hAnsi="宋体" w:hint="eastAsia"/>
        </w:rPr>
        <w:t>打印输出：</w:t>
      </w:r>
    </w:p>
    <w:p w:rsidR="004A1DF5" w:rsidRDefault="004A1DF5">
      <w:pPr>
        <w:numPr>
          <w:ilvl w:val="3"/>
          <w:numId w:val="372"/>
        </w:numPr>
        <w:rPr>
          <w:rFonts w:ascii="宋体" w:hAnsi="宋体"/>
        </w:rPr>
      </w:pPr>
      <w:r>
        <w:rPr>
          <w:rFonts w:ascii="宋体" w:hAnsi="宋体" w:hint="eastAsia"/>
        </w:rPr>
        <w:t>打印“平安人寿委托银行代收首期暂收保险费收款凭证”。</w:t>
      </w:r>
    </w:p>
    <w:p w:rsidR="004A1DF5" w:rsidRDefault="004A1DF5">
      <w:pPr>
        <w:numPr>
          <w:ilvl w:val="3"/>
          <w:numId w:val="372"/>
        </w:numPr>
        <w:rPr>
          <w:rFonts w:ascii="宋体" w:hAnsi="宋体"/>
        </w:rPr>
      </w:pPr>
      <w:r>
        <w:rPr>
          <w:rFonts w:ascii="宋体" w:hAnsi="宋体" w:hint="eastAsia"/>
        </w:rPr>
        <w:t>打印“活期存折”。</w:t>
      </w:r>
    </w:p>
    <w:p w:rsidR="004A1DF5" w:rsidRDefault="004A1DF5">
      <w:pPr>
        <w:numPr>
          <w:ilvl w:val="0"/>
          <w:numId w:val="372"/>
        </w:numPr>
        <w:rPr>
          <w:rFonts w:ascii="宋体" w:hAnsi="宋体"/>
        </w:rPr>
      </w:pPr>
      <w:r>
        <w:rPr>
          <w:rFonts w:ascii="宋体" w:hAnsi="宋体" w:hint="eastAsia"/>
        </w:rPr>
        <w:t>资金来源为现金时操作如下：</w:t>
      </w:r>
    </w:p>
    <w:p w:rsidR="004A1DF5" w:rsidRDefault="004A1DF5">
      <w:pPr>
        <w:numPr>
          <w:ilvl w:val="1"/>
          <w:numId w:val="372"/>
        </w:numPr>
        <w:rPr>
          <w:rFonts w:ascii="宋体" w:hAnsi="宋体"/>
        </w:rPr>
      </w:pPr>
      <w:r>
        <w:rPr>
          <w:rFonts w:ascii="宋体" w:hAnsi="宋体" w:hint="eastAsia"/>
        </w:rPr>
        <w:t>选择币种；</w:t>
      </w:r>
    </w:p>
    <w:p w:rsidR="004A1DF5" w:rsidRDefault="004A1DF5">
      <w:pPr>
        <w:numPr>
          <w:ilvl w:val="1"/>
          <w:numId w:val="372"/>
        </w:numPr>
        <w:rPr>
          <w:rFonts w:ascii="宋体" w:hAnsi="宋体"/>
        </w:rPr>
      </w:pPr>
      <w:r>
        <w:rPr>
          <w:rFonts w:ascii="宋体" w:hAnsi="宋体" w:hint="eastAsia"/>
        </w:rPr>
        <w:t>选择“现金收款”，进入“同步现金收款”界面进行收取现金处理；</w:t>
      </w:r>
    </w:p>
    <w:p w:rsidR="004A1DF5" w:rsidRDefault="004A1DF5">
      <w:pPr>
        <w:numPr>
          <w:ilvl w:val="1"/>
          <w:numId w:val="372"/>
        </w:numPr>
        <w:rPr>
          <w:rFonts w:ascii="宋体" w:hAnsi="宋体"/>
        </w:rPr>
      </w:pPr>
      <w:r>
        <w:rPr>
          <w:rFonts w:ascii="宋体" w:hAnsi="宋体" w:hint="eastAsia"/>
        </w:rPr>
        <w:t>核对金额无误后选择“确定”按钮；</w:t>
      </w:r>
    </w:p>
    <w:p w:rsidR="004A1DF5" w:rsidRDefault="004A1DF5">
      <w:pPr>
        <w:numPr>
          <w:ilvl w:val="1"/>
          <w:numId w:val="372"/>
        </w:numPr>
        <w:rPr>
          <w:rFonts w:ascii="宋体" w:hAnsi="宋体"/>
        </w:rPr>
      </w:pPr>
      <w:r>
        <w:rPr>
          <w:rFonts w:ascii="宋体" w:hAnsi="宋体" w:hint="eastAsia"/>
        </w:rPr>
        <w:t>提示缴费成功；</w:t>
      </w:r>
    </w:p>
    <w:p w:rsidR="004A1DF5" w:rsidRDefault="004A1DF5">
      <w:pPr>
        <w:numPr>
          <w:ilvl w:val="1"/>
          <w:numId w:val="372"/>
        </w:numPr>
        <w:rPr>
          <w:rFonts w:ascii="宋体" w:hAnsi="宋体"/>
        </w:rPr>
      </w:pPr>
      <w:r>
        <w:rPr>
          <w:rFonts w:ascii="宋体" w:hAnsi="宋体" w:hint="eastAsia"/>
        </w:rPr>
        <w:t>打印输出：平安人寿委托银行代收首期暂收保险费收款凭证。</w:t>
      </w:r>
    </w:p>
    <w:p w:rsidR="004A1DF5" w:rsidRDefault="004A1DF5">
      <w:pPr>
        <w:numPr>
          <w:ilvl w:val="0"/>
          <w:numId w:val="372"/>
        </w:numPr>
        <w:rPr>
          <w:rFonts w:ascii="宋体" w:hAnsi="宋体"/>
        </w:rPr>
      </w:pPr>
      <w:r>
        <w:rPr>
          <w:rFonts w:ascii="宋体" w:hAnsi="宋体" w:hint="eastAsia"/>
        </w:rPr>
        <w:t>资金来源为现金单时操作如下：</w:t>
      </w:r>
    </w:p>
    <w:p w:rsidR="004A1DF5" w:rsidRDefault="004A1DF5">
      <w:pPr>
        <w:numPr>
          <w:ilvl w:val="1"/>
          <w:numId w:val="372"/>
        </w:numPr>
        <w:rPr>
          <w:rFonts w:ascii="宋体" w:hAnsi="宋体"/>
        </w:rPr>
      </w:pPr>
      <w:r>
        <w:rPr>
          <w:rFonts w:ascii="宋体" w:hAnsi="宋体" w:hint="eastAsia"/>
        </w:rPr>
        <w:t>手工输入现金单号；</w:t>
      </w:r>
    </w:p>
    <w:p w:rsidR="004A1DF5" w:rsidRDefault="004A1DF5">
      <w:pPr>
        <w:numPr>
          <w:ilvl w:val="1"/>
          <w:numId w:val="372"/>
        </w:numPr>
        <w:rPr>
          <w:rFonts w:ascii="宋体" w:hAnsi="宋体"/>
        </w:rPr>
      </w:pPr>
      <w:r>
        <w:rPr>
          <w:rFonts w:ascii="宋体" w:hAnsi="宋体" w:hint="eastAsia"/>
        </w:rPr>
        <w:t>屏幕上方显示现金单信息</w:t>
      </w:r>
      <w:r>
        <w:rPr>
          <w:rFonts w:ascii="宋体" w:hAnsi="宋体" w:hint="eastAsia"/>
          <w:bCs/>
        </w:rPr>
        <w:t>（可为全额支付或部分支付）；</w:t>
      </w:r>
    </w:p>
    <w:p w:rsidR="004A1DF5" w:rsidRDefault="004A1DF5">
      <w:pPr>
        <w:numPr>
          <w:ilvl w:val="1"/>
          <w:numId w:val="372"/>
        </w:numPr>
        <w:rPr>
          <w:rFonts w:ascii="宋体" w:hAnsi="宋体"/>
        </w:rPr>
      </w:pPr>
      <w:r>
        <w:rPr>
          <w:rFonts w:ascii="宋体" w:hAnsi="宋体" w:hint="eastAsia"/>
        </w:rPr>
        <w:t>核对金额无误后选择“确定”；</w:t>
      </w:r>
    </w:p>
    <w:p w:rsidR="004A1DF5" w:rsidRDefault="004A1DF5">
      <w:pPr>
        <w:numPr>
          <w:ilvl w:val="1"/>
          <w:numId w:val="372"/>
        </w:numPr>
        <w:rPr>
          <w:rFonts w:ascii="宋体" w:hAnsi="宋体"/>
        </w:rPr>
      </w:pPr>
      <w:r>
        <w:rPr>
          <w:rFonts w:ascii="宋体" w:hAnsi="宋体" w:hint="eastAsia"/>
        </w:rPr>
        <w:t>系统弹出交互式信息框，根椐客户要求进行“付现”或“打印”操作后，选择“确定”；</w:t>
      </w:r>
    </w:p>
    <w:p w:rsidR="004A1DF5" w:rsidRDefault="004A1DF5">
      <w:pPr>
        <w:numPr>
          <w:ilvl w:val="1"/>
          <w:numId w:val="372"/>
        </w:numPr>
        <w:rPr>
          <w:rFonts w:ascii="宋体" w:hAnsi="宋体"/>
        </w:rPr>
      </w:pPr>
      <w:r>
        <w:rPr>
          <w:rFonts w:ascii="宋体" w:hAnsi="宋体" w:hint="eastAsia"/>
        </w:rPr>
        <w:t>提示缴费成功；</w:t>
      </w:r>
    </w:p>
    <w:p w:rsidR="004A1DF5" w:rsidRDefault="004A1DF5">
      <w:pPr>
        <w:numPr>
          <w:ilvl w:val="1"/>
          <w:numId w:val="372"/>
        </w:numPr>
        <w:rPr>
          <w:rFonts w:ascii="宋体" w:hAnsi="宋体"/>
        </w:rPr>
      </w:pPr>
      <w:r>
        <w:rPr>
          <w:rFonts w:ascii="宋体" w:hAnsi="宋体" w:hint="eastAsia"/>
        </w:rPr>
        <w:t>打印输出：平安人寿委托银行代收首期暂收保险费收款凭证。</w:t>
      </w:r>
    </w:p>
    <w:p w:rsidR="004A1DF5" w:rsidRDefault="004A1DF5">
      <w:pPr>
        <w:numPr>
          <w:ilvl w:val="0"/>
          <w:numId w:val="372"/>
        </w:numPr>
        <w:rPr>
          <w:rFonts w:ascii="宋体" w:hAnsi="宋体"/>
        </w:rPr>
      </w:pPr>
      <w:r>
        <w:rPr>
          <w:rFonts w:ascii="宋体" w:hAnsi="宋体" w:hint="eastAsia"/>
        </w:rPr>
        <w:t>资金来源为挂账单时操作如下：</w:t>
      </w:r>
    </w:p>
    <w:p w:rsidR="004A1DF5" w:rsidRDefault="004A1DF5">
      <w:pPr>
        <w:numPr>
          <w:ilvl w:val="1"/>
          <w:numId w:val="372"/>
        </w:numPr>
        <w:rPr>
          <w:rFonts w:ascii="宋体" w:hAnsi="宋体"/>
        </w:rPr>
      </w:pPr>
      <w:r>
        <w:rPr>
          <w:rFonts w:ascii="宋体" w:hAnsi="宋体" w:hint="eastAsia"/>
        </w:rPr>
        <w:t>手工输入“挂账单号”；</w:t>
      </w:r>
    </w:p>
    <w:p w:rsidR="004A1DF5" w:rsidRDefault="004A1DF5">
      <w:pPr>
        <w:numPr>
          <w:ilvl w:val="1"/>
          <w:numId w:val="372"/>
        </w:numPr>
        <w:rPr>
          <w:rFonts w:ascii="宋体" w:hAnsi="宋体"/>
        </w:rPr>
      </w:pPr>
      <w:r>
        <w:rPr>
          <w:rFonts w:ascii="宋体" w:hAnsi="宋体" w:hint="eastAsia"/>
        </w:rPr>
        <w:t>屏幕上方显示挂账单信息</w:t>
      </w:r>
      <w:r>
        <w:rPr>
          <w:rFonts w:ascii="宋体" w:hAnsi="宋体" w:hint="eastAsia"/>
          <w:bCs/>
        </w:rPr>
        <w:t>（可为全额支付或部分支付）；</w:t>
      </w:r>
    </w:p>
    <w:p w:rsidR="004A1DF5" w:rsidRDefault="004A1DF5">
      <w:pPr>
        <w:numPr>
          <w:ilvl w:val="1"/>
          <w:numId w:val="372"/>
        </w:numPr>
        <w:rPr>
          <w:rFonts w:ascii="宋体" w:hAnsi="宋体"/>
        </w:rPr>
      </w:pPr>
      <w:r>
        <w:rPr>
          <w:rFonts w:ascii="宋体" w:hAnsi="宋体" w:hint="eastAsia"/>
        </w:rPr>
        <w:lastRenderedPageBreak/>
        <w:t>核对金额无误后选择“确定”；</w:t>
      </w:r>
    </w:p>
    <w:p w:rsidR="004A1DF5" w:rsidRDefault="004A1DF5">
      <w:pPr>
        <w:numPr>
          <w:ilvl w:val="1"/>
          <w:numId w:val="372"/>
        </w:numPr>
        <w:rPr>
          <w:rFonts w:ascii="宋体" w:hAnsi="宋体"/>
        </w:rPr>
      </w:pPr>
      <w:r>
        <w:rPr>
          <w:rFonts w:ascii="宋体" w:hAnsi="宋体" w:hint="eastAsia"/>
        </w:rPr>
        <w:t>提示缴费成功；</w:t>
      </w:r>
    </w:p>
    <w:p w:rsidR="004A1DF5" w:rsidRDefault="004A1DF5">
      <w:pPr>
        <w:numPr>
          <w:ilvl w:val="1"/>
          <w:numId w:val="372"/>
        </w:numPr>
        <w:rPr>
          <w:rFonts w:ascii="宋体" w:hAnsi="宋体"/>
        </w:rPr>
      </w:pPr>
      <w:r>
        <w:rPr>
          <w:rFonts w:ascii="宋体" w:hAnsi="宋体" w:hint="eastAsia"/>
        </w:rPr>
        <w:t>打印输出：打印“平安人寿委托银行代收首期暂收保险费收款凭证”。</w:t>
      </w:r>
    </w:p>
    <w:p w:rsidR="004A1DF5" w:rsidRDefault="004A1DF5" w:rsidP="0004090F">
      <w:pPr>
        <w:pStyle w:val="7"/>
      </w:pPr>
      <w:r>
        <w:rPr>
          <w:rFonts w:hint="eastAsia"/>
        </w:rPr>
        <w:t>2</w:t>
      </w:r>
      <w:r>
        <w:rPr>
          <w:rFonts w:hint="eastAsia"/>
        </w:rPr>
        <w:t>．首期缴费撤销</w:t>
      </w:r>
    </w:p>
    <w:p w:rsidR="004A1DF5" w:rsidRDefault="004A1DF5">
      <w:pPr>
        <w:numPr>
          <w:ilvl w:val="0"/>
          <w:numId w:val="373"/>
        </w:numPr>
        <w:rPr>
          <w:rFonts w:ascii="宋体" w:hAnsi="宋体"/>
        </w:rPr>
      </w:pPr>
      <w:r>
        <w:rPr>
          <w:rFonts w:ascii="宋体" w:hAnsi="宋体" w:hint="eastAsia"/>
        </w:rPr>
        <w:t>用户选择“系统导航”－“其他中间业务”－“中间业务平台”－“中间业务平台”或在“业务代码”处输入业务代码“6901”，进入中间业务平台界面；</w:t>
      </w:r>
    </w:p>
    <w:p w:rsidR="004A1DF5" w:rsidRDefault="004A1DF5">
      <w:pPr>
        <w:numPr>
          <w:ilvl w:val="0"/>
          <w:numId w:val="373"/>
        </w:numPr>
        <w:rPr>
          <w:rFonts w:ascii="宋体" w:hAnsi="宋体"/>
        </w:rPr>
      </w:pPr>
      <w:r>
        <w:rPr>
          <w:rFonts w:ascii="宋体" w:hAnsi="宋体" w:hint="eastAsia"/>
        </w:rPr>
        <w:t>在中间业务平台主窗体界面选择“平安保险”－“首期缴费撤销”进入平安保险首期缴费撤销界面；</w:t>
      </w:r>
    </w:p>
    <w:p w:rsidR="004A1DF5" w:rsidRDefault="004A1DF5">
      <w:pPr>
        <w:numPr>
          <w:ilvl w:val="0"/>
          <w:numId w:val="373"/>
        </w:numPr>
        <w:rPr>
          <w:rFonts w:ascii="宋体" w:hAnsi="宋体"/>
        </w:rPr>
      </w:pPr>
      <w:r>
        <w:rPr>
          <w:rFonts w:ascii="宋体" w:hAnsi="宋体" w:hint="eastAsia"/>
        </w:rPr>
        <w:t>输入平安收据号、投保人姓名、业务员代码、主险代码、交易金额要素。输入缴费金额要素后，窗体下方同时显示缴费金额。</w:t>
      </w:r>
    </w:p>
    <w:p w:rsidR="004A1DF5" w:rsidRDefault="004A1DF5">
      <w:pPr>
        <w:numPr>
          <w:ilvl w:val="0"/>
          <w:numId w:val="373"/>
        </w:numPr>
        <w:rPr>
          <w:rFonts w:ascii="宋体" w:hAnsi="宋体"/>
        </w:rPr>
      </w:pPr>
      <w:r>
        <w:rPr>
          <w:rFonts w:ascii="宋体" w:hAnsi="宋体" w:hint="eastAsia"/>
        </w:rPr>
        <w:t>选择首期缴费时提供的资金来源类别；</w:t>
      </w:r>
    </w:p>
    <w:p w:rsidR="004A1DF5" w:rsidRDefault="004A1DF5">
      <w:pPr>
        <w:numPr>
          <w:ilvl w:val="0"/>
          <w:numId w:val="373"/>
        </w:numPr>
        <w:rPr>
          <w:rFonts w:ascii="宋体" w:hAnsi="宋体"/>
        </w:rPr>
      </w:pPr>
      <w:r>
        <w:rPr>
          <w:rFonts w:ascii="宋体" w:hAnsi="宋体" w:hint="eastAsia"/>
        </w:rPr>
        <w:t>资金来源为一卡通时的操作如下：</w:t>
      </w:r>
    </w:p>
    <w:p w:rsidR="004A1DF5" w:rsidRDefault="004A1DF5" w:rsidP="00E538B8">
      <w:pPr>
        <w:numPr>
          <w:ilvl w:val="0"/>
          <w:numId w:val="390"/>
        </w:numPr>
        <w:tabs>
          <w:tab w:val="clear" w:pos="1035"/>
          <w:tab w:val="num" w:pos="1440"/>
        </w:tabs>
        <w:ind w:left="1440"/>
        <w:rPr>
          <w:rFonts w:ascii="宋体" w:hAnsi="宋体"/>
        </w:rPr>
      </w:pPr>
      <w:r>
        <w:rPr>
          <w:rFonts w:ascii="宋体" w:hAnsi="宋体" w:hint="eastAsia"/>
        </w:rPr>
        <w:t>刷卡并输入卡号，界面上方显示户口信息；</w:t>
      </w:r>
    </w:p>
    <w:p w:rsidR="004A1DF5" w:rsidRDefault="004A1DF5" w:rsidP="00E538B8">
      <w:pPr>
        <w:numPr>
          <w:ilvl w:val="0"/>
          <w:numId w:val="390"/>
        </w:numPr>
        <w:tabs>
          <w:tab w:val="clear" w:pos="1035"/>
          <w:tab w:val="num" w:pos="1440"/>
        </w:tabs>
        <w:ind w:left="1440"/>
        <w:rPr>
          <w:rFonts w:ascii="宋体" w:hAnsi="宋体"/>
        </w:rPr>
      </w:pPr>
      <w:r>
        <w:rPr>
          <w:rFonts w:ascii="宋体" w:hAnsi="宋体" w:hint="eastAsia"/>
        </w:rPr>
        <w:t>选择币种，核对金额无误后选择“确定”按钮；</w:t>
      </w:r>
    </w:p>
    <w:p w:rsidR="004A1DF5" w:rsidRDefault="004A1DF5" w:rsidP="00E538B8">
      <w:pPr>
        <w:numPr>
          <w:ilvl w:val="0"/>
          <w:numId w:val="390"/>
        </w:numPr>
        <w:tabs>
          <w:tab w:val="clear" w:pos="1035"/>
          <w:tab w:val="num" w:pos="1440"/>
        </w:tabs>
        <w:ind w:left="1440"/>
        <w:rPr>
          <w:rFonts w:ascii="宋体" w:hAnsi="宋体"/>
        </w:rPr>
      </w:pPr>
      <w:r>
        <w:rPr>
          <w:rFonts w:ascii="宋体" w:hAnsi="宋体" w:hint="eastAsia"/>
        </w:rPr>
        <w:t>系统弹出交互式信息框，提示授权；</w:t>
      </w:r>
    </w:p>
    <w:p w:rsidR="004A1DF5" w:rsidRDefault="004A1DF5" w:rsidP="00E538B8">
      <w:pPr>
        <w:numPr>
          <w:ilvl w:val="0"/>
          <w:numId w:val="390"/>
        </w:numPr>
        <w:tabs>
          <w:tab w:val="clear" w:pos="1035"/>
          <w:tab w:val="num" w:pos="1440"/>
        </w:tabs>
        <w:ind w:left="1440"/>
        <w:rPr>
          <w:rFonts w:ascii="宋体" w:hAnsi="宋体"/>
        </w:rPr>
      </w:pPr>
      <w:r>
        <w:rPr>
          <w:rFonts w:ascii="宋体" w:hAnsi="宋体" w:hint="eastAsia"/>
        </w:rPr>
        <w:t>选择授权，刷卡或输入授权用户和密码后，选择确定；</w:t>
      </w:r>
    </w:p>
    <w:p w:rsidR="004A1DF5" w:rsidRDefault="004A1DF5" w:rsidP="00E538B8">
      <w:pPr>
        <w:numPr>
          <w:ilvl w:val="0"/>
          <w:numId w:val="390"/>
        </w:numPr>
        <w:tabs>
          <w:tab w:val="clear" w:pos="1035"/>
          <w:tab w:val="num" w:pos="1440"/>
        </w:tabs>
        <w:ind w:left="1440"/>
        <w:rPr>
          <w:rFonts w:ascii="宋体" w:hAnsi="宋体"/>
        </w:rPr>
      </w:pPr>
      <w:r>
        <w:rPr>
          <w:rFonts w:ascii="宋体" w:hAnsi="宋体" w:hint="eastAsia"/>
        </w:rPr>
        <w:t>系统提示首期缴费撤销成功。</w:t>
      </w:r>
    </w:p>
    <w:p w:rsidR="004A1DF5" w:rsidRDefault="004A1DF5" w:rsidP="00E538B8">
      <w:pPr>
        <w:numPr>
          <w:ilvl w:val="0"/>
          <w:numId w:val="390"/>
        </w:numPr>
        <w:tabs>
          <w:tab w:val="clear" w:pos="1035"/>
          <w:tab w:val="num" w:pos="1440"/>
        </w:tabs>
        <w:ind w:left="1440"/>
        <w:rPr>
          <w:rFonts w:ascii="宋体" w:hAnsi="宋体"/>
        </w:rPr>
      </w:pPr>
      <w:r>
        <w:rPr>
          <w:rFonts w:ascii="宋体" w:hAnsi="宋体" w:hint="eastAsia"/>
        </w:rPr>
        <w:t>打印输出：打印“平安人寿委手银行代收平安人寿委托银行代收首期暂收保险费收款凭证第一联”。</w:t>
      </w:r>
    </w:p>
    <w:p w:rsidR="004A1DF5" w:rsidRDefault="004A1DF5">
      <w:pPr>
        <w:numPr>
          <w:ilvl w:val="0"/>
          <w:numId w:val="373"/>
        </w:numPr>
        <w:rPr>
          <w:rFonts w:ascii="宋体" w:hAnsi="宋体"/>
        </w:rPr>
      </w:pPr>
      <w:r>
        <w:rPr>
          <w:rFonts w:ascii="宋体" w:hAnsi="宋体" w:hint="eastAsia"/>
        </w:rPr>
        <w:t>资金来源为活期存折时的操作如下：</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刷折并输入存折户口号，界面上方显示户口信息；</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选择币种，核对金额无误后选择“确定”按钮；</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系统弹出交互式信息框，提示授权；</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选择授权，刷卡或输入授权用户和密码后，选择确定；</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系统提示首期缴费撤销成功。</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打印输出：打印“平安人寿委手银行代收平安人寿委托银行代收首期暂收保险费收款凭证第一联”。</w:t>
      </w:r>
    </w:p>
    <w:p w:rsidR="004A1DF5" w:rsidRDefault="004A1DF5">
      <w:pPr>
        <w:numPr>
          <w:ilvl w:val="0"/>
          <w:numId w:val="373"/>
        </w:numPr>
        <w:rPr>
          <w:rFonts w:ascii="宋体" w:hAnsi="宋体"/>
        </w:rPr>
      </w:pPr>
      <w:r>
        <w:rPr>
          <w:rFonts w:ascii="宋体" w:hAnsi="宋体" w:hint="eastAsia"/>
        </w:rPr>
        <w:t>资金来源为现金时的操作如下：</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lastRenderedPageBreak/>
        <w:t>选择币种，核对金额无误后选择“确定”按钮；</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系统弹出交互式信息框，提示授权；</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选择授权，刷卡或输入授权用户和密码后，选择确定；</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系统弹出交互信息显示窗口，提示挂账单已生成；</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打印输出：</w:t>
      </w:r>
    </w:p>
    <w:p w:rsidR="004A1DF5" w:rsidRDefault="004A1DF5">
      <w:pPr>
        <w:numPr>
          <w:ilvl w:val="2"/>
          <w:numId w:val="372"/>
        </w:numPr>
        <w:rPr>
          <w:rFonts w:ascii="宋体" w:hAnsi="宋体"/>
        </w:rPr>
      </w:pPr>
      <w:r>
        <w:rPr>
          <w:rFonts w:ascii="宋体" w:hAnsi="宋体" w:hint="eastAsia"/>
        </w:rPr>
        <w:t>打印“平安人寿委托银行代收平安人寿委托银行代收首期暂收保险费收款凭证第一联”。</w:t>
      </w:r>
    </w:p>
    <w:p w:rsidR="004A1DF5" w:rsidRDefault="004A1DF5">
      <w:pPr>
        <w:numPr>
          <w:ilvl w:val="2"/>
          <w:numId w:val="372"/>
        </w:numPr>
        <w:rPr>
          <w:rFonts w:ascii="宋体" w:hAnsi="宋体"/>
        </w:rPr>
      </w:pPr>
      <w:r>
        <w:rPr>
          <w:rFonts w:ascii="宋体" w:hAnsi="宋体" w:hint="eastAsia"/>
        </w:rPr>
        <w:t>打印新挂账单。</w:t>
      </w:r>
    </w:p>
    <w:p w:rsidR="004A1DF5" w:rsidRDefault="004A1DF5">
      <w:pPr>
        <w:numPr>
          <w:ilvl w:val="0"/>
          <w:numId w:val="373"/>
        </w:numPr>
        <w:rPr>
          <w:rFonts w:ascii="宋体" w:hAnsi="宋体"/>
        </w:rPr>
      </w:pPr>
      <w:r>
        <w:rPr>
          <w:rFonts w:ascii="宋体" w:hAnsi="宋体" w:hint="eastAsia"/>
        </w:rPr>
        <w:t>资金来源为现金单时的操作如下：</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手工输入现金单号；</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屏幕上方显示现金单信息；</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核对金额无误后选择“确定”；</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系统提示首期缴费撤销成功。</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打印输出：平安人寿委手银行代收平安人寿委托银行代收首期暂收保险费收款凭证第一联。</w:t>
      </w:r>
    </w:p>
    <w:p w:rsidR="004A1DF5" w:rsidRDefault="004A1DF5">
      <w:pPr>
        <w:numPr>
          <w:ilvl w:val="0"/>
          <w:numId w:val="373"/>
        </w:numPr>
        <w:rPr>
          <w:rFonts w:ascii="宋体" w:hAnsi="宋体"/>
        </w:rPr>
      </w:pPr>
      <w:r>
        <w:rPr>
          <w:rFonts w:ascii="宋体" w:hAnsi="宋体" w:hint="eastAsia"/>
        </w:rPr>
        <w:t>资金来源为挂账单的操作如下：</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手工输入挂账单号；</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屏幕上方显示挂账单信息；</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核对金额无误后选择“确定”；</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系统提示首期缴费撤销成功。</w:t>
      </w:r>
    </w:p>
    <w:p w:rsidR="004A1DF5" w:rsidRDefault="004A1DF5" w:rsidP="00E538B8">
      <w:pPr>
        <w:numPr>
          <w:ilvl w:val="2"/>
          <w:numId w:val="373"/>
        </w:numPr>
        <w:tabs>
          <w:tab w:val="clear" w:pos="1875"/>
          <w:tab w:val="num" w:pos="1440"/>
        </w:tabs>
        <w:ind w:left="1440"/>
        <w:rPr>
          <w:rFonts w:ascii="宋体" w:hAnsi="宋体"/>
        </w:rPr>
      </w:pPr>
      <w:r>
        <w:rPr>
          <w:rFonts w:ascii="宋体" w:hAnsi="宋体" w:hint="eastAsia"/>
        </w:rPr>
        <w:t>打印输出：平安人寿委手银行代收平安人寿委托银行代收首期暂收保险费收款凭证第一联。</w:t>
      </w:r>
    </w:p>
    <w:p w:rsidR="004A1DF5" w:rsidRDefault="004A1DF5" w:rsidP="0004090F">
      <w:pPr>
        <w:pStyle w:val="7"/>
      </w:pPr>
      <w:r>
        <w:rPr>
          <w:rFonts w:hint="eastAsia"/>
        </w:rPr>
        <w:t>3</w:t>
      </w:r>
      <w:r>
        <w:rPr>
          <w:rFonts w:hint="eastAsia"/>
        </w:rPr>
        <w:t>．补打首期收据</w:t>
      </w:r>
    </w:p>
    <w:p w:rsidR="004A1DF5" w:rsidRDefault="004A1DF5">
      <w:pPr>
        <w:numPr>
          <w:ilvl w:val="0"/>
          <w:numId w:val="374"/>
        </w:numPr>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pPr>
        <w:numPr>
          <w:ilvl w:val="0"/>
          <w:numId w:val="374"/>
        </w:numPr>
        <w:rPr>
          <w:rFonts w:ascii="宋体" w:hAnsi="宋体"/>
        </w:rPr>
      </w:pPr>
      <w:r>
        <w:rPr>
          <w:rFonts w:ascii="宋体" w:hAnsi="宋体" w:hint="eastAsia"/>
        </w:rPr>
        <w:t>在中间业务平台主窗体界面选择“平安保险”－“补打首期收据”进入平安保险补打首期收据界面；</w:t>
      </w:r>
    </w:p>
    <w:p w:rsidR="004A1DF5" w:rsidRDefault="004A1DF5">
      <w:pPr>
        <w:numPr>
          <w:ilvl w:val="0"/>
          <w:numId w:val="374"/>
        </w:numPr>
        <w:rPr>
          <w:rFonts w:ascii="宋体" w:hAnsi="宋体"/>
        </w:rPr>
      </w:pPr>
      <w:r>
        <w:rPr>
          <w:rFonts w:ascii="宋体" w:hAnsi="宋体" w:hint="eastAsia"/>
        </w:rPr>
        <w:t>输入平安收据号，平安收据号为必输项；资金来源类别、支取方式为非必输项。</w:t>
      </w:r>
    </w:p>
    <w:p w:rsidR="004A1DF5" w:rsidRDefault="004A1DF5">
      <w:pPr>
        <w:numPr>
          <w:ilvl w:val="0"/>
          <w:numId w:val="374"/>
        </w:numPr>
        <w:rPr>
          <w:rFonts w:ascii="宋体" w:hAnsi="宋体"/>
        </w:rPr>
      </w:pPr>
      <w:r>
        <w:rPr>
          <w:rFonts w:ascii="宋体" w:hAnsi="宋体" w:hint="eastAsia"/>
        </w:rPr>
        <w:lastRenderedPageBreak/>
        <w:t>选择确定，系统弹出打印模式；</w:t>
      </w:r>
    </w:p>
    <w:p w:rsidR="004A1DF5" w:rsidRDefault="004A1DF5">
      <w:pPr>
        <w:numPr>
          <w:ilvl w:val="0"/>
          <w:numId w:val="374"/>
        </w:numPr>
        <w:rPr>
          <w:rFonts w:ascii="宋体" w:hAnsi="宋体"/>
        </w:rPr>
      </w:pPr>
      <w:r>
        <w:rPr>
          <w:rFonts w:ascii="宋体" w:hAnsi="宋体" w:hint="eastAsia"/>
        </w:rPr>
        <w:t>打印完成后，系统提示平安保险补打首期收据成功。</w:t>
      </w:r>
    </w:p>
    <w:p w:rsidR="004A1DF5" w:rsidRDefault="004A1DF5" w:rsidP="0004090F">
      <w:pPr>
        <w:pStyle w:val="7"/>
      </w:pPr>
      <w:r>
        <w:rPr>
          <w:rFonts w:hint="eastAsia"/>
        </w:rPr>
        <w:t>4</w:t>
      </w:r>
      <w:r>
        <w:rPr>
          <w:rFonts w:hint="eastAsia"/>
        </w:rPr>
        <w:t>．续期保费查询</w:t>
      </w:r>
    </w:p>
    <w:p w:rsidR="004A1DF5" w:rsidRDefault="004A1DF5">
      <w:pPr>
        <w:numPr>
          <w:ilvl w:val="0"/>
          <w:numId w:val="375"/>
        </w:numPr>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pPr>
        <w:numPr>
          <w:ilvl w:val="0"/>
          <w:numId w:val="375"/>
        </w:numPr>
        <w:rPr>
          <w:rFonts w:ascii="宋体" w:hAnsi="宋体"/>
        </w:rPr>
      </w:pPr>
      <w:r>
        <w:rPr>
          <w:rFonts w:ascii="宋体" w:hAnsi="宋体" w:hint="eastAsia"/>
        </w:rPr>
        <w:t>在中间业务平台主窗体界面选择“平安保险”－“续期保费查询”进入平安保险续期保费查询界面；</w:t>
      </w:r>
    </w:p>
    <w:p w:rsidR="004A1DF5" w:rsidRDefault="004A1DF5">
      <w:pPr>
        <w:numPr>
          <w:ilvl w:val="0"/>
          <w:numId w:val="375"/>
        </w:numPr>
        <w:rPr>
          <w:rFonts w:ascii="宋体" w:hAnsi="宋体"/>
        </w:rPr>
      </w:pPr>
      <w:r>
        <w:rPr>
          <w:rFonts w:ascii="宋体" w:hAnsi="宋体" w:hint="eastAsia"/>
        </w:rPr>
        <w:t>输入保单号，保单号为必输项；资金来源类别、支取方式为非必输项。</w:t>
      </w:r>
    </w:p>
    <w:p w:rsidR="004A1DF5" w:rsidRDefault="004A1DF5">
      <w:pPr>
        <w:numPr>
          <w:ilvl w:val="0"/>
          <w:numId w:val="375"/>
        </w:numPr>
        <w:rPr>
          <w:rFonts w:ascii="宋体" w:hAnsi="宋体"/>
        </w:rPr>
      </w:pPr>
      <w:r>
        <w:rPr>
          <w:rFonts w:ascii="宋体" w:hAnsi="宋体" w:hint="eastAsia"/>
        </w:rPr>
        <w:t>选择“确定”，屏幕下方显示保单信息。</w:t>
      </w:r>
    </w:p>
    <w:p w:rsidR="004A1DF5" w:rsidRDefault="004A1DF5">
      <w:pPr>
        <w:numPr>
          <w:ilvl w:val="0"/>
          <w:numId w:val="375"/>
        </w:numPr>
        <w:rPr>
          <w:rFonts w:ascii="宋体" w:hAnsi="宋体"/>
        </w:rPr>
      </w:pPr>
      <w:r>
        <w:rPr>
          <w:rFonts w:ascii="宋体" w:hAnsi="宋体" w:hint="eastAsia"/>
        </w:rPr>
        <w:t>可选择“打印”，可打印出屏幕下方显示的保单信息。</w:t>
      </w:r>
    </w:p>
    <w:p w:rsidR="004A1DF5" w:rsidRDefault="004A1DF5" w:rsidP="0004090F">
      <w:pPr>
        <w:pStyle w:val="7"/>
      </w:pPr>
      <w:r>
        <w:rPr>
          <w:rFonts w:hint="eastAsia"/>
        </w:rPr>
        <w:t>5</w:t>
      </w:r>
      <w:r>
        <w:rPr>
          <w:rFonts w:hint="eastAsia"/>
        </w:rPr>
        <w:t>．续期缴费</w:t>
      </w:r>
    </w:p>
    <w:p w:rsidR="004A1DF5" w:rsidRDefault="004A1DF5">
      <w:pPr>
        <w:numPr>
          <w:ilvl w:val="0"/>
          <w:numId w:val="376"/>
        </w:numPr>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pPr>
        <w:numPr>
          <w:ilvl w:val="0"/>
          <w:numId w:val="376"/>
        </w:numPr>
        <w:rPr>
          <w:rFonts w:ascii="宋体" w:hAnsi="宋体"/>
        </w:rPr>
      </w:pPr>
      <w:r>
        <w:rPr>
          <w:rFonts w:ascii="宋体" w:hAnsi="宋体" w:hint="eastAsia"/>
        </w:rPr>
        <w:t>在中间业务平台主窗体界面选择“平安保险”－“续期缴费”进入平安保险续期缴费界面；</w:t>
      </w:r>
    </w:p>
    <w:p w:rsidR="004A1DF5" w:rsidRDefault="004A1DF5">
      <w:pPr>
        <w:numPr>
          <w:ilvl w:val="0"/>
          <w:numId w:val="376"/>
        </w:numPr>
        <w:rPr>
          <w:rFonts w:ascii="宋体" w:hAnsi="宋体"/>
        </w:rPr>
      </w:pPr>
      <w:r>
        <w:rPr>
          <w:rFonts w:ascii="宋体" w:hAnsi="宋体" w:hint="eastAsia"/>
        </w:rPr>
        <w:t>手工输入保单号，屏幕显示保单信息及缴费金额；若平安业务员已经开出暂收收据，则需输入“暂收收据号”，否则该栏数据保持为空。</w:t>
      </w:r>
    </w:p>
    <w:p w:rsidR="004A1DF5" w:rsidRDefault="004A1DF5">
      <w:pPr>
        <w:numPr>
          <w:ilvl w:val="0"/>
          <w:numId w:val="376"/>
        </w:numPr>
        <w:rPr>
          <w:rFonts w:ascii="宋体" w:hAnsi="宋体"/>
        </w:rPr>
      </w:pPr>
      <w:r>
        <w:rPr>
          <w:rFonts w:ascii="宋体" w:hAnsi="宋体" w:hint="eastAsia"/>
        </w:rPr>
        <w:t>选择资金来源类别。</w:t>
      </w:r>
    </w:p>
    <w:p w:rsidR="004A1DF5" w:rsidRDefault="004A1DF5">
      <w:pPr>
        <w:numPr>
          <w:ilvl w:val="0"/>
          <w:numId w:val="376"/>
        </w:numPr>
        <w:rPr>
          <w:rFonts w:ascii="宋体" w:hAnsi="宋体"/>
        </w:rPr>
      </w:pPr>
      <w:r>
        <w:rPr>
          <w:rFonts w:ascii="宋体" w:hAnsi="宋体" w:hint="eastAsia"/>
        </w:rPr>
        <w:t>资金来源为一卡通时操作如下：</w:t>
      </w:r>
    </w:p>
    <w:p w:rsidR="004A1DF5" w:rsidRDefault="004A1DF5" w:rsidP="00E538B8">
      <w:pPr>
        <w:numPr>
          <w:ilvl w:val="0"/>
          <w:numId w:val="391"/>
        </w:numPr>
        <w:tabs>
          <w:tab w:val="clear" w:pos="1035"/>
          <w:tab w:val="num" w:pos="1440"/>
        </w:tabs>
        <w:ind w:left="1440"/>
        <w:rPr>
          <w:rFonts w:ascii="宋体" w:hAnsi="宋体"/>
        </w:rPr>
      </w:pPr>
      <w:r>
        <w:rPr>
          <w:rFonts w:ascii="宋体" w:hAnsi="宋体" w:hint="eastAsia"/>
        </w:rPr>
        <w:t>刷卡并输入卡号，界面上方显示户口信息；</w:t>
      </w:r>
    </w:p>
    <w:p w:rsidR="004A1DF5" w:rsidRDefault="004A1DF5" w:rsidP="00E538B8">
      <w:pPr>
        <w:numPr>
          <w:ilvl w:val="0"/>
          <w:numId w:val="391"/>
        </w:numPr>
        <w:tabs>
          <w:tab w:val="clear" w:pos="1035"/>
          <w:tab w:val="num" w:pos="1440"/>
        </w:tabs>
        <w:ind w:left="1440"/>
        <w:rPr>
          <w:rFonts w:ascii="宋体" w:hAnsi="宋体"/>
        </w:rPr>
      </w:pPr>
      <w:r>
        <w:rPr>
          <w:rFonts w:ascii="宋体" w:hAnsi="宋体" w:hint="eastAsia"/>
        </w:rPr>
        <w:t>选择支付方式验证框</w:t>
      </w:r>
      <w:r w:rsidRPr="008E1FB9">
        <w:rPr>
          <w:rFonts w:ascii="宋体" w:hAnsi="宋体"/>
        </w:rPr>
        <w:object w:dxaOrig="345" w:dyaOrig="315">
          <v:shape id="_x0000_i1132" type="#_x0000_t75" style="width:17.25pt;height:15.75pt" o:ole="">
            <v:imagedata r:id="rId43" o:title=""/>
          </v:shape>
          <o:OLEObject Type="Embed" ProgID="PBrush" ShapeID="_x0000_i1132" DrawAspect="Content" ObjectID="_1458487608" r:id="rId516"/>
        </w:object>
      </w:r>
      <w:r>
        <w:rPr>
          <w:rFonts w:ascii="宋体" w:hAnsi="宋体" w:hint="eastAsia"/>
        </w:rPr>
        <w:t>，验证客户支取方式；</w:t>
      </w:r>
    </w:p>
    <w:p w:rsidR="004A1DF5" w:rsidRDefault="004A1DF5" w:rsidP="00E538B8">
      <w:pPr>
        <w:numPr>
          <w:ilvl w:val="0"/>
          <w:numId w:val="391"/>
        </w:numPr>
        <w:tabs>
          <w:tab w:val="clear" w:pos="1035"/>
          <w:tab w:val="num" w:pos="1440"/>
        </w:tabs>
        <w:ind w:left="1440"/>
        <w:rPr>
          <w:rFonts w:ascii="宋体" w:hAnsi="宋体"/>
        </w:rPr>
      </w:pPr>
      <w:r>
        <w:rPr>
          <w:rFonts w:ascii="宋体" w:hAnsi="宋体" w:hint="eastAsia"/>
        </w:rPr>
        <w:t>核对金额无误后选择“确定”按钮；</w:t>
      </w:r>
    </w:p>
    <w:p w:rsidR="004A1DF5" w:rsidRDefault="004A1DF5" w:rsidP="00E538B8">
      <w:pPr>
        <w:numPr>
          <w:ilvl w:val="0"/>
          <w:numId w:val="391"/>
        </w:numPr>
        <w:tabs>
          <w:tab w:val="clear" w:pos="1035"/>
          <w:tab w:val="num" w:pos="1440"/>
        </w:tabs>
        <w:ind w:left="1440"/>
        <w:rPr>
          <w:rFonts w:ascii="宋体" w:hAnsi="宋体"/>
        </w:rPr>
      </w:pPr>
      <w:r>
        <w:rPr>
          <w:rFonts w:ascii="宋体" w:hAnsi="宋体" w:hint="eastAsia"/>
        </w:rPr>
        <w:t>提示缴费成功；</w:t>
      </w:r>
    </w:p>
    <w:p w:rsidR="004A1DF5" w:rsidRDefault="004A1DF5" w:rsidP="00E538B8">
      <w:pPr>
        <w:numPr>
          <w:ilvl w:val="0"/>
          <w:numId w:val="391"/>
        </w:numPr>
        <w:tabs>
          <w:tab w:val="clear" w:pos="1035"/>
          <w:tab w:val="num" w:pos="1440"/>
        </w:tabs>
        <w:ind w:left="1440"/>
        <w:rPr>
          <w:rFonts w:ascii="宋体" w:hAnsi="宋体"/>
        </w:rPr>
      </w:pPr>
      <w:r>
        <w:rPr>
          <w:rFonts w:ascii="宋体" w:hAnsi="宋体" w:hint="eastAsia"/>
        </w:rPr>
        <w:t>打印输出：“平安人寿委托银行代收续期保险费收款凭证”。</w:t>
      </w:r>
    </w:p>
    <w:p w:rsidR="004A1DF5" w:rsidRDefault="004A1DF5">
      <w:pPr>
        <w:numPr>
          <w:ilvl w:val="0"/>
          <w:numId w:val="376"/>
        </w:numPr>
        <w:rPr>
          <w:rFonts w:ascii="宋体" w:hAnsi="宋体"/>
        </w:rPr>
      </w:pPr>
      <w:r>
        <w:rPr>
          <w:rFonts w:ascii="宋体" w:hAnsi="宋体" w:hint="eastAsia"/>
        </w:rPr>
        <w:t>资金来源为活期存折时操作如下：</w:t>
      </w:r>
    </w:p>
    <w:p w:rsidR="004A1DF5" w:rsidRDefault="004A1DF5" w:rsidP="00E538B8">
      <w:pPr>
        <w:numPr>
          <w:ilvl w:val="0"/>
          <w:numId w:val="392"/>
        </w:numPr>
        <w:tabs>
          <w:tab w:val="clear" w:pos="1035"/>
          <w:tab w:val="num" w:pos="1440"/>
        </w:tabs>
        <w:ind w:left="1440"/>
        <w:rPr>
          <w:rFonts w:ascii="宋体" w:hAnsi="宋体"/>
        </w:rPr>
      </w:pPr>
      <w:r>
        <w:rPr>
          <w:rFonts w:ascii="宋体" w:hAnsi="宋体" w:hint="eastAsia"/>
        </w:rPr>
        <w:t>刷折并输入存折户口号，界面上方显示户口信息；</w:t>
      </w:r>
    </w:p>
    <w:p w:rsidR="004A1DF5" w:rsidRDefault="004A1DF5" w:rsidP="00E538B8">
      <w:pPr>
        <w:numPr>
          <w:ilvl w:val="0"/>
          <w:numId w:val="392"/>
        </w:numPr>
        <w:tabs>
          <w:tab w:val="clear" w:pos="1035"/>
          <w:tab w:val="num" w:pos="1440"/>
        </w:tabs>
        <w:ind w:left="1440"/>
        <w:rPr>
          <w:rFonts w:ascii="宋体" w:hAnsi="宋体"/>
        </w:rPr>
      </w:pPr>
      <w:r>
        <w:rPr>
          <w:rFonts w:ascii="宋体" w:hAnsi="宋体" w:hint="eastAsia"/>
        </w:rPr>
        <w:t>选择支付方式验证框</w:t>
      </w:r>
      <w:r w:rsidRPr="008E1FB9">
        <w:rPr>
          <w:rFonts w:ascii="宋体" w:hAnsi="宋体"/>
        </w:rPr>
        <w:object w:dxaOrig="345" w:dyaOrig="315">
          <v:shape id="_x0000_i1133" type="#_x0000_t75" style="width:17.25pt;height:15.75pt" o:ole="">
            <v:imagedata r:id="rId43" o:title=""/>
          </v:shape>
          <o:OLEObject Type="Embed" ProgID="PBrush" ShapeID="_x0000_i1133" DrawAspect="Content" ObjectID="_1458487609" r:id="rId517"/>
        </w:object>
      </w:r>
      <w:r>
        <w:rPr>
          <w:rFonts w:ascii="宋体" w:hAnsi="宋体" w:hint="eastAsia"/>
        </w:rPr>
        <w:t>，验证客户支取方式；</w:t>
      </w:r>
    </w:p>
    <w:p w:rsidR="004A1DF5" w:rsidRDefault="004A1DF5" w:rsidP="00E538B8">
      <w:pPr>
        <w:numPr>
          <w:ilvl w:val="0"/>
          <w:numId w:val="392"/>
        </w:numPr>
        <w:tabs>
          <w:tab w:val="clear" w:pos="1035"/>
          <w:tab w:val="num" w:pos="1440"/>
        </w:tabs>
        <w:ind w:left="1440"/>
        <w:rPr>
          <w:rFonts w:ascii="宋体" w:hAnsi="宋体"/>
        </w:rPr>
      </w:pPr>
      <w:r>
        <w:rPr>
          <w:rFonts w:ascii="宋体" w:hAnsi="宋体" w:hint="eastAsia"/>
        </w:rPr>
        <w:t>核对金额无误后选择“确定”；</w:t>
      </w:r>
    </w:p>
    <w:p w:rsidR="004A1DF5" w:rsidRDefault="004A1DF5" w:rsidP="00E538B8">
      <w:pPr>
        <w:numPr>
          <w:ilvl w:val="0"/>
          <w:numId w:val="392"/>
        </w:numPr>
        <w:tabs>
          <w:tab w:val="clear" w:pos="1035"/>
          <w:tab w:val="num" w:pos="1440"/>
        </w:tabs>
        <w:ind w:left="1440"/>
        <w:rPr>
          <w:rFonts w:ascii="宋体" w:hAnsi="宋体"/>
        </w:rPr>
      </w:pPr>
      <w:r>
        <w:rPr>
          <w:rFonts w:ascii="宋体" w:hAnsi="宋体" w:hint="eastAsia"/>
        </w:rPr>
        <w:lastRenderedPageBreak/>
        <w:t>提示缴费成功；</w:t>
      </w:r>
    </w:p>
    <w:p w:rsidR="004A1DF5" w:rsidRDefault="004A1DF5" w:rsidP="00E538B8">
      <w:pPr>
        <w:numPr>
          <w:ilvl w:val="0"/>
          <w:numId w:val="392"/>
        </w:numPr>
        <w:tabs>
          <w:tab w:val="clear" w:pos="1035"/>
          <w:tab w:val="num" w:pos="1440"/>
        </w:tabs>
        <w:ind w:left="1440"/>
        <w:rPr>
          <w:rFonts w:ascii="宋体" w:hAnsi="宋体"/>
        </w:rPr>
      </w:pPr>
      <w:r>
        <w:rPr>
          <w:rFonts w:ascii="宋体" w:hAnsi="宋体" w:hint="eastAsia"/>
        </w:rPr>
        <w:t>打印输出：</w:t>
      </w:r>
    </w:p>
    <w:p w:rsidR="004A1DF5" w:rsidRDefault="004A1DF5">
      <w:pPr>
        <w:numPr>
          <w:ilvl w:val="3"/>
          <w:numId w:val="376"/>
        </w:numPr>
        <w:rPr>
          <w:rFonts w:ascii="宋体" w:hAnsi="宋体"/>
        </w:rPr>
      </w:pPr>
      <w:r>
        <w:rPr>
          <w:rFonts w:ascii="宋体" w:hAnsi="宋体" w:hint="eastAsia"/>
        </w:rPr>
        <w:t>平安人寿委托银行代收续期保险费收款凭证。</w:t>
      </w:r>
    </w:p>
    <w:p w:rsidR="004A1DF5" w:rsidRDefault="004A1DF5">
      <w:pPr>
        <w:numPr>
          <w:ilvl w:val="3"/>
          <w:numId w:val="376"/>
        </w:numPr>
        <w:rPr>
          <w:rFonts w:ascii="宋体" w:hAnsi="宋体"/>
        </w:rPr>
      </w:pPr>
      <w:r>
        <w:rPr>
          <w:rFonts w:ascii="宋体" w:hAnsi="宋体" w:hint="eastAsia"/>
        </w:rPr>
        <w:t>活期存折。</w:t>
      </w:r>
    </w:p>
    <w:p w:rsidR="004A1DF5" w:rsidRDefault="004A1DF5">
      <w:pPr>
        <w:numPr>
          <w:ilvl w:val="0"/>
          <w:numId w:val="376"/>
        </w:numPr>
        <w:rPr>
          <w:rFonts w:ascii="宋体" w:hAnsi="宋体"/>
        </w:rPr>
      </w:pPr>
      <w:r>
        <w:rPr>
          <w:rFonts w:ascii="宋体" w:hAnsi="宋体" w:hint="eastAsia"/>
        </w:rPr>
        <w:t>资金来源为现金时操作如下：</w:t>
      </w:r>
    </w:p>
    <w:p w:rsidR="004A1DF5" w:rsidRDefault="004A1DF5" w:rsidP="00E538B8">
      <w:pPr>
        <w:numPr>
          <w:ilvl w:val="0"/>
          <w:numId w:val="393"/>
        </w:numPr>
        <w:tabs>
          <w:tab w:val="clear" w:pos="1035"/>
          <w:tab w:val="num" w:pos="1440"/>
        </w:tabs>
        <w:ind w:left="1440"/>
        <w:rPr>
          <w:rFonts w:ascii="宋体" w:hAnsi="宋体"/>
        </w:rPr>
      </w:pPr>
      <w:r>
        <w:rPr>
          <w:rFonts w:ascii="宋体" w:hAnsi="宋体" w:hint="eastAsia"/>
        </w:rPr>
        <w:t>选择币种；</w:t>
      </w:r>
    </w:p>
    <w:p w:rsidR="004A1DF5" w:rsidRDefault="004A1DF5" w:rsidP="00E538B8">
      <w:pPr>
        <w:numPr>
          <w:ilvl w:val="0"/>
          <w:numId w:val="393"/>
        </w:numPr>
        <w:tabs>
          <w:tab w:val="clear" w:pos="1035"/>
          <w:tab w:val="num" w:pos="1440"/>
        </w:tabs>
        <w:ind w:left="1440"/>
        <w:rPr>
          <w:rFonts w:ascii="宋体" w:hAnsi="宋体"/>
        </w:rPr>
      </w:pPr>
      <w:r>
        <w:rPr>
          <w:rFonts w:ascii="宋体" w:hAnsi="宋体" w:hint="eastAsia"/>
        </w:rPr>
        <w:t>选择“现金收款”，进入“同步现金收款”界面进行收取现金处理；</w:t>
      </w:r>
    </w:p>
    <w:p w:rsidR="004A1DF5" w:rsidRDefault="004A1DF5" w:rsidP="00E538B8">
      <w:pPr>
        <w:numPr>
          <w:ilvl w:val="0"/>
          <w:numId w:val="393"/>
        </w:numPr>
        <w:tabs>
          <w:tab w:val="clear" w:pos="1035"/>
          <w:tab w:val="num" w:pos="1440"/>
        </w:tabs>
        <w:ind w:left="1440"/>
        <w:rPr>
          <w:rFonts w:ascii="宋体" w:hAnsi="宋体"/>
        </w:rPr>
      </w:pPr>
      <w:r>
        <w:rPr>
          <w:rFonts w:ascii="宋体" w:hAnsi="宋体" w:hint="eastAsia"/>
        </w:rPr>
        <w:t>核对金额无误后选择“确定”按钮；</w:t>
      </w:r>
    </w:p>
    <w:p w:rsidR="004A1DF5" w:rsidRDefault="004A1DF5" w:rsidP="00E538B8">
      <w:pPr>
        <w:numPr>
          <w:ilvl w:val="0"/>
          <w:numId w:val="393"/>
        </w:numPr>
        <w:tabs>
          <w:tab w:val="clear" w:pos="1035"/>
          <w:tab w:val="num" w:pos="1440"/>
        </w:tabs>
        <w:ind w:left="1440"/>
        <w:rPr>
          <w:rFonts w:ascii="宋体" w:hAnsi="宋体"/>
        </w:rPr>
      </w:pPr>
      <w:r>
        <w:rPr>
          <w:rFonts w:ascii="宋体" w:hAnsi="宋体" w:hint="eastAsia"/>
        </w:rPr>
        <w:t>提示缴费成功；</w:t>
      </w:r>
    </w:p>
    <w:p w:rsidR="004A1DF5" w:rsidRDefault="004A1DF5" w:rsidP="00E538B8">
      <w:pPr>
        <w:numPr>
          <w:ilvl w:val="0"/>
          <w:numId w:val="393"/>
        </w:numPr>
        <w:tabs>
          <w:tab w:val="clear" w:pos="1035"/>
          <w:tab w:val="num" w:pos="1440"/>
        </w:tabs>
        <w:ind w:left="1440"/>
        <w:rPr>
          <w:rFonts w:ascii="宋体" w:hAnsi="宋体"/>
        </w:rPr>
      </w:pPr>
      <w:r>
        <w:rPr>
          <w:rFonts w:ascii="宋体" w:hAnsi="宋体" w:hint="eastAsia"/>
        </w:rPr>
        <w:t>打印输出：平安人寿委托银行代收续期保险费收款凭证。</w:t>
      </w:r>
    </w:p>
    <w:p w:rsidR="004A1DF5" w:rsidRDefault="004A1DF5">
      <w:pPr>
        <w:numPr>
          <w:ilvl w:val="0"/>
          <w:numId w:val="376"/>
        </w:numPr>
        <w:rPr>
          <w:rFonts w:ascii="宋体" w:hAnsi="宋体"/>
        </w:rPr>
      </w:pPr>
      <w:r>
        <w:rPr>
          <w:rFonts w:ascii="宋体" w:hAnsi="宋体" w:hint="eastAsia"/>
        </w:rPr>
        <w:t>资金来源为现金单时操作如下：</w:t>
      </w:r>
    </w:p>
    <w:p w:rsidR="004A1DF5" w:rsidRDefault="004A1DF5" w:rsidP="00E538B8">
      <w:pPr>
        <w:numPr>
          <w:ilvl w:val="0"/>
          <w:numId w:val="394"/>
        </w:numPr>
        <w:tabs>
          <w:tab w:val="clear" w:pos="1035"/>
          <w:tab w:val="num" w:pos="1440"/>
        </w:tabs>
        <w:ind w:left="1440"/>
        <w:rPr>
          <w:rFonts w:ascii="宋体" w:hAnsi="宋体"/>
        </w:rPr>
      </w:pPr>
      <w:r>
        <w:rPr>
          <w:rFonts w:ascii="宋体" w:hAnsi="宋体" w:hint="eastAsia"/>
        </w:rPr>
        <w:t>手工输入现金单号；</w:t>
      </w:r>
    </w:p>
    <w:p w:rsidR="004A1DF5" w:rsidRDefault="004A1DF5" w:rsidP="00E538B8">
      <w:pPr>
        <w:numPr>
          <w:ilvl w:val="0"/>
          <w:numId w:val="394"/>
        </w:numPr>
        <w:tabs>
          <w:tab w:val="clear" w:pos="1035"/>
          <w:tab w:val="num" w:pos="1440"/>
        </w:tabs>
        <w:ind w:left="1440"/>
        <w:rPr>
          <w:rFonts w:ascii="宋体" w:hAnsi="宋体"/>
        </w:rPr>
      </w:pPr>
      <w:r>
        <w:rPr>
          <w:rFonts w:ascii="宋体" w:hAnsi="宋体" w:hint="eastAsia"/>
        </w:rPr>
        <w:t>屏幕上方显示现金单信息（可为全额支付或部分支付）；</w:t>
      </w:r>
    </w:p>
    <w:p w:rsidR="004A1DF5" w:rsidRDefault="004A1DF5" w:rsidP="00E538B8">
      <w:pPr>
        <w:numPr>
          <w:ilvl w:val="0"/>
          <w:numId w:val="394"/>
        </w:numPr>
        <w:tabs>
          <w:tab w:val="clear" w:pos="1035"/>
          <w:tab w:val="num" w:pos="1440"/>
        </w:tabs>
        <w:ind w:left="1440"/>
        <w:rPr>
          <w:rFonts w:ascii="宋体" w:hAnsi="宋体"/>
        </w:rPr>
      </w:pPr>
      <w:r>
        <w:rPr>
          <w:rFonts w:ascii="宋体" w:hAnsi="宋体" w:hint="eastAsia"/>
        </w:rPr>
        <w:t>核对金额无误后选择“确定”；</w:t>
      </w:r>
    </w:p>
    <w:p w:rsidR="004A1DF5" w:rsidRDefault="004A1DF5" w:rsidP="00E538B8">
      <w:pPr>
        <w:numPr>
          <w:ilvl w:val="0"/>
          <w:numId w:val="394"/>
        </w:numPr>
        <w:tabs>
          <w:tab w:val="clear" w:pos="1035"/>
          <w:tab w:val="num" w:pos="1440"/>
        </w:tabs>
        <w:ind w:left="1440"/>
        <w:rPr>
          <w:rFonts w:ascii="宋体" w:hAnsi="宋体"/>
        </w:rPr>
      </w:pPr>
      <w:r>
        <w:rPr>
          <w:rFonts w:ascii="宋体" w:hAnsi="宋体" w:hint="eastAsia"/>
        </w:rPr>
        <w:t>系统弹出交互式信息框，根椐客户要求进行“付现”或“打印”操作后，选择“确定”；</w:t>
      </w:r>
    </w:p>
    <w:p w:rsidR="004A1DF5" w:rsidRDefault="004A1DF5" w:rsidP="00E538B8">
      <w:pPr>
        <w:numPr>
          <w:ilvl w:val="0"/>
          <w:numId w:val="394"/>
        </w:numPr>
        <w:tabs>
          <w:tab w:val="clear" w:pos="1035"/>
          <w:tab w:val="num" w:pos="1440"/>
        </w:tabs>
        <w:ind w:left="1440"/>
        <w:rPr>
          <w:rFonts w:ascii="宋体" w:hAnsi="宋体"/>
        </w:rPr>
      </w:pPr>
      <w:r>
        <w:rPr>
          <w:rFonts w:ascii="宋体" w:hAnsi="宋体" w:hint="eastAsia"/>
        </w:rPr>
        <w:t>提示缴费成功；</w:t>
      </w:r>
    </w:p>
    <w:p w:rsidR="004A1DF5" w:rsidRDefault="004A1DF5" w:rsidP="00E538B8">
      <w:pPr>
        <w:numPr>
          <w:ilvl w:val="0"/>
          <w:numId w:val="394"/>
        </w:numPr>
        <w:tabs>
          <w:tab w:val="clear" w:pos="1035"/>
          <w:tab w:val="num" w:pos="1440"/>
        </w:tabs>
        <w:ind w:left="1440"/>
        <w:rPr>
          <w:rFonts w:ascii="宋体" w:hAnsi="宋体"/>
        </w:rPr>
      </w:pPr>
      <w:r>
        <w:rPr>
          <w:rFonts w:ascii="宋体" w:hAnsi="宋体" w:hint="eastAsia"/>
        </w:rPr>
        <w:t>打印输出：平安人寿委托银行代收续期保险费收款凭证。</w:t>
      </w:r>
    </w:p>
    <w:p w:rsidR="004A1DF5" w:rsidRDefault="004A1DF5">
      <w:pPr>
        <w:numPr>
          <w:ilvl w:val="0"/>
          <w:numId w:val="376"/>
        </w:numPr>
        <w:rPr>
          <w:rFonts w:ascii="宋体" w:hAnsi="宋体"/>
        </w:rPr>
      </w:pPr>
      <w:r>
        <w:rPr>
          <w:rFonts w:ascii="宋体" w:hAnsi="宋体" w:hint="eastAsia"/>
        </w:rPr>
        <w:t>资金来源为挂账单时操作如下：</w:t>
      </w:r>
    </w:p>
    <w:p w:rsidR="004A1DF5" w:rsidRDefault="004A1DF5" w:rsidP="00E538B8">
      <w:pPr>
        <w:numPr>
          <w:ilvl w:val="0"/>
          <w:numId w:val="395"/>
        </w:numPr>
        <w:tabs>
          <w:tab w:val="clear" w:pos="1035"/>
          <w:tab w:val="num" w:pos="1440"/>
        </w:tabs>
        <w:ind w:left="1440"/>
        <w:rPr>
          <w:rFonts w:ascii="宋体" w:hAnsi="宋体"/>
        </w:rPr>
      </w:pPr>
      <w:r>
        <w:rPr>
          <w:rFonts w:ascii="宋体" w:hAnsi="宋体" w:hint="eastAsia"/>
        </w:rPr>
        <w:t>手工输入“挂账单号”；</w:t>
      </w:r>
    </w:p>
    <w:p w:rsidR="004A1DF5" w:rsidRDefault="004A1DF5" w:rsidP="00E538B8">
      <w:pPr>
        <w:numPr>
          <w:ilvl w:val="0"/>
          <w:numId w:val="395"/>
        </w:numPr>
        <w:tabs>
          <w:tab w:val="clear" w:pos="1035"/>
          <w:tab w:val="num" w:pos="1440"/>
        </w:tabs>
        <w:ind w:left="1440"/>
        <w:rPr>
          <w:rFonts w:ascii="宋体" w:hAnsi="宋体"/>
        </w:rPr>
      </w:pPr>
      <w:r>
        <w:rPr>
          <w:rFonts w:ascii="宋体" w:hAnsi="宋体" w:hint="eastAsia"/>
        </w:rPr>
        <w:t>屏幕上方显示挂账单信息（可为全额支付或部分支付）；</w:t>
      </w:r>
    </w:p>
    <w:p w:rsidR="004A1DF5" w:rsidRDefault="004A1DF5" w:rsidP="00E538B8">
      <w:pPr>
        <w:numPr>
          <w:ilvl w:val="0"/>
          <w:numId w:val="395"/>
        </w:numPr>
        <w:tabs>
          <w:tab w:val="clear" w:pos="1035"/>
          <w:tab w:val="num" w:pos="1440"/>
        </w:tabs>
        <w:ind w:left="1440"/>
        <w:rPr>
          <w:rFonts w:ascii="宋体" w:hAnsi="宋体"/>
        </w:rPr>
      </w:pPr>
      <w:r>
        <w:rPr>
          <w:rFonts w:ascii="宋体" w:hAnsi="宋体" w:hint="eastAsia"/>
        </w:rPr>
        <w:t>核对金额无误后选择“确定”；</w:t>
      </w:r>
    </w:p>
    <w:p w:rsidR="004A1DF5" w:rsidRDefault="004A1DF5" w:rsidP="00E538B8">
      <w:pPr>
        <w:numPr>
          <w:ilvl w:val="0"/>
          <w:numId w:val="395"/>
        </w:numPr>
        <w:tabs>
          <w:tab w:val="clear" w:pos="1035"/>
          <w:tab w:val="num" w:pos="1440"/>
        </w:tabs>
        <w:ind w:left="1440"/>
        <w:rPr>
          <w:rFonts w:ascii="宋体" w:hAnsi="宋体"/>
        </w:rPr>
      </w:pPr>
      <w:r>
        <w:rPr>
          <w:rFonts w:ascii="宋体" w:hAnsi="宋体" w:hint="eastAsia"/>
        </w:rPr>
        <w:t>提示缴费成功；</w:t>
      </w:r>
    </w:p>
    <w:p w:rsidR="004A1DF5" w:rsidRDefault="004A1DF5">
      <w:pPr>
        <w:numPr>
          <w:ilvl w:val="0"/>
          <w:numId w:val="376"/>
        </w:numPr>
        <w:rPr>
          <w:rFonts w:ascii="宋体" w:hAnsi="宋体"/>
        </w:rPr>
      </w:pPr>
      <w:r>
        <w:rPr>
          <w:rFonts w:ascii="宋体" w:hAnsi="宋体" w:hint="eastAsia"/>
        </w:rPr>
        <w:t>打印输出：平安人寿委托银行代收续期保险费收款凭证。</w:t>
      </w:r>
    </w:p>
    <w:p w:rsidR="004A1DF5" w:rsidRDefault="004A1DF5" w:rsidP="0004090F">
      <w:pPr>
        <w:pStyle w:val="7"/>
      </w:pPr>
      <w:r>
        <w:rPr>
          <w:rFonts w:hint="eastAsia"/>
        </w:rPr>
        <w:t>6</w:t>
      </w:r>
      <w:r>
        <w:rPr>
          <w:rFonts w:hint="eastAsia"/>
        </w:rPr>
        <w:t>．续期缴费撤销</w:t>
      </w:r>
    </w:p>
    <w:p w:rsidR="004A1DF5" w:rsidRDefault="004A1DF5">
      <w:pPr>
        <w:numPr>
          <w:ilvl w:val="0"/>
          <w:numId w:val="377"/>
        </w:numPr>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pPr>
        <w:numPr>
          <w:ilvl w:val="0"/>
          <w:numId w:val="377"/>
        </w:numPr>
        <w:rPr>
          <w:rFonts w:ascii="宋体" w:hAnsi="宋体"/>
        </w:rPr>
      </w:pPr>
      <w:r>
        <w:rPr>
          <w:rFonts w:ascii="宋体" w:hAnsi="宋体" w:hint="eastAsia"/>
        </w:rPr>
        <w:t>在中间业务平台主窗体界面选择“平安保险”－“续期缴费撤销”进入平安保险续期缴费撤销界面；</w:t>
      </w:r>
    </w:p>
    <w:p w:rsidR="004A1DF5" w:rsidRDefault="004A1DF5">
      <w:pPr>
        <w:numPr>
          <w:ilvl w:val="0"/>
          <w:numId w:val="377"/>
        </w:numPr>
        <w:rPr>
          <w:rFonts w:ascii="宋体" w:hAnsi="宋体"/>
        </w:rPr>
      </w:pPr>
      <w:r>
        <w:rPr>
          <w:rFonts w:ascii="宋体" w:hAnsi="宋体" w:hint="eastAsia"/>
        </w:rPr>
        <w:lastRenderedPageBreak/>
        <w:t>手工输入保单号、缴次及缴费金额，这三个要素为必输项；</w:t>
      </w:r>
    </w:p>
    <w:p w:rsidR="004A1DF5" w:rsidRDefault="004A1DF5">
      <w:pPr>
        <w:numPr>
          <w:ilvl w:val="0"/>
          <w:numId w:val="377"/>
        </w:numPr>
        <w:rPr>
          <w:rFonts w:ascii="宋体" w:hAnsi="宋体"/>
        </w:rPr>
      </w:pPr>
      <w:r>
        <w:rPr>
          <w:rFonts w:ascii="宋体" w:hAnsi="宋体" w:hint="eastAsia"/>
        </w:rPr>
        <w:t>选择资金来源；</w:t>
      </w:r>
    </w:p>
    <w:p w:rsidR="004A1DF5" w:rsidRDefault="004A1DF5">
      <w:pPr>
        <w:numPr>
          <w:ilvl w:val="0"/>
          <w:numId w:val="377"/>
        </w:numPr>
        <w:rPr>
          <w:rFonts w:ascii="宋体" w:hAnsi="宋体"/>
        </w:rPr>
      </w:pPr>
      <w:r>
        <w:rPr>
          <w:rFonts w:ascii="宋体" w:hAnsi="宋体" w:hint="eastAsia"/>
        </w:rPr>
        <w:t>以下操作请参考本节首期缴费撤销业务操作步骤5-9。</w:t>
      </w:r>
    </w:p>
    <w:p w:rsidR="004A1DF5" w:rsidRDefault="004A1DF5" w:rsidP="0004090F">
      <w:pPr>
        <w:pStyle w:val="7"/>
      </w:pPr>
      <w:r>
        <w:rPr>
          <w:rFonts w:hint="eastAsia"/>
        </w:rPr>
        <w:t>7</w:t>
      </w:r>
      <w:r>
        <w:rPr>
          <w:rFonts w:hint="eastAsia"/>
        </w:rPr>
        <w:t>．补打续期缴费收据</w:t>
      </w:r>
    </w:p>
    <w:p w:rsidR="004A1DF5" w:rsidRDefault="004A1DF5">
      <w:pPr>
        <w:numPr>
          <w:ilvl w:val="0"/>
          <w:numId w:val="378"/>
        </w:numPr>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pPr>
        <w:numPr>
          <w:ilvl w:val="0"/>
          <w:numId w:val="378"/>
        </w:numPr>
        <w:rPr>
          <w:rFonts w:ascii="宋体" w:hAnsi="宋体"/>
        </w:rPr>
      </w:pPr>
      <w:r>
        <w:rPr>
          <w:rFonts w:ascii="宋体" w:hAnsi="宋体" w:hint="eastAsia"/>
        </w:rPr>
        <w:t>在中间业务平台主窗体界面选择“平安保险”－“补打续期收据”进入平安保险补打续期收据界面；</w:t>
      </w:r>
    </w:p>
    <w:p w:rsidR="004A1DF5" w:rsidRDefault="004A1DF5">
      <w:pPr>
        <w:numPr>
          <w:ilvl w:val="0"/>
          <w:numId w:val="378"/>
        </w:numPr>
        <w:rPr>
          <w:rFonts w:ascii="宋体" w:hAnsi="宋体"/>
        </w:rPr>
      </w:pPr>
      <w:r>
        <w:rPr>
          <w:rFonts w:ascii="宋体" w:hAnsi="宋体" w:hint="eastAsia"/>
        </w:rPr>
        <w:t>输入保单号及缴次，两要素为必输项；资金来源为非必输项。</w:t>
      </w:r>
    </w:p>
    <w:p w:rsidR="004A1DF5" w:rsidRDefault="004A1DF5">
      <w:pPr>
        <w:numPr>
          <w:ilvl w:val="0"/>
          <w:numId w:val="378"/>
        </w:numPr>
        <w:rPr>
          <w:rFonts w:ascii="宋体" w:hAnsi="宋体"/>
        </w:rPr>
      </w:pPr>
      <w:r>
        <w:rPr>
          <w:rFonts w:ascii="宋体" w:hAnsi="宋体" w:hint="eastAsia"/>
        </w:rPr>
        <w:t>选择“确定”，系统弹出打印界面。</w:t>
      </w:r>
    </w:p>
    <w:p w:rsidR="004A1DF5" w:rsidRDefault="004A1DF5">
      <w:pPr>
        <w:numPr>
          <w:ilvl w:val="0"/>
          <w:numId w:val="378"/>
        </w:numPr>
        <w:rPr>
          <w:rFonts w:ascii="宋体" w:hAnsi="宋体"/>
        </w:rPr>
      </w:pPr>
      <w:r>
        <w:rPr>
          <w:rFonts w:ascii="宋体" w:hAnsi="宋体" w:hint="eastAsia"/>
        </w:rPr>
        <w:t>打印完成后，系统提示平安保险补打续期收据成功。</w:t>
      </w:r>
    </w:p>
    <w:p w:rsidR="004A1DF5" w:rsidRDefault="004A1DF5" w:rsidP="0004090F">
      <w:pPr>
        <w:pStyle w:val="7"/>
      </w:pPr>
      <w:r>
        <w:rPr>
          <w:rFonts w:hint="eastAsia"/>
        </w:rPr>
        <w:t>8</w:t>
      </w:r>
      <w:r>
        <w:rPr>
          <w:rFonts w:hint="eastAsia"/>
        </w:rPr>
        <w:t>．给付查询</w:t>
      </w:r>
    </w:p>
    <w:p w:rsidR="004A1DF5" w:rsidRDefault="004A1DF5">
      <w:pPr>
        <w:numPr>
          <w:ilvl w:val="0"/>
          <w:numId w:val="379"/>
        </w:numPr>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pPr>
        <w:numPr>
          <w:ilvl w:val="0"/>
          <w:numId w:val="379"/>
        </w:numPr>
        <w:rPr>
          <w:rFonts w:ascii="宋体" w:hAnsi="宋体"/>
        </w:rPr>
      </w:pPr>
      <w:r>
        <w:rPr>
          <w:rFonts w:ascii="宋体" w:hAnsi="宋体" w:hint="eastAsia"/>
        </w:rPr>
        <w:t>在中间业务平台主窗体界面选择“平安保险”－“给付查询”进入平安保险给付查询界面；</w:t>
      </w:r>
    </w:p>
    <w:p w:rsidR="004A1DF5" w:rsidRDefault="004A1DF5">
      <w:pPr>
        <w:numPr>
          <w:ilvl w:val="0"/>
          <w:numId w:val="379"/>
        </w:numPr>
        <w:rPr>
          <w:rFonts w:ascii="宋体" w:hAnsi="宋体"/>
        </w:rPr>
      </w:pPr>
      <w:r>
        <w:rPr>
          <w:rFonts w:ascii="宋体" w:hAnsi="宋体" w:hint="eastAsia"/>
        </w:rPr>
        <w:t>手工输入支取流水号、领款人证件，两要素为必输项；资金来源为非必输项；</w:t>
      </w:r>
    </w:p>
    <w:p w:rsidR="004A1DF5" w:rsidRDefault="004A1DF5">
      <w:pPr>
        <w:numPr>
          <w:ilvl w:val="0"/>
          <w:numId w:val="379"/>
        </w:numPr>
        <w:rPr>
          <w:rFonts w:ascii="宋体" w:hAnsi="宋体"/>
        </w:rPr>
      </w:pPr>
      <w:r>
        <w:rPr>
          <w:rFonts w:ascii="宋体" w:hAnsi="宋体" w:hint="eastAsia"/>
        </w:rPr>
        <w:t>选择“确定”，屏幕下方显示平安保险保险金给付信息。</w:t>
      </w:r>
    </w:p>
    <w:p w:rsidR="004A1DF5" w:rsidRDefault="004A1DF5">
      <w:pPr>
        <w:numPr>
          <w:ilvl w:val="0"/>
          <w:numId w:val="379"/>
        </w:numPr>
        <w:rPr>
          <w:rFonts w:ascii="宋体" w:hAnsi="宋体"/>
        </w:rPr>
      </w:pPr>
      <w:r>
        <w:rPr>
          <w:rFonts w:ascii="宋体" w:hAnsi="宋体" w:hint="eastAsia"/>
        </w:rPr>
        <w:t>选择“打印”，可将保险金给付信息打印输出。</w:t>
      </w:r>
    </w:p>
    <w:p w:rsidR="004A1DF5" w:rsidRDefault="004A1DF5" w:rsidP="0004090F">
      <w:pPr>
        <w:pStyle w:val="7"/>
        <w:rPr>
          <w:rFonts w:ascii="宋体" w:hAnsi="宋体"/>
        </w:rPr>
      </w:pPr>
      <w:r>
        <w:rPr>
          <w:rFonts w:ascii="宋体" w:hAnsi="宋体" w:hint="eastAsia"/>
        </w:rPr>
        <w:t>9．代理给付</w:t>
      </w:r>
    </w:p>
    <w:p w:rsidR="004A1DF5" w:rsidRDefault="004A1DF5" w:rsidP="00E538B8">
      <w:pPr>
        <w:numPr>
          <w:ilvl w:val="0"/>
          <w:numId w:val="380"/>
        </w:numPr>
        <w:tabs>
          <w:tab w:val="clear" w:pos="360"/>
          <w:tab w:val="left" w:pos="720"/>
        </w:tabs>
        <w:ind w:left="720"/>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rsidP="00E538B8">
      <w:pPr>
        <w:numPr>
          <w:ilvl w:val="0"/>
          <w:numId w:val="380"/>
        </w:numPr>
        <w:tabs>
          <w:tab w:val="clear" w:pos="360"/>
          <w:tab w:val="left" w:pos="720"/>
        </w:tabs>
        <w:ind w:left="720"/>
        <w:rPr>
          <w:rFonts w:ascii="宋体" w:hAnsi="宋体"/>
        </w:rPr>
      </w:pPr>
      <w:r>
        <w:rPr>
          <w:rFonts w:ascii="宋体" w:hAnsi="宋体" w:hint="eastAsia"/>
        </w:rPr>
        <w:t>在中间业务平台主窗体界面选择“平安保险”－“代理给付”进入平安保险代理给付保险金界面；</w:t>
      </w:r>
    </w:p>
    <w:p w:rsidR="004A1DF5" w:rsidRDefault="004A1DF5" w:rsidP="00E538B8">
      <w:pPr>
        <w:numPr>
          <w:ilvl w:val="0"/>
          <w:numId w:val="380"/>
        </w:numPr>
        <w:tabs>
          <w:tab w:val="clear" w:pos="360"/>
          <w:tab w:val="left" w:pos="720"/>
        </w:tabs>
        <w:ind w:left="720"/>
        <w:rPr>
          <w:rFonts w:ascii="宋体" w:hAnsi="宋体"/>
        </w:rPr>
      </w:pPr>
      <w:r>
        <w:rPr>
          <w:rFonts w:ascii="宋体" w:hAnsi="宋体" w:hint="eastAsia"/>
        </w:rPr>
        <w:t>手工输入平安保险给付凭证的支取流水号及领款人证件号码，屏幕显示给付金额及给付信息。</w:t>
      </w:r>
    </w:p>
    <w:p w:rsidR="004A1DF5" w:rsidRDefault="004A1DF5" w:rsidP="00E538B8">
      <w:pPr>
        <w:numPr>
          <w:ilvl w:val="0"/>
          <w:numId w:val="380"/>
        </w:numPr>
        <w:tabs>
          <w:tab w:val="clear" w:pos="360"/>
          <w:tab w:val="left" w:pos="720"/>
        </w:tabs>
        <w:ind w:left="720"/>
        <w:rPr>
          <w:rFonts w:ascii="宋体" w:hAnsi="宋体"/>
        </w:rPr>
      </w:pPr>
      <w:r>
        <w:rPr>
          <w:rFonts w:ascii="宋体" w:hAnsi="宋体" w:hint="eastAsia"/>
        </w:rPr>
        <w:t>支取密码，请客户从密码小键盘输入领款人在平安人寿设定的领款密码；</w:t>
      </w:r>
    </w:p>
    <w:p w:rsidR="004A1DF5" w:rsidRDefault="004A1DF5" w:rsidP="00E538B8">
      <w:pPr>
        <w:numPr>
          <w:ilvl w:val="0"/>
          <w:numId w:val="380"/>
        </w:numPr>
        <w:tabs>
          <w:tab w:val="clear" w:pos="360"/>
          <w:tab w:val="left" w:pos="720"/>
        </w:tabs>
        <w:ind w:left="720"/>
        <w:rPr>
          <w:rFonts w:ascii="宋体" w:hAnsi="宋体"/>
        </w:rPr>
      </w:pPr>
      <w:r>
        <w:rPr>
          <w:rFonts w:ascii="宋体" w:hAnsi="宋体" w:hint="eastAsia"/>
        </w:rPr>
        <w:lastRenderedPageBreak/>
        <w:t>选择资金去向类别；</w:t>
      </w:r>
    </w:p>
    <w:p w:rsidR="004A1DF5" w:rsidRDefault="004A1DF5" w:rsidP="00E538B8">
      <w:pPr>
        <w:numPr>
          <w:ilvl w:val="0"/>
          <w:numId w:val="380"/>
        </w:numPr>
        <w:tabs>
          <w:tab w:val="clear" w:pos="360"/>
          <w:tab w:val="left" w:pos="720"/>
        </w:tabs>
        <w:ind w:left="720"/>
        <w:rPr>
          <w:rFonts w:ascii="宋体" w:hAnsi="宋体"/>
        </w:rPr>
      </w:pPr>
      <w:r>
        <w:rPr>
          <w:rFonts w:ascii="宋体" w:hAnsi="宋体" w:hint="eastAsia"/>
        </w:rPr>
        <w:t>资金去向为一卡通时操作如下：</w:t>
      </w:r>
    </w:p>
    <w:p w:rsidR="004A1DF5" w:rsidRDefault="004A1DF5" w:rsidP="00E538B8">
      <w:pPr>
        <w:numPr>
          <w:ilvl w:val="1"/>
          <w:numId w:val="380"/>
        </w:numPr>
        <w:tabs>
          <w:tab w:val="clear" w:pos="1140"/>
          <w:tab w:val="left" w:pos="1440"/>
        </w:tabs>
        <w:ind w:left="1440"/>
        <w:rPr>
          <w:rFonts w:ascii="宋体" w:hAnsi="宋体"/>
        </w:rPr>
      </w:pPr>
      <w:r>
        <w:rPr>
          <w:rFonts w:ascii="宋体" w:hAnsi="宋体" w:hint="eastAsia"/>
        </w:rPr>
        <w:t>刷卡并手工输入卡号，屏幕上方显示户口信息；</w:t>
      </w:r>
    </w:p>
    <w:p w:rsidR="004A1DF5" w:rsidRDefault="004A1DF5" w:rsidP="00E538B8">
      <w:pPr>
        <w:numPr>
          <w:ilvl w:val="1"/>
          <w:numId w:val="380"/>
        </w:numPr>
        <w:tabs>
          <w:tab w:val="clear" w:pos="1140"/>
          <w:tab w:val="left" w:pos="1440"/>
        </w:tabs>
        <w:ind w:left="1440"/>
        <w:rPr>
          <w:rFonts w:ascii="宋体" w:hAnsi="宋体"/>
        </w:rPr>
      </w:pPr>
      <w:r>
        <w:rPr>
          <w:rFonts w:ascii="宋体" w:hAnsi="宋体" w:hint="eastAsia"/>
        </w:rPr>
        <w:t>核对给付金额正确后，选择“确定”；</w:t>
      </w:r>
    </w:p>
    <w:p w:rsidR="004A1DF5" w:rsidRDefault="004A1DF5" w:rsidP="00E538B8">
      <w:pPr>
        <w:numPr>
          <w:ilvl w:val="1"/>
          <w:numId w:val="380"/>
        </w:numPr>
        <w:tabs>
          <w:tab w:val="clear" w:pos="1140"/>
          <w:tab w:val="left" w:pos="1440"/>
        </w:tabs>
        <w:ind w:left="1440"/>
        <w:rPr>
          <w:rFonts w:ascii="宋体" w:hAnsi="宋体"/>
        </w:rPr>
      </w:pPr>
      <w:r>
        <w:rPr>
          <w:rFonts w:ascii="宋体" w:hAnsi="宋体" w:hint="eastAsia"/>
        </w:rPr>
        <w:t>系统提示给付成功，弹出打印界面；</w:t>
      </w:r>
    </w:p>
    <w:p w:rsidR="004A1DF5" w:rsidRDefault="004A1DF5" w:rsidP="00E538B8">
      <w:pPr>
        <w:numPr>
          <w:ilvl w:val="1"/>
          <w:numId w:val="380"/>
        </w:numPr>
        <w:tabs>
          <w:tab w:val="clear" w:pos="1140"/>
          <w:tab w:val="left" w:pos="1440"/>
        </w:tabs>
        <w:ind w:left="1440"/>
        <w:rPr>
          <w:rFonts w:ascii="宋体" w:hAnsi="宋体"/>
        </w:rPr>
      </w:pPr>
      <w:r>
        <w:rPr>
          <w:rFonts w:ascii="宋体" w:hAnsi="宋体" w:hint="eastAsia"/>
        </w:rPr>
        <w:t>打印输出：</w:t>
      </w:r>
    </w:p>
    <w:p w:rsidR="004A1DF5" w:rsidRDefault="004A1DF5">
      <w:pPr>
        <w:numPr>
          <w:ilvl w:val="3"/>
          <w:numId w:val="372"/>
        </w:numPr>
        <w:rPr>
          <w:rFonts w:ascii="宋体" w:hAnsi="宋体"/>
        </w:rPr>
      </w:pPr>
      <w:r>
        <w:rPr>
          <w:rFonts w:ascii="宋体" w:hAnsi="宋体" w:hint="eastAsia"/>
        </w:rPr>
        <w:t>打印“平保委托招商银行代付款领款凭证”；</w:t>
      </w:r>
    </w:p>
    <w:p w:rsidR="004A1DF5" w:rsidRDefault="004A1DF5">
      <w:pPr>
        <w:numPr>
          <w:ilvl w:val="3"/>
          <w:numId w:val="372"/>
        </w:numPr>
        <w:rPr>
          <w:rFonts w:ascii="宋体" w:hAnsi="宋体"/>
        </w:rPr>
      </w:pPr>
      <w:r>
        <w:rPr>
          <w:rFonts w:ascii="宋体" w:hAnsi="宋体" w:hint="eastAsia"/>
        </w:rPr>
        <w:t>打印“个人存取款凭条”；</w:t>
      </w:r>
    </w:p>
    <w:p w:rsidR="004A1DF5" w:rsidRDefault="004A1DF5" w:rsidP="00E538B8">
      <w:pPr>
        <w:numPr>
          <w:ilvl w:val="0"/>
          <w:numId w:val="380"/>
        </w:numPr>
        <w:tabs>
          <w:tab w:val="clear" w:pos="360"/>
          <w:tab w:val="left" w:pos="720"/>
        </w:tabs>
        <w:ind w:left="720"/>
        <w:rPr>
          <w:rFonts w:ascii="宋体" w:hAnsi="宋体"/>
        </w:rPr>
      </w:pPr>
      <w:r>
        <w:rPr>
          <w:rFonts w:ascii="宋体" w:hAnsi="宋体" w:hint="eastAsia"/>
        </w:rPr>
        <w:t>资金去向为活期存折时操作如下：</w:t>
      </w:r>
    </w:p>
    <w:p w:rsidR="004A1DF5" w:rsidRDefault="004A1DF5" w:rsidP="00E538B8">
      <w:pPr>
        <w:numPr>
          <w:ilvl w:val="1"/>
          <w:numId w:val="380"/>
        </w:numPr>
        <w:tabs>
          <w:tab w:val="clear" w:pos="1140"/>
          <w:tab w:val="num" w:pos="1440"/>
        </w:tabs>
        <w:ind w:left="1440"/>
        <w:rPr>
          <w:rFonts w:ascii="宋体" w:hAnsi="宋体"/>
        </w:rPr>
      </w:pPr>
      <w:r>
        <w:rPr>
          <w:rFonts w:ascii="宋体" w:hAnsi="宋体" w:hint="eastAsia"/>
        </w:rPr>
        <w:t>刷折并手工输入存折户口号，屏幕上方显示户口信息；</w:t>
      </w:r>
    </w:p>
    <w:p w:rsidR="004A1DF5" w:rsidRDefault="004A1DF5" w:rsidP="00E538B8">
      <w:pPr>
        <w:numPr>
          <w:ilvl w:val="1"/>
          <w:numId w:val="380"/>
        </w:numPr>
        <w:tabs>
          <w:tab w:val="clear" w:pos="1140"/>
          <w:tab w:val="num" w:pos="1440"/>
        </w:tabs>
        <w:ind w:left="1440"/>
        <w:rPr>
          <w:rFonts w:ascii="宋体" w:hAnsi="宋体"/>
        </w:rPr>
      </w:pPr>
      <w:r>
        <w:rPr>
          <w:rFonts w:ascii="宋体" w:hAnsi="宋体" w:hint="eastAsia"/>
        </w:rPr>
        <w:t>核对给付金额正确后，选择“确定”；</w:t>
      </w:r>
    </w:p>
    <w:p w:rsidR="004A1DF5" w:rsidRDefault="004A1DF5" w:rsidP="00E538B8">
      <w:pPr>
        <w:numPr>
          <w:ilvl w:val="1"/>
          <w:numId w:val="380"/>
        </w:numPr>
        <w:tabs>
          <w:tab w:val="clear" w:pos="1140"/>
          <w:tab w:val="num" w:pos="1440"/>
        </w:tabs>
        <w:ind w:left="1440"/>
        <w:rPr>
          <w:rFonts w:ascii="宋体" w:hAnsi="宋体"/>
        </w:rPr>
      </w:pPr>
      <w:r>
        <w:rPr>
          <w:rFonts w:ascii="宋体" w:hAnsi="宋体" w:hint="eastAsia"/>
        </w:rPr>
        <w:t>系统提示给付成功，弹出打印界面；</w:t>
      </w:r>
    </w:p>
    <w:p w:rsidR="004A1DF5" w:rsidRDefault="004A1DF5" w:rsidP="00E538B8">
      <w:pPr>
        <w:numPr>
          <w:ilvl w:val="1"/>
          <w:numId w:val="380"/>
        </w:numPr>
        <w:tabs>
          <w:tab w:val="clear" w:pos="1140"/>
          <w:tab w:val="num" w:pos="1440"/>
        </w:tabs>
        <w:ind w:left="1440"/>
        <w:rPr>
          <w:rFonts w:ascii="宋体" w:hAnsi="宋体"/>
        </w:rPr>
      </w:pPr>
      <w:r>
        <w:rPr>
          <w:rFonts w:ascii="宋体" w:hAnsi="宋体" w:hint="eastAsia"/>
        </w:rPr>
        <w:t>打印输出：</w:t>
      </w:r>
    </w:p>
    <w:p w:rsidR="004A1DF5" w:rsidRDefault="004A1DF5" w:rsidP="00E538B8">
      <w:pPr>
        <w:numPr>
          <w:ilvl w:val="2"/>
          <w:numId w:val="380"/>
        </w:numPr>
        <w:tabs>
          <w:tab w:val="clear" w:pos="1200"/>
          <w:tab w:val="num" w:pos="1980"/>
        </w:tabs>
        <w:ind w:left="1980"/>
        <w:rPr>
          <w:rFonts w:ascii="宋体" w:hAnsi="宋体"/>
        </w:rPr>
      </w:pPr>
      <w:r>
        <w:rPr>
          <w:rFonts w:ascii="宋体" w:hAnsi="宋体" w:hint="eastAsia"/>
        </w:rPr>
        <w:t>平保委托招商银行代付款领款凭证；</w:t>
      </w:r>
    </w:p>
    <w:p w:rsidR="004A1DF5" w:rsidRDefault="004A1DF5" w:rsidP="00E538B8">
      <w:pPr>
        <w:numPr>
          <w:ilvl w:val="2"/>
          <w:numId w:val="380"/>
        </w:numPr>
        <w:tabs>
          <w:tab w:val="clear" w:pos="1200"/>
          <w:tab w:val="num" w:pos="1980"/>
        </w:tabs>
        <w:ind w:left="1980"/>
        <w:rPr>
          <w:rFonts w:ascii="宋体" w:hAnsi="宋体"/>
        </w:rPr>
      </w:pPr>
      <w:r>
        <w:rPr>
          <w:rFonts w:ascii="宋体" w:hAnsi="宋体" w:hint="eastAsia"/>
        </w:rPr>
        <w:t>个人存取款凭条；</w:t>
      </w:r>
    </w:p>
    <w:p w:rsidR="004A1DF5" w:rsidRDefault="004A1DF5" w:rsidP="00E538B8">
      <w:pPr>
        <w:numPr>
          <w:ilvl w:val="2"/>
          <w:numId w:val="380"/>
        </w:numPr>
        <w:tabs>
          <w:tab w:val="clear" w:pos="1200"/>
          <w:tab w:val="num" w:pos="1980"/>
        </w:tabs>
        <w:ind w:left="1980"/>
        <w:rPr>
          <w:rFonts w:ascii="宋体" w:hAnsi="宋体"/>
        </w:rPr>
      </w:pPr>
      <w:r>
        <w:rPr>
          <w:rFonts w:ascii="宋体" w:hAnsi="宋体" w:hint="eastAsia"/>
        </w:rPr>
        <w:t>活期存折；</w:t>
      </w:r>
    </w:p>
    <w:p w:rsidR="004A1DF5" w:rsidRDefault="004A1DF5" w:rsidP="0004090F">
      <w:pPr>
        <w:pStyle w:val="7"/>
        <w:rPr>
          <w:rFonts w:ascii="宋体" w:hAnsi="宋体"/>
        </w:rPr>
      </w:pPr>
      <w:r>
        <w:rPr>
          <w:rFonts w:ascii="宋体" w:hAnsi="宋体" w:hint="eastAsia"/>
        </w:rPr>
        <w:t>10．建立委托协议</w:t>
      </w:r>
    </w:p>
    <w:p w:rsidR="004A1DF5" w:rsidRDefault="004A1DF5" w:rsidP="00E538B8">
      <w:pPr>
        <w:numPr>
          <w:ilvl w:val="0"/>
          <w:numId w:val="381"/>
        </w:numPr>
        <w:tabs>
          <w:tab w:val="clear" w:pos="360"/>
          <w:tab w:val="num" w:pos="720"/>
        </w:tabs>
        <w:ind w:left="720"/>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rsidP="00E538B8">
      <w:pPr>
        <w:numPr>
          <w:ilvl w:val="0"/>
          <w:numId w:val="381"/>
        </w:numPr>
        <w:tabs>
          <w:tab w:val="clear" w:pos="360"/>
          <w:tab w:val="num" w:pos="720"/>
        </w:tabs>
        <w:ind w:left="720"/>
        <w:rPr>
          <w:rFonts w:ascii="宋体" w:hAnsi="宋体"/>
        </w:rPr>
      </w:pPr>
      <w:r>
        <w:rPr>
          <w:rFonts w:ascii="宋体" w:hAnsi="宋体" w:hint="eastAsia"/>
        </w:rPr>
        <w:t>在中间业务平台主窗体界面选择“平安保险”－“建立委托协议”进入平安保险建立委托协议界面；</w:t>
      </w:r>
    </w:p>
    <w:p w:rsidR="004A1DF5" w:rsidRDefault="004A1DF5" w:rsidP="00E538B8">
      <w:pPr>
        <w:numPr>
          <w:ilvl w:val="0"/>
          <w:numId w:val="381"/>
        </w:numPr>
        <w:tabs>
          <w:tab w:val="clear" w:pos="360"/>
          <w:tab w:val="num" w:pos="720"/>
        </w:tabs>
        <w:ind w:left="720"/>
        <w:rPr>
          <w:rFonts w:ascii="宋体" w:hAnsi="宋体"/>
        </w:rPr>
      </w:pPr>
      <w:r>
        <w:rPr>
          <w:rFonts w:ascii="宋体" w:hAnsi="宋体" w:hint="eastAsia"/>
        </w:rPr>
        <w:t>选择户口类别；</w:t>
      </w:r>
    </w:p>
    <w:p w:rsidR="004A1DF5" w:rsidRDefault="004A1DF5" w:rsidP="00E538B8">
      <w:pPr>
        <w:numPr>
          <w:ilvl w:val="0"/>
          <w:numId w:val="381"/>
        </w:numPr>
        <w:tabs>
          <w:tab w:val="clear" w:pos="360"/>
          <w:tab w:val="num" w:pos="720"/>
        </w:tabs>
        <w:ind w:left="720"/>
        <w:rPr>
          <w:rFonts w:ascii="宋体" w:hAnsi="宋体"/>
        </w:rPr>
      </w:pPr>
      <w:r>
        <w:rPr>
          <w:rFonts w:ascii="宋体" w:hAnsi="宋体" w:hint="eastAsia"/>
        </w:rPr>
        <w:t>户口类别为一卡通时操作如下：</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刷卡并手工输入卡号，屏幕上方显示户口信息；</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选择支付方式验证框</w:t>
      </w:r>
      <w:r w:rsidRPr="008E1FB9">
        <w:rPr>
          <w:rFonts w:ascii="宋体" w:hAnsi="宋体"/>
        </w:rPr>
        <w:object w:dxaOrig="345" w:dyaOrig="315">
          <v:shape id="_x0000_i1134" type="#_x0000_t75" style="width:17.25pt;height:15.75pt" o:ole="">
            <v:imagedata r:id="rId43" o:title=""/>
          </v:shape>
          <o:OLEObject Type="Embed" ProgID="PBrush" ShapeID="_x0000_i1134" DrawAspect="Content" ObjectID="_1458487610" r:id="rId518"/>
        </w:object>
      </w:r>
      <w:r>
        <w:rPr>
          <w:rFonts w:ascii="宋体" w:hAnsi="宋体" w:hint="eastAsia"/>
        </w:rPr>
        <w:t>，验证客户支取方式；</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验证客户身份，输入证件国别、证件名称及证件号码后选择“确定”；</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授权类型选择“0：缴费”；</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输入保单号、投保人姓名、投保人证件，输入要素均为必输项；</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要素核对无误后选择“确定”；</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lastRenderedPageBreak/>
        <w:t>系统弹出打印界面，打印“保险费自动转账付款协议书”完成后，系统提示建立委托协议成功。</w:t>
      </w:r>
    </w:p>
    <w:p w:rsidR="004A1DF5" w:rsidRDefault="004A1DF5" w:rsidP="00E538B8">
      <w:pPr>
        <w:numPr>
          <w:ilvl w:val="0"/>
          <w:numId w:val="381"/>
        </w:numPr>
        <w:tabs>
          <w:tab w:val="clear" w:pos="360"/>
          <w:tab w:val="num" w:pos="720"/>
        </w:tabs>
        <w:ind w:left="720"/>
        <w:rPr>
          <w:rFonts w:ascii="宋体" w:hAnsi="宋体"/>
        </w:rPr>
      </w:pPr>
      <w:r>
        <w:rPr>
          <w:rFonts w:ascii="宋体" w:hAnsi="宋体" w:hint="eastAsia"/>
        </w:rPr>
        <w:t>户口类别为存折时操作如下：</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刷折并手工输入存折户口号，屏幕上方显示户口信息；</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选择支付方式验证框</w:t>
      </w:r>
      <w:r w:rsidRPr="008E1FB9">
        <w:rPr>
          <w:rFonts w:ascii="宋体" w:hAnsi="宋体"/>
        </w:rPr>
        <w:object w:dxaOrig="345" w:dyaOrig="315">
          <v:shape id="_x0000_i1135" type="#_x0000_t75" style="width:17.25pt;height:15.75pt" o:ole="">
            <v:imagedata r:id="rId43" o:title=""/>
          </v:shape>
          <o:OLEObject Type="Embed" ProgID="PBrush" ShapeID="_x0000_i1135" DrawAspect="Content" ObjectID="_1458487611" r:id="rId519"/>
        </w:object>
      </w:r>
      <w:r>
        <w:rPr>
          <w:rFonts w:ascii="宋体" w:hAnsi="宋体" w:hint="eastAsia"/>
        </w:rPr>
        <w:t>，验证客户支取方式；</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验证客户身份，输入证件国别、证件名称及证件号码后选择“确定”；</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授权类型选择“0：缴费”；</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输入保单号、投保人姓名、投保人证件，输入要素均为必输项；</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要素核对无误后选择“确定”；</w:t>
      </w:r>
    </w:p>
    <w:p w:rsidR="004A1DF5" w:rsidRDefault="004A1DF5" w:rsidP="00E538B8">
      <w:pPr>
        <w:numPr>
          <w:ilvl w:val="1"/>
          <w:numId w:val="381"/>
        </w:numPr>
        <w:tabs>
          <w:tab w:val="clear" w:pos="1140"/>
          <w:tab w:val="num" w:pos="1440"/>
        </w:tabs>
        <w:ind w:left="1440"/>
        <w:rPr>
          <w:rFonts w:ascii="宋体" w:hAnsi="宋体"/>
        </w:rPr>
      </w:pPr>
      <w:r>
        <w:rPr>
          <w:rFonts w:ascii="宋体" w:hAnsi="宋体" w:hint="eastAsia"/>
        </w:rPr>
        <w:t>系统弹出打印界面，打印“保险费自动转账付款协议书”完成后，系统提示建立委托协议成功。</w:t>
      </w:r>
    </w:p>
    <w:p w:rsidR="004A1DF5" w:rsidRDefault="004A1DF5" w:rsidP="0004090F">
      <w:pPr>
        <w:pStyle w:val="7"/>
        <w:rPr>
          <w:rFonts w:ascii="宋体" w:hAnsi="宋体"/>
        </w:rPr>
      </w:pPr>
      <w:r>
        <w:rPr>
          <w:rFonts w:ascii="宋体" w:hAnsi="宋体" w:hint="eastAsia"/>
        </w:rPr>
        <w:t>11．删除委托协议</w:t>
      </w:r>
    </w:p>
    <w:p w:rsidR="004A1DF5" w:rsidRDefault="004A1DF5" w:rsidP="00E538B8">
      <w:pPr>
        <w:numPr>
          <w:ilvl w:val="0"/>
          <w:numId w:val="382"/>
        </w:numPr>
        <w:tabs>
          <w:tab w:val="clear" w:pos="360"/>
          <w:tab w:val="left" w:pos="720"/>
        </w:tabs>
        <w:ind w:left="720"/>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rsidP="00E538B8">
      <w:pPr>
        <w:numPr>
          <w:ilvl w:val="0"/>
          <w:numId w:val="382"/>
        </w:numPr>
        <w:tabs>
          <w:tab w:val="clear" w:pos="360"/>
          <w:tab w:val="left" w:pos="720"/>
        </w:tabs>
        <w:ind w:left="720"/>
        <w:rPr>
          <w:rFonts w:ascii="宋体" w:hAnsi="宋体"/>
        </w:rPr>
      </w:pPr>
      <w:r>
        <w:rPr>
          <w:rFonts w:ascii="宋体" w:hAnsi="宋体" w:hint="eastAsia"/>
        </w:rPr>
        <w:t>在中间业务平台主窗体界面选择“平安保险”－“删除委托协议”进入平安保险删除委托协议界面；</w:t>
      </w:r>
    </w:p>
    <w:p w:rsidR="004A1DF5" w:rsidRDefault="004A1DF5" w:rsidP="00E538B8">
      <w:pPr>
        <w:numPr>
          <w:ilvl w:val="0"/>
          <w:numId w:val="382"/>
        </w:numPr>
        <w:tabs>
          <w:tab w:val="clear" w:pos="360"/>
          <w:tab w:val="left" w:pos="720"/>
        </w:tabs>
        <w:ind w:left="720"/>
        <w:rPr>
          <w:rFonts w:ascii="宋体" w:hAnsi="宋体"/>
        </w:rPr>
      </w:pPr>
      <w:r>
        <w:rPr>
          <w:rFonts w:ascii="宋体" w:hAnsi="宋体" w:hint="eastAsia"/>
        </w:rPr>
        <w:t>选择户口类别；</w:t>
      </w:r>
    </w:p>
    <w:p w:rsidR="004A1DF5" w:rsidRDefault="004A1DF5" w:rsidP="00E538B8">
      <w:pPr>
        <w:numPr>
          <w:ilvl w:val="0"/>
          <w:numId w:val="382"/>
        </w:numPr>
        <w:tabs>
          <w:tab w:val="clear" w:pos="360"/>
          <w:tab w:val="left" w:pos="720"/>
        </w:tabs>
        <w:ind w:left="720"/>
        <w:rPr>
          <w:rFonts w:ascii="宋体" w:hAnsi="宋体"/>
        </w:rPr>
      </w:pPr>
      <w:r>
        <w:rPr>
          <w:rFonts w:ascii="宋体" w:hAnsi="宋体" w:hint="eastAsia"/>
        </w:rPr>
        <w:t>户口类别为卡或折，刷卡或折并手工输入户口号。</w:t>
      </w:r>
    </w:p>
    <w:p w:rsidR="004A1DF5" w:rsidRDefault="004A1DF5" w:rsidP="00E538B8">
      <w:pPr>
        <w:numPr>
          <w:ilvl w:val="0"/>
          <w:numId w:val="382"/>
        </w:numPr>
        <w:tabs>
          <w:tab w:val="clear" w:pos="360"/>
          <w:tab w:val="left" w:pos="720"/>
        </w:tabs>
        <w:ind w:left="720"/>
        <w:rPr>
          <w:rFonts w:ascii="宋体" w:hAnsi="宋体"/>
        </w:rPr>
      </w:pPr>
      <w:r>
        <w:rPr>
          <w:rFonts w:ascii="宋体" w:hAnsi="宋体" w:hint="eastAsia"/>
        </w:rPr>
        <w:t>选择授权类型为“0：缴费”，输入保单号、保单投保人姓名，均为必输项。</w:t>
      </w:r>
    </w:p>
    <w:p w:rsidR="004A1DF5" w:rsidRDefault="004A1DF5" w:rsidP="00E538B8">
      <w:pPr>
        <w:numPr>
          <w:ilvl w:val="0"/>
          <w:numId w:val="382"/>
        </w:numPr>
        <w:tabs>
          <w:tab w:val="clear" w:pos="360"/>
          <w:tab w:val="left" w:pos="720"/>
        </w:tabs>
        <w:ind w:left="720"/>
        <w:rPr>
          <w:rFonts w:ascii="宋体" w:hAnsi="宋体"/>
        </w:rPr>
      </w:pPr>
      <w:r>
        <w:rPr>
          <w:rFonts w:ascii="宋体" w:hAnsi="宋体" w:hint="eastAsia"/>
        </w:rPr>
        <w:t>核对无误后选择“确定”；</w:t>
      </w:r>
    </w:p>
    <w:p w:rsidR="004A1DF5" w:rsidRDefault="004A1DF5" w:rsidP="00E538B8">
      <w:pPr>
        <w:numPr>
          <w:ilvl w:val="0"/>
          <w:numId w:val="382"/>
        </w:numPr>
        <w:tabs>
          <w:tab w:val="clear" w:pos="360"/>
          <w:tab w:val="left" w:pos="720"/>
        </w:tabs>
        <w:ind w:left="720"/>
        <w:rPr>
          <w:rFonts w:ascii="宋体" w:hAnsi="宋体"/>
        </w:rPr>
      </w:pPr>
      <w:r>
        <w:rPr>
          <w:rFonts w:ascii="宋体" w:hAnsi="宋体" w:hint="eastAsia"/>
        </w:rPr>
        <w:t>系统弹出打印界面，打印“保险费自动转账付款协议书”完成后，系统提示删除委托协议成功。</w:t>
      </w:r>
    </w:p>
    <w:p w:rsidR="004A1DF5" w:rsidRDefault="004A1DF5" w:rsidP="0004090F">
      <w:pPr>
        <w:pStyle w:val="7"/>
        <w:rPr>
          <w:rFonts w:ascii="宋体" w:hAnsi="宋体"/>
        </w:rPr>
      </w:pPr>
      <w:r>
        <w:rPr>
          <w:rFonts w:ascii="宋体" w:hAnsi="宋体" w:hint="eastAsia"/>
        </w:rPr>
        <w:t>12．查询协议</w:t>
      </w:r>
    </w:p>
    <w:p w:rsidR="004A1DF5" w:rsidRDefault="004A1DF5" w:rsidP="00E538B8">
      <w:pPr>
        <w:numPr>
          <w:ilvl w:val="0"/>
          <w:numId w:val="383"/>
        </w:numPr>
        <w:tabs>
          <w:tab w:val="clear" w:pos="360"/>
          <w:tab w:val="num" w:pos="720"/>
        </w:tabs>
        <w:ind w:left="720"/>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rsidP="00E538B8">
      <w:pPr>
        <w:numPr>
          <w:ilvl w:val="0"/>
          <w:numId w:val="383"/>
        </w:numPr>
        <w:tabs>
          <w:tab w:val="clear" w:pos="360"/>
          <w:tab w:val="num" w:pos="720"/>
        </w:tabs>
        <w:ind w:left="720"/>
        <w:rPr>
          <w:rFonts w:ascii="宋体" w:hAnsi="宋体"/>
        </w:rPr>
      </w:pPr>
      <w:r>
        <w:rPr>
          <w:rFonts w:ascii="宋体" w:hAnsi="宋体" w:hint="eastAsia"/>
        </w:rPr>
        <w:t>在中间业务平台主窗体界面选择“平安保险52”－“查询协议30”进入平安保险查询委托协议界面；</w:t>
      </w:r>
    </w:p>
    <w:p w:rsidR="004A1DF5" w:rsidRDefault="004A1DF5" w:rsidP="00E538B8">
      <w:pPr>
        <w:numPr>
          <w:ilvl w:val="0"/>
          <w:numId w:val="383"/>
        </w:numPr>
        <w:tabs>
          <w:tab w:val="clear" w:pos="360"/>
          <w:tab w:val="num" w:pos="720"/>
        </w:tabs>
        <w:ind w:left="720"/>
        <w:rPr>
          <w:rFonts w:ascii="宋体" w:hAnsi="宋体"/>
        </w:rPr>
      </w:pPr>
      <w:r>
        <w:rPr>
          <w:rFonts w:ascii="宋体" w:hAnsi="宋体" w:hint="eastAsia"/>
        </w:rPr>
        <w:t>选择授权类型；</w:t>
      </w:r>
    </w:p>
    <w:p w:rsidR="004A1DF5" w:rsidRDefault="004A1DF5" w:rsidP="00E538B8">
      <w:pPr>
        <w:numPr>
          <w:ilvl w:val="0"/>
          <w:numId w:val="383"/>
        </w:numPr>
        <w:tabs>
          <w:tab w:val="clear" w:pos="360"/>
          <w:tab w:val="num" w:pos="720"/>
        </w:tabs>
        <w:ind w:left="720"/>
        <w:rPr>
          <w:rFonts w:ascii="宋体" w:hAnsi="宋体"/>
        </w:rPr>
      </w:pPr>
      <w:r>
        <w:rPr>
          <w:rFonts w:ascii="宋体" w:hAnsi="宋体" w:hint="eastAsia"/>
        </w:rPr>
        <w:lastRenderedPageBreak/>
        <w:t>手工输入保单号；</w:t>
      </w:r>
    </w:p>
    <w:p w:rsidR="004A1DF5" w:rsidRDefault="004A1DF5" w:rsidP="00E538B8">
      <w:pPr>
        <w:numPr>
          <w:ilvl w:val="0"/>
          <w:numId w:val="383"/>
        </w:numPr>
        <w:tabs>
          <w:tab w:val="clear" w:pos="360"/>
          <w:tab w:val="num" w:pos="720"/>
        </w:tabs>
        <w:ind w:left="720"/>
        <w:rPr>
          <w:rFonts w:ascii="宋体" w:hAnsi="宋体"/>
        </w:rPr>
      </w:pPr>
      <w:r>
        <w:rPr>
          <w:rFonts w:ascii="宋体" w:hAnsi="宋体" w:hint="eastAsia"/>
        </w:rPr>
        <w:t>选择“确定”，屏幕下方显示该保单协议信息，可选择“打印”将保单协议信息打印出来。</w:t>
      </w:r>
    </w:p>
    <w:p w:rsidR="004A1DF5" w:rsidRDefault="004A1DF5" w:rsidP="0004090F">
      <w:pPr>
        <w:pStyle w:val="7"/>
        <w:rPr>
          <w:rFonts w:ascii="宋体" w:hAnsi="宋体"/>
        </w:rPr>
      </w:pPr>
      <w:r>
        <w:rPr>
          <w:rFonts w:ascii="宋体" w:hAnsi="宋体" w:hint="eastAsia"/>
        </w:rPr>
        <w:t>13．代打保险对账单</w:t>
      </w:r>
    </w:p>
    <w:p w:rsidR="004A1DF5" w:rsidRDefault="004A1DF5" w:rsidP="00E538B8">
      <w:pPr>
        <w:numPr>
          <w:ilvl w:val="0"/>
          <w:numId w:val="384"/>
        </w:numPr>
        <w:tabs>
          <w:tab w:val="clear" w:pos="360"/>
          <w:tab w:val="num" w:pos="720"/>
        </w:tabs>
        <w:ind w:left="720"/>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rsidP="00E538B8">
      <w:pPr>
        <w:numPr>
          <w:ilvl w:val="0"/>
          <w:numId w:val="384"/>
        </w:numPr>
        <w:tabs>
          <w:tab w:val="clear" w:pos="360"/>
          <w:tab w:val="num" w:pos="720"/>
        </w:tabs>
        <w:ind w:left="720"/>
        <w:rPr>
          <w:rFonts w:ascii="宋体" w:hAnsi="宋体"/>
        </w:rPr>
      </w:pPr>
      <w:r>
        <w:rPr>
          <w:rFonts w:ascii="宋体" w:hAnsi="宋体" w:hint="eastAsia"/>
        </w:rPr>
        <w:t>在中间业务平台主窗体界面选择“平安保险52”－“代打保险对账单31”进入平安保险代打保险对账单界面；</w:t>
      </w:r>
    </w:p>
    <w:p w:rsidR="004A1DF5" w:rsidRDefault="004A1DF5" w:rsidP="00E538B8">
      <w:pPr>
        <w:numPr>
          <w:ilvl w:val="0"/>
          <w:numId w:val="384"/>
        </w:numPr>
        <w:tabs>
          <w:tab w:val="clear" w:pos="360"/>
          <w:tab w:val="num" w:pos="720"/>
        </w:tabs>
        <w:ind w:left="720"/>
        <w:rPr>
          <w:rFonts w:ascii="宋体" w:hAnsi="宋体"/>
        </w:rPr>
      </w:pPr>
      <w:r>
        <w:rPr>
          <w:rFonts w:ascii="宋体" w:hAnsi="宋体" w:hint="eastAsia"/>
        </w:rPr>
        <w:t>输入保单号后，选择“确定”。</w:t>
      </w:r>
    </w:p>
    <w:p w:rsidR="004A1DF5" w:rsidRDefault="004A1DF5" w:rsidP="00E538B8">
      <w:pPr>
        <w:numPr>
          <w:ilvl w:val="0"/>
          <w:numId w:val="384"/>
        </w:numPr>
        <w:tabs>
          <w:tab w:val="clear" w:pos="360"/>
          <w:tab w:val="num" w:pos="720"/>
        </w:tabs>
        <w:ind w:left="720"/>
        <w:rPr>
          <w:rFonts w:ascii="宋体" w:hAnsi="宋体"/>
        </w:rPr>
      </w:pPr>
      <w:r>
        <w:rPr>
          <w:rFonts w:ascii="宋体" w:hAnsi="宋体" w:hint="eastAsia"/>
        </w:rPr>
        <w:t>系统弹出打印界面，打印“平保代收续期保险费收款凭证”完成后，提示代打保险对账账成功。</w:t>
      </w:r>
    </w:p>
    <w:p w:rsidR="004A1DF5" w:rsidRDefault="004A1DF5" w:rsidP="0004090F">
      <w:pPr>
        <w:pStyle w:val="7"/>
        <w:rPr>
          <w:rFonts w:ascii="宋体" w:hAnsi="宋体"/>
        </w:rPr>
      </w:pPr>
      <w:r>
        <w:rPr>
          <w:rFonts w:ascii="宋体" w:hAnsi="宋体" w:hint="eastAsia"/>
        </w:rPr>
        <w:t>14．交易流水查询</w:t>
      </w:r>
    </w:p>
    <w:p w:rsidR="004A1DF5" w:rsidRDefault="004A1DF5" w:rsidP="00E538B8">
      <w:pPr>
        <w:numPr>
          <w:ilvl w:val="0"/>
          <w:numId w:val="385"/>
        </w:numPr>
        <w:tabs>
          <w:tab w:val="clear" w:pos="360"/>
          <w:tab w:val="num" w:pos="720"/>
        </w:tabs>
        <w:ind w:left="720"/>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rsidP="00E538B8">
      <w:pPr>
        <w:numPr>
          <w:ilvl w:val="0"/>
          <w:numId w:val="385"/>
        </w:numPr>
        <w:tabs>
          <w:tab w:val="clear" w:pos="360"/>
          <w:tab w:val="num" w:pos="720"/>
        </w:tabs>
        <w:ind w:left="720"/>
        <w:rPr>
          <w:rFonts w:ascii="宋体" w:hAnsi="宋体"/>
        </w:rPr>
      </w:pPr>
      <w:r>
        <w:rPr>
          <w:rFonts w:ascii="宋体" w:hAnsi="宋体" w:hint="eastAsia"/>
        </w:rPr>
        <w:t>在中间业务平台主窗体界面选择“平安保险52”－“交易流水查询32”进入平安保险交易流水查询界面；</w:t>
      </w:r>
    </w:p>
    <w:p w:rsidR="004A1DF5" w:rsidRDefault="004A1DF5" w:rsidP="00E538B8">
      <w:pPr>
        <w:numPr>
          <w:ilvl w:val="0"/>
          <w:numId w:val="385"/>
        </w:numPr>
        <w:tabs>
          <w:tab w:val="clear" w:pos="360"/>
          <w:tab w:val="num" w:pos="720"/>
        </w:tabs>
        <w:ind w:left="720"/>
        <w:rPr>
          <w:rFonts w:ascii="宋体" w:hAnsi="宋体"/>
        </w:rPr>
      </w:pPr>
      <w:r>
        <w:rPr>
          <w:rFonts w:ascii="宋体" w:hAnsi="宋体" w:hint="eastAsia"/>
        </w:rPr>
        <w:t>输入保单号，非必输项；</w:t>
      </w:r>
    </w:p>
    <w:p w:rsidR="004A1DF5" w:rsidRDefault="004A1DF5" w:rsidP="00E538B8">
      <w:pPr>
        <w:numPr>
          <w:ilvl w:val="0"/>
          <w:numId w:val="385"/>
        </w:numPr>
        <w:tabs>
          <w:tab w:val="clear" w:pos="360"/>
          <w:tab w:val="num" w:pos="720"/>
        </w:tabs>
        <w:ind w:left="720"/>
        <w:rPr>
          <w:rFonts w:ascii="宋体" w:hAnsi="宋体"/>
        </w:rPr>
      </w:pPr>
      <w:r>
        <w:rPr>
          <w:rFonts w:ascii="宋体" w:hAnsi="宋体" w:hint="eastAsia"/>
        </w:rPr>
        <w:t>输入需要查询的开始日期、结束日期，非必输项；</w:t>
      </w:r>
    </w:p>
    <w:p w:rsidR="004A1DF5" w:rsidRDefault="004A1DF5" w:rsidP="00E538B8">
      <w:pPr>
        <w:numPr>
          <w:ilvl w:val="0"/>
          <w:numId w:val="385"/>
        </w:numPr>
        <w:tabs>
          <w:tab w:val="clear" w:pos="360"/>
          <w:tab w:val="num" w:pos="720"/>
        </w:tabs>
        <w:ind w:left="720"/>
        <w:rPr>
          <w:rFonts w:ascii="宋体" w:hAnsi="宋体"/>
        </w:rPr>
      </w:pPr>
      <w:r>
        <w:rPr>
          <w:rFonts w:ascii="宋体" w:hAnsi="宋体" w:hint="eastAsia"/>
        </w:rPr>
        <w:t>选择打印标志，默认值为“2：所有流水”。</w:t>
      </w:r>
    </w:p>
    <w:p w:rsidR="004A1DF5" w:rsidRDefault="004A1DF5" w:rsidP="00E538B8">
      <w:pPr>
        <w:numPr>
          <w:ilvl w:val="0"/>
          <w:numId w:val="385"/>
        </w:numPr>
        <w:tabs>
          <w:tab w:val="clear" w:pos="360"/>
          <w:tab w:val="num" w:pos="720"/>
        </w:tabs>
        <w:ind w:left="720"/>
        <w:rPr>
          <w:rFonts w:ascii="宋体" w:hAnsi="宋体"/>
        </w:rPr>
      </w:pPr>
      <w:r>
        <w:rPr>
          <w:rFonts w:ascii="宋体" w:hAnsi="宋体" w:hint="eastAsia"/>
        </w:rPr>
        <w:t>要素输入完毕后，选择“确定”，屏幕按查询条件显示交易信息，可选择“打印”，打印出交易信息。</w:t>
      </w:r>
    </w:p>
    <w:p w:rsidR="004A1DF5" w:rsidRDefault="004A1DF5" w:rsidP="0004090F">
      <w:pPr>
        <w:pStyle w:val="5"/>
        <w:rPr>
          <w:rFonts w:ascii="宋体" w:hAnsi="宋体"/>
        </w:rPr>
      </w:pPr>
      <w:r>
        <w:rPr>
          <w:rFonts w:hint="eastAsia"/>
        </w:rPr>
        <w:t>二、中间业务平台泰康保险代收业务（业务代码</w:t>
      </w:r>
      <w:r>
        <w:rPr>
          <w:rFonts w:hint="eastAsia"/>
        </w:rPr>
        <w:t>6901</w:t>
      </w:r>
      <w:r>
        <w:rPr>
          <w:rFonts w:hint="eastAsia"/>
        </w:rPr>
        <w:t>）</w:t>
      </w:r>
    </w:p>
    <w:p w:rsidR="004A1DF5" w:rsidRDefault="004A1DF5">
      <w:pPr>
        <w:pStyle w:val="6"/>
        <w:rPr>
          <w:rFonts w:ascii="宋体" w:hAnsi="宋体"/>
        </w:rPr>
      </w:pPr>
      <w:r>
        <w:rPr>
          <w:rFonts w:hint="eastAsia"/>
        </w:rPr>
        <w:t>（一）功能介绍</w:t>
      </w:r>
    </w:p>
    <w:p w:rsidR="004A1DF5" w:rsidRDefault="004A1DF5">
      <w:pPr>
        <w:pStyle w:val="a6"/>
        <w:ind w:left="0" w:firstLineChars="200" w:firstLine="480"/>
      </w:pPr>
      <w:r>
        <w:rPr>
          <w:rFonts w:hint="eastAsia"/>
        </w:rPr>
        <w:t>该功能用于泰康保险续期缴费查询、续期缴费、续期缴费凭证打印、打印续期缴费清单的业务操作。</w:t>
      </w:r>
    </w:p>
    <w:p w:rsidR="004A1DF5" w:rsidRDefault="004A1DF5">
      <w:pPr>
        <w:pStyle w:val="6"/>
      </w:pPr>
      <w:r>
        <w:rPr>
          <w:rFonts w:hint="eastAsia"/>
        </w:rPr>
        <w:lastRenderedPageBreak/>
        <w:t>（二）界面</w:t>
      </w:r>
    </w:p>
    <w:p w:rsidR="004A1DF5" w:rsidRDefault="0004090F">
      <w:pPr>
        <w:rPr>
          <w:rFonts w:ascii="宋体" w:hAnsi="宋体"/>
        </w:rPr>
      </w:pPr>
      <w:r>
        <w:rPr>
          <w:rFonts w:ascii="宋体" w:hAnsi="宋体" w:hint="eastAsia"/>
          <w:noProof/>
        </w:rPr>
        <w:drawing>
          <wp:inline distT="0" distB="0" distL="0" distR="0">
            <wp:extent cx="5267325" cy="3790950"/>
            <wp:effectExtent l="1905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520" cstate="print"/>
                    <a:srcRect/>
                    <a:stretch>
                      <a:fillRect/>
                    </a:stretch>
                  </pic:blipFill>
                  <pic:spPr bwMode="auto">
                    <a:xfrm>
                      <a:off x="0" y="0"/>
                      <a:ext cx="5267325" cy="3790950"/>
                    </a:xfrm>
                    <a:prstGeom prst="rect">
                      <a:avLst/>
                    </a:prstGeom>
                    <a:noFill/>
                    <a:ln w="9525">
                      <a:noFill/>
                      <a:miter lim="800000"/>
                      <a:headEnd/>
                      <a:tailEnd/>
                    </a:ln>
                  </pic:spPr>
                </pic:pic>
              </a:graphicData>
            </a:graphic>
          </wp:inline>
        </w:drawing>
      </w:r>
    </w:p>
    <w:p w:rsidR="004A1DF5" w:rsidRDefault="004A1DF5">
      <w:pPr>
        <w:pStyle w:val="6"/>
      </w:pPr>
      <w:r>
        <w:rPr>
          <w:rFonts w:hint="eastAsia"/>
        </w:rPr>
        <w:t>（三）风险提示</w:t>
      </w:r>
    </w:p>
    <w:p w:rsidR="004A1DF5" w:rsidRDefault="004A1DF5">
      <w:pPr>
        <w:ind w:firstLineChars="200" w:firstLine="480"/>
        <w:rPr>
          <w:rFonts w:ascii="宋体" w:hAnsi="宋体"/>
        </w:rPr>
      </w:pPr>
      <w:r>
        <w:rPr>
          <w:rFonts w:ascii="宋体" w:hAnsi="宋体" w:hint="eastAsia"/>
        </w:rPr>
        <w:t>泰康保险柜台续期缴费交易，如果出现内部差错，不允许进行内部差错调整。</w:t>
      </w:r>
    </w:p>
    <w:p w:rsidR="004A1DF5" w:rsidRDefault="004A1DF5">
      <w:pPr>
        <w:pStyle w:val="6"/>
      </w:pPr>
      <w:r>
        <w:rPr>
          <w:rFonts w:hint="eastAsia"/>
        </w:rPr>
        <w:t>（四）操作步骤</w:t>
      </w:r>
    </w:p>
    <w:p w:rsidR="004A1DF5" w:rsidRDefault="004A1DF5" w:rsidP="0004090F">
      <w:pPr>
        <w:pStyle w:val="7"/>
        <w:rPr>
          <w:rFonts w:ascii="宋体" w:hAnsi="宋体"/>
        </w:rPr>
      </w:pPr>
      <w:r>
        <w:rPr>
          <w:rFonts w:ascii="宋体" w:hAnsi="宋体" w:hint="eastAsia"/>
        </w:rPr>
        <w:t>1．泰康保险续期缴费</w:t>
      </w:r>
    </w:p>
    <w:p w:rsidR="004A1DF5" w:rsidRDefault="004A1DF5" w:rsidP="00E538B8">
      <w:pPr>
        <w:numPr>
          <w:ilvl w:val="0"/>
          <w:numId w:val="387"/>
        </w:numPr>
        <w:tabs>
          <w:tab w:val="clear" w:pos="360"/>
          <w:tab w:val="left" w:pos="720"/>
        </w:tabs>
        <w:ind w:left="720"/>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rsidP="00E538B8">
      <w:pPr>
        <w:numPr>
          <w:ilvl w:val="0"/>
          <w:numId w:val="387"/>
        </w:numPr>
        <w:tabs>
          <w:tab w:val="clear" w:pos="360"/>
          <w:tab w:val="left" w:pos="720"/>
        </w:tabs>
        <w:ind w:left="720"/>
        <w:rPr>
          <w:rFonts w:ascii="宋体" w:hAnsi="宋体"/>
        </w:rPr>
      </w:pPr>
      <w:r>
        <w:rPr>
          <w:rFonts w:ascii="宋体" w:hAnsi="宋体" w:hint="eastAsia"/>
        </w:rPr>
        <w:t>在中间业务平台主窗体界面选择“泰康保险53”－“续期（22）”进入泰康保险续期缴费界面；</w:t>
      </w:r>
    </w:p>
    <w:p w:rsidR="004A1DF5" w:rsidRDefault="004A1DF5" w:rsidP="00E538B8">
      <w:pPr>
        <w:numPr>
          <w:ilvl w:val="0"/>
          <w:numId w:val="387"/>
        </w:numPr>
        <w:tabs>
          <w:tab w:val="clear" w:pos="360"/>
          <w:tab w:val="left" w:pos="720"/>
        </w:tabs>
        <w:ind w:left="720"/>
        <w:rPr>
          <w:rFonts w:ascii="宋体" w:hAnsi="宋体"/>
        </w:rPr>
      </w:pPr>
      <w:r>
        <w:rPr>
          <w:rFonts w:ascii="宋体" w:hAnsi="宋体" w:hint="eastAsia"/>
        </w:rPr>
        <w:t>输入保单城市号、保单号、投保人身份证号码（三项要素均无必输项）后，待缴保费栏显示缴费金额；</w:t>
      </w:r>
    </w:p>
    <w:p w:rsidR="004A1DF5" w:rsidRDefault="004A1DF5" w:rsidP="00E538B8">
      <w:pPr>
        <w:numPr>
          <w:ilvl w:val="0"/>
          <w:numId w:val="387"/>
        </w:numPr>
        <w:tabs>
          <w:tab w:val="clear" w:pos="360"/>
          <w:tab w:val="left" w:pos="720"/>
        </w:tabs>
        <w:ind w:left="720"/>
        <w:rPr>
          <w:rFonts w:ascii="宋体" w:hAnsi="宋体"/>
        </w:rPr>
      </w:pPr>
      <w:r>
        <w:rPr>
          <w:rFonts w:ascii="宋体" w:hAnsi="宋体" w:hint="eastAsia"/>
        </w:rPr>
        <w:t>选择资金来源类别；</w:t>
      </w:r>
    </w:p>
    <w:p w:rsidR="004A1DF5" w:rsidRDefault="004A1DF5" w:rsidP="00E538B8">
      <w:pPr>
        <w:numPr>
          <w:ilvl w:val="0"/>
          <w:numId w:val="387"/>
        </w:numPr>
        <w:tabs>
          <w:tab w:val="clear" w:pos="360"/>
          <w:tab w:val="left" w:pos="720"/>
        </w:tabs>
        <w:ind w:left="720"/>
        <w:rPr>
          <w:rFonts w:ascii="宋体" w:hAnsi="宋体"/>
        </w:rPr>
      </w:pPr>
      <w:r>
        <w:rPr>
          <w:rFonts w:ascii="宋体" w:hAnsi="宋体" w:hint="eastAsia"/>
        </w:rPr>
        <w:t>资金来源为一卡通时操作如下：</w:t>
      </w:r>
    </w:p>
    <w:p w:rsidR="004A1DF5" w:rsidRDefault="004A1DF5" w:rsidP="00E538B8">
      <w:pPr>
        <w:numPr>
          <w:ilvl w:val="1"/>
          <w:numId w:val="376"/>
        </w:numPr>
        <w:ind w:left="1440" w:hanging="720"/>
        <w:rPr>
          <w:rFonts w:ascii="宋体" w:hAnsi="宋体"/>
        </w:rPr>
      </w:pPr>
      <w:r>
        <w:rPr>
          <w:rFonts w:ascii="宋体" w:hAnsi="宋体" w:hint="eastAsia"/>
        </w:rPr>
        <w:t>刷卡并输入卡号，界面上方显示户口信息；</w:t>
      </w:r>
    </w:p>
    <w:p w:rsidR="004A1DF5" w:rsidRDefault="004A1DF5" w:rsidP="00E538B8">
      <w:pPr>
        <w:numPr>
          <w:ilvl w:val="1"/>
          <w:numId w:val="376"/>
        </w:numPr>
        <w:ind w:left="1440" w:hanging="720"/>
        <w:rPr>
          <w:rFonts w:ascii="宋体" w:hAnsi="宋体"/>
        </w:rPr>
      </w:pPr>
      <w:r>
        <w:rPr>
          <w:rFonts w:ascii="宋体" w:hAnsi="宋体" w:hint="eastAsia"/>
        </w:rPr>
        <w:lastRenderedPageBreak/>
        <w:t>选择支付方式验证框</w:t>
      </w:r>
      <w:r w:rsidRPr="008E1FB9">
        <w:rPr>
          <w:rFonts w:ascii="宋体" w:hAnsi="宋体"/>
        </w:rPr>
        <w:object w:dxaOrig="345" w:dyaOrig="315">
          <v:shape id="_x0000_i1136" type="#_x0000_t75" style="width:17.25pt;height:15.75pt" o:ole="">
            <v:imagedata r:id="rId43" o:title=""/>
          </v:shape>
          <o:OLEObject Type="Embed" ProgID="PBrush" ShapeID="_x0000_i1136" DrawAspect="Content" ObjectID="_1458487612" r:id="rId521"/>
        </w:object>
      </w:r>
      <w:r>
        <w:rPr>
          <w:rFonts w:ascii="宋体" w:hAnsi="宋体" w:hint="eastAsia"/>
        </w:rPr>
        <w:t>，验证客户支取方式；</w:t>
      </w:r>
    </w:p>
    <w:p w:rsidR="004A1DF5" w:rsidRDefault="004A1DF5" w:rsidP="00E538B8">
      <w:pPr>
        <w:numPr>
          <w:ilvl w:val="1"/>
          <w:numId w:val="376"/>
        </w:numPr>
        <w:ind w:left="1440" w:hanging="720"/>
        <w:rPr>
          <w:rFonts w:ascii="宋体" w:hAnsi="宋体"/>
        </w:rPr>
      </w:pPr>
      <w:r>
        <w:rPr>
          <w:rFonts w:ascii="宋体" w:hAnsi="宋体" w:hint="eastAsia"/>
        </w:rPr>
        <w:t>核对金额无误后选择“确定”按钮；</w:t>
      </w:r>
    </w:p>
    <w:p w:rsidR="004A1DF5" w:rsidRDefault="004A1DF5" w:rsidP="00E538B8">
      <w:pPr>
        <w:numPr>
          <w:ilvl w:val="1"/>
          <w:numId w:val="376"/>
        </w:numPr>
        <w:ind w:left="1440" w:hanging="720"/>
        <w:rPr>
          <w:rFonts w:ascii="宋体" w:hAnsi="宋体"/>
        </w:rPr>
      </w:pPr>
      <w:r>
        <w:rPr>
          <w:rFonts w:ascii="宋体" w:hAnsi="宋体" w:hint="eastAsia"/>
        </w:rPr>
        <w:t>提示缴费成功；</w:t>
      </w:r>
    </w:p>
    <w:p w:rsidR="004A1DF5" w:rsidRDefault="004A1DF5" w:rsidP="00E538B8">
      <w:pPr>
        <w:numPr>
          <w:ilvl w:val="1"/>
          <w:numId w:val="376"/>
        </w:numPr>
        <w:ind w:left="1440" w:hanging="720"/>
        <w:rPr>
          <w:rFonts w:ascii="宋体" w:hAnsi="宋体"/>
        </w:rPr>
      </w:pPr>
      <w:r>
        <w:rPr>
          <w:rFonts w:ascii="宋体" w:hAnsi="宋体" w:hint="eastAsia"/>
        </w:rPr>
        <w:t>打印输出：招商银行缴费单。</w:t>
      </w:r>
    </w:p>
    <w:p w:rsidR="004A1DF5" w:rsidRDefault="004A1DF5" w:rsidP="00E538B8">
      <w:pPr>
        <w:numPr>
          <w:ilvl w:val="0"/>
          <w:numId w:val="387"/>
        </w:numPr>
        <w:tabs>
          <w:tab w:val="clear" w:pos="360"/>
          <w:tab w:val="left" w:pos="720"/>
        </w:tabs>
        <w:ind w:left="720"/>
        <w:rPr>
          <w:rFonts w:ascii="宋体" w:hAnsi="宋体"/>
        </w:rPr>
      </w:pPr>
      <w:r>
        <w:rPr>
          <w:rFonts w:ascii="宋体" w:hAnsi="宋体" w:hint="eastAsia"/>
        </w:rPr>
        <w:t>资金来源为活期存折时操作如下：</w:t>
      </w:r>
    </w:p>
    <w:p w:rsidR="004A1DF5" w:rsidRDefault="004A1DF5" w:rsidP="00E538B8">
      <w:pPr>
        <w:numPr>
          <w:ilvl w:val="0"/>
          <w:numId w:val="396"/>
        </w:numPr>
        <w:tabs>
          <w:tab w:val="clear" w:pos="1035"/>
          <w:tab w:val="num" w:pos="1440"/>
        </w:tabs>
        <w:ind w:left="1440" w:hanging="720"/>
        <w:rPr>
          <w:rFonts w:ascii="宋体" w:hAnsi="宋体"/>
        </w:rPr>
      </w:pPr>
      <w:r>
        <w:rPr>
          <w:rFonts w:ascii="宋体" w:hAnsi="宋体" w:hint="eastAsia"/>
        </w:rPr>
        <w:t>刷折并输入存折户口号，界面上方显示户口信息；</w:t>
      </w:r>
    </w:p>
    <w:p w:rsidR="004A1DF5" w:rsidRDefault="004A1DF5" w:rsidP="00E538B8">
      <w:pPr>
        <w:numPr>
          <w:ilvl w:val="0"/>
          <w:numId w:val="396"/>
        </w:numPr>
        <w:tabs>
          <w:tab w:val="clear" w:pos="1035"/>
          <w:tab w:val="num" w:pos="1440"/>
        </w:tabs>
        <w:ind w:left="1440" w:hanging="720"/>
        <w:rPr>
          <w:rFonts w:ascii="宋体" w:hAnsi="宋体"/>
        </w:rPr>
      </w:pPr>
      <w:r>
        <w:rPr>
          <w:rFonts w:ascii="宋体" w:hAnsi="宋体" w:hint="eastAsia"/>
        </w:rPr>
        <w:t>选择支付方式验证框</w:t>
      </w:r>
      <w:r w:rsidRPr="008E1FB9">
        <w:rPr>
          <w:rFonts w:ascii="宋体" w:hAnsi="宋体"/>
        </w:rPr>
        <w:object w:dxaOrig="345" w:dyaOrig="315">
          <v:shape id="_x0000_i1137" type="#_x0000_t75" style="width:17.25pt;height:15.75pt" o:ole="">
            <v:imagedata r:id="rId43" o:title=""/>
          </v:shape>
          <o:OLEObject Type="Embed" ProgID="PBrush" ShapeID="_x0000_i1137" DrawAspect="Content" ObjectID="_1458487613" r:id="rId522"/>
        </w:object>
      </w:r>
      <w:r>
        <w:rPr>
          <w:rFonts w:ascii="宋体" w:hAnsi="宋体" w:hint="eastAsia"/>
        </w:rPr>
        <w:t>，验证客户支取方式；</w:t>
      </w:r>
    </w:p>
    <w:p w:rsidR="004A1DF5" w:rsidRDefault="004A1DF5" w:rsidP="00E538B8">
      <w:pPr>
        <w:numPr>
          <w:ilvl w:val="0"/>
          <w:numId w:val="396"/>
        </w:numPr>
        <w:tabs>
          <w:tab w:val="clear" w:pos="1035"/>
          <w:tab w:val="num" w:pos="1440"/>
        </w:tabs>
        <w:ind w:left="1440" w:hanging="720"/>
        <w:rPr>
          <w:rFonts w:ascii="宋体" w:hAnsi="宋体"/>
        </w:rPr>
      </w:pPr>
      <w:r>
        <w:rPr>
          <w:rFonts w:ascii="宋体" w:hAnsi="宋体" w:hint="eastAsia"/>
        </w:rPr>
        <w:t>核对金额无误后选择“确定”；</w:t>
      </w:r>
    </w:p>
    <w:p w:rsidR="004A1DF5" w:rsidRDefault="004A1DF5" w:rsidP="00E538B8">
      <w:pPr>
        <w:numPr>
          <w:ilvl w:val="0"/>
          <w:numId w:val="396"/>
        </w:numPr>
        <w:tabs>
          <w:tab w:val="clear" w:pos="1035"/>
          <w:tab w:val="num" w:pos="1440"/>
        </w:tabs>
        <w:ind w:left="1440" w:hanging="720"/>
        <w:rPr>
          <w:rFonts w:ascii="宋体" w:hAnsi="宋体"/>
        </w:rPr>
      </w:pPr>
      <w:r>
        <w:rPr>
          <w:rFonts w:ascii="宋体" w:hAnsi="宋体" w:hint="eastAsia"/>
        </w:rPr>
        <w:t>提示缴费成功；</w:t>
      </w:r>
    </w:p>
    <w:p w:rsidR="004A1DF5" w:rsidRDefault="004A1DF5" w:rsidP="00E538B8">
      <w:pPr>
        <w:numPr>
          <w:ilvl w:val="0"/>
          <w:numId w:val="396"/>
        </w:numPr>
        <w:tabs>
          <w:tab w:val="clear" w:pos="1035"/>
          <w:tab w:val="num" w:pos="1440"/>
        </w:tabs>
        <w:ind w:left="1440" w:hanging="720"/>
        <w:rPr>
          <w:rFonts w:ascii="宋体" w:hAnsi="宋体"/>
        </w:rPr>
      </w:pPr>
      <w:r>
        <w:rPr>
          <w:rFonts w:ascii="宋体" w:hAnsi="宋体" w:hint="eastAsia"/>
        </w:rPr>
        <w:t>打印输出：招商银行缴费单、活期存折。</w:t>
      </w:r>
    </w:p>
    <w:p w:rsidR="004A1DF5" w:rsidRDefault="004A1DF5" w:rsidP="00E538B8">
      <w:pPr>
        <w:numPr>
          <w:ilvl w:val="0"/>
          <w:numId w:val="387"/>
        </w:numPr>
        <w:tabs>
          <w:tab w:val="clear" w:pos="360"/>
          <w:tab w:val="left" w:pos="720"/>
        </w:tabs>
        <w:ind w:left="720"/>
        <w:rPr>
          <w:rFonts w:ascii="宋体" w:hAnsi="宋体"/>
        </w:rPr>
      </w:pPr>
      <w:r>
        <w:rPr>
          <w:rFonts w:ascii="宋体" w:hAnsi="宋体" w:hint="eastAsia"/>
        </w:rPr>
        <w:t>资金来源为现金时操作如下：</w:t>
      </w:r>
    </w:p>
    <w:p w:rsidR="004A1DF5" w:rsidRDefault="004A1DF5" w:rsidP="00E538B8">
      <w:pPr>
        <w:numPr>
          <w:ilvl w:val="0"/>
          <w:numId w:val="397"/>
        </w:numPr>
        <w:tabs>
          <w:tab w:val="clear" w:pos="1035"/>
          <w:tab w:val="num" w:pos="1440"/>
        </w:tabs>
        <w:ind w:left="1440" w:hanging="720"/>
        <w:rPr>
          <w:rFonts w:ascii="宋体" w:hAnsi="宋体"/>
        </w:rPr>
      </w:pPr>
      <w:r>
        <w:rPr>
          <w:rFonts w:ascii="宋体" w:hAnsi="宋体" w:hint="eastAsia"/>
        </w:rPr>
        <w:t>选择币种；</w:t>
      </w:r>
    </w:p>
    <w:p w:rsidR="004A1DF5" w:rsidRDefault="004A1DF5" w:rsidP="00E538B8">
      <w:pPr>
        <w:numPr>
          <w:ilvl w:val="0"/>
          <w:numId w:val="397"/>
        </w:numPr>
        <w:tabs>
          <w:tab w:val="clear" w:pos="1035"/>
          <w:tab w:val="num" w:pos="1440"/>
        </w:tabs>
        <w:ind w:left="1440" w:hanging="720"/>
        <w:rPr>
          <w:rFonts w:ascii="宋体" w:hAnsi="宋体"/>
        </w:rPr>
      </w:pPr>
      <w:r>
        <w:rPr>
          <w:rFonts w:ascii="宋体" w:hAnsi="宋体" w:hint="eastAsia"/>
        </w:rPr>
        <w:t>选择“现金收款”，进入“同步现金收款”界面进行收取现金处理；</w:t>
      </w:r>
    </w:p>
    <w:p w:rsidR="004A1DF5" w:rsidRDefault="004A1DF5" w:rsidP="00E538B8">
      <w:pPr>
        <w:numPr>
          <w:ilvl w:val="0"/>
          <w:numId w:val="397"/>
        </w:numPr>
        <w:tabs>
          <w:tab w:val="clear" w:pos="1035"/>
          <w:tab w:val="num" w:pos="1440"/>
        </w:tabs>
        <w:ind w:left="1440" w:hanging="720"/>
        <w:rPr>
          <w:rFonts w:ascii="宋体" w:hAnsi="宋体"/>
        </w:rPr>
      </w:pPr>
      <w:r>
        <w:rPr>
          <w:rFonts w:ascii="宋体" w:hAnsi="宋体" w:hint="eastAsia"/>
        </w:rPr>
        <w:t>核对金额无误后选择“确定”按钮；</w:t>
      </w:r>
    </w:p>
    <w:p w:rsidR="004A1DF5" w:rsidRDefault="004A1DF5" w:rsidP="00E538B8">
      <w:pPr>
        <w:numPr>
          <w:ilvl w:val="0"/>
          <w:numId w:val="397"/>
        </w:numPr>
        <w:tabs>
          <w:tab w:val="clear" w:pos="1035"/>
          <w:tab w:val="num" w:pos="1440"/>
        </w:tabs>
        <w:ind w:left="1440" w:hanging="720"/>
        <w:rPr>
          <w:rFonts w:ascii="宋体" w:hAnsi="宋体"/>
        </w:rPr>
      </w:pPr>
      <w:r>
        <w:rPr>
          <w:rFonts w:ascii="宋体" w:hAnsi="宋体" w:hint="eastAsia"/>
        </w:rPr>
        <w:t>提示缴费成功；</w:t>
      </w:r>
    </w:p>
    <w:p w:rsidR="004A1DF5" w:rsidRDefault="004A1DF5" w:rsidP="00E538B8">
      <w:pPr>
        <w:numPr>
          <w:ilvl w:val="0"/>
          <w:numId w:val="397"/>
        </w:numPr>
        <w:tabs>
          <w:tab w:val="clear" w:pos="1035"/>
          <w:tab w:val="num" w:pos="1440"/>
        </w:tabs>
        <w:ind w:left="1440" w:hanging="720"/>
        <w:rPr>
          <w:rFonts w:ascii="宋体" w:hAnsi="宋体"/>
        </w:rPr>
      </w:pPr>
      <w:r>
        <w:rPr>
          <w:rFonts w:ascii="宋体" w:hAnsi="宋体" w:hint="eastAsia"/>
        </w:rPr>
        <w:t>打印输出：招商银行缴费单。</w:t>
      </w:r>
    </w:p>
    <w:p w:rsidR="004A1DF5" w:rsidRDefault="004A1DF5" w:rsidP="00E538B8">
      <w:pPr>
        <w:numPr>
          <w:ilvl w:val="0"/>
          <w:numId w:val="387"/>
        </w:numPr>
        <w:tabs>
          <w:tab w:val="clear" w:pos="360"/>
          <w:tab w:val="left" w:pos="720"/>
        </w:tabs>
        <w:ind w:left="720"/>
        <w:rPr>
          <w:rFonts w:ascii="宋体" w:hAnsi="宋体"/>
        </w:rPr>
      </w:pPr>
      <w:r>
        <w:rPr>
          <w:rFonts w:ascii="宋体" w:hAnsi="宋体" w:hint="eastAsia"/>
        </w:rPr>
        <w:t>资金来源为现金单时操作如下：</w:t>
      </w:r>
    </w:p>
    <w:p w:rsidR="004A1DF5" w:rsidRDefault="004A1DF5" w:rsidP="00E538B8">
      <w:pPr>
        <w:numPr>
          <w:ilvl w:val="0"/>
          <w:numId w:val="398"/>
        </w:numPr>
        <w:tabs>
          <w:tab w:val="clear" w:pos="1035"/>
          <w:tab w:val="num" w:pos="1440"/>
        </w:tabs>
        <w:ind w:left="1440" w:hanging="720"/>
        <w:rPr>
          <w:rFonts w:ascii="宋体" w:hAnsi="宋体"/>
        </w:rPr>
      </w:pPr>
      <w:r>
        <w:rPr>
          <w:rFonts w:ascii="宋体" w:hAnsi="宋体" w:hint="eastAsia"/>
        </w:rPr>
        <w:t>手工输入现金单号；</w:t>
      </w:r>
    </w:p>
    <w:p w:rsidR="004A1DF5" w:rsidRDefault="004A1DF5" w:rsidP="00E538B8">
      <w:pPr>
        <w:numPr>
          <w:ilvl w:val="0"/>
          <w:numId w:val="398"/>
        </w:numPr>
        <w:tabs>
          <w:tab w:val="clear" w:pos="1035"/>
          <w:tab w:val="num" w:pos="1440"/>
        </w:tabs>
        <w:ind w:left="1440" w:hanging="720"/>
        <w:rPr>
          <w:rFonts w:ascii="宋体" w:hAnsi="宋体"/>
        </w:rPr>
      </w:pPr>
      <w:r>
        <w:rPr>
          <w:rFonts w:ascii="宋体" w:hAnsi="宋体" w:hint="eastAsia"/>
        </w:rPr>
        <w:t>屏幕上方显示现金单信息（可为全额支付或部分支付）；</w:t>
      </w:r>
    </w:p>
    <w:p w:rsidR="004A1DF5" w:rsidRDefault="004A1DF5" w:rsidP="00E538B8">
      <w:pPr>
        <w:numPr>
          <w:ilvl w:val="0"/>
          <w:numId w:val="398"/>
        </w:numPr>
        <w:tabs>
          <w:tab w:val="clear" w:pos="1035"/>
          <w:tab w:val="num" w:pos="1440"/>
        </w:tabs>
        <w:ind w:left="1440" w:hanging="720"/>
        <w:rPr>
          <w:rFonts w:ascii="宋体" w:hAnsi="宋体"/>
        </w:rPr>
      </w:pPr>
      <w:r>
        <w:rPr>
          <w:rFonts w:ascii="宋体" w:hAnsi="宋体" w:hint="eastAsia"/>
        </w:rPr>
        <w:t>核对金额无误后选择“确定”；</w:t>
      </w:r>
    </w:p>
    <w:p w:rsidR="004A1DF5" w:rsidRDefault="004A1DF5" w:rsidP="00E538B8">
      <w:pPr>
        <w:numPr>
          <w:ilvl w:val="0"/>
          <w:numId w:val="398"/>
        </w:numPr>
        <w:tabs>
          <w:tab w:val="clear" w:pos="1035"/>
          <w:tab w:val="num" w:pos="1440"/>
        </w:tabs>
        <w:ind w:left="1440" w:hanging="720"/>
        <w:rPr>
          <w:rFonts w:ascii="宋体" w:hAnsi="宋体"/>
        </w:rPr>
      </w:pPr>
      <w:r>
        <w:rPr>
          <w:rFonts w:ascii="宋体" w:hAnsi="宋体" w:hint="eastAsia"/>
        </w:rPr>
        <w:t>系统弹出交互式信息框，根椐客户要求进行“付现”或“打印”操作后，选择“确定”；</w:t>
      </w:r>
    </w:p>
    <w:p w:rsidR="004A1DF5" w:rsidRDefault="004A1DF5" w:rsidP="00E538B8">
      <w:pPr>
        <w:numPr>
          <w:ilvl w:val="0"/>
          <w:numId w:val="398"/>
        </w:numPr>
        <w:tabs>
          <w:tab w:val="clear" w:pos="1035"/>
          <w:tab w:val="num" w:pos="1440"/>
        </w:tabs>
        <w:ind w:left="1440" w:hanging="720"/>
        <w:rPr>
          <w:rFonts w:ascii="宋体" w:hAnsi="宋体"/>
        </w:rPr>
      </w:pPr>
      <w:r>
        <w:rPr>
          <w:rFonts w:ascii="宋体" w:hAnsi="宋体" w:hint="eastAsia"/>
        </w:rPr>
        <w:t>提示缴费成功；</w:t>
      </w:r>
    </w:p>
    <w:p w:rsidR="004A1DF5" w:rsidRDefault="004A1DF5" w:rsidP="00E538B8">
      <w:pPr>
        <w:numPr>
          <w:ilvl w:val="0"/>
          <w:numId w:val="398"/>
        </w:numPr>
        <w:tabs>
          <w:tab w:val="clear" w:pos="1035"/>
          <w:tab w:val="num" w:pos="1440"/>
        </w:tabs>
        <w:ind w:left="1440" w:hanging="720"/>
        <w:rPr>
          <w:rFonts w:ascii="宋体" w:hAnsi="宋体"/>
        </w:rPr>
      </w:pPr>
      <w:r>
        <w:rPr>
          <w:rFonts w:ascii="宋体" w:hAnsi="宋体" w:hint="eastAsia"/>
        </w:rPr>
        <w:t>打印输出：招商银行缴费单。</w:t>
      </w:r>
    </w:p>
    <w:p w:rsidR="004A1DF5" w:rsidRDefault="004A1DF5" w:rsidP="00E538B8">
      <w:pPr>
        <w:numPr>
          <w:ilvl w:val="0"/>
          <w:numId w:val="387"/>
        </w:numPr>
        <w:tabs>
          <w:tab w:val="clear" w:pos="360"/>
          <w:tab w:val="left" w:pos="720"/>
        </w:tabs>
        <w:ind w:left="720"/>
        <w:rPr>
          <w:rFonts w:ascii="宋体" w:hAnsi="宋体"/>
        </w:rPr>
      </w:pPr>
      <w:r>
        <w:rPr>
          <w:rFonts w:ascii="宋体" w:hAnsi="宋体" w:hint="eastAsia"/>
        </w:rPr>
        <w:t>资金来源为挂账单时操作如下：</w:t>
      </w:r>
    </w:p>
    <w:p w:rsidR="004A1DF5" w:rsidRDefault="004A1DF5" w:rsidP="00E538B8">
      <w:pPr>
        <w:numPr>
          <w:ilvl w:val="0"/>
          <w:numId w:val="399"/>
        </w:numPr>
        <w:tabs>
          <w:tab w:val="clear" w:pos="1035"/>
          <w:tab w:val="num" w:pos="1440"/>
        </w:tabs>
        <w:ind w:left="1440" w:hanging="720"/>
        <w:rPr>
          <w:rFonts w:ascii="宋体" w:hAnsi="宋体"/>
        </w:rPr>
      </w:pPr>
      <w:r>
        <w:rPr>
          <w:rFonts w:ascii="宋体" w:hAnsi="宋体" w:hint="eastAsia"/>
        </w:rPr>
        <w:t>手工输入“挂账单号”；</w:t>
      </w:r>
    </w:p>
    <w:p w:rsidR="004A1DF5" w:rsidRDefault="004A1DF5" w:rsidP="00E538B8">
      <w:pPr>
        <w:numPr>
          <w:ilvl w:val="0"/>
          <w:numId w:val="399"/>
        </w:numPr>
        <w:tabs>
          <w:tab w:val="clear" w:pos="1035"/>
          <w:tab w:val="num" w:pos="1440"/>
        </w:tabs>
        <w:ind w:left="1440" w:hanging="720"/>
        <w:rPr>
          <w:rFonts w:ascii="宋体" w:hAnsi="宋体"/>
        </w:rPr>
      </w:pPr>
      <w:r>
        <w:rPr>
          <w:rFonts w:ascii="宋体" w:hAnsi="宋体" w:hint="eastAsia"/>
        </w:rPr>
        <w:t>屏幕上方显示挂账单信息（可为全额支付或部分支付）；</w:t>
      </w:r>
    </w:p>
    <w:p w:rsidR="004A1DF5" w:rsidRDefault="004A1DF5" w:rsidP="00E538B8">
      <w:pPr>
        <w:numPr>
          <w:ilvl w:val="0"/>
          <w:numId w:val="399"/>
        </w:numPr>
        <w:tabs>
          <w:tab w:val="clear" w:pos="1035"/>
          <w:tab w:val="num" w:pos="1440"/>
        </w:tabs>
        <w:ind w:left="1440" w:hanging="720"/>
        <w:rPr>
          <w:rFonts w:ascii="宋体" w:hAnsi="宋体"/>
        </w:rPr>
      </w:pPr>
      <w:r>
        <w:rPr>
          <w:rFonts w:ascii="宋体" w:hAnsi="宋体" w:hint="eastAsia"/>
        </w:rPr>
        <w:t>核对金额无误后选择“确定”；</w:t>
      </w:r>
    </w:p>
    <w:p w:rsidR="004A1DF5" w:rsidRDefault="004A1DF5" w:rsidP="00E538B8">
      <w:pPr>
        <w:numPr>
          <w:ilvl w:val="0"/>
          <w:numId w:val="399"/>
        </w:numPr>
        <w:tabs>
          <w:tab w:val="clear" w:pos="1035"/>
          <w:tab w:val="num" w:pos="1440"/>
        </w:tabs>
        <w:ind w:left="1440" w:hanging="720"/>
        <w:rPr>
          <w:rFonts w:ascii="宋体" w:hAnsi="宋体"/>
        </w:rPr>
      </w:pPr>
      <w:r>
        <w:rPr>
          <w:rFonts w:ascii="宋体" w:hAnsi="宋体" w:hint="eastAsia"/>
        </w:rPr>
        <w:t>提示缴费成功；</w:t>
      </w:r>
    </w:p>
    <w:p w:rsidR="004A1DF5" w:rsidRDefault="004A1DF5" w:rsidP="00E538B8">
      <w:pPr>
        <w:numPr>
          <w:ilvl w:val="0"/>
          <w:numId w:val="399"/>
        </w:numPr>
        <w:tabs>
          <w:tab w:val="clear" w:pos="1035"/>
          <w:tab w:val="num" w:pos="1440"/>
        </w:tabs>
        <w:ind w:left="1440" w:hanging="720"/>
        <w:rPr>
          <w:rFonts w:ascii="宋体" w:hAnsi="宋体"/>
        </w:rPr>
      </w:pPr>
      <w:r>
        <w:rPr>
          <w:rFonts w:ascii="宋体" w:hAnsi="宋体" w:hint="eastAsia"/>
        </w:rPr>
        <w:lastRenderedPageBreak/>
        <w:t>打印输出：招商银行缴费单。</w:t>
      </w:r>
    </w:p>
    <w:p w:rsidR="004A1DF5" w:rsidRDefault="004A1DF5" w:rsidP="0004090F">
      <w:pPr>
        <w:pStyle w:val="7"/>
        <w:rPr>
          <w:rFonts w:ascii="宋体" w:hAnsi="宋体"/>
        </w:rPr>
      </w:pPr>
      <w:r>
        <w:rPr>
          <w:rFonts w:ascii="宋体" w:hAnsi="宋体" w:hint="eastAsia"/>
        </w:rPr>
        <w:t>2．续期凭证打印</w:t>
      </w:r>
    </w:p>
    <w:p w:rsidR="004A1DF5" w:rsidRDefault="004A1DF5" w:rsidP="00E538B8">
      <w:pPr>
        <w:numPr>
          <w:ilvl w:val="0"/>
          <w:numId w:val="388"/>
        </w:numPr>
        <w:tabs>
          <w:tab w:val="clear" w:pos="360"/>
          <w:tab w:val="num" w:pos="720"/>
        </w:tabs>
        <w:ind w:left="720"/>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rsidP="00E538B8">
      <w:pPr>
        <w:numPr>
          <w:ilvl w:val="0"/>
          <w:numId w:val="388"/>
        </w:numPr>
        <w:tabs>
          <w:tab w:val="clear" w:pos="360"/>
          <w:tab w:val="num" w:pos="720"/>
        </w:tabs>
        <w:ind w:left="720"/>
        <w:rPr>
          <w:rFonts w:ascii="宋体" w:hAnsi="宋体"/>
        </w:rPr>
      </w:pPr>
      <w:r>
        <w:rPr>
          <w:rFonts w:ascii="宋体" w:hAnsi="宋体" w:hint="eastAsia"/>
        </w:rPr>
        <w:t>在中间业务平台主窗体界面选择“泰康保险53”－“续期凭证打印（23）”进入泰康保险续期缴费凭证打印界面；</w:t>
      </w:r>
    </w:p>
    <w:p w:rsidR="004A1DF5" w:rsidRDefault="004A1DF5" w:rsidP="00E538B8">
      <w:pPr>
        <w:numPr>
          <w:ilvl w:val="0"/>
          <w:numId w:val="388"/>
        </w:numPr>
        <w:tabs>
          <w:tab w:val="clear" w:pos="360"/>
          <w:tab w:val="num" w:pos="720"/>
        </w:tabs>
        <w:ind w:left="720"/>
        <w:rPr>
          <w:rFonts w:ascii="宋体" w:hAnsi="宋体"/>
        </w:rPr>
      </w:pPr>
      <w:r>
        <w:rPr>
          <w:rFonts w:ascii="宋体" w:hAnsi="宋体" w:hint="eastAsia"/>
        </w:rPr>
        <w:t>手工输入保单号、缴费月份（两要素为必输项），资金来源为非必输项。</w:t>
      </w:r>
    </w:p>
    <w:p w:rsidR="004A1DF5" w:rsidRDefault="004A1DF5" w:rsidP="00E538B8">
      <w:pPr>
        <w:numPr>
          <w:ilvl w:val="0"/>
          <w:numId w:val="388"/>
        </w:numPr>
        <w:tabs>
          <w:tab w:val="clear" w:pos="360"/>
          <w:tab w:val="num" w:pos="720"/>
        </w:tabs>
        <w:ind w:left="720"/>
        <w:rPr>
          <w:rFonts w:ascii="宋体" w:hAnsi="宋体"/>
        </w:rPr>
      </w:pPr>
      <w:r>
        <w:rPr>
          <w:rFonts w:ascii="宋体" w:hAnsi="宋体" w:hint="eastAsia"/>
        </w:rPr>
        <w:t>选择“确定”，系统弹出打印界面；</w:t>
      </w:r>
    </w:p>
    <w:p w:rsidR="004A1DF5" w:rsidRDefault="004A1DF5" w:rsidP="00E538B8">
      <w:pPr>
        <w:numPr>
          <w:ilvl w:val="0"/>
          <w:numId w:val="388"/>
        </w:numPr>
        <w:tabs>
          <w:tab w:val="clear" w:pos="360"/>
          <w:tab w:val="num" w:pos="720"/>
        </w:tabs>
        <w:ind w:left="720"/>
        <w:rPr>
          <w:rFonts w:ascii="宋体" w:hAnsi="宋体"/>
        </w:rPr>
      </w:pPr>
      <w:r>
        <w:rPr>
          <w:rFonts w:ascii="宋体" w:hAnsi="宋体" w:hint="eastAsia"/>
        </w:rPr>
        <w:t>打印完成后，系统提示续期保费凭证打印成功。</w:t>
      </w:r>
    </w:p>
    <w:p w:rsidR="004A1DF5" w:rsidRDefault="004A1DF5" w:rsidP="0004090F">
      <w:pPr>
        <w:pStyle w:val="7"/>
        <w:rPr>
          <w:rFonts w:ascii="宋体" w:hAnsi="宋体"/>
        </w:rPr>
      </w:pPr>
      <w:r>
        <w:rPr>
          <w:rFonts w:ascii="宋体" w:hAnsi="宋体" w:hint="eastAsia"/>
        </w:rPr>
        <w:t>3．续期保费查询</w:t>
      </w:r>
    </w:p>
    <w:p w:rsidR="004A1DF5" w:rsidRDefault="004A1DF5" w:rsidP="00E538B8">
      <w:pPr>
        <w:numPr>
          <w:ilvl w:val="0"/>
          <w:numId w:val="389"/>
        </w:numPr>
        <w:tabs>
          <w:tab w:val="clear" w:pos="360"/>
          <w:tab w:val="num" w:pos="720"/>
        </w:tabs>
        <w:ind w:left="720"/>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rsidP="00E538B8">
      <w:pPr>
        <w:numPr>
          <w:ilvl w:val="0"/>
          <w:numId w:val="389"/>
        </w:numPr>
        <w:tabs>
          <w:tab w:val="clear" w:pos="360"/>
          <w:tab w:val="num" w:pos="720"/>
        </w:tabs>
        <w:ind w:left="720"/>
        <w:rPr>
          <w:rFonts w:ascii="宋体" w:hAnsi="宋体"/>
        </w:rPr>
      </w:pPr>
      <w:r>
        <w:rPr>
          <w:rFonts w:ascii="宋体" w:hAnsi="宋体" w:hint="eastAsia"/>
        </w:rPr>
        <w:t>在中间业务平台主窗体界面选择“泰康保险53”－“续期保费查询（21）”进入泰康保险续期缴费查询界面；</w:t>
      </w:r>
    </w:p>
    <w:p w:rsidR="004A1DF5" w:rsidRDefault="004A1DF5" w:rsidP="00E538B8">
      <w:pPr>
        <w:numPr>
          <w:ilvl w:val="0"/>
          <w:numId w:val="389"/>
        </w:numPr>
        <w:tabs>
          <w:tab w:val="clear" w:pos="360"/>
          <w:tab w:val="num" w:pos="720"/>
        </w:tabs>
        <w:ind w:left="720"/>
        <w:rPr>
          <w:rFonts w:ascii="宋体" w:hAnsi="宋体"/>
        </w:rPr>
      </w:pPr>
      <w:r>
        <w:rPr>
          <w:rFonts w:ascii="宋体" w:hAnsi="宋体" w:hint="eastAsia"/>
        </w:rPr>
        <w:t>手工输入保单号、缴费月份（两要素为必输项）后，选择“确定”，系统显示保单信息。</w:t>
      </w:r>
    </w:p>
    <w:p w:rsidR="004A1DF5" w:rsidRDefault="004A1DF5" w:rsidP="00E538B8">
      <w:pPr>
        <w:numPr>
          <w:ilvl w:val="0"/>
          <w:numId w:val="389"/>
        </w:numPr>
        <w:tabs>
          <w:tab w:val="clear" w:pos="360"/>
          <w:tab w:val="num" w:pos="720"/>
        </w:tabs>
        <w:ind w:left="720"/>
        <w:rPr>
          <w:rFonts w:ascii="宋体" w:hAnsi="宋体"/>
        </w:rPr>
      </w:pPr>
      <w:r>
        <w:rPr>
          <w:rFonts w:ascii="宋体" w:hAnsi="宋体" w:hint="eastAsia"/>
        </w:rPr>
        <w:t>可选择“打印”，打印出泰康保单信息。</w:t>
      </w:r>
    </w:p>
    <w:p w:rsidR="004A1DF5" w:rsidRDefault="004A1DF5" w:rsidP="0004090F">
      <w:pPr>
        <w:pStyle w:val="7"/>
        <w:rPr>
          <w:rFonts w:ascii="宋体" w:hAnsi="宋体"/>
        </w:rPr>
      </w:pPr>
      <w:r>
        <w:rPr>
          <w:rFonts w:ascii="宋体" w:hAnsi="宋体" w:hint="eastAsia"/>
        </w:rPr>
        <w:t>4．泰康保险打印续期缴费清单</w:t>
      </w:r>
    </w:p>
    <w:p w:rsidR="004A1DF5" w:rsidRDefault="004A1DF5" w:rsidP="00E538B8">
      <w:pPr>
        <w:numPr>
          <w:ilvl w:val="0"/>
          <w:numId w:val="386"/>
        </w:numPr>
        <w:tabs>
          <w:tab w:val="clear" w:pos="360"/>
          <w:tab w:val="num" w:pos="720"/>
        </w:tabs>
        <w:ind w:left="720"/>
        <w:rPr>
          <w:rFonts w:ascii="宋体" w:hAnsi="宋体"/>
        </w:rPr>
      </w:pPr>
      <w:r>
        <w:rPr>
          <w:rFonts w:ascii="宋体" w:hAnsi="宋体" w:hint="eastAsia"/>
        </w:rPr>
        <w:t>用户选择“系统导航”－“其他中间业务”－“中间业务平台”－“中间业务平台”或在“业务代码”处输入6901，进入中间业务平台界面；</w:t>
      </w:r>
    </w:p>
    <w:p w:rsidR="004A1DF5" w:rsidRDefault="004A1DF5" w:rsidP="00E538B8">
      <w:pPr>
        <w:numPr>
          <w:ilvl w:val="0"/>
          <w:numId w:val="386"/>
        </w:numPr>
        <w:tabs>
          <w:tab w:val="clear" w:pos="360"/>
          <w:tab w:val="num" w:pos="720"/>
        </w:tabs>
        <w:ind w:left="720"/>
        <w:rPr>
          <w:rFonts w:ascii="宋体" w:hAnsi="宋体"/>
        </w:rPr>
      </w:pPr>
      <w:r>
        <w:rPr>
          <w:rFonts w:ascii="宋体" w:hAnsi="宋体" w:hint="eastAsia"/>
        </w:rPr>
        <w:t>中间业务平台主窗体界面选择“泰康保险53”－“打印续期缴费清单（24）”进入打印泰康保险续期缴费清单界面；</w:t>
      </w:r>
    </w:p>
    <w:p w:rsidR="004A1DF5" w:rsidRDefault="004A1DF5" w:rsidP="00E538B8">
      <w:pPr>
        <w:numPr>
          <w:ilvl w:val="0"/>
          <w:numId w:val="386"/>
        </w:numPr>
        <w:tabs>
          <w:tab w:val="clear" w:pos="360"/>
          <w:tab w:val="num" w:pos="720"/>
        </w:tabs>
        <w:ind w:left="720"/>
        <w:rPr>
          <w:rFonts w:ascii="宋体" w:hAnsi="宋体"/>
        </w:rPr>
      </w:pPr>
      <w:r>
        <w:rPr>
          <w:rFonts w:ascii="宋体" w:hAnsi="宋体" w:hint="eastAsia"/>
        </w:rPr>
        <w:t>选择账号类型，账号类型分为三类：“一卡通”、“存折”、“其他”，“其他”选项可输入现金单号或挂账单号，输入户口号或现金单号、挂账单号；</w:t>
      </w:r>
    </w:p>
    <w:p w:rsidR="004A1DF5" w:rsidRDefault="004A1DF5" w:rsidP="00E538B8">
      <w:pPr>
        <w:numPr>
          <w:ilvl w:val="0"/>
          <w:numId w:val="386"/>
        </w:numPr>
        <w:tabs>
          <w:tab w:val="clear" w:pos="360"/>
          <w:tab w:val="num" w:pos="720"/>
        </w:tabs>
        <w:ind w:left="720"/>
        <w:rPr>
          <w:rFonts w:ascii="宋体" w:hAnsi="宋体"/>
        </w:rPr>
      </w:pPr>
      <w:r>
        <w:rPr>
          <w:rFonts w:ascii="宋体" w:hAnsi="宋体" w:hint="eastAsia"/>
        </w:rPr>
        <w:t>输入起始日期、结束日期后选择确定，屏幕下方显示在我行缴费交易清单；</w:t>
      </w:r>
    </w:p>
    <w:p w:rsidR="004A1DF5" w:rsidRDefault="004A1DF5" w:rsidP="00E538B8">
      <w:pPr>
        <w:numPr>
          <w:ilvl w:val="0"/>
          <w:numId w:val="386"/>
        </w:numPr>
        <w:tabs>
          <w:tab w:val="clear" w:pos="360"/>
          <w:tab w:val="num" w:pos="720"/>
        </w:tabs>
        <w:ind w:left="720"/>
        <w:rPr>
          <w:rFonts w:ascii="宋体" w:hAnsi="宋体"/>
        </w:rPr>
      </w:pPr>
      <w:r>
        <w:rPr>
          <w:rFonts w:ascii="宋体" w:hAnsi="宋体" w:hint="eastAsia"/>
        </w:rPr>
        <w:t>选择“打印”，系统弹出打印画面，打印出清单。</w:t>
      </w:r>
    </w:p>
    <w:p w:rsidR="00C920FB" w:rsidRDefault="00C920FB" w:rsidP="0004090F">
      <w:pPr>
        <w:pStyle w:val="4"/>
        <w:spacing w:before="156" w:after="156"/>
      </w:pPr>
      <w:bookmarkStart w:id="1617" w:name="_Toc181625017"/>
      <w:bookmarkStart w:id="1618" w:name="_Toc183928731"/>
      <w:bookmarkStart w:id="1619" w:name="_Toc186273633"/>
      <w:r>
        <w:rPr>
          <w:rFonts w:hint="eastAsia"/>
        </w:rPr>
        <w:lastRenderedPageBreak/>
        <w:t>第十七节</w:t>
      </w:r>
      <w:r>
        <w:rPr>
          <w:rFonts w:hint="eastAsia"/>
        </w:rPr>
        <w:t xml:space="preserve">  </w:t>
      </w:r>
      <w:r>
        <w:rPr>
          <w:rFonts w:hint="eastAsia"/>
        </w:rPr>
        <w:t>收单业务平台</w:t>
      </w:r>
      <w:bookmarkEnd w:id="1617"/>
      <w:bookmarkEnd w:id="1618"/>
      <w:bookmarkEnd w:id="1619"/>
    </w:p>
    <w:p w:rsidR="00C920FB" w:rsidRDefault="00C920FB" w:rsidP="0004090F">
      <w:pPr>
        <w:pStyle w:val="5"/>
        <w:jc w:val="left"/>
      </w:pPr>
      <w:bookmarkStart w:id="1620" w:name="_Toc183928732"/>
      <w:r>
        <w:rPr>
          <w:rFonts w:hint="eastAsia"/>
        </w:rPr>
        <w:t>一、总中心清算（业务代码</w:t>
      </w:r>
      <w:r>
        <w:rPr>
          <w:rFonts w:hint="eastAsia"/>
        </w:rPr>
        <w:t>6254</w:t>
      </w:r>
      <w:r>
        <w:rPr>
          <w:rFonts w:hint="eastAsia"/>
        </w:rPr>
        <w:t>）</w:t>
      </w:r>
      <w:bookmarkEnd w:id="1620"/>
    </w:p>
    <w:p w:rsidR="00C920FB" w:rsidRDefault="00C920FB" w:rsidP="0004090F">
      <w:pPr>
        <w:pStyle w:val="6"/>
        <w:spacing w:line="360" w:lineRule="auto"/>
      </w:pPr>
      <w:r>
        <w:rPr>
          <w:rFonts w:hint="eastAsia"/>
        </w:rPr>
        <w:t>（一）功能介绍</w:t>
      </w:r>
    </w:p>
    <w:p w:rsidR="00C920FB" w:rsidRDefault="00C920FB" w:rsidP="00C920FB">
      <w:pPr>
        <w:pStyle w:val="a5"/>
        <w:ind w:firstLine="480"/>
      </w:pPr>
      <w:r>
        <w:rPr>
          <w:rFonts w:hint="eastAsia"/>
        </w:rPr>
        <w:t>本功能完成从收单业务平台及信用卡系统获取银联总中心，信用卡交易等业务资金清算数据，并通过“内部资金分配功能”完成账务处理。</w:t>
      </w:r>
    </w:p>
    <w:p w:rsidR="00C920FB" w:rsidRDefault="00C920FB" w:rsidP="0004090F">
      <w:pPr>
        <w:pStyle w:val="6"/>
      </w:pPr>
      <w:r>
        <w:rPr>
          <w:rFonts w:hint="eastAsia"/>
        </w:rPr>
        <w:t>（二）术语解释及参数说明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6480"/>
      </w:tblGrid>
      <w:tr w:rsidR="00C920FB">
        <w:tc>
          <w:tcPr>
            <w:tcW w:w="1800" w:type="dxa"/>
          </w:tcPr>
          <w:p w:rsidR="00C920FB" w:rsidRDefault="00C920FB" w:rsidP="0046580E">
            <w:r>
              <w:rPr>
                <w:rFonts w:hint="eastAsia"/>
              </w:rPr>
              <w:t>业务配置</w:t>
            </w:r>
          </w:p>
        </w:tc>
        <w:tc>
          <w:tcPr>
            <w:tcW w:w="6480" w:type="dxa"/>
          </w:tcPr>
          <w:p w:rsidR="00C920FB" w:rsidRDefault="00C920FB" w:rsidP="0046580E">
            <w:r>
              <w:rPr>
                <w:rFonts w:hint="eastAsia"/>
              </w:rPr>
              <w:t>说明</w:t>
            </w:r>
          </w:p>
        </w:tc>
      </w:tr>
      <w:tr w:rsidR="00C920FB">
        <w:tc>
          <w:tcPr>
            <w:tcW w:w="1800" w:type="dxa"/>
          </w:tcPr>
          <w:p w:rsidR="00C920FB" w:rsidRDefault="00C920FB" w:rsidP="0046580E">
            <w:pPr>
              <w:rPr>
                <w:szCs w:val="21"/>
              </w:rPr>
            </w:pPr>
            <w:r>
              <w:rPr>
                <w:szCs w:val="21"/>
              </w:rPr>
              <w:t>HOATMA</w:t>
            </w:r>
          </w:p>
        </w:tc>
        <w:tc>
          <w:tcPr>
            <w:tcW w:w="6480" w:type="dxa"/>
          </w:tcPr>
          <w:p w:rsidR="00C920FB" w:rsidRDefault="00C920FB" w:rsidP="0046580E">
            <w:pPr>
              <w:rPr>
                <w:szCs w:val="21"/>
              </w:rPr>
            </w:pPr>
            <w:r>
              <w:rPr>
                <w:rFonts w:hint="eastAsia"/>
                <w:szCs w:val="21"/>
              </w:rPr>
              <w:t>总中心</w:t>
            </w:r>
            <w:r>
              <w:rPr>
                <w:rFonts w:hint="eastAsia"/>
                <w:szCs w:val="21"/>
              </w:rPr>
              <w:t>ATM</w:t>
            </w:r>
            <w:r>
              <w:rPr>
                <w:rFonts w:hint="eastAsia"/>
                <w:szCs w:val="21"/>
              </w:rPr>
              <w:t>清算，用于清算我行</w:t>
            </w:r>
            <w:r>
              <w:rPr>
                <w:rFonts w:hint="eastAsia"/>
                <w:szCs w:val="21"/>
              </w:rPr>
              <w:t>ATM</w:t>
            </w:r>
            <w:r>
              <w:rPr>
                <w:rFonts w:hint="eastAsia"/>
                <w:szCs w:val="21"/>
              </w:rPr>
              <w:t>代理银联总中心卡的交易资金及手续费，对应生成数据中的“总中心</w:t>
            </w:r>
            <w:r>
              <w:rPr>
                <w:rFonts w:hint="eastAsia"/>
                <w:szCs w:val="21"/>
              </w:rPr>
              <w:t>ATM</w:t>
            </w:r>
            <w:r>
              <w:rPr>
                <w:rFonts w:hint="eastAsia"/>
                <w:szCs w:val="21"/>
              </w:rPr>
              <w:t>清算”。</w:t>
            </w:r>
          </w:p>
        </w:tc>
      </w:tr>
      <w:tr w:rsidR="00C920FB">
        <w:tc>
          <w:tcPr>
            <w:tcW w:w="1800" w:type="dxa"/>
          </w:tcPr>
          <w:p w:rsidR="00C920FB" w:rsidRDefault="00C920FB" w:rsidP="0046580E">
            <w:r>
              <w:rPr>
                <w:rFonts w:hint="eastAsia"/>
              </w:rPr>
              <w:t>HOPSSB</w:t>
            </w:r>
          </w:p>
        </w:tc>
        <w:tc>
          <w:tcPr>
            <w:tcW w:w="6480" w:type="dxa"/>
          </w:tcPr>
          <w:p w:rsidR="00C920FB" w:rsidRDefault="00C920FB" w:rsidP="0046580E">
            <w:r>
              <w:rPr>
                <w:rFonts w:hint="eastAsia"/>
              </w:rPr>
              <w:t>总中心</w:t>
            </w:r>
            <w:r>
              <w:rPr>
                <w:rFonts w:hint="eastAsia"/>
              </w:rPr>
              <w:t>POS</w:t>
            </w:r>
            <w:r>
              <w:rPr>
                <w:rFonts w:hint="eastAsia"/>
              </w:rPr>
              <w:t>清算（本金），用于清算我行</w:t>
            </w:r>
            <w:r>
              <w:rPr>
                <w:rFonts w:hint="eastAsia"/>
              </w:rPr>
              <w:t>POS</w:t>
            </w:r>
            <w:r>
              <w:rPr>
                <w:rFonts w:hint="eastAsia"/>
              </w:rPr>
              <w:t>代理银联总中心卡的交易本金，</w:t>
            </w:r>
            <w:r>
              <w:rPr>
                <w:rFonts w:hint="eastAsia"/>
                <w:szCs w:val="21"/>
              </w:rPr>
              <w:t>对应生成数据中的“总中心</w:t>
            </w:r>
            <w:r>
              <w:rPr>
                <w:rFonts w:hint="eastAsia"/>
                <w:szCs w:val="21"/>
              </w:rPr>
              <w:t>POS</w:t>
            </w:r>
            <w:r>
              <w:rPr>
                <w:rFonts w:hint="eastAsia"/>
                <w:szCs w:val="21"/>
              </w:rPr>
              <w:t>清算（交易本金）”。</w:t>
            </w:r>
          </w:p>
        </w:tc>
      </w:tr>
      <w:tr w:rsidR="00C920FB">
        <w:tc>
          <w:tcPr>
            <w:tcW w:w="1800" w:type="dxa"/>
          </w:tcPr>
          <w:p w:rsidR="00C920FB" w:rsidRDefault="00C920FB" w:rsidP="0046580E">
            <w:r>
              <w:rPr>
                <w:rFonts w:hint="eastAsia"/>
              </w:rPr>
              <w:t>HOPSSS</w:t>
            </w:r>
          </w:p>
        </w:tc>
        <w:tc>
          <w:tcPr>
            <w:tcW w:w="6480" w:type="dxa"/>
          </w:tcPr>
          <w:p w:rsidR="00C920FB" w:rsidRDefault="00C920FB" w:rsidP="0046580E">
            <w:r>
              <w:rPr>
                <w:rFonts w:hint="eastAsia"/>
              </w:rPr>
              <w:t>总中心</w:t>
            </w:r>
            <w:r>
              <w:rPr>
                <w:rFonts w:hint="eastAsia"/>
              </w:rPr>
              <w:t>POS</w:t>
            </w:r>
            <w:r>
              <w:rPr>
                <w:rFonts w:hint="eastAsia"/>
              </w:rPr>
              <w:t>清算（手续费），用于清算我行</w:t>
            </w:r>
            <w:r>
              <w:rPr>
                <w:rFonts w:hint="eastAsia"/>
              </w:rPr>
              <w:t>POS</w:t>
            </w:r>
            <w:r>
              <w:rPr>
                <w:rFonts w:hint="eastAsia"/>
              </w:rPr>
              <w:t>代理银联总中心卡的交易手续费，</w:t>
            </w:r>
            <w:r>
              <w:rPr>
                <w:rFonts w:hint="eastAsia"/>
                <w:szCs w:val="21"/>
              </w:rPr>
              <w:t>对应生成数据中的“总中心</w:t>
            </w:r>
            <w:r>
              <w:rPr>
                <w:rFonts w:hint="eastAsia"/>
                <w:szCs w:val="21"/>
              </w:rPr>
              <w:t>POS</w:t>
            </w:r>
            <w:r>
              <w:rPr>
                <w:rFonts w:hint="eastAsia"/>
                <w:szCs w:val="21"/>
              </w:rPr>
              <w:t>清算（手续费）”。</w:t>
            </w:r>
          </w:p>
        </w:tc>
      </w:tr>
      <w:tr w:rsidR="00C920FB">
        <w:tc>
          <w:tcPr>
            <w:tcW w:w="1800" w:type="dxa"/>
          </w:tcPr>
          <w:p w:rsidR="00C920FB" w:rsidRDefault="00C920FB" w:rsidP="0046580E">
            <w:r>
              <w:rPr>
                <w:rFonts w:hint="eastAsia"/>
              </w:rPr>
              <w:t>CDCSMT</w:t>
            </w:r>
          </w:p>
        </w:tc>
        <w:tc>
          <w:tcPr>
            <w:tcW w:w="6480" w:type="dxa"/>
          </w:tcPr>
          <w:p w:rsidR="00C920FB" w:rsidRDefault="00C920FB" w:rsidP="0046580E">
            <w:r>
              <w:rPr>
                <w:rFonts w:hint="eastAsia"/>
              </w:rPr>
              <w:t>信用卡交易资金清算，用于清算全行信用卡交易资金，</w:t>
            </w:r>
            <w:r>
              <w:rPr>
                <w:rFonts w:hint="eastAsia"/>
                <w:szCs w:val="21"/>
              </w:rPr>
              <w:t>对应生成数据中的“总中心信用卡清算”。</w:t>
            </w:r>
          </w:p>
        </w:tc>
      </w:tr>
      <w:tr w:rsidR="00C920FB">
        <w:tc>
          <w:tcPr>
            <w:tcW w:w="1800" w:type="dxa"/>
          </w:tcPr>
          <w:p w:rsidR="00C920FB" w:rsidRDefault="00C920FB" w:rsidP="0046580E">
            <w:r>
              <w:rPr>
                <w:rFonts w:hint="eastAsia"/>
              </w:rPr>
              <w:t>CDPSGT</w:t>
            </w:r>
          </w:p>
        </w:tc>
        <w:tc>
          <w:tcPr>
            <w:tcW w:w="6480" w:type="dxa"/>
          </w:tcPr>
          <w:p w:rsidR="00C920FB" w:rsidRDefault="00C920FB" w:rsidP="0046580E">
            <w:r>
              <w:rPr>
                <w:rFonts w:hint="eastAsia"/>
              </w:rPr>
              <w:t>信用卡分润清算，用于清算全行信用卡分润资金，</w:t>
            </w:r>
            <w:r>
              <w:rPr>
                <w:rFonts w:hint="eastAsia"/>
                <w:szCs w:val="21"/>
              </w:rPr>
              <w:t>对应生成数据中的“总中心信用卡分润”。</w:t>
            </w:r>
          </w:p>
        </w:tc>
      </w:tr>
    </w:tbl>
    <w:p w:rsidR="00C920FB" w:rsidRDefault="00C920FB" w:rsidP="00C920FB">
      <w:pPr>
        <w:pStyle w:val="6"/>
        <w:spacing w:line="360" w:lineRule="auto"/>
      </w:pPr>
      <w:r>
        <w:rPr>
          <w:rFonts w:hint="eastAsia"/>
        </w:rPr>
        <w:t>（三）操作画面</w:t>
      </w:r>
    </w:p>
    <w:p w:rsidR="00C920FB" w:rsidRDefault="00C920FB" w:rsidP="00C920FB">
      <w:r>
        <w:rPr>
          <w:rFonts w:hint="eastAsia"/>
        </w:rPr>
        <w:t>画面</w:t>
      </w:r>
      <w:r>
        <w:rPr>
          <w:rFonts w:hint="eastAsia"/>
        </w:rPr>
        <w:t>1</w:t>
      </w:r>
      <w:r>
        <w:rPr>
          <w:rFonts w:hint="eastAsia"/>
        </w:rPr>
        <w:t>－操作主画面</w:t>
      </w:r>
    </w:p>
    <w:p w:rsidR="00C920FB" w:rsidRDefault="0004090F" w:rsidP="00C920FB">
      <w:r>
        <w:rPr>
          <w:rFonts w:hint="eastAsia"/>
          <w:noProof/>
        </w:rPr>
        <w:lastRenderedPageBreak/>
        <w:drawing>
          <wp:inline distT="0" distB="0" distL="0" distR="0">
            <wp:extent cx="5267325" cy="3038475"/>
            <wp:effectExtent l="19050" t="0" r="952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23"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C920FB" w:rsidRDefault="00C920FB" w:rsidP="00C920FB">
      <w:r>
        <w:rPr>
          <w:rFonts w:hint="eastAsia"/>
        </w:rPr>
        <w:t>画面</w:t>
      </w:r>
      <w:r>
        <w:rPr>
          <w:rFonts w:hint="eastAsia"/>
        </w:rPr>
        <w:t>2</w:t>
      </w:r>
      <w:r>
        <w:rPr>
          <w:rFonts w:hint="eastAsia"/>
        </w:rPr>
        <w:t>－生成数据</w:t>
      </w:r>
    </w:p>
    <w:p w:rsidR="00C920FB" w:rsidRDefault="0004090F" w:rsidP="00C920FB">
      <w:r>
        <w:rPr>
          <w:rFonts w:hint="eastAsia"/>
          <w:noProof/>
        </w:rPr>
        <w:drawing>
          <wp:inline distT="0" distB="0" distL="0" distR="0">
            <wp:extent cx="5267325" cy="3781425"/>
            <wp:effectExtent l="19050" t="0" r="952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524" cstate="print"/>
                    <a:srcRect/>
                    <a:stretch>
                      <a:fillRect/>
                    </a:stretch>
                  </pic:blipFill>
                  <pic:spPr bwMode="auto">
                    <a:xfrm>
                      <a:off x="0" y="0"/>
                      <a:ext cx="5267325" cy="3781425"/>
                    </a:xfrm>
                    <a:prstGeom prst="rect">
                      <a:avLst/>
                    </a:prstGeom>
                    <a:noFill/>
                    <a:ln w="9525">
                      <a:noFill/>
                      <a:miter lim="800000"/>
                      <a:headEnd/>
                      <a:tailEnd/>
                    </a:ln>
                  </pic:spPr>
                </pic:pic>
              </a:graphicData>
            </a:graphic>
          </wp:inline>
        </w:drawing>
      </w:r>
    </w:p>
    <w:p w:rsidR="00C920FB" w:rsidRDefault="00C920FB" w:rsidP="00C920FB">
      <w:r>
        <w:rPr>
          <w:rFonts w:hint="eastAsia"/>
        </w:rPr>
        <w:t>画面</w:t>
      </w:r>
      <w:r>
        <w:rPr>
          <w:rFonts w:hint="eastAsia"/>
        </w:rPr>
        <w:t>3</w:t>
      </w:r>
      <w:r>
        <w:rPr>
          <w:rFonts w:hint="eastAsia"/>
        </w:rPr>
        <w:t>－发送数据</w:t>
      </w:r>
    </w:p>
    <w:p w:rsidR="00C920FB" w:rsidRDefault="0004090F" w:rsidP="00C920FB">
      <w:r>
        <w:rPr>
          <w:rFonts w:hint="eastAsia"/>
          <w:noProof/>
        </w:rPr>
        <w:lastRenderedPageBreak/>
        <w:drawing>
          <wp:inline distT="0" distB="0" distL="0" distR="0">
            <wp:extent cx="5276850" cy="3057525"/>
            <wp:effectExtent l="1905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25" cstate="print"/>
                    <a:srcRect/>
                    <a:stretch>
                      <a:fillRect/>
                    </a:stretch>
                  </pic:blipFill>
                  <pic:spPr bwMode="auto">
                    <a:xfrm>
                      <a:off x="0" y="0"/>
                      <a:ext cx="5276850" cy="3057525"/>
                    </a:xfrm>
                    <a:prstGeom prst="rect">
                      <a:avLst/>
                    </a:prstGeom>
                    <a:noFill/>
                    <a:ln w="9525">
                      <a:noFill/>
                      <a:miter lim="800000"/>
                      <a:headEnd/>
                      <a:tailEnd/>
                    </a:ln>
                  </pic:spPr>
                </pic:pic>
              </a:graphicData>
            </a:graphic>
          </wp:inline>
        </w:drawing>
      </w:r>
    </w:p>
    <w:p w:rsidR="00C920FB" w:rsidRDefault="00C920FB" w:rsidP="00C920FB">
      <w:r>
        <w:rPr>
          <w:rFonts w:hint="eastAsia"/>
        </w:rPr>
        <w:t>画面</w:t>
      </w:r>
      <w:r>
        <w:rPr>
          <w:rFonts w:hint="eastAsia"/>
        </w:rPr>
        <w:t>4</w:t>
      </w:r>
      <w:r>
        <w:rPr>
          <w:rFonts w:hint="eastAsia"/>
        </w:rPr>
        <w:t>－汇总分润数据</w:t>
      </w:r>
    </w:p>
    <w:p w:rsidR="00C920FB" w:rsidRDefault="0004090F" w:rsidP="00C920FB">
      <w:r>
        <w:rPr>
          <w:rFonts w:hint="eastAsia"/>
          <w:noProof/>
        </w:rPr>
        <w:drawing>
          <wp:inline distT="0" distB="0" distL="0" distR="0">
            <wp:extent cx="5267325" cy="3467100"/>
            <wp:effectExtent l="19050" t="0" r="952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526" cstate="print"/>
                    <a:srcRect/>
                    <a:stretch>
                      <a:fillRect/>
                    </a:stretch>
                  </pic:blipFill>
                  <pic:spPr bwMode="auto">
                    <a:xfrm>
                      <a:off x="0" y="0"/>
                      <a:ext cx="5267325" cy="3467100"/>
                    </a:xfrm>
                    <a:prstGeom prst="rect">
                      <a:avLst/>
                    </a:prstGeom>
                    <a:noFill/>
                    <a:ln w="9525">
                      <a:noFill/>
                      <a:miter lim="800000"/>
                      <a:headEnd/>
                      <a:tailEnd/>
                    </a:ln>
                  </pic:spPr>
                </pic:pic>
              </a:graphicData>
            </a:graphic>
          </wp:inline>
        </w:drawing>
      </w:r>
    </w:p>
    <w:p w:rsidR="00C920FB" w:rsidRDefault="00C920FB" w:rsidP="0004090F">
      <w:pPr>
        <w:pStyle w:val="6"/>
        <w:spacing w:line="360" w:lineRule="auto"/>
      </w:pPr>
      <w:r>
        <w:rPr>
          <w:rFonts w:hint="eastAsia"/>
        </w:rPr>
        <w:t>（四）操作流程：</w:t>
      </w:r>
      <w:r>
        <w:rPr>
          <w:rFonts w:hint="eastAsia"/>
        </w:rPr>
        <w:t xml:space="preserve"> </w:t>
      </w:r>
    </w:p>
    <w:p w:rsidR="00C920FB" w:rsidRDefault="00C920FB" w:rsidP="00C920FB">
      <w:pPr>
        <w:pStyle w:val="a6"/>
      </w:pPr>
      <w:r>
        <w:rPr>
          <w:rFonts w:hint="eastAsia"/>
        </w:rPr>
        <w:t>1</w:t>
      </w:r>
      <w:r>
        <w:rPr>
          <w:rFonts w:hint="eastAsia"/>
        </w:rPr>
        <w:t>、用户选择系统导航－其他中间业务－收单平台－总中心清算，或者输入业务代码</w:t>
      </w:r>
      <w:r>
        <w:rPr>
          <w:rFonts w:hint="eastAsia"/>
        </w:rPr>
        <w:t>6254</w:t>
      </w:r>
      <w:r>
        <w:rPr>
          <w:rFonts w:hint="eastAsia"/>
        </w:rPr>
        <w:t>，进入总中心交易清算主画面。</w:t>
      </w:r>
    </w:p>
    <w:p w:rsidR="00C920FB" w:rsidRDefault="00C920FB" w:rsidP="00C920FB">
      <w:pPr>
        <w:pStyle w:val="a6"/>
      </w:pPr>
      <w:r>
        <w:rPr>
          <w:rFonts w:hint="eastAsia"/>
        </w:rPr>
        <w:t>2</w:t>
      </w:r>
      <w:r>
        <w:rPr>
          <w:rFonts w:hint="eastAsia"/>
        </w:rPr>
        <w:t>、点击“生成数据（</w:t>
      </w:r>
      <w:r>
        <w:rPr>
          <w:rFonts w:hint="eastAsia"/>
        </w:rPr>
        <w:t>4</w:t>
      </w:r>
      <w:r>
        <w:rPr>
          <w:rFonts w:hint="eastAsia"/>
        </w:rPr>
        <w:t>）”，进入清算数据生成画面。</w:t>
      </w:r>
    </w:p>
    <w:p w:rsidR="00C920FB" w:rsidRDefault="00C920FB" w:rsidP="00C920FB">
      <w:pPr>
        <w:pStyle w:val="a6"/>
      </w:pPr>
      <w:r>
        <w:rPr>
          <w:rFonts w:hint="eastAsia"/>
        </w:rPr>
        <w:t>3</w:t>
      </w:r>
      <w:r>
        <w:rPr>
          <w:rFonts w:hint="eastAsia"/>
        </w:rPr>
        <w:t>、输入选择“业务类别”及相应业务交易日期期间，点击确定后，完成</w:t>
      </w:r>
      <w:r>
        <w:rPr>
          <w:rFonts w:hint="eastAsia"/>
        </w:rPr>
        <w:lastRenderedPageBreak/>
        <w:t>清算数据生成。</w:t>
      </w:r>
    </w:p>
    <w:p w:rsidR="00C920FB" w:rsidRDefault="00C920FB" w:rsidP="00C920FB">
      <w:pPr>
        <w:pStyle w:val="a6"/>
      </w:pPr>
      <w:r>
        <w:rPr>
          <w:rFonts w:hint="eastAsia"/>
        </w:rPr>
        <w:t>4</w:t>
      </w:r>
      <w:r>
        <w:rPr>
          <w:rFonts w:hint="eastAsia"/>
        </w:rPr>
        <w:t>、系统自动进入发送数据画面，检查数据无误后，点击“发送（</w:t>
      </w:r>
      <w:r>
        <w:rPr>
          <w:rFonts w:hint="eastAsia"/>
        </w:rPr>
        <w:t>2</w:t>
      </w:r>
      <w:r>
        <w:rPr>
          <w:rFonts w:hint="eastAsia"/>
        </w:rPr>
        <w:t>）”，系统将数据导入内部资金分配系统。</w:t>
      </w:r>
    </w:p>
    <w:p w:rsidR="00C920FB" w:rsidRDefault="00C920FB" w:rsidP="00C920FB">
      <w:pPr>
        <w:pStyle w:val="a6"/>
      </w:pPr>
      <w:r>
        <w:rPr>
          <w:rFonts w:hint="eastAsia"/>
        </w:rPr>
        <w:t>5</w:t>
      </w:r>
      <w:r>
        <w:rPr>
          <w:rFonts w:hint="eastAsia"/>
        </w:rPr>
        <w:t>、反复执行生成数据操作，将所有的业务数据生成完毕。</w:t>
      </w:r>
    </w:p>
    <w:p w:rsidR="00C920FB" w:rsidRDefault="00C920FB" w:rsidP="00C920FB">
      <w:pPr>
        <w:pStyle w:val="a6"/>
      </w:pPr>
      <w:r>
        <w:rPr>
          <w:rFonts w:hint="eastAsia"/>
        </w:rPr>
        <w:t>6</w:t>
      </w:r>
      <w:r>
        <w:rPr>
          <w:rFonts w:hint="eastAsia"/>
        </w:rPr>
        <w:t>、在业务主画面中点击“查询（</w:t>
      </w:r>
      <w:r>
        <w:rPr>
          <w:rFonts w:hint="eastAsia"/>
        </w:rPr>
        <w:t>5</w:t>
      </w:r>
      <w:r>
        <w:rPr>
          <w:rFonts w:hint="eastAsia"/>
        </w:rPr>
        <w:t>）”，查询出已导入内部资金分配系统但尚未进行账务处理的数据批次。</w:t>
      </w:r>
    </w:p>
    <w:p w:rsidR="00C920FB" w:rsidRDefault="00C920FB" w:rsidP="00C920FB">
      <w:pPr>
        <w:pStyle w:val="a6"/>
      </w:pPr>
      <w:r>
        <w:rPr>
          <w:rFonts w:hint="eastAsia"/>
        </w:rPr>
        <w:t>7</w:t>
      </w:r>
      <w:r>
        <w:rPr>
          <w:rFonts w:hint="eastAsia"/>
        </w:rPr>
        <w:t>、选中一条数据批次记录，点击“入账（</w:t>
      </w:r>
      <w:r>
        <w:rPr>
          <w:rFonts w:hint="eastAsia"/>
        </w:rPr>
        <w:t>8</w:t>
      </w:r>
      <w:r>
        <w:rPr>
          <w:rFonts w:hint="eastAsia"/>
        </w:rPr>
        <w:t>）”，系统自动执行入账操作。</w:t>
      </w:r>
    </w:p>
    <w:p w:rsidR="00C920FB" w:rsidRDefault="00C920FB" w:rsidP="00C920FB">
      <w:pPr>
        <w:pStyle w:val="a6"/>
      </w:pPr>
      <w:r>
        <w:rPr>
          <w:rFonts w:hint="eastAsia"/>
        </w:rPr>
        <w:t>8</w:t>
      </w:r>
      <w:r>
        <w:rPr>
          <w:rFonts w:hint="eastAsia"/>
        </w:rPr>
        <w:t>、选中一条数据批次记录，点击“数据明细（</w:t>
      </w:r>
      <w:r>
        <w:rPr>
          <w:rFonts w:hint="eastAsia"/>
        </w:rPr>
        <w:t>7</w:t>
      </w:r>
      <w:r>
        <w:rPr>
          <w:rFonts w:hint="eastAsia"/>
        </w:rPr>
        <w:t>）”，可展示该批数据的处理情况，并更新该批次状态。</w:t>
      </w:r>
    </w:p>
    <w:p w:rsidR="00C920FB" w:rsidRDefault="00C920FB" w:rsidP="00C920FB">
      <w:pPr>
        <w:pStyle w:val="a6"/>
      </w:pPr>
      <w:r>
        <w:rPr>
          <w:rFonts w:hint="eastAsia"/>
        </w:rPr>
        <w:t>9</w:t>
      </w:r>
      <w:r>
        <w:rPr>
          <w:rFonts w:hint="eastAsia"/>
        </w:rPr>
        <w:t>、在进行信用卡分润前，首先点击“分润汇总（</w:t>
      </w:r>
      <w:r>
        <w:rPr>
          <w:rFonts w:hint="eastAsia"/>
        </w:rPr>
        <w:t>10</w:t>
      </w:r>
      <w:r>
        <w:rPr>
          <w:rFonts w:hint="eastAsia"/>
        </w:rPr>
        <w:t>）”，输入汇总期间，生成该期间的分润数据。</w:t>
      </w:r>
    </w:p>
    <w:p w:rsidR="00C920FB" w:rsidRDefault="00C920FB" w:rsidP="0004090F">
      <w:pPr>
        <w:pStyle w:val="6"/>
      </w:pPr>
      <w:r>
        <w:rPr>
          <w:rFonts w:hint="eastAsia"/>
        </w:rPr>
        <w:t>（五）操作要点及说明</w:t>
      </w:r>
    </w:p>
    <w:p w:rsidR="00C920FB" w:rsidRDefault="00C920FB" w:rsidP="00C920FB">
      <w:pPr>
        <w:pStyle w:val="a6"/>
      </w:pPr>
      <w:r>
        <w:rPr>
          <w:rFonts w:hint="eastAsia"/>
        </w:rPr>
        <w:t>1</w:t>
      </w:r>
      <w:r>
        <w:rPr>
          <w:rFonts w:hint="eastAsia"/>
        </w:rPr>
        <w:t>、生成清算数据时，可以输入连续多个日期，例如</w:t>
      </w:r>
      <w:r>
        <w:rPr>
          <w:rFonts w:hint="eastAsia"/>
        </w:rPr>
        <w:t>20070101</w:t>
      </w:r>
      <w:r>
        <w:rPr>
          <w:rFonts w:hint="eastAsia"/>
        </w:rPr>
        <w:t>至</w:t>
      </w:r>
      <w:r>
        <w:rPr>
          <w:rFonts w:hint="eastAsia"/>
        </w:rPr>
        <w:t>20070104</w:t>
      </w:r>
      <w:r>
        <w:rPr>
          <w:rFonts w:hint="eastAsia"/>
        </w:rPr>
        <w:t>，系统可以一次生成多日的清算数据。</w:t>
      </w:r>
    </w:p>
    <w:p w:rsidR="00C920FB" w:rsidRDefault="00C920FB" w:rsidP="00C920FB">
      <w:pPr>
        <w:pStyle w:val="a6"/>
      </w:pPr>
      <w:r>
        <w:rPr>
          <w:rFonts w:hint="eastAsia"/>
        </w:rPr>
        <w:t>2</w:t>
      </w:r>
      <w:r>
        <w:rPr>
          <w:rFonts w:hint="eastAsia"/>
        </w:rPr>
        <w:t>、为了便于分行网点核对，发送清算数据时，无论生成数据的时侯是几个日期，发送时，将按照一个日期一个批次的规则产生清算数据批次，并将相应的业务日期（</w:t>
      </w:r>
      <w:r>
        <w:rPr>
          <w:rFonts w:hint="eastAsia"/>
        </w:rPr>
        <w:t>6</w:t>
      </w:r>
      <w:r>
        <w:rPr>
          <w:rFonts w:hint="eastAsia"/>
        </w:rPr>
        <w:t>位，格式为</w:t>
      </w:r>
      <w:r>
        <w:rPr>
          <w:rFonts w:hint="eastAsia"/>
        </w:rPr>
        <w:t>YYMMDD</w:t>
      </w:r>
      <w:r>
        <w:rPr>
          <w:rFonts w:hint="eastAsia"/>
        </w:rPr>
        <w:t>）编制在批次编号中。</w:t>
      </w:r>
    </w:p>
    <w:p w:rsidR="00C920FB" w:rsidRDefault="00C920FB" w:rsidP="00C920FB">
      <w:pPr>
        <w:pStyle w:val="a6"/>
      </w:pPr>
      <w:r>
        <w:rPr>
          <w:rFonts w:hint="eastAsia"/>
        </w:rPr>
        <w:t>3</w:t>
      </w:r>
      <w:r>
        <w:rPr>
          <w:rFonts w:hint="eastAsia"/>
        </w:rPr>
        <w:t>、信用卡分润的清算，由于本身就是汇总后的数据，因此生成的批次编号为汇总期间最后日期，例如汇总生成</w:t>
      </w:r>
      <w:r>
        <w:rPr>
          <w:rFonts w:hint="eastAsia"/>
        </w:rPr>
        <w:t>20070101</w:t>
      </w:r>
      <w:r>
        <w:rPr>
          <w:rFonts w:hint="eastAsia"/>
        </w:rPr>
        <w:t>－</w:t>
      </w:r>
      <w:r>
        <w:rPr>
          <w:rFonts w:hint="eastAsia"/>
        </w:rPr>
        <w:t>20070130</w:t>
      </w:r>
      <w:r>
        <w:rPr>
          <w:rFonts w:hint="eastAsia"/>
        </w:rPr>
        <w:t>的信用卡分润数据，产生的批次号中，业务日期标为</w:t>
      </w:r>
      <w:r>
        <w:rPr>
          <w:rFonts w:hint="eastAsia"/>
        </w:rPr>
        <w:t>070130</w:t>
      </w:r>
      <w:r>
        <w:rPr>
          <w:rFonts w:hint="eastAsia"/>
        </w:rPr>
        <w:t>。</w:t>
      </w:r>
    </w:p>
    <w:p w:rsidR="00C920FB" w:rsidRDefault="00C920FB" w:rsidP="00C920FB">
      <w:pPr>
        <w:pStyle w:val="a6"/>
      </w:pPr>
      <w:r>
        <w:rPr>
          <w:rFonts w:hint="eastAsia"/>
        </w:rPr>
        <w:t>4</w:t>
      </w:r>
      <w:r>
        <w:rPr>
          <w:rFonts w:hint="eastAsia"/>
        </w:rPr>
        <w:t>、在执行信用卡分润清算之前，必须先执行“分润汇总”，执行后，系统提交后台作业。待后台作业完成后，才可以进行信用卡分润的清算。另外，信用卡分润清算生成数据时，输入的起止日期必须与分润汇总的起止日期一致。</w:t>
      </w:r>
    </w:p>
    <w:p w:rsidR="00C920FB" w:rsidRDefault="00C920FB" w:rsidP="00C920FB">
      <w:pPr>
        <w:pStyle w:val="a6"/>
      </w:pPr>
      <w:r>
        <w:rPr>
          <w:rFonts w:hint="eastAsia"/>
        </w:rPr>
        <w:t>5</w:t>
      </w:r>
      <w:r>
        <w:rPr>
          <w:rFonts w:hint="eastAsia"/>
        </w:rPr>
        <w:t>、清算数据入账及明细查询等操作可参见“内部资金分配”部分。</w:t>
      </w:r>
    </w:p>
    <w:p w:rsidR="00C920FB" w:rsidRDefault="00C920FB" w:rsidP="00C920FB">
      <w:pPr>
        <w:ind w:left="360"/>
        <w:rPr>
          <w:rFonts w:ascii="宋体" w:hAnsi="宋体"/>
        </w:rPr>
      </w:pPr>
    </w:p>
    <w:p w:rsidR="006A3946" w:rsidRDefault="006A3946" w:rsidP="00C920FB">
      <w:pPr>
        <w:ind w:left="360"/>
        <w:rPr>
          <w:rFonts w:ascii="宋体" w:hAnsi="宋体"/>
        </w:rPr>
      </w:pPr>
    </w:p>
    <w:p w:rsidR="006A3946" w:rsidRDefault="006A3946" w:rsidP="00C920FB">
      <w:pPr>
        <w:ind w:left="360"/>
        <w:rPr>
          <w:rFonts w:ascii="宋体" w:hAnsi="宋体"/>
        </w:rPr>
      </w:pPr>
    </w:p>
    <w:p w:rsidR="006A3946" w:rsidRDefault="006A3946" w:rsidP="00C920FB">
      <w:pPr>
        <w:ind w:left="360"/>
        <w:rPr>
          <w:rFonts w:ascii="宋体" w:hAnsi="宋体"/>
        </w:rPr>
      </w:pPr>
    </w:p>
    <w:p w:rsidR="006A3946" w:rsidRDefault="006A3946" w:rsidP="0004090F">
      <w:pPr>
        <w:pStyle w:val="4"/>
        <w:spacing w:before="156" w:after="156"/>
      </w:pPr>
      <w:bookmarkStart w:id="1621" w:name="_Toc186273634"/>
      <w:r>
        <w:rPr>
          <w:rFonts w:hint="eastAsia"/>
        </w:rPr>
        <w:lastRenderedPageBreak/>
        <w:t>第十八节</w:t>
      </w:r>
      <w:r>
        <w:rPr>
          <w:rFonts w:hint="eastAsia"/>
        </w:rPr>
        <w:t xml:space="preserve">  </w:t>
      </w:r>
      <w:r w:rsidRPr="006A3946">
        <w:rPr>
          <w:rFonts w:hint="eastAsia"/>
          <w:color w:val="000000"/>
        </w:rPr>
        <w:t>一卡通“神州行”充值</w:t>
      </w:r>
      <w:bookmarkEnd w:id="1621"/>
    </w:p>
    <w:p w:rsidR="00A07D1C" w:rsidRDefault="00A07D1C" w:rsidP="00A07D1C">
      <w:pPr>
        <w:ind w:firstLine="576"/>
        <w:rPr>
          <w:color w:val="000000"/>
        </w:rPr>
      </w:pPr>
      <w:r>
        <w:rPr>
          <w:rFonts w:ascii="宋体" w:hint="eastAsia"/>
          <w:color w:val="000000"/>
        </w:rPr>
        <w:t>一卡通“神州行”充值服务是招商银行和中国移动集团公司合作开发的一项最新移动通信结算服务，即“一卡通”用户通过招商银行的网点柜台、电话银行、网上银行等多种业务渠道，在申请开通了一卡通“神州行”充值服务功能后，通过拨打中国移动“神州行”业务服务电话</w:t>
      </w:r>
      <w:r>
        <w:rPr>
          <w:rFonts w:ascii="宋体"/>
          <w:color w:val="000000"/>
        </w:rPr>
        <w:t>13800138000</w:t>
      </w:r>
      <w:r>
        <w:rPr>
          <w:rFonts w:ascii="宋体" w:hint="eastAsia"/>
          <w:color w:val="000000"/>
        </w:rPr>
        <w:t>，根据自己的实际需要选择相应的充值金额，即可将招行“一卡通”活期储蓄存款转帐到“神州行”帐户中，完成充值操作的服务。</w:t>
      </w:r>
    </w:p>
    <w:p w:rsidR="00A07D1C" w:rsidRDefault="00A07D1C" w:rsidP="0004090F">
      <w:pPr>
        <w:pStyle w:val="5"/>
        <w:numPr>
          <w:ilvl w:val="0"/>
          <w:numId w:val="564"/>
        </w:numPr>
        <w:spacing w:before="50" w:after="50"/>
        <w:rPr>
          <w:rFonts w:ascii="宋体" w:hAnsi="宋体"/>
          <w:sz w:val="24"/>
        </w:rPr>
      </w:pPr>
      <w:r>
        <w:rPr>
          <w:rFonts w:ascii="宋体" w:hAnsi="宋体" w:hint="eastAsia"/>
          <w:sz w:val="24"/>
        </w:rPr>
        <w:t>商户协议管理</w:t>
      </w:r>
      <w:r w:rsidR="00FD0E55">
        <w:rPr>
          <w:rFonts w:ascii="宋体" w:hAnsi="宋体" w:hint="eastAsia"/>
          <w:sz w:val="24"/>
        </w:rPr>
        <w:t>（业务代码6350）</w:t>
      </w:r>
    </w:p>
    <w:p w:rsidR="00A07D1C" w:rsidRDefault="00A07D1C" w:rsidP="00A07D1C">
      <w:pPr>
        <w:pStyle w:val="6"/>
        <w:spacing w:before="50" w:after="50" w:line="360" w:lineRule="auto"/>
        <w:rPr>
          <w:rFonts w:ascii="宋体" w:eastAsia="宋体" w:hAnsi="宋体"/>
        </w:rPr>
      </w:pPr>
      <w:r>
        <w:rPr>
          <w:rFonts w:ascii="宋体" w:eastAsia="宋体" w:hAnsi="宋体" w:hint="eastAsia"/>
        </w:rPr>
        <w:t>（一）功能介绍</w:t>
      </w:r>
    </w:p>
    <w:p w:rsidR="00A07D1C" w:rsidRDefault="00A07D1C" w:rsidP="00A07D1C">
      <w:pPr>
        <w:spacing w:before="50" w:after="50"/>
        <w:ind w:firstLine="480"/>
      </w:pPr>
      <w:r>
        <w:rPr>
          <w:rFonts w:ascii="宋体" w:hAnsi="宋体" w:hint="eastAsia"/>
        </w:rPr>
        <w:t xml:space="preserve"> 对神州行业务合作方的有关信息在系统中进行建立、修改、删除及关闭，日后将按照合作方的约定进行业务处理。商户协议签订成功后系统会产生六位数的缴费商户号。</w:t>
      </w:r>
    </w:p>
    <w:p w:rsidR="00A07D1C" w:rsidRDefault="00A07D1C" w:rsidP="00A07D1C">
      <w:pPr>
        <w:pStyle w:val="6"/>
        <w:spacing w:before="50" w:after="50" w:line="360" w:lineRule="auto"/>
        <w:rPr>
          <w:rFonts w:eastAsia="宋体"/>
        </w:rPr>
      </w:pPr>
      <w:r>
        <w:rPr>
          <w:rFonts w:eastAsia="宋体" w:hint="eastAsia"/>
        </w:rPr>
        <w:t>（二）界面</w:t>
      </w:r>
    </w:p>
    <w:p w:rsidR="00A07D1C" w:rsidRDefault="0004090F" w:rsidP="00A07D1C">
      <w:r>
        <w:rPr>
          <w:rFonts w:hint="eastAsia"/>
          <w:noProof/>
        </w:rPr>
        <w:drawing>
          <wp:inline distT="0" distB="0" distL="0" distR="0">
            <wp:extent cx="5943600" cy="3524250"/>
            <wp:effectExtent l="1905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27" cstate="print"/>
                    <a:srcRect/>
                    <a:stretch>
                      <a:fillRect/>
                    </a:stretch>
                  </pic:blipFill>
                  <pic:spPr bwMode="auto">
                    <a:xfrm>
                      <a:off x="0" y="0"/>
                      <a:ext cx="5943600" cy="3524250"/>
                    </a:xfrm>
                    <a:prstGeom prst="rect">
                      <a:avLst/>
                    </a:prstGeom>
                    <a:noFill/>
                    <a:ln w="9525">
                      <a:noFill/>
                      <a:miter lim="800000"/>
                      <a:headEnd/>
                      <a:tailEnd/>
                    </a:ln>
                  </pic:spPr>
                </pic:pic>
              </a:graphicData>
            </a:graphic>
          </wp:inline>
        </w:drawing>
      </w:r>
    </w:p>
    <w:p w:rsidR="00A07D1C" w:rsidRDefault="00A07D1C" w:rsidP="00A07D1C">
      <w:pPr>
        <w:pStyle w:val="6"/>
        <w:spacing w:before="50" w:after="50" w:line="360" w:lineRule="auto"/>
        <w:rPr>
          <w:rFonts w:ascii="宋体" w:eastAsia="宋体" w:hAnsi="宋体"/>
        </w:rPr>
      </w:pPr>
      <w:r>
        <w:rPr>
          <w:rFonts w:eastAsia="宋体" w:hint="eastAsia"/>
        </w:rPr>
        <w:t>（三）操作步骤</w:t>
      </w:r>
    </w:p>
    <w:p w:rsidR="00A07D1C" w:rsidRDefault="00A07D1C" w:rsidP="00A07D1C">
      <w:pPr>
        <w:spacing w:before="50" w:after="50"/>
        <w:rPr>
          <w:rFonts w:ascii="宋体" w:hAnsi="宋体"/>
        </w:rPr>
      </w:pPr>
      <w:r>
        <w:rPr>
          <w:rFonts w:ascii="宋体" w:hAnsi="宋体" w:hint="eastAsia"/>
        </w:rPr>
        <w:t xml:space="preserve">     具体操作同自助缴费商户协议。</w:t>
      </w:r>
    </w:p>
    <w:p w:rsidR="00A07D1C" w:rsidRDefault="00A07D1C" w:rsidP="0004090F">
      <w:pPr>
        <w:pStyle w:val="5"/>
        <w:numPr>
          <w:ilvl w:val="0"/>
          <w:numId w:val="564"/>
        </w:numPr>
        <w:spacing w:before="50" w:after="50"/>
        <w:rPr>
          <w:rFonts w:ascii="宋体" w:hAnsi="宋体"/>
          <w:sz w:val="24"/>
        </w:rPr>
      </w:pPr>
      <w:r>
        <w:rPr>
          <w:rFonts w:ascii="宋体" w:hAnsi="宋体" w:hint="eastAsia"/>
          <w:sz w:val="24"/>
        </w:rPr>
        <w:lastRenderedPageBreak/>
        <w:t>客户协议增加（业务代码6351）</w:t>
      </w:r>
    </w:p>
    <w:p w:rsidR="00A07D1C" w:rsidRDefault="00A07D1C" w:rsidP="00A07D1C">
      <w:pPr>
        <w:pStyle w:val="6"/>
        <w:numPr>
          <w:ilvl w:val="0"/>
          <w:numId w:val="565"/>
        </w:numPr>
        <w:spacing w:before="50" w:after="50" w:line="360" w:lineRule="auto"/>
        <w:rPr>
          <w:rFonts w:ascii="宋体" w:eastAsia="宋体" w:hAnsi="宋体"/>
        </w:rPr>
      </w:pPr>
      <w:r>
        <w:rPr>
          <w:rFonts w:ascii="宋体" w:eastAsia="宋体" w:hAnsi="宋体" w:hint="eastAsia"/>
        </w:rPr>
        <w:t>功能介绍</w:t>
      </w:r>
    </w:p>
    <w:p w:rsidR="00A07D1C" w:rsidRDefault="00A07D1C" w:rsidP="00A07D1C">
      <w:pPr>
        <w:spacing w:before="50" w:after="50"/>
      </w:pPr>
      <w:r>
        <w:rPr>
          <w:rFonts w:ascii="宋体" w:hAnsi="宋体" w:hint="eastAsia"/>
        </w:rPr>
        <w:t xml:space="preserve">      本功能实现神州行充值客户协议的新增。</w:t>
      </w:r>
    </w:p>
    <w:p w:rsidR="00A07D1C" w:rsidRDefault="00A07D1C" w:rsidP="00A07D1C">
      <w:pPr>
        <w:pStyle w:val="6"/>
        <w:spacing w:before="50" w:after="50" w:line="360" w:lineRule="auto"/>
        <w:rPr>
          <w:rFonts w:eastAsia="宋体"/>
        </w:rPr>
      </w:pPr>
      <w:r>
        <w:rPr>
          <w:rFonts w:eastAsia="宋体" w:hint="eastAsia"/>
        </w:rPr>
        <w:t>（二）操作要点</w:t>
      </w:r>
    </w:p>
    <w:p w:rsidR="00A07D1C" w:rsidRDefault="00A07D1C" w:rsidP="00A07D1C">
      <w:pPr>
        <w:spacing w:before="50" w:after="50"/>
        <w:rPr>
          <w:rFonts w:ascii="宋体" w:hAnsi="宋体"/>
        </w:rPr>
      </w:pPr>
      <w:r>
        <w:rPr>
          <w:rFonts w:ascii="宋体" w:hAnsi="宋体" w:hint="eastAsia"/>
        </w:rPr>
        <w:t xml:space="preserve">      </w:t>
      </w:r>
      <w:r>
        <w:rPr>
          <w:rFonts w:ascii="宋体" w:hAnsi="宋体"/>
        </w:rPr>
        <w:t>1</w:t>
      </w:r>
      <w:r>
        <w:rPr>
          <w:rFonts w:ascii="宋体" w:hAnsi="宋体" w:hint="eastAsia"/>
        </w:rPr>
        <w:t>、客户需先用神州行手机播打13800138000，如果听到银行卡充值的语音，方才办理。</w:t>
      </w:r>
    </w:p>
    <w:p w:rsidR="00A07D1C" w:rsidRDefault="00A07D1C" w:rsidP="00A07D1C">
      <w:pPr>
        <w:spacing w:before="50" w:after="50"/>
        <w:rPr>
          <w:rFonts w:ascii="宋体" w:hAnsi="宋体"/>
        </w:rPr>
      </w:pPr>
      <w:r>
        <w:rPr>
          <w:rFonts w:ascii="宋体" w:hAnsi="宋体" w:hint="eastAsia"/>
        </w:rPr>
        <w:t xml:space="preserve">      </w:t>
      </w:r>
      <w:r>
        <w:rPr>
          <w:rFonts w:ascii="宋体" w:hAnsi="宋体"/>
        </w:rPr>
        <w:t>2</w:t>
      </w:r>
      <w:r>
        <w:rPr>
          <w:rFonts w:ascii="宋体" w:hAnsi="宋体" w:hint="eastAsia"/>
        </w:rPr>
        <w:t>、该业务要求客户本人办理，不允许他人代办。</w:t>
      </w:r>
    </w:p>
    <w:p w:rsidR="00A07D1C" w:rsidRDefault="00A07D1C" w:rsidP="00A07D1C">
      <w:pPr>
        <w:spacing w:before="50" w:after="50"/>
        <w:rPr>
          <w:rFonts w:ascii="宋体" w:hAnsi="宋体"/>
        </w:rPr>
      </w:pPr>
      <w:r>
        <w:rPr>
          <w:rFonts w:ascii="宋体" w:hAnsi="宋体" w:hint="eastAsia"/>
        </w:rPr>
        <w:t xml:space="preserve">      3、客户必须提供本人一卡通，以及相应身份证件。</w:t>
      </w:r>
    </w:p>
    <w:p w:rsidR="00A07D1C" w:rsidRDefault="00A07D1C" w:rsidP="00A07D1C">
      <w:pPr>
        <w:spacing w:before="50" w:after="50"/>
        <w:rPr>
          <w:rFonts w:ascii="宋体" w:hAnsi="宋体"/>
        </w:rPr>
      </w:pPr>
      <w:r>
        <w:rPr>
          <w:rFonts w:ascii="宋体" w:hAnsi="宋体" w:hint="eastAsia"/>
        </w:rPr>
        <w:t xml:space="preserve">      4、客户申请神州行充值协议时，系统默认的每月充值限额为1000元。</w:t>
      </w:r>
    </w:p>
    <w:p w:rsidR="00A07D1C" w:rsidRDefault="00A07D1C" w:rsidP="00A07D1C">
      <w:pPr>
        <w:spacing w:before="50" w:after="50"/>
      </w:pPr>
      <w:r>
        <w:rPr>
          <w:rFonts w:ascii="宋体" w:hAnsi="宋体" w:hint="eastAsia"/>
        </w:rPr>
        <w:t xml:space="preserve">      5、每个神州行手机号码只能签订一个充值协议。每个户口最多能签订3个充值协议，其中自助渠道方式只能签订1个充值协议。</w:t>
      </w:r>
    </w:p>
    <w:p w:rsidR="00A07D1C" w:rsidRDefault="00A07D1C" w:rsidP="00A07D1C">
      <w:pPr>
        <w:pStyle w:val="6"/>
        <w:spacing w:before="50" w:after="50" w:line="360" w:lineRule="auto"/>
        <w:rPr>
          <w:rFonts w:ascii="宋体" w:eastAsia="宋体" w:hAnsi="宋体"/>
        </w:rPr>
      </w:pPr>
      <w:r>
        <w:rPr>
          <w:rFonts w:hint="eastAsia"/>
        </w:rPr>
        <w:t>（三）</w:t>
      </w:r>
      <w:r>
        <w:rPr>
          <w:rFonts w:ascii="宋体" w:eastAsia="宋体" w:hAnsi="宋体" w:hint="eastAsia"/>
        </w:rPr>
        <w:t>界面</w:t>
      </w:r>
    </w:p>
    <w:p w:rsidR="00A07D1C" w:rsidRDefault="0004090F" w:rsidP="00A07D1C">
      <w:r>
        <w:rPr>
          <w:rFonts w:ascii="宋体" w:hint="eastAsia"/>
          <w:noProof/>
          <w:kern w:val="0"/>
          <w:sz w:val="18"/>
          <w:szCs w:val="18"/>
        </w:rPr>
        <w:drawing>
          <wp:inline distT="0" distB="0" distL="0" distR="0">
            <wp:extent cx="5943600" cy="4067175"/>
            <wp:effectExtent l="1905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528" cstate="print"/>
                    <a:srcRect/>
                    <a:stretch>
                      <a:fillRect/>
                    </a:stretch>
                  </pic:blipFill>
                  <pic:spPr bwMode="auto">
                    <a:xfrm>
                      <a:off x="0" y="0"/>
                      <a:ext cx="5943600" cy="4067175"/>
                    </a:xfrm>
                    <a:prstGeom prst="rect">
                      <a:avLst/>
                    </a:prstGeom>
                    <a:noFill/>
                    <a:ln w="9525">
                      <a:noFill/>
                      <a:miter lim="800000"/>
                      <a:headEnd/>
                      <a:tailEnd/>
                    </a:ln>
                  </pic:spPr>
                </pic:pic>
              </a:graphicData>
            </a:graphic>
          </wp:inline>
        </w:drawing>
      </w:r>
    </w:p>
    <w:p w:rsidR="00A07D1C" w:rsidRDefault="00A07D1C" w:rsidP="00A07D1C">
      <w:pPr>
        <w:pStyle w:val="6"/>
        <w:spacing w:before="50" w:after="50" w:line="360" w:lineRule="auto"/>
      </w:pPr>
      <w:r>
        <w:rPr>
          <w:rFonts w:ascii="宋体" w:eastAsia="宋体" w:hAnsi="宋体" w:hint="eastAsia"/>
        </w:rPr>
        <w:t>（四）操作步骤</w:t>
      </w:r>
    </w:p>
    <w:p w:rsidR="00A07D1C" w:rsidRDefault="00A07D1C" w:rsidP="00A07D1C">
      <w:pPr>
        <w:spacing w:before="50" w:after="50"/>
        <w:rPr>
          <w:rFonts w:ascii="宋体" w:hAnsi="宋体"/>
        </w:rPr>
      </w:pPr>
      <w:r>
        <w:rPr>
          <w:rFonts w:ascii="宋体" w:hAnsi="宋体" w:hint="eastAsia"/>
        </w:rPr>
        <w:t xml:space="preserve">     1、用户选择系统导航－分行业务－广州分行－客户协议增加或在业务代码</w:t>
      </w:r>
      <w:r>
        <w:rPr>
          <w:rFonts w:ascii="宋体" w:hAnsi="宋体" w:hint="eastAsia"/>
        </w:rPr>
        <w:lastRenderedPageBreak/>
        <w:t>处输入“6351</w:t>
      </w:r>
      <w:r>
        <w:rPr>
          <w:rFonts w:ascii="宋体" w:hAnsi="宋体"/>
        </w:rPr>
        <w:t>”</w:t>
      </w:r>
      <w:r>
        <w:rPr>
          <w:rFonts w:ascii="宋体" w:hAnsi="宋体" w:hint="eastAsia"/>
        </w:rPr>
        <w:t>进入。</w:t>
      </w:r>
    </w:p>
    <w:p w:rsidR="00A07D1C" w:rsidRDefault="00A07D1C" w:rsidP="00A07D1C">
      <w:pPr>
        <w:spacing w:before="50" w:after="50"/>
        <w:rPr>
          <w:rFonts w:ascii="宋体" w:hAnsi="宋体"/>
        </w:rPr>
      </w:pPr>
      <w:r>
        <w:rPr>
          <w:rFonts w:ascii="宋体" w:hAnsi="宋体" w:hint="eastAsia"/>
        </w:rPr>
        <w:t xml:space="preserve">     2、刷卡输入卡号，输入密码及身份证件号码，系统自动显示客户信息。</w:t>
      </w:r>
    </w:p>
    <w:p w:rsidR="00A07D1C" w:rsidRDefault="00A07D1C" w:rsidP="00A07D1C">
      <w:pPr>
        <w:spacing w:before="50" w:after="50"/>
        <w:ind w:firstLineChars="250" w:firstLine="600"/>
      </w:pPr>
      <w:r>
        <w:rPr>
          <w:rFonts w:ascii="宋体" w:hAnsi="宋体" w:hint="eastAsia"/>
        </w:rPr>
        <w:t>3、输入需充值的神州行手机号码、每月充值限额后提交确定。</w:t>
      </w:r>
    </w:p>
    <w:p w:rsidR="00A07D1C" w:rsidRDefault="00A07D1C" w:rsidP="00A07D1C">
      <w:pPr>
        <w:spacing w:before="50" w:after="50"/>
      </w:pPr>
      <w:r>
        <w:rPr>
          <w:rFonts w:hint="eastAsia"/>
        </w:rPr>
        <w:t xml:space="preserve">     4</w:t>
      </w:r>
      <w:r>
        <w:rPr>
          <w:rFonts w:hint="eastAsia"/>
        </w:rPr>
        <w:t>、操作成功后，系统自动打印“特殊业务申请书”。</w:t>
      </w:r>
    </w:p>
    <w:p w:rsidR="00A07D1C" w:rsidRDefault="00A07D1C" w:rsidP="0004090F">
      <w:pPr>
        <w:pStyle w:val="5"/>
        <w:numPr>
          <w:ilvl w:val="0"/>
          <w:numId w:val="564"/>
        </w:numPr>
        <w:spacing w:before="50" w:after="50"/>
      </w:pPr>
      <w:r>
        <w:rPr>
          <w:rFonts w:ascii="宋体" w:hAnsi="宋体" w:hint="eastAsia"/>
          <w:sz w:val="24"/>
        </w:rPr>
        <w:t>充值限额维护（业务代码6353）</w:t>
      </w:r>
    </w:p>
    <w:p w:rsidR="00A07D1C" w:rsidRDefault="00A07D1C" w:rsidP="00A07D1C">
      <w:pPr>
        <w:pStyle w:val="6"/>
        <w:numPr>
          <w:ilvl w:val="0"/>
          <w:numId w:val="566"/>
        </w:numPr>
        <w:spacing w:before="50" w:after="50" w:line="360" w:lineRule="auto"/>
        <w:rPr>
          <w:rFonts w:ascii="宋体" w:eastAsia="宋体" w:hAnsi="宋体"/>
        </w:rPr>
      </w:pPr>
      <w:r>
        <w:rPr>
          <w:rFonts w:ascii="宋体" w:eastAsia="宋体" w:hAnsi="宋体" w:hint="eastAsia"/>
        </w:rPr>
        <w:t>功能介绍</w:t>
      </w:r>
    </w:p>
    <w:p w:rsidR="00A07D1C" w:rsidRDefault="00A07D1C" w:rsidP="00A07D1C">
      <w:r>
        <w:rPr>
          <w:rFonts w:hint="eastAsia"/>
        </w:rPr>
        <w:t xml:space="preserve">      </w:t>
      </w:r>
      <w:r>
        <w:rPr>
          <w:rFonts w:ascii="宋体" w:hAnsi="宋体" w:hint="eastAsia"/>
        </w:rPr>
        <w:t>本功能</w:t>
      </w:r>
      <w:r>
        <w:rPr>
          <w:rFonts w:ascii="宋体" w:hAnsi="宋体" w:cs="宋体" w:hint="eastAsia"/>
        </w:rPr>
        <w:t>实现</w:t>
      </w:r>
      <w:r>
        <w:rPr>
          <w:rFonts w:ascii="宋体" w:hAnsi="宋体" w:hint="eastAsia"/>
        </w:rPr>
        <w:t>神州行充值客户协议中充值限额的修改。</w:t>
      </w:r>
    </w:p>
    <w:p w:rsidR="00A07D1C" w:rsidRDefault="00A07D1C" w:rsidP="00A07D1C">
      <w:pPr>
        <w:pStyle w:val="6"/>
        <w:spacing w:before="50" w:after="50" w:line="360" w:lineRule="auto"/>
        <w:rPr>
          <w:rFonts w:eastAsia="宋体"/>
        </w:rPr>
      </w:pPr>
      <w:r>
        <w:rPr>
          <w:rFonts w:eastAsia="宋体" w:hint="eastAsia"/>
        </w:rPr>
        <w:t>（二）操作要点</w:t>
      </w:r>
    </w:p>
    <w:p w:rsidR="00A07D1C" w:rsidRDefault="00A07D1C" w:rsidP="00A07D1C">
      <w:pPr>
        <w:spacing w:before="50" w:after="50"/>
        <w:ind w:firstLineChars="300" w:firstLine="720"/>
        <w:rPr>
          <w:rFonts w:ascii="宋体" w:hAnsi="宋体"/>
        </w:rPr>
      </w:pPr>
      <w:r>
        <w:rPr>
          <w:rFonts w:ascii="宋体" w:hAnsi="宋体" w:hint="eastAsia"/>
        </w:rPr>
        <w:t>1、该业务要求客户本人办理，不允许他人代办。</w:t>
      </w:r>
    </w:p>
    <w:p w:rsidR="00A07D1C" w:rsidRDefault="00A07D1C" w:rsidP="00A07D1C">
      <w:pPr>
        <w:spacing w:before="50" w:after="50"/>
        <w:rPr>
          <w:rFonts w:ascii="宋体" w:hAnsi="宋体"/>
        </w:rPr>
      </w:pPr>
      <w:r>
        <w:rPr>
          <w:rFonts w:ascii="宋体" w:hAnsi="宋体" w:hint="eastAsia"/>
        </w:rPr>
        <w:t xml:space="preserve">      2、客户必须提供本人一卡通，以及相应身份证件。</w:t>
      </w:r>
    </w:p>
    <w:p w:rsidR="00A07D1C" w:rsidRDefault="00A07D1C" w:rsidP="00A07D1C">
      <w:pPr>
        <w:pStyle w:val="6"/>
        <w:spacing w:before="50" w:after="50" w:line="360" w:lineRule="auto"/>
        <w:rPr>
          <w:rFonts w:ascii="宋体" w:eastAsia="宋体" w:hAnsi="宋体"/>
        </w:rPr>
      </w:pPr>
      <w:r>
        <w:rPr>
          <w:rFonts w:hint="eastAsia"/>
        </w:rPr>
        <w:t>（三）</w:t>
      </w:r>
      <w:r>
        <w:rPr>
          <w:rFonts w:ascii="宋体" w:eastAsia="宋体" w:hAnsi="宋体" w:hint="eastAsia"/>
        </w:rPr>
        <w:t>界面</w:t>
      </w:r>
    </w:p>
    <w:p w:rsidR="00A07D1C" w:rsidRDefault="0004090F" w:rsidP="00A07D1C">
      <w:r>
        <w:rPr>
          <w:rFonts w:ascii="宋体" w:hint="eastAsia"/>
          <w:noProof/>
          <w:kern w:val="0"/>
          <w:sz w:val="18"/>
          <w:szCs w:val="18"/>
        </w:rPr>
        <w:drawing>
          <wp:inline distT="0" distB="0" distL="0" distR="0">
            <wp:extent cx="5943600" cy="4067175"/>
            <wp:effectExtent l="1905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29" cstate="print"/>
                    <a:srcRect/>
                    <a:stretch>
                      <a:fillRect/>
                    </a:stretch>
                  </pic:blipFill>
                  <pic:spPr bwMode="auto">
                    <a:xfrm>
                      <a:off x="0" y="0"/>
                      <a:ext cx="5943600" cy="4067175"/>
                    </a:xfrm>
                    <a:prstGeom prst="rect">
                      <a:avLst/>
                    </a:prstGeom>
                    <a:noFill/>
                    <a:ln w="9525">
                      <a:noFill/>
                      <a:miter lim="800000"/>
                      <a:headEnd/>
                      <a:tailEnd/>
                    </a:ln>
                  </pic:spPr>
                </pic:pic>
              </a:graphicData>
            </a:graphic>
          </wp:inline>
        </w:drawing>
      </w:r>
    </w:p>
    <w:p w:rsidR="00A07D1C" w:rsidRDefault="00A07D1C" w:rsidP="00A07D1C">
      <w:pPr>
        <w:pStyle w:val="6"/>
        <w:spacing w:before="50" w:after="50" w:line="360" w:lineRule="auto"/>
        <w:rPr>
          <w:rFonts w:eastAsia="宋体"/>
        </w:rPr>
      </w:pPr>
      <w:r>
        <w:rPr>
          <w:rFonts w:eastAsia="宋体" w:hint="eastAsia"/>
        </w:rPr>
        <w:t>（四）操作步骤</w:t>
      </w:r>
    </w:p>
    <w:p w:rsidR="00A07D1C" w:rsidRDefault="00A07D1C" w:rsidP="00A07D1C">
      <w:pPr>
        <w:spacing w:before="50" w:after="50"/>
        <w:rPr>
          <w:rFonts w:ascii="宋体" w:hAnsi="宋体"/>
        </w:rPr>
      </w:pPr>
      <w:r>
        <w:rPr>
          <w:rFonts w:ascii="宋体" w:hAnsi="宋体" w:hint="eastAsia"/>
        </w:rPr>
        <w:t xml:space="preserve">     1、用户选择系统导航－分行业务－广州分行－充值限额或在业务代码处输入“6353</w:t>
      </w:r>
      <w:r>
        <w:rPr>
          <w:rFonts w:ascii="宋体" w:hAnsi="宋体"/>
        </w:rPr>
        <w:t>”</w:t>
      </w:r>
      <w:r>
        <w:rPr>
          <w:rFonts w:ascii="宋体" w:hAnsi="宋体" w:hint="eastAsia"/>
        </w:rPr>
        <w:t>进入。</w:t>
      </w:r>
    </w:p>
    <w:p w:rsidR="00A07D1C" w:rsidRDefault="00A07D1C" w:rsidP="00A07D1C">
      <w:pPr>
        <w:spacing w:before="50" w:after="50"/>
        <w:rPr>
          <w:rFonts w:ascii="宋体" w:hAnsi="宋体"/>
        </w:rPr>
      </w:pPr>
      <w:r>
        <w:rPr>
          <w:rFonts w:ascii="宋体" w:hAnsi="宋体" w:hint="eastAsia"/>
        </w:rPr>
        <w:lastRenderedPageBreak/>
        <w:t xml:space="preserve">     2、刷卡输入卡号，输入密码及身份证件号码，系统自动显示客户信息。</w:t>
      </w:r>
    </w:p>
    <w:p w:rsidR="00A07D1C" w:rsidRDefault="00A07D1C" w:rsidP="00A07D1C">
      <w:pPr>
        <w:spacing w:before="50" w:after="50"/>
        <w:ind w:firstLineChars="250" w:firstLine="600"/>
      </w:pPr>
      <w:r>
        <w:rPr>
          <w:rFonts w:ascii="宋体" w:hAnsi="宋体" w:hint="eastAsia"/>
        </w:rPr>
        <w:t>3、输入相应的神州行手机号码、每月充值限额后提交确定。</w:t>
      </w:r>
    </w:p>
    <w:p w:rsidR="00A07D1C" w:rsidRDefault="00A07D1C" w:rsidP="00A07D1C">
      <w:pPr>
        <w:spacing w:before="50" w:after="50"/>
      </w:pPr>
      <w:r>
        <w:rPr>
          <w:rFonts w:hint="eastAsia"/>
        </w:rPr>
        <w:t xml:space="preserve">  </w:t>
      </w:r>
      <w:r>
        <w:rPr>
          <w:rFonts w:ascii="宋体" w:hAnsi="宋体" w:hint="eastAsia"/>
        </w:rPr>
        <w:t xml:space="preserve">   4、操作成功后，系统自动打印“特殊业务申请书”。</w:t>
      </w:r>
    </w:p>
    <w:p w:rsidR="00A07D1C" w:rsidRDefault="00A07D1C" w:rsidP="00A07D1C">
      <w:pPr>
        <w:pStyle w:val="5"/>
        <w:numPr>
          <w:ilvl w:val="0"/>
          <w:numId w:val="564"/>
        </w:numPr>
        <w:spacing w:before="50" w:after="50"/>
        <w:rPr>
          <w:rFonts w:ascii="宋体" w:hAnsi="宋体"/>
          <w:sz w:val="24"/>
        </w:rPr>
      </w:pPr>
      <w:r>
        <w:rPr>
          <w:rFonts w:ascii="宋体" w:hAnsi="宋体" w:hint="eastAsia"/>
          <w:sz w:val="24"/>
        </w:rPr>
        <w:t>充值手机号码维护（业务代码6354）</w:t>
      </w:r>
    </w:p>
    <w:p w:rsidR="00A07D1C" w:rsidRDefault="00A07D1C" w:rsidP="00A07D1C">
      <w:pPr>
        <w:pStyle w:val="6"/>
        <w:numPr>
          <w:ilvl w:val="0"/>
          <w:numId w:val="567"/>
        </w:numPr>
        <w:spacing w:before="50" w:after="50" w:line="360" w:lineRule="auto"/>
        <w:rPr>
          <w:rFonts w:ascii="宋体" w:eastAsia="宋体" w:hAnsi="宋体"/>
        </w:rPr>
      </w:pPr>
      <w:r>
        <w:rPr>
          <w:rFonts w:ascii="宋体" w:eastAsia="宋体" w:hAnsi="宋体" w:hint="eastAsia"/>
        </w:rPr>
        <w:t>功能介绍</w:t>
      </w:r>
    </w:p>
    <w:p w:rsidR="00A07D1C" w:rsidRDefault="00A07D1C" w:rsidP="00A07D1C">
      <w:r>
        <w:rPr>
          <w:rFonts w:hint="eastAsia"/>
        </w:rPr>
        <w:t xml:space="preserve">    </w:t>
      </w:r>
      <w:r>
        <w:rPr>
          <w:rFonts w:ascii="宋体" w:hAnsi="宋体" w:hint="eastAsia"/>
        </w:rPr>
        <w:t>本功能实现神州行充值客户协议中充值手机号码的修改。</w:t>
      </w:r>
    </w:p>
    <w:p w:rsidR="00A07D1C" w:rsidRDefault="00A07D1C" w:rsidP="00A07D1C">
      <w:pPr>
        <w:pStyle w:val="6"/>
        <w:spacing w:before="50" w:after="50" w:line="360" w:lineRule="auto"/>
        <w:rPr>
          <w:rFonts w:eastAsia="宋体"/>
        </w:rPr>
      </w:pPr>
      <w:r>
        <w:rPr>
          <w:rFonts w:eastAsia="宋体" w:hint="eastAsia"/>
        </w:rPr>
        <w:t>（二）操作要点</w:t>
      </w:r>
    </w:p>
    <w:p w:rsidR="00A07D1C" w:rsidRDefault="00A07D1C" w:rsidP="00A07D1C">
      <w:pPr>
        <w:spacing w:before="50" w:after="50"/>
        <w:ind w:firstLineChars="300" w:firstLine="720"/>
        <w:rPr>
          <w:rFonts w:ascii="宋体" w:hAnsi="宋体"/>
        </w:rPr>
      </w:pPr>
      <w:r>
        <w:rPr>
          <w:rFonts w:ascii="宋体" w:hAnsi="宋体" w:hint="eastAsia"/>
        </w:rPr>
        <w:t>1、该业务要求客户本人办理，不允许他人代办。</w:t>
      </w:r>
    </w:p>
    <w:p w:rsidR="00A07D1C" w:rsidRDefault="00A07D1C" w:rsidP="00A07D1C">
      <w:pPr>
        <w:spacing w:before="50" w:after="50"/>
        <w:rPr>
          <w:rFonts w:ascii="宋体" w:hAnsi="宋体"/>
        </w:rPr>
      </w:pPr>
      <w:r>
        <w:rPr>
          <w:rFonts w:ascii="宋体" w:hAnsi="宋体" w:hint="eastAsia"/>
        </w:rPr>
        <w:t xml:space="preserve">      2、客户必须提供本人一卡通，以及相应身份证件。</w:t>
      </w:r>
    </w:p>
    <w:p w:rsidR="00A07D1C" w:rsidRDefault="00A07D1C" w:rsidP="00A07D1C">
      <w:pPr>
        <w:spacing w:before="50" w:after="50"/>
        <w:rPr>
          <w:rFonts w:ascii="宋体" w:hAnsi="宋体"/>
        </w:rPr>
      </w:pPr>
      <w:r>
        <w:rPr>
          <w:rFonts w:ascii="宋体" w:hAnsi="宋体" w:hint="eastAsia"/>
        </w:rPr>
        <w:t xml:space="preserve">      3、当天有未清算数据时，相应的充值手机号码不能修改。</w:t>
      </w:r>
    </w:p>
    <w:p w:rsidR="00A07D1C" w:rsidRDefault="00A07D1C" w:rsidP="00A07D1C">
      <w:pPr>
        <w:pStyle w:val="6"/>
        <w:spacing w:before="50" w:after="50" w:line="360" w:lineRule="auto"/>
        <w:rPr>
          <w:rFonts w:ascii="宋体" w:eastAsia="宋体" w:hAnsi="宋体"/>
        </w:rPr>
      </w:pPr>
      <w:r>
        <w:rPr>
          <w:rFonts w:hint="eastAsia"/>
        </w:rPr>
        <w:t>（三）</w:t>
      </w:r>
      <w:r>
        <w:rPr>
          <w:rFonts w:ascii="宋体" w:eastAsia="宋体" w:hAnsi="宋体" w:hint="eastAsia"/>
        </w:rPr>
        <w:t>界面</w:t>
      </w:r>
    </w:p>
    <w:p w:rsidR="00A07D1C" w:rsidRDefault="0004090F" w:rsidP="00A07D1C">
      <w:r>
        <w:rPr>
          <w:rFonts w:ascii="宋体" w:hint="eastAsia"/>
          <w:noProof/>
          <w:kern w:val="0"/>
          <w:sz w:val="18"/>
          <w:szCs w:val="18"/>
        </w:rPr>
        <w:drawing>
          <wp:inline distT="0" distB="0" distL="0" distR="0">
            <wp:extent cx="5943600" cy="4067175"/>
            <wp:effectExtent l="1905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30" cstate="print"/>
                    <a:srcRect/>
                    <a:stretch>
                      <a:fillRect/>
                    </a:stretch>
                  </pic:blipFill>
                  <pic:spPr bwMode="auto">
                    <a:xfrm>
                      <a:off x="0" y="0"/>
                      <a:ext cx="5943600" cy="4067175"/>
                    </a:xfrm>
                    <a:prstGeom prst="rect">
                      <a:avLst/>
                    </a:prstGeom>
                    <a:noFill/>
                    <a:ln w="9525">
                      <a:noFill/>
                      <a:miter lim="800000"/>
                      <a:headEnd/>
                      <a:tailEnd/>
                    </a:ln>
                  </pic:spPr>
                </pic:pic>
              </a:graphicData>
            </a:graphic>
          </wp:inline>
        </w:drawing>
      </w:r>
    </w:p>
    <w:p w:rsidR="00A07D1C" w:rsidRDefault="00A07D1C" w:rsidP="00A07D1C">
      <w:pPr>
        <w:pStyle w:val="6"/>
        <w:spacing w:before="50" w:after="50" w:line="360" w:lineRule="auto"/>
        <w:rPr>
          <w:rFonts w:eastAsia="宋体"/>
        </w:rPr>
      </w:pPr>
      <w:r>
        <w:rPr>
          <w:rFonts w:eastAsia="宋体" w:hint="eastAsia"/>
        </w:rPr>
        <w:t>（四）操作步骤</w:t>
      </w:r>
    </w:p>
    <w:p w:rsidR="00A07D1C" w:rsidRDefault="00A07D1C" w:rsidP="00A07D1C">
      <w:pPr>
        <w:spacing w:before="50" w:after="50"/>
        <w:rPr>
          <w:rFonts w:ascii="宋体" w:hAnsi="宋体"/>
        </w:rPr>
      </w:pPr>
      <w:r>
        <w:rPr>
          <w:rFonts w:ascii="宋体" w:hAnsi="宋体" w:hint="eastAsia"/>
        </w:rPr>
        <w:t xml:space="preserve">     1、用户选择系统导航－分行业务－广州分行－充值手机号维护或在业务代码处输入“6353</w:t>
      </w:r>
      <w:r>
        <w:rPr>
          <w:rFonts w:ascii="宋体" w:hAnsi="宋体"/>
        </w:rPr>
        <w:t>”</w:t>
      </w:r>
      <w:r>
        <w:rPr>
          <w:rFonts w:ascii="宋体" w:hAnsi="宋体" w:hint="eastAsia"/>
        </w:rPr>
        <w:t>进入。</w:t>
      </w:r>
    </w:p>
    <w:p w:rsidR="00A07D1C" w:rsidRDefault="00A07D1C" w:rsidP="00A07D1C">
      <w:pPr>
        <w:spacing w:before="50" w:after="50"/>
        <w:rPr>
          <w:rFonts w:ascii="宋体" w:hAnsi="宋体"/>
        </w:rPr>
      </w:pPr>
      <w:r>
        <w:rPr>
          <w:rFonts w:ascii="宋体" w:hAnsi="宋体" w:hint="eastAsia"/>
        </w:rPr>
        <w:lastRenderedPageBreak/>
        <w:t xml:space="preserve">     2、刷卡输入卡号，输入密码及身份证件号码，系统自动显示客户信息。</w:t>
      </w:r>
    </w:p>
    <w:p w:rsidR="00A07D1C" w:rsidRDefault="00A07D1C" w:rsidP="00A07D1C">
      <w:pPr>
        <w:spacing w:before="50" w:after="50"/>
        <w:ind w:firstLineChars="250" w:firstLine="600"/>
      </w:pPr>
      <w:r>
        <w:rPr>
          <w:rFonts w:ascii="宋体" w:hAnsi="宋体" w:hint="eastAsia"/>
        </w:rPr>
        <w:t>3、输入原神州行手机号码、再输入新的神州行手机号码后确定提交。</w:t>
      </w:r>
    </w:p>
    <w:p w:rsidR="00A07D1C" w:rsidRDefault="00A07D1C" w:rsidP="00A07D1C">
      <w:r>
        <w:rPr>
          <w:rFonts w:hint="eastAsia"/>
        </w:rPr>
        <w:t xml:space="preserve">  </w:t>
      </w:r>
      <w:r>
        <w:rPr>
          <w:rFonts w:ascii="宋体" w:hAnsi="宋体" w:hint="eastAsia"/>
        </w:rPr>
        <w:t xml:space="preserve">   4、操作成功后，系统自动打印“特殊业务申请书”。</w:t>
      </w:r>
    </w:p>
    <w:p w:rsidR="00A07D1C" w:rsidRDefault="00A07D1C" w:rsidP="00A07D1C"/>
    <w:p w:rsidR="00A07D1C" w:rsidRDefault="00A07D1C" w:rsidP="00A07D1C">
      <w:pPr>
        <w:pStyle w:val="5"/>
        <w:spacing w:before="50" w:after="50"/>
        <w:rPr>
          <w:rFonts w:ascii="宋体" w:hAnsi="宋体"/>
          <w:sz w:val="24"/>
        </w:rPr>
      </w:pPr>
      <w:r>
        <w:rPr>
          <w:rFonts w:ascii="宋体" w:hAnsi="宋体" w:hint="eastAsia"/>
          <w:sz w:val="24"/>
        </w:rPr>
        <w:t>五、客户协议关闭（业务代码6352）</w:t>
      </w:r>
    </w:p>
    <w:p w:rsidR="00A07D1C" w:rsidRDefault="00A07D1C" w:rsidP="00A07D1C">
      <w:pPr>
        <w:pStyle w:val="6"/>
        <w:numPr>
          <w:ilvl w:val="0"/>
          <w:numId w:val="568"/>
        </w:numPr>
        <w:spacing w:before="50" w:after="50" w:line="360" w:lineRule="auto"/>
        <w:rPr>
          <w:rFonts w:ascii="宋体" w:eastAsia="宋体" w:hAnsi="宋体"/>
        </w:rPr>
      </w:pPr>
      <w:r>
        <w:rPr>
          <w:rFonts w:ascii="宋体" w:eastAsia="宋体" w:hAnsi="宋体" w:hint="eastAsia"/>
        </w:rPr>
        <w:t>功能介绍</w:t>
      </w:r>
    </w:p>
    <w:p w:rsidR="00A07D1C" w:rsidRDefault="00A07D1C" w:rsidP="00A07D1C">
      <w:pPr>
        <w:ind w:firstLineChars="250" w:firstLine="600"/>
      </w:pPr>
      <w:r>
        <w:rPr>
          <w:rFonts w:ascii="宋体" w:hAnsi="宋体" w:hint="eastAsia"/>
        </w:rPr>
        <w:t>本功能实现客户神州行充值协议的关闭。</w:t>
      </w:r>
    </w:p>
    <w:p w:rsidR="00A07D1C" w:rsidRDefault="00A07D1C" w:rsidP="00A07D1C">
      <w:pPr>
        <w:pStyle w:val="6"/>
        <w:spacing w:before="50" w:after="50" w:line="360" w:lineRule="auto"/>
        <w:rPr>
          <w:rFonts w:eastAsia="宋体"/>
        </w:rPr>
      </w:pPr>
      <w:r>
        <w:rPr>
          <w:rFonts w:eastAsia="宋体" w:hint="eastAsia"/>
        </w:rPr>
        <w:t>（二）操作要点</w:t>
      </w:r>
    </w:p>
    <w:p w:rsidR="00A07D1C" w:rsidRDefault="00A07D1C" w:rsidP="00A07D1C">
      <w:pPr>
        <w:spacing w:before="50" w:after="50"/>
        <w:ind w:firstLineChars="300" w:firstLine="720"/>
        <w:rPr>
          <w:rFonts w:ascii="宋体" w:hAnsi="宋体"/>
        </w:rPr>
      </w:pPr>
      <w:r>
        <w:rPr>
          <w:rFonts w:ascii="宋体" w:hAnsi="宋体" w:hint="eastAsia"/>
        </w:rPr>
        <w:t>1、该业务要求客户本人办理，不允许他人代办。</w:t>
      </w:r>
    </w:p>
    <w:p w:rsidR="00A07D1C" w:rsidRDefault="00A07D1C" w:rsidP="00A07D1C">
      <w:pPr>
        <w:spacing w:before="50" w:after="50"/>
        <w:rPr>
          <w:rFonts w:ascii="宋体" w:hAnsi="宋体"/>
        </w:rPr>
      </w:pPr>
      <w:r>
        <w:rPr>
          <w:rFonts w:ascii="宋体" w:hAnsi="宋体" w:hint="eastAsia"/>
        </w:rPr>
        <w:t xml:space="preserve">      2、客户必须提供本人一卡通，以及相应身份证件。</w:t>
      </w:r>
    </w:p>
    <w:p w:rsidR="00A07D1C" w:rsidRDefault="00A07D1C" w:rsidP="00A07D1C">
      <w:pPr>
        <w:spacing w:before="50" w:after="50"/>
        <w:rPr>
          <w:rFonts w:ascii="宋体" w:hAnsi="宋体"/>
        </w:rPr>
      </w:pPr>
      <w:r>
        <w:rPr>
          <w:rFonts w:ascii="宋体" w:hAnsi="宋体" w:hint="eastAsia"/>
        </w:rPr>
        <w:t xml:space="preserve">      3、当天有未清算数据时，相应的客户协议不能关闭。</w:t>
      </w:r>
    </w:p>
    <w:p w:rsidR="00A07D1C" w:rsidRDefault="00A07D1C" w:rsidP="00A07D1C">
      <w:pPr>
        <w:pStyle w:val="6"/>
        <w:spacing w:before="50" w:after="50" w:line="360" w:lineRule="auto"/>
        <w:rPr>
          <w:rFonts w:ascii="宋体" w:eastAsia="宋体" w:hAnsi="宋体"/>
        </w:rPr>
      </w:pPr>
      <w:r>
        <w:rPr>
          <w:rFonts w:hint="eastAsia"/>
        </w:rPr>
        <w:t>（三）</w:t>
      </w:r>
      <w:r>
        <w:rPr>
          <w:rFonts w:ascii="宋体" w:eastAsia="宋体" w:hAnsi="宋体" w:hint="eastAsia"/>
        </w:rPr>
        <w:t>界面</w:t>
      </w:r>
    </w:p>
    <w:p w:rsidR="00A07D1C" w:rsidRDefault="0004090F" w:rsidP="00A07D1C">
      <w:r>
        <w:rPr>
          <w:rFonts w:ascii="宋体" w:hint="eastAsia"/>
          <w:noProof/>
          <w:kern w:val="0"/>
          <w:sz w:val="18"/>
          <w:szCs w:val="18"/>
        </w:rPr>
        <w:drawing>
          <wp:inline distT="0" distB="0" distL="0" distR="0">
            <wp:extent cx="5943600" cy="4086225"/>
            <wp:effectExtent l="1905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31" cstate="print"/>
                    <a:srcRect/>
                    <a:stretch>
                      <a:fillRect/>
                    </a:stretch>
                  </pic:blipFill>
                  <pic:spPr bwMode="auto">
                    <a:xfrm>
                      <a:off x="0" y="0"/>
                      <a:ext cx="5943600" cy="4086225"/>
                    </a:xfrm>
                    <a:prstGeom prst="rect">
                      <a:avLst/>
                    </a:prstGeom>
                    <a:noFill/>
                    <a:ln w="9525">
                      <a:noFill/>
                      <a:miter lim="800000"/>
                      <a:headEnd/>
                      <a:tailEnd/>
                    </a:ln>
                  </pic:spPr>
                </pic:pic>
              </a:graphicData>
            </a:graphic>
          </wp:inline>
        </w:drawing>
      </w:r>
    </w:p>
    <w:p w:rsidR="00A07D1C" w:rsidRDefault="00A07D1C" w:rsidP="00A07D1C">
      <w:pPr>
        <w:pStyle w:val="6"/>
        <w:spacing w:before="50" w:after="50" w:line="360" w:lineRule="auto"/>
      </w:pPr>
      <w:r>
        <w:rPr>
          <w:rFonts w:eastAsia="宋体" w:hint="eastAsia"/>
        </w:rPr>
        <w:t>（四）操作步骤</w:t>
      </w:r>
    </w:p>
    <w:p w:rsidR="00A07D1C" w:rsidRDefault="00A07D1C" w:rsidP="00A07D1C">
      <w:pPr>
        <w:spacing w:before="50" w:after="50"/>
        <w:ind w:firstLineChars="250" w:firstLine="600"/>
        <w:rPr>
          <w:rFonts w:ascii="宋体" w:hAnsi="宋体"/>
        </w:rPr>
      </w:pPr>
      <w:r>
        <w:rPr>
          <w:rFonts w:ascii="宋体" w:hAnsi="宋体" w:hint="eastAsia"/>
        </w:rPr>
        <w:t>1、用户选择系统导航－分行业务－广州分行－客户协议关闭或在业务代码</w:t>
      </w:r>
      <w:r>
        <w:rPr>
          <w:rFonts w:ascii="宋体" w:hAnsi="宋体" w:hint="eastAsia"/>
        </w:rPr>
        <w:lastRenderedPageBreak/>
        <w:t>处输入“6352</w:t>
      </w:r>
      <w:r>
        <w:rPr>
          <w:rFonts w:ascii="宋体" w:hAnsi="宋体"/>
        </w:rPr>
        <w:t>”</w:t>
      </w:r>
      <w:r>
        <w:rPr>
          <w:rFonts w:ascii="宋体" w:hAnsi="宋体" w:hint="eastAsia"/>
        </w:rPr>
        <w:t>进入。</w:t>
      </w:r>
    </w:p>
    <w:p w:rsidR="00A07D1C" w:rsidRDefault="00A07D1C" w:rsidP="00A07D1C">
      <w:pPr>
        <w:spacing w:before="50" w:after="50"/>
        <w:rPr>
          <w:rFonts w:ascii="宋体" w:hAnsi="宋体"/>
        </w:rPr>
      </w:pPr>
      <w:r>
        <w:rPr>
          <w:rFonts w:ascii="宋体" w:hAnsi="宋体" w:hint="eastAsia"/>
        </w:rPr>
        <w:t xml:space="preserve">     2、刷卡输入卡号，输入密码及身份证件号码，系统自动显示客户信息。</w:t>
      </w:r>
    </w:p>
    <w:p w:rsidR="00A07D1C" w:rsidRDefault="00A07D1C" w:rsidP="00A07D1C">
      <w:pPr>
        <w:spacing w:before="50" w:after="50"/>
        <w:ind w:firstLineChars="250" w:firstLine="600"/>
      </w:pPr>
      <w:r>
        <w:rPr>
          <w:rFonts w:ascii="宋体" w:hAnsi="宋体" w:hint="eastAsia"/>
        </w:rPr>
        <w:t>3、输入相应神州行手机号码后确定提交。</w:t>
      </w:r>
    </w:p>
    <w:p w:rsidR="00A07D1C" w:rsidRDefault="00A07D1C" w:rsidP="00A07D1C">
      <w:r>
        <w:rPr>
          <w:rFonts w:hint="eastAsia"/>
        </w:rPr>
        <w:t xml:space="preserve">  </w:t>
      </w:r>
      <w:r>
        <w:rPr>
          <w:rFonts w:ascii="宋体" w:hAnsi="宋体" w:hint="eastAsia"/>
        </w:rPr>
        <w:t xml:space="preserve">   4、操作成功后，系统自动打印“特殊业务申请书”。</w:t>
      </w:r>
    </w:p>
    <w:p w:rsidR="00A07D1C" w:rsidRDefault="00A07D1C" w:rsidP="00A07D1C"/>
    <w:p w:rsidR="00A07D1C" w:rsidRDefault="00A07D1C" w:rsidP="00A07D1C">
      <w:pPr>
        <w:pStyle w:val="5"/>
        <w:spacing w:before="50" w:after="50"/>
        <w:rPr>
          <w:rFonts w:ascii="宋体" w:hAnsi="宋体"/>
          <w:sz w:val="24"/>
        </w:rPr>
      </w:pPr>
      <w:r>
        <w:rPr>
          <w:rFonts w:ascii="宋体" w:hAnsi="宋体" w:hint="eastAsia"/>
          <w:sz w:val="24"/>
        </w:rPr>
        <w:t>五、客户协议查询（业务代码6358）</w:t>
      </w:r>
    </w:p>
    <w:p w:rsidR="00A07D1C" w:rsidRDefault="00A07D1C" w:rsidP="00A07D1C">
      <w:pPr>
        <w:pStyle w:val="6"/>
        <w:numPr>
          <w:ilvl w:val="0"/>
          <w:numId w:val="569"/>
        </w:numPr>
        <w:spacing w:before="50" w:after="50" w:line="360" w:lineRule="auto"/>
        <w:rPr>
          <w:rFonts w:ascii="宋体" w:eastAsia="宋体" w:hAnsi="宋体"/>
        </w:rPr>
      </w:pPr>
      <w:r>
        <w:rPr>
          <w:rFonts w:ascii="宋体" w:eastAsia="宋体" w:hAnsi="宋体" w:hint="eastAsia"/>
        </w:rPr>
        <w:t>功能介绍</w:t>
      </w:r>
    </w:p>
    <w:p w:rsidR="00A07D1C" w:rsidRDefault="00A07D1C" w:rsidP="00A07D1C">
      <w:pPr>
        <w:ind w:firstLineChars="250" w:firstLine="600"/>
      </w:pPr>
      <w:r>
        <w:rPr>
          <w:rFonts w:ascii="宋体" w:hAnsi="宋体" w:hint="eastAsia"/>
        </w:rPr>
        <w:t>本功能实现按手机号码或户口号查询、删除神州行充值客户协议。</w:t>
      </w:r>
    </w:p>
    <w:p w:rsidR="00A07D1C" w:rsidRDefault="00A07D1C" w:rsidP="00A07D1C">
      <w:pPr>
        <w:pStyle w:val="6"/>
        <w:spacing w:before="50" w:after="50" w:line="360" w:lineRule="auto"/>
        <w:rPr>
          <w:rFonts w:eastAsia="宋体"/>
        </w:rPr>
      </w:pPr>
      <w:r>
        <w:rPr>
          <w:rFonts w:eastAsia="宋体" w:hint="eastAsia"/>
        </w:rPr>
        <w:t>（二）操作要点</w:t>
      </w:r>
    </w:p>
    <w:p w:rsidR="00A07D1C" w:rsidRDefault="00A07D1C" w:rsidP="00A07D1C">
      <w:pPr>
        <w:spacing w:before="50" w:after="50"/>
        <w:ind w:leftChars="342" w:left="821"/>
        <w:rPr>
          <w:rFonts w:ascii="宋体" w:hAnsi="宋体"/>
        </w:rPr>
      </w:pPr>
      <w:r>
        <w:rPr>
          <w:rFonts w:ascii="宋体" w:hAnsi="宋体" w:hint="eastAsia"/>
        </w:rPr>
        <w:t>1、客户协议删除主要是用于因柜员操作失误而产生错误充值协议的处理，要求主管授权。</w:t>
      </w:r>
    </w:p>
    <w:p w:rsidR="00A07D1C" w:rsidRDefault="00A07D1C" w:rsidP="00A07D1C">
      <w:pPr>
        <w:spacing w:before="50" w:after="50"/>
        <w:ind w:leftChars="342" w:left="821"/>
        <w:rPr>
          <w:rFonts w:ascii="宋体" w:hAnsi="宋体"/>
        </w:rPr>
      </w:pPr>
      <w:r>
        <w:rPr>
          <w:rFonts w:ascii="宋体" w:hAnsi="宋体" w:hint="eastAsia"/>
        </w:rPr>
        <w:t>2、删除客户协议时系统自动判断该协议下是否有未清算交易数据；当天有未清算交易数据时不允许删除，没有未清算数据的情况下才能成功删除。</w:t>
      </w:r>
    </w:p>
    <w:p w:rsidR="00A07D1C" w:rsidRDefault="00A07D1C" w:rsidP="00A07D1C">
      <w:pPr>
        <w:pStyle w:val="6"/>
        <w:spacing w:before="50" w:after="50" w:line="360" w:lineRule="auto"/>
        <w:rPr>
          <w:rFonts w:ascii="宋体" w:eastAsia="宋体" w:hAnsi="宋体"/>
        </w:rPr>
      </w:pPr>
      <w:r>
        <w:rPr>
          <w:rFonts w:hint="eastAsia"/>
        </w:rPr>
        <w:lastRenderedPageBreak/>
        <w:t>（三）</w:t>
      </w:r>
      <w:r>
        <w:rPr>
          <w:rFonts w:ascii="宋体" w:eastAsia="宋体" w:hAnsi="宋体" w:hint="eastAsia"/>
        </w:rPr>
        <w:t>界面</w:t>
      </w:r>
    </w:p>
    <w:p w:rsidR="00A07D1C" w:rsidRDefault="0004090F" w:rsidP="00A07D1C">
      <w:r>
        <w:rPr>
          <w:rFonts w:hint="eastAsia"/>
          <w:noProof/>
        </w:rPr>
        <w:drawing>
          <wp:inline distT="0" distB="0" distL="0" distR="0">
            <wp:extent cx="5943600" cy="4076700"/>
            <wp:effectExtent l="1905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2" cstate="print"/>
                    <a:srcRect/>
                    <a:stretch>
                      <a:fillRect/>
                    </a:stretch>
                  </pic:blipFill>
                  <pic:spPr bwMode="auto">
                    <a:xfrm>
                      <a:off x="0" y="0"/>
                      <a:ext cx="5943600" cy="4076700"/>
                    </a:xfrm>
                    <a:prstGeom prst="rect">
                      <a:avLst/>
                    </a:prstGeom>
                    <a:noFill/>
                    <a:ln w="9525">
                      <a:noFill/>
                      <a:miter lim="800000"/>
                      <a:headEnd/>
                      <a:tailEnd/>
                    </a:ln>
                  </pic:spPr>
                </pic:pic>
              </a:graphicData>
            </a:graphic>
          </wp:inline>
        </w:drawing>
      </w:r>
    </w:p>
    <w:p w:rsidR="00A07D1C" w:rsidRDefault="00A07D1C" w:rsidP="00A07D1C">
      <w:pPr>
        <w:pStyle w:val="6"/>
        <w:spacing w:before="50" w:after="50" w:line="360" w:lineRule="auto"/>
        <w:rPr>
          <w:rFonts w:eastAsia="宋体"/>
        </w:rPr>
      </w:pPr>
      <w:r>
        <w:rPr>
          <w:rFonts w:eastAsia="宋体" w:hint="eastAsia"/>
        </w:rPr>
        <w:t>（四）操作步骤</w:t>
      </w:r>
    </w:p>
    <w:p w:rsidR="00A07D1C" w:rsidRDefault="00A07D1C" w:rsidP="00A07D1C">
      <w:pPr>
        <w:spacing w:before="50" w:after="50"/>
        <w:ind w:firstLineChars="250" w:firstLine="600"/>
        <w:rPr>
          <w:rFonts w:ascii="宋体" w:hAnsi="宋体"/>
        </w:rPr>
      </w:pPr>
      <w:r>
        <w:rPr>
          <w:rFonts w:ascii="宋体" w:hAnsi="宋体" w:hint="eastAsia"/>
        </w:rPr>
        <w:t>1、用户选择系统导航－分行业务－广州分行－客户协议查询或在业务代码处输入“6358</w:t>
      </w:r>
      <w:r>
        <w:rPr>
          <w:rFonts w:ascii="宋体" w:hAnsi="宋体"/>
        </w:rPr>
        <w:t>”</w:t>
      </w:r>
      <w:r>
        <w:rPr>
          <w:rFonts w:ascii="宋体" w:hAnsi="宋体" w:hint="eastAsia"/>
        </w:rPr>
        <w:t>进入。</w:t>
      </w:r>
    </w:p>
    <w:p w:rsidR="00A07D1C" w:rsidRDefault="00A07D1C" w:rsidP="00A07D1C">
      <w:pPr>
        <w:spacing w:before="50" w:after="50"/>
        <w:rPr>
          <w:rFonts w:ascii="宋体" w:hAnsi="宋体"/>
        </w:rPr>
      </w:pPr>
      <w:r>
        <w:rPr>
          <w:rFonts w:ascii="宋体" w:hAnsi="宋体" w:hint="eastAsia"/>
        </w:rPr>
        <w:t xml:space="preserve">     2、查询：输入手机或户口号后回车，系统自动列表显示相应的神州行充值客户协议，双击显示该协议明细内容。</w:t>
      </w:r>
    </w:p>
    <w:p w:rsidR="00A07D1C" w:rsidRDefault="00A07D1C" w:rsidP="00A07D1C">
      <w:pPr>
        <w:spacing w:before="50" w:after="50"/>
        <w:ind w:firstLineChars="250" w:firstLine="600"/>
        <w:rPr>
          <w:rFonts w:ascii="宋体" w:hAnsi="宋体"/>
        </w:rPr>
      </w:pPr>
      <w:r>
        <w:rPr>
          <w:rFonts w:ascii="宋体" w:hAnsi="宋体" w:hint="eastAsia"/>
        </w:rPr>
        <w:t>3、删除：选中单个客户协议，选择“删除”按钮后显示该协议明细；再选择“确定”按钮，主管授权后系统提示操作成功。</w:t>
      </w:r>
    </w:p>
    <w:p w:rsidR="00A07D1C" w:rsidRDefault="00A07D1C" w:rsidP="00A07D1C">
      <w:pPr>
        <w:spacing w:before="50" w:after="50"/>
        <w:ind w:firstLineChars="250" w:firstLine="600"/>
        <w:rPr>
          <w:rFonts w:ascii="宋体" w:hAnsi="宋体"/>
        </w:rPr>
      </w:pPr>
    </w:p>
    <w:p w:rsidR="00A07D1C" w:rsidRDefault="00A07D1C" w:rsidP="00A07D1C">
      <w:pPr>
        <w:pStyle w:val="5"/>
        <w:numPr>
          <w:ilvl w:val="0"/>
          <w:numId w:val="564"/>
        </w:numPr>
        <w:spacing w:before="50" w:after="50"/>
        <w:rPr>
          <w:rFonts w:ascii="宋体" w:hAnsi="宋体"/>
          <w:sz w:val="24"/>
        </w:rPr>
      </w:pPr>
      <w:r>
        <w:rPr>
          <w:rFonts w:ascii="宋体" w:hAnsi="宋体" w:hint="eastAsia"/>
          <w:sz w:val="24"/>
        </w:rPr>
        <w:t>客户交易查询（业务代码6359）</w:t>
      </w:r>
    </w:p>
    <w:p w:rsidR="00A07D1C" w:rsidRDefault="00A07D1C" w:rsidP="00A07D1C">
      <w:pPr>
        <w:pStyle w:val="6"/>
        <w:numPr>
          <w:ilvl w:val="0"/>
          <w:numId w:val="570"/>
        </w:numPr>
        <w:spacing w:before="50" w:after="50" w:line="360" w:lineRule="auto"/>
        <w:rPr>
          <w:rFonts w:ascii="宋体" w:eastAsia="宋体" w:hAnsi="宋体"/>
        </w:rPr>
      </w:pPr>
      <w:r>
        <w:rPr>
          <w:rFonts w:ascii="宋体" w:eastAsia="宋体" w:hAnsi="宋体" w:hint="eastAsia"/>
        </w:rPr>
        <w:t>功能介绍</w:t>
      </w:r>
    </w:p>
    <w:p w:rsidR="00A07D1C" w:rsidRDefault="00A07D1C" w:rsidP="00A07D1C">
      <w:pPr>
        <w:ind w:firstLineChars="250" w:firstLine="600"/>
      </w:pPr>
      <w:r>
        <w:rPr>
          <w:rFonts w:ascii="宋体" w:hAnsi="宋体" w:hint="eastAsia"/>
        </w:rPr>
        <w:t>本功能主要提供客户神州行充值交易的查询。</w:t>
      </w:r>
    </w:p>
    <w:p w:rsidR="00A07D1C" w:rsidRDefault="00A07D1C" w:rsidP="00A07D1C">
      <w:pPr>
        <w:pStyle w:val="6"/>
        <w:spacing w:before="50" w:after="50" w:line="360" w:lineRule="auto"/>
        <w:rPr>
          <w:rFonts w:ascii="宋体" w:eastAsia="宋体" w:hAnsi="宋体"/>
        </w:rPr>
      </w:pPr>
      <w:r>
        <w:rPr>
          <w:rFonts w:hint="eastAsia"/>
        </w:rPr>
        <w:lastRenderedPageBreak/>
        <w:t>（二）</w:t>
      </w:r>
      <w:r>
        <w:rPr>
          <w:rFonts w:ascii="宋体" w:eastAsia="宋体" w:hAnsi="宋体" w:hint="eastAsia"/>
        </w:rPr>
        <w:t>界面</w:t>
      </w:r>
    </w:p>
    <w:p w:rsidR="00A07D1C" w:rsidRDefault="0004090F" w:rsidP="00A07D1C">
      <w:r>
        <w:rPr>
          <w:rFonts w:hint="eastAsia"/>
          <w:noProof/>
        </w:rPr>
        <w:drawing>
          <wp:inline distT="0" distB="0" distL="0" distR="0">
            <wp:extent cx="5943600" cy="4057650"/>
            <wp:effectExtent l="1905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33" cstate="print"/>
                    <a:srcRect/>
                    <a:stretch>
                      <a:fillRect/>
                    </a:stretch>
                  </pic:blipFill>
                  <pic:spPr bwMode="auto">
                    <a:xfrm>
                      <a:off x="0" y="0"/>
                      <a:ext cx="5943600" cy="4057650"/>
                    </a:xfrm>
                    <a:prstGeom prst="rect">
                      <a:avLst/>
                    </a:prstGeom>
                    <a:noFill/>
                    <a:ln w="9525">
                      <a:noFill/>
                      <a:miter lim="800000"/>
                      <a:headEnd/>
                      <a:tailEnd/>
                    </a:ln>
                  </pic:spPr>
                </pic:pic>
              </a:graphicData>
            </a:graphic>
          </wp:inline>
        </w:drawing>
      </w:r>
    </w:p>
    <w:p w:rsidR="00A07D1C" w:rsidRDefault="00A07D1C" w:rsidP="00A07D1C">
      <w:pPr>
        <w:pStyle w:val="6"/>
        <w:spacing w:before="50" w:after="50" w:line="360" w:lineRule="auto"/>
        <w:rPr>
          <w:rFonts w:ascii="宋体" w:eastAsia="宋体" w:hAnsi="宋体"/>
        </w:rPr>
      </w:pPr>
      <w:r>
        <w:rPr>
          <w:rFonts w:eastAsia="宋体" w:hint="eastAsia"/>
        </w:rPr>
        <w:t>（三）操作步骤</w:t>
      </w:r>
    </w:p>
    <w:p w:rsidR="00A07D1C" w:rsidRDefault="00A07D1C" w:rsidP="00A07D1C">
      <w:pPr>
        <w:spacing w:before="50" w:after="50"/>
        <w:ind w:firstLineChars="250" w:firstLine="600"/>
        <w:rPr>
          <w:rFonts w:ascii="宋体" w:hAnsi="宋体"/>
        </w:rPr>
      </w:pPr>
      <w:r>
        <w:rPr>
          <w:rFonts w:ascii="宋体" w:hAnsi="宋体" w:hint="eastAsia"/>
        </w:rPr>
        <w:t>1、用户选择系统导航－分行业务－广州分行－客户交易查询或在业务代码处输入“6359</w:t>
      </w:r>
      <w:r>
        <w:rPr>
          <w:rFonts w:ascii="宋体" w:hAnsi="宋体"/>
        </w:rPr>
        <w:t>”</w:t>
      </w:r>
      <w:r>
        <w:rPr>
          <w:rFonts w:ascii="宋体" w:hAnsi="宋体" w:hint="eastAsia"/>
        </w:rPr>
        <w:t>进入。</w:t>
      </w:r>
    </w:p>
    <w:p w:rsidR="00A07D1C" w:rsidRDefault="00A07D1C" w:rsidP="00A07D1C">
      <w:pPr>
        <w:spacing w:before="50" w:after="50"/>
        <w:rPr>
          <w:rFonts w:ascii="宋体" w:hAnsi="宋体"/>
        </w:rPr>
      </w:pPr>
      <w:r>
        <w:rPr>
          <w:rFonts w:ascii="宋体" w:hAnsi="宋体" w:hint="eastAsia"/>
        </w:rPr>
        <w:t xml:space="preserve">     2、输入手机或户口号，并输入开始及结束日期后点击“查询”按钮，系统自动列表显示客户充值交易。</w:t>
      </w:r>
    </w:p>
    <w:p w:rsidR="006A3946" w:rsidRPr="00A07D1C" w:rsidRDefault="006A3946" w:rsidP="00C920FB">
      <w:pPr>
        <w:ind w:left="360"/>
        <w:rPr>
          <w:rFonts w:ascii="宋体" w:hAnsi="宋体"/>
        </w:rPr>
      </w:pPr>
    </w:p>
    <w:p w:rsidR="004A1DF5" w:rsidRDefault="004A1DF5"/>
    <w:p w:rsidR="004A1DF5" w:rsidRDefault="004A1DF5" w:rsidP="0004090F">
      <w:pPr>
        <w:pStyle w:val="30"/>
        <w:spacing w:line="360" w:lineRule="auto"/>
        <w:sectPr w:rsidR="004A1DF5">
          <w:pgSz w:w="11906" w:h="16838"/>
          <w:pgMar w:top="1440" w:right="1800" w:bottom="1440" w:left="1800" w:header="851" w:footer="992" w:gutter="0"/>
          <w:cols w:space="425"/>
          <w:docGrid w:type="lines" w:linePitch="312"/>
        </w:sectPr>
      </w:pPr>
    </w:p>
    <w:p w:rsidR="004A1DF5" w:rsidRDefault="004A1DF5" w:rsidP="0004090F">
      <w:pPr>
        <w:pStyle w:val="30"/>
        <w:spacing w:line="360" w:lineRule="auto"/>
      </w:pPr>
      <w:bookmarkStart w:id="1622" w:name="_Toc186273635"/>
      <w:r>
        <w:rPr>
          <w:rFonts w:hint="eastAsia"/>
        </w:rPr>
        <w:lastRenderedPageBreak/>
        <w:t>第九章</w:t>
      </w:r>
      <w:r>
        <w:rPr>
          <w:rFonts w:hint="eastAsia"/>
        </w:rPr>
        <w:t xml:space="preserve">  </w:t>
      </w:r>
      <w:r>
        <w:rPr>
          <w:rFonts w:hint="eastAsia"/>
        </w:rPr>
        <w:t>核算业务</w:t>
      </w:r>
      <w:bookmarkEnd w:id="1622"/>
    </w:p>
    <w:p w:rsidR="004A1DF5" w:rsidRDefault="004A1DF5">
      <w:pPr>
        <w:pStyle w:val="4"/>
        <w:spacing w:before="156" w:after="156"/>
      </w:pPr>
    </w:p>
    <w:p w:rsidR="00083525" w:rsidRDefault="00083525" w:rsidP="0004090F">
      <w:pPr>
        <w:pStyle w:val="4"/>
        <w:spacing w:before="156" w:after="156"/>
      </w:pPr>
      <w:bookmarkStart w:id="1623" w:name="_Toc101929896"/>
      <w:bookmarkStart w:id="1624" w:name="_Toc180837354"/>
      <w:bookmarkStart w:id="1625" w:name="_Toc183935544"/>
      <w:bookmarkStart w:id="1626" w:name="_Toc186273636"/>
      <w:r>
        <w:rPr>
          <w:rFonts w:hint="eastAsia"/>
        </w:rPr>
        <w:t>第一节</w:t>
      </w:r>
      <w:r>
        <w:rPr>
          <w:rFonts w:hint="eastAsia"/>
        </w:rPr>
        <w:t xml:space="preserve">  </w:t>
      </w:r>
      <w:r>
        <w:rPr>
          <w:rFonts w:hint="eastAsia"/>
        </w:rPr>
        <w:t>挂账业务</w:t>
      </w:r>
      <w:bookmarkEnd w:id="1623"/>
      <w:bookmarkEnd w:id="1624"/>
      <w:bookmarkEnd w:id="1625"/>
      <w:bookmarkEnd w:id="1626"/>
    </w:p>
    <w:p w:rsidR="00083525" w:rsidRDefault="00083525" w:rsidP="00083525">
      <w:r>
        <w:rPr>
          <w:rFonts w:hint="eastAsia"/>
        </w:rPr>
        <w:t>功能说明：</w:t>
      </w:r>
    </w:p>
    <w:p w:rsidR="00083525" w:rsidRDefault="00083525" w:rsidP="00083525">
      <w:pPr>
        <w:numPr>
          <w:ilvl w:val="0"/>
          <w:numId w:val="546"/>
        </w:numPr>
      </w:pPr>
      <w:r>
        <w:rPr>
          <w:rFonts w:hint="eastAsia"/>
        </w:rPr>
        <w:t>本功能模块用于应收应付款手工挂账业务的处理，包括挂账经办、复核、授权；撤销挂账经办、授权等业务功能。</w:t>
      </w:r>
    </w:p>
    <w:p w:rsidR="00083525" w:rsidRDefault="00083525" w:rsidP="00083525">
      <w:pPr>
        <w:numPr>
          <w:ilvl w:val="0"/>
          <w:numId w:val="546"/>
        </w:numPr>
      </w:pPr>
      <w:r>
        <w:rPr>
          <w:rFonts w:hint="eastAsia"/>
        </w:rPr>
        <w:t>本功能适用于没有业务系统支持，只能手工进行挂账的业务，对于付款户口，不检查支取依据，也不会对相应的重空凭证进行销号处理，因此，如果网点有相应业务系统支持，就不要使用手工挂账的功能。</w:t>
      </w:r>
    </w:p>
    <w:p w:rsidR="00083525" w:rsidRDefault="00083525" w:rsidP="0004090F">
      <w:pPr>
        <w:pStyle w:val="5"/>
        <w:jc w:val="left"/>
      </w:pPr>
      <w:bookmarkStart w:id="1627" w:name="_Toc183935545"/>
      <w:r>
        <w:rPr>
          <w:rFonts w:hint="eastAsia"/>
        </w:rPr>
        <w:t>一、挂账经办（业务代码</w:t>
      </w:r>
      <w:r>
        <w:rPr>
          <w:rFonts w:hint="eastAsia"/>
        </w:rPr>
        <w:t>7005</w:t>
      </w:r>
      <w:r>
        <w:rPr>
          <w:rFonts w:hint="eastAsia"/>
        </w:rPr>
        <w:t>）</w:t>
      </w:r>
      <w:bookmarkEnd w:id="1627"/>
    </w:p>
    <w:p w:rsidR="00083525" w:rsidRDefault="00083525" w:rsidP="0004090F">
      <w:pPr>
        <w:pStyle w:val="6"/>
        <w:spacing w:line="360" w:lineRule="auto"/>
      </w:pPr>
      <w:r>
        <w:rPr>
          <w:rFonts w:hint="eastAsia"/>
        </w:rPr>
        <w:t>（一）功能介绍</w:t>
      </w:r>
    </w:p>
    <w:p w:rsidR="00083525" w:rsidRDefault="00083525" w:rsidP="00083525">
      <w:pPr>
        <w:pStyle w:val="a5"/>
        <w:ind w:firstLine="480"/>
      </w:pPr>
      <w:r>
        <w:rPr>
          <w:rFonts w:hint="eastAsia"/>
        </w:rPr>
        <w:t>对应收应付款类户口手工挂账，新产生一张挂账单，或在原有挂账单上追加。也适用于挂账单的分立或合并。</w:t>
      </w:r>
    </w:p>
    <w:p w:rsidR="00083525" w:rsidRDefault="00083525" w:rsidP="0004090F">
      <w:pPr>
        <w:pStyle w:val="6"/>
        <w:spacing w:line="360" w:lineRule="auto"/>
      </w:pPr>
      <w:r>
        <w:rPr>
          <w:rFonts w:hint="eastAsia"/>
        </w:rPr>
        <w:t>（二）术语解释及参数说明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6480"/>
      </w:tblGrid>
      <w:tr w:rsidR="00083525">
        <w:tc>
          <w:tcPr>
            <w:tcW w:w="1800" w:type="dxa"/>
          </w:tcPr>
          <w:p w:rsidR="00083525" w:rsidRDefault="00083525" w:rsidP="00CE7FDA">
            <w:r>
              <w:rPr>
                <w:rFonts w:hint="eastAsia"/>
              </w:rPr>
              <w:t>挂账编号</w:t>
            </w:r>
          </w:p>
        </w:tc>
        <w:tc>
          <w:tcPr>
            <w:tcW w:w="6480" w:type="dxa"/>
          </w:tcPr>
          <w:p w:rsidR="00083525" w:rsidRDefault="00083525" w:rsidP="00CE7FDA">
            <w:r>
              <w:rPr>
                <w:rFonts w:hint="eastAsia"/>
              </w:rPr>
              <w:t>挂账成功后，系统赋予挂账单的编号。挂账单编号用于在系统中唯一确定一个挂账单，并可以在各个业务系统中应用。使用挂账单时，需要在编号前加大写的字母</w:t>
            </w:r>
            <w:r>
              <w:rPr>
                <w:rFonts w:hint="eastAsia"/>
              </w:rPr>
              <w:t>P</w:t>
            </w:r>
            <w:r>
              <w:rPr>
                <w:rFonts w:hint="eastAsia"/>
              </w:rPr>
              <w:t>，用于表明使用挂账单。</w:t>
            </w:r>
          </w:p>
        </w:tc>
      </w:tr>
      <w:tr w:rsidR="00083525">
        <w:tc>
          <w:tcPr>
            <w:tcW w:w="1800" w:type="dxa"/>
          </w:tcPr>
          <w:p w:rsidR="00083525" w:rsidRDefault="00083525" w:rsidP="00CE7FDA">
            <w:r>
              <w:rPr>
                <w:rFonts w:hint="eastAsia"/>
              </w:rPr>
              <w:t>挂账户口号</w:t>
            </w:r>
          </w:p>
        </w:tc>
        <w:tc>
          <w:tcPr>
            <w:tcW w:w="6480" w:type="dxa"/>
          </w:tcPr>
          <w:p w:rsidR="00083525" w:rsidRDefault="00083525" w:rsidP="00CE7FDA">
            <w:r>
              <w:rPr>
                <w:rFonts w:hint="eastAsia"/>
              </w:rPr>
              <w:t>挂账单所对应的内部户口号，该内部户口号的系统标志必须为：销账系统</w:t>
            </w:r>
          </w:p>
        </w:tc>
      </w:tr>
      <w:tr w:rsidR="00083525">
        <w:tc>
          <w:tcPr>
            <w:tcW w:w="1800" w:type="dxa"/>
          </w:tcPr>
          <w:p w:rsidR="00083525" w:rsidRDefault="00083525" w:rsidP="00CE7FDA">
            <w:r>
              <w:rPr>
                <w:rFonts w:hint="eastAsia"/>
              </w:rPr>
              <w:t>对方户口号</w:t>
            </w:r>
          </w:p>
        </w:tc>
        <w:tc>
          <w:tcPr>
            <w:tcW w:w="6480" w:type="dxa"/>
          </w:tcPr>
          <w:p w:rsidR="00083525" w:rsidRDefault="00083525" w:rsidP="00CE7FDA">
            <w:r>
              <w:rPr>
                <w:rFonts w:hint="eastAsia"/>
              </w:rPr>
              <w:t>指形成挂账单所对应的户口号，如果选择了现金方式，对方户口号中可以输入现金单号。</w:t>
            </w:r>
          </w:p>
        </w:tc>
      </w:tr>
      <w:tr w:rsidR="00083525">
        <w:tc>
          <w:tcPr>
            <w:tcW w:w="1800" w:type="dxa"/>
          </w:tcPr>
          <w:p w:rsidR="00083525" w:rsidRDefault="00083525" w:rsidP="00CE7FDA">
            <w:r>
              <w:rPr>
                <w:rFonts w:hint="eastAsia"/>
              </w:rPr>
              <w:t>现转标志</w:t>
            </w:r>
          </w:p>
        </w:tc>
        <w:tc>
          <w:tcPr>
            <w:tcW w:w="6480" w:type="dxa"/>
          </w:tcPr>
          <w:p w:rsidR="00083525" w:rsidRDefault="00083525" w:rsidP="00CE7FDA">
            <w:pPr>
              <w:tabs>
                <w:tab w:val="left" w:pos="72"/>
              </w:tabs>
            </w:pPr>
            <w:r>
              <w:rPr>
                <w:rFonts w:hint="eastAsia"/>
              </w:rPr>
              <w:t>1</w:t>
            </w:r>
            <w:r>
              <w:rPr>
                <w:rFonts w:hint="eastAsia"/>
              </w:rPr>
              <w:t>、表明此笔挂账是以现金的方式形成还是以转账的方式形成。</w:t>
            </w:r>
          </w:p>
          <w:p w:rsidR="00083525" w:rsidRDefault="00083525" w:rsidP="00CE7FDA">
            <w:r>
              <w:rPr>
                <w:rFonts w:hint="eastAsia"/>
              </w:rPr>
              <w:t>2</w:t>
            </w:r>
            <w:r>
              <w:rPr>
                <w:rFonts w:hint="eastAsia"/>
              </w:rPr>
              <w:t>、本录入项可选的项目为</w:t>
            </w:r>
            <w:r>
              <w:rPr>
                <w:rFonts w:hint="eastAsia"/>
              </w:rPr>
              <w:t>1</w:t>
            </w:r>
            <w:r>
              <w:rPr>
                <w:rFonts w:hint="eastAsia"/>
              </w:rPr>
              <w:t>－现金、</w:t>
            </w:r>
            <w:r>
              <w:rPr>
                <w:rFonts w:hint="eastAsia"/>
              </w:rPr>
              <w:t>2</w:t>
            </w:r>
            <w:r>
              <w:rPr>
                <w:rFonts w:hint="eastAsia"/>
              </w:rPr>
              <w:t>－转账。</w:t>
            </w:r>
          </w:p>
        </w:tc>
      </w:tr>
      <w:tr w:rsidR="00083525">
        <w:tc>
          <w:tcPr>
            <w:tcW w:w="1800" w:type="dxa"/>
          </w:tcPr>
          <w:p w:rsidR="00083525" w:rsidRDefault="00083525" w:rsidP="00CE7FDA">
            <w:r>
              <w:rPr>
                <w:rFonts w:hint="eastAsia"/>
              </w:rPr>
              <w:lastRenderedPageBreak/>
              <w:t>账户</w:t>
            </w:r>
          </w:p>
        </w:tc>
        <w:tc>
          <w:tcPr>
            <w:tcW w:w="6480" w:type="dxa"/>
          </w:tcPr>
          <w:p w:rsidR="00083525" w:rsidRDefault="00083525" w:rsidP="00CE7FDA">
            <w:r>
              <w:rPr>
                <w:rFonts w:hint="eastAsia"/>
              </w:rPr>
              <w:t>“对方户口号”下的账户，仅限户口下的活期账户。</w:t>
            </w:r>
          </w:p>
        </w:tc>
      </w:tr>
      <w:tr w:rsidR="00083525">
        <w:tc>
          <w:tcPr>
            <w:tcW w:w="1800" w:type="dxa"/>
          </w:tcPr>
          <w:p w:rsidR="00083525" w:rsidRDefault="00083525" w:rsidP="00CE7FDA">
            <w:r>
              <w:rPr>
                <w:rFonts w:hint="eastAsia"/>
              </w:rPr>
              <w:t>预计销账日期</w:t>
            </w:r>
          </w:p>
        </w:tc>
        <w:tc>
          <w:tcPr>
            <w:tcW w:w="6480" w:type="dxa"/>
          </w:tcPr>
          <w:p w:rsidR="00083525" w:rsidRDefault="00083525" w:rsidP="00CE7FDA">
            <w:r>
              <w:rPr>
                <w:rFonts w:hint="eastAsia"/>
              </w:rPr>
              <w:t>挂账时，预计该笔挂账的销账日期，系统默认为本日，可以输入将来的某一天。对于超过预计销账日期的挂账，系统在日结时会予以提示。</w:t>
            </w:r>
          </w:p>
        </w:tc>
      </w:tr>
      <w:tr w:rsidR="00083525">
        <w:tc>
          <w:tcPr>
            <w:tcW w:w="1800" w:type="dxa"/>
          </w:tcPr>
          <w:p w:rsidR="00083525" w:rsidRDefault="00083525" w:rsidP="00CE7FDA">
            <w:r>
              <w:rPr>
                <w:rFonts w:hint="eastAsia"/>
              </w:rPr>
              <w:t>起息日</w:t>
            </w:r>
          </w:p>
        </w:tc>
        <w:tc>
          <w:tcPr>
            <w:tcW w:w="6480" w:type="dxa"/>
          </w:tcPr>
          <w:p w:rsidR="00083525" w:rsidRDefault="00083525" w:rsidP="00CE7FDA">
            <w:r>
              <w:rPr>
                <w:rFonts w:hint="eastAsia"/>
              </w:rPr>
              <w:t>如果起息日小于当前工作日，此笔业务作为冲补账处理（国际业务中倒起息业务除外）</w:t>
            </w:r>
          </w:p>
        </w:tc>
      </w:tr>
      <w:tr w:rsidR="00083525">
        <w:tc>
          <w:tcPr>
            <w:tcW w:w="1800" w:type="dxa"/>
          </w:tcPr>
          <w:p w:rsidR="00083525" w:rsidRDefault="00083525" w:rsidP="00CE7FDA">
            <w:r>
              <w:rPr>
                <w:rFonts w:hint="eastAsia"/>
              </w:rPr>
              <w:t>凭证号码</w:t>
            </w:r>
          </w:p>
        </w:tc>
        <w:tc>
          <w:tcPr>
            <w:tcW w:w="6480" w:type="dxa"/>
          </w:tcPr>
          <w:p w:rsidR="00083525" w:rsidRDefault="00083525" w:rsidP="00CE7FDA">
            <w:r>
              <w:rPr>
                <w:rFonts w:hint="eastAsia"/>
              </w:rPr>
              <w:t>参考信息，非必输入项，可录入挂账业务或原挂账业务中所使用的凭证编号</w:t>
            </w:r>
          </w:p>
        </w:tc>
      </w:tr>
      <w:tr w:rsidR="00083525">
        <w:tc>
          <w:tcPr>
            <w:tcW w:w="1800" w:type="dxa"/>
          </w:tcPr>
          <w:p w:rsidR="00083525" w:rsidRDefault="00083525" w:rsidP="00CE7FDA">
            <w:r>
              <w:rPr>
                <w:rFonts w:hint="eastAsia"/>
              </w:rPr>
              <w:t>业务参考号</w:t>
            </w:r>
          </w:p>
        </w:tc>
        <w:tc>
          <w:tcPr>
            <w:tcW w:w="6480" w:type="dxa"/>
          </w:tcPr>
          <w:p w:rsidR="00083525" w:rsidRDefault="00083525" w:rsidP="00CE7FDA">
            <w:r>
              <w:rPr>
                <w:rFonts w:hint="eastAsia"/>
              </w:rPr>
              <w:t>参考信息，非必输入项，可录入挂账业务或原挂账业务中的相关业务流水号作为参考号，例如汇入汇款业务编号等。</w:t>
            </w:r>
          </w:p>
        </w:tc>
      </w:tr>
      <w:tr w:rsidR="00083525">
        <w:tc>
          <w:tcPr>
            <w:tcW w:w="1800" w:type="dxa"/>
          </w:tcPr>
          <w:p w:rsidR="00083525" w:rsidRDefault="00083525" w:rsidP="00CE7FDA">
            <w:r>
              <w:rPr>
                <w:rFonts w:hint="eastAsia"/>
              </w:rPr>
              <w:t>原业务发生日期</w:t>
            </w:r>
          </w:p>
        </w:tc>
        <w:tc>
          <w:tcPr>
            <w:tcW w:w="6480" w:type="dxa"/>
          </w:tcPr>
          <w:p w:rsidR="00083525" w:rsidRDefault="00083525" w:rsidP="00CE7FDA">
            <w:r>
              <w:rPr>
                <w:rFonts w:hint="eastAsia"/>
              </w:rPr>
              <w:t>参考信息，默认为当日，可录入挂账业务或原挂账业务的相应日期。</w:t>
            </w:r>
          </w:p>
        </w:tc>
      </w:tr>
      <w:tr w:rsidR="00083525">
        <w:tc>
          <w:tcPr>
            <w:tcW w:w="1800" w:type="dxa"/>
          </w:tcPr>
          <w:p w:rsidR="00083525" w:rsidRDefault="00083525" w:rsidP="00CE7FDA">
            <w:r>
              <w:rPr>
                <w:rFonts w:hint="eastAsia"/>
              </w:rPr>
              <w:t>原收付款人名称</w:t>
            </w:r>
          </w:p>
        </w:tc>
        <w:tc>
          <w:tcPr>
            <w:tcW w:w="6480" w:type="dxa"/>
          </w:tcPr>
          <w:p w:rsidR="00083525" w:rsidRDefault="00083525" w:rsidP="00CE7FDA">
            <w:r>
              <w:rPr>
                <w:rFonts w:hint="eastAsia"/>
              </w:rPr>
              <w:t>参考信息，如果不录入，默认取对方户口号对应的户名。</w:t>
            </w:r>
          </w:p>
        </w:tc>
      </w:tr>
      <w:tr w:rsidR="00083525">
        <w:tc>
          <w:tcPr>
            <w:tcW w:w="1800" w:type="dxa"/>
          </w:tcPr>
          <w:p w:rsidR="00083525" w:rsidRDefault="00083525" w:rsidP="00CE7FDA">
            <w:r>
              <w:rPr>
                <w:rFonts w:hint="eastAsia"/>
              </w:rPr>
              <w:t>摘要</w:t>
            </w:r>
          </w:p>
        </w:tc>
        <w:tc>
          <w:tcPr>
            <w:tcW w:w="6480" w:type="dxa"/>
          </w:tcPr>
          <w:p w:rsidR="00083525" w:rsidRDefault="00083525" w:rsidP="00CE7FDA">
            <w:r>
              <w:rPr>
                <w:rFonts w:hint="eastAsia"/>
              </w:rPr>
              <w:t>必输项，输入相应的摘要代码</w:t>
            </w:r>
          </w:p>
        </w:tc>
      </w:tr>
      <w:tr w:rsidR="00083525">
        <w:tc>
          <w:tcPr>
            <w:tcW w:w="1800" w:type="dxa"/>
          </w:tcPr>
          <w:p w:rsidR="00083525" w:rsidRDefault="00083525" w:rsidP="00CE7FDA">
            <w:r>
              <w:rPr>
                <w:rFonts w:hint="eastAsia"/>
              </w:rPr>
              <w:t>备注</w:t>
            </w:r>
          </w:p>
        </w:tc>
        <w:tc>
          <w:tcPr>
            <w:tcW w:w="6480" w:type="dxa"/>
          </w:tcPr>
          <w:p w:rsidR="00083525" w:rsidRDefault="00083525" w:rsidP="00CE7FDA">
            <w:r>
              <w:rPr>
                <w:rFonts w:hint="eastAsia"/>
              </w:rPr>
              <w:t>参考信息，录入其他需要说明的信息</w:t>
            </w:r>
          </w:p>
        </w:tc>
      </w:tr>
      <w:tr w:rsidR="00083525">
        <w:tc>
          <w:tcPr>
            <w:tcW w:w="1800" w:type="dxa"/>
          </w:tcPr>
          <w:p w:rsidR="00083525" w:rsidRDefault="00083525" w:rsidP="00CE7FDA">
            <w:r>
              <w:rPr>
                <w:rFonts w:hint="eastAsia"/>
              </w:rPr>
              <w:t>追加挂账</w:t>
            </w:r>
          </w:p>
        </w:tc>
        <w:tc>
          <w:tcPr>
            <w:tcW w:w="6480" w:type="dxa"/>
          </w:tcPr>
          <w:p w:rsidR="00083525" w:rsidRDefault="00083525" w:rsidP="00CE7FDA">
            <w:r>
              <w:rPr>
                <w:rFonts w:hint="eastAsia"/>
              </w:rPr>
              <w:t>在原有挂账单上追加进行挂账，操作时，需手工输入进行追加挂账的挂账单编号。</w:t>
            </w:r>
          </w:p>
        </w:tc>
      </w:tr>
      <w:tr w:rsidR="00083525">
        <w:tc>
          <w:tcPr>
            <w:tcW w:w="1800" w:type="dxa"/>
          </w:tcPr>
          <w:p w:rsidR="00083525" w:rsidRDefault="00083525" w:rsidP="00CE7FDA">
            <w:r>
              <w:rPr>
                <w:rFonts w:hint="eastAsia"/>
              </w:rPr>
              <w:t>挂账单分立</w:t>
            </w:r>
          </w:p>
        </w:tc>
        <w:tc>
          <w:tcPr>
            <w:tcW w:w="6480" w:type="dxa"/>
          </w:tcPr>
          <w:p w:rsidR="00083525" w:rsidRDefault="00083525" w:rsidP="00CE7FDA">
            <w:r>
              <w:rPr>
                <w:rFonts w:hint="eastAsia"/>
              </w:rPr>
              <w:t>将一个挂账单上的部分挂账金额分立到另外一个挂账单上。操作时，按照新产生挂账单处理，对方户口为原挂账单。</w:t>
            </w:r>
          </w:p>
        </w:tc>
      </w:tr>
      <w:tr w:rsidR="00083525">
        <w:tc>
          <w:tcPr>
            <w:tcW w:w="1800" w:type="dxa"/>
          </w:tcPr>
          <w:p w:rsidR="00083525" w:rsidRDefault="00083525" w:rsidP="00CE7FDA">
            <w:r>
              <w:rPr>
                <w:rFonts w:hint="eastAsia"/>
              </w:rPr>
              <w:t>挂账单合并</w:t>
            </w:r>
          </w:p>
        </w:tc>
        <w:tc>
          <w:tcPr>
            <w:tcW w:w="6480" w:type="dxa"/>
          </w:tcPr>
          <w:p w:rsidR="00083525" w:rsidRDefault="00083525" w:rsidP="00CE7FDA">
            <w:r>
              <w:rPr>
                <w:rFonts w:hint="eastAsia"/>
              </w:rPr>
              <w:t>将两张挂账方向相同的挂账单，挂账余额合并到一个挂账单上。操作时，与追加挂账类似，对方户口为另一挂账单。</w:t>
            </w:r>
          </w:p>
        </w:tc>
      </w:tr>
    </w:tbl>
    <w:p w:rsidR="00083525" w:rsidRDefault="00083525" w:rsidP="00083525">
      <w:pPr>
        <w:pStyle w:val="6"/>
        <w:spacing w:line="360" w:lineRule="auto"/>
      </w:pPr>
      <w:r>
        <w:rPr>
          <w:rFonts w:hint="eastAsia"/>
        </w:rPr>
        <w:lastRenderedPageBreak/>
        <w:t>（三）操作画面</w:t>
      </w:r>
    </w:p>
    <w:p w:rsidR="00083525" w:rsidRDefault="0004090F" w:rsidP="00083525">
      <w:r>
        <w:rPr>
          <w:rFonts w:hint="eastAsia"/>
          <w:noProof/>
        </w:rPr>
        <w:drawing>
          <wp:inline distT="0" distB="0" distL="0" distR="0">
            <wp:extent cx="5267325" cy="3324225"/>
            <wp:effectExtent l="19050" t="0" r="952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34" cstate="print"/>
                    <a:srcRect/>
                    <a:stretch>
                      <a:fillRect/>
                    </a:stretch>
                  </pic:blipFill>
                  <pic:spPr bwMode="auto">
                    <a:xfrm>
                      <a:off x="0" y="0"/>
                      <a:ext cx="5267325" cy="3324225"/>
                    </a:xfrm>
                    <a:prstGeom prst="rect">
                      <a:avLst/>
                    </a:prstGeom>
                    <a:noFill/>
                    <a:ln w="9525">
                      <a:noFill/>
                      <a:miter lim="800000"/>
                      <a:headEnd/>
                      <a:tailEnd/>
                    </a:ln>
                  </pic:spPr>
                </pic:pic>
              </a:graphicData>
            </a:graphic>
          </wp:inline>
        </w:drawing>
      </w:r>
    </w:p>
    <w:p w:rsidR="00083525" w:rsidRDefault="00083525" w:rsidP="0004090F">
      <w:pPr>
        <w:pStyle w:val="6"/>
        <w:spacing w:line="360" w:lineRule="auto"/>
      </w:pPr>
      <w:r>
        <w:rPr>
          <w:rFonts w:hint="eastAsia"/>
        </w:rPr>
        <w:t>（四）要点说明</w:t>
      </w:r>
    </w:p>
    <w:p w:rsidR="00083525" w:rsidRDefault="00083525" w:rsidP="00083525">
      <w:pPr>
        <w:pStyle w:val="a6"/>
      </w:pPr>
      <w:r>
        <w:rPr>
          <w:rFonts w:hint="eastAsia"/>
        </w:rPr>
        <w:t>1</w:t>
      </w:r>
      <w:r>
        <w:rPr>
          <w:rFonts w:hint="eastAsia"/>
        </w:rPr>
        <w:t>、挂账户口必须与用户所在机构一致。</w:t>
      </w:r>
    </w:p>
    <w:p w:rsidR="00083525" w:rsidRDefault="00083525" w:rsidP="00083525">
      <w:pPr>
        <w:pStyle w:val="a6"/>
      </w:pPr>
      <w:r>
        <w:rPr>
          <w:rFonts w:hint="eastAsia"/>
        </w:rPr>
        <w:t>2</w:t>
      </w:r>
      <w:r>
        <w:rPr>
          <w:rFonts w:hint="eastAsia"/>
        </w:rPr>
        <w:t>、对方户口，按照权限配置，可以在本机构、本分行或一级分行内进行处理，其中：“本分行”指用户所在分行范围，例如南京分行，下属有无锡分行，如果南京分行营业部的用户有此权限，则可以操作南京分行同城机构的账户，但不能操作无锡分行机构的账户；“一级分行内”指可以在一级分行内进行操作，如果南京分行营业部的用户有此权限，则可以操作无锡分行机构的账户。</w:t>
      </w:r>
    </w:p>
    <w:p w:rsidR="00083525" w:rsidRDefault="00083525" w:rsidP="00083525">
      <w:pPr>
        <w:pStyle w:val="a6"/>
      </w:pPr>
      <w:r>
        <w:rPr>
          <w:rFonts w:hint="eastAsia"/>
        </w:rPr>
        <w:t>3</w:t>
      </w:r>
      <w:r>
        <w:rPr>
          <w:rFonts w:hint="eastAsia"/>
        </w:rPr>
        <w:t>、销账系统中的中的“对方户口号”需遵从以下原则：</w:t>
      </w:r>
    </w:p>
    <w:p w:rsidR="00083525" w:rsidRDefault="00083525" w:rsidP="00083525">
      <w:pPr>
        <w:pStyle w:val="a6"/>
        <w:numPr>
          <w:ilvl w:val="1"/>
          <w:numId w:val="156"/>
        </w:numPr>
        <w:adjustRightInd w:val="0"/>
        <w:snapToGrid w:val="0"/>
        <w:ind w:leftChars="171" w:left="410" w:firstLineChars="200" w:firstLine="480"/>
      </w:pPr>
      <w:r>
        <w:rPr>
          <w:rFonts w:hint="eastAsia"/>
        </w:rPr>
        <w:t>现转标志为“现金”，应付款挂账、应收款销账（收现金）时，分为方式一：同步收现金，不用输入户口号，通过</w:t>
      </w:r>
      <w:r w:rsidR="0004090F">
        <w:rPr>
          <w:rFonts w:hint="eastAsia"/>
          <w:noProof/>
        </w:rPr>
        <w:drawing>
          <wp:inline distT="0" distB="0" distL="0" distR="0">
            <wp:extent cx="714375" cy="238125"/>
            <wp:effectExtent l="19050" t="0" r="9525"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35"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rPr>
          <w:rFonts w:hint="eastAsia"/>
        </w:rPr>
        <w:t>按钮调用收现金功能；方式二：异步收现金，输入现金单号，</w:t>
      </w:r>
      <w:r w:rsidR="0004090F">
        <w:rPr>
          <w:rFonts w:hint="eastAsia"/>
          <w:noProof/>
        </w:rPr>
        <w:drawing>
          <wp:inline distT="0" distB="0" distL="0" distR="0">
            <wp:extent cx="714375" cy="238125"/>
            <wp:effectExtent l="19050" t="0" r="952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35"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rPr>
          <w:rFonts w:hint="eastAsia"/>
        </w:rPr>
        <w:t>按钮不可用。</w:t>
      </w:r>
    </w:p>
    <w:p w:rsidR="00083525" w:rsidRDefault="00083525" w:rsidP="00083525">
      <w:pPr>
        <w:pStyle w:val="a6"/>
        <w:numPr>
          <w:ilvl w:val="1"/>
          <w:numId w:val="156"/>
        </w:numPr>
        <w:adjustRightInd w:val="0"/>
        <w:snapToGrid w:val="0"/>
        <w:ind w:leftChars="171" w:left="410" w:firstLineChars="200" w:firstLine="480"/>
      </w:pPr>
      <w:r>
        <w:rPr>
          <w:rFonts w:hint="eastAsia"/>
        </w:rPr>
        <w:t>应收款现金方式挂账、应付款现金方式销账（付现金）时不用输入对方户口号，“现转标志”必须选择为“现金”。</w:t>
      </w:r>
    </w:p>
    <w:p w:rsidR="00083525" w:rsidRDefault="00083525" w:rsidP="00083525">
      <w:pPr>
        <w:pStyle w:val="a6"/>
        <w:numPr>
          <w:ilvl w:val="1"/>
          <w:numId w:val="156"/>
        </w:numPr>
        <w:adjustRightInd w:val="0"/>
        <w:snapToGrid w:val="0"/>
        <w:ind w:leftChars="171" w:left="410" w:firstLineChars="200" w:firstLine="480"/>
      </w:pPr>
      <w:r>
        <w:rPr>
          <w:rFonts w:hint="eastAsia"/>
        </w:rPr>
        <w:t>从其他挂账单分拆挂账时，对方户口号可以为其他挂账单号，但录入时，挂账单编号前必须加</w:t>
      </w:r>
      <w:r>
        <w:rPr>
          <w:rFonts w:hint="eastAsia"/>
        </w:rPr>
        <w:t>P</w:t>
      </w:r>
      <w:r>
        <w:rPr>
          <w:rFonts w:hint="eastAsia"/>
        </w:rPr>
        <w:t>。</w:t>
      </w:r>
    </w:p>
    <w:p w:rsidR="00083525" w:rsidRDefault="00083525" w:rsidP="00083525">
      <w:pPr>
        <w:pStyle w:val="a6"/>
        <w:numPr>
          <w:ilvl w:val="1"/>
          <w:numId w:val="156"/>
        </w:numPr>
        <w:adjustRightInd w:val="0"/>
        <w:snapToGrid w:val="0"/>
        <w:ind w:leftChars="171" w:left="410" w:firstLineChars="200" w:firstLine="480"/>
      </w:pPr>
      <w:r>
        <w:rPr>
          <w:rFonts w:hint="eastAsia"/>
        </w:rPr>
        <w:lastRenderedPageBreak/>
        <w:t>如果该户口从属的客户为黑名单客户，系统提示要求确认并现场授权。</w:t>
      </w:r>
    </w:p>
    <w:p w:rsidR="00083525" w:rsidRDefault="00083525" w:rsidP="00083525">
      <w:pPr>
        <w:pStyle w:val="a6"/>
        <w:numPr>
          <w:ilvl w:val="1"/>
          <w:numId w:val="156"/>
        </w:numPr>
        <w:adjustRightInd w:val="0"/>
        <w:snapToGrid w:val="0"/>
        <w:ind w:leftChars="171" w:left="410" w:firstLineChars="200" w:firstLine="480"/>
      </w:pPr>
      <w:r>
        <w:rPr>
          <w:rFonts w:hint="eastAsia"/>
        </w:rPr>
        <w:t>不能直接输入系统标志为“销账系统”的内部户口号。</w:t>
      </w:r>
    </w:p>
    <w:p w:rsidR="00083525" w:rsidRDefault="00083525" w:rsidP="00083525">
      <w:pPr>
        <w:pStyle w:val="a6"/>
        <w:numPr>
          <w:ilvl w:val="1"/>
          <w:numId w:val="156"/>
        </w:numPr>
        <w:adjustRightInd w:val="0"/>
        <w:snapToGrid w:val="0"/>
        <w:ind w:leftChars="171" w:left="410" w:firstLineChars="200" w:firstLine="480"/>
      </w:pPr>
      <w:r>
        <w:rPr>
          <w:rFonts w:hint="eastAsia"/>
        </w:rPr>
        <w:t>不能直接输入系统标志为“现金系统”的内部户口号。</w:t>
      </w:r>
    </w:p>
    <w:p w:rsidR="00083525" w:rsidRDefault="00083525" w:rsidP="00083525">
      <w:pPr>
        <w:pStyle w:val="a6"/>
        <w:numPr>
          <w:ilvl w:val="1"/>
          <w:numId w:val="156"/>
        </w:numPr>
        <w:adjustRightInd w:val="0"/>
        <w:snapToGrid w:val="0"/>
        <w:ind w:leftChars="171" w:left="410" w:firstLineChars="200" w:firstLine="480"/>
      </w:pPr>
      <w:r>
        <w:rPr>
          <w:rFonts w:hint="eastAsia"/>
        </w:rPr>
        <w:t>对方户口号如果为“禁止手工入账”的内部户口，则普通网点岗位的挂账权限无法对其进行操作。如果一定要与该户口发生手工挂账的交易，必须由分行账务核算岗和分行账务核算主管岗的人员才能办理。</w:t>
      </w:r>
    </w:p>
    <w:p w:rsidR="00083525" w:rsidRDefault="00083525" w:rsidP="00083525">
      <w:pPr>
        <w:pStyle w:val="a5"/>
        <w:ind w:firstLine="480"/>
      </w:pPr>
      <w:r>
        <w:rPr>
          <w:rFonts w:hint="eastAsia"/>
        </w:rPr>
        <w:t>4</w:t>
      </w:r>
      <w:r>
        <w:rPr>
          <w:rFonts w:hint="eastAsia"/>
        </w:rPr>
        <w:t>、如果对原有挂账单进行追加挂账，则不仅要输入挂账户口号，还需要在“挂账编号”处输入原有的挂账单编号。追加挂账时，需要挂账的挂账单与对方户口号中录入的挂账单不能相同。</w:t>
      </w:r>
    </w:p>
    <w:p w:rsidR="00083525" w:rsidRDefault="00083525" w:rsidP="00083525">
      <w:pPr>
        <w:pStyle w:val="a5"/>
        <w:ind w:firstLine="480"/>
      </w:pPr>
      <w:r>
        <w:rPr>
          <w:rFonts w:hint="eastAsia"/>
        </w:rPr>
        <w:t>5</w:t>
      </w:r>
      <w:r>
        <w:rPr>
          <w:rFonts w:hint="eastAsia"/>
        </w:rPr>
        <w:t>、挂账单的分立和合并时，两张挂账单的挂账方向必须一致。</w:t>
      </w:r>
    </w:p>
    <w:p w:rsidR="00083525" w:rsidRDefault="00083525" w:rsidP="0004090F">
      <w:pPr>
        <w:pStyle w:val="6"/>
        <w:spacing w:line="360" w:lineRule="auto"/>
      </w:pPr>
      <w:r>
        <w:rPr>
          <w:rFonts w:hint="eastAsia"/>
        </w:rPr>
        <w:t>（五）操作步骤</w:t>
      </w:r>
    </w:p>
    <w:p w:rsidR="00083525" w:rsidRDefault="00083525" w:rsidP="00083525">
      <w:pPr>
        <w:pStyle w:val="a6"/>
      </w:pPr>
      <w:r>
        <w:rPr>
          <w:rFonts w:hint="eastAsia"/>
        </w:rPr>
        <w:t>1</w:t>
      </w:r>
      <w:r>
        <w:rPr>
          <w:rFonts w:hint="eastAsia"/>
        </w:rPr>
        <w:t>、用户选择系统导航－核算业务－手工挂账－挂账经办，或者输入业务代码</w:t>
      </w:r>
      <w:r>
        <w:rPr>
          <w:rFonts w:hint="eastAsia"/>
        </w:rPr>
        <w:t>7005</w:t>
      </w:r>
      <w:r>
        <w:rPr>
          <w:rFonts w:hint="eastAsia"/>
        </w:rPr>
        <w:t>，进入挂账经办界面。</w:t>
      </w:r>
    </w:p>
    <w:p w:rsidR="00083525" w:rsidRDefault="00083525" w:rsidP="00083525">
      <w:pPr>
        <w:pStyle w:val="a6"/>
      </w:pPr>
      <w:r>
        <w:rPr>
          <w:rFonts w:hint="eastAsia"/>
        </w:rPr>
        <w:t>2</w:t>
      </w:r>
      <w:r>
        <w:rPr>
          <w:rFonts w:hint="eastAsia"/>
        </w:rPr>
        <w:t>、输入“挂账户口号”、“挂账货币”、“挂账金额”、“对方户口号”、“账户”、“摘要码”等相关信息。</w:t>
      </w:r>
    </w:p>
    <w:p w:rsidR="00083525" w:rsidRDefault="00083525" w:rsidP="00083525">
      <w:pPr>
        <w:pStyle w:val="a6"/>
      </w:pPr>
      <w:r>
        <w:rPr>
          <w:rFonts w:hint="eastAsia"/>
        </w:rPr>
        <w:t>3</w:t>
      </w:r>
      <w:r>
        <w:rPr>
          <w:rFonts w:hint="eastAsia"/>
        </w:rPr>
        <w:t>、录入完毕后，选择“确定</w:t>
      </w:r>
      <w:r>
        <w:rPr>
          <w:rFonts w:hint="eastAsia"/>
        </w:rPr>
        <w:t>1</w:t>
      </w:r>
      <w:r>
        <w:rPr>
          <w:rFonts w:hint="eastAsia"/>
        </w:rPr>
        <w:t>”按钮。</w:t>
      </w:r>
    </w:p>
    <w:p w:rsidR="00083525" w:rsidRDefault="00083525" w:rsidP="00083525">
      <w:pPr>
        <w:pStyle w:val="a6"/>
      </w:pPr>
      <w:r>
        <w:rPr>
          <w:rFonts w:hint="eastAsia"/>
        </w:rPr>
        <w:t>4</w:t>
      </w:r>
      <w:r>
        <w:rPr>
          <w:rFonts w:hint="eastAsia"/>
        </w:rPr>
        <w:t>、系统将此业务置为待复核状态，并打印“挂账单”一式两份，与原始凭证一并交复核人员。</w:t>
      </w:r>
    </w:p>
    <w:p w:rsidR="00083525" w:rsidRDefault="00083525" w:rsidP="0004090F">
      <w:pPr>
        <w:pStyle w:val="5"/>
        <w:jc w:val="left"/>
      </w:pPr>
      <w:bookmarkStart w:id="1628" w:name="_Toc183935546"/>
      <w:r>
        <w:rPr>
          <w:rFonts w:hint="eastAsia"/>
        </w:rPr>
        <w:t>二、挂账复核（业务代码</w:t>
      </w:r>
      <w:r>
        <w:rPr>
          <w:rFonts w:hint="eastAsia"/>
        </w:rPr>
        <w:t>7006</w:t>
      </w:r>
      <w:r>
        <w:rPr>
          <w:rFonts w:hint="eastAsia"/>
        </w:rPr>
        <w:t>）</w:t>
      </w:r>
      <w:bookmarkEnd w:id="1628"/>
    </w:p>
    <w:p w:rsidR="00083525" w:rsidRDefault="00083525" w:rsidP="00083525">
      <w:pPr>
        <w:pStyle w:val="6"/>
        <w:spacing w:line="360" w:lineRule="auto"/>
      </w:pPr>
      <w:r>
        <w:rPr>
          <w:rFonts w:hint="eastAsia"/>
        </w:rPr>
        <w:t>（一）功能介绍</w:t>
      </w:r>
    </w:p>
    <w:p w:rsidR="00083525" w:rsidRDefault="00083525" w:rsidP="00083525">
      <w:pPr>
        <w:pStyle w:val="a5"/>
        <w:ind w:firstLine="480"/>
        <w:rPr>
          <w:rFonts w:ascii="宋体" w:hAnsi="宋体"/>
        </w:rPr>
      </w:pPr>
      <w:r>
        <w:rPr>
          <w:rFonts w:hint="eastAsia"/>
        </w:rPr>
        <w:t>对经办完成的手工挂账业务进行复核。</w:t>
      </w:r>
    </w:p>
    <w:p w:rsidR="00083525" w:rsidRDefault="00083525" w:rsidP="00083525">
      <w:pPr>
        <w:pStyle w:val="6"/>
        <w:spacing w:line="360" w:lineRule="auto"/>
      </w:pPr>
      <w:r>
        <w:rPr>
          <w:rFonts w:hint="eastAsia"/>
        </w:rPr>
        <w:t>（二）操作要点</w:t>
      </w:r>
    </w:p>
    <w:p w:rsidR="00083525" w:rsidRDefault="00083525" w:rsidP="00083525">
      <w:pPr>
        <w:pStyle w:val="a6"/>
        <w:numPr>
          <w:ilvl w:val="0"/>
          <w:numId w:val="284"/>
        </w:numPr>
        <w:adjustRightInd w:val="0"/>
        <w:snapToGrid w:val="0"/>
        <w:ind w:leftChars="171" w:left="410" w:firstLineChars="200" w:firstLine="480"/>
      </w:pPr>
      <w:r>
        <w:rPr>
          <w:rFonts w:hint="eastAsia"/>
        </w:rPr>
        <w:t>复核人员首先审核挂账单与所附单据业务是否一致，挂账是否合理，是否经过相应的审批。</w:t>
      </w:r>
    </w:p>
    <w:p w:rsidR="00083525" w:rsidRDefault="00083525" w:rsidP="00083525">
      <w:pPr>
        <w:pStyle w:val="a6"/>
        <w:numPr>
          <w:ilvl w:val="0"/>
          <w:numId w:val="284"/>
        </w:numPr>
        <w:adjustRightInd w:val="0"/>
        <w:snapToGrid w:val="0"/>
        <w:ind w:leftChars="171" w:left="410" w:firstLineChars="200" w:firstLine="480"/>
      </w:pPr>
      <w:r>
        <w:rPr>
          <w:rFonts w:hint="eastAsia"/>
        </w:rPr>
        <w:t>本功能操作范围：原挂账业务机构。</w:t>
      </w:r>
    </w:p>
    <w:p w:rsidR="00083525" w:rsidRDefault="00083525" w:rsidP="00083525">
      <w:pPr>
        <w:pStyle w:val="a6"/>
        <w:numPr>
          <w:ilvl w:val="0"/>
          <w:numId w:val="284"/>
        </w:numPr>
        <w:adjustRightInd w:val="0"/>
        <w:snapToGrid w:val="0"/>
        <w:ind w:leftChars="171" w:left="410" w:firstLineChars="200" w:firstLine="480"/>
      </w:pPr>
      <w:r>
        <w:rPr>
          <w:rFonts w:hint="eastAsia"/>
        </w:rPr>
        <w:t>必须输入挂账时产生的挂账编号。</w:t>
      </w:r>
    </w:p>
    <w:p w:rsidR="00083525" w:rsidRDefault="00083525" w:rsidP="00083525">
      <w:pPr>
        <w:pStyle w:val="a6"/>
        <w:numPr>
          <w:ilvl w:val="0"/>
          <w:numId w:val="284"/>
        </w:numPr>
        <w:adjustRightInd w:val="0"/>
        <w:snapToGrid w:val="0"/>
        <w:ind w:leftChars="171" w:left="410" w:firstLineChars="200" w:firstLine="480"/>
      </w:pPr>
      <w:r>
        <w:rPr>
          <w:rFonts w:hint="eastAsia"/>
        </w:rPr>
        <w:lastRenderedPageBreak/>
        <w:t>在查询条件里输入为空时，系统列示所有非本人经办，待复核的挂账业务。</w:t>
      </w:r>
    </w:p>
    <w:p w:rsidR="00083525" w:rsidRDefault="00083525" w:rsidP="00083525">
      <w:pPr>
        <w:pStyle w:val="6"/>
      </w:pPr>
      <w:r>
        <w:rPr>
          <w:rFonts w:hint="eastAsia"/>
        </w:rPr>
        <w:t>（三）操作画面</w:t>
      </w:r>
    </w:p>
    <w:p w:rsidR="00083525" w:rsidRDefault="0004090F" w:rsidP="00083525">
      <w:r>
        <w:rPr>
          <w:rFonts w:hint="eastAsia"/>
          <w:noProof/>
        </w:rPr>
        <w:drawing>
          <wp:inline distT="0" distB="0" distL="0" distR="0">
            <wp:extent cx="5276850" cy="3638550"/>
            <wp:effectExtent l="1905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536" cstate="print"/>
                    <a:srcRect/>
                    <a:stretch>
                      <a:fillRect/>
                    </a:stretch>
                  </pic:blipFill>
                  <pic:spPr bwMode="auto">
                    <a:xfrm>
                      <a:off x="0" y="0"/>
                      <a:ext cx="5276850" cy="3638550"/>
                    </a:xfrm>
                    <a:prstGeom prst="rect">
                      <a:avLst/>
                    </a:prstGeom>
                    <a:noFill/>
                    <a:ln w="9525">
                      <a:noFill/>
                      <a:miter lim="800000"/>
                      <a:headEnd/>
                      <a:tailEnd/>
                    </a:ln>
                  </pic:spPr>
                </pic:pic>
              </a:graphicData>
            </a:graphic>
          </wp:inline>
        </w:drawing>
      </w:r>
    </w:p>
    <w:p w:rsidR="00083525" w:rsidRDefault="00083525" w:rsidP="00083525">
      <w:pPr>
        <w:pStyle w:val="6"/>
      </w:pPr>
      <w:r>
        <w:rPr>
          <w:rFonts w:hint="eastAsia"/>
        </w:rPr>
        <w:t>（四）操作步骤</w:t>
      </w:r>
    </w:p>
    <w:p w:rsidR="00083525" w:rsidRDefault="00083525" w:rsidP="00083525">
      <w:pPr>
        <w:pStyle w:val="a6"/>
      </w:pPr>
      <w:r>
        <w:rPr>
          <w:rFonts w:hint="eastAsia"/>
        </w:rPr>
        <w:t>1</w:t>
      </w:r>
      <w:r>
        <w:rPr>
          <w:rFonts w:hint="eastAsia"/>
        </w:rPr>
        <w:t>、用户选择系统导航－核算业务－手工挂账－挂账复核，或者输入业务代码</w:t>
      </w:r>
      <w:r>
        <w:rPr>
          <w:rFonts w:hint="eastAsia"/>
        </w:rPr>
        <w:t>7006</w:t>
      </w:r>
      <w:r>
        <w:rPr>
          <w:rFonts w:hint="eastAsia"/>
        </w:rPr>
        <w:t>，进入挂账复核界面。</w:t>
      </w:r>
    </w:p>
    <w:p w:rsidR="00083525" w:rsidRDefault="00083525" w:rsidP="00083525">
      <w:pPr>
        <w:pStyle w:val="a6"/>
        <w:rPr>
          <w:rFonts w:ascii="宋体"/>
          <w:bCs/>
        </w:rPr>
      </w:pPr>
      <w:r>
        <w:rPr>
          <w:rFonts w:hint="eastAsia"/>
          <w:bCs/>
        </w:rPr>
        <w:t>2</w:t>
      </w:r>
      <w:r>
        <w:rPr>
          <w:rFonts w:hint="eastAsia"/>
          <w:bCs/>
        </w:rPr>
        <w:t>、输入查询条件，</w:t>
      </w:r>
      <w:r>
        <w:rPr>
          <w:rFonts w:ascii="宋体" w:hint="eastAsia"/>
          <w:bCs/>
        </w:rPr>
        <w:t>选择“查询5”按钮，系统列示待复核的挂账单列表。</w:t>
      </w:r>
    </w:p>
    <w:p w:rsidR="00083525" w:rsidRDefault="00083525" w:rsidP="00083525">
      <w:pPr>
        <w:pStyle w:val="a6"/>
        <w:rPr>
          <w:bCs/>
        </w:rPr>
      </w:pPr>
      <w:r>
        <w:rPr>
          <w:rFonts w:hint="eastAsia"/>
          <w:bCs/>
        </w:rPr>
        <w:t>3</w:t>
      </w:r>
      <w:r>
        <w:rPr>
          <w:rFonts w:hint="eastAsia"/>
          <w:bCs/>
        </w:rPr>
        <w:t>、选中一笔需复核业务选择“复核</w:t>
      </w:r>
      <w:r>
        <w:rPr>
          <w:rFonts w:hint="eastAsia"/>
          <w:bCs/>
        </w:rPr>
        <w:t>1</w:t>
      </w:r>
      <w:r>
        <w:rPr>
          <w:rFonts w:hint="eastAsia"/>
          <w:bCs/>
        </w:rPr>
        <w:t>”按钮，系统进入下一画面</w:t>
      </w:r>
      <w:r>
        <w:rPr>
          <w:rFonts w:ascii="宋体" w:hint="eastAsia"/>
          <w:bCs/>
        </w:rPr>
        <w:t>。</w:t>
      </w:r>
    </w:p>
    <w:p w:rsidR="00083525" w:rsidRDefault="00083525" w:rsidP="00083525">
      <w:pPr>
        <w:pStyle w:val="a6"/>
        <w:rPr>
          <w:bCs/>
        </w:rPr>
      </w:pPr>
      <w:r>
        <w:rPr>
          <w:rFonts w:hint="eastAsia"/>
          <w:bCs/>
        </w:rPr>
        <w:t>4</w:t>
      </w:r>
      <w:r>
        <w:rPr>
          <w:rFonts w:hint="eastAsia"/>
          <w:bCs/>
        </w:rPr>
        <w:t>、输入“挂账户口号”、“挂账编号”、“挂账货币”、“挂账金额”、“对方户口号”等相关信息。</w:t>
      </w:r>
    </w:p>
    <w:p w:rsidR="00083525" w:rsidRDefault="00083525" w:rsidP="00083525">
      <w:pPr>
        <w:pStyle w:val="a6"/>
        <w:rPr>
          <w:bCs/>
        </w:rPr>
      </w:pPr>
      <w:r>
        <w:rPr>
          <w:rFonts w:hint="eastAsia"/>
          <w:bCs/>
        </w:rPr>
        <w:t>5</w:t>
      </w:r>
      <w:r>
        <w:rPr>
          <w:rFonts w:hint="eastAsia"/>
          <w:bCs/>
        </w:rPr>
        <w:t>、录入完毕后，选择“确定</w:t>
      </w:r>
      <w:r>
        <w:rPr>
          <w:rFonts w:hint="eastAsia"/>
          <w:bCs/>
        </w:rPr>
        <w:t>1</w:t>
      </w:r>
      <w:r>
        <w:rPr>
          <w:rFonts w:hint="eastAsia"/>
          <w:bCs/>
        </w:rPr>
        <w:t>”按钮。</w:t>
      </w:r>
    </w:p>
    <w:p w:rsidR="00083525" w:rsidRDefault="00083525" w:rsidP="00083525">
      <w:pPr>
        <w:pStyle w:val="a6"/>
        <w:rPr>
          <w:bCs/>
        </w:rPr>
      </w:pPr>
      <w:r>
        <w:rPr>
          <w:rFonts w:hint="eastAsia"/>
          <w:bCs/>
        </w:rPr>
        <w:t>6</w:t>
      </w:r>
      <w:r>
        <w:rPr>
          <w:rFonts w:hint="eastAsia"/>
          <w:bCs/>
        </w:rPr>
        <w:t>、系统将此业务置为待授权状态。</w:t>
      </w:r>
    </w:p>
    <w:p w:rsidR="00083525" w:rsidRDefault="00083525" w:rsidP="00083525">
      <w:pPr>
        <w:pStyle w:val="a6"/>
      </w:pPr>
      <w:r>
        <w:rPr>
          <w:rFonts w:hint="eastAsia"/>
          <w:bCs/>
        </w:rPr>
        <w:t>7</w:t>
      </w:r>
      <w:r>
        <w:rPr>
          <w:rFonts w:hint="eastAsia"/>
          <w:bCs/>
        </w:rPr>
        <w:t>、在两联挂</w:t>
      </w:r>
      <w:r>
        <w:rPr>
          <w:rFonts w:hint="eastAsia"/>
        </w:rPr>
        <w:t>账单上签章后与原始凭证一并交授权人员。</w:t>
      </w:r>
    </w:p>
    <w:p w:rsidR="00083525" w:rsidRDefault="00083525" w:rsidP="00083525">
      <w:pPr>
        <w:pStyle w:val="a6"/>
      </w:pPr>
      <w:r>
        <w:rPr>
          <w:rFonts w:hint="eastAsia"/>
        </w:rPr>
        <w:t>8</w:t>
      </w:r>
      <w:r>
        <w:rPr>
          <w:rFonts w:hint="eastAsia"/>
        </w:rPr>
        <w:t>、如果挂账业务有问题，则需将挂账业务单据退挂账经办人员，由其进行修改或撤销。</w:t>
      </w:r>
    </w:p>
    <w:p w:rsidR="00083525" w:rsidRDefault="00083525" w:rsidP="00083525"/>
    <w:p w:rsidR="00083525" w:rsidRDefault="00083525" w:rsidP="0004090F">
      <w:pPr>
        <w:pStyle w:val="5"/>
        <w:jc w:val="left"/>
      </w:pPr>
      <w:bookmarkStart w:id="1629" w:name="_Toc183935547"/>
      <w:r>
        <w:rPr>
          <w:rFonts w:hint="eastAsia"/>
        </w:rPr>
        <w:lastRenderedPageBreak/>
        <w:t>三、挂账授权（业务代码</w:t>
      </w:r>
      <w:r>
        <w:rPr>
          <w:rFonts w:hint="eastAsia"/>
        </w:rPr>
        <w:t>7007</w:t>
      </w:r>
      <w:r>
        <w:rPr>
          <w:rFonts w:hint="eastAsia"/>
        </w:rPr>
        <w:t>）</w:t>
      </w:r>
      <w:bookmarkEnd w:id="1629"/>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对已经完成复核的手工挂账业务进行授权，授权后挂账业务生效，并产生账务。</w:t>
      </w:r>
    </w:p>
    <w:p w:rsidR="00083525" w:rsidRDefault="00083525" w:rsidP="00083525">
      <w:pPr>
        <w:pStyle w:val="6"/>
        <w:spacing w:line="360" w:lineRule="auto"/>
      </w:pPr>
      <w:r>
        <w:rPr>
          <w:rFonts w:hint="eastAsia"/>
        </w:rPr>
        <w:t>（二）操作要点</w:t>
      </w:r>
    </w:p>
    <w:p w:rsidR="00083525" w:rsidRDefault="00083525" w:rsidP="00083525">
      <w:pPr>
        <w:pStyle w:val="a6"/>
      </w:pPr>
      <w:r>
        <w:rPr>
          <w:rFonts w:hint="eastAsia"/>
        </w:rPr>
        <w:t>1</w:t>
      </w:r>
      <w:r>
        <w:rPr>
          <w:rFonts w:hint="eastAsia"/>
        </w:rPr>
        <w:t>、授权人员首先审核审核挂账单与所附单据业务是否一致，挂账是否合理，是否经过相应的审批。</w:t>
      </w:r>
    </w:p>
    <w:p w:rsidR="00083525" w:rsidRDefault="00083525" w:rsidP="00083525">
      <w:pPr>
        <w:pStyle w:val="a6"/>
      </w:pPr>
      <w:r>
        <w:rPr>
          <w:rFonts w:hint="eastAsia"/>
        </w:rPr>
        <w:t>2</w:t>
      </w:r>
      <w:r>
        <w:rPr>
          <w:rFonts w:hint="eastAsia"/>
        </w:rPr>
        <w:t>、本功能操作范围：原挂账业务机构。</w:t>
      </w:r>
    </w:p>
    <w:p w:rsidR="00083525" w:rsidRDefault="00083525" w:rsidP="00083525">
      <w:pPr>
        <w:pStyle w:val="a6"/>
      </w:pPr>
      <w:r>
        <w:rPr>
          <w:rFonts w:hint="eastAsia"/>
        </w:rPr>
        <w:t>3</w:t>
      </w:r>
      <w:r>
        <w:rPr>
          <w:rFonts w:hint="eastAsia"/>
        </w:rPr>
        <w:t>、当查询条件为空时，系统列示所有已复核待授权的挂账业务。</w:t>
      </w:r>
    </w:p>
    <w:p w:rsidR="00083525" w:rsidRDefault="00083525" w:rsidP="00083525">
      <w:pPr>
        <w:pStyle w:val="a6"/>
      </w:pPr>
      <w:r>
        <w:rPr>
          <w:rFonts w:hint="eastAsia"/>
        </w:rPr>
        <w:t>4</w:t>
      </w:r>
      <w:r>
        <w:rPr>
          <w:rFonts w:hint="eastAsia"/>
        </w:rPr>
        <w:t>、该步骤完成后，交易成功，产生账务；应收款现金类挂账采用付现金方式挂账时，本功能操作完成后，系统生成付款现金单。</w:t>
      </w:r>
    </w:p>
    <w:p w:rsidR="00083525" w:rsidRDefault="00083525" w:rsidP="00083525">
      <w:pPr>
        <w:pStyle w:val="6"/>
      </w:pPr>
      <w:r>
        <w:rPr>
          <w:rFonts w:hint="eastAsia"/>
        </w:rPr>
        <w:t>（三）操作画面</w:t>
      </w:r>
    </w:p>
    <w:p w:rsidR="00083525" w:rsidRDefault="0004090F" w:rsidP="00083525">
      <w:r>
        <w:rPr>
          <w:rFonts w:hint="eastAsia"/>
          <w:noProof/>
        </w:rPr>
        <w:drawing>
          <wp:inline distT="0" distB="0" distL="0" distR="0">
            <wp:extent cx="5267325" cy="3600450"/>
            <wp:effectExtent l="1905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537"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083525" w:rsidRDefault="00083525" w:rsidP="00083525">
      <w:pPr>
        <w:pStyle w:val="6"/>
      </w:pPr>
      <w:r>
        <w:rPr>
          <w:rFonts w:hint="eastAsia"/>
        </w:rPr>
        <w:t>（四）操作步骤</w:t>
      </w:r>
    </w:p>
    <w:p w:rsidR="00083525" w:rsidRDefault="00083525" w:rsidP="00083525">
      <w:pPr>
        <w:pStyle w:val="a6"/>
      </w:pPr>
      <w:r>
        <w:rPr>
          <w:rFonts w:hint="eastAsia"/>
        </w:rPr>
        <w:t>1</w:t>
      </w:r>
      <w:r>
        <w:rPr>
          <w:rFonts w:hint="eastAsia"/>
        </w:rPr>
        <w:t>、用户选择系统导航－核算业务－手工挂账－挂账授权，或者输入业务</w:t>
      </w:r>
      <w:r>
        <w:rPr>
          <w:rFonts w:hint="eastAsia"/>
        </w:rPr>
        <w:lastRenderedPageBreak/>
        <w:t>代码</w:t>
      </w:r>
      <w:r>
        <w:rPr>
          <w:rFonts w:hint="eastAsia"/>
        </w:rPr>
        <w:t>7007</w:t>
      </w:r>
      <w:r>
        <w:rPr>
          <w:rFonts w:hint="eastAsia"/>
        </w:rPr>
        <w:t>，进入挂账授权界面。</w:t>
      </w:r>
    </w:p>
    <w:p w:rsidR="00083525" w:rsidRDefault="00083525" w:rsidP="00083525">
      <w:pPr>
        <w:pStyle w:val="a6"/>
      </w:pPr>
      <w:r>
        <w:rPr>
          <w:rFonts w:hint="eastAsia"/>
        </w:rPr>
        <w:t>2</w:t>
      </w:r>
      <w:r>
        <w:rPr>
          <w:rFonts w:hint="eastAsia"/>
        </w:rPr>
        <w:t>、输入查询条件，选择“查询</w:t>
      </w:r>
      <w:r>
        <w:rPr>
          <w:rFonts w:hint="eastAsia"/>
        </w:rPr>
        <w:t>5</w:t>
      </w:r>
      <w:r>
        <w:rPr>
          <w:rFonts w:hint="eastAsia"/>
        </w:rPr>
        <w:t>”按钮，系统列示待授权的挂账单列表。</w:t>
      </w:r>
    </w:p>
    <w:p w:rsidR="00083525" w:rsidRDefault="00083525" w:rsidP="00083525">
      <w:pPr>
        <w:pStyle w:val="a6"/>
      </w:pPr>
      <w:r>
        <w:rPr>
          <w:rFonts w:hint="eastAsia"/>
        </w:rPr>
        <w:t>3</w:t>
      </w:r>
      <w:r>
        <w:rPr>
          <w:rFonts w:hint="eastAsia"/>
        </w:rPr>
        <w:t>、选中某笔业务选择“授权</w:t>
      </w:r>
      <w:r>
        <w:rPr>
          <w:rFonts w:hint="eastAsia"/>
        </w:rPr>
        <w:t>1</w:t>
      </w:r>
      <w:r>
        <w:rPr>
          <w:rFonts w:hint="eastAsia"/>
        </w:rPr>
        <w:t>”按钮，系统进入挂账业务明细画面。</w:t>
      </w:r>
    </w:p>
    <w:p w:rsidR="00083525" w:rsidRDefault="00083525" w:rsidP="00083525">
      <w:pPr>
        <w:pStyle w:val="a6"/>
      </w:pPr>
      <w:r>
        <w:rPr>
          <w:rFonts w:hint="eastAsia"/>
        </w:rPr>
        <w:t>4</w:t>
      </w:r>
      <w:r>
        <w:rPr>
          <w:rFonts w:hint="eastAsia"/>
        </w:rPr>
        <w:t>、选择“确定</w:t>
      </w:r>
      <w:r>
        <w:rPr>
          <w:rFonts w:hint="eastAsia"/>
        </w:rPr>
        <w:t>1</w:t>
      </w:r>
      <w:r>
        <w:rPr>
          <w:rFonts w:hint="eastAsia"/>
        </w:rPr>
        <w:t>”按钮。</w:t>
      </w:r>
    </w:p>
    <w:p w:rsidR="00083525" w:rsidRDefault="00083525" w:rsidP="00083525">
      <w:pPr>
        <w:pStyle w:val="a6"/>
      </w:pPr>
      <w:r>
        <w:rPr>
          <w:rFonts w:hint="eastAsia"/>
        </w:rPr>
        <w:t>5</w:t>
      </w:r>
      <w:r>
        <w:rPr>
          <w:rFonts w:hint="eastAsia"/>
        </w:rPr>
        <w:t>、授权成功，在两联挂账单上签章后，一联作为授权人员日结的业务单据与原始凭证一并装订在当天业务单据中，另一联专夹保管，待销账后做销账业务的附件。</w:t>
      </w:r>
    </w:p>
    <w:p w:rsidR="00083525" w:rsidRDefault="00083525" w:rsidP="00083525"/>
    <w:p w:rsidR="00083525" w:rsidRDefault="00083525" w:rsidP="00083525">
      <w:pPr>
        <w:pStyle w:val="5"/>
        <w:jc w:val="left"/>
      </w:pPr>
      <w:bookmarkStart w:id="1630" w:name="_Toc183935548"/>
      <w:r>
        <w:rPr>
          <w:rFonts w:hint="eastAsia"/>
        </w:rPr>
        <w:t>四、挂账经办修改（业务代码</w:t>
      </w:r>
      <w:r>
        <w:rPr>
          <w:rFonts w:hint="eastAsia"/>
        </w:rPr>
        <w:t>7001</w:t>
      </w:r>
      <w:r>
        <w:rPr>
          <w:rFonts w:hint="eastAsia"/>
        </w:rPr>
        <w:t>）</w:t>
      </w:r>
      <w:bookmarkEnd w:id="1630"/>
    </w:p>
    <w:p w:rsidR="00083525" w:rsidRDefault="00083525" w:rsidP="0004090F">
      <w:pPr>
        <w:pStyle w:val="6"/>
        <w:spacing w:line="360" w:lineRule="auto"/>
      </w:pPr>
      <w:r>
        <w:rPr>
          <w:rFonts w:hint="eastAsia"/>
        </w:rPr>
        <w:t>（一）功能介绍</w:t>
      </w:r>
    </w:p>
    <w:p w:rsidR="00083525" w:rsidRDefault="00083525" w:rsidP="00083525">
      <w:pPr>
        <w:pStyle w:val="a6"/>
      </w:pPr>
      <w:r>
        <w:rPr>
          <w:rFonts w:hint="eastAsia"/>
        </w:rPr>
        <w:t>对经办已完成但尚未复核的挂账业务进行修改或取消处理。</w:t>
      </w:r>
    </w:p>
    <w:p w:rsidR="00083525" w:rsidRDefault="00083525" w:rsidP="0004090F">
      <w:pPr>
        <w:pStyle w:val="6"/>
        <w:spacing w:line="360" w:lineRule="auto"/>
      </w:pPr>
      <w:r>
        <w:rPr>
          <w:rFonts w:hint="eastAsia"/>
        </w:rPr>
        <w:t>（二）操作要点</w:t>
      </w:r>
    </w:p>
    <w:p w:rsidR="00083525" w:rsidRDefault="00083525" w:rsidP="00083525">
      <w:pPr>
        <w:pStyle w:val="a6"/>
      </w:pPr>
      <w:r>
        <w:rPr>
          <w:rFonts w:hint="eastAsia"/>
        </w:rPr>
        <w:t>1</w:t>
      </w:r>
      <w:r>
        <w:rPr>
          <w:rFonts w:hint="eastAsia"/>
        </w:rPr>
        <w:t>、本功能操作范围：本人已经经办但尚未复核的手工挂账业务。</w:t>
      </w:r>
    </w:p>
    <w:p w:rsidR="00083525" w:rsidRDefault="00083525" w:rsidP="00083525">
      <w:pPr>
        <w:pStyle w:val="a6"/>
      </w:pPr>
      <w:r>
        <w:rPr>
          <w:rFonts w:hint="eastAsia"/>
        </w:rPr>
        <w:t>2</w:t>
      </w:r>
      <w:r>
        <w:rPr>
          <w:rFonts w:hint="eastAsia"/>
        </w:rPr>
        <w:t>、当查询条件为空时，系统列示所有本人经办待复核的手工挂账业务。</w:t>
      </w:r>
    </w:p>
    <w:p w:rsidR="00083525" w:rsidRDefault="00083525" w:rsidP="00083525">
      <w:pPr>
        <w:pStyle w:val="a6"/>
      </w:pPr>
      <w:r>
        <w:rPr>
          <w:rFonts w:hint="eastAsia"/>
        </w:rPr>
        <w:t>3</w:t>
      </w:r>
      <w:r>
        <w:rPr>
          <w:rFonts w:hint="eastAsia"/>
        </w:rPr>
        <w:t>、如果某笔待复核的挂账业务需要取消，也使用本功能处理。</w:t>
      </w:r>
    </w:p>
    <w:p w:rsidR="00083525" w:rsidRDefault="00083525" w:rsidP="00083525">
      <w:pPr>
        <w:pStyle w:val="a6"/>
      </w:pPr>
      <w:r>
        <w:rPr>
          <w:rFonts w:hint="eastAsia"/>
        </w:rPr>
        <w:t>4</w:t>
      </w:r>
      <w:r>
        <w:rPr>
          <w:rFonts w:hint="eastAsia"/>
        </w:rPr>
        <w:t>、操作画面及说明参照“挂账经办（</w:t>
      </w:r>
      <w:r>
        <w:rPr>
          <w:rFonts w:hint="eastAsia"/>
        </w:rPr>
        <w:t>7005</w:t>
      </w:r>
      <w:r>
        <w:rPr>
          <w:rFonts w:hint="eastAsia"/>
        </w:rPr>
        <w:t>）”。</w:t>
      </w:r>
    </w:p>
    <w:p w:rsidR="00083525" w:rsidRDefault="00083525" w:rsidP="0004090F">
      <w:pPr>
        <w:pStyle w:val="6"/>
      </w:pPr>
      <w:r>
        <w:rPr>
          <w:rFonts w:hint="eastAsia"/>
        </w:rPr>
        <w:t>（三）操作步骤</w:t>
      </w:r>
    </w:p>
    <w:p w:rsidR="00083525" w:rsidRDefault="00083525" w:rsidP="00083525">
      <w:pPr>
        <w:pStyle w:val="a6"/>
      </w:pPr>
      <w:r>
        <w:rPr>
          <w:rFonts w:hint="eastAsia"/>
        </w:rPr>
        <w:t>1</w:t>
      </w:r>
      <w:r>
        <w:rPr>
          <w:rFonts w:hint="eastAsia"/>
        </w:rPr>
        <w:t>、用户选择系统导航－核算业务－手工挂账－挂账经办修改，或者输入业务代码</w:t>
      </w:r>
      <w:r>
        <w:rPr>
          <w:rFonts w:hint="eastAsia"/>
        </w:rPr>
        <w:t>7001</w:t>
      </w:r>
      <w:r>
        <w:rPr>
          <w:rFonts w:hint="eastAsia"/>
        </w:rPr>
        <w:t>，进入挂账经办修改界面。</w:t>
      </w:r>
    </w:p>
    <w:p w:rsidR="00083525" w:rsidRDefault="00083525" w:rsidP="00083525">
      <w:pPr>
        <w:pStyle w:val="a6"/>
      </w:pPr>
      <w:r>
        <w:rPr>
          <w:rFonts w:hint="eastAsia"/>
        </w:rPr>
        <w:t>2</w:t>
      </w:r>
      <w:r>
        <w:rPr>
          <w:rFonts w:hint="eastAsia"/>
        </w:rPr>
        <w:t>、输入查询条件，选择“查询</w:t>
      </w:r>
      <w:r>
        <w:rPr>
          <w:rFonts w:hint="eastAsia"/>
        </w:rPr>
        <w:t>5</w:t>
      </w:r>
      <w:r>
        <w:rPr>
          <w:rFonts w:hint="eastAsia"/>
        </w:rPr>
        <w:t>”按钮，系统列示待复核挂账交易列表。</w:t>
      </w:r>
    </w:p>
    <w:p w:rsidR="00083525" w:rsidRDefault="00083525" w:rsidP="00083525">
      <w:pPr>
        <w:pStyle w:val="a6"/>
      </w:pPr>
      <w:r>
        <w:rPr>
          <w:rFonts w:hint="eastAsia"/>
        </w:rPr>
        <w:t>3</w:t>
      </w:r>
      <w:r>
        <w:rPr>
          <w:rFonts w:hint="eastAsia"/>
        </w:rPr>
        <w:t>、选中某笔业务后点击“修改</w:t>
      </w:r>
      <w:r>
        <w:rPr>
          <w:rFonts w:hint="eastAsia"/>
        </w:rPr>
        <w:t>3</w:t>
      </w:r>
      <w:r>
        <w:rPr>
          <w:rFonts w:hint="eastAsia"/>
        </w:rPr>
        <w:t>”按钮，系统进入挂账经办修改画面。</w:t>
      </w:r>
    </w:p>
    <w:p w:rsidR="00083525" w:rsidRDefault="00083525" w:rsidP="00083525">
      <w:pPr>
        <w:pStyle w:val="a6"/>
      </w:pPr>
      <w:r>
        <w:rPr>
          <w:rFonts w:hint="eastAsia"/>
        </w:rPr>
        <w:t>4</w:t>
      </w:r>
      <w:r>
        <w:rPr>
          <w:rFonts w:hint="eastAsia"/>
        </w:rPr>
        <w:t>、在挂账经办修改画面中，可以修改各项挂账要素，修改完成后，点击“确定”，系统打印修改后的挂账单，经办人员将新打印的挂账单及附件一并交复核人员，原挂账单由经办人员手工销毁。</w:t>
      </w:r>
    </w:p>
    <w:p w:rsidR="00083525" w:rsidRDefault="00083525" w:rsidP="00083525">
      <w:pPr>
        <w:pStyle w:val="a6"/>
      </w:pPr>
      <w:r>
        <w:rPr>
          <w:rFonts w:hint="eastAsia"/>
        </w:rPr>
        <w:t>5</w:t>
      </w:r>
      <w:r>
        <w:rPr>
          <w:rFonts w:hint="eastAsia"/>
        </w:rPr>
        <w:t>、若在查询画面中（操作步骤</w:t>
      </w:r>
      <w:r>
        <w:rPr>
          <w:rFonts w:hint="eastAsia"/>
        </w:rPr>
        <w:t>2</w:t>
      </w:r>
      <w:r>
        <w:rPr>
          <w:rFonts w:hint="eastAsia"/>
        </w:rPr>
        <w:t>）选中某笔业务，并选择“取消</w:t>
      </w:r>
      <w:r>
        <w:rPr>
          <w:rFonts w:hint="eastAsia"/>
        </w:rPr>
        <w:t>1</w:t>
      </w:r>
      <w:r>
        <w:rPr>
          <w:rFonts w:hint="eastAsia"/>
        </w:rPr>
        <w:t>”按钮，系统则进入挂账经办取消画面。</w:t>
      </w:r>
    </w:p>
    <w:p w:rsidR="00083525" w:rsidRDefault="00083525" w:rsidP="00083525">
      <w:pPr>
        <w:pStyle w:val="a6"/>
      </w:pPr>
      <w:r>
        <w:rPr>
          <w:rFonts w:hint="eastAsia"/>
        </w:rPr>
        <w:t>6</w:t>
      </w:r>
      <w:r>
        <w:rPr>
          <w:rFonts w:hint="eastAsia"/>
        </w:rPr>
        <w:t>、经办人员确认取消此笔业务后，点击“确定</w:t>
      </w:r>
      <w:r>
        <w:rPr>
          <w:rFonts w:hint="eastAsia"/>
        </w:rPr>
        <w:t>1</w:t>
      </w:r>
      <w:r>
        <w:rPr>
          <w:rFonts w:hint="eastAsia"/>
        </w:rPr>
        <w:t>”，系统取消该笔挂账。</w:t>
      </w:r>
    </w:p>
    <w:p w:rsidR="00083525" w:rsidRDefault="00083525" w:rsidP="00083525">
      <w:pPr>
        <w:pStyle w:val="a6"/>
      </w:pPr>
      <w:r>
        <w:rPr>
          <w:rFonts w:hint="eastAsia"/>
        </w:rPr>
        <w:lastRenderedPageBreak/>
        <w:t>7</w:t>
      </w:r>
      <w:r>
        <w:rPr>
          <w:rFonts w:hint="eastAsia"/>
        </w:rPr>
        <w:t>、挂账业务取消后，原打印的挂账单由经办人员手工销毁。</w:t>
      </w:r>
    </w:p>
    <w:p w:rsidR="00083525" w:rsidRDefault="00083525" w:rsidP="0004090F">
      <w:pPr>
        <w:pStyle w:val="5"/>
        <w:jc w:val="left"/>
      </w:pPr>
      <w:bookmarkStart w:id="1631" w:name="_Toc183935549"/>
      <w:r>
        <w:rPr>
          <w:rFonts w:hint="eastAsia"/>
        </w:rPr>
        <w:t>五、挂账复核取消（业务代码</w:t>
      </w:r>
      <w:r>
        <w:rPr>
          <w:rFonts w:hint="eastAsia"/>
        </w:rPr>
        <w:t>7002</w:t>
      </w:r>
      <w:r>
        <w:rPr>
          <w:rFonts w:hint="eastAsia"/>
        </w:rPr>
        <w:t>）</w:t>
      </w:r>
      <w:bookmarkEnd w:id="1631"/>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对复核完成尚未授权的挂账业务进行取消。</w:t>
      </w:r>
    </w:p>
    <w:p w:rsidR="00083525" w:rsidRDefault="00083525" w:rsidP="00083525">
      <w:pPr>
        <w:pStyle w:val="6"/>
        <w:spacing w:line="360" w:lineRule="auto"/>
      </w:pPr>
      <w:r>
        <w:rPr>
          <w:rFonts w:hint="eastAsia"/>
        </w:rPr>
        <w:t>（二）操作要点</w:t>
      </w:r>
    </w:p>
    <w:p w:rsidR="00083525" w:rsidRDefault="00083525" w:rsidP="00083525">
      <w:pPr>
        <w:pStyle w:val="a6"/>
      </w:pPr>
      <w:r>
        <w:rPr>
          <w:rFonts w:hint="eastAsia"/>
        </w:rPr>
        <w:t>1</w:t>
      </w:r>
      <w:r>
        <w:rPr>
          <w:rFonts w:hint="eastAsia"/>
        </w:rPr>
        <w:t>、本功能操作范围：本人复核但尚未授权的手工挂账业务。</w:t>
      </w:r>
    </w:p>
    <w:p w:rsidR="00083525" w:rsidRDefault="00083525" w:rsidP="00083525">
      <w:pPr>
        <w:pStyle w:val="a6"/>
      </w:pPr>
      <w:r>
        <w:rPr>
          <w:rFonts w:hint="eastAsia"/>
        </w:rPr>
        <w:t>2</w:t>
      </w:r>
      <w:r>
        <w:rPr>
          <w:rFonts w:hint="eastAsia"/>
        </w:rPr>
        <w:t>、当查询条件为空时，系统列示所有本人复核后待授权的挂账单业务。</w:t>
      </w:r>
    </w:p>
    <w:p w:rsidR="00083525" w:rsidRDefault="00083525" w:rsidP="00083525">
      <w:pPr>
        <w:pStyle w:val="a6"/>
      </w:pPr>
      <w:r>
        <w:rPr>
          <w:rFonts w:hint="eastAsia"/>
        </w:rPr>
        <w:t>3</w:t>
      </w:r>
      <w:r>
        <w:rPr>
          <w:rFonts w:hint="eastAsia"/>
        </w:rPr>
        <w:t>、本功能只能取消挂账复核操作，不能修改挂账单要素。</w:t>
      </w:r>
    </w:p>
    <w:p w:rsidR="00083525" w:rsidRDefault="00083525" w:rsidP="00083525">
      <w:pPr>
        <w:pStyle w:val="6"/>
      </w:pPr>
      <w:r>
        <w:rPr>
          <w:rFonts w:hint="eastAsia"/>
        </w:rPr>
        <w:t>（三）操作步骤</w:t>
      </w:r>
    </w:p>
    <w:p w:rsidR="00083525" w:rsidRDefault="00083525" w:rsidP="00083525">
      <w:pPr>
        <w:pStyle w:val="a6"/>
      </w:pPr>
      <w:r>
        <w:rPr>
          <w:rFonts w:hint="eastAsia"/>
        </w:rPr>
        <w:t>1</w:t>
      </w:r>
      <w:r>
        <w:rPr>
          <w:rFonts w:hint="eastAsia"/>
        </w:rPr>
        <w:t>、用户选择系统导航－核算业务－手工挂账－挂账复核取消，或者输入业务代码</w:t>
      </w:r>
      <w:r>
        <w:rPr>
          <w:rFonts w:hint="eastAsia"/>
        </w:rPr>
        <w:t>7002</w:t>
      </w:r>
      <w:r>
        <w:rPr>
          <w:rFonts w:hint="eastAsia"/>
        </w:rPr>
        <w:t>，进入挂账复核取消界面。</w:t>
      </w:r>
    </w:p>
    <w:p w:rsidR="00083525" w:rsidRDefault="00083525" w:rsidP="00083525">
      <w:pPr>
        <w:pStyle w:val="a6"/>
      </w:pPr>
      <w:r>
        <w:rPr>
          <w:rFonts w:hint="eastAsia"/>
        </w:rPr>
        <w:t>2</w:t>
      </w:r>
      <w:r>
        <w:rPr>
          <w:rFonts w:hint="eastAsia"/>
        </w:rPr>
        <w:t>、输入查询条件，选择“查询</w:t>
      </w:r>
      <w:r>
        <w:rPr>
          <w:rFonts w:hint="eastAsia"/>
        </w:rPr>
        <w:t>5</w:t>
      </w:r>
      <w:r>
        <w:rPr>
          <w:rFonts w:hint="eastAsia"/>
        </w:rPr>
        <w:t>”按钮钮，系统列示挂账单列表。</w:t>
      </w:r>
    </w:p>
    <w:p w:rsidR="00083525" w:rsidRDefault="00083525" w:rsidP="00083525">
      <w:pPr>
        <w:pStyle w:val="a6"/>
      </w:pPr>
      <w:r>
        <w:rPr>
          <w:rFonts w:hint="eastAsia"/>
        </w:rPr>
        <w:t>3</w:t>
      </w:r>
      <w:r>
        <w:rPr>
          <w:rFonts w:hint="eastAsia"/>
        </w:rPr>
        <w:t>、选中某笔业务选择“取消</w:t>
      </w:r>
      <w:r>
        <w:rPr>
          <w:rFonts w:hint="eastAsia"/>
        </w:rPr>
        <w:t>1</w:t>
      </w:r>
      <w:r>
        <w:rPr>
          <w:rFonts w:hint="eastAsia"/>
        </w:rPr>
        <w:t>”按钮，系统切入挂账复核取消画面。</w:t>
      </w:r>
    </w:p>
    <w:p w:rsidR="00083525" w:rsidRDefault="00083525" w:rsidP="00083525">
      <w:pPr>
        <w:pStyle w:val="a6"/>
      </w:pPr>
      <w:r>
        <w:rPr>
          <w:rFonts w:hint="eastAsia"/>
        </w:rPr>
        <w:t>4</w:t>
      </w:r>
      <w:r>
        <w:rPr>
          <w:rFonts w:hint="eastAsia"/>
        </w:rPr>
        <w:t>、选择“确定</w:t>
      </w:r>
      <w:r>
        <w:rPr>
          <w:rFonts w:hint="eastAsia"/>
        </w:rPr>
        <w:t>1</w:t>
      </w:r>
      <w:r>
        <w:rPr>
          <w:rFonts w:hint="eastAsia"/>
        </w:rPr>
        <w:t>”按钮，系统将此业务状态置为“待复核”状态。</w:t>
      </w:r>
    </w:p>
    <w:p w:rsidR="00083525" w:rsidRDefault="00083525" w:rsidP="0004090F">
      <w:pPr>
        <w:pStyle w:val="5"/>
        <w:jc w:val="left"/>
      </w:pPr>
      <w:bookmarkStart w:id="1632" w:name="_Toc183935550"/>
      <w:r>
        <w:rPr>
          <w:rFonts w:hint="eastAsia"/>
        </w:rPr>
        <w:t>六、撤销挂账经办（业务代码</w:t>
      </w:r>
      <w:r>
        <w:rPr>
          <w:rFonts w:hint="eastAsia"/>
        </w:rPr>
        <w:t>7015</w:t>
      </w:r>
      <w:r>
        <w:rPr>
          <w:rFonts w:hint="eastAsia"/>
        </w:rPr>
        <w:t>）</w:t>
      </w:r>
      <w:bookmarkEnd w:id="1632"/>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对已授权生效的挂账单进行撤销（冲账）处理。</w:t>
      </w:r>
    </w:p>
    <w:p w:rsidR="00083525" w:rsidRDefault="00083525" w:rsidP="00083525">
      <w:pPr>
        <w:pStyle w:val="6"/>
        <w:spacing w:line="360" w:lineRule="auto"/>
      </w:pPr>
      <w:r>
        <w:rPr>
          <w:rFonts w:hint="eastAsia"/>
        </w:rPr>
        <w:t>（二）操作要点</w:t>
      </w:r>
    </w:p>
    <w:p w:rsidR="00083525" w:rsidRDefault="00083525" w:rsidP="00083525">
      <w:pPr>
        <w:pStyle w:val="a6"/>
      </w:pPr>
      <w:r>
        <w:rPr>
          <w:rFonts w:hint="eastAsia"/>
        </w:rPr>
        <w:t>1</w:t>
      </w:r>
      <w:r>
        <w:rPr>
          <w:rFonts w:hint="eastAsia"/>
        </w:rPr>
        <w:t>、本功能操作范围：原挂账业务经办机构。</w:t>
      </w:r>
    </w:p>
    <w:p w:rsidR="00083525" w:rsidRDefault="00083525" w:rsidP="00083525">
      <w:pPr>
        <w:pStyle w:val="a6"/>
      </w:pPr>
      <w:r>
        <w:rPr>
          <w:rFonts w:hint="eastAsia"/>
        </w:rPr>
        <w:t>2</w:t>
      </w:r>
      <w:r>
        <w:rPr>
          <w:rFonts w:hint="eastAsia"/>
        </w:rPr>
        <w:t>、撤销挂账的柜员可以不是原挂账的柜员。</w:t>
      </w:r>
    </w:p>
    <w:p w:rsidR="00083525" w:rsidRDefault="00083525" w:rsidP="00083525">
      <w:pPr>
        <w:pStyle w:val="a6"/>
      </w:pPr>
      <w:r>
        <w:rPr>
          <w:rFonts w:hint="eastAsia"/>
        </w:rPr>
        <w:t>3</w:t>
      </w:r>
      <w:r>
        <w:rPr>
          <w:rFonts w:hint="eastAsia"/>
        </w:rPr>
        <w:t>、撤销交易遵循冲账规则，且检查各类账户余额是否透支。</w:t>
      </w:r>
    </w:p>
    <w:p w:rsidR="00083525" w:rsidRDefault="00083525" w:rsidP="00083525">
      <w:pPr>
        <w:pStyle w:val="6"/>
      </w:pPr>
      <w:r>
        <w:rPr>
          <w:rFonts w:hint="eastAsia"/>
        </w:rPr>
        <w:t>（三）操作步骤</w:t>
      </w:r>
    </w:p>
    <w:p w:rsidR="00083525" w:rsidRDefault="00083525" w:rsidP="00083525">
      <w:pPr>
        <w:pStyle w:val="a6"/>
      </w:pPr>
      <w:r>
        <w:rPr>
          <w:rFonts w:hint="eastAsia"/>
        </w:rPr>
        <w:t>1</w:t>
      </w:r>
      <w:r>
        <w:rPr>
          <w:rFonts w:hint="eastAsia"/>
        </w:rPr>
        <w:t>、经办人员抽出专夹保管的挂账单，确认该笔业务需要进行冲账处理。</w:t>
      </w:r>
    </w:p>
    <w:p w:rsidR="00083525" w:rsidRDefault="00083525" w:rsidP="00083525">
      <w:pPr>
        <w:pStyle w:val="a6"/>
      </w:pPr>
      <w:r>
        <w:rPr>
          <w:rFonts w:hint="eastAsia"/>
        </w:rPr>
        <w:t>2</w:t>
      </w:r>
      <w:r>
        <w:rPr>
          <w:rFonts w:hint="eastAsia"/>
        </w:rPr>
        <w:t>、用户选择系统导航－核算业务－手工挂账－撤销挂账经办，或者输入</w:t>
      </w:r>
      <w:r>
        <w:rPr>
          <w:rFonts w:hint="eastAsia"/>
        </w:rPr>
        <w:lastRenderedPageBreak/>
        <w:t>业务代码</w:t>
      </w:r>
      <w:r>
        <w:rPr>
          <w:rFonts w:hint="eastAsia"/>
        </w:rPr>
        <w:t>7015</w:t>
      </w:r>
      <w:r>
        <w:rPr>
          <w:rFonts w:hint="eastAsia"/>
        </w:rPr>
        <w:t>，进入撤销挂账经办界面。</w:t>
      </w:r>
    </w:p>
    <w:p w:rsidR="00083525" w:rsidRDefault="00083525" w:rsidP="00083525">
      <w:pPr>
        <w:pStyle w:val="a6"/>
      </w:pPr>
      <w:r>
        <w:rPr>
          <w:rFonts w:hint="eastAsia"/>
        </w:rPr>
        <w:t>3</w:t>
      </w:r>
      <w:r>
        <w:rPr>
          <w:rFonts w:hint="eastAsia"/>
        </w:rPr>
        <w:t>、输入要撤销的挂账单编号，选择“查询</w:t>
      </w:r>
      <w:r>
        <w:rPr>
          <w:rFonts w:hint="eastAsia"/>
        </w:rPr>
        <w:t>5</w:t>
      </w:r>
      <w:r>
        <w:rPr>
          <w:rFonts w:hint="eastAsia"/>
        </w:rPr>
        <w:t>”按钮，系统显示挂账单。</w:t>
      </w:r>
    </w:p>
    <w:p w:rsidR="00083525" w:rsidRDefault="00083525" w:rsidP="00083525">
      <w:pPr>
        <w:pStyle w:val="a6"/>
      </w:pPr>
      <w:r>
        <w:rPr>
          <w:rFonts w:hint="eastAsia"/>
        </w:rPr>
        <w:t>4</w:t>
      </w:r>
      <w:r>
        <w:rPr>
          <w:rFonts w:hint="eastAsia"/>
        </w:rPr>
        <w:t>、选择“经办</w:t>
      </w:r>
      <w:r>
        <w:rPr>
          <w:rFonts w:hint="eastAsia"/>
        </w:rPr>
        <w:t>1</w:t>
      </w:r>
      <w:r>
        <w:rPr>
          <w:rFonts w:hint="eastAsia"/>
        </w:rPr>
        <w:t>”按钮，系统进入撤销挂账明细画面。</w:t>
      </w:r>
    </w:p>
    <w:p w:rsidR="00083525" w:rsidRDefault="00083525" w:rsidP="00083525">
      <w:pPr>
        <w:pStyle w:val="a6"/>
      </w:pPr>
      <w:r>
        <w:rPr>
          <w:rFonts w:hint="eastAsia"/>
        </w:rPr>
        <w:t>5</w:t>
      </w:r>
      <w:r>
        <w:rPr>
          <w:rFonts w:hint="eastAsia"/>
        </w:rPr>
        <w:t>、选择“确定</w:t>
      </w:r>
      <w:r>
        <w:rPr>
          <w:rFonts w:hint="eastAsia"/>
        </w:rPr>
        <w:t>1</w:t>
      </w:r>
      <w:r>
        <w:rPr>
          <w:rFonts w:hint="eastAsia"/>
        </w:rPr>
        <w:t>”按钮。</w:t>
      </w:r>
    </w:p>
    <w:p w:rsidR="00083525" w:rsidRDefault="00083525" w:rsidP="00083525">
      <w:pPr>
        <w:pStyle w:val="a6"/>
      </w:pPr>
      <w:r>
        <w:rPr>
          <w:rFonts w:hint="eastAsia"/>
        </w:rPr>
        <w:t>6</w:t>
      </w:r>
      <w:r>
        <w:rPr>
          <w:rFonts w:hint="eastAsia"/>
        </w:rPr>
        <w:t>、系统将该挂账单置为</w:t>
      </w:r>
      <w:r>
        <w:rPr>
          <w:rFonts w:hint="eastAsia"/>
        </w:rPr>
        <w:t xml:space="preserve"> </w:t>
      </w:r>
      <w:r>
        <w:rPr>
          <w:rFonts w:hint="eastAsia"/>
        </w:rPr>
        <w:t>“撤销待授权”状态，并打印“撤销挂账登记表”同原挂账单、撤销挂账说明等业务单据附件一并交</w:t>
      </w:r>
      <w:r>
        <w:rPr>
          <w:rFonts w:ascii="宋体" w:hint="eastAsia"/>
          <w:kern w:val="0"/>
          <w:szCs w:val="18"/>
          <w:lang w:val="zh-CN"/>
        </w:rPr>
        <w:t>授权人员授权</w:t>
      </w:r>
      <w:r>
        <w:rPr>
          <w:rFonts w:hint="eastAsia"/>
        </w:rPr>
        <w:t>。</w:t>
      </w:r>
    </w:p>
    <w:p w:rsidR="00083525" w:rsidRDefault="00083525" w:rsidP="00083525"/>
    <w:p w:rsidR="00083525" w:rsidRDefault="00083525" w:rsidP="0004090F">
      <w:pPr>
        <w:pStyle w:val="5"/>
        <w:jc w:val="left"/>
      </w:pPr>
      <w:bookmarkStart w:id="1633" w:name="_Toc183935551"/>
      <w:r>
        <w:rPr>
          <w:rFonts w:hint="eastAsia"/>
        </w:rPr>
        <w:t>七、撤销挂账授权（业务代码</w:t>
      </w:r>
      <w:r>
        <w:rPr>
          <w:rFonts w:hint="eastAsia"/>
        </w:rPr>
        <w:t>7017</w:t>
      </w:r>
      <w:r>
        <w:rPr>
          <w:rFonts w:hint="eastAsia"/>
        </w:rPr>
        <w:t>）</w:t>
      </w:r>
      <w:bookmarkEnd w:id="1633"/>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对已经完成的撤销挂账经办业务进行授权，授权后原挂账业务被撤销，相应账务冲销。</w:t>
      </w:r>
    </w:p>
    <w:p w:rsidR="00083525" w:rsidRDefault="00083525" w:rsidP="00083525">
      <w:pPr>
        <w:pStyle w:val="6"/>
        <w:spacing w:line="360" w:lineRule="auto"/>
      </w:pPr>
      <w:r>
        <w:rPr>
          <w:rFonts w:hint="eastAsia"/>
        </w:rPr>
        <w:t>（二）操作要点</w:t>
      </w:r>
    </w:p>
    <w:p w:rsidR="00083525" w:rsidRDefault="00083525" w:rsidP="00083525">
      <w:pPr>
        <w:pStyle w:val="a6"/>
      </w:pPr>
      <w:r>
        <w:rPr>
          <w:rFonts w:hint="eastAsia"/>
        </w:rPr>
        <w:t>1</w:t>
      </w:r>
      <w:r>
        <w:rPr>
          <w:rFonts w:hint="eastAsia"/>
        </w:rPr>
        <w:t>、本功能操作范围：原挂账业务机构。</w:t>
      </w:r>
    </w:p>
    <w:p w:rsidR="00083525" w:rsidRDefault="00083525" w:rsidP="00083525">
      <w:pPr>
        <w:pStyle w:val="a6"/>
      </w:pPr>
      <w:r>
        <w:rPr>
          <w:rFonts w:hint="eastAsia"/>
        </w:rPr>
        <w:t>2</w:t>
      </w:r>
      <w:r>
        <w:rPr>
          <w:rFonts w:hint="eastAsia"/>
        </w:rPr>
        <w:t>、当查询条件为空时，显示所有已待撤销挂账授权的交易。</w:t>
      </w:r>
    </w:p>
    <w:p w:rsidR="00083525" w:rsidRDefault="00083525" w:rsidP="00083525">
      <w:pPr>
        <w:pStyle w:val="6"/>
      </w:pPr>
      <w:r>
        <w:rPr>
          <w:rFonts w:hint="eastAsia"/>
        </w:rPr>
        <w:t>（三）操作步骤</w:t>
      </w:r>
    </w:p>
    <w:p w:rsidR="00083525" w:rsidRDefault="00083525" w:rsidP="00083525">
      <w:pPr>
        <w:pStyle w:val="a6"/>
      </w:pPr>
      <w:r>
        <w:rPr>
          <w:rFonts w:hint="eastAsia"/>
        </w:rPr>
        <w:t>1</w:t>
      </w:r>
      <w:r>
        <w:rPr>
          <w:rFonts w:hint="eastAsia"/>
        </w:rPr>
        <w:t>、用户选择系统导航－核算业务－手工挂账－撤销挂账授权，或者输入业务代码</w:t>
      </w:r>
      <w:r>
        <w:rPr>
          <w:rFonts w:hint="eastAsia"/>
        </w:rPr>
        <w:t>7017</w:t>
      </w:r>
      <w:r>
        <w:rPr>
          <w:rFonts w:hint="eastAsia"/>
        </w:rPr>
        <w:t>，进入撤销挂账授权界面。</w:t>
      </w:r>
    </w:p>
    <w:p w:rsidR="00083525" w:rsidRDefault="00083525" w:rsidP="00083525">
      <w:pPr>
        <w:pStyle w:val="a6"/>
      </w:pPr>
      <w:r>
        <w:rPr>
          <w:rFonts w:hint="eastAsia"/>
        </w:rPr>
        <w:t>2</w:t>
      </w:r>
      <w:r>
        <w:rPr>
          <w:rFonts w:hint="eastAsia"/>
        </w:rPr>
        <w:t>、输入查询条件，选择“查询</w:t>
      </w:r>
      <w:r>
        <w:rPr>
          <w:rFonts w:hint="eastAsia"/>
        </w:rPr>
        <w:t>5</w:t>
      </w:r>
      <w:r>
        <w:rPr>
          <w:rFonts w:hint="eastAsia"/>
        </w:rPr>
        <w:t>”按钮，系统列示待授权的挂账单列表。</w:t>
      </w:r>
    </w:p>
    <w:p w:rsidR="00083525" w:rsidRDefault="00083525" w:rsidP="00083525">
      <w:pPr>
        <w:pStyle w:val="a6"/>
      </w:pPr>
      <w:r>
        <w:rPr>
          <w:rFonts w:hint="eastAsia"/>
        </w:rPr>
        <w:t>3</w:t>
      </w:r>
      <w:r>
        <w:rPr>
          <w:rFonts w:hint="eastAsia"/>
        </w:rPr>
        <w:t>、选中某笔业务选择“授权</w:t>
      </w:r>
      <w:r>
        <w:rPr>
          <w:rFonts w:hint="eastAsia"/>
        </w:rPr>
        <w:t>1</w:t>
      </w:r>
      <w:r>
        <w:rPr>
          <w:rFonts w:hint="eastAsia"/>
        </w:rPr>
        <w:t>”按钮，系统进入撤销挂账业务明细画面。</w:t>
      </w:r>
    </w:p>
    <w:p w:rsidR="00083525" w:rsidRDefault="00083525" w:rsidP="00083525">
      <w:pPr>
        <w:pStyle w:val="a6"/>
      </w:pPr>
      <w:r>
        <w:rPr>
          <w:rFonts w:hint="eastAsia"/>
        </w:rPr>
        <w:t>4</w:t>
      </w:r>
      <w:r>
        <w:rPr>
          <w:rFonts w:hint="eastAsia"/>
        </w:rPr>
        <w:t>、选择“确定</w:t>
      </w:r>
      <w:r>
        <w:rPr>
          <w:rFonts w:hint="eastAsia"/>
        </w:rPr>
        <w:t>1</w:t>
      </w:r>
      <w:r>
        <w:rPr>
          <w:rFonts w:hint="eastAsia"/>
        </w:rPr>
        <w:t>”按钮。</w:t>
      </w:r>
    </w:p>
    <w:p w:rsidR="00083525" w:rsidRDefault="00083525" w:rsidP="00083525">
      <w:pPr>
        <w:pStyle w:val="a6"/>
      </w:pPr>
      <w:r>
        <w:rPr>
          <w:rFonts w:hint="eastAsia"/>
        </w:rPr>
        <w:t>5</w:t>
      </w:r>
      <w:r>
        <w:rPr>
          <w:rFonts w:hint="eastAsia"/>
        </w:rPr>
        <w:t>、授权成功，在“</w:t>
      </w:r>
      <w:r>
        <w:rPr>
          <w:rFonts w:ascii="宋体" w:hint="eastAsia"/>
          <w:kern w:val="0"/>
          <w:szCs w:val="18"/>
          <w:lang w:val="zh-CN"/>
        </w:rPr>
        <w:t>撤销挂账登记表”</w:t>
      </w:r>
      <w:r>
        <w:rPr>
          <w:rFonts w:hint="eastAsia"/>
        </w:rPr>
        <w:t>上签章后作为授权人员当日日结单据，与原挂账单及附带说明一并装订入当天业务单据。</w:t>
      </w:r>
    </w:p>
    <w:p w:rsidR="00083525" w:rsidRDefault="00083525" w:rsidP="00083525"/>
    <w:p w:rsidR="00083525" w:rsidRDefault="00083525" w:rsidP="0004090F">
      <w:pPr>
        <w:pStyle w:val="5"/>
        <w:jc w:val="left"/>
      </w:pPr>
      <w:bookmarkStart w:id="1634" w:name="_Toc183935552"/>
      <w:r>
        <w:rPr>
          <w:rFonts w:hint="eastAsia"/>
        </w:rPr>
        <w:lastRenderedPageBreak/>
        <w:t>八、撤销挂账经办取消（业务代码</w:t>
      </w:r>
      <w:r>
        <w:rPr>
          <w:rFonts w:hint="eastAsia"/>
        </w:rPr>
        <w:t>7011</w:t>
      </w:r>
      <w:r>
        <w:rPr>
          <w:rFonts w:hint="eastAsia"/>
        </w:rPr>
        <w:t>）</w:t>
      </w:r>
      <w:bookmarkEnd w:id="1634"/>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对已经经办完成的撤销挂账业务进行取消。</w:t>
      </w:r>
    </w:p>
    <w:p w:rsidR="00083525" w:rsidRDefault="00083525" w:rsidP="00083525">
      <w:pPr>
        <w:pStyle w:val="6"/>
        <w:spacing w:line="360" w:lineRule="auto"/>
      </w:pPr>
      <w:r>
        <w:rPr>
          <w:rFonts w:hint="eastAsia"/>
        </w:rPr>
        <w:t>（二）操作要点</w:t>
      </w:r>
    </w:p>
    <w:p w:rsidR="00083525" w:rsidRDefault="00083525" w:rsidP="00083525">
      <w:pPr>
        <w:pStyle w:val="a6"/>
      </w:pPr>
      <w:r>
        <w:rPr>
          <w:rFonts w:hint="eastAsia"/>
        </w:rPr>
        <w:t>1</w:t>
      </w:r>
      <w:r>
        <w:rPr>
          <w:rFonts w:hint="eastAsia"/>
        </w:rPr>
        <w:t>、本功能操作范围：原撤销挂账业务机构。</w:t>
      </w:r>
    </w:p>
    <w:p w:rsidR="00083525" w:rsidRDefault="00083525" w:rsidP="00083525">
      <w:pPr>
        <w:pStyle w:val="a6"/>
      </w:pPr>
      <w:r>
        <w:rPr>
          <w:rFonts w:hint="eastAsia"/>
        </w:rPr>
        <w:t>2</w:t>
      </w:r>
      <w:r>
        <w:rPr>
          <w:rFonts w:hint="eastAsia"/>
        </w:rPr>
        <w:t>、当查询条件为空时，系统列示所有撤销挂账经办成功的业务。</w:t>
      </w:r>
    </w:p>
    <w:p w:rsidR="00083525" w:rsidRDefault="00083525" w:rsidP="00083525">
      <w:pPr>
        <w:pStyle w:val="6"/>
      </w:pPr>
      <w:r>
        <w:rPr>
          <w:rFonts w:hint="eastAsia"/>
        </w:rPr>
        <w:t>（三）操作步骤</w:t>
      </w:r>
    </w:p>
    <w:p w:rsidR="00083525" w:rsidRDefault="00083525" w:rsidP="00083525">
      <w:pPr>
        <w:pStyle w:val="a6"/>
      </w:pPr>
      <w:r>
        <w:rPr>
          <w:rFonts w:hint="eastAsia"/>
        </w:rPr>
        <w:t>1</w:t>
      </w:r>
      <w:r>
        <w:rPr>
          <w:rFonts w:hint="eastAsia"/>
        </w:rPr>
        <w:t>、用户选择系统导航－核算业务－手工挂账－撤销挂账经办取消，或者输入业务代码</w:t>
      </w:r>
      <w:r>
        <w:rPr>
          <w:rFonts w:hint="eastAsia"/>
        </w:rPr>
        <w:t>7011</w:t>
      </w:r>
      <w:r>
        <w:rPr>
          <w:rFonts w:hint="eastAsia"/>
        </w:rPr>
        <w:t>，进入撤销挂账经办取消界面。</w:t>
      </w:r>
    </w:p>
    <w:p w:rsidR="00083525" w:rsidRDefault="00083525" w:rsidP="00083525">
      <w:pPr>
        <w:pStyle w:val="a6"/>
      </w:pPr>
      <w:r>
        <w:rPr>
          <w:rFonts w:hint="eastAsia"/>
        </w:rPr>
        <w:t>2</w:t>
      </w:r>
      <w:r>
        <w:rPr>
          <w:rFonts w:hint="eastAsia"/>
        </w:rPr>
        <w:t>、输入查询条件，选择“查询</w:t>
      </w:r>
      <w:r>
        <w:rPr>
          <w:rFonts w:hint="eastAsia"/>
        </w:rPr>
        <w:t>5</w:t>
      </w:r>
      <w:r>
        <w:rPr>
          <w:rFonts w:hint="eastAsia"/>
        </w:rPr>
        <w:t>”按钮，系统列示待授权的挂账撤销交易列表。</w:t>
      </w:r>
    </w:p>
    <w:p w:rsidR="00083525" w:rsidRDefault="00083525" w:rsidP="00083525">
      <w:pPr>
        <w:pStyle w:val="a6"/>
      </w:pPr>
      <w:r>
        <w:rPr>
          <w:rFonts w:hint="eastAsia"/>
        </w:rPr>
        <w:t>3</w:t>
      </w:r>
      <w:r>
        <w:rPr>
          <w:rFonts w:hint="eastAsia"/>
        </w:rPr>
        <w:t>、选中某笔业务选择“取消</w:t>
      </w:r>
      <w:r>
        <w:rPr>
          <w:rFonts w:hint="eastAsia"/>
        </w:rPr>
        <w:t>1</w:t>
      </w:r>
      <w:r>
        <w:rPr>
          <w:rFonts w:hint="eastAsia"/>
        </w:rPr>
        <w:t>”按钮，系统进入撤销挂账经办取消画面。</w:t>
      </w:r>
    </w:p>
    <w:p w:rsidR="00083525" w:rsidRDefault="00083525" w:rsidP="00083525">
      <w:pPr>
        <w:pStyle w:val="a6"/>
      </w:pPr>
      <w:r>
        <w:rPr>
          <w:rFonts w:hint="eastAsia"/>
        </w:rPr>
        <w:t>4</w:t>
      </w:r>
      <w:r>
        <w:rPr>
          <w:rFonts w:hint="eastAsia"/>
        </w:rPr>
        <w:t>、选择“确定</w:t>
      </w:r>
      <w:r>
        <w:rPr>
          <w:rFonts w:hint="eastAsia"/>
        </w:rPr>
        <w:t>1</w:t>
      </w:r>
      <w:r>
        <w:rPr>
          <w:rFonts w:hint="eastAsia"/>
        </w:rPr>
        <w:t>”按钮，系统取消该撤销挂账经办交易，并将原挂账单置为有效。</w:t>
      </w:r>
    </w:p>
    <w:p w:rsidR="00083525" w:rsidRDefault="00083525" w:rsidP="0004090F">
      <w:pPr>
        <w:pStyle w:val="5"/>
        <w:jc w:val="left"/>
      </w:pPr>
      <w:bookmarkStart w:id="1635" w:name="_Toc183935553"/>
      <w:r>
        <w:rPr>
          <w:rFonts w:hint="eastAsia"/>
        </w:rPr>
        <w:t>九、调整异地单边交易（业务代码</w:t>
      </w:r>
      <w:r>
        <w:rPr>
          <w:rFonts w:hint="eastAsia"/>
        </w:rPr>
        <w:t>7021</w:t>
      </w:r>
      <w:r>
        <w:rPr>
          <w:rFonts w:hint="eastAsia"/>
        </w:rPr>
        <w:t>）</w:t>
      </w:r>
      <w:bookmarkEnd w:id="1635"/>
    </w:p>
    <w:p w:rsidR="00083525" w:rsidRDefault="00083525" w:rsidP="00083525">
      <w:pPr>
        <w:pStyle w:val="6"/>
        <w:spacing w:line="360" w:lineRule="auto"/>
      </w:pPr>
      <w:r>
        <w:rPr>
          <w:rFonts w:hint="eastAsia"/>
        </w:rPr>
        <w:t>（一）功能介绍</w:t>
      </w:r>
    </w:p>
    <w:p w:rsidR="00083525" w:rsidRDefault="00083525" w:rsidP="00083525">
      <w:pPr>
        <w:ind w:firstLineChars="200" w:firstLine="480"/>
      </w:pPr>
      <w:r>
        <w:rPr>
          <w:rFonts w:hint="eastAsia"/>
        </w:rPr>
        <w:t>对因新旧系统对接引发的储蓄异地单边交易进行调整。</w:t>
      </w:r>
    </w:p>
    <w:p w:rsidR="00083525" w:rsidRDefault="00083525" w:rsidP="00083525">
      <w:pPr>
        <w:pStyle w:val="6"/>
        <w:spacing w:line="360" w:lineRule="auto"/>
      </w:pPr>
      <w:r>
        <w:rPr>
          <w:rFonts w:hint="eastAsia"/>
        </w:rPr>
        <w:t>（二）操作要点</w:t>
      </w:r>
    </w:p>
    <w:p w:rsidR="00083525" w:rsidRDefault="00083525" w:rsidP="00083525">
      <w:pPr>
        <w:ind w:firstLineChars="200" w:firstLine="480"/>
      </w:pPr>
      <w:r>
        <w:rPr>
          <w:rFonts w:hint="eastAsia"/>
        </w:rPr>
        <w:t>1</w:t>
      </w:r>
      <w:r>
        <w:rPr>
          <w:rFonts w:hint="eastAsia"/>
        </w:rPr>
        <w:t>、单边交易的调整是指发卡行直接调整客户的明细账或将单边交易挂账。</w:t>
      </w:r>
    </w:p>
    <w:p w:rsidR="00083525" w:rsidRDefault="00083525" w:rsidP="00083525">
      <w:pPr>
        <w:ind w:firstLineChars="200" w:firstLine="480"/>
      </w:pPr>
      <w:r>
        <w:rPr>
          <w:rFonts w:hint="eastAsia"/>
        </w:rPr>
        <w:t>2</w:t>
      </w:r>
      <w:r>
        <w:rPr>
          <w:rFonts w:hint="eastAsia"/>
        </w:rPr>
        <w:t>、本功能操作范围：有异地单边交易的发卡行。</w:t>
      </w:r>
    </w:p>
    <w:p w:rsidR="00083525" w:rsidRDefault="00083525" w:rsidP="00083525">
      <w:pPr>
        <w:ind w:firstLineChars="200" w:firstLine="480"/>
      </w:pPr>
      <w:r>
        <w:rPr>
          <w:rFonts w:hint="eastAsia"/>
        </w:rPr>
        <w:t>3</w:t>
      </w:r>
      <w:r>
        <w:rPr>
          <w:rFonts w:hint="eastAsia"/>
        </w:rPr>
        <w:t>、储蓄异地单边交易允许跨部门调整。</w:t>
      </w:r>
    </w:p>
    <w:p w:rsidR="00083525" w:rsidRDefault="00083525" w:rsidP="00083525">
      <w:pPr>
        <w:ind w:firstLineChars="200" w:firstLine="480"/>
      </w:pPr>
      <w:r>
        <w:rPr>
          <w:rFonts w:hint="eastAsia"/>
        </w:rPr>
        <w:t>4</w:t>
      </w:r>
      <w:r>
        <w:rPr>
          <w:rFonts w:hint="eastAsia"/>
        </w:rPr>
        <w:t>．储蓄异地单边交易的调整必须经主管授权。</w:t>
      </w:r>
    </w:p>
    <w:p w:rsidR="00083525" w:rsidRDefault="00083525" w:rsidP="00083525">
      <w:pPr>
        <w:ind w:firstLineChars="200" w:firstLine="480"/>
      </w:pPr>
      <w:r>
        <w:rPr>
          <w:rFonts w:hint="eastAsia"/>
        </w:rPr>
        <w:t>5</w:t>
      </w:r>
      <w:r>
        <w:rPr>
          <w:rFonts w:hint="eastAsia"/>
        </w:rPr>
        <w:t>、非上一工作日的单边交易，系统只允许做挂账调整，不能够直接调整客户账。</w:t>
      </w:r>
    </w:p>
    <w:p w:rsidR="00083525" w:rsidRDefault="00083525" w:rsidP="00083525">
      <w:pPr>
        <w:ind w:firstLineChars="200" w:firstLine="480"/>
      </w:pPr>
      <w:r>
        <w:rPr>
          <w:rFonts w:hint="eastAsia"/>
        </w:rPr>
        <w:t>6</w:t>
      </w:r>
      <w:r>
        <w:rPr>
          <w:rFonts w:hint="eastAsia"/>
        </w:rPr>
        <w:t>、储蓄异地单边交易的原因查明，若须本网点调整客户明细账的，发卡行</w:t>
      </w:r>
      <w:r>
        <w:rPr>
          <w:rFonts w:hint="eastAsia"/>
        </w:rPr>
        <w:lastRenderedPageBreak/>
        <w:t>储蓄主管需在异常交易处理表上签章并加盖储蓄业务章，交操作人员直接调整客户明细账或销记挂账单。</w:t>
      </w:r>
    </w:p>
    <w:p w:rsidR="00083525" w:rsidRDefault="00083525" w:rsidP="00083525">
      <w:pPr>
        <w:pStyle w:val="a6"/>
      </w:pPr>
      <w:r>
        <w:rPr>
          <w:rFonts w:hint="eastAsia"/>
        </w:rPr>
        <w:t xml:space="preserve">    7</w:t>
      </w:r>
      <w:r>
        <w:rPr>
          <w:rFonts w:hint="eastAsia"/>
        </w:rPr>
        <w:t>、业务操作要求，详见操作手册中的“储蓄异地代收付清算”部分。</w:t>
      </w:r>
    </w:p>
    <w:p w:rsidR="00083525" w:rsidRDefault="00083525" w:rsidP="00083525">
      <w:pPr>
        <w:pStyle w:val="6"/>
        <w:spacing w:line="360" w:lineRule="auto"/>
      </w:pPr>
      <w:r>
        <w:rPr>
          <w:rFonts w:hint="eastAsia"/>
        </w:rPr>
        <w:t>（三）操作步骤</w:t>
      </w:r>
    </w:p>
    <w:p w:rsidR="00083525" w:rsidRDefault="00083525" w:rsidP="00083525">
      <w:pPr>
        <w:ind w:firstLineChars="225" w:firstLine="540"/>
      </w:pPr>
      <w:r>
        <w:rPr>
          <w:rFonts w:hint="eastAsia"/>
        </w:rPr>
        <w:t>1</w:t>
      </w:r>
      <w:r>
        <w:rPr>
          <w:rFonts w:hint="eastAsia"/>
        </w:rPr>
        <w:t>、操作人员在“核算业务－手工挂账－调整异地单边交易”中输入上一工作日查询交易，选定需要调整的单边账交易后，点击“调整交易”。</w:t>
      </w:r>
    </w:p>
    <w:p w:rsidR="00083525" w:rsidRDefault="00083525" w:rsidP="00083525">
      <w:pPr>
        <w:ind w:firstLineChars="225" w:firstLine="540"/>
      </w:pPr>
      <w:r>
        <w:rPr>
          <w:rFonts w:hint="eastAsia"/>
        </w:rPr>
        <w:t>2</w:t>
      </w:r>
      <w:r>
        <w:rPr>
          <w:rFonts w:hint="eastAsia"/>
        </w:rPr>
        <w:t>、直接调整客户明细账：选择“钞汇标志”、将“是否调整客户账”指定为“是”，“确定”后授权，即可直接调账储蓄客户的明细账。</w:t>
      </w:r>
    </w:p>
    <w:p w:rsidR="00083525" w:rsidRDefault="00083525" w:rsidP="00083525">
      <w:pPr>
        <w:ind w:firstLineChars="225" w:firstLine="540"/>
      </w:pPr>
      <w:r>
        <w:rPr>
          <w:rFonts w:hint="eastAsia"/>
        </w:rPr>
        <w:t>3</w:t>
      </w:r>
      <w:r>
        <w:rPr>
          <w:rFonts w:hint="eastAsia"/>
        </w:rPr>
        <w:t>、挂账：选择“钞汇标志”，将“是否调整客户账”指定为“否”，“确定”后授权，系统自动将单边交易挂账，打印挂账单。</w:t>
      </w:r>
    </w:p>
    <w:p w:rsidR="00083525" w:rsidRDefault="00083525" w:rsidP="00083525">
      <w:pPr>
        <w:ind w:firstLineChars="225" w:firstLine="540"/>
      </w:pPr>
      <w:r>
        <w:rPr>
          <w:rFonts w:hint="eastAsia"/>
        </w:rPr>
        <w:t>4</w:t>
      </w:r>
      <w:r>
        <w:rPr>
          <w:rFonts w:hint="eastAsia"/>
        </w:rPr>
        <w:t>、销记挂账单：单边交易原因查明，则操作人员根据异常交易处理表和挂账单，在“核算业务－手工销账”中进行处理。</w:t>
      </w:r>
    </w:p>
    <w:p w:rsidR="00083525" w:rsidRDefault="00083525" w:rsidP="0004090F">
      <w:pPr>
        <w:pStyle w:val="4"/>
        <w:spacing w:before="156" w:after="156"/>
      </w:pPr>
      <w:bookmarkStart w:id="1636" w:name="_Toc85731250"/>
      <w:bookmarkStart w:id="1637" w:name="_Toc101929897"/>
      <w:bookmarkStart w:id="1638" w:name="_Toc180837355"/>
      <w:bookmarkStart w:id="1639" w:name="_Toc183935554"/>
      <w:bookmarkStart w:id="1640" w:name="_Toc186273637"/>
      <w:r>
        <w:rPr>
          <w:rFonts w:hint="eastAsia"/>
        </w:rPr>
        <w:t>第二节</w:t>
      </w:r>
      <w:r>
        <w:rPr>
          <w:rFonts w:hint="eastAsia"/>
        </w:rPr>
        <w:t xml:space="preserve">  </w:t>
      </w:r>
      <w:r>
        <w:rPr>
          <w:rFonts w:hint="eastAsia"/>
        </w:rPr>
        <w:t>销账业务</w:t>
      </w:r>
      <w:bookmarkEnd w:id="1636"/>
      <w:bookmarkEnd w:id="1637"/>
      <w:bookmarkEnd w:id="1638"/>
      <w:bookmarkEnd w:id="1639"/>
      <w:bookmarkEnd w:id="1640"/>
    </w:p>
    <w:p w:rsidR="00083525" w:rsidRDefault="00083525" w:rsidP="00083525">
      <w:pPr>
        <w:pStyle w:val="a6"/>
      </w:pPr>
      <w:r>
        <w:rPr>
          <w:rFonts w:hint="eastAsia"/>
        </w:rPr>
        <w:t>功能说明：</w:t>
      </w:r>
    </w:p>
    <w:p w:rsidR="00083525" w:rsidRDefault="00083525" w:rsidP="00083525">
      <w:pPr>
        <w:numPr>
          <w:ilvl w:val="0"/>
          <w:numId w:val="547"/>
        </w:numPr>
      </w:pPr>
      <w:r>
        <w:rPr>
          <w:rFonts w:hint="eastAsia"/>
        </w:rPr>
        <w:t>本功能模块用于应收应付款手工销账业务的处理，包括销账经办、复核、授权；撤销销账经办、授权等业务功能。</w:t>
      </w:r>
    </w:p>
    <w:p w:rsidR="00083525" w:rsidRDefault="00083525" w:rsidP="00083525">
      <w:pPr>
        <w:numPr>
          <w:ilvl w:val="0"/>
          <w:numId w:val="547"/>
        </w:numPr>
      </w:pPr>
      <w:r>
        <w:rPr>
          <w:rFonts w:hint="eastAsia"/>
        </w:rPr>
        <w:t>本功能适用于没有业务系统支持，只能手工进行销账的业务，对于付款户口，不检查支取依据，也不会对相应的重空凭证进行销号处理，因此，如果网点有相应业务系统支持，就不要使用手工销账的功能。</w:t>
      </w:r>
    </w:p>
    <w:p w:rsidR="00083525" w:rsidRDefault="00083525" w:rsidP="00083525">
      <w:pPr>
        <w:pStyle w:val="5"/>
        <w:jc w:val="left"/>
      </w:pPr>
      <w:bookmarkStart w:id="1641" w:name="_Toc183935555"/>
      <w:r>
        <w:rPr>
          <w:rFonts w:hint="eastAsia"/>
        </w:rPr>
        <w:t>一、销账经办（业务代码</w:t>
      </w:r>
      <w:r>
        <w:rPr>
          <w:rFonts w:hint="eastAsia"/>
        </w:rPr>
        <w:t>7045</w:t>
      </w:r>
      <w:r>
        <w:rPr>
          <w:rFonts w:hint="eastAsia"/>
        </w:rPr>
        <w:t>）</w:t>
      </w:r>
      <w:bookmarkEnd w:id="1641"/>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对原有的挂账单进行销账处理，也适用于挂账单的对销。</w:t>
      </w:r>
    </w:p>
    <w:p w:rsidR="00083525" w:rsidRDefault="00083525" w:rsidP="00083525">
      <w:pPr>
        <w:pStyle w:val="6"/>
        <w:spacing w:line="360" w:lineRule="auto"/>
      </w:pPr>
      <w:r>
        <w:rPr>
          <w:rFonts w:hint="eastAsia"/>
        </w:rPr>
        <w:t>（二）术语解释及参数说明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6480"/>
      </w:tblGrid>
      <w:tr w:rsidR="00083525">
        <w:tc>
          <w:tcPr>
            <w:tcW w:w="1800" w:type="dxa"/>
          </w:tcPr>
          <w:p w:rsidR="00083525" w:rsidRDefault="00083525" w:rsidP="00CE7FDA">
            <w:r>
              <w:rPr>
                <w:rFonts w:hint="eastAsia"/>
              </w:rPr>
              <w:t>挂账编号</w:t>
            </w:r>
          </w:p>
        </w:tc>
        <w:tc>
          <w:tcPr>
            <w:tcW w:w="6480" w:type="dxa"/>
          </w:tcPr>
          <w:p w:rsidR="00083525" w:rsidRDefault="00083525" w:rsidP="00CE7FDA">
            <w:r>
              <w:rPr>
                <w:rFonts w:hint="eastAsia"/>
              </w:rPr>
              <w:t>选定挂账单的编号</w:t>
            </w:r>
          </w:p>
        </w:tc>
      </w:tr>
      <w:tr w:rsidR="00083525">
        <w:tc>
          <w:tcPr>
            <w:tcW w:w="1800" w:type="dxa"/>
          </w:tcPr>
          <w:p w:rsidR="00083525" w:rsidRDefault="00083525" w:rsidP="00CE7FDA">
            <w:r>
              <w:rPr>
                <w:rFonts w:hint="eastAsia"/>
              </w:rPr>
              <w:t>凭证号码</w:t>
            </w:r>
          </w:p>
        </w:tc>
        <w:tc>
          <w:tcPr>
            <w:tcW w:w="6480" w:type="dxa"/>
          </w:tcPr>
          <w:p w:rsidR="00083525" w:rsidRDefault="00083525" w:rsidP="00CE7FDA">
            <w:r>
              <w:rPr>
                <w:rFonts w:hint="eastAsia"/>
              </w:rPr>
              <w:t>参考信息，非必输入项，可录入挂账业务或原挂账业务中所</w:t>
            </w:r>
            <w:r>
              <w:rPr>
                <w:rFonts w:hint="eastAsia"/>
              </w:rPr>
              <w:lastRenderedPageBreak/>
              <w:t>使用的凭证编号</w:t>
            </w:r>
          </w:p>
        </w:tc>
      </w:tr>
      <w:tr w:rsidR="00083525">
        <w:tc>
          <w:tcPr>
            <w:tcW w:w="1800" w:type="dxa"/>
          </w:tcPr>
          <w:p w:rsidR="00083525" w:rsidRDefault="00083525" w:rsidP="00CE7FDA">
            <w:r>
              <w:rPr>
                <w:rFonts w:hint="eastAsia"/>
              </w:rPr>
              <w:lastRenderedPageBreak/>
              <w:t>现转标志</w:t>
            </w:r>
          </w:p>
        </w:tc>
        <w:tc>
          <w:tcPr>
            <w:tcW w:w="6480" w:type="dxa"/>
          </w:tcPr>
          <w:p w:rsidR="00083525" w:rsidRDefault="00083525" w:rsidP="00CE7FDA">
            <w:pPr>
              <w:tabs>
                <w:tab w:val="left" w:pos="72"/>
              </w:tabs>
            </w:pPr>
            <w:r>
              <w:rPr>
                <w:rFonts w:hint="eastAsia"/>
              </w:rPr>
              <w:t>1</w:t>
            </w:r>
            <w:r>
              <w:rPr>
                <w:rFonts w:hint="eastAsia"/>
              </w:rPr>
              <w:t>、表明此笔挂账是以现金的方式形成还是以转账的方式形成。</w:t>
            </w:r>
          </w:p>
          <w:p w:rsidR="00083525" w:rsidRDefault="00083525" w:rsidP="00CE7FDA">
            <w:r>
              <w:rPr>
                <w:rFonts w:hint="eastAsia"/>
              </w:rPr>
              <w:t>2</w:t>
            </w:r>
            <w:r>
              <w:rPr>
                <w:rFonts w:hint="eastAsia"/>
              </w:rPr>
              <w:t>、本录入项可选的项目为</w:t>
            </w:r>
            <w:r>
              <w:rPr>
                <w:rFonts w:hint="eastAsia"/>
              </w:rPr>
              <w:t>1</w:t>
            </w:r>
            <w:r>
              <w:rPr>
                <w:rFonts w:hint="eastAsia"/>
              </w:rPr>
              <w:t>－现金、</w:t>
            </w:r>
            <w:r>
              <w:rPr>
                <w:rFonts w:hint="eastAsia"/>
              </w:rPr>
              <w:t>2</w:t>
            </w:r>
            <w:r>
              <w:rPr>
                <w:rFonts w:hint="eastAsia"/>
              </w:rPr>
              <w:t>－转账。</w:t>
            </w:r>
          </w:p>
        </w:tc>
      </w:tr>
      <w:tr w:rsidR="00083525">
        <w:tc>
          <w:tcPr>
            <w:tcW w:w="1800" w:type="dxa"/>
          </w:tcPr>
          <w:p w:rsidR="00083525" w:rsidRDefault="00083525" w:rsidP="00CE7FDA">
            <w:r>
              <w:rPr>
                <w:rFonts w:hint="eastAsia"/>
              </w:rPr>
              <w:t>起息日</w:t>
            </w:r>
          </w:p>
        </w:tc>
        <w:tc>
          <w:tcPr>
            <w:tcW w:w="6480" w:type="dxa"/>
          </w:tcPr>
          <w:p w:rsidR="00083525" w:rsidRDefault="00083525" w:rsidP="00CE7FDA">
            <w:r>
              <w:rPr>
                <w:rFonts w:hint="eastAsia"/>
              </w:rPr>
              <w:t>如果起息日小于当前工作日，此笔业务作为冲补账处理（国际业务中倒起息业务除外）</w:t>
            </w:r>
          </w:p>
        </w:tc>
      </w:tr>
      <w:tr w:rsidR="00083525">
        <w:tc>
          <w:tcPr>
            <w:tcW w:w="1800" w:type="dxa"/>
          </w:tcPr>
          <w:p w:rsidR="00083525" w:rsidRDefault="00083525" w:rsidP="00CE7FDA">
            <w:r>
              <w:rPr>
                <w:rFonts w:hint="eastAsia"/>
              </w:rPr>
              <w:t>对方户口号</w:t>
            </w:r>
          </w:p>
        </w:tc>
        <w:tc>
          <w:tcPr>
            <w:tcW w:w="6480" w:type="dxa"/>
          </w:tcPr>
          <w:p w:rsidR="00083525" w:rsidRDefault="00083525" w:rsidP="00CE7FDA">
            <w:r>
              <w:rPr>
                <w:rFonts w:hint="eastAsia"/>
              </w:rPr>
              <w:t>指销账时所对应的户口号，如果选择了现金方式，对方户口号可以不输入。</w:t>
            </w:r>
          </w:p>
        </w:tc>
      </w:tr>
      <w:tr w:rsidR="00083525">
        <w:tc>
          <w:tcPr>
            <w:tcW w:w="1800" w:type="dxa"/>
          </w:tcPr>
          <w:p w:rsidR="00083525" w:rsidRDefault="00083525" w:rsidP="00CE7FDA">
            <w:r>
              <w:rPr>
                <w:rFonts w:hint="eastAsia"/>
              </w:rPr>
              <w:t>账户</w:t>
            </w:r>
          </w:p>
        </w:tc>
        <w:tc>
          <w:tcPr>
            <w:tcW w:w="6480" w:type="dxa"/>
          </w:tcPr>
          <w:p w:rsidR="00083525" w:rsidRDefault="00083525" w:rsidP="00CE7FDA">
            <w:r>
              <w:rPr>
                <w:rFonts w:hint="eastAsia"/>
              </w:rPr>
              <w:t>“对方户口号”下的账户，仅限户口下的活期账户。</w:t>
            </w:r>
          </w:p>
        </w:tc>
      </w:tr>
      <w:tr w:rsidR="00083525">
        <w:tc>
          <w:tcPr>
            <w:tcW w:w="1800" w:type="dxa"/>
          </w:tcPr>
          <w:p w:rsidR="00083525" w:rsidRDefault="00083525" w:rsidP="00CE7FDA">
            <w:r>
              <w:rPr>
                <w:rFonts w:hint="eastAsia"/>
              </w:rPr>
              <w:t>摘要</w:t>
            </w:r>
          </w:p>
        </w:tc>
        <w:tc>
          <w:tcPr>
            <w:tcW w:w="6480" w:type="dxa"/>
          </w:tcPr>
          <w:p w:rsidR="00083525" w:rsidRDefault="00083525" w:rsidP="00CE7FDA">
            <w:r>
              <w:rPr>
                <w:rFonts w:hint="eastAsia"/>
              </w:rPr>
              <w:t>必输项，输入相应的摘要代码</w:t>
            </w:r>
          </w:p>
        </w:tc>
      </w:tr>
      <w:tr w:rsidR="00083525">
        <w:tc>
          <w:tcPr>
            <w:tcW w:w="1800" w:type="dxa"/>
          </w:tcPr>
          <w:p w:rsidR="00083525" w:rsidRDefault="00083525" w:rsidP="00CE7FDA">
            <w:r>
              <w:rPr>
                <w:rFonts w:hint="eastAsia"/>
              </w:rPr>
              <w:t>备注</w:t>
            </w:r>
          </w:p>
        </w:tc>
        <w:tc>
          <w:tcPr>
            <w:tcW w:w="6480" w:type="dxa"/>
          </w:tcPr>
          <w:p w:rsidR="00083525" w:rsidRDefault="00083525" w:rsidP="00CE7FDA">
            <w:r>
              <w:rPr>
                <w:rFonts w:hint="eastAsia"/>
              </w:rPr>
              <w:t>参考信息，录入其他需要说明的信息</w:t>
            </w:r>
          </w:p>
        </w:tc>
      </w:tr>
      <w:tr w:rsidR="00083525">
        <w:tc>
          <w:tcPr>
            <w:tcW w:w="1800" w:type="dxa"/>
          </w:tcPr>
          <w:p w:rsidR="00083525" w:rsidRDefault="00083525" w:rsidP="00CE7FDA">
            <w:r>
              <w:rPr>
                <w:rFonts w:hint="eastAsia"/>
              </w:rPr>
              <w:t>挂账单对销</w:t>
            </w:r>
          </w:p>
        </w:tc>
        <w:tc>
          <w:tcPr>
            <w:tcW w:w="6480" w:type="dxa"/>
          </w:tcPr>
          <w:p w:rsidR="00083525" w:rsidRDefault="00083525" w:rsidP="00CE7FDA">
            <w:r>
              <w:rPr>
                <w:rFonts w:hint="eastAsia"/>
              </w:rPr>
              <w:t>指两个挂账方向相反的挂账单，在查明原因后，将挂账金额进行对销</w:t>
            </w:r>
          </w:p>
        </w:tc>
      </w:tr>
    </w:tbl>
    <w:p w:rsidR="00083525" w:rsidRDefault="00083525" w:rsidP="00083525"/>
    <w:p w:rsidR="00083525" w:rsidRDefault="00083525" w:rsidP="00083525">
      <w:pPr>
        <w:pStyle w:val="6"/>
        <w:spacing w:line="360" w:lineRule="auto"/>
      </w:pPr>
      <w:r>
        <w:rPr>
          <w:rFonts w:hint="eastAsia"/>
        </w:rPr>
        <w:t>（三）操作画面</w:t>
      </w:r>
    </w:p>
    <w:p w:rsidR="00083525" w:rsidRDefault="0004090F" w:rsidP="00083525">
      <w:r>
        <w:rPr>
          <w:rFonts w:hint="eastAsia"/>
          <w:noProof/>
        </w:rPr>
        <w:drawing>
          <wp:inline distT="0" distB="0" distL="0" distR="0">
            <wp:extent cx="5267325" cy="3667125"/>
            <wp:effectExtent l="1905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538" cstate="print"/>
                    <a:srcRect/>
                    <a:stretch>
                      <a:fillRect/>
                    </a:stretch>
                  </pic:blipFill>
                  <pic:spPr bwMode="auto">
                    <a:xfrm>
                      <a:off x="0" y="0"/>
                      <a:ext cx="5267325" cy="3667125"/>
                    </a:xfrm>
                    <a:prstGeom prst="rect">
                      <a:avLst/>
                    </a:prstGeom>
                    <a:noFill/>
                    <a:ln w="9525">
                      <a:noFill/>
                      <a:miter lim="800000"/>
                      <a:headEnd/>
                      <a:tailEnd/>
                    </a:ln>
                  </pic:spPr>
                </pic:pic>
              </a:graphicData>
            </a:graphic>
          </wp:inline>
        </w:drawing>
      </w:r>
    </w:p>
    <w:p w:rsidR="00083525" w:rsidRDefault="00083525" w:rsidP="00083525">
      <w:pPr>
        <w:pStyle w:val="6"/>
      </w:pPr>
      <w:r>
        <w:rPr>
          <w:rFonts w:hint="eastAsia"/>
        </w:rPr>
        <w:lastRenderedPageBreak/>
        <w:t>（四）操作步骤</w:t>
      </w:r>
    </w:p>
    <w:p w:rsidR="00083525" w:rsidRDefault="00083525" w:rsidP="00083525">
      <w:pPr>
        <w:pStyle w:val="a6"/>
      </w:pPr>
      <w:r>
        <w:rPr>
          <w:rFonts w:hint="eastAsia"/>
        </w:rPr>
        <w:t>1</w:t>
      </w:r>
      <w:r>
        <w:rPr>
          <w:rFonts w:hint="eastAsia"/>
        </w:rPr>
        <w:t>、经办人员抽出专夹保管的挂账单，确认需对该挂账业务需要进行销账处理。</w:t>
      </w:r>
    </w:p>
    <w:p w:rsidR="00083525" w:rsidRDefault="00083525" w:rsidP="00083525">
      <w:pPr>
        <w:pStyle w:val="a6"/>
      </w:pPr>
      <w:r>
        <w:rPr>
          <w:rFonts w:hint="eastAsia"/>
        </w:rPr>
        <w:t>2</w:t>
      </w:r>
      <w:r>
        <w:rPr>
          <w:rFonts w:hint="eastAsia"/>
        </w:rPr>
        <w:t>、用户选</w:t>
      </w:r>
      <w:r>
        <w:rPr>
          <w:rFonts w:hint="eastAsia"/>
          <w:bCs/>
        </w:rPr>
        <w:t>择系统导航－核算业务－手工销账－</w:t>
      </w:r>
      <w:r>
        <w:rPr>
          <w:rFonts w:hint="eastAsia"/>
        </w:rPr>
        <w:t>销账经办</w:t>
      </w:r>
      <w:r>
        <w:rPr>
          <w:rFonts w:hint="eastAsia"/>
          <w:bCs/>
        </w:rPr>
        <w:t>，或者输入业务代码</w:t>
      </w:r>
      <w:r>
        <w:rPr>
          <w:rFonts w:hint="eastAsia"/>
        </w:rPr>
        <w:t>7045</w:t>
      </w:r>
      <w:r>
        <w:rPr>
          <w:rFonts w:hint="eastAsia"/>
        </w:rPr>
        <w:t>，进入销账经办界面。</w:t>
      </w:r>
    </w:p>
    <w:p w:rsidR="00083525" w:rsidRDefault="00083525" w:rsidP="00083525">
      <w:pPr>
        <w:pStyle w:val="a6"/>
        <w:rPr>
          <w:bCs/>
        </w:rPr>
      </w:pPr>
      <w:r>
        <w:rPr>
          <w:rFonts w:hint="eastAsia"/>
          <w:bCs/>
        </w:rPr>
        <w:t>3</w:t>
      </w:r>
      <w:r>
        <w:rPr>
          <w:rFonts w:hint="eastAsia"/>
          <w:bCs/>
        </w:rPr>
        <w:t>、输入</w:t>
      </w:r>
      <w:r>
        <w:rPr>
          <w:rFonts w:hint="eastAsia"/>
        </w:rPr>
        <w:t>挂账编号</w:t>
      </w:r>
      <w:r>
        <w:rPr>
          <w:rFonts w:hint="eastAsia"/>
          <w:bCs/>
        </w:rPr>
        <w:t>，选择“查询</w:t>
      </w:r>
      <w:r>
        <w:rPr>
          <w:rFonts w:hint="eastAsia"/>
          <w:bCs/>
        </w:rPr>
        <w:t>5</w:t>
      </w:r>
      <w:r>
        <w:rPr>
          <w:rFonts w:hint="eastAsia"/>
          <w:bCs/>
        </w:rPr>
        <w:t>”按钮，系统列示挂账单，选定挂账单后，点击经办，进入销账经办画面。</w:t>
      </w:r>
    </w:p>
    <w:p w:rsidR="00083525" w:rsidRDefault="00083525" w:rsidP="00083525">
      <w:pPr>
        <w:pStyle w:val="a6"/>
        <w:rPr>
          <w:bCs/>
        </w:rPr>
      </w:pPr>
      <w:r>
        <w:rPr>
          <w:rFonts w:hint="eastAsia"/>
          <w:bCs/>
        </w:rPr>
        <w:t>4</w:t>
      </w:r>
      <w:r>
        <w:rPr>
          <w:rFonts w:hint="eastAsia"/>
          <w:bCs/>
        </w:rPr>
        <w:t>、输入“交易金额”、“现转标志”、“对方户口号”、“账户”、“摘要码”等相关信息。</w:t>
      </w:r>
    </w:p>
    <w:p w:rsidR="00083525" w:rsidRDefault="00083525" w:rsidP="00083525">
      <w:pPr>
        <w:pStyle w:val="a6"/>
      </w:pPr>
      <w:r>
        <w:rPr>
          <w:rFonts w:hint="eastAsia"/>
          <w:bCs/>
        </w:rPr>
        <w:t>5</w:t>
      </w:r>
      <w:r>
        <w:rPr>
          <w:rFonts w:hint="eastAsia"/>
          <w:bCs/>
        </w:rPr>
        <w:t>、选择</w:t>
      </w:r>
      <w:r>
        <w:rPr>
          <w:rFonts w:hint="eastAsia"/>
        </w:rPr>
        <w:t>“确定</w:t>
      </w:r>
      <w:r>
        <w:rPr>
          <w:rFonts w:hint="eastAsia"/>
        </w:rPr>
        <w:t>1</w:t>
      </w:r>
      <w:r>
        <w:rPr>
          <w:rFonts w:hint="eastAsia"/>
        </w:rPr>
        <w:t>”按钮。</w:t>
      </w:r>
    </w:p>
    <w:p w:rsidR="00083525" w:rsidRDefault="00083525" w:rsidP="00083525">
      <w:pPr>
        <w:pStyle w:val="a6"/>
        <w:rPr>
          <w:bCs/>
        </w:rPr>
      </w:pPr>
      <w:r>
        <w:rPr>
          <w:rFonts w:hint="eastAsia"/>
        </w:rPr>
        <w:t>6</w:t>
      </w:r>
      <w:r>
        <w:rPr>
          <w:rFonts w:hint="eastAsia"/>
        </w:rPr>
        <w:t>、系统将</w:t>
      </w:r>
      <w:r>
        <w:rPr>
          <w:rFonts w:hint="eastAsia"/>
          <w:bCs/>
        </w:rPr>
        <w:t>此业务置为待复核状态，并打印“销账单”。</w:t>
      </w:r>
    </w:p>
    <w:p w:rsidR="00083525" w:rsidRDefault="00083525" w:rsidP="00083525">
      <w:pPr>
        <w:pStyle w:val="a6"/>
      </w:pPr>
      <w:r>
        <w:rPr>
          <w:rFonts w:hint="eastAsia"/>
          <w:bCs/>
        </w:rPr>
        <w:t>7</w:t>
      </w:r>
      <w:r>
        <w:rPr>
          <w:rFonts w:hint="eastAsia"/>
          <w:bCs/>
        </w:rPr>
        <w:t>、在销账单</w:t>
      </w:r>
      <w:r>
        <w:rPr>
          <w:rFonts w:hint="eastAsia"/>
        </w:rPr>
        <w:t>上签章后与销账业务凭证和原挂账单一并交复核人员。</w:t>
      </w:r>
    </w:p>
    <w:p w:rsidR="00083525" w:rsidRDefault="00083525" w:rsidP="00083525">
      <w:pPr>
        <w:pStyle w:val="a6"/>
      </w:pPr>
      <w:r>
        <w:rPr>
          <w:rFonts w:hint="eastAsia"/>
        </w:rPr>
        <w:t>8</w:t>
      </w:r>
      <w:r>
        <w:rPr>
          <w:rFonts w:hint="eastAsia"/>
        </w:rPr>
        <w:t>、若因设备原因造成销账单打印失败，可在“销账经办修改</w:t>
      </w:r>
      <w:r>
        <w:rPr>
          <w:rFonts w:hint="eastAsia"/>
        </w:rPr>
        <w:t>7041</w:t>
      </w:r>
      <w:r>
        <w:rPr>
          <w:rFonts w:hint="eastAsia"/>
        </w:rPr>
        <w:t>”中取消该笔销账业务，再重新录入。</w:t>
      </w:r>
    </w:p>
    <w:p w:rsidR="00083525" w:rsidRDefault="00083525" w:rsidP="00083525">
      <w:pPr>
        <w:pStyle w:val="6"/>
        <w:spacing w:line="360" w:lineRule="auto"/>
      </w:pPr>
      <w:r>
        <w:rPr>
          <w:rFonts w:hint="eastAsia"/>
        </w:rPr>
        <w:t>（五）操作要点</w:t>
      </w:r>
    </w:p>
    <w:p w:rsidR="00083525" w:rsidRDefault="00083525" w:rsidP="00083525">
      <w:pPr>
        <w:ind w:firstLineChars="225" w:firstLine="540"/>
      </w:pPr>
      <w:r>
        <w:rPr>
          <w:rFonts w:hint="eastAsia"/>
        </w:rPr>
        <w:t>1</w:t>
      </w:r>
      <w:r>
        <w:rPr>
          <w:rFonts w:hint="eastAsia"/>
        </w:rPr>
        <w:t>、挂账单所属机构范围：按照权限配置，可以在本机构、本分行或一级分行内进行处理，其中：“本分行”指用户所在分行范围，例如南京分行，下属有无锡分行，如果南京分行营业部的用户有此权限，则可以操作南京分行同城机构的账户，但不能操作无锡分行机构的账户；“一级分行内”指可以在一级分行内进行操作，如果南京分行营业部的用户有此权限，则可以操作无锡分行机构的账户。</w:t>
      </w:r>
    </w:p>
    <w:p w:rsidR="00083525" w:rsidRDefault="00083525" w:rsidP="00083525">
      <w:pPr>
        <w:ind w:firstLineChars="225" w:firstLine="540"/>
      </w:pPr>
      <w:r>
        <w:rPr>
          <w:rFonts w:hint="eastAsia"/>
        </w:rPr>
        <w:t>2</w:t>
      </w:r>
      <w:r>
        <w:rPr>
          <w:rFonts w:hint="eastAsia"/>
        </w:rPr>
        <w:t>、可以全额或部分金额对原挂账单销账。</w:t>
      </w:r>
    </w:p>
    <w:p w:rsidR="00083525" w:rsidRDefault="00083525" w:rsidP="00083525">
      <w:pPr>
        <w:ind w:firstLineChars="225" w:firstLine="540"/>
      </w:pPr>
      <w:r>
        <w:rPr>
          <w:rFonts w:hint="eastAsia"/>
        </w:rPr>
        <w:t>3</w:t>
      </w:r>
      <w:r>
        <w:rPr>
          <w:rFonts w:hint="eastAsia"/>
        </w:rPr>
        <w:t>、销账后原挂账单做销账单的附件；部分金额销账的，系统提示打印挂账余额变动后的挂账单，专夹保管。</w:t>
      </w:r>
    </w:p>
    <w:p w:rsidR="00083525" w:rsidRDefault="00083525" w:rsidP="00083525">
      <w:pPr>
        <w:pStyle w:val="a6"/>
        <w:ind w:firstLineChars="225" w:firstLine="540"/>
      </w:pPr>
      <w:r>
        <w:rPr>
          <w:rFonts w:hint="eastAsia"/>
        </w:rPr>
        <w:t>4</w:t>
      </w:r>
      <w:r>
        <w:rPr>
          <w:rFonts w:hint="eastAsia"/>
        </w:rPr>
        <w:t>、对方户口按照权限配置，可以在本机构、本分行或一级分行内进行处理，其中：“本分行”指用户所在分行范围，例如南京分行，下属有无锡分行，如果南京分行营业部的用户有此权限，则可以操作南京分行同城机构的账户，但不能操作无锡分行机构的账户；“一级分行内”指可以在一级分行内进行操作，如果南京分行营业部的用户有此权限，则</w:t>
      </w:r>
      <w:r>
        <w:rPr>
          <w:rFonts w:hint="eastAsia"/>
        </w:rPr>
        <w:lastRenderedPageBreak/>
        <w:t>可以操作无锡分行机构的账户。</w:t>
      </w:r>
    </w:p>
    <w:p w:rsidR="00083525" w:rsidRDefault="00083525" w:rsidP="00083525">
      <w:pPr>
        <w:pStyle w:val="a6"/>
        <w:ind w:firstLineChars="225" w:firstLine="540"/>
      </w:pPr>
      <w:r>
        <w:rPr>
          <w:rFonts w:hint="eastAsia"/>
        </w:rPr>
        <w:t>5</w:t>
      </w:r>
      <w:r>
        <w:rPr>
          <w:rFonts w:hint="eastAsia"/>
        </w:rPr>
        <w:t>、对方户口号的录入规则：</w:t>
      </w:r>
    </w:p>
    <w:p w:rsidR="00083525" w:rsidRDefault="00083525" w:rsidP="00083525">
      <w:pPr>
        <w:pStyle w:val="a6"/>
        <w:ind w:firstLineChars="225" w:firstLine="540"/>
      </w:pPr>
      <w:r>
        <w:rPr>
          <w:rFonts w:hint="eastAsia"/>
        </w:rPr>
        <w:t>（</w:t>
      </w:r>
      <w:r>
        <w:rPr>
          <w:rFonts w:hint="eastAsia"/>
        </w:rPr>
        <w:t>1</w:t>
      </w:r>
      <w:r>
        <w:rPr>
          <w:rFonts w:hint="eastAsia"/>
        </w:rPr>
        <w:t>）</w:t>
      </w:r>
      <w:r>
        <w:rPr>
          <w:rFonts w:hint="eastAsia"/>
        </w:rPr>
        <w:tab/>
      </w:r>
      <w:r>
        <w:rPr>
          <w:rFonts w:hint="eastAsia"/>
        </w:rPr>
        <w:t>现转标志为“现金”，应收款销账（收现金）时，分为方式一：同步收现金，不用输入户口号，通过</w:t>
      </w:r>
      <w:r w:rsidR="0004090F">
        <w:rPr>
          <w:rFonts w:hint="eastAsia"/>
          <w:noProof/>
        </w:rPr>
        <w:drawing>
          <wp:inline distT="0" distB="0" distL="0" distR="0">
            <wp:extent cx="714375" cy="238125"/>
            <wp:effectExtent l="19050" t="0" r="952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535"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rPr>
          <w:rFonts w:hint="eastAsia"/>
        </w:rPr>
        <w:t>按钮调用收现金功能；方式二：异步收现金，输入现金单号，</w:t>
      </w:r>
      <w:r>
        <w:rPr>
          <w:rFonts w:hint="eastAsia"/>
        </w:rPr>
        <w:t xml:space="preserve"> </w:t>
      </w:r>
      <w:r w:rsidR="0004090F">
        <w:rPr>
          <w:rFonts w:hint="eastAsia"/>
          <w:noProof/>
        </w:rPr>
        <w:drawing>
          <wp:inline distT="0" distB="0" distL="0" distR="0">
            <wp:extent cx="714375" cy="238125"/>
            <wp:effectExtent l="1905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535"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rPr>
          <w:rFonts w:hint="eastAsia"/>
        </w:rPr>
        <w:t>按钮不可用。</w:t>
      </w:r>
    </w:p>
    <w:p w:rsidR="00083525" w:rsidRDefault="00083525" w:rsidP="00083525">
      <w:pPr>
        <w:pStyle w:val="a6"/>
        <w:ind w:firstLineChars="225" w:firstLine="540"/>
      </w:pPr>
      <w:r>
        <w:rPr>
          <w:rFonts w:hint="eastAsia"/>
        </w:rPr>
        <w:t>（</w:t>
      </w:r>
      <w:r>
        <w:rPr>
          <w:rFonts w:hint="eastAsia"/>
        </w:rPr>
        <w:t>2</w:t>
      </w:r>
      <w:r>
        <w:rPr>
          <w:rFonts w:hint="eastAsia"/>
        </w:rPr>
        <w:t>）</w:t>
      </w:r>
      <w:r>
        <w:rPr>
          <w:rFonts w:hint="eastAsia"/>
        </w:rPr>
        <w:tab/>
      </w:r>
      <w:r>
        <w:rPr>
          <w:rFonts w:hint="eastAsia"/>
        </w:rPr>
        <w:t>应付款现金方式销账（付现金）时不用输入对方户口号，“现转标志”必须选择为“现金”，业务授权完成后，系统打印现金单，按照现金单付现的流程完成付现金销账的业务。</w:t>
      </w:r>
    </w:p>
    <w:p w:rsidR="00083525" w:rsidRDefault="00083525" w:rsidP="00083525">
      <w:pPr>
        <w:pStyle w:val="a6"/>
        <w:ind w:firstLineChars="225" w:firstLine="540"/>
      </w:pPr>
      <w:r>
        <w:rPr>
          <w:rFonts w:hint="eastAsia"/>
        </w:rPr>
        <w:t>（</w:t>
      </w:r>
      <w:r>
        <w:rPr>
          <w:rFonts w:hint="eastAsia"/>
        </w:rPr>
        <w:t>3</w:t>
      </w:r>
      <w:r>
        <w:rPr>
          <w:rFonts w:hint="eastAsia"/>
        </w:rPr>
        <w:t>）</w:t>
      </w:r>
      <w:r>
        <w:rPr>
          <w:rFonts w:hint="eastAsia"/>
        </w:rPr>
        <w:tab/>
      </w:r>
      <w:r>
        <w:rPr>
          <w:rFonts w:hint="eastAsia"/>
        </w:rPr>
        <w:t>与其他挂账单对销时，对方户口号可以为其他挂账单号，但录入时，挂账单编号前必须加</w:t>
      </w:r>
      <w:r>
        <w:rPr>
          <w:rFonts w:hint="eastAsia"/>
        </w:rPr>
        <w:t>P</w:t>
      </w:r>
      <w:r>
        <w:rPr>
          <w:rFonts w:hint="eastAsia"/>
        </w:rPr>
        <w:t>。对方户口号中录入挂账单单号时，与需要销账的挂账单不能相同。</w:t>
      </w:r>
    </w:p>
    <w:p w:rsidR="00083525" w:rsidRDefault="00083525" w:rsidP="00083525">
      <w:pPr>
        <w:pStyle w:val="a6"/>
        <w:ind w:firstLineChars="225" w:firstLine="540"/>
      </w:pPr>
      <w:r>
        <w:rPr>
          <w:rFonts w:hint="eastAsia"/>
        </w:rPr>
        <w:t>（</w:t>
      </w:r>
      <w:r>
        <w:rPr>
          <w:rFonts w:hint="eastAsia"/>
        </w:rPr>
        <w:t>4</w:t>
      </w:r>
      <w:r>
        <w:rPr>
          <w:rFonts w:hint="eastAsia"/>
        </w:rPr>
        <w:t>）</w:t>
      </w:r>
      <w:r>
        <w:rPr>
          <w:rFonts w:hint="eastAsia"/>
        </w:rPr>
        <w:tab/>
      </w:r>
      <w:r>
        <w:rPr>
          <w:rFonts w:hint="eastAsia"/>
        </w:rPr>
        <w:t>如果该户口从属的客户为黑名单客户，系统提示要求确认并现场授权。</w:t>
      </w:r>
    </w:p>
    <w:p w:rsidR="00083525" w:rsidRDefault="00083525" w:rsidP="00083525">
      <w:pPr>
        <w:pStyle w:val="a6"/>
        <w:ind w:firstLineChars="225" w:firstLine="540"/>
      </w:pPr>
      <w:r>
        <w:rPr>
          <w:rFonts w:hint="eastAsia"/>
        </w:rPr>
        <w:t>（</w:t>
      </w:r>
      <w:r>
        <w:rPr>
          <w:rFonts w:hint="eastAsia"/>
        </w:rPr>
        <w:t>5</w:t>
      </w:r>
      <w:r>
        <w:rPr>
          <w:rFonts w:hint="eastAsia"/>
        </w:rPr>
        <w:t>）</w:t>
      </w:r>
      <w:r>
        <w:rPr>
          <w:rFonts w:hint="eastAsia"/>
        </w:rPr>
        <w:tab/>
      </w:r>
      <w:r>
        <w:rPr>
          <w:rFonts w:hint="eastAsia"/>
        </w:rPr>
        <w:t>不能直接输入系统标志为“销账系统”的内部户口号。</w:t>
      </w:r>
    </w:p>
    <w:p w:rsidR="00083525" w:rsidRDefault="00083525" w:rsidP="00083525">
      <w:pPr>
        <w:pStyle w:val="a6"/>
        <w:ind w:firstLineChars="225" w:firstLine="540"/>
      </w:pPr>
      <w:r>
        <w:rPr>
          <w:rFonts w:hint="eastAsia"/>
        </w:rPr>
        <w:t>（</w:t>
      </w:r>
      <w:r>
        <w:rPr>
          <w:rFonts w:hint="eastAsia"/>
        </w:rPr>
        <w:t>6</w:t>
      </w:r>
      <w:r>
        <w:rPr>
          <w:rFonts w:hint="eastAsia"/>
        </w:rPr>
        <w:t>）</w:t>
      </w:r>
      <w:r>
        <w:rPr>
          <w:rFonts w:hint="eastAsia"/>
        </w:rPr>
        <w:tab/>
      </w:r>
      <w:r>
        <w:rPr>
          <w:rFonts w:hint="eastAsia"/>
        </w:rPr>
        <w:t>不能直接输入系统标志为“现金系统”的内部户口号。</w:t>
      </w:r>
    </w:p>
    <w:p w:rsidR="00083525" w:rsidRDefault="00083525" w:rsidP="00083525">
      <w:pPr>
        <w:pStyle w:val="a6"/>
        <w:ind w:firstLineChars="225" w:firstLine="540"/>
      </w:pPr>
      <w:r>
        <w:rPr>
          <w:rFonts w:hint="eastAsia"/>
        </w:rPr>
        <w:t>（</w:t>
      </w:r>
      <w:r>
        <w:rPr>
          <w:rFonts w:hint="eastAsia"/>
        </w:rPr>
        <w:t>7</w:t>
      </w:r>
      <w:r>
        <w:rPr>
          <w:rFonts w:hint="eastAsia"/>
        </w:rPr>
        <w:t>）</w:t>
      </w:r>
      <w:r>
        <w:rPr>
          <w:rFonts w:hint="eastAsia"/>
        </w:rPr>
        <w:tab/>
      </w:r>
      <w:r>
        <w:rPr>
          <w:rFonts w:hint="eastAsia"/>
        </w:rPr>
        <w:t>对方户口号如果为“禁止手工入账”的内部户口，则无法对其进行销账操作。</w:t>
      </w:r>
    </w:p>
    <w:p w:rsidR="00083525" w:rsidRDefault="00083525" w:rsidP="00083525">
      <w:pPr>
        <w:pStyle w:val="a6"/>
        <w:ind w:firstLineChars="225" w:firstLine="540"/>
      </w:pPr>
      <w:r>
        <w:rPr>
          <w:rFonts w:hint="eastAsia"/>
        </w:rPr>
        <w:t>6</w:t>
      </w:r>
      <w:r>
        <w:rPr>
          <w:rFonts w:hint="eastAsia"/>
        </w:rPr>
        <w:t>、发生跨机构使用挂账单销账时，应提前通知原挂账机构，并由原挂账机构提供挂账单复印件，销账后，将销账结果通知原挂账机构，由其在原挂账单上注明。次日，原挂账机构在“挂账单跨机构使用查询（</w:t>
      </w:r>
      <w:r>
        <w:rPr>
          <w:rFonts w:hint="eastAsia"/>
        </w:rPr>
        <w:t>7028</w:t>
      </w:r>
      <w:r>
        <w:rPr>
          <w:rFonts w:hint="eastAsia"/>
        </w:rPr>
        <w:t>）”中查询并打印“其他机构使用本机构挂账单清单”，核对销账业务，并凭此取出原专夹保管的挂账单，装订在上日业务单据后备查。</w:t>
      </w:r>
    </w:p>
    <w:p w:rsidR="00083525" w:rsidRDefault="00083525" w:rsidP="00083525">
      <w:pPr>
        <w:pStyle w:val="5"/>
        <w:jc w:val="left"/>
      </w:pPr>
      <w:bookmarkStart w:id="1642" w:name="_Toc183935556"/>
      <w:r>
        <w:rPr>
          <w:rFonts w:hint="eastAsia"/>
        </w:rPr>
        <w:t>二、销账复核（业务代码</w:t>
      </w:r>
      <w:r>
        <w:rPr>
          <w:rFonts w:hint="eastAsia"/>
        </w:rPr>
        <w:t>7046</w:t>
      </w:r>
      <w:r>
        <w:rPr>
          <w:rFonts w:hint="eastAsia"/>
        </w:rPr>
        <w:t>）</w:t>
      </w:r>
      <w:bookmarkEnd w:id="1642"/>
    </w:p>
    <w:p w:rsidR="00083525" w:rsidRDefault="00083525" w:rsidP="00083525">
      <w:pPr>
        <w:pStyle w:val="6"/>
        <w:spacing w:line="360" w:lineRule="auto"/>
      </w:pPr>
      <w:r>
        <w:rPr>
          <w:rFonts w:hint="eastAsia"/>
        </w:rPr>
        <w:t>（一）功能介绍</w:t>
      </w:r>
    </w:p>
    <w:p w:rsidR="00083525" w:rsidRDefault="00083525" w:rsidP="00083525">
      <w:pPr>
        <w:pStyle w:val="a6"/>
        <w:rPr>
          <w:rFonts w:ascii="宋体"/>
        </w:rPr>
      </w:pPr>
      <w:r>
        <w:rPr>
          <w:rFonts w:hint="eastAsia"/>
        </w:rPr>
        <w:t>对经办完成的销账业务进行复核。</w:t>
      </w:r>
    </w:p>
    <w:p w:rsidR="00083525" w:rsidRDefault="00083525" w:rsidP="00083525">
      <w:pPr>
        <w:pStyle w:val="6"/>
        <w:spacing w:line="360" w:lineRule="auto"/>
      </w:pPr>
      <w:r>
        <w:rPr>
          <w:rFonts w:hint="eastAsia"/>
        </w:rPr>
        <w:lastRenderedPageBreak/>
        <w:t>（二）操作要点</w:t>
      </w:r>
    </w:p>
    <w:p w:rsidR="00083525" w:rsidRDefault="00083525" w:rsidP="00083525">
      <w:pPr>
        <w:pStyle w:val="a6"/>
      </w:pPr>
      <w:r>
        <w:rPr>
          <w:rFonts w:hint="eastAsia"/>
        </w:rPr>
        <w:t>1</w:t>
      </w:r>
      <w:r>
        <w:rPr>
          <w:rFonts w:hint="eastAsia"/>
        </w:rPr>
        <w:t>、复核人员首先审核销账单与所附单据业务是否一致，销账是否合理，对方户口是否正确，是否经过相应的审批。</w:t>
      </w:r>
    </w:p>
    <w:p w:rsidR="00083525" w:rsidRDefault="00083525" w:rsidP="00083525">
      <w:pPr>
        <w:pStyle w:val="a6"/>
      </w:pPr>
      <w:r>
        <w:rPr>
          <w:rFonts w:hint="eastAsia"/>
        </w:rPr>
        <w:t>2</w:t>
      </w:r>
      <w:r>
        <w:rPr>
          <w:rFonts w:hint="eastAsia"/>
        </w:rPr>
        <w:t>、销账复核人员与销账经办人员应在同一机构。</w:t>
      </w:r>
    </w:p>
    <w:p w:rsidR="00083525" w:rsidRDefault="00083525" w:rsidP="00083525">
      <w:pPr>
        <w:pStyle w:val="a6"/>
      </w:pPr>
      <w:r>
        <w:rPr>
          <w:rFonts w:hint="eastAsia"/>
        </w:rPr>
        <w:t>3</w:t>
      </w:r>
      <w:r>
        <w:rPr>
          <w:rFonts w:hint="eastAsia"/>
        </w:rPr>
        <w:t>、当查询条件为空时，系统列示所有已经办待复核的销账业务。</w:t>
      </w:r>
    </w:p>
    <w:p w:rsidR="00083525" w:rsidRDefault="00083525" w:rsidP="00083525">
      <w:pPr>
        <w:pStyle w:val="6"/>
      </w:pPr>
      <w:r>
        <w:rPr>
          <w:rFonts w:hint="eastAsia"/>
        </w:rPr>
        <w:t>（三）操作步骤</w:t>
      </w:r>
    </w:p>
    <w:p w:rsidR="00083525" w:rsidRDefault="00083525" w:rsidP="00083525">
      <w:pPr>
        <w:pStyle w:val="a6"/>
      </w:pPr>
      <w:r>
        <w:rPr>
          <w:rFonts w:hint="eastAsia"/>
        </w:rPr>
        <w:t>1</w:t>
      </w:r>
      <w:r>
        <w:rPr>
          <w:rFonts w:hint="eastAsia"/>
        </w:rPr>
        <w:t>、用户选择系统导航－核算业务－手工销账－销账复核，或者输入业务代码</w:t>
      </w:r>
      <w:r>
        <w:rPr>
          <w:rFonts w:hint="eastAsia"/>
        </w:rPr>
        <w:t>7046</w:t>
      </w:r>
      <w:r>
        <w:rPr>
          <w:rFonts w:hint="eastAsia"/>
        </w:rPr>
        <w:t>，进入销账复核界面。</w:t>
      </w:r>
    </w:p>
    <w:p w:rsidR="00083525" w:rsidRDefault="00083525" w:rsidP="00083525">
      <w:pPr>
        <w:pStyle w:val="a6"/>
      </w:pPr>
      <w:r>
        <w:rPr>
          <w:rFonts w:hint="eastAsia"/>
        </w:rPr>
        <w:t>2</w:t>
      </w:r>
      <w:r>
        <w:rPr>
          <w:rFonts w:hint="eastAsia"/>
        </w:rPr>
        <w:t>、输入查询条件，选择“查询</w:t>
      </w:r>
      <w:r>
        <w:rPr>
          <w:rFonts w:hint="eastAsia"/>
        </w:rPr>
        <w:t>5</w:t>
      </w:r>
      <w:r>
        <w:rPr>
          <w:rFonts w:hint="eastAsia"/>
        </w:rPr>
        <w:t>”按钮，系统列示相关信息。</w:t>
      </w:r>
    </w:p>
    <w:p w:rsidR="00083525" w:rsidRDefault="00083525" w:rsidP="00083525">
      <w:pPr>
        <w:pStyle w:val="a6"/>
      </w:pPr>
      <w:r>
        <w:rPr>
          <w:rFonts w:hint="eastAsia"/>
        </w:rPr>
        <w:t>3</w:t>
      </w:r>
      <w:r>
        <w:rPr>
          <w:rFonts w:hint="eastAsia"/>
        </w:rPr>
        <w:t>、选中某笔业务选择“复核</w:t>
      </w:r>
      <w:r>
        <w:rPr>
          <w:rFonts w:hint="eastAsia"/>
        </w:rPr>
        <w:t>1</w:t>
      </w:r>
      <w:r>
        <w:rPr>
          <w:rFonts w:hint="eastAsia"/>
        </w:rPr>
        <w:t>”按钮，系统进入销账复核画面。</w:t>
      </w:r>
    </w:p>
    <w:p w:rsidR="00083525" w:rsidRDefault="00083525" w:rsidP="00083525">
      <w:pPr>
        <w:pStyle w:val="a6"/>
      </w:pPr>
      <w:r>
        <w:rPr>
          <w:rFonts w:hint="eastAsia"/>
        </w:rPr>
        <w:t>4</w:t>
      </w:r>
      <w:r>
        <w:rPr>
          <w:rFonts w:hint="eastAsia"/>
        </w:rPr>
        <w:t>、输入“交易金额”、“对方户口号”等相关信息。</w:t>
      </w:r>
    </w:p>
    <w:p w:rsidR="00083525" w:rsidRDefault="00083525" w:rsidP="00083525">
      <w:pPr>
        <w:pStyle w:val="a6"/>
      </w:pPr>
      <w:r>
        <w:rPr>
          <w:rFonts w:hint="eastAsia"/>
        </w:rPr>
        <w:t>5</w:t>
      </w:r>
      <w:r>
        <w:rPr>
          <w:rFonts w:hint="eastAsia"/>
        </w:rPr>
        <w:t>、选择“确定</w:t>
      </w:r>
      <w:r>
        <w:rPr>
          <w:rFonts w:hint="eastAsia"/>
        </w:rPr>
        <w:t>1</w:t>
      </w:r>
      <w:r>
        <w:rPr>
          <w:rFonts w:hint="eastAsia"/>
        </w:rPr>
        <w:t>”按钮。</w:t>
      </w:r>
    </w:p>
    <w:p w:rsidR="00083525" w:rsidRDefault="00083525" w:rsidP="00083525">
      <w:pPr>
        <w:pStyle w:val="a6"/>
      </w:pPr>
      <w:r>
        <w:rPr>
          <w:rFonts w:hint="eastAsia"/>
        </w:rPr>
        <w:t>6</w:t>
      </w:r>
      <w:r>
        <w:rPr>
          <w:rFonts w:hint="eastAsia"/>
        </w:rPr>
        <w:t>、系统将此业务置为待授权状态。</w:t>
      </w:r>
    </w:p>
    <w:p w:rsidR="00083525" w:rsidRDefault="00083525" w:rsidP="00083525">
      <w:pPr>
        <w:pStyle w:val="a6"/>
      </w:pPr>
      <w:r>
        <w:rPr>
          <w:rFonts w:hint="eastAsia"/>
        </w:rPr>
        <w:t>7</w:t>
      </w:r>
      <w:r>
        <w:rPr>
          <w:rFonts w:hint="eastAsia"/>
        </w:rPr>
        <w:t>、在销账单上签章后与原始凭证、原挂账单一并交授权人员。</w:t>
      </w:r>
    </w:p>
    <w:p w:rsidR="00083525" w:rsidRDefault="00083525" w:rsidP="00083525">
      <w:pPr>
        <w:pStyle w:val="5"/>
        <w:jc w:val="left"/>
      </w:pPr>
      <w:bookmarkStart w:id="1643" w:name="_Toc183935557"/>
      <w:r>
        <w:rPr>
          <w:rFonts w:hint="eastAsia"/>
        </w:rPr>
        <w:t>三、销账授权（业务代码</w:t>
      </w:r>
      <w:r>
        <w:rPr>
          <w:rFonts w:hint="eastAsia"/>
        </w:rPr>
        <w:t>7047</w:t>
      </w:r>
      <w:r>
        <w:rPr>
          <w:rFonts w:hint="eastAsia"/>
        </w:rPr>
        <w:t>）</w:t>
      </w:r>
      <w:bookmarkEnd w:id="1643"/>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对复核完成的销账业务进行授权。</w:t>
      </w:r>
    </w:p>
    <w:p w:rsidR="00083525" w:rsidRDefault="00083525" w:rsidP="00083525">
      <w:pPr>
        <w:pStyle w:val="6"/>
        <w:spacing w:line="360" w:lineRule="auto"/>
      </w:pPr>
      <w:r>
        <w:rPr>
          <w:rFonts w:hint="eastAsia"/>
        </w:rPr>
        <w:t>（二）操作要点</w:t>
      </w:r>
    </w:p>
    <w:p w:rsidR="00083525" w:rsidRDefault="00083525" w:rsidP="00083525">
      <w:pPr>
        <w:pStyle w:val="a6"/>
      </w:pPr>
      <w:r>
        <w:rPr>
          <w:rFonts w:hint="eastAsia"/>
        </w:rPr>
        <w:t>1</w:t>
      </w:r>
      <w:r>
        <w:rPr>
          <w:rFonts w:hint="eastAsia"/>
        </w:rPr>
        <w:t>、销账授权人员须与销账经办、复核人员在同一机构。</w:t>
      </w:r>
    </w:p>
    <w:p w:rsidR="00083525" w:rsidRDefault="00083525" w:rsidP="00083525">
      <w:pPr>
        <w:pStyle w:val="a6"/>
      </w:pPr>
      <w:r>
        <w:rPr>
          <w:rFonts w:hint="eastAsia"/>
        </w:rPr>
        <w:t>2</w:t>
      </w:r>
      <w:r>
        <w:rPr>
          <w:rFonts w:hint="eastAsia"/>
        </w:rPr>
        <w:t>、当查询条件为空时，系统列示所有已复核待授权的销账业务。</w:t>
      </w:r>
    </w:p>
    <w:p w:rsidR="00083525" w:rsidRDefault="00083525" w:rsidP="00083525">
      <w:pPr>
        <w:pStyle w:val="a6"/>
      </w:pPr>
      <w:r>
        <w:rPr>
          <w:rFonts w:hint="eastAsia"/>
        </w:rPr>
        <w:t>3</w:t>
      </w:r>
      <w:r>
        <w:rPr>
          <w:rFonts w:hint="eastAsia"/>
        </w:rPr>
        <w:t>、应付款类挂账采用付现金方式销账时，本功能操作完成后，系统生成付款现金单。</w:t>
      </w:r>
    </w:p>
    <w:p w:rsidR="00083525" w:rsidRDefault="00083525" w:rsidP="00083525">
      <w:pPr>
        <w:pStyle w:val="6"/>
      </w:pPr>
      <w:r>
        <w:rPr>
          <w:rFonts w:hint="eastAsia"/>
        </w:rPr>
        <w:t>（三）操作步骤</w:t>
      </w:r>
    </w:p>
    <w:p w:rsidR="00083525" w:rsidRDefault="00083525" w:rsidP="00083525">
      <w:pPr>
        <w:pStyle w:val="a6"/>
      </w:pPr>
      <w:r>
        <w:rPr>
          <w:rFonts w:hint="eastAsia"/>
        </w:rPr>
        <w:t>1</w:t>
      </w:r>
      <w:r>
        <w:rPr>
          <w:rFonts w:hint="eastAsia"/>
        </w:rPr>
        <w:t>、用户选择系统导航－核算业务－手工销账－销账授权，或者输入业务代码</w:t>
      </w:r>
      <w:r>
        <w:rPr>
          <w:rFonts w:hint="eastAsia"/>
        </w:rPr>
        <w:t>7047</w:t>
      </w:r>
      <w:r>
        <w:rPr>
          <w:rFonts w:hint="eastAsia"/>
        </w:rPr>
        <w:t>，进入销账授权界面。</w:t>
      </w:r>
    </w:p>
    <w:p w:rsidR="00083525" w:rsidRDefault="00083525" w:rsidP="00083525">
      <w:pPr>
        <w:pStyle w:val="a6"/>
      </w:pPr>
      <w:r>
        <w:rPr>
          <w:rFonts w:hint="eastAsia"/>
        </w:rPr>
        <w:t>2</w:t>
      </w:r>
      <w:r>
        <w:rPr>
          <w:rFonts w:hint="eastAsia"/>
        </w:rPr>
        <w:t>、输入查询条件，选择“查询</w:t>
      </w:r>
      <w:r>
        <w:rPr>
          <w:rFonts w:hint="eastAsia"/>
        </w:rPr>
        <w:t>5</w:t>
      </w:r>
      <w:r>
        <w:rPr>
          <w:rFonts w:hint="eastAsia"/>
        </w:rPr>
        <w:t>”按钮，系统列示相关信息。</w:t>
      </w:r>
    </w:p>
    <w:p w:rsidR="00083525" w:rsidRDefault="00083525" w:rsidP="00083525">
      <w:pPr>
        <w:pStyle w:val="a6"/>
      </w:pPr>
      <w:r>
        <w:rPr>
          <w:rFonts w:hint="eastAsia"/>
        </w:rPr>
        <w:lastRenderedPageBreak/>
        <w:t>3</w:t>
      </w:r>
      <w:r>
        <w:rPr>
          <w:rFonts w:hint="eastAsia"/>
        </w:rPr>
        <w:t>、选中某笔业务选择“授权</w:t>
      </w:r>
      <w:r>
        <w:rPr>
          <w:rFonts w:hint="eastAsia"/>
        </w:rPr>
        <w:t>1</w:t>
      </w:r>
      <w:r>
        <w:rPr>
          <w:rFonts w:hint="eastAsia"/>
        </w:rPr>
        <w:t>”钮，系统进入下一画面。</w:t>
      </w:r>
    </w:p>
    <w:p w:rsidR="00083525" w:rsidRDefault="00083525" w:rsidP="00083525">
      <w:pPr>
        <w:pStyle w:val="a6"/>
      </w:pPr>
      <w:r>
        <w:rPr>
          <w:rFonts w:hint="eastAsia"/>
        </w:rPr>
        <w:t>4</w:t>
      </w:r>
      <w:r>
        <w:rPr>
          <w:rFonts w:hint="eastAsia"/>
        </w:rPr>
        <w:t>、选择“确定</w:t>
      </w:r>
      <w:r>
        <w:rPr>
          <w:rFonts w:hint="eastAsia"/>
        </w:rPr>
        <w:t>1</w:t>
      </w:r>
      <w:r>
        <w:rPr>
          <w:rFonts w:hint="eastAsia"/>
        </w:rPr>
        <w:t>”按钮。</w:t>
      </w:r>
    </w:p>
    <w:p w:rsidR="00083525" w:rsidRDefault="00083525" w:rsidP="00083525">
      <w:pPr>
        <w:pStyle w:val="a6"/>
      </w:pPr>
      <w:r>
        <w:rPr>
          <w:rFonts w:hint="eastAsia"/>
        </w:rPr>
        <w:t>5</w:t>
      </w:r>
      <w:r>
        <w:rPr>
          <w:rFonts w:hint="eastAsia"/>
        </w:rPr>
        <w:t>、授权成功，系统变动挂账单余额，并重新打印挂账单，若挂账单余额已经为零，可选择不打印。</w:t>
      </w:r>
    </w:p>
    <w:p w:rsidR="00083525" w:rsidRDefault="00083525" w:rsidP="00083525">
      <w:pPr>
        <w:pStyle w:val="a6"/>
      </w:pPr>
      <w:r>
        <w:rPr>
          <w:rFonts w:hint="eastAsia"/>
        </w:rPr>
        <w:t>6</w:t>
      </w:r>
      <w:r>
        <w:rPr>
          <w:rFonts w:hint="eastAsia"/>
        </w:rPr>
        <w:t>、在销账单上签章后将原始凭证、原挂账单作为销账单的附件，作为授权人员的日结单据，一并装订在当天业务单据中。</w:t>
      </w:r>
    </w:p>
    <w:p w:rsidR="00083525" w:rsidRDefault="00083525" w:rsidP="00083525">
      <w:pPr>
        <w:pStyle w:val="5"/>
        <w:jc w:val="left"/>
      </w:pPr>
      <w:bookmarkStart w:id="1644" w:name="_Toc183935558"/>
      <w:r>
        <w:rPr>
          <w:rFonts w:hint="eastAsia"/>
        </w:rPr>
        <w:t>四、销账经办修改（业务代码</w:t>
      </w:r>
      <w:r>
        <w:rPr>
          <w:rFonts w:hint="eastAsia"/>
        </w:rPr>
        <w:t>7041</w:t>
      </w:r>
      <w:r>
        <w:rPr>
          <w:rFonts w:hint="eastAsia"/>
        </w:rPr>
        <w:t>）</w:t>
      </w:r>
      <w:bookmarkEnd w:id="1644"/>
    </w:p>
    <w:p w:rsidR="00083525" w:rsidRDefault="00083525" w:rsidP="0004090F">
      <w:pPr>
        <w:pStyle w:val="6"/>
        <w:spacing w:line="360" w:lineRule="auto"/>
      </w:pPr>
      <w:r>
        <w:rPr>
          <w:rFonts w:hint="eastAsia"/>
        </w:rPr>
        <w:t>（一）功能介绍</w:t>
      </w:r>
    </w:p>
    <w:p w:rsidR="00083525" w:rsidRDefault="00083525" w:rsidP="00083525">
      <w:pPr>
        <w:pStyle w:val="a6"/>
      </w:pPr>
      <w:r>
        <w:rPr>
          <w:rFonts w:hint="eastAsia"/>
        </w:rPr>
        <w:t>对已经办完成但尚未复核的销账业务进行修改或取消处理。</w:t>
      </w:r>
    </w:p>
    <w:p w:rsidR="00083525" w:rsidRDefault="00083525" w:rsidP="0004090F">
      <w:pPr>
        <w:pStyle w:val="6"/>
        <w:spacing w:line="360" w:lineRule="auto"/>
      </w:pPr>
      <w:r>
        <w:rPr>
          <w:rFonts w:hint="eastAsia"/>
        </w:rPr>
        <w:t>（二）操作要点</w:t>
      </w:r>
    </w:p>
    <w:p w:rsidR="00083525" w:rsidRDefault="00083525" w:rsidP="00083525">
      <w:pPr>
        <w:ind w:firstLineChars="225" w:firstLine="540"/>
      </w:pPr>
      <w:r>
        <w:rPr>
          <w:rFonts w:hint="eastAsia"/>
        </w:rPr>
        <w:t>1</w:t>
      </w:r>
      <w:r>
        <w:rPr>
          <w:rFonts w:hint="eastAsia"/>
        </w:rPr>
        <w:t>、本功能操作范围：本人已经经办但尚未复核的手工销账业务。</w:t>
      </w:r>
    </w:p>
    <w:p w:rsidR="00083525" w:rsidRDefault="00083525" w:rsidP="00083525">
      <w:pPr>
        <w:ind w:firstLineChars="225" w:firstLine="540"/>
      </w:pPr>
      <w:r>
        <w:rPr>
          <w:rFonts w:hint="eastAsia"/>
        </w:rPr>
        <w:t>2</w:t>
      </w:r>
      <w:r>
        <w:rPr>
          <w:rFonts w:hint="eastAsia"/>
        </w:rPr>
        <w:t>、当查询条件为空时，系统列示所有本人经办待复核的手工销账业务。</w:t>
      </w:r>
    </w:p>
    <w:p w:rsidR="00083525" w:rsidRDefault="00083525" w:rsidP="00083525">
      <w:pPr>
        <w:ind w:firstLineChars="225" w:firstLine="540"/>
      </w:pPr>
      <w:r>
        <w:rPr>
          <w:rFonts w:hint="eastAsia"/>
        </w:rPr>
        <w:t>3</w:t>
      </w:r>
      <w:r>
        <w:rPr>
          <w:rFonts w:hint="eastAsia"/>
        </w:rPr>
        <w:t>、如果某笔待复核的销账业务需要取消，也使用本功能处理。</w:t>
      </w:r>
    </w:p>
    <w:p w:rsidR="00083525" w:rsidRDefault="00083525" w:rsidP="00083525">
      <w:pPr>
        <w:ind w:firstLineChars="225" w:firstLine="540"/>
      </w:pPr>
      <w:r>
        <w:rPr>
          <w:rFonts w:hint="eastAsia"/>
        </w:rPr>
        <w:t>4</w:t>
      </w:r>
      <w:r>
        <w:rPr>
          <w:rFonts w:hint="eastAsia"/>
        </w:rPr>
        <w:t>、操作画面及说明参照“销账经办（</w:t>
      </w:r>
      <w:r>
        <w:rPr>
          <w:rFonts w:hint="eastAsia"/>
        </w:rPr>
        <w:t>7045</w:t>
      </w:r>
      <w:r>
        <w:rPr>
          <w:rFonts w:hint="eastAsia"/>
        </w:rPr>
        <w:t>）”。</w:t>
      </w:r>
    </w:p>
    <w:p w:rsidR="00083525" w:rsidRDefault="00083525" w:rsidP="0004090F">
      <w:pPr>
        <w:pStyle w:val="6"/>
        <w:spacing w:line="360" w:lineRule="auto"/>
      </w:pPr>
      <w:r>
        <w:rPr>
          <w:rFonts w:hint="eastAsia"/>
        </w:rPr>
        <w:t>（三）操作步骤</w:t>
      </w:r>
    </w:p>
    <w:p w:rsidR="00083525" w:rsidRDefault="00083525" w:rsidP="00083525">
      <w:pPr>
        <w:pStyle w:val="a6"/>
      </w:pPr>
      <w:r>
        <w:rPr>
          <w:rFonts w:hint="eastAsia"/>
        </w:rPr>
        <w:t>1</w:t>
      </w:r>
      <w:r>
        <w:rPr>
          <w:rFonts w:hint="eastAsia"/>
        </w:rPr>
        <w:t>、用户选择系统导航－核算业务－手工销账－销账经办修改，或者输入业务代码</w:t>
      </w:r>
      <w:r>
        <w:rPr>
          <w:rFonts w:hint="eastAsia"/>
        </w:rPr>
        <w:t>7041</w:t>
      </w:r>
      <w:r>
        <w:rPr>
          <w:rFonts w:hint="eastAsia"/>
        </w:rPr>
        <w:t>，进入销账经办修改界面。</w:t>
      </w:r>
    </w:p>
    <w:p w:rsidR="00083525" w:rsidRDefault="00083525" w:rsidP="00083525">
      <w:pPr>
        <w:ind w:firstLineChars="200" w:firstLine="480"/>
      </w:pPr>
      <w:r>
        <w:rPr>
          <w:rFonts w:hint="eastAsia"/>
        </w:rPr>
        <w:t>2</w:t>
      </w:r>
      <w:r>
        <w:rPr>
          <w:rFonts w:hint="eastAsia"/>
        </w:rPr>
        <w:t>、输入查询条件，选择“查询</w:t>
      </w:r>
      <w:r>
        <w:rPr>
          <w:rFonts w:hint="eastAsia"/>
        </w:rPr>
        <w:t>5</w:t>
      </w:r>
      <w:r>
        <w:rPr>
          <w:rFonts w:hint="eastAsia"/>
        </w:rPr>
        <w:t>”按钮，系统列示待复核销账交易列表。</w:t>
      </w:r>
    </w:p>
    <w:p w:rsidR="00083525" w:rsidRDefault="00083525" w:rsidP="00083525">
      <w:pPr>
        <w:ind w:firstLineChars="200" w:firstLine="480"/>
      </w:pPr>
      <w:r>
        <w:rPr>
          <w:rFonts w:hint="eastAsia"/>
        </w:rPr>
        <w:t>3</w:t>
      </w:r>
      <w:r>
        <w:rPr>
          <w:rFonts w:hint="eastAsia"/>
        </w:rPr>
        <w:t>、选中某笔业务后点击“修改</w:t>
      </w:r>
      <w:r>
        <w:rPr>
          <w:rFonts w:hint="eastAsia"/>
        </w:rPr>
        <w:t>3</w:t>
      </w:r>
      <w:r>
        <w:rPr>
          <w:rFonts w:hint="eastAsia"/>
        </w:rPr>
        <w:t>”按钮，系统进入销账经办修改画面。</w:t>
      </w:r>
    </w:p>
    <w:p w:rsidR="00083525" w:rsidRDefault="00083525" w:rsidP="00083525">
      <w:pPr>
        <w:ind w:firstLineChars="200" w:firstLine="480"/>
      </w:pPr>
      <w:r>
        <w:rPr>
          <w:rFonts w:hint="eastAsia"/>
        </w:rPr>
        <w:t>4</w:t>
      </w:r>
      <w:r>
        <w:rPr>
          <w:rFonts w:hint="eastAsia"/>
        </w:rPr>
        <w:t>、在销账经办修改画面中，可以修改各项销账要素，修改完成后，点击“确定”，系统重新打印修改后的销账单，经办人员将新打印的销账单及附件一并交复核人员，原销账单由经办人员手工销毁。</w:t>
      </w:r>
    </w:p>
    <w:p w:rsidR="00083525" w:rsidRDefault="00083525" w:rsidP="00083525">
      <w:pPr>
        <w:ind w:firstLineChars="200" w:firstLine="480"/>
      </w:pPr>
      <w:r>
        <w:rPr>
          <w:rFonts w:hint="eastAsia"/>
        </w:rPr>
        <w:t>5</w:t>
      </w:r>
      <w:r>
        <w:rPr>
          <w:rFonts w:hint="eastAsia"/>
        </w:rPr>
        <w:t>、若在查询画面中（操作步骤</w:t>
      </w:r>
      <w:r>
        <w:rPr>
          <w:rFonts w:hint="eastAsia"/>
        </w:rPr>
        <w:t>2</w:t>
      </w:r>
      <w:r>
        <w:rPr>
          <w:rFonts w:hint="eastAsia"/>
        </w:rPr>
        <w:t>）选中某笔业务，并选择“取消</w:t>
      </w:r>
      <w:r>
        <w:rPr>
          <w:rFonts w:hint="eastAsia"/>
        </w:rPr>
        <w:t>1</w:t>
      </w:r>
      <w:r>
        <w:rPr>
          <w:rFonts w:hint="eastAsia"/>
        </w:rPr>
        <w:t>”按钮，系统则进入销账经办取消画面。</w:t>
      </w:r>
    </w:p>
    <w:p w:rsidR="00083525" w:rsidRDefault="00083525" w:rsidP="00083525">
      <w:pPr>
        <w:ind w:firstLineChars="200" w:firstLine="480"/>
      </w:pPr>
      <w:r>
        <w:rPr>
          <w:rFonts w:hint="eastAsia"/>
        </w:rPr>
        <w:t>6</w:t>
      </w:r>
      <w:r>
        <w:rPr>
          <w:rFonts w:hint="eastAsia"/>
        </w:rPr>
        <w:t>、经办人员确认取消此笔业务后，点击“确定</w:t>
      </w:r>
      <w:r>
        <w:rPr>
          <w:rFonts w:hint="eastAsia"/>
        </w:rPr>
        <w:t>1</w:t>
      </w:r>
      <w:r>
        <w:rPr>
          <w:rFonts w:hint="eastAsia"/>
        </w:rPr>
        <w:t>”，系统取消该笔销账业务。</w:t>
      </w:r>
    </w:p>
    <w:p w:rsidR="00083525" w:rsidRDefault="00083525" w:rsidP="00083525">
      <w:pPr>
        <w:ind w:firstLineChars="200" w:firstLine="480"/>
      </w:pPr>
      <w:r>
        <w:rPr>
          <w:rFonts w:hint="eastAsia"/>
        </w:rPr>
        <w:t>7</w:t>
      </w:r>
      <w:r>
        <w:rPr>
          <w:rFonts w:hint="eastAsia"/>
        </w:rPr>
        <w:t>、挂账业务取消后，原打印的销账单由经办人员手工销毁。</w:t>
      </w:r>
    </w:p>
    <w:p w:rsidR="00083525" w:rsidRDefault="00083525" w:rsidP="0004090F">
      <w:pPr>
        <w:pStyle w:val="5"/>
        <w:jc w:val="left"/>
      </w:pPr>
      <w:bookmarkStart w:id="1645" w:name="_Toc183935559"/>
      <w:r>
        <w:rPr>
          <w:rFonts w:hint="eastAsia"/>
        </w:rPr>
        <w:lastRenderedPageBreak/>
        <w:t>五、销账复核取消（业务代码</w:t>
      </w:r>
      <w:r>
        <w:rPr>
          <w:rFonts w:hint="eastAsia"/>
        </w:rPr>
        <w:t>7042</w:t>
      </w:r>
      <w:r>
        <w:rPr>
          <w:rFonts w:hint="eastAsia"/>
        </w:rPr>
        <w:t>）</w:t>
      </w:r>
      <w:bookmarkEnd w:id="1645"/>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对复核完成的销账业务进行取消。</w:t>
      </w:r>
    </w:p>
    <w:p w:rsidR="00083525" w:rsidRDefault="00083525" w:rsidP="00083525">
      <w:pPr>
        <w:pStyle w:val="6"/>
        <w:spacing w:line="360" w:lineRule="auto"/>
      </w:pPr>
      <w:r>
        <w:rPr>
          <w:rFonts w:hint="eastAsia"/>
        </w:rPr>
        <w:t>（二）操作要点</w:t>
      </w:r>
    </w:p>
    <w:p w:rsidR="00083525" w:rsidRDefault="00083525" w:rsidP="00083525">
      <w:pPr>
        <w:ind w:firstLineChars="200" w:firstLine="480"/>
      </w:pPr>
      <w:r>
        <w:rPr>
          <w:rFonts w:hint="eastAsia"/>
        </w:rPr>
        <w:t>1</w:t>
      </w:r>
      <w:r>
        <w:rPr>
          <w:rFonts w:hint="eastAsia"/>
        </w:rPr>
        <w:t>、本功能操作范围：本人复核但尚未授权的手工挂账业务。</w:t>
      </w:r>
    </w:p>
    <w:p w:rsidR="00083525" w:rsidRDefault="00083525" w:rsidP="00083525">
      <w:pPr>
        <w:ind w:firstLineChars="200" w:firstLine="480"/>
      </w:pPr>
      <w:r>
        <w:rPr>
          <w:rFonts w:hint="eastAsia"/>
        </w:rPr>
        <w:t>2</w:t>
      </w:r>
      <w:r>
        <w:rPr>
          <w:rFonts w:hint="eastAsia"/>
        </w:rPr>
        <w:t>、当查询条件为空时，系统列示所有本人复核后待授权的挂账单业务。</w:t>
      </w:r>
    </w:p>
    <w:p w:rsidR="00083525" w:rsidRDefault="00083525" w:rsidP="00083525">
      <w:pPr>
        <w:pStyle w:val="6"/>
        <w:spacing w:line="360" w:lineRule="auto"/>
      </w:pPr>
      <w:r>
        <w:rPr>
          <w:rFonts w:hint="eastAsia"/>
        </w:rPr>
        <w:t>（三）操作步骤</w:t>
      </w:r>
    </w:p>
    <w:p w:rsidR="00083525" w:rsidRDefault="00083525" w:rsidP="00083525">
      <w:pPr>
        <w:pStyle w:val="a6"/>
      </w:pPr>
      <w:r>
        <w:rPr>
          <w:rFonts w:hint="eastAsia"/>
        </w:rPr>
        <w:t>1</w:t>
      </w:r>
      <w:r>
        <w:rPr>
          <w:rFonts w:hint="eastAsia"/>
        </w:rPr>
        <w:t>、用户选择系统导航－核算业务－手工销账－销账复核取消，或者输入业务代码</w:t>
      </w:r>
      <w:r>
        <w:rPr>
          <w:rFonts w:hint="eastAsia"/>
        </w:rPr>
        <w:t>7042</w:t>
      </w:r>
      <w:r>
        <w:rPr>
          <w:rFonts w:hint="eastAsia"/>
        </w:rPr>
        <w:t>，进入销账复核取消界面。</w:t>
      </w:r>
    </w:p>
    <w:p w:rsidR="00083525" w:rsidRDefault="00083525" w:rsidP="00083525">
      <w:pPr>
        <w:pStyle w:val="a6"/>
      </w:pPr>
      <w:r>
        <w:rPr>
          <w:rFonts w:hint="eastAsia"/>
        </w:rPr>
        <w:t>2</w:t>
      </w:r>
      <w:r>
        <w:rPr>
          <w:rFonts w:hint="eastAsia"/>
        </w:rPr>
        <w:t>、输入查询条件，选择“查询</w:t>
      </w:r>
      <w:r>
        <w:rPr>
          <w:rFonts w:hint="eastAsia"/>
        </w:rPr>
        <w:t>5</w:t>
      </w:r>
      <w:r>
        <w:rPr>
          <w:rFonts w:hint="eastAsia"/>
        </w:rPr>
        <w:t>”按钮，系统列示相关信息。</w:t>
      </w:r>
    </w:p>
    <w:p w:rsidR="00083525" w:rsidRDefault="00083525" w:rsidP="00083525">
      <w:pPr>
        <w:pStyle w:val="a6"/>
      </w:pPr>
      <w:r>
        <w:rPr>
          <w:rFonts w:hint="eastAsia"/>
        </w:rPr>
        <w:t>3</w:t>
      </w:r>
      <w:r>
        <w:rPr>
          <w:rFonts w:hint="eastAsia"/>
        </w:rPr>
        <w:t>、选中某笔业务选择“取消</w:t>
      </w:r>
      <w:r>
        <w:rPr>
          <w:rFonts w:hint="eastAsia"/>
        </w:rPr>
        <w:t>1</w:t>
      </w:r>
      <w:r>
        <w:rPr>
          <w:rFonts w:hint="eastAsia"/>
        </w:rPr>
        <w:t>”按钮，系统进入销账复核取消画面。</w:t>
      </w:r>
    </w:p>
    <w:p w:rsidR="00083525" w:rsidRDefault="00083525" w:rsidP="00083525">
      <w:pPr>
        <w:pStyle w:val="a6"/>
      </w:pPr>
      <w:r>
        <w:rPr>
          <w:rFonts w:hint="eastAsia"/>
        </w:rPr>
        <w:t>4</w:t>
      </w:r>
      <w:r>
        <w:rPr>
          <w:rFonts w:hint="eastAsia"/>
        </w:rPr>
        <w:t>、选择“确定</w:t>
      </w:r>
      <w:r>
        <w:rPr>
          <w:rFonts w:hint="eastAsia"/>
        </w:rPr>
        <w:t>1</w:t>
      </w:r>
      <w:r>
        <w:rPr>
          <w:rFonts w:hint="eastAsia"/>
        </w:rPr>
        <w:t>”按钮，系统将此业务状态置为“待复核”状态。</w:t>
      </w:r>
    </w:p>
    <w:p w:rsidR="00083525" w:rsidRDefault="00083525" w:rsidP="0004090F">
      <w:pPr>
        <w:pStyle w:val="5"/>
        <w:jc w:val="left"/>
      </w:pPr>
      <w:bookmarkStart w:id="1646" w:name="_Toc183935560"/>
      <w:r>
        <w:rPr>
          <w:rFonts w:hint="eastAsia"/>
        </w:rPr>
        <w:t>六、撤销销账经办（业务代码</w:t>
      </w:r>
      <w:r>
        <w:rPr>
          <w:rFonts w:hint="eastAsia"/>
        </w:rPr>
        <w:t>7055</w:t>
      </w:r>
      <w:r>
        <w:rPr>
          <w:rFonts w:hint="eastAsia"/>
        </w:rPr>
        <w:t>）</w:t>
      </w:r>
      <w:bookmarkEnd w:id="1646"/>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对已授权生效的销账业务进行撤销（冲正）处理。</w:t>
      </w:r>
    </w:p>
    <w:p w:rsidR="00083525" w:rsidRDefault="00083525" w:rsidP="00083525">
      <w:pPr>
        <w:pStyle w:val="6"/>
        <w:spacing w:line="360" w:lineRule="auto"/>
      </w:pPr>
      <w:r>
        <w:rPr>
          <w:rFonts w:hint="eastAsia"/>
        </w:rPr>
        <w:t>（二）操作要点</w:t>
      </w:r>
    </w:p>
    <w:p w:rsidR="00083525" w:rsidRDefault="00083525" w:rsidP="00083525">
      <w:pPr>
        <w:ind w:firstLineChars="200" w:firstLine="480"/>
      </w:pPr>
      <w:r>
        <w:rPr>
          <w:rFonts w:hint="eastAsia"/>
        </w:rPr>
        <w:t>1</w:t>
      </w:r>
      <w:r>
        <w:rPr>
          <w:rFonts w:hint="eastAsia"/>
        </w:rPr>
        <w:t>、本功能操作范围：原销账业务经办机构。</w:t>
      </w:r>
    </w:p>
    <w:p w:rsidR="00083525" w:rsidRDefault="00083525" w:rsidP="00083525">
      <w:pPr>
        <w:ind w:firstLineChars="200" w:firstLine="480"/>
      </w:pPr>
      <w:r>
        <w:rPr>
          <w:rFonts w:hint="eastAsia"/>
        </w:rPr>
        <w:t>2</w:t>
      </w:r>
      <w:r>
        <w:rPr>
          <w:rFonts w:hint="eastAsia"/>
        </w:rPr>
        <w:t>、撤销销账的柜员可以不是原销账交易处理柜员。</w:t>
      </w:r>
    </w:p>
    <w:p w:rsidR="00083525" w:rsidRDefault="00083525" w:rsidP="00083525">
      <w:pPr>
        <w:ind w:firstLineChars="200" w:firstLine="480"/>
      </w:pPr>
      <w:r>
        <w:rPr>
          <w:rFonts w:hint="eastAsia"/>
        </w:rPr>
        <w:t>3</w:t>
      </w:r>
      <w:r>
        <w:rPr>
          <w:rFonts w:hint="eastAsia"/>
        </w:rPr>
        <w:t>、撤销交易遵循冲账规则，且检查各类账户余额是否透支。</w:t>
      </w:r>
    </w:p>
    <w:p w:rsidR="00083525" w:rsidRDefault="00083525" w:rsidP="00083525">
      <w:pPr>
        <w:pStyle w:val="6"/>
      </w:pPr>
      <w:r>
        <w:rPr>
          <w:rFonts w:hint="eastAsia"/>
        </w:rPr>
        <w:t>（二）操作步骤</w:t>
      </w:r>
    </w:p>
    <w:p w:rsidR="00083525" w:rsidRDefault="00083525" w:rsidP="00083525">
      <w:pPr>
        <w:pStyle w:val="a6"/>
      </w:pPr>
      <w:r>
        <w:rPr>
          <w:rFonts w:hint="eastAsia"/>
        </w:rPr>
        <w:t>1</w:t>
      </w:r>
      <w:r>
        <w:rPr>
          <w:rFonts w:hint="eastAsia"/>
        </w:rPr>
        <w:t>、用户选择系统导航－核算业务－手工销账－撤销销账经办，或者输入业务代码</w:t>
      </w:r>
      <w:r>
        <w:rPr>
          <w:rFonts w:hint="eastAsia"/>
        </w:rPr>
        <w:t>7055</w:t>
      </w:r>
      <w:r>
        <w:rPr>
          <w:rFonts w:hint="eastAsia"/>
        </w:rPr>
        <w:t>，进入撤销销账经办界面。</w:t>
      </w:r>
    </w:p>
    <w:p w:rsidR="00083525" w:rsidRDefault="00083525" w:rsidP="00083525">
      <w:pPr>
        <w:pStyle w:val="a6"/>
      </w:pPr>
      <w:r>
        <w:rPr>
          <w:rFonts w:hint="eastAsia"/>
        </w:rPr>
        <w:t>2</w:t>
      </w:r>
      <w:r>
        <w:rPr>
          <w:rFonts w:hint="eastAsia"/>
        </w:rPr>
        <w:t>、输入要撤销的销账业务的挂账编号，选择“查询</w:t>
      </w:r>
      <w:r>
        <w:rPr>
          <w:rFonts w:hint="eastAsia"/>
        </w:rPr>
        <w:t>5</w:t>
      </w:r>
      <w:r>
        <w:rPr>
          <w:rFonts w:hint="eastAsia"/>
        </w:rPr>
        <w:t>”按钮，系统列示挂账单列表。</w:t>
      </w:r>
    </w:p>
    <w:p w:rsidR="00083525" w:rsidRDefault="00083525" w:rsidP="00083525">
      <w:pPr>
        <w:pStyle w:val="a6"/>
      </w:pPr>
      <w:r>
        <w:rPr>
          <w:rFonts w:hint="eastAsia"/>
        </w:rPr>
        <w:lastRenderedPageBreak/>
        <w:t>3</w:t>
      </w:r>
      <w:r>
        <w:rPr>
          <w:rFonts w:hint="eastAsia"/>
        </w:rPr>
        <w:t>、双击该销账业务或选择“经办</w:t>
      </w:r>
      <w:r>
        <w:rPr>
          <w:rFonts w:hint="eastAsia"/>
        </w:rPr>
        <w:t>1</w:t>
      </w:r>
      <w:r>
        <w:rPr>
          <w:rFonts w:hint="eastAsia"/>
        </w:rPr>
        <w:t>”按钮，系统切入下一画面。</w:t>
      </w:r>
    </w:p>
    <w:p w:rsidR="00083525" w:rsidRDefault="00083525" w:rsidP="00083525">
      <w:pPr>
        <w:pStyle w:val="a6"/>
      </w:pPr>
      <w:r>
        <w:rPr>
          <w:rFonts w:hint="eastAsia"/>
        </w:rPr>
        <w:t>4</w:t>
      </w:r>
      <w:r>
        <w:rPr>
          <w:rFonts w:hint="eastAsia"/>
        </w:rPr>
        <w:t>、选择“确定</w:t>
      </w:r>
      <w:r>
        <w:rPr>
          <w:rFonts w:hint="eastAsia"/>
        </w:rPr>
        <w:t>1</w:t>
      </w:r>
      <w:r>
        <w:rPr>
          <w:rFonts w:hint="eastAsia"/>
        </w:rPr>
        <w:t>”按钮。</w:t>
      </w:r>
    </w:p>
    <w:p w:rsidR="00083525" w:rsidRDefault="00083525" w:rsidP="00083525">
      <w:pPr>
        <w:pStyle w:val="a6"/>
      </w:pPr>
      <w:r>
        <w:rPr>
          <w:rFonts w:hint="eastAsia"/>
        </w:rPr>
        <w:t>5</w:t>
      </w:r>
      <w:r>
        <w:rPr>
          <w:rFonts w:hint="eastAsia"/>
        </w:rPr>
        <w:t>、系统将该销账业务撤销，并使其处于“撤销待授权”状态，打印“撤销销账登记表”交</w:t>
      </w:r>
      <w:r>
        <w:rPr>
          <w:rFonts w:ascii="宋体" w:hint="eastAsia"/>
          <w:kern w:val="0"/>
          <w:szCs w:val="18"/>
          <w:lang w:val="zh-CN"/>
        </w:rPr>
        <w:t>授权人员授权</w:t>
      </w:r>
      <w:r>
        <w:rPr>
          <w:rFonts w:hint="eastAsia"/>
        </w:rPr>
        <w:t>。</w:t>
      </w:r>
    </w:p>
    <w:p w:rsidR="00083525" w:rsidRDefault="00083525" w:rsidP="0004090F">
      <w:pPr>
        <w:pStyle w:val="5"/>
        <w:jc w:val="left"/>
      </w:pPr>
      <w:bookmarkStart w:id="1647" w:name="_Toc183935561"/>
      <w:r>
        <w:rPr>
          <w:rFonts w:hint="eastAsia"/>
        </w:rPr>
        <w:t>七、撤销销账授权（业务代码</w:t>
      </w:r>
      <w:r>
        <w:rPr>
          <w:rFonts w:hint="eastAsia"/>
        </w:rPr>
        <w:t>7057</w:t>
      </w:r>
      <w:r>
        <w:rPr>
          <w:rFonts w:hint="eastAsia"/>
        </w:rPr>
        <w:t>）</w:t>
      </w:r>
      <w:bookmarkEnd w:id="1647"/>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对已经完成的撤销销账经办业务进行授权，授权后原销账业务被撤销，原账务采用冲账方式进行处理。</w:t>
      </w:r>
    </w:p>
    <w:p w:rsidR="00083525" w:rsidRDefault="00083525" w:rsidP="00083525">
      <w:pPr>
        <w:pStyle w:val="6"/>
        <w:spacing w:line="360" w:lineRule="auto"/>
      </w:pPr>
      <w:r>
        <w:rPr>
          <w:rFonts w:hint="eastAsia"/>
        </w:rPr>
        <w:t>（二）操作要点</w:t>
      </w:r>
    </w:p>
    <w:p w:rsidR="00083525" w:rsidRDefault="00083525" w:rsidP="00083525">
      <w:pPr>
        <w:pStyle w:val="a6"/>
      </w:pPr>
      <w:r>
        <w:rPr>
          <w:rFonts w:hint="eastAsia"/>
        </w:rPr>
        <w:t>1</w:t>
      </w:r>
      <w:r>
        <w:rPr>
          <w:rFonts w:hint="eastAsia"/>
        </w:rPr>
        <w:t>、本功能操作范围：原撤销销账经办业务机构。</w:t>
      </w:r>
    </w:p>
    <w:p w:rsidR="00083525" w:rsidRDefault="00083525" w:rsidP="00083525">
      <w:pPr>
        <w:pStyle w:val="a6"/>
      </w:pPr>
      <w:r>
        <w:rPr>
          <w:rFonts w:hint="eastAsia"/>
        </w:rPr>
        <w:t>2</w:t>
      </w:r>
      <w:r>
        <w:rPr>
          <w:rFonts w:hint="eastAsia"/>
        </w:rPr>
        <w:t>、撤销销账的柜员可以不是原挂账的柜员。</w:t>
      </w:r>
    </w:p>
    <w:p w:rsidR="00083525" w:rsidRDefault="00083525" w:rsidP="00083525">
      <w:pPr>
        <w:pStyle w:val="6"/>
      </w:pPr>
      <w:r>
        <w:rPr>
          <w:rFonts w:hint="eastAsia"/>
        </w:rPr>
        <w:t>（三）操作步骤</w:t>
      </w:r>
    </w:p>
    <w:p w:rsidR="00083525" w:rsidRDefault="00083525" w:rsidP="00083525">
      <w:pPr>
        <w:pStyle w:val="a6"/>
      </w:pPr>
      <w:r>
        <w:rPr>
          <w:rFonts w:hint="eastAsia"/>
        </w:rPr>
        <w:t>1</w:t>
      </w:r>
      <w:r>
        <w:rPr>
          <w:rFonts w:hint="eastAsia"/>
        </w:rPr>
        <w:t>、用户选择系统导航－核算业务－手工销账－撤销销账授权，或者输入业务代码</w:t>
      </w:r>
      <w:r>
        <w:rPr>
          <w:rFonts w:hint="eastAsia"/>
        </w:rPr>
        <w:t>7057</w:t>
      </w:r>
      <w:r>
        <w:rPr>
          <w:rFonts w:hint="eastAsia"/>
        </w:rPr>
        <w:t>，进入撤销销账授权界面。</w:t>
      </w:r>
    </w:p>
    <w:p w:rsidR="00083525" w:rsidRDefault="00083525" w:rsidP="00083525">
      <w:pPr>
        <w:pStyle w:val="a6"/>
      </w:pPr>
      <w:r>
        <w:rPr>
          <w:rFonts w:hint="eastAsia"/>
        </w:rPr>
        <w:t>2</w:t>
      </w:r>
      <w:r>
        <w:rPr>
          <w:rFonts w:hint="eastAsia"/>
        </w:rPr>
        <w:t>、输入查询条件，选择“查询</w:t>
      </w:r>
      <w:r>
        <w:rPr>
          <w:rFonts w:hint="eastAsia"/>
        </w:rPr>
        <w:t>5</w:t>
      </w:r>
      <w:r>
        <w:rPr>
          <w:rFonts w:hint="eastAsia"/>
        </w:rPr>
        <w:t>”按钮，系统列示列示相关信息。</w:t>
      </w:r>
    </w:p>
    <w:p w:rsidR="00083525" w:rsidRDefault="00083525" w:rsidP="00083525">
      <w:pPr>
        <w:pStyle w:val="a6"/>
      </w:pPr>
      <w:r>
        <w:rPr>
          <w:rFonts w:hint="eastAsia"/>
        </w:rPr>
        <w:t>3</w:t>
      </w:r>
      <w:r>
        <w:rPr>
          <w:rFonts w:hint="eastAsia"/>
        </w:rPr>
        <w:t>、选中某笔业务选择“授权</w:t>
      </w:r>
      <w:r>
        <w:rPr>
          <w:rFonts w:hint="eastAsia"/>
        </w:rPr>
        <w:t>1</w:t>
      </w:r>
      <w:r>
        <w:rPr>
          <w:rFonts w:hint="eastAsia"/>
        </w:rPr>
        <w:t>”按钮，系统切入下一画面。</w:t>
      </w:r>
    </w:p>
    <w:p w:rsidR="00083525" w:rsidRDefault="00083525" w:rsidP="00083525">
      <w:pPr>
        <w:pStyle w:val="a6"/>
      </w:pPr>
      <w:r>
        <w:rPr>
          <w:rFonts w:hint="eastAsia"/>
        </w:rPr>
        <w:t>4</w:t>
      </w:r>
      <w:r>
        <w:rPr>
          <w:rFonts w:hint="eastAsia"/>
        </w:rPr>
        <w:t>、选择“确定</w:t>
      </w:r>
      <w:r>
        <w:rPr>
          <w:rFonts w:hint="eastAsia"/>
        </w:rPr>
        <w:t>1</w:t>
      </w:r>
      <w:r>
        <w:rPr>
          <w:rFonts w:hint="eastAsia"/>
        </w:rPr>
        <w:t>”按钮。</w:t>
      </w:r>
    </w:p>
    <w:p w:rsidR="00083525" w:rsidRDefault="00083525" w:rsidP="00083525">
      <w:pPr>
        <w:pStyle w:val="a6"/>
      </w:pPr>
      <w:r>
        <w:rPr>
          <w:rFonts w:hint="eastAsia"/>
        </w:rPr>
        <w:t>5</w:t>
      </w:r>
      <w:r>
        <w:rPr>
          <w:rFonts w:hint="eastAsia"/>
        </w:rPr>
        <w:t>、授权成功，在“</w:t>
      </w:r>
      <w:r>
        <w:rPr>
          <w:rFonts w:ascii="宋体" w:hint="eastAsia"/>
          <w:kern w:val="0"/>
          <w:szCs w:val="18"/>
          <w:lang w:val="zh-CN"/>
        </w:rPr>
        <w:t>撤销销账登记表”</w:t>
      </w:r>
      <w:r>
        <w:rPr>
          <w:rFonts w:hint="eastAsia"/>
        </w:rPr>
        <w:t>上签章后与原始凭证作为授权柜员日结单据，一并装订在当天业务单据中。</w:t>
      </w:r>
    </w:p>
    <w:p w:rsidR="00083525" w:rsidRDefault="00083525" w:rsidP="0004090F">
      <w:pPr>
        <w:pStyle w:val="5"/>
        <w:jc w:val="left"/>
      </w:pPr>
      <w:bookmarkStart w:id="1648" w:name="_Toc183935562"/>
      <w:r>
        <w:rPr>
          <w:rFonts w:hint="eastAsia"/>
        </w:rPr>
        <w:t>八、撤销销账经办取消（业务代码</w:t>
      </w:r>
      <w:r>
        <w:rPr>
          <w:rFonts w:hint="eastAsia"/>
        </w:rPr>
        <w:t>7051</w:t>
      </w:r>
      <w:r>
        <w:rPr>
          <w:rFonts w:hint="eastAsia"/>
        </w:rPr>
        <w:t>）</w:t>
      </w:r>
      <w:bookmarkEnd w:id="1648"/>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对已经经办的撤销销账业务进行取消。</w:t>
      </w:r>
    </w:p>
    <w:p w:rsidR="00083525" w:rsidRDefault="00083525" w:rsidP="00083525">
      <w:pPr>
        <w:pStyle w:val="6"/>
        <w:spacing w:line="360" w:lineRule="auto"/>
      </w:pPr>
      <w:r>
        <w:rPr>
          <w:rFonts w:hint="eastAsia"/>
        </w:rPr>
        <w:t>（二）操作要点</w:t>
      </w:r>
    </w:p>
    <w:p w:rsidR="00083525" w:rsidRDefault="00083525" w:rsidP="00083525">
      <w:pPr>
        <w:pStyle w:val="a6"/>
      </w:pPr>
      <w:r>
        <w:rPr>
          <w:rFonts w:hint="eastAsia"/>
        </w:rPr>
        <w:t>1</w:t>
      </w:r>
      <w:r>
        <w:rPr>
          <w:rFonts w:hint="eastAsia"/>
        </w:rPr>
        <w:t>、本功能操作范围：原撤销销账业务机构。</w:t>
      </w:r>
    </w:p>
    <w:p w:rsidR="00083525" w:rsidRDefault="00083525" w:rsidP="00083525">
      <w:pPr>
        <w:pStyle w:val="a6"/>
      </w:pPr>
      <w:r>
        <w:rPr>
          <w:rFonts w:hint="eastAsia"/>
        </w:rPr>
        <w:lastRenderedPageBreak/>
        <w:t>2</w:t>
      </w:r>
      <w:r>
        <w:rPr>
          <w:rFonts w:hint="eastAsia"/>
        </w:rPr>
        <w:t>、当查询条件为空时，系统列示所有撤销销账待授权的业务。</w:t>
      </w:r>
    </w:p>
    <w:p w:rsidR="00083525" w:rsidRDefault="00083525" w:rsidP="00083525">
      <w:pPr>
        <w:pStyle w:val="6"/>
      </w:pPr>
      <w:r>
        <w:rPr>
          <w:rFonts w:hint="eastAsia"/>
        </w:rPr>
        <w:t>（三）操作步骤</w:t>
      </w:r>
    </w:p>
    <w:p w:rsidR="00083525" w:rsidRDefault="00083525" w:rsidP="00083525">
      <w:pPr>
        <w:pStyle w:val="a6"/>
      </w:pPr>
      <w:r>
        <w:rPr>
          <w:rFonts w:hint="eastAsia"/>
        </w:rPr>
        <w:t>1</w:t>
      </w:r>
      <w:r>
        <w:rPr>
          <w:rFonts w:hint="eastAsia"/>
        </w:rPr>
        <w:t>、用户选择系统导航－核算业务－手工销账－撤销销账经办取消，或者输入业务代码</w:t>
      </w:r>
      <w:r>
        <w:rPr>
          <w:rFonts w:hint="eastAsia"/>
        </w:rPr>
        <w:t>7051</w:t>
      </w:r>
      <w:r>
        <w:rPr>
          <w:rFonts w:hint="eastAsia"/>
        </w:rPr>
        <w:t>，进入撤销销账经办取消界面。</w:t>
      </w:r>
    </w:p>
    <w:p w:rsidR="00083525" w:rsidRDefault="00083525" w:rsidP="00083525">
      <w:pPr>
        <w:pStyle w:val="a6"/>
      </w:pPr>
      <w:r>
        <w:rPr>
          <w:rFonts w:hint="eastAsia"/>
        </w:rPr>
        <w:t>2</w:t>
      </w:r>
      <w:r>
        <w:rPr>
          <w:rFonts w:hint="eastAsia"/>
        </w:rPr>
        <w:t>、输入查询条件，选择“查询</w:t>
      </w:r>
      <w:r>
        <w:rPr>
          <w:rFonts w:hint="eastAsia"/>
        </w:rPr>
        <w:t>5</w:t>
      </w:r>
      <w:r>
        <w:rPr>
          <w:rFonts w:hint="eastAsia"/>
        </w:rPr>
        <w:t>”按钮，系统列示相关信息。</w:t>
      </w:r>
    </w:p>
    <w:p w:rsidR="00083525" w:rsidRDefault="00083525" w:rsidP="00083525">
      <w:pPr>
        <w:pStyle w:val="a6"/>
      </w:pPr>
      <w:r>
        <w:rPr>
          <w:rFonts w:hint="eastAsia"/>
        </w:rPr>
        <w:t>3</w:t>
      </w:r>
      <w:r>
        <w:rPr>
          <w:rFonts w:hint="eastAsia"/>
        </w:rPr>
        <w:t>、选中某笔业务选择“取消</w:t>
      </w:r>
      <w:r>
        <w:rPr>
          <w:rFonts w:hint="eastAsia"/>
        </w:rPr>
        <w:t>1</w:t>
      </w:r>
      <w:r>
        <w:rPr>
          <w:rFonts w:hint="eastAsia"/>
        </w:rPr>
        <w:t>”按钮，系统切入撤销销账经办取消画面。</w:t>
      </w:r>
    </w:p>
    <w:p w:rsidR="00083525" w:rsidRDefault="00083525" w:rsidP="00083525">
      <w:pPr>
        <w:pStyle w:val="a6"/>
      </w:pPr>
      <w:r>
        <w:rPr>
          <w:rFonts w:hint="eastAsia"/>
        </w:rPr>
        <w:t>4</w:t>
      </w:r>
      <w:r>
        <w:rPr>
          <w:rFonts w:hint="eastAsia"/>
        </w:rPr>
        <w:t>、选择“确定</w:t>
      </w:r>
      <w:r>
        <w:rPr>
          <w:rFonts w:hint="eastAsia"/>
        </w:rPr>
        <w:t>1</w:t>
      </w:r>
      <w:r>
        <w:rPr>
          <w:rFonts w:hint="eastAsia"/>
        </w:rPr>
        <w:t>”按钮，系统将该销账单置为有效。</w:t>
      </w:r>
    </w:p>
    <w:p w:rsidR="000812AC" w:rsidRDefault="000812AC" w:rsidP="00083525">
      <w:pPr>
        <w:pStyle w:val="4"/>
        <w:spacing w:before="156" w:after="156"/>
      </w:pPr>
      <w:bookmarkStart w:id="1649" w:name="_Toc85731251"/>
      <w:bookmarkStart w:id="1650" w:name="_Toc101929898"/>
      <w:bookmarkStart w:id="1651" w:name="_Toc180837356"/>
      <w:bookmarkStart w:id="1652" w:name="_Toc183935563"/>
    </w:p>
    <w:p w:rsidR="00083525" w:rsidRDefault="00083525" w:rsidP="0004090F">
      <w:pPr>
        <w:pStyle w:val="4"/>
        <w:spacing w:before="156" w:after="156"/>
      </w:pPr>
      <w:bookmarkStart w:id="1653" w:name="_Toc186273638"/>
      <w:r>
        <w:rPr>
          <w:rFonts w:hint="eastAsia"/>
        </w:rPr>
        <w:t>第三节</w:t>
      </w:r>
      <w:r>
        <w:rPr>
          <w:rFonts w:hint="eastAsia"/>
        </w:rPr>
        <w:t xml:space="preserve">  </w:t>
      </w:r>
      <w:r>
        <w:rPr>
          <w:rFonts w:hint="eastAsia"/>
        </w:rPr>
        <w:t>挂账结转损益</w:t>
      </w:r>
      <w:bookmarkEnd w:id="1649"/>
      <w:bookmarkEnd w:id="1650"/>
      <w:bookmarkEnd w:id="1651"/>
      <w:bookmarkEnd w:id="1652"/>
      <w:bookmarkEnd w:id="1653"/>
    </w:p>
    <w:p w:rsidR="00083525" w:rsidRDefault="00083525" w:rsidP="00083525">
      <w:pPr>
        <w:pStyle w:val="a6"/>
      </w:pPr>
      <w:r>
        <w:rPr>
          <w:rFonts w:hint="eastAsia"/>
        </w:rPr>
        <w:t>功能说明：</w:t>
      </w:r>
    </w:p>
    <w:p w:rsidR="00083525" w:rsidRDefault="00083525" w:rsidP="00083525">
      <w:pPr>
        <w:pStyle w:val="a6"/>
      </w:pPr>
      <w:r>
        <w:rPr>
          <w:rFonts w:hint="eastAsia"/>
        </w:rPr>
        <w:t>1</w:t>
      </w:r>
      <w:r>
        <w:rPr>
          <w:rFonts w:hint="eastAsia"/>
        </w:rPr>
        <w:t>、本功能通过设定相关条件后，批量将满足条件的挂账单余额结转到损益账户。</w:t>
      </w:r>
    </w:p>
    <w:p w:rsidR="00083525" w:rsidRDefault="00083525" w:rsidP="00083525">
      <w:pPr>
        <w:pStyle w:val="a6"/>
      </w:pPr>
      <w:r>
        <w:rPr>
          <w:rFonts w:hint="eastAsia"/>
        </w:rPr>
        <w:t>2</w:t>
      </w:r>
      <w:r>
        <w:rPr>
          <w:rFonts w:hint="eastAsia"/>
        </w:rPr>
        <w:t>、业务流程：</w:t>
      </w:r>
    </w:p>
    <w:p w:rsidR="00083525" w:rsidRDefault="00083525" w:rsidP="000029C7">
      <w:pPr>
        <w:pStyle w:val="a6"/>
        <w:numPr>
          <w:ilvl w:val="0"/>
          <w:numId w:val="548"/>
        </w:numPr>
        <w:adjustRightInd w:val="0"/>
        <w:snapToGrid w:val="0"/>
        <w:ind w:leftChars="171" w:left="410" w:firstLineChars="200" w:firstLine="480"/>
      </w:pPr>
      <w:r>
        <w:rPr>
          <w:rFonts w:hint="eastAsia"/>
        </w:rPr>
        <w:t>分行设定挂账单结转损益的条件，</w:t>
      </w:r>
    </w:p>
    <w:p w:rsidR="00083525" w:rsidRDefault="00083525" w:rsidP="000029C7">
      <w:pPr>
        <w:pStyle w:val="a6"/>
        <w:numPr>
          <w:ilvl w:val="0"/>
          <w:numId w:val="548"/>
        </w:numPr>
        <w:adjustRightInd w:val="0"/>
        <w:snapToGrid w:val="0"/>
        <w:ind w:leftChars="171" w:left="410" w:firstLineChars="200" w:firstLine="480"/>
      </w:pPr>
      <w:r>
        <w:rPr>
          <w:rFonts w:hint="eastAsia"/>
        </w:rPr>
        <w:t>网点发起结转损益操作，系统根据设定的条件查询出可以结转损益的挂账单。</w:t>
      </w:r>
    </w:p>
    <w:p w:rsidR="00083525" w:rsidRDefault="00083525" w:rsidP="000029C7">
      <w:pPr>
        <w:pStyle w:val="a6"/>
        <w:numPr>
          <w:ilvl w:val="0"/>
          <w:numId w:val="548"/>
        </w:numPr>
        <w:adjustRightInd w:val="0"/>
        <w:snapToGrid w:val="0"/>
        <w:ind w:leftChars="171" w:left="410" w:firstLineChars="200" w:firstLine="480"/>
      </w:pPr>
      <w:r>
        <w:rPr>
          <w:rFonts w:hint="eastAsia"/>
        </w:rPr>
        <w:t>网点主管审核同意后，授权，系统进行账务处理，将满足条件的挂账单余额全部转入指定损益账户。</w:t>
      </w:r>
    </w:p>
    <w:p w:rsidR="00083525" w:rsidRDefault="00083525" w:rsidP="0004090F">
      <w:pPr>
        <w:pStyle w:val="5"/>
      </w:pPr>
      <w:bookmarkStart w:id="1654" w:name="_Toc183935564"/>
      <w:r>
        <w:rPr>
          <w:rFonts w:hint="eastAsia"/>
        </w:rPr>
        <w:t>一、挂账结转损益条件设定（业务代码</w:t>
      </w:r>
      <w:r>
        <w:rPr>
          <w:rFonts w:hint="eastAsia"/>
        </w:rPr>
        <w:t>7069</w:t>
      </w:r>
      <w:r>
        <w:rPr>
          <w:rFonts w:hint="eastAsia"/>
        </w:rPr>
        <w:t>）</w:t>
      </w:r>
      <w:bookmarkEnd w:id="1654"/>
    </w:p>
    <w:p w:rsidR="00083525" w:rsidRDefault="00083525" w:rsidP="0004090F">
      <w:pPr>
        <w:pStyle w:val="6"/>
        <w:spacing w:line="360" w:lineRule="auto"/>
      </w:pPr>
      <w:r>
        <w:rPr>
          <w:rFonts w:hint="eastAsia"/>
        </w:rPr>
        <w:t>（一）功能介绍</w:t>
      </w:r>
    </w:p>
    <w:p w:rsidR="00083525" w:rsidRDefault="00083525" w:rsidP="00083525">
      <w:pPr>
        <w:pStyle w:val="a6"/>
      </w:pPr>
      <w:r>
        <w:rPr>
          <w:rFonts w:hint="eastAsia"/>
        </w:rPr>
        <w:t>1</w:t>
      </w:r>
      <w:r>
        <w:rPr>
          <w:rFonts w:hint="eastAsia"/>
        </w:rPr>
        <w:t>、通过本功能对需要批量结转损益的挂账单预先进行条件设定、修改、删除。对于没有预先设定条件的挂账户口，不能使用“挂账单结转损益”功能批量进行挂账结转。</w:t>
      </w:r>
    </w:p>
    <w:p w:rsidR="00083525" w:rsidRDefault="00083525" w:rsidP="00083525">
      <w:pPr>
        <w:pStyle w:val="a6"/>
      </w:pPr>
      <w:r>
        <w:rPr>
          <w:rFonts w:hint="eastAsia"/>
        </w:rPr>
        <w:t>2</w:t>
      </w:r>
      <w:r>
        <w:rPr>
          <w:rFonts w:hint="eastAsia"/>
        </w:rPr>
        <w:t>、分行可以设定本分行（含二级分行）的挂账单结算损益条件，也可针对网点设定该网点的个性化挂账结转损益条件。</w:t>
      </w:r>
    </w:p>
    <w:p w:rsidR="00083525" w:rsidRDefault="00083525" w:rsidP="00083525">
      <w:pPr>
        <w:pStyle w:val="a6"/>
      </w:pPr>
      <w:r>
        <w:rPr>
          <w:rFonts w:hint="eastAsia"/>
        </w:rPr>
        <w:t>3</w:t>
      </w:r>
      <w:r>
        <w:rPr>
          <w:rFonts w:hint="eastAsia"/>
        </w:rPr>
        <w:t>、条件设定可以由分行账务核算岗或分行业务管理岗办理，设定完成后，</w:t>
      </w:r>
      <w:r>
        <w:rPr>
          <w:rFonts w:hint="eastAsia"/>
        </w:rPr>
        <w:lastRenderedPageBreak/>
        <w:t>需由指定人员人工进行复核。</w:t>
      </w:r>
    </w:p>
    <w:p w:rsidR="00083525" w:rsidRDefault="00083525" w:rsidP="0004090F">
      <w:pPr>
        <w:pStyle w:val="6"/>
        <w:spacing w:line="360" w:lineRule="auto"/>
      </w:pPr>
      <w:r>
        <w:rPr>
          <w:rFonts w:hint="eastAsia"/>
        </w:rPr>
        <w:t>（二）术语及参数说明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083525">
        <w:tc>
          <w:tcPr>
            <w:tcW w:w="2268" w:type="dxa"/>
          </w:tcPr>
          <w:p w:rsidR="00083525" w:rsidRDefault="00083525" w:rsidP="00CE7FDA">
            <w:r>
              <w:rPr>
                <w:rFonts w:hint="eastAsia"/>
              </w:rPr>
              <w:t>机构号</w:t>
            </w:r>
          </w:p>
        </w:tc>
        <w:tc>
          <w:tcPr>
            <w:tcW w:w="6254" w:type="dxa"/>
          </w:tcPr>
          <w:p w:rsidR="00083525" w:rsidRDefault="00083525" w:rsidP="00CE7FDA">
            <w:pPr>
              <w:pStyle w:val="xl31"/>
              <w:widowControl w:val="0"/>
              <w:spacing w:before="0" w:beforeAutospacing="0" w:after="0" w:afterAutospacing="0"/>
              <w:rPr>
                <w:rFonts w:ascii="Times New Roman" w:hAnsi="Times New Roman"/>
                <w:kern w:val="2"/>
              </w:rPr>
            </w:pPr>
            <w:r>
              <w:rPr>
                <w:rFonts w:ascii="Times New Roman" w:hAnsi="Times New Roman" w:hint="eastAsia"/>
                <w:kern w:val="2"/>
              </w:rPr>
              <w:t>该条件生效的机构范围，如果输入分行号，则在该分行的全部机构生效，如果输入一个网点机构号，则在指定的机构生效。设置时可以先设定分行全部机构的统一规则，如果某一个机构有特殊情况，则可以对该机构单独再设置一条结转损益条件。</w:t>
            </w:r>
          </w:p>
        </w:tc>
      </w:tr>
      <w:tr w:rsidR="00083525">
        <w:tc>
          <w:tcPr>
            <w:tcW w:w="2268" w:type="dxa"/>
          </w:tcPr>
          <w:p w:rsidR="00083525" w:rsidRDefault="00083525" w:rsidP="00CE7FDA">
            <w:r>
              <w:rPr>
                <w:rFonts w:hint="eastAsia"/>
              </w:rPr>
              <w:t>货币号</w:t>
            </w:r>
          </w:p>
        </w:tc>
        <w:tc>
          <w:tcPr>
            <w:tcW w:w="6254" w:type="dxa"/>
          </w:tcPr>
          <w:p w:rsidR="00083525" w:rsidRDefault="00083525" w:rsidP="00CE7FDA">
            <w:r>
              <w:rPr>
                <w:rFonts w:hint="eastAsia"/>
              </w:rPr>
              <w:t>对应的货币</w:t>
            </w:r>
          </w:p>
        </w:tc>
      </w:tr>
      <w:tr w:rsidR="00083525">
        <w:tc>
          <w:tcPr>
            <w:tcW w:w="2268" w:type="dxa"/>
          </w:tcPr>
          <w:p w:rsidR="00083525" w:rsidRDefault="00083525" w:rsidP="00CE7FDA">
            <w:r>
              <w:rPr>
                <w:rFonts w:hint="eastAsia"/>
              </w:rPr>
              <w:t>挂账内部资金号</w:t>
            </w:r>
          </w:p>
        </w:tc>
        <w:tc>
          <w:tcPr>
            <w:tcW w:w="6254" w:type="dxa"/>
          </w:tcPr>
          <w:p w:rsidR="00083525" w:rsidRDefault="00083525" w:rsidP="00CE7FDA">
            <w:pPr>
              <w:numPr>
                <w:ilvl w:val="0"/>
                <w:numId w:val="549"/>
              </w:numPr>
            </w:pPr>
            <w:r>
              <w:rPr>
                <w:rFonts w:hint="eastAsia"/>
              </w:rPr>
              <w:t>用来设置可以进行结转损益的内部资金号，该内部资金号的系统标志必须为销账系统；</w:t>
            </w:r>
          </w:p>
          <w:p w:rsidR="00083525" w:rsidRDefault="00083525" w:rsidP="00CE7FDA">
            <w:pPr>
              <w:numPr>
                <w:ilvl w:val="0"/>
                <w:numId w:val="549"/>
              </w:numPr>
            </w:pPr>
            <w:r>
              <w:rPr>
                <w:rFonts w:hint="eastAsia"/>
              </w:rPr>
              <w:t>对于第五位不为“</w:t>
            </w:r>
            <w:r>
              <w:rPr>
                <w:rFonts w:hint="eastAsia"/>
              </w:rPr>
              <w:t>9</w:t>
            </w:r>
            <w:r>
              <w:rPr>
                <w:rFonts w:hint="eastAsia"/>
              </w:rPr>
              <w:t>”，且系统标志为“</w:t>
            </w:r>
            <w:r>
              <w:rPr>
                <w:rFonts w:hint="eastAsia"/>
              </w:rPr>
              <w:t>P</w:t>
            </w:r>
            <w:r>
              <w:rPr>
                <w:rFonts w:hint="eastAsia"/>
              </w:rPr>
              <w:t>”的内部资金号（总行统一设定），系统可以自动查询出，并展示列表。</w:t>
            </w:r>
          </w:p>
          <w:p w:rsidR="00083525" w:rsidRDefault="00083525" w:rsidP="00CE7FDA">
            <w:pPr>
              <w:numPr>
                <w:ilvl w:val="0"/>
                <w:numId w:val="549"/>
              </w:numPr>
            </w:pPr>
            <w:r>
              <w:rPr>
                <w:rFonts w:hint="eastAsia"/>
              </w:rPr>
              <w:t>对于分行自定义的内部挂账户口（第五位为“</w:t>
            </w:r>
            <w:r>
              <w:rPr>
                <w:rFonts w:hint="eastAsia"/>
              </w:rPr>
              <w:t>9</w:t>
            </w:r>
            <w:r>
              <w:rPr>
                <w:rFonts w:hint="eastAsia"/>
              </w:rPr>
              <w:t>”的内部资金号），虽然没有出现下拉列表中，但可以手工直接输入。此时系统不检查该内部资金号对应的户口是否为销账系统专用。需要分行人工控制。</w:t>
            </w:r>
          </w:p>
        </w:tc>
      </w:tr>
      <w:tr w:rsidR="00083525">
        <w:tc>
          <w:tcPr>
            <w:tcW w:w="2268" w:type="dxa"/>
          </w:tcPr>
          <w:p w:rsidR="00083525" w:rsidRDefault="00083525" w:rsidP="00CE7FDA">
            <w:r>
              <w:rPr>
                <w:rFonts w:hint="eastAsia"/>
              </w:rPr>
              <w:t>逾期月数</w:t>
            </w:r>
          </w:p>
        </w:tc>
        <w:tc>
          <w:tcPr>
            <w:tcW w:w="6254" w:type="dxa"/>
          </w:tcPr>
          <w:p w:rsidR="00083525" w:rsidRDefault="00083525" w:rsidP="00CE7FDA">
            <w:pPr>
              <w:numPr>
                <w:ilvl w:val="0"/>
                <w:numId w:val="157"/>
              </w:numPr>
            </w:pPr>
            <w:r>
              <w:rPr>
                <w:rFonts w:hint="eastAsia"/>
              </w:rPr>
              <w:t>指挂账单最后一笔交易或预设的销账日期到结转损益日之间的时间长度。</w:t>
            </w:r>
          </w:p>
          <w:p w:rsidR="00083525" w:rsidRDefault="00083525" w:rsidP="00CE7FDA">
            <w:pPr>
              <w:numPr>
                <w:ilvl w:val="0"/>
                <w:numId w:val="157"/>
              </w:numPr>
            </w:pPr>
            <w:r>
              <w:rPr>
                <w:rFonts w:hint="eastAsia"/>
              </w:rPr>
              <w:t>如果挂账单有设定的销账日期，系统在此挂账单最后一笔交易与设定日期中取大后再与结转损益时间配比。</w:t>
            </w:r>
          </w:p>
          <w:p w:rsidR="00083525" w:rsidRDefault="00083525" w:rsidP="00CE7FDA">
            <w:pPr>
              <w:numPr>
                <w:ilvl w:val="0"/>
                <w:numId w:val="157"/>
              </w:numPr>
            </w:pPr>
            <w:r>
              <w:rPr>
                <w:rFonts w:hint="eastAsia"/>
              </w:rPr>
              <w:t>大于等于逾期月数的挂账单才能够进行损益结转。</w:t>
            </w:r>
          </w:p>
        </w:tc>
      </w:tr>
      <w:tr w:rsidR="00083525">
        <w:tc>
          <w:tcPr>
            <w:tcW w:w="2268" w:type="dxa"/>
          </w:tcPr>
          <w:p w:rsidR="00083525" w:rsidRDefault="00083525" w:rsidP="00CE7FDA">
            <w:r>
              <w:rPr>
                <w:rFonts w:hint="eastAsia"/>
              </w:rPr>
              <w:t>损益内部资金号</w:t>
            </w:r>
          </w:p>
        </w:tc>
        <w:tc>
          <w:tcPr>
            <w:tcW w:w="6254" w:type="dxa"/>
          </w:tcPr>
          <w:p w:rsidR="00083525" w:rsidRDefault="00083525" w:rsidP="00CE7FDA">
            <w:r>
              <w:rPr>
                <w:rFonts w:hint="eastAsia"/>
              </w:rPr>
              <w:t>设置指定的内部资金号的挂账单余额结转到哪一个指定的损益户口中</w:t>
            </w:r>
          </w:p>
        </w:tc>
      </w:tr>
      <w:tr w:rsidR="00083525">
        <w:tc>
          <w:tcPr>
            <w:tcW w:w="2268" w:type="dxa"/>
          </w:tcPr>
          <w:p w:rsidR="00083525" w:rsidRDefault="00083525" w:rsidP="00CE7FDA">
            <w:r>
              <w:rPr>
                <w:rFonts w:hint="eastAsia"/>
              </w:rPr>
              <w:t>最高金额</w:t>
            </w:r>
          </w:p>
        </w:tc>
        <w:tc>
          <w:tcPr>
            <w:tcW w:w="6254" w:type="dxa"/>
          </w:tcPr>
          <w:p w:rsidR="00083525" w:rsidRDefault="00083525" w:rsidP="00CE7FDA">
            <w:pPr>
              <w:numPr>
                <w:ilvl w:val="0"/>
                <w:numId w:val="158"/>
              </w:numPr>
            </w:pPr>
            <w:r>
              <w:rPr>
                <w:rFonts w:hint="eastAsia"/>
              </w:rPr>
              <w:t>允许进行损益结转的挂账单，其挂账余额的最高限额。</w:t>
            </w:r>
          </w:p>
          <w:p w:rsidR="00083525" w:rsidRDefault="00083525" w:rsidP="00CE7FDA">
            <w:pPr>
              <w:numPr>
                <w:ilvl w:val="0"/>
                <w:numId w:val="158"/>
              </w:numPr>
            </w:pPr>
            <w:r>
              <w:rPr>
                <w:rFonts w:hint="eastAsia"/>
              </w:rPr>
              <w:t>最高金额为包含关系，即小于等于。</w:t>
            </w:r>
          </w:p>
        </w:tc>
      </w:tr>
    </w:tbl>
    <w:p w:rsidR="00083525" w:rsidRDefault="00083525" w:rsidP="00083525">
      <w:pPr>
        <w:pStyle w:val="6"/>
      </w:pPr>
      <w:r>
        <w:rPr>
          <w:rFonts w:hint="eastAsia"/>
        </w:rPr>
        <w:lastRenderedPageBreak/>
        <w:t>（三）操作步骤</w:t>
      </w:r>
    </w:p>
    <w:p w:rsidR="00083525" w:rsidRDefault="00083525" w:rsidP="00083525">
      <w:pPr>
        <w:pStyle w:val="a6"/>
      </w:pPr>
      <w:r>
        <w:rPr>
          <w:rFonts w:hint="eastAsia"/>
        </w:rPr>
        <w:t>1</w:t>
      </w:r>
      <w:r>
        <w:rPr>
          <w:rFonts w:hint="eastAsia"/>
        </w:rPr>
        <w:t>、用户选择系统导航－核算业务－手工销账－挂账结转损益－挂账结转损益条件设定，或者输入业务代码</w:t>
      </w:r>
      <w:r>
        <w:rPr>
          <w:rFonts w:hint="eastAsia"/>
        </w:rPr>
        <w:t>7069</w:t>
      </w:r>
      <w:r>
        <w:rPr>
          <w:rFonts w:hint="eastAsia"/>
        </w:rPr>
        <w:t>，进入挂账结转损益条件设定界面。</w:t>
      </w:r>
    </w:p>
    <w:p w:rsidR="00083525" w:rsidRDefault="00083525" w:rsidP="00083525">
      <w:pPr>
        <w:pStyle w:val="a6"/>
      </w:pPr>
      <w:r>
        <w:rPr>
          <w:rFonts w:hint="eastAsia"/>
        </w:rPr>
        <w:t>2</w:t>
      </w:r>
      <w:r>
        <w:rPr>
          <w:rFonts w:hint="eastAsia"/>
        </w:rPr>
        <w:t>、选择“增加</w:t>
      </w:r>
      <w:r>
        <w:rPr>
          <w:rFonts w:hint="eastAsia"/>
        </w:rPr>
        <w:t>2</w:t>
      </w:r>
      <w:r>
        <w:rPr>
          <w:rFonts w:hint="eastAsia"/>
        </w:rPr>
        <w:t>”按钮，系统进入“增加可转损益条件”画面。</w:t>
      </w:r>
    </w:p>
    <w:p w:rsidR="00083525" w:rsidRDefault="00083525" w:rsidP="00083525">
      <w:pPr>
        <w:pStyle w:val="a6"/>
      </w:pPr>
      <w:r>
        <w:rPr>
          <w:rFonts w:hint="eastAsia"/>
        </w:rPr>
        <w:t>3</w:t>
      </w:r>
      <w:r>
        <w:rPr>
          <w:rFonts w:hint="eastAsia"/>
        </w:rPr>
        <w:t>、输入各个条件后，选择“确定</w:t>
      </w:r>
      <w:r>
        <w:rPr>
          <w:rFonts w:hint="eastAsia"/>
        </w:rPr>
        <w:t>1</w:t>
      </w:r>
      <w:r>
        <w:rPr>
          <w:rFonts w:hint="eastAsia"/>
        </w:rPr>
        <w:t>”按钮。增加设定条件成功。</w:t>
      </w:r>
    </w:p>
    <w:p w:rsidR="00083525" w:rsidRDefault="00083525" w:rsidP="00083525">
      <w:pPr>
        <w:pStyle w:val="a6"/>
      </w:pPr>
      <w:r>
        <w:rPr>
          <w:rFonts w:hint="eastAsia"/>
        </w:rPr>
        <w:t>4</w:t>
      </w:r>
      <w:r>
        <w:rPr>
          <w:rFonts w:hint="eastAsia"/>
        </w:rPr>
        <w:t>、使用“修改</w:t>
      </w:r>
      <w:r>
        <w:rPr>
          <w:rFonts w:hint="eastAsia"/>
        </w:rPr>
        <w:t>3</w:t>
      </w:r>
      <w:r>
        <w:rPr>
          <w:rFonts w:hint="eastAsia"/>
        </w:rPr>
        <w:t>”、“删除</w:t>
      </w:r>
      <w:r>
        <w:rPr>
          <w:rFonts w:hint="eastAsia"/>
        </w:rPr>
        <w:t>4</w:t>
      </w:r>
      <w:r>
        <w:rPr>
          <w:rFonts w:hint="eastAsia"/>
        </w:rPr>
        <w:t>”按钮可以对设定条件进行修改和删除。</w:t>
      </w:r>
    </w:p>
    <w:p w:rsidR="00083525" w:rsidRDefault="00083525" w:rsidP="0004090F">
      <w:pPr>
        <w:pStyle w:val="5"/>
        <w:jc w:val="left"/>
      </w:pPr>
      <w:bookmarkStart w:id="1655" w:name="_Toc183935565"/>
      <w:r>
        <w:rPr>
          <w:rFonts w:hint="eastAsia"/>
        </w:rPr>
        <w:t>二、挂账结转损益经办（业务代码</w:t>
      </w:r>
      <w:r>
        <w:rPr>
          <w:rFonts w:hint="eastAsia"/>
        </w:rPr>
        <w:t>7065</w:t>
      </w:r>
      <w:r>
        <w:rPr>
          <w:rFonts w:hint="eastAsia"/>
        </w:rPr>
        <w:t>）</w:t>
      </w:r>
      <w:bookmarkEnd w:id="1655"/>
    </w:p>
    <w:p w:rsidR="00083525" w:rsidRDefault="00083525" w:rsidP="00083525">
      <w:pPr>
        <w:pStyle w:val="6"/>
        <w:spacing w:line="360" w:lineRule="auto"/>
      </w:pPr>
      <w:r>
        <w:rPr>
          <w:rFonts w:hint="eastAsia"/>
        </w:rPr>
        <w:t>（一）功能介绍</w:t>
      </w:r>
    </w:p>
    <w:p w:rsidR="00083525" w:rsidRDefault="00083525" w:rsidP="00083525">
      <w:pPr>
        <w:pStyle w:val="a6"/>
        <w:rPr>
          <w:rFonts w:ascii="宋体"/>
        </w:rPr>
      </w:pPr>
      <w:r>
        <w:rPr>
          <w:rFonts w:hint="eastAsia"/>
        </w:rPr>
        <w:t>通过本功能批量进行挂账单结转损益处理。</w:t>
      </w:r>
    </w:p>
    <w:p w:rsidR="00083525" w:rsidRDefault="00083525" w:rsidP="00083525">
      <w:pPr>
        <w:pStyle w:val="6"/>
      </w:pPr>
      <w:r>
        <w:rPr>
          <w:rFonts w:hint="eastAsia"/>
        </w:rPr>
        <w:t>（二）操作画面</w:t>
      </w:r>
    </w:p>
    <w:p w:rsidR="00083525" w:rsidRDefault="0004090F" w:rsidP="00083525">
      <w:r>
        <w:rPr>
          <w:rFonts w:hint="eastAsia"/>
          <w:noProof/>
        </w:rPr>
        <w:drawing>
          <wp:inline distT="0" distB="0" distL="0" distR="0">
            <wp:extent cx="5267325" cy="2543175"/>
            <wp:effectExtent l="19050" t="0" r="9525"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539" cstate="print"/>
                    <a:srcRect/>
                    <a:stretch>
                      <a:fillRect/>
                    </a:stretch>
                  </pic:blipFill>
                  <pic:spPr bwMode="auto">
                    <a:xfrm>
                      <a:off x="0" y="0"/>
                      <a:ext cx="5267325" cy="2543175"/>
                    </a:xfrm>
                    <a:prstGeom prst="rect">
                      <a:avLst/>
                    </a:prstGeom>
                    <a:noFill/>
                    <a:ln w="9525">
                      <a:noFill/>
                      <a:miter lim="800000"/>
                      <a:headEnd/>
                      <a:tailEnd/>
                    </a:ln>
                  </pic:spPr>
                </pic:pic>
              </a:graphicData>
            </a:graphic>
          </wp:inline>
        </w:drawing>
      </w:r>
    </w:p>
    <w:p w:rsidR="00083525" w:rsidRDefault="00083525" w:rsidP="00083525">
      <w:pPr>
        <w:pStyle w:val="6"/>
      </w:pPr>
      <w:r>
        <w:rPr>
          <w:rFonts w:hint="eastAsia"/>
        </w:rPr>
        <w:t>（三）操作步骤</w:t>
      </w:r>
    </w:p>
    <w:p w:rsidR="00083525" w:rsidRDefault="00083525" w:rsidP="00083525">
      <w:pPr>
        <w:pStyle w:val="a6"/>
      </w:pPr>
      <w:r>
        <w:rPr>
          <w:rFonts w:hint="eastAsia"/>
        </w:rPr>
        <w:t>1</w:t>
      </w:r>
      <w:r>
        <w:rPr>
          <w:rFonts w:hint="eastAsia"/>
        </w:rPr>
        <w:t>、用户选择系统导航－核算业务－挂账结转损益－挂账结转损益经办，或者输入业务代码</w:t>
      </w:r>
      <w:r>
        <w:rPr>
          <w:rFonts w:hint="eastAsia"/>
        </w:rPr>
        <w:t>7065</w:t>
      </w:r>
      <w:r>
        <w:rPr>
          <w:rFonts w:hint="eastAsia"/>
        </w:rPr>
        <w:t>，进入挂账结转损益经办界面。</w:t>
      </w:r>
    </w:p>
    <w:p w:rsidR="00083525" w:rsidRDefault="00083525" w:rsidP="00083525">
      <w:pPr>
        <w:pStyle w:val="a6"/>
      </w:pPr>
      <w:r>
        <w:rPr>
          <w:rFonts w:hint="eastAsia"/>
        </w:rPr>
        <w:t>2</w:t>
      </w:r>
      <w:r>
        <w:rPr>
          <w:rFonts w:hint="eastAsia"/>
        </w:rPr>
        <w:t>、录入查询条件，并点击“查询</w:t>
      </w:r>
      <w:r>
        <w:rPr>
          <w:rFonts w:hint="eastAsia"/>
        </w:rPr>
        <w:t>5</w:t>
      </w:r>
      <w:r>
        <w:rPr>
          <w:rFonts w:hint="eastAsia"/>
        </w:rPr>
        <w:t>”按钮。</w:t>
      </w:r>
    </w:p>
    <w:p w:rsidR="00083525" w:rsidRDefault="00083525" w:rsidP="00083525">
      <w:pPr>
        <w:pStyle w:val="a6"/>
      </w:pPr>
      <w:r>
        <w:rPr>
          <w:rFonts w:hint="eastAsia"/>
        </w:rPr>
        <w:t>3</w:t>
      </w:r>
      <w:r>
        <w:rPr>
          <w:rFonts w:hint="eastAsia"/>
        </w:rPr>
        <w:t>、系统查询出符合条件的挂账单明细列表。</w:t>
      </w:r>
    </w:p>
    <w:p w:rsidR="00083525" w:rsidRDefault="00083525" w:rsidP="00083525">
      <w:pPr>
        <w:pStyle w:val="a6"/>
      </w:pPr>
      <w:r>
        <w:rPr>
          <w:rFonts w:hint="eastAsia"/>
        </w:rPr>
        <w:t>4</w:t>
      </w:r>
      <w:r>
        <w:rPr>
          <w:rFonts w:hint="eastAsia"/>
        </w:rPr>
        <w:t>、选择“确定</w:t>
      </w:r>
      <w:r>
        <w:rPr>
          <w:rFonts w:hint="eastAsia"/>
        </w:rPr>
        <w:t>1</w:t>
      </w:r>
      <w:r>
        <w:rPr>
          <w:rFonts w:hint="eastAsia"/>
        </w:rPr>
        <w:t>”按钮。</w:t>
      </w:r>
    </w:p>
    <w:p w:rsidR="00083525" w:rsidRDefault="00083525" w:rsidP="00083525">
      <w:pPr>
        <w:pStyle w:val="a6"/>
      </w:pPr>
      <w:r>
        <w:rPr>
          <w:rFonts w:hint="eastAsia"/>
        </w:rPr>
        <w:t>5</w:t>
      </w:r>
      <w:r>
        <w:rPr>
          <w:rFonts w:hint="eastAsia"/>
        </w:rPr>
        <w:t>、系统提示经办成功，并将此业务置为待授权状态。</w:t>
      </w:r>
    </w:p>
    <w:p w:rsidR="00083525" w:rsidRDefault="00083525" w:rsidP="00083525">
      <w:pPr>
        <w:pStyle w:val="6"/>
      </w:pPr>
      <w:r>
        <w:rPr>
          <w:rFonts w:hint="eastAsia"/>
        </w:rPr>
        <w:lastRenderedPageBreak/>
        <w:t>（四）操作要点</w:t>
      </w:r>
    </w:p>
    <w:p w:rsidR="00083525" w:rsidRDefault="00083525" w:rsidP="00083525">
      <w:pPr>
        <w:pStyle w:val="a6"/>
      </w:pPr>
      <w:r>
        <w:rPr>
          <w:rFonts w:hint="eastAsia"/>
        </w:rPr>
        <w:t>1</w:t>
      </w:r>
      <w:r>
        <w:rPr>
          <w:rFonts w:hint="eastAsia"/>
        </w:rPr>
        <w:t>、查询条件中，账户部门不录入，默认为本机构；交易货币不录入，默认为全部货币；交易金额不录入，默认为任意金额。</w:t>
      </w:r>
    </w:p>
    <w:p w:rsidR="00083525" w:rsidRDefault="00083525" w:rsidP="00083525">
      <w:pPr>
        <w:pStyle w:val="a6"/>
      </w:pPr>
      <w:r>
        <w:rPr>
          <w:rFonts w:hint="eastAsia"/>
        </w:rPr>
        <w:t>2</w:t>
      </w:r>
      <w:r>
        <w:rPr>
          <w:rFonts w:hint="eastAsia"/>
        </w:rPr>
        <w:t>、录入的查询条件中，如果金额条件大于“挂账结转损益条件设定”中设定的金额，系统也不会列示出来。</w:t>
      </w:r>
    </w:p>
    <w:p w:rsidR="00083525" w:rsidRDefault="00083525" w:rsidP="00083525">
      <w:pPr>
        <w:pStyle w:val="a6"/>
      </w:pPr>
      <w:r>
        <w:rPr>
          <w:rFonts w:hint="eastAsia"/>
        </w:rPr>
        <w:t>3</w:t>
      </w:r>
      <w:r>
        <w:rPr>
          <w:rFonts w:hint="eastAsia"/>
        </w:rPr>
        <w:t>、为了便于交易筛选，用户可以在在“结转损益”列表中双击某一条记录，系统将此记录转移到“选掉的挂账记录”列表中，此条记录不参加本次结转。</w:t>
      </w:r>
    </w:p>
    <w:p w:rsidR="00083525" w:rsidRDefault="00083525" w:rsidP="00083525">
      <w:pPr>
        <w:pStyle w:val="a6"/>
      </w:pPr>
      <w:r>
        <w:rPr>
          <w:rFonts w:hint="eastAsia"/>
        </w:rPr>
        <w:t>4</w:t>
      </w:r>
      <w:r>
        <w:rPr>
          <w:rFonts w:hint="eastAsia"/>
        </w:rPr>
        <w:t>、在“选掉的挂账记录”列表中，用户也可以双击某一条记录，系统将此记录再转回到“结转损益”列表中，此记录参与本次结转。</w:t>
      </w:r>
    </w:p>
    <w:p w:rsidR="00083525" w:rsidRDefault="00083525" w:rsidP="00083525"/>
    <w:p w:rsidR="00083525" w:rsidRDefault="00083525" w:rsidP="0004090F">
      <w:pPr>
        <w:pStyle w:val="5"/>
      </w:pPr>
      <w:bookmarkStart w:id="1656" w:name="_Toc183935566"/>
      <w:r>
        <w:rPr>
          <w:rFonts w:hint="eastAsia"/>
        </w:rPr>
        <w:t>三、挂账结转损益授权（业务代码</w:t>
      </w:r>
      <w:r>
        <w:rPr>
          <w:rFonts w:hint="eastAsia"/>
        </w:rPr>
        <w:t>7067</w:t>
      </w:r>
      <w:r>
        <w:rPr>
          <w:rFonts w:hint="eastAsia"/>
        </w:rPr>
        <w:t>）</w:t>
      </w:r>
      <w:bookmarkEnd w:id="1656"/>
    </w:p>
    <w:p w:rsidR="00083525" w:rsidRDefault="00083525" w:rsidP="00083525">
      <w:pPr>
        <w:pStyle w:val="6"/>
        <w:spacing w:line="360" w:lineRule="auto"/>
      </w:pPr>
      <w:r>
        <w:rPr>
          <w:rFonts w:hint="eastAsia"/>
        </w:rPr>
        <w:t>（一）功能介绍</w:t>
      </w:r>
    </w:p>
    <w:p w:rsidR="00083525" w:rsidRDefault="00083525" w:rsidP="00083525">
      <w:pPr>
        <w:pStyle w:val="a6"/>
        <w:rPr>
          <w:rFonts w:ascii="宋体"/>
        </w:rPr>
      </w:pPr>
      <w:r>
        <w:rPr>
          <w:rFonts w:hint="eastAsia"/>
        </w:rPr>
        <w:t>对已经办完成但尚未授权的挂账单结转损益业务进行授权处理。</w:t>
      </w:r>
    </w:p>
    <w:p w:rsidR="00083525" w:rsidRDefault="00083525" w:rsidP="00083525">
      <w:pPr>
        <w:pStyle w:val="6"/>
        <w:spacing w:line="360" w:lineRule="auto"/>
      </w:pPr>
      <w:r>
        <w:rPr>
          <w:rFonts w:hint="eastAsia"/>
        </w:rPr>
        <w:t>（二）操作步骤</w:t>
      </w:r>
    </w:p>
    <w:p w:rsidR="00083525" w:rsidRDefault="00083525" w:rsidP="00083525">
      <w:pPr>
        <w:pStyle w:val="a6"/>
      </w:pPr>
      <w:r>
        <w:rPr>
          <w:rFonts w:hint="eastAsia"/>
        </w:rPr>
        <w:t>1</w:t>
      </w:r>
      <w:r>
        <w:rPr>
          <w:rFonts w:hint="eastAsia"/>
        </w:rPr>
        <w:t>、用户选择系统导航－核算业务－挂账结转损益－挂账结转损益授权，或者输入业务代码</w:t>
      </w:r>
      <w:r>
        <w:rPr>
          <w:rFonts w:hint="eastAsia"/>
        </w:rPr>
        <w:t>7067</w:t>
      </w:r>
      <w:r>
        <w:rPr>
          <w:rFonts w:hint="eastAsia"/>
        </w:rPr>
        <w:t>，进入挂账结转损益授权界面。</w:t>
      </w:r>
    </w:p>
    <w:p w:rsidR="00083525" w:rsidRDefault="00083525" w:rsidP="00083525">
      <w:pPr>
        <w:pStyle w:val="a6"/>
      </w:pPr>
      <w:r>
        <w:rPr>
          <w:rFonts w:hint="eastAsia"/>
        </w:rPr>
        <w:t>2</w:t>
      </w:r>
      <w:r>
        <w:rPr>
          <w:rFonts w:hint="eastAsia"/>
        </w:rPr>
        <w:t>、操作人员</w:t>
      </w:r>
      <w:r>
        <w:rPr>
          <w:rFonts w:ascii="宋体" w:hint="eastAsia"/>
          <w:kern w:val="0"/>
          <w:szCs w:val="18"/>
          <w:lang w:val="zh-CN"/>
        </w:rPr>
        <w:t>选择</w:t>
      </w:r>
      <w:r>
        <w:rPr>
          <w:rFonts w:hint="eastAsia"/>
        </w:rPr>
        <w:t>“查询</w:t>
      </w:r>
      <w:r>
        <w:rPr>
          <w:rFonts w:hint="eastAsia"/>
        </w:rPr>
        <w:t>5</w:t>
      </w:r>
      <w:r>
        <w:rPr>
          <w:rFonts w:hint="eastAsia"/>
        </w:rPr>
        <w:t>”按钮，系统列示结转损益交易列表。</w:t>
      </w:r>
    </w:p>
    <w:p w:rsidR="00083525" w:rsidRDefault="00083525" w:rsidP="00083525">
      <w:pPr>
        <w:pStyle w:val="a6"/>
      </w:pPr>
      <w:r>
        <w:rPr>
          <w:rFonts w:hint="eastAsia"/>
        </w:rPr>
        <w:t>3</w:t>
      </w:r>
      <w:r>
        <w:rPr>
          <w:rFonts w:hint="eastAsia"/>
        </w:rPr>
        <w:t>、选择“授权</w:t>
      </w:r>
      <w:r>
        <w:rPr>
          <w:rFonts w:hint="eastAsia"/>
        </w:rPr>
        <w:t>2</w:t>
      </w:r>
      <w:r>
        <w:rPr>
          <w:rFonts w:hint="eastAsia"/>
        </w:rPr>
        <w:t>”按钮，系统切入下一画面。</w:t>
      </w:r>
    </w:p>
    <w:p w:rsidR="00083525" w:rsidRDefault="00083525" w:rsidP="00083525">
      <w:pPr>
        <w:pStyle w:val="a6"/>
      </w:pPr>
      <w:r>
        <w:rPr>
          <w:rFonts w:hint="eastAsia"/>
        </w:rPr>
        <w:t>4</w:t>
      </w:r>
      <w:r>
        <w:rPr>
          <w:rFonts w:hint="eastAsia"/>
        </w:rPr>
        <w:t>、选择“确定</w:t>
      </w:r>
      <w:r>
        <w:rPr>
          <w:rFonts w:hint="eastAsia"/>
        </w:rPr>
        <w:t>1</w:t>
      </w:r>
      <w:r>
        <w:rPr>
          <w:rFonts w:hint="eastAsia"/>
        </w:rPr>
        <w:t>”按钮，系统结转成功，账务处理完毕。</w:t>
      </w:r>
    </w:p>
    <w:p w:rsidR="00083525" w:rsidRDefault="00083525" w:rsidP="00083525">
      <w:pPr>
        <w:pStyle w:val="a6"/>
      </w:pPr>
      <w:r>
        <w:rPr>
          <w:rFonts w:hint="eastAsia"/>
        </w:rPr>
        <w:t>5</w:t>
      </w:r>
      <w:r>
        <w:rPr>
          <w:rFonts w:hint="eastAsia"/>
        </w:rPr>
        <w:t>、点击打印“结转损益清单”，结转损益清单作为授权人员的日结单据，纳入当日单据装订。</w:t>
      </w:r>
    </w:p>
    <w:p w:rsidR="00083525" w:rsidRDefault="00083525" w:rsidP="00083525">
      <w:pPr>
        <w:pStyle w:val="6"/>
        <w:spacing w:line="360" w:lineRule="auto"/>
      </w:pPr>
      <w:r>
        <w:rPr>
          <w:rFonts w:hint="eastAsia"/>
        </w:rPr>
        <w:t>（三）操作要点</w:t>
      </w:r>
    </w:p>
    <w:p w:rsidR="00083525" w:rsidRDefault="00083525" w:rsidP="00083525">
      <w:pPr>
        <w:pStyle w:val="a6"/>
      </w:pPr>
      <w:r>
        <w:rPr>
          <w:rFonts w:hint="eastAsia"/>
        </w:rPr>
        <w:t>1</w:t>
      </w:r>
      <w:r>
        <w:rPr>
          <w:rFonts w:hint="eastAsia"/>
        </w:rPr>
        <w:t>、授权人员可以在经办人员筛选过的基础上，对待结转记录再次进行筛选。在“同意的记录”列表中双击某一条记录系统将此记录转移到“不同意列表”列表中，此条记录不参加本次结转。在“不同意列表”列表</w:t>
      </w:r>
      <w:r>
        <w:rPr>
          <w:rFonts w:hint="eastAsia"/>
        </w:rPr>
        <w:lastRenderedPageBreak/>
        <w:t>中双击某一条记录，系统将此记录转移到“同意的记录”列表中，此记录参与本次结转。</w:t>
      </w:r>
    </w:p>
    <w:p w:rsidR="00083525" w:rsidRDefault="00083525" w:rsidP="00083525">
      <w:pPr>
        <w:pStyle w:val="a6"/>
      </w:pPr>
      <w:r>
        <w:rPr>
          <w:rFonts w:hint="eastAsia"/>
        </w:rPr>
        <w:t>2</w:t>
      </w:r>
      <w:r>
        <w:rPr>
          <w:rFonts w:hint="eastAsia"/>
        </w:rPr>
        <w:t>、打印清单前，必须将交易列表翻至最后一页。</w:t>
      </w:r>
    </w:p>
    <w:p w:rsidR="00083525" w:rsidRDefault="00083525" w:rsidP="00083525">
      <w:pPr>
        <w:pStyle w:val="a6"/>
      </w:pPr>
      <w:r>
        <w:rPr>
          <w:rFonts w:hint="eastAsia"/>
        </w:rPr>
        <w:t>3</w:t>
      </w:r>
      <w:r>
        <w:rPr>
          <w:rFonts w:hint="eastAsia"/>
        </w:rPr>
        <w:t>、打印时需使用</w:t>
      </w:r>
      <w:r>
        <w:rPr>
          <w:rFonts w:hint="eastAsia"/>
        </w:rPr>
        <w:t>Windows</w:t>
      </w:r>
      <w:r>
        <w:rPr>
          <w:rFonts w:hint="eastAsia"/>
        </w:rPr>
        <w:t>打印机，不能使用</w:t>
      </w:r>
      <w:r>
        <w:rPr>
          <w:rFonts w:hint="eastAsia"/>
        </w:rPr>
        <w:t>PR2</w:t>
      </w:r>
      <w:r>
        <w:rPr>
          <w:rFonts w:hint="eastAsia"/>
        </w:rPr>
        <w:t>打印机。</w:t>
      </w:r>
    </w:p>
    <w:p w:rsidR="00083525" w:rsidRDefault="00083525" w:rsidP="00083525">
      <w:pPr>
        <w:pStyle w:val="a6"/>
      </w:pPr>
    </w:p>
    <w:p w:rsidR="00083525" w:rsidRDefault="00083525" w:rsidP="00083525">
      <w:pPr>
        <w:pStyle w:val="5"/>
      </w:pPr>
      <w:bookmarkStart w:id="1657" w:name="_Toc183935567"/>
      <w:r>
        <w:rPr>
          <w:rFonts w:hint="eastAsia"/>
        </w:rPr>
        <w:t>四、挂账结转损益交易查询（业务代码</w:t>
      </w:r>
      <w:r>
        <w:rPr>
          <w:rFonts w:hint="eastAsia"/>
        </w:rPr>
        <w:t>7068</w:t>
      </w:r>
      <w:r>
        <w:rPr>
          <w:rFonts w:hint="eastAsia"/>
        </w:rPr>
        <w:t>）</w:t>
      </w:r>
      <w:bookmarkEnd w:id="1657"/>
    </w:p>
    <w:p w:rsidR="00083525" w:rsidRDefault="00083525" w:rsidP="0004090F">
      <w:pPr>
        <w:pStyle w:val="6"/>
        <w:spacing w:line="360" w:lineRule="auto"/>
      </w:pPr>
      <w:r>
        <w:rPr>
          <w:rFonts w:hint="eastAsia"/>
        </w:rPr>
        <w:t>（一）功能介绍</w:t>
      </w:r>
    </w:p>
    <w:p w:rsidR="00083525" w:rsidRDefault="00083525" w:rsidP="00083525">
      <w:pPr>
        <w:pStyle w:val="a6"/>
      </w:pPr>
      <w:r>
        <w:rPr>
          <w:rFonts w:hint="eastAsia"/>
        </w:rPr>
        <w:t>通过本功能可查询不同状态的挂账单结转损益交易，并可对已经生效的交易打印清单。</w:t>
      </w:r>
    </w:p>
    <w:p w:rsidR="00083525" w:rsidRDefault="00083525" w:rsidP="0004090F">
      <w:pPr>
        <w:pStyle w:val="6"/>
        <w:spacing w:line="360" w:lineRule="auto"/>
      </w:pPr>
      <w:r>
        <w:rPr>
          <w:rFonts w:hint="eastAsia"/>
        </w:rPr>
        <w:t>（二）操作步骤</w:t>
      </w:r>
    </w:p>
    <w:p w:rsidR="00083525" w:rsidRDefault="00083525" w:rsidP="00083525">
      <w:pPr>
        <w:pStyle w:val="a6"/>
      </w:pPr>
      <w:r>
        <w:rPr>
          <w:rFonts w:hint="eastAsia"/>
        </w:rPr>
        <w:t>1</w:t>
      </w:r>
      <w:r>
        <w:rPr>
          <w:rFonts w:hint="eastAsia"/>
        </w:rPr>
        <w:t>、用户选择系统导航－核算业务－手工销账－挂账结转损益－挂账结转损益交易查询，或者输入业务代码</w:t>
      </w:r>
      <w:r>
        <w:rPr>
          <w:rFonts w:hint="eastAsia"/>
        </w:rPr>
        <w:t>7068</w:t>
      </w:r>
      <w:r>
        <w:rPr>
          <w:rFonts w:hint="eastAsia"/>
        </w:rPr>
        <w:t>，进入挂账结转损益交易查询界面。</w:t>
      </w:r>
    </w:p>
    <w:p w:rsidR="00083525" w:rsidRDefault="00083525" w:rsidP="00083525">
      <w:pPr>
        <w:pStyle w:val="a6"/>
        <w:rPr>
          <w:rFonts w:ascii="宋体"/>
          <w:kern w:val="0"/>
          <w:szCs w:val="18"/>
          <w:lang w:val="zh-CN"/>
        </w:rPr>
      </w:pPr>
      <w:r>
        <w:rPr>
          <w:rFonts w:ascii="宋体" w:hint="eastAsia"/>
          <w:kern w:val="0"/>
          <w:szCs w:val="18"/>
        </w:rPr>
        <w:t>2、</w:t>
      </w:r>
      <w:r>
        <w:rPr>
          <w:rFonts w:ascii="宋体" w:hint="eastAsia"/>
          <w:kern w:val="0"/>
          <w:szCs w:val="18"/>
          <w:lang w:val="zh-CN"/>
        </w:rPr>
        <w:t>选择“查询5”按钮，系统列示相关交易，选中一条已生效的交易，点击“结转明细11”按钮，系统列示该批交易明细数据。点击“打印清单7”，则可重新打印该批数据清单。</w:t>
      </w:r>
    </w:p>
    <w:p w:rsidR="00083525" w:rsidRDefault="00083525" w:rsidP="0004090F">
      <w:pPr>
        <w:pStyle w:val="6"/>
        <w:spacing w:line="360" w:lineRule="auto"/>
      </w:pPr>
      <w:r>
        <w:rPr>
          <w:rFonts w:hint="eastAsia"/>
        </w:rPr>
        <w:t>（三）操作要点</w:t>
      </w:r>
    </w:p>
    <w:p w:rsidR="00083525" w:rsidRDefault="00083525" w:rsidP="00083525">
      <w:pPr>
        <w:pStyle w:val="a6"/>
      </w:pPr>
      <w:r>
        <w:rPr>
          <w:rFonts w:hint="eastAsia"/>
        </w:rPr>
        <w:t>1</w:t>
      </w:r>
      <w:r>
        <w:rPr>
          <w:rFonts w:hint="eastAsia"/>
        </w:rPr>
        <w:t>、打印清单前，必须将交易列表翻至最后一页。</w:t>
      </w:r>
    </w:p>
    <w:p w:rsidR="00083525" w:rsidRDefault="00083525" w:rsidP="00083525">
      <w:pPr>
        <w:pStyle w:val="a6"/>
      </w:pPr>
      <w:r>
        <w:rPr>
          <w:rFonts w:hint="eastAsia"/>
        </w:rPr>
        <w:t>2</w:t>
      </w:r>
      <w:r>
        <w:rPr>
          <w:rFonts w:hint="eastAsia"/>
        </w:rPr>
        <w:t>、打印时需使用</w:t>
      </w:r>
      <w:r>
        <w:rPr>
          <w:rFonts w:hint="eastAsia"/>
        </w:rPr>
        <w:t>Windows</w:t>
      </w:r>
      <w:r>
        <w:rPr>
          <w:rFonts w:hint="eastAsia"/>
        </w:rPr>
        <w:t>打印机，不能使用</w:t>
      </w:r>
      <w:r>
        <w:rPr>
          <w:rFonts w:hint="eastAsia"/>
        </w:rPr>
        <w:t>PR2</w:t>
      </w:r>
      <w:r>
        <w:rPr>
          <w:rFonts w:hint="eastAsia"/>
        </w:rPr>
        <w:t>打印机。</w:t>
      </w:r>
    </w:p>
    <w:p w:rsidR="00083525" w:rsidRDefault="00083525" w:rsidP="00083525">
      <w:pPr>
        <w:pStyle w:val="a6"/>
        <w:rPr>
          <w:rFonts w:ascii="宋体"/>
          <w:kern w:val="0"/>
          <w:szCs w:val="18"/>
          <w:lang w:val="zh-CN"/>
        </w:rPr>
      </w:pPr>
    </w:p>
    <w:p w:rsidR="00083525" w:rsidRDefault="00083525" w:rsidP="0004090F">
      <w:pPr>
        <w:pStyle w:val="5"/>
      </w:pPr>
      <w:bookmarkStart w:id="1658" w:name="_Toc183935568"/>
      <w:r>
        <w:rPr>
          <w:rFonts w:hint="eastAsia"/>
        </w:rPr>
        <w:t>五、挂账结转损益经办取消（业务代码</w:t>
      </w:r>
      <w:r>
        <w:rPr>
          <w:rFonts w:hint="eastAsia"/>
        </w:rPr>
        <w:t>7061</w:t>
      </w:r>
      <w:r>
        <w:rPr>
          <w:rFonts w:hint="eastAsia"/>
        </w:rPr>
        <w:t>）</w:t>
      </w:r>
      <w:bookmarkEnd w:id="1658"/>
    </w:p>
    <w:p w:rsidR="00083525" w:rsidRDefault="00083525" w:rsidP="00083525">
      <w:pPr>
        <w:pStyle w:val="6"/>
      </w:pPr>
      <w:r>
        <w:rPr>
          <w:rFonts w:hint="eastAsia"/>
        </w:rPr>
        <w:t>（一）功能介绍</w:t>
      </w:r>
    </w:p>
    <w:p w:rsidR="00083525" w:rsidRDefault="00083525" w:rsidP="00083525">
      <w:pPr>
        <w:pStyle w:val="a6"/>
      </w:pPr>
      <w:r>
        <w:rPr>
          <w:rFonts w:hint="eastAsia"/>
        </w:rPr>
        <w:t>对已经办完成但尚未授权的挂账单结转损益业务进行撤销处理。</w:t>
      </w:r>
    </w:p>
    <w:p w:rsidR="00083525" w:rsidRDefault="00083525" w:rsidP="00083525">
      <w:pPr>
        <w:pStyle w:val="6"/>
      </w:pPr>
      <w:r>
        <w:rPr>
          <w:rFonts w:hint="eastAsia"/>
        </w:rPr>
        <w:lastRenderedPageBreak/>
        <w:t>（二）操作步骤</w:t>
      </w:r>
    </w:p>
    <w:p w:rsidR="00083525" w:rsidRDefault="00083525" w:rsidP="00083525">
      <w:pPr>
        <w:pStyle w:val="a6"/>
      </w:pPr>
      <w:r>
        <w:rPr>
          <w:rFonts w:hint="eastAsia"/>
        </w:rPr>
        <w:t>1</w:t>
      </w:r>
      <w:r>
        <w:rPr>
          <w:rFonts w:hint="eastAsia"/>
        </w:rPr>
        <w:t>、用户选择系统导航－核算业务－手工销账－挂账结转损益－挂账结转损益经办取消，或者输入业务代码</w:t>
      </w:r>
      <w:r>
        <w:rPr>
          <w:rFonts w:hint="eastAsia"/>
        </w:rPr>
        <w:t>7061</w:t>
      </w:r>
      <w:r>
        <w:rPr>
          <w:rFonts w:hint="eastAsia"/>
        </w:rPr>
        <w:t>，进入挂账结转损益经办取消界面。</w:t>
      </w:r>
    </w:p>
    <w:p w:rsidR="00083525" w:rsidRDefault="00083525" w:rsidP="00083525">
      <w:pPr>
        <w:pStyle w:val="a6"/>
      </w:pPr>
      <w:r>
        <w:rPr>
          <w:rFonts w:hint="eastAsia"/>
        </w:rPr>
        <w:t>2</w:t>
      </w:r>
      <w:r>
        <w:rPr>
          <w:rFonts w:hint="eastAsia"/>
        </w:rPr>
        <w:t>、操作人员选择“查询</w:t>
      </w:r>
      <w:r>
        <w:rPr>
          <w:rFonts w:hint="eastAsia"/>
        </w:rPr>
        <w:t>5</w:t>
      </w:r>
      <w:r>
        <w:rPr>
          <w:rFonts w:hint="eastAsia"/>
        </w:rPr>
        <w:t>”按钮，系统列示待授权的结转损益交易列表。</w:t>
      </w:r>
    </w:p>
    <w:p w:rsidR="00083525" w:rsidRDefault="00083525" w:rsidP="00083525">
      <w:pPr>
        <w:pStyle w:val="a6"/>
      </w:pPr>
      <w:r>
        <w:rPr>
          <w:rFonts w:hint="eastAsia"/>
        </w:rPr>
        <w:t>3</w:t>
      </w:r>
      <w:r>
        <w:rPr>
          <w:rFonts w:hint="eastAsia"/>
        </w:rPr>
        <w:t>、选择“取消</w:t>
      </w:r>
      <w:r>
        <w:rPr>
          <w:rFonts w:hint="eastAsia"/>
        </w:rPr>
        <w:t>1</w:t>
      </w:r>
      <w:r>
        <w:rPr>
          <w:rFonts w:hint="eastAsia"/>
        </w:rPr>
        <w:t>”按钮，系统进入批次明细数据画面。</w:t>
      </w:r>
    </w:p>
    <w:p w:rsidR="00083525" w:rsidRDefault="00083525" w:rsidP="00083525">
      <w:pPr>
        <w:pStyle w:val="a6"/>
      </w:pPr>
      <w:r>
        <w:rPr>
          <w:rFonts w:hint="eastAsia"/>
        </w:rPr>
        <w:t>4</w:t>
      </w:r>
      <w:r>
        <w:rPr>
          <w:rFonts w:hint="eastAsia"/>
        </w:rPr>
        <w:t>、选择“确定</w:t>
      </w:r>
      <w:r>
        <w:rPr>
          <w:rFonts w:hint="eastAsia"/>
        </w:rPr>
        <w:t>1</w:t>
      </w:r>
      <w:r>
        <w:rPr>
          <w:rFonts w:hint="eastAsia"/>
        </w:rPr>
        <w:t>”按钮，系统取消成功。</w:t>
      </w:r>
    </w:p>
    <w:p w:rsidR="00083525" w:rsidRDefault="00083525" w:rsidP="0004090F">
      <w:pPr>
        <w:pStyle w:val="5"/>
        <w:jc w:val="left"/>
      </w:pPr>
      <w:bookmarkStart w:id="1659" w:name="_Toc183935569"/>
      <w:r>
        <w:rPr>
          <w:rFonts w:hint="eastAsia"/>
        </w:rPr>
        <w:t>六、挂账结转损益撤销经办（业务代码</w:t>
      </w:r>
      <w:r>
        <w:rPr>
          <w:rFonts w:hint="eastAsia"/>
        </w:rPr>
        <w:t>7075</w:t>
      </w:r>
      <w:r>
        <w:rPr>
          <w:rFonts w:hint="eastAsia"/>
        </w:rPr>
        <w:t>）</w:t>
      </w:r>
      <w:bookmarkEnd w:id="1659"/>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通过本功能对已经生效的挂账单结转损益业务做撤销处理。</w:t>
      </w:r>
    </w:p>
    <w:p w:rsidR="00083525" w:rsidRDefault="00083525" w:rsidP="00083525">
      <w:pPr>
        <w:pStyle w:val="6"/>
      </w:pPr>
      <w:r>
        <w:rPr>
          <w:rFonts w:hint="eastAsia"/>
        </w:rPr>
        <w:t>（二）操作步骤</w:t>
      </w:r>
    </w:p>
    <w:p w:rsidR="00083525" w:rsidRDefault="00083525" w:rsidP="00083525">
      <w:pPr>
        <w:pStyle w:val="a6"/>
      </w:pPr>
      <w:r>
        <w:rPr>
          <w:rFonts w:hint="eastAsia"/>
        </w:rPr>
        <w:t>1</w:t>
      </w:r>
      <w:r>
        <w:rPr>
          <w:rFonts w:hint="eastAsia"/>
        </w:rPr>
        <w:t>、用户选择系统导航－核算业务－挂账结转损益－挂账结转损益撤销经办，或者输入业务代码</w:t>
      </w:r>
      <w:r>
        <w:rPr>
          <w:rFonts w:hint="eastAsia"/>
        </w:rPr>
        <w:t>7075</w:t>
      </w:r>
      <w:r>
        <w:rPr>
          <w:rFonts w:hint="eastAsia"/>
        </w:rPr>
        <w:t>，进入挂账结转损益撤销经办界面。系统显示已经结转成功的批次交易。</w:t>
      </w:r>
    </w:p>
    <w:p w:rsidR="00083525" w:rsidRDefault="00083525" w:rsidP="00083525">
      <w:pPr>
        <w:pStyle w:val="a6"/>
      </w:pPr>
      <w:r>
        <w:rPr>
          <w:rFonts w:hint="eastAsia"/>
        </w:rPr>
        <w:t>2</w:t>
      </w:r>
      <w:r>
        <w:rPr>
          <w:rFonts w:hint="eastAsia"/>
        </w:rPr>
        <w:t>、选择“经办</w:t>
      </w:r>
      <w:r>
        <w:rPr>
          <w:rFonts w:hint="eastAsia"/>
        </w:rPr>
        <w:t>1</w:t>
      </w:r>
      <w:r>
        <w:rPr>
          <w:rFonts w:hint="eastAsia"/>
        </w:rPr>
        <w:t>”按钮，系统进入批次明细画面。</w:t>
      </w:r>
    </w:p>
    <w:p w:rsidR="00083525" w:rsidRDefault="00083525" w:rsidP="00083525">
      <w:pPr>
        <w:pStyle w:val="a6"/>
      </w:pPr>
      <w:r>
        <w:rPr>
          <w:rFonts w:hint="eastAsia"/>
        </w:rPr>
        <w:t>3</w:t>
      </w:r>
      <w:r>
        <w:rPr>
          <w:rFonts w:hint="eastAsia"/>
        </w:rPr>
        <w:t>、选择“确定</w:t>
      </w:r>
      <w:r>
        <w:rPr>
          <w:rFonts w:hint="eastAsia"/>
        </w:rPr>
        <w:t>1</w:t>
      </w:r>
      <w:r>
        <w:rPr>
          <w:rFonts w:hint="eastAsia"/>
        </w:rPr>
        <w:t>”按钮，系统提示经办成功，并将此业务置为待授权状态。</w:t>
      </w:r>
    </w:p>
    <w:p w:rsidR="00083525" w:rsidRDefault="00083525" w:rsidP="0004090F">
      <w:pPr>
        <w:pStyle w:val="5"/>
      </w:pPr>
      <w:bookmarkStart w:id="1660" w:name="_Toc183935570"/>
      <w:r>
        <w:rPr>
          <w:rFonts w:hint="eastAsia"/>
        </w:rPr>
        <w:t>七、挂账结转损益撤销授权（业务代码</w:t>
      </w:r>
      <w:r>
        <w:rPr>
          <w:rFonts w:hint="eastAsia"/>
        </w:rPr>
        <w:t>7077</w:t>
      </w:r>
      <w:r>
        <w:rPr>
          <w:rFonts w:hint="eastAsia"/>
        </w:rPr>
        <w:t>）</w:t>
      </w:r>
      <w:bookmarkEnd w:id="1660"/>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对已经办完成但尚未授权的挂账单结转损益撤销业务进行授权处理。</w:t>
      </w:r>
    </w:p>
    <w:p w:rsidR="00083525" w:rsidRDefault="00083525" w:rsidP="00083525">
      <w:pPr>
        <w:pStyle w:val="6"/>
        <w:spacing w:line="360" w:lineRule="auto"/>
      </w:pPr>
      <w:r>
        <w:rPr>
          <w:rFonts w:hint="eastAsia"/>
        </w:rPr>
        <w:t>（二）操作步骤</w:t>
      </w:r>
    </w:p>
    <w:p w:rsidR="00083525" w:rsidRDefault="00083525" w:rsidP="00083525">
      <w:pPr>
        <w:pStyle w:val="a6"/>
      </w:pPr>
      <w:r>
        <w:rPr>
          <w:rFonts w:hint="eastAsia"/>
        </w:rPr>
        <w:t>1</w:t>
      </w:r>
      <w:r>
        <w:rPr>
          <w:rFonts w:hint="eastAsia"/>
        </w:rPr>
        <w:t>、用户选择系统导航－核算业务－挂账结转损益－挂账结转损益撤销授权，或者输入业务代码</w:t>
      </w:r>
      <w:r>
        <w:rPr>
          <w:rFonts w:hint="eastAsia"/>
        </w:rPr>
        <w:t>7077</w:t>
      </w:r>
      <w:r>
        <w:rPr>
          <w:rFonts w:hint="eastAsia"/>
        </w:rPr>
        <w:t>。</w:t>
      </w:r>
    </w:p>
    <w:p w:rsidR="00083525" w:rsidRDefault="00083525" w:rsidP="00083525">
      <w:pPr>
        <w:pStyle w:val="a6"/>
      </w:pPr>
      <w:r>
        <w:rPr>
          <w:rFonts w:hint="eastAsia"/>
        </w:rPr>
        <w:t>2</w:t>
      </w:r>
      <w:r>
        <w:rPr>
          <w:rFonts w:hint="eastAsia"/>
        </w:rPr>
        <w:t>、选择“授权</w:t>
      </w:r>
      <w:r>
        <w:rPr>
          <w:rFonts w:hint="eastAsia"/>
        </w:rPr>
        <w:t>1</w:t>
      </w:r>
      <w:r>
        <w:rPr>
          <w:rFonts w:hint="eastAsia"/>
        </w:rPr>
        <w:t>”按钮，系统进入批次明细画面。</w:t>
      </w:r>
    </w:p>
    <w:p w:rsidR="00083525" w:rsidRDefault="00083525" w:rsidP="00083525">
      <w:pPr>
        <w:pStyle w:val="a6"/>
      </w:pPr>
      <w:r>
        <w:rPr>
          <w:rFonts w:hint="eastAsia"/>
        </w:rPr>
        <w:t>3</w:t>
      </w:r>
      <w:r>
        <w:rPr>
          <w:rFonts w:hint="eastAsia"/>
        </w:rPr>
        <w:t>、选择“确定</w:t>
      </w:r>
      <w:r>
        <w:rPr>
          <w:rFonts w:hint="eastAsia"/>
        </w:rPr>
        <w:t>1</w:t>
      </w:r>
      <w:r>
        <w:rPr>
          <w:rFonts w:hint="eastAsia"/>
        </w:rPr>
        <w:t>”按钮，系统授权成功，提示打印清单。</w:t>
      </w:r>
    </w:p>
    <w:p w:rsidR="00083525" w:rsidRDefault="00083525" w:rsidP="00083525">
      <w:pPr>
        <w:pStyle w:val="a6"/>
      </w:pPr>
      <w:r>
        <w:rPr>
          <w:rFonts w:hint="eastAsia"/>
        </w:rPr>
        <w:lastRenderedPageBreak/>
        <w:t>4</w:t>
      </w:r>
      <w:r>
        <w:rPr>
          <w:rFonts w:hint="eastAsia"/>
        </w:rPr>
        <w:t>、点击“打印清单</w:t>
      </w:r>
      <w:r>
        <w:rPr>
          <w:rFonts w:hint="eastAsia"/>
        </w:rPr>
        <w:t>7</w:t>
      </w:r>
      <w:r>
        <w:rPr>
          <w:rFonts w:hint="eastAsia"/>
        </w:rPr>
        <w:t>”，打印“结转损益撤销清单”。撤销清单作为授权用户日结单据，装订在当日业务单据中。</w:t>
      </w:r>
    </w:p>
    <w:p w:rsidR="00083525" w:rsidRDefault="00083525" w:rsidP="00083525">
      <w:pPr>
        <w:pStyle w:val="6"/>
        <w:spacing w:line="360" w:lineRule="auto"/>
      </w:pPr>
      <w:r>
        <w:rPr>
          <w:rFonts w:hint="eastAsia"/>
        </w:rPr>
        <w:t>（三）操作要点</w:t>
      </w:r>
    </w:p>
    <w:p w:rsidR="00083525" w:rsidRDefault="00083525" w:rsidP="00083525">
      <w:pPr>
        <w:pStyle w:val="a6"/>
      </w:pPr>
      <w:r>
        <w:rPr>
          <w:rFonts w:hint="eastAsia"/>
        </w:rPr>
        <w:t>1</w:t>
      </w:r>
      <w:r>
        <w:rPr>
          <w:rFonts w:hint="eastAsia"/>
        </w:rPr>
        <w:t>、打印清单前，必须将交易列表翻至最后一页。</w:t>
      </w:r>
    </w:p>
    <w:p w:rsidR="00083525" w:rsidRDefault="00083525" w:rsidP="00083525">
      <w:pPr>
        <w:pStyle w:val="a6"/>
      </w:pPr>
      <w:r>
        <w:rPr>
          <w:rFonts w:hint="eastAsia"/>
        </w:rPr>
        <w:t>2</w:t>
      </w:r>
      <w:r>
        <w:rPr>
          <w:rFonts w:hint="eastAsia"/>
        </w:rPr>
        <w:t>、打印时需使用</w:t>
      </w:r>
      <w:r>
        <w:rPr>
          <w:rFonts w:hint="eastAsia"/>
        </w:rPr>
        <w:t>Windows</w:t>
      </w:r>
      <w:r>
        <w:rPr>
          <w:rFonts w:hint="eastAsia"/>
        </w:rPr>
        <w:t>打印机，不能使用</w:t>
      </w:r>
      <w:r>
        <w:rPr>
          <w:rFonts w:hint="eastAsia"/>
        </w:rPr>
        <w:t>PR2</w:t>
      </w:r>
      <w:r>
        <w:rPr>
          <w:rFonts w:hint="eastAsia"/>
        </w:rPr>
        <w:t>打印机。</w:t>
      </w:r>
    </w:p>
    <w:p w:rsidR="00083525" w:rsidRDefault="00083525" w:rsidP="00083525">
      <w:pPr>
        <w:pStyle w:val="a6"/>
      </w:pPr>
    </w:p>
    <w:p w:rsidR="00083525" w:rsidRDefault="00083525" w:rsidP="00083525">
      <w:pPr>
        <w:pStyle w:val="a6"/>
      </w:pPr>
    </w:p>
    <w:p w:rsidR="00083525" w:rsidRDefault="00083525" w:rsidP="0004090F">
      <w:pPr>
        <w:pStyle w:val="5"/>
      </w:pPr>
      <w:bookmarkStart w:id="1661" w:name="_Toc183935571"/>
      <w:r>
        <w:rPr>
          <w:rFonts w:hint="eastAsia"/>
        </w:rPr>
        <w:t>八、挂账结转损益撤销交易查询（业务代码</w:t>
      </w:r>
      <w:r>
        <w:rPr>
          <w:rFonts w:hint="eastAsia"/>
        </w:rPr>
        <w:t>7078</w:t>
      </w:r>
      <w:r>
        <w:rPr>
          <w:rFonts w:hint="eastAsia"/>
        </w:rPr>
        <w:t>）</w:t>
      </w:r>
      <w:bookmarkEnd w:id="1661"/>
    </w:p>
    <w:p w:rsidR="00083525" w:rsidRDefault="00083525" w:rsidP="0004090F">
      <w:pPr>
        <w:pStyle w:val="6"/>
        <w:numPr>
          <w:ilvl w:val="0"/>
          <w:numId w:val="442"/>
        </w:numPr>
        <w:spacing w:line="360" w:lineRule="auto"/>
      </w:pPr>
      <w:r>
        <w:rPr>
          <w:rFonts w:hint="eastAsia"/>
        </w:rPr>
        <w:t>功能介绍</w:t>
      </w:r>
    </w:p>
    <w:p w:rsidR="00083525" w:rsidRDefault="00083525" w:rsidP="00083525">
      <w:pPr>
        <w:pStyle w:val="a6"/>
      </w:pPr>
      <w:r>
        <w:rPr>
          <w:rFonts w:hint="eastAsia"/>
        </w:rPr>
        <w:t>通过本功能可查询不同状态的挂账单结转损益撤销交易并可将查询到的交易打印清单。</w:t>
      </w:r>
    </w:p>
    <w:p w:rsidR="00083525" w:rsidRDefault="00083525" w:rsidP="0004090F">
      <w:pPr>
        <w:pStyle w:val="6"/>
      </w:pPr>
      <w:r>
        <w:rPr>
          <w:rFonts w:hint="eastAsia"/>
        </w:rPr>
        <w:t>（二）操作步骤</w:t>
      </w:r>
    </w:p>
    <w:p w:rsidR="00083525" w:rsidRDefault="00083525" w:rsidP="00083525">
      <w:pPr>
        <w:pStyle w:val="a6"/>
      </w:pPr>
      <w:r>
        <w:rPr>
          <w:rFonts w:hint="eastAsia"/>
        </w:rPr>
        <w:t>1</w:t>
      </w:r>
      <w:r>
        <w:rPr>
          <w:rFonts w:hint="eastAsia"/>
        </w:rPr>
        <w:t>、用户选择系统导航－核算业务－手工销账－挂账结转损益－挂账结转损益撤销交易查询，或者输入业务代码</w:t>
      </w:r>
      <w:r>
        <w:rPr>
          <w:rFonts w:hint="eastAsia"/>
        </w:rPr>
        <w:t>7078</w:t>
      </w:r>
      <w:r>
        <w:rPr>
          <w:rFonts w:hint="eastAsia"/>
        </w:rPr>
        <w:t>。</w:t>
      </w:r>
    </w:p>
    <w:p w:rsidR="00083525" w:rsidRDefault="00083525" w:rsidP="00083525">
      <w:pPr>
        <w:pStyle w:val="a6"/>
        <w:rPr>
          <w:rFonts w:ascii="宋体"/>
          <w:kern w:val="0"/>
          <w:szCs w:val="18"/>
          <w:lang w:val="zh-CN"/>
        </w:rPr>
      </w:pPr>
      <w:r>
        <w:rPr>
          <w:rFonts w:ascii="宋体" w:hint="eastAsia"/>
          <w:kern w:val="0"/>
          <w:szCs w:val="18"/>
        </w:rPr>
        <w:t>2、</w:t>
      </w:r>
      <w:r>
        <w:rPr>
          <w:rFonts w:ascii="宋体" w:hint="eastAsia"/>
          <w:kern w:val="0"/>
          <w:szCs w:val="18"/>
          <w:lang w:val="zh-CN"/>
        </w:rPr>
        <w:t>选择“查询5”按钮，系统列示相关交易批次。</w:t>
      </w:r>
    </w:p>
    <w:p w:rsidR="00083525" w:rsidRDefault="00083525" w:rsidP="00083525">
      <w:pPr>
        <w:pStyle w:val="a6"/>
        <w:rPr>
          <w:rFonts w:ascii="宋体"/>
          <w:kern w:val="0"/>
          <w:szCs w:val="18"/>
          <w:lang w:val="zh-CN"/>
        </w:rPr>
      </w:pPr>
      <w:r>
        <w:rPr>
          <w:rFonts w:ascii="宋体" w:hint="eastAsia"/>
          <w:kern w:val="0"/>
          <w:szCs w:val="18"/>
          <w:lang w:val="zh-CN"/>
        </w:rPr>
        <w:t>3、选中某个交易批次，点击“撤销明细10”，系统显示该批次明细数据。</w:t>
      </w:r>
    </w:p>
    <w:p w:rsidR="00083525" w:rsidRDefault="00083525" w:rsidP="00083525">
      <w:pPr>
        <w:pStyle w:val="a6"/>
      </w:pPr>
      <w:r>
        <w:rPr>
          <w:rFonts w:ascii="宋体" w:hint="eastAsia"/>
          <w:kern w:val="0"/>
          <w:szCs w:val="18"/>
          <w:lang w:val="zh-CN"/>
        </w:rPr>
        <w:t>4、在批次明细列表中，点击“打印清单7”，可打印撤销交易清单。</w:t>
      </w:r>
    </w:p>
    <w:p w:rsidR="00083525" w:rsidRDefault="00083525" w:rsidP="0004090F">
      <w:pPr>
        <w:pStyle w:val="6"/>
        <w:spacing w:line="360" w:lineRule="auto"/>
      </w:pPr>
      <w:r>
        <w:rPr>
          <w:rFonts w:hint="eastAsia"/>
        </w:rPr>
        <w:t>（三）操作要点</w:t>
      </w:r>
    </w:p>
    <w:p w:rsidR="00083525" w:rsidRDefault="00083525" w:rsidP="00083525">
      <w:pPr>
        <w:pStyle w:val="a6"/>
      </w:pPr>
      <w:r>
        <w:rPr>
          <w:rFonts w:hint="eastAsia"/>
        </w:rPr>
        <w:t>1</w:t>
      </w:r>
      <w:r>
        <w:rPr>
          <w:rFonts w:hint="eastAsia"/>
        </w:rPr>
        <w:t>、打印清单前，必须将交易列表翻至最后一页。</w:t>
      </w:r>
    </w:p>
    <w:p w:rsidR="00083525" w:rsidRDefault="00083525" w:rsidP="00083525">
      <w:pPr>
        <w:pStyle w:val="a6"/>
      </w:pPr>
      <w:r>
        <w:rPr>
          <w:rFonts w:hint="eastAsia"/>
        </w:rPr>
        <w:t>2</w:t>
      </w:r>
      <w:r>
        <w:rPr>
          <w:rFonts w:hint="eastAsia"/>
        </w:rPr>
        <w:t>、打印时需使用</w:t>
      </w:r>
      <w:r>
        <w:rPr>
          <w:rFonts w:hint="eastAsia"/>
        </w:rPr>
        <w:t>Windows</w:t>
      </w:r>
      <w:r>
        <w:rPr>
          <w:rFonts w:hint="eastAsia"/>
        </w:rPr>
        <w:t>打印机，不能使用</w:t>
      </w:r>
      <w:r>
        <w:rPr>
          <w:rFonts w:hint="eastAsia"/>
        </w:rPr>
        <w:t>PR2</w:t>
      </w:r>
      <w:r>
        <w:rPr>
          <w:rFonts w:hint="eastAsia"/>
        </w:rPr>
        <w:t>打印机。</w:t>
      </w:r>
    </w:p>
    <w:p w:rsidR="00083525" w:rsidRDefault="00083525" w:rsidP="00083525">
      <w:pPr>
        <w:pStyle w:val="a6"/>
      </w:pPr>
    </w:p>
    <w:p w:rsidR="00083525" w:rsidRDefault="00083525" w:rsidP="0004090F">
      <w:pPr>
        <w:pStyle w:val="5"/>
      </w:pPr>
      <w:bookmarkStart w:id="1662" w:name="_Toc183935572"/>
      <w:r>
        <w:rPr>
          <w:rFonts w:hint="eastAsia"/>
        </w:rPr>
        <w:lastRenderedPageBreak/>
        <w:t>九、挂账结转损益撤销经办取消（业务代码</w:t>
      </w:r>
      <w:r>
        <w:rPr>
          <w:rFonts w:hint="eastAsia"/>
        </w:rPr>
        <w:t>7071</w:t>
      </w:r>
      <w:r>
        <w:rPr>
          <w:rFonts w:hint="eastAsia"/>
        </w:rPr>
        <w:t>）</w:t>
      </w:r>
      <w:bookmarkEnd w:id="1662"/>
    </w:p>
    <w:p w:rsidR="00083525" w:rsidRDefault="00083525" w:rsidP="00083525">
      <w:pPr>
        <w:pStyle w:val="6"/>
        <w:spacing w:line="360" w:lineRule="auto"/>
      </w:pPr>
      <w:r>
        <w:rPr>
          <w:rFonts w:hint="eastAsia"/>
        </w:rPr>
        <w:t>（一）功能介绍</w:t>
      </w:r>
    </w:p>
    <w:p w:rsidR="00083525" w:rsidRDefault="00083525" w:rsidP="00083525">
      <w:pPr>
        <w:pStyle w:val="a6"/>
      </w:pPr>
      <w:r>
        <w:rPr>
          <w:rFonts w:hint="eastAsia"/>
        </w:rPr>
        <w:t>对已经办完成但尚未授权的挂账单结转损益撤销业务进行取消处理。</w:t>
      </w:r>
    </w:p>
    <w:p w:rsidR="00083525" w:rsidRDefault="00083525" w:rsidP="00083525">
      <w:pPr>
        <w:pStyle w:val="6"/>
      </w:pPr>
      <w:r>
        <w:rPr>
          <w:rFonts w:hint="eastAsia"/>
        </w:rPr>
        <w:t>（二）操作步骤</w:t>
      </w:r>
    </w:p>
    <w:p w:rsidR="00083525" w:rsidRDefault="00083525" w:rsidP="00083525">
      <w:pPr>
        <w:pStyle w:val="a6"/>
      </w:pPr>
      <w:r>
        <w:rPr>
          <w:rFonts w:hint="eastAsia"/>
        </w:rPr>
        <w:t>1</w:t>
      </w:r>
      <w:r>
        <w:rPr>
          <w:rFonts w:hint="eastAsia"/>
        </w:rPr>
        <w:t>、用户选择系统导航－核算业务－手工销账－挂账结转损益－挂账结转损益撤销经办取消，或者输入业务代码</w:t>
      </w:r>
      <w:r>
        <w:rPr>
          <w:rFonts w:hint="eastAsia"/>
        </w:rPr>
        <w:t>7071</w:t>
      </w:r>
      <w:r>
        <w:rPr>
          <w:rFonts w:hint="eastAsia"/>
        </w:rPr>
        <w:t>。</w:t>
      </w:r>
    </w:p>
    <w:p w:rsidR="00083525" w:rsidRDefault="00083525" w:rsidP="00083525">
      <w:pPr>
        <w:pStyle w:val="a6"/>
      </w:pPr>
      <w:r>
        <w:rPr>
          <w:rFonts w:hint="eastAsia"/>
        </w:rPr>
        <w:t>2</w:t>
      </w:r>
      <w:r>
        <w:rPr>
          <w:rFonts w:hint="eastAsia"/>
        </w:rPr>
        <w:t>、选择“取消</w:t>
      </w:r>
      <w:r>
        <w:rPr>
          <w:rFonts w:hint="eastAsia"/>
        </w:rPr>
        <w:t>1</w:t>
      </w:r>
      <w:r>
        <w:rPr>
          <w:rFonts w:hint="eastAsia"/>
        </w:rPr>
        <w:t>”按钮，系统进入交易明细画面。</w:t>
      </w:r>
    </w:p>
    <w:p w:rsidR="00083525" w:rsidRPr="00083525" w:rsidRDefault="00083525" w:rsidP="000812AC">
      <w:pPr>
        <w:pStyle w:val="a6"/>
        <w:sectPr w:rsidR="00083525" w:rsidRPr="00083525">
          <w:pgSz w:w="11906" w:h="16838"/>
          <w:pgMar w:top="1440" w:right="1800" w:bottom="1440" w:left="1800" w:header="851" w:footer="992" w:gutter="0"/>
          <w:cols w:space="425"/>
          <w:docGrid w:type="lines" w:linePitch="312"/>
        </w:sectPr>
      </w:pPr>
      <w:r>
        <w:rPr>
          <w:rFonts w:hint="eastAsia"/>
        </w:rPr>
        <w:t>3</w:t>
      </w:r>
      <w:r>
        <w:rPr>
          <w:rFonts w:hint="eastAsia"/>
        </w:rPr>
        <w:t>、选择“确定</w:t>
      </w:r>
      <w:r>
        <w:rPr>
          <w:rFonts w:hint="eastAsia"/>
        </w:rPr>
        <w:t>1</w:t>
      </w:r>
      <w:r>
        <w:rPr>
          <w:rFonts w:hint="eastAsia"/>
        </w:rPr>
        <w:t>”按钮，系统提示经办成功。</w:t>
      </w:r>
    </w:p>
    <w:p w:rsidR="000812AC" w:rsidRDefault="000812AC" w:rsidP="0004090F">
      <w:pPr>
        <w:pStyle w:val="4"/>
        <w:spacing w:before="156" w:after="156"/>
      </w:pPr>
      <w:bookmarkStart w:id="1663" w:name="_Toc180837357"/>
      <w:bookmarkStart w:id="1664" w:name="_Toc183936474"/>
      <w:bookmarkStart w:id="1665" w:name="_Toc186273639"/>
      <w:r>
        <w:rPr>
          <w:rFonts w:hint="eastAsia"/>
        </w:rPr>
        <w:lastRenderedPageBreak/>
        <w:t>第四节</w:t>
      </w:r>
      <w:r>
        <w:rPr>
          <w:rFonts w:hint="eastAsia"/>
        </w:rPr>
        <w:t xml:space="preserve">  </w:t>
      </w:r>
      <w:r>
        <w:rPr>
          <w:rFonts w:hint="eastAsia"/>
        </w:rPr>
        <w:t>挂销账业务查询</w:t>
      </w:r>
      <w:bookmarkEnd w:id="1663"/>
      <w:bookmarkEnd w:id="1664"/>
      <w:bookmarkEnd w:id="1665"/>
    </w:p>
    <w:p w:rsidR="000812AC" w:rsidRDefault="000812AC" w:rsidP="0004090F">
      <w:pPr>
        <w:pStyle w:val="5"/>
        <w:rPr>
          <w:szCs w:val="24"/>
        </w:rPr>
      </w:pPr>
      <w:bookmarkStart w:id="1666" w:name="_Toc183936475"/>
      <w:r>
        <w:rPr>
          <w:rFonts w:hint="eastAsia"/>
          <w:szCs w:val="24"/>
        </w:rPr>
        <w:t>一、挂账单查询（业务代码</w:t>
      </w:r>
      <w:r>
        <w:rPr>
          <w:rFonts w:hint="eastAsia"/>
          <w:szCs w:val="24"/>
        </w:rPr>
        <w:t>7018</w:t>
      </w:r>
      <w:r>
        <w:rPr>
          <w:rFonts w:hint="eastAsia"/>
          <w:szCs w:val="24"/>
        </w:rPr>
        <w:t>）</w:t>
      </w:r>
      <w:bookmarkEnd w:id="1666"/>
    </w:p>
    <w:p w:rsidR="000812AC" w:rsidRDefault="000812AC" w:rsidP="000812AC">
      <w:pPr>
        <w:pStyle w:val="6"/>
        <w:spacing w:line="360" w:lineRule="auto"/>
      </w:pPr>
      <w:r>
        <w:rPr>
          <w:rFonts w:hint="eastAsia"/>
        </w:rPr>
        <w:t>（一）功能介绍</w:t>
      </w:r>
    </w:p>
    <w:p w:rsidR="000812AC" w:rsidRDefault="000812AC" w:rsidP="000812AC">
      <w:pPr>
        <w:ind w:firstLineChars="200" w:firstLine="480"/>
      </w:pPr>
      <w:r>
        <w:rPr>
          <w:rFonts w:hint="eastAsia"/>
        </w:rPr>
        <w:t>可以查询全部挂账单并打印挂账单清单；可以查询单张挂账单的明细、打印“未结清挂账单”；可以查询单张挂账的交易记录，每笔交易的明细和账务。</w:t>
      </w:r>
    </w:p>
    <w:p w:rsidR="000812AC" w:rsidRDefault="000812AC" w:rsidP="000812AC">
      <w:pPr>
        <w:pStyle w:val="6"/>
        <w:spacing w:line="360" w:lineRule="auto"/>
      </w:pPr>
      <w:r>
        <w:rPr>
          <w:rFonts w:hint="eastAsia"/>
        </w:rPr>
        <w:t>（二）操作步骤</w:t>
      </w:r>
    </w:p>
    <w:p w:rsidR="000812AC" w:rsidRDefault="000812AC" w:rsidP="000812AC">
      <w:pPr>
        <w:ind w:firstLineChars="200" w:firstLine="480"/>
      </w:pPr>
      <w:r>
        <w:rPr>
          <w:rFonts w:hint="eastAsia"/>
        </w:rPr>
        <w:t>1</w:t>
      </w:r>
      <w:r>
        <w:rPr>
          <w:rFonts w:hint="eastAsia"/>
        </w:rPr>
        <w:t>、用户选择系统导航－核算业务－挂账单查询，或者输入业务代码</w:t>
      </w:r>
      <w:r>
        <w:rPr>
          <w:rFonts w:hint="eastAsia"/>
        </w:rPr>
        <w:t>7018</w:t>
      </w:r>
      <w:r>
        <w:rPr>
          <w:rFonts w:hint="eastAsia"/>
        </w:rPr>
        <w:t>，进入挂账单查询界面，在此界面可以根据挂账方向和币种等等条件打印“挂账单清单”。</w:t>
      </w:r>
    </w:p>
    <w:p w:rsidR="000812AC" w:rsidRDefault="000812AC" w:rsidP="000812AC">
      <w:pPr>
        <w:ind w:firstLineChars="200" w:firstLine="480"/>
      </w:pPr>
      <w:r>
        <w:rPr>
          <w:rFonts w:hint="eastAsia"/>
        </w:rPr>
        <w:t>2</w:t>
      </w:r>
      <w:r>
        <w:rPr>
          <w:rFonts w:hint="eastAsia"/>
        </w:rPr>
        <w:t>、对某一特定的挂账编号，双击或点击明细进入明细查询，在此画面可以打印“未结清挂账单”。点击交易记录，进入下一画面。</w:t>
      </w:r>
    </w:p>
    <w:p w:rsidR="000812AC" w:rsidRDefault="000812AC" w:rsidP="000812AC">
      <w:pPr>
        <w:ind w:firstLineChars="200" w:firstLine="480"/>
      </w:pPr>
      <w:r>
        <w:rPr>
          <w:rFonts w:hint="eastAsia"/>
        </w:rPr>
        <w:t>3</w:t>
      </w:r>
      <w:r>
        <w:rPr>
          <w:rFonts w:hint="eastAsia"/>
        </w:rPr>
        <w:t>、交易记录画面显示该挂账单所有的交易记录，选择某一条交易记录，再选择明细可以查询这一交易的明细，点击账务查询，可以查询该笔业务发生时的套交易。</w:t>
      </w:r>
    </w:p>
    <w:p w:rsidR="000812AC" w:rsidRDefault="000812AC" w:rsidP="000812AC">
      <w:pPr>
        <w:pStyle w:val="6"/>
        <w:spacing w:line="360" w:lineRule="auto"/>
      </w:pPr>
      <w:r>
        <w:rPr>
          <w:rFonts w:hint="eastAsia"/>
        </w:rPr>
        <w:t>（三）操作要点</w:t>
      </w:r>
    </w:p>
    <w:p w:rsidR="000812AC" w:rsidRDefault="000812AC" w:rsidP="000812AC">
      <w:pPr>
        <w:pStyle w:val="a6"/>
      </w:pPr>
      <w:r>
        <w:rPr>
          <w:rFonts w:hint="eastAsia"/>
        </w:rPr>
        <w:t>1</w:t>
      </w:r>
      <w:r>
        <w:rPr>
          <w:rFonts w:hint="eastAsia"/>
        </w:rPr>
        <w:t>、根据权限配置，上级机构用户可以查询下级挂账单。</w:t>
      </w:r>
    </w:p>
    <w:p w:rsidR="000812AC" w:rsidRDefault="000812AC" w:rsidP="000812AC">
      <w:pPr>
        <w:pStyle w:val="a6"/>
      </w:pPr>
      <w:r>
        <w:rPr>
          <w:rFonts w:hint="eastAsia"/>
        </w:rPr>
        <w:t>2</w:t>
      </w:r>
      <w:r>
        <w:rPr>
          <w:rFonts w:hint="eastAsia"/>
        </w:rPr>
        <w:t>、打印清单前，必须将交易列表翻至最后一页。</w:t>
      </w:r>
    </w:p>
    <w:p w:rsidR="000812AC" w:rsidRDefault="000812AC" w:rsidP="000812AC">
      <w:pPr>
        <w:pStyle w:val="a6"/>
      </w:pPr>
      <w:r>
        <w:rPr>
          <w:rFonts w:hint="eastAsia"/>
        </w:rPr>
        <w:t>3</w:t>
      </w:r>
      <w:r>
        <w:rPr>
          <w:rFonts w:hint="eastAsia"/>
        </w:rPr>
        <w:t>、打印时需使用</w:t>
      </w:r>
      <w:r>
        <w:rPr>
          <w:rFonts w:hint="eastAsia"/>
        </w:rPr>
        <w:t>Windows</w:t>
      </w:r>
      <w:r>
        <w:rPr>
          <w:rFonts w:hint="eastAsia"/>
        </w:rPr>
        <w:t>打印机，不能使用</w:t>
      </w:r>
      <w:r>
        <w:rPr>
          <w:rFonts w:hint="eastAsia"/>
        </w:rPr>
        <w:t>PR2</w:t>
      </w:r>
      <w:r>
        <w:rPr>
          <w:rFonts w:hint="eastAsia"/>
        </w:rPr>
        <w:t>打印机。</w:t>
      </w:r>
    </w:p>
    <w:p w:rsidR="000812AC" w:rsidRDefault="000812AC" w:rsidP="000812AC">
      <w:pPr>
        <w:pStyle w:val="a6"/>
      </w:pPr>
    </w:p>
    <w:p w:rsidR="000812AC" w:rsidRDefault="000812AC" w:rsidP="0004090F">
      <w:pPr>
        <w:pStyle w:val="5"/>
        <w:rPr>
          <w:szCs w:val="24"/>
        </w:rPr>
      </w:pPr>
      <w:bookmarkStart w:id="1667" w:name="_Toc183936476"/>
      <w:r>
        <w:rPr>
          <w:rFonts w:hint="eastAsia"/>
          <w:szCs w:val="24"/>
        </w:rPr>
        <w:t>二、挂账销账交易查询（业务代码</w:t>
      </w:r>
      <w:r>
        <w:rPr>
          <w:rFonts w:hint="eastAsia"/>
          <w:szCs w:val="24"/>
        </w:rPr>
        <w:t>7008</w:t>
      </w:r>
      <w:r>
        <w:rPr>
          <w:rFonts w:hint="eastAsia"/>
          <w:szCs w:val="24"/>
        </w:rPr>
        <w:t>）</w:t>
      </w:r>
      <w:bookmarkEnd w:id="1667"/>
    </w:p>
    <w:p w:rsidR="000812AC" w:rsidRDefault="000812AC" w:rsidP="000812AC">
      <w:pPr>
        <w:pStyle w:val="6"/>
        <w:spacing w:line="360" w:lineRule="auto"/>
      </w:pPr>
      <w:r>
        <w:rPr>
          <w:rFonts w:hint="eastAsia"/>
        </w:rPr>
        <w:t>（一）功能介绍</w:t>
      </w:r>
    </w:p>
    <w:p w:rsidR="000812AC" w:rsidRDefault="000812AC" w:rsidP="000812AC">
      <w:pPr>
        <w:ind w:firstLineChars="200" w:firstLine="480"/>
      </w:pPr>
      <w:r>
        <w:rPr>
          <w:rFonts w:hint="eastAsia"/>
        </w:rPr>
        <w:t>可以查询各个交易状态的挂账单的交易明细、账务等。</w:t>
      </w:r>
      <w:r>
        <w:rPr>
          <w:rFonts w:hint="eastAsia"/>
        </w:rPr>
        <w:t xml:space="preserve"> </w:t>
      </w:r>
    </w:p>
    <w:p w:rsidR="000812AC" w:rsidRDefault="000812AC" w:rsidP="000812AC">
      <w:pPr>
        <w:pStyle w:val="6"/>
        <w:spacing w:line="360" w:lineRule="auto"/>
      </w:pPr>
      <w:r>
        <w:rPr>
          <w:rFonts w:hint="eastAsia"/>
        </w:rPr>
        <w:t>（二）操作步骤</w:t>
      </w:r>
    </w:p>
    <w:p w:rsidR="000812AC" w:rsidRDefault="000812AC" w:rsidP="000812AC">
      <w:pPr>
        <w:ind w:firstLineChars="200" w:firstLine="480"/>
      </w:pPr>
      <w:r>
        <w:rPr>
          <w:rFonts w:hint="eastAsia"/>
        </w:rPr>
        <w:t>1</w:t>
      </w:r>
      <w:r>
        <w:rPr>
          <w:rFonts w:hint="eastAsia"/>
        </w:rPr>
        <w:t>、用户选择系统导航－核算业务－挂账销账交易查询，或者输入业务代码</w:t>
      </w:r>
      <w:r>
        <w:rPr>
          <w:rFonts w:hint="eastAsia"/>
        </w:rPr>
        <w:lastRenderedPageBreak/>
        <w:t>7008</w:t>
      </w:r>
      <w:r>
        <w:rPr>
          <w:rFonts w:hint="eastAsia"/>
        </w:rPr>
        <w:t>，进入挂账销账交易查询界面，在此界面可以根据交易代码、状态等等条件查询挂账销账交易。</w:t>
      </w:r>
    </w:p>
    <w:p w:rsidR="000812AC" w:rsidRDefault="000812AC" w:rsidP="000812AC">
      <w:pPr>
        <w:ind w:firstLineChars="200" w:firstLine="480"/>
      </w:pPr>
      <w:r>
        <w:rPr>
          <w:rFonts w:hint="eastAsia"/>
        </w:rPr>
        <w:t>2</w:t>
      </w:r>
      <w:r>
        <w:rPr>
          <w:rFonts w:hint="eastAsia"/>
        </w:rPr>
        <w:t>、此查询必须选择交易代码，对某一特定的挂账编号，双击或点击明细进入明细查询。点击账务查询，可以查询该笔业务发生时的套交易。</w:t>
      </w:r>
    </w:p>
    <w:p w:rsidR="000812AC" w:rsidRDefault="000812AC" w:rsidP="000812AC">
      <w:pPr>
        <w:pStyle w:val="5"/>
        <w:rPr>
          <w:szCs w:val="24"/>
        </w:rPr>
      </w:pPr>
      <w:bookmarkStart w:id="1668" w:name="_Toc183936477"/>
      <w:r>
        <w:rPr>
          <w:rFonts w:hint="eastAsia"/>
          <w:szCs w:val="24"/>
        </w:rPr>
        <w:t>三、跨机构使用（被使用）挂账单查询（业务代码</w:t>
      </w:r>
      <w:r>
        <w:rPr>
          <w:rFonts w:hint="eastAsia"/>
          <w:szCs w:val="24"/>
        </w:rPr>
        <w:t>7028</w:t>
      </w:r>
      <w:r>
        <w:rPr>
          <w:rFonts w:hint="eastAsia"/>
          <w:szCs w:val="24"/>
        </w:rPr>
        <w:t>）</w:t>
      </w:r>
      <w:bookmarkEnd w:id="1668"/>
    </w:p>
    <w:p w:rsidR="000812AC" w:rsidRDefault="000812AC" w:rsidP="000812AC">
      <w:pPr>
        <w:pStyle w:val="6"/>
        <w:spacing w:line="360" w:lineRule="auto"/>
      </w:pPr>
      <w:r>
        <w:rPr>
          <w:rFonts w:hint="eastAsia"/>
        </w:rPr>
        <w:t>（一）功能介绍</w:t>
      </w:r>
    </w:p>
    <w:p w:rsidR="000812AC" w:rsidRDefault="000812AC" w:rsidP="000812AC">
      <w:pPr>
        <w:ind w:firstLineChars="200" w:firstLine="480"/>
      </w:pPr>
      <w:r>
        <w:rPr>
          <w:rFonts w:hint="eastAsia"/>
        </w:rPr>
        <w:t>可以查询跨机构使用或被使用的挂账单的明细、打印清单等。</w:t>
      </w:r>
      <w:r>
        <w:rPr>
          <w:rFonts w:hint="eastAsia"/>
        </w:rPr>
        <w:t xml:space="preserve"> </w:t>
      </w:r>
    </w:p>
    <w:p w:rsidR="000812AC" w:rsidRDefault="000812AC" w:rsidP="000812AC">
      <w:pPr>
        <w:pStyle w:val="6"/>
        <w:spacing w:line="360" w:lineRule="auto"/>
      </w:pPr>
      <w:r>
        <w:rPr>
          <w:rFonts w:hint="eastAsia"/>
        </w:rPr>
        <w:t>（二）操作步骤</w:t>
      </w:r>
    </w:p>
    <w:p w:rsidR="000812AC" w:rsidRDefault="000812AC" w:rsidP="000812AC">
      <w:pPr>
        <w:ind w:firstLineChars="200" w:firstLine="480"/>
      </w:pPr>
      <w:r>
        <w:rPr>
          <w:rFonts w:hint="eastAsia"/>
        </w:rPr>
        <w:t>1</w:t>
      </w:r>
      <w:r>
        <w:rPr>
          <w:rFonts w:hint="eastAsia"/>
        </w:rPr>
        <w:t>、用户选择系统导航－核算业务－跨机构挂账单查询，或者输入业务代码</w:t>
      </w:r>
      <w:r>
        <w:rPr>
          <w:rFonts w:hint="eastAsia"/>
        </w:rPr>
        <w:t>7028</w:t>
      </w:r>
      <w:r>
        <w:rPr>
          <w:rFonts w:hint="eastAsia"/>
        </w:rPr>
        <w:t>，进入跨机构使用（被使用）挂账单查询界面，在此界面可以根据使用类型、挂账部门等等条件查询跨机构使用（被使用）挂账单交易。</w:t>
      </w:r>
    </w:p>
    <w:p w:rsidR="000812AC" w:rsidRDefault="000812AC" w:rsidP="000812AC">
      <w:pPr>
        <w:ind w:firstLineChars="200" w:firstLine="480"/>
      </w:pPr>
      <w:r>
        <w:rPr>
          <w:rFonts w:hint="eastAsia"/>
        </w:rPr>
        <w:t>2</w:t>
      </w:r>
      <w:r>
        <w:rPr>
          <w:rFonts w:hint="eastAsia"/>
        </w:rPr>
        <w:t>、此查询必须选择使用类型，对某一特定的挂账编号，双击或点击明细进入明细查询。可以打印跨机构使用（被使用）挂账单清单。</w:t>
      </w:r>
    </w:p>
    <w:p w:rsidR="000812AC" w:rsidRDefault="000812AC" w:rsidP="000812AC">
      <w:pPr>
        <w:pStyle w:val="5"/>
        <w:rPr>
          <w:szCs w:val="24"/>
        </w:rPr>
      </w:pPr>
      <w:bookmarkStart w:id="1669" w:name="_Toc183936478"/>
      <w:r>
        <w:rPr>
          <w:rFonts w:hint="eastAsia"/>
          <w:szCs w:val="24"/>
        </w:rPr>
        <w:t>四、下级挂账单查询（业务代码</w:t>
      </w:r>
      <w:r>
        <w:rPr>
          <w:rFonts w:hint="eastAsia"/>
          <w:szCs w:val="24"/>
        </w:rPr>
        <w:t>7038</w:t>
      </w:r>
      <w:r>
        <w:rPr>
          <w:rFonts w:hint="eastAsia"/>
          <w:szCs w:val="24"/>
        </w:rPr>
        <w:t>）</w:t>
      </w:r>
      <w:bookmarkEnd w:id="1669"/>
    </w:p>
    <w:p w:rsidR="000812AC" w:rsidRDefault="000812AC" w:rsidP="000812AC">
      <w:pPr>
        <w:pStyle w:val="6"/>
        <w:spacing w:line="360" w:lineRule="auto"/>
      </w:pPr>
      <w:r>
        <w:rPr>
          <w:rFonts w:hint="eastAsia"/>
        </w:rPr>
        <w:t>（一）功能介绍</w:t>
      </w:r>
    </w:p>
    <w:p w:rsidR="000812AC" w:rsidRDefault="000812AC" w:rsidP="000812AC">
      <w:pPr>
        <w:ind w:firstLineChars="200" w:firstLine="480"/>
      </w:pPr>
      <w:r>
        <w:rPr>
          <w:rFonts w:hint="eastAsia"/>
        </w:rPr>
        <w:t>可以查询本级或下级全部挂账单；可以查询单张挂账单的明细、打印“未结清挂账单”；可以查询单张挂账的交易记录，每笔交易的明细和账务；可以将全部挂账单或部分挂账单列表导入</w:t>
      </w:r>
      <w:r>
        <w:rPr>
          <w:rFonts w:hint="eastAsia"/>
        </w:rPr>
        <w:t>Excel</w:t>
      </w:r>
      <w:r>
        <w:rPr>
          <w:rFonts w:hint="eastAsia"/>
        </w:rPr>
        <w:t>表格后查询或打印清单。</w:t>
      </w:r>
    </w:p>
    <w:p w:rsidR="000812AC" w:rsidRDefault="000812AC" w:rsidP="000812AC">
      <w:pPr>
        <w:pStyle w:val="6"/>
        <w:spacing w:line="360" w:lineRule="auto"/>
      </w:pPr>
      <w:r>
        <w:rPr>
          <w:rFonts w:hint="eastAsia"/>
        </w:rPr>
        <w:t>（二）操作步骤</w:t>
      </w:r>
    </w:p>
    <w:p w:rsidR="000812AC" w:rsidRDefault="000812AC" w:rsidP="000812AC">
      <w:pPr>
        <w:ind w:firstLineChars="200" w:firstLine="480"/>
      </w:pPr>
      <w:r>
        <w:rPr>
          <w:rFonts w:hint="eastAsia"/>
        </w:rPr>
        <w:t>1</w:t>
      </w:r>
      <w:r>
        <w:rPr>
          <w:rFonts w:hint="eastAsia"/>
        </w:rPr>
        <w:t>、用户选择系统导航－核算业务－下级挂账单查询，或者输入业务代码</w:t>
      </w:r>
      <w:r>
        <w:rPr>
          <w:rFonts w:hint="eastAsia"/>
        </w:rPr>
        <w:t>7038</w:t>
      </w:r>
      <w:r>
        <w:rPr>
          <w:rFonts w:hint="eastAsia"/>
        </w:rPr>
        <w:t>，进入挂账单查询界面，在此界面可以根据挂账部门和下级标志等等条件查询本机构或下级机构挂账单。</w:t>
      </w:r>
    </w:p>
    <w:p w:rsidR="000812AC" w:rsidRDefault="000812AC" w:rsidP="000812AC">
      <w:pPr>
        <w:ind w:firstLineChars="200" w:firstLine="480"/>
      </w:pPr>
      <w:r>
        <w:rPr>
          <w:rFonts w:hint="eastAsia"/>
        </w:rPr>
        <w:t>2</w:t>
      </w:r>
      <w:r>
        <w:rPr>
          <w:rFonts w:hint="eastAsia"/>
        </w:rPr>
        <w:t>、对某一特定的挂账编号，双击或点击明细进入明细查询，在此画面可以打印“未结清挂账单”。点击交易记录，进入下一画面。</w:t>
      </w:r>
    </w:p>
    <w:p w:rsidR="000812AC" w:rsidRDefault="000812AC" w:rsidP="000812AC">
      <w:pPr>
        <w:ind w:firstLineChars="200" w:firstLine="480"/>
        <w:rPr>
          <w:rFonts w:ascii="宋体" w:hAnsi="宋体"/>
        </w:rPr>
      </w:pPr>
      <w:r>
        <w:rPr>
          <w:rFonts w:ascii="宋体" w:hAnsi="宋体" w:hint="eastAsia"/>
        </w:rPr>
        <w:t>3、交易记录画面显示该挂账单所有的交易记录，选择某一条交易记录，再</w:t>
      </w:r>
      <w:r>
        <w:rPr>
          <w:rFonts w:ascii="宋体" w:hAnsi="宋体" w:hint="eastAsia"/>
        </w:rPr>
        <w:lastRenderedPageBreak/>
        <w:t>选择明细可以查询这一交易的明细，点击账务查询，可以查询该笔业务发生时的套交易。</w:t>
      </w:r>
    </w:p>
    <w:p w:rsidR="000812AC" w:rsidRDefault="000812AC" w:rsidP="000812AC">
      <w:pPr>
        <w:ind w:firstLineChars="225" w:firstLine="540"/>
      </w:pPr>
      <w:r>
        <w:rPr>
          <w:rFonts w:hint="eastAsia"/>
        </w:rPr>
        <w:t>4</w:t>
      </w:r>
      <w:r>
        <w:rPr>
          <w:rFonts w:hint="eastAsia"/>
        </w:rPr>
        <w:t>、将光标放在挂账单列表的任何地方，点击右键可将挂账单列表输出到</w:t>
      </w:r>
      <w:r>
        <w:rPr>
          <w:rFonts w:hint="eastAsia"/>
        </w:rPr>
        <w:t>Excel</w:t>
      </w:r>
      <w:r>
        <w:rPr>
          <w:rFonts w:hint="eastAsia"/>
        </w:rPr>
        <w:t>表格中查询或打印。</w:t>
      </w:r>
    </w:p>
    <w:p w:rsidR="000812AC" w:rsidRPr="000812AC" w:rsidRDefault="000812AC" w:rsidP="000812AC"/>
    <w:p w:rsidR="004A1DF5" w:rsidRDefault="000812AC" w:rsidP="0004090F">
      <w:pPr>
        <w:pStyle w:val="4"/>
        <w:spacing w:before="156" w:after="156"/>
      </w:pPr>
      <w:bookmarkStart w:id="1670" w:name="_Toc186273640"/>
      <w:r>
        <w:rPr>
          <w:rFonts w:hint="eastAsia"/>
        </w:rPr>
        <w:t>第五</w:t>
      </w:r>
      <w:r w:rsidR="004A1DF5">
        <w:rPr>
          <w:rFonts w:hint="eastAsia"/>
        </w:rPr>
        <w:t>节</w:t>
      </w:r>
      <w:r w:rsidR="004A1DF5">
        <w:rPr>
          <w:rFonts w:hint="eastAsia"/>
        </w:rPr>
        <w:t xml:space="preserve">  </w:t>
      </w:r>
      <w:r w:rsidR="004A1DF5">
        <w:rPr>
          <w:rFonts w:hint="eastAsia"/>
        </w:rPr>
        <w:t>通用记账</w:t>
      </w:r>
      <w:bookmarkEnd w:id="1670"/>
    </w:p>
    <w:p w:rsidR="004A1DF5" w:rsidRDefault="004A1DF5">
      <w:pPr>
        <w:pStyle w:val="a6"/>
        <w:ind w:left="720"/>
      </w:pPr>
      <w:r>
        <w:rPr>
          <w:rFonts w:hint="eastAsia"/>
          <w:b/>
          <w:bCs/>
        </w:rPr>
        <w:t>功能说明：</w:t>
      </w:r>
    </w:p>
    <w:p w:rsidR="004A1DF5" w:rsidRDefault="004A1DF5" w:rsidP="00C85378">
      <w:pPr>
        <w:pStyle w:val="a6"/>
        <w:numPr>
          <w:ilvl w:val="0"/>
          <w:numId w:val="160"/>
        </w:numPr>
        <w:ind w:left="1140"/>
      </w:pPr>
      <w:r>
        <w:rPr>
          <w:rFonts w:hint="eastAsia"/>
        </w:rPr>
        <w:t>通用记账主要用于以下几个用途：</w:t>
      </w:r>
    </w:p>
    <w:p w:rsidR="004A1DF5" w:rsidRDefault="004A1DF5" w:rsidP="00C85378">
      <w:pPr>
        <w:pStyle w:val="a6"/>
        <w:numPr>
          <w:ilvl w:val="0"/>
          <w:numId w:val="159"/>
        </w:numPr>
        <w:ind w:left="1080"/>
      </w:pPr>
      <w:r>
        <w:rPr>
          <w:rFonts w:hint="eastAsia"/>
        </w:rPr>
        <w:t>没有业务系统支持的业务的相关账务处理；</w:t>
      </w:r>
    </w:p>
    <w:p w:rsidR="004A1DF5" w:rsidRDefault="004A1DF5" w:rsidP="00C85378">
      <w:pPr>
        <w:pStyle w:val="a6"/>
        <w:numPr>
          <w:ilvl w:val="0"/>
          <w:numId w:val="159"/>
        </w:numPr>
        <w:ind w:left="1080"/>
      </w:pPr>
      <w:r>
        <w:rPr>
          <w:rFonts w:hint="eastAsia"/>
        </w:rPr>
        <w:t>有关业务的差错调整；</w:t>
      </w:r>
    </w:p>
    <w:p w:rsidR="004A1DF5" w:rsidRDefault="004A1DF5" w:rsidP="00C85378">
      <w:pPr>
        <w:pStyle w:val="a6"/>
        <w:numPr>
          <w:ilvl w:val="0"/>
          <w:numId w:val="159"/>
        </w:numPr>
        <w:ind w:left="1080"/>
      </w:pPr>
      <w:r>
        <w:rPr>
          <w:rFonts w:hint="eastAsia"/>
        </w:rPr>
        <w:t>意外情况的处理；</w:t>
      </w:r>
    </w:p>
    <w:p w:rsidR="004A1DF5" w:rsidRDefault="004A1DF5" w:rsidP="00C85378">
      <w:pPr>
        <w:pStyle w:val="a6"/>
        <w:numPr>
          <w:ilvl w:val="0"/>
          <w:numId w:val="160"/>
        </w:numPr>
        <w:ind w:left="1140"/>
      </w:pPr>
      <w:r>
        <w:rPr>
          <w:rFonts w:hint="eastAsia"/>
        </w:rPr>
        <w:t>通用记账主要分为两部分：正常账务处理和冲账业务处理</w:t>
      </w:r>
    </w:p>
    <w:p w:rsidR="004A1DF5" w:rsidRDefault="009523FE" w:rsidP="00C85378">
      <w:pPr>
        <w:pStyle w:val="a6"/>
        <w:numPr>
          <w:ilvl w:val="1"/>
          <w:numId w:val="160"/>
        </w:numPr>
        <w:ind w:left="1140"/>
      </w:pPr>
      <w:r w:rsidRPr="009523FE">
        <w:rPr>
          <w:noProof/>
          <w:sz w:val="20"/>
          <w:u w:val="single"/>
        </w:rPr>
        <w:pict>
          <v:group id="_x0000_s1485" style="position:absolute;left:0;text-align:left;margin-left:1in;margin-top:39pt;width:351pt;height:421.2pt;z-index:251586048" coordorigin="2340,8148" coordsize="7020,8424" o:allowoverlap="f">
            <v:shape id="_x0000_s1486" type="#_x0000_t202" style="position:absolute;left:5040;top:8772;width:1620;height:468">
              <v:textbox style="mso-next-textbox:#_x0000_s1486">
                <w:txbxContent>
                  <w:p w:rsidR="002E477D" w:rsidRDefault="002E477D">
                    <w:r>
                      <w:rPr>
                        <w:rFonts w:hint="eastAsia"/>
                      </w:rPr>
                      <w:t>提交</w:t>
                    </w:r>
                  </w:p>
                </w:txbxContent>
              </v:textbox>
            </v:shape>
            <v:shape id="_x0000_s1487" type="#_x0000_t202" style="position:absolute;left:2340;top:8148;width:7020;height:8424" stroked="f">
              <v:textbox style="mso-next-textbox:#_x0000_s1487">
                <w:txbxContent>
                  <w:p w:rsidR="002E477D" w:rsidRDefault="002E477D"/>
                </w:txbxContent>
              </v:textbox>
            </v:shape>
            <v:shape id="_x0000_s1488" type="#_x0000_t202" style="position:absolute;left:4860;top:8304;width:1470;height:426" fillcolor="silver">
              <v:textbox style="mso-next-textbox:#_x0000_s1488" inset="0,0,0,0">
                <w:txbxContent>
                  <w:p w:rsidR="002E477D" w:rsidRDefault="002E477D">
                    <w:pPr>
                      <w:spacing w:line="240" w:lineRule="auto"/>
                      <w:jc w:val="center"/>
                      <w:rPr>
                        <w:sz w:val="18"/>
                      </w:rPr>
                    </w:pPr>
                    <w:r>
                      <w:rPr>
                        <w:rFonts w:hint="eastAsia"/>
                        <w:sz w:val="18"/>
                      </w:rPr>
                      <w:t>经办（</w:t>
                    </w:r>
                    <w:r>
                      <w:rPr>
                        <w:rFonts w:hint="eastAsia"/>
                        <w:sz w:val="18"/>
                      </w:rPr>
                      <w:t>7105</w:t>
                    </w:r>
                    <w:r>
                      <w:rPr>
                        <w:rFonts w:hint="eastAsia"/>
                        <w:sz w:val="18"/>
                      </w:rPr>
                      <w:t>）</w:t>
                    </w:r>
                  </w:p>
                </w:txbxContent>
              </v:textbox>
            </v:shape>
            <v:shape id="_x0000_s1489" type="#_x0000_t202" style="position:absolute;left:4860;top:10179;width:1440;height:468" fillcolor="silver">
              <v:textbox style="mso-next-textbox:#_x0000_s1489">
                <w:txbxContent>
                  <w:p w:rsidR="002E477D" w:rsidRDefault="002E477D">
                    <w:pPr>
                      <w:spacing w:line="240" w:lineRule="auto"/>
                      <w:jc w:val="center"/>
                      <w:rPr>
                        <w:sz w:val="18"/>
                      </w:rPr>
                    </w:pPr>
                    <w:r>
                      <w:rPr>
                        <w:rFonts w:hint="eastAsia"/>
                        <w:sz w:val="18"/>
                      </w:rPr>
                      <w:t>复核（</w:t>
                    </w:r>
                    <w:r>
                      <w:rPr>
                        <w:rFonts w:hint="eastAsia"/>
                        <w:sz w:val="18"/>
                      </w:rPr>
                      <w:t>7106</w:t>
                    </w:r>
                    <w:r>
                      <w:rPr>
                        <w:rFonts w:hint="eastAsia"/>
                        <w:sz w:val="18"/>
                      </w:rPr>
                      <w:t>）</w:t>
                    </w:r>
                  </w:p>
                </w:txbxContent>
              </v:textbox>
            </v:shape>
            <v:line id="_x0000_s1490" style="position:absolute" from="5535,8739" to="5535,9051">
              <v:stroke endarrow="block"/>
            </v:line>
            <v:line id="_x0000_s1491" style="position:absolute" from="5580,10644" to="5580,10956">
              <v:stroke endarrow="block"/>
            </v:line>
            <v:shapetype id="_x0000_t4" coordsize="21600,21600" o:spt="4" path="m10800,l,10800,10800,21600,21600,10800xe">
              <v:stroke joinstyle="miter"/>
              <v:path gradientshapeok="t" o:connecttype="rect" textboxrect="5400,5400,16200,16200"/>
            </v:shapetype>
            <v:shape id="_x0000_s1492" type="#_x0000_t4" style="position:absolute;left:4590;top:10962;width:1980;height:780">
              <v:textbox style="mso-next-textbox:#_x0000_s1492">
                <w:txbxContent>
                  <w:p w:rsidR="002E477D" w:rsidRDefault="002E477D">
                    <w:pPr>
                      <w:spacing w:line="240" w:lineRule="auto"/>
                      <w:jc w:val="center"/>
                      <w:rPr>
                        <w:sz w:val="18"/>
                      </w:rPr>
                    </w:pPr>
                    <w:r>
                      <w:rPr>
                        <w:rFonts w:hint="eastAsia"/>
                        <w:sz w:val="18"/>
                      </w:rPr>
                      <w:t>是否通过</w:t>
                    </w:r>
                  </w:p>
                </w:txbxContent>
              </v:textbox>
            </v:shape>
            <v:line id="_x0000_s1493" style="position:absolute" from="5580,11739" to="5580,12207">
              <v:stroke endarrow="block"/>
            </v:line>
            <v:line id="_x0000_s1494" style="position:absolute;flip:y" from="3060,9084" to="3060,11355">
              <v:stroke endarrow="block"/>
            </v:line>
            <v:shape id="_x0000_s1495" type="#_x0000_t202" style="position:absolute;left:2517;top:8304;width:1800;height:780" fillcolor="silver">
              <v:textbox style="mso-next-textbox:#_x0000_s1495">
                <w:txbxContent>
                  <w:p w:rsidR="002E477D" w:rsidRDefault="002E477D">
                    <w:pPr>
                      <w:pStyle w:val="a4"/>
                      <w:spacing w:line="240" w:lineRule="auto"/>
                      <w:rPr>
                        <w:sz w:val="18"/>
                      </w:rPr>
                    </w:pPr>
                    <w:r>
                      <w:rPr>
                        <w:rFonts w:hint="eastAsia"/>
                        <w:sz w:val="18"/>
                      </w:rPr>
                      <w:t>经办修改</w:t>
                    </w:r>
                  </w:p>
                  <w:p w:rsidR="002E477D" w:rsidRDefault="002E477D">
                    <w:pPr>
                      <w:pStyle w:val="a4"/>
                      <w:spacing w:line="240" w:lineRule="auto"/>
                      <w:rPr>
                        <w:sz w:val="18"/>
                      </w:rPr>
                    </w:pPr>
                    <w:r>
                      <w:rPr>
                        <w:rFonts w:hint="eastAsia"/>
                        <w:sz w:val="18"/>
                      </w:rPr>
                      <w:t>或撤销（</w:t>
                    </w:r>
                    <w:r>
                      <w:rPr>
                        <w:rFonts w:hint="eastAsia"/>
                        <w:sz w:val="18"/>
                      </w:rPr>
                      <w:t>7101</w:t>
                    </w:r>
                    <w:r>
                      <w:rPr>
                        <w:rFonts w:hint="eastAsia"/>
                        <w:sz w:val="18"/>
                      </w:rPr>
                      <w:t>）</w:t>
                    </w:r>
                  </w:p>
                </w:txbxContent>
              </v:textbox>
            </v:shape>
            <v:shape id="_x0000_s1496" type="#_x0000_t4" style="position:absolute;left:4485;top:12207;width:2235;height:780">
              <v:textbox style="mso-next-textbox:#_x0000_s1496" inset="0,0,0,0">
                <w:txbxContent>
                  <w:p w:rsidR="002E477D" w:rsidRDefault="002E477D">
                    <w:pPr>
                      <w:spacing w:line="240" w:lineRule="auto"/>
                      <w:jc w:val="center"/>
                      <w:rPr>
                        <w:sz w:val="18"/>
                      </w:rPr>
                    </w:pPr>
                    <w:r>
                      <w:rPr>
                        <w:rFonts w:hint="eastAsia"/>
                        <w:sz w:val="18"/>
                      </w:rPr>
                      <w:t>是否需要授权</w:t>
                    </w:r>
                  </w:p>
                </w:txbxContent>
              </v:textbox>
            </v:shape>
            <v:shape id="_x0000_s1497" type="#_x0000_t202" style="position:absolute;left:5040;top:13452;width:1080;height:468">
              <v:textbox style="mso-next-textbox:#_x0000_s1497">
                <w:txbxContent>
                  <w:p w:rsidR="002E477D" w:rsidRDefault="002E477D">
                    <w:pPr>
                      <w:spacing w:line="240" w:lineRule="auto"/>
                      <w:jc w:val="center"/>
                      <w:rPr>
                        <w:sz w:val="18"/>
                      </w:rPr>
                    </w:pPr>
                    <w:r>
                      <w:rPr>
                        <w:rFonts w:hint="eastAsia"/>
                        <w:sz w:val="18"/>
                      </w:rPr>
                      <w:t>同步授权</w:t>
                    </w:r>
                  </w:p>
                </w:txbxContent>
              </v:textbox>
            </v:shape>
            <v:shape id="_x0000_s1498" type="#_x0000_t4" style="position:absolute;left:4770;top:14538;width:1620;height:624">
              <v:textbox style="mso-next-textbox:#_x0000_s1498" inset="0,0,0,0">
                <w:txbxContent>
                  <w:p w:rsidR="002E477D" w:rsidRDefault="002E477D">
                    <w:pPr>
                      <w:spacing w:line="240" w:lineRule="auto"/>
                      <w:jc w:val="center"/>
                      <w:rPr>
                        <w:sz w:val="18"/>
                      </w:rPr>
                    </w:pPr>
                    <w:r>
                      <w:rPr>
                        <w:rFonts w:hint="eastAsia"/>
                        <w:sz w:val="18"/>
                      </w:rPr>
                      <w:t>是否通过</w:t>
                    </w:r>
                  </w:p>
                </w:txbxContent>
              </v:textbox>
            </v:shape>
            <v:roundrect id="_x0000_s1499" style="position:absolute;left:4530;top:15615;width:2055;height:756" arcsize="10923f">
              <v:textbox style="mso-next-textbox:#_x0000_s1499">
                <w:txbxContent>
                  <w:p w:rsidR="002E477D" w:rsidRDefault="002E477D">
                    <w:pPr>
                      <w:spacing w:line="240" w:lineRule="auto"/>
                      <w:jc w:val="center"/>
                      <w:rPr>
                        <w:sz w:val="18"/>
                      </w:rPr>
                    </w:pPr>
                    <w:r>
                      <w:rPr>
                        <w:rFonts w:hint="eastAsia"/>
                        <w:sz w:val="18"/>
                      </w:rPr>
                      <w:t>交易成功，生成金融类交易</w:t>
                    </w:r>
                  </w:p>
                </w:txbxContent>
              </v:textbox>
            </v:roundrect>
            <v:line id="_x0000_s1500" style="position:absolute" from="5580,13920" to="5580,14544">
              <v:stroke endarrow="block"/>
            </v:line>
            <v:roundrect id="_x0000_s1501" style="position:absolute;left:4485;top:9075;width:2535;height:633" arcsize="10923f">
              <v:textbox style="mso-next-textbox:#_x0000_s1501" inset="0,0,0,0">
                <w:txbxContent>
                  <w:p w:rsidR="002E477D" w:rsidRDefault="002E477D">
                    <w:pPr>
                      <w:pStyle w:val="a4"/>
                      <w:spacing w:line="240" w:lineRule="auto"/>
                      <w:rPr>
                        <w:sz w:val="18"/>
                      </w:rPr>
                    </w:pPr>
                    <w:r>
                      <w:rPr>
                        <w:rFonts w:hint="eastAsia"/>
                        <w:sz w:val="18"/>
                      </w:rPr>
                      <w:t>生成通用记账业务流水号；减少余额的交易，生成预期类交易</w:t>
                    </w:r>
                  </w:p>
                </w:txbxContent>
              </v:textbox>
            </v:roundrect>
            <v:line id="_x0000_s1502" style="position:absolute" from="5580,9708" to="5580,10176">
              <v:stroke endarrow="block"/>
            </v:line>
            <v:line id="_x0000_s1503" style="position:absolute" from="5580,12984" to="5580,13452">
              <v:stroke endarrow="block"/>
            </v:line>
            <v:line id="_x0000_s1504" style="position:absolute;flip:x y" from="3015,11349" to="4590,11355"/>
            <v:line id="_x0000_s1505" style="position:absolute" from="3420,9084" to="3420,10410"/>
            <v:line id="_x0000_s1506" style="position:absolute;flip:y" from="3435,10389" to="4845,10398">
              <v:stroke endarrow="block"/>
            </v:line>
            <v:line id="_x0000_s1507" style="position:absolute;flip:x y" from="6345,10404" to="7725,10413">
              <v:stroke endarrow="block"/>
            </v:line>
            <v:line id="_x0000_s1508" style="position:absolute" from="5580,15168" to="5580,15636">
              <v:stroke endarrow="block"/>
            </v:line>
            <v:line id="_x0000_s1509" style="position:absolute;flip:y" from="3165,12615" to="4530,12618"/>
            <v:line id="_x0000_s1510" style="position:absolute;flip:x" from="3150,12627" to="3150,15975"/>
            <v:line id="_x0000_s1511" style="position:absolute" from="3135,15969" to="4575,15969">
              <v:stroke endarrow="block"/>
            </v:line>
            <v:line id="_x0000_s1512" style="position:absolute" from="6300,14856" to="7740,14856"/>
            <v:line id="_x0000_s1513" style="position:absolute;flip:y" from="7740,10410" to="7740,14856"/>
            <v:shape id="_x0000_s1514" type="#_x0000_t202" style="position:absolute;left:4440;top:11046;width:180;height:312" filled="f" stroked="f">
              <v:textbox style="mso-next-textbox:#_x0000_s1514" inset="0,0,0,0">
                <w:txbxContent>
                  <w:p w:rsidR="002E477D" w:rsidRDefault="002E477D">
                    <w:pPr>
                      <w:rPr>
                        <w:sz w:val="18"/>
                      </w:rPr>
                    </w:pPr>
                    <w:r>
                      <w:rPr>
                        <w:rFonts w:hint="eastAsia"/>
                        <w:sz w:val="18"/>
                      </w:rPr>
                      <w:t>否</w:t>
                    </w:r>
                  </w:p>
                </w:txbxContent>
              </v:textbox>
            </v:shape>
            <v:shape id="_x0000_s1515" type="#_x0000_t202" style="position:absolute;left:5580;top:11736;width:180;height:312" filled="f" stroked="f">
              <v:textbox style="mso-next-textbox:#_x0000_s1515" inset="0,0,0,0">
                <w:txbxContent>
                  <w:p w:rsidR="002E477D" w:rsidRDefault="002E477D">
                    <w:pPr>
                      <w:rPr>
                        <w:sz w:val="18"/>
                      </w:rPr>
                    </w:pPr>
                    <w:r>
                      <w:rPr>
                        <w:rFonts w:hint="eastAsia"/>
                        <w:sz w:val="18"/>
                      </w:rPr>
                      <w:t>是</w:t>
                    </w:r>
                  </w:p>
                </w:txbxContent>
              </v:textbox>
            </v:shape>
            <v:shape id="_x0000_s1516" type="#_x0000_t202" style="position:absolute;left:5636;top:12999;width:180;height:312" filled="f" stroked="f">
              <v:textbox style="mso-next-textbox:#_x0000_s1516" inset="0,0,0,0">
                <w:txbxContent>
                  <w:p w:rsidR="002E477D" w:rsidRDefault="002E477D">
                    <w:pPr>
                      <w:rPr>
                        <w:sz w:val="18"/>
                      </w:rPr>
                    </w:pPr>
                    <w:r>
                      <w:rPr>
                        <w:rFonts w:hint="eastAsia"/>
                        <w:sz w:val="18"/>
                      </w:rPr>
                      <w:t>是</w:t>
                    </w:r>
                  </w:p>
                </w:txbxContent>
              </v:textbox>
            </v:shape>
            <v:shape id="_x0000_s1517" type="#_x0000_t202" style="position:absolute;left:5681;top:15189;width:180;height:312" filled="f" stroked="f">
              <v:textbox style="mso-next-textbox:#_x0000_s1517" inset="0,0,0,0">
                <w:txbxContent>
                  <w:p w:rsidR="002E477D" w:rsidRDefault="002E477D">
                    <w:pPr>
                      <w:rPr>
                        <w:sz w:val="18"/>
                      </w:rPr>
                    </w:pPr>
                    <w:r>
                      <w:rPr>
                        <w:rFonts w:hint="eastAsia"/>
                        <w:sz w:val="18"/>
                      </w:rPr>
                      <w:t>是</w:t>
                    </w:r>
                  </w:p>
                </w:txbxContent>
              </v:textbox>
            </v:shape>
            <v:shape id="_x0000_s1518" type="#_x0000_t202" style="position:absolute;left:4335;top:12237;width:180;height:312" filled="f" stroked="f">
              <v:textbox style="mso-next-textbox:#_x0000_s1518" inset="0,0,0,0">
                <w:txbxContent>
                  <w:p w:rsidR="002E477D" w:rsidRDefault="002E477D">
                    <w:pPr>
                      <w:rPr>
                        <w:sz w:val="18"/>
                      </w:rPr>
                    </w:pPr>
                    <w:r>
                      <w:rPr>
                        <w:rFonts w:hint="eastAsia"/>
                        <w:sz w:val="18"/>
                      </w:rPr>
                      <w:t>否</w:t>
                    </w:r>
                  </w:p>
                </w:txbxContent>
              </v:textbox>
            </v:shape>
            <v:shape id="_x0000_s1519" type="#_x0000_t202" style="position:absolute;left:6416;top:14484;width:180;height:312" filled="f" stroked="f">
              <v:textbox style="mso-next-textbox:#_x0000_s1519" inset="0,0,0,0">
                <w:txbxContent>
                  <w:p w:rsidR="002E477D" w:rsidRDefault="002E477D">
                    <w:pPr>
                      <w:rPr>
                        <w:sz w:val="18"/>
                      </w:rPr>
                    </w:pPr>
                    <w:r>
                      <w:rPr>
                        <w:rFonts w:hint="eastAsia"/>
                        <w:sz w:val="18"/>
                      </w:rPr>
                      <w:t>否</w:t>
                    </w:r>
                  </w:p>
                </w:txbxContent>
              </v:textbox>
            </v:shape>
            <w10:wrap type="topAndBottom"/>
          </v:group>
        </w:pict>
      </w:r>
      <w:r w:rsidR="004A1DF5">
        <w:rPr>
          <w:rFonts w:hint="eastAsia"/>
        </w:rPr>
        <w:t>正常业务处理流程：</w:t>
      </w:r>
    </w:p>
    <w:p w:rsidR="004A1DF5" w:rsidRDefault="004A1DF5">
      <w:pPr>
        <w:pStyle w:val="a6"/>
        <w:ind w:left="720"/>
        <w:rPr>
          <w:u w:val="single"/>
        </w:rPr>
      </w:pPr>
      <w:r>
        <w:rPr>
          <w:u w:val="single"/>
        </w:rPr>
        <w:lastRenderedPageBreak/>
        <w:br/>
      </w:r>
    </w:p>
    <w:p w:rsidR="004A1DF5" w:rsidRDefault="004A1DF5" w:rsidP="00C85378">
      <w:pPr>
        <w:pStyle w:val="a6"/>
        <w:numPr>
          <w:ilvl w:val="1"/>
          <w:numId w:val="160"/>
        </w:numPr>
        <w:ind w:left="1140"/>
        <w:rPr>
          <w:u w:val="single"/>
        </w:rPr>
      </w:pPr>
      <w:r>
        <w:rPr>
          <w:rFonts w:hint="eastAsia"/>
          <w:u w:val="single"/>
        </w:rPr>
        <w:t>套冲账业务流程：</w:t>
      </w:r>
    </w:p>
    <w:p w:rsidR="004A1DF5" w:rsidRDefault="004A1DF5">
      <w:pPr>
        <w:pStyle w:val="a6"/>
        <w:ind w:left="720"/>
        <w:rPr>
          <w:u w:val="single"/>
        </w:rPr>
      </w:pPr>
    </w:p>
    <w:p w:rsidR="004A1DF5" w:rsidRDefault="009523FE">
      <w:pPr>
        <w:pStyle w:val="a6"/>
        <w:ind w:left="720"/>
        <w:rPr>
          <w:u w:val="single"/>
        </w:rPr>
      </w:pPr>
      <w:r w:rsidRPr="009523FE">
        <w:rPr>
          <w:noProof/>
          <w:sz w:val="20"/>
          <w:u w:val="single"/>
        </w:rPr>
        <w:pict>
          <v:group id="_x0000_s1520" style="position:absolute;left:0;text-align:left;margin-left:1in;margin-top:0;width:301.45pt;height:342.55pt;z-index:251587072" coordorigin="3240,2376" coordsize="6029,6851">
            <v:shape id="_x0000_s1521" type="#_x0000_t202" style="position:absolute;left:5945;top:2376;width:1697;height:426" fillcolor="silver">
              <v:textbox style="mso-next-textbox:#_x0000_s1521" inset="0,0,0,0">
                <w:txbxContent>
                  <w:p w:rsidR="002E477D" w:rsidRDefault="002E477D">
                    <w:pPr>
                      <w:pStyle w:val="a4"/>
                      <w:spacing w:line="240" w:lineRule="auto"/>
                      <w:rPr>
                        <w:sz w:val="18"/>
                      </w:rPr>
                    </w:pPr>
                    <w:r>
                      <w:rPr>
                        <w:rFonts w:hint="eastAsia"/>
                        <w:sz w:val="18"/>
                      </w:rPr>
                      <w:t>套冲账经办（</w:t>
                    </w:r>
                    <w:r>
                      <w:rPr>
                        <w:rFonts w:hint="eastAsia"/>
                        <w:sz w:val="18"/>
                      </w:rPr>
                      <w:t>7115</w:t>
                    </w:r>
                    <w:r>
                      <w:rPr>
                        <w:rFonts w:hint="eastAsia"/>
                        <w:sz w:val="18"/>
                      </w:rPr>
                      <w:t>）</w:t>
                    </w:r>
                  </w:p>
                </w:txbxContent>
              </v:textbox>
            </v:shape>
            <v:shape id="_x0000_s1522" type="#_x0000_t202" style="position:absolute;left:5945;top:4251;width:1662;height:468" fillcolor="silver">
              <v:textbox style="mso-next-textbox:#_x0000_s1522" inset="0,0,0,0">
                <w:txbxContent>
                  <w:p w:rsidR="002E477D" w:rsidRDefault="002E477D">
                    <w:pPr>
                      <w:jc w:val="center"/>
                      <w:rPr>
                        <w:sz w:val="18"/>
                      </w:rPr>
                    </w:pPr>
                    <w:r>
                      <w:rPr>
                        <w:rFonts w:hint="eastAsia"/>
                        <w:sz w:val="18"/>
                      </w:rPr>
                      <w:t>套冲账复核（</w:t>
                    </w:r>
                    <w:r>
                      <w:rPr>
                        <w:rFonts w:hint="eastAsia"/>
                        <w:sz w:val="18"/>
                      </w:rPr>
                      <w:t>7116</w:t>
                    </w:r>
                    <w:r>
                      <w:rPr>
                        <w:rFonts w:hint="eastAsia"/>
                        <w:sz w:val="18"/>
                      </w:rPr>
                      <w:t>）</w:t>
                    </w:r>
                  </w:p>
                </w:txbxContent>
              </v:textbox>
            </v:shape>
            <v:line id="_x0000_s1523" style="position:absolute" from="6724,2811" to="6724,3123">
              <v:stroke endarrow="block"/>
            </v:line>
            <v:line id="_x0000_s1524" style="position:absolute" from="6776,4716" to="6776,5028">
              <v:stroke endarrow="block"/>
            </v:line>
            <v:shape id="_x0000_s1525" type="#_x0000_t4" style="position:absolute;left:5633;top:5034;width:2286;height:780">
              <v:textbox style="mso-next-textbox:#_x0000_s1525">
                <w:txbxContent>
                  <w:p w:rsidR="002E477D" w:rsidRDefault="002E477D">
                    <w:pPr>
                      <w:pStyle w:val="a4"/>
                      <w:spacing w:line="240" w:lineRule="auto"/>
                      <w:rPr>
                        <w:sz w:val="18"/>
                      </w:rPr>
                    </w:pPr>
                    <w:r>
                      <w:rPr>
                        <w:rFonts w:hint="eastAsia"/>
                        <w:sz w:val="18"/>
                      </w:rPr>
                      <w:t>是否通过</w:t>
                    </w:r>
                  </w:p>
                </w:txbxContent>
              </v:textbox>
            </v:shape>
            <v:line id="_x0000_s1526" style="position:absolute" from="6776,5811" to="6776,6279">
              <v:stroke endarrow="block"/>
            </v:line>
            <v:line id="_x0000_s1527" style="position:absolute;flip:y" from="3867,3156" to="3867,5427">
              <v:stroke endarrow="block"/>
            </v:line>
            <v:shape id="_x0000_s1528" type="#_x0000_t202" style="position:absolute;left:3240;top:2376;width:2078;height:780" fillcolor="silver">
              <v:textbox style="mso-next-textbox:#_x0000_s1528">
                <w:txbxContent>
                  <w:p w:rsidR="002E477D" w:rsidRDefault="002E477D">
                    <w:pPr>
                      <w:pStyle w:val="a4"/>
                      <w:spacing w:line="240" w:lineRule="auto"/>
                      <w:rPr>
                        <w:sz w:val="18"/>
                      </w:rPr>
                    </w:pPr>
                    <w:r>
                      <w:rPr>
                        <w:rFonts w:hint="eastAsia"/>
                        <w:sz w:val="18"/>
                      </w:rPr>
                      <w:t>套冲账经办重新提交</w:t>
                    </w:r>
                  </w:p>
                  <w:p w:rsidR="002E477D" w:rsidRDefault="002E477D">
                    <w:pPr>
                      <w:pStyle w:val="a4"/>
                      <w:spacing w:line="240" w:lineRule="auto"/>
                      <w:rPr>
                        <w:sz w:val="18"/>
                      </w:rPr>
                    </w:pPr>
                    <w:r>
                      <w:rPr>
                        <w:rFonts w:hint="eastAsia"/>
                        <w:sz w:val="18"/>
                      </w:rPr>
                      <w:t>或撤销（</w:t>
                    </w:r>
                    <w:r>
                      <w:rPr>
                        <w:rFonts w:hint="eastAsia"/>
                        <w:sz w:val="18"/>
                      </w:rPr>
                      <w:t>7111</w:t>
                    </w:r>
                    <w:r>
                      <w:rPr>
                        <w:rFonts w:hint="eastAsia"/>
                        <w:sz w:val="18"/>
                      </w:rPr>
                      <w:t>）</w:t>
                    </w:r>
                  </w:p>
                </w:txbxContent>
              </v:textbox>
            </v:shape>
            <v:shape id="_x0000_s1529" type="#_x0000_t202" style="position:absolute;left:6120;top:6276;width:1246;height:468">
              <v:textbox style="mso-next-textbox:#_x0000_s1529">
                <w:txbxContent>
                  <w:p w:rsidR="002E477D" w:rsidRDefault="002E477D">
                    <w:pPr>
                      <w:pStyle w:val="a4"/>
                      <w:spacing w:line="240" w:lineRule="auto"/>
                      <w:rPr>
                        <w:sz w:val="18"/>
                      </w:rPr>
                    </w:pPr>
                    <w:r>
                      <w:rPr>
                        <w:rFonts w:hint="eastAsia"/>
                        <w:sz w:val="18"/>
                      </w:rPr>
                      <w:t>同步授权</w:t>
                    </w:r>
                  </w:p>
                </w:txbxContent>
              </v:textbox>
            </v:shape>
            <v:shape id="_x0000_s1530" type="#_x0000_t4" style="position:absolute;left:5821;top:7394;width:1870;height:624">
              <v:textbox style="mso-next-textbox:#_x0000_s1530" inset="0,0,0,0">
                <w:txbxContent>
                  <w:p w:rsidR="002E477D" w:rsidRDefault="002E477D">
                    <w:pPr>
                      <w:pStyle w:val="a4"/>
                      <w:spacing w:line="240" w:lineRule="auto"/>
                      <w:rPr>
                        <w:sz w:val="18"/>
                      </w:rPr>
                    </w:pPr>
                    <w:r>
                      <w:rPr>
                        <w:rFonts w:hint="eastAsia"/>
                        <w:sz w:val="18"/>
                      </w:rPr>
                      <w:t>是否通过</w:t>
                    </w:r>
                  </w:p>
                </w:txbxContent>
              </v:textbox>
            </v:shape>
            <v:roundrect id="_x0000_s1531" style="position:absolute;left:5544;top:8471;width:2372;height:756" arcsize="10923f">
              <v:textbox style="mso-next-textbox:#_x0000_s1531">
                <w:txbxContent>
                  <w:p w:rsidR="002E477D" w:rsidRDefault="002E477D">
                    <w:pPr>
                      <w:pStyle w:val="a4"/>
                      <w:spacing w:line="240" w:lineRule="auto"/>
                      <w:rPr>
                        <w:sz w:val="18"/>
                      </w:rPr>
                    </w:pPr>
                    <w:r>
                      <w:rPr>
                        <w:rFonts w:hint="eastAsia"/>
                        <w:sz w:val="18"/>
                      </w:rPr>
                      <w:t>交易成功，生成金融类交易</w:t>
                    </w:r>
                  </w:p>
                </w:txbxContent>
              </v:textbox>
            </v:roundrect>
            <v:line id="_x0000_s1532" style="position:absolute" from="6756,6776" to="6756,7400">
              <v:stroke endarrow="block"/>
            </v:line>
            <v:roundrect id="_x0000_s1533" style="position:absolute;left:5512;top:3147;width:2926;height:633" arcsize="10923f">
              <v:textbox style="mso-next-textbox:#_x0000_s1533" inset="0,0,0,0">
                <w:txbxContent>
                  <w:p w:rsidR="002E477D" w:rsidRDefault="002E477D">
                    <w:pPr>
                      <w:pStyle w:val="a4"/>
                      <w:spacing w:line="240" w:lineRule="auto"/>
                      <w:rPr>
                        <w:sz w:val="18"/>
                      </w:rPr>
                    </w:pPr>
                    <w:r>
                      <w:rPr>
                        <w:rFonts w:hint="eastAsia"/>
                        <w:sz w:val="18"/>
                      </w:rPr>
                      <w:t>生成通用记账业务流水号；减少余额的交易，生成预期类交易</w:t>
                    </w:r>
                  </w:p>
                </w:txbxContent>
              </v:textbox>
            </v:roundrect>
            <v:line id="_x0000_s1534" style="position:absolute" from="6776,3780" to="6776,4248">
              <v:stroke endarrow="block"/>
            </v:line>
            <v:line id="_x0000_s1535" style="position:absolute;flip:x" from="3860,5427" to="5633,5436"/>
            <v:line id="_x0000_s1536" style="position:absolute" from="4283,3156" to="4283,4482"/>
            <v:line id="_x0000_s1537" style="position:absolute" from="4300,4470" to="5897,4479">
              <v:stroke endarrow="block"/>
            </v:line>
            <v:line id="_x0000_s1538" style="position:absolute;flip:x y" from="7554,4482" to="9252,4485">
              <v:stroke endarrow="block"/>
            </v:line>
            <v:line id="_x0000_s1539" style="position:absolute" from="6756,8024" to="6756,8492">
              <v:stroke endarrow="block"/>
            </v:line>
            <v:line id="_x0000_s1540" style="position:absolute" from="7707,7700" to="9269,7700"/>
            <v:line id="_x0000_s1541" style="position:absolute;flip:y" from="9269,4482" to="9269,7700"/>
            <v:shape id="_x0000_s1542" type="#_x0000_t202" style="position:absolute;left:5460;top:5118;width:208;height:312" filled="f" stroked="f">
              <v:textbox style="mso-next-textbox:#_x0000_s1542" inset="0,0,0,0">
                <w:txbxContent>
                  <w:p w:rsidR="002E477D" w:rsidRDefault="002E477D">
                    <w:pPr>
                      <w:rPr>
                        <w:sz w:val="18"/>
                      </w:rPr>
                    </w:pPr>
                    <w:r>
                      <w:rPr>
                        <w:rFonts w:hint="eastAsia"/>
                        <w:sz w:val="18"/>
                      </w:rPr>
                      <w:t>否</w:t>
                    </w:r>
                  </w:p>
                </w:txbxContent>
              </v:textbox>
            </v:shape>
            <v:shape id="_x0000_s1543" type="#_x0000_t202" style="position:absolute;left:6776;top:5808;width:208;height:312" filled="f" stroked="f">
              <v:textbox style="mso-next-textbox:#_x0000_s1543" inset="0,0,0,0">
                <w:txbxContent>
                  <w:p w:rsidR="002E477D" w:rsidRDefault="002E477D">
                    <w:pPr>
                      <w:rPr>
                        <w:sz w:val="18"/>
                      </w:rPr>
                    </w:pPr>
                    <w:r>
                      <w:rPr>
                        <w:rFonts w:hint="eastAsia"/>
                        <w:sz w:val="18"/>
                      </w:rPr>
                      <w:t>是</w:t>
                    </w:r>
                  </w:p>
                </w:txbxContent>
              </v:textbox>
            </v:shape>
            <v:shape id="_x0000_s1544" type="#_x0000_t202" style="position:absolute;left:6872;top:8045;width:208;height:312" filled="f" stroked="f">
              <v:textbox style="mso-next-textbox:#_x0000_s1544" inset="0,0,0,0">
                <w:txbxContent>
                  <w:p w:rsidR="002E477D" w:rsidRDefault="002E477D">
                    <w:pPr>
                      <w:rPr>
                        <w:sz w:val="18"/>
                      </w:rPr>
                    </w:pPr>
                    <w:r>
                      <w:rPr>
                        <w:rFonts w:hint="eastAsia"/>
                        <w:sz w:val="18"/>
                      </w:rPr>
                      <w:t>是</w:t>
                    </w:r>
                  </w:p>
                </w:txbxContent>
              </v:textbox>
            </v:shape>
            <v:shape id="_x0000_s1545" type="#_x0000_t202" style="position:absolute;left:7721;top:7340;width:208;height:312" filled="f" stroked="f">
              <v:textbox style="mso-next-textbox:#_x0000_s1545" inset="0,0,0,0">
                <w:txbxContent>
                  <w:p w:rsidR="002E477D" w:rsidRDefault="002E477D">
                    <w:pPr>
                      <w:rPr>
                        <w:sz w:val="18"/>
                      </w:rPr>
                    </w:pPr>
                    <w:r>
                      <w:rPr>
                        <w:rFonts w:hint="eastAsia"/>
                        <w:sz w:val="18"/>
                      </w:rPr>
                      <w:t>否</w:t>
                    </w:r>
                  </w:p>
                </w:txbxContent>
              </v:textbox>
            </v:shape>
          </v:group>
        </w:pict>
      </w: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rsidP="0004090F">
      <w:pPr>
        <w:pStyle w:val="5"/>
      </w:pPr>
      <w:r>
        <w:rPr>
          <w:rFonts w:hint="eastAsia"/>
        </w:rPr>
        <w:t>一、通用记账经办（业务代码</w:t>
      </w:r>
      <w:r>
        <w:rPr>
          <w:rFonts w:hint="eastAsia"/>
        </w:rPr>
        <w:t>7105</w:t>
      </w:r>
      <w:r>
        <w:rPr>
          <w:rFonts w:hint="eastAsia"/>
        </w:rPr>
        <w:t>）</w:t>
      </w:r>
    </w:p>
    <w:p w:rsidR="004A1DF5" w:rsidRDefault="004A1DF5" w:rsidP="0004090F">
      <w:pPr>
        <w:pStyle w:val="6"/>
        <w:spacing w:line="360" w:lineRule="auto"/>
      </w:pPr>
      <w:r>
        <w:rPr>
          <w:rFonts w:hint="eastAsia"/>
        </w:rPr>
        <w:t>（一）功能介绍</w:t>
      </w:r>
    </w:p>
    <w:p w:rsidR="004A1DF5" w:rsidRDefault="004A1DF5">
      <w:pPr>
        <w:pStyle w:val="20"/>
        <w:ind w:firstLine="408"/>
      </w:pPr>
      <w:r>
        <w:rPr>
          <w:rFonts w:hint="eastAsia"/>
        </w:rPr>
        <w:t>通过本功能实现账务基本信息的录入，本模块适用所有类型的户口。</w:t>
      </w:r>
    </w:p>
    <w:p w:rsidR="004A1DF5" w:rsidRDefault="004A1DF5" w:rsidP="0004090F">
      <w:pPr>
        <w:pStyle w:val="6"/>
        <w:spacing w:line="360" w:lineRule="auto"/>
      </w:pPr>
      <w:r>
        <w:rPr>
          <w:rFonts w:hint="eastAsia"/>
        </w:rPr>
        <w:t>（二）风险提示</w:t>
      </w:r>
    </w:p>
    <w:p w:rsidR="004A1DF5" w:rsidRDefault="004A1DF5">
      <w:pPr>
        <w:numPr>
          <w:ilvl w:val="0"/>
          <w:numId w:val="165"/>
        </w:numPr>
      </w:pPr>
      <w:r>
        <w:rPr>
          <w:rFonts w:hint="eastAsia"/>
        </w:rPr>
        <w:t>系统未检查票据的提示付款期，输入票据日期后应人工判断票据是否在有效期限内。</w:t>
      </w:r>
    </w:p>
    <w:p w:rsidR="004A1DF5" w:rsidRDefault="004A1DF5">
      <w:pPr>
        <w:numPr>
          <w:ilvl w:val="0"/>
          <w:numId w:val="165"/>
        </w:numPr>
      </w:pPr>
      <w:r>
        <w:rPr>
          <w:rFonts w:hint="eastAsia"/>
        </w:rPr>
        <w:t>通用记账经办录入选择冲补账标志后，系统将不判断是否输入支取依据以及</w:t>
      </w:r>
      <w:r>
        <w:rPr>
          <w:rFonts w:hint="eastAsia"/>
        </w:rPr>
        <w:lastRenderedPageBreak/>
        <w:t>支取依据输入是否正确，授权人员应严格审查冲补账交易的合法性和合理性。</w:t>
      </w:r>
    </w:p>
    <w:p w:rsidR="004A1DF5" w:rsidRDefault="004A1DF5">
      <w:pPr>
        <w:numPr>
          <w:ilvl w:val="0"/>
          <w:numId w:val="165"/>
        </w:numPr>
      </w:pPr>
      <w:r>
        <w:rPr>
          <w:rFonts w:hint="eastAsia"/>
        </w:rPr>
        <w:t>系统改变输入票据状态时，未能实现自动根据借贷方向进行判断，也就是说，贷记单位结算户口时，如果输入可出售类的票据种类和号码，系统也将对其进行销号处理。</w:t>
      </w:r>
    </w:p>
    <w:p w:rsidR="004A1DF5" w:rsidRDefault="004A1DF5">
      <w:pPr>
        <w:pStyle w:val="a8"/>
        <w:numPr>
          <w:ilvl w:val="0"/>
          <w:numId w:val="165"/>
        </w:numPr>
        <w:rPr>
          <w:rFonts w:ascii="Times New Roman" w:hAnsi="Times New Roman" w:cs="Times New Roman"/>
          <w:szCs w:val="24"/>
        </w:rPr>
      </w:pPr>
      <w:r>
        <w:rPr>
          <w:rFonts w:ascii="Times New Roman" w:hAnsi="Times New Roman" w:cs="Times New Roman" w:hint="eastAsia"/>
          <w:szCs w:val="24"/>
        </w:rPr>
        <w:t>在正常交易和补账交易中输入票据种类、票据号码和票据日期，经办提交后，票据状态改变为销号状态，不需要经过复核人员复核，因此，经办人员输入票据号码时应非常谨慎。</w:t>
      </w:r>
    </w:p>
    <w:p w:rsidR="004A1DF5" w:rsidRDefault="004A1DF5">
      <w:pPr>
        <w:numPr>
          <w:ilvl w:val="0"/>
          <w:numId w:val="165"/>
        </w:numPr>
      </w:pPr>
      <w:r>
        <w:rPr>
          <w:rFonts w:hint="eastAsia"/>
        </w:rPr>
        <w:t>快速录入的时候，原交易金额、票据日期、票据种类、票据号码等信息会全部读入，因此应根据情况进行修改后方可提交。</w:t>
      </w:r>
    </w:p>
    <w:p w:rsidR="004A1DF5" w:rsidRDefault="004A1DF5">
      <w:pPr>
        <w:numPr>
          <w:ilvl w:val="0"/>
          <w:numId w:val="165"/>
        </w:numPr>
      </w:pPr>
      <w:r>
        <w:rPr>
          <w:rFonts w:hint="eastAsia"/>
        </w:rPr>
        <w:t>进行现金通用记账的时候，复核人员需要进行现场复核，现场复核的界面不需要重新录入有关要素，因此要求复核人员根据业务信息仔细核对经办人员录入的内容是否正确后，进行复核。</w:t>
      </w:r>
    </w:p>
    <w:p w:rsidR="004A1DF5" w:rsidRDefault="004A1DF5" w:rsidP="0004090F">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rsidP="00327B4B">
            <w:pPr>
              <w:spacing w:afterLines="50" w:line="240" w:lineRule="auto"/>
              <w:rPr>
                <w:rFonts w:ascii="宋体" w:hAnsi="宋体"/>
                <w:sz w:val="21"/>
              </w:rPr>
            </w:pPr>
            <w:r>
              <w:rPr>
                <w:rFonts w:ascii="宋体" w:hAnsi="宋体" w:hint="eastAsia"/>
                <w:sz w:val="21"/>
              </w:rPr>
              <w:t>户口禁止手工记账标志</w:t>
            </w:r>
          </w:p>
        </w:tc>
        <w:tc>
          <w:tcPr>
            <w:tcW w:w="6254" w:type="dxa"/>
          </w:tcPr>
          <w:p w:rsidR="004A1DF5" w:rsidRDefault="004A1DF5" w:rsidP="00327B4B">
            <w:pPr>
              <w:spacing w:afterLines="50" w:line="240" w:lineRule="auto"/>
              <w:rPr>
                <w:rFonts w:ascii="宋体" w:hAnsi="宋体"/>
                <w:sz w:val="21"/>
              </w:rPr>
            </w:pPr>
            <w:r>
              <w:rPr>
                <w:rFonts w:ascii="宋体" w:hAnsi="宋体" w:hint="eastAsia"/>
                <w:sz w:val="21"/>
              </w:rPr>
              <w:t>该标志表明户口是否允许手工记账，如果该标志为是，则不允许在通用记账中进行记账；如果该标志为否，则判断账户是否允许通用记账</w:t>
            </w:r>
          </w:p>
        </w:tc>
      </w:tr>
      <w:tr w:rsidR="004A1DF5">
        <w:tc>
          <w:tcPr>
            <w:tcW w:w="2268" w:type="dxa"/>
          </w:tcPr>
          <w:p w:rsidR="004A1DF5" w:rsidRDefault="004A1DF5" w:rsidP="00327B4B">
            <w:pPr>
              <w:spacing w:afterLines="50" w:line="240" w:lineRule="auto"/>
              <w:rPr>
                <w:rFonts w:ascii="宋体" w:hAnsi="宋体"/>
                <w:sz w:val="21"/>
              </w:rPr>
            </w:pPr>
            <w:r>
              <w:rPr>
                <w:rFonts w:ascii="宋体" w:hAnsi="宋体" w:hint="eastAsia"/>
                <w:sz w:val="21"/>
              </w:rPr>
              <w:t>账户允许手工记账标志</w:t>
            </w:r>
          </w:p>
        </w:tc>
        <w:tc>
          <w:tcPr>
            <w:tcW w:w="6254" w:type="dxa"/>
          </w:tcPr>
          <w:p w:rsidR="004A1DF5" w:rsidRDefault="004A1DF5" w:rsidP="00327B4B">
            <w:pPr>
              <w:spacing w:afterLines="50" w:line="240" w:lineRule="auto"/>
              <w:rPr>
                <w:rFonts w:ascii="宋体" w:hAnsi="宋体"/>
                <w:sz w:val="21"/>
              </w:rPr>
            </w:pPr>
            <w:r>
              <w:rPr>
                <w:rFonts w:ascii="宋体" w:hAnsi="宋体" w:hint="eastAsia"/>
                <w:sz w:val="21"/>
              </w:rPr>
              <w:t>该标志表明该户口下，该账户是否允许手工记账，如果该标志为是，并且户口禁止手工记账标志为否，则可以对该户口进行通用记账；如果该标志为否，则不允许对该账户进行通用记账。</w:t>
            </w:r>
          </w:p>
        </w:tc>
      </w:tr>
      <w:tr w:rsidR="004A1DF5">
        <w:tc>
          <w:tcPr>
            <w:tcW w:w="2268" w:type="dxa"/>
          </w:tcPr>
          <w:p w:rsidR="004A1DF5" w:rsidRDefault="004A1DF5" w:rsidP="00327B4B">
            <w:pPr>
              <w:spacing w:afterLines="50" w:line="240" w:lineRule="auto"/>
              <w:rPr>
                <w:rFonts w:ascii="宋体" w:hAnsi="宋体"/>
                <w:sz w:val="21"/>
              </w:rPr>
            </w:pPr>
            <w:r>
              <w:rPr>
                <w:rFonts w:ascii="宋体" w:hAnsi="宋体" w:hint="eastAsia"/>
                <w:sz w:val="21"/>
              </w:rPr>
              <w:t>现金交易金额</w:t>
            </w:r>
          </w:p>
        </w:tc>
        <w:tc>
          <w:tcPr>
            <w:tcW w:w="6254" w:type="dxa"/>
          </w:tcPr>
          <w:p w:rsidR="004A1DF5" w:rsidRDefault="004A1DF5" w:rsidP="00327B4B">
            <w:pPr>
              <w:spacing w:afterLines="50" w:line="240" w:lineRule="auto"/>
              <w:rPr>
                <w:rFonts w:ascii="宋体" w:hAnsi="宋体"/>
                <w:sz w:val="21"/>
              </w:rPr>
            </w:pPr>
            <w:r>
              <w:rPr>
                <w:rFonts w:ascii="宋体" w:hAnsi="宋体" w:hint="eastAsia"/>
                <w:sz w:val="21"/>
              </w:rPr>
              <w:t>该笔交易中涉及的现金金额</w:t>
            </w:r>
          </w:p>
        </w:tc>
      </w:tr>
      <w:tr w:rsidR="004A1DF5">
        <w:tc>
          <w:tcPr>
            <w:tcW w:w="2268" w:type="dxa"/>
          </w:tcPr>
          <w:p w:rsidR="004A1DF5" w:rsidRDefault="004A1DF5" w:rsidP="00327B4B">
            <w:pPr>
              <w:spacing w:afterLines="50" w:line="240" w:lineRule="auto"/>
              <w:rPr>
                <w:rFonts w:ascii="宋体" w:hAnsi="宋体"/>
                <w:sz w:val="21"/>
              </w:rPr>
            </w:pPr>
            <w:r>
              <w:rPr>
                <w:rFonts w:ascii="宋体" w:hAnsi="宋体" w:hint="eastAsia"/>
                <w:sz w:val="21"/>
              </w:rPr>
              <w:t>关联业务申请号</w:t>
            </w:r>
          </w:p>
        </w:tc>
        <w:tc>
          <w:tcPr>
            <w:tcW w:w="6254" w:type="dxa"/>
          </w:tcPr>
          <w:p w:rsidR="004A1DF5" w:rsidRDefault="004A1DF5" w:rsidP="00327B4B">
            <w:pPr>
              <w:spacing w:afterLines="50" w:line="240" w:lineRule="auto"/>
              <w:rPr>
                <w:rFonts w:ascii="宋体" w:hAnsi="宋体"/>
                <w:sz w:val="21"/>
              </w:rPr>
            </w:pPr>
            <w:r>
              <w:rPr>
                <w:rFonts w:ascii="宋体" w:hAnsi="宋体" w:hint="eastAsia"/>
                <w:sz w:val="21"/>
              </w:rPr>
              <w:t>与该套通用记账业务相关的业务流水号</w:t>
            </w:r>
          </w:p>
        </w:tc>
      </w:tr>
      <w:tr w:rsidR="004A1DF5">
        <w:tc>
          <w:tcPr>
            <w:tcW w:w="2268" w:type="dxa"/>
          </w:tcPr>
          <w:p w:rsidR="004A1DF5" w:rsidRDefault="004A1DF5" w:rsidP="00327B4B">
            <w:pPr>
              <w:spacing w:afterLines="50" w:line="240" w:lineRule="auto"/>
              <w:rPr>
                <w:rFonts w:ascii="宋体" w:hAnsi="宋体"/>
                <w:sz w:val="21"/>
              </w:rPr>
            </w:pPr>
            <w:r>
              <w:rPr>
                <w:rFonts w:ascii="宋体" w:hAnsi="宋体" w:hint="eastAsia"/>
                <w:sz w:val="21"/>
              </w:rPr>
              <w:t>户口内交易标志</w:t>
            </w:r>
          </w:p>
        </w:tc>
        <w:tc>
          <w:tcPr>
            <w:tcW w:w="6254" w:type="dxa"/>
          </w:tcPr>
          <w:p w:rsidR="004A1DF5" w:rsidRDefault="004A1DF5" w:rsidP="00327B4B">
            <w:pPr>
              <w:spacing w:afterLines="50" w:line="240" w:lineRule="auto"/>
              <w:rPr>
                <w:rFonts w:ascii="宋体" w:hAnsi="宋体"/>
                <w:sz w:val="21"/>
              </w:rPr>
            </w:pPr>
            <w:r>
              <w:rPr>
                <w:rFonts w:ascii="宋体" w:hAnsi="宋体" w:hint="eastAsia"/>
                <w:sz w:val="21"/>
              </w:rPr>
              <w:t>如果该套账务的借贷方分别是一个户口内的多个账户，则选择该标志，该标志仅做为备注信息，不影响账务处理。</w:t>
            </w:r>
          </w:p>
        </w:tc>
      </w:tr>
      <w:tr w:rsidR="004A1DF5">
        <w:tc>
          <w:tcPr>
            <w:tcW w:w="2268" w:type="dxa"/>
          </w:tcPr>
          <w:p w:rsidR="004A1DF5" w:rsidRDefault="004A1DF5" w:rsidP="00327B4B">
            <w:pPr>
              <w:spacing w:afterLines="50" w:line="240" w:lineRule="auto"/>
              <w:rPr>
                <w:rFonts w:ascii="宋体" w:hAnsi="宋体"/>
                <w:sz w:val="21"/>
              </w:rPr>
            </w:pPr>
            <w:r>
              <w:rPr>
                <w:rFonts w:ascii="宋体" w:hAnsi="宋体" w:hint="eastAsia"/>
                <w:sz w:val="21"/>
              </w:rPr>
              <w:t>禁止套冲账标志</w:t>
            </w:r>
          </w:p>
        </w:tc>
        <w:tc>
          <w:tcPr>
            <w:tcW w:w="6254" w:type="dxa"/>
          </w:tcPr>
          <w:p w:rsidR="004A1DF5" w:rsidRDefault="004A1DF5" w:rsidP="00327B4B">
            <w:pPr>
              <w:spacing w:afterLines="50" w:line="240" w:lineRule="auto"/>
              <w:rPr>
                <w:rFonts w:ascii="宋体" w:hAnsi="宋体"/>
                <w:sz w:val="21"/>
              </w:rPr>
            </w:pPr>
            <w:r>
              <w:rPr>
                <w:rFonts w:ascii="宋体" w:hAnsi="宋体" w:hint="eastAsia"/>
                <w:sz w:val="21"/>
              </w:rPr>
              <w:t>选择该标志后，该套账务将不能通过套冲账功能模块冲销。</w:t>
            </w:r>
          </w:p>
        </w:tc>
      </w:tr>
      <w:tr w:rsidR="004A1DF5">
        <w:tc>
          <w:tcPr>
            <w:tcW w:w="2268" w:type="dxa"/>
          </w:tcPr>
          <w:p w:rsidR="004A1DF5" w:rsidRDefault="004A1DF5" w:rsidP="00327B4B">
            <w:pPr>
              <w:spacing w:afterLines="50" w:line="240" w:lineRule="auto"/>
              <w:rPr>
                <w:rFonts w:ascii="宋体" w:hAnsi="宋体"/>
                <w:sz w:val="21"/>
              </w:rPr>
            </w:pPr>
            <w:r>
              <w:rPr>
                <w:rFonts w:ascii="宋体" w:hAnsi="宋体" w:hint="eastAsia"/>
                <w:sz w:val="21"/>
              </w:rPr>
              <w:t>自动开账户标志</w:t>
            </w:r>
          </w:p>
        </w:tc>
        <w:tc>
          <w:tcPr>
            <w:tcW w:w="6254" w:type="dxa"/>
          </w:tcPr>
          <w:p w:rsidR="004A1DF5" w:rsidRDefault="004A1DF5" w:rsidP="00327B4B">
            <w:pPr>
              <w:spacing w:afterLines="50" w:line="240" w:lineRule="auto"/>
              <w:rPr>
                <w:rFonts w:ascii="宋体" w:hAnsi="宋体"/>
                <w:sz w:val="21"/>
              </w:rPr>
            </w:pPr>
            <w:r>
              <w:rPr>
                <w:rFonts w:ascii="宋体" w:hAnsi="宋体" w:hint="eastAsia"/>
                <w:sz w:val="21"/>
              </w:rPr>
              <w:t>该标志仅适用于自动开立一卡通结算户，选择该标志后，经办、复核、授权后开立相应的一卡通结算户。对于存折、单位结算户等其他户口类型，该标志不被激活。</w:t>
            </w:r>
          </w:p>
        </w:tc>
      </w:tr>
      <w:tr w:rsidR="004A1DF5">
        <w:tc>
          <w:tcPr>
            <w:tcW w:w="2268" w:type="dxa"/>
          </w:tcPr>
          <w:p w:rsidR="004A1DF5" w:rsidRDefault="004A1DF5" w:rsidP="00327B4B">
            <w:pPr>
              <w:spacing w:afterLines="50" w:line="240" w:lineRule="auto"/>
              <w:rPr>
                <w:rFonts w:ascii="宋体" w:hAnsi="宋体"/>
                <w:sz w:val="21"/>
              </w:rPr>
            </w:pPr>
            <w:r>
              <w:rPr>
                <w:rFonts w:ascii="宋体" w:hAnsi="宋体" w:hint="eastAsia"/>
                <w:sz w:val="21"/>
              </w:rPr>
              <w:t>交易日期</w:t>
            </w:r>
          </w:p>
        </w:tc>
        <w:tc>
          <w:tcPr>
            <w:tcW w:w="6254" w:type="dxa"/>
          </w:tcPr>
          <w:p w:rsidR="004A1DF5" w:rsidRDefault="004A1DF5" w:rsidP="00327B4B">
            <w:pPr>
              <w:spacing w:afterLines="50" w:line="240" w:lineRule="auto"/>
              <w:rPr>
                <w:rFonts w:ascii="宋体" w:hAnsi="宋体"/>
                <w:sz w:val="21"/>
              </w:rPr>
            </w:pPr>
            <w:r>
              <w:rPr>
                <w:rFonts w:ascii="宋体" w:hAnsi="宋体" w:hint="eastAsia"/>
                <w:sz w:val="21"/>
              </w:rPr>
              <w:t>业务发生的实际日期。</w:t>
            </w:r>
          </w:p>
        </w:tc>
      </w:tr>
      <w:tr w:rsidR="004A1DF5">
        <w:tc>
          <w:tcPr>
            <w:tcW w:w="2268" w:type="dxa"/>
          </w:tcPr>
          <w:p w:rsidR="004A1DF5" w:rsidRDefault="004A1DF5" w:rsidP="00327B4B">
            <w:pPr>
              <w:spacing w:afterLines="50" w:line="240" w:lineRule="auto"/>
              <w:rPr>
                <w:rFonts w:ascii="宋体" w:hAnsi="宋体"/>
                <w:sz w:val="21"/>
              </w:rPr>
            </w:pPr>
            <w:r>
              <w:rPr>
                <w:rFonts w:ascii="宋体" w:hAnsi="宋体" w:hint="eastAsia"/>
                <w:sz w:val="21"/>
              </w:rPr>
              <w:t>交易时间</w:t>
            </w:r>
          </w:p>
        </w:tc>
        <w:tc>
          <w:tcPr>
            <w:tcW w:w="6254" w:type="dxa"/>
          </w:tcPr>
          <w:p w:rsidR="004A1DF5" w:rsidRDefault="004A1DF5" w:rsidP="00327B4B">
            <w:pPr>
              <w:spacing w:afterLines="50" w:line="240" w:lineRule="auto"/>
              <w:rPr>
                <w:rFonts w:ascii="宋体" w:hAnsi="宋体"/>
                <w:sz w:val="21"/>
              </w:rPr>
            </w:pPr>
            <w:r>
              <w:rPr>
                <w:rFonts w:ascii="宋体" w:hAnsi="宋体" w:hint="eastAsia"/>
                <w:sz w:val="21"/>
              </w:rPr>
              <w:t>业务发生的实际时间。</w:t>
            </w:r>
          </w:p>
        </w:tc>
      </w:tr>
      <w:tr w:rsidR="004A1DF5">
        <w:tc>
          <w:tcPr>
            <w:tcW w:w="2268" w:type="dxa"/>
          </w:tcPr>
          <w:p w:rsidR="004A1DF5" w:rsidRDefault="004A1DF5" w:rsidP="00327B4B">
            <w:pPr>
              <w:pStyle w:val="a8"/>
              <w:spacing w:afterLines="50" w:line="240" w:lineRule="auto"/>
              <w:rPr>
                <w:rFonts w:hAnsi="宋体"/>
                <w:sz w:val="21"/>
              </w:rPr>
            </w:pPr>
            <w:r>
              <w:rPr>
                <w:rFonts w:hAnsi="宋体" w:hint="eastAsia"/>
                <w:sz w:val="21"/>
              </w:rPr>
              <w:t>通用记账业务流水号</w:t>
            </w:r>
          </w:p>
          <w:p w:rsidR="004A1DF5" w:rsidRDefault="004A1DF5" w:rsidP="00327B4B">
            <w:pPr>
              <w:spacing w:afterLines="50" w:line="240" w:lineRule="auto"/>
              <w:rPr>
                <w:rFonts w:ascii="宋体" w:hAnsi="宋体"/>
                <w:sz w:val="21"/>
              </w:rPr>
            </w:pPr>
          </w:p>
        </w:tc>
        <w:tc>
          <w:tcPr>
            <w:tcW w:w="6254" w:type="dxa"/>
          </w:tcPr>
          <w:p w:rsidR="004A1DF5" w:rsidRDefault="004A1DF5" w:rsidP="00327B4B">
            <w:pPr>
              <w:spacing w:afterLines="50" w:line="240" w:lineRule="auto"/>
              <w:rPr>
                <w:rFonts w:ascii="宋体" w:hAnsi="宋体"/>
                <w:sz w:val="21"/>
              </w:rPr>
            </w:pPr>
            <w:r>
              <w:rPr>
                <w:rFonts w:ascii="宋体" w:hAnsi="宋体" w:hint="eastAsia"/>
                <w:sz w:val="21"/>
              </w:rPr>
              <w:t>柜员经办提交后，产生业务流水号，是该套交易在通用记账系统中的唯一标识。业务流水号的编码规则：6位柜员号+6位年月日+4</w:t>
            </w:r>
            <w:r>
              <w:rPr>
                <w:rFonts w:ascii="宋体" w:hAnsi="宋体" w:hint="eastAsia"/>
                <w:sz w:val="21"/>
              </w:rPr>
              <w:lastRenderedPageBreak/>
              <w:t>位序号。</w:t>
            </w:r>
          </w:p>
        </w:tc>
      </w:tr>
    </w:tbl>
    <w:p w:rsidR="004A1DF5" w:rsidRDefault="004A1DF5"/>
    <w:p w:rsidR="004A1DF5" w:rsidRDefault="004A1DF5" w:rsidP="0004090F">
      <w:pPr>
        <w:pStyle w:val="6"/>
        <w:spacing w:line="360" w:lineRule="auto"/>
      </w:pPr>
      <w:r>
        <w:rPr>
          <w:rFonts w:hint="eastAsia"/>
        </w:rPr>
        <w:t>（四）界面</w:t>
      </w:r>
    </w:p>
    <w:p w:rsidR="004A1DF5" w:rsidRDefault="0004090F">
      <w:pPr>
        <w:jc w:val="center"/>
      </w:pPr>
      <w:r>
        <w:rPr>
          <w:noProof/>
        </w:rPr>
        <w:drawing>
          <wp:inline distT="0" distB="0" distL="0" distR="0">
            <wp:extent cx="5276850" cy="3638550"/>
            <wp:effectExtent l="1905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540" cstate="print"/>
                    <a:srcRect/>
                    <a:stretch>
                      <a:fillRect/>
                    </a:stretch>
                  </pic:blipFill>
                  <pic:spPr bwMode="auto">
                    <a:xfrm>
                      <a:off x="0" y="0"/>
                      <a:ext cx="5276850" cy="3638550"/>
                    </a:xfrm>
                    <a:prstGeom prst="rect">
                      <a:avLst/>
                    </a:prstGeom>
                    <a:noFill/>
                    <a:ln w="9525">
                      <a:noFill/>
                      <a:miter lim="800000"/>
                      <a:headEnd/>
                      <a:tailEnd/>
                    </a:ln>
                  </pic:spPr>
                </pic:pic>
              </a:graphicData>
            </a:graphic>
          </wp:inline>
        </w:drawing>
      </w:r>
    </w:p>
    <w:p w:rsidR="004A1DF5" w:rsidRDefault="004A1DF5">
      <w:pPr>
        <w:jc w:val="center"/>
      </w:pPr>
      <w:r>
        <w:rPr>
          <w:rFonts w:ascii="宋体" w:hAnsi="宋体" w:hint="eastAsia"/>
        </w:rPr>
        <w:t>图4.1</w:t>
      </w:r>
    </w:p>
    <w:p w:rsidR="004A1DF5" w:rsidRDefault="0004090F">
      <w:pPr>
        <w:jc w:val="center"/>
      </w:pPr>
      <w:r>
        <w:rPr>
          <w:noProof/>
        </w:rPr>
        <w:lastRenderedPageBreak/>
        <w:drawing>
          <wp:inline distT="0" distB="0" distL="0" distR="0">
            <wp:extent cx="5267325" cy="3781425"/>
            <wp:effectExtent l="19050" t="0" r="952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541" cstate="print"/>
                    <a:srcRect/>
                    <a:stretch>
                      <a:fillRect/>
                    </a:stretch>
                  </pic:blipFill>
                  <pic:spPr bwMode="auto">
                    <a:xfrm>
                      <a:off x="0" y="0"/>
                      <a:ext cx="5267325" cy="3781425"/>
                    </a:xfrm>
                    <a:prstGeom prst="rect">
                      <a:avLst/>
                    </a:prstGeom>
                    <a:noFill/>
                    <a:ln w="9525">
                      <a:noFill/>
                      <a:miter lim="800000"/>
                      <a:headEnd/>
                      <a:tailEnd/>
                    </a:ln>
                  </pic:spPr>
                </pic:pic>
              </a:graphicData>
            </a:graphic>
          </wp:inline>
        </w:drawing>
      </w:r>
      <w:r w:rsidR="004A1DF5">
        <w:rPr>
          <w:rFonts w:hint="eastAsia"/>
        </w:rPr>
        <w:br/>
      </w:r>
      <w:r w:rsidR="004A1DF5">
        <w:rPr>
          <w:rFonts w:ascii="宋体" w:hAnsi="宋体" w:hint="eastAsia"/>
        </w:rPr>
        <w:t>图4.2</w:t>
      </w:r>
    </w:p>
    <w:p w:rsidR="004A1DF5" w:rsidRDefault="004A1DF5" w:rsidP="0004090F">
      <w:pPr>
        <w:pStyle w:val="6"/>
        <w:spacing w:line="360" w:lineRule="auto"/>
      </w:pPr>
      <w:r>
        <w:rPr>
          <w:rFonts w:hint="eastAsia"/>
        </w:rPr>
        <w:t>（五）操作要点</w:t>
      </w:r>
    </w:p>
    <w:p w:rsidR="004A1DF5" w:rsidRDefault="004A1DF5">
      <w:pPr>
        <w:ind w:left="360" w:hangingChars="150" w:hanging="360"/>
      </w:pPr>
      <w:r>
        <w:rPr>
          <w:rFonts w:hint="eastAsia"/>
        </w:rPr>
        <w:t>1</w:t>
      </w:r>
      <w:r>
        <w:rPr>
          <w:rFonts w:hint="eastAsia"/>
        </w:rPr>
        <w:t>、户口号字段可以输入除尾箱户口之外的各种类型的户口号，包括：一卡通、存折、存单、单位结算户、内部户口、保证金户口以及</w:t>
      </w:r>
      <w:r>
        <w:rPr>
          <w:rFonts w:hint="eastAsia"/>
          <w:b/>
          <w:bCs/>
        </w:rPr>
        <w:t>现金单</w:t>
      </w:r>
      <w:r>
        <w:rPr>
          <w:rFonts w:hint="eastAsia"/>
        </w:rPr>
        <w:t>、</w:t>
      </w:r>
      <w:r>
        <w:rPr>
          <w:rFonts w:hint="eastAsia"/>
          <w:b/>
          <w:bCs/>
        </w:rPr>
        <w:t>挂账单</w:t>
      </w:r>
      <w:r>
        <w:rPr>
          <w:rFonts w:hint="eastAsia"/>
        </w:rPr>
        <w:t>。</w:t>
      </w:r>
    </w:p>
    <w:p w:rsidR="004A1DF5" w:rsidRDefault="004A1DF5">
      <w:pPr>
        <w:pStyle w:val="a8"/>
        <w:ind w:left="360" w:hangingChars="150" w:hanging="360"/>
        <w:rPr>
          <w:rFonts w:ascii="Times New Roman" w:hAnsi="Times New Roman" w:cs="Times New Roman"/>
          <w:szCs w:val="24"/>
        </w:rPr>
      </w:pPr>
      <w:r>
        <w:rPr>
          <w:rFonts w:ascii="Times New Roman" w:hAnsi="Times New Roman" w:cs="Times New Roman" w:hint="eastAsia"/>
          <w:szCs w:val="24"/>
        </w:rPr>
        <w:t>2</w:t>
      </w:r>
      <w:r>
        <w:rPr>
          <w:rFonts w:ascii="Times New Roman" w:hAnsi="Times New Roman" w:cs="Times New Roman" w:hint="eastAsia"/>
          <w:szCs w:val="24"/>
        </w:rPr>
        <w:t>、户口号字段为空时，回车（按</w:t>
      </w:r>
      <w:r>
        <w:rPr>
          <w:rFonts w:ascii="Times New Roman" w:hAnsi="Times New Roman" w:cs="Times New Roman" w:hint="eastAsia"/>
          <w:szCs w:val="24"/>
        </w:rPr>
        <w:t>ENTER</w:t>
      </w:r>
      <w:r>
        <w:rPr>
          <w:rFonts w:ascii="Times New Roman" w:hAnsi="Times New Roman" w:cs="Times New Roman" w:hint="eastAsia"/>
          <w:szCs w:val="24"/>
        </w:rPr>
        <w:t>键），显示刷卡界面，刷卡或刷折后，需再次手工输入卡号或存折号码，确定后，户口号码写入户口号字段处，同时显示户口信息。</w:t>
      </w:r>
    </w:p>
    <w:p w:rsidR="004A1DF5" w:rsidRDefault="004A1DF5">
      <w:pPr>
        <w:numPr>
          <w:ilvl w:val="0"/>
          <w:numId w:val="161"/>
        </w:numPr>
      </w:pPr>
      <w:r>
        <w:rPr>
          <w:rFonts w:hint="eastAsia"/>
        </w:rPr>
        <w:t>选择冲补账标志中的冲账、或是补账标志后，起息日期字段将被激活，起息日期字段如果为空，则系统默认为当天日期。</w:t>
      </w:r>
    </w:p>
    <w:p w:rsidR="004A1DF5" w:rsidRDefault="004A1DF5">
      <w:pPr>
        <w:numPr>
          <w:ilvl w:val="0"/>
          <w:numId w:val="161"/>
        </w:numPr>
      </w:pPr>
      <w:r>
        <w:rPr>
          <w:rFonts w:hint="eastAsia"/>
        </w:rPr>
        <w:t>选择“快速录入</w:t>
      </w:r>
      <w:r>
        <w:rPr>
          <w:rFonts w:hint="eastAsia"/>
        </w:rPr>
        <w:t>11</w:t>
      </w:r>
      <w:r>
        <w:rPr>
          <w:rFonts w:hint="eastAsia"/>
        </w:rPr>
        <w:t>”按钮，输入拟参照的通用记账业务流水号，回车后，该记录将进入交易明细信息列表，可以对该记录信息进行修改，实现快速录入的目的。</w:t>
      </w:r>
    </w:p>
    <w:p w:rsidR="004A1DF5" w:rsidRDefault="004A1DF5">
      <w:pPr>
        <w:numPr>
          <w:ilvl w:val="0"/>
          <w:numId w:val="161"/>
        </w:numPr>
      </w:pPr>
      <w:r>
        <w:rPr>
          <w:rFonts w:hint="eastAsia"/>
        </w:rPr>
        <w:t>输入</w:t>
      </w:r>
      <w:r>
        <w:rPr>
          <w:rFonts w:hint="eastAsia"/>
          <w:b/>
          <w:bCs/>
        </w:rPr>
        <w:t>一卡通结算户</w:t>
      </w:r>
      <w:r>
        <w:rPr>
          <w:rFonts w:hint="eastAsia"/>
        </w:rPr>
        <w:t>，选择货币和钞汇标志后，如果账户不存在，可以在“其他高级选项”中选中“自动开账户”选项，经办、复核之后自动开立符合条件的账户。</w:t>
      </w:r>
      <w:r>
        <w:rPr>
          <w:rFonts w:hint="eastAsia"/>
          <w:b/>
          <w:bCs/>
        </w:rPr>
        <w:t>一卡通结算户之外的其他户口类型，“自动开账户”选项不被激</w:t>
      </w:r>
      <w:r>
        <w:rPr>
          <w:rFonts w:hint="eastAsia"/>
          <w:b/>
          <w:bCs/>
        </w:rPr>
        <w:lastRenderedPageBreak/>
        <w:t>活。</w:t>
      </w:r>
    </w:p>
    <w:p w:rsidR="004A1DF5" w:rsidRDefault="004A1DF5">
      <w:pPr>
        <w:numPr>
          <w:ilvl w:val="0"/>
          <w:numId w:val="161"/>
        </w:numPr>
      </w:pPr>
      <w:r>
        <w:rPr>
          <w:rFonts w:hint="eastAsia"/>
        </w:rPr>
        <w:t>户口号处输入现金单，记账方向只能选择借方。</w:t>
      </w:r>
    </w:p>
    <w:p w:rsidR="004A1DF5" w:rsidRDefault="004A1DF5">
      <w:pPr>
        <w:numPr>
          <w:ilvl w:val="0"/>
          <w:numId w:val="161"/>
        </w:numPr>
      </w:pPr>
      <w:r>
        <w:rPr>
          <w:rFonts w:hint="eastAsia"/>
        </w:rPr>
        <w:t>户口号处输入挂账单，应判断挂账单的方向，对于借方挂账单只能贷记，对于贷方挂账单只能借记。</w:t>
      </w:r>
    </w:p>
    <w:p w:rsidR="004A1DF5" w:rsidRDefault="004A1DF5">
      <w:pPr>
        <w:pStyle w:val="a8"/>
        <w:numPr>
          <w:ilvl w:val="0"/>
          <w:numId w:val="161"/>
        </w:numPr>
        <w:rPr>
          <w:rFonts w:ascii="Times New Roman" w:hAnsi="Times New Roman" w:cs="Times New Roman"/>
          <w:szCs w:val="24"/>
        </w:rPr>
      </w:pPr>
      <w:r>
        <w:rPr>
          <w:rFonts w:ascii="Times New Roman" w:hAnsi="Times New Roman" w:cs="Times New Roman" w:hint="eastAsia"/>
          <w:szCs w:val="24"/>
        </w:rPr>
        <w:t>不论是借方交易、贷方交易还是冲账交易，交易金额字段必须大于零。</w:t>
      </w:r>
    </w:p>
    <w:p w:rsidR="004A1DF5" w:rsidRDefault="004A1DF5">
      <w:pPr>
        <w:pStyle w:val="a8"/>
        <w:numPr>
          <w:ilvl w:val="0"/>
          <w:numId w:val="161"/>
        </w:numPr>
        <w:rPr>
          <w:rFonts w:ascii="Times New Roman" w:hAnsi="Times New Roman" w:cs="Times New Roman"/>
          <w:szCs w:val="24"/>
        </w:rPr>
      </w:pPr>
      <w:r>
        <w:rPr>
          <w:rFonts w:ascii="Times New Roman" w:hAnsi="Times New Roman" w:cs="Times New Roman" w:hint="eastAsia"/>
          <w:szCs w:val="24"/>
        </w:rPr>
        <w:t>选择冲账标志后，该交易的交易金额和现金交易金额在明细信息列表中以负数表示。</w:t>
      </w:r>
    </w:p>
    <w:p w:rsidR="004A1DF5" w:rsidRDefault="004A1DF5">
      <w:pPr>
        <w:pStyle w:val="a8"/>
        <w:numPr>
          <w:ilvl w:val="0"/>
          <w:numId w:val="161"/>
        </w:numPr>
        <w:rPr>
          <w:rFonts w:ascii="Times New Roman" w:hAnsi="Times New Roman" w:cs="Times New Roman"/>
          <w:szCs w:val="24"/>
        </w:rPr>
      </w:pPr>
      <w:r>
        <w:rPr>
          <w:rFonts w:ascii="Times New Roman" w:hAnsi="Times New Roman" w:cs="Times New Roman" w:hint="eastAsia"/>
          <w:szCs w:val="24"/>
        </w:rPr>
        <w:t>内部户口能否跨机构通用记账，取决于以下两个方面：</w:t>
      </w:r>
    </w:p>
    <w:p w:rsidR="004A1DF5" w:rsidRDefault="004A1DF5">
      <w:pPr>
        <w:pStyle w:val="a8"/>
        <w:numPr>
          <w:ilvl w:val="1"/>
          <w:numId w:val="317"/>
        </w:numPr>
        <w:rPr>
          <w:rFonts w:ascii="Times New Roman" w:hAnsi="Times New Roman" w:cs="Times New Roman"/>
          <w:szCs w:val="24"/>
        </w:rPr>
      </w:pPr>
      <w:r>
        <w:rPr>
          <w:rFonts w:ascii="Times New Roman" w:hAnsi="Times New Roman" w:cs="Times New Roman" w:hint="eastAsia"/>
          <w:szCs w:val="24"/>
        </w:rPr>
        <w:t>内部户口本身的“贷记限制”和“借记限制”。参见本章第六节内部户口开户的</w:t>
      </w:r>
      <w:hyperlink w:anchor="内部户口借记贷记限制" w:history="1">
        <w:r>
          <w:rPr>
            <w:rStyle w:val="a3"/>
            <w:rFonts w:ascii="Times New Roman" w:hAnsi="Times New Roman" w:cs="Times New Roman" w:hint="eastAsia"/>
            <w:szCs w:val="24"/>
          </w:rPr>
          <w:t>术语解释</w:t>
        </w:r>
      </w:hyperlink>
      <w:r>
        <w:rPr>
          <w:rFonts w:ascii="Times New Roman" w:hAnsi="Times New Roman" w:cs="Times New Roman" w:hint="eastAsia"/>
          <w:szCs w:val="24"/>
        </w:rPr>
        <w:t>。</w:t>
      </w:r>
    </w:p>
    <w:p w:rsidR="004A1DF5" w:rsidRDefault="004A1DF5">
      <w:pPr>
        <w:pStyle w:val="a8"/>
        <w:numPr>
          <w:ilvl w:val="1"/>
          <w:numId w:val="317"/>
        </w:numPr>
        <w:rPr>
          <w:rFonts w:ascii="Times New Roman" w:hAnsi="Times New Roman" w:cs="Times New Roman"/>
          <w:szCs w:val="24"/>
        </w:rPr>
      </w:pPr>
      <w:r>
        <w:rPr>
          <w:rFonts w:ascii="Times New Roman" w:hAnsi="Times New Roman" w:cs="Times New Roman" w:hint="eastAsia"/>
          <w:szCs w:val="24"/>
        </w:rPr>
        <w:t>记账用户的权限。通用记账功能将跨机构记内部户口的权限按范围分为“全行范围内部户入账”、“分行范围内部户入账”和“总账核算机构范围入账”。</w:t>
      </w:r>
    </w:p>
    <w:p w:rsidR="004A1DF5" w:rsidRDefault="004A1DF5">
      <w:pPr>
        <w:pStyle w:val="a8"/>
        <w:ind w:left="840"/>
        <w:rPr>
          <w:rFonts w:ascii="Times New Roman" w:hAnsi="Times New Roman" w:cs="Times New Roman"/>
          <w:szCs w:val="24"/>
        </w:rPr>
      </w:pPr>
      <w:r>
        <w:rPr>
          <w:rFonts w:ascii="Times New Roman" w:hAnsi="Times New Roman" w:cs="Times New Roman" w:hint="eastAsia"/>
          <w:szCs w:val="24"/>
        </w:rPr>
        <w:t>A</w:t>
      </w:r>
      <w:r>
        <w:rPr>
          <w:rFonts w:ascii="Times New Roman" w:hAnsi="Times New Roman" w:cs="Times New Roman" w:hint="eastAsia"/>
          <w:szCs w:val="24"/>
        </w:rPr>
        <w:t>、有“全行范围内部户入账”权限的用户可以在通用记账功能中借（或贷）记全国范围内的内部户口；</w:t>
      </w:r>
    </w:p>
    <w:p w:rsidR="004A1DF5" w:rsidRDefault="004A1DF5">
      <w:pPr>
        <w:pStyle w:val="a8"/>
        <w:ind w:left="840"/>
        <w:rPr>
          <w:rFonts w:ascii="Times New Roman" w:hAnsi="Times New Roman" w:cs="Times New Roman"/>
          <w:szCs w:val="24"/>
        </w:rPr>
      </w:pPr>
      <w:r>
        <w:rPr>
          <w:rFonts w:ascii="Times New Roman" w:hAnsi="Times New Roman" w:cs="Times New Roman" w:hint="eastAsia"/>
          <w:szCs w:val="24"/>
        </w:rPr>
        <w:t>B</w:t>
      </w:r>
      <w:r>
        <w:rPr>
          <w:rFonts w:ascii="Times New Roman" w:hAnsi="Times New Roman" w:cs="Times New Roman" w:hint="eastAsia"/>
          <w:szCs w:val="24"/>
        </w:rPr>
        <w:t>、有“分行范围内部户入账”权限的用户可以在通用记账功能中借（或贷）记一级分行范围内的内部户口；</w:t>
      </w:r>
    </w:p>
    <w:p w:rsidR="004A1DF5" w:rsidRDefault="004A1DF5">
      <w:pPr>
        <w:pStyle w:val="a8"/>
        <w:ind w:left="840"/>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hint="eastAsia"/>
          <w:szCs w:val="24"/>
        </w:rPr>
        <w:t>、有“总账核算机构范围入账”权限的用户可以通用记账功能中借（或贷）记同一总账核算机构范围内的内部户口</w:t>
      </w:r>
    </w:p>
    <w:p w:rsidR="004A1DF5" w:rsidRDefault="004A1DF5">
      <w:pPr>
        <w:pStyle w:val="a8"/>
        <w:ind w:left="840"/>
        <w:rPr>
          <w:rFonts w:ascii="Times New Roman" w:hAnsi="Times New Roman" w:cs="Times New Roman"/>
          <w:szCs w:val="24"/>
        </w:rPr>
      </w:pPr>
      <w:r>
        <w:rPr>
          <w:rFonts w:ascii="Times New Roman" w:hAnsi="Times New Roman" w:cs="Times New Roman" w:hint="eastAsia"/>
          <w:szCs w:val="24"/>
        </w:rPr>
        <w:t>注：上述三条权限只是附加权限，要使用通用记账功能，必须首先具备通用记账的基本权限。</w:t>
      </w:r>
    </w:p>
    <w:p w:rsidR="004A1DF5" w:rsidRDefault="004A1DF5">
      <w:pPr>
        <w:pStyle w:val="a8"/>
        <w:numPr>
          <w:ilvl w:val="0"/>
          <w:numId w:val="161"/>
        </w:numPr>
        <w:rPr>
          <w:rFonts w:ascii="Times New Roman" w:hAnsi="Times New Roman" w:cs="Times New Roman"/>
          <w:szCs w:val="24"/>
        </w:rPr>
      </w:pPr>
      <w:r>
        <w:rPr>
          <w:rFonts w:ascii="Times New Roman" w:hAnsi="Times New Roman" w:cs="Times New Roman" w:hint="eastAsia"/>
          <w:szCs w:val="24"/>
        </w:rPr>
        <w:t>通用记账中对票据的自动销号功能只能针对出售类的票据（出售类票据的定义请参照“第四章</w:t>
      </w:r>
      <w:r>
        <w:rPr>
          <w:rFonts w:ascii="Times New Roman" w:hAnsi="Times New Roman" w:cs="Times New Roman" w:hint="eastAsia"/>
          <w:szCs w:val="24"/>
        </w:rPr>
        <w:t xml:space="preserve"> </w:t>
      </w:r>
      <w:r>
        <w:rPr>
          <w:rFonts w:ascii="Times New Roman" w:hAnsi="Times New Roman" w:cs="Times New Roman" w:hint="eastAsia"/>
          <w:szCs w:val="24"/>
        </w:rPr>
        <w:t>凭证业务”），存单暂时不能在这里销号。</w:t>
      </w:r>
    </w:p>
    <w:p w:rsidR="004A1DF5" w:rsidRDefault="004A1DF5">
      <w:pPr>
        <w:pStyle w:val="a8"/>
        <w:numPr>
          <w:ilvl w:val="0"/>
          <w:numId w:val="161"/>
        </w:numPr>
        <w:rPr>
          <w:rFonts w:ascii="Times New Roman" w:hAnsi="Times New Roman" w:cs="Times New Roman"/>
          <w:szCs w:val="24"/>
        </w:rPr>
      </w:pPr>
      <w:r>
        <w:rPr>
          <w:rFonts w:ascii="Times New Roman" w:hAnsi="Times New Roman" w:cs="Times New Roman" w:hint="eastAsia"/>
          <w:szCs w:val="24"/>
        </w:rPr>
        <w:t>单位结算户输入可销号票据，系统检查票据号码和类型是否属于该客户该账号下所持有的，并改变状态。票据状态变化如下：</w:t>
      </w:r>
    </w:p>
    <w:tbl>
      <w:tblPr>
        <w:tblW w:w="7380" w:type="dxa"/>
        <w:jc w:val="center"/>
        <w:tblCellMar>
          <w:left w:w="0" w:type="dxa"/>
          <w:right w:w="0" w:type="dxa"/>
        </w:tblCellMar>
        <w:tblLook w:val="0000"/>
      </w:tblPr>
      <w:tblGrid>
        <w:gridCol w:w="2692"/>
        <w:gridCol w:w="602"/>
        <w:gridCol w:w="602"/>
        <w:gridCol w:w="2122"/>
        <w:gridCol w:w="1362"/>
      </w:tblGrid>
      <w:tr w:rsidR="004A1DF5">
        <w:trPr>
          <w:trHeight w:val="240"/>
          <w:jc w:val="center"/>
        </w:trPr>
        <w:tc>
          <w:tcPr>
            <w:tcW w:w="0" w:type="auto"/>
            <w:tcBorders>
              <w:top w:val="single" w:sz="4" w:space="0" w:color="auto"/>
              <w:left w:val="single" w:sz="4" w:space="0" w:color="auto"/>
              <w:bottom w:val="single" w:sz="4" w:space="0" w:color="auto"/>
              <w:right w:val="single" w:sz="4" w:space="0" w:color="auto"/>
            </w:tcBorders>
            <w:shd w:val="clear" w:color="auto" w:fill="E0E0E0"/>
            <w:noWrap/>
            <w:tcMar>
              <w:top w:w="15" w:type="dxa"/>
              <w:left w:w="15" w:type="dxa"/>
              <w:bottom w:w="0" w:type="dxa"/>
              <w:right w:w="15" w:type="dxa"/>
            </w:tcMar>
            <w:vAlign w:val="bottom"/>
          </w:tcPr>
          <w:p w:rsidR="004A1DF5" w:rsidRDefault="004A1DF5">
            <w:pPr>
              <w:rPr>
                <w:rFonts w:ascii="宋体" w:hAnsi="宋体"/>
                <w:sz w:val="18"/>
                <w:szCs w:val="20"/>
              </w:rPr>
            </w:pPr>
            <w:r>
              <w:rPr>
                <w:rFonts w:ascii="宋体" w:hAnsi="宋体" w:hint="eastAsia"/>
                <w:sz w:val="18"/>
                <w:szCs w:val="20"/>
              </w:rPr>
              <w:t>业务种类</w:t>
            </w:r>
            <w:r>
              <w:rPr>
                <w:rFonts w:hint="eastAsia"/>
                <w:sz w:val="18"/>
                <w:szCs w:val="20"/>
              </w:rPr>
              <w:t xml:space="preserve">　</w:t>
            </w:r>
          </w:p>
        </w:tc>
        <w:tc>
          <w:tcPr>
            <w:tcW w:w="0" w:type="auto"/>
            <w:tcBorders>
              <w:top w:val="single" w:sz="4" w:space="0" w:color="auto"/>
              <w:left w:val="nil"/>
              <w:bottom w:val="single" w:sz="4" w:space="0" w:color="auto"/>
              <w:right w:val="single" w:sz="4" w:space="0" w:color="auto"/>
            </w:tcBorders>
            <w:shd w:val="clear" w:color="auto" w:fill="E0E0E0"/>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经办后</w:t>
            </w:r>
          </w:p>
        </w:tc>
        <w:tc>
          <w:tcPr>
            <w:tcW w:w="0" w:type="auto"/>
            <w:tcBorders>
              <w:top w:val="single" w:sz="4" w:space="0" w:color="auto"/>
              <w:left w:val="nil"/>
              <w:bottom w:val="single" w:sz="4" w:space="0" w:color="auto"/>
              <w:right w:val="single" w:sz="4" w:space="0" w:color="auto"/>
            </w:tcBorders>
            <w:shd w:val="clear" w:color="auto" w:fill="E0E0E0"/>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复核后</w:t>
            </w:r>
          </w:p>
        </w:tc>
        <w:tc>
          <w:tcPr>
            <w:tcW w:w="0" w:type="auto"/>
            <w:tcBorders>
              <w:top w:val="single" w:sz="4" w:space="0" w:color="auto"/>
              <w:left w:val="nil"/>
              <w:bottom w:val="single" w:sz="4" w:space="0" w:color="auto"/>
              <w:right w:val="single" w:sz="4" w:space="0" w:color="auto"/>
            </w:tcBorders>
            <w:shd w:val="clear" w:color="auto" w:fill="E0E0E0"/>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退回经办修改重新提交后</w:t>
            </w:r>
          </w:p>
        </w:tc>
        <w:tc>
          <w:tcPr>
            <w:tcW w:w="0" w:type="auto"/>
            <w:tcBorders>
              <w:top w:val="single" w:sz="4" w:space="0" w:color="auto"/>
              <w:left w:val="nil"/>
              <w:bottom w:val="single" w:sz="4" w:space="0" w:color="auto"/>
              <w:right w:val="single" w:sz="4" w:space="0" w:color="auto"/>
            </w:tcBorders>
            <w:shd w:val="clear" w:color="auto" w:fill="E0E0E0"/>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退回经办撤销后</w:t>
            </w:r>
          </w:p>
        </w:tc>
      </w:tr>
      <w:tr w:rsidR="004A1DF5">
        <w:trPr>
          <w:trHeight w:val="24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正常业务</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销号</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销号</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新的销号、旧的出售</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出售</w:t>
            </w:r>
          </w:p>
        </w:tc>
      </w:tr>
      <w:tr w:rsidR="004A1DF5">
        <w:trPr>
          <w:trHeight w:val="24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补账业务</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销号</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销号</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新的销号、旧的出售</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出售</w:t>
            </w:r>
          </w:p>
        </w:tc>
      </w:tr>
      <w:tr w:rsidR="004A1DF5">
        <w:trPr>
          <w:trHeight w:val="240"/>
          <w:jc w:val="center"/>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冲账业务</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销号</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出售</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销号</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销号</w:t>
            </w:r>
          </w:p>
        </w:tc>
      </w:tr>
      <w:tr w:rsidR="004A1DF5">
        <w:trPr>
          <w:trHeight w:val="240"/>
          <w:jc w:val="center"/>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lastRenderedPageBreak/>
              <w:t>对正常业务套冲账业务（冲账）</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销号</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出售</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销号</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4A1DF5" w:rsidRDefault="004A1DF5">
            <w:pPr>
              <w:rPr>
                <w:rFonts w:ascii="宋体" w:hAnsi="宋体"/>
                <w:sz w:val="18"/>
                <w:szCs w:val="20"/>
              </w:rPr>
            </w:pPr>
            <w:r>
              <w:rPr>
                <w:rFonts w:hint="eastAsia"/>
                <w:sz w:val="18"/>
                <w:szCs w:val="20"/>
              </w:rPr>
              <w:t>销号</w:t>
            </w:r>
          </w:p>
        </w:tc>
      </w:tr>
      <w:tr w:rsidR="004A1DF5">
        <w:trPr>
          <w:trHeight w:val="240"/>
          <w:jc w:val="center"/>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4A1DF5" w:rsidRDefault="004A1DF5">
            <w:pPr>
              <w:rPr>
                <w:sz w:val="18"/>
                <w:szCs w:val="20"/>
              </w:rPr>
            </w:pPr>
            <w:r>
              <w:rPr>
                <w:rFonts w:hint="eastAsia"/>
                <w:sz w:val="18"/>
                <w:szCs w:val="20"/>
              </w:rPr>
              <w:t>对冲账业务套冲账业务（补账）</w:t>
            </w:r>
          </w:p>
        </w:tc>
        <w:tc>
          <w:tcPr>
            <w:tcW w:w="0" w:type="auto"/>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sz w:val="18"/>
                <w:szCs w:val="20"/>
              </w:rPr>
            </w:pPr>
            <w:r>
              <w:rPr>
                <w:rFonts w:hint="eastAsia"/>
                <w:sz w:val="18"/>
                <w:szCs w:val="20"/>
              </w:rPr>
              <w:t>销号</w:t>
            </w:r>
          </w:p>
        </w:tc>
        <w:tc>
          <w:tcPr>
            <w:tcW w:w="0" w:type="auto"/>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sz w:val="18"/>
                <w:szCs w:val="20"/>
              </w:rPr>
            </w:pPr>
            <w:r>
              <w:rPr>
                <w:rFonts w:hint="eastAsia"/>
                <w:sz w:val="18"/>
                <w:szCs w:val="20"/>
              </w:rPr>
              <w:t>销号</w:t>
            </w:r>
          </w:p>
        </w:tc>
        <w:tc>
          <w:tcPr>
            <w:tcW w:w="0" w:type="auto"/>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sz w:val="18"/>
                <w:szCs w:val="20"/>
              </w:rPr>
            </w:pPr>
            <w:r>
              <w:rPr>
                <w:rFonts w:hint="eastAsia"/>
                <w:sz w:val="18"/>
                <w:szCs w:val="20"/>
              </w:rPr>
              <w:t>销号</w:t>
            </w:r>
          </w:p>
        </w:tc>
        <w:tc>
          <w:tcPr>
            <w:tcW w:w="0" w:type="auto"/>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4A1DF5" w:rsidRDefault="004A1DF5">
            <w:pPr>
              <w:rPr>
                <w:sz w:val="18"/>
                <w:szCs w:val="20"/>
              </w:rPr>
            </w:pPr>
            <w:r>
              <w:rPr>
                <w:rFonts w:hint="eastAsia"/>
                <w:sz w:val="18"/>
                <w:szCs w:val="20"/>
              </w:rPr>
              <w:t>出售</w:t>
            </w:r>
          </w:p>
        </w:tc>
      </w:tr>
    </w:tbl>
    <w:p w:rsidR="004A1DF5" w:rsidRDefault="004A1DF5">
      <w:pPr>
        <w:pStyle w:val="a8"/>
        <w:numPr>
          <w:ilvl w:val="0"/>
          <w:numId w:val="161"/>
        </w:numPr>
        <w:rPr>
          <w:rFonts w:ascii="Times New Roman" w:hAnsi="Times New Roman" w:cs="Times New Roman"/>
          <w:szCs w:val="24"/>
        </w:rPr>
      </w:pPr>
      <w:r>
        <w:rPr>
          <w:rFonts w:ascii="Times New Roman" w:hAnsi="Times New Roman" w:cs="Times New Roman" w:hint="eastAsia"/>
          <w:szCs w:val="24"/>
        </w:rPr>
        <w:t>通用记账需授权业务</w:t>
      </w:r>
    </w:p>
    <w:p w:rsidR="004A1DF5" w:rsidRDefault="004A1DF5" w:rsidP="00C85378">
      <w:pPr>
        <w:numPr>
          <w:ilvl w:val="0"/>
          <w:numId w:val="162"/>
        </w:numPr>
        <w:tabs>
          <w:tab w:val="clear" w:pos="420"/>
          <w:tab w:val="num" w:pos="720"/>
        </w:tabs>
        <w:ind w:left="720" w:hanging="360"/>
      </w:pPr>
      <w:r>
        <w:rPr>
          <w:rFonts w:hint="eastAsia"/>
        </w:rPr>
        <w:t>录入冲补账；</w:t>
      </w:r>
    </w:p>
    <w:p w:rsidR="004A1DF5" w:rsidRDefault="004A1DF5" w:rsidP="00C85378">
      <w:pPr>
        <w:numPr>
          <w:ilvl w:val="0"/>
          <w:numId w:val="162"/>
        </w:numPr>
        <w:tabs>
          <w:tab w:val="clear" w:pos="420"/>
          <w:tab w:val="num" w:pos="720"/>
        </w:tabs>
        <w:ind w:left="720" w:hanging="360"/>
      </w:pPr>
      <w:r>
        <w:rPr>
          <w:rFonts w:hint="eastAsia"/>
        </w:rPr>
        <w:t>套冲账；</w:t>
      </w:r>
    </w:p>
    <w:p w:rsidR="004A1DF5" w:rsidRDefault="004A1DF5" w:rsidP="00C85378">
      <w:pPr>
        <w:numPr>
          <w:ilvl w:val="0"/>
          <w:numId w:val="162"/>
        </w:numPr>
        <w:tabs>
          <w:tab w:val="clear" w:pos="420"/>
          <w:tab w:val="num" w:pos="720"/>
        </w:tabs>
        <w:ind w:left="720" w:hanging="360"/>
      </w:pPr>
      <w:r>
        <w:rPr>
          <w:rFonts w:hint="eastAsia"/>
        </w:rPr>
        <w:t>新开户交易；</w:t>
      </w:r>
    </w:p>
    <w:p w:rsidR="004A1DF5" w:rsidRDefault="004A1DF5" w:rsidP="00C85378">
      <w:pPr>
        <w:numPr>
          <w:ilvl w:val="0"/>
          <w:numId w:val="162"/>
        </w:numPr>
        <w:tabs>
          <w:tab w:val="clear" w:pos="420"/>
          <w:tab w:val="num" w:pos="720"/>
        </w:tabs>
        <w:ind w:left="720" w:hanging="360"/>
      </w:pPr>
      <w:r>
        <w:rPr>
          <w:rFonts w:hint="eastAsia"/>
        </w:rPr>
        <w:t>无凭证禁用的卡、折，未刷卡借方交易、借方补账交易、贷方冲账交易；</w:t>
      </w:r>
    </w:p>
    <w:p w:rsidR="004A1DF5" w:rsidRDefault="004A1DF5" w:rsidP="00C85378">
      <w:pPr>
        <w:numPr>
          <w:ilvl w:val="0"/>
          <w:numId w:val="162"/>
        </w:numPr>
        <w:tabs>
          <w:tab w:val="clear" w:pos="420"/>
          <w:tab w:val="num" w:pos="720"/>
        </w:tabs>
        <w:ind w:left="720" w:hanging="360"/>
      </w:pPr>
      <w:r>
        <w:rPr>
          <w:rFonts w:hint="eastAsia"/>
        </w:rPr>
        <w:t>黑名单户口；</w:t>
      </w:r>
    </w:p>
    <w:p w:rsidR="004A1DF5" w:rsidRDefault="004A1DF5" w:rsidP="00C85378">
      <w:pPr>
        <w:numPr>
          <w:ilvl w:val="0"/>
          <w:numId w:val="162"/>
        </w:numPr>
        <w:tabs>
          <w:tab w:val="clear" w:pos="420"/>
          <w:tab w:val="num" w:pos="720"/>
        </w:tabs>
        <w:ind w:left="720" w:hanging="360"/>
      </w:pPr>
      <w:r>
        <w:rPr>
          <w:rFonts w:hint="eastAsia"/>
        </w:rPr>
        <w:t>单笔账务金额超过业务权限金额（业务权限金额的定义请参照“第十一章</w:t>
      </w:r>
      <w:r>
        <w:rPr>
          <w:rFonts w:hint="eastAsia"/>
        </w:rPr>
        <w:t xml:space="preserve"> </w:t>
      </w:r>
      <w:r>
        <w:rPr>
          <w:rFonts w:hint="eastAsia"/>
        </w:rPr>
        <w:t>公共管理”中的“用户管理”）；</w:t>
      </w:r>
    </w:p>
    <w:p w:rsidR="004A1DF5" w:rsidRDefault="004A1DF5" w:rsidP="00C85378">
      <w:pPr>
        <w:numPr>
          <w:ilvl w:val="0"/>
          <w:numId w:val="162"/>
        </w:numPr>
        <w:tabs>
          <w:tab w:val="clear" w:pos="420"/>
          <w:tab w:val="num" w:pos="720"/>
        </w:tabs>
        <w:ind w:left="720" w:hanging="360"/>
      </w:pPr>
      <w:r>
        <w:rPr>
          <w:rFonts w:hint="eastAsia"/>
        </w:rPr>
        <w:t>单笔现金账务金额超过柜员现金金额（柜员现金金额的定义及应用请参照“第十一章</w:t>
      </w:r>
      <w:r>
        <w:rPr>
          <w:rFonts w:hint="eastAsia"/>
        </w:rPr>
        <w:t xml:space="preserve"> </w:t>
      </w:r>
      <w:r>
        <w:rPr>
          <w:rFonts w:hint="eastAsia"/>
        </w:rPr>
        <w:t>公共管理”中的“用户管理”）；</w:t>
      </w:r>
    </w:p>
    <w:p w:rsidR="004A1DF5" w:rsidRDefault="004A1DF5" w:rsidP="00C85378">
      <w:pPr>
        <w:numPr>
          <w:ilvl w:val="0"/>
          <w:numId w:val="162"/>
        </w:numPr>
        <w:tabs>
          <w:tab w:val="clear" w:pos="420"/>
          <w:tab w:val="num" w:pos="720"/>
        </w:tabs>
        <w:ind w:left="720" w:hanging="360"/>
        <w:rPr>
          <w:rFonts w:ascii="宋体" w:hAnsi="宋体"/>
        </w:rPr>
      </w:pPr>
      <w:r>
        <w:rPr>
          <w:rFonts w:hint="eastAsia"/>
        </w:rPr>
        <w:t>布控要求授权的户口；</w:t>
      </w:r>
    </w:p>
    <w:p w:rsidR="004A1DF5" w:rsidRDefault="004A1DF5" w:rsidP="00C85378">
      <w:pPr>
        <w:numPr>
          <w:ilvl w:val="0"/>
          <w:numId w:val="162"/>
        </w:numPr>
        <w:tabs>
          <w:tab w:val="clear" w:pos="420"/>
          <w:tab w:val="num" w:pos="720"/>
        </w:tabs>
        <w:ind w:left="720" w:hanging="360"/>
        <w:rPr>
          <w:rFonts w:ascii="宋体" w:hAnsi="宋体"/>
        </w:rPr>
      </w:pPr>
      <w:r>
        <w:rPr>
          <w:rFonts w:ascii="宋体" w:hAnsi="宋体" w:hint="eastAsia"/>
        </w:rPr>
        <w:t>核算种类属于“通用记账需要授权的核算种类“（在配置ACGTXLGRCF中设置）的内部户口。</w:t>
      </w:r>
    </w:p>
    <w:p w:rsidR="004A1DF5" w:rsidRDefault="004A1DF5">
      <w:pPr>
        <w:pStyle w:val="a8"/>
        <w:numPr>
          <w:ilvl w:val="0"/>
          <w:numId w:val="161"/>
        </w:numPr>
        <w:rPr>
          <w:rFonts w:ascii="Times New Roman" w:hAnsi="Times New Roman" w:cs="Times New Roman"/>
          <w:szCs w:val="24"/>
        </w:rPr>
      </w:pPr>
      <w:r>
        <w:rPr>
          <w:rFonts w:ascii="Times New Roman" w:hAnsi="Times New Roman" w:cs="Times New Roman" w:hint="eastAsia"/>
          <w:szCs w:val="24"/>
        </w:rPr>
        <w:t>特殊户口</w:t>
      </w:r>
    </w:p>
    <w:tbl>
      <w:tblPr>
        <w:tblW w:w="7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535"/>
        <w:gridCol w:w="2340"/>
        <w:gridCol w:w="1080"/>
        <w:gridCol w:w="1440"/>
      </w:tblGrid>
      <w:tr w:rsidR="004A1DF5">
        <w:trPr>
          <w:trHeight w:val="20"/>
          <w:jc w:val="center"/>
        </w:trPr>
        <w:tc>
          <w:tcPr>
            <w:tcW w:w="2535" w:type="dxa"/>
            <w:shd w:val="clear" w:color="auto" w:fill="E0E0E0"/>
            <w:noWrap/>
            <w:tcMar>
              <w:top w:w="15" w:type="dxa"/>
              <w:left w:w="15" w:type="dxa"/>
              <w:bottom w:w="0" w:type="dxa"/>
              <w:right w:w="15" w:type="dxa"/>
            </w:tcMar>
            <w:vAlign w:val="bottom"/>
          </w:tcPr>
          <w:p w:rsidR="004A1DF5" w:rsidRDefault="004A1DF5">
            <w:pPr>
              <w:spacing w:line="240" w:lineRule="auto"/>
              <w:rPr>
                <w:rFonts w:ascii="宋体" w:hAnsi="宋体"/>
                <w:sz w:val="18"/>
              </w:rPr>
            </w:pPr>
            <w:r>
              <w:rPr>
                <w:rFonts w:ascii="宋体" w:hAnsi="宋体" w:hint="eastAsia"/>
                <w:sz w:val="18"/>
              </w:rPr>
              <w:t>特殊户口类型</w:t>
            </w:r>
          </w:p>
        </w:tc>
        <w:tc>
          <w:tcPr>
            <w:tcW w:w="2340" w:type="dxa"/>
            <w:shd w:val="clear" w:color="auto" w:fill="E0E0E0"/>
            <w:noWrap/>
            <w:tcMar>
              <w:top w:w="15" w:type="dxa"/>
              <w:left w:w="15" w:type="dxa"/>
              <w:bottom w:w="0" w:type="dxa"/>
              <w:right w:w="15" w:type="dxa"/>
            </w:tcMar>
            <w:vAlign w:val="bottom"/>
          </w:tcPr>
          <w:p w:rsidR="004A1DF5" w:rsidRDefault="004A1DF5">
            <w:pPr>
              <w:spacing w:line="240" w:lineRule="auto"/>
              <w:rPr>
                <w:rFonts w:ascii="宋体" w:hAnsi="宋体"/>
                <w:sz w:val="18"/>
              </w:rPr>
            </w:pPr>
            <w:r>
              <w:rPr>
                <w:rFonts w:hint="eastAsia"/>
                <w:sz w:val="18"/>
              </w:rPr>
              <w:t>正常交易类型</w:t>
            </w:r>
          </w:p>
        </w:tc>
        <w:tc>
          <w:tcPr>
            <w:tcW w:w="1080" w:type="dxa"/>
            <w:shd w:val="clear" w:color="auto" w:fill="E0E0E0"/>
            <w:noWrap/>
            <w:tcMar>
              <w:top w:w="15" w:type="dxa"/>
              <w:left w:w="15" w:type="dxa"/>
              <w:bottom w:w="0" w:type="dxa"/>
              <w:right w:w="15" w:type="dxa"/>
            </w:tcMar>
            <w:vAlign w:val="bottom"/>
          </w:tcPr>
          <w:p w:rsidR="004A1DF5" w:rsidRDefault="004A1DF5">
            <w:pPr>
              <w:spacing w:line="240" w:lineRule="auto"/>
              <w:rPr>
                <w:rFonts w:ascii="宋体" w:hAnsi="宋体"/>
                <w:sz w:val="18"/>
              </w:rPr>
            </w:pPr>
            <w:r>
              <w:rPr>
                <w:rFonts w:hint="eastAsia"/>
                <w:sz w:val="18"/>
              </w:rPr>
              <w:t>是否允许套冲账</w:t>
            </w:r>
          </w:p>
        </w:tc>
        <w:tc>
          <w:tcPr>
            <w:tcW w:w="1440" w:type="dxa"/>
            <w:shd w:val="clear" w:color="auto" w:fill="E0E0E0"/>
            <w:noWrap/>
            <w:tcMar>
              <w:top w:w="15" w:type="dxa"/>
              <w:left w:w="15" w:type="dxa"/>
              <w:bottom w:w="0" w:type="dxa"/>
              <w:right w:w="15" w:type="dxa"/>
            </w:tcMar>
            <w:vAlign w:val="bottom"/>
          </w:tcPr>
          <w:p w:rsidR="004A1DF5" w:rsidRDefault="004A1DF5">
            <w:pPr>
              <w:spacing w:line="240" w:lineRule="auto"/>
              <w:rPr>
                <w:rFonts w:ascii="宋体" w:hAnsi="宋体"/>
                <w:sz w:val="18"/>
              </w:rPr>
            </w:pPr>
            <w:r>
              <w:rPr>
                <w:rFonts w:hint="eastAsia"/>
                <w:sz w:val="18"/>
              </w:rPr>
              <w:t>是否允许手工录入冲补账</w:t>
            </w:r>
          </w:p>
        </w:tc>
      </w:tr>
      <w:tr w:rsidR="004A1DF5">
        <w:trPr>
          <w:trHeight w:val="20"/>
          <w:jc w:val="center"/>
        </w:trPr>
        <w:tc>
          <w:tcPr>
            <w:tcW w:w="2535"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非实名户口</w:t>
            </w:r>
          </w:p>
        </w:tc>
        <w:tc>
          <w:tcPr>
            <w:tcW w:w="234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只借不贷业务</w:t>
            </w:r>
          </w:p>
        </w:tc>
        <w:tc>
          <w:tcPr>
            <w:tcW w:w="108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是</w:t>
            </w:r>
          </w:p>
        </w:tc>
        <w:tc>
          <w:tcPr>
            <w:tcW w:w="144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否</w:t>
            </w:r>
          </w:p>
        </w:tc>
      </w:tr>
      <w:tr w:rsidR="004A1DF5">
        <w:trPr>
          <w:trHeight w:val="20"/>
          <w:jc w:val="center"/>
        </w:trPr>
        <w:tc>
          <w:tcPr>
            <w:tcW w:w="2535"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资金冻结户口</w:t>
            </w:r>
          </w:p>
        </w:tc>
        <w:tc>
          <w:tcPr>
            <w:tcW w:w="234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只贷不借业务</w:t>
            </w:r>
          </w:p>
        </w:tc>
        <w:tc>
          <w:tcPr>
            <w:tcW w:w="108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否</w:t>
            </w:r>
          </w:p>
        </w:tc>
        <w:tc>
          <w:tcPr>
            <w:tcW w:w="144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借冲，贷补</w:t>
            </w:r>
          </w:p>
        </w:tc>
      </w:tr>
      <w:tr w:rsidR="004A1DF5">
        <w:trPr>
          <w:trHeight w:val="20"/>
          <w:jc w:val="center"/>
        </w:trPr>
        <w:tc>
          <w:tcPr>
            <w:tcW w:w="2535"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未激活一卡通</w:t>
            </w:r>
          </w:p>
        </w:tc>
        <w:tc>
          <w:tcPr>
            <w:tcW w:w="234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只贷不借业务</w:t>
            </w:r>
          </w:p>
        </w:tc>
        <w:tc>
          <w:tcPr>
            <w:tcW w:w="108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是</w:t>
            </w:r>
          </w:p>
        </w:tc>
        <w:tc>
          <w:tcPr>
            <w:tcW w:w="144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否</w:t>
            </w:r>
          </w:p>
        </w:tc>
      </w:tr>
      <w:tr w:rsidR="004A1DF5">
        <w:trPr>
          <w:trHeight w:val="20"/>
          <w:jc w:val="center"/>
        </w:trPr>
        <w:tc>
          <w:tcPr>
            <w:tcW w:w="2535"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未激活单位户口</w:t>
            </w:r>
          </w:p>
        </w:tc>
        <w:tc>
          <w:tcPr>
            <w:tcW w:w="234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不贷不借业务</w:t>
            </w:r>
          </w:p>
        </w:tc>
        <w:tc>
          <w:tcPr>
            <w:tcW w:w="108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否</w:t>
            </w:r>
          </w:p>
        </w:tc>
        <w:tc>
          <w:tcPr>
            <w:tcW w:w="144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否</w:t>
            </w:r>
          </w:p>
        </w:tc>
      </w:tr>
      <w:tr w:rsidR="004A1DF5">
        <w:trPr>
          <w:trHeight w:val="20"/>
          <w:jc w:val="center"/>
        </w:trPr>
        <w:tc>
          <w:tcPr>
            <w:tcW w:w="2535"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不在有效期内的户口</w:t>
            </w:r>
          </w:p>
        </w:tc>
        <w:tc>
          <w:tcPr>
            <w:tcW w:w="234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不贷不借业务</w:t>
            </w:r>
          </w:p>
        </w:tc>
        <w:tc>
          <w:tcPr>
            <w:tcW w:w="108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否</w:t>
            </w:r>
          </w:p>
        </w:tc>
        <w:tc>
          <w:tcPr>
            <w:tcW w:w="1440" w:type="dxa"/>
            <w:noWrap/>
            <w:tcMar>
              <w:top w:w="15" w:type="dxa"/>
              <w:left w:w="15" w:type="dxa"/>
              <w:bottom w:w="0" w:type="dxa"/>
              <w:right w:w="15" w:type="dxa"/>
            </w:tcMar>
            <w:vAlign w:val="bottom"/>
          </w:tcPr>
          <w:p w:rsidR="004A1DF5" w:rsidRDefault="004A1DF5">
            <w:pPr>
              <w:rPr>
                <w:rFonts w:ascii="宋体" w:hAnsi="宋体"/>
                <w:sz w:val="18"/>
              </w:rPr>
            </w:pPr>
            <w:r>
              <w:rPr>
                <w:rFonts w:hint="eastAsia"/>
                <w:sz w:val="18"/>
              </w:rPr>
              <w:t>否</w:t>
            </w:r>
          </w:p>
        </w:tc>
      </w:tr>
      <w:tr w:rsidR="004A1DF5">
        <w:trPr>
          <w:trHeight w:val="20"/>
          <w:jc w:val="center"/>
        </w:trPr>
        <w:tc>
          <w:tcPr>
            <w:tcW w:w="2535" w:type="dxa"/>
            <w:noWrap/>
            <w:tcMar>
              <w:top w:w="15" w:type="dxa"/>
              <w:left w:w="15" w:type="dxa"/>
              <w:bottom w:w="0" w:type="dxa"/>
              <w:right w:w="15" w:type="dxa"/>
            </w:tcMar>
            <w:vAlign w:val="bottom"/>
          </w:tcPr>
          <w:p w:rsidR="004A1DF5" w:rsidRDefault="004A1DF5">
            <w:pPr>
              <w:rPr>
                <w:sz w:val="18"/>
              </w:rPr>
            </w:pPr>
            <w:r>
              <w:rPr>
                <w:rFonts w:hint="eastAsia"/>
                <w:sz w:val="18"/>
              </w:rPr>
              <w:t>密码挂失的一卡通</w:t>
            </w:r>
          </w:p>
        </w:tc>
        <w:tc>
          <w:tcPr>
            <w:tcW w:w="2340" w:type="dxa"/>
            <w:noWrap/>
            <w:tcMar>
              <w:top w:w="15" w:type="dxa"/>
              <w:left w:w="15" w:type="dxa"/>
              <w:bottom w:w="0" w:type="dxa"/>
              <w:right w:w="15" w:type="dxa"/>
            </w:tcMar>
            <w:vAlign w:val="bottom"/>
          </w:tcPr>
          <w:p w:rsidR="004A1DF5" w:rsidRDefault="004A1DF5">
            <w:pPr>
              <w:rPr>
                <w:sz w:val="18"/>
              </w:rPr>
            </w:pPr>
            <w:r>
              <w:rPr>
                <w:rFonts w:hint="eastAsia"/>
                <w:sz w:val="18"/>
              </w:rPr>
              <w:t>只贷不借业务</w:t>
            </w:r>
          </w:p>
        </w:tc>
        <w:tc>
          <w:tcPr>
            <w:tcW w:w="1080" w:type="dxa"/>
            <w:noWrap/>
            <w:tcMar>
              <w:top w:w="15" w:type="dxa"/>
              <w:left w:w="15" w:type="dxa"/>
              <w:bottom w:w="0" w:type="dxa"/>
              <w:right w:w="15" w:type="dxa"/>
            </w:tcMar>
            <w:vAlign w:val="bottom"/>
          </w:tcPr>
          <w:p w:rsidR="004A1DF5" w:rsidRDefault="004A1DF5">
            <w:pPr>
              <w:rPr>
                <w:sz w:val="18"/>
              </w:rPr>
            </w:pPr>
            <w:r>
              <w:rPr>
                <w:rFonts w:hint="eastAsia"/>
                <w:sz w:val="18"/>
              </w:rPr>
              <w:t>是</w:t>
            </w:r>
          </w:p>
        </w:tc>
        <w:tc>
          <w:tcPr>
            <w:tcW w:w="1440" w:type="dxa"/>
            <w:noWrap/>
            <w:tcMar>
              <w:top w:w="15" w:type="dxa"/>
              <w:left w:w="15" w:type="dxa"/>
              <w:bottom w:w="0" w:type="dxa"/>
              <w:right w:w="15" w:type="dxa"/>
            </w:tcMar>
            <w:vAlign w:val="bottom"/>
          </w:tcPr>
          <w:p w:rsidR="004A1DF5" w:rsidRDefault="004A1DF5">
            <w:pPr>
              <w:rPr>
                <w:sz w:val="18"/>
              </w:rPr>
            </w:pPr>
            <w:r>
              <w:rPr>
                <w:rFonts w:hint="eastAsia"/>
                <w:sz w:val="18"/>
              </w:rPr>
              <w:t>是</w:t>
            </w:r>
          </w:p>
        </w:tc>
      </w:tr>
      <w:tr w:rsidR="004A1DF5">
        <w:trPr>
          <w:trHeight w:val="20"/>
          <w:jc w:val="center"/>
        </w:trPr>
        <w:tc>
          <w:tcPr>
            <w:tcW w:w="2535" w:type="dxa"/>
            <w:noWrap/>
            <w:tcMar>
              <w:top w:w="15" w:type="dxa"/>
              <w:left w:w="15" w:type="dxa"/>
              <w:bottom w:w="0" w:type="dxa"/>
              <w:right w:w="15" w:type="dxa"/>
            </w:tcMar>
            <w:vAlign w:val="bottom"/>
          </w:tcPr>
          <w:p w:rsidR="004A1DF5" w:rsidRDefault="004A1DF5">
            <w:pPr>
              <w:rPr>
                <w:sz w:val="18"/>
              </w:rPr>
            </w:pPr>
            <w:r>
              <w:rPr>
                <w:rFonts w:hint="eastAsia"/>
                <w:sz w:val="18"/>
              </w:rPr>
              <w:t>凭证禁用资金未冻结的一卡通</w:t>
            </w:r>
          </w:p>
        </w:tc>
        <w:tc>
          <w:tcPr>
            <w:tcW w:w="2340" w:type="dxa"/>
            <w:noWrap/>
            <w:tcMar>
              <w:top w:w="15" w:type="dxa"/>
              <w:left w:w="15" w:type="dxa"/>
              <w:bottom w:w="0" w:type="dxa"/>
              <w:right w:w="15" w:type="dxa"/>
            </w:tcMar>
            <w:vAlign w:val="bottom"/>
          </w:tcPr>
          <w:p w:rsidR="004A1DF5" w:rsidRDefault="004A1DF5">
            <w:pPr>
              <w:rPr>
                <w:sz w:val="18"/>
              </w:rPr>
            </w:pPr>
            <w:r>
              <w:rPr>
                <w:rFonts w:hint="eastAsia"/>
                <w:sz w:val="18"/>
              </w:rPr>
              <w:t>手工输入，可借记贷记业务</w:t>
            </w:r>
          </w:p>
        </w:tc>
        <w:tc>
          <w:tcPr>
            <w:tcW w:w="1080" w:type="dxa"/>
            <w:noWrap/>
            <w:tcMar>
              <w:top w:w="15" w:type="dxa"/>
              <w:left w:w="15" w:type="dxa"/>
              <w:bottom w:w="0" w:type="dxa"/>
              <w:right w:w="15" w:type="dxa"/>
            </w:tcMar>
            <w:vAlign w:val="bottom"/>
          </w:tcPr>
          <w:p w:rsidR="004A1DF5" w:rsidRDefault="004A1DF5">
            <w:pPr>
              <w:rPr>
                <w:sz w:val="18"/>
              </w:rPr>
            </w:pPr>
            <w:r>
              <w:rPr>
                <w:rFonts w:hint="eastAsia"/>
                <w:sz w:val="18"/>
              </w:rPr>
              <w:t>是</w:t>
            </w:r>
          </w:p>
        </w:tc>
        <w:tc>
          <w:tcPr>
            <w:tcW w:w="1440" w:type="dxa"/>
            <w:noWrap/>
            <w:tcMar>
              <w:top w:w="15" w:type="dxa"/>
              <w:left w:w="15" w:type="dxa"/>
              <w:bottom w:w="0" w:type="dxa"/>
              <w:right w:w="15" w:type="dxa"/>
            </w:tcMar>
            <w:vAlign w:val="bottom"/>
          </w:tcPr>
          <w:p w:rsidR="004A1DF5" w:rsidRDefault="004A1DF5">
            <w:pPr>
              <w:rPr>
                <w:sz w:val="18"/>
              </w:rPr>
            </w:pPr>
            <w:r>
              <w:rPr>
                <w:rFonts w:hint="eastAsia"/>
                <w:sz w:val="18"/>
              </w:rPr>
              <w:t>是</w:t>
            </w:r>
          </w:p>
        </w:tc>
      </w:tr>
      <w:tr w:rsidR="004A1DF5">
        <w:trPr>
          <w:trHeight w:val="20"/>
          <w:jc w:val="center"/>
        </w:trPr>
        <w:tc>
          <w:tcPr>
            <w:tcW w:w="2535" w:type="dxa"/>
            <w:noWrap/>
            <w:tcMar>
              <w:top w:w="15" w:type="dxa"/>
              <w:left w:w="15" w:type="dxa"/>
              <w:bottom w:w="0" w:type="dxa"/>
              <w:right w:w="15" w:type="dxa"/>
            </w:tcMar>
            <w:vAlign w:val="bottom"/>
          </w:tcPr>
          <w:p w:rsidR="004A1DF5" w:rsidRDefault="004A1DF5">
            <w:pPr>
              <w:rPr>
                <w:sz w:val="18"/>
              </w:rPr>
            </w:pPr>
            <w:r>
              <w:rPr>
                <w:rFonts w:hint="eastAsia"/>
                <w:sz w:val="18"/>
              </w:rPr>
              <w:t>凭证禁用资金冻结的一卡通</w:t>
            </w:r>
          </w:p>
        </w:tc>
        <w:tc>
          <w:tcPr>
            <w:tcW w:w="2340" w:type="dxa"/>
            <w:noWrap/>
            <w:tcMar>
              <w:top w:w="15" w:type="dxa"/>
              <w:left w:w="15" w:type="dxa"/>
              <w:bottom w:w="0" w:type="dxa"/>
              <w:right w:w="15" w:type="dxa"/>
            </w:tcMar>
            <w:vAlign w:val="bottom"/>
          </w:tcPr>
          <w:p w:rsidR="004A1DF5" w:rsidRDefault="004A1DF5">
            <w:pPr>
              <w:rPr>
                <w:sz w:val="18"/>
              </w:rPr>
            </w:pPr>
            <w:r>
              <w:rPr>
                <w:rFonts w:hint="eastAsia"/>
                <w:sz w:val="18"/>
              </w:rPr>
              <w:t>手工输入，只贷不借业务</w:t>
            </w:r>
          </w:p>
        </w:tc>
        <w:tc>
          <w:tcPr>
            <w:tcW w:w="1080" w:type="dxa"/>
            <w:noWrap/>
            <w:tcMar>
              <w:top w:w="15" w:type="dxa"/>
              <w:left w:w="15" w:type="dxa"/>
              <w:bottom w:w="0" w:type="dxa"/>
              <w:right w:w="15" w:type="dxa"/>
            </w:tcMar>
            <w:vAlign w:val="bottom"/>
          </w:tcPr>
          <w:p w:rsidR="004A1DF5" w:rsidRDefault="004A1DF5">
            <w:pPr>
              <w:rPr>
                <w:sz w:val="18"/>
              </w:rPr>
            </w:pPr>
            <w:r>
              <w:rPr>
                <w:rFonts w:hint="eastAsia"/>
                <w:sz w:val="18"/>
              </w:rPr>
              <w:t>否</w:t>
            </w:r>
          </w:p>
        </w:tc>
        <w:tc>
          <w:tcPr>
            <w:tcW w:w="1440" w:type="dxa"/>
            <w:noWrap/>
            <w:tcMar>
              <w:top w:w="15" w:type="dxa"/>
              <w:left w:w="15" w:type="dxa"/>
              <w:bottom w:w="0" w:type="dxa"/>
              <w:right w:w="15" w:type="dxa"/>
            </w:tcMar>
            <w:vAlign w:val="bottom"/>
          </w:tcPr>
          <w:p w:rsidR="004A1DF5" w:rsidRDefault="004A1DF5">
            <w:pPr>
              <w:rPr>
                <w:sz w:val="18"/>
              </w:rPr>
            </w:pPr>
            <w:r>
              <w:rPr>
                <w:rFonts w:hint="eastAsia"/>
                <w:sz w:val="18"/>
              </w:rPr>
              <w:t>否</w:t>
            </w:r>
          </w:p>
        </w:tc>
      </w:tr>
    </w:tbl>
    <w:p w:rsidR="004A1DF5" w:rsidRDefault="004A1DF5">
      <w:pPr>
        <w:ind w:firstLineChars="200" w:firstLine="480"/>
      </w:pPr>
      <w:r>
        <w:rPr>
          <w:rFonts w:hint="eastAsia"/>
        </w:rPr>
        <w:t>15</w:t>
      </w:r>
      <w:r>
        <w:rPr>
          <w:rFonts w:hint="eastAsia"/>
        </w:rPr>
        <w:t>、使用技巧：如果对所要进行记账的内部户口不是很熟悉，系统在“户口号”栏提供了模糊查询内部户的功能，即在该栏录入</w:t>
      </w:r>
      <w:r>
        <w:rPr>
          <w:rFonts w:hint="eastAsia"/>
        </w:rPr>
        <w:t>9+</w:t>
      </w:r>
      <w:r>
        <w:rPr>
          <w:rFonts w:hint="eastAsia"/>
        </w:rPr>
        <w:t>机构号</w:t>
      </w:r>
      <w:r>
        <w:rPr>
          <w:rFonts w:hint="eastAsia"/>
        </w:rPr>
        <w:t>+</w:t>
      </w:r>
      <w:r>
        <w:rPr>
          <w:rFonts w:hint="eastAsia"/>
        </w:rPr>
        <w:t>记账科目</w:t>
      </w:r>
      <w:r>
        <w:rPr>
          <w:rFonts w:hint="eastAsia"/>
        </w:rPr>
        <w:t>+*+</w:t>
      </w:r>
      <w:r>
        <w:rPr>
          <w:rFonts w:hint="eastAsia"/>
        </w:rPr>
        <w:t>币种即可搜索出该机构所有满足搜索条件的内部户口。</w:t>
      </w:r>
    </w:p>
    <w:p w:rsidR="004A1DF5" w:rsidRDefault="004A1DF5" w:rsidP="0004090F">
      <w:pPr>
        <w:pStyle w:val="6"/>
        <w:spacing w:line="360" w:lineRule="auto"/>
      </w:pPr>
      <w:r>
        <w:rPr>
          <w:rFonts w:hint="eastAsia"/>
        </w:rPr>
        <w:lastRenderedPageBreak/>
        <w:t>（六）操作步骤</w:t>
      </w:r>
    </w:p>
    <w:p w:rsidR="004A1DF5" w:rsidRDefault="004A1DF5">
      <w:pPr>
        <w:pStyle w:val="a8"/>
        <w:numPr>
          <w:ilvl w:val="0"/>
          <w:numId w:val="163"/>
        </w:numPr>
        <w:rPr>
          <w:b/>
          <w:bCs/>
        </w:rPr>
      </w:pPr>
      <w:r>
        <w:rPr>
          <w:rFonts w:hint="eastAsia"/>
          <w:b/>
          <w:bCs/>
        </w:rPr>
        <w:t>转账业务</w:t>
      </w:r>
    </w:p>
    <w:p w:rsidR="004A1DF5" w:rsidRDefault="004A1DF5">
      <w:pPr>
        <w:pStyle w:val="a8"/>
        <w:numPr>
          <w:ilvl w:val="1"/>
          <w:numId w:val="163"/>
        </w:numPr>
      </w:pPr>
      <w:r>
        <w:rPr>
          <w:rFonts w:hint="eastAsia"/>
        </w:rPr>
        <w:t>用户选择系统导航－核算业务－通用记账－通用记账经办，或者输入业务代码7105，进入通用记账经办录入界面，如图4.1；</w:t>
      </w:r>
    </w:p>
    <w:p w:rsidR="004A1DF5" w:rsidRDefault="004A1DF5">
      <w:pPr>
        <w:pStyle w:val="a8"/>
        <w:numPr>
          <w:ilvl w:val="1"/>
          <w:numId w:val="163"/>
        </w:numPr>
      </w:pPr>
      <w:r>
        <w:rPr>
          <w:rFonts w:hint="eastAsia"/>
        </w:rPr>
        <w:t>操作员手工输入户口号，或者在户口号处回车，刷卡输入户口号（一卡通、存折、公司卡），显示户口名称和户口信息；</w:t>
      </w:r>
    </w:p>
    <w:p w:rsidR="004A1DF5" w:rsidRDefault="004A1DF5">
      <w:pPr>
        <w:pStyle w:val="a8"/>
        <w:numPr>
          <w:ilvl w:val="1"/>
          <w:numId w:val="163"/>
        </w:numPr>
      </w:pPr>
      <w:r>
        <w:rPr>
          <w:rFonts w:hint="eastAsia"/>
        </w:rPr>
        <w:t>选择</w:t>
      </w:r>
      <w:r w:rsidR="0004090F">
        <w:rPr>
          <w:rFonts w:hint="eastAsia"/>
          <w:noProof/>
        </w:rPr>
        <w:drawing>
          <wp:inline distT="0" distB="0" distL="0" distR="0">
            <wp:extent cx="228600" cy="219075"/>
            <wp:effectExtent l="1905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542"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hint="eastAsia"/>
        </w:rPr>
        <w:t>按钮，输入支付密码或图章印鉴检查标志；</w:t>
      </w:r>
    </w:p>
    <w:p w:rsidR="004A1DF5" w:rsidRDefault="004A1DF5">
      <w:pPr>
        <w:pStyle w:val="a8"/>
        <w:numPr>
          <w:ilvl w:val="1"/>
          <w:numId w:val="163"/>
        </w:numPr>
      </w:pPr>
      <w:r>
        <w:rPr>
          <w:rFonts w:hint="eastAsia"/>
        </w:rPr>
        <w:t>输入账户代码、货币、钞汇标志，系统显示账户信息，包括联机余额和可用额度；</w:t>
      </w:r>
    </w:p>
    <w:p w:rsidR="004A1DF5" w:rsidRDefault="004A1DF5">
      <w:pPr>
        <w:pStyle w:val="a8"/>
        <w:numPr>
          <w:ilvl w:val="1"/>
          <w:numId w:val="163"/>
        </w:numPr>
      </w:pPr>
      <w:r>
        <w:rPr>
          <w:rFonts w:hint="eastAsia"/>
        </w:rPr>
        <w:t>逐项输入记账方向、交易金额、现金交易金额、摘要代码、冲补账标志、起息日、票据种类、票据号码和票据日期等内容；</w:t>
      </w:r>
    </w:p>
    <w:p w:rsidR="004A1DF5" w:rsidRDefault="004A1DF5">
      <w:pPr>
        <w:pStyle w:val="a8"/>
        <w:numPr>
          <w:ilvl w:val="1"/>
          <w:numId w:val="163"/>
        </w:numPr>
      </w:pPr>
      <w:r>
        <w:rPr>
          <w:rFonts w:hint="eastAsia"/>
        </w:rPr>
        <w:t>选择“确认1”按钮，本笔记录进入交易明细信息列表，同时统计信息列表中显示累计按货币统计信息；</w:t>
      </w:r>
    </w:p>
    <w:p w:rsidR="004A1DF5" w:rsidRDefault="004A1DF5">
      <w:pPr>
        <w:pStyle w:val="a8"/>
        <w:numPr>
          <w:ilvl w:val="1"/>
          <w:numId w:val="163"/>
        </w:numPr>
      </w:pPr>
      <w:r>
        <w:rPr>
          <w:rFonts w:hint="eastAsia"/>
        </w:rPr>
        <w:t>重复步骤2－6，逐笔输入交易记录；</w:t>
      </w:r>
    </w:p>
    <w:p w:rsidR="004A1DF5" w:rsidRDefault="004A1DF5">
      <w:pPr>
        <w:pStyle w:val="a8"/>
        <w:numPr>
          <w:ilvl w:val="1"/>
          <w:numId w:val="163"/>
        </w:numPr>
      </w:pPr>
      <w:r>
        <w:rPr>
          <w:rFonts w:hint="eastAsia"/>
        </w:rPr>
        <w:t>在输入过程中：</w:t>
      </w:r>
    </w:p>
    <w:p w:rsidR="004A1DF5" w:rsidRDefault="004A1DF5" w:rsidP="00C85378">
      <w:pPr>
        <w:pStyle w:val="a8"/>
        <w:numPr>
          <w:ilvl w:val="0"/>
          <w:numId w:val="164"/>
        </w:numPr>
        <w:ind w:firstLine="480"/>
      </w:pPr>
      <w:r>
        <w:rPr>
          <w:rFonts w:hint="eastAsia"/>
        </w:rPr>
        <w:t>如果发现本条记录输入错误，可以选择“取消7”按钮，录入区域中的数据将被清除；</w:t>
      </w:r>
    </w:p>
    <w:p w:rsidR="004A1DF5" w:rsidRDefault="004A1DF5" w:rsidP="00C85378">
      <w:pPr>
        <w:pStyle w:val="a8"/>
        <w:numPr>
          <w:ilvl w:val="0"/>
          <w:numId w:val="164"/>
        </w:numPr>
        <w:ind w:firstLine="480"/>
      </w:pPr>
      <w:r>
        <w:rPr>
          <w:rFonts w:hint="eastAsia"/>
        </w:rPr>
        <w:t>如果发现明细信息列表中的数据录入错误，可在明细信息列表中选中某条记录后：</w:t>
      </w:r>
    </w:p>
    <w:p w:rsidR="004A1DF5" w:rsidRDefault="004A1DF5" w:rsidP="00C85378">
      <w:pPr>
        <w:pStyle w:val="a8"/>
        <w:numPr>
          <w:ilvl w:val="1"/>
          <w:numId w:val="164"/>
        </w:numPr>
        <w:tabs>
          <w:tab w:val="left" w:pos="1260"/>
        </w:tabs>
        <w:ind w:left="1260"/>
      </w:pPr>
      <w:r>
        <w:rPr>
          <w:rFonts w:hint="eastAsia"/>
        </w:rPr>
        <w:t>选择“修改3”按钮，该笔交易将进入交易录入区域，柜员可以根据需要进行修改；</w:t>
      </w:r>
    </w:p>
    <w:p w:rsidR="004A1DF5" w:rsidRDefault="004A1DF5" w:rsidP="00C85378">
      <w:pPr>
        <w:pStyle w:val="a8"/>
        <w:numPr>
          <w:ilvl w:val="1"/>
          <w:numId w:val="164"/>
        </w:numPr>
        <w:tabs>
          <w:tab w:val="left" w:pos="1260"/>
        </w:tabs>
        <w:ind w:left="1260"/>
      </w:pPr>
      <w:r>
        <w:rPr>
          <w:rFonts w:hint="eastAsia"/>
        </w:rPr>
        <w:t>或者选择“删除4”按钮，删除选定的记录；</w:t>
      </w:r>
    </w:p>
    <w:p w:rsidR="004A1DF5" w:rsidRDefault="004A1DF5" w:rsidP="00C85378">
      <w:pPr>
        <w:pStyle w:val="a8"/>
        <w:numPr>
          <w:ilvl w:val="1"/>
          <w:numId w:val="164"/>
        </w:numPr>
        <w:tabs>
          <w:tab w:val="left" w:pos="1260"/>
        </w:tabs>
        <w:ind w:left="1260"/>
      </w:pPr>
      <w:r>
        <w:rPr>
          <w:rFonts w:hint="eastAsia"/>
        </w:rPr>
        <w:t>或者选择“明细6”按钮，或者双击该记录，进入明细窗口；</w:t>
      </w:r>
    </w:p>
    <w:p w:rsidR="004A1DF5" w:rsidRDefault="004A1DF5">
      <w:pPr>
        <w:pStyle w:val="a8"/>
        <w:numPr>
          <w:ilvl w:val="2"/>
          <w:numId w:val="164"/>
        </w:numPr>
      </w:pPr>
      <w:r>
        <w:rPr>
          <w:rFonts w:hint="eastAsia"/>
        </w:rPr>
        <w:t>选择“修改3”按钮，可修改除户口号、持有客户号、户口代码、账户序号、资金地区、账户代码、货币、钞汇标志之外的其他字段；</w:t>
      </w:r>
    </w:p>
    <w:p w:rsidR="004A1DF5" w:rsidRDefault="004A1DF5">
      <w:pPr>
        <w:pStyle w:val="a8"/>
        <w:numPr>
          <w:ilvl w:val="2"/>
          <w:numId w:val="164"/>
        </w:numPr>
      </w:pPr>
      <w:r>
        <w:rPr>
          <w:rFonts w:hint="eastAsia"/>
        </w:rPr>
        <w:t>选择“删除4”按钮，可删除该记录。</w:t>
      </w:r>
    </w:p>
    <w:p w:rsidR="004A1DF5" w:rsidRDefault="004A1DF5">
      <w:pPr>
        <w:pStyle w:val="a8"/>
        <w:numPr>
          <w:ilvl w:val="1"/>
          <w:numId w:val="163"/>
        </w:numPr>
      </w:pPr>
      <w:r>
        <w:rPr>
          <w:rFonts w:hint="eastAsia"/>
        </w:rPr>
        <w:t>检查输入的记录无误后，选择“提交10”按钮，</w:t>
      </w:r>
      <w:r>
        <w:rPr>
          <w:rFonts w:hint="eastAsia"/>
          <w:b/>
          <w:bCs/>
        </w:rPr>
        <w:t>系统将按照货币检查借贷方发生额、现金交易金额、以及积数调整额是否相等，同时以用户信息的方式提示户口和交易风险点。</w:t>
      </w:r>
      <w:r>
        <w:rPr>
          <w:rFonts w:hint="eastAsia"/>
        </w:rPr>
        <w:t>柜员在信息框中选择明细按钮可以查</w:t>
      </w:r>
      <w:r>
        <w:rPr>
          <w:rFonts w:hint="eastAsia"/>
        </w:rPr>
        <w:lastRenderedPageBreak/>
        <w:t>看风险点明细，选择确认按钮则该套交易提交，系统提示“经办成功，请换人复核，业务流水号为xxxx”。</w:t>
      </w:r>
    </w:p>
    <w:p w:rsidR="004A1DF5" w:rsidRDefault="004A1DF5">
      <w:pPr>
        <w:pStyle w:val="a8"/>
        <w:numPr>
          <w:ilvl w:val="0"/>
          <w:numId w:val="163"/>
        </w:numPr>
      </w:pPr>
      <w:r>
        <w:rPr>
          <w:rFonts w:hint="eastAsia"/>
          <w:b/>
          <w:bCs/>
        </w:rPr>
        <w:t>生成现金单业务</w:t>
      </w:r>
    </w:p>
    <w:p w:rsidR="004A1DF5" w:rsidRDefault="004A1DF5" w:rsidP="00C85378">
      <w:pPr>
        <w:numPr>
          <w:ilvl w:val="0"/>
          <w:numId w:val="169"/>
        </w:numPr>
        <w:tabs>
          <w:tab w:val="clear" w:pos="420"/>
          <w:tab w:val="num" w:pos="900"/>
        </w:tabs>
        <w:ind w:left="900" w:hanging="540"/>
      </w:pPr>
      <w:r>
        <w:rPr>
          <w:rFonts w:hint="eastAsia"/>
        </w:rPr>
        <w:t>用户选择系统导航－核算业务－通用记账－经办，或者输入业务代码</w:t>
      </w:r>
      <w:r>
        <w:rPr>
          <w:rFonts w:hint="eastAsia"/>
        </w:rPr>
        <w:t>7105</w:t>
      </w:r>
      <w:r>
        <w:rPr>
          <w:rFonts w:hint="eastAsia"/>
        </w:rPr>
        <w:t>，进入通用记账经办录入界</w:t>
      </w:r>
      <w:r>
        <w:rPr>
          <w:rFonts w:ascii="宋体" w:hAnsi="宋体" w:hint="eastAsia"/>
        </w:rPr>
        <w:t>面，如图4.1</w:t>
      </w:r>
      <w:r>
        <w:rPr>
          <w:rFonts w:hint="eastAsia"/>
        </w:rPr>
        <w:t>；</w:t>
      </w:r>
    </w:p>
    <w:p w:rsidR="004A1DF5" w:rsidRDefault="004A1DF5" w:rsidP="00C85378">
      <w:pPr>
        <w:numPr>
          <w:ilvl w:val="0"/>
          <w:numId w:val="169"/>
        </w:numPr>
        <w:tabs>
          <w:tab w:val="clear" w:pos="420"/>
          <w:tab w:val="num" w:pos="900"/>
        </w:tabs>
        <w:ind w:left="900" w:hanging="540"/>
      </w:pPr>
      <w:r>
        <w:rPr>
          <w:rFonts w:hint="eastAsia"/>
        </w:rPr>
        <w:t>选择户口号旁的下拉菜单，选择“</w:t>
      </w:r>
      <w:r>
        <w:rPr>
          <w:rFonts w:hint="eastAsia"/>
        </w:rPr>
        <w:t>$CASH:</w:t>
      </w:r>
      <w:r>
        <w:rPr>
          <w:rFonts w:hint="eastAsia"/>
        </w:rPr>
        <w:t>生成现金单”选项；</w:t>
      </w:r>
    </w:p>
    <w:p w:rsidR="004A1DF5" w:rsidRDefault="004A1DF5" w:rsidP="00C85378">
      <w:pPr>
        <w:numPr>
          <w:ilvl w:val="0"/>
          <w:numId w:val="169"/>
        </w:numPr>
        <w:tabs>
          <w:tab w:val="clear" w:pos="420"/>
          <w:tab w:val="num" w:pos="900"/>
        </w:tabs>
        <w:ind w:left="900" w:hanging="540"/>
      </w:pPr>
      <w:r>
        <w:rPr>
          <w:rFonts w:hint="eastAsia"/>
        </w:rPr>
        <w:t>选择货币；</w:t>
      </w:r>
    </w:p>
    <w:p w:rsidR="004A1DF5" w:rsidRDefault="004A1DF5" w:rsidP="00C85378">
      <w:pPr>
        <w:numPr>
          <w:ilvl w:val="0"/>
          <w:numId w:val="169"/>
        </w:numPr>
        <w:tabs>
          <w:tab w:val="clear" w:pos="420"/>
          <w:tab w:val="num" w:pos="900"/>
        </w:tabs>
        <w:ind w:left="900" w:hanging="540"/>
      </w:pPr>
      <w:r>
        <w:rPr>
          <w:rFonts w:hint="eastAsia"/>
        </w:rPr>
        <w:t>输入交易金额；</w:t>
      </w:r>
    </w:p>
    <w:p w:rsidR="004A1DF5" w:rsidRDefault="004A1DF5" w:rsidP="00C85378">
      <w:pPr>
        <w:numPr>
          <w:ilvl w:val="0"/>
          <w:numId w:val="169"/>
        </w:numPr>
        <w:tabs>
          <w:tab w:val="clear" w:pos="420"/>
          <w:tab w:val="num" w:pos="900"/>
        </w:tabs>
        <w:ind w:left="900" w:hanging="540"/>
      </w:pPr>
      <w:r>
        <w:rPr>
          <w:rFonts w:hint="eastAsia"/>
        </w:rPr>
        <w:t>如果对方户口为尾箱，则需要输入现金交易金额；</w:t>
      </w:r>
    </w:p>
    <w:p w:rsidR="004A1DF5" w:rsidRDefault="004A1DF5" w:rsidP="00C85378">
      <w:pPr>
        <w:numPr>
          <w:ilvl w:val="0"/>
          <w:numId w:val="169"/>
        </w:numPr>
        <w:tabs>
          <w:tab w:val="clear" w:pos="420"/>
          <w:tab w:val="num" w:pos="900"/>
        </w:tabs>
        <w:ind w:left="900" w:hanging="540"/>
      </w:pPr>
      <w:r>
        <w:rPr>
          <w:rFonts w:hint="eastAsia"/>
        </w:rPr>
        <w:t>输入摘要代码、冲补账标志和起息日期；</w:t>
      </w:r>
    </w:p>
    <w:p w:rsidR="004A1DF5" w:rsidRDefault="004A1DF5" w:rsidP="00C85378">
      <w:pPr>
        <w:numPr>
          <w:ilvl w:val="0"/>
          <w:numId w:val="169"/>
        </w:numPr>
        <w:tabs>
          <w:tab w:val="clear" w:pos="420"/>
          <w:tab w:val="num" w:pos="900"/>
        </w:tabs>
        <w:ind w:left="900" w:hanging="540"/>
      </w:pPr>
      <w:r>
        <w:rPr>
          <w:rFonts w:hint="eastAsia"/>
        </w:rPr>
        <w:t>选择“确认</w:t>
      </w:r>
      <w:r>
        <w:rPr>
          <w:rFonts w:hint="eastAsia"/>
        </w:rPr>
        <w:t>1</w:t>
      </w:r>
      <w:r>
        <w:rPr>
          <w:rFonts w:hint="eastAsia"/>
        </w:rPr>
        <w:t>”按钮，本笔记录进入交易明细列表，同时统计信息中显示累计按货币统计信息；</w:t>
      </w:r>
    </w:p>
    <w:p w:rsidR="004A1DF5" w:rsidRDefault="004A1DF5" w:rsidP="00C85378">
      <w:pPr>
        <w:numPr>
          <w:ilvl w:val="0"/>
          <w:numId w:val="169"/>
        </w:numPr>
        <w:tabs>
          <w:tab w:val="clear" w:pos="420"/>
          <w:tab w:val="num" w:pos="900"/>
        </w:tabs>
        <w:ind w:left="900" w:hanging="540"/>
      </w:pPr>
      <w:r>
        <w:rPr>
          <w:rFonts w:hint="eastAsia"/>
        </w:rPr>
        <w:t>按照转账业务的步骤</w:t>
      </w:r>
      <w:r>
        <w:rPr>
          <w:rFonts w:hint="eastAsia"/>
        </w:rPr>
        <w:t>2</w:t>
      </w:r>
      <w:r>
        <w:rPr>
          <w:rFonts w:hint="eastAsia"/>
        </w:rPr>
        <w:t>－</w:t>
      </w:r>
      <w:r>
        <w:rPr>
          <w:rFonts w:hint="eastAsia"/>
        </w:rPr>
        <w:t>6</w:t>
      </w:r>
      <w:r>
        <w:rPr>
          <w:rFonts w:hint="eastAsia"/>
        </w:rPr>
        <w:t>输入其他户口号、现金单或挂账单。</w:t>
      </w:r>
    </w:p>
    <w:p w:rsidR="004A1DF5" w:rsidRDefault="004A1DF5" w:rsidP="00C85378">
      <w:pPr>
        <w:numPr>
          <w:ilvl w:val="0"/>
          <w:numId w:val="169"/>
        </w:numPr>
        <w:tabs>
          <w:tab w:val="clear" w:pos="420"/>
          <w:tab w:val="num" w:pos="900"/>
        </w:tabs>
        <w:ind w:left="900" w:hanging="540"/>
      </w:pPr>
      <w:r>
        <w:rPr>
          <w:rFonts w:hint="eastAsia"/>
        </w:rPr>
        <w:t>同转账业务步骤</w:t>
      </w:r>
      <w:r>
        <w:rPr>
          <w:rFonts w:hint="eastAsia"/>
        </w:rPr>
        <w:t>7</w:t>
      </w:r>
      <w:r>
        <w:rPr>
          <w:rFonts w:hint="eastAsia"/>
        </w:rPr>
        <w:t>－</w:t>
      </w:r>
      <w:r>
        <w:rPr>
          <w:rFonts w:hint="eastAsia"/>
        </w:rPr>
        <w:t>8</w:t>
      </w:r>
      <w:r>
        <w:rPr>
          <w:rFonts w:hint="eastAsia"/>
        </w:rPr>
        <w:t>。</w:t>
      </w:r>
    </w:p>
    <w:p w:rsidR="004A1DF5" w:rsidRDefault="004A1DF5">
      <w:pPr>
        <w:pStyle w:val="a8"/>
      </w:pPr>
    </w:p>
    <w:p w:rsidR="004A1DF5" w:rsidRDefault="004A1DF5">
      <w:pPr>
        <w:pStyle w:val="a8"/>
        <w:numPr>
          <w:ilvl w:val="0"/>
          <w:numId w:val="163"/>
        </w:numPr>
        <w:rPr>
          <w:b/>
          <w:bCs/>
        </w:rPr>
      </w:pPr>
      <w:r>
        <w:rPr>
          <w:rFonts w:hint="eastAsia"/>
          <w:b/>
          <w:bCs/>
        </w:rPr>
        <w:t>现金收付业务</w:t>
      </w:r>
    </w:p>
    <w:p w:rsidR="004A1DF5" w:rsidRDefault="004A1DF5">
      <w:pPr>
        <w:pStyle w:val="a8"/>
        <w:numPr>
          <w:ilvl w:val="2"/>
          <w:numId w:val="163"/>
        </w:numPr>
      </w:pPr>
      <w:r>
        <w:rPr>
          <w:rFonts w:hint="eastAsia"/>
        </w:rPr>
        <w:t>用户选择系统导航－核算业务－通用记账－经办，或者输入业务代码7105，进入通用记账经办录入界面，如图4.1；</w:t>
      </w:r>
    </w:p>
    <w:p w:rsidR="004A1DF5" w:rsidRDefault="004A1DF5">
      <w:pPr>
        <w:pStyle w:val="a8"/>
        <w:numPr>
          <w:ilvl w:val="2"/>
          <w:numId w:val="163"/>
        </w:numPr>
      </w:pPr>
      <w:r>
        <w:rPr>
          <w:rFonts w:hint="eastAsia"/>
        </w:rPr>
        <w:t>选择户口号旁的下拉菜单中，选择尾箱号；</w:t>
      </w:r>
    </w:p>
    <w:p w:rsidR="004A1DF5" w:rsidRDefault="004A1DF5">
      <w:pPr>
        <w:pStyle w:val="a8"/>
        <w:numPr>
          <w:ilvl w:val="2"/>
          <w:numId w:val="163"/>
        </w:numPr>
      </w:pPr>
      <w:r>
        <w:rPr>
          <w:rFonts w:hint="eastAsia"/>
        </w:rPr>
        <w:t>输入货币，系统显示尾箱中该货币的联机余额和可用额度；</w:t>
      </w:r>
    </w:p>
    <w:p w:rsidR="004A1DF5" w:rsidRDefault="004A1DF5">
      <w:pPr>
        <w:pStyle w:val="a8"/>
        <w:numPr>
          <w:ilvl w:val="2"/>
          <w:numId w:val="163"/>
        </w:numPr>
      </w:pPr>
      <w:r>
        <w:rPr>
          <w:rFonts w:hint="eastAsia"/>
        </w:rPr>
        <w:t>输入记账方向，选择“借方”，交易金额字段旁显示“现金收款”按钮，选择“贷方”，交易金额字段旁显示“现金付款”按钮；</w:t>
      </w:r>
    </w:p>
    <w:p w:rsidR="004A1DF5" w:rsidRDefault="004A1DF5">
      <w:pPr>
        <w:pStyle w:val="a8"/>
        <w:numPr>
          <w:ilvl w:val="2"/>
          <w:numId w:val="163"/>
        </w:numPr>
      </w:pPr>
      <w:r>
        <w:rPr>
          <w:rFonts w:hint="eastAsia"/>
        </w:rPr>
        <w:t>输入交易金额；</w:t>
      </w:r>
    </w:p>
    <w:p w:rsidR="004A1DF5" w:rsidRDefault="004A1DF5">
      <w:pPr>
        <w:pStyle w:val="a8"/>
        <w:numPr>
          <w:ilvl w:val="2"/>
          <w:numId w:val="163"/>
        </w:numPr>
      </w:pPr>
      <w:r>
        <w:rPr>
          <w:rFonts w:hint="eastAsia"/>
        </w:rPr>
        <w:t>选择“现金收款”或“现金付款”按钮，进入现金配钞界面，如图4.2，进行配钞(配钞的具体操作请参照“第三章 现金业务”)；</w:t>
      </w:r>
    </w:p>
    <w:p w:rsidR="004A1DF5" w:rsidRDefault="004A1DF5">
      <w:pPr>
        <w:pStyle w:val="a8"/>
        <w:numPr>
          <w:ilvl w:val="2"/>
          <w:numId w:val="163"/>
        </w:numPr>
      </w:pPr>
      <w:r>
        <w:rPr>
          <w:rFonts w:hint="eastAsia"/>
        </w:rPr>
        <w:t>输入摘要代码；</w:t>
      </w:r>
    </w:p>
    <w:p w:rsidR="004A1DF5" w:rsidRDefault="004A1DF5">
      <w:pPr>
        <w:pStyle w:val="a8"/>
        <w:numPr>
          <w:ilvl w:val="2"/>
          <w:numId w:val="163"/>
        </w:numPr>
      </w:pPr>
      <w:r>
        <w:rPr>
          <w:rFonts w:hint="eastAsia"/>
        </w:rPr>
        <w:t>选择“确认1”按钮，本笔记录进入交易明细列表，同时统计信息中显示累计按货币统计信息；</w:t>
      </w:r>
    </w:p>
    <w:p w:rsidR="004A1DF5" w:rsidRDefault="004A1DF5">
      <w:pPr>
        <w:pStyle w:val="a8"/>
        <w:numPr>
          <w:ilvl w:val="2"/>
          <w:numId w:val="163"/>
        </w:numPr>
      </w:pPr>
      <w:r>
        <w:rPr>
          <w:rFonts w:hint="eastAsia"/>
        </w:rPr>
        <w:t>按照转账业务的步骤2－6输入其他户口号、现金单或挂账单。</w:t>
      </w:r>
    </w:p>
    <w:p w:rsidR="004A1DF5" w:rsidRDefault="004A1DF5">
      <w:pPr>
        <w:pStyle w:val="a8"/>
        <w:numPr>
          <w:ilvl w:val="2"/>
          <w:numId w:val="163"/>
        </w:numPr>
      </w:pPr>
      <w:r>
        <w:rPr>
          <w:rFonts w:hint="eastAsia"/>
        </w:rPr>
        <w:lastRenderedPageBreak/>
        <w:t>检查输入的记录无误后，选择“提交10”按钮，系统将按照货币检查借贷方发生额、现金交易金额、以及积数调整额是否相等，同时以用户信息的方式提示户口和交易风险点。柜员在信息框中选择“明细”按钮可以查看风险点明细，选择“确认”按钮则该套交易提交，系统提示需进行现场复核；</w:t>
      </w:r>
    </w:p>
    <w:p w:rsidR="004A1DF5" w:rsidRDefault="004A1DF5">
      <w:pPr>
        <w:pStyle w:val="a8"/>
        <w:numPr>
          <w:ilvl w:val="2"/>
          <w:numId w:val="163"/>
        </w:numPr>
      </w:pPr>
      <w:r>
        <w:rPr>
          <w:rFonts w:hint="eastAsia"/>
        </w:rPr>
        <w:t>按F7键进行现场复核；</w:t>
      </w:r>
    </w:p>
    <w:p w:rsidR="004A1DF5" w:rsidRDefault="004A1DF5">
      <w:pPr>
        <w:pStyle w:val="a8"/>
        <w:numPr>
          <w:ilvl w:val="2"/>
          <w:numId w:val="163"/>
        </w:numPr>
      </w:pPr>
      <w:r>
        <w:rPr>
          <w:rFonts w:hint="eastAsia"/>
        </w:rPr>
        <w:t>换人复核经办录入信息，无误后输入用户号和密码，选择“确定1”按钮后，系统检查是否需要进行现场授权，如果需要进行现场授权，由授权人员进行授权；</w:t>
      </w:r>
    </w:p>
    <w:p w:rsidR="004A1DF5" w:rsidRDefault="004A1DF5">
      <w:pPr>
        <w:pStyle w:val="a8"/>
        <w:numPr>
          <w:ilvl w:val="2"/>
          <w:numId w:val="163"/>
        </w:numPr>
      </w:pPr>
      <w:r>
        <w:rPr>
          <w:rFonts w:hint="eastAsia"/>
        </w:rPr>
        <w:t>授权人员检查提示信息无误后进行授权，提交成功，生成通用记账业务流水号和金融类交易；</w:t>
      </w:r>
    </w:p>
    <w:p w:rsidR="004A1DF5" w:rsidRDefault="004A1DF5">
      <w:pPr>
        <w:pStyle w:val="a8"/>
        <w:numPr>
          <w:ilvl w:val="2"/>
          <w:numId w:val="163"/>
        </w:numPr>
      </w:pPr>
      <w:r>
        <w:rPr>
          <w:rFonts w:hint="eastAsia"/>
        </w:rPr>
        <w:t>打印通用记账交易清单；</w:t>
      </w:r>
    </w:p>
    <w:p w:rsidR="004A1DF5" w:rsidRDefault="004A1DF5">
      <w:pPr>
        <w:pStyle w:val="a8"/>
        <w:numPr>
          <w:ilvl w:val="2"/>
          <w:numId w:val="163"/>
        </w:numPr>
      </w:pPr>
      <w:r>
        <w:rPr>
          <w:rFonts w:hint="eastAsia"/>
        </w:rPr>
        <w:t>每日批量打印客户收付款回单。</w:t>
      </w:r>
    </w:p>
    <w:p w:rsidR="004A1DF5" w:rsidRDefault="004A1DF5">
      <w:pPr>
        <w:pStyle w:val="a8"/>
      </w:pPr>
    </w:p>
    <w:p w:rsidR="004A1DF5" w:rsidRDefault="004A1DF5" w:rsidP="0004090F">
      <w:pPr>
        <w:pStyle w:val="5"/>
      </w:pPr>
      <w:r>
        <w:rPr>
          <w:rFonts w:hint="eastAsia"/>
        </w:rPr>
        <w:t>二、通用记账复核（业务代码</w:t>
      </w:r>
      <w:r>
        <w:rPr>
          <w:rFonts w:hint="eastAsia"/>
        </w:rPr>
        <w:t>7106</w:t>
      </w:r>
      <w:r>
        <w:rPr>
          <w:rFonts w:hint="eastAsia"/>
        </w:rPr>
        <w:t>）</w:t>
      </w:r>
    </w:p>
    <w:p w:rsidR="004A1DF5" w:rsidRDefault="004A1DF5">
      <w:pPr>
        <w:pStyle w:val="6"/>
        <w:spacing w:line="360" w:lineRule="auto"/>
      </w:pPr>
      <w:r>
        <w:rPr>
          <w:rFonts w:hint="eastAsia"/>
        </w:rPr>
        <w:t>（一）功能介绍</w:t>
      </w:r>
    </w:p>
    <w:p w:rsidR="004A1DF5" w:rsidRDefault="004A1DF5">
      <w:pPr>
        <w:pStyle w:val="20"/>
        <w:ind w:firstLine="408"/>
      </w:pPr>
      <w:r>
        <w:rPr>
          <w:rFonts w:hint="eastAsia"/>
        </w:rPr>
        <w:t>通过本功能实现对通用记账已经办记录的复核，完成账务处理</w:t>
      </w:r>
    </w:p>
    <w:p w:rsidR="004A1DF5" w:rsidRDefault="004A1DF5">
      <w:pPr>
        <w:pStyle w:val="6"/>
        <w:spacing w:line="360" w:lineRule="auto"/>
      </w:pPr>
      <w:r>
        <w:rPr>
          <w:rFonts w:hint="eastAsia"/>
        </w:rPr>
        <w:t>（二）风险提示</w:t>
      </w:r>
    </w:p>
    <w:p w:rsidR="004A1DF5" w:rsidRDefault="004A1DF5">
      <w:pPr>
        <w:ind w:firstLineChars="200" w:firstLine="480"/>
      </w:pPr>
      <w:r>
        <w:rPr>
          <w:rFonts w:hint="eastAsia"/>
        </w:rPr>
        <w:t>复核人员二次录入的信息只是经办人员录入信息的一部分，因此，复核人员除了二次录入有关要素之外，还应在明细信息里面检查经办输入的全部信息是否正确，特别是对于输入了票据有关信息的交易，应检查票据号码是否正确，如果不正确应退回经办修改。</w:t>
      </w:r>
    </w:p>
    <w:p w:rsidR="004A1DF5" w:rsidRDefault="004A1DF5">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rPr>
                <w:rFonts w:ascii="宋体" w:hAnsi="宋体"/>
                <w:sz w:val="21"/>
              </w:rPr>
            </w:pPr>
            <w:r>
              <w:rPr>
                <w:rFonts w:ascii="宋体" w:hAnsi="宋体" w:hint="eastAsia"/>
                <w:sz w:val="21"/>
              </w:rPr>
              <w:t>按套交易显示</w:t>
            </w:r>
          </w:p>
        </w:tc>
        <w:tc>
          <w:tcPr>
            <w:tcW w:w="6254" w:type="dxa"/>
          </w:tcPr>
          <w:p w:rsidR="004A1DF5" w:rsidRDefault="004A1DF5">
            <w:pPr>
              <w:spacing w:line="240" w:lineRule="auto"/>
              <w:rPr>
                <w:rFonts w:ascii="宋体" w:hAnsi="宋体"/>
                <w:sz w:val="21"/>
              </w:rPr>
            </w:pPr>
            <w:r>
              <w:rPr>
                <w:rFonts w:ascii="宋体" w:hAnsi="宋体" w:hint="eastAsia"/>
                <w:sz w:val="21"/>
              </w:rPr>
              <w:t>该标志表明是否按成套交易显示记录。如果选中该标志，屏幕将分成两部分（图4.3），第一部分显示套信息，第二部分显示每套交易的明细记录。如果不选中该标志，则屏幕只有一部分（图4.4），列表显示所有的交易信息</w:t>
            </w:r>
          </w:p>
        </w:tc>
      </w:tr>
    </w:tbl>
    <w:p w:rsidR="004A1DF5" w:rsidRDefault="004A1DF5">
      <w:pPr>
        <w:pStyle w:val="6"/>
        <w:spacing w:line="360" w:lineRule="auto"/>
      </w:pPr>
      <w:r>
        <w:rPr>
          <w:rFonts w:hint="eastAsia"/>
        </w:rPr>
        <w:lastRenderedPageBreak/>
        <w:t>（四）界面</w:t>
      </w:r>
    </w:p>
    <w:p w:rsidR="004A1DF5" w:rsidRDefault="0004090F">
      <w:pPr>
        <w:jc w:val="center"/>
      </w:pPr>
      <w:r>
        <w:rPr>
          <w:noProof/>
        </w:rPr>
        <w:drawing>
          <wp:inline distT="0" distB="0" distL="0" distR="0">
            <wp:extent cx="5267325" cy="3819525"/>
            <wp:effectExtent l="19050" t="0" r="952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543" cstate="print"/>
                    <a:srcRect/>
                    <a:stretch>
                      <a:fillRect/>
                    </a:stretch>
                  </pic:blipFill>
                  <pic:spPr bwMode="auto">
                    <a:xfrm>
                      <a:off x="0" y="0"/>
                      <a:ext cx="5267325" cy="3819525"/>
                    </a:xfrm>
                    <a:prstGeom prst="rect">
                      <a:avLst/>
                    </a:prstGeom>
                    <a:noFill/>
                    <a:ln w="9525">
                      <a:noFill/>
                      <a:miter lim="800000"/>
                      <a:headEnd/>
                      <a:tailEnd/>
                    </a:ln>
                  </pic:spPr>
                </pic:pic>
              </a:graphicData>
            </a:graphic>
          </wp:inline>
        </w:drawing>
      </w:r>
    </w:p>
    <w:p w:rsidR="004A1DF5" w:rsidRDefault="004A1DF5">
      <w:pPr>
        <w:spacing w:line="240" w:lineRule="auto"/>
        <w:jc w:val="center"/>
        <w:rPr>
          <w:rFonts w:ascii="宋体" w:hAnsi="宋体"/>
        </w:rPr>
      </w:pPr>
      <w:r>
        <w:rPr>
          <w:rFonts w:ascii="宋体" w:hAnsi="宋体" w:hint="eastAsia"/>
        </w:rPr>
        <w:t>图4.3</w:t>
      </w:r>
    </w:p>
    <w:p w:rsidR="004A1DF5" w:rsidRDefault="0004090F">
      <w:pPr>
        <w:jc w:val="center"/>
      </w:pPr>
      <w:r>
        <w:rPr>
          <w:rFonts w:hint="eastAsia"/>
          <w:noProof/>
        </w:rPr>
        <w:drawing>
          <wp:inline distT="0" distB="0" distL="0" distR="0">
            <wp:extent cx="5267325" cy="3800475"/>
            <wp:effectExtent l="19050" t="0" r="952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544" cstate="print"/>
                    <a:srcRect/>
                    <a:stretch>
                      <a:fillRect/>
                    </a:stretch>
                  </pic:blipFill>
                  <pic:spPr bwMode="auto">
                    <a:xfrm>
                      <a:off x="0" y="0"/>
                      <a:ext cx="5267325" cy="3800475"/>
                    </a:xfrm>
                    <a:prstGeom prst="rect">
                      <a:avLst/>
                    </a:prstGeom>
                    <a:noFill/>
                    <a:ln w="9525">
                      <a:noFill/>
                      <a:miter lim="800000"/>
                      <a:headEnd/>
                      <a:tailEnd/>
                    </a:ln>
                  </pic:spPr>
                </pic:pic>
              </a:graphicData>
            </a:graphic>
          </wp:inline>
        </w:drawing>
      </w:r>
    </w:p>
    <w:p w:rsidR="004A1DF5" w:rsidRDefault="004A1DF5">
      <w:pPr>
        <w:jc w:val="center"/>
      </w:pPr>
      <w:r>
        <w:rPr>
          <w:rFonts w:ascii="宋体" w:hAnsi="宋体" w:hint="eastAsia"/>
        </w:rPr>
        <w:t>图4.4</w:t>
      </w:r>
    </w:p>
    <w:p w:rsidR="004A1DF5" w:rsidRDefault="0004090F">
      <w:pPr>
        <w:jc w:val="center"/>
      </w:pPr>
      <w:r>
        <w:rPr>
          <w:noProof/>
        </w:rPr>
        <w:lastRenderedPageBreak/>
        <w:drawing>
          <wp:inline distT="0" distB="0" distL="0" distR="0">
            <wp:extent cx="5267325" cy="3781425"/>
            <wp:effectExtent l="19050" t="0" r="952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545" cstate="print"/>
                    <a:srcRect/>
                    <a:stretch>
                      <a:fillRect/>
                    </a:stretch>
                  </pic:blipFill>
                  <pic:spPr bwMode="auto">
                    <a:xfrm>
                      <a:off x="0" y="0"/>
                      <a:ext cx="5267325" cy="3781425"/>
                    </a:xfrm>
                    <a:prstGeom prst="rect">
                      <a:avLst/>
                    </a:prstGeom>
                    <a:noFill/>
                    <a:ln w="9525">
                      <a:noFill/>
                      <a:miter lim="800000"/>
                      <a:headEnd/>
                      <a:tailEnd/>
                    </a:ln>
                  </pic:spPr>
                </pic:pic>
              </a:graphicData>
            </a:graphic>
          </wp:inline>
        </w:drawing>
      </w:r>
      <w:r w:rsidR="004A1DF5">
        <w:rPr>
          <w:rFonts w:hint="eastAsia"/>
        </w:rPr>
        <w:br/>
      </w:r>
      <w:r w:rsidR="004A1DF5">
        <w:rPr>
          <w:rFonts w:ascii="宋体" w:hAnsi="宋体" w:hint="eastAsia"/>
        </w:rPr>
        <w:t>图4.5</w:t>
      </w:r>
    </w:p>
    <w:p w:rsidR="004A1DF5" w:rsidRDefault="0004090F">
      <w:pPr>
        <w:jc w:val="center"/>
      </w:pPr>
      <w:r>
        <w:rPr>
          <w:noProof/>
        </w:rPr>
        <w:drawing>
          <wp:inline distT="0" distB="0" distL="0" distR="0">
            <wp:extent cx="5276850" cy="3619500"/>
            <wp:effectExtent l="1905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546" cstate="print"/>
                    <a:srcRect/>
                    <a:stretch>
                      <a:fillRect/>
                    </a:stretch>
                  </pic:blipFill>
                  <pic:spPr bwMode="auto">
                    <a:xfrm>
                      <a:off x="0" y="0"/>
                      <a:ext cx="5276850" cy="3619500"/>
                    </a:xfrm>
                    <a:prstGeom prst="rect">
                      <a:avLst/>
                    </a:prstGeom>
                    <a:noFill/>
                    <a:ln w="9525">
                      <a:noFill/>
                      <a:miter lim="800000"/>
                      <a:headEnd/>
                      <a:tailEnd/>
                    </a:ln>
                  </pic:spPr>
                </pic:pic>
              </a:graphicData>
            </a:graphic>
          </wp:inline>
        </w:drawing>
      </w:r>
    </w:p>
    <w:p w:rsidR="004A1DF5" w:rsidRDefault="004A1DF5">
      <w:pPr>
        <w:jc w:val="center"/>
      </w:pPr>
      <w:r>
        <w:rPr>
          <w:rFonts w:ascii="宋体" w:hAnsi="宋体" w:hint="eastAsia"/>
        </w:rPr>
        <w:t>图4.6</w:t>
      </w:r>
    </w:p>
    <w:p w:rsidR="004A1DF5" w:rsidRDefault="004A1DF5">
      <w:pPr>
        <w:pStyle w:val="6"/>
        <w:spacing w:line="360" w:lineRule="auto"/>
      </w:pPr>
      <w:r>
        <w:rPr>
          <w:rFonts w:hint="eastAsia"/>
        </w:rPr>
        <w:lastRenderedPageBreak/>
        <w:t>（五）操作要点</w:t>
      </w:r>
    </w:p>
    <w:p w:rsidR="004A1DF5" w:rsidRDefault="004A1DF5">
      <w:pPr>
        <w:numPr>
          <w:ilvl w:val="0"/>
          <w:numId w:val="166"/>
        </w:numPr>
      </w:pPr>
      <w:r>
        <w:rPr>
          <w:rFonts w:hint="eastAsia"/>
        </w:rPr>
        <w:t>在待复核交易列表界面（</w:t>
      </w:r>
      <w:r>
        <w:rPr>
          <w:rFonts w:ascii="宋体" w:hAnsi="宋体" w:hint="eastAsia"/>
        </w:rPr>
        <w:t>图4.3</w:t>
      </w:r>
      <w:r>
        <w:rPr>
          <w:rFonts w:hint="eastAsia"/>
        </w:rPr>
        <w:t>）中查询待复核记录的时候，经办用户号和通用记账业务流水号不能同时为空，必须输入一个。</w:t>
      </w:r>
    </w:p>
    <w:p w:rsidR="004A1DF5" w:rsidRDefault="004A1DF5">
      <w:pPr>
        <w:numPr>
          <w:ilvl w:val="0"/>
          <w:numId w:val="166"/>
        </w:numPr>
      </w:pPr>
      <w:r>
        <w:rPr>
          <w:rFonts w:hint="eastAsia"/>
        </w:rPr>
        <w:t>复核人员可以选择“经办录入信息</w:t>
      </w:r>
      <w:r>
        <w:rPr>
          <w:rFonts w:hint="eastAsia"/>
        </w:rPr>
        <w:t>25</w:t>
      </w:r>
      <w:r>
        <w:rPr>
          <w:rFonts w:hint="eastAsia"/>
        </w:rPr>
        <w:t>”按钮，进入经办录入信息明细窗口（</w:t>
      </w:r>
      <w:r>
        <w:rPr>
          <w:rFonts w:ascii="宋体" w:hAnsi="宋体" w:hint="eastAsia"/>
        </w:rPr>
        <w:t>图4.6）</w:t>
      </w:r>
      <w:r>
        <w:rPr>
          <w:rFonts w:hint="eastAsia"/>
        </w:rPr>
        <w:t>查看经办录入信息。在该窗口中选中一条记录，选择“明细</w:t>
      </w:r>
      <w:r>
        <w:rPr>
          <w:rFonts w:hint="eastAsia"/>
        </w:rPr>
        <w:t>6</w:t>
      </w:r>
      <w:r>
        <w:rPr>
          <w:rFonts w:hint="eastAsia"/>
        </w:rPr>
        <w:t>”按钮，查看交易明细。</w:t>
      </w:r>
    </w:p>
    <w:p w:rsidR="004A1DF5" w:rsidRDefault="004A1DF5">
      <w:pPr>
        <w:pStyle w:val="20"/>
        <w:ind w:firstLine="0"/>
      </w:pPr>
    </w:p>
    <w:p w:rsidR="004A1DF5" w:rsidRDefault="004A1DF5">
      <w:pPr>
        <w:pStyle w:val="6"/>
        <w:spacing w:line="360" w:lineRule="auto"/>
      </w:pPr>
      <w:r>
        <w:rPr>
          <w:rFonts w:hint="eastAsia"/>
        </w:rPr>
        <w:t>（六）操作步骤</w:t>
      </w:r>
    </w:p>
    <w:p w:rsidR="004A1DF5" w:rsidRDefault="004A1DF5">
      <w:pPr>
        <w:numPr>
          <w:ilvl w:val="0"/>
          <w:numId w:val="167"/>
        </w:numPr>
      </w:pPr>
      <w:r>
        <w:rPr>
          <w:rFonts w:hint="eastAsia"/>
        </w:rPr>
        <w:t>用户选择系统导航－核算业务－通用记账－通用记账复核，或者输入业务代码</w:t>
      </w:r>
      <w:r>
        <w:rPr>
          <w:rFonts w:hint="eastAsia"/>
        </w:rPr>
        <w:t>7106</w:t>
      </w:r>
      <w:r>
        <w:rPr>
          <w:rFonts w:hint="eastAsia"/>
        </w:rPr>
        <w:t>，进入通用记账复核界面，如</w:t>
      </w:r>
      <w:r>
        <w:rPr>
          <w:rFonts w:ascii="宋体" w:hAnsi="宋体" w:hint="eastAsia"/>
        </w:rPr>
        <w:t>图4.3；</w:t>
      </w:r>
    </w:p>
    <w:p w:rsidR="004A1DF5" w:rsidRDefault="004A1DF5">
      <w:pPr>
        <w:numPr>
          <w:ilvl w:val="0"/>
          <w:numId w:val="167"/>
        </w:numPr>
      </w:pPr>
      <w:r>
        <w:rPr>
          <w:rFonts w:hint="eastAsia"/>
        </w:rPr>
        <w:t>输入经办用户号或通用记账业务流水号；</w:t>
      </w:r>
    </w:p>
    <w:p w:rsidR="004A1DF5" w:rsidRDefault="004A1DF5">
      <w:pPr>
        <w:numPr>
          <w:ilvl w:val="0"/>
          <w:numId w:val="167"/>
        </w:numPr>
      </w:pPr>
      <w:r>
        <w:rPr>
          <w:rFonts w:hint="eastAsia"/>
        </w:rPr>
        <w:t>选择“查询”按钮或直接回车后，系统显示符合条件的待复核记录；</w:t>
      </w:r>
    </w:p>
    <w:p w:rsidR="004A1DF5" w:rsidRDefault="004A1DF5">
      <w:pPr>
        <w:numPr>
          <w:ilvl w:val="0"/>
          <w:numId w:val="167"/>
        </w:numPr>
      </w:pPr>
      <w:r>
        <w:rPr>
          <w:rFonts w:hint="eastAsia"/>
        </w:rPr>
        <w:t>选中一条记录后，选择“复核</w:t>
      </w:r>
      <w:r>
        <w:rPr>
          <w:rFonts w:hint="eastAsia"/>
        </w:rPr>
        <w:t>10</w:t>
      </w:r>
      <w:r>
        <w:rPr>
          <w:rFonts w:hint="eastAsia"/>
        </w:rPr>
        <w:t>”按钮，进入复核录入界面，如</w:t>
      </w:r>
      <w:r>
        <w:rPr>
          <w:rFonts w:ascii="宋体" w:hAnsi="宋体" w:hint="eastAsia"/>
        </w:rPr>
        <w:t>图4.5</w:t>
      </w:r>
      <w:r>
        <w:rPr>
          <w:rFonts w:hint="eastAsia"/>
        </w:rPr>
        <w:t>；</w:t>
      </w:r>
    </w:p>
    <w:p w:rsidR="004A1DF5" w:rsidRDefault="004A1DF5">
      <w:pPr>
        <w:numPr>
          <w:ilvl w:val="0"/>
          <w:numId w:val="167"/>
        </w:numPr>
      </w:pPr>
      <w:r>
        <w:rPr>
          <w:rFonts w:hint="eastAsia"/>
        </w:rPr>
        <w:t>逐项录入有关业务要素；</w:t>
      </w:r>
    </w:p>
    <w:p w:rsidR="004A1DF5" w:rsidRDefault="004A1DF5">
      <w:pPr>
        <w:numPr>
          <w:ilvl w:val="0"/>
          <w:numId w:val="167"/>
        </w:numPr>
      </w:pPr>
      <w:r>
        <w:rPr>
          <w:rFonts w:hint="eastAsia"/>
        </w:rPr>
        <w:t>选择“确认</w:t>
      </w:r>
      <w:r>
        <w:rPr>
          <w:rFonts w:hint="eastAsia"/>
        </w:rPr>
        <w:t>21</w:t>
      </w:r>
      <w:r>
        <w:rPr>
          <w:rFonts w:hint="eastAsia"/>
        </w:rPr>
        <w:t>”按钮，系统判断是否与经办录入信息一致，如果一致，记录进入明细信息列表，同时统计信息列表中显示按币种统计的交易信息；如果不一致，系统提示“待复核列表中无此记录，是否退回经办”，选择“是”后，记录将被退回经办。</w:t>
      </w:r>
    </w:p>
    <w:p w:rsidR="004A1DF5" w:rsidRDefault="004A1DF5">
      <w:pPr>
        <w:numPr>
          <w:ilvl w:val="0"/>
          <w:numId w:val="167"/>
        </w:numPr>
      </w:pPr>
      <w:r>
        <w:rPr>
          <w:rFonts w:hint="eastAsia"/>
        </w:rPr>
        <w:t>重复步骤</w:t>
      </w:r>
      <w:r>
        <w:rPr>
          <w:rFonts w:hint="eastAsia"/>
        </w:rPr>
        <w:t>5</w:t>
      </w:r>
      <w:r>
        <w:rPr>
          <w:rFonts w:hint="eastAsia"/>
        </w:rPr>
        <w:t>、</w:t>
      </w:r>
      <w:r>
        <w:rPr>
          <w:rFonts w:hint="eastAsia"/>
        </w:rPr>
        <w:t>6</w:t>
      </w:r>
      <w:r>
        <w:rPr>
          <w:rFonts w:hint="eastAsia"/>
        </w:rPr>
        <w:t>，直至完成整套记录；</w:t>
      </w:r>
    </w:p>
    <w:p w:rsidR="004A1DF5" w:rsidRDefault="004A1DF5">
      <w:pPr>
        <w:numPr>
          <w:ilvl w:val="0"/>
          <w:numId w:val="167"/>
        </w:numPr>
      </w:pPr>
      <w:r>
        <w:rPr>
          <w:rFonts w:hint="eastAsia"/>
        </w:rPr>
        <w:t>在输入过程中：</w:t>
      </w:r>
    </w:p>
    <w:p w:rsidR="004A1DF5" w:rsidRDefault="004A1DF5">
      <w:pPr>
        <w:pStyle w:val="a8"/>
        <w:numPr>
          <w:ilvl w:val="0"/>
          <w:numId w:val="168"/>
        </w:numPr>
      </w:pPr>
      <w:r>
        <w:rPr>
          <w:rFonts w:hint="eastAsia"/>
        </w:rPr>
        <w:t>如果发现本条记录输入错误，可以选择“取消24”按钮，录入区域中的数据将被清除；</w:t>
      </w:r>
    </w:p>
    <w:p w:rsidR="004A1DF5" w:rsidRDefault="004A1DF5">
      <w:pPr>
        <w:pStyle w:val="a8"/>
        <w:numPr>
          <w:ilvl w:val="0"/>
          <w:numId w:val="168"/>
        </w:numPr>
      </w:pPr>
      <w:r>
        <w:rPr>
          <w:rFonts w:hint="eastAsia"/>
        </w:rPr>
        <w:t>如果发现明细信息列表中的数据录入错误，可在明细信息列表中选中某条记录后：</w:t>
      </w:r>
    </w:p>
    <w:p w:rsidR="004A1DF5" w:rsidRDefault="004A1DF5">
      <w:pPr>
        <w:pStyle w:val="a8"/>
        <w:numPr>
          <w:ilvl w:val="1"/>
          <w:numId w:val="168"/>
        </w:numPr>
      </w:pPr>
      <w:r>
        <w:rPr>
          <w:rFonts w:hint="eastAsia"/>
        </w:rPr>
        <w:t>选择“修改22”按钮，该笔交易将进入交易录入区域，柜员可以根据需要进行修改；</w:t>
      </w:r>
    </w:p>
    <w:p w:rsidR="004A1DF5" w:rsidRDefault="004A1DF5">
      <w:pPr>
        <w:pStyle w:val="a8"/>
        <w:numPr>
          <w:ilvl w:val="1"/>
          <w:numId w:val="168"/>
        </w:numPr>
      </w:pPr>
      <w:r>
        <w:rPr>
          <w:rFonts w:hint="eastAsia"/>
        </w:rPr>
        <w:t>或者选择“删除23”按钮，回车后，删除选定的记录；</w:t>
      </w:r>
    </w:p>
    <w:p w:rsidR="004A1DF5" w:rsidRDefault="004A1DF5">
      <w:pPr>
        <w:numPr>
          <w:ilvl w:val="0"/>
          <w:numId w:val="167"/>
        </w:numPr>
      </w:pPr>
      <w:r>
        <w:rPr>
          <w:rFonts w:hint="eastAsia"/>
        </w:rPr>
        <w:t>检查无误后，选择“提交</w:t>
      </w:r>
      <w:r>
        <w:rPr>
          <w:rFonts w:hint="eastAsia"/>
        </w:rPr>
        <w:t>12</w:t>
      </w:r>
      <w:r>
        <w:rPr>
          <w:rFonts w:hint="eastAsia"/>
        </w:rPr>
        <w:t>”按钮，系统检查复核人员录入信息是否与经办录入信息一致、借贷方发生额是否按照货币平衡、借贷方发生积数是否按照</w:t>
      </w:r>
      <w:r>
        <w:rPr>
          <w:rFonts w:hint="eastAsia"/>
        </w:rPr>
        <w:lastRenderedPageBreak/>
        <w:t>货币平衡，检查无误后，如果存在需要授权的条件，提示授权；</w:t>
      </w:r>
    </w:p>
    <w:p w:rsidR="004A1DF5" w:rsidRDefault="004A1DF5">
      <w:pPr>
        <w:numPr>
          <w:ilvl w:val="0"/>
          <w:numId w:val="167"/>
        </w:numPr>
      </w:pPr>
      <w:r>
        <w:rPr>
          <w:rFonts w:hint="eastAsia"/>
        </w:rPr>
        <w:t>授权人员查看授权提示信息是否与交易信息一致，进行授权，交易记账成功，生成金融类交易；</w:t>
      </w:r>
    </w:p>
    <w:p w:rsidR="004A1DF5" w:rsidRDefault="004A1DF5">
      <w:pPr>
        <w:numPr>
          <w:ilvl w:val="0"/>
          <w:numId w:val="167"/>
        </w:numPr>
      </w:pPr>
      <w:r>
        <w:rPr>
          <w:rFonts w:hint="eastAsia"/>
        </w:rPr>
        <w:t>打印通用记账交易清单；</w:t>
      </w:r>
    </w:p>
    <w:p w:rsidR="004A1DF5" w:rsidRDefault="009523FE">
      <w:pPr>
        <w:numPr>
          <w:ilvl w:val="0"/>
          <w:numId w:val="167"/>
        </w:numPr>
      </w:pPr>
      <w:r w:rsidRPr="009523FE">
        <w:rPr>
          <w:noProof/>
          <w:sz w:val="20"/>
        </w:rPr>
        <w:pict>
          <v:line id="_x0000_s1546" style="position:absolute;left:0;text-align:left;z-index:251588096" from="225pt,7.8pt" to="351pt,7.8pt" stroked="f">
            <v:stroke endarrow="block"/>
          </v:line>
        </w:pict>
      </w:r>
      <w:r w:rsidR="004A1DF5">
        <w:rPr>
          <w:rFonts w:hint="eastAsia"/>
        </w:rPr>
        <w:t>每日批量打印客户收付款回单。</w:t>
      </w:r>
    </w:p>
    <w:p w:rsidR="004A1DF5" w:rsidRDefault="004A1DF5">
      <w:pPr>
        <w:pStyle w:val="20"/>
        <w:ind w:firstLine="0"/>
      </w:pPr>
      <w:r>
        <w:br/>
      </w:r>
    </w:p>
    <w:p w:rsidR="004A1DF5" w:rsidRDefault="004A1DF5" w:rsidP="0004090F">
      <w:pPr>
        <w:pStyle w:val="5"/>
      </w:pPr>
      <w:r>
        <w:rPr>
          <w:rFonts w:hint="eastAsia"/>
        </w:rPr>
        <w:t>三、通用记账经办修改（业务代码</w:t>
      </w:r>
      <w:r>
        <w:rPr>
          <w:rFonts w:hint="eastAsia"/>
        </w:rPr>
        <w:t>7101</w:t>
      </w:r>
      <w:r>
        <w:rPr>
          <w:rFonts w:hint="eastAsia"/>
        </w:rPr>
        <w:t>）</w:t>
      </w:r>
    </w:p>
    <w:p w:rsidR="004A1DF5" w:rsidRDefault="004A1DF5">
      <w:pPr>
        <w:pStyle w:val="6"/>
        <w:spacing w:line="360" w:lineRule="auto"/>
      </w:pPr>
      <w:r>
        <w:rPr>
          <w:rFonts w:hint="eastAsia"/>
        </w:rPr>
        <w:t>（一）功能介绍</w:t>
      </w:r>
    </w:p>
    <w:p w:rsidR="004A1DF5" w:rsidRDefault="004A1DF5">
      <w:pPr>
        <w:pStyle w:val="a5"/>
        <w:ind w:firstLine="480"/>
      </w:pPr>
      <w:r>
        <w:rPr>
          <w:rFonts w:hint="eastAsia"/>
        </w:rPr>
        <w:t>通过本功能实现对通用记账复核退回的记录进行修改和撤销。</w:t>
      </w:r>
    </w:p>
    <w:p w:rsidR="004A1DF5" w:rsidRDefault="004A1DF5">
      <w:pPr>
        <w:pStyle w:val="6"/>
        <w:spacing w:line="360" w:lineRule="auto"/>
      </w:pPr>
      <w:r>
        <w:rPr>
          <w:rFonts w:hint="eastAsia"/>
        </w:rPr>
        <w:t>（二）风险提示</w:t>
      </w:r>
    </w:p>
    <w:p w:rsidR="004A1DF5" w:rsidRDefault="004A1DF5">
      <w:pPr>
        <w:pStyle w:val="a5"/>
        <w:ind w:firstLine="480"/>
      </w:pPr>
      <w:r>
        <w:rPr>
          <w:rFonts w:hint="eastAsia"/>
        </w:rPr>
        <w:t>退回经办修改需要重新输入“支取方式”，因此对于需要输入密码的户口，例如一卡通、存折等，应尽量在客户没有离开柜台的时候完成整个业务流程的处理。</w:t>
      </w:r>
    </w:p>
    <w:p w:rsidR="004A1DF5" w:rsidRDefault="004A1DF5">
      <w:pPr>
        <w:pStyle w:val="a5"/>
        <w:ind w:firstLine="480"/>
      </w:pPr>
      <w:r>
        <w:rPr>
          <w:rFonts w:hint="eastAsia"/>
        </w:rPr>
        <w:t>其它风险控制同经办录入。</w:t>
      </w:r>
    </w:p>
    <w:p w:rsidR="004A1DF5" w:rsidRDefault="004A1DF5">
      <w:pPr>
        <w:pStyle w:val="6"/>
        <w:spacing w:line="360" w:lineRule="auto"/>
      </w:pPr>
      <w:r>
        <w:rPr>
          <w:rFonts w:hint="eastAsia"/>
        </w:rPr>
        <w:t>（三）操作要点</w:t>
      </w:r>
    </w:p>
    <w:p w:rsidR="004A1DF5" w:rsidRDefault="004A1DF5">
      <w:pPr>
        <w:ind w:firstLineChars="200" w:firstLine="480"/>
      </w:pPr>
      <w:r>
        <w:rPr>
          <w:rFonts w:hint="eastAsia"/>
        </w:rPr>
        <w:t>通用记账业务流水号处为空，系统默认为当前柜员的全部记录。</w:t>
      </w:r>
    </w:p>
    <w:p w:rsidR="004A1DF5" w:rsidRDefault="004A1DF5">
      <w:pPr>
        <w:pStyle w:val="6"/>
        <w:spacing w:line="360" w:lineRule="auto"/>
      </w:pPr>
      <w:r>
        <w:rPr>
          <w:rFonts w:hint="eastAsia"/>
        </w:rPr>
        <w:t>（四）操作步骤</w:t>
      </w:r>
    </w:p>
    <w:p w:rsidR="004A1DF5" w:rsidRDefault="004A1DF5">
      <w:pPr>
        <w:numPr>
          <w:ilvl w:val="0"/>
          <w:numId w:val="163"/>
        </w:numPr>
        <w:rPr>
          <w:b/>
          <w:bCs/>
        </w:rPr>
      </w:pPr>
      <w:r>
        <w:rPr>
          <w:rFonts w:hint="eastAsia"/>
          <w:b/>
          <w:bCs/>
        </w:rPr>
        <w:t>经办修改</w:t>
      </w:r>
    </w:p>
    <w:p w:rsidR="004A1DF5" w:rsidRDefault="004A1DF5">
      <w:pPr>
        <w:numPr>
          <w:ilvl w:val="0"/>
          <w:numId w:val="170"/>
        </w:numPr>
      </w:pPr>
      <w:r>
        <w:rPr>
          <w:rFonts w:hint="eastAsia"/>
        </w:rPr>
        <w:t>用户选择系统导航－核算业务－通用记账－通用记账经办修改，或者输入业务代码</w:t>
      </w:r>
      <w:r>
        <w:rPr>
          <w:rFonts w:hint="eastAsia"/>
        </w:rPr>
        <w:t>7101</w:t>
      </w:r>
      <w:r>
        <w:rPr>
          <w:rFonts w:hint="eastAsia"/>
        </w:rPr>
        <w:t>，进入通用记账经办修改界面；</w:t>
      </w:r>
    </w:p>
    <w:p w:rsidR="004A1DF5" w:rsidRDefault="004A1DF5">
      <w:pPr>
        <w:numPr>
          <w:ilvl w:val="0"/>
          <w:numId w:val="170"/>
        </w:numPr>
      </w:pPr>
      <w:r>
        <w:rPr>
          <w:rFonts w:hint="eastAsia"/>
        </w:rPr>
        <w:t>选择“查询”按钮，显示当前柜员所有待处理业务；</w:t>
      </w:r>
    </w:p>
    <w:p w:rsidR="004A1DF5" w:rsidRDefault="004A1DF5">
      <w:pPr>
        <w:numPr>
          <w:ilvl w:val="0"/>
          <w:numId w:val="170"/>
        </w:numPr>
      </w:pPr>
      <w:r>
        <w:rPr>
          <w:rFonts w:hint="eastAsia"/>
        </w:rPr>
        <w:t>选中一条记录，选择“修改</w:t>
      </w:r>
      <w:r>
        <w:rPr>
          <w:rFonts w:hint="eastAsia"/>
        </w:rPr>
        <w:t>3</w:t>
      </w:r>
      <w:r>
        <w:rPr>
          <w:rFonts w:hint="eastAsia"/>
        </w:rPr>
        <w:t>”按钮，进入经办修改界面，原交易显示在交易明细信息列表中；</w:t>
      </w:r>
    </w:p>
    <w:p w:rsidR="004A1DF5" w:rsidRDefault="004A1DF5">
      <w:pPr>
        <w:numPr>
          <w:ilvl w:val="0"/>
          <w:numId w:val="170"/>
        </w:numPr>
      </w:pPr>
      <w:r>
        <w:rPr>
          <w:rFonts w:hint="eastAsia"/>
        </w:rPr>
        <w:t>修改过程的操作步骤同通用记账经办的步骤。</w:t>
      </w:r>
    </w:p>
    <w:p w:rsidR="004A1DF5" w:rsidRDefault="004A1DF5">
      <w:pPr>
        <w:numPr>
          <w:ilvl w:val="0"/>
          <w:numId w:val="163"/>
        </w:numPr>
        <w:rPr>
          <w:b/>
          <w:bCs/>
        </w:rPr>
      </w:pPr>
      <w:r>
        <w:rPr>
          <w:rFonts w:hint="eastAsia"/>
          <w:b/>
          <w:bCs/>
        </w:rPr>
        <w:t>经办撤销</w:t>
      </w:r>
    </w:p>
    <w:p w:rsidR="004A1DF5" w:rsidRDefault="004A1DF5">
      <w:pPr>
        <w:numPr>
          <w:ilvl w:val="0"/>
          <w:numId w:val="171"/>
        </w:numPr>
      </w:pPr>
      <w:r>
        <w:rPr>
          <w:rFonts w:hint="eastAsia"/>
        </w:rPr>
        <w:lastRenderedPageBreak/>
        <w:t>用户选择系统导航－核算业务－通用记账－经办修改，或者输入业务代码</w:t>
      </w:r>
      <w:r>
        <w:rPr>
          <w:rFonts w:hint="eastAsia"/>
        </w:rPr>
        <w:t>7101</w:t>
      </w:r>
      <w:r>
        <w:rPr>
          <w:rFonts w:hint="eastAsia"/>
        </w:rPr>
        <w:t>，进入通用记账经办修改界面；</w:t>
      </w:r>
    </w:p>
    <w:p w:rsidR="004A1DF5" w:rsidRDefault="004A1DF5">
      <w:pPr>
        <w:numPr>
          <w:ilvl w:val="0"/>
          <w:numId w:val="171"/>
        </w:numPr>
      </w:pPr>
      <w:r>
        <w:rPr>
          <w:rFonts w:hint="eastAsia"/>
        </w:rPr>
        <w:t>选择“查询”按钮，显示当前柜员所有待处理业务；</w:t>
      </w:r>
    </w:p>
    <w:p w:rsidR="004A1DF5" w:rsidRDefault="004A1DF5">
      <w:pPr>
        <w:numPr>
          <w:ilvl w:val="0"/>
          <w:numId w:val="171"/>
        </w:numPr>
      </w:pPr>
      <w:r>
        <w:rPr>
          <w:rFonts w:hint="eastAsia"/>
        </w:rPr>
        <w:t>选中一条记录，选择“撤销</w:t>
      </w:r>
      <w:r>
        <w:rPr>
          <w:rFonts w:hint="eastAsia"/>
        </w:rPr>
        <w:t>20</w:t>
      </w:r>
      <w:r>
        <w:rPr>
          <w:rFonts w:hint="eastAsia"/>
        </w:rPr>
        <w:t>”按钮，系统提示“请确认：是否要撤销</w:t>
      </w:r>
      <w:r>
        <w:rPr>
          <w:rFonts w:hint="eastAsia"/>
        </w:rPr>
        <w:t xml:space="preserve"> XXX </w:t>
      </w:r>
      <w:r>
        <w:rPr>
          <w:rFonts w:hint="eastAsia"/>
        </w:rPr>
        <w:t>该套交易记录”；</w:t>
      </w:r>
    </w:p>
    <w:p w:rsidR="004A1DF5" w:rsidRDefault="004A1DF5">
      <w:pPr>
        <w:numPr>
          <w:ilvl w:val="0"/>
          <w:numId w:val="171"/>
        </w:numPr>
      </w:pPr>
      <w:r>
        <w:rPr>
          <w:rFonts w:hint="eastAsia"/>
        </w:rPr>
        <w:t>选择“</w:t>
      </w:r>
      <w:r>
        <w:rPr>
          <w:rFonts w:hint="eastAsia"/>
        </w:rPr>
        <w:t>YES</w:t>
      </w:r>
      <w:r>
        <w:rPr>
          <w:rFonts w:hint="eastAsia"/>
        </w:rPr>
        <w:t>”按钮，该交易将被撤销。</w:t>
      </w:r>
    </w:p>
    <w:p w:rsidR="004A1DF5" w:rsidRDefault="004A1DF5"/>
    <w:p w:rsidR="004A1DF5" w:rsidRDefault="004A1DF5" w:rsidP="0004090F">
      <w:pPr>
        <w:pStyle w:val="5"/>
      </w:pPr>
      <w:r>
        <w:rPr>
          <w:rFonts w:hint="eastAsia"/>
        </w:rPr>
        <w:t>四、通用记账套冲账经办（业务代码</w:t>
      </w:r>
      <w:r>
        <w:rPr>
          <w:rFonts w:hint="eastAsia"/>
        </w:rPr>
        <w:t>7115</w:t>
      </w:r>
      <w:r>
        <w:rPr>
          <w:rFonts w:hint="eastAsia"/>
        </w:rPr>
        <w:t>）</w:t>
      </w:r>
    </w:p>
    <w:p w:rsidR="004A1DF5" w:rsidRDefault="004A1DF5">
      <w:pPr>
        <w:pStyle w:val="6"/>
        <w:spacing w:line="360" w:lineRule="auto"/>
      </w:pPr>
      <w:r>
        <w:rPr>
          <w:rFonts w:hint="eastAsia"/>
        </w:rPr>
        <w:t>（一）功能介绍</w:t>
      </w:r>
    </w:p>
    <w:p w:rsidR="004A1DF5" w:rsidRDefault="004A1DF5">
      <w:r>
        <w:rPr>
          <w:rFonts w:hint="eastAsia"/>
        </w:rPr>
        <w:t>通过该功能实现对通用记账功能中录入的数据进行成套冲账。</w:t>
      </w:r>
    </w:p>
    <w:p w:rsidR="004A1DF5" w:rsidRDefault="004A1DF5">
      <w:pPr>
        <w:pStyle w:val="6"/>
        <w:spacing w:line="360" w:lineRule="auto"/>
      </w:pPr>
      <w:r>
        <w:rPr>
          <w:rFonts w:hint="eastAsia"/>
        </w:rPr>
        <w:t>（二）界面</w:t>
      </w:r>
    </w:p>
    <w:p w:rsidR="004A1DF5" w:rsidRDefault="0004090F">
      <w:pPr>
        <w:jc w:val="center"/>
      </w:pPr>
      <w:r>
        <w:rPr>
          <w:rFonts w:hint="eastAsia"/>
          <w:noProof/>
        </w:rPr>
        <w:drawing>
          <wp:inline distT="0" distB="0" distL="0" distR="0">
            <wp:extent cx="5276850" cy="3600450"/>
            <wp:effectExtent l="1905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547" cstate="print"/>
                    <a:srcRect/>
                    <a:stretch>
                      <a:fillRect/>
                    </a:stretch>
                  </pic:blipFill>
                  <pic:spPr bwMode="auto">
                    <a:xfrm>
                      <a:off x="0" y="0"/>
                      <a:ext cx="5276850" cy="3600450"/>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图4.7</w:t>
      </w:r>
    </w:p>
    <w:p w:rsidR="004A1DF5" w:rsidRDefault="004A1DF5">
      <w:pPr>
        <w:pStyle w:val="6"/>
        <w:spacing w:line="360" w:lineRule="auto"/>
      </w:pPr>
      <w:r>
        <w:rPr>
          <w:rFonts w:hint="eastAsia"/>
        </w:rPr>
        <w:t>（三）操作要点</w:t>
      </w:r>
    </w:p>
    <w:p w:rsidR="004A1DF5" w:rsidRDefault="004A1DF5">
      <w:pPr>
        <w:numPr>
          <w:ilvl w:val="0"/>
          <w:numId w:val="172"/>
        </w:numPr>
      </w:pPr>
      <w:r>
        <w:rPr>
          <w:rFonts w:hint="eastAsia"/>
        </w:rPr>
        <w:t>待处理交易列表里面查询条件，如果不输入任何字段，则系统默认显示当前</w:t>
      </w:r>
      <w:r>
        <w:rPr>
          <w:rFonts w:hint="eastAsia"/>
        </w:rPr>
        <w:lastRenderedPageBreak/>
        <w:t>柜员经办的全部已复核记录；</w:t>
      </w:r>
    </w:p>
    <w:p w:rsidR="004A1DF5" w:rsidRDefault="004A1DF5">
      <w:pPr>
        <w:numPr>
          <w:ilvl w:val="0"/>
          <w:numId w:val="172"/>
        </w:numPr>
      </w:pPr>
      <w:r>
        <w:rPr>
          <w:rFonts w:hint="eastAsia"/>
        </w:rPr>
        <w:t>套冲账可以对冲账交易进行冲账，标记为“补账”；</w:t>
      </w:r>
    </w:p>
    <w:p w:rsidR="004A1DF5" w:rsidRDefault="004A1DF5">
      <w:pPr>
        <w:numPr>
          <w:ilvl w:val="0"/>
          <w:numId w:val="172"/>
        </w:numPr>
      </w:pPr>
      <w:r>
        <w:rPr>
          <w:rFonts w:hint="eastAsia"/>
        </w:rPr>
        <w:t>套冲账经办后，原交易状态改变为“冲账待复核（原）”，同时生成新的冲账交易“冲账待复核（新）”。</w:t>
      </w:r>
    </w:p>
    <w:p w:rsidR="004A1DF5" w:rsidRDefault="004A1DF5">
      <w:pPr>
        <w:pStyle w:val="6"/>
        <w:spacing w:line="360" w:lineRule="auto"/>
      </w:pPr>
      <w:r>
        <w:rPr>
          <w:rFonts w:hint="eastAsia"/>
        </w:rPr>
        <w:t>（四）操作步骤</w:t>
      </w:r>
    </w:p>
    <w:p w:rsidR="004A1DF5" w:rsidRDefault="004A1DF5">
      <w:pPr>
        <w:numPr>
          <w:ilvl w:val="0"/>
          <w:numId w:val="173"/>
        </w:numPr>
      </w:pPr>
      <w:r>
        <w:rPr>
          <w:rFonts w:hint="eastAsia"/>
        </w:rPr>
        <w:t>用户选择系统导航－核算业务－通用记账－通用记账套冲账经办，或者输入业务代码</w:t>
      </w:r>
      <w:r>
        <w:rPr>
          <w:rFonts w:hint="eastAsia"/>
        </w:rPr>
        <w:t>7115</w:t>
      </w:r>
      <w:r>
        <w:rPr>
          <w:rFonts w:hint="eastAsia"/>
        </w:rPr>
        <w:t>，进入通用记账套冲账经办界面；</w:t>
      </w:r>
    </w:p>
    <w:p w:rsidR="004A1DF5" w:rsidRDefault="004A1DF5">
      <w:pPr>
        <w:numPr>
          <w:ilvl w:val="0"/>
          <w:numId w:val="173"/>
        </w:numPr>
      </w:pPr>
      <w:r>
        <w:rPr>
          <w:rFonts w:hint="eastAsia"/>
        </w:rPr>
        <w:t>输入查询条件，选择“查询”按钮，系统显示符合条件的记录；</w:t>
      </w:r>
    </w:p>
    <w:p w:rsidR="004A1DF5" w:rsidRDefault="004A1DF5">
      <w:pPr>
        <w:numPr>
          <w:ilvl w:val="0"/>
          <w:numId w:val="173"/>
        </w:numPr>
        <w:rPr>
          <w:rFonts w:ascii="宋体" w:hAnsi="宋体"/>
        </w:rPr>
      </w:pPr>
      <w:r>
        <w:rPr>
          <w:rFonts w:hint="eastAsia"/>
        </w:rPr>
        <w:t>选中一条记录，选择“冲账</w:t>
      </w:r>
      <w:r>
        <w:rPr>
          <w:rFonts w:hint="eastAsia"/>
        </w:rPr>
        <w:t>10</w:t>
      </w:r>
      <w:r>
        <w:rPr>
          <w:rFonts w:hint="eastAsia"/>
        </w:rPr>
        <w:t>”按钮，系统进入冲账交</w:t>
      </w:r>
      <w:r>
        <w:rPr>
          <w:rFonts w:ascii="宋体" w:hAnsi="宋体" w:hint="eastAsia"/>
        </w:rPr>
        <w:t>易显示界面，如图4.7，显示选中交易套冲账后生成的交易；</w:t>
      </w:r>
    </w:p>
    <w:p w:rsidR="004A1DF5" w:rsidRDefault="004A1DF5">
      <w:pPr>
        <w:numPr>
          <w:ilvl w:val="0"/>
          <w:numId w:val="173"/>
        </w:numPr>
      </w:pPr>
      <w:r>
        <w:rPr>
          <w:rFonts w:hint="eastAsia"/>
        </w:rPr>
        <w:t>柜员审核无误后，选择“提交</w:t>
      </w:r>
      <w:r>
        <w:rPr>
          <w:rFonts w:hint="eastAsia"/>
        </w:rPr>
        <w:t>11</w:t>
      </w:r>
      <w:r>
        <w:rPr>
          <w:rFonts w:hint="eastAsia"/>
        </w:rPr>
        <w:t>”按钮，该记录冲账经办成功，系统提示“经办成功，请换人复核！生成新的业务流水号：</w:t>
      </w:r>
      <w:r>
        <w:rPr>
          <w:rFonts w:hint="eastAsia"/>
        </w:rPr>
        <w:t>XXXX</w:t>
      </w:r>
      <w:r>
        <w:rPr>
          <w:rFonts w:hint="eastAsia"/>
        </w:rPr>
        <w:t>”。</w:t>
      </w:r>
    </w:p>
    <w:p w:rsidR="004A1DF5" w:rsidRDefault="004A1DF5">
      <w:pPr>
        <w:pStyle w:val="5"/>
      </w:pPr>
      <w:r>
        <w:rPr>
          <w:rFonts w:hint="eastAsia"/>
        </w:rPr>
        <w:t>五、通用记账套冲账复核（业务代码</w:t>
      </w:r>
      <w:r>
        <w:rPr>
          <w:rFonts w:hint="eastAsia"/>
        </w:rPr>
        <w:t>7116</w:t>
      </w:r>
      <w:r>
        <w:rPr>
          <w:rFonts w:hint="eastAsia"/>
        </w:rPr>
        <w:t>）</w:t>
      </w:r>
    </w:p>
    <w:p w:rsidR="004A1DF5" w:rsidRDefault="004A1DF5">
      <w:pPr>
        <w:pStyle w:val="6"/>
        <w:spacing w:line="360" w:lineRule="auto"/>
      </w:pPr>
      <w:r>
        <w:rPr>
          <w:rFonts w:hint="eastAsia"/>
        </w:rPr>
        <w:t>（一）功能介绍</w:t>
      </w:r>
    </w:p>
    <w:p w:rsidR="004A1DF5" w:rsidRDefault="004A1DF5">
      <w:r>
        <w:rPr>
          <w:rFonts w:hint="eastAsia"/>
        </w:rPr>
        <w:t>通过该功能实现对通用记账套冲账经办功能中生成的数据进行复核。</w:t>
      </w:r>
    </w:p>
    <w:p w:rsidR="004A1DF5" w:rsidRDefault="004A1DF5">
      <w:pPr>
        <w:pStyle w:val="6"/>
        <w:spacing w:line="360" w:lineRule="auto"/>
      </w:pPr>
      <w:r>
        <w:rPr>
          <w:rFonts w:hint="eastAsia"/>
        </w:rPr>
        <w:lastRenderedPageBreak/>
        <w:t>（二）界面</w:t>
      </w:r>
    </w:p>
    <w:p w:rsidR="004A1DF5" w:rsidRDefault="0004090F">
      <w:pPr>
        <w:jc w:val="center"/>
      </w:pPr>
      <w:r>
        <w:rPr>
          <w:rFonts w:hint="eastAsia"/>
          <w:noProof/>
        </w:rPr>
        <w:drawing>
          <wp:inline distT="0" distB="0" distL="0" distR="0">
            <wp:extent cx="5267325" cy="3571875"/>
            <wp:effectExtent l="19050" t="0" r="952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548" cstate="print"/>
                    <a:srcRect/>
                    <a:stretch>
                      <a:fillRect/>
                    </a:stretch>
                  </pic:blipFill>
                  <pic:spPr bwMode="auto">
                    <a:xfrm>
                      <a:off x="0" y="0"/>
                      <a:ext cx="5267325" cy="35718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4.8</w:t>
      </w:r>
    </w:p>
    <w:p w:rsidR="004A1DF5" w:rsidRDefault="004A1DF5">
      <w:pPr>
        <w:pStyle w:val="6"/>
        <w:spacing w:line="360" w:lineRule="auto"/>
      </w:pPr>
      <w:r>
        <w:rPr>
          <w:rFonts w:hint="eastAsia"/>
        </w:rPr>
        <w:t>（三）操作要点</w:t>
      </w:r>
    </w:p>
    <w:p w:rsidR="004A1DF5" w:rsidRDefault="004A1DF5">
      <w:pPr>
        <w:numPr>
          <w:ilvl w:val="1"/>
          <w:numId w:val="172"/>
        </w:numPr>
      </w:pPr>
      <w:r>
        <w:rPr>
          <w:rFonts w:hint="eastAsia"/>
        </w:rPr>
        <w:t>在待复核交易列表中选中记录，选择“原交易记录”选项卡（如图</w:t>
      </w:r>
      <w:r>
        <w:rPr>
          <w:rFonts w:hint="eastAsia"/>
        </w:rPr>
        <w:t>4.8</w:t>
      </w:r>
      <w:r>
        <w:rPr>
          <w:rFonts w:hint="eastAsia"/>
        </w:rPr>
        <w:t>），可以查看冲账交易的原交易信息；</w:t>
      </w:r>
    </w:p>
    <w:p w:rsidR="004A1DF5" w:rsidRDefault="004A1DF5">
      <w:pPr>
        <w:numPr>
          <w:ilvl w:val="1"/>
          <w:numId w:val="172"/>
        </w:numPr>
      </w:pPr>
      <w:r>
        <w:rPr>
          <w:rFonts w:hint="eastAsia"/>
        </w:rPr>
        <w:t>待复核交易列表界面，经办用户号和待复核业务流水号必须输入一个，不能两者同时为空；</w:t>
      </w:r>
    </w:p>
    <w:p w:rsidR="004A1DF5" w:rsidRDefault="004A1DF5">
      <w:pPr>
        <w:numPr>
          <w:ilvl w:val="1"/>
          <w:numId w:val="172"/>
        </w:numPr>
      </w:pPr>
      <w:r>
        <w:rPr>
          <w:rFonts w:hint="eastAsia"/>
        </w:rPr>
        <w:t>套冲账复核不需要录入任何数据，选择“复核</w:t>
      </w:r>
      <w:r>
        <w:rPr>
          <w:rFonts w:hint="eastAsia"/>
        </w:rPr>
        <w:t>10</w:t>
      </w:r>
      <w:r>
        <w:rPr>
          <w:rFonts w:hint="eastAsia"/>
        </w:rPr>
        <w:t>”按钮后，将提示授权，因此，复核人员应对照原交易信息，严格审核冲账交易的合法性和合理性；</w:t>
      </w:r>
    </w:p>
    <w:p w:rsidR="004A1DF5" w:rsidRDefault="004A1DF5">
      <w:pPr>
        <w:numPr>
          <w:ilvl w:val="1"/>
          <w:numId w:val="172"/>
        </w:numPr>
      </w:pPr>
      <w:r>
        <w:rPr>
          <w:rFonts w:hint="eastAsia"/>
        </w:rPr>
        <w:t>套冲账复核后，原交易状态变为“冲账已复核”，同时新生成的冲账交易状态变为“已复核”。原交易不能够再次进行冲账。</w:t>
      </w:r>
    </w:p>
    <w:p w:rsidR="004A1DF5" w:rsidRDefault="004A1DF5">
      <w:pPr>
        <w:pStyle w:val="6"/>
        <w:spacing w:line="360" w:lineRule="auto"/>
      </w:pPr>
      <w:r>
        <w:rPr>
          <w:rFonts w:hint="eastAsia"/>
        </w:rPr>
        <w:t>（四）操作步骤</w:t>
      </w:r>
    </w:p>
    <w:p w:rsidR="004A1DF5" w:rsidRDefault="004A1DF5">
      <w:pPr>
        <w:numPr>
          <w:ilvl w:val="0"/>
          <w:numId w:val="174"/>
        </w:numPr>
      </w:pPr>
      <w:r>
        <w:rPr>
          <w:rFonts w:hint="eastAsia"/>
        </w:rPr>
        <w:t>用户选择系统导航－核算业务－通用记账－通用记账套冲账复核，或者输入业务代码</w:t>
      </w:r>
      <w:r>
        <w:rPr>
          <w:rFonts w:hint="eastAsia"/>
        </w:rPr>
        <w:t>7116</w:t>
      </w:r>
      <w:r>
        <w:rPr>
          <w:rFonts w:hint="eastAsia"/>
        </w:rPr>
        <w:t>，进入通用记账套冲账复核界面；</w:t>
      </w:r>
    </w:p>
    <w:p w:rsidR="004A1DF5" w:rsidRDefault="004A1DF5">
      <w:pPr>
        <w:numPr>
          <w:ilvl w:val="0"/>
          <w:numId w:val="174"/>
        </w:numPr>
      </w:pPr>
      <w:r>
        <w:rPr>
          <w:rFonts w:hint="eastAsia"/>
        </w:rPr>
        <w:lastRenderedPageBreak/>
        <w:t>输入查询条件，选择“查询”按钮，系统显示符合条件的记录；</w:t>
      </w:r>
    </w:p>
    <w:p w:rsidR="004A1DF5" w:rsidRDefault="004A1DF5">
      <w:pPr>
        <w:numPr>
          <w:ilvl w:val="0"/>
          <w:numId w:val="174"/>
        </w:numPr>
      </w:pPr>
      <w:r>
        <w:rPr>
          <w:rFonts w:hint="eastAsia"/>
        </w:rPr>
        <w:t>选中一条记录：</w:t>
      </w:r>
    </w:p>
    <w:p w:rsidR="004A1DF5" w:rsidRDefault="004A1DF5">
      <w:pPr>
        <w:numPr>
          <w:ilvl w:val="0"/>
          <w:numId w:val="175"/>
        </w:numPr>
      </w:pPr>
      <w:r>
        <w:rPr>
          <w:rFonts w:hint="eastAsia"/>
        </w:rPr>
        <w:t>复核人员审核无误后，</w:t>
      </w:r>
    </w:p>
    <w:p w:rsidR="004A1DF5" w:rsidRDefault="004A1DF5">
      <w:pPr>
        <w:numPr>
          <w:ilvl w:val="1"/>
          <w:numId w:val="175"/>
        </w:numPr>
      </w:pPr>
      <w:r>
        <w:rPr>
          <w:rFonts w:hint="eastAsia"/>
        </w:rPr>
        <w:t>选择“复核</w:t>
      </w:r>
      <w:r>
        <w:rPr>
          <w:rFonts w:hint="eastAsia"/>
        </w:rPr>
        <w:t>10</w:t>
      </w:r>
      <w:r>
        <w:rPr>
          <w:rFonts w:hint="eastAsia"/>
        </w:rPr>
        <w:t>”按钮，复核成功，系统提示进行同步授权；</w:t>
      </w:r>
    </w:p>
    <w:p w:rsidR="004A1DF5" w:rsidRDefault="004A1DF5">
      <w:pPr>
        <w:numPr>
          <w:ilvl w:val="1"/>
          <w:numId w:val="175"/>
        </w:numPr>
      </w:pPr>
      <w:r>
        <w:rPr>
          <w:rFonts w:hint="eastAsia"/>
        </w:rPr>
        <w:t>授权人员审核无误后进行按钮，该记录冲账成功。</w:t>
      </w:r>
    </w:p>
    <w:p w:rsidR="004A1DF5" w:rsidRDefault="004A1DF5">
      <w:pPr>
        <w:numPr>
          <w:ilvl w:val="0"/>
          <w:numId w:val="175"/>
        </w:numPr>
      </w:pPr>
      <w:r>
        <w:rPr>
          <w:rFonts w:hint="eastAsia"/>
        </w:rPr>
        <w:t>复核人员如果发现该记录不能冲账</w:t>
      </w:r>
    </w:p>
    <w:p w:rsidR="004A1DF5" w:rsidRDefault="004A1DF5">
      <w:pPr>
        <w:numPr>
          <w:ilvl w:val="1"/>
          <w:numId w:val="175"/>
        </w:numPr>
      </w:pPr>
      <w:r>
        <w:rPr>
          <w:rFonts w:hint="eastAsia"/>
        </w:rPr>
        <w:t>选择“退回经办</w:t>
      </w:r>
      <w:r>
        <w:rPr>
          <w:rFonts w:hint="eastAsia"/>
        </w:rPr>
        <w:t>11</w:t>
      </w:r>
      <w:r>
        <w:rPr>
          <w:rFonts w:hint="eastAsia"/>
        </w:rPr>
        <w:t>”按钮，系统提示“注意：是否要将该套交易冲账记录退回经办</w:t>
      </w:r>
      <w:r>
        <w:rPr>
          <w:rFonts w:hint="eastAsia"/>
        </w:rPr>
        <w:t>?</w:t>
      </w:r>
      <w:r>
        <w:rPr>
          <w:rFonts w:hint="eastAsia"/>
        </w:rPr>
        <w:t>”</w:t>
      </w:r>
    </w:p>
    <w:p w:rsidR="004A1DF5" w:rsidRDefault="004A1DF5">
      <w:pPr>
        <w:numPr>
          <w:ilvl w:val="1"/>
          <w:numId w:val="175"/>
        </w:numPr>
      </w:pPr>
      <w:r>
        <w:rPr>
          <w:rFonts w:hint="eastAsia"/>
        </w:rPr>
        <w:t>选择“</w:t>
      </w:r>
      <w:r>
        <w:rPr>
          <w:rFonts w:hint="eastAsia"/>
        </w:rPr>
        <w:t>YES</w:t>
      </w:r>
      <w:r>
        <w:rPr>
          <w:rFonts w:hint="eastAsia"/>
        </w:rPr>
        <w:t>”，记录退回经办，系统提示“成功，数据已提交主机”。</w:t>
      </w:r>
    </w:p>
    <w:p w:rsidR="004A1DF5" w:rsidRDefault="004A1DF5">
      <w:pPr>
        <w:numPr>
          <w:ilvl w:val="0"/>
          <w:numId w:val="174"/>
        </w:numPr>
      </w:pPr>
      <w:r>
        <w:rPr>
          <w:rFonts w:hint="eastAsia"/>
        </w:rPr>
        <w:t>按需打印通用记账交易清单；</w:t>
      </w:r>
    </w:p>
    <w:p w:rsidR="004A1DF5" w:rsidRDefault="004A1DF5">
      <w:pPr>
        <w:numPr>
          <w:ilvl w:val="0"/>
          <w:numId w:val="174"/>
        </w:numPr>
      </w:pPr>
      <w:r>
        <w:rPr>
          <w:rFonts w:hint="eastAsia"/>
        </w:rPr>
        <w:t>批量打印冲账业务的收付款回单。</w:t>
      </w:r>
    </w:p>
    <w:p w:rsidR="004A1DF5" w:rsidRDefault="004A1DF5"/>
    <w:p w:rsidR="004A1DF5" w:rsidRDefault="004A1DF5">
      <w:pPr>
        <w:pStyle w:val="5"/>
      </w:pPr>
      <w:r>
        <w:rPr>
          <w:rFonts w:hint="eastAsia"/>
        </w:rPr>
        <w:t>六、通用记账套冲账经办修改（业务代码</w:t>
      </w:r>
      <w:r>
        <w:rPr>
          <w:rFonts w:hint="eastAsia"/>
        </w:rPr>
        <w:t>7111</w:t>
      </w:r>
      <w:r>
        <w:rPr>
          <w:rFonts w:hint="eastAsia"/>
        </w:rPr>
        <w:t>）</w:t>
      </w:r>
    </w:p>
    <w:p w:rsidR="004A1DF5" w:rsidRDefault="004A1DF5">
      <w:pPr>
        <w:pStyle w:val="6"/>
        <w:spacing w:line="360" w:lineRule="auto"/>
      </w:pPr>
      <w:r>
        <w:rPr>
          <w:rFonts w:hint="eastAsia"/>
        </w:rPr>
        <w:t>（一）功能介绍</w:t>
      </w:r>
    </w:p>
    <w:p w:rsidR="004A1DF5" w:rsidRDefault="004A1DF5">
      <w:r>
        <w:rPr>
          <w:rFonts w:hint="eastAsia"/>
        </w:rPr>
        <w:t>通过该功能实现对套冲账复核人员退回的记录进行重新提交或者撤销。</w:t>
      </w:r>
    </w:p>
    <w:p w:rsidR="004A1DF5" w:rsidRDefault="004A1DF5">
      <w:pPr>
        <w:pStyle w:val="6"/>
        <w:spacing w:line="360" w:lineRule="auto"/>
      </w:pPr>
      <w:r>
        <w:rPr>
          <w:rFonts w:hint="eastAsia"/>
        </w:rPr>
        <w:t>（二）操作要点</w:t>
      </w:r>
    </w:p>
    <w:p w:rsidR="004A1DF5" w:rsidRDefault="004A1DF5">
      <w:pPr>
        <w:numPr>
          <w:ilvl w:val="0"/>
          <w:numId w:val="191"/>
        </w:numPr>
      </w:pPr>
      <w:r>
        <w:rPr>
          <w:rFonts w:hint="eastAsia"/>
        </w:rPr>
        <w:t>套冲账退回经办界面只能进行重新提交和撤销，不能对退回交易进行修改。</w:t>
      </w:r>
    </w:p>
    <w:p w:rsidR="004A1DF5" w:rsidRDefault="004A1DF5">
      <w:pPr>
        <w:numPr>
          <w:ilvl w:val="0"/>
          <w:numId w:val="191"/>
        </w:numPr>
      </w:pPr>
      <w:r>
        <w:rPr>
          <w:rFonts w:hint="eastAsia"/>
        </w:rPr>
        <w:t>不输入查询条件，系统默认为当前柜员所有被复核人员退回的记录。</w:t>
      </w:r>
    </w:p>
    <w:p w:rsidR="004A1DF5" w:rsidRDefault="004A1DF5">
      <w:pPr>
        <w:pStyle w:val="6"/>
        <w:spacing w:line="360" w:lineRule="auto"/>
      </w:pPr>
      <w:r>
        <w:rPr>
          <w:rFonts w:hint="eastAsia"/>
        </w:rPr>
        <w:t>（三）操作步骤</w:t>
      </w:r>
    </w:p>
    <w:p w:rsidR="004A1DF5" w:rsidRDefault="004A1DF5">
      <w:pPr>
        <w:numPr>
          <w:ilvl w:val="0"/>
          <w:numId w:val="176"/>
        </w:numPr>
      </w:pPr>
      <w:r>
        <w:rPr>
          <w:rFonts w:hint="eastAsia"/>
        </w:rPr>
        <w:t>用户选择系统导航－核算业务－通用记账－通用记账套冲账经办修改，或者输入业务代码</w:t>
      </w:r>
      <w:r>
        <w:rPr>
          <w:rFonts w:hint="eastAsia"/>
        </w:rPr>
        <w:t>7111</w:t>
      </w:r>
      <w:r>
        <w:rPr>
          <w:rFonts w:hint="eastAsia"/>
        </w:rPr>
        <w:t>，进入通用记账套冲账经办修改界面；</w:t>
      </w:r>
    </w:p>
    <w:p w:rsidR="004A1DF5" w:rsidRDefault="004A1DF5">
      <w:pPr>
        <w:numPr>
          <w:ilvl w:val="0"/>
          <w:numId w:val="176"/>
        </w:numPr>
      </w:pPr>
      <w:r>
        <w:rPr>
          <w:rFonts w:hint="eastAsia"/>
        </w:rPr>
        <w:t>输入查询条件，选择“查询”按钮，系统显示符合条件的记录；</w:t>
      </w:r>
    </w:p>
    <w:p w:rsidR="004A1DF5" w:rsidRDefault="004A1DF5">
      <w:pPr>
        <w:numPr>
          <w:ilvl w:val="0"/>
          <w:numId w:val="176"/>
        </w:numPr>
      </w:pPr>
      <w:r>
        <w:rPr>
          <w:rFonts w:hint="eastAsia"/>
        </w:rPr>
        <w:t>选中一条记录：</w:t>
      </w:r>
    </w:p>
    <w:p w:rsidR="004A1DF5" w:rsidRDefault="004A1DF5">
      <w:pPr>
        <w:numPr>
          <w:ilvl w:val="1"/>
          <w:numId w:val="176"/>
        </w:numPr>
      </w:pPr>
      <w:r>
        <w:rPr>
          <w:rFonts w:hint="eastAsia"/>
        </w:rPr>
        <w:t>选择“撤销</w:t>
      </w:r>
      <w:r>
        <w:rPr>
          <w:rFonts w:hint="eastAsia"/>
        </w:rPr>
        <w:t>11</w:t>
      </w:r>
      <w:r>
        <w:rPr>
          <w:rFonts w:hint="eastAsia"/>
        </w:rPr>
        <w:t>”按钮，系统提示“请确认：是否要撤销</w:t>
      </w:r>
      <w:r>
        <w:rPr>
          <w:rFonts w:hint="eastAsia"/>
        </w:rPr>
        <w:t xml:space="preserve"> XXXX</w:t>
      </w:r>
      <w:r>
        <w:rPr>
          <w:rFonts w:hint="eastAsia"/>
        </w:rPr>
        <w:t>该套冲账交易记录</w:t>
      </w:r>
      <w:r>
        <w:rPr>
          <w:rFonts w:hint="eastAsia"/>
        </w:rPr>
        <w:t xml:space="preserve"> ?</w:t>
      </w:r>
      <w:r>
        <w:rPr>
          <w:rFonts w:hint="eastAsia"/>
        </w:rPr>
        <w:t>”。选择“</w:t>
      </w:r>
      <w:r>
        <w:rPr>
          <w:rFonts w:hint="eastAsia"/>
        </w:rPr>
        <w:t>YES</w:t>
      </w:r>
      <w:r>
        <w:rPr>
          <w:rFonts w:hint="eastAsia"/>
        </w:rPr>
        <w:t>”，该记录撤销，原交易状态恢复为“已复核”；</w:t>
      </w:r>
    </w:p>
    <w:p w:rsidR="004A1DF5" w:rsidRDefault="004A1DF5">
      <w:pPr>
        <w:numPr>
          <w:ilvl w:val="1"/>
          <w:numId w:val="176"/>
        </w:numPr>
      </w:pPr>
      <w:r>
        <w:rPr>
          <w:rFonts w:hint="eastAsia"/>
        </w:rPr>
        <w:t>选择“重提交</w:t>
      </w:r>
      <w:r>
        <w:rPr>
          <w:rFonts w:hint="eastAsia"/>
        </w:rPr>
        <w:t>10</w:t>
      </w:r>
      <w:r>
        <w:rPr>
          <w:rFonts w:hint="eastAsia"/>
        </w:rPr>
        <w:t>”按钮，该记录重新提交。</w:t>
      </w:r>
    </w:p>
    <w:p w:rsidR="004A1DF5" w:rsidRDefault="004A1DF5">
      <w:pPr>
        <w:pStyle w:val="5"/>
      </w:pPr>
      <w:r>
        <w:rPr>
          <w:rFonts w:hint="eastAsia"/>
        </w:rPr>
        <w:lastRenderedPageBreak/>
        <w:t>七、通用记账综合查询（业务代码</w:t>
      </w:r>
      <w:r>
        <w:rPr>
          <w:rFonts w:hint="eastAsia"/>
        </w:rPr>
        <w:t>7108</w:t>
      </w:r>
      <w:r>
        <w:rPr>
          <w:rFonts w:hint="eastAsia"/>
        </w:rPr>
        <w:t>）</w:t>
      </w:r>
    </w:p>
    <w:p w:rsidR="004A1DF5" w:rsidRDefault="004A1DF5">
      <w:pPr>
        <w:pStyle w:val="6"/>
        <w:spacing w:line="360" w:lineRule="auto"/>
      </w:pPr>
      <w:r>
        <w:rPr>
          <w:rFonts w:hint="eastAsia"/>
        </w:rPr>
        <w:t>（一）功能介绍</w:t>
      </w:r>
    </w:p>
    <w:p w:rsidR="004A1DF5" w:rsidRDefault="004A1DF5">
      <w:pPr>
        <w:pStyle w:val="21"/>
        <w:ind w:firstLineChars="200" w:firstLine="480"/>
      </w:pPr>
      <w:r>
        <w:rPr>
          <w:rFonts w:hint="eastAsia"/>
        </w:rPr>
        <w:t>通过该功能实现对通用记账交易的查询，同时实现补打通用记账交易清单，以及生成未生成的通用记账交易清单。</w:t>
      </w:r>
    </w:p>
    <w:p w:rsidR="004A1DF5" w:rsidRDefault="004A1DF5">
      <w:pPr>
        <w:pStyle w:val="6"/>
        <w:spacing w:line="360" w:lineRule="auto"/>
      </w:pPr>
      <w:r>
        <w:rPr>
          <w:rFonts w:hint="eastAsia"/>
        </w:rPr>
        <w:t>（二）操作要点</w:t>
      </w:r>
    </w:p>
    <w:p w:rsidR="004A1DF5" w:rsidRDefault="004A1DF5">
      <w:pPr>
        <w:pStyle w:val="32"/>
        <w:numPr>
          <w:ilvl w:val="0"/>
          <w:numId w:val="177"/>
        </w:numPr>
        <w:spacing w:line="360" w:lineRule="auto"/>
        <w:rPr>
          <w:sz w:val="24"/>
        </w:rPr>
      </w:pPr>
      <w:r>
        <w:rPr>
          <w:rFonts w:hint="eastAsia"/>
          <w:sz w:val="24"/>
        </w:rPr>
        <w:t>选中当天交易选项卡，查询条件默认为当前柜员的当天交易。</w:t>
      </w:r>
    </w:p>
    <w:p w:rsidR="004A1DF5" w:rsidRDefault="004A1DF5">
      <w:pPr>
        <w:pStyle w:val="32"/>
        <w:numPr>
          <w:ilvl w:val="0"/>
          <w:numId w:val="177"/>
        </w:numPr>
        <w:spacing w:line="360" w:lineRule="auto"/>
        <w:rPr>
          <w:sz w:val="24"/>
        </w:rPr>
      </w:pPr>
      <w:r>
        <w:rPr>
          <w:rFonts w:hint="eastAsia"/>
          <w:sz w:val="24"/>
        </w:rPr>
        <w:t>选中历史交易选项卡，查询条件默认为当前柜员的输入时间段内的交易。</w:t>
      </w:r>
    </w:p>
    <w:p w:rsidR="004A1DF5" w:rsidRDefault="004A1DF5">
      <w:pPr>
        <w:pStyle w:val="32"/>
        <w:numPr>
          <w:ilvl w:val="0"/>
          <w:numId w:val="177"/>
        </w:numPr>
        <w:spacing w:line="360" w:lineRule="auto"/>
        <w:rPr>
          <w:sz w:val="24"/>
        </w:rPr>
      </w:pPr>
      <w:r>
        <w:rPr>
          <w:rFonts w:hint="eastAsia"/>
          <w:sz w:val="24"/>
        </w:rPr>
        <w:t>已经生成交易清单的交易不能通过“清单生成</w:t>
      </w:r>
      <w:r>
        <w:rPr>
          <w:rFonts w:hint="eastAsia"/>
          <w:sz w:val="24"/>
        </w:rPr>
        <w:t>13</w:t>
      </w:r>
      <w:r>
        <w:rPr>
          <w:rFonts w:hint="eastAsia"/>
          <w:sz w:val="24"/>
        </w:rPr>
        <w:t>”按钮重新生成通用记账交易清单。</w:t>
      </w:r>
    </w:p>
    <w:p w:rsidR="004A1DF5" w:rsidRDefault="004A1DF5">
      <w:pPr>
        <w:pStyle w:val="32"/>
        <w:numPr>
          <w:ilvl w:val="0"/>
          <w:numId w:val="177"/>
        </w:numPr>
        <w:spacing w:line="360" w:lineRule="auto"/>
        <w:rPr>
          <w:sz w:val="24"/>
        </w:rPr>
      </w:pPr>
      <w:r>
        <w:rPr>
          <w:rFonts w:hint="eastAsia"/>
          <w:sz w:val="24"/>
        </w:rPr>
        <w:t>“清单补打</w:t>
      </w:r>
      <w:r>
        <w:rPr>
          <w:rFonts w:hint="eastAsia"/>
          <w:sz w:val="24"/>
        </w:rPr>
        <w:t>12</w:t>
      </w:r>
      <w:r>
        <w:rPr>
          <w:rFonts w:hint="eastAsia"/>
          <w:sz w:val="24"/>
        </w:rPr>
        <w:t>”按钮只能对已复核和冲账已复核交易的已生成的通用记账交易清单进行补打。</w:t>
      </w:r>
    </w:p>
    <w:p w:rsidR="004A1DF5" w:rsidRDefault="004A1DF5">
      <w:pPr>
        <w:pStyle w:val="6"/>
        <w:spacing w:line="360" w:lineRule="auto"/>
      </w:pPr>
      <w:r>
        <w:rPr>
          <w:rFonts w:hint="eastAsia"/>
        </w:rPr>
        <w:t>（三）操作步骤</w:t>
      </w:r>
    </w:p>
    <w:p w:rsidR="004A1DF5" w:rsidRDefault="004A1DF5">
      <w:pPr>
        <w:pStyle w:val="32"/>
        <w:numPr>
          <w:ilvl w:val="0"/>
          <w:numId w:val="178"/>
        </w:numPr>
        <w:spacing w:line="360" w:lineRule="auto"/>
        <w:rPr>
          <w:sz w:val="24"/>
        </w:rPr>
      </w:pPr>
      <w:r>
        <w:rPr>
          <w:rFonts w:hint="eastAsia"/>
          <w:sz w:val="24"/>
        </w:rPr>
        <w:t>用户选择系统导航－核算业务－通用记账－通用记账综合查询，或者输入业务代码</w:t>
      </w:r>
      <w:r>
        <w:rPr>
          <w:rFonts w:hint="eastAsia"/>
          <w:sz w:val="24"/>
        </w:rPr>
        <w:t>7108</w:t>
      </w:r>
      <w:r>
        <w:rPr>
          <w:rFonts w:hint="eastAsia"/>
          <w:sz w:val="24"/>
        </w:rPr>
        <w:t>，进入通用记账综合查询界面；</w:t>
      </w:r>
    </w:p>
    <w:p w:rsidR="004A1DF5" w:rsidRDefault="004A1DF5">
      <w:pPr>
        <w:pStyle w:val="32"/>
        <w:numPr>
          <w:ilvl w:val="0"/>
          <w:numId w:val="178"/>
        </w:numPr>
        <w:spacing w:line="360" w:lineRule="auto"/>
        <w:rPr>
          <w:sz w:val="24"/>
        </w:rPr>
      </w:pPr>
      <w:r>
        <w:rPr>
          <w:rFonts w:hint="eastAsia"/>
          <w:sz w:val="24"/>
        </w:rPr>
        <w:t>输入查询条件，选择“查询</w:t>
      </w:r>
      <w:r>
        <w:rPr>
          <w:rFonts w:hint="eastAsia"/>
          <w:sz w:val="24"/>
        </w:rPr>
        <w:t>5</w:t>
      </w:r>
      <w:r>
        <w:rPr>
          <w:rFonts w:hint="eastAsia"/>
          <w:sz w:val="24"/>
        </w:rPr>
        <w:t>”按钮，显示符合条件的记录：</w:t>
      </w:r>
    </w:p>
    <w:p w:rsidR="004A1DF5" w:rsidRDefault="004A1DF5" w:rsidP="00C85378">
      <w:pPr>
        <w:pStyle w:val="32"/>
        <w:numPr>
          <w:ilvl w:val="0"/>
          <w:numId w:val="179"/>
        </w:numPr>
        <w:tabs>
          <w:tab w:val="clear" w:pos="840"/>
          <w:tab w:val="clear" w:pos="9765"/>
          <w:tab w:val="num" w:pos="1260"/>
        </w:tabs>
        <w:spacing w:line="360" w:lineRule="auto"/>
        <w:ind w:left="1260" w:hanging="360"/>
        <w:rPr>
          <w:sz w:val="24"/>
        </w:rPr>
      </w:pPr>
      <w:r>
        <w:rPr>
          <w:rFonts w:hint="eastAsia"/>
          <w:sz w:val="24"/>
        </w:rPr>
        <w:t>选择“导出</w:t>
      </w:r>
      <w:r>
        <w:rPr>
          <w:rFonts w:hint="eastAsia"/>
          <w:sz w:val="24"/>
        </w:rPr>
        <w:t>EXCEL11</w:t>
      </w:r>
      <w:r>
        <w:rPr>
          <w:rFonts w:hint="eastAsia"/>
          <w:sz w:val="24"/>
        </w:rPr>
        <w:t>”按钮，可将查询记录导出到</w:t>
      </w:r>
      <w:r>
        <w:rPr>
          <w:rFonts w:hint="eastAsia"/>
          <w:sz w:val="24"/>
        </w:rPr>
        <w:t>EXCEL</w:t>
      </w:r>
      <w:r>
        <w:rPr>
          <w:rFonts w:hint="eastAsia"/>
          <w:sz w:val="24"/>
        </w:rPr>
        <w:t>中；</w:t>
      </w:r>
    </w:p>
    <w:p w:rsidR="004A1DF5" w:rsidRDefault="004A1DF5" w:rsidP="00C85378">
      <w:pPr>
        <w:pStyle w:val="32"/>
        <w:numPr>
          <w:ilvl w:val="0"/>
          <w:numId w:val="179"/>
        </w:numPr>
        <w:tabs>
          <w:tab w:val="clear" w:pos="840"/>
          <w:tab w:val="clear" w:pos="9765"/>
          <w:tab w:val="num" w:pos="1260"/>
        </w:tabs>
        <w:spacing w:line="360" w:lineRule="auto"/>
        <w:ind w:left="1260" w:hanging="360"/>
        <w:rPr>
          <w:sz w:val="24"/>
        </w:rPr>
      </w:pPr>
      <w:r>
        <w:rPr>
          <w:rFonts w:hint="eastAsia"/>
          <w:sz w:val="24"/>
        </w:rPr>
        <w:t>选中一条记录，选择“清单补打</w:t>
      </w:r>
      <w:r>
        <w:rPr>
          <w:rFonts w:hint="eastAsia"/>
          <w:sz w:val="24"/>
        </w:rPr>
        <w:t>12</w:t>
      </w:r>
      <w:r>
        <w:rPr>
          <w:rFonts w:hint="eastAsia"/>
          <w:sz w:val="24"/>
        </w:rPr>
        <w:t>”按钮，可打印通用记账交易清单；</w:t>
      </w:r>
    </w:p>
    <w:p w:rsidR="004A1DF5" w:rsidRDefault="004A1DF5" w:rsidP="00C85378">
      <w:pPr>
        <w:pStyle w:val="32"/>
        <w:numPr>
          <w:ilvl w:val="0"/>
          <w:numId w:val="179"/>
        </w:numPr>
        <w:tabs>
          <w:tab w:val="clear" w:pos="840"/>
          <w:tab w:val="clear" w:pos="9765"/>
          <w:tab w:val="num" w:pos="1260"/>
        </w:tabs>
        <w:spacing w:line="360" w:lineRule="auto"/>
        <w:ind w:left="1260" w:hanging="360"/>
      </w:pPr>
      <w:r>
        <w:rPr>
          <w:rFonts w:hint="eastAsia"/>
        </w:rPr>
        <w:t>选中一条记录，选择“清单生成</w:t>
      </w:r>
      <w:r>
        <w:rPr>
          <w:rFonts w:hint="eastAsia"/>
        </w:rPr>
        <w:t>13</w:t>
      </w:r>
      <w:r>
        <w:rPr>
          <w:rFonts w:hint="eastAsia"/>
        </w:rPr>
        <w:t>”按钮，可生成由于系统原因导致的在交易完成时未能生成的通用记账交易清单。</w:t>
      </w:r>
    </w:p>
    <w:p w:rsidR="004A1DF5" w:rsidRDefault="000812AC" w:rsidP="0004090F">
      <w:pPr>
        <w:pStyle w:val="4"/>
      </w:pPr>
      <w:bookmarkStart w:id="1671" w:name="_Toc186273641"/>
      <w:r>
        <w:rPr>
          <w:rFonts w:hint="eastAsia"/>
        </w:rPr>
        <w:t>第六</w:t>
      </w:r>
      <w:r w:rsidR="004A1DF5">
        <w:rPr>
          <w:rFonts w:hint="eastAsia"/>
        </w:rPr>
        <w:t>节　表外通用记账</w:t>
      </w:r>
      <w:bookmarkEnd w:id="1671"/>
    </w:p>
    <w:p w:rsidR="004A1DF5" w:rsidRDefault="004A1DF5" w:rsidP="0004090F">
      <w:pPr>
        <w:pStyle w:val="5"/>
      </w:pPr>
      <w:r>
        <w:rPr>
          <w:rFonts w:hint="eastAsia"/>
        </w:rPr>
        <w:t>一、表外通用记账经办（业务代码</w:t>
      </w:r>
      <w:r>
        <w:rPr>
          <w:rFonts w:hint="eastAsia"/>
        </w:rPr>
        <w:t>7125</w:t>
      </w:r>
      <w:r>
        <w:rPr>
          <w:rFonts w:hint="eastAsia"/>
        </w:rPr>
        <w:t>）</w:t>
      </w:r>
    </w:p>
    <w:p w:rsidR="004A1DF5" w:rsidRDefault="004A1DF5">
      <w:pPr>
        <w:pStyle w:val="6"/>
        <w:spacing w:line="360" w:lineRule="auto"/>
      </w:pPr>
      <w:r>
        <w:rPr>
          <w:rFonts w:hint="eastAsia"/>
        </w:rPr>
        <w:t>（一）功能介绍</w:t>
      </w:r>
    </w:p>
    <w:p w:rsidR="004A1DF5" w:rsidRDefault="004A1DF5">
      <w:pPr>
        <w:pStyle w:val="20"/>
        <w:ind w:firstLine="408"/>
      </w:pPr>
      <w:r>
        <w:rPr>
          <w:rFonts w:hint="eastAsia"/>
        </w:rPr>
        <w:t>通过本功能手工核算我行相关表外业务。</w:t>
      </w:r>
    </w:p>
    <w:p w:rsidR="004A1DF5" w:rsidRDefault="004A1DF5">
      <w:pPr>
        <w:pStyle w:val="6"/>
      </w:pPr>
      <w:r>
        <w:rPr>
          <w:rFonts w:hint="eastAsia"/>
        </w:rPr>
        <w:lastRenderedPageBreak/>
        <w:t>（二）操作要点</w:t>
      </w:r>
    </w:p>
    <w:p w:rsidR="004A1DF5" w:rsidRDefault="004A1DF5">
      <w:pPr>
        <w:pStyle w:val="20"/>
        <w:ind w:firstLine="480"/>
      </w:pPr>
      <w:r>
        <w:rPr>
          <w:rFonts w:hint="eastAsia"/>
        </w:rPr>
        <w:t>1、本功能领入、增加时记贷方（表外收入贷方传票），领出、减少时记借方（表外收入借方传票），余额在贷方。</w:t>
      </w:r>
    </w:p>
    <w:p w:rsidR="004A1DF5" w:rsidRDefault="004A1DF5">
      <w:pPr>
        <w:pStyle w:val="20"/>
        <w:ind w:firstLine="480"/>
      </w:pPr>
      <w:r>
        <w:rPr>
          <w:rFonts w:hint="eastAsia"/>
        </w:rPr>
        <w:t>2、</w:t>
      </w:r>
      <w:r>
        <w:t>当以外币记账时仅适用于以实际金额核算的业务，其他以份、件、个核算的业务按人民币记账。</w:t>
      </w:r>
    </w:p>
    <w:p w:rsidR="004A1DF5" w:rsidRDefault="004A1DF5">
      <w:pPr>
        <w:pStyle w:val="20"/>
        <w:ind w:firstLine="480"/>
      </w:pPr>
      <w:r>
        <w:rPr>
          <w:rFonts w:hint="eastAsia"/>
        </w:rPr>
        <w:t>3、本功能仅能对表外类账户记账。</w:t>
      </w:r>
    </w:p>
    <w:p w:rsidR="004A1DF5" w:rsidRDefault="004A1DF5">
      <w:pPr>
        <w:pStyle w:val="6"/>
      </w:pPr>
      <w:r>
        <w:rPr>
          <w:rFonts w:hint="eastAsia"/>
        </w:rPr>
        <w:t>（三）操作步骤</w:t>
      </w:r>
    </w:p>
    <w:p w:rsidR="004A1DF5" w:rsidRDefault="004A1DF5">
      <w:pPr>
        <w:pStyle w:val="a8"/>
        <w:numPr>
          <w:ilvl w:val="1"/>
          <w:numId w:val="163"/>
        </w:numPr>
      </w:pPr>
      <w:r>
        <w:rPr>
          <w:rFonts w:hint="eastAsia"/>
        </w:rPr>
        <w:t xml:space="preserve">用户选择系统导航－核算业务－通用记账－表外通用记账经办，或者输入业务代码7125，进入表外通用记账经办录入界面， </w:t>
      </w:r>
    </w:p>
    <w:p w:rsidR="004A1DF5" w:rsidRDefault="004A1DF5">
      <w:pPr>
        <w:pStyle w:val="a8"/>
        <w:numPr>
          <w:ilvl w:val="1"/>
          <w:numId w:val="163"/>
        </w:numPr>
      </w:pPr>
      <w:r>
        <w:rPr>
          <w:rFonts w:hint="eastAsia"/>
        </w:rPr>
        <w:t>操作员手工输入户口号，或者在户口号处回车，显示户口名称和户口信息；</w:t>
      </w:r>
    </w:p>
    <w:p w:rsidR="004A1DF5" w:rsidRDefault="004A1DF5">
      <w:pPr>
        <w:pStyle w:val="a8"/>
        <w:numPr>
          <w:ilvl w:val="1"/>
          <w:numId w:val="163"/>
        </w:numPr>
      </w:pPr>
      <w:r>
        <w:rPr>
          <w:rFonts w:hint="eastAsia"/>
        </w:rPr>
        <w:t>逐项输入记账方向、币种、交易金额、摘要代码、冲补账标志；</w:t>
      </w:r>
    </w:p>
    <w:p w:rsidR="004A1DF5" w:rsidRDefault="004A1DF5">
      <w:pPr>
        <w:pStyle w:val="a8"/>
        <w:numPr>
          <w:ilvl w:val="1"/>
          <w:numId w:val="163"/>
        </w:numPr>
      </w:pPr>
      <w:r>
        <w:rPr>
          <w:rFonts w:hint="eastAsia"/>
        </w:rPr>
        <w:t>点击提交按钮。</w:t>
      </w:r>
    </w:p>
    <w:p w:rsidR="004A1DF5" w:rsidRDefault="004A1DF5" w:rsidP="0004090F">
      <w:pPr>
        <w:pStyle w:val="5"/>
      </w:pPr>
      <w:r>
        <w:rPr>
          <w:rFonts w:hint="eastAsia"/>
        </w:rPr>
        <w:t>二、表外通用记账复核（业务代码</w:t>
      </w:r>
      <w:r>
        <w:rPr>
          <w:rFonts w:hint="eastAsia"/>
        </w:rPr>
        <w:t>7126</w:t>
      </w:r>
      <w:r>
        <w:rPr>
          <w:rFonts w:hint="eastAsia"/>
        </w:rPr>
        <w:t>）</w:t>
      </w:r>
    </w:p>
    <w:p w:rsidR="004A1DF5" w:rsidRDefault="004A1DF5">
      <w:pPr>
        <w:pStyle w:val="6"/>
        <w:spacing w:line="360" w:lineRule="auto"/>
      </w:pPr>
      <w:r>
        <w:rPr>
          <w:rFonts w:hint="eastAsia"/>
        </w:rPr>
        <w:t>（一）功能介绍</w:t>
      </w:r>
    </w:p>
    <w:p w:rsidR="004A1DF5" w:rsidRDefault="004A1DF5">
      <w:pPr>
        <w:pStyle w:val="20"/>
        <w:ind w:firstLine="408"/>
      </w:pPr>
      <w:r>
        <w:rPr>
          <w:rFonts w:hint="eastAsia"/>
        </w:rPr>
        <w:t>通过本功能手工核算我行相关表外业务。</w:t>
      </w:r>
    </w:p>
    <w:p w:rsidR="004A1DF5" w:rsidRDefault="004A1DF5">
      <w:pPr>
        <w:pStyle w:val="6"/>
      </w:pPr>
      <w:r>
        <w:rPr>
          <w:rFonts w:hint="eastAsia"/>
        </w:rPr>
        <w:t>（二）操作要点</w:t>
      </w:r>
    </w:p>
    <w:p w:rsidR="004A1DF5" w:rsidRDefault="004A1DF5">
      <w:pPr>
        <w:pStyle w:val="20"/>
        <w:ind w:firstLine="480"/>
      </w:pPr>
      <w:r>
        <w:rPr>
          <w:rFonts w:hint="eastAsia"/>
        </w:rPr>
        <w:t>1、本功能领入、增加时记贷方（表外收入贷方传票），领出、减少时记借方（表外收入借方传票），余额在贷方。</w:t>
      </w:r>
    </w:p>
    <w:p w:rsidR="004A1DF5" w:rsidRDefault="004A1DF5">
      <w:pPr>
        <w:pStyle w:val="20"/>
        <w:ind w:firstLine="480"/>
      </w:pPr>
      <w:r>
        <w:rPr>
          <w:rFonts w:hint="eastAsia"/>
        </w:rPr>
        <w:t>2、</w:t>
      </w:r>
      <w:r>
        <w:t>当以外币记账时仅适用于以实际金额核算的业务，其他以份、件、个核算的业务默认按人民币记账。</w:t>
      </w:r>
    </w:p>
    <w:p w:rsidR="004A1DF5" w:rsidRDefault="004A1DF5">
      <w:pPr>
        <w:pStyle w:val="20"/>
        <w:ind w:firstLine="480"/>
      </w:pPr>
      <w:r>
        <w:rPr>
          <w:rFonts w:hint="eastAsia"/>
        </w:rPr>
        <w:t>3、本功能仅能对表外类账户记账。</w:t>
      </w:r>
    </w:p>
    <w:p w:rsidR="004A1DF5" w:rsidRDefault="004A1DF5">
      <w:pPr>
        <w:pStyle w:val="20"/>
        <w:ind w:firstLine="480"/>
      </w:pPr>
      <w:r>
        <w:rPr>
          <w:rFonts w:hint="eastAsia"/>
        </w:rPr>
        <w:t>4、表外通用记账日结码为070，按交易笔数、金额、币种检查。</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、输入经办用户号或通用记账业务流水号；</w:t>
      </w:r>
    </w:p>
    <w:p w:rsidR="004A1DF5" w:rsidRDefault="004A1DF5">
      <w:pPr>
        <w:ind w:firstLineChars="200" w:firstLine="480"/>
      </w:pPr>
      <w:r>
        <w:rPr>
          <w:rFonts w:hint="eastAsia"/>
        </w:rPr>
        <w:t>2</w:t>
      </w:r>
      <w:r>
        <w:rPr>
          <w:rFonts w:hint="eastAsia"/>
        </w:rPr>
        <w:t>、选择“查询”按钮或直接回车后，系统显示符合条件的待复核记录；</w:t>
      </w:r>
    </w:p>
    <w:p w:rsidR="004A1DF5" w:rsidRDefault="004A1DF5">
      <w:pPr>
        <w:ind w:firstLineChars="200" w:firstLine="480"/>
      </w:pPr>
      <w:r>
        <w:rPr>
          <w:rFonts w:hint="eastAsia"/>
        </w:rPr>
        <w:lastRenderedPageBreak/>
        <w:t>3</w:t>
      </w:r>
      <w:r>
        <w:rPr>
          <w:rFonts w:hint="eastAsia"/>
        </w:rPr>
        <w:t>、选中一条记录后，选择“复核</w:t>
      </w:r>
      <w:r>
        <w:rPr>
          <w:rFonts w:hint="eastAsia"/>
        </w:rPr>
        <w:t>10</w:t>
      </w:r>
      <w:r>
        <w:rPr>
          <w:rFonts w:hint="eastAsia"/>
        </w:rPr>
        <w:t>”按钮，进入复核录入界面，逐项录入有关业务要素；</w:t>
      </w:r>
    </w:p>
    <w:p w:rsidR="004A1DF5" w:rsidRDefault="004A1DF5">
      <w:pPr>
        <w:ind w:firstLineChars="200" w:firstLine="480"/>
      </w:pPr>
      <w:r>
        <w:rPr>
          <w:rFonts w:hint="eastAsia"/>
        </w:rPr>
        <w:t>4</w:t>
      </w:r>
      <w:r>
        <w:rPr>
          <w:rFonts w:hint="eastAsia"/>
        </w:rPr>
        <w:t>、选择“确认”按钮</w:t>
      </w:r>
    </w:p>
    <w:p w:rsidR="004A1DF5" w:rsidRDefault="004A1DF5">
      <w:pPr>
        <w:ind w:firstLineChars="200" w:firstLine="480"/>
      </w:pPr>
      <w:r>
        <w:rPr>
          <w:rFonts w:hint="eastAsia"/>
        </w:rPr>
        <w:t>5</w:t>
      </w:r>
      <w:r>
        <w:rPr>
          <w:rFonts w:hint="eastAsia"/>
        </w:rPr>
        <w:t>、若发现经办录入错误，则选择退回经办处理。</w:t>
      </w:r>
    </w:p>
    <w:p w:rsidR="004A1DF5" w:rsidRDefault="004A1DF5">
      <w:pPr>
        <w:pStyle w:val="5"/>
      </w:pPr>
      <w:r>
        <w:rPr>
          <w:rFonts w:hint="eastAsia"/>
        </w:rPr>
        <w:t>三、表外通用记账退回经办撤消（业务代码</w:t>
      </w:r>
      <w:r>
        <w:rPr>
          <w:rFonts w:hint="eastAsia"/>
        </w:rPr>
        <w:t>7127</w:t>
      </w:r>
      <w:r>
        <w:rPr>
          <w:rFonts w:hint="eastAsia"/>
        </w:rPr>
        <w:t>）</w:t>
      </w:r>
    </w:p>
    <w:p w:rsidR="004A1DF5" w:rsidRDefault="004A1DF5">
      <w:pPr>
        <w:pStyle w:val="6"/>
        <w:spacing w:line="360" w:lineRule="auto"/>
      </w:pPr>
      <w:r>
        <w:rPr>
          <w:rFonts w:hint="eastAsia"/>
        </w:rPr>
        <w:t>（一）功能介绍</w:t>
      </w:r>
    </w:p>
    <w:p w:rsidR="004A1DF5" w:rsidRDefault="004A1DF5">
      <w:pPr>
        <w:pStyle w:val="20"/>
        <w:ind w:firstLine="408"/>
      </w:pPr>
      <w:r>
        <w:rPr>
          <w:rFonts w:hint="eastAsia"/>
        </w:rPr>
        <w:t>通过本功能经办人员可撤消已经办但未复核的业务。</w:t>
      </w:r>
    </w:p>
    <w:p w:rsidR="004A1DF5" w:rsidRDefault="004A1DF5">
      <w:pPr>
        <w:pStyle w:val="6"/>
      </w:pPr>
      <w:r>
        <w:rPr>
          <w:rFonts w:hint="eastAsia"/>
        </w:rPr>
        <w:t>（二）操作要点</w:t>
      </w:r>
    </w:p>
    <w:p w:rsidR="004A1DF5" w:rsidRDefault="004A1DF5">
      <w:r>
        <w:rPr>
          <w:rFonts w:hint="eastAsia"/>
        </w:rPr>
        <w:t xml:space="preserve">    </w:t>
      </w:r>
      <w:r>
        <w:rPr>
          <w:rFonts w:hint="eastAsia"/>
        </w:rPr>
        <w:t>本功能仅能撤消未复核的业务，不能修改。</w:t>
      </w:r>
    </w:p>
    <w:p w:rsidR="004A1DF5" w:rsidRDefault="004A1DF5">
      <w:pPr>
        <w:pStyle w:val="5"/>
      </w:pPr>
      <w:r>
        <w:rPr>
          <w:rFonts w:hint="eastAsia"/>
        </w:rPr>
        <w:t>四、表外通用记账综合查询（业务代码</w:t>
      </w:r>
      <w:r>
        <w:rPr>
          <w:rFonts w:hint="eastAsia"/>
        </w:rPr>
        <w:t>7128</w:t>
      </w:r>
      <w:r>
        <w:rPr>
          <w:rFonts w:hint="eastAsia"/>
        </w:rPr>
        <w:t>）</w:t>
      </w:r>
    </w:p>
    <w:p w:rsidR="004A1DF5" w:rsidRDefault="004A1DF5" w:rsidP="0004090F">
      <w:pPr>
        <w:pStyle w:val="6"/>
        <w:spacing w:line="360" w:lineRule="auto"/>
      </w:pPr>
      <w:r>
        <w:rPr>
          <w:rFonts w:hint="eastAsia"/>
        </w:rPr>
        <w:t>（一）功能介绍</w:t>
      </w:r>
    </w:p>
    <w:p w:rsidR="004A1DF5" w:rsidRDefault="004A1DF5">
      <w:pPr>
        <w:ind w:left="840"/>
      </w:pPr>
      <w:r>
        <w:rPr>
          <w:rFonts w:hint="eastAsia"/>
        </w:rPr>
        <w:t>通过该功能实现对表外通用记账交易的查询，同时实现补打表外通用记账交易清单。</w:t>
      </w:r>
    </w:p>
    <w:p w:rsidR="004A1DF5" w:rsidRDefault="004A1DF5">
      <w:pPr>
        <w:sectPr w:rsidR="004A1DF5">
          <w:pgSz w:w="11906" w:h="16838"/>
          <w:pgMar w:top="1440" w:right="1800" w:bottom="1440" w:left="1800" w:header="851" w:footer="992" w:gutter="0"/>
          <w:cols w:space="425"/>
          <w:docGrid w:type="lines" w:linePitch="312"/>
        </w:sectPr>
      </w:pPr>
    </w:p>
    <w:p w:rsidR="004A1DF5" w:rsidRDefault="00A86032" w:rsidP="0004090F">
      <w:pPr>
        <w:pStyle w:val="4"/>
        <w:spacing w:before="156" w:after="156"/>
      </w:pPr>
      <w:bookmarkStart w:id="1672" w:name="_Toc186273642"/>
      <w:r>
        <w:rPr>
          <w:rFonts w:hint="eastAsia"/>
        </w:rPr>
        <w:lastRenderedPageBreak/>
        <w:t>第七</w:t>
      </w:r>
      <w:r w:rsidR="004A1DF5">
        <w:rPr>
          <w:rFonts w:hint="eastAsia"/>
        </w:rPr>
        <w:t>节</w:t>
      </w:r>
      <w:r w:rsidR="004A1DF5">
        <w:rPr>
          <w:rFonts w:hint="eastAsia"/>
        </w:rPr>
        <w:t xml:space="preserve">  </w:t>
      </w:r>
      <w:r w:rsidR="004A1DF5">
        <w:rPr>
          <w:rFonts w:hint="eastAsia"/>
        </w:rPr>
        <w:t>通用收费</w:t>
      </w:r>
      <w:bookmarkEnd w:id="1672"/>
    </w:p>
    <w:p w:rsidR="004A1DF5" w:rsidRDefault="004A1DF5">
      <w:pPr>
        <w:pStyle w:val="a5"/>
        <w:ind w:firstLine="480"/>
      </w:pPr>
      <w:r>
        <w:rPr>
          <w:rFonts w:hint="eastAsia"/>
        </w:rPr>
        <w:t>通过本功能实现通用收费、通用收费差错处理、退费、通用收费查询以及收费业务综合处理等功能。</w:t>
      </w:r>
    </w:p>
    <w:p w:rsidR="004A1DF5" w:rsidRDefault="004A1DF5" w:rsidP="0004090F">
      <w:pPr>
        <w:pStyle w:val="5"/>
      </w:pPr>
      <w:r>
        <w:rPr>
          <w:rFonts w:hint="eastAsia"/>
        </w:rPr>
        <w:t>一、通用收费（业务代码</w:t>
      </w:r>
      <w:r>
        <w:rPr>
          <w:rFonts w:hint="eastAsia"/>
        </w:rPr>
        <w:t>7141</w:t>
      </w:r>
      <w:r>
        <w:rPr>
          <w:rFonts w:hint="eastAsia"/>
        </w:rPr>
        <w:t>）</w:t>
      </w:r>
    </w:p>
    <w:p w:rsidR="004A1DF5" w:rsidRDefault="004A1DF5">
      <w:pPr>
        <w:pStyle w:val="6"/>
      </w:pPr>
      <w:r>
        <w:rPr>
          <w:rFonts w:hint="eastAsia"/>
        </w:rPr>
        <w:t>（一）功能介绍</w:t>
      </w:r>
    </w:p>
    <w:p w:rsidR="004A1DF5" w:rsidRDefault="004A1DF5">
      <w:pPr>
        <w:pStyle w:val="20"/>
        <w:ind w:firstLineChars="200" w:firstLine="480"/>
      </w:pPr>
      <w:r>
        <w:rPr>
          <w:rFonts w:hint="eastAsia"/>
        </w:rPr>
        <w:t>在实际业务中，有些收费项目没有业务触发需由柜台人员通过手工收费的方式进行收费处理，如账户管理费等等。该功能主要提供了两种手工收费的功能，一是按固定金额收取某项费用；二是根据系统自动计算费用收取某项费用。</w:t>
      </w:r>
    </w:p>
    <w:p w:rsidR="004A1DF5" w:rsidRDefault="004A1DF5">
      <w:pPr>
        <w:pStyle w:val="6"/>
      </w:pPr>
      <w:r>
        <w:rPr>
          <w:rFonts w:hint="eastAsia"/>
        </w:rPr>
        <w:t>（二）风险提示</w:t>
      </w:r>
    </w:p>
    <w:p w:rsidR="004A1DF5" w:rsidRDefault="004A1DF5">
      <w:pPr>
        <w:ind w:firstLineChars="200" w:firstLine="480"/>
      </w:pPr>
      <w:r>
        <w:rPr>
          <w:rFonts w:hint="eastAsia"/>
        </w:rPr>
        <w:t>扣费户口可以是本行户口，也可以是系统内他行户口，因此柜员输入扣费户口的时候应非常慎重。</w:t>
      </w:r>
    </w:p>
    <w:p w:rsidR="004A1DF5" w:rsidRDefault="004A1DF5">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rPr>
                <w:sz w:val="21"/>
              </w:rPr>
            </w:pPr>
            <w:r>
              <w:rPr>
                <w:rFonts w:hint="eastAsia"/>
                <w:sz w:val="21"/>
              </w:rPr>
              <w:t>交易货币</w:t>
            </w:r>
          </w:p>
        </w:tc>
        <w:tc>
          <w:tcPr>
            <w:tcW w:w="6254" w:type="dxa"/>
          </w:tcPr>
          <w:p w:rsidR="004A1DF5" w:rsidRDefault="004A1DF5">
            <w:pPr>
              <w:rPr>
                <w:sz w:val="21"/>
              </w:rPr>
            </w:pPr>
            <w:r>
              <w:rPr>
                <w:rFonts w:hint="eastAsia"/>
                <w:sz w:val="21"/>
              </w:rPr>
              <w:t>交易发生时使用的货币。</w:t>
            </w:r>
          </w:p>
        </w:tc>
      </w:tr>
      <w:tr w:rsidR="004A1DF5">
        <w:tc>
          <w:tcPr>
            <w:tcW w:w="2268" w:type="dxa"/>
          </w:tcPr>
          <w:p w:rsidR="004A1DF5" w:rsidRDefault="004A1DF5">
            <w:pPr>
              <w:rPr>
                <w:sz w:val="21"/>
              </w:rPr>
            </w:pPr>
            <w:r>
              <w:rPr>
                <w:rFonts w:hint="eastAsia"/>
                <w:sz w:val="21"/>
              </w:rPr>
              <w:t>现交易金额</w:t>
            </w:r>
          </w:p>
        </w:tc>
        <w:tc>
          <w:tcPr>
            <w:tcW w:w="6254" w:type="dxa"/>
          </w:tcPr>
          <w:p w:rsidR="004A1DF5" w:rsidRDefault="004A1DF5">
            <w:pPr>
              <w:rPr>
                <w:sz w:val="21"/>
              </w:rPr>
            </w:pPr>
            <w:r>
              <w:rPr>
                <w:rFonts w:hint="eastAsia"/>
                <w:sz w:val="21"/>
              </w:rPr>
              <w:t>按照金额分档计费的时候，如果采取按照系统标准收费，则必须输入，表明交易涉及的作为计费依据的金额。</w:t>
            </w:r>
          </w:p>
        </w:tc>
      </w:tr>
      <w:tr w:rsidR="004A1DF5">
        <w:tc>
          <w:tcPr>
            <w:tcW w:w="2268" w:type="dxa"/>
          </w:tcPr>
          <w:p w:rsidR="004A1DF5" w:rsidRDefault="004A1DF5">
            <w:pPr>
              <w:rPr>
                <w:sz w:val="21"/>
              </w:rPr>
            </w:pPr>
            <w:r>
              <w:rPr>
                <w:rFonts w:hint="eastAsia"/>
                <w:sz w:val="21"/>
              </w:rPr>
              <w:t>期限单位</w:t>
            </w:r>
          </w:p>
        </w:tc>
        <w:tc>
          <w:tcPr>
            <w:tcW w:w="6254" w:type="dxa"/>
          </w:tcPr>
          <w:p w:rsidR="004A1DF5" w:rsidRDefault="004A1DF5">
            <w:pPr>
              <w:rPr>
                <w:sz w:val="21"/>
              </w:rPr>
            </w:pPr>
            <w:r>
              <w:rPr>
                <w:rFonts w:hint="eastAsia"/>
                <w:sz w:val="21"/>
              </w:rPr>
              <w:t>按照期限分档计费的时候，系统自动读取收费标准中的期限单位－年、月、日等。</w:t>
            </w:r>
          </w:p>
        </w:tc>
      </w:tr>
      <w:tr w:rsidR="004A1DF5">
        <w:tc>
          <w:tcPr>
            <w:tcW w:w="2268" w:type="dxa"/>
          </w:tcPr>
          <w:p w:rsidR="004A1DF5" w:rsidRDefault="004A1DF5">
            <w:pPr>
              <w:rPr>
                <w:sz w:val="21"/>
              </w:rPr>
            </w:pPr>
            <w:r>
              <w:rPr>
                <w:rFonts w:hint="eastAsia"/>
                <w:sz w:val="21"/>
              </w:rPr>
              <w:t>现费用期限值</w:t>
            </w:r>
          </w:p>
        </w:tc>
        <w:tc>
          <w:tcPr>
            <w:tcW w:w="6254" w:type="dxa"/>
          </w:tcPr>
          <w:p w:rsidR="004A1DF5" w:rsidRDefault="004A1DF5">
            <w:pPr>
              <w:rPr>
                <w:sz w:val="21"/>
              </w:rPr>
            </w:pPr>
            <w:r>
              <w:rPr>
                <w:rFonts w:hint="eastAsia"/>
                <w:sz w:val="21"/>
              </w:rPr>
              <w:t>按照期限分档计费的时候，如果采取按照系统标准收费，则必须输入，表明交易涉及的作为计费依据的期限值。</w:t>
            </w:r>
          </w:p>
        </w:tc>
      </w:tr>
      <w:tr w:rsidR="004A1DF5">
        <w:tc>
          <w:tcPr>
            <w:tcW w:w="2268" w:type="dxa"/>
          </w:tcPr>
          <w:p w:rsidR="004A1DF5" w:rsidRDefault="004A1DF5">
            <w:pPr>
              <w:rPr>
                <w:sz w:val="21"/>
              </w:rPr>
            </w:pPr>
            <w:r>
              <w:rPr>
                <w:rFonts w:hint="eastAsia"/>
                <w:sz w:val="21"/>
              </w:rPr>
              <w:t>现计费笔数</w:t>
            </w:r>
          </w:p>
        </w:tc>
        <w:tc>
          <w:tcPr>
            <w:tcW w:w="6254" w:type="dxa"/>
          </w:tcPr>
          <w:p w:rsidR="004A1DF5" w:rsidRDefault="004A1DF5">
            <w:pPr>
              <w:rPr>
                <w:sz w:val="21"/>
              </w:rPr>
            </w:pPr>
            <w:r>
              <w:rPr>
                <w:rFonts w:hint="eastAsia"/>
                <w:sz w:val="21"/>
              </w:rPr>
              <w:t>按照笔数分档计费的时候，如果采取按照系统标准收费，则必须输入，表明交易涉及的作为计费依据的笔数。</w:t>
            </w:r>
          </w:p>
        </w:tc>
      </w:tr>
      <w:tr w:rsidR="004A1DF5">
        <w:tc>
          <w:tcPr>
            <w:tcW w:w="2268" w:type="dxa"/>
          </w:tcPr>
          <w:p w:rsidR="004A1DF5" w:rsidRDefault="004A1DF5">
            <w:pPr>
              <w:rPr>
                <w:sz w:val="21"/>
              </w:rPr>
            </w:pPr>
            <w:r>
              <w:rPr>
                <w:rFonts w:hint="eastAsia"/>
                <w:sz w:val="21"/>
              </w:rPr>
              <w:t>现计费次数</w:t>
            </w:r>
          </w:p>
        </w:tc>
        <w:tc>
          <w:tcPr>
            <w:tcW w:w="6254" w:type="dxa"/>
          </w:tcPr>
          <w:p w:rsidR="004A1DF5" w:rsidRDefault="004A1DF5">
            <w:pPr>
              <w:rPr>
                <w:sz w:val="21"/>
              </w:rPr>
            </w:pPr>
            <w:r>
              <w:rPr>
                <w:rFonts w:hint="eastAsia"/>
                <w:sz w:val="21"/>
              </w:rPr>
              <w:t>对于不分档计费的费用项目，如果采取按照系统标准收费，则必须输入，表明需要计费的次数（或数量）。</w:t>
            </w:r>
          </w:p>
        </w:tc>
      </w:tr>
    </w:tbl>
    <w:p w:rsidR="004A1DF5" w:rsidRDefault="004A1DF5"/>
    <w:p w:rsidR="004A1DF5" w:rsidRDefault="004A1DF5">
      <w:pPr>
        <w:pStyle w:val="6"/>
      </w:pPr>
      <w:r>
        <w:rPr>
          <w:rFonts w:hint="eastAsia"/>
        </w:rPr>
        <w:lastRenderedPageBreak/>
        <w:t>（四）界面</w:t>
      </w:r>
    </w:p>
    <w:p w:rsidR="004A1DF5" w:rsidRDefault="0004090F">
      <w:pPr>
        <w:jc w:val="center"/>
      </w:pPr>
      <w:r>
        <w:rPr>
          <w:noProof/>
        </w:rPr>
        <w:drawing>
          <wp:inline distT="0" distB="0" distL="0" distR="0">
            <wp:extent cx="5267325" cy="2914650"/>
            <wp:effectExtent l="19050" t="0" r="952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49" cstate="print"/>
                    <a:srcRect/>
                    <a:stretch>
                      <a:fillRect/>
                    </a:stretch>
                  </pic:blipFill>
                  <pic:spPr bwMode="auto">
                    <a:xfrm>
                      <a:off x="0" y="0"/>
                      <a:ext cx="5267325" cy="291465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5.1</w:t>
      </w:r>
    </w:p>
    <w:p w:rsidR="004A1DF5" w:rsidRDefault="0004090F">
      <w:pPr>
        <w:jc w:val="center"/>
      </w:pPr>
      <w:r>
        <w:rPr>
          <w:noProof/>
        </w:rPr>
        <w:drawing>
          <wp:inline distT="0" distB="0" distL="0" distR="0">
            <wp:extent cx="5267325" cy="2952750"/>
            <wp:effectExtent l="1905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50" cstate="print"/>
                    <a:srcRect/>
                    <a:stretch>
                      <a:fillRect/>
                    </a:stretch>
                  </pic:blipFill>
                  <pic:spPr bwMode="auto">
                    <a:xfrm>
                      <a:off x="0" y="0"/>
                      <a:ext cx="5267325" cy="295275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5.2</w:t>
      </w:r>
    </w:p>
    <w:p w:rsidR="004A1DF5" w:rsidRDefault="0004090F">
      <w:pPr>
        <w:jc w:val="center"/>
      </w:pPr>
      <w:r>
        <w:rPr>
          <w:noProof/>
        </w:rPr>
        <w:lastRenderedPageBreak/>
        <w:drawing>
          <wp:inline distT="0" distB="0" distL="0" distR="0">
            <wp:extent cx="5267325" cy="2962275"/>
            <wp:effectExtent l="19050" t="0" r="9525"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51" cstate="print"/>
                    <a:srcRect/>
                    <a:stretch>
                      <a:fillRect/>
                    </a:stretch>
                  </pic:blipFill>
                  <pic:spPr bwMode="auto">
                    <a:xfrm>
                      <a:off x="0" y="0"/>
                      <a:ext cx="5267325" cy="29622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5.3</w:t>
      </w:r>
    </w:p>
    <w:p w:rsidR="004A1DF5" w:rsidRDefault="004A1DF5">
      <w:pPr>
        <w:pStyle w:val="6"/>
      </w:pPr>
      <w:r>
        <w:rPr>
          <w:rFonts w:hint="eastAsia"/>
        </w:rPr>
        <w:t>（五）操作要点</w:t>
      </w:r>
    </w:p>
    <w:p w:rsidR="004A1DF5" w:rsidRDefault="004A1DF5">
      <w:pPr>
        <w:ind w:firstLineChars="200" w:firstLine="480"/>
        <w:rPr>
          <w:rFonts w:ascii="宋体" w:hAnsi="宋体"/>
        </w:rPr>
      </w:pPr>
      <w:r>
        <w:rPr>
          <w:rFonts w:ascii="宋体" w:hAnsi="宋体" w:hint="eastAsia"/>
        </w:rPr>
        <w:t>1.收费项、货币、费用、以及现金标志输入栏为必输项。</w:t>
      </w:r>
    </w:p>
    <w:p w:rsidR="004A1DF5" w:rsidRDefault="004A1DF5">
      <w:pPr>
        <w:ind w:firstLineChars="200" w:firstLine="480"/>
        <w:rPr>
          <w:rFonts w:ascii="宋体" w:hAnsi="宋体"/>
        </w:rPr>
      </w:pPr>
      <w:r>
        <w:rPr>
          <w:rFonts w:ascii="宋体" w:hAnsi="宋体" w:hint="eastAsia"/>
        </w:rPr>
        <w:t>2.在“费用金额”栏中手工输入数值，则表明按照柜员输入的金额收取费用，“计算费用”按钮、“标准查询”按钮和“计费查询”按钮将不显示，如图5.1。</w:t>
      </w:r>
    </w:p>
    <w:p w:rsidR="004A1DF5" w:rsidRDefault="004A1DF5">
      <w:pPr>
        <w:ind w:firstLineChars="200" w:firstLine="480"/>
        <w:rPr>
          <w:rFonts w:ascii="宋体" w:hAnsi="宋体"/>
        </w:rPr>
      </w:pPr>
      <w:r>
        <w:rPr>
          <w:rFonts w:ascii="宋体" w:hAnsi="宋体" w:hint="eastAsia"/>
        </w:rPr>
        <w:t>3.“费用金额”栏为空，回车后，系统将根据费用项的选择激活“现交易金额”、“现费用期限值”、“现计费笔数”、以及“计费次数”字段，同时显示“计算费用”按钮、“标准查询”按钮和“计费查询”按钮。选择“计算费用”按钮后，系统将根据收费标准计算费用金额，并自动将数值显示在“费用金额”栏，如图5.2。</w:t>
      </w:r>
    </w:p>
    <w:p w:rsidR="004A1DF5" w:rsidRDefault="004A1DF5">
      <w:pPr>
        <w:ind w:firstLineChars="200" w:firstLine="480"/>
        <w:rPr>
          <w:rFonts w:ascii="宋体" w:hAnsi="宋体"/>
        </w:rPr>
      </w:pPr>
      <w:r>
        <w:rPr>
          <w:rFonts w:ascii="宋体" w:hAnsi="宋体" w:hint="eastAsia"/>
        </w:rPr>
        <w:t>4.“现金标志”选项中选择“活期户”，界面将显示“扣费户口”和“账户”输入栏，如图5.3。扣费户口可以是本网点户口也可以是系统内其他网点的户口。选择活期户扣费时，“户口”栏不能为空。</w:t>
      </w:r>
    </w:p>
    <w:p w:rsidR="004A1DF5" w:rsidRDefault="004A1DF5">
      <w:pPr>
        <w:ind w:firstLineChars="200" w:firstLine="480"/>
        <w:rPr>
          <w:rFonts w:ascii="宋体" w:hAnsi="宋体"/>
        </w:rPr>
      </w:pPr>
      <w:r>
        <w:rPr>
          <w:rFonts w:ascii="宋体" w:hAnsi="宋体" w:hint="eastAsia"/>
        </w:rPr>
        <w:t>5.“现金标志”选项中选择“现金单”，界面显示“扣费户口”栏，输入现金单号。</w:t>
      </w:r>
    </w:p>
    <w:p w:rsidR="004A1DF5" w:rsidRDefault="004A1DF5">
      <w:pPr>
        <w:ind w:firstLineChars="200" w:firstLine="480"/>
        <w:rPr>
          <w:rFonts w:ascii="宋体" w:hAnsi="宋体"/>
        </w:rPr>
      </w:pPr>
      <w:r>
        <w:rPr>
          <w:rFonts w:ascii="宋体" w:hAnsi="宋体" w:hint="eastAsia"/>
        </w:rPr>
        <w:t>6.在现金标志字段中选择“现金”选项后，显示“现金收款”按钮，柜员可以根据需要录入配钞信息。使用“现金”选项的时候，要求柜员必须具有现金尾箱。</w:t>
      </w:r>
    </w:p>
    <w:p w:rsidR="004A1DF5" w:rsidRDefault="004A1DF5">
      <w:pPr>
        <w:ind w:firstLineChars="200" w:firstLine="480"/>
        <w:rPr>
          <w:rFonts w:ascii="宋体" w:hAnsi="宋体"/>
        </w:rPr>
      </w:pPr>
      <w:r>
        <w:rPr>
          <w:rFonts w:ascii="宋体" w:hAnsi="宋体" w:hint="eastAsia"/>
        </w:rPr>
        <w:t>7.选择“标准查询”按钮可以查询所选收费项的收费标准。</w:t>
      </w:r>
    </w:p>
    <w:p w:rsidR="004A1DF5" w:rsidRDefault="004A1DF5">
      <w:pPr>
        <w:ind w:firstLineChars="200" w:firstLine="480"/>
      </w:pPr>
      <w:r>
        <w:rPr>
          <w:rFonts w:ascii="宋体" w:hAnsi="宋体" w:hint="eastAsia"/>
        </w:rPr>
        <w:lastRenderedPageBreak/>
        <w:t>8.在系统显示的费用金额和标准不一致的情况下，选择“计费查询”按钮可</w:t>
      </w:r>
      <w:r>
        <w:rPr>
          <w:rFonts w:hint="eastAsia"/>
        </w:rPr>
        <w:t>以查询是否存在费用协议以及费用优惠。</w:t>
      </w:r>
    </w:p>
    <w:p w:rsidR="004A1DF5" w:rsidRDefault="004A1DF5">
      <w:pPr>
        <w:ind w:firstLineChars="200" w:firstLine="480"/>
        <w:rPr>
          <w:rFonts w:ascii="宋体" w:hAnsi="宋体"/>
        </w:rPr>
      </w:pPr>
      <w:r>
        <w:rPr>
          <w:rFonts w:ascii="宋体" w:hAnsi="宋体" w:hint="eastAsia"/>
        </w:rPr>
        <w:t>9.</w:t>
      </w:r>
      <w:r>
        <w:rPr>
          <w:rFonts w:hint="eastAsia"/>
        </w:rPr>
        <w:t>与客户签订的扣费协议在</w:t>
      </w:r>
      <w:r>
        <w:rPr>
          <w:rFonts w:ascii="宋体" w:hAnsi="宋体" w:hint="eastAsia"/>
        </w:rPr>
        <w:t>通用收费功能中不生效，</w:t>
      </w:r>
      <w:r>
        <w:rPr>
          <w:rFonts w:hint="eastAsia"/>
        </w:rPr>
        <w:t>与客户签订的</w:t>
      </w:r>
      <w:r>
        <w:rPr>
          <w:rFonts w:ascii="宋体" w:hAnsi="宋体" w:hint="eastAsia"/>
        </w:rPr>
        <w:t>收费协议</w:t>
      </w:r>
      <w:r>
        <w:rPr>
          <w:rFonts w:hint="eastAsia"/>
        </w:rPr>
        <w:t>在</w:t>
      </w:r>
      <w:r>
        <w:rPr>
          <w:rFonts w:ascii="宋体" w:hAnsi="宋体" w:hint="eastAsia"/>
        </w:rPr>
        <w:t>通用收费功能中生效。</w:t>
      </w:r>
    </w:p>
    <w:p w:rsidR="004A1DF5" w:rsidRDefault="004A1DF5">
      <w:pPr>
        <w:pStyle w:val="6"/>
      </w:pPr>
      <w:r>
        <w:rPr>
          <w:rFonts w:hint="eastAsia"/>
        </w:rPr>
        <w:t>（六）操作步骤</w:t>
      </w:r>
    </w:p>
    <w:p w:rsidR="004A1DF5" w:rsidRDefault="004A1DF5">
      <w:pPr>
        <w:ind w:firstLineChars="200" w:firstLine="480"/>
        <w:rPr>
          <w:rFonts w:ascii="宋体" w:hAnsi="宋体"/>
        </w:rPr>
      </w:pPr>
      <w:r>
        <w:rPr>
          <w:rFonts w:ascii="宋体" w:hAnsi="宋体" w:hint="eastAsia"/>
        </w:rPr>
        <w:t>1.用户选择系统导航－核算业务－通用收费－通用收费，或者输入业务代码7141，进入通用收费录入界面；</w:t>
      </w:r>
    </w:p>
    <w:p w:rsidR="004A1DF5" w:rsidRDefault="004A1DF5">
      <w:pPr>
        <w:ind w:firstLineChars="200" w:firstLine="480"/>
        <w:rPr>
          <w:rFonts w:ascii="宋体" w:hAnsi="宋体"/>
        </w:rPr>
      </w:pPr>
      <w:r>
        <w:rPr>
          <w:rFonts w:ascii="宋体" w:hAnsi="宋体" w:hint="eastAsia"/>
        </w:rPr>
        <w:t>2.柜员根据业务要求分别录入相应的业务要素；</w:t>
      </w:r>
    </w:p>
    <w:p w:rsidR="004A1DF5" w:rsidRDefault="004A1DF5">
      <w:pPr>
        <w:ind w:firstLineChars="200" w:firstLine="480"/>
        <w:rPr>
          <w:rFonts w:ascii="宋体" w:hAnsi="宋体"/>
        </w:rPr>
      </w:pPr>
      <w:r>
        <w:rPr>
          <w:rFonts w:ascii="宋体" w:hAnsi="宋体" w:hint="eastAsia"/>
        </w:rPr>
        <w:t>3.选择“确定”按钮，系统自动完成收费处理；</w:t>
      </w:r>
    </w:p>
    <w:p w:rsidR="004A1DF5" w:rsidRDefault="004A1DF5">
      <w:pPr>
        <w:ind w:firstLineChars="200" w:firstLine="480"/>
        <w:rPr>
          <w:rFonts w:ascii="宋体" w:hAnsi="宋体"/>
        </w:rPr>
      </w:pPr>
      <w:r>
        <w:rPr>
          <w:rFonts w:ascii="宋体" w:hAnsi="宋体" w:hint="eastAsia"/>
        </w:rPr>
        <w:t>4.打印收费回单（现金／现金单）；</w:t>
      </w:r>
    </w:p>
    <w:p w:rsidR="004A1DF5" w:rsidRDefault="004A1DF5">
      <w:pPr>
        <w:ind w:firstLineChars="200" w:firstLine="480"/>
        <w:rPr>
          <w:rFonts w:ascii="宋体" w:hAnsi="宋体"/>
        </w:rPr>
      </w:pPr>
      <w:r>
        <w:rPr>
          <w:rFonts w:ascii="宋体" w:hAnsi="宋体" w:hint="eastAsia"/>
        </w:rPr>
        <w:t>5.批量打印收费回单(转账)。</w:t>
      </w:r>
    </w:p>
    <w:p w:rsidR="004A1DF5" w:rsidRDefault="004A1DF5" w:rsidP="0004090F">
      <w:pPr>
        <w:pStyle w:val="5"/>
      </w:pPr>
      <w:r>
        <w:rPr>
          <w:rFonts w:hint="eastAsia"/>
        </w:rPr>
        <w:t>二、通用收费冲正退费（业务代码</w:t>
      </w:r>
      <w:r>
        <w:rPr>
          <w:rFonts w:hint="eastAsia"/>
        </w:rPr>
        <w:t>7142</w:t>
      </w:r>
      <w:r>
        <w:rPr>
          <w:rFonts w:hint="eastAsia"/>
        </w:rPr>
        <w:t>）</w:t>
      </w:r>
    </w:p>
    <w:p w:rsidR="004A1DF5" w:rsidRDefault="004A1DF5">
      <w:pPr>
        <w:pStyle w:val="6"/>
      </w:pPr>
      <w:r>
        <w:rPr>
          <w:rFonts w:hint="eastAsia"/>
        </w:rPr>
        <w:t>（一）功能介绍</w:t>
      </w:r>
    </w:p>
    <w:p w:rsidR="004A1DF5" w:rsidRDefault="004A1DF5">
      <w:r>
        <w:rPr>
          <w:rFonts w:hint="eastAsia"/>
        </w:rPr>
        <w:t>通过该功能实现对通用收费功能中收取的费用的冲正和退费。</w:t>
      </w:r>
    </w:p>
    <w:p w:rsidR="004A1DF5" w:rsidRDefault="004A1DF5">
      <w:r>
        <w:rPr>
          <w:rFonts w:hint="eastAsia"/>
        </w:rPr>
        <w:t>冲正是对错误收取的费用进行冲销，是差错调整，红字记账，会涉及积数的调整。</w:t>
      </w:r>
    </w:p>
    <w:p w:rsidR="004A1DF5" w:rsidRDefault="004A1DF5">
      <w:r>
        <w:rPr>
          <w:rFonts w:hint="eastAsia"/>
        </w:rPr>
        <w:t>退费是根据要求对收取的费用进行退回，蓝字记账，不会涉及积数的调整。</w:t>
      </w:r>
    </w:p>
    <w:p w:rsidR="004A1DF5" w:rsidRDefault="004A1DF5">
      <w:pPr>
        <w:pStyle w:val="6"/>
      </w:pPr>
      <w:r>
        <w:rPr>
          <w:rFonts w:hint="eastAsia"/>
        </w:rPr>
        <w:lastRenderedPageBreak/>
        <w:t>（二）界面</w:t>
      </w:r>
    </w:p>
    <w:p w:rsidR="004A1DF5" w:rsidRDefault="0004090F">
      <w:pPr>
        <w:spacing w:line="240" w:lineRule="auto"/>
        <w:jc w:val="center"/>
      </w:pPr>
      <w:r>
        <w:rPr>
          <w:rFonts w:hint="eastAsia"/>
          <w:noProof/>
        </w:rPr>
        <w:drawing>
          <wp:inline distT="0" distB="0" distL="0" distR="0">
            <wp:extent cx="5267325" cy="3219450"/>
            <wp:effectExtent l="1905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52" cstate="print"/>
                    <a:srcRect/>
                    <a:stretch>
                      <a:fillRect/>
                    </a:stretch>
                  </pic:blipFill>
                  <pic:spPr bwMode="auto">
                    <a:xfrm>
                      <a:off x="0" y="0"/>
                      <a:ext cx="5267325" cy="3219450"/>
                    </a:xfrm>
                    <a:prstGeom prst="rect">
                      <a:avLst/>
                    </a:prstGeom>
                    <a:noFill/>
                    <a:ln w="9525">
                      <a:noFill/>
                      <a:miter lim="800000"/>
                      <a:headEnd/>
                      <a:tailEnd/>
                    </a:ln>
                  </pic:spPr>
                </pic:pic>
              </a:graphicData>
            </a:graphic>
          </wp:inline>
        </w:drawing>
      </w:r>
    </w:p>
    <w:p w:rsidR="004A1DF5" w:rsidRDefault="004A1DF5">
      <w:pPr>
        <w:spacing w:line="240" w:lineRule="auto"/>
        <w:jc w:val="center"/>
      </w:pPr>
      <w:r>
        <w:rPr>
          <w:rFonts w:hint="eastAsia"/>
        </w:rPr>
        <w:t>图</w:t>
      </w:r>
      <w:r>
        <w:rPr>
          <w:rFonts w:hint="eastAsia"/>
        </w:rPr>
        <w:t>5.4</w:t>
      </w:r>
    </w:p>
    <w:p w:rsidR="004A1DF5" w:rsidRDefault="004A1DF5">
      <w:pPr>
        <w:pStyle w:val="6"/>
      </w:pPr>
      <w:r>
        <w:rPr>
          <w:rFonts w:hint="eastAsia"/>
        </w:rPr>
        <w:t>（三）操作要点</w:t>
      </w:r>
    </w:p>
    <w:p w:rsidR="004A1DF5" w:rsidRDefault="004A1DF5">
      <w:pPr>
        <w:ind w:firstLineChars="200" w:firstLine="480"/>
      </w:pPr>
      <w:r>
        <w:rPr>
          <w:rFonts w:hint="eastAsia"/>
        </w:rPr>
        <w:t>在通用收费冲正退费界面中可以选择“流水号”输入栏旁边的“查询”按钮，进入通用收费交易查询界面（详见</w:t>
      </w:r>
      <w:hyperlink w:anchor="_四、通用收费交易查询（业务代码7148）" w:history="1">
        <w:r>
          <w:rPr>
            <w:rStyle w:val="a3"/>
            <w:rFonts w:hint="eastAsia"/>
          </w:rPr>
          <w:t>通用收费交易查询</w:t>
        </w:r>
      </w:hyperlink>
      <w:r>
        <w:rPr>
          <w:rFonts w:hint="eastAsia"/>
        </w:rPr>
        <w:t>，业务代码</w:t>
      </w:r>
      <w:r>
        <w:rPr>
          <w:rFonts w:hint="eastAsia"/>
        </w:rPr>
        <w:t>7148</w:t>
      </w:r>
      <w:r>
        <w:rPr>
          <w:rFonts w:hint="eastAsia"/>
        </w:rPr>
        <w:t>），选中一条记录，选择“明细</w:t>
      </w:r>
      <w:r>
        <w:rPr>
          <w:rFonts w:hint="eastAsia"/>
        </w:rPr>
        <w:t>6</w:t>
      </w:r>
      <w:r>
        <w:rPr>
          <w:rFonts w:hint="eastAsia"/>
        </w:rPr>
        <w:t>”按钮后，选中记录的明细信息将写入通用收费冲正退费界面，如图</w:t>
      </w:r>
      <w:r>
        <w:rPr>
          <w:rFonts w:hint="eastAsia"/>
        </w:rPr>
        <w:t>5.4</w:t>
      </w:r>
      <w:r>
        <w:rPr>
          <w:rFonts w:hint="eastAsia"/>
        </w:rPr>
        <w:t>。</w:t>
      </w:r>
    </w:p>
    <w:p w:rsidR="004A1DF5" w:rsidRDefault="004A1DF5">
      <w:pPr>
        <w:pStyle w:val="6"/>
      </w:pPr>
      <w:r>
        <w:rPr>
          <w:rFonts w:hint="eastAsia"/>
        </w:rPr>
        <w:t>（四）操作步骤</w:t>
      </w:r>
    </w:p>
    <w:p w:rsidR="004A1DF5" w:rsidRDefault="004A1DF5">
      <w:pPr>
        <w:ind w:firstLineChars="200" w:firstLine="480"/>
        <w:rPr>
          <w:rFonts w:ascii="宋体" w:hAnsi="宋体"/>
        </w:rPr>
      </w:pPr>
      <w:r>
        <w:rPr>
          <w:rFonts w:ascii="宋体" w:hAnsi="宋体" w:hint="eastAsia"/>
        </w:rPr>
        <w:t>1.用户选择系统导航－核算业务－通用收费－通用收费冲正退费，或者输入业务代码7142，进入通用收费冲正退费界面；</w:t>
      </w:r>
    </w:p>
    <w:p w:rsidR="004A1DF5" w:rsidRDefault="004A1DF5">
      <w:pPr>
        <w:ind w:firstLineChars="200" w:firstLine="480"/>
        <w:rPr>
          <w:rFonts w:ascii="宋体" w:hAnsi="宋体"/>
        </w:rPr>
      </w:pPr>
      <w:r>
        <w:rPr>
          <w:rFonts w:ascii="宋体" w:hAnsi="宋体" w:hint="eastAsia"/>
        </w:rPr>
        <w:t>2.柜员输入需冲正或退费业务的流水号：</w:t>
      </w:r>
    </w:p>
    <w:p w:rsidR="004A1DF5" w:rsidRDefault="004A1DF5">
      <w:pPr>
        <w:ind w:firstLineChars="200" w:firstLine="480"/>
        <w:rPr>
          <w:rFonts w:ascii="宋体" w:hAnsi="宋体"/>
        </w:rPr>
      </w:pPr>
      <w:r>
        <w:rPr>
          <w:rFonts w:ascii="宋体" w:hAnsi="宋体" w:hint="eastAsia"/>
        </w:rPr>
        <w:t>（1）选择“冲正”按钮，系统提示主管进行授权；</w:t>
      </w:r>
    </w:p>
    <w:p w:rsidR="004A1DF5" w:rsidRDefault="004A1DF5">
      <w:pPr>
        <w:ind w:firstLineChars="200" w:firstLine="480"/>
        <w:rPr>
          <w:rFonts w:ascii="宋体" w:hAnsi="宋体"/>
        </w:rPr>
      </w:pPr>
      <w:r>
        <w:rPr>
          <w:rFonts w:ascii="宋体" w:hAnsi="宋体" w:hint="eastAsia"/>
        </w:rPr>
        <w:t>（2）选择“退费”按钮：</w:t>
      </w:r>
    </w:p>
    <w:p w:rsidR="004A1DF5" w:rsidRDefault="004A1DF5">
      <w:pPr>
        <w:numPr>
          <w:ilvl w:val="2"/>
          <w:numId w:val="180"/>
        </w:numPr>
        <w:jc w:val="left"/>
      </w:pPr>
      <w:r>
        <w:rPr>
          <w:rFonts w:hint="eastAsia"/>
        </w:rPr>
        <w:t>系统进入通用收费退费界面；</w:t>
      </w:r>
    </w:p>
    <w:p w:rsidR="004A1DF5" w:rsidRDefault="004A1DF5">
      <w:pPr>
        <w:numPr>
          <w:ilvl w:val="2"/>
          <w:numId w:val="180"/>
        </w:numPr>
        <w:jc w:val="left"/>
      </w:pPr>
      <w:r>
        <w:rPr>
          <w:rFonts w:hint="eastAsia"/>
        </w:rPr>
        <w:t>选择“确认”按钮，系统提示主管进行授权；</w:t>
      </w:r>
    </w:p>
    <w:p w:rsidR="004A1DF5" w:rsidRDefault="004A1DF5">
      <w:pPr>
        <w:ind w:firstLineChars="200" w:firstLine="480"/>
        <w:rPr>
          <w:rFonts w:ascii="宋体" w:hAnsi="宋体"/>
        </w:rPr>
      </w:pPr>
      <w:r>
        <w:rPr>
          <w:rFonts w:ascii="宋体" w:hAnsi="宋体" w:hint="eastAsia"/>
        </w:rPr>
        <w:t>3.业务主管授权后，收费冲正或退费成功；</w:t>
      </w:r>
    </w:p>
    <w:p w:rsidR="004A1DF5" w:rsidRDefault="004A1DF5">
      <w:pPr>
        <w:ind w:firstLineChars="200" w:firstLine="480"/>
      </w:pPr>
      <w:r>
        <w:rPr>
          <w:rFonts w:ascii="宋体" w:hAnsi="宋体" w:hint="eastAsia"/>
        </w:rPr>
        <w:t>4.打印现金取款回单（现金/现金单）、收费冲正回单（转账）、收费退费回</w:t>
      </w:r>
      <w:r>
        <w:rPr>
          <w:rFonts w:ascii="宋体" w:hAnsi="宋体" w:hint="eastAsia"/>
        </w:rPr>
        <w:lastRenderedPageBreak/>
        <w:t>单</w:t>
      </w:r>
      <w:r>
        <w:rPr>
          <w:rFonts w:hint="eastAsia"/>
        </w:rPr>
        <w:t>（转账）现金取款回单（现金</w:t>
      </w:r>
      <w:r>
        <w:rPr>
          <w:rFonts w:hint="eastAsia"/>
        </w:rPr>
        <w:t>/</w:t>
      </w:r>
      <w:r>
        <w:rPr>
          <w:rFonts w:hint="eastAsia"/>
        </w:rPr>
        <w:t>现金单）。</w:t>
      </w:r>
    </w:p>
    <w:p w:rsidR="004A1DF5" w:rsidRDefault="004A1DF5" w:rsidP="0004090F">
      <w:pPr>
        <w:pStyle w:val="5"/>
      </w:pPr>
      <w:r>
        <w:rPr>
          <w:rFonts w:hint="eastAsia"/>
        </w:rPr>
        <w:t>三、收费业务综合处理（业务代码</w:t>
      </w:r>
      <w:r>
        <w:rPr>
          <w:rFonts w:hint="eastAsia"/>
        </w:rPr>
        <w:t>7143</w:t>
      </w:r>
      <w:r>
        <w:rPr>
          <w:rFonts w:hint="eastAsia"/>
        </w:rPr>
        <w:t>）</w:t>
      </w:r>
    </w:p>
    <w:p w:rsidR="004A1DF5" w:rsidRDefault="004A1DF5" w:rsidP="0004090F">
      <w:pPr>
        <w:pStyle w:val="6"/>
      </w:pPr>
      <w:r>
        <w:rPr>
          <w:rFonts w:hint="eastAsia"/>
        </w:rPr>
        <w:t>（一）功能介绍</w:t>
      </w:r>
    </w:p>
    <w:p w:rsidR="004A1DF5" w:rsidRDefault="004A1DF5">
      <w:pPr>
        <w:ind w:firstLineChars="200" w:firstLine="480"/>
      </w:pPr>
      <w:r>
        <w:rPr>
          <w:rFonts w:hint="eastAsia"/>
        </w:rPr>
        <w:t>该模块可以实现以下两方面的功能：</w:t>
      </w:r>
    </w:p>
    <w:p w:rsidR="004A1DF5" w:rsidRDefault="004A1DF5">
      <w:pPr>
        <w:ind w:firstLineChars="200" w:firstLine="480"/>
        <w:rPr>
          <w:rFonts w:ascii="宋体" w:hAnsi="宋体"/>
        </w:rPr>
      </w:pPr>
      <w:r>
        <w:rPr>
          <w:rFonts w:ascii="宋体" w:hAnsi="宋体" w:hint="eastAsia"/>
        </w:rPr>
        <w:t>1.可以按扣费户口查询到由各业务系统触发的所有收费记录，包括已记账，待记账、冲正等所有状态的历史收费记录，</w:t>
      </w:r>
    </w:p>
    <w:p w:rsidR="004A1DF5" w:rsidRDefault="004A1DF5">
      <w:pPr>
        <w:ind w:firstLineChars="200" w:firstLine="480"/>
      </w:pPr>
      <w:r>
        <w:rPr>
          <w:rFonts w:ascii="宋体" w:hAnsi="宋体" w:hint="eastAsia"/>
        </w:rPr>
        <w:t>2.实现对按月扣费、不定期扣费、按日扣费所产生的待收费记录进行手工扣</w:t>
      </w:r>
      <w:r>
        <w:rPr>
          <w:rFonts w:hint="eastAsia"/>
        </w:rPr>
        <w:t>费处理。</w:t>
      </w:r>
    </w:p>
    <w:p w:rsidR="004A1DF5" w:rsidRDefault="004A1DF5" w:rsidP="0004090F">
      <w:pPr>
        <w:pStyle w:val="6"/>
      </w:pPr>
      <w:r>
        <w:rPr>
          <w:rFonts w:hint="eastAsia"/>
        </w:rPr>
        <w:t>（二）术语解释</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8"/>
        <w:gridCol w:w="5940"/>
      </w:tblGrid>
      <w:tr w:rsidR="004A1DF5">
        <w:trPr>
          <w:jc w:val="center"/>
        </w:trPr>
        <w:tc>
          <w:tcPr>
            <w:tcW w:w="2268" w:type="dxa"/>
            <w:vAlign w:val="center"/>
          </w:tcPr>
          <w:p w:rsidR="004A1DF5" w:rsidRDefault="004A1DF5">
            <w:pPr>
              <w:rPr>
                <w:rFonts w:ascii="宋体" w:hAnsi="宋体"/>
                <w:sz w:val="21"/>
              </w:rPr>
            </w:pPr>
            <w:r>
              <w:rPr>
                <w:rFonts w:ascii="宋体" w:hAnsi="宋体" w:hint="eastAsia"/>
                <w:sz w:val="21"/>
              </w:rPr>
              <w:t>生成费用日期</w:t>
            </w:r>
          </w:p>
        </w:tc>
        <w:tc>
          <w:tcPr>
            <w:tcW w:w="5940" w:type="dxa"/>
            <w:vAlign w:val="center"/>
          </w:tcPr>
          <w:p w:rsidR="004A1DF5" w:rsidRDefault="004A1DF5">
            <w:pPr>
              <w:rPr>
                <w:rFonts w:ascii="宋体" w:hAnsi="宋体"/>
                <w:sz w:val="21"/>
              </w:rPr>
            </w:pPr>
            <w:r>
              <w:rPr>
                <w:rFonts w:ascii="宋体" w:hAnsi="宋体" w:hint="eastAsia"/>
                <w:sz w:val="21"/>
              </w:rPr>
              <w:t>业务系统产生费用的日期</w:t>
            </w:r>
          </w:p>
        </w:tc>
      </w:tr>
      <w:tr w:rsidR="004A1DF5">
        <w:trPr>
          <w:jc w:val="center"/>
        </w:trPr>
        <w:tc>
          <w:tcPr>
            <w:tcW w:w="2268" w:type="dxa"/>
            <w:vAlign w:val="center"/>
          </w:tcPr>
          <w:p w:rsidR="004A1DF5" w:rsidRDefault="004A1DF5">
            <w:pPr>
              <w:rPr>
                <w:rFonts w:ascii="宋体" w:hAnsi="宋体"/>
                <w:sz w:val="21"/>
              </w:rPr>
            </w:pPr>
            <w:r>
              <w:rPr>
                <w:rFonts w:ascii="宋体" w:hAnsi="宋体" w:hint="eastAsia"/>
                <w:sz w:val="21"/>
              </w:rPr>
              <w:t>预设扣费日期</w:t>
            </w:r>
          </w:p>
        </w:tc>
        <w:tc>
          <w:tcPr>
            <w:tcW w:w="5940" w:type="dxa"/>
            <w:vAlign w:val="center"/>
          </w:tcPr>
          <w:p w:rsidR="004A1DF5" w:rsidRDefault="004A1DF5">
            <w:pPr>
              <w:rPr>
                <w:rFonts w:ascii="宋体" w:hAnsi="宋体"/>
                <w:sz w:val="21"/>
              </w:rPr>
            </w:pPr>
            <w:r>
              <w:rPr>
                <w:rFonts w:ascii="宋体" w:hAnsi="宋体" w:hint="eastAsia"/>
                <w:sz w:val="21"/>
              </w:rPr>
              <w:t>业务系统或协议规定的扣费日期</w:t>
            </w:r>
          </w:p>
        </w:tc>
      </w:tr>
    </w:tbl>
    <w:p w:rsidR="004A1DF5" w:rsidRDefault="004A1DF5">
      <w:pPr>
        <w:pStyle w:val="6"/>
      </w:pPr>
      <w:r>
        <w:rPr>
          <w:rFonts w:hint="eastAsia"/>
        </w:rPr>
        <w:t>（三）界面</w:t>
      </w:r>
    </w:p>
    <w:p w:rsidR="004A1DF5" w:rsidRDefault="0004090F">
      <w:pPr>
        <w:jc w:val="center"/>
      </w:pPr>
      <w:r>
        <w:rPr>
          <w:rFonts w:hint="eastAsia"/>
          <w:noProof/>
        </w:rPr>
        <w:drawing>
          <wp:inline distT="0" distB="0" distL="0" distR="0">
            <wp:extent cx="5267325" cy="3762375"/>
            <wp:effectExtent l="19050" t="0" r="9525"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53" cstate="print"/>
                    <a:srcRect/>
                    <a:stretch>
                      <a:fillRect/>
                    </a:stretch>
                  </pic:blipFill>
                  <pic:spPr bwMode="auto">
                    <a:xfrm>
                      <a:off x="0" y="0"/>
                      <a:ext cx="5267325" cy="37623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5.5</w:t>
      </w:r>
    </w:p>
    <w:p w:rsidR="004A1DF5" w:rsidRDefault="004A1DF5" w:rsidP="0004090F">
      <w:pPr>
        <w:pStyle w:val="6"/>
      </w:pPr>
      <w:r>
        <w:rPr>
          <w:rFonts w:hint="eastAsia"/>
        </w:rPr>
        <w:lastRenderedPageBreak/>
        <w:t>（四）操作要点</w:t>
      </w:r>
    </w:p>
    <w:p w:rsidR="004A1DF5" w:rsidRDefault="004A1DF5">
      <w:pPr>
        <w:pStyle w:val="xl31"/>
        <w:widowControl w:val="0"/>
        <w:spacing w:before="0" w:beforeAutospacing="0" w:after="0" w:afterAutospacing="0"/>
        <w:ind w:firstLineChars="200" w:firstLine="480"/>
        <w:rPr>
          <w:kern w:val="2"/>
        </w:rPr>
      </w:pPr>
      <w:r>
        <w:rPr>
          <w:rFonts w:hint="eastAsia"/>
          <w:kern w:val="2"/>
        </w:rPr>
        <w:t>1.本功能只能查询通过业务系统产生的收费信息，不包括通过通用收费功能产生的收费信息。</w:t>
      </w:r>
    </w:p>
    <w:p w:rsidR="004A1DF5" w:rsidRDefault="004A1DF5">
      <w:pPr>
        <w:pStyle w:val="xl31"/>
        <w:widowControl w:val="0"/>
        <w:spacing w:before="0" w:beforeAutospacing="0" w:after="0" w:afterAutospacing="0"/>
        <w:ind w:firstLineChars="200" w:firstLine="480"/>
        <w:rPr>
          <w:kern w:val="2"/>
        </w:rPr>
      </w:pPr>
      <w:r>
        <w:rPr>
          <w:rFonts w:hint="eastAsia"/>
          <w:kern w:val="2"/>
        </w:rPr>
        <w:t>2.本功能可以查询系统内其他网点的户口的收费信息。</w:t>
      </w:r>
    </w:p>
    <w:p w:rsidR="004A1DF5" w:rsidRDefault="004A1DF5">
      <w:pPr>
        <w:pStyle w:val="xl31"/>
        <w:widowControl w:val="0"/>
        <w:spacing w:before="0" w:beforeAutospacing="0" w:after="0" w:afterAutospacing="0"/>
        <w:ind w:firstLineChars="200" w:firstLine="480"/>
        <w:rPr>
          <w:kern w:val="2"/>
        </w:rPr>
      </w:pPr>
      <w:r>
        <w:rPr>
          <w:rFonts w:hint="eastAsia"/>
          <w:kern w:val="2"/>
        </w:rPr>
        <w:t>3.本功能只能对确认状态的待扣收记录进行扣费，在扣费前应先查询“记账状态”为“待记账”的记录后才能点击“扣费10”按钮。</w:t>
      </w:r>
    </w:p>
    <w:p w:rsidR="004A1DF5" w:rsidRDefault="004A1DF5">
      <w:pPr>
        <w:pStyle w:val="xl31"/>
        <w:widowControl w:val="0"/>
        <w:spacing w:before="0" w:beforeAutospacing="0" w:after="0" w:afterAutospacing="0"/>
        <w:ind w:firstLineChars="200" w:firstLine="480"/>
        <w:rPr>
          <w:kern w:val="2"/>
        </w:rPr>
      </w:pPr>
      <w:r>
        <w:rPr>
          <w:rFonts w:hint="eastAsia"/>
          <w:kern w:val="2"/>
        </w:rPr>
        <w:t>4.选择扣费功能扣费后，应通过“异常信息11”按钮，检查扣费是否成功。</w:t>
      </w:r>
    </w:p>
    <w:p w:rsidR="004A1DF5" w:rsidRDefault="004A1DF5">
      <w:pPr>
        <w:pStyle w:val="xl31"/>
        <w:widowControl w:val="0"/>
        <w:spacing w:before="0" w:beforeAutospacing="0" w:after="0" w:afterAutospacing="0"/>
        <w:ind w:firstLineChars="200" w:firstLine="480"/>
        <w:rPr>
          <w:kern w:val="2"/>
        </w:rPr>
      </w:pPr>
      <w:r>
        <w:rPr>
          <w:rFonts w:hint="eastAsia"/>
          <w:kern w:val="2"/>
        </w:rPr>
        <w:t>5.“异常信息11”按钮可以查询系统日终批量扣费失败的待收费记录，以及查询在收费业务综合处理中手工批量扣费失败的待收费记录。</w:t>
      </w:r>
    </w:p>
    <w:p w:rsidR="004A1DF5" w:rsidRDefault="004A1DF5" w:rsidP="0004090F">
      <w:pPr>
        <w:pStyle w:val="6"/>
      </w:pPr>
      <w:r>
        <w:rPr>
          <w:rFonts w:hint="eastAsia"/>
        </w:rPr>
        <w:t>（五）操作步骤</w:t>
      </w:r>
    </w:p>
    <w:p w:rsidR="004A1DF5" w:rsidRDefault="004A1DF5">
      <w:pPr>
        <w:pStyle w:val="xl31"/>
        <w:widowControl w:val="0"/>
        <w:spacing w:before="0" w:beforeAutospacing="0" w:after="0" w:afterAutospacing="0"/>
        <w:ind w:firstLineChars="200" w:firstLine="480"/>
        <w:rPr>
          <w:kern w:val="2"/>
        </w:rPr>
      </w:pPr>
      <w:r>
        <w:rPr>
          <w:rFonts w:hint="eastAsia"/>
          <w:kern w:val="2"/>
        </w:rPr>
        <w:t>1.用户选择系统导航－核算业务－通用收费－收费业务综合处理，或者输入业务代码7143，进入收费业务综合处理界面；</w:t>
      </w:r>
    </w:p>
    <w:p w:rsidR="004A1DF5" w:rsidRDefault="004A1DF5">
      <w:pPr>
        <w:pStyle w:val="xl31"/>
        <w:widowControl w:val="0"/>
        <w:spacing w:before="0" w:beforeAutospacing="0" w:after="0" w:afterAutospacing="0"/>
        <w:ind w:firstLineChars="200" w:firstLine="480"/>
        <w:rPr>
          <w:kern w:val="2"/>
        </w:rPr>
      </w:pPr>
      <w:r>
        <w:rPr>
          <w:rFonts w:hint="eastAsia"/>
          <w:kern w:val="2"/>
        </w:rPr>
        <w:t>2.输入扣费户口，系统自动显示户口名称；</w:t>
      </w:r>
    </w:p>
    <w:p w:rsidR="004A1DF5" w:rsidRDefault="004A1DF5">
      <w:pPr>
        <w:pStyle w:val="xl31"/>
        <w:widowControl w:val="0"/>
        <w:spacing w:before="0" w:beforeAutospacing="0" w:after="0" w:afterAutospacing="0"/>
        <w:ind w:firstLineChars="200" w:firstLine="480"/>
        <w:rPr>
          <w:kern w:val="2"/>
        </w:rPr>
      </w:pPr>
      <w:r>
        <w:rPr>
          <w:rFonts w:hint="eastAsia"/>
          <w:kern w:val="2"/>
        </w:rPr>
        <w:t>3.选择账户，并输入其他查询条件，选择“查询5”按钮，系统显示该户口下的所有符合查询条件的记录；</w:t>
      </w:r>
    </w:p>
    <w:p w:rsidR="004A1DF5" w:rsidRDefault="004A1DF5">
      <w:pPr>
        <w:pStyle w:val="xl31"/>
        <w:widowControl w:val="0"/>
        <w:spacing w:before="0" w:beforeAutospacing="0" w:after="0" w:afterAutospacing="0"/>
        <w:ind w:firstLineChars="200" w:firstLine="480"/>
        <w:rPr>
          <w:kern w:val="2"/>
        </w:rPr>
      </w:pPr>
      <w:r>
        <w:rPr>
          <w:rFonts w:hint="eastAsia"/>
          <w:kern w:val="2"/>
        </w:rPr>
        <w:t>4.双击选择“记账状态”为“待记账”的收费记录，该记录进入“选择扣费”选项卡的列表中；</w:t>
      </w:r>
    </w:p>
    <w:p w:rsidR="004A1DF5" w:rsidRDefault="004A1DF5">
      <w:pPr>
        <w:pStyle w:val="xl31"/>
        <w:widowControl w:val="0"/>
        <w:spacing w:before="0" w:beforeAutospacing="0" w:after="0" w:afterAutospacing="0"/>
        <w:ind w:firstLineChars="200" w:firstLine="480"/>
        <w:rPr>
          <w:kern w:val="2"/>
        </w:rPr>
      </w:pPr>
      <w:r>
        <w:rPr>
          <w:rFonts w:hint="eastAsia"/>
          <w:kern w:val="2"/>
        </w:rPr>
        <w:t>5.选择“选择扣费”选项卡，显示所选择的待扣费记录，如图5.5。双击某条记录，可从“选择扣费”列表中删除该记录；</w:t>
      </w:r>
    </w:p>
    <w:p w:rsidR="004A1DF5" w:rsidRDefault="004A1DF5">
      <w:pPr>
        <w:pStyle w:val="xl31"/>
        <w:widowControl w:val="0"/>
        <w:spacing w:before="0" w:beforeAutospacing="0" w:after="0" w:afterAutospacing="0"/>
        <w:ind w:firstLineChars="200" w:firstLine="480"/>
        <w:rPr>
          <w:kern w:val="2"/>
        </w:rPr>
      </w:pPr>
      <w:r>
        <w:rPr>
          <w:rFonts w:hint="eastAsia"/>
          <w:kern w:val="2"/>
        </w:rPr>
        <w:t>6.选择“扣费10”按钮，系统自动对查询列表框中“确认状态”为已确认，“记账状态”为待记账的收费记录进行批量扣费处理。并提示扣费成功，如存在不成功记录提示“扣费完成，请注意查询异常信息”；</w:t>
      </w:r>
    </w:p>
    <w:p w:rsidR="004A1DF5" w:rsidRDefault="004A1DF5">
      <w:pPr>
        <w:pStyle w:val="xl31"/>
        <w:widowControl w:val="0"/>
        <w:spacing w:before="0" w:beforeAutospacing="0" w:after="0" w:afterAutospacing="0"/>
        <w:ind w:firstLineChars="200" w:firstLine="480"/>
        <w:rPr>
          <w:kern w:val="2"/>
        </w:rPr>
      </w:pPr>
      <w:r>
        <w:rPr>
          <w:rFonts w:hint="eastAsia"/>
          <w:kern w:val="2"/>
        </w:rPr>
        <w:t>7.打印收费批量扣费清单和收费批量扣费回单。</w:t>
      </w:r>
    </w:p>
    <w:p w:rsidR="004A1DF5" w:rsidRDefault="004A1DF5">
      <w:pPr>
        <w:jc w:val="left"/>
      </w:pPr>
      <w:bookmarkStart w:id="1673" w:name="_四、通用收费交易查询（业务代码7148）"/>
      <w:bookmarkEnd w:id="1673"/>
    </w:p>
    <w:p w:rsidR="004A1DF5" w:rsidRDefault="004A1DF5" w:rsidP="0004090F">
      <w:pPr>
        <w:pStyle w:val="5"/>
      </w:pPr>
      <w:r>
        <w:rPr>
          <w:rFonts w:hint="eastAsia"/>
        </w:rPr>
        <w:t>四、通用收费交易查询（业务代码</w:t>
      </w:r>
      <w:r>
        <w:rPr>
          <w:rFonts w:hint="eastAsia"/>
        </w:rPr>
        <w:t>7148</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通过该功能实现查询在通用收费功能中收取费用的交易明细。</w:t>
      </w:r>
    </w:p>
    <w:p w:rsidR="004A1DF5" w:rsidRDefault="004A1DF5">
      <w:pPr>
        <w:pStyle w:val="6"/>
      </w:pPr>
      <w:r>
        <w:rPr>
          <w:rFonts w:hint="eastAsia"/>
        </w:rPr>
        <w:lastRenderedPageBreak/>
        <w:t>（二）操作要点</w:t>
      </w:r>
    </w:p>
    <w:p w:rsidR="004A1DF5" w:rsidRDefault="004A1DF5">
      <w:pPr>
        <w:pStyle w:val="xl31"/>
        <w:widowControl w:val="0"/>
        <w:spacing w:before="0" w:beforeAutospacing="0" w:after="0" w:afterAutospacing="0"/>
        <w:ind w:firstLineChars="200" w:firstLine="480"/>
        <w:rPr>
          <w:kern w:val="2"/>
        </w:rPr>
      </w:pPr>
      <w:r>
        <w:rPr>
          <w:rFonts w:hint="eastAsia"/>
          <w:kern w:val="2"/>
        </w:rPr>
        <w:t>1.“交易机构”字段为必输项，可以输入本机构之外的其他机构号。</w:t>
      </w:r>
    </w:p>
    <w:p w:rsidR="004A1DF5" w:rsidRDefault="004A1DF5">
      <w:pPr>
        <w:pStyle w:val="xl31"/>
        <w:widowControl w:val="0"/>
        <w:spacing w:before="0" w:beforeAutospacing="0" w:after="0" w:afterAutospacing="0"/>
        <w:ind w:firstLineChars="200" w:firstLine="480"/>
        <w:rPr>
          <w:rFonts w:ascii="Times New Roman" w:hAnsi="Times New Roman"/>
          <w:kern w:val="2"/>
        </w:rPr>
      </w:pPr>
      <w:r>
        <w:rPr>
          <w:rFonts w:hint="eastAsia"/>
          <w:kern w:val="2"/>
        </w:rPr>
        <w:t>2.起始日期、截止日期、起始时间、截止时间字段如果为空，系统默认为全</w:t>
      </w:r>
      <w:r>
        <w:rPr>
          <w:rFonts w:ascii="Times New Roman" w:hAnsi="Times New Roman" w:hint="eastAsia"/>
          <w:kern w:val="2"/>
        </w:rPr>
        <w:t>部记录。</w:t>
      </w:r>
    </w:p>
    <w:p w:rsidR="004A1DF5" w:rsidRDefault="004A1DF5">
      <w:pPr>
        <w:pStyle w:val="6"/>
      </w:pPr>
      <w:r>
        <w:rPr>
          <w:rFonts w:hint="eastAsia"/>
        </w:rPr>
        <w:t>（三）操作步骤</w:t>
      </w:r>
    </w:p>
    <w:p w:rsidR="004A1DF5" w:rsidRDefault="004A1DF5">
      <w:pPr>
        <w:pStyle w:val="xl31"/>
        <w:widowControl w:val="0"/>
        <w:spacing w:before="0" w:beforeAutospacing="0" w:after="0" w:afterAutospacing="0"/>
        <w:ind w:firstLineChars="200" w:firstLine="480"/>
        <w:rPr>
          <w:kern w:val="2"/>
        </w:rPr>
      </w:pPr>
      <w:r>
        <w:rPr>
          <w:rFonts w:hint="eastAsia"/>
          <w:kern w:val="2"/>
        </w:rPr>
        <w:t>1.用户选择系统导航－核算业务－通用收费－通用收费交易查询，或者输入业务代码7148，进入通用收费交易查询界面；</w:t>
      </w:r>
    </w:p>
    <w:p w:rsidR="004A1DF5" w:rsidRDefault="004A1DF5">
      <w:pPr>
        <w:pStyle w:val="xl31"/>
        <w:widowControl w:val="0"/>
        <w:spacing w:before="0" w:beforeAutospacing="0" w:after="0" w:afterAutospacing="0"/>
        <w:ind w:firstLineChars="200" w:firstLine="480"/>
        <w:rPr>
          <w:kern w:val="2"/>
        </w:rPr>
      </w:pPr>
      <w:r>
        <w:rPr>
          <w:rFonts w:hint="eastAsia"/>
          <w:kern w:val="2"/>
        </w:rPr>
        <w:t>2.输入查询条件，选择“查询”按钮，系统显示符合条件的记录；</w:t>
      </w:r>
    </w:p>
    <w:p w:rsidR="004A1DF5" w:rsidRDefault="004A1DF5">
      <w:pPr>
        <w:pStyle w:val="xl31"/>
        <w:widowControl w:val="0"/>
        <w:spacing w:before="0" w:beforeAutospacing="0" w:after="0" w:afterAutospacing="0"/>
        <w:ind w:firstLineChars="200" w:firstLine="480"/>
        <w:rPr>
          <w:kern w:val="2"/>
        </w:rPr>
      </w:pPr>
      <w:r>
        <w:rPr>
          <w:rFonts w:hint="eastAsia"/>
          <w:kern w:val="2"/>
        </w:rPr>
        <w:t>3.选定一条记录后，双击该记录，或点击“明细6”按钮，进入收费明细画面；</w:t>
      </w:r>
    </w:p>
    <w:p w:rsidR="004A1DF5" w:rsidRDefault="004A1DF5">
      <w:pPr>
        <w:pStyle w:val="xl31"/>
        <w:widowControl w:val="0"/>
        <w:spacing w:before="0" w:beforeAutospacing="0" w:after="0" w:afterAutospacing="0"/>
        <w:ind w:firstLineChars="200" w:firstLine="480"/>
        <w:rPr>
          <w:kern w:val="2"/>
        </w:rPr>
      </w:pPr>
      <w:r>
        <w:rPr>
          <w:rFonts w:hint="eastAsia"/>
          <w:kern w:val="2"/>
        </w:rPr>
        <w:t>4.点击“回单查询”选项卡，可以进入回单查询打印界面。</w:t>
      </w:r>
    </w:p>
    <w:p w:rsidR="004A1DF5" w:rsidRDefault="004A1DF5">
      <w:pPr>
        <w:pStyle w:val="5"/>
      </w:pPr>
      <w:r>
        <w:rPr>
          <w:rFonts w:hint="eastAsia"/>
        </w:rPr>
        <w:t>五、扣费异常信息查询（业务代码</w:t>
      </w:r>
      <w:r>
        <w:rPr>
          <w:rFonts w:hint="eastAsia"/>
        </w:rPr>
        <w:t>7149</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通过该功能查询扣费异常信息。</w:t>
      </w:r>
    </w:p>
    <w:p w:rsidR="004A1DF5" w:rsidRDefault="004A1DF5">
      <w:pPr>
        <w:pStyle w:val="6"/>
      </w:pPr>
      <w:r>
        <w:rPr>
          <w:rFonts w:hint="eastAsia"/>
        </w:rPr>
        <w:t>（二）操作要点</w:t>
      </w:r>
    </w:p>
    <w:p w:rsidR="004A1DF5" w:rsidRDefault="004A1DF5">
      <w:pPr>
        <w:ind w:firstLineChars="200" w:firstLine="480"/>
      </w:pPr>
      <w:r>
        <w:rPr>
          <w:rFonts w:ascii="宋体" w:hAnsi="宋体" w:hint="eastAsia"/>
        </w:rPr>
        <w:t>1.“扣费日期”、“户口机构”字段为必输项，“户口机构”可以输入本机构之外的其他机</w:t>
      </w:r>
      <w:r>
        <w:rPr>
          <w:rFonts w:hint="eastAsia"/>
        </w:rPr>
        <w:t>构号。</w:t>
      </w:r>
    </w:p>
    <w:p w:rsidR="004A1DF5" w:rsidRDefault="004A1DF5">
      <w:pPr>
        <w:pStyle w:val="6"/>
      </w:pPr>
      <w:r>
        <w:rPr>
          <w:rFonts w:hint="eastAsia"/>
        </w:rPr>
        <w:t>（三）操作步骤</w:t>
      </w:r>
    </w:p>
    <w:p w:rsidR="004A1DF5" w:rsidRDefault="004A1DF5">
      <w:pPr>
        <w:ind w:firstLineChars="200" w:firstLine="480"/>
        <w:rPr>
          <w:rFonts w:ascii="宋体" w:hAnsi="宋体"/>
        </w:rPr>
      </w:pPr>
      <w:r>
        <w:rPr>
          <w:rFonts w:ascii="宋体" w:hAnsi="宋体" w:hint="eastAsia"/>
        </w:rPr>
        <w:t>1.用户选择系统导航－核算业务－通用收费－</w:t>
      </w:r>
      <w:r>
        <w:rPr>
          <w:rFonts w:hint="eastAsia"/>
        </w:rPr>
        <w:t>扣费异常信息</w:t>
      </w:r>
      <w:r>
        <w:rPr>
          <w:rFonts w:ascii="宋体" w:hAnsi="宋体" w:hint="eastAsia"/>
        </w:rPr>
        <w:t>查询，或者输入业务代码7149，进入</w:t>
      </w:r>
      <w:r>
        <w:rPr>
          <w:rFonts w:hint="eastAsia"/>
        </w:rPr>
        <w:t>扣费异常信息</w:t>
      </w:r>
      <w:r>
        <w:rPr>
          <w:rFonts w:ascii="宋体" w:hAnsi="宋体" w:hint="eastAsia"/>
        </w:rPr>
        <w:t>查询界面；</w:t>
      </w:r>
    </w:p>
    <w:p w:rsidR="004A1DF5" w:rsidRDefault="004A1DF5">
      <w:pPr>
        <w:ind w:firstLineChars="200" w:firstLine="480"/>
        <w:rPr>
          <w:rFonts w:ascii="宋体" w:hAnsi="宋体"/>
        </w:rPr>
      </w:pPr>
      <w:r>
        <w:rPr>
          <w:rFonts w:ascii="宋体" w:hAnsi="宋体" w:hint="eastAsia"/>
        </w:rPr>
        <w:t>2.输入查询条件，选择“查询”按钮，系统显示符合条件的记录；</w:t>
      </w:r>
    </w:p>
    <w:p w:rsidR="004A1DF5" w:rsidRDefault="004A1DF5">
      <w:pPr>
        <w:jc w:val="left"/>
      </w:pPr>
    </w:p>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p>
    <w:p w:rsidR="004A1DF5" w:rsidRDefault="00A86032" w:rsidP="0004090F">
      <w:pPr>
        <w:pStyle w:val="4"/>
        <w:spacing w:before="156" w:after="156"/>
      </w:pPr>
      <w:bookmarkStart w:id="1674" w:name="_Toc186273643"/>
      <w:r>
        <w:rPr>
          <w:rFonts w:hint="eastAsia"/>
        </w:rPr>
        <w:lastRenderedPageBreak/>
        <w:t>第八</w:t>
      </w:r>
      <w:r w:rsidR="004A1DF5">
        <w:rPr>
          <w:rFonts w:hint="eastAsia"/>
        </w:rPr>
        <w:t>节</w:t>
      </w:r>
      <w:r w:rsidR="004A1DF5">
        <w:rPr>
          <w:rFonts w:hint="eastAsia"/>
        </w:rPr>
        <w:t xml:space="preserve">  </w:t>
      </w:r>
      <w:r w:rsidR="004A1DF5">
        <w:rPr>
          <w:rFonts w:hint="eastAsia"/>
        </w:rPr>
        <w:t>内部户口</w:t>
      </w:r>
      <w:bookmarkEnd w:id="1674"/>
    </w:p>
    <w:p w:rsidR="004A1DF5" w:rsidRDefault="004A1DF5">
      <w:pPr>
        <w:pStyle w:val="a6"/>
        <w:ind w:left="720"/>
      </w:pPr>
      <w:r>
        <w:rPr>
          <w:rFonts w:hint="eastAsia"/>
        </w:rPr>
        <w:t>功能说明：通过该功能实现内部户口开户、维护、销户</w:t>
      </w:r>
    </w:p>
    <w:p w:rsidR="004A1DF5" w:rsidRDefault="004A1DF5">
      <w:pPr>
        <w:pStyle w:val="a6"/>
        <w:ind w:left="720"/>
      </w:pPr>
      <w:r>
        <w:br/>
      </w:r>
      <w:r>
        <w:br/>
      </w:r>
    </w:p>
    <w:p w:rsidR="004A1DF5" w:rsidRDefault="004A1DF5">
      <w:pPr>
        <w:pStyle w:val="a6"/>
        <w:ind w:left="720"/>
        <w:rPr>
          <w:b/>
          <w:bCs/>
        </w:rPr>
      </w:pPr>
      <w:r>
        <w:rPr>
          <w:rFonts w:hint="eastAsia"/>
          <w:b/>
          <w:bCs/>
        </w:rPr>
        <w:t>内部户口开户流程：</w:t>
      </w:r>
    </w:p>
    <w:p w:rsidR="004A1DF5" w:rsidRDefault="009523FE">
      <w:pPr>
        <w:pStyle w:val="a6"/>
        <w:ind w:left="720"/>
        <w:rPr>
          <w:u w:val="single"/>
        </w:rPr>
      </w:pPr>
      <w:r w:rsidRPr="009523FE">
        <w:rPr>
          <w:noProof/>
          <w:sz w:val="20"/>
          <w:u w:val="single"/>
        </w:rPr>
        <w:pict>
          <v:group id="_x0000_s1547" style="position:absolute;left:0;text-align:left;margin-left:63pt;margin-top:5.3pt;width:297pt;height:382.2pt;z-index:251589120" coordorigin="3060,4560" coordsize="5940,7644">
            <v:group id="_x0000_s1548" style="position:absolute;left:3060;top:4560;width:5940;height:7644" coordorigin="3060,4560" coordsize="5940,7644">
              <v:shape id="_x0000_s1549" type="#_x0000_t202" style="position:absolute;left:3780;top:4560;width:1440;height:780" fillcolor="silver">
                <v:textbox style="mso-next-textbox:#_x0000_s1549">
                  <w:txbxContent>
                    <w:p w:rsidR="002E477D" w:rsidRDefault="002E477D">
                      <w:pPr>
                        <w:spacing w:line="240" w:lineRule="auto"/>
                      </w:pPr>
                      <w:r>
                        <w:rPr>
                          <w:rFonts w:hint="eastAsia"/>
                          <w:sz w:val="18"/>
                        </w:rPr>
                        <w:t>内部户口控制表（</w:t>
                      </w:r>
                      <w:r>
                        <w:rPr>
                          <w:rFonts w:hint="eastAsia"/>
                          <w:sz w:val="18"/>
                        </w:rPr>
                        <w:t>9303</w:t>
                      </w:r>
                      <w:r>
                        <w:rPr>
                          <w:rFonts w:hint="eastAsia"/>
                          <w:sz w:val="18"/>
                        </w:rPr>
                        <w:t>）</w:t>
                      </w:r>
                    </w:p>
                  </w:txbxContent>
                </v:textbox>
              </v:shape>
              <v:shape id="_x0000_s1550" type="#_x0000_t202" style="position:absolute;left:7020;top:7992;width:1440;height:780" fillcolor="silver">
                <v:textbox style="mso-next-textbox:#_x0000_s1550">
                  <w:txbxContent>
                    <w:p w:rsidR="002E477D" w:rsidRDefault="002E477D">
                      <w:pPr>
                        <w:spacing w:line="240" w:lineRule="auto"/>
                      </w:pPr>
                      <w:r>
                        <w:rPr>
                          <w:rFonts w:hint="eastAsia"/>
                          <w:sz w:val="18"/>
                        </w:rPr>
                        <w:t>普通内部户口开户（</w:t>
                      </w:r>
                      <w:r>
                        <w:rPr>
                          <w:rFonts w:hint="eastAsia"/>
                          <w:sz w:val="18"/>
                        </w:rPr>
                        <w:t>7181</w:t>
                      </w:r>
                      <w:r>
                        <w:rPr>
                          <w:rFonts w:hint="eastAsia"/>
                          <w:sz w:val="18"/>
                        </w:rPr>
                        <w:t>）</w:t>
                      </w:r>
                    </w:p>
                  </w:txbxContent>
                </v:textbox>
              </v:shape>
              <v:shape id="_x0000_s1551" type="#_x0000_t4" style="position:absolute;left:3060;top:5964;width:2880;height:1092">
                <v:textbox style="mso-next-textbox:#_x0000_s1551" inset="0,0,0,0">
                  <w:txbxContent>
                    <w:p w:rsidR="002E477D" w:rsidRDefault="002E477D">
                      <w:pPr>
                        <w:spacing w:line="240" w:lineRule="auto"/>
                        <w:rPr>
                          <w:sz w:val="18"/>
                        </w:rPr>
                      </w:pPr>
                      <w:r>
                        <w:rPr>
                          <w:rFonts w:hint="eastAsia"/>
                          <w:sz w:val="18"/>
                        </w:rPr>
                        <w:t>内部资金号是否在内部户口控制表</w:t>
                      </w:r>
                    </w:p>
                  </w:txbxContent>
                </v:textbox>
              </v:shape>
              <v:line id="_x0000_s1552" style="position:absolute" from="4500,5340" to="4500,5964">
                <v:stroke endarrow="block"/>
              </v:line>
              <v:line id="_x0000_s1553" style="position:absolute" from="5955,8385" to="7035,8385">
                <v:stroke endarrow="block"/>
              </v:line>
              <v:shape id="_x0000_s1554" type="#_x0000_t4" style="position:absolute;left:3060;top:7836;width:2880;height:1092">
                <v:textbox style="mso-next-textbox:#_x0000_s1554" inset="0,0,0,0">
                  <w:txbxContent>
                    <w:p w:rsidR="002E477D" w:rsidRDefault="002E477D">
                      <w:pPr>
                        <w:spacing w:line="240" w:lineRule="auto"/>
                        <w:rPr>
                          <w:sz w:val="18"/>
                        </w:rPr>
                      </w:pPr>
                      <w:r>
                        <w:rPr>
                          <w:rFonts w:hint="eastAsia"/>
                          <w:sz w:val="18"/>
                        </w:rPr>
                        <w:t>自动开户，还是手工开户</w:t>
                      </w:r>
                    </w:p>
                  </w:txbxContent>
                </v:textbox>
              </v:shape>
              <v:line id="_x0000_s1555" style="position:absolute" from="4500,7056" to="4500,7836">
                <v:stroke endarrow="block"/>
              </v:line>
              <v:roundrect id="_x0000_s1556" style="position:absolute;left:3780;top:11424;width:5220;height:780" arcsize="10923f">
                <v:textbox style="mso-next-textbox:#_x0000_s1556">
                  <w:txbxContent>
                    <w:p w:rsidR="002E477D" w:rsidRDefault="002E477D">
                      <w:pPr>
                        <w:spacing w:line="240" w:lineRule="auto"/>
                        <w:rPr>
                          <w:sz w:val="18"/>
                        </w:rPr>
                      </w:pPr>
                      <w:r>
                        <w:rPr>
                          <w:rFonts w:hint="eastAsia"/>
                          <w:sz w:val="18"/>
                        </w:rPr>
                        <w:t>开立内部户口（“</w:t>
                      </w:r>
                      <w:r>
                        <w:rPr>
                          <w:rFonts w:hint="eastAsia"/>
                          <w:sz w:val="18"/>
                        </w:rPr>
                        <w:t>9</w:t>
                      </w:r>
                      <w:r>
                        <w:rPr>
                          <w:rFonts w:hint="eastAsia"/>
                          <w:sz w:val="18"/>
                        </w:rPr>
                        <w:t>”</w:t>
                      </w:r>
                      <w:r>
                        <w:rPr>
                          <w:rFonts w:hint="eastAsia"/>
                          <w:sz w:val="18"/>
                        </w:rPr>
                        <w:t>+6</w:t>
                      </w:r>
                      <w:r>
                        <w:rPr>
                          <w:rFonts w:hint="eastAsia"/>
                          <w:sz w:val="18"/>
                        </w:rPr>
                        <w:t>位机构号</w:t>
                      </w:r>
                      <w:r>
                        <w:rPr>
                          <w:rFonts w:hint="eastAsia"/>
                          <w:sz w:val="18"/>
                        </w:rPr>
                        <w:t>+8</w:t>
                      </w:r>
                      <w:r>
                        <w:rPr>
                          <w:rFonts w:hint="eastAsia"/>
                          <w:sz w:val="18"/>
                        </w:rPr>
                        <w:t>位内部资金号</w:t>
                      </w:r>
                      <w:r>
                        <w:rPr>
                          <w:rFonts w:hint="eastAsia"/>
                          <w:sz w:val="18"/>
                        </w:rPr>
                        <w:t>+</w:t>
                      </w:r>
                      <w:r>
                        <w:rPr>
                          <w:rFonts w:hint="eastAsia"/>
                          <w:sz w:val="18"/>
                        </w:rPr>
                        <w:t>“</w:t>
                      </w:r>
                      <w:r>
                        <w:rPr>
                          <w:rFonts w:hint="eastAsia"/>
                          <w:sz w:val="18"/>
                        </w:rPr>
                        <w:t>0</w:t>
                      </w:r>
                      <w:r>
                        <w:rPr>
                          <w:rFonts w:hint="eastAsia"/>
                          <w:sz w:val="18"/>
                        </w:rPr>
                        <w:t>”</w:t>
                      </w:r>
                      <w:r>
                        <w:rPr>
                          <w:rFonts w:hint="eastAsia"/>
                          <w:sz w:val="18"/>
                        </w:rPr>
                        <w:t>+2</w:t>
                      </w:r>
                      <w:r>
                        <w:rPr>
                          <w:rFonts w:hint="eastAsia"/>
                          <w:sz w:val="18"/>
                        </w:rPr>
                        <w:t>位货币号）</w:t>
                      </w:r>
                    </w:p>
                  </w:txbxContent>
                </v:textbox>
              </v:roundrect>
              <v:shape id="_x0000_s1557" type="#_x0000_t202" style="position:absolute;left:3780;top:9552;width:1440;height:780">
                <v:textbox style="mso-next-textbox:#_x0000_s1557">
                  <w:txbxContent>
                    <w:p w:rsidR="002E477D" w:rsidRDefault="002E477D">
                      <w:pPr>
                        <w:spacing w:line="240" w:lineRule="auto"/>
                        <w:rPr>
                          <w:sz w:val="18"/>
                        </w:rPr>
                      </w:pPr>
                      <w:r>
                        <w:rPr>
                          <w:rFonts w:hint="eastAsia"/>
                          <w:sz w:val="18"/>
                        </w:rPr>
                        <w:t>由业务系统调用</w:t>
                      </w:r>
                    </w:p>
                  </w:txbxContent>
                </v:textbox>
              </v:shape>
              <v:line id="_x0000_s1558" style="position:absolute" from="4500,8928" to="4500,9552">
                <v:stroke endarrow="block"/>
              </v:line>
              <v:line id="_x0000_s1559" style="position:absolute" from="4500,10332" to="4500,11424">
                <v:stroke endarrow="block"/>
              </v:line>
              <v:line id="_x0000_s1560" style="position:absolute" from="7740,8772" to="7740,11424">
                <v:stroke endarrow="block"/>
              </v:line>
              <v:line id="_x0000_s1561" style="position:absolute" from="5940,6510" to="7740,6510"/>
              <v:line id="_x0000_s1562" style="position:absolute" from="7725,6525" to="7725,7959">
                <v:stroke endarrow="block"/>
              </v:line>
            </v:group>
            <v:shape id="_x0000_s1563" type="#_x0000_t202" style="position:absolute;left:5760;top:6120;width:540;height:468" filled="f" stroked="f">
              <v:textbox style="mso-next-textbox:#_x0000_s1563">
                <w:txbxContent>
                  <w:p w:rsidR="002E477D" w:rsidRDefault="002E477D">
                    <w:pPr>
                      <w:spacing w:line="240" w:lineRule="auto"/>
                    </w:pPr>
                    <w:r>
                      <w:rPr>
                        <w:rFonts w:hint="eastAsia"/>
                      </w:rPr>
                      <w:t>否</w:t>
                    </w:r>
                  </w:p>
                </w:txbxContent>
              </v:textbox>
            </v:shape>
            <v:shape id="_x0000_s1564" type="#_x0000_t202" style="position:absolute;left:5940;top:7992;width:1080;height:312" filled="f" stroked="f">
              <v:textbox style="mso-next-textbox:#_x0000_s1564" inset="0,0,0,0">
                <w:txbxContent>
                  <w:p w:rsidR="002E477D" w:rsidRDefault="002E477D">
                    <w:pPr>
                      <w:spacing w:line="240" w:lineRule="auto"/>
                    </w:pPr>
                    <w:r>
                      <w:rPr>
                        <w:rFonts w:hint="eastAsia"/>
                      </w:rPr>
                      <w:t>手工</w:t>
                    </w:r>
                  </w:p>
                </w:txbxContent>
              </v:textbox>
            </v:shape>
            <v:shape id="_x0000_s1565" type="#_x0000_t202" style="position:absolute;left:4680;top:8928;width:1080;height:312" filled="f" stroked="f">
              <v:textbox style="mso-next-textbox:#_x0000_s1565" inset="0,0,0,0">
                <w:txbxContent>
                  <w:p w:rsidR="002E477D" w:rsidRDefault="002E477D">
                    <w:pPr>
                      <w:spacing w:line="240" w:lineRule="auto"/>
                    </w:pPr>
                    <w:r>
                      <w:rPr>
                        <w:rFonts w:hint="eastAsia"/>
                      </w:rPr>
                      <w:t>自动</w:t>
                    </w:r>
                  </w:p>
                </w:txbxContent>
              </v:textbox>
            </v:shape>
            <v:shape id="_x0000_s1566" type="#_x0000_t202" style="position:absolute;left:4500;top:7056;width:540;height:468" filled="f" stroked="f">
              <v:textbox style="mso-next-textbox:#_x0000_s1566">
                <w:txbxContent>
                  <w:p w:rsidR="002E477D" w:rsidRDefault="002E477D">
                    <w:pPr>
                      <w:spacing w:line="240" w:lineRule="auto"/>
                    </w:pPr>
                    <w:r>
                      <w:rPr>
                        <w:rFonts w:hint="eastAsia"/>
                      </w:rPr>
                      <w:t>是</w:t>
                    </w:r>
                  </w:p>
                </w:txbxContent>
              </v:textbox>
            </v:shape>
          </v:group>
        </w:pict>
      </w: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b/>
          <w:bCs/>
        </w:rPr>
      </w:pPr>
      <w:r>
        <w:rPr>
          <w:b/>
          <w:bCs/>
        </w:rPr>
        <w:br/>
      </w:r>
      <w:r>
        <w:rPr>
          <w:b/>
          <w:bCs/>
        </w:rPr>
        <w:br/>
      </w:r>
      <w:r>
        <w:rPr>
          <w:b/>
          <w:bCs/>
        </w:rPr>
        <w:br/>
      </w:r>
      <w:r>
        <w:rPr>
          <w:b/>
          <w:bCs/>
        </w:rPr>
        <w:br/>
      </w:r>
      <w:r>
        <w:rPr>
          <w:b/>
          <w:bCs/>
        </w:rPr>
        <w:br/>
      </w:r>
      <w:r>
        <w:rPr>
          <w:b/>
          <w:bCs/>
        </w:rPr>
        <w:br/>
      </w:r>
      <w:r>
        <w:rPr>
          <w:rFonts w:hint="eastAsia"/>
          <w:b/>
          <w:bCs/>
        </w:rPr>
        <w:lastRenderedPageBreak/>
        <w:t>内部户口维护流程：</w:t>
      </w:r>
    </w:p>
    <w:p w:rsidR="004A1DF5" w:rsidRDefault="009523FE">
      <w:pPr>
        <w:pStyle w:val="a6"/>
        <w:ind w:left="720"/>
        <w:rPr>
          <w:u w:val="single"/>
        </w:rPr>
      </w:pPr>
      <w:r w:rsidRPr="009523FE">
        <w:rPr>
          <w:noProof/>
          <w:sz w:val="20"/>
          <w:u w:val="single"/>
        </w:rPr>
        <w:pict>
          <v:group id="_x0000_s1568" style="position:absolute;left:0;text-align:left;margin-left:81pt;margin-top:7.8pt;width:297pt;height:390pt;z-index:251591168" coordorigin="3420,2064" coordsize="5940,7800">
            <v:shape id="_x0000_s1569" type="#_x0000_t202" style="position:absolute;left:3960;top:3624;width:1980;height:1092" fillcolor="silver">
              <v:textbox style="mso-next-textbox:#_x0000_s1569" inset="2.5mm,1.3mm,2.5mm,1.3mm">
                <w:txbxContent>
                  <w:p w:rsidR="002E477D" w:rsidRDefault="002E477D">
                    <w:pPr>
                      <w:spacing w:line="240" w:lineRule="auto"/>
                      <w:rPr>
                        <w:sz w:val="18"/>
                      </w:rPr>
                    </w:pPr>
                    <w:r>
                      <w:rPr>
                        <w:rFonts w:hint="eastAsia"/>
                        <w:sz w:val="18"/>
                      </w:rPr>
                      <w:t>内部户口控制表（</w:t>
                    </w:r>
                    <w:r>
                      <w:rPr>
                        <w:rFonts w:hint="eastAsia"/>
                        <w:sz w:val="18"/>
                      </w:rPr>
                      <w:t>9303</w:t>
                    </w:r>
                    <w:r>
                      <w:rPr>
                        <w:rFonts w:hint="eastAsia"/>
                        <w:sz w:val="18"/>
                      </w:rPr>
                      <w:t>）中，修改内部资金号</w:t>
                    </w:r>
                  </w:p>
                </w:txbxContent>
              </v:textbox>
            </v:shape>
            <v:line id="_x0000_s1570" style="position:absolute" from="4860,4716" to="4860,5340">
              <v:stroke endarrow="block"/>
            </v:line>
            <v:line id="_x0000_s1571" style="position:absolute;flip:y" from="6285,7458" to="7560,7461">
              <v:stroke endarrow="block"/>
            </v:line>
            <v:shape id="_x0000_s1572" type="#_x0000_t4" style="position:absolute;left:3420;top:6900;width:2880;height:1092">
              <v:textbox style="mso-next-textbox:#_x0000_s1572" inset="0,0,0,0">
                <w:txbxContent>
                  <w:p w:rsidR="002E477D" w:rsidRDefault="002E477D">
                    <w:pPr>
                      <w:jc w:val="center"/>
                      <w:rPr>
                        <w:sz w:val="18"/>
                      </w:rPr>
                    </w:pPr>
                    <w:r>
                      <w:rPr>
                        <w:rFonts w:hint="eastAsia"/>
                        <w:sz w:val="18"/>
                      </w:rPr>
                      <w:t>同步是否成功</w:t>
                    </w:r>
                  </w:p>
                </w:txbxContent>
              </v:textbox>
            </v:shape>
            <v:line id="_x0000_s1573" style="position:absolute" from="4860,6120" to="4860,6900">
              <v:stroke endarrow="block"/>
            </v:line>
            <v:roundrect id="_x0000_s1574" style="position:absolute;left:4140;top:9084;width:5220;height:780" arcsize="10923f">
              <v:textbox style="mso-next-textbox:#_x0000_s1574">
                <w:txbxContent>
                  <w:p w:rsidR="002E477D" w:rsidRDefault="002E477D">
                    <w:pPr>
                      <w:jc w:val="center"/>
                      <w:rPr>
                        <w:sz w:val="21"/>
                      </w:rPr>
                    </w:pPr>
                    <w:r>
                      <w:rPr>
                        <w:rFonts w:hint="eastAsia"/>
                        <w:sz w:val="21"/>
                      </w:rPr>
                      <w:t>维护内部户口成功</w:t>
                    </w:r>
                  </w:p>
                </w:txbxContent>
              </v:textbox>
            </v:roundrect>
            <v:shape id="_x0000_s1575" type="#_x0000_t202" style="position:absolute;left:4140;top:5340;width:1440;height:780">
              <v:textbox style="mso-next-textbox:#_x0000_s1575">
                <w:txbxContent>
                  <w:p w:rsidR="002E477D" w:rsidRDefault="002E477D">
                    <w:pPr>
                      <w:spacing w:line="240" w:lineRule="auto"/>
                    </w:pPr>
                    <w:r>
                      <w:rPr>
                        <w:rFonts w:hint="eastAsia"/>
                        <w:sz w:val="18"/>
                      </w:rPr>
                      <w:t>自动同步维护内部户口</w:t>
                    </w:r>
                  </w:p>
                </w:txbxContent>
              </v:textbox>
            </v:shape>
            <v:line id="_x0000_s1576" style="position:absolute" from="4860,7992" to="4860,9084">
              <v:stroke endarrow="block"/>
            </v:line>
            <v:line id="_x0000_s1577" style="position:absolute" from="8280,7836" to="8280,9045">
              <v:stroke endarrow="block"/>
            </v:line>
            <v:line id="_x0000_s1578" style="position:absolute;flip:x" from="8265,2610" to="8265,7071">
              <v:stroke endarrow="block"/>
            </v:line>
            <v:shape id="_x0000_s1579" type="#_x0000_t4" style="position:absolute;left:3420;top:2064;width:2880;height:1092">
              <v:textbox style="mso-next-textbox:#_x0000_s1579" inset="0,0,0,0">
                <w:txbxContent>
                  <w:p w:rsidR="002E477D" w:rsidRDefault="002E477D">
                    <w:pPr>
                      <w:spacing w:line="240" w:lineRule="auto"/>
                      <w:rPr>
                        <w:sz w:val="18"/>
                      </w:rPr>
                    </w:pPr>
                    <w:r>
                      <w:rPr>
                        <w:rFonts w:hint="eastAsia"/>
                        <w:sz w:val="18"/>
                      </w:rPr>
                      <w:t>内部资金号是否在内部户口控制表中定义</w:t>
                    </w:r>
                  </w:p>
                </w:txbxContent>
              </v:textbox>
            </v:shape>
            <v:line id="_x0000_s1580" style="position:absolute" from="4860,3156" to="4860,3624">
              <v:stroke endarrow="block"/>
            </v:line>
            <v:line id="_x0000_s1581" style="position:absolute;flip:y" from="6300,2604" to="8295,2616"/>
            <v:shape id="_x0000_s1582" type="#_x0000_t202" style="position:absolute;left:6300;top:2220;width:540;height:312" stroked="f">
              <v:textbox style="mso-next-textbox:#_x0000_s1582" inset="0,0,0,0">
                <w:txbxContent>
                  <w:p w:rsidR="002E477D" w:rsidRDefault="002E477D">
                    <w:pPr>
                      <w:spacing w:line="240" w:lineRule="auto"/>
                    </w:pPr>
                    <w:r>
                      <w:rPr>
                        <w:rFonts w:hint="eastAsia"/>
                      </w:rPr>
                      <w:t>否</w:t>
                    </w:r>
                  </w:p>
                </w:txbxContent>
              </v:textbox>
            </v:shape>
            <v:shape id="_x0000_s1583" type="#_x0000_t202" style="position:absolute;left:5040;top:3156;width:540;height:312" stroked="f">
              <v:textbox style="mso-next-textbox:#_x0000_s1583" inset="0,0,0,0">
                <w:txbxContent>
                  <w:p w:rsidR="002E477D" w:rsidRDefault="002E477D">
                    <w:pPr>
                      <w:spacing w:line="240" w:lineRule="auto"/>
                    </w:pPr>
                    <w:r>
                      <w:rPr>
                        <w:rFonts w:hint="eastAsia"/>
                      </w:rPr>
                      <w:t>是</w:t>
                    </w:r>
                  </w:p>
                </w:txbxContent>
              </v:textbox>
            </v:shape>
            <v:shape id="_x0000_s1584" type="#_x0000_t202" style="position:absolute;left:6300;top:7056;width:540;height:312" stroked="f">
              <v:textbox style="mso-next-textbox:#_x0000_s1584" inset="0,0,0,0">
                <w:txbxContent>
                  <w:p w:rsidR="002E477D" w:rsidRDefault="002E477D">
                    <w:pPr>
                      <w:spacing w:line="240" w:lineRule="auto"/>
                    </w:pPr>
                    <w:r>
                      <w:rPr>
                        <w:rFonts w:hint="eastAsia"/>
                      </w:rPr>
                      <w:t>否</w:t>
                    </w:r>
                  </w:p>
                </w:txbxContent>
              </v:textbox>
            </v:shape>
          </v:group>
        </w:pict>
      </w: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9523FE">
      <w:pPr>
        <w:pStyle w:val="a6"/>
        <w:ind w:left="720"/>
        <w:rPr>
          <w:u w:val="single"/>
        </w:rPr>
      </w:pPr>
      <w:r w:rsidRPr="009523FE">
        <w:rPr>
          <w:noProof/>
          <w:sz w:val="20"/>
          <w:u w:val="single"/>
        </w:rPr>
        <w:pict>
          <v:shape id="_x0000_s1567" type="#_x0000_t202" style="position:absolute;left:0;text-align:left;margin-left:4in;margin-top:0;width:1in;height:39pt;z-index:251590144" fillcolor="silver">
            <v:textbox style="mso-next-textbox:#_x0000_s1567">
              <w:txbxContent>
                <w:p w:rsidR="002E477D" w:rsidRDefault="002E477D">
                  <w:pPr>
                    <w:spacing w:line="240" w:lineRule="auto"/>
                    <w:rPr>
                      <w:sz w:val="18"/>
                    </w:rPr>
                  </w:pPr>
                  <w:r>
                    <w:rPr>
                      <w:rFonts w:hint="eastAsia"/>
                      <w:sz w:val="18"/>
                    </w:rPr>
                    <w:t>内部户口维护（</w:t>
                  </w:r>
                  <w:r>
                    <w:rPr>
                      <w:rFonts w:hint="eastAsia"/>
                      <w:sz w:val="18"/>
                    </w:rPr>
                    <w:t>7189</w:t>
                  </w:r>
                  <w:r>
                    <w:rPr>
                      <w:rFonts w:hint="eastAsia"/>
                      <w:sz w:val="18"/>
                    </w:rPr>
                    <w:t>）</w:t>
                  </w:r>
                </w:p>
              </w:txbxContent>
            </v:textbox>
          </v:shape>
        </w:pict>
      </w:r>
    </w:p>
    <w:p w:rsidR="004A1DF5" w:rsidRDefault="004A1DF5">
      <w:pPr>
        <w:pStyle w:val="a6"/>
        <w:ind w:left="720"/>
        <w:rPr>
          <w:u w:val="single"/>
        </w:rPr>
      </w:pPr>
    </w:p>
    <w:p w:rsidR="004A1DF5" w:rsidRDefault="009523FE">
      <w:pPr>
        <w:pStyle w:val="a6"/>
        <w:ind w:left="720"/>
        <w:rPr>
          <w:u w:val="single"/>
        </w:rPr>
      </w:pPr>
      <w:r w:rsidRPr="009523FE">
        <w:rPr>
          <w:noProof/>
          <w:sz w:val="20"/>
          <w:u w:val="single"/>
        </w:rPr>
        <w:pict>
          <v:shape id="_x0000_s1585" type="#_x0000_t202" style="position:absolute;left:0;text-align:left;margin-left:157.5pt;margin-top:3.3pt;width:27pt;height:15.6pt;z-index:251592192" stroked="f">
            <v:textbox style="mso-next-textbox:#_x0000_s1585" inset="0,0,0,0">
              <w:txbxContent>
                <w:p w:rsidR="002E477D" w:rsidRDefault="002E477D">
                  <w:pPr>
                    <w:spacing w:line="240" w:lineRule="auto"/>
                  </w:pPr>
                  <w:r>
                    <w:rPr>
                      <w:rFonts w:hint="eastAsia"/>
                    </w:rPr>
                    <w:t>是</w:t>
                  </w:r>
                </w:p>
              </w:txbxContent>
            </v:textbox>
          </v:shape>
        </w:pict>
      </w: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pPr>
        <w:pStyle w:val="a6"/>
        <w:ind w:left="720"/>
        <w:rPr>
          <w:u w:val="single"/>
        </w:rPr>
      </w:pPr>
    </w:p>
    <w:p w:rsidR="004A1DF5" w:rsidRDefault="004A1DF5" w:rsidP="0004090F">
      <w:pPr>
        <w:pStyle w:val="5"/>
      </w:pPr>
      <w:r>
        <w:rPr>
          <w:rFonts w:hint="eastAsia"/>
        </w:rPr>
        <w:t>一、普通内部户口开户（业务代码</w:t>
      </w:r>
      <w:r>
        <w:rPr>
          <w:rFonts w:hint="eastAsia"/>
        </w:rPr>
        <w:t>7181</w:t>
      </w:r>
      <w:r>
        <w:rPr>
          <w:rFonts w:hint="eastAsia"/>
        </w:rPr>
        <w:t>）</w:t>
      </w:r>
    </w:p>
    <w:p w:rsidR="004A1DF5" w:rsidRDefault="004A1DF5">
      <w:pPr>
        <w:pStyle w:val="6"/>
      </w:pPr>
      <w:r>
        <w:rPr>
          <w:rFonts w:hint="eastAsia"/>
        </w:rPr>
        <w:t>（一）功能介绍</w:t>
      </w:r>
    </w:p>
    <w:p w:rsidR="004A1DF5" w:rsidRDefault="004A1DF5" w:rsidP="00C85378">
      <w:pPr>
        <w:numPr>
          <w:ilvl w:val="0"/>
          <w:numId w:val="182"/>
        </w:numPr>
        <w:ind w:left="357" w:hanging="357"/>
      </w:pPr>
      <w:r>
        <w:rPr>
          <w:rFonts w:hint="eastAsia"/>
        </w:rPr>
        <w:t>通过该功能实现内部户口控制表中没有定义内部资金号的普通内部户口的手工开立。</w:t>
      </w:r>
    </w:p>
    <w:p w:rsidR="004A1DF5" w:rsidRDefault="004A1DF5" w:rsidP="00C85378">
      <w:pPr>
        <w:numPr>
          <w:ilvl w:val="0"/>
          <w:numId w:val="182"/>
        </w:numPr>
        <w:ind w:left="357" w:hanging="357"/>
      </w:pPr>
      <w:r>
        <w:rPr>
          <w:rFonts w:hint="eastAsia"/>
        </w:rPr>
        <w:t>通过该功能实现内部户口控制表中内部资金号定义为手工开户的普通内部户口的手工开立。</w:t>
      </w:r>
    </w:p>
    <w:p w:rsidR="004A1DF5" w:rsidRDefault="004A1DF5">
      <w:pPr>
        <w:pStyle w:val="6"/>
      </w:pPr>
      <w:r>
        <w:rPr>
          <w:rFonts w:hint="eastAsia"/>
        </w:rPr>
        <w:t>（二）风险提示</w:t>
      </w:r>
    </w:p>
    <w:p w:rsidR="004A1DF5" w:rsidRDefault="004A1DF5">
      <w:pPr>
        <w:ind w:firstLineChars="200" w:firstLine="480"/>
      </w:pPr>
      <w:r>
        <w:rPr>
          <w:rFonts w:hint="eastAsia"/>
        </w:rPr>
        <w:t>1</w:t>
      </w:r>
      <w:r>
        <w:rPr>
          <w:rFonts w:hint="eastAsia"/>
        </w:rPr>
        <w:t>、如果核算科目存在有二级科目等情况时，录入核算种类项注意不能选择</w:t>
      </w:r>
      <w:r>
        <w:rPr>
          <w:rFonts w:hint="eastAsia"/>
        </w:rPr>
        <w:lastRenderedPageBreak/>
        <w:t>一级科目所对应的核算种类，否则新开账户将开在一级科目上，导致总账反映出错。建议开户时先查询核算种类与科目关系管理菜单，找到正确的核算种类。</w:t>
      </w:r>
    </w:p>
    <w:p w:rsidR="004A1DF5" w:rsidRDefault="004A1DF5">
      <w:pPr>
        <w:pStyle w:val="6"/>
      </w:pPr>
      <w:bookmarkStart w:id="1675" w:name="内部户口借记贷记限制"/>
      <w:r>
        <w:rPr>
          <w:rFonts w:hint="eastAsia"/>
        </w:rPr>
        <w:t>（三）术语解释</w:t>
      </w:r>
      <w:bookmarkEnd w:id="16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33"/>
        <w:gridCol w:w="6378"/>
      </w:tblGrid>
      <w:tr w:rsidR="004A1DF5">
        <w:trPr>
          <w:jc w:val="center"/>
        </w:trPr>
        <w:tc>
          <w:tcPr>
            <w:tcW w:w="2033" w:type="dxa"/>
          </w:tcPr>
          <w:p w:rsidR="004A1DF5" w:rsidRDefault="004A1DF5">
            <w:pPr>
              <w:rPr>
                <w:rFonts w:ascii="宋体" w:hAnsi="宋体"/>
                <w:sz w:val="21"/>
              </w:rPr>
            </w:pPr>
            <w:r>
              <w:rPr>
                <w:rFonts w:ascii="宋体" w:hAnsi="宋体" w:hint="eastAsia"/>
                <w:sz w:val="21"/>
              </w:rPr>
              <w:t>借记限制</w:t>
            </w:r>
          </w:p>
        </w:tc>
        <w:tc>
          <w:tcPr>
            <w:tcW w:w="6378" w:type="dxa"/>
            <w:vAlign w:val="center"/>
          </w:tcPr>
          <w:p w:rsidR="004A1DF5" w:rsidRDefault="004A1DF5">
            <w:pPr>
              <w:rPr>
                <w:rFonts w:ascii="宋体" w:hAnsi="宋体"/>
                <w:sz w:val="21"/>
              </w:rPr>
            </w:pPr>
            <w:r>
              <w:rPr>
                <w:rFonts w:ascii="宋体" w:hAnsi="宋体" w:hint="eastAsia"/>
                <w:sz w:val="21"/>
              </w:rPr>
              <w:t>定义内部户口是否允许借记及允许借记的范围，目前此定义只对通用记账功能生效。有5个选项：N不允许；C本机构；G总账核算机构；B分行范围；Y无限制。各选项的含义：N不允许，指不允许记账；C本机构，允许本机构用户记账；G总账核算机构，允许同属一个总账核算范围的用户记账；B分行范围，允许同一一级分行范围的用户记账；Y无限制，允许全行范围用户记账。</w:t>
            </w:r>
          </w:p>
        </w:tc>
      </w:tr>
      <w:tr w:rsidR="004A1DF5">
        <w:trPr>
          <w:jc w:val="center"/>
        </w:trPr>
        <w:tc>
          <w:tcPr>
            <w:tcW w:w="2033" w:type="dxa"/>
          </w:tcPr>
          <w:p w:rsidR="004A1DF5" w:rsidRDefault="004A1DF5">
            <w:pPr>
              <w:rPr>
                <w:rFonts w:ascii="宋体" w:hAnsi="宋体"/>
                <w:sz w:val="21"/>
              </w:rPr>
            </w:pPr>
            <w:r>
              <w:rPr>
                <w:rFonts w:ascii="宋体" w:hAnsi="宋体" w:hint="eastAsia"/>
                <w:sz w:val="21"/>
              </w:rPr>
              <w:t>贷记限制</w:t>
            </w:r>
          </w:p>
        </w:tc>
        <w:tc>
          <w:tcPr>
            <w:tcW w:w="6378" w:type="dxa"/>
            <w:vAlign w:val="center"/>
          </w:tcPr>
          <w:p w:rsidR="004A1DF5" w:rsidRDefault="004A1DF5">
            <w:pPr>
              <w:rPr>
                <w:rFonts w:ascii="宋体" w:hAnsi="宋体"/>
                <w:sz w:val="21"/>
              </w:rPr>
            </w:pPr>
            <w:r>
              <w:rPr>
                <w:rFonts w:ascii="宋体" w:hAnsi="宋体" w:hint="eastAsia"/>
                <w:sz w:val="21"/>
              </w:rPr>
              <w:t>定义内部户口是否允许贷记及允许贷记的范围，目前此定义只对通用记账功能生效。选项同“借记限制”</w:t>
            </w:r>
          </w:p>
        </w:tc>
      </w:tr>
    </w:tbl>
    <w:p w:rsidR="004A1DF5" w:rsidRDefault="004A1DF5">
      <w:pPr>
        <w:pStyle w:val="6"/>
      </w:pPr>
      <w:r>
        <w:rPr>
          <w:rFonts w:hint="eastAsia"/>
        </w:rPr>
        <w:t>（四）操作要点</w:t>
      </w:r>
    </w:p>
    <w:p w:rsidR="004A1DF5" w:rsidRDefault="004A1DF5">
      <w:pPr>
        <w:numPr>
          <w:ilvl w:val="0"/>
          <w:numId w:val="183"/>
        </w:numPr>
      </w:pPr>
      <w:r>
        <w:rPr>
          <w:rFonts w:hint="eastAsia"/>
        </w:rPr>
        <w:t>本功能只能用于开立户口代码为</w:t>
      </w:r>
      <w:r>
        <w:rPr>
          <w:rFonts w:hint="eastAsia"/>
        </w:rPr>
        <w:t>901</w:t>
      </w:r>
      <w:r>
        <w:rPr>
          <w:rFonts w:hint="eastAsia"/>
        </w:rPr>
        <w:t>的普通内部户口，户口代码为</w:t>
      </w:r>
      <w:r>
        <w:rPr>
          <w:rFonts w:hint="eastAsia"/>
        </w:rPr>
        <w:t>902</w:t>
      </w:r>
      <w:r>
        <w:rPr>
          <w:rFonts w:hint="eastAsia"/>
        </w:rPr>
        <w:t>的尾箱户口不能通过该功能开立。</w:t>
      </w:r>
    </w:p>
    <w:p w:rsidR="004A1DF5" w:rsidRDefault="004A1DF5">
      <w:pPr>
        <w:numPr>
          <w:ilvl w:val="0"/>
          <w:numId w:val="183"/>
        </w:numPr>
      </w:pPr>
      <w:r>
        <w:rPr>
          <w:rFonts w:hint="eastAsia"/>
        </w:rPr>
        <w:t>普通内部户口开户预处理画面中，如果不输入机构号，系统默认为开立本机构的内部户口。</w:t>
      </w:r>
    </w:p>
    <w:p w:rsidR="004A1DF5" w:rsidRDefault="004A1DF5">
      <w:pPr>
        <w:numPr>
          <w:ilvl w:val="0"/>
          <w:numId w:val="183"/>
        </w:numPr>
      </w:pPr>
      <w:r>
        <w:rPr>
          <w:rFonts w:hint="eastAsia"/>
        </w:rPr>
        <w:t>操作柜员可以开立本机构及下属机构的内部户口。</w:t>
      </w:r>
    </w:p>
    <w:p w:rsidR="004A1DF5" w:rsidRDefault="004A1DF5">
      <w:pPr>
        <w:numPr>
          <w:ilvl w:val="0"/>
          <w:numId w:val="183"/>
        </w:numPr>
      </w:pPr>
      <w:r>
        <w:rPr>
          <w:rFonts w:hint="eastAsia"/>
        </w:rPr>
        <w:t>内部户口的管理机构为开立机构，即通过上级机构开立的内部户口，管理机构为上级机构，本机构自己开立的内部户口的管理机构为本机构。</w:t>
      </w:r>
    </w:p>
    <w:p w:rsidR="004A1DF5" w:rsidRDefault="004A1DF5">
      <w:pPr>
        <w:numPr>
          <w:ilvl w:val="0"/>
          <w:numId w:val="183"/>
        </w:numPr>
      </w:pPr>
      <w:r>
        <w:rPr>
          <w:rFonts w:hint="eastAsia"/>
        </w:rPr>
        <w:t>开立内部户口控制表中开户方式字段定义为“手工”的内部户口时，在预处理画面的内部资金号字段中输入内部户口控制表中已定义的内部资金号。例如：</w:t>
      </w:r>
      <w:r>
        <w:rPr>
          <w:rFonts w:hint="eastAsia"/>
        </w:rPr>
        <w:t>20620021</w:t>
      </w:r>
      <w:r>
        <w:rPr>
          <w:rFonts w:hint="eastAsia"/>
        </w:rPr>
        <w:t>这个内部资金号的开户方式在内部户口控制表中定义为“手工”，则手工开立这个内部户口的时候，在预处理画面的内部资金号处输入“</w:t>
      </w:r>
      <w:r>
        <w:rPr>
          <w:rFonts w:hint="eastAsia"/>
        </w:rPr>
        <w:t>20620021</w:t>
      </w:r>
      <w:r>
        <w:rPr>
          <w:rFonts w:hint="eastAsia"/>
        </w:rPr>
        <w:t>”。</w:t>
      </w:r>
    </w:p>
    <w:p w:rsidR="004A1DF5" w:rsidRDefault="004A1DF5">
      <w:pPr>
        <w:numPr>
          <w:ilvl w:val="0"/>
          <w:numId w:val="183"/>
        </w:numPr>
      </w:pPr>
      <w:r>
        <w:rPr>
          <w:rFonts w:hint="eastAsia"/>
        </w:rPr>
        <w:t>开立未在内部户口控制表中定义的内部户口时，在预处理画面的内部资金号字段中按照选择的核算种类，输入前四位，即一级科目，后四位序号区间为“</w:t>
      </w:r>
      <w:r>
        <w:rPr>
          <w:rFonts w:hint="eastAsia"/>
          <w:b/>
          <w:bCs/>
        </w:rPr>
        <w:t>9xxx</w:t>
      </w:r>
      <w:r>
        <w:rPr>
          <w:rFonts w:hint="eastAsia"/>
        </w:rPr>
        <w:t>”。例如网点拟开立一个内部户口控制表中没有定义的</w:t>
      </w:r>
      <w:r>
        <w:rPr>
          <w:rFonts w:hint="eastAsia"/>
        </w:rPr>
        <w:t>1039</w:t>
      </w:r>
      <w:r>
        <w:rPr>
          <w:rFonts w:hint="eastAsia"/>
        </w:rPr>
        <w:t>科目下的内部户口用于本网点特有的某种核算，则核算种类处选择“</w:t>
      </w:r>
      <w:r>
        <w:rPr>
          <w:rFonts w:hint="eastAsia"/>
        </w:rPr>
        <w:t>10390199</w:t>
      </w:r>
      <w:r>
        <w:rPr>
          <w:rFonts w:hint="eastAsia"/>
        </w:rPr>
        <w:t>”，内部</w:t>
      </w:r>
      <w:r>
        <w:rPr>
          <w:rFonts w:hint="eastAsia"/>
        </w:rPr>
        <w:lastRenderedPageBreak/>
        <w:t>资金号处输入“</w:t>
      </w:r>
      <w:r>
        <w:rPr>
          <w:rFonts w:hint="eastAsia"/>
        </w:rPr>
        <w:t>1039</w:t>
      </w:r>
      <w:r>
        <w:rPr>
          <w:rFonts w:hint="eastAsia"/>
          <w:b/>
          <w:bCs/>
        </w:rPr>
        <w:t>9</w:t>
      </w:r>
      <w:r>
        <w:rPr>
          <w:rFonts w:hint="eastAsia"/>
        </w:rPr>
        <w:t>xxx</w:t>
      </w:r>
      <w:r>
        <w:rPr>
          <w:rFonts w:hint="eastAsia"/>
        </w:rPr>
        <w:t>”</w:t>
      </w:r>
      <w:r>
        <w:rPr>
          <w:rFonts w:hint="eastAsia"/>
        </w:rPr>
        <w:t>(xxx</w:t>
      </w:r>
      <w:r>
        <w:rPr>
          <w:rFonts w:hint="eastAsia"/>
        </w:rPr>
        <w:t>表示</w:t>
      </w:r>
      <w:r>
        <w:rPr>
          <w:rFonts w:hint="eastAsia"/>
        </w:rPr>
        <w:t>999</w:t>
      </w:r>
      <w:r>
        <w:rPr>
          <w:rFonts w:hint="eastAsia"/>
        </w:rPr>
        <w:t>－</w:t>
      </w:r>
      <w:r>
        <w:rPr>
          <w:rFonts w:hint="eastAsia"/>
        </w:rPr>
        <w:t>001</w:t>
      </w:r>
      <w:r>
        <w:rPr>
          <w:rFonts w:hint="eastAsia"/>
        </w:rPr>
        <w:t>间的任何数字</w:t>
      </w:r>
      <w:r>
        <w:rPr>
          <w:rFonts w:hint="eastAsia"/>
        </w:rPr>
        <w:t>)</w:t>
      </w:r>
      <w:r>
        <w:rPr>
          <w:rFonts w:hint="eastAsia"/>
        </w:rPr>
        <w:t>。</w:t>
      </w:r>
    </w:p>
    <w:p w:rsidR="004A1DF5" w:rsidRDefault="004A1DF5">
      <w:pPr>
        <w:numPr>
          <w:ilvl w:val="0"/>
          <w:numId w:val="183"/>
        </w:numPr>
      </w:pPr>
      <w:r>
        <w:rPr>
          <w:rFonts w:hint="eastAsia"/>
        </w:rPr>
        <w:t>生效日期为输入日期</w:t>
      </w:r>
      <w:r>
        <w:rPr>
          <w:rFonts w:hint="eastAsia"/>
          <w:b/>
          <w:bCs/>
        </w:rPr>
        <w:t>当日</w:t>
      </w:r>
      <w:r>
        <w:rPr>
          <w:rFonts w:hint="eastAsia"/>
        </w:rPr>
        <w:t>生效，失效日期为输入日期</w:t>
      </w:r>
      <w:r>
        <w:rPr>
          <w:rFonts w:hint="eastAsia"/>
          <w:b/>
          <w:bCs/>
        </w:rPr>
        <w:t>次日</w:t>
      </w:r>
      <w:r>
        <w:rPr>
          <w:rFonts w:hint="eastAsia"/>
        </w:rPr>
        <w:t>失效。</w:t>
      </w:r>
    </w:p>
    <w:p w:rsidR="004A1DF5" w:rsidRDefault="004A1DF5">
      <w:pPr>
        <w:pStyle w:val="6"/>
      </w:pPr>
      <w:r>
        <w:rPr>
          <w:rFonts w:hint="eastAsia"/>
        </w:rPr>
        <w:t>（五）操作步骤</w:t>
      </w:r>
    </w:p>
    <w:p w:rsidR="004A1DF5" w:rsidRDefault="004A1DF5">
      <w:pPr>
        <w:numPr>
          <w:ilvl w:val="1"/>
          <w:numId w:val="183"/>
        </w:numPr>
      </w:pPr>
      <w:r>
        <w:rPr>
          <w:rFonts w:hint="eastAsia"/>
        </w:rPr>
        <w:t>用户选择系统导航－核算业务－内部户口－普通内部户口开户，或者输入业务代码</w:t>
      </w:r>
      <w:r>
        <w:rPr>
          <w:rFonts w:hint="eastAsia"/>
        </w:rPr>
        <w:t>7181</w:t>
      </w:r>
      <w:r>
        <w:rPr>
          <w:rFonts w:hint="eastAsia"/>
        </w:rPr>
        <w:t>，进入普通内部户口开户预处理界面；</w:t>
      </w:r>
    </w:p>
    <w:p w:rsidR="004A1DF5" w:rsidRDefault="004A1DF5">
      <w:pPr>
        <w:numPr>
          <w:ilvl w:val="1"/>
          <w:numId w:val="183"/>
        </w:numPr>
      </w:pPr>
      <w:r>
        <w:rPr>
          <w:rFonts w:hint="eastAsia"/>
        </w:rPr>
        <w:t>逐项输入各要素；</w:t>
      </w:r>
    </w:p>
    <w:p w:rsidR="004A1DF5" w:rsidRDefault="004A1DF5">
      <w:pPr>
        <w:numPr>
          <w:ilvl w:val="1"/>
          <w:numId w:val="183"/>
        </w:numPr>
      </w:pPr>
      <w:r>
        <w:rPr>
          <w:rFonts w:hint="eastAsia"/>
        </w:rPr>
        <w:t>点击“开户</w:t>
      </w:r>
      <w:r>
        <w:rPr>
          <w:rFonts w:hint="eastAsia"/>
        </w:rPr>
        <w:t>10</w:t>
      </w:r>
      <w:r>
        <w:rPr>
          <w:rFonts w:hint="eastAsia"/>
        </w:rPr>
        <w:t>”按钮，进入普通内部户口开户处理界面；</w:t>
      </w:r>
    </w:p>
    <w:p w:rsidR="004A1DF5" w:rsidRDefault="004A1DF5">
      <w:pPr>
        <w:numPr>
          <w:ilvl w:val="1"/>
          <w:numId w:val="183"/>
        </w:numPr>
      </w:pPr>
      <w:r>
        <w:rPr>
          <w:rFonts w:hint="eastAsia"/>
        </w:rPr>
        <w:t>逐项输入能够修改的要素，或取默认值；</w:t>
      </w:r>
    </w:p>
    <w:p w:rsidR="004A1DF5" w:rsidRDefault="004A1DF5">
      <w:pPr>
        <w:numPr>
          <w:ilvl w:val="1"/>
          <w:numId w:val="183"/>
        </w:numPr>
      </w:pPr>
      <w:r>
        <w:rPr>
          <w:rFonts w:hint="eastAsia"/>
        </w:rPr>
        <w:t>点击“确定</w:t>
      </w:r>
      <w:r>
        <w:rPr>
          <w:rFonts w:hint="eastAsia"/>
        </w:rPr>
        <w:t>1</w:t>
      </w:r>
      <w:r>
        <w:rPr>
          <w:rFonts w:hint="eastAsia"/>
        </w:rPr>
        <w:t>”按钮，系统检查无误后，提示同步授权；</w:t>
      </w:r>
    </w:p>
    <w:p w:rsidR="004A1DF5" w:rsidRDefault="004A1DF5">
      <w:pPr>
        <w:numPr>
          <w:ilvl w:val="1"/>
          <w:numId w:val="183"/>
        </w:numPr>
      </w:pPr>
      <w:r>
        <w:rPr>
          <w:rFonts w:hint="eastAsia"/>
        </w:rPr>
        <w:t>授权人员检查无误后授权，开立内部户口成功。</w:t>
      </w:r>
    </w:p>
    <w:p w:rsidR="004A1DF5" w:rsidRDefault="004A1DF5"/>
    <w:p w:rsidR="004A1DF5" w:rsidRDefault="004A1DF5" w:rsidP="0004090F">
      <w:pPr>
        <w:pStyle w:val="5"/>
      </w:pPr>
      <w:r>
        <w:rPr>
          <w:rFonts w:hint="eastAsia"/>
        </w:rPr>
        <w:t>二、内部户口维护（业务代码</w:t>
      </w:r>
      <w:r>
        <w:rPr>
          <w:rFonts w:hint="eastAsia"/>
        </w:rPr>
        <w:t>7189</w:t>
      </w:r>
      <w:r>
        <w:rPr>
          <w:rFonts w:hint="eastAsia"/>
        </w:rPr>
        <w:t>）</w:t>
      </w:r>
    </w:p>
    <w:p w:rsidR="004A1DF5" w:rsidRDefault="004A1DF5">
      <w:pPr>
        <w:pStyle w:val="6"/>
      </w:pPr>
      <w:r>
        <w:rPr>
          <w:rFonts w:hint="eastAsia"/>
        </w:rPr>
        <w:t>（一）功能介绍</w:t>
      </w:r>
    </w:p>
    <w:p w:rsidR="004A1DF5" w:rsidRDefault="004A1DF5">
      <w:pPr>
        <w:numPr>
          <w:ilvl w:val="0"/>
          <w:numId w:val="184"/>
        </w:numPr>
      </w:pPr>
      <w:r>
        <w:rPr>
          <w:rFonts w:hint="eastAsia"/>
        </w:rPr>
        <w:t>通过本功能实现对未在内部户口控制表中定义内部资金号的手工开立的内部户口有关要素的手工维护。</w:t>
      </w:r>
    </w:p>
    <w:p w:rsidR="004A1DF5" w:rsidRDefault="004A1DF5">
      <w:pPr>
        <w:numPr>
          <w:ilvl w:val="0"/>
          <w:numId w:val="184"/>
        </w:numPr>
      </w:pPr>
      <w:r>
        <w:rPr>
          <w:rFonts w:hint="eastAsia"/>
        </w:rPr>
        <w:t>在内部户口控制表中维护内部资金号后自动同步内部户口不成功时，通过本功能实现手工同步维护内部户口的有关属性。</w:t>
      </w:r>
    </w:p>
    <w:p w:rsidR="004A1DF5" w:rsidRDefault="004A1DF5">
      <w:pPr>
        <w:pStyle w:val="6"/>
      </w:pPr>
      <w:r>
        <w:rPr>
          <w:rFonts w:hint="eastAsia"/>
        </w:rPr>
        <w:t>（二）操作要点</w:t>
      </w:r>
    </w:p>
    <w:p w:rsidR="004A1DF5" w:rsidRDefault="004A1DF5">
      <w:pPr>
        <w:numPr>
          <w:ilvl w:val="0"/>
          <w:numId w:val="185"/>
        </w:numPr>
      </w:pPr>
      <w:r>
        <w:rPr>
          <w:rFonts w:hint="eastAsia"/>
        </w:rPr>
        <w:t>户口代码为</w:t>
      </w:r>
      <w:r>
        <w:rPr>
          <w:rFonts w:hint="eastAsia"/>
        </w:rPr>
        <w:t>901</w:t>
      </w:r>
      <w:r>
        <w:rPr>
          <w:rFonts w:hint="eastAsia"/>
        </w:rPr>
        <w:t>的普通内部户口和户口代码为</w:t>
      </w:r>
      <w:r>
        <w:rPr>
          <w:rFonts w:hint="eastAsia"/>
        </w:rPr>
        <w:t>902</w:t>
      </w:r>
      <w:r>
        <w:rPr>
          <w:rFonts w:hint="eastAsia"/>
        </w:rPr>
        <w:t>的尾箱户口都可以通过本功能进行维护。</w:t>
      </w:r>
    </w:p>
    <w:p w:rsidR="004A1DF5" w:rsidRDefault="004A1DF5">
      <w:pPr>
        <w:numPr>
          <w:ilvl w:val="0"/>
          <w:numId w:val="185"/>
        </w:numPr>
      </w:pPr>
      <w:r>
        <w:rPr>
          <w:rFonts w:hint="eastAsia"/>
        </w:rPr>
        <w:t>输入的户口号涉及的内部资金号如果未在内部户口控制表中定义，则户口信息和账户信息中的所有要素可以更改。其中更改系统标志时，要求内部户口余额必须为零。</w:t>
      </w:r>
    </w:p>
    <w:p w:rsidR="004A1DF5" w:rsidRDefault="004A1DF5">
      <w:pPr>
        <w:numPr>
          <w:ilvl w:val="0"/>
          <w:numId w:val="185"/>
        </w:numPr>
      </w:pPr>
      <w:r>
        <w:rPr>
          <w:rFonts w:hint="eastAsia"/>
        </w:rPr>
        <w:t>输入的户口号涉及的内部资金号如果已经在内部户口控制中定义，则只有生效日期和失效日期要素可以更改，其他要素均不可修改。如果这些要素与内部户口控制表中定义的该内部资金号的属性不一致，则表明修改内部资金号后内部户口的自动同步修改没有成功，则“同步</w:t>
      </w:r>
      <w:r>
        <w:rPr>
          <w:rFonts w:hint="eastAsia"/>
        </w:rPr>
        <w:t>11</w:t>
      </w:r>
      <w:r>
        <w:rPr>
          <w:rFonts w:hint="eastAsia"/>
        </w:rPr>
        <w:t>”按钮被激活，点击后可</w:t>
      </w:r>
      <w:r>
        <w:rPr>
          <w:rFonts w:hint="eastAsia"/>
        </w:rPr>
        <w:lastRenderedPageBreak/>
        <w:t>系统将根据内部户口控制表中定义的内部资金号属性更新内部户口的有关要素。</w:t>
      </w:r>
    </w:p>
    <w:p w:rsidR="004A1DF5" w:rsidRDefault="004A1DF5">
      <w:pPr>
        <w:numPr>
          <w:ilvl w:val="0"/>
          <w:numId w:val="185"/>
        </w:numPr>
      </w:pPr>
      <w:r>
        <w:rPr>
          <w:rFonts w:hint="eastAsia"/>
        </w:rPr>
        <w:t>手工同步修改内部户口各要素的时候，如果需要更改“系统标志”要素，则系统同样会检查该内部户口余额是否为零，如果不为零，则不能进行同步。</w:t>
      </w:r>
    </w:p>
    <w:p w:rsidR="004A1DF5" w:rsidRDefault="004A1DF5">
      <w:pPr>
        <w:numPr>
          <w:ilvl w:val="0"/>
          <w:numId w:val="185"/>
        </w:numPr>
      </w:pPr>
      <w:r>
        <w:rPr>
          <w:rFonts w:hint="eastAsia"/>
        </w:rPr>
        <w:t>手工同步修改内部户口各要素的时候，生效日期和失效日期字段不能进行同步，需手工修改后，通过点击“维护</w:t>
      </w:r>
      <w:r>
        <w:rPr>
          <w:rFonts w:hint="eastAsia"/>
        </w:rPr>
        <w:t>10</w:t>
      </w:r>
      <w:r>
        <w:rPr>
          <w:rFonts w:hint="eastAsia"/>
        </w:rPr>
        <w:t>”按钮进行修改。也就是说对于自动同步不成功的内部户口，生效日期和失效日期的维护与进行手工同步必须分两步进行。</w:t>
      </w:r>
    </w:p>
    <w:p w:rsidR="004A1DF5" w:rsidRDefault="004A1DF5">
      <w:pPr>
        <w:pStyle w:val="6"/>
      </w:pPr>
      <w:r>
        <w:rPr>
          <w:rFonts w:hint="eastAsia"/>
        </w:rPr>
        <w:t>（三）操作步骤</w:t>
      </w:r>
    </w:p>
    <w:p w:rsidR="004A1DF5" w:rsidRDefault="004A1DF5">
      <w:pPr>
        <w:numPr>
          <w:ilvl w:val="1"/>
          <w:numId w:val="185"/>
        </w:numPr>
      </w:pPr>
      <w:r>
        <w:rPr>
          <w:rFonts w:hint="eastAsia"/>
        </w:rPr>
        <w:t>用户选择系统导航－核算业务－内部户口－内部户口维护，或者输入业务代码</w:t>
      </w:r>
      <w:r>
        <w:rPr>
          <w:rFonts w:hint="eastAsia"/>
        </w:rPr>
        <w:t>7189</w:t>
      </w:r>
      <w:r>
        <w:rPr>
          <w:rFonts w:hint="eastAsia"/>
        </w:rPr>
        <w:t>，进入内部户口维护界面；</w:t>
      </w:r>
    </w:p>
    <w:p w:rsidR="004A1DF5" w:rsidRDefault="004A1DF5">
      <w:pPr>
        <w:numPr>
          <w:ilvl w:val="1"/>
          <w:numId w:val="185"/>
        </w:numPr>
      </w:pPr>
      <w:r>
        <w:rPr>
          <w:rFonts w:hint="eastAsia"/>
        </w:rPr>
        <w:t>输入户口号，显示户口信息，系统检查内部资金号是否在内部户口控制表中定义，是否自动同步成功：</w:t>
      </w:r>
    </w:p>
    <w:p w:rsidR="004A1DF5" w:rsidRDefault="004A1DF5">
      <w:pPr>
        <w:numPr>
          <w:ilvl w:val="2"/>
          <w:numId w:val="185"/>
        </w:numPr>
      </w:pPr>
      <w:r>
        <w:rPr>
          <w:rFonts w:hint="eastAsia"/>
        </w:rPr>
        <w:t>未在内部户口控制表中定义，则所有户口和账户信息可维护：</w:t>
      </w:r>
    </w:p>
    <w:p w:rsidR="004A1DF5" w:rsidRDefault="004A1DF5">
      <w:pPr>
        <w:numPr>
          <w:ilvl w:val="3"/>
          <w:numId w:val="185"/>
        </w:numPr>
      </w:pPr>
      <w:r>
        <w:rPr>
          <w:rFonts w:hint="eastAsia"/>
        </w:rPr>
        <w:t>逐项修改各要素；</w:t>
      </w:r>
    </w:p>
    <w:p w:rsidR="004A1DF5" w:rsidRDefault="004A1DF5">
      <w:pPr>
        <w:numPr>
          <w:ilvl w:val="3"/>
          <w:numId w:val="185"/>
        </w:numPr>
      </w:pPr>
      <w:r>
        <w:rPr>
          <w:rFonts w:hint="eastAsia"/>
        </w:rPr>
        <w:t>点击“维护</w:t>
      </w:r>
      <w:r>
        <w:rPr>
          <w:rFonts w:hint="eastAsia"/>
        </w:rPr>
        <w:t>10</w:t>
      </w:r>
      <w:r>
        <w:rPr>
          <w:rFonts w:hint="eastAsia"/>
        </w:rPr>
        <w:t>”按钮，系统检查无误后，提示授权；</w:t>
      </w:r>
    </w:p>
    <w:p w:rsidR="004A1DF5" w:rsidRDefault="004A1DF5">
      <w:pPr>
        <w:numPr>
          <w:ilvl w:val="3"/>
          <w:numId w:val="185"/>
        </w:numPr>
      </w:pPr>
      <w:r>
        <w:rPr>
          <w:rFonts w:hint="eastAsia"/>
        </w:rPr>
        <w:t>授权人员检查无误后授权，维护内部户口成功。</w:t>
      </w:r>
    </w:p>
    <w:p w:rsidR="004A1DF5" w:rsidRDefault="004A1DF5">
      <w:pPr>
        <w:numPr>
          <w:ilvl w:val="2"/>
          <w:numId w:val="185"/>
        </w:numPr>
      </w:pPr>
      <w:r>
        <w:rPr>
          <w:rFonts w:hint="eastAsia"/>
        </w:rPr>
        <w:t>在内部户口控制表中定义，且同步成功，则仅生效日期和失效日期可维护：</w:t>
      </w:r>
    </w:p>
    <w:p w:rsidR="004A1DF5" w:rsidRDefault="004A1DF5">
      <w:pPr>
        <w:numPr>
          <w:ilvl w:val="3"/>
          <w:numId w:val="185"/>
        </w:numPr>
      </w:pPr>
      <w:r>
        <w:rPr>
          <w:rFonts w:hint="eastAsia"/>
        </w:rPr>
        <w:t>修改生效日期和失效日期；</w:t>
      </w:r>
    </w:p>
    <w:p w:rsidR="004A1DF5" w:rsidRDefault="004A1DF5">
      <w:pPr>
        <w:numPr>
          <w:ilvl w:val="3"/>
          <w:numId w:val="185"/>
        </w:numPr>
      </w:pPr>
      <w:r>
        <w:rPr>
          <w:rFonts w:hint="eastAsia"/>
        </w:rPr>
        <w:t>点击“维护</w:t>
      </w:r>
      <w:r>
        <w:rPr>
          <w:rFonts w:hint="eastAsia"/>
        </w:rPr>
        <w:t>10</w:t>
      </w:r>
      <w:r>
        <w:rPr>
          <w:rFonts w:hint="eastAsia"/>
        </w:rPr>
        <w:t>”按钮，系统检查无误后，提示授权；</w:t>
      </w:r>
    </w:p>
    <w:p w:rsidR="004A1DF5" w:rsidRDefault="004A1DF5">
      <w:pPr>
        <w:numPr>
          <w:ilvl w:val="3"/>
          <w:numId w:val="185"/>
        </w:numPr>
      </w:pPr>
      <w:r>
        <w:rPr>
          <w:rFonts w:hint="eastAsia"/>
        </w:rPr>
        <w:t>授权人员检查无误后授权，维护内部户口成功。</w:t>
      </w:r>
    </w:p>
    <w:p w:rsidR="004A1DF5" w:rsidRDefault="004A1DF5">
      <w:pPr>
        <w:numPr>
          <w:ilvl w:val="2"/>
          <w:numId w:val="185"/>
        </w:numPr>
      </w:pPr>
      <w:r>
        <w:rPr>
          <w:rFonts w:hint="eastAsia"/>
        </w:rPr>
        <w:t>在内部户口控制表中定义，且同步不成功，则仅生效日期和失效日期可维护，同时，“同步</w:t>
      </w:r>
      <w:r>
        <w:rPr>
          <w:rFonts w:hint="eastAsia"/>
        </w:rPr>
        <w:t>11</w:t>
      </w:r>
      <w:r>
        <w:rPr>
          <w:rFonts w:hint="eastAsia"/>
        </w:rPr>
        <w:t>”按钮被激活：</w:t>
      </w:r>
    </w:p>
    <w:p w:rsidR="004A1DF5" w:rsidRDefault="004A1DF5">
      <w:pPr>
        <w:numPr>
          <w:ilvl w:val="3"/>
          <w:numId w:val="185"/>
        </w:numPr>
      </w:pPr>
      <w:r>
        <w:rPr>
          <w:rFonts w:hint="eastAsia"/>
        </w:rPr>
        <w:t>点击“同步</w:t>
      </w:r>
      <w:r>
        <w:rPr>
          <w:rFonts w:hint="eastAsia"/>
        </w:rPr>
        <w:t>11</w:t>
      </w:r>
      <w:r>
        <w:rPr>
          <w:rFonts w:hint="eastAsia"/>
        </w:rPr>
        <w:t>”按钮，系统根据内部户口控制表中该内部资金号的属性更新内部户口的各要素；</w:t>
      </w:r>
    </w:p>
    <w:p w:rsidR="004A1DF5" w:rsidRDefault="004A1DF5">
      <w:pPr>
        <w:numPr>
          <w:ilvl w:val="3"/>
          <w:numId w:val="185"/>
        </w:numPr>
      </w:pPr>
      <w:r>
        <w:rPr>
          <w:rFonts w:hint="eastAsia"/>
        </w:rPr>
        <w:t>修改生效日期和失效日期；</w:t>
      </w:r>
    </w:p>
    <w:p w:rsidR="004A1DF5" w:rsidRDefault="004A1DF5">
      <w:pPr>
        <w:numPr>
          <w:ilvl w:val="3"/>
          <w:numId w:val="185"/>
        </w:numPr>
      </w:pPr>
      <w:r>
        <w:rPr>
          <w:rFonts w:hint="eastAsia"/>
        </w:rPr>
        <w:t>点击“维护</w:t>
      </w:r>
      <w:r>
        <w:rPr>
          <w:rFonts w:hint="eastAsia"/>
        </w:rPr>
        <w:t>10</w:t>
      </w:r>
      <w:r>
        <w:rPr>
          <w:rFonts w:hint="eastAsia"/>
        </w:rPr>
        <w:t>”按钮，系统检查无误后，提示授权；</w:t>
      </w:r>
    </w:p>
    <w:p w:rsidR="004A1DF5" w:rsidRDefault="004A1DF5">
      <w:pPr>
        <w:numPr>
          <w:ilvl w:val="3"/>
          <w:numId w:val="185"/>
        </w:numPr>
      </w:pPr>
      <w:r>
        <w:rPr>
          <w:rFonts w:hint="eastAsia"/>
        </w:rPr>
        <w:t>授权人员检查无误后授权，维护内部户口成功。</w:t>
      </w:r>
    </w:p>
    <w:p w:rsidR="004A1DF5" w:rsidRDefault="004A1DF5">
      <w:pPr>
        <w:pStyle w:val="5"/>
      </w:pPr>
      <w:r>
        <w:rPr>
          <w:rFonts w:hint="eastAsia"/>
        </w:rPr>
        <w:lastRenderedPageBreak/>
        <w:t>三、内部户口查询（业务代码</w:t>
      </w:r>
      <w:r>
        <w:rPr>
          <w:rFonts w:hint="eastAsia"/>
        </w:rPr>
        <w:t>7188</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通过本功能实现按照机构、内部资金号和货币查询内部户口的功能。</w:t>
      </w:r>
    </w:p>
    <w:p w:rsidR="004A1DF5" w:rsidRDefault="004A1DF5">
      <w:pPr>
        <w:pStyle w:val="6"/>
      </w:pPr>
      <w:r>
        <w:rPr>
          <w:rFonts w:hint="eastAsia"/>
        </w:rPr>
        <w:t>（二）界面</w:t>
      </w:r>
    </w:p>
    <w:p w:rsidR="004A1DF5" w:rsidRDefault="0004090F">
      <w:pPr>
        <w:jc w:val="center"/>
      </w:pPr>
      <w:r>
        <w:rPr>
          <w:rFonts w:hint="eastAsia"/>
          <w:noProof/>
        </w:rPr>
        <w:drawing>
          <wp:inline distT="0" distB="0" distL="0" distR="0">
            <wp:extent cx="5267325" cy="3571875"/>
            <wp:effectExtent l="19050" t="0" r="9525"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54" cstate="print"/>
                    <a:srcRect/>
                    <a:stretch>
                      <a:fillRect/>
                    </a:stretch>
                  </pic:blipFill>
                  <pic:spPr bwMode="auto">
                    <a:xfrm>
                      <a:off x="0" y="0"/>
                      <a:ext cx="5267325" cy="357187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6.1</w:t>
      </w:r>
    </w:p>
    <w:p w:rsidR="004A1DF5" w:rsidRDefault="0004090F">
      <w:pPr>
        <w:jc w:val="center"/>
      </w:pPr>
      <w:r>
        <w:rPr>
          <w:rFonts w:hint="eastAsia"/>
          <w:noProof/>
        </w:rPr>
        <w:lastRenderedPageBreak/>
        <w:drawing>
          <wp:inline distT="0" distB="0" distL="0" distR="0">
            <wp:extent cx="5276850" cy="3543300"/>
            <wp:effectExtent l="1905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55" cstate="print"/>
                    <a:srcRect/>
                    <a:stretch>
                      <a:fillRect/>
                    </a:stretch>
                  </pic:blipFill>
                  <pic:spPr bwMode="auto">
                    <a:xfrm>
                      <a:off x="0" y="0"/>
                      <a:ext cx="5276850" cy="35433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6.2</w:t>
      </w:r>
    </w:p>
    <w:p w:rsidR="004A1DF5" w:rsidRDefault="0004090F">
      <w:pPr>
        <w:jc w:val="center"/>
      </w:pPr>
      <w:r>
        <w:rPr>
          <w:rFonts w:hint="eastAsia"/>
          <w:noProof/>
        </w:rPr>
        <w:drawing>
          <wp:inline distT="0" distB="0" distL="0" distR="0">
            <wp:extent cx="5276850" cy="3562350"/>
            <wp:effectExtent l="1905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56" cstate="print"/>
                    <a:srcRect/>
                    <a:stretch>
                      <a:fillRect/>
                    </a:stretch>
                  </pic:blipFill>
                  <pic:spPr bwMode="auto">
                    <a:xfrm>
                      <a:off x="0" y="0"/>
                      <a:ext cx="5276850" cy="356235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6.3</w:t>
      </w:r>
    </w:p>
    <w:p w:rsidR="004A1DF5" w:rsidRDefault="0004090F">
      <w:pPr>
        <w:jc w:val="center"/>
      </w:pPr>
      <w:r>
        <w:rPr>
          <w:rFonts w:hint="eastAsia"/>
          <w:noProof/>
        </w:rPr>
        <w:lastRenderedPageBreak/>
        <w:drawing>
          <wp:inline distT="0" distB="0" distL="0" distR="0">
            <wp:extent cx="5267325" cy="3552825"/>
            <wp:effectExtent l="19050" t="0" r="9525"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57"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6.4</w:t>
      </w:r>
    </w:p>
    <w:p w:rsidR="004A1DF5" w:rsidRDefault="004A1DF5">
      <w:pPr>
        <w:pStyle w:val="6"/>
      </w:pPr>
      <w:r>
        <w:rPr>
          <w:rFonts w:hint="eastAsia"/>
        </w:rPr>
        <w:t>（三）操作要点</w:t>
      </w:r>
    </w:p>
    <w:p w:rsidR="004A1DF5" w:rsidRDefault="004A1DF5">
      <w:pPr>
        <w:numPr>
          <w:ilvl w:val="0"/>
          <w:numId w:val="186"/>
        </w:numPr>
      </w:pPr>
      <w:r>
        <w:rPr>
          <w:rFonts w:hint="eastAsia"/>
        </w:rPr>
        <w:t>可以查询本机构及下属机构的内部户口。</w:t>
      </w:r>
    </w:p>
    <w:p w:rsidR="004A1DF5" w:rsidRDefault="004A1DF5">
      <w:pPr>
        <w:numPr>
          <w:ilvl w:val="0"/>
          <w:numId w:val="186"/>
        </w:numPr>
      </w:pPr>
      <w:r>
        <w:rPr>
          <w:rFonts w:hint="eastAsia"/>
        </w:rPr>
        <w:t>有权用户可输入三位机构号进行查询。输入机构号</w:t>
      </w:r>
      <w:r>
        <w:rPr>
          <w:rFonts w:hint="eastAsia"/>
        </w:rPr>
        <w:t>100</w:t>
      </w:r>
      <w:r>
        <w:rPr>
          <w:rFonts w:hint="eastAsia"/>
        </w:rPr>
        <w:t>，可以查询总行各部室符合条件的内部户口；输入分行的三位机构号，可以查询分行各部室和各网点的符合条件的内部户口；但如果该分行下有二级异地分行，则当输入一级分行的三位机构号时，仅能查询一级分行部室和同城网点符合条件的内部户口。</w:t>
      </w:r>
    </w:p>
    <w:p w:rsidR="004A1DF5" w:rsidRDefault="004A1DF5">
      <w:pPr>
        <w:numPr>
          <w:ilvl w:val="0"/>
          <w:numId w:val="186"/>
        </w:numPr>
      </w:pPr>
      <w:r>
        <w:rPr>
          <w:rFonts w:hint="eastAsia"/>
        </w:rPr>
        <w:t>输入</w:t>
      </w:r>
      <w:r>
        <w:rPr>
          <w:rFonts w:hint="eastAsia"/>
        </w:rPr>
        <w:t>6</w:t>
      </w:r>
      <w:r>
        <w:rPr>
          <w:rFonts w:hint="eastAsia"/>
        </w:rPr>
        <w:t>位机构号，仅显示该机构本级的内部户口。</w:t>
      </w:r>
    </w:p>
    <w:p w:rsidR="004A1DF5" w:rsidRDefault="004A1DF5">
      <w:pPr>
        <w:numPr>
          <w:ilvl w:val="0"/>
          <w:numId w:val="186"/>
        </w:numPr>
      </w:pPr>
      <w:r>
        <w:rPr>
          <w:rFonts w:hint="eastAsia"/>
        </w:rPr>
        <w:t>总、分行部室用户不能单独输入其他部室的机构号查询其他部室的内部户口。</w:t>
      </w:r>
    </w:p>
    <w:p w:rsidR="004A1DF5" w:rsidRDefault="004A1DF5">
      <w:pPr>
        <w:numPr>
          <w:ilvl w:val="0"/>
          <w:numId w:val="186"/>
        </w:numPr>
      </w:pPr>
      <w:r>
        <w:rPr>
          <w:rFonts w:hint="eastAsia"/>
        </w:rPr>
        <w:t>起始内部资金号为必输项。</w:t>
      </w:r>
    </w:p>
    <w:p w:rsidR="004A1DF5" w:rsidRDefault="004A1DF5">
      <w:pPr>
        <w:numPr>
          <w:ilvl w:val="0"/>
          <w:numId w:val="186"/>
        </w:numPr>
      </w:pPr>
      <w:r>
        <w:rPr>
          <w:rFonts w:hint="eastAsia"/>
        </w:rPr>
        <w:t>不输入起始货币，默认为人民币。</w:t>
      </w:r>
    </w:p>
    <w:p w:rsidR="004A1DF5" w:rsidRDefault="004A1DF5">
      <w:pPr>
        <w:numPr>
          <w:ilvl w:val="0"/>
          <w:numId w:val="186"/>
        </w:numPr>
      </w:pPr>
      <w:r>
        <w:rPr>
          <w:rFonts w:hint="eastAsia"/>
        </w:rPr>
        <w:t>不输入结束内部资金号和结束货币，默认为起始内部资金号和起始货币。</w:t>
      </w:r>
    </w:p>
    <w:p w:rsidR="004A1DF5" w:rsidRDefault="004A1DF5">
      <w:pPr>
        <w:numPr>
          <w:ilvl w:val="0"/>
          <w:numId w:val="186"/>
        </w:numPr>
      </w:pPr>
      <w:r>
        <w:rPr>
          <w:rFonts w:hint="eastAsia"/>
        </w:rPr>
        <w:t>点击“户口信息”或者“账户信息”旁边的</w:t>
      </w:r>
      <w:r w:rsidR="0004090F">
        <w:rPr>
          <w:rFonts w:hint="eastAsia"/>
          <w:noProof/>
        </w:rPr>
        <w:drawing>
          <wp:inline distT="0" distB="0" distL="0" distR="0">
            <wp:extent cx="228600" cy="200025"/>
            <wp:effectExtent l="1905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558" cstate="print"/>
                    <a:srcRect/>
                    <a:stretch>
                      <a:fillRect/>
                    </a:stretch>
                  </pic:blipFill>
                  <pic:spPr bwMode="auto">
                    <a:xfrm>
                      <a:off x="0" y="0"/>
                      <a:ext cx="228600" cy="200025"/>
                    </a:xfrm>
                    <a:prstGeom prst="rect">
                      <a:avLst/>
                    </a:prstGeom>
                    <a:noFill/>
                    <a:ln w="9525">
                      <a:noFill/>
                      <a:miter lim="800000"/>
                      <a:headEnd/>
                      <a:tailEnd/>
                    </a:ln>
                  </pic:spPr>
                </pic:pic>
              </a:graphicData>
            </a:graphic>
          </wp:inline>
        </w:drawing>
      </w:r>
      <w:r>
        <w:rPr>
          <w:rFonts w:hint="eastAsia"/>
        </w:rPr>
        <w:t>按钮（在画面右边），可以放大户口信息和账户信息界面。</w:t>
      </w:r>
    </w:p>
    <w:p w:rsidR="004A1DF5" w:rsidRDefault="004A1DF5">
      <w:pPr>
        <w:pStyle w:val="6"/>
      </w:pPr>
      <w:r>
        <w:rPr>
          <w:rFonts w:hint="eastAsia"/>
        </w:rPr>
        <w:lastRenderedPageBreak/>
        <w:t>（四）操作步骤</w:t>
      </w:r>
    </w:p>
    <w:p w:rsidR="004A1DF5" w:rsidRDefault="004A1DF5">
      <w:pPr>
        <w:numPr>
          <w:ilvl w:val="0"/>
          <w:numId w:val="187"/>
        </w:numPr>
      </w:pPr>
      <w:r>
        <w:rPr>
          <w:rFonts w:hint="eastAsia"/>
        </w:rPr>
        <w:t>用户选择系统导航－核算业务－内部户口－内部户口查询，或者输入业务代码</w:t>
      </w:r>
      <w:r>
        <w:rPr>
          <w:rFonts w:hint="eastAsia"/>
        </w:rPr>
        <w:t>7188</w:t>
      </w:r>
      <w:r>
        <w:rPr>
          <w:rFonts w:hint="eastAsia"/>
        </w:rPr>
        <w:t>，进入内部户口查询界面；</w:t>
      </w:r>
    </w:p>
    <w:p w:rsidR="004A1DF5" w:rsidRDefault="004A1DF5">
      <w:pPr>
        <w:numPr>
          <w:ilvl w:val="0"/>
          <w:numId w:val="187"/>
        </w:numPr>
      </w:pPr>
      <w:r>
        <w:rPr>
          <w:rFonts w:hint="eastAsia"/>
        </w:rPr>
        <w:t>输入查询条件，点击“查询</w:t>
      </w:r>
      <w:r>
        <w:rPr>
          <w:rFonts w:hint="eastAsia"/>
        </w:rPr>
        <w:t>5</w:t>
      </w:r>
      <w:r>
        <w:rPr>
          <w:rFonts w:hint="eastAsia"/>
        </w:rPr>
        <w:t>”按钮，系统按内部户口号由小到大顺序显示符合条件的记录；</w:t>
      </w:r>
    </w:p>
    <w:p w:rsidR="004A1DF5" w:rsidRDefault="004A1DF5">
      <w:pPr>
        <w:numPr>
          <w:ilvl w:val="0"/>
          <w:numId w:val="187"/>
        </w:numPr>
      </w:pPr>
      <w:r>
        <w:rPr>
          <w:rFonts w:hint="eastAsia"/>
        </w:rPr>
        <w:t>在树状结构图中点击“</w:t>
      </w:r>
      <w:r>
        <w:rPr>
          <w:rFonts w:hint="eastAsia"/>
        </w:rPr>
        <w:t>xx</w:t>
      </w:r>
      <w:r>
        <w:rPr>
          <w:rFonts w:hint="eastAsia"/>
        </w:rPr>
        <w:t>分行”，例如：</w:t>
      </w:r>
      <w:r w:rsidR="0004090F">
        <w:rPr>
          <w:rFonts w:hint="eastAsia"/>
          <w:noProof/>
        </w:rPr>
        <w:drawing>
          <wp:inline distT="0" distB="0" distL="0" distR="0">
            <wp:extent cx="914400" cy="171450"/>
            <wp:effectExtent l="1905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559" cstate="print"/>
                    <a:srcRect/>
                    <a:stretch>
                      <a:fillRect/>
                    </a:stretch>
                  </pic:blipFill>
                  <pic:spPr bwMode="auto">
                    <a:xfrm>
                      <a:off x="0" y="0"/>
                      <a:ext cx="914400" cy="171450"/>
                    </a:xfrm>
                    <a:prstGeom prst="rect">
                      <a:avLst/>
                    </a:prstGeom>
                    <a:noFill/>
                    <a:ln w="9525">
                      <a:noFill/>
                      <a:miter lim="800000"/>
                      <a:headEnd/>
                      <a:tailEnd/>
                    </a:ln>
                  </pic:spPr>
                </pic:pic>
              </a:graphicData>
            </a:graphic>
          </wp:inline>
        </w:drawing>
      </w:r>
      <w:r>
        <w:rPr>
          <w:rFonts w:hint="eastAsia"/>
        </w:rPr>
        <w:t>，显示符合条件的户口列表（图</w:t>
      </w:r>
      <w:r>
        <w:rPr>
          <w:rFonts w:hint="eastAsia"/>
        </w:rPr>
        <w:t>6.1</w:t>
      </w:r>
      <w:r>
        <w:rPr>
          <w:rFonts w:hint="eastAsia"/>
        </w:rPr>
        <w:t>），点击鼠标右键，可以将查询结果导出到</w:t>
      </w:r>
      <w:r>
        <w:rPr>
          <w:rFonts w:hint="eastAsia"/>
        </w:rPr>
        <w:t>EXCEL</w:t>
      </w:r>
      <w:r>
        <w:rPr>
          <w:rFonts w:hint="eastAsia"/>
        </w:rPr>
        <w:t>中。（现金户口不显示联机余额、可用额度和上日余额）；</w:t>
      </w:r>
    </w:p>
    <w:p w:rsidR="004A1DF5" w:rsidRDefault="004A1DF5">
      <w:pPr>
        <w:numPr>
          <w:ilvl w:val="0"/>
          <w:numId w:val="187"/>
        </w:numPr>
      </w:pPr>
      <w:r>
        <w:rPr>
          <w:rFonts w:hint="eastAsia"/>
        </w:rPr>
        <w:t>在树状结构图中点击某一户口，例如：</w:t>
      </w:r>
      <w:r w:rsidR="0004090F">
        <w:rPr>
          <w:rFonts w:hint="eastAsia"/>
          <w:noProof/>
        </w:rPr>
        <w:drawing>
          <wp:inline distT="0" distB="0" distL="0" distR="0">
            <wp:extent cx="1581150" cy="133350"/>
            <wp:effectExtent l="1905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560" cstate="print"/>
                    <a:srcRect/>
                    <a:stretch>
                      <a:fillRect/>
                    </a:stretch>
                  </pic:blipFill>
                  <pic:spPr bwMode="auto">
                    <a:xfrm>
                      <a:off x="0" y="0"/>
                      <a:ext cx="1581150" cy="133350"/>
                    </a:xfrm>
                    <a:prstGeom prst="rect">
                      <a:avLst/>
                    </a:prstGeom>
                    <a:noFill/>
                    <a:ln w="9525">
                      <a:noFill/>
                      <a:miter lim="800000"/>
                      <a:headEnd/>
                      <a:tailEnd/>
                    </a:ln>
                  </pic:spPr>
                </pic:pic>
              </a:graphicData>
            </a:graphic>
          </wp:inline>
        </w:drawing>
      </w:r>
      <w:r>
        <w:rPr>
          <w:rFonts w:hint="eastAsia"/>
        </w:rPr>
        <w:t>，显示户口信息（图</w:t>
      </w:r>
      <w:r>
        <w:rPr>
          <w:rFonts w:hint="eastAsia"/>
        </w:rPr>
        <w:t>6.2</w:t>
      </w:r>
      <w:r>
        <w:rPr>
          <w:rFonts w:hint="eastAsia"/>
        </w:rPr>
        <w:t>）；</w:t>
      </w:r>
    </w:p>
    <w:p w:rsidR="004A1DF5" w:rsidRDefault="004A1DF5">
      <w:pPr>
        <w:numPr>
          <w:ilvl w:val="0"/>
          <w:numId w:val="187"/>
        </w:numPr>
      </w:pPr>
      <w:r>
        <w:rPr>
          <w:rFonts w:hint="eastAsia"/>
        </w:rPr>
        <w:t>在树状结构图中点击</w:t>
      </w:r>
      <w:r w:rsidR="0004090F">
        <w:rPr>
          <w:rFonts w:hint="eastAsia"/>
          <w:noProof/>
        </w:rPr>
        <w:drawing>
          <wp:inline distT="0" distB="0" distL="0" distR="0">
            <wp:extent cx="704850" cy="180975"/>
            <wp:effectExtent l="1905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561" cstate="print"/>
                    <a:srcRect/>
                    <a:stretch>
                      <a:fillRect/>
                    </a:stretch>
                  </pic:blipFill>
                  <pic:spPr bwMode="auto">
                    <a:xfrm>
                      <a:off x="0" y="0"/>
                      <a:ext cx="704850" cy="180975"/>
                    </a:xfrm>
                    <a:prstGeom prst="rect">
                      <a:avLst/>
                    </a:prstGeom>
                    <a:noFill/>
                    <a:ln w="9525">
                      <a:noFill/>
                      <a:miter lim="800000"/>
                      <a:headEnd/>
                      <a:tailEnd/>
                    </a:ln>
                  </pic:spPr>
                </pic:pic>
              </a:graphicData>
            </a:graphic>
          </wp:inline>
        </w:drawing>
      </w:r>
      <w:r>
        <w:rPr>
          <w:rFonts w:hint="eastAsia"/>
        </w:rPr>
        <w:t>，显示户口内账户资金信息（图</w:t>
      </w:r>
      <w:r>
        <w:rPr>
          <w:rFonts w:hint="eastAsia"/>
        </w:rPr>
        <w:t>6.3</w:t>
      </w:r>
      <w:r>
        <w:rPr>
          <w:rFonts w:hint="eastAsia"/>
        </w:rPr>
        <w:t>）；</w:t>
      </w:r>
    </w:p>
    <w:p w:rsidR="004A1DF5" w:rsidRDefault="004A1DF5">
      <w:pPr>
        <w:numPr>
          <w:ilvl w:val="0"/>
          <w:numId w:val="187"/>
        </w:numPr>
      </w:pPr>
      <w:r>
        <w:rPr>
          <w:rFonts w:hint="eastAsia"/>
        </w:rPr>
        <w:t>在树状结构图中点击“</w:t>
      </w:r>
      <w:r>
        <w:rPr>
          <w:rFonts w:hint="eastAsia"/>
        </w:rPr>
        <w:t>xxx</w:t>
      </w:r>
      <w:r>
        <w:rPr>
          <w:rFonts w:hint="eastAsia"/>
        </w:rPr>
        <w:t>账户”，例如：</w:t>
      </w:r>
      <w:r w:rsidR="0004090F">
        <w:rPr>
          <w:rFonts w:hint="eastAsia"/>
          <w:noProof/>
        </w:rPr>
        <w:drawing>
          <wp:inline distT="0" distB="0" distL="0" distR="0">
            <wp:extent cx="1114425" cy="171450"/>
            <wp:effectExtent l="19050" t="0" r="9525"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562" cstate="print"/>
                    <a:srcRect/>
                    <a:stretch>
                      <a:fillRect/>
                    </a:stretch>
                  </pic:blipFill>
                  <pic:spPr bwMode="auto">
                    <a:xfrm>
                      <a:off x="0" y="0"/>
                      <a:ext cx="1114425" cy="171450"/>
                    </a:xfrm>
                    <a:prstGeom prst="rect">
                      <a:avLst/>
                    </a:prstGeom>
                    <a:noFill/>
                    <a:ln w="9525">
                      <a:noFill/>
                      <a:miter lim="800000"/>
                      <a:headEnd/>
                      <a:tailEnd/>
                    </a:ln>
                  </pic:spPr>
                </pic:pic>
              </a:graphicData>
            </a:graphic>
          </wp:inline>
        </w:drawing>
      </w:r>
      <w:r>
        <w:rPr>
          <w:rFonts w:hint="eastAsia"/>
        </w:rPr>
        <w:t>，显示账户信息（图</w:t>
      </w:r>
      <w:r>
        <w:rPr>
          <w:rFonts w:hint="eastAsia"/>
        </w:rPr>
        <w:t>6.4</w:t>
      </w:r>
      <w:r>
        <w:rPr>
          <w:rFonts w:hint="eastAsia"/>
        </w:rPr>
        <w:t>），当天交易和历史交易选项卡中点击鼠标右键，可以将查询结果导出到</w:t>
      </w:r>
      <w:r>
        <w:rPr>
          <w:rFonts w:hint="eastAsia"/>
        </w:rPr>
        <w:t>EXCEL</w:t>
      </w:r>
      <w:r>
        <w:rPr>
          <w:rFonts w:hint="eastAsia"/>
        </w:rPr>
        <w:t>中。</w:t>
      </w:r>
    </w:p>
    <w:p w:rsidR="004A1DF5" w:rsidRDefault="004A1DF5" w:rsidP="0004090F">
      <w:pPr>
        <w:pStyle w:val="5"/>
      </w:pPr>
      <w:r>
        <w:rPr>
          <w:rFonts w:hint="eastAsia"/>
        </w:rPr>
        <w:t>四、内部户口销户（业务代码</w:t>
      </w:r>
      <w:r>
        <w:rPr>
          <w:rFonts w:hint="eastAsia"/>
        </w:rPr>
        <w:t>7182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通过本功能实现对普通内部户口的销户。</w:t>
      </w:r>
    </w:p>
    <w:p w:rsidR="004A1DF5" w:rsidRDefault="004A1DF5">
      <w:pPr>
        <w:pStyle w:val="6"/>
      </w:pPr>
      <w:r>
        <w:rPr>
          <w:rFonts w:hint="eastAsia"/>
        </w:rPr>
        <w:t>（二）操作要点</w:t>
      </w:r>
    </w:p>
    <w:p w:rsidR="004A1DF5" w:rsidRDefault="004A1DF5">
      <w:pPr>
        <w:ind w:firstLine="540"/>
      </w:pPr>
      <w:r>
        <w:rPr>
          <w:rFonts w:hint="eastAsia"/>
        </w:rPr>
        <w:t>1</w:t>
      </w:r>
      <w:r>
        <w:rPr>
          <w:rFonts w:hint="eastAsia"/>
        </w:rPr>
        <w:t>、系统提供</w:t>
      </w:r>
      <w:r>
        <w:rPr>
          <w:rFonts w:hint="eastAsia"/>
        </w:rPr>
        <w:t>7</w:t>
      </w:r>
      <w:r>
        <w:rPr>
          <w:rFonts w:hint="eastAsia"/>
        </w:rPr>
        <w:t>个选项卡列示功能，依次为：户口属性、账户列表、关户限制、凭证列表、费用列表、回单列表、冻结列表。除户口属性外，各列表中存在的任何信息均构成不能销户的条件，柜员必须将各列表中的信息在相关业务系统中处理完毕，方可销户。（请尽量按照本节所描述的步骤操作）</w:t>
      </w:r>
    </w:p>
    <w:p w:rsidR="004A1DF5" w:rsidRDefault="004A1DF5">
      <w:pPr>
        <w:ind w:firstLine="540"/>
      </w:pPr>
      <w:r>
        <w:rPr>
          <w:rFonts w:hint="eastAsia"/>
        </w:rPr>
        <w:t>2</w:t>
      </w:r>
      <w:r>
        <w:rPr>
          <w:rFonts w:hint="eastAsia"/>
        </w:rPr>
        <w:t>、本功能可以对管理机构（管理机构的确定详见普通内部户口开户功能）为本机构的、处于活动状态的普通内部户口销户，不包括尾箱户口。</w:t>
      </w:r>
    </w:p>
    <w:p w:rsidR="004A1DF5" w:rsidRDefault="004A1DF5">
      <w:pPr>
        <w:ind w:firstLine="540"/>
      </w:pPr>
      <w:r>
        <w:t>3</w:t>
      </w:r>
      <w:r>
        <w:rPr>
          <w:rFonts w:hint="eastAsia"/>
        </w:rPr>
        <w:t>、普通内部户口销户后，可以通过</w:t>
      </w:r>
      <w:r>
        <w:t>“</w:t>
      </w:r>
      <w:r>
        <w:rPr>
          <w:rFonts w:hint="eastAsia"/>
        </w:rPr>
        <w:t>销户清单查询和打印</w:t>
      </w:r>
      <w:r>
        <w:t>”</w:t>
      </w:r>
      <w:r>
        <w:rPr>
          <w:rFonts w:hint="eastAsia"/>
        </w:rPr>
        <w:t>（业务代码：</w:t>
      </w:r>
      <w:r>
        <w:t>1312</w:t>
      </w:r>
      <w:r>
        <w:rPr>
          <w:rFonts w:hint="eastAsia"/>
        </w:rPr>
        <w:t>）功能进行查询和打印。</w:t>
      </w:r>
    </w:p>
    <w:p w:rsidR="004A1DF5" w:rsidRDefault="004A1DF5">
      <w:pPr>
        <w:ind w:firstLine="540"/>
      </w:pPr>
      <w:r>
        <w:lastRenderedPageBreak/>
        <w:t>4</w:t>
      </w:r>
      <w:r>
        <w:rPr>
          <w:rFonts w:hint="eastAsia"/>
        </w:rPr>
        <w:t>、普通内部户口销户后，可以通过</w:t>
      </w:r>
      <w:r>
        <w:t>“</w:t>
      </w:r>
      <w:r>
        <w:rPr>
          <w:rFonts w:hint="eastAsia"/>
        </w:rPr>
        <w:t>重开户口</w:t>
      </w:r>
      <w:r>
        <w:t>/</w:t>
      </w:r>
      <w:r>
        <w:rPr>
          <w:rFonts w:hint="eastAsia"/>
        </w:rPr>
        <w:t>账户</w:t>
      </w:r>
      <w:r>
        <w:t>”</w:t>
      </w:r>
      <w:r>
        <w:rPr>
          <w:rFonts w:hint="eastAsia"/>
        </w:rPr>
        <w:t>（业务代码：</w:t>
      </w:r>
      <w:r>
        <w:t>1124</w:t>
      </w:r>
      <w:r>
        <w:rPr>
          <w:rFonts w:hint="eastAsia"/>
        </w:rPr>
        <w:t>）功能进行重开户。</w:t>
      </w:r>
    </w:p>
    <w:p w:rsidR="004A1DF5" w:rsidRDefault="004A1DF5">
      <w:pPr>
        <w:pStyle w:val="6"/>
      </w:pPr>
      <w:r>
        <w:rPr>
          <w:rFonts w:hint="eastAsia"/>
        </w:rPr>
        <w:t>（三）操作步骤</w:t>
      </w:r>
    </w:p>
    <w:p w:rsidR="004A1DF5" w:rsidRDefault="004A1DF5">
      <w:pPr>
        <w:numPr>
          <w:ilvl w:val="0"/>
          <w:numId w:val="188"/>
        </w:numPr>
      </w:pPr>
      <w:r>
        <w:rPr>
          <w:rFonts w:hint="eastAsia"/>
        </w:rPr>
        <w:t>用户选择系统导航－核算业务－内部户口－内部户口销户，或者输入业务代码</w:t>
      </w:r>
      <w:r>
        <w:rPr>
          <w:rFonts w:hint="eastAsia"/>
        </w:rPr>
        <w:t>7182</w:t>
      </w:r>
      <w:r>
        <w:rPr>
          <w:rFonts w:hint="eastAsia"/>
        </w:rPr>
        <w:t>，进入内部户口销户界面；</w:t>
      </w:r>
    </w:p>
    <w:p w:rsidR="004A1DF5" w:rsidRDefault="004A1DF5">
      <w:pPr>
        <w:numPr>
          <w:ilvl w:val="0"/>
          <w:numId w:val="188"/>
        </w:numPr>
      </w:pPr>
      <w:r>
        <w:rPr>
          <w:rFonts w:hint="eastAsia"/>
        </w:rPr>
        <w:t>输入户口号后回车，系统列示户口属性画面中的相关要素；</w:t>
      </w:r>
    </w:p>
    <w:p w:rsidR="004A1DF5" w:rsidRDefault="004A1DF5">
      <w:pPr>
        <w:numPr>
          <w:ilvl w:val="0"/>
          <w:numId w:val="188"/>
        </w:numPr>
      </w:pPr>
      <w:r>
        <w:rPr>
          <w:rFonts w:hint="eastAsia"/>
        </w:rPr>
        <w:t>进入账户列表，点击“查预期交易</w:t>
      </w:r>
      <w:r>
        <w:rPr>
          <w:rFonts w:hint="eastAsia"/>
        </w:rPr>
        <w:t>14</w:t>
      </w:r>
      <w:r>
        <w:rPr>
          <w:rFonts w:hint="eastAsia"/>
        </w:rPr>
        <w:t>”按钮，如果账户有预期交易，系统在预期交易明细列表处逐笔列示，柜员在账户预期交易撤消或成功（相应业务经办完毕）后方可继续进行销户；</w:t>
      </w:r>
    </w:p>
    <w:p w:rsidR="004A1DF5" w:rsidRDefault="004A1DF5">
      <w:pPr>
        <w:numPr>
          <w:ilvl w:val="0"/>
          <w:numId w:val="188"/>
        </w:numPr>
      </w:pPr>
      <w:r>
        <w:rPr>
          <w:rFonts w:hint="eastAsia"/>
        </w:rPr>
        <w:t>“预期交易”处理结束后，返回账户列表，如果计息码为“不计息”，则“结息</w:t>
      </w:r>
      <w:r>
        <w:rPr>
          <w:rFonts w:hint="eastAsia"/>
        </w:rPr>
        <w:t>13</w:t>
      </w:r>
      <w:r>
        <w:rPr>
          <w:rFonts w:hint="eastAsia"/>
        </w:rPr>
        <w:t>”按钮不被激活，如果为不计息之外的其他计息码，结息按钮被激活，点击进行结息操作，系统进入手工结息功能界面（详见“活期账户结息</w:t>
      </w:r>
      <w:r>
        <w:rPr>
          <w:rFonts w:hint="eastAsia"/>
        </w:rPr>
        <w:t>1304</w:t>
      </w:r>
      <w:r>
        <w:rPr>
          <w:rFonts w:hint="eastAsia"/>
        </w:rPr>
        <w:t>”）；</w:t>
      </w:r>
    </w:p>
    <w:p w:rsidR="004A1DF5" w:rsidRDefault="004A1DF5">
      <w:pPr>
        <w:numPr>
          <w:ilvl w:val="0"/>
          <w:numId w:val="188"/>
        </w:numPr>
      </w:pPr>
      <w:r>
        <w:rPr>
          <w:rFonts w:hint="eastAsia"/>
        </w:rPr>
        <w:t>进入关户限制列表，如果存在关户限制，系统列示；</w:t>
      </w:r>
    </w:p>
    <w:p w:rsidR="004A1DF5" w:rsidRDefault="004A1DF5">
      <w:pPr>
        <w:numPr>
          <w:ilvl w:val="0"/>
          <w:numId w:val="188"/>
        </w:numPr>
      </w:pPr>
      <w:r>
        <w:rPr>
          <w:rFonts w:hint="eastAsia"/>
        </w:rPr>
        <w:t>点击“撤销限制</w:t>
      </w:r>
      <w:r>
        <w:rPr>
          <w:rFonts w:hint="eastAsia"/>
        </w:rPr>
        <w:t>15</w:t>
      </w:r>
      <w:r>
        <w:rPr>
          <w:rFonts w:hint="eastAsia"/>
        </w:rPr>
        <w:t>”按钮，系统将可撤消方式为自动的关户限制撤消。</w:t>
      </w:r>
    </w:p>
    <w:p w:rsidR="004A1DF5" w:rsidRDefault="004A1DF5">
      <w:pPr>
        <w:numPr>
          <w:ilvl w:val="0"/>
          <w:numId w:val="188"/>
        </w:numPr>
      </w:pPr>
      <w:r>
        <w:rPr>
          <w:rFonts w:hint="eastAsia"/>
        </w:rPr>
        <w:t>进入凭证列表，系统列示客户未用凭证；</w:t>
      </w:r>
    </w:p>
    <w:p w:rsidR="004A1DF5" w:rsidRDefault="004A1DF5" w:rsidP="00C85378">
      <w:pPr>
        <w:numPr>
          <w:ilvl w:val="1"/>
          <w:numId w:val="188"/>
        </w:numPr>
        <w:tabs>
          <w:tab w:val="clear" w:pos="420"/>
          <w:tab w:val="left" w:pos="720"/>
        </w:tabs>
        <w:ind w:left="720" w:hanging="360"/>
      </w:pPr>
      <w:r>
        <w:rPr>
          <w:rFonts w:hint="eastAsia"/>
        </w:rPr>
        <w:t>根据客户交回凭证分别录入凭证种类、凭证数量、起始凭证号、结束凭证号、点击“增加凭证”按钮，系统列表展示客户关户时交回的凭证（点击“删除凭证”按钮可删除录入的信息）。</w:t>
      </w:r>
    </w:p>
    <w:p w:rsidR="004A1DF5" w:rsidRDefault="004A1DF5" w:rsidP="00C85378">
      <w:pPr>
        <w:numPr>
          <w:ilvl w:val="1"/>
          <w:numId w:val="188"/>
        </w:numPr>
        <w:tabs>
          <w:tab w:val="clear" w:pos="420"/>
          <w:tab w:val="left" w:pos="720"/>
        </w:tabs>
        <w:ind w:left="720" w:hanging="360"/>
      </w:pPr>
      <w:r>
        <w:rPr>
          <w:rFonts w:hint="eastAsia"/>
        </w:rPr>
        <w:t>点击“确认”按钮，</w:t>
      </w:r>
      <w:r>
        <w:rPr>
          <w:rFonts w:hint="eastAsia"/>
          <w:b/>
          <w:bCs/>
        </w:rPr>
        <w:t>系统将该户口下凭证介质状态为“可用”，流转状态为“出售”，且输入到交回列表中的凭证进行有证作废，其他凭证进行无证作废；</w:t>
      </w:r>
      <w:r>
        <w:rPr>
          <w:rFonts w:hint="eastAsia"/>
        </w:rPr>
        <w:t>凭证介质状态为“可用”，流转状态为“待销号”的凭证须等相应的业务系统进行处理。</w:t>
      </w:r>
    </w:p>
    <w:p w:rsidR="004A1DF5" w:rsidRDefault="004A1DF5">
      <w:pPr>
        <w:numPr>
          <w:ilvl w:val="0"/>
          <w:numId w:val="188"/>
        </w:numPr>
      </w:pPr>
      <w:r>
        <w:rPr>
          <w:rFonts w:hint="eastAsia"/>
        </w:rPr>
        <w:t>进入费用列表，点击“刷新”按钮，若存在待扣费用，则系统进行列示；</w:t>
      </w:r>
    </w:p>
    <w:p w:rsidR="004A1DF5" w:rsidRDefault="004A1DF5">
      <w:pPr>
        <w:numPr>
          <w:ilvl w:val="0"/>
          <w:numId w:val="188"/>
        </w:numPr>
      </w:pPr>
      <w:r>
        <w:rPr>
          <w:rFonts w:hint="eastAsia"/>
        </w:rPr>
        <w:t>点击“扣费”按钮，记账状态为“待记账”，确认状态为“扣费确认”的费用，系统扣收成功（可再次点击“刷新”按钮查看）。列示的其它费用须到产生该笔费用的系统处理。</w:t>
      </w:r>
    </w:p>
    <w:p w:rsidR="004A1DF5" w:rsidRDefault="004A1DF5">
      <w:pPr>
        <w:numPr>
          <w:ilvl w:val="0"/>
          <w:numId w:val="188"/>
        </w:numPr>
      </w:pPr>
      <w:r>
        <w:rPr>
          <w:rFonts w:hint="eastAsia"/>
        </w:rPr>
        <w:t>进入回单列表，点击“刷新</w:t>
      </w:r>
      <w:r>
        <w:rPr>
          <w:rFonts w:hint="eastAsia"/>
        </w:rPr>
        <w:t>10</w:t>
      </w:r>
      <w:r>
        <w:rPr>
          <w:rFonts w:hint="eastAsia"/>
        </w:rPr>
        <w:t>”按钮后，系统列示该户口未打印回单，点击“打印</w:t>
      </w:r>
      <w:r>
        <w:rPr>
          <w:rFonts w:hint="eastAsia"/>
        </w:rPr>
        <w:t>11</w:t>
      </w:r>
      <w:r>
        <w:rPr>
          <w:rFonts w:hint="eastAsia"/>
        </w:rPr>
        <w:t>”按钮，系统打印回单</w:t>
      </w:r>
    </w:p>
    <w:p w:rsidR="004A1DF5" w:rsidRDefault="004A1DF5">
      <w:pPr>
        <w:numPr>
          <w:ilvl w:val="0"/>
          <w:numId w:val="188"/>
        </w:numPr>
      </w:pPr>
      <w:r>
        <w:rPr>
          <w:rFonts w:hint="eastAsia"/>
        </w:rPr>
        <w:t>进入账户冻结列表，如果有冻结业务，系统将列示。点击“解冻</w:t>
      </w:r>
      <w:r>
        <w:rPr>
          <w:rFonts w:hint="eastAsia"/>
        </w:rPr>
        <w:t>16</w:t>
      </w:r>
      <w:r>
        <w:rPr>
          <w:rFonts w:hint="eastAsia"/>
        </w:rPr>
        <w:t>”按钮，</w:t>
      </w:r>
      <w:r>
        <w:rPr>
          <w:rFonts w:hint="eastAsia"/>
        </w:rPr>
        <w:lastRenderedPageBreak/>
        <w:t>进入“解冻”界面。当冻结列表中所有列示的冻结业务取消时，柜员方可继续进行销户（如何取消冻结，详见“冻结、解冻</w:t>
      </w:r>
      <w:r>
        <w:rPr>
          <w:rFonts w:hint="eastAsia"/>
        </w:rPr>
        <w:t>1510</w:t>
      </w:r>
      <w:r>
        <w:rPr>
          <w:rFonts w:hint="eastAsia"/>
        </w:rPr>
        <w:t>”操作说明）；</w:t>
      </w:r>
    </w:p>
    <w:p w:rsidR="004A1DF5" w:rsidRDefault="004A1DF5">
      <w:pPr>
        <w:numPr>
          <w:ilvl w:val="0"/>
          <w:numId w:val="188"/>
        </w:numPr>
      </w:pPr>
      <w:r>
        <w:rPr>
          <w:rFonts w:hint="eastAsia"/>
        </w:rPr>
        <w:t>调用相应的业务系统，将户口下账户余额全部转出；</w:t>
      </w:r>
    </w:p>
    <w:p w:rsidR="004A1DF5" w:rsidRDefault="004A1DF5">
      <w:pPr>
        <w:numPr>
          <w:ilvl w:val="0"/>
          <w:numId w:val="188"/>
        </w:numPr>
      </w:pPr>
      <w:r>
        <w:rPr>
          <w:rFonts w:hint="eastAsia"/>
        </w:rPr>
        <w:t>点击“销户</w:t>
      </w:r>
      <w:r>
        <w:rPr>
          <w:rFonts w:hint="eastAsia"/>
        </w:rPr>
        <w:t>20</w:t>
      </w:r>
      <w:r>
        <w:rPr>
          <w:rFonts w:hint="eastAsia"/>
        </w:rPr>
        <w:t>”按钮；</w:t>
      </w:r>
    </w:p>
    <w:p w:rsidR="004A1DF5" w:rsidRDefault="004A1DF5">
      <w:pPr>
        <w:numPr>
          <w:ilvl w:val="0"/>
          <w:numId w:val="188"/>
        </w:numPr>
      </w:pPr>
      <w:r>
        <w:rPr>
          <w:rFonts w:hint="eastAsia"/>
        </w:rPr>
        <w:t>系统提示主管授权，主管授权后，销户成功。</w:t>
      </w:r>
    </w:p>
    <w:p w:rsidR="004A1DF5" w:rsidRDefault="004A1DF5"/>
    <w:p w:rsidR="00881943" w:rsidRDefault="00881943" w:rsidP="00881943">
      <w:pPr>
        <w:pStyle w:val="5"/>
      </w:pPr>
      <w:r>
        <w:rPr>
          <w:rFonts w:hint="eastAsia"/>
        </w:rPr>
        <w:t>五、</w:t>
      </w:r>
      <w:r>
        <w:rPr>
          <w:rFonts w:ascii="宋体" w:hint="eastAsia"/>
          <w:kern w:val="0"/>
          <w:szCs w:val="18"/>
          <w:lang w:val="zh-CN"/>
        </w:rPr>
        <w:t>内部户口批量开户</w:t>
      </w:r>
      <w:r>
        <w:rPr>
          <w:rFonts w:hint="eastAsia"/>
        </w:rPr>
        <w:t>（业务代码</w:t>
      </w:r>
      <w:r>
        <w:rPr>
          <w:rFonts w:hint="eastAsia"/>
        </w:rPr>
        <w:t>7183</w:t>
      </w:r>
      <w:r>
        <w:rPr>
          <w:rFonts w:hint="eastAsia"/>
        </w:rPr>
        <w:t>）</w:t>
      </w:r>
    </w:p>
    <w:p w:rsidR="00881943" w:rsidRDefault="00881943" w:rsidP="0004090F">
      <w:pPr>
        <w:pStyle w:val="6"/>
        <w:numPr>
          <w:ilvl w:val="0"/>
          <w:numId w:val="427"/>
        </w:numPr>
        <w:spacing w:line="360" w:lineRule="auto"/>
      </w:pPr>
      <w:r>
        <w:rPr>
          <w:rFonts w:hint="eastAsia"/>
        </w:rPr>
        <w:t>功能介绍</w:t>
      </w:r>
    </w:p>
    <w:p w:rsidR="00881943" w:rsidRDefault="00881943" w:rsidP="00881943">
      <w:r>
        <w:rPr>
          <w:rFonts w:hint="eastAsia"/>
        </w:rPr>
        <w:t xml:space="preserve">   </w:t>
      </w:r>
      <w:r>
        <w:rPr>
          <w:rFonts w:hint="eastAsia"/>
        </w:rPr>
        <w:t>通过该功能可针对某机构批量开立内部户口。如分行有权限用户可批量开立全辖范围内指定的内部户口。</w:t>
      </w:r>
    </w:p>
    <w:p w:rsidR="00881943" w:rsidRDefault="00881943" w:rsidP="0004090F">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881943">
        <w:tc>
          <w:tcPr>
            <w:tcW w:w="2268" w:type="dxa"/>
          </w:tcPr>
          <w:p w:rsidR="00881943" w:rsidRDefault="00881943" w:rsidP="00881943">
            <w:r>
              <w:rPr>
                <w:rFonts w:hint="eastAsia"/>
              </w:rPr>
              <w:t>术语名称</w:t>
            </w:r>
          </w:p>
        </w:tc>
        <w:tc>
          <w:tcPr>
            <w:tcW w:w="6254" w:type="dxa"/>
          </w:tcPr>
          <w:p w:rsidR="00881943" w:rsidRDefault="00881943" w:rsidP="00881943">
            <w:r>
              <w:rPr>
                <w:rFonts w:hint="eastAsia"/>
              </w:rPr>
              <w:t>术语描述</w:t>
            </w:r>
          </w:p>
        </w:tc>
      </w:tr>
      <w:tr w:rsidR="00881943">
        <w:tc>
          <w:tcPr>
            <w:tcW w:w="2268" w:type="dxa"/>
          </w:tcPr>
          <w:p w:rsidR="00881943" w:rsidRDefault="00881943" w:rsidP="00881943">
            <w:pPr>
              <w:rPr>
                <w:sz w:val="18"/>
              </w:rPr>
            </w:pPr>
            <w:r>
              <w:rPr>
                <w:rFonts w:hint="eastAsia"/>
                <w:sz w:val="18"/>
              </w:rPr>
              <w:t>机构类别</w:t>
            </w:r>
          </w:p>
        </w:tc>
        <w:tc>
          <w:tcPr>
            <w:tcW w:w="6254" w:type="dxa"/>
          </w:tcPr>
          <w:p w:rsidR="00881943" w:rsidRDefault="00881943" w:rsidP="00881943">
            <w:pPr>
              <w:numPr>
                <w:ilvl w:val="0"/>
                <w:numId w:val="571"/>
              </w:numPr>
              <w:spacing w:line="240" w:lineRule="auto"/>
              <w:rPr>
                <w:sz w:val="18"/>
              </w:rPr>
            </w:pPr>
            <w:r>
              <w:rPr>
                <w:rFonts w:hint="eastAsia"/>
                <w:sz w:val="18"/>
              </w:rPr>
              <w:t>分行：选择分行时，不需要逐个选择网点，表明对全辖范围内明细账机构开立内部户；</w:t>
            </w:r>
          </w:p>
          <w:p w:rsidR="00881943" w:rsidRDefault="00881943" w:rsidP="00881943">
            <w:pPr>
              <w:numPr>
                <w:ilvl w:val="0"/>
                <w:numId w:val="571"/>
              </w:numPr>
              <w:spacing w:line="240" w:lineRule="auto"/>
              <w:rPr>
                <w:sz w:val="18"/>
              </w:rPr>
            </w:pPr>
            <w:r>
              <w:rPr>
                <w:rFonts w:hint="eastAsia"/>
                <w:sz w:val="18"/>
              </w:rPr>
              <w:t>网点：选择网点时，可对某个或某几个机构开立内部户口。</w:t>
            </w:r>
          </w:p>
        </w:tc>
      </w:tr>
      <w:tr w:rsidR="00881943">
        <w:tc>
          <w:tcPr>
            <w:tcW w:w="2268" w:type="dxa"/>
          </w:tcPr>
          <w:p w:rsidR="00881943" w:rsidRDefault="00881943" w:rsidP="00881943">
            <w:pPr>
              <w:rPr>
                <w:sz w:val="18"/>
              </w:rPr>
            </w:pPr>
            <w:r>
              <w:rPr>
                <w:rFonts w:hint="eastAsia"/>
                <w:sz w:val="18"/>
              </w:rPr>
              <w:t>全部货币</w:t>
            </w:r>
          </w:p>
        </w:tc>
        <w:tc>
          <w:tcPr>
            <w:tcW w:w="6254" w:type="dxa"/>
          </w:tcPr>
          <w:p w:rsidR="00881943" w:rsidRDefault="00881943" w:rsidP="00881943">
            <w:pPr>
              <w:rPr>
                <w:sz w:val="18"/>
              </w:rPr>
            </w:pPr>
            <w:r>
              <w:rPr>
                <w:rFonts w:hint="eastAsia"/>
                <w:sz w:val="18"/>
              </w:rPr>
              <w:t>选择全部货币，则开立</w:t>
            </w:r>
            <w:r>
              <w:rPr>
                <w:rFonts w:hint="eastAsia"/>
                <w:sz w:val="18"/>
              </w:rPr>
              <w:t>10</w:t>
            </w:r>
            <w:r>
              <w:rPr>
                <w:rFonts w:hint="eastAsia"/>
                <w:sz w:val="18"/>
              </w:rPr>
              <w:t>、</w:t>
            </w:r>
            <w:r>
              <w:rPr>
                <w:rFonts w:hint="eastAsia"/>
                <w:sz w:val="18"/>
              </w:rPr>
              <w:t>21</w:t>
            </w:r>
            <w:r>
              <w:rPr>
                <w:rFonts w:hint="eastAsia"/>
                <w:sz w:val="18"/>
              </w:rPr>
              <w:t>、</w:t>
            </w:r>
            <w:r>
              <w:rPr>
                <w:rFonts w:hint="eastAsia"/>
                <w:sz w:val="18"/>
              </w:rPr>
              <w:t>29</w:t>
            </w:r>
            <w:r>
              <w:rPr>
                <w:rFonts w:hint="eastAsia"/>
                <w:sz w:val="18"/>
              </w:rPr>
              <w:t>、</w:t>
            </w:r>
            <w:r>
              <w:rPr>
                <w:rFonts w:hint="eastAsia"/>
                <w:sz w:val="18"/>
              </w:rPr>
              <w:t>32</w:t>
            </w:r>
            <w:r>
              <w:rPr>
                <w:rFonts w:hint="eastAsia"/>
                <w:sz w:val="18"/>
              </w:rPr>
              <w:t>、</w:t>
            </w:r>
            <w:r>
              <w:rPr>
                <w:rFonts w:hint="eastAsia"/>
                <w:sz w:val="18"/>
              </w:rPr>
              <w:t>35</w:t>
            </w:r>
            <w:r>
              <w:rPr>
                <w:rFonts w:hint="eastAsia"/>
                <w:sz w:val="18"/>
              </w:rPr>
              <w:t>、</w:t>
            </w:r>
            <w:r>
              <w:rPr>
                <w:rFonts w:hint="eastAsia"/>
                <w:sz w:val="18"/>
              </w:rPr>
              <w:t>39</w:t>
            </w:r>
            <w:r>
              <w:rPr>
                <w:rFonts w:hint="eastAsia"/>
                <w:sz w:val="18"/>
              </w:rPr>
              <w:t>、</w:t>
            </w:r>
            <w:r>
              <w:rPr>
                <w:rFonts w:hint="eastAsia"/>
                <w:sz w:val="18"/>
              </w:rPr>
              <w:t>43</w:t>
            </w:r>
            <w:r>
              <w:rPr>
                <w:rFonts w:hint="eastAsia"/>
                <w:sz w:val="18"/>
              </w:rPr>
              <w:t>、</w:t>
            </w:r>
            <w:r>
              <w:rPr>
                <w:rFonts w:hint="eastAsia"/>
                <w:sz w:val="18"/>
              </w:rPr>
              <w:t>65</w:t>
            </w:r>
            <w:r>
              <w:rPr>
                <w:rFonts w:hint="eastAsia"/>
                <w:sz w:val="18"/>
              </w:rPr>
              <w:t>、</w:t>
            </w:r>
            <w:r>
              <w:rPr>
                <w:rFonts w:hint="eastAsia"/>
                <w:sz w:val="18"/>
              </w:rPr>
              <w:t>69</w:t>
            </w:r>
            <w:r>
              <w:rPr>
                <w:rFonts w:hint="eastAsia"/>
                <w:sz w:val="18"/>
              </w:rPr>
              <w:t>、</w:t>
            </w:r>
            <w:r>
              <w:rPr>
                <w:rFonts w:hint="eastAsia"/>
                <w:sz w:val="18"/>
              </w:rPr>
              <w:t>87</w:t>
            </w:r>
            <w:r>
              <w:rPr>
                <w:rFonts w:hint="eastAsia"/>
                <w:sz w:val="18"/>
              </w:rPr>
              <w:t>币种下的内部户口。</w:t>
            </w:r>
          </w:p>
        </w:tc>
      </w:tr>
      <w:tr w:rsidR="00881943">
        <w:tc>
          <w:tcPr>
            <w:tcW w:w="2268" w:type="dxa"/>
          </w:tcPr>
          <w:p w:rsidR="00881943" w:rsidRDefault="00881943" w:rsidP="00881943">
            <w:pPr>
              <w:rPr>
                <w:sz w:val="18"/>
              </w:rPr>
            </w:pPr>
            <w:r>
              <w:rPr>
                <w:rFonts w:hint="eastAsia"/>
                <w:sz w:val="18"/>
              </w:rPr>
              <w:t>内部资金号</w:t>
            </w:r>
          </w:p>
        </w:tc>
        <w:tc>
          <w:tcPr>
            <w:tcW w:w="6254" w:type="dxa"/>
          </w:tcPr>
          <w:p w:rsidR="00881943" w:rsidRDefault="00881943" w:rsidP="00881943">
            <w:pPr>
              <w:rPr>
                <w:sz w:val="18"/>
              </w:rPr>
            </w:pPr>
            <w:r>
              <w:rPr>
                <w:rFonts w:hint="eastAsia"/>
                <w:sz w:val="18"/>
              </w:rPr>
              <w:t>当开立第</w:t>
            </w:r>
            <w:r>
              <w:rPr>
                <w:rFonts w:hint="eastAsia"/>
                <w:sz w:val="18"/>
              </w:rPr>
              <w:t>5</w:t>
            </w:r>
            <w:r>
              <w:rPr>
                <w:rFonts w:hint="eastAsia"/>
                <w:sz w:val="18"/>
              </w:rPr>
              <w:t>位</w:t>
            </w:r>
            <w:r>
              <w:rPr>
                <w:rFonts w:hint="eastAsia"/>
                <w:sz w:val="18"/>
              </w:rPr>
              <w:t>0-8</w:t>
            </w:r>
            <w:r>
              <w:rPr>
                <w:rFonts w:hint="eastAsia"/>
                <w:sz w:val="18"/>
              </w:rPr>
              <w:t>区间的内部户时，户口属性取自内部户口控制表，当开立第</w:t>
            </w:r>
            <w:r>
              <w:rPr>
                <w:rFonts w:hint="eastAsia"/>
                <w:sz w:val="18"/>
              </w:rPr>
              <w:t>5</w:t>
            </w:r>
            <w:r>
              <w:rPr>
                <w:rFonts w:hint="eastAsia"/>
                <w:sz w:val="18"/>
              </w:rPr>
              <w:t>位为</w:t>
            </w:r>
            <w:r>
              <w:rPr>
                <w:rFonts w:hint="eastAsia"/>
                <w:sz w:val="18"/>
              </w:rPr>
              <w:t>9</w:t>
            </w:r>
            <w:r>
              <w:rPr>
                <w:rFonts w:hint="eastAsia"/>
                <w:sz w:val="18"/>
              </w:rPr>
              <w:t>的内部户时，须输入核算种类，且相关属性可选择输入。</w:t>
            </w:r>
          </w:p>
        </w:tc>
      </w:tr>
    </w:tbl>
    <w:p w:rsidR="00881943" w:rsidRDefault="00881943" w:rsidP="00881943">
      <w:pPr>
        <w:pStyle w:val="6"/>
        <w:spacing w:line="360" w:lineRule="auto"/>
      </w:pPr>
      <w:r>
        <w:rPr>
          <w:rFonts w:hint="eastAsia"/>
        </w:rPr>
        <w:t>（三）操作要点</w:t>
      </w:r>
    </w:p>
    <w:p w:rsidR="00881943" w:rsidRDefault="00881943" w:rsidP="00881943">
      <w:r>
        <w:rPr>
          <w:rFonts w:hint="eastAsia"/>
        </w:rPr>
        <w:t xml:space="preserve">  1</w:t>
      </w:r>
      <w:r>
        <w:rPr>
          <w:rFonts w:hint="eastAsia"/>
        </w:rPr>
        <w:t>．开立内部资金号第</w:t>
      </w:r>
      <w:r>
        <w:rPr>
          <w:rFonts w:hint="eastAsia"/>
        </w:rPr>
        <w:t>5</w:t>
      </w:r>
      <w:r>
        <w:rPr>
          <w:rFonts w:hint="eastAsia"/>
        </w:rPr>
        <w:t>位为</w:t>
      </w:r>
      <w:r>
        <w:rPr>
          <w:rFonts w:hint="eastAsia"/>
        </w:rPr>
        <w:t>0-8</w:t>
      </w:r>
      <w:r>
        <w:rPr>
          <w:rFonts w:hint="eastAsia"/>
        </w:rPr>
        <w:t>区间的内部户时，户口相关属性默认取自内部户口控制表信息，全行统一，不能维护，对于禁止手工开户的内部资金号，系统将报错提示。</w:t>
      </w:r>
    </w:p>
    <w:p w:rsidR="00881943" w:rsidRDefault="00881943" w:rsidP="00881943">
      <w:r>
        <w:rPr>
          <w:rFonts w:hint="eastAsia"/>
        </w:rPr>
        <w:t xml:space="preserve">  2</w:t>
      </w:r>
      <w:r>
        <w:rPr>
          <w:rFonts w:hint="eastAsia"/>
        </w:rPr>
        <w:t>．当开立内部资金号第</w:t>
      </w:r>
      <w:r>
        <w:rPr>
          <w:rFonts w:hint="eastAsia"/>
        </w:rPr>
        <w:t>5</w:t>
      </w:r>
      <w:r>
        <w:rPr>
          <w:rFonts w:hint="eastAsia"/>
        </w:rPr>
        <w:t>位为</w:t>
      </w:r>
      <w:r>
        <w:rPr>
          <w:rFonts w:hint="eastAsia"/>
        </w:rPr>
        <w:t>9</w:t>
      </w:r>
      <w:r>
        <w:rPr>
          <w:rFonts w:hint="eastAsia"/>
        </w:rPr>
        <w:t>的内部户时，户口相关属性可根据业务需要维护。</w:t>
      </w:r>
    </w:p>
    <w:p w:rsidR="00881943" w:rsidRDefault="00881943" w:rsidP="00881943">
      <w:r>
        <w:rPr>
          <w:rFonts w:hint="eastAsia"/>
        </w:rPr>
        <w:t xml:space="preserve">  3</w:t>
      </w:r>
      <w:r>
        <w:rPr>
          <w:rFonts w:hint="eastAsia"/>
        </w:rPr>
        <w:t>．选择机构类别为“分行”时，系统仅对辖内明细账机构开立指定内部户口。</w:t>
      </w:r>
    </w:p>
    <w:p w:rsidR="00881943" w:rsidRDefault="00881943" w:rsidP="00881943">
      <w:r>
        <w:rPr>
          <w:rFonts w:hint="eastAsia"/>
        </w:rPr>
        <w:t xml:space="preserve">  4</w:t>
      </w:r>
      <w:r>
        <w:rPr>
          <w:rFonts w:hint="eastAsia"/>
        </w:rPr>
        <w:t>．开立内部户时，系统判断机构货币关系，对不存在货币关系的开立指令将</w:t>
      </w:r>
      <w:r>
        <w:rPr>
          <w:rFonts w:hint="eastAsia"/>
        </w:rPr>
        <w:lastRenderedPageBreak/>
        <w:t>报错提示。</w:t>
      </w:r>
      <w:r>
        <w:rPr>
          <w:rFonts w:hint="eastAsia"/>
        </w:rPr>
        <w:t xml:space="preserve">   </w:t>
      </w:r>
    </w:p>
    <w:p w:rsidR="00881943" w:rsidRDefault="00881943" w:rsidP="0004090F">
      <w:pPr>
        <w:pStyle w:val="6"/>
        <w:spacing w:line="360" w:lineRule="auto"/>
      </w:pPr>
      <w:r>
        <w:rPr>
          <w:rFonts w:hint="eastAsia"/>
        </w:rPr>
        <w:t>（四）操作步骤</w:t>
      </w:r>
    </w:p>
    <w:p w:rsidR="00881943" w:rsidRDefault="00881943" w:rsidP="00881943">
      <w:r>
        <w:rPr>
          <w:rFonts w:hint="eastAsia"/>
        </w:rPr>
        <w:t>1</w:t>
      </w:r>
      <w:r>
        <w:rPr>
          <w:rFonts w:hint="eastAsia"/>
        </w:rPr>
        <w:t>．输入业务代码</w:t>
      </w:r>
      <w:r>
        <w:rPr>
          <w:rFonts w:hint="eastAsia"/>
        </w:rPr>
        <w:t>7183</w:t>
      </w:r>
      <w:r>
        <w:rPr>
          <w:rFonts w:hint="eastAsia"/>
        </w:rPr>
        <w:t>，进入内部户口批量开户功能。</w:t>
      </w:r>
    </w:p>
    <w:p w:rsidR="00881943" w:rsidRDefault="00881943" w:rsidP="00881943">
      <w:r>
        <w:rPr>
          <w:rFonts w:hint="eastAsia"/>
        </w:rPr>
        <w:t>2</w:t>
      </w:r>
      <w:r>
        <w:rPr>
          <w:rFonts w:hint="eastAsia"/>
        </w:rPr>
        <w:t>．选择输入分行号或网点号、选择输入币种。</w:t>
      </w:r>
    </w:p>
    <w:p w:rsidR="00881943" w:rsidRDefault="00881943" w:rsidP="00881943">
      <w:r>
        <w:rPr>
          <w:rFonts w:hint="eastAsia"/>
        </w:rPr>
        <w:t>3</w:t>
      </w:r>
      <w:r>
        <w:rPr>
          <w:rFonts w:hint="eastAsia"/>
        </w:rPr>
        <w:t>．输入拟开立户口的内部资金号，若开立内部资金号第</w:t>
      </w:r>
      <w:r>
        <w:rPr>
          <w:rFonts w:hint="eastAsia"/>
        </w:rPr>
        <w:t>5</w:t>
      </w:r>
      <w:r>
        <w:rPr>
          <w:rFonts w:hint="eastAsia"/>
        </w:rPr>
        <w:t>位为</w:t>
      </w:r>
      <w:r>
        <w:rPr>
          <w:rFonts w:hint="eastAsia"/>
        </w:rPr>
        <w:t>9</w:t>
      </w:r>
      <w:r>
        <w:rPr>
          <w:rFonts w:hint="eastAsia"/>
        </w:rPr>
        <w:t>的内部户时，还须输入核算种类。</w:t>
      </w:r>
    </w:p>
    <w:p w:rsidR="00881943" w:rsidRDefault="00881943" w:rsidP="00881943">
      <w:r>
        <w:rPr>
          <w:rFonts w:hint="eastAsia"/>
        </w:rPr>
        <w:t>4</w:t>
      </w:r>
      <w:r>
        <w:rPr>
          <w:rFonts w:hint="eastAsia"/>
        </w:rPr>
        <w:t>．点击确定后进入批量开户画面，确认相关要素无误后，点击“批量开户”按钮，系统提示授权，授权通过后，开户完成。</w:t>
      </w:r>
    </w:p>
    <w:p w:rsidR="00881943" w:rsidRDefault="00881943" w:rsidP="00881943">
      <w:r>
        <w:rPr>
          <w:rFonts w:hint="eastAsia"/>
        </w:rPr>
        <w:t>5</w:t>
      </w:r>
      <w:r>
        <w:rPr>
          <w:rFonts w:hint="eastAsia"/>
        </w:rPr>
        <w:t>．打印“手工批量开户报告”，做柜员日结单据。该单据可在“批量开关户”查询中补打印。</w:t>
      </w:r>
    </w:p>
    <w:p w:rsidR="00881943" w:rsidRDefault="00881943" w:rsidP="00881943">
      <w:r>
        <w:rPr>
          <w:rFonts w:hint="eastAsia"/>
        </w:rPr>
        <w:t>6</w:t>
      </w:r>
      <w:r>
        <w:rPr>
          <w:rFonts w:hint="eastAsia"/>
        </w:rPr>
        <w:t>．进入“批量开关户”查询，查询开户完成情况。</w:t>
      </w:r>
    </w:p>
    <w:p w:rsidR="00881943" w:rsidRDefault="00881943" w:rsidP="00881943">
      <w:r>
        <w:rPr>
          <w:rFonts w:hint="eastAsia"/>
        </w:rPr>
        <w:t>7</w:t>
      </w:r>
      <w:r>
        <w:rPr>
          <w:rFonts w:hint="eastAsia"/>
        </w:rPr>
        <w:t>．本功能纳入柜员日结，日结码</w:t>
      </w:r>
      <w:r>
        <w:rPr>
          <w:rFonts w:hint="eastAsia"/>
        </w:rPr>
        <w:t>030</w:t>
      </w:r>
      <w:r>
        <w:rPr>
          <w:rFonts w:hint="eastAsia"/>
        </w:rPr>
        <w:t>。</w:t>
      </w:r>
    </w:p>
    <w:p w:rsidR="00881943" w:rsidRDefault="00881943" w:rsidP="00881943">
      <w:pPr>
        <w:pStyle w:val="5"/>
      </w:pPr>
      <w:r>
        <w:rPr>
          <w:rFonts w:hint="eastAsia"/>
        </w:rPr>
        <w:t>六、</w:t>
      </w:r>
      <w:r>
        <w:rPr>
          <w:rFonts w:ascii="宋体" w:hint="eastAsia"/>
          <w:kern w:val="0"/>
          <w:szCs w:val="18"/>
          <w:lang w:val="zh-CN"/>
        </w:rPr>
        <w:t>内部户口批量关户</w:t>
      </w:r>
      <w:r>
        <w:rPr>
          <w:rFonts w:hint="eastAsia"/>
        </w:rPr>
        <w:t>（业务代码</w:t>
      </w:r>
      <w:r>
        <w:rPr>
          <w:rFonts w:hint="eastAsia"/>
        </w:rPr>
        <w:t>7184</w:t>
      </w:r>
      <w:r>
        <w:rPr>
          <w:rFonts w:hint="eastAsia"/>
        </w:rPr>
        <w:t>）</w:t>
      </w:r>
    </w:p>
    <w:p w:rsidR="00881943" w:rsidRDefault="00881943" w:rsidP="00881943">
      <w:pPr>
        <w:pStyle w:val="6"/>
        <w:spacing w:line="360" w:lineRule="auto"/>
      </w:pPr>
      <w:r>
        <w:rPr>
          <w:rFonts w:hint="eastAsia"/>
        </w:rPr>
        <w:t>（一）功能介绍</w:t>
      </w:r>
    </w:p>
    <w:p w:rsidR="00881943" w:rsidRDefault="00881943" w:rsidP="00881943">
      <w:r>
        <w:rPr>
          <w:rFonts w:hint="eastAsia"/>
        </w:rPr>
        <w:t xml:space="preserve">   </w:t>
      </w:r>
      <w:r>
        <w:rPr>
          <w:rFonts w:hint="eastAsia"/>
        </w:rPr>
        <w:t>通过该功能可针对某机构批量关闭内部户口。如分行有权限用户可批量关闭全辖范围内指定的内部户口。</w:t>
      </w:r>
    </w:p>
    <w:p w:rsidR="00881943" w:rsidRDefault="00881943" w:rsidP="00881943">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881943">
        <w:tc>
          <w:tcPr>
            <w:tcW w:w="2268" w:type="dxa"/>
          </w:tcPr>
          <w:p w:rsidR="00881943" w:rsidRDefault="00881943" w:rsidP="00881943">
            <w:r>
              <w:rPr>
                <w:rFonts w:hint="eastAsia"/>
              </w:rPr>
              <w:t>术语名称</w:t>
            </w:r>
          </w:p>
        </w:tc>
        <w:tc>
          <w:tcPr>
            <w:tcW w:w="6254" w:type="dxa"/>
          </w:tcPr>
          <w:p w:rsidR="00881943" w:rsidRDefault="00881943" w:rsidP="00881943">
            <w:r>
              <w:rPr>
                <w:rFonts w:hint="eastAsia"/>
              </w:rPr>
              <w:t>术语描述</w:t>
            </w:r>
          </w:p>
        </w:tc>
      </w:tr>
      <w:tr w:rsidR="00881943">
        <w:tc>
          <w:tcPr>
            <w:tcW w:w="2268" w:type="dxa"/>
          </w:tcPr>
          <w:p w:rsidR="00881943" w:rsidRDefault="00881943" w:rsidP="00881943">
            <w:pPr>
              <w:rPr>
                <w:sz w:val="18"/>
              </w:rPr>
            </w:pPr>
            <w:r>
              <w:rPr>
                <w:rFonts w:hint="eastAsia"/>
                <w:sz w:val="18"/>
              </w:rPr>
              <w:t>机构类别</w:t>
            </w:r>
          </w:p>
        </w:tc>
        <w:tc>
          <w:tcPr>
            <w:tcW w:w="6254" w:type="dxa"/>
          </w:tcPr>
          <w:p w:rsidR="00881943" w:rsidRDefault="00881943" w:rsidP="00881943">
            <w:pPr>
              <w:numPr>
                <w:ilvl w:val="0"/>
                <w:numId w:val="572"/>
              </w:numPr>
              <w:spacing w:line="240" w:lineRule="auto"/>
              <w:rPr>
                <w:sz w:val="18"/>
              </w:rPr>
            </w:pPr>
            <w:r>
              <w:rPr>
                <w:rFonts w:hint="eastAsia"/>
                <w:sz w:val="18"/>
              </w:rPr>
              <w:t>分行：选择分行时，不需要逐个选择网点，表明对全辖范围内明细账机构关闭内部户；</w:t>
            </w:r>
          </w:p>
          <w:p w:rsidR="00881943" w:rsidRDefault="00881943" w:rsidP="00881943">
            <w:pPr>
              <w:numPr>
                <w:ilvl w:val="0"/>
                <w:numId w:val="572"/>
              </w:numPr>
              <w:spacing w:line="240" w:lineRule="auto"/>
              <w:rPr>
                <w:sz w:val="18"/>
              </w:rPr>
            </w:pPr>
            <w:r>
              <w:rPr>
                <w:rFonts w:hint="eastAsia"/>
                <w:sz w:val="18"/>
              </w:rPr>
              <w:t>网点：选择网点时，可对某个或某几个机构关闭内部户口。</w:t>
            </w:r>
          </w:p>
        </w:tc>
      </w:tr>
      <w:tr w:rsidR="00881943">
        <w:tc>
          <w:tcPr>
            <w:tcW w:w="2268" w:type="dxa"/>
          </w:tcPr>
          <w:p w:rsidR="00881943" w:rsidRDefault="00881943" w:rsidP="00881943">
            <w:pPr>
              <w:rPr>
                <w:sz w:val="18"/>
              </w:rPr>
            </w:pPr>
            <w:r>
              <w:rPr>
                <w:rFonts w:hint="eastAsia"/>
                <w:sz w:val="18"/>
              </w:rPr>
              <w:t>全部货币</w:t>
            </w:r>
          </w:p>
        </w:tc>
        <w:tc>
          <w:tcPr>
            <w:tcW w:w="6254" w:type="dxa"/>
          </w:tcPr>
          <w:p w:rsidR="00881943" w:rsidRDefault="00881943" w:rsidP="00881943">
            <w:pPr>
              <w:rPr>
                <w:sz w:val="18"/>
              </w:rPr>
            </w:pPr>
            <w:r>
              <w:rPr>
                <w:rFonts w:hint="eastAsia"/>
                <w:sz w:val="18"/>
              </w:rPr>
              <w:t>选择全部货币，则关闭</w:t>
            </w:r>
            <w:r>
              <w:rPr>
                <w:rFonts w:hint="eastAsia"/>
                <w:sz w:val="18"/>
              </w:rPr>
              <w:t>10</w:t>
            </w:r>
            <w:r>
              <w:rPr>
                <w:rFonts w:hint="eastAsia"/>
                <w:sz w:val="18"/>
              </w:rPr>
              <w:t>、</w:t>
            </w:r>
            <w:r>
              <w:rPr>
                <w:rFonts w:hint="eastAsia"/>
                <w:sz w:val="18"/>
              </w:rPr>
              <w:t>21</w:t>
            </w:r>
            <w:r>
              <w:rPr>
                <w:rFonts w:hint="eastAsia"/>
                <w:sz w:val="18"/>
              </w:rPr>
              <w:t>、</w:t>
            </w:r>
            <w:r>
              <w:rPr>
                <w:rFonts w:hint="eastAsia"/>
                <w:sz w:val="18"/>
              </w:rPr>
              <w:t>29</w:t>
            </w:r>
            <w:r>
              <w:rPr>
                <w:rFonts w:hint="eastAsia"/>
                <w:sz w:val="18"/>
              </w:rPr>
              <w:t>、</w:t>
            </w:r>
            <w:r>
              <w:rPr>
                <w:rFonts w:hint="eastAsia"/>
                <w:sz w:val="18"/>
              </w:rPr>
              <w:t>32</w:t>
            </w:r>
            <w:r>
              <w:rPr>
                <w:rFonts w:hint="eastAsia"/>
                <w:sz w:val="18"/>
              </w:rPr>
              <w:t>、</w:t>
            </w:r>
            <w:r>
              <w:rPr>
                <w:rFonts w:hint="eastAsia"/>
                <w:sz w:val="18"/>
              </w:rPr>
              <w:t>35</w:t>
            </w:r>
            <w:r>
              <w:rPr>
                <w:rFonts w:hint="eastAsia"/>
                <w:sz w:val="18"/>
              </w:rPr>
              <w:t>、</w:t>
            </w:r>
            <w:r>
              <w:rPr>
                <w:rFonts w:hint="eastAsia"/>
                <w:sz w:val="18"/>
              </w:rPr>
              <w:t>39</w:t>
            </w:r>
            <w:r>
              <w:rPr>
                <w:rFonts w:hint="eastAsia"/>
                <w:sz w:val="18"/>
              </w:rPr>
              <w:t>、</w:t>
            </w:r>
            <w:r>
              <w:rPr>
                <w:rFonts w:hint="eastAsia"/>
                <w:sz w:val="18"/>
              </w:rPr>
              <w:t>43</w:t>
            </w:r>
            <w:r>
              <w:rPr>
                <w:rFonts w:hint="eastAsia"/>
                <w:sz w:val="18"/>
              </w:rPr>
              <w:t>、</w:t>
            </w:r>
            <w:r>
              <w:rPr>
                <w:rFonts w:hint="eastAsia"/>
                <w:sz w:val="18"/>
              </w:rPr>
              <w:t>65</w:t>
            </w:r>
            <w:r>
              <w:rPr>
                <w:rFonts w:hint="eastAsia"/>
                <w:sz w:val="18"/>
              </w:rPr>
              <w:t>、</w:t>
            </w:r>
            <w:r>
              <w:rPr>
                <w:rFonts w:hint="eastAsia"/>
                <w:sz w:val="18"/>
              </w:rPr>
              <w:t>69</w:t>
            </w:r>
            <w:r>
              <w:rPr>
                <w:rFonts w:hint="eastAsia"/>
                <w:sz w:val="18"/>
              </w:rPr>
              <w:t>、</w:t>
            </w:r>
            <w:r>
              <w:rPr>
                <w:rFonts w:hint="eastAsia"/>
                <w:sz w:val="18"/>
              </w:rPr>
              <w:t>87</w:t>
            </w:r>
            <w:r>
              <w:rPr>
                <w:rFonts w:hint="eastAsia"/>
                <w:sz w:val="18"/>
              </w:rPr>
              <w:t>币种下活动状态的内部户口。</w:t>
            </w:r>
          </w:p>
        </w:tc>
      </w:tr>
      <w:tr w:rsidR="00881943">
        <w:tc>
          <w:tcPr>
            <w:tcW w:w="2268" w:type="dxa"/>
          </w:tcPr>
          <w:p w:rsidR="00881943" w:rsidRDefault="00881943" w:rsidP="00881943">
            <w:pPr>
              <w:rPr>
                <w:sz w:val="18"/>
              </w:rPr>
            </w:pPr>
            <w:r>
              <w:rPr>
                <w:rFonts w:hint="eastAsia"/>
                <w:sz w:val="18"/>
              </w:rPr>
              <w:t>内部资金号</w:t>
            </w:r>
          </w:p>
        </w:tc>
        <w:tc>
          <w:tcPr>
            <w:tcW w:w="6254" w:type="dxa"/>
          </w:tcPr>
          <w:p w:rsidR="00881943" w:rsidRDefault="00881943" w:rsidP="00881943">
            <w:pPr>
              <w:rPr>
                <w:sz w:val="18"/>
              </w:rPr>
            </w:pPr>
            <w:r>
              <w:rPr>
                <w:rFonts w:hint="eastAsia"/>
                <w:sz w:val="18"/>
              </w:rPr>
              <w:t>指定关闭的内部户口。</w:t>
            </w:r>
          </w:p>
        </w:tc>
      </w:tr>
    </w:tbl>
    <w:p w:rsidR="00881943" w:rsidRDefault="00881943" w:rsidP="00881943">
      <w:pPr>
        <w:pStyle w:val="6"/>
        <w:spacing w:line="360" w:lineRule="auto"/>
      </w:pPr>
      <w:r>
        <w:rPr>
          <w:rFonts w:hint="eastAsia"/>
        </w:rPr>
        <w:t>（三）操作要点</w:t>
      </w:r>
    </w:p>
    <w:p w:rsidR="00881943" w:rsidRDefault="00881943" w:rsidP="00881943">
      <w:r>
        <w:rPr>
          <w:rFonts w:hint="eastAsia"/>
        </w:rPr>
        <w:t xml:space="preserve">   </w:t>
      </w:r>
      <w:r>
        <w:rPr>
          <w:rFonts w:hint="eastAsia"/>
        </w:rPr>
        <w:t>对于禁止手工关户的内部户口，系统将提示报错。</w:t>
      </w:r>
    </w:p>
    <w:p w:rsidR="00881943" w:rsidRDefault="00881943" w:rsidP="00881943">
      <w:pPr>
        <w:pStyle w:val="6"/>
        <w:spacing w:line="360" w:lineRule="auto"/>
      </w:pPr>
      <w:r>
        <w:rPr>
          <w:rFonts w:hint="eastAsia"/>
        </w:rPr>
        <w:lastRenderedPageBreak/>
        <w:t>（四）操作步骤</w:t>
      </w:r>
    </w:p>
    <w:p w:rsidR="00881943" w:rsidRDefault="00881943" w:rsidP="00881943">
      <w:r>
        <w:rPr>
          <w:rFonts w:hint="eastAsia"/>
        </w:rPr>
        <w:t>1</w:t>
      </w:r>
      <w:r>
        <w:rPr>
          <w:rFonts w:hint="eastAsia"/>
        </w:rPr>
        <w:t>．输入业务代码</w:t>
      </w:r>
      <w:r>
        <w:rPr>
          <w:rFonts w:hint="eastAsia"/>
        </w:rPr>
        <w:t>7184</w:t>
      </w:r>
      <w:r>
        <w:rPr>
          <w:rFonts w:hint="eastAsia"/>
        </w:rPr>
        <w:t>，进入内部户口批量关户功能。</w:t>
      </w:r>
    </w:p>
    <w:p w:rsidR="00881943" w:rsidRDefault="00881943" w:rsidP="00881943">
      <w:r>
        <w:rPr>
          <w:rFonts w:hint="eastAsia"/>
        </w:rPr>
        <w:t>2</w:t>
      </w:r>
      <w:r>
        <w:rPr>
          <w:rFonts w:hint="eastAsia"/>
        </w:rPr>
        <w:t>．选择输入分行号或网点号、选择输入币种。</w:t>
      </w:r>
    </w:p>
    <w:p w:rsidR="00881943" w:rsidRDefault="00881943" w:rsidP="00881943">
      <w:r>
        <w:rPr>
          <w:rFonts w:hint="eastAsia"/>
        </w:rPr>
        <w:t>3</w:t>
      </w:r>
      <w:r>
        <w:rPr>
          <w:rFonts w:hint="eastAsia"/>
        </w:rPr>
        <w:t>．输入拟关闭户口的内部资金号。</w:t>
      </w:r>
    </w:p>
    <w:p w:rsidR="00881943" w:rsidRDefault="00881943" w:rsidP="00881943">
      <w:r>
        <w:rPr>
          <w:rFonts w:hint="eastAsia"/>
        </w:rPr>
        <w:t>4</w:t>
      </w:r>
      <w:r>
        <w:rPr>
          <w:rFonts w:hint="eastAsia"/>
        </w:rPr>
        <w:t>．点击确定后进入批量关户画面，输入关户原因，点击“批量关户”按钮，系统提示授权，授权通过后，关户完成。</w:t>
      </w:r>
    </w:p>
    <w:p w:rsidR="00881943" w:rsidRDefault="00881943" w:rsidP="00881943">
      <w:r>
        <w:rPr>
          <w:rFonts w:hint="eastAsia"/>
        </w:rPr>
        <w:t>5</w:t>
      </w:r>
      <w:r>
        <w:rPr>
          <w:rFonts w:hint="eastAsia"/>
        </w:rPr>
        <w:t>．打印“手工批量关户报告”，做柜员日结单据。该单据可在“批量开关户”查询中补打印。</w:t>
      </w:r>
    </w:p>
    <w:p w:rsidR="00881943" w:rsidRDefault="00881943" w:rsidP="00881943">
      <w:r>
        <w:rPr>
          <w:rFonts w:hint="eastAsia"/>
        </w:rPr>
        <w:t>6</w:t>
      </w:r>
      <w:r>
        <w:rPr>
          <w:rFonts w:hint="eastAsia"/>
        </w:rPr>
        <w:t>．进入“批量开关户”查询，查询关户完成情况。</w:t>
      </w:r>
    </w:p>
    <w:p w:rsidR="00881943" w:rsidRDefault="00881943" w:rsidP="00881943">
      <w:r>
        <w:rPr>
          <w:rFonts w:hint="eastAsia"/>
        </w:rPr>
        <w:t>7</w:t>
      </w:r>
      <w:r>
        <w:rPr>
          <w:rFonts w:hint="eastAsia"/>
        </w:rPr>
        <w:t>．本功能纳入柜员日结，日结码</w:t>
      </w:r>
      <w:r>
        <w:rPr>
          <w:rFonts w:hint="eastAsia"/>
        </w:rPr>
        <w:t>030</w:t>
      </w:r>
      <w:r>
        <w:rPr>
          <w:rFonts w:hint="eastAsia"/>
        </w:rPr>
        <w:t>。</w:t>
      </w:r>
    </w:p>
    <w:p w:rsidR="00881943" w:rsidRDefault="00881943" w:rsidP="00881943">
      <w:pPr>
        <w:pStyle w:val="5"/>
      </w:pPr>
      <w:r>
        <w:rPr>
          <w:rFonts w:hint="eastAsia"/>
        </w:rPr>
        <w:t>七、</w:t>
      </w:r>
      <w:r>
        <w:rPr>
          <w:rFonts w:ascii="宋体" w:hint="eastAsia"/>
          <w:kern w:val="0"/>
          <w:szCs w:val="18"/>
          <w:lang w:val="zh-CN"/>
        </w:rPr>
        <w:t>内部户口批量开关户查询</w:t>
      </w:r>
      <w:r>
        <w:rPr>
          <w:rFonts w:hint="eastAsia"/>
        </w:rPr>
        <w:t>（业务代码</w:t>
      </w:r>
      <w:r>
        <w:rPr>
          <w:rFonts w:hint="eastAsia"/>
        </w:rPr>
        <w:t>7185</w:t>
      </w:r>
      <w:r>
        <w:rPr>
          <w:rFonts w:hint="eastAsia"/>
        </w:rPr>
        <w:t>）</w:t>
      </w:r>
    </w:p>
    <w:p w:rsidR="00881943" w:rsidRDefault="00881943" w:rsidP="00881943">
      <w:pPr>
        <w:pStyle w:val="6"/>
        <w:spacing w:line="360" w:lineRule="auto"/>
      </w:pPr>
      <w:r>
        <w:rPr>
          <w:rFonts w:hint="eastAsia"/>
        </w:rPr>
        <w:t>（一）功能介绍</w:t>
      </w:r>
    </w:p>
    <w:p w:rsidR="00881943" w:rsidRDefault="00881943" w:rsidP="00881943">
      <w:r>
        <w:rPr>
          <w:rFonts w:hint="eastAsia"/>
        </w:rPr>
        <w:t xml:space="preserve">   </w:t>
      </w:r>
      <w:r>
        <w:rPr>
          <w:rFonts w:hint="eastAsia"/>
        </w:rPr>
        <w:t>通过该功能可查询批量开关户明细清单以及补打日结单据。</w:t>
      </w:r>
    </w:p>
    <w:p w:rsidR="00881943" w:rsidRDefault="00881943" w:rsidP="00881943">
      <w:pPr>
        <w:pStyle w:val="6"/>
        <w:spacing w:line="360" w:lineRule="auto"/>
      </w:pPr>
      <w:r>
        <w:rPr>
          <w:rFonts w:hint="eastAsia"/>
        </w:rPr>
        <w:t>（二）操作要点</w:t>
      </w:r>
    </w:p>
    <w:p w:rsidR="00881943" w:rsidRDefault="00881943" w:rsidP="00881943">
      <w:r>
        <w:rPr>
          <w:rFonts w:hint="eastAsia"/>
        </w:rPr>
        <w:t xml:space="preserve">   </w:t>
      </w:r>
      <w:r>
        <w:rPr>
          <w:rFonts w:hint="eastAsia"/>
        </w:rPr>
        <w:t>“户口列表”展示一个批次内开关户的明细，提供处理失败原因查询。“补打日结单”可补打某个批次的开关户日结单据。</w:t>
      </w:r>
    </w:p>
    <w:p w:rsidR="00881943" w:rsidRDefault="00881943" w:rsidP="00881943">
      <w:pPr>
        <w:pStyle w:val="5"/>
      </w:pPr>
      <w:r>
        <w:rPr>
          <w:rFonts w:hint="eastAsia"/>
        </w:rPr>
        <w:t>八、</w:t>
      </w:r>
      <w:r>
        <w:rPr>
          <w:rFonts w:ascii="宋体" w:hint="eastAsia"/>
          <w:kern w:val="0"/>
          <w:szCs w:val="18"/>
          <w:lang w:val="zh-CN"/>
        </w:rPr>
        <w:t>内部户口批量上传开户</w:t>
      </w:r>
      <w:r>
        <w:rPr>
          <w:rFonts w:hint="eastAsia"/>
        </w:rPr>
        <w:t>（业务代码</w:t>
      </w:r>
      <w:r>
        <w:rPr>
          <w:rFonts w:hint="eastAsia"/>
        </w:rPr>
        <w:t>7186</w:t>
      </w:r>
      <w:r>
        <w:rPr>
          <w:rFonts w:hint="eastAsia"/>
        </w:rPr>
        <w:t>）</w:t>
      </w:r>
    </w:p>
    <w:p w:rsidR="00881943" w:rsidRDefault="00881943" w:rsidP="00881943">
      <w:pPr>
        <w:pStyle w:val="6"/>
        <w:spacing w:line="360" w:lineRule="auto"/>
      </w:pPr>
      <w:r>
        <w:rPr>
          <w:rFonts w:hint="eastAsia"/>
        </w:rPr>
        <w:t>（一）功能介绍</w:t>
      </w:r>
    </w:p>
    <w:p w:rsidR="00881943" w:rsidRDefault="00881943" w:rsidP="00881943">
      <w:r>
        <w:rPr>
          <w:rFonts w:hint="eastAsia"/>
        </w:rPr>
        <w:t xml:space="preserve">   </w:t>
      </w:r>
      <w:r>
        <w:rPr>
          <w:rFonts w:hint="eastAsia"/>
        </w:rPr>
        <w:t>通过该功能可导入拟开户清单，批量开立内部户。本功能适用于新开立网点初次建立各科目内部户口时使用。</w:t>
      </w:r>
    </w:p>
    <w:p w:rsidR="00881943" w:rsidRDefault="00881943" w:rsidP="00881943">
      <w:pPr>
        <w:pStyle w:val="6"/>
        <w:spacing w:line="360" w:lineRule="auto"/>
      </w:pPr>
      <w:r>
        <w:rPr>
          <w:rFonts w:hint="eastAsia"/>
        </w:rPr>
        <w:t>（二）操作要点</w:t>
      </w:r>
    </w:p>
    <w:p w:rsidR="00881943" w:rsidRDefault="00881943" w:rsidP="00881943">
      <w:pPr>
        <w:ind w:left="345"/>
      </w:pPr>
      <w:r>
        <w:rPr>
          <w:rFonts w:hint="eastAsia"/>
        </w:rPr>
        <w:t>1</w:t>
      </w:r>
      <w:r>
        <w:rPr>
          <w:rFonts w:hint="eastAsia"/>
        </w:rPr>
        <w:t>．对于禁止手工开户的内部户口，开户完成后，在开户列表中会有描述：内部资金号不允许手工开户。</w:t>
      </w:r>
    </w:p>
    <w:p w:rsidR="00881943" w:rsidRDefault="00881943" w:rsidP="00881943">
      <w:pPr>
        <w:ind w:left="345"/>
      </w:pPr>
      <w:r>
        <w:rPr>
          <w:rFonts w:hint="eastAsia"/>
        </w:rPr>
        <w:t>2</w:t>
      </w:r>
      <w:r>
        <w:rPr>
          <w:rFonts w:hint="eastAsia"/>
        </w:rPr>
        <w:t>．对于开立内部资金号第</w:t>
      </w:r>
      <w:r>
        <w:rPr>
          <w:rFonts w:hint="eastAsia"/>
        </w:rPr>
        <w:t>5</w:t>
      </w:r>
      <w:r>
        <w:rPr>
          <w:rFonts w:hint="eastAsia"/>
        </w:rPr>
        <w:t>位为</w:t>
      </w:r>
      <w:r>
        <w:rPr>
          <w:rFonts w:hint="eastAsia"/>
        </w:rPr>
        <w:t>0-8</w:t>
      </w:r>
      <w:r>
        <w:rPr>
          <w:rFonts w:hint="eastAsia"/>
        </w:rPr>
        <w:t>区间的内部户，相关属性取自内部户口控制表，不受上传数据影响。</w:t>
      </w:r>
    </w:p>
    <w:p w:rsidR="00881943" w:rsidRDefault="00881943" w:rsidP="00881943">
      <w:pPr>
        <w:ind w:left="345"/>
      </w:pPr>
      <w:r>
        <w:rPr>
          <w:rFonts w:hint="eastAsia"/>
        </w:rPr>
        <w:lastRenderedPageBreak/>
        <w:t>3</w:t>
      </w:r>
      <w:r>
        <w:rPr>
          <w:rFonts w:hint="eastAsia"/>
        </w:rPr>
        <w:t>．上传数据格式应严格符合模版要求，需使用特别定制的模版录入开户信息。</w:t>
      </w:r>
    </w:p>
    <w:p w:rsidR="00881943" w:rsidRDefault="00881943" w:rsidP="00881943">
      <w:pPr>
        <w:ind w:left="345"/>
        <w:rPr>
          <w:ins w:id="1676" w:author="Xu Lan" w:date="2007-11-28T10:24:00Z"/>
        </w:rPr>
      </w:pPr>
      <w:r>
        <w:rPr>
          <w:rFonts w:hint="eastAsia"/>
        </w:rPr>
        <w:t>4</w:t>
      </w:r>
      <w:r>
        <w:rPr>
          <w:rFonts w:hint="eastAsia"/>
        </w:rPr>
        <w:t>．上传文件须以</w:t>
      </w:r>
      <w:r>
        <w:t>”</w:t>
      </w:r>
      <w:r>
        <w:rPr>
          <w:rFonts w:hint="eastAsia"/>
        </w:rPr>
        <w:t>ACEAC</w:t>
      </w:r>
      <w:r>
        <w:t>”</w:t>
      </w:r>
      <w:r>
        <w:rPr>
          <w:rFonts w:hint="eastAsia"/>
        </w:rPr>
        <w:t>为前缀命名。</w:t>
      </w:r>
    </w:p>
    <w:p w:rsidR="00881943" w:rsidRDefault="00881943" w:rsidP="00881943">
      <w:pPr>
        <w:numPr>
          <w:ins w:id="1677" w:author="Xu Lan" w:date="2007-11-28T10:24:00Z"/>
        </w:numPr>
        <w:ind w:left="345"/>
      </w:pPr>
      <w:r>
        <w:rPr>
          <w:rFonts w:hint="eastAsia"/>
        </w:rPr>
        <w:t>5</w:t>
      </w:r>
      <w:r>
        <w:rPr>
          <w:rFonts w:hint="eastAsia"/>
        </w:rPr>
        <w:t>．一次上传处理的户口总数不超过</w:t>
      </w:r>
      <w:r>
        <w:rPr>
          <w:rFonts w:hint="eastAsia"/>
        </w:rPr>
        <w:t>1000</w:t>
      </w:r>
      <w:r>
        <w:rPr>
          <w:rFonts w:hint="eastAsia"/>
        </w:rPr>
        <w:t>个，超过</w:t>
      </w:r>
      <w:r>
        <w:rPr>
          <w:rFonts w:hint="eastAsia"/>
        </w:rPr>
        <w:t>1000</w:t>
      </w:r>
      <w:r>
        <w:rPr>
          <w:rFonts w:hint="eastAsia"/>
        </w:rPr>
        <w:t>系统将提示分批上传</w:t>
      </w:r>
      <w:r>
        <w:rPr>
          <w:rFonts w:hint="eastAsia"/>
        </w:rPr>
        <w:t>,</w:t>
      </w:r>
      <w:r>
        <w:rPr>
          <w:rFonts w:ascii="宋体" w:hint="eastAsia"/>
          <w:kern w:val="0"/>
          <w:szCs w:val="18"/>
          <w:lang w:val="zh-CN"/>
        </w:rPr>
        <w:t>后台要处理约</w:t>
      </w:r>
      <w:r>
        <w:rPr>
          <w:rFonts w:ascii="宋体"/>
          <w:kern w:val="0"/>
          <w:szCs w:val="18"/>
          <w:lang w:val="zh-CN"/>
        </w:rPr>
        <w:t>4</w:t>
      </w:r>
      <w:r>
        <w:rPr>
          <w:rFonts w:ascii="宋体" w:hint="eastAsia"/>
          <w:kern w:val="0"/>
          <w:szCs w:val="18"/>
          <w:lang w:val="zh-CN"/>
        </w:rPr>
        <w:t>－</w:t>
      </w:r>
      <w:r>
        <w:rPr>
          <w:rFonts w:ascii="宋体"/>
          <w:kern w:val="0"/>
          <w:szCs w:val="18"/>
          <w:lang w:val="zh-CN"/>
        </w:rPr>
        <w:t>5</w:t>
      </w:r>
      <w:r>
        <w:rPr>
          <w:rFonts w:ascii="宋体" w:hint="eastAsia"/>
          <w:kern w:val="0"/>
          <w:szCs w:val="18"/>
          <w:lang w:val="zh-CN"/>
        </w:rPr>
        <w:t>分钟，之后可以在开关户查询中查到开户结果。</w:t>
      </w:r>
    </w:p>
    <w:p w:rsidR="00881943" w:rsidRDefault="00881943" w:rsidP="00881943">
      <w:pPr>
        <w:pStyle w:val="6"/>
        <w:spacing w:line="360" w:lineRule="auto"/>
      </w:pPr>
      <w:r>
        <w:rPr>
          <w:rFonts w:hint="eastAsia"/>
        </w:rPr>
        <w:t>（三）操作步骤</w:t>
      </w:r>
    </w:p>
    <w:p w:rsidR="00881943" w:rsidRDefault="00881943" w:rsidP="00881943">
      <w:r>
        <w:rPr>
          <w:rFonts w:hint="eastAsia"/>
        </w:rPr>
        <w:t>1</w:t>
      </w:r>
      <w:r>
        <w:rPr>
          <w:rFonts w:hint="eastAsia"/>
        </w:rPr>
        <w:t>．输入业务代码</w:t>
      </w:r>
      <w:r>
        <w:rPr>
          <w:rFonts w:hint="eastAsia"/>
        </w:rPr>
        <w:t>7186</w:t>
      </w:r>
      <w:r>
        <w:rPr>
          <w:rFonts w:hint="eastAsia"/>
        </w:rPr>
        <w:t>，进入内部户口批量上传开户功能。</w:t>
      </w:r>
    </w:p>
    <w:p w:rsidR="00881943" w:rsidRDefault="00881943" w:rsidP="00881943">
      <w:r>
        <w:rPr>
          <w:rFonts w:hint="eastAsia"/>
        </w:rPr>
        <w:t>2</w:t>
      </w:r>
      <w:r>
        <w:rPr>
          <w:rFonts w:hint="eastAsia"/>
        </w:rPr>
        <w:t>．使用“浏览”按钮，找到待上传开户清单上传。</w:t>
      </w:r>
    </w:p>
    <w:p w:rsidR="00881943" w:rsidRDefault="00881943" w:rsidP="00881943">
      <w:r>
        <w:rPr>
          <w:rFonts w:hint="eastAsia"/>
        </w:rPr>
        <w:t>3</w:t>
      </w:r>
      <w:r>
        <w:rPr>
          <w:rFonts w:hint="eastAsia"/>
        </w:rPr>
        <w:t>．确认相关要素无误后，点击确定，然后点击“上传开户”，系统提示授权，授权通过后，开户完成。</w:t>
      </w:r>
    </w:p>
    <w:p w:rsidR="00881943" w:rsidRDefault="00881943" w:rsidP="00881943">
      <w:r>
        <w:rPr>
          <w:rFonts w:hint="eastAsia"/>
        </w:rPr>
        <w:t>4</w:t>
      </w:r>
      <w:r>
        <w:rPr>
          <w:rFonts w:hint="eastAsia"/>
        </w:rPr>
        <w:t>．打印“批量上传开户报告”，做柜员日结单据。该单据可在“批量开关户”查询中补打印。</w:t>
      </w:r>
    </w:p>
    <w:p w:rsidR="00881943" w:rsidRDefault="00881943" w:rsidP="00881943">
      <w:r>
        <w:rPr>
          <w:rFonts w:hint="eastAsia"/>
        </w:rPr>
        <w:t>5</w:t>
      </w:r>
      <w:r>
        <w:rPr>
          <w:rFonts w:hint="eastAsia"/>
        </w:rPr>
        <w:t>．进入“批量开关户”查询，查询开户完成情况。</w:t>
      </w:r>
    </w:p>
    <w:p w:rsidR="00881943" w:rsidRDefault="00881943" w:rsidP="00881943">
      <w:r>
        <w:rPr>
          <w:rFonts w:hint="eastAsia"/>
        </w:rPr>
        <w:t>6</w:t>
      </w:r>
      <w:r>
        <w:rPr>
          <w:rFonts w:hint="eastAsia"/>
        </w:rPr>
        <w:t>．本功能纳入柜员日结，日结码</w:t>
      </w:r>
      <w:r>
        <w:rPr>
          <w:rFonts w:hint="eastAsia"/>
        </w:rPr>
        <w:t>030</w:t>
      </w:r>
      <w:r>
        <w:rPr>
          <w:rFonts w:hint="eastAsia"/>
        </w:rPr>
        <w:t>。</w:t>
      </w:r>
    </w:p>
    <w:p w:rsidR="004A1DF5" w:rsidRDefault="004A1DF5"/>
    <w:p w:rsidR="004A1DF5" w:rsidRDefault="004A1DF5" w:rsidP="0004090F">
      <w:pPr>
        <w:pStyle w:val="4"/>
        <w:spacing w:before="156" w:after="156"/>
      </w:pPr>
      <w:r>
        <w:br w:type="page"/>
      </w:r>
      <w:bookmarkStart w:id="1678" w:name="_Toc186273644"/>
      <w:r w:rsidR="00D74ACE">
        <w:rPr>
          <w:rFonts w:hint="eastAsia"/>
        </w:rPr>
        <w:lastRenderedPageBreak/>
        <w:t>第九</w:t>
      </w:r>
      <w:r>
        <w:rPr>
          <w:rFonts w:hint="eastAsia"/>
        </w:rPr>
        <w:t>节</w:t>
      </w:r>
      <w:r>
        <w:rPr>
          <w:rFonts w:hint="eastAsia"/>
        </w:rPr>
        <w:t xml:space="preserve">  SAP</w:t>
      </w:r>
      <w:r>
        <w:rPr>
          <w:rFonts w:hint="eastAsia"/>
        </w:rPr>
        <w:t>系统账务对接</w:t>
      </w:r>
      <w:bookmarkEnd w:id="1678"/>
    </w:p>
    <w:p w:rsidR="004A1DF5" w:rsidRDefault="004A1DF5" w:rsidP="0004090F">
      <w:pPr>
        <w:pStyle w:val="5"/>
      </w:pPr>
      <w:r>
        <w:rPr>
          <w:rFonts w:hint="eastAsia"/>
        </w:rPr>
        <w:t>一、</w:t>
      </w:r>
      <w:r>
        <w:rPr>
          <w:rFonts w:hint="eastAsia"/>
        </w:rPr>
        <w:t>SAP</w:t>
      </w:r>
      <w:r>
        <w:rPr>
          <w:rFonts w:hint="eastAsia"/>
        </w:rPr>
        <w:t>系统对接（业务代码</w:t>
      </w:r>
      <w:r>
        <w:rPr>
          <w:rFonts w:hint="eastAsia"/>
        </w:rPr>
        <w:t>7191</w:t>
      </w:r>
      <w:r>
        <w:rPr>
          <w:rFonts w:hint="eastAsia"/>
        </w:rPr>
        <w:t>）</w:t>
      </w:r>
    </w:p>
    <w:p w:rsidR="004A1DF5" w:rsidRDefault="004A1DF5" w:rsidP="0004090F">
      <w:pPr>
        <w:pStyle w:val="6"/>
      </w:pPr>
      <w:r>
        <w:rPr>
          <w:rFonts w:hint="eastAsia"/>
        </w:rPr>
        <w:t>（一）功能介绍</w:t>
      </w:r>
    </w:p>
    <w:p w:rsidR="004A1DF5" w:rsidRDefault="004A1DF5">
      <w:r>
        <w:rPr>
          <w:rFonts w:hint="eastAsia"/>
        </w:rPr>
        <w:t xml:space="preserve">    </w:t>
      </w:r>
      <w:r>
        <w:rPr>
          <w:rFonts w:hint="eastAsia"/>
        </w:rPr>
        <w:t>本功能用来实现和</w:t>
      </w:r>
      <w:r>
        <w:rPr>
          <w:rFonts w:hint="eastAsia"/>
        </w:rPr>
        <w:t>SAP</w:t>
      </w:r>
      <w:r>
        <w:rPr>
          <w:rFonts w:hint="eastAsia"/>
        </w:rPr>
        <w:t>系统的账务对接，双方通过对接，交换二级以上科目的账务数据，以实现各自系统账务体系数据的完整和统一。</w:t>
      </w:r>
    </w:p>
    <w:p w:rsidR="004A1DF5" w:rsidRDefault="004A1DF5" w:rsidP="0004090F">
      <w:pPr>
        <w:pStyle w:val="6"/>
      </w:pPr>
      <w:r>
        <w:rPr>
          <w:rFonts w:hint="eastAsia"/>
        </w:rPr>
        <w:t>（二）术语解释及参数说明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6660"/>
      </w:tblGrid>
      <w:tr w:rsidR="004A1DF5">
        <w:trPr>
          <w:trHeight w:val="300"/>
        </w:trPr>
        <w:tc>
          <w:tcPr>
            <w:tcW w:w="1620" w:type="dxa"/>
          </w:tcPr>
          <w:p w:rsidR="004A1DF5" w:rsidRDefault="004A1DF5">
            <w:pPr>
              <w:rPr>
                <w:sz w:val="21"/>
              </w:rPr>
            </w:pPr>
            <w:r>
              <w:rPr>
                <w:rFonts w:hint="eastAsia"/>
                <w:sz w:val="21"/>
              </w:rPr>
              <w:t>来盘信息</w:t>
            </w:r>
          </w:p>
        </w:tc>
        <w:tc>
          <w:tcPr>
            <w:tcW w:w="6660" w:type="dxa"/>
          </w:tcPr>
          <w:p w:rsidR="004A1DF5" w:rsidRDefault="004A1DF5">
            <w:pPr>
              <w:rPr>
                <w:sz w:val="21"/>
              </w:rPr>
            </w:pPr>
            <w:r>
              <w:rPr>
                <w:rFonts w:hint="eastAsia"/>
                <w:sz w:val="21"/>
              </w:rPr>
              <w:t>SAP</w:t>
            </w:r>
            <w:r>
              <w:rPr>
                <w:rFonts w:hint="eastAsia"/>
                <w:sz w:val="21"/>
              </w:rPr>
              <w:t>系统提供的信息盘上需要交互的数据，由分行</w:t>
            </w:r>
            <w:r>
              <w:rPr>
                <w:rFonts w:hint="eastAsia"/>
                <w:sz w:val="21"/>
              </w:rPr>
              <w:t>SAP</w:t>
            </w:r>
            <w:r>
              <w:rPr>
                <w:rFonts w:hint="eastAsia"/>
                <w:sz w:val="21"/>
              </w:rPr>
              <w:t>系统操作人员提供。</w:t>
            </w:r>
          </w:p>
        </w:tc>
      </w:tr>
      <w:tr w:rsidR="004A1DF5">
        <w:trPr>
          <w:trHeight w:val="300"/>
        </w:trPr>
        <w:tc>
          <w:tcPr>
            <w:tcW w:w="1620" w:type="dxa"/>
          </w:tcPr>
          <w:p w:rsidR="004A1DF5" w:rsidRDefault="004A1DF5">
            <w:pPr>
              <w:rPr>
                <w:sz w:val="21"/>
              </w:rPr>
            </w:pPr>
            <w:r>
              <w:rPr>
                <w:rFonts w:hint="eastAsia"/>
                <w:sz w:val="21"/>
              </w:rPr>
              <w:t>入账结果</w:t>
            </w:r>
          </w:p>
        </w:tc>
        <w:tc>
          <w:tcPr>
            <w:tcW w:w="6660" w:type="dxa"/>
          </w:tcPr>
          <w:p w:rsidR="004A1DF5" w:rsidRDefault="004A1DF5">
            <w:pPr>
              <w:rPr>
                <w:sz w:val="21"/>
              </w:rPr>
            </w:pPr>
            <w:r>
              <w:rPr>
                <w:rFonts w:hint="eastAsia"/>
                <w:sz w:val="21"/>
              </w:rPr>
              <w:t>业务人员浏览</w:t>
            </w:r>
            <w:r>
              <w:rPr>
                <w:rFonts w:hint="eastAsia"/>
                <w:sz w:val="21"/>
              </w:rPr>
              <w:t>SAP</w:t>
            </w:r>
            <w:r>
              <w:rPr>
                <w:rFonts w:hint="eastAsia"/>
                <w:sz w:val="21"/>
              </w:rPr>
              <w:t>系统信息盘上数据并确定入账后，实际入账情况的信息反馈。</w:t>
            </w:r>
          </w:p>
        </w:tc>
      </w:tr>
      <w:tr w:rsidR="004A1DF5">
        <w:trPr>
          <w:trHeight w:val="315"/>
        </w:trPr>
        <w:tc>
          <w:tcPr>
            <w:tcW w:w="1620" w:type="dxa"/>
          </w:tcPr>
          <w:p w:rsidR="004A1DF5" w:rsidRDefault="004A1DF5">
            <w:pPr>
              <w:rPr>
                <w:sz w:val="21"/>
              </w:rPr>
            </w:pPr>
            <w:r>
              <w:rPr>
                <w:rFonts w:hint="eastAsia"/>
                <w:sz w:val="21"/>
              </w:rPr>
              <w:t>回盘</w:t>
            </w:r>
          </w:p>
        </w:tc>
        <w:tc>
          <w:tcPr>
            <w:tcW w:w="6660" w:type="dxa"/>
          </w:tcPr>
          <w:p w:rsidR="004A1DF5" w:rsidRDefault="004A1DF5">
            <w:pPr>
              <w:rPr>
                <w:sz w:val="21"/>
              </w:rPr>
            </w:pPr>
            <w:r>
              <w:rPr>
                <w:rFonts w:hint="eastAsia"/>
                <w:sz w:val="21"/>
              </w:rPr>
              <w:t>入账后新系统反馈的实际入账信息，导出数据后供</w:t>
            </w:r>
            <w:r>
              <w:rPr>
                <w:rFonts w:hint="eastAsia"/>
                <w:sz w:val="21"/>
              </w:rPr>
              <w:t>SAP</w:t>
            </w:r>
            <w:r>
              <w:rPr>
                <w:rFonts w:hint="eastAsia"/>
                <w:sz w:val="21"/>
              </w:rPr>
              <w:t>系统核对使用。</w:t>
            </w:r>
          </w:p>
        </w:tc>
      </w:tr>
    </w:tbl>
    <w:p w:rsidR="004A1DF5" w:rsidRDefault="004A1DF5">
      <w:pPr>
        <w:pStyle w:val="6"/>
      </w:pPr>
      <w:r>
        <w:rPr>
          <w:rFonts w:hint="eastAsia"/>
        </w:rPr>
        <w:t>（三）界面</w:t>
      </w:r>
    </w:p>
    <w:p w:rsidR="004A1DF5" w:rsidRDefault="004A1DF5">
      <w:r>
        <w:rPr>
          <w:rFonts w:hint="eastAsia"/>
        </w:rPr>
        <w:t>导入</w:t>
      </w:r>
    </w:p>
    <w:p w:rsidR="004A1DF5" w:rsidRDefault="0004090F">
      <w:r>
        <w:rPr>
          <w:rFonts w:hint="eastAsia"/>
          <w:noProof/>
        </w:rPr>
        <w:drawing>
          <wp:inline distT="0" distB="0" distL="0" distR="0">
            <wp:extent cx="5276850" cy="3609975"/>
            <wp:effectExtent l="1905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563" cstate="print"/>
                    <a:srcRect/>
                    <a:stretch>
                      <a:fillRect/>
                    </a:stretch>
                  </pic:blipFill>
                  <pic:spPr bwMode="auto">
                    <a:xfrm>
                      <a:off x="0" y="0"/>
                      <a:ext cx="5276850" cy="3609975"/>
                    </a:xfrm>
                    <a:prstGeom prst="rect">
                      <a:avLst/>
                    </a:prstGeom>
                    <a:noFill/>
                    <a:ln w="9525">
                      <a:noFill/>
                      <a:miter lim="800000"/>
                      <a:headEnd/>
                      <a:tailEnd/>
                    </a:ln>
                  </pic:spPr>
                </pic:pic>
              </a:graphicData>
            </a:graphic>
          </wp:inline>
        </w:drawing>
      </w:r>
    </w:p>
    <w:p w:rsidR="004A1DF5" w:rsidRDefault="004A1DF5"/>
    <w:p w:rsidR="004A1DF5" w:rsidRDefault="0004090F">
      <w:r>
        <w:rPr>
          <w:rFonts w:hint="eastAsia"/>
          <w:noProof/>
        </w:rPr>
        <w:drawing>
          <wp:inline distT="0" distB="0" distL="0" distR="0">
            <wp:extent cx="5267325" cy="3600450"/>
            <wp:effectExtent l="19050" t="0" r="9525"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564"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A1DF5" w:rsidRDefault="004A1DF5" w:rsidP="0004090F">
      <w:pPr>
        <w:pStyle w:val="6"/>
      </w:pPr>
      <w:r>
        <w:rPr>
          <w:rFonts w:hint="eastAsia"/>
        </w:rPr>
        <w:t>（四）操作要点</w:t>
      </w:r>
    </w:p>
    <w:p w:rsidR="004A1DF5" w:rsidRDefault="004A1DF5">
      <w:pPr>
        <w:ind w:firstLineChars="200" w:firstLine="480"/>
      </w:pPr>
      <w:r>
        <w:rPr>
          <w:rFonts w:hint="eastAsia"/>
        </w:rPr>
        <w:t>1</w:t>
      </w:r>
      <w:r>
        <w:rPr>
          <w:rFonts w:hint="eastAsia"/>
        </w:rPr>
        <w:t>、系统判断</w:t>
      </w:r>
      <w:r>
        <w:rPr>
          <w:rFonts w:hint="eastAsia"/>
        </w:rPr>
        <w:t>SAP</w:t>
      </w:r>
      <w:r>
        <w:rPr>
          <w:rFonts w:hint="eastAsia"/>
        </w:rPr>
        <w:t>一套过账交易是否唯一的根据是“凭证日期”、“凭证组”和“凭证号”，三者如果相同，核心系统将会认为是重复交易，不允许重复记账。</w:t>
      </w:r>
    </w:p>
    <w:p w:rsidR="004A1DF5" w:rsidRDefault="004A1DF5">
      <w:pPr>
        <w:ind w:firstLineChars="200" w:firstLine="480"/>
      </w:pPr>
      <w:r>
        <w:rPr>
          <w:rFonts w:hint="eastAsia"/>
        </w:rPr>
        <w:t>2</w:t>
      </w:r>
      <w:r>
        <w:rPr>
          <w:rFonts w:hint="eastAsia"/>
        </w:rPr>
        <w:t>、导入数据并提交确定后，系统弹出的对话框中，只显示不含已记账数据的交易套数，即来盘中有</w:t>
      </w:r>
      <w:r>
        <w:rPr>
          <w:rFonts w:hint="eastAsia"/>
        </w:rPr>
        <w:t>10</w:t>
      </w:r>
      <w:r>
        <w:rPr>
          <w:rFonts w:hint="eastAsia"/>
        </w:rPr>
        <w:t>套交易数据，其中</w:t>
      </w:r>
      <w:r>
        <w:rPr>
          <w:rFonts w:hint="eastAsia"/>
        </w:rPr>
        <w:t>2</w:t>
      </w:r>
      <w:r>
        <w:rPr>
          <w:rFonts w:hint="eastAsia"/>
        </w:rPr>
        <w:t>套曾经已记账，则点击“确定”记账时，系统将不写入已记账的数据，所弹出记账结果的对话框中，只提示“共导入</w:t>
      </w:r>
      <w:r>
        <w:rPr>
          <w:rFonts w:hint="eastAsia"/>
        </w:rPr>
        <w:t>8</w:t>
      </w:r>
      <w:r>
        <w:rPr>
          <w:rFonts w:hint="eastAsia"/>
        </w:rPr>
        <w:t>套交易，成功</w:t>
      </w:r>
      <w:r>
        <w:rPr>
          <w:rFonts w:hint="eastAsia"/>
        </w:rPr>
        <w:t>*</w:t>
      </w:r>
      <w:r>
        <w:rPr>
          <w:rFonts w:hint="eastAsia"/>
        </w:rPr>
        <w:t>套，失败</w:t>
      </w:r>
      <w:r>
        <w:rPr>
          <w:rFonts w:hint="eastAsia"/>
        </w:rPr>
        <w:t>*</w:t>
      </w:r>
      <w:r>
        <w:rPr>
          <w:rFonts w:hint="eastAsia"/>
        </w:rPr>
        <w:t>套”。</w:t>
      </w:r>
    </w:p>
    <w:p w:rsidR="004A1DF5" w:rsidRDefault="004A1DF5" w:rsidP="0004090F">
      <w:pPr>
        <w:pStyle w:val="6"/>
      </w:pPr>
      <w:r>
        <w:rPr>
          <w:rFonts w:hint="eastAsia"/>
        </w:rPr>
        <w:t>（五）操作步骤</w:t>
      </w:r>
    </w:p>
    <w:p w:rsidR="004A1DF5" w:rsidRDefault="004A1DF5">
      <w:pPr>
        <w:ind w:firstLine="539"/>
      </w:pPr>
      <w:r>
        <w:rPr>
          <w:rFonts w:hint="eastAsia"/>
        </w:rPr>
        <w:t>1</w:t>
      </w:r>
      <w:r>
        <w:rPr>
          <w:rFonts w:hint="eastAsia"/>
        </w:rPr>
        <w:t>、柜员选择核算业务－会计核算－</w:t>
      </w:r>
      <w:r>
        <w:rPr>
          <w:rFonts w:hint="eastAsia"/>
        </w:rPr>
        <w:t>SAP</w:t>
      </w:r>
      <w:r>
        <w:rPr>
          <w:rFonts w:hint="eastAsia"/>
        </w:rPr>
        <w:t>对接，或者输入业务代码</w:t>
      </w:r>
      <w:r>
        <w:rPr>
          <w:rFonts w:hint="eastAsia"/>
        </w:rPr>
        <w:t>7191</w:t>
      </w:r>
      <w:r>
        <w:rPr>
          <w:rFonts w:hint="eastAsia"/>
        </w:rPr>
        <w:t>，进入工作窗口；</w:t>
      </w:r>
    </w:p>
    <w:p w:rsidR="004A1DF5" w:rsidRDefault="004A1DF5">
      <w:pPr>
        <w:ind w:firstLine="539"/>
      </w:pPr>
      <w:r>
        <w:rPr>
          <w:rFonts w:hint="eastAsia"/>
        </w:rPr>
        <w:t>2</w:t>
      </w:r>
      <w:r>
        <w:rPr>
          <w:rFonts w:hint="eastAsia"/>
        </w:rPr>
        <w:t>、在</w:t>
      </w:r>
      <w:r>
        <w:rPr>
          <w:rFonts w:hint="eastAsia"/>
        </w:rPr>
        <w:t>SAP</w:t>
      </w:r>
      <w:r>
        <w:rPr>
          <w:rFonts w:hint="eastAsia"/>
        </w:rPr>
        <w:t>系统来盘中选择本次对接数据文件，点击“导入</w:t>
      </w:r>
      <w:r>
        <w:rPr>
          <w:rFonts w:hint="eastAsia"/>
        </w:rPr>
        <w:t>10</w:t>
      </w:r>
      <w:r>
        <w:rPr>
          <w:rFonts w:hint="eastAsia"/>
        </w:rPr>
        <w:t>”按钮，系统展示本次来盘的全部数据；</w:t>
      </w:r>
    </w:p>
    <w:p w:rsidR="004A1DF5" w:rsidRDefault="004A1DF5">
      <w:pPr>
        <w:ind w:firstLine="539"/>
      </w:pPr>
      <w:r>
        <w:rPr>
          <w:rFonts w:hint="eastAsia"/>
        </w:rPr>
        <w:t>3</w:t>
      </w:r>
      <w:r>
        <w:rPr>
          <w:rFonts w:hint="eastAsia"/>
        </w:rPr>
        <w:t>、确定为本次交互数据后，点击“确定</w:t>
      </w:r>
      <w:r>
        <w:rPr>
          <w:rFonts w:hint="eastAsia"/>
        </w:rPr>
        <w:t>1</w:t>
      </w:r>
      <w:r>
        <w:rPr>
          <w:rFonts w:hint="eastAsia"/>
        </w:rPr>
        <w:t>”按钮，系统自动进行交互数据的记账，并弹出对话框，提示本次记账结果；</w:t>
      </w:r>
    </w:p>
    <w:p w:rsidR="004A1DF5" w:rsidRDefault="004A1DF5">
      <w:pPr>
        <w:ind w:firstLine="539"/>
      </w:pPr>
      <w:r>
        <w:rPr>
          <w:rFonts w:hint="eastAsia"/>
        </w:rPr>
        <w:t>4</w:t>
      </w:r>
      <w:r>
        <w:rPr>
          <w:rFonts w:hint="eastAsia"/>
        </w:rPr>
        <w:t>、回车后，系统自动切换到“入账结果”界面，展示本次记账的明细交易</w:t>
      </w:r>
      <w:r>
        <w:rPr>
          <w:rFonts w:hint="eastAsia"/>
        </w:rPr>
        <w:lastRenderedPageBreak/>
        <w:t>结果，同时对不成功交易进行“错误信息”提示；</w:t>
      </w:r>
    </w:p>
    <w:p w:rsidR="004A1DF5" w:rsidRDefault="004A1DF5">
      <w:pPr>
        <w:ind w:firstLine="539"/>
      </w:pPr>
      <w:r>
        <w:rPr>
          <w:rFonts w:hint="eastAsia"/>
        </w:rPr>
        <w:t>5</w:t>
      </w:r>
      <w:r>
        <w:rPr>
          <w:rFonts w:hint="eastAsia"/>
        </w:rPr>
        <w:t>、记账结束，柜员点击“回盘</w:t>
      </w:r>
      <w:r>
        <w:rPr>
          <w:rFonts w:hint="eastAsia"/>
        </w:rPr>
        <w:t>11</w:t>
      </w:r>
      <w:r>
        <w:rPr>
          <w:rFonts w:hint="eastAsia"/>
        </w:rPr>
        <w:t>”按钮，导入回盘信息，提交给</w:t>
      </w:r>
      <w:r>
        <w:rPr>
          <w:rFonts w:hint="eastAsia"/>
        </w:rPr>
        <w:t>SAP</w:t>
      </w:r>
      <w:r>
        <w:rPr>
          <w:rFonts w:hint="eastAsia"/>
        </w:rPr>
        <w:t>业务人员。</w:t>
      </w:r>
    </w:p>
    <w:p w:rsidR="004A1DF5" w:rsidRDefault="004A1DF5" w:rsidP="0004090F">
      <w:pPr>
        <w:pStyle w:val="5"/>
      </w:pPr>
      <w:r>
        <w:rPr>
          <w:rFonts w:hint="eastAsia"/>
        </w:rPr>
        <w:t>二、总账数据下载－</w:t>
      </w:r>
      <w:r>
        <w:rPr>
          <w:rFonts w:hint="eastAsia"/>
        </w:rPr>
        <w:t>SAP</w:t>
      </w:r>
      <w:r>
        <w:rPr>
          <w:rFonts w:hint="eastAsia"/>
        </w:rPr>
        <w:t>（业务代码</w:t>
      </w:r>
      <w:r>
        <w:rPr>
          <w:rFonts w:hint="eastAsia"/>
        </w:rPr>
        <w:t>7192</w:t>
      </w:r>
      <w:r>
        <w:rPr>
          <w:rFonts w:hint="eastAsia"/>
        </w:rPr>
        <w:t>）</w:t>
      </w:r>
    </w:p>
    <w:p w:rsidR="004A1DF5" w:rsidRDefault="004A1DF5">
      <w:pPr>
        <w:pStyle w:val="6"/>
      </w:pPr>
      <w:r>
        <w:rPr>
          <w:rFonts w:hint="eastAsia"/>
        </w:rPr>
        <w:t>（一）功能介绍</w:t>
      </w:r>
    </w:p>
    <w:p w:rsidR="004A1DF5" w:rsidRDefault="004A1DF5">
      <w:pPr>
        <w:pStyle w:val="a5"/>
        <w:ind w:firstLine="480"/>
      </w:pPr>
      <w:r>
        <w:rPr>
          <w:rFonts w:hint="eastAsia"/>
        </w:rPr>
        <w:t>通过本功能可以下载新系统的总账数据，转存</w:t>
      </w:r>
      <w:r>
        <w:rPr>
          <w:rFonts w:hint="eastAsia"/>
        </w:rPr>
        <w:t>EXCEL</w:t>
      </w:r>
      <w:r>
        <w:rPr>
          <w:rFonts w:hint="eastAsia"/>
        </w:rPr>
        <w:t>格式后，导入</w:t>
      </w:r>
      <w:r>
        <w:rPr>
          <w:rFonts w:hint="eastAsia"/>
        </w:rPr>
        <w:t>SAP</w:t>
      </w:r>
      <w:r>
        <w:rPr>
          <w:rFonts w:hint="eastAsia"/>
        </w:rPr>
        <w:t>系统进行数据交互，使得</w:t>
      </w:r>
      <w:r>
        <w:rPr>
          <w:rFonts w:hint="eastAsia"/>
        </w:rPr>
        <w:t>SAP</w:t>
      </w:r>
      <w:r>
        <w:rPr>
          <w:rFonts w:hint="eastAsia"/>
        </w:rPr>
        <w:t>系统也能建立一套完整的机构业务数据，可以打印相关业务报表、统计业务数据。</w:t>
      </w:r>
    </w:p>
    <w:p w:rsidR="004A1DF5" w:rsidRDefault="004A1DF5">
      <w:pPr>
        <w:pStyle w:val="6"/>
      </w:pPr>
      <w:r>
        <w:rPr>
          <w:rFonts w:hint="eastAsia"/>
        </w:rPr>
        <w:t>（二）操作要点</w:t>
      </w:r>
    </w:p>
    <w:p w:rsidR="004A1DF5" w:rsidRDefault="004A1DF5">
      <w:r>
        <w:rPr>
          <w:rFonts w:hint="eastAsia"/>
        </w:rPr>
        <w:t xml:space="preserve">   1</w:t>
      </w:r>
      <w:r>
        <w:rPr>
          <w:rFonts w:hint="eastAsia"/>
        </w:rPr>
        <w:t>、为防止</w:t>
      </w:r>
      <w:r>
        <w:rPr>
          <w:rFonts w:hint="eastAsia"/>
        </w:rPr>
        <w:t>SAP</w:t>
      </w:r>
      <w:r>
        <w:rPr>
          <w:rFonts w:hint="eastAsia"/>
        </w:rPr>
        <w:t>系统记载数据重复，通过本功能查询或导出的数据中，不包括先前通过</w:t>
      </w:r>
      <w:r>
        <w:rPr>
          <w:rFonts w:hint="eastAsia"/>
        </w:rPr>
        <w:t>SAP</w:t>
      </w:r>
      <w:r>
        <w:rPr>
          <w:rFonts w:hint="eastAsia"/>
        </w:rPr>
        <w:t>系统过账到新系统的数据。</w:t>
      </w:r>
    </w:p>
    <w:p w:rsidR="004A1DF5" w:rsidRDefault="004A1DF5">
      <w:r>
        <w:rPr>
          <w:rFonts w:hint="eastAsia"/>
        </w:rPr>
        <w:t xml:space="preserve">   2</w:t>
      </w:r>
      <w:r>
        <w:rPr>
          <w:rFonts w:hint="eastAsia"/>
        </w:rPr>
        <w:t>、系统是以一个总账机构一个工作日的总账数据为下载对象，不分币种。发生额为零的总账科目系统下载时自动进行过滤。</w:t>
      </w:r>
    </w:p>
    <w:p w:rsidR="004A1DF5" w:rsidRDefault="004A1DF5">
      <w:r>
        <w:rPr>
          <w:rFonts w:hint="eastAsia"/>
        </w:rPr>
        <w:t xml:space="preserve">   3</w:t>
      </w:r>
      <w:r>
        <w:rPr>
          <w:rFonts w:hint="eastAsia"/>
        </w:rPr>
        <w:t>、已下载的</w:t>
      </w:r>
      <w:r>
        <w:rPr>
          <w:rFonts w:hint="eastAsia"/>
        </w:rPr>
        <w:t>EXCEL</w:t>
      </w:r>
      <w:r>
        <w:rPr>
          <w:rFonts w:hint="eastAsia"/>
        </w:rPr>
        <w:t>文档切勿修改格式或行列位置，如发生变动，请重新下载。</w:t>
      </w:r>
    </w:p>
    <w:p w:rsidR="004A1DF5" w:rsidRDefault="004A1DF5">
      <w:pPr>
        <w:pStyle w:val="6"/>
      </w:pPr>
      <w:r>
        <w:rPr>
          <w:rFonts w:hint="eastAsia"/>
        </w:rPr>
        <w:t>（三）操作步骤</w:t>
      </w:r>
    </w:p>
    <w:p w:rsidR="004A1DF5" w:rsidRDefault="004A1DF5">
      <w:pPr>
        <w:ind w:firstLineChars="200" w:firstLine="480"/>
      </w:pPr>
      <w:r>
        <w:rPr>
          <w:rFonts w:hint="eastAsia"/>
        </w:rPr>
        <w:t>1</w:t>
      </w:r>
      <w:r>
        <w:rPr>
          <w:rFonts w:hint="eastAsia"/>
        </w:rPr>
        <w:t>、选择核算业务－会计核算－总账数据下载</w:t>
      </w:r>
      <w:r>
        <w:rPr>
          <w:rFonts w:hint="eastAsia"/>
        </w:rPr>
        <w:t>SAP</w:t>
      </w:r>
      <w:r>
        <w:rPr>
          <w:rFonts w:hint="eastAsia"/>
        </w:rPr>
        <w:t>，或者录入业务代码</w:t>
      </w:r>
      <w:r>
        <w:rPr>
          <w:rFonts w:hint="eastAsia"/>
        </w:rPr>
        <w:t>7192</w:t>
      </w:r>
      <w:r>
        <w:rPr>
          <w:rFonts w:hint="eastAsia"/>
        </w:rPr>
        <w:t>，进入“总账数据下载</w:t>
      </w:r>
      <w:r>
        <w:rPr>
          <w:rFonts w:hint="eastAsia"/>
        </w:rPr>
        <w:t>SAP</w:t>
      </w:r>
      <w:r>
        <w:rPr>
          <w:rFonts w:hint="eastAsia"/>
        </w:rPr>
        <w:t>”界面。</w:t>
      </w:r>
    </w:p>
    <w:p w:rsidR="004A1DF5" w:rsidRDefault="004A1DF5">
      <w:pPr>
        <w:ind w:firstLineChars="200" w:firstLine="480"/>
      </w:pPr>
      <w:r>
        <w:rPr>
          <w:rFonts w:hint="eastAsia"/>
        </w:rPr>
        <w:t>2</w:t>
      </w:r>
      <w:r>
        <w:rPr>
          <w:rFonts w:hint="eastAsia"/>
        </w:rPr>
        <w:t>、录入需要下载数据的时间，选择总账机构的代码。</w:t>
      </w:r>
    </w:p>
    <w:p w:rsidR="004A1DF5" w:rsidRDefault="004A1DF5">
      <w:pPr>
        <w:ind w:firstLineChars="200" w:firstLine="480"/>
      </w:pPr>
      <w:r>
        <w:rPr>
          <w:rFonts w:hint="eastAsia"/>
        </w:rPr>
        <w:t>3</w:t>
      </w:r>
      <w:r>
        <w:rPr>
          <w:rFonts w:hint="eastAsia"/>
        </w:rPr>
        <w:t>、点击查询按钮，系统列示所需要查询的总账数据，确认无误后点击导出</w:t>
      </w:r>
      <w:r>
        <w:rPr>
          <w:rFonts w:hint="eastAsia"/>
        </w:rPr>
        <w:t>excel</w:t>
      </w:r>
      <w:r>
        <w:rPr>
          <w:rFonts w:hint="eastAsia"/>
        </w:rPr>
        <w:t>，将文件保存在磁盘或其他外部存储设备中，交给</w:t>
      </w:r>
      <w:r>
        <w:rPr>
          <w:rFonts w:hint="eastAsia"/>
        </w:rPr>
        <w:t>SAP</w:t>
      </w:r>
      <w:r>
        <w:rPr>
          <w:rFonts w:hint="eastAsia"/>
        </w:rPr>
        <w:t>系统操作人员。</w:t>
      </w:r>
    </w:p>
    <w:p w:rsidR="004A1DF5" w:rsidRDefault="004A1DF5"/>
    <w:p w:rsidR="004A1DF5" w:rsidRDefault="004A1DF5"/>
    <w:p w:rsidR="004A1DF5" w:rsidRDefault="004A1DF5" w:rsidP="0004090F">
      <w:pPr>
        <w:pStyle w:val="4"/>
        <w:spacing w:before="156" w:after="156"/>
      </w:pPr>
      <w:r>
        <w:br w:type="page"/>
      </w:r>
      <w:bookmarkStart w:id="1679" w:name="_Toc186273645"/>
      <w:r w:rsidR="00D74ACE">
        <w:rPr>
          <w:rFonts w:hint="eastAsia"/>
        </w:rPr>
        <w:lastRenderedPageBreak/>
        <w:t>第十</w:t>
      </w:r>
      <w:r>
        <w:rPr>
          <w:rFonts w:hint="eastAsia"/>
        </w:rPr>
        <w:t>节</w:t>
      </w:r>
      <w:r>
        <w:rPr>
          <w:rFonts w:hint="eastAsia"/>
        </w:rPr>
        <w:t xml:space="preserve">  </w:t>
      </w:r>
      <w:r>
        <w:rPr>
          <w:rFonts w:hint="eastAsia"/>
        </w:rPr>
        <w:t>报表传票打印</w:t>
      </w:r>
      <w:bookmarkEnd w:id="1679"/>
    </w:p>
    <w:p w:rsidR="004A1DF5" w:rsidRDefault="004A1DF5">
      <w:pPr>
        <w:ind w:firstLineChars="200" w:firstLine="482"/>
      </w:pPr>
      <w:r>
        <w:rPr>
          <w:rFonts w:hint="eastAsia"/>
          <w:b/>
          <w:bCs/>
        </w:rPr>
        <w:t>功能说明</w:t>
      </w:r>
      <w:r>
        <w:rPr>
          <w:rFonts w:hint="eastAsia"/>
        </w:rPr>
        <w:t>：本节功能对常规会计业务报表、总账传票及储蓄类相关报表进行查询及打印管理。报表可打印范围除受用户权限控制外，还受用户所属机构级别控制，即总分（支）行级有权用户可打印自身及下级机构报表或机构合并报表，基层网点有权用户只能打印自身报表。</w:t>
      </w:r>
    </w:p>
    <w:p w:rsidR="004A1DF5" w:rsidRDefault="004A1DF5">
      <w:pPr>
        <w:ind w:firstLineChars="200" w:firstLine="480"/>
      </w:pPr>
      <w:r>
        <w:rPr>
          <w:rFonts w:hint="eastAsia"/>
        </w:rPr>
        <w:t>本系统中常规会计报表折算统一使用结售汇汇率“中间价”。</w:t>
      </w:r>
    </w:p>
    <w:p w:rsidR="004A1DF5" w:rsidRDefault="004A1DF5">
      <w:pPr>
        <w:ind w:firstLineChars="200" w:firstLine="480"/>
      </w:pPr>
      <w:r>
        <w:rPr>
          <w:rFonts w:hint="eastAsia"/>
        </w:rPr>
        <w:t>用户在自己权限内每次查询、预览或打印报表，都将在系统中留下记录，在用户没有删除已经生成的报表文件前，用户查询、预览或打印的报表均为首次生成的报表数据。</w:t>
      </w:r>
    </w:p>
    <w:p w:rsidR="004A1DF5" w:rsidRDefault="004A1DF5" w:rsidP="0004090F">
      <w:pPr>
        <w:pStyle w:val="5"/>
        <w:jc w:val="left"/>
      </w:pPr>
      <w:r>
        <w:rPr>
          <w:rFonts w:hint="eastAsia"/>
        </w:rPr>
        <w:t>一、报表管理（业务代码</w:t>
      </w:r>
      <w:r>
        <w:rPr>
          <w:rFonts w:hint="eastAsia"/>
        </w:rPr>
        <w:t>7201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对常规会计业务报表及总账传票的打印生成记录进行查询及管理。各类报表都设定了系统保留时间，保留时间内，用户可以直接打印报表不需要事前生成，保留到期后，系统自动将查询、打印记录删除，用户如需要再次打印时，系统将会重新生成数据。</w:t>
      </w:r>
    </w:p>
    <w:p w:rsidR="004A1DF5" w:rsidRDefault="004A1DF5">
      <w:pPr>
        <w:pStyle w:val="6"/>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rPr>
                <w:sz w:val="21"/>
              </w:rPr>
            </w:pPr>
            <w:r>
              <w:rPr>
                <w:rFonts w:hint="eastAsia"/>
                <w:sz w:val="21"/>
              </w:rPr>
              <w:t>报表选项</w:t>
            </w:r>
          </w:p>
        </w:tc>
        <w:tc>
          <w:tcPr>
            <w:tcW w:w="6254" w:type="dxa"/>
          </w:tcPr>
          <w:p w:rsidR="004A1DF5" w:rsidRDefault="004A1DF5">
            <w:pPr>
              <w:rPr>
                <w:sz w:val="21"/>
              </w:rPr>
            </w:pPr>
            <w:r>
              <w:rPr>
                <w:rFonts w:hint="eastAsia"/>
                <w:sz w:val="21"/>
              </w:rPr>
              <w:t>0</w:t>
            </w:r>
            <w:r>
              <w:rPr>
                <w:rFonts w:hint="eastAsia"/>
                <w:sz w:val="21"/>
              </w:rPr>
              <w:t>打印机构产生的全部报表</w:t>
            </w:r>
          </w:p>
          <w:p w:rsidR="004A1DF5" w:rsidRDefault="004A1DF5">
            <w:pPr>
              <w:rPr>
                <w:sz w:val="21"/>
              </w:rPr>
            </w:pPr>
            <w:r>
              <w:rPr>
                <w:rFonts w:hint="eastAsia"/>
                <w:sz w:val="21"/>
              </w:rPr>
              <w:t xml:space="preserve">1 </w:t>
            </w:r>
            <w:r>
              <w:rPr>
                <w:rFonts w:hint="eastAsia"/>
                <w:sz w:val="21"/>
              </w:rPr>
              <w:t>非汇并报表</w:t>
            </w:r>
          </w:p>
          <w:p w:rsidR="004A1DF5" w:rsidRDefault="004A1DF5">
            <w:pPr>
              <w:rPr>
                <w:sz w:val="21"/>
              </w:rPr>
            </w:pPr>
            <w:r>
              <w:rPr>
                <w:rFonts w:hint="eastAsia"/>
                <w:sz w:val="21"/>
              </w:rPr>
              <w:t xml:space="preserve">2 </w:t>
            </w:r>
            <w:r>
              <w:rPr>
                <w:rFonts w:hint="eastAsia"/>
                <w:sz w:val="21"/>
              </w:rPr>
              <w:t>总账机构汇并报表</w:t>
            </w:r>
          </w:p>
          <w:p w:rsidR="004A1DF5" w:rsidRDefault="004A1DF5">
            <w:pPr>
              <w:rPr>
                <w:sz w:val="21"/>
              </w:rPr>
            </w:pPr>
            <w:r>
              <w:rPr>
                <w:rFonts w:hint="eastAsia"/>
                <w:sz w:val="21"/>
              </w:rPr>
              <w:t xml:space="preserve">3 </w:t>
            </w:r>
            <w:r>
              <w:rPr>
                <w:rFonts w:hint="eastAsia"/>
                <w:sz w:val="21"/>
              </w:rPr>
              <w:t>支行网点汇并报表</w:t>
            </w:r>
          </w:p>
        </w:tc>
      </w:tr>
      <w:tr w:rsidR="004A1DF5">
        <w:tc>
          <w:tcPr>
            <w:tcW w:w="2268" w:type="dxa"/>
          </w:tcPr>
          <w:p w:rsidR="004A1DF5" w:rsidRDefault="004A1DF5">
            <w:pPr>
              <w:rPr>
                <w:sz w:val="21"/>
              </w:rPr>
            </w:pPr>
            <w:r>
              <w:rPr>
                <w:rFonts w:hint="eastAsia"/>
                <w:sz w:val="21"/>
              </w:rPr>
              <w:t>报表代码</w:t>
            </w:r>
          </w:p>
        </w:tc>
        <w:tc>
          <w:tcPr>
            <w:tcW w:w="6254" w:type="dxa"/>
          </w:tcPr>
          <w:p w:rsidR="004A1DF5" w:rsidRDefault="004A1DF5">
            <w:pPr>
              <w:rPr>
                <w:sz w:val="21"/>
              </w:rPr>
            </w:pPr>
            <w:r>
              <w:rPr>
                <w:rFonts w:hint="eastAsia"/>
                <w:sz w:val="21"/>
              </w:rPr>
              <w:t>各类报表的参数选项，当为空时，系统默认查询各类报表</w:t>
            </w:r>
          </w:p>
        </w:tc>
      </w:tr>
      <w:tr w:rsidR="004A1DF5">
        <w:tc>
          <w:tcPr>
            <w:tcW w:w="2268" w:type="dxa"/>
          </w:tcPr>
          <w:p w:rsidR="004A1DF5" w:rsidRDefault="004A1DF5">
            <w:pPr>
              <w:rPr>
                <w:sz w:val="21"/>
              </w:rPr>
            </w:pPr>
            <w:r>
              <w:rPr>
                <w:rFonts w:hint="eastAsia"/>
                <w:sz w:val="21"/>
              </w:rPr>
              <w:t>报表日期</w:t>
            </w:r>
          </w:p>
        </w:tc>
        <w:tc>
          <w:tcPr>
            <w:tcW w:w="6254" w:type="dxa"/>
          </w:tcPr>
          <w:p w:rsidR="004A1DF5" w:rsidRDefault="004A1DF5">
            <w:pPr>
              <w:rPr>
                <w:rFonts w:ascii="宋体"/>
                <w:kern w:val="0"/>
                <w:sz w:val="21"/>
                <w:szCs w:val="18"/>
                <w:lang w:val="zh-CN"/>
              </w:rPr>
            </w:pPr>
            <w:r>
              <w:rPr>
                <w:rFonts w:ascii="宋体" w:hint="eastAsia"/>
                <w:kern w:val="0"/>
                <w:sz w:val="21"/>
                <w:szCs w:val="18"/>
                <w:lang w:val="zh-CN"/>
              </w:rPr>
              <w:t>相关报表数据的反映日期</w:t>
            </w:r>
          </w:p>
        </w:tc>
      </w:tr>
      <w:tr w:rsidR="004A1DF5">
        <w:tc>
          <w:tcPr>
            <w:tcW w:w="2268" w:type="dxa"/>
          </w:tcPr>
          <w:p w:rsidR="004A1DF5" w:rsidRDefault="004A1DF5">
            <w:pPr>
              <w:rPr>
                <w:sz w:val="21"/>
              </w:rPr>
            </w:pPr>
            <w:r>
              <w:rPr>
                <w:rFonts w:hint="eastAsia"/>
                <w:sz w:val="21"/>
              </w:rPr>
              <w:t>报表机构</w:t>
            </w:r>
          </w:p>
        </w:tc>
        <w:tc>
          <w:tcPr>
            <w:tcW w:w="6254" w:type="dxa"/>
          </w:tcPr>
          <w:p w:rsidR="004A1DF5" w:rsidRDefault="004A1DF5">
            <w:pPr>
              <w:rPr>
                <w:rFonts w:ascii="宋体"/>
                <w:kern w:val="0"/>
                <w:sz w:val="21"/>
                <w:szCs w:val="18"/>
                <w:lang w:val="zh-CN"/>
              </w:rPr>
            </w:pPr>
            <w:r>
              <w:rPr>
                <w:rFonts w:ascii="宋体" w:hint="eastAsia"/>
                <w:kern w:val="0"/>
                <w:sz w:val="21"/>
                <w:szCs w:val="18"/>
                <w:lang w:val="zh-CN"/>
              </w:rPr>
              <w:t>报表数据统计的机构，即打印哪个机构的报表</w:t>
            </w:r>
          </w:p>
        </w:tc>
      </w:tr>
      <w:tr w:rsidR="004A1DF5">
        <w:tc>
          <w:tcPr>
            <w:tcW w:w="2268" w:type="dxa"/>
          </w:tcPr>
          <w:p w:rsidR="004A1DF5" w:rsidRDefault="004A1DF5">
            <w:pPr>
              <w:rPr>
                <w:sz w:val="21"/>
              </w:rPr>
            </w:pPr>
            <w:r>
              <w:rPr>
                <w:rFonts w:hint="eastAsia"/>
                <w:sz w:val="21"/>
              </w:rPr>
              <w:t>提交日期</w:t>
            </w:r>
          </w:p>
        </w:tc>
        <w:tc>
          <w:tcPr>
            <w:tcW w:w="6254" w:type="dxa"/>
          </w:tcPr>
          <w:p w:rsidR="004A1DF5" w:rsidRDefault="004A1DF5">
            <w:pPr>
              <w:rPr>
                <w:rFonts w:ascii="宋体"/>
                <w:kern w:val="0"/>
                <w:sz w:val="21"/>
                <w:szCs w:val="18"/>
                <w:lang w:val="zh-CN"/>
              </w:rPr>
            </w:pPr>
            <w:r>
              <w:rPr>
                <w:rFonts w:ascii="宋体" w:hint="eastAsia"/>
                <w:kern w:val="0"/>
                <w:sz w:val="21"/>
                <w:szCs w:val="18"/>
                <w:lang w:val="zh-CN"/>
              </w:rPr>
              <w:t>柜员提交打印报表命令的日期</w:t>
            </w:r>
          </w:p>
        </w:tc>
      </w:tr>
      <w:tr w:rsidR="004A1DF5">
        <w:tc>
          <w:tcPr>
            <w:tcW w:w="2268" w:type="dxa"/>
          </w:tcPr>
          <w:p w:rsidR="004A1DF5" w:rsidRDefault="004A1DF5">
            <w:pPr>
              <w:rPr>
                <w:sz w:val="21"/>
              </w:rPr>
            </w:pPr>
            <w:r>
              <w:rPr>
                <w:rFonts w:hint="eastAsia"/>
                <w:sz w:val="21"/>
              </w:rPr>
              <w:t>打印机构</w:t>
            </w:r>
          </w:p>
        </w:tc>
        <w:tc>
          <w:tcPr>
            <w:tcW w:w="6254" w:type="dxa"/>
          </w:tcPr>
          <w:p w:rsidR="004A1DF5" w:rsidRDefault="004A1DF5">
            <w:pPr>
              <w:rPr>
                <w:rFonts w:ascii="宋体"/>
                <w:kern w:val="0"/>
                <w:sz w:val="21"/>
                <w:szCs w:val="18"/>
                <w:lang w:val="zh-CN"/>
              </w:rPr>
            </w:pPr>
            <w:r>
              <w:rPr>
                <w:rFonts w:ascii="宋体" w:hint="eastAsia"/>
                <w:kern w:val="0"/>
                <w:sz w:val="21"/>
                <w:szCs w:val="18"/>
                <w:lang w:val="zh-CN"/>
              </w:rPr>
              <w:t>执行打印业务的机构</w:t>
            </w:r>
          </w:p>
        </w:tc>
      </w:tr>
      <w:tr w:rsidR="004A1DF5">
        <w:tc>
          <w:tcPr>
            <w:tcW w:w="2268" w:type="dxa"/>
          </w:tcPr>
          <w:p w:rsidR="004A1DF5" w:rsidRDefault="004A1DF5">
            <w:pPr>
              <w:rPr>
                <w:sz w:val="21"/>
              </w:rPr>
            </w:pPr>
            <w:r>
              <w:rPr>
                <w:rFonts w:hint="eastAsia"/>
                <w:sz w:val="21"/>
              </w:rPr>
              <w:t>批量删除（</w:t>
            </w:r>
            <w:r>
              <w:rPr>
                <w:rFonts w:hint="eastAsia"/>
                <w:sz w:val="21"/>
              </w:rPr>
              <w:t>44</w:t>
            </w:r>
            <w:r>
              <w:rPr>
                <w:rFonts w:hint="eastAsia"/>
                <w:sz w:val="21"/>
              </w:rPr>
              <w:t>）</w:t>
            </w:r>
          </w:p>
        </w:tc>
        <w:tc>
          <w:tcPr>
            <w:tcW w:w="6254" w:type="dxa"/>
          </w:tcPr>
          <w:p w:rsidR="004A1DF5" w:rsidRDefault="004A1DF5">
            <w:pPr>
              <w:rPr>
                <w:rFonts w:ascii="宋体"/>
                <w:kern w:val="0"/>
                <w:sz w:val="21"/>
                <w:szCs w:val="18"/>
                <w:lang w:val="zh-CN"/>
              </w:rPr>
            </w:pPr>
            <w:r>
              <w:rPr>
                <w:rFonts w:ascii="宋体" w:hint="eastAsia"/>
                <w:kern w:val="0"/>
                <w:sz w:val="21"/>
                <w:szCs w:val="18"/>
                <w:lang w:val="zh-CN"/>
              </w:rPr>
              <w:t>对属于同一个报表实例号相同的的报表数据，即报表代码、报表日</w:t>
            </w:r>
            <w:r>
              <w:rPr>
                <w:rFonts w:ascii="宋体" w:hint="eastAsia"/>
                <w:kern w:val="0"/>
                <w:sz w:val="21"/>
                <w:szCs w:val="18"/>
                <w:lang w:val="zh-CN"/>
              </w:rPr>
              <w:lastRenderedPageBreak/>
              <w:t>期、报表机构相同的报表数据，可以批量进行删除。</w:t>
            </w:r>
          </w:p>
        </w:tc>
      </w:tr>
    </w:tbl>
    <w:p w:rsidR="004A1DF5" w:rsidRDefault="004A1DF5">
      <w:pPr>
        <w:pStyle w:val="6"/>
      </w:pPr>
      <w:r>
        <w:rPr>
          <w:rFonts w:hint="eastAsia"/>
        </w:rPr>
        <w:lastRenderedPageBreak/>
        <w:t>（三）操作要点</w:t>
      </w:r>
    </w:p>
    <w:p w:rsidR="004A1DF5" w:rsidRDefault="004A1DF5">
      <w:pPr>
        <w:ind w:firstLine="480"/>
      </w:pPr>
      <w:r>
        <w:rPr>
          <w:rFonts w:hint="eastAsia"/>
        </w:rPr>
        <w:t>1</w:t>
      </w:r>
      <w:r>
        <w:rPr>
          <w:rFonts w:hint="eastAsia"/>
        </w:rPr>
        <w:t>、对于报表使用过程中，由于种种原因导致数据生成不正确的报表，用户可将原记录删除后，重新生成。但对于余额积数表这样用户只能主动生成上日数据的报表类型来说，用户应谨慎操作，特别是主机事先生成的数据（每季度末</w:t>
      </w:r>
      <w:r>
        <w:rPr>
          <w:rFonts w:hint="eastAsia"/>
        </w:rPr>
        <w:t>20</w:t>
      </w:r>
      <w:r>
        <w:rPr>
          <w:rFonts w:hint="eastAsia"/>
        </w:rPr>
        <w:t>号和月末）不可随意删除。</w:t>
      </w:r>
    </w:p>
    <w:p w:rsidR="004A1DF5" w:rsidRDefault="004A1DF5">
      <w:pPr>
        <w:ind w:firstLine="480"/>
      </w:pPr>
      <w:r>
        <w:rPr>
          <w:rFonts w:hint="eastAsia"/>
        </w:rPr>
        <w:t>2</w:t>
      </w:r>
      <w:r>
        <w:rPr>
          <w:rFonts w:hint="eastAsia"/>
        </w:rPr>
        <w:t>、批量删除时，如果报表代码、报表日期和报表机构相同，但币种不同，在系统中会是一个报表实例号，会一同进行删除，请谨慎操作（科目积数表除外，如币种不同，其报表实例号也不同</w:t>
      </w:r>
      <w:r>
        <w:rPr>
          <w:rFonts w:ascii="宋体" w:hint="eastAsia"/>
          <w:kern w:val="0"/>
          <w:sz w:val="21"/>
          <w:szCs w:val="18"/>
          <w:lang w:val="zh-CN"/>
        </w:rPr>
        <w:t>）</w:t>
      </w:r>
      <w:r>
        <w:rPr>
          <w:rFonts w:hint="eastAsia"/>
        </w:rPr>
        <w:t>。</w:t>
      </w:r>
    </w:p>
    <w:p w:rsidR="004A1DF5" w:rsidRDefault="004A1DF5">
      <w:pPr>
        <w:pStyle w:val="6"/>
      </w:pPr>
      <w:r>
        <w:rPr>
          <w:rFonts w:hint="eastAsia"/>
        </w:rPr>
        <w:t>（四）操作步骤</w:t>
      </w:r>
    </w:p>
    <w:p w:rsidR="004A1DF5" w:rsidRDefault="004A1DF5">
      <w:pPr>
        <w:numPr>
          <w:ilvl w:val="0"/>
          <w:numId w:val="190"/>
        </w:numPr>
      </w:pPr>
      <w:r>
        <w:rPr>
          <w:rFonts w:hint="eastAsia"/>
        </w:rPr>
        <w:t>用户选择系统导航－核算业务－报表传票打印－报表管理，或者输入业务代码</w:t>
      </w:r>
      <w:r>
        <w:rPr>
          <w:rFonts w:hint="eastAsia"/>
        </w:rPr>
        <w:t>7201</w:t>
      </w:r>
      <w:r>
        <w:rPr>
          <w:rFonts w:hint="eastAsia"/>
        </w:rPr>
        <w:t>，进入报表管理界面。</w:t>
      </w:r>
    </w:p>
    <w:p w:rsidR="004A1DF5" w:rsidRDefault="004A1DF5">
      <w:pPr>
        <w:numPr>
          <w:ilvl w:val="0"/>
          <w:numId w:val="190"/>
        </w:numPr>
        <w:rPr>
          <w:bCs/>
        </w:rPr>
      </w:pPr>
      <w:r>
        <w:rPr>
          <w:rFonts w:hint="eastAsia"/>
        </w:rPr>
        <w:t>录入查询条件，并</w:t>
      </w:r>
      <w:r>
        <w:rPr>
          <w:rFonts w:ascii="宋体" w:hint="eastAsia"/>
          <w:kern w:val="0"/>
          <w:szCs w:val="18"/>
          <w:lang w:val="zh-CN"/>
        </w:rPr>
        <w:t>点击“查询5”按钮。</w:t>
      </w:r>
    </w:p>
    <w:p w:rsidR="004A1DF5" w:rsidRDefault="004A1DF5">
      <w:pPr>
        <w:numPr>
          <w:ilvl w:val="0"/>
          <w:numId w:val="190"/>
        </w:numPr>
      </w:pPr>
      <w:r>
        <w:rPr>
          <w:rFonts w:hint="eastAsia"/>
          <w:bCs/>
        </w:rPr>
        <w:t>系统列示相关报表的打印作业记录。</w:t>
      </w:r>
    </w:p>
    <w:p w:rsidR="004A1DF5" w:rsidRDefault="004A1DF5">
      <w:pPr>
        <w:numPr>
          <w:ilvl w:val="0"/>
          <w:numId w:val="190"/>
        </w:numPr>
      </w:pPr>
      <w:r>
        <w:rPr>
          <w:rFonts w:hint="eastAsia"/>
        </w:rPr>
        <w:t>点击“明细</w:t>
      </w:r>
      <w:r>
        <w:rPr>
          <w:rFonts w:hint="eastAsia"/>
        </w:rPr>
        <w:t>6</w:t>
      </w:r>
      <w:r>
        <w:rPr>
          <w:rFonts w:hint="eastAsia"/>
        </w:rPr>
        <w:t>”按钮可以查看报表明细信息。</w:t>
      </w:r>
    </w:p>
    <w:p w:rsidR="004A1DF5" w:rsidRDefault="004A1DF5">
      <w:pPr>
        <w:numPr>
          <w:ilvl w:val="0"/>
          <w:numId w:val="190"/>
        </w:numPr>
      </w:pPr>
      <w:r>
        <w:rPr>
          <w:rFonts w:hint="eastAsia"/>
        </w:rPr>
        <w:t>使用“删除</w:t>
      </w:r>
      <w:r>
        <w:rPr>
          <w:rFonts w:hint="eastAsia"/>
        </w:rPr>
        <w:t>4</w:t>
      </w:r>
      <w:r>
        <w:rPr>
          <w:rFonts w:hint="eastAsia"/>
        </w:rPr>
        <w:t>”或“批量删除</w:t>
      </w:r>
      <w:r>
        <w:rPr>
          <w:rFonts w:hint="eastAsia"/>
        </w:rPr>
        <w:t>44</w:t>
      </w:r>
      <w:r>
        <w:rPr>
          <w:rFonts w:hint="eastAsia"/>
        </w:rPr>
        <w:t>”按钮可以删除打印作业记录。</w:t>
      </w:r>
    </w:p>
    <w:p w:rsidR="004A1DF5" w:rsidRDefault="004A1DF5">
      <w:pPr>
        <w:numPr>
          <w:ilvl w:val="0"/>
          <w:numId w:val="190"/>
        </w:numPr>
      </w:pPr>
      <w:r>
        <w:rPr>
          <w:rFonts w:hint="eastAsia"/>
        </w:rPr>
        <w:t>选择“打印</w:t>
      </w:r>
      <w:r>
        <w:rPr>
          <w:rFonts w:hint="eastAsia"/>
        </w:rPr>
        <w:t>10</w:t>
      </w:r>
      <w:r>
        <w:rPr>
          <w:rFonts w:hint="eastAsia"/>
        </w:rPr>
        <w:t>”按钮或双击记录条可以补打报表。</w:t>
      </w:r>
    </w:p>
    <w:p w:rsidR="004A1DF5" w:rsidRDefault="004A1DF5"/>
    <w:p w:rsidR="004A1DF5" w:rsidRDefault="004A1DF5">
      <w:r>
        <w:rPr>
          <w:rFonts w:hint="eastAsia"/>
        </w:rPr>
        <w:t>附：常规会计报表系统保留时间</w:t>
      </w:r>
    </w:p>
    <w:p w:rsidR="004A1DF5" w:rsidRDefault="004A1DF5">
      <w:pPr>
        <w:numPr>
          <w:ilvl w:val="1"/>
          <w:numId w:val="272"/>
        </w:numPr>
      </w:pPr>
      <w:r>
        <w:rPr>
          <w:rFonts w:hint="eastAsia"/>
        </w:rPr>
        <w:t>日计表、总账传票</w:t>
      </w:r>
      <w:r>
        <w:rPr>
          <w:rFonts w:hint="eastAsia"/>
        </w:rPr>
        <w:t xml:space="preserve"> </w:t>
      </w:r>
      <w:r>
        <w:rPr>
          <w:rFonts w:hint="eastAsia"/>
        </w:rPr>
        <w:t>为</w:t>
      </w:r>
      <w:r>
        <w:rPr>
          <w:rFonts w:hint="eastAsia"/>
        </w:rPr>
        <w:t>32</w:t>
      </w:r>
      <w:r>
        <w:rPr>
          <w:rFonts w:hint="eastAsia"/>
        </w:rPr>
        <w:t>天；</w:t>
      </w:r>
    </w:p>
    <w:p w:rsidR="004A1DF5" w:rsidRDefault="004A1DF5">
      <w:pPr>
        <w:numPr>
          <w:ilvl w:val="1"/>
          <w:numId w:val="272"/>
        </w:numPr>
      </w:pPr>
      <w:r>
        <w:rPr>
          <w:rFonts w:hint="eastAsia"/>
        </w:rPr>
        <w:t>月计表、月度资产负债表、月度损益表为</w:t>
      </w:r>
      <w:r>
        <w:rPr>
          <w:rFonts w:hint="eastAsia"/>
        </w:rPr>
        <w:t>17</w:t>
      </w:r>
      <w:r>
        <w:rPr>
          <w:rFonts w:hint="eastAsia"/>
        </w:rPr>
        <w:t>个月（含审计调整期</w:t>
      </w:r>
      <w:r>
        <w:rPr>
          <w:rFonts w:hint="eastAsia"/>
        </w:rPr>
        <w:t>4</w:t>
      </w:r>
      <w:r>
        <w:rPr>
          <w:rFonts w:hint="eastAsia"/>
        </w:rPr>
        <w:t>个月因素）；</w:t>
      </w:r>
    </w:p>
    <w:p w:rsidR="004A1DF5" w:rsidRDefault="004A1DF5">
      <w:pPr>
        <w:numPr>
          <w:ilvl w:val="1"/>
          <w:numId w:val="272"/>
        </w:numPr>
      </w:pPr>
      <w:r>
        <w:rPr>
          <w:rFonts w:hint="eastAsia"/>
        </w:rPr>
        <w:t>科目积数表、余额积数表为</w:t>
      </w:r>
      <w:r>
        <w:rPr>
          <w:rFonts w:hint="eastAsia"/>
        </w:rPr>
        <w:t>4</w:t>
      </w:r>
      <w:r>
        <w:rPr>
          <w:rFonts w:hint="eastAsia"/>
        </w:rPr>
        <w:t>个月；</w:t>
      </w:r>
    </w:p>
    <w:p w:rsidR="004A1DF5" w:rsidRDefault="004A1DF5">
      <w:pPr>
        <w:numPr>
          <w:ilvl w:val="1"/>
          <w:numId w:val="272"/>
        </w:numPr>
      </w:pPr>
      <w:r>
        <w:rPr>
          <w:rFonts w:hint="eastAsia"/>
        </w:rPr>
        <w:t>年度报表为</w:t>
      </w:r>
      <w:r>
        <w:rPr>
          <w:rFonts w:hint="eastAsia"/>
        </w:rPr>
        <w:t>3</w:t>
      </w:r>
      <w:r>
        <w:rPr>
          <w:rFonts w:hint="eastAsia"/>
        </w:rPr>
        <w:t>年。</w:t>
      </w:r>
    </w:p>
    <w:p w:rsidR="00AA000C" w:rsidRDefault="00AA000C" w:rsidP="0004090F">
      <w:pPr>
        <w:pStyle w:val="5"/>
        <w:rPr>
          <w:rFonts w:ascii="宋体" w:hAnsi="宋体"/>
        </w:rPr>
      </w:pPr>
      <w:bookmarkStart w:id="1680" w:name="_Toc183938202"/>
      <w:r>
        <w:rPr>
          <w:rFonts w:ascii="宋体" w:hAnsi="宋体" w:hint="eastAsia"/>
        </w:rPr>
        <w:lastRenderedPageBreak/>
        <w:t>二、地区汇并管理（业务代码7202）</w:t>
      </w:r>
      <w:bookmarkEnd w:id="1680"/>
    </w:p>
    <w:p w:rsidR="00AA000C" w:rsidRDefault="00AA000C" w:rsidP="0004090F">
      <w:pPr>
        <w:pStyle w:val="6"/>
        <w:rPr>
          <w:rFonts w:ascii="宋体" w:eastAsia="宋体" w:hAnsi="宋体"/>
          <w:kern w:val="0"/>
        </w:rPr>
      </w:pPr>
      <w:r>
        <w:rPr>
          <w:rFonts w:ascii="宋体" w:eastAsia="宋体" w:hAnsi="宋体" w:hint="eastAsia"/>
          <w:kern w:val="0"/>
        </w:rPr>
        <w:t>（</w:t>
      </w:r>
      <w:bookmarkStart w:id="1681" w:name="_Toc7"/>
      <w:bookmarkEnd w:id="1681"/>
      <w:r>
        <w:rPr>
          <w:rFonts w:ascii="宋体" w:eastAsia="宋体" w:hAnsi="宋体" w:hint="eastAsia"/>
          <w:kern w:val="0"/>
        </w:rPr>
        <w:t>一）功能介绍</w:t>
      </w:r>
    </w:p>
    <w:p w:rsidR="00AA000C" w:rsidRDefault="00AA000C" w:rsidP="00AA000C">
      <w:pPr>
        <w:widowControl/>
        <w:snapToGrid w:val="0"/>
        <w:ind w:firstLine="480"/>
        <w:rPr>
          <w:rFonts w:ascii="宋体" w:hAnsi="宋体"/>
          <w:kern w:val="0"/>
        </w:rPr>
      </w:pPr>
      <w:r>
        <w:rPr>
          <w:rFonts w:ascii="宋体" w:hAnsi="宋体" w:hint="eastAsia"/>
          <w:kern w:val="0"/>
        </w:rPr>
        <w:t>通过本功能可以建立不同总账机构、不同网点常规会计报表或会计统计数据的合并关系。系统根据不同级别的用户判断用户可以建立的汇并地区关系，总、分行有权用户可以建立以本单位或辖属单位的分行号为前缀的汇并代码。本单位建立的代码本单位可以修改、删除和查询，上级单位可以修改、删除和查询下级单位建立的代码。</w:t>
      </w:r>
    </w:p>
    <w:p w:rsidR="00AA000C" w:rsidRDefault="00AA000C" w:rsidP="0004090F">
      <w:pPr>
        <w:pStyle w:val="6"/>
        <w:rPr>
          <w:rFonts w:ascii="宋体" w:eastAsia="宋体" w:hAnsi="宋体"/>
          <w:kern w:val="0"/>
        </w:rPr>
      </w:pPr>
      <w:r>
        <w:rPr>
          <w:rFonts w:ascii="宋体" w:eastAsia="宋体" w:hAnsi="宋体" w:hint="eastAsia"/>
          <w:kern w:val="0"/>
        </w:rPr>
        <w:t>（</w:t>
      </w:r>
      <w:bookmarkStart w:id="1682" w:name="_Toc8"/>
      <w:bookmarkEnd w:id="1682"/>
      <w:r>
        <w:rPr>
          <w:rFonts w:ascii="宋体" w:eastAsia="宋体" w:hAnsi="宋体" w:hint="eastAsia"/>
          <w:kern w:val="0"/>
        </w:rPr>
        <w:t>二）术语解释及参数说明</w:t>
      </w:r>
    </w:p>
    <w:tbl>
      <w:tblPr>
        <w:tblW w:w="8460" w:type="dxa"/>
        <w:tblInd w:w="108" w:type="dxa"/>
        <w:tblCellMar>
          <w:left w:w="0" w:type="dxa"/>
          <w:right w:w="0" w:type="dxa"/>
        </w:tblCellMar>
        <w:tblLook w:val="0000"/>
      </w:tblPr>
      <w:tblGrid>
        <w:gridCol w:w="1980"/>
        <w:gridCol w:w="6480"/>
      </w:tblGrid>
      <w:tr w:rsidR="00AA000C">
        <w:trPr>
          <w:cantSplit/>
          <w:trHeight w:val="405"/>
        </w:trPr>
        <w:tc>
          <w:tcPr>
            <w:tcW w:w="1980" w:type="dxa"/>
            <w:vMerge w:val="restar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AA000C" w:rsidRDefault="00AA000C" w:rsidP="00A84AAE">
            <w:pPr>
              <w:widowControl/>
              <w:rPr>
                <w:rFonts w:ascii="宋体" w:hAnsi="宋体"/>
                <w:kern w:val="0"/>
              </w:rPr>
            </w:pPr>
            <w:r>
              <w:rPr>
                <w:rFonts w:ascii="宋体" w:hAnsi="宋体" w:hint="eastAsia"/>
                <w:kern w:val="0"/>
                <w:szCs w:val="21"/>
              </w:rPr>
              <w:t>汇并报表类别</w:t>
            </w:r>
          </w:p>
        </w:tc>
        <w:tc>
          <w:tcPr>
            <w:tcW w:w="6480" w:type="dxa"/>
            <w:tcBorders>
              <w:top w:val="single" w:sz="4" w:space="0" w:color="auto"/>
              <w:left w:val="nil"/>
              <w:bottom w:val="single" w:sz="4" w:space="0" w:color="auto"/>
              <w:right w:val="single" w:sz="4" w:space="0" w:color="auto"/>
            </w:tcBorders>
            <w:tcMar>
              <w:top w:w="0" w:type="dxa"/>
              <w:left w:w="108" w:type="dxa"/>
              <w:bottom w:w="0" w:type="dxa"/>
              <w:right w:w="108" w:type="dxa"/>
            </w:tcMar>
          </w:tcPr>
          <w:p w:rsidR="00AA000C" w:rsidRDefault="00AA000C" w:rsidP="00A84AAE">
            <w:pPr>
              <w:widowControl/>
              <w:rPr>
                <w:rFonts w:ascii="宋体" w:hAnsi="宋体"/>
                <w:kern w:val="0"/>
              </w:rPr>
            </w:pPr>
            <w:r>
              <w:rPr>
                <w:rFonts w:ascii="宋体" w:hAnsi="宋体"/>
                <w:kern w:val="0"/>
                <w:szCs w:val="21"/>
              </w:rPr>
              <w:t>LGR</w:t>
            </w:r>
            <w:r>
              <w:rPr>
                <w:rFonts w:ascii="宋体" w:hAnsi="宋体" w:hint="eastAsia"/>
                <w:kern w:val="0"/>
                <w:szCs w:val="21"/>
              </w:rPr>
              <w:t>：总账报表汇并，指总账机构级单位的报表汇并。</w:t>
            </w:r>
          </w:p>
        </w:tc>
      </w:tr>
      <w:tr w:rsidR="00AA000C">
        <w:trPr>
          <w:cantSplit/>
          <w:trHeight w:val="405"/>
        </w:trPr>
        <w:tc>
          <w:tcPr>
            <w:tcW w:w="0" w:type="auto"/>
            <w:vMerge/>
            <w:tcBorders>
              <w:top w:val="single" w:sz="4" w:space="0" w:color="auto"/>
              <w:left w:val="single" w:sz="4" w:space="0" w:color="auto"/>
              <w:bottom w:val="single" w:sz="4" w:space="0" w:color="auto"/>
              <w:right w:val="single" w:sz="4" w:space="0" w:color="auto"/>
            </w:tcBorders>
            <w:vAlign w:val="center"/>
          </w:tcPr>
          <w:p w:rsidR="00AA000C" w:rsidRDefault="00AA000C" w:rsidP="00A84AAE">
            <w:pPr>
              <w:widowControl/>
              <w:jc w:val="left"/>
              <w:rPr>
                <w:rFonts w:ascii="宋体" w:hAnsi="宋体"/>
                <w:kern w:val="0"/>
              </w:rPr>
            </w:pPr>
          </w:p>
        </w:tc>
        <w:tc>
          <w:tcPr>
            <w:tcW w:w="6480" w:type="dxa"/>
            <w:tcBorders>
              <w:top w:val="nil"/>
              <w:left w:val="nil"/>
              <w:bottom w:val="single" w:sz="4" w:space="0" w:color="auto"/>
              <w:right w:val="single" w:sz="4" w:space="0" w:color="auto"/>
            </w:tcBorders>
            <w:tcMar>
              <w:top w:w="0" w:type="dxa"/>
              <w:left w:w="108" w:type="dxa"/>
              <w:bottom w:w="0" w:type="dxa"/>
              <w:right w:w="108" w:type="dxa"/>
            </w:tcMar>
          </w:tcPr>
          <w:p w:rsidR="00AA000C" w:rsidRDefault="00AA000C" w:rsidP="00A84AAE">
            <w:pPr>
              <w:widowControl/>
              <w:rPr>
                <w:rFonts w:ascii="宋体" w:hAnsi="宋体"/>
                <w:kern w:val="0"/>
              </w:rPr>
            </w:pPr>
            <w:r>
              <w:rPr>
                <w:rFonts w:ascii="宋体" w:hAnsi="宋体"/>
                <w:kern w:val="0"/>
                <w:szCs w:val="21"/>
              </w:rPr>
              <w:t>STA</w:t>
            </w:r>
            <w:r>
              <w:rPr>
                <w:rFonts w:ascii="宋体" w:hAnsi="宋体" w:hint="eastAsia"/>
                <w:kern w:val="0"/>
                <w:szCs w:val="21"/>
              </w:rPr>
              <w:t>：网点报表汇并，指网点级单位的报表汇并，如一级支行建立汇并辖属二级支行的报表的地区关系。</w:t>
            </w:r>
          </w:p>
        </w:tc>
      </w:tr>
      <w:tr w:rsidR="00AA000C">
        <w:trPr>
          <w:trHeight w:val="405"/>
        </w:trPr>
        <w:tc>
          <w:tcPr>
            <w:tcW w:w="1980" w:type="dxa"/>
            <w:tcBorders>
              <w:top w:val="nil"/>
              <w:left w:val="single" w:sz="4" w:space="0" w:color="auto"/>
              <w:bottom w:val="single" w:sz="4" w:space="0" w:color="auto"/>
              <w:right w:val="single" w:sz="4" w:space="0" w:color="auto"/>
            </w:tcBorders>
            <w:tcMar>
              <w:top w:w="0" w:type="dxa"/>
              <w:left w:w="108" w:type="dxa"/>
              <w:bottom w:w="0" w:type="dxa"/>
              <w:right w:w="108" w:type="dxa"/>
            </w:tcMar>
          </w:tcPr>
          <w:p w:rsidR="00AA000C" w:rsidRDefault="00AA000C" w:rsidP="00A84AAE">
            <w:pPr>
              <w:widowControl/>
              <w:rPr>
                <w:rFonts w:ascii="宋体" w:hAnsi="宋体"/>
                <w:kern w:val="0"/>
              </w:rPr>
            </w:pPr>
            <w:r>
              <w:rPr>
                <w:rFonts w:ascii="宋体" w:hAnsi="宋体" w:hint="eastAsia"/>
                <w:kern w:val="0"/>
                <w:szCs w:val="21"/>
              </w:rPr>
              <w:t>地区汇并配置代码</w:t>
            </w:r>
          </w:p>
        </w:tc>
        <w:tc>
          <w:tcPr>
            <w:tcW w:w="6480" w:type="dxa"/>
            <w:tcBorders>
              <w:top w:val="nil"/>
              <w:left w:val="nil"/>
              <w:bottom w:val="single" w:sz="4" w:space="0" w:color="auto"/>
              <w:right w:val="single" w:sz="4" w:space="0" w:color="auto"/>
            </w:tcBorders>
            <w:tcMar>
              <w:top w:w="0" w:type="dxa"/>
              <w:left w:w="108" w:type="dxa"/>
              <w:bottom w:w="0" w:type="dxa"/>
              <w:right w:w="108" w:type="dxa"/>
            </w:tcMar>
          </w:tcPr>
          <w:p w:rsidR="00AA000C" w:rsidRDefault="00AA000C" w:rsidP="00A84AAE">
            <w:pPr>
              <w:widowControl/>
              <w:rPr>
                <w:rFonts w:ascii="宋体" w:hAnsi="宋体"/>
                <w:kern w:val="0"/>
              </w:rPr>
            </w:pPr>
            <w:r>
              <w:rPr>
                <w:rFonts w:ascii="宋体" w:hAnsi="宋体" w:hint="eastAsia"/>
                <w:kern w:val="0"/>
                <w:szCs w:val="21"/>
              </w:rPr>
              <w:t>用户对自己建立的地区关系进行编码，长度</w:t>
            </w:r>
            <w:r>
              <w:rPr>
                <w:rFonts w:ascii="宋体" w:hAnsi="宋体"/>
                <w:kern w:val="0"/>
                <w:szCs w:val="21"/>
              </w:rPr>
              <w:t>6</w:t>
            </w:r>
            <w:r>
              <w:rPr>
                <w:rFonts w:ascii="宋体" w:hAnsi="宋体" w:hint="eastAsia"/>
                <w:kern w:val="0"/>
                <w:szCs w:val="21"/>
              </w:rPr>
              <w:t>位，前3位为总、分行的机构号，后3位为顺序号，可以根据需要自行编制，如杭州分行为</w:t>
            </w:r>
            <w:r>
              <w:rPr>
                <w:rFonts w:ascii="宋体" w:hAnsi="宋体"/>
                <w:kern w:val="0"/>
                <w:szCs w:val="21"/>
              </w:rPr>
              <w:t>571***</w:t>
            </w:r>
            <w:r>
              <w:rPr>
                <w:rFonts w:ascii="宋体" w:hAnsi="宋体" w:hint="eastAsia"/>
                <w:kern w:val="0"/>
                <w:szCs w:val="21"/>
              </w:rPr>
              <w:t>。编制网点汇并报表时，如果建立一级支行汇并二级支行地区关系，建议编码方式：前</w:t>
            </w:r>
            <w:r>
              <w:rPr>
                <w:rFonts w:ascii="宋体" w:hAnsi="宋体"/>
                <w:kern w:val="0"/>
                <w:szCs w:val="21"/>
              </w:rPr>
              <w:t>5</w:t>
            </w:r>
            <w:r>
              <w:rPr>
                <w:rFonts w:ascii="宋体" w:hAnsi="宋体" w:hint="eastAsia"/>
                <w:kern w:val="0"/>
                <w:szCs w:val="21"/>
              </w:rPr>
              <w:t>位为：分行号</w:t>
            </w:r>
            <w:r>
              <w:rPr>
                <w:rFonts w:ascii="宋体" w:hAnsi="宋体"/>
                <w:kern w:val="0"/>
                <w:szCs w:val="21"/>
              </w:rPr>
              <w:t>+</w:t>
            </w:r>
            <w:r>
              <w:rPr>
                <w:rFonts w:ascii="宋体" w:hAnsi="宋体" w:hint="eastAsia"/>
                <w:kern w:val="0"/>
                <w:szCs w:val="21"/>
              </w:rPr>
              <w:t>一级分行2位机构号，后一位自拟。</w:t>
            </w:r>
          </w:p>
        </w:tc>
      </w:tr>
      <w:tr w:rsidR="00AA000C">
        <w:trPr>
          <w:trHeight w:val="465"/>
        </w:trPr>
        <w:tc>
          <w:tcPr>
            <w:tcW w:w="1980" w:type="dxa"/>
            <w:tcBorders>
              <w:top w:val="nil"/>
              <w:left w:val="single" w:sz="4" w:space="0" w:color="auto"/>
              <w:bottom w:val="single" w:sz="4" w:space="0" w:color="auto"/>
              <w:right w:val="single" w:sz="4" w:space="0" w:color="auto"/>
            </w:tcBorders>
            <w:tcMar>
              <w:top w:w="0" w:type="dxa"/>
              <w:left w:w="108" w:type="dxa"/>
              <w:bottom w:w="0" w:type="dxa"/>
              <w:right w:w="108" w:type="dxa"/>
            </w:tcMar>
          </w:tcPr>
          <w:p w:rsidR="00AA000C" w:rsidRDefault="00AA000C" w:rsidP="00A84AAE">
            <w:pPr>
              <w:widowControl/>
              <w:rPr>
                <w:rFonts w:ascii="宋体" w:hAnsi="宋体"/>
                <w:kern w:val="0"/>
              </w:rPr>
            </w:pPr>
            <w:r>
              <w:rPr>
                <w:rFonts w:ascii="宋体" w:hAnsi="宋体" w:hint="eastAsia"/>
                <w:kern w:val="0"/>
                <w:szCs w:val="21"/>
              </w:rPr>
              <w:t>地区汇并配置名称</w:t>
            </w:r>
          </w:p>
        </w:tc>
        <w:tc>
          <w:tcPr>
            <w:tcW w:w="6480" w:type="dxa"/>
            <w:tcBorders>
              <w:top w:val="nil"/>
              <w:left w:val="nil"/>
              <w:bottom w:val="single" w:sz="4" w:space="0" w:color="auto"/>
              <w:right w:val="single" w:sz="4" w:space="0" w:color="auto"/>
            </w:tcBorders>
            <w:tcMar>
              <w:top w:w="0" w:type="dxa"/>
              <w:left w:w="108" w:type="dxa"/>
              <w:bottom w:w="0" w:type="dxa"/>
              <w:right w:w="108" w:type="dxa"/>
            </w:tcMar>
          </w:tcPr>
          <w:p w:rsidR="00AA000C" w:rsidRDefault="00AA000C" w:rsidP="00A84AAE">
            <w:pPr>
              <w:widowControl/>
              <w:rPr>
                <w:rFonts w:ascii="宋体" w:hAnsi="宋体"/>
                <w:kern w:val="0"/>
              </w:rPr>
            </w:pPr>
            <w:r>
              <w:rPr>
                <w:rFonts w:ascii="宋体" w:hAnsi="宋体" w:hint="eastAsia"/>
                <w:kern w:val="0"/>
                <w:szCs w:val="21"/>
              </w:rPr>
              <w:t>所建立的合并关系群名称。如总行可以将深圳、东莞、佛山、广州合并取名“华南地区报表”，杭州分行可以将杭州市、温州、绍兴、金华报表汇并，取名“杭州分行全辖”</w:t>
            </w:r>
          </w:p>
        </w:tc>
      </w:tr>
    </w:tbl>
    <w:p w:rsidR="00AA000C" w:rsidRDefault="00AA000C" w:rsidP="00AA000C">
      <w:pPr>
        <w:pStyle w:val="6"/>
        <w:rPr>
          <w:rFonts w:ascii="宋体" w:eastAsia="宋体" w:hAnsi="宋体"/>
          <w:kern w:val="0"/>
        </w:rPr>
      </w:pPr>
      <w:r>
        <w:rPr>
          <w:rFonts w:ascii="宋体" w:eastAsia="宋体" w:hAnsi="宋体" w:hint="eastAsia"/>
          <w:kern w:val="0"/>
        </w:rPr>
        <w:t>（</w:t>
      </w:r>
      <w:bookmarkStart w:id="1683" w:name="_Toc9"/>
      <w:bookmarkEnd w:id="1683"/>
      <w:r>
        <w:rPr>
          <w:rFonts w:ascii="宋体" w:eastAsia="宋体" w:hAnsi="宋体" w:hint="eastAsia"/>
          <w:kern w:val="0"/>
        </w:rPr>
        <w:t>三）风险提示</w:t>
      </w:r>
    </w:p>
    <w:p w:rsidR="00AA000C" w:rsidRDefault="00AA000C" w:rsidP="00AA000C">
      <w:pPr>
        <w:keepNext/>
        <w:widowControl/>
        <w:snapToGrid w:val="0"/>
        <w:spacing w:before="240" w:after="64"/>
        <w:ind w:firstLineChars="200" w:firstLine="480"/>
        <w:outlineLvl w:val="5"/>
        <w:rPr>
          <w:rFonts w:ascii="宋体" w:hAnsi="宋体" w:cs="Arial"/>
          <w:b/>
          <w:bCs/>
          <w:kern w:val="0"/>
        </w:rPr>
      </w:pPr>
      <w:r>
        <w:rPr>
          <w:rFonts w:ascii="宋体" w:hAnsi="宋体" w:hint="eastAsia"/>
          <w:kern w:val="0"/>
        </w:rPr>
        <w:t>下级行可以使用上级行用本分行代码作为前缀建立的汇并关系，因此总分行在建立汇并关系时除非是为了给某辖属分行使用，否则不要用分行号作为汇并代码前缀。</w:t>
      </w:r>
    </w:p>
    <w:p w:rsidR="00AA000C" w:rsidRDefault="00AA000C" w:rsidP="0004090F">
      <w:pPr>
        <w:pStyle w:val="6"/>
        <w:rPr>
          <w:rFonts w:ascii="宋体" w:eastAsia="宋体" w:hAnsi="宋体"/>
          <w:kern w:val="0"/>
        </w:rPr>
      </w:pPr>
      <w:r>
        <w:rPr>
          <w:rFonts w:ascii="宋体" w:eastAsia="宋体" w:hAnsi="宋体" w:hint="eastAsia"/>
          <w:kern w:val="0"/>
        </w:rPr>
        <w:t>（四）操作要点</w:t>
      </w:r>
    </w:p>
    <w:p w:rsidR="00AA000C" w:rsidRDefault="00AA000C" w:rsidP="00AA000C">
      <w:pPr>
        <w:widowControl/>
        <w:snapToGrid w:val="0"/>
        <w:ind w:firstLine="480"/>
        <w:rPr>
          <w:rFonts w:ascii="宋体" w:hAnsi="宋体"/>
          <w:kern w:val="0"/>
        </w:rPr>
      </w:pPr>
      <w:r>
        <w:rPr>
          <w:rFonts w:ascii="宋体" w:hAnsi="宋体"/>
          <w:kern w:val="0"/>
        </w:rPr>
        <w:t>1</w:t>
      </w:r>
      <w:r>
        <w:rPr>
          <w:rFonts w:ascii="宋体" w:hAnsi="宋体" w:hint="eastAsia"/>
          <w:kern w:val="0"/>
        </w:rPr>
        <w:t>、建立汇并地区关系的范围受用户自身所属机构的上下级关系控制，上级行可以建立汇并关系，来汇并所有指定下级行任意组合的会计报表（含统计会计</w:t>
      </w:r>
      <w:r>
        <w:rPr>
          <w:rFonts w:ascii="宋体" w:hAnsi="宋体" w:hint="eastAsia"/>
          <w:kern w:val="0"/>
        </w:rPr>
        <w:lastRenderedPageBreak/>
        <w:t>报表）。如总行可以用深圳分行</w:t>
      </w:r>
      <w:r>
        <w:rPr>
          <w:rFonts w:ascii="宋体" w:hAnsi="宋体"/>
          <w:kern w:val="0"/>
        </w:rPr>
        <w:t>+</w:t>
      </w:r>
      <w:r>
        <w:rPr>
          <w:rFonts w:ascii="宋体" w:hAnsi="宋体" w:hint="eastAsia"/>
          <w:kern w:val="0"/>
        </w:rPr>
        <w:t>总行营业部</w:t>
      </w:r>
      <w:r>
        <w:rPr>
          <w:rFonts w:ascii="宋体" w:hAnsi="宋体"/>
          <w:kern w:val="0"/>
        </w:rPr>
        <w:t>+</w:t>
      </w:r>
      <w:r>
        <w:rPr>
          <w:rFonts w:ascii="宋体" w:hAnsi="宋体" w:hint="eastAsia"/>
          <w:kern w:val="0"/>
        </w:rPr>
        <w:t>东莞</w:t>
      </w:r>
      <w:r>
        <w:rPr>
          <w:rFonts w:ascii="宋体" w:hAnsi="宋体"/>
          <w:kern w:val="0"/>
        </w:rPr>
        <w:t>+</w:t>
      </w:r>
      <w:r>
        <w:rPr>
          <w:rFonts w:ascii="宋体" w:hAnsi="宋体" w:hint="eastAsia"/>
          <w:kern w:val="0"/>
        </w:rPr>
        <w:t>广州</w:t>
      </w:r>
      <w:r>
        <w:rPr>
          <w:rFonts w:ascii="宋体" w:hAnsi="宋体"/>
          <w:kern w:val="0"/>
        </w:rPr>
        <w:t>+</w:t>
      </w:r>
      <w:r>
        <w:rPr>
          <w:rFonts w:ascii="宋体" w:hAnsi="宋体" w:hint="eastAsia"/>
          <w:kern w:val="0"/>
        </w:rPr>
        <w:t>佛山等分行建立“华南地区汇总”（地区汇并配置名称），并打印“华南地区汇总”报表。</w:t>
      </w:r>
    </w:p>
    <w:p w:rsidR="00AA000C" w:rsidRDefault="00AA000C" w:rsidP="00AA000C">
      <w:pPr>
        <w:widowControl/>
        <w:snapToGrid w:val="0"/>
        <w:ind w:firstLine="480"/>
        <w:rPr>
          <w:rFonts w:ascii="宋体" w:hAnsi="宋体"/>
          <w:kern w:val="0"/>
        </w:rPr>
      </w:pPr>
      <w:r>
        <w:rPr>
          <w:rFonts w:ascii="宋体" w:hAnsi="宋体" w:hint="eastAsia"/>
          <w:kern w:val="0"/>
        </w:rPr>
        <w:t>2、凡下属单位均可包含在汇并关系中，无论机构等级如何，如江阴支行在系统上设置为无锡下属的二级分行，虽然在系统上同为二级分行，无锡分行可以建立包括江阴支行的汇并关系。</w:t>
      </w:r>
    </w:p>
    <w:p w:rsidR="00AA000C" w:rsidRDefault="00AA000C" w:rsidP="00AA000C">
      <w:pPr>
        <w:widowControl/>
        <w:snapToGrid w:val="0"/>
        <w:ind w:firstLine="480"/>
        <w:rPr>
          <w:rFonts w:ascii="宋体" w:hAnsi="宋体"/>
          <w:kern w:val="0"/>
        </w:rPr>
      </w:pPr>
      <w:r>
        <w:rPr>
          <w:rFonts w:ascii="宋体" w:hAnsi="宋体" w:hint="eastAsia"/>
          <w:kern w:val="0"/>
        </w:rPr>
        <w:t>3、上级行可以为下级行建立以</w:t>
      </w:r>
      <w:r>
        <w:rPr>
          <w:rFonts w:ascii="宋体" w:hAnsi="宋体" w:cs="宋体" w:hint="eastAsia"/>
        </w:rPr>
        <w:t>辖属分行的分行号为前缀的汇并代码</w:t>
      </w:r>
      <w:r>
        <w:rPr>
          <w:rFonts w:ascii="宋体" w:hAnsi="宋体" w:hint="eastAsia"/>
          <w:kern w:val="0"/>
        </w:rPr>
        <w:t>供下级行使用，例如，在经过审批确认后，总行可以为杭州分行建立包含宁波分行的汇并关系571574，供杭州分行在系统中打印包含宁波分行会计报表，以满足杭州分行统一向浙江省监管机构报送报表的需要。</w:t>
      </w:r>
    </w:p>
    <w:p w:rsidR="00AA000C" w:rsidRDefault="00AA000C" w:rsidP="00AA000C">
      <w:pPr>
        <w:widowControl/>
        <w:snapToGrid w:val="0"/>
        <w:ind w:firstLine="480"/>
        <w:rPr>
          <w:rFonts w:ascii="宋体" w:hAnsi="宋体"/>
          <w:kern w:val="0"/>
        </w:rPr>
      </w:pPr>
      <w:r>
        <w:rPr>
          <w:rFonts w:ascii="宋体" w:hAnsi="宋体" w:hint="eastAsia"/>
          <w:kern w:val="0"/>
        </w:rPr>
        <w:t>4、地区汇并配置代码由</w:t>
      </w:r>
      <w:r>
        <w:rPr>
          <w:rFonts w:ascii="宋体" w:hAnsi="宋体"/>
          <w:kern w:val="0"/>
        </w:rPr>
        <w:t>6</w:t>
      </w:r>
      <w:r>
        <w:rPr>
          <w:rFonts w:ascii="宋体" w:hAnsi="宋体" w:hint="eastAsia"/>
          <w:kern w:val="0"/>
        </w:rPr>
        <w:t>位数字组成，其中前</w:t>
      </w:r>
      <w:r>
        <w:rPr>
          <w:rFonts w:ascii="宋体" w:hAnsi="宋体"/>
          <w:kern w:val="0"/>
        </w:rPr>
        <w:t>3</w:t>
      </w:r>
      <w:r>
        <w:rPr>
          <w:rFonts w:ascii="宋体" w:hAnsi="宋体" w:hint="eastAsia"/>
          <w:kern w:val="0"/>
        </w:rPr>
        <w:t>位必须与用户所属或辖属的总账机构号相同。如杭州分行会计部用户建立杭州</w:t>
      </w:r>
      <w:r>
        <w:rPr>
          <w:rFonts w:ascii="宋体" w:hAnsi="宋体"/>
          <w:kern w:val="0"/>
        </w:rPr>
        <w:t>+</w:t>
      </w:r>
      <w:r>
        <w:rPr>
          <w:rFonts w:ascii="宋体" w:hAnsi="宋体" w:hint="eastAsia"/>
          <w:kern w:val="0"/>
        </w:rPr>
        <w:t>温州</w:t>
      </w:r>
      <w:r>
        <w:rPr>
          <w:rFonts w:ascii="宋体" w:hAnsi="宋体"/>
          <w:kern w:val="0"/>
        </w:rPr>
        <w:t>+</w:t>
      </w:r>
      <w:r>
        <w:rPr>
          <w:rFonts w:ascii="宋体" w:hAnsi="宋体" w:hint="eastAsia"/>
          <w:kern w:val="0"/>
        </w:rPr>
        <w:t>绍兴+金华汇并关系时，则地区汇并配置代码前三位应该是</w:t>
      </w:r>
      <w:r>
        <w:rPr>
          <w:rFonts w:ascii="宋体" w:hAnsi="宋体"/>
          <w:kern w:val="0"/>
        </w:rPr>
        <w:t>571</w:t>
      </w:r>
      <w:r>
        <w:rPr>
          <w:rFonts w:ascii="宋体" w:hAnsi="宋体" w:hint="eastAsia"/>
          <w:kern w:val="0"/>
        </w:rPr>
        <w:t>，后三位可以自由排序（对于后三位自由排序编码的使用，各分行可建立相应的业务规范，避免序号资源的无序使用及浪费现象发生）。总行为杭州分行建立跨分行的汇并关系时，前3位取571。</w:t>
      </w:r>
    </w:p>
    <w:p w:rsidR="00AA000C" w:rsidRDefault="00AA000C" w:rsidP="00AA000C">
      <w:pPr>
        <w:widowControl/>
        <w:snapToGrid w:val="0"/>
        <w:ind w:firstLine="480"/>
        <w:rPr>
          <w:rFonts w:ascii="宋体" w:hAnsi="宋体"/>
          <w:kern w:val="0"/>
        </w:rPr>
      </w:pPr>
      <w:r>
        <w:rPr>
          <w:rFonts w:ascii="宋体" w:hAnsi="宋体" w:hint="eastAsia"/>
          <w:kern w:val="0"/>
        </w:rPr>
        <w:t>5、下级行可以使用上级行用本分行代码作为前缀建立的汇并关系。</w:t>
      </w:r>
    </w:p>
    <w:p w:rsidR="00AA000C" w:rsidRDefault="00AA000C" w:rsidP="00AA000C">
      <w:pPr>
        <w:widowControl/>
        <w:snapToGrid w:val="0"/>
        <w:ind w:firstLine="480"/>
        <w:rPr>
          <w:rFonts w:ascii="宋体" w:hAnsi="宋体" w:cs="Arial"/>
          <w:b/>
          <w:bCs/>
          <w:kern w:val="0"/>
        </w:rPr>
      </w:pPr>
      <w:r>
        <w:rPr>
          <w:rFonts w:ascii="宋体" w:hAnsi="宋体" w:hint="eastAsia"/>
          <w:kern w:val="0"/>
        </w:rPr>
        <w:t>6、上级行用户也可以直接使用下级行建立好的汇并关系。</w:t>
      </w:r>
    </w:p>
    <w:p w:rsidR="00AA000C" w:rsidRDefault="00AA000C" w:rsidP="0004090F">
      <w:pPr>
        <w:pStyle w:val="6"/>
        <w:rPr>
          <w:rFonts w:ascii="宋体" w:eastAsia="宋体" w:hAnsi="宋体"/>
          <w:kern w:val="0"/>
        </w:rPr>
      </w:pPr>
      <w:r>
        <w:rPr>
          <w:rFonts w:ascii="宋体" w:eastAsia="宋体" w:hAnsi="宋体" w:hint="eastAsia"/>
          <w:kern w:val="0"/>
        </w:rPr>
        <w:t>（四）操作步骤</w:t>
      </w:r>
    </w:p>
    <w:p w:rsidR="00AA000C" w:rsidRDefault="00AA000C" w:rsidP="00AA000C">
      <w:pPr>
        <w:widowControl/>
        <w:snapToGrid w:val="0"/>
        <w:rPr>
          <w:rFonts w:ascii="宋体" w:hAnsi="宋体"/>
          <w:kern w:val="0"/>
        </w:rPr>
      </w:pPr>
      <w:r>
        <w:rPr>
          <w:rFonts w:ascii="宋体" w:hAnsi="宋体"/>
          <w:kern w:val="0"/>
        </w:rPr>
        <w:t>    1</w:t>
      </w:r>
      <w:r>
        <w:rPr>
          <w:rFonts w:ascii="宋体" w:hAnsi="宋体" w:hint="eastAsia"/>
          <w:kern w:val="0"/>
        </w:rPr>
        <w:t>、用户选择系统导航－核算业务－报表传票打印－地区汇并，或者输入业务代码</w:t>
      </w:r>
      <w:r>
        <w:rPr>
          <w:rFonts w:ascii="宋体" w:hAnsi="宋体"/>
          <w:kern w:val="0"/>
        </w:rPr>
        <w:t>7202</w:t>
      </w:r>
      <w:r>
        <w:rPr>
          <w:rFonts w:ascii="宋体" w:hAnsi="宋体" w:hint="eastAsia"/>
          <w:kern w:val="0"/>
        </w:rPr>
        <w:t>，进入地区汇并配置界面。</w:t>
      </w:r>
    </w:p>
    <w:p w:rsidR="00AA000C" w:rsidRDefault="00AA000C" w:rsidP="00AA000C">
      <w:pPr>
        <w:widowControl/>
        <w:snapToGrid w:val="0"/>
        <w:ind w:firstLine="480"/>
        <w:rPr>
          <w:rFonts w:ascii="宋体" w:hAnsi="宋体"/>
          <w:kern w:val="0"/>
        </w:rPr>
      </w:pPr>
      <w:r>
        <w:rPr>
          <w:rFonts w:ascii="宋体" w:hAnsi="宋体"/>
          <w:kern w:val="0"/>
        </w:rPr>
        <w:t>2</w:t>
      </w:r>
      <w:r>
        <w:rPr>
          <w:rFonts w:ascii="宋体" w:hAnsi="宋体" w:hint="eastAsia"/>
          <w:kern w:val="0"/>
        </w:rPr>
        <w:t>、新增加地区关系配置时，用户点击“新增（</w:t>
      </w:r>
      <w:r>
        <w:rPr>
          <w:rFonts w:ascii="宋体" w:hAnsi="宋体"/>
          <w:kern w:val="0"/>
        </w:rPr>
        <w:t>2</w:t>
      </w:r>
      <w:r>
        <w:rPr>
          <w:rFonts w:ascii="宋体" w:hAnsi="宋体" w:hint="eastAsia"/>
          <w:kern w:val="0"/>
        </w:rPr>
        <w:t>）”按钮，系统弹出新增地区汇并配置界面。</w:t>
      </w:r>
    </w:p>
    <w:p w:rsidR="00AA000C" w:rsidRDefault="00AA000C" w:rsidP="00AA000C">
      <w:pPr>
        <w:widowControl/>
        <w:snapToGrid w:val="0"/>
        <w:ind w:firstLine="480"/>
        <w:rPr>
          <w:rFonts w:ascii="宋体" w:hAnsi="宋体"/>
          <w:kern w:val="0"/>
        </w:rPr>
      </w:pPr>
      <w:r>
        <w:rPr>
          <w:rFonts w:ascii="宋体" w:hAnsi="宋体"/>
          <w:kern w:val="0"/>
        </w:rPr>
        <w:t>2.1</w:t>
      </w:r>
      <w:r>
        <w:rPr>
          <w:rFonts w:ascii="宋体" w:hAnsi="宋体" w:hint="eastAsia"/>
          <w:kern w:val="0"/>
        </w:rPr>
        <w:t>、用户录入地区汇并配置代码，前三位为用户自身或辖属单位所属总账机构号，后三位由用户自行编制。在建立网点汇并报表时可以输入网点号。</w:t>
      </w:r>
    </w:p>
    <w:p w:rsidR="00AA000C" w:rsidRDefault="00AA000C" w:rsidP="00AA000C">
      <w:pPr>
        <w:widowControl/>
        <w:snapToGrid w:val="0"/>
        <w:ind w:firstLine="480"/>
        <w:rPr>
          <w:rFonts w:ascii="宋体" w:hAnsi="宋体"/>
          <w:kern w:val="0"/>
        </w:rPr>
      </w:pPr>
      <w:r>
        <w:rPr>
          <w:rFonts w:ascii="宋体" w:hAnsi="宋体"/>
          <w:kern w:val="0"/>
        </w:rPr>
        <w:t>2.2</w:t>
      </w:r>
      <w:r>
        <w:rPr>
          <w:rFonts w:ascii="宋体" w:hAnsi="宋体" w:hint="eastAsia"/>
          <w:kern w:val="0"/>
        </w:rPr>
        <w:t>、选择所需建立汇并关系包含机构，回车或点击</w:t>
      </w:r>
      <w:r w:rsidR="0004090F">
        <w:rPr>
          <w:rFonts w:ascii="宋体" w:hAnsi="宋体" w:hint="eastAsia"/>
          <w:noProof/>
          <w:kern w:val="0"/>
        </w:rPr>
        <w:drawing>
          <wp:inline distT="0" distB="0" distL="0" distR="0">
            <wp:extent cx="285750" cy="247650"/>
            <wp:effectExtent l="1905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565" cstate="print"/>
                    <a:srcRect/>
                    <a:stretch>
                      <a:fillRect/>
                    </a:stretch>
                  </pic:blipFill>
                  <pic:spPr bwMode="auto">
                    <a:xfrm>
                      <a:off x="0" y="0"/>
                      <a:ext cx="285750" cy="247650"/>
                    </a:xfrm>
                    <a:prstGeom prst="rect">
                      <a:avLst/>
                    </a:prstGeom>
                    <a:noFill/>
                    <a:ln w="9525">
                      <a:noFill/>
                      <a:miter lim="800000"/>
                      <a:headEnd/>
                      <a:tailEnd/>
                    </a:ln>
                  </pic:spPr>
                </pic:pic>
              </a:graphicData>
            </a:graphic>
          </wp:inline>
        </w:drawing>
      </w:r>
      <w:r>
        <w:rPr>
          <w:rFonts w:ascii="宋体" w:hAnsi="宋体" w:hint="eastAsia"/>
          <w:kern w:val="0"/>
        </w:rPr>
        <w:t>将其纳入汇并范围。</w:t>
      </w:r>
    </w:p>
    <w:p w:rsidR="00AA000C" w:rsidRDefault="00AA000C" w:rsidP="00AA000C">
      <w:pPr>
        <w:widowControl/>
        <w:snapToGrid w:val="0"/>
        <w:ind w:firstLine="480"/>
        <w:rPr>
          <w:rFonts w:ascii="宋体" w:hAnsi="宋体"/>
          <w:kern w:val="0"/>
        </w:rPr>
      </w:pPr>
      <w:r>
        <w:rPr>
          <w:rFonts w:ascii="宋体" w:hAnsi="宋体"/>
          <w:kern w:val="0"/>
        </w:rPr>
        <w:t>2.2</w:t>
      </w:r>
      <w:r>
        <w:rPr>
          <w:rFonts w:ascii="宋体" w:hAnsi="宋体" w:hint="eastAsia"/>
          <w:kern w:val="0"/>
        </w:rPr>
        <w:t>、汇并结束，点击“确定”按钮，汇并关系建立。</w:t>
      </w:r>
    </w:p>
    <w:p w:rsidR="00AA000C" w:rsidRDefault="00AA000C" w:rsidP="00AA000C">
      <w:pPr>
        <w:widowControl/>
        <w:snapToGrid w:val="0"/>
        <w:ind w:firstLine="480"/>
        <w:rPr>
          <w:rFonts w:ascii="宋体" w:hAnsi="宋体"/>
          <w:kern w:val="0"/>
        </w:rPr>
      </w:pPr>
      <w:r>
        <w:rPr>
          <w:rFonts w:ascii="宋体" w:hAnsi="宋体"/>
          <w:kern w:val="0"/>
        </w:rPr>
        <w:t>3</w:t>
      </w:r>
      <w:r>
        <w:rPr>
          <w:rFonts w:ascii="宋体" w:hAnsi="宋体" w:hint="eastAsia"/>
          <w:kern w:val="0"/>
        </w:rPr>
        <w:t>、修改地区汇并配置时，用户需选定所需维护的记录，点击“修改”按钮，即可进入修改界面进行维护。</w:t>
      </w:r>
    </w:p>
    <w:p w:rsidR="00AA000C" w:rsidRDefault="00AA000C" w:rsidP="00AA000C">
      <w:pPr>
        <w:widowControl/>
        <w:snapToGrid w:val="0"/>
        <w:ind w:firstLine="480"/>
        <w:rPr>
          <w:rFonts w:ascii="宋体" w:hAnsi="宋体"/>
          <w:kern w:val="0"/>
        </w:rPr>
      </w:pPr>
      <w:r>
        <w:rPr>
          <w:rFonts w:ascii="宋体" w:hAnsi="宋体"/>
          <w:kern w:val="0"/>
        </w:rPr>
        <w:t>4</w:t>
      </w:r>
      <w:r>
        <w:rPr>
          <w:rFonts w:ascii="宋体" w:hAnsi="宋体" w:hint="eastAsia"/>
          <w:kern w:val="0"/>
        </w:rPr>
        <w:t>、删除，对建立汇并关系后，需进行删除的汇并项，只需要选定汇并项后点击“删除”即可。</w:t>
      </w:r>
    </w:p>
    <w:p w:rsidR="00AA000C" w:rsidRDefault="00AA000C" w:rsidP="00AA000C">
      <w:pPr>
        <w:autoSpaceDE w:val="0"/>
        <w:autoSpaceDN w:val="0"/>
        <w:adjustRightInd w:val="0"/>
        <w:ind w:firstLineChars="200" w:firstLine="480"/>
        <w:jc w:val="left"/>
        <w:rPr>
          <w:rFonts w:ascii="宋体" w:hAnsi="宋体"/>
          <w:color w:val="000000"/>
          <w:szCs w:val="21"/>
        </w:rPr>
      </w:pPr>
      <w:r>
        <w:rPr>
          <w:rFonts w:ascii="宋体" w:hAnsi="宋体"/>
          <w:kern w:val="0"/>
        </w:rPr>
        <w:lastRenderedPageBreak/>
        <w:t>5</w:t>
      </w:r>
      <w:r>
        <w:rPr>
          <w:rFonts w:ascii="宋体" w:hAnsi="宋体" w:hint="eastAsia"/>
          <w:kern w:val="0"/>
        </w:rPr>
        <w:t>、查询，在</w:t>
      </w:r>
      <w:r>
        <w:rPr>
          <w:rFonts w:ascii="宋体" w:hAnsi="宋体"/>
          <w:kern w:val="0"/>
        </w:rPr>
        <w:t>“</w:t>
      </w:r>
      <w:r w:rsidR="0004090F">
        <w:rPr>
          <w:rFonts w:ascii="宋体" w:hAnsi="宋体" w:hint="eastAsia"/>
          <w:noProof/>
          <w:kern w:val="0"/>
          <w:szCs w:val="18"/>
        </w:rPr>
        <w:drawing>
          <wp:inline distT="0" distB="0" distL="0" distR="0">
            <wp:extent cx="914400" cy="190500"/>
            <wp:effectExtent l="1905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566" cstate="print"/>
                    <a:srcRect/>
                    <a:stretch>
                      <a:fillRect/>
                    </a:stretch>
                  </pic:blipFill>
                  <pic:spPr bwMode="auto">
                    <a:xfrm>
                      <a:off x="0" y="0"/>
                      <a:ext cx="914400" cy="190500"/>
                    </a:xfrm>
                    <a:prstGeom prst="rect">
                      <a:avLst/>
                    </a:prstGeom>
                    <a:noFill/>
                    <a:ln w="9525">
                      <a:noFill/>
                      <a:miter lim="800000"/>
                      <a:headEnd/>
                      <a:tailEnd/>
                    </a:ln>
                  </pic:spPr>
                </pic:pic>
              </a:graphicData>
            </a:graphic>
          </wp:inline>
        </w:drawing>
      </w:r>
      <w:r>
        <w:rPr>
          <w:rFonts w:ascii="宋体" w:hAnsi="宋体"/>
          <w:kern w:val="0"/>
        </w:rPr>
        <w:t xml:space="preserve"> ”</w:t>
      </w:r>
      <w:r>
        <w:rPr>
          <w:rFonts w:ascii="宋体" w:hAnsi="宋体" w:hint="eastAsia"/>
          <w:kern w:val="0"/>
        </w:rPr>
        <w:t>和</w:t>
      </w:r>
      <w:r>
        <w:rPr>
          <w:rFonts w:ascii="宋体" w:hAnsi="宋体"/>
          <w:kern w:val="0"/>
        </w:rPr>
        <w:t>“</w:t>
      </w:r>
      <w:r w:rsidR="0004090F">
        <w:rPr>
          <w:rFonts w:ascii="宋体" w:hAnsi="宋体" w:hint="eastAsia"/>
          <w:noProof/>
          <w:kern w:val="0"/>
          <w:szCs w:val="18"/>
        </w:rPr>
        <w:drawing>
          <wp:inline distT="0" distB="0" distL="0" distR="0">
            <wp:extent cx="1104900" cy="180975"/>
            <wp:effectExtent l="1905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567" cstate="print"/>
                    <a:srcRect/>
                    <a:stretch>
                      <a:fillRect/>
                    </a:stretch>
                  </pic:blipFill>
                  <pic:spPr bwMode="auto">
                    <a:xfrm>
                      <a:off x="0" y="0"/>
                      <a:ext cx="1104900" cy="180975"/>
                    </a:xfrm>
                    <a:prstGeom prst="rect">
                      <a:avLst/>
                    </a:prstGeom>
                    <a:noFill/>
                    <a:ln w="9525">
                      <a:noFill/>
                      <a:miter lim="800000"/>
                      <a:headEnd/>
                      <a:tailEnd/>
                    </a:ln>
                  </pic:spPr>
                </pic:pic>
              </a:graphicData>
            </a:graphic>
          </wp:inline>
        </w:drawing>
      </w:r>
      <w:r>
        <w:rPr>
          <w:rFonts w:ascii="宋体" w:hAnsi="宋体"/>
          <w:kern w:val="0"/>
        </w:rPr>
        <w:t>”</w:t>
      </w:r>
      <w:r>
        <w:rPr>
          <w:rFonts w:ascii="宋体" w:hAnsi="宋体" w:hint="eastAsia"/>
          <w:kern w:val="0"/>
        </w:rPr>
        <w:t>栏目分别选择或输入相应报表种类或分行号，点击</w:t>
      </w:r>
      <w:r>
        <w:rPr>
          <w:rFonts w:ascii="宋体" w:hAnsi="宋体"/>
          <w:kern w:val="0"/>
        </w:rPr>
        <w:t>“</w:t>
      </w:r>
      <w:r>
        <w:rPr>
          <w:rFonts w:ascii="宋体" w:hAnsi="宋体" w:hint="eastAsia"/>
          <w:kern w:val="0"/>
        </w:rPr>
        <w:t>查询</w:t>
      </w:r>
      <w:r>
        <w:rPr>
          <w:rFonts w:ascii="宋体" w:hAnsi="宋体"/>
          <w:kern w:val="0"/>
        </w:rPr>
        <w:t>”</w:t>
      </w:r>
      <w:r>
        <w:rPr>
          <w:rFonts w:ascii="宋体" w:hAnsi="宋体" w:hint="eastAsia"/>
          <w:kern w:val="0"/>
        </w:rPr>
        <w:t>即可以查询到本机构或辖属机构建立的汇并关系。</w:t>
      </w:r>
    </w:p>
    <w:p w:rsidR="004A1DF5" w:rsidRPr="00AA000C" w:rsidRDefault="004A1DF5"/>
    <w:p w:rsidR="004A1DF5" w:rsidRDefault="004A1DF5" w:rsidP="0004090F">
      <w:pPr>
        <w:pStyle w:val="5"/>
      </w:pPr>
      <w:r>
        <w:rPr>
          <w:rFonts w:hint="eastAsia"/>
        </w:rPr>
        <w:t>三、日计表打印（业务代码</w:t>
      </w:r>
      <w:r>
        <w:rPr>
          <w:rFonts w:hint="eastAsia"/>
        </w:rPr>
        <w:t>7211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通过本功能打印业务状况日计表。</w:t>
      </w:r>
    </w:p>
    <w:p w:rsidR="004A1DF5" w:rsidRDefault="004A1DF5">
      <w:pPr>
        <w:pStyle w:val="6"/>
        <w:spacing w:line="360" w:lineRule="auto"/>
      </w:pPr>
      <w:r>
        <w:rPr>
          <w:rFonts w:hint="eastAsia"/>
        </w:rPr>
        <w:t>（二）操作要点</w:t>
      </w:r>
    </w:p>
    <w:p w:rsidR="004A1DF5" w:rsidRDefault="004A1DF5">
      <w:pPr>
        <w:numPr>
          <w:ilvl w:val="0"/>
          <w:numId w:val="189"/>
        </w:numPr>
      </w:pPr>
      <w:r>
        <w:rPr>
          <w:rFonts w:hint="eastAsia"/>
        </w:rPr>
        <w:t>点击鼠标右键提供导出</w:t>
      </w:r>
      <w:r>
        <w:rPr>
          <w:rFonts w:hint="eastAsia"/>
        </w:rPr>
        <w:t>EXCEL</w:t>
      </w:r>
      <w:r>
        <w:rPr>
          <w:rFonts w:hint="eastAsia"/>
        </w:rPr>
        <w:t>表格功能。</w:t>
      </w:r>
    </w:p>
    <w:p w:rsidR="004A1DF5" w:rsidRDefault="004A1DF5">
      <w:pPr>
        <w:numPr>
          <w:ilvl w:val="0"/>
          <w:numId w:val="189"/>
        </w:numPr>
      </w:pPr>
      <w:r>
        <w:rPr>
          <w:rFonts w:hint="eastAsia"/>
        </w:rPr>
        <w:t>查询后，需等待系统生成。</w:t>
      </w:r>
    </w:p>
    <w:p w:rsidR="004A1DF5" w:rsidRDefault="004A1DF5">
      <w:pPr>
        <w:numPr>
          <w:ilvl w:val="0"/>
          <w:numId w:val="189"/>
        </w:numPr>
      </w:pPr>
      <w:r>
        <w:rPr>
          <w:rFonts w:hint="eastAsia"/>
        </w:rPr>
        <w:t>本功能适用于总分行生成数据。</w:t>
      </w:r>
    </w:p>
    <w:p w:rsidR="004A1DF5" w:rsidRDefault="004A1DF5">
      <w:pPr>
        <w:numPr>
          <w:ilvl w:val="0"/>
          <w:numId w:val="189"/>
        </w:numPr>
      </w:pPr>
      <w:r>
        <w:rPr>
          <w:rFonts w:hint="eastAsia"/>
        </w:rPr>
        <w:t>如报表未在日终时系统批处理生成，且未有过系统联机生成记录，则用户在查询或打印时，系统将自动向主机提交“生成”命令，并提示用户稍后查询。</w:t>
      </w:r>
    </w:p>
    <w:p w:rsidR="004A1DF5" w:rsidRDefault="004A1DF5">
      <w:pPr>
        <w:numPr>
          <w:ilvl w:val="0"/>
          <w:numId w:val="189"/>
        </w:numPr>
      </w:pPr>
      <w:r>
        <w:rPr>
          <w:rFonts w:hint="eastAsia"/>
        </w:rPr>
        <w:t>对于需要查询报表合计数（如各类小计，总合计）的工作，用户须选择“打印预览</w:t>
      </w:r>
      <w:r>
        <w:rPr>
          <w:rFonts w:hint="eastAsia"/>
        </w:rPr>
        <w:t>11</w:t>
      </w:r>
      <w:r>
        <w:rPr>
          <w:rFonts w:hint="eastAsia"/>
        </w:rPr>
        <w:t>”进行查询，也可以直接点击“打印</w:t>
      </w:r>
      <w:r>
        <w:rPr>
          <w:rFonts w:hint="eastAsia"/>
        </w:rPr>
        <w:t>10</w:t>
      </w:r>
      <w:r>
        <w:rPr>
          <w:rFonts w:hint="eastAsia"/>
        </w:rPr>
        <w:t>”出纸质报表。</w:t>
      </w:r>
    </w:p>
    <w:p w:rsidR="004A1DF5" w:rsidRDefault="004A1DF5">
      <w:pPr>
        <w:pStyle w:val="6"/>
        <w:spacing w:line="360" w:lineRule="auto"/>
      </w:pPr>
      <w:r>
        <w:rPr>
          <w:rFonts w:hint="eastAsia"/>
        </w:rPr>
        <w:t>（三）操作步骤</w:t>
      </w:r>
    </w:p>
    <w:p w:rsidR="004A1DF5" w:rsidRDefault="004A1DF5">
      <w:pPr>
        <w:numPr>
          <w:ilvl w:val="1"/>
          <w:numId w:val="186"/>
        </w:numPr>
      </w:pPr>
      <w:r>
        <w:rPr>
          <w:rFonts w:hint="eastAsia"/>
        </w:rPr>
        <w:t>用户选择系统导航－核算业务－报表传票打印－业务状况报告表－日计表，或者输入业务代码</w:t>
      </w:r>
      <w:r>
        <w:rPr>
          <w:rFonts w:hint="eastAsia"/>
        </w:rPr>
        <w:t>7211</w:t>
      </w:r>
      <w:r>
        <w:rPr>
          <w:rFonts w:hint="eastAsia"/>
        </w:rPr>
        <w:t>，进入日计表打印界面。</w:t>
      </w:r>
    </w:p>
    <w:p w:rsidR="004A1DF5" w:rsidRDefault="004A1DF5">
      <w:pPr>
        <w:numPr>
          <w:ilvl w:val="1"/>
          <w:numId w:val="186"/>
        </w:numPr>
        <w:rPr>
          <w:bCs/>
        </w:rPr>
      </w:pPr>
      <w:r>
        <w:rPr>
          <w:rFonts w:ascii="宋体" w:hint="eastAsia"/>
          <w:kern w:val="0"/>
          <w:szCs w:val="18"/>
          <w:lang w:val="zh-CN"/>
        </w:rPr>
        <w:t>用户根据需要可直接选择“打印10”进行打印纸质报表，也可以选择“查询5”进行报表数据简单查询或点击“打印预览11”按钮查看所将要产生的报表实际样本。</w:t>
      </w:r>
    </w:p>
    <w:p w:rsidR="004A1DF5" w:rsidRDefault="004A1DF5">
      <w:pPr>
        <w:numPr>
          <w:ilvl w:val="1"/>
          <w:numId w:val="186"/>
        </w:numPr>
      </w:pPr>
      <w:r>
        <w:rPr>
          <w:rFonts w:hint="eastAsia"/>
        </w:rPr>
        <w:t>如报表已经批处理生成，用户选择相应功能后，系统将展示查询数据或传输打印命令至打印机。</w:t>
      </w:r>
    </w:p>
    <w:p w:rsidR="004A1DF5" w:rsidRDefault="004A1DF5">
      <w:pPr>
        <w:numPr>
          <w:ilvl w:val="1"/>
          <w:numId w:val="186"/>
        </w:numPr>
      </w:pPr>
      <w:r>
        <w:rPr>
          <w:rFonts w:hint="eastAsia"/>
        </w:rPr>
        <w:t>如报表需要联机新生成，系统将提示“数据生成中，稍后查询”，用户可在几分钟后选择再次查询或打印（预览）。</w:t>
      </w:r>
    </w:p>
    <w:p w:rsidR="004A1DF5" w:rsidRDefault="004A1DF5">
      <w:pPr>
        <w:numPr>
          <w:ilvl w:val="1"/>
          <w:numId w:val="186"/>
        </w:numPr>
      </w:pPr>
      <w:r>
        <w:rPr>
          <w:rFonts w:hint="eastAsia"/>
        </w:rPr>
        <w:lastRenderedPageBreak/>
        <w:t>如需要打印地区汇并日计报表，则用户需点击</w:t>
      </w:r>
      <w:r w:rsidR="0004090F">
        <w:rPr>
          <w:rFonts w:hint="eastAsia"/>
          <w:noProof/>
        </w:rPr>
        <w:drawing>
          <wp:inline distT="0" distB="0" distL="0" distR="0">
            <wp:extent cx="771525" cy="171450"/>
            <wp:effectExtent l="19050" t="0" r="952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568" cstate="print"/>
                    <a:srcRect/>
                    <a:stretch>
                      <a:fillRect/>
                    </a:stretch>
                  </pic:blipFill>
                  <pic:spPr bwMode="auto">
                    <a:xfrm>
                      <a:off x="0" y="0"/>
                      <a:ext cx="771525" cy="171450"/>
                    </a:xfrm>
                    <a:prstGeom prst="rect">
                      <a:avLst/>
                    </a:prstGeom>
                    <a:noFill/>
                    <a:ln w="9525">
                      <a:noFill/>
                      <a:miter lim="800000"/>
                      <a:headEnd/>
                      <a:tailEnd/>
                    </a:ln>
                  </pic:spPr>
                </pic:pic>
              </a:graphicData>
            </a:graphic>
          </wp:inline>
        </w:drawing>
      </w:r>
      <w:r>
        <w:rPr>
          <w:rFonts w:hint="eastAsia"/>
        </w:rPr>
        <w:t>，系统将自动切换到打印汇并日计表界面，用户在汇并地区栏选择或录入地区汇并关系代码后，执行打印命令，打印操作步骤同普通日计表打印。</w:t>
      </w:r>
    </w:p>
    <w:p w:rsidR="004A1DF5" w:rsidRDefault="004A1DF5">
      <w:pPr>
        <w:pStyle w:val="5"/>
      </w:pPr>
      <w:r>
        <w:rPr>
          <w:rFonts w:hint="eastAsia"/>
        </w:rPr>
        <w:t>四、统计日计表打印（业务代码</w:t>
      </w:r>
      <w:r>
        <w:rPr>
          <w:rFonts w:hint="eastAsia"/>
        </w:rPr>
        <w:t>7212</w:t>
      </w:r>
      <w:r>
        <w:rPr>
          <w:rFonts w:hint="eastAsia"/>
        </w:rPr>
        <w:t>）</w:t>
      </w:r>
    </w:p>
    <w:p w:rsidR="004A1DF5" w:rsidRDefault="004A1DF5" w:rsidP="0004090F">
      <w:pPr>
        <w:pStyle w:val="6"/>
        <w:spacing w:line="360" w:lineRule="auto"/>
      </w:pPr>
      <w:r>
        <w:rPr>
          <w:rFonts w:hint="eastAsia"/>
        </w:rPr>
        <w:t>（一）功能介绍</w:t>
      </w:r>
    </w:p>
    <w:p w:rsidR="004A1DF5" w:rsidRDefault="004A1DF5">
      <w:pPr>
        <w:pStyle w:val="a5"/>
        <w:ind w:firstLine="480"/>
      </w:pPr>
      <w:r>
        <w:rPr>
          <w:rFonts w:hint="eastAsia"/>
        </w:rPr>
        <w:t>通过本功能打印统计日计表。由于总账核算机构以分行为单位（异地支行视同分行），分行下各个网点的日计表资产负债关系不平衡，将这种资产负债关系不平衡的日计表称为统计日计表。</w:t>
      </w:r>
    </w:p>
    <w:p w:rsidR="004A1DF5" w:rsidRDefault="004A1DF5" w:rsidP="0004090F">
      <w:pPr>
        <w:pStyle w:val="6"/>
        <w:spacing w:line="360" w:lineRule="auto"/>
      </w:pPr>
      <w:r>
        <w:rPr>
          <w:rFonts w:hint="eastAsia"/>
        </w:rPr>
        <w:t>（二）操作要点</w:t>
      </w:r>
    </w:p>
    <w:p w:rsidR="004A1DF5" w:rsidRDefault="004A1DF5">
      <w:pPr>
        <w:pStyle w:val="a5"/>
        <w:ind w:firstLine="480"/>
      </w:pPr>
      <w:r>
        <w:rPr>
          <w:rFonts w:hint="eastAsia"/>
        </w:rPr>
        <w:t>本功能仅适用于网点生成数据。上级行用户可根据权限查询</w:t>
      </w:r>
      <w:r>
        <w:rPr>
          <w:rFonts w:hint="eastAsia"/>
        </w:rPr>
        <w:t>/</w:t>
      </w:r>
      <w:r>
        <w:rPr>
          <w:rFonts w:hint="eastAsia"/>
        </w:rPr>
        <w:t>打印网点的统计月计表。</w:t>
      </w:r>
    </w:p>
    <w:p w:rsidR="004A1DF5" w:rsidRDefault="004A1DF5" w:rsidP="0004090F">
      <w:pPr>
        <w:pStyle w:val="6"/>
        <w:spacing w:line="360" w:lineRule="auto"/>
      </w:pPr>
      <w:r>
        <w:rPr>
          <w:rFonts w:hint="eastAsia"/>
        </w:rPr>
        <w:t>（三）操作步骤</w:t>
      </w:r>
    </w:p>
    <w:p w:rsidR="004A1DF5" w:rsidRDefault="004A1DF5">
      <w:pPr>
        <w:numPr>
          <w:ilvl w:val="1"/>
          <w:numId w:val="184"/>
        </w:numPr>
      </w:pPr>
      <w:r>
        <w:rPr>
          <w:rFonts w:hint="eastAsia"/>
        </w:rPr>
        <w:t>用户选择系统导航－核算业务－报表传票打印－业务状况报告表－统计日计表，或者输入业务代码</w:t>
      </w:r>
      <w:r>
        <w:rPr>
          <w:rFonts w:hint="eastAsia"/>
        </w:rPr>
        <w:t>7212</w:t>
      </w:r>
      <w:r>
        <w:rPr>
          <w:rFonts w:hint="eastAsia"/>
        </w:rPr>
        <w:t>，进入统计日计表打印界面。</w:t>
      </w:r>
    </w:p>
    <w:p w:rsidR="004A1DF5" w:rsidRDefault="004A1DF5">
      <w:pPr>
        <w:numPr>
          <w:ilvl w:val="1"/>
          <w:numId w:val="184"/>
        </w:numPr>
      </w:pPr>
      <w:r>
        <w:rPr>
          <w:rFonts w:hint="eastAsia"/>
        </w:rPr>
        <w:t>其他步骤参考日计表。</w:t>
      </w:r>
    </w:p>
    <w:p w:rsidR="004A1DF5" w:rsidRDefault="004A1DF5">
      <w:pPr>
        <w:pStyle w:val="a5"/>
        <w:ind w:firstLineChars="0" w:firstLine="0"/>
      </w:pPr>
    </w:p>
    <w:p w:rsidR="004A1DF5" w:rsidRDefault="004A1DF5" w:rsidP="0004090F">
      <w:pPr>
        <w:pStyle w:val="5"/>
      </w:pPr>
      <w:r>
        <w:rPr>
          <w:rFonts w:hint="eastAsia"/>
        </w:rPr>
        <w:t>五、月计表打印（业务代码</w:t>
      </w:r>
      <w:r>
        <w:rPr>
          <w:rFonts w:hint="eastAsia"/>
        </w:rPr>
        <w:t>7213</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通过本功能打印业务状况月计表，适用于总分行生成数据，操作步骤可参考日计表打印。</w:t>
      </w:r>
    </w:p>
    <w:p w:rsidR="004A1DF5" w:rsidRDefault="004A1DF5" w:rsidP="0004090F">
      <w:pPr>
        <w:pStyle w:val="5"/>
      </w:pPr>
      <w:r>
        <w:rPr>
          <w:rFonts w:hint="eastAsia"/>
        </w:rPr>
        <w:t>六、统计月计表打印（业务代码</w:t>
      </w:r>
      <w:r>
        <w:rPr>
          <w:rFonts w:hint="eastAsia"/>
        </w:rPr>
        <w:t>7214</w:t>
      </w:r>
      <w:r>
        <w:rPr>
          <w:rFonts w:hint="eastAsia"/>
        </w:rPr>
        <w:t>）</w:t>
      </w:r>
    </w:p>
    <w:p w:rsidR="004A1DF5" w:rsidRDefault="004A1DF5">
      <w:pPr>
        <w:pStyle w:val="6"/>
        <w:spacing w:line="360" w:lineRule="auto"/>
      </w:pPr>
      <w:r>
        <w:rPr>
          <w:rFonts w:hint="eastAsia"/>
        </w:rPr>
        <w:t>（一）功能介绍</w:t>
      </w:r>
    </w:p>
    <w:p w:rsidR="004A1DF5" w:rsidRDefault="004A1DF5">
      <w:pPr>
        <w:pStyle w:val="a5"/>
        <w:ind w:firstLine="480"/>
      </w:pPr>
      <w:r>
        <w:rPr>
          <w:rFonts w:hint="eastAsia"/>
        </w:rPr>
        <w:t>通过本功能打印统计月计表。由于总账核算机构以分行为单位，分行下各个</w:t>
      </w:r>
      <w:r>
        <w:rPr>
          <w:rFonts w:hint="eastAsia"/>
        </w:rPr>
        <w:lastRenderedPageBreak/>
        <w:t>网点的月计表资产负债关系不平衡，将这种资产负债关系不平衡的月计表称为统计月计表。适用于生成网点数据，上级行用户可根据权限查询</w:t>
      </w:r>
      <w:r>
        <w:rPr>
          <w:rFonts w:hint="eastAsia"/>
        </w:rPr>
        <w:t>/</w:t>
      </w:r>
      <w:r>
        <w:rPr>
          <w:rFonts w:hint="eastAsia"/>
        </w:rPr>
        <w:t>打印网点的统计月计表。</w:t>
      </w:r>
    </w:p>
    <w:p w:rsidR="004A1DF5" w:rsidRDefault="004A1DF5">
      <w:pPr>
        <w:pStyle w:val="a5"/>
        <w:ind w:firstLine="480"/>
      </w:pPr>
      <w:r>
        <w:rPr>
          <w:rFonts w:hint="eastAsia"/>
        </w:rPr>
        <w:t>操作步骤可参考统计日计表打印。</w:t>
      </w:r>
    </w:p>
    <w:p w:rsidR="004A1DF5" w:rsidRDefault="004A1DF5" w:rsidP="0004090F">
      <w:pPr>
        <w:pStyle w:val="5"/>
      </w:pPr>
      <w:r>
        <w:rPr>
          <w:rFonts w:hint="eastAsia"/>
        </w:rPr>
        <w:t>七、年计表（业务代码</w:t>
      </w:r>
      <w:r>
        <w:rPr>
          <w:rFonts w:hint="eastAsia"/>
        </w:rPr>
        <w:t>7215</w:t>
      </w:r>
      <w:r>
        <w:rPr>
          <w:rFonts w:hint="eastAsia"/>
        </w:rPr>
        <w:t>）</w:t>
      </w:r>
    </w:p>
    <w:p w:rsidR="004A1DF5" w:rsidRDefault="004A1DF5">
      <w:pPr>
        <w:pStyle w:val="6"/>
      </w:pPr>
      <w:r>
        <w:rPr>
          <w:rFonts w:hint="eastAsia"/>
        </w:rPr>
        <w:t>（一）功能介绍</w:t>
      </w:r>
    </w:p>
    <w:p w:rsidR="004A1DF5" w:rsidRDefault="004A1DF5">
      <w:pPr>
        <w:ind w:firstLine="600"/>
      </w:pPr>
      <w:r>
        <w:rPr>
          <w:rFonts w:hint="eastAsia"/>
        </w:rPr>
        <w:t>利用本功能查询</w:t>
      </w:r>
      <w:r>
        <w:rPr>
          <w:rFonts w:hint="eastAsia"/>
        </w:rPr>
        <w:t>/</w:t>
      </w:r>
      <w:r>
        <w:rPr>
          <w:rFonts w:hint="eastAsia"/>
        </w:rPr>
        <w:t>打印年度业务状况报告表，适用于总行及总账机构用户使用。</w:t>
      </w:r>
    </w:p>
    <w:p w:rsidR="004A1DF5" w:rsidRDefault="004A1DF5">
      <w:pPr>
        <w:pStyle w:val="6"/>
      </w:pPr>
      <w:r>
        <w:rPr>
          <w:rFonts w:hint="eastAsia"/>
        </w:rPr>
        <w:t>（二）操作步骤</w:t>
      </w:r>
    </w:p>
    <w:p w:rsidR="004A1DF5" w:rsidRDefault="004A1DF5">
      <w:pPr>
        <w:ind w:firstLineChars="200" w:firstLine="480"/>
      </w:pPr>
      <w:r>
        <w:rPr>
          <w:rFonts w:hint="eastAsia"/>
        </w:rPr>
        <w:t>参见日计表查询</w:t>
      </w:r>
      <w:r>
        <w:rPr>
          <w:rFonts w:hint="eastAsia"/>
        </w:rPr>
        <w:t>/</w:t>
      </w:r>
      <w:r>
        <w:rPr>
          <w:rFonts w:hint="eastAsia"/>
        </w:rPr>
        <w:t>打印流程</w:t>
      </w:r>
    </w:p>
    <w:p w:rsidR="004A1DF5" w:rsidRDefault="004A1DF5" w:rsidP="0004090F">
      <w:pPr>
        <w:pStyle w:val="5"/>
      </w:pPr>
      <w:r>
        <w:rPr>
          <w:rFonts w:hint="eastAsia"/>
        </w:rPr>
        <w:t>八、统计年计表（业务代码</w:t>
      </w:r>
      <w:r>
        <w:rPr>
          <w:rFonts w:hint="eastAsia"/>
        </w:rPr>
        <w:t>7216</w:t>
      </w:r>
      <w:r>
        <w:rPr>
          <w:rFonts w:hint="eastAsia"/>
        </w:rPr>
        <w:t>）</w:t>
      </w:r>
    </w:p>
    <w:p w:rsidR="004A1DF5" w:rsidRDefault="004A1DF5">
      <w:pPr>
        <w:pStyle w:val="6"/>
      </w:pPr>
      <w:r>
        <w:rPr>
          <w:rFonts w:hint="eastAsia"/>
        </w:rPr>
        <w:t>（一）功能介绍</w:t>
      </w:r>
    </w:p>
    <w:p w:rsidR="004A1DF5" w:rsidRDefault="004A1DF5">
      <w:pPr>
        <w:pStyle w:val="a5"/>
        <w:ind w:firstLine="480"/>
      </w:pPr>
      <w:r>
        <w:rPr>
          <w:rFonts w:hint="eastAsia"/>
        </w:rPr>
        <w:t>利用本功能查询</w:t>
      </w:r>
      <w:r>
        <w:rPr>
          <w:rFonts w:hint="eastAsia"/>
        </w:rPr>
        <w:t>/</w:t>
      </w:r>
      <w:r>
        <w:rPr>
          <w:rFonts w:hint="eastAsia"/>
        </w:rPr>
        <w:t>打印网点年度统计业务状况报告表。上级行用户可根据权限查询</w:t>
      </w:r>
      <w:r>
        <w:rPr>
          <w:rFonts w:hint="eastAsia"/>
        </w:rPr>
        <w:t>/</w:t>
      </w:r>
      <w:r>
        <w:rPr>
          <w:rFonts w:hint="eastAsia"/>
        </w:rPr>
        <w:t>打印网点的统计年计表。</w:t>
      </w:r>
    </w:p>
    <w:p w:rsidR="004A1DF5" w:rsidRDefault="004A1DF5">
      <w:pPr>
        <w:pStyle w:val="6"/>
      </w:pPr>
      <w:r>
        <w:rPr>
          <w:rFonts w:hint="eastAsia"/>
        </w:rPr>
        <w:t>（二）操作步骤</w:t>
      </w:r>
    </w:p>
    <w:p w:rsidR="004A1DF5" w:rsidRDefault="004A1DF5">
      <w:r>
        <w:rPr>
          <w:rFonts w:hint="eastAsia"/>
        </w:rPr>
        <w:t xml:space="preserve">    </w:t>
      </w:r>
      <w:r>
        <w:rPr>
          <w:rFonts w:hint="eastAsia"/>
        </w:rPr>
        <w:t>参见日计表查询</w:t>
      </w:r>
      <w:r>
        <w:rPr>
          <w:rFonts w:hint="eastAsia"/>
        </w:rPr>
        <w:t>/</w:t>
      </w:r>
      <w:r>
        <w:rPr>
          <w:rFonts w:hint="eastAsia"/>
        </w:rPr>
        <w:t>打印流程</w:t>
      </w:r>
    </w:p>
    <w:p w:rsidR="004A1DF5" w:rsidRDefault="004A1DF5" w:rsidP="0004090F">
      <w:pPr>
        <w:pStyle w:val="5"/>
      </w:pPr>
      <w:r>
        <w:rPr>
          <w:rFonts w:hint="eastAsia"/>
        </w:rPr>
        <w:t>九、业务状况统计表</w:t>
      </w:r>
      <w:r>
        <w:rPr>
          <w:rFonts w:hint="eastAsia"/>
        </w:rPr>
        <w:t>-</w:t>
      </w:r>
      <w:r>
        <w:rPr>
          <w:rFonts w:hint="eastAsia"/>
        </w:rPr>
        <w:t>分行（业务代码</w:t>
      </w:r>
      <w:r>
        <w:rPr>
          <w:rFonts w:hint="eastAsia"/>
        </w:rPr>
        <w:t>7221</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通过本功能可查询打印总账机构一段时间内的业务状况报告表，如</w:t>
      </w:r>
      <w:r>
        <w:rPr>
          <w:rFonts w:hint="eastAsia"/>
        </w:rPr>
        <w:t>1</w:t>
      </w:r>
      <w:r>
        <w:rPr>
          <w:rFonts w:hint="eastAsia"/>
        </w:rPr>
        <w:t>月</w:t>
      </w:r>
      <w:r>
        <w:rPr>
          <w:rFonts w:hint="eastAsia"/>
        </w:rPr>
        <w:t>1</w:t>
      </w:r>
      <w:r>
        <w:rPr>
          <w:rFonts w:hint="eastAsia"/>
        </w:rPr>
        <w:t>日至</w:t>
      </w:r>
      <w:r>
        <w:rPr>
          <w:rFonts w:hint="eastAsia"/>
        </w:rPr>
        <w:t>5</w:t>
      </w:r>
      <w:r>
        <w:rPr>
          <w:rFonts w:hint="eastAsia"/>
        </w:rPr>
        <w:t>月</w:t>
      </w:r>
      <w:r>
        <w:rPr>
          <w:rFonts w:hint="eastAsia"/>
        </w:rPr>
        <w:t>2</w:t>
      </w:r>
      <w:r>
        <w:rPr>
          <w:rFonts w:hint="eastAsia"/>
        </w:rPr>
        <w:t>日期间的业务状况报告表，</w:t>
      </w:r>
      <w:r>
        <w:rPr>
          <w:rFonts w:hint="eastAsia"/>
        </w:rPr>
        <w:t>1</w:t>
      </w:r>
      <w:r>
        <w:rPr>
          <w:rFonts w:hint="eastAsia"/>
        </w:rPr>
        <w:t>月到</w:t>
      </w:r>
      <w:r>
        <w:rPr>
          <w:rFonts w:hint="eastAsia"/>
        </w:rPr>
        <w:t>11</w:t>
      </w:r>
      <w:r>
        <w:rPr>
          <w:rFonts w:hint="eastAsia"/>
        </w:rPr>
        <w:t>月期间的业务状况报告表等。</w:t>
      </w:r>
    </w:p>
    <w:p w:rsidR="004A1DF5" w:rsidRDefault="004A1DF5">
      <w:pPr>
        <w:pStyle w:val="6"/>
      </w:pPr>
      <w:r>
        <w:rPr>
          <w:rFonts w:hint="eastAsia"/>
        </w:rPr>
        <w:t>（二）术语解释及参数说明</w:t>
      </w:r>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75"/>
        <w:gridCol w:w="7005"/>
      </w:tblGrid>
      <w:tr w:rsidR="004A1DF5">
        <w:trPr>
          <w:trHeight w:val="630"/>
        </w:trPr>
        <w:tc>
          <w:tcPr>
            <w:tcW w:w="1275" w:type="dxa"/>
          </w:tcPr>
          <w:p w:rsidR="004A1DF5" w:rsidRDefault="004A1DF5">
            <w:pPr>
              <w:rPr>
                <w:sz w:val="21"/>
              </w:rPr>
            </w:pPr>
            <w:r>
              <w:rPr>
                <w:rFonts w:hint="eastAsia"/>
                <w:sz w:val="21"/>
              </w:rPr>
              <w:t>日期选项</w:t>
            </w:r>
          </w:p>
        </w:tc>
        <w:tc>
          <w:tcPr>
            <w:tcW w:w="7005" w:type="dxa"/>
          </w:tcPr>
          <w:p w:rsidR="004A1DF5" w:rsidRDefault="004A1DF5">
            <w:pPr>
              <w:rPr>
                <w:sz w:val="21"/>
              </w:rPr>
            </w:pPr>
            <w:r>
              <w:rPr>
                <w:rFonts w:hint="eastAsia"/>
                <w:sz w:val="21"/>
              </w:rPr>
              <w:t>M</w:t>
            </w:r>
            <w:r>
              <w:rPr>
                <w:rFonts w:hint="eastAsia"/>
                <w:sz w:val="21"/>
              </w:rPr>
              <w:t>月：用于设定起始时间，选择后时间起始选项为为</w:t>
            </w:r>
            <w:r>
              <w:rPr>
                <w:rFonts w:hint="eastAsia"/>
                <w:sz w:val="21"/>
              </w:rPr>
              <w:t>*</w:t>
            </w:r>
            <w:r>
              <w:rPr>
                <w:rFonts w:hint="eastAsia"/>
                <w:sz w:val="21"/>
              </w:rPr>
              <w:t>月至</w:t>
            </w:r>
            <w:r>
              <w:rPr>
                <w:rFonts w:hint="eastAsia"/>
                <w:sz w:val="21"/>
              </w:rPr>
              <w:t>*</w:t>
            </w:r>
            <w:r>
              <w:rPr>
                <w:rFonts w:hint="eastAsia"/>
                <w:sz w:val="21"/>
              </w:rPr>
              <w:t>月</w:t>
            </w:r>
          </w:p>
          <w:p w:rsidR="004A1DF5" w:rsidRDefault="004A1DF5">
            <w:pPr>
              <w:rPr>
                <w:sz w:val="21"/>
              </w:rPr>
            </w:pPr>
            <w:r>
              <w:rPr>
                <w:rFonts w:hint="eastAsia"/>
                <w:sz w:val="21"/>
              </w:rPr>
              <w:t>D</w:t>
            </w:r>
            <w:r>
              <w:rPr>
                <w:rFonts w:hint="eastAsia"/>
                <w:sz w:val="21"/>
              </w:rPr>
              <w:t>日：选择后时间起始选项为</w:t>
            </w:r>
            <w:r>
              <w:rPr>
                <w:rFonts w:hint="eastAsia"/>
                <w:sz w:val="21"/>
              </w:rPr>
              <w:t>*</w:t>
            </w:r>
            <w:r>
              <w:rPr>
                <w:rFonts w:hint="eastAsia"/>
                <w:sz w:val="21"/>
              </w:rPr>
              <w:t>年</w:t>
            </w:r>
            <w:r>
              <w:rPr>
                <w:rFonts w:hint="eastAsia"/>
                <w:sz w:val="21"/>
              </w:rPr>
              <w:t>*</w:t>
            </w:r>
            <w:r>
              <w:rPr>
                <w:rFonts w:hint="eastAsia"/>
                <w:sz w:val="21"/>
              </w:rPr>
              <w:t>月</w:t>
            </w:r>
            <w:r>
              <w:rPr>
                <w:rFonts w:hint="eastAsia"/>
                <w:sz w:val="21"/>
              </w:rPr>
              <w:t>*</w:t>
            </w:r>
            <w:r>
              <w:rPr>
                <w:rFonts w:hint="eastAsia"/>
                <w:sz w:val="21"/>
              </w:rPr>
              <w:t>日至</w:t>
            </w:r>
            <w:r>
              <w:rPr>
                <w:rFonts w:hint="eastAsia"/>
                <w:sz w:val="21"/>
              </w:rPr>
              <w:t>*</w:t>
            </w:r>
            <w:r>
              <w:rPr>
                <w:rFonts w:hint="eastAsia"/>
                <w:sz w:val="21"/>
              </w:rPr>
              <w:t>年</w:t>
            </w:r>
            <w:r>
              <w:rPr>
                <w:rFonts w:hint="eastAsia"/>
                <w:sz w:val="21"/>
              </w:rPr>
              <w:t>*</w:t>
            </w:r>
            <w:r>
              <w:rPr>
                <w:rFonts w:hint="eastAsia"/>
                <w:sz w:val="21"/>
              </w:rPr>
              <w:t>月</w:t>
            </w:r>
            <w:r>
              <w:rPr>
                <w:rFonts w:hint="eastAsia"/>
                <w:sz w:val="21"/>
              </w:rPr>
              <w:t>*</w:t>
            </w:r>
            <w:r>
              <w:rPr>
                <w:rFonts w:hint="eastAsia"/>
                <w:sz w:val="21"/>
              </w:rPr>
              <w:t>日</w:t>
            </w:r>
          </w:p>
        </w:tc>
      </w:tr>
    </w:tbl>
    <w:p w:rsidR="004A1DF5" w:rsidRDefault="004A1DF5">
      <w:pPr>
        <w:pStyle w:val="6"/>
      </w:pPr>
      <w:r>
        <w:rPr>
          <w:rFonts w:hint="eastAsia"/>
        </w:rPr>
        <w:lastRenderedPageBreak/>
        <w:t>（三）操作步骤</w:t>
      </w:r>
    </w:p>
    <w:p w:rsidR="004A1DF5" w:rsidRDefault="004A1DF5">
      <w:pPr>
        <w:ind w:firstLineChars="200" w:firstLine="480"/>
      </w:pPr>
      <w:r>
        <w:rPr>
          <w:rFonts w:hint="eastAsia"/>
        </w:rPr>
        <w:t>1</w:t>
      </w:r>
      <w:r>
        <w:rPr>
          <w:rFonts w:hint="eastAsia"/>
        </w:rPr>
        <w:t>、用户选择系统导航－核算业务－报表传票打印－业务状况报告表－分行业务统计表，或者输入业务代码</w:t>
      </w:r>
      <w:r>
        <w:rPr>
          <w:rFonts w:hint="eastAsia"/>
        </w:rPr>
        <w:t>7221</w:t>
      </w:r>
      <w:r>
        <w:rPr>
          <w:rFonts w:hint="eastAsia"/>
        </w:rPr>
        <w:t>，进入分行业务状况统计表打印界面。</w:t>
      </w:r>
    </w:p>
    <w:p w:rsidR="004A1DF5" w:rsidRDefault="004A1DF5">
      <w:pPr>
        <w:ind w:firstLineChars="200" w:firstLine="480"/>
      </w:pPr>
      <w:r>
        <w:rPr>
          <w:rFonts w:hint="eastAsia"/>
        </w:rPr>
        <w:t>2</w:t>
      </w:r>
      <w:r>
        <w:rPr>
          <w:rFonts w:hint="eastAsia"/>
        </w:rPr>
        <w:t>、选择或录入分行号，根据所需采集数据，设定日期选项，录入数据的起始时间（可以是日，也可以是月）、打印选项及币种。</w:t>
      </w:r>
    </w:p>
    <w:p w:rsidR="004A1DF5" w:rsidRDefault="004A1DF5">
      <w:pPr>
        <w:ind w:firstLineChars="200" w:firstLine="480"/>
      </w:pPr>
      <w:r>
        <w:rPr>
          <w:rFonts w:hint="eastAsia"/>
        </w:rPr>
        <w:t>3</w:t>
      </w:r>
      <w:r>
        <w:rPr>
          <w:rFonts w:hint="eastAsia"/>
        </w:rPr>
        <w:t>、选择查询或预览、打印。如系统已经生成数据则直接返回结果，如未有生成数据，则提示用户“数据尚未生成，稍后再做查询”。</w:t>
      </w:r>
    </w:p>
    <w:p w:rsidR="004A1DF5" w:rsidRDefault="004A1DF5" w:rsidP="0004090F">
      <w:pPr>
        <w:pStyle w:val="5"/>
      </w:pPr>
      <w:r>
        <w:rPr>
          <w:rFonts w:hint="eastAsia"/>
        </w:rPr>
        <w:t>十、业务状况统计表</w:t>
      </w:r>
      <w:r>
        <w:rPr>
          <w:rFonts w:hint="eastAsia"/>
        </w:rPr>
        <w:t>-</w:t>
      </w:r>
      <w:r>
        <w:rPr>
          <w:rFonts w:hint="eastAsia"/>
        </w:rPr>
        <w:t>机构（业务代码</w:t>
      </w:r>
      <w:r>
        <w:rPr>
          <w:rFonts w:hint="eastAsia"/>
        </w:rPr>
        <w:t>7222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通过本功能可查询打印网点机构一段时间内的业务状况报告表，如</w:t>
      </w:r>
      <w:r>
        <w:rPr>
          <w:rFonts w:hint="eastAsia"/>
        </w:rPr>
        <w:t>1</w:t>
      </w:r>
      <w:r>
        <w:rPr>
          <w:rFonts w:hint="eastAsia"/>
        </w:rPr>
        <w:t>月</w:t>
      </w:r>
      <w:r>
        <w:rPr>
          <w:rFonts w:hint="eastAsia"/>
        </w:rPr>
        <w:t>1</w:t>
      </w:r>
      <w:r>
        <w:rPr>
          <w:rFonts w:hint="eastAsia"/>
        </w:rPr>
        <w:t>日至</w:t>
      </w:r>
      <w:r>
        <w:rPr>
          <w:rFonts w:hint="eastAsia"/>
        </w:rPr>
        <w:t>5</w:t>
      </w:r>
      <w:r>
        <w:rPr>
          <w:rFonts w:hint="eastAsia"/>
        </w:rPr>
        <w:t>月</w:t>
      </w:r>
      <w:r>
        <w:rPr>
          <w:rFonts w:hint="eastAsia"/>
        </w:rPr>
        <w:t>2</w:t>
      </w:r>
      <w:r>
        <w:rPr>
          <w:rFonts w:hint="eastAsia"/>
        </w:rPr>
        <w:t>日期间的业务状况报告表，</w:t>
      </w:r>
      <w:r>
        <w:rPr>
          <w:rFonts w:hint="eastAsia"/>
        </w:rPr>
        <w:t>1</w:t>
      </w:r>
      <w:r>
        <w:rPr>
          <w:rFonts w:hint="eastAsia"/>
        </w:rPr>
        <w:t>月到</w:t>
      </w:r>
      <w:r>
        <w:rPr>
          <w:rFonts w:hint="eastAsia"/>
        </w:rPr>
        <w:t>11</w:t>
      </w:r>
      <w:r>
        <w:rPr>
          <w:rFonts w:hint="eastAsia"/>
        </w:rPr>
        <w:t>月期间的业务状况报告表等。上级行用户可根据权限查询、打印其下属网点的业务状况统计表。</w:t>
      </w:r>
    </w:p>
    <w:p w:rsidR="004A1DF5" w:rsidRDefault="004A1DF5">
      <w:pPr>
        <w:pStyle w:val="6"/>
      </w:pPr>
      <w:r>
        <w:rPr>
          <w:rFonts w:hint="eastAsia"/>
        </w:rPr>
        <w:t>（二）操作步骤</w:t>
      </w:r>
    </w:p>
    <w:p w:rsidR="004A1DF5" w:rsidRDefault="004A1DF5">
      <w:pPr>
        <w:ind w:firstLineChars="200" w:firstLine="480"/>
      </w:pPr>
      <w:r>
        <w:rPr>
          <w:rFonts w:hint="eastAsia"/>
        </w:rPr>
        <w:t>参见业务状况统计表</w:t>
      </w:r>
      <w:r>
        <w:rPr>
          <w:rFonts w:hint="eastAsia"/>
        </w:rPr>
        <w:t>-</w:t>
      </w:r>
      <w:r>
        <w:rPr>
          <w:rFonts w:hint="eastAsia"/>
        </w:rPr>
        <w:t>分行操作步骤。</w:t>
      </w:r>
    </w:p>
    <w:p w:rsidR="004A1DF5" w:rsidRDefault="004A1DF5" w:rsidP="0004090F">
      <w:pPr>
        <w:pStyle w:val="5"/>
      </w:pPr>
      <w:r>
        <w:rPr>
          <w:rFonts w:hint="eastAsia"/>
        </w:rPr>
        <w:t>十一、损益表（业务代码</w:t>
      </w:r>
      <w:r>
        <w:rPr>
          <w:rFonts w:hint="eastAsia"/>
        </w:rPr>
        <w:t>7231</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利用本功能可以查询</w:t>
      </w:r>
      <w:r>
        <w:rPr>
          <w:rFonts w:hint="eastAsia"/>
        </w:rPr>
        <w:t>/</w:t>
      </w:r>
      <w:r>
        <w:rPr>
          <w:rFonts w:hint="eastAsia"/>
        </w:rPr>
        <w:t>打印日、月、年度损益报表。</w:t>
      </w:r>
    </w:p>
    <w:p w:rsidR="004A1DF5" w:rsidRDefault="004A1DF5">
      <w:pPr>
        <w:pStyle w:val="6"/>
      </w:pPr>
      <w:r>
        <w:rPr>
          <w:rFonts w:hint="eastAsia"/>
        </w:rPr>
        <w:t>（二）操作要点</w:t>
      </w:r>
    </w:p>
    <w:p w:rsidR="004A1DF5" w:rsidRDefault="004A1DF5">
      <w:pPr>
        <w:ind w:firstLineChars="200" w:firstLine="480"/>
      </w:pPr>
      <w:r>
        <w:rPr>
          <w:rFonts w:hint="eastAsia"/>
        </w:rPr>
        <w:t>年终决算时，用户须先在年终决算模块中打印分行损益表，并做损益确认，然后再在本模块中补打损益表或打印汇并损益表及机构损益表。</w:t>
      </w:r>
    </w:p>
    <w:p w:rsidR="004A1DF5" w:rsidRDefault="004A1DF5">
      <w:pPr>
        <w:pStyle w:val="6"/>
      </w:pPr>
      <w:r>
        <w:rPr>
          <w:rFonts w:hint="eastAsia"/>
        </w:rPr>
        <w:t>（三）操作步骤</w:t>
      </w:r>
    </w:p>
    <w:p w:rsidR="004A1DF5" w:rsidRDefault="004A1DF5">
      <w:pPr>
        <w:ind w:firstLineChars="200" w:firstLine="480"/>
      </w:pPr>
      <w:r>
        <w:rPr>
          <w:rFonts w:hint="eastAsia"/>
        </w:rPr>
        <w:t>参见日计表查询</w:t>
      </w:r>
      <w:r>
        <w:rPr>
          <w:rFonts w:hint="eastAsia"/>
        </w:rPr>
        <w:t>/</w:t>
      </w:r>
      <w:r>
        <w:rPr>
          <w:rFonts w:hint="eastAsia"/>
        </w:rPr>
        <w:t>打印流程。</w:t>
      </w:r>
    </w:p>
    <w:p w:rsidR="004A1DF5" w:rsidRDefault="004A1DF5"/>
    <w:p w:rsidR="004A1DF5" w:rsidRDefault="004A1DF5" w:rsidP="0004090F">
      <w:pPr>
        <w:pStyle w:val="5"/>
      </w:pPr>
      <w:r>
        <w:rPr>
          <w:rFonts w:hint="eastAsia"/>
        </w:rPr>
        <w:lastRenderedPageBreak/>
        <w:t>十二、实时损益表（业务代码</w:t>
      </w:r>
      <w:r>
        <w:rPr>
          <w:rFonts w:hint="eastAsia"/>
        </w:rPr>
        <w:t>7232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通过本功能进行实时联机损益统计</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、用户生成实时损益表，查询或打印完毕后，请点击“删除”按钮，删除已经生成的实时损益表记录。否则下次统计时仍将调出上次生成的损益结果。（建议再新生成实时损益表前，到打印管理〔业务代码</w:t>
      </w:r>
      <w:r>
        <w:rPr>
          <w:rFonts w:hint="eastAsia"/>
        </w:rPr>
        <w:t>7201</w:t>
      </w:r>
      <w:r>
        <w:rPr>
          <w:rFonts w:hint="eastAsia"/>
        </w:rPr>
        <w:t>〕中查询是否存在已经生成的实时损益记录，如存在请删除）。</w:t>
      </w:r>
    </w:p>
    <w:p w:rsidR="004A1DF5" w:rsidRDefault="004A1DF5">
      <w:pPr>
        <w:ind w:firstLineChars="200" w:firstLine="480"/>
      </w:pPr>
      <w:r>
        <w:rPr>
          <w:rFonts w:hint="eastAsia"/>
        </w:rPr>
        <w:t>2</w:t>
      </w:r>
      <w:r>
        <w:rPr>
          <w:rFonts w:hint="eastAsia"/>
        </w:rPr>
        <w:t>、实时损益表需要在系统临时计算，故提交申请后，请稍等待，在此期间不要反复提交“查询”、“预览”或“打印”命令。</w:t>
      </w:r>
    </w:p>
    <w:p w:rsidR="004A1DF5" w:rsidRDefault="004A1DF5">
      <w:pPr>
        <w:ind w:firstLineChars="200" w:firstLine="480"/>
      </w:pPr>
      <w:r>
        <w:rPr>
          <w:rFonts w:hint="eastAsia"/>
        </w:rPr>
        <w:t>3</w:t>
      </w:r>
      <w:r>
        <w:rPr>
          <w:rFonts w:hint="eastAsia"/>
        </w:rPr>
        <w:t>、操作时，请先行点击“查询”按钮，待返回损益值后再进行“预览”或“打印”。</w:t>
      </w:r>
    </w:p>
    <w:p w:rsidR="004A1DF5" w:rsidRDefault="004A1DF5">
      <w:pPr>
        <w:pStyle w:val="6"/>
      </w:pPr>
      <w:r>
        <w:rPr>
          <w:rFonts w:hint="eastAsia"/>
        </w:rPr>
        <w:t>（三）操作步骤</w:t>
      </w:r>
    </w:p>
    <w:p w:rsidR="004A1DF5" w:rsidRDefault="004A1DF5">
      <w:pPr>
        <w:ind w:firstLine="435"/>
      </w:pPr>
      <w:r>
        <w:rPr>
          <w:rFonts w:hint="eastAsia"/>
        </w:rPr>
        <w:t>1</w:t>
      </w:r>
      <w:r>
        <w:rPr>
          <w:rFonts w:hint="eastAsia"/>
        </w:rPr>
        <w:t>、柜员选择系统导航－核算业务－报表传票打印－实时损益表，或者输入业务代码</w:t>
      </w:r>
      <w:r>
        <w:rPr>
          <w:rFonts w:hint="eastAsia"/>
        </w:rPr>
        <w:t>7232</w:t>
      </w:r>
      <w:r>
        <w:rPr>
          <w:rFonts w:hint="eastAsia"/>
        </w:rPr>
        <w:t>进入“实时损益表”功能界面；</w:t>
      </w:r>
    </w:p>
    <w:p w:rsidR="004A1DF5" w:rsidRDefault="004A1DF5">
      <w:pPr>
        <w:ind w:firstLine="435"/>
      </w:pPr>
      <w:r>
        <w:rPr>
          <w:rFonts w:hint="eastAsia"/>
        </w:rPr>
        <w:t>2</w:t>
      </w:r>
      <w:r>
        <w:rPr>
          <w:rFonts w:hint="eastAsia"/>
        </w:rPr>
        <w:t>、选择需要生成实时损益数据的机构代码，可选分行号也可以直接选网点机构号。</w:t>
      </w:r>
    </w:p>
    <w:p w:rsidR="004A1DF5" w:rsidRDefault="004A1DF5">
      <w:pPr>
        <w:ind w:firstLine="435"/>
      </w:pPr>
      <w:r>
        <w:rPr>
          <w:rFonts w:hint="eastAsia"/>
        </w:rPr>
        <w:t>3</w:t>
      </w:r>
      <w:r>
        <w:rPr>
          <w:rFonts w:hint="eastAsia"/>
        </w:rPr>
        <w:t>、选择需要生成实时损益表类型，各币种、外币折美元或全折人民币，如选择各币种则必须在货币项中输入所要查询的币种代码。</w:t>
      </w:r>
    </w:p>
    <w:p w:rsidR="004A1DF5" w:rsidRDefault="004A1DF5">
      <w:pPr>
        <w:ind w:firstLine="435"/>
      </w:pPr>
      <w:r>
        <w:rPr>
          <w:rFonts w:hint="eastAsia"/>
        </w:rPr>
        <w:t>4</w:t>
      </w:r>
      <w:r>
        <w:rPr>
          <w:rFonts w:hint="eastAsia"/>
        </w:rPr>
        <w:t>、查询返回结果，查询、打印后点击“删除（</w:t>
      </w:r>
      <w:r>
        <w:rPr>
          <w:rFonts w:hint="eastAsia"/>
        </w:rPr>
        <w:t>4</w:t>
      </w:r>
      <w:r>
        <w:rPr>
          <w:rFonts w:hint="eastAsia"/>
        </w:rPr>
        <w:t>）”，删除已经生成的实时损益记录。</w:t>
      </w:r>
    </w:p>
    <w:p w:rsidR="004A1DF5" w:rsidRDefault="004A1DF5" w:rsidP="0004090F">
      <w:pPr>
        <w:pStyle w:val="5"/>
      </w:pPr>
      <w:r>
        <w:rPr>
          <w:rFonts w:hint="eastAsia"/>
        </w:rPr>
        <w:t>十三、资产负债表（业务代码</w:t>
      </w:r>
      <w:r>
        <w:rPr>
          <w:rFonts w:hint="eastAsia"/>
        </w:rPr>
        <w:t>7234</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通过本功能查询、打印资产负债表，该功能目前只适用总分行用户。本表中年初数据取上年决算汇率，当前数据取报表日汇率。</w:t>
      </w:r>
    </w:p>
    <w:p w:rsidR="004A1DF5" w:rsidRDefault="004A1DF5">
      <w:pPr>
        <w:ind w:firstLineChars="200" w:firstLine="480"/>
      </w:pPr>
      <w:r>
        <w:rPr>
          <w:rFonts w:hint="eastAsia"/>
        </w:rPr>
        <w:t>本表允许年初数据和当前数据取不同资产负债汇并关系。</w:t>
      </w:r>
    </w:p>
    <w:p w:rsidR="004A1DF5" w:rsidRDefault="004A1DF5">
      <w:pPr>
        <w:pStyle w:val="6"/>
      </w:pPr>
      <w:r>
        <w:rPr>
          <w:rFonts w:hint="eastAsia"/>
        </w:rPr>
        <w:lastRenderedPageBreak/>
        <w:t>（二）术语解释及参数说明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15"/>
        <w:gridCol w:w="6105"/>
      </w:tblGrid>
      <w:tr w:rsidR="004A1DF5">
        <w:trPr>
          <w:trHeight w:val="525"/>
        </w:trPr>
        <w:tc>
          <w:tcPr>
            <w:tcW w:w="1815" w:type="dxa"/>
          </w:tcPr>
          <w:p w:rsidR="004A1DF5" w:rsidRDefault="004A1DF5">
            <w:pPr>
              <w:spacing w:line="240" w:lineRule="auto"/>
              <w:rPr>
                <w:sz w:val="21"/>
              </w:rPr>
            </w:pPr>
            <w:r>
              <w:rPr>
                <w:rFonts w:hint="eastAsia"/>
                <w:sz w:val="21"/>
              </w:rPr>
              <w:t>外币折美元调整</w:t>
            </w:r>
          </w:p>
        </w:tc>
        <w:tc>
          <w:tcPr>
            <w:tcW w:w="6105" w:type="dxa"/>
          </w:tcPr>
          <w:p w:rsidR="004A1DF5" w:rsidRDefault="004A1DF5">
            <w:pPr>
              <w:spacing w:line="240" w:lineRule="auto"/>
              <w:rPr>
                <w:sz w:val="21"/>
              </w:rPr>
            </w:pPr>
            <w:r>
              <w:rPr>
                <w:rFonts w:hint="eastAsia"/>
                <w:sz w:val="21"/>
              </w:rPr>
              <w:t>为处理由于外币折美元过程中产生的汇率折算差额而进行自动调平处理</w:t>
            </w:r>
          </w:p>
        </w:tc>
      </w:tr>
      <w:tr w:rsidR="004A1DF5">
        <w:trPr>
          <w:trHeight w:val="405"/>
        </w:trPr>
        <w:tc>
          <w:tcPr>
            <w:tcW w:w="1815" w:type="dxa"/>
          </w:tcPr>
          <w:p w:rsidR="004A1DF5" w:rsidRDefault="004A1DF5">
            <w:pPr>
              <w:spacing w:line="240" w:lineRule="auto"/>
              <w:rPr>
                <w:sz w:val="21"/>
              </w:rPr>
            </w:pPr>
            <w:r>
              <w:rPr>
                <w:rFonts w:hint="eastAsia"/>
                <w:sz w:val="21"/>
              </w:rPr>
              <w:t>全折人民币调整</w:t>
            </w:r>
          </w:p>
        </w:tc>
        <w:tc>
          <w:tcPr>
            <w:tcW w:w="6105" w:type="dxa"/>
          </w:tcPr>
          <w:p w:rsidR="004A1DF5" w:rsidRDefault="004A1DF5">
            <w:pPr>
              <w:spacing w:line="240" w:lineRule="auto"/>
              <w:rPr>
                <w:sz w:val="21"/>
              </w:rPr>
            </w:pPr>
            <w:r>
              <w:rPr>
                <w:rFonts w:hint="eastAsia"/>
                <w:sz w:val="21"/>
              </w:rPr>
              <w:t>为处理由于外币折本币过程中产生的汇率折算差额而进行自动调平处理</w:t>
            </w:r>
          </w:p>
        </w:tc>
      </w:tr>
    </w:tbl>
    <w:p w:rsidR="004A1DF5" w:rsidRDefault="004A1DF5">
      <w:pPr>
        <w:pStyle w:val="6"/>
      </w:pPr>
      <w:r>
        <w:rPr>
          <w:rFonts w:hint="eastAsia"/>
        </w:rPr>
        <w:t>（三）操作步骤</w:t>
      </w:r>
    </w:p>
    <w:p w:rsidR="004A1DF5" w:rsidRDefault="004A1DF5">
      <w:pPr>
        <w:ind w:firstLineChars="200" w:firstLine="480"/>
      </w:pPr>
      <w:r>
        <w:rPr>
          <w:rFonts w:hint="eastAsia"/>
        </w:rPr>
        <w:t>参见日计表流程</w:t>
      </w:r>
    </w:p>
    <w:p w:rsidR="004A1DF5" w:rsidRDefault="004A1DF5" w:rsidP="0004090F">
      <w:pPr>
        <w:pStyle w:val="5"/>
      </w:pPr>
      <w:r>
        <w:rPr>
          <w:rFonts w:hint="eastAsia"/>
        </w:rPr>
        <w:t>十四、余额积数表（业务代码</w:t>
      </w:r>
      <w:r>
        <w:rPr>
          <w:rFonts w:hint="eastAsia"/>
        </w:rPr>
        <w:t>7236,7237</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通过本功能打印余额积数表。仅适用于网点生成数据。本功能分为打印对公余额积数表和个人余额积数表。</w:t>
      </w:r>
    </w:p>
    <w:p w:rsidR="004A1DF5" w:rsidRDefault="004A1DF5">
      <w:pPr>
        <w:ind w:firstLineChars="200" w:firstLine="480"/>
      </w:pPr>
      <w:r>
        <w:rPr>
          <w:rFonts w:hint="eastAsia"/>
        </w:rPr>
        <w:t>余额积数表中项目包括户口号、账号、户口名称、计息积数、年度积数、账户余额。</w:t>
      </w:r>
    </w:p>
    <w:p w:rsidR="004A1DF5" w:rsidRDefault="004A1DF5">
      <w:pPr>
        <w:pStyle w:val="6"/>
        <w:spacing w:line="360" w:lineRule="auto"/>
      </w:pPr>
      <w:r>
        <w:rPr>
          <w:rFonts w:hint="eastAsia"/>
        </w:rPr>
        <w:t>（二）术语解释及参数说明</w:t>
      </w:r>
    </w:p>
    <w:tbl>
      <w:tblPr>
        <w:tblW w:w="792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5760"/>
      </w:tblGrid>
      <w:tr w:rsidR="004A1DF5">
        <w:trPr>
          <w:trHeight w:val="389"/>
        </w:trPr>
        <w:tc>
          <w:tcPr>
            <w:tcW w:w="2160" w:type="dxa"/>
          </w:tcPr>
          <w:p w:rsidR="004A1DF5" w:rsidRDefault="004A1DF5">
            <w:pPr>
              <w:rPr>
                <w:sz w:val="21"/>
              </w:rPr>
            </w:pPr>
            <w:r>
              <w:rPr>
                <w:rFonts w:hint="eastAsia"/>
                <w:sz w:val="21"/>
              </w:rPr>
              <w:t>打印零金额</w:t>
            </w:r>
          </w:p>
        </w:tc>
        <w:tc>
          <w:tcPr>
            <w:tcW w:w="5760" w:type="dxa"/>
          </w:tcPr>
          <w:p w:rsidR="004A1DF5" w:rsidRDefault="004A1DF5">
            <w:pPr>
              <w:rPr>
                <w:sz w:val="21"/>
              </w:rPr>
            </w:pPr>
            <w:r>
              <w:rPr>
                <w:rFonts w:hint="eastAsia"/>
                <w:sz w:val="21"/>
              </w:rPr>
              <w:t>即是否将余额和积数均为零的账户</w:t>
            </w:r>
            <w:r>
              <w:rPr>
                <w:rFonts w:hint="eastAsia"/>
                <w:sz w:val="21"/>
              </w:rPr>
              <w:t>/</w:t>
            </w:r>
            <w:r>
              <w:rPr>
                <w:rFonts w:hint="eastAsia"/>
                <w:sz w:val="21"/>
              </w:rPr>
              <w:t>户口打印出来</w:t>
            </w:r>
          </w:p>
        </w:tc>
      </w:tr>
      <w:tr w:rsidR="004A1DF5">
        <w:trPr>
          <w:trHeight w:val="285"/>
        </w:trPr>
        <w:tc>
          <w:tcPr>
            <w:tcW w:w="2160" w:type="dxa"/>
          </w:tcPr>
          <w:p w:rsidR="004A1DF5" w:rsidRDefault="004A1DF5">
            <w:pPr>
              <w:rPr>
                <w:sz w:val="21"/>
              </w:rPr>
            </w:pPr>
            <w:r>
              <w:rPr>
                <w:rFonts w:hint="eastAsia"/>
                <w:sz w:val="21"/>
              </w:rPr>
              <w:t>起始余额</w:t>
            </w:r>
          </w:p>
        </w:tc>
        <w:tc>
          <w:tcPr>
            <w:tcW w:w="5760" w:type="dxa"/>
          </w:tcPr>
          <w:p w:rsidR="004A1DF5" w:rsidRDefault="004A1DF5">
            <w:pPr>
              <w:rPr>
                <w:sz w:val="21"/>
              </w:rPr>
            </w:pPr>
            <w:r>
              <w:rPr>
                <w:rFonts w:hint="eastAsia"/>
                <w:sz w:val="21"/>
              </w:rPr>
              <w:t>需查询</w:t>
            </w:r>
            <w:r>
              <w:rPr>
                <w:rFonts w:hint="eastAsia"/>
                <w:sz w:val="21"/>
              </w:rPr>
              <w:t>/</w:t>
            </w:r>
            <w:r>
              <w:rPr>
                <w:rFonts w:hint="eastAsia"/>
                <w:sz w:val="21"/>
              </w:rPr>
              <w:t>打印的起始账户起始余额</w:t>
            </w:r>
          </w:p>
        </w:tc>
      </w:tr>
    </w:tbl>
    <w:p w:rsidR="004A1DF5" w:rsidRDefault="004A1DF5">
      <w:pPr>
        <w:pStyle w:val="6"/>
      </w:pPr>
      <w:r>
        <w:rPr>
          <w:rFonts w:hint="eastAsia"/>
        </w:rPr>
        <w:t>（三）操作要点</w:t>
      </w:r>
    </w:p>
    <w:p w:rsidR="004A1DF5" w:rsidRDefault="004A1DF5">
      <w:pPr>
        <w:ind w:firstLineChars="200" w:firstLine="480"/>
      </w:pPr>
      <w:r>
        <w:rPr>
          <w:rFonts w:hint="eastAsia"/>
        </w:rPr>
        <w:t>1</w:t>
      </w:r>
      <w:r>
        <w:rPr>
          <w:rFonts w:hint="eastAsia"/>
        </w:rPr>
        <w:t>、余额积数表在每月的月末和季度末由主机自动生成，其他时间如需要打印则需由用户自行生成，用户目前只能生成上日的数据。</w:t>
      </w:r>
    </w:p>
    <w:p w:rsidR="004A1DF5" w:rsidRDefault="004A1DF5">
      <w:pPr>
        <w:ind w:firstLineChars="200" w:firstLine="480"/>
      </w:pPr>
      <w:r>
        <w:rPr>
          <w:rFonts w:hint="eastAsia"/>
        </w:rPr>
        <w:t>2</w:t>
      </w:r>
      <w:r>
        <w:rPr>
          <w:rFonts w:hint="eastAsia"/>
        </w:rPr>
        <w:t>、选择起始科目打印余额积数表时，如有次级科目，则需选择最下级科目。</w:t>
      </w:r>
    </w:p>
    <w:p w:rsidR="004A1DF5" w:rsidRDefault="004A1DF5">
      <w:pPr>
        <w:ind w:firstLineChars="200" w:firstLine="480"/>
      </w:pPr>
      <w:r>
        <w:rPr>
          <w:rFonts w:hint="eastAsia"/>
        </w:rPr>
        <w:t>3</w:t>
      </w:r>
      <w:r>
        <w:rPr>
          <w:rFonts w:hint="eastAsia"/>
        </w:rPr>
        <w:t>、本表不支持地区汇并打印。</w:t>
      </w:r>
    </w:p>
    <w:p w:rsidR="004A1DF5" w:rsidRDefault="004A1DF5">
      <w:pPr>
        <w:pStyle w:val="6"/>
      </w:pPr>
      <w:r>
        <w:rPr>
          <w:rFonts w:hint="eastAsia"/>
        </w:rPr>
        <w:t>（四）操作步骤</w:t>
      </w:r>
    </w:p>
    <w:p w:rsidR="004A1DF5" w:rsidRDefault="004A1DF5">
      <w:pPr>
        <w:ind w:firstLineChars="200" w:firstLine="480"/>
      </w:pPr>
      <w:r>
        <w:rPr>
          <w:rFonts w:hint="eastAsia"/>
        </w:rPr>
        <w:t>可参看日计表打印</w:t>
      </w:r>
    </w:p>
    <w:p w:rsidR="004A1DF5" w:rsidRDefault="004A1DF5" w:rsidP="0004090F">
      <w:pPr>
        <w:pStyle w:val="5"/>
      </w:pPr>
      <w:r>
        <w:rPr>
          <w:rFonts w:hint="eastAsia"/>
        </w:rPr>
        <w:lastRenderedPageBreak/>
        <w:t>十五、科目积数表（业务代码</w:t>
      </w:r>
      <w:r>
        <w:rPr>
          <w:rFonts w:hint="eastAsia"/>
        </w:rPr>
        <w:t>7239</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通过本功能打印科目积数表，表中项目有科目、余额、本期积数和年度积数。操作步骤可参考日计表打印，本表支持地区汇并。</w:t>
      </w:r>
    </w:p>
    <w:p w:rsidR="004A1DF5" w:rsidRDefault="004A1DF5" w:rsidP="0004090F">
      <w:pPr>
        <w:pStyle w:val="5"/>
      </w:pPr>
      <w:r>
        <w:rPr>
          <w:rFonts w:hint="eastAsia"/>
        </w:rPr>
        <w:t>十六、开立卡折单报表（业务代码</w:t>
      </w:r>
      <w:r>
        <w:rPr>
          <w:rFonts w:hint="eastAsia"/>
        </w:rPr>
        <w:t>7241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通过本功能查询打印个人户口开立卡折单报表。</w:t>
      </w:r>
    </w:p>
    <w:p w:rsidR="004A1DF5" w:rsidRDefault="004A1DF5">
      <w:pPr>
        <w:pStyle w:val="6"/>
      </w:pPr>
      <w:r>
        <w:rPr>
          <w:rFonts w:hint="eastAsia"/>
        </w:rPr>
        <w:t>（二）操作步骤</w:t>
      </w:r>
    </w:p>
    <w:p w:rsidR="004A1DF5" w:rsidRDefault="004A1DF5">
      <w:pPr>
        <w:numPr>
          <w:ilvl w:val="1"/>
          <w:numId w:val="182"/>
        </w:numPr>
      </w:pPr>
      <w:r>
        <w:rPr>
          <w:rFonts w:hint="eastAsia"/>
        </w:rPr>
        <w:t>用户选择系统导航－核算业务－报表传票打印－开立卡折单报表，或者输入业务代码</w:t>
      </w:r>
      <w:r>
        <w:rPr>
          <w:rFonts w:hint="eastAsia"/>
        </w:rPr>
        <w:t>7241</w:t>
      </w:r>
      <w:r>
        <w:rPr>
          <w:rFonts w:hint="eastAsia"/>
        </w:rPr>
        <w:t>，进入开立卡折单报表打印界面。</w:t>
      </w:r>
    </w:p>
    <w:p w:rsidR="004A1DF5" w:rsidRDefault="004A1DF5">
      <w:pPr>
        <w:numPr>
          <w:ilvl w:val="1"/>
          <w:numId w:val="182"/>
        </w:numPr>
      </w:pPr>
      <w:r>
        <w:rPr>
          <w:rFonts w:hint="eastAsia"/>
        </w:rPr>
        <w:t>输入查询条件，如未输入，默认为本机构及当天日期。</w:t>
      </w:r>
    </w:p>
    <w:p w:rsidR="004A1DF5" w:rsidRDefault="004A1DF5">
      <w:pPr>
        <w:numPr>
          <w:ilvl w:val="1"/>
          <w:numId w:val="182"/>
        </w:numPr>
      </w:pPr>
      <w:r>
        <w:rPr>
          <w:rFonts w:ascii="宋体" w:hint="eastAsia"/>
          <w:kern w:val="0"/>
          <w:szCs w:val="18"/>
          <w:lang w:val="zh-CN"/>
        </w:rPr>
        <w:t>点击“打印10”按钮，</w:t>
      </w:r>
      <w:r>
        <w:rPr>
          <w:rFonts w:hint="eastAsia"/>
        </w:rPr>
        <w:t>系统列示报表。</w:t>
      </w:r>
    </w:p>
    <w:p w:rsidR="004A1DF5" w:rsidRDefault="004A1DF5" w:rsidP="0004090F">
      <w:pPr>
        <w:pStyle w:val="5"/>
      </w:pPr>
      <w:r>
        <w:rPr>
          <w:rFonts w:hint="eastAsia"/>
        </w:rPr>
        <w:t>十七、利息税报表查询（业务代码</w:t>
      </w:r>
      <w:r>
        <w:rPr>
          <w:rFonts w:hint="eastAsia"/>
        </w:rPr>
        <w:t>7242</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本功能分币种汇总利息税缴税情况。允许导出</w:t>
      </w:r>
      <w:r>
        <w:rPr>
          <w:rFonts w:hint="eastAsia"/>
        </w:rPr>
        <w:t>EXCEL</w:t>
      </w:r>
      <w:r>
        <w:rPr>
          <w:rFonts w:hint="eastAsia"/>
        </w:rPr>
        <w:t>表格。每月一日，系统自动按汇缴税机构产生上月利息税报表。利息税报表产生后，汇率等产生报表的条件发生变化，报表不随同变化。</w:t>
      </w:r>
    </w:p>
    <w:p w:rsidR="004A1DF5" w:rsidRDefault="004A1DF5">
      <w:pPr>
        <w:ind w:firstLineChars="200" w:firstLine="480"/>
      </w:pPr>
      <w:r>
        <w:rPr>
          <w:rFonts w:hint="eastAsia"/>
        </w:rPr>
        <w:t>本机构的利息税如果需要由其他机构汇缴。需在利息税产生之前，设置利息税缴税机构，具体设置方法见本手册第十一章公共管理中的“机构管理”。</w:t>
      </w:r>
    </w:p>
    <w:p w:rsidR="004A1DF5" w:rsidRDefault="004A1DF5">
      <w:pPr>
        <w:ind w:firstLineChars="200" w:firstLine="480"/>
      </w:pPr>
      <w:r>
        <w:rPr>
          <w:rFonts w:hint="eastAsia"/>
        </w:rPr>
        <w:t>操作步骤可参考日计表打印。</w:t>
      </w:r>
    </w:p>
    <w:p w:rsidR="004A1DF5" w:rsidRDefault="004A1DF5" w:rsidP="0004090F">
      <w:pPr>
        <w:pStyle w:val="5"/>
      </w:pPr>
      <w:r>
        <w:rPr>
          <w:rFonts w:hint="eastAsia"/>
        </w:rPr>
        <w:t>十八、对账不平报表</w:t>
      </w:r>
      <w:r>
        <w:rPr>
          <w:rFonts w:hint="eastAsia"/>
        </w:rPr>
        <w:t>A</w:t>
      </w:r>
      <w:r>
        <w:rPr>
          <w:rFonts w:hint="eastAsia"/>
        </w:rPr>
        <w:t>类（业务代码</w:t>
      </w:r>
      <w:r>
        <w:rPr>
          <w:rFonts w:hint="eastAsia"/>
        </w:rPr>
        <w:t>7243</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通过本功能查询打印储蓄异地代收付对账不平报表，仅适用于分行操作。</w:t>
      </w:r>
    </w:p>
    <w:p w:rsidR="004A1DF5" w:rsidRDefault="004A1DF5" w:rsidP="0004090F">
      <w:pPr>
        <w:pStyle w:val="5"/>
      </w:pPr>
      <w:r>
        <w:rPr>
          <w:rFonts w:hint="eastAsia"/>
        </w:rPr>
        <w:lastRenderedPageBreak/>
        <w:t>十九、对账不平报表</w:t>
      </w:r>
      <w:r>
        <w:rPr>
          <w:rFonts w:hint="eastAsia"/>
        </w:rPr>
        <w:t>B</w:t>
      </w:r>
      <w:r>
        <w:rPr>
          <w:rFonts w:hint="eastAsia"/>
        </w:rPr>
        <w:t>类（业务代码</w:t>
      </w:r>
      <w:r>
        <w:rPr>
          <w:rFonts w:hint="eastAsia"/>
        </w:rPr>
        <w:t>7244</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通过本功能查询打印储蓄异地代收付对账不平报表，仅适用于网点操作。</w:t>
      </w:r>
    </w:p>
    <w:p w:rsidR="004A1DF5" w:rsidRDefault="004A1DF5" w:rsidP="0004090F">
      <w:pPr>
        <w:pStyle w:val="5"/>
      </w:pPr>
      <w:r>
        <w:rPr>
          <w:rFonts w:hint="eastAsia"/>
        </w:rPr>
        <w:t>二十、利息税报表（业务代码</w:t>
      </w:r>
      <w:r>
        <w:t>7246</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rPr>
          <w:sz w:val="18"/>
          <w:szCs w:val="18"/>
          <w:lang w:val="zh-CN"/>
        </w:rPr>
      </w:pPr>
      <w:r>
        <w:rPr>
          <w:rFonts w:hint="eastAsia"/>
        </w:rPr>
        <w:t>本功能与利息税报表查询功能稍有区别。本报表为利息税报表查询的汇总。本功能按国税局要求项目汇总利息税。可用</w:t>
      </w:r>
      <w:r>
        <w:t>EXCEL</w:t>
      </w:r>
      <w:r>
        <w:rPr>
          <w:rFonts w:hint="eastAsia"/>
        </w:rPr>
        <w:t>导出后直接填报</w:t>
      </w:r>
      <w:r>
        <w:t>“</w:t>
      </w:r>
      <w:r>
        <w:rPr>
          <w:rFonts w:hint="eastAsia"/>
        </w:rPr>
        <w:t>储蓄存款利息所得扣缴个人所得税报告表</w:t>
      </w:r>
      <w:r>
        <w:t>”</w:t>
      </w:r>
      <w:r>
        <w:rPr>
          <w:rFonts w:hint="eastAsia"/>
        </w:rPr>
        <w:t>上缴国税局。</w:t>
      </w:r>
    </w:p>
    <w:p w:rsidR="004A1DF5" w:rsidRDefault="004A1DF5"/>
    <w:p w:rsidR="004A1DF5" w:rsidRDefault="004A1DF5" w:rsidP="0004090F">
      <w:pPr>
        <w:pStyle w:val="4"/>
      </w:pPr>
      <w:r>
        <w:br w:type="page"/>
      </w:r>
      <w:bookmarkStart w:id="1684" w:name="_Toc186273646"/>
      <w:r>
        <w:rPr>
          <w:rFonts w:hint="eastAsia"/>
        </w:rPr>
        <w:lastRenderedPageBreak/>
        <w:t>第十</w:t>
      </w:r>
      <w:r w:rsidR="00D74ACE">
        <w:rPr>
          <w:rFonts w:hint="eastAsia"/>
        </w:rPr>
        <w:t>一</w:t>
      </w:r>
      <w:r>
        <w:rPr>
          <w:rFonts w:hint="eastAsia"/>
        </w:rPr>
        <w:t>节</w:t>
      </w:r>
      <w:r>
        <w:rPr>
          <w:rFonts w:hint="eastAsia"/>
        </w:rPr>
        <w:t xml:space="preserve">  </w:t>
      </w:r>
      <w:r>
        <w:rPr>
          <w:rFonts w:hint="eastAsia"/>
        </w:rPr>
        <w:t>计提利息</w:t>
      </w:r>
      <w:bookmarkEnd w:id="1684"/>
    </w:p>
    <w:p w:rsidR="004A1DF5" w:rsidRDefault="004A1DF5" w:rsidP="0004090F">
      <w:pPr>
        <w:pStyle w:val="5"/>
      </w:pPr>
      <w:r>
        <w:rPr>
          <w:rFonts w:hint="eastAsia"/>
        </w:rPr>
        <w:t>一、结息管理（业务代码</w:t>
      </w:r>
      <w:r>
        <w:rPr>
          <w:rFonts w:hint="eastAsia"/>
        </w:rPr>
        <w:t>7301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rPr>
          <w:bCs/>
        </w:rPr>
      </w:pPr>
      <w:r>
        <w:rPr>
          <w:rFonts w:hint="eastAsia"/>
        </w:rPr>
        <w:t>通过本功能查询打印批量结息入账信息以及异常信息。</w:t>
      </w:r>
      <w:r>
        <w:rPr>
          <w:rFonts w:hint="eastAsia"/>
          <w:bCs/>
        </w:rPr>
        <w:t>批量结息日打印入账信息及异常信息（如空则不打印）报告附当日传票后。</w:t>
      </w:r>
    </w:p>
    <w:p w:rsidR="004A1DF5" w:rsidRDefault="004A1DF5">
      <w:pPr>
        <w:pStyle w:val="5"/>
      </w:pPr>
      <w:r>
        <w:rPr>
          <w:rFonts w:hint="eastAsia"/>
        </w:rPr>
        <w:t>二、计提利息查询（业务代码</w:t>
      </w:r>
      <w:r>
        <w:rPr>
          <w:rFonts w:hint="eastAsia"/>
        </w:rPr>
        <w:t>7308</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用户可在计提利息查询窗口查询到核心业务系统已经计提利息的数据，计提利息数据按照网点、币种和核算种类进行分类。</w:t>
      </w:r>
    </w:p>
    <w:p w:rsidR="004A1DF5" w:rsidRDefault="004A1DF5">
      <w:pPr>
        <w:ind w:firstLineChars="200" w:firstLine="480"/>
      </w:pPr>
      <w:r>
        <w:rPr>
          <w:rFonts w:hint="eastAsia"/>
        </w:rPr>
        <w:t>计提利息查询的权限按照上级行能查下级行的规则设置：总行能查全行，分行能查分行，支行能查支行。</w:t>
      </w:r>
    </w:p>
    <w:p w:rsidR="004A1DF5" w:rsidRDefault="004A1DF5">
      <w:pPr>
        <w:pStyle w:val="6"/>
        <w:spacing w:line="360" w:lineRule="auto"/>
      </w:pPr>
      <w:r>
        <w:rPr>
          <w:rFonts w:hint="eastAsia"/>
        </w:rPr>
        <w:t>（二）操作要点</w:t>
      </w:r>
    </w:p>
    <w:p w:rsidR="004A1DF5" w:rsidRDefault="004A1DF5">
      <w:pPr>
        <w:ind w:leftChars="200" w:left="480"/>
      </w:pPr>
      <w:r>
        <w:rPr>
          <w:rFonts w:hint="eastAsia"/>
        </w:rPr>
        <w:t>1</w:t>
      </w:r>
      <w:r>
        <w:rPr>
          <w:rFonts w:hint="eastAsia"/>
        </w:rPr>
        <w:t>、计提日期查询时必须输入。</w:t>
      </w:r>
    </w:p>
    <w:p w:rsidR="004A1DF5" w:rsidRDefault="004A1DF5">
      <w:pPr>
        <w:ind w:leftChars="200" w:left="480"/>
      </w:pPr>
      <w:r>
        <w:rPr>
          <w:rFonts w:hint="eastAsia"/>
        </w:rPr>
        <w:t>2</w:t>
      </w:r>
      <w:r>
        <w:rPr>
          <w:rFonts w:hint="eastAsia"/>
        </w:rPr>
        <w:t>、明细账机构默认为用户所在机构。</w:t>
      </w:r>
    </w:p>
    <w:p w:rsidR="004A1DF5" w:rsidRDefault="004A1DF5">
      <w:pPr>
        <w:ind w:leftChars="200" w:left="480"/>
      </w:pPr>
      <w:r>
        <w:rPr>
          <w:rFonts w:hint="eastAsia"/>
        </w:rPr>
        <w:t>3</w:t>
      </w:r>
      <w:r>
        <w:rPr>
          <w:rFonts w:hint="eastAsia"/>
        </w:rPr>
        <w:t>、币种、核算种类和入账标志等要素不输入，系统默认为全部。</w:t>
      </w:r>
    </w:p>
    <w:p w:rsidR="004A1DF5" w:rsidRDefault="004A1DF5">
      <w:pPr>
        <w:pStyle w:val="6"/>
        <w:spacing w:line="360" w:lineRule="auto"/>
      </w:pPr>
      <w:r>
        <w:rPr>
          <w:rFonts w:hint="eastAsia"/>
        </w:rPr>
        <w:t>（三）操作步骤</w:t>
      </w:r>
    </w:p>
    <w:p w:rsidR="004A1DF5" w:rsidRDefault="004A1DF5">
      <w:pPr>
        <w:ind w:leftChars="225" w:left="900" w:hangingChars="150" w:hanging="360"/>
      </w:pPr>
      <w:r>
        <w:rPr>
          <w:rFonts w:hint="eastAsia"/>
        </w:rPr>
        <w:t>1</w:t>
      </w:r>
      <w:r>
        <w:rPr>
          <w:rFonts w:hint="eastAsia"/>
        </w:rPr>
        <w:t>、用户选择系统导航－核算业务－计提利息－计提利息查询，或者输入业务代码</w:t>
      </w:r>
      <w:r>
        <w:rPr>
          <w:rFonts w:hint="eastAsia"/>
        </w:rPr>
        <w:t>7308</w:t>
      </w:r>
      <w:r>
        <w:rPr>
          <w:rFonts w:hint="eastAsia"/>
        </w:rPr>
        <w:t>，进入计提利息查询界面。</w:t>
      </w:r>
    </w:p>
    <w:p w:rsidR="004A1DF5" w:rsidRDefault="004A1DF5">
      <w:pPr>
        <w:ind w:leftChars="225" w:left="900" w:hangingChars="150" w:hanging="360"/>
      </w:pPr>
      <w:r>
        <w:rPr>
          <w:rFonts w:hint="eastAsia"/>
        </w:rPr>
        <w:t>2</w:t>
      </w:r>
      <w:r>
        <w:rPr>
          <w:rFonts w:hint="eastAsia"/>
        </w:rPr>
        <w:t>、输入查询条件，点击“查询</w:t>
      </w:r>
      <w:r>
        <w:rPr>
          <w:rFonts w:hint="eastAsia"/>
        </w:rPr>
        <w:t>5</w:t>
      </w:r>
      <w:r>
        <w:t>”</w:t>
      </w:r>
      <w:r>
        <w:rPr>
          <w:rFonts w:hint="eastAsia"/>
        </w:rPr>
        <w:t>按钮，显示符合条件的记录；</w:t>
      </w:r>
    </w:p>
    <w:p w:rsidR="004A1DF5" w:rsidRDefault="004A1DF5" w:rsidP="00C85378">
      <w:pPr>
        <w:numPr>
          <w:ilvl w:val="3"/>
          <w:numId w:val="276"/>
        </w:numPr>
        <w:tabs>
          <w:tab w:val="clear" w:pos="1980"/>
          <w:tab w:val="num" w:pos="1440"/>
        </w:tabs>
        <w:ind w:left="1440"/>
      </w:pPr>
      <w:r>
        <w:rPr>
          <w:rFonts w:hint="eastAsia"/>
        </w:rPr>
        <w:t>点击“打印</w:t>
      </w:r>
      <w:r>
        <w:rPr>
          <w:rFonts w:hint="eastAsia"/>
        </w:rPr>
        <w:t>10</w:t>
      </w:r>
      <w:r>
        <w:rPr>
          <w:rFonts w:hint="eastAsia"/>
        </w:rPr>
        <w:t>”按钮，可将查询到的记录打印出来；</w:t>
      </w:r>
    </w:p>
    <w:p w:rsidR="004A1DF5" w:rsidRDefault="004A1DF5" w:rsidP="00C85378">
      <w:pPr>
        <w:numPr>
          <w:ilvl w:val="3"/>
          <w:numId w:val="276"/>
        </w:numPr>
        <w:tabs>
          <w:tab w:val="clear" w:pos="1980"/>
          <w:tab w:val="num" w:pos="1440"/>
        </w:tabs>
        <w:ind w:left="1440"/>
      </w:pPr>
      <w:r>
        <w:rPr>
          <w:rFonts w:hint="eastAsia"/>
        </w:rPr>
        <w:t>点击“输出</w:t>
      </w:r>
      <w:r>
        <w:rPr>
          <w:rFonts w:hint="eastAsia"/>
        </w:rPr>
        <w:t>EXCEL11</w:t>
      </w:r>
      <w:r>
        <w:rPr>
          <w:rFonts w:hint="eastAsia"/>
        </w:rPr>
        <w:t>”按钮，可将查询到的记录导出到</w:t>
      </w:r>
      <w:r>
        <w:rPr>
          <w:rFonts w:hint="eastAsia"/>
        </w:rPr>
        <w:t>EXCEL</w:t>
      </w:r>
      <w:r>
        <w:rPr>
          <w:rFonts w:hint="eastAsia"/>
        </w:rPr>
        <w:t>表格中。</w:t>
      </w:r>
    </w:p>
    <w:p w:rsidR="004A1DF5" w:rsidRDefault="004A1DF5"/>
    <w:p w:rsidR="004A1DF5" w:rsidRDefault="00954BB1" w:rsidP="0004090F">
      <w:pPr>
        <w:pStyle w:val="4"/>
        <w:spacing w:before="156" w:after="156"/>
      </w:pPr>
      <w:bookmarkStart w:id="1685" w:name="_Toc87759599"/>
      <w:bookmarkStart w:id="1686" w:name="_Toc186273647"/>
      <w:r>
        <w:rPr>
          <w:rFonts w:hint="eastAsia"/>
        </w:rPr>
        <w:lastRenderedPageBreak/>
        <w:t>第十二</w:t>
      </w:r>
      <w:r w:rsidR="004A1DF5">
        <w:rPr>
          <w:rFonts w:hint="eastAsia"/>
        </w:rPr>
        <w:t>节</w:t>
      </w:r>
      <w:r w:rsidR="004A1DF5">
        <w:rPr>
          <w:rFonts w:hint="eastAsia"/>
        </w:rPr>
        <w:t xml:space="preserve">  </w:t>
      </w:r>
      <w:bookmarkEnd w:id="1685"/>
      <w:r w:rsidR="004A1DF5">
        <w:rPr>
          <w:rFonts w:hint="eastAsia"/>
        </w:rPr>
        <w:t>营业税及附加</w:t>
      </w:r>
      <w:bookmarkEnd w:id="1686"/>
    </w:p>
    <w:p w:rsidR="004A1DF5" w:rsidRDefault="004A1DF5">
      <w:r>
        <w:rPr>
          <w:rFonts w:hint="eastAsia"/>
          <w:b/>
          <w:bCs/>
        </w:rPr>
        <w:t>功能介绍：</w:t>
      </w:r>
      <w:r>
        <w:rPr>
          <w:rFonts w:hint="eastAsia"/>
        </w:rPr>
        <w:t>通过该模块实现计提营业税及附加的相关功能，包括设置营业税的税种、税基，试算营业税，计提营业税，查询已计提营业税，上划营业税等功能。新系统对于计提营业税及附加的设置比较灵活，可以适应各地不同的情况，采用按月自动计提、按季人工上划的方式。</w:t>
      </w:r>
    </w:p>
    <w:p w:rsidR="004A1DF5" w:rsidRDefault="004A1DF5"/>
    <w:p w:rsidR="004A1DF5" w:rsidRDefault="004A1DF5" w:rsidP="0004090F">
      <w:pPr>
        <w:pStyle w:val="5"/>
      </w:pPr>
      <w:r>
        <w:rPr>
          <w:rFonts w:hint="eastAsia"/>
        </w:rPr>
        <w:t>一、税基配置</w:t>
      </w:r>
    </w:p>
    <w:p w:rsidR="004A1DF5" w:rsidRDefault="004A1DF5">
      <w:pPr>
        <w:pStyle w:val="6"/>
      </w:pPr>
      <w:r>
        <w:rPr>
          <w:rFonts w:hint="eastAsia"/>
        </w:rPr>
        <w:t>（一）功能介绍</w:t>
      </w:r>
    </w:p>
    <w:p w:rsidR="004A1DF5" w:rsidRDefault="004A1DF5">
      <w:pPr>
        <w:ind w:firstLineChars="200" w:firstLine="480"/>
      </w:pPr>
      <w:r>
        <w:rPr>
          <w:rFonts w:hint="eastAsia"/>
        </w:rPr>
        <w:t>通过该功能设置营业税及附加的税基。该功能仅供总行使用。</w:t>
      </w:r>
    </w:p>
    <w:p w:rsidR="004A1DF5" w:rsidRDefault="004A1DF5">
      <w:pPr>
        <w:pStyle w:val="6"/>
        <w:spacing w:line="360" w:lineRule="auto"/>
      </w:pPr>
      <w:r>
        <w:rPr>
          <w:rFonts w:hint="eastAsia"/>
        </w:rPr>
        <w:t>（二）术语解释及参数说明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6660"/>
      </w:tblGrid>
      <w:tr w:rsidR="004A1DF5">
        <w:trPr>
          <w:trHeight w:val="660"/>
        </w:trPr>
        <w:tc>
          <w:tcPr>
            <w:tcW w:w="1620" w:type="dxa"/>
          </w:tcPr>
          <w:p w:rsidR="004A1DF5" w:rsidRDefault="004A1DF5">
            <w:pPr>
              <w:rPr>
                <w:sz w:val="21"/>
              </w:rPr>
            </w:pPr>
            <w:r>
              <w:rPr>
                <w:rFonts w:hint="eastAsia"/>
                <w:sz w:val="21"/>
              </w:rPr>
              <w:t>税种</w:t>
            </w:r>
          </w:p>
        </w:tc>
        <w:tc>
          <w:tcPr>
            <w:tcW w:w="6660" w:type="dxa"/>
          </w:tcPr>
          <w:p w:rsidR="004A1DF5" w:rsidRDefault="004A1DF5">
            <w:pPr>
              <w:rPr>
                <w:sz w:val="21"/>
              </w:rPr>
            </w:pPr>
            <w:r>
              <w:rPr>
                <w:rFonts w:hint="eastAsia"/>
                <w:sz w:val="21"/>
              </w:rPr>
              <w:t>纳税种类，是指营业税及附加的具体类别，如营业税、城市维护建设费、教育费附加、地方教育发展费、堤防费等</w:t>
            </w:r>
          </w:p>
        </w:tc>
      </w:tr>
      <w:tr w:rsidR="004A1DF5">
        <w:tc>
          <w:tcPr>
            <w:tcW w:w="1620" w:type="dxa"/>
          </w:tcPr>
          <w:p w:rsidR="004A1DF5" w:rsidRDefault="004A1DF5">
            <w:pPr>
              <w:rPr>
                <w:sz w:val="21"/>
              </w:rPr>
            </w:pPr>
            <w:r>
              <w:rPr>
                <w:rFonts w:hint="eastAsia"/>
                <w:sz w:val="21"/>
              </w:rPr>
              <w:t>税基</w:t>
            </w:r>
          </w:p>
        </w:tc>
        <w:tc>
          <w:tcPr>
            <w:tcW w:w="6660" w:type="dxa"/>
          </w:tcPr>
          <w:p w:rsidR="004A1DF5" w:rsidRDefault="004A1DF5">
            <w:pPr>
              <w:rPr>
                <w:sz w:val="21"/>
              </w:rPr>
            </w:pPr>
            <w:r>
              <w:rPr>
                <w:rFonts w:hint="eastAsia"/>
                <w:sz w:val="21"/>
              </w:rPr>
              <w:t>也叫纳税范围，是指参与计提营业税及附加的损益类账户的内部资金号的范围。</w:t>
            </w:r>
          </w:p>
        </w:tc>
      </w:tr>
    </w:tbl>
    <w:p w:rsidR="004A1DF5" w:rsidRDefault="004A1DF5">
      <w:pPr>
        <w:pStyle w:val="6"/>
      </w:pPr>
      <w:r>
        <w:rPr>
          <w:rFonts w:hint="eastAsia"/>
        </w:rPr>
        <w:t>（三）操作要点</w:t>
      </w:r>
    </w:p>
    <w:p w:rsidR="004A1DF5" w:rsidRDefault="004A1DF5">
      <w:pPr>
        <w:ind w:left="360" w:hangingChars="150" w:hanging="360"/>
        <w:rPr>
          <w:rFonts w:ascii="宋体" w:hAnsi="宋体"/>
        </w:rPr>
      </w:pPr>
      <w:r>
        <w:rPr>
          <w:rFonts w:ascii="宋体" w:hAnsi="宋体" w:hint="eastAsia"/>
        </w:rPr>
        <w:t>1、税基与</w:t>
      </w:r>
      <w:r>
        <w:rPr>
          <w:rFonts w:hint="eastAsia"/>
        </w:rPr>
        <w:t>税种</w:t>
      </w:r>
      <w:r>
        <w:rPr>
          <w:rFonts w:ascii="宋体" w:hAnsi="宋体" w:hint="eastAsia"/>
        </w:rPr>
        <w:t>相互独立，不同的税种可以对应不同的税基，一个税种只能对应一个税基，一个税基可供多个税种使用。</w:t>
      </w:r>
    </w:p>
    <w:p w:rsidR="004A1DF5" w:rsidRDefault="004A1DF5">
      <w:pPr>
        <w:ind w:left="360" w:hangingChars="150" w:hanging="360"/>
        <w:rPr>
          <w:rFonts w:ascii="宋体" w:hAnsi="宋体"/>
        </w:rPr>
      </w:pPr>
      <w:r>
        <w:rPr>
          <w:rFonts w:ascii="宋体" w:hAnsi="宋体" w:hint="eastAsia"/>
        </w:rPr>
        <w:t>2、税种设置时带有机构号，各分行使用的税种互不相同，而税基设置时不带机构号，一个税基可供多个分行同时使用。</w:t>
      </w:r>
    </w:p>
    <w:p w:rsidR="004A1DF5" w:rsidRDefault="004A1DF5">
      <w:pPr>
        <w:ind w:left="360" w:hangingChars="150" w:hanging="360"/>
      </w:pPr>
      <w:r>
        <w:rPr>
          <w:rFonts w:ascii="宋体" w:hAnsi="宋体" w:hint="eastAsia"/>
        </w:rPr>
        <w:t>3、税基</w:t>
      </w:r>
      <w:r>
        <w:rPr>
          <w:rFonts w:hint="eastAsia"/>
        </w:rPr>
        <w:t>按</w:t>
      </w:r>
      <w:r>
        <w:rPr>
          <w:rFonts w:ascii="宋体" w:hAnsi="宋体" w:hint="eastAsia"/>
        </w:rPr>
        <w:t>内部</w:t>
      </w:r>
      <w:r>
        <w:rPr>
          <w:rFonts w:hint="eastAsia"/>
        </w:rPr>
        <w:t>资金号设置，根据税务的规定，系统将税基分为三种类型：</w:t>
      </w:r>
    </w:p>
    <w:p w:rsidR="004A1DF5" w:rsidRDefault="004A1DF5">
      <w:pPr>
        <w:ind w:leftChars="100" w:left="600" w:hangingChars="150" w:hanging="360"/>
        <w:rPr>
          <w:rFonts w:ascii="宋体" w:hAnsi="宋体"/>
        </w:rPr>
      </w:pPr>
      <w:r>
        <w:rPr>
          <w:rFonts w:hint="eastAsia"/>
        </w:rPr>
        <w:t>1</w:t>
      </w:r>
      <w:r>
        <w:rPr>
          <w:rFonts w:hint="eastAsia"/>
        </w:rPr>
        <w:t>）单一</w:t>
      </w:r>
      <w:r>
        <w:rPr>
          <w:rFonts w:ascii="宋体" w:hAnsi="宋体" w:hint="eastAsia"/>
        </w:rPr>
        <w:t>内部资金号累加：包括构成计提营业税增加项的内部资金号。</w:t>
      </w:r>
    </w:p>
    <w:p w:rsidR="004A1DF5" w:rsidRDefault="004A1DF5">
      <w:pPr>
        <w:ind w:leftChars="100" w:left="600" w:hangingChars="150" w:hanging="360"/>
      </w:pPr>
      <w:r>
        <w:rPr>
          <w:rFonts w:ascii="宋体" w:hAnsi="宋体" w:hint="eastAsia"/>
        </w:rPr>
        <w:t>2）多节点轧</w:t>
      </w:r>
      <w:r>
        <w:rPr>
          <w:rFonts w:hint="eastAsia"/>
        </w:rPr>
        <w:t>抵不结转：此类</w:t>
      </w:r>
      <w:r>
        <w:rPr>
          <w:rFonts w:ascii="宋体" w:hAnsi="宋体" w:hint="eastAsia"/>
        </w:rPr>
        <w:t>内部资金号包括增加项和抵扣项，在</w:t>
      </w:r>
      <w:r>
        <w:rPr>
          <w:rFonts w:hint="eastAsia"/>
        </w:rPr>
        <w:t>轧抵金额为正差时计税，负差时不计税，不结转下期。</w:t>
      </w:r>
    </w:p>
    <w:p w:rsidR="004A1DF5" w:rsidRDefault="004A1DF5">
      <w:pPr>
        <w:ind w:leftChars="100" w:left="600" w:hangingChars="150" w:hanging="360"/>
      </w:pPr>
      <w:r>
        <w:rPr>
          <w:rFonts w:hint="eastAsia"/>
        </w:rPr>
        <w:t>3</w:t>
      </w:r>
      <w:r>
        <w:rPr>
          <w:rFonts w:hint="eastAsia"/>
        </w:rPr>
        <w:t>）多节点轧抵结转下期：此类</w:t>
      </w:r>
      <w:r>
        <w:rPr>
          <w:rFonts w:ascii="宋体" w:hAnsi="宋体" w:hint="eastAsia"/>
        </w:rPr>
        <w:t>内部资金号包括增加项和抵扣项，在</w:t>
      </w:r>
      <w:r>
        <w:rPr>
          <w:rFonts w:hint="eastAsia"/>
        </w:rPr>
        <w:t>同一纳税期（季度）内可以相抵，轧抵金额为正差时计税，负差时</w:t>
      </w:r>
      <w:r>
        <w:rPr>
          <w:rFonts w:ascii="宋体" w:hint="eastAsia"/>
          <w:color w:val="000000"/>
          <w:kern w:val="0"/>
        </w:rPr>
        <w:t>不计税，并可结转下一纳税期抵扣，但年末仍为负差的，不再转入下一会计年度。</w:t>
      </w:r>
    </w:p>
    <w:p w:rsidR="004A1DF5" w:rsidRDefault="004A1DF5">
      <w:pPr>
        <w:ind w:left="360" w:hangingChars="150" w:hanging="360"/>
        <w:rPr>
          <w:rFonts w:ascii="宋体" w:hAnsi="宋体"/>
        </w:rPr>
      </w:pPr>
      <w:r>
        <w:rPr>
          <w:rFonts w:ascii="宋体" w:hAnsi="宋体" w:hint="eastAsia"/>
        </w:rPr>
        <w:lastRenderedPageBreak/>
        <w:t>4、</w:t>
      </w:r>
      <w:r>
        <w:rPr>
          <w:rFonts w:hint="eastAsia"/>
        </w:rPr>
        <w:t>在税基的每种类型下还</w:t>
      </w:r>
      <w:r>
        <w:rPr>
          <w:rFonts w:ascii="宋体" w:hAnsi="宋体" w:hint="eastAsia"/>
        </w:rPr>
        <w:t>可以</w:t>
      </w:r>
      <w:r>
        <w:rPr>
          <w:rFonts w:hint="eastAsia"/>
        </w:rPr>
        <w:t>分组，最多分为五组。在组内对金额进行</w:t>
      </w:r>
      <w:r>
        <w:rPr>
          <w:rFonts w:ascii="宋体" w:hint="eastAsia"/>
          <w:color w:val="000000"/>
          <w:kern w:val="0"/>
        </w:rPr>
        <w:t>轧抵，组与组之间不轧抵。</w:t>
      </w:r>
    </w:p>
    <w:p w:rsidR="004A1DF5" w:rsidRDefault="004A1DF5">
      <w:pPr>
        <w:ind w:left="360" w:hangingChars="150" w:hanging="360"/>
        <w:rPr>
          <w:rFonts w:ascii="宋体" w:hAnsi="宋体"/>
        </w:rPr>
      </w:pPr>
      <w:r>
        <w:rPr>
          <w:rFonts w:ascii="宋体" w:hAnsi="宋体" w:hint="eastAsia"/>
        </w:rPr>
        <w:t>5、通过“金额</w:t>
      </w:r>
      <w:r>
        <w:rPr>
          <w:rFonts w:hint="eastAsia"/>
        </w:rPr>
        <w:t>有效</w:t>
      </w:r>
      <w:r>
        <w:rPr>
          <w:rFonts w:ascii="宋体" w:hAnsi="宋体" w:hint="eastAsia"/>
        </w:rPr>
        <w:t>方向”控制账户是否参与计提，金额是指账户的</w:t>
      </w:r>
      <w:r>
        <w:rPr>
          <w:rFonts w:hint="eastAsia"/>
        </w:rPr>
        <w:t>季度发生额借贷轧差后全折人民币的金额，</w:t>
      </w:r>
      <w:r>
        <w:rPr>
          <w:rFonts w:ascii="宋体" w:hAnsi="宋体" w:hint="eastAsia"/>
        </w:rPr>
        <w:t>包括：</w:t>
      </w:r>
    </w:p>
    <w:p w:rsidR="004A1DF5" w:rsidRDefault="004A1DF5">
      <w:pPr>
        <w:ind w:leftChars="150" w:left="720" w:hangingChars="150" w:hanging="360"/>
      </w:pPr>
      <w:r>
        <w:rPr>
          <w:rFonts w:hint="eastAsia"/>
        </w:rPr>
        <w:t>B</w:t>
      </w:r>
      <w:r>
        <w:rPr>
          <w:rFonts w:hint="eastAsia"/>
        </w:rPr>
        <w:t>双方：不论金额在借方还是贷方，均参与计提</w:t>
      </w:r>
    </w:p>
    <w:p w:rsidR="004A1DF5" w:rsidRDefault="004A1DF5">
      <w:pPr>
        <w:ind w:leftChars="150" w:left="720" w:hangingChars="150" w:hanging="360"/>
      </w:pPr>
      <w:r>
        <w:rPr>
          <w:rFonts w:hint="eastAsia"/>
        </w:rPr>
        <w:t>D</w:t>
      </w:r>
      <w:r>
        <w:rPr>
          <w:rFonts w:hint="eastAsia"/>
        </w:rPr>
        <w:t>借方：如金额在借方则参与计提，否则该账户不参与计提</w:t>
      </w:r>
    </w:p>
    <w:p w:rsidR="004A1DF5" w:rsidRDefault="004A1DF5">
      <w:pPr>
        <w:ind w:leftChars="150" w:left="720" w:hangingChars="150" w:hanging="360"/>
      </w:pPr>
      <w:r>
        <w:rPr>
          <w:rFonts w:hint="eastAsia"/>
        </w:rPr>
        <w:t>C</w:t>
      </w:r>
      <w:r>
        <w:rPr>
          <w:rFonts w:hint="eastAsia"/>
        </w:rPr>
        <w:t>贷方：如金额在贷方则参与计提，否则该账户不参与计提</w:t>
      </w:r>
    </w:p>
    <w:p w:rsidR="004A1DF5" w:rsidRDefault="004A1DF5">
      <w:pPr>
        <w:ind w:left="360" w:hangingChars="150" w:hanging="360"/>
        <w:rPr>
          <w:rFonts w:ascii="宋体" w:hAnsi="宋体"/>
        </w:rPr>
      </w:pPr>
      <w:r>
        <w:rPr>
          <w:rFonts w:ascii="宋体" w:hAnsi="宋体" w:hint="eastAsia"/>
        </w:rPr>
        <w:t>6、通过“</w:t>
      </w:r>
      <w:r>
        <w:rPr>
          <w:rFonts w:hint="eastAsia"/>
        </w:rPr>
        <w:t>累加类型”控制金额是增加税基还是减少税基</w:t>
      </w:r>
      <w:r>
        <w:rPr>
          <w:rFonts w:ascii="宋体" w:hAnsi="宋体" w:hint="eastAsia"/>
        </w:rPr>
        <w:t>，包括：</w:t>
      </w:r>
    </w:p>
    <w:p w:rsidR="004A1DF5" w:rsidRDefault="004A1DF5">
      <w:pPr>
        <w:ind w:leftChars="150" w:left="720" w:hangingChars="150" w:hanging="360"/>
      </w:pPr>
      <w:r>
        <w:rPr>
          <w:rFonts w:hint="eastAsia"/>
        </w:rPr>
        <w:t>A</w:t>
      </w:r>
      <w:r>
        <w:rPr>
          <w:rFonts w:ascii="宋体" w:hAnsi="宋体" w:hint="eastAsia"/>
        </w:rPr>
        <w:t>增加税</w:t>
      </w:r>
      <w:r>
        <w:rPr>
          <w:rFonts w:hint="eastAsia"/>
        </w:rPr>
        <w:t>基金额</w:t>
      </w:r>
    </w:p>
    <w:p w:rsidR="004A1DF5" w:rsidRDefault="004A1DF5">
      <w:pPr>
        <w:ind w:leftChars="150" w:left="720" w:hangingChars="150" w:hanging="360"/>
        <w:rPr>
          <w:rFonts w:ascii="宋体" w:hAnsi="宋体"/>
        </w:rPr>
      </w:pPr>
      <w:r>
        <w:rPr>
          <w:rFonts w:hint="eastAsia"/>
        </w:rPr>
        <w:t>S</w:t>
      </w:r>
      <w:r>
        <w:rPr>
          <w:rFonts w:hint="eastAsia"/>
        </w:rPr>
        <w:t>减少税基</w:t>
      </w:r>
      <w:r>
        <w:rPr>
          <w:rFonts w:ascii="宋体" w:hAnsi="宋体" w:hint="eastAsia"/>
        </w:rPr>
        <w:t>金额</w:t>
      </w:r>
    </w:p>
    <w:p w:rsidR="004A1DF5" w:rsidRDefault="004A1DF5">
      <w:pPr>
        <w:ind w:leftChars="150" w:left="360"/>
        <w:rPr>
          <w:rFonts w:ascii="宋体" w:hAnsi="宋体"/>
        </w:rPr>
      </w:pPr>
      <w:r>
        <w:rPr>
          <w:rFonts w:ascii="宋体" w:hAnsi="宋体" w:hint="eastAsia"/>
        </w:rPr>
        <w:t>由于账户余额本身带有符号，正号表示贷方，负号表示借方，计税时对于借方账户的金额采用带符号直接累加的方式，因此一般情况下对于借方账户（抵扣项）应该用“</w:t>
      </w:r>
      <w:r>
        <w:rPr>
          <w:rFonts w:hint="eastAsia"/>
        </w:rPr>
        <w:t>A</w:t>
      </w:r>
      <w:r>
        <w:rPr>
          <w:rFonts w:ascii="宋体" w:hAnsi="宋体" w:hint="eastAsia"/>
        </w:rPr>
        <w:t>增加税</w:t>
      </w:r>
      <w:r>
        <w:rPr>
          <w:rFonts w:hint="eastAsia"/>
        </w:rPr>
        <w:t>基金额”进行累加。</w:t>
      </w:r>
    </w:p>
    <w:p w:rsidR="004A1DF5" w:rsidRDefault="004A1DF5">
      <w:pPr>
        <w:pStyle w:val="6"/>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1、用户选择“系统导航”－“系统配置”－“公共规则系统”－“业务配置”或在“业务代码”处输入业务代码“CFD”，进入业务配置界面</w:t>
      </w:r>
    </w:p>
    <w:p w:rsidR="004A1DF5" w:rsidRDefault="004A1DF5">
      <w:pPr>
        <w:ind w:firstLineChars="150" w:firstLine="360"/>
      </w:pPr>
      <w:r>
        <w:rPr>
          <w:rFonts w:hint="eastAsia"/>
        </w:rPr>
        <w:t>2</w:t>
      </w:r>
      <w:r>
        <w:rPr>
          <w:rFonts w:hint="eastAsia"/>
        </w:rPr>
        <w:t>、系统代码选择：</w:t>
      </w:r>
      <w:r>
        <w:rPr>
          <w:rFonts w:hint="eastAsia"/>
        </w:rPr>
        <w:t>AC</w:t>
      </w:r>
    </w:p>
    <w:p w:rsidR="004A1DF5" w:rsidRDefault="004A1DF5">
      <w:pPr>
        <w:ind w:firstLineChars="150" w:firstLine="360"/>
      </w:pPr>
      <w:r>
        <w:rPr>
          <w:rFonts w:hint="eastAsia"/>
        </w:rPr>
        <w:t>3</w:t>
      </w:r>
      <w:r>
        <w:rPr>
          <w:rFonts w:hint="eastAsia"/>
        </w:rPr>
        <w:t>、选择需操作的税基记录</w:t>
      </w:r>
    </w:p>
    <w:p w:rsidR="004A1DF5" w:rsidRDefault="004A1DF5">
      <w:pPr>
        <w:ind w:firstLineChars="150" w:firstLine="360"/>
        <w:rPr>
          <w:rFonts w:ascii="宋体" w:hAnsi="宋体"/>
        </w:rPr>
      </w:pPr>
      <w:r>
        <w:rPr>
          <w:rFonts w:hint="eastAsia"/>
        </w:rPr>
        <w:t>4</w:t>
      </w:r>
      <w:r>
        <w:rPr>
          <w:rFonts w:hint="eastAsia"/>
        </w:rPr>
        <w:t>、</w:t>
      </w:r>
      <w:r>
        <w:rPr>
          <w:rFonts w:ascii="宋体" w:hAnsi="宋体" w:hint="eastAsia"/>
        </w:rPr>
        <w:t>对税种税基的增、删、改、查和其他业务配置类似。</w:t>
      </w:r>
    </w:p>
    <w:p w:rsidR="004A1DF5" w:rsidRDefault="004A1DF5"/>
    <w:p w:rsidR="004A1DF5" w:rsidRDefault="004A1DF5" w:rsidP="0004090F">
      <w:pPr>
        <w:pStyle w:val="5"/>
      </w:pPr>
      <w:r>
        <w:rPr>
          <w:rFonts w:hint="eastAsia"/>
        </w:rPr>
        <w:t>二、营业税及附加税种管理（业务代码</w:t>
      </w:r>
      <w:r>
        <w:rPr>
          <w:rFonts w:hint="eastAsia"/>
        </w:rPr>
        <w:t>7401</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通过该功能设置营业税及附加的税种，包括税种、税率、产生会计分录对应的内部资金号。</w:t>
      </w:r>
    </w:p>
    <w:p w:rsidR="004A1DF5" w:rsidRDefault="004A1DF5">
      <w:pPr>
        <w:pStyle w:val="6"/>
      </w:pPr>
      <w:r>
        <w:rPr>
          <w:rFonts w:hint="eastAsia"/>
        </w:rPr>
        <w:lastRenderedPageBreak/>
        <w:t>（二）界面</w:t>
      </w:r>
    </w:p>
    <w:p w:rsidR="004A1DF5" w:rsidRDefault="0004090F">
      <w:pPr>
        <w:spacing w:line="240" w:lineRule="auto"/>
        <w:ind w:hanging="1"/>
        <w:jc w:val="center"/>
        <w:rPr>
          <w:rFonts w:ascii="宋体" w:hAnsi="宋体"/>
        </w:rPr>
      </w:pPr>
      <w:r>
        <w:rPr>
          <w:noProof/>
        </w:rPr>
        <w:drawing>
          <wp:inline distT="0" distB="0" distL="0" distR="0">
            <wp:extent cx="5353050" cy="1981200"/>
            <wp:effectExtent l="1905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569" cstate="print"/>
                    <a:srcRect/>
                    <a:stretch>
                      <a:fillRect/>
                    </a:stretch>
                  </pic:blipFill>
                  <pic:spPr bwMode="auto">
                    <a:xfrm>
                      <a:off x="0" y="0"/>
                      <a:ext cx="5353050" cy="1981200"/>
                    </a:xfrm>
                    <a:prstGeom prst="rect">
                      <a:avLst/>
                    </a:prstGeom>
                    <a:noFill/>
                    <a:ln w="9525">
                      <a:noFill/>
                      <a:miter lim="800000"/>
                      <a:headEnd/>
                      <a:tailEnd/>
                    </a:ln>
                  </pic:spPr>
                </pic:pic>
              </a:graphicData>
            </a:graphic>
          </wp:inline>
        </w:drawing>
      </w:r>
      <w:r w:rsidR="004A1DF5">
        <w:rPr>
          <w:rFonts w:ascii="宋体" w:hAnsi="宋体" w:hint="eastAsia"/>
        </w:rPr>
        <w:t>图9.1</w:t>
      </w:r>
    </w:p>
    <w:p w:rsidR="004A1DF5" w:rsidRDefault="004A1DF5">
      <w:pPr>
        <w:pStyle w:val="6"/>
        <w:rPr>
          <w:rFonts w:eastAsia="宋体"/>
          <w:sz w:val="28"/>
        </w:rPr>
      </w:pPr>
      <w:r>
        <w:rPr>
          <w:rFonts w:hint="eastAsia"/>
        </w:rPr>
        <w:t>（三）操作要点</w:t>
      </w:r>
    </w:p>
    <w:p w:rsidR="004A1DF5" w:rsidRDefault="004A1DF5">
      <w:pPr>
        <w:ind w:firstLineChars="200" w:firstLine="480"/>
        <w:rPr>
          <w:rFonts w:ascii="宋体" w:hAnsi="宋体"/>
        </w:rPr>
      </w:pPr>
      <w:r>
        <w:rPr>
          <w:rFonts w:ascii="宋体" w:hAnsi="宋体" w:hint="eastAsia"/>
        </w:rPr>
        <w:t>1、</w:t>
      </w:r>
      <w:r>
        <w:rPr>
          <w:rFonts w:hint="eastAsia"/>
        </w:rPr>
        <w:t>税种编码规则：</w:t>
      </w:r>
      <w:r>
        <w:rPr>
          <w:rFonts w:hint="eastAsia"/>
        </w:rPr>
        <w:t>5</w:t>
      </w:r>
      <w:r>
        <w:rPr>
          <w:rFonts w:hint="eastAsia"/>
        </w:rPr>
        <w:t>位数字，前</w:t>
      </w:r>
      <w:r>
        <w:rPr>
          <w:rFonts w:hint="eastAsia"/>
        </w:rPr>
        <w:t>3</w:t>
      </w:r>
      <w:r>
        <w:rPr>
          <w:rFonts w:hint="eastAsia"/>
        </w:rPr>
        <w:t>位为分行号，后</w:t>
      </w:r>
      <w:r>
        <w:rPr>
          <w:rFonts w:hint="eastAsia"/>
        </w:rPr>
        <w:t>2</w:t>
      </w:r>
      <w:r>
        <w:rPr>
          <w:rFonts w:hint="eastAsia"/>
        </w:rPr>
        <w:t>位为顺序号。</w:t>
      </w:r>
    </w:p>
    <w:p w:rsidR="004A1DF5" w:rsidRDefault="004A1DF5">
      <w:pPr>
        <w:ind w:firstLineChars="200" w:firstLine="480"/>
        <w:rPr>
          <w:rFonts w:ascii="宋体" w:hAnsi="宋体"/>
        </w:rPr>
      </w:pPr>
      <w:r>
        <w:rPr>
          <w:rFonts w:ascii="宋体" w:hAnsi="宋体" w:hint="eastAsia"/>
        </w:rPr>
        <w:t>2、税种按机构设置，</w:t>
      </w:r>
      <w:r>
        <w:rPr>
          <w:rFonts w:hint="eastAsia"/>
        </w:rPr>
        <w:t>使用此表时先搜索本机构的税种，如不存在则搜索上级机构的税种（自下而上搜索），在一个总账核算机构范围内封顶。比如，对</w:t>
      </w:r>
      <w:r>
        <w:rPr>
          <w:rFonts w:hint="eastAsia"/>
        </w:rPr>
        <w:t>574563</w:t>
      </w:r>
      <w:r>
        <w:rPr>
          <w:rFonts w:hint="eastAsia"/>
        </w:rPr>
        <w:t>宁波分行鄞州支行计提营业税时，先搜索机构号为</w:t>
      </w:r>
      <w:r>
        <w:rPr>
          <w:rFonts w:hint="eastAsia"/>
        </w:rPr>
        <w:t>574563</w:t>
      </w:r>
      <w:r>
        <w:rPr>
          <w:rFonts w:hint="eastAsia"/>
        </w:rPr>
        <w:t>的税种，如不存在则搜索上级机构</w:t>
      </w:r>
      <w:r>
        <w:rPr>
          <w:rFonts w:hint="eastAsia"/>
        </w:rPr>
        <w:t>574</w:t>
      </w:r>
      <w:r>
        <w:rPr>
          <w:rFonts w:hint="eastAsia"/>
        </w:rPr>
        <w:t>的税种，到</w:t>
      </w:r>
      <w:r>
        <w:rPr>
          <w:rFonts w:hint="eastAsia"/>
        </w:rPr>
        <w:t>574</w:t>
      </w:r>
      <w:r>
        <w:rPr>
          <w:rFonts w:hint="eastAsia"/>
        </w:rPr>
        <w:t>截止；对</w:t>
      </w:r>
      <w:r>
        <w:rPr>
          <w:rFonts w:hint="eastAsia"/>
        </w:rPr>
        <w:t>571510</w:t>
      </w:r>
      <w:r>
        <w:rPr>
          <w:rFonts w:hint="eastAsia"/>
        </w:rPr>
        <w:t>杭州分行营业部计提营业税时，先搜索机构号为</w:t>
      </w:r>
      <w:r>
        <w:rPr>
          <w:rFonts w:hint="eastAsia"/>
        </w:rPr>
        <w:t>571510</w:t>
      </w:r>
      <w:r>
        <w:rPr>
          <w:rFonts w:hint="eastAsia"/>
        </w:rPr>
        <w:t>的税种，如不存在则搜索上级机构</w:t>
      </w:r>
      <w:r>
        <w:rPr>
          <w:rFonts w:hint="eastAsia"/>
        </w:rPr>
        <w:t>571</w:t>
      </w:r>
      <w:r>
        <w:rPr>
          <w:rFonts w:hint="eastAsia"/>
        </w:rPr>
        <w:t>的税种，到</w:t>
      </w:r>
      <w:r>
        <w:rPr>
          <w:rFonts w:hint="eastAsia"/>
        </w:rPr>
        <w:t>571</w:t>
      </w:r>
      <w:r>
        <w:rPr>
          <w:rFonts w:hint="eastAsia"/>
        </w:rPr>
        <w:t>截止。</w:t>
      </w:r>
    </w:p>
    <w:p w:rsidR="004A1DF5" w:rsidRDefault="004A1DF5">
      <w:pPr>
        <w:ind w:firstLineChars="200" w:firstLine="480"/>
        <w:rPr>
          <w:rFonts w:ascii="宋体" w:hAnsi="宋体"/>
        </w:rPr>
      </w:pPr>
      <w:r>
        <w:rPr>
          <w:rFonts w:ascii="宋体" w:hAnsi="宋体" w:hint="eastAsia"/>
        </w:rPr>
        <w:t>3、对一个分行设置的税种，必须是全分行各网点均使用的税种，只要有一个网点不使用，就不能设置成机构号为分行的税种。</w:t>
      </w:r>
    </w:p>
    <w:p w:rsidR="004A1DF5" w:rsidRDefault="004A1DF5">
      <w:pPr>
        <w:ind w:firstLineChars="200" w:firstLine="480"/>
        <w:rPr>
          <w:rFonts w:ascii="宋体" w:hAnsi="宋体"/>
        </w:rPr>
      </w:pPr>
      <w:r>
        <w:rPr>
          <w:rFonts w:ascii="宋体" w:hAnsi="宋体" w:hint="eastAsia"/>
        </w:rPr>
        <w:t>4、对同一个税种，网点可以设置和分行不同的税率，如图9.1，机构574563使用税种57402时，用本机构的税率0.0005，而不使用分行税率0.0035。</w:t>
      </w:r>
    </w:p>
    <w:p w:rsidR="004A1DF5" w:rsidRDefault="004A1DF5">
      <w:pPr>
        <w:ind w:firstLineChars="200" w:firstLine="480"/>
        <w:rPr>
          <w:rFonts w:ascii="宋体" w:hAnsi="宋体"/>
        </w:rPr>
      </w:pPr>
      <w:r>
        <w:rPr>
          <w:rFonts w:ascii="宋体" w:hAnsi="宋体" w:hint="eastAsia"/>
        </w:rPr>
        <w:t>5、计提营业税及各种附加税时是直接用税率乘以税基。比如，营业税5％，城市维护建设费7％，应设置营业税税率为0.05，城市维护建设费税率为0.0035（5％ * 7％＝0.0035）。</w:t>
      </w:r>
    </w:p>
    <w:p w:rsidR="004A1DF5" w:rsidRDefault="004A1DF5">
      <w:pPr>
        <w:ind w:firstLineChars="200" w:firstLine="480"/>
        <w:rPr>
          <w:rFonts w:ascii="宋体" w:hAnsi="宋体"/>
        </w:rPr>
      </w:pPr>
      <w:r>
        <w:rPr>
          <w:rFonts w:ascii="宋体" w:hAnsi="宋体" w:hint="eastAsia"/>
        </w:rPr>
        <w:t>6、借方内部资金号和贷方内部资金号是指计提时产生的会计分录对应的内部资金号，在计提时如未开立对应的账户，系统会自动开户，各网点不必事先开户。</w:t>
      </w:r>
    </w:p>
    <w:p w:rsidR="004A1DF5" w:rsidRDefault="004A1DF5">
      <w:pPr>
        <w:ind w:firstLineChars="200" w:firstLine="480"/>
        <w:rPr>
          <w:rFonts w:ascii="宋体" w:hAnsi="宋体"/>
        </w:rPr>
      </w:pPr>
      <w:r>
        <w:rPr>
          <w:rFonts w:ascii="宋体" w:hAnsi="宋体" w:hint="eastAsia"/>
        </w:rPr>
        <w:t>7、在一个季度内，上月已经计提了营业税的情况下，如果删除了税种，本月计提时不会冲销上月的账务；如果是修改了税基、税率或会计分录对应的内部</w:t>
      </w:r>
      <w:r>
        <w:rPr>
          <w:rFonts w:ascii="宋体" w:hAnsi="宋体" w:hint="eastAsia"/>
        </w:rPr>
        <w:lastRenderedPageBreak/>
        <w:t>资金号，本月计提时会冲销上月的账务，然后按新税基、新税率或新分录计提。</w:t>
      </w:r>
    </w:p>
    <w:p w:rsidR="004A1DF5" w:rsidRDefault="004A1DF5">
      <w:pPr>
        <w:pStyle w:val="6"/>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1、用户选择“系统导航”－“核算业务”－“营业税及附加”－“税种管理”或在“业务代码”处输入业务代码7401，进入营业税维护界面（图9.1）；</w:t>
      </w:r>
    </w:p>
    <w:p w:rsidR="004A1DF5" w:rsidRDefault="004A1DF5">
      <w:pPr>
        <w:ind w:firstLineChars="150" w:firstLine="360"/>
        <w:rPr>
          <w:rFonts w:ascii="宋体" w:hAnsi="宋体"/>
        </w:rPr>
      </w:pPr>
      <w:r>
        <w:rPr>
          <w:rFonts w:ascii="宋体" w:hAnsi="宋体" w:hint="eastAsia"/>
        </w:rPr>
        <w:t>2、对税种的增、删、改、查和其他参数维护类似。</w:t>
      </w:r>
    </w:p>
    <w:p w:rsidR="004A1DF5" w:rsidRDefault="004A1DF5" w:rsidP="0004090F">
      <w:pPr>
        <w:pStyle w:val="5"/>
      </w:pPr>
      <w:r>
        <w:rPr>
          <w:rFonts w:hint="eastAsia"/>
        </w:rPr>
        <w:t>三、营业税及附加税种税基对照关系（业务代码</w:t>
      </w:r>
      <w:r>
        <w:rPr>
          <w:rFonts w:hint="eastAsia"/>
        </w:rPr>
        <w:t>7402</w:t>
      </w:r>
      <w:r>
        <w:rPr>
          <w:rFonts w:hint="eastAsia"/>
        </w:rPr>
        <w:t>）</w:t>
      </w:r>
    </w:p>
    <w:p w:rsidR="004A1DF5" w:rsidRDefault="004A1DF5">
      <w:pPr>
        <w:pStyle w:val="6"/>
        <w:rPr>
          <w:rFonts w:eastAsia="宋体"/>
          <w:sz w:val="28"/>
        </w:rPr>
      </w:pPr>
      <w:r>
        <w:rPr>
          <w:rFonts w:hint="eastAsia"/>
        </w:rPr>
        <w:t>（一）功能介绍</w:t>
      </w:r>
    </w:p>
    <w:p w:rsidR="004A1DF5" w:rsidRDefault="004A1DF5">
      <w:pPr>
        <w:ind w:firstLineChars="200" w:firstLine="480"/>
      </w:pPr>
      <w:r>
        <w:rPr>
          <w:rFonts w:hint="eastAsia"/>
        </w:rPr>
        <w:t>通过该功能设置营业税及附加的税种和税基的对照关系。</w:t>
      </w:r>
    </w:p>
    <w:p w:rsidR="004A1DF5" w:rsidRDefault="004A1DF5">
      <w:pPr>
        <w:pStyle w:val="6"/>
        <w:rPr>
          <w:rFonts w:eastAsia="宋体"/>
          <w:sz w:val="28"/>
        </w:rPr>
      </w:pPr>
      <w:r>
        <w:rPr>
          <w:rFonts w:hint="eastAsia"/>
        </w:rPr>
        <w:t>（二）操作要点</w:t>
      </w:r>
    </w:p>
    <w:p w:rsidR="004A1DF5" w:rsidRDefault="004A1DF5">
      <w:pPr>
        <w:ind w:firstLineChars="200" w:firstLine="480"/>
        <w:rPr>
          <w:rFonts w:ascii="宋体" w:hAnsi="宋体"/>
        </w:rPr>
      </w:pPr>
      <w:r>
        <w:rPr>
          <w:rFonts w:ascii="宋体" w:hAnsi="宋体" w:hint="eastAsia"/>
        </w:rPr>
        <w:t>1、税种</w:t>
      </w:r>
      <w:r>
        <w:rPr>
          <w:rFonts w:hint="eastAsia"/>
        </w:rPr>
        <w:t>税基对照关系</w:t>
      </w:r>
      <w:r>
        <w:rPr>
          <w:rFonts w:ascii="宋体" w:hAnsi="宋体" w:hint="eastAsia"/>
        </w:rPr>
        <w:t>按分行设置，每个分行（一级或二级分行）的所有税种均需设置对应的税基，每个分行不同的税种可以对应不同的税基。</w:t>
      </w:r>
    </w:p>
    <w:p w:rsidR="004A1DF5" w:rsidRDefault="004A1DF5">
      <w:pPr>
        <w:ind w:firstLineChars="200" w:firstLine="480"/>
        <w:rPr>
          <w:rFonts w:ascii="宋体" w:hAnsi="宋体"/>
        </w:rPr>
      </w:pPr>
      <w:r>
        <w:rPr>
          <w:rFonts w:ascii="宋体" w:hAnsi="宋体" w:hint="eastAsia"/>
        </w:rPr>
        <w:t>2、税基由分行根据当地情况上报总行，由总行设置税基，并通知分行对应的税基配置码，分行再设置某个税种对应的税基配置码。</w:t>
      </w:r>
    </w:p>
    <w:p w:rsidR="004A1DF5" w:rsidRDefault="004A1DF5">
      <w:pPr>
        <w:pStyle w:val="6"/>
      </w:pPr>
      <w:r>
        <w:rPr>
          <w:rFonts w:hint="eastAsia"/>
        </w:rPr>
        <w:t>（三）操作步骤</w:t>
      </w:r>
    </w:p>
    <w:p w:rsidR="004A1DF5" w:rsidRDefault="004A1DF5">
      <w:pPr>
        <w:ind w:firstLineChars="200" w:firstLine="480"/>
        <w:rPr>
          <w:rFonts w:ascii="宋体" w:hAnsi="宋体"/>
        </w:rPr>
      </w:pPr>
      <w:r>
        <w:rPr>
          <w:rFonts w:ascii="宋体" w:hAnsi="宋体" w:hint="eastAsia"/>
        </w:rPr>
        <w:t>1、用户选择“系统导航”－“核算业务”－“营业税及附加”－“税种税基对照关系”或在“业务代码”处输入业务代码7402；</w:t>
      </w:r>
    </w:p>
    <w:p w:rsidR="004A1DF5" w:rsidRDefault="004A1DF5">
      <w:pPr>
        <w:ind w:firstLineChars="200" w:firstLine="480"/>
      </w:pPr>
      <w:r>
        <w:rPr>
          <w:rFonts w:hint="eastAsia"/>
        </w:rPr>
        <w:t>2</w:t>
      </w:r>
      <w:r>
        <w:rPr>
          <w:rFonts w:hint="eastAsia"/>
        </w:rPr>
        <w:t>、</w:t>
      </w:r>
      <w:r>
        <w:rPr>
          <w:rFonts w:ascii="宋体" w:hAnsi="宋体" w:hint="eastAsia"/>
        </w:rPr>
        <w:t>对税种税基对照关系的增、删、改、查和其他参数维护类似。</w:t>
      </w:r>
    </w:p>
    <w:p w:rsidR="004A1DF5" w:rsidRDefault="004A1DF5">
      <w:pPr>
        <w:pStyle w:val="5"/>
      </w:pPr>
      <w:r>
        <w:rPr>
          <w:rFonts w:hint="eastAsia"/>
        </w:rPr>
        <w:t>四、计提营业税及附加试算（业务代码</w:t>
      </w:r>
      <w:r>
        <w:rPr>
          <w:rFonts w:hint="eastAsia"/>
        </w:rPr>
        <w:t>7403</w:t>
      </w:r>
      <w:r>
        <w:rPr>
          <w:rFonts w:hint="eastAsia"/>
        </w:rPr>
        <w:t>）</w:t>
      </w:r>
    </w:p>
    <w:p w:rsidR="004A1DF5" w:rsidRDefault="004A1DF5" w:rsidP="0004090F">
      <w:pPr>
        <w:pStyle w:val="6"/>
      </w:pPr>
      <w:r>
        <w:rPr>
          <w:rFonts w:hint="eastAsia"/>
        </w:rPr>
        <w:t>（一）功能介绍</w:t>
      </w:r>
    </w:p>
    <w:p w:rsidR="004A1DF5" w:rsidRDefault="004A1DF5">
      <w:pPr>
        <w:ind w:firstLineChars="200" w:firstLine="480"/>
      </w:pPr>
      <w:r>
        <w:rPr>
          <w:rFonts w:hint="eastAsia"/>
        </w:rPr>
        <w:t>通过该功能在计提营业税及附加前，试算出本季度应计提的营业税及附加的金额和明细，以便财务人员提前匡算利润。</w:t>
      </w:r>
    </w:p>
    <w:p w:rsidR="004A1DF5" w:rsidRDefault="004A1DF5" w:rsidP="0004090F">
      <w:pPr>
        <w:pStyle w:val="6"/>
      </w:pPr>
      <w:r>
        <w:rPr>
          <w:rFonts w:hint="eastAsia"/>
        </w:rPr>
        <w:t>（二）操作要点</w:t>
      </w:r>
    </w:p>
    <w:p w:rsidR="004A1DF5" w:rsidRDefault="004A1DF5">
      <w:pPr>
        <w:ind w:firstLineChars="200" w:firstLine="480"/>
        <w:rPr>
          <w:rFonts w:ascii="宋体" w:hAnsi="宋体"/>
        </w:rPr>
      </w:pPr>
      <w:r>
        <w:rPr>
          <w:rFonts w:ascii="宋体" w:hAnsi="宋体" w:hint="eastAsia"/>
        </w:rPr>
        <w:t>1、在列表框的记录上按鼠标右键，可以将记录列表输出到EXCEL文件，也可以打印记录列表。</w:t>
      </w:r>
    </w:p>
    <w:p w:rsidR="004A1DF5" w:rsidRDefault="004A1DF5">
      <w:pPr>
        <w:ind w:firstLineChars="200" w:firstLine="480"/>
        <w:rPr>
          <w:rFonts w:ascii="宋体" w:hAnsi="宋体"/>
        </w:rPr>
      </w:pPr>
      <w:r>
        <w:rPr>
          <w:rFonts w:ascii="宋体" w:hAnsi="宋体" w:hint="eastAsia"/>
        </w:rPr>
        <w:lastRenderedPageBreak/>
        <w:t>2、</w:t>
      </w:r>
      <w:r>
        <w:rPr>
          <w:rFonts w:hint="eastAsia"/>
        </w:rPr>
        <w:t>试算出的金额，包括从本季初开始，到本次操作时，应计提的金额。包括试算时当天已经发生损益，不包括当天尚未入账的损益。</w:t>
      </w:r>
    </w:p>
    <w:p w:rsidR="004A1DF5" w:rsidRDefault="004A1DF5" w:rsidP="0004090F">
      <w:pPr>
        <w:pStyle w:val="6"/>
      </w:pPr>
      <w:r>
        <w:rPr>
          <w:rFonts w:hint="eastAsia"/>
        </w:rPr>
        <w:t>（三）操作步骤</w:t>
      </w:r>
    </w:p>
    <w:p w:rsidR="004A1DF5" w:rsidRDefault="004A1DF5">
      <w:pPr>
        <w:ind w:firstLineChars="200" w:firstLine="480"/>
        <w:rPr>
          <w:rFonts w:ascii="宋体" w:hAnsi="宋体"/>
        </w:rPr>
      </w:pPr>
      <w:r>
        <w:rPr>
          <w:rFonts w:ascii="宋体" w:hAnsi="宋体" w:hint="eastAsia"/>
        </w:rPr>
        <w:t>1、用户选择“系统导航”－“核算业务”－“营业税及附加”－“计提营业税及附加试算”或在“业务代码”处输入业务代码7403；</w:t>
      </w:r>
    </w:p>
    <w:p w:rsidR="004A1DF5" w:rsidRDefault="004A1DF5">
      <w:pPr>
        <w:ind w:firstLineChars="200" w:firstLine="480"/>
      </w:pPr>
      <w:r>
        <w:rPr>
          <w:rFonts w:hint="eastAsia"/>
        </w:rPr>
        <w:t>2</w:t>
      </w:r>
      <w:r>
        <w:rPr>
          <w:rFonts w:hint="eastAsia"/>
        </w:rPr>
        <w:t>、在“计提机构”栏输入机构号；</w:t>
      </w:r>
    </w:p>
    <w:p w:rsidR="004A1DF5" w:rsidRDefault="004A1DF5">
      <w:pPr>
        <w:ind w:firstLineChars="200" w:firstLine="480"/>
        <w:rPr>
          <w:rFonts w:ascii="宋体" w:hAnsi="宋体"/>
        </w:rPr>
      </w:pPr>
      <w:r>
        <w:rPr>
          <w:rFonts w:ascii="宋体" w:hAnsi="宋体" w:hint="eastAsia"/>
        </w:rPr>
        <w:t>3、选择</w:t>
      </w:r>
      <w:r>
        <w:rPr>
          <w:rFonts w:hint="eastAsia"/>
        </w:rPr>
        <w:t>“</w:t>
      </w:r>
      <w:r>
        <w:rPr>
          <w:rFonts w:ascii="宋体" w:hAnsi="宋体" w:hint="eastAsia"/>
        </w:rPr>
        <w:t>预算7”</w:t>
      </w:r>
      <w:r>
        <w:rPr>
          <w:rFonts w:hint="eastAsia"/>
        </w:rPr>
        <w:t>按钮</w:t>
      </w:r>
      <w:r>
        <w:rPr>
          <w:rFonts w:ascii="宋体" w:hAnsi="宋体" w:hint="eastAsia"/>
        </w:rPr>
        <w:t>，系统将试算所选机构的营业税，此时机构号不能输入分行号；</w:t>
      </w:r>
    </w:p>
    <w:p w:rsidR="004A1DF5" w:rsidRDefault="004A1DF5">
      <w:pPr>
        <w:ind w:firstLineChars="200" w:firstLine="480"/>
        <w:rPr>
          <w:rFonts w:ascii="宋体" w:hAnsi="宋体"/>
          <w:bCs/>
        </w:rPr>
      </w:pPr>
      <w:r>
        <w:rPr>
          <w:rFonts w:ascii="宋体" w:hAnsi="宋体" w:hint="eastAsia"/>
        </w:rPr>
        <w:t>4、选择“汇总</w:t>
      </w:r>
      <w:r>
        <w:rPr>
          <w:rFonts w:hint="eastAsia"/>
        </w:rPr>
        <w:t>预算</w:t>
      </w:r>
      <w:r>
        <w:rPr>
          <w:rFonts w:ascii="宋体" w:hAnsi="宋体" w:hint="eastAsia"/>
        </w:rPr>
        <w:t>8”按钮，系统将试算所选机构及下级机构的营业税</w:t>
      </w:r>
      <w:r>
        <w:rPr>
          <w:rFonts w:ascii="宋体" w:hAnsi="宋体" w:hint="eastAsia"/>
          <w:bCs/>
        </w:rPr>
        <w:t>；</w:t>
      </w:r>
    </w:p>
    <w:p w:rsidR="004A1DF5" w:rsidRDefault="004A1DF5" w:rsidP="0004090F">
      <w:pPr>
        <w:pStyle w:val="5"/>
      </w:pPr>
      <w:r>
        <w:rPr>
          <w:rFonts w:hint="eastAsia"/>
        </w:rPr>
        <w:t>五、计提营业税及附加</w:t>
      </w:r>
    </w:p>
    <w:p w:rsidR="004A1DF5" w:rsidRDefault="004A1DF5">
      <w:pPr>
        <w:pStyle w:val="6"/>
      </w:pPr>
      <w:r>
        <w:rPr>
          <w:rFonts w:hint="eastAsia"/>
        </w:rPr>
        <w:t>（一）功能介绍</w:t>
      </w:r>
    </w:p>
    <w:p w:rsidR="004A1DF5" w:rsidRDefault="004A1DF5">
      <w:pPr>
        <w:ind w:firstLineChars="200" w:firstLine="480"/>
      </w:pPr>
      <w:r>
        <w:rPr>
          <w:rFonts w:hint="eastAsia"/>
        </w:rPr>
        <w:t>1</w:t>
      </w:r>
      <w:r>
        <w:rPr>
          <w:rFonts w:hint="eastAsia"/>
        </w:rPr>
        <w:t>、通过该功能</w:t>
      </w:r>
      <w:r>
        <w:rPr>
          <w:rFonts w:ascii="宋体" w:hAnsi="宋体" w:hint="eastAsia"/>
        </w:rPr>
        <w:t>每月月底（1～11月）</w:t>
      </w:r>
      <w:r>
        <w:rPr>
          <w:rFonts w:hint="eastAsia"/>
        </w:rPr>
        <w:t>在总行日终批处理程序中自动计提营业税及附加。</w:t>
      </w:r>
      <w:r>
        <w:rPr>
          <w:rFonts w:hint="eastAsia"/>
        </w:rPr>
        <w:t>12</w:t>
      </w:r>
      <w:r>
        <w:rPr>
          <w:rFonts w:hint="eastAsia"/>
        </w:rPr>
        <w:t>月份的计提在年终决算程序中由柜员手工执行。</w:t>
      </w:r>
    </w:p>
    <w:p w:rsidR="004A1DF5" w:rsidRDefault="004A1DF5">
      <w:pPr>
        <w:ind w:firstLineChars="200" w:firstLine="480"/>
      </w:pPr>
      <w:r>
        <w:rPr>
          <w:rFonts w:hint="eastAsia"/>
        </w:rPr>
        <w:t>2</w:t>
      </w:r>
      <w:r>
        <w:rPr>
          <w:rFonts w:hint="eastAsia"/>
        </w:rPr>
        <w:t>、只对有明细账的机构进行计提。</w:t>
      </w:r>
    </w:p>
    <w:p w:rsidR="004A1DF5" w:rsidRDefault="004A1DF5">
      <w:pPr>
        <w:ind w:firstLineChars="200" w:firstLine="480"/>
      </w:pPr>
      <w:r>
        <w:rPr>
          <w:rFonts w:hint="eastAsia"/>
        </w:rPr>
        <w:t>3</w:t>
      </w:r>
      <w:r>
        <w:rPr>
          <w:rFonts w:hint="eastAsia"/>
        </w:rPr>
        <w:t>、在同一季度内计提时，系统自动冲销上次计提税金的账务。</w:t>
      </w:r>
    </w:p>
    <w:p w:rsidR="004A1DF5" w:rsidRDefault="004A1DF5">
      <w:pPr>
        <w:ind w:firstLineChars="200" w:firstLine="480"/>
        <w:rPr>
          <w:rFonts w:ascii="宋体" w:hAnsi="宋体"/>
        </w:rPr>
      </w:pPr>
      <w:r>
        <w:rPr>
          <w:rFonts w:hint="eastAsia"/>
        </w:rPr>
        <w:t>4</w:t>
      </w:r>
      <w:r>
        <w:rPr>
          <w:rFonts w:hint="eastAsia"/>
        </w:rPr>
        <w:t>、各</w:t>
      </w:r>
      <w:r>
        <w:rPr>
          <w:rFonts w:ascii="宋体" w:hAnsi="宋体" w:hint="eastAsia"/>
        </w:rPr>
        <w:t>外币账户先折算成人民币，与人民币账户累加后再计税，折算率使用该币种结售汇汇率的当前有效中间价。</w:t>
      </w:r>
    </w:p>
    <w:p w:rsidR="004A1DF5" w:rsidRDefault="004A1DF5">
      <w:pPr>
        <w:ind w:firstLineChars="200" w:firstLine="480"/>
      </w:pPr>
      <w:r>
        <w:rPr>
          <w:rFonts w:ascii="宋体" w:hAnsi="宋体" w:hint="eastAsia"/>
        </w:rPr>
        <w:t>5、计提时，借方和贷方内部资金号均记入被计提机构的账务。</w:t>
      </w:r>
    </w:p>
    <w:p w:rsidR="004A1DF5" w:rsidRDefault="004A1DF5" w:rsidP="0004090F">
      <w:pPr>
        <w:pStyle w:val="5"/>
      </w:pPr>
      <w:r>
        <w:rPr>
          <w:rFonts w:hint="eastAsia"/>
        </w:rPr>
        <w:t>六、计提营业税及附加上划（业务代码</w:t>
      </w:r>
      <w:r>
        <w:rPr>
          <w:rFonts w:hint="eastAsia"/>
        </w:rPr>
        <w:t>7404</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通过该功能将已经计提的营业税及附加上划</w:t>
      </w:r>
      <w:r>
        <w:rPr>
          <w:rFonts w:ascii="宋体" w:hAnsi="宋体" w:hint="eastAsia"/>
        </w:rPr>
        <w:t>到指定的机构</w:t>
      </w:r>
      <w:r>
        <w:rPr>
          <w:rFonts w:hint="eastAsia"/>
        </w:rPr>
        <w:t>。</w:t>
      </w:r>
    </w:p>
    <w:p w:rsidR="004A1DF5" w:rsidRDefault="004A1DF5">
      <w:pPr>
        <w:pStyle w:val="6"/>
      </w:pPr>
      <w:r>
        <w:rPr>
          <w:rFonts w:hint="eastAsia"/>
        </w:rPr>
        <w:t>（二）操作要点</w:t>
      </w:r>
    </w:p>
    <w:p w:rsidR="004A1DF5" w:rsidRDefault="004A1DF5">
      <w:pPr>
        <w:ind w:firstLineChars="200" w:firstLine="480"/>
        <w:rPr>
          <w:rFonts w:ascii="宋体" w:hAnsi="宋体"/>
        </w:rPr>
      </w:pPr>
      <w:r>
        <w:rPr>
          <w:rFonts w:ascii="宋体" w:hAnsi="宋体" w:hint="eastAsia"/>
        </w:rPr>
        <w:t>1、在</w:t>
      </w:r>
      <w:r>
        <w:rPr>
          <w:rFonts w:hint="eastAsia"/>
        </w:rPr>
        <w:t>机构</w:t>
      </w:r>
      <w:r>
        <w:rPr>
          <w:rFonts w:ascii="宋体" w:hAnsi="宋体" w:hint="eastAsia"/>
        </w:rPr>
        <w:t>管理</w:t>
      </w:r>
      <w:r>
        <w:rPr>
          <w:rFonts w:hint="eastAsia"/>
        </w:rPr>
        <w:t>（业务代码</w:t>
      </w:r>
      <w:r>
        <w:rPr>
          <w:rFonts w:hint="eastAsia"/>
        </w:rPr>
        <w:t>9202</w:t>
      </w:r>
      <w:r>
        <w:rPr>
          <w:rFonts w:hint="eastAsia"/>
        </w:rPr>
        <w:t>）的机构关系中有“营业税汇缴机构”类型，通过该关系来设定上划营业税及附加时入哪一个机构的账。如某个机构无需上划营业税及附加，则该关系设置为本机构。</w:t>
      </w:r>
    </w:p>
    <w:p w:rsidR="004A1DF5" w:rsidRDefault="004A1DF5">
      <w:pPr>
        <w:ind w:firstLineChars="200" w:firstLine="480"/>
        <w:rPr>
          <w:rFonts w:ascii="宋体" w:hAnsi="宋体"/>
        </w:rPr>
      </w:pPr>
      <w:r>
        <w:rPr>
          <w:rFonts w:ascii="宋体" w:hAnsi="宋体" w:hint="eastAsia"/>
        </w:rPr>
        <w:lastRenderedPageBreak/>
        <w:t>2、系统控制</w:t>
      </w:r>
      <w:r>
        <w:rPr>
          <w:rFonts w:hint="eastAsia"/>
        </w:rPr>
        <w:t>只有</w:t>
      </w:r>
      <w:r>
        <w:rPr>
          <w:rFonts w:ascii="宋体" w:hAnsi="宋体" w:hint="eastAsia"/>
        </w:rPr>
        <w:t>在每季度的第1个月的1号～20号才能执行本操作。</w:t>
      </w:r>
    </w:p>
    <w:p w:rsidR="004A1DF5" w:rsidRDefault="004A1DF5">
      <w:pPr>
        <w:ind w:firstLineChars="200" w:firstLine="480"/>
        <w:rPr>
          <w:rFonts w:ascii="宋体"/>
        </w:rPr>
      </w:pPr>
      <w:r>
        <w:rPr>
          <w:rFonts w:ascii="宋体" w:hAnsi="宋体" w:hint="eastAsia"/>
        </w:rPr>
        <w:t>3、</w:t>
      </w:r>
      <w:r>
        <w:rPr>
          <w:rFonts w:ascii="宋体" w:hint="eastAsia"/>
        </w:rPr>
        <w:t>系统对所输入机构号的本</w:t>
      </w:r>
      <w:r>
        <w:rPr>
          <w:rFonts w:ascii="宋体" w:hAnsi="宋体" w:hint="eastAsia"/>
        </w:rPr>
        <w:t>机构及下级机构进行</w:t>
      </w:r>
      <w:r>
        <w:rPr>
          <w:rFonts w:ascii="宋体" w:hint="eastAsia"/>
        </w:rPr>
        <w:t>上划。</w:t>
      </w:r>
    </w:p>
    <w:p w:rsidR="004A1DF5" w:rsidRDefault="004A1DF5">
      <w:pPr>
        <w:ind w:firstLineChars="200" w:firstLine="480"/>
        <w:rPr>
          <w:rFonts w:ascii="宋体" w:hAnsi="宋体"/>
        </w:rPr>
      </w:pPr>
      <w:r>
        <w:rPr>
          <w:rFonts w:ascii="宋体" w:hAnsi="宋体" w:hint="eastAsia"/>
        </w:rPr>
        <w:t>4、系统将</w:t>
      </w:r>
      <w:r>
        <w:rPr>
          <w:rFonts w:ascii="宋体" w:hint="eastAsia"/>
        </w:rPr>
        <w:t>被上划机构</w:t>
      </w:r>
      <w:r>
        <w:rPr>
          <w:rFonts w:ascii="宋体" w:hAnsi="宋体" w:hint="eastAsia"/>
        </w:rPr>
        <w:t>的在营业税税种管理中定义的贷方内部资金号下的人民币账户的</w:t>
      </w:r>
      <w:r>
        <w:rPr>
          <w:rFonts w:ascii="宋体" w:hint="eastAsia"/>
        </w:rPr>
        <w:t>当前</w:t>
      </w:r>
      <w:r>
        <w:rPr>
          <w:rFonts w:ascii="宋体" w:hAnsi="宋体" w:hint="eastAsia"/>
        </w:rPr>
        <w:t>余额划到指定的机构。</w:t>
      </w:r>
      <w:r>
        <w:rPr>
          <w:rFonts w:hint="eastAsia"/>
        </w:rPr>
        <w:t>举例：</w:t>
      </w:r>
      <w:r>
        <w:rPr>
          <w:rFonts w:hint="eastAsia"/>
        </w:rPr>
        <w:t>A</w:t>
      </w:r>
      <w:r>
        <w:rPr>
          <w:rFonts w:hint="eastAsia"/>
        </w:rPr>
        <w:t>机构的机构关系定义了“营业税汇缴机构”为</w:t>
      </w:r>
      <w:r>
        <w:rPr>
          <w:rFonts w:hint="eastAsia"/>
        </w:rPr>
        <w:t>B</w:t>
      </w:r>
      <w:r>
        <w:rPr>
          <w:rFonts w:hint="eastAsia"/>
        </w:rPr>
        <w:t>机构，</w:t>
      </w:r>
      <w:r>
        <w:rPr>
          <w:rFonts w:hint="eastAsia"/>
        </w:rPr>
        <w:t>A</w:t>
      </w:r>
      <w:r>
        <w:rPr>
          <w:rFonts w:hint="eastAsia"/>
        </w:rPr>
        <w:t>机构的税种的</w:t>
      </w:r>
      <w:r>
        <w:rPr>
          <w:rFonts w:ascii="宋体" w:hAnsi="宋体" w:hint="eastAsia"/>
        </w:rPr>
        <w:t>贷方内部资金号为20650001，</w:t>
      </w:r>
      <w:r>
        <w:rPr>
          <w:rFonts w:hint="eastAsia"/>
        </w:rPr>
        <w:t>则上划时借记</w:t>
      </w:r>
      <w:r>
        <w:rPr>
          <w:rFonts w:hint="eastAsia"/>
        </w:rPr>
        <w:t>A</w:t>
      </w:r>
      <w:r>
        <w:rPr>
          <w:rFonts w:hint="eastAsia"/>
        </w:rPr>
        <w:t>机构的</w:t>
      </w:r>
      <w:r>
        <w:rPr>
          <w:rFonts w:hint="eastAsia"/>
        </w:rPr>
        <w:t>20650001</w:t>
      </w:r>
      <w:r>
        <w:rPr>
          <w:rFonts w:hint="eastAsia"/>
        </w:rPr>
        <w:t>，贷记</w:t>
      </w:r>
      <w:r>
        <w:rPr>
          <w:rFonts w:hint="eastAsia"/>
        </w:rPr>
        <w:t>B</w:t>
      </w:r>
      <w:r>
        <w:rPr>
          <w:rFonts w:hint="eastAsia"/>
        </w:rPr>
        <w:t>机构的</w:t>
      </w:r>
      <w:r>
        <w:rPr>
          <w:rFonts w:hint="eastAsia"/>
        </w:rPr>
        <w:t>20650001</w:t>
      </w:r>
      <w:r>
        <w:rPr>
          <w:rFonts w:hint="eastAsia"/>
        </w:rPr>
        <w:t>。</w:t>
      </w:r>
    </w:p>
    <w:p w:rsidR="004A1DF5" w:rsidRDefault="004A1DF5">
      <w:pPr>
        <w:pStyle w:val="6"/>
      </w:pPr>
      <w:r>
        <w:rPr>
          <w:rFonts w:hint="eastAsia"/>
        </w:rPr>
        <w:t>（三）操作步骤</w:t>
      </w:r>
    </w:p>
    <w:p w:rsidR="004A1DF5" w:rsidRDefault="004A1DF5">
      <w:pPr>
        <w:ind w:firstLineChars="200" w:firstLine="480"/>
        <w:rPr>
          <w:rFonts w:ascii="宋体" w:hAnsi="宋体"/>
        </w:rPr>
      </w:pPr>
      <w:r>
        <w:rPr>
          <w:rFonts w:ascii="宋体" w:hAnsi="宋体" w:hint="eastAsia"/>
        </w:rPr>
        <w:t>1、用户选择“系统导航”－“核算业务”－“营业税及附加”－“计提营业税及附加上划”或在“业务代码”处输入业务代码7404；</w:t>
      </w:r>
    </w:p>
    <w:p w:rsidR="004A1DF5" w:rsidRDefault="004A1DF5">
      <w:pPr>
        <w:ind w:firstLineChars="200" w:firstLine="480"/>
      </w:pPr>
      <w:r>
        <w:rPr>
          <w:rFonts w:hint="eastAsia"/>
        </w:rPr>
        <w:t>2</w:t>
      </w:r>
      <w:r>
        <w:rPr>
          <w:rFonts w:hint="eastAsia"/>
        </w:rPr>
        <w:t>、在“机构”栏输入机构号（只能输入用户所在机构及下属机构）；</w:t>
      </w:r>
    </w:p>
    <w:p w:rsidR="004A1DF5" w:rsidRDefault="004A1DF5">
      <w:pPr>
        <w:ind w:firstLineChars="200" w:firstLine="480"/>
        <w:rPr>
          <w:rFonts w:ascii="宋体" w:hAnsi="宋体"/>
        </w:rPr>
      </w:pPr>
      <w:r>
        <w:rPr>
          <w:rFonts w:hint="eastAsia"/>
        </w:rPr>
        <w:t>3</w:t>
      </w:r>
      <w:r>
        <w:rPr>
          <w:rFonts w:hint="eastAsia"/>
        </w:rPr>
        <w:t>、</w:t>
      </w:r>
      <w:r>
        <w:rPr>
          <w:rFonts w:ascii="宋体" w:hAnsi="宋体" w:hint="eastAsia"/>
        </w:rPr>
        <w:t>选择“确定1”按钮</w:t>
      </w:r>
      <w:r>
        <w:rPr>
          <w:rFonts w:hint="eastAsia"/>
        </w:rPr>
        <w:t>。</w:t>
      </w:r>
    </w:p>
    <w:p w:rsidR="004A1DF5" w:rsidRDefault="004A1DF5" w:rsidP="0004090F">
      <w:pPr>
        <w:pStyle w:val="5"/>
      </w:pPr>
      <w:r>
        <w:rPr>
          <w:rFonts w:hint="eastAsia"/>
        </w:rPr>
        <w:t>七、计提营业税及附加按季度查询（业务代码</w:t>
      </w:r>
      <w:r>
        <w:rPr>
          <w:rFonts w:hint="eastAsia"/>
        </w:rPr>
        <w:t>7408</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通过该功能查询已经的计提营业税及附加。</w:t>
      </w:r>
    </w:p>
    <w:p w:rsidR="004A1DF5" w:rsidRDefault="004A1DF5">
      <w:pPr>
        <w:pStyle w:val="6"/>
      </w:pPr>
      <w:r>
        <w:rPr>
          <w:rFonts w:hint="eastAsia"/>
        </w:rPr>
        <w:t>（三）操作要点</w:t>
      </w:r>
    </w:p>
    <w:p w:rsidR="004A1DF5" w:rsidRDefault="004A1DF5">
      <w:pPr>
        <w:ind w:firstLineChars="200" w:firstLine="480"/>
        <w:rPr>
          <w:rFonts w:ascii="宋体" w:hAnsi="宋体"/>
        </w:rPr>
      </w:pPr>
      <w:r>
        <w:rPr>
          <w:rFonts w:ascii="宋体" w:hAnsi="宋体" w:hint="eastAsia"/>
        </w:rPr>
        <w:t>1、在列表框的记录上按鼠标右键，可以将记录列表输出到EXCEL文件，也可以打印记录列表。</w:t>
      </w:r>
    </w:p>
    <w:p w:rsidR="004A1DF5" w:rsidRDefault="004A1DF5">
      <w:pPr>
        <w:pStyle w:val="6"/>
      </w:pPr>
      <w:r>
        <w:rPr>
          <w:rFonts w:hint="eastAsia"/>
        </w:rPr>
        <w:t>（四）操作步骤</w:t>
      </w:r>
    </w:p>
    <w:p w:rsidR="004A1DF5" w:rsidRDefault="004A1DF5">
      <w:pPr>
        <w:ind w:firstLineChars="200" w:firstLine="480"/>
        <w:rPr>
          <w:rFonts w:ascii="宋体" w:hAnsi="宋体"/>
        </w:rPr>
      </w:pPr>
      <w:r>
        <w:rPr>
          <w:rFonts w:ascii="宋体" w:hAnsi="宋体" w:hint="eastAsia"/>
        </w:rPr>
        <w:t>1、用户选择“系统导航”－“核算业务”－“营业税及附加”－“计提营业税及附加按季度查询”或在“业务代码”处输入业务代码7408；</w:t>
      </w:r>
    </w:p>
    <w:p w:rsidR="004A1DF5" w:rsidRDefault="004A1DF5">
      <w:pPr>
        <w:ind w:firstLineChars="200" w:firstLine="480"/>
      </w:pPr>
      <w:r>
        <w:rPr>
          <w:rFonts w:hint="eastAsia"/>
        </w:rPr>
        <w:t>2</w:t>
      </w:r>
      <w:r>
        <w:rPr>
          <w:rFonts w:hint="eastAsia"/>
        </w:rPr>
        <w:t>、输入机构号和季度；</w:t>
      </w:r>
    </w:p>
    <w:p w:rsidR="004A1DF5" w:rsidRDefault="004A1DF5">
      <w:pPr>
        <w:ind w:firstLineChars="200" w:firstLine="480"/>
      </w:pPr>
      <w:r>
        <w:rPr>
          <w:rFonts w:hint="eastAsia"/>
        </w:rPr>
        <w:t>3</w:t>
      </w:r>
      <w:r>
        <w:rPr>
          <w:rFonts w:hint="eastAsia"/>
        </w:rPr>
        <w:t>、选择“查询</w:t>
      </w:r>
      <w:r>
        <w:rPr>
          <w:rFonts w:hint="eastAsia"/>
        </w:rPr>
        <w:t>5</w:t>
      </w:r>
      <w:r>
        <w:rPr>
          <w:rFonts w:hint="eastAsia"/>
        </w:rPr>
        <w:t>”按钮，查询出所选机构及其下级机构的已计提营业税及附加；</w:t>
      </w:r>
    </w:p>
    <w:p w:rsidR="004A1DF5" w:rsidRDefault="004A1DF5">
      <w:pPr>
        <w:ind w:firstLineChars="200" w:firstLine="480"/>
      </w:pPr>
      <w:r>
        <w:rPr>
          <w:rFonts w:hint="eastAsia"/>
        </w:rPr>
        <w:t>4</w:t>
      </w:r>
      <w:r>
        <w:rPr>
          <w:rFonts w:hint="eastAsia"/>
        </w:rPr>
        <w:t>、选中一条税种记录，选择“明细</w:t>
      </w:r>
      <w:r>
        <w:rPr>
          <w:rFonts w:hint="eastAsia"/>
        </w:rPr>
        <w:t>6</w:t>
      </w:r>
      <w:r>
        <w:rPr>
          <w:rFonts w:hint="eastAsia"/>
        </w:rPr>
        <w:t>”按钮，可查询出该税种的计提明细、税基明细以及计提历史。</w:t>
      </w:r>
    </w:p>
    <w:p w:rsidR="004A1DF5" w:rsidRDefault="004A1DF5" w:rsidP="0004090F">
      <w:pPr>
        <w:pStyle w:val="4"/>
      </w:pPr>
      <w:r>
        <w:br w:type="page"/>
      </w:r>
      <w:bookmarkStart w:id="1687" w:name="_Toc186273648"/>
      <w:r w:rsidR="00CD24D4">
        <w:rPr>
          <w:rFonts w:hint="eastAsia"/>
        </w:rPr>
        <w:lastRenderedPageBreak/>
        <w:t>第十三</w:t>
      </w:r>
      <w:r>
        <w:rPr>
          <w:rFonts w:hint="eastAsia"/>
        </w:rPr>
        <w:t>节</w:t>
      </w:r>
      <w:r>
        <w:rPr>
          <w:rFonts w:hint="eastAsia"/>
        </w:rPr>
        <w:t xml:space="preserve">  </w:t>
      </w:r>
      <w:r>
        <w:rPr>
          <w:rFonts w:hint="eastAsia"/>
        </w:rPr>
        <w:t>内部资金分配</w:t>
      </w:r>
      <w:bookmarkEnd w:id="1687"/>
    </w:p>
    <w:p w:rsidR="004A1DF5" w:rsidRDefault="004A1DF5" w:rsidP="0004090F">
      <w:pPr>
        <w:pStyle w:val="5"/>
      </w:pPr>
      <w:r>
        <w:rPr>
          <w:rFonts w:hint="eastAsia"/>
          <w:color w:val="000000"/>
        </w:rPr>
        <w:t>一</w:t>
      </w:r>
      <w:r>
        <w:rPr>
          <w:rFonts w:hint="eastAsia"/>
        </w:rPr>
        <w:t>、</w:t>
      </w:r>
      <w:r>
        <w:rPr>
          <w:rFonts w:ascii="宋体" w:hint="eastAsia"/>
          <w:kern w:val="0"/>
          <w:szCs w:val="18"/>
          <w:lang w:val="zh-CN"/>
        </w:rPr>
        <w:t>未完成批次查询</w:t>
      </w:r>
      <w:r>
        <w:rPr>
          <w:rFonts w:hint="eastAsia"/>
        </w:rPr>
        <w:t>（业务代码</w:t>
      </w:r>
      <w:r>
        <w:rPr>
          <w:rFonts w:hint="eastAsia"/>
        </w:rPr>
        <w:t>7451</w:t>
      </w:r>
      <w:r>
        <w:rPr>
          <w:rFonts w:hint="eastAsia"/>
        </w:rPr>
        <w:t>）</w:t>
      </w:r>
    </w:p>
    <w:p w:rsidR="004A1DF5" w:rsidRDefault="004A1DF5">
      <w:pPr>
        <w:pStyle w:val="6"/>
        <w:numPr>
          <w:ilvl w:val="0"/>
          <w:numId w:val="427"/>
        </w:numPr>
        <w:spacing w:line="360" w:lineRule="auto"/>
      </w:pPr>
      <w:r>
        <w:rPr>
          <w:rFonts w:hint="eastAsia"/>
        </w:rPr>
        <w:t>功能介绍</w:t>
      </w:r>
    </w:p>
    <w:p w:rsidR="004A1DF5" w:rsidRDefault="004A1DF5">
      <w:r>
        <w:rPr>
          <w:rFonts w:hint="eastAsia"/>
        </w:rPr>
        <w:t xml:space="preserve">   </w:t>
      </w:r>
      <w:r>
        <w:rPr>
          <w:rFonts w:hint="eastAsia"/>
        </w:rPr>
        <w:t>通过该功能对已提交入账的清算批次进行查询，并可通过该功能对未完成的数据再次提交入账。</w:t>
      </w:r>
    </w:p>
    <w:p w:rsidR="004A1DF5" w:rsidRDefault="004A1DF5" w:rsidP="0004090F">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360" w:lineRule="exact"/>
              <w:rPr>
                <w:sz w:val="21"/>
              </w:rPr>
            </w:pPr>
            <w:r>
              <w:rPr>
                <w:rFonts w:hint="eastAsia"/>
                <w:sz w:val="21"/>
              </w:rPr>
              <w:t>术语名称</w:t>
            </w:r>
          </w:p>
        </w:tc>
        <w:tc>
          <w:tcPr>
            <w:tcW w:w="6254" w:type="dxa"/>
          </w:tcPr>
          <w:p w:rsidR="004A1DF5" w:rsidRDefault="004A1DF5">
            <w:pPr>
              <w:spacing w:line="360" w:lineRule="exact"/>
              <w:rPr>
                <w:sz w:val="21"/>
              </w:rPr>
            </w:pPr>
            <w:r>
              <w:rPr>
                <w:rFonts w:hint="eastAsia"/>
                <w:sz w:val="21"/>
              </w:rPr>
              <w:t>术语描述</w:t>
            </w:r>
          </w:p>
        </w:tc>
      </w:tr>
      <w:tr w:rsidR="004A1DF5">
        <w:tc>
          <w:tcPr>
            <w:tcW w:w="2268" w:type="dxa"/>
          </w:tcPr>
          <w:p w:rsidR="004A1DF5" w:rsidRDefault="004A1DF5">
            <w:pPr>
              <w:spacing w:line="360" w:lineRule="exact"/>
              <w:rPr>
                <w:sz w:val="21"/>
              </w:rPr>
            </w:pPr>
            <w:r>
              <w:rPr>
                <w:rFonts w:hint="eastAsia"/>
                <w:sz w:val="21"/>
              </w:rPr>
              <w:t>清算批次号</w:t>
            </w:r>
          </w:p>
        </w:tc>
        <w:tc>
          <w:tcPr>
            <w:tcW w:w="6254" w:type="dxa"/>
          </w:tcPr>
          <w:p w:rsidR="004A1DF5" w:rsidRDefault="004A1DF5">
            <w:pPr>
              <w:spacing w:line="360" w:lineRule="exact"/>
              <w:rPr>
                <w:sz w:val="21"/>
              </w:rPr>
            </w:pPr>
            <w:r>
              <w:rPr>
                <w:rFonts w:hint="eastAsia"/>
                <w:sz w:val="21"/>
              </w:rPr>
              <w:t>由</w:t>
            </w:r>
            <w:r>
              <w:rPr>
                <w:rFonts w:hint="eastAsia"/>
                <w:sz w:val="21"/>
              </w:rPr>
              <w:t>10</w:t>
            </w:r>
            <w:r>
              <w:rPr>
                <w:rFonts w:hint="eastAsia"/>
                <w:sz w:val="21"/>
              </w:rPr>
              <w:t>位数字组成，系统自动产生。用于定位系统中一个批次的数据。编制规则为</w:t>
            </w:r>
            <w:r>
              <w:rPr>
                <w:rFonts w:hint="eastAsia"/>
                <w:sz w:val="21"/>
              </w:rPr>
              <w:t>8</w:t>
            </w:r>
            <w:r>
              <w:rPr>
                <w:rFonts w:hint="eastAsia"/>
                <w:sz w:val="21"/>
              </w:rPr>
              <w:t>位日期</w:t>
            </w:r>
            <w:r>
              <w:rPr>
                <w:rFonts w:hint="eastAsia"/>
                <w:sz w:val="21"/>
              </w:rPr>
              <w:t>+2</w:t>
            </w:r>
            <w:r>
              <w:rPr>
                <w:rFonts w:hint="eastAsia"/>
                <w:sz w:val="21"/>
              </w:rPr>
              <w:t>位序号，必须唯一。</w:t>
            </w:r>
          </w:p>
        </w:tc>
      </w:tr>
      <w:tr w:rsidR="004A1DF5">
        <w:tc>
          <w:tcPr>
            <w:tcW w:w="2268" w:type="dxa"/>
          </w:tcPr>
          <w:p w:rsidR="004A1DF5" w:rsidRDefault="004A1DF5">
            <w:pPr>
              <w:spacing w:line="360" w:lineRule="exact"/>
              <w:rPr>
                <w:sz w:val="21"/>
              </w:rPr>
            </w:pPr>
            <w:r>
              <w:rPr>
                <w:rFonts w:hint="eastAsia"/>
                <w:sz w:val="21"/>
              </w:rPr>
              <w:t>清算类型</w:t>
            </w:r>
          </w:p>
        </w:tc>
        <w:tc>
          <w:tcPr>
            <w:tcW w:w="6254" w:type="dxa"/>
          </w:tcPr>
          <w:p w:rsidR="004A1DF5" w:rsidRDefault="004A1DF5">
            <w:pPr>
              <w:spacing w:line="360" w:lineRule="exact"/>
              <w:rPr>
                <w:sz w:val="21"/>
              </w:rPr>
            </w:pPr>
            <w:r>
              <w:rPr>
                <w:rFonts w:hint="eastAsia"/>
                <w:sz w:val="21"/>
              </w:rPr>
              <w:t>由</w:t>
            </w:r>
            <w:r>
              <w:rPr>
                <w:rFonts w:hint="eastAsia"/>
                <w:sz w:val="21"/>
              </w:rPr>
              <w:t>6</w:t>
            </w:r>
            <w:r>
              <w:rPr>
                <w:rFonts w:hint="eastAsia"/>
                <w:sz w:val="21"/>
              </w:rPr>
              <w:t>位字母或数字组成。人工在“业务种类配置（</w:t>
            </w:r>
            <w:r>
              <w:rPr>
                <w:rFonts w:hint="eastAsia"/>
                <w:sz w:val="21"/>
              </w:rPr>
              <w:t>7453</w:t>
            </w:r>
            <w:r>
              <w:rPr>
                <w:rFonts w:hint="eastAsia"/>
                <w:sz w:val="21"/>
              </w:rPr>
              <w:t>）”中设置，用于定位一类数据的清算类型。</w:t>
            </w:r>
          </w:p>
        </w:tc>
      </w:tr>
      <w:tr w:rsidR="004A1DF5">
        <w:tc>
          <w:tcPr>
            <w:tcW w:w="2268" w:type="dxa"/>
          </w:tcPr>
          <w:p w:rsidR="004A1DF5" w:rsidRDefault="004A1DF5">
            <w:pPr>
              <w:spacing w:line="360" w:lineRule="exact"/>
              <w:rPr>
                <w:sz w:val="21"/>
              </w:rPr>
            </w:pPr>
            <w:r>
              <w:rPr>
                <w:rFonts w:hint="eastAsia"/>
                <w:sz w:val="21"/>
              </w:rPr>
              <w:t>状态</w:t>
            </w:r>
          </w:p>
        </w:tc>
        <w:tc>
          <w:tcPr>
            <w:tcW w:w="6254" w:type="dxa"/>
          </w:tcPr>
          <w:p w:rsidR="004A1DF5" w:rsidRDefault="004A1DF5">
            <w:pPr>
              <w:spacing w:line="360" w:lineRule="exact"/>
              <w:rPr>
                <w:sz w:val="21"/>
              </w:rPr>
            </w:pPr>
            <w:r>
              <w:rPr>
                <w:rFonts w:hint="eastAsia"/>
                <w:sz w:val="21"/>
              </w:rPr>
              <w:t>反映批次清算状态的参数。</w:t>
            </w:r>
          </w:p>
          <w:p w:rsidR="004A1DF5" w:rsidRDefault="004A1DF5">
            <w:pPr>
              <w:spacing w:line="360" w:lineRule="exact"/>
              <w:rPr>
                <w:sz w:val="21"/>
              </w:rPr>
            </w:pPr>
            <w:r>
              <w:rPr>
                <w:rFonts w:hint="eastAsia"/>
                <w:sz w:val="21"/>
              </w:rPr>
              <w:t>A</w:t>
            </w:r>
            <w:r>
              <w:rPr>
                <w:rFonts w:hint="eastAsia"/>
                <w:sz w:val="21"/>
              </w:rPr>
              <w:t>：清算完成：表示该批次数据系统清算已完成，所有数据记账成功；</w:t>
            </w:r>
          </w:p>
          <w:p w:rsidR="004A1DF5" w:rsidRDefault="004A1DF5">
            <w:pPr>
              <w:spacing w:line="360" w:lineRule="exact"/>
              <w:rPr>
                <w:sz w:val="21"/>
              </w:rPr>
            </w:pPr>
            <w:r>
              <w:rPr>
                <w:rFonts w:hint="eastAsia"/>
                <w:sz w:val="21"/>
              </w:rPr>
              <w:t>B</w:t>
            </w:r>
            <w:r>
              <w:rPr>
                <w:rFonts w:hint="eastAsia"/>
                <w:sz w:val="21"/>
              </w:rPr>
              <w:t>：处理中：表示该批次数据，系统正在处理中；</w:t>
            </w:r>
          </w:p>
          <w:p w:rsidR="004A1DF5" w:rsidRDefault="004A1DF5">
            <w:pPr>
              <w:spacing w:line="360" w:lineRule="exact"/>
              <w:rPr>
                <w:sz w:val="21"/>
              </w:rPr>
            </w:pPr>
            <w:r>
              <w:rPr>
                <w:rFonts w:hint="eastAsia"/>
                <w:sz w:val="21"/>
              </w:rPr>
              <w:t>C</w:t>
            </w:r>
            <w:r>
              <w:rPr>
                <w:rFonts w:hint="eastAsia"/>
                <w:sz w:val="21"/>
              </w:rPr>
              <w:t>：清算未完成：表示该批次数据，系统已清算本次数据，但其中有未成功的数据。</w:t>
            </w:r>
          </w:p>
        </w:tc>
      </w:tr>
      <w:tr w:rsidR="004A1DF5">
        <w:tc>
          <w:tcPr>
            <w:tcW w:w="2268" w:type="dxa"/>
          </w:tcPr>
          <w:p w:rsidR="004A1DF5" w:rsidRDefault="004A1DF5">
            <w:pPr>
              <w:spacing w:line="360" w:lineRule="exact"/>
              <w:rPr>
                <w:sz w:val="21"/>
              </w:rPr>
            </w:pPr>
            <w:r>
              <w:rPr>
                <w:rFonts w:hint="eastAsia"/>
                <w:sz w:val="21"/>
              </w:rPr>
              <w:t>批次明细</w:t>
            </w:r>
          </w:p>
        </w:tc>
        <w:tc>
          <w:tcPr>
            <w:tcW w:w="6254" w:type="dxa"/>
          </w:tcPr>
          <w:p w:rsidR="004A1DF5" w:rsidRDefault="004A1DF5">
            <w:pPr>
              <w:spacing w:line="360" w:lineRule="exact"/>
              <w:rPr>
                <w:sz w:val="21"/>
              </w:rPr>
            </w:pPr>
            <w:r>
              <w:rPr>
                <w:rFonts w:hint="eastAsia"/>
                <w:sz w:val="21"/>
              </w:rPr>
              <w:t>可以查询该批次的汇总信息。</w:t>
            </w:r>
          </w:p>
        </w:tc>
      </w:tr>
      <w:tr w:rsidR="004A1DF5">
        <w:tc>
          <w:tcPr>
            <w:tcW w:w="2268" w:type="dxa"/>
          </w:tcPr>
          <w:p w:rsidR="004A1DF5" w:rsidRDefault="004A1DF5">
            <w:pPr>
              <w:spacing w:line="360" w:lineRule="exact"/>
              <w:rPr>
                <w:sz w:val="21"/>
              </w:rPr>
            </w:pPr>
            <w:r>
              <w:rPr>
                <w:rFonts w:hint="eastAsia"/>
                <w:sz w:val="21"/>
              </w:rPr>
              <w:t>数据明细</w:t>
            </w:r>
          </w:p>
        </w:tc>
        <w:tc>
          <w:tcPr>
            <w:tcW w:w="6254" w:type="dxa"/>
          </w:tcPr>
          <w:p w:rsidR="004A1DF5" w:rsidRDefault="004A1DF5">
            <w:pPr>
              <w:spacing w:line="360" w:lineRule="exact"/>
              <w:rPr>
                <w:sz w:val="21"/>
              </w:rPr>
            </w:pPr>
            <w:r>
              <w:rPr>
                <w:rFonts w:hint="eastAsia"/>
                <w:sz w:val="21"/>
              </w:rPr>
              <w:t>可以查询该批次中每笔数据的清算信息及状态。</w:t>
            </w:r>
          </w:p>
        </w:tc>
      </w:tr>
      <w:tr w:rsidR="004A1DF5">
        <w:tc>
          <w:tcPr>
            <w:tcW w:w="2268" w:type="dxa"/>
          </w:tcPr>
          <w:p w:rsidR="004A1DF5" w:rsidRDefault="004A1DF5">
            <w:pPr>
              <w:spacing w:line="360" w:lineRule="exact"/>
              <w:rPr>
                <w:sz w:val="21"/>
              </w:rPr>
            </w:pPr>
            <w:r>
              <w:rPr>
                <w:rFonts w:hint="eastAsia"/>
                <w:sz w:val="21"/>
              </w:rPr>
              <w:t>入账</w:t>
            </w:r>
          </w:p>
        </w:tc>
        <w:tc>
          <w:tcPr>
            <w:tcW w:w="6254" w:type="dxa"/>
          </w:tcPr>
          <w:p w:rsidR="004A1DF5" w:rsidRDefault="004A1DF5">
            <w:pPr>
              <w:spacing w:line="360" w:lineRule="exact"/>
              <w:rPr>
                <w:sz w:val="21"/>
              </w:rPr>
            </w:pPr>
            <w:r>
              <w:rPr>
                <w:rFonts w:hint="eastAsia"/>
                <w:sz w:val="21"/>
              </w:rPr>
              <w:t>可以对清算未完成的批次多次提交入账，以使清算完成。</w:t>
            </w:r>
          </w:p>
        </w:tc>
      </w:tr>
    </w:tbl>
    <w:p w:rsidR="004A1DF5" w:rsidRDefault="004A1DF5">
      <w:pPr>
        <w:pStyle w:val="6"/>
        <w:spacing w:line="360" w:lineRule="auto"/>
      </w:pPr>
      <w:r>
        <w:rPr>
          <w:rFonts w:hint="eastAsia"/>
        </w:rPr>
        <w:t>（三）操作要点</w:t>
      </w:r>
    </w:p>
    <w:p w:rsidR="004A1DF5" w:rsidRDefault="004A1DF5">
      <w:r>
        <w:rPr>
          <w:rFonts w:hint="eastAsia"/>
        </w:rPr>
        <w:t xml:space="preserve">    </w:t>
      </w:r>
      <w:r>
        <w:rPr>
          <w:rFonts w:hint="eastAsia"/>
        </w:rPr>
        <w:t>柜员只能查询本机构的清算批次。通过查询数据明细，可以得知明细数据清算不成功的原因，由此解决相关问题。并通过“入账”按钮再次提交入账，以使清算完成。</w:t>
      </w:r>
    </w:p>
    <w:p w:rsidR="004A1DF5" w:rsidRDefault="004A1DF5" w:rsidP="0004090F">
      <w:pPr>
        <w:pStyle w:val="6"/>
        <w:spacing w:line="360" w:lineRule="auto"/>
      </w:pPr>
      <w:r>
        <w:rPr>
          <w:rFonts w:hint="eastAsia"/>
        </w:rPr>
        <w:t>（四）操作步骤</w:t>
      </w:r>
    </w:p>
    <w:p w:rsidR="004A1DF5" w:rsidRDefault="004A1DF5">
      <w:r>
        <w:rPr>
          <w:rFonts w:hint="eastAsia"/>
        </w:rPr>
        <w:t>1</w:t>
      </w:r>
      <w:r>
        <w:rPr>
          <w:rFonts w:hint="eastAsia"/>
        </w:rPr>
        <w:t>、输入业务代码</w:t>
      </w:r>
      <w:r>
        <w:rPr>
          <w:rFonts w:hint="eastAsia"/>
        </w:rPr>
        <w:t>7451</w:t>
      </w:r>
      <w:r>
        <w:rPr>
          <w:rFonts w:hint="eastAsia"/>
        </w:rPr>
        <w:t>，进入</w:t>
      </w:r>
      <w:r>
        <w:rPr>
          <w:rFonts w:ascii="宋体" w:hint="eastAsia"/>
          <w:kern w:val="0"/>
          <w:szCs w:val="18"/>
          <w:lang w:val="zh-CN"/>
        </w:rPr>
        <w:t>未完成批次查询</w:t>
      </w:r>
      <w:r>
        <w:rPr>
          <w:rFonts w:hint="eastAsia"/>
        </w:rPr>
        <w:t>功能。</w:t>
      </w:r>
    </w:p>
    <w:p w:rsidR="004A1DF5" w:rsidRDefault="004A1DF5">
      <w:r>
        <w:rPr>
          <w:rFonts w:hint="eastAsia"/>
        </w:rPr>
        <w:t>2</w:t>
      </w:r>
      <w:r>
        <w:rPr>
          <w:rFonts w:hint="eastAsia"/>
        </w:rPr>
        <w:t>、使用各功能进行查询处理。</w:t>
      </w:r>
    </w:p>
    <w:p w:rsidR="004A1DF5" w:rsidRDefault="004A1DF5">
      <w:pPr>
        <w:pStyle w:val="5"/>
      </w:pPr>
      <w:r>
        <w:rPr>
          <w:rFonts w:hint="eastAsia"/>
        </w:rPr>
        <w:lastRenderedPageBreak/>
        <w:t>二、文件导入批次数据（业务代码</w:t>
      </w:r>
      <w:r>
        <w:rPr>
          <w:rFonts w:hint="eastAsia"/>
        </w:rPr>
        <w:t>7452</w:t>
      </w:r>
      <w:r>
        <w:rPr>
          <w:rFonts w:hint="eastAsia"/>
        </w:rPr>
        <w:t>）</w:t>
      </w:r>
    </w:p>
    <w:p w:rsidR="004A1DF5" w:rsidRDefault="004A1DF5">
      <w:pPr>
        <w:pStyle w:val="6"/>
        <w:spacing w:line="360" w:lineRule="auto"/>
      </w:pPr>
      <w:r>
        <w:rPr>
          <w:rFonts w:hint="eastAsia"/>
        </w:rPr>
        <w:t>（一）功能介绍</w:t>
      </w:r>
    </w:p>
    <w:p w:rsidR="004A1DF5" w:rsidRDefault="004A1DF5">
      <w:r>
        <w:rPr>
          <w:rFonts w:hint="eastAsia"/>
        </w:rPr>
        <w:t xml:space="preserve">   </w:t>
      </w:r>
      <w:r>
        <w:rPr>
          <w:rFonts w:hint="eastAsia"/>
        </w:rPr>
        <w:t>通过该功能将分账数据导入系统，并上传主机记账。</w:t>
      </w:r>
    </w:p>
    <w:p w:rsidR="004A1DF5" w:rsidRDefault="004A1DF5">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360" w:lineRule="exact"/>
              <w:rPr>
                <w:sz w:val="21"/>
              </w:rPr>
            </w:pPr>
            <w:r>
              <w:rPr>
                <w:rFonts w:hint="eastAsia"/>
                <w:sz w:val="21"/>
              </w:rPr>
              <w:t>术语名称</w:t>
            </w:r>
          </w:p>
        </w:tc>
        <w:tc>
          <w:tcPr>
            <w:tcW w:w="6254" w:type="dxa"/>
          </w:tcPr>
          <w:p w:rsidR="004A1DF5" w:rsidRDefault="004A1DF5">
            <w:pPr>
              <w:spacing w:line="360" w:lineRule="exact"/>
              <w:rPr>
                <w:sz w:val="21"/>
              </w:rPr>
            </w:pPr>
            <w:r>
              <w:rPr>
                <w:rFonts w:hint="eastAsia"/>
                <w:sz w:val="21"/>
              </w:rPr>
              <w:t>术语描述</w:t>
            </w:r>
          </w:p>
        </w:tc>
      </w:tr>
      <w:tr w:rsidR="004A1DF5">
        <w:tc>
          <w:tcPr>
            <w:tcW w:w="2268" w:type="dxa"/>
          </w:tcPr>
          <w:p w:rsidR="004A1DF5" w:rsidRDefault="004A1DF5">
            <w:pPr>
              <w:spacing w:line="360" w:lineRule="exact"/>
              <w:rPr>
                <w:sz w:val="21"/>
              </w:rPr>
            </w:pPr>
            <w:r>
              <w:rPr>
                <w:rFonts w:hint="eastAsia"/>
                <w:sz w:val="21"/>
              </w:rPr>
              <w:t>导入数据</w:t>
            </w:r>
          </w:p>
        </w:tc>
        <w:tc>
          <w:tcPr>
            <w:tcW w:w="6254" w:type="dxa"/>
          </w:tcPr>
          <w:p w:rsidR="004A1DF5" w:rsidRDefault="004A1DF5">
            <w:pPr>
              <w:spacing w:line="360" w:lineRule="exact"/>
              <w:rPr>
                <w:sz w:val="21"/>
              </w:rPr>
            </w:pPr>
            <w:r>
              <w:rPr>
                <w:rFonts w:hint="eastAsia"/>
                <w:sz w:val="21"/>
              </w:rPr>
              <w:t>通过该按钮选择数据位置，并导入。</w:t>
            </w:r>
          </w:p>
        </w:tc>
      </w:tr>
      <w:tr w:rsidR="004A1DF5">
        <w:tc>
          <w:tcPr>
            <w:tcW w:w="2268" w:type="dxa"/>
          </w:tcPr>
          <w:p w:rsidR="004A1DF5" w:rsidRDefault="004A1DF5">
            <w:pPr>
              <w:spacing w:line="360" w:lineRule="exact"/>
              <w:rPr>
                <w:sz w:val="21"/>
              </w:rPr>
            </w:pPr>
            <w:r>
              <w:rPr>
                <w:rFonts w:hint="eastAsia"/>
                <w:sz w:val="21"/>
              </w:rPr>
              <w:t>上传</w:t>
            </w:r>
          </w:p>
        </w:tc>
        <w:tc>
          <w:tcPr>
            <w:tcW w:w="6254" w:type="dxa"/>
          </w:tcPr>
          <w:p w:rsidR="004A1DF5" w:rsidRDefault="004A1DF5">
            <w:pPr>
              <w:spacing w:line="360" w:lineRule="exact"/>
              <w:rPr>
                <w:sz w:val="21"/>
              </w:rPr>
            </w:pPr>
            <w:r>
              <w:rPr>
                <w:rFonts w:hint="eastAsia"/>
                <w:sz w:val="21"/>
              </w:rPr>
              <w:t>通过该按钮将导入的数据上传主机。</w:t>
            </w:r>
          </w:p>
        </w:tc>
      </w:tr>
      <w:tr w:rsidR="004A1DF5">
        <w:tc>
          <w:tcPr>
            <w:tcW w:w="2268" w:type="dxa"/>
          </w:tcPr>
          <w:p w:rsidR="004A1DF5" w:rsidRDefault="004A1DF5">
            <w:pPr>
              <w:spacing w:line="360" w:lineRule="exact"/>
              <w:rPr>
                <w:sz w:val="21"/>
              </w:rPr>
            </w:pPr>
            <w:r>
              <w:rPr>
                <w:rFonts w:hint="eastAsia"/>
                <w:sz w:val="21"/>
              </w:rPr>
              <w:t>清空</w:t>
            </w:r>
          </w:p>
        </w:tc>
        <w:tc>
          <w:tcPr>
            <w:tcW w:w="6254" w:type="dxa"/>
          </w:tcPr>
          <w:p w:rsidR="004A1DF5" w:rsidRDefault="004A1DF5">
            <w:pPr>
              <w:spacing w:line="360" w:lineRule="exact"/>
              <w:rPr>
                <w:sz w:val="21"/>
              </w:rPr>
            </w:pPr>
            <w:r>
              <w:rPr>
                <w:rFonts w:hint="eastAsia"/>
                <w:sz w:val="21"/>
              </w:rPr>
              <w:t>清空导入的数据。</w:t>
            </w:r>
          </w:p>
        </w:tc>
      </w:tr>
      <w:tr w:rsidR="004A1DF5">
        <w:tc>
          <w:tcPr>
            <w:tcW w:w="2268" w:type="dxa"/>
          </w:tcPr>
          <w:p w:rsidR="004A1DF5" w:rsidRDefault="004A1DF5">
            <w:pPr>
              <w:spacing w:line="360" w:lineRule="exact"/>
              <w:rPr>
                <w:sz w:val="21"/>
              </w:rPr>
            </w:pPr>
            <w:r>
              <w:rPr>
                <w:rFonts w:hint="eastAsia"/>
                <w:sz w:val="21"/>
              </w:rPr>
              <w:t>入账</w:t>
            </w:r>
          </w:p>
        </w:tc>
        <w:tc>
          <w:tcPr>
            <w:tcW w:w="6254" w:type="dxa"/>
          </w:tcPr>
          <w:p w:rsidR="004A1DF5" w:rsidRDefault="004A1DF5">
            <w:pPr>
              <w:spacing w:line="360" w:lineRule="exact"/>
              <w:rPr>
                <w:sz w:val="21"/>
              </w:rPr>
            </w:pPr>
            <w:r>
              <w:rPr>
                <w:rFonts w:hint="eastAsia"/>
                <w:sz w:val="21"/>
              </w:rPr>
              <w:t>将上传的数据提交入账。</w:t>
            </w:r>
          </w:p>
        </w:tc>
      </w:tr>
    </w:tbl>
    <w:p w:rsidR="004A1DF5" w:rsidRDefault="004A1DF5">
      <w:pPr>
        <w:pStyle w:val="6"/>
        <w:spacing w:line="360" w:lineRule="auto"/>
      </w:pPr>
      <w:r>
        <w:rPr>
          <w:rFonts w:hint="eastAsia"/>
        </w:rPr>
        <w:t>（三）操作要点</w:t>
      </w:r>
    </w:p>
    <w:p w:rsidR="004A1DF5" w:rsidRDefault="004A1DF5">
      <w:r>
        <w:rPr>
          <w:rFonts w:hint="eastAsia"/>
        </w:rPr>
        <w:t xml:space="preserve">   </w:t>
      </w:r>
      <w:r>
        <w:rPr>
          <w:rFonts w:hint="eastAsia"/>
        </w:rPr>
        <w:t>上传的数据须遵循以下规则：</w:t>
      </w:r>
    </w:p>
    <w:p w:rsidR="004A1DF5" w:rsidRDefault="004A1DF5">
      <w:pPr>
        <w:numPr>
          <w:ilvl w:val="0"/>
          <w:numId w:val="455"/>
        </w:numPr>
      </w:pPr>
      <w:r>
        <w:rPr>
          <w:rFonts w:hint="eastAsia"/>
        </w:rPr>
        <w:t>按固定的格式提供，</w:t>
      </w:r>
      <w:r>
        <w:rPr>
          <w:rFonts w:hint="eastAsia"/>
        </w:rPr>
        <w:t>EXCEL</w:t>
      </w:r>
      <w:r>
        <w:rPr>
          <w:rFonts w:hint="eastAsia"/>
        </w:rPr>
        <w:t>表格。该表格共分六列。其中：</w:t>
      </w:r>
    </w:p>
    <w:p w:rsidR="004A1DF5" w:rsidRDefault="004A1DF5">
      <w:r>
        <w:rPr>
          <w:rFonts w:hint="eastAsia"/>
        </w:rPr>
        <w:t>A</w:t>
      </w:r>
      <w:r>
        <w:rPr>
          <w:rFonts w:hint="eastAsia"/>
        </w:rPr>
        <w:t>列：业务序号。为阿拉伯数字。在一个批次中必须唯一。</w:t>
      </w:r>
    </w:p>
    <w:p w:rsidR="004A1DF5" w:rsidRDefault="004A1DF5">
      <w:r>
        <w:rPr>
          <w:rFonts w:hint="eastAsia"/>
        </w:rPr>
        <w:t>B</w:t>
      </w:r>
      <w:r>
        <w:rPr>
          <w:rFonts w:hint="eastAsia"/>
        </w:rPr>
        <w:t>列：被清算方机构号。新系统机构管理中的参数，</w:t>
      </w:r>
      <w:r>
        <w:rPr>
          <w:rFonts w:hint="eastAsia"/>
        </w:rPr>
        <w:t>6</w:t>
      </w:r>
      <w:r>
        <w:rPr>
          <w:rFonts w:hint="eastAsia"/>
        </w:rPr>
        <w:t>位阿拉伯数字。</w:t>
      </w:r>
    </w:p>
    <w:p w:rsidR="004A1DF5" w:rsidRDefault="004A1DF5">
      <w:r>
        <w:rPr>
          <w:rFonts w:hint="eastAsia"/>
        </w:rPr>
        <w:t>C</w:t>
      </w:r>
      <w:r>
        <w:rPr>
          <w:rFonts w:hint="eastAsia"/>
        </w:rPr>
        <w:t>列：币种。两位数字参数类型。如人民币用“</w:t>
      </w:r>
      <w:r>
        <w:rPr>
          <w:rFonts w:hint="eastAsia"/>
        </w:rPr>
        <w:t>10</w:t>
      </w:r>
      <w:r>
        <w:rPr>
          <w:rFonts w:hint="eastAsia"/>
        </w:rPr>
        <w:t>”表示。</w:t>
      </w:r>
    </w:p>
    <w:p w:rsidR="004A1DF5" w:rsidRDefault="004A1DF5">
      <w:r>
        <w:rPr>
          <w:rFonts w:hint="eastAsia"/>
        </w:rPr>
        <w:t>D</w:t>
      </w:r>
      <w:r>
        <w:rPr>
          <w:rFonts w:hint="eastAsia"/>
        </w:rPr>
        <w:t>列：记账方向。大写英文字母表示。</w:t>
      </w:r>
      <w:r>
        <w:rPr>
          <w:rFonts w:hint="eastAsia"/>
        </w:rPr>
        <w:t>D</w:t>
      </w:r>
      <w:r>
        <w:rPr>
          <w:rFonts w:hint="eastAsia"/>
        </w:rPr>
        <w:t>表示借记被清算方账户，</w:t>
      </w:r>
      <w:r>
        <w:rPr>
          <w:rFonts w:hint="eastAsia"/>
        </w:rPr>
        <w:t>C</w:t>
      </w:r>
      <w:r>
        <w:rPr>
          <w:rFonts w:hint="eastAsia"/>
        </w:rPr>
        <w:t>表示贷记被清算方账户。</w:t>
      </w:r>
    </w:p>
    <w:p w:rsidR="004A1DF5" w:rsidRDefault="004A1DF5">
      <w:r>
        <w:rPr>
          <w:rFonts w:hint="eastAsia"/>
        </w:rPr>
        <w:t>E</w:t>
      </w:r>
      <w:r>
        <w:rPr>
          <w:rFonts w:hint="eastAsia"/>
        </w:rPr>
        <w:t>列：金额。记账金额不能为</w:t>
      </w:r>
      <w:r>
        <w:rPr>
          <w:rFonts w:hint="eastAsia"/>
        </w:rPr>
        <w:t>0</w:t>
      </w:r>
      <w:r>
        <w:rPr>
          <w:rFonts w:hint="eastAsia"/>
        </w:rPr>
        <w:t>。</w:t>
      </w:r>
    </w:p>
    <w:p w:rsidR="004A1DF5" w:rsidRDefault="004A1DF5">
      <w:pPr>
        <w:ind w:firstLineChars="200" w:firstLine="480"/>
      </w:pPr>
      <w:r>
        <w:rPr>
          <w:rFonts w:hint="eastAsia"/>
        </w:rPr>
        <w:t>当记账方向为</w:t>
      </w:r>
      <w:r>
        <w:rPr>
          <w:rFonts w:hint="eastAsia"/>
        </w:rPr>
        <w:t>D</w:t>
      </w:r>
      <w:r>
        <w:rPr>
          <w:rFonts w:hint="eastAsia"/>
        </w:rPr>
        <w:t>时，金额前带“—”号表示一笔正常借方记账；</w:t>
      </w:r>
    </w:p>
    <w:p w:rsidR="004A1DF5" w:rsidRDefault="004A1DF5">
      <w:pPr>
        <w:ind w:firstLineChars="200" w:firstLine="480"/>
      </w:pPr>
      <w:r>
        <w:rPr>
          <w:rFonts w:hint="eastAsia"/>
        </w:rPr>
        <w:t>当记账方向为</w:t>
      </w:r>
      <w:r>
        <w:rPr>
          <w:rFonts w:hint="eastAsia"/>
        </w:rPr>
        <w:t>D</w:t>
      </w:r>
      <w:r>
        <w:rPr>
          <w:rFonts w:hint="eastAsia"/>
        </w:rPr>
        <w:t>时，金额前不带“—”号表示一笔借方的冲账；</w:t>
      </w:r>
    </w:p>
    <w:p w:rsidR="004A1DF5" w:rsidRDefault="004A1DF5">
      <w:pPr>
        <w:ind w:firstLineChars="200" w:firstLine="480"/>
      </w:pPr>
      <w:r>
        <w:rPr>
          <w:rFonts w:hint="eastAsia"/>
        </w:rPr>
        <w:t>当记账方向为</w:t>
      </w:r>
      <w:r>
        <w:rPr>
          <w:rFonts w:hint="eastAsia"/>
        </w:rPr>
        <w:t>C</w:t>
      </w:r>
      <w:r>
        <w:rPr>
          <w:rFonts w:hint="eastAsia"/>
        </w:rPr>
        <w:t>时，金额前不带“—”号表示一笔正常贷方记账；</w:t>
      </w:r>
    </w:p>
    <w:p w:rsidR="004A1DF5" w:rsidRDefault="004A1DF5">
      <w:pPr>
        <w:ind w:firstLineChars="200" w:firstLine="480"/>
      </w:pPr>
      <w:r>
        <w:rPr>
          <w:rFonts w:hint="eastAsia"/>
        </w:rPr>
        <w:t>当记账方向为</w:t>
      </w:r>
      <w:r>
        <w:rPr>
          <w:rFonts w:hint="eastAsia"/>
        </w:rPr>
        <w:t>C</w:t>
      </w:r>
      <w:r>
        <w:rPr>
          <w:rFonts w:hint="eastAsia"/>
        </w:rPr>
        <w:t>时，金额前带“—”号表示一笔贷方的冲账；</w:t>
      </w:r>
    </w:p>
    <w:p w:rsidR="004A1DF5" w:rsidRDefault="004A1DF5">
      <w:r>
        <w:rPr>
          <w:rFonts w:hint="eastAsia"/>
        </w:rPr>
        <w:t>F</w:t>
      </w:r>
      <w:r>
        <w:rPr>
          <w:rFonts w:hint="eastAsia"/>
        </w:rPr>
        <w:t>列：起息日。八位阿拉伯数字组成，当为一笔冲账交易时，可在此列填写起息日信息，冲账交易数据此列不能为空。</w:t>
      </w:r>
    </w:p>
    <w:p w:rsidR="004A1DF5" w:rsidRDefault="004A1DF5">
      <w:pPr>
        <w:numPr>
          <w:ilvl w:val="0"/>
          <w:numId w:val="455"/>
        </w:numPr>
      </w:pPr>
      <w:r>
        <w:rPr>
          <w:rFonts w:hint="eastAsia"/>
        </w:rPr>
        <w:t>数据中不能有空行存在。</w:t>
      </w:r>
    </w:p>
    <w:p w:rsidR="004A1DF5" w:rsidRDefault="004A1DF5">
      <w:pPr>
        <w:numPr>
          <w:ilvl w:val="0"/>
          <w:numId w:val="455"/>
        </w:numPr>
      </w:pPr>
      <w:r>
        <w:rPr>
          <w:rFonts w:hint="eastAsia"/>
        </w:rPr>
        <w:t>数据的最后一行中，</w:t>
      </w:r>
      <w:r>
        <w:rPr>
          <w:rFonts w:hint="eastAsia"/>
        </w:rPr>
        <w:t>A</w:t>
      </w:r>
      <w:r>
        <w:rPr>
          <w:rFonts w:hint="eastAsia"/>
        </w:rPr>
        <w:t>列输入清算批次号，</w:t>
      </w:r>
      <w:r>
        <w:rPr>
          <w:rFonts w:hint="eastAsia"/>
        </w:rPr>
        <w:t>B</w:t>
      </w:r>
      <w:r>
        <w:rPr>
          <w:rFonts w:hint="eastAsia"/>
        </w:rPr>
        <w:t>列输入业务类型。</w:t>
      </w:r>
    </w:p>
    <w:p w:rsidR="004A1DF5" w:rsidRDefault="004A1DF5">
      <w:pPr>
        <w:pStyle w:val="6"/>
        <w:spacing w:line="360" w:lineRule="auto"/>
      </w:pPr>
      <w:r>
        <w:rPr>
          <w:rFonts w:hint="eastAsia"/>
        </w:rPr>
        <w:lastRenderedPageBreak/>
        <w:t>（四）操作步骤</w:t>
      </w:r>
    </w:p>
    <w:p w:rsidR="004A1DF5" w:rsidRDefault="004A1DF5">
      <w:r>
        <w:rPr>
          <w:rFonts w:hint="eastAsia"/>
        </w:rPr>
        <w:t>1</w:t>
      </w:r>
      <w:r>
        <w:rPr>
          <w:rFonts w:hint="eastAsia"/>
        </w:rPr>
        <w:t>、输入业务代码</w:t>
      </w:r>
      <w:r>
        <w:rPr>
          <w:rFonts w:hint="eastAsia"/>
        </w:rPr>
        <w:t>7452</w:t>
      </w:r>
      <w:r>
        <w:rPr>
          <w:rFonts w:hint="eastAsia"/>
        </w:rPr>
        <w:t>，进入文件导入批次数据功能。</w:t>
      </w:r>
    </w:p>
    <w:p w:rsidR="004A1DF5" w:rsidRDefault="004A1DF5">
      <w:r>
        <w:rPr>
          <w:rFonts w:hint="eastAsia"/>
        </w:rPr>
        <w:t>2</w:t>
      </w:r>
      <w:r>
        <w:rPr>
          <w:rFonts w:hint="eastAsia"/>
        </w:rPr>
        <w:t>、点击“导入数据”按钮，将原数据导入。</w:t>
      </w:r>
    </w:p>
    <w:p w:rsidR="004A1DF5" w:rsidRDefault="004A1DF5">
      <w:r>
        <w:rPr>
          <w:rFonts w:hint="eastAsia"/>
        </w:rPr>
        <w:t>3</w:t>
      </w:r>
      <w:r>
        <w:rPr>
          <w:rFonts w:hint="eastAsia"/>
        </w:rPr>
        <w:t>、点击“上传”按钮，将数据上传主机。</w:t>
      </w:r>
    </w:p>
    <w:p w:rsidR="004A1DF5" w:rsidRDefault="004A1DF5">
      <w:r>
        <w:rPr>
          <w:rFonts w:hint="eastAsia"/>
        </w:rPr>
        <w:t>4</w:t>
      </w:r>
      <w:r>
        <w:rPr>
          <w:rFonts w:hint="eastAsia"/>
        </w:rPr>
        <w:t>、在检查画面，分币种录入汇总笔数、轧差汇总金额。</w:t>
      </w:r>
    </w:p>
    <w:p w:rsidR="004A1DF5" w:rsidRDefault="004A1DF5">
      <w:r>
        <w:rPr>
          <w:rFonts w:hint="eastAsia"/>
        </w:rPr>
        <w:t>5</w:t>
      </w:r>
      <w:r>
        <w:rPr>
          <w:rFonts w:hint="eastAsia"/>
        </w:rPr>
        <w:t>、点击“检查”按钮，提交系统总分核对。</w:t>
      </w:r>
    </w:p>
    <w:p w:rsidR="004A1DF5" w:rsidRDefault="004A1DF5">
      <w:r>
        <w:rPr>
          <w:rFonts w:hint="eastAsia"/>
        </w:rPr>
        <w:t>6</w:t>
      </w:r>
      <w:r>
        <w:rPr>
          <w:rFonts w:hint="eastAsia"/>
        </w:rPr>
        <w:t>、核对通过后，点击“入账”按钮，提交系统入账。</w:t>
      </w:r>
    </w:p>
    <w:p w:rsidR="004A1DF5" w:rsidRDefault="004A1DF5">
      <w:r>
        <w:rPr>
          <w:rFonts w:hint="eastAsia"/>
        </w:rPr>
        <w:t>7</w:t>
      </w:r>
      <w:r>
        <w:rPr>
          <w:rFonts w:hint="eastAsia"/>
        </w:rPr>
        <w:t>、最后到</w:t>
      </w:r>
      <w:r>
        <w:rPr>
          <w:rFonts w:ascii="宋体" w:hint="eastAsia"/>
          <w:kern w:val="0"/>
          <w:szCs w:val="18"/>
          <w:lang w:val="zh-CN"/>
        </w:rPr>
        <w:t>未完成批次查询</w:t>
      </w:r>
      <w:r>
        <w:rPr>
          <w:rFonts w:hint="eastAsia"/>
        </w:rPr>
        <w:t>（业务代码</w:t>
      </w:r>
      <w:r>
        <w:rPr>
          <w:rFonts w:hint="eastAsia"/>
        </w:rPr>
        <w:t>7451</w:t>
      </w:r>
      <w:r>
        <w:rPr>
          <w:rFonts w:hint="eastAsia"/>
        </w:rPr>
        <w:t>）功能中查询完成情况。</w:t>
      </w:r>
    </w:p>
    <w:p w:rsidR="004A1DF5" w:rsidRDefault="004A1DF5">
      <w:pPr>
        <w:pStyle w:val="5"/>
      </w:pPr>
      <w:r>
        <w:rPr>
          <w:rFonts w:hint="eastAsia"/>
        </w:rPr>
        <w:t>三、业务种类配置（业务代码</w:t>
      </w:r>
      <w:r>
        <w:rPr>
          <w:rFonts w:hint="eastAsia"/>
        </w:rPr>
        <w:t>7453</w:t>
      </w:r>
      <w:r>
        <w:rPr>
          <w:rFonts w:hint="eastAsia"/>
        </w:rPr>
        <w:t>）</w:t>
      </w:r>
    </w:p>
    <w:p w:rsidR="004A1DF5" w:rsidRDefault="004A1DF5">
      <w:pPr>
        <w:pStyle w:val="6"/>
        <w:spacing w:line="360" w:lineRule="auto"/>
      </w:pPr>
      <w:r>
        <w:rPr>
          <w:rFonts w:hint="eastAsia"/>
        </w:rPr>
        <w:t>（一）功能介绍</w:t>
      </w:r>
    </w:p>
    <w:p w:rsidR="004A1DF5" w:rsidRDefault="004A1DF5">
      <w:r>
        <w:rPr>
          <w:rFonts w:hint="eastAsia"/>
        </w:rPr>
        <w:t xml:space="preserve">   </w:t>
      </w:r>
      <w:r>
        <w:rPr>
          <w:rFonts w:hint="eastAsia"/>
        </w:rPr>
        <w:t>通过该功能设置清算发起方、被清算方的记账科目以及其他相关配置。</w:t>
      </w:r>
    </w:p>
    <w:p w:rsidR="004A1DF5" w:rsidRDefault="004A1DF5">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360" w:lineRule="exact"/>
              <w:rPr>
                <w:sz w:val="21"/>
              </w:rPr>
            </w:pPr>
            <w:r>
              <w:rPr>
                <w:rFonts w:hint="eastAsia"/>
                <w:sz w:val="21"/>
              </w:rPr>
              <w:t>术语名称</w:t>
            </w:r>
          </w:p>
        </w:tc>
        <w:tc>
          <w:tcPr>
            <w:tcW w:w="6254" w:type="dxa"/>
          </w:tcPr>
          <w:p w:rsidR="004A1DF5" w:rsidRDefault="004A1DF5">
            <w:pPr>
              <w:spacing w:line="360" w:lineRule="exact"/>
              <w:rPr>
                <w:sz w:val="21"/>
              </w:rPr>
            </w:pPr>
            <w:r>
              <w:rPr>
                <w:rFonts w:hint="eastAsia"/>
                <w:sz w:val="21"/>
              </w:rPr>
              <w:t>术语描述</w:t>
            </w:r>
          </w:p>
        </w:tc>
      </w:tr>
      <w:tr w:rsidR="004A1DF5">
        <w:tc>
          <w:tcPr>
            <w:tcW w:w="2268" w:type="dxa"/>
          </w:tcPr>
          <w:p w:rsidR="004A1DF5" w:rsidRDefault="004A1DF5">
            <w:pPr>
              <w:spacing w:line="360" w:lineRule="exact"/>
              <w:rPr>
                <w:sz w:val="21"/>
              </w:rPr>
            </w:pPr>
            <w:r>
              <w:rPr>
                <w:rFonts w:hint="eastAsia"/>
                <w:sz w:val="21"/>
              </w:rPr>
              <w:t>业务类型</w:t>
            </w:r>
          </w:p>
        </w:tc>
        <w:tc>
          <w:tcPr>
            <w:tcW w:w="6254" w:type="dxa"/>
          </w:tcPr>
          <w:p w:rsidR="004A1DF5" w:rsidRDefault="004A1DF5">
            <w:pPr>
              <w:spacing w:line="360" w:lineRule="exact"/>
              <w:rPr>
                <w:sz w:val="21"/>
              </w:rPr>
            </w:pPr>
            <w:r>
              <w:rPr>
                <w:rFonts w:hint="eastAsia"/>
                <w:sz w:val="21"/>
              </w:rPr>
              <w:t>由</w:t>
            </w:r>
            <w:r>
              <w:rPr>
                <w:rFonts w:hint="eastAsia"/>
                <w:sz w:val="21"/>
              </w:rPr>
              <w:t>6</w:t>
            </w:r>
            <w:r>
              <w:rPr>
                <w:rFonts w:hint="eastAsia"/>
                <w:sz w:val="21"/>
              </w:rPr>
              <w:t>位字母或数字组成，用于定位一类数据的清算类型</w:t>
            </w:r>
          </w:p>
        </w:tc>
      </w:tr>
      <w:tr w:rsidR="004A1DF5">
        <w:tc>
          <w:tcPr>
            <w:tcW w:w="2268" w:type="dxa"/>
          </w:tcPr>
          <w:p w:rsidR="004A1DF5" w:rsidRDefault="004A1DF5">
            <w:pPr>
              <w:spacing w:line="360" w:lineRule="exact"/>
              <w:rPr>
                <w:sz w:val="21"/>
              </w:rPr>
            </w:pPr>
            <w:r>
              <w:rPr>
                <w:rFonts w:hint="eastAsia"/>
                <w:sz w:val="21"/>
              </w:rPr>
              <w:t>业务名称</w:t>
            </w:r>
          </w:p>
        </w:tc>
        <w:tc>
          <w:tcPr>
            <w:tcW w:w="6254" w:type="dxa"/>
          </w:tcPr>
          <w:p w:rsidR="004A1DF5" w:rsidRDefault="004A1DF5">
            <w:pPr>
              <w:spacing w:line="360" w:lineRule="exact"/>
              <w:rPr>
                <w:sz w:val="21"/>
              </w:rPr>
            </w:pPr>
            <w:r>
              <w:rPr>
                <w:rFonts w:hint="eastAsia"/>
                <w:sz w:val="21"/>
              </w:rPr>
              <w:t>业务类型的注解，可录入汉字。</w:t>
            </w:r>
          </w:p>
        </w:tc>
      </w:tr>
      <w:tr w:rsidR="004A1DF5">
        <w:tc>
          <w:tcPr>
            <w:tcW w:w="2268" w:type="dxa"/>
          </w:tcPr>
          <w:p w:rsidR="004A1DF5" w:rsidRDefault="004A1DF5">
            <w:pPr>
              <w:spacing w:line="360" w:lineRule="exact"/>
              <w:rPr>
                <w:sz w:val="21"/>
              </w:rPr>
            </w:pPr>
            <w:r>
              <w:rPr>
                <w:rFonts w:hint="eastAsia"/>
                <w:sz w:val="21"/>
              </w:rPr>
              <w:t>清算发起方借方内部资金号</w:t>
            </w:r>
          </w:p>
        </w:tc>
        <w:tc>
          <w:tcPr>
            <w:tcW w:w="6254" w:type="dxa"/>
          </w:tcPr>
          <w:p w:rsidR="004A1DF5" w:rsidRDefault="004A1DF5">
            <w:pPr>
              <w:spacing w:line="360" w:lineRule="exact"/>
              <w:rPr>
                <w:sz w:val="21"/>
              </w:rPr>
            </w:pPr>
            <w:r>
              <w:rPr>
                <w:rFonts w:hint="eastAsia"/>
                <w:sz w:val="21"/>
              </w:rPr>
              <w:t>8</w:t>
            </w:r>
            <w:r>
              <w:rPr>
                <w:rFonts w:hint="eastAsia"/>
                <w:sz w:val="21"/>
              </w:rPr>
              <w:t>位数字。当清算发起方为新系统机构时，系统在借记发起方数据时将调用此配置。</w:t>
            </w:r>
          </w:p>
        </w:tc>
      </w:tr>
      <w:tr w:rsidR="004A1DF5">
        <w:tc>
          <w:tcPr>
            <w:tcW w:w="2268" w:type="dxa"/>
          </w:tcPr>
          <w:p w:rsidR="004A1DF5" w:rsidRDefault="004A1DF5">
            <w:pPr>
              <w:spacing w:line="360" w:lineRule="exact"/>
              <w:rPr>
                <w:sz w:val="21"/>
              </w:rPr>
            </w:pPr>
            <w:r>
              <w:rPr>
                <w:rFonts w:hint="eastAsia"/>
                <w:sz w:val="21"/>
              </w:rPr>
              <w:t>清算发起方借方科目</w:t>
            </w:r>
          </w:p>
        </w:tc>
        <w:tc>
          <w:tcPr>
            <w:tcW w:w="6254" w:type="dxa"/>
          </w:tcPr>
          <w:p w:rsidR="004A1DF5" w:rsidRDefault="004A1DF5">
            <w:pPr>
              <w:spacing w:line="360" w:lineRule="exact"/>
              <w:rPr>
                <w:sz w:val="21"/>
              </w:rPr>
            </w:pPr>
            <w:r>
              <w:rPr>
                <w:rFonts w:hint="eastAsia"/>
                <w:sz w:val="21"/>
              </w:rPr>
              <w:t>最大</w:t>
            </w:r>
            <w:r>
              <w:rPr>
                <w:rFonts w:hint="eastAsia"/>
                <w:sz w:val="21"/>
              </w:rPr>
              <w:t>4</w:t>
            </w:r>
            <w:r>
              <w:rPr>
                <w:rFonts w:hint="eastAsia"/>
                <w:sz w:val="21"/>
              </w:rPr>
              <w:t>为数字。当清算发起方为旧系统机构时，系统在借记发起方数据时将调用此配置。</w:t>
            </w:r>
          </w:p>
        </w:tc>
      </w:tr>
      <w:tr w:rsidR="004A1DF5">
        <w:tc>
          <w:tcPr>
            <w:tcW w:w="2268" w:type="dxa"/>
          </w:tcPr>
          <w:p w:rsidR="004A1DF5" w:rsidRDefault="004A1DF5">
            <w:pPr>
              <w:spacing w:line="360" w:lineRule="exact"/>
              <w:rPr>
                <w:sz w:val="21"/>
              </w:rPr>
            </w:pPr>
            <w:r>
              <w:rPr>
                <w:rFonts w:hint="eastAsia"/>
                <w:sz w:val="21"/>
              </w:rPr>
              <w:t>清算发起方借方子户</w:t>
            </w:r>
          </w:p>
        </w:tc>
        <w:tc>
          <w:tcPr>
            <w:tcW w:w="6254" w:type="dxa"/>
          </w:tcPr>
          <w:p w:rsidR="004A1DF5" w:rsidRDefault="004A1DF5">
            <w:pPr>
              <w:spacing w:line="360" w:lineRule="exact"/>
              <w:rPr>
                <w:sz w:val="21"/>
              </w:rPr>
            </w:pPr>
            <w:r>
              <w:rPr>
                <w:rFonts w:hint="eastAsia"/>
                <w:sz w:val="21"/>
              </w:rPr>
              <w:t>3</w:t>
            </w:r>
            <w:r>
              <w:rPr>
                <w:rFonts w:hint="eastAsia"/>
                <w:sz w:val="21"/>
              </w:rPr>
              <w:t>位数字。表示科目下的序号，与清算发起方借方科目共同定位记账账户。当清算发起方为旧系统机构时，系统在借记发起方数据时将调用此配置。</w:t>
            </w:r>
          </w:p>
        </w:tc>
      </w:tr>
      <w:tr w:rsidR="004A1DF5">
        <w:tc>
          <w:tcPr>
            <w:tcW w:w="2268" w:type="dxa"/>
          </w:tcPr>
          <w:p w:rsidR="004A1DF5" w:rsidRDefault="004A1DF5">
            <w:pPr>
              <w:spacing w:line="360" w:lineRule="exact"/>
              <w:rPr>
                <w:sz w:val="21"/>
              </w:rPr>
            </w:pPr>
            <w:r>
              <w:rPr>
                <w:rFonts w:hint="eastAsia"/>
                <w:sz w:val="21"/>
              </w:rPr>
              <w:t>清算发起方贷方内部资金号</w:t>
            </w:r>
          </w:p>
        </w:tc>
        <w:tc>
          <w:tcPr>
            <w:tcW w:w="6254" w:type="dxa"/>
          </w:tcPr>
          <w:p w:rsidR="004A1DF5" w:rsidRDefault="004A1DF5">
            <w:pPr>
              <w:spacing w:line="360" w:lineRule="exact"/>
              <w:rPr>
                <w:sz w:val="21"/>
              </w:rPr>
            </w:pPr>
            <w:r>
              <w:rPr>
                <w:rFonts w:hint="eastAsia"/>
                <w:sz w:val="21"/>
              </w:rPr>
              <w:t>8</w:t>
            </w:r>
            <w:r>
              <w:rPr>
                <w:rFonts w:hint="eastAsia"/>
                <w:sz w:val="21"/>
              </w:rPr>
              <w:t>位数字。当清算发起方为新系统机构时，系统在贷记发起方数据时将调用此配置。</w:t>
            </w:r>
          </w:p>
        </w:tc>
      </w:tr>
      <w:tr w:rsidR="004A1DF5">
        <w:tc>
          <w:tcPr>
            <w:tcW w:w="2268" w:type="dxa"/>
          </w:tcPr>
          <w:p w:rsidR="004A1DF5" w:rsidRDefault="004A1DF5">
            <w:pPr>
              <w:spacing w:line="360" w:lineRule="exact"/>
              <w:rPr>
                <w:sz w:val="21"/>
              </w:rPr>
            </w:pPr>
            <w:r>
              <w:rPr>
                <w:rFonts w:hint="eastAsia"/>
                <w:sz w:val="21"/>
              </w:rPr>
              <w:t>清算发起方贷方科目</w:t>
            </w:r>
          </w:p>
        </w:tc>
        <w:tc>
          <w:tcPr>
            <w:tcW w:w="6254" w:type="dxa"/>
          </w:tcPr>
          <w:p w:rsidR="004A1DF5" w:rsidRDefault="004A1DF5">
            <w:pPr>
              <w:spacing w:line="360" w:lineRule="exact"/>
              <w:rPr>
                <w:sz w:val="21"/>
              </w:rPr>
            </w:pPr>
            <w:r>
              <w:rPr>
                <w:rFonts w:hint="eastAsia"/>
                <w:sz w:val="21"/>
              </w:rPr>
              <w:t>最大</w:t>
            </w:r>
            <w:r>
              <w:rPr>
                <w:rFonts w:hint="eastAsia"/>
                <w:sz w:val="21"/>
              </w:rPr>
              <w:t>4</w:t>
            </w:r>
            <w:r>
              <w:rPr>
                <w:rFonts w:hint="eastAsia"/>
                <w:sz w:val="21"/>
              </w:rPr>
              <w:t>为数字。当清算发起方为旧系统机构时，系统在贷记发起方数据时将调用此配置。</w:t>
            </w:r>
          </w:p>
        </w:tc>
      </w:tr>
      <w:tr w:rsidR="004A1DF5">
        <w:tc>
          <w:tcPr>
            <w:tcW w:w="2268" w:type="dxa"/>
          </w:tcPr>
          <w:p w:rsidR="004A1DF5" w:rsidRDefault="004A1DF5">
            <w:pPr>
              <w:spacing w:line="360" w:lineRule="exact"/>
              <w:rPr>
                <w:sz w:val="21"/>
              </w:rPr>
            </w:pPr>
            <w:r>
              <w:rPr>
                <w:rFonts w:hint="eastAsia"/>
                <w:sz w:val="21"/>
              </w:rPr>
              <w:t>清算发起方贷方子户</w:t>
            </w:r>
          </w:p>
        </w:tc>
        <w:tc>
          <w:tcPr>
            <w:tcW w:w="6254" w:type="dxa"/>
          </w:tcPr>
          <w:p w:rsidR="004A1DF5" w:rsidRDefault="004A1DF5">
            <w:pPr>
              <w:spacing w:line="360" w:lineRule="exact"/>
              <w:rPr>
                <w:sz w:val="21"/>
              </w:rPr>
            </w:pPr>
            <w:r>
              <w:rPr>
                <w:rFonts w:hint="eastAsia"/>
                <w:sz w:val="21"/>
              </w:rPr>
              <w:t>3</w:t>
            </w:r>
            <w:r>
              <w:rPr>
                <w:rFonts w:hint="eastAsia"/>
                <w:sz w:val="21"/>
              </w:rPr>
              <w:t>位数字。表示科目下的序号，与清算发起方贷方科目共同定位记账账户。当清算发起方为旧系统机构时，系统在贷记发起方数据时将调用此配置。</w:t>
            </w:r>
          </w:p>
        </w:tc>
      </w:tr>
      <w:tr w:rsidR="004A1DF5">
        <w:tc>
          <w:tcPr>
            <w:tcW w:w="2268" w:type="dxa"/>
          </w:tcPr>
          <w:p w:rsidR="004A1DF5" w:rsidRDefault="004A1DF5">
            <w:pPr>
              <w:spacing w:line="360" w:lineRule="exact"/>
              <w:rPr>
                <w:sz w:val="21"/>
              </w:rPr>
            </w:pPr>
            <w:r>
              <w:rPr>
                <w:rFonts w:hint="eastAsia"/>
                <w:sz w:val="21"/>
              </w:rPr>
              <w:t>被清算方借方内部资金号</w:t>
            </w:r>
          </w:p>
        </w:tc>
        <w:tc>
          <w:tcPr>
            <w:tcW w:w="6254" w:type="dxa"/>
          </w:tcPr>
          <w:p w:rsidR="004A1DF5" w:rsidRDefault="004A1DF5">
            <w:pPr>
              <w:spacing w:line="360" w:lineRule="exact"/>
              <w:rPr>
                <w:sz w:val="21"/>
              </w:rPr>
            </w:pPr>
            <w:r>
              <w:rPr>
                <w:rFonts w:hint="eastAsia"/>
                <w:sz w:val="21"/>
              </w:rPr>
              <w:t>8</w:t>
            </w:r>
            <w:r>
              <w:rPr>
                <w:rFonts w:hint="eastAsia"/>
                <w:sz w:val="21"/>
              </w:rPr>
              <w:t>位数字。当被清算方为新系统机构时，系统在借记被清算方数据时将调用此配置。</w:t>
            </w:r>
          </w:p>
        </w:tc>
      </w:tr>
      <w:tr w:rsidR="004A1DF5">
        <w:tc>
          <w:tcPr>
            <w:tcW w:w="2268" w:type="dxa"/>
          </w:tcPr>
          <w:p w:rsidR="004A1DF5" w:rsidRDefault="004A1DF5">
            <w:pPr>
              <w:spacing w:line="360" w:lineRule="exact"/>
              <w:rPr>
                <w:sz w:val="21"/>
              </w:rPr>
            </w:pPr>
            <w:r>
              <w:rPr>
                <w:rFonts w:hint="eastAsia"/>
                <w:sz w:val="21"/>
              </w:rPr>
              <w:lastRenderedPageBreak/>
              <w:t>被清算方借方科目</w:t>
            </w:r>
          </w:p>
        </w:tc>
        <w:tc>
          <w:tcPr>
            <w:tcW w:w="6254" w:type="dxa"/>
          </w:tcPr>
          <w:p w:rsidR="004A1DF5" w:rsidRDefault="004A1DF5">
            <w:pPr>
              <w:spacing w:line="360" w:lineRule="exact"/>
              <w:rPr>
                <w:sz w:val="21"/>
              </w:rPr>
            </w:pPr>
            <w:r>
              <w:rPr>
                <w:rFonts w:hint="eastAsia"/>
                <w:sz w:val="21"/>
              </w:rPr>
              <w:t>最大</w:t>
            </w:r>
            <w:r>
              <w:rPr>
                <w:rFonts w:hint="eastAsia"/>
                <w:sz w:val="21"/>
              </w:rPr>
              <w:t>4</w:t>
            </w:r>
            <w:r>
              <w:rPr>
                <w:rFonts w:hint="eastAsia"/>
                <w:sz w:val="21"/>
              </w:rPr>
              <w:t>为数字。当被清算方为旧系统机构时，系统在借记被清算方数据时将调用此配置。</w:t>
            </w:r>
          </w:p>
        </w:tc>
      </w:tr>
      <w:tr w:rsidR="004A1DF5">
        <w:tc>
          <w:tcPr>
            <w:tcW w:w="2268" w:type="dxa"/>
          </w:tcPr>
          <w:p w:rsidR="004A1DF5" w:rsidRDefault="004A1DF5">
            <w:pPr>
              <w:spacing w:line="360" w:lineRule="exact"/>
              <w:rPr>
                <w:sz w:val="21"/>
              </w:rPr>
            </w:pPr>
            <w:r>
              <w:rPr>
                <w:rFonts w:hint="eastAsia"/>
                <w:sz w:val="21"/>
              </w:rPr>
              <w:t>被清算方借方子户</w:t>
            </w:r>
          </w:p>
        </w:tc>
        <w:tc>
          <w:tcPr>
            <w:tcW w:w="6254" w:type="dxa"/>
          </w:tcPr>
          <w:p w:rsidR="004A1DF5" w:rsidRDefault="004A1DF5">
            <w:pPr>
              <w:spacing w:line="360" w:lineRule="exact"/>
              <w:rPr>
                <w:sz w:val="21"/>
              </w:rPr>
            </w:pPr>
            <w:r>
              <w:rPr>
                <w:rFonts w:hint="eastAsia"/>
                <w:sz w:val="21"/>
              </w:rPr>
              <w:t>3</w:t>
            </w:r>
            <w:r>
              <w:rPr>
                <w:rFonts w:hint="eastAsia"/>
                <w:sz w:val="21"/>
              </w:rPr>
              <w:t>位数字。表示科目下的序号，与被清算方借方科目共同定位记账账户。当被清算方为旧系统机构时，系统在借记被清算方数据时将调用此配置。</w:t>
            </w:r>
          </w:p>
        </w:tc>
      </w:tr>
      <w:tr w:rsidR="004A1DF5">
        <w:tc>
          <w:tcPr>
            <w:tcW w:w="2268" w:type="dxa"/>
          </w:tcPr>
          <w:p w:rsidR="004A1DF5" w:rsidRDefault="004A1DF5">
            <w:pPr>
              <w:spacing w:line="360" w:lineRule="exact"/>
              <w:rPr>
                <w:sz w:val="21"/>
              </w:rPr>
            </w:pPr>
            <w:r>
              <w:rPr>
                <w:rFonts w:hint="eastAsia"/>
                <w:sz w:val="21"/>
              </w:rPr>
              <w:t>被清算方贷方内部资金号</w:t>
            </w:r>
          </w:p>
        </w:tc>
        <w:tc>
          <w:tcPr>
            <w:tcW w:w="6254" w:type="dxa"/>
          </w:tcPr>
          <w:p w:rsidR="004A1DF5" w:rsidRDefault="004A1DF5">
            <w:pPr>
              <w:spacing w:line="360" w:lineRule="exact"/>
              <w:rPr>
                <w:sz w:val="21"/>
              </w:rPr>
            </w:pPr>
            <w:r>
              <w:rPr>
                <w:rFonts w:hint="eastAsia"/>
                <w:sz w:val="21"/>
              </w:rPr>
              <w:t>8</w:t>
            </w:r>
            <w:r>
              <w:rPr>
                <w:rFonts w:hint="eastAsia"/>
                <w:sz w:val="21"/>
              </w:rPr>
              <w:t>位数字。当被清算方为新系统机构时，系统在贷记被清算方数据时将调用此配置。</w:t>
            </w:r>
          </w:p>
        </w:tc>
      </w:tr>
      <w:tr w:rsidR="004A1DF5">
        <w:tc>
          <w:tcPr>
            <w:tcW w:w="2268" w:type="dxa"/>
          </w:tcPr>
          <w:p w:rsidR="004A1DF5" w:rsidRDefault="004A1DF5">
            <w:pPr>
              <w:spacing w:line="360" w:lineRule="exact"/>
              <w:rPr>
                <w:sz w:val="21"/>
              </w:rPr>
            </w:pPr>
            <w:r>
              <w:rPr>
                <w:rFonts w:hint="eastAsia"/>
                <w:sz w:val="21"/>
              </w:rPr>
              <w:t>被清算方贷方科目</w:t>
            </w:r>
          </w:p>
        </w:tc>
        <w:tc>
          <w:tcPr>
            <w:tcW w:w="6254" w:type="dxa"/>
          </w:tcPr>
          <w:p w:rsidR="004A1DF5" w:rsidRDefault="004A1DF5">
            <w:pPr>
              <w:spacing w:line="360" w:lineRule="exact"/>
              <w:rPr>
                <w:sz w:val="21"/>
              </w:rPr>
            </w:pPr>
            <w:r>
              <w:rPr>
                <w:rFonts w:hint="eastAsia"/>
                <w:sz w:val="21"/>
              </w:rPr>
              <w:t>最大</w:t>
            </w:r>
            <w:r>
              <w:rPr>
                <w:rFonts w:hint="eastAsia"/>
                <w:sz w:val="21"/>
              </w:rPr>
              <w:t>4</w:t>
            </w:r>
            <w:r>
              <w:rPr>
                <w:rFonts w:hint="eastAsia"/>
                <w:sz w:val="21"/>
              </w:rPr>
              <w:t>为数字。当被清算方为旧系统机构时，系统在贷记被清算方数据时将调用此配置。</w:t>
            </w:r>
          </w:p>
        </w:tc>
      </w:tr>
      <w:tr w:rsidR="004A1DF5">
        <w:tc>
          <w:tcPr>
            <w:tcW w:w="2268" w:type="dxa"/>
          </w:tcPr>
          <w:p w:rsidR="004A1DF5" w:rsidRDefault="004A1DF5">
            <w:pPr>
              <w:spacing w:line="360" w:lineRule="exact"/>
              <w:rPr>
                <w:sz w:val="21"/>
              </w:rPr>
            </w:pPr>
            <w:r>
              <w:rPr>
                <w:rFonts w:hint="eastAsia"/>
                <w:sz w:val="21"/>
              </w:rPr>
              <w:t>被清算方贷方子户</w:t>
            </w:r>
          </w:p>
        </w:tc>
        <w:tc>
          <w:tcPr>
            <w:tcW w:w="6254" w:type="dxa"/>
          </w:tcPr>
          <w:p w:rsidR="004A1DF5" w:rsidRDefault="004A1DF5">
            <w:pPr>
              <w:spacing w:line="360" w:lineRule="exact"/>
              <w:rPr>
                <w:sz w:val="21"/>
              </w:rPr>
            </w:pPr>
            <w:r>
              <w:rPr>
                <w:rFonts w:hint="eastAsia"/>
                <w:sz w:val="21"/>
              </w:rPr>
              <w:t>3</w:t>
            </w:r>
            <w:r>
              <w:rPr>
                <w:rFonts w:hint="eastAsia"/>
                <w:sz w:val="21"/>
              </w:rPr>
              <w:t>位数字。表示科目下的序号，与被清算方贷方科目共同定位记账账户。当被清算方为旧系统机构时，系统在贷记被清算方数据时将调用此配置。</w:t>
            </w:r>
          </w:p>
        </w:tc>
      </w:tr>
    </w:tbl>
    <w:p w:rsidR="004A1DF5" w:rsidRDefault="004A1DF5">
      <w:pPr>
        <w:pStyle w:val="6"/>
        <w:spacing w:line="360" w:lineRule="auto"/>
      </w:pPr>
      <w:r>
        <w:rPr>
          <w:rFonts w:hint="eastAsia"/>
        </w:rPr>
        <w:t>（三）操作步骤</w:t>
      </w:r>
    </w:p>
    <w:p w:rsidR="004A1DF5" w:rsidRDefault="004A1DF5">
      <w:r>
        <w:rPr>
          <w:rFonts w:hint="eastAsia"/>
        </w:rPr>
        <w:t>1</w:t>
      </w:r>
      <w:r>
        <w:rPr>
          <w:rFonts w:hint="eastAsia"/>
        </w:rPr>
        <w:t>、输入业务代码</w:t>
      </w:r>
      <w:r>
        <w:rPr>
          <w:rFonts w:hint="eastAsia"/>
        </w:rPr>
        <w:t>7453</w:t>
      </w:r>
      <w:r>
        <w:rPr>
          <w:rFonts w:hint="eastAsia"/>
        </w:rPr>
        <w:t>，进入业务种类配置功能。</w:t>
      </w:r>
    </w:p>
    <w:p w:rsidR="004A1DF5" w:rsidRDefault="004A1DF5">
      <w:r>
        <w:rPr>
          <w:rFonts w:hint="eastAsia"/>
        </w:rPr>
        <w:t>2</w:t>
      </w:r>
      <w:r>
        <w:rPr>
          <w:rFonts w:hint="eastAsia"/>
        </w:rPr>
        <w:t>、点击“新增”按钮，根据实际业务设置业务种类相关配置。</w:t>
      </w:r>
    </w:p>
    <w:p w:rsidR="004A1DF5" w:rsidRDefault="004A1DF5">
      <w:r>
        <w:rPr>
          <w:rFonts w:hint="eastAsia"/>
        </w:rPr>
        <w:t>修改、删除按钮可以对已增加的配置进行删改处理。</w:t>
      </w:r>
    </w:p>
    <w:p w:rsidR="004A1DF5" w:rsidRDefault="004A1DF5">
      <w:pPr>
        <w:pStyle w:val="5"/>
      </w:pPr>
      <w:r>
        <w:rPr>
          <w:rFonts w:hint="eastAsia"/>
        </w:rPr>
        <w:t>四、批次明细数据（业务代码</w:t>
      </w:r>
      <w:r>
        <w:rPr>
          <w:rFonts w:hint="eastAsia"/>
        </w:rPr>
        <w:t>7454</w:t>
      </w:r>
      <w:r>
        <w:rPr>
          <w:rFonts w:hint="eastAsia"/>
        </w:rPr>
        <w:t>）</w:t>
      </w:r>
    </w:p>
    <w:p w:rsidR="004A1DF5" w:rsidRDefault="004A1DF5">
      <w:pPr>
        <w:pStyle w:val="6"/>
        <w:spacing w:line="360" w:lineRule="auto"/>
      </w:pPr>
      <w:r>
        <w:rPr>
          <w:rFonts w:hint="eastAsia"/>
        </w:rPr>
        <w:t>（一）功能介绍</w:t>
      </w:r>
    </w:p>
    <w:p w:rsidR="004A1DF5" w:rsidRDefault="004A1DF5">
      <w:r>
        <w:rPr>
          <w:rFonts w:hint="eastAsia"/>
        </w:rPr>
        <w:t xml:space="preserve">   </w:t>
      </w:r>
      <w:r>
        <w:rPr>
          <w:rFonts w:hint="eastAsia"/>
        </w:rPr>
        <w:t>通过该功能可以按清算批次号查询该批次的清算情况。</w:t>
      </w:r>
    </w:p>
    <w:p w:rsidR="004A1DF5" w:rsidRDefault="004A1DF5" w:rsidP="0004090F">
      <w:pPr>
        <w:pStyle w:val="4"/>
        <w:spacing w:before="156" w:after="156"/>
      </w:pPr>
      <w:r>
        <w:br w:type="page"/>
      </w:r>
      <w:bookmarkStart w:id="1688" w:name="_Toc186273649"/>
      <w:r w:rsidR="00CD24D4">
        <w:rPr>
          <w:rFonts w:hint="eastAsia"/>
        </w:rPr>
        <w:lastRenderedPageBreak/>
        <w:t>第十四</w:t>
      </w:r>
      <w:r>
        <w:rPr>
          <w:rFonts w:hint="eastAsia"/>
        </w:rPr>
        <w:t>节</w:t>
      </w:r>
      <w:r>
        <w:rPr>
          <w:rFonts w:hint="eastAsia"/>
        </w:rPr>
        <w:t xml:space="preserve">  </w:t>
      </w:r>
      <w:r>
        <w:rPr>
          <w:rFonts w:hint="eastAsia"/>
        </w:rPr>
        <w:t>其他</w:t>
      </w:r>
      <w:bookmarkEnd w:id="1688"/>
    </w:p>
    <w:p w:rsidR="004A1DF5" w:rsidRDefault="004A1DF5" w:rsidP="0004090F">
      <w:pPr>
        <w:pStyle w:val="5"/>
      </w:pPr>
      <w:r>
        <w:rPr>
          <w:rFonts w:hint="eastAsia"/>
        </w:rPr>
        <w:t>一、联行资金查询（业务代码</w:t>
      </w:r>
      <w:r>
        <w:rPr>
          <w:rFonts w:hint="eastAsia"/>
        </w:rPr>
        <w:t>7481</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通过该功能可以查询各网点实际的联行资金余额，用于管理和统计网点的联行资金的实际收益。</w:t>
      </w:r>
    </w:p>
    <w:p w:rsidR="004A1DF5" w:rsidRDefault="004A1DF5">
      <w:pPr>
        <w:ind w:firstLineChars="200" w:firstLine="480"/>
      </w:pPr>
      <w:r>
        <w:rPr>
          <w:rFonts w:hint="eastAsia"/>
        </w:rPr>
        <w:t>网点每日的联行资金余额的计算公式：</w:t>
      </w:r>
    </w:p>
    <w:p w:rsidR="004A1DF5" w:rsidRDefault="004A1DF5">
      <w:pPr>
        <w:ind w:firstLineChars="200" w:firstLine="480"/>
      </w:pPr>
      <w:r>
        <w:rPr>
          <w:rFonts w:hint="eastAsia"/>
        </w:rPr>
        <w:t>联行资金余额＝资产类科目余额—负债类科目余额—损益类科目余额。</w:t>
      </w:r>
    </w:p>
    <w:p w:rsidR="004A1DF5" w:rsidRDefault="004A1DF5">
      <w:pPr>
        <w:pStyle w:val="6"/>
      </w:pPr>
      <w:r>
        <w:rPr>
          <w:rFonts w:hint="eastAsia"/>
        </w:rPr>
        <w:t>（二）操作步骤</w:t>
      </w:r>
    </w:p>
    <w:p w:rsidR="004A1DF5" w:rsidRDefault="004A1DF5">
      <w:pPr>
        <w:ind w:firstLineChars="200" w:firstLine="480"/>
      </w:pPr>
      <w:r>
        <w:rPr>
          <w:rFonts w:hint="eastAsia"/>
        </w:rPr>
        <w:t>1</w:t>
      </w:r>
      <w:r>
        <w:rPr>
          <w:rFonts w:hint="eastAsia"/>
        </w:rPr>
        <w:t>、用户选择系统导航－核算业务－联行资金查询，或在业务代码处输入“</w:t>
      </w:r>
      <w:r>
        <w:rPr>
          <w:rFonts w:hint="eastAsia"/>
        </w:rPr>
        <w:t>7481</w:t>
      </w:r>
      <w:r>
        <w:rPr>
          <w:rFonts w:hint="eastAsia"/>
        </w:rPr>
        <w:t>”进入。</w:t>
      </w:r>
    </w:p>
    <w:p w:rsidR="004A1DF5" w:rsidRDefault="004A1DF5">
      <w:pPr>
        <w:ind w:firstLineChars="200" w:firstLine="480"/>
      </w:pPr>
      <w:r>
        <w:rPr>
          <w:rFonts w:hint="eastAsia"/>
        </w:rPr>
        <w:t>2</w:t>
      </w:r>
      <w:r>
        <w:rPr>
          <w:rFonts w:hint="eastAsia"/>
        </w:rPr>
        <w:t>、根据提示输入机构、日期和币种等相关的要素，点击查询按钮，系统显示查询的结果。</w:t>
      </w:r>
    </w:p>
    <w:p w:rsidR="004A1DF5" w:rsidRDefault="004A1DF5">
      <w:pPr>
        <w:pStyle w:val="5"/>
      </w:pPr>
      <w:r>
        <w:rPr>
          <w:rFonts w:hint="eastAsia"/>
        </w:rPr>
        <w:t>二、科目实时余额查询（业务代码</w:t>
      </w:r>
      <w:r>
        <w:rPr>
          <w:rFonts w:hint="eastAsia"/>
        </w:rPr>
        <w:t>7482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通过该功能生成实时科目余额；查询和打印最近一次生成的实时科目余额；供查询实时头寸等数据，也可导出</w:t>
      </w:r>
      <w:r>
        <w:rPr>
          <w:rFonts w:hint="eastAsia"/>
        </w:rPr>
        <w:t>EXCEL</w:t>
      </w:r>
      <w:r>
        <w:rPr>
          <w:rFonts w:hint="eastAsia"/>
        </w:rPr>
        <w:t>，辅助编制资金头寸表等报表。</w:t>
      </w:r>
    </w:p>
    <w:p w:rsidR="004A1DF5" w:rsidRDefault="004A1DF5">
      <w:pPr>
        <w:ind w:firstLineChars="200" w:firstLine="480"/>
      </w:pPr>
      <w:r>
        <w:rPr>
          <w:rFonts w:hint="eastAsia"/>
        </w:rPr>
        <w:t>统计功能目前只能由分行用户发起。查询功能则放开给分行、网点的的相关岗位用户。</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、先统计，后查询，统计过程即为系统生成数据的过程。目前只有分行相关岗位用户有统计权限；只有在分行相关岗位用户执行过统计功能后，分行和网点相关岗位用户才能查询最近一次的统计数据；</w:t>
      </w:r>
    </w:p>
    <w:p w:rsidR="004A1DF5" w:rsidRDefault="004A1DF5">
      <w:pPr>
        <w:ind w:firstLineChars="200" w:firstLine="480"/>
      </w:pPr>
      <w:r>
        <w:rPr>
          <w:rFonts w:hint="eastAsia"/>
        </w:rPr>
        <w:t>2</w:t>
      </w:r>
      <w:r>
        <w:rPr>
          <w:rFonts w:hint="eastAsia"/>
        </w:rPr>
        <w:t>、执行统计功能时，不需输入机构、币种和科目等统计条件，可直接点击“统计”按钮，系统会默认生成用户所属总账核算机构及下属机构的各币种、各科目实时数据。</w:t>
      </w:r>
    </w:p>
    <w:p w:rsidR="004A1DF5" w:rsidRDefault="004A1DF5">
      <w:pPr>
        <w:ind w:firstLineChars="200" w:firstLine="480"/>
      </w:pPr>
      <w:r>
        <w:rPr>
          <w:rFonts w:hint="eastAsia"/>
        </w:rPr>
        <w:lastRenderedPageBreak/>
        <w:t>3</w:t>
      </w:r>
      <w:r>
        <w:rPr>
          <w:rFonts w:hint="eastAsia"/>
        </w:rPr>
        <w:t>、因为统计全辖数据十分耗时，目前系统只支持生成和查询用户所属总账机构及下属机构的数据。举例：杭州分行的部室用户执行此功能，只能生成杭州分行</w:t>
      </w:r>
      <w:r>
        <w:rPr>
          <w:rFonts w:hint="eastAsia"/>
          <w:b/>
          <w:bCs/>
        </w:rPr>
        <w:t>同城</w:t>
      </w:r>
      <w:r>
        <w:rPr>
          <w:rFonts w:hint="eastAsia"/>
        </w:rPr>
        <w:t>汇总数据及同城各机构的数据，不含宁、温、绍三地。故如果要统计全辖的实时数据，可请各二级分行分别在约定时间执行统计功能，生成</w:t>
      </w:r>
      <w:r>
        <w:rPr>
          <w:rFonts w:hint="eastAsia"/>
        </w:rPr>
        <w:t>EXCEL</w:t>
      </w:r>
      <w:r>
        <w:rPr>
          <w:rFonts w:hint="eastAsia"/>
        </w:rPr>
        <w:t>表格后上报。</w:t>
      </w:r>
    </w:p>
    <w:p w:rsidR="004A1DF5" w:rsidRDefault="004A1DF5">
      <w:pPr>
        <w:ind w:firstLineChars="200" w:firstLine="480"/>
      </w:pPr>
      <w:r>
        <w:rPr>
          <w:rFonts w:hint="eastAsia"/>
        </w:rPr>
        <w:t>4</w:t>
      </w:r>
      <w:r>
        <w:rPr>
          <w:rFonts w:hint="eastAsia"/>
        </w:rPr>
        <w:t>、系统只保留最近一次统计数据，每执行一次统计功能，就会覆盖上一次统计的结果。如果不同时点的数据有保留价值，请统计后及时导出</w:t>
      </w:r>
      <w:r>
        <w:rPr>
          <w:rFonts w:hint="eastAsia"/>
        </w:rPr>
        <w:t>EXCEL</w:t>
      </w:r>
      <w:r>
        <w:rPr>
          <w:rFonts w:hint="eastAsia"/>
        </w:rPr>
        <w:t>保管；</w:t>
      </w:r>
    </w:p>
    <w:p w:rsidR="004A1DF5" w:rsidRDefault="004A1DF5">
      <w:pPr>
        <w:ind w:firstLineChars="200" w:firstLine="480"/>
      </w:pPr>
      <w:r>
        <w:rPr>
          <w:rFonts w:hint="eastAsia"/>
        </w:rPr>
        <w:t>5</w:t>
      </w:r>
      <w:r>
        <w:rPr>
          <w:rFonts w:hint="eastAsia"/>
        </w:rPr>
        <w:t>、执行查询功能时，可输入机构、币种等查询条件进行查询。</w:t>
      </w:r>
    </w:p>
    <w:p w:rsidR="004A1DF5" w:rsidRDefault="004A1DF5">
      <w:pPr>
        <w:ind w:firstLineChars="200" w:firstLine="480"/>
      </w:pPr>
      <w:r>
        <w:rPr>
          <w:rFonts w:hint="eastAsia"/>
        </w:rPr>
        <w:t>当机构为空时，系统默认查询柜员所属总账核算机构及下属机构的数据；如用户为杭州分行部室用户，则只显示杭州同城汇总数据和同城各网点的数据；</w:t>
      </w:r>
    </w:p>
    <w:p w:rsidR="004A1DF5" w:rsidRDefault="004A1DF5">
      <w:pPr>
        <w:ind w:firstLineChars="200" w:firstLine="480"/>
      </w:pPr>
      <w:r>
        <w:rPr>
          <w:rFonts w:hint="eastAsia"/>
        </w:rPr>
        <w:t>币种为空，默认查询全部币种；</w:t>
      </w:r>
    </w:p>
    <w:p w:rsidR="004A1DF5" w:rsidRDefault="004A1DF5">
      <w:pPr>
        <w:ind w:firstLineChars="200" w:firstLine="480"/>
      </w:pPr>
      <w:r>
        <w:rPr>
          <w:rFonts w:hint="eastAsia"/>
        </w:rPr>
        <w:t>科目为空，默认查询全部科目；也可同时输入多个科目编码查询（有二级科目的必须输入二级科目），科目编码之间以“，”或空格隔开；比如查询个人（储蓄）存款，可同时输入“</w:t>
      </w:r>
      <w:r>
        <w:rPr>
          <w:rFonts w:hint="eastAsia"/>
        </w:rPr>
        <w:t>2011 2008 201702 201704 201501 201501 201502 201503 201504 201505 201506   201508 201509 205106 205107 205108 205109</w:t>
      </w:r>
      <w:r>
        <w:rPr>
          <w:rFonts w:hint="eastAsia"/>
        </w:rPr>
        <w:t>”。</w:t>
      </w:r>
    </w:p>
    <w:p w:rsidR="004A1DF5" w:rsidRDefault="004A1DF5">
      <w:pPr>
        <w:ind w:firstLineChars="200" w:firstLine="480"/>
      </w:pPr>
      <w:r>
        <w:rPr>
          <w:rFonts w:hint="eastAsia"/>
        </w:rPr>
        <w:t>“显示零余额记录”栏若为空，则系统默认为“否”。</w:t>
      </w:r>
    </w:p>
    <w:p w:rsidR="004A1DF5" w:rsidRDefault="004A1DF5">
      <w:pPr>
        <w:ind w:firstLineChars="200" w:firstLine="480"/>
      </w:pPr>
      <w:r>
        <w:rPr>
          <w:rFonts w:hint="eastAsia"/>
        </w:rPr>
        <w:t>6</w:t>
      </w:r>
      <w:r>
        <w:rPr>
          <w:rFonts w:hint="eastAsia"/>
        </w:rPr>
        <w:t>、在查询显示列表处点击右键，可选择导出到</w:t>
      </w:r>
      <w:r>
        <w:rPr>
          <w:rFonts w:hint="eastAsia"/>
        </w:rPr>
        <w:t>EXCEL</w:t>
      </w:r>
      <w:r>
        <w:rPr>
          <w:rFonts w:hint="eastAsia"/>
        </w:rPr>
        <w:t>或打印；</w:t>
      </w:r>
    </w:p>
    <w:p w:rsidR="004A1DF5" w:rsidRDefault="004A1DF5">
      <w:pPr>
        <w:ind w:firstLineChars="200" w:firstLine="480"/>
      </w:pPr>
      <w:r>
        <w:rPr>
          <w:rFonts w:hint="eastAsia"/>
        </w:rPr>
        <w:t>7</w:t>
      </w:r>
      <w:r>
        <w:rPr>
          <w:rFonts w:hint="eastAsia"/>
        </w:rPr>
        <w:t>、实时统计科目余额需要系统临时计算，以宁波分行为例，目前生成一次实时科目数据大约需要几分钟，杭州地区因为数据量大，可能要稍久一些。故提交申请后，请稍等待，不要反复点击“统计”，如果所查询数据刚刚统计完成，又点击了“统计”，系统就会重新执行统计功能，覆盖掉上一次的统计结果。</w:t>
      </w:r>
    </w:p>
    <w:p w:rsidR="004A1DF5" w:rsidRDefault="004A1DF5">
      <w:pPr>
        <w:ind w:firstLineChars="200" w:firstLine="480"/>
      </w:pPr>
      <w:r>
        <w:rPr>
          <w:rFonts w:hint="eastAsia"/>
        </w:rPr>
        <w:t>查看数据是否已生成，可点击“查询”按钮查看。</w:t>
      </w:r>
    </w:p>
    <w:p w:rsidR="004A1DF5" w:rsidRDefault="004A1DF5">
      <w:pPr>
        <w:ind w:firstLineChars="200" w:firstLine="480"/>
        <w:rPr>
          <w:rFonts w:ascii="宋体"/>
          <w:sz w:val="18"/>
          <w:szCs w:val="18"/>
          <w:lang w:val="zh-CN"/>
        </w:rPr>
      </w:pPr>
      <w:r>
        <w:t>8</w:t>
      </w:r>
      <w:r>
        <w:rPr>
          <w:rFonts w:ascii="宋体" w:hint="eastAsia"/>
        </w:rPr>
        <w:t>、如果一个科目下没有正常账户，则查询该科目实时余额时，查询结果会显示为空。</w:t>
      </w:r>
    </w:p>
    <w:p w:rsidR="004A1DF5" w:rsidRDefault="004A1DF5">
      <w:pPr>
        <w:pStyle w:val="6"/>
        <w:spacing w:line="360" w:lineRule="auto"/>
      </w:pPr>
      <w:r>
        <w:rPr>
          <w:rFonts w:hint="eastAsia"/>
        </w:rPr>
        <w:t>（三）操作步骤</w:t>
      </w:r>
    </w:p>
    <w:p w:rsidR="004A1DF5" w:rsidRDefault="004A1DF5">
      <w:pPr>
        <w:ind w:firstLine="435"/>
      </w:pPr>
      <w:r>
        <w:rPr>
          <w:rFonts w:hint="eastAsia"/>
        </w:rPr>
        <w:t>1</w:t>
      </w:r>
      <w:r>
        <w:rPr>
          <w:rFonts w:hint="eastAsia"/>
        </w:rPr>
        <w:t>、生成实时科目数据操作步骤</w:t>
      </w:r>
    </w:p>
    <w:p w:rsidR="004A1DF5" w:rsidRDefault="004A1DF5">
      <w:pPr>
        <w:ind w:firstLineChars="200" w:firstLine="480"/>
      </w:pPr>
      <w:r>
        <w:rPr>
          <w:rFonts w:hint="eastAsia"/>
        </w:rPr>
        <w:t>（</w:t>
      </w:r>
      <w:r>
        <w:rPr>
          <w:rFonts w:hint="eastAsia"/>
        </w:rPr>
        <w:t>1</w:t>
      </w:r>
      <w:r>
        <w:rPr>
          <w:rFonts w:hint="eastAsia"/>
        </w:rPr>
        <w:t>）柜员选择系统导航－核算业务－科目实时余额查询，或在业务代码处输入</w:t>
      </w:r>
      <w:r>
        <w:rPr>
          <w:rFonts w:hint="eastAsia"/>
        </w:rPr>
        <w:t>7482</w:t>
      </w:r>
      <w:r>
        <w:rPr>
          <w:rFonts w:hint="eastAsia"/>
        </w:rPr>
        <w:t>，进入“统计科目实时余额”界面；</w:t>
      </w:r>
    </w:p>
    <w:p w:rsidR="004A1DF5" w:rsidRDefault="004A1DF5">
      <w:pPr>
        <w:ind w:firstLineChars="200" w:firstLine="480"/>
      </w:pPr>
      <w:r>
        <w:rPr>
          <w:rFonts w:hint="eastAsia"/>
        </w:rPr>
        <w:t>（</w:t>
      </w:r>
      <w:r>
        <w:rPr>
          <w:rFonts w:hint="eastAsia"/>
        </w:rPr>
        <w:t>2</w:t>
      </w:r>
      <w:r>
        <w:rPr>
          <w:rFonts w:hint="eastAsia"/>
        </w:rPr>
        <w:t>）点击“统计”按钮，系统提示“统计请求已提交主机处理，请稍侯再</w:t>
      </w:r>
      <w:r>
        <w:rPr>
          <w:rFonts w:hint="eastAsia"/>
        </w:rPr>
        <w:lastRenderedPageBreak/>
        <w:t>查询统计结果”；点击“</w:t>
      </w:r>
      <w:r>
        <w:rPr>
          <w:rFonts w:hint="eastAsia"/>
        </w:rPr>
        <w:t>ok</w:t>
      </w:r>
      <w:r>
        <w:rPr>
          <w:rFonts w:hint="eastAsia"/>
        </w:rPr>
        <w:t>”，等待；</w:t>
      </w:r>
    </w:p>
    <w:p w:rsidR="004A1DF5" w:rsidRDefault="004A1DF5">
      <w:pPr>
        <w:ind w:firstLineChars="200" w:firstLine="480"/>
      </w:pPr>
      <w:r>
        <w:rPr>
          <w:rFonts w:hint="eastAsia"/>
        </w:rPr>
        <w:t>（</w:t>
      </w:r>
      <w:r>
        <w:rPr>
          <w:rFonts w:hint="eastAsia"/>
        </w:rPr>
        <w:t>3</w:t>
      </w:r>
      <w:r>
        <w:rPr>
          <w:rFonts w:hint="eastAsia"/>
        </w:rPr>
        <w:t>）可通过点击“查询”查看数据是否已生成。</w:t>
      </w:r>
    </w:p>
    <w:p w:rsidR="004A1DF5" w:rsidRDefault="004A1DF5">
      <w:pPr>
        <w:ind w:firstLine="435"/>
      </w:pPr>
      <w:r>
        <w:rPr>
          <w:rFonts w:hint="eastAsia"/>
        </w:rPr>
        <w:t>2</w:t>
      </w:r>
      <w:r>
        <w:rPr>
          <w:rFonts w:hint="eastAsia"/>
        </w:rPr>
        <w:t>、查询实时科目余额操作步骤</w:t>
      </w:r>
    </w:p>
    <w:p w:rsidR="004A1DF5" w:rsidRDefault="004A1DF5">
      <w:pPr>
        <w:ind w:firstLineChars="200" w:firstLine="480"/>
      </w:pPr>
      <w:r>
        <w:rPr>
          <w:rFonts w:hint="eastAsia"/>
        </w:rPr>
        <w:t>（</w:t>
      </w:r>
      <w:r>
        <w:rPr>
          <w:rFonts w:hint="eastAsia"/>
        </w:rPr>
        <w:t>1</w:t>
      </w:r>
      <w:r>
        <w:rPr>
          <w:rFonts w:hint="eastAsia"/>
        </w:rPr>
        <w:t>）柜员选择系统导航－核算业务－科目实时余额查询或在业务代码处输入</w:t>
      </w:r>
      <w:r>
        <w:rPr>
          <w:rFonts w:hint="eastAsia"/>
        </w:rPr>
        <w:t>7482</w:t>
      </w:r>
      <w:r>
        <w:rPr>
          <w:rFonts w:hint="eastAsia"/>
        </w:rPr>
        <w:t>操作码，进入“统计科目实时余额”界面；</w:t>
      </w:r>
    </w:p>
    <w:p w:rsidR="004A1DF5" w:rsidRDefault="004A1DF5">
      <w:pPr>
        <w:ind w:firstLineChars="200" w:firstLine="480"/>
      </w:pPr>
      <w:r>
        <w:rPr>
          <w:rFonts w:hint="eastAsia"/>
        </w:rPr>
        <w:t>（</w:t>
      </w:r>
      <w:r>
        <w:rPr>
          <w:rFonts w:hint="eastAsia"/>
        </w:rPr>
        <w:t>2</w:t>
      </w:r>
      <w:r>
        <w:rPr>
          <w:rFonts w:hint="eastAsia"/>
        </w:rPr>
        <w:t>）输入查询条件，点击“查询”按钮</w:t>
      </w:r>
    </w:p>
    <w:p w:rsidR="004A1DF5" w:rsidRDefault="004A1DF5">
      <w:pPr>
        <w:pStyle w:val="5"/>
      </w:pPr>
      <w:r>
        <w:rPr>
          <w:rFonts w:hint="eastAsia"/>
        </w:rPr>
        <w:t>三、</w:t>
      </w:r>
      <w:r>
        <w:rPr>
          <w:rFonts w:ascii="宋体" w:hint="eastAsia"/>
          <w:kern w:val="0"/>
          <w:szCs w:val="18"/>
          <w:lang w:val="zh-CN"/>
        </w:rPr>
        <w:t>单位账户费优惠</w:t>
      </w:r>
      <w:r>
        <w:rPr>
          <w:rFonts w:hint="eastAsia"/>
        </w:rPr>
        <w:t>（业务代码</w:t>
      </w:r>
      <w:r>
        <w:rPr>
          <w:rFonts w:hint="eastAsia"/>
        </w:rPr>
        <w:t>7484</w:t>
      </w:r>
      <w:r>
        <w:rPr>
          <w:rFonts w:hint="eastAsia"/>
        </w:rPr>
        <w:t>）</w:t>
      </w:r>
    </w:p>
    <w:p w:rsidR="004A1DF5" w:rsidRDefault="00A45BC8" w:rsidP="00A45BC8">
      <w:pPr>
        <w:pStyle w:val="6"/>
        <w:spacing w:line="360" w:lineRule="auto"/>
      </w:pPr>
      <w:r>
        <w:rPr>
          <w:rFonts w:hint="eastAsia"/>
        </w:rPr>
        <w:t>（一）</w:t>
      </w:r>
      <w:r w:rsidR="004A1DF5">
        <w:rPr>
          <w:rFonts w:hint="eastAsia"/>
        </w:rPr>
        <w:t>功能介绍</w:t>
      </w:r>
    </w:p>
    <w:p w:rsidR="004A1DF5" w:rsidRDefault="004A1DF5">
      <w:r>
        <w:rPr>
          <w:rFonts w:hint="eastAsia"/>
        </w:rPr>
        <w:t xml:space="preserve">   </w:t>
      </w:r>
      <w:r>
        <w:rPr>
          <w:rFonts w:hint="eastAsia"/>
        </w:rPr>
        <w:t>通过该功能维护单个单位户口的账户管理费收费比率。</w:t>
      </w:r>
    </w:p>
    <w:p w:rsidR="004A1DF5" w:rsidRDefault="004A1DF5">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r>
              <w:rPr>
                <w:rFonts w:hint="eastAsia"/>
              </w:rPr>
              <w:t>术语名称</w:t>
            </w:r>
          </w:p>
        </w:tc>
        <w:tc>
          <w:tcPr>
            <w:tcW w:w="6254" w:type="dxa"/>
          </w:tcPr>
          <w:p w:rsidR="004A1DF5" w:rsidRDefault="004A1DF5">
            <w:r>
              <w:rPr>
                <w:rFonts w:hint="eastAsia"/>
              </w:rPr>
              <w:t>术语描述</w:t>
            </w:r>
          </w:p>
        </w:tc>
      </w:tr>
      <w:tr w:rsidR="004A1DF5">
        <w:tc>
          <w:tcPr>
            <w:tcW w:w="2268" w:type="dxa"/>
          </w:tcPr>
          <w:p w:rsidR="004A1DF5" w:rsidRDefault="004A1DF5">
            <w:r>
              <w:rPr>
                <w:rFonts w:hint="eastAsia"/>
              </w:rPr>
              <w:t>收费比率</w:t>
            </w:r>
          </w:p>
        </w:tc>
        <w:tc>
          <w:tcPr>
            <w:tcW w:w="6254" w:type="dxa"/>
          </w:tcPr>
          <w:p w:rsidR="004A1DF5" w:rsidRDefault="004A1DF5">
            <w:r>
              <w:rPr>
                <w:rFonts w:hint="eastAsia"/>
              </w:rPr>
              <w:t>当前收费标准×收费比率</w:t>
            </w:r>
            <w:r>
              <w:rPr>
                <w:rFonts w:hint="eastAsia"/>
              </w:rPr>
              <w:t>=</w:t>
            </w:r>
            <w:r>
              <w:rPr>
                <w:rFonts w:hint="eastAsia"/>
              </w:rPr>
              <w:t>实际收费标准。取值范围</w:t>
            </w:r>
            <w:r>
              <w:rPr>
                <w:rFonts w:hint="eastAsia"/>
              </w:rPr>
              <w:t>0-100</w:t>
            </w:r>
            <w:r>
              <w:rPr>
                <w:rFonts w:hint="eastAsia"/>
              </w:rPr>
              <w:t>的整数。</w:t>
            </w:r>
            <w:r>
              <w:rPr>
                <w:rFonts w:hint="eastAsia"/>
              </w:rPr>
              <w:t>0</w:t>
            </w:r>
            <w:r>
              <w:rPr>
                <w:rFonts w:hint="eastAsia"/>
              </w:rPr>
              <w:t>表示免收，</w:t>
            </w:r>
            <w:r>
              <w:rPr>
                <w:rFonts w:hint="eastAsia"/>
              </w:rPr>
              <w:t>100</w:t>
            </w:r>
            <w:r>
              <w:rPr>
                <w:rFonts w:hint="eastAsia"/>
              </w:rPr>
              <w:t>表示全额收取。</w:t>
            </w:r>
          </w:p>
        </w:tc>
      </w:tr>
      <w:tr w:rsidR="004A1DF5">
        <w:tc>
          <w:tcPr>
            <w:tcW w:w="2268" w:type="dxa"/>
          </w:tcPr>
          <w:p w:rsidR="004A1DF5" w:rsidRDefault="004A1DF5">
            <w:r>
              <w:rPr>
                <w:rFonts w:hint="eastAsia"/>
              </w:rPr>
              <w:t>开始日期</w:t>
            </w:r>
          </w:p>
        </w:tc>
        <w:tc>
          <w:tcPr>
            <w:tcW w:w="6254" w:type="dxa"/>
          </w:tcPr>
          <w:p w:rsidR="004A1DF5" w:rsidRDefault="004A1DF5">
            <w:r>
              <w:rPr>
                <w:rFonts w:hint="eastAsia"/>
              </w:rPr>
              <w:t>收费比率开始执行的月份，当月维护当月生效。</w:t>
            </w:r>
          </w:p>
        </w:tc>
      </w:tr>
      <w:tr w:rsidR="004A1DF5">
        <w:tc>
          <w:tcPr>
            <w:tcW w:w="2268" w:type="dxa"/>
          </w:tcPr>
          <w:p w:rsidR="004A1DF5" w:rsidRDefault="004A1DF5">
            <w:r>
              <w:rPr>
                <w:rFonts w:hint="eastAsia"/>
              </w:rPr>
              <w:t>结束日期</w:t>
            </w:r>
          </w:p>
        </w:tc>
        <w:tc>
          <w:tcPr>
            <w:tcW w:w="6254" w:type="dxa"/>
          </w:tcPr>
          <w:p w:rsidR="004A1DF5" w:rsidRDefault="004A1DF5">
            <w:r>
              <w:rPr>
                <w:rFonts w:hint="eastAsia"/>
              </w:rPr>
              <w:t>收费比率终止执行的月份。</w:t>
            </w:r>
          </w:p>
        </w:tc>
      </w:tr>
      <w:tr w:rsidR="004A1DF5">
        <w:tc>
          <w:tcPr>
            <w:tcW w:w="2268" w:type="dxa"/>
          </w:tcPr>
          <w:p w:rsidR="004A1DF5" w:rsidRDefault="004A1DF5">
            <w:r>
              <w:rPr>
                <w:rFonts w:hint="eastAsia"/>
              </w:rPr>
              <w:t>开始户口号</w:t>
            </w:r>
            <w:r>
              <w:rPr>
                <w:rFonts w:hint="eastAsia"/>
              </w:rPr>
              <w:t>/</w:t>
            </w:r>
            <w:r>
              <w:rPr>
                <w:rFonts w:hint="eastAsia"/>
              </w:rPr>
              <w:t>结束户口号</w:t>
            </w:r>
          </w:p>
        </w:tc>
        <w:tc>
          <w:tcPr>
            <w:tcW w:w="6254" w:type="dxa"/>
          </w:tcPr>
          <w:p w:rsidR="004A1DF5" w:rsidRDefault="004A1DF5">
            <w:r>
              <w:rPr>
                <w:rFonts w:hint="eastAsia"/>
              </w:rPr>
              <w:t>通过输入开始户口号和结束户口号，可以查询该区间的户口收费比率设置情况。</w:t>
            </w:r>
          </w:p>
        </w:tc>
      </w:tr>
      <w:tr w:rsidR="004A1DF5">
        <w:tc>
          <w:tcPr>
            <w:tcW w:w="2268" w:type="dxa"/>
          </w:tcPr>
          <w:p w:rsidR="004A1DF5" w:rsidRDefault="004A1DF5">
            <w:r>
              <w:rPr>
                <w:rFonts w:hint="eastAsia"/>
              </w:rPr>
              <w:t>日志</w:t>
            </w:r>
          </w:p>
        </w:tc>
        <w:tc>
          <w:tcPr>
            <w:tcW w:w="6254" w:type="dxa"/>
          </w:tcPr>
          <w:p w:rsidR="004A1DF5" w:rsidRDefault="004A1DF5">
            <w:r>
              <w:rPr>
                <w:rFonts w:hint="eastAsia"/>
              </w:rPr>
              <w:t>在查询列表中选择户口，可以通过日志查看该户口的收费比率维护历史。</w:t>
            </w:r>
          </w:p>
        </w:tc>
      </w:tr>
    </w:tbl>
    <w:p w:rsidR="004A1DF5" w:rsidRDefault="004A1DF5">
      <w:pPr>
        <w:pStyle w:val="6"/>
        <w:spacing w:line="360" w:lineRule="auto"/>
      </w:pPr>
      <w:r>
        <w:rPr>
          <w:rFonts w:hint="eastAsia"/>
        </w:rPr>
        <w:t>（三）操作要点</w:t>
      </w:r>
    </w:p>
    <w:p w:rsidR="004A1DF5" w:rsidRDefault="004A1DF5">
      <w:r>
        <w:rPr>
          <w:rFonts w:hint="eastAsia"/>
        </w:rPr>
        <w:t xml:space="preserve">   </w:t>
      </w:r>
      <w:r>
        <w:rPr>
          <w:rFonts w:hint="eastAsia"/>
        </w:rPr>
        <w:t>柜员只能维护本机构户口。</w:t>
      </w:r>
    </w:p>
    <w:p w:rsidR="004A1DF5" w:rsidRDefault="004A1DF5">
      <w:pPr>
        <w:pStyle w:val="6"/>
        <w:spacing w:line="360" w:lineRule="auto"/>
      </w:pPr>
      <w:r>
        <w:rPr>
          <w:rFonts w:hint="eastAsia"/>
        </w:rPr>
        <w:t>（四）操作步骤</w:t>
      </w:r>
    </w:p>
    <w:p w:rsidR="004A1DF5" w:rsidRDefault="004A1DF5">
      <w:r>
        <w:rPr>
          <w:rFonts w:hint="eastAsia"/>
        </w:rPr>
        <w:t>1</w:t>
      </w:r>
      <w:r>
        <w:rPr>
          <w:rFonts w:hint="eastAsia"/>
        </w:rPr>
        <w:t>、输入业务代码</w:t>
      </w:r>
      <w:r>
        <w:rPr>
          <w:rFonts w:hint="eastAsia"/>
        </w:rPr>
        <w:t>7484</w:t>
      </w:r>
      <w:r>
        <w:rPr>
          <w:rFonts w:hint="eastAsia"/>
        </w:rPr>
        <w:t>，进入户口优惠维护功能。</w:t>
      </w:r>
    </w:p>
    <w:p w:rsidR="004A1DF5" w:rsidRDefault="004A1DF5">
      <w:r>
        <w:rPr>
          <w:rFonts w:hint="eastAsia"/>
        </w:rPr>
        <w:t>2</w:t>
      </w:r>
      <w:r>
        <w:rPr>
          <w:rFonts w:hint="eastAsia"/>
        </w:rPr>
        <w:t>、增加、删除、修改功能按钮分别针对收费比率使用，操作须授权。</w:t>
      </w:r>
    </w:p>
    <w:p w:rsidR="004A1DF5" w:rsidRDefault="004A1DF5">
      <w:r>
        <w:rPr>
          <w:rFonts w:hint="eastAsia"/>
        </w:rPr>
        <w:t>3</w:t>
      </w:r>
      <w:r>
        <w:rPr>
          <w:rFonts w:hint="eastAsia"/>
        </w:rPr>
        <w:t>、本功能操作纳入柜员日结管理，日结代码</w:t>
      </w:r>
      <w:r>
        <w:rPr>
          <w:rFonts w:hint="eastAsia"/>
        </w:rPr>
        <w:t>030</w:t>
      </w:r>
      <w:r>
        <w:rPr>
          <w:rFonts w:hint="eastAsia"/>
        </w:rPr>
        <w:t>，系统打印“特殊业务申请书”，一联为柜员日结单据，一联交给客户或申请人。</w:t>
      </w:r>
    </w:p>
    <w:p w:rsidR="00A45BC8" w:rsidRPr="005665D6" w:rsidRDefault="00A45BC8" w:rsidP="0004090F">
      <w:pPr>
        <w:keepNext/>
        <w:widowControl/>
        <w:snapToGrid w:val="0"/>
        <w:spacing w:before="280" w:after="290"/>
        <w:outlineLvl w:val="0"/>
        <w:rPr>
          <w:b/>
          <w:bCs/>
          <w:kern w:val="0"/>
          <w:sz w:val="28"/>
          <w:szCs w:val="28"/>
        </w:rPr>
      </w:pPr>
      <w:r>
        <w:rPr>
          <w:rFonts w:ascii="宋体" w:hAnsi="宋体" w:hint="eastAsia"/>
          <w:b/>
          <w:bCs/>
          <w:kern w:val="0"/>
          <w:sz w:val="28"/>
          <w:szCs w:val="28"/>
        </w:rPr>
        <w:lastRenderedPageBreak/>
        <w:t>四、</w:t>
      </w:r>
      <w:r w:rsidRPr="005665D6">
        <w:rPr>
          <w:rFonts w:ascii="宋体" w:hAnsi="宋体" w:hint="eastAsia"/>
          <w:b/>
          <w:bCs/>
          <w:kern w:val="0"/>
          <w:sz w:val="28"/>
          <w:szCs w:val="28"/>
        </w:rPr>
        <w:t>年终决算</w:t>
      </w:r>
      <w:r>
        <w:rPr>
          <w:rFonts w:ascii="宋体" w:hAnsi="宋体" w:hint="eastAsia"/>
          <w:b/>
          <w:bCs/>
          <w:kern w:val="0"/>
          <w:sz w:val="28"/>
          <w:szCs w:val="28"/>
        </w:rPr>
        <w:t>总行菜单</w:t>
      </w:r>
      <w:r w:rsidRPr="005665D6">
        <w:rPr>
          <w:rFonts w:ascii="宋体" w:hAnsi="宋体" w:hint="eastAsia"/>
          <w:b/>
          <w:bCs/>
          <w:kern w:val="0"/>
          <w:sz w:val="28"/>
          <w:szCs w:val="28"/>
        </w:rPr>
        <w:t>（业务代码</w:t>
      </w:r>
      <w:r w:rsidRPr="005665D6">
        <w:rPr>
          <w:b/>
          <w:bCs/>
          <w:kern w:val="0"/>
          <w:sz w:val="28"/>
          <w:szCs w:val="28"/>
        </w:rPr>
        <w:t>7491</w:t>
      </w:r>
      <w:r w:rsidRPr="005665D6">
        <w:rPr>
          <w:rFonts w:ascii="宋体" w:hAnsi="宋体" w:hint="eastAsia"/>
          <w:b/>
          <w:bCs/>
          <w:kern w:val="0"/>
          <w:sz w:val="28"/>
          <w:szCs w:val="28"/>
        </w:rPr>
        <w:t>）</w:t>
      </w:r>
    </w:p>
    <w:p w:rsidR="00A45BC8" w:rsidRPr="005665D6" w:rsidRDefault="00A45BC8" w:rsidP="00A45BC8">
      <w:pPr>
        <w:keepNext/>
        <w:widowControl/>
        <w:snapToGrid w:val="0"/>
        <w:spacing w:before="240" w:after="64"/>
        <w:outlineLvl w:val="5"/>
        <w:rPr>
          <w:rFonts w:ascii="Arial" w:hAnsi="Arial" w:cs="Arial"/>
          <w:b/>
          <w:bCs/>
          <w:color w:val="000000"/>
          <w:kern w:val="0"/>
        </w:rPr>
      </w:pPr>
      <w:r w:rsidRPr="005665D6">
        <w:rPr>
          <w:rFonts w:ascii="黑体" w:eastAsia="黑体" w:hAnsi="Arial" w:cs="Arial" w:hint="eastAsia"/>
          <w:b/>
          <w:bCs/>
          <w:color w:val="000000"/>
          <w:kern w:val="0"/>
        </w:rPr>
        <w:t>（一）功能介绍</w:t>
      </w:r>
    </w:p>
    <w:p w:rsidR="00A45BC8" w:rsidRPr="005665D6" w:rsidRDefault="00A45BC8" w:rsidP="00A45BC8">
      <w:pPr>
        <w:widowControl/>
        <w:snapToGrid w:val="0"/>
        <w:ind w:firstLine="480"/>
        <w:rPr>
          <w:kern w:val="0"/>
        </w:rPr>
      </w:pPr>
      <w:r>
        <w:rPr>
          <w:rFonts w:ascii="宋体" w:hAnsi="宋体" w:hint="eastAsia"/>
          <w:kern w:val="0"/>
        </w:rPr>
        <w:t>总行</w:t>
      </w:r>
      <w:r w:rsidRPr="005665D6">
        <w:rPr>
          <w:rFonts w:ascii="宋体" w:hAnsi="宋体" w:hint="eastAsia"/>
          <w:kern w:val="0"/>
        </w:rPr>
        <w:t>通过该功能在年终决算日进行</w:t>
      </w:r>
      <w:r>
        <w:rPr>
          <w:rFonts w:ascii="宋体" w:hAnsi="宋体" w:hint="eastAsia"/>
          <w:kern w:val="0"/>
        </w:rPr>
        <w:t>查询分行年终决算进度，打印分行年终</w:t>
      </w:r>
      <w:r w:rsidRPr="005665D6">
        <w:rPr>
          <w:rFonts w:ascii="宋体" w:hAnsi="宋体" w:hint="eastAsia"/>
          <w:kern w:val="0"/>
        </w:rPr>
        <w:t>损益</w:t>
      </w:r>
      <w:r>
        <w:rPr>
          <w:rFonts w:ascii="宋体" w:hAnsi="宋体" w:hint="eastAsia"/>
          <w:kern w:val="0"/>
        </w:rPr>
        <w:t>表，确认并结转分行</w:t>
      </w:r>
      <w:r w:rsidRPr="005665D6">
        <w:rPr>
          <w:rFonts w:ascii="宋体" w:hAnsi="宋体" w:hint="eastAsia"/>
          <w:kern w:val="0"/>
        </w:rPr>
        <w:t>损益</w:t>
      </w:r>
      <w:r>
        <w:rPr>
          <w:rFonts w:ascii="宋体" w:hAnsi="宋体" w:hint="eastAsia"/>
          <w:kern w:val="0"/>
        </w:rPr>
        <w:t>，重置分行上报标志</w:t>
      </w:r>
      <w:r w:rsidRPr="005665D6">
        <w:rPr>
          <w:rFonts w:ascii="宋体" w:hAnsi="宋体" w:hint="eastAsia"/>
          <w:kern w:val="0"/>
        </w:rPr>
        <w:t>操作</w:t>
      </w:r>
      <w:r>
        <w:rPr>
          <w:rFonts w:ascii="宋体" w:hAnsi="宋体" w:hint="eastAsia"/>
          <w:kern w:val="0"/>
        </w:rPr>
        <w:t>、检查损益结转等操作</w:t>
      </w:r>
      <w:r w:rsidRPr="005665D6">
        <w:rPr>
          <w:rFonts w:ascii="宋体" w:hAnsi="宋体" w:hint="eastAsia"/>
          <w:kern w:val="0"/>
        </w:rPr>
        <w:t>。</w:t>
      </w:r>
    </w:p>
    <w:p w:rsidR="00A45BC8" w:rsidRDefault="00A45BC8" w:rsidP="00A45BC8">
      <w:pPr>
        <w:rPr>
          <w:rFonts w:ascii="黑体" w:eastAsia="黑体" w:hAnsi="Arial" w:cs="Arial"/>
          <w:b/>
          <w:bCs/>
          <w:color w:val="000000"/>
          <w:kern w:val="0"/>
        </w:rPr>
      </w:pPr>
      <w:r w:rsidRPr="005665D6">
        <w:rPr>
          <w:rFonts w:ascii="黑体" w:eastAsia="黑体" w:hAnsi="Arial" w:cs="Arial" w:hint="eastAsia"/>
          <w:b/>
          <w:bCs/>
          <w:color w:val="000000"/>
          <w:kern w:val="0"/>
        </w:rPr>
        <w:t>（二）界面</w:t>
      </w:r>
    </w:p>
    <w:p w:rsidR="00A45BC8" w:rsidRDefault="0004090F" w:rsidP="00A45BC8">
      <w:r>
        <w:rPr>
          <w:noProof/>
        </w:rPr>
        <w:drawing>
          <wp:inline distT="0" distB="0" distL="0" distR="0">
            <wp:extent cx="5600700" cy="3895725"/>
            <wp:effectExtent l="1905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570" cstate="print"/>
                    <a:srcRect/>
                    <a:stretch>
                      <a:fillRect/>
                    </a:stretch>
                  </pic:blipFill>
                  <pic:spPr bwMode="auto">
                    <a:xfrm>
                      <a:off x="0" y="0"/>
                      <a:ext cx="5600700" cy="3895725"/>
                    </a:xfrm>
                    <a:prstGeom prst="rect">
                      <a:avLst/>
                    </a:prstGeom>
                    <a:noFill/>
                    <a:ln w="9525">
                      <a:noFill/>
                      <a:miter lim="800000"/>
                      <a:headEnd/>
                      <a:tailEnd/>
                    </a:ln>
                  </pic:spPr>
                </pic:pic>
              </a:graphicData>
            </a:graphic>
          </wp:inline>
        </w:drawing>
      </w:r>
    </w:p>
    <w:p w:rsidR="00A45BC8" w:rsidRPr="005665D6" w:rsidRDefault="00A45BC8" w:rsidP="00A45BC8">
      <w:pPr>
        <w:keepNext/>
        <w:widowControl/>
        <w:snapToGrid w:val="0"/>
        <w:spacing w:before="240" w:after="64"/>
        <w:outlineLvl w:val="5"/>
        <w:rPr>
          <w:rFonts w:ascii="Arial" w:hAnsi="Arial" w:cs="Arial"/>
          <w:b/>
          <w:bCs/>
          <w:color w:val="000000"/>
          <w:kern w:val="0"/>
        </w:rPr>
      </w:pPr>
      <w:r w:rsidRPr="005665D6">
        <w:rPr>
          <w:rFonts w:ascii="黑体" w:eastAsia="黑体" w:hAnsi="Arial" w:cs="Arial" w:hint="eastAsia"/>
          <w:b/>
          <w:bCs/>
          <w:color w:val="000000"/>
          <w:kern w:val="0"/>
        </w:rPr>
        <w:t>（三）操作要点</w:t>
      </w:r>
    </w:p>
    <w:p w:rsidR="00A45BC8" w:rsidRPr="005665D6" w:rsidRDefault="00A45BC8" w:rsidP="00A45BC8">
      <w:pPr>
        <w:widowControl/>
        <w:numPr>
          <w:ilvl w:val="0"/>
          <w:numId w:val="573"/>
        </w:numPr>
        <w:snapToGrid w:val="0"/>
        <w:rPr>
          <w:kern w:val="0"/>
        </w:rPr>
      </w:pPr>
      <w:r w:rsidRPr="005665D6">
        <w:rPr>
          <w:rFonts w:ascii="宋体" w:hAnsi="宋体" w:hint="eastAsia"/>
          <w:kern w:val="0"/>
        </w:rPr>
        <w:t>该功能只能</w:t>
      </w:r>
      <w:r>
        <w:rPr>
          <w:rFonts w:ascii="宋体" w:hAnsi="宋体" w:hint="eastAsia"/>
          <w:kern w:val="0"/>
        </w:rPr>
        <w:t>由总行</w:t>
      </w:r>
      <w:r w:rsidRPr="005665D6">
        <w:rPr>
          <w:rFonts w:ascii="宋体" w:hAnsi="宋体" w:hint="eastAsia"/>
          <w:kern w:val="0"/>
        </w:rPr>
        <w:t>操作，</w:t>
      </w:r>
      <w:r>
        <w:rPr>
          <w:rFonts w:ascii="宋体" w:hAnsi="宋体" w:hint="eastAsia"/>
          <w:kern w:val="0"/>
        </w:rPr>
        <w:t>“年终结算”卡片显示分行</w:t>
      </w:r>
      <w:r w:rsidRPr="005665D6">
        <w:rPr>
          <w:rFonts w:ascii="宋体" w:hAnsi="宋体" w:hint="eastAsia"/>
          <w:kern w:val="0"/>
        </w:rPr>
        <w:t>的操作情况，</w:t>
      </w:r>
      <w:r>
        <w:rPr>
          <w:rFonts w:ascii="宋体" w:hAnsi="宋体" w:hint="eastAsia"/>
          <w:kern w:val="0"/>
        </w:rPr>
        <w:t>可按“所有分行”、“所有未结束分行”、“分行年结完毕待总行后续处理”、“年终决算成功结束”</w:t>
      </w:r>
      <w:r w:rsidRPr="005665D6">
        <w:rPr>
          <w:rFonts w:ascii="宋体" w:hAnsi="宋体" w:hint="eastAsia"/>
          <w:kern w:val="0"/>
        </w:rPr>
        <w:t>，</w:t>
      </w:r>
      <w:r>
        <w:rPr>
          <w:rFonts w:ascii="宋体" w:hAnsi="宋体" w:hint="eastAsia"/>
          <w:kern w:val="0"/>
        </w:rPr>
        <w:t>选择相应条件后</w:t>
      </w:r>
      <w:r w:rsidRPr="005665D6">
        <w:rPr>
          <w:rFonts w:ascii="宋体" w:hAnsi="宋体" w:hint="eastAsia"/>
          <w:kern w:val="0"/>
        </w:rPr>
        <w:t>点击“刷新”更新</w:t>
      </w:r>
      <w:r>
        <w:rPr>
          <w:rFonts w:ascii="宋体" w:hAnsi="宋体" w:hint="eastAsia"/>
          <w:kern w:val="0"/>
        </w:rPr>
        <w:t>数据</w:t>
      </w:r>
      <w:r w:rsidRPr="005665D6">
        <w:rPr>
          <w:rFonts w:ascii="宋体" w:hAnsi="宋体" w:hint="eastAsia"/>
          <w:kern w:val="0"/>
        </w:rPr>
        <w:t>。</w:t>
      </w:r>
    </w:p>
    <w:p w:rsidR="00A45BC8" w:rsidRPr="00D835DA" w:rsidRDefault="00A45BC8" w:rsidP="00A45BC8">
      <w:pPr>
        <w:numPr>
          <w:ilvl w:val="0"/>
          <w:numId w:val="573"/>
        </w:numPr>
        <w:autoSpaceDE w:val="0"/>
        <w:autoSpaceDN w:val="0"/>
        <w:adjustRightInd w:val="0"/>
        <w:jc w:val="left"/>
        <w:rPr>
          <w:rFonts w:ascii="宋体" w:hAnsi="宋体"/>
          <w:kern w:val="0"/>
        </w:rPr>
      </w:pPr>
      <w:r>
        <w:rPr>
          <w:rFonts w:ascii="宋体" w:hAnsi="宋体" w:hint="eastAsia"/>
          <w:kern w:val="0"/>
        </w:rPr>
        <w:t>打印年终损益表如需</w:t>
      </w:r>
      <w:r w:rsidRPr="00D835DA">
        <w:rPr>
          <w:rFonts w:ascii="宋体" w:hAnsi="宋体" w:hint="eastAsia"/>
          <w:kern w:val="0"/>
        </w:rPr>
        <w:t>打印一级分行及辖二级分行的汇并报表，需事先设置汇并关系；打印时选择地区汇并选项。</w:t>
      </w:r>
    </w:p>
    <w:p w:rsidR="00A45BC8" w:rsidRPr="009C72C7" w:rsidRDefault="00A45BC8" w:rsidP="00A45BC8">
      <w:pPr>
        <w:widowControl/>
        <w:numPr>
          <w:ilvl w:val="0"/>
          <w:numId w:val="573"/>
        </w:numPr>
        <w:snapToGrid w:val="0"/>
        <w:rPr>
          <w:rFonts w:ascii="宋体" w:hAnsi="宋体"/>
          <w:kern w:val="0"/>
        </w:rPr>
      </w:pPr>
      <w:r>
        <w:rPr>
          <w:rFonts w:ascii="宋体" w:hAnsi="宋体" w:hint="eastAsia"/>
          <w:kern w:val="0"/>
        </w:rPr>
        <w:t>确认并结转损益如果按一级分行进行操作，则对一级分行及其辖属二级分行进行确认并结转；如果对二级分行进行操作，则仅对该二级分行进行确认和结转，之后在确认其归属的一级分行时，将对一级分行及未确认过的二级分行进行确认和结转。</w:t>
      </w:r>
    </w:p>
    <w:p w:rsidR="00A45BC8" w:rsidRPr="009C72C7" w:rsidRDefault="00A45BC8" w:rsidP="00A45BC8">
      <w:pPr>
        <w:widowControl/>
        <w:numPr>
          <w:ilvl w:val="0"/>
          <w:numId w:val="573"/>
        </w:numPr>
        <w:snapToGrid w:val="0"/>
        <w:rPr>
          <w:rFonts w:ascii="宋体" w:hAnsi="宋体"/>
          <w:kern w:val="0"/>
        </w:rPr>
      </w:pPr>
      <w:r w:rsidRPr="009C72C7">
        <w:rPr>
          <w:rFonts w:ascii="宋体" w:hAnsi="宋体" w:hint="eastAsia"/>
          <w:kern w:val="0"/>
        </w:rPr>
        <w:lastRenderedPageBreak/>
        <w:t>撤消</w:t>
      </w:r>
      <w:r>
        <w:rPr>
          <w:rFonts w:ascii="宋体" w:hAnsi="宋体" w:hint="eastAsia"/>
          <w:kern w:val="0"/>
        </w:rPr>
        <w:t>损益结转操作</w:t>
      </w:r>
      <w:r w:rsidRPr="009C72C7">
        <w:rPr>
          <w:rFonts w:ascii="宋体" w:hAnsi="宋体" w:hint="eastAsia"/>
          <w:kern w:val="0"/>
        </w:rPr>
        <w:t>，选</w:t>
      </w:r>
      <w:r>
        <w:rPr>
          <w:rFonts w:ascii="宋体" w:hAnsi="宋体" w:hint="eastAsia"/>
          <w:kern w:val="0"/>
        </w:rPr>
        <w:t>择</w:t>
      </w:r>
      <w:r w:rsidRPr="009C72C7">
        <w:rPr>
          <w:rFonts w:ascii="宋体" w:hAnsi="宋体" w:hint="eastAsia"/>
          <w:kern w:val="0"/>
        </w:rPr>
        <w:t>一级分行，</w:t>
      </w:r>
      <w:r>
        <w:rPr>
          <w:rFonts w:ascii="宋体" w:hAnsi="宋体" w:hint="eastAsia"/>
          <w:kern w:val="0"/>
        </w:rPr>
        <w:t>则仅</w:t>
      </w:r>
      <w:r w:rsidRPr="009C72C7">
        <w:rPr>
          <w:rFonts w:ascii="宋体" w:hAnsi="宋体" w:hint="eastAsia"/>
          <w:kern w:val="0"/>
        </w:rPr>
        <w:t>撤消</w:t>
      </w:r>
      <w:r>
        <w:rPr>
          <w:rFonts w:ascii="宋体" w:hAnsi="宋体" w:hint="eastAsia"/>
          <w:kern w:val="0"/>
        </w:rPr>
        <w:t>该一级</w:t>
      </w:r>
      <w:r w:rsidRPr="009C72C7">
        <w:rPr>
          <w:rFonts w:ascii="宋体" w:hAnsi="宋体" w:hint="eastAsia"/>
          <w:kern w:val="0"/>
        </w:rPr>
        <w:t>分行</w:t>
      </w:r>
      <w:r>
        <w:rPr>
          <w:rFonts w:ascii="宋体" w:hAnsi="宋体" w:hint="eastAsia"/>
          <w:kern w:val="0"/>
        </w:rPr>
        <w:t>，</w:t>
      </w:r>
      <w:r w:rsidRPr="009C72C7">
        <w:rPr>
          <w:rFonts w:ascii="宋体" w:hAnsi="宋体" w:hint="eastAsia"/>
          <w:kern w:val="0"/>
        </w:rPr>
        <w:t>不影响</w:t>
      </w:r>
      <w:r>
        <w:rPr>
          <w:rFonts w:ascii="宋体" w:hAnsi="宋体" w:hint="eastAsia"/>
          <w:kern w:val="0"/>
        </w:rPr>
        <w:t>二</w:t>
      </w:r>
      <w:r w:rsidRPr="009C72C7">
        <w:rPr>
          <w:rFonts w:ascii="宋体" w:hAnsi="宋体" w:hint="eastAsia"/>
          <w:kern w:val="0"/>
        </w:rPr>
        <w:t>级分行</w:t>
      </w:r>
      <w:r>
        <w:rPr>
          <w:rFonts w:ascii="宋体" w:hAnsi="宋体" w:hint="eastAsia"/>
          <w:kern w:val="0"/>
        </w:rPr>
        <w:t>损益结转</w:t>
      </w:r>
      <w:r w:rsidRPr="009C72C7">
        <w:rPr>
          <w:rFonts w:ascii="宋体" w:hAnsi="宋体" w:hint="eastAsia"/>
          <w:kern w:val="0"/>
        </w:rPr>
        <w:t>；</w:t>
      </w:r>
      <w:r>
        <w:rPr>
          <w:rFonts w:ascii="宋体" w:hAnsi="宋体" w:hint="eastAsia"/>
          <w:kern w:val="0"/>
        </w:rPr>
        <w:t>选择</w:t>
      </w:r>
      <w:r w:rsidRPr="009C72C7">
        <w:rPr>
          <w:rFonts w:ascii="宋体" w:hAnsi="宋体" w:hint="eastAsia"/>
          <w:kern w:val="0"/>
        </w:rPr>
        <w:t>二级分行，</w:t>
      </w:r>
      <w:r>
        <w:rPr>
          <w:rFonts w:ascii="宋体" w:hAnsi="宋体" w:hint="eastAsia"/>
          <w:kern w:val="0"/>
        </w:rPr>
        <w:t>则仅撤销该二级分行，</w:t>
      </w:r>
      <w:r w:rsidRPr="009C72C7">
        <w:rPr>
          <w:rFonts w:ascii="宋体" w:hAnsi="宋体" w:hint="eastAsia"/>
          <w:kern w:val="0"/>
        </w:rPr>
        <w:t>不影响一级分行</w:t>
      </w:r>
      <w:r>
        <w:rPr>
          <w:rFonts w:ascii="宋体" w:hAnsi="宋体" w:hint="eastAsia"/>
          <w:kern w:val="0"/>
        </w:rPr>
        <w:t>损益结转。</w:t>
      </w:r>
    </w:p>
    <w:p w:rsidR="00A45BC8" w:rsidRDefault="00A45BC8" w:rsidP="00A45BC8">
      <w:pPr>
        <w:widowControl/>
        <w:numPr>
          <w:ilvl w:val="0"/>
          <w:numId w:val="573"/>
        </w:numPr>
        <w:snapToGrid w:val="0"/>
        <w:rPr>
          <w:rFonts w:ascii="宋体" w:hAnsi="宋体"/>
          <w:kern w:val="0"/>
        </w:rPr>
      </w:pPr>
      <w:r>
        <w:rPr>
          <w:rFonts w:ascii="宋体" w:hAnsi="宋体" w:hint="eastAsia"/>
          <w:kern w:val="0"/>
        </w:rPr>
        <w:t>其他处理中“取消分行上报”，</w:t>
      </w:r>
      <w:r w:rsidRPr="009C72C7">
        <w:rPr>
          <w:rFonts w:ascii="宋体" w:hAnsi="宋体" w:hint="eastAsia"/>
          <w:kern w:val="0"/>
        </w:rPr>
        <w:t>选</w:t>
      </w:r>
      <w:r>
        <w:rPr>
          <w:rFonts w:ascii="宋体" w:hAnsi="宋体" w:hint="eastAsia"/>
          <w:kern w:val="0"/>
        </w:rPr>
        <w:t>择</w:t>
      </w:r>
      <w:r w:rsidRPr="009C72C7">
        <w:rPr>
          <w:rFonts w:ascii="宋体" w:hAnsi="宋体" w:hint="eastAsia"/>
          <w:kern w:val="0"/>
        </w:rPr>
        <w:t>一级分行，</w:t>
      </w:r>
      <w:r>
        <w:rPr>
          <w:rFonts w:ascii="宋体" w:hAnsi="宋体" w:hint="eastAsia"/>
          <w:kern w:val="0"/>
        </w:rPr>
        <w:t>则仅取消该一级分行，</w:t>
      </w:r>
      <w:r w:rsidRPr="009C72C7">
        <w:rPr>
          <w:rFonts w:ascii="宋体" w:hAnsi="宋体" w:hint="eastAsia"/>
          <w:kern w:val="0"/>
        </w:rPr>
        <w:t>不影响</w:t>
      </w:r>
      <w:r>
        <w:rPr>
          <w:rFonts w:ascii="宋体" w:hAnsi="宋体" w:hint="eastAsia"/>
          <w:kern w:val="0"/>
        </w:rPr>
        <w:t>其辖属二级分行上报标志</w:t>
      </w:r>
      <w:r w:rsidRPr="009C72C7">
        <w:rPr>
          <w:rFonts w:ascii="宋体" w:hAnsi="宋体" w:hint="eastAsia"/>
          <w:kern w:val="0"/>
        </w:rPr>
        <w:t>；</w:t>
      </w:r>
      <w:r>
        <w:rPr>
          <w:rFonts w:ascii="宋体" w:hAnsi="宋体" w:hint="eastAsia"/>
          <w:kern w:val="0"/>
        </w:rPr>
        <w:t>选择</w:t>
      </w:r>
      <w:r w:rsidRPr="009C72C7">
        <w:rPr>
          <w:rFonts w:ascii="宋体" w:hAnsi="宋体" w:hint="eastAsia"/>
          <w:kern w:val="0"/>
        </w:rPr>
        <w:t>二级分行，</w:t>
      </w:r>
      <w:r>
        <w:rPr>
          <w:rFonts w:ascii="宋体" w:hAnsi="宋体" w:hint="eastAsia"/>
          <w:kern w:val="0"/>
        </w:rPr>
        <w:t>则仅取消该二级分行，</w:t>
      </w:r>
      <w:r w:rsidRPr="009C72C7">
        <w:rPr>
          <w:rFonts w:ascii="宋体" w:hAnsi="宋体" w:hint="eastAsia"/>
          <w:kern w:val="0"/>
        </w:rPr>
        <w:t>不影响一级分行</w:t>
      </w:r>
      <w:r>
        <w:rPr>
          <w:rFonts w:ascii="宋体" w:hAnsi="宋体" w:hint="eastAsia"/>
          <w:kern w:val="0"/>
        </w:rPr>
        <w:t>上报标志</w:t>
      </w:r>
      <w:r w:rsidRPr="005665D6">
        <w:rPr>
          <w:rFonts w:ascii="宋体" w:hAnsi="宋体" w:hint="eastAsia"/>
          <w:kern w:val="0"/>
        </w:rPr>
        <w:t>。</w:t>
      </w:r>
    </w:p>
    <w:p w:rsidR="00A45BC8" w:rsidRPr="00514D47" w:rsidRDefault="00A45BC8" w:rsidP="00A45BC8">
      <w:pPr>
        <w:widowControl/>
        <w:numPr>
          <w:ilvl w:val="0"/>
          <w:numId w:val="573"/>
        </w:numPr>
        <w:snapToGrid w:val="0"/>
        <w:rPr>
          <w:rFonts w:ascii="宋体" w:hAnsi="宋体"/>
          <w:kern w:val="0"/>
        </w:rPr>
      </w:pPr>
      <w:r w:rsidRPr="00514D47">
        <w:rPr>
          <w:rFonts w:ascii="宋体" w:hAnsi="宋体" w:hint="eastAsia"/>
          <w:kern w:val="0"/>
        </w:rPr>
        <w:t>对于正向处理流程，需要按“打印年终损益表”、“确认结转损益”逐张卡片执行；对于撤消流程，必须先撤消某分行的损益结转，才能取消分行上报。</w:t>
      </w:r>
    </w:p>
    <w:p w:rsidR="00A45BC8" w:rsidRPr="00514D47" w:rsidRDefault="00A45BC8" w:rsidP="00A45BC8">
      <w:pPr>
        <w:widowControl/>
        <w:numPr>
          <w:ilvl w:val="0"/>
          <w:numId w:val="573"/>
        </w:numPr>
        <w:snapToGrid w:val="0"/>
        <w:rPr>
          <w:rFonts w:ascii="宋体" w:hAnsi="宋体"/>
          <w:kern w:val="0"/>
        </w:rPr>
      </w:pPr>
      <w:r w:rsidRPr="00514D47">
        <w:rPr>
          <w:rFonts w:ascii="宋体" w:hAnsi="宋体" w:hint="eastAsia"/>
          <w:kern w:val="0"/>
        </w:rPr>
        <w:t>打印分行损益表后，如果分行修改了损益数据重新上报，须先在“7201报表管理”删除原打印的损益数据，再重新打印该分行的损益表。</w:t>
      </w:r>
    </w:p>
    <w:p w:rsidR="00A45BC8" w:rsidRPr="005665D6" w:rsidRDefault="00A45BC8" w:rsidP="00A45BC8">
      <w:pPr>
        <w:keepNext/>
        <w:widowControl/>
        <w:snapToGrid w:val="0"/>
        <w:spacing w:before="240" w:after="64"/>
        <w:outlineLvl w:val="5"/>
        <w:rPr>
          <w:rFonts w:ascii="Arial" w:hAnsi="Arial" w:cs="Arial"/>
          <w:b/>
          <w:bCs/>
          <w:color w:val="000000"/>
          <w:kern w:val="0"/>
        </w:rPr>
      </w:pPr>
      <w:r w:rsidRPr="005665D6">
        <w:rPr>
          <w:rFonts w:ascii="黑体" w:eastAsia="黑体" w:hAnsi="Arial" w:cs="Arial" w:hint="eastAsia"/>
          <w:b/>
          <w:bCs/>
          <w:color w:val="000000"/>
          <w:kern w:val="0"/>
        </w:rPr>
        <w:t>（</w:t>
      </w:r>
      <w:bookmarkStart w:id="1689" w:name="_Toc17"/>
      <w:bookmarkEnd w:id="1689"/>
      <w:r w:rsidRPr="005665D6">
        <w:rPr>
          <w:rFonts w:ascii="黑体" w:eastAsia="黑体" w:hAnsi="Arial" w:cs="Arial" w:hint="eastAsia"/>
          <w:b/>
          <w:bCs/>
          <w:color w:val="000000"/>
          <w:kern w:val="0"/>
        </w:rPr>
        <w:t>四）操作步骤</w:t>
      </w:r>
    </w:p>
    <w:p w:rsidR="00A45BC8" w:rsidRPr="005665D6" w:rsidRDefault="00A45BC8" w:rsidP="00A45BC8">
      <w:pPr>
        <w:widowControl/>
        <w:snapToGrid w:val="0"/>
        <w:ind w:left="840" w:hanging="360"/>
        <w:rPr>
          <w:kern w:val="0"/>
        </w:rPr>
      </w:pPr>
      <w:r w:rsidRPr="005665D6">
        <w:rPr>
          <w:rFonts w:ascii="宋体" w:hAnsi="宋体" w:hint="eastAsia"/>
          <w:kern w:val="0"/>
        </w:rPr>
        <w:t>1、用户选择“系统导航”－“核算业务”－“年终决算</w:t>
      </w:r>
      <w:r>
        <w:rPr>
          <w:rFonts w:ascii="宋体" w:hAnsi="宋体" w:hint="eastAsia"/>
          <w:kern w:val="0"/>
        </w:rPr>
        <w:t>总行菜单</w:t>
      </w:r>
      <w:r w:rsidRPr="005665D6">
        <w:rPr>
          <w:rFonts w:ascii="宋体" w:hAnsi="宋体" w:hint="eastAsia"/>
          <w:kern w:val="0"/>
        </w:rPr>
        <w:t>”或在“业务代码”处输入业务代码7491。</w:t>
      </w:r>
    </w:p>
    <w:p w:rsidR="00A45BC8" w:rsidRPr="005665D6" w:rsidRDefault="00A45BC8" w:rsidP="00A45BC8">
      <w:pPr>
        <w:widowControl/>
        <w:snapToGrid w:val="0"/>
        <w:ind w:left="840" w:hanging="360"/>
        <w:rPr>
          <w:kern w:val="0"/>
        </w:rPr>
      </w:pPr>
      <w:r w:rsidRPr="005665D6">
        <w:rPr>
          <w:rFonts w:ascii="宋体" w:hAnsi="宋体" w:hint="eastAsia"/>
          <w:kern w:val="0"/>
        </w:rPr>
        <w:t>2、选择“</w:t>
      </w:r>
      <w:r>
        <w:rPr>
          <w:rFonts w:ascii="宋体" w:hAnsi="宋体" w:hint="eastAsia"/>
          <w:kern w:val="0"/>
        </w:rPr>
        <w:t>打印年终损益表</w:t>
      </w:r>
      <w:r w:rsidRPr="005665D6">
        <w:rPr>
          <w:rFonts w:ascii="宋体" w:hAnsi="宋体" w:hint="eastAsia"/>
          <w:kern w:val="0"/>
        </w:rPr>
        <w:t>”卡片，在“</w:t>
      </w:r>
      <w:r>
        <w:rPr>
          <w:rFonts w:ascii="宋体" w:hAnsi="宋体" w:hint="eastAsia"/>
          <w:kern w:val="0"/>
        </w:rPr>
        <w:t>分行</w:t>
      </w:r>
      <w:r w:rsidRPr="005665D6">
        <w:rPr>
          <w:rFonts w:ascii="宋体" w:hAnsi="宋体" w:hint="eastAsia"/>
          <w:kern w:val="0"/>
        </w:rPr>
        <w:t>”栏输入</w:t>
      </w:r>
      <w:r>
        <w:rPr>
          <w:rFonts w:ascii="宋体" w:hAnsi="宋体" w:hint="eastAsia"/>
          <w:kern w:val="0"/>
        </w:rPr>
        <w:t>相应</w:t>
      </w:r>
      <w:r w:rsidRPr="005665D6">
        <w:rPr>
          <w:rFonts w:ascii="宋体" w:hAnsi="宋体" w:hint="eastAsia"/>
          <w:kern w:val="0"/>
        </w:rPr>
        <w:t>分行号（只能</w:t>
      </w:r>
      <w:r>
        <w:rPr>
          <w:rFonts w:ascii="宋体" w:hAnsi="宋体" w:hint="eastAsia"/>
          <w:kern w:val="0"/>
        </w:rPr>
        <w:t>在分行上报后方可打印</w:t>
      </w:r>
      <w:r w:rsidRPr="005665D6">
        <w:rPr>
          <w:rFonts w:ascii="宋体" w:hAnsi="宋体" w:hint="eastAsia"/>
          <w:kern w:val="0"/>
        </w:rPr>
        <w:t>），</w:t>
      </w:r>
      <w:r>
        <w:rPr>
          <w:rFonts w:ascii="宋体" w:hAnsi="宋体" w:hint="eastAsia"/>
          <w:kern w:val="0"/>
        </w:rPr>
        <w:t>点击</w:t>
      </w:r>
      <w:r w:rsidRPr="005665D6">
        <w:rPr>
          <w:rFonts w:ascii="宋体" w:hAnsi="宋体" w:hint="eastAsia"/>
          <w:kern w:val="0"/>
        </w:rPr>
        <w:t>“</w:t>
      </w:r>
      <w:r>
        <w:rPr>
          <w:rFonts w:ascii="宋体" w:hAnsi="宋体" w:hint="eastAsia"/>
          <w:kern w:val="0"/>
        </w:rPr>
        <w:t>打印年终损益表</w:t>
      </w:r>
      <w:r w:rsidRPr="005665D6">
        <w:rPr>
          <w:rFonts w:ascii="宋体" w:hAnsi="宋体" w:hint="eastAsia"/>
          <w:kern w:val="0"/>
        </w:rPr>
        <w:t>”</w:t>
      </w:r>
      <w:r>
        <w:rPr>
          <w:rFonts w:ascii="宋体" w:hAnsi="宋体" w:hint="eastAsia"/>
          <w:kern w:val="0"/>
        </w:rPr>
        <w:t>按钮</w:t>
      </w:r>
      <w:r w:rsidRPr="005665D6">
        <w:rPr>
          <w:rFonts w:ascii="宋体" w:hAnsi="宋体" w:hint="eastAsia"/>
          <w:kern w:val="0"/>
        </w:rPr>
        <w:t>，</w:t>
      </w:r>
      <w:r>
        <w:rPr>
          <w:rFonts w:ascii="宋体" w:hAnsi="宋体" w:hint="eastAsia"/>
          <w:kern w:val="0"/>
        </w:rPr>
        <w:t>则跳出损益表打印窗口，按“地区汇并”、分行号、日期、币种等选项选择，生成相应报表</w:t>
      </w:r>
      <w:r w:rsidRPr="005665D6">
        <w:rPr>
          <w:rFonts w:ascii="宋体" w:hAnsi="宋体" w:hint="eastAsia"/>
          <w:kern w:val="0"/>
        </w:rPr>
        <w:t>。</w:t>
      </w:r>
    </w:p>
    <w:p w:rsidR="00A45BC8" w:rsidRPr="005665D6" w:rsidRDefault="00A45BC8" w:rsidP="00A45BC8">
      <w:pPr>
        <w:widowControl/>
        <w:snapToGrid w:val="0"/>
        <w:ind w:left="840" w:hanging="360"/>
        <w:rPr>
          <w:kern w:val="0"/>
        </w:rPr>
      </w:pPr>
      <w:r w:rsidRPr="005665D6">
        <w:rPr>
          <w:kern w:val="0"/>
        </w:rPr>
        <w:t>3</w:t>
      </w:r>
      <w:r w:rsidRPr="005665D6">
        <w:rPr>
          <w:kern w:val="0"/>
        </w:rPr>
        <w:t>、</w:t>
      </w:r>
      <w:r w:rsidRPr="005665D6">
        <w:rPr>
          <w:rFonts w:ascii="宋体" w:hAnsi="宋体" w:hint="eastAsia"/>
          <w:kern w:val="0"/>
        </w:rPr>
        <w:t>选择“</w:t>
      </w:r>
      <w:r>
        <w:rPr>
          <w:rFonts w:ascii="宋体" w:hAnsi="宋体" w:hint="eastAsia"/>
          <w:kern w:val="0"/>
        </w:rPr>
        <w:t>确认结转损益</w:t>
      </w:r>
      <w:r w:rsidRPr="005665D6">
        <w:rPr>
          <w:rFonts w:ascii="宋体" w:hAnsi="宋体" w:hint="eastAsia"/>
          <w:kern w:val="0"/>
        </w:rPr>
        <w:t>”卡片，在“</w:t>
      </w:r>
      <w:r>
        <w:rPr>
          <w:rFonts w:ascii="宋体" w:hAnsi="宋体" w:hint="eastAsia"/>
          <w:kern w:val="0"/>
        </w:rPr>
        <w:t>分行</w:t>
      </w:r>
      <w:r w:rsidRPr="005665D6">
        <w:rPr>
          <w:rFonts w:ascii="宋体" w:hAnsi="宋体" w:hint="eastAsia"/>
          <w:kern w:val="0"/>
        </w:rPr>
        <w:t>”栏输入分行号（</w:t>
      </w:r>
      <w:r>
        <w:rPr>
          <w:rFonts w:ascii="宋体" w:hAnsi="宋体" w:hint="eastAsia"/>
          <w:kern w:val="0"/>
        </w:rPr>
        <w:t>只有在执行过“打印年终损益表”后方能操作</w:t>
      </w:r>
      <w:r w:rsidRPr="005665D6">
        <w:rPr>
          <w:rFonts w:ascii="宋体" w:hAnsi="宋体" w:hint="eastAsia"/>
          <w:kern w:val="0"/>
        </w:rPr>
        <w:t>），点击</w:t>
      </w:r>
      <w:r>
        <w:rPr>
          <w:rFonts w:ascii="宋体" w:hAnsi="宋体" w:hint="eastAsia"/>
          <w:kern w:val="0"/>
        </w:rPr>
        <w:t>“确认并结转损益”按钮，</w:t>
      </w:r>
      <w:r w:rsidRPr="005665D6">
        <w:rPr>
          <w:rFonts w:ascii="宋体" w:hAnsi="宋体" w:hint="eastAsia"/>
          <w:kern w:val="0"/>
        </w:rPr>
        <w:t>系统进行损益结转，将各网点的损益账户余额结转至</w:t>
      </w:r>
      <w:r w:rsidRPr="00514D47">
        <w:rPr>
          <w:rFonts w:ascii="宋体" w:hAnsi="宋体" w:hint="eastAsia"/>
          <w:kern w:val="0"/>
        </w:rPr>
        <w:t>总账代理清算机构的</w:t>
      </w:r>
      <w:r w:rsidRPr="005665D6">
        <w:rPr>
          <w:rFonts w:ascii="宋体" w:hAnsi="宋体" w:hint="eastAsia"/>
          <w:kern w:val="0"/>
        </w:rPr>
        <w:t>“</w:t>
      </w:r>
      <w:r w:rsidRPr="005665D6">
        <w:rPr>
          <w:kern w:val="0"/>
        </w:rPr>
        <w:t>311</w:t>
      </w:r>
      <w:r w:rsidRPr="005665D6">
        <w:rPr>
          <w:rFonts w:ascii="宋体" w:hAnsi="宋体" w:hint="eastAsia"/>
          <w:kern w:val="0"/>
        </w:rPr>
        <w:t>本年利润”科目。根据需要，可以</w:t>
      </w:r>
      <w:r>
        <w:rPr>
          <w:rFonts w:ascii="宋体" w:hAnsi="宋体" w:hint="eastAsia"/>
          <w:kern w:val="0"/>
        </w:rPr>
        <w:t>查询及</w:t>
      </w:r>
      <w:r w:rsidRPr="005665D6">
        <w:rPr>
          <w:rFonts w:ascii="宋体" w:hAnsi="宋体" w:hint="eastAsia"/>
          <w:kern w:val="0"/>
        </w:rPr>
        <w:t>撤消损益结转，</w:t>
      </w:r>
      <w:r>
        <w:rPr>
          <w:rFonts w:ascii="宋体" w:hAnsi="宋体" w:hint="eastAsia"/>
          <w:kern w:val="0"/>
        </w:rPr>
        <w:t>如执行撤销损益结转，</w:t>
      </w:r>
      <w:r w:rsidRPr="005665D6">
        <w:rPr>
          <w:rFonts w:ascii="宋体" w:hAnsi="宋体" w:hint="eastAsia"/>
          <w:kern w:val="0"/>
        </w:rPr>
        <w:t>则系统自动冲销结转账务。</w:t>
      </w:r>
    </w:p>
    <w:p w:rsidR="00A45BC8" w:rsidRPr="00A45BC8" w:rsidRDefault="00A45BC8" w:rsidP="00A45BC8">
      <w:pPr>
        <w:widowControl/>
        <w:snapToGrid w:val="0"/>
        <w:ind w:left="840" w:hanging="360"/>
        <w:rPr>
          <w:rFonts w:ascii="宋体" w:hAnsi="宋体"/>
          <w:kern w:val="0"/>
        </w:rPr>
      </w:pPr>
      <w:r w:rsidRPr="005665D6">
        <w:rPr>
          <w:kern w:val="0"/>
        </w:rPr>
        <w:t>4</w:t>
      </w:r>
      <w:r w:rsidRPr="005665D6">
        <w:rPr>
          <w:kern w:val="0"/>
        </w:rPr>
        <w:t>、</w:t>
      </w:r>
      <w:r w:rsidRPr="005665D6">
        <w:rPr>
          <w:rFonts w:ascii="宋体" w:hAnsi="宋体" w:hint="eastAsia"/>
          <w:kern w:val="0"/>
        </w:rPr>
        <w:t>选择“</w:t>
      </w:r>
      <w:r>
        <w:rPr>
          <w:rFonts w:ascii="宋体" w:hAnsi="宋体" w:hint="eastAsia"/>
          <w:kern w:val="0"/>
        </w:rPr>
        <w:t>其它处理</w:t>
      </w:r>
      <w:r w:rsidRPr="005665D6">
        <w:rPr>
          <w:rFonts w:ascii="宋体" w:hAnsi="宋体" w:hint="eastAsia"/>
          <w:kern w:val="0"/>
        </w:rPr>
        <w:t>”卡片，在“</w:t>
      </w:r>
      <w:r>
        <w:rPr>
          <w:rFonts w:ascii="宋体" w:hAnsi="宋体" w:hint="eastAsia"/>
          <w:kern w:val="0"/>
        </w:rPr>
        <w:t>分行</w:t>
      </w:r>
      <w:r w:rsidRPr="005665D6">
        <w:rPr>
          <w:rFonts w:ascii="宋体" w:hAnsi="宋体" w:hint="eastAsia"/>
          <w:kern w:val="0"/>
        </w:rPr>
        <w:t>”栏输入分行号</w:t>
      </w:r>
      <w:r>
        <w:rPr>
          <w:rFonts w:ascii="宋体" w:hAnsi="宋体" w:hint="eastAsia"/>
          <w:kern w:val="0"/>
        </w:rPr>
        <w:t>，</w:t>
      </w:r>
      <w:r w:rsidRPr="005665D6">
        <w:rPr>
          <w:rFonts w:ascii="宋体" w:hAnsi="宋体" w:hint="eastAsia"/>
          <w:kern w:val="0"/>
        </w:rPr>
        <w:t>点击</w:t>
      </w:r>
      <w:r>
        <w:rPr>
          <w:rFonts w:ascii="宋体" w:hAnsi="宋体" w:hint="eastAsia"/>
          <w:kern w:val="0"/>
        </w:rPr>
        <w:t>“取消分行上报”按钮可以将已上报损益分行的上报标志置为“未上报”；点击“检查损益结转”按钮，</w:t>
      </w:r>
      <w:r w:rsidRPr="005665D6">
        <w:rPr>
          <w:rFonts w:ascii="宋体" w:hAnsi="宋体" w:hint="eastAsia"/>
          <w:kern w:val="0"/>
        </w:rPr>
        <w:t>检查系统操作结转是否正确，即各</w:t>
      </w:r>
      <w:r>
        <w:rPr>
          <w:rFonts w:ascii="宋体" w:hAnsi="宋体" w:hint="eastAsia"/>
          <w:kern w:val="0"/>
        </w:rPr>
        <w:t>分行</w:t>
      </w:r>
      <w:r w:rsidRPr="005665D6">
        <w:rPr>
          <w:rFonts w:ascii="宋体" w:hAnsi="宋体" w:hint="eastAsia"/>
          <w:kern w:val="0"/>
        </w:rPr>
        <w:t>损益科目余额是否为零。</w:t>
      </w:r>
    </w:p>
    <w:p w:rsidR="00A45BC8" w:rsidRPr="005665D6" w:rsidRDefault="00A45BC8" w:rsidP="00A45BC8">
      <w:pPr>
        <w:keepNext/>
        <w:widowControl/>
        <w:snapToGrid w:val="0"/>
        <w:spacing w:before="280" w:after="290"/>
        <w:outlineLvl w:val="4"/>
        <w:rPr>
          <w:b/>
          <w:bCs/>
          <w:kern w:val="0"/>
          <w:sz w:val="28"/>
          <w:szCs w:val="28"/>
        </w:rPr>
      </w:pPr>
      <w:r>
        <w:rPr>
          <w:rFonts w:ascii="宋体" w:hAnsi="宋体" w:hint="eastAsia"/>
          <w:b/>
          <w:bCs/>
          <w:kern w:val="0"/>
          <w:sz w:val="28"/>
          <w:szCs w:val="28"/>
        </w:rPr>
        <w:lastRenderedPageBreak/>
        <w:t>五、</w:t>
      </w:r>
      <w:r w:rsidRPr="005665D6">
        <w:rPr>
          <w:rFonts w:ascii="宋体" w:hAnsi="宋体" w:hint="eastAsia"/>
          <w:b/>
          <w:bCs/>
          <w:kern w:val="0"/>
          <w:sz w:val="28"/>
          <w:szCs w:val="28"/>
        </w:rPr>
        <w:t>年终决算</w:t>
      </w:r>
      <w:r>
        <w:rPr>
          <w:rFonts w:ascii="宋体" w:hAnsi="宋体" w:hint="eastAsia"/>
          <w:b/>
          <w:bCs/>
          <w:kern w:val="0"/>
          <w:sz w:val="28"/>
          <w:szCs w:val="28"/>
        </w:rPr>
        <w:t>分行菜单</w:t>
      </w:r>
      <w:r w:rsidRPr="005665D6">
        <w:rPr>
          <w:rFonts w:ascii="宋体" w:hAnsi="宋体" w:hint="eastAsia"/>
          <w:b/>
          <w:bCs/>
          <w:kern w:val="0"/>
          <w:sz w:val="28"/>
          <w:szCs w:val="28"/>
        </w:rPr>
        <w:t>（业务代码</w:t>
      </w:r>
      <w:r w:rsidRPr="005665D6">
        <w:rPr>
          <w:b/>
          <w:bCs/>
          <w:kern w:val="0"/>
          <w:sz w:val="28"/>
          <w:szCs w:val="28"/>
        </w:rPr>
        <w:t>749</w:t>
      </w:r>
      <w:r>
        <w:rPr>
          <w:rFonts w:hint="eastAsia"/>
          <w:b/>
          <w:bCs/>
          <w:kern w:val="0"/>
          <w:sz w:val="28"/>
          <w:szCs w:val="28"/>
        </w:rPr>
        <w:t>2</w:t>
      </w:r>
      <w:r w:rsidRPr="005665D6">
        <w:rPr>
          <w:rFonts w:ascii="宋体" w:hAnsi="宋体" w:hint="eastAsia"/>
          <w:b/>
          <w:bCs/>
          <w:kern w:val="0"/>
          <w:sz w:val="28"/>
          <w:szCs w:val="28"/>
        </w:rPr>
        <w:t>）</w:t>
      </w:r>
    </w:p>
    <w:p w:rsidR="00A45BC8" w:rsidRPr="005665D6" w:rsidRDefault="00A45BC8" w:rsidP="00A45BC8">
      <w:pPr>
        <w:keepNext/>
        <w:widowControl/>
        <w:snapToGrid w:val="0"/>
        <w:spacing w:before="240" w:after="64"/>
        <w:outlineLvl w:val="5"/>
        <w:rPr>
          <w:rFonts w:ascii="Arial" w:hAnsi="Arial" w:cs="Arial"/>
          <w:b/>
          <w:bCs/>
          <w:color w:val="000000"/>
          <w:kern w:val="0"/>
        </w:rPr>
      </w:pPr>
      <w:r w:rsidRPr="005665D6">
        <w:rPr>
          <w:rFonts w:ascii="黑体" w:eastAsia="黑体" w:hAnsi="Arial" w:cs="Arial" w:hint="eastAsia"/>
          <w:b/>
          <w:bCs/>
          <w:color w:val="000000"/>
          <w:kern w:val="0"/>
        </w:rPr>
        <w:t>（一）功能介绍</w:t>
      </w:r>
    </w:p>
    <w:p w:rsidR="00A45BC8" w:rsidRPr="005665D6" w:rsidRDefault="00A45BC8" w:rsidP="00A45BC8">
      <w:pPr>
        <w:widowControl/>
        <w:snapToGrid w:val="0"/>
        <w:ind w:firstLine="480"/>
        <w:rPr>
          <w:kern w:val="0"/>
        </w:rPr>
      </w:pPr>
      <w:r>
        <w:rPr>
          <w:rFonts w:ascii="宋体" w:hAnsi="宋体" w:hint="eastAsia"/>
          <w:kern w:val="0"/>
        </w:rPr>
        <w:t>分行</w:t>
      </w:r>
      <w:r w:rsidRPr="005665D6">
        <w:rPr>
          <w:rFonts w:ascii="宋体" w:hAnsi="宋体" w:hint="eastAsia"/>
          <w:kern w:val="0"/>
        </w:rPr>
        <w:t>通过该功能在年终决算日进行计提应付利息、计提营业税、</w:t>
      </w:r>
      <w:r>
        <w:rPr>
          <w:rFonts w:ascii="宋体" w:hAnsi="宋体" w:hint="eastAsia"/>
          <w:kern w:val="0"/>
        </w:rPr>
        <w:t>计提所得税、上报</w:t>
      </w:r>
      <w:r w:rsidRPr="005665D6">
        <w:rPr>
          <w:rFonts w:ascii="宋体" w:hAnsi="宋体" w:hint="eastAsia"/>
          <w:kern w:val="0"/>
        </w:rPr>
        <w:t>损益数据、打印</w:t>
      </w:r>
      <w:r>
        <w:rPr>
          <w:rFonts w:ascii="宋体" w:hAnsi="宋体" w:hint="eastAsia"/>
          <w:kern w:val="0"/>
        </w:rPr>
        <w:t>年终</w:t>
      </w:r>
      <w:r w:rsidRPr="005665D6">
        <w:rPr>
          <w:rFonts w:ascii="宋体" w:hAnsi="宋体" w:hint="eastAsia"/>
          <w:kern w:val="0"/>
        </w:rPr>
        <w:t>损益表</w:t>
      </w:r>
      <w:r>
        <w:rPr>
          <w:rFonts w:ascii="宋体" w:hAnsi="宋体" w:hint="eastAsia"/>
          <w:kern w:val="0"/>
        </w:rPr>
        <w:t>、检查损益结转、调整年终执行状态等操作。</w:t>
      </w:r>
    </w:p>
    <w:p w:rsidR="00A45BC8" w:rsidRDefault="00A45BC8" w:rsidP="00A45BC8">
      <w:pPr>
        <w:rPr>
          <w:rFonts w:ascii="黑体" w:eastAsia="黑体" w:hAnsi="Arial" w:cs="Arial"/>
          <w:b/>
          <w:bCs/>
          <w:color w:val="000000"/>
          <w:kern w:val="0"/>
        </w:rPr>
      </w:pPr>
      <w:r w:rsidRPr="005665D6">
        <w:rPr>
          <w:rFonts w:ascii="黑体" w:eastAsia="黑体" w:hAnsi="Arial" w:cs="Arial" w:hint="eastAsia"/>
          <w:b/>
          <w:bCs/>
          <w:color w:val="000000"/>
          <w:kern w:val="0"/>
        </w:rPr>
        <w:t>（二）界面</w:t>
      </w:r>
    </w:p>
    <w:p w:rsidR="00A45BC8" w:rsidRDefault="0004090F" w:rsidP="00A45BC8">
      <w:pPr>
        <w:widowControl/>
        <w:snapToGrid w:val="0"/>
      </w:pPr>
      <w:r>
        <w:rPr>
          <w:rFonts w:hint="eastAsia"/>
          <w:noProof/>
        </w:rPr>
        <w:drawing>
          <wp:inline distT="0" distB="0" distL="0" distR="0">
            <wp:extent cx="5610225" cy="3686175"/>
            <wp:effectExtent l="19050" t="0" r="9525" b="0"/>
            <wp:docPr id="577" name="图片 577" descr="㤭矨Ꚉ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㤭矨Ꚉ知("/>
                    <pic:cNvPicPr>
                      <a:picLocks noChangeAspect="1" noChangeArrowheads="1"/>
                    </pic:cNvPicPr>
                  </pic:nvPicPr>
                  <pic:blipFill>
                    <a:blip r:embed="rId571" cstate="print"/>
                    <a:srcRect/>
                    <a:stretch>
                      <a:fillRect/>
                    </a:stretch>
                  </pic:blipFill>
                  <pic:spPr bwMode="auto">
                    <a:xfrm>
                      <a:off x="0" y="0"/>
                      <a:ext cx="5610225" cy="3686175"/>
                    </a:xfrm>
                    <a:prstGeom prst="rect">
                      <a:avLst/>
                    </a:prstGeom>
                    <a:noFill/>
                    <a:ln w="9525">
                      <a:noFill/>
                      <a:miter lim="800000"/>
                      <a:headEnd/>
                      <a:tailEnd/>
                    </a:ln>
                  </pic:spPr>
                </pic:pic>
              </a:graphicData>
            </a:graphic>
          </wp:inline>
        </w:drawing>
      </w:r>
    </w:p>
    <w:p w:rsidR="00A45BC8" w:rsidRDefault="00A45BC8" w:rsidP="00A45BC8">
      <w:pPr>
        <w:widowControl/>
        <w:snapToGrid w:val="0"/>
        <w:rPr>
          <w:rFonts w:ascii="黑体" w:eastAsia="黑体" w:hAnsi="Arial" w:cs="Arial"/>
          <w:b/>
          <w:bCs/>
          <w:color w:val="000000"/>
          <w:kern w:val="0"/>
        </w:rPr>
      </w:pPr>
      <w:r w:rsidRPr="005665D6">
        <w:rPr>
          <w:rFonts w:ascii="黑体" w:eastAsia="黑体" w:hAnsi="Arial" w:cs="Arial" w:hint="eastAsia"/>
          <w:b/>
          <w:bCs/>
          <w:color w:val="000000"/>
          <w:kern w:val="0"/>
        </w:rPr>
        <w:t>（三）操作要点</w:t>
      </w:r>
    </w:p>
    <w:p w:rsidR="00A45BC8" w:rsidRPr="005665D6" w:rsidRDefault="00A45BC8" w:rsidP="00A45BC8">
      <w:pPr>
        <w:widowControl/>
        <w:numPr>
          <w:ilvl w:val="0"/>
          <w:numId w:val="574"/>
        </w:numPr>
        <w:snapToGrid w:val="0"/>
        <w:rPr>
          <w:kern w:val="0"/>
        </w:rPr>
      </w:pPr>
      <w:r w:rsidRPr="005665D6">
        <w:rPr>
          <w:rFonts w:ascii="宋体" w:hAnsi="宋体" w:hint="eastAsia"/>
          <w:kern w:val="0"/>
        </w:rPr>
        <w:t>该功能只能在分行（含二级分行）会计部</w:t>
      </w:r>
      <w:r>
        <w:rPr>
          <w:rFonts w:ascii="宋体" w:hAnsi="宋体" w:hint="eastAsia"/>
          <w:kern w:val="0"/>
        </w:rPr>
        <w:t>“50001分行会计处理经办岗”和“50002分行会计处理主管岗”操作</w:t>
      </w:r>
      <w:r w:rsidRPr="005665D6">
        <w:rPr>
          <w:rFonts w:ascii="宋体" w:hAnsi="宋体" w:hint="eastAsia"/>
          <w:kern w:val="0"/>
        </w:rPr>
        <w:t>，</w:t>
      </w:r>
      <w:r>
        <w:rPr>
          <w:rFonts w:ascii="宋体" w:hAnsi="宋体" w:hint="eastAsia"/>
          <w:kern w:val="0"/>
        </w:rPr>
        <w:t>上述用户年终决算日必须处于年终决算日点名状态（即年终决算操作完成前不得日结），</w:t>
      </w:r>
      <w:r w:rsidRPr="005665D6">
        <w:rPr>
          <w:rFonts w:ascii="宋体" w:hAnsi="宋体" w:hint="eastAsia"/>
          <w:kern w:val="0"/>
        </w:rPr>
        <w:t>按</w:t>
      </w:r>
      <w:r>
        <w:rPr>
          <w:rFonts w:ascii="宋体" w:hAnsi="宋体" w:hint="eastAsia"/>
          <w:kern w:val="0"/>
        </w:rPr>
        <w:t>“计提应付利息”、“计提营业税”、“计提所得税”、“上报损益数据”</w:t>
      </w:r>
      <w:r w:rsidRPr="005665D6">
        <w:rPr>
          <w:rFonts w:ascii="宋体" w:hAnsi="宋体" w:hint="eastAsia"/>
          <w:kern w:val="0"/>
        </w:rPr>
        <w:t>逐张卡片执行。“年终结算”卡片表示</w:t>
      </w:r>
      <w:r>
        <w:rPr>
          <w:rFonts w:ascii="宋体" w:hAnsi="宋体" w:hint="eastAsia"/>
          <w:kern w:val="0"/>
        </w:rPr>
        <w:t>上述</w:t>
      </w:r>
      <w:r w:rsidRPr="005665D6">
        <w:rPr>
          <w:rFonts w:ascii="宋体" w:hAnsi="宋体" w:hint="eastAsia"/>
          <w:kern w:val="0"/>
        </w:rPr>
        <w:t>卡片</w:t>
      </w:r>
      <w:r>
        <w:rPr>
          <w:rFonts w:ascii="宋体" w:hAnsi="宋体" w:hint="eastAsia"/>
          <w:kern w:val="0"/>
        </w:rPr>
        <w:t>及总行后续处理</w:t>
      </w:r>
      <w:r w:rsidRPr="005665D6">
        <w:rPr>
          <w:rFonts w:ascii="宋体" w:hAnsi="宋体" w:hint="eastAsia"/>
          <w:kern w:val="0"/>
        </w:rPr>
        <w:t>情况，</w:t>
      </w:r>
      <w:r>
        <w:rPr>
          <w:rFonts w:ascii="宋体" w:hAnsi="宋体" w:hint="eastAsia"/>
          <w:kern w:val="0"/>
        </w:rPr>
        <w:t>一级分行可查询辖属二级分行年终决算工作执行状态</w:t>
      </w:r>
      <w:r w:rsidRPr="005665D6">
        <w:rPr>
          <w:rFonts w:ascii="宋体" w:hAnsi="宋体" w:hint="eastAsia"/>
          <w:kern w:val="0"/>
        </w:rPr>
        <w:t>，点击“刷新”更新状态。</w:t>
      </w:r>
      <w:r>
        <w:rPr>
          <w:rFonts w:ascii="宋体" w:hAnsi="宋体" w:hint="eastAsia"/>
          <w:kern w:val="0"/>
        </w:rPr>
        <w:t>无论哪个步骤，如有报错，请勿自行处理，需上报总行，根据总行答复再行处理。</w:t>
      </w:r>
    </w:p>
    <w:p w:rsidR="00A45BC8" w:rsidRPr="005665D6" w:rsidRDefault="00A45BC8" w:rsidP="00A45BC8">
      <w:pPr>
        <w:widowControl/>
        <w:numPr>
          <w:ilvl w:val="0"/>
          <w:numId w:val="574"/>
        </w:numPr>
        <w:snapToGrid w:val="0"/>
        <w:rPr>
          <w:kern w:val="0"/>
        </w:rPr>
      </w:pPr>
      <w:r w:rsidRPr="006F74E6">
        <w:rPr>
          <w:rFonts w:hint="eastAsia"/>
          <w:kern w:val="0"/>
        </w:rPr>
        <w:t>计提应付利息如有辖属二级分行，必须分别提交计提作业，选择一级分行提交则仅对一级分行本身提交计提作业。</w:t>
      </w:r>
    </w:p>
    <w:p w:rsidR="00A45BC8" w:rsidRPr="005665D6" w:rsidRDefault="00A45BC8" w:rsidP="00A45BC8">
      <w:pPr>
        <w:widowControl/>
        <w:numPr>
          <w:ilvl w:val="0"/>
          <w:numId w:val="574"/>
        </w:numPr>
        <w:snapToGrid w:val="0"/>
        <w:rPr>
          <w:kern w:val="0"/>
        </w:rPr>
      </w:pPr>
      <w:r w:rsidRPr="006F74E6">
        <w:rPr>
          <w:rFonts w:hint="eastAsia"/>
          <w:kern w:val="0"/>
        </w:rPr>
        <w:lastRenderedPageBreak/>
        <w:t>如果上次计提仅入账错误，请选择“处理未入账数据”按钮处理，避免大量无用计算。</w:t>
      </w:r>
    </w:p>
    <w:p w:rsidR="00A45BC8" w:rsidRDefault="00A45BC8" w:rsidP="00A45BC8">
      <w:pPr>
        <w:widowControl/>
        <w:numPr>
          <w:ilvl w:val="0"/>
          <w:numId w:val="574"/>
        </w:numPr>
        <w:snapToGrid w:val="0"/>
        <w:rPr>
          <w:kern w:val="0"/>
        </w:rPr>
      </w:pPr>
      <w:r w:rsidRPr="006F74E6">
        <w:rPr>
          <w:rFonts w:hint="eastAsia"/>
          <w:kern w:val="0"/>
        </w:rPr>
        <w:t>计提营业税卡片是按总账核算单位计提，账务反映在各网点。</w:t>
      </w:r>
    </w:p>
    <w:p w:rsidR="00A45BC8" w:rsidRPr="005665D6" w:rsidRDefault="00A45BC8" w:rsidP="00A45BC8">
      <w:pPr>
        <w:widowControl/>
        <w:numPr>
          <w:ilvl w:val="0"/>
          <w:numId w:val="574"/>
        </w:numPr>
        <w:snapToGrid w:val="0"/>
        <w:rPr>
          <w:kern w:val="0"/>
        </w:rPr>
      </w:pPr>
      <w:r>
        <w:rPr>
          <w:rFonts w:hint="eastAsia"/>
          <w:kern w:val="0"/>
        </w:rPr>
        <w:t>计提所得税操作分行计划财务部、会计部需提前确定配置的记账内部户口号及税率后，上报总行计划财务部确定后由总行会计部配置相应参数</w:t>
      </w:r>
      <w:r w:rsidRPr="006F74E6">
        <w:rPr>
          <w:rFonts w:hint="eastAsia"/>
          <w:kern w:val="0"/>
        </w:rPr>
        <w:t>。</w:t>
      </w:r>
    </w:p>
    <w:p w:rsidR="00A45BC8" w:rsidRPr="005665D6" w:rsidRDefault="00A45BC8" w:rsidP="00A45BC8">
      <w:pPr>
        <w:widowControl/>
        <w:numPr>
          <w:ilvl w:val="0"/>
          <w:numId w:val="574"/>
        </w:numPr>
        <w:snapToGrid w:val="0"/>
        <w:rPr>
          <w:kern w:val="0"/>
        </w:rPr>
      </w:pPr>
      <w:r>
        <w:rPr>
          <w:rFonts w:hint="eastAsia"/>
          <w:kern w:val="0"/>
        </w:rPr>
        <w:t>分行计划财务部审核损益数据后，方可执行“上报损益数据”操作，一级分行需等辖属二级分行全部上报完成后，方可进行“上报损益数据”操作，否则系统报错。</w:t>
      </w:r>
    </w:p>
    <w:p w:rsidR="00A45BC8" w:rsidRDefault="00A45BC8" w:rsidP="00A45BC8">
      <w:pPr>
        <w:widowControl/>
        <w:numPr>
          <w:ilvl w:val="0"/>
          <w:numId w:val="574"/>
        </w:numPr>
        <w:snapToGrid w:val="0"/>
        <w:rPr>
          <w:kern w:val="0"/>
        </w:rPr>
      </w:pPr>
      <w:r>
        <w:rPr>
          <w:rFonts w:hint="eastAsia"/>
          <w:kern w:val="0"/>
        </w:rPr>
        <w:t>上报后可查询打印年终损益表，如需打印一级分行及辖属二级分行汇并报表，必须事先设置汇并关系，并在打印时选择地区汇并报表选项。</w:t>
      </w:r>
    </w:p>
    <w:p w:rsidR="00A45BC8" w:rsidRPr="00514D47" w:rsidRDefault="00A45BC8" w:rsidP="00A45BC8">
      <w:pPr>
        <w:widowControl/>
        <w:numPr>
          <w:ilvl w:val="0"/>
          <w:numId w:val="574"/>
        </w:numPr>
        <w:snapToGrid w:val="0"/>
        <w:rPr>
          <w:rFonts w:ascii="宋体" w:hAnsi="宋体"/>
          <w:kern w:val="0"/>
        </w:rPr>
      </w:pPr>
      <w:r w:rsidRPr="00514D47">
        <w:rPr>
          <w:rFonts w:hint="eastAsia"/>
          <w:kern w:val="0"/>
        </w:rPr>
        <w:t>如分行打印损益表后</w:t>
      </w:r>
      <w:r w:rsidRPr="00514D47">
        <w:rPr>
          <w:rFonts w:ascii="宋体" w:hAnsi="宋体" w:hint="eastAsia"/>
          <w:kern w:val="0"/>
        </w:rPr>
        <w:t>修改了损益数据，须先在“7201报表管理”删除原打印的损益数据，再重新打印损益表。</w:t>
      </w:r>
    </w:p>
    <w:p w:rsidR="00A45BC8" w:rsidRPr="0075019D" w:rsidRDefault="00A45BC8" w:rsidP="00A45BC8">
      <w:pPr>
        <w:widowControl/>
        <w:numPr>
          <w:ilvl w:val="0"/>
          <w:numId w:val="574"/>
        </w:numPr>
        <w:snapToGrid w:val="0"/>
        <w:rPr>
          <w:kern w:val="0"/>
        </w:rPr>
      </w:pPr>
      <w:r>
        <w:rPr>
          <w:rFonts w:hint="eastAsia"/>
          <w:kern w:val="0"/>
        </w:rPr>
        <w:t>总行确认并结转损益后，通过“检查结转损益”检查本分行结转损益是否正常。</w:t>
      </w:r>
    </w:p>
    <w:p w:rsidR="00A45BC8" w:rsidRDefault="00A45BC8" w:rsidP="00A45BC8">
      <w:pPr>
        <w:widowControl/>
        <w:numPr>
          <w:ilvl w:val="0"/>
          <w:numId w:val="574"/>
        </w:numPr>
        <w:snapToGrid w:val="0"/>
        <w:rPr>
          <w:kern w:val="0"/>
        </w:rPr>
      </w:pPr>
      <w:r>
        <w:rPr>
          <w:rFonts w:ascii="宋体" w:hAnsi="宋体" w:hint="eastAsia"/>
          <w:kern w:val="0"/>
        </w:rPr>
        <w:t>分行执行“上报损益数据”操作前，可通过“调整年终执行状态”按“撤销计提所得税”、“撤销计提营业税”、“撤销计提应付利息”顺序逐步回退已执行的计提操作；执行“上报损益数据”操作后，只有总行才可重置分行损益上报标志。</w:t>
      </w:r>
    </w:p>
    <w:p w:rsidR="00A45BC8" w:rsidRPr="006F74E6" w:rsidRDefault="00A45BC8" w:rsidP="00A45BC8">
      <w:pPr>
        <w:widowControl/>
        <w:numPr>
          <w:ilvl w:val="0"/>
          <w:numId w:val="574"/>
        </w:numPr>
        <w:snapToGrid w:val="0"/>
        <w:rPr>
          <w:kern w:val="0"/>
        </w:rPr>
      </w:pPr>
      <w:r w:rsidRPr="006F74E6">
        <w:rPr>
          <w:rFonts w:hint="eastAsia"/>
          <w:kern w:val="0"/>
        </w:rPr>
        <w:t>由于年终结转各功能运行时间较长，用户可通过第一张卡片的“刷新”功能来监控系统的运行情况。</w:t>
      </w:r>
    </w:p>
    <w:p w:rsidR="00A45BC8" w:rsidRPr="005665D6" w:rsidRDefault="00A45BC8" w:rsidP="00A45BC8">
      <w:pPr>
        <w:keepNext/>
        <w:widowControl/>
        <w:snapToGrid w:val="0"/>
        <w:spacing w:before="240" w:after="64"/>
        <w:outlineLvl w:val="5"/>
        <w:rPr>
          <w:rFonts w:ascii="Arial" w:hAnsi="Arial" w:cs="Arial"/>
          <w:b/>
          <w:bCs/>
          <w:color w:val="000000"/>
          <w:kern w:val="0"/>
        </w:rPr>
      </w:pPr>
      <w:r w:rsidRPr="005665D6">
        <w:rPr>
          <w:rFonts w:ascii="黑体" w:eastAsia="黑体" w:hAnsi="Arial" w:cs="Arial" w:hint="eastAsia"/>
          <w:b/>
          <w:bCs/>
          <w:color w:val="000000"/>
          <w:kern w:val="0"/>
        </w:rPr>
        <w:t>（四）操作步骤</w:t>
      </w:r>
    </w:p>
    <w:p w:rsidR="00A45BC8" w:rsidRPr="005665D6" w:rsidRDefault="00A45BC8" w:rsidP="00A45BC8">
      <w:pPr>
        <w:widowControl/>
        <w:snapToGrid w:val="0"/>
        <w:ind w:left="840" w:hanging="360"/>
        <w:rPr>
          <w:kern w:val="0"/>
        </w:rPr>
      </w:pPr>
      <w:r w:rsidRPr="005665D6">
        <w:rPr>
          <w:rFonts w:ascii="宋体" w:hAnsi="宋体" w:hint="eastAsia"/>
          <w:kern w:val="0"/>
        </w:rPr>
        <w:t>1、用户选择“系统导航”－“核算业务”－“年终决算</w:t>
      </w:r>
      <w:r>
        <w:rPr>
          <w:rFonts w:ascii="宋体" w:hAnsi="宋体" w:hint="eastAsia"/>
          <w:kern w:val="0"/>
        </w:rPr>
        <w:t>分行菜单</w:t>
      </w:r>
      <w:r w:rsidRPr="005665D6">
        <w:rPr>
          <w:rFonts w:ascii="宋体" w:hAnsi="宋体" w:hint="eastAsia"/>
          <w:kern w:val="0"/>
        </w:rPr>
        <w:t>”或在“业务代码”处输入业务代码749</w:t>
      </w:r>
      <w:r>
        <w:rPr>
          <w:rFonts w:ascii="宋体" w:hAnsi="宋体" w:hint="eastAsia"/>
          <w:kern w:val="0"/>
        </w:rPr>
        <w:t>2</w:t>
      </w:r>
      <w:r w:rsidRPr="005665D6">
        <w:rPr>
          <w:rFonts w:ascii="宋体" w:hAnsi="宋体" w:hint="eastAsia"/>
          <w:kern w:val="0"/>
        </w:rPr>
        <w:t>。</w:t>
      </w:r>
    </w:p>
    <w:p w:rsidR="00A45BC8" w:rsidRPr="005665D6" w:rsidRDefault="00A45BC8" w:rsidP="00A45BC8">
      <w:pPr>
        <w:widowControl/>
        <w:snapToGrid w:val="0"/>
        <w:ind w:left="840" w:hanging="360"/>
        <w:rPr>
          <w:kern w:val="0"/>
        </w:rPr>
      </w:pPr>
      <w:r w:rsidRPr="005665D6">
        <w:rPr>
          <w:rFonts w:ascii="宋体" w:hAnsi="宋体" w:hint="eastAsia"/>
          <w:kern w:val="0"/>
        </w:rPr>
        <w:t>2、选择“计提应付利息”卡片，在“</w:t>
      </w:r>
      <w:r>
        <w:rPr>
          <w:rFonts w:ascii="宋体" w:hAnsi="宋体" w:hint="eastAsia"/>
          <w:kern w:val="0"/>
        </w:rPr>
        <w:t>分行</w:t>
      </w:r>
      <w:r w:rsidRPr="005665D6">
        <w:rPr>
          <w:rFonts w:ascii="宋体" w:hAnsi="宋体" w:hint="eastAsia"/>
          <w:kern w:val="0"/>
        </w:rPr>
        <w:t>”栏</w:t>
      </w:r>
      <w:r>
        <w:rPr>
          <w:rFonts w:ascii="宋体" w:hAnsi="宋体" w:hint="eastAsia"/>
          <w:kern w:val="0"/>
        </w:rPr>
        <w:t>选择</w:t>
      </w:r>
      <w:r w:rsidRPr="005665D6">
        <w:rPr>
          <w:rFonts w:ascii="宋体" w:hAnsi="宋体" w:hint="eastAsia"/>
          <w:kern w:val="0"/>
        </w:rPr>
        <w:t>分行号（</w:t>
      </w:r>
      <w:r>
        <w:rPr>
          <w:rFonts w:ascii="宋体" w:hAnsi="宋体" w:hint="eastAsia"/>
          <w:kern w:val="0"/>
        </w:rPr>
        <w:t>一级分行可执行辖属二级分行操作，总行可执行分行操作，下同</w:t>
      </w:r>
      <w:r w:rsidRPr="005665D6">
        <w:rPr>
          <w:rFonts w:ascii="宋体" w:hAnsi="宋体" w:hint="eastAsia"/>
          <w:kern w:val="0"/>
        </w:rPr>
        <w:t>），选择“提交</w:t>
      </w:r>
      <w:r>
        <w:rPr>
          <w:rFonts w:ascii="宋体" w:hAnsi="宋体" w:hint="eastAsia"/>
          <w:kern w:val="0"/>
        </w:rPr>
        <w:t>计提</w:t>
      </w:r>
      <w:r w:rsidRPr="005665D6">
        <w:rPr>
          <w:rFonts w:ascii="宋体" w:hAnsi="宋体" w:hint="eastAsia"/>
          <w:kern w:val="0"/>
        </w:rPr>
        <w:t>作业”功能，系统开始计提应付利息。如出现中断时，应</w:t>
      </w:r>
      <w:r>
        <w:rPr>
          <w:rFonts w:ascii="宋体" w:hAnsi="宋体" w:hint="eastAsia"/>
          <w:kern w:val="0"/>
        </w:rPr>
        <w:t>检查状态后根据总行指令处理</w:t>
      </w:r>
      <w:r w:rsidRPr="005665D6">
        <w:rPr>
          <w:rFonts w:ascii="宋体" w:hAnsi="宋体" w:hint="eastAsia"/>
          <w:kern w:val="0"/>
        </w:rPr>
        <w:t>。</w:t>
      </w:r>
      <w:r>
        <w:rPr>
          <w:rFonts w:ascii="宋体" w:hAnsi="宋体" w:hint="eastAsia"/>
          <w:kern w:val="0"/>
        </w:rPr>
        <w:t>完成后若需重新计提，需在“调整年终执行状态”中“撤销计提应付利息”后再次操作。</w:t>
      </w:r>
    </w:p>
    <w:p w:rsidR="00A45BC8" w:rsidRPr="005665D6" w:rsidRDefault="00A45BC8" w:rsidP="00A45BC8">
      <w:pPr>
        <w:widowControl/>
        <w:snapToGrid w:val="0"/>
        <w:ind w:left="840" w:hanging="360"/>
        <w:rPr>
          <w:kern w:val="0"/>
        </w:rPr>
      </w:pPr>
      <w:r w:rsidRPr="005665D6">
        <w:rPr>
          <w:kern w:val="0"/>
        </w:rPr>
        <w:lastRenderedPageBreak/>
        <w:t>3</w:t>
      </w:r>
      <w:r w:rsidRPr="005665D6">
        <w:rPr>
          <w:kern w:val="0"/>
        </w:rPr>
        <w:t>、</w:t>
      </w:r>
      <w:r w:rsidRPr="005665D6">
        <w:rPr>
          <w:rFonts w:ascii="宋体" w:hAnsi="宋体" w:hint="eastAsia"/>
          <w:kern w:val="0"/>
        </w:rPr>
        <w:t>选择“计提营业税”卡片，在“</w:t>
      </w:r>
      <w:r>
        <w:rPr>
          <w:rFonts w:ascii="宋体" w:hAnsi="宋体" w:hint="eastAsia"/>
          <w:kern w:val="0"/>
        </w:rPr>
        <w:t>分行</w:t>
      </w:r>
      <w:r w:rsidRPr="005665D6">
        <w:rPr>
          <w:rFonts w:ascii="宋体" w:hAnsi="宋体" w:hint="eastAsia"/>
          <w:kern w:val="0"/>
        </w:rPr>
        <w:t>”栏</w:t>
      </w:r>
      <w:r>
        <w:rPr>
          <w:rFonts w:ascii="宋体" w:hAnsi="宋体" w:hint="eastAsia"/>
          <w:kern w:val="0"/>
        </w:rPr>
        <w:t>选择</w:t>
      </w:r>
      <w:r w:rsidRPr="005665D6">
        <w:rPr>
          <w:rFonts w:ascii="宋体" w:hAnsi="宋体" w:hint="eastAsia"/>
          <w:kern w:val="0"/>
        </w:rPr>
        <w:t>分行号，点击</w:t>
      </w:r>
      <w:r>
        <w:rPr>
          <w:rFonts w:ascii="宋体" w:hAnsi="宋体" w:hint="eastAsia"/>
          <w:kern w:val="0"/>
        </w:rPr>
        <w:t>“</w:t>
      </w:r>
      <w:r w:rsidRPr="005665D6">
        <w:rPr>
          <w:rFonts w:ascii="宋体" w:hAnsi="宋体" w:hint="eastAsia"/>
          <w:kern w:val="0"/>
        </w:rPr>
        <w:t>计提</w:t>
      </w:r>
      <w:r>
        <w:rPr>
          <w:rFonts w:ascii="宋体" w:hAnsi="宋体" w:hint="eastAsia"/>
          <w:kern w:val="0"/>
        </w:rPr>
        <w:t>营业税”按钮</w:t>
      </w:r>
      <w:r w:rsidRPr="005665D6">
        <w:rPr>
          <w:rFonts w:ascii="宋体" w:hAnsi="宋体" w:hint="eastAsia"/>
          <w:kern w:val="0"/>
        </w:rPr>
        <w:t>，计提完成</w:t>
      </w:r>
      <w:r>
        <w:rPr>
          <w:rFonts w:ascii="宋体" w:hAnsi="宋体" w:hint="eastAsia"/>
          <w:kern w:val="0"/>
        </w:rPr>
        <w:t>可查询计提结果</w:t>
      </w:r>
      <w:r w:rsidRPr="005665D6">
        <w:rPr>
          <w:rFonts w:ascii="宋体" w:hAnsi="宋体" w:hint="eastAsia"/>
          <w:kern w:val="0"/>
        </w:rPr>
        <w:t>，若需重新计提，</w:t>
      </w:r>
      <w:r>
        <w:rPr>
          <w:rFonts w:ascii="宋体" w:hAnsi="宋体" w:hint="eastAsia"/>
          <w:kern w:val="0"/>
        </w:rPr>
        <w:t>需在“调整年终执行状态”中“撤销计提营业税”后再次操作。</w:t>
      </w:r>
    </w:p>
    <w:p w:rsidR="00A45BC8" w:rsidRPr="005665D6" w:rsidRDefault="00A45BC8" w:rsidP="00A45BC8">
      <w:pPr>
        <w:widowControl/>
        <w:snapToGrid w:val="0"/>
        <w:ind w:left="840" w:hanging="360"/>
        <w:rPr>
          <w:kern w:val="0"/>
        </w:rPr>
      </w:pPr>
      <w:r w:rsidRPr="005665D6">
        <w:rPr>
          <w:kern w:val="0"/>
        </w:rPr>
        <w:t>4</w:t>
      </w:r>
      <w:r w:rsidRPr="005665D6">
        <w:rPr>
          <w:kern w:val="0"/>
        </w:rPr>
        <w:t>、</w:t>
      </w:r>
      <w:r w:rsidRPr="005665D6">
        <w:rPr>
          <w:rFonts w:ascii="宋体" w:hAnsi="宋体" w:hint="eastAsia"/>
          <w:kern w:val="0"/>
        </w:rPr>
        <w:t>选择“</w:t>
      </w:r>
      <w:r>
        <w:rPr>
          <w:rFonts w:ascii="宋体" w:hAnsi="宋体" w:hint="eastAsia"/>
          <w:kern w:val="0"/>
        </w:rPr>
        <w:t>计提所得税</w:t>
      </w:r>
      <w:r w:rsidRPr="005665D6">
        <w:rPr>
          <w:rFonts w:ascii="宋体" w:hAnsi="宋体" w:hint="eastAsia"/>
          <w:kern w:val="0"/>
        </w:rPr>
        <w:t>”卡片，在“</w:t>
      </w:r>
      <w:r>
        <w:rPr>
          <w:rFonts w:ascii="宋体" w:hAnsi="宋体" w:hint="eastAsia"/>
          <w:kern w:val="0"/>
        </w:rPr>
        <w:t>分行”栏选择</w:t>
      </w:r>
      <w:r w:rsidRPr="005665D6">
        <w:rPr>
          <w:rFonts w:ascii="宋体" w:hAnsi="宋体" w:hint="eastAsia"/>
          <w:kern w:val="0"/>
        </w:rPr>
        <w:t>分行号，点击</w:t>
      </w:r>
      <w:r>
        <w:rPr>
          <w:rFonts w:ascii="宋体" w:hAnsi="宋体" w:hint="eastAsia"/>
          <w:kern w:val="0"/>
        </w:rPr>
        <w:t>“计提所得税”按钮</w:t>
      </w:r>
      <w:r w:rsidRPr="005665D6">
        <w:rPr>
          <w:rFonts w:ascii="宋体" w:hAnsi="宋体" w:hint="eastAsia"/>
          <w:kern w:val="0"/>
        </w:rPr>
        <w:t>。计提完成</w:t>
      </w:r>
      <w:r>
        <w:rPr>
          <w:rFonts w:ascii="宋体" w:hAnsi="宋体" w:hint="eastAsia"/>
          <w:kern w:val="0"/>
        </w:rPr>
        <w:t>可查询计提结果</w:t>
      </w:r>
      <w:r w:rsidRPr="005665D6">
        <w:rPr>
          <w:rFonts w:ascii="宋体" w:hAnsi="宋体" w:hint="eastAsia"/>
          <w:kern w:val="0"/>
        </w:rPr>
        <w:t>，若需重新计提，</w:t>
      </w:r>
      <w:r>
        <w:rPr>
          <w:rFonts w:ascii="宋体" w:hAnsi="宋体" w:hint="eastAsia"/>
          <w:kern w:val="0"/>
        </w:rPr>
        <w:t>需在“调整年终执行状态”中“撤销计提所得税”后再次操作。</w:t>
      </w:r>
    </w:p>
    <w:p w:rsidR="00A45BC8" w:rsidRDefault="00A45BC8" w:rsidP="00A45BC8">
      <w:pPr>
        <w:widowControl/>
        <w:snapToGrid w:val="0"/>
        <w:ind w:left="840" w:hanging="360"/>
        <w:rPr>
          <w:kern w:val="0"/>
        </w:rPr>
      </w:pPr>
      <w:r w:rsidRPr="005665D6">
        <w:rPr>
          <w:kern w:val="0"/>
        </w:rPr>
        <w:t>5</w:t>
      </w:r>
      <w:r w:rsidRPr="005665D6">
        <w:rPr>
          <w:kern w:val="0"/>
        </w:rPr>
        <w:t>、</w:t>
      </w:r>
      <w:r>
        <w:rPr>
          <w:rFonts w:hint="eastAsia"/>
          <w:kern w:val="0"/>
        </w:rPr>
        <w:t>选择“上报损益数据”卡片，在“分行”栏选择分行号，点击“确认”按钮。</w:t>
      </w:r>
    </w:p>
    <w:p w:rsidR="00A45BC8" w:rsidRPr="005665D6" w:rsidRDefault="00A45BC8" w:rsidP="00A45BC8">
      <w:pPr>
        <w:widowControl/>
        <w:snapToGrid w:val="0"/>
        <w:ind w:left="840" w:hanging="360"/>
        <w:rPr>
          <w:kern w:val="0"/>
        </w:rPr>
      </w:pPr>
      <w:r>
        <w:rPr>
          <w:rFonts w:hint="eastAsia"/>
          <w:kern w:val="0"/>
        </w:rPr>
        <w:t>6</w:t>
      </w:r>
      <w:r>
        <w:rPr>
          <w:rFonts w:hint="eastAsia"/>
          <w:kern w:val="0"/>
        </w:rPr>
        <w:t>、</w:t>
      </w:r>
      <w:r w:rsidRPr="005665D6">
        <w:rPr>
          <w:rFonts w:ascii="宋体" w:hAnsi="宋体" w:hint="eastAsia"/>
          <w:kern w:val="0"/>
        </w:rPr>
        <w:t>选择“打印年终损益表”卡片，点击</w:t>
      </w:r>
      <w:r>
        <w:rPr>
          <w:rFonts w:ascii="宋体" w:hAnsi="宋体" w:hint="eastAsia"/>
          <w:kern w:val="0"/>
        </w:rPr>
        <w:t>“进入报表系统”</w:t>
      </w:r>
      <w:r w:rsidRPr="005665D6">
        <w:rPr>
          <w:rFonts w:ascii="宋体" w:hAnsi="宋体" w:hint="eastAsia"/>
          <w:kern w:val="0"/>
        </w:rPr>
        <w:t>，</w:t>
      </w:r>
      <w:r>
        <w:rPr>
          <w:rFonts w:ascii="宋体" w:hAnsi="宋体" w:hint="eastAsia"/>
          <w:kern w:val="0"/>
        </w:rPr>
        <w:t>跳出报表窗口</w:t>
      </w:r>
      <w:r w:rsidRPr="005665D6">
        <w:rPr>
          <w:rFonts w:ascii="宋体" w:hAnsi="宋体" w:hint="eastAsia"/>
          <w:kern w:val="0"/>
        </w:rPr>
        <w:t>，</w:t>
      </w:r>
      <w:r>
        <w:rPr>
          <w:rFonts w:ascii="宋体" w:hAnsi="宋体" w:hint="eastAsia"/>
          <w:kern w:val="0"/>
        </w:rPr>
        <w:t>按“地区汇并”、分行号、日期、币种等选项选择，</w:t>
      </w:r>
      <w:r w:rsidRPr="005665D6">
        <w:rPr>
          <w:rFonts w:ascii="宋体" w:hAnsi="宋体" w:hint="eastAsia"/>
          <w:kern w:val="0"/>
        </w:rPr>
        <w:t>打印损益表。必须先查询再打印。</w:t>
      </w:r>
    </w:p>
    <w:p w:rsidR="00A45BC8" w:rsidRPr="005665D6" w:rsidRDefault="00A45BC8" w:rsidP="00A45BC8">
      <w:pPr>
        <w:widowControl/>
        <w:snapToGrid w:val="0"/>
        <w:ind w:left="840" w:hanging="360"/>
        <w:rPr>
          <w:kern w:val="0"/>
        </w:rPr>
      </w:pPr>
      <w:r>
        <w:rPr>
          <w:rFonts w:hint="eastAsia"/>
          <w:kern w:val="0"/>
        </w:rPr>
        <w:t>7</w:t>
      </w:r>
      <w:r w:rsidRPr="005665D6">
        <w:rPr>
          <w:kern w:val="0"/>
        </w:rPr>
        <w:t>、</w:t>
      </w:r>
      <w:r w:rsidRPr="005665D6">
        <w:rPr>
          <w:rFonts w:ascii="宋体" w:hAnsi="宋体" w:hint="eastAsia"/>
          <w:kern w:val="0"/>
        </w:rPr>
        <w:t>选择“</w:t>
      </w:r>
      <w:r>
        <w:rPr>
          <w:rFonts w:ascii="宋体" w:hAnsi="宋体" w:hint="eastAsia"/>
          <w:kern w:val="0"/>
        </w:rPr>
        <w:t>检查</w:t>
      </w:r>
      <w:r w:rsidRPr="005665D6">
        <w:rPr>
          <w:rFonts w:ascii="宋体" w:hAnsi="宋体" w:hint="eastAsia"/>
          <w:kern w:val="0"/>
        </w:rPr>
        <w:t>损益</w:t>
      </w:r>
      <w:r>
        <w:rPr>
          <w:rFonts w:ascii="宋体" w:hAnsi="宋体" w:hint="eastAsia"/>
          <w:kern w:val="0"/>
        </w:rPr>
        <w:t>结转</w:t>
      </w:r>
      <w:r w:rsidRPr="005665D6">
        <w:rPr>
          <w:rFonts w:ascii="宋体" w:hAnsi="宋体" w:hint="eastAsia"/>
          <w:kern w:val="0"/>
        </w:rPr>
        <w:t>”卡片，点击“结转损益</w:t>
      </w:r>
      <w:r>
        <w:rPr>
          <w:rFonts w:ascii="宋体" w:hAnsi="宋体" w:hint="eastAsia"/>
          <w:kern w:val="0"/>
        </w:rPr>
        <w:t>检查</w:t>
      </w:r>
      <w:r w:rsidRPr="005665D6">
        <w:rPr>
          <w:rFonts w:ascii="宋体" w:hAnsi="宋体" w:hint="eastAsia"/>
          <w:kern w:val="0"/>
        </w:rPr>
        <w:t>”按钮，检查系统操作结</w:t>
      </w:r>
      <w:r w:rsidRPr="000343CA">
        <w:rPr>
          <w:rFonts w:hint="eastAsia"/>
          <w:kern w:val="0"/>
        </w:rPr>
        <w:t>转是否正确，即各网点损益科目余额是否为零。</w:t>
      </w:r>
    </w:p>
    <w:p w:rsidR="00A45BC8" w:rsidRPr="000343CA" w:rsidRDefault="00A45BC8" w:rsidP="00A45BC8">
      <w:pPr>
        <w:widowControl/>
        <w:snapToGrid w:val="0"/>
        <w:ind w:left="840" w:hanging="360"/>
        <w:rPr>
          <w:kern w:val="0"/>
        </w:rPr>
      </w:pPr>
      <w:r>
        <w:rPr>
          <w:rFonts w:hint="eastAsia"/>
          <w:kern w:val="0"/>
        </w:rPr>
        <w:t>8</w:t>
      </w:r>
      <w:r w:rsidRPr="005665D6">
        <w:rPr>
          <w:kern w:val="0"/>
        </w:rPr>
        <w:t>、</w:t>
      </w:r>
      <w:r>
        <w:rPr>
          <w:rFonts w:hint="eastAsia"/>
          <w:kern w:val="0"/>
        </w:rPr>
        <w:t>选择“调整年终执行状态”卡片，根据已执行步骤逆向顺次撤销，直至撤销所需重新操作步骤，可在第一张卡片查询执行结果。</w:t>
      </w:r>
    </w:p>
    <w:p w:rsidR="004A1DF5" w:rsidRPr="00A45BC8" w:rsidRDefault="004A1DF5" w:rsidP="0004090F">
      <w:pPr>
        <w:pStyle w:val="30"/>
        <w:sectPr w:rsidR="004A1DF5" w:rsidRPr="00A45BC8">
          <w:pgSz w:w="11906" w:h="16838"/>
          <w:pgMar w:top="1440" w:right="1800" w:bottom="1440" w:left="1800" w:header="851" w:footer="992" w:gutter="0"/>
          <w:cols w:space="425"/>
          <w:docGrid w:type="lines" w:linePitch="312"/>
        </w:sectPr>
      </w:pPr>
    </w:p>
    <w:p w:rsidR="004A1DF5" w:rsidRDefault="004A1DF5" w:rsidP="0004090F">
      <w:pPr>
        <w:pStyle w:val="30"/>
        <w:spacing w:line="360" w:lineRule="auto"/>
      </w:pPr>
      <w:bookmarkStart w:id="1690" w:name="_Toc89243529"/>
      <w:bookmarkStart w:id="1691" w:name="_Toc109011057"/>
      <w:bookmarkStart w:id="1692" w:name="_Toc158695753"/>
      <w:bookmarkStart w:id="1693" w:name="_Toc159036385"/>
      <w:bookmarkStart w:id="1694" w:name="_Toc159036679"/>
      <w:bookmarkStart w:id="1695" w:name="_Toc186273650"/>
      <w:r>
        <w:rPr>
          <w:rFonts w:hint="eastAsia"/>
        </w:rPr>
        <w:lastRenderedPageBreak/>
        <w:t>第十章　国际业务</w:t>
      </w:r>
      <w:bookmarkEnd w:id="1690"/>
      <w:bookmarkEnd w:id="1691"/>
      <w:bookmarkEnd w:id="1692"/>
      <w:bookmarkEnd w:id="1693"/>
      <w:bookmarkEnd w:id="1694"/>
      <w:bookmarkEnd w:id="1695"/>
    </w:p>
    <w:p w:rsidR="00A17FCC" w:rsidRDefault="00A17FCC" w:rsidP="00A17FCC">
      <w:pPr>
        <w:pStyle w:val="4"/>
      </w:pPr>
      <w:bookmarkStart w:id="1696" w:name="_Toc89243530"/>
      <w:bookmarkStart w:id="1697" w:name="_Toc99422895"/>
      <w:bookmarkStart w:id="1698" w:name="_Toc109011058"/>
      <w:bookmarkStart w:id="1699" w:name="_Toc181072492"/>
      <w:bookmarkStart w:id="1700" w:name="_Toc183939335"/>
      <w:bookmarkStart w:id="1701" w:name="_Toc186273651"/>
      <w:r>
        <w:rPr>
          <w:rFonts w:hint="eastAsia"/>
        </w:rPr>
        <w:t>第一节　进口信用证</w:t>
      </w:r>
      <w:bookmarkEnd w:id="1696"/>
      <w:bookmarkEnd w:id="1697"/>
      <w:bookmarkEnd w:id="1698"/>
      <w:bookmarkEnd w:id="1699"/>
      <w:bookmarkEnd w:id="1700"/>
      <w:bookmarkEnd w:id="1701"/>
    </w:p>
    <w:p w:rsidR="00A17FCC" w:rsidRDefault="00A17FCC" w:rsidP="00A17FCC">
      <w:pPr>
        <w:rPr>
          <w:b/>
          <w:bCs/>
        </w:rPr>
      </w:pPr>
      <w:r>
        <w:rPr>
          <w:rFonts w:hint="eastAsia"/>
          <w:b/>
          <w:bCs/>
        </w:rPr>
        <w:t>功能说明：</w:t>
      </w:r>
      <w:r>
        <w:rPr>
          <w:rFonts w:hint="eastAsia"/>
        </w:rPr>
        <w:t>适用于进口信用证下的业务处理。具体包括：进口信用证开证、修改、内部修改、修改答复、撤证申请、撤证、销卷、更改作废号和销卷激活。</w:t>
      </w:r>
    </w:p>
    <w:p w:rsidR="00A17FCC" w:rsidRDefault="00A17FCC" w:rsidP="00A17FCC">
      <w:pPr>
        <w:pStyle w:val="5"/>
        <w:rPr>
          <w:sz w:val="24"/>
        </w:rPr>
      </w:pPr>
      <w:bookmarkStart w:id="1702" w:name="_Toc183939336"/>
      <w:r>
        <w:rPr>
          <w:rFonts w:hint="eastAsia"/>
          <w:sz w:val="24"/>
        </w:rPr>
        <w:t>一、进口信用证开证（业务代码</w:t>
      </w:r>
      <w:r>
        <w:rPr>
          <w:rFonts w:hint="eastAsia"/>
          <w:sz w:val="24"/>
        </w:rPr>
        <w:t>7511</w:t>
      </w:r>
      <w:r>
        <w:rPr>
          <w:rFonts w:hint="eastAsia"/>
          <w:sz w:val="24"/>
        </w:rPr>
        <w:t>）</w:t>
      </w:r>
      <w:bookmarkEnd w:id="1702"/>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通过本交易录入开证信息，扣收相关手续费，并完成对外开立进口信用证的操作，系统自动核算或有资产负债。备用信用证和保函不应通过本交易处理。</w:t>
      </w:r>
    </w:p>
    <w:p w:rsidR="00A17FCC" w:rsidRDefault="00A17FCC" w:rsidP="00A17FCC">
      <w:pPr>
        <w:pStyle w:val="6"/>
        <w:spacing w:line="360" w:lineRule="auto"/>
      </w:pPr>
      <w:r>
        <w:rPr>
          <w:rFonts w:hint="eastAsia"/>
        </w:rPr>
        <w:t>（二）风险提示</w:t>
      </w:r>
    </w:p>
    <w:p w:rsidR="00A17FCC" w:rsidRDefault="00A17FCC" w:rsidP="00A17FCC">
      <w:pPr>
        <w:pStyle w:val="32"/>
      </w:pPr>
      <w:r>
        <w:rPr>
          <w:rFonts w:hint="eastAsia"/>
        </w:rPr>
        <w:t>１、系统默认计收手续费和邮电费，只要涉及计算上述费用的字段值发生变化，系统会自动重新计算应收的手续费和邮电费，影响手续费的要素包括以下字段：客户号、币别、开证金额、增幅（＋）、保证金比例、开证日期、信用证到期日、信用证类型、费用方向，影响邮电费的要素包括以下字段：客户号、通知行、开证方式、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723"/>
        <w:gridCol w:w="1440"/>
        <w:gridCol w:w="264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723" w:type="dxa"/>
          </w:tcPr>
          <w:p w:rsidR="00A17FCC" w:rsidRDefault="00A17FCC" w:rsidP="00A17FCC">
            <w:pPr>
              <w:rPr>
                <w:rFonts w:ascii="宋体" w:hAnsi="宋体"/>
              </w:rPr>
            </w:pPr>
            <w:r>
              <w:rPr>
                <w:rFonts w:ascii="宋体" w:hAnsi="宋体" w:hint="eastAsia"/>
              </w:rPr>
              <w:t>含义</w:t>
            </w:r>
          </w:p>
        </w:tc>
        <w:tc>
          <w:tcPr>
            <w:tcW w:w="1440" w:type="dxa"/>
          </w:tcPr>
          <w:p w:rsidR="00A17FCC" w:rsidRDefault="00A17FCC" w:rsidP="00A17FCC">
            <w:pPr>
              <w:rPr>
                <w:rFonts w:ascii="宋体" w:hAnsi="宋体"/>
              </w:rPr>
            </w:pPr>
            <w:r>
              <w:rPr>
                <w:rFonts w:ascii="宋体" w:hAnsi="宋体" w:hint="eastAsia"/>
              </w:rPr>
              <w:t>属性</w:t>
            </w:r>
          </w:p>
        </w:tc>
        <w:tc>
          <w:tcPr>
            <w:tcW w:w="264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开证日期</w:t>
            </w:r>
          </w:p>
        </w:tc>
        <w:tc>
          <w:tcPr>
            <w:tcW w:w="2723" w:type="dxa"/>
          </w:tcPr>
          <w:p w:rsidR="00A17FCC" w:rsidRDefault="00A17FCC" w:rsidP="00A17FCC">
            <w:pPr>
              <w:rPr>
                <w:rFonts w:ascii="宋体" w:hAnsi="宋体"/>
              </w:rPr>
            </w:pPr>
            <w:r>
              <w:rPr>
                <w:rFonts w:ascii="宋体" w:hAnsi="宋体" w:hint="eastAsia"/>
              </w:rPr>
              <w:t>开立信用证的日期，显示在MT700的31C</w:t>
            </w:r>
          </w:p>
        </w:tc>
        <w:tc>
          <w:tcPr>
            <w:tcW w:w="1440" w:type="dxa"/>
          </w:tcPr>
          <w:p w:rsidR="00A17FCC" w:rsidRDefault="00A17FCC" w:rsidP="00A17FCC">
            <w:pPr>
              <w:rPr>
                <w:rFonts w:ascii="宋体" w:hAnsi="宋体"/>
              </w:rPr>
            </w:pPr>
            <w:r>
              <w:rPr>
                <w:rFonts w:ascii="宋体" w:hAnsi="宋体" w:hint="eastAsia"/>
              </w:rPr>
              <w:t>日期类型8位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币别</w:t>
            </w:r>
          </w:p>
        </w:tc>
        <w:tc>
          <w:tcPr>
            <w:tcW w:w="2723" w:type="dxa"/>
          </w:tcPr>
          <w:p w:rsidR="00A17FCC" w:rsidRDefault="00A17FCC" w:rsidP="00A17FCC">
            <w:pPr>
              <w:rPr>
                <w:rFonts w:ascii="宋体" w:hAnsi="宋体"/>
              </w:rPr>
            </w:pPr>
            <w:r>
              <w:rPr>
                <w:rFonts w:ascii="宋体" w:hAnsi="宋体" w:hint="eastAsia"/>
              </w:rPr>
              <w:t>开立进口信用证的币别，显示在MT700的32B</w:t>
            </w:r>
          </w:p>
        </w:tc>
        <w:tc>
          <w:tcPr>
            <w:tcW w:w="1440" w:type="dxa"/>
          </w:tcPr>
          <w:p w:rsidR="00A17FCC" w:rsidRDefault="00A17FCC" w:rsidP="00A17FCC">
            <w:pPr>
              <w:rPr>
                <w:rFonts w:ascii="宋体" w:hAnsi="宋体"/>
              </w:rPr>
            </w:pPr>
            <w:r>
              <w:rPr>
                <w:rFonts w:ascii="宋体" w:hAnsi="宋体" w:hint="eastAsia"/>
              </w:rPr>
              <w:t>字符类型3位</w:t>
            </w:r>
          </w:p>
        </w:tc>
        <w:tc>
          <w:tcPr>
            <w:tcW w:w="2641" w:type="dxa"/>
          </w:tcPr>
          <w:p w:rsidR="00A17FCC" w:rsidRDefault="00A17FCC" w:rsidP="00A17FCC">
            <w:pPr>
              <w:rPr>
                <w:rFonts w:ascii="宋体" w:hAnsi="宋体"/>
              </w:rPr>
            </w:pPr>
            <w:r>
              <w:rPr>
                <w:rFonts w:ascii="宋体" w:hAnsi="宋体" w:hint="eastAsia"/>
              </w:rPr>
              <w:t>SYS2502 源货币不能为空</w:t>
            </w:r>
          </w:p>
        </w:tc>
      </w:tr>
      <w:tr w:rsidR="00A17FCC">
        <w:tc>
          <w:tcPr>
            <w:tcW w:w="1705" w:type="dxa"/>
          </w:tcPr>
          <w:p w:rsidR="00A17FCC" w:rsidRDefault="00A17FCC" w:rsidP="00A17FCC">
            <w:pPr>
              <w:rPr>
                <w:rFonts w:ascii="宋体" w:hAnsi="宋体"/>
              </w:rPr>
            </w:pPr>
            <w:r>
              <w:rPr>
                <w:rFonts w:ascii="宋体" w:hAnsi="宋体" w:hint="eastAsia"/>
              </w:rPr>
              <w:lastRenderedPageBreak/>
              <w:t>开证金额</w:t>
            </w:r>
          </w:p>
        </w:tc>
        <w:tc>
          <w:tcPr>
            <w:tcW w:w="2723" w:type="dxa"/>
          </w:tcPr>
          <w:p w:rsidR="00A17FCC" w:rsidRDefault="00A17FCC" w:rsidP="00A17FCC">
            <w:pPr>
              <w:rPr>
                <w:rFonts w:ascii="宋体" w:hAnsi="宋体"/>
              </w:rPr>
            </w:pPr>
            <w:r>
              <w:rPr>
                <w:rFonts w:ascii="宋体" w:hAnsi="宋体" w:hint="eastAsia"/>
              </w:rPr>
              <w:t>开立进口信用证的金额，显示在MT700的32B</w:t>
            </w:r>
          </w:p>
        </w:tc>
        <w:tc>
          <w:tcPr>
            <w:tcW w:w="1440" w:type="dxa"/>
          </w:tcPr>
          <w:p w:rsidR="00A17FCC" w:rsidRDefault="00A17FCC" w:rsidP="00A17FCC">
            <w:pPr>
              <w:rPr>
                <w:rFonts w:ascii="宋体" w:hAnsi="宋体"/>
              </w:rPr>
            </w:pPr>
            <w:r>
              <w:rPr>
                <w:rFonts w:ascii="宋体" w:hAnsi="宋体" w:hint="eastAsia"/>
              </w:rPr>
              <w:t>金额类型15.2</w:t>
            </w:r>
          </w:p>
        </w:tc>
        <w:tc>
          <w:tcPr>
            <w:tcW w:w="2641" w:type="dxa"/>
          </w:tcPr>
          <w:p w:rsidR="00A17FCC" w:rsidRDefault="00A17FCC" w:rsidP="00A17FCC">
            <w:pPr>
              <w:rPr>
                <w:rFonts w:ascii="宋体" w:hAnsi="宋体"/>
              </w:rPr>
            </w:pPr>
            <w:r>
              <w:rPr>
                <w:rFonts w:ascii="宋体" w:hAnsi="宋体" w:hint="eastAsia"/>
              </w:rPr>
              <w:t>ISN2035 无效信用证金额</w:t>
            </w:r>
          </w:p>
        </w:tc>
      </w:tr>
      <w:tr w:rsidR="00A17FCC">
        <w:tc>
          <w:tcPr>
            <w:tcW w:w="1705" w:type="dxa"/>
          </w:tcPr>
          <w:p w:rsidR="00A17FCC" w:rsidRDefault="00A17FCC" w:rsidP="00A17FCC">
            <w:pPr>
              <w:rPr>
                <w:rFonts w:ascii="宋体" w:hAnsi="宋体"/>
              </w:rPr>
            </w:pPr>
            <w:r>
              <w:rPr>
                <w:rFonts w:ascii="宋体" w:hAnsi="宋体" w:hint="eastAsia"/>
              </w:rPr>
              <w:t>增幅（＋）</w:t>
            </w:r>
          </w:p>
        </w:tc>
        <w:tc>
          <w:tcPr>
            <w:tcW w:w="2723" w:type="dxa"/>
          </w:tcPr>
          <w:p w:rsidR="00A17FCC" w:rsidRDefault="00A17FCC" w:rsidP="00A17FCC">
            <w:pPr>
              <w:rPr>
                <w:rFonts w:ascii="宋体" w:hAnsi="宋体"/>
              </w:rPr>
            </w:pPr>
            <w:r>
              <w:rPr>
                <w:rFonts w:ascii="宋体" w:hAnsi="宋体" w:hint="eastAsia"/>
              </w:rPr>
              <w:t>开证金额的上浮幅度，显示在MT700的39A第一部分</w:t>
            </w:r>
          </w:p>
        </w:tc>
        <w:tc>
          <w:tcPr>
            <w:tcW w:w="1440" w:type="dxa"/>
          </w:tcPr>
          <w:p w:rsidR="00A17FCC" w:rsidRDefault="00A17FCC" w:rsidP="00A17FCC">
            <w:pPr>
              <w:rPr>
                <w:rFonts w:ascii="宋体" w:hAnsi="宋体"/>
              </w:rPr>
            </w:pPr>
            <w:r>
              <w:rPr>
                <w:rFonts w:ascii="宋体" w:hAnsi="宋体" w:hint="eastAsia"/>
              </w:rPr>
              <w:t>数字类型2位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减幅（－）</w:t>
            </w:r>
          </w:p>
        </w:tc>
        <w:tc>
          <w:tcPr>
            <w:tcW w:w="2723" w:type="dxa"/>
          </w:tcPr>
          <w:p w:rsidR="00A17FCC" w:rsidRDefault="00A17FCC" w:rsidP="00A17FCC">
            <w:pPr>
              <w:rPr>
                <w:rFonts w:ascii="宋体" w:hAnsi="宋体"/>
              </w:rPr>
            </w:pPr>
            <w:r>
              <w:rPr>
                <w:rFonts w:ascii="宋体" w:hAnsi="宋体" w:hint="eastAsia"/>
              </w:rPr>
              <w:t>开证金额的下浮幅度，显示在MT700的39A第二部分</w:t>
            </w:r>
          </w:p>
        </w:tc>
        <w:tc>
          <w:tcPr>
            <w:tcW w:w="1440" w:type="dxa"/>
          </w:tcPr>
          <w:p w:rsidR="00A17FCC" w:rsidRDefault="00A17FCC" w:rsidP="00A17FCC">
            <w:pPr>
              <w:rPr>
                <w:rFonts w:ascii="宋体" w:hAnsi="宋体"/>
              </w:rPr>
            </w:pPr>
            <w:r>
              <w:rPr>
                <w:rFonts w:ascii="宋体" w:hAnsi="宋体" w:hint="eastAsia"/>
              </w:rPr>
              <w:t>数字类型2位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受益人国别</w:t>
            </w:r>
          </w:p>
        </w:tc>
        <w:tc>
          <w:tcPr>
            <w:tcW w:w="2723" w:type="dxa"/>
          </w:tcPr>
          <w:p w:rsidR="00A17FCC" w:rsidRDefault="00A17FCC" w:rsidP="00A17FCC">
            <w:pPr>
              <w:rPr>
                <w:rFonts w:ascii="宋体" w:hAnsi="宋体"/>
              </w:rPr>
            </w:pPr>
            <w:r>
              <w:rPr>
                <w:rFonts w:ascii="宋体" w:hAnsi="宋体" w:hint="eastAsia"/>
              </w:rPr>
              <w:t>受益人的国家或地区</w:t>
            </w:r>
          </w:p>
        </w:tc>
        <w:tc>
          <w:tcPr>
            <w:tcW w:w="1440" w:type="dxa"/>
          </w:tcPr>
          <w:p w:rsidR="00A17FCC" w:rsidRDefault="00A17FCC" w:rsidP="00A17FCC">
            <w:pPr>
              <w:rPr>
                <w:rFonts w:ascii="宋体" w:hAnsi="宋体"/>
              </w:rPr>
            </w:pPr>
            <w:r>
              <w:rPr>
                <w:rFonts w:ascii="宋体" w:hAnsi="宋体" w:hint="eastAsia"/>
              </w:rPr>
              <w:t>字符类型2位</w:t>
            </w:r>
          </w:p>
        </w:tc>
        <w:tc>
          <w:tcPr>
            <w:tcW w:w="2641" w:type="dxa"/>
          </w:tcPr>
          <w:p w:rsidR="00A17FCC" w:rsidRDefault="00A17FCC" w:rsidP="00A17FCC">
            <w:pPr>
              <w:rPr>
                <w:rFonts w:ascii="宋体" w:hAnsi="宋体"/>
              </w:rPr>
            </w:pPr>
            <w:r>
              <w:rPr>
                <w:rFonts w:ascii="宋体" w:hAnsi="宋体" w:hint="eastAsia"/>
              </w:rPr>
              <w:t>SYS4307 两位国家代码不能为空</w:t>
            </w:r>
          </w:p>
        </w:tc>
      </w:tr>
      <w:tr w:rsidR="00A17FCC">
        <w:tc>
          <w:tcPr>
            <w:tcW w:w="1705" w:type="dxa"/>
          </w:tcPr>
          <w:p w:rsidR="00A17FCC" w:rsidRDefault="00A17FCC" w:rsidP="00A17FCC">
            <w:pPr>
              <w:rPr>
                <w:rFonts w:ascii="宋体" w:hAnsi="宋体"/>
              </w:rPr>
            </w:pPr>
            <w:r>
              <w:rPr>
                <w:rFonts w:ascii="宋体" w:hAnsi="宋体" w:hint="eastAsia"/>
              </w:rPr>
              <w:t>受益人英文名称</w:t>
            </w:r>
          </w:p>
        </w:tc>
        <w:tc>
          <w:tcPr>
            <w:tcW w:w="2723" w:type="dxa"/>
          </w:tcPr>
          <w:p w:rsidR="00A17FCC" w:rsidRDefault="00A17FCC" w:rsidP="00A17FCC">
            <w:pPr>
              <w:rPr>
                <w:rFonts w:ascii="宋体" w:hAnsi="宋体"/>
              </w:rPr>
            </w:pPr>
            <w:r>
              <w:rPr>
                <w:rFonts w:ascii="宋体" w:hAnsi="宋体" w:hint="eastAsia"/>
              </w:rPr>
              <w:t>显示在MT700的59</w:t>
            </w:r>
          </w:p>
        </w:tc>
        <w:tc>
          <w:tcPr>
            <w:tcW w:w="1440" w:type="dxa"/>
          </w:tcPr>
          <w:p w:rsidR="00A17FCC" w:rsidRDefault="00A17FCC" w:rsidP="00A17FCC">
            <w:pPr>
              <w:rPr>
                <w:rFonts w:ascii="宋体" w:hAnsi="宋体"/>
              </w:rPr>
            </w:pPr>
            <w:r>
              <w:rPr>
                <w:rFonts w:ascii="宋体" w:hAnsi="宋体" w:hint="eastAsia"/>
              </w:rPr>
              <w:t>字符类型100位</w:t>
            </w:r>
          </w:p>
        </w:tc>
        <w:tc>
          <w:tcPr>
            <w:tcW w:w="2641" w:type="dxa"/>
          </w:tcPr>
          <w:p w:rsidR="00A17FCC" w:rsidRDefault="00A17FCC" w:rsidP="00A17FCC">
            <w:pPr>
              <w:rPr>
                <w:rFonts w:ascii="宋体" w:hAnsi="宋体"/>
              </w:rPr>
            </w:pPr>
            <w:r>
              <w:rPr>
                <w:rFonts w:ascii="宋体" w:hAnsi="宋体" w:hint="eastAsia"/>
              </w:rPr>
              <w:t>ISN2033 无效受益人名址</w:t>
            </w:r>
          </w:p>
        </w:tc>
      </w:tr>
      <w:tr w:rsidR="00A17FCC">
        <w:tc>
          <w:tcPr>
            <w:tcW w:w="1705" w:type="dxa"/>
          </w:tcPr>
          <w:p w:rsidR="00A17FCC" w:rsidRDefault="00A17FCC" w:rsidP="00A17FCC">
            <w:pPr>
              <w:rPr>
                <w:rFonts w:ascii="宋体" w:hAnsi="宋体"/>
              </w:rPr>
            </w:pPr>
            <w:r>
              <w:rPr>
                <w:rFonts w:ascii="宋体" w:hAnsi="宋体" w:hint="eastAsia"/>
              </w:rPr>
              <w:t>受益人英文地址</w:t>
            </w:r>
          </w:p>
        </w:tc>
        <w:tc>
          <w:tcPr>
            <w:tcW w:w="2723" w:type="dxa"/>
          </w:tcPr>
          <w:p w:rsidR="00A17FCC" w:rsidRDefault="00A17FCC" w:rsidP="00A17FCC">
            <w:pPr>
              <w:rPr>
                <w:rFonts w:ascii="宋体" w:hAnsi="宋体"/>
              </w:rPr>
            </w:pPr>
            <w:r>
              <w:rPr>
                <w:rFonts w:ascii="宋体" w:hAnsi="宋体" w:hint="eastAsia"/>
              </w:rPr>
              <w:t>显示在MT700的59，如果长度超出，则移到47描述</w:t>
            </w:r>
          </w:p>
        </w:tc>
        <w:tc>
          <w:tcPr>
            <w:tcW w:w="1440" w:type="dxa"/>
          </w:tcPr>
          <w:p w:rsidR="00A17FCC" w:rsidRDefault="00A17FCC" w:rsidP="00A17FCC">
            <w:pPr>
              <w:rPr>
                <w:rFonts w:ascii="宋体" w:hAnsi="宋体"/>
              </w:rPr>
            </w:pPr>
            <w:r>
              <w:rPr>
                <w:rFonts w:ascii="宋体" w:hAnsi="宋体" w:hint="eastAsia"/>
              </w:rPr>
              <w:t>字符类型105位</w:t>
            </w:r>
          </w:p>
        </w:tc>
        <w:tc>
          <w:tcPr>
            <w:tcW w:w="2641" w:type="dxa"/>
          </w:tcPr>
          <w:p w:rsidR="00A17FCC" w:rsidRDefault="00A17FCC" w:rsidP="00A17FCC">
            <w:pPr>
              <w:rPr>
                <w:rFonts w:ascii="宋体" w:hAnsi="宋体"/>
              </w:rPr>
            </w:pPr>
            <w:r>
              <w:rPr>
                <w:rFonts w:ascii="宋体" w:hAnsi="宋体" w:hint="eastAsia"/>
              </w:rPr>
              <w:t>ISN2033 无效受益人名址</w:t>
            </w:r>
          </w:p>
        </w:tc>
      </w:tr>
      <w:tr w:rsidR="00A17FCC">
        <w:tc>
          <w:tcPr>
            <w:tcW w:w="1705" w:type="dxa"/>
          </w:tcPr>
          <w:p w:rsidR="00A17FCC" w:rsidRDefault="00A17FCC" w:rsidP="00A17FCC">
            <w:pPr>
              <w:rPr>
                <w:rFonts w:ascii="宋体" w:hAnsi="宋体"/>
              </w:rPr>
            </w:pPr>
            <w:r>
              <w:rPr>
                <w:rFonts w:ascii="宋体" w:hAnsi="宋体" w:hint="eastAsia"/>
              </w:rPr>
              <w:t>通知行</w:t>
            </w:r>
          </w:p>
        </w:tc>
        <w:tc>
          <w:tcPr>
            <w:tcW w:w="2723" w:type="dxa"/>
          </w:tcPr>
          <w:p w:rsidR="00A17FCC" w:rsidRDefault="00A17FCC" w:rsidP="00A17FCC">
            <w:pPr>
              <w:rPr>
                <w:rFonts w:ascii="宋体" w:hAnsi="宋体"/>
              </w:rPr>
            </w:pPr>
            <w:r>
              <w:rPr>
                <w:rFonts w:ascii="宋体" w:hAnsi="宋体" w:hint="eastAsia"/>
              </w:rPr>
              <w:t>信用证的通知行，显示在MT700的收报行</w:t>
            </w:r>
          </w:p>
        </w:tc>
        <w:tc>
          <w:tcPr>
            <w:tcW w:w="1440" w:type="dxa"/>
          </w:tcPr>
          <w:p w:rsidR="00A17FCC" w:rsidRDefault="00A17FCC" w:rsidP="00A17FCC">
            <w:pPr>
              <w:rPr>
                <w:rFonts w:ascii="宋体" w:hAnsi="宋体"/>
              </w:rPr>
            </w:pPr>
            <w:r>
              <w:rPr>
                <w:rFonts w:ascii="宋体" w:hAnsi="宋体" w:hint="eastAsia"/>
              </w:rPr>
              <w:t>字符类型11位</w:t>
            </w:r>
          </w:p>
        </w:tc>
        <w:tc>
          <w:tcPr>
            <w:tcW w:w="2641" w:type="dxa"/>
          </w:tcPr>
          <w:p w:rsidR="00A17FCC" w:rsidRDefault="00A17FCC" w:rsidP="00A17FCC">
            <w:pPr>
              <w:rPr>
                <w:rFonts w:ascii="宋体" w:hAnsi="宋体"/>
              </w:rPr>
            </w:pPr>
            <w:r>
              <w:rPr>
                <w:rFonts w:ascii="宋体" w:hAnsi="宋体" w:hint="eastAsia"/>
              </w:rPr>
              <w:t>ISN1101 交易行不能为空(xAdvBnk)</w:t>
            </w:r>
          </w:p>
        </w:tc>
      </w:tr>
      <w:tr w:rsidR="00A17FCC">
        <w:tc>
          <w:tcPr>
            <w:tcW w:w="1705" w:type="dxa"/>
          </w:tcPr>
          <w:p w:rsidR="00A17FCC" w:rsidRDefault="00A17FCC" w:rsidP="00A17FCC">
            <w:pPr>
              <w:rPr>
                <w:rFonts w:ascii="宋体" w:hAnsi="宋体"/>
              </w:rPr>
            </w:pPr>
            <w:r>
              <w:rPr>
                <w:rFonts w:ascii="宋体" w:hAnsi="宋体" w:hint="eastAsia"/>
              </w:rPr>
              <w:t>转通知行</w:t>
            </w:r>
          </w:p>
        </w:tc>
        <w:tc>
          <w:tcPr>
            <w:tcW w:w="2723" w:type="dxa"/>
          </w:tcPr>
          <w:p w:rsidR="00A17FCC" w:rsidRDefault="00A17FCC" w:rsidP="00A17FCC">
            <w:pPr>
              <w:rPr>
                <w:rFonts w:ascii="宋体" w:hAnsi="宋体"/>
              </w:rPr>
            </w:pPr>
            <w:r>
              <w:rPr>
                <w:rFonts w:ascii="宋体" w:hAnsi="宋体" w:hint="eastAsia"/>
              </w:rPr>
              <w:t>第二通知行，显示在MT700中的57a</w:t>
            </w:r>
          </w:p>
        </w:tc>
        <w:tc>
          <w:tcPr>
            <w:tcW w:w="1440" w:type="dxa"/>
          </w:tcPr>
          <w:p w:rsidR="00A17FCC" w:rsidRDefault="00A17FCC" w:rsidP="00A17FCC">
            <w:pPr>
              <w:rPr>
                <w:rFonts w:ascii="宋体" w:hAnsi="宋体"/>
              </w:rPr>
            </w:pPr>
            <w:r>
              <w:rPr>
                <w:rFonts w:ascii="宋体" w:hAnsi="宋体" w:hint="eastAsia"/>
              </w:rPr>
              <w:t>字符类型11位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开证方式</w:t>
            </w:r>
          </w:p>
        </w:tc>
        <w:tc>
          <w:tcPr>
            <w:tcW w:w="272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rPr>
              <w:t>BT : BRIEF TELEX</w:t>
            </w:r>
            <w:r>
              <w:rPr>
                <w:rFonts w:ascii="宋体" w:hAnsi="宋体" w:hint="eastAsia"/>
              </w:rPr>
              <w:t>简电</w:t>
            </w:r>
          </w:p>
          <w:p w:rsidR="00A17FCC" w:rsidRDefault="00A17FCC" w:rsidP="00A17FCC">
            <w:pPr>
              <w:rPr>
                <w:rFonts w:ascii="宋体" w:hAnsi="宋体"/>
              </w:rPr>
            </w:pPr>
            <w:r>
              <w:rPr>
                <w:rFonts w:ascii="宋体" w:hAnsi="宋体"/>
              </w:rPr>
              <w:t>FT : FULL TELEX</w:t>
            </w:r>
            <w:r>
              <w:rPr>
                <w:rFonts w:ascii="宋体" w:hAnsi="宋体" w:hint="eastAsia"/>
              </w:rPr>
              <w:t>全电</w:t>
            </w:r>
          </w:p>
          <w:p w:rsidR="00A17FCC" w:rsidRDefault="00A17FCC" w:rsidP="00A17FCC">
            <w:pPr>
              <w:rPr>
                <w:rFonts w:ascii="宋体" w:hAnsi="宋体"/>
              </w:rPr>
            </w:pPr>
            <w:r>
              <w:rPr>
                <w:rFonts w:ascii="宋体" w:hAnsi="宋体"/>
              </w:rPr>
              <w:t>ML : MAIL</w:t>
            </w:r>
            <w:r>
              <w:rPr>
                <w:rFonts w:ascii="宋体" w:hAnsi="宋体" w:hint="eastAsia"/>
              </w:rPr>
              <w:t>信开</w:t>
            </w:r>
          </w:p>
        </w:tc>
        <w:tc>
          <w:tcPr>
            <w:tcW w:w="1440" w:type="dxa"/>
          </w:tcPr>
          <w:p w:rsidR="00A17FCC" w:rsidRDefault="00A17FCC" w:rsidP="00A17FCC">
            <w:pPr>
              <w:rPr>
                <w:rFonts w:ascii="宋体" w:hAnsi="宋体"/>
              </w:rPr>
            </w:pPr>
            <w:r>
              <w:rPr>
                <w:rFonts w:ascii="宋体" w:hAnsi="宋体" w:hint="eastAsia"/>
              </w:rPr>
              <w:t>字符类型2位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信用证类型</w:t>
            </w:r>
          </w:p>
        </w:tc>
        <w:tc>
          <w:tcPr>
            <w:tcW w:w="2723"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rPr>
              <w:t>BB : BACK TO BACK</w:t>
            </w:r>
          </w:p>
          <w:p w:rsidR="00A17FCC" w:rsidRDefault="00A17FCC" w:rsidP="00A17FCC">
            <w:pPr>
              <w:rPr>
                <w:rFonts w:ascii="宋体" w:hAnsi="宋体"/>
              </w:rPr>
            </w:pPr>
            <w:r>
              <w:rPr>
                <w:rFonts w:ascii="宋体" w:hAnsi="宋体"/>
              </w:rPr>
              <w:t xml:space="preserve">NR : </w:t>
            </w:r>
            <w:smartTag w:uri="urn:schemas-microsoft-com:office:smarttags" w:element="City">
              <w:smartTag w:uri="urn:schemas-microsoft-com:office:smarttags" w:element="place">
                <w:r>
                  <w:rPr>
                    <w:rFonts w:ascii="宋体" w:hAnsi="宋体"/>
                  </w:rPr>
                  <w:t>NORMAL</w:t>
                </w:r>
              </w:smartTag>
            </w:smartTag>
          </w:p>
          <w:p w:rsidR="00A17FCC" w:rsidRDefault="00A17FCC" w:rsidP="00A17FCC">
            <w:pPr>
              <w:rPr>
                <w:rFonts w:ascii="宋体" w:hAnsi="宋体"/>
              </w:rPr>
            </w:pPr>
            <w:r>
              <w:rPr>
                <w:rFonts w:ascii="宋体" w:hAnsi="宋体"/>
              </w:rPr>
              <w:t>RC : RECIPOCAL</w:t>
            </w:r>
          </w:p>
          <w:p w:rsidR="00A17FCC" w:rsidRDefault="00A17FCC" w:rsidP="00A17FCC">
            <w:pPr>
              <w:rPr>
                <w:rFonts w:ascii="宋体" w:hAnsi="宋体"/>
              </w:rPr>
            </w:pPr>
            <w:r>
              <w:rPr>
                <w:rFonts w:ascii="宋体" w:hAnsi="宋体"/>
              </w:rPr>
              <w:t>TF : TRANSFERRED</w:t>
            </w:r>
          </w:p>
        </w:tc>
        <w:tc>
          <w:tcPr>
            <w:tcW w:w="1440" w:type="dxa"/>
          </w:tcPr>
          <w:p w:rsidR="00A17FCC" w:rsidRDefault="00A17FCC" w:rsidP="00A17FCC">
            <w:pPr>
              <w:rPr>
                <w:rFonts w:ascii="宋体" w:hAnsi="宋体"/>
              </w:rPr>
            </w:pPr>
            <w:r>
              <w:rPr>
                <w:rFonts w:ascii="宋体" w:hAnsi="宋体" w:hint="eastAsia"/>
              </w:rPr>
              <w:t>字符类型2位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兑付方式</w:t>
            </w:r>
          </w:p>
        </w:tc>
        <w:tc>
          <w:tcPr>
            <w:tcW w:w="2723" w:type="dxa"/>
          </w:tcPr>
          <w:p w:rsidR="00A17FCC" w:rsidRDefault="00A17FCC" w:rsidP="00A17FCC">
            <w:pPr>
              <w:rPr>
                <w:rFonts w:ascii="宋体" w:hAnsi="宋体"/>
              </w:rPr>
            </w:pPr>
            <w:r>
              <w:rPr>
                <w:rFonts w:ascii="宋体" w:hAnsi="宋体" w:hint="eastAsia"/>
              </w:rPr>
              <w:t>显示在MT700的41a中，</w:t>
            </w:r>
            <w:r>
              <w:rPr>
                <w:rFonts w:ascii="宋体" w:hAnsi="宋体" w:hint="eastAsia"/>
              </w:rPr>
              <w:lastRenderedPageBreak/>
              <w:t>分五种：</w:t>
            </w:r>
          </w:p>
          <w:p w:rsidR="00A17FCC" w:rsidRDefault="00A17FCC" w:rsidP="00A17FCC">
            <w:pPr>
              <w:rPr>
                <w:rFonts w:ascii="宋体" w:hAnsi="宋体"/>
              </w:rPr>
            </w:pPr>
            <w:r>
              <w:rPr>
                <w:rFonts w:ascii="宋体" w:hAnsi="宋体"/>
              </w:rPr>
              <w:t>AC : ACCEPTANCE</w:t>
            </w:r>
          </w:p>
          <w:p w:rsidR="00A17FCC" w:rsidRDefault="00A17FCC" w:rsidP="00A17FCC">
            <w:pPr>
              <w:rPr>
                <w:rFonts w:ascii="宋体" w:hAnsi="宋体"/>
              </w:rPr>
            </w:pPr>
            <w:r>
              <w:rPr>
                <w:rFonts w:ascii="宋体" w:hAnsi="宋体"/>
              </w:rPr>
              <w:t>DP : DEF PAYMENT</w:t>
            </w:r>
          </w:p>
          <w:p w:rsidR="00A17FCC" w:rsidRDefault="00A17FCC" w:rsidP="00A17FCC">
            <w:pPr>
              <w:rPr>
                <w:rFonts w:ascii="宋体" w:hAnsi="宋体"/>
              </w:rPr>
            </w:pPr>
            <w:r>
              <w:rPr>
                <w:rFonts w:ascii="宋体" w:hAnsi="宋体"/>
              </w:rPr>
              <w:t>MP : MIXED PAYMENT</w:t>
            </w:r>
          </w:p>
          <w:p w:rsidR="00A17FCC" w:rsidRDefault="00A17FCC" w:rsidP="00A17FCC">
            <w:pPr>
              <w:rPr>
                <w:rFonts w:ascii="宋体" w:hAnsi="宋体"/>
              </w:rPr>
            </w:pPr>
            <w:r>
              <w:rPr>
                <w:rFonts w:ascii="宋体" w:hAnsi="宋体"/>
              </w:rPr>
              <w:t>NG : NEGOTIATION</w:t>
            </w:r>
          </w:p>
          <w:p w:rsidR="00A17FCC" w:rsidRDefault="00A17FCC" w:rsidP="00A17FCC">
            <w:pPr>
              <w:rPr>
                <w:rFonts w:ascii="宋体" w:hAnsi="宋体"/>
              </w:rPr>
            </w:pPr>
            <w:r>
              <w:rPr>
                <w:rFonts w:ascii="宋体" w:hAnsi="宋体"/>
              </w:rPr>
              <w:t>PY : PAYMENT</w:t>
            </w:r>
          </w:p>
        </w:tc>
        <w:tc>
          <w:tcPr>
            <w:tcW w:w="1440" w:type="dxa"/>
          </w:tcPr>
          <w:p w:rsidR="00A17FCC" w:rsidRDefault="00A17FCC" w:rsidP="00A17FCC">
            <w:pPr>
              <w:rPr>
                <w:rFonts w:ascii="宋体" w:hAnsi="宋体"/>
              </w:rPr>
            </w:pPr>
            <w:r>
              <w:rPr>
                <w:rFonts w:ascii="宋体" w:hAnsi="宋体" w:hint="eastAsia"/>
              </w:rPr>
              <w:lastRenderedPageBreak/>
              <w:t>字符类型2</w:t>
            </w:r>
            <w:r>
              <w:rPr>
                <w:rFonts w:ascii="宋体" w:hAnsi="宋体" w:hint="eastAsia"/>
              </w:rPr>
              <w:lastRenderedPageBreak/>
              <w:t>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偿付方式</w:t>
            </w:r>
          </w:p>
        </w:tc>
        <w:tc>
          <w:tcPr>
            <w:tcW w:w="2723" w:type="dxa"/>
          </w:tcPr>
          <w:p w:rsidR="00A17FCC" w:rsidRDefault="00A17FCC" w:rsidP="00A17FCC">
            <w:pPr>
              <w:rPr>
                <w:rFonts w:ascii="宋体" w:hAnsi="宋体"/>
              </w:rPr>
            </w:pPr>
            <w:r>
              <w:rPr>
                <w:rFonts w:ascii="宋体" w:hAnsi="宋体" w:hint="eastAsia"/>
              </w:rPr>
              <w:t>我行偿付议付行/寄单行的方式，分二种：</w:t>
            </w:r>
          </w:p>
          <w:p w:rsidR="00A17FCC" w:rsidRDefault="00A17FCC" w:rsidP="00A17FCC">
            <w:pPr>
              <w:rPr>
                <w:rFonts w:ascii="宋体" w:hAnsi="宋体"/>
              </w:rPr>
            </w:pPr>
            <w:r>
              <w:rPr>
                <w:rFonts w:ascii="宋体" w:hAnsi="宋体" w:hint="eastAsia"/>
              </w:rPr>
              <w:t>RT:REMIT单到付款</w:t>
            </w:r>
          </w:p>
          <w:p w:rsidR="00A17FCC" w:rsidRDefault="00A17FCC" w:rsidP="00A17FCC">
            <w:pPr>
              <w:rPr>
                <w:rFonts w:ascii="宋体" w:hAnsi="宋体"/>
              </w:rPr>
            </w:pPr>
            <w:r>
              <w:rPr>
                <w:rFonts w:ascii="宋体" w:hAnsi="宋体" w:hint="eastAsia"/>
              </w:rPr>
              <w:t>CM:CLAIM指定偿付行</w:t>
            </w:r>
          </w:p>
        </w:tc>
        <w:tc>
          <w:tcPr>
            <w:tcW w:w="1440" w:type="dxa"/>
          </w:tcPr>
          <w:p w:rsidR="00A17FCC" w:rsidRDefault="00A17FCC" w:rsidP="00A17FCC">
            <w:pPr>
              <w:rPr>
                <w:rFonts w:ascii="宋体" w:hAnsi="宋体"/>
              </w:rPr>
            </w:pPr>
            <w:r>
              <w:rPr>
                <w:rFonts w:ascii="宋体" w:hAnsi="宋体" w:hint="eastAsia"/>
              </w:rPr>
              <w:t>字符类型2位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期限类型</w:t>
            </w:r>
          </w:p>
        </w:tc>
        <w:tc>
          <w:tcPr>
            <w:tcW w:w="2723"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t>US : USANCE</w:t>
            </w:r>
            <w:r>
              <w:rPr>
                <w:rFonts w:ascii="宋体" w:hAnsi="宋体" w:hint="eastAsia"/>
              </w:rPr>
              <w:t>远期</w:t>
            </w:r>
          </w:p>
        </w:tc>
        <w:tc>
          <w:tcPr>
            <w:tcW w:w="1440" w:type="dxa"/>
          </w:tcPr>
          <w:p w:rsidR="00A17FCC" w:rsidRDefault="00A17FCC" w:rsidP="00A17FCC">
            <w:pPr>
              <w:rPr>
                <w:rFonts w:ascii="宋体" w:hAnsi="宋体"/>
              </w:rPr>
            </w:pPr>
            <w:r>
              <w:rPr>
                <w:rFonts w:ascii="宋体" w:hAnsi="宋体" w:hint="eastAsia"/>
              </w:rPr>
              <w:t>字符类型2位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远期天数</w:t>
            </w:r>
          </w:p>
        </w:tc>
        <w:tc>
          <w:tcPr>
            <w:tcW w:w="2723" w:type="dxa"/>
          </w:tcPr>
          <w:p w:rsidR="00A17FCC" w:rsidRDefault="00A17FCC" w:rsidP="00A17FCC">
            <w:pPr>
              <w:rPr>
                <w:rFonts w:ascii="宋体" w:hAnsi="宋体"/>
              </w:rPr>
            </w:pPr>
          </w:p>
        </w:tc>
        <w:tc>
          <w:tcPr>
            <w:tcW w:w="1440" w:type="dxa"/>
          </w:tcPr>
          <w:p w:rsidR="00A17FCC" w:rsidRDefault="00A17FCC" w:rsidP="00A17FCC">
            <w:pPr>
              <w:rPr>
                <w:rFonts w:ascii="宋体" w:hAnsi="宋体"/>
              </w:rPr>
            </w:pPr>
            <w:r>
              <w:rPr>
                <w:rFonts w:ascii="宋体" w:hAnsi="宋体" w:hint="eastAsia"/>
              </w:rPr>
              <w:t>数字类型4位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期限类型描述</w:t>
            </w:r>
          </w:p>
        </w:tc>
        <w:tc>
          <w:tcPr>
            <w:tcW w:w="2723"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44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期限类型说明</w:t>
            </w:r>
          </w:p>
        </w:tc>
        <w:tc>
          <w:tcPr>
            <w:tcW w:w="2723" w:type="dxa"/>
          </w:tcPr>
          <w:p w:rsidR="00A17FCC" w:rsidRDefault="00A17FCC" w:rsidP="00A17FCC">
            <w:pPr>
              <w:rPr>
                <w:rFonts w:ascii="宋体" w:hAnsi="宋体"/>
              </w:rPr>
            </w:pPr>
          </w:p>
        </w:tc>
        <w:tc>
          <w:tcPr>
            <w:tcW w:w="1440" w:type="dxa"/>
          </w:tcPr>
          <w:p w:rsidR="00A17FCC" w:rsidRDefault="00A17FCC" w:rsidP="00A17FCC">
            <w:pPr>
              <w:rPr>
                <w:rFonts w:ascii="宋体" w:hAnsi="宋体"/>
              </w:rPr>
            </w:pPr>
            <w:r>
              <w:rPr>
                <w:rFonts w:ascii="宋体" w:hAnsi="宋体" w:hint="eastAsia"/>
              </w:rPr>
              <w:t>字符类型</w:t>
            </w:r>
            <w:r>
              <w:rPr>
                <w:rFonts w:ascii="宋体" w:hAnsi="宋体" w:hint="eastAsia"/>
              </w:rPr>
              <w:lastRenderedPageBreak/>
              <w:t>30位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贴现基准利率类型</w:t>
            </w:r>
          </w:p>
        </w:tc>
        <w:tc>
          <w:tcPr>
            <w:tcW w:w="272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rPr>
              <w:t>HB : HIBOR</w:t>
            </w:r>
          </w:p>
          <w:p w:rsidR="00A17FCC" w:rsidRDefault="00A17FCC" w:rsidP="00A17FCC">
            <w:pPr>
              <w:rPr>
                <w:rFonts w:ascii="宋体" w:hAnsi="宋体"/>
              </w:rPr>
            </w:pPr>
            <w:r>
              <w:rPr>
                <w:rFonts w:ascii="宋体" w:hAnsi="宋体"/>
              </w:rPr>
              <w:t>LB : LIBOR</w:t>
            </w:r>
          </w:p>
          <w:p w:rsidR="00A17FCC" w:rsidRDefault="00A17FCC" w:rsidP="00A17FCC">
            <w:pPr>
              <w:rPr>
                <w:rFonts w:ascii="宋体" w:hAnsi="宋体"/>
              </w:rPr>
            </w:pPr>
            <w:r>
              <w:rPr>
                <w:rFonts w:ascii="宋体" w:hAnsi="宋体"/>
              </w:rPr>
              <w:t>NN : NONE</w:t>
            </w:r>
          </w:p>
        </w:tc>
        <w:tc>
          <w:tcPr>
            <w:tcW w:w="1440" w:type="dxa"/>
          </w:tcPr>
          <w:p w:rsidR="00A17FCC" w:rsidRDefault="00A17FCC" w:rsidP="00A17FCC">
            <w:pPr>
              <w:rPr>
                <w:rFonts w:ascii="宋体" w:hAnsi="宋体"/>
              </w:rPr>
            </w:pPr>
            <w:r>
              <w:rPr>
                <w:rFonts w:ascii="宋体" w:hAnsi="宋体" w:hint="eastAsia"/>
              </w:rPr>
              <w:t>字符类型2位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信用证到期日</w:t>
            </w:r>
          </w:p>
        </w:tc>
        <w:tc>
          <w:tcPr>
            <w:tcW w:w="2723" w:type="dxa"/>
          </w:tcPr>
          <w:p w:rsidR="00A17FCC" w:rsidRDefault="00A17FCC" w:rsidP="00A17FCC">
            <w:pPr>
              <w:rPr>
                <w:rFonts w:ascii="宋体" w:hAnsi="宋体"/>
              </w:rPr>
            </w:pPr>
            <w:r>
              <w:rPr>
                <w:rFonts w:ascii="宋体" w:hAnsi="宋体" w:hint="eastAsia"/>
              </w:rPr>
              <w:t>显示在MT700的31D第一部分</w:t>
            </w:r>
          </w:p>
        </w:tc>
        <w:tc>
          <w:tcPr>
            <w:tcW w:w="1440" w:type="dxa"/>
          </w:tcPr>
          <w:p w:rsidR="00A17FCC" w:rsidRDefault="00A17FCC" w:rsidP="00A17FCC">
            <w:pPr>
              <w:rPr>
                <w:rFonts w:ascii="宋体" w:hAnsi="宋体"/>
              </w:rPr>
            </w:pPr>
            <w:r>
              <w:rPr>
                <w:rFonts w:ascii="宋体" w:hAnsi="宋体" w:hint="eastAsia"/>
              </w:rPr>
              <w:t>日期类型8位</w:t>
            </w:r>
          </w:p>
        </w:tc>
        <w:tc>
          <w:tcPr>
            <w:tcW w:w="2641" w:type="dxa"/>
          </w:tcPr>
          <w:p w:rsidR="00A17FCC" w:rsidRDefault="00A17FCC" w:rsidP="00A17FCC">
            <w:pPr>
              <w:rPr>
                <w:rFonts w:ascii="宋体" w:hAnsi="宋体"/>
              </w:rPr>
            </w:pPr>
            <w:r>
              <w:rPr>
                <w:rFonts w:ascii="宋体" w:hAnsi="宋体" w:hint="eastAsia"/>
              </w:rPr>
              <w:t>ISN2018 无效信用证到期日</w:t>
            </w:r>
          </w:p>
        </w:tc>
      </w:tr>
      <w:tr w:rsidR="00A17FCC">
        <w:tc>
          <w:tcPr>
            <w:tcW w:w="1705" w:type="dxa"/>
          </w:tcPr>
          <w:p w:rsidR="00A17FCC" w:rsidRDefault="00A17FCC" w:rsidP="00A17FCC">
            <w:pPr>
              <w:rPr>
                <w:rFonts w:ascii="宋体" w:hAnsi="宋体"/>
              </w:rPr>
            </w:pPr>
            <w:r>
              <w:rPr>
                <w:rFonts w:ascii="宋体" w:hAnsi="宋体" w:hint="eastAsia"/>
              </w:rPr>
              <w:t>到期地点</w:t>
            </w:r>
          </w:p>
        </w:tc>
        <w:tc>
          <w:tcPr>
            <w:tcW w:w="2723" w:type="dxa"/>
          </w:tcPr>
          <w:p w:rsidR="00A17FCC" w:rsidRDefault="00A17FCC" w:rsidP="00A17FCC">
            <w:pPr>
              <w:rPr>
                <w:rFonts w:ascii="宋体" w:hAnsi="宋体"/>
              </w:rPr>
            </w:pPr>
            <w:r>
              <w:rPr>
                <w:rFonts w:ascii="宋体" w:hAnsi="宋体" w:hint="eastAsia"/>
              </w:rPr>
              <w:t>显示在MT700的31D第二部分</w:t>
            </w:r>
          </w:p>
        </w:tc>
        <w:tc>
          <w:tcPr>
            <w:tcW w:w="1440" w:type="dxa"/>
          </w:tcPr>
          <w:p w:rsidR="00A17FCC" w:rsidRDefault="00A17FCC" w:rsidP="00A17FCC">
            <w:pPr>
              <w:rPr>
                <w:rFonts w:ascii="宋体" w:hAnsi="宋体"/>
              </w:rPr>
            </w:pPr>
            <w:r>
              <w:rPr>
                <w:rFonts w:ascii="宋体" w:hAnsi="宋体" w:hint="eastAsia"/>
              </w:rPr>
              <w:t>字符类型29位</w:t>
            </w:r>
          </w:p>
        </w:tc>
        <w:tc>
          <w:tcPr>
            <w:tcW w:w="2641" w:type="dxa"/>
          </w:tcPr>
          <w:p w:rsidR="00A17FCC" w:rsidRDefault="00A17FCC" w:rsidP="00A17FCC">
            <w:pPr>
              <w:rPr>
                <w:rFonts w:ascii="宋体" w:hAnsi="宋体"/>
              </w:rPr>
            </w:pPr>
            <w:r>
              <w:rPr>
                <w:rFonts w:ascii="宋体" w:hAnsi="宋体" w:hint="eastAsia"/>
              </w:rPr>
              <w:t>ISN2034 无效信用证到期地点</w:t>
            </w:r>
          </w:p>
        </w:tc>
      </w:tr>
      <w:tr w:rsidR="00A17FCC">
        <w:tc>
          <w:tcPr>
            <w:tcW w:w="1705" w:type="dxa"/>
          </w:tcPr>
          <w:p w:rsidR="00A17FCC" w:rsidRDefault="00A17FCC" w:rsidP="00A17FCC">
            <w:pPr>
              <w:rPr>
                <w:rFonts w:ascii="宋体" w:hAnsi="宋体"/>
              </w:rPr>
            </w:pPr>
            <w:r>
              <w:rPr>
                <w:rFonts w:ascii="宋体" w:hAnsi="宋体" w:hint="eastAsia"/>
              </w:rPr>
              <w:t>货物类型</w:t>
            </w:r>
          </w:p>
        </w:tc>
        <w:tc>
          <w:tcPr>
            <w:tcW w:w="2723" w:type="dxa"/>
          </w:tcPr>
          <w:p w:rsidR="00A17FCC" w:rsidRDefault="00A17FCC" w:rsidP="00A17FCC">
            <w:pPr>
              <w:rPr>
                <w:rFonts w:ascii="宋体" w:hAnsi="宋体"/>
              </w:rPr>
            </w:pPr>
            <w:r>
              <w:rPr>
                <w:rFonts w:ascii="宋体" w:hAnsi="宋体" w:hint="eastAsia"/>
              </w:rPr>
              <w:t>分二十二种，见《国际结算货物类型参数表》</w:t>
            </w:r>
          </w:p>
        </w:tc>
        <w:tc>
          <w:tcPr>
            <w:tcW w:w="1440" w:type="dxa"/>
          </w:tcPr>
          <w:p w:rsidR="00A17FCC" w:rsidRDefault="00A17FCC" w:rsidP="00A17FCC">
            <w:pPr>
              <w:rPr>
                <w:rFonts w:ascii="宋体" w:hAnsi="宋体"/>
              </w:rPr>
            </w:pPr>
            <w:r>
              <w:rPr>
                <w:rFonts w:ascii="宋体" w:hAnsi="宋体" w:hint="eastAsia"/>
              </w:rPr>
              <w:t>字符类型3位</w:t>
            </w:r>
          </w:p>
        </w:tc>
        <w:tc>
          <w:tcPr>
            <w:tcW w:w="2641" w:type="dxa"/>
          </w:tcPr>
          <w:p w:rsidR="00A17FCC" w:rsidRDefault="00A17FCC" w:rsidP="00A17FCC">
            <w:pPr>
              <w:rPr>
                <w:rFonts w:ascii="宋体" w:hAnsi="宋体"/>
              </w:rPr>
            </w:pPr>
            <w:r>
              <w:rPr>
                <w:rFonts w:ascii="宋体" w:hAnsi="宋体" w:hint="eastAsia"/>
              </w:rPr>
              <w:t>ISN2020 无效货物类型</w:t>
            </w:r>
          </w:p>
        </w:tc>
      </w:tr>
    </w:tbl>
    <w:p w:rsidR="00A17FCC" w:rsidRDefault="00A17FCC" w:rsidP="00A17FCC">
      <w:pPr>
        <w:pStyle w:val="6"/>
        <w:spacing w:line="360" w:lineRule="auto"/>
      </w:pPr>
      <w:r>
        <w:rPr>
          <w:rFonts w:hint="eastAsia"/>
        </w:rPr>
        <w:t>（四）操作要点</w:t>
      </w:r>
    </w:p>
    <w:p w:rsidR="00A17FCC" w:rsidRDefault="00A17FCC" w:rsidP="00A17FCC">
      <w:pPr>
        <w:ind w:left="480" w:hangingChars="200" w:hanging="480"/>
      </w:pPr>
      <w:r>
        <w:rPr>
          <w:rFonts w:hint="eastAsia"/>
        </w:rPr>
        <w:t>１、在新发起一笔业务时，必须先录入受理网点和受理客户等信息，包括受理分行、受理网点、客户号，缺省扣费户口非必输项。在此过程中，可通过选择“使用模板录入”来选择已处理的业务作为模板加快录入速度，特别是选择相同客户、相类似的业务将会大大减少重复重复录入的工作，但是必须注意，一定要将差异的地方重新正确录入。</w:t>
      </w:r>
    </w:p>
    <w:p w:rsidR="00A17FCC" w:rsidRDefault="00A17FCC" w:rsidP="00A17FCC">
      <w:pPr>
        <w:ind w:left="480" w:hangingChars="200" w:hanging="480"/>
      </w:pPr>
      <w:r>
        <w:rPr>
          <w:rFonts w:hint="eastAsia"/>
        </w:rPr>
        <w:t>２、如果需要使用一个作废的信用证号，可选择“指定信用证号”，然后输入已经作废的信用证号。</w:t>
      </w:r>
    </w:p>
    <w:p w:rsidR="00A17FCC" w:rsidRDefault="00A17FCC" w:rsidP="00A17FCC">
      <w:pPr>
        <w:ind w:left="480" w:hangingChars="200" w:hanging="480"/>
      </w:pPr>
      <w:r>
        <w:rPr>
          <w:rFonts w:hint="eastAsia"/>
        </w:rPr>
        <w:t>３、开立信用证的或有资产负债核算以开证金额×（１＋增幅）来核算，计算手续费的交易金额也以此来计算。</w:t>
      </w:r>
    </w:p>
    <w:p w:rsidR="00A17FCC" w:rsidRDefault="00A17FCC" w:rsidP="00A17FCC">
      <w:pPr>
        <w:ind w:left="480" w:hangingChars="200" w:hanging="480"/>
      </w:pPr>
      <w:r>
        <w:rPr>
          <w:rFonts w:hint="eastAsia"/>
        </w:rPr>
        <w:t>４、当信用证类型为</w:t>
      </w:r>
      <w:r>
        <w:t>TF : TRANSFERRED</w:t>
      </w:r>
      <w:r>
        <w:rPr>
          <w:rFonts w:hint="eastAsia"/>
        </w:rPr>
        <w:t>时，将收取转让手续费，而不是开证手续费。</w:t>
      </w:r>
    </w:p>
    <w:p w:rsidR="00A17FCC" w:rsidRDefault="00A17FCC" w:rsidP="00A17FCC">
      <w:pPr>
        <w:ind w:left="480" w:hangingChars="200" w:hanging="480"/>
      </w:pPr>
      <w:r>
        <w:rPr>
          <w:rFonts w:hint="eastAsia"/>
        </w:rPr>
        <w:t>５、非我行作转让时，保证金比例≥</w:t>
      </w:r>
      <w:r>
        <w:rPr>
          <w:rFonts w:hint="eastAsia"/>
        </w:rPr>
        <w:t>100%</w:t>
      </w:r>
      <w:r>
        <w:rPr>
          <w:rFonts w:hint="eastAsia"/>
        </w:rPr>
        <w:t>的手续费按照全额保证金开证的费率计收开证手续费，否则按一般开证费率计收手续费。</w:t>
      </w:r>
    </w:p>
    <w:p w:rsidR="00A17FCC" w:rsidRDefault="00A17FCC" w:rsidP="00A17FCC">
      <w:pPr>
        <w:ind w:left="480" w:hangingChars="200" w:hanging="480"/>
      </w:pPr>
      <w:r>
        <w:rPr>
          <w:rFonts w:hint="eastAsia"/>
        </w:rPr>
        <w:t>６、“是否分期装运”为</w:t>
      </w:r>
      <w:r>
        <w:rPr>
          <w:rFonts w:hint="eastAsia"/>
        </w:rPr>
        <w:t>YES</w:t>
      </w:r>
      <w:r>
        <w:rPr>
          <w:rFonts w:hint="eastAsia"/>
        </w:rPr>
        <w:t>时，</w:t>
      </w:r>
      <w:r>
        <w:rPr>
          <w:rFonts w:hint="eastAsia"/>
        </w:rPr>
        <w:t>MT700</w:t>
      </w:r>
      <w:r>
        <w:rPr>
          <w:rFonts w:hint="eastAsia"/>
        </w:rPr>
        <w:t>中的</w:t>
      </w:r>
      <w:r>
        <w:rPr>
          <w:rFonts w:hint="eastAsia"/>
        </w:rPr>
        <w:t>44C</w:t>
      </w:r>
      <w:r>
        <w:rPr>
          <w:rFonts w:hint="eastAsia"/>
        </w:rPr>
        <w:t>被清空，分期的描述应该在</w:t>
      </w:r>
      <w:r>
        <w:rPr>
          <w:rFonts w:hint="eastAsia"/>
        </w:rPr>
        <w:t>44D</w:t>
      </w:r>
      <w:r>
        <w:rPr>
          <w:rFonts w:hint="eastAsia"/>
        </w:rPr>
        <w:t>输入。</w:t>
      </w:r>
    </w:p>
    <w:p w:rsidR="00A17FCC" w:rsidRDefault="00A17FCC" w:rsidP="00A17FCC">
      <w:pPr>
        <w:ind w:left="480" w:hangingChars="200" w:hanging="480"/>
      </w:pPr>
      <w:r>
        <w:rPr>
          <w:rFonts w:hint="eastAsia"/>
        </w:rPr>
        <w:t>７、在处理函电时，改动了函电的默认值，下次再修改时系统将会提示该处手工更改的值与系统默认的值不一致，要求用户选择采用系统默认值更新或者放</w:t>
      </w:r>
      <w:r>
        <w:rPr>
          <w:rFonts w:hint="eastAsia"/>
        </w:rPr>
        <w:lastRenderedPageBreak/>
        <w:t>弃更新保持手工更改的值，此时，用户须根据实际情况作出相应选择。</w:t>
      </w:r>
    </w:p>
    <w:p w:rsidR="00A17FCC" w:rsidRDefault="00A17FCC" w:rsidP="00A17FCC">
      <w:pPr>
        <w:ind w:left="480" w:hangingChars="200" w:hanging="480"/>
      </w:pPr>
      <w:r>
        <w:rPr>
          <w:rFonts w:hint="eastAsia"/>
        </w:rPr>
        <w:t>８、期限类型决定了系统或有资产负债的核算科目。</w:t>
      </w:r>
    </w:p>
    <w:p w:rsidR="00A17FCC" w:rsidRDefault="00A17FCC" w:rsidP="00A17FCC">
      <w:pPr>
        <w:ind w:left="480" w:hangingChars="200" w:hanging="480"/>
      </w:pPr>
      <w:r>
        <w:rPr>
          <w:rFonts w:hint="eastAsia"/>
        </w:rPr>
        <w:t>９、复核时须重新录入开证币别、开证金额、信用证到期日、期限类型和开证方式等要素校验。</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选择“系统导航”－“国际业务”－“进口业务”－“进口信用证” －“进口信用证开证”，或在业务代码处输入7511进入“进口信用证开证”。</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输入“录入”操作码，系统弹出录入受理网点和受理客户的窗口。</w:t>
      </w:r>
    </w:p>
    <w:p w:rsidR="00A17FCC" w:rsidRDefault="00A17FCC" w:rsidP="00A17FCC">
      <w:pPr>
        <w:ind w:left="480" w:hangingChars="200" w:hanging="480"/>
      </w:pPr>
      <w:r>
        <w:rPr>
          <w:rFonts w:hint="eastAsia"/>
        </w:rPr>
        <w:t>２、正确输入受理分行、受理网点、客户号等信息，选择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３、按照客户申请书完整录入各页面（包括“主要信息”、“受益人与通知行”、“类型与参加行”、“期限与货运”）的信息字段。</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w:t>
      </w:r>
      <w:r>
        <w:rPr>
          <w:rFonts w:hint="eastAsia"/>
        </w:rPr>
        <w:lastRenderedPageBreak/>
        <w:t>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 w:rsidR="00A17FCC" w:rsidRDefault="00A17FCC" w:rsidP="00A17FCC">
      <w:pPr>
        <w:pStyle w:val="5"/>
        <w:rPr>
          <w:sz w:val="24"/>
        </w:rPr>
      </w:pPr>
      <w:bookmarkStart w:id="1703" w:name="_Toc183939337"/>
      <w:r>
        <w:rPr>
          <w:rFonts w:hint="eastAsia"/>
          <w:sz w:val="24"/>
        </w:rPr>
        <w:t>二、修改（业务代码</w:t>
      </w:r>
      <w:r>
        <w:rPr>
          <w:rFonts w:hint="eastAsia"/>
          <w:sz w:val="24"/>
        </w:rPr>
        <w:t>7512</w:t>
      </w:r>
      <w:r>
        <w:rPr>
          <w:rFonts w:hint="eastAsia"/>
          <w:sz w:val="24"/>
        </w:rPr>
        <w:t>）</w:t>
      </w:r>
      <w:bookmarkEnd w:id="1703"/>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通过本交易录入进口信用证须修改的信息，扣收相关手续费，并完成对外修改进口信用证的操作，系统自动核算或有资产负债（如有变动）。</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和邮电费，只要涉及计算上述费用的字段值发生变化，系统会自动重新计算应收的手续费和邮电费，影响手续费的要素包括以下字段：客户号、修改后币别、修改后开证金额、修改后增幅（＋）、保证金比例、信用证到期日、费用方向，影响邮电费的要素包括以下字段：客户号、通知行、修改方式、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ind w:left="480" w:hangingChars="200" w:hanging="480"/>
      </w:pPr>
      <w:r>
        <w:rPr>
          <w:rFonts w:hint="eastAsia"/>
        </w:rPr>
        <w:t>３、对于修改交易是增加或有资产负债的，系统将立即核算或有资产负债，并将修改信息更新主文件；对于修改交易是减少或有资产负债的，系统将仅作登记，暂不核算或有资产负债，修改信息也不更新主文件，待通过修改答复交易接受修改后才核算或有资产负债以及更新主文件。</w:t>
      </w:r>
    </w:p>
    <w:p w:rsidR="00A17FCC" w:rsidRDefault="00A17FCC" w:rsidP="00A17FCC">
      <w:pPr>
        <w:pStyle w:val="6"/>
        <w:spacing w:line="360" w:lineRule="auto"/>
      </w:pPr>
      <w:r>
        <w:rPr>
          <w:rFonts w:hint="eastAsia"/>
        </w:rPr>
        <w:lastRenderedPageBreak/>
        <w:t>（三）术语解释及参数说明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2520"/>
        <w:gridCol w:w="1800"/>
        <w:gridCol w:w="1980"/>
      </w:tblGrid>
      <w:tr w:rsidR="00A17FCC">
        <w:tc>
          <w:tcPr>
            <w:tcW w:w="1800" w:type="dxa"/>
          </w:tcPr>
          <w:p w:rsidR="00A17FCC" w:rsidRDefault="00A17FCC" w:rsidP="00A17FCC">
            <w:pPr>
              <w:rPr>
                <w:rFonts w:ascii="宋体" w:hAnsi="宋体"/>
              </w:rPr>
            </w:pPr>
            <w:r>
              <w:rPr>
                <w:rFonts w:ascii="宋体" w:hAnsi="宋体" w:hint="eastAsia"/>
              </w:rPr>
              <w:t>字段名称</w:t>
            </w:r>
          </w:p>
        </w:tc>
        <w:tc>
          <w:tcPr>
            <w:tcW w:w="2520"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1980" w:type="dxa"/>
          </w:tcPr>
          <w:p w:rsidR="00A17FCC" w:rsidRDefault="00A17FCC" w:rsidP="00A17FCC">
            <w:pPr>
              <w:rPr>
                <w:rFonts w:ascii="宋体" w:hAnsi="宋体"/>
              </w:rPr>
            </w:pPr>
            <w:r>
              <w:rPr>
                <w:rFonts w:ascii="宋体" w:hAnsi="宋体" w:hint="eastAsia"/>
              </w:rPr>
              <w:t>错误提示</w:t>
            </w:r>
          </w:p>
        </w:tc>
      </w:tr>
      <w:tr w:rsidR="00A17FCC">
        <w:tc>
          <w:tcPr>
            <w:tcW w:w="1800" w:type="dxa"/>
          </w:tcPr>
          <w:p w:rsidR="00A17FCC" w:rsidRDefault="00A17FCC" w:rsidP="00A17FCC">
            <w:pPr>
              <w:rPr>
                <w:rFonts w:ascii="宋体" w:hAnsi="宋体"/>
              </w:rPr>
            </w:pPr>
            <w:r>
              <w:rPr>
                <w:rFonts w:ascii="宋体" w:hAnsi="宋体" w:hint="eastAsia"/>
              </w:rPr>
              <w:t>修改后开证金额</w:t>
            </w:r>
          </w:p>
        </w:tc>
        <w:tc>
          <w:tcPr>
            <w:tcW w:w="2520" w:type="dxa"/>
          </w:tcPr>
          <w:p w:rsidR="00A17FCC" w:rsidRDefault="00A17FCC" w:rsidP="00A17FCC">
            <w:pPr>
              <w:rPr>
                <w:rFonts w:ascii="宋体" w:hAnsi="宋体"/>
              </w:rPr>
            </w:pPr>
            <w:r>
              <w:rPr>
                <w:rFonts w:ascii="宋体" w:hAnsi="宋体" w:hint="eastAsia"/>
              </w:rPr>
              <w:t>通过增减金额计算得出的修改后的信用证金额，显示在MT707的34B</w:t>
            </w:r>
          </w:p>
        </w:tc>
        <w:tc>
          <w:tcPr>
            <w:tcW w:w="1800" w:type="dxa"/>
          </w:tcPr>
          <w:p w:rsidR="00A17FCC" w:rsidRDefault="00A17FCC" w:rsidP="00A17FCC">
            <w:pPr>
              <w:rPr>
                <w:rFonts w:ascii="宋体" w:hAnsi="宋体"/>
              </w:rPr>
            </w:pPr>
          </w:p>
        </w:tc>
        <w:tc>
          <w:tcPr>
            <w:tcW w:w="1980" w:type="dxa"/>
          </w:tcPr>
          <w:p w:rsidR="00A17FCC" w:rsidRDefault="00A17FCC" w:rsidP="00A17FCC">
            <w:pPr>
              <w:rPr>
                <w:rFonts w:ascii="宋体" w:hAnsi="宋体"/>
              </w:rPr>
            </w:pPr>
          </w:p>
        </w:tc>
      </w:tr>
      <w:tr w:rsidR="00A17FCC">
        <w:tc>
          <w:tcPr>
            <w:tcW w:w="1800" w:type="dxa"/>
          </w:tcPr>
          <w:p w:rsidR="00A17FCC" w:rsidRDefault="00A17FCC" w:rsidP="00A17FCC">
            <w:pPr>
              <w:rPr>
                <w:rFonts w:ascii="宋体" w:hAnsi="宋体"/>
              </w:rPr>
            </w:pPr>
            <w:r>
              <w:rPr>
                <w:rFonts w:ascii="宋体" w:hAnsi="宋体" w:hint="eastAsia"/>
              </w:rPr>
              <w:t>增减金额</w:t>
            </w:r>
          </w:p>
        </w:tc>
        <w:tc>
          <w:tcPr>
            <w:tcW w:w="2520" w:type="dxa"/>
          </w:tcPr>
          <w:p w:rsidR="00A17FCC" w:rsidRDefault="00A17FCC" w:rsidP="00A17FCC">
            <w:pPr>
              <w:rPr>
                <w:rFonts w:ascii="宋体" w:hAnsi="宋体"/>
              </w:rPr>
            </w:pPr>
            <w:r>
              <w:rPr>
                <w:rFonts w:ascii="宋体" w:hAnsi="宋体" w:hint="eastAsia"/>
              </w:rPr>
              <w:t>对原信用证的增减金额，增额显示在MT707的32B，减额显示在MT707的33B</w:t>
            </w:r>
          </w:p>
        </w:tc>
        <w:tc>
          <w:tcPr>
            <w:tcW w:w="1800" w:type="dxa"/>
          </w:tcPr>
          <w:p w:rsidR="00A17FCC" w:rsidRDefault="00A17FCC" w:rsidP="00A17FCC">
            <w:pPr>
              <w:rPr>
                <w:rFonts w:ascii="宋体" w:hAnsi="宋体"/>
              </w:rPr>
            </w:pPr>
            <w:r>
              <w:rPr>
                <w:rFonts w:ascii="宋体" w:hAnsi="宋体" w:hint="eastAsia"/>
              </w:rPr>
              <w:t>金额类型15.2</w:t>
            </w:r>
          </w:p>
        </w:tc>
        <w:tc>
          <w:tcPr>
            <w:tcW w:w="1980" w:type="dxa"/>
          </w:tcPr>
          <w:p w:rsidR="00A17FCC" w:rsidRDefault="00A17FCC" w:rsidP="00A17FCC">
            <w:pPr>
              <w:rPr>
                <w:rFonts w:ascii="宋体" w:hAnsi="宋体"/>
              </w:rPr>
            </w:pPr>
          </w:p>
        </w:tc>
      </w:tr>
      <w:tr w:rsidR="00A17FCC">
        <w:tc>
          <w:tcPr>
            <w:tcW w:w="1800" w:type="dxa"/>
          </w:tcPr>
          <w:p w:rsidR="00A17FCC" w:rsidRDefault="00A17FCC" w:rsidP="00A17FCC">
            <w:pPr>
              <w:rPr>
                <w:rFonts w:ascii="宋体" w:hAnsi="宋体"/>
              </w:rPr>
            </w:pPr>
            <w:r>
              <w:rPr>
                <w:rFonts w:ascii="宋体" w:hAnsi="宋体" w:hint="eastAsia"/>
              </w:rPr>
              <w:t>修改后增幅（＋）</w:t>
            </w:r>
          </w:p>
        </w:tc>
        <w:tc>
          <w:tcPr>
            <w:tcW w:w="2520" w:type="dxa"/>
          </w:tcPr>
          <w:p w:rsidR="00A17FCC" w:rsidRDefault="00A17FCC" w:rsidP="00A17FCC">
            <w:pPr>
              <w:rPr>
                <w:rFonts w:ascii="宋体" w:hAnsi="宋体"/>
              </w:rPr>
            </w:pPr>
            <w:r>
              <w:rPr>
                <w:rFonts w:ascii="宋体" w:hAnsi="宋体" w:hint="eastAsia"/>
              </w:rPr>
              <w:t>修改后对开证金额的上浮幅度，显示在MT707的39A第一部分</w:t>
            </w:r>
          </w:p>
        </w:tc>
        <w:tc>
          <w:tcPr>
            <w:tcW w:w="1800" w:type="dxa"/>
          </w:tcPr>
          <w:p w:rsidR="00A17FCC" w:rsidRDefault="00A17FCC" w:rsidP="00A17FCC">
            <w:pPr>
              <w:rPr>
                <w:rFonts w:ascii="宋体" w:hAnsi="宋体"/>
              </w:rPr>
            </w:pPr>
            <w:r>
              <w:rPr>
                <w:rFonts w:ascii="宋体" w:hAnsi="宋体" w:hint="eastAsia"/>
              </w:rPr>
              <w:t>数字类型2位</w:t>
            </w:r>
          </w:p>
        </w:tc>
        <w:tc>
          <w:tcPr>
            <w:tcW w:w="1980" w:type="dxa"/>
          </w:tcPr>
          <w:p w:rsidR="00A17FCC" w:rsidRDefault="00A17FCC" w:rsidP="00A17FCC">
            <w:pPr>
              <w:rPr>
                <w:rFonts w:ascii="宋体" w:hAnsi="宋体"/>
              </w:rPr>
            </w:pPr>
          </w:p>
        </w:tc>
      </w:tr>
      <w:tr w:rsidR="00A17FCC">
        <w:tc>
          <w:tcPr>
            <w:tcW w:w="1800" w:type="dxa"/>
          </w:tcPr>
          <w:p w:rsidR="00A17FCC" w:rsidRDefault="00A17FCC" w:rsidP="00A17FCC">
            <w:pPr>
              <w:rPr>
                <w:rFonts w:ascii="宋体" w:hAnsi="宋体"/>
              </w:rPr>
            </w:pPr>
            <w:r>
              <w:rPr>
                <w:rFonts w:ascii="宋体" w:hAnsi="宋体" w:hint="eastAsia"/>
              </w:rPr>
              <w:t>修改后减幅（－）</w:t>
            </w:r>
          </w:p>
        </w:tc>
        <w:tc>
          <w:tcPr>
            <w:tcW w:w="2520" w:type="dxa"/>
          </w:tcPr>
          <w:p w:rsidR="00A17FCC" w:rsidRDefault="00A17FCC" w:rsidP="00A17FCC">
            <w:pPr>
              <w:rPr>
                <w:rFonts w:ascii="宋体" w:hAnsi="宋体"/>
              </w:rPr>
            </w:pPr>
            <w:r>
              <w:rPr>
                <w:rFonts w:ascii="宋体" w:hAnsi="宋体" w:hint="eastAsia"/>
              </w:rPr>
              <w:t>修改后对开证金额的下浮幅度，显示在MT707的39A第二部分</w:t>
            </w:r>
          </w:p>
        </w:tc>
        <w:tc>
          <w:tcPr>
            <w:tcW w:w="1800" w:type="dxa"/>
          </w:tcPr>
          <w:p w:rsidR="00A17FCC" w:rsidRDefault="00A17FCC" w:rsidP="00A17FCC">
            <w:pPr>
              <w:rPr>
                <w:rFonts w:ascii="宋体" w:hAnsi="宋体"/>
              </w:rPr>
            </w:pPr>
            <w:r>
              <w:rPr>
                <w:rFonts w:ascii="宋体" w:hAnsi="宋体" w:hint="eastAsia"/>
              </w:rPr>
              <w:t>数字类型2位</w:t>
            </w:r>
          </w:p>
        </w:tc>
        <w:tc>
          <w:tcPr>
            <w:tcW w:w="1980" w:type="dxa"/>
          </w:tcPr>
          <w:p w:rsidR="00A17FCC" w:rsidRDefault="00A17FCC" w:rsidP="00A17FCC">
            <w:pPr>
              <w:rPr>
                <w:rFonts w:ascii="宋体" w:hAnsi="宋体"/>
              </w:rPr>
            </w:pPr>
          </w:p>
        </w:tc>
      </w:tr>
      <w:tr w:rsidR="00A17FCC">
        <w:tc>
          <w:tcPr>
            <w:tcW w:w="1800" w:type="dxa"/>
          </w:tcPr>
          <w:p w:rsidR="00A17FCC" w:rsidRDefault="00A17FCC" w:rsidP="00A17FCC">
            <w:pPr>
              <w:rPr>
                <w:rFonts w:ascii="宋体" w:hAnsi="宋体"/>
              </w:rPr>
            </w:pPr>
            <w:r>
              <w:rPr>
                <w:rFonts w:ascii="宋体" w:hAnsi="宋体" w:hint="eastAsia"/>
              </w:rPr>
              <w:t>修改方式</w:t>
            </w:r>
          </w:p>
        </w:tc>
        <w:tc>
          <w:tcPr>
            <w:tcW w:w="2520"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FT : FULL TELEX</w:t>
            </w:r>
            <w:r>
              <w:rPr>
                <w:rFonts w:ascii="宋体" w:hAnsi="宋体" w:hint="eastAsia"/>
              </w:rPr>
              <w:t>全电</w:t>
            </w:r>
          </w:p>
          <w:p w:rsidR="00A17FCC" w:rsidRDefault="00A17FCC" w:rsidP="00A17FCC">
            <w:pPr>
              <w:rPr>
                <w:rFonts w:ascii="宋体" w:hAnsi="宋体"/>
              </w:rPr>
            </w:pPr>
            <w:r>
              <w:rPr>
                <w:rFonts w:ascii="宋体" w:hAnsi="宋体"/>
              </w:rPr>
              <w:t>ML : MAIL</w:t>
            </w:r>
            <w:r>
              <w:rPr>
                <w:rFonts w:ascii="宋体" w:hAnsi="宋体" w:hint="eastAsia"/>
              </w:rPr>
              <w:t>信开</w:t>
            </w:r>
          </w:p>
        </w:tc>
        <w:tc>
          <w:tcPr>
            <w:tcW w:w="1800" w:type="dxa"/>
          </w:tcPr>
          <w:p w:rsidR="00A17FCC" w:rsidRDefault="00A17FCC" w:rsidP="00A17FCC">
            <w:pPr>
              <w:rPr>
                <w:rFonts w:ascii="宋体" w:hAnsi="宋体"/>
              </w:rPr>
            </w:pPr>
            <w:r>
              <w:rPr>
                <w:rFonts w:ascii="宋体" w:hAnsi="宋体" w:hint="eastAsia"/>
              </w:rPr>
              <w:t>字符类型2位</w:t>
            </w:r>
          </w:p>
        </w:tc>
        <w:tc>
          <w:tcPr>
            <w:tcW w:w="1980" w:type="dxa"/>
          </w:tcPr>
          <w:p w:rsidR="00A17FCC" w:rsidRDefault="00A17FCC" w:rsidP="00A17FCC">
            <w:pPr>
              <w:rPr>
                <w:rFonts w:ascii="宋体" w:hAnsi="宋体"/>
              </w:rPr>
            </w:pPr>
          </w:p>
        </w:tc>
      </w:tr>
      <w:tr w:rsidR="00A17FCC">
        <w:tc>
          <w:tcPr>
            <w:tcW w:w="1800" w:type="dxa"/>
          </w:tcPr>
          <w:p w:rsidR="00A17FCC" w:rsidRDefault="00A17FCC" w:rsidP="00A17FCC">
            <w:pPr>
              <w:rPr>
                <w:rFonts w:ascii="宋体" w:hAnsi="宋体"/>
              </w:rPr>
            </w:pPr>
            <w:r>
              <w:rPr>
                <w:rFonts w:ascii="宋体" w:hAnsi="宋体" w:hint="eastAsia"/>
              </w:rPr>
              <w:t>期限类型</w:t>
            </w:r>
          </w:p>
        </w:tc>
        <w:tc>
          <w:tcPr>
            <w:tcW w:w="2520"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t>US : USANCE</w:t>
            </w:r>
            <w:r>
              <w:rPr>
                <w:rFonts w:ascii="宋体" w:hAnsi="宋体" w:hint="eastAsia"/>
              </w:rPr>
              <w:t>远期</w:t>
            </w:r>
          </w:p>
        </w:tc>
        <w:tc>
          <w:tcPr>
            <w:tcW w:w="1800" w:type="dxa"/>
          </w:tcPr>
          <w:p w:rsidR="00A17FCC" w:rsidRDefault="00A17FCC" w:rsidP="00A17FCC">
            <w:pPr>
              <w:rPr>
                <w:rFonts w:ascii="宋体" w:hAnsi="宋体"/>
              </w:rPr>
            </w:pPr>
            <w:r>
              <w:rPr>
                <w:rFonts w:ascii="宋体" w:hAnsi="宋体" w:hint="eastAsia"/>
              </w:rPr>
              <w:t>字符类型2位</w:t>
            </w:r>
          </w:p>
        </w:tc>
        <w:tc>
          <w:tcPr>
            <w:tcW w:w="1980"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（四）操作要点</w:t>
      </w:r>
    </w:p>
    <w:p w:rsidR="00A17FCC" w:rsidRDefault="00A17FCC" w:rsidP="00A17FCC">
      <w:pPr>
        <w:ind w:left="480" w:hangingChars="200" w:hanging="480"/>
      </w:pPr>
      <w:r>
        <w:rPr>
          <w:rFonts w:hint="eastAsia"/>
        </w:rPr>
        <w:t>１、或有资产负债核算以修改后开证金额×（１＋修改后增幅）与原开证金额×（１＋原增幅）的差额来核算，当差额大于零时，立即核算或有资产负债，否则不核算。</w:t>
      </w:r>
    </w:p>
    <w:p w:rsidR="00A17FCC" w:rsidRDefault="00A17FCC" w:rsidP="00A17FCC">
      <w:pPr>
        <w:ind w:left="480" w:hangingChars="200" w:hanging="480"/>
      </w:pPr>
      <w:r>
        <w:rPr>
          <w:rFonts w:hint="eastAsia"/>
        </w:rPr>
        <w:t>２、修改增额手续费也以上述差额为交易金额来计算，当差额大于零时，收取改证增额手续费，否则收取修改费。</w:t>
      </w:r>
    </w:p>
    <w:p w:rsidR="00A17FCC" w:rsidRDefault="00A17FCC" w:rsidP="00A17FCC">
      <w:pPr>
        <w:ind w:left="480" w:hangingChars="200" w:hanging="480"/>
      </w:pPr>
      <w:r>
        <w:rPr>
          <w:rFonts w:hint="eastAsia"/>
        </w:rPr>
        <w:t>３、保证金比例是指所收取保证金占整个信用证的比例，若仅是修改增额部分收</w:t>
      </w:r>
      <w:r>
        <w:rPr>
          <w:rFonts w:hint="eastAsia"/>
        </w:rPr>
        <w:lastRenderedPageBreak/>
        <w:t>取了全额保证金，并不一定构成信用证的保证金比例为</w:t>
      </w:r>
      <w:r>
        <w:rPr>
          <w:rFonts w:hint="eastAsia"/>
        </w:rPr>
        <w:t>100%</w:t>
      </w:r>
      <w:r>
        <w:rPr>
          <w:rFonts w:hint="eastAsia"/>
        </w:rPr>
        <w:t>。</w:t>
      </w:r>
    </w:p>
    <w:p w:rsidR="00A17FCC" w:rsidRDefault="00A17FCC" w:rsidP="00A17FCC">
      <w:pPr>
        <w:ind w:left="480" w:hangingChars="200" w:hanging="480"/>
      </w:pPr>
      <w:r>
        <w:rPr>
          <w:rFonts w:hint="eastAsia"/>
        </w:rPr>
        <w:t>４、在处理函电时，改动了函电的默认值，下次再修改时系统将会提示该处手工更改的值与系统默认的值不一致，要求用户选择采用系统默认值更新或者放弃更新保持手工更改的值，此时，用户须根据实际情况作出相应选择。</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选择“系统导航”－“国际业务”－“进口业务”－“进口信用证” －“修改”，或在业务代码处输入7512进入“修改”。</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输入“录入”操作码，系统弹出录入进口信用证编号的窗口。</w:t>
      </w:r>
    </w:p>
    <w:p w:rsidR="00A17FCC" w:rsidRDefault="00A17FCC" w:rsidP="00A17FCC">
      <w:pPr>
        <w:ind w:left="480" w:hangingChars="200" w:hanging="480"/>
      </w:pPr>
      <w:r>
        <w:rPr>
          <w:rFonts w:hint="eastAsia"/>
        </w:rPr>
        <w:t>２、正确输入进口信用证编号，选择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３、按照客户申请书完整录入各页面（包括“主要信息”、“受益人与通知行”、“类型与参加行”、“期限与货运”）的信息字段。</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w:t>
      </w:r>
      <w:r>
        <w:rPr>
          <w:rFonts w:hint="eastAsia"/>
        </w:rPr>
        <w:lastRenderedPageBreak/>
        <w:t>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Pr>
        <w:pStyle w:val="5"/>
      </w:pPr>
      <w:bookmarkStart w:id="1704" w:name="_Toc183939338"/>
      <w:r>
        <w:rPr>
          <w:rFonts w:hint="eastAsia"/>
        </w:rPr>
        <w:t>三、内部修改（业务代码</w:t>
      </w:r>
      <w:r>
        <w:rPr>
          <w:rFonts w:hint="eastAsia"/>
        </w:rPr>
        <w:t>7513</w:t>
      </w:r>
      <w:r>
        <w:rPr>
          <w:rFonts w:hint="eastAsia"/>
        </w:rPr>
        <w:t>）</w:t>
      </w:r>
      <w:bookmarkEnd w:id="1704"/>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通过本交易对信用证的主文件信息进行调整，避免因主文件信息的不准确导致后续业务处理的错误。它是一个内部工具，不收取费用，不对外发函电。</w:t>
      </w:r>
    </w:p>
    <w:p w:rsidR="00A17FCC" w:rsidRDefault="00A17FCC" w:rsidP="00A17FCC">
      <w:pPr>
        <w:pStyle w:val="6"/>
        <w:spacing w:line="360" w:lineRule="auto"/>
      </w:pPr>
      <w:r>
        <w:rPr>
          <w:rFonts w:hint="eastAsia"/>
        </w:rPr>
        <w:t>（二）风险提示</w:t>
      </w:r>
    </w:p>
    <w:p w:rsidR="00A17FCC" w:rsidRDefault="00A17FCC" w:rsidP="00A17FCC">
      <w:pPr>
        <w:pStyle w:val="20"/>
        <w:ind w:left="480"/>
      </w:pPr>
      <w:r>
        <w:rPr>
          <w:rFonts w:hint="eastAsia"/>
        </w:rPr>
        <w:t>１、本交易主要用于对主文件的信息直接进行更改，可以不依赖于客户的申请，但是必须确保所录入信息为实际业务情况，或者用于更正以前错误录入的数据。</w:t>
      </w:r>
    </w:p>
    <w:p w:rsidR="00A17FCC" w:rsidRDefault="00A17FCC" w:rsidP="00A17FCC">
      <w:pPr>
        <w:ind w:left="480" w:hangingChars="200" w:hanging="480"/>
      </w:pPr>
      <w:r>
        <w:rPr>
          <w:rFonts w:hint="eastAsia"/>
        </w:rPr>
        <w:t>２、尽管不计收费用，但如果调整了增减金额或修改后增幅，系统也会相应产生或有资产负债核算。</w:t>
      </w:r>
    </w:p>
    <w:p w:rsidR="00A17FCC" w:rsidRDefault="00A17FCC" w:rsidP="00A17FCC">
      <w:pPr>
        <w:pStyle w:val="6"/>
        <w:spacing w:line="360" w:lineRule="auto"/>
      </w:pPr>
      <w:r>
        <w:rPr>
          <w:rFonts w:hint="eastAsia"/>
        </w:rPr>
        <w:t>（三）术语解释及参数说明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97"/>
        <w:gridCol w:w="2903"/>
        <w:gridCol w:w="1620"/>
        <w:gridCol w:w="1800"/>
      </w:tblGrid>
      <w:tr w:rsidR="00A17FCC">
        <w:tc>
          <w:tcPr>
            <w:tcW w:w="1597" w:type="dxa"/>
          </w:tcPr>
          <w:p w:rsidR="00A17FCC" w:rsidRDefault="00A17FCC" w:rsidP="00A17FCC">
            <w:pPr>
              <w:rPr>
                <w:rFonts w:ascii="宋体" w:hAnsi="宋体"/>
              </w:rPr>
            </w:pPr>
            <w:r>
              <w:rPr>
                <w:rFonts w:ascii="宋体" w:hAnsi="宋体" w:hint="eastAsia"/>
              </w:rPr>
              <w:t>字段名称</w:t>
            </w:r>
          </w:p>
        </w:tc>
        <w:tc>
          <w:tcPr>
            <w:tcW w:w="2903"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1800" w:type="dxa"/>
          </w:tcPr>
          <w:p w:rsidR="00A17FCC" w:rsidRDefault="00A17FCC" w:rsidP="00A17FCC">
            <w:pPr>
              <w:rPr>
                <w:rFonts w:ascii="宋体" w:hAnsi="宋体"/>
              </w:rPr>
            </w:pPr>
            <w:r>
              <w:rPr>
                <w:rFonts w:ascii="宋体" w:hAnsi="宋体" w:hint="eastAsia"/>
              </w:rPr>
              <w:t>错误提示</w:t>
            </w:r>
          </w:p>
        </w:tc>
      </w:tr>
      <w:tr w:rsidR="00A17FCC">
        <w:tc>
          <w:tcPr>
            <w:tcW w:w="1597" w:type="dxa"/>
          </w:tcPr>
          <w:p w:rsidR="00A17FCC" w:rsidRDefault="00A17FCC" w:rsidP="00A17FCC">
            <w:pPr>
              <w:rPr>
                <w:rFonts w:ascii="宋体" w:hAnsi="宋体"/>
              </w:rPr>
            </w:pPr>
            <w:r>
              <w:rPr>
                <w:rFonts w:ascii="宋体" w:hAnsi="宋体" w:hint="eastAsia"/>
              </w:rPr>
              <w:t>开证方式</w:t>
            </w:r>
          </w:p>
        </w:tc>
        <w:tc>
          <w:tcPr>
            <w:tcW w:w="290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rPr>
              <w:t>FT : FULL TELEX</w:t>
            </w:r>
            <w:r>
              <w:rPr>
                <w:rFonts w:ascii="宋体" w:hAnsi="宋体" w:hint="eastAsia"/>
              </w:rPr>
              <w:t>全电</w:t>
            </w:r>
          </w:p>
          <w:p w:rsidR="00A17FCC" w:rsidRDefault="00A17FCC" w:rsidP="00A17FCC">
            <w:pPr>
              <w:rPr>
                <w:rFonts w:ascii="宋体" w:hAnsi="宋体"/>
              </w:rPr>
            </w:pPr>
            <w:r>
              <w:rPr>
                <w:rFonts w:ascii="宋体" w:hAnsi="宋体"/>
              </w:rPr>
              <w:t>BT : BRIEF TELEX</w:t>
            </w:r>
            <w:r>
              <w:rPr>
                <w:rFonts w:ascii="宋体" w:hAnsi="宋体" w:hint="eastAsia"/>
              </w:rPr>
              <w:t>简电</w:t>
            </w:r>
          </w:p>
          <w:p w:rsidR="00A17FCC" w:rsidRDefault="00A17FCC" w:rsidP="00A17FCC">
            <w:pPr>
              <w:rPr>
                <w:rFonts w:ascii="宋体" w:hAnsi="宋体"/>
              </w:rPr>
            </w:pPr>
            <w:r>
              <w:rPr>
                <w:rFonts w:ascii="宋体" w:hAnsi="宋体"/>
              </w:rPr>
              <w:t>ML : MAIL</w:t>
            </w:r>
            <w:r>
              <w:rPr>
                <w:rFonts w:ascii="宋体" w:hAnsi="宋体" w:hint="eastAsia"/>
              </w:rPr>
              <w:t>信开</w:t>
            </w:r>
          </w:p>
        </w:tc>
        <w:tc>
          <w:tcPr>
            <w:tcW w:w="1620" w:type="dxa"/>
          </w:tcPr>
          <w:p w:rsidR="00A17FCC" w:rsidRDefault="00A17FCC" w:rsidP="00A17FCC">
            <w:pPr>
              <w:rPr>
                <w:rFonts w:ascii="宋体" w:hAnsi="宋体"/>
              </w:rPr>
            </w:pPr>
            <w:r>
              <w:rPr>
                <w:rFonts w:ascii="宋体" w:hAnsi="宋体" w:hint="eastAsia"/>
              </w:rPr>
              <w:t>字符类型2位</w:t>
            </w:r>
          </w:p>
        </w:tc>
        <w:tc>
          <w:tcPr>
            <w:tcW w:w="1800"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（四）操作要点</w:t>
      </w:r>
    </w:p>
    <w:p w:rsidR="00A17FCC" w:rsidRDefault="00A17FCC" w:rsidP="00A17FCC">
      <w:r>
        <w:rPr>
          <w:rFonts w:hint="eastAsia"/>
        </w:rPr>
        <w:t>１、本交易与修改交易的差异之处：</w:t>
      </w:r>
    </w:p>
    <w:p w:rsidR="00A17FCC" w:rsidRDefault="00A17FCC" w:rsidP="00A17FCC">
      <w:pPr>
        <w:ind w:left="480" w:hangingChars="200" w:hanging="480"/>
      </w:pPr>
      <w:r>
        <w:rPr>
          <w:rFonts w:hint="eastAsia"/>
        </w:rPr>
        <w:lastRenderedPageBreak/>
        <w:t>（</w:t>
      </w:r>
      <w:r>
        <w:rPr>
          <w:rFonts w:hint="eastAsia"/>
        </w:rPr>
        <w:t>1</w:t>
      </w:r>
      <w:r>
        <w:rPr>
          <w:rFonts w:hint="eastAsia"/>
        </w:rPr>
        <w:t>）“开证方式”，本交易可通过此字段调整原信用证开证方式；修改交易中无此字段，但是有“修改方式”，用以记录修改信用证时采用的方式。</w:t>
      </w:r>
    </w:p>
    <w:p w:rsidR="00A17FCC" w:rsidRDefault="00A17FCC" w:rsidP="00A17FCC">
      <w:pPr>
        <w:ind w:left="480" w:hangingChars="200" w:hanging="480"/>
      </w:pPr>
      <w:r>
        <w:rPr>
          <w:rFonts w:hint="eastAsia"/>
        </w:rPr>
        <w:t>（</w:t>
      </w:r>
      <w:r>
        <w:rPr>
          <w:rFonts w:hint="eastAsia"/>
        </w:rPr>
        <w:t>2</w:t>
      </w:r>
      <w:r>
        <w:rPr>
          <w:rFonts w:hint="eastAsia"/>
        </w:rPr>
        <w:t>）本交易无修改序号，修改交易有修改序号，用以记录信用证的第几次修改。</w:t>
      </w:r>
    </w:p>
    <w:p w:rsidR="00A17FCC" w:rsidRDefault="00A17FCC" w:rsidP="00A17FCC">
      <w:pPr>
        <w:ind w:left="480" w:hangingChars="200" w:hanging="480"/>
      </w:pPr>
      <w:r>
        <w:rPr>
          <w:rFonts w:hint="eastAsia"/>
        </w:rPr>
        <w:t>（</w:t>
      </w:r>
      <w:r>
        <w:rPr>
          <w:rFonts w:hint="eastAsia"/>
        </w:rPr>
        <w:t>3</w:t>
      </w:r>
      <w:r>
        <w:rPr>
          <w:rFonts w:hint="eastAsia"/>
        </w:rPr>
        <w:t>）本交易无“费用”和“函电”页面，修改交易则有。</w:t>
      </w:r>
    </w:p>
    <w:p w:rsidR="00A17FCC" w:rsidRDefault="00A17FCC" w:rsidP="00A17FCC">
      <w:r>
        <w:rPr>
          <w:rFonts w:hint="eastAsia"/>
        </w:rPr>
        <w:t>２、其它两交易基本相同。</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选择“系统导航”－“国际业务”－“进口业务”－“进口信用证” －“内部修改”，或在业务代码处输入7513进入“内部修改”。</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输入“录入”操作码，系统弹出录入进口信用证编号的窗口。</w:t>
      </w:r>
    </w:p>
    <w:p w:rsidR="00A17FCC" w:rsidRDefault="00A17FCC" w:rsidP="00A17FCC">
      <w:pPr>
        <w:ind w:left="480" w:hangingChars="200" w:hanging="480"/>
      </w:pPr>
      <w:r>
        <w:rPr>
          <w:rFonts w:hint="eastAsia"/>
        </w:rPr>
        <w:t>２、正确输入进口信用证编号，选择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３、按照客户申请书完整录入各页面（包括“主要信息”、“受益人与通知行”、“类型与参加行”、“期限与货运”）的信息字段。</w:t>
      </w:r>
    </w:p>
    <w:p w:rsidR="00A17FCC" w:rsidRDefault="00A17FCC" w:rsidP="00A17FCC">
      <w:pPr>
        <w:ind w:left="480" w:hangingChars="200" w:hanging="480"/>
      </w:pPr>
      <w:r>
        <w:rPr>
          <w:rFonts w:hint="eastAsia"/>
        </w:rPr>
        <w:t>４、全部完成后，选择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w:t>
      </w:r>
      <w:r>
        <w:rPr>
          <w:rFonts w:hint="eastAsia"/>
        </w:rPr>
        <w:lastRenderedPageBreak/>
        <w:t>“通过”操作码，将该业务提交到“待复核队列”；如须删除该笔业务，可选择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９、已生效的业务可在“生效队列”中查看。</w:t>
      </w:r>
    </w:p>
    <w:p w:rsidR="00A17FCC" w:rsidRDefault="00A17FCC" w:rsidP="00A17FCC">
      <w:pPr>
        <w:pStyle w:val="5"/>
        <w:rPr>
          <w:sz w:val="24"/>
        </w:rPr>
      </w:pPr>
      <w:bookmarkStart w:id="1705" w:name="_Toc183939339"/>
      <w:r>
        <w:rPr>
          <w:rFonts w:hint="eastAsia"/>
          <w:sz w:val="24"/>
        </w:rPr>
        <w:t>四、修改答复（业务代码</w:t>
      </w:r>
      <w:r>
        <w:rPr>
          <w:rFonts w:hint="eastAsia"/>
          <w:sz w:val="24"/>
        </w:rPr>
        <w:t>7514</w:t>
      </w:r>
      <w:r>
        <w:rPr>
          <w:rFonts w:hint="eastAsia"/>
          <w:sz w:val="24"/>
        </w:rPr>
        <w:t>）</w:t>
      </w:r>
      <w:bookmarkEnd w:id="170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在收到受益人对信用证下作出的修改接受或者拒绝的通知后，通过本交易进行登记。</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对于修改交易是增加或有资产负债的，当做接受修改的答复时，系统仅作记录；当做拒绝修改的答复时，系统将自动冲减或有资产负债，并将主文件中的开证金额、增幅、减幅、或有余额作相应调整，但是，其它修改内容无法还原为修改前的信息，此时，需要使用内部修改交易将有关资料调整为正确的资料。</w:t>
      </w:r>
    </w:p>
    <w:p w:rsidR="00A17FCC" w:rsidRDefault="00A17FCC" w:rsidP="00A17FCC">
      <w:pPr>
        <w:ind w:left="480" w:hangingChars="200" w:hanging="480"/>
      </w:pPr>
      <w:r>
        <w:rPr>
          <w:rFonts w:hint="eastAsia"/>
        </w:rPr>
        <w:t>２、对于修改交易是减少或有资产负债的，当做接受修改的答复时，系统将按减少额核算或有资产负债，并将修改的信息更新主文件；当当做拒绝修改的答复时，系统仅作记录。</w:t>
      </w:r>
    </w:p>
    <w:p w:rsidR="00A17FCC" w:rsidRDefault="00A17FCC" w:rsidP="00A17FCC">
      <w:pPr>
        <w:pStyle w:val="6"/>
        <w:spacing w:line="360" w:lineRule="auto"/>
      </w:pPr>
      <w:r>
        <w:rPr>
          <w:rFonts w:hint="eastAsia"/>
        </w:rPr>
        <w:t>（三）术语解释及参数说明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97"/>
        <w:gridCol w:w="2268"/>
        <w:gridCol w:w="1701"/>
        <w:gridCol w:w="2354"/>
      </w:tblGrid>
      <w:tr w:rsidR="00A17FCC">
        <w:tc>
          <w:tcPr>
            <w:tcW w:w="1597" w:type="dxa"/>
          </w:tcPr>
          <w:p w:rsidR="00A17FCC" w:rsidRDefault="00A17FCC" w:rsidP="00A17FCC">
            <w:pPr>
              <w:rPr>
                <w:rFonts w:ascii="宋体" w:hAnsi="宋体"/>
              </w:rPr>
            </w:pPr>
            <w:r>
              <w:rPr>
                <w:rFonts w:ascii="宋体" w:hAnsi="宋体" w:hint="eastAsia"/>
              </w:rPr>
              <w:t>字段名称</w:t>
            </w:r>
          </w:p>
        </w:tc>
        <w:tc>
          <w:tcPr>
            <w:tcW w:w="2268" w:type="dxa"/>
          </w:tcPr>
          <w:p w:rsidR="00A17FCC" w:rsidRDefault="00A17FCC" w:rsidP="00A17FCC">
            <w:pPr>
              <w:rPr>
                <w:rFonts w:ascii="宋体" w:hAnsi="宋体"/>
              </w:rPr>
            </w:pPr>
            <w:r>
              <w:rPr>
                <w:rFonts w:ascii="宋体" w:hAnsi="宋体" w:hint="eastAsia"/>
              </w:rPr>
              <w:t>含义</w:t>
            </w:r>
          </w:p>
        </w:tc>
        <w:tc>
          <w:tcPr>
            <w:tcW w:w="1701" w:type="dxa"/>
          </w:tcPr>
          <w:p w:rsidR="00A17FCC" w:rsidRDefault="00A17FCC" w:rsidP="00A17FCC">
            <w:pPr>
              <w:rPr>
                <w:rFonts w:ascii="宋体" w:hAnsi="宋体"/>
              </w:rPr>
            </w:pPr>
            <w:r>
              <w:rPr>
                <w:rFonts w:ascii="宋体" w:hAnsi="宋体" w:hint="eastAsia"/>
              </w:rPr>
              <w:t>属性</w:t>
            </w:r>
          </w:p>
        </w:tc>
        <w:tc>
          <w:tcPr>
            <w:tcW w:w="2354" w:type="dxa"/>
          </w:tcPr>
          <w:p w:rsidR="00A17FCC" w:rsidRDefault="00A17FCC" w:rsidP="00A17FCC">
            <w:pPr>
              <w:rPr>
                <w:rFonts w:ascii="宋体" w:hAnsi="宋体"/>
              </w:rPr>
            </w:pPr>
            <w:r>
              <w:rPr>
                <w:rFonts w:ascii="宋体" w:hAnsi="宋体" w:hint="eastAsia"/>
              </w:rPr>
              <w:t>错误提示</w:t>
            </w:r>
          </w:p>
        </w:tc>
      </w:tr>
      <w:tr w:rsidR="00A17FCC">
        <w:tc>
          <w:tcPr>
            <w:tcW w:w="1597" w:type="dxa"/>
          </w:tcPr>
          <w:p w:rsidR="00A17FCC" w:rsidRDefault="00A17FCC" w:rsidP="00A17FCC">
            <w:pPr>
              <w:rPr>
                <w:rFonts w:ascii="宋体" w:hAnsi="宋体"/>
              </w:rPr>
            </w:pPr>
            <w:r>
              <w:rPr>
                <w:rFonts w:ascii="宋体" w:hAnsi="宋体" w:hint="eastAsia"/>
              </w:rPr>
              <w:t>答复</w:t>
            </w:r>
          </w:p>
        </w:tc>
        <w:tc>
          <w:tcPr>
            <w:tcW w:w="2268"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A : 接受</w:t>
            </w:r>
          </w:p>
          <w:p w:rsidR="00A17FCC" w:rsidRDefault="00A17FCC" w:rsidP="00A17FCC">
            <w:pPr>
              <w:rPr>
                <w:rFonts w:ascii="宋体" w:hAnsi="宋体"/>
              </w:rPr>
            </w:pPr>
            <w:r>
              <w:rPr>
                <w:rFonts w:ascii="宋体" w:hAnsi="宋体" w:hint="eastAsia"/>
              </w:rPr>
              <w:t>R : 拒绝</w:t>
            </w:r>
          </w:p>
        </w:tc>
        <w:tc>
          <w:tcPr>
            <w:tcW w:w="1701" w:type="dxa"/>
          </w:tcPr>
          <w:p w:rsidR="00A17FCC" w:rsidRDefault="00A17FCC" w:rsidP="00A17FCC">
            <w:pPr>
              <w:rPr>
                <w:rFonts w:ascii="宋体" w:hAnsi="宋体"/>
              </w:rPr>
            </w:pPr>
            <w:r>
              <w:rPr>
                <w:rFonts w:ascii="宋体" w:hAnsi="宋体" w:hint="eastAsia"/>
              </w:rPr>
              <w:t>字符类型1位</w:t>
            </w:r>
          </w:p>
        </w:tc>
        <w:tc>
          <w:tcPr>
            <w:tcW w:w="235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选择“系统导航”－“国际业务”－“进口业务”－“进口信用证” －“修改答复”，或在业务代码处输入7514进入“修改答复”。</w:t>
      </w:r>
    </w:p>
    <w:p w:rsidR="00A17FCC" w:rsidRDefault="00A17FCC" w:rsidP="00A17FCC">
      <w:pPr>
        <w:ind w:left="480" w:hangingChars="200" w:hanging="480"/>
      </w:pPr>
      <w:r>
        <w:rPr>
          <w:rFonts w:hint="eastAsia"/>
        </w:rPr>
        <w:lastRenderedPageBreak/>
        <w:t>１、经办人员选择</w:t>
      </w:r>
      <w:r>
        <w:rPr>
          <w:rFonts w:hint="eastAsia"/>
        </w:rPr>
        <w:t>/</w:t>
      </w:r>
      <w:r>
        <w:rPr>
          <w:rFonts w:hint="eastAsia"/>
        </w:rPr>
        <w:t>输入“录入”操作码，系统弹出录入进口信用证编号的窗口。</w:t>
      </w:r>
    </w:p>
    <w:p w:rsidR="00A17FCC" w:rsidRDefault="00A17FCC" w:rsidP="00A17FCC">
      <w:pPr>
        <w:ind w:left="480" w:hangingChars="200" w:hanging="480"/>
      </w:pPr>
      <w:r>
        <w:rPr>
          <w:rFonts w:hint="eastAsia"/>
        </w:rPr>
        <w:t>２、正确输入进口信用证编号和修改序号，选择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３、正确选择</w:t>
      </w:r>
      <w:r>
        <w:rPr>
          <w:rFonts w:hint="eastAsia"/>
        </w:rPr>
        <w:t>/</w:t>
      </w:r>
      <w:r>
        <w:rPr>
          <w:rFonts w:hint="eastAsia"/>
        </w:rPr>
        <w:t>输入“答复”字段。</w:t>
      </w:r>
    </w:p>
    <w:p w:rsidR="00A17FCC" w:rsidRDefault="00A17FCC" w:rsidP="00A17FCC">
      <w:pPr>
        <w:ind w:left="480" w:hangingChars="200" w:hanging="480"/>
      </w:pPr>
      <w:r>
        <w:rPr>
          <w:rFonts w:hint="eastAsia"/>
        </w:rPr>
        <w:t>４、全部完成后，选择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９、已生效的业务可在“生效队列”中查看。</w:t>
      </w:r>
    </w:p>
    <w:p w:rsidR="00A17FCC" w:rsidRDefault="00A17FCC" w:rsidP="00A17FCC">
      <w:pPr>
        <w:pStyle w:val="5"/>
      </w:pPr>
      <w:bookmarkStart w:id="1706" w:name="_Toc183939340"/>
      <w:r>
        <w:rPr>
          <w:rFonts w:hint="eastAsia"/>
        </w:rPr>
        <w:lastRenderedPageBreak/>
        <w:t>五、撤证申请（业务代码</w:t>
      </w:r>
      <w:r>
        <w:rPr>
          <w:rFonts w:hint="eastAsia"/>
        </w:rPr>
        <w:t>7515</w:t>
      </w:r>
      <w:r>
        <w:rPr>
          <w:rFonts w:hint="eastAsia"/>
        </w:rPr>
        <w:t>）</w:t>
      </w:r>
      <w:bookmarkEnd w:id="1706"/>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通过本交易对外发出函电，联系信用证受益人是否同意撤销信用证。</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１、本交易适用于信用证未能完全符合我行有关撤证的条件，需要联系信用证受益人同意后方可撤证的情况。</w:t>
      </w:r>
    </w:p>
    <w:p w:rsidR="00A17FCC" w:rsidRDefault="00A17FCC" w:rsidP="00A17FCC">
      <w:r>
        <w:rPr>
          <w:rFonts w:hint="eastAsia"/>
        </w:rPr>
        <w:t>２、如果信用证已经符合撤证条件的，应该直接使用撤证交易处理。</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选择“系统导航”－“国际业务”－“进口业务”－“进口信用证” －“撤证申请”，或在业务代码处输入7515进入“撤证申请”。</w:t>
      </w:r>
    </w:p>
    <w:p w:rsidR="00A17FCC" w:rsidRDefault="00A17FCC" w:rsidP="00A17FCC">
      <w:r>
        <w:rPr>
          <w:rFonts w:hint="eastAsia"/>
        </w:rPr>
        <w:t>１、经办人员选择</w:t>
      </w:r>
      <w:r>
        <w:rPr>
          <w:rFonts w:hint="eastAsia"/>
        </w:rPr>
        <w:t>/</w:t>
      </w:r>
      <w:r>
        <w:rPr>
          <w:rFonts w:hint="eastAsia"/>
        </w:rPr>
        <w:t>输入“录入”操作码，系统弹出录入进口信用证编号的窗口。</w:t>
      </w:r>
    </w:p>
    <w:p w:rsidR="00A17FCC" w:rsidRDefault="00A17FCC" w:rsidP="00A17FCC">
      <w:pPr>
        <w:ind w:left="480" w:hangingChars="200" w:hanging="480"/>
      </w:pPr>
      <w:r>
        <w:rPr>
          <w:rFonts w:hint="eastAsia"/>
        </w:rPr>
        <w:t>２、正确输入进口信用证编号，选择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w:t>
      </w:r>
      <w:r>
        <w:rPr>
          <w:rFonts w:hint="eastAsia"/>
        </w:rPr>
        <w:lastRenderedPageBreak/>
        <w:t>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pPr>
      <w:bookmarkStart w:id="1707" w:name="_Toc183939341"/>
      <w:r>
        <w:rPr>
          <w:rFonts w:hint="eastAsia"/>
        </w:rPr>
        <w:t>六、撤证（业务代码</w:t>
      </w:r>
      <w:r>
        <w:rPr>
          <w:rFonts w:hint="eastAsia"/>
        </w:rPr>
        <w:t>7516</w:t>
      </w:r>
      <w:r>
        <w:rPr>
          <w:rFonts w:hint="eastAsia"/>
        </w:rPr>
        <w:t>）</w:t>
      </w:r>
      <w:bookmarkEnd w:id="1707"/>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在信用证的撤销已获得受益人同意时，应通过本交易登记撤证。</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１、本交易适用于信用证的撤销已经获得受益人的同意，否则，应该先使用撤证申请交易联系受益人同意后再使用本交易处理。</w:t>
      </w:r>
    </w:p>
    <w:p w:rsidR="00A17FCC" w:rsidRDefault="00A17FCC" w:rsidP="00A17FCC">
      <w:pPr>
        <w:ind w:left="480" w:hangingChars="200" w:hanging="480"/>
      </w:pPr>
      <w:r>
        <w:rPr>
          <w:rFonts w:hint="eastAsia"/>
        </w:rPr>
        <w:t>２、如果信用证未经联系受益人同意而根据我行的标准已经失效可以注销的，应该使用销卷交易，而不应使用本交易处理，因为信用证一经撤证，以后再有来单也无法通过系统处理。</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选择“系统导航”－“国际业务”－“进口业务”－“进口信用证” －“撤证”，或在业务代码处输入7516进入“撤证”。</w:t>
      </w:r>
    </w:p>
    <w:p w:rsidR="00A17FCC" w:rsidRDefault="00A17FCC" w:rsidP="00A17FCC">
      <w:r>
        <w:rPr>
          <w:rFonts w:hint="eastAsia"/>
        </w:rPr>
        <w:t>１、经办人员选择</w:t>
      </w:r>
      <w:r>
        <w:rPr>
          <w:rFonts w:hint="eastAsia"/>
        </w:rPr>
        <w:t>/</w:t>
      </w:r>
      <w:r>
        <w:rPr>
          <w:rFonts w:hint="eastAsia"/>
        </w:rPr>
        <w:t>输入“录入”操作码，系统弹出录入进口信用证编号的窗口。</w:t>
      </w:r>
    </w:p>
    <w:p w:rsidR="00A17FCC" w:rsidRDefault="00A17FCC" w:rsidP="00A17FCC">
      <w:pPr>
        <w:ind w:left="480" w:hangingChars="200" w:hanging="480"/>
      </w:pPr>
      <w:r>
        <w:rPr>
          <w:rFonts w:hint="eastAsia"/>
        </w:rPr>
        <w:t>２、正确输入进口信用证编号，选择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w:t>
      </w:r>
      <w:r>
        <w:rPr>
          <w:rFonts w:hint="eastAsia"/>
        </w:rPr>
        <w:lastRenderedPageBreak/>
        <w:t>加。</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rPr>
          <w:sz w:val="24"/>
        </w:rPr>
      </w:pPr>
      <w:bookmarkStart w:id="1708" w:name="_Toc183939342"/>
      <w:r>
        <w:rPr>
          <w:rFonts w:hint="eastAsia"/>
          <w:sz w:val="24"/>
        </w:rPr>
        <w:t>七、销卷（业务代码</w:t>
      </w:r>
      <w:r>
        <w:rPr>
          <w:rFonts w:hint="eastAsia"/>
          <w:sz w:val="24"/>
        </w:rPr>
        <w:t>7517</w:t>
      </w:r>
      <w:r>
        <w:rPr>
          <w:rFonts w:hint="eastAsia"/>
          <w:sz w:val="24"/>
        </w:rPr>
        <w:t>）</w:t>
      </w:r>
      <w:bookmarkEnd w:id="1708"/>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通过本交易将已开出的信用证注销，不再使用。</w:t>
      </w:r>
    </w:p>
    <w:p w:rsidR="00A17FCC" w:rsidRDefault="00A17FCC" w:rsidP="00A17FCC">
      <w:pPr>
        <w:pStyle w:val="6"/>
      </w:pPr>
      <w:r>
        <w:rPr>
          <w:rFonts w:hint="eastAsia"/>
        </w:rPr>
        <w:lastRenderedPageBreak/>
        <w:t>（二）操作要点</w:t>
      </w:r>
    </w:p>
    <w:p w:rsidR="00A17FCC" w:rsidRDefault="00A17FCC" w:rsidP="00A17FCC">
      <w:pPr>
        <w:ind w:left="480" w:hangingChars="200" w:hanging="480"/>
      </w:pPr>
      <w:r>
        <w:rPr>
          <w:rFonts w:hint="eastAsia"/>
        </w:rPr>
        <w:t>１、进行本交易操作前，应检查该信用证下有无未完结的业务处理，有无未结的费用，否则系统将报错，无法作销卷处理。</w:t>
      </w:r>
    </w:p>
    <w:p w:rsidR="00A17FCC" w:rsidRDefault="00A17FCC" w:rsidP="00A17FCC">
      <w:pPr>
        <w:ind w:left="480" w:hangingChars="200" w:hanging="480"/>
      </w:pPr>
      <w:r>
        <w:rPr>
          <w:rFonts w:hint="eastAsia"/>
        </w:rPr>
        <w:t>２、如果有未结费用，可通过业务费用处理交易将该信用证下的费用补收或者免除。</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选择“系统导航”－“国际业务”－“进口业务”－“进口信用证” －“销卷”，或在业务代码处输入7517进入“销卷”。</w:t>
      </w:r>
    </w:p>
    <w:p w:rsidR="00A17FCC" w:rsidRDefault="00A17FCC" w:rsidP="00A17FCC">
      <w:r>
        <w:rPr>
          <w:rFonts w:hint="eastAsia"/>
        </w:rPr>
        <w:t>１、经办人员选择</w:t>
      </w:r>
      <w:r>
        <w:rPr>
          <w:rFonts w:hint="eastAsia"/>
        </w:rPr>
        <w:t>/</w:t>
      </w:r>
      <w:r>
        <w:rPr>
          <w:rFonts w:hint="eastAsia"/>
        </w:rPr>
        <w:t>输入“录入”操作码，系统弹出待销卷录入窗口。</w:t>
      </w:r>
    </w:p>
    <w:p w:rsidR="00A17FCC" w:rsidRDefault="00A17FCC" w:rsidP="00A17FCC">
      <w:pPr>
        <w:ind w:left="480" w:hangingChars="200" w:hanging="480"/>
      </w:pPr>
      <w:r>
        <w:rPr>
          <w:rFonts w:hint="eastAsia"/>
        </w:rPr>
        <w:t>２、直接输入“进口信用证编号”，选择</w:t>
      </w:r>
      <w:r>
        <w:rPr>
          <w:rFonts w:hint="eastAsia"/>
        </w:rPr>
        <w:t>/</w:t>
      </w:r>
      <w:r>
        <w:rPr>
          <w:rFonts w:hint="eastAsia"/>
        </w:rPr>
        <w:t>输入“销卷”操作码，完成单笔业务的销卷经办。</w:t>
      </w:r>
    </w:p>
    <w:p w:rsidR="00A17FCC" w:rsidRDefault="00A17FCC" w:rsidP="00A17FCC">
      <w:pPr>
        <w:ind w:left="480" w:hangingChars="200" w:hanging="480"/>
      </w:pPr>
      <w:r>
        <w:rPr>
          <w:rFonts w:hint="eastAsia"/>
        </w:rPr>
        <w:t>３、或者选择</w:t>
      </w:r>
      <w:r>
        <w:rPr>
          <w:rFonts w:hint="eastAsia"/>
        </w:rPr>
        <w:t>/</w:t>
      </w:r>
      <w:r>
        <w:rPr>
          <w:rFonts w:hint="eastAsia"/>
        </w:rPr>
        <w:t>输入“查询”操作码，可查询初步符合条件的待销卷的信用证。</w:t>
      </w:r>
    </w:p>
    <w:p w:rsidR="00A17FCC" w:rsidRDefault="00A17FCC" w:rsidP="00A17FCC">
      <w:pPr>
        <w:ind w:left="480" w:hangingChars="200" w:hanging="480"/>
      </w:pPr>
      <w:r>
        <w:rPr>
          <w:rFonts w:hint="eastAsia"/>
        </w:rPr>
        <w:t>４、从列表中选择正确的进口信用证编号，选择</w:t>
      </w:r>
      <w:r>
        <w:rPr>
          <w:rFonts w:hint="eastAsia"/>
        </w:rPr>
        <w:t>/</w:t>
      </w:r>
      <w:r>
        <w:rPr>
          <w:rFonts w:hint="eastAsia"/>
        </w:rPr>
        <w:t>输入“选定”操作码，此时该笔信用证将被选中，颜色变为红色。</w:t>
      </w:r>
    </w:p>
    <w:p w:rsidR="00A17FCC" w:rsidRDefault="00A17FCC" w:rsidP="00A17FCC">
      <w:pPr>
        <w:ind w:left="480" w:hangingChars="200" w:hanging="480"/>
      </w:pPr>
      <w:r>
        <w:rPr>
          <w:rFonts w:hint="eastAsia"/>
        </w:rPr>
        <w:t>５、重复第４步的操作，直至所有须销卷的信用证均被选中后，选择</w:t>
      </w:r>
      <w:r>
        <w:rPr>
          <w:rFonts w:hint="eastAsia"/>
        </w:rPr>
        <w:t>/</w:t>
      </w:r>
      <w:r>
        <w:rPr>
          <w:rFonts w:hint="eastAsia"/>
        </w:rPr>
        <w:t>输入“销卷”操作码，系统将所有选中的业务提交到“待复核队列”。</w:t>
      </w:r>
    </w:p>
    <w:p w:rsidR="00A17FCC" w:rsidRDefault="00A17FCC" w:rsidP="00A17FCC">
      <w:pPr>
        <w:ind w:left="480" w:hangingChars="200" w:hanging="480"/>
      </w:pPr>
      <w:r>
        <w:rPr>
          <w:rFonts w:hint="eastAsia"/>
        </w:rPr>
        <w:t>６、如果因故未能完成而需要退出，可选择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w:t>
      </w:r>
      <w:r>
        <w:rPr>
          <w:rFonts w:hint="eastAsia"/>
        </w:rPr>
        <w:lastRenderedPageBreak/>
        <w:t>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709" w:name="_Toc183939343"/>
      <w:r>
        <w:rPr>
          <w:rFonts w:hint="eastAsia"/>
          <w:sz w:val="24"/>
        </w:rPr>
        <w:t>八、更改作废号（业务代码</w:t>
      </w:r>
      <w:r>
        <w:rPr>
          <w:rFonts w:hint="eastAsia"/>
          <w:sz w:val="24"/>
        </w:rPr>
        <w:t>7518</w:t>
      </w:r>
      <w:r>
        <w:rPr>
          <w:rFonts w:hint="eastAsia"/>
          <w:sz w:val="24"/>
        </w:rPr>
        <w:t>）</w:t>
      </w:r>
      <w:bookmarkEnd w:id="1709"/>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通过本交易将已存主文件但因故未开出并被删除的信用证号更改，以便重新使用该信用证编号。</w:t>
      </w:r>
    </w:p>
    <w:p w:rsidR="00A17FCC" w:rsidRDefault="00A17FCC" w:rsidP="00A17FCC">
      <w:pPr>
        <w:pStyle w:val="6"/>
      </w:pPr>
      <w:r>
        <w:rPr>
          <w:rFonts w:hint="eastAsia"/>
        </w:rPr>
        <w:t>（二）操作要点</w:t>
      </w:r>
    </w:p>
    <w:p w:rsidR="00A17FCC" w:rsidRDefault="00A17FCC" w:rsidP="0004090F">
      <w:pPr>
        <w:outlineLvl w:val="0"/>
      </w:pPr>
      <w:r>
        <w:rPr>
          <w:rFonts w:hint="eastAsia"/>
        </w:rPr>
        <w:t>１、本交易为单人操作可生效交易，无须复核</w:t>
      </w:r>
      <w:r>
        <w:rPr>
          <w:rFonts w:hint="eastAsia"/>
        </w:rPr>
        <w:t>/</w:t>
      </w:r>
      <w:r>
        <w:rPr>
          <w:rFonts w:hint="eastAsia"/>
        </w:rPr>
        <w:t>授权。</w:t>
      </w:r>
    </w:p>
    <w:p w:rsidR="00A17FCC" w:rsidRDefault="00A17FCC" w:rsidP="00A17FCC">
      <w:pPr>
        <w:pStyle w:val="6"/>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选择“系统导航”－“国际业务”－“进口业务”－“进口信用证” －“更改作废号”，或在业务代码处输入7518进入“更改作废号”。</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输入“录入”操作码，系统弹出待改号的信用证列表窗口。</w:t>
      </w:r>
    </w:p>
    <w:p w:rsidR="00A17FCC" w:rsidRDefault="00A17FCC" w:rsidP="00A17FCC">
      <w:pPr>
        <w:ind w:left="480" w:hangingChars="200" w:hanging="480"/>
      </w:pPr>
      <w:r>
        <w:rPr>
          <w:rFonts w:hint="eastAsia"/>
        </w:rPr>
        <w:t>２、直接输入“信用证号”或者从列表中选择进口信用证编号，选择</w:t>
      </w:r>
      <w:r>
        <w:rPr>
          <w:rFonts w:hint="eastAsia"/>
        </w:rPr>
        <w:t>/</w:t>
      </w:r>
      <w:r>
        <w:rPr>
          <w:rFonts w:hint="eastAsia"/>
        </w:rPr>
        <w:t>输入“确定”操作码，完成单笔业务的改号操作。</w:t>
      </w:r>
    </w:p>
    <w:p w:rsidR="00A17FCC" w:rsidRDefault="00A17FCC" w:rsidP="00A17FCC">
      <w:pPr>
        <w:ind w:left="480" w:hangingChars="200" w:hanging="480"/>
      </w:pPr>
      <w:r>
        <w:rPr>
          <w:rFonts w:hint="eastAsia"/>
        </w:rPr>
        <w:t>３、已生效的业务可在“生效队列”中查看。</w:t>
      </w:r>
    </w:p>
    <w:p w:rsidR="00A17FCC" w:rsidRDefault="00A17FCC" w:rsidP="00A17FCC">
      <w:pPr>
        <w:pStyle w:val="5"/>
      </w:pPr>
      <w:bookmarkStart w:id="1710" w:name="_Toc183939344"/>
      <w:r>
        <w:rPr>
          <w:rFonts w:hint="eastAsia"/>
        </w:rPr>
        <w:t>九、销卷激活（业务代码</w:t>
      </w:r>
      <w:r>
        <w:rPr>
          <w:rFonts w:hint="eastAsia"/>
        </w:rPr>
        <w:t>7519</w:t>
      </w:r>
      <w:r>
        <w:rPr>
          <w:rFonts w:hint="eastAsia"/>
        </w:rPr>
        <w:t>）</w:t>
      </w:r>
      <w:bookmarkEnd w:id="1710"/>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已销卷的信用证因为来单或收费等原因需要重新使用时，可通过本交易将该信用证激活。</w:t>
      </w:r>
    </w:p>
    <w:p w:rsidR="00A17FCC" w:rsidRDefault="00A17FCC" w:rsidP="00A17FCC">
      <w:pPr>
        <w:pStyle w:val="6"/>
        <w:spacing w:line="360" w:lineRule="auto"/>
      </w:pPr>
      <w:r>
        <w:rPr>
          <w:rFonts w:hint="eastAsia"/>
        </w:rPr>
        <w:lastRenderedPageBreak/>
        <w:t>（二）操作步骤</w:t>
      </w:r>
    </w:p>
    <w:p w:rsidR="00A17FCC" w:rsidRDefault="00A17FCC" w:rsidP="00A17FCC">
      <w:pPr>
        <w:ind w:firstLineChars="225" w:firstLine="540"/>
      </w:pPr>
      <w:r>
        <w:rPr>
          <w:rFonts w:ascii="宋体" w:hAnsi="宋体" w:hint="eastAsia"/>
        </w:rPr>
        <w:t>选择“系统导航”－“国际业务”－“进口业务”－“进口信用证” －“销卷激活”，或在业务代码处输入7519进入“销卷激活”。</w:t>
      </w:r>
    </w:p>
    <w:p w:rsidR="00A17FCC" w:rsidRDefault="00A17FCC" w:rsidP="00A17FCC">
      <w:r>
        <w:rPr>
          <w:rFonts w:hint="eastAsia"/>
        </w:rPr>
        <w:t>１、经办人员选择</w:t>
      </w:r>
      <w:r>
        <w:rPr>
          <w:rFonts w:hint="eastAsia"/>
        </w:rPr>
        <w:t>/</w:t>
      </w:r>
      <w:r>
        <w:rPr>
          <w:rFonts w:hint="eastAsia"/>
        </w:rPr>
        <w:t>输入“录入”操作码，系统弹出录入进口信用证编号的窗口。</w:t>
      </w:r>
    </w:p>
    <w:p w:rsidR="00A17FCC" w:rsidRDefault="00A17FCC" w:rsidP="00A17FCC">
      <w:pPr>
        <w:ind w:left="480" w:hangingChars="200" w:hanging="480"/>
      </w:pPr>
      <w:r>
        <w:rPr>
          <w:rFonts w:hint="eastAsia"/>
        </w:rPr>
        <w:t>２、正确输入进口信用证编号，选择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lastRenderedPageBreak/>
        <w:t>９、已生效的业务可在“生效队列”中查看。</w:t>
      </w:r>
    </w:p>
    <w:p w:rsidR="00A17FCC" w:rsidRDefault="00A17FCC" w:rsidP="00A17FCC">
      <w:pPr>
        <w:pStyle w:val="5"/>
      </w:pPr>
      <w:bookmarkStart w:id="1711" w:name="_Toc183939345"/>
      <w:r>
        <w:rPr>
          <w:rFonts w:hint="eastAsia"/>
        </w:rPr>
        <w:t>十、进口信用证查询查复（业务代码</w:t>
      </w:r>
      <w:r>
        <w:rPr>
          <w:rFonts w:hint="eastAsia"/>
        </w:rPr>
        <w:t>7521</w:t>
      </w:r>
      <w:r>
        <w:rPr>
          <w:rFonts w:hint="eastAsia"/>
        </w:rPr>
        <w:t>）</w:t>
      </w:r>
      <w:bookmarkEnd w:id="1711"/>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可采用本交易对信用证进行查询和查复，本交易下可以发送</w:t>
      </w:r>
      <w:r>
        <w:rPr>
          <w:rFonts w:hint="eastAsia"/>
        </w:rPr>
        <w:t>MT795/796/799/999</w:t>
      </w:r>
      <w:r>
        <w:rPr>
          <w:rFonts w:hint="eastAsia"/>
        </w:rPr>
        <w:t>电文。</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选择“系统导航”－“国际业务”－“进口业务”－“进口信用证” －“进口信用证查询查复”，或在业务代码处输入7521进入“进口信用证查询查复”。</w:t>
      </w:r>
    </w:p>
    <w:p w:rsidR="00A17FCC" w:rsidRDefault="00A17FCC" w:rsidP="00A17FCC">
      <w:r>
        <w:rPr>
          <w:rFonts w:hint="eastAsia"/>
        </w:rPr>
        <w:t>１、经办人员选择</w:t>
      </w:r>
      <w:r>
        <w:rPr>
          <w:rFonts w:hint="eastAsia"/>
        </w:rPr>
        <w:t>/</w:t>
      </w:r>
      <w:r>
        <w:rPr>
          <w:rFonts w:hint="eastAsia"/>
        </w:rPr>
        <w:t>输入“录入”操作码，系统弹出录入进口信用证编号的窗口。</w:t>
      </w:r>
    </w:p>
    <w:p w:rsidR="00A17FCC" w:rsidRDefault="00A17FCC" w:rsidP="00A17FCC">
      <w:pPr>
        <w:ind w:left="480" w:hangingChars="200" w:hanging="480"/>
      </w:pPr>
      <w:r>
        <w:rPr>
          <w:rFonts w:hint="eastAsia"/>
        </w:rPr>
        <w:t>２、正确输入进口信用证编号，选择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w:t>
      </w:r>
      <w:r>
        <w:rPr>
          <w:rFonts w:hint="eastAsia"/>
        </w:rPr>
        <w:lastRenderedPageBreak/>
        <w:t>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04090F">
      <w:pPr>
        <w:pStyle w:val="4"/>
      </w:pPr>
      <w:bookmarkStart w:id="1712" w:name="_Toc89243531"/>
      <w:bookmarkStart w:id="1713" w:name="_Toc99422896"/>
      <w:bookmarkStart w:id="1714" w:name="_Toc109011059"/>
      <w:bookmarkStart w:id="1715" w:name="_Toc181072493"/>
      <w:bookmarkStart w:id="1716" w:name="_Toc183939346"/>
      <w:bookmarkStart w:id="1717" w:name="_Toc186273652"/>
      <w:r>
        <w:rPr>
          <w:rFonts w:hint="eastAsia"/>
        </w:rPr>
        <w:t>第二节　担保提货</w:t>
      </w:r>
      <w:bookmarkEnd w:id="1712"/>
      <w:bookmarkEnd w:id="1713"/>
      <w:bookmarkEnd w:id="1714"/>
      <w:bookmarkEnd w:id="1715"/>
      <w:bookmarkEnd w:id="1716"/>
      <w:bookmarkEnd w:id="1717"/>
    </w:p>
    <w:p w:rsidR="00A17FCC" w:rsidRDefault="00A17FCC" w:rsidP="00A17FCC">
      <w:pPr>
        <w:pStyle w:val="5"/>
      </w:pPr>
      <w:bookmarkStart w:id="1718" w:name="_Toc183939347"/>
      <w:r>
        <w:rPr>
          <w:rFonts w:hint="eastAsia"/>
        </w:rPr>
        <w:t>一、担保提货登记（业务代码</w:t>
      </w:r>
      <w:r>
        <w:rPr>
          <w:rFonts w:hint="eastAsia"/>
        </w:rPr>
        <w:t>7531</w:t>
      </w:r>
      <w:r>
        <w:rPr>
          <w:rFonts w:hint="eastAsia"/>
        </w:rPr>
        <w:t>）</w:t>
      </w:r>
      <w:bookmarkEnd w:id="1718"/>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通过本交易录入进口信用证下担保提货信息。</w:t>
      </w:r>
    </w:p>
    <w:p w:rsidR="00A17FCC" w:rsidRDefault="00A17FCC" w:rsidP="00A17FCC">
      <w:pPr>
        <w:pStyle w:val="6"/>
      </w:pPr>
      <w:r>
        <w:rPr>
          <w:rFonts w:hint="eastAsia"/>
        </w:rPr>
        <w:t>（二）风险提示</w:t>
      </w:r>
    </w:p>
    <w:p w:rsidR="00A17FCC" w:rsidRDefault="00A17FCC" w:rsidP="00A17FCC">
      <w:pPr>
        <w:pStyle w:val="32"/>
      </w:pPr>
      <w:r>
        <w:rPr>
          <w:rFonts w:hint="eastAsia"/>
        </w:rPr>
        <w:t>１、系统默认计收手续费，只要涉及计算上述费用的字段值发生变化，系统会自动重新计算应收的手续费和邮电费，影响手续费的要素包括以下字段：客户号、担保提货金额、费用方向。</w:t>
      </w:r>
    </w:p>
    <w:p w:rsidR="00A17FCC" w:rsidRDefault="00A17FCC" w:rsidP="0004090F">
      <w:pPr>
        <w:ind w:left="480" w:hangingChars="200" w:hanging="480"/>
        <w:outlineLvl w:val="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183"/>
        <w:gridCol w:w="1786"/>
        <w:gridCol w:w="2835"/>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183" w:type="dxa"/>
          </w:tcPr>
          <w:p w:rsidR="00A17FCC" w:rsidRDefault="00A17FCC" w:rsidP="00A17FCC">
            <w:pPr>
              <w:rPr>
                <w:rFonts w:ascii="宋体" w:hAnsi="宋体"/>
              </w:rPr>
            </w:pPr>
            <w:r>
              <w:rPr>
                <w:rFonts w:ascii="宋体" w:hAnsi="宋体" w:hint="eastAsia"/>
              </w:rPr>
              <w:t>含义</w:t>
            </w:r>
          </w:p>
        </w:tc>
        <w:tc>
          <w:tcPr>
            <w:tcW w:w="1786" w:type="dxa"/>
          </w:tcPr>
          <w:p w:rsidR="00A17FCC" w:rsidRDefault="00A17FCC" w:rsidP="00A17FCC">
            <w:pPr>
              <w:rPr>
                <w:rFonts w:ascii="宋体" w:hAnsi="宋体"/>
              </w:rPr>
            </w:pPr>
            <w:r>
              <w:rPr>
                <w:rFonts w:ascii="宋体" w:hAnsi="宋体" w:hint="eastAsia"/>
              </w:rPr>
              <w:t>属性</w:t>
            </w:r>
          </w:p>
        </w:tc>
        <w:tc>
          <w:tcPr>
            <w:tcW w:w="2835"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担保行代码</w:t>
            </w:r>
          </w:p>
        </w:tc>
        <w:tc>
          <w:tcPr>
            <w:tcW w:w="2183" w:type="dxa"/>
          </w:tcPr>
          <w:p w:rsidR="00A17FCC" w:rsidRDefault="00A17FCC" w:rsidP="00A17FCC">
            <w:pPr>
              <w:rPr>
                <w:rFonts w:ascii="宋体" w:hAnsi="宋体"/>
              </w:rPr>
            </w:pPr>
            <w:r>
              <w:rPr>
                <w:rFonts w:ascii="宋体" w:hAnsi="宋体" w:hint="eastAsia"/>
              </w:rPr>
              <w:t>默认我行为担保行</w:t>
            </w:r>
          </w:p>
        </w:tc>
        <w:tc>
          <w:tcPr>
            <w:tcW w:w="1786" w:type="dxa"/>
          </w:tcPr>
          <w:p w:rsidR="00A17FCC" w:rsidRDefault="00A17FCC" w:rsidP="00A17FCC">
            <w:pPr>
              <w:rPr>
                <w:rFonts w:ascii="宋体" w:hAnsi="宋体"/>
              </w:rPr>
            </w:pPr>
            <w:r>
              <w:rPr>
                <w:rFonts w:ascii="宋体" w:hAnsi="宋体" w:hint="eastAsia"/>
              </w:rPr>
              <w:t>字符类型11位</w:t>
            </w:r>
          </w:p>
        </w:tc>
        <w:tc>
          <w:tcPr>
            <w:tcW w:w="2835" w:type="dxa"/>
          </w:tcPr>
          <w:p w:rsidR="00A17FCC" w:rsidRDefault="00A17FCC" w:rsidP="00A17FCC">
            <w:pPr>
              <w:rPr>
                <w:rFonts w:ascii="宋体" w:hAnsi="宋体"/>
              </w:rPr>
            </w:pPr>
            <w:r>
              <w:rPr>
                <w:rFonts w:ascii="宋体" w:hAnsi="宋体" w:hint="eastAsia"/>
              </w:rPr>
              <w:t>ISN1101 交易行不能为空</w:t>
            </w:r>
          </w:p>
        </w:tc>
      </w:tr>
      <w:tr w:rsidR="00A17FCC">
        <w:tc>
          <w:tcPr>
            <w:tcW w:w="1705" w:type="dxa"/>
          </w:tcPr>
          <w:p w:rsidR="00A17FCC" w:rsidRDefault="00A17FCC" w:rsidP="00A17FCC">
            <w:pPr>
              <w:rPr>
                <w:rFonts w:ascii="宋体" w:hAnsi="宋体"/>
              </w:rPr>
            </w:pPr>
            <w:r>
              <w:rPr>
                <w:rFonts w:ascii="宋体" w:hAnsi="宋体" w:hint="eastAsia"/>
              </w:rPr>
              <w:t>担保提货金额</w:t>
            </w:r>
          </w:p>
        </w:tc>
        <w:tc>
          <w:tcPr>
            <w:tcW w:w="2183" w:type="dxa"/>
          </w:tcPr>
          <w:p w:rsidR="00A17FCC" w:rsidRDefault="00A17FCC" w:rsidP="00A17FCC">
            <w:pPr>
              <w:rPr>
                <w:rFonts w:ascii="宋体" w:hAnsi="宋体"/>
              </w:rPr>
            </w:pPr>
          </w:p>
        </w:tc>
        <w:tc>
          <w:tcPr>
            <w:tcW w:w="1786"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r>
              <w:rPr>
                <w:rFonts w:ascii="宋体" w:hAnsi="宋体" w:hint="eastAsia"/>
              </w:rPr>
              <w:t>ISN2146 担保提货金额不能为零</w:t>
            </w:r>
          </w:p>
        </w:tc>
      </w:tr>
      <w:tr w:rsidR="00A17FCC">
        <w:tc>
          <w:tcPr>
            <w:tcW w:w="1705" w:type="dxa"/>
          </w:tcPr>
          <w:p w:rsidR="00A17FCC" w:rsidRDefault="00A17FCC" w:rsidP="00A17FCC">
            <w:pPr>
              <w:rPr>
                <w:rFonts w:ascii="宋体" w:hAnsi="宋体"/>
              </w:rPr>
            </w:pPr>
            <w:r>
              <w:rPr>
                <w:rFonts w:ascii="宋体" w:hAnsi="宋体" w:hint="eastAsia"/>
              </w:rPr>
              <w:lastRenderedPageBreak/>
              <w:t>装船日期</w:t>
            </w:r>
          </w:p>
        </w:tc>
        <w:tc>
          <w:tcPr>
            <w:tcW w:w="2183" w:type="dxa"/>
          </w:tcPr>
          <w:p w:rsidR="00A17FCC" w:rsidRDefault="00A17FCC" w:rsidP="00A17FCC">
            <w:pPr>
              <w:rPr>
                <w:rFonts w:ascii="宋体" w:hAnsi="宋体"/>
              </w:rPr>
            </w:pPr>
          </w:p>
        </w:tc>
        <w:tc>
          <w:tcPr>
            <w:tcW w:w="1786" w:type="dxa"/>
          </w:tcPr>
          <w:p w:rsidR="00A17FCC" w:rsidRDefault="00A17FCC" w:rsidP="00A17FCC">
            <w:pPr>
              <w:rPr>
                <w:rFonts w:ascii="宋体" w:hAnsi="宋体"/>
              </w:rPr>
            </w:pPr>
            <w:r>
              <w:rPr>
                <w:rFonts w:ascii="宋体" w:hAnsi="宋体" w:hint="eastAsia"/>
              </w:rPr>
              <w:t>日期类型8位</w:t>
            </w:r>
          </w:p>
        </w:tc>
        <w:tc>
          <w:tcPr>
            <w:tcW w:w="2835" w:type="dxa"/>
          </w:tcPr>
          <w:p w:rsidR="00A17FCC" w:rsidRDefault="00A17FCC" w:rsidP="00A17FCC">
            <w:pPr>
              <w:rPr>
                <w:rFonts w:ascii="宋体" w:hAnsi="宋体"/>
              </w:rPr>
            </w:pPr>
            <w:r>
              <w:rPr>
                <w:rFonts w:ascii="宋体" w:hAnsi="宋体" w:hint="eastAsia"/>
              </w:rPr>
              <w:t>ISN2142 装船日期不能为零</w:t>
            </w:r>
          </w:p>
        </w:tc>
      </w:tr>
      <w:tr w:rsidR="00A17FCC">
        <w:tc>
          <w:tcPr>
            <w:tcW w:w="1705" w:type="dxa"/>
          </w:tcPr>
          <w:p w:rsidR="00A17FCC" w:rsidRDefault="00A17FCC" w:rsidP="00A17FCC">
            <w:pPr>
              <w:rPr>
                <w:rFonts w:ascii="宋体" w:hAnsi="宋体"/>
              </w:rPr>
            </w:pPr>
            <w:r>
              <w:rPr>
                <w:rFonts w:ascii="宋体" w:hAnsi="宋体" w:hint="eastAsia"/>
              </w:rPr>
              <w:t>船公司</w:t>
            </w:r>
          </w:p>
        </w:tc>
        <w:tc>
          <w:tcPr>
            <w:tcW w:w="2183" w:type="dxa"/>
          </w:tcPr>
          <w:p w:rsidR="00A17FCC" w:rsidRDefault="00A17FCC" w:rsidP="00A17FCC">
            <w:pPr>
              <w:rPr>
                <w:rFonts w:ascii="宋体" w:hAnsi="宋体"/>
              </w:rPr>
            </w:pPr>
          </w:p>
        </w:tc>
        <w:tc>
          <w:tcPr>
            <w:tcW w:w="1786" w:type="dxa"/>
          </w:tcPr>
          <w:p w:rsidR="00A17FCC" w:rsidRDefault="00A17FCC" w:rsidP="00A17FCC">
            <w:pPr>
              <w:rPr>
                <w:rFonts w:ascii="宋体" w:hAnsi="宋体"/>
              </w:rPr>
            </w:pPr>
            <w:r>
              <w:rPr>
                <w:rFonts w:ascii="宋体" w:hAnsi="宋体" w:hint="eastAsia"/>
              </w:rPr>
              <w:t>字符类型62位</w:t>
            </w:r>
          </w:p>
        </w:tc>
        <w:tc>
          <w:tcPr>
            <w:tcW w:w="2835" w:type="dxa"/>
          </w:tcPr>
          <w:p w:rsidR="00A17FCC" w:rsidRDefault="00A17FCC" w:rsidP="00A17FCC">
            <w:pPr>
              <w:rPr>
                <w:rFonts w:ascii="宋体" w:hAnsi="宋体"/>
              </w:rPr>
            </w:pPr>
            <w:r>
              <w:rPr>
                <w:rFonts w:ascii="宋体" w:hAnsi="宋体" w:hint="eastAsia"/>
              </w:rPr>
              <w:t>ISN2143 船公司不能为空</w:t>
            </w:r>
          </w:p>
        </w:tc>
      </w:tr>
      <w:tr w:rsidR="00A17FCC">
        <w:tc>
          <w:tcPr>
            <w:tcW w:w="1705" w:type="dxa"/>
          </w:tcPr>
          <w:p w:rsidR="00A17FCC" w:rsidRDefault="00A17FCC" w:rsidP="00A17FCC">
            <w:pPr>
              <w:rPr>
                <w:rFonts w:ascii="宋体" w:hAnsi="宋体"/>
              </w:rPr>
            </w:pPr>
            <w:r>
              <w:rPr>
                <w:rFonts w:ascii="宋体" w:hAnsi="宋体" w:hint="eastAsia"/>
              </w:rPr>
              <w:t>提单号</w:t>
            </w:r>
          </w:p>
        </w:tc>
        <w:tc>
          <w:tcPr>
            <w:tcW w:w="2183" w:type="dxa"/>
          </w:tcPr>
          <w:p w:rsidR="00A17FCC" w:rsidRDefault="00A17FCC" w:rsidP="00A17FCC">
            <w:pPr>
              <w:rPr>
                <w:rFonts w:ascii="宋体" w:hAnsi="宋体"/>
              </w:rPr>
            </w:pPr>
          </w:p>
        </w:tc>
        <w:tc>
          <w:tcPr>
            <w:tcW w:w="1786" w:type="dxa"/>
          </w:tcPr>
          <w:p w:rsidR="00A17FCC" w:rsidRDefault="00A17FCC" w:rsidP="00A17FCC">
            <w:pPr>
              <w:rPr>
                <w:rFonts w:ascii="宋体" w:hAnsi="宋体"/>
              </w:rPr>
            </w:pPr>
            <w:r>
              <w:rPr>
                <w:rFonts w:ascii="宋体" w:hAnsi="宋体" w:hint="eastAsia"/>
              </w:rPr>
              <w:t>字符类型16位</w:t>
            </w:r>
          </w:p>
        </w:tc>
        <w:tc>
          <w:tcPr>
            <w:tcW w:w="2835" w:type="dxa"/>
          </w:tcPr>
          <w:p w:rsidR="00A17FCC" w:rsidRDefault="00A17FCC" w:rsidP="00A17FCC">
            <w:pPr>
              <w:rPr>
                <w:rFonts w:ascii="宋体" w:hAnsi="宋体"/>
              </w:rPr>
            </w:pPr>
            <w:r>
              <w:rPr>
                <w:rFonts w:ascii="宋体" w:hAnsi="宋体" w:hint="eastAsia"/>
              </w:rPr>
              <w:t>ISN2144 提单号不能为空</w:t>
            </w:r>
          </w:p>
        </w:tc>
      </w:tr>
      <w:tr w:rsidR="00A17FCC">
        <w:tc>
          <w:tcPr>
            <w:tcW w:w="1705" w:type="dxa"/>
          </w:tcPr>
          <w:p w:rsidR="00A17FCC" w:rsidRDefault="00A17FCC" w:rsidP="00A17FCC">
            <w:pPr>
              <w:rPr>
                <w:rFonts w:ascii="宋体" w:hAnsi="宋体"/>
              </w:rPr>
            </w:pPr>
            <w:r>
              <w:rPr>
                <w:rFonts w:ascii="宋体" w:hAnsi="宋体" w:hint="eastAsia"/>
              </w:rPr>
              <w:t>提单份数</w:t>
            </w:r>
          </w:p>
        </w:tc>
        <w:tc>
          <w:tcPr>
            <w:tcW w:w="2183" w:type="dxa"/>
          </w:tcPr>
          <w:p w:rsidR="00A17FCC" w:rsidRDefault="00A17FCC" w:rsidP="00A17FCC">
            <w:pPr>
              <w:rPr>
                <w:rFonts w:ascii="宋体" w:hAnsi="宋体"/>
              </w:rPr>
            </w:pPr>
          </w:p>
        </w:tc>
        <w:tc>
          <w:tcPr>
            <w:tcW w:w="1786" w:type="dxa"/>
          </w:tcPr>
          <w:p w:rsidR="00A17FCC" w:rsidRDefault="00A17FCC" w:rsidP="00A17FCC">
            <w:pPr>
              <w:rPr>
                <w:rFonts w:ascii="宋体" w:hAnsi="宋体"/>
              </w:rPr>
            </w:pPr>
            <w:r>
              <w:rPr>
                <w:rFonts w:ascii="宋体" w:hAnsi="宋体" w:hint="eastAsia"/>
              </w:rPr>
              <w:t>字符类型10位</w:t>
            </w:r>
          </w:p>
        </w:tc>
        <w:tc>
          <w:tcPr>
            <w:tcW w:w="2835" w:type="dxa"/>
          </w:tcPr>
          <w:p w:rsidR="00A17FCC" w:rsidRDefault="00A17FCC" w:rsidP="00A17FCC">
            <w:pPr>
              <w:rPr>
                <w:rFonts w:ascii="宋体" w:hAnsi="宋体"/>
              </w:rPr>
            </w:pPr>
            <w:r>
              <w:rPr>
                <w:rFonts w:ascii="宋体" w:hAnsi="宋体" w:hint="eastAsia"/>
              </w:rPr>
              <w:t>ISN2145 提单份数不能为空</w:t>
            </w:r>
          </w:p>
        </w:tc>
      </w:tr>
    </w:tbl>
    <w:p w:rsidR="00A17FCC" w:rsidRDefault="00A17FCC" w:rsidP="00A17FCC">
      <w:pPr>
        <w:pStyle w:val="6"/>
        <w:spacing w:line="360" w:lineRule="auto"/>
      </w:pPr>
      <w:r>
        <w:rPr>
          <w:rFonts w:hint="eastAsia"/>
        </w:rPr>
        <w:t>（四）操作要点</w:t>
      </w:r>
    </w:p>
    <w:p w:rsidR="00A17FCC" w:rsidRDefault="00A17FCC" w:rsidP="00A17FCC">
      <w:r>
        <w:rPr>
          <w:rFonts w:hint="eastAsia"/>
        </w:rPr>
        <w:t>１、或有资产负债核算以担保提货金额来核算。</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选择“系统导航”－“国际业务”－“进口业务”－“担保提货” －“担保提货登记”，或在业务代码处输入7531进入“担保提货登记”。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输入“录入”操作码，系统弹出录入进口信用证编号的窗口。</w:t>
      </w:r>
    </w:p>
    <w:p w:rsidR="00A17FCC" w:rsidRDefault="00A17FCC" w:rsidP="00A17FCC">
      <w:pPr>
        <w:ind w:left="480" w:hangingChars="200" w:hanging="480"/>
      </w:pPr>
      <w:r>
        <w:rPr>
          <w:rFonts w:hint="eastAsia"/>
        </w:rPr>
        <w:t>２、正确输入进口信用证编号，选择</w:t>
      </w:r>
      <w:r>
        <w:rPr>
          <w:rFonts w:hint="eastAsia"/>
        </w:rPr>
        <w:t>/</w:t>
      </w:r>
      <w:r>
        <w:rPr>
          <w:rFonts w:hint="eastAsia"/>
        </w:rPr>
        <w:t>输入“确定”操作码，进入该笔业务的信息录入界面。</w:t>
      </w:r>
    </w:p>
    <w:p w:rsidR="00A17FCC" w:rsidRDefault="00A17FCC" w:rsidP="00A17FCC">
      <w:r>
        <w:rPr>
          <w:rFonts w:hint="eastAsia"/>
        </w:rPr>
        <w:t>３、按照客户申请书完整录入担保提货信息。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w:t>
      </w:r>
      <w:r>
        <w:rPr>
          <w:rFonts w:hint="eastAsia"/>
        </w:rPr>
        <w:lastRenderedPageBreak/>
        <w:t>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pPr>
      <w:bookmarkStart w:id="1719" w:name="_Toc183939348"/>
      <w:r>
        <w:rPr>
          <w:rFonts w:hint="eastAsia"/>
        </w:rPr>
        <w:t>二、修改（业务代码</w:t>
      </w:r>
      <w:r>
        <w:rPr>
          <w:rFonts w:hint="eastAsia"/>
        </w:rPr>
        <w:t>7532</w:t>
      </w:r>
      <w:r>
        <w:rPr>
          <w:rFonts w:hint="eastAsia"/>
        </w:rPr>
        <w:t>）</w:t>
      </w:r>
      <w:bookmarkEnd w:id="1719"/>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通过本交易修改担保提货信息。</w:t>
      </w:r>
    </w:p>
    <w:p w:rsidR="00A17FCC" w:rsidRDefault="00A17FCC" w:rsidP="00A17FCC">
      <w:pPr>
        <w:pStyle w:val="6"/>
      </w:pPr>
      <w:r>
        <w:rPr>
          <w:rFonts w:hint="eastAsia"/>
        </w:rPr>
        <w:t>（二）风险提示</w:t>
      </w:r>
    </w:p>
    <w:p w:rsidR="00A17FCC" w:rsidRDefault="00A17FCC" w:rsidP="00A17FCC">
      <w:pPr>
        <w:ind w:left="480" w:hangingChars="200" w:hanging="480"/>
      </w:pPr>
      <w:r>
        <w:rPr>
          <w:rFonts w:hint="eastAsia"/>
        </w:rPr>
        <w:t>１、本交易没有默认费用，如果涉及修改担保提货金额，则须手工计算加收的担保提货手续费。</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268"/>
        <w:gridCol w:w="1701"/>
        <w:gridCol w:w="2835"/>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268" w:type="dxa"/>
          </w:tcPr>
          <w:p w:rsidR="00A17FCC" w:rsidRDefault="00A17FCC" w:rsidP="00A17FCC">
            <w:pPr>
              <w:rPr>
                <w:rFonts w:ascii="宋体" w:hAnsi="宋体"/>
              </w:rPr>
            </w:pPr>
            <w:r>
              <w:rPr>
                <w:rFonts w:ascii="宋体" w:hAnsi="宋体" w:hint="eastAsia"/>
              </w:rPr>
              <w:t>含义</w:t>
            </w:r>
          </w:p>
        </w:tc>
        <w:tc>
          <w:tcPr>
            <w:tcW w:w="1701" w:type="dxa"/>
          </w:tcPr>
          <w:p w:rsidR="00A17FCC" w:rsidRDefault="00A17FCC" w:rsidP="00A17FCC">
            <w:pPr>
              <w:rPr>
                <w:rFonts w:ascii="宋体" w:hAnsi="宋体"/>
              </w:rPr>
            </w:pPr>
            <w:r>
              <w:rPr>
                <w:rFonts w:ascii="宋体" w:hAnsi="宋体" w:hint="eastAsia"/>
              </w:rPr>
              <w:t>属性</w:t>
            </w:r>
          </w:p>
        </w:tc>
        <w:tc>
          <w:tcPr>
            <w:tcW w:w="2835"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担保行</w:t>
            </w:r>
          </w:p>
        </w:tc>
        <w:tc>
          <w:tcPr>
            <w:tcW w:w="2268" w:type="dxa"/>
          </w:tcPr>
          <w:p w:rsidR="00A17FCC" w:rsidRDefault="00A17FCC" w:rsidP="00A17FCC">
            <w:pPr>
              <w:rPr>
                <w:rFonts w:ascii="宋体" w:hAnsi="宋体"/>
              </w:rPr>
            </w:pPr>
            <w:r>
              <w:rPr>
                <w:rFonts w:ascii="宋体" w:hAnsi="宋体" w:hint="eastAsia"/>
              </w:rPr>
              <w:t>默认我行为担保行</w:t>
            </w:r>
          </w:p>
        </w:tc>
        <w:tc>
          <w:tcPr>
            <w:tcW w:w="1701" w:type="dxa"/>
          </w:tcPr>
          <w:p w:rsidR="00A17FCC" w:rsidRDefault="00A17FCC" w:rsidP="00A17FCC">
            <w:pPr>
              <w:rPr>
                <w:rFonts w:ascii="宋体" w:hAnsi="宋体"/>
              </w:rPr>
            </w:pPr>
            <w:r>
              <w:rPr>
                <w:rFonts w:ascii="宋体" w:hAnsi="宋体" w:hint="eastAsia"/>
              </w:rPr>
              <w:t>字符类型11位</w:t>
            </w:r>
          </w:p>
        </w:tc>
        <w:tc>
          <w:tcPr>
            <w:tcW w:w="2835" w:type="dxa"/>
          </w:tcPr>
          <w:p w:rsidR="00A17FCC" w:rsidRDefault="00A17FCC" w:rsidP="00A17FCC">
            <w:pPr>
              <w:rPr>
                <w:rFonts w:ascii="宋体" w:hAnsi="宋体"/>
              </w:rPr>
            </w:pPr>
            <w:r>
              <w:rPr>
                <w:rFonts w:ascii="宋体" w:hAnsi="宋体" w:hint="eastAsia"/>
              </w:rPr>
              <w:t>ISN1101 交易行不能为空</w:t>
            </w:r>
          </w:p>
        </w:tc>
      </w:tr>
      <w:tr w:rsidR="00A17FCC">
        <w:tc>
          <w:tcPr>
            <w:tcW w:w="1705" w:type="dxa"/>
          </w:tcPr>
          <w:p w:rsidR="00A17FCC" w:rsidRDefault="00A17FCC" w:rsidP="00A17FCC">
            <w:pPr>
              <w:rPr>
                <w:rFonts w:ascii="宋体" w:hAnsi="宋体"/>
              </w:rPr>
            </w:pPr>
            <w:r>
              <w:rPr>
                <w:rFonts w:ascii="宋体" w:hAnsi="宋体" w:hint="eastAsia"/>
              </w:rPr>
              <w:lastRenderedPageBreak/>
              <w:t>修改后金额</w:t>
            </w:r>
          </w:p>
        </w:tc>
        <w:tc>
          <w:tcPr>
            <w:tcW w:w="2268" w:type="dxa"/>
          </w:tcPr>
          <w:p w:rsidR="00A17FCC" w:rsidRDefault="00A17FCC" w:rsidP="00A17FCC">
            <w:pPr>
              <w:rPr>
                <w:rFonts w:ascii="宋体" w:hAnsi="宋体"/>
              </w:rPr>
            </w:pPr>
            <w:r>
              <w:rPr>
                <w:rFonts w:ascii="宋体" w:hAnsi="宋体" w:hint="eastAsia"/>
              </w:rPr>
              <w:t>修改后担保提货金额</w:t>
            </w: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r>
              <w:rPr>
                <w:rFonts w:ascii="宋体" w:hAnsi="宋体" w:hint="eastAsia"/>
              </w:rPr>
              <w:t>ISN2146 担保提货金额不能为零</w:t>
            </w:r>
          </w:p>
        </w:tc>
      </w:tr>
      <w:tr w:rsidR="00A17FCC">
        <w:tc>
          <w:tcPr>
            <w:tcW w:w="1705" w:type="dxa"/>
          </w:tcPr>
          <w:p w:rsidR="00A17FCC" w:rsidRDefault="00A17FCC" w:rsidP="00A17FCC">
            <w:pPr>
              <w:rPr>
                <w:rFonts w:ascii="宋体" w:hAnsi="宋体"/>
              </w:rPr>
            </w:pPr>
            <w:r>
              <w:rPr>
                <w:rFonts w:ascii="宋体" w:hAnsi="宋体" w:hint="eastAsia"/>
              </w:rPr>
              <w:t>装船日期</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日期类型8位</w:t>
            </w:r>
          </w:p>
        </w:tc>
        <w:tc>
          <w:tcPr>
            <w:tcW w:w="2835" w:type="dxa"/>
          </w:tcPr>
          <w:p w:rsidR="00A17FCC" w:rsidRDefault="00A17FCC" w:rsidP="00A17FCC">
            <w:pPr>
              <w:rPr>
                <w:rFonts w:ascii="宋体" w:hAnsi="宋体"/>
              </w:rPr>
            </w:pPr>
            <w:r>
              <w:rPr>
                <w:rFonts w:ascii="宋体" w:hAnsi="宋体" w:hint="eastAsia"/>
              </w:rPr>
              <w:t>ISN2142 装船日期不能为零</w:t>
            </w:r>
          </w:p>
        </w:tc>
      </w:tr>
      <w:tr w:rsidR="00A17FCC">
        <w:tc>
          <w:tcPr>
            <w:tcW w:w="1705" w:type="dxa"/>
          </w:tcPr>
          <w:p w:rsidR="00A17FCC" w:rsidRDefault="00A17FCC" w:rsidP="00A17FCC">
            <w:pPr>
              <w:rPr>
                <w:rFonts w:ascii="宋体" w:hAnsi="宋体"/>
              </w:rPr>
            </w:pPr>
            <w:r>
              <w:rPr>
                <w:rFonts w:ascii="宋体" w:hAnsi="宋体" w:hint="eastAsia"/>
              </w:rPr>
              <w:t>船公司</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字符类型62位</w:t>
            </w:r>
          </w:p>
        </w:tc>
        <w:tc>
          <w:tcPr>
            <w:tcW w:w="2835" w:type="dxa"/>
          </w:tcPr>
          <w:p w:rsidR="00A17FCC" w:rsidRDefault="00A17FCC" w:rsidP="00A17FCC">
            <w:pPr>
              <w:rPr>
                <w:rFonts w:ascii="宋体" w:hAnsi="宋体"/>
              </w:rPr>
            </w:pPr>
            <w:r>
              <w:rPr>
                <w:rFonts w:ascii="宋体" w:hAnsi="宋体" w:hint="eastAsia"/>
              </w:rPr>
              <w:t>ISN2143 船公司不能为空</w:t>
            </w:r>
          </w:p>
        </w:tc>
      </w:tr>
      <w:tr w:rsidR="00A17FCC">
        <w:tc>
          <w:tcPr>
            <w:tcW w:w="1705" w:type="dxa"/>
          </w:tcPr>
          <w:p w:rsidR="00A17FCC" w:rsidRDefault="00A17FCC" w:rsidP="00A17FCC">
            <w:pPr>
              <w:rPr>
                <w:rFonts w:ascii="宋体" w:hAnsi="宋体"/>
              </w:rPr>
            </w:pPr>
            <w:r>
              <w:rPr>
                <w:rFonts w:ascii="宋体" w:hAnsi="宋体" w:hint="eastAsia"/>
              </w:rPr>
              <w:t>提单号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字符类型16位</w:t>
            </w:r>
          </w:p>
        </w:tc>
        <w:tc>
          <w:tcPr>
            <w:tcW w:w="2835" w:type="dxa"/>
          </w:tcPr>
          <w:p w:rsidR="00A17FCC" w:rsidRDefault="00A17FCC" w:rsidP="00A17FCC">
            <w:pPr>
              <w:rPr>
                <w:rFonts w:ascii="宋体" w:hAnsi="宋体"/>
              </w:rPr>
            </w:pPr>
            <w:r>
              <w:rPr>
                <w:rFonts w:ascii="宋体" w:hAnsi="宋体" w:hint="eastAsia"/>
              </w:rPr>
              <w:t>ISN2144 提单号不能为空</w:t>
            </w:r>
          </w:p>
        </w:tc>
      </w:tr>
      <w:tr w:rsidR="00A17FCC">
        <w:tc>
          <w:tcPr>
            <w:tcW w:w="1705" w:type="dxa"/>
          </w:tcPr>
          <w:p w:rsidR="00A17FCC" w:rsidRDefault="00A17FCC" w:rsidP="00A17FCC">
            <w:pPr>
              <w:rPr>
                <w:rFonts w:ascii="宋体" w:hAnsi="宋体"/>
              </w:rPr>
            </w:pPr>
            <w:r>
              <w:rPr>
                <w:rFonts w:ascii="宋体" w:hAnsi="宋体" w:hint="eastAsia"/>
              </w:rPr>
              <w:t>提单份数</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字符类型10位</w:t>
            </w:r>
          </w:p>
        </w:tc>
        <w:tc>
          <w:tcPr>
            <w:tcW w:w="2835" w:type="dxa"/>
          </w:tcPr>
          <w:p w:rsidR="00A17FCC" w:rsidRDefault="00A17FCC" w:rsidP="00A17FCC">
            <w:pPr>
              <w:rPr>
                <w:rFonts w:ascii="宋体" w:hAnsi="宋体"/>
              </w:rPr>
            </w:pPr>
            <w:r>
              <w:rPr>
                <w:rFonts w:ascii="宋体" w:hAnsi="宋体" w:hint="eastAsia"/>
              </w:rPr>
              <w:t>ISN2145 提单份数不能为空</w:t>
            </w:r>
          </w:p>
        </w:tc>
      </w:tr>
    </w:tbl>
    <w:p w:rsidR="00A17FCC" w:rsidRDefault="00A17FCC" w:rsidP="00A17FCC">
      <w:pPr>
        <w:pStyle w:val="6"/>
        <w:spacing w:line="360" w:lineRule="auto"/>
      </w:pPr>
      <w:r>
        <w:rPr>
          <w:rFonts w:hint="eastAsia"/>
        </w:rPr>
        <w:t>（四）操作要点</w:t>
      </w:r>
    </w:p>
    <w:p w:rsidR="00A17FCC" w:rsidRDefault="00A17FCC" w:rsidP="00A17FCC">
      <w:r>
        <w:rPr>
          <w:rFonts w:hint="eastAsia"/>
        </w:rPr>
        <w:t>１、如果金额有修改，或有资产负债核算将先核销原金额，再以修改后金额来核算。</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选择“系统导航”－“国际业务”－“进口业务”－“担保提货” －“修改”，或在业务代码处输入7532进入“修改”。</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输入“录入”操作码，系统弹出录入担保提货编号的窗口。</w:t>
      </w:r>
    </w:p>
    <w:p w:rsidR="00A17FCC" w:rsidRDefault="00A17FCC" w:rsidP="00A17FCC">
      <w:pPr>
        <w:ind w:left="480" w:hangingChars="200" w:hanging="480"/>
      </w:pPr>
      <w:r>
        <w:rPr>
          <w:rFonts w:hint="eastAsia"/>
        </w:rPr>
        <w:t>２、正确输入担保提货编号，选择</w:t>
      </w:r>
      <w:r>
        <w:rPr>
          <w:rFonts w:hint="eastAsia"/>
        </w:rPr>
        <w:t>/</w:t>
      </w:r>
      <w:r>
        <w:rPr>
          <w:rFonts w:hint="eastAsia"/>
        </w:rPr>
        <w:t>输入“确定”操作码，进入该笔业务的信息录入界面。</w:t>
      </w:r>
    </w:p>
    <w:p w:rsidR="00A17FCC" w:rsidRDefault="00A17FCC" w:rsidP="00A17FCC">
      <w:r>
        <w:rPr>
          <w:rFonts w:hint="eastAsia"/>
        </w:rPr>
        <w:t>３、按照业务申请修改担保提货各字段信息。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w:t>
      </w:r>
      <w:r>
        <w:rPr>
          <w:rFonts w:hint="eastAsia"/>
        </w:rPr>
        <w:lastRenderedPageBreak/>
        <w:t>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 w:rsidR="00A17FCC" w:rsidRDefault="00A17FCC" w:rsidP="00A17FCC">
      <w:pPr>
        <w:pStyle w:val="5"/>
      </w:pPr>
      <w:bookmarkStart w:id="1720" w:name="_Toc183939349"/>
      <w:r>
        <w:rPr>
          <w:rFonts w:hint="eastAsia"/>
        </w:rPr>
        <w:t>三、销保申请（业务代码</w:t>
      </w:r>
      <w:r>
        <w:rPr>
          <w:rFonts w:hint="eastAsia"/>
        </w:rPr>
        <w:t>7533</w:t>
      </w:r>
      <w:r>
        <w:rPr>
          <w:rFonts w:hint="eastAsia"/>
        </w:rPr>
        <w:t>）</w:t>
      </w:r>
      <w:bookmarkEnd w:id="1720"/>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对于非我行担保的担保提货，可通过本交易进行销保申请。</w:t>
      </w:r>
    </w:p>
    <w:p w:rsidR="00A17FCC" w:rsidRDefault="00A17FCC" w:rsidP="00A17FCC">
      <w:pPr>
        <w:pStyle w:val="6"/>
        <w:spacing w:line="360" w:lineRule="auto"/>
      </w:pPr>
      <w:r>
        <w:rPr>
          <w:rFonts w:hint="eastAsia"/>
        </w:rPr>
        <w:t>（二）操作要点</w:t>
      </w:r>
    </w:p>
    <w:p w:rsidR="00A17FCC" w:rsidRDefault="00A17FCC" w:rsidP="00A17FCC">
      <w:r>
        <w:rPr>
          <w:rFonts w:hint="eastAsia"/>
        </w:rPr>
        <w:t>１、对于由他行作为担保行的担保提货，通过本交易缮制销保面函，连同提单一起寄交担保行销保，待担保行确认后，再使用销保交易进行销保。</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选择“系统导航”－“国际业务”－“进口业务”－“担保提货” －“销保申请”，或在业务代码处输入7533进入“销保申请”。</w:t>
      </w:r>
    </w:p>
    <w:p w:rsidR="00A17FCC" w:rsidRDefault="00A17FCC" w:rsidP="00A17FCC">
      <w:pPr>
        <w:ind w:left="480" w:hangingChars="200" w:hanging="480"/>
      </w:pPr>
      <w:r>
        <w:rPr>
          <w:rFonts w:hint="eastAsia"/>
        </w:rPr>
        <w:lastRenderedPageBreak/>
        <w:t>１、经办人员选择</w:t>
      </w:r>
      <w:r>
        <w:rPr>
          <w:rFonts w:hint="eastAsia"/>
        </w:rPr>
        <w:t>/</w:t>
      </w:r>
      <w:r>
        <w:rPr>
          <w:rFonts w:hint="eastAsia"/>
        </w:rPr>
        <w:t>输入“录入”操作码，系统弹出录入担保提货编号的窗口。</w:t>
      </w:r>
    </w:p>
    <w:p w:rsidR="00A17FCC" w:rsidRDefault="00A17FCC" w:rsidP="00A17FCC">
      <w:pPr>
        <w:ind w:left="480" w:hangingChars="200" w:hanging="480"/>
      </w:pPr>
      <w:r>
        <w:rPr>
          <w:rFonts w:hint="eastAsia"/>
        </w:rPr>
        <w:t>２、正确输入担保提货编号，选择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pPr>
      <w:bookmarkStart w:id="1721" w:name="_Toc183939350"/>
      <w:r>
        <w:rPr>
          <w:rFonts w:hint="eastAsia"/>
        </w:rPr>
        <w:lastRenderedPageBreak/>
        <w:t>四、销保（业务代码</w:t>
      </w:r>
      <w:r>
        <w:rPr>
          <w:rFonts w:hint="eastAsia"/>
        </w:rPr>
        <w:t>7534</w:t>
      </w:r>
      <w:r>
        <w:rPr>
          <w:rFonts w:hint="eastAsia"/>
        </w:rPr>
        <w:t>）</w:t>
      </w:r>
      <w:bookmarkEnd w:id="1721"/>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通过本交易进行担保提货的销保登记。</w:t>
      </w:r>
    </w:p>
    <w:p w:rsidR="00A17FCC" w:rsidRDefault="00A17FCC" w:rsidP="00A17FCC">
      <w:pPr>
        <w:pStyle w:val="6"/>
        <w:spacing w:line="360" w:lineRule="auto"/>
      </w:pPr>
      <w:r>
        <w:rPr>
          <w:rFonts w:hint="eastAsia"/>
        </w:rPr>
        <w:t>（二）操作要点</w:t>
      </w:r>
    </w:p>
    <w:p w:rsidR="00A17FCC" w:rsidRDefault="00A17FCC" w:rsidP="00A17FCC">
      <w:r>
        <w:rPr>
          <w:rFonts w:hint="eastAsia"/>
        </w:rPr>
        <w:t>１、本交易生效后将核销担保提货的或有资产负债。</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选择“系统导航”－“国际业务”－“进口业务”－“担保提货” －“销保”，或在业务代码处输入7534进入“销保”。</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输入“录入”操作码，系统弹出录入担保提货编号的窗口。</w:t>
      </w:r>
    </w:p>
    <w:p w:rsidR="00A17FCC" w:rsidRDefault="00A17FCC" w:rsidP="00A17FCC">
      <w:pPr>
        <w:ind w:left="480" w:hangingChars="200" w:hanging="480"/>
      </w:pPr>
      <w:r>
        <w:rPr>
          <w:rFonts w:hint="eastAsia"/>
        </w:rPr>
        <w:t>２、正确输入担保提货编号，选择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w:t>
      </w:r>
      <w:r>
        <w:rPr>
          <w:rFonts w:hint="eastAsia"/>
        </w:rPr>
        <w:lastRenderedPageBreak/>
        <w:t>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pPr>
      <w:bookmarkStart w:id="1722" w:name="_Toc183939351"/>
      <w:r>
        <w:rPr>
          <w:rFonts w:hint="eastAsia"/>
        </w:rPr>
        <w:t>五、担保提货查询查复（业务代码</w:t>
      </w:r>
      <w:r>
        <w:rPr>
          <w:rFonts w:hint="eastAsia"/>
        </w:rPr>
        <w:t>7535</w:t>
      </w:r>
      <w:r>
        <w:rPr>
          <w:rFonts w:hint="eastAsia"/>
        </w:rPr>
        <w:t>）</w:t>
      </w:r>
      <w:bookmarkEnd w:id="1722"/>
    </w:p>
    <w:p w:rsidR="00A17FCC" w:rsidRDefault="00A17FCC" w:rsidP="00A17FCC">
      <w:pPr>
        <w:pStyle w:val="6"/>
        <w:rPr>
          <w:kern w:val="0"/>
        </w:rPr>
      </w:pPr>
      <w:r>
        <w:rPr>
          <w:rFonts w:hint="eastAsia"/>
        </w:rPr>
        <w:t>（一）功能介绍</w:t>
      </w:r>
    </w:p>
    <w:p w:rsidR="00A17FCC" w:rsidRDefault="00A17FCC" w:rsidP="00A17FCC">
      <w:pPr>
        <w:pStyle w:val="a5"/>
        <w:ind w:firstLine="480"/>
      </w:pPr>
      <w:r>
        <w:rPr>
          <w:rFonts w:hint="eastAsia"/>
        </w:rPr>
        <w:t>可采用本交易对担保提货业务进行查询和查复，本交易下可以发送</w:t>
      </w:r>
      <w:r>
        <w:rPr>
          <w:rFonts w:hint="eastAsia"/>
        </w:rPr>
        <w:t>MT795/796/799/999</w:t>
      </w:r>
      <w:r>
        <w:rPr>
          <w:rFonts w:hint="eastAsia"/>
        </w:rPr>
        <w:t>电文。</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选择“系统导航”－“国际业务”－“进口业务”－“担保提货” －“担保提货查询查复”，或在业务代码处输入7535进入“担保提货查询查复”。</w:t>
      </w:r>
    </w:p>
    <w:p w:rsidR="00A17FCC" w:rsidRDefault="00A17FCC" w:rsidP="00A17FCC">
      <w:r>
        <w:rPr>
          <w:rFonts w:hint="eastAsia"/>
        </w:rPr>
        <w:t>１、经办人员选择</w:t>
      </w:r>
      <w:r>
        <w:rPr>
          <w:rFonts w:hint="eastAsia"/>
        </w:rPr>
        <w:t>/</w:t>
      </w:r>
      <w:r>
        <w:rPr>
          <w:rFonts w:hint="eastAsia"/>
        </w:rPr>
        <w:t>输入“录入”操作码，系统弹出录入</w:t>
      </w:r>
      <w:r>
        <w:rPr>
          <w:rFonts w:ascii="宋体" w:hAnsi="宋体" w:hint="eastAsia"/>
        </w:rPr>
        <w:t>担保提货</w:t>
      </w:r>
      <w:r>
        <w:rPr>
          <w:rFonts w:hint="eastAsia"/>
        </w:rPr>
        <w:t>编号的窗口。</w:t>
      </w:r>
    </w:p>
    <w:p w:rsidR="00A17FCC" w:rsidRDefault="00A17FCC" w:rsidP="00A17FCC">
      <w:pPr>
        <w:ind w:left="480" w:hangingChars="200" w:hanging="480"/>
      </w:pPr>
      <w:r>
        <w:rPr>
          <w:rFonts w:hint="eastAsia"/>
        </w:rPr>
        <w:t>２、正确输入</w:t>
      </w:r>
      <w:r>
        <w:rPr>
          <w:rFonts w:ascii="宋体" w:hAnsi="宋体" w:hint="eastAsia"/>
        </w:rPr>
        <w:t>担保提货</w:t>
      </w:r>
      <w:r>
        <w:rPr>
          <w:rFonts w:hint="eastAsia"/>
        </w:rPr>
        <w:t>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w:t>
      </w:r>
      <w:r>
        <w:rPr>
          <w:rFonts w:hint="eastAsia"/>
        </w:rPr>
        <w:lastRenderedPageBreak/>
        <w:t>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04090F">
      <w:pPr>
        <w:pStyle w:val="4"/>
      </w:pPr>
      <w:bookmarkStart w:id="1723" w:name="_Toc89243532"/>
      <w:bookmarkStart w:id="1724" w:name="_Toc99422897"/>
      <w:bookmarkStart w:id="1725" w:name="_Toc109011060"/>
      <w:bookmarkStart w:id="1726" w:name="_Toc181072494"/>
      <w:bookmarkStart w:id="1727" w:name="_Toc183939352"/>
      <w:bookmarkStart w:id="1728" w:name="_Toc186273653"/>
      <w:r>
        <w:rPr>
          <w:rFonts w:hint="eastAsia"/>
        </w:rPr>
        <w:t>第三节　进口来单</w:t>
      </w:r>
      <w:bookmarkEnd w:id="1723"/>
      <w:bookmarkEnd w:id="1724"/>
      <w:bookmarkEnd w:id="1725"/>
      <w:bookmarkEnd w:id="1726"/>
      <w:bookmarkEnd w:id="1727"/>
      <w:bookmarkEnd w:id="1728"/>
    </w:p>
    <w:p w:rsidR="00A17FCC" w:rsidRDefault="00A17FCC" w:rsidP="00A17FCC">
      <w:pPr>
        <w:pStyle w:val="5"/>
        <w:rPr>
          <w:sz w:val="24"/>
        </w:rPr>
      </w:pPr>
      <w:bookmarkStart w:id="1729" w:name="_Toc183939353"/>
      <w:r>
        <w:rPr>
          <w:rFonts w:hint="eastAsia"/>
          <w:sz w:val="24"/>
        </w:rPr>
        <w:t>一、电提不符点登记（业务代码</w:t>
      </w:r>
      <w:r>
        <w:rPr>
          <w:rFonts w:hint="eastAsia"/>
          <w:sz w:val="24"/>
        </w:rPr>
        <w:t>7541</w:t>
      </w:r>
      <w:r>
        <w:rPr>
          <w:rFonts w:hint="eastAsia"/>
          <w:sz w:val="24"/>
        </w:rPr>
        <w:t>）</w:t>
      </w:r>
      <w:bookmarkEnd w:id="1729"/>
    </w:p>
    <w:p w:rsidR="00A17FCC" w:rsidRDefault="00A17FCC" w:rsidP="00A17FCC">
      <w:pPr>
        <w:pStyle w:val="6"/>
        <w:spacing w:line="360" w:lineRule="auto"/>
        <w:rPr>
          <w:kern w:val="0"/>
        </w:rPr>
      </w:pPr>
      <w:r>
        <w:rPr>
          <w:rFonts w:hint="eastAsia"/>
        </w:rPr>
        <w:t>（一）功能介绍</w:t>
      </w:r>
    </w:p>
    <w:p w:rsidR="00A17FCC" w:rsidRDefault="00A17FCC" w:rsidP="00A17FCC">
      <w:pPr>
        <w:pStyle w:val="normal"/>
        <w:spacing w:line="360" w:lineRule="auto"/>
        <w:ind w:firstLineChars="225" w:firstLine="540"/>
      </w:pPr>
      <w:r>
        <w:rPr>
          <w:rFonts w:hint="eastAsia"/>
        </w:rPr>
        <w:t>来单前收到议付行/寄单行的电提不符点电报，应通过本交易登记。</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１、本交易没有默认费用，如果涉及修改担保提货金额，则须手工计算加收的担保提货手续费。</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lastRenderedPageBreak/>
        <w:t>（三）术语解释及参数说明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0"/>
        <w:gridCol w:w="1800"/>
        <w:gridCol w:w="1620"/>
        <w:gridCol w:w="3060"/>
      </w:tblGrid>
      <w:tr w:rsidR="00A17FCC">
        <w:tc>
          <w:tcPr>
            <w:tcW w:w="1800" w:type="dxa"/>
          </w:tcPr>
          <w:p w:rsidR="00A17FCC" w:rsidRDefault="00A17FCC" w:rsidP="00A17FCC">
            <w:pPr>
              <w:rPr>
                <w:rFonts w:ascii="宋体" w:hAnsi="宋体"/>
              </w:rPr>
            </w:pPr>
            <w:r>
              <w:rPr>
                <w:rFonts w:ascii="宋体" w:hAnsi="宋体" w:hint="eastAsia"/>
              </w:rPr>
              <w:t>字段名称</w:t>
            </w:r>
          </w:p>
        </w:tc>
        <w:tc>
          <w:tcPr>
            <w:tcW w:w="1800"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3060" w:type="dxa"/>
          </w:tcPr>
          <w:p w:rsidR="00A17FCC" w:rsidRDefault="00A17FCC" w:rsidP="00A17FCC">
            <w:pPr>
              <w:rPr>
                <w:rFonts w:ascii="宋体" w:hAnsi="宋体"/>
              </w:rPr>
            </w:pPr>
            <w:r>
              <w:rPr>
                <w:rFonts w:ascii="宋体" w:hAnsi="宋体" w:hint="eastAsia"/>
              </w:rPr>
              <w:t>错误提示</w:t>
            </w:r>
          </w:p>
        </w:tc>
      </w:tr>
      <w:tr w:rsidR="00A17FCC">
        <w:tc>
          <w:tcPr>
            <w:tcW w:w="1800" w:type="dxa"/>
          </w:tcPr>
          <w:p w:rsidR="00A17FCC" w:rsidRDefault="00A17FCC" w:rsidP="00A17FCC">
            <w:pPr>
              <w:rPr>
                <w:rFonts w:ascii="宋体" w:hAnsi="宋体"/>
              </w:rPr>
            </w:pPr>
            <w:r>
              <w:rPr>
                <w:rFonts w:ascii="宋体" w:hAnsi="宋体" w:hint="eastAsia"/>
              </w:rPr>
              <w:t>收到电提日期</w:t>
            </w:r>
          </w:p>
        </w:tc>
        <w:tc>
          <w:tcPr>
            <w:tcW w:w="1800" w:type="dxa"/>
          </w:tcPr>
          <w:p w:rsidR="00A17FCC" w:rsidRDefault="00A17FCC" w:rsidP="00A17FCC">
            <w:pPr>
              <w:rPr>
                <w:rFonts w:ascii="宋体" w:hAnsi="宋体"/>
              </w:rPr>
            </w:pPr>
            <w:r>
              <w:rPr>
                <w:rFonts w:ascii="宋体" w:hAnsi="宋体" w:hint="eastAsia"/>
              </w:rPr>
              <w:t>默认系统当日</w:t>
            </w:r>
          </w:p>
        </w:tc>
        <w:tc>
          <w:tcPr>
            <w:tcW w:w="1620" w:type="dxa"/>
          </w:tcPr>
          <w:p w:rsidR="00A17FCC" w:rsidRDefault="00A17FCC" w:rsidP="00A17FCC">
            <w:pPr>
              <w:rPr>
                <w:rFonts w:ascii="宋体" w:hAnsi="宋体"/>
              </w:rPr>
            </w:pPr>
            <w:r>
              <w:rPr>
                <w:rFonts w:ascii="宋体" w:hAnsi="宋体" w:hint="eastAsia"/>
              </w:rPr>
              <w:t>日期类型8位</w:t>
            </w:r>
          </w:p>
        </w:tc>
        <w:tc>
          <w:tcPr>
            <w:tcW w:w="3060" w:type="dxa"/>
          </w:tcPr>
          <w:p w:rsidR="00A17FCC" w:rsidRDefault="00A17FCC" w:rsidP="00A17FCC">
            <w:pPr>
              <w:rPr>
                <w:rFonts w:ascii="宋体" w:hAnsi="宋体"/>
              </w:rPr>
            </w:pPr>
          </w:p>
        </w:tc>
      </w:tr>
      <w:tr w:rsidR="00A17FCC">
        <w:tc>
          <w:tcPr>
            <w:tcW w:w="1800" w:type="dxa"/>
          </w:tcPr>
          <w:p w:rsidR="00A17FCC" w:rsidRDefault="00A17FCC" w:rsidP="00A17FCC">
            <w:pPr>
              <w:rPr>
                <w:rFonts w:ascii="宋体" w:hAnsi="宋体"/>
              </w:rPr>
            </w:pPr>
            <w:r>
              <w:rPr>
                <w:rFonts w:ascii="宋体" w:hAnsi="宋体" w:hint="eastAsia"/>
              </w:rPr>
              <w:t>议付行编号</w:t>
            </w:r>
          </w:p>
        </w:tc>
        <w:tc>
          <w:tcPr>
            <w:tcW w:w="18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3060" w:type="dxa"/>
          </w:tcPr>
          <w:p w:rsidR="00A17FCC" w:rsidRDefault="00A17FCC" w:rsidP="00A17FCC">
            <w:pPr>
              <w:rPr>
                <w:rFonts w:ascii="宋体" w:hAnsi="宋体"/>
              </w:rPr>
            </w:pPr>
            <w:r>
              <w:rPr>
                <w:rFonts w:ascii="宋体" w:hAnsi="宋体" w:hint="eastAsia"/>
              </w:rPr>
              <w:t>ISN2536 单据议付行编号无效</w:t>
            </w:r>
          </w:p>
        </w:tc>
      </w:tr>
      <w:tr w:rsidR="00A17FCC">
        <w:tc>
          <w:tcPr>
            <w:tcW w:w="1800" w:type="dxa"/>
          </w:tcPr>
          <w:p w:rsidR="00A17FCC" w:rsidRDefault="00A17FCC" w:rsidP="00A17FCC">
            <w:pPr>
              <w:rPr>
                <w:rFonts w:ascii="宋体" w:hAnsi="宋体"/>
              </w:rPr>
            </w:pPr>
            <w:r>
              <w:rPr>
                <w:rFonts w:ascii="宋体" w:hAnsi="宋体" w:hint="eastAsia"/>
              </w:rPr>
              <w:t>议付行代码</w:t>
            </w:r>
          </w:p>
        </w:tc>
        <w:tc>
          <w:tcPr>
            <w:tcW w:w="18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3060" w:type="dxa"/>
          </w:tcPr>
          <w:p w:rsidR="00A17FCC" w:rsidRDefault="00A17FCC" w:rsidP="00A17FCC">
            <w:pPr>
              <w:rPr>
                <w:rFonts w:ascii="宋体" w:hAnsi="宋体"/>
              </w:rPr>
            </w:pPr>
            <w:r>
              <w:rPr>
                <w:rFonts w:ascii="宋体" w:hAnsi="宋体" w:hint="eastAsia"/>
              </w:rPr>
              <w:t>ISN1101 交易行不能为空</w:t>
            </w:r>
          </w:p>
        </w:tc>
      </w:tr>
      <w:tr w:rsidR="00A17FCC">
        <w:tc>
          <w:tcPr>
            <w:tcW w:w="1800" w:type="dxa"/>
          </w:tcPr>
          <w:p w:rsidR="00A17FCC" w:rsidRDefault="00A17FCC" w:rsidP="00A17FCC">
            <w:pPr>
              <w:rPr>
                <w:rFonts w:ascii="宋体" w:hAnsi="宋体"/>
              </w:rPr>
            </w:pPr>
            <w:r>
              <w:rPr>
                <w:rFonts w:ascii="宋体" w:hAnsi="宋体" w:hint="eastAsia"/>
              </w:rPr>
              <w:t>议付单据金额</w:t>
            </w:r>
          </w:p>
        </w:tc>
        <w:tc>
          <w:tcPr>
            <w:tcW w:w="18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60" w:type="dxa"/>
          </w:tcPr>
          <w:p w:rsidR="00A17FCC" w:rsidRDefault="00A17FCC" w:rsidP="00A17FCC">
            <w:pPr>
              <w:rPr>
                <w:rFonts w:ascii="宋体" w:hAnsi="宋体"/>
              </w:rPr>
            </w:pPr>
            <w:r>
              <w:rPr>
                <w:rFonts w:ascii="宋体" w:hAnsi="宋体" w:hint="eastAsia"/>
              </w:rPr>
              <w:t>ISN2506 无效议付单据金额</w:t>
            </w:r>
          </w:p>
        </w:tc>
      </w:tr>
      <w:tr w:rsidR="00A17FCC">
        <w:tc>
          <w:tcPr>
            <w:tcW w:w="1800" w:type="dxa"/>
          </w:tcPr>
          <w:p w:rsidR="00A17FCC" w:rsidRDefault="00A17FCC" w:rsidP="00A17FCC">
            <w:pPr>
              <w:rPr>
                <w:rFonts w:ascii="宋体" w:hAnsi="宋体"/>
              </w:rPr>
            </w:pPr>
            <w:r>
              <w:rPr>
                <w:rFonts w:ascii="宋体" w:hAnsi="宋体" w:hint="eastAsia"/>
              </w:rPr>
              <w:t>议付行费用</w:t>
            </w:r>
          </w:p>
        </w:tc>
        <w:tc>
          <w:tcPr>
            <w:tcW w:w="18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60"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选择“系统导航”－“国际业务”－“进口业务”－“进口来单” －“电提不符点登记”，或在业务代码处输入7541进入“电提不符点登记”。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输入“录入”操作码，系统弹出进口来单电提不符点录入的窗口。</w:t>
      </w:r>
    </w:p>
    <w:p w:rsidR="00A17FCC" w:rsidRDefault="00A17FCC" w:rsidP="00A17FCC">
      <w:pPr>
        <w:ind w:left="480" w:hangingChars="200" w:hanging="480"/>
      </w:pPr>
      <w:r>
        <w:rPr>
          <w:rFonts w:hint="eastAsia"/>
        </w:rPr>
        <w:t>２、如果是新单据的电提，则选择新建来单号，并正确输入信用证号，选择</w:t>
      </w:r>
      <w:r>
        <w:rPr>
          <w:rFonts w:hint="eastAsia"/>
        </w:rPr>
        <w:t>/</w:t>
      </w:r>
      <w:r>
        <w:rPr>
          <w:rFonts w:hint="eastAsia"/>
        </w:rPr>
        <w:t>输入“确定”操作码，进入该笔业务的信息录入界面。如果是对被拒绝的电提的再次电提，则选择已有来单号，并正确输入进口来单号，选择</w:t>
      </w:r>
      <w:r>
        <w:rPr>
          <w:rFonts w:hint="eastAsia"/>
        </w:rPr>
        <w:t>/</w:t>
      </w:r>
      <w:r>
        <w:rPr>
          <w:rFonts w:hint="eastAsia"/>
        </w:rPr>
        <w:t>输入“确定”操作码，进入该笔业务的信息录入界面。</w:t>
      </w:r>
    </w:p>
    <w:p w:rsidR="00A17FCC" w:rsidRDefault="00A17FCC" w:rsidP="00A17FCC">
      <w:r>
        <w:rPr>
          <w:rFonts w:hint="eastAsia"/>
        </w:rPr>
        <w:t>３、按照来电内容相应录入该笔电提不符点的信息。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w:t>
      </w:r>
      <w:r>
        <w:rPr>
          <w:rFonts w:hint="eastAsia"/>
        </w:rPr>
        <w:lastRenderedPageBreak/>
        <w:t>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730" w:name="_Toc183939354"/>
      <w:r>
        <w:rPr>
          <w:rFonts w:hint="eastAsia"/>
          <w:sz w:val="24"/>
        </w:rPr>
        <w:t>二、答复电提不符点（业务代码</w:t>
      </w:r>
      <w:r>
        <w:rPr>
          <w:rFonts w:hint="eastAsia"/>
          <w:sz w:val="24"/>
        </w:rPr>
        <w:t>7542</w:t>
      </w:r>
      <w:r>
        <w:rPr>
          <w:rFonts w:hint="eastAsia"/>
          <w:sz w:val="24"/>
        </w:rPr>
        <w:t>）</w:t>
      </w:r>
      <w:bookmarkEnd w:id="1730"/>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按照客户的指示，通过本交易对议付行</w:t>
      </w:r>
      <w:r>
        <w:rPr>
          <w:rFonts w:hint="eastAsia"/>
        </w:rPr>
        <w:t>/</w:t>
      </w:r>
      <w:r>
        <w:rPr>
          <w:rFonts w:hint="eastAsia"/>
        </w:rPr>
        <w:t>寄单行电提不符点作答复。</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１、本交易没有默认费用，如果涉及修改担保提货金额，则须手工计算加收的担保提货手续费。</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85"/>
        <w:gridCol w:w="2740"/>
        <w:gridCol w:w="1587"/>
        <w:gridCol w:w="2296"/>
      </w:tblGrid>
      <w:tr w:rsidR="00A17FCC">
        <w:tc>
          <w:tcPr>
            <w:tcW w:w="1585" w:type="dxa"/>
          </w:tcPr>
          <w:p w:rsidR="00A17FCC" w:rsidRDefault="00A17FCC" w:rsidP="00A17FCC">
            <w:pPr>
              <w:rPr>
                <w:rFonts w:ascii="宋体" w:hAnsi="宋体"/>
              </w:rPr>
            </w:pPr>
            <w:r>
              <w:rPr>
                <w:rFonts w:ascii="宋体" w:hAnsi="宋体" w:hint="eastAsia"/>
              </w:rPr>
              <w:t>字段名称</w:t>
            </w:r>
          </w:p>
        </w:tc>
        <w:tc>
          <w:tcPr>
            <w:tcW w:w="2740" w:type="dxa"/>
          </w:tcPr>
          <w:p w:rsidR="00A17FCC" w:rsidRDefault="00A17FCC" w:rsidP="00A17FCC">
            <w:pPr>
              <w:rPr>
                <w:rFonts w:ascii="宋体" w:hAnsi="宋体"/>
              </w:rPr>
            </w:pPr>
            <w:r>
              <w:rPr>
                <w:rFonts w:ascii="宋体" w:hAnsi="宋体" w:hint="eastAsia"/>
              </w:rPr>
              <w:t>含义</w:t>
            </w:r>
          </w:p>
        </w:tc>
        <w:tc>
          <w:tcPr>
            <w:tcW w:w="1587" w:type="dxa"/>
          </w:tcPr>
          <w:p w:rsidR="00A17FCC" w:rsidRDefault="00A17FCC" w:rsidP="00A17FCC">
            <w:pPr>
              <w:rPr>
                <w:rFonts w:ascii="宋体" w:hAnsi="宋体"/>
              </w:rPr>
            </w:pPr>
            <w:r>
              <w:rPr>
                <w:rFonts w:ascii="宋体" w:hAnsi="宋体" w:hint="eastAsia"/>
              </w:rPr>
              <w:t>属性</w:t>
            </w:r>
          </w:p>
        </w:tc>
        <w:tc>
          <w:tcPr>
            <w:tcW w:w="2296" w:type="dxa"/>
          </w:tcPr>
          <w:p w:rsidR="00A17FCC" w:rsidRDefault="00A17FCC" w:rsidP="00A17FCC">
            <w:pPr>
              <w:rPr>
                <w:rFonts w:ascii="宋体" w:hAnsi="宋体"/>
              </w:rPr>
            </w:pPr>
            <w:r>
              <w:rPr>
                <w:rFonts w:ascii="宋体" w:hAnsi="宋体" w:hint="eastAsia"/>
              </w:rPr>
              <w:t>错误提示</w:t>
            </w:r>
          </w:p>
        </w:tc>
      </w:tr>
      <w:tr w:rsidR="00A17FCC">
        <w:tc>
          <w:tcPr>
            <w:tcW w:w="1585" w:type="dxa"/>
          </w:tcPr>
          <w:p w:rsidR="00A17FCC" w:rsidRDefault="00A17FCC" w:rsidP="00A17FCC">
            <w:pPr>
              <w:rPr>
                <w:rFonts w:ascii="宋体" w:hAnsi="宋体"/>
              </w:rPr>
            </w:pPr>
            <w:r>
              <w:rPr>
                <w:rFonts w:ascii="宋体" w:hAnsi="宋体" w:hint="eastAsia"/>
              </w:rPr>
              <w:lastRenderedPageBreak/>
              <w:t>答复类型</w:t>
            </w:r>
          </w:p>
        </w:tc>
        <w:tc>
          <w:tcPr>
            <w:tcW w:w="2740"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A : ACCEPT接受不符点</w:t>
            </w:r>
          </w:p>
          <w:p w:rsidR="00A17FCC" w:rsidRDefault="00A17FCC" w:rsidP="00A17FCC">
            <w:pPr>
              <w:rPr>
                <w:rFonts w:ascii="宋体" w:hAnsi="宋体"/>
              </w:rPr>
            </w:pPr>
            <w:r>
              <w:rPr>
                <w:rFonts w:ascii="宋体" w:hAnsi="宋体" w:hint="eastAsia"/>
              </w:rPr>
              <w:t>R : REJECT拒绝不符点</w:t>
            </w:r>
          </w:p>
        </w:tc>
        <w:tc>
          <w:tcPr>
            <w:tcW w:w="1587" w:type="dxa"/>
          </w:tcPr>
          <w:p w:rsidR="00A17FCC" w:rsidRDefault="00A17FCC" w:rsidP="00A17FCC">
            <w:pPr>
              <w:rPr>
                <w:rFonts w:ascii="宋体" w:hAnsi="宋体"/>
              </w:rPr>
            </w:pPr>
            <w:r>
              <w:rPr>
                <w:rFonts w:ascii="宋体" w:hAnsi="宋体" w:hint="eastAsia"/>
              </w:rPr>
              <w:t>字符类型1位</w:t>
            </w:r>
          </w:p>
        </w:tc>
        <w:tc>
          <w:tcPr>
            <w:tcW w:w="2296" w:type="dxa"/>
          </w:tcPr>
          <w:p w:rsidR="00A17FCC" w:rsidRDefault="00A17FCC" w:rsidP="00A17FCC">
            <w:pPr>
              <w:rPr>
                <w:rFonts w:ascii="宋体" w:hAnsi="宋体"/>
              </w:rPr>
            </w:pPr>
          </w:p>
        </w:tc>
      </w:tr>
      <w:tr w:rsidR="00A17FCC">
        <w:tc>
          <w:tcPr>
            <w:tcW w:w="1585" w:type="dxa"/>
          </w:tcPr>
          <w:p w:rsidR="00A17FCC" w:rsidRDefault="00A17FCC" w:rsidP="00A17FCC">
            <w:pPr>
              <w:rPr>
                <w:rFonts w:ascii="宋体" w:hAnsi="宋体"/>
              </w:rPr>
            </w:pPr>
            <w:r>
              <w:rPr>
                <w:rFonts w:ascii="宋体" w:hAnsi="宋体" w:hint="eastAsia"/>
              </w:rPr>
              <w:t>给议付行指示</w:t>
            </w:r>
          </w:p>
        </w:tc>
        <w:tc>
          <w:tcPr>
            <w:tcW w:w="2740" w:type="dxa"/>
          </w:tcPr>
          <w:p w:rsidR="00A17FCC" w:rsidRDefault="00A17FCC" w:rsidP="00A17FCC">
            <w:pPr>
              <w:rPr>
                <w:rFonts w:ascii="宋体" w:hAnsi="宋体"/>
              </w:rPr>
            </w:pPr>
            <w:r>
              <w:rPr>
                <w:rFonts w:ascii="宋体" w:hAnsi="宋体" w:hint="eastAsia"/>
              </w:rPr>
              <w:t>分六种：</w:t>
            </w:r>
          </w:p>
          <w:p w:rsidR="00A17FCC" w:rsidRDefault="00A17FCC" w:rsidP="00A17FCC">
            <w:pPr>
              <w:rPr>
                <w:rFonts w:ascii="宋体" w:hAnsi="宋体"/>
              </w:rPr>
            </w:pPr>
            <w:r>
              <w:rPr>
                <w:rFonts w:ascii="宋体" w:hAnsi="宋体" w:hint="eastAsia"/>
              </w:rPr>
              <w:t>A : ACCEPT</w:t>
            </w:r>
          </w:p>
          <w:p w:rsidR="00A17FCC" w:rsidRDefault="00A17FCC" w:rsidP="00A17FCC">
            <w:pPr>
              <w:rPr>
                <w:rFonts w:ascii="宋体" w:hAnsi="宋体"/>
              </w:rPr>
            </w:pPr>
            <w:r>
              <w:rPr>
                <w:rFonts w:ascii="宋体" w:hAnsi="宋体" w:hint="eastAsia"/>
              </w:rPr>
              <w:t>D : DEBIT</w:t>
            </w:r>
          </w:p>
          <w:p w:rsidR="00A17FCC" w:rsidRDefault="00A17FCC" w:rsidP="00A17FCC">
            <w:pPr>
              <w:rPr>
                <w:rFonts w:ascii="宋体" w:hAnsi="宋体"/>
              </w:rPr>
            </w:pPr>
            <w:r>
              <w:rPr>
                <w:rFonts w:ascii="宋体" w:hAnsi="宋体" w:hint="eastAsia"/>
              </w:rPr>
              <w:t>N : NEGOTIATE</w:t>
            </w:r>
          </w:p>
          <w:p w:rsidR="00A17FCC" w:rsidRDefault="00A17FCC" w:rsidP="00A17FCC">
            <w:pPr>
              <w:rPr>
                <w:rFonts w:ascii="宋体" w:hAnsi="宋体"/>
              </w:rPr>
            </w:pPr>
            <w:r>
              <w:rPr>
                <w:rFonts w:ascii="宋体" w:hAnsi="宋体" w:hint="eastAsia"/>
              </w:rPr>
              <w:t>R : REIMBURSE</w:t>
            </w:r>
          </w:p>
          <w:p w:rsidR="00A17FCC" w:rsidRDefault="00A17FCC" w:rsidP="00A17FCC">
            <w:pPr>
              <w:rPr>
                <w:rFonts w:ascii="宋体" w:hAnsi="宋体"/>
              </w:rPr>
            </w:pPr>
            <w:r>
              <w:rPr>
                <w:rFonts w:ascii="宋体" w:hAnsi="宋体" w:hint="eastAsia"/>
              </w:rPr>
              <w:t>S : SEE72</w:t>
            </w:r>
          </w:p>
          <w:p w:rsidR="00A17FCC" w:rsidRDefault="00A17FCC" w:rsidP="00A17FCC">
            <w:pPr>
              <w:rPr>
                <w:rFonts w:ascii="宋体" w:hAnsi="宋体"/>
              </w:rPr>
            </w:pPr>
            <w:r>
              <w:rPr>
                <w:rFonts w:ascii="宋体" w:hAnsi="宋体" w:hint="eastAsia"/>
              </w:rPr>
              <w:t>T : REMITTED</w:t>
            </w:r>
          </w:p>
        </w:tc>
        <w:tc>
          <w:tcPr>
            <w:tcW w:w="1587" w:type="dxa"/>
          </w:tcPr>
          <w:p w:rsidR="00A17FCC" w:rsidRDefault="00A17FCC" w:rsidP="00A17FCC">
            <w:pPr>
              <w:rPr>
                <w:rFonts w:ascii="宋体" w:hAnsi="宋体"/>
              </w:rPr>
            </w:pPr>
            <w:r>
              <w:rPr>
                <w:rFonts w:ascii="宋体" w:hAnsi="宋体" w:hint="eastAsia"/>
              </w:rPr>
              <w:t>字符类型1位</w:t>
            </w:r>
          </w:p>
        </w:tc>
        <w:tc>
          <w:tcPr>
            <w:tcW w:w="2296" w:type="dxa"/>
          </w:tcPr>
          <w:p w:rsidR="00A17FCC" w:rsidRDefault="00A17FCC" w:rsidP="00A17FCC">
            <w:pPr>
              <w:rPr>
                <w:rFonts w:ascii="宋体" w:hAnsi="宋体"/>
              </w:rPr>
            </w:pPr>
          </w:p>
        </w:tc>
      </w:tr>
      <w:tr w:rsidR="00A17FCC">
        <w:tc>
          <w:tcPr>
            <w:tcW w:w="1585" w:type="dxa"/>
          </w:tcPr>
          <w:p w:rsidR="00A17FCC" w:rsidRDefault="00A17FCC" w:rsidP="00A17FCC">
            <w:pPr>
              <w:rPr>
                <w:rFonts w:ascii="宋体" w:hAnsi="宋体"/>
              </w:rPr>
            </w:pPr>
            <w:r>
              <w:rPr>
                <w:rFonts w:ascii="宋体" w:hAnsi="宋体" w:hint="eastAsia"/>
              </w:rPr>
              <w:t>偿付行费用方向</w:t>
            </w:r>
          </w:p>
        </w:tc>
        <w:tc>
          <w:tcPr>
            <w:tcW w:w="2740"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I : OUR(我行付费)</w:t>
            </w:r>
          </w:p>
          <w:p w:rsidR="00A17FCC" w:rsidRDefault="00A17FCC" w:rsidP="00A17FCC">
            <w:pPr>
              <w:rPr>
                <w:rFonts w:ascii="宋体" w:hAnsi="宋体"/>
              </w:rPr>
            </w:pPr>
            <w:r>
              <w:rPr>
                <w:rFonts w:ascii="宋体" w:hAnsi="宋体" w:hint="eastAsia"/>
              </w:rPr>
              <w:t>O : CLM(索偿行付费)</w:t>
            </w:r>
          </w:p>
        </w:tc>
        <w:tc>
          <w:tcPr>
            <w:tcW w:w="1587" w:type="dxa"/>
          </w:tcPr>
          <w:p w:rsidR="00A17FCC" w:rsidRDefault="00A17FCC" w:rsidP="00A17FCC">
            <w:pPr>
              <w:rPr>
                <w:rFonts w:ascii="宋体" w:hAnsi="宋体"/>
              </w:rPr>
            </w:pPr>
            <w:r>
              <w:rPr>
                <w:rFonts w:ascii="宋体" w:hAnsi="宋体" w:hint="eastAsia"/>
              </w:rPr>
              <w:t>字符类型1位</w:t>
            </w:r>
          </w:p>
        </w:tc>
        <w:tc>
          <w:tcPr>
            <w:tcW w:w="2296" w:type="dxa"/>
          </w:tcPr>
          <w:p w:rsidR="00A17FCC" w:rsidRDefault="00A17FCC" w:rsidP="00A17FCC">
            <w:pPr>
              <w:rPr>
                <w:rFonts w:ascii="宋体" w:hAnsi="宋体"/>
              </w:rPr>
            </w:pPr>
          </w:p>
        </w:tc>
      </w:tr>
      <w:tr w:rsidR="00A17FCC">
        <w:tc>
          <w:tcPr>
            <w:tcW w:w="1585" w:type="dxa"/>
          </w:tcPr>
          <w:p w:rsidR="00A17FCC" w:rsidRDefault="00A17FCC" w:rsidP="00A17FCC">
            <w:pPr>
              <w:rPr>
                <w:rFonts w:ascii="宋体" w:hAnsi="宋体"/>
              </w:rPr>
            </w:pPr>
            <w:r>
              <w:rPr>
                <w:rFonts w:ascii="宋体" w:hAnsi="宋体" w:hint="eastAsia"/>
              </w:rPr>
              <w:t>偿付行代码</w:t>
            </w:r>
          </w:p>
        </w:tc>
        <w:tc>
          <w:tcPr>
            <w:tcW w:w="2740" w:type="dxa"/>
          </w:tcPr>
          <w:p w:rsidR="00A17FCC" w:rsidRDefault="00A17FCC" w:rsidP="00A17FCC">
            <w:pPr>
              <w:rPr>
                <w:rFonts w:ascii="宋体" w:hAnsi="宋体"/>
              </w:rPr>
            </w:pPr>
          </w:p>
        </w:tc>
        <w:tc>
          <w:tcPr>
            <w:tcW w:w="1587" w:type="dxa"/>
          </w:tcPr>
          <w:p w:rsidR="00A17FCC" w:rsidRDefault="00A17FCC" w:rsidP="00A17FCC">
            <w:pPr>
              <w:rPr>
                <w:rFonts w:ascii="宋体" w:hAnsi="宋体"/>
              </w:rPr>
            </w:pPr>
            <w:r>
              <w:rPr>
                <w:rFonts w:ascii="宋体" w:hAnsi="宋体" w:hint="eastAsia"/>
              </w:rPr>
              <w:t>字符类型11位</w:t>
            </w:r>
          </w:p>
        </w:tc>
        <w:tc>
          <w:tcPr>
            <w:tcW w:w="2296" w:type="dxa"/>
          </w:tcPr>
          <w:p w:rsidR="00A17FCC" w:rsidRDefault="00A17FCC" w:rsidP="00A17FCC">
            <w:pPr>
              <w:rPr>
                <w:rFonts w:ascii="宋体" w:hAnsi="宋体"/>
              </w:rPr>
            </w:pPr>
          </w:p>
        </w:tc>
      </w:tr>
      <w:tr w:rsidR="00A17FCC">
        <w:tc>
          <w:tcPr>
            <w:tcW w:w="1585" w:type="dxa"/>
          </w:tcPr>
          <w:p w:rsidR="00A17FCC" w:rsidRDefault="00A17FCC" w:rsidP="00A17FCC">
            <w:pPr>
              <w:rPr>
                <w:rFonts w:ascii="宋体" w:hAnsi="宋体"/>
              </w:rPr>
            </w:pPr>
            <w:r>
              <w:rPr>
                <w:rFonts w:ascii="宋体" w:hAnsi="宋体" w:hint="eastAsia"/>
              </w:rPr>
              <w:t>偿付行户口</w:t>
            </w:r>
          </w:p>
        </w:tc>
        <w:tc>
          <w:tcPr>
            <w:tcW w:w="2740" w:type="dxa"/>
          </w:tcPr>
          <w:p w:rsidR="00A17FCC" w:rsidRDefault="00A17FCC" w:rsidP="00A17FCC">
            <w:pPr>
              <w:rPr>
                <w:rFonts w:ascii="宋体" w:hAnsi="宋体"/>
              </w:rPr>
            </w:pPr>
          </w:p>
        </w:tc>
        <w:tc>
          <w:tcPr>
            <w:tcW w:w="1587" w:type="dxa"/>
          </w:tcPr>
          <w:p w:rsidR="00A17FCC" w:rsidRDefault="00A17FCC" w:rsidP="00A17FCC">
            <w:pPr>
              <w:rPr>
                <w:rFonts w:ascii="宋体" w:hAnsi="宋体"/>
              </w:rPr>
            </w:pPr>
            <w:r>
              <w:rPr>
                <w:rFonts w:ascii="宋体" w:hAnsi="宋体" w:hint="eastAsia"/>
              </w:rPr>
              <w:t>字符类型35位</w:t>
            </w:r>
          </w:p>
        </w:tc>
        <w:tc>
          <w:tcPr>
            <w:tcW w:w="2296" w:type="dxa"/>
          </w:tcPr>
          <w:p w:rsidR="00A17FCC" w:rsidRDefault="00A17FCC" w:rsidP="00A17FCC">
            <w:pPr>
              <w:rPr>
                <w:rFonts w:ascii="宋体" w:hAnsi="宋体"/>
              </w:rPr>
            </w:pPr>
          </w:p>
        </w:tc>
      </w:tr>
      <w:tr w:rsidR="00A17FCC">
        <w:tc>
          <w:tcPr>
            <w:tcW w:w="1585" w:type="dxa"/>
          </w:tcPr>
          <w:p w:rsidR="00A17FCC" w:rsidRDefault="00A17FCC" w:rsidP="00A17FCC">
            <w:pPr>
              <w:rPr>
                <w:rFonts w:ascii="宋体" w:hAnsi="宋体"/>
              </w:rPr>
            </w:pPr>
            <w:r>
              <w:rPr>
                <w:rFonts w:ascii="宋体" w:hAnsi="宋体" w:hint="eastAsia"/>
              </w:rPr>
              <w:t>起息日</w:t>
            </w:r>
          </w:p>
        </w:tc>
        <w:tc>
          <w:tcPr>
            <w:tcW w:w="2740" w:type="dxa"/>
          </w:tcPr>
          <w:p w:rsidR="00A17FCC" w:rsidRDefault="00A17FCC" w:rsidP="00A17FCC">
            <w:pPr>
              <w:rPr>
                <w:rFonts w:ascii="宋体" w:hAnsi="宋体"/>
              </w:rPr>
            </w:pPr>
          </w:p>
        </w:tc>
        <w:tc>
          <w:tcPr>
            <w:tcW w:w="1587" w:type="dxa"/>
          </w:tcPr>
          <w:p w:rsidR="00A17FCC" w:rsidRDefault="00A17FCC" w:rsidP="00A17FCC">
            <w:pPr>
              <w:rPr>
                <w:rFonts w:ascii="宋体" w:hAnsi="宋体"/>
              </w:rPr>
            </w:pPr>
            <w:r>
              <w:rPr>
                <w:rFonts w:ascii="宋体" w:hAnsi="宋体" w:hint="eastAsia"/>
              </w:rPr>
              <w:t>日期类型8位</w:t>
            </w:r>
          </w:p>
        </w:tc>
        <w:tc>
          <w:tcPr>
            <w:tcW w:w="2296"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（四）操作要点</w:t>
      </w:r>
    </w:p>
    <w:p w:rsidR="00A17FCC" w:rsidRDefault="00A17FCC" w:rsidP="00A17FCC">
      <w:r>
        <w:rPr>
          <w:rFonts w:hint="eastAsia"/>
        </w:rPr>
        <w:t>１、如果金额有修改，或有资产负债核算将先核销原金额，再以修改后金额来核算。</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选择“系统导航”－“国际业务”－“进口业务”－“进口来单” －“答复电提不符点”，或在业务代码处输入7542进入“答复电提不符点”。</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输入“录入”操作码，系统弹出录入进口来单编号的窗口。</w:t>
      </w:r>
    </w:p>
    <w:p w:rsidR="00A17FCC" w:rsidRDefault="00A17FCC" w:rsidP="00A17FCC">
      <w:pPr>
        <w:ind w:left="480" w:hangingChars="200" w:hanging="480"/>
      </w:pPr>
      <w:r>
        <w:rPr>
          <w:rFonts w:hint="eastAsia"/>
        </w:rPr>
        <w:t>２、正确输入进口来单编号，选择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lastRenderedPageBreak/>
        <w:t>３、按照客户的指示，选择</w:t>
      </w:r>
      <w:r>
        <w:rPr>
          <w:rFonts w:hint="eastAsia"/>
        </w:rPr>
        <w:t>/</w:t>
      </w:r>
      <w:r>
        <w:rPr>
          <w:rFonts w:hint="eastAsia"/>
        </w:rPr>
        <w:t>输入答复类型、给议付行指示等信息。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731" w:name="_Toc183939355"/>
      <w:r>
        <w:rPr>
          <w:rFonts w:hint="eastAsia"/>
          <w:sz w:val="24"/>
        </w:rPr>
        <w:lastRenderedPageBreak/>
        <w:t>三、索偿通知登记（业务代码</w:t>
      </w:r>
      <w:r>
        <w:rPr>
          <w:rFonts w:hint="eastAsia"/>
          <w:sz w:val="24"/>
        </w:rPr>
        <w:t>7543</w:t>
      </w:r>
      <w:r>
        <w:rPr>
          <w:rFonts w:hint="eastAsia"/>
          <w:sz w:val="24"/>
        </w:rPr>
        <w:t>）</w:t>
      </w:r>
      <w:bookmarkEnd w:id="1731"/>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来单前收到议付行</w:t>
      </w:r>
      <w:r>
        <w:rPr>
          <w:rFonts w:hint="eastAsia"/>
        </w:rPr>
        <w:t>/</w:t>
      </w:r>
      <w:r>
        <w:rPr>
          <w:rFonts w:hint="eastAsia"/>
        </w:rPr>
        <w:t>寄单行的索偿函电，应通过本交易登记。</w:t>
      </w:r>
    </w:p>
    <w:p w:rsidR="00A17FCC" w:rsidRDefault="00A17FCC" w:rsidP="00A17FCC">
      <w:pPr>
        <w:pStyle w:val="6"/>
        <w:spacing w:line="360" w:lineRule="auto"/>
      </w:pPr>
      <w:r>
        <w:rPr>
          <w:rFonts w:hint="eastAsia"/>
        </w:rPr>
        <w:t>（二）术语解释及参数说明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1980"/>
        <w:gridCol w:w="1800"/>
        <w:gridCol w:w="3014"/>
      </w:tblGrid>
      <w:tr w:rsidR="00A17FCC">
        <w:tc>
          <w:tcPr>
            <w:tcW w:w="1620" w:type="dxa"/>
          </w:tcPr>
          <w:p w:rsidR="00A17FCC" w:rsidRDefault="00A17FCC" w:rsidP="00A17FCC">
            <w:pPr>
              <w:rPr>
                <w:rFonts w:ascii="宋体" w:hAnsi="宋体"/>
              </w:rPr>
            </w:pPr>
            <w:r>
              <w:rPr>
                <w:rFonts w:ascii="宋体" w:hAnsi="宋体" w:hint="eastAsia"/>
              </w:rPr>
              <w:t>字段名称</w:t>
            </w:r>
          </w:p>
        </w:tc>
        <w:tc>
          <w:tcPr>
            <w:tcW w:w="1980"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014" w:type="dxa"/>
          </w:tcPr>
          <w:p w:rsidR="00A17FCC" w:rsidRDefault="00A17FCC" w:rsidP="00A17FCC">
            <w:pPr>
              <w:rPr>
                <w:rFonts w:ascii="宋体" w:hAnsi="宋体"/>
              </w:rPr>
            </w:pPr>
            <w:r>
              <w:rPr>
                <w:rFonts w:ascii="宋体" w:hAnsi="宋体" w:hint="eastAsia"/>
              </w:rPr>
              <w:t>错误提示</w:t>
            </w:r>
          </w:p>
        </w:tc>
      </w:tr>
      <w:tr w:rsidR="00A17FCC">
        <w:tc>
          <w:tcPr>
            <w:tcW w:w="1620" w:type="dxa"/>
          </w:tcPr>
          <w:p w:rsidR="00A17FCC" w:rsidRDefault="00A17FCC" w:rsidP="00A17FCC">
            <w:pPr>
              <w:rPr>
                <w:rFonts w:ascii="宋体" w:hAnsi="宋体"/>
              </w:rPr>
            </w:pPr>
            <w:r>
              <w:rPr>
                <w:rFonts w:ascii="宋体" w:hAnsi="宋体" w:hint="eastAsia"/>
              </w:rPr>
              <w:t>起息日</w:t>
            </w:r>
          </w:p>
        </w:tc>
        <w:tc>
          <w:tcPr>
            <w:tcW w:w="198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3014" w:type="dxa"/>
          </w:tcPr>
          <w:p w:rsidR="00A17FCC" w:rsidRDefault="00A17FCC" w:rsidP="00A17FCC">
            <w:pPr>
              <w:rPr>
                <w:rFonts w:ascii="宋体" w:hAnsi="宋体"/>
              </w:rPr>
            </w:pPr>
            <w:r>
              <w:rPr>
                <w:rFonts w:ascii="宋体" w:hAnsi="宋体" w:hint="eastAsia"/>
              </w:rPr>
              <w:t>ISN1741 起息日期不能为空</w:t>
            </w:r>
          </w:p>
        </w:tc>
      </w:tr>
      <w:tr w:rsidR="00A17FCC">
        <w:tc>
          <w:tcPr>
            <w:tcW w:w="1620" w:type="dxa"/>
          </w:tcPr>
          <w:p w:rsidR="00A17FCC" w:rsidRDefault="00A17FCC" w:rsidP="00A17FCC">
            <w:pPr>
              <w:rPr>
                <w:rFonts w:ascii="宋体" w:hAnsi="宋体"/>
              </w:rPr>
            </w:pPr>
            <w:r>
              <w:rPr>
                <w:rFonts w:ascii="宋体" w:hAnsi="宋体" w:hint="eastAsia"/>
              </w:rPr>
              <w:t>议付行编号</w:t>
            </w:r>
          </w:p>
        </w:tc>
        <w:tc>
          <w:tcPr>
            <w:tcW w:w="198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3014" w:type="dxa"/>
          </w:tcPr>
          <w:p w:rsidR="00A17FCC" w:rsidRDefault="00A17FCC" w:rsidP="00A17FCC">
            <w:pPr>
              <w:rPr>
                <w:rFonts w:ascii="宋体" w:hAnsi="宋体"/>
              </w:rPr>
            </w:pPr>
            <w:r>
              <w:rPr>
                <w:rFonts w:ascii="宋体" w:hAnsi="宋体" w:hint="eastAsia"/>
              </w:rPr>
              <w:t>ISN2536 单据议付行编号无效</w:t>
            </w:r>
          </w:p>
        </w:tc>
      </w:tr>
      <w:tr w:rsidR="00A17FCC">
        <w:tc>
          <w:tcPr>
            <w:tcW w:w="1620" w:type="dxa"/>
          </w:tcPr>
          <w:p w:rsidR="00A17FCC" w:rsidRDefault="00A17FCC" w:rsidP="00A17FCC">
            <w:pPr>
              <w:rPr>
                <w:rFonts w:ascii="宋体" w:hAnsi="宋体"/>
              </w:rPr>
            </w:pPr>
            <w:r>
              <w:rPr>
                <w:rFonts w:ascii="宋体" w:hAnsi="宋体" w:hint="eastAsia"/>
              </w:rPr>
              <w:t>议付行代码</w:t>
            </w:r>
          </w:p>
        </w:tc>
        <w:tc>
          <w:tcPr>
            <w:tcW w:w="198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014" w:type="dxa"/>
          </w:tcPr>
          <w:p w:rsidR="00A17FCC" w:rsidRDefault="00A17FCC" w:rsidP="00A17FCC">
            <w:pPr>
              <w:rPr>
                <w:rFonts w:ascii="宋体" w:hAnsi="宋体"/>
              </w:rPr>
            </w:pPr>
            <w:r>
              <w:rPr>
                <w:rFonts w:ascii="宋体" w:hAnsi="宋体" w:hint="eastAsia"/>
              </w:rPr>
              <w:t>ISN1101 交易行不能为空（xNgoBnk）</w:t>
            </w:r>
          </w:p>
        </w:tc>
      </w:tr>
      <w:tr w:rsidR="00A17FCC">
        <w:tc>
          <w:tcPr>
            <w:tcW w:w="1620" w:type="dxa"/>
          </w:tcPr>
          <w:p w:rsidR="00A17FCC" w:rsidRDefault="00A17FCC" w:rsidP="00A17FCC">
            <w:pPr>
              <w:rPr>
                <w:rFonts w:ascii="宋体" w:hAnsi="宋体"/>
              </w:rPr>
            </w:pPr>
            <w:r>
              <w:rPr>
                <w:rFonts w:ascii="宋体" w:hAnsi="宋体" w:hint="eastAsia"/>
              </w:rPr>
              <w:t>议付单据金额</w:t>
            </w:r>
          </w:p>
        </w:tc>
        <w:tc>
          <w:tcPr>
            <w:tcW w:w="198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014" w:type="dxa"/>
          </w:tcPr>
          <w:p w:rsidR="00A17FCC" w:rsidRDefault="00A17FCC" w:rsidP="00A17FCC">
            <w:pPr>
              <w:rPr>
                <w:rFonts w:ascii="宋体" w:hAnsi="宋体"/>
              </w:rPr>
            </w:pPr>
            <w:r>
              <w:rPr>
                <w:rFonts w:ascii="宋体" w:hAnsi="宋体" w:hint="eastAsia"/>
              </w:rPr>
              <w:t>ISN2506 无效议付单据金额</w:t>
            </w:r>
          </w:p>
        </w:tc>
      </w:tr>
      <w:tr w:rsidR="00A17FCC">
        <w:tc>
          <w:tcPr>
            <w:tcW w:w="1620" w:type="dxa"/>
          </w:tcPr>
          <w:p w:rsidR="00A17FCC" w:rsidRDefault="00A17FCC" w:rsidP="00A17FCC">
            <w:pPr>
              <w:rPr>
                <w:rFonts w:ascii="宋体" w:hAnsi="宋体"/>
              </w:rPr>
            </w:pPr>
            <w:r>
              <w:rPr>
                <w:rFonts w:ascii="宋体" w:hAnsi="宋体" w:hint="eastAsia"/>
              </w:rPr>
              <w:t>议付行费用</w:t>
            </w:r>
          </w:p>
        </w:tc>
        <w:tc>
          <w:tcPr>
            <w:tcW w:w="198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014" w:type="dxa"/>
          </w:tcPr>
          <w:p w:rsidR="00A17FCC" w:rsidRDefault="00A17FCC" w:rsidP="00A17FCC">
            <w:pPr>
              <w:rPr>
                <w:rFonts w:ascii="宋体" w:hAnsi="宋体"/>
              </w:rPr>
            </w:pPr>
          </w:p>
        </w:tc>
      </w:tr>
      <w:tr w:rsidR="00A17FCC">
        <w:tc>
          <w:tcPr>
            <w:tcW w:w="1620" w:type="dxa"/>
          </w:tcPr>
          <w:p w:rsidR="00A17FCC" w:rsidRDefault="00A17FCC" w:rsidP="00A17FCC">
            <w:pPr>
              <w:rPr>
                <w:rFonts w:ascii="宋体" w:hAnsi="宋体"/>
              </w:rPr>
            </w:pPr>
            <w:r>
              <w:rPr>
                <w:rFonts w:ascii="宋体" w:hAnsi="宋体" w:hint="eastAsia"/>
              </w:rPr>
              <w:t>偿付行代码</w:t>
            </w:r>
          </w:p>
        </w:tc>
        <w:tc>
          <w:tcPr>
            <w:tcW w:w="198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014" w:type="dxa"/>
          </w:tcPr>
          <w:p w:rsidR="00A17FCC" w:rsidRDefault="00A17FCC" w:rsidP="00A17FCC">
            <w:pPr>
              <w:rPr>
                <w:rFonts w:ascii="宋体" w:hAnsi="宋体"/>
              </w:rPr>
            </w:pPr>
          </w:p>
        </w:tc>
      </w:tr>
      <w:tr w:rsidR="00A17FCC">
        <w:tc>
          <w:tcPr>
            <w:tcW w:w="1620" w:type="dxa"/>
          </w:tcPr>
          <w:p w:rsidR="00A17FCC" w:rsidRDefault="00A17FCC" w:rsidP="00A17FCC">
            <w:pPr>
              <w:rPr>
                <w:rFonts w:ascii="宋体" w:hAnsi="宋体"/>
              </w:rPr>
            </w:pPr>
            <w:r>
              <w:rPr>
                <w:rFonts w:ascii="宋体" w:hAnsi="宋体" w:hint="eastAsia"/>
              </w:rPr>
              <w:t>偿付行户口</w:t>
            </w:r>
          </w:p>
        </w:tc>
        <w:tc>
          <w:tcPr>
            <w:tcW w:w="198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014" w:type="dxa"/>
          </w:tcPr>
          <w:p w:rsidR="00A17FCC" w:rsidRDefault="00A17FCC" w:rsidP="00A17FCC">
            <w:pPr>
              <w:rPr>
                <w:rFonts w:ascii="宋体" w:hAnsi="宋体"/>
              </w:rPr>
            </w:pPr>
          </w:p>
        </w:tc>
      </w:tr>
      <w:tr w:rsidR="00A17FCC">
        <w:tc>
          <w:tcPr>
            <w:tcW w:w="1620" w:type="dxa"/>
          </w:tcPr>
          <w:p w:rsidR="00A17FCC" w:rsidRDefault="00A17FCC" w:rsidP="00A17FCC">
            <w:pPr>
              <w:rPr>
                <w:rFonts w:ascii="宋体" w:hAnsi="宋体"/>
              </w:rPr>
            </w:pPr>
            <w:r>
              <w:rPr>
                <w:rFonts w:ascii="宋体" w:hAnsi="宋体" w:hint="eastAsia"/>
              </w:rPr>
              <w:t>受益行账户行</w:t>
            </w:r>
          </w:p>
        </w:tc>
        <w:tc>
          <w:tcPr>
            <w:tcW w:w="198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01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选择“系统导航”－“国际业务”－“进口业务”－“进口来单” －“索偿通知登记”，或在业务代码处输入7543进入“索偿通知登记”。</w:t>
      </w:r>
    </w:p>
    <w:p w:rsidR="00A17FCC" w:rsidRDefault="00A17FCC" w:rsidP="00A17FCC">
      <w:r>
        <w:rPr>
          <w:rFonts w:hint="eastAsia"/>
        </w:rPr>
        <w:t>１、经办人员选择</w:t>
      </w:r>
      <w:r>
        <w:rPr>
          <w:rFonts w:hint="eastAsia"/>
        </w:rPr>
        <w:t>/</w:t>
      </w:r>
      <w:r>
        <w:rPr>
          <w:rFonts w:hint="eastAsia"/>
        </w:rPr>
        <w:t>输入“录入”操作码，系统弹出进口来单编号录入的窗口。</w:t>
      </w:r>
    </w:p>
    <w:p w:rsidR="00A17FCC" w:rsidRDefault="00A17FCC" w:rsidP="00A17FCC">
      <w:pPr>
        <w:ind w:left="480" w:hangingChars="200" w:hanging="480"/>
      </w:pPr>
      <w:r>
        <w:rPr>
          <w:rFonts w:hint="eastAsia"/>
        </w:rPr>
        <w:t>２、如果是新单据的索偿，则选择新建来单号，并正确输入信用证号，选择</w:t>
      </w:r>
      <w:r>
        <w:rPr>
          <w:rFonts w:hint="eastAsia"/>
        </w:rPr>
        <w:t>/</w:t>
      </w:r>
      <w:r>
        <w:rPr>
          <w:rFonts w:hint="eastAsia"/>
        </w:rPr>
        <w:t>输入“确定”操作码，进入该笔业务的信息录入界面。如果是已有来单号的，则选择已有来单号，并正确输入进口来单号，选择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３、按照收到函电内容相应录入该笔索偿信息。</w:t>
      </w:r>
    </w:p>
    <w:p w:rsidR="00A17FCC" w:rsidRDefault="00A17FCC" w:rsidP="00A17FCC">
      <w:pPr>
        <w:ind w:left="480" w:hangingChars="200" w:hanging="480"/>
      </w:pPr>
      <w:r>
        <w:rPr>
          <w:rFonts w:hint="eastAsia"/>
        </w:rPr>
        <w:lastRenderedPageBreak/>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 w:rsidR="00A17FCC" w:rsidRDefault="00A17FCC" w:rsidP="00A17FCC">
      <w:pPr>
        <w:pStyle w:val="5"/>
        <w:rPr>
          <w:sz w:val="24"/>
        </w:rPr>
      </w:pPr>
      <w:bookmarkStart w:id="1732" w:name="_Toc183939356"/>
      <w:r>
        <w:rPr>
          <w:rFonts w:hint="eastAsia"/>
          <w:sz w:val="24"/>
        </w:rPr>
        <w:lastRenderedPageBreak/>
        <w:t>四、进口来单登记（业务代码</w:t>
      </w:r>
      <w:r>
        <w:rPr>
          <w:rFonts w:hint="eastAsia"/>
          <w:sz w:val="24"/>
        </w:rPr>
        <w:t>7544</w:t>
      </w:r>
      <w:r>
        <w:rPr>
          <w:rFonts w:hint="eastAsia"/>
          <w:sz w:val="24"/>
        </w:rPr>
        <w:t>）</w:t>
      </w:r>
      <w:bookmarkEnd w:id="173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收到议付行</w:t>
      </w:r>
      <w:r>
        <w:rPr>
          <w:rFonts w:hint="eastAsia"/>
        </w:rPr>
        <w:t>/</w:t>
      </w:r>
      <w:r>
        <w:rPr>
          <w:rFonts w:hint="eastAsia"/>
        </w:rPr>
        <w:t>寄单行的单据，应通过本交易登记。</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68"/>
        <w:gridCol w:w="2683"/>
        <w:gridCol w:w="1593"/>
        <w:gridCol w:w="2678"/>
      </w:tblGrid>
      <w:tr w:rsidR="00A17FCC">
        <w:tc>
          <w:tcPr>
            <w:tcW w:w="1568" w:type="dxa"/>
          </w:tcPr>
          <w:p w:rsidR="00A17FCC" w:rsidRDefault="00A17FCC" w:rsidP="00A17FCC">
            <w:pPr>
              <w:rPr>
                <w:rFonts w:ascii="宋体" w:hAnsi="宋体"/>
              </w:rPr>
            </w:pPr>
            <w:r>
              <w:rPr>
                <w:rFonts w:ascii="宋体" w:hAnsi="宋体" w:hint="eastAsia"/>
              </w:rPr>
              <w:t>字段名称</w:t>
            </w:r>
          </w:p>
        </w:tc>
        <w:tc>
          <w:tcPr>
            <w:tcW w:w="2683" w:type="dxa"/>
          </w:tcPr>
          <w:p w:rsidR="00A17FCC" w:rsidRDefault="00A17FCC" w:rsidP="00A17FCC">
            <w:pPr>
              <w:rPr>
                <w:rFonts w:ascii="宋体" w:hAnsi="宋体"/>
              </w:rPr>
            </w:pPr>
            <w:r>
              <w:rPr>
                <w:rFonts w:ascii="宋体" w:hAnsi="宋体" w:hint="eastAsia"/>
              </w:rPr>
              <w:t>含义</w:t>
            </w:r>
          </w:p>
        </w:tc>
        <w:tc>
          <w:tcPr>
            <w:tcW w:w="1593" w:type="dxa"/>
          </w:tcPr>
          <w:p w:rsidR="00A17FCC" w:rsidRDefault="00A17FCC" w:rsidP="00A17FCC">
            <w:pPr>
              <w:rPr>
                <w:rFonts w:ascii="宋体" w:hAnsi="宋体"/>
              </w:rPr>
            </w:pPr>
            <w:r>
              <w:rPr>
                <w:rFonts w:ascii="宋体" w:hAnsi="宋体" w:hint="eastAsia"/>
              </w:rPr>
              <w:t>属性</w:t>
            </w:r>
          </w:p>
        </w:tc>
        <w:tc>
          <w:tcPr>
            <w:tcW w:w="2678" w:type="dxa"/>
          </w:tcPr>
          <w:p w:rsidR="00A17FCC" w:rsidRDefault="00A17FCC" w:rsidP="00A17FCC">
            <w:pPr>
              <w:rPr>
                <w:rFonts w:ascii="宋体" w:hAnsi="宋体"/>
              </w:rPr>
            </w:pPr>
            <w:r>
              <w:rPr>
                <w:rFonts w:ascii="宋体" w:hAnsi="宋体" w:hint="eastAsia"/>
              </w:rPr>
              <w:t>错误提示</w:t>
            </w:r>
          </w:p>
        </w:tc>
      </w:tr>
      <w:tr w:rsidR="00A17FCC">
        <w:tc>
          <w:tcPr>
            <w:tcW w:w="1568" w:type="dxa"/>
          </w:tcPr>
          <w:p w:rsidR="00A17FCC" w:rsidRDefault="00A17FCC" w:rsidP="00A17FCC">
            <w:pPr>
              <w:rPr>
                <w:rFonts w:ascii="宋体" w:hAnsi="宋体"/>
              </w:rPr>
            </w:pPr>
            <w:r>
              <w:rPr>
                <w:rFonts w:ascii="宋体" w:hAnsi="宋体" w:hint="eastAsia"/>
              </w:rPr>
              <w:t>担保提货号</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字符类型16位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收单日期</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日期类型8位</w:t>
            </w:r>
          </w:p>
        </w:tc>
        <w:tc>
          <w:tcPr>
            <w:tcW w:w="2678" w:type="dxa"/>
          </w:tcPr>
          <w:p w:rsidR="00A17FCC" w:rsidRDefault="00A17FCC" w:rsidP="00A17FCC">
            <w:pPr>
              <w:rPr>
                <w:rFonts w:ascii="宋体" w:hAnsi="宋体"/>
              </w:rPr>
            </w:pPr>
            <w:r>
              <w:rPr>
                <w:rFonts w:ascii="宋体" w:hAnsi="宋体" w:hint="eastAsia"/>
              </w:rPr>
              <w:t>ISN2520 无效收单日期</w:t>
            </w:r>
          </w:p>
        </w:tc>
      </w:tr>
      <w:tr w:rsidR="00A17FCC">
        <w:tc>
          <w:tcPr>
            <w:tcW w:w="1568" w:type="dxa"/>
          </w:tcPr>
          <w:p w:rsidR="00A17FCC" w:rsidRDefault="00A17FCC" w:rsidP="00A17FCC">
            <w:pPr>
              <w:rPr>
                <w:rFonts w:ascii="宋体" w:hAnsi="宋体"/>
              </w:rPr>
            </w:pPr>
            <w:r>
              <w:rPr>
                <w:rFonts w:ascii="宋体" w:hAnsi="宋体" w:hint="eastAsia"/>
              </w:rPr>
              <w:t>议付单据金额</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金额类型15.2</w:t>
            </w:r>
          </w:p>
        </w:tc>
        <w:tc>
          <w:tcPr>
            <w:tcW w:w="2678" w:type="dxa"/>
          </w:tcPr>
          <w:p w:rsidR="00A17FCC" w:rsidRDefault="00A17FCC" w:rsidP="00A17FCC">
            <w:pPr>
              <w:rPr>
                <w:rFonts w:ascii="宋体" w:hAnsi="宋体"/>
              </w:rPr>
            </w:pPr>
            <w:r>
              <w:rPr>
                <w:rFonts w:ascii="宋体" w:hAnsi="宋体" w:hint="eastAsia"/>
              </w:rPr>
              <w:t>ISN2506 无效议付单据金额</w:t>
            </w:r>
          </w:p>
        </w:tc>
      </w:tr>
      <w:tr w:rsidR="00A17FCC">
        <w:tc>
          <w:tcPr>
            <w:tcW w:w="1568" w:type="dxa"/>
          </w:tcPr>
          <w:p w:rsidR="00A17FCC" w:rsidRDefault="00A17FCC" w:rsidP="00A17FCC">
            <w:pPr>
              <w:rPr>
                <w:rFonts w:ascii="宋体" w:hAnsi="宋体"/>
              </w:rPr>
            </w:pPr>
            <w:r>
              <w:rPr>
                <w:rFonts w:ascii="宋体" w:hAnsi="宋体" w:hint="eastAsia"/>
              </w:rPr>
              <w:t>议付行费用</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金额类型15.2</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合同号</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字符类型20位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运单日期</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日期类型8位</w:t>
            </w:r>
          </w:p>
        </w:tc>
        <w:tc>
          <w:tcPr>
            <w:tcW w:w="2678" w:type="dxa"/>
          </w:tcPr>
          <w:p w:rsidR="00A17FCC" w:rsidRDefault="00A17FCC" w:rsidP="00A17FCC">
            <w:pPr>
              <w:rPr>
                <w:rFonts w:ascii="宋体" w:hAnsi="宋体"/>
              </w:rPr>
            </w:pPr>
            <w:r>
              <w:rPr>
                <w:rFonts w:ascii="宋体" w:hAnsi="宋体" w:hint="eastAsia"/>
              </w:rPr>
              <w:t>ISN2558 无效运单日期</w:t>
            </w:r>
          </w:p>
        </w:tc>
      </w:tr>
      <w:tr w:rsidR="00A17FCC">
        <w:tc>
          <w:tcPr>
            <w:tcW w:w="1568" w:type="dxa"/>
          </w:tcPr>
          <w:p w:rsidR="00A17FCC" w:rsidRDefault="00A17FCC" w:rsidP="00A17FCC">
            <w:pPr>
              <w:rPr>
                <w:rFonts w:ascii="宋体" w:hAnsi="宋体"/>
              </w:rPr>
            </w:pPr>
            <w:r>
              <w:rPr>
                <w:rFonts w:ascii="宋体" w:hAnsi="宋体" w:hint="eastAsia"/>
              </w:rPr>
              <w:t>假远期信用证</w:t>
            </w:r>
          </w:p>
        </w:tc>
        <w:tc>
          <w:tcPr>
            <w:tcW w:w="2683" w:type="dxa"/>
          </w:tcPr>
          <w:p w:rsidR="00A17FCC" w:rsidRDefault="00A17FCC" w:rsidP="00A17FCC">
            <w:pPr>
              <w:rPr>
                <w:rFonts w:ascii="宋体" w:hAnsi="宋体"/>
              </w:rPr>
            </w:pPr>
            <w:r>
              <w:rPr>
                <w:rFonts w:ascii="宋体" w:hAnsi="宋体" w:hint="eastAsia"/>
              </w:rPr>
              <w:t>YES/NO选择项</w:t>
            </w:r>
          </w:p>
        </w:tc>
        <w:tc>
          <w:tcPr>
            <w:tcW w:w="1593" w:type="dxa"/>
          </w:tcPr>
          <w:p w:rsidR="00A17FCC" w:rsidRDefault="00A17FCC" w:rsidP="00A17FCC">
            <w:pPr>
              <w:rPr>
                <w:rFonts w:ascii="宋体" w:hAnsi="宋体"/>
              </w:rPr>
            </w:pPr>
            <w:r>
              <w:rPr>
                <w:rFonts w:ascii="宋体" w:hAnsi="宋体" w:hint="eastAsia"/>
              </w:rPr>
              <w:t>字符类型1位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期限类型</w:t>
            </w:r>
          </w:p>
        </w:tc>
        <w:tc>
          <w:tcPr>
            <w:tcW w:w="2683"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t>US : USANCE</w:t>
            </w:r>
            <w:r>
              <w:rPr>
                <w:rFonts w:ascii="宋体" w:hAnsi="宋体" w:hint="eastAsia"/>
              </w:rPr>
              <w:t>远期</w:t>
            </w:r>
          </w:p>
        </w:tc>
        <w:tc>
          <w:tcPr>
            <w:tcW w:w="1593" w:type="dxa"/>
          </w:tcPr>
          <w:p w:rsidR="00A17FCC" w:rsidRDefault="00A17FCC" w:rsidP="00A17FCC">
            <w:pPr>
              <w:rPr>
                <w:rFonts w:ascii="宋体" w:hAnsi="宋体"/>
              </w:rPr>
            </w:pPr>
            <w:r>
              <w:rPr>
                <w:rFonts w:ascii="宋体" w:hAnsi="宋体" w:hint="eastAsia"/>
              </w:rPr>
              <w:t>字符类型2位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远期天数</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数字类型4位</w:t>
            </w:r>
          </w:p>
        </w:tc>
        <w:tc>
          <w:tcPr>
            <w:tcW w:w="2678" w:type="dxa"/>
          </w:tcPr>
          <w:p w:rsidR="00A17FCC" w:rsidRDefault="00A17FCC" w:rsidP="00A17FCC">
            <w:pPr>
              <w:rPr>
                <w:rFonts w:ascii="宋体" w:hAnsi="宋体"/>
              </w:rPr>
            </w:pPr>
            <w:r>
              <w:rPr>
                <w:rFonts w:ascii="宋体" w:hAnsi="宋体" w:hint="eastAsia"/>
              </w:rPr>
              <w:t>ISN2014 即远期类型与远期天数不符</w:t>
            </w:r>
          </w:p>
        </w:tc>
      </w:tr>
      <w:tr w:rsidR="00A17FCC">
        <w:tc>
          <w:tcPr>
            <w:tcW w:w="1568" w:type="dxa"/>
          </w:tcPr>
          <w:p w:rsidR="00A17FCC" w:rsidRDefault="00A17FCC" w:rsidP="00A17FCC">
            <w:pPr>
              <w:rPr>
                <w:rFonts w:ascii="宋体" w:hAnsi="宋体"/>
              </w:rPr>
            </w:pPr>
            <w:r>
              <w:rPr>
                <w:rFonts w:ascii="宋体" w:hAnsi="宋体" w:hint="eastAsia"/>
              </w:rPr>
              <w:t>期限类型描述</w:t>
            </w:r>
          </w:p>
        </w:tc>
        <w:tc>
          <w:tcPr>
            <w:tcW w:w="2683"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lastRenderedPageBreak/>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593" w:type="dxa"/>
          </w:tcPr>
          <w:p w:rsidR="00A17FCC" w:rsidRDefault="00A17FCC" w:rsidP="00A17FCC">
            <w:pPr>
              <w:rPr>
                <w:rFonts w:ascii="宋体" w:hAnsi="宋体"/>
              </w:rPr>
            </w:pPr>
            <w:r>
              <w:rPr>
                <w:rFonts w:ascii="宋体" w:hAnsi="宋体" w:hint="eastAsia"/>
              </w:rPr>
              <w:lastRenderedPageBreak/>
              <w:t>字符类型1位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lastRenderedPageBreak/>
              <w:t>到期日</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日期类型8位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预计付款日</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日期类型8位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议付行代码</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字符类型11位</w:t>
            </w:r>
          </w:p>
        </w:tc>
        <w:tc>
          <w:tcPr>
            <w:tcW w:w="2678" w:type="dxa"/>
          </w:tcPr>
          <w:p w:rsidR="00A17FCC" w:rsidRDefault="00A17FCC" w:rsidP="00A17FCC">
            <w:pPr>
              <w:rPr>
                <w:rFonts w:ascii="宋体" w:hAnsi="宋体"/>
              </w:rPr>
            </w:pPr>
            <w:r>
              <w:rPr>
                <w:rFonts w:ascii="宋体" w:hAnsi="宋体" w:hint="eastAsia"/>
              </w:rPr>
              <w:t>ISN1101 交易行不能为空（xNgoBnk）</w:t>
            </w:r>
          </w:p>
        </w:tc>
      </w:tr>
      <w:tr w:rsidR="00A17FCC">
        <w:tc>
          <w:tcPr>
            <w:tcW w:w="1568" w:type="dxa"/>
          </w:tcPr>
          <w:p w:rsidR="00A17FCC" w:rsidRDefault="00A17FCC" w:rsidP="00A17FCC">
            <w:pPr>
              <w:rPr>
                <w:rFonts w:ascii="宋体" w:hAnsi="宋体"/>
              </w:rPr>
            </w:pPr>
            <w:r>
              <w:rPr>
                <w:rFonts w:ascii="宋体" w:hAnsi="宋体" w:hint="eastAsia"/>
              </w:rPr>
              <w:t>议付行编号</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字符类型16位</w:t>
            </w:r>
          </w:p>
        </w:tc>
        <w:tc>
          <w:tcPr>
            <w:tcW w:w="2678" w:type="dxa"/>
          </w:tcPr>
          <w:p w:rsidR="00A17FCC" w:rsidRDefault="00A17FCC" w:rsidP="00A17FCC">
            <w:pPr>
              <w:rPr>
                <w:rFonts w:ascii="宋体" w:hAnsi="宋体"/>
              </w:rPr>
            </w:pPr>
            <w:r>
              <w:rPr>
                <w:rFonts w:ascii="宋体" w:hAnsi="宋体" w:hint="eastAsia"/>
              </w:rPr>
              <w:t>ISN2536 单据议付行编号无效</w:t>
            </w:r>
          </w:p>
        </w:tc>
      </w:tr>
      <w:tr w:rsidR="00A17FCC">
        <w:tc>
          <w:tcPr>
            <w:tcW w:w="1568" w:type="dxa"/>
          </w:tcPr>
          <w:p w:rsidR="00A17FCC" w:rsidRDefault="00A17FCC" w:rsidP="00A17FCC">
            <w:pPr>
              <w:rPr>
                <w:rFonts w:ascii="宋体" w:hAnsi="宋体"/>
              </w:rPr>
            </w:pPr>
            <w:r>
              <w:rPr>
                <w:rFonts w:ascii="宋体" w:hAnsi="宋体" w:hint="eastAsia"/>
              </w:rPr>
              <w:t>议付面函日期</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日期类型8位</w:t>
            </w:r>
          </w:p>
        </w:tc>
        <w:tc>
          <w:tcPr>
            <w:tcW w:w="2678" w:type="dxa"/>
          </w:tcPr>
          <w:p w:rsidR="00A17FCC" w:rsidRDefault="00A17FCC" w:rsidP="00A17FCC">
            <w:pPr>
              <w:rPr>
                <w:rFonts w:ascii="宋体" w:hAnsi="宋体"/>
              </w:rPr>
            </w:pPr>
            <w:r>
              <w:rPr>
                <w:rFonts w:ascii="宋体" w:hAnsi="宋体" w:hint="eastAsia"/>
              </w:rPr>
              <w:t>ISN2537 无效议付行面函日期</w:t>
            </w:r>
          </w:p>
        </w:tc>
      </w:tr>
      <w:tr w:rsidR="00A17FCC">
        <w:tc>
          <w:tcPr>
            <w:tcW w:w="1568" w:type="dxa"/>
          </w:tcPr>
          <w:p w:rsidR="00A17FCC" w:rsidRDefault="00A17FCC" w:rsidP="00A17FCC">
            <w:pPr>
              <w:rPr>
                <w:rFonts w:ascii="宋体" w:hAnsi="宋体"/>
              </w:rPr>
            </w:pPr>
            <w:r>
              <w:rPr>
                <w:rFonts w:ascii="宋体" w:hAnsi="宋体" w:hint="eastAsia"/>
              </w:rPr>
              <w:t>发票币别</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字符类型3位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发票金额</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金额类型15.2</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发票号</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字符类型20位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发票份数</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字符类型10位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装箱单号</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字符类型16位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lastRenderedPageBreak/>
              <w:t>装箱单份数</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字符类型10位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提单号</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字符类型16位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提单份数</w:t>
            </w:r>
          </w:p>
        </w:tc>
        <w:tc>
          <w:tcPr>
            <w:tcW w:w="2683" w:type="dxa"/>
          </w:tcPr>
          <w:p w:rsidR="00A17FCC" w:rsidRDefault="00A17FCC" w:rsidP="00A17FCC">
            <w:pPr>
              <w:rPr>
                <w:rFonts w:ascii="宋体" w:hAnsi="宋体"/>
              </w:rPr>
            </w:pPr>
          </w:p>
        </w:tc>
        <w:tc>
          <w:tcPr>
            <w:tcW w:w="1593" w:type="dxa"/>
          </w:tcPr>
          <w:p w:rsidR="00A17FCC" w:rsidRDefault="00A17FCC" w:rsidP="00A17FCC">
            <w:pPr>
              <w:rPr>
                <w:rFonts w:ascii="宋体" w:hAnsi="宋体"/>
              </w:rPr>
            </w:pPr>
            <w:r>
              <w:rPr>
                <w:rFonts w:ascii="宋体" w:hAnsi="宋体" w:hint="eastAsia"/>
              </w:rPr>
              <w:t>字符类型10位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单证相符标志</w:t>
            </w:r>
          </w:p>
        </w:tc>
        <w:tc>
          <w:tcPr>
            <w:tcW w:w="268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E: 无描述</w:t>
            </w:r>
          </w:p>
          <w:p w:rsidR="00A17FCC" w:rsidRDefault="00A17FCC" w:rsidP="00A17FCC">
            <w:pPr>
              <w:rPr>
                <w:rFonts w:ascii="宋体" w:hAnsi="宋体"/>
              </w:rPr>
            </w:pPr>
            <w:r>
              <w:rPr>
                <w:rFonts w:ascii="宋体" w:hAnsi="宋体" w:hint="eastAsia"/>
              </w:rPr>
              <w:t>N: 单证不符</w:t>
            </w:r>
          </w:p>
          <w:p w:rsidR="00A17FCC" w:rsidRDefault="00A17FCC" w:rsidP="00A17FCC">
            <w:pPr>
              <w:rPr>
                <w:rFonts w:ascii="宋体" w:hAnsi="宋体"/>
              </w:rPr>
            </w:pPr>
            <w:r>
              <w:rPr>
                <w:rFonts w:ascii="宋体" w:hAnsi="宋体" w:hint="eastAsia"/>
              </w:rPr>
              <w:t>Y: 单证相符</w:t>
            </w:r>
          </w:p>
        </w:tc>
        <w:tc>
          <w:tcPr>
            <w:tcW w:w="1593" w:type="dxa"/>
          </w:tcPr>
          <w:p w:rsidR="00A17FCC" w:rsidRDefault="00A17FCC" w:rsidP="00A17FCC">
            <w:pPr>
              <w:rPr>
                <w:rFonts w:ascii="宋体" w:hAnsi="宋体"/>
              </w:rPr>
            </w:pPr>
            <w:r>
              <w:rPr>
                <w:rFonts w:ascii="宋体" w:hAnsi="宋体" w:hint="eastAsia"/>
              </w:rPr>
              <w:t>字符类型1位</w:t>
            </w:r>
          </w:p>
        </w:tc>
        <w:tc>
          <w:tcPr>
            <w:tcW w:w="2678"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货物类型</w:t>
            </w:r>
          </w:p>
        </w:tc>
        <w:tc>
          <w:tcPr>
            <w:tcW w:w="2683" w:type="dxa"/>
          </w:tcPr>
          <w:p w:rsidR="00A17FCC" w:rsidRDefault="00A17FCC" w:rsidP="00A17FCC">
            <w:pPr>
              <w:rPr>
                <w:rFonts w:ascii="宋体" w:hAnsi="宋体"/>
              </w:rPr>
            </w:pPr>
            <w:r>
              <w:rPr>
                <w:rFonts w:ascii="宋体" w:hAnsi="宋体" w:hint="eastAsia"/>
              </w:rPr>
              <w:t>分二十二种，见《国际结算货物类型参数表》</w:t>
            </w:r>
          </w:p>
        </w:tc>
        <w:tc>
          <w:tcPr>
            <w:tcW w:w="1593" w:type="dxa"/>
          </w:tcPr>
          <w:p w:rsidR="00A17FCC" w:rsidRDefault="00A17FCC" w:rsidP="00A17FCC">
            <w:pPr>
              <w:rPr>
                <w:rFonts w:ascii="宋体" w:hAnsi="宋体"/>
              </w:rPr>
            </w:pPr>
            <w:r>
              <w:rPr>
                <w:rFonts w:ascii="宋体" w:hAnsi="宋体" w:hint="eastAsia"/>
              </w:rPr>
              <w:t>字符类型3位</w:t>
            </w:r>
          </w:p>
        </w:tc>
        <w:tc>
          <w:tcPr>
            <w:tcW w:w="2678" w:type="dxa"/>
          </w:tcPr>
          <w:p w:rsidR="00A17FCC" w:rsidRDefault="00A17FCC" w:rsidP="00A17FCC">
            <w:pPr>
              <w:rPr>
                <w:rFonts w:ascii="宋体" w:hAnsi="宋体"/>
              </w:rPr>
            </w:pPr>
            <w:r>
              <w:rPr>
                <w:rFonts w:ascii="宋体" w:hAnsi="宋体" w:hint="eastAsia"/>
              </w:rPr>
              <w:t>ISN2020 无效货物类型</w:t>
            </w: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经办初次录入时，可通过选择“使用模板录入”来选择已处理的业务作为模板加快录入速度，特别是选择相同信用证下的历史来单业务将会大大减少重复重复录入的工作，但是必须注意，一定要将差异的地方重新正确录入。</w:t>
      </w:r>
    </w:p>
    <w:p w:rsidR="00A17FCC" w:rsidRDefault="00A17FCC" w:rsidP="00A17FCC">
      <w:r>
        <w:rPr>
          <w:rFonts w:hint="eastAsia"/>
        </w:rPr>
        <w:t>２、当选择新建来单号，录入信用证号后，系统自动搜索信用证下是否有未到单的</w:t>
      </w:r>
      <w:r>
        <w:rPr>
          <w:rFonts w:hint="eastAsia"/>
        </w:rPr>
        <w:t>IB</w:t>
      </w:r>
      <w:r>
        <w:rPr>
          <w:rFonts w:hint="eastAsia"/>
        </w:rPr>
        <w:t>编号，如有，则弹出窗口供选择，如果是之前电提或者索偿的</w:t>
      </w:r>
      <w:r>
        <w:rPr>
          <w:rFonts w:hint="eastAsia"/>
        </w:rPr>
        <w:t>IB</w:t>
      </w:r>
      <w:r>
        <w:rPr>
          <w:rFonts w:hint="eastAsia"/>
        </w:rPr>
        <w:t>编号，则应该选择相应的</w:t>
      </w:r>
      <w:r>
        <w:rPr>
          <w:rFonts w:hint="eastAsia"/>
        </w:rPr>
        <w:t>IB</w:t>
      </w:r>
      <w:r>
        <w:rPr>
          <w:rFonts w:hint="eastAsia"/>
        </w:rPr>
        <w:t>编号来登记来单，以避免重复编号。</w:t>
      </w:r>
    </w:p>
    <w:p w:rsidR="00A17FCC" w:rsidRDefault="00A17FCC" w:rsidP="00A17FCC">
      <w:r>
        <w:rPr>
          <w:rFonts w:hint="eastAsia"/>
        </w:rPr>
        <w:t>３、在来单明细信息录入窗口打开之前，系统会自动搜索信用证下未销保的担保提货记录，如有，则弹出窗口供选择，如果来单是已经做了担保提货的来单，则应该正确选择该笔担保提货编号作勾链。</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选择“系统导航”－“国际业务”－“进口业务”－“进口来单” －“进口来单登记”，或在业务代码处输入7544进入“进口来单登记”。</w:t>
      </w:r>
    </w:p>
    <w:p w:rsidR="00A17FCC" w:rsidRDefault="00A17FCC" w:rsidP="00A17FCC">
      <w:r>
        <w:rPr>
          <w:rFonts w:hint="eastAsia"/>
        </w:rPr>
        <w:t>１、经办人员选择</w:t>
      </w:r>
      <w:r>
        <w:rPr>
          <w:rFonts w:hint="eastAsia"/>
        </w:rPr>
        <w:t>/</w:t>
      </w:r>
      <w:r>
        <w:rPr>
          <w:rFonts w:hint="eastAsia"/>
        </w:rPr>
        <w:t>输入“录入”操作码，系统弹出进口来单编号录入的窗口。</w:t>
      </w:r>
    </w:p>
    <w:p w:rsidR="00A17FCC" w:rsidRDefault="00A17FCC" w:rsidP="00A17FCC">
      <w:pPr>
        <w:ind w:left="480" w:hangingChars="200" w:hanging="480"/>
      </w:pPr>
      <w:r>
        <w:rPr>
          <w:rFonts w:hint="eastAsia"/>
        </w:rPr>
        <w:t>２、如果是新到单据，则选择新建来单号，并正确输入信用证号，选择</w:t>
      </w:r>
      <w:r>
        <w:rPr>
          <w:rFonts w:hint="eastAsia"/>
        </w:rPr>
        <w:t>/</w:t>
      </w:r>
      <w:r>
        <w:rPr>
          <w:rFonts w:hint="eastAsia"/>
        </w:rPr>
        <w:t>输入“确定”操作码，进入该笔业务的信息录入界面。如果是已有来单号的，则选择</w:t>
      </w:r>
      <w:r>
        <w:rPr>
          <w:rFonts w:hint="eastAsia"/>
        </w:rPr>
        <w:lastRenderedPageBreak/>
        <w:t>已有来单号，并正确输入进口来单号，选择</w:t>
      </w:r>
      <w:r>
        <w:rPr>
          <w:rFonts w:hint="eastAsia"/>
        </w:rPr>
        <w:t>/</w:t>
      </w:r>
      <w:r>
        <w:rPr>
          <w:rFonts w:hint="eastAsia"/>
        </w:rPr>
        <w:t>输入“确定”操作码，进入该笔业务的信息录入界面。</w:t>
      </w:r>
    </w:p>
    <w:p w:rsidR="00A17FCC" w:rsidRDefault="00A17FCC" w:rsidP="00A17FCC">
      <w:r>
        <w:rPr>
          <w:rFonts w:hint="eastAsia"/>
        </w:rPr>
        <w:t>３、按照收到单据内容相应录入该笔来单信息。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 w:rsidR="00A17FCC" w:rsidRDefault="00A17FCC" w:rsidP="00A17FCC">
      <w:pPr>
        <w:pStyle w:val="5"/>
        <w:rPr>
          <w:sz w:val="24"/>
        </w:rPr>
      </w:pPr>
      <w:bookmarkStart w:id="1733" w:name="_Toc183939357"/>
      <w:r>
        <w:rPr>
          <w:rFonts w:hint="eastAsia"/>
          <w:sz w:val="24"/>
        </w:rPr>
        <w:lastRenderedPageBreak/>
        <w:t>五、修改／换单（业务代码</w:t>
      </w:r>
      <w:r>
        <w:rPr>
          <w:rFonts w:hint="eastAsia"/>
          <w:sz w:val="24"/>
        </w:rPr>
        <w:t>7545</w:t>
      </w:r>
      <w:r>
        <w:rPr>
          <w:rFonts w:hint="eastAsia"/>
          <w:sz w:val="24"/>
        </w:rPr>
        <w:t>）</w:t>
      </w:r>
      <w:bookmarkEnd w:id="173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收到议付行</w:t>
      </w:r>
      <w:r>
        <w:rPr>
          <w:rFonts w:hint="eastAsia"/>
        </w:rPr>
        <w:t>/</w:t>
      </w:r>
      <w:r>
        <w:rPr>
          <w:rFonts w:hint="eastAsia"/>
        </w:rPr>
        <w:t>寄单行的换单或修改函电，应通过本交易登记。</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2340"/>
        <w:gridCol w:w="1620"/>
        <w:gridCol w:w="3001"/>
      </w:tblGrid>
      <w:tr w:rsidR="00A17FCC">
        <w:tc>
          <w:tcPr>
            <w:tcW w:w="1548" w:type="dxa"/>
          </w:tcPr>
          <w:p w:rsidR="00A17FCC" w:rsidRDefault="00A17FCC" w:rsidP="00A17FCC">
            <w:pPr>
              <w:rPr>
                <w:rFonts w:ascii="宋体" w:hAnsi="宋体"/>
              </w:rPr>
            </w:pPr>
            <w:r>
              <w:rPr>
                <w:rFonts w:ascii="宋体" w:hAnsi="宋体" w:hint="eastAsia"/>
              </w:rPr>
              <w:t>字段名称</w:t>
            </w:r>
          </w:p>
        </w:tc>
        <w:tc>
          <w:tcPr>
            <w:tcW w:w="2340"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3001" w:type="dxa"/>
          </w:tcPr>
          <w:p w:rsidR="00A17FCC" w:rsidRDefault="00A17FCC" w:rsidP="00A17FCC">
            <w:pPr>
              <w:rPr>
                <w:rFonts w:ascii="宋体" w:hAnsi="宋体"/>
              </w:rPr>
            </w:pPr>
            <w:r>
              <w:rPr>
                <w:rFonts w:ascii="宋体" w:hAnsi="宋体" w:hint="eastAsia"/>
              </w:rPr>
              <w:t>错误提示</w:t>
            </w:r>
          </w:p>
        </w:tc>
      </w:tr>
      <w:tr w:rsidR="00A17FCC">
        <w:tc>
          <w:tcPr>
            <w:tcW w:w="1548" w:type="dxa"/>
          </w:tcPr>
          <w:p w:rsidR="00A17FCC" w:rsidRDefault="00A17FCC" w:rsidP="00A17FCC">
            <w:pPr>
              <w:rPr>
                <w:rFonts w:ascii="宋体" w:hAnsi="宋体"/>
              </w:rPr>
            </w:pPr>
            <w:r>
              <w:rPr>
                <w:rFonts w:ascii="宋体" w:hAnsi="宋体" w:hint="eastAsia"/>
              </w:rPr>
              <w:t>担保提货号</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收单日期</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01" w:type="dxa"/>
          </w:tcPr>
          <w:p w:rsidR="00A17FCC" w:rsidRDefault="00A17FCC" w:rsidP="00A17FCC">
            <w:pPr>
              <w:rPr>
                <w:rFonts w:ascii="宋体" w:hAnsi="宋体"/>
              </w:rPr>
            </w:pPr>
            <w:r>
              <w:rPr>
                <w:rFonts w:ascii="宋体" w:hAnsi="宋体" w:hint="eastAsia"/>
              </w:rPr>
              <w:t>ISN2520 无效收单日期</w:t>
            </w:r>
          </w:p>
        </w:tc>
      </w:tr>
      <w:tr w:rsidR="00A17FCC">
        <w:tc>
          <w:tcPr>
            <w:tcW w:w="1548" w:type="dxa"/>
          </w:tcPr>
          <w:p w:rsidR="00A17FCC" w:rsidRDefault="00A17FCC" w:rsidP="00A17FCC">
            <w:pPr>
              <w:rPr>
                <w:rFonts w:ascii="宋体" w:hAnsi="宋体"/>
              </w:rPr>
            </w:pPr>
            <w:r>
              <w:rPr>
                <w:rFonts w:ascii="宋体" w:hAnsi="宋体" w:hint="eastAsia"/>
              </w:rPr>
              <w:t>议付单据金额</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01" w:type="dxa"/>
          </w:tcPr>
          <w:p w:rsidR="00A17FCC" w:rsidRDefault="00A17FCC" w:rsidP="00A17FCC">
            <w:pPr>
              <w:rPr>
                <w:rFonts w:ascii="宋体" w:hAnsi="宋体"/>
              </w:rPr>
            </w:pPr>
            <w:r>
              <w:rPr>
                <w:rFonts w:ascii="宋体" w:hAnsi="宋体" w:hint="eastAsia"/>
              </w:rPr>
              <w:t>ISN2506 无效议付单据金额</w:t>
            </w:r>
          </w:p>
        </w:tc>
      </w:tr>
      <w:tr w:rsidR="00A17FCC">
        <w:tc>
          <w:tcPr>
            <w:tcW w:w="1548" w:type="dxa"/>
          </w:tcPr>
          <w:p w:rsidR="00A17FCC" w:rsidRDefault="00A17FCC" w:rsidP="00A17FCC">
            <w:pPr>
              <w:rPr>
                <w:rFonts w:ascii="宋体" w:hAnsi="宋体"/>
              </w:rPr>
            </w:pPr>
            <w:r>
              <w:rPr>
                <w:rFonts w:ascii="宋体" w:hAnsi="宋体" w:hint="eastAsia"/>
              </w:rPr>
              <w:t>议付行费用</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合同号</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运单日期</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01" w:type="dxa"/>
          </w:tcPr>
          <w:p w:rsidR="00A17FCC" w:rsidRDefault="00A17FCC" w:rsidP="00A17FCC">
            <w:pPr>
              <w:rPr>
                <w:rFonts w:ascii="宋体" w:hAnsi="宋体"/>
              </w:rPr>
            </w:pPr>
            <w:r>
              <w:rPr>
                <w:rFonts w:ascii="宋体" w:hAnsi="宋体" w:hint="eastAsia"/>
              </w:rPr>
              <w:t>ISN2558 无效运单日期</w:t>
            </w:r>
          </w:p>
        </w:tc>
      </w:tr>
      <w:tr w:rsidR="00A17FCC">
        <w:tc>
          <w:tcPr>
            <w:tcW w:w="1548" w:type="dxa"/>
          </w:tcPr>
          <w:p w:rsidR="00A17FCC" w:rsidRDefault="00A17FCC" w:rsidP="00A17FCC">
            <w:pPr>
              <w:rPr>
                <w:rFonts w:ascii="宋体" w:hAnsi="宋体"/>
              </w:rPr>
            </w:pPr>
            <w:r>
              <w:rPr>
                <w:rFonts w:ascii="宋体" w:hAnsi="宋体" w:hint="eastAsia"/>
              </w:rPr>
              <w:t>假远期信用证</w:t>
            </w:r>
          </w:p>
        </w:tc>
        <w:tc>
          <w:tcPr>
            <w:tcW w:w="2340" w:type="dxa"/>
          </w:tcPr>
          <w:p w:rsidR="00A17FCC" w:rsidRDefault="00A17FCC" w:rsidP="00A17FCC">
            <w:pPr>
              <w:rPr>
                <w:rFonts w:ascii="宋体" w:hAnsi="宋体"/>
              </w:rPr>
            </w:pPr>
            <w:r>
              <w:rPr>
                <w:rFonts w:ascii="宋体" w:hAnsi="宋体" w:hint="eastAsia"/>
              </w:rPr>
              <w:t>YES/NO选择项</w:t>
            </w:r>
          </w:p>
        </w:tc>
        <w:tc>
          <w:tcPr>
            <w:tcW w:w="1620" w:type="dxa"/>
          </w:tcPr>
          <w:p w:rsidR="00A17FCC" w:rsidRDefault="00A17FCC" w:rsidP="00A17FCC">
            <w:pPr>
              <w:rPr>
                <w:rFonts w:ascii="宋体" w:hAnsi="宋体"/>
              </w:rPr>
            </w:pPr>
            <w:r>
              <w:rPr>
                <w:rFonts w:ascii="宋体" w:hAnsi="宋体" w:hint="eastAsia"/>
              </w:rPr>
              <w:t>字符类型1位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期限类型</w:t>
            </w:r>
          </w:p>
        </w:tc>
        <w:tc>
          <w:tcPr>
            <w:tcW w:w="2340"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t>US : USANCE</w:t>
            </w:r>
            <w:r>
              <w:rPr>
                <w:rFonts w:ascii="宋体" w:hAnsi="宋体" w:hint="eastAsia"/>
              </w:rPr>
              <w:t>远期</w:t>
            </w:r>
          </w:p>
        </w:tc>
        <w:tc>
          <w:tcPr>
            <w:tcW w:w="1620" w:type="dxa"/>
          </w:tcPr>
          <w:p w:rsidR="00A17FCC" w:rsidRDefault="00A17FCC" w:rsidP="00A17FCC">
            <w:pPr>
              <w:rPr>
                <w:rFonts w:ascii="宋体" w:hAnsi="宋体"/>
              </w:rPr>
            </w:pPr>
            <w:r>
              <w:rPr>
                <w:rFonts w:ascii="宋体" w:hAnsi="宋体" w:hint="eastAsia"/>
              </w:rPr>
              <w:t>字符类型2位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远期天数</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数字类型4位</w:t>
            </w:r>
          </w:p>
        </w:tc>
        <w:tc>
          <w:tcPr>
            <w:tcW w:w="3001" w:type="dxa"/>
          </w:tcPr>
          <w:p w:rsidR="00A17FCC" w:rsidRDefault="00A17FCC" w:rsidP="00A17FCC">
            <w:pPr>
              <w:rPr>
                <w:rFonts w:ascii="宋体" w:hAnsi="宋体"/>
              </w:rPr>
            </w:pPr>
            <w:r>
              <w:rPr>
                <w:rFonts w:ascii="宋体" w:hAnsi="宋体" w:hint="eastAsia"/>
              </w:rPr>
              <w:t>ISN2014 即远期类型与远期天数不符</w:t>
            </w:r>
          </w:p>
        </w:tc>
      </w:tr>
      <w:tr w:rsidR="00A17FCC">
        <w:tc>
          <w:tcPr>
            <w:tcW w:w="1548" w:type="dxa"/>
          </w:tcPr>
          <w:p w:rsidR="00A17FCC" w:rsidRDefault="00A17FCC" w:rsidP="00A17FCC">
            <w:pPr>
              <w:rPr>
                <w:rFonts w:ascii="宋体" w:hAnsi="宋体"/>
              </w:rPr>
            </w:pPr>
            <w:r>
              <w:rPr>
                <w:rFonts w:ascii="宋体" w:hAnsi="宋体" w:hint="eastAsia"/>
              </w:rPr>
              <w:t>期限类型描述</w:t>
            </w:r>
          </w:p>
        </w:tc>
        <w:tc>
          <w:tcPr>
            <w:tcW w:w="2340"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lastRenderedPageBreak/>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620" w:type="dxa"/>
          </w:tcPr>
          <w:p w:rsidR="00A17FCC" w:rsidRDefault="00A17FCC" w:rsidP="00A17FCC">
            <w:pPr>
              <w:rPr>
                <w:rFonts w:ascii="宋体" w:hAnsi="宋体"/>
              </w:rPr>
            </w:pPr>
            <w:r>
              <w:rPr>
                <w:rFonts w:ascii="宋体" w:hAnsi="宋体" w:hint="eastAsia"/>
              </w:rPr>
              <w:lastRenderedPageBreak/>
              <w:t>字符类型1位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lastRenderedPageBreak/>
              <w:t>到期日</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预计付款日</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议付行代码</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3001" w:type="dxa"/>
          </w:tcPr>
          <w:p w:rsidR="00A17FCC" w:rsidRDefault="00A17FCC" w:rsidP="00A17FCC">
            <w:pPr>
              <w:rPr>
                <w:rFonts w:ascii="宋体" w:hAnsi="宋体"/>
              </w:rPr>
            </w:pPr>
            <w:r>
              <w:rPr>
                <w:rFonts w:ascii="宋体" w:hAnsi="宋体" w:hint="eastAsia"/>
              </w:rPr>
              <w:t>ISN1101 交易行不能为空（xNgoBnk）</w:t>
            </w:r>
          </w:p>
        </w:tc>
      </w:tr>
      <w:tr w:rsidR="00A17FCC">
        <w:tc>
          <w:tcPr>
            <w:tcW w:w="1548" w:type="dxa"/>
          </w:tcPr>
          <w:p w:rsidR="00A17FCC" w:rsidRDefault="00A17FCC" w:rsidP="00A17FCC">
            <w:pPr>
              <w:rPr>
                <w:rFonts w:ascii="宋体" w:hAnsi="宋体"/>
              </w:rPr>
            </w:pPr>
            <w:r>
              <w:rPr>
                <w:rFonts w:ascii="宋体" w:hAnsi="宋体" w:hint="eastAsia"/>
              </w:rPr>
              <w:t>议付行编号</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3001" w:type="dxa"/>
          </w:tcPr>
          <w:p w:rsidR="00A17FCC" w:rsidRDefault="00A17FCC" w:rsidP="00A17FCC">
            <w:pPr>
              <w:rPr>
                <w:rFonts w:ascii="宋体" w:hAnsi="宋体"/>
              </w:rPr>
            </w:pPr>
            <w:r>
              <w:rPr>
                <w:rFonts w:ascii="宋体" w:hAnsi="宋体" w:hint="eastAsia"/>
              </w:rPr>
              <w:t>ISN2536 单据议付行编号无效</w:t>
            </w:r>
          </w:p>
        </w:tc>
      </w:tr>
      <w:tr w:rsidR="00A17FCC">
        <w:tc>
          <w:tcPr>
            <w:tcW w:w="1548" w:type="dxa"/>
          </w:tcPr>
          <w:p w:rsidR="00A17FCC" w:rsidRDefault="00A17FCC" w:rsidP="00A17FCC">
            <w:pPr>
              <w:rPr>
                <w:rFonts w:ascii="宋体" w:hAnsi="宋体"/>
              </w:rPr>
            </w:pPr>
            <w:r>
              <w:rPr>
                <w:rFonts w:ascii="宋体" w:hAnsi="宋体" w:hint="eastAsia"/>
              </w:rPr>
              <w:t>议付面函日期</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01" w:type="dxa"/>
          </w:tcPr>
          <w:p w:rsidR="00A17FCC" w:rsidRDefault="00A17FCC" w:rsidP="00A17FCC">
            <w:pPr>
              <w:rPr>
                <w:rFonts w:ascii="宋体" w:hAnsi="宋体"/>
              </w:rPr>
            </w:pPr>
            <w:r>
              <w:rPr>
                <w:rFonts w:ascii="宋体" w:hAnsi="宋体" w:hint="eastAsia"/>
              </w:rPr>
              <w:t>ISN2537 无效议付行面函日期</w:t>
            </w:r>
          </w:p>
        </w:tc>
      </w:tr>
      <w:tr w:rsidR="00A17FCC">
        <w:tc>
          <w:tcPr>
            <w:tcW w:w="1548" w:type="dxa"/>
          </w:tcPr>
          <w:p w:rsidR="00A17FCC" w:rsidRDefault="00A17FCC" w:rsidP="00A17FCC">
            <w:pPr>
              <w:rPr>
                <w:rFonts w:ascii="宋体" w:hAnsi="宋体"/>
              </w:rPr>
            </w:pPr>
            <w:r>
              <w:rPr>
                <w:rFonts w:ascii="宋体" w:hAnsi="宋体" w:hint="eastAsia"/>
              </w:rPr>
              <w:t>发票币别</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发票金额</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发票号</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发票份数</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装箱单号</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装箱单份数</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提单号</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提单份数</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w:t>
            </w:r>
            <w:r>
              <w:rPr>
                <w:rFonts w:ascii="宋体" w:hAnsi="宋体" w:hint="eastAsia"/>
              </w:rPr>
              <w:lastRenderedPageBreak/>
              <w:t>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lastRenderedPageBreak/>
              <w:t>单证相符标志</w:t>
            </w:r>
          </w:p>
        </w:tc>
        <w:tc>
          <w:tcPr>
            <w:tcW w:w="2340"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E: 无描述</w:t>
            </w:r>
          </w:p>
          <w:p w:rsidR="00A17FCC" w:rsidRDefault="00A17FCC" w:rsidP="00A17FCC">
            <w:pPr>
              <w:rPr>
                <w:rFonts w:ascii="宋体" w:hAnsi="宋体"/>
              </w:rPr>
            </w:pPr>
            <w:r>
              <w:rPr>
                <w:rFonts w:ascii="宋体" w:hAnsi="宋体" w:hint="eastAsia"/>
              </w:rPr>
              <w:t>N: 单证不符</w:t>
            </w:r>
          </w:p>
          <w:p w:rsidR="00A17FCC" w:rsidRDefault="00A17FCC" w:rsidP="00A17FCC">
            <w:pPr>
              <w:rPr>
                <w:rFonts w:ascii="宋体" w:hAnsi="宋体"/>
              </w:rPr>
            </w:pPr>
            <w:r>
              <w:rPr>
                <w:rFonts w:ascii="宋体" w:hAnsi="宋体" w:hint="eastAsia"/>
              </w:rPr>
              <w:t>Y: 单证相符</w:t>
            </w:r>
          </w:p>
        </w:tc>
        <w:tc>
          <w:tcPr>
            <w:tcW w:w="1620" w:type="dxa"/>
          </w:tcPr>
          <w:p w:rsidR="00A17FCC" w:rsidRDefault="00A17FCC" w:rsidP="00A17FCC">
            <w:pPr>
              <w:rPr>
                <w:rFonts w:ascii="宋体" w:hAnsi="宋体"/>
              </w:rPr>
            </w:pPr>
            <w:r>
              <w:rPr>
                <w:rFonts w:ascii="宋体" w:hAnsi="宋体" w:hint="eastAsia"/>
              </w:rPr>
              <w:t>字符类型1位</w:t>
            </w:r>
          </w:p>
        </w:tc>
        <w:tc>
          <w:tcPr>
            <w:tcW w:w="3001" w:type="dxa"/>
          </w:tcPr>
          <w:p w:rsidR="00A17FCC" w:rsidRDefault="00A17FCC" w:rsidP="00A17FCC">
            <w:pPr>
              <w:rPr>
                <w:rFonts w:ascii="宋体" w:hAnsi="宋体"/>
              </w:rPr>
            </w:pPr>
          </w:p>
        </w:tc>
      </w:tr>
      <w:tr w:rsidR="00A17FCC">
        <w:tc>
          <w:tcPr>
            <w:tcW w:w="1548" w:type="dxa"/>
          </w:tcPr>
          <w:p w:rsidR="00A17FCC" w:rsidRDefault="00A17FCC" w:rsidP="00A17FCC">
            <w:pPr>
              <w:rPr>
                <w:rFonts w:ascii="宋体" w:hAnsi="宋体"/>
              </w:rPr>
            </w:pPr>
            <w:r>
              <w:rPr>
                <w:rFonts w:ascii="宋体" w:hAnsi="宋体" w:hint="eastAsia"/>
              </w:rPr>
              <w:t>货物类型</w:t>
            </w:r>
          </w:p>
        </w:tc>
        <w:tc>
          <w:tcPr>
            <w:tcW w:w="2340" w:type="dxa"/>
          </w:tcPr>
          <w:p w:rsidR="00A17FCC" w:rsidRDefault="00A17FCC" w:rsidP="00A17FCC">
            <w:pPr>
              <w:rPr>
                <w:rFonts w:ascii="宋体" w:hAnsi="宋体"/>
              </w:rPr>
            </w:pPr>
            <w:r>
              <w:rPr>
                <w:rFonts w:ascii="宋体" w:hAnsi="宋体" w:hint="eastAsia"/>
              </w:rPr>
              <w:t>分二十二种，见《国际结算货物类型参数表》</w:t>
            </w:r>
          </w:p>
        </w:tc>
        <w:tc>
          <w:tcPr>
            <w:tcW w:w="1620" w:type="dxa"/>
          </w:tcPr>
          <w:p w:rsidR="00A17FCC" w:rsidRDefault="00A17FCC" w:rsidP="00A17FCC">
            <w:pPr>
              <w:rPr>
                <w:rFonts w:ascii="宋体" w:hAnsi="宋体"/>
              </w:rPr>
            </w:pPr>
            <w:r>
              <w:rPr>
                <w:rFonts w:ascii="宋体" w:hAnsi="宋体" w:hint="eastAsia"/>
              </w:rPr>
              <w:t>字符类型3位</w:t>
            </w:r>
          </w:p>
        </w:tc>
        <w:tc>
          <w:tcPr>
            <w:tcW w:w="3001" w:type="dxa"/>
          </w:tcPr>
          <w:p w:rsidR="00A17FCC" w:rsidRDefault="00A17FCC" w:rsidP="00A17FCC">
            <w:pPr>
              <w:rPr>
                <w:rFonts w:ascii="宋体" w:hAnsi="宋体"/>
              </w:rPr>
            </w:pPr>
            <w:r>
              <w:rPr>
                <w:rFonts w:ascii="宋体" w:hAnsi="宋体" w:hint="eastAsia"/>
              </w:rPr>
              <w:t>ISN2020 无效货物类型</w:t>
            </w: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选择“系统导航”－“国际业务”－“进口业务”－“进口来单” －“修改／换单”，或在业务代码处输入7545进入“修改／换单”。</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输入“录入”操作码，系统弹出录入进口来单编号的窗口。</w:t>
      </w:r>
    </w:p>
    <w:p w:rsidR="00A17FCC" w:rsidRDefault="00A17FCC" w:rsidP="00A17FCC">
      <w:pPr>
        <w:ind w:left="480" w:hangingChars="200" w:hanging="480"/>
      </w:pPr>
      <w:r>
        <w:rPr>
          <w:rFonts w:hint="eastAsia"/>
        </w:rPr>
        <w:t>２、正确输入进口来单编号，选择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３、按照收到函电内容相应录入该笔修改信息。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w:t>
      </w:r>
      <w:r>
        <w:rPr>
          <w:rFonts w:hint="eastAsia"/>
        </w:rPr>
        <w:lastRenderedPageBreak/>
        <w:t>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 w:rsidR="00A17FCC" w:rsidRDefault="00A17FCC" w:rsidP="00A17FCC">
      <w:pPr>
        <w:pStyle w:val="5"/>
        <w:rPr>
          <w:sz w:val="24"/>
        </w:rPr>
      </w:pPr>
      <w:bookmarkStart w:id="1734" w:name="_Toc183939358"/>
      <w:r>
        <w:rPr>
          <w:rFonts w:hint="eastAsia"/>
          <w:sz w:val="24"/>
        </w:rPr>
        <w:t>六、授权偿付（业务代码</w:t>
      </w:r>
      <w:r>
        <w:rPr>
          <w:rFonts w:hint="eastAsia"/>
          <w:sz w:val="24"/>
        </w:rPr>
        <w:t>7546</w:t>
      </w:r>
      <w:r>
        <w:rPr>
          <w:rFonts w:hint="eastAsia"/>
          <w:sz w:val="24"/>
        </w:rPr>
        <w:t>）</w:t>
      </w:r>
      <w:bookmarkEnd w:id="1734"/>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通过本交易向偿付行发授权偿付电。</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68"/>
        <w:gridCol w:w="2500"/>
        <w:gridCol w:w="1620"/>
        <w:gridCol w:w="2834"/>
      </w:tblGrid>
      <w:tr w:rsidR="00A17FCC">
        <w:tc>
          <w:tcPr>
            <w:tcW w:w="1568" w:type="dxa"/>
          </w:tcPr>
          <w:p w:rsidR="00A17FCC" w:rsidRDefault="00A17FCC" w:rsidP="00A17FCC">
            <w:pPr>
              <w:rPr>
                <w:rFonts w:ascii="宋体" w:hAnsi="宋体"/>
              </w:rPr>
            </w:pPr>
            <w:r>
              <w:rPr>
                <w:rFonts w:ascii="宋体" w:hAnsi="宋体" w:hint="eastAsia"/>
              </w:rPr>
              <w:t>字段名称</w:t>
            </w:r>
          </w:p>
        </w:tc>
        <w:tc>
          <w:tcPr>
            <w:tcW w:w="2500"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2834" w:type="dxa"/>
          </w:tcPr>
          <w:p w:rsidR="00A17FCC" w:rsidRDefault="00A17FCC" w:rsidP="00A17FCC">
            <w:pPr>
              <w:rPr>
                <w:rFonts w:ascii="宋体" w:hAnsi="宋体"/>
              </w:rPr>
            </w:pPr>
            <w:r>
              <w:rPr>
                <w:rFonts w:ascii="宋体" w:hAnsi="宋体" w:hint="eastAsia"/>
              </w:rPr>
              <w:t>错误提示</w:t>
            </w:r>
          </w:p>
        </w:tc>
      </w:tr>
      <w:tr w:rsidR="00A17FCC">
        <w:tc>
          <w:tcPr>
            <w:tcW w:w="1568" w:type="dxa"/>
          </w:tcPr>
          <w:p w:rsidR="00A17FCC" w:rsidRDefault="00A17FCC" w:rsidP="00A17FCC">
            <w:pPr>
              <w:rPr>
                <w:rFonts w:ascii="宋体" w:hAnsi="宋体"/>
              </w:rPr>
            </w:pPr>
            <w:r>
              <w:rPr>
                <w:rFonts w:ascii="宋体" w:hAnsi="宋体" w:hint="eastAsia"/>
              </w:rPr>
              <w:t>起息日</w:t>
            </w:r>
          </w:p>
        </w:tc>
        <w:tc>
          <w:tcPr>
            <w:tcW w:w="25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r>
              <w:rPr>
                <w:rFonts w:ascii="宋体" w:hAnsi="宋体" w:hint="eastAsia"/>
              </w:rPr>
              <w:t>ISN1741 起息日期不能为空</w:t>
            </w:r>
          </w:p>
        </w:tc>
      </w:tr>
      <w:tr w:rsidR="00A17FCC">
        <w:tc>
          <w:tcPr>
            <w:tcW w:w="1568" w:type="dxa"/>
          </w:tcPr>
          <w:p w:rsidR="00A17FCC" w:rsidRDefault="00A17FCC" w:rsidP="00A17FCC">
            <w:pPr>
              <w:rPr>
                <w:rFonts w:ascii="宋体" w:hAnsi="宋体"/>
              </w:rPr>
            </w:pPr>
            <w:r>
              <w:rPr>
                <w:rFonts w:ascii="宋体" w:hAnsi="宋体" w:hint="eastAsia"/>
              </w:rPr>
              <w:t>授权偿付本金</w:t>
            </w:r>
          </w:p>
        </w:tc>
        <w:tc>
          <w:tcPr>
            <w:tcW w:w="25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议付行费用</w:t>
            </w:r>
          </w:p>
        </w:tc>
        <w:tc>
          <w:tcPr>
            <w:tcW w:w="25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偿付行费用方向</w:t>
            </w:r>
          </w:p>
        </w:tc>
        <w:tc>
          <w:tcPr>
            <w:tcW w:w="2500"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I : OUR(我行付费)</w:t>
            </w:r>
          </w:p>
          <w:p w:rsidR="00A17FCC" w:rsidRDefault="00A17FCC" w:rsidP="00A17FCC">
            <w:pPr>
              <w:rPr>
                <w:rFonts w:ascii="宋体" w:hAnsi="宋体"/>
              </w:rPr>
            </w:pPr>
            <w:r>
              <w:rPr>
                <w:rFonts w:ascii="宋体" w:hAnsi="宋体" w:hint="eastAsia"/>
              </w:rPr>
              <w:t>O : CLM(索偿行付费)</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68" w:type="dxa"/>
          </w:tcPr>
          <w:p w:rsidR="00A17FCC" w:rsidRDefault="00A17FCC" w:rsidP="00A17FCC">
            <w:pPr>
              <w:rPr>
                <w:rFonts w:ascii="宋体" w:hAnsi="宋体"/>
              </w:rPr>
            </w:pPr>
            <w:r>
              <w:rPr>
                <w:rFonts w:ascii="宋体" w:hAnsi="宋体" w:hint="eastAsia"/>
              </w:rPr>
              <w:t>偿付行代码</w:t>
            </w:r>
          </w:p>
        </w:tc>
        <w:tc>
          <w:tcPr>
            <w:tcW w:w="25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w:t>
            </w:r>
            <w:r>
              <w:rPr>
                <w:rFonts w:ascii="宋体" w:hAnsi="宋体" w:hint="eastAsia"/>
              </w:rPr>
              <w:lastRenderedPageBreak/>
              <w:t>位</w:t>
            </w:r>
          </w:p>
        </w:tc>
        <w:tc>
          <w:tcPr>
            <w:tcW w:w="2834" w:type="dxa"/>
          </w:tcPr>
          <w:p w:rsidR="00A17FCC" w:rsidRDefault="00A17FCC" w:rsidP="00A17FCC">
            <w:pPr>
              <w:rPr>
                <w:rFonts w:ascii="宋体" w:hAnsi="宋体"/>
              </w:rPr>
            </w:pPr>
            <w:r>
              <w:rPr>
                <w:rFonts w:ascii="宋体" w:hAnsi="宋体" w:hint="eastAsia"/>
              </w:rPr>
              <w:lastRenderedPageBreak/>
              <w:t>ISN1101 交易行不能为</w:t>
            </w:r>
            <w:r>
              <w:rPr>
                <w:rFonts w:ascii="宋体" w:hAnsi="宋体" w:hint="eastAsia"/>
              </w:rPr>
              <w:lastRenderedPageBreak/>
              <w:t>空（xRemBnk）</w:t>
            </w:r>
          </w:p>
        </w:tc>
      </w:tr>
      <w:tr w:rsidR="00A17FCC">
        <w:tc>
          <w:tcPr>
            <w:tcW w:w="1568" w:type="dxa"/>
          </w:tcPr>
          <w:p w:rsidR="00A17FCC" w:rsidRDefault="00A17FCC" w:rsidP="00A17FCC">
            <w:pPr>
              <w:rPr>
                <w:rFonts w:ascii="宋体" w:hAnsi="宋体"/>
              </w:rPr>
            </w:pPr>
            <w:r>
              <w:rPr>
                <w:rFonts w:ascii="宋体" w:hAnsi="宋体" w:hint="eastAsia"/>
              </w:rPr>
              <w:lastRenderedPageBreak/>
              <w:t>偿付行户口</w:t>
            </w:r>
          </w:p>
        </w:tc>
        <w:tc>
          <w:tcPr>
            <w:tcW w:w="25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１、复核时须重新录入授权偿付币别、授权偿付净额和起息日等要素校验。</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选择“系统导航”－“国际业务”－“进口业务”－“进口来单” －“授权偿付”，或在业务代码处输入7546进入“授权偿付”。</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输入“录入”操作码，系统弹出录入进口来单编号的窗口。</w:t>
      </w:r>
    </w:p>
    <w:p w:rsidR="00A17FCC" w:rsidRDefault="00A17FCC" w:rsidP="00A17FCC">
      <w:pPr>
        <w:ind w:left="480" w:hangingChars="200" w:hanging="480"/>
      </w:pPr>
      <w:r>
        <w:rPr>
          <w:rFonts w:hint="eastAsia"/>
        </w:rPr>
        <w:t>２、正确输入进口来单编号，选择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３、录入该笔业务的授权偿付信息。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w:t>
      </w:r>
      <w:r>
        <w:rPr>
          <w:rFonts w:hint="eastAsia"/>
        </w:rPr>
        <w:lastRenderedPageBreak/>
        <w:t>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 w:rsidR="00A17FCC" w:rsidRDefault="00A17FCC" w:rsidP="00A17FCC">
      <w:pPr>
        <w:pStyle w:val="5"/>
        <w:rPr>
          <w:sz w:val="24"/>
        </w:rPr>
      </w:pPr>
      <w:bookmarkStart w:id="1735" w:name="_Toc183939359"/>
      <w:r>
        <w:rPr>
          <w:rFonts w:hint="eastAsia"/>
          <w:sz w:val="24"/>
        </w:rPr>
        <w:t>七、承兑（业务代码</w:t>
      </w:r>
      <w:r>
        <w:rPr>
          <w:rFonts w:hint="eastAsia"/>
          <w:sz w:val="24"/>
        </w:rPr>
        <w:t>7547</w:t>
      </w:r>
      <w:r>
        <w:rPr>
          <w:rFonts w:hint="eastAsia"/>
          <w:sz w:val="24"/>
        </w:rPr>
        <w:t>）</w:t>
      </w:r>
      <w:bookmarkEnd w:id="173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远期信用证下的进口来单，通过本交易向议付行</w:t>
      </w:r>
      <w:r>
        <w:rPr>
          <w:rFonts w:hint="eastAsia"/>
        </w:rPr>
        <w:t>/</w:t>
      </w:r>
      <w:r>
        <w:rPr>
          <w:rFonts w:hint="eastAsia"/>
        </w:rPr>
        <w:t>寄单行作承兑。</w:t>
      </w:r>
    </w:p>
    <w:p w:rsidR="00A17FCC" w:rsidRDefault="00A17FCC" w:rsidP="00A17FCC">
      <w:pPr>
        <w:pStyle w:val="6"/>
        <w:spacing w:line="360" w:lineRule="auto"/>
      </w:pPr>
      <w:r>
        <w:rPr>
          <w:rFonts w:hint="eastAsia"/>
        </w:rPr>
        <w:t>（二）术语解释及参数说明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1980"/>
        <w:gridCol w:w="1620"/>
        <w:gridCol w:w="2880"/>
      </w:tblGrid>
      <w:tr w:rsidR="00A17FCC">
        <w:tc>
          <w:tcPr>
            <w:tcW w:w="1620" w:type="dxa"/>
          </w:tcPr>
          <w:p w:rsidR="00A17FCC" w:rsidRDefault="00A17FCC" w:rsidP="00A17FCC">
            <w:pPr>
              <w:rPr>
                <w:rFonts w:ascii="宋体" w:hAnsi="宋体"/>
              </w:rPr>
            </w:pPr>
            <w:r>
              <w:rPr>
                <w:rFonts w:ascii="宋体" w:hAnsi="宋体" w:hint="eastAsia"/>
              </w:rPr>
              <w:t>字段名称</w:t>
            </w:r>
          </w:p>
        </w:tc>
        <w:tc>
          <w:tcPr>
            <w:tcW w:w="1980"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2880" w:type="dxa"/>
          </w:tcPr>
          <w:p w:rsidR="00A17FCC" w:rsidRDefault="00A17FCC" w:rsidP="00A17FCC">
            <w:pPr>
              <w:rPr>
                <w:rFonts w:ascii="宋体" w:hAnsi="宋体"/>
              </w:rPr>
            </w:pPr>
            <w:r>
              <w:rPr>
                <w:rFonts w:ascii="宋体" w:hAnsi="宋体" w:hint="eastAsia"/>
              </w:rPr>
              <w:t>错误提示</w:t>
            </w:r>
          </w:p>
        </w:tc>
      </w:tr>
      <w:tr w:rsidR="00A17FCC">
        <w:tc>
          <w:tcPr>
            <w:tcW w:w="1620" w:type="dxa"/>
          </w:tcPr>
          <w:p w:rsidR="00A17FCC" w:rsidRDefault="00A17FCC" w:rsidP="00A17FCC">
            <w:pPr>
              <w:rPr>
                <w:rFonts w:ascii="宋体" w:hAnsi="宋体"/>
              </w:rPr>
            </w:pPr>
            <w:r>
              <w:rPr>
                <w:rFonts w:ascii="宋体" w:hAnsi="宋体" w:hint="eastAsia"/>
              </w:rPr>
              <w:t>承兑金额</w:t>
            </w:r>
          </w:p>
        </w:tc>
        <w:tc>
          <w:tcPr>
            <w:tcW w:w="198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80" w:type="dxa"/>
          </w:tcPr>
          <w:p w:rsidR="00A17FCC" w:rsidRDefault="00A17FCC" w:rsidP="00A17FCC">
            <w:pPr>
              <w:rPr>
                <w:rFonts w:ascii="宋体" w:hAnsi="宋体"/>
              </w:rPr>
            </w:pPr>
            <w:r>
              <w:rPr>
                <w:rFonts w:ascii="宋体" w:hAnsi="宋体" w:hint="eastAsia"/>
              </w:rPr>
              <w:t>ISN2016 承兑金额XActAmt不能为零</w:t>
            </w:r>
          </w:p>
        </w:tc>
      </w:tr>
      <w:tr w:rsidR="00A17FCC">
        <w:tc>
          <w:tcPr>
            <w:tcW w:w="1620" w:type="dxa"/>
          </w:tcPr>
          <w:p w:rsidR="00A17FCC" w:rsidRDefault="00A17FCC" w:rsidP="00A17FCC">
            <w:pPr>
              <w:rPr>
                <w:rFonts w:ascii="宋体" w:hAnsi="宋体"/>
              </w:rPr>
            </w:pPr>
            <w:r>
              <w:rPr>
                <w:rFonts w:ascii="宋体" w:hAnsi="宋体" w:hint="eastAsia"/>
              </w:rPr>
              <w:t>到期日</w:t>
            </w:r>
          </w:p>
        </w:tc>
        <w:tc>
          <w:tcPr>
            <w:tcW w:w="198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80" w:type="dxa"/>
          </w:tcPr>
          <w:p w:rsidR="00A17FCC" w:rsidRDefault="00A17FCC" w:rsidP="00A17FCC">
            <w:pPr>
              <w:rPr>
                <w:rFonts w:ascii="宋体" w:hAnsi="宋体"/>
              </w:rPr>
            </w:pPr>
            <w:r>
              <w:rPr>
                <w:rFonts w:ascii="宋体" w:hAnsi="宋体" w:hint="eastAsia"/>
              </w:rPr>
              <w:t>ISN2538 无效单据到期日</w:t>
            </w: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１、复核时须重新录入承兑币别、承兑金额和到期日等要素校验。</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选择“系统导航”－“国际业务”－“进口业务”－“进口来单” －“承兑”，或在业务代码处输入7547进入“承兑”。</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输入“录入”操作码，系统弹出来单待承兑列表窗口。</w:t>
      </w:r>
    </w:p>
    <w:p w:rsidR="00A17FCC" w:rsidRDefault="00A17FCC" w:rsidP="00A17FCC">
      <w:pPr>
        <w:ind w:left="480" w:hangingChars="200" w:hanging="480"/>
      </w:pPr>
      <w:r>
        <w:rPr>
          <w:rFonts w:hint="eastAsia"/>
        </w:rPr>
        <w:t>２、选择</w:t>
      </w:r>
      <w:r>
        <w:rPr>
          <w:rFonts w:hint="eastAsia"/>
        </w:rPr>
        <w:t>/</w:t>
      </w:r>
      <w:r>
        <w:rPr>
          <w:rFonts w:hint="eastAsia"/>
        </w:rPr>
        <w:t>输入“查询”操作码，可查询当前条件下待承兑的进口来单。</w:t>
      </w:r>
    </w:p>
    <w:p w:rsidR="00A17FCC" w:rsidRDefault="00A17FCC" w:rsidP="00A17FCC">
      <w:pPr>
        <w:ind w:left="480" w:hangingChars="200" w:hanging="480"/>
      </w:pPr>
      <w:r>
        <w:rPr>
          <w:rFonts w:hint="eastAsia"/>
        </w:rPr>
        <w:t>３、直接输入“来单编号”</w:t>
      </w:r>
      <w:r>
        <w:rPr>
          <w:rFonts w:hint="eastAsia"/>
        </w:rPr>
        <w:t xml:space="preserve"> </w:t>
      </w:r>
      <w:r>
        <w:rPr>
          <w:rFonts w:hint="eastAsia"/>
        </w:rPr>
        <w:t>或者从列表中选择要承兑的进口来单，选择</w:t>
      </w:r>
      <w:r>
        <w:rPr>
          <w:rFonts w:hint="eastAsia"/>
        </w:rPr>
        <w:t>/</w:t>
      </w:r>
      <w:r>
        <w:rPr>
          <w:rFonts w:hint="eastAsia"/>
        </w:rPr>
        <w:t>输入“录</w:t>
      </w:r>
      <w:r>
        <w:rPr>
          <w:rFonts w:hint="eastAsia"/>
        </w:rPr>
        <w:lastRenderedPageBreak/>
        <w:t>入”操作码，进入该笔业务的信息录入界面。</w:t>
      </w:r>
    </w:p>
    <w:p w:rsidR="00A17FCC" w:rsidRDefault="00A17FCC" w:rsidP="00A17FCC">
      <w:pPr>
        <w:ind w:left="480" w:hangingChars="200" w:hanging="480"/>
      </w:pPr>
      <w:r>
        <w:rPr>
          <w:rFonts w:hint="eastAsia"/>
        </w:rPr>
        <w:t>４、录入该笔业务的承兑金额和到期日。</w:t>
      </w:r>
    </w:p>
    <w:p w:rsidR="00A17FCC" w:rsidRDefault="00A17FCC" w:rsidP="00A17FCC">
      <w:pPr>
        <w:ind w:left="480" w:hangingChars="200" w:hanging="480"/>
      </w:pPr>
      <w:r>
        <w:rPr>
          <w:rFonts w:hint="eastAsia"/>
        </w:rPr>
        <w:t>５、选择“费用”页面，检查扣费信息是否正确，如须加收费用，可在本页面增加。</w:t>
      </w:r>
    </w:p>
    <w:p w:rsidR="00A17FCC" w:rsidRDefault="00A17FCC" w:rsidP="00A17FCC">
      <w:pPr>
        <w:ind w:left="480" w:hangingChars="200" w:hanging="480"/>
      </w:pPr>
      <w:r>
        <w:rPr>
          <w:rFonts w:hint="eastAsia"/>
        </w:rPr>
        <w:t>６、选择“电文面函处理”页面，按照业务需要制作相应的函电。</w:t>
      </w:r>
    </w:p>
    <w:p w:rsidR="00A17FCC" w:rsidRDefault="00A17FCC" w:rsidP="00A17FCC">
      <w:pPr>
        <w:ind w:left="480" w:hangingChars="200" w:hanging="480"/>
      </w:pPr>
      <w:r>
        <w:rPr>
          <w:rFonts w:hint="eastAsia"/>
        </w:rPr>
        <w:t>７、全部完成后，选择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８、复核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９、当复核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１０、对于“待经办队列”中的业务，经办选中某一笔业务后，选择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１１、经办处理完但未生效的业务，可选择“本人经办待复核队列”查看，如须修改，可自行选择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１２、已生效的业务可在“生效队列”中查看。</w:t>
      </w:r>
    </w:p>
    <w:p w:rsidR="00A17FCC" w:rsidRDefault="00A17FCC" w:rsidP="00A17FCC"/>
    <w:p w:rsidR="00A17FCC" w:rsidRDefault="00A17FCC" w:rsidP="00A17FCC">
      <w:pPr>
        <w:pStyle w:val="5"/>
        <w:rPr>
          <w:sz w:val="24"/>
        </w:rPr>
      </w:pPr>
      <w:bookmarkStart w:id="1736" w:name="_Toc183939360"/>
      <w:r>
        <w:rPr>
          <w:rFonts w:hint="eastAsia"/>
          <w:sz w:val="24"/>
        </w:rPr>
        <w:lastRenderedPageBreak/>
        <w:t>八、修改承兑（业务代码</w:t>
      </w:r>
      <w:r>
        <w:rPr>
          <w:rFonts w:hint="eastAsia"/>
          <w:sz w:val="24"/>
        </w:rPr>
        <w:t>7548</w:t>
      </w:r>
      <w:r>
        <w:rPr>
          <w:rFonts w:hint="eastAsia"/>
          <w:sz w:val="24"/>
        </w:rPr>
        <w:t>）</w:t>
      </w:r>
      <w:bookmarkEnd w:id="1736"/>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通过本交易对已承兑的进口来单进行修改。</w:t>
      </w:r>
    </w:p>
    <w:p w:rsidR="00A17FCC" w:rsidRDefault="00A17FCC" w:rsidP="00A17FCC">
      <w:pPr>
        <w:pStyle w:val="6"/>
        <w:spacing w:line="360" w:lineRule="auto"/>
      </w:pPr>
      <w:r>
        <w:rPr>
          <w:rFonts w:hint="eastAsia"/>
        </w:rPr>
        <w:t>（二）术语解释及参数说明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800"/>
        <w:gridCol w:w="1620"/>
        <w:gridCol w:w="2700"/>
      </w:tblGrid>
      <w:tr w:rsidR="00A17FCC">
        <w:tc>
          <w:tcPr>
            <w:tcW w:w="1980" w:type="dxa"/>
          </w:tcPr>
          <w:p w:rsidR="00A17FCC" w:rsidRDefault="00A17FCC" w:rsidP="00A17FCC">
            <w:pPr>
              <w:rPr>
                <w:rFonts w:ascii="宋体" w:hAnsi="宋体"/>
              </w:rPr>
            </w:pPr>
            <w:r>
              <w:rPr>
                <w:rFonts w:ascii="宋体" w:hAnsi="宋体" w:hint="eastAsia"/>
              </w:rPr>
              <w:t>字段名称</w:t>
            </w:r>
          </w:p>
        </w:tc>
        <w:tc>
          <w:tcPr>
            <w:tcW w:w="1800"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2700" w:type="dxa"/>
          </w:tcPr>
          <w:p w:rsidR="00A17FCC" w:rsidRDefault="00A17FCC" w:rsidP="00A17FCC">
            <w:pPr>
              <w:rPr>
                <w:rFonts w:ascii="宋体" w:hAnsi="宋体"/>
              </w:rPr>
            </w:pPr>
            <w:r>
              <w:rPr>
                <w:rFonts w:ascii="宋体" w:hAnsi="宋体" w:hint="eastAsia"/>
              </w:rPr>
              <w:t>错误提示</w:t>
            </w:r>
          </w:p>
        </w:tc>
      </w:tr>
      <w:tr w:rsidR="00A17FCC">
        <w:tc>
          <w:tcPr>
            <w:tcW w:w="1980" w:type="dxa"/>
          </w:tcPr>
          <w:p w:rsidR="00A17FCC" w:rsidRDefault="00A17FCC" w:rsidP="00A17FCC">
            <w:pPr>
              <w:rPr>
                <w:rFonts w:ascii="宋体" w:hAnsi="宋体"/>
              </w:rPr>
            </w:pPr>
            <w:r>
              <w:rPr>
                <w:rFonts w:ascii="宋体" w:hAnsi="宋体" w:hint="eastAsia"/>
              </w:rPr>
              <w:t>修改后承兑金额</w:t>
            </w:r>
          </w:p>
        </w:tc>
        <w:tc>
          <w:tcPr>
            <w:tcW w:w="18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700" w:type="dxa"/>
          </w:tcPr>
          <w:p w:rsidR="00A17FCC" w:rsidRDefault="00A17FCC" w:rsidP="00A17FCC">
            <w:pPr>
              <w:rPr>
                <w:rFonts w:ascii="宋体" w:hAnsi="宋体"/>
              </w:rPr>
            </w:pPr>
            <w:r>
              <w:rPr>
                <w:rFonts w:ascii="宋体" w:hAnsi="宋体" w:hint="eastAsia"/>
              </w:rPr>
              <w:t>ISN2016 承兑金额XupmAmt不能为零</w:t>
            </w:r>
          </w:p>
        </w:tc>
      </w:tr>
      <w:tr w:rsidR="00A17FCC">
        <w:tc>
          <w:tcPr>
            <w:tcW w:w="1980" w:type="dxa"/>
          </w:tcPr>
          <w:p w:rsidR="00A17FCC" w:rsidRDefault="00A17FCC" w:rsidP="00A17FCC">
            <w:pPr>
              <w:rPr>
                <w:rFonts w:ascii="宋体" w:hAnsi="宋体"/>
              </w:rPr>
            </w:pPr>
            <w:r>
              <w:rPr>
                <w:rFonts w:ascii="宋体" w:hAnsi="宋体" w:hint="eastAsia"/>
              </w:rPr>
              <w:t>国外利息费用</w:t>
            </w:r>
          </w:p>
        </w:tc>
        <w:tc>
          <w:tcPr>
            <w:tcW w:w="18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700" w:type="dxa"/>
          </w:tcPr>
          <w:p w:rsidR="00A17FCC" w:rsidRDefault="00A17FCC" w:rsidP="00A17FCC">
            <w:pPr>
              <w:rPr>
                <w:rFonts w:ascii="宋体" w:hAnsi="宋体"/>
              </w:rPr>
            </w:pPr>
          </w:p>
        </w:tc>
      </w:tr>
      <w:tr w:rsidR="00A17FCC">
        <w:tc>
          <w:tcPr>
            <w:tcW w:w="1980" w:type="dxa"/>
          </w:tcPr>
          <w:p w:rsidR="00A17FCC" w:rsidRDefault="00A17FCC" w:rsidP="00A17FCC">
            <w:pPr>
              <w:rPr>
                <w:rFonts w:ascii="宋体" w:hAnsi="宋体"/>
              </w:rPr>
            </w:pPr>
            <w:r>
              <w:rPr>
                <w:rFonts w:ascii="宋体" w:hAnsi="宋体" w:hint="eastAsia"/>
              </w:rPr>
              <w:t>到期日</w:t>
            </w:r>
          </w:p>
        </w:tc>
        <w:tc>
          <w:tcPr>
            <w:tcW w:w="180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700" w:type="dxa"/>
          </w:tcPr>
          <w:p w:rsidR="00A17FCC" w:rsidRDefault="00A17FCC" w:rsidP="00A17FCC">
            <w:pPr>
              <w:rPr>
                <w:rFonts w:ascii="宋体" w:hAnsi="宋体"/>
              </w:rPr>
            </w:pPr>
            <w:r>
              <w:rPr>
                <w:rFonts w:ascii="宋体" w:hAnsi="宋体" w:hint="eastAsia"/>
              </w:rPr>
              <w:t>ISN2538 无效单据到期日</w:t>
            </w: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１、复核时须重新录入修改后承兑币别、修改后承兑金额和到期日等要素校验。</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选择“系统导航”－“国际业务”－“进口业务”－“进口来单” －“修改承兑”，或在业务代码处输入7548进入“修改承兑”。</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输入“录入”操作码，系统弹出录入进口来单编号的窗口。</w:t>
      </w:r>
    </w:p>
    <w:p w:rsidR="00A17FCC" w:rsidRDefault="00A17FCC" w:rsidP="00A17FCC">
      <w:pPr>
        <w:ind w:left="480" w:hangingChars="200" w:hanging="480"/>
      </w:pPr>
      <w:r>
        <w:rPr>
          <w:rFonts w:hint="eastAsia"/>
        </w:rPr>
        <w:t>２、正确输入进口来单编号，选择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３、录入该笔业务的修改承兑信息。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w:t>
      </w:r>
      <w:r>
        <w:rPr>
          <w:rFonts w:hint="eastAsia"/>
        </w:rPr>
        <w:lastRenderedPageBreak/>
        <w:t>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Pr>
        <w:pStyle w:val="5"/>
        <w:rPr>
          <w:sz w:val="24"/>
        </w:rPr>
      </w:pPr>
      <w:bookmarkStart w:id="1737" w:name="_Toc183939361"/>
      <w:r>
        <w:rPr>
          <w:rFonts w:hint="eastAsia"/>
          <w:sz w:val="24"/>
        </w:rPr>
        <w:t>九、来单备付／还贴现（业务代码</w:t>
      </w:r>
      <w:r>
        <w:rPr>
          <w:rFonts w:hint="eastAsia"/>
          <w:sz w:val="24"/>
        </w:rPr>
        <w:t>7549</w:t>
      </w:r>
      <w:r>
        <w:rPr>
          <w:rFonts w:hint="eastAsia"/>
          <w:sz w:val="24"/>
        </w:rPr>
        <w:t>）</w:t>
      </w:r>
      <w:bookmarkEnd w:id="1737"/>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网点通过本交易对将付款的进口来单进行备付，当该进口来单已由我行对受益人作贴现时，通过本交易在到期时偿还该贴现。</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2542"/>
        <w:gridCol w:w="1598"/>
        <w:gridCol w:w="2654"/>
      </w:tblGrid>
      <w:tr w:rsidR="00A17FCC">
        <w:tc>
          <w:tcPr>
            <w:tcW w:w="1728" w:type="dxa"/>
          </w:tcPr>
          <w:p w:rsidR="00A17FCC" w:rsidRDefault="00A17FCC" w:rsidP="00A17FCC">
            <w:pPr>
              <w:rPr>
                <w:rFonts w:ascii="宋体" w:hAnsi="宋体"/>
              </w:rPr>
            </w:pPr>
            <w:r>
              <w:rPr>
                <w:rFonts w:ascii="宋体" w:hAnsi="宋体" w:hint="eastAsia"/>
              </w:rPr>
              <w:t>字段名称</w:t>
            </w:r>
          </w:p>
        </w:tc>
        <w:tc>
          <w:tcPr>
            <w:tcW w:w="2542" w:type="dxa"/>
          </w:tcPr>
          <w:p w:rsidR="00A17FCC" w:rsidRDefault="00A17FCC" w:rsidP="00A17FCC">
            <w:pPr>
              <w:rPr>
                <w:rFonts w:ascii="宋体" w:hAnsi="宋体"/>
              </w:rPr>
            </w:pPr>
            <w:r>
              <w:rPr>
                <w:rFonts w:ascii="宋体" w:hAnsi="宋体" w:hint="eastAsia"/>
              </w:rPr>
              <w:t>含义</w:t>
            </w:r>
          </w:p>
        </w:tc>
        <w:tc>
          <w:tcPr>
            <w:tcW w:w="1598" w:type="dxa"/>
          </w:tcPr>
          <w:p w:rsidR="00A17FCC" w:rsidRDefault="00A17FCC" w:rsidP="00A17FCC">
            <w:pPr>
              <w:rPr>
                <w:rFonts w:ascii="宋体" w:hAnsi="宋体"/>
              </w:rPr>
            </w:pPr>
            <w:r>
              <w:rPr>
                <w:rFonts w:ascii="宋体" w:hAnsi="宋体" w:hint="eastAsia"/>
              </w:rPr>
              <w:t>属性</w:t>
            </w:r>
          </w:p>
        </w:tc>
        <w:tc>
          <w:tcPr>
            <w:tcW w:w="2654" w:type="dxa"/>
          </w:tcPr>
          <w:p w:rsidR="00A17FCC" w:rsidRDefault="00A17FCC" w:rsidP="00A17FCC">
            <w:pPr>
              <w:rPr>
                <w:rFonts w:ascii="宋体" w:hAnsi="宋体"/>
              </w:rPr>
            </w:pPr>
            <w:r>
              <w:rPr>
                <w:rFonts w:ascii="宋体" w:hAnsi="宋体" w:hint="eastAsia"/>
              </w:rPr>
              <w:t>错误提示</w:t>
            </w:r>
          </w:p>
        </w:tc>
      </w:tr>
      <w:tr w:rsidR="00A17FCC">
        <w:tc>
          <w:tcPr>
            <w:tcW w:w="1728" w:type="dxa"/>
          </w:tcPr>
          <w:p w:rsidR="00A17FCC" w:rsidRDefault="00A17FCC" w:rsidP="00A17FCC">
            <w:pPr>
              <w:rPr>
                <w:rFonts w:ascii="宋体" w:hAnsi="宋体"/>
              </w:rPr>
            </w:pPr>
            <w:r>
              <w:rPr>
                <w:rFonts w:ascii="宋体" w:hAnsi="宋体" w:hint="eastAsia"/>
              </w:rPr>
              <w:t>付款类型</w:t>
            </w:r>
          </w:p>
        </w:tc>
        <w:tc>
          <w:tcPr>
            <w:tcW w:w="2542"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C : 客户确认付款</w:t>
            </w:r>
          </w:p>
          <w:p w:rsidR="00A17FCC" w:rsidRDefault="00A17FCC" w:rsidP="00A17FCC">
            <w:pPr>
              <w:rPr>
                <w:rFonts w:ascii="宋体" w:hAnsi="宋体"/>
              </w:rPr>
            </w:pPr>
            <w:r>
              <w:rPr>
                <w:rFonts w:ascii="宋体" w:hAnsi="宋体" w:hint="eastAsia"/>
              </w:rPr>
              <w:t>M : 我行主动扣款</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lastRenderedPageBreak/>
              <w:t>扣账户口１</w:t>
            </w:r>
          </w:p>
        </w:tc>
        <w:tc>
          <w:tcPr>
            <w:tcW w:w="2542" w:type="dxa"/>
          </w:tcPr>
          <w:p w:rsidR="00A17FCC" w:rsidRDefault="00A17FCC" w:rsidP="00A17FCC">
            <w:pPr>
              <w:rPr>
                <w:rFonts w:ascii="宋体" w:hAnsi="宋体"/>
              </w:rPr>
            </w:pPr>
            <w:r>
              <w:rPr>
                <w:rFonts w:ascii="宋体" w:hAnsi="宋体" w:hint="eastAsia"/>
              </w:rPr>
              <w:t>可以是客户账户、内部户口、挂账单</w:t>
            </w: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r>
              <w:rPr>
                <w:rFonts w:ascii="宋体" w:hAnsi="宋体" w:hint="eastAsia"/>
              </w:rPr>
              <w:t>ISN1701 户口号不能为空</w:t>
            </w:r>
          </w:p>
          <w:p w:rsidR="00A17FCC" w:rsidRDefault="00A17FCC" w:rsidP="00A17FCC">
            <w:pPr>
              <w:rPr>
                <w:rFonts w:ascii="宋体" w:hAnsi="宋体"/>
              </w:rPr>
            </w:pPr>
            <w:r>
              <w:rPr>
                <w:rFonts w:ascii="宋体" w:hAnsi="宋体" w:hint="eastAsia"/>
              </w:rPr>
              <w:t>CSAC030 柜员没有手工检查印鉴</w:t>
            </w:r>
          </w:p>
        </w:tc>
      </w:tr>
      <w:tr w:rsidR="00A17FCC">
        <w:tc>
          <w:tcPr>
            <w:tcW w:w="1728" w:type="dxa"/>
          </w:tcPr>
          <w:p w:rsidR="00A17FCC" w:rsidRDefault="00A17FCC" w:rsidP="00A17FCC">
            <w:pPr>
              <w:rPr>
                <w:rFonts w:ascii="宋体" w:hAnsi="宋体"/>
              </w:rPr>
            </w:pPr>
            <w:r>
              <w:rPr>
                <w:rFonts w:ascii="宋体" w:hAnsi="宋体" w:hint="eastAsia"/>
              </w:rPr>
              <w:t>扣账金额１</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户口１钞汇标志</w:t>
            </w:r>
          </w:p>
        </w:tc>
        <w:tc>
          <w:tcPr>
            <w:tcW w:w="2542"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r>
              <w:rPr>
                <w:rFonts w:ascii="宋体" w:hAnsi="宋体" w:hint="eastAsia"/>
              </w:rPr>
              <w:t>CSAC0056</w:t>
            </w:r>
          </w:p>
        </w:tc>
      </w:tr>
      <w:tr w:rsidR="00A17FCC">
        <w:tc>
          <w:tcPr>
            <w:tcW w:w="1728" w:type="dxa"/>
          </w:tcPr>
          <w:p w:rsidR="00A17FCC" w:rsidRDefault="00A17FCC" w:rsidP="00A17FCC">
            <w:pPr>
              <w:rPr>
                <w:rFonts w:ascii="宋体" w:hAnsi="宋体"/>
              </w:rPr>
            </w:pPr>
            <w:r>
              <w:rPr>
                <w:rFonts w:ascii="宋体" w:hAnsi="宋体" w:hint="eastAsia"/>
              </w:rPr>
              <w:t>扣账户口２</w:t>
            </w:r>
          </w:p>
        </w:tc>
        <w:tc>
          <w:tcPr>
            <w:tcW w:w="2542" w:type="dxa"/>
          </w:tcPr>
          <w:p w:rsidR="00A17FCC" w:rsidRDefault="00A17FCC" w:rsidP="00A17FCC">
            <w:pPr>
              <w:rPr>
                <w:rFonts w:ascii="宋体" w:hAnsi="宋体"/>
              </w:rPr>
            </w:pPr>
            <w:r>
              <w:rPr>
                <w:rFonts w:ascii="宋体" w:hAnsi="宋体" w:hint="eastAsia"/>
              </w:rPr>
              <w:t>可以是客户账户、内部户口、挂账单</w:t>
            </w: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r>
              <w:rPr>
                <w:rFonts w:ascii="宋体" w:hAnsi="宋体" w:hint="eastAsia"/>
              </w:rPr>
              <w:t>ISN1701 户口号不能为空</w:t>
            </w:r>
          </w:p>
          <w:p w:rsidR="00A17FCC" w:rsidRDefault="00A17FCC" w:rsidP="00A17FCC">
            <w:pPr>
              <w:rPr>
                <w:rFonts w:ascii="宋体" w:hAnsi="宋体"/>
              </w:rPr>
            </w:pPr>
            <w:r>
              <w:rPr>
                <w:rFonts w:ascii="宋体" w:hAnsi="宋体" w:hint="eastAsia"/>
              </w:rPr>
              <w:t>CSAC030 柜员没有手工检查印鉴</w:t>
            </w:r>
          </w:p>
        </w:tc>
      </w:tr>
      <w:tr w:rsidR="00A17FCC">
        <w:tc>
          <w:tcPr>
            <w:tcW w:w="1728" w:type="dxa"/>
          </w:tcPr>
          <w:p w:rsidR="00A17FCC" w:rsidRDefault="00A17FCC" w:rsidP="00A17FCC">
            <w:pPr>
              <w:rPr>
                <w:rFonts w:ascii="宋体" w:hAnsi="宋体"/>
              </w:rPr>
            </w:pPr>
            <w:r>
              <w:rPr>
                <w:rFonts w:ascii="宋体" w:hAnsi="宋体" w:hint="eastAsia"/>
              </w:rPr>
              <w:t>扣账金额２</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户口２钞汇标志</w:t>
            </w:r>
          </w:p>
        </w:tc>
        <w:tc>
          <w:tcPr>
            <w:tcW w:w="2542"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r>
              <w:rPr>
                <w:rFonts w:ascii="宋体" w:hAnsi="宋体" w:hint="eastAsia"/>
              </w:rPr>
              <w:t>CSAC0056</w:t>
            </w:r>
          </w:p>
        </w:tc>
      </w:tr>
      <w:tr w:rsidR="00A17FCC">
        <w:tc>
          <w:tcPr>
            <w:tcW w:w="1728" w:type="dxa"/>
          </w:tcPr>
          <w:p w:rsidR="00A17FCC" w:rsidRDefault="00A17FCC" w:rsidP="00A17FCC">
            <w:pPr>
              <w:rPr>
                <w:rFonts w:ascii="宋体" w:hAnsi="宋体"/>
              </w:rPr>
            </w:pPr>
            <w:r>
              <w:rPr>
                <w:rFonts w:ascii="宋体" w:hAnsi="宋体" w:hint="eastAsia"/>
              </w:rPr>
              <w:t>付款确认日期</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付款确认书编号</w:t>
            </w:r>
          </w:p>
        </w:tc>
        <w:tc>
          <w:tcPr>
            <w:tcW w:w="2542" w:type="dxa"/>
          </w:tcPr>
          <w:p w:rsidR="00A17FCC" w:rsidRDefault="00A17FCC" w:rsidP="00A17FCC">
            <w:pPr>
              <w:rPr>
                <w:rFonts w:ascii="宋体" w:hAnsi="宋体"/>
              </w:rPr>
            </w:pPr>
            <w:r>
              <w:rPr>
                <w:rFonts w:ascii="宋体" w:hAnsi="宋体" w:hint="eastAsia"/>
              </w:rPr>
              <w:t>用于电脑验印/变码印鉴</w:t>
            </w:r>
          </w:p>
        </w:tc>
        <w:tc>
          <w:tcPr>
            <w:tcW w:w="1598" w:type="dxa"/>
          </w:tcPr>
          <w:p w:rsidR="00A17FCC" w:rsidRDefault="00A17FCC" w:rsidP="00A17FCC">
            <w:pPr>
              <w:rPr>
                <w:rFonts w:ascii="宋体" w:hAnsi="宋体"/>
              </w:rPr>
            </w:pPr>
            <w:r>
              <w:rPr>
                <w:rFonts w:ascii="宋体" w:hAnsi="宋体" w:hint="eastAsia"/>
              </w:rPr>
              <w:t>字符类型20位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申报号码</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字符类型22位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核销单编号</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字符类型8位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核销单印单局码</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字符类型6位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交易编码1</w:t>
            </w:r>
          </w:p>
        </w:tc>
        <w:tc>
          <w:tcPr>
            <w:tcW w:w="2542" w:type="dxa"/>
          </w:tcPr>
          <w:p w:rsidR="00A17FCC" w:rsidRDefault="00A17FCC" w:rsidP="00A17FCC">
            <w:pPr>
              <w:rPr>
                <w:rFonts w:ascii="宋体" w:hAnsi="宋体"/>
              </w:rPr>
            </w:pPr>
            <w:r>
              <w:rPr>
                <w:rFonts w:ascii="宋体" w:hAnsi="宋体" w:hint="eastAsia"/>
              </w:rPr>
              <w:t>分类参见《交易编码》</w:t>
            </w:r>
          </w:p>
        </w:tc>
        <w:tc>
          <w:tcPr>
            <w:tcW w:w="1598" w:type="dxa"/>
          </w:tcPr>
          <w:p w:rsidR="00A17FCC" w:rsidRDefault="00A17FCC" w:rsidP="00A17FCC">
            <w:pPr>
              <w:rPr>
                <w:rFonts w:ascii="宋体" w:hAnsi="宋体"/>
              </w:rPr>
            </w:pPr>
            <w:r>
              <w:rPr>
                <w:rFonts w:ascii="宋体" w:hAnsi="宋体" w:hint="eastAsia"/>
              </w:rPr>
              <w:t>字符类型6位</w:t>
            </w:r>
          </w:p>
        </w:tc>
        <w:tc>
          <w:tcPr>
            <w:tcW w:w="2654" w:type="dxa"/>
          </w:tcPr>
          <w:p w:rsidR="00A17FCC" w:rsidRDefault="00A17FCC" w:rsidP="00A17FCC">
            <w:pPr>
              <w:rPr>
                <w:rFonts w:ascii="宋体" w:hAnsi="宋体"/>
              </w:rPr>
            </w:pPr>
            <w:r>
              <w:rPr>
                <w:rFonts w:ascii="宋体" w:hAnsi="宋体" w:hint="eastAsia"/>
              </w:rPr>
              <w:t>ISN2563 无效付汇交易</w:t>
            </w:r>
            <w:r>
              <w:rPr>
                <w:rFonts w:ascii="宋体" w:hAnsi="宋体" w:hint="eastAsia"/>
              </w:rPr>
              <w:lastRenderedPageBreak/>
              <w:t>编码</w:t>
            </w:r>
          </w:p>
        </w:tc>
      </w:tr>
      <w:tr w:rsidR="00A17FCC">
        <w:tc>
          <w:tcPr>
            <w:tcW w:w="1728" w:type="dxa"/>
          </w:tcPr>
          <w:p w:rsidR="00A17FCC" w:rsidRDefault="00A17FCC" w:rsidP="00A17FCC">
            <w:pPr>
              <w:rPr>
                <w:rFonts w:ascii="宋体" w:hAnsi="宋体"/>
              </w:rPr>
            </w:pPr>
            <w:r>
              <w:rPr>
                <w:rFonts w:ascii="宋体" w:hAnsi="宋体" w:hint="eastAsia"/>
              </w:rPr>
              <w:lastRenderedPageBreak/>
              <w:t>交易金额1</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交易附言1</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字符类型60位</w:t>
            </w:r>
          </w:p>
        </w:tc>
        <w:tc>
          <w:tcPr>
            <w:tcW w:w="2654" w:type="dxa"/>
          </w:tcPr>
          <w:p w:rsidR="00A17FCC" w:rsidRDefault="00A17FCC" w:rsidP="00A17FCC">
            <w:pPr>
              <w:rPr>
                <w:rFonts w:ascii="宋体" w:hAnsi="宋体"/>
              </w:rPr>
            </w:pPr>
            <w:r>
              <w:rPr>
                <w:rFonts w:ascii="宋体" w:hAnsi="宋体" w:hint="eastAsia"/>
              </w:rPr>
              <w:t>交易附言</w:t>
            </w:r>
          </w:p>
        </w:tc>
      </w:tr>
      <w:tr w:rsidR="00A17FCC">
        <w:tc>
          <w:tcPr>
            <w:tcW w:w="1728" w:type="dxa"/>
          </w:tcPr>
          <w:p w:rsidR="00A17FCC" w:rsidRDefault="00A17FCC" w:rsidP="00A17FCC">
            <w:pPr>
              <w:rPr>
                <w:rFonts w:ascii="宋体" w:hAnsi="宋体"/>
              </w:rPr>
            </w:pPr>
            <w:r>
              <w:rPr>
                <w:rFonts w:ascii="宋体" w:hAnsi="宋体" w:hint="eastAsia"/>
              </w:rPr>
              <w:t>交易编码2</w:t>
            </w:r>
          </w:p>
        </w:tc>
        <w:tc>
          <w:tcPr>
            <w:tcW w:w="2542" w:type="dxa"/>
          </w:tcPr>
          <w:p w:rsidR="00A17FCC" w:rsidRDefault="00A17FCC" w:rsidP="00A17FCC">
            <w:pPr>
              <w:rPr>
                <w:rFonts w:ascii="宋体" w:hAnsi="宋体"/>
              </w:rPr>
            </w:pPr>
            <w:r>
              <w:rPr>
                <w:rFonts w:ascii="宋体" w:hAnsi="宋体" w:hint="eastAsia"/>
              </w:rPr>
              <w:t>分类参见《交易编码》</w:t>
            </w:r>
          </w:p>
        </w:tc>
        <w:tc>
          <w:tcPr>
            <w:tcW w:w="1598" w:type="dxa"/>
          </w:tcPr>
          <w:p w:rsidR="00A17FCC" w:rsidRDefault="00A17FCC" w:rsidP="00A17FCC">
            <w:pPr>
              <w:rPr>
                <w:rFonts w:ascii="宋体" w:hAnsi="宋体"/>
              </w:rPr>
            </w:pPr>
            <w:r>
              <w:rPr>
                <w:rFonts w:ascii="宋体" w:hAnsi="宋体" w:hint="eastAsia"/>
              </w:rPr>
              <w:t>字符类型6位</w:t>
            </w:r>
          </w:p>
        </w:tc>
        <w:tc>
          <w:tcPr>
            <w:tcW w:w="2654" w:type="dxa"/>
          </w:tcPr>
          <w:p w:rsidR="00A17FCC" w:rsidRDefault="00A17FCC" w:rsidP="00A17FCC">
            <w:pPr>
              <w:rPr>
                <w:rFonts w:ascii="宋体" w:hAnsi="宋体"/>
              </w:rPr>
            </w:pPr>
            <w:r>
              <w:rPr>
                <w:rFonts w:ascii="宋体" w:hAnsi="宋体" w:hint="eastAsia"/>
              </w:rPr>
              <w:t>ISN2563 无效付汇交易编码</w:t>
            </w:r>
          </w:p>
        </w:tc>
      </w:tr>
      <w:tr w:rsidR="00A17FCC">
        <w:tc>
          <w:tcPr>
            <w:tcW w:w="1728" w:type="dxa"/>
          </w:tcPr>
          <w:p w:rsidR="00A17FCC" w:rsidRDefault="00A17FCC" w:rsidP="00A17FCC">
            <w:pPr>
              <w:rPr>
                <w:rFonts w:ascii="宋体" w:hAnsi="宋体"/>
              </w:rPr>
            </w:pPr>
            <w:r>
              <w:rPr>
                <w:rFonts w:ascii="宋体" w:hAnsi="宋体" w:hint="eastAsia"/>
              </w:rPr>
              <w:t>交易金额2</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交易附言2</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字符类型60位</w:t>
            </w:r>
          </w:p>
        </w:tc>
        <w:tc>
          <w:tcPr>
            <w:tcW w:w="2654" w:type="dxa"/>
          </w:tcPr>
          <w:p w:rsidR="00A17FCC" w:rsidRDefault="00A17FCC" w:rsidP="00A17FCC">
            <w:pPr>
              <w:rPr>
                <w:rFonts w:ascii="宋体" w:hAnsi="宋体"/>
              </w:rPr>
            </w:pPr>
            <w:r>
              <w:rPr>
                <w:rFonts w:ascii="宋体" w:hAnsi="宋体" w:hint="eastAsia"/>
              </w:rPr>
              <w:t>交易附言</w:t>
            </w:r>
          </w:p>
        </w:tc>
      </w:tr>
      <w:tr w:rsidR="00A17FCC">
        <w:tc>
          <w:tcPr>
            <w:tcW w:w="1728" w:type="dxa"/>
          </w:tcPr>
          <w:p w:rsidR="00A17FCC" w:rsidRDefault="00A17FCC" w:rsidP="00A17FCC">
            <w:pPr>
              <w:rPr>
                <w:rFonts w:ascii="宋体" w:hAnsi="宋体"/>
              </w:rPr>
            </w:pPr>
            <w:r>
              <w:rPr>
                <w:rFonts w:ascii="宋体" w:hAnsi="宋体" w:hint="eastAsia"/>
              </w:rPr>
              <w:t>购汇金额</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购汇人民币账户</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现汇金额</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现汇账户</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其他金额</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其他账户</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正常付汇标志</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不在名录</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异地付汇</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lastRenderedPageBreak/>
              <w:t>转口贸易</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名称不一致</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真实性审查</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９０天以上LC</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境外物资使用</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付汇性质</w:t>
            </w:r>
          </w:p>
        </w:tc>
        <w:tc>
          <w:tcPr>
            <w:tcW w:w="2542" w:type="dxa"/>
          </w:tcPr>
          <w:p w:rsidR="00A17FCC" w:rsidRDefault="00A17FCC" w:rsidP="00A17FCC">
            <w:pPr>
              <w:rPr>
                <w:rFonts w:ascii="宋体" w:hAnsi="宋体"/>
              </w:rPr>
            </w:pPr>
            <w:r>
              <w:rPr>
                <w:rFonts w:ascii="宋体" w:hAnsi="宋体" w:hint="eastAsia"/>
              </w:rPr>
              <w:t>分六种：</w:t>
            </w:r>
          </w:p>
          <w:p w:rsidR="00A17FCC" w:rsidRDefault="00A17FCC" w:rsidP="00A17FCC">
            <w:pPr>
              <w:rPr>
                <w:rFonts w:ascii="宋体" w:hAnsi="宋体"/>
              </w:rPr>
            </w:pPr>
            <w:r>
              <w:rPr>
                <w:rFonts w:ascii="宋体" w:hAnsi="宋体" w:hint="eastAsia"/>
              </w:rPr>
              <w:t>1 : 保税区</w:t>
            </w:r>
          </w:p>
          <w:p w:rsidR="00A17FCC" w:rsidRDefault="00A17FCC" w:rsidP="00A17FCC">
            <w:pPr>
              <w:rPr>
                <w:rFonts w:ascii="宋体" w:hAnsi="宋体"/>
              </w:rPr>
            </w:pPr>
            <w:r>
              <w:rPr>
                <w:rFonts w:ascii="宋体" w:hAnsi="宋体" w:hint="eastAsia"/>
              </w:rPr>
              <w:t>2 : 出口加工区</w:t>
            </w:r>
          </w:p>
          <w:p w:rsidR="00A17FCC" w:rsidRDefault="00A17FCC" w:rsidP="00A17FCC">
            <w:pPr>
              <w:rPr>
                <w:rFonts w:ascii="宋体" w:hAnsi="宋体"/>
              </w:rPr>
            </w:pPr>
            <w:r>
              <w:rPr>
                <w:rFonts w:ascii="宋体" w:hAnsi="宋体" w:hint="eastAsia"/>
              </w:rPr>
              <w:t>3 : 钻石交易所</w:t>
            </w:r>
          </w:p>
          <w:p w:rsidR="00A17FCC" w:rsidRDefault="00A17FCC" w:rsidP="00A17FCC">
            <w:pPr>
              <w:rPr>
                <w:rFonts w:ascii="宋体" w:hAnsi="宋体"/>
              </w:rPr>
            </w:pPr>
            <w:r>
              <w:rPr>
                <w:rFonts w:ascii="宋体" w:hAnsi="宋体" w:hint="eastAsia"/>
              </w:rPr>
              <w:t>4 : 离岸账户</w:t>
            </w:r>
          </w:p>
          <w:p w:rsidR="00A17FCC" w:rsidRDefault="00A17FCC" w:rsidP="00A17FCC">
            <w:pPr>
              <w:rPr>
                <w:rFonts w:ascii="宋体" w:hAnsi="宋体"/>
              </w:rPr>
            </w:pPr>
            <w:r>
              <w:rPr>
                <w:rFonts w:ascii="宋体" w:hAnsi="宋体" w:hint="eastAsia"/>
              </w:rPr>
              <w:t>5 : 深加工结转</w:t>
            </w:r>
          </w:p>
          <w:p w:rsidR="00A17FCC" w:rsidRDefault="00A17FCC" w:rsidP="00A17FCC">
            <w:pPr>
              <w:rPr>
                <w:rFonts w:ascii="宋体" w:hAnsi="宋体"/>
              </w:rPr>
            </w:pPr>
            <w:r>
              <w:rPr>
                <w:rFonts w:ascii="宋体" w:hAnsi="宋体" w:hint="eastAsia"/>
              </w:rPr>
              <w:t>6 : 其他</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进口核销付款</w:t>
            </w:r>
          </w:p>
        </w:tc>
        <w:tc>
          <w:tcPr>
            <w:tcW w:w="2542"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填报人</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字符类型20位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填报人电话</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字符类型20位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备案表号码</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字符类型8位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退款原号码１</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字符类型22位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其他</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报关单位代码</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字符类型10位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最迟装运日期</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lastRenderedPageBreak/>
              <w:t>结算方式</w:t>
            </w:r>
          </w:p>
        </w:tc>
        <w:tc>
          <w:tcPr>
            <w:tcW w:w="2542" w:type="dxa"/>
          </w:tcPr>
          <w:p w:rsidR="00A17FCC" w:rsidRDefault="00A17FCC" w:rsidP="00A17FCC">
            <w:pPr>
              <w:rPr>
                <w:rFonts w:ascii="宋体" w:hAnsi="宋体"/>
              </w:rPr>
            </w:pPr>
            <w:r>
              <w:rPr>
                <w:rFonts w:ascii="宋体" w:hAnsi="宋体" w:hint="eastAsia"/>
              </w:rPr>
              <w:t>分七种：</w:t>
            </w:r>
          </w:p>
          <w:p w:rsidR="00A17FCC" w:rsidRDefault="00A17FCC" w:rsidP="00A17FCC">
            <w:pPr>
              <w:rPr>
                <w:rFonts w:ascii="宋体" w:hAnsi="宋体"/>
              </w:rPr>
            </w:pPr>
            <w:r>
              <w:rPr>
                <w:rFonts w:ascii="宋体" w:hAnsi="宋体" w:hint="eastAsia"/>
              </w:rPr>
              <w:t>00 : 90天以内信用证</w:t>
            </w:r>
          </w:p>
          <w:p w:rsidR="00A17FCC" w:rsidRDefault="00A17FCC" w:rsidP="00A17FCC">
            <w:pPr>
              <w:rPr>
                <w:rFonts w:ascii="宋体" w:hAnsi="宋体"/>
              </w:rPr>
            </w:pPr>
            <w:r>
              <w:rPr>
                <w:rFonts w:ascii="宋体" w:hAnsi="宋体" w:hint="eastAsia"/>
              </w:rPr>
              <w:t>01 : 90天以上信用证</w:t>
            </w:r>
          </w:p>
          <w:p w:rsidR="00A17FCC" w:rsidRDefault="00A17FCC" w:rsidP="00A17FCC">
            <w:pPr>
              <w:rPr>
                <w:rFonts w:ascii="宋体" w:hAnsi="宋体"/>
              </w:rPr>
            </w:pPr>
            <w:r>
              <w:rPr>
                <w:rFonts w:ascii="宋体" w:hAnsi="宋体" w:hint="eastAsia"/>
              </w:rPr>
              <w:t>10 : 90天以内托收</w:t>
            </w:r>
          </w:p>
          <w:p w:rsidR="00A17FCC" w:rsidRDefault="00A17FCC" w:rsidP="00A17FCC">
            <w:pPr>
              <w:rPr>
                <w:rFonts w:ascii="宋体" w:hAnsi="宋体"/>
              </w:rPr>
            </w:pPr>
            <w:r>
              <w:rPr>
                <w:rFonts w:ascii="宋体" w:hAnsi="宋体" w:hint="eastAsia"/>
              </w:rPr>
              <w:t>11 : 90天以上托收</w:t>
            </w:r>
          </w:p>
          <w:p w:rsidR="00A17FCC" w:rsidRDefault="00A17FCC" w:rsidP="00A17FCC">
            <w:pPr>
              <w:rPr>
                <w:rFonts w:ascii="宋体" w:hAnsi="宋体"/>
              </w:rPr>
            </w:pPr>
            <w:r>
              <w:rPr>
                <w:rFonts w:ascii="宋体" w:hAnsi="宋体" w:hint="eastAsia"/>
              </w:rPr>
              <w:t>20 : 预付汇款</w:t>
            </w:r>
          </w:p>
          <w:p w:rsidR="00A17FCC" w:rsidRDefault="00A17FCC" w:rsidP="00A17FCC">
            <w:pPr>
              <w:rPr>
                <w:rFonts w:ascii="宋体" w:hAnsi="宋体"/>
              </w:rPr>
            </w:pPr>
            <w:r>
              <w:rPr>
                <w:rFonts w:ascii="宋体" w:hAnsi="宋体" w:hint="eastAsia"/>
              </w:rPr>
              <w:t>21 : 货到付汇</w:t>
            </w:r>
          </w:p>
          <w:p w:rsidR="00A17FCC" w:rsidRDefault="00A17FCC" w:rsidP="00A17FCC">
            <w:pPr>
              <w:rPr>
                <w:rFonts w:ascii="宋体" w:hAnsi="宋体"/>
              </w:rPr>
            </w:pPr>
            <w:r>
              <w:rPr>
                <w:rFonts w:ascii="宋体" w:hAnsi="宋体" w:hint="eastAsia"/>
              </w:rPr>
              <w:t>30 : 其他</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预计到货日期</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收款人在保税区</w:t>
            </w:r>
          </w:p>
        </w:tc>
        <w:tc>
          <w:tcPr>
            <w:tcW w:w="2542"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进口批件号</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日期类型20位</w:t>
            </w:r>
          </w:p>
        </w:tc>
        <w:tc>
          <w:tcPr>
            <w:tcW w:w="265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pPr>
        <w:numPr>
          <w:ilvl w:val="0"/>
          <w:numId w:val="543"/>
        </w:numPr>
      </w:pPr>
      <w:r>
        <w:rPr>
          <w:rFonts w:hint="eastAsia"/>
        </w:rPr>
        <w:t>通过本交易可将付汇金额归集到一个可控的内部户口上，以保证支付。</w:t>
      </w:r>
    </w:p>
    <w:p w:rsidR="00A17FCC" w:rsidRDefault="00A17FCC" w:rsidP="00A17FCC">
      <w:pPr>
        <w:numPr>
          <w:ilvl w:val="0"/>
          <w:numId w:val="543"/>
        </w:numPr>
      </w:pPr>
      <w:r>
        <w:rPr>
          <w:rFonts w:hint="eastAsia"/>
        </w:rPr>
        <w:t>对于已贴现付款的进口来单，通过本交易将备付金额偿还贴现金额。</w:t>
      </w:r>
    </w:p>
    <w:p w:rsidR="00A17FCC" w:rsidRDefault="00A17FCC" w:rsidP="00A17FCC">
      <w:pPr>
        <w:numPr>
          <w:ilvl w:val="0"/>
          <w:numId w:val="543"/>
        </w:numPr>
      </w:pPr>
      <w:r>
        <w:rPr>
          <w:rFonts w:hint="eastAsia"/>
        </w:rPr>
        <w:t>对于当日已通过付款交易对外支付的进口来单，必须在当日通过本交易将已付汇金额冲回，以保证我行不垫款。</w:t>
      </w:r>
    </w:p>
    <w:p w:rsidR="00A17FCC" w:rsidRDefault="00A17FCC" w:rsidP="00A17FCC">
      <w:pPr>
        <w:numPr>
          <w:ilvl w:val="0"/>
          <w:numId w:val="543"/>
        </w:numPr>
      </w:pPr>
      <w:r>
        <w:rPr>
          <w:rFonts w:hint="eastAsia"/>
        </w:rPr>
        <w:t>复核时须重新录入备付币别和本次备付总金额等要素校验。</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选择“系统导航”－“国际业务”－“进口业务”－“进口来单” －“来单备付／还贴现”，或在业务代码处输入7549进入“来单备付／还贴现”。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输入“录入”操作码，系统弹出进口来单待备付列表窗口。</w:t>
      </w:r>
    </w:p>
    <w:p w:rsidR="00A17FCC" w:rsidRDefault="00A17FCC" w:rsidP="00A17FCC">
      <w:pPr>
        <w:ind w:left="480" w:hangingChars="200" w:hanging="480"/>
      </w:pPr>
      <w:r>
        <w:rPr>
          <w:rFonts w:hint="eastAsia"/>
        </w:rPr>
        <w:t>２、选择</w:t>
      </w:r>
      <w:r>
        <w:rPr>
          <w:rFonts w:hint="eastAsia"/>
        </w:rPr>
        <w:t>/</w:t>
      </w:r>
      <w:r>
        <w:rPr>
          <w:rFonts w:hint="eastAsia"/>
        </w:rPr>
        <w:t>输入“查询”操作码，可查询当前条件下待备付的进口来单。</w:t>
      </w:r>
    </w:p>
    <w:p w:rsidR="00A17FCC" w:rsidRDefault="00A17FCC" w:rsidP="00A17FCC">
      <w:pPr>
        <w:ind w:left="480" w:hangingChars="200" w:hanging="480"/>
      </w:pPr>
      <w:r>
        <w:rPr>
          <w:rFonts w:hint="eastAsia"/>
        </w:rPr>
        <w:t>３、直接输入“来单编号”或者从列表中选择要备付的进口来单，选择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４、录入该笔业务的备付信息。</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w:t>
      </w:r>
      <w:r>
        <w:rPr>
          <w:rFonts w:hint="eastAsia"/>
        </w:rPr>
        <w:lastRenderedPageBreak/>
        <w:t>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rPr>
          <w:sz w:val="24"/>
        </w:rPr>
      </w:pPr>
      <w:bookmarkStart w:id="1738" w:name="_Toc183939362"/>
      <w:r>
        <w:rPr>
          <w:rFonts w:hint="eastAsia"/>
          <w:sz w:val="24"/>
        </w:rPr>
        <w:t>十、撤销备付（业务代码</w:t>
      </w:r>
      <w:r>
        <w:rPr>
          <w:rFonts w:hint="eastAsia"/>
          <w:sz w:val="24"/>
        </w:rPr>
        <w:t>7551</w:t>
      </w:r>
      <w:r>
        <w:rPr>
          <w:rFonts w:hint="eastAsia"/>
          <w:sz w:val="24"/>
        </w:rPr>
        <w:t>）</w:t>
      </w:r>
      <w:bookmarkEnd w:id="1738"/>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网点通过本交易可将未付款的进口来单备付撤销。</w:t>
      </w:r>
    </w:p>
    <w:p w:rsidR="00A17FCC" w:rsidRDefault="00A17FCC" w:rsidP="00A17FCC">
      <w:pPr>
        <w:pStyle w:val="6"/>
        <w:spacing w:line="360" w:lineRule="auto"/>
      </w:pPr>
      <w:r>
        <w:rPr>
          <w:rFonts w:hint="eastAsia"/>
        </w:rPr>
        <w:t>（二）操作要点</w:t>
      </w:r>
    </w:p>
    <w:p w:rsidR="00A17FCC" w:rsidRDefault="00A17FCC" w:rsidP="00A17FCC">
      <w:pPr>
        <w:pStyle w:val="a4"/>
      </w:pPr>
      <w:r>
        <w:rPr>
          <w:rFonts w:hint="eastAsia"/>
        </w:rPr>
        <w:t>１、当备付金额或者备付日期不对时，可通过本交易以将已备付的业务进行撤销。</w:t>
      </w:r>
    </w:p>
    <w:p w:rsidR="00A17FCC" w:rsidRDefault="00A17FCC" w:rsidP="00A17FCC">
      <w:pPr>
        <w:pStyle w:val="a4"/>
      </w:pPr>
      <w:r>
        <w:rPr>
          <w:rFonts w:hint="eastAsia"/>
        </w:rPr>
        <w:t>２、备付后已付款的业务无法使用本交易撤销。</w:t>
      </w:r>
    </w:p>
    <w:p w:rsidR="00A17FCC" w:rsidRDefault="00A17FCC" w:rsidP="00A17FCC">
      <w:pPr>
        <w:pStyle w:val="a4"/>
      </w:pPr>
      <w:r>
        <w:rPr>
          <w:rFonts w:hint="eastAsia"/>
        </w:rPr>
        <w:lastRenderedPageBreak/>
        <w:t>３、本交易生效后可立即打印一个借记冲正单用于柜员日结。</w:t>
      </w:r>
    </w:p>
    <w:p w:rsidR="00A17FCC" w:rsidRDefault="00A17FCC" w:rsidP="00A17FCC">
      <w:pPr>
        <w:pStyle w:val="a4"/>
      </w:pPr>
      <w:r>
        <w:rPr>
          <w:rFonts w:hint="eastAsia"/>
        </w:rPr>
        <w:t>４、复核时须重新录入备付币别和本次备付总金额等要素校验。</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选择“系统导航”－“国际业务”－“进口业务”－“进口来单”－“撤销备付”，或在业务代码处输入7551进入“撤销备付”。</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输入“录入”操作码，系统弹出进口来单已备付列表窗口。</w:t>
      </w:r>
    </w:p>
    <w:p w:rsidR="00A17FCC" w:rsidRDefault="00A17FCC" w:rsidP="00A17FCC">
      <w:pPr>
        <w:ind w:left="480" w:hangingChars="200" w:hanging="480"/>
      </w:pPr>
      <w:r>
        <w:rPr>
          <w:rFonts w:hint="eastAsia"/>
        </w:rPr>
        <w:t>２、选择</w:t>
      </w:r>
      <w:r>
        <w:rPr>
          <w:rFonts w:hint="eastAsia"/>
        </w:rPr>
        <w:t>/</w:t>
      </w:r>
      <w:r>
        <w:rPr>
          <w:rFonts w:hint="eastAsia"/>
        </w:rPr>
        <w:t>输入“查询”操作码，可查询当前条件下已备付的进口来单。</w:t>
      </w:r>
    </w:p>
    <w:p w:rsidR="00A17FCC" w:rsidRDefault="00A17FCC" w:rsidP="00A17FCC">
      <w:pPr>
        <w:ind w:left="480" w:hangingChars="200" w:hanging="480"/>
      </w:pPr>
      <w:r>
        <w:rPr>
          <w:rFonts w:hint="eastAsia"/>
        </w:rPr>
        <w:t>３、直接输入“来单编号”或者从列表中选择要撤销备付的进口来单，选择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４、全部完成后，选择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w:t>
      </w:r>
      <w:r>
        <w:rPr>
          <w:rFonts w:hint="eastAsia"/>
        </w:rPr>
        <w:lastRenderedPageBreak/>
        <w:t>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９、已生效的业务可在“生效队列”中查看。</w:t>
      </w:r>
    </w:p>
    <w:p w:rsidR="00A17FCC" w:rsidRDefault="00A17FCC" w:rsidP="00A17FCC">
      <w:pPr>
        <w:pStyle w:val="5"/>
      </w:pPr>
      <w:bookmarkStart w:id="1739" w:name="_Toc183939363"/>
      <w:r>
        <w:rPr>
          <w:rFonts w:hint="eastAsia"/>
        </w:rPr>
        <w:t>十一、付款（业务代码</w:t>
      </w:r>
      <w:r>
        <w:rPr>
          <w:rFonts w:hint="eastAsia"/>
        </w:rPr>
        <w:t>7552</w:t>
      </w:r>
      <w:r>
        <w:rPr>
          <w:rFonts w:hint="eastAsia"/>
        </w:rPr>
        <w:t>）</w:t>
      </w:r>
      <w:bookmarkEnd w:id="1739"/>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单证相符或者信用证申请人接受不符点后，通过本交易对应付的进口来单业务进行支付。</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82"/>
        <w:gridCol w:w="2306"/>
        <w:gridCol w:w="1800"/>
        <w:gridCol w:w="2834"/>
      </w:tblGrid>
      <w:tr w:rsidR="00A17FCC">
        <w:tc>
          <w:tcPr>
            <w:tcW w:w="1582" w:type="dxa"/>
          </w:tcPr>
          <w:p w:rsidR="00A17FCC" w:rsidRDefault="00A17FCC" w:rsidP="00A17FCC">
            <w:pPr>
              <w:rPr>
                <w:rFonts w:ascii="宋体" w:hAnsi="宋体"/>
              </w:rPr>
            </w:pPr>
            <w:r>
              <w:rPr>
                <w:rFonts w:ascii="宋体" w:hAnsi="宋体" w:hint="eastAsia"/>
              </w:rPr>
              <w:t>字段名称</w:t>
            </w:r>
          </w:p>
        </w:tc>
        <w:tc>
          <w:tcPr>
            <w:tcW w:w="2306"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2834" w:type="dxa"/>
          </w:tcPr>
          <w:p w:rsidR="00A17FCC" w:rsidRDefault="00A17FCC" w:rsidP="00A17FCC">
            <w:pPr>
              <w:rPr>
                <w:rFonts w:ascii="宋体" w:hAnsi="宋体"/>
              </w:rPr>
            </w:pPr>
            <w:r>
              <w:rPr>
                <w:rFonts w:ascii="宋体" w:hAnsi="宋体" w:hint="eastAsia"/>
              </w:rPr>
              <w:t>错误提示</w:t>
            </w:r>
          </w:p>
        </w:tc>
      </w:tr>
      <w:tr w:rsidR="00A17FCC">
        <w:tc>
          <w:tcPr>
            <w:tcW w:w="1582" w:type="dxa"/>
          </w:tcPr>
          <w:p w:rsidR="00A17FCC" w:rsidRDefault="00A17FCC" w:rsidP="00A17FCC">
            <w:pPr>
              <w:rPr>
                <w:rFonts w:ascii="宋体" w:hAnsi="宋体"/>
              </w:rPr>
            </w:pPr>
            <w:r>
              <w:rPr>
                <w:rFonts w:ascii="宋体" w:hAnsi="宋体" w:hint="eastAsia"/>
              </w:rPr>
              <w:t>议付单据金额</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议付行费用</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单证相符标志</w:t>
            </w:r>
          </w:p>
        </w:tc>
        <w:tc>
          <w:tcPr>
            <w:tcW w:w="2306"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E : 无描述</w:t>
            </w:r>
          </w:p>
          <w:p w:rsidR="00A17FCC" w:rsidRDefault="00A17FCC" w:rsidP="00A17FCC">
            <w:pPr>
              <w:rPr>
                <w:rFonts w:ascii="宋体" w:hAnsi="宋体"/>
              </w:rPr>
            </w:pPr>
            <w:r>
              <w:rPr>
                <w:rFonts w:ascii="宋体" w:hAnsi="宋体" w:hint="eastAsia"/>
              </w:rPr>
              <w:t>N : 单证不符</w:t>
            </w:r>
          </w:p>
          <w:p w:rsidR="00A17FCC" w:rsidRDefault="00A17FCC" w:rsidP="00A17FCC">
            <w:pPr>
              <w:rPr>
                <w:rFonts w:ascii="宋体" w:hAnsi="宋体"/>
              </w:rPr>
            </w:pPr>
            <w:r>
              <w:rPr>
                <w:rFonts w:ascii="宋体" w:hAnsi="宋体" w:hint="eastAsia"/>
              </w:rPr>
              <w:t>Y : 单证相符</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付款方式</w:t>
            </w:r>
          </w:p>
        </w:tc>
        <w:tc>
          <w:tcPr>
            <w:tcW w:w="2306"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BT : 同城转账</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TT : 电汇</w:t>
            </w:r>
          </w:p>
        </w:tc>
        <w:tc>
          <w:tcPr>
            <w:tcW w:w="1800" w:type="dxa"/>
          </w:tcPr>
          <w:p w:rsidR="00A17FCC" w:rsidRDefault="00A17FCC" w:rsidP="00A17FCC">
            <w:pPr>
              <w:rPr>
                <w:rFonts w:ascii="宋体" w:hAnsi="宋体"/>
              </w:rPr>
            </w:pPr>
            <w:r>
              <w:rPr>
                <w:rFonts w:ascii="宋体" w:hAnsi="宋体" w:hint="eastAsia"/>
              </w:rPr>
              <w:t>字符类型2位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起息日</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受益行代码</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ISN3371 受益行不能为空</w:t>
            </w:r>
          </w:p>
        </w:tc>
      </w:tr>
      <w:tr w:rsidR="00A17FCC">
        <w:tc>
          <w:tcPr>
            <w:tcW w:w="1582" w:type="dxa"/>
          </w:tcPr>
          <w:p w:rsidR="00A17FCC" w:rsidRDefault="00A17FCC" w:rsidP="00A17FCC">
            <w:pPr>
              <w:rPr>
                <w:rFonts w:ascii="宋体" w:hAnsi="宋体"/>
              </w:rPr>
            </w:pPr>
            <w:r>
              <w:rPr>
                <w:rFonts w:ascii="宋体" w:hAnsi="宋体" w:hint="eastAsia"/>
              </w:rPr>
              <w:t>受益行账户行</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账户行代码</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SYS5501 机构号不能为空</w:t>
            </w:r>
          </w:p>
          <w:p w:rsidR="00A17FCC" w:rsidRDefault="00A17FCC" w:rsidP="00A17FCC">
            <w:pPr>
              <w:rPr>
                <w:rFonts w:ascii="宋体" w:hAnsi="宋体"/>
              </w:rPr>
            </w:pPr>
            <w:r>
              <w:rPr>
                <w:rFonts w:ascii="宋体" w:hAnsi="宋体" w:hint="eastAsia"/>
              </w:rPr>
              <w:lastRenderedPageBreak/>
              <w:t>SYS5508 机构不存在</w:t>
            </w:r>
          </w:p>
        </w:tc>
      </w:tr>
      <w:tr w:rsidR="00A17FCC">
        <w:tc>
          <w:tcPr>
            <w:tcW w:w="1582" w:type="dxa"/>
          </w:tcPr>
          <w:p w:rsidR="00A17FCC" w:rsidRDefault="00A17FCC" w:rsidP="00A17FCC">
            <w:pPr>
              <w:rPr>
                <w:rFonts w:ascii="宋体" w:hAnsi="宋体"/>
              </w:rPr>
            </w:pPr>
            <w:r>
              <w:rPr>
                <w:rFonts w:ascii="宋体" w:hAnsi="宋体" w:hint="eastAsia"/>
              </w:rPr>
              <w:lastRenderedPageBreak/>
              <w:t>账户行户口</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１、复核时须重新录入付款币别、付款总金额和起息日等要素校验。</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选择“系统导航”－“国际业务”－“进口业务”－“进口来单”－“付款”，或在业务代码处输入7552进入“付款”。</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输入“录入”操作码，系统弹出进口来单待付款列表窗口。</w:t>
      </w:r>
    </w:p>
    <w:p w:rsidR="00A17FCC" w:rsidRDefault="00A17FCC" w:rsidP="00A17FCC">
      <w:pPr>
        <w:ind w:left="480" w:hangingChars="200" w:hanging="480"/>
      </w:pPr>
      <w:r>
        <w:rPr>
          <w:rFonts w:hint="eastAsia"/>
        </w:rPr>
        <w:t>２、选择</w:t>
      </w:r>
      <w:r>
        <w:rPr>
          <w:rFonts w:hint="eastAsia"/>
        </w:rPr>
        <w:t>/</w:t>
      </w:r>
      <w:r>
        <w:rPr>
          <w:rFonts w:hint="eastAsia"/>
        </w:rPr>
        <w:t>输入“查询”操作码，可查询当前条件下待付款的进口来单。</w:t>
      </w:r>
    </w:p>
    <w:p w:rsidR="00A17FCC" w:rsidRDefault="00A17FCC" w:rsidP="00A17FCC">
      <w:pPr>
        <w:ind w:left="480" w:hangingChars="200" w:hanging="480"/>
      </w:pPr>
      <w:r>
        <w:rPr>
          <w:rFonts w:hint="eastAsia"/>
        </w:rPr>
        <w:t>３、直接输入“来单编号”或者从列表中选择要付款的进口来单，选择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４、录入该笔业务的付款信息。</w:t>
      </w:r>
    </w:p>
    <w:p w:rsidR="00A17FCC" w:rsidRDefault="00A17FCC" w:rsidP="00A17FCC">
      <w:pPr>
        <w:ind w:left="480" w:hangingChars="200" w:hanging="480"/>
      </w:pPr>
      <w:r>
        <w:rPr>
          <w:rFonts w:hint="eastAsia"/>
        </w:rPr>
        <w:t>５、选择“费用”页面，检查扣费信息是否正确，如须加收费用，可在本页面增加。</w:t>
      </w:r>
    </w:p>
    <w:p w:rsidR="00A17FCC" w:rsidRDefault="00A17FCC" w:rsidP="00A17FCC">
      <w:pPr>
        <w:ind w:left="480" w:hangingChars="200" w:hanging="480"/>
      </w:pPr>
      <w:r>
        <w:rPr>
          <w:rFonts w:hint="eastAsia"/>
        </w:rPr>
        <w:t>６、选择“电文面函处理”页面，按照业务需要制作相应的函电。</w:t>
      </w:r>
    </w:p>
    <w:p w:rsidR="00A17FCC" w:rsidRDefault="00A17FCC" w:rsidP="00A17FCC">
      <w:pPr>
        <w:ind w:left="480" w:hangingChars="200" w:hanging="480"/>
      </w:pPr>
      <w:r>
        <w:rPr>
          <w:rFonts w:hint="eastAsia"/>
        </w:rPr>
        <w:t>７、全部完成后，选择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８、复核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lastRenderedPageBreak/>
        <w:t>输入“退修改”操作码，将该业务退回“待经办队列”，成功后显示“执行成功，数据已写入主机！”。</w:t>
      </w:r>
    </w:p>
    <w:p w:rsidR="00A17FCC" w:rsidRDefault="00A17FCC" w:rsidP="00A17FCC">
      <w:pPr>
        <w:ind w:left="480" w:hangingChars="200" w:hanging="480"/>
      </w:pPr>
      <w:r>
        <w:rPr>
          <w:rFonts w:hint="eastAsia"/>
        </w:rPr>
        <w:t>９、当复核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１０、对于“待经办队列”中的业务，经办选中某一笔业务后，选择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１１、经办处理完但未生效的业务，可选择“本人经办待复核队列”查看，如须修改，可自行选择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１２、已生效的业务可在“生效队列”中查看。</w:t>
      </w:r>
    </w:p>
    <w:p w:rsidR="00A17FCC" w:rsidRDefault="00A17FCC" w:rsidP="00A17FCC">
      <w:pPr>
        <w:pStyle w:val="5"/>
      </w:pPr>
      <w:bookmarkStart w:id="1740" w:name="_Toc183939364"/>
      <w:r>
        <w:rPr>
          <w:rFonts w:hint="eastAsia"/>
        </w:rPr>
        <w:t>十二、贴现付款（业务代码</w:t>
      </w:r>
      <w:r>
        <w:rPr>
          <w:rFonts w:hint="eastAsia"/>
        </w:rPr>
        <w:t>7553</w:t>
      </w:r>
      <w:r>
        <w:rPr>
          <w:rFonts w:hint="eastAsia"/>
        </w:rPr>
        <w:t>）</w:t>
      </w:r>
      <w:bookmarkEnd w:id="1740"/>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远期信用证下的进口来单经我行承兑后，受益人申请贴现，通过本交易进行贴现付款。</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82"/>
        <w:gridCol w:w="2306"/>
        <w:gridCol w:w="1800"/>
        <w:gridCol w:w="2834"/>
      </w:tblGrid>
      <w:tr w:rsidR="00A17FCC">
        <w:tc>
          <w:tcPr>
            <w:tcW w:w="1582" w:type="dxa"/>
          </w:tcPr>
          <w:p w:rsidR="00A17FCC" w:rsidRDefault="00A17FCC" w:rsidP="00A17FCC">
            <w:pPr>
              <w:rPr>
                <w:rFonts w:ascii="宋体" w:hAnsi="宋体"/>
              </w:rPr>
            </w:pPr>
            <w:r>
              <w:rPr>
                <w:rFonts w:ascii="宋体" w:hAnsi="宋体" w:hint="eastAsia"/>
              </w:rPr>
              <w:t>字段名称</w:t>
            </w:r>
          </w:p>
        </w:tc>
        <w:tc>
          <w:tcPr>
            <w:tcW w:w="2306"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2834" w:type="dxa"/>
          </w:tcPr>
          <w:p w:rsidR="00A17FCC" w:rsidRDefault="00A17FCC" w:rsidP="00A17FCC">
            <w:pPr>
              <w:rPr>
                <w:rFonts w:ascii="宋体" w:hAnsi="宋体"/>
              </w:rPr>
            </w:pPr>
            <w:r>
              <w:rPr>
                <w:rFonts w:ascii="宋体" w:hAnsi="宋体" w:hint="eastAsia"/>
              </w:rPr>
              <w:t>错误提示</w:t>
            </w:r>
          </w:p>
        </w:tc>
      </w:tr>
      <w:tr w:rsidR="00A17FCC">
        <w:tc>
          <w:tcPr>
            <w:tcW w:w="1582" w:type="dxa"/>
          </w:tcPr>
          <w:p w:rsidR="00A17FCC" w:rsidRDefault="00A17FCC" w:rsidP="00A17FCC">
            <w:pPr>
              <w:rPr>
                <w:rFonts w:ascii="宋体" w:hAnsi="宋体"/>
              </w:rPr>
            </w:pPr>
            <w:r>
              <w:rPr>
                <w:rFonts w:ascii="宋体" w:hAnsi="宋体" w:hint="eastAsia"/>
              </w:rPr>
              <w:t>起息日</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贴现年利率</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数字类型12.7</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单证相符标志</w:t>
            </w:r>
          </w:p>
        </w:tc>
        <w:tc>
          <w:tcPr>
            <w:tcW w:w="2306"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E : 无描述</w:t>
            </w:r>
          </w:p>
          <w:p w:rsidR="00A17FCC" w:rsidRDefault="00A17FCC" w:rsidP="00A17FCC">
            <w:pPr>
              <w:rPr>
                <w:rFonts w:ascii="宋体" w:hAnsi="宋体"/>
              </w:rPr>
            </w:pPr>
            <w:r>
              <w:rPr>
                <w:rFonts w:ascii="宋体" w:hAnsi="宋体" w:hint="eastAsia"/>
              </w:rPr>
              <w:t>N : 单证不符</w:t>
            </w:r>
          </w:p>
          <w:p w:rsidR="00A17FCC" w:rsidRDefault="00A17FCC" w:rsidP="00A17FCC">
            <w:pPr>
              <w:rPr>
                <w:rFonts w:ascii="宋体" w:hAnsi="宋体"/>
              </w:rPr>
            </w:pPr>
            <w:r>
              <w:rPr>
                <w:rFonts w:ascii="宋体" w:hAnsi="宋体" w:hint="eastAsia"/>
              </w:rPr>
              <w:t>Y : 单证相符</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付款方式</w:t>
            </w:r>
          </w:p>
        </w:tc>
        <w:tc>
          <w:tcPr>
            <w:tcW w:w="2306"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BT : 同城转账</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lastRenderedPageBreak/>
              <w:t>MT : 信汇</w:t>
            </w:r>
          </w:p>
          <w:p w:rsidR="00A17FCC" w:rsidRDefault="00A17FCC" w:rsidP="00A17FCC">
            <w:pPr>
              <w:rPr>
                <w:rFonts w:ascii="宋体" w:hAnsi="宋体"/>
              </w:rPr>
            </w:pPr>
            <w:r>
              <w:rPr>
                <w:rFonts w:ascii="宋体" w:hAnsi="宋体" w:hint="eastAsia"/>
              </w:rPr>
              <w:t>TT : 电汇</w:t>
            </w:r>
          </w:p>
        </w:tc>
        <w:tc>
          <w:tcPr>
            <w:tcW w:w="1800" w:type="dxa"/>
          </w:tcPr>
          <w:p w:rsidR="00A17FCC" w:rsidRDefault="00A17FCC" w:rsidP="00A17FCC">
            <w:pPr>
              <w:rPr>
                <w:rFonts w:ascii="宋体" w:hAnsi="宋体"/>
              </w:rPr>
            </w:pPr>
            <w:r>
              <w:rPr>
                <w:rFonts w:ascii="宋体" w:hAnsi="宋体" w:hint="eastAsia"/>
              </w:rPr>
              <w:lastRenderedPageBreak/>
              <w:t>字符类型2位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lastRenderedPageBreak/>
              <w:t>受益行代码</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受益行账户行</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账户行代码</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SYS5501 机构号不能为空</w:t>
            </w:r>
          </w:p>
          <w:p w:rsidR="00A17FCC" w:rsidRDefault="00A17FCC" w:rsidP="00A17FCC">
            <w:pPr>
              <w:rPr>
                <w:rFonts w:ascii="宋体" w:hAnsi="宋体"/>
              </w:rPr>
            </w:pPr>
            <w:r>
              <w:rPr>
                <w:rFonts w:ascii="宋体" w:hAnsi="宋体" w:hint="eastAsia"/>
              </w:rPr>
              <w:t>SYS5508 机构不存在</w:t>
            </w:r>
          </w:p>
        </w:tc>
      </w:tr>
      <w:tr w:rsidR="00A17FCC">
        <w:tc>
          <w:tcPr>
            <w:tcW w:w="1582" w:type="dxa"/>
          </w:tcPr>
          <w:p w:rsidR="00A17FCC" w:rsidRDefault="00A17FCC" w:rsidP="00A17FCC">
            <w:pPr>
              <w:rPr>
                <w:rFonts w:ascii="宋体" w:hAnsi="宋体"/>
              </w:rPr>
            </w:pPr>
            <w:r>
              <w:rPr>
                <w:rFonts w:ascii="宋体" w:hAnsi="宋体" w:hint="eastAsia"/>
              </w:rPr>
              <w:t>账户行户口</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１、复核时须重新录入贴现币别、承兑单据金额和起息日等要素校验。</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选择“系统导航”－“国际业务”－“进口业务”－“进口来单”－“贴现付款”，或在业务代码处输入7553进入“贴现付款”。</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输入“录入”操作码，系统弹出录入进口来单编号的窗口。</w:t>
      </w:r>
    </w:p>
    <w:p w:rsidR="00A17FCC" w:rsidRDefault="00A17FCC" w:rsidP="00A17FCC">
      <w:pPr>
        <w:ind w:left="480" w:hangingChars="200" w:hanging="480"/>
      </w:pPr>
      <w:r>
        <w:rPr>
          <w:rFonts w:hint="eastAsia"/>
        </w:rPr>
        <w:t>２、正确输入进口来单编号，选择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３、录入该笔业务的贴现付款信息。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w:t>
      </w:r>
      <w:r>
        <w:rPr>
          <w:rFonts w:hint="eastAsia"/>
        </w:rPr>
        <w:lastRenderedPageBreak/>
        <w:t>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pPr>
      <w:bookmarkStart w:id="1741" w:name="_Toc183939365"/>
      <w:r>
        <w:rPr>
          <w:rFonts w:hint="eastAsia"/>
        </w:rPr>
        <w:t>十三、拒付（业务代码</w:t>
      </w:r>
      <w:r>
        <w:rPr>
          <w:rFonts w:hint="eastAsia"/>
        </w:rPr>
        <w:t>7554</w:t>
      </w:r>
      <w:r>
        <w:rPr>
          <w:rFonts w:hint="eastAsia"/>
        </w:rPr>
        <w:t>）</w:t>
      </w:r>
      <w:bookmarkEnd w:id="1741"/>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通过本交易对单证不符的进口来单向议付行</w:t>
      </w:r>
      <w:r>
        <w:rPr>
          <w:rFonts w:hint="eastAsia"/>
        </w:rPr>
        <w:t>/</w:t>
      </w:r>
      <w:r>
        <w:rPr>
          <w:rFonts w:hint="eastAsia"/>
        </w:rPr>
        <w:t>寄单行拒付。</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选择“系统导航”－“国际业务”－“进口业务”－“进口来单”－“拒付”，或在业务代码处输入7554进入“拒付”。</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输入“录入”操作码，系统弹出录入进口来单编号的窗口。</w:t>
      </w:r>
    </w:p>
    <w:p w:rsidR="00A17FCC" w:rsidRDefault="00A17FCC" w:rsidP="00A17FCC">
      <w:pPr>
        <w:ind w:left="480" w:hangingChars="200" w:hanging="480"/>
      </w:pPr>
      <w:r>
        <w:rPr>
          <w:rFonts w:hint="eastAsia"/>
        </w:rPr>
        <w:t>２、正确输入进口来单编号，选择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lastRenderedPageBreak/>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pPr>
      <w:bookmarkStart w:id="1742" w:name="_Toc183939366"/>
      <w:r>
        <w:rPr>
          <w:rFonts w:hint="eastAsia"/>
        </w:rPr>
        <w:t>十四、退单（业务代码</w:t>
      </w:r>
      <w:r>
        <w:rPr>
          <w:rFonts w:hint="eastAsia"/>
        </w:rPr>
        <w:t>7555</w:t>
      </w:r>
      <w:r>
        <w:rPr>
          <w:rFonts w:hint="eastAsia"/>
        </w:rPr>
        <w:t>）</w:t>
      </w:r>
      <w:bookmarkEnd w:id="174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通过本交易登记退单信息，并制作退单面函。</w:t>
      </w:r>
    </w:p>
    <w:p w:rsidR="00A17FCC" w:rsidRDefault="00A17FCC" w:rsidP="00A17FCC">
      <w:pPr>
        <w:pStyle w:val="6"/>
        <w:spacing w:line="360" w:lineRule="auto"/>
      </w:pPr>
      <w:r>
        <w:rPr>
          <w:rFonts w:hint="eastAsia"/>
        </w:rPr>
        <w:lastRenderedPageBreak/>
        <w:t>（二）操作步骤</w:t>
      </w:r>
    </w:p>
    <w:p w:rsidR="00A17FCC" w:rsidRDefault="00A17FCC" w:rsidP="00A17FCC">
      <w:pPr>
        <w:ind w:firstLineChars="225" w:firstLine="540"/>
      </w:pPr>
      <w:r>
        <w:rPr>
          <w:rFonts w:ascii="宋体" w:hAnsi="宋体" w:hint="eastAsia"/>
        </w:rPr>
        <w:t>选择“系统导航”－“国际业务”－“进口业务”－“进口来单”－“退单”，或在业务代码处输入7555进入“退单”。</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输入“录入”操作码，系统弹出录入进口来单编号的窗口。</w:t>
      </w:r>
    </w:p>
    <w:p w:rsidR="00A17FCC" w:rsidRDefault="00A17FCC" w:rsidP="00A17FCC">
      <w:pPr>
        <w:ind w:left="480" w:hangingChars="200" w:hanging="480"/>
      </w:pPr>
      <w:r>
        <w:rPr>
          <w:rFonts w:hint="eastAsia"/>
        </w:rPr>
        <w:t>２、正确输入进口来单编号，选择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w:t>
      </w:r>
      <w:r>
        <w:rPr>
          <w:rFonts w:hint="eastAsia"/>
        </w:rPr>
        <w:lastRenderedPageBreak/>
        <w:t>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pPr>
      <w:bookmarkStart w:id="1743" w:name="_Toc183939367"/>
      <w:r>
        <w:rPr>
          <w:rFonts w:hint="eastAsia"/>
        </w:rPr>
        <w:t>十五、无偿放单（业务代码</w:t>
      </w:r>
      <w:r>
        <w:rPr>
          <w:rFonts w:hint="eastAsia"/>
        </w:rPr>
        <w:t>7556</w:t>
      </w:r>
      <w:r>
        <w:rPr>
          <w:rFonts w:hint="eastAsia"/>
        </w:rPr>
        <w:t>）</w:t>
      </w:r>
      <w:bookmarkEnd w:id="174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收到议付行</w:t>
      </w:r>
      <w:r>
        <w:rPr>
          <w:rFonts w:hint="eastAsia"/>
        </w:rPr>
        <w:t>/</w:t>
      </w:r>
      <w:r>
        <w:rPr>
          <w:rFonts w:hint="eastAsia"/>
        </w:rPr>
        <w:t>寄单行的无偿放单授权函电后，通过本交易登记无偿放单信息。</w:t>
      </w:r>
    </w:p>
    <w:p w:rsidR="00A17FCC" w:rsidRDefault="00A17FCC" w:rsidP="00A17FCC">
      <w:pPr>
        <w:pStyle w:val="6"/>
        <w:spacing w:line="360" w:lineRule="auto"/>
      </w:pPr>
      <w:r>
        <w:rPr>
          <w:rFonts w:hint="eastAsia"/>
        </w:rPr>
        <w:t>（二）操作要点</w:t>
      </w:r>
    </w:p>
    <w:p w:rsidR="00A17FCC" w:rsidRDefault="00A17FCC" w:rsidP="00A17FCC">
      <w:r>
        <w:rPr>
          <w:rFonts w:hint="eastAsia"/>
        </w:rPr>
        <w:t>１、本交易生效后，系统自动核销或有资产负债。</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选择“系统导航”－“国际业务”－“进口业务”－“进口来单”－“无偿放单”，或在业务代码处输入7556进入“无偿放单”。</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输入“录入”操作码，系统弹出录入进口来单编号的窗口。</w:t>
      </w:r>
    </w:p>
    <w:p w:rsidR="00A17FCC" w:rsidRDefault="00A17FCC" w:rsidP="00A17FCC">
      <w:pPr>
        <w:ind w:left="480" w:hangingChars="200" w:hanging="480"/>
      </w:pPr>
      <w:r>
        <w:rPr>
          <w:rFonts w:hint="eastAsia"/>
        </w:rPr>
        <w:t>２、正确输入进口来单编号，选择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w:t>
      </w:r>
      <w:r>
        <w:rPr>
          <w:rFonts w:hint="eastAsia"/>
        </w:rPr>
        <w:lastRenderedPageBreak/>
        <w:t>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pPr>
      <w:bookmarkStart w:id="1744" w:name="_Toc183939368"/>
      <w:r>
        <w:rPr>
          <w:rFonts w:hint="eastAsia"/>
        </w:rPr>
        <w:t>十六、撤单（业务代码</w:t>
      </w:r>
      <w:r>
        <w:rPr>
          <w:rFonts w:hint="eastAsia"/>
        </w:rPr>
        <w:t>7557</w:t>
      </w:r>
      <w:r>
        <w:rPr>
          <w:rFonts w:hint="eastAsia"/>
        </w:rPr>
        <w:t>）</w:t>
      </w:r>
      <w:bookmarkEnd w:id="1744"/>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通过本交易将已生效的进口来单登记撤销。</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１、本交易适用于操作人员误登记了进口来单的情况，或者因各种原因须将已登记的进口来单拆分为多笔来单登记的情形。</w:t>
      </w:r>
    </w:p>
    <w:p w:rsidR="00A17FCC" w:rsidRDefault="00A17FCC" w:rsidP="00A17FCC">
      <w:pPr>
        <w:ind w:left="480" w:hangingChars="200" w:hanging="480"/>
      </w:pPr>
      <w:r>
        <w:rPr>
          <w:rFonts w:hint="eastAsia"/>
        </w:rPr>
        <w:t>２、来单状态为</w:t>
      </w:r>
      <w:r>
        <w:rPr>
          <w:rFonts w:hint="eastAsia"/>
        </w:rPr>
        <w:t>A:</w:t>
      </w:r>
      <w:r>
        <w:rPr>
          <w:rFonts w:hint="eastAsia"/>
        </w:rPr>
        <w:t>已承兑，</w:t>
      </w:r>
      <w:r>
        <w:rPr>
          <w:rFonts w:hint="eastAsia"/>
        </w:rPr>
        <w:t>J:</w:t>
      </w:r>
      <w:r>
        <w:rPr>
          <w:rFonts w:hint="eastAsia"/>
        </w:rPr>
        <w:t>拒付，</w:t>
      </w:r>
      <w:r>
        <w:rPr>
          <w:rFonts w:hint="eastAsia"/>
        </w:rPr>
        <w:t>S:</w:t>
      </w:r>
      <w:r>
        <w:rPr>
          <w:rFonts w:hint="eastAsia"/>
        </w:rPr>
        <w:t>待处理的进口来单均可使用本交易进行撤单。</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选择“系统导航”－“国际业务”－“进口业务”－“进口来单”－“撤单”，或在业务代码处输入7557进入“撤单”。</w:t>
      </w:r>
    </w:p>
    <w:p w:rsidR="00A17FCC" w:rsidRDefault="00A17FCC" w:rsidP="00A17FCC">
      <w:r>
        <w:rPr>
          <w:rFonts w:hint="eastAsia"/>
        </w:rPr>
        <w:t>１、经办人员选择</w:t>
      </w:r>
      <w:r>
        <w:rPr>
          <w:rFonts w:hint="eastAsia"/>
        </w:rPr>
        <w:t>/</w:t>
      </w:r>
      <w:r>
        <w:rPr>
          <w:rFonts w:hint="eastAsia"/>
        </w:rPr>
        <w:t>输入“录入”操作码，系统弹出录入进口来单编号的窗口。</w:t>
      </w:r>
    </w:p>
    <w:p w:rsidR="00A17FCC" w:rsidRDefault="00A17FCC" w:rsidP="00A17FCC">
      <w:pPr>
        <w:ind w:left="480" w:hangingChars="200" w:hanging="480"/>
      </w:pPr>
      <w:r>
        <w:rPr>
          <w:rFonts w:hint="eastAsia"/>
        </w:rPr>
        <w:t>２、正确输入进口来单编号，选择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r>
        <w:rPr>
          <w:rFonts w:hint="eastAsia"/>
        </w:rPr>
        <w:lastRenderedPageBreak/>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pPr>
      <w:bookmarkStart w:id="1745" w:name="_Toc183939369"/>
      <w:r>
        <w:rPr>
          <w:rFonts w:hint="eastAsia"/>
        </w:rPr>
        <w:t>十七、进口来单查询查复（业务代码</w:t>
      </w:r>
      <w:r>
        <w:rPr>
          <w:rFonts w:hint="eastAsia"/>
        </w:rPr>
        <w:t>7558</w:t>
      </w:r>
      <w:r>
        <w:rPr>
          <w:rFonts w:hint="eastAsia"/>
        </w:rPr>
        <w:t>）</w:t>
      </w:r>
      <w:bookmarkEnd w:id="174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可采用本交易对进口来单业务进行查询和查复，本交易下可以发送</w:t>
      </w:r>
      <w:r>
        <w:rPr>
          <w:rFonts w:hint="eastAsia"/>
        </w:rPr>
        <w:t>MT795/796/799/999</w:t>
      </w:r>
      <w:r>
        <w:rPr>
          <w:rFonts w:hint="eastAsia"/>
        </w:rPr>
        <w:t>电文。</w:t>
      </w:r>
    </w:p>
    <w:p w:rsidR="00A17FCC" w:rsidRDefault="00A17FCC" w:rsidP="00A17FCC">
      <w:pPr>
        <w:pStyle w:val="6"/>
        <w:spacing w:line="360" w:lineRule="auto"/>
      </w:pPr>
      <w:r>
        <w:rPr>
          <w:rFonts w:hint="eastAsia"/>
        </w:rPr>
        <w:lastRenderedPageBreak/>
        <w:t>（二）操作步骤</w:t>
      </w:r>
    </w:p>
    <w:p w:rsidR="00A17FCC" w:rsidRDefault="00A17FCC" w:rsidP="00A17FCC">
      <w:pPr>
        <w:ind w:firstLineChars="225" w:firstLine="540"/>
      </w:pPr>
      <w:r>
        <w:rPr>
          <w:rFonts w:ascii="宋体" w:hAnsi="宋体" w:hint="eastAsia"/>
        </w:rPr>
        <w:t>选择“系统导航”－“国际业务”－“进口业务”－“</w:t>
      </w:r>
      <w:r>
        <w:rPr>
          <w:rFonts w:hint="eastAsia"/>
        </w:rPr>
        <w:t>进口来单</w:t>
      </w:r>
      <w:r>
        <w:rPr>
          <w:rFonts w:ascii="宋体" w:hAnsi="宋体" w:hint="eastAsia"/>
        </w:rPr>
        <w:t>” －“</w:t>
      </w:r>
      <w:r>
        <w:rPr>
          <w:rFonts w:hint="eastAsia"/>
        </w:rPr>
        <w:t>进口来单</w:t>
      </w:r>
      <w:r>
        <w:rPr>
          <w:rFonts w:ascii="宋体" w:hAnsi="宋体" w:hint="eastAsia"/>
        </w:rPr>
        <w:t>查询查复”，或在业务代码处输入7558进入“</w:t>
      </w:r>
      <w:r>
        <w:rPr>
          <w:rFonts w:hint="eastAsia"/>
        </w:rPr>
        <w:t>进口来单</w:t>
      </w:r>
      <w:r>
        <w:rPr>
          <w:rFonts w:ascii="宋体" w:hAnsi="宋体" w:hint="eastAsia"/>
        </w:rPr>
        <w:t>查询查复”。</w:t>
      </w:r>
    </w:p>
    <w:p w:rsidR="00A17FCC" w:rsidRDefault="00A17FCC" w:rsidP="00A17FCC">
      <w:r>
        <w:rPr>
          <w:rFonts w:hint="eastAsia"/>
        </w:rPr>
        <w:t>１、经办人员选择</w:t>
      </w:r>
      <w:r>
        <w:rPr>
          <w:rFonts w:hint="eastAsia"/>
        </w:rPr>
        <w:t>/</w:t>
      </w:r>
      <w:r>
        <w:rPr>
          <w:rFonts w:hint="eastAsia"/>
        </w:rPr>
        <w:t>输入“录入”操作码，系统弹出录入进口来单编号的窗口。</w:t>
      </w:r>
    </w:p>
    <w:p w:rsidR="00A17FCC" w:rsidRDefault="00A17FCC" w:rsidP="00A17FCC">
      <w:pPr>
        <w:ind w:left="480" w:hangingChars="200" w:hanging="480"/>
      </w:pPr>
      <w:r>
        <w:rPr>
          <w:rFonts w:hint="eastAsia"/>
        </w:rPr>
        <w:t>２、正确输入进口来单编号，选择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w:t>
      </w:r>
      <w:r>
        <w:rPr>
          <w:rFonts w:hint="eastAsia"/>
        </w:rPr>
        <w:lastRenderedPageBreak/>
        <w:t>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04090F">
      <w:pPr>
        <w:pStyle w:val="4"/>
      </w:pPr>
      <w:bookmarkStart w:id="1746" w:name="_Toc89243533"/>
      <w:bookmarkStart w:id="1747" w:name="_Toc99422898"/>
      <w:bookmarkStart w:id="1748" w:name="_Toc109011061"/>
      <w:bookmarkStart w:id="1749" w:name="_Toc181072495"/>
      <w:bookmarkStart w:id="1750" w:name="_Toc183939370"/>
      <w:bookmarkStart w:id="1751" w:name="_Toc186273654"/>
      <w:r>
        <w:rPr>
          <w:rFonts w:hint="eastAsia"/>
        </w:rPr>
        <w:t>第四节　进口代收</w:t>
      </w:r>
      <w:bookmarkEnd w:id="1746"/>
      <w:bookmarkEnd w:id="1747"/>
      <w:bookmarkEnd w:id="1748"/>
      <w:bookmarkEnd w:id="1749"/>
      <w:bookmarkEnd w:id="1750"/>
      <w:bookmarkEnd w:id="1751"/>
    </w:p>
    <w:p w:rsidR="00A17FCC" w:rsidRDefault="00A17FCC" w:rsidP="00A17FCC">
      <w:pPr>
        <w:pStyle w:val="5"/>
        <w:rPr>
          <w:sz w:val="24"/>
        </w:rPr>
      </w:pPr>
      <w:bookmarkStart w:id="1752" w:name="_Toc183939371"/>
      <w:r>
        <w:rPr>
          <w:rFonts w:hint="eastAsia"/>
          <w:sz w:val="24"/>
        </w:rPr>
        <w:t>一、进口代收登记（业务代码</w:t>
      </w:r>
      <w:r>
        <w:rPr>
          <w:rFonts w:hint="eastAsia"/>
          <w:sz w:val="24"/>
        </w:rPr>
        <w:t>7581</w:t>
      </w:r>
      <w:r>
        <w:rPr>
          <w:rFonts w:hint="eastAsia"/>
          <w:sz w:val="24"/>
        </w:rPr>
        <w:t>）</w:t>
      </w:r>
      <w:bookmarkEnd w:id="175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托收行寄来单据委托我行代收时，通过本交易登记进口代收信息。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１、系统默认计收手续费，只要涉及计算上述费用的字段值发生变化，系统会自动重新计算应收的手续费，影响手续费的要素包括以下字段：客户号、币别、代收单据金额、费用方向。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2698"/>
        <w:gridCol w:w="1600"/>
        <w:gridCol w:w="2647"/>
      </w:tblGrid>
      <w:tr w:rsidR="00A17FCC">
        <w:tc>
          <w:tcPr>
            <w:tcW w:w="1577" w:type="dxa"/>
          </w:tcPr>
          <w:p w:rsidR="00A17FCC" w:rsidRDefault="00A17FCC" w:rsidP="00A17FCC">
            <w:pPr>
              <w:rPr>
                <w:rFonts w:ascii="宋体" w:hAnsi="宋体"/>
              </w:rPr>
            </w:pPr>
            <w:r>
              <w:rPr>
                <w:rFonts w:ascii="宋体" w:hAnsi="宋体" w:hint="eastAsia"/>
              </w:rPr>
              <w:t>字段名称</w:t>
            </w:r>
          </w:p>
        </w:tc>
        <w:tc>
          <w:tcPr>
            <w:tcW w:w="2698" w:type="dxa"/>
          </w:tcPr>
          <w:p w:rsidR="00A17FCC" w:rsidRDefault="00A17FCC" w:rsidP="00A17FCC">
            <w:pPr>
              <w:rPr>
                <w:rFonts w:ascii="宋体" w:hAnsi="宋体"/>
              </w:rPr>
            </w:pPr>
            <w:r>
              <w:rPr>
                <w:rFonts w:ascii="宋体" w:hAnsi="宋体" w:hint="eastAsia"/>
              </w:rPr>
              <w:t>含义</w:t>
            </w:r>
          </w:p>
        </w:tc>
        <w:tc>
          <w:tcPr>
            <w:tcW w:w="1600" w:type="dxa"/>
          </w:tcPr>
          <w:p w:rsidR="00A17FCC" w:rsidRDefault="00A17FCC" w:rsidP="00A17FCC">
            <w:pPr>
              <w:rPr>
                <w:rFonts w:ascii="宋体" w:hAnsi="宋体"/>
              </w:rPr>
            </w:pPr>
            <w:r>
              <w:rPr>
                <w:rFonts w:ascii="宋体" w:hAnsi="宋体" w:hint="eastAsia"/>
              </w:rPr>
              <w:t>属性</w:t>
            </w:r>
          </w:p>
        </w:tc>
        <w:tc>
          <w:tcPr>
            <w:tcW w:w="2647" w:type="dxa"/>
          </w:tcPr>
          <w:p w:rsidR="00A17FCC" w:rsidRDefault="00A17FCC" w:rsidP="00A17FCC">
            <w:pPr>
              <w:rPr>
                <w:rFonts w:ascii="宋体" w:hAnsi="宋体"/>
              </w:rPr>
            </w:pPr>
            <w:r>
              <w:rPr>
                <w:rFonts w:ascii="宋体" w:hAnsi="宋体" w:hint="eastAsia"/>
              </w:rPr>
              <w:t>错误提示</w:t>
            </w:r>
          </w:p>
        </w:tc>
      </w:tr>
      <w:tr w:rsidR="00A17FCC">
        <w:tc>
          <w:tcPr>
            <w:tcW w:w="1577" w:type="dxa"/>
          </w:tcPr>
          <w:p w:rsidR="00A17FCC" w:rsidRDefault="00A17FCC" w:rsidP="00A17FCC">
            <w:pPr>
              <w:rPr>
                <w:rFonts w:ascii="宋体" w:hAnsi="宋体"/>
              </w:rPr>
            </w:pPr>
            <w:r>
              <w:rPr>
                <w:rFonts w:ascii="宋体" w:hAnsi="宋体" w:hint="eastAsia"/>
              </w:rPr>
              <w:t>合同号</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字符类型20位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合同金额</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金额类型15.2</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收单日期</w:t>
            </w:r>
          </w:p>
        </w:tc>
        <w:tc>
          <w:tcPr>
            <w:tcW w:w="2698" w:type="dxa"/>
          </w:tcPr>
          <w:p w:rsidR="00A17FCC" w:rsidRDefault="00A17FCC" w:rsidP="00A17FCC">
            <w:pPr>
              <w:rPr>
                <w:rFonts w:ascii="宋体" w:hAnsi="宋体"/>
              </w:rPr>
            </w:pPr>
            <w:r>
              <w:rPr>
                <w:rFonts w:ascii="宋体" w:hAnsi="宋体" w:hint="eastAsia"/>
              </w:rPr>
              <w:t>收到托收行单据的日期</w:t>
            </w:r>
          </w:p>
        </w:tc>
        <w:tc>
          <w:tcPr>
            <w:tcW w:w="1600" w:type="dxa"/>
          </w:tcPr>
          <w:p w:rsidR="00A17FCC" w:rsidRDefault="00A17FCC" w:rsidP="00A17FCC">
            <w:pPr>
              <w:rPr>
                <w:rFonts w:ascii="宋体" w:hAnsi="宋体"/>
              </w:rPr>
            </w:pPr>
            <w:r>
              <w:rPr>
                <w:rFonts w:ascii="宋体" w:hAnsi="宋体" w:hint="eastAsia"/>
              </w:rPr>
              <w:t>日期类型8位</w:t>
            </w:r>
          </w:p>
        </w:tc>
        <w:tc>
          <w:tcPr>
            <w:tcW w:w="2647" w:type="dxa"/>
          </w:tcPr>
          <w:p w:rsidR="00A17FCC" w:rsidRDefault="00A17FCC" w:rsidP="00A17FCC">
            <w:pPr>
              <w:rPr>
                <w:rFonts w:ascii="宋体" w:hAnsi="宋体"/>
              </w:rPr>
            </w:pPr>
            <w:r>
              <w:rPr>
                <w:rFonts w:ascii="宋体" w:hAnsi="宋体" w:hint="eastAsia"/>
              </w:rPr>
              <w:t>ISN3388 无效收单日期</w:t>
            </w:r>
          </w:p>
        </w:tc>
      </w:tr>
      <w:tr w:rsidR="00A17FCC">
        <w:tc>
          <w:tcPr>
            <w:tcW w:w="1577" w:type="dxa"/>
          </w:tcPr>
          <w:p w:rsidR="00A17FCC" w:rsidRDefault="00A17FCC" w:rsidP="00A17FCC">
            <w:pPr>
              <w:rPr>
                <w:rFonts w:ascii="宋体" w:hAnsi="宋体"/>
              </w:rPr>
            </w:pPr>
            <w:r>
              <w:rPr>
                <w:rFonts w:ascii="宋体" w:hAnsi="宋体" w:hint="eastAsia"/>
              </w:rPr>
              <w:t>币别</w:t>
            </w:r>
          </w:p>
        </w:tc>
        <w:tc>
          <w:tcPr>
            <w:tcW w:w="2698" w:type="dxa"/>
          </w:tcPr>
          <w:p w:rsidR="00A17FCC" w:rsidRDefault="00A17FCC" w:rsidP="00A17FCC">
            <w:pPr>
              <w:rPr>
                <w:rFonts w:ascii="宋体" w:hAnsi="宋体"/>
              </w:rPr>
            </w:pPr>
            <w:r>
              <w:rPr>
                <w:rFonts w:ascii="宋体" w:hAnsi="宋体" w:hint="eastAsia"/>
              </w:rPr>
              <w:t>进口代收的币别</w:t>
            </w:r>
          </w:p>
        </w:tc>
        <w:tc>
          <w:tcPr>
            <w:tcW w:w="1600" w:type="dxa"/>
          </w:tcPr>
          <w:p w:rsidR="00A17FCC" w:rsidRDefault="00A17FCC" w:rsidP="00A17FCC">
            <w:pPr>
              <w:rPr>
                <w:rFonts w:ascii="宋体" w:hAnsi="宋体"/>
              </w:rPr>
            </w:pPr>
            <w:r>
              <w:rPr>
                <w:rFonts w:ascii="宋体" w:hAnsi="宋体" w:hint="eastAsia"/>
              </w:rPr>
              <w:t>字符类型3位</w:t>
            </w:r>
          </w:p>
        </w:tc>
        <w:tc>
          <w:tcPr>
            <w:tcW w:w="2647" w:type="dxa"/>
          </w:tcPr>
          <w:p w:rsidR="00A17FCC" w:rsidRDefault="00A17FCC" w:rsidP="00A17FCC">
            <w:pPr>
              <w:rPr>
                <w:rFonts w:ascii="宋体" w:hAnsi="宋体"/>
              </w:rPr>
            </w:pPr>
            <w:r>
              <w:rPr>
                <w:rFonts w:ascii="宋体" w:hAnsi="宋体" w:hint="eastAsia"/>
              </w:rPr>
              <w:t>SYS2502 源货币不能为空</w:t>
            </w:r>
          </w:p>
        </w:tc>
      </w:tr>
      <w:tr w:rsidR="00A17FCC">
        <w:tc>
          <w:tcPr>
            <w:tcW w:w="1577" w:type="dxa"/>
          </w:tcPr>
          <w:p w:rsidR="00A17FCC" w:rsidRDefault="00A17FCC" w:rsidP="00A17FCC">
            <w:pPr>
              <w:rPr>
                <w:rFonts w:ascii="宋体" w:hAnsi="宋体"/>
              </w:rPr>
            </w:pPr>
            <w:r>
              <w:rPr>
                <w:rFonts w:ascii="宋体" w:hAnsi="宋体" w:hint="eastAsia"/>
              </w:rPr>
              <w:t>代收单据金额</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金额类型15.2</w:t>
            </w:r>
          </w:p>
        </w:tc>
        <w:tc>
          <w:tcPr>
            <w:tcW w:w="2647" w:type="dxa"/>
          </w:tcPr>
          <w:p w:rsidR="00A17FCC" w:rsidRDefault="00A17FCC" w:rsidP="00A17FCC">
            <w:pPr>
              <w:rPr>
                <w:rFonts w:ascii="宋体" w:hAnsi="宋体"/>
              </w:rPr>
            </w:pPr>
            <w:r>
              <w:rPr>
                <w:rFonts w:ascii="宋体" w:hAnsi="宋体" w:hint="eastAsia"/>
              </w:rPr>
              <w:t>ISN3370 单据金额必须大于零</w:t>
            </w:r>
          </w:p>
        </w:tc>
      </w:tr>
      <w:tr w:rsidR="00A17FCC">
        <w:tc>
          <w:tcPr>
            <w:tcW w:w="1577" w:type="dxa"/>
          </w:tcPr>
          <w:p w:rsidR="00A17FCC" w:rsidRDefault="00A17FCC" w:rsidP="00A17FCC">
            <w:pPr>
              <w:rPr>
                <w:rFonts w:ascii="宋体" w:hAnsi="宋体"/>
              </w:rPr>
            </w:pPr>
            <w:r>
              <w:rPr>
                <w:rFonts w:ascii="宋体" w:hAnsi="宋体" w:hint="eastAsia"/>
              </w:rPr>
              <w:t>托收行费用利息</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金额类型15.2</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运单日期</w:t>
            </w:r>
          </w:p>
        </w:tc>
        <w:tc>
          <w:tcPr>
            <w:tcW w:w="2698" w:type="dxa"/>
          </w:tcPr>
          <w:p w:rsidR="00A17FCC" w:rsidRDefault="00A17FCC" w:rsidP="00A17FCC">
            <w:pPr>
              <w:rPr>
                <w:rFonts w:ascii="宋体" w:hAnsi="宋体"/>
              </w:rPr>
            </w:pPr>
            <w:r>
              <w:rPr>
                <w:rFonts w:ascii="宋体" w:hAnsi="宋体" w:hint="eastAsia"/>
              </w:rPr>
              <w:t>运输单据的签发日期</w:t>
            </w:r>
          </w:p>
        </w:tc>
        <w:tc>
          <w:tcPr>
            <w:tcW w:w="1600" w:type="dxa"/>
          </w:tcPr>
          <w:p w:rsidR="00A17FCC" w:rsidRDefault="00A17FCC" w:rsidP="00A17FCC">
            <w:pPr>
              <w:rPr>
                <w:rFonts w:ascii="宋体" w:hAnsi="宋体"/>
              </w:rPr>
            </w:pPr>
            <w:r>
              <w:rPr>
                <w:rFonts w:ascii="宋体" w:hAnsi="宋体" w:hint="eastAsia"/>
              </w:rPr>
              <w:t>日期类型8位</w:t>
            </w:r>
          </w:p>
        </w:tc>
        <w:tc>
          <w:tcPr>
            <w:tcW w:w="2647" w:type="dxa"/>
          </w:tcPr>
          <w:p w:rsidR="00A17FCC" w:rsidRDefault="00A17FCC" w:rsidP="00A17FCC">
            <w:pPr>
              <w:rPr>
                <w:rFonts w:ascii="宋体" w:hAnsi="宋体"/>
              </w:rPr>
            </w:pPr>
            <w:r>
              <w:rPr>
                <w:rFonts w:ascii="宋体" w:hAnsi="宋体" w:hint="eastAsia"/>
              </w:rPr>
              <w:t>ISN2558 无效运单日期</w:t>
            </w:r>
          </w:p>
        </w:tc>
      </w:tr>
      <w:tr w:rsidR="00A17FCC">
        <w:tc>
          <w:tcPr>
            <w:tcW w:w="1577" w:type="dxa"/>
          </w:tcPr>
          <w:p w:rsidR="00A17FCC" w:rsidRDefault="00A17FCC" w:rsidP="00A17FCC">
            <w:pPr>
              <w:rPr>
                <w:rFonts w:ascii="宋体" w:hAnsi="宋体"/>
              </w:rPr>
            </w:pPr>
            <w:r>
              <w:rPr>
                <w:rFonts w:ascii="宋体" w:hAnsi="宋体" w:hint="eastAsia"/>
              </w:rPr>
              <w:lastRenderedPageBreak/>
              <w:t>托收方式</w:t>
            </w:r>
          </w:p>
        </w:tc>
        <w:tc>
          <w:tcPr>
            <w:tcW w:w="2698"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DA</w:t>
            </w:r>
            <w:r>
              <w:rPr>
                <w:rFonts w:ascii="宋体" w:hAnsi="宋体"/>
              </w:rPr>
              <w:t xml:space="preserve"> : </w:t>
            </w:r>
            <w:r>
              <w:rPr>
                <w:rFonts w:ascii="宋体" w:hAnsi="宋体" w:hint="eastAsia"/>
              </w:rPr>
              <w:t>远期承兑交单</w:t>
            </w:r>
          </w:p>
          <w:p w:rsidR="00A17FCC" w:rsidRDefault="00A17FCC" w:rsidP="00A17FCC">
            <w:pPr>
              <w:rPr>
                <w:rFonts w:ascii="宋体" w:hAnsi="宋体"/>
              </w:rPr>
            </w:pPr>
            <w:r>
              <w:rPr>
                <w:rFonts w:ascii="宋体" w:hAnsi="宋体" w:hint="eastAsia"/>
              </w:rPr>
              <w:t>PS : 单到即期付款</w:t>
            </w:r>
          </w:p>
          <w:p w:rsidR="00A17FCC" w:rsidRDefault="00A17FCC" w:rsidP="00A17FCC">
            <w:pPr>
              <w:rPr>
                <w:rFonts w:ascii="宋体" w:hAnsi="宋体"/>
              </w:rPr>
            </w:pPr>
            <w:r>
              <w:rPr>
                <w:rFonts w:ascii="宋体" w:hAnsi="宋体" w:hint="eastAsia"/>
              </w:rPr>
              <w:t>P</w:t>
            </w:r>
            <w:r>
              <w:rPr>
                <w:rFonts w:ascii="宋体" w:hAnsi="宋体"/>
              </w:rPr>
              <w:t xml:space="preserve">T : </w:t>
            </w:r>
            <w:r>
              <w:rPr>
                <w:rFonts w:ascii="宋体" w:hAnsi="宋体" w:hint="eastAsia"/>
              </w:rPr>
              <w:t>远期付款交单</w:t>
            </w:r>
          </w:p>
          <w:p w:rsidR="00A17FCC" w:rsidRDefault="00A17FCC" w:rsidP="00A17FCC">
            <w:pPr>
              <w:rPr>
                <w:rFonts w:ascii="宋体" w:hAnsi="宋体"/>
              </w:rPr>
            </w:pPr>
            <w:r>
              <w:rPr>
                <w:rFonts w:ascii="宋体" w:hAnsi="宋体" w:hint="eastAsia"/>
              </w:rPr>
              <w:t>ZZ</w:t>
            </w:r>
            <w:r>
              <w:rPr>
                <w:rFonts w:ascii="宋体" w:hAnsi="宋体"/>
              </w:rPr>
              <w:t xml:space="preserve"> : </w:t>
            </w:r>
            <w:r>
              <w:rPr>
                <w:rFonts w:ascii="宋体" w:hAnsi="宋体" w:hint="eastAsia"/>
              </w:rPr>
              <w:t>其它</w:t>
            </w:r>
          </w:p>
        </w:tc>
        <w:tc>
          <w:tcPr>
            <w:tcW w:w="1600" w:type="dxa"/>
          </w:tcPr>
          <w:p w:rsidR="00A17FCC" w:rsidRDefault="00A17FCC" w:rsidP="00A17FCC">
            <w:pPr>
              <w:rPr>
                <w:rFonts w:ascii="宋体" w:hAnsi="宋体"/>
              </w:rPr>
            </w:pPr>
            <w:r>
              <w:rPr>
                <w:rFonts w:ascii="宋体" w:hAnsi="宋体" w:hint="eastAsia"/>
              </w:rPr>
              <w:t>字符类型2位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远期天数</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数字类型4位</w:t>
            </w:r>
          </w:p>
        </w:tc>
        <w:tc>
          <w:tcPr>
            <w:tcW w:w="2647" w:type="dxa"/>
          </w:tcPr>
          <w:p w:rsidR="00A17FCC" w:rsidRDefault="00A17FCC" w:rsidP="00A17FCC">
            <w:pPr>
              <w:rPr>
                <w:rFonts w:ascii="宋体" w:hAnsi="宋体"/>
              </w:rPr>
            </w:pPr>
            <w:r>
              <w:rPr>
                <w:rFonts w:ascii="宋体" w:hAnsi="宋体" w:hint="eastAsia"/>
              </w:rPr>
              <w:t>ISN3306 托收方式不为即期时远期天数必须大于零</w:t>
            </w:r>
          </w:p>
          <w:p w:rsidR="00A17FCC" w:rsidRDefault="00A17FCC" w:rsidP="00A17FCC">
            <w:pPr>
              <w:rPr>
                <w:rFonts w:ascii="宋体" w:hAnsi="宋体"/>
              </w:rPr>
            </w:pPr>
            <w:r>
              <w:rPr>
                <w:rFonts w:ascii="宋体" w:hAnsi="宋体" w:hint="eastAsia"/>
              </w:rPr>
              <w:t>ISN3380 到期日不为0时远期天数日必须输入</w:t>
            </w:r>
          </w:p>
        </w:tc>
      </w:tr>
      <w:tr w:rsidR="00A17FCC">
        <w:tc>
          <w:tcPr>
            <w:tcW w:w="1577" w:type="dxa"/>
          </w:tcPr>
          <w:p w:rsidR="00A17FCC" w:rsidRDefault="00A17FCC" w:rsidP="00A17FCC">
            <w:pPr>
              <w:rPr>
                <w:rFonts w:ascii="宋体" w:hAnsi="宋体"/>
              </w:rPr>
            </w:pPr>
            <w:r>
              <w:rPr>
                <w:rFonts w:ascii="宋体" w:hAnsi="宋体" w:hint="eastAsia"/>
              </w:rPr>
              <w:t>期限类型描述</w:t>
            </w:r>
          </w:p>
        </w:tc>
        <w:tc>
          <w:tcPr>
            <w:tcW w:w="2698" w:type="dxa"/>
          </w:tcPr>
          <w:p w:rsidR="00A17FCC" w:rsidRDefault="00A17FCC" w:rsidP="00A17FCC">
            <w:pPr>
              <w:rPr>
                <w:rFonts w:ascii="宋体" w:hAnsi="宋体"/>
              </w:rPr>
            </w:pPr>
            <w:r>
              <w:rPr>
                <w:rFonts w:ascii="宋体" w:hAnsi="宋体" w:hint="eastAsia"/>
              </w:rPr>
              <w:t>当托收方式为DA</w:t>
            </w:r>
            <w:r>
              <w:rPr>
                <w:rFonts w:ascii="宋体" w:hAnsi="宋体"/>
              </w:rPr>
              <w:t xml:space="preserve"> : </w:t>
            </w:r>
            <w:r>
              <w:rPr>
                <w:rFonts w:ascii="宋体" w:hAnsi="宋体" w:hint="eastAsia"/>
              </w:rPr>
              <w:t>远期承兑交单、P</w:t>
            </w:r>
            <w:r>
              <w:rPr>
                <w:rFonts w:ascii="宋体" w:hAnsi="宋体"/>
              </w:rPr>
              <w:t xml:space="preserve">T : </w:t>
            </w:r>
            <w:r>
              <w:rPr>
                <w:rFonts w:ascii="宋体" w:hAnsi="宋体" w:hint="eastAsia"/>
              </w:rPr>
              <w:t>远期付款交单时，分九种：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600" w:type="dxa"/>
          </w:tcPr>
          <w:p w:rsidR="00A17FCC" w:rsidRDefault="00A17FCC" w:rsidP="00A17FCC">
            <w:pPr>
              <w:rPr>
                <w:rFonts w:ascii="宋体" w:hAnsi="宋体"/>
              </w:rPr>
            </w:pPr>
            <w:r>
              <w:rPr>
                <w:rFonts w:ascii="宋体" w:hAnsi="宋体" w:hint="eastAsia"/>
              </w:rPr>
              <w:t>字符类型1位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期限类型说明</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字符类型30位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到期日</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日期类型8位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托收行代码</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字符类型11位</w:t>
            </w:r>
          </w:p>
        </w:tc>
        <w:tc>
          <w:tcPr>
            <w:tcW w:w="2647" w:type="dxa"/>
          </w:tcPr>
          <w:p w:rsidR="00A17FCC" w:rsidRDefault="00A17FCC" w:rsidP="00A17FCC">
            <w:pPr>
              <w:rPr>
                <w:rFonts w:ascii="宋体" w:hAnsi="宋体"/>
              </w:rPr>
            </w:pPr>
            <w:r>
              <w:rPr>
                <w:rFonts w:ascii="宋体" w:hAnsi="宋体" w:hint="eastAsia"/>
              </w:rPr>
              <w:t>ISN3374 托收行为空或者不存在</w:t>
            </w:r>
          </w:p>
        </w:tc>
      </w:tr>
      <w:tr w:rsidR="00A17FCC">
        <w:tc>
          <w:tcPr>
            <w:tcW w:w="1577" w:type="dxa"/>
          </w:tcPr>
          <w:p w:rsidR="00A17FCC" w:rsidRDefault="00A17FCC" w:rsidP="00A17FCC">
            <w:pPr>
              <w:rPr>
                <w:rFonts w:ascii="宋体" w:hAnsi="宋体"/>
              </w:rPr>
            </w:pPr>
            <w:r>
              <w:rPr>
                <w:rFonts w:ascii="宋体" w:hAnsi="宋体" w:hint="eastAsia"/>
              </w:rPr>
              <w:lastRenderedPageBreak/>
              <w:t>托收行编号</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字符类型16位</w:t>
            </w:r>
          </w:p>
        </w:tc>
        <w:tc>
          <w:tcPr>
            <w:tcW w:w="2647" w:type="dxa"/>
          </w:tcPr>
          <w:p w:rsidR="00A17FCC" w:rsidRDefault="00A17FCC" w:rsidP="00A17FCC">
            <w:pPr>
              <w:rPr>
                <w:rFonts w:ascii="宋体" w:hAnsi="宋体"/>
              </w:rPr>
            </w:pPr>
            <w:r>
              <w:rPr>
                <w:rFonts w:ascii="宋体" w:hAnsi="宋体" w:hint="eastAsia"/>
              </w:rPr>
              <w:t>ISN3360 托收行编号不能为空</w:t>
            </w:r>
          </w:p>
        </w:tc>
      </w:tr>
      <w:tr w:rsidR="00A17FCC">
        <w:tc>
          <w:tcPr>
            <w:tcW w:w="1577" w:type="dxa"/>
          </w:tcPr>
          <w:p w:rsidR="00A17FCC" w:rsidRDefault="00A17FCC" w:rsidP="00A17FCC">
            <w:pPr>
              <w:rPr>
                <w:rFonts w:ascii="宋体" w:hAnsi="宋体"/>
              </w:rPr>
            </w:pPr>
            <w:r>
              <w:rPr>
                <w:rFonts w:ascii="宋体" w:hAnsi="宋体" w:hint="eastAsia"/>
              </w:rPr>
              <w:t>面函日期</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日期类型8位</w:t>
            </w:r>
          </w:p>
        </w:tc>
        <w:tc>
          <w:tcPr>
            <w:tcW w:w="2647" w:type="dxa"/>
          </w:tcPr>
          <w:p w:rsidR="00A17FCC" w:rsidRDefault="00A17FCC" w:rsidP="00A17FCC">
            <w:pPr>
              <w:rPr>
                <w:rFonts w:ascii="宋体" w:hAnsi="宋体"/>
              </w:rPr>
            </w:pPr>
            <w:r>
              <w:rPr>
                <w:rFonts w:ascii="宋体" w:hAnsi="宋体" w:hint="eastAsia"/>
              </w:rPr>
              <w:t>ISN3361 面函日期不能为零</w:t>
            </w:r>
          </w:p>
        </w:tc>
      </w:tr>
      <w:tr w:rsidR="00A17FCC">
        <w:tc>
          <w:tcPr>
            <w:tcW w:w="1577" w:type="dxa"/>
          </w:tcPr>
          <w:p w:rsidR="00A17FCC" w:rsidRDefault="00A17FCC" w:rsidP="00A17FCC">
            <w:pPr>
              <w:rPr>
                <w:rFonts w:ascii="宋体" w:hAnsi="宋体"/>
              </w:rPr>
            </w:pPr>
            <w:r>
              <w:rPr>
                <w:rFonts w:ascii="宋体" w:hAnsi="宋体" w:hint="eastAsia"/>
              </w:rPr>
              <w:t>出票客户号</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字符类型10位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出票人国别</w:t>
            </w:r>
          </w:p>
        </w:tc>
        <w:tc>
          <w:tcPr>
            <w:tcW w:w="2698" w:type="dxa"/>
          </w:tcPr>
          <w:p w:rsidR="00A17FCC" w:rsidRDefault="00A17FCC" w:rsidP="00A17FCC">
            <w:pPr>
              <w:rPr>
                <w:rFonts w:ascii="宋体" w:hAnsi="宋体"/>
              </w:rPr>
            </w:pPr>
            <w:r>
              <w:rPr>
                <w:rFonts w:ascii="宋体" w:hAnsi="宋体" w:hint="eastAsia"/>
              </w:rPr>
              <w:t>出票人的国家或地区</w:t>
            </w:r>
          </w:p>
        </w:tc>
        <w:tc>
          <w:tcPr>
            <w:tcW w:w="1600" w:type="dxa"/>
          </w:tcPr>
          <w:p w:rsidR="00A17FCC" w:rsidRDefault="00A17FCC" w:rsidP="00A17FCC">
            <w:pPr>
              <w:rPr>
                <w:rFonts w:ascii="宋体" w:hAnsi="宋体"/>
              </w:rPr>
            </w:pPr>
            <w:r>
              <w:rPr>
                <w:rFonts w:ascii="宋体" w:hAnsi="宋体" w:hint="eastAsia"/>
              </w:rPr>
              <w:t>字符类型2位</w:t>
            </w:r>
          </w:p>
        </w:tc>
        <w:tc>
          <w:tcPr>
            <w:tcW w:w="2647" w:type="dxa"/>
          </w:tcPr>
          <w:p w:rsidR="00A17FCC" w:rsidRDefault="00A17FCC" w:rsidP="00A17FCC">
            <w:pPr>
              <w:rPr>
                <w:rFonts w:ascii="宋体" w:hAnsi="宋体"/>
              </w:rPr>
            </w:pPr>
            <w:r>
              <w:rPr>
                <w:rFonts w:ascii="宋体" w:hAnsi="宋体" w:hint="eastAsia"/>
              </w:rPr>
              <w:t>ISN3362 出票人国别不能为空</w:t>
            </w:r>
          </w:p>
        </w:tc>
      </w:tr>
      <w:tr w:rsidR="00A17FCC">
        <w:tc>
          <w:tcPr>
            <w:tcW w:w="1577" w:type="dxa"/>
          </w:tcPr>
          <w:p w:rsidR="00A17FCC" w:rsidRDefault="00A17FCC" w:rsidP="00A17FCC">
            <w:pPr>
              <w:rPr>
                <w:rFonts w:ascii="宋体" w:hAnsi="宋体"/>
              </w:rPr>
            </w:pPr>
            <w:r>
              <w:rPr>
                <w:rFonts w:ascii="宋体" w:hAnsi="宋体" w:hint="eastAsia"/>
              </w:rPr>
              <w:t>出票人英文名称</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字符类型100位</w:t>
            </w:r>
          </w:p>
        </w:tc>
        <w:tc>
          <w:tcPr>
            <w:tcW w:w="2647" w:type="dxa"/>
          </w:tcPr>
          <w:p w:rsidR="00A17FCC" w:rsidRDefault="00A17FCC" w:rsidP="00A17FCC">
            <w:pPr>
              <w:rPr>
                <w:rFonts w:ascii="宋体" w:hAnsi="宋体"/>
              </w:rPr>
            </w:pPr>
            <w:r>
              <w:rPr>
                <w:rFonts w:ascii="宋体" w:hAnsi="宋体" w:hint="eastAsia"/>
              </w:rPr>
              <w:t>ISN3364 出票人名称不能为空</w:t>
            </w:r>
          </w:p>
        </w:tc>
      </w:tr>
      <w:tr w:rsidR="00A17FCC">
        <w:tc>
          <w:tcPr>
            <w:tcW w:w="1577" w:type="dxa"/>
          </w:tcPr>
          <w:p w:rsidR="00A17FCC" w:rsidRDefault="00A17FCC" w:rsidP="00A17FCC">
            <w:pPr>
              <w:rPr>
                <w:rFonts w:ascii="宋体" w:hAnsi="宋体"/>
              </w:rPr>
            </w:pPr>
            <w:r>
              <w:rPr>
                <w:rFonts w:ascii="宋体" w:hAnsi="宋体" w:hint="eastAsia"/>
              </w:rPr>
              <w:t>出票人英文地址</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字符类型105位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发票币别</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字符类型3位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发票金额</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金额类型15.2</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发票号</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字符类型20位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发票份数</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字符类型10位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装箱单号</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字符类型16位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装箱单份数</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字符类型10位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提单号</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字符类型16位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提单份数</w:t>
            </w:r>
          </w:p>
        </w:tc>
        <w:tc>
          <w:tcPr>
            <w:tcW w:w="2698" w:type="dxa"/>
          </w:tcPr>
          <w:p w:rsidR="00A17FCC" w:rsidRDefault="00A17FCC" w:rsidP="00A17FCC">
            <w:pPr>
              <w:rPr>
                <w:rFonts w:ascii="宋体" w:hAnsi="宋体"/>
              </w:rPr>
            </w:pPr>
          </w:p>
        </w:tc>
        <w:tc>
          <w:tcPr>
            <w:tcW w:w="1600" w:type="dxa"/>
          </w:tcPr>
          <w:p w:rsidR="00A17FCC" w:rsidRDefault="00A17FCC" w:rsidP="00A17FCC">
            <w:pPr>
              <w:rPr>
                <w:rFonts w:ascii="宋体" w:hAnsi="宋体"/>
              </w:rPr>
            </w:pPr>
            <w:r>
              <w:rPr>
                <w:rFonts w:ascii="宋体" w:hAnsi="宋体" w:hint="eastAsia"/>
              </w:rPr>
              <w:t>字符类型10位</w:t>
            </w:r>
          </w:p>
        </w:tc>
        <w:tc>
          <w:tcPr>
            <w:tcW w:w="2647"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货物类型</w:t>
            </w:r>
          </w:p>
        </w:tc>
        <w:tc>
          <w:tcPr>
            <w:tcW w:w="2698" w:type="dxa"/>
          </w:tcPr>
          <w:p w:rsidR="00A17FCC" w:rsidRDefault="00A17FCC" w:rsidP="00A17FCC">
            <w:pPr>
              <w:rPr>
                <w:rFonts w:ascii="宋体" w:hAnsi="宋体"/>
              </w:rPr>
            </w:pPr>
            <w:r>
              <w:rPr>
                <w:rFonts w:ascii="宋体" w:hAnsi="宋体" w:hint="eastAsia"/>
              </w:rPr>
              <w:t>分二十二种，见《国际结算货物类型参数表》</w:t>
            </w:r>
          </w:p>
        </w:tc>
        <w:tc>
          <w:tcPr>
            <w:tcW w:w="1600" w:type="dxa"/>
          </w:tcPr>
          <w:p w:rsidR="00A17FCC" w:rsidRDefault="00A17FCC" w:rsidP="00A17FCC">
            <w:pPr>
              <w:rPr>
                <w:rFonts w:ascii="宋体" w:hAnsi="宋体"/>
              </w:rPr>
            </w:pPr>
            <w:r>
              <w:rPr>
                <w:rFonts w:ascii="宋体" w:hAnsi="宋体" w:hint="eastAsia"/>
              </w:rPr>
              <w:t>字符类型3位</w:t>
            </w:r>
          </w:p>
        </w:tc>
        <w:tc>
          <w:tcPr>
            <w:tcW w:w="2647" w:type="dxa"/>
          </w:tcPr>
          <w:p w:rsidR="00A17FCC" w:rsidRDefault="00A17FCC" w:rsidP="00A17FCC">
            <w:pPr>
              <w:rPr>
                <w:rFonts w:ascii="宋体" w:hAnsi="宋体"/>
              </w:rPr>
            </w:pPr>
            <w:r>
              <w:rPr>
                <w:rFonts w:ascii="宋体" w:hAnsi="宋体" w:hint="eastAsia"/>
              </w:rPr>
              <w:t>ISN6023货物类型不能为空</w:t>
            </w:r>
          </w:p>
        </w:tc>
      </w:tr>
      <w:tr w:rsidR="00A17FCC">
        <w:tc>
          <w:tcPr>
            <w:tcW w:w="1577" w:type="dxa"/>
          </w:tcPr>
          <w:p w:rsidR="00A17FCC" w:rsidRDefault="00A17FCC" w:rsidP="00A17FCC">
            <w:pPr>
              <w:rPr>
                <w:rFonts w:ascii="宋体" w:hAnsi="宋体"/>
              </w:rPr>
            </w:pPr>
            <w:r>
              <w:rPr>
                <w:rFonts w:ascii="宋体" w:hAnsi="宋体" w:hint="eastAsia"/>
              </w:rPr>
              <w:lastRenderedPageBreak/>
              <w:t>付款方式</w:t>
            </w:r>
          </w:p>
        </w:tc>
        <w:tc>
          <w:tcPr>
            <w:tcW w:w="2698"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BT : 同城转账</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TT : 电汇</w:t>
            </w:r>
          </w:p>
        </w:tc>
        <w:tc>
          <w:tcPr>
            <w:tcW w:w="1600" w:type="dxa"/>
          </w:tcPr>
          <w:p w:rsidR="00A17FCC" w:rsidRDefault="00A17FCC" w:rsidP="00A17FCC">
            <w:pPr>
              <w:rPr>
                <w:rFonts w:ascii="宋体" w:hAnsi="宋体"/>
              </w:rPr>
            </w:pPr>
            <w:r>
              <w:rPr>
                <w:rFonts w:ascii="宋体" w:hAnsi="宋体" w:hint="eastAsia"/>
              </w:rPr>
              <w:t>字符类型2位</w:t>
            </w:r>
          </w:p>
        </w:tc>
        <w:tc>
          <w:tcPr>
            <w:tcW w:w="2647"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（四）操作要点</w:t>
      </w:r>
    </w:p>
    <w:p w:rsidR="00A17FCC" w:rsidRDefault="00A17FCC" w:rsidP="00A17FCC">
      <w:r>
        <w:rPr>
          <w:rFonts w:hint="eastAsia"/>
        </w:rPr>
        <w:t>１、在新发起一笔业务时，必须先录入受理网点和受理客户等信息，包括受理分行、受理网点、客户号，缺省扣费户口非必输项。在此过程中，可通过选择“使用模板录入”来选择已处理的业务作为模板加快录入速度，特别是选择相同客户、相类似的业务将会大大减少重复重复录入的工作，但是必须注意，一定要将差异的地方重新正确录入。</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选择“系统导航”－“国际业务”－“进口业务”－“进口代收”－“进口代收登记”，或在“业务代码”处输入“7581”进入“进口代收登记”。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输入“录入”操作码，系统弹出录入受理网点和受理客户的窗口。</w:t>
      </w:r>
    </w:p>
    <w:p w:rsidR="00A17FCC" w:rsidRDefault="00A17FCC" w:rsidP="00A17FCC">
      <w:pPr>
        <w:ind w:left="480" w:hangingChars="200" w:hanging="480"/>
      </w:pPr>
      <w:r>
        <w:rPr>
          <w:rFonts w:hint="eastAsia"/>
        </w:rPr>
        <w:t>２、正确输入受理分行、受理网点、客户号等信息，选择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３、录入进口代收业务信息。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lastRenderedPageBreak/>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Pr>
        <w:pStyle w:val="5"/>
        <w:rPr>
          <w:sz w:val="24"/>
        </w:rPr>
      </w:pPr>
      <w:bookmarkStart w:id="1753" w:name="_Toc183939372"/>
      <w:r>
        <w:rPr>
          <w:rFonts w:hint="eastAsia"/>
          <w:sz w:val="24"/>
        </w:rPr>
        <w:t>二、进口代收修改（业务代码</w:t>
      </w:r>
      <w:r>
        <w:rPr>
          <w:rFonts w:hint="eastAsia"/>
          <w:sz w:val="24"/>
        </w:rPr>
        <w:t>7582</w:t>
      </w:r>
      <w:r>
        <w:rPr>
          <w:rFonts w:hint="eastAsia"/>
          <w:sz w:val="24"/>
        </w:rPr>
        <w:t>）</w:t>
      </w:r>
      <w:bookmarkEnd w:id="175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通过本交易对进口代收主文件资料信息进行更改。</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268"/>
        <w:gridCol w:w="1701"/>
        <w:gridCol w:w="2835"/>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268" w:type="dxa"/>
          </w:tcPr>
          <w:p w:rsidR="00A17FCC" w:rsidRDefault="00A17FCC" w:rsidP="00A17FCC">
            <w:pPr>
              <w:rPr>
                <w:rFonts w:ascii="宋体" w:hAnsi="宋体"/>
              </w:rPr>
            </w:pPr>
            <w:r>
              <w:rPr>
                <w:rFonts w:ascii="宋体" w:hAnsi="宋体" w:hint="eastAsia"/>
              </w:rPr>
              <w:t>含义</w:t>
            </w:r>
          </w:p>
        </w:tc>
        <w:tc>
          <w:tcPr>
            <w:tcW w:w="1701" w:type="dxa"/>
          </w:tcPr>
          <w:p w:rsidR="00A17FCC" w:rsidRDefault="00A17FCC" w:rsidP="00A17FCC">
            <w:pPr>
              <w:rPr>
                <w:rFonts w:ascii="宋体" w:hAnsi="宋体"/>
              </w:rPr>
            </w:pPr>
            <w:r>
              <w:rPr>
                <w:rFonts w:ascii="宋体" w:hAnsi="宋体" w:hint="eastAsia"/>
              </w:rPr>
              <w:t>属性</w:t>
            </w:r>
          </w:p>
        </w:tc>
        <w:tc>
          <w:tcPr>
            <w:tcW w:w="2835"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内部修改标志</w:t>
            </w:r>
          </w:p>
        </w:tc>
        <w:tc>
          <w:tcPr>
            <w:tcW w:w="2268" w:type="dxa"/>
          </w:tcPr>
          <w:p w:rsidR="00A17FCC" w:rsidRDefault="00A17FCC" w:rsidP="00A17FCC">
            <w:pPr>
              <w:rPr>
                <w:rFonts w:ascii="宋体" w:hAnsi="宋体"/>
              </w:rPr>
            </w:pPr>
            <w:r>
              <w:rPr>
                <w:rFonts w:ascii="宋体" w:hAnsi="宋体" w:hint="eastAsia"/>
              </w:rPr>
              <w:t>YES/NO</w:t>
            </w:r>
          </w:p>
        </w:tc>
        <w:tc>
          <w:tcPr>
            <w:tcW w:w="1701" w:type="dxa"/>
          </w:tcPr>
          <w:p w:rsidR="00A17FCC" w:rsidRDefault="00A17FCC" w:rsidP="00A17FCC">
            <w:pPr>
              <w:rPr>
                <w:rFonts w:ascii="宋体" w:hAnsi="宋体"/>
              </w:rPr>
            </w:pPr>
            <w:r>
              <w:rPr>
                <w:rFonts w:ascii="宋体" w:hAnsi="宋体" w:hint="eastAsia"/>
              </w:rPr>
              <w:t>字符类型1位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合同号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字符类型20位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合同金额</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修改后收单日期</w:t>
            </w:r>
          </w:p>
        </w:tc>
        <w:tc>
          <w:tcPr>
            <w:tcW w:w="2268" w:type="dxa"/>
          </w:tcPr>
          <w:p w:rsidR="00A17FCC" w:rsidRDefault="00A17FCC" w:rsidP="00A17FCC">
            <w:pPr>
              <w:rPr>
                <w:rFonts w:ascii="宋体" w:hAnsi="宋体"/>
              </w:rPr>
            </w:pPr>
            <w:r>
              <w:rPr>
                <w:rFonts w:ascii="宋体" w:hAnsi="宋体" w:hint="eastAsia"/>
              </w:rPr>
              <w:t>收到托收行单据的日期</w:t>
            </w:r>
          </w:p>
        </w:tc>
        <w:tc>
          <w:tcPr>
            <w:tcW w:w="1701" w:type="dxa"/>
          </w:tcPr>
          <w:p w:rsidR="00A17FCC" w:rsidRDefault="00A17FCC" w:rsidP="00A17FCC">
            <w:pPr>
              <w:rPr>
                <w:rFonts w:ascii="宋体" w:hAnsi="宋体"/>
              </w:rPr>
            </w:pPr>
            <w:r>
              <w:rPr>
                <w:rFonts w:ascii="宋体" w:hAnsi="宋体" w:hint="eastAsia"/>
              </w:rPr>
              <w:t>日期类型8位</w:t>
            </w:r>
          </w:p>
        </w:tc>
        <w:tc>
          <w:tcPr>
            <w:tcW w:w="2835" w:type="dxa"/>
          </w:tcPr>
          <w:p w:rsidR="00A17FCC" w:rsidRDefault="00A17FCC" w:rsidP="00A17FCC">
            <w:pPr>
              <w:rPr>
                <w:rFonts w:ascii="宋体" w:hAnsi="宋体"/>
              </w:rPr>
            </w:pPr>
            <w:r>
              <w:rPr>
                <w:rFonts w:ascii="宋体" w:hAnsi="宋体" w:hint="eastAsia"/>
              </w:rPr>
              <w:t>ISN3388 无效收单日期</w:t>
            </w:r>
          </w:p>
        </w:tc>
      </w:tr>
      <w:tr w:rsidR="00A17FCC">
        <w:tc>
          <w:tcPr>
            <w:tcW w:w="1705" w:type="dxa"/>
          </w:tcPr>
          <w:p w:rsidR="00A17FCC" w:rsidRDefault="00A17FCC" w:rsidP="00A17FCC">
            <w:pPr>
              <w:rPr>
                <w:rFonts w:ascii="宋体" w:hAnsi="宋体"/>
              </w:rPr>
            </w:pPr>
            <w:r>
              <w:rPr>
                <w:rFonts w:ascii="宋体" w:hAnsi="宋体" w:hint="eastAsia"/>
              </w:rPr>
              <w:lastRenderedPageBreak/>
              <w:t>币别</w:t>
            </w:r>
          </w:p>
        </w:tc>
        <w:tc>
          <w:tcPr>
            <w:tcW w:w="2268" w:type="dxa"/>
          </w:tcPr>
          <w:p w:rsidR="00A17FCC" w:rsidRDefault="00A17FCC" w:rsidP="00A17FCC">
            <w:pPr>
              <w:rPr>
                <w:rFonts w:ascii="宋体" w:hAnsi="宋体"/>
              </w:rPr>
            </w:pPr>
            <w:r>
              <w:rPr>
                <w:rFonts w:ascii="宋体" w:hAnsi="宋体" w:hint="eastAsia"/>
              </w:rPr>
              <w:t>进口代收的币别</w:t>
            </w:r>
          </w:p>
        </w:tc>
        <w:tc>
          <w:tcPr>
            <w:tcW w:w="1701" w:type="dxa"/>
          </w:tcPr>
          <w:p w:rsidR="00A17FCC" w:rsidRDefault="00A17FCC" w:rsidP="00A17FCC">
            <w:pPr>
              <w:rPr>
                <w:rFonts w:ascii="宋体" w:hAnsi="宋体"/>
              </w:rPr>
            </w:pPr>
            <w:r>
              <w:rPr>
                <w:rFonts w:ascii="宋体" w:hAnsi="宋体" w:hint="eastAsia"/>
              </w:rPr>
              <w:t>字符类型3位</w:t>
            </w:r>
          </w:p>
        </w:tc>
        <w:tc>
          <w:tcPr>
            <w:tcW w:w="2835" w:type="dxa"/>
          </w:tcPr>
          <w:p w:rsidR="00A17FCC" w:rsidRDefault="00A17FCC" w:rsidP="00A17FCC">
            <w:pPr>
              <w:rPr>
                <w:rFonts w:ascii="宋体" w:hAnsi="宋体"/>
              </w:rPr>
            </w:pPr>
            <w:r>
              <w:rPr>
                <w:rFonts w:ascii="宋体" w:hAnsi="宋体" w:hint="eastAsia"/>
              </w:rPr>
              <w:t>SYS1701货币号不能为空</w:t>
            </w:r>
          </w:p>
        </w:tc>
      </w:tr>
      <w:tr w:rsidR="00A17FCC">
        <w:tc>
          <w:tcPr>
            <w:tcW w:w="1705" w:type="dxa"/>
          </w:tcPr>
          <w:p w:rsidR="00A17FCC" w:rsidRDefault="00A17FCC" w:rsidP="00A17FCC">
            <w:pPr>
              <w:rPr>
                <w:rFonts w:ascii="宋体" w:hAnsi="宋体"/>
              </w:rPr>
            </w:pPr>
            <w:r>
              <w:rPr>
                <w:rFonts w:ascii="宋体" w:hAnsi="宋体" w:hint="eastAsia"/>
              </w:rPr>
              <w:t>代收单据金额</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r>
              <w:rPr>
                <w:rFonts w:ascii="宋体" w:hAnsi="宋体" w:hint="eastAsia"/>
              </w:rPr>
              <w:t>ISN3370 单据金额必须大于零</w:t>
            </w:r>
          </w:p>
        </w:tc>
      </w:tr>
      <w:tr w:rsidR="00A17FCC">
        <w:tc>
          <w:tcPr>
            <w:tcW w:w="1705" w:type="dxa"/>
          </w:tcPr>
          <w:p w:rsidR="00A17FCC" w:rsidRDefault="00A17FCC" w:rsidP="00A17FCC">
            <w:pPr>
              <w:rPr>
                <w:rFonts w:ascii="宋体" w:hAnsi="宋体"/>
              </w:rPr>
            </w:pPr>
            <w:r>
              <w:rPr>
                <w:rFonts w:ascii="宋体" w:hAnsi="宋体" w:hint="eastAsia"/>
              </w:rPr>
              <w:t>托收行费用利息</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运单日期</w:t>
            </w:r>
          </w:p>
        </w:tc>
        <w:tc>
          <w:tcPr>
            <w:tcW w:w="2268" w:type="dxa"/>
          </w:tcPr>
          <w:p w:rsidR="00A17FCC" w:rsidRDefault="00A17FCC" w:rsidP="00A17FCC">
            <w:pPr>
              <w:rPr>
                <w:rFonts w:ascii="宋体" w:hAnsi="宋体"/>
              </w:rPr>
            </w:pPr>
            <w:r>
              <w:rPr>
                <w:rFonts w:ascii="宋体" w:hAnsi="宋体" w:hint="eastAsia"/>
              </w:rPr>
              <w:t>运输单据的签发日期</w:t>
            </w:r>
          </w:p>
        </w:tc>
        <w:tc>
          <w:tcPr>
            <w:tcW w:w="1701" w:type="dxa"/>
          </w:tcPr>
          <w:p w:rsidR="00A17FCC" w:rsidRDefault="00A17FCC" w:rsidP="00A17FCC">
            <w:pPr>
              <w:rPr>
                <w:rFonts w:ascii="宋体" w:hAnsi="宋体"/>
              </w:rPr>
            </w:pPr>
            <w:r>
              <w:rPr>
                <w:rFonts w:ascii="宋体" w:hAnsi="宋体" w:hint="eastAsia"/>
              </w:rPr>
              <w:t>日期类型8位</w:t>
            </w:r>
          </w:p>
        </w:tc>
        <w:tc>
          <w:tcPr>
            <w:tcW w:w="2835" w:type="dxa"/>
          </w:tcPr>
          <w:p w:rsidR="00A17FCC" w:rsidRDefault="00A17FCC" w:rsidP="00A17FCC">
            <w:pPr>
              <w:rPr>
                <w:rFonts w:ascii="宋体" w:hAnsi="宋体"/>
              </w:rPr>
            </w:pPr>
            <w:r>
              <w:rPr>
                <w:rFonts w:ascii="宋体" w:hAnsi="宋体" w:hint="eastAsia"/>
              </w:rPr>
              <w:t>ISN2558 无效运单日期</w:t>
            </w:r>
          </w:p>
        </w:tc>
      </w:tr>
      <w:tr w:rsidR="00A17FCC">
        <w:tc>
          <w:tcPr>
            <w:tcW w:w="1705" w:type="dxa"/>
          </w:tcPr>
          <w:p w:rsidR="00A17FCC" w:rsidRDefault="00A17FCC" w:rsidP="00A17FCC">
            <w:pPr>
              <w:rPr>
                <w:rFonts w:ascii="宋体" w:hAnsi="宋体"/>
              </w:rPr>
            </w:pPr>
            <w:r>
              <w:rPr>
                <w:rFonts w:ascii="宋体" w:hAnsi="宋体" w:hint="eastAsia"/>
              </w:rPr>
              <w:t>托收方式</w:t>
            </w:r>
          </w:p>
        </w:tc>
        <w:tc>
          <w:tcPr>
            <w:tcW w:w="2268"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DA</w:t>
            </w:r>
            <w:r>
              <w:rPr>
                <w:rFonts w:ascii="宋体" w:hAnsi="宋体"/>
              </w:rPr>
              <w:t xml:space="preserve"> : </w:t>
            </w:r>
            <w:r>
              <w:rPr>
                <w:rFonts w:ascii="宋体" w:hAnsi="宋体" w:hint="eastAsia"/>
              </w:rPr>
              <w:t>远期承兑交单</w:t>
            </w:r>
          </w:p>
          <w:p w:rsidR="00A17FCC" w:rsidRDefault="00A17FCC" w:rsidP="00A17FCC">
            <w:pPr>
              <w:rPr>
                <w:rFonts w:ascii="宋体" w:hAnsi="宋体"/>
              </w:rPr>
            </w:pPr>
            <w:r>
              <w:rPr>
                <w:rFonts w:ascii="宋体" w:hAnsi="宋体" w:hint="eastAsia"/>
              </w:rPr>
              <w:t>PS : 单到即期付款</w:t>
            </w:r>
          </w:p>
          <w:p w:rsidR="00A17FCC" w:rsidRDefault="00A17FCC" w:rsidP="00A17FCC">
            <w:pPr>
              <w:rPr>
                <w:rFonts w:ascii="宋体" w:hAnsi="宋体"/>
              </w:rPr>
            </w:pPr>
            <w:r>
              <w:rPr>
                <w:rFonts w:ascii="宋体" w:hAnsi="宋体" w:hint="eastAsia"/>
              </w:rPr>
              <w:t>P</w:t>
            </w:r>
            <w:r>
              <w:rPr>
                <w:rFonts w:ascii="宋体" w:hAnsi="宋体"/>
              </w:rPr>
              <w:t xml:space="preserve">T : </w:t>
            </w:r>
            <w:r>
              <w:rPr>
                <w:rFonts w:ascii="宋体" w:hAnsi="宋体" w:hint="eastAsia"/>
              </w:rPr>
              <w:t>远期付款交单</w:t>
            </w:r>
          </w:p>
          <w:p w:rsidR="00A17FCC" w:rsidRDefault="00A17FCC" w:rsidP="00A17FCC">
            <w:pPr>
              <w:rPr>
                <w:rFonts w:ascii="宋体" w:hAnsi="宋体"/>
              </w:rPr>
            </w:pPr>
            <w:r>
              <w:rPr>
                <w:rFonts w:ascii="宋体" w:hAnsi="宋体" w:hint="eastAsia"/>
              </w:rPr>
              <w:t>ZZ</w:t>
            </w:r>
            <w:r>
              <w:rPr>
                <w:rFonts w:ascii="宋体" w:hAnsi="宋体"/>
              </w:rPr>
              <w:t xml:space="preserve"> : </w:t>
            </w:r>
            <w:r>
              <w:rPr>
                <w:rFonts w:ascii="宋体" w:hAnsi="宋体" w:hint="eastAsia"/>
              </w:rPr>
              <w:t>其它</w:t>
            </w:r>
          </w:p>
        </w:tc>
        <w:tc>
          <w:tcPr>
            <w:tcW w:w="1701" w:type="dxa"/>
          </w:tcPr>
          <w:p w:rsidR="00A17FCC" w:rsidRDefault="00A17FCC" w:rsidP="00A17FCC">
            <w:pPr>
              <w:rPr>
                <w:rFonts w:ascii="宋体" w:hAnsi="宋体"/>
              </w:rPr>
            </w:pPr>
            <w:r>
              <w:rPr>
                <w:rFonts w:ascii="宋体" w:hAnsi="宋体" w:hint="eastAsia"/>
              </w:rPr>
              <w:t>字符类型2位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远期天数</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数字类型4位</w:t>
            </w:r>
          </w:p>
        </w:tc>
        <w:tc>
          <w:tcPr>
            <w:tcW w:w="2835" w:type="dxa"/>
          </w:tcPr>
          <w:p w:rsidR="00A17FCC" w:rsidRDefault="00A17FCC" w:rsidP="00A17FCC">
            <w:pPr>
              <w:rPr>
                <w:rFonts w:ascii="宋体" w:hAnsi="宋体"/>
              </w:rPr>
            </w:pPr>
            <w:r>
              <w:rPr>
                <w:rFonts w:ascii="宋体" w:hAnsi="宋体" w:hint="eastAsia"/>
              </w:rPr>
              <w:t>ISN3306 托收方式不为即期时远期天数必须大于零</w:t>
            </w:r>
          </w:p>
          <w:p w:rsidR="00A17FCC" w:rsidRDefault="00A17FCC" w:rsidP="00A17FCC">
            <w:pPr>
              <w:rPr>
                <w:rFonts w:ascii="宋体" w:hAnsi="宋体"/>
              </w:rPr>
            </w:pPr>
            <w:r>
              <w:rPr>
                <w:rFonts w:ascii="宋体" w:hAnsi="宋体" w:hint="eastAsia"/>
              </w:rPr>
              <w:t>ISN3380 到期日不为0时远期天数日必须输入</w:t>
            </w:r>
          </w:p>
        </w:tc>
      </w:tr>
      <w:tr w:rsidR="00A17FCC">
        <w:tc>
          <w:tcPr>
            <w:tcW w:w="1705" w:type="dxa"/>
          </w:tcPr>
          <w:p w:rsidR="00A17FCC" w:rsidRDefault="00A17FCC" w:rsidP="00A17FCC">
            <w:pPr>
              <w:rPr>
                <w:rFonts w:ascii="宋体" w:hAnsi="宋体"/>
              </w:rPr>
            </w:pPr>
            <w:r>
              <w:rPr>
                <w:rFonts w:ascii="宋体" w:hAnsi="宋体" w:hint="eastAsia"/>
              </w:rPr>
              <w:t>期限类型描述</w:t>
            </w:r>
          </w:p>
        </w:tc>
        <w:tc>
          <w:tcPr>
            <w:tcW w:w="2268" w:type="dxa"/>
          </w:tcPr>
          <w:p w:rsidR="00A17FCC" w:rsidRDefault="00A17FCC" w:rsidP="00A17FCC">
            <w:pPr>
              <w:rPr>
                <w:rFonts w:ascii="宋体" w:hAnsi="宋体"/>
              </w:rPr>
            </w:pPr>
            <w:r>
              <w:rPr>
                <w:rFonts w:ascii="宋体" w:hAnsi="宋体" w:hint="eastAsia"/>
              </w:rPr>
              <w:t>当托收方式为DA</w:t>
            </w:r>
            <w:r>
              <w:rPr>
                <w:rFonts w:ascii="宋体" w:hAnsi="宋体"/>
              </w:rPr>
              <w:t xml:space="preserve"> : </w:t>
            </w:r>
            <w:r>
              <w:rPr>
                <w:rFonts w:ascii="宋体" w:hAnsi="宋体" w:hint="eastAsia"/>
              </w:rPr>
              <w:t>远期承兑交单、P</w:t>
            </w:r>
            <w:r>
              <w:rPr>
                <w:rFonts w:ascii="宋体" w:hAnsi="宋体"/>
              </w:rPr>
              <w:t xml:space="preserve">T : </w:t>
            </w:r>
            <w:r>
              <w:rPr>
                <w:rFonts w:ascii="宋体" w:hAnsi="宋体" w:hint="eastAsia"/>
              </w:rPr>
              <w:t>远期付款交单时，分九种：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 xml:space="preserve">AFTER SHIPMENT </w:t>
            </w:r>
            <w:r>
              <w:rPr>
                <w:rFonts w:ascii="宋体" w:hAnsi="宋体" w:hint="eastAsia"/>
              </w:rPr>
              <w:lastRenderedPageBreak/>
              <w:t>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701" w:type="dxa"/>
          </w:tcPr>
          <w:p w:rsidR="00A17FCC" w:rsidRDefault="00A17FCC" w:rsidP="00A17FCC">
            <w:pPr>
              <w:rPr>
                <w:rFonts w:ascii="宋体" w:hAnsi="宋体"/>
              </w:rPr>
            </w:pPr>
            <w:r>
              <w:rPr>
                <w:rFonts w:ascii="宋体" w:hAnsi="宋体" w:hint="eastAsia"/>
              </w:rPr>
              <w:lastRenderedPageBreak/>
              <w:t>字符类型1位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期限类型说明</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字符类型30位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到期日</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日期类型8位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托收行代码</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字符类型11位</w:t>
            </w:r>
          </w:p>
        </w:tc>
        <w:tc>
          <w:tcPr>
            <w:tcW w:w="2835" w:type="dxa"/>
          </w:tcPr>
          <w:p w:rsidR="00A17FCC" w:rsidRDefault="00A17FCC" w:rsidP="00A17FCC">
            <w:pPr>
              <w:rPr>
                <w:rFonts w:ascii="宋体" w:hAnsi="宋体"/>
              </w:rPr>
            </w:pPr>
            <w:r>
              <w:rPr>
                <w:rFonts w:ascii="宋体" w:hAnsi="宋体" w:hint="eastAsia"/>
              </w:rPr>
              <w:t>ISN3374 托收行为空或者不存在</w:t>
            </w:r>
          </w:p>
        </w:tc>
      </w:tr>
      <w:tr w:rsidR="00A17FCC">
        <w:tc>
          <w:tcPr>
            <w:tcW w:w="1705" w:type="dxa"/>
          </w:tcPr>
          <w:p w:rsidR="00A17FCC" w:rsidRDefault="00A17FCC" w:rsidP="00A17FCC">
            <w:pPr>
              <w:rPr>
                <w:rFonts w:ascii="宋体" w:hAnsi="宋体"/>
              </w:rPr>
            </w:pPr>
            <w:r>
              <w:rPr>
                <w:rFonts w:ascii="宋体" w:hAnsi="宋体" w:hint="eastAsia"/>
              </w:rPr>
              <w:t>托收行编号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字符类型16位</w:t>
            </w:r>
          </w:p>
        </w:tc>
        <w:tc>
          <w:tcPr>
            <w:tcW w:w="2835" w:type="dxa"/>
          </w:tcPr>
          <w:p w:rsidR="00A17FCC" w:rsidRDefault="00A17FCC" w:rsidP="00A17FCC">
            <w:pPr>
              <w:rPr>
                <w:rFonts w:ascii="宋体" w:hAnsi="宋体"/>
              </w:rPr>
            </w:pPr>
            <w:r>
              <w:rPr>
                <w:rFonts w:ascii="宋体" w:hAnsi="宋体" w:hint="eastAsia"/>
              </w:rPr>
              <w:t>ISN3360 托收行编号不能为空</w:t>
            </w:r>
          </w:p>
        </w:tc>
      </w:tr>
      <w:tr w:rsidR="00A17FCC">
        <w:tc>
          <w:tcPr>
            <w:tcW w:w="1705" w:type="dxa"/>
          </w:tcPr>
          <w:p w:rsidR="00A17FCC" w:rsidRDefault="00A17FCC" w:rsidP="00A17FCC">
            <w:pPr>
              <w:rPr>
                <w:rFonts w:ascii="宋体" w:hAnsi="宋体"/>
              </w:rPr>
            </w:pPr>
            <w:r>
              <w:rPr>
                <w:rFonts w:ascii="宋体" w:hAnsi="宋体" w:hint="eastAsia"/>
              </w:rPr>
              <w:t>面函日期</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日期类型8位</w:t>
            </w:r>
          </w:p>
        </w:tc>
        <w:tc>
          <w:tcPr>
            <w:tcW w:w="2835" w:type="dxa"/>
          </w:tcPr>
          <w:p w:rsidR="00A17FCC" w:rsidRDefault="00A17FCC" w:rsidP="00A17FCC">
            <w:pPr>
              <w:rPr>
                <w:rFonts w:ascii="宋体" w:hAnsi="宋体"/>
              </w:rPr>
            </w:pPr>
            <w:r>
              <w:rPr>
                <w:rFonts w:ascii="宋体" w:hAnsi="宋体" w:hint="eastAsia"/>
              </w:rPr>
              <w:t>ISN3361 面函日期不能为零</w:t>
            </w:r>
          </w:p>
        </w:tc>
      </w:tr>
      <w:tr w:rsidR="00A17FCC">
        <w:tc>
          <w:tcPr>
            <w:tcW w:w="1705" w:type="dxa"/>
          </w:tcPr>
          <w:p w:rsidR="00A17FCC" w:rsidRDefault="00A17FCC" w:rsidP="00A17FCC">
            <w:pPr>
              <w:rPr>
                <w:rFonts w:ascii="宋体" w:hAnsi="宋体"/>
              </w:rPr>
            </w:pPr>
            <w:r>
              <w:rPr>
                <w:rFonts w:ascii="宋体" w:hAnsi="宋体" w:hint="eastAsia"/>
              </w:rPr>
              <w:t>出票客户号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字符类型10位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出票人国别</w:t>
            </w:r>
          </w:p>
        </w:tc>
        <w:tc>
          <w:tcPr>
            <w:tcW w:w="2268" w:type="dxa"/>
          </w:tcPr>
          <w:p w:rsidR="00A17FCC" w:rsidRDefault="00A17FCC" w:rsidP="00A17FCC">
            <w:pPr>
              <w:rPr>
                <w:rFonts w:ascii="宋体" w:hAnsi="宋体"/>
              </w:rPr>
            </w:pPr>
            <w:r>
              <w:rPr>
                <w:rFonts w:ascii="宋体" w:hAnsi="宋体" w:hint="eastAsia"/>
              </w:rPr>
              <w:t>出票人的国家或地区</w:t>
            </w:r>
          </w:p>
        </w:tc>
        <w:tc>
          <w:tcPr>
            <w:tcW w:w="1701" w:type="dxa"/>
          </w:tcPr>
          <w:p w:rsidR="00A17FCC" w:rsidRDefault="00A17FCC" w:rsidP="00A17FCC">
            <w:pPr>
              <w:rPr>
                <w:rFonts w:ascii="宋体" w:hAnsi="宋体"/>
              </w:rPr>
            </w:pPr>
            <w:r>
              <w:rPr>
                <w:rFonts w:ascii="宋体" w:hAnsi="宋体" w:hint="eastAsia"/>
              </w:rPr>
              <w:t>字符类型2位</w:t>
            </w:r>
          </w:p>
        </w:tc>
        <w:tc>
          <w:tcPr>
            <w:tcW w:w="2835" w:type="dxa"/>
          </w:tcPr>
          <w:p w:rsidR="00A17FCC" w:rsidRDefault="00A17FCC" w:rsidP="00A17FCC">
            <w:pPr>
              <w:rPr>
                <w:rFonts w:ascii="宋体" w:hAnsi="宋体"/>
              </w:rPr>
            </w:pPr>
            <w:r>
              <w:rPr>
                <w:rFonts w:ascii="宋体" w:hAnsi="宋体" w:hint="eastAsia"/>
              </w:rPr>
              <w:t>ISN3362 出票人国别不能为空</w:t>
            </w:r>
          </w:p>
        </w:tc>
      </w:tr>
      <w:tr w:rsidR="00A17FCC">
        <w:tc>
          <w:tcPr>
            <w:tcW w:w="1705" w:type="dxa"/>
          </w:tcPr>
          <w:p w:rsidR="00A17FCC" w:rsidRDefault="00A17FCC" w:rsidP="00A17FCC">
            <w:pPr>
              <w:rPr>
                <w:rFonts w:ascii="宋体" w:hAnsi="宋体"/>
              </w:rPr>
            </w:pPr>
            <w:r>
              <w:rPr>
                <w:rFonts w:ascii="宋体" w:hAnsi="宋体" w:hint="eastAsia"/>
              </w:rPr>
              <w:t>出票人英文名称</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字符类型100位</w:t>
            </w:r>
          </w:p>
        </w:tc>
        <w:tc>
          <w:tcPr>
            <w:tcW w:w="2835" w:type="dxa"/>
          </w:tcPr>
          <w:p w:rsidR="00A17FCC" w:rsidRDefault="00A17FCC" w:rsidP="00A17FCC">
            <w:pPr>
              <w:rPr>
                <w:rFonts w:ascii="宋体" w:hAnsi="宋体"/>
              </w:rPr>
            </w:pPr>
            <w:r>
              <w:rPr>
                <w:rFonts w:ascii="宋体" w:hAnsi="宋体" w:hint="eastAsia"/>
              </w:rPr>
              <w:t>ISN3364 出票人名称不能为空</w:t>
            </w:r>
          </w:p>
        </w:tc>
      </w:tr>
      <w:tr w:rsidR="00A17FCC">
        <w:tc>
          <w:tcPr>
            <w:tcW w:w="1705" w:type="dxa"/>
          </w:tcPr>
          <w:p w:rsidR="00A17FCC" w:rsidRDefault="00A17FCC" w:rsidP="00A17FCC">
            <w:pPr>
              <w:rPr>
                <w:rFonts w:ascii="宋体" w:hAnsi="宋体"/>
              </w:rPr>
            </w:pPr>
            <w:r>
              <w:rPr>
                <w:rFonts w:ascii="宋体" w:hAnsi="宋体" w:hint="eastAsia"/>
              </w:rPr>
              <w:t>出票人英文地址</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字符类型105位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发票币别</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发票金额</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发票号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字符类型20位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发票份数</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字符类型10位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装箱单号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字符类型16位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装箱单份数</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字符类型10</w:t>
            </w:r>
            <w:r>
              <w:rPr>
                <w:rFonts w:ascii="宋体" w:hAnsi="宋体" w:hint="eastAsia"/>
              </w:rPr>
              <w:lastRenderedPageBreak/>
              <w:t>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提单号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字符类型16位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提单份数</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字符类型10位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货物类型</w:t>
            </w:r>
          </w:p>
        </w:tc>
        <w:tc>
          <w:tcPr>
            <w:tcW w:w="2268" w:type="dxa"/>
          </w:tcPr>
          <w:p w:rsidR="00A17FCC" w:rsidRDefault="00A17FCC" w:rsidP="00A17FCC">
            <w:pPr>
              <w:rPr>
                <w:rFonts w:ascii="宋体" w:hAnsi="宋体"/>
              </w:rPr>
            </w:pPr>
            <w:r>
              <w:rPr>
                <w:rFonts w:ascii="宋体" w:hAnsi="宋体" w:hint="eastAsia"/>
              </w:rPr>
              <w:t>分二十二种，见《国际结算货物类型参数表》</w:t>
            </w:r>
          </w:p>
        </w:tc>
        <w:tc>
          <w:tcPr>
            <w:tcW w:w="1701" w:type="dxa"/>
          </w:tcPr>
          <w:p w:rsidR="00A17FCC" w:rsidRDefault="00A17FCC" w:rsidP="00A17FCC">
            <w:pPr>
              <w:rPr>
                <w:rFonts w:ascii="宋体" w:hAnsi="宋体"/>
              </w:rPr>
            </w:pPr>
            <w:r>
              <w:rPr>
                <w:rFonts w:ascii="宋体" w:hAnsi="宋体" w:hint="eastAsia"/>
              </w:rPr>
              <w:t>字符类型3位</w:t>
            </w:r>
          </w:p>
        </w:tc>
        <w:tc>
          <w:tcPr>
            <w:tcW w:w="2835" w:type="dxa"/>
          </w:tcPr>
          <w:p w:rsidR="00A17FCC" w:rsidRDefault="00A17FCC" w:rsidP="00A17FCC">
            <w:pPr>
              <w:rPr>
                <w:rFonts w:ascii="宋体" w:hAnsi="宋体"/>
              </w:rPr>
            </w:pPr>
            <w:r>
              <w:rPr>
                <w:rFonts w:ascii="宋体" w:hAnsi="宋体" w:hint="eastAsia"/>
              </w:rPr>
              <w:t>ISN6023货物类型不能为空</w:t>
            </w:r>
          </w:p>
        </w:tc>
      </w:tr>
      <w:tr w:rsidR="00A17FCC">
        <w:tc>
          <w:tcPr>
            <w:tcW w:w="1705" w:type="dxa"/>
          </w:tcPr>
          <w:p w:rsidR="00A17FCC" w:rsidRDefault="00A17FCC" w:rsidP="00A17FCC">
            <w:pPr>
              <w:rPr>
                <w:rFonts w:ascii="宋体" w:hAnsi="宋体"/>
              </w:rPr>
            </w:pPr>
            <w:r>
              <w:rPr>
                <w:rFonts w:ascii="宋体" w:hAnsi="宋体" w:hint="eastAsia"/>
              </w:rPr>
              <w:t>付款方式</w:t>
            </w:r>
          </w:p>
        </w:tc>
        <w:tc>
          <w:tcPr>
            <w:tcW w:w="2268"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BT : 同城转账</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TT : 电汇</w:t>
            </w:r>
          </w:p>
        </w:tc>
        <w:tc>
          <w:tcPr>
            <w:tcW w:w="1701" w:type="dxa"/>
          </w:tcPr>
          <w:p w:rsidR="00A17FCC" w:rsidRDefault="00A17FCC" w:rsidP="00A17FCC">
            <w:pPr>
              <w:rPr>
                <w:rFonts w:ascii="宋体" w:hAnsi="宋体"/>
              </w:rPr>
            </w:pPr>
            <w:r>
              <w:rPr>
                <w:rFonts w:ascii="宋体" w:hAnsi="宋体" w:hint="eastAsia"/>
              </w:rPr>
              <w:t>字符类型2位</w:t>
            </w:r>
          </w:p>
        </w:tc>
        <w:tc>
          <w:tcPr>
            <w:tcW w:w="2835"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１、内部修改标志为</w:t>
      </w:r>
      <w:r>
        <w:rPr>
          <w:rFonts w:hint="eastAsia"/>
        </w:rPr>
        <w:t>YES</w:t>
      </w:r>
      <w:r>
        <w:rPr>
          <w:rFonts w:hint="eastAsia"/>
        </w:rPr>
        <w:t>时，将不会默认收取进口代收修改费。</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选择“系统导航”－“国际业务”－“进口业务”－“进口代收”－“进口代收修改”，或在“业务代码”处输入“7582”进入“进口代收修改”。</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输入“录入”操作码，系统弹出录入进口代收编号的窗口。</w:t>
      </w:r>
    </w:p>
    <w:p w:rsidR="00A17FCC" w:rsidRDefault="00A17FCC" w:rsidP="00A17FCC">
      <w:pPr>
        <w:ind w:left="480" w:hangingChars="200" w:hanging="480"/>
      </w:pPr>
      <w:r>
        <w:rPr>
          <w:rFonts w:hint="eastAsia"/>
        </w:rPr>
        <w:t>２、正确输入进口代收编号，选择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３、录入进口代收业务修改信息。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w:t>
      </w:r>
      <w:r>
        <w:rPr>
          <w:rFonts w:hint="eastAsia"/>
        </w:rPr>
        <w:lastRenderedPageBreak/>
        <w:t>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Pr>
        <w:pStyle w:val="5"/>
        <w:rPr>
          <w:sz w:val="24"/>
        </w:rPr>
      </w:pPr>
      <w:bookmarkStart w:id="1754" w:name="_Toc183939373"/>
      <w:r>
        <w:rPr>
          <w:rFonts w:hint="eastAsia"/>
          <w:sz w:val="24"/>
        </w:rPr>
        <w:t>三、客户承兑（业务代码</w:t>
      </w:r>
      <w:r>
        <w:rPr>
          <w:rFonts w:hint="eastAsia"/>
          <w:sz w:val="24"/>
        </w:rPr>
        <w:t>7583</w:t>
      </w:r>
      <w:r>
        <w:rPr>
          <w:rFonts w:hint="eastAsia"/>
          <w:sz w:val="24"/>
        </w:rPr>
        <w:t>）</w:t>
      </w:r>
      <w:bookmarkEnd w:id="1754"/>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通过本交易登记进口代收下客户承兑信息。</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82"/>
        <w:gridCol w:w="2306"/>
        <w:gridCol w:w="1620"/>
        <w:gridCol w:w="3014"/>
      </w:tblGrid>
      <w:tr w:rsidR="00A17FCC">
        <w:tc>
          <w:tcPr>
            <w:tcW w:w="1582" w:type="dxa"/>
          </w:tcPr>
          <w:p w:rsidR="00A17FCC" w:rsidRDefault="00A17FCC" w:rsidP="00A17FCC">
            <w:pPr>
              <w:rPr>
                <w:rFonts w:ascii="宋体" w:hAnsi="宋体"/>
              </w:rPr>
            </w:pPr>
            <w:r>
              <w:rPr>
                <w:rFonts w:ascii="宋体" w:hAnsi="宋体" w:hint="eastAsia"/>
              </w:rPr>
              <w:t>字段名称</w:t>
            </w:r>
          </w:p>
        </w:tc>
        <w:tc>
          <w:tcPr>
            <w:tcW w:w="2306"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3014" w:type="dxa"/>
          </w:tcPr>
          <w:p w:rsidR="00A17FCC" w:rsidRDefault="00A17FCC" w:rsidP="00A17FCC">
            <w:pPr>
              <w:rPr>
                <w:rFonts w:ascii="宋体" w:hAnsi="宋体"/>
              </w:rPr>
            </w:pPr>
            <w:r>
              <w:rPr>
                <w:rFonts w:ascii="宋体" w:hAnsi="宋体" w:hint="eastAsia"/>
              </w:rPr>
              <w:t>错误提示</w:t>
            </w:r>
          </w:p>
        </w:tc>
      </w:tr>
      <w:tr w:rsidR="00A17FCC">
        <w:tc>
          <w:tcPr>
            <w:tcW w:w="1582" w:type="dxa"/>
          </w:tcPr>
          <w:p w:rsidR="00A17FCC" w:rsidRDefault="00A17FCC" w:rsidP="00A17FCC">
            <w:pPr>
              <w:rPr>
                <w:rFonts w:ascii="宋体" w:hAnsi="宋体"/>
              </w:rPr>
            </w:pPr>
            <w:r>
              <w:rPr>
                <w:rFonts w:ascii="宋体" w:hAnsi="宋体" w:hint="eastAsia"/>
              </w:rPr>
              <w:t>承兑金额</w:t>
            </w:r>
          </w:p>
        </w:tc>
        <w:tc>
          <w:tcPr>
            <w:tcW w:w="2306"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14" w:type="dxa"/>
          </w:tcPr>
          <w:p w:rsidR="00A17FCC" w:rsidRDefault="00A17FCC" w:rsidP="00A17FCC">
            <w:pPr>
              <w:rPr>
                <w:rFonts w:ascii="宋体" w:hAnsi="宋体"/>
              </w:rPr>
            </w:pPr>
            <w:r>
              <w:rPr>
                <w:rFonts w:ascii="宋体" w:hAnsi="宋体" w:hint="eastAsia"/>
              </w:rPr>
              <w:t>ISN3347 承兑金额必须大于零</w:t>
            </w:r>
          </w:p>
        </w:tc>
      </w:tr>
      <w:tr w:rsidR="00A17FCC">
        <w:tc>
          <w:tcPr>
            <w:tcW w:w="1582" w:type="dxa"/>
          </w:tcPr>
          <w:p w:rsidR="00A17FCC" w:rsidRDefault="00A17FCC" w:rsidP="00A17FCC">
            <w:pPr>
              <w:rPr>
                <w:rFonts w:ascii="宋体" w:hAnsi="宋体"/>
              </w:rPr>
            </w:pPr>
            <w:r>
              <w:rPr>
                <w:rFonts w:ascii="宋体" w:hAnsi="宋体" w:hint="eastAsia"/>
              </w:rPr>
              <w:t>到期日</w:t>
            </w:r>
          </w:p>
        </w:tc>
        <w:tc>
          <w:tcPr>
            <w:tcW w:w="2306"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14" w:type="dxa"/>
          </w:tcPr>
          <w:p w:rsidR="00A17FCC" w:rsidRDefault="00A17FCC" w:rsidP="00A17FCC">
            <w:pPr>
              <w:rPr>
                <w:rFonts w:ascii="宋体" w:hAnsi="宋体"/>
              </w:rPr>
            </w:pPr>
            <w:r>
              <w:rPr>
                <w:rFonts w:ascii="宋体" w:hAnsi="宋体" w:hint="eastAsia"/>
              </w:rPr>
              <w:t>ISN3359无效承兑到期日</w:t>
            </w:r>
          </w:p>
        </w:tc>
      </w:tr>
      <w:tr w:rsidR="00A17FCC">
        <w:tc>
          <w:tcPr>
            <w:tcW w:w="1582" w:type="dxa"/>
          </w:tcPr>
          <w:p w:rsidR="00A17FCC" w:rsidRDefault="00A17FCC" w:rsidP="00A17FCC">
            <w:pPr>
              <w:rPr>
                <w:rFonts w:ascii="宋体" w:hAnsi="宋体"/>
              </w:rPr>
            </w:pPr>
            <w:r>
              <w:rPr>
                <w:rFonts w:ascii="宋体" w:hAnsi="宋体" w:hint="eastAsia"/>
              </w:rPr>
              <w:lastRenderedPageBreak/>
              <w:t>付款方式</w:t>
            </w:r>
          </w:p>
        </w:tc>
        <w:tc>
          <w:tcPr>
            <w:tcW w:w="2306"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BT : 同城转账</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TT : 电汇</w:t>
            </w:r>
          </w:p>
        </w:tc>
        <w:tc>
          <w:tcPr>
            <w:tcW w:w="1620" w:type="dxa"/>
          </w:tcPr>
          <w:p w:rsidR="00A17FCC" w:rsidRDefault="00A17FCC" w:rsidP="00A17FCC">
            <w:pPr>
              <w:rPr>
                <w:rFonts w:ascii="宋体" w:hAnsi="宋体"/>
              </w:rPr>
            </w:pPr>
            <w:r>
              <w:rPr>
                <w:rFonts w:ascii="宋体" w:hAnsi="宋体" w:hint="eastAsia"/>
              </w:rPr>
              <w:t>字符类型2位</w:t>
            </w:r>
          </w:p>
        </w:tc>
        <w:tc>
          <w:tcPr>
            <w:tcW w:w="301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选择“系统导航”－“国际业务”－“进口业务”－“进口代收”－“客户承兑”，或在“业务代码”处输入“7583”进入“客户承兑”。</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输入“录入”操作码，系统弹出进口代收待承兑列表窗口。</w:t>
      </w:r>
    </w:p>
    <w:p w:rsidR="00A17FCC" w:rsidRDefault="00A17FCC" w:rsidP="00A17FCC">
      <w:pPr>
        <w:ind w:left="480" w:hangingChars="200" w:hanging="480"/>
      </w:pPr>
      <w:r>
        <w:rPr>
          <w:rFonts w:hint="eastAsia"/>
        </w:rPr>
        <w:t>２、选择</w:t>
      </w:r>
      <w:r>
        <w:rPr>
          <w:rFonts w:hint="eastAsia"/>
        </w:rPr>
        <w:t>/</w:t>
      </w:r>
      <w:r>
        <w:rPr>
          <w:rFonts w:hint="eastAsia"/>
        </w:rPr>
        <w:t>输入“查询”操作码，可查询当前条件下待承兑的进口代收。</w:t>
      </w:r>
    </w:p>
    <w:p w:rsidR="00A17FCC" w:rsidRDefault="00A17FCC" w:rsidP="00A17FCC">
      <w:pPr>
        <w:ind w:left="480" w:hangingChars="200" w:hanging="480"/>
      </w:pPr>
      <w:r>
        <w:rPr>
          <w:rFonts w:hint="eastAsia"/>
        </w:rPr>
        <w:t>３、直接输入“代收号”或者从列表中选择要承兑的进口代收，选择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４、录入该笔业务的承兑信息。</w:t>
      </w:r>
    </w:p>
    <w:p w:rsidR="00A17FCC" w:rsidRDefault="00A17FCC" w:rsidP="00A17FCC">
      <w:pPr>
        <w:ind w:left="480" w:hangingChars="200" w:hanging="480"/>
      </w:pPr>
      <w:r>
        <w:rPr>
          <w:rFonts w:hint="eastAsia"/>
        </w:rPr>
        <w:t>５、选择“费用”页面，检查扣费信息是否正确，如须加收费用，可在本页面增加。</w:t>
      </w:r>
    </w:p>
    <w:p w:rsidR="00A17FCC" w:rsidRDefault="00A17FCC" w:rsidP="00A17FCC">
      <w:pPr>
        <w:ind w:left="480" w:hangingChars="200" w:hanging="480"/>
      </w:pPr>
      <w:r>
        <w:rPr>
          <w:rFonts w:hint="eastAsia"/>
        </w:rPr>
        <w:t>６、选择“电文面函处理”页面，按照业务需要制作相应的函电。</w:t>
      </w:r>
    </w:p>
    <w:p w:rsidR="00A17FCC" w:rsidRDefault="00A17FCC" w:rsidP="00A17FCC">
      <w:pPr>
        <w:ind w:left="480" w:hangingChars="200" w:hanging="480"/>
      </w:pPr>
      <w:r>
        <w:rPr>
          <w:rFonts w:hint="eastAsia"/>
        </w:rPr>
        <w:t>７、全部完成后，选择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８、复核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９、当复核</w:t>
      </w:r>
      <w:r>
        <w:rPr>
          <w:rFonts w:hint="eastAsia"/>
        </w:rPr>
        <w:t>/</w:t>
      </w:r>
      <w:r>
        <w:rPr>
          <w:rFonts w:hint="eastAsia"/>
        </w:rPr>
        <w:t>授权人员在其金额权限内对业务作出复核</w:t>
      </w:r>
      <w:r>
        <w:rPr>
          <w:rFonts w:hint="eastAsia"/>
        </w:rPr>
        <w:t>/</w:t>
      </w:r>
      <w:r>
        <w:rPr>
          <w:rFonts w:hint="eastAsia"/>
        </w:rPr>
        <w:t>授权，则该业务将立即生</w:t>
      </w:r>
      <w:r>
        <w:rPr>
          <w:rFonts w:hint="eastAsia"/>
        </w:rPr>
        <w:lastRenderedPageBreak/>
        <w:t>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１０、对于“待经办队列”中的业务，经办选中某一笔业务后，选择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１１、经办处理完但未生效的业务，可选择“本人经办待复核队列”查看，如须修改，可自行选择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１２、已生效的业务可在“生效队列”中查看。</w:t>
      </w:r>
    </w:p>
    <w:p w:rsidR="00A17FCC" w:rsidRDefault="00A17FCC" w:rsidP="00A17FCC">
      <w:pPr>
        <w:pStyle w:val="5"/>
        <w:rPr>
          <w:sz w:val="24"/>
        </w:rPr>
      </w:pPr>
      <w:bookmarkStart w:id="1755" w:name="_Toc183939374"/>
      <w:r>
        <w:rPr>
          <w:rFonts w:hint="eastAsia"/>
          <w:sz w:val="24"/>
        </w:rPr>
        <w:t>四、修改客户承兑（业务代码</w:t>
      </w:r>
      <w:r>
        <w:rPr>
          <w:rFonts w:hint="eastAsia"/>
          <w:sz w:val="24"/>
        </w:rPr>
        <w:t>7584</w:t>
      </w:r>
      <w:r>
        <w:rPr>
          <w:rFonts w:hint="eastAsia"/>
          <w:sz w:val="24"/>
        </w:rPr>
        <w:t>）</w:t>
      </w:r>
      <w:bookmarkEnd w:id="175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通过本交易登记进口代收下客户承兑信息。</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1951"/>
        <w:gridCol w:w="1800"/>
        <w:gridCol w:w="3060"/>
      </w:tblGrid>
      <w:tr w:rsidR="00A17FCC">
        <w:tc>
          <w:tcPr>
            <w:tcW w:w="1577" w:type="dxa"/>
          </w:tcPr>
          <w:p w:rsidR="00A17FCC" w:rsidRDefault="00A17FCC" w:rsidP="00A17FCC">
            <w:pPr>
              <w:rPr>
                <w:rFonts w:ascii="宋体" w:hAnsi="宋体"/>
              </w:rPr>
            </w:pPr>
            <w:r>
              <w:rPr>
                <w:rFonts w:ascii="宋体" w:hAnsi="宋体" w:hint="eastAsia"/>
              </w:rPr>
              <w:t>字段名称</w:t>
            </w:r>
          </w:p>
        </w:tc>
        <w:tc>
          <w:tcPr>
            <w:tcW w:w="1951"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060" w:type="dxa"/>
          </w:tcPr>
          <w:p w:rsidR="00A17FCC" w:rsidRDefault="00A17FCC" w:rsidP="00A17FCC">
            <w:pPr>
              <w:rPr>
                <w:rFonts w:ascii="宋体" w:hAnsi="宋体"/>
              </w:rPr>
            </w:pPr>
            <w:r>
              <w:rPr>
                <w:rFonts w:ascii="宋体" w:hAnsi="宋体" w:hint="eastAsia"/>
              </w:rPr>
              <w:t>错误提示</w:t>
            </w:r>
          </w:p>
        </w:tc>
      </w:tr>
      <w:tr w:rsidR="00A17FCC">
        <w:tc>
          <w:tcPr>
            <w:tcW w:w="1577" w:type="dxa"/>
          </w:tcPr>
          <w:p w:rsidR="00A17FCC" w:rsidRDefault="00A17FCC" w:rsidP="00A17FCC">
            <w:pPr>
              <w:rPr>
                <w:rFonts w:ascii="宋体" w:hAnsi="宋体"/>
              </w:rPr>
            </w:pPr>
            <w:r>
              <w:rPr>
                <w:rFonts w:ascii="宋体" w:hAnsi="宋体" w:hint="eastAsia"/>
              </w:rPr>
              <w:t>撤销标志</w:t>
            </w:r>
          </w:p>
        </w:tc>
        <w:tc>
          <w:tcPr>
            <w:tcW w:w="1951"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承兑金额</w:t>
            </w:r>
          </w:p>
        </w:tc>
        <w:tc>
          <w:tcPr>
            <w:tcW w:w="195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060" w:type="dxa"/>
          </w:tcPr>
          <w:p w:rsidR="00A17FCC" w:rsidRDefault="00A17FCC" w:rsidP="00A17FCC">
            <w:pPr>
              <w:rPr>
                <w:rFonts w:ascii="宋体" w:hAnsi="宋体"/>
              </w:rPr>
            </w:pPr>
            <w:r>
              <w:rPr>
                <w:rFonts w:ascii="宋体" w:hAnsi="宋体" w:hint="eastAsia"/>
              </w:rPr>
              <w:t>ISN3347 承兑金额必须大于零</w:t>
            </w:r>
          </w:p>
        </w:tc>
      </w:tr>
      <w:tr w:rsidR="00A17FCC">
        <w:tc>
          <w:tcPr>
            <w:tcW w:w="1577" w:type="dxa"/>
          </w:tcPr>
          <w:p w:rsidR="00A17FCC" w:rsidRDefault="00A17FCC" w:rsidP="00A17FCC">
            <w:pPr>
              <w:rPr>
                <w:rFonts w:ascii="宋体" w:hAnsi="宋体"/>
              </w:rPr>
            </w:pPr>
            <w:r>
              <w:rPr>
                <w:rFonts w:ascii="宋体" w:hAnsi="宋体" w:hint="eastAsia"/>
              </w:rPr>
              <w:t>到期日</w:t>
            </w:r>
          </w:p>
        </w:tc>
        <w:tc>
          <w:tcPr>
            <w:tcW w:w="195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3060" w:type="dxa"/>
          </w:tcPr>
          <w:p w:rsidR="00A17FCC" w:rsidRDefault="00A17FCC" w:rsidP="00A17FCC">
            <w:pPr>
              <w:rPr>
                <w:rFonts w:ascii="宋体" w:hAnsi="宋体"/>
              </w:rPr>
            </w:pPr>
            <w:r>
              <w:rPr>
                <w:rFonts w:ascii="宋体" w:hAnsi="宋体" w:hint="eastAsia"/>
              </w:rPr>
              <w:t>ISN3359无效承兑到期日</w:t>
            </w:r>
          </w:p>
        </w:tc>
      </w:tr>
      <w:tr w:rsidR="00A17FCC">
        <w:tc>
          <w:tcPr>
            <w:tcW w:w="1577" w:type="dxa"/>
          </w:tcPr>
          <w:p w:rsidR="00A17FCC" w:rsidRDefault="00A17FCC" w:rsidP="00A17FCC">
            <w:pPr>
              <w:rPr>
                <w:rFonts w:ascii="宋体" w:hAnsi="宋体"/>
              </w:rPr>
            </w:pPr>
            <w:r>
              <w:rPr>
                <w:rFonts w:ascii="宋体" w:hAnsi="宋体" w:hint="eastAsia"/>
              </w:rPr>
              <w:t>付款方式</w:t>
            </w:r>
          </w:p>
        </w:tc>
        <w:tc>
          <w:tcPr>
            <w:tcW w:w="1951"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BT : 同城转账</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TT : 电汇</w:t>
            </w:r>
          </w:p>
        </w:tc>
        <w:tc>
          <w:tcPr>
            <w:tcW w:w="1800" w:type="dxa"/>
          </w:tcPr>
          <w:p w:rsidR="00A17FCC" w:rsidRDefault="00A17FCC" w:rsidP="00A17FCC">
            <w:pPr>
              <w:rPr>
                <w:rFonts w:ascii="宋体" w:hAnsi="宋体"/>
              </w:rPr>
            </w:pPr>
            <w:r>
              <w:rPr>
                <w:rFonts w:ascii="宋体" w:hAnsi="宋体" w:hint="eastAsia"/>
              </w:rPr>
              <w:t>字符类型2位</w:t>
            </w:r>
          </w:p>
        </w:tc>
        <w:tc>
          <w:tcPr>
            <w:tcW w:w="3060"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１、选择撤销标志为</w:t>
      </w:r>
      <w:r>
        <w:rPr>
          <w:rFonts w:hint="eastAsia"/>
        </w:rPr>
        <w:t>YES</w:t>
      </w:r>
      <w:r>
        <w:rPr>
          <w:rFonts w:hint="eastAsia"/>
        </w:rPr>
        <w:t>时，可撤销该笔进口代收业务的承兑。</w:t>
      </w:r>
    </w:p>
    <w:p w:rsidR="00A17FCC" w:rsidRDefault="00A17FCC" w:rsidP="00A17FCC">
      <w:pPr>
        <w:pStyle w:val="6"/>
        <w:spacing w:line="360" w:lineRule="auto"/>
      </w:pPr>
      <w:r>
        <w:rPr>
          <w:rFonts w:hint="eastAsia"/>
        </w:rPr>
        <w:lastRenderedPageBreak/>
        <w:t>（四）操作步骤</w:t>
      </w:r>
    </w:p>
    <w:p w:rsidR="00A17FCC" w:rsidRDefault="00A17FCC" w:rsidP="00A17FCC">
      <w:pPr>
        <w:ind w:firstLineChars="225" w:firstLine="540"/>
      </w:pPr>
      <w:r>
        <w:rPr>
          <w:rFonts w:ascii="宋体" w:hAnsi="宋体" w:hint="eastAsia"/>
        </w:rPr>
        <w:t>选择“系统导航”－“国际业务”－“进口业务”－“进口代收”－“修改客户承兑”，或在“业务代码”处输入“7584”进入“修改客户承兑”。</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输入“录入”操作码，系统弹出录入进口代收编号的窗口。</w:t>
      </w:r>
    </w:p>
    <w:p w:rsidR="00A17FCC" w:rsidRDefault="00A17FCC" w:rsidP="00A17FCC">
      <w:pPr>
        <w:ind w:left="480" w:hangingChars="200" w:hanging="480"/>
      </w:pPr>
      <w:r>
        <w:rPr>
          <w:rFonts w:hint="eastAsia"/>
        </w:rPr>
        <w:t>２、正确输入进口代收编号，选择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３、修改该笔业务的承兑信息。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lastRenderedPageBreak/>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Pr>
        <w:pStyle w:val="5"/>
        <w:rPr>
          <w:sz w:val="24"/>
        </w:rPr>
      </w:pPr>
      <w:bookmarkStart w:id="1756" w:name="_Toc183939375"/>
      <w:r>
        <w:rPr>
          <w:rFonts w:hint="eastAsia"/>
          <w:sz w:val="24"/>
        </w:rPr>
        <w:t>五、备付（业务代码</w:t>
      </w:r>
      <w:r>
        <w:rPr>
          <w:rFonts w:hint="eastAsia"/>
          <w:sz w:val="24"/>
        </w:rPr>
        <w:t>7585</w:t>
      </w:r>
      <w:r>
        <w:rPr>
          <w:rFonts w:hint="eastAsia"/>
          <w:sz w:val="24"/>
        </w:rPr>
        <w:t>）</w:t>
      </w:r>
      <w:bookmarkEnd w:id="1756"/>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网点通过本交易对将付款的进口代收进行备付。</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8"/>
        <w:gridCol w:w="2542"/>
        <w:gridCol w:w="1598"/>
        <w:gridCol w:w="2654"/>
      </w:tblGrid>
      <w:tr w:rsidR="00A17FCC">
        <w:tc>
          <w:tcPr>
            <w:tcW w:w="1728" w:type="dxa"/>
          </w:tcPr>
          <w:p w:rsidR="00A17FCC" w:rsidRDefault="00A17FCC" w:rsidP="00A17FCC">
            <w:pPr>
              <w:rPr>
                <w:rFonts w:ascii="宋体" w:hAnsi="宋体"/>
              </w:rPr>
            </w:pPr>
            <w:r>
              <w:rPr>
                <w:rFonts w:ascii="宋体" w:hAnsi="宋体" w:hint="eastAsia"/>
              </w:rPr>
              <w:t>字段名称</w:t>
            </w:r>
          </w:p>
        </w:tc>
        <w:tc>
          <w:tcPr>
            <w:tcW w:w="2542" w:type="dxa"/>
          </w:tcPr>
          <w:p w:rsidR="00A17FCC" w:rsidRDefault="00A17FCC" w:rsidP="00A17FCC">
            <w:pPr>
              <w:rPr>
                <w:rFonts w:ascii="宋体" w:hAnsi="宋体"/>
              </w:rPr>
            </w:pPr>
            <w:r>
              <w:rPr>
                <w:rFonts w:ascii="宋体" w:hAnsi="宋体" w:hint="eastAsia"/>
              </w:rPr>
              <w:t>含义</w:t>
            </w:r>
          </w:p>
        </w:tc>
        <w:tc>
          <w:tcPr>
            <w:tcW w:w="1598" w:type="dxa"/>
          </w:tcPr>
          <w:p w:rsidR="00A17FCC" w:rsidRDefault="00A17FCC" w:rsidP="00A17FCC">
            <w:pPr>
              <w:rPr>
                <w:rFonts w:ascii="宋体" w:hAnsi="宋体"/>
              </w:rPr>
            </w:pPr>
            <w:r>
              <w:rPr>
                <w:rFonts w:ascii="宋体" w:hAnsi="宋体" w:hint="eastAsia"/>
              </w:rPr>
              <w:t>属性</w:t>
            </w:r>
          </w:p>
        </w:tc>
        <w:tc>
          <w:tcPr>
            <w:tcW w:w="2654" w:type="dxa"/>
          </w:tcPr>
          <w:p w:rsidR="00A17FCC" w:rsidRDefault="00A17FCC" w:rsidP="00A17FCC">
            <w:pPr>
              <w:rPr>
                <w:rFonts w:ascii="宋体" w:hAnsi="宋体"/>
              </w:rPr>
            </w:pPr>
            <w:r>
              <w:rPr>
                <w:rFonts w:ascii="宋体" w:hAnsi="宋体" w:hint="eastAsia"/>
              </w:rPr>
              <w:t>错误提示</w:t>
            </w:r>
          </w:p>
        </w:tc>
      </w:tr>
      <w:tr w:rsidR="00A17FCC">
        <w:tc>
          <w:tcPr>
            <w:tcW w:w="1728" w:type="dxa"/>
          </w:tcPr>
          <w:p w:rsidR="00A17FCC" w:rsidRDefault="00A17FCC" w:rsidP="00A17FCC">
            <w:pPr>
              <w:rPr>
                <w:rFonts w:ascii="宋体" w:hAnsi="宋体"/>
              </w:rPr>
            </w:pPr>
            <w:r>
              <w:rPr>
                <w:rFonts w:ascii="宋体" w:hAnsi="宋体" w:hint="eastAsia"/>
              </w:rPr>
              <w:t>本次备付单据金额</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r>
              <w:rPr>
                <w:rFonts w:ascii="宋体" w:hAnsi="宋体" w:hint="eastAsia"/>
              </w:rPr>
              <w:t>ISN3358 交易金额必须大于零</w:t>
            </w:r>
          </w:p>
        </w:tc>
      </w:tr>
      <w:tr w:rsidR="00A17FCC">
        <w:tc>
          <w:tcPr>
            <w:tcW w:w="1728" w:type="dxa"/>
          </w:tcPr>
          <w:p w:rsidR="00A17FCC" w:rsidRDefault="00A17FCC" w:rsidP="00A17FCC">
            <w:pPr>
              <w:rPr>
                <w:rFonts w:ascii="宋体" w:hAnsi="宋体"/>
              </w:rPr>
            </w:pPr>
            <w:r>
              <w:rPr>
                <w:rFonts w:ascii="宋体" w:hAnsi="宋体" w:hint="eastAsia"/>
              </w:rPr>
              <w:t>国外费用利息</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付款方式</w:t>
            </w:r>
          </w:p>
        </w:tc>
        <w:tc>
          <w:tcPr>
            <w:tcW w:w="2542"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BT : 同城转账</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TT : 电汇</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扣账户口１</w:t>
            </w:r>
          </w:p>
        </w:tc>
        <w:tc>
          <w:tcPr>
            <w:tcW w:w="2542" w:type="dxa"/>
          </w:tcPr>
          <w:p w:rsidR="00A17FCC" w:rsidRDefault="00A17FCC" w:rsidP="00A17FCC">
            <w:pPr>
              <w:rPr>
                <w:rFonts w:ascii="宋体" w:hAnsi="宋体"/>
              </w:rPr>
            </w:pPr>
            <w:r>
              <w:rPr>
                <w:rFonts w:ascii="宋体" w:hAnsi="宋体" w:hint="eastAsia"/>
              </w:rPr>
              <w:t>可以是客户账户、内部户口、挂账单</w:t>
            </w: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r>
              <w:rPr>
                <w:rFonts w:ascii="宋体" w:hAnsi="宋体" w:hint="eastAsia"/>
              </w:rPr>
              <w:t>ISN1701 户口号不能为空</w:t>
            </w:r>
          </w:p>
          <w:p w:rsidR="00A17FCC" w:rsidRDefault="00A17FCC" w:rsidP="00A17FCC">
            <w:pPr>
              <w:rPr>
                <w:rFonts w:ascii="宋体" w:hAnsi="宋体"/>
              </w:rPr>
            </w:pPr>
            <w:r>
              <w:rPr>
                <w:rFonts w:ascii="宋体" w:hAnsi="宋体" w:hint="eastAsia"/>
              </w:rPr>
              <w:t>CSAC030 柜员没有手工检查印鉴</w:t>
            </w:r>
          </w:p>
        </w:tc>
      </w:tr>
      <w:tr w:rsidR="00A17FCC">
        <w:tc>
          <w:tcPr>
            <w:tcW w:w="1728" w:type="dxa"/>
          </w:tcPr>
          <w:p w:rsidR="00A17FCC" w:rsidRDefault="00A17FCC" w:rsidP="00A17FCC">
            <w:pPr>
              <w:rPr>
                <w:rFonts w:ascii="宋体" w:hAnsi="宋体"/>
              </w:rPr>
            </w:pPr>
            <w:r>
              <w:rPr>
                <w:rFonts w:ascii="宋体" w:hAnsi="宋体" w:hint="eastAsia"/>
              </w:rPr>
              <w:t>扣账金额１</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户口１钞汇标志</w:t>
            </w:r>
          </w:p>
        </w:tc>
        <w:tc>
          <w:tcPr>
            <w:tcW w:w="2542"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r>
              <w:rPr>
                <w:rFonts w:ascii="宋体" w:hAnsi="宋体" w:hint="eastAsia"/>
              </w:rPr>
              <w:t>CSAC0056</w:t>
            </w:r>
          </w:p>
        </w:tc>
      </w:tr>
      <w:tr w:rsidR="00A17FCC">
        <w:tc>
          <w:tcPr>
            <w:tcW w:w="1728" w:type="dxa"/>
          </w:tcPr>
          <w:p w:rsidR="00A17FCC" w:rsidRDefault="00A17FCC" w:rsidP="00A17FCC">
            <w:pPr>
              <w:rPr>
                <w:rFonts w:ascii="宋体" w:hAnsi="宋体"/>
              </w:rPr>
            </w:pPr>
            <w:r>
              <w:rPr>
                <w:rFonts w:ascii="宋体" w:hAnsi="宋体" w:hint="eastAsia"/>
              </w:rPr>
              <w:lastRenderedPageBreak/>
              <w:t>扣账户口２</w:t>
            </w:r>
          </w:p>
        </w:tc>
        <w:tc>
          <w:tcPr>
            <w:tcW w:w="2542" w:type="dxa"/>
          </w:tcPr>
          <w:p w:rsidR="00A17FCC" w:rsidRDefault="00A17FCC" w:rsidP="00A17FCC">
            <w:pPr>
              <w:rPr>
                <w:rFonts w:ascii="宋体" w:hAnsi="宋体"/>
              </w:rPr>
            </w:pPr>
            <w:r>
              <w:rPr>
                <w:rFonts w:ascii="宋体" w:hAnsi="宋体" w:hint="eastAsia"/>
              </w:rPr>
              <w:t>可以是客户账户、内部户口、挂账单</w:t>
            </w: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r>
              <w:rPr>
                <w:rFonts w:ascii="宋体" w:hAnsi="宋体" w:hint="eastAsia"/>
              </w:rPr>
              <w:t>ISN1701 户口号不能为空</w:t>
            </w:r>
          </w:p>
          <w:p w:rsidR="00A17FCC" w:rsidRDefault="00A17FCC" w:rsidP="00A17FCC">
            <w:pPr>
              <w:rPr>
                <w:rFonts w:ascii="宋体" w:hAnsi="宋体"/>
              </w:rPr>
            </w:pPr>
            <w:r>
              <w:rPr>
                <w:rFonts w:ascii="宋体" w:hAnsi="宋体" w:hint="eastAsia"/>
              </w:rPr>
              <w:t>CSAC030 柜员没有手工检查印鉴</w:t>
            </w:r>
          </w:p>
        </w:tc>
      </w:tr>
      <w:tr w:rsidR="00A17FCC">
        <w:tc>
          <w:tcPr>
            <w:tcW w:w="1728" w:type="dxa"/>
          </w:tcPr>
          <w:p w:rsidR="00A17FCC" w:rsidRDefault="00A17FCC" w:rsidP="00A17FCC">
            <w:pPr>
              <w:rPr>
                <w:rFonts w:ascii="宋体" w:hAnsi="宋体"/>
              </w:rPr>
            </w:pPr>
            <w:r>
              <w:rPr>
                <w:rFonts w:ascii="宋体" w:hAnsi="宋体" w:hint="eastAsia"/>
              </w:rPr>
              <w:t>扣账金额２</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户口２钞汇标志</w:t>
            </w:r>
          </w:p>
        </w:tc>
        <w:tc>
          <w:tcPr>
            <w:tcW w:w="2542"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r>
              <w:rPr>
                <w:rFonts w:ascii="宋体" w:hAnsi="宋体" w:hint="eastAsia"/>
              </w:rPr>
              <w:t>CSAC0056</w:t>
            </w:r>
          </w:p>
        </w:tc>
      </w:tr>
      <w:tr w:rsidR="00A17FCC">
        <w:tc>
          <w:tcPr>
            <w:tcW w:w="1728" w:type="dxa"/>
          </w:tcPr>
          <w:p w:rsidR="00A17FCC" w:rsidRDefault="00A17FCC" w:rsidP="00A17FCC">
            <w:pPr>
              <w:rPr>
                <w:rFonts w:ascii="宋体" w:hAnsi="宋体"/>
              </w:rPr>
            </w:pPr>
            <w:r>
              <w:rPr>
                <w:rFonts w:ascii="宋体" w:hAnsi="宋体" w:hint="eastAsia"/>
              </w:rPr>
              <w:t>付款确认日期</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付款确认号</w:t>
            </w:r>
          </w:p>
        </w:tc>
        <w:tc>
          <w:tcPr>
            <w:tcW w:w="2542" w:type="dxa"/>
          </w:tcPr>
          <w:p w:rsidR="00A17FCC" w:rsidRDefault="00A17FCC" w:rsidP="00A17FCC">
            <w:pPr>
              <w:rPr>
                <w:rFonts w:ascii="宋体" w:hAnsi="宋体"/>
              </w:rPr>
            </w:pPr>
            <w:r>
              <w:rPr>
                <w:rFonts w:ascii="宋体" w:hAnsi="宋体" w:hint="eastAsia"/>
              </w:rPr>
              <w:t>用于电脑验印/变码印鉴</w:t>
            </w:r>
          </w:p>
        </w:tc>
        <w:tc>
          <w:tcPr>
            <w:tcW w:w="1598" w:type="dxa"/>
          </w:tcPr>
          <w:p w:rsidR="00A17FCC" w:rsidRDefault="00A17FCC" w:rsidP="00A17FCC">
            <w:pPr>
              <w:rPr>
                <w:rFonts w:ascii="宋体" w:hAnsi="宋体"/>
              </w:rPr>
            </w:pPr>
            <w:r>
              <w:rPr>
                <w:rFonts w:ascii="宋体" w:hAnsi="宋体" w:hint="eastAsia"/>
              </w:rPr>
              <w:t>字符类型20位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申报号码</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字符类型22位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核销单编号</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字符类型8位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核销单印单局码</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字符类型6位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交易编码1</w:t>
            </w:r>
          </w:p>
        </w:tc>
        <w:tc>
          <w:tcPr>
            <w:tcW w:w="2542" w:type="dxa"/>
          </w:tcPr>
          <w:p w:rsidR="00A17FCC" w:rsidRDefault="00A17FCC" w:rsidP="00A17FCC">
            <w:pPr>
              <w:rPr>
                <w:rFonts w:ascii="宋体" w:hAnsi="宋体"/>
              </w:rPr>
            </w:pPr>
            <w:r>
              <w:rPr>
                <w:rFonts w:ascii="宋体" w:hAnsi="宋体" w:hint="eastAsia"/>
              </w:rPr>
              <w:t>分类参见《交易编码》</w:t>
            </w:r>
          </w:p>
        </w:tc>
        <w:tc>
          <w:tcPr>
            <w:tcW w:w="1598" w:type="dxa"/>
          </w:tcPr>
          <w:p w:rsidR="00A17FCC" w:rsidRDefault="00A17FCC" w:rsidP="00A17FCC">
            <w:pPr>
              <w:rPr>
                <w:rFonts w:ascii="宋体" w:hAnsi="宋体"/>
              </w:rPr>
            </w:pPr>
            <w:r>
              <w:rPr>
                <w:rFonts w:ascii="宋体" w:hAnsi="宋体" w:hint="eastAsia"/>
              </w:rPr>
              <w:t>字符类型6位</w:t>
            </w:r>
          </w:p>
        </w:tc>
        <w:tc>
          <w:tcPr>
            <w:tcW w:w="2654" w:type="dxa"/>
          </w:tcPr>
          <w:p w:rsidR="00A17FCC" w:rsidRDefault="00A17FCC" w:rsidP="00A17FCC">
            <w:pPr>
              <w:rPr>
                <w:rFonts w:ascii="宋体" w:hAnsi="宋体"/>
              </w:rPr>
            </w:pPr>
            <w:r>
              <w:rPr>
                <w:rFonts w:ascii="宋体" w:hAnsi="宋体" w:hint="eastAsia"/>
              </w:rPr>
              <w:t>ISN3618 交易编码不能为空</w:t>
            </w:r>
          </w:p>
        </w:tc>
      </w:tr>
      <w:tr w:rsidR="00A17FCC">
        <w:tc>
          <w:tcPr>
            <w:tcW w:w="1728" w:type="dxa"/>
          </w:tcPr>
          <w:p w:rsidR="00A17FCC" w:rsidRDefault="00A17FCC" w:rsidP="00A17FCC">
            <w:pPr>
              <w:rPr>
                <w:rFonts w:ascii="宋体" w:hAnsi="宋体"/>
              </w:rPr>
            </w:pPr>
            <w:r>
              <w:rPr>
                <w:rFonts w:ascii="宋体" w:hAnsi="宋体" w:hint="eastAsia"/>
              </w:rPr>
              <w:t>交易金额1</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交易附言1</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字符类型60位</w:t>
            </w:r>
          </w:p>
        </w:tc>
        <w:tc>
          <w:tcPr>
            <w:tcW w:w="2654" w:type="dxa"/>
          </w:tcPr>
          <w:p w:rsidR="00A17FCC" w:rsidRDefault="00A17FCC" w:rsidP="00A17FCC">
            <w:pPr>
              <w:rPr>
                <w:rFonts w:ascii="宋体" w:hAnsi="宋体"/>
              </w:rPr>
            </w:pPr>
            <w:r>
              <w:rPr>
                <w:rFonts w:ascii="宋体" w:hAnsi="宋体" w:hint="eastAsia"/>
              </w:rPr>
              <w:t>交易附言</w:t>
            </w:r>
          </w:p>
        </w:tc>
      </w:tr>
      <w:tr w:rsidR="00A17FCC">
        <w:tc>
          <w:tcPr>
            <w:tcW w:w="1728" w:type="dxa"/>
          </w:tcPr>
          <w:p w:rsidR="00A17FCC" w:rsidRDefault="00A17FCC" w:rsidP="00A17FCC">
            <w:pPr>
              <w:rPr>
                <w:rFonts w:ascii="宋体" w:hAnsi="宋体"/>
              </w:rPr>
            </w:pPr>
            <w:r>
              <w:rPr>
                <w:rFonts w:ascii="宋体" w:hAnsi="宋体" w:hint="eastAsia"/>
              </w:rPr>
              <w:t>交易编码2</w:t>
            </w:r>
          </w:p>
        </w:tc>
        <w:tc>
          <w:tcPr>
            <w:tcW w:w="2542" w:type="dxa"/>
          </w:tcPr>
          <w:p w:rsidR="00A17FCC" w:rsidRDefault="00A17FCC" w:rsidP="00A17FCC">
            <w:pPr>
              <w:rPr>
                <w:rFonts w:ascii="宋体" w:hAnsi="宋体"/>
              </w:rPr>
            </w:pPr>
            <w:r>
              <w:rPr>
                <w:rFonts w:ascii="宋体" w:hAnsi="宋体" w:hint="eastAsia"/>
              </w:rPr>
              <w:t>分类参见《交易编码》</w:t>
            </w:r>
          </w:p>
        </w:tc>
        <w:tc>
          <w:tcPr>
            <w:tcW w:w="1598" w:type="dxa"/>
          </w:tcPr>
          <w:p w:rsidR="00A17FCC" w:rsidRDefault="00A17FCC" w:rsidP="00A17FCC">
            <w:pPr>
              <w:rPr>
                <w:rFonts w:ascii="宋体" w:hAnsi="宋体"/>
              </w:rPr>
            </w:pPr>
            <w:r>
              <w:rPr>
                <w:rFonts w:ascii="宋体" w:hAnsi="宋体" w:hint="eastAsia"/>
              </w:rPr>
              <w:t>字符类型6位</w:t>
            </w:r>
          </w:p>
        </w:tc>
        <w:tc>
          <w:tcPr>
            <w:tcW w:w="2654" w:type="dxa"/>
          </w:tcPr>
          <w:p w:rsidR="00A17FCC" w:rsidRDefault="00A17FCC" w:rsidP="00A17FCC">
            <w:pPr>
              <w:rPr>
                <w:rFonts w:ascii="宋体" w:hAnsi="宋体"/>
              </w:rPr>
            </w:pPr>
            <w:r>
              <w:rPr>
                <w:rFonts w:ascii="宋体" w:hAnsi="宋体" w:hint="eastAsia"/>
              </w:rPr>
              <w:t>ISN3618 交易编码不能为空</w:t>
            </w:r>
          </w:p>
        </w:tc>
      </w:tr>
      <w:tr w:rsidR="00A17FCC">
        <w:tc>
          <w:tcPr>
            <w:tcW w:w="1728" w:type="dxa"/>
          </w:tcPr>
          <w:p w:rsidR="00A17FCC" w:rsidRDefault="00A17FCC" w:rsidP="00A17FCC">
            <w:pPr>
              <w:rPr>
                <w:rFonts w:ascii="宋体" w:hAnsi="宋体"/>
              </w:rPr>
            </w:pPr>
            <w:r>
              <w:rPr>
                <w:rFonts w:ascii="宋体" w:hAnsi="宋体" w:hint="eastAsia"/>
              </w:rPr>
              <w:t>交易金额2</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交易附言2</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字符类型60</w:t>
            </w:r>
            <w:r>
              <w:rPr>
                <w:rFonts w:ascii="宋体" w:hAnsi="宋体" w:hint="eastAsia"/>
              </w:rPr>
              <w:lastRenderedPageBreak/>
              <w:t>位</w:t>
            </w:r>
          </w:p>
        </w:tc>
        <w:tc>
          <w:tcPr>
            <w:tcW w:w="2654" w:type="dxa"/>
          </w:tcPr>
          <w:p w:rsidR="00A17FCC" w:rsidRDefault="00A17FCC" w:rsidP="00A17FCC">
            <w:pPr>
              <w:rPr>
                <w:rFonts w:ascii="宋体" w:hAnsi="宋体"/>
              </w:rPr>
            </w:pPr>
            <w:r>
              <w:rPr>
                <w:rFonts w:ascii="宋体" w:hAnsi="宋体" w:hint="eastAsia"/>
              </w:rPr>
              <w:lastRenderedPageBreak/>
              <w:t>交易附言</w:t>
            </w:r>
          </w:p>
        </w:tc>
      </w:tr>
      <w:tr w:rsidR="00A17FCC">
        <w:tc>
          <w:tcPr>
            <w:tcW w:w="1728" w:type="dxa"/>
          </w:tcPr>
          <w:p w:rsidR="00A17FCC" w:rsidRDefault="00A17FCC" w:rsidP="00A17FCC">
            <w:pPr>
              <w:rPr>
                <w:rFonts w:ascii="宋体" w:hAnsi="宋体"/>
              </w:rPr>
            </w:pPr>
            <w:r>
              <w:rPr>
                <w:rFonts w:ascii="宋体" w:hAnsi="宋体" w:hint="eastAsia"/>
              </w:rPr>
              <w:lastRenderedPageBreak/>
              <w:t>购汇金额</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购汇人民币账户</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现汇金额</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现汇账户</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其他金额</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其他账户</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正常付汇标志</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不在名录</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异地付汇</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转口贸易</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名称不一致</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真实性审查</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９０天以上到货</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境外物资使用</w:t>
            </w:r>
          </w:p>
        </w:tc>
        <w:tc>
          <w:tcPr>
            <w:tcW w:w="2542" w:type="dxa"/>
          </w:tcPr>
          <w:p w:rsidR="00A17FCC" w:rsidRDefault="00A17FCC" w:rsidP="00A17FCC">
            <w:pPr>
              <w:rPr>
                <w:rFonts w:ascii="宋体" w:hAnsi="宋体"/>
              </w:rPr>
            </w:pPr>
            <w:r>
              <w:rPr>
                <w:rFonts w:ascii="宋体" w:hAnsi="宋体" w:hint="eastAsia"/>
              </w:rPr>
              <w:t>分两种：1:YES　　0:NO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lastRenderedPageBreak/>
              <w:t>付汇性质</w:t>
            </w:r>
          </w:p>
        </w:tc>
        <w:tc>
          <w:tcPr>
            <w:tcW w:w="2542" w:type="dxa"/>
          </w:tcPr>
          <w:p w:rsidR="00A17FCC" w:rsidRDefault="00A17FCC" w:rsidP="00A17FCC">
            <w:pPr>
              <w:rPr>
                <w:rFonts w:ascii="宋体" w:hAnsi="宋体"/>
              </w:rPr>
            </w:pPr>
            <w:r>
              <w:rPr>
                <w:rFonts w:ascii="宋体" w:hAnsi="宋体" w:hint="eastAsia"/>
              </w:rPr>
              <w:t>分六种：</w:t>
            </w:r>
          </w:p>
          <w:p w:rsidR="00A17FCC" w:rsidRDefault="00A17FCC" w:rsidP="00A17FCC">
            <w:pPr>
              <w:rPr>
                <w:rFonts w:ascii="宋体" w:hAnsi="宋体"/>
              </w:rPr>
            </w:pPr>
            <w:r>
              <w:rPr>
                <w:rFonts w:ascii="宋体" w:hAnsi="宋体" w:hint="eastAsia"/>
              </w:rPr>
              <w:t>1 : 保税区</w:t>
            </w:r>
          </w:p>
          <w:p w:rsidR="00A17FCC" w:rsidRDefault="00A17FCC" w:rsidP="00A17FCC">
            <w:pPr>
              <w:rPr>
                <w:rFonts w:ascii="宋体" w:hAnsi="宋体"/>
              </w:rPr>
            </w:pPr>
            <w:r>
              <w:rPr>
                <w:rFonts w:ascii="宋体" w:hAnsi="宋体" w:hint="eastAsia"/>
              </w:rPr>
              <w:t>2 : 出口加工区</w:t>
            </w:r>
          </w:p>
          <w:p w:rsidR="00A17FCC" w:rsidRDefault="00A17FCC" w:rsidP="00A17FCC">
            <w:pPr>
              <w:rPr>
                <w:rFonts w:ascii="宋体" w:hAnsi="宋体"/>
              </w:rPr>
            </w:pPr>
            <w:r>
              <w:rPr>
                <w:rFonts w:ascii="宋体" w:hAnsi="宋体" w:hint="eastAsia"/>
              </w:rPr>
              <w:t>3 : 钻石交易所</w:t>
            </w:r>
          </w:p>
          <w:p w:rsidR="00A17FCC" w:rsidRDefault="00A17FCC" w:rsidP="00A17FCC">
            <w:pPr>
              <w:rPr>
                <w:rFonts w:ascii="宋体" w:hAnsi="宋体"/>
              </w:rPr>
            </w:pPr>
            <w:r>
              <w:rPr>
                <w:rFonts w:ascii="宋体" w:hAnsi="宋体" w:hint="eastAsia"/>
              </w:rPr>
              <w:t>4 : 离岸账户</w:t>
            </w:r>
          </w:p>
          <w:p w:rsidR="00A17FCC" w:rsidRDefault="00A17FCC" w:rsidP="00A17FCC">
            <w:pPr>
              <w:rPr>
                <w:rFonts w:ascii="宋体" w:hAnsi="宋体"/>
              </w:rPr>
            </w:pPr>
            <w:r>
              <w:rPr>
                <w:rFonts w:ascii="宋体" w:hAnsi="宋体" w:hint="eastAsia"/>
              </w:rPr>
              <w:t>5 : 深加工结转</w:t>
            </w:r>
          </w:p>
          <w:p w:rsidR="00A17FCC" w:rsidRDefault="00A17FCC" w:rsidP="00A17FCC">
            <w:pPr>
              <w:rPr>
                <w:rFonts w:ascii="宋体" w:hAnsi="宋体"/>
              </w:rPr>
            </w:pPr>
            <w:r>
              <w:rPr>
                <w:rFonts w:ascii="宋体" w:hAnsi="宋体" w:hint="eastAsia"/>
              </w:rPr>
              <w:t>6 : 其他</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进口核销付款</w:t>
            </w:r>
          </w:p>
        </w:tc>
        <w:tc>
          <w:tcPr>
            <w:tcW w:w="2542"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填报人</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字符类型20位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填报人电话</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字符类型20位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备案表号码</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字符类型8位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退款原号码１</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字符类型22位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其他</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报关单位代码</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字符类型10位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最迟装运日期</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结算方式</w:t>
            </w:r>
          </w:p>
        </w:tc>
        <w:tc>
          <w:tcPr>
            <w:tcW w:w="2542" w:type="dxa"/>
          </w:tcPr>
          <w:p w:rsidR="00A17FCC" w:rsidRDefault="00A17FCC" w:rsidP="00A17FCC">
            <w:pPr>
              <w:rPr>
                <w:rFonts w:ascii="宋体" w:hAnsi="宋体"/>
              </w:rPr>
            </w:pPr>
            <w:r>
              <w:rPr>
                <w:rFonts w:ascii="宋体" w:hAnsi="宋体" w:hint="eastAsia"/>
              </w:rPr>
              <w:t>分七种：</w:t>
            </w:r>
          </w:p>
          <w:p w:rsidR="00A17FCC" w:rsidRDefault="00A17FCC" w:rsidP="00A17FCC">
            <w:pPr>
              <w:rPr>
                <w:rFonts w:ascii="宋体" w:hAnsi="宋体"/>
              </w:rPr>
            </w:pPr>
            <w:r>
              <w:rPr>
                <w:rFonts w:ascii="宋体" w:hAnsi="宋体" w:hint="eastAsia"/>
              </w:rPr>
              <w:t>00 : 90天以内信用证</w:t>
            </w:r>
          </w:p>
          <w:p w:rsidR="00A17FCC" w:rsidRDefault="00A17FCC" w:rsidP="00A17FCC">
            <w:pPr>
              <w:rPr>
                <w:rFonts w:ascii="宋体" w:hAnsi="宋体"/>
              </w:rPr>
            </w:pPr>
            <w:r>
              <w:rPr>
                <w:rFonts w:ascii="宋体" w:hAnsi="宋体" w:hint="eastAsia"/>
              </w:rPr>
              <w:t>01 : 90天以上信用证</w:t>
            </w:r>
          </w:p>
          <w:p w:rsidR="00A17FCC" w:rsidRDefault="00A17FCC" w:rsidP="00A17FCC">
            <w:pPr>
              <w:rPr>
                <w:rFonts w:ascii="宋体" w:hAnsi="宋体"/>
              </w:rPr>
            </w:pPr>
            <w:r>
              <w:rPr>
                <w:rFonts w:ascii="宋体" w:hAnsi="宋体" w:hint="eastAsia"/>
              </w:rPr>
              <w:t>10 : 90天以内托收</w:t>
            </w:r>
          </w:p>
          <w:p w:rsidR="00A17FCC" w:rsidRDefault="00A17FCC" w:rsidP="00A17FCC">
            <w:pPr>
              <w:rPr>
                <w:rFonts w:ascii="宋体" w:hAnsi="宋体"/>
              </w:rPr>
            </w:pPr>
            <w:r>
              <w:rPr>
                <w:rFonts w:ascii="宋体" w:hAnsi="宋体" w:hint="eastAsia"/>
              </w:rPr>
              <w:t>11 : 90天以上托收</w:t>
            </w:r>
          </w:p>
          <w:p w:rsidR="00A17FCC" w:rsidRDefault="00A17FCC" w:rsidP="00A17FCC">
            <w:pPr>
              <w:rPr>
                <w:rFonts w:ascii="宋体" w:hAnsi="宋体"/>
              </w:rPr>
            </w:pPr>
            <w:r>
              <w:rPr>
                <w:rFonts w:ascii="宋体" w:hAnsi="宋体" w:hint="eastAsia"/>
              </w:rPr>
              <w:t>20 : 预付汇款</w:t>
            </w:r>
          </w:p>
          <w:p w:rsidR="00A17FCC" w:rsidRDefault="00A17FCC" w:rsidP="00A17FCC">
            <w:pPr>
              <w:rPr>
                <w:rFonts w:ascii="宋体" w:hAnsi="宋体"/>
              </w:rPr>
            </w:pPr>
            <w:r>
              <w:rPr>
                <w:rFonts w:ascii="宋体" w:hAnsi="宋体" w:hint="eastAsia"/>
              </w:rPr>
              <w:t>21 : 货到付汇</w:t>
            </w:r>
          </w:p>
          <w:p w:rsidR="00A17FCC" w:rsidRDefault="00A17FCC" w:rsidP="00A17FCC">
            <w:pPr>
              <w:rPr>
                <w:rFonts w:ascii="宋体" w:hAnsi="宋体"/>
              </w:rPr>
            </w:pPr>
            <w:r>
              <w:rPr>
                <w:rFonts w:ascii="宋体" w:hAnsi="宋体" w:hint="eastAsia"/>
              </w:rPr>
              <w:t>30 : 其他</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预计到货日期</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t>收款人在保税</w:t>
            </w:r>
            <w:r>
              <w:rPr>
                <w:rFonts w:ascii="宋体" w:hAnsi="宋体" w:hint="eastAsia"/>
              </w:rPr>
              <w:lastRenderedPageBreak/>
              <w:t>区</w:t>
            </w:r>
          </w:p>
        </w:tc>
        <w:tc>
          <w:tcPr>
            <w:tcW w:w="2542" w:type="dxa"/>
          </w:tcPr>
          <w:p w:rsidR="00A17FCC" w:rsidRDefault="00A17FCC" w:rsidP="00A17FCC">
            <w:pPr>
              <w:rPr>
                <w:rFonts w:ascii="宋体" w:hAnsi="宋体"/>
              </w:rPr>
            </w:pPr>
            <w:r>
              <w:rPr>
                <w:rFonts w:ascii="宋体" w:hAnsi="宋体" w:hint="eastAsia"/>
              </w:rPr>
              <w:lastRenderedPageBreak/>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728" w:type="dxa"/>
          </w:tcPr>
          <w:p w:rsidR="00A17FCC" w:rsidRDefault="00A17FCC" w:rsidP="00A17FCC">
            <w:pPr>
              <w:rPr>
                <w:rFonts w:ascii="宋体" w:hAnsi="宋体"/>
              </w:rPr>
            </w:pPr>
            <w:r>
              <w:rPr>
                <w:rFonts w:ascii="宋体" w:hAnsi="宋体" w:hint="eastAsia"/>
              </w:rPr>
              <w:lastRenderedPageBreak/>
              <w:t>进口批件号</w:t>
            </w:r>
          </w:p>
        </w:tc>
        <w:tc>
          <w:tcPr>
            <w:tcW w:w="2542"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日期类型20位</w:t>
            </w:r>
          </w:p>
        </w:tc>
        <w:tc>
          <w:tcPr>
            <w:tcW w:w="265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１、通过本交易可将付汇金额归集到一个可控的内部户口上，以保证支付。</w:t>
      </w:r>
    </w:p>
    <w:p w:rsidR="00A17FCC" w:rsidRDefault="00A17FCC" w:rsidP="00A17FCC">
      <w:r>
        <w:rPr>
          <w:rFonts w:hint="eastAsia"/>
        </w:rPr>
        <w:t>２、复核时须重新录入备付币别和本次备付单据金额等要素校验。</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选择“系统导航”－“国际业务”－“进口业务”－“进口代收”－“备付”，或在“业务代码”处输入“7585”进入“备付”。</w:t>
      </w:r>
    </w:p>
    <w:p w:rsidR="00A17FCC" w:rsidRDefault="00A17FCC" w:rsidP="00A17FCC">
      <w:r>
        <w:rPr>
          <w:rFonts w:hint="eastAsia"/>
        </w:rPr>
        <w:t>１、经办人员选择</w:t>
      </w:r>
      <w:r>
        <w:rPr>
          <w:rFonts w:hint="eastAsia"/>
        </w:rPr>
        <w:t>/</w:t>
      </w:r>
      <w:r>
        <w:rPr>
          <w:rFonts w:hint="eastAsia"/>
        </w:rPr>
        <w:t>输入“录入”操作码，系统弹出进口代收待备付列表窗口。</w:t>
      </w:r>
    </w:p>
    <w:p w:rsidR="00A17FCC" w:rsidRDefault="00A17FCC" w:rsidP="00A17FCC">
      <w:pPr>
        <w:ind w:left="480" w:hangingChars="200" w:hanging="480"/>
      </w:pPr>
      <w:r>
        <w:rPr>
          <w:rFonts w:hint="eastAsia"/>
        </w:rPr>
        <w:t>２、选择</w:t>
      </w:r>
      <w:r>
        <w:rPr>
          <w:rFonts w:hint="eastAsia"/>
        </w:rPr>
        <w:t>/</w:t>
      </w:r>
      <w:r>
        <w:rPr>
          <w:rFonts w:hint="eastAsia"/>
        </w:rPr>
        <w:t>输入“查询”操作码，可查询当前条件下待备付的进口代收。</w:t>
      </w:r>
    </w:p>
    <w:p w:rsidR="00A17FCC" w:rsidRDefault="00A17FCC" w:rsidP="00A17FCC">
      <w:pPr>
        <w:ind w:left="480" w:hangingChars="200" w:hanging="480"/>
      </w:pPr>
      <w:r>
        <w:rPr>
          <w:rFonts w:hint="eastAsia"/>
        </w:rPr>
        <w:t>３、直接输入“代收号”或者从列表中选择要备付的进口代收，选择</w:t>
      </w:r>
      <w:r>
        <w:rPr>
          <w:rFonts w:hint="eastAsia"/>
        </w:rPr>
        <w:t>/</w:t>
      </w:r>
      <w:r>
        <w:rPr>
          <w:rFonts w:hint="eastAsia"/>
        </w:rPr>
        <w:t>输入“录入”操作码，进入该笔业务的信息录入界面。</w:t>
      </w:r>
    </w:p>
    <w:p w:rsidR="00A17FCC" w:rsidRDefault="00A17FCC" w:rsidP="00A17FCC">
      <w:r>
        <w:rPr>
          <w:rFonts w:hint="eastAsia"/>
        </w:rPr>
        <w:t>４、录入该笔业务的备付信息。</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w:t>
      </w:r>
      <w:r>
        <w:rPr>
          <w:rFonts w:hint="eastAsia"/>
        </w:rPr>
        <w:lastRenderedPageBreak/>
        <w:t>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rPr>
          <w:sz w:val="24"/>
        </w:rPr>
      </w:pPr>
      <w:bookmarkStart w:id="1757" w:name="_Toc183939376"/>
      <w:r>
        <w:rPr>
          <w:rFonts w:hint="eastAsia"/>
          <w:sz w:val="24"/>
        </w:rPr>
        <w:t>六、撤销备付（业务代码</w:t>
      </w:r>
      <w:r>
        <w:rPr>
          <w:rFonts w:hint="eastAsia"/>
          <w:sz w:val="24"/>
        </w:rPr>
        <w:t>7586</w:t>
      </w:r>
      <w:r>
        <w:rPr>
          <w:rFonts w:hint="eastAsia"/>
          <w:sz w:val="24"/>
        </w:rPr>
        <w:t>）</w:t>
      </w:r>
      <w:bookmarkEnd w:id="1757"/>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网点通过本交易可将未付款的进口代收备付撤销。</w:t>
      </w:r>
    </w:p>
    <w:p w:rsidR="00A17FCC" w:rsidRDefault="00A17FCC" w:rsidP="00A17FCC">
      <w:pPr>
        <w:pStyle w:val="6"/>
        <w:spacing w:line="360" w:lineRule="auto"/>
      </w:pPr>
      <w:r>
        <w:rPr>
          <w:rFonts w:hint="eastAsia"/>
        </w:rPr>
        <w:t>（二）操作要点</w:t>
      </w:r>
    </w:p>
    <w:p w:rsidR="00A17FCC" w:rsidRDefault="00A17FCC" w:rsidP="00A17FCC">
      <w:pPr>
        <w:pStyle w:val="a4"/>
      </w:pPr>
      <w:r>
        <w:rPr>
          <w:rFonts w:hint="eastAsia"/>
        </w:rPr>
        <w:t>１、当备付金额或者备付日期不对时，可通过本交易以将已备付的业务进行撤销。</w:t>
      </w:r>
    </w:p>
    <w:p w:rsidR="00A17FCC" w:rsidRDefault="00A17FCC" w:rsidP="00A17FCC">
      <w:pPr>
        <w:pStyle w:val="a4"/>
      </w:pPr>
      <w:r>
        <w:rPr>
          <w:rFonts w:hint="eastAsia"/>
        </w:rPr>
        <w:t>２、备付后已付款的业务无法使用本交易。</w:t>
      </w:r>
    </w:p>
    <w:p w:rsidR="00A17FCC" w:rsidRDefault="00A17FCC" w:rsidP="00A17FCC">
      <w:pPr>
        <w:pStyle w:val="a4"/>
      </w:pPr>
      <w:r>
        <w:rPr>
          <w:rFonts w:hint="eastAsia"/>
        </w:rPr>
        <w:t>３、本交易生效后可立即打印一个借记冲正单用于柜员日结。</w:t>
      </w:r>
    </w:p>
    <w:p w:rsidR="00A17FCC" w:rsidRDefault="00A17FCC" w:rsidP="00A17FCC">
      <w:pPr>
        <w:pStyle w:val="a4"/>
      </w:pPr>
      <w:r>
        <w:rPr>
          <w:rFonts w:hint="eastAsia"/>
        </w:rPr>
        <w:t>４、复核时须重新录入备付币别和本次备付单据金额等要素校验。</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选择“系统导航”－“国际业务”－“进口业务”－“进口代收”－“撤销备付”，或在“业务代码”处输入“7586”进入“撤销备付”。</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输入“录入”操作码，系统弹出进口代收已备付列表窗口。</w:t>
      </w:r>
    </w:p>
    <w:p w:rsidR="00A17FCC" w:rsidRDefault="00A17FCC" w:rsidP="00A17FCC">
      <w:pPr>
        <w:ind w:left="480" w:hangingChars="200" w:hanging="480"/>
      </w:pPr>
      <w:r>
        <w:rPr>
          <w:rFonts w:hint="eastAsia"/>
        </w:rPr>
        <w:t>２、选择</w:t>
      </w:r>
      <w:r>
        <w:rPr>
          <w:rFonts w:hint="eastAsia"/>
        </w:rPr>
        <w:t>/</w:t>
      </w:r>
      <w:r>
        <w:rPr>
          <w:rFonts w:hint="eastAsia"/>
        </w:rPr>
        <w:t>输入“查询”操作码，可查询当前条件下已备付的进口代收。</w:t>
      </w:r>
    </w:p>
    <w:p w:rsidR="00A17FCC" w:rsidRDefault="00A17FCC" w:rsidP="00A17FCC">
      <w:pPr>
        <w:ind w:left="480" w:hangingChars="200" w:hanging="480"/>
      </w:pPr>
      <w:r>
        <w:rPr>
          <w:rFonts w:hint="eastAsia"/>
        </w:rPr>
        <w:t>３、直接输入“代收号”和“备付编号”或者从列表中选择要撤销备付的进口代收，选择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４、全部完成后，选择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w:t>
      </w:r>
      <w:r>
        <w:rPr>
          <w:rFonts w:hint="eastAsia"/>
        </w:rPr>
        <w:lastRenderedPageBreak/>
        <w:t>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９、已生效的业务可在“生效队列”中查看。</w:t>
      </w:r>
    </w:p>
    <w:p w:rsidR="00A17FCC" w:rsidRDefault="00A17FCC" w:rsidP="00A17FCC">
      <w:pPr>
        <w:pStyle w:val="5"/>
        <w:rPr>
          <w:sz w:val="24"/>
        </w:rPr>
      </w:pPr>
      <w:bookmarkStart w:id="1758" w:name="_Toc183939377"/>
      <w:r>
        <w:rPr>
          <w:rFonts w:hint="eastAsia"/>
          <w:sz w:val="24"/>
        </w:rPr>
        <w:t>七、付款（业务代码</w:t>
      </w:r>
      <w:r>
        <w:rPr>
          <w:rFonts w:hint="eastAsia"/>
          <w:sz w:val="24"/>
        </w:rPr>
        <w:t>7587</w:t>
      </w:r>
      <w:r>
        <w:rPr>
          <w:rFonts w:hint="eastAsia"/>
          <w:sz w:val="24"/>
        </w:rPr>
        <w:t>）</w:t>
      </w:r>
      <w:bookmarkEnd w:id="1758"/>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通过本交易对已备付的进口代收业务进行付款。</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82"/>
        <w:gridCol w:w="2306"/>
        <w:gridCol w:w="1800"/>
        <w:gridCol w:w="2834"/>
      </w:tblGrid>
      <w:tr w:rsidR="00A17FCC">
        <w:tc>
          <w:tcPr>
            <w:tcW w:w="1582" w:type="dxa"/>
          </w:tcPr>
          <w:p w:rsidR="00A17FCC" w:rsidRDefault="00A17FCC" w:rsidP="00A17FCC">
            <w:pPr>
              <w:rPr>
                <w:rFonts w:ascii="宋体" w:hAnsi="宋体"/>
              </w:rPr>
            </w:pPr>
            <w:r>
              <w:rPr>
                <w:rFonts w:ascii="宋体" w:hAnsi="宋体" w:hint="eastAsia"/>
              </w:rPr>
              <w:t>字段名称</w:t>
            </w:r>
          </w:p>
        </w:tc>
        <w:tc>
          <w:tcPr>
            <w:tcW w:w="2306"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2834" w:type="dxa"/>
          </w:tcPr>
          <w:p w:rsidR="00A17FCC" w:rsidRDefault="00A17FCC" w:rsidP="00A17FCC">
            <w:pPr>
              <w:rPr>
                <w:rFonts w:ascii="宋体" w:hAnsi="宋体"/>
              </w:rPr>
            </w:pPr>
            <w:r>
              <w:rPr>
                <w:rFonts w:ascii="宋体" w:hAnsi="宋体" w:hint="eastAsia"/>
              </w:rPr>
              <w:t>错误提示</w:t>
            </w:r>
          </w:p>
        </w:tc>
      </w:tr>
      <w:tr w:rsidR="00A17FCC">
        <w:tc>
          <w:tcPr>
            <w:tcW w:w="1582" w:type="dxa"/>
          </w:tcPr>
          <w:p w:rsidR="00A17FCC" w:rsidRDefault="00A17FCC" w:rsidP="00A17FCC">
            <w:pPr>
              <w:rPr>
                <w:rFonts w:ascii="宋体" w:hAnsi="宋体"/>
              </w:rPr>
            </w:pPr>
            <w:r>
              <w:rPr>
                <w:rFonts w:ascii="宋体" w:hAnsi="宋体" w:hint="eastAsia"/>
              </w:rPr>
              <w:t>起息日</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付款方式</w:t>
            </w:r>
          </w:p>
        </w:tc>
        <w:tc>
          <w:tcPr>
            <w:tcW w:w="2306"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BT : 同城转账</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lastRenderedPageBreak/>
              <w:t>MT : 信汇</w:t>
            </w:r>
          </w:p>
          <w:p w:rsidR="00A17FCC" w:rsidRDefault="00A17FCC" w:rsidP="00A17FCC">
            <w:pPr>
              <w:rPr>
                <w:rFonts w:ascii="宋体" w:hAnsi="宋体"/>
              </w:rPr>
            </w:pPr>
            <w:r>
              <w:rPr>
                <w:rFonts w:ascii="宋体" w:hAnsi="宋体" w:hint="eastAsia"/>
              </w:rPr>
              <w:t>TT : 电汇</w:t>
            </w:r>
          </w:p>
        </w:tc>
        <w:tc>
          <w:tcPr>
            <w:tcW w:w="1800" w:type="dxa"/>
          </w:tcPr>
          <w:p w:rsidR="00A17FCC" w:rsidRDefault="00A17FCC" w:rsidP="00A17FCC">
            <w:pPr>
              <w:rPr>
                <w:rFonts w:ascii="宋体" w:hAnsi="宋体"/>
              </w:rPr>
            </w:pPr>
            <w:r>
              <w:rPr>
                <w:rFonts w:ascii="宋体" w:hAnsi="宋体" w:hint="eastAsia"/>
              </w:rPr>
              <w:lastRenderedPageBreak/>
              <w:t>字符类型2位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lastRenderedPageBreak/>
              <w:t>全额付款标志</w:t>
            </w:r>
          </w:p>
        </w:tc>
        <w:tc>
          <w:tcPr>
            <w:tcW w:w="2306"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受益行代码</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ISN3371 受益行不能为空</w:t>
            </w:r>
          </w:p>
        </w:tc>
      </w:tr>
      <w:tr w:rsidR="00A17FCC">
        <w:tc>
          <w:tcPr>
            <w:tcW w:w="1582" w:type="dxa"/>
          </w:tcPr>
          <w:p w:rsidR="00A17FCC" w:rsidRDefault="00A17FCC" w:rsidP="00A17FCC">
            <w:pPr>
              <w:rPr>
                <w:rFonts w:ascii="宋体" w:hAnsi="宋体"/>
              </w:rPr>
            </w:pPr>
            <w:r>
              <w:rPr>
                <w:rFonts w:ascii="宋体" w:hAnsi="宋体" w:hint="eastAsia"/>
              </w:rPr>
              <w:t>受益行账户行</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账户行代码</w:t>
            </w:r>
          </w:p>
        </w:tc>
        <w:tc>
          <w:tcPr>
            <w:tcW w:w="2306" w:type="dxa"/>
          </w:tcPr>
          <w:p w:rsidR="00A17FCC" w:rsidRDefault="00A17FCC" w:rsidP="00A17FCC">
            <w:pPr>
              <w:rPr>
                <w:rFonts w:ascii="宋体" w:hAnsi="宋体"/>
              </w:rPr>
            </w:pPr>
            <w:r>
              <w:rPr>
                <w:rFonts w:ascii="宋体" w:hAnsi="宋体" w:hint="eastAsia"/>
              </w:rPr>
              <w:t>我行付款的账户行</w:t>
            </w: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SYS5501 机构号不能为空</w:t>
            </w:r>
          </w:p>
          <w:p w:rsidR="00A17FCC" w:rsidRDefault="00A17FCC" w:rsidP="00A17FCC">
            <w:pPr>
              <w:rPr>
                <w:rFonts w:ascii="宋体" w:hAnsi="宋体"/>
              </w:rPr>
            </w:pPr>
            <w:r>
              <w:rPr>
                <w:rFonts w:ascii="宋体" w:hAnsi="宋体" w:hint="eastAsia"/>
              </w:rPr>
              <w:t>SYS5508 机构不存在</w:t>
            </w:r>
          </w:p>
        </w:tc>
      </w:tr>
      <w:tr w:rsidR="00A17FCC">
        <w:tc>
          <w:tcPr>
            <w:tcW w:w="1582" w:type="dxa"/>
          </w:tcPr>
          <w:p w:rsidR="00A17FCC" w:rsidRDefault="00A17FCC" w:rsidP="00A17FCC">
            <w:pPr>
              <w:rPr>
                <w:rFonts w:ascii="宋体" w:hAnsi="宋体"/>
              </w:rPr>
            </w:pPr>
            <w:r>
              <w:rPr>
                <w:rFonts w:ascii="宋体" w:hAnsi="宋体" w:hint="eastAsia"/>
              </w:rPr>
              <w:t>账户行户口</w:t>
            </w:r>
          </w:p>
        </w:tc>
        <w:tc>
          <w:tcPr>
            <w:tcW w:w="230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１、全额付款标志为</w:t>
      </w:r>
      <w:r>
        <w:rPr>
          <w:rFonts w:hint="eastAsia"/>
        </w:rPr>
        <w:t>YES</w:t>
      </w:r>
      <w:r>
        <w:rPr>
          <w:rFonts w:hint="eastAsia"/>
        </w:rPr>
        <w:t>时，系统将全额核销或有资产负债。</w:t>
      </w:r>
    </w:p>
    <w:p w:rsidR="00A17FCC" w:rsidRDefault="00A17FCC" w:rsidP="00A17FCC">
      <w:r>
        <w:rPr>
          <w:rFonts w:hint="eastAsia"/>
        </w:rPr>
        <w:t>２、复核时须重新录入付款币别、备付单据金额和起息日等要素校验。</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选择“系统导航”－“国际业务”－“进口业务”－“进口代收”－“付款”，或在“业务代码”处输入“7587”进入“付款”。</w:t>
      </w:r>
    </w:p>
    <w:p w:rsidR="00A17FCC" w:rsidRDefault="00A17FCC" w:rsidP="00A17FCC">
      <w:r>
        <w:rPr>
          <w:rFonts w:hint="eastAsia"/>
        </w:rPr>
        <w:t>１、经办人员选择</w:t>
      </w:r>
      <w:r>
        <w:rPr>
          <w:rFonts w:hint="eastAsia"/>
        </w:rPr>
        <w:t>/</w:t>
      </w:r>
      <w:r>
        <w:rPr>
          <w:rFonts w:hint="eastAsia"/>
        </w:rPr>
        <w:t>输入“录入”操作码，系统弹出进口代收待付款列表窗口。</w:t>
      </w:r>
    </w:p>
    <w:p w:rsidR="00A17FCC" w:rsidRDefault="00A17FCC" w:rsidP="00A17FCC">
      <w:pPr>
        <w:ind w:left="480" w:hangingChars="200" w:hanging="480"/>
      </w:pPr>
      <w:r>
        <w:rPr>
          <w:rFonts w:hint="eastAsia"/>
        </w:rPr>
        <w:t>２、选择</w:t>
      </w:r>
      <w:r>
        <w:rPr>
          <w:rFonts w:hint="eastAsia"/>
        </w:rPr>
        <w:t>/</w:t>
      </w:r>
      <w:r>
        <w:rPr>
          <w:rFonts w:hint="eastAsia"/>
        </w:rPr>
        <w:t>输入“查询”操作码，可查询当前条件下待付款的进口代收。</w:t>
      </w:r>
    </w:p>
    <w:p w:rsidR="00A17FCC" w:rsidRDefault="00A17FCC" w:rsidP="00A17FCC">
      <w:pPr>
        <w:ind w:left="480" w:hangingChars="200" w:hanging="480"/>
      </w:pPr>
      <w:r>
        <w:rPr>
          <w:rFonts w:hint="eastAsia"/>
        </w:rPr>
        <w:t>３、直接输入“代收号”和“备付编号”或者从列表中选择要付款的进口代收，选择</w:t>
      </w:r>
      <w:r>
        <w:rPr>
          <w:rFonts w:hint="eastAsia"/>
        </w:rPr>
        <w:t>/</w:t>
      </w:r>
      <w:r>
        <w:rPr>
          <w:rFonts w:hint="eastAsia"/>
        </w:rPr>
        <w:t>输入“录入”操作码，进入该笔业务的信息录入界面。</w:t>
      </w:r>
    </w:p>
    <w:p w:rsidR="00A17FCC" w:rsidRDefault="00A17FCC" w:rsidP="00A17FCC">
      <w:r>
        <w:rPr>
          <w:rFonts w:hint="eastAsia"/>
        </w:rPr>
        <w:t>４、录入该笔业务的付款信息。</w:t>
      </w:r>
    </w:p>
    <w:p w:rsidR="00A17FCC" w:rsidRDefault="00A17FCC" w:rsidP="00A17FCC">
      <w:pPr>
        <w:ind w:left="480" w:hangingChars="200" w:hanging="480"/>
      </w:pPr>
      <w:r>
        <w:rPr>
          <w:rFonts w:hint="eastAsia"/>
        </w:rPr>
        <w:t>５、选择“费用”页面，检查扣费信息是否正确，如须加收费用，可在本页面增加。</w:t>
      </w:r>
    </w:p>
    <w:p w:rsidR="00A17FCC" w:rsidRDefault="00A17FCC" w:rsidP="00A17FCC">
      <w:r>
        <w:rPr>
          <w:rFonts w:hint="eastAsia"/>
        </w:rPr>
        <w:lastRenderedPageBreak/>
        <w:t>６、选择“电文面函处理”页面，按照业务需要制作相应的函电。</w:t>
      </w:r>
    </w:p>
    <w:p w:rsidR="00A17FCC" w:rsidRDefault="00A17FCC" w:rsidP="00A17FCC">
      <w:pPr>
        <w:ind w:left="480" w:hangingChars="200" w:hanging="480"/>
      </w:pPr>
      <w:r>
        <w:rPr>
          <w:rFonts w:hint="eastAsia"/>
        </w:rPr>
        <w:t>７、全部完成后，选择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８、复核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９、当复核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１０、对于“待经办队列”中的业务，经办选中某一笔业务后，选择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１１、经办处理完但未生效的业务，可选择“本人经办待复核队列”查看，如须修改，可自行选择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１２、已生效的业务可在“生效队列”中查看。</w:t>
      </w:r>
    </w:p>
    <w:p w:rsidR="00A17FCC" w:rsidRDefault="00A17FCC" w:rsidP="00A17FCC">
      <w:pPr>
        <w:pStyle w:val="5"/>
        <w:rPr>
          <w:sz w:val="24"/>
        </w:rPr>
      </w:pPr>
      <w:bookmarkStart w:id="1759" w:name="_Toc183939378"/>
      <w:r>
        <w:rPr>
          <w:rFonts w:hint="eastAsia"/>
          <w:sz w:val="24"/>
        </w:rPr>
        <w:t>八、拒付（业务代码</w:t>
      </w:r>
      <w:r>
        <w:rPr>
          <w:rFonts w:hint="eastAsia"/>
          <w:sz w:val="24"/>
        </w:rPr>
        <w:t>7588</w:t>
      </w:r>
      <w:r>
        <w:rPr>
          <w:rFonts w:hint="eastAsia"/>
          <w:sz w:val="24"/>
        </w:rPr>
        <w:t>）</w:t>
      </w:r>
      <w:bookmarkEnd w:id="1759"/>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通过本交易向托收行拒付。</w:t>
      </w:r>
    </w:p>
    <w:p w:rsidR="00A17FCC" w:rsidRDefault="00A17FCC" w:rsidP="00A17FCC">
      <w:pPr>
        <w:pStyle w:val="6"/>
        <w:spacing w:line="360" w:lineRule="auto"/>
      </w:pPr>
      <w:r>
        <w:rPr>
          <w:rFonts w:hint="eastAsia"/>
        </w:rPr>
        <w:lastRenderedPageBreak/>
        <w:t>（二）操作步骤</w:t>
      </w:r>
    </w:p>
    <w:p w:rsidR="00A17FCC" w:rsidRDefault="00A17FCC" w:rsidP="00A17FCC">
      <w:pPr>
        <w:ind w:firstLineChars="225" w:firstLine="540"/>
      </w:pPr>
      <w:r>
        <w:rPr>
          <w:rFonts w:ascii="宋体" w:hAnsi="宋体" w:hint="eastAsia"/>
        </w:rPr>
        <w:t>选择“系统导航”－“国际业务”－“进口业务”－“进口代收”－“拒付”，或在“业务代码”处输入“7588”进入“拒付”。</w:t>
      </w:r>
    </w:p>
    <w:p w:rsidR="00A17FCC" w:rsidRDefault="00A17FCC" w:rsidP="00A17FCC">
      <w:r>
        <w:rPr>
          <w:rFonts w:hint="eastAsia"/>
        </w:rPr>
        <w:t>１、经办人员选择</w:t>
      </w:r>
      <w:r>
        <w:rPr>
          <w:rFonts w:hint="eastAsia"/>
        </w:rPr>
        <w:t>/</w:t>
      </w:r>
      <w:r>
        <w:rPr>
          <w:rFonts w:hint="eastAsia"/>
        </w:rPr>
        <w:t>输入“录入”操作码，系统弹出录入进口代收编号的窗口。</w:t>
      </w:r>
    </w:p>
    <w:p w:rsidR="00A17FCC" w:rsidRDefault="00A17FCC" w:rsidP="00A17FCC">
      <w:pPr>
        <w:ind w:left="480" w:hangingChars="200" w:hanging="480"/>
      </w:pPr>
      <w:r>
        <w:rPr>
          <w:rFonts w:hint="eastAsia"/>
        </w:rPr>
        <w:t>２、正确输入进口代收编号，选择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w:t>
      </w:r>
      <w:r>
        <w:rPr>
          <w:rFonts w:hint="eastAsia"/>
        </w:rPr>
        <w:lastRenderedPageBreak/>
        <w:t>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760" w:name="_Toc183939379"/>
      <w:r>
        <w:rPr>
          <w:rFonts w:hint="eastAsia"/>
          <w:sz w:val="24"/>
        </w:rPr>
        <w:t>九、退单（业务代码</w:t>
      </w:r>
      <w:r>
        <w:rPr>
          <w:rFonts w:hint="eastAsia"/>
          <w:sz w:val="24"/>
        </w:rPr>
        <w:t>7589</w:t>
      </w:r>
      <w:r>
        <w:rPr>
          <w:rFonts w:hint="eastAsia"/>
          <w:sz w:val="24"/>
        </w:rPr>
        <w:t>）</w:t>
      </w:r>
      <w:bookmarkEnd w:id="1760"/>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通过本交易登记退单信息，并制作退单面函。</w:t>
      </w:r>
    </w:p>
    <w:p w:rsidR="00A17FCC" w:rsidRDefault="00A17FCC" w:rsidP="00A17FCC">
      <w:pPr>
        <w:pStyle w:val="6"/>
        <w:spacing w:line="360" w:lineRule="auto"/>
      </w:pPr>
      <w:r>
        <w:rPr>
          <w:rFonts w:hint="eastAsia"/>
        </w:rPr>
        <w:t>（二）操作要点</w:t>
      </w:r>
    </w:p>
    <w:p w:rsidR="00A17FCC" w:rsidRDefault="00A17FCC" w:rsidP="00A17FCC">
      <w:r>
        <w:rPr>
          <w:rFonts w:hint="eastAsia"/>
        </w:rPr>
        <w:t>１、本交易生效后，系统自动核销或有资产负债。</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选择“系统导航”－“国际业务”－“进口业务”－“进口代收”－“退单”，或在“业务代码”处输入“7589”进入“退单”。</w:t>
      </w:r>
    </w:p>
    <w:p w:rsidR="00A17FCC" w:rsidRDefault="00A17FCC" w:rsidP="00A17FCC">
      <w:r>
        <w:rPr>
          <w:rFonts w:hint="eastAsia"/>
        </w:rPr>
        <w:t>１、经办人员选择</w:t>
      </w:r>
      <w:r>
        <w:rPr>
          <w:rFonts w:hint="eastAsia"/>
        </w:rPr>
        <w:t>/</w:t>
      </w:r>
      <w:r>
        <w:rPr>
          <w:rFonts w:hint="eastAsia"/>
        </w:rPr>
        <w:t>输入“录入”操作码，系统弹出录入进口代收编号的窗口。</w:t>
      </w:r>
    </w:p>
    <w:p w:rsidR="00A17FCC" w:rsidRDefault="00A17FCC" w:rsidP="00A17FCC">
      <w:pPr>
        <w:ind w:left="480" w:hangingChars="200" w:hanging="480"/>
      </w:pPr>
      <w:r>
        <w:rPr>
          <w:rFonts w:hint="eastAsia"/>
        </w:rPr>
        <w:t>２、正确输入进口代收编号，选择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w:t>
      </w:r>
      <w:r>
        <w:rPr>
          <w:rFonts w:hint="eastAsia"/>
        </w:rPr>
        <w:lastRenderedPageBreak/>
        <w:t>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761" w:name="_Toc183939380"/>
      <w:r>
        <w:rPr>
          <w:rFonts w:hint="eastAsia"/>
          <w:sz w:val="24"/>
        </w:rPr>
        <w:t>十、无偿放单（业务代码</w:t>
      </w:r>
      <w:r>
        <w:rPr>
          <w:rFonts w:hint="eastAsia"/>
          <w:sz w:val="24"/>
        </w:rPr>
        <w:t>7591</w:t>
      </w:r>
      <w:r>
        <w:rPr>
          <w:rFonts w:hint="eastAsia"/>
          <w:sz w:val="24"/>
        </w:rPr>
        <w:t>）</w:t>
      </w:r>
      <w:bookmarkEnd w:id="1761"/>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收到托收行的无偿放单授权函电后，通过本交易登记无偿放单信息。</w:t>
      </w:r>
    </w:p>
    <w:p w:rsidR="00A17FCC" w:rsidRDefault="00A17FCC" w:rsidP="00A17FCC">
      <w:pPr>
        <w:pStyle w:val="6"/>
        <w:spacing w:line="360" w:lineRule="auto"/>
      </w:pPr>
      <w:r>
        <w:rPr>
          <w:rFonts w:hint="eastAsia"/>
        </w:rPr>
        <w:t>（二）操作要点</w:t>
      </w:r>
    </w:p>
    <w:p w:rsidR="00A17FCC" w:rsidRDefault="00A17FCC" w:rsidP="00A17FCC">
      <w:r>
        <w:rPr>
          <w:rFonts w:hint="eastAsia"/>
        </w:rPr>
        <w:t>１、本交易生效后，系统自动核销或有资产负债。</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选择“系统导航”－“国际业务”－“进口业务”－“进口代收”－“无偿放单”，或在“业务代码”处输入“7591”进入“无偿放单”。</w:t>
      </w:r>
    </w:p>
    <w:p w:rsidR="00A17FCC" w:rsidRDefault="00A17FCC" w:rsidP="00A17FCC">
      <w:r>
        <w:rPr>
          <w:rFonts w:hint="eastAsia"/>
        </w:rPr>
        <w:t>１、经办人员选择</w:t>
      </w:r>
      <w:r>
        <w:rPr>
          <w:rFonts w:hint="eastAsia"/>
        </w:rPr>
        <w:t>/</w:t>
      </w:r>
      <w:r>
        <w:rPr>
          <w:rFonts w:hint="eastAsia"/>
        </w:rPr>
        <w:t>输入“录入”操作码，系统弹出录入进口代收编号的窗口。</w:t>
      </w:r>
    </w:p>
    <w:p w:rsidR="00A17FCC" w:rsidRDefault="00A17FCC" w:rsidP="00A17FCC">
      <w:pPr>
        <w:ind w:left="480" w:hangingChars="200" w:hanging="480"/>
      </w:pPr>
      <w:r>
        <w:rPr>
          <w:rFonts w:hint="eastAsia"/>
        </w:rPr>
        <w:t>２、正确输入进口代收编号，选择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w:t>
      </w:r>
      <w:r>
        <w:rPr>
          <w:rFonts w:hint="eastAsia"/>
        </w:rPr>
        <w:lastRenderedPageBreak/>
        <w:t>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762" w:name="_Toc183939381"/>
      <w:r>
        <w:rPr>
          <w:rFonts w:hint="eastAsia"/>
          <w:sz w:val="24"/>
        </w:rPr>
        <w:t>十一、撤单（业务代码</w:t>
      </w:r>
      <w:r>
        <w:rPr>
          <w:rFonts w:hint="eastAsia"/>
          <w:sz w:val="24"/>
        </w:rPr>
        <w:t>7592</w:t>
      </w:r>
      <w:r>
        <w:rPr>
          <w:rFonts w:hint="eastAsia"/>
          <w:sz w:val="24"/>
        </w:rPr>
        <w:t>）</w:t>
      </w:r>
      <w:bookmarkEnd w:id="176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通过本交易将已生效的进口代收登记撤销。</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１、本交易适用于操作人员误登记了进口代收的情况，或者因各种原因须将已登记的进口代收拆分为多笔登记的情形。</w:t>
      </w:r>
    </w:p>
    <w:p w:rsidR="00A17FCC" w:rsidRDefault="00A17FCC" w:rsidP="00A17FCC">
      <w:pPr>
        <w:ind w:left="480" w:hangingChars="200" w:hanging="480"/>
      </w:pPr>
      <w:r>
        <w:rPr>
          <w:rFonts w:hint="eastAsia"/>
        </w:rPr>
        <w:t>２、进口代收状态为</w:t>
      </w:r>
      <w:r>
        <w:rPr>
          <w:rFonts w:hint="eastAsia"/>
        </w:rPr>
        <w:t>A:</w:t>
      </w:r>
      <w:r>
        <w:rPr>
          <w:rFonts w:hint="eastAsia"/>
        </w:rPr>
        <w:t>已承兑，</w:t>
      </w:r>
      <w:r>
        <w:rPr>
          <w:rFonts w:hint="eastAsia"/>
        </w:rPr>
        <w:t>J:</w:t>
      </w:r>
      <w:r>
        <w:rPr>
          <w:rFonts w:hint="eastAsia"/>
        </w:rPr>
        <w:t>拒付，</w:t>
      </w:r>
      <w:r>
        <w:rPr>
          <w:rFonts w:hint="eastAsia"/>
        </w:rPr>
        <w:t>S:</w:t>
      </w:r>
      <w:r>
        <w:rPr>
          <w:rFonts w:hint="eastAsia"/>
        </w:rPr>
        <w:t>待处理的进口代收均可使用本交易进</w:t>
      </w:r>
      <w:r>
        <w:rPr>
          <w:rFonts w:hint="eastAsia"/>
        </w:rPr>
        <w:lastRenderedPageBreak/>
        <w:t>行撤单。</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选择“系统导航”－“国际业务”－“进口业务”－“进口代收”－“撤单”，或在“业务代码”处输入“7592”进入“撤单”。</w:t>
      </w:r>
    </w:p>
    <w:p w:rsidR="00A17FCC" w:rsidRDefault="00A17FCC" w:rsidP="00A17FCC">
      <w:r>
        <w:rPr>
          <w:rFonts w:hint="eastAsia"/>
        </w:rPr>
        <w:t>１、经办人员选择</w:t>
      </w:r>
      <w:r>
        <w:rPr>
          <w:rFonts w:hint="eastAsia"/>
        </w:rPr>
        <w:t>/</w:t>
      </w:r>
      <w:r>
        <w:rPr>
          <w:rFonts w:hint="eastAsia"/>
        </w:rPr>
        <w:t>输入“录入”操作码，系统弹出录入进口代收编号的窗口。</w:t>
      </w:r>
    </w:p>
    <w:p w:rsidR="00A17FCC" w:rsidRDefault="00A17FCC" w:rsidP="00A17FCC">
      <w:pPr>
        <w:ind w:left="480" w:hangingChars="200" w:hanging="480"/>
      </w:pPr>
      <w:r>
        <w:rPr>
          <w:rFonts w:hint="eastAsia"/>
        </w:rPr>
        <w:t>２、正确输入进口代收编号，选择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lastRenderedPageBreak/>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763" w:name="_Toc183939382"/>
      <w:r>
        <w:rPr>
          <w:rFonts w:hint="eastAsia"/>
          <w:sz w:val="24"/>
        </w:rPr>
        <w:t>十二、销卷（业务代码</w:t>
      </w:r>
      <w:r>
        <w:rPr>
          <w:rFonts w:hint="eastAsia"/>
          <w:sz w:val="24"/>
        </w:rPr>
        <w:t>7593</w:t>
      </w:r>
      <w:r>
        <w:rPr>
          <w:rFonts w:hint="eastAsia"/>
          <w:sz w:val="24"/>
        </w:rPr>
        <w:t>）</w:t>
      </w:r>
      <w:bookmarkEnd w:id="176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通过本交易将已付款或已退单或无偿放单的进口代收注销，不再使用。</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１、进行本交易操作前，应检查该进口代收下有无未完结的业务处理，有无未结的费用，否则系统将报错，无法作销卷处理。</w:t>
      </w:r>
    </w:p>
    <w:p w:rsidR="00A17FCC" w:rsidRDefault="00A17FCC" w:rsidP="00A17FCC">
      <w:pPr>
        <w:ind w:left="480" w:hangingChars="200" w:hanging="480"/>
      </w:pPr>
      <w:r>
        <w:rPr>
          <w:rFonts w:hint="eastAsia"/>
        </w:rPr>
        <w:t>２、如果有未结费用，可通过业务费用处理交易将该信用证下的费用补收或者免除。</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选择“系统导航”－“国际业务”－“进口业务”－“进口代收”－“销卷”，或在“业务代码”处输入“7593”进入“销卷”。</w:t>
      </w:r>
    </w:p>
    <w:p w:rsidR="00A17FCC" w:rsidRDefault="00A17FCC" w:rsidP="00A17FCC">
      <w:r>
        <w:rPr>
          <w:rFonts w:hint="eastAsia"/>
        </w:rPr>
        <w:t>１、经办人员选择</w:t>
      </w:r>
      <w:r>
        <w:rPr>
          <w:rFonts w:hint="eastAsia"/>
        </w:rPr>
        <w:t>/</w:t>
      </w:r>
      <w:r>
        <w:rPr>
          <w:rFonts w:hint="eastAsia"/>
        </w:rPr>
        <w:t>输入“录入”操作码，系统弹出待销卷录入窗口。</w:t>
      </w:r>
    </w:p>
    <w:p w:rsidR="00A17FCC" w:rsidRDefault="00A17FCC" w:rsidP="00A17FCC">
      <w:pPr>
        <w:ind w:left="480" w:hangingChars="200" w:hanging="480"/>
      </w:pPr>
      <w:r>
        <w:rPr>
          <w:rFonts w:hint="eastAsia"/>
        </w:rPr>
        <w:t>２、直接输入“进口代收编号”，选择</w:t>
      </w:r>
      <w:r>
        <w:rPr>
          <w:rFonts w:hint="eastAsia"/>
        </w:rPr>
        <w:t>/</w:t>
      </w:r>
      <w:r>
        <w:rPr>
          <w:rFonts w:hint="eastAsia"/>
        </w:rPr>
        <w:t>输入“销卷”操作码，完成单笔业务的销卷经办。</w:t>
      </w:r>
    </w:p>
    <w:p w:rsidR="00A17FCC" w:rsidRDefault="00A17FCC" w:rsidP="00A17FCC">
      <w:r>
        <w:rPr>
          <w:rFonts w:hint="eastAsia"/>
        </w:rPr>
        <w:t>３、或者选择</w:t>
      </w:r>
      <w:r>
        <w:rPr>
          <w:rFonts w:hint="eastAsia"/>
        </w:rPr>
        <w:t>/</w:t>
      </w:r>
      <w:r>
        <w:rPr>
          <w:rFonts w:hint="eastAsia"/>
        </w:rPr>
        <w:t>输入“查询”操作码，可查询初步符合条件的待销卷的进口代收。</w:t>
      </w:r>
    </w:p>
    <w:p w:rsidR="00A17FCC" w:rsidRDefault="00A17FCC" w:rsidP="00A17FCC">
      <w:pPr>
        <w:ind w:left="480" w:hangingChars="200" w:hanging="480"/>
      </w:pPr>
      <w:r>
        <w:rPr>
          <w:rFonts w:hint="eastAsia"/>
        </w:rPr>
        <w:t>４、从列表中选择正确的进口代收编号，选择</w:t>
      </w:r>
      <w:r>
        <w:rPr>
          <w:rFonts w:hint="eastAsia"/>
        </w:rPr>
        <w:t>/</w:t>
      </w:r>
      <w:r>
        <w:rPr>
          <w:rFonts w:hint="eastAsia"/>
        </w:rPr>
        <w:t>输入“选定”操作码，此时该笔进口代收将被选中，颜色变为红色。</w:t>
      </w:r>
    </w:p>
    <w:p w:rsidR="00A17FCC" w:rsidRDefault="00A17FCC" w:rsidP="00A17FCC">
      <w:pPr>
        <w:ind w:left="480" w:hangingChars="200" w:hanging="480"/>
      </w:pPr>
      <w:r>
        <w:rPr>
          <w:rFonts w:hint="eastAsia"/>
        </w:rPr>
        <w:t>５、重复第４步的操作，直至所有须销卷的进口代收均被选中后，选择</w:t>
      </w:r>
      <w:r>
        <w:rPr>
          <w:rFonts w:hint="eastAsia"/>
        </w:rPr>
        <w:t>/</w:t>
      </w:r>
      <w:r>
        <w:rPr>
          <w:rFonts w:hint="eastAsia"/>
        </w:rPr>
        <w:t>输入“销卷”操作码，系统将所有选中的业务提交到“待复核队列”。</w:t>
      </w:r>
    </w:p>
    <w:p w:rsidR="00A17FCC" w:rsidRDefault="00A17FCC" w:rsidP="00A17FCC">
      <w:pPr>
        <w:ind w:left="480" w:hangingChars="200" w:hanging="480"/>
      </w:pPr>
      <w:r>
        <w:rPr>
          <w:rFonts w:hint="eastAsia"/>
        </w:rPr>
        <w:t>６、如果因故未能完成而需要退出，可选择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lastRenderedPageBreak/>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764" w:name="_Toc183939383"/>
      <w:r>
        <w:rPr>
          <w:rFonts w:hint="eastAsia"/>
          <w:sz w:val="24"/>
        </w:rPr>
        <w:t>十三、销卷激活（业务代码</w:t>
      </w:r>
      <w:r>
        <w:rPr>
          <w:rFonts w:hint="eastAsia"/>
          <w:sz w:val="24"/>
        </w:rPr>
        <w:t>7594</w:t>
      </w:r>
      <w:r>
        <w:rPr>
          <w:rFonts w:hint="eastAsia"/>
          <w:sz w:val="24"/>
        </w:rPr>
        <w:t>）</w:t>
      </w:r>
      <w:bookmarkEnd w:id="1764"/>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已销卷的进口代收因为收费等原因需要重新使用时，可通过本交易将该进口代收激活。</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选择“系统导航”－“国际业务”－“进口业务”－“进口代收”－“销卷激活”，或在“业务代码”处输入“7594”进入“销卷激活”。</w:t>
      </w:r>
    </w:p>
    <w:p w:rsidR="00A17FCC" w:rsidRDefault="00A17FCC" w:rsidP="00A17FCC">
      <w:r>
        <w:rPr>
          <w:rFonts w:hint="eastAsia"/>
        </w:rPr>
        <w:t>１、经办人员选择</w:t>
      </w:r>
      <w:r>
        <w:rPr>
          <w:rFonts w:hint="eastAsia"/>
        </w:rPr>
        <w:t>/</w:t>
      </w:r>
      <w:r>
        <w:rPr>
          <w:rFonts w:hint="eastAsia"/>
        </w:rPr>
        <w:t>输入“录入”操作码，系统弹出录入进口代收编号的窗口。</w:t>
      </w:r>
    </w:p>
    <w:p w:rsidR="00A17FCC" w:rsidRDefault="00A17FCC" w:rsidP="00A17FCC">
      <w:pPr>
        <w:ind w:left="480" w:hangingChars="200" w:hanging="480"/>
      </w:pPr>
      <w:r>
        <w:rPr>
          <w:rFonts w:hint="eastAsia"/>
        </w:rPr>
        <w:t>２、正确输入进口代收编号，选择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w:t>
      </w:r>
      <w:r>
        <w:rPr>
          <w:rFonts w:hint="eastAsia"/>
        </w:rPr>
        <w:lastRenderedPageBreak/>
        <w:t>加。</w:t>
      </w:r>
    </w:p>
    <w:p w:rsidR="00A17FCC" w:rsidRDefault="00A17FCC" w:rsidP="00A17FCC">
      <w:pPr>
        <w:ind w:left="480" w:hangingChars="200" w:hanging="480"/>
      </w:pPr>
      <w:r>
        <w:rPr>
          <w:rFonts w:hint="eastAsia"/>
        </w:rPr>
        <w:t>４、全部完成后，选择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９、已生效的业务可在“生效队列”中查看。</w:t>
      </w:r>
    </w:p>
    <w:p w:rsidR="00A17FCC" w:rsidRDefault="00A17FCC" w:rsidP="00A17FCC">
      <w:pPr>
        <w:pStyle w:val="5"/>
        <w:rPr>
          <w:sz w:val="24"/>
        </w:rPr>
      </w:pPr>
      <w:bookmarkStart w:id="1765" w:name="_Toc183939384"/>
      <w:r>
        <w:rPr>
          <w:rFonts w:hint="eastAsia"/>
          <w:sz w:val="24"/>
        </w:rPr>
        <w:t>十四、进口代收查询查复（业务代码</w:t>
      </w:r>
      <w:r>
        <w:rPr>
          <w:rFonts w:hint="eastAsia"/>
          <w:sz w:val="24"/>
        </w:rPr>
        <w:t>7595</w:t>
      </w:r>
      <w:r>
        <w:rPr>
          <w:rFonts w:hint="eastAsia"/>
          <w:sz w:val="24"/>
        </w:rPr>
        <w:t>）</w:t>
      </w:r>
      <w:bookmarkEnd w:id="176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可采用本交易对进口代收业务进行查询和查复，本交易下可以发送</w:t>
      </w:r>
      <w:r>
        <w:rPr>
          <w:rFonts w:hint="eastAsia"/>
        </w:rPr>
        <w:t>MT495/496/499/999</w:t>
      </w:r>
      <w:r>
        <w:rPr>
          <w:rFonts w:hint="eastAsia"/>
        </w:rPr>
        <w:t>电文。</w:t>
      </w:r>
    </w:p>
    <w:p w:rsidR="00A17FCC" w:rsidRDefault="00A17FCC" w:rsidP="00A17FCC">
      <w:pPr>
        <w:pStyle w:val="6"/>
        <w:spacing w:line="360" w:lineRule="auto"/>
      </w:pPr>
      <w:r>
        <w:rPr>
          <w:rFonts w:hint="eastAsia"/>
        </w:rPr>
        <w:lastRenderedPageBreak/>
        <w:t>（二）操作步骤</w:t>
      </w:r>
    </w:p>
    <w:p w:rsidR="00A17FCC" w:rsidRDefault="00A17FCC" w:rsidP="00A17FCC">
      <w:pPr>
        <w:ind w:firstLineChars="225" w:firstLine="540"/>
      </w:pPr>
      <w:r>
        <w:rPr>
          <w:rFonts w:ascii="宋体" w:hAnsi="宋体" w:hint="eastAsia"/>
        </w:rPr>
        <w:t>选择“系统导航”－“国际业务”－“进口业务”－“</w:t>
      </w:r>
      <w:r>
        <w:rPr>
          <w:rFonts w:hint="eastAsia"/>
        </w:rPr>
        <w:t>进口代收</w:t>
      </w:r>
      <w:r>
        <w:rPr>
          <w:rFonts w:ascii="宋体" w:hAnsi="宋体" w:hint="eastAsia"/>
        </w:rPr>
        <w:t>” －“</w:t>
      </w:r>
      <w:r>
        <w:rPr>
          <w:rFonts w:hint="eastAsia"/>
        </w:rPr>
        <w:t>进口代收</w:t>
      </w:r>
      <w:r>
        <w:rPr>
          <w:rFonts w:ascii="宋体" w:hAnsi="宋体" w:hint="eastAsia"/>
        </w:rPr>
        <w:t>查询查复”，或在业务代码处输入7595进入“</w:t>
      </w:r>
      <w:r>
        <w:rPr>
          <w:rFonts w:hint="eastAsia"/>
        </w:rPr>
        <w:t>进口代收</w:t>
      </w:r>
      <w:r>
        <w:rPr>
          <w:rFonts w:ascii="宋体" w:hAnsi="宋体" w:hint="eastAsia"/>
        </w:rPr>
        <w:t>查询查复”。</w:t>
      </w:r>
    </w:p>
    <w:p w:rsidR="00A17FCC" w:rsidRDefault="00A17FCC" w:rsidP="00A17FCC">
      <w:r>
        <w:rPr>
          <w:rFonts w:hint="eastAsia"/>
        </w:rPr>
        <w:t>１、经办人员选择</w:t>
      </w:r>
      <w:r>
        <w:rPr>
          <w:rFonts w:hint="eastAsia"/>
        </w:rPr>
        <w:t>/</w:t>
      </w:r>
      <w:r>
        <w:rPr>
          <w:rFonts w:hint="eastAsia"/>
        </w:rPr>
        <w:t>输入“录入”操作码，系统弹出录入进口代收编号的窗口。</w:t>
      </w:r>
    </w:p>
    <w:p w:rsidR="00A17FCC" w:rsidRDefault="00A17FCC" w:rsidP="00A17FCC">
      <w:pPr>
        <w:ind w:left="480" w:hangingChars="200" w:hanging="480"/>
      </w:pPr>
      <w:r>
        <w:rPr>
          <w:rFonts w:hint="eastAsia"/>
        </w:rPr>
        <w:t>２、正确输入进口代收编号，选择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w:t>
      </w:r>
      <w:r>
        <w:rPr>
          <w:rFonts w:hint="eastAsia"/>
        </w:rPr>
        <w:lastRenderedPageBreak/>
        <w:t>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04090F">
      <w:pPr>
        <w:pStyle w:val="4"/>
      </w:pPr>
      <w:bookmarkStart w:id="1766" w:name="_Toc89243534"/>
      <w:bookmarkStart w:id="1767" w:name="_Toc99422899"/>
      <w:bookmarkStart w:id="1768" w:name="_Toc109011062"/>
      <w:bookmarkStart w:id="1769" w:name="_Toc181072496"/>
      <w:bookmarkStart w:id="1770" w:name="_Toc183939385"/>
      <w:bookmarkStart w:id="1771" w:name="_Toc186273655"/>
      <w:r>
        <w:rPr>
          <w:rFonts w:hint="eastAsia"/>
        </w:rPr>
        <w:t>第五节　出口信用证</w:t>
      </w:r>
      <w:bookmarkEnd w:id="1766"/>
      <w:bookmarkEnd w:id="1767"/>
      <w:bookmarkEnd w:id="1768"/>
      <w:bookmarkEnd w:id="1769"/>
      <w:bookmarkEnd w:id="1770"/>
      <w:bookmarkEnd w:id="1771"/>
    </w:p>
    <w:p w:rsidR="00A17FCC" w:rsidRDefault="00A17FCC" w:rsidP="00A17FCC">
      <w:pPr>
        <w:pStyle w:val="5"/>
        <w:rPr>
          <w:sz w:val="24"/>
        </w:rPr>
      </w:pPr>
      <w:bookmarkStart w:id="1772" w:name="_Toc183939386"/>
      <w:r>
        <w:rPr>
          <w:rFonts w:hint="eastAsia"/>
          <w:sz w:val="24"/>
        </w:rPr>
        <w:t>一、来证通知登记（业务代码</w:t>
      </w:r>
      <w:r>
        <w:rPr>
          <w:rFonts w:hint="eastAsia"/>
          <w:sz w:val="24"/>
        </w:rPr>
        <w:t>7611</w:t>
      </w:r>
      <w:r>
        <w:rPr>
          <w:rFonts w:hint="eastAsia"/>
          <w:sz w:val="24"/>
        </w:rPr>
        <w:t>）</w:t>
      </w:r>
      <w:bookmarkEnd w:id="177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通过本交易登记出口来证通知信息。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１、系统默认计收手续费，只要涉及计算上述费用的字段值发生变化，系统会自动重新计算应收的手续费，影响手续费的要素包括以下字段：客户号、币别、信用证金额、通知方式、费用方向。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6"/>
        <w:gridCol w:w="2312"/>
        <w:gridCol w:w="1800"/>
        <w:gridCol w:w="2834"/>
      </w:tblGrid>
      <w:tr w:rsidR="00A17FCC">
        <w:tc>
          <w:tcPr>
            <w:tcW w:w="1576" w:type="dxa"/>
          </w:tcPr>
          <w:p w:rsidR="00A17FCC" w:rsidRDefault="00A17FCC" w:rsidP="00A17FCC">
            <w:pPr>
              <w:rPr>
                <w:rFonts w:ascii="宋体" w:hAnsi="宋体"/>
              </w:rPr>
            </w:pPr>
            <w:r>
              <w:rPr>
                <w:rFonts w:ascii="宋体" w:hAnsi="宋体" w:hint="eastAsia"/>
              </w:rPr>
              <w:t>字段名称</w:t>
            </w:r>
          </w:p>
        </w:tc>
        <w:tc>
          <w:tcPr>
            <w:tcW w:w="2312"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2834" w:type="dxa"/>
          </w:tcPr>
          <w:p w:rsidR="00A17FCC" w:rsidRDefault="00A17FCC" w:rsidP="00A17FCC">
            <w:pPr>
              <w:rPr>
                <w:rFonts w:ascii="宋体" w:hAnsi="宋体"/>
              </w:rPr>
            </w:pPr>
            <w:r>
              <w:rPr>
                <w:rFonts w:ascii="宋体" w:hAnsi="宋体" w:hint="eastAsia"/>
              </w:rPr>
              <w:t>错误提示</w:t>
            </w:r>
          </w:p>
        </w:tc>
      </w:tr>
      <w:tr w:rsidR="00A17FCC">
        <w:tc>
          <w:tcPr>
            <w:tcW w:w="1576" w:type="dxa"/>
          </w:tcPr>
          <w:p w:rsidR="00A17FCC" w:rsidRDefault="00A17FCC" w:rsidP="00A17FCC">
            <w:pPr>
              <w:rPr>
                <w:rFonts w:ascii="宋体" w:hAnsi="宋体"/>
              </w:rPr>
            </w:pPr>
            <w:r>
              <w:rPr>
                <w:rFonts w:ascii="宋体" w:hAnsi="宋体" w:hint="eastAsia"/>
              </w:rPr>
              <w:t>信用证号</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2834" w:type="dxa"/>
          </w:tcPr>
          <w:p w:rsidR="00A17FCC" w:rsidRDefault="00A17FCC" w:rsidP="00A17FCC">
            <w:pPr>
              <w:rPr>
                <w:rFonts w:ascii="宋体" w:hAnsi="宋体"/>
              </w:rPr>
            </w:pPr>
            <w:r>
              <w:rPr>
                <w:rFonts w:ascii="宋体" w:hAnsi="宋体" w:hint="eastAsia"/>
              </w:rPr>
              <w:t>ISO0003 信用证号不能为空</w:t>
            </w:r>
          </w:p>
        </w:tc>
      </w:tr>
      <w:tr w:rsidR="00A17FCC">
        <w:tc>
          <w:tcPr>
            <w:tcW w:w="1576" w:type="dxa"/>
          </w:tcPr>
          <w:p w:rsidR="00A17FCC" w:rsidRDefault="00A17FCC" w:rsidP="00A17FCC">
            <w:pPr>
              <w:rPr>
                <w:rFonts w:ascii="宋体" w:hAnsi="宋体"/>
              </w:rPr>
            </w:pPr>
            <w:r>
              <w:rPr>
                <w:rFonts w:ascii="宋体" w:hAnsi="宋体" w:hint="eastAsia"/>
              </w:rPr>
              <w:t>开证行代码</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ISO0009 开证行和转让行不能同时为空</w:t>
            </w:r>
          </w:p>
        </w:tc>
      </w:tr>
      <w:tr w:rsidR="00A17FCC">
        <w:tc>
          <w:tcPr>
            <w:tcW w:w="1576" w:type="dxa"/>
          </w:tcPr>
          <w:p w:rsidR="00A17FCC" w:rsidRDefault="00A17FCC" w:rsidP="00A17FCC">
            <w:pPr>
              <w:rPr>
                <w:rFonts w:ascii="宋体" w:hAnsi="宋体"/>
              </w:rPr>
            </w:pPr>
            <w:r>
              <w:rPr>
                <w:rFonts w:ascii="宋体" w:hAnsi="宋体" w:hint="eastAsia"/>
              </w:rPr>
              <w:t>开证申请人国别</w:t>
            </w:r>
          </w:p>
        </w:tc>
        <w:tc>
          <w:tcPr>
            <w:tcW w:w="2312" w:type="dxa"/>
          </w:tcPr>
          <w:p w:rsidR="00A17FCC" w:rsidRDefault="00A17FCC" w:rsidP="00A17FCC">
            <w:pPr>
              <w:rPr>
                <w:rFonts w:ascii="宋体" w:hAnsi="宋体"/>
              </w:rPr>
            </w:pPr>
            <w:r>
              <w:rPr>
                <w:rFonts w:ascii="宋体" w:hAnsi="宋体" w:hint="eastAsia"/>
              </w:rPr>
              <w:t>开证申请人的国家或地区</w:t>
            </w:r>
          </w:p>
        </w:tc>
        <w:tc>
          <w:tcPr>
            <w:tcW w:w="1800" w:type="dxa"/>
          </w:tcPr>
          <w:p w:rsidR="00A17FCC" w:rsidRDefault="00A17FCC" w:rsidP="00A17FCC">
            <w:pPr>
              <w:rPr>
                <w:rFonts w:ascii="宋体" w:hAnsi="宋体"/>
              </w:rPr>
            </w:pPr>
            <w:r>
              <w:rPr>
                <w:rFonts w:ascii="宋体" w:hAnsi="宋体" w:hint="eastAsia"/>
              </w:rPr>
              <w:t>字符类型2位</w:t>
            </w:r>
          </w:p>
        </w:tc>
        <w:tc>
          <w:tcPr>
            <w:tcW w:w="2834" w:type="dxa"/>
          </w:tcPr>
          <w:p w:rsidR="00A17FCC" w:rsidRDefault="00A17FCC" w:rsidP="00A17FCC">
            <w:pPr>
              <w:rPr>
                <w:rFonts w:ascii="宋体" w:hAnsi="宋体"/>
              </w:rPr>
            </w:pPr>
            <w:r>
              <w:rPr>
                <w:rFonts w:ascii="宋体" w:hAnsi="宋体" w:hint="eastAsia"/>
              </w:rPr>
              <w:t xml:space="preserve">ISO0021 </w:t>
            </w:r>
            <w:r>
              <w:rPr>
                <w:rFonts w:ascii="宋体" w:hAnsi="宋体" w:hint="eastAsia"/>
                <w:szCs w:val="21"/>
              </w:rPr>
              <w:t>开证申请人国别不能为空</w:t>
            </w:r>
          </w:p>
        </w:tc>
      </w:tr>
      <w:tr w:rsidR="00A17FCC">
        <w:tc>
          <w:tcPr>
            <w:tcW w:w="1576" w:type="dxa"/>
          </w:tcPr>
          <w:p w:rsidR="00A17FCC" w:rsidRDefault="00A17FCC" w:rsidP="00A17FCC">
            <w:pPr>
              <w:rPr>
                <w:rFonts w:ascii="宋体" w:hAnsi="宋体"/>
              </w:rPr>
            </w:pPr>
            <w:r>
              <w:rPr>
                <w:rFonts w:ascii="宋体" w:hAnsi="宋体" w:hint="eastAsia"/>
              </w:rPr>
              <w:t>开证申请人名址</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2834" w:type="dxa"/>
          </w:tcPr>
          <w:p w:rsidR="00A17FCC" w:rsidRDefault="00A17FCC" w:rsidP="00A17FCC">
            <w:pPr>
              <w:rPr>
                <w:rFonts w:ascii="宋体" w:hAnsi="宋体"/>
              </w:rPr>
            </w:pPr>
            <w:r>
              <w:rPr>
                <w:rFonts w:ascii="宋体" w:hAnsi="宋体" w:hint="eastAsia"/>
              </w:rPr>
              <w:t>ISO0013 开证申请人和转让人名址不能同时为空</w:t>
            </w:r>
          </w:p>
        </w:tc>
      </w:tr>
      <w:tr w:rsidR="00A17FCC">
        <w:tc>
          <w:tcPr>
            <w:tcW w:w="1576" w:type="dxa"/>
          </w:tcPr>
          <w:p w:rsidR="00A17FCC" w:rsidRDefault="00A17FCC" w:rsidP="00A17FCC">
            <w:pPr>
              <w:rPr>
                <w:rFonts w:ascii="宋体" w:hAnsi="宋体"/>
              </w:rPr>
            </w:pPr>
            <w:r>
              <w:rPr>
                <w:rFonts w:ascii="宋体" w:hAnsi="宋体" w:hint="eastAsia"/>
              </w:rPr>
              <w:t>信用证币别</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r>
              <w:rPr>
                <w:rFonts w:ascii="宋体" w:hAnsi="宋体" w:hint="eastAsia"/>
              </w:rPr>
              <w:t>ISO0004 开证货币不能为空</w:t>
            </w:r>
          </w:p>
        </w:tc>
      </w:tr>
      <w:tr w:rsidR="00A17FCC">
        <w:tc>
          <w:tcPr>
            <w:tcW w:w="1576" w:type="dxa"/>
          </w:tcPr>
          <w:p w:rsidR="00A17FCC" w:rsidRDefault="00A17FCC" w:rsidP="00A17FCC">
            <w:pPr>
              <w:rPr>
                <w:rFonts w:ascii="宋体" w:hAnsi="宋体"/>
              </w:rPr>
            </w:pPr>
            <w:r>
              <w:rPr>
                <w:rFonts w:ascii="宋体" w:hAnsi="宋体" w:hint="eastAsia"/>
              </w:rPr>
              <w:t>信用证金额</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r>
              <w:rPr>
                <w:rFonts w:ascii="宋体" w:hAnsi="宋体" w:hint="eastAsia"/>
              </w:rPr>
              <w:t>ISO0005 交易金额不能</w:t>
            </w:r>
            <w:r>
              <w:rPr>
                <w:rFonts w:ascii="宋体" w:hAnsi="宋体" w:hint="eastAsia"/>
              </w:rPr>
              <w:lastRenderedPageBreak/>
              <w:t>为空</w:t>
            </w:r>
          </w:p>
        </w:tc>
      </w:tr>
      <w:tr w:rsidR="00A17FCC">
        <w:tc>
          <w:tcPr>
            <w:tcW w:w="1576" w:type="dxa"/>
          </w:tcPr>
          <w:p w:rsidR="00A17FCC" w:rsidRDefault="00A17FCC" w:rsidP="00A17FCC">
            <w:pPr>
              <w:rPr>
                <w:rFonts w:ascii="宋体" w:hAnsi="宋体"/>
              </w:rPr>
            </w:pPr>
            <w:r>
              <w:rPr>
                <w:rFonts w:ascii="宋体" w:hAnsi="宋体" w:hint="eastAsia"/>
              </w:rPr>
              <w:lastRenderedPageBreak/>
              <w:t>上浮百分比</w:t>
            </w:r>
          </w:p>
        </w:tc>
        <w:tc>
          <w:tcPr>
            <w:tcW w:w="2312" w:type="dxa"/>
          </w:tcPr>
          <w:p w:rsidR="00A17FCC" w:rsidRDefault="00A17FCC" w:rsidP="00A17FCC">
            <w:pPr>
              <w:rPr>
                <w:rFonts w:ascii="宋体" w:hAnsi="宋体"/>
              </w:rPr>
            </w:pPr>
            <w:r>
              <w:rPr>
                <w:rFonts w:ascii="宋体" w:hAnsi="宋体" w:hint="eastAsia"/>
              </w:rPr>
              <w:t>开证金额的上浮幅度</w:t>
            </w:r>
          </w:p>
        </w:tc>
        <w:tc>
          <w:tcPr>
            <w:tcW w:w="1800" w:type="dxa"/>
          </w:tcPr>
          <w:p w:rsidR="00A17FCC" w:rsidRDefault="00A17FCC" w:rsidP="00A17FCC">
            <w:pPr>
              <w:rPr>
                <w:rFonts w:ascii="宋体" w:hAnsi="宋体"/>
              </w:rPr>
            </w:pPr>
            <w:r>
              <w:rPr>
                <w:rFonts w:ascii="宋体" w:hAnsi="宋体" w:hint="eastAsia"/>
              </w:rPr>
              <w:t>数字类型2位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下浮百分比</w:t>
            </w:r>
          </w:p>
        </w:tc>
        <w:tc>
          <w:tcPr>
            <w:tcW w:w="2312" w:type="dxa"/>
          </w:tcPr>
          <w:p w:rsidR="00A17FCC" w:rsidRDefault="00A17FCC" w:rsidP="00A17FCC">
            <w:pPr>
              <w:rPr>
                <w:rFonts w:ascii="宋体" w:hAnsi="宋体"/>
              </w:rPr>
            </w:pPr>
            <w:r>
              <w:rPr>
                <w:rFonts w:ascii="宋体" w:hAnsi="宋体" w:hint="eastAsia"/>
              </w:rPr>
              <w:t>开证金额的下浮幅度</w:t>
            </w:r>
          </w:p>
        </w:tc>
        <w:tc>
          <w:tcPr>
            <w:tcW w:w="1800" w:type="dxa"/>
          </w:tcPr>
          <w:p w:rsidR="00A17FCC" w:rsidRDefault="00A17FCC" w:rsidP="00A17FCC">
            <w:pPr>
              <w:rPr>
                <w:rFonts w:ascii="宋体" w:hAnsi="宋体"/>
              </w:rPr>
            </w:pPr>
            <w:r>
              <w:rPr>
                <w:rFonts w:ascii="宋体" w:hAnsi="宋体" w:hint="eastAsia"/>
              </w:rPr>
              <w:t>数字类型2位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期限类型</w:t>
            </w:r>
          </w:p>
        </w:tc>
        <w:tc>
          <w:tcPr>
            <w:tcW w:w="2312"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t>US : USANCE</w:t>
            </w:r>
            <w:r>
              <w:rPr>
                <w:rFonts w:ascii="宋体" w:hAnsi="宋体" w:hint="eastAsia"/>
              </w:rPr>
              <w:t>远期</w:t>
            </w:r>
          </w:p>
        </w:tc>
        <w:tc>
          <w:tcPr>
            <w:tcW w:w="1800" w:type="dxa"/>
          </w:tcPr>
          <w:p w:rsidR="00A17FCC" w:rsidRDefault="00A17FCC" w:rsidP="00A17FCC">
            <w:pPr>
              <w:rPr>
                <w:rFonts w:ascii="宋体" w:hAnsi="宋体"/>
              </w:rPr>
            </w:pPr>
            <w:r>
              <w:rPr>
                <w:rFonts w:ascii="宋体" w:hAnsi="宋体" w:hint="eastAsia"/>
              </w:rPr>
              <w:t>字符类型2位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远期天数</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数字类型4位</w:t>
            </w:r>
          </w:p>
        </w:tc>
        <w:tc>
          <w:tcPr>
            <w:tcW w:w="2834" w:type="dxa"/>
          </w:tcPr>
          <w:p w:rsidR="00A17FCC" w:rsidRDefault="00A17FCC" w:rsidP="00A17FCC">
            <w:pPr>
              <w:rPr>
                <w:rFonts w:ascii="宋体" w:hAnsi="宋体"/>
              </w:rPr>
            </w:pPr>
            <w:r>
              <w:rPr>
                <w:rFonts w:ascii="宋体" w:hAnsi="宋体" w:cs="Arial"/>
                <w:szCs w:val="21"/>
              </w:rPr>
              <w:t xml:space="preserve">ISO0047 </w:t>
            </w:r>
            <w:r>
              <w:rPr>
                <w:rFonts w:ascii="宋体" w:hAnsi="宋体" w:cs="Arial" w:hint="eastAsia"/>
                <w:szCs w:val="21"/>
                <w:lang w:val="zh-CN"/>
              </w:rPr>
              <w:t>远期天数不能为零</w:t>
            </w:r>
          </w:p>
        </w:tc>
      </w:tr>
      <w:tr w:rsidR="00A17FCC">
        <w:tc>
          <w:tcPr>
            <w:tcW w:w="1576" w:type="dxa"/>
          </w:tcPr>
          <w:p w:rsidR="00A17FCC" w:rsidRDefault="00A17FCC" w:rsidP="00A17FCC">
            <w:pPr>
              <w:rPr>
                <w:rFonts w:ascii="宋体" w:hAnsi="宋体"/>
              </w:rPr>
            </w:pPr>
            <w:r>
              <w:rPr>
                <w:rFonts w:ascii="宋体" w:hAnsi="宋体" w:hint="eastAsia"/>
              </w:rPr>
              <w:t>期限类型描述</w:t>
            </w:r>
          </w:p>
        </w:tc>
        <w:tc>
          <w:tcPr>
            <w:tcW w:w="2312"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期限类型说明</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字符类型30位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信用证开证日</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r>
              <w:rPr>
                <w:rFonts w:ascii="宋体" w:hAnsi="宋体" w:hint="eastAsia"/>
              </w:rPr>
              <w:t>ISO0006 开证日期不能为空</w:t>
            </w:r>
          </w:p>
        </w:tc>
      </w:tr>
      <w:tr w:rsidR="00A17FCC">
        <w:tc>
          <w:tcPr>
            <w:tcW w:w="1576" w:type="dxa"/>
          </w:tcPr>
          <w:p w:rsidR="00A17FCC" w:rsidRDefault="00A17FCC" w:rsidP="00A17FCC">
            <w:pPr>
              <w:rPr>
                <w:rFonts w:ascii="宋体" w:hAnsi="宋体"/>
              </w:rPr>
            </w:pPr>
            <w:r>
              <w:rPr>
                <w:rFonts w:ascii="宋体" w:hAnsi="宋体" w:hint="eastAsia"/>
              </w:rPr>
              <w:t>信用证有效期</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r>
              <w:rPr>
                <w:rFonts w:ascii="宋体" w:hAnsi="宋体" w:hint="eastAsia"/>
              </w:rPr>
              <w:t>ISO0007 信用证效期不能为空</w:t>
            </w:r>
          </w:p>
        </w:tc>
      </w:tr>
      <w:tr w:rsidR="00A17FCC">
        <w:tc>
          <w:tcPr>
            <w:tcW w:w="1576" w:type="dxa"/>
          </w:tcPr>
          <w:p w:rsidR="00A17FCC" w:rsidRDefault="00A17FCC" w:rsidP="00A17FCC">
            <w:pPr>
              <w:rPr>
                <w:rFonts w:ascii="宋体" w:hAnsi="宋体"/>
              </w:rPr>
            </w:pPr>
            <w:r>
              <w:rPr>
                <w:rFonts w:ascii="宋体" w:hAnsi="宋体" w:hint="eastAsia"/>
              </w:rPr>
              <w:lastRenderedPageBreak/>
              <w:t>货物类型</w:t>
            </w:r>
          </w:p>
        </w:tc>
        <w:tc>
          <w:tcPr>
            <w:tcW w:w="2312" w:type="dxa"/>
          </w:tcPr>
          <w:p w:rsidR="00A17FCC" w:rsidRDefault="00A17FCC" w:rsidP="00A17FCC">
            <w:pPr>
              <w:rPr>
                <w:rFonts w:ascii="宋体" w:hAnsi="宋体"/>
              </w:rPr>
            </w:pPr>
            <w:r>
              <w:rPr>
                <w:rFonts w:ascii="宋体" w:hAnsi="宋体" w:hint="eastAsia"/>
              </w:rPr>
              <w:t>分二十二种，见《国际结算货物类型参数表》</w:t>
            </w:r>
          </w:p>
        </w:tc>
        <w:tc>
          <w:tcPr>
            <w:tcW w:w="180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r>
              <w:rPr>
                <w:rFonts w:ascii="宋体" w:hAnsi="宋体" w:hint="eastAsia"/>
              </w:rPr>
              <w:t>ISO0043 货物类型不能为空</w:t>
            </w:r>
          </w:p>
        </w:tc>
      </w:tr>
      <w:tr w:rsidR="00A17FCC">
        <w:tc>
          <w:tcPr>
            <w:tcW w:w="1576" w:type="dxa"/>
          </w:tcPr>
          <w:p w:rsidR="00A17FCC" w:rsidRDefault="00A17FCC" w:rsidP="00A17FCC">
            <w:pPr>
              <w:rPr>
                <w:rFonts w:ascii="宋体" w:hAnsi="宋体"/>
              </w:rPr>
            </w:pPr>
            <w:r>
              <w:rPr>
                <w:rFonts w:ascii="宋体" w:hAnsi="宋体" w:hint="eastAsia"/>
              </w:rPr>
              <w:t>备用信用证标志</w:t>
            </w:r>
          </w:p>
        </w:tc>
        <w:tc>
          <w:tcPr>
            <w:tcW w:w="2312"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开证方式</w:t>
            </w:r>
          </w:p>
        </w:tc>
        <w:tc>
          <w:tcPr>
            <w:tcW w:w="2312"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rPr>
              <w:t>BT : BRIEF TELEX</w:t>
            </w:r>
            <w:r>
              <w:rPr>
                <w:rFonts w:ascii="宋体" w:hAnsi="宋体" w:hint="eastAsia"/>
              </w:rPr>
              <w:t>简电</w:t>
            </w:r>
          </w:p>
          <w:p w:rsidR="00A17FCC" w:rsidRDefault="00A17FCC" w:rsidP="00A17FCC">
            <w:pPr>
              <w:rPr>
                <w:rFonts w:ascii="宋体" w:hAnsi="宋体"/>
              </w:rPr>
            </w:pPr>
            <w:r>
              <w:rPr>
                <w:rFonts w:ascii="宋体" w:hAnsi="宋体"/>
              </w:rPr>
              <w:t>FT : FULL TELEX</w:t>
            </w:r>
            <w:r>
              <w:rPr>
                <w:rFonts w:ascii="宋体" w:hAnsi="宋体" w:hint="eastAsia"/>
              </w:rPr>
              <w:t>全电</w:t>
            </w:r>
          </w:p>
          <w:p w:rsidR="00A17FCC" w:rsidRDefault="00A17FCC" w:rsidP="00A17FCC">
            <w:pPr>
              <w:rPr>
                <w:rFonts w:ascii="宋体" w:hAnsi="宋体"/>
              </w:rPr>
            </w:pPr>
            <w:r>
              <w:rPr>
                <w:rFonts w:ascii="宋体" w:hAnsi="宋体"/>
              </w:rPr>
              <w:t>ML : MAIL</w:t>
            </w:r>
            <w:r>
              <w:rPr>
                <w:rFonts w:ascii="宋体" w:hAnsi="宋体" w:hint="eastAsia"/>
              </w:rPr>
              <w:t>信开</w:t>
            </w:r>
          </w:p>
        </w:tc>
        <w:tc>
          <w:tcPr>
            <w:tcW w:w="1800" w:type="dxa"/>
          </w:tcPr>
          <w:p w:rsidR="00A17FCC" w:rsidRDefault="00A17FCC" w:rsidP="00A17FCC">
            <w:pPr>
              <w:rPr>
                <w:rFonts w:ascii="宋体" w:hAnsi="宋体"/>
              </w:rPr>
            </w:pPr>
            <w:r>
              <w:rPr>
                <w:rFonts w:ascii="宋体" w:hAnsi="宋体" w:hint="eastAsia"/>
              </w:rPr>
              <w:t>字符类型2位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完整标志</w:t>
            </w:r>
          </w:p>
        </w:tc>
        <w:tc>
          <w:tcPr>
            <w:tcW w:w="2312"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印押核符标志</w:t>
            </w:r>
          </w:p>
        </w:tc>
        <w:tc>
          <w:tcPr>
            <w:tcW w:w="2312"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生效标志</w:t>
            </w:r>
          </w:p>
        </w:tc>
        <w:tc>
          <w:tcPr>
            <w:tcW w:w="2312"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缺省扣费账户</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缺省扣费币别</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扣费钞汇标志</w:t>
            </w:r>
          </w:p>
        </w:tc>
        <w:tc>
          <w:tcPr>
            <w:tcW w:w="2312"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r>
              <w:rPr>
                <w:rFonts w:ascii="宋体" w:hAnsi="宋体" w:hint="eastAsia"/>
              </w:rPr>
              <w:t>CSAC0056</w:t>
            </w:r>
          </w:p>
        </w:tc>
      </w:tr>
      <w:tr w:rsidR="00A17FCC">
        <w:tc>
          <w:tcPr>
            <w:tcW w:w="1576" w:type="dxa"/>
          </w:tcPr>
          <w:p w:rsidR="00A17FCC" w:rsidRDefault="00A17FCC" w:rsidP="00A17FCC">
            <w:pPr>
              <w:rPr>
                <w:rFonts w:ascii="宋体" w:hAnsi="宋体"/>
              </w:rPr>
            </w:pPr>
            <w:r>
              <w:rPr>
                <w:rFonts w:ascii="宋体" w:hAnsi="宋体" w:hint="eastAsia"/>
              </w:rPr>
              <w:t>通知转入行代码</w:t>
            </w:r>
          </w:p>
        </w:tc>
        <w:tc>
          <w:tcPr>
            <w:tcW w:w="2312" w:type="dxa"/>
          </w:tcPr>
          <w:p w:rsidR="00A17FCC" w:rsidRDefault="00A17FCC" w:rsidP="00A17FCC">
            <w:pPr>
              <w:rPr>
                <w:rFonts w:ascii="宋体" w:hAnsi="宋体"/>
              </w:rPr>
            </w:pPr>
            <w:r>
              <w:rPr>
                <w:rFonts w:ascii="宋体" w:hAnsi="宋体" w:hint="eastAsia"/>
              </w:rPr>
              <w:t>从另一通知行收到信用证通知时，该通知行填此处</w:t>
            </w: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通知转入行编号</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已转让标志</w:t>
            </w:r>
          </w:p>
        </w:tc>
        <w:tc>
          <w:tcPr>
            <w:tcW w:w="2312"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lastRenderedPageBreak/>
              <w:t>转让行代码</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转让行参考号</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283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转让人名址</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283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通知转出行代码</w:t>
            </w:r>
          </w:p>
        </w:tc>
        <w:tc>
          <w:tcPr>
            <w:tcW w:w="2312" w:type="dxa"/>
          </w:tcPr>
          <w:p w:rsidR="00A17FCC" w:rsidRDefault="00A17FCC" w:rsidP="00A17FCC">
            <w:pPr>
              <w:rPr>
                <w:rFonts w:ascii="宋体" w:hAnsi="宋体"/>
              </w:rPr>
            </w:pPr>
            <w:r>
              <w:rPr>
                <w:rFonts w:ascii="宋体" w:hAnsi="宋体" w:hint="eastAsia"/>
              </w:rPr>
              <w:t>拟通过另一通知行再次通知给受益人时，该通知行填此处</w:t>
            </w: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通知转出行编号</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已保兑标志</w:t>
            </w:r>
          </w:p>
        </w:tc>
        <w:tc>
          <w:tcPr>
            <w:tcW w:w="2312"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保兑行代码</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ISO0019 保兑行不能为空</w:t>
            </w:r>
          </w:p>
        </w:tc>
      </w:tr>
      <w:tr w:rsidR="00A17FCC">
        <w:tc>
          <w:tcPr>
            <w:tcW w:w="1576" w:type="dxa"/>
          </w:tcPr>
          <w:p w:rsidR="00A17FCC" w:rsidRDefault="00A17FCC" w:rsidP="00A17FCC">
            <w:pPr>
              <w:rPr>
                <w:rFonts w:ascii="宋体" w:hAnsi="宋体"/>
              </w:rPr>
            </w:pPr>
            <w:r>
              <w:rPr>
                <w:rFonts w:ascii="宋体" w:hAnsi="宋体" w:hint="eastAsia"/>
              </w:rPr>
              <w:t>保兑行编号</w:t>
            </w:r>
          </w:p>
        </w:tc>
        <w:tc>
          <w:tcPr>
            <w:tcW w:w="231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283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（四）操作要点</w:t>
      </w:r>
    </w:p>
    <w:p w:rsidR="00A17FCC" w:rsidRDefault="00A17FCC" w:rsidP="00A17FCC">
      <w:pPr>
        <w:ind w:left="480" w:hangingChars="200" w:hanging="480"/>
      </w:pPr>
      <w:r>
        <w:rPr>
          <w:rFonts w:hint="eastAsia"/>
        </w:rPr>
        <w:t>１、在新发起一笔业务时，必须先录入受理网点和受理客户等信息，包括受理分行、受理网点、客户号，缺省扣费户口非必输项。在此过程中，可通过选择“使用模板录入”来选择已处理的业务作为模板加快录入速度，特别是选择相同客户、相类似的业务将会大大减少重复重复录入的工作，但是必须注意，一定要将差异的地方重新正确录入。</w:t>
      </w:r>
    </w:p>
    <w:p w:rsidR="00A17FCC" w:rsidRDefault="00A17FCC" w:rsidP="00A17FCC">
      <w:pPr>
        <w:ind w:left="480" w:hangingChars="200" w:hanging="480"/>
      </w:pPr>
      <w:r>
        <w:rPr>
          <w:rFonts w:hint="eastAsia"/>
        </w:rPr>
        <w:t>２、对已经将</w:t>
      </w:r>
      <w:r>
        <w:rPr>
          <w:rFonts w:hint="eastAsia"/>
        </w:rPr>
        <w:t>SWIFT</w:t>
      </w:r>
      <w:r>
        <w:rPr>
          <w:rFonts w:hint="eastAsia"/>
        </w:rPr>
        <w:t>电文</w:t>
      </w:r>
      <w:r>
        <w:rPr>
          <w:rFonts w:hint="eastAsia"/>
        </w:rPr>
        <w:t>MT700</w:t>
      </w:r>
      <w:r>
        <w:rPr>
          <w:rFonts w:hint="eastAsia"/>
        </w:rPr>
        <w:t>、</w:t>
      </w:r>
      <w:r>
        <w:rPr>
          <w:rFonts w:hint="eastAsia"/>
        </w:rPr>
        <w:t>MT710</w:t>
      </w:r>
      <w:r>
        <w:rPr>
          <w:rFonts w:hint="eastAsia"/>
        </w:rPr>
        <w:t>和</w:t>
      </w:r>
      <w:r>
        <w:rPr>
          <w:rFonts w:hint="eastAsia"/>
        </w:rPr>
        <w:t>MT720</w:t>
      </w:r>
      <w:r>
        <w:rPr>
          <w:rFonts w:hint="eastAsia"/>
        </w:rPr>
        <w:t>接收到系统的，可以点击“从报文导入”按钮，系统调出“收到函电查询”窗口，选择</w:t>
      </w:r>
      <w:r>
        <w:rPr>
          <w:rFonts w:hint="eastAsia"/>
        </w:rPr>
        <w:t>/</w:t>
      </w:r>
      <w:r>
        <w:rPr>
          <w:rFonts w:hint="eastAsia"/>
        </w:rPr>
        <w:t>输入“查询”操作码，查询收到的函电，选择所要处理的函电，选择</w:t>
      </w:r>
      <w:r>
        <w:rPr>
          <w:rFonts w:hint="eastAsia"/>
        </w:rPr>
        <w:t>/</w:t>
      </w:r>
      <w:r>
        <w:rPr>
          <w:rFonts w:hint="eastAsia"/>
        </w:rPr>
        <w:t>输入“查询”操作码，系统自动将函电内容导入到相应的录入信息字段，从而加快录入速度，减少不必要的重复录入。</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选择“系统导航”－“国际业务”－”出口业务”－“出口信用证” －“来</w:t>
      </w:r>
      <w:r>
        <w:rPr>
          <w:rFonts w:ascii="宋体" w:hAnsi="宋体" w:hint="eastAsia"/>
        </w:rPr>
        <w:lastRenderedPageBreak/>
        <w:t>证通知登记”，或在“业务代码”处输入“7611”进入“来证通知登记”。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输入“录入”操作码，系统弹出录入受理网点和受理客户的窗口。</w:t>
      </w:r>
    </w:p>
    <w:p w:rsidR="00A17FCC" w:rsidRDefault="00A17FCC" w:rsidP="00A17FCC">
      <w:pPr>
        <w:ind w:left="480" w:hangingChars="200" w:hanging="480"/>
      </w:pPr>
      <w:r>
        <w:rPr>
          <w:rFonts w:hint="eastAsia"/>
        </w:rPr>
        <w:t>２、正确输入受理分行、受理网点、客户号等信息，选择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３、录入出口信用证来证通知业务信息。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w:t>
      </w:r>
      <w:r>
        <w:rPr>
          <w:rFonts w:hint="eastAsia"/>
        </w:rPr>
        <w:lastRenderedPageBreak/>
        <w:t>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773" w:name="_Toc183939387"/>
      <w:r>
        <w:rPr>
          <w:rFonts w:hint="eastAsia"/>
          <w:sz w:val="24"/>
        </w:rPr>
        <w:t>二、简电证实登记（业务代码</w:t>
      </w:r>
      <w:r>
        <w:rPr>
          <w:rFonts w:hint="eastAsia"/>
          <w:sz w:val="24"/>
        </w:rPr>
        <w:t>7612</w:t>
      </w:r>
      <w:r>
        <w:rPr>
          <w:rFonts w:hint="eastAsia"/>
          <w:sz w:val="24"/>
        </w:rPr>
        <w:t>）</w:t>
      </w:r>
      <w:bookmarkEnd w:id="177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简电通知的信用证收到证实书后，通过本交易登记简电证实的信息。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１、系统默认计收手续费，只要涉及计算上述费用的字段值发生变化，系统会自动重新计算应收的手续费，影响手续费的要素包括以下字段：客户号、币别、信用证金额、费用方向。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6"/>
        <w:gridCol w:w="2694"/>
        <w:gridCol w:w="1598"/>
        <w:gridCol w:w="2654"/>
      </w:tblGrid>
      <w:tr w:rsidR="00A17FCC">
        <w:tc>
          <w:tcPr>
            <w:tcW w:w="1576" w:type="dxa"/>
          </w:tcPr>
          <w:p w:rsidR="00A17FCC" w:rsidRDefault="00A17FCC" w:rsidP="00A17FCC">
            <w:pPr>
              <w:rPr>
                <w:rFonts w:ascii="宋体" w:hAnsi="宋体"/>
              </w:rPr>
            </w:pPr>
            <w:r>
              <w:rPr>
                <w:rFonts w:ascii="宋体" w:hAnsi="宋体" w:hint="eastAsia"/>
              </w:rPr>
              <w:t>字段名称</w:t>
            </w:r>
          </w:p>
        </w:tc>
        <w:tc>
          <w:tcPr>
            <w:tcW w:w="2694" w:type="dxa"/>
          </w:tcPr>
          <w:p w:rsidR="00A17FCC" w:rsidRDefault="00A17FCC" w:rsidP="00A17FCC">
            <w:pPr>
              <w:rPr>
                <w:rFonts w:ascii="宋体" w:hAnsi="宋体"/>
              </w:rPr>
            </w:pPr>
            <w:r>
              <w:rPr>
                <w:rFonts w:ascii="宋体" w:hAnsi="宋体" w:hint="eastAsia"/>
              </w:rPr>
              <w:t>含义</w:t>
            </w:r>
          </w:p>
        </w:tc>
        <w:tc>
          <w:tcPr>
            <w:tcW w:w="1598" w:type="dxa"/>
          </w:tcPr>
          <w:p w:rsidR="00A17FCC" w:rsidRDefault="00A17FCC" w:rsidP="00A17FCC">
            <w:pPr>
              <w:rPr>
                <w:rFonts w:ascii="宋体" w:hAnsi="宋体"/>
              </w:rPr>
            </w:pPr>
            <w:r>
              <w:rPr>
                <w:rFonts w:ascii="宋体" w:hAnsi="宋体" w:hint="eastAsia"/>
              </w:rPr>
              <w:t>属性</w:t>
            </w:r>
          </w:p>
        </w:tc>
        <w:tc>
          <w:tcPr>
            <w:tcW w:w="2654" w:type="dxa"/>
          </w:tcPr>
          <w:p w:rsidR="00A17FCC" w:rsidRDefault="00A17FCC" w:rsidP="00A17FCC">
            <w:pPr>
              <w:rPr>
                <w:rFonts w:ascii="宋体" w:hAnsi="宋体"/>
              </w:rPr>
            </w:pPr>
            <w:r>
              <w:rPr>
                <w:rFonts w:ascii="宋体" w:hAnsi="宋体" w:hint="eastAsia"/>
              </w:rPr>
              <w:t>错误提示</w:t>
            </w:r>
          </w:p>
        </w:tc>
      </w:tr>
      <w:tr w:rsidR="00A17FCC">
        <w:tc>
          <w:tcPr>
            <w:tcW w:w="1576" w:type="dxa"/>
          </w:tcPr>
          <w:p w:rsidR="00A17FCC" w:rsidRDefault="00A17FCC" w:rsidP="00A17FCC">
            <w:pPr>
              <w:rPr>
                <w:rFonts w:ascii="宋体" w:hAnsi="宋体"/>
              </w:rPr>
            </w:pPr>
            <w:r>
              <w:rPr>
                <w:rFonts w:ascii="宋体" w:hAnsi="宋体" w:hint="eastAsia"/>
              </w:rPr>
              <w:t>信用证号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r>
              <w:rPr>
                <w:rFonts w:ascii="宋体" w:hAnsi="宋体" w:hint="eastAsia"/>
              </w:rPr>
              <w:t>ISO0003 信用证号不能为空</w:t>
            </w:r>
          </w:p>
        </w:tc>
      </w:tr>
      <w:tr w:rsidR="00A17FCC">
        <w:tc>
          <w:tcPr>
            <w:tcW w:w="1576" w:type="dxa"/>
          </w:tcPr>
          <w:p w:rsidR="00A17FCC" w:rsidRDefault="00A17FCC" w:rsidP="00A17FCC">
            <w:pPr>
              <w:rPr>
                <w:rFonts w:ascii="宋体" w:hAnsi="宋体"/>
              </w:rPr>
            </w:pPr>
            <w:r>
              <w:rPr>
                <w:rFonts w:ascii="宋体" w:hAnsi="宋体" w:hint="eastAsia"/>
              </w:rPr>
              <w:t>开证行代码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ISO0009 开证行和转让行不能同时为空</w:t>
            </w:r>
          </w:p>
        </w:tc>
      </w:tr>
      <w:tr w:rsidR="00A17FCC">
        <w:tc>
          <w:tcPr>
            <w:tcW w:w="1576" w:type="dxa"/>
          </w:tcPr>
          <w:p w:rsidR="00A17FCC" w:rsidRDefault="00A17FCC" w:rsidP="00A17FCC">
            <w:pPr>
              <w:rPr>
                <w:rFonts w:ascii="宋体" w:hAnsi="宋体"/>
              </w:rPr>
            </w:pPr>
            <w:r>
              <w:rPr>
                <w:rFonts w:ascii="宋体" w:hAnsi="宋体" w:hint="eastAsia"/>
              </w:rPr>
              <w:t>开证申请人国别</w:t>
            </w:r>
          </w:p>
        </w:tc>
        <w:tc>
          <w:tcPr>
            <w:tcW w:w="2694" w:type="dxa"/>
          </w:tcPr>
          <w:p w:rsidR="00A17FCC" w:rsidRDefault="00A17FCC" w:rsidP="00A17FCC">
            <w:pPr>
              <w:rPr>
                <w:rFonts w:ascii="宋体" w:hAnsi="宋体"/>
              </w:rPr>
            </w:pPr>
            <w:r>
              <w:rPr>
                <w:rFonts w:ascii="宋体" w:hAnsi="宋体" w:hint="eastAsia"/>
              </w:rPr>
              <w:t>开证申请人的国家或地区</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r>
              <w:rPr>
                <w:rFonts w:ascii="宋体" w:hAnsi="宋体" w:hint="eastAsia"/>
              </w:rPr>
              <w:t xml:space="preserve">ISO0021 </w:t>
            </w:r>
            <w:r>
              <w:rPr>
                <w:rFonts w:ascii="宋体" w:hAnsi="宋体" w:hint="eastAsia"/>
                <w:szCs w:val="21"/>
              </w:rPr>
              <w:t>开证申请人国别不能为空</w:t>
            </w:r>
          </w:p>
        </w:tc>
      </w:tr>
      <w:tr w:rsidR="00A17FCC">
        <w:tc>
          <w:tcPr>
            <w:tcW w:w="1576" w:type="dxa"/>
          </w:tcPr>
          <w:p w:rsidR="00A17FCC" w:rsidRDefault="00A17FCC" w:rsidP="00A17FCC">
            <w:pPr>
              <w:rPr>
                <w:rFonts w:ascii="宋体" w:hAnsi="宋体"/>
              </w:rPr>
            </w:pPr>
            <w:r>
              <w:rPr>
                <w:rFonts w:ascii="宋体" w:hAnsi="宋体" w:hint="eastAsia"/>
              </w:rPr>
              <w:t>开证申请人名址</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字符类型140位</w:t>
            </w:r>
          </w:p>
        </w:tc>
        <w:tc>
          <w:tcPr>
            <w:tcW w:w="2654" w:type="dxa"/>
          </w:tcPr>
          <w:p w:rsidR="00A17FCC" w:rsidRDefault="00A17FCC" w:rsidP="00A17FCC">
            <w:pPr>
              <w:rPr>
                <w:rFonts w:ascii="宋体" w:hAnsi="宋体"/>
              </w:rPr>
            </w:pPr>
            <w:r>
              <w:rPr>
                <w:rFonts w:ascii="宋体" w:hAnsi="宋体" w:hint="eastAsia"/>
              </w:rPr>
              <w:t>ISO0013 开证申请人和转让人名址不能同时为空</w:t>
            </w:r>
          </w:p>
        </w:tc>
      </w:tr>
      <w:tr w:rsidR="00A17FCC">
        <w:tc>
          <w:tcPr>
            <w:tcW w:w="1576" w:type="dxa"/>
          </w:tcPr>
          <w:p w:rsidR="00A17FCC" w:rsidRDefault="00A17FCC" w:rsidP="00A17FCC">
            <w:pPr>
              <w:rPr>
                <w:rFonts w:ascii="宋体" w:hAnsi="宋体"/>
              </w:rPr>
            </w:pPr>
            <w:r>
              <w:rPr>
                <w:rFonts w:ascii="宋体" w:hAnsi="宋体" w:hint="eastAsia"/>
              </w:rPr>
              <w:t>信用证币别</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r>
              <w:rPr>
                <w:rFonts w:ascii="宋体" w:hAnsi="宋体" w:hint="eastAsia"/>
              </w:rPr>
              <w:t>ISO0004 开证货币不能为空</w:t>
            </w:r>
          </w:p>
        </w:tc>
      </w:tr>
      <w:tr w:rsidR="00A17FCC">
        <w:tc>
          <w:tcPr>
            <w:tcW w:w="1576" w:type="dxa"/>
          </w:tcPr>
          <w:p w:rsidR="00A17FCC" w:rsidRDefault="00A17FCC" w:rsidP="00A17FCC">
            <w:pPr>
              <w:rPr>
                <w:rFonts w:ascii="宋体" w:hAnsi="宋体"/>
              </w:rPr>
            </w:pPr>
            <w:r>
              <w:rPr>
                <w:rFonts w:ascii="宋体" w:hAnsi="宋体" w:hint="eastAsia"/>
              </w:rPr>
              <w:t>信用证金额</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r>
              <w:rPr>
                <w:rFonts w:ascii="宋体" w:hAnsi="宋体" w:hint="eastAsia"/>
              </w:rPr>
              <w:t>ISO0005 交易金额不能为空</w:t>
            </w:r>
          </w:p>
        </w:tc>
      </w:tr>
      <w:tr w:rsidR="00A17FCC">
        <w:tc>
          <w:tcPr>
            <w:tcW w:w="1576" w:type="dxa"/>
          </w:tcPr>
          <w:p w:rsidR="00A17FCC" w:rsidRDefault="00A17FCC" w:rsidP="00A17FCC">
            <w:pPr>
              <w:rPr>
                <w:rFonts w:ascii="宋体" w:hAnsi="宋体"/>
              </w:rPr>
            </w:pPr>
            <w:r>
              <w:rPr>
                <w:rFonts w:ascii="宋体" w:hAnsi="宋体" w:hint="eastAsia"/>
              </w:rPr>
              <w:lastRenderedPageBreak/>
              <w:t>上浮百分比</w:t>
            </w:r>
          </w:p>
        </w:tc>
        <w:tc>
          <w:tcPr>
            <w:tcW w:w="2694" w:type="dxa"/>
          </w:tcPr>
          <w:p w:rsidR="00A17FCC" w:rsidRDefault="00A17FCC" w:rsidP="00A17FCC">
            <w:pPr>
              <w:rPr>
                <w:rFonts w:ascii="宋体" w:hAnsi="宋体"/>
              </w:rPr>
            </w:pPr>
            <w:r>
              <w:rPr>
                <w:rFonts w:ascii="宋体" w:hAnsi="宋体" w:hint="eastAsia"/>
              </w:rPr>
              <w:t>开证金额的上浮幅度</w:t>
            </w:r>
          </w:p>
        </w:tc>
        <w:tc>
          <w:tcPr>
            <w:tcW w:w="1598" w:type="dxa"/>
          </w:tcPr>
          <w:p w:rsidR="00A17FCC" w:rsidRDefault="00A17FCC" w:rsidP="00A17FCC">
            <w:pPr>
              <w:rPr>
                <w:rFonts w:ascii="宋体" w:hAnsi="宋体"/>
              </w:rPr>
            </w:pPr>
            <w:r>
              <w:rPr>
                <w:rFonts w:ascii="宋体" w:hAnsi="宋体" w:hint="eastAsia"/>
              </w:rPr>
              <w:t>数字类型2位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下浮百分比</w:t>
            </w:r>
          </w:p>
        </w:tc>
        <w:tc>
          <w:tcPr>
            <w:tcW w:w="2694" w:type="dxa"/>
          </w:tcPr>
          <w:p w:rsidR="00A17FCC" w:rsidRDefault="00A17FCC" w:rsidP="00A17FCC">
            <w:pPr>
              <w:rPr>
                <w:rFonts w:ascii="宋体" w:hAnsi="宋体"/>
              </w:rPr>
            </w:pPr>
            <w:r>
              <w:rPr>
                <w:rFonts w:ascii="宋体" w:hAnsi="宋体" w:hint="eastAsia"/>
              </w:rPr>
              <w:t>开证金额的下浮幅度</w:t>
            </w:r>
          </w:p>
        </w:tc>
        <w:tc>
          <w:tcPr>
            <w:tcW w:w="1598" w:type="dxa"/>
          </w:tcPr>
          <w:p w:rsidR="00A17FCC" w:rsidRDefault="00A17FCC" w:rsidP="00A17FCC">
            <w:pPr>
              <w:rPr>
                <w:rFonts w:ascii="宋体" w:hAnsi="宋体"/>
              </w:rPr>
            </w:pPr>
            <w:r>
              <w:rPr>
                <w:rFonts w:ascii="宋体" w:hAnsi="宋体" w:hint="eastAsia"/>
              </w:rPr>
              <w:t>数字类型2位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期限类型</w:t>
            </w:r>
          </w:p>
        </w:tc>
        <w:tc>
          <w:tcPr>
            <w:tcW w:w="2694"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t>US : USANCE</w:t>
            </w:r>
            <w:r>
              <w:rPr>
                <w:rFonts w:ascii="宋体" w:hAnsi="宋体" w:hint="eastAsia"/>
              </w:rPr>
              <w:t>远期</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远期天数</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数字类型4位</w:t>
            </w:r>
          </w:p>
        </w:tc>
        <w:tc>
          <w:tcPr>
            <w:tcW w:w="2654" w:type="dxa"/>
          </w:tcPr>
          <w:p w:rsidR="00A17FCC" w:rsidRDefault="00A17FCC" w:rsidP="00A17FCC">
            <w:pPr>
              <w:rPr>
                <w:rFonts w:ascii="宋体" w:hAnsi="宋体"/>
              </w:rPr>
            </w:pPr>
            <w:r>
              <w:rPr>
                <w:rFonts w:ascii="宋体" w:hAnsi="宋体" w:cs="Arial"/>
                <w:szCs w:val="21"/>
              </w:rPr>
              <w:t xml:space="preserve">ISO0047 </w:t>
            </w:r>
            <w:r>
              <w:rPr>
                <w:rFonts w:ascii="宋体" w:hAnsi="宋体" w:cs="Arial" w:hint="eastAsia"/>
                <w:szCs w:val="21"/>
                <w:lang w:val="zh-CN"/>
              </w:rPr>
              <w:t>远期天数不能为零</w:t>
            </w:r>
          </w:p>
        </w:tc>
      </w:tr>
      <w:tr w:rsidR="00A17FCC">
        <w:tc>
          <w:tcPr>
            <w:tcW w:w="1576" w:type="dxa"/>
          </w:tcPr>
          <w:p w:rsidR="00A17FCC" w:rsidRDefault="00A17FCC" w:rsidP="00A17FCC">
            <w:pPr>
              <w:rPr>
                <w:rFonts w:ascii="宋体" w:hAnsi="宋体"/>
              </w:rPr>
            </w:pPr>
            <w:r>
              <w:rPr>
                <w:rFonts w:ascii="宋体" w:hAnsi="宋体" w:hint="eastAsia"/>
              </w:rPr>
              <w:t>期限类型描述</w:t>
            </w:r>
          </w:p>
        </w:tc>
        <w:tc>
          <w:tcPr>
            <w:tcW w:w="2694"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期限类型说明</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字符类型30位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信用证开证日</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ISO0006 开证日期不能为空</w:t>
            </w:r>
          </w:p>
        </w:tc>
      </w:tr>
      <w:tr w:rsidR="00A17FCC">
        <w:tc>
          <w:tcPr>
            <w:tcW w:w="1576" w:type="dxa"/>
          </w:tcPr>
          <w:p w:rsidR="00A17FCC" w:rsidRDefault="00A17FCC" w:rsidP="00A17FCC">
            <w:pPr>
              <w:rPr>
                <w:rFonts w:ascii="宋体" w:hAnsi="宋体"/>
              </w:rPr>
            </w:pPr>
            <w:r>
              <w:rPr>
                <w:rFonts w:ascii="宋体" w:hAnsi="宋体" w:hint="eastAsia"/>
              </w:rPr>
              <w:t>信用证有效日</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ISO0007 信用证效期不能为空</w:t>
            </w:r>
          </w:p>
        </w:tc>
      </w:tr>
      <w:tr w:rsidR="00A17FCC">
        <w:tc>
          <w:tcPr>
            <w:tcW w:w="1576" w:type="dxa"/>
          </w:tcPr>
          <w:p w:rsidR="00A17FCC" w:rsidRDefault="00A17FCC" w:rsidP="00A17FCC">
            <w:pPr>
              <w:rPr>
                <w:rFonts w:ascii="宋体" w:hAnsi="宋体"/>
              </w:rPr>
            </w:pPr>
            <w:r>
              <w:rPr>
                <w:rFonts w:ascii="宋体" w:hAnsi="宋体" w:hint="eastAsia"/>
              </w:rPr>
              <w:t>货物类型</w:t>
            </w:r>
          </w:p>
        </w:tc>
        <w:tc>
          <w:tcPr>
            <w:tcW w:w="2694" w:type="dxa"/>
          </w:tcPr>
          <w:p w:rsidR="00A17FCC" w:rsidRDefault="00A17FCC" w:rsidP="00A17FCC">
            <w:pPr>
              <w:rPr>
                <w:rFonts w:ascii="宋体" w:hAnsi="宋体"/>
              </w:rPr>
            </w:pPr>
            <w:r>
              <w:rPr>
                <w:rFonts w:ascii="宋体" w:hAnsi="宋体" w:hint="eastAsia"/>
              </w:rPr>
              <w:t>分二十二种，见《国际结算货物类型参数表》</w:t>
            </w: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r>
              <w:rPr>
                <w:rFonts w:ascii="宋体" w:hAnsi="宋体" w:hint="eastAsia"/>
              </w:rPr>
              <w:t>ISO0043 货物类型不能为空</w:t>
            </w:r>
          </w:p>
        </w:tc>
      </w:tr>
      <w:tr w:rsidR="00A17FCC">
        <w:tc>
          <w:tcPr>
            <w:tcW w:w="1576" w:type="dxa"/>
          </w:tcPr>
          <w:p w:rsidR="00A17FCC" w:rsidRDefault="00A17FCC" w:rsidP="00A17FCC">
            <w:pPr>
              <w:rPr>
                <w:rFonts w:ascii="宋体" w:hAnsi="宋体"/>
              </w:rPr>
            </w:pPr>
            <w:r>
              <w:rPr>
                <w:rFonts w:ascii="宋体" w:hAnsi="宋体" w:hint="eastAsia"/>
              </w:rPr>
              <w:t>备用信用证</w:t>
            </w:r>
            <w:r>
              <w:rPr>
                <w:rFonts w:ascii="宋体" w:hAnsi="宋体" w:hint="eastAsia"/>
              </w:rPr>
              <w:lastRenderedPageBreak/>
              <w:t>标志</w:t>
            </w:r>
          </w:p>
        </w:tc>
        <w:tc>
          <w:tcPr>
            <w:tcW w:w="2694" w:type="dxa"/>
          </w:tcPr>
          <w:p w:rsidR="00A17FCC" w:rsidRDefault="00A17FCC" w:rsidP="00A17FCC">
            <w:pPr>
              <w:rPr>
                <w:rFonts w:ascii="宋体" w:hAnsi="宋体"/>
              </w:rPr>
            </w:pPr>
            <w:r>
              <w:rPr>
                <w:rFonts w:ascii="宋体" w:hAnsi="宋体" w:hint="eastAsia"/>
              </w:rPr>
              <w:lastRenderedPageBreak/>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lastRenderedPageBreak/>
              <w:t>开证方式</w:t>
            </w:r>
          </w:p>
        </w:tc>
        <w:tc>
          <w:tcPr>
            <w:tcW w:w="2694"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rPr>
              <w:t>BT : BRIEF TELEX</w:t>
            </w:r>
            <w:r>
              <w:rPr>
                <w:rFonts w:ascii="宋体" w:hAnsi="宋体" w:hint="eastAsia"/>
              </w:rPr>
              <w:t>简电</w:t>
            </w:r>
          </w:p>
          <w:p w:rsidR="00A17FCC" w:rsidRDefault="00A17FCC" w:rsidP="00A17FCC">
            <w:pPr>
              <w:rPr>
                <w:rFonts w:ascii="宋体" w:hAnsi="宋体"/>
              </w:rPr>
            </w:pPr>
            <w:r>
              <w:rPr>
                <w:rFonts w:ascii="宋体" w:hAnsi="宋体"/>
              </w:rPr>
              <w:t>FT : FULL TELEX</w:t>
            </w:r>
            <w:r>
              <w:rPr>
                <w:rFonts w:ascii="宋体" w:hAnsi="宋体" w:hint="eastAsia"/>
              </w:rPr>
              <w:t>全电</w:t>
            </w:r>
          </w:p>
          <w:p w:rsidR="00A17FCC" w:rsidRDefault="00A17FCC" w:rsidP="00A17FCC">
            <w:pPr>
              <w:rPr>
                <w:rFonts w:ascii="宋体" w:hAnsi="宋体"/>
              </w:rPr>
            </w:pPr>
            <w:r>
              <w:rPr>
                <w:rFonts w:ascii="宋体" w:hAnsi="宋体"/>
              </w:rPr>
              <w:t>ML : MAIL</w:t>
            </w:r>
            <w:r>
              <w:rPr>
                <w:rFonts w:ascii="宋体" w:hAnsi="宋体" w:hint="eastAsia"/>
              </w:rPr>
              <w:t>信开</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完整标志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印押核符标志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生效标志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缺省扣费账户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缺省扣费币别</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扣费钞汇标志</w:t>
            </w:r>
          </w:p>
        </w:tc>
        <w:tc>
          <w:tcPr>
            <w:tcW w:w="2694"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r>
              <w:rPr>
                <w:rFonts w:ascii="宋体" w:hAnsi="宋体" w:hint="eastAsia"/>
              </w:rPr>
              <w:t>CSAC0056</w:t>
            </w:r>
          </w:p>
        </w:tc>
      </w:tr>
      <w:tr w:rsidR="00A17FCC">
        <w:tc>
          <w:tcPr>
            <w:tcW w:w="1576" w:type="dxa"/>
          </w:tcPr>
          <w:p w:rsidR="00A17FCC" w:rsidRDefault="00A17FCC" w:rsidP="00A17FCC">
            <w:pPr>
              <w:rPr>
                <w:rFonts w:ascii="宋体" w:hAnsi="宋体"/>
              </w:rPr>
            </w:pPr>
            <w:r>
              <w:rPr>
                <w:rFonts w:ascii="宋体" w:hAnsi="宋体" w:hint="eastAsia"/>
              </w:rPr>
              <w:t>通知转入行代码</w:t>
            </w:r>
          </w:p>
        </w:tc>
        <w:tc>
          <w:tcPr>
            <w:tcW w:w="2694" w:type="dxa"/>
          </w:tcPr>
          <w:p w:rsidR="00A17FCC" w:rsidRDefault="00A17FCC" w:rsidP="00A17FCC">
            <w:pPr>
              <w:rPr>
                <w:rFonts w:ascii="宋体" w:hAnsi="宋体"/>
              </w:rPr>
            </w:pPr>
            <w:r>
              <w:rPr>
                <w:rFonts w:ascii="宋体" w:hAnsi="宋体" w:hint="eastAsia"/>
              </w:rPr>
              <w:t>从另一通知行收到信用证通知时，该通知行填此处</w:t>
            </w: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通知转入行编号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已转让标志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转让行代码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转让行参考号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lastRenderedPageBreak/>
              <w:t>转让人名址</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字符类型140位</w:t>
            </w:r>
          </w:p>
        </w:tc>
        <w:tc>
          <w:tcPr>
            <w:tcW w:w="265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通知转出行代码</w:t>
            </w:r>
          </w:p>
        </w:tc>
        <w:tc>
          <w:tcPr>
            <w:tcW w:w="2694" w:type="dxa"/>
          </w:tcPr>
          <w:p w:rsidR="00A17FCC" w:rsidRDefault="00A17FCC" w:rsidP="00A17FCC">
            <w:pPr>
              <w:rPr>
                <w:rFonts w:ascii="宋体" w:hAnsi="宋体"/>
              </w:rPr>
            </w:pPr>
            <w:r>
              <w:rPr>
                <w:rFonts w:ascii="宋体" w:hAnsi="宋体" w:hint="eastAsia"/>
              </w:rPr>
              <w:t>拟通过另一通知行再次通知给受益人时，该通知行填此处</w:t>
            </w: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通知转出行编号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已保兑标志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保兑行代码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ISO0019 保兑行不能为空</w:t>
            </w:r>
          </w:p>
        </w:tc>
      </w:tr>
      <w:tr w:rsidR="00A17FCC">
        <w:tc>
          <w:tcPr>
            <w:tcW w:w="1576" w:type="dxa"/>
          </w:tcPr>
          <w:p w:rsidR="00A17FCC" w:rsidRDefault="00A17FCC" w:rsidP="00A17FCC">
            <w:pPr>
              <w:rPr>
                <w:rFonts w:ascii="宋体" w:hAnsi="宋体"/>
              </w:rPr>
            </w:pPr>
            <w:r>
              <w:rPr>
                <w:rFonts w:ascii="宋体" w:hAnsi="宋体" w:hint="eastAsia"/>
              </w:rPr>
              <w:t>保兑行编号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选择“系统导航”－“国际业务”－”出口业务”－“出口信用证” －“简电证实登记”，或在“业务代码”处输入“7612”进入“简电证实登记”。</w:t>
      </w:r>
    </w:p>
    <w:p w:rsidR="00A17FCC" w:rsidRDefault="00A17FCC" w:rsidP="00A17FCC">
      <w:r>
        <w:rPr>
          <w:rFonts w:hint="eastAsia"/>
        </w:rPr>
        <w:t>１、经办人员选择</w:t>
      </w:r>
      <w:r>
        <w:rPr>
          <w:rFonts w:hint="eastAsia"/>
        </w:rPr>
        <w:t>/</w:t>
      </w:r>
      <w:r>
        <w:rPr>
          <w:rFonts w:hint="eastAsia"/>
        </w:rPr>
        <w:t>输入“录入”操作码，系统弹出简电待证实列表窗口。</w:t>
      </w:r>
    </w:p>
    <w:p w:rsidR="00A17FCC" w:rsidRDefault="00A17FCC" w:rsidP="00A17FCC">
      <w:pPr>
        <w:ind w:left="480" w:hangingChars="200" w:hanging="480"/>
      </w:pPr>
      <w:r>
        <w:rPr>
          <w:rFonts w:hint="eastAsia"/>
        </w:rPr>
        <w:t>２、直接输入通知号或者从列表中选择相应的通知号后，选择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３、录入出口信用证简电证实的业务信息。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lastRenderedPageBreak/>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774" w:name="_Toc183939388"/>
      <w:r>
        <w:rPr>
          <w:rFonts w:hint="eastAsia"/>
          <w:sz w:val="24"/>
        </w:rPr>
        <w:t>三、来证修改通知登记（业务代码</w:t>
      </w:r>
      <w:r>
        <w:rPr>
          <w:rFonts w:hint="eastAsia"/>
          <w:sz w:val="24"/>
        </w:rPr>
        <w:t>7613</w:t>
      </w:r>
      <w:r>
        <w:rPr>
          <w:rFonts w:hint="eastAsia"/>
          <w:sz w:val="24"/>
        </w:rPr>
        <w:t>）</w:t>
      </w:r>
      <w:bookmarkEnd w:id="1774"/>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通过本交易登记出口信用证修改通知的信息。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１、系统默认计收手续费，只要涉及计算上述费用的字段值发生变化，系统会自动重新计算应收的手续费，影响手续费的要素包括以下字段：客户号、费用方向。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6"/>
        <w:gridCol w:w="2694"/>
        <w:gridCol w:w="1598"/>
        <w:gridCol w:w="2654"/>
      </w:tblGrid>
      <w:tr w:rsidR="00A17FCC">
        <w:tc>
          <w:tcPr>
            <w:tcW w:w="1576" w:type="dxa"/>
          </w:tcPr>
          <w:p w:rsidR="00A17FCC" w:rsidRDefault="00A17FCC" w:rsidP="00A17FCC">
            <w:pPr>
              <w:rPr>
                <w:rFonts w:ascii="宋体" w:hAnsi="宋体"/>
              </w:rPr>
            </w:pPr>
            <w:r>
              <w:rPr>
                <w:rFonts w:ascii="宋体" w:hAnsi="宋体" w:hint="eastAsia"/>
              </w:rPr>
              <w:t>字段名称</w:t>
            </w:r>
          </w:p>
        </w:tc>
        <w:tc>
          <w:tcPr>
            <w:tcW w:w="2694" w:type="dxa"/>
          </w:tcPr>
          <w:p w:rsidR="00A17FCC" w:rsidRDefault="00A17FCC" w:rsidP="00A17FCC">
            <w:pPr>
              <w:rPr>
                <w:rFonts w:ascii="宋体" w:hAnsi="宋体"/>
              </w:rPr>
            </w:pPr>
            <w:r>
              <w:rPr>
                <w:rFonts w:ascii="宋体" w:hAnsi="宋体" w:hint="eastAsia"/>
              </w:rPr>
              <w:t>含义</w:t>
            </w:r>
          </w:p>
        </w:tc>
        <w:tc>
          <w:tcPr>
            <w:tcW w:w="1598" w:type="dxa"/>
          </w:tcPr>
          <w:p w:rsidR="00A17FCC" w:rsidRDefault="00A17FCC" w:rsidP="00A17FCC">
            <w:pPr>
              <w:rPr>
                <w:rFonts w:ascii="宋体" w:hAnsi="宋体"/>
              </w:rPr>
            </w:pPr>
            <w:r>
              <w:rPr>
                <w:rFonts w:ascii="宋体" w:hAnsi="宋体" w:hint="eastAsia"/>
              </w:rPr>
              <w:t>属性</w:t>
            </w:r>
          </w:p>
        </w:tc>
        <w:tc>
          <w:tcPr>
            <w:tcW w:w="2654" w:type="dxa"/>
          </w:tcPr>
          <w:p w:rsidR="00A17FCC" w:rsidRDefault="00A17FCC" w:rsidP="00A17FCC">
            <w:pPr>
              <w:rPr>
                <w:rFonts w:ascii="宋体" w:hAnsi="宋体"/>
              </w:rPr>
            </w:pPr>
            <w:r>
              <w:rPr>
                <w:rFonts w:ascii="宋体" w:hAnsi="宋体" w:hint="eastAsia"/>
              </w:rPr>
              <w:t>错误提示</w:t>
            </w:r>
          </w:p>
        </w:tc>
      </w:tr>
      <w:tr w:rsidR="00A17FCC">
        <w:tc>
          <w:tcPr>
            <w:tcW w:w="1576" w:type="dxa"/>
          </w:tcPr>
          <w:p w:rsidR="00A17FCC" w:rsidRDefault="00A17FCC" w:rsidP="00A17FCC">
            <w:pPr>
              <w:rPr>
                <w:rFonts w:ascii="宋体" w:hAnsi="宋体"/>
              </w:rPr>
            </w:pPr>
            <w:r>
              <w:rPr>
                <w:rFonts w:ascii="宋体" w:hAnsi="宋体" w:hint="eastAsia"/>
              </w:rPr>
              <w:lastRenderedPageBreak/>
              <w:t>信用证号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r>
              <w:rPr>
                <w:rFonts w:ascii="宋体" w:hAnsi="宋体" w:hint="eastAsia"/>
              </w:rPr>
              <w:t>ISO0003 信用证号不能为空</w:t>
            </w:r>
          </w:p>
          <w:p w:rsidR="00A17FCC" w:rsidRDefault="00A17FCC" w:rsidP="00A17FCC">
            <w:pPr>
              <w:rPr>
                <w:rFonts w:ascii="宋体" w:hAnsi="宋体"/>
              </w:rPr>
            </w:pPr>
            <w:r>
              <w:rPr>
                <w:rFonts w:ascii="宋体" w:hAnsi="宋体" w:hint="eastAsia"/>
              </w:rPr>
              <w:t>ISO0049 已存在信用证号相同通知记录</w:t>
            </w:r>
          </w:p>
        </w:tc>
      </w:tr>
      <w:tr w:rsidR="00A17FCC">
        <w:tc>
          <w:tcPr>
            <w:tcW w:w="1576" w:type="dxa"/>
          </w:tcPr>
          <w:p w:rsidR="00A17FCC" w:rsidRDefault="00A17FCC" w:rsidP="00A17FCC">
            <w:pPr>
              <w:rPr>
                <w:rFonts w:ascii="宋体" w:hAnsi="宋体"/>
              </w:rPr>
            </w:pPr>
            <w:r>
              <w:rPr>
                <w:rFonts w:ascii="宋体" w:hAnsi="宋体" w:hint="eastAsia"/>
              </w:rPr>
              <w:t>开证行代码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ISO0009 开证行和转让行不能同时为空</w:t>
            </w:r>
          </w:p>
        </w:tc>
      </w:tr>
      <w:tr w:rsidR="00A17FCC">
        <w:tc>
          <w:tcPr>
            <w:tcW w:w="1576" w:type="dxa"/>
          </w:tcPr>
          <w:p w:rsidR="00A17FCC" w:rsidRDefault="00A17FCC" w:rsidP="00A17FCC">
            <w:pPr>
              <w:rPr>
                <w:rFonts w:ascii="宋体" w:hAnsi="宋体"/>
              </w:rPr>
            </w:pPr>
            <w:r>
              <w:rPr>
                <w:rFonts w:ascii="宋体" w:hAnsi="宋体" w:hint="eastAsia"/>
              </w:rPr>
              <w:t>开证申请人国别</w:t>
            </w:r>
          </w:p>
        </w:tc>
        <w:tc>
          <w:tcPr>
            <w:tcW w:w="2694" w:type="dxa"/>
          </w:tcPr>
          <w:p w:rsidR="00A17FCC" w:rsidRDefault="00A17FCC" w:rsidP="00A17FCC">
            <w:pPr>
              <w:rPr>
                <w:rFonts w:ascii="宋体" w:hAnsi="宋体"/>
              </w:rPr>
            </w:pPr>
            <w:r>
              <w:rPr>
                <w:rFonts w:ascii="宋体" w:hAnsi="宋体" w:hint="eastAsia"/>
              </w:rPr>
              <w:t>开证申请人的国家或地区</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r>
              <w:rPr>
                <w:rFonts w:ascii="宋体" w:hAnsi="宋体" w:hint="eastAsia"/>
              </w:rPr>
              <w:t xml:space="preserve">ISO0021 </w:t>
            </w:r>
            <w:r>
              <w:rPr>
                <w:rFonts w:ascii="宋体" w:hAnsi="宋体" w:hint="eastAsia"/>
                <w:szCs w:val="21"/>
              </w:rPr>
              <w:t>开证申请人国别不能为空</w:t>
            </w:r>
          </w:p>
        </w:tc>
      </w:tr>
      <w:tr w:rsidR="00A17FCC">
        <w:tc>
          <w:tcPr>
            <w:tcW w:w="1576" w:type="dxa"/>
          </w:tcPr>
          <w:p w:rsidR="00A17FCC" w:rsidRDefault="00A17FCC" w:rsidP="00A17FCC">
            <w:pPr>
              <w:rPr>
                <w:rFonts w:ascii="宋体" w:hAnsi="宋体"/>
              </w:rPr>
            </w:pPr>
            <w:r>
              <w:rPr>
                <w:rFonts w:ascii="宋体" w:hAnsi="宋体" w:hint="eastAsia"/>
              </w:rPr>
              <w:t>开证申请人名址</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字符类型140位</w:t>
            </w:r>
          </w:p>
        </w:tc>
        <w:tc>
          <w:tcPr>
            <w:tcW w:w="2654" w:type="dxa"/>
          </w:tcPr>
          <w:p w:rsidR="00A17FCC" w:rsidRDefault="00A17FCC" w:rsidP="00A17FCC">
            <w:pPr>
              <w:rPr>
                <w:rFonts w:ascii="宋体" w:hAnsi="宋体"/>
              </w:rPr>
            </w:pPr>
            <w:r>
              <w:rPr>
                <w:rFonts w:ascii="宋体" w:hAnsi="宋体" w:hint="eastAsia"/>
              </w:rPr>
              <w:t>ISO0013 开证申请人和转让人名址不能同时为空</w:t>
            </w:r>
          </w:p>
        </w:tc>
      </w:tr>
      <w:tr w:rsidR="00A17FCC">
        <w:tc>
          <w:tcPr>
            <w:tcW w:w="1576" w:type="dxa"/>
          </w:tcPr>
          <w:p w:rsidR="00A17FCC" w:rsidRDefault="00A17FCC" w:rsidP="00A17FCC">
            <w:pPr>
              <w:rPr>
                <w:rFonts w:ascii="宋体" w:hAnsi="宋体"/>
              </w:rPr>
            </w:pPr>
            <w:r>
              <w:rPr>
                <w:rFonts w:ascii="宋体" w:hAnsi="宋体" w:hint="eastAsia"/>
              </w:rPr>
              <w:t>信用证币别</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r>
              <w:rPr>
                <w:rFonts w:ascii="宋体" w:hAnsi="宋体" w:hint="eastAsia"/>
              </w:rPr>
              <w:t>ISO0004 开证货币不能为空</w:t>
            </w:r>
          </w:p>
        </w:tc>
      </w:tr>
      <w:tr w:rsidR="00A17FCC">
        <w:tc>
          <w:tcPr>
            <w:tcW w:w="1576" w:type="dxa"/>
          </w:tcPr>
          <w:p w:rsidR="00A17FCC" w:rsidRDefault="00A17FCC" w:rsidP="00A17FCC">
            <w:pPr>
              <w:rPr>
                <w:rFonts w:ascii="宋体" w:hAnsi="宋体"/>
              </w:rPr>
            </w:pPr>
            <w:r>
              <w:rPr>
                <w:rFonts w:ascii="宋体" w:hAnsi="宋体" w:hint="eastAsia"/>
              </w:rPr>
              <w:t>信用证金额</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r>
              <w:rPr>
                <w:rFonts w:ascii="宋体" w:hAnsi="宋体" w:hint="eastAsia"/>
              </w:rPr>
              <w:t>ISO0005 交易金额不能为空</w:t>
            </w:r>
          </w:p>
        </w:tc>
      </w:tr>
      <w:tr w:rsidR="00A17FCC">
        <w:tc>
          <w:tcPr>
            <w:tcW w:w="1576" w:type="dxa"/>
          </w:tcPr>
          <w:p w:rsidR="00A17FCC" w:rsidRDefault="00A17FCC" w:rsidP="00A17FCC">
            <w:pPr>
              <w:rPr>
                <w:rFonts w:ascii="宋体" w:hAnsi="宋体"/>
              </w:rPr>
            </w:pPr>
            <w:r>
              <w:rPr>
                <w:rFonts w:ascii="宋体" w:hAnsi="宋体" w:hint="eastAsia"/>
              </w:rPr>
              <w:t>上浮百分比</w:t>
            </w:r>
          </w:p>
        </w:tc>
        <w:tc>
          <w:tcPr>
            <w:tcW w:w="2694" w:type="dxa"/>
          </w:tcPr>
          <w:p w:rsidR="00A17FCC" w:rsidRDefault="00A17FCC" w:rsidP="00A17FCC">
            <w:pPr>
              <w:rPr>
                <w:rFonts w:ascii="宋体" w:hAnsi="宋体"/>
              </w:rPr>
            </w:pPr>
            <w:r>
              <w:rPr>
                <w:rFonts w:ascii="宋体" w:hAnsi="宋体" w:hint="eastAsia"/>
              </w:rPr>
              <w:t>开证金额的上浮幅度</w:t>
            </w:r>
          </w:p>
        </w:tc>
        <w:tc>
          <w:tcPr>
            <w:tcW w:w="1598" w:type="dxa"/>
          </w:tcPr>
          <w:p w:rsidR="00A17FCC" w:rsidRDefault="00A17FCC" w:rsidP="00A17FCC">
            <w:pPr>
              <w:rPr>
                <w:rFonts w:ascii="宋体" w:hAnsi="宋体"/>
              </w:rPr>
            </w:pPr>
            <w:r>
              <w:rPr>
                <w:rFonts w:ascii="宋体" w:hAnsi="宋体" w:hint="eastAsia"/>
              </w:rPr>
              <w:t>数字类型2位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下浮百分比</w:t>
            </w:r>
          </w:p>
        </w:tc>
        <w:tc>
          <w:tcPr>
            <w:tcW w:w="2694" w:type="dxa"/>
          </w:tcPr>
          <w:p w:rsidR="00A17FCC" w:rsidRDefault="00A17FCC" w:rsidP="00A17FCC">
            <w:pPr>
              <w:rPr>
                <w:rFonts w:ascii="宋体" w:hAnsi="宋体"/>
              </w:rPr>
            </w:pPr>
            <w:r>
              <w:rPr>
                <w:rFonts w:ascii="宋体" w:hAnsi="宋体" w:hint="eastAsia"/>
              </w:rPr>
              <w:t>开证金额的下浮幅度</w:t>
            </w:r>
          </w:p>
        </w:tc>
        <w:tc>
          <w:tcPr>
            <w:tcW w:w="1598" w:type="dxa"/>
          </w:tcPr>
          <w:p w:rsidR="00A17FCC" w:rsidRDefault="00A17FCC" w:rsidP="00A17FCC">
            <w:pPr>
              <w:rPr>
                <w:rFonts w:ascii="宋体" w:hAnsi="宋体"/>
              </w:rPr>
            </w:pPr>
            <w:r>
              <w:rPr>
                <w:rFonts w:ascii="宋体" w:hAnsi="宋体" w:hint="eastAsia"/>
              </w:rPr>
              <w:t>数字类型2位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期限类型</w:t>
            </w:r>
          </w:p>
        </w:tc>
        <w:tc>
          <w:tcPr>
            <w:tcW w:w="2694"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t>US : USANCE</w:t>
            </w:r>
            <w:r>
              <w:rPr>
                <w:rFonts w:ascii="宋体" w:hAnsi="宋体" w:hint="eastAsia"/>
              </w:rPr>
              <w:t>远期</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远期天数</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数字类型4位</w:t>
            </w:r>
          </w:p>
        </w:tc>
        <w:tc>
          <w:tcPr>
            <w:tcW w:w="2654" w:type="dxa"/>
          </w:tcPr>
          <w:p w:rsidR="00A17FCC" w:rsidRDefault="00A17FCC" w:rsidP="00A17FCC">
            <w:pPr>
              <w:rPr>
                <w:rFonts w:ascii="宋体" w:hAnsi="宋体"/>
              </w:rPr>
            </w:pPr>
            <w:r>
              <w:rPr>
                <w:rFonts w:ascii="宋体" w:hAnsi="宋体" w:cs="Arial"/>
                <w:szCs w:val="21"/>
              </w:rPr>
              <w:t xml:space="preserve">ISO0047 </w:t>
            </w:r>
            <w:r>
              <w:rPr>
                <w:rFonts w:ascii="宋体" w:hAnsi="宋体" w:cs="Arial" w:hint="eastAsia"/>
                <w:szCs w:val="21"/>
                <w:lang w:val="zh-CN"/>
              </w:rPr>
              <w:t>远期天数不能为零</w:t>
            </w:r>
          </w:p>
        </w:tc>
      </w:tr>
      <w:tr w:rsidR="00A17FCC">
        <w:tc>
          <w:tcPr>
            <w:tcW w:w="1576" w:type="dxa"/>
          </w:tcPr>
          <w:p w:rsidR="00A17FCC" w:rsidRDefault="00A17FCC" w:rsidP="00A17FCC">
            <w:pPr>
              <w:rPr>
                <w:rFonts w:ascii="宋体" w:hAnsi="宋体"/>
              </w:rPr>
            </w:pPr>
            <w:r>
              <w:rPr>
                <w:rFonts w:ascii="宋体" w:hAnsi="宋体" w:hint="eastAsia"/>
              </w:rPr>
              <w:t>期限类型描述</w:t>
            </w:r>
          </w:p>
        </w:tc>
        <w:tc>
          <w:tcPr>
            <w:tcW w:w="2694"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lastRenderedPageBreak/>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598" w:type="dxa"/>
          </w:tcPr>
          <w:p w:rsidR="00A17FCC" w:rsidRDefault="00A17FCC" w:rsidP="00A17FCC">
            <w:pPr>
              <w:rPr>
                <w:rFonts w:ascii="宋体" w:hAnsi="宋体"/>
              </w:rPr>
            </w:pPr>
            <w:r>
              <w:rPr>
                <w:rFonts w:ascii="宋体" w:hAnsi="宋体" w:hint="eastAsia"/>
              </w:rPr>
              <w:lastRenderedPageBreak/>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lastRenderedPageBreak/>
              <w:t>期限类型说明</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字符类型30位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信用证开证日</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ISO0006 开证日期不能为空</w:t>
            </w:r>
          </w:p>
        </w:tc>
      </w:tr>
      <w:tr w:rsidR="00A17FCC">
        <w:tc>
          <w:tcPr>
            <w:tcW w:w="1576" w:type="dxa"/>
          </w:tcPr>
          <w:p w:rsidR="00A17FCC" w:rsidRDefault="00A17FCC" w:rsidP="00A17FCC">
            <w:pPr>
              <w:rPr>
                <w:rFonts w:ascii="宋体" w:hAnsi="宋体"/>
              </w:rPr>
            </w:pPr>
            <w:r>
              <w:rPr>
                <w:rFonts w:ascii="宋体" w:hAnsi="宋体" w:hint="eastAsia"/>
              </w:rPr>
              <w:t>信用证有效日</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ISO0007 信用证效期不能为空</w:t>
            </w:r>
          </w:p>
        </w:tc>
      </w:tr>
      <w:tr w:rsidR="00A17FCC">
        <w:tc>
          <w:tcPr>
            <w:tcW w:w="1576" w:type="dxa"/>
          </w:tcPr>
          <w:p w:rsidR="00A17FCC" w:rsidRDefault="00A17FCC" w:rsidP="00A17FCC">
            <w:pPr>
              <w:rPr>
                <w:rFonts w:ascii="宋体" w:hAnsi="宋体"/>
              </w:rPr>
            </w:pPr>
            <w:r>
              <w:rPr>
                <w:rFonts w:ascii="宋体" w:hAnsi="宋体" w:hint="eastAsia"/>
              </w:rPr>
              <w:t>货物类型</w:t>
            </w:r>
          </w:p>
        </w:tc>
        <w:tc>
          <w:tcPr>
            <w:tcW w:w="2694" w:type="dxa"/>
          </w:tcPr>
          <w:p w:rsidR="00A17FCC" w:rsidRDefault="00A17FCC" w:rsidP="00A17FCC">
            <w:pPr>
              <w:rPr>
                <w:rFonts w:ascii="宋体" w:hAnsi="宋体"/>
              </w:rPr>
            </w:pPr>
            <w:r>
              <w:rPr>
                <w:rFonts w:ascii="宋体" w:hAnsi="宋体" w:hint="eastAsia"/>
              </w:rPr>
              <w:t>分二十二种，见《国际结算货物类型参数表》</w:t>
            </w: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r>
              <w:rPr>
                <w:rFonts w:ascii="宋体" w:hAnsi="宋体" w:hint="eastAsia"/>
              </w:rPr>
              <w:t>ISO0043 货物类型不能为空</w:t>
            </w:r>
          </w:p>
        </w:tc>
      </w:tr>
      <w:tr w:rsidR="00A17FCC">
        <w:tc>
          <w:tcPr>
            <w:tcW w:w="1576" w:type="dxa"/>
          </w:tcPr>
          <w:p w:rsidR="00A17FCC" w:rsidRDefault="00A17FCC" w:rsidP="00A17FCC">
            <w:pPr>
              <w:rPr>
                <w:rFonts w:ascii="宋体" w:hAnsi="宋体"/>
              </w:rPr>
            </w:pPr>
            <w:r>
              <w:rPr>
                <w:rFonts w:ascii="宋体" w:hAnsi="宋体" w:hint="eastAsia"/>
              </w:rPr>
              <w:t>备用信用证标志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开证方式</w:t>
            </w:r>
          </w:p>
        </w:tc>
        <w:tc>
          <w:tcPr>
            <w:tcW w:w="2694"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rPr>
              <w:t>BT : BRIEF TELEX</w:t>
            </w:r>
            <w:r>
              <w:rPr>
                <w:rFonts w:ascii="宋体" w:hAnsi="宋体" w:hint="eastAsia"/>
              </w:rPr>
              <w:t>简电</w:t>
            </w:r>
          </w:p>
          <w:p w:rsidR="00A17FCC" w:rsidRDefault="00A17FCC" w:rsidP="00A17FCC">
            <w:pPr>
              <w:rPr>
                <w:rFonts w:ascii="宋体" w:hAnsi="宋体"/>
              </w:rPr>
            </w:pPr>
            <w:r>
              <w:rPr>
                <w:rFonts w:ascii="宋体" w:hAnsi="宋体"/>
              </w:rPr>
              <w:t>FT : FULL TELEX</w:t>
            </w:r>
            <w:r>
              <w:rPr>
                <w:rFonts w:ascii="宋体" w:hAnsi="宋体" w:hint="eastAsia"/>
              </w:rPr>
              <w:t>全电</w:t>
            </w:r>
          </w:p>
          <w:p w:rsidR="00A17FCC" w:rsidRDefault="00A17FCC" w:rsidP="00A17FCC">
            <w:pPr>
              <w:rPr>
                <w:rFonts w:ascii="宋体" w:hAnsi="宋体"/>
              </w:rPr>
            </w:pPr>
            <w:r>
              <w:rPr>
                <w:rFonts w:ascii="宋体" w:hAnsi="宋体"/>
              </w:rPr>
              <w:t>ML : MAIL</w:t>
            </w:r>
            <w:r>
              <w:rPr>
                <w:rFonts w:ascii="宋体" w:hAnsi="宋体" w:hint="eastAsia"/>
              </w:rPr>
              <w:t>信开</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完整标志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印押核符标志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生效标志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缺省扣费账户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缺省扣费币别</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扣费钞汇标</w:t>
            </w:r>
            <w:r>
              <w:rPr>
                <w:rFonts w:ascii="宋体" w:hAnsi="宋体" w:hint="eastAsia"/>
              </w:rPr>
              <w:lastRenderedPageBreak/>
              <w:t>志</w:t>
            </w:r>
          </w:p>
        </w:tc>
        <w:tc>
          <w:tcPr>
            <w:tcW w:w="2694" w:type="dxa"/>
          </w:tcPr>
          <w:p w:rsidR="00A17FCC" w:rsidRDefault="00A17FCC" w:rsidP="00A17FCC">
            <w:pPr>
              <w:rPr>
                <w:rFonts w:ascii="宋体" w:hAnsi="宋体"/>
              </w:rPr>
            </w:pPr>
            <w:r>
              <w:rPr>
                <w:rFonts w:ascii="宋体" w:hAnsi="宋体" w:hint="eastAsia"/>
              </w:rPr>
              <w:lastRenderedPageBreak/>
              <w:t>分三种：</w:t>
            </w:r>
          </w:p>
          <w:p w:rsidR="00A17FCC" w:rsidRDefault="00A17FCC" w:rsidP="00A17FCC">
            <w:pPr>
              <w:rPr>
                <w:rFonts w:ascii="宋体" w:hAnsi="宋体"/>
              </w:rPr>
            </w:pPr>
            <w:r>
              <w:rPr>
                <w:rFonts w:ascii="宋体" w:hAnsi="宋体" w:hint="eastAsia"/>
              </w:rPr>
              <w:lastRenderedPageBreak/>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598" w:type="dxa"/>
          </w:tcPr>
          <w:p w:rsidR="00A17FCC" w:rsidRDefault="00A17FCC" w:rsidP="00A17FCC">
            <w:pPr>
              <w:rPr>
                <w:rFonts w:ascii="宋体" w:hAnsi="宋体"/>
              </w:rPr>
            </w:pPr>
            <w:r>
              <w:rPr>
                <w:rFonts w:ascii="宋体" w:hAnsi="宋体" w:hint="eastAsia"/>
              </w:rPr>
              <w:lastRenderedPageBreak/>
              <w:t>字符类型1位</w:t>
            </w:r>
          </w:p>
        </w:tc>
        <w:tc>
          <w:tcPr>
            <w:tcW w:w="2654" w:type="dxa"/>
          </w:tcPr>
          <w:p w:rsidR="00A17FCC" w:rsidRDefault="00A17FCC" w:rsidP="00A17FCC">
            <w:pPr>
              <w:rPr>
                <w:rFonts w:ascii="宋体" w:hAnsi="宋体"/>
              </w:rPr>
            </w:pPr>
            <w:r>
              <w:rPr>
                <w:rFonts w:ascii="宋体" w:hAnsi="宋体" w:hint="eastAsia"/>
              </w:rPr>
              <w:t>CSAC0056</w:t>
            </w:r>
          </w:p>
        </w:tc>
      </w:tr>
      <w:tr w:rsidR="00A17FCC">
        <w:tc>
          <w:tcPr>
            <w:tcW w:w="1576" w:type="dxa"/>
          </w:tcPr>
          <w:p w:rsidR="00A17FCC" w:rsidRDefault="00A17FCC" w:rsidP="00A17FCC">
            <w:pPr>
              <w:rPr>
                <w:rFonts w:ascii="宋体" w:hAnsi="宋体"/>
              </w:rPr>
            </w:pPr>
            <w:r>
              <w:rPr>
                <w:rFonts w:ascii="宋体" w:hAnsi="宋体" w:hint="eastAsia"/>
              </w:rPr>
              <w:lastRenderedPageBreak/>
              <w:t>通知转入行代码</w:t>
            </w:r>
          </w:p>
        </w:tc>
        <w:tc>
          <w:tcPr>
            <w:tcW w:w="2694" w:type="dxa"/>
          </w:tcPr>
          <w:p w:rsidR="00A17FCC" w:rsidRDefault="00A17FCC" w:rsidP="00A17FCC">
            <w:pPr>
              <w:rPr>
                <w:rFonts w:ascii="宋体" w:hAnsi="宋体"/>
              </w:rPr>
            </w:pPr>
            <w:r>
              <w:rPr>
                <w:rFonts w:ascii="宋体" w:hAnsi="宋体" w:hint="eastAsia"/>
              </w:rPr>
              <w:t>从另一通知行收到信用证通知时，该通知行填此处</w:t>
            </w: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通知转入行编号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已转让标志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转让行代码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转让行参考号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转让人名址</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字符类型140位</w:t>
            </w:r>
          </w:p>
        </w:tc>
        <w:tc>
          <w:tcPr>
            <w:tcW w:w="265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通知转出行代码</w:t>
            </w:r>
          </w:p>
        </w:tc>
        <w:tc>
          <w:tcPr>
            <w:tcW w:w="2694" w:type="dxa"/>
          </w:tcPr>
          <w:p w:rsidR="00A17FCC" w:rsidRDefault="00A17FCC" w:rsidP="00A17FCC">
            <w:pPr>
              <w:rPr>
                <w:rFonts w:ascii="宋体" w:hAnsi="宋体"/>
              </w:rPr>
            </w:pPr>
            <w:r>
              <w:rPr>
                <w:rFonts w:ascii="宋体" w:hAnsi="宋体" w:hint="eastAsia"/>
              </w:rPr>
              <w:t>拟通过另一通知行再次通知给受益人时，该通知行填此处</w:t>
            </w: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通知转出行编号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已保兑标志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保兑行代码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ISO0019 保兑行不能为空</w:t>
            </w:r>
          </w:p>
        </w:tc>
      </w:tr>
      <w:tr w:rsidR="00A17FCC">
        <w:tc>
          <w:tcPr>
            <w:tcW w:w="1576" w:type="dxa"/>
          </w:tcPr>
          <w:p w:rsidR="00A17FCC" w:rsidRDefault="00A17FCC" w:rsidP="00A17FCC">
            <w:pPr>
              <w:rPr>
                <w:rFonts w:ascii="宋体" w:hAnsi="宋体"/>
              </w:rPr>
            </w:pPr>
            <w:r>
              <w:rPr>
                <w:rFonts w:ascii="宋体" w:hAnsi="宋体" w:hint="eastAsia"/>
              </w:rPr>
              <w:t>保兑行编号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lastRenderedPageBreak/>
        <w:t>（四）操作要点</w:t>
      </w:r>
    </w:p>
    <w:p w:rsidR="00A17FCC" w:rsidRDefault="00A17FCC" w:rsidP="00A17FCC">
      <w:r>
        <w:rPr>
          <w:rFonts w:hint="eastAsia"/>
        </w:rPr>
        <w:t>１、对已经将</w:t>
      </w:r>
      <w:r>
        <w:rPr>
          <w:rFonts w:hint="eastAsia"/>
        </w:rPr>
        <w:t>SWIFT</w:t>
      </w:r>
      <w:r>
        <w:rPr>
          <w:rFonts w:hint="eastAsia"/>
        </w:rPr>
        <w:t>电文</w:t>
      </w:r>
      <w:r>
        <w:rPr>
          <w:rFonts w:hint="eastAsia"/>
        </w:rPr>
        <w:t>MT707</w:t>
      </w:r>
      <w:r>
        <w:rPr>
          <w:rFonts w:hint="eastAsia"/>
        </w:rPr>
        <w:t>接收到系统的，可以点击“从报文导入”按钮，系统调出“收到函电查询”窗口，选择</w:t>
      </w:r>
      <w:r>
        <w:rPr>
          <w:rFonts w:hint="eastAsia"/>
        </w:rPr>
        <w:t>/</w:t>
      </w:r>
      <w:r>
        <w:rPr>
          <w:rFonts w:hint="eastAsia"/>
        </w:rPr>
        <w:t>输入“查询”操作码，查询收到的函电，选择所要处理的函电，选择</w:t>
      </w:r>
      <w:r>
        <w:rPr>
          <w:rFonts w:hint="eastAsia"/>
        </w:rPr>
        <w:t>/</w:t>
      </w:r>
      <w:r>
        <w:rPr>
          <w:rFonts w:hint="eastAsia"/>
        </w:rPr>
        <w:t>输入“查询”操作码，系统自动将函电内容导入到相应的录入信息字段，从而加快录入速度，减少不必要的重复录入。</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选择“系统导航”－“国际业务”－”出口业务”－“出口信用证” －“来证修改通知登记”，或在“业务代码”处输入“7613”进入“来证修改通知登记”。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输入“录入”操作码，系统弹出录入出口信用证通知编号窗口。</w:t>
      </w:r>
    </w:p>
    <w:p w:rsidR="00A17FCC" w:rsidRDefault="00A17FCC" w:rsidP="00A17FCC">
      <w:pPr>
        <w:ind w:left="480" w:hangingChars="200" w:hanging="480"/>
      </w:pPr>
      <w:r>
        <w:rPr>
          <w:rFonts w:hint="eastAsia"/>
        </w:rPr>
        <w:t>２、直接输入通知号或者先录入信用证编号查出相应通知号，选择</w:t>
      </w:r>
      <w:r>
        <w:rPr>
          <w:rFonts w:hint="eastAsia"/>
        </w:rPr>
        <w:t>/</w:t>
      </w:r>
      <w:r>
        <w:rPr>
          <w:rFonts w:hint="eastAsia"/>
        </w:rPr>
        <w:t>输入“录入”操作码，进入该笔业务的信息录入界面。</w:t>
      </w:r>
    </w:p>
    <w:p w:rsidR="00A17FCC" w:rsidRDefault="00A17FCC" w:rsidP="00A17FCC">
      <w:r>
        <w:rPr>
          <w:rFonts w:hint="eastAsia"/>
        </w:rPr>
        <w:t>３、录入出口信用证修改的业务信息。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w:t>
      </w:r>
      <w:r>
        <w:rPr>
          <w:rFonts w:hint="eastAsia"/>
        </w:rPr>
        <w:lastRenderedPageBreak/>
        <w:t>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775" w:name="_Toc183939389"/>
      <w:r>
        <w:rPr>
          <w:rFonts w:hint="eastAsia"/>
          <w:sz w:val="24"/>
        </w:rPr>
        <w:t>四、修改通知答复（业务代码</w:t>
      </w:r>
      <w:r>
        <w:rPr>
          <w:rFonts w:hint="eastAsia"/>
          <w:sz w:val="24"/>
        </w:rPr>
        <w:t>7614</w:t>
      </w:r>
      <w:r>
        <w:rPr>
          <w:rFonts w:hint="eastAsia"/>
          <w:sz w:val="24"/>
        </w:rPr>
        <w:t>）</w:t>
      </w:r>
      <w:bookmarkEnd w:id="177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通过本交易登记出口信用证的修改信息。</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82"/>
        <w:gridCol w:w="2486"/>
        <w:gridCol w:w="1620"/>
        <w:gridCol w:w="2520"/>
      </w:tblGrid>
      <w:tr w:rsidR="00A17FCC">
        <w:tc>
          <w:tcPr>
            <w:tcW w:w="1582" w:type="dxa"/>
          </w:tcPr>
          <w:p w:rsidR="00A17FCC" w:rsidRDefault="00A17FCC" w:rsidP="00A17FCC">
            <w:pPr>
              <w:rPr>
                <w:rFonts w:ascii="宋体" w:hAnsi="宋体"/>
              </w:rPr>
            </w:pPr>
            <w:r>
              <w:rPr>
                <w:rFonts w:ascii="宋体" w:hAnsi="宋体" w:hint="eastAsia"/>
              </w:rPr>
              <w:t>字段名称</w:t>
            </w:r>
          </w:p>
        </w:tc>
        <w:tc>
          <w:tcPr>
            <w:tcW w:w="2486"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2520" w:type="dxa"/>
          </w:tcPr>
          <w:p w:rsidR="00A17FCC" w:rsidRDefault="00A17FCC" w:rsidP="00A17FCC">
            <w:pPr>
              <w:rPr>
                <w:rFonts w:ascii="宋体" w:hAnsi="宋体"/>
              </w:rPr>
            </w:pPr>
            <w:r>
              <w:rPr>
                <w:rFonts w:ascii="宋体" w:hAnsi="宋体" w:hint="eastAsia"/>
              </w:rPr>
              <w:t>错误提示</w:t>
            </w:r>
          </w:p>
        </w:tc>
      </w:tr>
      <w:tr w:rsidR="00A17FCC">
        <w:tc>
          <w:tcPr>
            <w:tcW w:w="1582" w:type="dxa"/>
          </w:tcPr>
          <w:p w:rsidR="00A17FCC" w:rsidRDefault="00A17FCC" w:rsidP="00A17FCC">
            <w:pPr>
              <w:rPr>
                <w:rFonts w:ascii="宋体" w:hAnsi="宋体"/>
              </w:rPr>
            </w:pPr>
            <w:r>
              <w:rPr>
                <w:rFonts w:ascii="宋体" w:hAnsi="宋体" w:hint="eastAsia"/>
              </w:rPr>
              <w:t>答复标志</w:t>
            </w:r>
          </w:p>
        </w:tc>
        <w:tc>
          <w:tcPr>
            <w:tcW w:w="2486"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520" w:type="dxa"/>
          </w:tcPr>
          <w:p w:rsidR="00A17FCC" w:rsidRDefault="00A17FCC" w:rsidP="00A17FCC">
            <w:pPr>
              <w:rPr>
                <w:rFonts w:ascii="宋体" w:hAnsi="宋体"/>
              </w:rPr>
            </w:pPr>
          </w:p>
        </w:tc>
      </w:tr>
      <w:tr w:rsidR="00A17FCC">
        <w:tc>
          <w:tcPr>
            <w:tcW w:w="1582" w:type="dxa"/>
          </w:tcPr>
          <w:p w:rsidR="00A17FCC" w:rsidRDefault="00A17FCC" w:rsidP="00A17FCC">
            <w:pPr>
              <w:rPr>
                <w:rFonts w:ascii="宋体" w:hAnsi="宋体"/>
              </w:rPr>
            </w:pPr>
            <w:r>
              <w:rPr>
                <w:rFonts w:ascii="宋体" w:hAnsi="宋体" w:hint="eastAsia"/>
              </w:rPr>
              <w:t>答复日期</w:t>
            </w:r>
          </w:p>
        </w:tc>
        <w:tc>
          <w:tcPr>
            <w:tcW w:w="2486"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520" w:type="dxa"/>
          </w:tcPr>
          <w:p w:rsidR="00A17FCC" w:rsidRDefault="00A17FCC" w:rsidP="00A17FCC">
            <w:pPr>
              <w:rPr>
                <w:rFonts w:ascii="宋体" w:hAnsi="宋体"/>
              </w:rPr>
            </w:pPr>
            <w:r>
              <w:rPr>
                <w:rFonts w:ascii="宋体" w:hAnsi="宋体" w:hint="eastAsia"/>
              </w:rPr>
              <w:t>ISO0039 答复日期必输</w:t>
            </w: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选择“系统导航”－“国际业务”－”出口业务”－“出口信用证” －“修改通知答复”，或在“业务代码”处输入“7614”进入“修改通知答复”。</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输入“录入”操作码，系统弹出出口信用证修改待答复列表窗口。</w:t>
      </w:r>
    </w:p>
    <w:p w:rsidR="00A17FCC" w:rsidRDefault="00A17FCC" w:rsidP="00A17FCC">
      <w:pPr>
        <w:ind w:left="480" w:hangingChars="200" w:hanging="480"/>
      </w:pPr>
      <w:r>
        <w:rPr>
          <w:rFonts w:hint="eastAsia"/>
        </w:rPr>
        <w:t>２、直接输入通知号和修改序号或者从列表中选择相应的通知号后，选择</w:t>
      </w:r>
      <w:r>
        <w:rPr>
          <w:rFonts w:hint="eastAsia"/>
        </w:rPr>
        <w:t>/</w:t>
      </w:r>
      <w:r>
        <w:rPr>
          <w:rFonts w:hint="eastAsia"/>
        </w:rPr>
        <w:t>输入“录入”操作码，进入该笔业务的信息录入界面。</w:t>
      </w:r>
    </w:p>
    <w:p w:rsidR="00A17FCC" w:rsidRDefault="00A17FCC" w:rsidP="00A17FCC">
      <w:r>
        <w:rPr>
          <w:rFonts w:hint="eastAsia"/>
        </w:rPr>
        <w:t>３、录入对出口信用证修改答复标志和答复日期。</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r>
        <w:rPr>
          <w:rFonts w:hint="eastAsia"/>
        </w:rPr>
        <w:lastRenderedPageBreak/>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 w:rsidR="00A17FCC" w:rsidRDefault="00A17FCC" w:rsidP="00A17FCC">
      <w:pPr>
        <w:pStyle w:val="5"/>
        <w:rPr>
          <w:sz w:val="24"/>
        </w:rPr>
      </w:pPr>
      <w:bookmarkStart w:id="1776" w:name="_Toc183939390"/>
      <w:r>
        <w:rPr>
          <w:rFonts w:hint="eastAsia"/>
          <w:sz w:val="24"/>
        </w:rPr>
        <w:t>五、印押核符登记（业务代码</w:t>
      </w:r>
      <w:r>
        <w:rPr>
          <w:rFonts w:hint="eastAsia"/>
          <w:sz w:val="24"/>
        </w:rPr>
        <w:t>7615</w:t>
      </w:r>
      <w:r>
        <w:rPr>
          <w:rFonts w:hint="eastAsia"/>
          <w:sz w:val="24"/>
        </w:rPr>
        <w:t>）</w:t>
      </w:r>
      <w:bookmarkEnd w:id="1776"/>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对于来证通知登记交易、简电证实登记交易和来证修改通知登记交易中印押核符标志登记为</w:t>
      </w:r>
      <w:r>
        <w:rPr>
          <w:rFonts w:hint="eastAsia"/>
        </w:rPr>
        <w:t>NO</w:t>
      </w:r>
      <w:r>
        <w:rPr>
          <w:rFonts w:hint="eastAsia"/>
        </w:rPr>
        <w:t>的，当印押核符后应通过本交易进行登记印押核符信息。</w:t>
      </w:r>
    </w:p>
    <w:p w:rsidR="00A17FCC" w:rsidRDefault="00A17FCC" w:rsidP="00A17FCC">
      <w:pPr>
        <w:pStyle w:val="6"/>
        <w:spacing w:line="360" w:lineRule="auto"/>
      </w:pPr>
      <w:r>
        <w:rPr>
          <w:rFonts w:hint="eastAsia"/>
        </w:rPr>
        <w:lastRenderedPageBreak/>
        <w:t>（二）操作要点</w:t>
      </w:r>
    </w:p>
    <w:p w:rsidR="00A17FCC" w:rsidRDefault="00A17FCC" w:rsidP="00A17FCC">
      <w:r>
        <w:rPr>
          <w:rFonts w:hint="eastAsia"/>
        </w:rPr>
        <w:t>１、在出口信用证印押待核符列表窗口中，查询条件“事件编码”分三种：</w:t>
      </w:r>
      <w:r>
        <w:rPr>
          <w:rFonts w:hint="eastAsia"/>
        </w:rPr>
        <w:t>ISOLCADV:</w:t>
      </w:r>
      <w:r>
        <w:rPr>
          <w:rFonts w:hint="eastAsia"/>
        </w:rPr>
        <w:t>出口通知登记、</w:t>
      </w:r>
      <w:r>
        <w:rPr>
          <w:rFonts w:hint="eastAsia"/>
        </w:rPr>
        <w:t>ISOLCCFM:</w:t>
      </w:r>
      <w:r>
        <w:rPr>
          <w:rFonts w:hint="eastAsia"/>
        </w:rPr>
        <w:t>出口通知简电证实、</w:t>
      </w:r>
      <w:r>
        <w:rPr>
          <w:rFonts w:hint="eastAsia"/>
        </w:rPr>
        <w:t>ISOLCUPD:</w:t>
      </w:r>
      <w:r>
        <w:rPr>
          <w:rFonts w:hint="eastAsia"/>
        </w:rPr>
        <w:t>出口通知修改，可分别查询不同交易的印押待核符情况。</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选择“系统导航”－“国际业务”－”出口业务”－“出口信用证” －“印押核符登记”，或在“业务代码”处输入“7615”进入“印押核符登记”。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输入“录入”操作码，系统弹出出口信用证印押待核符列表窗口。</w:t>
      </w:r>
    </w:p>
    <w:p w:rsidR="00A17FCC" w:rsidRDefault="00A17FCC" w:rsidP="00A17FCC">
      <w:pPr>
        <w:ind w:left="480" w:hangingChars="200" w:hanging="480"/>
      </w:pPr>
      <w:r>
        <w:rPr>
          <w:rFonts w:hint="eastAsia"/>
        </w:rPr>
        <w:t>２、直接输入通知号和修改序号或者从列表中选择相应的通知号后，选择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lastRenderedPageBreak/>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777" w:name="_Toc183939391"/>
      <w:r>
        <w:rPr>
          <w:rFonts w:hint="eastAsia"/>
          <w:sz w:val="24"/>
        </w:rPr>
        <w:t>六、撤证（业务代码</w:t>
      </w:r>
      <w:r>
        <w:rPr>
          <w:rFonts w:hint="eastAsia"/>
          <w:sz w:val="24"/>
        </w:rPr>
        <w:t>7616</w:t>
      </w:r>
      <w:r>
        <w:rPr>
          <w:rFonts w:hint="eastAsia"/>
          <w:sz w:val="24"/>
        </w:rPr>
        <w:t>）</w:t>
      </w:r>
      <w:bookmarkEnd w:id="1777"/>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受益人同意撤证并退回正本信用证及所有修改后，通过本交易登记撤销出口信用证信息。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１、系统默认计收手续费，只要涉及计算上述费用的字段值发生变化，系统会自动重新计算应收的手续费，影响手续费的要素包括以下字段：客户号、费用方向。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（三）操作要点</w:t>
      </w:r>
    </w:p>
    <w:p w:rsidR="00A17FCC" w:rsidRDefault="00A17FCC" w:rsidP="00A17FCC">
      <w:r>
        <w:rPr>
          <w:rFonts w:hint="eastAsia"/>
        </w:rPr>
        <w:t>１、注意在“费用”页面点击“补收”按钮，检查费用是否结清。</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选择“系统导航”－“国际业务”－”出口业务”－“出口信用证” －“撤证”，或在“业务代码”处输入“7616”进入“撤证”。</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输入“录入”操作码，系统弹出录入出口信用证通知编号窗口。</w:t>
      </w:r>
    </w:p>
    <w:p w:rsidR="00A17FCC" w:rsidRDefault="00A17FCC" w:rsidP="00A17FCC">
      <w:pPr>
        <w:ind w:left="480" w:hangingChars="200" w:hanging="480"/>
      </w:pPr>
      <w:r>
        <w:rPr>
          <w:rFonts w:hint="eastAsia"/>
        </w:rPr>
        <w:t>２、直接输入通知号后，选择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lastRenderedPageBreak/>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rPr>
          <w:sz w:val="24"/>
        </w:rPr>
      </w:pPr>
      <w:bookmarkStart w:id="1778" w:name="_Toc183939392"/>
      <w:r>
        <w:rPr>
          <w:rFonts w:hint="eastAsia"/>
          <w:sz w:val="24"/>
        </w:rPr>
        <w:t>七、销卷（业务代码</w:t>
      </w:r>
      <w:r>
        <w:rPr>
          <w:rFonts w:hint="eastAsia"/>
          <w:sz w:val="24"/>
        </w:rPr>
        <w:t>7617</w:t>
      </w:r>
      <w:r>
        <w:rPr>
          <w:rFonts w:hint="eastAsia"/>
          <w:sz w:val="24"/>
        </w:rPr>
        <w:t>）</w:t>
      </w:r>
      <w:bookmarkEnd w:id="1778"/>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通过本交易将出口信用证注销，不再使用。</w:t>
      </w:r>
    </w:p>
    <w:p w:rsidR="00A17FCC" w:rsidRDefault="00A17FCC" w:rsidP="00A17FCC">
      <w:pPr>
        <w:pStyle w:val="6"/>
        <w:spacing w:line="360" w:lineRule="auto"/>
      </w:pPr>
      <w:r>
        <w:rPr>
          <w:rFonts w:hint="eastAsia"/>
        </w:rPr>
        <w:lastRenderedPageBreak/>
        <w:t>（二）操作要点</w:t>
      </w:r>
    </w:p>
    <w:p w:rsidR="00A17FCC" w:rsidRDefault="00A17FCC" w:rsidP="00A17FCC">
      <w:pPr>
        <w:ind w:left="480" w:hangingChars="200" w:hanging="480"/>
      </w:pPr>
      <w:r>
        <w:rPr>
          <w:rFonts w:hint="eastAsia"/>
        </w:rPr>
        <w:t>１、进行本交易操作前，应检查该出口信用证通知下有无未完结的业务处理，有无未结的费用，否则系统将报错，无法作销卷处理。</w:t>
      </w:r>
    </w:p>
    <w:p w:rsidR="00A17FCC" w:rsidRDefault="00A17FCC" w:rsidP="00A17FCC">
      <w:pPr>
        <w:ind w:left="480" w:hangingChars="200" w:hanging="480"/>
      </w:pPr>
      <w:r>
        <w:rPr>
          <w:rFonts w:hint="eastAsia"/>
        </w:rPr>
        <w:t>２、如果有未结费用，可通过业务费用处理交易将该出口信用证通知下的费用补收或者免除。</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选择“系统导航”－“国际业务”－”出口业务”－“出口信用证” －“销卷”，或在“业务代码”处输入“7617”进入“销卷”。</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输入“录入”操作码，系统弹出待销卷录入窗口。</w:t>
      </w:r>
    </w:p>
    <w:p w:rsidR="00A17FCC" w:rsidRDefault="00A17FCC" w:rsidP="00A17FCC">
      <w:pPr>
        <w:ind w:left="480" w:hangingChars="200" w:hanging="480"/>
      </w:pPr>
      <w:r>
        <w:rPr>
          <w:rFonts w:hint="eastAsia"/>
        </w:rPr>
        <w:t>２、直接输入“通知号”，选择</w:t>
      </w:r>
      <w:r>
        <w:rPr>
          <w:rFonts w:hint="eastAsia"/>
        </w:rPr>
        <w:t>/</w:t>
      </w:r>
      <w:r>
        <w:rPr>
          <w:rFonts w:hint="eastAsia"/>
        </w:rPr>
        <w:t>输入“销卷”操作码，完成单笔业务的销卷经办。</w:t>
      </w:r>
    </w:p>
    <w:p w:rsidR="00A17FCC" w:rsidRDefault="00A17FCC" w:rsidP="00A17FCC">
      <w:pPr>
        <w:ind w:left="480" w:hangingChars="200" w:hanging="480"/>
      </w:pPr>
      <w:r>
        <w:rPr>
          <w:rFonts w:hint="eastAsia"/>
        </w:rPr>
        <w:t>３、或者选择</w:t>
      </w:r>
      <w:r>
        <w:rPr>
          <w:rFonts w:hint="eastAsia"/>
        </w:rPr>
        <w:t>/</w:t>
      </w:r>
      <w:r>
        <w:rPr>
          <w:rFonts w:hint="eastAsia"/>
        </w:rPr>
        <w:t>输入“查询”操作码，可查询初步符合条件的待销卷的出口信用证通知号。</w:t>
      </w:r>
    </w:p>
    <w:p w:rsidR="00A17FCC" w:rsidRDefault="00A17FCC" w:rsidP="00A17FCC">
      <w:pPr>
        <w:ind w:left="480" w:hangingChars="200" w:hanging="480"/>
      </w:pPr>
      <w:r>
        <w:rPr>
          <w:rFonts w:hint="eastAsia"/>
        </w:rPr>
        <w:t>４、从列表中选择正确的通知号，选择</w:t>
      </w:r>
      <w:r>
        <w:rPr>
          <w:rFonts w:hint="eastAsia"/>
        </w:rPr>
        <w:t>/</w:t>
      </w:r>
      <w:r>
        <w:rPr>
          <w:rFonts w:hint="eastAsia"/>
        </w:rPr>
        <w:t>输入“选定”操作码，此时该笔出口信用证通知将被选中，颜色变为红色。</w:t>
      </w:r>
    </w:p>
    <w:p w:rsidR="00A17FCC" w:rsidRDefault="00A17FCC" w:rsidP="00A17FCC">
      <w:pPr>
        <w:ind w:left="480" w:hangingChars="200" w:hanging="480"/>
      </w:pPr>
      <w:r>
        <w:rPr>
          <w:rFonts w:hint="eastAsia"/>
        </w:rPr>
        <w:t>５、重复第４步的操作，直至所有须销卷的出口信用证通知均被选中后，选择</w:t>
      </w:r>
      <w:r>
        <w:rPr>
          <w:rFonts w:hint="eastAsia"/>
        </w:rPr>
        <w:t>/</w:t>
      </w:r>
      <w:r>
        <w:rPr>
          <w:rFonts w:hint="eastAsia"/>
        </w:rPr>
        <w:t>输入“销卷”操作码，系统将所有选中的业务提交到“待复核队列”。</w:t>
      </w:r>
    </w:p>
    <w:p w:rsidR="00A17FCC" w:rsidRDefault="00A17FCC" w:rsidP="00A17FCC">
      <w:pPr>
        <w:ind w:left="480" w:hangingChars="200" w:hanging="480"/>
      </w:pPr>
      <w:r>
        <w:rPr>
          <w:rFonts w:hint="eastAsia"/>
        </w:rPr>
        <w:t>６、如果因故未能完成而需要退出，可选择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w:t>
      </w:r>
      <w:r>
        <w:rPr>
          <w:rFonts w:hint="eastAsia"/>
        </w:rPr>
        <w:lastRenderedPageBreak/>
        <w:t>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Pr>
        <w:pStyle w:val="5"/>
        <w:rPr>
          <w:sz w:val="24"/>
        </w:rPr>
      </w:pPr>
      <w:bookmarkStart w:id="1779" w:name="_Toc183939393"/>
      <w:r>
        <w:rPr>
          <w:rFonts w:hint="eastAsia"/>
          <w:sz w:val="24"/>
        </w:rPr>
        <w:t>八、出口信用证查询查复（业务代码</w:t>
      </w:r>
      <w:r>
        <w:rPr>
          <w:rFonts w:hint="eastAsia"/>
          <w:sz w:val="24"/>
        </w:rPr>
        <w:t>7618</w:t>
      </w:r>
      <w:r>
        <w:rPr>
          <w:rFonts w:hint="eastAsia"/>
          <w:sz w:val="24"/>
        </w:rPr>
        <w:t>）</w:t>
      </w:r>
      <w:bookmarkEnd w:id="1779"/>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可采用本交易对出口信用证通知业务进行查询和查复，本交易下可以发送</w:t>
      </w:r>
      <w:r>
        <w:rPr>
          <w:rFonts w:hint="eastAsia"/>
        </w:rPr>
        <w:t>MT795/796/799/999</w:t>
      </w:r>
      <w:r>
        <w:rPr>
          <w:rFonts w:hint="eastAsia"/>
        </w:rPr>
        <w:t>电文。</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选择“系统导航”－“国际业务”－“出口业务”－“</w:t>
      </w:r>
      <w:r>
        <w:rPr>
          <w:rFonts w:hint="eastAsia"/>
        </w:rPr>
        <w:t>出口信用证</w:t>
      </w:r>
      <w:r>
        <w:rPr>
          <w:rFonts w:ascii="宋体" w:hAnsi="宋体" w:hint="eastAsia"/>
        </w:rPr>
        <w:t>” －“</w:t>
      </w:r>
      <w:r>
        <w:rPr>
          <w:rFonts w:hint="eastAsia"/>
        </w:rPr>
        <w:t>出口信用证</w:t>
      </w:r>
      <w:r>
        <w:rPr>
          <w:rFonts w:ascii="宋体" w:hAnsi="宋体" w:hint="eastAsia"/>
        </w:rPr>
        <w:t>查询查复”，或在业务代码处输入7618进入“</w:t>
      </w:r>
      <w:r>
        <w:rPr>
          <w:rFonts w:hint="eastAsia"/>
        </w:rPr>
        <w:t>出口信用证</w:t>
      </w:r>
      <w:r>
        <w:rPr>
          <w:rFonts w:ascii="宋体" w:hAnsi="宋体" w:hint="eastAsia"/>
        </w:rPr>
        <w:t>查询查复”。</w:t>
      </w:r>
    </w:p>
    <w:p w:rsidR="00A17FCC" w:rsidRDefault="00A17FCC" w:rsidP="00A17FCC">
      <w:r>
        <w:rPr>
          <w:rFonts w:hint="eastAsia"/>
        </w:rPr>
        <w:t>１、经办人员选择</w:t>
      </w:r>
      <w:r>
        <w:rPr>
          <w:rFonts w:hint="eastAsia"/>
        </w:rPr>
        <w:t>/</w:t>
      </w:r>
      <w:r>
        <w:rPr>
          <w:rFonts w:hint="eastAsia"/>
        </w:rPr>
        <w:t>输入“录入”操作码，系统弹出录入出口信用证编号的窗口。</w:t>
      </w:r>
    </w:p>
    <w:p w:rsidR="00A17FCC" w:rsidRDefault="00A17FCC" w:rsidP="00A17FCC">
      <w:pPr>
        <w:ind w:left="480" w:hangingChars="200" w:hanging="480"/>
      </w:pPr>
      <w:r>
        <w:rPr>
          <w:rFonts w:hint="eastAsia"/>
        </w:rPr>
        <w:t>２、正确输入出口信用证编号，选择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lastRenderedPageBreak/>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04090F" w:rsidP="00A17FCC">
      <w:r>
        <w:rPr>
          <w:noProof/>
        </w:rPr>
        <w:drawing>
          <wp:inline distT="0" distB="0" distL="0" distR="0">
            <wp:extent cx="5248275" cy="2724150"/>
            <wp:effectExtent l="19050" t="0" r="9525"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572" cstate="print"/>
                    <a:srcRect/>
                    <a:stretch>
                      <a:fillRect/>
                    </a:stretch>
                  </pic:blipFill>
                  <pic:spPr bwMode="auto">
                    <a:xfrm>
                      <a:off x="0" y="0"/>
                      <a:ext cx="5248275" cy="2724150"/>
                    </a:xfrm>
                    <a:prstGeom prst="rect">
                      <a:avLst/>
                    </a:prstGeom>
                    <a:noFill/>
                    <a:ln w="9525">
                      <a:noFill/>
                      <a:miter lim="800000"/>
                      <a:headEnd/>
                      <a:tailEnd/>
                    </a:ln>
                  </pic:spPr>
                </pic:pic>
              </a:graphicData>
            </a:graphic>
          </wp:inline>
        </w:drawing>
      </w:r>
    </w:p>
    <w:p w:rsidR="00A17FCC" w:rsidRDefault="00A17FCC" w:rsidP="00A17FCC">
      <w:pPr>
        <w:pStyle w:val="a5"/>
        <w:ind w:firstLineChars="0" w:firstLine="0"/>
      </w:pPr>
      <w:bookmarkStart w:id="1780" w:name="_Toc89243535"/>
      <w:bookmarkStart w:id="1781" w:name="_Toc99422900"/>
    </w:p>
    <w:p w:rsidR="00A17FCC" w:rsidRDefault="00A17FCC" w:rsidP="0004090F">
      <w:pPr>
        <w:pStyle w:val="4"/>
      </w:pPr>
      <w:bookmarkStart w:id="1782" w:name="_Toc109011063"/>
      <w:bookmarkStart w:id="1783" w:name="_Toc181072497"/>
      <w:bookmarkStart w:id="1784" w:name="_Toc183939394"/>
      <w:bookmarkStart w:id="1785" w:name="_Toc186273656"/>
      <w:r>
        <w:rPr>
          <w:rFonts w:hint="eastAsia"/>
        </w:rPr>
        <w:lastRenderedPageBreak/>
        <w:t>第六节　出口议付</w:t>
      </w:r>
      <w:bookmarkEnd w:id="1780"/>
      <w:bookmarkEnd w:id="1781"/>
      <w:bookmarkEnd w:id="1782"/>
      <w:bookmarkEnd w:id="1783"/>
      <w:bookmarkEnd w:id="1784"/>
      <w:bookmarkEnd w:id="1785"/>
    </w:p>
    <w:p w:rsidR="00A17FCC" w:rsidRDefault="00A17FCC" w:rsidP="00A17FCC">
      <w:pPr>
        <w:pStyle w:val="5"/>
        <w:rPr>
          <w:sz w:val="24"/>
        </w:rPr>
      </w:pPr>
      <w:bookmarkStart w:id="1786" w:name="_Toc183939395"/>
      <w:r>
        <w:rPr>
          <w:rFonts w:hint="eastAsia"/>
          <w:sz w:val="24"/>
        </w:rPr>
        <w:t>一、出口议付登记（业务代码</w:t>
      </w:r>
      <w:r>
        <w:rPr>
          <w:rFonts w:hint="eastAsia"/>
          <w:sz w:val="24"/>
        </w:rPr>
        <w:t>7621</w:t>
      </w:r>
      <w:r>
        <w:rPr>
          <w:rFonts w:hint="eastAsia"/>
          <w:sz w:val="24"/>
        </w:rPr>
        <w:t>）</w:t>
      </w:r>
      <w:bookmarkEnd w:id="1786"/>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通过本交易登记信用证下出口议付信息。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和邮电费，只要涉及计算上述费用的字段值发生变化，系统会自动重新计算应收的手续费和邮电费，影响手续费的要素包括以下字段：客户号、议付币别、议付金额、电提不符点、费用方向，影响邮电费的要素包括以下字段：客户号、收单行、电提不符点、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6"/>
        <w:gridCol w:w="2694"/>
        <w:gridCol w:w="1598"/>
        <w:gridCol w:w="2654"/>
      </w:tblGrid>
      <w:tr w:rsidR="00A17FCC">
        <w:tc>
          <w:tcPr>
            <w:tcW w:w="1576" w:type="dxa"/>
          </w:tcPr>
          <w:p w:rsidR="00A17FCC" w:rsidRDefault="00A17FCC" w:rsidP="00A17FCC">
            <w:pPr>
              <w:rPr>
                <w:rFonts w:ascii="宋体" w:hAnsi="宋体"/>
              </w:rPr>
            </w:pPr>
            <w:r>
              <w:rPr>
                <w:rFonts w:ascii="宋体" w:hAnsi="宋体" w:hint="eastAsia"/>
              </w:rPr>
              <w:t>字段名称</w:t>
            </w:r>
          </w:p>
        </w:tc>
        <w:tc>
          <w:tcPr>
            <w:tcW w:w="2694" w:type="dxa"/>
          </w:tcPr>
          <w:p w:rsidR="00A17FCC" w:rsidRDefault="00A17FCC" w:rsidP="00A17FCC">
            <w:pPr>
              <w:rPr>
                <w:rFonts w:ascii="宋体" w:hAnsi="宋体"/>
              </w:rPr>
            </w:pPr>
            <w:r>
              <w:rPr>
                <w:rFonts w:ascii="宋体" w:hAnsi="宋体" w:hint="eastAsia"/>
              </w:rPr>
              <w:t>含义</w:t>
            </w:r>
          </w:p>
        </w:tc>
        <w:tc>
          <w:tcPr>
            <w:tcW w:w="1598" w:type="dxa"/>
          </w:tcPr>
          <w:p w:rsidR="00A17FCC" w:rsidRDefault="00A17FCC" w:rsidP="00A17FCC">
            <w:pPr>
              <w:rPr>
                <w:rFonts w:ascii="宋体" w:hAnsi="宋体"/>
              </w:rPr>
            </w:pPr>
            <w:r>
              <w:rPr>
                <w:rFonts w:ascii="宋体" w:hAnsi="宋体" w:hint="eastAsia"/>
              </w:rPr>
              <w:t>属性</w:t>
            </w:r>
          </w:p>
        </w:tc>
        <w:tc>
          <w:tcPr>
            <w:tcW w:w="2654" w:type="dxa"/>
          </w:tcPr>
          <w:p w:rsidR="00A17FCC" w:rsidRDefault="00A17FCC" w:rsidP="00A17FCC">
            <w:pPr>
              <w:rPr>
                <w:rFonts w:ascii="宋体" w:hAnsi="宋体"/>
              </w:rPr>
            </w:pPr>
            <w:r>
              <w:rPr>
                <w:rFonts w:ascii="宋体" w:hAnsi="宋体" w:hint="eastAsia"/>
              </w:rPr>
              <w:t>错误提示</w:t>
            </w:r>
          </w:p>
        </w:tc>
      </w:tr>
      <w:tr w:rsidR="00A17FCC">
        <w:tc>
          <w:tcPr>
            <w:tcW w:w="1576" w:type="dxa"/>
          </w:tcPr>
          <w:p w:rsidR="00A17FCC" w:rsidRDefault="00A17FCC" w:rsidP="00A17FCC">
            <w:pPr>
              <w:rPr>
                <w:rFonts w:ascii="宋体" w:hAnsi="宋体"/>
              </w:rPr>
            </w:pPr>
            <w:r>
              <w:rPr>
                <w:rFonts w:ascii="宋体" w:hAnsi="宋体" w:hint="eastAsia"/>
              </w:rPr>
              <w:t>议付日期</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ISOB006 议付日不能为空</w:t>
            </w:r>
          </w:p>
        </w:tc>
      </w:tr>
      <w:tr w:rsidR="00A17FCC">
        <w:tc>
          <w:tcPr>
            <w:tcW w:w="1576" w:type="dxa"/>
          </w:tcPr>
          <w:p w:rsidR="00A17FCC" w:rsidRDefault="00A17FCC" w:rsidP="00A17FCC">
            <w:pPr>
              <w:rPr>
                <w:rFonts w:ascii="宋体" w:hAnsi="宋体"/>
              </w:rPr>
            </w:pPr>
            <w:r>
              <w:rPr>
                <w:rFonts w:ascii="宋体" w:hAnsi="宋体" w:hint="eastAsia"/>
              </w:rPr>
              <w:t>议付币别</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r>
              <w:rPr>
                <w:rFonts w:ascii="宋体" w:hAnsi="宋体" w:hint="eastAsia"/>
              </w:rPr>
              <w:t>SYS2502 源货币不能为空</w:t>
            </w:r>
          </w:p>
        </w:tc>
      </w:tr>
      <w:tr w:rsidR="00A17FCC">
        <w:tc>
          <w:tcPr>
            <w:tcW w:w="1576" w:type="dxa"/>
          </w:tcPr>
          <w:p w:rsidR="00A17FCC" w:rsidRDefault="00A17FCC" w:rsidP="00A17FCC">
            <w:pPr>
              <w:rPr>
                <w:rFonts w:ascii="宋体" w:hAnsi="宋体"/>
              </w:rPr>
            </w:pPr>
            <w:r>
              <w:rPr>
                <w:rFonts w:ascii="宋体" w:hAnsi="宋体" w:hint="eastAsia"/>
              </w:rPr>
              <w:t>议付金额</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r>
              <w:rPr>
                <w:rFonts w:ascii="宋体" w:hAnsi="宋体" w:hint="eastAsia"/>
              </w:rPr>
              <w:t>ISOB008 议付金额不能为空</w:t>
            </w:r>
          </w:p>
        </w:tc>
      </w:tr>
      <w:tr w:rsidR="00A17FCC">
        <w:tc>
          <w:tcPr>
            <w:tcW w:w="1576" w:type="dxa"/>
          </w:tcPr>
          <w:p w:rsidR="00A17FCC" w:rsidRDefault="00A17FCC" w:rsidP="00A17FCC">
            <w:pPr>
              <w:rPr>
                <w:rFonts w:ascii="宋体" w:hAnsi="宋体"/>
              </w:rPr>
            </w:pPr>
            <w:r>
              <w:rPr>
                <w:rFonts w:ascii="宋体" w:hAnsi="宋体" w:hint="eastAsia"/>
              </w:rPr>
              <w:t>代理商费用</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信用证余额</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偿付类型</w:t>
            </w:r>
          </w:p>
        </w:tc>
        <w:tc>
          <w:tcPr>
            <w:tcW w:w="2694"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CM : CLAIM向偿付行索偿</w:t>
            </w:r>
          </w:p>
          <w:p w:rsidR="00A17FCC" w:rsidRDefault="00A17FCC" w:rsidP="00A17FCC">
            <w:pPr>
              <w:rPr>
                <w:rFonts w:ascii="宋体" w:hAnsi="宋体"/>
              </w:rPr>
            </w:pPr>
            <w:r>
              <w:rPr>
                <w:rFonts w:ascii="宋体" w:hAnsi="宋体" w:hint="eastAsia"/>
              </w:rPr>
              <w:lastRenderedPageBreak/>
              <w:t>RT : REMIT单到付款</w:t>
            </w:r>
          </w:p>
        </w:tc>
        <w:tc>
          <w:tcPr>
            <w:tcW w:w="1598" w:type="dxa"/>
          </w:tcPr>
          <w:p w:rsidR="00A17FCC" w:rsidRDefault="00A17FCC" w:rsidP="00A17FCC">
            <w:pPr>
              <w:rPr>
                <w:rFonts w:ascii="宋体" w:hAnsi="宋体"/>
              </w:rPr>
            </w:pPr>
            <w:r>
              <w:rPr>
                <w:rFonts w:ascii="宋体" w:hAnsi="宋体" w:hint="eastAsia"/>
              </w:rPr>
              <w:lastRenderedPageBreak/>
              <w:t>字符类型2位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lastRenderedPageBreak/>
              <w:t>偿付行代码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ISOB017 偿付类型为CLAIM时必须输入偿付行和索偿方式</w:t>
            </w:r>
          </w:p>
        </w:tc>
      </w:tr>
      <w:tr w:rsidR="00A17FCC">
        <w:tc>
          <w:tcPr>
            <w:tcW w:w="1576" w:type="dxa"/>
          </w:tcPr>
          <w:p w:rsidR="00A17FCC" w:rsidRDefault="00A17FCC" w:rsidP="00A17FCC">
            <w:pPr>
              <w:rPr>
                <w:rFonts w:ascii="宋体" w:hAnsi="宋体"/>
              </w:rPr>
            </w:pPr>
            <w:r>
              <w:rPr>
                <w:rFonts w:ascii="宋体" w:hAnsi="宋体" w:hint="eastAsia"/>
              </w:rPr>
              <w:t>索偿方式</w:t>
            </w:r>
          </w:p>
        </w:tc>
        <w:tc>
          <w:tcPr>
            <w:tcW w:w="2694"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M : 信索</w:t>
            </w:r>
          </w:p>
          <w:p w:rsidR="00A17FCC" w:rsidRDefault="00A17FCC" w:rsidP="00A17FCC">
            <w:pPr>
              <w:rPr>
                <w:rFonts w:ascii="宋体" w:hAnsi="宋体"/>
              </w:rPr>
            </w:pPr>
            <w:r>
              <w:rPr>
                <w:rFonts w:ascii="宋体" w:hAnsi="宋体" w:hint="eastAsia"/>
              </w:rPr>
              <w:t>T : 电索</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r>
              <w:rPr>
                <w:rFonts w:ascii="宋体" w:hAnsi="宋体" w:hint="eastAsia"/>
              </w:rPr>
              <w:t>ISOB017 偿付类型为CLAIM时必须输入偿付行和索偿方式</w:t>
            </w:r>
          </w:p>
        </w:tc>
      </w:tr>
      <w:tr w:rsidR="00A17FCC">
        <w:tc>
          <w:tcPr>
            <w:tcW w:w="1576" w:type="dxa"/>
          </w:tcPr>
          <w:p w:rsidR="00A17FCC" w:rsidRDefault="00A17FCC" w:rsidP="00A17FCC">
            <w:pPr>
              <w:rPr>
                <w:rFonts w:ascii="宋体" w:hAnsi="宋体"/>
              </w:rPr>
            </w:pPr>
            <w:r>
              <w:rPr>
                <w:rFonts w:ascii="宋体" w:hAnsi="宋体" w:hint="eastAsia"/>
              </w:rPr>
              <w:t>发票号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字符类型20位</w:t>
            </w:r>
          </w:p>
        </w:tc>
        <w:tc>
          <w:tcPr>
            <w:tcW w:w="2654" w:type="dxa"/>
          </w:tcPr>
          <w:p w:rsidR="00A17FCC" w:rsidRDefault="00A17FCC" w:rsidP="00A17FCC">
            <w:pPr>
              <w:rPr>
                <w:rFonts w:ascii="宋体" w:hAnsi="宋体"/>
              </w:rPr>
            </w:pPr>
            <w:r>
              <w:rPr>
                <w:rFonts w:ascii="宋体" w:hAnsi="宋体" w:hint="eastAsia"/>
              </w:rPr>
              <w:t>ISOB010 发票号不能为空</w:t>
            </w:r>
          </w:p>
        </w:tc>
      </w:tr>
      <w:tr w:rsidR="00A17FCC">
        <w:tc>
          <w:tcPr>
            <w:tcW w:w="1576" w:type="dxa"/>
          </w:tcPr>
          <w:p w:rsidR="00A17FCC" w:rsidRDefault="00A17FCC" w:rsidP="00A17FCC">
            <w:pPr>
              <w:rPr>
                <w:rFonts w:ascii="宋体" w:hAnsi="宋体"/>
              </w:rPr>
            </w:pPr>
            <w:r>
              <w:rPr>
                <w:rFonts w:ascii="宋体" w:hAnsi="宋体" w:hint="eastAsia"/>
              </w:rPr>
              <w:t>运单日期</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ISN2558 无效运单日期</w:t>
            </w:r>
          </w:p>
        </w:tc>
      </w:tr>
      <w:tr w:rsidR="00A17FCC">
        <w:tc>
          <w:tcPr>
            <w:tcW w:w="1576" w:type="dxa"/>
          </w:tcPr>
          <w:p w:rsidR="00A17FCC" w:rsidRDefault="00A17FCC" w:rsidP="00A17FCC">
            <w:pPr>
              <w:rPr>
                <w:rFonts w:ascii="宋体" w:hAnsi="宋体"/>
              </w:rPr>
            </w:pPr>
            <w:r>
              <w:rPr>
                <w:rFonts w:ascii="宋体" w:hAnsi="宋体" w:hint="eastAsia"/>
              </w:rPr>
              <w:t>议付期限类型</w:t>
            </w:r>
          </w:p>
        </w:tc>
        <w:tc>
          <w:tcPr>
            <w:tcW w:w="2694"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t>US : USANCE</w:t>
            </w:r>
            <w:r>
              <w:rPr>
                <w:rFonts w:ascii="宋体" w:hAnsi="宋体" w:hint="eastAsia"/>
              </w:rPr>
              <w:t>远期</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议付远期天数</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数字类型4位</w:t>
            </w:r>
          </w:p>
        </w:tc>
        <w:tc>
          <w:tcPr>
            <w:tcW w:w="2654" w:type="dxa"/>
          </w:tcPr>
          <w:p w:rsidR="00A17FCC" w:rsidRDefault="00A17FCC" w:rsidP="00A17FCC">
            <w:pPr>
              <w:rPr>
                <w:rFonts w:ascii="宋体" w:hAnsi="宋体"/>
              </w:rPr>
            </w:pPr>
            <w:r>
              <w:rPr>
                <w:rFonts w:ascii="宋体" w:hAnsi="宋体" w:cs="Arial"/>
                <w:szCs w:val="21"/>
              </w:rPr>
              <w:t xml:space="preserve">ISO0047 </w:t>
            </w:r>
            <w:r>
              <w:rPr>
                <w:rFonts w:ascii="宋体" w:hAnsi="宋体" w:cs="Arial" w:hint="eastAsia"/>
                <w:szCs w:val="21"/>
                <w:lang w:val="zh-CN"/>
              </w:rPr>
              <w:t>远期天数不能为零</w:t>
            </w:r>
          </w:p>
        </w:tc>
      </w:tr>
      <w:tr w:rsidR="00A17FCC">
        <w:tc>
          <w:tcPr>
            <w:tcW w:w="1576" w:type="dxa"/>
          </w:tcPr>
          <w:p w:rsidR="00A17FCC" w:rsidRDefault="00A17FCC" w:rsidP="00A17FCC">
            <w:pPr>
              <w:rPr>
                <w:rFonts w:ascii="宋体" w:hAnsi="宋体"/>
              </w:rPr>
            </w:pPr>
            <w:r>
              <w:rPr>
                <w:rFonts w:ascii="宋体" w:hAnsi="宋体" w:hint="eastAsia"/>
              </w:rPr>
              <w:t>期限类型描述</w:t>
            </w:r>
          </w:p>
        </w:tc>
        <w:tc>
          <w:tcPr>
            <w:tcW w:w="2694"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议付期限类</w:t>
            </w:r>
            <w:r>
              <w:rPr>
                <w:rFonts w:ascii="宋体" w:hAnsi="宋体" w:hint="eastAsia"/>
              </w:rPr>
              <w:lastRenderedPageBreak/>
              <w:t>型说明</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字符类型30</w:t>
            </w:r>
            <w:r>
              <w:rPr>
                <w:rFonts w:ascii="宋体" w:hAnsi="宋体" w:hint="eastAsia"/>
              </w:rPr>
              <w:lastRenderedPageBreak/>
              <w:t>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lastRenderedPageBreak/>
              <w:t>到期日</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是否有货权</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电提不符点</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单证相符标志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不符点描述</w:t>
            </w:r>
          </w:p>
        </w:tc>
        <w:tc>
          <w:tcPr>
            <w:tcW w:w="2694" w:type="dxa"/>
          </w:tcPr>
          <w:p w:rsidR="00A17FCC" w:rsidRDefault="00A17FCC" w:rsidP="00A17FCC">
            <w:pPr>
              <w:rPr>
                <w:rFonts w:ascii="宋体" w:hAnsi="宋体"/>
              </w:rPr>
            </w:pPr>
            <w:r>
              <w:rPr>
                <w:rFonts w:ascii="宋体" w:hAnsi="宋体" w:hint="eastAsia"/>
              </w:rPr>
              <w:t>重大不符点的简要描述</w:t>
            </w:r>
          </w:p>
        </w:tc>
        <w:tc>
          <w:tcPr>
            <w:tcW w:w="1598" w:type="dxa"/>
          </w:tcPr>
          <w:p w:rsidR="00A17FCC" w:rsidRDefault="00A17FCC" w:rsidP="00A17FCC">
            <w:pPr>
              <w:rPr>
                <w:rFonts w:ascii="宋体" w:hAnsi="宋体"/>
              </w:rPr>
            </w:pPr>
            <w:r>
              <w:rPr>
                <w:rFonts w:ascii="宋体" w:hAnsi="宋体" w:hint="eastAsia"/>
              </w:rPr>
              <w:t>字符类型62位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收单行代码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ISOB067 收单行不能为空</w:t>
            </w:r>
          </w:p>
        </w:tc>
      </w:tr>
      <w:tr w:rsidR="00A17FCC">
        <w:tc>
          <w:tcPr>
            <w:tcW w:w="1576" w:type="dxa"/>
          </w:tcPr>
          <w:p w:rsidR="00A17FCC" w:rsidRDefault="00A17FCC" w:rsidP="00A17FCC">
            <w:pPr>
              <w:rPr>
                <w:rFonts w:ascii="宋体" w:hAnsi="宋体"/>
              </w:rPr>
            </w:pPr>
            <w:r>
              <w:rPr>
                <w:rFonts w:ascii="宋体" w:hAnsi="宋体" w:hint="eastAsia"/>
              </w:rPr>
              <w:t>账户行代码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ISOB011 账户行账号和联行号不能同时为空</w:t>
            </w:r>
          </w:p>
          <w:p w:rsidR="00A17FCC" w:rsidRDefault="00A17FCC" w:rsidP="00A17FCC">
            <w:pPr>
              <w:rPr>
                <w:rFonts w:ascii="宋体" w:hAnsi="宋体"/>
              </w:rPr>
            </w:pPr>
            <w:r>
              <w:rPr>
                <w:rFonts w:ascii="宋体" w:hAnsi="宋体" w:hint="eastAsia"/>
              </w:rPr>
              <w:t>SYS5508 机构不存在</w:t>
            </w:r>
          </w:p>
        </w:tc>
      </w:tr>
      <w:tr w:rsidR="00A17FCC">
        <w:tc>
          <w:tcPr>
            <w:tcW w:w="1576" w:type="dxa"/>
          </w:tcPr>
          <w:p w:rsidR="00A17FCC" w:rsidRDefault="00A17FCC" w:rsidP="00A17FCC">
            <w:pPr>
              <w:rPr>
                <w:rFonts w:ascii="宋体" w:hAnsi="宋体"/>
              </w:rPr>
            </w:pPr>
            <w:r>
              <w:rPr>
                <w:rFonts w:ascii="宋体" w:hAnsi="宋体" w:hint="eastAsia"/>
              </w:rPr>
              <w:t>账户行户口</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576" w:type="dxa"/>
          </w:tcPr>
          <w:p w:rsidR="00A17FCC" w:rsidRDefault="00A17FCC" w:rsidP="00A17FCC">
            <w:pPr>
              <w:rPr>
                <w:rFonts w:ascii="宋体" w:hAnsi="宋体"/>
              </w:rPr>
            </w:pPr>
            <w:r>
              <w:rPr>
                <w:rFonts w:ascii="宋体" w:hAnsi="宋体" w:hint="eastAsia"/>
              </w:rPr>
              <w:t>交易编码</w:t>
            </w:r>
          </w:p>
        </w:tc>
        <w:tc>
          <w:tcPr>
            <w:tcW w:w="2694" w:type="dxa"/>
          </w:tcPr>
          <w:p w:rsidR="00A17FCC" w:rsidRDefault="00A17FCC" w:rsidP="00A17FCC">
            <w:pPr>
              <w:rPr>
                <w:rFonts w:ascii="宋体" w:hAnsi="宋体"/>
              </w:rPr>
            </w:pPr>
            <w:r>
              <w:rPr>
                <w:rFonts w:ascii="宋体" w:hAnsi="宋体" w:hint="eastAsia"/>
              </w:rPr>
              <w:t>分类参见《交易编码》</w:t>
            </w:r>
          </w:p>
        </w:tc>
        <w:tc>
          <w:tcPr>
            <w:tcW w:w="1598" w:type="dxa"/>
          </w:tcPr>
          <w:p w:rsidR="00A17FCC" w:rsidRDefault="00A17FCC" w:rsidP="00A17FCC">
            <w:pPr>
              <w:rPr>
                <w:rFonts w:ascii="宋体" w:hAnsi="宋体"/>
              </w:rPr>
            </w:pPr>
            <w:r>
              <w:rPr>
                <w:rFonts w:ascii="宋体" w:hAnsi="宋体" w:hint="eastAsia"/>
              </w:rPr>
              <w:t>字符类型6位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缺省扣费账户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缺省扣费币别</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扣费钞汇标志</w:t>
            </w:r>
          </w:p>
        </w:tc>
        <w:tc>
          <w:tcPr>
            <w:tcW w:w="2694"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r>
              <w:rPr>
                <w:rFonts w:ascii="宋体" w:hAnsi="宋体" w:hint="eastAsia"/>
              </w:rPr>
              <w:t>CSAC0056</w:t>
            </w:r>
          </w:p>
        </w:tc>
      </w:tr>
      <w:tr w:rsidR="00A17FCC">
        <w:tc>
          <w:tcPr>
            <w:tcW w:w="1576" w:type="dxa"/>
          </w:tcPr>
          <w:p w:rsidR="00A17FCC" w:rsidRDefault="00A17FCC" w:rsidP="00A17FCC">
            <w:pPr>
              <w:rPr>
                <w:rFonts w:ascii="宋体" w:hAnsi="宋体"/>
              </w:rPr>
            </w:pPr>
            <w:r>
              <w:rPr>
                <w:rFonts w:ascii="宋体" w:hAnsi="宋体" w:hint="eastAsia"/>
              </w:rPr>
              <w:t>信用证号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r>
              <w:rPr>
                <w:rFonts w:ascii="宋体" w:hAnsi="宋体" w:hint="eastAsia"/>
              </w:rPr>
              <w:t>ISO0003 信用证号不能为空</w:t>
            </w:r>
          </w:p>
        </w:tc>
      </w:tr>
      <w:tr w:rsidR="00A17FCC">
        <w:tc>
          <w:tcPr>
            <w:tcW w:w="1576" w:type="dxa"/>
          </w:tcPr>
          <w:p w:rsidR="00A17FCC" w:rsidRDefault="00A17FCC" w:rsidP="00A17FCC">
            <w:pPr>
              <w:rPr>
                <w:rFonts w:ascii="宋体" w:hAnsi="宋体"/>
              </w:rPr>
            </w:pPr>
            <w:r>
              <w:rPr>
                <w:rFonts w:ascii="宋体" w:hAnsi="宋体" w:hint="eastAsia"/>
              </w:rPr>
              <w:t>开证行代码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w:t>
            </w:r>
            <w:r>
              <w:rPr>
                <w:rFonts w:ascii="宋体" w:hAnsi="宋体" w:hint="eastAsia"/>
              </w:rPr>
              <w:lastRenderedPageBreak/>
              <w:t>位</w:t>
            </w:r>
          </w:p>
        </w:tc>
        <w:tc>
          <w:tcPr>
            <w:tcW w:w="2654" w:type="dxa"/>
          </w:tcPr>
          <w:p w:rsidR="00A17FCC" w:rsidRDefault="00A17FCC" w:rsidP="00A17FCC">
            <w:pPr>
              <w:rPr>
                <w:rFonts w:ascii="宋体" w:hAnsi="宋体"/>
              </w:rPr>
            </w:pPr>
            <w:r>
              <w:rPr>
                <w:rFonts w:ascii="宋体" w:hAnsi="宋体" w:hint="eastAsia"/>
              </w:rPr>
              <w:lastRenderedPageBreak/>
              <w:t>ISO0009 开证行和转让</w:t>
            </w:r>
            <w:r>
              <w:rPr>
                <w:rFonts w:ascii="宋体" w:hAnsi="宋体" w:hint="eastAsia"/>
              </w:rPr>
              <w:lastRenderedPageBreak/>
              <w:t>行不能同时为空</w:t>
            </w:r>
          </w:p>
        </w:tc>
      </w:tr>
      <w:tr w:rsidR="00A17FCC">
        <w:tc>
          <w:tcPr>
            <w:tcW w:w="1576" w:type="dxa"/>
          </w:tcPr>
          <w:p w:rsidR="00A17FCC" w:rsidRDefault="00A17FCC" w:rsidP="00A17FCC">
            <w:pPr>
              <w:rPr>
                <w:rFonts w:ascii="宋体" w:hAnsi="宋体"/>
              </w:rPr>
            </w:pPr>
            <w:r>
              <w:rPr>
                <w:rFonts w:ascii="宋体" w:hAnsi="宋体" w:hint="eastAsia"/>
              </w:rPr>
              <w:lastRenderedPageBreak/>
              <w:t>开证申请人国别</w:t>
            </w:r>
          </w:p>
        </w:tc>
        <w:tc>
          <w:tcPr>
            <w:tcW w:w="2694" w:type="dxa"/>
          </w:tcPr>
          <w:p w:rsidR="00A17FCC" w:rsidRDefault="00A17FCC" w:rsidP="00A17FCC">
            <w:pPr>
              <w:rPr>
                <w:rFonts w:ascii="宋体" w:hAnsi="宋体"/>
              </w:rPr>
            </w:pPr>
            <w:r>
              <w:rPr>
                <w:rFonts w:ascii="宋体" w:hAnsi="宋体" w:hint="eastAsia"/>
              </w:rPr>
              <w:t>开证申请人的国家或地区</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r>
              <w:rPr>
                <w:rFonts w:ascii="宋体" w:hAnsi="宋体" w:hint="eastAsia"/>
              </w:rPr>
              <w:t xml:space="preserve">ISO0021 </w:t>
            </w:r>
            <w:r>
              <w:rPr>
                <w:rFonts w:ascii="宋体" w:hAnsi="宋体" w:hint="eastAsia"/>
                <w:szCs w:val="21"/>
              </w:rPr>
              <w:t>开证申请人国别不能为空</w:t>
            </w:r>
          </w:p>
        </w:tc>
      </w:tr>
      <w:tr w:rsidR="00A17FCC">
        <w:tc>
          <w:tcPr>
            <w:tcW w:w="1576" w:type="dxa"/>
          </w:tcPr>
          <w:p w:rsidR="00A17FCC" w:rsidRDefault="00A17FCC" w:rsidP="00A17FCC">
            <w:pPr>
              <w:rPr>
                <w:rFonts w:ascii="宋体" w:hAnsi="宋体"/>
              </w:rPr>
            </w:pPr>
            <w:r>
              <w:rPr>
                <w:rFonts w:ascii="宋体" w:hAnsi="宋体" w:hint="eastAsia"/>
              </w:rPr>
              <w:t>开证申请人名址</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字符类型140位</w:t>
            </w:r>
          </w:p>
        </w:tc>
        <w:tc>
          <w:tcPr>
            <w:tcW w:w="2654" w:type="dxa"/>
          </w:tcPr>
          <w:p w:rsidR="00A17FCC" w:rsidRDefault="00A17FCC" w:rsidP="00A17FCC">
            <w:pPr>
              <w:rPr>
                <w:rFonts w:ascii="宋体" w:hAnsi="宋体"/>
              </w:rPr>
            </w:pPr>
            <w:r>
              <w:rPr>
                <w:rFonts w:ascii="宋体" w:hAnsi="宋体" w:hint="eastAsia"/>
              </w:rPr>
              <w:t>ISO0013 开证申请人和转让人名址不能同时为空</w:t>
            </w:r>
          </w:p>
        </w:tc>
      </w:tr>
      <w:tr w:rsidR="00A17FCC">
        <w:tc>
          <w:tcPr>
            <w:tcW w:w="1576" w:type="dxa"/>
          </w:tcPr>
          <w:p w:rsidR="00A17FCC" w:rsidRDefault="00A17FCC" w:rsidP="00A17FCC">
            <w:pPr>
              <w:rPr>
                <w:rFonts w:ascii="宋体" w:hAnsi="宋体"/>
              </w:rPr>
            </w:pPr>
            <w:r>
              <w:rPr>
                <w:rFonts w:ascii="宋体" w:hAnsi="宋体" w:hint="eastAsia"/>
              </w:rPr>
              <w:t>信用证币别</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r>
              <w:rPr>
                <w:rFonts w:ascii="宋体" w:hAnsi="宋体" w:hint="eastAsia"/>
              </w:rPr>
              <w:t>ISO0004 开证货币不能为空</w:t>
            </w:r>
          </w:p>
        </w:tc>
      </w:tr>
      <w:tr w:rsidR="00A17FCC">
        <w:tc>
          <w:tcPr>
            <w:tcW w:w="1576" w:type="dxa"/>
          </w:tcPr>
          <w:p w:rsidR="00A17FCC" w:rsidRDefault="00A17FCC" w:rsidP="00A17FCC">
            <w:pPr>
              <w:rPr>
                <w:rFonts w:ascii="宋体" w:hAnsi="宋体"/>
              </w:rPr>
            </w:pPr>
            <w:r>
              <w:rPr>
                <w:rFonts w:ascii="宋体" w:hAnsi="宋体" w:hint="eastAsia"/>
              </w:rPr>
              <w:t>信用证金额</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r>
              <w:rPr>
                <w:rFonts w:ascii="宋体" w:hAnsi="宋体" w:hint="eastAsia"/>
              </w:rPr>
              <w:t>ISO0005 交易金额不能为空</w:t>
            </w:r>
          </w:p>
        </w:tc>
      </w:tr>
      <w:tr w:rsidR="00A17FCC">
        <w:tc>
          <w:tcPr>
            <w:tcW w:w="1576" w:type="dxa"/>
          </w:tcPr>
          <w:p w:rsidR="00A17FCC" w:rsidRDefault="00A17FCC" w:rsidP="00A17FCC">
            <w:pPr>
              <w:rPr>
                <w:rFonts w:ascii="宋体" w:hAnsi="宋体"/>
              </w:rPr>
            </w:pPr>
            <w:r>
              <w:rPr>
                <w:rFonts w:ascii="宋体" w:hAnsi="宋体" w:hint="eastAsia"/>
              </w:rPr>
              <w:t>上浮百分比</w:t>
            </w:r>
          </w:p>
        </w:tc>
        <w:tc>
          <w:tcPr>
            <w:tcW w:w="2694" w:type="dxa"/>
          </w:tcPr>
          <w:p w:rsidR="00A17FCC" w:rsidRDefault="00A17FCC" w:rsidP="00A17FCC">
            <w:pPr>
              <w:rPr>
                <w:rFonts w:ascii="宋体" w:hAnsi="宋体"/>
              </w:rPr>
            </w:pPr>
            <w:r>
              <w:rPr>
                <w:rFonts w:ascii="宋体" w:hAnsi="宋体" w:hint="eastAsia"/>
              </w:rPr>
              <w:t>开证金额的上浮幅度</w:t>
            </w:r>
          </w:p>
        </w:tc>
        <w:tc>
          <w:tcPr>
            <w:tcW w:w="1598" w:type="dxa"/>
          </w:tcPr>
          <w:p w:rsidR="00A17FCC" w:rsidRDefault="00A17FCC" w:rsidP="00A17FCC">
            <w:pPr>
              <w:rPr>
                <w:rFonts w:ascii="宋体" w:hAnsi="宋体"/>
              </w:rPr>
            </w:pPr>
            <w:r>
              <w:rPr>
                <w:rFonts w:ascii="宋体" w:hAnsi="宋体" w:hint="eastAsia"/>
              </w:rPr>
              <w:t>数字类型2位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下浮百分比</w:t>
            </w:r>
          </w:p>
        </w:tc>
        <w:tc>
          <w:tcPr>
            <w:tcW w:w="2694" w:type="dxa"/>
          </w:tcPr>
          <w:p w:rsidR="00A17FCC" w:rsidRDefault="00A17FCC" w:rsidP="00A17FCC">
            <w:pPr>
              <w:rPr>
                <w:rFonts w:ascii="宋体" w:hAnsi="宋体"/>
              </w:rPr>
            </w:pPr>
            <w:r>
              <w:rPr>
                <w:rFonts w:ascii="宋体" w:hAnsi="宋体" w:hint="eastAsia"/>
              </w:rPr>
              <w:t>开证金额的下浮幅度</w:t>
            </w:r>
          </w:p>
        </w:tc>
        <w:tc>
          <w:tcPr>
            <w:tcW w:w="1598" w:type="dxa"/>
          </w:tcPr>
          <w:p w:rsidR="00A17FCC" w:rsidRDefault="00A17FCC" w:rsidP="00A17FCC">
            <w:pPr>
              <w:rPr>
                <w:rFonts w:ascii="宋体" w:hAnsi="宋体"/>
              </w:rPr>
            </w:pPr>
            <w:r>
              <w:rPr>
                <w:rFonts w:ascii="宋体" w:hAnsi="宋体" w:hint="eastAsia"/>
              </w:rPr>
              <w:t>数字类型2位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期限类型</w:t>
            </w:r>
          </w:p>
        </w:tc>
        <w:tc>
          <w:tcPr>
            <w:tcW w:w="2694"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t>US : USANCE</w:t>
            </w:r>
            <w:r>
              <w:rPr>
                <w:rFonts w:ascii="宋体" w:hAnsi="宋体" w:hint="eastAsia"/>
              </w:rPr>
              <w:t>远期</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r>
              <w:rPr>
                <w:rFonts w:ascii="宋体" w:hAnsi="宋体" w:hint="eastAsia"/>
              </w:rPr>
              <w:t>ISO0015 即远期标志不能为空</w:t>
            </w:r>
          </w:p>
        </w:tc>
      </w:tr>
      <w:tr w:rsidR="00A17FCC">
        <w:tc>
          <w:tcPr>
            <w:tcW w:w="1576" w:type="dxa"/>
          </w:tcPr>
          <w:p w:rsidR="00A17FCC" w:rsidRDefault="00A17FCC" w:rsidP="00A17FCC">
            <w:pPr>
              <w:rPr>
                <w:rFonts w:ascii="宋体" w:hAnsi="宋体"/>
              </w:rPr>
            </w:pPr>
            <w:r>
              <w:rPr>
                <w:rFonts w:ascii="宋体" w:hAnsi="宋体" w:hint="eastAsia"/>
              </w:rPr>
              <w:t>远期天数</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数字类型4位</w:t>
            </w:r>
          </w:p>
        </w:tc>
        <w:tc>
          <w:tcPr>
            <w:tcW w:w="2654" w:type="dxa"/>
          </w:tcPr>
          <w:p w:rsidR="00A17FCC" w:rsidRDefault="00A17FCC" w:rsidP="00A17FCC">
            <w:pPr>
              <w:rPr>
                <w:rFonts w:ascii="宋体" w:hAnsi="宋体"/>
              </w:rPr>
            </w:pPr>
            <w:r>
              <w:rPr>
                <w:rFonts w:ascii="宋体" w:hAnsi="宋体" w:hint="eastAsia"/>
              </w:rPr>
              <w:t>ISN5013 即远期类型和远期天数不匹配</w:t>
            </w:r>
          </w:p>
        </w:tc>
      </w:tr>
      <w:tr w:rsidR="00A17FCC">
        <w:tc>
          <w:tcPr>
            <w:tcW w:w="1576" w:type="dxa"/>
          </w:tcPr>
          <w:p w:rsidR="00A17FCC" w:rsidRDefault="00A17FCC" w:rsidP="00A17FCC">
            <w:pPr>
              <w:rPr>
                <w:rFonts w:ascii="宋体" w:hAnsi="宋体"/>
              </w:rPr>
            </w:pPr>
            <w:r>
              <w:rPr>
                <w:rFonts w:ascii="宋体" w:hAnsi="宋体" w:hint="eastAsia"/>
              </w:rPr>
              <w:t>期限类型描述</w:t>
            </w:r>
          </w:p>
        </w:tc>
        <w:tc>
          <w:tcPr>
            <w:tcW w:w="2694"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 xml:space="preserve">AFTER CARGO </w:t>
            </w:r>
            <w:r>
              <w:rPr>
                <w:rFonts w:ascii="宋体" w:hAnsi="宋体" w:hint="eastAsia"/>
              </w:rPr>
              <w:lastRenderedPageBreak/>
              <w:t>RECEIPT DATE</w:t>
            </w:r>
          </w:p>
        </w:tc>
        <w:tc>
          <w:tcPr>
            <w:tcW w:w="1598" w:type="dxa"/>
          </w:tcPr>
          <w:p w:rsidR="00A17FCC" w:rsidRDefault="00A17FCC" w:rsidP="00A17FCC">
            <w:pPr>
              <w:rPr>
                <w:rFonts w:ascii="宋体" w:hAnsi="宋体"/>
              </w:rPr>
            </w:pPr>
            <w:r>
              <w:rPr>
                <w:rFonts w:ascii="宋体" w:hAnsi="宋体" w:hint="eastAsia"/>
              </w:rPr>
              <w:lastRenderedPageBreak/>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lastRenderedPageBreak/>
              <w:t>期限类型说明</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字符类型30位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信用证开证日</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ISO0006 开证日期不能为空</w:t>
            </w:r>
          </w:p>
        </w:tc>
      </w:tr>
      <w:tr w:rsidR="00A17FCC">
        <w:tc>
          <w:tcPr>
            <w:tcW w:w="1576" w:type="dxa"/>
          </w:tcPr>
          <w:p w:rsidR="00A17FCC" w:rsidRDefault="00A17FCC" w:rsidP="00A17FCC">
            <w:pPr>
              <w:rPr>
                <w:rFonts w:ascii="宋体" w:hAnsi="宋体"/>
              </w:rPr>
            </w:pPr>
            <w:r>
              <w:rPr>
                <w:rFonts w:ascii="宋体" w:hAnsi="宋体" w:hint="eastAsia"/>
              </w:rPr>
              <w:t>信用证有效期</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ISO0007 信用证效期不能为空</w:t>
            </w:r>
          </w:p>
        </w:tc>
      </w:tr>
      <w:tr w:rsidR="00A17FCC">
        <w:tc>
          <w:tcPr>
            <w:tcW w:w="1576" w:type="dxa"/>
          </w:tcPr>
          <w:p w:rsidR="00A17FCC" w:rsidRDefault="00A17FCC" w:rsidP="00A17FCC">
            <w:pPr>
              <w:rPr>
                <w:rFonts w:ascii="宋体" w:hAnsi="宋体"/>
              </w:rPr>
            </w:pPr>
            <w:r>
              <w:rPr>
                <w:rFonts w:ascii="宋体" w:hAnsi="宋体" w:hint="eastAsia"/>
              </w:rPr>
              <w:t>货物类型</w:t>
            </w:r>
          </w:p>
        </w:tc>
        <w:tc>
          <w:tcPr>
            <w:tcW w:w="2694" w:type="dxa"/>
          </w:tcPr>
          <w:p w:rsidR="00A17FCC" w:rsidRDefault="00A17FCC" w:rsidP="00A17FCC">
            <w:pPr>
              <w:rPr>
                <w:rFonts w:ascii="宋体" w:hAnsi="宋体"/>
              </w:rPr>
            </w:pPr>
            <w:r>
              <w:rPr>
                <w:rFonts w:ascii="宋体" w:hAnsi="宋体" w:hint="eastAsia"/>
              </w:rPr>
              <w:t>分二十二种，见《国际结算货物类型参数表》</w:t>
            </w: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r>
              <w:rPr>
                <w:rFonts w:ascii="宋体" w:hAnsi="宋体" w:hint="eastAsia"/>
              </w:rPr>
              <w:t>ISO0043 货物类型不能为空</w:t>
            </w:r>
          </w:p>
        </w:tc>
      </w:tr>
      <w:tr w:rsidR="00A17FCC">
        <w:tc>
          <w:tcPr>
            <w:tcW w:w="1576" w:type="dxa"/>
          </w:tcPr>
          <w:p w:rsidR="00A17FCC" w:rsidRDefault="00A17FCC" w:rsidP="00A17FCC">
            <w:pPr>
              <w:rPr>
                <w:rFonts w:ascii="宋体" w:hAnsi="宋体"/>
              </w:rPr>
            </w:pPr>
            <w:r>
              <w:rPr>
                <w:rFonts w:ascii="宋体" w:hAnsi="宋体" w:hint="eastAsia"/>
              </w:rPr>
              <w:t>备用信用证标志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完整标志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印押核符标志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生效标志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已转让标志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转让行代码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转让行参考号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转让人名址</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字符类型140位</w:t>
            </w:r>
          </w:p>
        </w:tc>
        <w:tc>
          <w:tcPr>
            <w:tcW w:w="265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已保兑标志</w:t>
            </w:r>
          </w:p>
        </w:tc>
        <w:tc>
          <w:tcPr>
            <w:tcW w:w="2694" w:type="dxa"/>
          </w:tcPr>
          <w:p w:rsidR="00A17FCC" w:rsidRDefault="00A17FCC" w:rsidP="00A17FCC">
            <w:pPr>
              <w:rPr>
                <w:rFonts w:ascii="宋体" w:hAnsi="宋体"/>
              </w:rPr>
            </w:pPr>
            <w:r>
              <w:rPr>
                <w:rFonts w:ascii="宋体" w:hAnsi="宋体" w:hint="eastAsia"/>
              </w:rPr>
              <w:t>YES/NO</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保兑行代码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ISO0019 保兑行不能为空</w:t>
            </w:r>
          </w:p>
        </w:tc>
      </w:tr>
    </w:tbl>
    <w:p w:rsidR="00A17FCC" w:rsidRDefault="00A17FCC" w:rsidP="00A17FCC">
      <w:pPr>
        <w:pStyle w:val="6"/>
        <w:spacing w:line="360" w:lineRule="auto"/>
      </w:pPr>
      <w:r>
        <w:rPr>
          <w:rFonts w:hint="eastAsia"/>
        </w:rPr>
        <w:lastRenderedPageBreak/>
        <w:t>（四）操作要点</w:t>
      </w:r>
    </w:p>
    <w:p w:rsidR="00A17FCC" w:rsidRDefault="00A17FCC" w:rsidP="00A17FCC">
      <w:pPr>
        <w:ind w:left="480" w:hangingChars="200" w:hanging="480"/>
      </w:pPr>
      <w:r>
        <w:rPr>
          <w:rFonts w:hint="eastAsia"/>
        </w:rPr>
        <w:t>１、在新发起一笔业务时，必须先录入受理网点和受理客户等信息，包括受理分行、受理网点、客户号，缺省扣费户口非必输项。在此过程中，可通过选择“使用模板录入”来选择已处理的业务作为模板加快录入速度，特别是选择相同客户、相类似的业务将会大大减少重复重复录入的工作，但是必须注意，一定要将差异的地方重新正确录入。</w:t>
      </w:r>
    </w:p>
    <w:p w:rsidR="00A17FCC" w:rsidRDefault="00A17FCC" w:rsidP="00A17FCC">
      <w:pPr>
        <w:ind w:left="480" w:hangingChars="200" w:hanging="480"/>
      </w:pPr>
      <w:r>
        <w:rPr>
          <w:rFonts w:hint="eastAsia"/>
        </w:rPr>
        <w:t>２、对于我行通知的出口信用证的议付，也可以选择“使用模板录入”功能加快录入速度。</w:t>
      </w:r>
    </w:p>
    <w:p w:rsidR="00A17FCC" w:rsidRDefault="00A17FCC" w:rsidP="00A17FCC">
      <w:pPr>
        <w:ind w:left="480" w:hangingChars="200" w:hanging="480"/>
      </w:pPr>
      <w:r>
        <w:rPr>
          <w:rFonts w:hint="eastAsia"/>
        </w:rPr>
        <w:t>３、当“电提不符点”字段录入</w:t>
      </w:r>
      <w:r>
        <w:rPr>
          <w:rFonts w:hint="eastAsia"/>
        </w:rPr>
        <w:t>YES</w:t>
      </w:r>
      <w:r>
        <w:rPr>
          <w:rFonts w:hint="eastAsia"/>
        </w:rPr>
        <w:t>时，表示要发出不符点通知电文，先不寄送单据，此时系统不生成或有资产负债，默认收取业务处理费和电报费。</w:t>
      </w:r>
    </w:p>
    <w:p w:rsidR="00A17FCC" w:rsidRDefault="00A17FCC" w:rsidP="00A17FCC">
      <w:pPr>
        <w:ind w:left="480" w:hangingChars="200" w:hanging="480"/>
      </w:pPr>
      <w:r>
        <w:rPr>
          <w:rFonts w:hint="eastAsia"/>
        </w:rPr>
        <w:t>４、如果“电提不符点”字段录入</w:t>
      </w:r>
      <w:r>
        <w:rPr>
          <w:rFonts w:hint="eastAsia"/>
        </w:rPr>
        <w:t>NO</w:t>
      </w:r>
      <w:r>
        <w:rPr>
          <w:rFonts w:hint="eastAsia"/>
        </w:rPr>
        <w:t>，则系统自动生成或有资产负债，默认收取议付费和快递费。</w:t>
      </w:r>
    </w:p>
    <w:p w:rsidR="00A17FCC" w:rsidRDefault="00A17FCC" w:rsidP="00A17FCC">
      <w:pPr>
        <w:ind w:left="480" w:hangingChars="200" w:hanging="480"/>
      </w:pPr>
      <w:r>
        <w:rPr>
          <w:rFonts w:hint="eastAsia"/>
        </w:rPr>
        <w:t>５、当“不符点描述”因长度无法容纳时，可使用“工具”菜单中的“业务信息”录入不符点。</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选择“系统导航”－“国际业务”－”出口业务”－“出口议付” －“出口议付登记”，或在“业务代码”处输入“7621”进入“出口议付登记”。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输入“录入”操作码，系统弹出议付登记录入的窗口。</w:t>
      </w:r>
    </w:p>
    <w:p w:rsidR="00A17FCC" w:rsidRDefault="00A17FCC" w:rsidP="00A17FCC">
      <w:pPr>
        <w:ind w:left="480" w:hangingChars="200" w:hanging="480"/>
      </w:pPr>
      <w:r>
        <w:rPr>
          <w:rFonts w:hint="eastAsia"/>
        </w:rPr>
        <w:t>２、如是我行通知的出口信用证，则录入“出口通知号”；如是非我行通知的出口信用证，则选择正确输入受理分行、受理网点、客户号等信息，选择</w:t>
      </w:r>
      <w:r>
        <w:rPr>
          <w:rFonts w:hint="eastAsia"/>
        </w:rPr>
        <w:t>/</w:t>
      </w:r>
      <w:r>
        <w:rPr>
          <w:rFonts w:hint="eastAsia"/>
        </w:rPr>
        <w:t>输入“确定”操作码，进入该笔业务的信息录入界面。</w:t>
      </w:r>
    </w:p>
    <w:p w:rsidR="00A17FCC" w:rsidRDefault="00A17FCC" w:rsidP="00A17FCC">
      <w:r>
        <w:rPr>
          <w:rFonts w:hint="eastAsia"/>
        </w:rPr>
        <w:t>３、录入出口信用证议付业务信息。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w:t>
      </w:r>
      <w:r>
        <w:rPr>
          <w:rFonts w:hint="eastAsia"/>
        </w:rPr>
        <w:lastRenderedPageBreak/>
        <w:t>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 w:rsidR="00A17FCC" w:rsidRDefault="00A17FCC" w:rsidP="00A17FCC">
      <w:pPr>
        <w:pStyle w:val="5"/>
        <w:rPr>
          <w:sz w:val="24"/>
        </w:rPr>
      </w:pPr>
      <w:bookmarkStart w:id="1787" w:name="_Toc183939396"/>
      <w:r>
        <w:rPr>
          <w:rFonts w:hint="eastAsia"/>
          <w:sz w:val="24"/>
        </w:rPr>
        <w:t>二、电提后出单（业务代码</w:t>
      </w:r>
      <w:r>
        <w:rPr>
          <w:rFonts w:hint="eastAsia"/>
          <w:sz w:val="24"/>
        </w:rPr>
        <w:t>7622</w:t>
      </w:r>
      <w:r>
        <w:rPr>
          <w:rFonts w:hint="eastAsia"/>
          <w:sz w:val="24"/>
        </w:rPr>
        <w:t>）</w:t>
      </w:r>
      <w:bookmarkEnd w:id="1787"/>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当电提不符点出口议付单据需要对外寄单时，应通过本交易登记，并生成相关或有资产负债核算，收取议付费和快邮费。</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和邮电费，只要涉及计算上述费用的字段值发生变化，系统会自动重新计算应收的手续费和邮电费，影响手续费的要素包括以下字段：客户号、议付币别、议付金额、费用方向，影响邮电费的要素包括以下</w:t>
      </w:r>
      <w:r>
        <w:rPr>
          <w:rFonts w:hint="eastAsia"/>
        </w:rPr>
        <w:lastRenderedPageBreak/>
        <w:t>字段：客户号、收单行、费用方向。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6"/>
        <w:gridCol w:w="2492"/>
        <w:gridCol w:w="1620"/>
        <w:gridCol w:w="3060"/>
      </w:tblGrid>
      <w:tr w:rsidR="00A17FCC">
        <w:tc>
          <w:tcPr>
            <w:tcW w:w="1576" w:type="dxa"/>
          </w:tcPr>
          <w:p w:rsidR="00A17FCC" w:rsidRDefault="00A17FCC" w:rsidP="00A17FCC">
            <w:pPr>
              <w:rPr>
                <w:rFonts w:ascii="宋体" w:hAnsi="宋体"/>
              </w:rPr>
            </w:pPr>
            <w:r>
              <w:rPr>
                <w:rFonts w:ascii="宋体" w:hAnsi="宋体" w:hint="eastAsia"/>
              </w:rPr>
              <w:t>字段名称</w:t>
            </w:r>
          </w:p>
        </w:tc>
        <w:tc>
          <w:tcPr>
            <w:tcW w:w="2492"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3060" w:type="dxa"/>
          </w:tcPr>
          <w:p w:rsidR="00A17FCC" w:rsidRDefault="00A17FCC" w:rsidP="00A17FCC">
            <w:pPr>
              <w:rPr>
                <w:rFonts w:ascii="宋体" w:hAnsi="宋体"/>
              </w:rPr>
            </w:pPr>
            <w:r>
              <w:rPr>
                <w:rFonts w:ascii="宋体" w:hAnsi="宋体" w:hint="eastAsia"/>
              </w:rPr>
              <w:t>错误提示</w:t>
            </w:r>
          </w:p>
        </w:tc>
      </w:tr>
      <w:tr w:rsidR="00A17FCC">
        <w:tc>
          <w:tcPr>
            <w:tcW w:w="1576" w:type="dxa"/>
          </w:tcPr>
          <w:p w:rsidR="00A17FCC" w:rsidRDefault="00A17FCC" w:rsidP="00A17FCC">
            <w:pPr>
              <w:rPr>
                <w:rFonts w:ascii="宋体" w:hAnsi="宋体"/>
              </w:rPr>
            </w:pPr>
            <w:r>
              <w:rPr>
                <w:rFonts w:ascii="宋体" w:hAnsi="宋体" w:hint="eastAsia"/>
              </w:rPr>
              <w:t>寄单日期</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60" w:type="dxa"/>
          </w:tcPr>
          <w:p w:rsidR="00A17FCC" w:rsidRDefault="00A17FCC" w:rsidP="00A17FCC">
            <w:pPr>
              <w:rPr>
                <w:rFonts w:ascii="宋体" w:hAnsi="宋体"/>
              </w:rPr>
            </w:pPr>
            <w:r>
              <w:rPr>
                <w:rFonts w:ascii="宋体" w:hAnsi="宋体" w:hint="eastAsia"/>
              </w:rPr>
              <w:t>ISOB029 寄单日期不可以为空</w:t>
            </w:r>
          </w:p>
        </w:tc>
      </w:tr>
      <w:tr w:rsidR="00A17FCC">
        <w:tc>
          <w:tcPr>
            <w:tcW w:w="1576" w:type="dxa"/>
          </w:tcPr>
          <w:p w:rsidR="00A17FCC" w:rsidRDefault="00A17FCC" w:rsidP="00A17FCC">
            <w:pPr>
              <w:rPr>
                <w:rFonts w:ascii="宋体" w:hAnsi="宋体"/>
              </w:rPr>
            </w:pPr>
            <w:r>
              <w:rPr>
                <w:rFonts w:ascii="宋体" w:hAnsi="宋体" w:hint="eastAsia"/>
              </w:rPr>
              <w:t>议付日期</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60" w:type="dxa"/>
          </w:tcPr>
          <w:p w:rsidR="00A17FCC" w:rsidRDefault="00A17FCC" w:rsidP="00A17FCC">
            <w:pPr>
              <w:rPr>
                <w:rFonts w:ascii="宋体" w:hAnsi="宋体"/>
              </w:rPr>
            </w:pPr>
            <w:r>
              <w:rPr>
                <w:rFonts w:ascii="宋体" w:hAnsi="宋体" w:hint="eastAsia"/>
              </w:rPr>
              <w:t>ISOB006 议付日不能为空</w:t>
            </w:r>
          </w:p>
        </w:tc>
      </w:tr>
      <w:tr w:rsidR="00A17FCC">
        <w:tc>
          <w:tcPr>
            <w:tcW w:w="1576" w:type="dxa"/>
          </w:tcPr>
          <w:p w:rsidR="00A17FCC" w:rsidRDefault="00A17FCC" w:rsidP="00A17FCC">
            <w:pPr>
              <w:rPr>
                <w:rFonts w:ascii="宋体" w:hAnsi="宋体"/>
              </w:rPr>
            </w:pPr>
            <w:r>
              <w:rPr>
                <w:rFonts w:ascii="宋体" w:hAnsi="宋体" w:hint="eastAsia"/>
              </w:rPr>
              <w:t>议付币别</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字符类型3位</w:t>
            </w:r>
          </w:p>
        </w:tc>
        <w:tc>
          <w:tcPr>
            <w:tcW w:w="3060" w:type="dxa"/>
          </w:tcPr>
          <w:p w:rsidR="00A17FCC" w:rsidRDefault="00A17FCC" w:rsidP="00A17FCC">
            <w:pPr>
              <w:rPr>
                <w:rFonts w:ascii="宋体" w:hAnsi="宋体"/>
              </w:rPr>
            </w:pPr>
            <w:r>
              <w:rPr>
                <w:rFonts w:ascii="宋体" w:hAnsi="宋体" w:hint="eastAsia"/>
              </w:rPr>
              <w:t>SYS2502 源货币不能为空</w:t>
            </w:r>
          </w:p>
        </w:tc>
      </w:tr>
      <w:tr w:rsidR="00A17FCC">
        <w:tc>
          <w:tcPr>
            <w:tcW w:w="1576" w:type="dxa"/>
          </w:tcPr>
          <w:p w:rsidR="00A17FCC" w:rsidRDefault="00A17FCC" w:rsidP="00A17FCC">
            <w:pPr>
              <w:rPr>
                <w:rFonts w:ascii="宋体" w:hAnsi="宋体"/>
              </w:rPr>
            </w:pPr>
            <w:r>
              <w:rPr>
                <w:rFonts w:ascii="宋体" w:hAnsi="宋体" w:hint="eastAsia"/>
              </w:rPr>
              <w:t>议付金额</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60" w:type="dxa"/>
          </w:tcPr>
          <w:p w:rsidR="00A17FCC" w:rsidRDefault="00A17FCC" w:rsidP="00A17FCC">
            <w:pPr>
              <w:rPr>
                <w:rFonts w:ascii="宋体" w:hAnsi="宋体"/>
              </w:rPr>
            </w:pPr>
            <w:r>
              <w:rPr>
                <w:rFonts w:ascii="宋体" w:hAnsi="宋体" w:hint="eastAsia"/>
              </w:rPr>
              <w:t>ISOB008 议付金额不能为空</w:t>
            </w:r>
          </w:p>
        </w:tc>
      </w:tr>
      <w:tr w:rsidR="00A17FCC">
        <w:tc>
          <w:tcPr>
            <w:tcW w:w="1576" w:type="dxa"/>
          </w:tcPr>
          <w:p w:rsidR="00A17FCC" w:rsidRDefault="00A17FCC" w:rsidP="00A17FCC">
            <w:pPr>
              <w:rPr>
                <w:rFonts w:ascii="宋体" w:hAnsi="宋体"/>
              </w:rPr>
            </w:pPr>
            <w:r>
              <w:rPr>
                <w:rFonts w:ascii="宋体" w:hAnsi="宋体" w:hint="eastAsia"/>
              </w:rPr>
              <w:t>代理商费用</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信用证余额</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偿付类型</w:t>
            </w:r>
          </w:p>
        </w:tc>
        <w:tc>
          <w:tcPr>
            <w:tcW w:w="2492"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CM : CLAIM向偿付行索偿</w:t>
            </w:r>
          </w:p>
          <w:p w:rsidR="00A17FCC" w:rsidRDefault="00A17FCC" w:rsidP="00A17FCC">
            <w:pPr>
              <w:rPr>
                <w:rFonts w:ascii="宋体" w:hAnsi="宋体"/>
              </w:rPr>
            </w:pPr>
            <w:r>
              <w:rPr>
                <w:rFonts w:ascii="宋体" w:hAnsi="宋体" w:hint="eastAsia"/>
              </w:rPr>
              <w:t>RT : REMIT单到付款</w:t>
            </w:r>
          </w:p>
        </w:tc>
        <w:tc>
          <w:tcPr>
            <w:tcW w:w="1620" w:type="dxa"/>
          </w:tcPr>
          <w:p w:rsidR="00A17FCC" w:rsidRDefault="00A17FCC" w:rsidP="00A17FCC">
            <w:pPr>
              <w:rPr>
                <w:rFonts w:ascii="宋体" w:hAnsi="宋体"/>
              </w:rPr>
            </w:pPr>
            <w:r>
              <w:rPr>
                <w:rFonts w:ascii="宋体" w:hAnsi="宋体" w:hint="eastAsia"/>
              </w:rPr>
              <w:t>字符类型2位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偿付行代码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3060" w:type="dxa"/>
          </w:tcPr>
          <w:p w:rsidR="00A17FCC" w:rsidRDefault="00A17FCC" w:rsidP="00A17FCC">
            <w:pPr>
              <w:rPr>
                <w:rFonts w:ascii="宋体" w:hAnsi="宋体"/>
              </w:rPr>
            </w:pPr>
            <w:r>
              <w:rPr>
                <w:rFonts w:ascii="宋体" w:hAnsi="宋体" w:hint="eastAsia"/>
              </w:rPr>
              <w:t>ISOB017 偿付类型为CLAIM时必须输入偿付行和索偿方式</w:t>
            </w:r>
          </w:p>
        </w:tc>
      </w:tr>
      <w:tr w:rsidR="00A17FCC">
        <w:tc>
          <w:tcPr>
            <w:tcW w:w="1576" w:type="dxa"/>
          </w:tcPr>
          <w:p w:rsidR="00A17FCC" w:rsidRDefault="00A17FCC" w:rsidP="00A17FCC">
            <w:pPr>
              <w:rPr>
                <w:rFonts w:ascii="宋体" w:hAnsi="宋体"/>
              </w:rPr>
            </w:pPr>
            <w:r>
              <w:rPr>
                <w:rFonts w:ascii="宋体" w:hAnsi="宋体" w:hint="eastAsia"/>
              </w:rPr>
              <w:t>索偿方式</w:t>
            </w:r>
          </w:p>
        </w:tc>
        <w:tc>
          <w:tcPr>
            <w:tcW w:w="2492"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M : 信索</w:t>
            </w:r>
          </w:p>
          <w:p w:rsidR="00A17FCC" w:rsidRDefault="00A17FCC" w:rsidP="00A17FCC">
            <w:pPr>
              <w:rPr>
                <w:rFonts w:ascii="宋体" w:hAnsi="宋体"/>
              </w:rPr>
            </w:pPr>
            <w:r>
              <w:rPr>
                <w:rFonts w:ascii="宋体" w:hAnsi="宋体" w:hint="eastAsia"/>
              </w:rPr>
              <w:t>T : 电索</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r>
              <w:rPr>
                <w:rFonts w:ascii="宋体" w:hAnsi="宋体" w:hint="eastAsia"/>
              </w:rPr>
              <w:t>ISOB017 偿付类型为CLAIM时必须输入偿付行和索偿方式</w:t>
            </w:r>
          </w:p>
        </w:tc>
      </w:tr>
      <w:tr w:rsidR="00A17FCC">
        <w:tc>
          <w:tcPr>
            <w:tcW w:w="1576" w:type="dxa"/>
          </w:tcPr>
          <w:p w:rsidR="00A17FCC" w:rsidRDefault="00A17FCC" w:rsidP="00A17FCC">
            <w:pPr>
              <w:rPr>
                <w:rFonts w:ascii="宋体" w:hAnsi="宋体"/>
              </w:rPr>
            </w:pPr>
            <w:r>
              <w:rPr>
                <w:rFonts w:ascii="宋体" w:hAnsi="宋体" w:hint="eastAsia"/>
              </w:rPr>
              <w:t>发票号</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3060" w:type="dxa"/>
          </w:tcPr>
          <w:p w:rsidR="00A17FCC" w:rsidRDefault="00A17FCC" w:rsidP="00A17FCC">
            <w:pPr>
              <w:rPr>
                <w:rFonts w:ascii="宋体" w:hAnsi="宋体"/>
              </w:rPr>
            </w:pPr>
            <w:r>
              <w:rPr>
                <w:rFonts w:ascii="宋体" w:hAnsi="宋体" w:hint="eastAsia"/>
              </w:rPr>
              <w:t>ISOB010 发票号不能为空</w:t>
            </w:r>
          </w:p>
        </w:tc>
      </w:tr>
      <w:tr w:rsidR="00A17FCC">
        <w:tc>
          <w:tcPr>
            <w:tcW w:w="1576" w:type="dxa"/>
          </w:tcPr>
          <w:p w:rsidR="00A17FCC" w:rsidRDefault="00A17FCC" w:rsidP="00A17FCC">
            <w:pPr>
              <w:rPr>
                <w:rFonts w:ascii="宋体" w:hAnsi="宋体"/>
              </w:rPr>
            </w:pPr>
            <w:r>
              <w:rPr>
                <w:rFonts w:ascii="宋体" w:hAnsi="宋体" w:hint="eastAsia"/>
              </w:rPr>
              <w:t>运单日期</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60" w:type="dxa"/>
          </w:tcPr>
          <w:p w:rsidR="00A17FCC" w:rsidRDefault="00A17FCC" w:rsidP="00A17FCC">
            <w:pPr>
              <w:rPr>
                <w:rFonts w:ascii="宋体" w:hAnsi="宋体"/>
              </w:rPr>
            </w:pPr>
            <w:r>
              <w:rPr>
                <w:rFonts w:ascii="宋体" w:hAnsi="宋体" w:hint="eastAsia"/>
              </w:rPr>
              <w:t>ISN2558 无效运单日期</w:t>
            </w:r>
          </w:p>
        </w:tc>
      </w:tr>
      <w:tr w:rsidR="00A17FCC">
        <w:tc>
          <w:tcPr>
            <w:tcW w:w="1576" w:type="dxa"/>
          </w:tcPr>
          <w:p w:rsidR="00A17FCC" w:rsidRDefault="00A17FCC" w:rsidP="00A17FCC">
            <w:pPr>
              <w:rPr>
                <w:rFonts w:ascii="宋体" w:hAnsi="宋体"/>
              </w:rPr>
            </w:pPr>
            <w:r>
              <w:rPr>
                <w:rFonts w:ascii="宋体" w:hAnsi="宋体" w:hint="eastAsia"/>
              </w:rPr>
              <w:lastRenderedPageBreak/>
              <w:t>议付期限类型</w:t>
            </w:r>
          </w:p>
        </w:tc>
        <w:tc>
          <w:tcPr>
            <w:tcW w:w="2492"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t>US : USANCE</w:t>
            </w:r>
            <w:r>
              <w:rPr>
                <w:rFonts w:ascii="宋体" w:hAnsi="宋体" w:hint="eastAsia"/>
              </w:rPr>
              <w:t>远期</w:t>
            </w:r>
          </w:p>
        </w:tc>
        <w:tc>
          <w:tcPr>
            <w:tcW w:w="1620" w:type="dxa"/>
          </w:tcPr>
          <w:p w:rsidR="00A17FCC" w:rsidRDefault="00A17FCC" w:rsidP="00A17FCC">
            <w:pPr>
              <w:rPr>
                <w:rFonts w:ascii="宋体" w:hAnsi="宋体"/>
              </w:rPr>
            </w:pPr>
            <w:r>
              <w:rPr>
                <w:rFonts w:ascii="宋体" w:hAnsi="宋体" w:hint="eastAsia"/>
              </w:rPr>
              <w:t>字符类型2位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议付远期天数</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数字类型4位</w:t>
            </w:r>
          </w:p>
        </w:tc>
        <w:tc>
          <w:tcPr>
            <w:tcW w:w="3060" w:type="dxa"/>
          </w:tcPr>
          <w:p w:rsidR="00A17FCC" w:rsidRDefault="00A17FCC" w:rsidP="00A17FCC">
            <w:pPr>
              <w:rPr>
                <w:rFonts w:ascii="宋体" w:hAnsi="宋体"/>
              </w:rPr>
            </w:pPr>
            <w:r>
              <w:rPr>
                <w:rFonts w:ascii="宋体" w:hAnsi="宋体" w:cs="Arial"/>
                <w:szCs w:val="21"/>
              </w:rPr>
              <w:t xml:space="preserve">ISO0047 </w:t>
            </w:r>
            <w:r>
              <w:rPr>
                <w:rFonts w:ascii="宋体" w:hAnsi="宋体" w:cs="Arial" w:hint="eastAsia"/>
                <w:szCs w:val="21"/>
                <w:lang w:val="zh-CN"/>
              </w:rPr>
              <w:t>远期天数不能为零</w:t>
            </w:r>
          </w:p>
        </w:tc>
      </w:tr>
      <w:tr w:rsidR="00A17FCC">
        <w:tc>
          <w:tcPr>
            <w:tcW w:w="1576" w:type="dxa"/>
          </w:tcPr>
          <w:p w:rsidR="00A17FCC" w:rsidRDefault="00A17FCC" w:rsidP="00A17FCC">
            <w:pPr>
              <w:rPr>
                <w:rFonts w:ascii="宋体" w:hAnsi="宋体"/>
              </w:rPr>
            </w:pPr>
            <w:r>
              <w:rPr>
                <w:rFonts w:ascii="宋体" w:hAnsi="宋体" w:hint="eastAsia"/>
              </w:rPr>
              <w:t>期限类型描述</w:t>
            </w:r>
          </w:p>
        </w:tc>
        <w:tc>
          <w:tcPr>
            <w:tcW w:w="2492"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议付期限类型说明</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字符类型30位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到期日</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是否有货权</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单证相符标志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收单行代码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3060" w:type="dxa"/>
          </w:tcPr>
          <w:p w:rsidR="00A17FCC" w:rsidRDefault="00A17FCC" w:rsidP="00A17FCC">
            <w:pPr>
              <w:rPr>
                <w:rFonts w:ascii="宋体" w:hAnsi="宋体"/>
              </w:rPr>
            </w:pPr>
            <w:r>
              <w:rPr>
                <w:rFonts w:ascii="宋体" w:hAnsi="宋体" w:hint="eastAsia"/>
              </w:rPr>
              <w:t>ISOB067 收单行不能为空</w:t>
            </w:r>
          </w:p>
        </w:tc>
      </w:tr>
      <w:tr w:rsidR="00A17FCC">
        <w:tc>
          <w:tcPr>
            <w:tcW w:w="1576" w:type="dxa"/>
          </w:tcPr>
          <w:p w:rsidR="00A17FCC" w:rsidRDefault="00A17FCC" w:rsidP="00A17FCC">
            <w:pPr>
              <w:rPr>
                <w:rFonts w:ascii="宋体" w:hAnsi="宋体"/>
              </w:rPr>
            </w:pPr>
            <w:r>
              <w:rPr>
                <w:rFonts w:ascii="宋体" w:hAnsi="宋体" w:hint="eastAsia"/>
              </w:rPr>
              <w:t>账户行代码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3060" w:type="dxa"/>
          </w:tcPr>
          <w:p w:rsidR="00A17FCC" w:rsidRDefault="00A17FCC" w:rsidP="00A17FCC">
            <w:pPr>
              <w:rPr>
                <w:rFonts w:ascii="宋体" w:hAnsi="宋体"/>
              </w:rPr>
            </w:pPr>
            <w:r>
              <w:rPr>
                <w:rFonts w:ascii="宋体" w:hAnsi="宋体" w:hint="eastAsia"/>
              </w:rPr>
              <w:t>ISOB011 账户行账号和联行号不能同时为空</w:t>
            </w:r>
          </w:p>
          <w:p w:rsidR="00A17FCC" w:rsidRDefault="00A17FCC" w:rsidP="00A17FCC">
            <w:pPr>
              <w:rPr>
                <w:rFonts w:ascii="宋体" w:hAnsi="宋体"/>
              </w:rPr>
            </w:pPr>
            <w:r>
              <w:rPr>
                <w:rFonts w:ascii="宋体" w:hAnsi="宋体" w:hint="eastAsia"/>
              </w:rPr>
              <w:t>SYS5508 机构不存在</w:t>
            </w:r>
          </w:p>
        </w:tc>
      </w:tr>
      <w:tr w:rsidR="00A17FCC">
        <w:tc>
          <w:tcPr>
            <w:tcW w:w="1576" w:type="dxa"/>
          </w:tcPr>
          <w:p w:rsidR="00A17FCC" w:rsidRDefault="00A17FCC" w:rsidP="00A17FCC">
            <w:pPr>
              <w:rPr>
                <w:rFonts w:ascii="宋体" w:hAnsi="宋体"/>
              </w:rPr>
            </w:pPr>
            <w:r>
              <w:rPr>
                <w:rFonts w:ascii="宋体" w:hAnsi="宋体" w:hint="eastAsia"/>
              </w:rPr>
              <w:lastRenderedPageBreak/>
              <w:t>账户行户口</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3060"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576" w:type="dxa"/>
          </w:tcPr>
          <w:p w:rsidR="00A17FCC" w:rsidRDefault="00A17FCC" w:rsidP="00A17FCC">
            <w:pPr>
              <w:rPr>
                <w:rFonts w:ascii="宋体" w:hAnsi="宋体"/>
              </w:rPr>
            </w:pPr>
            <w:r>
              <w:rPr>
                <w:rFonts w:ascii="宋体" w:hAnsi="宋体" w:hint="eastAsia"/>
              </w:rPr>
              <w:t>交易编码</w:t>
            </w:r>
          </w:p>
        </w:tc>
        <w:tc>
          <w:tcPr>
            <w:tcW w:w="2492" w:type="dxa"/>
          </w:tcPr>
          <w:p w:rsidR="00A17FCC" w:rsidRDefault="00A17FCC" w:rsidP="00A17FCC">
            <w:pPr>
              <w:rPr>
                <w:rFonts w:ascii="宋体" w:hAnsi="宋体"/>
              </w:rPr>
            </w:pPr>
            <w:r>
              <w:rPr>
                <w:rFonts w:ascii="宋体" w:hAnsi="宋体" w:hint="eastAsia"/>
              </w:rPr>
              <w:t>分类参见《交易编码》</w:t>
            </w:r>
          </w:p>
        </w:tc>
        <w:tc>
          <w:tcPr>
            <w:tcW w:w="1620" w:type="dxa"/>
          </w:tcPr>
          <w:p w:rsidR="00A17FCC" w:rsidRDefault="00A17FCC" w:rsidP="00A17FCC">
            <w:pPr>
              <w:rPr>
                <w:rFonts w:ascii="宋体" w:hAnsi="宋体"/>
              </w:rPr>
            </w:pPr>
            <w:r>
              <w:rPr>
                <w:rFonts w:ascii="宋体" w:hAnsi="宋体" w:hint="eastAsia"/>
              </w:rPr>
              <w:t>字符类型6位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缺省扣费账户</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缺省扣费币别</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扣费钞汇标志</w:t>
            </w:r>
          </w:p>
        </w:tc>
        <w:tc>
          <w:tcPr>
            <w:tcW w:w="2492"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r>
              <w:rPr>
                <w:rFonts w:ascii="宋体" w:hAnsi="宋体" w:hint="eastAsia"/>
              </w:rPr>
              <w:t>CSAC0056</w:t>
            </w:r>
          </w:p>
        </w:tc>
      </w:tr>
      <w:tr w:rsidR="00A17FCC">
        <w:tc>
          <w:tcPr>
            <w:tcW w:w="1576" w:type="dxa"/>
          </w:tcPr>
          <w:p w:rsidR="00A17FCC" w:rsidRDefault="00A17FCC" w:rsidP="00A17FCC">
            <w:pPr>
              <w:rPr>
                <w:rFonts w:ascii="宋体" w:hAnsi="宋体"/>
              </w:rPr>
            </w:pPr>
            <w:r>
              <w:rPr>
                <w:rFonts w:ascii="宋体" w:hAnsi="宋体" w:hint="eastAsia"/>
              </w:rPr>
              <w:t>信用证号</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3060" w:type="dxa"/>
          </w:tcPr>
          <w:p w:rsidR="00A17FCC" w:rsidRDefault="00A17FCC" w:rsidP="00A17FCC">
            <w:pPr>
              <w:rPr>
                <w:rFonts w:ascii="宋体" w:hAnsi="宋体"/>
              </w:rPr>
            </w:pPr>
            <w:r>
              <w:rPr>
                <w:rFonts w:ascii="宋体" w:hAnsi="宋体" w:hint="eastAsia"/>
              </w:rPr>
              <w:t>ISO0003 信用证号不能为空</w:t>
            </w:r>
          </w:p>
        </w:tc>
      </w:tr>
      <w:tr w:rsidR="00A17FCC">
        <w:tc>
          <w:tcPr>
            <w:tcW w:w="1576" w:type="dxa"/>
          </w:tcPr>
          <w:p w:rsidR="00A17FCC" w:rsidRDefault="00A17FCC" w:rsidP="00A17FCC">
            <w:pPr>
              <w:rPr>
                <w:rFonts w:ascii="宋体" w:hAnsi="宋体"/>
              </w:rPr>
            </w:pPr>
            <w:r>
              <w:rPr>
                <w:rFonts w:ascii="宋体" w:hAnsi="宋体" w:hint="eastAsia"/>
              </w:rPr>
              <w:t>开证行代码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3060" w:type="dxa"/>
          </w:tcPr>
          <w:p w:rsidR="00A17FCC" w:rsidRDefault="00A17FCC" w:rsidP="00A17FCC">
            <w:pPr>
              <w:rPr>
                <w:rFonts w:ascii="宋体" w:hAnsi="宋体"/>
              </w:rPr>
            </w:pPr>
            <w:r>
              <w:rPr>
                <w:rFonts w:ascii="宋体" w:hAnsi="宋体" w:hint="eastAsia"/>
              </w:rPr>
              <w:t>ISO0009 开证行和转让行不能同时为空</w:t>
            </w:r>
          </w:p>
        </w:tc>
      </w:tr>
      <w:tr w:rsidR="00A17FCC">
        <w:tc>
          <w:tcPr>
            <w:tcW w:w="1576" w:type="dxa"/>
          </w:tcPr>
          <w:p w:rsidR="00A17FCC" w:rsidRDefault="00A17FCC" w:rsidP="00A17FCC">
            <w:pPr>
              <w:rPr>
                <w:rFonts w:ascii="宋体" w:hAnsi="宋体"/>
              </w:rPr>
            </w:pPr>
            <w:r>
              <w:rPr>
                <w:rFonts w:ascii="宋体" w:hAnsi="宋体" w:hint="eastAsia"/>
              </w:rPr>
              <w:t>开证申请人国别</w:t>
            </w:r>
          </w:p>
        </w:tc>
        <w:tc>
          <w:tcPr>
            <w:tcW w:w="2492" w:type="dxa"/>
          </w:tcPr>
          <w:p w:rsidR="00A17FCC" w:rsidRDefault="00A17FCC" w:rsidP="00A17FCC">
            <w:pPr>
              <w:rPr>
                <w:rFonts w:ascii="宋体" w:hAnsi="宋体"/>
              </w:rPr>
            </w:pPr>
            <w:r>
              <w:rPr>
                <w:rFonts w:ascii="宋体" w:hAnsi="宋体" w:hint="eastAsia"/>
              </w:rPr>
              <w:t>开证申请人的国家或地区</w:t>
            </w:r>
          </w:p>
        </w:tc>
        <w:tc>
          <w:tcPr>
            <w:tcW w:w="1620" w:type="dxa"/>
          </w:tcPr>
          <w:p w:rsidR="00A17FCC" w:rsidRDefault="00A17FCC" w:rsidP="00A17FCC">
            <w:pPr>
              <w:rPr>
                <w:rFonts w:ascii="宋体" w:hAnsi="宋体"/>
              </w:rPr>
            </w:pPr>
            <w:r>
              <w:rPr>
                <w:rFonts w:ascii="宋体" w:hAnsi="宋体" w:hint="eastAsia"/>
              </w:rPr>
              <w:t>字符类型2位</w:t>
            </w:r>
          </w:p>
        </w:tc>
        <w:tc>
          <w:tcPr>
            <w:tcW w:w="3060" w:type="dxa"/>
          </w:tcPr>
          <w:p w:rsidR="00A17FCC" w:rsidRDefault="00A17FCC" w:rsidP="00A17FCC">
            <w:pPr>
              <w:rPr>
                <w:rFonts w:ascii="宋体" w:hAnsi="宋体"/>
              </w:rPr>
            </w:pPr>
            <w:r>
              <w:rPr>
                <w:rFonts w:ascii="宋体" w:hAnsi="宋体" w:hint="eastAsia"/>
              </w:rPr>
              <w:t xml:space="preserve">ISO0021 </w:t>
            </w:r>
            <w:r>
              <w:rPr>
                <w:rFonts w:ascii="宋体" w:hAnsi="宋体" w:hint="eastAsia"/>
                <w:szCs w:val="21"/>
              </w:rPr>
              <w:t>开证申请人国别不能为空</w:t>
            </w:r>
          </w:p>
        </w:tc>
      </w:tr>
      <w:tr w:rsidR="00A17FCC">
        <w:tc>
          <w:tcPr>
            <w:tcW w:w="1576" w:type="dxa"/>
          </w:tcPr>
          <w:p w:rsidR="00A17FCC" w:rsidRDefault="00A17FCC" w:rsidP="00A17FCC">
            <w:pPr>
              <w:rPr>
                <w:rFonts w:ascii="宋体" w:hAnsi="宋体"/>
              </w:rPr>
            </w:pPr>
            <w:r>
              <w:rPr>
                <w:rFonts w:ascii="宋体" w:hAnsi="宋体" w:hint="eastAsia"/>
              </w:rPr>
              <w:t>开证申请人名址</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3060" w:type="dxa"/>
          </w:tcPr>
          <w:p w:rsidR="00A17FCC" w:rsidRDefault="00A17FCC" w:rsidP="00A17FCC">
            <w:pPr>
              <w:rPr>
                <w:rFonts w:ascii="宋体" w:hAnsi="宋体"/>
              </w:rPr>
            </w:pPr>
            <w:r>
              <w:rPr>
                <w:rFonts w:ascii="宋体" w:hAnsi="宋体" w:hint="eastAsia"/>
              </w:rPr>
              <w:t>ISO0013 开证申请人和转让人名址不能同时为空</w:t>
            </w:r>
          </w:p>
        </w:tc>
      </w:tr>
      <w:tr w:rsidR="00A17FCC">
        <w:tc>
          <w:tcPr>
            <w:tcW w:w="1576" w:type="dxa"/>
          </w:tcPr>
          <w:p w:rsidR="00A17FCC" w:rsidRDefault="00A17FCC" w:rsidP="00A17FCC">
            <w:pPr>
              <w:rPr>
                <w:rFonts w:ascii="宋体" w:hAnsi="宋体"/>
              </w:rPr>
            </w:pPr>
            <w:r>
              <w:rPr>
                <w:rFonts w:ascii="宋体" w:hAnsi="宋体" w:hint="eastAsia"/>
              </w:rPr>
              <w:t>信用证币别</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字符类型3位</w:t>
            </w:r>
          </w:p>
        </w:tc>
        <w:tc>
          <w:tcPr>
            <w:tcW w:w="3060" w:type="dxa"/>
          </w:tcPr>
          <w:p w:rsidR="00A17FCC" w:rsidRDefault="00A17FCC" w:rsidP="00A17FCC">
            <w:pPr>
              <w:rPr>
                <w:rFonts w:ascii="宋体" w:hAnsi="宋体"/>
              </w:rPr>
            </w:pPr>
            <w:r>
              <w:rPr>
                <w:rFonts w:ascii="宋体" w:hAnsi="宋体" w:hint="eastAsia"/>
              </w:rPr>
              <w:t>ISO0004 开证货币不能为空</w:t>
            </w:r>
          </w:p>
        </w:tc>
      </w:tr>
      <w:tr w:rsidR="00A17FCC">
        <w:tc>
          <w:tcPr>
            <w:tcW w:w="1576" w:type="dxa"/>
          </w:tcPr>
          <w:p w:rsidR="00A17FCC" w:rsidRDefault="00A17FCC" w:rsidP="00A17FCC">
            <w:pPr>
              <w:rPr>
                <w:rFonts w:ascii="宋体" w:hAnsi="宋体"/>
              </w:rPr>
            </w:pPr>
            <w:r>
              <w:rPr>
                <w:rFonts w:ascii="宋体" w:hAnsi="宋体" w:hint="eastAsia"/>
              </w:rPr>
              <w:t>信用证金额</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60" w:type="dxa"/>
          </w:tcPr>
          <w:p w:rsidR="00A17FCC" w:rsidRDefault="00A17FCC" w:rsidP="00A17FCC">
            <w:pPr>
              <w:rPr>
                <w:rFonts w:ascii="宋体" w:hAnsi="宋体"/>
              </w:rPr>
            </w:pPr>
            <w:r>
              <w:rPr>
                <w:rFonts w:ascii="宋体" w:hAnsi="宋体" w:hint="eastAsia"/>
              </w:rPr>
              <w:t>ISO0005 交易金额不能为空</w:t>
            </w:r>
          </w:p>
        </w:tc>
      </w:tr>
      <w:tr w:rsidR="00A17FCC">
        <w:tc>
          <w:tcPr>
            <w:tcW w:w="1576" w:type="dxa"/>
          </w:tcPr>
          <w:p w:rsidR="00A17FCC" w:rsidRDefault="00A17FCC" w:rsidP="00A17FCC">
            <w:pPr>
              <w:rPr>
                <w:rFonts w:ascii="宋体" w:hAnsi="宋体"/>
              </w:rPr>
            </w:pPr>
            <w:r>
              <w:rPr>
                <w:rFonts w:ascii="宋体" w:hAnsi="宋体" w:hint="eastAsia"/>
              </w:rPr>
              <w:t>上浮百分比</w:t>
            </w:r>
          </w:p>
        </w:tc>
        <w:tc>
          <w:tcPr>
            <w:tcW w:w="2492" w:type="dxa"/>
          </w:tcPr>
          <w:p w:rsidR="00A17FCC" w:rsidRDefault="00A17FCC" w:rsidP="00A17FCC">
            <w:pPr>
              <w:rPr>
                <w:rFonts w:ascii="宋体" w:hAnsi="宋体"/>
              </w:rPr>
            </w:pPr>
            <w:r>
              <w:rPr>
                <w:rFonts w:ascii="宋体" w:hAnsi="宋体" w:hint="eastAsia"/>
              </w:rPr>
              <w:t>开证金额的上浮幅度</w:t>
            </w:r>
          </w:p>
        </w:tc>
        <w:tc>
          <w:tcPr>
            <w:tcW w:w="1620" w:type="dxa"/>
          </w:tcPr>
          <w:p w:rsidR="00A17FCC" w:rsidRDefault="00A17FCC" w:rsidP="00A17FCC">
            <w:pPr>
              <w:rPr>
                <w:rFonts w:ascii="宋体" w:hAnsi="宋体"/>
              </w:rPr>
            </w:pPr>
            <w:r>
              <w:rPr>
                <w:rFonts w:ascii="宋体" w:hAnsi="宋体" w:hint="eastAsia"/>
              </w:rPr>
              <w:t>数字类型2位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下浮百分比</w:t>
            </w:r>
          </w:p>
        </w:tc>
        <w:tc>
          <w:tcPr>
            <w:tcW w:w="2492" w:type="dxa"/>
          </w:tcPr>
          <w:p w:rsidR="00A17FCC" w:rsidRDefault="00A17FCC" w:rsidP="00A17FCC">
            <w:pPr>
              <w:rPr>
                <w:rFonts w:ascii="宋体" w:hAnsi="宋体"/>
              </w:rPr>
            </w:pPr>
            <w:r>
              <w:rPr>
                <w:rFonts w:ascii="宋体" w:hAnsi="宋体" w:hint="eastAsia"/>
              </w:rPr>
              <w:t>开证金额的下浮幅度</w:t>
            </w:r>
          </w:p>
        </w:tc>
        <w:tc>
          <w:tcPr>
            <w:tcW w:w="1620" w:type="dxa"/>
          </w:tcPr>
          <w:p w:rsidR="00A17FCC" w:rsidRDefault="00A17FCC" w:rsidP="00A17FCC">
            <w:pPr>
              <w:rPr>
                <w:rFonts w:ascii="宋体" w:hAnsi="宋体"/>
              </w:rPr>
            </w:pPr>
            <w:r>
              <w:rPr>
                <w:rFonts w:ascii="宋体" w:hAnsi="宋体" w:hint="eastAsia"/>
              </w:rPr>
              <w:t>数字类型2位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期限类型</w:t>
            </w:r>
          </w:p>
        </w:tc>
        <w:tc>
          <w:tcPr>
            <w:tcW w:w="2492"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lastRenderedPageBreak/>
              <w:t>US : USANCE</w:t>
            </w:r>
            <w:r>
              <w:rPr>
                <w:rFonts w:ascii="宋体" w:hAnsi="宋体" w:hint="eastAsia"/>
              </w:rPr>
              <w:t>远期</w:t>
            </w:r>
          </w:p>
        </w:tc>
        <w:tc>
          <w:tcPr>
            <w:tcW w:w="1620" w:type="dxa"/>
          </w:tcPr>
          <w:p w:rsidR="00A17FCC" w:rsidRDefault="00A17FCC" w:rsidP="00A17FCC">
            <w:pPr>
              <w:rPr>
                <w:rFonts w:ascii="宋体" w:hAnsi="宋体"/>
              </w:rPr>
            </w:pPr>
            <w:r>
              <w:rPr>
                <w:rFonts w:ascii="宋体" w:hAnsi="宋体" w:hint="eastAsia"/>
              </w:rPr>
              <w:lastRenderedPageBreak/>
              <w:t>字符类型2位</w:t>
            </w:r>
          </w:p>
        </w:tc>
        <w:tc>
          <w:tcPr>
            <w:tcW w:w="3060" w:type="dxa"/>
          </w:tcPr>
          <w:p w:rsidR="00A17FCC" w:rsidRDefault="00A17FCC" w:rsidP="00A17FCC">
            <w:pPr>
              <w:rPr>
                <w:rFonts w:ascii="宋体" w:hAnsi="宋体"/>
              </w:rPr>
            </w:pPr>
            <w:r>
              <w:rPr>
                <w:rFonts w:ascii="宋体" w:hAnsi="宋体" w:hint="eastAsia"/>
              </w:rPr>
              <w:t>ISO0015 即远期标志不能为空</w:t>
            </w:r>
          </w:p>
        </w:tc>
      </w:tr>
      <w:tr w:rsidR="00A17FCC">
        <w:tc>
          <w:tcPr>
            <w:tcW w:w="1576" w:type="dxa"/>
          </w:tcPr>
          <w:p w:rsidR="00A17FCC" w:rsidRDefault="00A17FCC" w:rsidP="00A17FCC">
            <w:pPr>
              <w:rPr>
                <w:rFonts w:ascii="宋体" w:hAnsi="宋体"/>
              </w:rPr>
            </w:pPr>
            <w:r>
              <w:rPr>
                <w:rFonts w:ascii="宋体" w:hAnsi="宋体" w:hint="eastAsia"/>
              </w:rPr>
              <w:lastRenderedPageBreak/>
              <w:t>远期天数</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数字类型4位</w:t>
            </w:r>
          </w:p>
        </w:tc>
        <w:tc>
          <w:tcPr>
            <w:tcW w:w="3060" w:type="dxa"/>
          </w:tcPr>
          <w:p w:rsidR="00A17FCC" w:rsidRDefault="00A17FCC" w:rsidP="00A17FCC">
            <w:pPr>
              <w:rPr>
                <w:rFonts w:ascii="宋体" w:hAnsi="宋体"/>
              </w:rPr>
            </w:pPr>
            <w:r>
              <w:rPr>
                <w:rFonts w:ascii="宋体" w:hAnsi="宋体" w:hint="eastAsia"/>
              </w:rPr>
              <w:t>ISN5013 即远期类型和远期天数不匹配</w:t>
            </w:r>
          </w:p>
        </w:tc>
      </w:tr>
      <w:tr w:rsidR="00A17FCC">
        <w:tc>
          <w:tcPr>
            <w:tcW w:w="1576" w:type="dxa"/>
          </w:tcPr>
          <w:p w:rsidR="00A17FCC" w:rsidRDefault="00A17FCC" w:rsidP="00A17FCC">
            <w:pPr>
              <w:rPr>
                <w:rFonts w:ascii="宋体" w:hAnsi="宋体"/>
              </w:rPr>
            </w:pPr>
            <w:r>
              <w:rPr>
                <w:rFonts w:ascii="宋体" w:hAnsi="宋体" w:hint="eastAsia"/>
              </w:rPr>
              <w:t>期限类型描述</w:t>
            </w:r>
          </w:p>
        </w:tc>
        <w:tc>
          <w:tcPr>
            <w:tcW w:w="2492"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期限类型说明</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字符类型30位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信用证开证日</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60" w:type="dxa"/>
          </w:tcPr>
          <w:p w:rsidR="00A17FCC" w:rsidRDefault="00A17FCC" w:rsidP="00A17FCC">
            <w:pPr>
              <w:rPr>
                <w:rFonts w:ascii="宋体" w:hAnsi="宋体"/>
              </w:rPr>
            </w:pPr>
            <w:r>
              <w:rPr>
                <w:rFonts w:ascii="宋体" w:hAnsi="宋体" w:hint="eastAsia"/>
              </w:rPr>
              <w:t>ISO0006 开证日期不能为空</w:t>
            </w:r>
          </w:p>
        </w:tc>
      </w:tr>
      <w:tr w:rsidR="00A17FCC">
        <w:tc>
          <w:tcPr>
            <w:tcW w:w="1576" w:type="dxa"/>
          </w:tcPr>
          <w:p w:rsidR="00A17FCC" w:rsidRDefault="00A17FCC" w:rsidP="00A17FCC">
            <w:pPr>
              <w:rPr>
                <w:rFonts w:ascii="宋体" w:hAnsi="宋体"/>
              </w:rPr>
            </w:pPr>
            <w:r>
              <w:rPr>
                <w:rFonts w:ascii="宋体" w:hAnsi="宋体" w:hint="eastAsia"/>
              </w:rPr>
              <w:t>信用证有效期</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60" w:type="dxa"/>
          </w:tcPr>
          <w:p w:rsidR="00A17FCC" w:rsidRDefault="00A17FCC" w:rsidP="00A17FCC">
            <w:pPr>
              <w:rPr>
                <w:rFonts w:ascii="宋体" w:hAnsi="宋体"/>
              </w:rPr>
            </w:pPr>
            <w:r>
              <w:rPr>
                <w:rFonts w:ascii="宋体" w:hAnsi="宋体" w:hint="eastAsia"/>
              </w:rPr>
              <w:t>ISO0007 信用证效期不能为空</w:t>
            </w:r>
          </w:p>
        </w:tc>
      </w:tr>
      <w:tr w:rsidR="00A17FCC">
        <w:tc>
          <w:tcPr>
            <w:tcW w:w="1576" w:type="dxa"/>
          </w:tcPr>
          <w:p w:rsidR="00A17FCC" w:rsidRDefault="00A17FCC" w:rsidP="00A17FCC">
            <w:pPr>
              <w:rPr>
                <w:rFonts w:ascii="宋体" w:hAnsi="宋体"/>
              </w:rPr>
            </w:pPr>
            <w:r>
              <w:rPr>
                <w:rFonts w:ascii="宋体" w:hAnsi="宋体" w:hint="eastAsia"/>
              </w:rPr>
              <w:t>货物类型</w:t>
            </w:r>
          </w:p>
        </w:tc>
        <w:tc>
          <w:tcPr>
            <w:tcW w:w="2492" w:type="dxa"/>
          </w:tcPr>
          <w:p w:rsidR="00A17FCC" w:rsidRDefault="00A17FCC" w:rsidP="00A17FCC">
            <w:pPr>
              <w:rPr>
                <w:rFonts w:ascii="宋体" w:hAnsi="宋体"/>
              </w:rPr>
            </w:pPr>
            <w:r>
              <w:rPr>
                <w:rFonts w:ascii="宋体" w:hAnsi="宋体" w:hint="eastAsia"/>
              </w:rPr>
              <w:t>分二十二种，见《国际结算货物类型参数表》</w:t>
            </w:r>
          </w:p>
        </w:tc>
        <w:tc>
          <w:tcPr>
            <w:tcW w:w="1620" w:type="dxa"/>
          </w:tcPr>
          <w:p w:rsidR="00A17FCC" w:rsidRDefault="00A17FCC" w:rsidP="00A17FCC">
            <w:pPr>
              <w:rPr>
                <w:rFonts w:ascii="宋体" w:hAnsi="宋体"/>
              </w:rPr>
            </w:pPr>
            <w:r>
              <w:rPr>
                <w:rFonts w:ascii="宋体" w:hAnsi="宋体" w:hint="eastAsia"/>
              </w:rPr>
              <w:t>字符类型3位</w:t>
            </w:r>
          </w:p>
        </w:tc>
        <w:tc>
          <w:tcPr>
            <w:tcW w:w="3060" w:type="dxa"/>
          </w:tcPr>
          <w:p w:rsidR="00A17FCC" w:rsidRDefault="00A17FCC" w:rsidP="00A17FCC">
            <w:pPr>
              <w:rPr>
                <w:rFonts w:ascii="宋体" w:hAnsi="宋体"/>
              </w:rPr>
            </w:pPr>
            <w:r>
              <w:rPr>
                <w:rFonts w:ascii="宋体" w:hAnsi="宋体" w:hint="eastAsia"/>
              </w:rPr>
              <w:t>ISO0043 货物类型不能为空</w:t>
            </w:r>
          </w:p>
        </w:tc>
      </w:tr>
      <w:tr w:rsidR="00A17FCC">
        <w:tc>
          <w:tcPr>
            <w:tcW w:w="1576" w:type="dxa"/>
          </w:tcPr>
          <w:p w:rsidR="00A17FCC" w:rsidRDefault="00A17FCC" w:rsidP="00A17FCC">
            <w:pPr>
              <w:rPr>
                <w:rFonts w:ascii="宋体" w:hAnsi="宋体"/>
              </w:rPr>
            </w:pPr>
            <w:r>
              <w:rPr>
                <w:rFonts w:ascii="宋体" w:hAnsi="宋体" w:hint="eastAsia"/>
              </w:rPr>
              <w:t>备用信用证标志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完整标志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印押核符标</w:t>
            </w:r>
            <w:r>
              <w:rPr>
                <w:rFonts w:ascii="宋体" w:hAnsi="宋体" w:hint="eastAsia"/>
              </w:rPr>
              <w:lastRenderedPageBreak/>
              <w:t>志</w:t>
            </w:r>
          </w:p>
        </w:tc>
        <w:tc>
          <w:tcPr>
            <w:tcW w:w="2492" w:type="dxa"/>
          </w:tcPr>
          <w:p w:rsidR="00A17FCC" w:rsidRDefault="00A17FCC" w:rsidP="00A17FCC">
            <w:pPr>
              <w:rPr>
                <w:rFonts w:ascii="宋体" w:hAnsi="宋体"/>
              </w:rPr>
            </w:pPr>
            <w:r>
              <w:rPr>
                <w:rFonts w:ascii="宋体" w:hAnsi="宋体" w:hint="eastAsia"/>
              </w:rPr>
              <w:lastRenderedPageBreak/>
              <w:t>YES/NO</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lastRenderedPageBreak/>
              <w:t>生效标志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已转让标志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转让行代码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3060"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转让行参考号</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3060"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转让人名址</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3060"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已保兑标志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保兑行代码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3060" w:type="dxa"/>
          </w:tcPr>
          <w:p w:rsidR="00A17FCC" w:rsidRDefault="00A17FCC" w:rsidP="00A17FCC">
            <w:pPr>
              <w:rPr>
                <w:rFonts w:ascii="宋体" w:hAnsi="宋体"/>
              </w:rPr>
            </w:pPr>
            <w:r>
              <w:rPr>
                <w:rFonts w:ascii="宋体" w:hAnsi="宋体" w:hint="eastAsia"/>
              </w:rPr>
              <w:t>ISO0019 保兑行不能为空</w:t>
            </w:r>
          </w:p>
        </w:tc>
      </w:tr>
    </w:tbl>
    <w:p w:rsidR="00A17FCC" w:rsidRDefault="00A17FCC" w:rsidP="00A17FCC">
      <w:pPr>
        <w:pStyle w:val="6"/>
        <w:spacing w:line="360" w:lineRule="auto"/>
      </w:pPr>
      <w:r>
        <w:rPr>
          <w:rFonts w:hint="eastAsia"/>
        </w:rPr>
        <w:t>（四）操作要点</w:t>
      </w:r>
    </w:p>
    <w:p w:rsidR="00A17FCC" w:rsidRDefault="00A17FCC" w:rsidP="00A17FCC">
      <w:pPr>
        <w:numPr>
          <w:ilvl w:val="0"/>
          <w:numId w:val="544"/>
        </w:numPr>
      </w:pPr>
      <w:r>
        <w:rPr>
          <w:rFonts w:hint="eastAsia"/>
        </w:rPr>
        <w:t>出口议付登记交易作电提不符点的出口议付单据方可使用本交易。</w:t>
      </w:r>
    </w:p>
    <w:p w:rsidR="00A17FCC" w:rsidRDefault="00A17FCC" w:rsidP="00A17FCC">
      <w:pPr>
        <w:numPr>
          <w:ilvl w:val="0"/>
          <w:numId w:val="544"/>
        </w:numPr>
      </w:pPr>
      <w:r>
        <w:rPr>
          <w:rFonts w:hint="eastAsia"/>
        </w:rPr>
        <w:t>本交易生效后将生成或有资产负债，及收取相应的议付费和快递费。</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选择“系统导航”－“国际业务”－”出口业务”－“出口议付” －“电提后出单”，或在“业务代码”处输入“7622”进入“电提后出单”。</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输入“录入”操作码，系统弹出出口议付电提后待出单列表窗口。</w:t>
      </w:r>
    </w:p>
    <w:p w:rsidR="00A17FCC" w:rsidRDefault="00A17FCC" w:rsidP="00A17FCC">
      <w:pPr>
        <w:ind w:left="480" w:hangingChars="200" w:hanging="480"/>
      </w:pPr>
      <w:r>
        <w:rPr>
          <w:rFonts w:hint="eastAsia"/>
        </w:rPr>
        <w:t>２、直接录入“出口议付编号”或者选择列表中的一笔出口议付，选择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３、补充录入出口议付电提后出单信息。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w:t>
      </w:r>
      <w:r>
        <w:rPr>
          <w:rFonts w:hint="eastAsia"/>
        </w:rPr>
        <w:lastRenderedPageBreak/>
        <w:t>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Pr>
        <w:pStyle w:val="5"/>
        <w:rPr>
          <w:sz w:val="24"/>
        </w:rPr>
      </w:pPr>
      <w:bookmarkStart w:id="1788" w:name="_Toc183939397"/>
      <w:r>
        <w:rPr>
          <w:rFonts w:hint="eastAsia"/>
          <w:sz w:val="24"/>
        </w:rPr>
        <w:t>三、修改／换单（业务代码</w:t>
      </w:r>
      <w:r>
        <w:rPr>
          <w:rFonts w:hint="eastAsia"/>
          <w:sz w:val="24"/>
        </w:rPr>
        <w:t>7623</w:t>
      </w:r>
      <w:r>
        <w:rPr>
          <w:rFonts w:hint="eastAsia"/>
          <w:sz w:val="24"/>
        </w:rPr>
        <w:t>）</w:t>
      </w:r>
      <w:bookmarkEnd w:id="1788"/>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通过本交易登记出口议付单据修改或换单信息。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１、由于修改的原因和性质有很多，因此本交易系统不默认任何费用信息，操作用户需根据实际业务情况手工增加相关收费项目。</w:t>
      </w:r>
    </w:p>
    <w:p w:rsidR="00A17FCC" w:rsidRDefault="00A17FCC" w:rsidP="00A17FCC">
      <w:pPr>
        <w:ind w:left="480" w:hangingChars="200" w:hanging="480"/>
      </w:pPr>
      <w:r>
        <w:rPr>
          <w:rFonts w:hint="eastAsia"/>
        </w:rPr>
        <w:t>２、当选择增加一项收费时，如果该项收费是与金额相关联的，必须注意是否与</w:t>
      </w:r>
      <w:r>
        <w:rPr>
          <w:rFonts w:hint="eastAsia"/>
        </w:rPr>
        <w:lastRenderedPageBreak/>
        <w:t>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6"/>
        <w:gridCol w:w="2492"/>
        <w:gridCol w:w="1620"/>
        <w:gridCol w:w="2834"/>
      </w:tblGrid>
      <w:tr w:rsidR="00A17FCC">
        <w:tc>
          <w:tcPr>
            <w:tcW w:w="1576" w:type="dxa"/>
          </w:tcPr>
          <w:p w:rsidR="00A17FCC" w:rsidRDefault="00A17FCC" w:rsidP="00A17FCC">
            <w:pPr>
              <w:rPr>
                <w:rFonts w:ascii="宋体" w:hAnsi="宋体"/>
              </w:rPr>
            </w:pPr>
            <w:r>
              <w:rPr>
                <w:rFonts w:ascii="宋体" w:hAnsi="宋体" w:hint="eastAsia"/>
              </w:rPr>
              <w:t>字段名称</w:t>
            </w:r>
          </w:p>
        </w:tc>
        <w:tc>
          <w:tcPr>
            <w:tcW w:w="2492"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2834" w:type="dxa"/>
          </w:tcPr>
          <w:p w:rsidR="00A17FCC" w:rsidRDefault="00A17FCC" w:rsidP="00A17FCC">
            <w:pPr>
              <w:rPr>
                <w:rFonts w:ascii="宋体" w:hAnsi="宋体"/>
              </w:rPr>
            </w:pPr>
            <w:r>
              <w:rPr>
                <w:rFonts w:ascii="宋体" w:hAnsi="宋体" w:hint="eastAsia"/>
              </w:rPr>
              <w:t>错误提示</w:t>
            </w:r>
          </w:p>
        </w:tc>
      </w:tr>
      <w:tr w:rsidR="00A17FCC">
        <w:tc>
          <w:tcPr>
            <w:tcW w:w="1576" w:type="dxa"/>
          </w:tcPr>
          <w:p w:rsidR="00A17FCC" w:rsidRDefault="00A17FCC" w:rsidP="00A17FCC">
            <w:pPr>
              <w:rPr>
                <w:rFonts w:ascii="宋体" w:hAnsi="宋体"/>
              </w:rPr>
            </w:pPr>
            <w:r>
              <w:rPr>
                <w:rFonts w:ascii="宋体" w:hAnsi="宋体" w:hint="eastAsia"/>
              </w:rPr>
              <w:t>寄单日期</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r>
              <w:rPr>
                <w:rFonts w:ascii="宋体" w:hAnsi="宋体" w:hint="eastAsia"/>
              </w:rPr>
              <w:t>ISOB029 寄单日期不可以为空</w:t>
            </w:r>
          </w:p>
        </w:tc>
      </w:tr>
      <w:tr w:rsidR="00A17FCC">
        <w:tc>
          <w:tcPr>
            <w:tcW w:w="1576" w:type="dxa"/>
          </w:tcPr>
          <w:p w:rsidR="00A17FCC" w:rsidRDefault="00A17FCC" w:rsidP="00A17FCC">
            <w:pPr>
              <w:rPr>
                <w:rFonts w:ascii="宋体" w:hAnsi="宋体"/>
              </w:rPr>
            </w:pPr>
            <w:r>
              <w:rPr>
                <w:rFonts w:ascii="宋体" w:hAnsi="宋体" w:hint="eastAsia"/>
              </w:rPr>
              <w:t>议付币别</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r>
              <w:rPr>
                <w:rFonts w:ascii="宋体" w:hAnsi="宋体" w:hint="eastAsia"/>
              </w:rPr>
              <w:t>ISOB007 议付货币不能为空</w:t>
            </w:r>
          </w:p>
        </w:tc>
      </w:tr>
      <w:tr w:rsidR="00A17FCC">
        <w:tc>
          <w:tcPr>
            <w:tcW w:w="1576" w:type="dxa"/>
          </w:tcPr>
          <w:p w:rsidR="00A17FCC" w:rsidRDefault="00A17FCC" w:rsidP="00A17FCC">
            <w:pPr>
              <w:rPr>
                <w:rFonts w:ascii="宋体" w:hAnsi="宋体"/>
              </w:rPr>
            </w:pPr>
            <w:r>
              <w:rPr>
                <w:rFonts w:ascii="宋体" w:hAnsi="宋体" w:hint="eastAsia"/>
              </w:rPr>
              <w:t>议付金额</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r>
              <w:rPr>
                <w:rFonts w:ascii="宋体" w:hAnsi="宋体" w:hint="eastAsia"/>
              </w:rPr>
              <w:t>ISOB008 议付金额不能为空</w:t>
            </w:r>
          </w:p>
        </w:tc>
      </w:tr>
      <w:tr w:rsidR="00A17FCC">
        <w:tc>
          <w:tcPr>
            <w:tcW w:w="1576" w:type="dxa"/>
          </w:tcPr>
          <w:p w:rsidR="00A17FCC" w:rsidRDefault="00A17FCC" w:rsidP="00A17FCC">
            <w:pPr>
              <w:rPr>
                <w:rFonts w:ascii="宋体" w:hAnsi="宋体"/>
              </w:rPr>
            </w:pPr>
            <w:r>
              <w:rPr>
                <w:rFonts w:ascii="宋体" w:hAnsi="宋体" w:hint="eastAsia"/>
              </w:rPr>
              <w:t>代理商费用</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信用证余额</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偿付类型</w:t>
            </w:r>
          </w:p>
        </w:tc>
        <w:tc>
          <w:tcPr>
            <w:tcW w:w="2492"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CM : CLAIM向偿付行索偿</w:t>
            </w:r>
          </w:p>
          <w:p w:rsidR="00A17FCC" w:rsidRDefault="00A17FCC" w:rsidP="00A17FCC">
            <w:pPr>
              <w:rPr>
                <w:rFonts w:ascii="宋体" w:hAnsi="宋体"/>
              </w:rPr>
            </w:pPr>
            <w:r>
              <w:rPr>
                <w:rFonts w:ascii="宋体" w:hAnsi="宋体" w:hint="eastAsia"/>
              </w:rPr>
              <w:t>RT : REMIT单到付款</w:t>
            </w:r>
          </w:p>
        </w:tc>
        <w:tc>
          <w:tcPr>
            <w:tcW w:w="1620" w:type="dxa"/>
          </w:tcPr>
          <w:p w:rsidR="00A17FCC" w:rsidRDefault="00A17FCC" w:rsidP="00A17FCC">
            <w:pPr>
              <w:rPr>
                <w:rFonts w:ascii="宋体" w:hAnsi="宋体"/>
              </w:rPr>
            </w:pPr>
            <w:r>
              <w:rPr>
                <w:rFonts w:ascii="宋体" w:hAnsi="宋体" w:hint="eastAsia"/>
              </w:rPr>
              <w:t>字符类型2位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偿付行代码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ISOB017 偿付类型为CLAIM时必须输入偿付行和索偿方式</w:t>
            </w:r>
          </w:p>
        </w:tc>
      </w:tr>
      <w:tr w:rsidR="00A17FCC">
        <w:tc>
          <w:tcPr>
            <w:tcW w:w="1576" w:type="dxa"/>
          </w:tcPr>
          <w:p w:rsidR="00A17FCC" w:rsidRDefault="00A17FCC" w:rsidP="00A17FCC">
            <w:pPr>
              <w:rPr>
                <w:rFonts w:ascii="宋体" w:hAnsi="宋体"/>
              </w:rPr>
            </w:pPr>
            <w:r>
              <w:rPr>
                <w:rFonts w:ascii="宋体" w:hAnsi="宋体" w:hint="eastAsia"/>
              </w:rPr>
              <w:t>索偿方式</w:t>
            </w:r>
          </w:p>
        </w:tc>
        <w:tc>
          <w:tcPr>
            <w:tcW w:w="2492"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M : 信索</w:t>
            </w:r>
          </w:p>
          <w:p w:rsidR="00A17FCC" w:rsidRDefault="00A17FCC" w:rsidP="00A17FCC">
            <w:pPr>
              <w:rPr>
                <w:rFonts w:ascii="宋体" w:hAnsi="宋体"/>
              </w:rPr>
            </w:pPr>
            <w:r>
              <w:rPr>
                <w:rFonts w:ascii="宋体" w:hAnsi="宋体" w:hint="eastAsia"/>
              </w:rPr>
              <w:t>T : 电索</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r>
              <w:rPr>
                <w:rFonts w:ascii="宋体" w:hAnsi="宋体" w:hint="eastAsia"/>
              </w:rPr>
              <w:t>ISOB017 偿付类型为CLAIM时必须输入偿付行和索偿方式</w:t>
            </w:r>
          </w:p>
        </w:tc>
      </w:tr>
      <w:tr w:rsidR="00A17FCC">
        <w:tc>
          <w:tcPr>
            <w:tcW w:w="1576" w:type="dxa"/>
          </w:tcPr>
          <w:p w:rsidR="00A17FCC" w:rsidRDefault="00A17FCC" w:rsidP="00A17FCC">
            <w:pPr>
              <w:rPr>
                <w:rFonts w:ascii="宋体" w:hAnsi="宋体"/>
              </w:rPr>
            </w:pPr>
            <w:r>
              <w:rPr>
                <w:rFonts w:ascii="宋体" w:hAnsi="宋体" w:hint="eastAsia"/>
              </w:rPr>
              <w:t>发票号</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2834" w:type="dxa"/>
          </w:tcPr>
          <w:p w:rsidR="00A17FCC" w:rsidRDefault="00A17FCC" w:rsidP="00A17FCC">
            <w:pPr>
              <w:rPr>
                <w:rFonts w:ascii="宋体" w:hAnsi="宋体"/>
              </w:rPr>
            </w:pPr>
            <w:r>
              <w:rPr>
                <w:rFonts w:ascii="宋体" w:hAnsi="宋体" w:hint="eastAsia"/>
              </w:rPr>
              <w:t>ISOB010 发票号不能为空</w:t>
            </w:r>
          </w:p>
        </w:tc>
      </w:tr>
      <w:tr w:rsidR="00A17FCC">
        <w:tc>
          <w:tcPr>
            <w:tcW w:w="1576" w:type="dxa"/>
          </w:tcPr>
          <w:p w:rsidR="00A17FCC" w:rsidRDefault="00A17FCC" w:rsidP="00A17FCC">
            <w:pPr>
              <w:rPr>
                <w:rFonts w:ascii="宋体" w:hAnsi="宋体"/>
              </w:rPr>
            </w:pPr>
            <w:r>
              <w:rPr>
                <w:rFonts w:ascii="宋体" w:hAnsi="宋体" w:hint="eastAsia"/>
              </w:rPr>
              <w:t>运单日期</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r>
              <w:rPr>
                <w:rFonts w:ascii="宋体" w:hAnsi="宋体" w:hint="eastAsia"/>
              </w:rPr>
              <w:t>ISN2558 无效运单日期</w:t>
            </w:r>
          </w:p>
        </w:tc>
      </w:tr>
      <w:tr w:rsidR="00A17FCC">
        <w:tc>
          <w:tcPr>
            <w:tcW w:w="1576" w:type="dxa"/>
          </w:tcPr>
          <w:p w:rsidR="00A17FCC" w:rsidRDefault="00A17FCC" w:rsidP="00A17FCC">
            <w:pPr>
              <w:rPr>
                <w:rFonts w:ascii="宋体" w:hAnsi="宋体"/>
              </w:rPr>
            </w:pPr>
            <w:r>
              <w:rPr>
                <w:rFonts w:ascii="宋体" w:hAnsi="宋体" w:hint="eastAsia"/>
              </w:rPr>
              <w:t>议付期限类型</w:t>
            </w:r>
          </w:p>
        </w:tc>
        <w:tc>
          <w:tcPr>
            <w:tcW w:w="2492"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lastRenderedPageBreak/>
              <w:t>US : USANCE</w:t>
            </w:r>
            <w:r>
              <w:rPr>
                <w:rFonts w:ascii="宋体" w:hAnsi="宋体" w:hint="eastAsia"/>
              </w:rPr>
              <w:t>远期</w:t>
            </w:r>
          </w:p>
        </w:tc>
        <w:tc>
          <w:tcPr>
            <w:tcW w:w="1620" w:type="dxa"/>
          </w:tcPr>
          <w:p w:rsidR="00A17FCC" w:rsidRDefault="00A17FCC" w:rsidP="00A17FCC">
            <w:pPr>
              <w:rPr>
                <w:rFonts w:ascii="宋体" w:hAnsi="宋体"/>
              </w:rPr>
            </w:pPr>
            <w:r>
              <w:rPr>
                <w:rFonts w:ascii="宋体" w:hAnsi="宋体" w:hint="eastAsia"/>
              </w:rPr>
              <w:lastRenderedPageBreak/>
              <w:t>字符类型2位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lastRenderedPageBreak/>
              <w:t>议付远期天数</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数字类型4位</w:t>
            </w:r>
          </w:p>
        </w:tc>
        <w:tc>
          <w:tcPr>
            <w:tcW w:w="2834" w:type="dxa"/>
          </w:tcPr>
          <w:p w:rsidR="00A17FCC" w:rsidRDefault="00A17FCC" w:rsidP="00A17FCC">
            <w:pPr>
              <w:rPr>
                <w:rFonts w:ascii="宋体" w:hAnsi="宋体"/>
              </w:rPr>
            </w:pPr>
            <w:r>
              <w:rPr>
                <w:rFonts w:ascii="宋体" w:hAnsi="宋体" w:cs="Arial"/>
                <w:szCs w:val="21"/>
              </w:rPr>
              <w:t xml:space="preserve">ISO0047 </w:t>
            </w:r>
            <w:r>
              <w:rPr>
                <w:rFonts w:ascii="宋体" w:hAnsi="宋体" w:cs="Arial" w:hint="eastAsia"/>
                <w:szCs w:val="21"/>
                <w:lang w:val="zh-CN"/>
              </w:rPr>
              <w:t>远期天数不能为零</w:t>
            </w:r>
          </w:p>
        </w:tc>
      </w:tr>
      <w:tr w:rsidR="00A17FCC">
        <w:tc>
          <w:tcPr>
            <w:tcW w:w="1576" w:type="dxa"/>
          </w:tcPr>
          <w:p w:rsidR="00A17FCC" w:rsidRDefault="00A17FCC" w:rsidP="00A17FCC">
            <w:pPr>
              <w:rPr>
                <w:rFonts w:ascii="宋体" w:hAnsi="宋体"/>
              </w:rPr>
            </w:pPr>
            <w:r>
              <w:rPr>
                <w:rFonts w:ascii="宋体" w:hAnsi="宋体" w:hint="eastAsia"/>
              </w:rPr>
              <w:t>期限类型描述</w:t>
            </w:r>
          </w:p>
        </w:tc>
        <w:tc>
          <w:tcPr>
            <w:tcW w:w="2492"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议付期限类型说明</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字符类型30位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到期日</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是否有货权</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单证相符标志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收单行代码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ISOB067 收单行不能为空</w:t>
            </w:r>
          </w:p>
        </w:tc>
      </w:tr>
      <w:tr w:rsidR="00A17FCC">
        <w:tc>
          <w:tcPr>
            <w:tcW w:w="1576" w:type="dxa"/>
          </w:tcPr>
          <w:p w:rsidR="00A17FCC" w:rsidRDefault="00A17FCC" w:rsidP="00A17FCC">
            <w:pPr>
              <w:rPr>
                <w:rFonts w:ascii="宋体" w:hAnsi="宋体"/>
              </w:rPr>
            </w:pPr>
            <w:r>
              <w:rPr>
                <w:rFonts w:ascii="宋体" w:hAnsi="宋体" w:hint="eastAsia"/>
              </w:rPr>
              <w:t>账户行代码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ISOB011 账户行账号和联行号不能同时为空</w:t>
            </w:r>
          </w:p>
          <w:p w:rsidR="00A17FCC" w:rsidRDefault="00A17FCC" w:rsidP="00A17FCC">
            <w:pPr>
              <w:rPr>
                <w:rFonts w:ascii="宋体" w:hAnsi="宋体"/>
              </w:rPr>
            </w:pPr>
            <w:r>
              <w:rPr>
                <w:rFonts w:ascii="宋体" w:hAnsi="宋体" w:hint="eastAsia"/>
              </w:rPr>
              <w:t>SYS5508 机构不存在</w:t>
            </w:r>
          </w:p>
        </w:tc>
      </w:tr>
      <w:tr w:rsidR="00A17FCC">
        <w:tc>
          <w:tcPr>
            <w:tcW w:w="1576" w:type="dxa"/>
          </w:tcPr>
          <w:p w:rsidR="00A17FCC" w:rsidRDefault="00A17FCC" w:rsidP="00A17FCC">
            <w:pPr>
              <w:rPr>
                <w:rFonts w:ascii="宋体" w:hAnsi="宋体"/>
              </w:rPr>
            </w:pPr>
            <w:r>
              <w:rPr>
                <w:rFonts w:ascii="宋体" w:hAnsi="宋体" w:hint="eastAsia"/>
              </w:rPr>
              <w:t>账户行户口</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lastRenderedPageBreak/>
              <w:t>ISN1007 账户行户口不存在</w:t>
            </w:r>
          </w:p>
        </w:tc>
      </w:tr>
      <w:tr w:rsidR="00A17FCC">
        <w:tc>
          <w:tcPr>
            <w:tcW w:w="1576" w:type="dxa"/>
          </w:tcPr>
          <w:p w:rsidR="00A17FCC" w:rsidRDefault="00A17FCC" w:rsidP="00A17FCC">
            <w:pPr>
              <w:rPr>
                <w:rFonts w:ascii="宋体" w:hAnsi="宋体"/>
              </w:rPr>
            </w:pPr>
            <w:r>
              <w:rPr>
                <w:rFonts w:ascii="宋体" w:hAnsi="宋体" w:hint="eastAsia"/>
              </w:rPr>
              <w:lastRenderedPageBreak/>
              <w:t>交易编码</w:t>
            </w:r>
          </w:p>
        </w:tc>
        <w:tc>
          <w:tcPr>
            <w:tcW w:w="2492" w:type="dxa"/>
          </w:tcPr>
          <w:p w:rsidR="00A17FCC" w:rsidRDefault="00A17FCC" w:rsidP="00A17FCC">
            <w:pPr>
              <w:rPr>
                <w:rFonts w:ascii="宋体" w:hAnsi="宋体"/>
              </w:rPr>
            </w:pPr>
            <w:r>
              <w:rPr>
                <w:rFonts w:ascii="宋体" w:hAnsi="宋体" w:hint="eastAsia"/>
              </w:rPr>
              <w:t>分类参见《交易编码》</w:t>
            </w:r>
          </w:p>
        </w:tc>
        <w:tc>
          <w:tcPr>
            <w:tcW w:w="1620" w:type="dxa"/>
          </w:tcPr>
          <w:p w:rsidR="00A17FCC" w:rsidRDefault="00A17FCC" w:rsidP="00A17FCC">
            <w:pPr>
              <w:rPr>
                <w:rFonts w:ascii="宋体" w:hAnsi="宋体"/>
              </w:rPr>
            </w:pPr>
            <w:r>
              <w:rPr>
                <w:rFonts w:ascii="宋体" w:hAnsi="宋体" w:hint="eastAsia"/>
              </w:rPr>
              <w:t>字符类型6位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缺省扣费账户</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缺省扣费币别</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扣费钞汇标志</w:t>
            </w:r>
          </w:p>
        </w:tc>
        <w:tc>
          <w:tcPr>
            <w:tcW w:w="2492"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r>
              <w:rPr>
                <w:rFonts w:ascii="宋体" w:hAnsi="宋体" w:hint="eastAsia"/>
              </w:rPr>
              <w:t>CSAC0056</w:t>
            </w:r>
          </w:p>
        </w:tc>
      </w:tr>
      <w:tr w:rsidR="00A17FCC">
        <w:tc>
          <w:tcPr>
            <w:tcW w:w="1576" w:type="dxa"/>
          </w:tcPr>
          <w:p w:rsidR="00A17FCC" w:rsidRDefault="00A17FCC" w:rsidP="00A17FCC">
            <w:pPr>
              <w:rPr>
                <w:rFonts w:ascii="宋体" w:hAnsi="宋体"/>
              </w:rPr>
            </w:pPr>
            <w:r>
              <w:rPr>
                <w:rFonts w:ascii="宋体" w:hAnsi="宋体" w:hint="eastAsia"/>
              </w:rPr>
              <w:t>信用证号</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2834" w:type="dxa"/>
          </w:tcPr>
          <w:p w:rsidR="00A17FCC" w:rsidRDefault="00A17FCC" w:rsidP="00A17FCC">
            <w:pPr>
              <w:rPr>
                <w:rFonts w:ascii="宋体" w:hAnsi="宋体"/>
              </w:rPr>
            </w:pPr>
            <w:r>
              <w:rPr>
                <w:rFonts w:ascii="宋体" w:hAnsi="宋体" w:hint="eastAsia"/>
              </w:rPr>
              <w:t>ISO0003 信用证号不能为空</w:t>
            </w:r>
          </w:p>
        </w:tc>
      </w:tr>
      <w:tr w:rsidR="00A17FCC">
        <w:tc>
          <w:tcPr>
            <w:tcW w:w="1576" w:type="dxa"/>
          </w:tcPr>
          <w:p w:rsidR="00A17FCC" w:rsidRDefault="00A17FCC" w:rsidP="00A17FCC">
            <w:pPr>
              <w:rPr>
                <w:rFonts w:ascii="宋体" w:hAnsi="宋体"/>
              </w:rPr>
            </w:pPr>
            <w:r>
              <w:rPr>
                <w:rFonts w:ascii="宋体" w:hAnsi="宋体" w:hint="eastAsia"/>
              </w:rPr>
              <w:t>开证行代码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ISO0009 开证行和转让行不能同时为空</w:t>
            </w:r>
          </w:p>
        </w:tc>
      </w:tr>
      <w:tr w:rsidR="00A17FCC">
        <w:tc>
          <w:tcPr>
            <w:tcW w:w="1576" w:type="dxa"/>
          </w:tcPr>
          <w:p w:rsidR="00A17FCC" w:rsidRDefault="00A17FCC" w:rsidP="00A17FCC">
            <w:pPr>
              <w:rPr>
                <w:rFonts w:ascii="宋体" w:hAnsi="宋体"/>
              </w:rPr>
            </w:pPr>
            <w:r>
              <w:rPr>
                <w:rFonts w:ascii="宋体" w:hAnsi="宋体" w:hint="eastAsia"/>
              </w:rPr>
              <w:t>开证申请人国别</w:t>
            </w:r>
          </w:p>
        </w:tc>
        <w:tc>
          <w:tcPr>
            <w:tcW w:w="2492" w:type="dxa"/>
          </w:tcPr>
          <w:p w:rsidR="00A17FCC" w:rsidRDefault="00A17FCC" w:rsidP="00A17FCC">
            <w:pPr>
              <w:rPr>
                <w:rFonts w:ascii="宋体" w:hAnsi="宋体"/>
              </w:rPr>
            </w:pPr>
            <w:r>
              <w:rPr>
                <w:rFonts w:ascii="宋体" w:hAnsi="宋体" w:hint="eastAsia"/>
              </w:rPr>
              <w:t>开证申请人的国家或地区</w:t>
            </w:r>
          </w:p>
        </w:tc>
        <w:tc>
          <w:tcPr>
            <w:tcW w:w="1620" w:type="dxa"/>
          </w:tcPr>
          <w:p w:rsidR="00A17FCC" w:rsidRDefault="00A17FCC" w:rsidP="00A17FCC">
            <w:pPr>
              <w:rPr>
                <w:rFonts w:ascii="宋体" w:hAnsi="宋体"/>
              </w:rPr>
            </w:pPr>
            <w:r>
              <w:rPr>
                <w:rFonts w:ascii="宋体" w:hAnsi="宋体" w:hint="eastAsia"/>
              </w:rPr>
              <w:t>字符类型2位</w:t>
            </w:r>
          </w:p>
        </w:tc>
        <w:tc>
          <w:tcPr>
            <w:tcW w:w="2834" w:type="dxa"/>
          </w:tcPr>
          <w:p w:rsidR="00A17FCC" w:rsidRDefault="00A17FCC" w:rsidP="00A17FCC">
            <w:pPr>
              <w:rPr>
                <w:rFonts w:ascii="宋体" w:hAnsi="宋体"/>
              </w:rPr>
            </w:pPr>
            <w:r>
              <w:rPr>
                <w:rFonts w:ascii="宋体" w:hAnsi="宋体" w:hint="eastAsia"/>
              </w:rPr>
              <w:t xml:space="preserve">ISO0021 </w:t>
            </w:r>
            <w:r>
              <w:rPr>
                <w:rFonts w:ascii="宋体" w:hAnsi="宋体" w:hint="eastAsia"/>
                <w:szCs w:val="21"/>
              </w:rPr>
              <w:t>开证申请人国别不能为空</w:t>
            </w:r>
          </w:p>
        </w:tc>
      </w:tr>
      <w:tr w:rsidR="00A17FCC">
        <w:tc>
          <w:tcPr>
            <w:tcW w:w="1576" w:type="dxa"/>
          </w:tcPr>
          <w:p w:rsidR="00A17FCC" w:rsidRDefault="00A17FCC" w:rsidP="00A17FCC">
            <w:pPr>
              <w:rPr>
                <w:rFonts w:ascii="宋体" w:hAnsi="宋体"/>
              </w:rPr>
            </w:pPr>
            <w:r>
              <w:rPr>
                <w:rFonts w:ascii="宋体" w:hAnsi="宋体" w:hint="eastAsia"/>
              </w:rPr>
              <w:t>开证申请人名址</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2834" w:type="dxa"/>
          </w:tcPr>
          <w:p w:rsidR="00A17FCC" w:rsidRDefault="00A17FCC" w:rsidP="00A17FCC">
            <w:pPr>
              <w:rPr>
                <w:rFonts w:ascii="宋体" w:hAnsi="宋体"/>
              </w:rPr>
            </w:pPr>
            <w:r>
              <w:rPr>
                <w:rFonts w:ascii="宋体" w:hAnsi="宋体" w:hint="eastAsia"/>
              </w:rPr>
              <w:t>ISO0013 开证申请人和转让人名址不能同时为空</w:t>
            </w:r>
          </w:p>
        </w:tc>
      </w:tr>
      <w:tr w:rsidR="00A17FCC">
        <w:tc>
          <w:tcPr>
            <w:tcW w:w="1576" w:type="dxa"/>
          </w:tcPr>
          <w:p w:rsidR="00A17FCC" w:rsidRDefault="00A17FCC" w:rsidP="00A17FCC">
            <w:pPr>
              <w:rPr>
                <w:rFonts w:ascii="宋体" w:hAnsi="宋体"/>
              </w:rPr>
            </w:pPr>
            <w:r>
              <w:rPr>
                <w:rFonts w:ascii="宋体" w:hAnsi="宋体" w:hint="eastAsia"/>
              </w:rPr>
              <w:t>信用证币别</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r>
              <w:rPr>
                <w:rFonts w:ascii="宋体" w:hAnsi="宋体" w:hint="eastAsia"/>
              </w:rPr>
              <w:t>ISO0004 开证货币不能为空</w:t>
            </w:r>
          </w:p>
        </w:tc>
      </w:tr>
      <w:tr w:rsidR="00A17FCC">
        <w:tc>
          <w:tcPr>
            <w:tcW w:w="1576" w:type="dxa"/>
          </w:tcPr>
          <w:p w:rsidR="00A17FCC" w:rsidRDefault="00A17FCC" w:rsidP="00A17FCC">
            <w:pPr>
              <w:rPr>
                <w:rFonts w:ascii="宋体" w:hAnsi="宋体"/>
              </w:rPr>
            </w:pPr>
            <w:r>
              <w:rPr>
                <w:rFonts w:ascii="宋体" w:hAnsi="宋体" w:hint="eastAsia"/>
              </w:rPr>
              <w:t>信用证金额</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r>
              <w:rPr>
                <w:rFonts w:ascii="宋体" w:hAnsi="宋体" w:hint="eastAsia"/>
              </w:rPr>
              <w:t>ISO0005 交易金额不能为空</w:t>
            </w:r>
          </w:p>
        </w:tc>
      </w:tr>
      <w:tr w:rsidR="00A17FCC">
        <w:tc>
          <w:tcPr>
            <w:tcW w:w="1576" w:type="dxa"/>
          </w:tcPr>
          <w:p w:rsidR="00A17FCC" w:rsidRDefault="00A17FCC" w:rsidP="00A17FCC">
            <w:pPr>
              <w:rPr>
                <w:rFonts w:ascii="宋体" w:hAnsi="宋体"/>
              </w:rPr>
            </w:pPr>
            <w:r>
              <w:rPr>
                <w:rFonts w:ascii="宋体" w:hAnsi="宋体" w:hint="eastAsia"/>
              </w:rPr>
              <w:t>上浮百分比</w:t>
            </w:r>
          </w:p>
        </w:tc>
        <w:tc>
          <w:tcPr>
            <w:tcW w:w="2492" w:type="dxa"/>
          </w:tcPr>
          <w:p w:rsidR="00A17FCC" w:rsidRDefault="00A17FCC" w:rsidP="00A17FCC">
            <w:pPr>
              <w:rPr>
                <w:rFonts w:ascii="宋体" w:hAnsi="宋体"/>
              </w:rPr>
            </w:pPr>
            <w:r>
              <w:rPr>
                <w:rFonts w:ascii="宋体" w:hAnsi="宋体" w:hint="eastAsia"/>
              </w:rPr>
              <w:t>开证金额的上浮幅度</w:t>
            </w:r>
          </w:p>
        </w:tc>
        <w:tc>
          <w:tcPr>
            <w:tcW w:w="1620" w:type="dxa"/>
          </w:tcPr>
          <w:p w:rsidR="00A17FCC" w:rsidRDefault="00A17FCC" w:rsidP="00A17FCC">
            <w:pPr>
              <w:rPr>
                <w:rFonts w:ascii="宋体" w:hAnsi="宋体"/>
              </w:rPr>
            </w:pPr>
            <w:r>
              <w:rPr>
                <w:rFonts w:ascii="宋体" w:hAnsi="宋体" w:hint="eastAsia"/>
              </w:rPr>
              <w:t>数字类型2位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下浮百分比</w:t>
            </w:r>
          </w:p>
        </w:tc>
        <w:tc>
          <w:tcPr>
            <w:tcW w:w="2492" w:type="dxa"/>
          </w:tcPr>
          <w:p w:rsidR="00A17FCC" w:rsidRDefault="00A17FCC" w:rsidP="00A17FCC">
            <w:pPr>
              <w:rPr>
                <w:rFonts w:ascii="宋体" w:hAnsi="宋体"/>
              </w:rPr>
            </w:pPr>
            <w:r>
              <w:rPr>
                <w:rFonts w:ascii="宋体" w:hAnsi="宋体" w:hint="eastAsia"/>
              </w:rPr>
              <w:t>开证金额的下浮幅度</w:t>
            </w:r>
          </w:p>
        </w:tc>
        <w:tc>
          <w:tcPr>
            <w:tcW w:w="1620" w:type="dxa"/>
          </w:tcPr>
          <w:p w:rsidR="00A17FCC" w:rsidRDefault="00A17FCC" w:rsidP="00A17FCC">
            <w:pPr>
              <w:rPr>
                <w:rFonts w:ascii="宋体" w:hAnsi="宋体"/>
              </w:rPr>
            </w:pPr>
            <w:r>
              <w:rPr>
                <w:rFonts w:ascii="宋体" w:hAnsi="宋体" w:hint="eastAsia"/>
              </w:rPr>
              <w:t>数字类型2位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期限类型</w:t>
            </w:r>
          </w:p>
        </w:tc>
        <w:tc>
          <w:tcPr>
            <w:tcW w:w="2492"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rPr>
              <w:t>ST : SIGHT</w:t>
            </w:r>
            <w:r>
              <w:rPr>
                <w:rFonts w:ascii="宋体" w:hAnsi="宋体" w:hint="eastAsia"/>
              </w:rPr>
              <w:t>即期</w:t>
            </w:r>
          </w:p>
          <w:p w:rsidR="00A17FCC" w:rsidRDefault="00A17FCC" w:rsidP="00A17FCC">
            <w:pPr>
              <w:rPr>
                <w:rFonts w:ascii="宋体" w:hAnsi="宋体"/>
              </w:rPr>
            </w:pPr>
            <w:r>
              <w:rPr>
                <w:rFonts w:ascii="宋体" w:hAnsi="宋体"/>
              </w:rPr>
              <w:t>US : USANCE</w:t>
            </w:r>
            <w:r>
              <w:rPr>
                <w:rFonts w:ascii="宋体" w:hAnsi="宋体" w:hint="eastAsia"/>
              </w:rPr>
              <w:t>远期</w:t>
            </w:r>
          </w:p>
        </w:tc>
        <w:tc>
          <w:tcPr>
            <w:tcW w:w="1620" w:type="dxa"/>
          </w:tcPr>
          <w:p w:rsidR="00A17FCC" w:rsidRDefault="00A17FCC" w:rsidP="00A17FCC">
            <w:pPr>
              <w:rPr>
                <w:rFonts w:ascii="宋体" w:hAnsi="宋体"/>
              </w:rPr>
            </w:pPr>
            <w:r>
              <w:rPr>
                <w:rFonts w:ascii="宋体" w:hAnsi="宋体" w:hint="eastAsia"/>
              </w:rPr>
              <w:t>字符类型2位</w:t>
            </w:r>
          </w:p>
        </w:tc>
        <w:tc>
          <w:tcPr>
            <w:tcW w:w="2834" w:type="dxa"/>
          </w:tcPr>
          <w:p w:rsidR="00A17FCC" w:rsidRDefault="00A17FCC" w:rsidP="00A17FCC">
            <w:pPr>
              <w:rPr>
                <w:rFonts w:ascii="宋体" w:hAnsi="宋体"/>
              </w:rPr>
            </w:pPr>
            <w:r>
              <w:rPr>
                <w:rFonts w:ascii="宋体" w:hAnsi="宋体" w:hint="eastAsia"/>
              </w:rPr>
              <w:t>ISO0015 即远期标志不能为空</w:t>
            </w:r>
          </w:p>
        </w:tc>
      </w:tr>
      <w:tr w:rsidR="00A17FCC">
        <w:tc>
          <w:tcPr>
            <w:tcW w:w="1576" w:type="dxa"/>
          </w:tcPr>
          <w:p w:rsidR="00A17FCC" w:rsidRDefault="00A17FCC" w:rsidP="00A17FCC">
            <w:pPr>
              <w:rPr>
                <w:rFonts w:ascii="宋体" w:hAnsi="宋体"/>
              </w:rPr>
            </w:pPr>
            <w:r>
              <w:rPr>
                <w:rFonts w:ascii="宋体" w:hAnsi="宋体" w:hint="eastAsia"/>
              </w:rPr>
              <w:lastRenderedPageBreak/>
              <w:t>远期天数</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数字类型4位</w:t>
            </w:r>
          </w:p>
        </w:tc>
        <w:tc>
          <w:tcPr>
            <w:tcW w:w="2834" w:type="dxa"/>
          </w:tcPr>
          <w:p w:rsidR="00A17FCC" w:rsidRDefault="00A17FCC" w:rsidP="00A17FCC">
            <w:pPr>
              <w:rPr>
                <w:rFonts w:ascii="宋体" w:hAnsi="宋体"/>
              </w:rPr>
            </w:pPr>
            <w:r>
              <w:rPr>
                <w:rFonts w:ascii="宋体" w:hAnsi="宋体" w:hint="eastAsia"/>
              </w:rPr>
              <w:t>ISN5013 即远期类型和远期天数不匹配</w:t>
            </w:r>
          </w:p>
        </w:tc>
      </w:tr>
      <w:tr w:rsidR="00A17FCC">
        <w:tc>
          <w:tcPr>
            <w:tcW w:w="1576" w:type="dxa"/>
          </w:tcPr>
          <w:p w:rsidR="00A17FCC" w:rsidRDefault="00A17FCC" w:rsidP="00A17FCC">
            <w:pPr>
              <w:rPr>
                <w:rFonts w:ascii="宋体" w:hAnsi="宋体"/>
              </w:rPr>
            </w:pPr>
            <w:r>
              <w:rPr>
                <w:rFonts w:ascii="宋体" w:hAnsi="宋体" w:hint="eastAsia"/>
              </w:rPr>
              <w:t>期限类型描述</w:t>
            </w:r>
          </w:p>
        </w:tc>
        <w:tc>
          <w:tcPr>
            <w:tcW w:w="2492" w:type="dxa"/>
          </w:tcPr>
          <w:p w:rsidR="00A17FCC" w:rsidRDefault="00A17FCC" w:rsidP="00A17FCC">
            <w:pPr>
              <w:rPr>
                <w:rFonts w:ascii="宋体" w:hAnsi="宋体"/>
              </w:rPr>
            </w:pPr>
            <w:r>
              <w:rPr>
                <w:rFonts w:ascii="宋体" w:hAnsi="宋体" w:hint="eastAsia"/>
              </w:rPr>
              <w:t>当期限类型为</w:t>
            </w:r>
            <w:r>
              <w:rPr>
                <w:rFonts w:ascii="宋体" w:hAnsi="宋体"/>
              </w:rPr>
              <w:t>US : USANCE</w:t>
            </w:r>
            <w:r>
              <w:rPr>
                <w:rFonts w:ascii="宋体" w:hAnsi="宋体" w:hint="eastAsia"/>
              </w:rPr>
              <w:t>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期限类型说明</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字符类型30位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信用证开证日</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r>
              <w:rPr>
                <w:rFonts w:ascii="宋体" w:hAnsi="宋体" w:hint="eastAsia"/>
              </w:rPr>
              <w:t>ISO0006 开证日期不能为空</w:t>
            </w:r>
          </w:p>
        </w:tc>
      </w:tr>
      <w:tr w:rsidR="00A17FCC">
        <w:tc>
          <w:tcPr>
            <w:tcW w:w="1576" w:type="dxa"/>
          </w:tcPr>
          <w:p w:rsidR="00A17FCC" w:rsidRDefault="00A17FCC" w:rsidP="00A17FCC">
            <w:pPr>
              <w:rPr>
                <w:rFonts w:ascii="宋体" w:hAnsi="宋体"/>
              </w:rPr>
            </w:pPr>
            <w:r>
              <w:rPr>
                <w:rFonts w:ascii="宋体" w:hAnsi="宋体" w:hint="eastAsia"/>
              </w:rPr>
              <w:t>信用证有效期</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r>
              <w:rPr>
                <w:rFonts w:ascii="宋体" w:hAnsi="宋体" w:hint="eastAsia"/>
              </w:rPr>
              <w:t>ISO0007 信用证效期不能为空</w:t>
            </w:r>
          </w:p>
        </w:tc>
      </w:tr>
      <w:tr w:rsidR="00A17FCC">
        <w:tc>
          <w:tcPr>
            <w:tcW w:w="1576" w:type="dxa"/>
          </w:tcPr>
          <w:p w:rsidR="00A17FCC" w:rsidRDefault="00A17FCC" w:rsidP="00A17FCC">
            <w:pPr>
              <w:rPr>
                <w:rFonts w:ascii="宋体" w:hAnsi="宋体"/>
              </w:rPr>
            </w:pPr>
            <w:r>
              <w:rPr>
                <w:rFonts w:ascii="宋体" w:hAnsi="宋体" w:hint="eastAsia"/>
              </w:rPr>
              <w:t>货物类型</w:t>
            </w:r>
          </w:p>
        </w:tc>
        <w:tc>
          <w:tcPr>
            <w:tcW w:w="2492" w:type="dxa"/>
          </w:tcPr>
          <w:p w:rsidR="00A17FCC" w:rsidRDefault="00A17FCC" w:rsidP="00A17FCC">
            <w:pPr>
              <w:rPr>
                <w:rFonts w:ascii="宋体" w:hAnsi="宋体"/>
              </w:rPr>
            </w:pPr>
            <w:r>
              <w:rPr>
                <w:rFonts w:ascii="宋体" w:hAnsi="宋体" w:hint="eastAsia"/>
              </w:rPr>
              <w:t>分二十二种，见《国际结算货物类型参数表》</w:t>
            </w:r>
          </w:p>
        </w:tc>
        <w:tc>
          <w:tcPr>
            <w:tcW w:w="162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r>
              <w:rPr>
                <w:rFonts w:ascii="宋体" w:hAnsi="宋体" w:hint="eastAsia"/>
              </w:rPr>
              <w:t>ISO0043 货物类型不能为空</w:t>
            </w:r>
          </w:p>
        </w:tc>
      </w:tr>
      <w:tr w:rsidR="00A17FCC">
        <w:tc>
          <w:tcPr>
            <w:tcW w:w="1576" w:type="dxa"/>
          </w:tcPr>
          <w:p w:rsidR="00A17FCC" w:rsidRDefault="00A17FCC" w:rsidP="00A17FCC">
            <w:pPr>
              <w:rPr>
                <w:rFonts w:ascii="宋体" w:hAnsi="宋体"/>
              </w:rPr>
            </w:pPr>
            <w:r>
              <w:rPr>
                <w:rFonts w:ascii="宋体" w:hAnsi="宋体" w:hint="eastAsia"/>
              </w:rPr>
              <w:t>备用信用证标志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完整标志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印押核符标志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lastRenderedPageBreak/>
              <w:t>生效标志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已转让标志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转让行代码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转让行参考号</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283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转让人名址</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2834" w:type="dxa"/>
          </w:tcPr>
          <w:p w:rsidR="00A17FCC" w:rsidRDefault="00A17FCC" w:rsidP="00A17FCC">
            <w:pPr>
              <w:rPr>
                <w:rFonts w:ascii="宋体" w:hAnsi="宋体"/>
              </w:rPr>
            </w:pPr>
            <w:r>
              <w:rPr>
                <w:rFonts w:ascii="宋体" w:hAnsi="宋体" w:hint="eastAsia"/>
              </w:rPr>
              <w:t>ISO0018 转让行、转让行参考号、转让人不能为空</w:t>
            </w:r>
          </w:p>
        </w:tc>
      </w:tr>
      <w:tr w:rsidR="00A17FCC">
        <w:tc>
          <w:tcPr>
            <w:tcW w:w="1576" w:type="dxa"/>
          </w:tcPr>
          <w:p w:rsidR="00A17FCC" w:rsidRDefault="00A17FCC" w:rsidP="00A17FCC">
            <w:pPr>
              <w:rPr>
                <w:rFonts w:ascii="宋体" w:hAnsi="宋体"/>
              </w:rPr>
            </w:pPr>
            <w:r>
              <w:rPr>
                <w:rFonts w:ascii="宋体" w:hAnsi="宋体" w:hint="eastAsia"/>
              </w:rPr>
              <w:t>已保兑标志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保兑行代码</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ISO0019 保兑行不能为空</w:t>
            </w:r>
          </w:p>
        </w:tc>
      </w:tr>
    </w:tbl>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选择“系统导航”－“国际业务”－”出口业务”－“出口议付” －“修改／换单”，或在“业务代码”处输入“7623”进入“修改／换单”。</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输入“录入”操作码，系统弹出录入出口议付编号的窗口。</w:t>
      </w:r>
    </w:p>
    <w:p w:rsidR="00A17FCC" w:rsidRDefault="00A17FCC" w:rsidP="00A17FCC">
      <w:pPr>
        <w:ind w:left="480" w:hangingChars="200" w:hanging="480"/>
      </w:pPr>
      <w:r>
        <w:rPr>
          <w:rFonts w:hint="eastAsia"/>
        </w:rPr>
        <w:t>２、录入“出口议付编号”后，选择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３、录入出口议付修改／换单信息。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w:t>
      </w:r>
      <w:r>
        <w:rPr>
          <w:rFonts w:hint="eastAsia"/>
        </w:rPr>
        <w:lastRenderedPageBreak/>
        <w:t>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 w:rsidR="00A17FCC" w:rsidRDefault="00A17FCC" w:rsidP="00A17FCC">
      <w:pPr>
        <w:pStyle w:val="5"/>
        <w:rPr>
          <w:sz w:val="24"/>
        </w:rPr>
      </w:pPr>
      <w:bookmarkStart w:id="1789" w:name="_Toc183939398"/>
      <w:r>
        <w:rPr>
          <w:rFonts w:hint="eastAsia"/>
          <w:sz w:val="24"/>
        </w:rPr>
        <w:t>四、索汇（业务代码</w:t>
      </w:r>
      <w:r>
        <w:rPr>
          <w:rFonts w:hint="eastAsia"/>
          <w:sz w:val="24"/>
        </w:rPr>
        <w:t>7624</w:t>
      </w:r>
      <w:r>
        <w:rPr>
          <w:rFonts w:hint="eastAsia"/>
          <w:sz w:val="24"/>
        </w:rPr>
        <w:t>）</w:t>
      </w:r>
      <w:bookmarkEnd w:id="1789"/>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指定偿付行的出口议付单据在承兑到期日前或开证行授权索汇时，通过本交易登记索汇信息。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１、系统默认计收邮电费，只要涉及计算上述费用的字段值发生变化，系统会自动重新计算应收的邮电费，影响邮电费的要素包括以下字段：客户号、偿付行、费用方向。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82"/>
        <w:gridCol w:w="1766"/>
        <w:gridCol w:w="1800"/>
        <w:gridCol w:w="3060"/>
      </w:tblGrid>
      <w:tr w:rsidR="00A17FCC">
        <w:tc>
          <w:tcPr>
            <w:tcW w:w="1582" w:type="dxa"/>
          </w:tcPr>
          <w:p w:rsidR="00A17FCC" w:rsidRDefault="00A17FCC" w:rsidP="00A17FCC">
            <w:pPr>
              <w:rPr>
                <w:rFonts w:ascii="宋体" w:hAnsi="宋体"/>
              </w:rPr>
            </w:pPr>
            <w:r>
              <w:rPr>
                <w:rFonts w:ascii="宋体" w:hAnsi="宋体" w:hint="eastAsia"/>
              </w:rPr>
              <w:t>字段名称</w:t>
            </w:r>
          </w:p>
        </w:tc>
        <w:tc>
          <w:tcPr>
            <w:tcW w:w="1766"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060" w:type="dxa"/>
          </w:tcPr>
          <w:p w:rsidR="00A17FCC" w:rsidRDefault="00A17FCC" w:rsidP="00A17FCC">
            <w:pPr>
              <w:rPr>
                <w:rFonts w:ascii="宋体" w:hAnsi="宋体"/>
              </w:rPr>
            </w:pPr>
            <w:r>
              <w:rPr>
                <w:rFonts w:ascii="宋体" w:hAnsi="宋体" w:hint="eastAsia"/>
              </w:rPr>
              <w:t>错误提示</w:t>
            </w:r>
          </w:p>
        </w:tc>
      </w:tr>
      <w:tr w:rsidR="00A17FCC">
        <w:tc>
          <w:tcPr>
            <w:tcW w:w="1582" w:type="dxa"/>
          </w:tcPr>
          <w:p w:rsidR="00A17FCC" w:rsidRDefault="00A17FCC" w:rsidP="00A17FCC">
            <w:pPr>
              <w:rPr>
                <w:rFonts w:ascii="宋体" w:hAnsi="宋体"/>
              </w:rPr>
            </w:pPr>
            <w:r>
              <w:rPr>
                <w:rFonts w:ascii="宋体" w:hAnsi="宋体" w:hint="eastAsia"/>
              </w:rPr>
              <w:lastRenderedPageBreak/>
              <w:t>议付金额</w:t>
            </w:r>
          </w:p>
        </w:tc>
        <w:tc>
          <w:tcPr>
            <w:tcW w:w="176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060" w:type="dxa"/>
          </w:tcPr>
          <w:p w:rsidR="00A17FCC" w:rsidRDefault="00A17FCC" w:rsidP="00A17FCC">
            <w:pPr>
              <w:rPr>
                <w:rFonts w:ascii="宋体" w:hAnsi="宋体"/>
              </w:rPr>
            </w:pPr>
            <w:r>
              <w:rPr>
                <w:rFonts w:ascii="宋体" w:hAnsi="宋体" w:hint="eastAsia"/>
              </w:rPr>
              <w:t>ISOB008 议付金额不能为空</w:t>
            </w:r>
          </w:p>
        </w:tc>
      </w:tr>
      <w:tr w:rsidR="00A17FCC">
        <w:tc>
          <w:tcPr>
            <w:tcW w:w="1582" w:type="dxa"/>
          </w:tcPr>
          <w:p w:rsidR="00A17FCC" w:rsidRDefault="00A17FCC" w:rsidP="00A17FCC">
            <w:pPr>
              <w:rPr>
                <w:rFonts w:ascii="宋体" w:hAnsi="宋体"/>
              </w:rPr>
            </w:pPr>
            <w:r>
              <w:rPr>
                <w:rFonts w:ascii="宋体" w:hAnsi="宋体" w:hint="eastAsia"/>
              </w:rPr>
              <w:t>账户行代码</w:t>
            </w:r>
          </w:p>
        </w:tc>
        <w:tc>
          <w:tcPr>
            <w:tcW w:w="176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060" w:type="dxa"/>
          </w:tcPr>
          <w:p w:rsidR="00A17FCC" w:rsidRDefault="00A17FCC" w:rsidP="00A17FCC">
            <w:pPr>
              <w:rPr>
                <w:rFonts w:ascii="宋体" w:hAnsi="宋体"/>
              </w:rPr>
            </w:pPr>
            <w:r>
              <w:rPr>
                <w:rFonts w:ascii="宋体" w:hAnsi="宋体" w:hint="eastAsia"/>
              </w:rPr>
              <w:t>ISOB011 账户行账号和联行号不能同时为空</w:t>
            </w:r>
          </w:p>
          <w:p w:rsidR="00A17FCC" w:rsidRDefault="00A17FCC" w:rsidP="00A17FCC">
            <w:pPr>
              <w:rPr>
                <w:rFonts w:ascii="宋体" w:hAnsi="宋体"/>
              </w:rPr>
            </w:pPr>
            <w:r>
              <w:rPr>
                <w:rFonts w:ascii="宋体" w:hAnsi="宋体" w:hint="eastAsia"/>
              </w:rPr>
              <w:t>SYS5508 机构不存在</w:t>
            </w:r>
          </w:p>
        </w:tc>
      </w:tr>
      <w:tr w:rsidR="00A17FCC">
        <w:tc>
          <w:tcPr>
            <w:tcW w:w="1582" w:type="dxa"/>
          </w:tcPr>
          <w:p w:rsidR="00A17FCC" w:rsidRDefault="00A17FCC" w:rsidP="00A17FCC">
            <w:pPr>
              <w:rPr>
                <w:rFonts w:ascii="宋体" w:hAnsi="宋体"/>
              </w:rPr>
            </w:pPr>
            <w:r>
              <w:rPr>
                <w:rFonts w:ascii="宋体" w:hAnsi="宋体" w:hint="eastAsia"/>
              </w:rPr>
              <w:t>账户行户口</w:t>
            </w:r>
          </w:p>
        </w:tc>
        <w:tc>
          <w:tcPr>
            <w:tcW w:w="176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060"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582" w:type="dxa"/>
          </w:tcPr>
          <w:p w:rsidR="00A17FCC" w:rsidRDefault="00A17FCC" w:rsidP="00A17FCC">
            <w:pPr>
              <w:rPr>
                <w:rFonts w:ascii="宋体" w:hAnsi="宋体"/>
              </w:rPr>
            </w:pPr>
            <w:r>
              <w:rPr>
                <w:rFonts w:ascii="宋体" w:hAnsi="宋体" w:hint="eastAsia"/>
              </w:rPr>
              <w:t>偿付行代码</w:t>
            </w:r>
          </w:p>
        </w:tc>
        <w:tc>
          <w:tcPr>
            <w:tcW w:w="1766"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060" w:type="dxa"/>
          </w:tcPr>
          <w:p w:rsidR="00A17FCC" w:rsidRDefault="00A17FCC" w:rsidP="00A17FCC">
            <w:pPr>
              <w:rPr>
                <w:rFonts w:ascii="宋体" w:hAnsi="宋体"/>
              </w:rPr>
            </w:pPr>
            <w:r>
              <w:rPr>
                <w:rFonts w:ascii="宋体" w:hAnsi="宋体" w:hint="eastAsia"/>
              </w:rPr>
              <w:t>ISOB017 偿付类型为CLAIM时必须输入偿付行和索偿方式</w:t>
            </w:r>
          </w:p>
        </w:tc>
      </w:tr>
      <w:tr w:rsidR="00A17FCC">
        <w:tc>
          <w:tcPr>
            <w:tcW w:w="1582" w:type="dxa"/>
          </w:tcPr>
          <w:p w:rsidR="00A17FCC" w:rsidRDefault="00A17FCC" w:rsidP="00A17FCC">
            <w:pPr>
              <w:rPr>
                <w:rFonts w:ascii="宋体" w:hAnsi="宋体"/>
              </w:rPr>
            </w:pPr>
            <w:r>
              <w:rPr>
                <w:rFonts w:ascii="宋体" w:hAnsi="宋体" w:hint="eastAsia"/>
              </w:rPr>
              <w:t>索偿方式</w:t>
            </w:r>
          </w:p>
        </w:tc>
        <w:tc>
          <w:tcPr>
            <w:tcW w:w="1766"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M : 信索</w:t>
            </w:r>
          </w:p>
          <w:p w:rsidR="00A17FCC" w:rsidRDefault="00A17FCC" w:rsidP="00A17FCC">
            <w:pPr>
              <w:rPr>
                <w:rFonts w:ascii="宋体" w:hAnsi="宋体"/>
              </w:rPr>
            </w:pPr>
            <w:r>
              <w:rPr>
                <w:rFonts w:ascii="宋体" w:hAnsi="宋体" w:hint="eastAsia"/>
              </w:rPr>
              <w:t>T : 电索</w:t>
            </w:r>
          </w:p>
        </w:tc>
        <w:tc>
          <w:tcPr>
            <w:tcW w:w="1800" w:type="dxa"/>
          </w:tcPr>
          <w:p w:rsidR="00A17FCC" w:rsidRDefault="00A17FCC" w:rsidP="00A17FCC">
            <w:pPr>
              <w:rPr>
                <w:rFonts w:ascii="宋体" w:hAnsi="宋体"/>
              </w:rPr>
            </w:pPr>
            <w:r>
              <w:rPr>
                <w:rFonts w:ascii="宋体" w:hAnsi="宋体" w:hint="eastAsia"/>
              </w:rPr>
              <w:t>字符类型1位</w:t>
            </w:r>
          </w:p>
        </w:tc>
        <w:tc>
          <w:tcPr>
            <w:tcW w:w="3060" w:type="dxa"/>
          </w:tcPr>
          <w:p w:rsidR="00A17FCC" w:rsidRDefault="00A17FCC" w:rsidP="00A17FCC">
            <w:pPr>
              <w:rPr>
                <w:rFonts w:ascii="宋体" w:hAnsi="宋体"/>
              </w:rPr>
            </w:pPr>
            <w:r>
              <w:rPr>
                <w:rFonts w:ascii="宋体" w:hAnsi="宋体" w:hint="eastAsia"/>
              </w:rPr>
              <w:t>ISOB017 偿付类型为CLAIM时必须输入偿付行和索偿方式</w:t>
            </w:r>
          </w:p>
        </w:tc>
      </w:tr>
    </w:tbl>
    <w:p w:rsidR="00A17FCC" w:rsidRDefault="00A17FCC" w:rsidP="00A17FCC">
      <w:pPr>
        <w:pStyle w:val="6"/>
        <w:spacing w:line="360" w:lineRule="auto"/>
      </w:pPr>
      <w:r>
        <w:rPr>
          <w:rFonts w:hint="eastAsia"/>
        </w:rPr>
        <w:t>（四）操作要点</w:t>
      </w:r>
    </w:p>
    <w:p w:rsidR="00A17FCC" w:rsidRDefault="00A17FCC" w:rsidP="00A17FCC">
      <w:r>
        <w:rPr>
          <w:rFonts w:hint="eastAsia"/>
        </w:rPr>
        <w:t>１、出口议付待索汇列表窗口中的查询条件“到期日”，是指查询承兑到期日小于等于所录入的到期日的出口议付记录。</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选择“系统导航”－“国际业务”－”出口业务”－“出口议付” －“索汇”，或在“业务代码”处输入“7624”进入“索汇”。</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输入“录入”操作码，系统弹出出口议付待索汇列表窗口。</w:t>
      </w:r>
    </w:p>
    <w:p w:rsidR="00A17FCC" w:rsidRDefault="00A17FCC" w:rsidP="00A17FCC">
      <w:pPr>
        <w:ind w:left="480" w:hangingChars="200" w:hanging="480"/>
      </w:pPr>
      <w:r>
        <w:rPr>
          <w:rFonts w:hint="eastAsia"/>
        </w:rPr>
        <w:t>２、直接录入“出口议付编号”或者选择列表中的一笔出口议付，选择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３、录入出口议付索汇信息。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lastRenderedPageBreak/>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 w:rsidR="00A17FCC" w:rsidRDefault="00A17FCC" w:rsidP="00A17FCC">
      <w:pPr>
        <w:pStyle w:val="5"/>
        <w:rPr>
          <w:sz w:val="24"/>
        </w:rPr>
      </w:pPr>
      <w:bookmarkStart w:id="1790" w:name="_Toc183939399"/>
      <w:r>
        <w:rPr>
          <w:rFonts w:hint="eastAsia"/>
          <w:sz w:val="24"/>
        </w:rPr>
        <w:t>五、催收（业务代码</w:t>
      </w:r>
      <w:r>
        <w:rPr>
          <w:rFonts w:hint="eastAsia"/>
          <w:sz w:val="24"/>
        </w:rPr>
        <w:t>7625</w:t>
      </w:r>
      <w:r>
        <w:rPr>
          <w:rFonts w:hint="eastAsia"/>
          <w:sz w:val="24"/>
        </w:rPr>
        <w:t>）</w:t>
      </w:r>
      <w:bookmarkEnd w:id="1790"/>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通过本交易对未承兑或未收汇的出口议付单据进行催收。</w:t>
      </w:r>
    </w:p>
    <w:p w:rsidR="00A17FCC" w:rsidRDefault="00A17FCC" w:rsidP="00A17FCC">
      <w:pPr>
        <w:pStyle w:val="6"/>
        <w:spacing w:line="360" w:lineRule="auto"/>
      </w:pPr>
      <w:r>
        <w:rPr>
          <w:rFonts w:hint="eastAsia"/>
        </w:rPr>
        <w:lastRenderedPageBreak/>
        <w:t>（二）风险提示</w:t>
      </w:r>
    </w:p>
    <w:p w:rsidR="00A17FCC" w:rsidRDefault="00A17FCC" w:rsidP="00A17FCC">
      <w:pPr>
        <w:ind w:left="480" w:hangingChars="200" w:hanging="480"/>
      </w:pPr>
      <w:r>
        <w:rPr>
          <w:rFonts w:hint="eastAsia"/>
        </w:rPr>
        <w:t>１、由于催收收费政策各地不一，因此本交易系统不默认任何费用信息，操作用户需根据实际业务情况手工增加相关收费项目。</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94"/>
        <w:gridCol w:w="3554"/>
        <w:gridCol w:w="1800"/>
        <w:gridCol w:w="1440"/>
      </w:tblGrid>
      <w:tr w:rsidR="00A17FCC">
        <w:tc>
          <w:tcPr>
            <w:tcW w:w="1594" w:type="dxa"/>
          </w:tcPr>
          <w:p w:rsidR="00A17FCC" w:rsidRDefault="00A17FCC" w:rsidP="00A17FCC">
            <w:pPr>
              <w:rPr>
                <w:rFonts w:ascii="宋体" w:hAnsi="宋体"/>
              </w:rPr>
            </w:pPr>
            <w:r>
              <w:rPr>
                <w:rFonts w:ascii="宋体" w:hAnsi="宋体" w:hint="eastAsia"/>
              </w:rPr>
              <w:t>字段名称</w:t>
            </w:r>
          </w:p>
        </w:tc>
        <w:tc>
          <w:tcPr>
            <w:tcW w:w="3554"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1440" w:type="dxa"/>
          </w:tcPr>
          <w:p w:rsidR="00A17FCC" w:rsidRDefault="00A17FCC" w:rsidP="00A17FCC">
            <w:pPr>
              <w:rPr>
                <w:rFonts w:ascii="宋体" w:hAnsi="宋体"/>
              </w:rPr>
            </w:pPr>
            <w:r>
              <w:rPr>
                <w:rFonts w:ascii="宋体" w:hAnsi="宋体" w:hint="eastAsia"/>
              </w:rPr>
              <w:t>错误提示</w:t>
            </w:r>
          </w:p>
        </w:tc>
      </w:tr>
      <w:tr w:rsidR="00A17FCC">
        <w:tc>
          <w:tcPr>
            <w:tcW w:w="1594" w:type="dxa"/>
          </w:tcPr>
          <w:p w:rsidR="00A17FCC" w:rsidRDefault="00A17FCC" w:rsidP="00A17FCC">
            <w:pPr>
              <w:rPr>
                <w:rFonts w:ascii="宋体" w:hAnsi="宋体"/>
              </w:rPr>
            </w:pPr>
            <w:r>
              <w:rPr>
                <w:rFonts w:ascii="宋体" w:hAnsi="宋体" w:hint="eastAsia"/>
              </w:rPr>
              <w:t>催收列表类型</w:t>
            </w:r>
          </w:p>
        </w:tc>
        <w:tc>
          <w:tcPr>
            <w:tcW w:w="3554" w:type="dxa"/>
          </w:tcPr>
          <w:p w:rsidR="00A17FCC" w:rsidRDefault="00A17FCC" w:rsidP="00A17FCC">
            <w:pPr>
              <w:rPr>
                <w:rFonts w:ascii="宋体" w:hAnsi="宋体"/>
              </w:rPr>
            </w:pPr>
            <w:r>
              <w:rPr>
                <w:rFonts w:ascii="宋体" w:hAnsi="宋体" w:hint="eastAsia"/>
              </w:rPr>
              <w:t>分五种：</w:t>
            </w:r>
          </w:p>
          <w:p w:rsidR="00A17FCC" w:rsidRDefault="00A17FCC" w:rsidP="00A17FCC">
            <w:pPr>
              <w:rPr>
                <w:rFonts w:ascii="宋体" w:hAnsi="宋体"/>
              </w:rPr>
            </w:pPr>
            <w:r>
              <w:rPr>
                <w:rFonts w:ascii="宋体" w:hAnsi="宋体" w:hint="eastAsia"/>
              </w:rPr>
              <w:t>1 : 全部</w:t>
            </w:r>
          </w:p>
          <w:p w:rsidR="00A17FCC" w:rsidRDefault="00A17FCC" w:rsidP="00A17FCC">
            <w:pPr>
              <w:rPr>
                <w:rFonts w:ascii="宋体" w:hAnsi="宋体"/>
              </w:rPr>
            </w:pPr>
            <w:r>
              <w:rPr>
                <w:rFonts w:ascii="宋体" w:hAnsi="宋体" w:hint="eastAsia"/>
              </w:rPr>
              <w:t>2 : 出单未收汇</w:t>
            </w:r>
          </w:p>
          <w:p w:rsidR="00A17FCC" w:rsidRDefault="00A17FCC" w:rsidP="00A17FCC">
            <w:pPr>
              <w:rPr>
                <w:rFonts w:ascii="宋体" w:hAnsi="宋体"/>
              </w:rPr>
            </w:pPr>
            <w:r>
              <w:rPr>
                <w:rFonts w:ascii="宋体" w:hAnsi="宋体" w:hint="eastAsia"/>
              </w:rPr>
              <w:t>3 : 远期未承兑</w:t>
            </w:r>
          </w:p>
          <w:p w:rsidR="00A17FCC" w:rsidRDefault="00A17FCC" w:rsidP="00A17FCC">
            <w:pPr>
              <w:rPr>
                <w:rFonts w:ascii="宋体" w:hAnsi="宋体"/>
              </w:rPr>
            </w:pPr>
            <w:r>
              <w:rPr>
                <w:rFonts w:ascii="宋体" w:hAnsi="宋体" w:hint="eastAsia"/>
              </w:rPr>
              <w:t>4 : 已承兑未收汇</w:t>
            </w:r>
          </w:p>
          <w:p w:rsidR="00A17FCC" w:rsidRDefault="00A17FCC" w:rsidP="00A17FCC">
            <w:pPr>
              <w:rPr>
                <w:rFonts w:ascii="宋体" w:hAnsi="宋体"/>
              </w:rPr>
            </w:pPr>
            <w:r>
              <w:rPr>
                <w:rFonts w:ascii="宋体" w:hAnsi="宋体" w:hint="eastAsia"/>
              </w:rPr>
              <w:t>5 : 拒付</w:t>
            </w:r>
          </w:p>
        </w:tc>
        <w:tc>
          <w:tcPr>
            <w:tcW w:w="1800" w:type="dxa"/>
          </w:tcPr>
          <w:p w:rsidR="00A17FCC" w:rsidRDefault="00A17FCC" w:rsidP="00A17FCC">
            <w:pPr>
              <w:rPr>
                <w:rFonts w:ascii="宋体" w:hAnsi="宋体"/>
              </w:rPr>
            </w:pPr>
            <w:r>
              <w:rPr>
                <w:rFonts w:ascii="宋体" w:hAnsi="宋体" w:hint="eastAsia"/>
              </w:rPr>
              <w:t>字符类型1位</w:t>
            </w:r>
          </w:p>
        </w:tc>
        <w:tc>
          <w:tcPr>
            <w:tcW w:w="1440" w:type="dxa"/>
          </w:tcPr>
          <w:p w:rsidR="00A17FCC" w:rsidRDefault="00A17FCC" w:rsidP="00A17FCC">
            <w:pPr>
              <w:rPr>
                <w:rFonts w:ascii="宋体" w:hAnsi="宋体"/>
              </w:rPr>
            </w:pPr>
          </w:p>
        </w:tc>
      </w:tr>
      <w:tr w:rsidR="00A17FCC">
        <w:tc>
          <w:tcPr>
            <w:tcW w:w="1594" w:type="dxa"/>
          </w:tcPr>
          <w:p w:rsidR="00A17FCC" w:rsidRDefault="00A17FCC" w:rsidP="00A17FCC">
            <w:pPr>
              <w:rPr>
                <w:rFonts w:ascii="宋体" w:hAnsi="宋体"/>
              </w:rPr>
            </w:pPr>
            <w:r>
              <w:rPr>
                <w:rFonts w:ascii="宋体" w:hAnsi="宋体" w:hint="eastAsia"/>
              </w:rPr>
              <w:t>出单日期</w:t>
            </w:r>
          </w:p>
        </w:tc>
        <w:tc>
          <w:tcPr>
            <w:tcW w:w="3554" w:type="dxa"/>
          </w:tcPr>
          <w:p w:rsidR="00A17FCC" w:rsidRDefault="00A17FCC" w:rsidP="00A17FCC">
            <w:pPr>
              <w:rPr>
                <w:rFonts w:ascii="宋体" w:hAnsi="宋体"/>
              </w:rPr>
            </w:pPr>
            <w:r>
              <w:rPr>
                <w:rFonts w:ascii="宋体" w:hAnsi="宋体" w:hint="eastAsia"/>
              </w:rPr>
              <w:t>指查询议付日期小于等于所录入的出单日期的出口议付业务</w:t>
            </w:r>
          </w:p>
        </w:tc>
        <w:tc>
          <w:tcPr>
            <w:tcW w:w="1800" w:type="dxa"/>
          </w:tcPr>
          <w:p w:rsidR="00A17FCC" w:rsidRDefault="00A17FCC" w:rsidP="00A17FCC">
            <w:pPr>
              <w:rPr>
                <w:rFonts w:ascii="宋体" w:hAnsi="宋体"/>
              </w:rPr>
            </w:pPr>
            <w:r>
              <w:rPr>
                <w:rFonts w:ascii="宋体" w:hAnsi="宋体" w:hint="eastAsia"/>
              </w:rPr>
              <w:t>日期类型8位</w:t>
            </w:r>
          </w:p>
        </w:tc>
        <w:tc>
          <w:tcPr>
            <w:tcW w:w="1440" w:type="dxa"/>
          </w:tcPr>
          <w:p w:rsidR="00A17FCC" w:rsidRDefault="00A17FCC" w:rsidP="00A17FCC">
            <w:pPr>
              <w:rPr>
                <w:rFonts w:ascii="宋体" w:hAnsi="宋体"/>
              </w:rPr>
            </w:pPr>
          </w:p>
        </w:tc>
      </w:tr>
      <w:tr w:rsidR="00A17FCC">
        <w:tc>
          <w:tcPr>
            <w:tcW w:w="1594" w:type="dxa"/>
          </w:tcPr>
          <w:p w:rsidR="00A17FCC" w:rsidRDefault="00A17FCC" w:rsidP="00A17FCC">
            <w:pPr>
              <w:rPr>
                <w:rFonts w:ascii="宋体" w:hAnsi="宋体"/>
              </w:rPr>
            </w:pPr>
            <w:r>
              <w:rPr>
                <w:rFonts w:ascii="宋体" w:hAnsi="宋体" w:hint="eastAsia"/>
              </w:rPr>
              <w:t>到期日</w:t>
            </w:r>
          </w:p>
        </w:tc>
        <w:tc>
          <w:tcPr>
            <w:tcW w:w="3554" w:type="dxa"/>
          </w:tcPr>
          <w:p w:rsidR="00A17FCC" w:rsidRDefault="00A17FCC" w:rsidP="00A17FCC">
            <w:pPr>
              <w:rPr>
                <w:rFonts w:ascii="宋体" w:hAnsi="宋体"/>
              </w:rPr>
            </w:pPr>
            <w:r>
              <w:rPr>
                <w:rFonts w:ascii="宋体" w:hAnsi="宋体" w:hint="eastAsia"/>
              </w:rPr>
              <w:t>指查询承兑到期日小于等于所录入的到期日的出口议付业务</w:t>
            </w:r>
          </w:p>
        </w:tc>
        <w:tc>
          <w:tcPr>
            <w:tcW w:w="1800" w:type="dxa"/>
          </w:tcPr>
          <w:p w:rsidR="00A17FCC" w:rsidRDefault="00A17FCC" w:rsidP="00A17FCC">
            <w:pPr>
              <w:rPr>
                <w:rFonts w:ascii="宋体" w:hAnsi="宋体"/>
              </w:rPr>
            </w:pPr>
            <w:r>
              <w:rPr>
                <w:rFonts w:ascii="宋体" w:hAnsi="宋体" w:hint="eastAsia"/>
              </w:rPr>
              <w:t>日期类型8位</w:t>
            </w:r>
          </w:p>
        </w:tc>
        <w:tc>
          <w:tcPr>
            <w:tcW w:w="1440" w:type="dxa"/>
          </w:tcPr>
          <w:p w:rsidR="00A17FCC" w:rsidRDefault="00A17FCC" w:rsidP="00A17FCC">
            <w:pPr>
              <w:rPr>
                <w:rFonts w:ascii="宋体" w:hAnsi="宋体"/>
              </w:rPr>
            </w:pPr>
          </w:p>
        </w:tc>
      </w:tr>
      <w:tr w:rsidR="00A17FCC">
        <w:tc>
          <w:tcPr>
            <w:tcW w:w="1594" w:type="dxa"/>
          </w:tcPr>
          <w:p w:rsidR="00A17FCC" w:rsidRDefault="00A17FCC" w:rsidP="00A17FCC">
            <w:pPr>
              <w:rPr>
                <w:rFonts w:ascii="宋体" w:hAnsi="宋体"/>
              </w:rPr>
            </w:pPr>
            <w:r>
              <w:rPr>
                <w:rFonts w:ascii="宋体" w:hAnsi="宋体" w:hint="eastAsia"/>
              </w:rPr>
              <w:t>拒付日期</w:t>
            </w:r>
          </w:p>
        </w:tc>
        <w:tc>
          <w:tcPr>
            <w:tcW w:w="3554" w:type="dxa"/>
          </w:tcPr>
          <w:p w:rsidR="00A17FCC" w:rsidRDefault="00A17FCC" w:rsidP="00A17FCC">
            <w:pPr>
              <w:rPr>
                <w:rFonts w:ascii="宋体" w:hAnsi="宋体"/>
              </w:rPr>
            </w:pPr>
            <w:r>
              <w:rPr>
                <w:rFonts w:ascii="宋体" w:hAnsi="宋体" w:hint="eastAsia"/>
              </w:rPr>
              <w:t>指查询拒付日期小于等于所录入的拒付日期的出口议付业务</w:t>
            </w:r>
          </w:p>
        </w:tc>
        <w:tc>
          <w:tcPr>
            <w:tcW w:w="1800" w:type="dxa"/>
          </w:tcPr>
          <w:p w:rsidR="00A17FCC" w:rsidRDefault="00A17FCC" w:rsidP="00A17FCC">
            <w:pPr>
              <w:rPr>
                <w:rFonts w:ascii="宋体" w:hAnsi="宋体"/>
              </w:rPr>
            </w:pPr>
            <w:r>
              <w:rPr>
                <w:rFonts w:ascii="宋体" w:hAnsi="宋体" w:hint="eastAsia"/>
              </w:rPr>
              <w:t>日期类型8位</w:t>
            </w:r>
          </w:p>
        </w:tc>
        <w:tc>
          <w:tcPr>
            <w:tcW w:w="1440"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选择“系统导航”－“国际业务”－”出口业务”－“出口议付” －“催收”，或在“业务代码”处输入“7625”进入“催收”。</w:t>
      </w:r>
    </w:p>
    <w:p w:rsidR="00A17FCC" w:rsidRDefault="00A17FCC" w:rsidP="00A17FCC">
      <w:r>
        <w:rPr>
          <w:rFonts w:hint="eastAsia"/>
        </w:rPr>
        <w:t>１、经办人员选择</w:t>
      </w:r>
      <w:r>
        <w:rPr>
          <w:rFonts w:hint="eastAsia"/>
        </w:rPr>
        <w:t>/</w:t>
      </w:r>
      <w:r>
        <w:rPr>
          <w:rFonts w:hint="eastAsia"/>
        </w:rPr>
        <w:t>输入“录入”操作码，系统弹出出口议付待催收列表窗口。</w:t>
      </w:r>
    </w:p>
    <w:p w:rsidR="00A17FCC" w:rsidRDefault="00A17FCC" w:rsidP="00A17FCC">
      <w:pPr>
        <w:ind w:left="480" w:hangingChars="200" w:hanging="480"/>
      </w:pPr>
      <w:r>
        <w:rPr>
          <w:rFonts w:hint="eastAsia"/>
        </w:rPr>
        <w:t>２、直接录入“出口议付编号”或者选择列表中的一笔出口议付，选择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lastRenderedPageBreak/>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791" w:name="_Toc183939400"/>
      <w:r>
        <w:rPr>
          <w:rFonts w:hint="eastAsia"/>
          <w:sz w:val="24"/>
        </w:rPr>
        <w:t>六、收到拒付通知（业务代码</w:t>
      </w:r>
      <w:r>
        <w:rPr>
          <w:rFonts w:hint="eastAsia"/>
          <w:sz w:val="24"/>
        </w:rPr>
        <w:t>7626</w:t>
      </w:r>
      <w:r>
        <w:rPr>
          <w:rFonts w:hint="eastAsia"/>
          <w:sz w:val="24"/>
        </w:rPr>
        <w:t>）</w:t>
      </w:r>
      <w:bookmarkEnd w:id="1791"/>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通过本交易登记收到的拒付函电信息。</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选择“系统导航”－“国际业务”－”出口业务”－“出口议付” －“收</w:t>
      </w:r>
      <w:r>
        <w:rPr>
          <w:rFonts w:ascii="宋体" w:hAnsi="宋体" w:hint="eastAsia"/>
        </w:rPr>
        <w:lastRenderedPageBreak/>
        <w:t>到拒付通知”，或在“业务代码”处输入“7626”进入“收到拒付通知”。</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输入“录入”操作码，系统弹出录入出口议付编号的窗口。</w:t>
      </w:r>
    </w:p>
    <w:p w:rsidR="00A17FCC" w:rsidRDefault="00A17FCC" w:rsidP="00A17FCC">
      <w:pPr>
        <w:ind w:left="480" w:hangingChars="200" w:hanging="480"/>
      </w:pPr>
      <w:r>
        <w:rPr>
          <w:rFonts w:hint="eastAsia"/>
        </w:rPr>
        <w:t>２、录入“出口议付编号”后，选择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792" w:name="_Toc183939401"/>
      <w:r>
        <w:rPr>
          <w:rFonts w:hint="eastAsia"/>
          <w:sz w:val="24"/>
        </w:rPr>
        <w:lastRenderedPageBreak/>
        <w:t>七、收到承兑通知（业务代码</w:t>
      </w:r>
      <w:r>
        <w:rPr>
          <w:rFonts w:hint="eastAsia"/>
          <w:sz w:val="24"/>
        </w:rPr>
        <w:t>7627</w:t>
      </w:r>
      <w:r>
        <w:rPr>
          <w:rFonts w:hint="eastAsia"/>
          <w:sz w:val="24"/>
        </w:rPr>
        <w:t>）</w:t>
      </w:r>
      <w:bookmarkEnd w:id="179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通过本交易登记收到的承兑函电信息。</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68"/>
        <w:gridCol w:w="2520"/>
        <w:gridCol w:w="1620"/>
        <w:gridCol w:w="3014"/>
      </w:tblGrid>
      <w:tr w:rsidR="00A17FCC">
        <w:tc>
          <w:tcPr>
            <w:tcW w:w="1368" w:type="dxa"/>
          </w:tcPr>
          <w:p w:rsidR="00A17FCC" w:rsidRDefault="00A17FCC" w:rsidP="00A17FCC">
            <w:pPr>
              <w:rPr>
                <w:rFonts w:ascii="宋体" w:hAnsi="宋体"/>
              </w:rPr>
            </w:pPr>
            <w:r>
              <w:rPr>
                <w:rFonts w:ascii="宋体" w:hAnsi="宋体" w:hint="eastAsia"/>
              </w:rPr>
              <w:t>字段名称</w:t>
            </w:r>
          </w:p>
        </w:tc>
        <w:tc>
          <w:tcPr>
            <w:tcW w:w="2520"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3014" w:type="dxa"/>
          </w:tcPr>
          <w:p w:rsidR="00A17FCC" w:rsidRDefault="00A17FCC" w:rsidP="00A17FCC">
            <w:pPr>
              <w:rPr>
                <w:rFonts w:ascii="宋体" w:hAnsi="宋体"/>
              </w:rPr>
            </w:pPr>
            <w:r>
              <w:rPr>
                <w:rFonts w:ascii="宋体" w:hAnsi="宋体" w:hint="eastAsia"/>
              </w:rPr>
              <w:t>错误提示</w:t>
            </w:r>
          </w:p>
        </w:tc>
      </w:tr>
      <w:tr w:rsidR="00A17FCC">
        <w:tc>
          <w:tcPr>
            <w:tcW w:w="1368" w:type="dxa"/>
          </w:tcPr>
          <w:p w:rsidR="00A17FCC" w:rsidRDefault="00A17FCC" w:rsidP="00A17FCC">
            <w:pPr>
              <w:rPr>
                <w:rFonts w:ascii="宋体" w:hAnsi="宋体"/>
              </w:rPr>
            </w:pPr>
            <w:r>
              <w:rPr>
                <w:rFonts w:ascii="宋体" w:hAnsi="宋体" w:hint="eastAsia"/>
              </w:rPr>
              <w:t>承兑金额</w:t>
            </w:r>
          </w:p>
        </w:tc>
        <w:tc>
          <w:tcPr>
            <w:tcW w:w="252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14" w:type="dxa"/>
          </w:tcPr>
          <w:p w:rsidR="00A17FCC" w:rsidRDefault="00A17FCC" w:rsidP="00A17FCC">
            <w:pPr>
              <w:rPr>
                <w:rFonts w:ascii="宋体" w:hAnsi="宋体"/>
              </w:rPr>
            </w:pPr>
            <w:r>
              <w:rPr>
                <w:rFonts w:ascii="宋体" w:hAnsi="宋体" w:hint="eastAsia"/>
              </w:rPr>
              <w:t>ISOB041 承兑金额不能为空</w:t>
            </w:r>
          </w:p>
        </w:tc>
      </w:tr>
      <w:tr w:rsidR="00A17FCC">
        <w:tc>
          <w:tcPr>
            <w:tcW w:w="1368" w:type="dxa"/>
          </w:tcPr>
          <w:p w:rsidR="00A17FCC" w:rsidRDefault="00A17FCC" w:rsidP="00A17FCC">
            <w:pPr>
              <w:rPr>
                <w:rFonts w:ascii="宋体" w:hAnsi="宋体"/>
              </w:rPr>
            </w:pPr>
            <w:r>
              <w:rPr>
                <w:rFonts w:ascii="宋体" w:hAnsi="宋体" w:hint="eastAsia"/>
              </w:rPr>
              <w:t>承兑到期日</w:t>
            </w:r>
          </w:p>
        </w:tc>
        <w:tc>
          <w:tcPr>
            <w:tcW w:w="252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14" w:type="dxa"/>
          </w:tcPr>
          <w:p w:rsidR="00A17FCC" w:rsidRDefault="00A17FCC" w:rsidP="00A17FCC">
            <w:pPr>
              <w:rPr>
                <w:rFonts w:ascii="宋体" w:hAnsi="宋体"/>
              </w:rPr>
            </w:pPr>
            <w:r>
              <w:rPr>
                <w:rFonts w:ascii="宋体" w:hAnsi="宋体" w:hint="eastAsia"/>
              </w:rPr>
              <w:t>ISOB042 承兑到期日不能为空</w:t>
            </w:r>
          </w:p>
        </w:tc>
      </w:tr>
      <w:tr w:rsidR="00A17FCC">
        <w:tc>
          <w:tcPr>
            <w:tcW w:w="1368" w:type="dxa"/>
          </w:tcPr>
          <w:p w:rsidR="00A17FCC" w:rsidRDefault="00A17FCC" w:rsidP="00A17FCC">
            <w:pPr>
              <w:rPr>
                <w:rFonts w:ascii="宋体" w:hAnsi="宋体"/>
              </w:rPr>
            </w:pPr>
            <w:r>
              <w:rPr>
                <w:rFonts w:ascii="宋体" w:hAnsi="宋体" w:hint="eastAsia"/>
              </w:rPr>
              <w:t>偿付类型</w:t>
            </w:r>
          </w:p>
        </w:tc>
        <w:tc>
          <w:tcPr>
            <w:tcW w:w="2520"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CM : CLAIM向偿付行索偿</w:t>
            </w:r>
          </w:p>
          <w:p w:rsidR="00A17FCC" w:rsidRDefault="00A17FCC" w:rsidP="00A17FCC">
            <w:pPr>
              <w:rPr>
                <w:rFonts w:ascii="宋体" w:hAnsi="宋体"/>
              </w:rPr>
            </w:pPr>
            <w:r>
              <w:rPr>
                <w:rFonts w:ascii="宋体" w:hAnsi="宋体" w:hint="eastAsia"/>
              </w:rPr>
              <w:t>RT : REMIT单到付款</w:t>
            </w:r>
          </w:p>
        </w:tc>
        <w:tc>
          <w:tcPr>
            <w:tcW w:w="1620" w:type="dxa"/>
          </w:tcPr>
          <w:p w:rsidR="00A17FCC" w:rsidRDefault="00A17FCC" w:rsidP="00A17FCC">
            <w:pPr>
              <w:rPr>
                <w:rFonts w:ascii="宋体" w:hAnsi="宋体"/>
              </w:rPr>
            </w:pPr>
            <w:r>
              <w:rPr>
                <w:rFonts w:ascii="宋体" w:hAnsi="宋体" w:hint="eastAsia"/>
              </w:rPr>
              <w:t>字符类型2位</w:t>
            </w:r>
          </w:p>
        </w:tc>
        <w:tc>
          <w:tcPr>
            <w:tcW w:w="3014" w:type="dxa"/>
          </w:tcPr>
          <w:p w:rsidR="00A17FCC" w:rsidRDefault="00A17FCC" w:rsidP="00A17FCC">
            <w:pPr>
              <w:rPr>
                <w:rFonts w:ascii="宋体" w:hAnsi="宋体"/>
              </w:rPr>
            </w:pPr>
          </w:p>
        </w:tc>
      </w:tr>
      <w:tr w:rsidR="00A17FCC">
        <w:tc>
          <w:tcPr>
            <w:tcW w:w="1368" w:type="dxa"/>
          </w:tcPr>
          <w:p w:rsidR="00A17FCC" w:rsidRDefault="00A17FCC" w:rsidP="00A17FCC">
            <w:pPr>
              <w:rPr>
                <w:rFonts w:ascii="宋体" w:hAnsi="宋体"/>
              </w:rPr>
            </w:pPr>
            <w:r>
              <w:rPr>
                <w:rFonts w:ascii="宋体" w:hAnsi="宋体" w:hint="eastAsia"/>
              </w:rPr>
              <w:t>偿付行代码</w:t>
            </w:r>
          </w:p>
        </w:tc>
        <w:tc>
          <w:tcPr>
            <w:tcW w:w="252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3014" w:type="dxa"/>
          </w:tcPr>
          <w:p w:rsidR="00A17FCC" w:rsidRDefault="00A17FCC" w:rsidP="00A17FCC">
            <w:pPr>
              <w:rPr>
                <w:rFonts w:ascii="宋体" w:hAnsi="宋体"/>
              </w:rPr>
            </w:pPr>
            <w:r>
              <w:rPr>
                <w:rFonts w:ascii="宋体" w:hAnsi="宋体" w:hint="eastAsia"/>
              </w:rPr>
              <w:t>ISOB017 偿付类型为CLAIM时必须输入偿付行和索偿方式</w:t>
            </w:r>
          </w:p>
        </w:tc>
      </w:tr>
      <w:tr w:rsidR="00A17FCC">
        <w:tc>
          <w:tcPr>
            <w:tcW w:w="1368" w:type="dxa"/>
          </w:tcPr>
          <w:p w:rsidR="00A17FCC" w:rsidRDefault="00A17FCC" w:rsidP="00A17FCC">
            <w:pPr>
              <w:rPr>
                <w:rFonts w:ascii="宋体" w:hAnsi="宋体"/>
              </w:rPr>
            </w:pPr>
            <w:r>
              <w:rPr>
                <w:rFonts w:ascii="宋体" w:hAnsi="宋体" w:hint="eastAsia"/>
              </w:rPr>
              <w:t>索偿方式</w:t>
            </w:r>
          </w:p>
        </w:tc>
        <w:tc>
          <w:tcPr>
            <w:tcW w:w="2520"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M : 信索</w:t>
            </w:r>
          </w:p>
          <w:p w:rsidR="00A17FCC" w:rsidRDefault="00A17FCC" w:rsidP="00A17FCC">
            <w:pPr>
              <w:rPr>
                <w:rFonts w:ascii="宋体" w:hAnsi="宋体"/>
              </w:rPr>
            </w:pPr>
            <w:r>
              <w:rPr>
                <w:rFonts w:ascii="宋体" w:hAnsi="宋体" w:hint="eastAsia"/>
              </w:rPr>
              <w:t>T : 电索</w:t>
            </w:r>
          </w:p>
        </w:tc>
        <w:tc>
          <w:tcPr>
            <w:tcW w:w="1620" w:type="dxa"/>
          </w:tcPr>
          <w:p w:rsidR="00A17FCC" w:rsidRDefault="00A17FCC" w:rsidP="00A17FCC">
            <w:pPr>
              <w:rPr>
                <w:rFonts w:ascii="宋体" w:hAnsi="宋体"/>
              </w:rPr>
            </w:pPr>
            <w:r>
              <w:rPr>
                <w:rFonts w:ascii="宋体" w:hAnsi="宋体" w:hint="eastAsia"/>
              </w:rPr>
              <w:t>字符类型1位</w:t>
            </w:r>
          </w:p>
        </w:tc>
        <w:tc>
          <w:tcPr>
            <w:tcW w:w="3014" w:type="dxa"/>
          </w:tcPr>
          <w:p w:rsidR="00A17FCC" w:rsidRDefault="00A17FCC" w:rsidP="00A17FCC">
            <w:pPr>
              <w:rPr>
                <w:rFonts w:ascii="宋体" w:hAnsi="宋体"/>
              </w:rPr>
            </w:pPr>
            <w:r>
              <w:rPr>
                <w:rFonts w:ascii="宋体" w:hAnsi="宋体" w:hint="eastAsia"/>
              </w:rPr>
              <w:t>ISOB017 偿付类型为CLAIM时必须输入偿付行和索偿方式</w:t>
            </w: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选择“系统导航”－“国际业务”－”出口业务”－“出口议付” －“收到承兑通知”，或在“业务代码”处输入“7627”进入“收到承兑通知”。</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输入“录入”操作码，系统弹出录入出口议付编号的窗口。</w:t>
      </w:r>
    </w:p>
    <w:p w:rsidR="00A17FCC" w:rsidRDefault="00A17FCC" w:rsidP="00A17FCC">
      <w:pPr>
        <w:ind w:left="480" w:hangingChars="200" w:hanging="480"/>
      </w:pPr>
      <w:r>
        <w:rPr>
          <w:rFonts w:hint="eastAsia"/>
        </w:rPr>
        <w:t>２、录入“出口议付编号”后，选择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３、录入出口议付单据的承兑金额和承兑到期日。</w:t>
      </w:r>
    </w:p>
    <w:p w:rsidR="00A17FCC" w:rsidRDefault="00A17FCC" w:rsidP="00A17FCC">
      <w:pPr>
        <w:ind w:left="480" w:hangingChars="200" w:hanging="480"/>
      </w:pPr>
      <w:r>
        <w:rPr>
          <w:rFonts w:hint="eastAsia"/>
        </w:rPr>
        <w:t>４、选择“费用”页面，检查扣费信息是否正确，如须加收费用，可在本页面增</w:t>
      </w:r>
      <w:r>
        <w:rPr>
          <w:rFonts w:hint="eastAsia"/>
        </w:rPr>
        <w:lastRenderedPageBreak/>
        <w:t>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 w:rsidR="00A17FCC" w:rsidRDefault="00A17FCC" w:rsidP="00A17FCC">
      <w:pPr>
        <w:pStyle w:val="5"/>
        <w:rPr>
          <w:sz w:val="24"/>
        </w:rPr>
      </w:pPr>
      <w:bookmarkStart w:id="1793" w:name="_Toc183939402"/>
      <w:r>
        <w:rPr>
          <w:rFonts w:hint="eastAsia"/>
          <w:sz w:val="24"/>
        </w:rPr>
        <w:t>八、修改承兑（业务代码</w:t>
      </w:r>
      <w:r>
        <w:rPr>
          <w:rFonts w:hint="eastAsia"/>
          <w:sz w:val="24"/>
        </w:rPr>
        <w:t>7628</w:t>
      </w:r>
      <w:r>
        <w:rPr>
          <w:rFonts w:hint="eastAsia"/>
          <w:sz w:val="24"/>
        </w:rPr>
        <w:t>）</w:t>
      </w:r>
      <w:bookmarkEnd w:id="179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通过本交易登记修改承兑的信息。</w:t>
      </w:r>
    </w:p>
    <w:p w:rsidR="00A17FCC" w:rsidRDefault="00A17FCC" w:rsidP="00A17FCC">
      <w:pPr>
        <w:pStyle w:val="6"/>
        <w:spacing w:line="360" w:lineRule="auto"/>
      </w:pPr>
      <w:r>
        <w:rPr>
          <w:rFonts w:hint="eastAsia"/>
        </w:rPr>
        <w:lastRenderedPageBreak/>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68"/>
        <w:gridCol w:w="2340"/>
        <w:gridCol w:w="1620"/>
        <w:gridCol w:w="3194"/>
      </w:tblGrid>
      <w:tr w:rsidR="00A17FCC">
        <w:tc>
          <w:tcPr>
            <w:tcW w:w="1368" w:type="dxa"/>
          </w:tcPr>
          <w:p w:rsidR="00A17FCC" w:rsidRDefault="00A17FCC" w:rsidP="00A17FCC">
            <w:pPr>
              <w:rPr>
                <w:rFonts w:ascii="宋体" w:hAnsi="宋体"/>
              </w:rPr>
            </w:pPr>
            <w:r>
              <w:rPr>
                <w:rFonts w:ascii="宋体" w:hAnsi="宋体" w:hint="eastAsia"/>
              </w:rPr>
              <w:t>字段名称</w:t>
            </w:r>
          </w:p>
        </w:tc>
        <w:tc>
          <w:tcPr>
            <w:tcW w:w="2340"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3194" w:type="dxa"/>
          </w:tcPr>
          <w:p w:rsidR="00A17FCC" w:rsidRDefault="00A17FCC" w:rsidP="00A17FCC">
            <w:pPr>
              <w:rPr>
                <w:rFonts w:ascii="宋体" w:hAnsi="宋体"/>
              </w:rPr>
            </w:pPr>
            <w:r>
              <w:rPr>
                <w:rFonts w:ascii="宋体" w:hAnsi="宋体" w:hint="eastAsia"/>
              </w:rPr>
              <w:t>错误提示</w:t>
            </w:r>
          </w:p>
        </w:tc>
      </w:tr>
      <w:tr w:rsidR="00A17FCC">
        <w:tc>
          <w:tcPr>
            <w:tcW w:w="1368" w:type="dxa"/>
          </w:tcPr>
          <w:p w:rsidR="00A17FCC" w:rsidRDefault="00A17FCC" w:rsidP="00A17FCC">
            <w:pPr>
              <w:rPr>
                <w:rFonts w:ascii="宋体" w:hAnsi="宋体"/>
              </w:rPr>
            </w:pPr>
            <w:r>
              <w:rPr>
                <w:rFonts w:ascii="宋体" w:hAnsi="宋体" w:hint="eastAsia"/>
              </w:rPr>
              <w:t>承兑金额</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194" w:type="dxa"/>
          </w:tcPr>
          <w:p w:rsidR="00A17FCC" w:rsidRDefault="00A17FCC" w:rsidP="00A17FCC">
            <w:pPr>
              <w:rPr>
                <w:rFonts w:ascii="宋体" w:hAnsi="宋体"/>
              </w:rPr>
            </w:pPr>
            <w:r>
              <w:rPr>
                <w:rFonts w:ascii="宋体" w:hAnsi="宋体" w:hint="eastAsia"/>
              </w:rPr>
              <w:t>ISOB044 新承兑金额不能为空</w:t>
            </w:r>
          </w:p>
        </w:tc>
      </w:tr>
      <w:tr w:rsidR="00A17FCC">
        <w:tc>
          <w:tcPr>
            <w:tcW w:w="1368" w:type="dxa"/>
          </w:tcPr>
          <w:p w:rsidR="00A17FCC" w:rsidRDefault="00A17FCC" w:rsidP="00A17FCC">
            <w:pPr>
              <w:rPr>
                <w:rFonts w:ascii="宋体" w:hAnsi="宋体"/>
              </w:rPr>
            </w:pPr>
            <w:r>
              <w:rPr>
                <w:rFonts w:ascii="宋体" w:hAnsi="宋体" w:hint="eastAsia"/>
              </w:rPr>
              <w:t>承兑到期日</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194" w:type="dxa"/>
          </w:tcPr>
          <w:p w:rsidR="00A17FCC" w:rsidRDefault="00A17FCC" w:rsidP="00A17FCC">
            <w:pPr>
              <w:rPr>
                <w:rFonts w:ascii="宋体" w:hAnsi="宋体"/>
              </w:rPr>
            </w:pPr>
            <w:r>
              <w:rPr>
                <w:rFonts w:ascii="宋体" w:hAnsi="宋体" w:hint="eastAsia"/>
              </w:rPr>
              <w:t>ISOB045 新承兑到期日不能为空</w:t>
            </w:r>
          </w:p>
        </w:tc>
      </w:tr>
      <w:tr w:rsidR="00A17FCC">
        <w:tc>
          <w:tcPr>
            <w:tcW w:w="1368" w:type="dxa"/>
          </w:tcPr>
          <w:p w:rsidR="00A17FCC" w:rsidRDefault="00A17FCC" w:rsidP="00A17FCC">
            <w:pPr>
              <w:rPr>
                <w:rFonts w:ascii="宋体" w:hAnsi="宋体"/>
              </w:rPr>
            </w:pPr>
            <w:r>
              <w:rPr>
                <w:rFonts w:ascii="宋体" w:hAnsi="宋体" w:hint="eastAsia"/>
              </w:rPr>
              <w:t>偿付类型</w:t>
            </w:r>
          </w:p>
        </w:tc>
        <w:tc>
          <w:tcPr>
            <w:tcW w:w="2340"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CM : CLAIM向偿付行索偿</w:t>
            </w:r>
          </w:p>
          <w:p w:rsidR="00A17FCC" w:rsidRDefault="00A17FCC" w:rsidP="00A17FCC">
            <w:pPr>
              <w:rPr>
                <w:rFonts w:ascii="宋体" w:hAnsi="宋体"/>
              </w:rPr>
            </w:pPr>
            <w:r>
              <w:rPr>
                <w:rFonts w:ascii="宋体" w:hAnsi="宋体" w:hint="eastAsia"/>
              </w:rPr>
              <w:t>RT : REMIT单到付款</w:t>
            </w:r>
          </w:p>
        </w:tc>
        <w:tc>
          <w:tcPr>
            <w:tcW w:w="1620" w:type="dxa"/>
          </w:tcPr>
          <w:p w:rsidR="00A17FCC" w:rsidRDefault="00A17FCC" w:rsidP="00A17FCC">
            <w:pPr>
              <w:rPr>
                <w:rFonts w:ascii="宋体" w:hAnsi="宋体"/>
              </w:rPr>
            </w:pPr>
            <w:r>
              <w:rPr>
                <w:rFonts w:ascii="宋体" w:hAnsi="宋体" w:hint="eastAsia"/>
              </w:rPr>
              <w:t>字符类型2位</w:t>
            </w:r>
          </w:p>
        </w:tc>
        <w:tc>
          <w:tcPr>
            <w:tcW w:w="3194" w:type="dxa"/>
          </w:tcPr>
          <w:p w:rsidR="00A17FCC" w:rsidRDefault="00A17FCC" w:rsidP="00A17FCC">
            <w:pPr>
              <w:rPr>
                <w:rFonts w:ascii="宋体" w:hAnsi="宋体"/>
              </w:rPr>
            </w:pPr>
          </w:p>
        </w:tc>
      </w:tr>
      <w:tr w:rsidR="00A17FCC">
        <w:tc>
          <w:tcPr>
            <w:tcW w:w="1368" w:type="dxa"/>
          </w:tcPr>
          <w:p w:rsidR="00A17FCC" w:rsidRDefault="00A17FCC" w:rsidP="00A17FCC">
            <w:pPr>
              <w:rPr>
                <w:rFonts w:ascii="宋体" w:hAnsi="宋体"/>
              </w:rPr>
            </w:pPr>
            <w:r>
              <w:rPr>
                <w:rFonts w:ascii="宋体" w:hAnsi="宋体" w:hint="eastAsia"/>
              </w:rPr>
              <w:t>偿付行代码</w:t>
            </w:r>
          </w:p>
        </w:tc>
        <w:tc>
          <w:tcPr>
            <w:tcW w:w="2340"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3194" w:type="dxa"/>
          </w:tcPr>
          <w:p w:rsidR="00A17FCC" w:rsidRDefault="00A17FCC" w:rsidP="00A17FCC">
            <w:pPr>
              <w:rPr>
                <w:rFonts w:ascii="宋体" w:hAnsi="宋体"/>
              </w:rPr>
            </w:pPr>
            <w:r>
              <w:rPr>
                <w:rFonts w:ascii="宋体" w:hAnsi="宋体" w:hint="eastAsia"/>
              </w:rPr>
              <w:t>ISOB017 偿付类型为CLAIM时必须输入偿付行和索偿方式</w:t>
            </w:r>
          </w:p>
        </w:tc>
      </w:tr>
      <w:tr w:rsidR="00A17FCC">
        <w:tc>
          <w:tcPr>
            <w:tcW w:w="1368" w:type="dxa"/>
          </w:tcPr>
          <w:p w:rsidR="00A17FCC" w:rsidRDefault="00A17FCC" w:rsidP="00A17FCC">
            <w:pPr>
              <w:rPr>
                <w:rFonts w:ascii="宋体" w:hAnsi="宋体"/>
              </w:rPr>
            </w:pPr>
            <w:r>
              <w:rPr>
                <w:rFonts w:ascii="宋体" w:hAnsi="宋体" w:hint="eastAsia"/>
              </w:rPr>
              <w:t>索偿方式</w:t>
            </w:r>
          </w:p>
        </w:tc>
        <w:tc>
          <w:tcPr>
            <w:tcW w:w="2340"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M : 信索</w:t>
            </w:r>
          </w:p>
          <w:p w:rsidR="00A17FCC" w:rsidRDefault="00A17FCC" w:rsidP="00A17FCC">
            <w:pPr>
              <w:rPr>
                <w:rFonts w:ascii="宋体" w:hAnsi="宋体"/>
              </w:rPr>
            </w:pPr>
            <w:r>
              <w:rPr>
                <w:rFonts w:ascii="宋体" w:hAnsi="宋体" w:hint="eastAsia"/>
              </w:rPr>
              <w:t>T : 电索</w:t>
            </w:r>
          </w:p>
        </w:tc>
        <w:tc>
          <w:tcPr>
            <w:tcW w:w="1620" w:type="dxa"/>
          </w:tcPr>
          <w:p w:rsidR="00A17FCC" w:rsidRDefault="00A17FCC" w:rsidP="00A17FCC">
            <w:pPr>
              <w:rPr>
                <w:rFonts w:ascii="宋体" w:hAnsi="宋体"/>
              </w:rPr>
            </w:pPr>
            <w:r>
              <w:rPr>
                <w:rFonts w:ascii="宋体" w:hAnsi="宋体" w:hint="eastAsia"/>
              </w:rPr>
              <w:t>字符类型1位</w:t>
            </w:r>
          </w:p>
        </w:tc>
        <w:tc>
          <w:tcPr>
            <w:tcW w:w="3194" w:type="dxa"/>
          </w:tcPr>
          <w:p w:rsidR="00A17FCC" w:rsidRDefault="00A17FCC" w:rsidP="00A17FCC">
            <w:pPr>
              <w:rPr>
                <w:rFonts w:ascii="宋体" w:hAnsi="宋体"/>
              </w:rPr>
            </w:pPr>
            <w:r>
              <w:rPr>
                <w:rFonts w:ascii="宋体" w:hAnsi="宋体" w:hint="eastAsia"/>
              </w:rPr>
              <w:t>ISOB017 偿付类型为CLAIM时必须输入偿付行和索偿方式</w:t>
            </w: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选择“系统导航”－“国际业务”－”出口业务”－“出口议付” －“修改承兑”，或在“业务代码”处输入“7628”进入“修改承兑”。</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输入“录入”操作码，系统弹出录入出口议付编号的窗口。</w:t>
      </w:r>
    </w:p>
    <w:p w:rsidR="00A17FCC" w:rsidRDefault="00A17FCC" w:rsidP="00A17FCC">
      <w:pPr>
        <w:ind w:left="480" w:hangingChars="200" w:hanging="480"/>
      </w:pPr>
      <w:r>
        <w:rPr>
          <w:rFonts w:hint="eastAsia"/>
        </w:rPr>
        <w:t>２、录入“出口议付编号”后，选择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３、录入出口议付单据的新承兑金额和新承兑到期日。</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w:t>
      </w:r>
      <w:r>
        <w:rPr>
          <w:rFonts w:hint="eastAsia"/>
        </w:rPr>
        <w:lastRenderedPageBreak/>
        <w:t>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Pr>
        <w:pStyle w:val="5"/>
        <w:rPr>
          <w:sz w:val="24"/>
        </w:rPr>
      </w:pPr>
      <w:bookmarkStart w:id="1794" w:name="_Toc183939403"/>
      <w:r>
        <w:rPr>
          <w:rFonts w:hint="eastAsia"/>
          <w:sz w:val="24"/>
        </w:rPr>
        <w:t>九、收汇（业务代码</w:t>
      </w:r>
      <w:r>
        <w:rPr>
          <w:rFonts w:hint="eastAsia"/>
          <w:sz w:val="24"/>
        </w:rPr>
        <w:t>7629</w:t>
      </w:r>
      <w:r>
        <w:rPr>
          <w:rFonts w:hint="eastAsia"/>
          <w:sz w:val="24"/>
        </w:rPr>
        <w:t>）</w:t>
      </w:r>
      <w:bookmarkEnd w:id="1794"/>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通过本交易登记出口议付收汇信息。</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6"/>
        <w:gridCol w:w="2492"/>
        <w:gridCol w:w="1620"/>
        <w:gridCol w:w="2834"/>
      </w:tblGrid>
      <w:tr w:rsidR="00A17FCC">
        <w:tc>
          <w:tcPr>
            <w:tcW w:w="1576" w:type="dxa"/>
          </w:tcPr>
          <w:p w:rsidR="00A17FCC" w:rsidRDefault="00A17FCC" w:rsidP="00A17FCC">
            <w:pPr>
              <w:rPr>
                <w:rFonts w:ascii="宋体" w:hAnsi="宋体"/>
              </w:rPr>
            </w:pPr>
            <w:r>
              <w:rPr>
                <w:rFonts w:ascii="宋体" w:hAnsi="宋体" w:hint="eastAsia"/>
              </w:rPr>
              <w:t>字段名称</w:t>
            </w:r>
          </w:p>
        </w:tc>
        <w:tc>
          <w:tcPr>
            <w:tcW w:w="2492"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2834" w:type="dxa"/>
          </w:tcPr>
          <w:p w:rsidR="00A17FCC" w:rsidRDefault="00A17FCC" w:rsidP="00A17FCC">
            <w:pPr>
              <w:rPr>
                <w:rFonts w:ascii="宋体" w:hAnsi="宋体"/>
              </w:rPr>
            </w:pPr>
            <w:r>
              <w:rPr>
                <w:rFonts w:ascii="宋体" w:hAnsi="宋体" w:hint="eastAsia"/>
              </w:rPr>
              <w:t>错误提示</w:t>
            </w:r>
          </w:p>
        </w:tc>
      </w:tr>
      <w:tr w:rsidR="00A17FCC">
        <w:tc>
          <w:tcPr>
            <w:tcW w:w="1576" w:type="dxa"/>
          </w:tcPr>
          <w:p w:rsidR="00A17FCC" w:rsidRDefault="00A17FCC" w:rsidP="00A17FCC">
            <w:pPr>
              <w:rPr>
                <w:rFonts w:ascii="宋体" w:hAnsi="宋体"/>
              </w:rPr>
            </w:pPr>
            <w:r>
              <w:rPr>
                <w:rFonts w:ascii="宋体" w:hAnsi="宋体" w:hint="eastAsia"/>
              </w:rPr>
              <w:t>全额结清标志</w:t>
            </w:r>
          </w:p>
        </w:tc>
        <w:tc>
          <w:tcPr>
            <w:tcW w:w="2492"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本次应收单</w:t>
            </w:r>
            <w:r>
              <w:rPr>
                <w:rFonts w:ascii="宋体" w:hAnsi="宋体" w:hint="eastAsia"/>
              </w:rPr>
              <w:lastRenderedPageBreak/>
              <w:t>据金额</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w:t>
            </w:r>
            <w:r>
              <w:rPr>
                <w:rFonts w:ascii="宋体" w:hAnsi="宋体" w:hint="eastAsia"/>
              </w:rPr>
              <w:lastRenderedPageBreak/>
              <w:t>15.2</w:t>
            </w:r>
          </w:p>
        </w:tc>
        <w:tc>
          <w:tcPr>
            <w:tcW w:w="2834" w:type="dxa"/>
          </w:tcPr>
          <w:p w:rsidR="00A17FCC" w:rsidRDefault="00A17FCC" w:rsidP="00A17FCC">
            <w:pPr>
              <w:rPr>
                <w:rFonts w:ascii="宋体" w:hAnsi="宋体"/>
              </w:rPr>
            </w:pPr>
            <w:r>
              <w:rPr>
                <w:rFonts w:ascii="宋体" w:hAnsi="宋体" w:hint="eastAsia"/>
              </w:rPr>
              <w:lastRenderedPageBreak/>
              <w:t>ISOB055 非全额收汇时，</w:t>
            </w:r>
            <w:r>
              <w:rPr>
                <w:rFonts w:ascii="宋体" w:hAnsi="宋体" w:hint="eastAsia"/>
              </w:rPr>
              <w:lastRenderedPageBreak/>
              <w:t>本次应收汇金额必须输入</w:t>
            </w:r>
          </w:p>
        </w:tc>
      </w:tr>
      <w:tr w:rsidR="00A17FCC">
        <w:tc>
          <w:tcPr>
            <w:tcW w:w="1576" w:type="dxa"/>
          </w:tcPr>
          <w:p w:rsidR="00A17FCC" w:rsidRDefault="00A17FCC" w:rsidP="00A17FCC">
            <w:pPr>
              <w:rPr>
                <w:rFonts w:ascii="宋体" w:hAnsi="宋体"/>
              </w:rPr>
            </w:pPr>
            <w:r>
              <w:rPr>
                <w:rFonts w:ascii="宋体" w:hAnsi="宋体" w:hint="eastAsia"/>
              </w:rPr>
              <w:lastRenderedPageBreak/>
              <w:t>代理商费用</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国外扣电报费</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本次实收金额</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r>
              <w:rPr>
                <w:rFonts w:ascii="宋体" w:hAnsi="宋体" w:hint="eastAsia"/>
              </w:rPr>
              <w:t>ISOB066 实收金额不能为空</w:t>
            </w:r>
          </w:p>
        </w:tc>
      </w:tr>
      <w:tr w:rsidR="00A17FCC">
        <w:tc>
          <w:tcPr>
            <w:tcW w:w="1576" w:type="dxa"/>
          </w:tcPr>
          <w:p w:rsidR="00A17FCC" w:rsidRDefault="00A17FCC" w:rsidP="00A17FCC">
            <w:pPr>
              <w:rPr>
                <w:rFonts w:ascii="宋体" w:hAnsi="宋体"/>
              </w:rPr>
            </w:pPr>
            <w:r>
              <w:rPr>
                <w:rFonts w:ascii="宋体" w:hAnsi="宋体" w:hint="eastAsia"/>
              </w:rPr>
              <w:t>入账账户</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r>
              <w:rPr>
                <w:rFonts w:ascii="宋体" w:hAnsi="宋体" w:hint="eastAsia"/>
              </w:rPr>
              <w:t>CSAC0051</w:t>
            </w:r>
          </w:p>
        </w:tc>
      </w:tr>
      <w:tr w:rsidR="00A17FCC">
        <w:tc>
          <w:tcPr>
            <w:tcW w:w="1576" w:type="dxa"/>
          </w:tcPr>
          <w:p w:rsidR="00A17FCC" w:rsidRDefault="00A17FCC" w:rsidP="00A17FCC">
            <w:pPr>
              <w:rPr>
                <w:rFonts w:ascii="宋体" w:hAnsi="宋体"/>
              </w:rPr>
            </w:pPr>
            <w:r>
              <w:rPr>
                <w:rFonts w:ascii="宋体" w:hAnsi="宋体" w:hint="eastAsia"/>
              </w:rPr>
              <w:t>钞汇标志</w:t>
            </w:r>
          </w:p>
        </w:tc>
        <w:tc>
          <w:tcPr>
            <w:tcW w:w="2492"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r>
              <w:rPr>
                <w:rFonts w:ascii="宋体" w:hAnsi="宋体" w:hint="eastAsia"/>
              </w:rPr>
              <w:t>CSAC0053</w:t>
            </w:r>
          </w:p>
        </w:tc>
      </w:tr>
      <w:tr w:rsidR="00A17FCC">
        <w:tc>
          <w:tcPr>
            <w:tcW w:w="1576" w:type="dxa"/>
          </w:tcPr>
          <w:p w:rsidR="00A17FCC" w:rsidRDefault="00A17FCC" w:rsidP="00A17FCC">
            <w:pPr>
              <w:rPr>
                <w:rFonts w:ascii="宋体" w:hAnsi="宋体"/>
              </w:rPr>
            </w:pPr>
            <w:r>
              <w:rPr>
                <w:rFonts w:ascii="宋体" w:hAnsi="宋体" w:hint="eastAsia"/>
              </w:rPr>
              <w:t>资金分行</w:t>
            </w:r>
          </w:p>
        </w:tc>
        <w:tc>
          <w:tcPr>
            <w:tcW w:w="2492" w:type="dxa"/>
          </w:tcPr>
          <w:p w:rsidR="00A17FCC" w:rsidRDefault="00A17FCC" w:rsidP="00A17FCC">
            <w:pPr>
              <w:rPr>
                <w:rFonts w:ascii="宋体" w:hAnsi="宋体"/>
              </w:rPr>
            </w:pPr>
            <w:r>
              <w:rPr>
                <w:rFonts w:ascii="宋体" w:hAnsi="宋体" w:hint="eastAsia"/>
              </w:rPr>
              <w:t>当没有与收汇记录勾链时通过本子段指定资金所在分行</w:t>
            </w:r>
          </w:p>
        </w:tc>
        <w:tc>
          <w:tcPr>
            <w:tcW w:w="162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r>
              <w:rPr>
                <w:rFonts w:ascii="宋体" w:hAnsi="宋体" w:hint="eastAsia"/>
              </w:rPr>
              <w:t>ISOB069资金分行必须输入</w:t>
            </w:r>
          </w:p>
        </w:tc>
      </w:tr>
      <w:tr w:rsidR="00A17FCC">
        <w:tc>
          <w:tcPr>
            <w:tcW w:w="1576" w:type="dxa"/>
          </w:tcPr>
          <w:p w:rsidR="00A17FCC" w:rsidRDefault="00A17FCC" w:rsidP="00A17FCC">
            <w:pPr>
              <w:rPr>
                <w:rFonts w:ascii="宋体" w:hAnsi="宋体"/>
              </w:rPr>
            </w:pPr>
            <w:r>
              <w:rPr>
                <w:rFonts w:ascii="宋体" w:hAnsi="宋体" w:hint="eastAsia"/>
              </w:rPr>
              <w:t>账户行代码</w:t>
            </w:r>
          </w:p>
        </w:tc>
        <w:tc>
          <w:tcPr>
            <w:tcW w:w="2492" w:type="dxa"/>
          </w:tcPr>
          <w:p w:rsidR="00A17FCC" w:rsidRDefault="00A17FCC" w:rsidP="00A17FCC">
            <w:pPr>
              <w:rPr>
                <w:rFonts w:ascii="宋体" w:hAnsi="宋体"/>
              </w:rPr>
            </w:pPr>
            <w:r>
              <w:rPr>
                <w:rFonts w:ascii="宋体" w:hAnsi="宋体" w:hint="eastAsia"/>
              </w:rPr>
              <w:t>我行收款的账户行</w:t>
            </w:r>
          </w:p>
        </w:tc>
        <w:tc>
          <w:tcPr>
            <w:tcW w:w="162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ISOB011 账户行账号和联行号不能同时为空</w:t>
            </w:r>
          </w:p>
          <w:p w:rsidR="00A17FCC" w:rsidRDefault="00A17FCC" w:rsidP="00A17FCC">
            <w:pPr>
              <w:rPr>
                <w:rFonts w:ascii="宋体" w:hAnsi="宋体"/>
              </w:rPr>
            </w:pPr>
            <w:r>
              <w:rPr>
                <w:rFonts w:ascii="宋体" w:hAnsi="宋体" w:hint="eastAsia"/>
              </w:rPr>
              <w:t>SYS5508 机构不存在</w:t>
            </w:r>
          </w:p>
          <w:p w:rsidR="00A17FCC" w:rsidRDefault="00A17FCC" w:rsidP="00A17FCC">
            <w:pPr>
              <w:rPr>
                <w:rFonts w:ascii="宋体" w:hAnsi="宋体"/>
              </w:rPr>
            </w:pPr>
            <w:r>
              <w:rPr>
                <w:rFonts w:ascii="宋体" w:hAnsi="宋体" w:hint="eastAsia"/>
              </w:rPr>
              <w:t>ISI3024 受理部门和资金部门不匹配</w:t>
            </w:r>
          </w:p>
        </w:tc>
      </w:tr>
      <w:tr w:rsidR="00A17FCC">
        <w:tc>
          <w:tcPr>
            <w:tcW w:w="1576" w:type="dxa"/>
          </w:tcPr>
          <w:p w:rsidR="00A17FCC" w:rsidRDefault="00A17FCC" w:rsidP="00A17FCC">
            <w:pPr>
              <w:rPr>
                <w:rFonts w:ascii="宋体" w:hAnsi="宋体"/>
              </w:rPr>
            </w:pPr>
            <w:r>
              <w:rPr>
                <w:rFonts w:ascii="宋体" w:hAnsi="宋体" w:hint="eastAsia"/>
              </w:rPr>
              <w:t>账户行户口</w:t>
            </w:r>
          </w:p>
        </w:tc>
        <w:tc>
          <w:tcPr>
            <w:tcW w:w="2492"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576" w:type="dxa"/>
          </w:tcPr>
          <w:p w:rsidR="00A17FCC" w:rsidRDefault="00A17FCC" w:rsidP="00A17FCC">
            <w:pPr>
              <w:rPr>
                <w:rFonts w:ascii="宋体" w:hAnsi="宋体"/>
              </w:rPr>
            </w:pPr>
            <w:r>
              <w:rPr>
                <w:rFonts w:ascii="宋体" w:hAnsi="宋体" w:hint="eastAsia"/>
              </w:rPr>
              <w:t>交易编码</w:t>
            </w:r>
          </w:p>
        </w:tc>
        <w:tc>
          <w:tcPr>
            <w:tcW w:w="2492" w:type="dxa"/>
          </w:tcPr>
          <w:p w:rsidR="00A17FCC" w:rsidRDefault="00A17FCC" w:rsidP="00A17FCC">
            <w:pPr>
              <w:rPr>
                <w:rFonts w:ascii="宋体" w:hAnsi="宋体"/>
              </w:rPr>
            </w:pPr>
            <w:r>
              <w:rPr>
                <w:rFonts w:ascii="宋体" w:hAnsi="宋体" w:hint="eastAsia"/>
              </w:rPr>
              <w:t>分类参见《交易编码》</w:t>
            </w:r>
          </w:p>
        </w:tc>
        <w:tc>
          <w:tcPr>
            <w:tcW w:w="1620" w:type="dxa"/>
          </w:tcPr>
          <w:p w:rsidR="00A17FCC" w:rsidRDefault="00A17FCC" w:rsidP="00A17FCC">
            <w:pPr>
              <w:rPr>
                <w:rFonts w:ascii="宋体" w:hAnsi="宋体"/>
              </w:rPr>
            </w:pPr>
            <w:r>
              <w:rPr>
                <w:rFonts w:ascii="宋体" w:hAnsi="宋体" w:hint="eastAsia"/>
              </w:rPr>
              <w:t>字符类型6位</w:t>
            </w:r>
          </w:p>
        </w:tc>
        <w:tc>
          <w:tcPr>
            <w:tcW w:w="283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１、待收汇列表中查询到的是业务类型为“</w:t>
      </w:r>
      <w:r>
        <w:rPr>
          <w:rFonts w:hint="eastAsia"/>
        </w:rPr>
        <w:t xml:space="preserve">1 : </w:t>
      </w:r>
      <w:r>
        <w:rPr>
          <w:rFonts w:hint="eastAsia"/>
        </w:rPr>
        <w:t>出口议付收汇”的收汇记录，如</w:t>
      </w:r>
      <w:r>
        <w:rPr>
          <w:rFonts w:hint="eastAsia"/>
        </w:rPr>
        <w:lastRenderedPageBreak/>
        <w:t>果一笔收汇的业务类型未正确清分到正确的业务类型，可通过业务清分交易（业务代码</w:t>
      </w:r>
      <w:r>
        <w:rPr>
          <w:rFonts w:hint="eastAsia"/>
        </w:rPr>
        <w:t>7711</w:t>
      </w:r>
      <w:r>
        <w:rPr>
          <w:rFonts w:hint="eastAsia"/>
        </w:rPr>
        <w:t>）来清分。</w:t>
      </w:r>
    </w:p>
    <w:p w:rsidR="00A17FCC" w:rsidRDefault="00A17FCC" w:rsidP="00A17FCC">
      <w:pPr>
        <w:ind w:left="480" w:hangingChars="200" w:hanging="480"/>
      </w:pPr>
      <w:r>
        <w:rPr>
          <w:rFonts w:hint="eastAsia"/>
        </w:rPr>
        <w:t>２、在待收汇列表窗口中，考虑到收汇渠道可能有多种，目前系统并未强制必须录入收汇编号，但是要求操作人员在该列表中能查询到的业务收汇必须选择，并录入正确的出口议付编号来进行收汇的录入，这样可以确保每笔收汇信息能与出口议付正确勾链。</w:t>
      </w:r>
    </w:p>
    <w:p w:rsidR="00A17FCC" w:rsidRDefault="00A17FCC" w:rsidP="00A17FCC">
      <w:pPr>
        <w:ind w:left="480" w:hangingChars="200" w:hanging="480"/>
      </w:pPr>
      <w:r>
        <w:rPr>
          <w:rFonts w:hint="eastAsia"/>
        </w:rPr>
        <w:t>３、如果遇到多笔出口议付收汇合并为一笔资金收汇信息的，应通过金额拆分交易（业务代码</w:t>
      </w:r>
      <w:r>
        <w:rPr>
          <w:rFonts w:hint="eastAsia"/>
        </w:rPr>
        <w:t>7721</w:t>
      </w:r>
      <w:r>
        <w:rPr>
          <w:rFonts w:hint="eastAsia"/>
        </w:rPr>
        <w:t>）作相应拆分后再逐笔作出口议付收汇。</w:t>
      </w:r>
    </w:p>
    <w:p w:rsidR="00A17FCC" w:rsidRDefault="00A17FCC" w:rsidP="00A17FCC">
      <w:pPr>
        <w:ind w:left="480" w:hangingChars="200" w:hanging="480"/>
      </w:pPr>
      <w:r>
        <w:rPr>
          <w:rFonts w:hint="eastAsia"/>
        </w:rPr>
        <w:t>４、全额结清标志为</w:t>
      </w:r>
      <w:r>
        <w:rPr>
          <w:rFonts w:hint="eastAsia"/>
        </w:rPr>
        <w:t>YES</w:t>
      </w:r>
      <w:r>
        <w:rPr>
          <w:rFonts w:hint="eastAsia"/>
        </w:rPr>
        <w:t>时，系统将自动核销该笔出口议付的或有余额。</w:t>
      </w:r>
    </w:p>
    <w:p w:rsidR="00A17FCC" w:rsidRDefault="00A17FCC" w:rsidP="00A17FCC">
      <w:pPr>
        <w:ind w:left="480" w:hangingChars="200" w:hanging="480"/>
      </w:pPr>
      <w:r>
        <w:rPr>
          <w:rFonts w:hint="eastAsia"/>
        </w:rPr>
        <w:t>５、本交易中的“国外”并非真的就是国外机构，它是泛指该出口议付的交易对方（包括开证申请人或转让人、开证行或转让行或收单行）。</w:t>
      </w:r>
    </w:p>
    <w:p w:rsidR="00A17FCC" w:rsidRDefault="00A17FCC" w:rsidP="00A17FCC">
      <w:pPr>
        <w:ind w:left="480" w:hangingChars="200" w:hanging="480"/>
      </w:pPr>
      <w:r>
        <w:rPr>
          <w:rFonts w:hint="eastAsia"/>
        </w:rPr>
        <w:t>６、一般情况下，应有如下等式：</w:t>
      </w:r>
    </w:p>
    <w:p w:rsidR="00A17FCC" w:rsidRDefault="00A17FCC" w:rsidP="00A17FCC">
      <w:pPr>
        <w:numPr>
          <w:ilvl w:val="0"/>
          <w:numId w:val="271"/>
        </w:numPr>
      </w:pPr>
      <w:r>
        <w:rPr>
          <w:rFonts w:hint="eastAsia"/>
        </w:rPr>
        <w:t>本次应收单据金额－代理商费用＋国外承担我行费用－国外扣费总额＝实收金额</w:t>
      </w:r>
    </w:p>
    <w:p w:rsidR="00A17FCC" w:rsidRDefault="00A17FCC" w:rsidP="00A17FCC">
      <w:pPr>
        <w:numPr>
          <w:ilvl w:val="0"/>
          <w:numId w:val="271"/>
        </w:numPr>
      </w:pPr>
      <w:r>
        <w:rPr>
          <w:rFonts w:hint="eastAsia"/>
        </w:rPr>
        <w:t>国外扣费总额＝国外扣电报费＋国外扣手续费</w:t>
      </w:r>
    </w:p>
    <w:p w:rsidR="00A17FCC" w:rsidRDefault="00A17FCC" w:rsidP="00A17FCC">
      <w:pPr>
        <w:numPr>
          <w:ilvl w:val="0"/>
          <w:numId w:val="271"/>
        </w:numPr>
      </w:pPr>
      <w:r>
        <w:rPr>
          <w:rFonts w:hint="eastAsia"/>
        </w:rPr>
        <w:t>本次实收金额－收汇中扣除的我行费用－国外承担我行费用＝入账金额</w:t>
      </w:r>
    </w:p>
    <w:p w:rsidR="00A17FCC" w:rsidRDefault="00A17FCC" w:rsidP="00A17FCC">
      <w:r>
        <w:rPr>
          <w:rFonts w:hint="eastAsia"/>
        </w:rPr>
        <w:t>特殊情况下，如果本次应收单据金额－代理商费用＋国外承担我行费用小于实收金额，则国外扣费总额自动调整为零，则上述等式（１）不成立，这种情况下应注意检查以下几个方面：本次应收单据金额是否少了、付款行是否未扣除代理商费用、是否多付了我行费用等等。</w:t>
      </w:r>
    </w:p>
    <w:p w:rsidR="00A17FCC" w:rsidRDefault="00A17FCC" w:rsidP="00A17FCC">
      <w:pPr>
        <w:ind w:left="480" w:hangingChars="200" w:hanging="480"/>
      </w:pPr>
      <w:r>
        <w:rPr>
          <w:rFonts w:hint="eastAsia"/>
        </w:rPr>
        <w:t>７、入账账户要求输入客户的原币入账的账号，如果希望划转网点，由网点决定原币入账还是挂账，则该处应为空。</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选择“系统导航”－“国际业务”－”出口业务”－“出口议付”－“收汇”，或在“业务代码”处输入“7629”进入“收汇”。</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输入“录入”操作码，系统弹出出口议付待收汇列表窗口。</w:t>
      </w:r>
    </w:p>
    <w:p w:rsidR="00A17FCC" w:rsidRDefault="00A17FCC" w:rsidP="00A17FCC">
      <w:pPr>
        <w:ind w:left="480" w:hangingChars="200" w:hanging="480"/>
      </w:pPr>
      <w:r>
        <w:rPr>
          <w:rFonts w:hint="eastAsia"/>
        </w:rPr>
        <w:t>２、先选择列表中的一笔收汇记录，然后录入正确的出口议付编号，选择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３、录入出口议付的收汇信息。</w:t>
      </w:r>
    </w:p>
    <w:p w:rsidR="00A17FCC" w:rsidRDefault="00A17FCC" w:rsidP="00A17FCC">
      <w:pPr>
        <w:ind w:left="480" w:hangingChars="200" w:hanging="480"/>
      </w:pPr>
      <w:r>
        <w:rPr>
          <w:rFonts w:hint="eastAsia"/>
        </w:rPr>
        <w:lastRenderedPageBreak/>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Pr>
        <w:pStyle w:val="5"/>
        <w:rPr>
          <w:sz w:val="24"/>
        </w:rPr>
      </w:pPr>
      <w:bookmarkStart w:id="1795" w:name="_Toc183939404"/>
      <w:r>
        <w:rPr>
          <w:rFonts w:hint="eastAsia"/>
          <w:sz w:val="24"/>
        </w:rPr>
        <w:t>十、收到退单（业务代码</w:t>
      </w:r>
      <w:r>
        <w:rPr>
          <w:rFonts w:hint="eastAsia"/>
          <w:sz w:val="24"/>
        </w:rPr>
        <w:t>7631</w:t>
      </w:r>
      <w:r>
        <w:rPr>
          <w:rFonts w:hint="eastAsia"/>
          <w:sz w:val="24"/>
        </w:rPr>
        <w:t>）</w:t>
      </w:r>
      <w:bookmarkEnd w:id="179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收到出口议付下退回单据，通过本交易登记。</w:t>
      </w:r>
    </w:p>
    <w:p w:rsidR="00A17FCC" w:rsidRDefault="00A17FCC" w:rsidP="00A17FCC">
      <w:pPr>
        <w:pStyle w:val="6"/>
        <w:spacing w:line="360" w:lineRule="auto"/>
      </w:pPr>
      <w:r>
        <w:rPr>
          <w:rFonts w:hint="eastAsia"/>
        </w:rPr>
        <w:lastRenderedPageBreak/>
        <w:t>（二）操作要点</w:t>
      </w:r>
    </w:p>
    <w:p w:rsidR="00A17FCC" w:rsidRDefault="00A17FCC" w:rsidP="00A17FCC">
      <w:r>
        <w:rPr>
          <w:rFonts w:hint="eastAsia"/>
        </w:rPr>
        <w:t>１、本交易生效时，系统自动核销或有资产负债。</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选择“系统导航”－“国际业务”－”出口业务”－“出口议付”－“收到退单”，或在“业务代码”处输入“7631”进入“收到退单”。</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输入“录入”操作码，系统弹出录入出口议付编号的窗口。</w:t>
      </w:r>
    </w:p>
    <w:p w:rsidR="00A17FCC" w:rsidRDefault="00A17FCC" w:rsidP="00A17FCC">
      <w:pPr>
        <w:ind w:left="480" w:hangingChars="200" w:hanging="480"/>
      </w:pPr>
      <w:r>
        <w:rPr>
          <w:rFonts w:hint="eastAsia"/>
        </w:rPr>
        <w:t>２、录入“出口议付编号”后，选择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w:t>
      </w:r>
      <w:r>
        <w:rPr>
          <w:rFonts w:hint="eastAsia"/>
        </w:rPr>
        <w:lastRenderedPageBreak/>
        <w:t>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rPr>
          <w:sz w:val="24"/>
        </w:rPr>
      </w:pPr>
      <w:bookmarkStart w:id="1796" w:name="_Toc183939405"/>
      <w:r>
        <w:rPr>
          <w:rFonts w:hint="eastAsia"/>
          <w:sz w:val="24"/>
        </w:rPr>
        <w:t>十一、无偿放单（业务代码</w:t>
      </w:r>
      <w:r>
        <w:rPr>
          <w:rFonts w:hint="eastAsia"/>
          <w:sz w:val="24"/>
        </w:rPr>
        <w:t>7632</w:t>
      </w:r>
      <w:r>
        <w:rPr>
          <w:rFonts w:hint="eastAsia"/>
          <w:sz w:val="24"/>
        </w:rPr>
        <w:t>）</w:t>
      </w:r>
      <w:bookmarkEnd w:id="1796"/>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根据客户的指示，指示收单行将出口议付下单据无偿释放时，通过本交易进行登记。</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１、本交易系统不默认任何费用信息，操作用户需根据实际业务情况手工增加相关收费项目。</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（三）操作要点</w:t>
      </w:r>
    </w:p>
    <w:p w:rsidR="00A17FCC" w:rsidRDefault="00A17FCC" w:rsidP="00A17FCC">
      <w:r>
        <w:rPr>
          <w:rFonts w:hint="eastAsia"/>
        </w:rPr>
        <w:t>１、本交易生效时，系统自动核销或有资产负债。</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选择“系统导航”－“国际业务”－”出口业务”－“出口议付”－“无偿放单”，或在“业务代码”处输入“7632”进入“无偿放单”。</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输入“录入”操作码，系统弹出录入出口议付编号的窗口。</w:t>
      </w:r>
    </w:p>
    <w:p w:rsidR="00A17FCC" w:rsidRDefault="00A17FCC" w:rsidP="00A17FCC">
      <w:pPr>
        <w:ind w:left="480" w:hangingChars="200" w:hanging="480"/>
      </w:pPr>
      <w:r>
        <w:rPr>
          <w:rFonts w:hint="eastAsia"/>
        </w:rPr>
        <w:t>２、录入“出口议付编号”后，选择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w:t>
      </w:r>
      <w:r>
        <w:rPr>
          <w:rFonts w:hint="eastAsia"/>
        </w:rPr>
        <w:lastRenderedPageBreak/>
        <w:t>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797" w:name="_Toc183939406"/>
      <w:r>
        <w:rPr>
          <w:rFonts w:hint="eastAsia"/>
          <w:sz w:val="24"/>
        </w:rPr>
        <w:t>十二、销卷（业务代码</w:t>
      </w:r>
      <w:r>
        <w:rPr>
          <w:rFonts w:hint="eastAsia"/>
          <w:sz w:val="24"/>
        </w:rPr>
        <w:t>7633</w:t>
      </w:r>
      <w:r>
        <w:rPr>
          <w:rFonts w:hint="eastAsia"/>
          <w:sz w:val="24"/>
        </w:rPr>
        <w:t>）</w:t>
      </w:r>
      <w:bookmarkEnd w:id="1797"/>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通过本交易将状态为已收汇或退单或无偿放单的出口议付注销，不再使用。</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１、进行本交易操作前，应检查该出口议付下有无未完结的业务处理，有无未结的费用，否则系统将报错，无法作销卷处理。</w:t>
      </w:r>
    </w:p>
    <w:p w:rsidR="00A17FCC" w:rsidRDefault="00A17FCC" w:rsidP="00A17FCC">
      <w:pPr>
        <w:ind w:left="480" w:hangingChars="200" w:hanging="480"/>
      </w:pPr>
      <w:r>
        <w:rPr>
          <w:rFonts w:hint="eastAsia"/>
        </w:rPr>
        <w:t>２、如果有未结费用，可通过业务费用处理交易将该出口议付下的费用补收或者</w:t>
      </w:r>
      <w:r>
        <w:rPr>
          <w:rFonts w:hint="eastAsia"/>
        </w:rPr>
        <w:lastRenderedPageBreak/>
        <w:t>免除。</w:t>
      </w:r>
    </w:p>
    <w:p w:rsidR="00A17FCC" w:rsidRDefault="00A17FCC" w:rsidP="00A17FCC">
      <w:pPr>
        <w:ind w:left="480" w:hangingChars="200" w:hanging="480"/>
      </w:pPr>
      <w:r>
        <w:rPr>
          <w:rFonts w:hint="eastAsia"/>
        </w:rPr>
        <w:t>３、对于部分收汇的出口议付，当确定不再有收汇时，需要使用本交易将或有资产负债核销。</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选择“系统导航”－“国际业务”－”出口业务”－“出口议付”－“销卷”，或在“业务代码”处输入“7633”进入“销卷”。</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输入“录入”操作码，系统弹出待销卷录入窗口。</w:t>
      </w:r>
    </w:p>
    <w:p w:rsidR="00A17FCC" w:rsidRDefault="00A17FCC" w:rsidP="00A17FCC">
      <w:pPr>
        <w:ind w:left="480" w:hangingChars="200" w:hanging="480"/>
      </w:pPr>
      <w:r>
        <w:rPr>
          <w:rFonts w:hint="eastAsia"/>
        </w:rPr>
        <w:t>２、直接输入“出口议付编号”，选择</w:t>
      </w:r>
      <w:r>
        <w:rPr>
          <w:rFonts w:hint="eastAsia"/>
        </w:rPr>
        <w:t>/</w:t>
      </w:r>
      <w:r>
        <w:rPr>
          <w:rFonts w:hint="eastAsia"/>
        </w:rPr>
        <w:t>输入“销卷”操作码，完成单笔业务的销卷经办。</w:t>
      </w:r>
    </w:p>
    <w:p w:rsidR="00A17FCC" w:rsidRDefault="00A17FCC" w:rsidP="00A17FCC">
      <w:pPr>
        <w:ind w:left="480" w:hangingChars="200" w:hanging="480"/>
      </w:pPr>
      <w:r>
        <w:rPr>
          <w:rFonts w:hint="eastAsia"/>
        </w:rPr>
        <w:t>３、或者选择</w:t>
      </w:r>
      <w:r>
        <w:rPr>
          <w:rFonts w:hint="eastAsia"/>
        </w:rPr>
        <w:t>/</w:t>
      </w:r>
      <w:r>
        <w:rPr>
          <w:rFonts w:hint="eastAsia"/>
        </w:rPr>
        <w:t>输入“查询”操作码，可查询初步符合条件的待销卷的出口议付编号。</w:t>
      </w:r>
    </w:p>
    <w:p w:rsidR="00A17FCC" w:rsidRDefault="00A17FCC" w:rsidP="00A17FCC">
      <w:pPr>
        <w:ind w:left="480" w:hangingChars="200" w:hanging="480"/>
      </w:pPr>
      <w:r>
        <w:rPr>
          <w:rFonts w:hint="eastAsia"/>
        </w:rPr>
        <w:t>４、从列表中选择正确的出口议付编号，选择</w:t>
      </w:r>
      <w:r>
        <w:rPr>
          <w:rFonts w:hint="eastAsia"/>
        </w:rPr>
        <w:t>/</w:t>
      </w:r>
      <w:r>
        <w:rPr>
          <w:rFonts w:hint="eastAsia"/>
        </w:rPr>
        <w:t>输入“选定”操作码，此时该笔出口议付将被选中，颜色变为红色。</w:t>
      </w:r>
    </w:p>
    <w:p w:rsidR="00A17FCC" w:rsidRDefault="00A17FCC" w:rsidP="00A17FCC">
      <w:pPr>
        <w:ind w:left="480" w:hangingChars="200" w:hanging="480"/>
      </w:pPr>
      <w:r>
        <w:rPr>
          <w:rFonts w:hint="eastAsia"/>
        </w:rPr>
        <w:t>５、重复第４步的操作，直至所有须销卷的出口议付均被选中后，选择</w:t>
      </w:r>
      <w:r>
        <w:rPr>
          <w:rFonts w:hint="eastAsia"/>
        </w:rPr>
        <w:t>/</w:t>
      </w:r>
      <w:r>
        <w:rPr>
          <w:rFonts w:hint="eastAsia"/>
        </w:rPr>
        <w:t>输入“销卷”操作码，系统将所有选中的业务提交到“待复核队列”。</w:t>
      </w:r>
    </w:p>
    <w:p w:rsidR="00A17FCC" w:rsidRDefault="00A17FCC" w:rsidP="00A17FCC">
      <w:pPr>
        <w:ind w:left="480" w:hangingChars="200" w:hanging="480"/>
      </w:pPr>
      <w:r>
        <w:rPr>
          <w:rFonts w:hint="eastAsia"/>
        </w:rPr>
        <w:t>６、如果因故未能完成而需要退出，可选择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lastRenderedPageBreak/>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Pr>
        <w:pStyle w:val="5"/>
        <w:rPr>
          <w:sz w:val="24"/>
        </w:rPr>
      </w:pPr>
      <w:bookmarkStart w:id="1798" w:name="_Toc183939407"/>
      <w:r>
        <w:rPr>
          <w:rFonts w:hint="eastAsia"/>
          <w:sz w:val="24"/>
        </w:rPr>
        <w:t>十三、出口议付查询查复（业务代码</w:t>
      </w:r>
      <w:r>
        <w:rPr>
          <w:rFonts w:hint="eastAsia"/>
          <w:sz w:val="24"/>
        </w:rPr>
        <w:t>7634</w:t>
      </w:r>
      <w:r>
        <w:rPr>
          <w:rFonts w:hint="eastAsia"/>
          <w:sz w:val="24"/>
        </w:rPr>
        <w:t>）</w:t>
      </w:r>
      <w:bookmarkEnd w:id="1798"/>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可采用本交易对出口议付业务进行查询和查复，本交易下可以发送</w:t>
      </w:r>
      <w:r>
        <w:rPr>
          <w:rFonts w:hint="eastAsia"/>
        </w:rPr>
        <w:t>MT795/796/799/999</w:t>
      </w:r>
      <w:r>
        <w:rPr>
          <w:rFonts w:hint="eastAsia"/>
        </w:rPr>
        <w:t>电文。</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选择“系统导航”－“国际业务”－“出口业务”－“</w:t>
      </w:r>
      <w:r>
        <w:rPr>
          <w:rFonts w:hint="eastAsia"/>
        </w:rPr>
        <w:t>出口议付</w:t>
      </w:r>
      <w:r>
        <w:rPr>
          <w:rFonts w:ascii="宋体" w:hAnsi="宋体" w:hint="eastAsia"/>
        </w:rPr>
        <w:t>” －“</w:t>
      </w:r>
      <w:r>
        <w:rPr>
          <w:rFonts w:hint="eastAsia"/>
        </w:rPr>
        <w:t>出口议付</w:t>
      </w:r>
      <w:r>
        <w:rPr>
          <w:rFonts w:ascii="宋体" w:hAnsi="宋体" w:hint="eastAsia"/>
        </w:rPr>
        <w:t>查询查复”，或在业务代码处输入7634进入“</w:t>
      </w:r>
      <w:r>
        <w:rPr>
          <w:rFonts w:hint="eastAsia"/>
        </w:rPr>
        <w:t>出口议付</w:t>
      </w:r>
      <w:r>
        <w:rPr>
          <w:rFonts w:ascii="宋体" w:hAnsi="宋体" w:hint="eastAsia"/>
        </w:rPr>
        <w:t>查询查复”。</w:t>
      </w:r>
    </w:p>
    <w:p w:rsidR="00A17FCC" w:rsidRDefault="00A17FCC" w:rsidP="00A17FCC">
      <w:r>
        <w:rPr>
          <w:rFonts w:hint="eastAsia"/>
        </w:rPr>
        <w:t>１、经办人员选择</w:t>
      </w:r>
      <w:r>
        <w:rPr>
          <w:rFonts w:hint="eastAsia"/>
        </w:rPr>
        <w:t>/</w:t>
      </w:r>
      <w:r>
        <w:rPr>
          <w:rFonts w:hint="eastAsia"/>
        </w:rPr>
        <w:t>输入“录入”操作码，系统弹出录入出口议付编号的窗口。</w:t>
      </w:r>
    </w:p>
    <w:p w:rsidR="00A17FCC" w:rsidRDefault="00A17FCC" w:rsidP="00A17FCC">
      <w:pPr>
        <w:ind w:left="480" w:hangingChars="200" w:hanging="480"/>
      </w:pPr>
      <w:r>
        <w:rPr>
          <w:rFonts w:hint="eastAsia"/>
        </w:rPr>
        <w:t>２、正确输入出口议付编号，选择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w:t>
      </w:r>
      <w:r>
        <w:rPr>
          <w:rFonts w:hint="eastAsia"/>
        </w:rPr>
        <w:lastRenderedPageBreak/>
        <w:t>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04090F">
      <w:pPr>
        <w:pStyle w:val="4"/>
      </w:pPr>
      <w:bookmarkStart w:id="1799" w:name="_Toc89243536"/>
      <w:bookmarkStart w:id="1800" w:name="_Toc99422901"/>
      <w:bookmarkStart w:id="1801" w:name="_Toc109011064"/>
      <w:bookmarkStart w:id="1802" w:name="_Toc181072498"/>
      <w:bookmarkStart w:id="1803" w:name="_Toc183939408"/>
      <w:bookmarkStart w:id="1804" w:name="_Toc186273657"/>
      <w:r>
        <w:rPr>
          <w:rFonts w:hint="eastAsia"/>
        </w:rPr>
        <w:t>第七节　出口托收</w:t>
      </w:r>
      <w:bookmarkEnd w:id="1799"/>
      <w:bookmarkEnd w:id="1800"/>
      <w:bookmarkEnd w:id="1801"/>
      <w:bookmarkEnd w:id="1802"/>
      <w:bookmarkEnd w:id="1803"/>
      <w:bookmarkEnd w:id="1804"/>
    </w:p>
    <w:p w:rsidR="00A17FCC" w:rsidRDefault="00A17FCC" w:rsidP="00A17FCC">
      <w:pPr>
        <w:pStyle w:val="5"/>
        <w:rPr>
          <w:sz w:val="24"/>
        </w:rPr>
      </w:pPr>
      <w:bookmarkStart w:id="1805" w:name="_Toc183939409"/>
      <w:r>
        <w:rPr>
          <w:rFonts w:hint="eastAsia"/>
          <w:sz w:val="24"/>
        </w:rPr>
        <w:t>一、出口托收登记（业务代码</w:t>
      </w:r>
      <w:r>
        <w:rPr>
          <w:rFonts w:hint="eastAsia"/>
          <w:sz w:val="24"/>
        </w:rPr>
        <w:t>7651</w:t>
      </w:r>
      <w:r>
        <w:rPr>
          <w:rFonts w:hint="eastAsia"/>
          <w:sz w:val="24"/>
        </w:rPr>
        <w:t>）</w:t>
      </w:r>
      <w:bookmarkEnd w:id="180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通过本交易登记出口托收寄单信息。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和邮电费，只要涉及计算上述费用的字段值发生变化，系统会自动重新计算应收的手续费和邮电费，影响手续费的要素包括以下字段：客户号、托收币别、托收金额、费用方向，影响邮电费的要素包括以下字段：客户号、代收行、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lastRenderedPageBreak/>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6"/>
        <w:gridCol w:w="2694"/>
        <w:gridCol w:w="1598"/>
        <w:gridCol w:w="2654"/>
      </w:tblGrid>
      <w:tr w:rsidR="00A17FCC">
        <w:tc>
          <w:tcPr>
            <w:tcW w:w="1576" w:type="dxa"/>
          </w:tcPr>
          <w:p w:rsidR="00A17FCC" w:rsidRDefault="00A17FCC" w:rsidP="00A17FCC">
            <w:pPr>
              <w:rPr>
                <w:rFonts w:ascii="宋体" w:hAnsi="宋体"/>
              </w:rPr>
            </w:pPr>
            <w:r>
              <w:rPr>
                <w:rFonts w:ascii="宋体" w:hAnsi="宋体" w:hint="eastAsia"/>
              </w:rPr>
              <w:t>字段名称</w:t>
            </w:r>
          </w:p>
        </w:tc>
        <w:tc>
          <w:tcPr>
            <w:tcW w:w="2694" w:type="dxa"/>
          </w:tcPr>
          <w:p w:rsidR="00A17FCC" w:rsidRDefault="00A17FCC" w:rsidP="00A17FCC">
            <w:pPr>
              <w:rPr>
                <w:rFonts w:ascii="宋体" w:hAnsi="宋体"/>
              </w:rPr>
            </w:pPr>
            <w:r>
              <w:rPr>
                <w:rFonts w:ascii="宋体" w:hAnsi="宋体" w:hint="eastAsia"/>
              </w:rPr>
              <w:t>含义</w:t>
            </w:r>
          </w:p>
        </w:tc>
        <w:tc>
          <w:tcPr>
            <w:tcW w:w="1598" w:type="dxa"/>
          </w:tcPr>
          <w:p w:rsidR="00A17FCC" w:rsidRDefault="00A17FCC" w:rsidP="00A17FCC">
            <w:pPr>
              <w:rPr>
                <w:rFonts w:ascii="宋体" w:hAnsi="宋体"/>
              </w:rPr>
            </w:pPr>
            <w:r>
              <w:rPr>
                <w:rFonts w:ascii="宋体" w:hAnsi="宋体" w:hint="eastAsia"/>
              </w:rPr>
              <w:t>属性</w:t>
            </w:r>
          </w:p>
        </w:tc>
        <w:tc>
          <w:tcPr>
            <w:tcW w:w="2654" w:type="dxa"/>
          </w:tcPr>
          <w:p w:rsidR="00A17FCC" w:rsidRDefault="00A17FCC" w:rsidP="00A17FCC">
            <w:pPr>
              <w:rPr>
                <w:rFonts w:ascii="宋体" w:hAnsi="宋体"/>
              </w:rPr>
            </w:pPr>
            <w:r>
              <w:rPr>
                <w:rFonts w:ascii="宋体" w:hAnsi="宋体" w:hint="eastAsia"/>
              </w:rPr>
              <w:t>错误提示</w:t>
            </w:r>
          </w:p>
        </w:tc>
      </w:tr>
      <w:tr w:rsidR="00A17FCC">
        <w:tc>
          <w:tcPr>
            <w:tcW w:w="1576" w:type="dxa"/>
          </w:tcPr>
          <w:p w:rsidR="00A17FCC" w:rsidRDefault="00A17FCC" w:rsidP="00A17FCC">
            <w:pPr>
              <w:rPr>
                <w:rFonts w:ascii="宋体" w:hAnsi="宋体"/>
              </w:rPr>
            </w:pPr>
            <w:r>
              <w:rPr>
                <w:rFonts w:ascii="宋体" w:hAnsi="宋体" w:hint="eastAsia"/>
              </w:rPr>
              <w:t>托收日期</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ISOC046托收日期不能为空</w:t>
            </w:r>
          </w:p>
        </w:tc>
      </w:tr>
      <w:tr w:rsidR="00A17FCC">
        <w:tc>
          <w:tcPr>
            <w:tcW w:w="1576" w:type="dxa"/>
          </w:tcPr>
          <w:p w:rsidR="00A17FCC" w:rsidRDefault="00A17FCC" w:rsidP="00A17FCC">
            <w:pPr>
              <w:rPr>
                <w:rFonts w:ascii="宋体" w:hAnsi="宋体"/>
              </w:rPr>
            </w:pPr>
            <w:r>
              <w:rPr>
                <w:rFonts w:ascii="宋体" w:hAnsi="宋体" w:hint="eastAsia"/>
              </w:rPr>
              <w:t>托收币别</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r>
              <w:rPr>
                <w:rFonts w:ascii="宋体" w:hAnsi="宋体" w:hint="eastAsia"/>
              </w:rPr>
              <w:t>SYS2502 源货币不能为空</w:t>
            </w:r>
          </w:p>
        </w:tc>
      </w:tr>
      <w:tr w:rsidR="00A17FCC">
        <w:tc>
          <w:tcPr>
            <w:tcW w:w="1576" w:type="dxa"/>
          </w:tcPr>
          <w:p w:rsidR="00A17FCC" w:rsidRDefault="00A17FCC" w:rsidP="00A17FCC">
            <w:pPr>
              <w:rPr>
                <w:rFonts w:ascii="宋体" w:hAnsi="宋体"/>
              </w:rPr>
            </w:pPr>
            <w:r>
              <w:rPr>
                <w:rFonts w:ascii="宋体" w:hAnsi="宋体" w:hint="eastAsia"/>
              </w:rPr>
              <w:t>托收金额</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r>
              <w:rPr>
                <w:rFonts w:ascii="宋体" w:hAnsi="宋体" w:hint="eastAsia"/>
              </w:rPr>
              <w:t>ISOC009 交易金额不能为空</w:t>
            </w:r>
          </w:p>
        </w:tc>
      </w:tr>
      <w:tr w:rsidR="00A17FCC">
        <w:tc>
          <w:tcPr>
            <w:tcW w:w="1576" w:type="dxa"/>
          </w:tcPr>
          <w:p w:rsidR="00A17FCC" w:rsidRDefault="00A17FCC" w:rsidP="00A17FCC">
            <w:pPr>
              <w:rPr>
                <w:rFonts w:ascii="宋体" w:hAnsi="宋体"/>
              </w:rPr>
            </w:pPr>
            <w:r>
              <w:rPr>
                <w:rFonts w:ascii="宋体" w:hAnsi="宋体" w:hint="eastAsia"/>
              </w:rPr>
              <w:t>我行外收费用</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运单日期</w:t>
            </w:r>
          </w:p>
        </w:tc>
        <w:tc>
          <w:tcPr>
            <w:tcW w:w="2694" w:type="dxa"/>
          </w:tcPr>
          <w:p w:rsidR="00A17FCC" w:rsidRDefault="00A17FCC" w:rsidP="00A17FCC">
            <w:pPr>
              <w:rPr>
                <w:rFonts w:ascii="宋体" w:hAnsi="宋体"/>
              </w:rPr>
            </w:pPr>
            <w:r>
              <w:rPr>
                <w:rFonts w:ascii="宋体" w:hAnsi="宋体" w:hint="eastAsia"/>
              </w:rPr>
              <w:t>运输单据的签发日期</w:t>
            </w: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ISN2558 无效运单日期</w:t>
            </w:r>
          </w:p>
        </w:tc>
      </w:tr>
      <w:tr w:rsidR="00A17FCC">
        <w:tc>
          <w:tcPr>
            <w:tcW w:w="1576" w:type="dxa"/>
          </w:tcPr>
          <w:p w:rsidR="00A17FCC" w:rsidRDefault="00A17FCC" w:rsidP="00A17FCC">
            <w:pPr>
              <w:rPr>
                <w:rFonts w:ascii="宋体" w:hAnsi="宋体"/>
              </w:rPr>
            </w:pPr>
            <w:r>
              <w:rPr>
                <w:rFonts w:ascii="宋体" w:hAnsi="宋体" w:hint="eastAsia"/>
              </w:rPr>
              <w:t>托收方式</w:t>
            </w:r>
          </w:p>
        </w:tc>
        <w:tc>
          <w:tcPr>
            <w:tcW w:w="2694"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DA</w:t>
            </w:r>
            <w:r>
              <w:rPr>
                <w:rFonts w:ascii="宋体" w:hAnsi="宋体"/>
              </w:rPr>
              <w:t xml:space="preserve"> : </w:t>
            </w:r>
            <w:r>
              <w:rPr>
                <w:rFonts w:ascii="宋体" w:hAnsi="宋体" w:hint="eastAsia"/>
              </w:rPr>
              <w:t>远期承兑交单</w:t>
            </w:r>
          </w:p>
          <w:p w:rsidR="00A17FCC" w:rsidRDefault="00A17FCC" w:rsidP="00A17FCC">
            <w:pPr>
              <w:rPr>
                <w:rFonts w:ascii="宋体" w:hAnsi="宋体"/>
              </w:rPr>
            </w:pPr>
            <w:r>
              <w:rPr>
                <w:rFonts w:ascii="宋体" w:hAnsi="宋体" w:hint="eastAsia"/>
              </w:rPr>
              <w:t>PS : 单到即期付款</w:t>
            </w:r>
          </w:p>
          <w:p w:rsidR="00A17FCC" w:rsidRDefault="00A17FCC" w:rsidP="00A17FCC">
            <w:pPr>
              <w:rPr>
                <w:rFonts w:ascii="宋体" w:hAnsi="宋体"/>
              </w:rPr>
            </w:pPr>
            <w:r>
              <w:rPr>
                <w:rFonts w:ascii="宋体" w:hAnsi="宋体" w:hint="eastAsia"/>
              </w:rPr>
              <w:t>P</w:t>
            </w:r>
            <w:r>
              <w:rPr>
                <w:rFonts w:ascii="宋体" w:hAnsi="宋体"/>
              </w:rPr>
              <w:t xml:space="preserve">T : </w:t>
            </w:r>
            <w:r>
              <w:rPr>
                <w:rFonts w:ascii="宋体" w:hAnsi="宋体" w:hint="eastAsia"/>
              </w:rPr>
              <w:t>远期付款交单</w:t>
            </w:r>
          </w:p>
          <w:p w:rsidR="00A17FCC" w:rsidRDefault="00A17FCC" w:rsidP="00A17FCC">
            <w:pPr>
              <w:rPr>
                <w:rFonts w:ascii="宋体" w:hAnsi="宋体"/>
              </w:rPr>
            </w:pPr>
            <w:r>
              <w:rPr>
                <w:rFonts w:ascii="宋体" w:hAnsi="宋体" w:hint="eastAsia"/>
              </w:rPr>
              <w:t>ZZ</w:t>
            </w:r>
            <w:r>
              <w:rPr>
                <w:rFonts w:ascii="宋体" w:hAnsi="宋体"/>
              </w:rPr>
              <w:t xml:space="preserve"> : </w:t>
            </w:r>
            <w:r>
              <w:rPr>
                <w:rFonts w:ascii="宋体" w:hAnsi="宋体" w:hint="eastAsia"/>
              </w:rPr>
              <w:t>其它</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远期天数</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数字类型4位</w:t>
            </w:r>
          </w:p>
        </w:tc>
        <w:tc>
          <w:tcPr>
            <w:tcW w:w="2654" w:type="dxa"/>
          </w:tcPr>
          <w:p w:rsidR="00A17FCC" w:rsidRDefault="00A17FCC" w:rsidP="00A17FCC">
            <w:pPr>
              <w:rPr>
                <w:rFonts w:ascii="宋体" w:hAnsi="宋体"/>
              </w:rPr>
            </w:pPr>
            <w:r>
              <w:rPr>
                <w:rFonts w:ascii="宋体" w:hAnsi="宋体" w:hint="eastAsia"/>
              </w:rPr>
              <w:t>ISOC021 输入的托收类型和远期天数不匹配</w:t>
            </w:r>
          </w:p>
          <w:p w:rsidR="00A17FCC" w:rsidRDefault="00A17FCC" w:rsidP="00A17FCC">
            <w:pPr>
              <w:rPr>
                <w:rFonts w:ascii="宋体" w:hAnsi="宋体"/>
              </w:rPr>
            </w:pPr>
            <w:r>
              <w:rPr>
                <w:rFonts w:ascii="宋体" w:hAnsi="宋体" w:hint="eastAsia"/>
              </w:rPr>
              <w:t>ISN3380 到期日不为0时远期天数日必须输入</w:t>
            </w:r>
          </w:p>
        </w:tc>
      </w:tr>
      <w:tr w:rsidR="00A17FCC">
        <w:tc>
          <w:tcPr>
            <w:tcW w:w="1576" w:type="dxa"/>
          </w:tcPr>
          <w:p w:rsidR="00A17FCC" w:rsidRDefault="00A17FCC" w:rsidP="00A17FCC">
            <w:pPr>
              <w:rPr>
                <w:rFonts w:ascii="宋体" w:hAnsi="宋体"/>
              </w:rPr>
            </w:pPr>
            <w:r>
              <w:rPr>
                <w:rFonts w:ascii="宋体" w:hAnsi="宋体" w:hint="eastAsia"/>
              </w:rPr>
              <w:t>期限类型描述</w:t>
            </w:r>
          </w:p>
        </w:tc>
        <w:tc>
          <w:tcPr>
            <w:tcW w:w="2694" w:type="dxa"/>
          </w:tcPr>
          <w:p w:rsidR="00A17FCC" w:rsidRDefault="00A17FCC" w:rsidP="00A17FCC">
            <w:pPr>
              <w:rPr>
                <w:rFonts w:ascii="宋体" w:hAnsi="宋体"/>
              </w:rPr>
            </w:pPr>
            <w:r>
              <w:rPr>
                <w:rFonts w:ascii="宋体" w:hAnsi="宋体" w:hint="eastAsia"/>
              </w:rPr>
              <w:t>当托收方式为DA</w:t>
            </w:r>
            <w:r>
              <w:rPr>
                <w:rFonts w:ascii="宋体" w:hAnsi="宋体"/>
              </w:rPr>
              <w:t xml:space="preserve"> : </w:t>
            </w:r>
            <w:r>
              <w:rPr>
                <w:rFonts w:ascii="宋体" w:hAnsi="宋体" w:hint="eastAsia"/>
              </w:rPr>
              <w:t>远期承兑交单、P</w:t>
            </w:r>
            <w:r>
              <w:rPr>
                <w:rFonts w:ascii="宋体" w:hAnsi="宋体"/>
              </w:rPr>
              <w:t xml:space="preserve">T : </w:t>
            </w:r>
            <w:r>
              <w:rPr>
                <w:rFonts w:ascii="宋体" w:hAnsi="宋体" w:hint="eastAsia"/>
              </w:rPr>
              <w:t>远期付款交单时，分九种：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lastRenderedPageBreak/>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598" w:type="dxa"/>
          </w:tcPr>
          <w:p w:rsidR="00A17FCC" w:rsidRDefault="00A17FCC" w:rsidP="00A17FCC">
            <w:pPr>
              <w:rPr>
                <w:rFonts w:ascii="宋体" w:hAnsi="宋体"/>
              </w:rPr>
            </w:pPr>
            <w:r>
              <w:rPr>
                <w:rFonts w:ascii="宋体" w:hAnsi="宋体" w:hint="eastAsia"/>
              </w:rPr>
              <w:lastRenderedPageBreak/>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lastRenderedPageBreak/>
              <w:t>期限类型说明</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字符类型30位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到期日</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代收行代码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ISOC007 代收银行不能为空</w:t>
            </w:r>
          </w:p>
        </w:tc>
      </w:tr>
      <w:tr w:rsidR="00A17FCC">
        <w:tc>
          <w:tcPr>
            <w:tcW w:w="1576" w:type="dxa"/>
          </w:tcPr>
          <w:p w:rsidR="00A17FCC" w:rsidRDefault="00A17FCC" w:rsidP="00A17FCC">
            <w:pPr>
              <w:rPr>
                <w:rFonts w:ascii="宋体" w:hAnsi="宋体"/>
              </w:rPr>
            </w:pPr>
            <w:r>
              <w:rPr>
                <w:rFonts w:ascii="宋体" w:hAnsi="宋体" w:hint="eastAsia"/>
              </w:rPr>
              <w:t>付款人客户号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字符类型10位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付款人国别</w:t>
            </w:r>
          </w:p>
        </w:tc>
        <w:tc>
          <w:tcPr>
            <w:tcW w:w="2694" w:type="dxa"/>
          </w:tcPr>
          <w:p w:rsidR="00A17FCC" w:rsidRDefault="00A17FCC" w:rsidP="00A17FCC">
            <w:pPr>
              <w:rPr>
                <w:rFonts w:ascii="宋体" w:hAnsi="宋体"/>
              </w:rPr>
            </w:pPr>
            <w:r>
              <w:rPr>
                <w:rFonts w:ascii="宋体" w:hAnsi="宋体" w:hint="eastAsia"/>
              </w:rPr>
              <w:t>付款人的国家或地区</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r>
              <w:rPr>
                <w:rFonts w:ascii="宋体" w:hAnsi="宋体" w:hint="eastAsia"/>
                <w:kern w:val="0"/>
                <w:szCs w:val="18"/>
                <w:lang w:val="zh-CN"/>
              </w:rPr>
              <w:t>ISOC051付款人国别不能为空</w:t>
            </w:r>
          </w:p>
        </w:tc>
      </w:tr>
      <w:tr w:rsidR="00A17FCC">
        <w:tc>
          <w:tcPr>
            <w:tcW w:w="1576" w:type="dxa"/>
          </w:tcPr>
          <w:p w:rsidR="00A17FCC" w:rsidRDefault="00A17FCC" w:rsidP="00A17FCC">
            <w:pPr>
              <w:rPr>
                <w:rFonts w:ascii="宋体" w:hAnsi="宋体"/>
              </w:rPr>
            </w:pPr>
            <w:r>
              <w:rPr>
                <w:rFonts w:ascii="宋体" w:hAnsi="宋体" w:hint="eastAsia"/>
              </w:rPr>
              <w:t>付款人英文名称</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字符类型100位</w:t>
            </w:r>
          </w:p>
        </w:tc>
        <w:tc>
          <w:tcPr>
            <w:tcW w:w="2654" w:type="dxa"/>
          </w:tcPr>
          <w:p w:rsidR="00A17FCC" w:rsidRDefault="00A17FCC" w:rsidP="00A17FCC">
            <w:pPr>
              <w:rPr>
                <w:rFonts w:ascii="宋体" w:hAnsi="宋体"/>
              </w:rPr>
            </w:pPr>
            <w:r>
              <w:rPr>
                <w:rFonts w:ascii="宋体" w:hAnsi="宋体" w:hint="eastAsia"/>
              </w:rPr>
              <w:t>ISOC008 付款人名称不能为空</w:t>
            </w:r>
          </w:p>
        </w:tc>
      </w:tr>
      <w:tr w:rsidR="00A17FCC">
        <w:tc>
          <w:tcPr>
            <w:tcW w:w="1576" w:type="dxa"/>
          </w:tcPr>
          <w:p w:rsidR="00A17FCC" w:rsidRDefault="00A17FCC" w:rsidP="00A17FCC">
            <w:pPr>
              <w:rPr>
                <w:rFonts w:ascii="宋体" w:hAnsi="宋体"/>
              </w:rPr>
            </w:pPr>
            <w:r>
              <w:rPr>
                <w:rFonts w:ascii="宋体" w:hAnsi="宋体" w:hint="eastAsia"/>
              </w:rPr>
              <w:t>付款人英文地址</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字符类型105位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发票号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字符类型20位</w:t>
            </w:r>
          </w:p>
        </w:tc>
        <w:tc>
          <w:tcPr>
            <w:tcW w:w="2654" w:type="dxa"/>
          </w:tcPr>
          <w:p w:rsidR="00A17FCC" w:rsidRDefault="00A17FCC" w:rsidP="00A17FCC">
            <w:pPr>
              <w:rPr>
                <w:rFonts w:ascii="宋体" w:hAnsi="宋体"/>
              </w:rPr>
            </w:pPr>
            <w:r>
              <w:rPr>
                <w:rFonts w:ascii="宋体" w:hAnsi="宋体" w:hint="eastAsia"/>
              </w:rPr>
              <w:t>ISOC011 发票号不能为空</w:t>
            </w:r>
          </w:p>
        </w:tc>
      </w:tr>
      <w:tr w:rsidR="00A17FCC">
        <w:tc>
          <w:tcPr>
            <w:tcW w:w="1576" w:type="dxa"/>
          </w:tcPr>
          <w:p w:rsidR="00A17FCC" w:rsidRDefault="00A17FCC" w:rsidP="00A17FCC">
            <w:pPr>
              <w:rPr>
                <w:rFonts w:ascii="宋体" w:hAnsi="宋体"/>
              </w:rPr>
            </w:pPr>
            <w:r>
              <w:rPr>
                <w:rFonts w:ascii="宋体" w:hAnsi="宋体" w:hint="eastAsia"/>
              </w:rPr>
              <w:t>货物类型</w:t>
            </w:r>
          </w:p>
        </w:tc>
        <w:tc>
          <w:tcPr>
            <w:tcW w:w="2694" w:type="dxa"/>
          </w:tcPr>
          <w:p w:rsidR="00A17FCC" w:rsidRDefault="00A17FCC" w:rsidP="00A17FCC">
            <w:pPr>
              <w:rPr>
                <w:rFonts w:ascii="宋体" w:hAnsi="宋体"/>
              </w:rPr>
            </w:pPr>
            <w:r>
              <w:rPr>
                <w:rFonts w:ascii="宋体" w:hAnsi="宋体" w:hint="eastAsia"/>
              </w:rPr>
              <w:t>分二十二种，见《国际结算货物类型参数表》</w:t>
            </w: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r>
              <w:rPr>
                <w:rFonts w:ascii="宋体" w:hAnsi="宋体" w:hint="eastAsia"/>
              </w:rPr>
              <w:t>ISOC020 货物类型不能为空</w:t>
            </w:r>
          </w:p>
        </w:tc>
      </w:tr>
      <w:tr w:rsidR="00A17FCC">
        <w:tc>
          <w:tcPr>
            <w:tcW w:w="1576" w:type="dxa"/>
          </w:tcPr>
          <w:p w:rsidR="00A17FCC" w:rsidRDefault="00A17FCC" w:rsidP="00A17FCC">
            <w:pPr>
              <w:rPr>
                <w:rFonts w:ascii="宋体" w:hAnsi="宋体"/>
              </w:rPr>
            </w:pPr>
            <w:r>
              <w:rPr>
                <w:rFonts w:ascii="宋体" w:hAnsi="宋体" w:hint="eastAsia"/>
              </w:rPr>
              <w:t>账户行代码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ISOC013 账户行账号和联行号不能同时为空</w:t>
            </w:r>
          </w:p>
          <w:p w:rsidR="00A17FCC" w:rsidRDefault="00A17FCC" w:rsidP="00A17FCC">
            <w:pPr>
              <w:rPr>
                <w:rFonts w:ascii="宋体" w:hAnsi="宋体"/>
              </w:rPr>
            </w:pPr>
            <w:r>
              <w:rPr>
                <w:rFonts w:ascii="宋体" w:hAnsi="宋体" w:hint="eastAsia"/>
              </w:rPr>
              <w:t>SYS5508 机构不存在</w:t>
            </w:r>
          </w:p>
        </w:tc>
      </w:tr>
      <w:tr w:rsidR="00A17FCC">
        <w:tc>
          <w:tcPr>
            <w:tcW w:w="1576" w:type="dxa"/>
          </w:tcPr>
          <w:p w:rsidR="00A17FCC" w:rsidRDefault="00A17FCC" w:rsidP="00A17FCC">
            <w:pPr>
              <w:rPr>
                <w:rFonts w:ascii="宋体" w:hAnsi="宋体"/>
              </w:rPr>
            </w:pPr>
            <w:r>
              <w:rPr>
                <w:rFonts w:ascii="宋体" w:hAnsi="宋体" w:hint="eastAsia"/>
              </w:rPr>
              <w:t>账户行户口</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576" w:type="dxa"/>
          </w:tcPr>
          <w:p w:rsidR="00A17FCC" w:rsidRDefault="00A17FCC" w:rsidP="00A17FCC">
            <w:pPr>
              <w:rPr>
                <w:rFonts w:ascii="宋体" w:hAnsi="宋体"/>
              </w:rPr>
            </w:pPr>
            <w:r>
              <w:rPr>
                <w:rFonts w:ascii="宋体" w:hAnsi="宋体" w:hint="eastAsia"/>
              </w:rPr>
              <w:lastRenderedPageBreak/>
              <w:t>交易编码</w:t>
            </w:r>
          </w:p>
        </w:tc>
        <w:tc>
          <w:tcPr>
            <w:tcW w:w="2694" w:type="dxa"/>
          </w:tcPr>
          <w:p w:rsidR="00A17FCC" w:rsidRDefault="00A17FCC" w:rsidP="00A17FCC">
            <w:pPr>
              <w:rPr>
                <w:rFonts w:ascii="宋体" w:hAnsi="宋体"/>
              </w:rPr>
            </w:pPr>
            <w:r>
              <w:rPr>
                <w:rFonts w:ascii="宋体" w:hAnsi="宋体" w:hint="eastAsia"/>
              </w:rPr>
              <w:t>分类参见《交易编码》</w:t>
            </w:r>
          </w:p>
        </w:tc>
        <w:tc>
          <w:tcPr>
            <w:tcW w:w="1598" w:type="dxa"/>
          </w:tcPr>
          <w:p w:rsidR="00A17FCC" w:rsidRDefault="00A17FCC" w:rsidP="00A17FCC">
            <w:pPr>
              <w:rPr>
                <w:rFonts w:ascii="宋体" w:hAnsi="宋体"/>
              </w:rPr>
            </w:pPr>
            <w:r>
              <w:rPr>
                <w:rFonts w:ascii="宋体" w:hAnsi="宋体" w:hint="eastAsia"/>
              </w:rPr>
              <w:t>字符类型6位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缺省扣费账户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缺省扣费币别</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扣费钞汇标志</w:t>
            </w:r>
          </w:p>
        </w:tc>
        <w:tc>
          <w:tcPr>
            <w:tcW w:w="2694"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r>
              <w:rPr>
                <w:rFonts w:ascii="宋体" w:hAnsi="宋体" w:hint="eastAsia"/>
              </w:rPr>
              <w:t>CSAC0056</w:t>
            </w:r>
          </w:p>
        </w:tc>
      </w:tr>
    </w:tbl>
    <w:p w:rsidR="00A17FCC" w:rsidRDefault="00A17FCC" w:rsidP="00A17FCC">
      <w:pPr>
        <w:pStyle w:val="6"/>
        <w:spacing w:line="360" w:lineRule="auto"/>
      </w:pPr>
      <w:r>
        <w:rPr>
          <w:rFonts w:hint="eastAsia"/>
        </w:rPr>
        <w:t>（四）操作要点</w:t>
      </w:r>
    </w:p>
    <w:p w:rsidR="00A17FCC" w:rsidRDefault="00A17FCC" w:rsidP="00A17FCC">
      <w:r>
        <w:rPr>
          <w:rFonts w:hint="eastAsia"/>
        </w:rPr>
        <w:t>１、在新发起一笔业务时，必须先录入受理网点和受理客户等信息，包括受理分行、受理网点、客户号，缺省扣费户口非必输项。在此过程中，可通过选择“使用模板录入”来选择已处理的业务作为模板加快录入速度，特别是选择相同客户、相类似的业务将会大大减少重复重复录入的工作，但是必须注意，一定要将差异的地方重新正确录入。</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选择“系统导航”－“国际业务”－”出口业务”－“出口托收” －“出口托收登记”，或在“业务代码”处输入“7651”进入“出口托收登记”。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输入“录入”操作码，系统弹出录入受理网点和受理客户的窗口。</w:t>
      </w:r>
    </w:p>
    <w:p w:rsidR="00A17FCC" w:rsidRDefault="00A17FCC" w:rsidP="00A17FCC">
      <w:pPr>
        <w:ind w:left="480" w:hangingChars="200" w:hanging="480"/>
      </w:pPr>
      <w:r>
        <w:rPr>
          <w:rFonts w:hint="eastAsia"/>
        </w:rPr>
        <w:t>２、正确输入受理分行、受理网点、客户号等信息，选择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３、录入出口托收业务信息。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w:t>
      </w:r>
      <w:r>
        <w:rPr>
          <w:rFonts w:hint="eastAsia"/>
        </w:rPr>
        <w:lastRenderedPageBreak/>
        <w:t>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806" w:name="_Toc183939410"/>
      <w:r>
        <w:rPr>
          <w:rFonts w:hint="eastAsia"/>
          <w:sz w:val="24"/>
        </w:rPr>
        <w:t>二、出口托收修改（业务代码</w:t>
      </w:r>
      <w:r>
        <w:rPr>
          <w:rFonts w:hint="eastAsia"/>
          <w:sz w:val="24"/>
        </w:rPr>
        <w:t>7652</w:t>
      </w:r>
      <w:r>
        <w:rPr>
          <w:rFonts w:hint="eastAsia"/>
          <w:sz w:val="24"/>
        </w:rPr>
        <w:t>）</w:t>
      </w:r>
      <w:bookmarkEnd w:id="1806"/>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通过本交易登记出口托收修改或换单信息。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１、系统默认计收手续费，只要涉及计算上述费用的字段值发生变化，系统会自动重新计算应收的手续费，影响手续费的要素包括以下字段：客户号、费用方向。</w:t>
      </w:r>
    </w:p>
    <w:p w:rsidR="00A17FCC" w:rsidRDefault="00A17FCC" w:rsidP="00A17FCC">
      <w:pPr>
        <w:ind w:left="480" w:hangingChars="200" w:hanging="480"/>
      </w:pPr>
      <w:r>
        <w:rPr>
          <w:rFonts w:hint="eastAsia"/>
        </w:rPr>
        <w:lastRenderedPageBreak/>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6"/>
        <w:gridCol w:w="2694"/>
        <w:gridCol w:w="1598"/>
        <w:gridCol w:w="2654"/>
      </w:tblGrid>
      <w:tr w:rsidR="00A17FCC">
        <w:tc>
          <w:tcPr>
            <w:tcW w:w="1576" w:type="dxa"/>
          </w:tcPr>
          <w:p w:rsidR="00A17FCC" w:rsidRDefault="00A17FCC" w:rsidP="00A17FCC">
            <w:pPr>
              <w:rPr>
                <w:rFonts w:ascii="宋体" w:hAnsi="宋体"/>
              </w:rPr>
            </w:pPr>
            <w:r>
              <w:rPr>
                <w:rFonts w:ascii="宋体" w:hAnsi="宋体" w:hint="eastAsia"/>
              </w:rPr>
              <w:t>字段名称</w:t>
            </w:r>
          </w:p>
        </w:tc>
        <w:tc>
          <w:tcPr>
            <w:tcW w:w="2694" w:type="dxa"/>
          </w:tcPr>
          <w:p w:rsidR="00A17FCC" w:rsidRDefault="00A17FCC" w:rsidP="00A17FCC">
            <w:pPr>
              <w:rPr>
                <w:rFonts w:ascii="宋体" w:hAnsi="宋体"/>
              </w:rPr>
            </w:pPr>
            <w:r>
              <w:rPr>
                <w:rFonts w:ascii="宋体" w:hAnsi="宋体" w:hint="eastAsia"/>
              </w:rPr>
              <w:t>含义</w:t>
            </w:r>
          </w:p>
        </w:tc>
        <w:tc>
          <w:tcPr>
            <w:tcW w:w="1598" w:type="dxa"/>
          </w:tcPr>
          <w:p w:rsidR="00A17FCC" w:rsidRDefault="00A17FCC" w:rsidP="00A17FCC">
            <w:pPr>
              <w:rPr>
                <w:rFonts w:ascii="宋体" w:hAnsi="宋体"/>
              </w:rPr>
            </w:pPr>
            <w:r>
              <w:rPr>
                <w:rFonts w:ascii="宋体" w:hAnsi="宋体" w:hint="eastAsia"/>
              </w:rPr>
              <w:t>属性</w:t>
            </w:r>
          </w:p>
        </w:tc>
        <w:tc>
          <w:tcPr>
            <w:tcW w:w="2654" w:type="dxa"/>
          </w:tcPr>
          <w:p w:rsidR="00A17FCC" w:rsidRDefault="00A17FCC" w:rsidP="00A17FCC">
            <w:pPr>
              <w:rPr>
                <w:rFonts w:ascii="宋体" w:hAnsi="宋体"/>
              </w:rPr>
            </w:pPr>
            <w:r>
              <w:rPr>
                <w:rFonts w:ascii="宋体" w:hAnsi="宋体" w:hint="eastAsia"/>
              </w:rPr>
              <w:t>错误提示</w:t>
            </w:r>
          </w:p>
        </w:tc>
      </w:tr>
      <w:tr w:rsidR="00A17FCC">
        <w:tc>
          <w:tcPr>
            <w:tcW w:w="1576" w:type="dxa"/>
          </w:tcPr>
          <w:p w:rsidR="00A17FCC" w:rsidRDefault="00A17FCC" w:rsidP="00A17FCC">
            <w:pPr>
              <w:rPr>
                <w:rFonts w:ascii="宋体" w:hAnsi="宋体"/>
              </w:rPr>
            </w:pPr>
            <w:r>
              <w:rPr>
                <w:rFonts w:ascii="宋体" w:hAnsi="宋体" w:hint="eastAsia"/>
              </w:rPr>
              <w:t>托收日期</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ISOC046 托收日期不能为空</w:t>
            </w:r>
          </w:p>
        </w:tc>
      </w:tr>
      <w:tr w:rsidR="00A17FCC">
        <w:tc>
          <w:tcPr>
            <w:tcW w:w="1576" w:type="dxa"/>
          </w:tcPr>
          <w:p w:rsidR="00A17FCC" w:rsidRDefault="00A17FCC" w:rsidP="00A17FCC">
            <w:pPr>
              <w:rPr>
                <w:rFonts w:ascii="宋体" w:hAnsi="宋体"/>
              </w:rPr>
            </w:pPr>
            <w:r>
              <w:rPr>
                <w:rFonts w:ascii="宋体" w:hAnsi="宋体" w:hint="eastAsia"/>
              </w:rPr>
              <w:t>托收币别</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r>
              <w:rPr>
                <w:rFonts w:ascii="宋体" w:hAnsi="宋体" w:hint="eastAsia"/>
              </w:rPr>
              <w:t>SYS2502 源货币不能为空</w:t>
            </w:r>
          </w:p>
        </w:tc>
      </w:tr>
      <w:tr w:rsidR="00A17FCC">
        <w:tc>
          <w:tcPr>
            <w:tcW w:w="1576" w:type="dxa"/>
          </w:tcPr>
          <w:p w:rsidR="00A17FCC" w:rsidRDefault="00A17FCC" w:rsidP="00A17FCC">
            <w:pPr>
              <w:rPr>
                <w:rFonts w:ascii="宋体" w:hAnsi="宋体"/>
              </w:rPr>
            </w:pPr>
            <w:r>
              <w:rPr>
                <w:rFonts w:ascii="宋体" w:hAnsi="宋体" w:hint="eastAsia"/>
              </w:rPr>
              <w:t>托收金额</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r>
              <w:rPr>
                <w:rFonts w:ascii="宋体" w:hAnsi="宋体" w:hint="eastAsia"/>
              </w:rPr>
              <w:t>ISOC009 交易金额不能为空</w:t>
            </w:r>
          </w:p>
        </w:tc>
      </w:tr>
      <w:tr w:rsidR="00A17FCC">
        <w:tc>
          <w:tcPr>
            <w:tcW w:w="1576" w:type="dxa"/>
          </w:tcPr>
          <w:p w:rsidR="00A17FCC" w:rsidRDefault="00A17FCC" w:rsidP="00A17FCC">
            <w:pPr>
              <w:rPr>
                <w:rFonts w:ascii="宋体" w:hAnsi="宋体"/>
              </w:rPr>
            </w:pPr>
            <w:r>
              <w:rPr>
                <w:rFonts w:ascii="宋体" w:hAnsi="宋体" w:hint="eastAsia"/>
              </w:rPr>
              <w:t>我行外收费用</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金额类型15.2</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运单日期</w:t>
            </w:r>
          </w:p>
        </w:tc>
        <w:tc>
          <w:tcPr>
            <w:tcW w:w="2694" w:type="dxa"/>
          </w:tcPr>
          <w:p w:rsidR="00A17FCC" w:rsidRDefault="00A17FCC" w:rsidP="00A17FCC">
            <w:pPr>
              <w:rPr>
                <w:rFonts w:ascii="宋体" w:hAnsi="宋体"/>
              </w:rPr>
            </w:pPr>
            <w:r>
              <w:rPr>
                <w:rFonts w:ascii="宋体" w:hAnsi="宋体" w:hint="eastAsia"/>
              </w:rPr>
              <w:t>运输单据的签发日期</w:t>
            </w: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r>
              <w:rPr>
                <w:rFonts w:ascii="宋体" w:hAnsi="宋体" w:hint="eastAsia"/>
              </w:rPr>
              <w:t>ISN2558 无效运单日期</w:t>
            </w:r>
          </w:p>
        </w:tc>
      </w:tr>
      <w:tr w:rsidR="00A17FCC">
        <w:tc>
          <w:tcPr>
            <w:tcW w:w="1576" w:type="dxa"/>
          </w:tcPr>
          <w:p w:rsidR="00A17FCC" w:rsidRDefault="00A17FCC" w:rsidP="00A17FCC">
            <w:pPr>
              <w:rPr>
                <w:rFonts w:ascii="宋体" w:hAnsi="宋体"/>
              </w:rPr>
            </w:pPr>
            <w:r>
              <w:rPr>
                <w:rFonts w:ascii="宋体" w:hAnsi="宋体" w:hint="eastAsia"/>
              </w:rPr>
              <w:t>托收方式</w:t>
            </w:r>
          </w:p>
        </w:tc>
        <w:tc>
          <w:tcPr>
            <w:tcW w:w="2694"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DA</w:t>
            </w:r>
            <w:r>
              <w:rPr>
                <w:rFonts w:ascii="宋体" w:hAnsi="宋体"/>
              </w:rPr>
              <w:t xml:space="preserve"> : </w:t>
            </w:r>
            <w:r>
              <w:rPr>
                <w:rFonts w:ascii="宋体" w:hAnsi="宋体" w:hint="eastAsia"/>
              </w:rPr>
              <w:t>远期承兑交单</w:t>
            </w:r>
          </w:p>
          <w:p w:rsidR="00A17FCC" w:rsidRDefault="00A17FCC" w:rsidP="00A17FCC">
            <w:pPr>
              <w:rPr>
                <w:rFonts w:ascii="宋体" w:hAnsi="宋体"/>
              </w:rPr>
            </w:pPr>
            <w:r>
              <w:rPr>
                <w:rFonts w:ascii="宋体" w:hAnsi="宋体" w:hint="eastAsia"/>
              </w:rPr>
              <w:t>PS : 单到即期付款</w:t>
            </w:r>
          </w:p>
          <w:p w:rsidR="00A17FCC" w:rsidRDefault="00A17FCC" w:rsidP="00A17FCC">
            <w:pPr>
              <w:rPr>
                <w:rFonts w:ascii="宋体" w:hAnsi="宋体"/>
              </w:rPr>
            </w:pPr>
            <w:r>
              <w:rPr>
                <w:rFonts w:ascii="宋体" w:hAnsi="宋体" w:hint="eastAsia"/>
              </w:rPr>
              <w:t>P</w:t>
            </w:r>
            <w:r>
              <w:rPr>
                <w:rFonts w:ascii="宋体" w:hAnsi="宋体"/>
              </w:rPr>
              <w:t xml:space="preserve">T : </w:t>
            </w:r>
            <w:r>
              <w:rPr>
                <w:rFonts w:ascii="宋体" w:hAnsi="宋体" w:hint="eastAsia"/>
              </w:rPr>
              <w:t>远期付款交单</w:t>
            </w:r>
          </w:p>
          <w:p w:rsidR="00A17FCC" w:rsidRDefault="00A17FCC" w:rsidP="00A17FCC">
            <w:pPr>
              <w:rPr>
                <w:rFonts w:ascii="宋体" w:hAnsi="宋体"/>
              </w:rPr>
            </w:pPr>
            <w:r>
              <w:rPr>
                <w:rFonts w:ascii="宋体" w:hAnsi="宋体" w:hint="eastAsia"/>
              </w:rPr>
              <w:t>ZZ</w:t>
            </w:r>
            <w:r>
              <w:rPr>
                <w:rFonts w:ascii="宋体" w:hAnsi="宋体"/>
              </w:rPr>
              <w:t xml:space="preserve"> : </w:t>
            </w:r>
            <w:r>
              <w:rPr>
                <w:rFonts w:ascii="宋体" w:hAnsi="宋体" w:hint="eastAsia"/>
              </w:rPr>
              <w:t>其它</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远期天数</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数字类型4位</w:t>
            </w:r>
          </w:p>
        </w:tc>
        <w:tc>
          <w:tcPr>
            <w:tcW w:w="2654" w:type="dxa"/>
          </w:tcPr>
          <w:p w:rsidR="00A17FCC" w:rsidRDefault="00A17FCC" w:rsidP="00A17FCC">
            <w:pPr>
              <w:rPr>
                <w:rFonts w:ascii="宋体" w:hAnsi="宋体"/>
              </w:rPr>
            </w:pPr>
            <w:r>
              <w:rPr>
                <w:rFonts w:ascii="宋体" w:hAnsi="宋体" w:hint="eastAsia"/>
              </w:rPr>
              <w:t>ISOC021 输入的托收类型和远期天数不匹配</w:t>
            </w:r>
          </w:p>
          <w:p w:rsidR="00A17FCC" w:rsidRDefault="00A17FCC" w:rsidP="00A17FCC">
            <w:pPr>
              <w:rPr>
                <w:rFonts w:ascii="宋体" w:hAnsi="宋体"/>
              </w:rPr>
            </w:pPr>
            <w:r>
              <w:rPr>
                <w:rFonts w:ascii="宋体" w:hAnsi="宋体" w:hint="eastAsia"/>
              </w:rPr>
              <w:t>ISN3380 到期日不为0时远期天数日必须输入</w:t>
            </w:r>
          </w:p>
        </w:tc>
      </w:tr>
      <w:tr w:rsidR="00A17FCC">
        <w:tc>
          <w:tcPr>
            <w:tcW w:w="1576" w:type="dxa"/>
          </w:tcPr>
          <w:p w:rsidR="00A17FCC" w:rsidRDefault="00A17FCC" w:rsidP="00A17FCC">
            <w:pPr>
              <w:rPr>
                <w:rFonts w:ascii="宋体" w:hAnsi="宋体"/>
              </w:rPr>
            </w:pPr>
            <w:r>
              <w:rPr>
                <w:rFonts w:ascii="宋体" w:hAnsi="宋体" w:hint="eastAsia"/>
              </w:rPr>
              <w:t>期限类型描述</w:t>
            </w:r>
          </w:p>
        </w:tc>
        <w:tc>
          <w:tcPr>
            <w:tcW w:w="2694" w:type="dxa"/>
          </w:tcPr>
          <w:p w:rsidR="00A17FCC" w:rsidRDefault="00A17FCC" w:rsidP="00A17FCC">
            <w:pPr>
              <w:rPr>
                <w:rFonts w:ascii="宋体" w:hAnsi="宋体"/>
              </w:rPr>
            </w:pPr>
            <w:r>
              <w:rPr>
                <w:rFonts w:ascii="宋体" w:hAnsi="宋体" w:hint="eastAsia"/>
              </w:rPr>
              <w:t>当托收方式为DA</w:t>
            </w:r>
            <w:r>
              <w:rPr>
                <w:rFonts w:ascii="宋体" w:hAnsi="宋体"/>
              </w:rPr>
              <w:t xml:space="preserve"> : </w:t>
            </w:r>
            <w:r>
              <w:rPr>
                <w:rFonts w:ascii="宋体" w:hAnsi="宋体" w:hint="eastAsia"/>
              </w:rPr>
              <w:t>远期承兑交单、P</w:t>
            </w:r>
            <w:r>
              <w:rPr>
                <w:rFonts w:ascii="宋体" w:hAnsi="宋体"/>
              </w:rPr>
              <w:t xml:space="preserve">T : </w:t>
            </w:r>
            <w:r>
              <w:rPr>
                <w:rFonts w:ascii="宋体" w:hAnsi="宋体" w:hint="eastAsia"/>
              </w:rPr>
              <w:t>远期付款交单时，分九种：</w:t>
            </w:r>
          </w:p>
          <w:p w:rsidR="00A17FCC" w:rsidRDefault="00A17FCC" w:rsidP="00A17FCC">
            <w:pPr>
              <w:rPr>
                <w:rFonts w:ascii="宋体" w:hAnsi="宋体"/>
              </w:rPr>
            </w:pPr>
            <w:r>
              <w:rPr>
                <w:rFonts w:ascii="宋体" w:hAnsi="宋体"/>
              </w:rPr>
              <w:t>1 : AFTER SIGHT</w:t>
            </w:r>
          </w:p>
          <w:p w:rsidR="00A17FCC" w:rsidRDefault="00A17FCC" w:rsidP="00A17FCC">
            <w:pPr>
              <w:rPr>
                <w:rFonts w:ascii="宋体" w:hAnsi="宋体"/>
              </w:rPr>
            </w:pPr>
            <w:r>
              <w:rPr>
                <w:rFonts w:ascii="宋体" w:hAnsi="宋体"/>
              </w:rPr>
              <w:t>2 : FROM SIGHT</w:t>
            </w:r>
          </w:p>
          <w:p w:rsidR="00A17FCC" w:rsidRDefault="00A17FCC" w:rsidP="00A17FCC">
            <w:pPr>
              <w:rPr>
                <w:rFonts w:ascii="宋体" w:hAnsi="宋体"/>
              </w:rPr>
            </w:pPr>
            <w:r>
              <w:rPr>
                <w:rFonts w:ascii="宋体" w:hAnsi="宋体"/>
              </w:rPr>
              <w:t>3 : AFTER B/L DATE</w:t>
            </w:r>
          </w:p>
          <w:p w:rsidR="00A17FCC" w:rsidRDefault="00A17FCC" w:rsidP="00A17FCC">
            <w:pPr>
              <w:rPr>
                <w:rFonts w:ascii="宋体" w:hAnsi="宋体"/>
              </w:rPr>
            </w:pPr>
            <w:r>
              <w:rPr>
                <w:rFonts w:ascii="宋体" w:hAnsi="宋体"/>
              </w:rPr>
              <w:lastRenderedPageBreak/>
              <w:t>4 : FROM B/L DATE</w:t>
            </w:r>
          </w:p>
          <w:p w:rsidR="00A17FCC" w:rsidRDefault="00A17FCC" w:rsidP="00A17FCC">
            <w:pPr>
              <w:rPr>
                <w:rFonts w:ascii="宋体" w:hAnsi="宋体"/>
              </w:rPr>
            </w:pPr>
            <w:r>
              <w:rPr>
                <w:rFonts w:ascii="宋体" w:hAnsi="宋体"/>
              </w:rPr>
              <w:t>5 : AFTER AWB DATE</w:t>
            </w:r>
          </w:p>
          <w:p w:rsidR="00A17FCC" w:rsidRDefault="00A17FCC" w:rsidP="00A17FCC">
            <w:pPr>
              <w:rPr>
                <w:rFonts w:ascii="宋体" w:hAnsi="宋体"/>
              </w:rPr>
            </w:pPr>
            <w:r>
              <w:rPr>
                <w:rFonts w:ascii="宋体" w:hAnsi="宋体"/>
              </w:rPr>
              <w:t>6 : FROM AWB DATE</w:t>
            </w:r>
          </w:p>
          <w:p w:rsidR="00A17FCC" w:rsidRDefault="00A17FCC" w:rsidP="00A17FCC">
            <w:pPr>
              <w:rPr>
                <w:rFonts w:ascii="宋体" w:hAnsi="宋体"/>
              </w:rPr>
            </w:pPr>
            <w:r>
              <w:rPr>
                <w:rFonts w:ascii="宋体" w:hAnsi="宋体"/>
              </w:rPr>
              <w:t>7 : OTHERS</w:t>
            </w:r>
          </w:p>
          <w:p w:rsidR="00A17FCC" w:rsidRDefault="00A17FCC" w:rsidP="00A17FCC">
            <w:pPr>
              <w:rPr>
                <w:rFonts w:ascii="宋体" w:hAnsi="宋体"/>
              </w:rPr>
            </w:pPr>
            <w:r>
              <w:rPr>
                <w:rFonts w:ascii="宋体" w:hAnsi="宋体" w:hint="eastAsia"/>
              </w:rPr>
              <w:t>8</w:t>
            </w:r>
            <w:r>
              <w:rPr>
                <w:rFonts w:ascii="宋体" w:hAnsi="宋体"/>
              </w:rPr>
              <w:t xml:space="preserve"> : </w:t>
            </w:r>
            <w:r>
              <w:rPr>
                <w:rFonts w:ascii="宋体" w:hAnsi="宋体" w:hint="eastAsia"/>
              </w:rPr>
              <w:t>AFTER SHIPMENT DATE</w:t>
            </w:r>
          </w:p>
          <w:p w:rsidR="00A17FCC" w:rsidRDefault="00A17FCC" w:rsidP="00A17FCC">
            <w:pPr>
              <w:rPr>
                <w:rFonts w:ascii="宋体" w:hAnsi="宋体"/>
              </w:rPr>
            </w:pPr>
            <w:r>
              <w:rPr>
                <w:rFonts w:ascii="宋体" w:hAnsi="宋体" w:hint="eastAsia"/>
              </w:rPr>
              <w:t>9</w:t>
            </w:r>
            <w:r>
              <w:rPr>
                <w:rFonts w:ascii="宋体" w:hAnsi="宋体"/>
              </w:rPr>
              <w:t xml:space="preserve"> : </w:t>
            </w:r>
            <w:r>
              <w:rPr>
                <w:rFonts w:ascii="宋体" w:hAnsi="宋体" w:hint="eastAsia"/>
              </w:rPr>
              <w:t>AFTER CARGO RECEIPT DATE</w:t>
            </w:r>
          </w:p>
        </w:tc>
        <w:tc>
          <w:tcPr>
            <w:tcW w:w="1598" w:type="dxa"/>
          </w:tcPr>
          <w:p w:rsidR="00A17FCC" w:rsidRDefault="00A17FCC" w:rsidP="00A17FCC">
            <w:pPr>
              <w:rPr>
                <w:rFonts w:ascii="宋体" w:hAnsi="宋体"/>
              </w:rPr>
            </w:pPr>
            <w:r>
              <w:rPr>
                <w:rFonts w:ascii="宋体" w:hAnsi="宋体" w:hint="eastAsia"/>
              </w:rPr>
              <w:lastRenderedPageBreak/>
              <w:t>字符类型1位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lastRenderedPageBreak/>
              <w:t>期限类型说明</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字符类型30位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到期日</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日期类型8位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代收行代码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ISOC007 代收银行不能为空</w:t>
            </w:r>
          </w:p>
        </w:tc>
      </w:tr>
      <w:tr w:rsidR="00A17FCC">
        <w:tc>
          <w:tcPr>
            <w:tcW w:w="1576" w:type="dxa"/>
          </w:tcPr>
          <w:p w:rsidR="00A17FCC" w:rsidRDefault="00A17FCC" w:rsidP="00A17FCC">
            <w:pPr>
              <w:rPr>
                <w:rFonts w:ascii="宋体" w:hAnsi="宋体"/>
              </w:rPr>
            </w:pPr>
            <w:r>
              <w:rPr>
                <w:rFonts w:ascii="宋体" w:hAnsi="宋体" w:hint="eastAsia"/>
              </w:rPr>
              <w:t>代收行编号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字符类型16位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付款人客户号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字符类型10位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付款人国别</w:t>
            </w:r>
          </w:p>
        </w:tc>
        <w:tc>
          <w:tcPr>
            <w:tcW w:w="2694" w:type="dxa"/>
          </w:tcPr>
          <w:p w:rsidR="00A17FCC" w:rsidRDefault="00A17FCC" w:rsidP="00A17FCC">
            <w:pPr>
              <w:rPr>
                <w:rFonts w:ascii="宋体" w:hAnsi="宋体"/>
              </w:rPr>
            </w:pPr>
            <w:r>
              <w:rPr>
                <w:rFonts w:ascii="宋体" w:hAnsi="宋体" w:hint="eastAsia"/>
              </w:rPr>
              <w:t>付款人的国家或地区</w:t>
            </w:r>
          </w:p>
        </w:tc>
        <w:tc>
          <w:tcPr>
            <w:tcW w:w="1598" w:type="dxa"/>
          </w:tcPr>
          <w:p w:rsidR="00A17FCC" w:rsidRDefault="00A17FCC" w:rsidP="00A17FCC">
            <w:pPr>
              <w:rPr>
                <w:rFonts w:ascii="宋体" w:hAnsi="宋体"/>
              </w:rPr>
            </w:pPr>
            <w:r>
              <w:rPr>
                <w:rFonts w:ascii="宋体" w:hAnsi="宋体" w:hint="eastAsia"/>
              </w:rPr>
              <w:t>字符类型2位</w:t>
            </w:r>
          </w:p>
        </w:tc>
        <w:tc>
          <w:tcPr>
            <w:tcW w:w="2654" w:type="dxa"/>
          </w:tcPr>
          <w:p w:rsidR="00A17FCC" w:rsidRDefault="00A17FCC" w:rsidP="00A17FCC">
            <w:pPr>
              <w:rPr>
                <w:rFonts w:ascii="宋体" w:hAnsi="宋体"/>
              </w:rPr>
            </w:pPr>
            <w:r>
              <w:rPr>
                <w:rFonts w:ascii="宋体" w:hAnsi="宋体" w:hint="eastAsia"/>
                <w:kern w:val="0"/>
                <w:szCs w:val="18"/>
                <w:lang w:val="zh-CN"/>
              </w:rPr>
              <w:t>ISOC051付款人国别不能为空</w:t>
            </w:r>
          </w:p>
        </w:tc>
      </w:tr>
      <w:tr w:rsidR="00A17FCC">
        <w:tc>
          <w:tcPr>
            <w:tcW w:w="1576" w:type="dxa"/>
          </w:tcPr>
          <w:p w:rsidR="00A17FCC" w:rsidRDefault="00A17FCC" w:rsidP="00A17FCC">
            <w:pPr>
              <w:rPr>
                <w:rFonts w:ascii="宋体" w:hAnsi="宋体"/>
              </w:rPr>
            </w:pPr>
            <w:r>
              <w:rPr>
                <w:rFonts w:ascii="宋体" w:hAnsi="宋体" w:hint="eastAsia"/>
              </w:rPr>
              <w:t>付款人英文名称</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字符类型100位</w:t>
            </w:r>
          </w:p>
        </w:tc>
        <w:tc>
          <w:tcPr>
            <w:tcW w:w="2654" w:type="dxa"/>
          </w:tcPr>
          <w:p w:rsidR="00A17FCC" w:rsidRDefault="00A17FCC" w:rsidP="00A17FCC">
            <w:pPr>
              <w:rPr>
                <w:rFonts w:ascii="宋体" w:hAnsi="宋体"/>
              </w:rPr>
            </w:pPr>
            <w:r>
              <w:rPr>
                <w:rFonts w:ascii="宋体" w:hAnsi="宋体" w:hint="eastAsia"/>
              </w:rPr>
              <w:t>ISOC008 付款人名称不能为空</w:t>
            </w:r>
          </w:p>
        </w:tc>
      </w:tr>
      <w:tr w:rsidR="00A17FCC">
        <w:tc>
          <w:tcPr>
            <w:tcW w:w="1576" w:type="dxa"/>
          </w:tcPr>
          <w:p w:rsidR="00A17FCC" w:rsidRDefault="00A17FCC" w:rsidP="00A17FCC">
            <w:pPr>
              <w:rPr>
                <w:rFonts w:ascii="宋体" w:hAnsi="宋体"/>
              </w:rPr>
            </w:pPr>
            <w:r>
              <w:rPr>
                <w:rFonts w:ascii="宋体" w:hAnsi="宋体" w:hint="eastAsia"/>
              </w:rPr>
              <w:t>付款人英文地址</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字符类型105位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发票号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字符类型20位</w:t>
            </w:r>
          </w:p>
        </w:tc>
        <w:tc>
          <w:tcPr>
            <w:tcW w:w="2654" w:type="dxa"/>
          </w:tcPr>
          <w:p w:rsidR="00A17FCC" w:rsidRDefault="00A17FCC" w:rsidP="00A17FCC">
            <w:pPr>
              <w:rPr>
                <w:rFonts w:ascii="宋体" w:hAnsi="宋体"/>
              </w:rPr>
            </w:pPr>
            <w:r>
              <w:rPr>
                <w:rFonts w:ascii="宋体" w:hAnsi="宋体" w:hint="eastAsia"/>
              </w:rPr>
              <w:t>ISOC011 发票号不能为空</w:t>
            </w:r>
          </w:p>
        </w:tc>
      </w:tr>
      <w:tr w:rsidR="00A17FCC">
        <w:tc>
          <w:tcPr>
            <w:tcW w:w="1576" w:type="dxa"/>
          </w:tcPr>
          <w:p w:rsidR="00A17FCC" w:rsidRDefault="00A17FCC" w:rsidP="00A17FCC">
            <w:pPr>
              <w:rPr>
                <w:rFonts w:ascii="宋体" w:hAnsi="宋体"/>
              </w:rPr>
            </w:pPr>
            <w:r>
              <w:rPr>
                <w:rFonts w:ascii="宋体" w:hAnsi="宋体" w:hint="eastAsia"/>
              </w:rPr>
              <w:t>货物类型</w:t>
            </w:r>
          </w:p>
        </w:tc>
        <w:tc>
          <w:tcPr>
            <w:tcW w:w="2694" w:type="dxa"/>
          </w:tcPr>
          <w:p w:rsidR="00A17FCC" w:rsidRDefault="00A17FCC" w:rsidP="00A17FCC">
            <w:pPr>
              <w:rPr>
                <w:rFonts w:ascii="宋体" w:hAnsi="宋体"/>
              </w:rPr>
            </w:pPr>
            <w:r>
              <w:rPr>
                <w:rFonts w:ascii="宋体" w:hAnsi="宋体" w:hint="eastAsia"/>
              </w:rPr>
              <w:t>分二十二种，见《国际结算货物类型参数表》</w:t>
            </w: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r>
              <w:rPr>
                <w:rFonts w:ascii="宋体" w:hAnsi="宋体" w:hint="eastAsia"/>
              </w:rPr>
              <w:t>ISOC020 货物类型不能为空</w:t>
            </w:r>
          </w:p>
        </w:tc>
      </w:tr>
      <w:tr w:rsidR="00A17FCC">
        <w:tc>
          <w:tcPr>
            <w:tcW w:w="1576" w:type="dxa"/>
          </w:tcPr>
          <w:p w:rsidR="00A17FCC" w:rsidRDefault="00A17FCC" w:rsidP="00A17FCC">
            <w:pPr>
              <w:rPr>
                <w:rFonts w:ascii="宋体" w:hAnsi="宋体"/>
              </w:rPr>
            </w:pPr>
            <w:r>
              <w:rPr>
                <w:rFonts w:ascii="宋体" w:hAnsi="宋体" w:hint="eastAsia"/>
              </w:rPr>
              <w:t>账户行代码</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字符类型11位</w:t>
            </w:r>
          </w:p>
        </w:tc>
        <w:tc>
          <w:tcPr>
            <w:tcW w:w="2654" w:type="dxa"/>
          </w:tcPr>
          <w:p w:rsidR="00A17FCC" w:rsidRDefault="00A17FCC" w:rsidP="00A17FCC">
            <w:pPr>
              <w:rPr>
                <w:rFonts w:ascii="宋体" w:hAnsi="宋体"/>
              </w:rPr>
            </w:pPr>
            <w:r>
              <w:rPr>
                <w:rFonts w:ascii="宋体" w:hAnsi="宋体" w:hint="eastAsia"/>
              </w:rPr>
              <w:t>ISOC013 账户行账号和联行号不能同时为空</w:t>
            </w:r>
          </w:p>
          <w:p w:rsidR="00A17FCC" w:rsidRDefault="00A17FCC" w:rsidP="00A17FCC">
            <w:pPr>
              <w:rPr>
                <w:rFonts w:ascii="宋体" w:hAnsi="宋体"/>
              </w:rPr>
            </w:pPr>
            <w:r>
              <w:rPr>
                <w:rFonts w:ascii="宋体" w:hAnsi="宋体" w:hint="eastAsia"/>
              </w:rPr>
              <w:lastRenderedPageBreak/>
              <w:t>SYS5508 机构不存在</w:t>
            </w:r>
          </w:p>
        </w:tc>
      </w:tr>
      <w:tr w:rsidR="00A17FCC">
        <w:tc>
          <w:tcPr>
            <w:tcW w:w="1576" w:type="dxa"/>
          </w:tcPr>
          <w:p w:rsidR="00A17FCC" w:rsidRDefault="00A17FCC" w:rsidP="00A17FCC">
            <w:pPr>
              <w:rPr>
                <w:rFonts w:ascii="宋体" w:hAnsi="宋体"/>
              </w:rPr>
            </w:pPr>
            <w:r>
              <w:rPr>
                <w:rFonts w:ascii="宋体" w:hAnsi="宋体" w:hint="eastAsia"/>
              </w:rPr>
              <w:lastRenderedPageBreak/>
              <w:t>账户行户口</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576" w:type="dxa"/>
          </w:tcPr>
          <w:p w:rsidR="00A17FCC" w:rsidRDefault="00A17FCC" w:rsidP="00A17FCC">
            <w:pPr>
              <w:rPr>
                <w:rFonts w:ascii="宋体" w:hAnsi="宋体"/>
              </w:rPr>
            </w:pPr>
            <w:r>
              <w:rPr>
                <w:rFonts w:ascii="宋体" w:hAnsi="宋体" w:hint="eastAsia"/>
              </w:rPr>
              <w:t>交易编码</w:t>
            </w:r>
          </w:p>
        </w:tc>
        <w:tc>
          <w:tcPr>
            <w:tcW w:w="2694" w:type="dxa"/>
          </w:tcPr>
          <w:p w:rsidR="00A17FCC" w:rsidRDefault="00A17FCC" w:rsidP="00A17FCC">
            <w:pPr>
              <w:rPr>
                <w:rFonts w:ascii="宋体" w:hAnsi="宋体"/>
              </w:rPr>
            </w:pPr>
            <w:r>
              <w:rPr>
                <w:rFonts w:ascii="宋体" w:hAnsi="宋体" w:hint="eastAsia"/>
              </w:rPr>
              <w:t>分类参见《交易编码》</w:t>
            </w:r>
          </w:p>
        </w:tc>
        <w:tc>
          <w:tcPr>
            <w:tcW w:w="1598" w:type="dxa"/>
          </w:tcPr>
          <w:p w:rsidR="00A17FCC" w:rsidRDefault="00A17FCC" w:rsidP="00A17FCC">
            <w:pPr>
              <w:rPr>
                <w:rFonts w:ascii="宋体" w:hAnsi="宋体"/>
              </w:rPr>
            </w:pPr>
            <w:r>
              <w:rPr>
                <w:rFonts w:ascii="宋体" w:hAnsi="宋体" w:hint="eastAsia"/>
              </w:rPr>
              <w:t>字符类型6位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缺省扣费账户</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字符类型35位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缺省扣费币别</w:t>
            </w:r>
          </w:p>
        </w:tc>
        <w:tc>
          <w:tcPr>
            <w:tcW w:w="2694" w:type="dxa"/>
          </w:tcPr>
          <w:p w:rsidR="00A17FCC" w:rsidRDefault="00A17FCC" w:rsidP="00A17FCC">
            <w:pPr>
              <w:rPr>
                <w:rFonts w:ascii="宋体" w:hAnsi="宋体"/>
              </w:rPr>
            </w:pPr>
          </w:p>
        </w:tc>
        <w:tc>
          <w:tcPr>
            <w:tcW w:w="1598" w:type="dxa"/>
          </w:tcPr>
          <w:p w:rsidR="00A17FCC" w:rsidRDefault="00A17FCC" w:rsidP="00A17FCC">
            <w:pPr>
              <w:rPr>
                <w:rFonts w:ascii="宋体" w:hAnsi="宋体"/>
              </w:rPr>
            </w:pPr>
            <w:r>
              <w:rPr>
                <w:rFonts w:ascii="宋体" w:hAnsi="宋体" w:hint="eastAsia"/>
              </w:rPr>
              <w:t>字符类型3位</w:t>
            </w:r>
          </w:p>
        </w:tc>
        <w:tc>
          <w:tcPr>
            <w:tcW w:w="2654" w:type="dxa"/>
          </w:tcPr>
          <w:p w:rsidR="00A17FCC" w:rsidRDefault="00A17FCC" w:rsidP="00A17FCC">
            <w:pPr>
              <w:rPr>
                <w:rFonts w:ascii="宋体" w:hAnsi="宋体"/>
              </w:rPr>
            </w:pPr>
          </w:p>
        </w:tc>
      </w:tr>
      <w:tr w:rsidR="00A17FCC">
        <w:tc>
          <w:tcPr>
            <w:tcW w:w="1576" w:type="dxa"/>
          </w:tcPr>
          <w:p w:rsidR="00A17FCC" w:rsidRDefault="00A17FCC" w:rsidP="00A17FCC">
            <w:pPr>
              <w:rPr>
                <w:rFonts w:ascii="宋体" w:hAnsi="宋体"/>
              </w:rPr>
            </w:pPr>
            <w:r>
              <w:rPr>
                <w:rFonts w:ascii="宋体" w:hAnsi="宋体" w:hint="eastAsia"/>
              </w:rPr>
              <w:t>扣费钞汇标志</w:t>
            </w:r>
          </w:p>
        </w:tc>
        <w:tc>
          <w:tcPr>
            <w:tcW w:w="2694"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598" w:type="dxa"/>
          </w:tcPr>
          <w:p w:rsidR="00A17FCC" w:rsidRDefault="00A17FCC" w:rsidP="00A17FCC">
            <w:pPr>
              <w:rPr>
                <w:rFonts w:ascii="宋体" w:hAnsi="宋体"/>
              </w:rPr>
            </w:pPr>
            <w:r>
              <w:rPr>
                <w:rFonts w:ascii="宋体" w:hAnsi="宋体" w:hint="eastAsia"/>
              </w:rPr>
              <w:t>字符类型1位</w:t>
            </w:r>
          </w:p>
        </w:tc>
        <w:tc>
          <w:tcPr>
            <w:tcW w:w="2654" w:type="dxa"/>
          </w:tcPr>
          <w:p w:rsidR="00A17FCC" w:rsidRDefault="00A17FCC" w:rsidP="00A17FCC">
            <w:pPr>
              <w:rPr>
                <w:rFonts w:ascii="宋体" w:hAnsi="宋体"/>
              </w:rPr>
            </w:pPr>
            <w:r>
              <w:rPr>
                <w:rFonts w:ascii="宋体" w:hAnsi="宋体" w:hint="eastAsia"/>
              </w:rPr>
              <w:t>CSAC0056</w:t>
            </w:r>
          </w:p>
        </w:tc>
      </w:tr>
    </w:tbl>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选择“系统导航”－“国际业务”－”出口业务”－“出口托收” －“出口托收修改”，或在“业务代码”处输入“7652”进入“出口托收修改”。</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输入“录入”操作码，系统弹出录入出口托收编号的窗口。</w:t>
      </w:r>
    </w:p>
    <w:p w:rsidR="00A17FCC" w:rsidRDefault="00A17FCC" w:rsidP="00A17FCC">
      <w:pPr>
        <w:ind w:left="480" w:hangingChars="200" w:hanging="480"/>
      </w:pPr>
      <w:r>
        <w:rPr>
          <w:rFonts w:hint="eastAsia"/>
        </w:rPr>
        <w:t>２、录入“出口托收编号”后，选择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３、录入出口托收修改信息。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w:t>
      </w:r>
      <w:r>
        <w:rPr>
          <w:rFonts w:hint="eastAsia"/>
        </w:rPr>
        <w:lastRenderedPageBreak/>
        <w:t>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１１、已生效的业务可在“生效队列”中查看。</w:t>
      </w:r>
    </w:p>
    <w:p w:rsidR="00A17FCC" w:rsidRDefault="00A17FCC" w:rsidP="00A17FCC">
      <w:pPr>
        <w:pStyle w:val="5"/>
        <w:rPr>
          <w:sz w:val="24"/>
        </w:rPr>
      </w:pPr>
      <w:bookmarkStart w:id="1807" w:name="_Toc183939411"/>
      <w:r>
        <w:rPr>
          <w:rFonts w:hint="eastAsia"/>
          <w:sz w:val="24"/>
        </w:rPr>
        <w:t>三、催收（业务代码</w:t>
      </w:r>
      <w:r>
        <w:rPr>
          <w:rFonts w:hint="eastAsia"/>
          <w:sz w:val="24"/>
        </w:rPr>
        <w:t>7653</w:t>
      </w:r>
      <w:r>
        <w:rPr>
          <w:rFonts w:hint="eastAsia"/>
          <w:sz w:val="24"/>
        </w:rPr>
        <w:t>）</w:t>
      </w:r>
      <w:bookmarkEnd w:id="1807"/>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通过本交易对未承兑或未收汇的出口托收单据进行催收。</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１、系统默认计收邮电费，只要涉及计算上述费用的字段值发生变化，系统会自动重新计算应收的邮电费，影响邮电费的要素包括以下字段：客户号、费用方向。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lastRenderedPageBreak/>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94"/>
        <w:gridCol w:w="3374"/>
        <w:gridCol w:w="1800"/>
        <w:gridCol w:w="1620"/>
      </w:tblGrid>
      <w:tr w:rsidR="00A17FCC">
        <w:tc>
          <w:tcPr>
            <w:tcW w:w="1594" w:type="dxa"/>
          </w:tcPr>
          <w:p w:rsidR="00A17FCC" w:rsidRDefault="00A17FCC" w:rsidP="00A17FCC">
            <w:pPr>
              <w:rPr>
                <w:rFonts w:ascii="宋体" w:hAnsi="宋体"/>
              </w:rPr>
            </w:pPr>
            <w:r>
              <w:rPr>
                <w:rFonts w:ascii="宋体" w:hAnsi="宋体" w:hint="eastAsia"/>
              </w:rPr>
              <w:t>字段名称</w:t>
            </w:r>
          </w:p>
        </w:tc>
        <w:tc>
          <w:tcPr>
            <w:tcW w:w="3374"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1620" w:type="dxa"/>
          </w:tcPr>
          <w:p w:rsidR="00A17FCC" w:rsidRDefault="00A17FCC" w:rsidP="00A17FCC">
            <w:pPr>
              <w:rPr>
                <w:rFonts w:ascii="宋体" w:hAnsi="宋体"/>
              </w:rPr>
            </w:pPr>
            <w:r>
              <w:rPr>
                <w:rFonts w:ascii="宋体" w:hAnsi="宋体" w:hint="eastAsia"/>
              </w:rPr>
              <w:t>错误提示</w:t>
            </w:r>
          </w:p>
        </w:tc>
      </w:tr>
      <w:tr w:rsidR="00A17FCC">
        <w:tc>
          <w:tcPr>
            <w:tcW w:w="1594" w:type="dxa"/>
          </w:tcPr>
          <w:p w:rsidR="00A17FCC" w:rsidRDefault="00A17FCC" w:rsidP="00A17FCC">
            <w:pPr>
              <w:rPr>
                <w:rFonts w:ascii="宋体" w:hAnsi="宋体"/>
              </w:rPr>
            </w:pPr>
            <w:r>
              <w:rPr>
                <w:rFonts w:ascii="宋体" w:hAnsi="宋体" w:hint="eastAsia"/>
              </w:rPr>
              <w:t>催收列表类型</w:t>
            </w:r>
          </w:p>
        </w:tc>
        <w:tc>
          <w:tcPr>
            <w:tcW w:w="3374" w:type="dxa"/>
          </w:tcPr>
          <w:p w:rsidR="00A17FCC" w:rsidRDefault="00A17FCC" w:rsidP="00A17FCC">
            <w:pPr>
              <w:rPr>
                <w:rFonts w:ascii="宋体" w:hAnsi="宋体"/>
              </w:rPr>
            </w:pPr>
            <w:r>
              <w:rPr>
                <w:rFonts w:ascii="宋体" w:hAnsi="宋体" w:hint="eastAsia"/>
              </w:rPr>
              <w:t>分五种：</w:t>
            </w:r>
          </w:p>
          <w:p w:rsidR="00A17FCC" w:rsidRDefault="00A17FCC" w:rsidP="00A17FCC">
            <w:pPr>
              <w:rPr>
                <w:rFonts w:ascii="宋体" w:hAnsi="宋体"/>
              </w:rPr>
            </w:pPr>
            <w:r>
              <w:rPr>
                <w:rFonts w:ascii="宋体" w:hAnsi="宋体" w:hint="eastAsia"/>
              </w:rPr>
              <w:t>1 : 全部</w:t>
            </w:r>
          </w:p>
          <w:p w:rsidR="00A17FCC" w:rsidRDefault="00A17FCC" w:rsidP="00A17FCC">
            <w:pPr>
              <w:rPr>
                <w:rFonts w:ascii="宋体" w:hAnsi="宋体"/>
              </w:rPr>
            </w:pPr>
            <w:r>
              <w:rPr>
                <w:rFonts w:ascii="宋体" w:hAnsi="宋体" w:hint="eastAsia"/>
              </w:rPr>
              <w:t>2 : 出单未收汇</w:t>
            </w:r>
          </w:p>
          <w:p w:rsidR="00A17FCC" w:rsidRDefault="00A17FCC" w:rsidP="00A17FCC">
            <w:pPr>
              <w:rPr>
                <w:rFonts w:ascii="宋体" w:hAnsi="宋体"/>
              </w:rPr>
            </w:pPr>
            <w:r>
              <w:rPr>
                <w:rFonts w:ascii="宋体" w:hAnsi="宋体" w:hint="eastAsia"/>
              </w:rPr>
              <w:t>3 : 远期未承兑</w:t>
            </w:r>
          </w:p>
          <w:p w:rsidR="00A17FCC" w:rsidRDefault="00A17FCC" w:rsidP="00A17FCC">
            <w:pPr>
              <w:rPr>
                <w:rFonts w:ascii="宋体" w:hAnsi="宋体"/>
              </w:rPr>
            </w:pPr>
            <w:r>
              <w:rPr>
                <w:rFonts w:ascii="宋体" w:hAnsi="宋体" w:hint="eastAsia"/>
              </w:rPr>
              <w:t>4 : 已承兑未收汇</w:t>
            </w:r>
          </w:p>
          <w:p w:rsidR="00A17FCC" w:rsidRDefault="00A17FCC" w:rsidP="00A17FCC">
            <w:pPr>
              <w:rPr>
                <w:rFonts w:ascii="宋体" w:hAnsi="宋体"/>
              </w:rPr>
            </w:pPr>
            <w:r>
              <w:rPr>
                <w:rFonts w:ascii="宋体" w:hAnsi="宋体" w:hint="eastAsia"/>
              </w:rPr>
              <w:t>5 : 拒付</w:t>
            </w:r>
          </w:p>
        </w:tc>
        <w:tc>
          <w:tcPr>
            <w:tcW w:w="1800" w:type="dxa"/>
          </w:tcPr>
          <w:p w:rsidR="00A17FCC" w:rsidRDefault="00A17FCC" w:rsidP="00A17FCC">
            <w:pPr>
              <w:rPr>
                <w:rFonts w:ascii="宋体" w:hAnsi="宋体"/>
              </w:rPr>
            </w:pPr>
            <w:r>
              <w:rPr>
                <w:rFonts w:ascii="宋体" w:hAnsi="宋体" w:hint="eastAsia"/>
              </w:rPr>
              <w:t>字符类型1位</w:t>
            </w:r>
          </w:p>
        </w:tc>
        <w:tc>
          <w:tcPr>
            <w:tcW w:w="1620" w:type="dxa"/>
          </w:tcPr>
          <w:p w:rsidR="00A17FCC" w:rsidRDefault="00A17FCC" w:rsidP="00A17FCC">
            <w:pPr>
              <w:rPr>
                <w:rFonts w:ascii="宋体" w:hAnsi="宋体"/>
              </w:rPr>
            </w:pPr>
          </w:p>
        </w:tc>
      </w:tr>
      <w:tr w:rsidR="00A17FCC">
        <w:tc>
          <w:tcPr>
            <w:tcW w:w="1594" w:type="dxa"/>
          </w:tcPr>
          <w:p w:rsidR="00A17FCC" w:rsidRDefault="00A17FCC" w:rsidP="00A17FCC">
            <w:pPr>
              <w:rPr>
                <w:rFonts w:ascii="宋体" w:hAnsi="宋体"/>
              </w:rPr>
            </w:pPr>
            <w:r>
              <w:rPr>
                <w:rFonts w:ascii="宋体" w:hAnsi="宋体" w:hint="eastAsia"/>
              </w:rPr>
              <w:t>出单日期</w:t>
            </w:r>
          </w:p>
        </w:tc>
        <w:tc>
          <w:tcPr>
            <w:tcW w:w="3374" w:type="dxa"/>
          </w:tcPr>
          <w:p w:rsidR="00A17FCC" w:rsidRDefault="00A17FCC" w:rsidP="00A17FCC">
            <w:pPr>
              <w:rPr>
                <w:rFonts w:ascii="宋体" w:hAnsi="宋体"/>
              </w:rPr>
            </w:pPr>
            <w:r>
              <w:rPr>
                <w:rFonts w:ascii="宋体" w:hAnsi="宋体" w:hint="eastAsia"/>
              </w:rPr>
              <w:t>指查询托收日期小于等于所录入的出单日期的出口托收业务</w:t>
            </w:r>
          </w:p>
        </w:tc>
        <w:tc>
          <w:tcPr>
            <w:tcW w:w="1800" w:type="dxa"/>
          </w:tcPr>
          <w:p w:rsidR="00A17FCC" w:rsidRDefault="00A17FCC" w:rsidP="00A17FCC">
            <w:pPr>
              <w:rPr>
                <w:rFonts w:ascii="宋体" w:hAnsi="宋体"/>
              </w:rPr>
            </w:pPr>
            <w:r>
              <w:rPr>
                <w:rFonts w:ascii="宋体" w:hAnsi="宋体" w:hint="eastAsia"/>
              </w:rPr>
              <w:t>日期类型8位</w:t>
            </w:r>
          </w:p>
        </w:tc>
        <w:tc>
          <w:tcPr>
            <w:tcW w:w="1620" w:type="dxa"/>
          </w:tcPr>
          <w:p w:rsidR="00A17FCC" w:rsidRDefault="00A17FCC" w:rsidP="00A17FCC">
            <w:pPr>
              <w:rPr>
                <w:rFonts w:ascii="宋体" w:hAnsi="宋体"/>
              </w:rPr>
            </w:pPr>
          </w:p>
        </w:tc>
      </w:tr>
      <w:tr w:rsidR="00A17FCC">
        <w:tc>
          <w:tcPr>
            <w:tcW w:w="1594" w:type="dxa"/>
          </w:tcPr>
          <w:p w:rsidR="00A17FCC" w:rsidRDefault="00A17FCC" w:rsidP="00A17FCC">
            <w:pPr>
              <w:rPr>
                <w:rFonts w:ascii="宋体" w:hAnsi="宋体"/>
              </w:rPr>
            </w:pPr>
            <w:r>
              <w:rPr>
                <w:rFonts w:ascii="宋体" w:hAnsi="宋体" w:hint="eastAsia"/>
              </w:rPr>
              <w:t>到期日</w:t>
            </w:r>
          </w:p>
        </w:tc>
        <w:tc>
          <w:tcPr>
            <w:tcW w:w="3374" w:type="dxa"/>
          </w:tcPr>
          <w:p w:rsidR="00A17FCC" w:rsidRDefault="00A17FCC" w:rsidP="00A17FCC">
            <w:pPr>
              <w:rPr>
                <w:rFonts w:ascii="宋体" w:hAnsi="宋体"/>
              </w:rPr>
            </w:pPr>
            <w:r>
              <w:rPr>
                <w:rFonts w:ascii="宋体" w:hAnsi="宋体" w:hint="eastAsia"/>
              </w:rPr>
              <w:t>指查询承兑到期日小于等于所录入的到期日的出口托收业务</w:t>
            </w:r>
          </w:p>
        </w:tc>
        <w:tc>
          <w:tcPr>
            <w:tcW w:w="1800" w:type="dxa"/>
          </w:tcPr>
          <w:p w:rsidR="00A17FCC" w:rsidRDefault="00A17FCC" w:rsidP="00A17FCC">
            <w:pPr>
              <w:rPr>
                <w:rFonts w:ascii="宋体" w:hAnsi="宋体"/>
              </w:rPr>
            </w:pPr>
            <w:r>
              <w:rPr>
                <w:rFonts w:ascii="宋体" w:hAnsi="宋体" w:hint="eastAsia"/>
              </w:rPr>
              <w:t>日期类型8位</w:t>
            </w:r>
          </w:p>
        </w:tc>
        <w:tc>
          <w:tcPr>
            <w:tcW w:w="1620" w:type="dxa"/>
          </w:tcPr>
          <w:p w:rsidR="00A17FCC" w:rsidRDefault="00A17FCC" w:rsidP="00A17FCC">
            <w:pPr>
              <w:rPr>
                <w:rFonts w:ascii="宋体" w:hAnsi="宋体"/>
              </w:rPr>
            </w:pPr>
          </w:p>
        </w:tc>
      </w:tr>
      <w:tr w:rsidR="00A17FCC">
        <w:tc>
          <w:tcPr>
            <w:tcW w:w="1594" w:type="dxa"/>
          </w:tcPr>
          <w:p w:rsidR="00A17FCC" w:rsidRDefault="00A17FCC" w:rsidP="00A17FCC">
            <w:pPr>
              <w:rPr>
                <w:rFonts w:ascii="宋体" w:hAnsi="宋体"/>
              </w:rPr>
            </w:pPr>
            <w:r>
              <w:rPr>
                <w:rFonts w:ascii="宋体" w:hAnsi="宋体" w:hint="eastAsia"/>
              </w:rPr>
              <w:t>拒付日期</w:t>
            </w:r>
          </w:p>
        </w:tc>
        <w:tc>
          <w:tcPr>
            <w:tcW w:w="3374" w:type="dxa"/>
          </w:tcPr>
          <w:p w:rsidR="00A17FCC" w:rsidRDefault="00A17FCC" w:rsidP="00A17FCC">
            <w:pPr>
              <w:rPr>
                <w:rFonts w:ascii="宋体" w:hAnsi="宋体"/>
              </w:rPr>
            </w:pPr>
            <w:r>
              <w:rPr>
                <w:rFonts w:ascii="宋体" w:hAnsi="宋体" w:hint="eastAsia"/>
              </w:rPr>
              <w:t>指查询拒付日期小于等于所录入的拒付日期的出口托收业务</w:t>
            </w:r>
          </w:p>
        </w:tc>
        <w:tc>
          <w:tcPr>
            <w:tcW w:w="1800" w:type="dxa"/>
          </w:tcPr>
          <w:p w:rsidR="00A17FCC" w:rsidRDefault="00A17FCC" w:rsidP="00A17FCC">
            <w:pPr>
              <w:rPr>
                <w:rFonts w:ascii="宋体" w:hAnsi="宋体"/>
              </w:rPr>
            </w:pPr>
            <w:r>
              <w:rPr>
                <w:rFonts w:ascii="宋体" w:hAnsi="宋体" w:hint="eastAsia"/>
              </w:rPr>
              <w:t>日期类型8位</w:t>
            </w:r>
          </w:p>
        </w:tc>
        <w:tc>
          <w:tcPr>
            <w:tcW w:w="1620"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选择“系统导航”－“国际业务”－”出口业务”－“出口托收” －“催收”，或在“业务代码”处输入“7653”进入“催收”。</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输入“录入”操作码，系统弹出出口托收待催收列表窗口。</w:t>
      </w:r>
    </w:p>
    <w:p w:rsidR="00A17FCC" w:rsidRDefault="00A17FCC" w:rsidP="00A17FCC">
      <w:pPr>
        <w:ind w:left="480" w:hangingChars="200" w:hanging="480"/>
      </w:pPr>
      <w:r>
        <w:rPr>
          <w:rFonts w:hint="eastAsia"/>
        </w:rPr>
        <w:t>２、直接录入“出口托收编号”或者选择列表中的一笔出口托收，选择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lastRenderedPageBreak/>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rPr>
          <w:sz w:val="24"/>
        </w:rPr>
      </w:pPr>
      <w:bookmarkStart w:id="1808" w:name="_Toc183939412"/>
      <w:r>
        <w:rPr>
          <w:rFonts w:hint="eastAsia"/>
          <w:sz w:val="24"/>
        </w:rPr>
        <w:t>四、收到拒付通知（业务代码</w:t>
      </w:r>
      <w:r>
        <w:rPr>
          <w:rFonts w:hint="eastAsia"/>
          <w:sz w:val="24"/>
        </w:rPr>
        <w:t>7654</w:t>
      </w:r>
      <w:r>
        <w:rPr>
          <w:rFonts w:hint="eastAsia"/>
          <w:sz w:val="24"/>
        </w:rPr>
        <w:t>）</w:t>
      </w:r>
      <w:bookmarkEnd w:id="1808"/>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通过本交易登记收到的拒付函电信息。</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选择“系统导航”－“国际业务”－”出口业务”－“出口托收”－“收到拒付通知”，或在“业务代码”处输入“7654”进入“收到拒付通知”。</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输入“录入”操作码，系统弹出录入出口托收编号的窗口。</w:t>
      </w:r>
    </w:p>
    <w:p w:rsidR="00A17FCC" w:rsidRDefault="00A17FCC" w:rsidP="00A17FCC">
      <w:pPr>
        <w:ind w:left="480" w:hangingChars="200" w:hanging="480"/>
      </w:pPr>
      <w:r>
        <w:rPr>
          <w:rFonts w:hint="eastAsia"/>
        </w:rPr>
        <w:t>２、录入“出口托收编号”后，选择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lastRenderedPageBreak/>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rPr>
          <w:sz w:val="24"/>
        </w:rPr>
      </w:pPr>
      <w:bookmarkStart w:id="1809" w:name="_Toc183939413"/>
      <w:r>
        <w:rPr>
          <w:rFonts w:hint="eastAsia"/>
          <w:sz w:val="24"/>
        </w:rPr>
        <w:t>五、收到承兑通知（业务代码</w:t>
      </w:r>
      <w:r>
        <w:rPr>
          <w:rFonts w:hint="eastAsia"/>
          <w:sz w:val="24"/>
        </w:rPr>
        <w:t>7655</w:t>
      </w:r>
      <w:r>
        <w:rPr>
          <w:rFonts w:hint="eastAsia"/>
          <w:sz w:val="24"/>
        </w:rPr>
        <w:t>）</w:t>
      </w:r>
      <w:bookmarkEnd w:id="1809"/>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通过本交易登记收到的承兑函电信息。</w:t>
      </w:r>
    </w:p>
    <w:p w:rsidR="00A17FCC" w:rsidRDefault="00A17FCC" w:rsidP="00A17FCC">
      <w:pPr>
        <w:pStyle w:val="6"/>
        <w:spacing w:line="360" w:lineRule="auto"/>
      </w:pPr>
      <w:r>
        <w:rPr>
          <w:rFonts w:hint="eastAsia"/>
        </w:rPr>
        <w:lastRenderedPageBreak/>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86"/>
        <w:gridCol w:w="1942"/>
        <w:gridCol w:w="1800"/>
        <w:gridCol w:w="3194"/>
      </w:tblGrid>
      <w:tr w:rsidR="00A17FCC">
        <w:tc>
          <w:tcPr>
            <w:tcW w:w="1586" w:type="dxa"/>
          </w:tcPr>
          <w:p w:rsidR="00A17FCC" w:rsidRDefault="00A17FCC" w:rsidP="00A17FCC">
            <w:pPr>
              <w:rPr>
                <w:rFonts w:ascii="宋体" w:hAnsi="宋体"/>
              </w:rPr>
            </w:pPr>
            <w:r>
              <w:rPr>
                <w:rFonts w:ascii="宋体" w:hAnsi="宋体" w:hint="eastAsia"/>
              </w:rPr>
              <w:t>字段名称</w:t>
            </w:r>
          </w:p>
        </w:tc>
        <w:tc>
          <w:tcPr>
            <w:tcW w:w="1942"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194" w:type="dxa"/>
          </w:tcPr>
          <w:p w:rsidR="00A17FCC" w:rsidRDefault="00A17FCC" w:rsidP="00A17FCC">
            <w:pPr>
              <w:rPr>
                <w:rFonts w:ascii="宋体" w:hAnsi="宋体"/>
              </w:rPr>
            </w:pPr>
            <w:r>
              <w:rPr>
                <w:rFonts w:ascii="宋体" w:hAnsi="宋体" w:hint="eastAsia"/>
              </w:rPr>
              <w:t>错误提示</w:t>
            </w:r>
          </w:p>
        </w:tc>
      </w:tr>
      <w:tr w:rsidR="00A17FCC">
        <w:tc>
          <w:tcPr>
            <w:tcW w:w="1586" w:type="dxa"/>
          </w:tcPr>
          <w:p w:rsidR="00A17FCC" w:rsidRDefault="00A17FCC" w:rsidP="00A17FCC">
            <w:pPr>
              <w:rPr>
                <w:rFonts w:ascii="宋体" w:hAnsi="宋体"/>
              </w:rPr>
            </w:pPr>
            <w:r>
              <w:rPr>
                <w:rFonts w:ascii="宋体" w:hAnsi="宋体" w:hint="eastAsia"/>
              </w:rPr>
              <w:t>承兑金额</w:t>
            </w:r>
          </w:p>
        </w:tc>
        <w:tc>
          <w:tcPr>
            <w:tcW w:w="194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194" w:type="dxa"/>
          </w:tcPr>
          <w:p w:rsidR="00A17FCC" w:rsidRDefault="00A17FCC" w:rsidP="00A17FCC">
            <w:pPr>
              <w:rPr>
                <w:rFonts w:ascii="宋体" w:hAnsi="宋体"/>
              </w:rPr>
            </w:pPr>
            <w:r>
              <w:rPr>
                <w:rFonts w:ascii="宋体" w:hAnsi="宋体" w:hint="eastAsia"/>
              </w:rPr>
              <w:t>ISOB041 承兑金额不能为空</w:t>
            </w:r>
          </w:p>
        </w:tc>
      </w:tr>
      <w:tr w:rsidR="00A17FCC">
        <w:tc>
          <w:tcPr>
            <w:tcW w:w="1586" w:type="dxa"/>
          </w:tcPr>
          <w:p w:rsidR="00A17FCC" w:rsidRDefault="00A17FCC" w:rsidP="00A17FCC">
            <w:pPr>
              <w:rPr>
                <w:rFonts w:ascii="宋体" w:hAnsi="宋体"/>
              </w:rPr>
            </w:pPr>
            <w:r>
              <w:rPr>
                <w:rFonts w:ascii="宋体" w:hAnsi="宋体" w:hint="eastAsia"/>
              </w:rPr>
              <w:t>承兑到期日</w:t>
            </w:r>
          </w:p>
        </w:tc>
        <w:tc>
          <w:tcPr>
            <w:tcW w:w="194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3194" w:type="dxa"/>
          </w:tcPr>
          <w:p w:rsidR="00A17FCC" w:rsidRDefault="00A17FCC" w:rsidP="00A17FCC">
            <w:pPr>
              <w:rPr>
                <w:rFonts w:ascii="宋体" w:hAnsi="宋体"/>
              </w:rPr>
            </w:pPr>
            <w:r>
              <w:rPr>
                <w:rFonts w:ascii="宋体" w:hAnsi="宋体" w:hint="eastAsia"/>
              </w:rPr>
              <w:t>ISOB042 承兑到期日不能为空</w:t>
            </w:r>
          </w:p>
        </w:tc>
      </w:tr>
      <w:tr w:rsidR="00A17FCC">
        <w:tc>
          <w:tcPr>
            <w:tcW w:w="1586" w:type="dxa"/>
          </w:tcPr>
          <w:p w:rsidR="00A17FCC" w:rsidRDefault="00A17FCC" w:rsidP="00A17FCC">
            <w:pPr>
              <w:rPr>
                <w:rFonts w:ascii="宋体" w:hAnsi="宋体"/>
              </w:rPr>
            </w:pPr>
            <w:r>
              <w:rPr>
                <w:rFonts w:ascii="宋体" w:hAnsi="宋体" w:hint="eastAsia"/>
              </w:rPr>
              <w:t>代收行编号</w:t>
            </w:r>
          </w:p>
        </w:tc>
        <w:tc>
          <w:tcPr>
            <w:tcW w:w="1942"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319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选择“系统导航”－“国际业务”－”出口业务”－“出口托收” －“收到承兑通知”，或在“业务代码”处输入“7655”进入“收到承兑通知”。</w:t>
      </w:r>
    </w:p>
    <w:p w:rsidR="00A17FCC" w:rsidRDefault="00A17FCC" w:rsidP="00A17FCC">
      <w:r>
        <w:rPr>
          <w:rFonts w:hint="eastAsia"/>
        </w:rPr>
        <w:t>１、经办人员选择</w:t>
      </w:r>
      <w:r>
        <w:rPr>
          <w:rFonts w:hint="eastAsia"/>
        </w:rPr>
        <w:t>/</w:t>
      </w:r>
      <w:r>
        <w:rPr>
          <w:rFonts w:hint="eastAsia"/>
        </w:rPr>
        <w:t>输入“录入”操作码，系统弹出录入出口托收编号的窗口。</w:t>
      </w:r>
    </w:p>
    <w:p w:rsidR="00A17FCC" w:rsidRDefault="00A17FCC" w:rsidP="00A17FCC">
      <w:pPr>
        <w:ind w:left="480" w:hangingChars="200" w:hanging="480"/>
      </w:pPr>
      <w:r>
        <w:rPr>
          <w:rFonts w:hint="eastAsia"/>
        </w:rPr>
        <w:t>２、录入“出口托收编号”后，选择</w:t>
      </w:r>
      <w:r>
        <w:rPr>
          <w:rFonts w:hint="eastAsia"/>
        </w:rPr>
        <w:t>/</w:t>
      </w:r>
      <w:r>
        <w:rPr>
          <w:rFonts w:hint="eastAsia"/>
        </w:rPr>
        <w:t>输入“录入”操作码，进入该笔业务的信息录入界面。</w:t>
      </w:r>
    </w:p>
    <w:p w:rsidR="00A17FCC" w:rsidRDefault="00A17FCC" w:rsidP="00A17FCC">
      <w:r>
        <w:rPr>
          <w:rFonts w:hint="eastAsia"/>
        </w:rPr>
        <w:t>３、录入出口托收单据的承兑金额和承兑到期日。</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w:t>
      </w:r>
      <w:r>
        <w:rPr>
          <w:rFonts w:hint="eastAsia"/>
        </w:rPr>
        <w:lastRenderedPageBreak/>
        <w:t>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810" w:name="_Toc183939414"/>
      <w:r>
        <w:rPr>
          <w:rFonts w:hint="eastAsia"/>
          <w:sz w:val="24"/>
        </w:rPr>
        <w:t>六、修改承兑（业务代码</w:t>
      </w:r>
      <w:r>
        <w:rPr>
          <w:rFonts w:hint="eastAsia"/>
          <w:sz w:val="24"/>
        </w:rPr>
        <w:t>7656</w:t>
      </w:r>
      <w:r>
        <w:rPr>
          <w:rFonts w:hint="eastAsia"/>
          <w:sz w:val="24"/>
        </w:rPr>
        <w:t>）</w:t>
      </w:r>
      <w:bookmarkEnd w:id="1810"/>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通过本交易登记修改承兑的信息。</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86"/>
        <w:gridCol w:w="1942"/>
        <w:gridCol w:w="1980"/>
        <w:gridCol w:w="3014"/>
      </w:tblGrid>
      <w:tr w:rsidR="00A17FCC">
        <w:tc>
          <w:tcPr>
            <w:tcW w:w="1586" w:type="dxa"/>
          </w:tcPr>
          <w:p w:rsidR="00A17FCC" w:rsidRDefault="00A17FCC" w:rsidP="00A17FCC">
            <w:pPr>
              <w:rPr>
                <w:rFonts w:ascii="宋体" w:hAnsi="宋体"/>
              </w:rPr>
            </w:pPr>
            <w:r>
              <w:rPr>
                <w:rFonts w:ascii="宋体" w:hAnsi="宋体" w:hint="eastAsia"/>
              </w:rPr>
              <w:t>字段名称</w:t>
            </w:r>
          </w:p>
        </w:tc>
        <w:tc>
          <w:tcPr>
            <w:tcW w:w="1942" w:type="dxa"/>
          </w:tcPr>
          <w:p w:rsidR="00A17FCC" w:rsidRDefault="00A17FCC" w:rsidP="00A17FCC">
            <w:pPr>
              <w:rPr>
                <w:rFonts w:ascii="宋体" w:hAnsi="宋体"/>
              </w:rPr>
            </w:pPr>
            <w:r>
              <w:rPr>
                <w:rFonts w:ascii="宋体" w:hAnsi="宋体" w:hint="eastAsia"/>
              </w:rPr>
              <w:t>含义</w:t>
            </w:r>
          </w:p>
        </w:tc>
        <w:tc>
          <w:tcPr>
            <w:tcW w:w="1980" w:type="dxa"/>
          </w:tcPr>
          <w:p w:rsidR="00A17FCC" w:rsidRDefault="00A17FCC" w:rsidP="00A17FCC">
            <w:pPr>
              <w:rPr>
                <w:rFonts w:ascii="宋体" w:hAnsi="宋体"/>
              </w:rPr>
            </w:pPr>
            <w:r>
              <w:rPr>
                <w:rFonts w:ascii="宋体" w:hAnsi="宋体" w:hint="eastAsia"/>
              </w:rPr>
              <w:t>属性</w:t>
            </w:r>
          </w:p>
        </w:tc>
        <w:tc>
          <w:tcPr>
            <w:tcW w:w="3014" w:type="dxa"/>
          </w:tcPr>
          <w:p w:rsidR="00A17FCC" w:rsidRDefault="00A17FCC" w:rsidP="00A17FCC">
            <w:pPr>
              <w:rPr>
                <w:rFonts w:ascii="宋体" w:hAnsi="宋体"/>
              </w:rPr>
            </w:pPr>
            <w:r>
              <w:rPr>
                <w:rFonts w:ascii="宋体" w:hAnsi="宋体" w:hint="eastAsia"/>
              </w:rPr>
              <w:t>错误提示</w:t>
            </w:r>
          </w:p>
        </w:tc>
      </w:tr>
      <w:tr w:rsidR="00A17FCC">
        <w:tc>
          <w:tcPr>
            <w:tcW w:w="1586" w:type="dxa"/>
          </w:tcPr>
          <w:p w:rsidR="00A17FCC" w:rsidRDefault="00A17FCC" w:rsidP="00A17FCC">
            <w:pPr>
              <w:rPr>
                <w:rFonts w:ascii="宋体" w:hAnsi="宋体"/>
              </w:rPr>
            </w:pPr>
            <w:r>
              <w:rPr>
                <w:rFonts w:ascii="宋体" w:hAnsi="宋体" w:hint="eastAsia"/>
              </w:rPr>
              <w:t>承兑金额</w:t>
            </w:r>
          </w:p>
        </w:tc>
        <w:tc>
          <w:tcPr>
            <w:tcW w:w="1942" w:type="dxa"/>
          </w:tcPr>
          <w:p w:rsidR="00A17FCC" w:rsidRDefault="00A17FCC" w:rsidP="00A17FCC">
            <w:pPr>
              <w:rPr>
                <w:rFonts w:ascii="宋体" w:hAnsi="宋体"/>
              </w:rPr>
            </w:pPr>
          </w:p>
        </w:tc>
        <w:tc>
          <w:tcPr>
            <w:tcW w:w="1980" w:type="dxa"/>
          </w:tcPr>
          <w:p w:rsidR="00A17FCC" w:rsidRDefault="00A17FCC" w:rsidP="00A17FCC">
            <w:pPr>
              <w:rPr>
                <w:rFonts w:ascii="宋体" w:hAnsi="宋体"/>
              </w:rPr>
            </w:pPr>
            <w:r>
              <w:rPr>
                <w:rFonts w:ascii="宋体" w:hAnsi="宋体" w:hint="eastAsia"/>
              </w:rPr>
              <w:t>金额类型15.2</w:t>
            </w:r>
          </w:p>
        </w:tc>
        <w:tc>
          <w:tcPr>
            <w:tcW w:w="3014" w:type="dxa"/>
          </w:tcPr>
          <w:p w:rsidR="00A17FCC" w:rsidRDefault="00A17FCC" w:rsidP="00A17FCC">
            <w:pPr>
              <w:rPr>
                <w:rFonts w:ascii="宋体" w:hAnsi="宋体"/>
              </w:rPr>
            </w:pPr>
            <w:r>
              <w:rPr>
                <w:rFonts w:ascii="宋体" w:hAnsi="宋体" w:hint="eastAsia"/>
              </w:rPr>
              <w:t>ISOB041 承兑金额不能为空</w:t>
            </w:r>
          </w:p>
        </w:tc>
      </w:tr>
      <w:tr w:rsidR="00A17FCC">
        <w:tc>
          <w:tcPr>
            <w:tcW w:w="1586" w:type="dxa"/>
          </w:tcPr>
          <w:p w:rsidR="00A17FCC" w:rsidRDefault="00A17FCC" w:rsidP="00A17FCC">
            <w:pPr>
              <w:rPr>
                <w:rFonts w:ascii="宋体" w:hAnsi="宋体"/>
              </w:rPr>
            </w:pPr>
            <w:r>
              <w:rPr>
                <w:rFonts w:ascii="宋体" w:hAnsi="宋体" w:hint="eastAsia"/>
              </w:rPr>
              <w:t>承兑到期日</w:t>
            </w:r>
          </w:p>
        </w:tc>
        <w:tc>
          <w:tcPr>
            <w:tcW w:w="1942" w:type="dxa"/>
          </w:tcPr>
          <w:p w:rsidR="00A17FCC" w:rsidRDefault="00A17FCC" w:rsidP="00A17FCC">
            <w:pPr>
              <w:rPr>
                <w:rFonts w:ascii="宋体" w:hAnsi="宋体"/>
              </w:rPr>
            </w:pPr>
          </w:p>
        </w:tc>
        <w:tc>
          <w:tcPr>
            <w:tcW w:w="1980" w:type="dxa"/>
          </w:tcPr>
          <w:p w:rsidR="00A17FCC" w:rsidRDefault="00A17FCC" w:rsidP="00A17FCC">
            <w:pPr>
              <w:rPr>
                <w:rFonts w:ascii="宋体" w:hAnsi="宋体"/>
              </w:rPr>
            </w:pPr>
            <w:r>
              <w:rPr>
                <w:rFonts w:ascii="宋体" w:hAnsi="宋体" w:hint="eastAsia"/>
              </w:rPr>
              <w:t>日期类型8位</w:t>
            </w:r>
          </w:p>
        </w:tc>
        <w:tc>
          <w:tcPr>
            <w:tcW w:w="3014" w:type="dxa"/>
          </w:tcPr>
          <w:p w:rsidR="00A17FCC" w:rsidRDefault="00A17FCC" w:rsidP="00A17FCC">
            <w:pPr>
              <w:rPr>
                <w:rFonts w:ascii="宋体" w:hAnsi="宋体"/>
              </w:rPr>
            </w:pPr>
            <w:r>
              <w:rPr>
                <w:rFonts w:ascii="宋体" w:hAnsi="宋体" w:hint="eastAsia"/>
              </w:rPr>
              <w:t>ISOC054 输入的承兑到期日不能为空</w:t>
            </w:r>
          </w:p>
        </w:tc>
      </w:tr>
      <w:tr w:rsidR="00A17FCC">
        <w:tc>
          <w:tcPr>
            <w:tcW w:w="1586" w:type="dxa"/>
          </w:tcPr>
          <w:p w:rsidR="00A17FCC" w:rsidRDefault="00A17FCC" w:rsidP="00A17FCC">
            <w:pPr>
              <w:rPr>
                <w:rFonts w:ascii="宋体" w:hAnsi="宋体"/>
              </w:rPr>
            </w:pPr>
            <w:r>
              <w:rPr>
                <w:rFonts w:ascii="宋体" w:hAnsi="宋体" w:hint="eastAsia"/>
              </w:rPr>
              <w:t>代收行编号</w:t>
            </w:r>
          </w:p>
        </w:tc>
        <w:tc>
          <w:tcPr>
            <w:tcW w:w="1942" w:type="dxa"/>
          </w:tcPr>
          <w:p w:rsidR="00A17FCC" w:rsidRDefault="00A17FCC" w:rsidP="00A17FCC">
            <w:pPr>
              <w:rPr>
                <w:rFonts w:ascii="宋体" w:hAnsi="宋体"/>
              </w:rPr>
            </w:pPr>
          </w:p>
        </w:tc>
        <w:tc>
          <w:tcPr>
            <w:tcW w:w="1980" w:type="dxa"/>
          </w:tcPr>
          <w:p w:rsidR="00A17FCC" w:rsidRDefault="00A17FCC" w:rsidP="00A17FCC">
            <w:pPr>
              <w:rPr>
                <w:rFonts w:ascii="宋体" w:hAnsi="宋体"/>
              </w:rPr>
            </w:pPr>
            <w:r>
              <w:rPr>
                <w:rFonts w:ascii="宋体" w:hAnsi="宋体" w:hint="eastAsia"/>
              </w:rPr>
              <w:t>字符类型16位</w:t>
            </w:r>
          </w:p>
        </w:tc>
        <w:tc>
          <w:tcPr>
            <w:tcW w:w="301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选择“系统导航”－“国际业务”－”出口业务”－“出口托收”－“修改承兑”，或在“业务代码”处输入“7656”进入“修改承兑”。</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输入“录入”操作码，系统弹出录入出口托收编号的窗口。</w:t>
      </w:r>
    </w:p>
    <w:p w:rsidR="00A17FCC" w:rsidRDefault="00A17FCC" w:rsidP="00A17FCC">
      <w:pPr>
        <w:ind w:left="480" w:hangingChars="200" w:hanging="480"/>
      </w:pPr>
      <w:r>
        <w:rPr>
          <w:rFonts w:hint="eastAsia"/>
        </w:rPr>
        <w:t>２、录入“出口托收编号”后，选择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３、录入出口托收单据的新承兑金额和新承兑到期日。</w:t>
      </w:r>
    </w:p>
    <w:p w:rsidR="00A17FCC" w:rsidRDefault="00A17FCC" w:rsidP="00A17FCC">
      <w:pPr>
        <w:ind w:left="480" w:hangingChars="200" w:hanging="480"/>
      </w:pPr>
      <w:r>
        <w:rPr>
          <w:rFonts w:hint="eastAsia"/>
        </w:rPr>
        <w:t>４、选择“费用”页面，检查扣费信息是否正确，如须加收费用，可在本页面增</w:t>
      </w:r>
      <w:r>
        <w:rPr>
          <w:rFonts w:hint="eastAsia"/>
        </w:rPr>
        <w:lastRenderedPageBreak/>
        <w:t>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811" w:name="_Toc183939415"/>
      <w:r>
        <w:rPr>
          <w:rFonts w:hint="eastAsia"/>
          <w:sz w:val="24"/>
        </w:rPr>
        <w:t>七、收汇（业务代码</w:t>
      </w:r>
      <w:r>
        <w:rPr>
          <w:rFonts w:hint="eastAsia"/>
          <w:sz w:val="24"/>
        </w:rPr>
        <w:t>7657</w:t>
      </w:r>
      <w:r>
        <w:rPr>
          <w:rFonts w:hint="eastAsia"/>
          <w:sz w:val="24"/>
        </w:rPr>
        <w:t>）</w:t>
      </w:r>
      <w:bookmarkEnd w:id="1811"/>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通过本交易登记出口托收收汇信息。</w:t>
      </w:r>
    </w:p>
    <w:p w:rsidR="00A17FCC" w:rsidRDefault="00A17FCC" w:rsidP="00A17FCC">
      <w:pPr>
        <w:pStyle w:val="6"/>
        <w:spacing w:line="360" w:lineRule="auto"/>
      </w:pPr>
      <w:r>
        <w:rPr>
          <w:rFonts w:hint="eastAsia"/>
        </w:rPr>
        <w:lastRenderedPageBreak/>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2491"/>
        <w:gridCol w:w="1620"/>
        <w:gridCol w:w="2834"/>
      </w:tblGrid>
      <w:tr w:rsidR="00A17FCC">
        <w:tc>
          <w:tcPr>
            <w:tcW w:w="1577" w:type="dxa"/>
          </w:tcPr>
          <w:p w:rsidR="00A17FCC" w:rsidRDefault="00A17FCC" w:rsidP="00A17FCC">
            <w:pPr>
              <w:rPr>
                <w:rFonts w:ascii="宋体" w:hAnsi="宋体"/>
              </w:rPr>
            </w:pPr>
            <w:r>
              <w:rPr>
                <w:rFonts w:ascii="宋体" w:hAnsi="宋体" w:hint="eastAsia"/>
              </w:rPr>
              <w:t>字段名称</w:t>
            </w:r>
          </w:p>
        </w:tc>
        <w:tc>
          <w:tcPr>
            <w:tcW w:w="2491"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2834" w:type="dxa"/>
          </w:tcPr>
          <w:p w:rsidR="00A17FCC" w:rsidRDefault="00A17FCC" w:rsidP="00A17FCC">
            <w:pPr>
              <w:rPr>
                <w:rFonts w:ascii="宋体" w:hAnsi="宋体"/>
              </w:rPr>
            </w:pPr>
            <w:r>
              <w:rPr>
                <w:rFonts w:ascii="宋体" w:hAnsi="宋体" w:hint="eastAsia"/>
              </w:rPr>
              <w:t>错误提示</w:t>
            </w:r>
          </w:p>
        </w:tc>
      </w:tr>
      <w:tr w:rsidR="00A17FCC">
        <w:tc>
          <w:tcPr>
            <w:tcW w:w="1577" w:type="dxa"/>
          </w:tcPr>
          <w:p w:rsidR="00A17FCC" w:rsidRDefault="00A17FCC" w:rsidP="00A17FCC">
            <w:pPr>
              <w:rPr>
                <w:rFonts w:ascii="宋体" w:hAnsi="宋体"/>
              </w:rPr>
            </w:pPr>
            <w:r>
              <w:rPr>
                <w:rFonts w:ascii="宋体" w:hAnsi="宋体" w:hint="eastAsia"/>
              </w:rPr>
              <w:t>全额结清标志</w:t>
            </w:r>
          </w:p>
        </w:tc>
        <w:tc>
          <w:tcPr>
            <w:tcW w:w="2491"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本次应收单据金额</w:t>
            </w:r>
          </w:p>
        </w:tc>
        <w:tc>
          <w:tcPr>
            <w:tcW w:w="249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r>
              <w:rPr>
                <w:rFonts w:ascii="宋体" w:hAnsi="宋体" w:hint="eastAsia"/>
              </w:rPr>
              <w:t>ISOC052 非全额收汇时，本次应收汇金额必须输入</w:t>
            </w:r>
          </w:p>
        </w:tc>
      </w:tr>
      <w:tr w:rsidR="00A17FCC">
        <w:tc>
          <w:tcPr>
            <w:tcW w:w="1577" w:type="dxa"/>
          </w:tcPr>
          <w:p w:rsidR="00A17FCC" w:rsidRDefault="00A17FCC" w:rsidP="00A17FCC">
            <w:pPr>
              <w:rPr>
                <w:rFonts w:ascii="宋体" w:hAnsi="宋体"/>
              </w:rPr>
            </w:pPr>
            <w:r>
              <w:rPr>
                <w:rFonts w:ascii="宋体" w:hAnsi="宋体" w:hint="eastAsia"/>
              </w:rPr>
              <w:t>国外扣电报费</w:t>
            </w:r>
          </w:p>
        </w:tc>
        <w:tc>
          <w:tcPr>
            <w:tcW w:w="249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本次实收金额</w:t>
            </w:r>
          </w:p>
        </w:tc>
        <w:tc>
          <w:tcPr>
            <w:tcW w:w="249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r>
              <w:rPr>
                <w:rFonts w:ascii="宋体" w:hAnsi="宋体" w:hint="eastAsia"/>
              </w:rPr>
              <w:t>ISOC009 交易金额不能为空</w:t>
            </w:r>
          </w:p>
        </w:tc>
      </w:tr>
      <w:tr w:rsidR="00A17FCC">
        <w:tc>
          <w:tcPr>
            <w:tcW w:w="1577" w:type="dxa"/>
          </w:tcPr>
          <w:p w:rsidR="00A17FCC" w:rsidRDefault="00A17FCC" w:rsidP="00A17FCC">
            <w:pPr>
              <w:rPr>
                <w:rFonts w:ascii="宋体" w:hAnsi="宋体"/>
              </w:rPr>
            </w:pPr>
            <w:r>
              <w:rPr>
                <w:rFonts w:ascii="宋体" w:hAnsi="宋体" w:hint="eastAsia"/>
              </w:rPr>
              <w:t>入账账户</w:t>
            </w:r>
          </w:p>
        </w:tc>
        <w:tc>
          <w:tcPr>
            <w:tcW w:w="249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r>
              <w:rPr>
                <w:rFonts w:ascii="宋体" w:hAnsi="宋体" w:hint="eastAsia"/>
              </w:rPr>
              <w:t>CSAB051</w:t>
            </w:r>
          </w:p>
        </w:tc>
      </w:tr>
      <w:tr w:rsidR="00A17FCC">
        <w:tc>
          <w:tcPr>
            <w:tcW w:w="1577" w:type="dxa"/>
          </w:tcPr>
          <w:p w:rsidR="00A17FCC" w:rsidRDefault="00A17FCC" w:rsidP="00A17FCC">
            <w:pPr>
              <w:rPr>
                <w:rFonts w:ascii="宋体" w:hAnsi="宋体"/>
              </w:rPr>
            </w:pPr>
            <w:r>
              <w:rPr>
                <w:rFonts w:ascii="宋体" w:hAnsi="宋体" w:hint="eastAsia"/>
              </w:rPr>
              <w:t>钞汇类型</w:t>
            </w:r>
          </w:p>
        </w:tc>
        <w:tc>
          <w:tcPr>
            <w:tcW w:w="2491"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62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r>
              <w:rPr>
                <w:rFonts w:ascii="宋体" w:hAnsi="宋体" w:hint="eastAsia"/>
              </w:rPr>
              <w:t>CSAC053</w:t>
            </w:r>
          </w:p>
        </w:tc>
      </w:tr>
      <w:tr w:rsidR="00A17FCC">
        <w:tc>
          <w:tcPr>
            <w:tcW w:w="1577" w:type="dxa"/>
          </w:tcPr>
          <w:p w:rsidR="00A17FCC" w:rsidRDefault="00A17FCC" w:rsidP="00A17FCC">
            <w:pPr>
              <w:rPr>
                <w:rFonts w:ascii="宋体" w:hAnsi="宋体"/>
              </w:rPr>
            </w:pPr>
            <w:r>
              <w:rPr>
                <w:rFonts w:ascii="宋体" w:hAnsi="宋体" w:hint="eastAsia"/>
              </w:rPr>
              <w:t>资金分行</w:t>
            </w:r>
          </w:p>
        </w:tc>
        <w:tc>
          <w:tcPr>
            <w:tcW w:w="2491" w:type="dxa"/>
          </w:tcPr>
          <w:p w:rsidR="00A17FCC" w:rsidRDefault="00A17FCC" w:rsidP="00A17FCC">
            <w:pPr>
              <w:rPr>
                <w:rFonts w:ascii="宋体" w:hAnsi="宋体"/>
              </w:rPr>
            </w:pPr>
            <w:r>
              <w:rPr>
                <w:rFonts w:ascii="宋体" w:hAnsi="宋体" w:hint="eastAsia"/>
              </w:rPr>
              <w:t>当没有与收汇记录勾链时通过本子段指定资金所在分行</w:t>
            </w:r>
          </w:p>
        </w:tc>
        <w:tc>
          <w:tcPr>
            <w:tcW w:w="162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r>
              <w:rPr>
                <w:rFonts w:ascii="宋体" w:hAnsi="宋体" w:hint="eastAsia"/>
              </w:rPr>
              <w:t>ISOB069资金分行必须输入</w:t>
            </w:r>
          </w:p>
        </w:tc>
      </w:tr>
      <w:tr w:rsidR="00A17FCC">
        <w:tc>
          <w:tcPr>
            <w:tcW w:w="1577" w:type="dxa"/>
          </w:tcPr>
          <w:p w:rsidR="00A17FCC" w:rsidRDefault="00A17FCC" w:rsidP="00A17FCC">
            <w:pPr>
              <w:rPr>
                <w:rFonts w:ascii="宋体" w:hAnsi="宋体"/>
              </w:rPr>
            </w:pPr>
            <w:r>
              <w:rPr>
                <w:rFonts w:ascii="宋体" w:hAnsi="宋体" w:hint="eastAsia"/>
              </w:rPr>
              <w:t>账户行代码</w:t>
            </w:r>
          </w:p>
        </w:tc>
        <w:tc>
          <w:tcPr>
            <w:tcW w:w="2491" w:type="dxa"/>
          </w:tcPr>
          <w:p w:rsidR="00A17FCC" w:rsidRDefault="00A17FCC" w:rsidP="00A17FCC">
            <w:pPr>
              <w:rPr>
                <w:rFonts w:ascii="宋体" w:hAnsi="宋体"/>
              </w:rPr>
            </w:pPr>
            <w:r>
              <w:rPr>
                <w:rFonts w:ascii="宋体" w:hAnsi="宋体" w:hint="eastAsia"/>
              </w:rPr>
              <w:t>我行收款的账户行</w:t>
            </w:r>
          </w:p>
        </w:tc>
        <w:tc>
          <w:tcPr>
            <w:tcW w:w="162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ISOC013 账户行账号和联行号不能同时为空</w:t>
            </w:r>
          </w:p>
          <w:p w:rsidR="00A17FCC" w:rsidRDefault="00A17FCC" w:rsidP="00A17FCC">
            <w:pPr>
              <w:rPr>
                <w:rFonts w:ascii="宋体" w:hAnsi="宋体"/>
              </w:rPr>
            </w:pPr>
            <w:r>
              <w:rPr>
                <w:rFonts w:ascii="宋体" w:hAnsi="宋体" w:hint="eastAsia"/>
              </w:rPr>
              <w:t>SYS5508 机构不存在</w:t>
            </w:r>
          </w:p>
          <w:p w:rsidR="00A17FCC" w:rsidRDefault="00A17FCC" w:rsidP="00A17FCC">
            <w:pPr>
              <w:rPr>
                <w:rFonts w:ascii="宋体" w:hAnsi="宋体"/>
              </w:rPr>
            </w:pPr>
            <w:r>
              <w:rPr>
                <w:rFonts w:ascii="宋体" w:hAnsi="宋体" w:hint="eastAsia"/>
              </w:rPr>
              <w:t>ISI3024 受理部门和资金部门不匹配</w:t>
            </w:r>
          </w:p>
        </w:tc>
      </w:tr>
      <w:tr w:rsidR="00A17FCC">
        <w:tc>
          <w:tcPr>
            <w:tcW w:w="1577" w:type="dxa"/>
          </w:tcPr>
          <w:p w:rsidR="00A17FCC" w:rsidRDefault="00A17FCC" w:rsidP="00A17FCC">
            <w:pPr>
              <w:rPr>
                <w:rFonts w:ascii="宋体" w:hAnsi="宋体"/>
              </w:rPr>
            </w:pPr>
            <w:r>
              <w:rPr>
                <w:rFonts w:ascii="宋体" w:hAnsi="宋体" w:hint="eastAsia"/>
              </w:rPr>
              <w:t>账户行户口</w:t>
            </w:r>
          </w:p>
        </w:tc>
        <w:tc>
          <w:tcPr>
            <w:tcW w:w="249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577" w:type="dxa"/>
          </w:tcPr>
          <w:p w:rsidR="00A17FCC" w:rsidRDefault="00A17FCC" w:rsidP="00A17FCC">
            <w:pPr>
              <w:rPr>
                <w:rFonts w:ascii="宋体" w:hAnsi="宋体"/>
              </w:rPr>
            </w:pPr>
            <w:r>
              <w:rPr>
                <w:rFonts w:ascii="宋体" w:hAnsi="宋体" w:hint="eastAsia"/>
              </w:rPr>
              <w:lastRenderedPageBreak/>
              <w:t>交易编码</w:t>
            </w:r>
          </w:p>
        </w:tc>
        <w:tc>
          <w:tcPr>
            <w:tcW w:w="2491" w:type="dxa"/>
          </w:tcPr>
          <w:p w:rsidR="00A17FCC" w:rsidRDefault="00A17FCC" w:rsidP="00A17FCC">
            <w:pPr>
              <w:rPr>
                <w:rFonts w:ascii="宋体" w:hAnsi="宋体"/>
              </w:rPr>
            </w:pPr>
            <w:r>
              <w:rPr>
                <w:rFonts w:ascii="宋体" w:hAnsi="宋体" w:hint="eastAsia"/>
              </w:rPr>
              <w:t>分类参见《交易编码》</w:t>
            </w:r>
          </w:p>
        </w:tc>
        <w:tc>
          <w:tcPr>
            <w:tcW w:w="1620" w:type="dxa"/>
          </w:tcPr>
          <w:p w:rsidR="00A17FCC" w:rsidRDefault="00A17FCC" w:rsidP="00A17FCC">
            <w:pPr>
              <w:rPr>
                <w:rFonts w:ascii="宋体" w:hAnsi="宋体"/>
              </w:rPr>
            </w:pPr>
            <w:r>
              <w:rPr>
                <w:rFonts w:ascii="宋体" w:hAnsi="宋体" w:hint="eastAsia"/>
              </w:rPr>
              <w:t>字符类型6位</w:t>
            </w:r>
          </w:p>
        </w:tc>
        <w:tc>
          <w:tcPr>
            <w:tcW w:w="283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１、待收汇列表中查询到的是业务类型为“</w:t>
      </w:r>
      <w:r>
        <w:rPr>
          <w:rFonts w:hint="eastAsia"/>
        </w:rPr>
        <w:t xml:space="preserve">2 : </w:t>
      </w:r>
      <w:r>
        <w:rPr>
          <w:rFonts w:hint="eastAsia"/>
        </w:rPr>
        <w:t>出口托收收汇”的收汇记录，如果一笔收汇的业务类型未正确清分到正确的业务类型，可通过业务清分交易（业务代码</w:t>
      </w:r>
      <w:r>
        <w:rPr>
          <w:rFonts w:hint="eastAsia"/>
        </w:rPr>
        <w:t>7711</w:t>
      </w:r>
      <w:r>
        <w:rPr>
          <w:rFonts w:hint="eastAsia"/>
        </w:rPr>
        <w:t>）来清分。</w:t>
      </w:r>
    </w:p>
    <w:p w:rsidR="00A17FCC" w:rsidRDefault="00A17FCC" w:rsidP="00A17FCC">
      <w:pPr>
        <w:ind w:left="480" w:hangingChars="200" w:hanging="480"/>
      </w:pPr>
      <w:r>
        <w:rPr>
          <w:rFonts w:hint="eastAsia"/>
        </w:rPr>
        <w:t>２、在待收汇列表窗口中，考虑到收汇渠道可能有多种，目前系统并未强制必须录入收汇编号，但是要求操作人员在该列表中能查询到的业务收汇必须选择，并录入正确的出口托收编号来进行收汇的录入，这样可以确保每笔收汇信息能与出口托收正确勾链。</w:t>
      </w:r>
    </w:p>
    <w:p w:rsidR="00A17FCC" w:rsidRDefault="00A17FCC" w:rsidP="00A17FCC">
      <w:pPr>
        <w:ind w:left="480" w:hangingChars="200" w:hanging="480"/>
      </w:pPr>
      <w:r>
        <w:rPr>
          <w:rFonts w:hint="eastAsia"/>
        </w:rPr>
        <w:t>３、如果遇到多笔出口托收收汇合并为一笔资金收汇信息的，应通过金额拆分交易（业务代码</w:t>
      </w:r>
      <w:r>
        <w:rPr>
          <w:rFonts w:hint="eastAsia"/>
        </w:rPr>
        <w:t>7721</w:t>
      </w:r>
      <w:r>
        <w:rPr>
          <w:rFonts w:hint="eastAsia"/>
        </w:rPr>
        <w:t>）作相应拆分后再逐笔作出口托收收汇。</w:t>
      </w:r>
    </w:p>
    <w:p w:rsidR="00A17FCC" w:rsidRDefault="00A17FCC" w:rsidP="00A17FCC">
      <w:pPr>
        <w:ind w:left="480" w:hangingChars="200" w:hanging="480"/>
      </w:pPr>
      <w:r>
        <w:rPr>
          <w:rFonts w:hint="eastAsia"/>
        </w:rPr>
        <w:t>４、全额结清标志为</w:t>
      </w:r>
      <w:r>
        <w:rPr>
          <w:rFonts w:hint="eastAsia"/>
        </w:rPr>
        <w:t>YES</w:t>
      </w:r>
      <w:r>
        <w:rPr>
          <w:rFonts w:hint="eastAsia"/>
        </w:rPr>
        <w:t>时，系统将自动核销该笔出口托收的或有余额。</w:t>
      </w:r>
    </w:p>
    <w:p w:rsidR="00A17FCC" w:rsidRDefault="00A17FCC" w:rsidP="00A17FCC">
      <w:pPr>
        <w:ind w:left="480" w:hangingChars="200" w:hanging="480"/>
      </w:pPr>
      <w:r>
        <w:rPr>
          <w:rFonts w:hint="eastAsia"/>
        </w:rPr>
        <w:t>５、本交易中的“国外”并非真的就是国外机构，它是泛指该出口托收的交易对方（包括付款人、代收行）。</w:t>
      </w:r>
    </w:p>
    <w:p w:rsidR="00A17FCC" w:rsidRDefault="00A17FCC" w:rsidP="00A17FCC">
      <w:pPr>
        <w:ind w:left="480" w:hangingChars="200" w:hanging="480"/>
      </w:pPr>
      <w:r>
        <w:rPr>
          <w:rFonts w:hint="eastAsia"/>
        </w:rPr>
        <w:t>６、一般情况下，应有如下等式：</w:t>
      </w:r>
    </w:p>
    <w:p w:rsidR="00A17FCC" w:rsidRDefault="00A17FCC" w:rsidP="00A17FCC">
      <w:r>
        <w:rPr>
          <w:rFonts w:hint="eastAsia"/>
        </w:rPr>
        <w:t>（１）本次应收单据金额＋国外承担我行费用－国外扣费总额＝本次实收金额</w:t>
      </w:r>
    </w:p>
    <w:p w:rsidR="00A17FCC" w:rsidRDefault="00A17FCC" w:rsidP="00A17FCC">
      <w:r>
        <w:rPr>
          <w:rFonts w:hint="eastAsia"/>
        </w:rPr>
        <w:t>（２）国外扣费总额＝国外扣电报费＋国外扣手续费</w:t>
      </w:r>
    </w:p>
    <w:p w:rsidR="00A17FCC" w:rsidRDefault="00A17FCC" w:rsidP="00A17FCC">
      <w:r>
        <w:rPr>
          <w:rFonts w:hint="eastAsia"/>
        </w:rPr>
        <w:t>（３）本次实收金额－收汇中扣除的我行费用－国外承担我行费用＝入账金额</w:t>
      </w:r>
    </w:p>
    <w:p w:rsidR="00A17FCC" w:rsidRDefault="00A17FCC" w:rsidP="00A17FCC">
      <w:r>
        <w:rPr>
          <w:rFonts w:hint="eastAsia"/>
        </w:rPr>
        <w:t>特殊情况下，如果本次应收单据金额＋国外承担我行费用小于实收金额，则国外扣费总额自动调整为零，则上述等式（１）不成立，这种情况下应注意检查以下几个方面：本次应收单据金额是否少了、付款行是否多付了我行费用等等。</w:t>
      </w:r>
    </w:p>
    <w:p w:rsidR="00A17FCC" w:rsidRDefault="00A17FCC" w:rsidP="00A17FCC">
      <w:pPr>
        <w:ind w:left="480" w:hangingChars="200" w:hanging="480"/>
      </w:pPr>
      <w:r>
        <w:rPr>
          <w:rFonts w:hint="eastAsia"/>
        </w:rPr>
        <w:t>７、入账账户要求输入客户的原币入账的账号，如果希望划转网点，由网点决定原币入账还是挂账，则该处应为空。</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选择“系统导航”－“国际业务”－”出口业务”－“出口托收”－“收汇”，或在“业务代码”处输入“7657”进入“收汇”。</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输入“录入”操作码，系统弹出出口托收待收汇列表窗口。</w:t>
      </w:r>
    </w:p>
    <w:p w:rsidR="00A17FCC" w:rsidRDefault="00A17FCC" w:rsidP="00A17FCC">
      <w:pPr>
        <w:ind w:left="480" w:hangingChars="200" w:hanging="480"/>
      </w:pPr>
      <w:r>
        <w:rPr>
          <w:rFonts w:hint="eastAsia"/>
        </w:rPr>
        <w:t>２、先选择列表中的一笔收汇记录，然后录入正确的出口托收编号，选择</w:t>
      </w:r>
      <w:r>
        <w:rPr>
          <w:rFonts w:hint="eastAsia"/>
        </w:rPr>
        <w:t>/</w:t>
      </w:r>
      <w:r>
        <w:rPr>
          <w:rFonts w:hint="eastAsia"/>
        </w:rPr>
        <w:t>输入</w:t>
      </w:r>
      <w:r>
        <w:rPr>
          <w:rFonts w:hint="eastAsia"/>
        </w:rPr>
        <w:lastRenderedPageBreak/>
        <w:t>“录入”操作码，进入该笔业务的信息录入界面。</w:t>
      </w:r>
    </w:p>
    <w:p w:rsidR="00A17FCC" w:rsidRDefault="00A17FCC" w:rsidP="00A17FCC">
      <w:pPr>
        <w:ind w:left="480" w:hangingChars="200" w:hanging="480"/>
      </w:pPr>
      <w:r>
        <w:rPr>
          <w:rFonts w:hint="eastAsia"/>
        </w:rPr>
        <w:t>３、录入出口托收的收汇信息。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812" w:name="_Toc183939416"/>
      <w:r>
        <w:rPr>
          <w:rFonts w:hint="eastAsia"/>
          <w:sz w:val="24"/>
        </w:rPr>
        <w:lastRenderedPageBreak/>
        <w:t>八、收到退单（业务代码</w:t>
      </w:r>
      <w:r>
        <w:rPr>
          <w:rFonts w:hint="eastAsia"/>
          <w:sz w:val="24"/>
        </w:rPr>
        <w:t>7658</w:t>
      </w:r>
      <w:r>
        <w:rPr>
          <w:rFonts w:hint="eastAsia"/>
          <w:sz w:val="24"/>
        </w:rPr>
        <w:t>）</w:t>
      </w:r>
      <w:bookmarkEnd w:id="181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收到出口托收下退回单据，通过本交易登记。</w:t>
      </w:r>
    </w:p>
    <w:p w:rsidR="00A17FCC" w:rsidRDefault="00A17FCC" w:rsidP="00A17FCC">
      <w:pPr>
        <w:pStyle w:val="6"/>
        <w:spacing w:line="360" w:lineRule="auto"/>
      </w:pPr>
      <w:r>
        <w:rPr>
          <w:rFonts w:hint="eastAsia"/>
        </w:rPr>
        <w:t>（二）操作要点</w:t>
      </w:r>
    </w:p>
    <w:p w:rsidR="00A17FCC" w:rsidRDefault="00A17FCC" w:rsidP="00A17FCC">
      <w:r>
        <w:rPr>
          <w:rFonts w:hint="eastAsia"/>
        </w:rPr>
        <w:t>１、本交易生效时，系统自动核销或有资产负债。</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选择“系统导航”－“国际业务”－”出口业务”－“出口托收”－“收到退单”，或在“业务代码”处输入“7658”进入“收到退单”。</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输入“录入”操作码，系统弹出录入出口托收编号的窗口。</w:t>
      </w:r>
    </w:p>
    <w:p w:rsidR="00A17FCC" w:rsidRDefault="00A17FCC" w:rsidP="00A17FCC">
      <w:pPr>
        <w:ind w:left="480" w:hangingChars="200" w:hanging="480"/>
      </w:pPr>
      <w:r>
        <w:rPr>
          <w:rFonts w:hint="eastAsia"/>
        </w:rPr>
        <w:t>２、录入“出口托收编号”后，选择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w:t>
      </w:r>
      <w:r>
        <w:rPr>
          <w:rFonts w:hint="eastAsia"/>
        </w:rPr>
        <w:lastRenderedPageBreak/>
        <w:t>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813" w:name="_Toc183939417"/>
      <w:r>
        <w:rPr>
          <w:rFonts w:hint="eastAsia"/>
          <w:sz w:val="24"/>
        </w:rPr>
        <w:t>九、无偿放单（业务代码</w:t>
      </w:r>
      <w:r>
        <w:rPr>
          <w:rFonts w:hint="eastAsia"/>
          <w:sz w:val="24"/>
        </w:rPr>
        <w:t>7659</w:t>
      </w:r>
      <w:r>
        <w:rPr>
          <w:rFonts w:hint="eastAsia"/>
          <w:sz w:val="24"/>
        </w:rPr>
        <w:t>）</w:t>
      </w:r>
      <w:bookmarkEnd w:id="181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根据客户的指示，指示代收行将出口托收下单据无偿释放时，通过本交易进行登记。</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１、系统默认计收邮电费，只要涉及计算上述费用的字段值发生变化，系统会自动重新计算应收的邮电费，影响邮电费的要素包括以下字段：客户号、费用方向。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（三）操作要点</w:t>
      </w:r>
    </w:p>
    <w:p w:rsidR="00A17FCC" w:rsidRDefault="00A17FCC" w:rsidP="00A17FCC">
      <w:r>
        <w:rPr>
          <w:rFonts w:hint="eastAsia"/>
        </w:rPr>
        <w:t>１、本交易生效时，系统自动核销或有资产负债。</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选择“系统导航”－“国际业务”－”出口业务”－“出口托收”－“无偿放单”，或在“业务代码”处输入“7659”进入“无偿放单”。</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输入“录入”操作码，系统弹出录入出口托收编号的窗口。</w:t>
      </w:r>
    </w:p>
    <w:p w:rsidR="00A17FCC" w:rsidRDefault="00A17FCC" w:rsidP="00A17FCC">
      <w:pPr>
        <w:ind w:left="480" w:hangingChars="200" w:hanging="480"/>
      </w:pPr>
      <w:r>
        <w:rPr>
          <w:rFonts w:hint="eastAsia"/>
        </w:rPr>
        <w:t>２、录入“出口托收编号”后，选择</w:t>
      </w:r>
      <w:r>
        <w:rPr>
          <w:rFonts w:hint="eastAsia"/>
        </w:rPr>
        <w:t>/</w:t>
      </w:r>
      <w:r>
        <w:rPr>
          <w:rFonts w:hint="eastAsia"/>
        </w:rPr>
        <w:t>输入“录入”操作码，进入该笔业务的信</w:t>
      </w:r>
      <w:r>
        <w:rPr>
          <w:rFonts w:hint="eastAsia"/>
        </w:rPr>
        <w:lastRenderedPageBreak/>
        <w:t>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rPr>
          <w:sz w:val="24"/>
        </w:rPr>
      </w:pPr>
      <w:bookmarkStart w:id="1814" w:name="_Toc183939418"/>
      <w:r>
        <w:rPr>
          <w:rFonts w:hint="eastAsia"/>
          <w:sz w:val="24"/>
        </w:rPr>
        <w:lastRenderedPageBreak/>
        <w:t>十、销卷（业务代码</w:t>
      </w:r>
      <w:r>
        <w:rPr>
          <w:rFonts w:hint="eastAsia"/>
          <w:sz w:val="24"/>
        </w:rPr>
        <w:t>7661</w:t>
      </w:r>
      <w:r>
        <w:rPr>
          <w:rFonts w:hint="eastAsia"/>
          <w:sz w:val="24"/>
        </w:rPr>
        <w:t>）</w:t>
      </w:r>
      <w:bookmarkEnd w:id="1814"/>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通过本交易将状态为已收汇或退单或无偿放单的出口托收注销，不再使用。</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１、进行本交易操作前，应检查该出口托收下有无未完结的业务处理，有无未结的费用，否则系统将报错，无法作销卷处理。</w:t>
      </w:r>
    </w:p>
    <w:p w:rsidR="00A17FCC" w:rsidRDefault="00A17FCC" w:rsidP="00A17FCC">
      <w:pPr>
        <w:ind w:left="480" w:hangingChars="200" w:hanging="480"/>
      </w:pPr>
      <w:r>
        <w:rPr>
          <w:rFonts w:hint="eastAsia"/>
        </w:rPr>
        <w:t>２、如果有未结费用，可通过业务费用处理交易将该出口托收下的费用补收或者免除。</w:t>
      </w:r>
    </w:p>
    <w:p w:rsidR="00A17FCC" w:rsidRDefault="00A17FCC" w:rsidP="00A17FCC">
      <w:pPr>
        <w:ind w:left="480" w:hangingChars="200" w:hanging="480"/>
      </w:pPr>
      <w:r>
        <w:rPr>
          <w:rFonts w:hint="eastAsia"/>
        </w:rPr>
        <w:t>３、对于部分收汇的出口托收，当确定不再有收汇时，需要使用本交易将或有资产负债核销。</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选择“系统导航”－“国际业务”－”出口业务”－“出口托收”－“销卷”，或在“业务代码”处输入“7661”进入“销卷”。</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输入“录入”操作码，系统弹出待销卷录入窗口。</w:t>
      </w:r>
    </w:p>
    <w:p w:rsidR="00A17FCC" w:rsidRDefault="00A17FCC" w:rsidP="00A17FCC">
      <w:pPr>
        <w:ind w:left="480" w:hangingChars="200" w:hanging="480"/>
      </w:pPr>
      <w:r>
        <w:rPr>
          <w:rFonts w:hint="eastAsia"/>
        </w:rPr>
        <w:t>２、直接输入“出口托收编号”，选择</w:t>
      </w:r>
      <w:r>
        <w:rPr>
          <w:rFonts w:hint="eastAsia"/>
        </w:rPr>
        <w:t>/</w:t>
      </w:r>
      <w:r>
        <w:rPr>
          <w:rFonts w:hint="eastAsia"/>
        </w:rPr>
        <w:t>输入“销卷”操作码，完成单笔业务的销卷经办。</w:t>
      </w:r>
    </w:p>
    <w:p w:rsidR="00A17FCC" w:rsidRDefault="00A17FCC" w:rsidP="00A17FCC">
      <w:pPr>
        <w:ind w:left="480" w:hangingChars="200" w:hanging="480"/>
      </w:pPr>
      <w:r>
        <w:rPr>
          <w:rFonts w:hint="eastAsia"/>
        </w:rPr>
        <w:t>３、或者选择</w:t>
      </w:r>
      <w:r>
        <w:rPr>
          <w:rFonts w:hint="eastAsia"/>
        </w:rPr>
        <w:t>/</w:t>
      </w:r>
      <w:r>
        <w:rPr>
          <w:rFonts w:hint="eastAsia"/>
        </w:rPr>
        <w:t>输入“查询”操作码，可查询初步符合条件的待销卷的出口托收编号。</w:t>
      </w:r>
    </w:p>
    <w:p w:rsidR="00A17FCC" w:rsidRDefault="00A17FCC" w:rsidP="00A17FCC">
      <w:pPr>
        <w:ind w:left="480" w:hangingChars="200" w:hanging="480"/>
      </w:pPr>
      <w:r>
        <w:rPr>
          <w:rFonts w:hint="eastAsia"/>
        </w:rPr>
        <w:t>４、从列表中选择正确的出口托收编号，选择</w:t>
      </w:r>
      <w:r>
        <w:rPr>
          <w:rFonts w:hint="eastAsia"/>
        </w:rPr>
        <w:t>/</w:t>
      </w:r>
      <w:r>
        <w:rPr>
          <w:rFonts w:hint="eastAsia"/>
        </w:rPr>
        <w:t>输入“选定”操作码，此时该笔出口托收将被选中，颜色变为红色。</w:t>
      </w:r>
    </w:p>
    <w:p w:rsidR="00A17FCC" w:rsidRDefault="00A17FCC" w:rsidP="00A17FCC">
      <w:pPr>
        <w:ind w:left="480" w:hangingChars="200" w:hanging="480"/>
      </w:pPr>
      <w:r>
        <w:rPr>
          <w:rFonts w:hint="eastAsia"/>
        </w:rPr>
        <w:t>５、重复第４步的操作，直至所有须销卷的出口托收均被选中后，选择</w:t>
      </w:r>
      <w:r>
        <w:rPr>
          <w:rFonts w:hint="eastAsia"/>
        </w:rPr>
        <w:t>/</w:t>
      </w:r>
      <w:r>
        <w:rPr>
          <w:rFonts w:hint="eastAsia"/>
        </w:rPr>
        <w:t>输入“销卷”操作码，系统将所有选中的业务提交到“待复核队列”。</w:t>
      </w:r>
    </w:p>
    <w:p w:rsidR="00A17FCC" w:rsidRDefault="00A17FCC" w:rsidP="00A17FCC">
      <w:pPr>
        <w:ind w:left="480" w:hangingChars="200" w:hanging="480"/>
      </w:pPr>
      <w:r>
        <w:rPr>
          <w:rFonts w:hint="eastAsia"/>
        </w:rPr>
        <w:t>６、如果因故未能完成而需要退出，可选择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lastRenderedPageBreak/>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815" w:name="_Toc183939419"/>
      <w:r>
        <w:rPr>
          <w:rFonts w:hint="eastAsia"/>
          <w:sz w:val="24"/>
        </w:rPr>
        <w:t>十一、出口托收查询查复（业务代码</w:t>
      </w:r>
      <w:r>
        <w:rPr>
          <w:rFonts w:hint="eastAsia"/>
          <w:sz w:val="24"/>
        </w:rPr>
        <w:t>7662</w:t>
      </w:r>
      <w:r>
        <w:rPr>
          <w:rFonts w:hint="eastAsia"/>
          <w:sz w:val="24"/>
        </w:rPr>
        <w:t>）</w:t>
      </w:r>
      <w:bookmarkEnd w:id="181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可采用本交易对出口托收业务进行查询和查复，本交易下可以发送</w:t>
      </w:r>
      <w:r>
        <w:rPr>
          <w:rFonts w:hint="eastAsia"/>
        </w:rPr>
        <w:t>MT495/496/499/999</w:t>
      </w:r>
      <w:r>
        <w:rPr>
          <w:rFonts w:hint="eastAsia"/>
        </w:rPr>
        <w:t>电文。</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选择“系统导航”－“国际业务”－“出口业务”－“</w:t>
      </w:r>
      <w:r>
        <w:rPr>
          <w:rFonts w:hint="eastAsia"/>
        </w:rPr>
        <w:t>出口托收</w:t>
      </w:r>
      <w:r>
        <w:rPr>
          <w:rFonts w:ascii="宋体" w:hAnsi="宋体" w:hint="eastAsia"/>
        </w:rPr>
        <w:t>” －“</w:t>
      </w:r>
      <w:r>
        <w:rPr>
          <w:rFonts w:hint="eastAsia"/>
        </w:rPr>
        <w:t>出口托收</w:t>
      </w:r>
      <w:r>
        <w:rPr>
          <w:rFonts w:ascii="宋体" w:hAnsi="宋体" w:hint="eastAsia"/>
        </w:rPr>
        <w:t>查询查复”，或在业务代码处输入7662进入“</w:t>
      </w:r>
      <w:r>
        <w:rPr>
          <w:rFonts w:hint="eastAsia"/>
        </w:rPr>
        <w:t>出口托收</w:t>
      </w:r>
      <w:r>
        <w:rPr>
          <w:rFonts w:ascii="宋体" w:hAnsi="宋体" w:hint="eastAsia"/>
        </w:rPr>
        <w:t>查询查复”。</w:t>
      </w:r>
    </w:p>
    <w:p w:rsidR="00A17FCC" w:rsidRDefault="00A17FCC" w:rsidP="00A17FCC">
      <w:r>
        <w:rPr>
          <w:rFonts w:hint="eastAsia"/>
        </w:rPr>
        <w:t>１、经办人员选择</w:t>
      </w:r>
      <w:r>
        <w:rPr>
          <w:rFonts w:hint="eastAsia"/>
        </w:rPr>
        <w:t>/</w:t>
      </w:r>
      <w:r>
        <w:rPr>
          <w:rFonts w:hint="eastAsia"/>
        </w:rPr>
        <w:t>输入“录入”操作码，系统弹出录入出口托收编号的窗口。</w:t>
      </w:r>
    </w:p>
    <w:p w:rsidR="00A17FCC" w:rsidRDefault="00A17FCC" w:rsidP="00A17FCC">
      <w:pPr>
        <w:ind w:left="480" w:hangingChars="200" w:hanging="480"/>
      </w:pPr>
      <w:r>
        <w:rPr>
          <w:rFonts w:hint="eastAsia"/>
        </w:rPr>
        <w:t>２、正确输入出口托收编号，选择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w:t>
      </w:r>
      <w:r>
        <w:rPr>
          <w:rFonts w:hint="eastAsia"/>
        </w:rPr>
        <w:lastRenderedPageBreak/>
        <w:t>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04090F">
      <w:pPr>
        <w:pStyle w:val="4"/>
      </w:pPr>
      <w:bookmarkStart w:id="1816" w:name="_Toc89243537"/>
      <w:bookmarkStart w:id="1817" w:name="_Toc99422902"/>
      <w:bookmarkStart w:id="1818" w:name="_Toc109011065"/>
      <w:bookmarkStart w:id="1819" w:name="_Toc181072499"/>
      <w:bookmarkStart w:id="1820" w:name="_Toc183939420"/>
      <w:bookmarkStart w:id="1821" w:name="_Toc186273658"/>
      <w:r>
        <w:rPr>
          <w:rFonts w:hint="eastAsia"/>
        </w:rPr>
        <w:lastRenderedPageBreak/>
        <w:t>第八节　汇入汇款</w:t>
      </w:r>
      <w:bookmarkEnd w:id="1816"/>
      <w:bookmarkEnd w:id="1817"/>
      <w:bookmarkEnd w:id="1818"/>
      <w:bookmarkEnd w:id="1819"/>
      <w:bookmarkEnd w:id="1820"/>
      <w:bookmarkEnd w:id="1821"/>
    </w:p>
    <w:p w:rsidR="00A17FCC" w:rsidRDefault="00A17FCC" w:rsidP="00A17FCC">
      <w:pPr>
        <w:pStyle w:val="5"/>
        <w:rPr>
          <w:sz w:val="24"/>
        </w:rPr>
      </w:pPr>
      <w:bookmarkStart w:id="1822" w:name="_Toc183939421"/>
      <w:r>
        <w:rPr>
          <w:rFonts w:hint="eastAsia"/>
          <w:sz w:val="24"/>
        </w:rPr>
        <w:t>一、业务清分（业务代码</w:t>
      </w:r>
      <w:r>
        <w:rPr>
          <w:rFonts w:hint="eastAsia"/>
          <w:sz w:val="24"/>
        </w:rPr>
        <w:t>7711</w:t>
      </w:r>
      <w:r>
        <w:rPr>
          <w:rFonts w:hint="eastAsia"/>
          <w:sz w:val="24"/>
        </w:rPr>
        <w:t>）</w:t>
      </w:r>
      <w:bookmarkEnd w:id="182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通过本交易可对系统中待处理的资金信息调整其业务分类。</w:t>
      </w:r>
    </w:p>
    <w:p w:rsidR="00A17FCC" w:rsidRDefault="00A17FCC" w:rsidP="00A17FCC">
      <w:pPr>
        <w:pStyle w:val="6"/>
        <w:spacing w:line="360" w:lineRule="auto"/>
      </w:pPr>
      <w:r>
        <w:rPr>
          <w:rFonts w:hint="eastAsia"/>
        </w:rPr>
        <w:t>（二）操作要点</w:t>
      </w:r>
    </w:p>
    <w:p w:rsidR="00A17FCC" w:rsidRDefault="00A17FCC" w:rsidP="00A17FCC">
      <w:r>
        <w:rPr>
          <w:rFonts w:hint="eastAsia"/>
        </w:rPr>
        <w:t>１、本交易为单人操作可生效交易，无须复核</w:t>
      </w:r>
      <w:r>
        <w:rPr>
          <w:rFonts w:hint="eastAsia"/>
        </w:rPr>
        <w:t>/</w:t>
      </w:r>
      <w:r>
        <w:rPr>
          <w:rFonts w:hint="eastAsia"/>
        </w:rPr>
        <w:t>授权。</w:t>
      </w:r>
    </w:p>
    <w:p w:rsidR="00A17FCC" w:rsidRDefault="00A17FCC" w:rsidP="00A17FCC">
      <w:r>
        <w:rPr>
          <w:rFonts w:hint="eastAsia"/>
        </w:rPr>
        <w:t>２、业务分类分以下九</w:t>
      </w:r>
      <w:r>
        <w:rPr>
          <w:rFonts w:ascii="宋体" w:hAnsi="宋体" w:hint="eastAsia"/>
        </w:rPr>
        <w:t>种：0 : 其他、1 : 出口议付收汇、2 : 出口托收收汇、3 : 光票托收收汇、4 : 汇入汇款、5 : 汇出汇款退汇、6 : 收到国外费用、7 : 账户行扣费、8 : 光票托收退汇。其中0-7为贷报资金，8-9为借报资金。</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选择“系统导航”－“国际业务”－“汇款及光票”－“汇入汇款” －“业务清分”，或在“业务代码”处输入“7711”进入“业务清分”。</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输入“录入”操作码，系统弹出业务清分列表窗口。</w:t>
      </w:r>
    </w:p>
    <w:p w:rsidR="00A17FCC" w:rsidRDefault="00A17FCC" w:rsidP="00A17FCC">
      <w:pPr>
        <w:ind w:left="480" w:hangingChars="200" w:hanging="480"/>
      </w:pPr>
      <w:r>
        <w:rPr>
          <w:rFonts w:hint="eastAsia"/>
        </w:rPr>
        <w:t>２、直接输入汇入汇款编号或者从列表中选择一笔汇入汇款记录，选择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３、重新选择汇款业务分类，选择</w:t>
      </w:r>
      <w:r>
        <w:rPr>
          <w:rFonts w:hint="eastAsia"/>
        </w:rPr>
        <w:t>/</w:t>
      </w:r>
      <w:r>
        <w:rPr>
          <w:rFonts w:hint="eastAsia"/>
        </w:rPr>
        <w:t>输入“通过”操作码，完成后显示“执行成功，数据已写入主机！”。</w:t>
      </w:r>
    </w:p>
    <w:p w:rsidR="00A17FCC" w:rsidRDefault="00A17FCC" w:rsidP="00A17FCC">
      <w:pPr>
        <w:ind w:left="480" w:hangingChars="200" w:hanging="480"/>
      </w:pPr>
      <w:r>
        <w:rPr>
          <w:rFonts w:hint="eastAsia"/>
        </w:rPr>
        <w:t>４、已生效的业务可在“生效队列”中查看。</w:t>
      </w:r>
    </w:p>
    <w:p w:rsidR="00A17FCC" w:rsidRDefault="00A17FCC" w:rsidP="00A17FCC"/>
    <w:p w:rsidR="00A17FCC" w:rsidRDefault="00A17FCC" w:rsidP="00A17FCC">
      <w:pPr>
        <w:pStyle w:val="5"/>
        <w:rPr>
          <w:sz w:val="24"/>
        </w:rPr>
      </w:pPr>
      <w:bookmarkStart w:id="1823" w:name="_Toc183939422"/>
      <w:r>
        <w:rPr>
          <w:rFonts w:hint="eastAsia"/>
          <w:sz w:val="24"/>
        </w:rPr>
        <w:t>二、设置已处理状态（业务代码</w:t>
      </w:r>
      <w:r>
        <w:rPr>
          <w:rFonts w:hint="eastAsia"/>
          <w:sz w:val="24"/>
        </w:rPr>
        <w:t>7712</w:t>
      </w:r>
      <w:r>
        <w:rPr>
          <w:rFonts w:hint="eastAsia"/>
          <w:sz w:val="24"/>
        </w:rPr>
        <w:t>）</w:t>
      </w:r>
      <w:bookmarkEnd w:id="182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通过本交易可将系统中待处理的资金信息状态改为已处理状态。</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１、只有在系统内无法将该收汇资金通过业务处理时，才通过本交易处理。</w:t>
      </w:r>
    </w:p>
    <w:p w:rsidR="00A17FCC" w:rsidRDefault="00A17FCC" w:rsidP="00A17FCC">
      <w:pPr>
        <w:ind w:left="480" w:hangingChars="200" w:hanging="480"/>
      </w:pPr>
      <w:r>
        <w:rPr>
          <w:rFonts w:hint="eastAsia"/>
        </w:rPr>
        <w:lastRenderedPageBreak/>
        <w:t>２、本交易仅将该收汇记录的状态作已处理标志，实际的资金并未作处理，必须通过手工通用记账等方式来处理。</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选择“系统导航”－“国际业务”－“汇款及光票”－“汇入汇款”－“设置已处理状态”，或在“业务代码”处输入“7712”进入“设置已处理状态”。</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输入“录入”操作码，系统弹出设置已处理状态列表窗口。</w:t>
      </w:r>
    </w:p>
    <w:p w:rsidR="00A17FCC" w:rsidRDefault="00A17FCC" w:rsidP="00A17FCC">
      <w:pPr>
        <w:ind w:left="480" w:hangingChars="200" w:hanging="480"/>
      </w:pPr>
      <w:r>
        <w:rPr>
          <w:rFonts w:hint="eastAsia"/>
        </w:rPr>
        <w:t>２、直接输入汇入汇款编号或者从列表中选择一笔汇入汇款记录，选择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３、确认后，选择</w:t>
      </w:r>
      <w:r>
        <w:rPr>
          <w:rFonts w:hint="eastAsia"/>
        </w:rPr>
        <w:t>/</w:t>
      </w:r>
      <w:r>
        <w:rPr>
          <w:rFonts w:hint="eastAsia"/>
        </w:rPr>
        <w:t>输入“通过”操作码，系统将该业务提交到“待复核队列”，完成后显示“执行成功，数据已写入主机！”。如果放弃对该业务作出的更改，可选择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４、复核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５、当复核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６、对于“待经办队列”中的业务，经办选中某一笔业务后，选择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７、经办处理完但未生效的业务，可选择“本人经办待复核队列”查看，如须修改，可自行选择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８、已生效的业务可在“生效队列”中查看。</w:t>
      </w:r>
    </w:p>
    <w:p w:rsidR="00A17FCC" w:rsidRDefault="00A17FCC" w:rsidP="00A17FCC">
      <w:pPr>
        <w:pStyle w:val="5"/>
        <w:rPr>
          <w:sz w:val="24"/>
        </w:rPr>
      </w:pPr>
      <w:bookmarkStart w:id="1824" w:name="_Toc183939423"/>
      <w:r>
        <w:rPr>
          <w:rFonts w:hint="eastAsia"/>
          <w:sz w:val="24"/>
        </w:rPr>
        <w:lastRenderedPageBreak/>
        <w:t>三、汇入汇款登记（业务代码</w:t>
      </w:r>
      <w:r>
        <w:rPr>
          <w:rFonts w:hint="eastAsia"/>
          <w:sz w:val="24"/>
        </w:rPr>
        <w:t>7713</w:t>
      </w:r>
      <w:r>
        <w:rPr>
          <w:rFonts w:hint="eastAsia"/>
          <w:sz w:val="24"/>
        </w:rPr>
        <w:t>）</w:t>
      </w:r>
      <w:bookmarkEnd w:id="1824"/>
    </w:p>
    <w:p w:rsidR="00A17FCC" w:rsidRDefault="00A17FCC" w:rsidP="0004090F">
      <w:pPr>
        <w:pStyle w:val="6"/>
        <w:spacing w:line="360" w:lineRule="auto"/>
        <w:rPr>
          <w:kern w:val="0"/>
        </w:rPr>
      </w:pPr>
      <w:r>
        <w:rPr>
          <w:rFonts w:hint="eastAsia"/>
        </w:rPr>
        <w:t>（一）功能介绍</w:t>
      </w:r>
    </w:p>
    <w:p w:rsidR="00A17FCC" w:rsidRDefault="00A17FCC" w:rsidP="00A17FCC">
      <w:pPr>
        <w:pStyle w:val="a5"/>
        <w:ind w:firstLine="480"/>
      </w:pPr>
      <w:r>
        <w:rPr>
          <w:rFonts w:hint="eastAsia"/>
        </w:rPr>
        <w:t>无电子信息也没有采用外汇清算系统处理的汇入汇款，可通过本交易登记。</w:t>
      </w:r>
    </w:p>
    <w:p w:rsidR="00A17FCC" w:rsidRDefault="00A17FCC" w:rsidP="0004090F">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2311"/>
        <w:gridCol w:w="1800"/>
        <w:gridCol w:w="2834"/>
      </w:tblGrid>
      <w:tr w:rsidR="00A17FCC">
        <w:tc>
          <w:tcPr>
            <w:tcW w:w="1577" w:type="dxa"/>
          </w:tcPr>
          <w:p w:rsidR="00A17FCC" w:rsidRDefault="00A17FCC" w:rsidP="00A17FCC">
            <w:pPr>
              <w:rPr>
                <w:rFonts w:ascii="宋体" w:hAnsi="宋体"/>
              </w:rPr>
            </w:pPr>
            <w:r>
              <w:rPr>
                <w:rFonts w:ascii="宋体" w:hAnsi="宋体" w:hint="eastAsia"/>
              </w:rPr>
              <w:t>字段名称</w:t>
            </w:r>
          </w:p>
        </w:tc>
        <w:tc>
          <w:tcPr>
            <w:tcW w:w="2311"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2834" w:type="dxa"/>
          </w:tcPr>
          <w:p w:rsidR="00A17FCC" w:rsidRDefault="00A17FCC" w:rsidP="00A17FCC">
            <w:pPr>
              <w:rPr>
                <w:rFonts w:ascii="宋体" w:hAnsi="宋体"/>
              </w:rPr>
            </w:pPr>
            <w:r>
              <w:rPr>
                <w:rFonts w:ascii="宋体" w:hAnsi="宋体" w:hint="eastAsia"/>
              </w:rPr>
              <w:t>错误提示</w:t>
            </w:r>
          </w:p>
        </w:tc>
      </w:tr>
      <w:tr w:rsidR="00A17FCC">
        <w:tc>
          <w:tcPr>
            <w:tcW w:w="1577" w:type="dxa"/>
          </w:tcPr>
          <w:p w:rsidR="00A17FCC" w:rsidRDefault="00A17FCC" w:rsidP="00A17FCC">
            <w:pPr>
              <w:rPr>
                <w:rFonts w:ascii="宋体" w:hAnsi="宋体"/>
              </w:rPr>
            </w:pPr>
            <w:r>
              <w:rPr>
                <w:rFonts w:ascii="宋体" w:hAnsi="宋体" w:hint="eastAsia"/>
              </w:rPr>
              <w:t>汇款币别</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r>
              <w:rPr>
                <w:rFonts w:ascii="宋体" w:hAnsi="宋体" w:hint="eastAsia"/>
              </w:rPr>
              <w:t>ISOC010 交易货币不能为空</w:t>
            </w:r>
          </w:p>
        </w:tc>
      </w:tr>
      <w:tr w:rsidR="00A17FCC">
        <w:tc>
          <w:tcPr>
            <w:tcW w:w="1577" w:type="dxa"/>
          </w:tcPr>
          <w:p w:rsidR="00A17FCC" w:rsidRDefault="00A17FCC" w:rsidP="00A17FCC">
            <w:pPr>
              <w:rPr>
                <w:rFonts w:ascii="宋体" w:hAnsi="宋体"/>
              </w:rPr>
            </w:pPr>
            <w:r>
              <w:rPr>
                <w:rFonts w:ascii="宋体" w:hAnsi="宋体" w:hint="eastAsia"/>
              </w:rPr>
              <w:t>汇款金额</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r>
              <w:rPr>
                <w:rFonts w:ascii="宋体" w:hAnsi="宋体" w:hint="eastAsia"/>
              </w:rPr>
              <w:t>ISOC009 交易金额不能为空</w:t>
            </w:r>
          </w:p>
        </w:tc>
      </w:tr>
      <w:tr w:rsidR="00A17FCC">
        <w:tc>
          <w:tcPr>
            <w:tcW w:w="1577" w:type="dxa"/>
          </w:tcPr>
          <w:p w:rsidR="00A17FCC" w:rsidRDefault="00A17FCC" w:rsidP="00A17FCC">
            <w:pPr>
              <w:rPr>
                <w:rFonts w:ascii="宋体" w:hAnsi="宋体"/>
              </w:rPr>
            </w:pPr>
            <w:r>
              <w:rPr>
                <w:rFonts w:ascii="宋体" w:hAnsi="宋体" w:hint="eastAsia"/>
              </w:rPr>
              <w:t>我行扣费金额</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汇入日期</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r>
              <w:rPr>
                <w:rFonts w:ascii="宋体" w:hAnsi="宋体" w:hint="eastAsia"/>
              </w:rPr>
              <w:t>ISI2009 汇入日期必输</w:t>
            </w:r>
          </w:p>
        </w:tc>
      </w:tr>
      <w:tr w:rsidR="00A17FCC">
        <w:tc>
          <w:tcPr>
            <w:tcW w:w="1577" w:type="dxa"/>
          </w:tcPr>
          <w:p w:rsidR="00A17FCC" w:rsidRDefault="00A17FCC" w:rsidP="00A17FCC">
            <w:pPr>
              <w:rPr>
                <w:rFonts w:ascii="宋体" w:hAnsi="宋体"/>
              </w:rPr>
            </w:pPr>
            <w:r>
              <w:rPr>
                <w:rFonts w:ascii="宋体" w:hAnsi="宋体" w:hint="eastAsia"/>
              </w:rPr>
              <w:t>起息日</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汇入汇款方式</w:t>
            </w:r>
          </w:p>
        </w:tc>
        <w:tc>
          <w:tcPr>
            <w:tcW w:w="2311"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OT : 其他</w:t>
            </w:r>
          </w:p>
          <w:p w:rsidR="00A17FCC" w:rsidRDefault="00A17FCC" w:rsidP="00A17FCC">
            <w:pPr>
              <w:rPr>
                <w:rFonts w:ascii="宋体" w:hAnsi="宋体"/>
              </w:rPr>
            </w:pPr>
            <w:r>
              <w:rPr>
                <w:rFonts w:ascii="宋体" w:hAnsi="宋体" w:hint="eastAsia"/>
              </w:rPr>
              <w:t>TT : 电汇</w:t>
            </w:r>
          </w:p>
        </w:tc>
        <w:tc>
          <w:tcPr>
            <w:tcW w:w="1800" w:type="dxa"/>
          </w:tcPr>
          <w:p w:rsidR="00A17FCC" w:rsidRDefault="00A17FCC" w:rsidP="00A17FCC">
            <w:pPr>
              <w:rPr>
                <w:rFonts w:ascii="宋体" w:hAnsi="宋体"/>
              </w:rPr>
            </w:pPr>
            <w:r>
              <w:rPr>
                <w:rFonts w:ascii="宋体" w:hAnsi="宋体" w:hint="eastAsia"/>
              </w:rPr>
              <w:t>字符类型2位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票据号码</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字符类型20位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收款人户口</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r>
              <w:rPr>
                <w:rFonts w:ascii="宋体" w:hAnsi="宋体" w:hint="eastAsia"/>
              </w:rPr>
              <w:t>CSAB051</w:t>
            </w:r>
          </w:p>
        </w:tc>
      </w:tr>
      <w:tr w:rsidR="00A17FCC">
        <w:tc>
          <w:tcPr>
            <w:tcW w:w="1577" w:type="dxa"/>
          </w:tcPr>
          <w:p w:rsidR="00A17FCC" w:rsidRDefault="00A17FCC" w:rsidP="00A17FCC">
            <w:pPr>
              <w:rPr>
                <w:rFonts w:ascii="宋体" w:hAnsi="宋体"/>
              </w:rPr>
            </w:pPr>
            <w:r>
              <w:rPr>
                <w:rFonts w:ascii="宋体" w:hAnsi="宋体" w:hint="eastAsia"/>
              </w:rPr>
              <w:t>收款人名址</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2834" w:type="dxa"/>
          </w:tcPr>
          <w:p w:rsidR="00A17FCC" w:rsidRDefault="00A17FCC" w:rsidP="00A17FCC">
            <w:pPr>
              <w:rPr>
                <w:rFonts w:ascii="宋体" w:hAnsi="宋体"/>
              </w:rPr>
            </w:pPr>
            <w:r>
              <w:rPr>
                <w:rFonts w:ascii="宋体" w:hAnsi="宋体" w:hint="eastAsia"/>
              </w:rPr>
              <w:t>ISN3566 收款人名称不能为空</w:t>
            </w:r>
          </w:p>
        </w:tc>
      </w:tr>
      <w:tr w:rsidR="00A17FCC">
        <w:tc>
          <w:tcPr>
            <w:tcW w:w="1577" w:type="dxa"/>
          </w:tcPr>
          <w:p w:rsidR="00A17FCC" w:rsidRDefault="00A17FCC" w:rsidP="00A17FCC">
            <w:pPr>
              <w:rPr>
                <w:rFonts w:ascii="宋体" w:hAnsi="宋体"/>
              </w:rPr>
            </w:pPr>
            <w:r>
              <w:rPr>
                <w:rFonts w:ascii="宋体" w:hAnsi="宋体" w:hint="eastAsia"/>
              </w:rPr>
              <w:t>业务参考号</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账户行代码</w:t>
            </w:r>
          </w:p>
        </w:tc>
        <w:tc>
          <w:tcPr>
            <w:tcW w:w="2311" w:type="dxa"/>
          </w:tcPr>
          <w:p w:rsidR="00A17FCC" w:rsidRDefault="00A17FCC" w:rsidP="00A17FCC">
            <w:pPr>
              <w:rPr>
                <w:rFonts w:ascii="宋体" w:hAnsi="宋体"/>
              </w:rPr>
            </w:pPr>
            <w:r>
              <w:rPr>
                <w:rFonts w:ascii="宋体" w:hAnsi="宋体" w:hint="eastAsia"/>
              </w:rPr>
              <w:t>我行收款的账户行</w:t>
            </w: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ISI2008　账户行必输</w:t>
            </w:r>
          </w:p>
          <w:p w:rsidR="00A17FCC" w:rsidRDefault="00A17FCC" w:rsidP="00A17FCC">
            <w:pPr>
              <w:rPr>
                <w:rFonts w:ascii="宋体" w:hAnsi="宋体"/>
              </w:rPr>
            </w:pPr>
            <w:r>
              <w:rPr>
                <w:rFonts w:ascii="宋体" w:hAnsi="宋体" w:hint="eastAsia"/>
              </w:rPr>
              <w:t>SYS5508 机构不存在</w:t>
            </w:r>
          </w:p>
        </w:tc>
      </w:tr>
      <w:tr w:rsidR="00A17FCC">
        <w:tc>
          <w:tcPr>
            <w:tcW w:w="1577" w:type="dxa"/>
          </w:tcPr>
          <w:p w:rsidR="00A17FCC" w:rsidRDefault="00A17FCC" w:rsidP="00A17FCC">
            <w:pPr>
              <w:rPr>
                <w:rFonts w:ascii="宋体" w:hAnsi="宋体"/>
              </w:rPr>
            </w:pPr>
            <w:r>
              <w:rPr>
                <w:rFonts w:ascii="宋体" w:hAnsi="宋体" w:hint="eastAsia"/>
              </w:rPr>
              <w:t>账户行户口</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w:t>
            </w:r>
            <w:r>
              <w:rPr>
                <w:rFonts w:ascii="宋体" w:hAnsi="宋体" w:hint="eastAsia"/>
              </w:rPr>
              <w:lastRenderedPageBreak/>
              <w:t>存在</w:t>
            </w:r>
          </w:p>
        </w:tc>
      </w:tr>
      <w:tr w:rsidR="00A17FCC">
        <w:tc>
          <w:tcPr>
            <w:tcW w:w="1577" w:type="dxa"/>
          </w:tcPr>
          <w:p w:rsidR="00A17FCC" w:rsidRDefault="00A17FCC" w:rsidP="00A17FCC">
            <w:pPr>
              <w:rPr>
                <w:rFonts w:ascii="宋体" w:hAnsi="宋体"/>
              </w:rPr>
            </w:pPr>
            <w:r>
              <w:rPr>
                <w:rFonts w:ascii="宋体" w:hAnsi="宋体" w:hint="eastAsia"/>
              </w:rPr>
              <w:lastRenderedPageBreak/>
              <w:t>账户行账号</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账户行参考号</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汇出行代码</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ISI2002 汇出行必输</w:t>
            </w:r>
          </w:p>
        </w:tc>
      </w:tr>
      <w:tr w:rsidR="00A17FCC">
        <w:tc>
          <w:tcPr>
            <w:tcW w:w="1577" w:type="dxa"/>
          </w:tcPr>
          <w:p w:rsidR="00A17FCC" w:rsidRDefault="00A17FCC" w:rsidP="00A17FCC">
            <w:pPr>
              <w:rPr>
                <w:rFonts w:ascii="宋体" w:hAnsi="宋体"/>
              </w:rPr>
            </w:pPr>
            <w:r>
              <w:rPr>
                <w:rFonts w:ascii="宋体" w:hAnsi="宋体" w:hint="eastAsia"/>
              </w:rPr>
              <w:t>汇出参考号</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汇款人名址</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汇款人国别</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字符类型2位</w:t>
            </w:r>
          </w:p>
        </w:tc>
        <w:tc>
          <w:tcPr>
            <w:tcW w:w="2834" w:type="dxa"/>
          </w:tcPr>
          <w:p w:rsidR="00A17FCC" w:rsidRDefault="00A17FCC" w:rsidP="00A17FCC">
            <w:pPr>
              <w:rPr>
                <w:rFonts w:ascii="宋体" w:hAnsi="宋体"/>
              </w:rPr>
            </w:pPr>
            <w:r>
              <w:rPr>
                <w:rFonts w:ascii="宋体" w:hAnsi="宋体" w:hint="eastAsia"/>
              </w:rPr>
              <w:t>ISI2003 汇款人国别不能为空</w:t>
            </w:r>
          </w:p>
        </w:tc>
      </w:tr>
      <w:tr w:rsidR="00A17FCC">
        <w:tc>
          <w:tcPr>
            <w:tcW w:w="1577" w:type="dxa"/>
          </w:tcPr>
          <w:p w:rsidR="00A17FCC" w:rsidRDefault="00A17FCC" w:rsidP="00A17FCC">
            <w:pPr>
              <w:rPr>
                <w:rFonts w:ascii="宋体" w:hAnsi="宋体"/>
              </w:rPr>
            </w:pPr>
            <w:r>
              <w:rPr>
                <w:rFonts w:ascii="宋体" w:hAnsi="宋体" w:hint="eastAsia"/>
              </w:rPr>
              <w:t>附言</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字符类型420位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hint="eastAsia"/>
              </w:rPr>
              <w:t>业务分类</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处理方式</w:t>
            </w:r>
          </w:p>
        </w:tc>
        <w:tc>
          <w:tcPr>
            <w:tcW w:w="2311"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T : 转划</w:t>
            </w:r>
          </w:p>
          <w:p w:rsidR="00A17FCC" w:rsidRDefault="00A17FCC" w:rsidP="00A17FCC">
            <w:pPr>
              <w:rPr>
                <w:rFonts w:ascii="宋体" w:hAnsi="宋体"/>
              </w:rPr>
            </w:pPr>
            <w:r>
              <w:rPr>
                <w:rFonts w:ascii="宋体" w:hAnsi="宋体" w:hint="eastAsia"/>
              </w:rPr>
              <w:t>P : 解付</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转划分行</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转划部门</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字符类型6位</w:t>
            </w:r>
          </w:p>
        </w:tc>
        <w:tc>
          <w:tcPr>
            <w:tcW w:w="2834" w:type="dxa"/>
          </w:tcPr>
          <w:p w:rsidR="00A17FCC" w:rsidRDefault="00A17FCC" w:rsidP="00A17FCC">
            <w:pPr>
              <w:rPr>
                <w:rFonts w:ascii="宋体" w:hAnsi="宋体"/>
              </w:rPr>
            </w:pPr>
            <w:r>
              <w:rPr>
                <w:rFonts w:ascii="宋体" w:hAnsi="宋体" w:hint="eastAsia"/>
              </w:rPr>
              <w:t>ISI3020 必须输入转划部门</w:t>
            </w:r>
          </w:p>
        </w:tc>
      </w:tr>
      <w:tr w:rsidR="00A17FCC">
        <w:tc>
          <w:tcPr>
            <w:tcW w:w="1577" w:type="dxa"/>
          </w:tcPr>
          <w:p w:rsidR="00A17FCC" w:rsidRDefault="00A17FCC" w:rsidP="00A17FCC">
            <w:pPr>
              <w:rPr>
                <w:rFonts w:ascii="宋体" w:hAnsi="宋体"/>
              </w:rPr>
            </w:pPr>
            <w:r>
              <w:rPr>
                <w:rFonts w:ascii="宋体" w:hAnsi="宋体" w:hint="eastAsia"/>
              </w:rPr>
              <w:t>入账客户</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入账账户</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账户钞汇标志</w:t>
            </w:r>
          </w:p>
        </w:tc>
        <w:tc>
          <w:tcPr>
            <w:tcW w:w="2311"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r>
              <w:rPr>
                <w:rFonts w:ascii="宋体" w:hAnsi="宋体" w:hint="eastAsia"/>
              </w:rPr>
              <w:t>CSAC053</w:t>
            </w:r>
          </w:p>
        </w:tc>
      </w:tr>
      <w:tr w:rsidR="00A17FCC">
        <w:tc>
          <w:tcPr>
            <w:tcW w:w="1577" w:type="dxa"/>
          </w:tcPr>
          <w:p w:rsidR="00A17FCC" w:rsidRDefault="00A17FCC" w:rsidP="00A17FCC">
            <w:pPr>
              <w:rPr>
                <w:rFonts w:ascii="宋体" w:hAnsi="宋体"/>
              </w:rPr>
            </w:pPr>
            <w:r>
              <w:rPr>
                <w:rFonts w:ascii="宋体" w:hAnsi="宋体" w:hint="eastAsia"/>
              </w:rPr>
              <w:t>入账金额</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交易编码</w:t>
            </w:r>
          </w:p>
        </w:tc>
        <w:tc>
          <w:tcPr>
            <w:tcW w:w="2311" w:type="dxa"/>
          </w:tcPr>
          <w:p w:rsidR="00A17FCC" w:rsidRDefault="00A17FCC" w:rsidP="00A17FCC">
            <w:pPr>
              <w:rPr>
                <w:rFonts w:ascii="宋体" w:hAnsi="宋体"/>
              </w:rPr>
            </w:pPr>
            <w:r>
              <w:rPr>
                <w:rFonts w:ascii="宋体" w:hAnsi="宋体" w:hint="eastAsia"/>
              </w:rPr>
              <w:t>分类参见《交易编码》</w:t>
            </w:r>
          </w:p>
        </w:tc>
        <w:tc>
          <w:tcPr>
            <w:tcW w:w="1800" w:type="dxa"/>
          </w:tcPr>
          <w:p w:rsidR="00A17FCC" w:rsidRDefault="00A17FCC" w:rsidP="00A17FCC">
            <w:pPr>
              <w:rPr>
                <w:rFonts w:ascii="宋体" w:hAnsi="宋体"/>
              </w:rPr>
            </w:pPr>
            <w:r>
              <w:rPr>
                <w:rFonts w:ascii="宋体" w:hAnsi="宋体" w:hint="eastAsia"/>
              </w:rPr>
              <w:t>字符类型6位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出口核销单</w:t>
            </w:r>
            <w:r>
              <w:rPr>
                <w:rFonts w:ascii="宋体" w:hAnsi="宋体" w:hint="eastAsia"/>
              </w:rPr>
              <w:lastRenderedPageBreak/>
              <w:t>号</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字符类型8位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lastRenderedPageBreak/>
              <w:t>申报号</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字符类型22位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挂账标志</w:t>
            </w:r>
          </w:p>
        </w:tc>
        <w:tc>
          <w:tcPr>
            <w:tcW w:w="2311"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挂账金额</w:t>
            </w:r>
          </w:p>
        </w:tc>
        <w:tc>
          <w:tcPr>
            <w:tcW w:w="231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选择“系统导航”－“国际业务”－“汇款及光票”－“汇入汇款” －“汇入汇款登记”，或在“业务代码”处输入“7713”进入“汇入汇款登记”。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输入“录入”操作码，系统弹出汇入汇款登记录入窗口。</w:t>
      </w:r>
    </w:p>
    <w:p w:rsidR="00A17FCC" w:rsidRDefault="00A17FCC" w:rsidP="00A17FCC">
      <w:pPr>
        <w:ind w:left="480" w:hangingChars="200" w:hanging="480"/>
      </w:pPr>
      <w:r>
        <w:rPr>
          <w:rFonts w:hint="eastAsia"/>
        </w:rPr>
        <w:t>２、录入汇入汇款登记的收汇信息。</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w:t>
      </w:r>
      <w:r>
        <w:rPr>
          <w:rFonts w:hint="eastAsia"/>
        </w:rPr>
        <w:lastRenderedPageBreak/>
        <w:t>“通过”操作码，将该业务提交到“待复核队列”；如须删除该笔业务，可选择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04090F">
      <w:pPr>
        <w:pStyle w:val="5"/>
        <w:rPr>
          <w:sz w:val="24"/>
        </w:rPr>
      </w:pPr>
      <w:bookmarkStart w:id="1825" w:name="_Toc183939424"/>
      <w:r>
        <w:rPr>
          <w:rFonts w:hint="eastAsia"/>
          <w:sz w:val="24"/>
        </w:rPr>
        <w:t>四、汇入汇款修改（业务代码</w:t>
      </w:r>
      <w:r>
        <w:rPr>
          <w:rFonts w:hint="eastAsia"/>
          <w:sz w:val="24"/>
        </w:rPr>
        <w:t>7714</w:t>
      </w:r>
      <w:r>
        <w:rPr>
          <w:rFonts w:hint="eastAsia"/>
          <w:sz w:val="24"/>
        </w:rPr>
        <w:t>）</w:t>
      </w:r>
      <w:bookmarkEnd w:id="182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通过本交易对汇入汇款信息进行更改。</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2311"/>
        <w:gridCol w:w="1620"/>
        <w:gridCol w:w="3014"/>
      </w:tblGrid>
      <w:tr w:rsidR="00A17FCC">
        <w:tc>
          <w:tcPr>
            <w:tcW w:w="1577" w:type="dxa"/>
          </w:tcPr>
          <w:p w:rsidR="00A17FCC" w:rsidRDefault="00A17FCC" w:rsidP="00A17FCC">
            <w:pPr>
              <w:rPr>
                <w:rFonts w:ascii="宋体" w:hAnsi="宋体"/>
              </w:rPr>
            </w:pPr>
            <w:r>
              <w:rPr>
                <w:rFonts w:ascii="宋体" w:hAnsi="宋体" w:hint="eastAsia"/>
              </w:rPr>
              <w:t>字段名称</w:t>
            </w:r>
          </w:p>
        </w:tc>
        <w:tc>
          <w:tcPr>
            <w:tcW w:w="2311"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3014" w:type="dxa"/>
          </w:tcPr>
          <w:p w:rsidR="00A17FCC" w:rsidRDefault="00A17FCC" w:rsidP="00A17FCC">
            <w:pPr>
              <w:rPr>
                <w:rFonts w:ascii="宋体" w:hAnsi="宋体"/>
              </w:rPr>
            </w:pPr>
            <w:r>
              <w:rPr>
                <w:rFonts w:ascii="宋体" w:hAnsi="宋体" w:hint="eastAsia"/>
              </w:rPr>
              <w:t>错误提示</w:t>
            </w:r>
          </w:p>
        </w:tc>
      </w:tr>
      <w:tr w:rsidR="00A17FCC">
        <w:tc>
          <w:tcPr>
            <w:tcW w:w="1577" w:type="dxa"/>
          </w:tcPr>
          <w:p w:rsidR="00A17FCC" w:rsidRDefault="00A17FCC" w:rsidP="00A17FCC">
            <w:pPr>
              <w:rPr>
                <w:rFonts w:ascii="宋体" w:hAnsi="宋体"/>
              </w:rPr>
            </w:pPr>
            <w:r>
              <w:rPr>
                <w:rFonts w:ascii="宋体" w:hAnsi="宋体" w:hint="eastAsia"/>
              </w:rPr>
              <w:t>起息日</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汇出行代码</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3014" w:type="dxa"/>
          </w:tcPr>
          <w:p w:rsidR="00A17FCC" w:rsidRDefault="00A17FCC" w:rsidP="00A17FCC">
            <w:pPr>
              <w:rPr>
                <w:rFonts w:ascii="宋体" w:hAnsi="宋体"/>
              </w:rPr>
            </w:pPr>
            <w:r>
              <w:rPr>
                <w:rFonts w:ascii="宋体" w:hAnsi="宋体" w:hint="eastAsia"/>
              </w:rPr>
              <w:t>ISI2002 汇出行必输</w:t>
            </w:r>
          </w:p>
        </w:tc>
      </w:tr>
      <w:tr w:rsidR="00A17FCC">
        <w:tc>
          <w:tcPr>
            <w:tcW w:w="1577" w:type="dxa"/>
          </w:tcPr>
          <w:p w:rsidR="00A17FCC" w:rsidRDefault="00A17FCC" w:rsidP="00A17FCC">
            <w:pPr>
              <w:rPr>
                <w:rFonts w:ascii="宋体" w:hAnsi="宋体"/>
              </w:rPr>
            </w:pPr>
            <w:r>
              <w:rPr>
                <w:rFonts w:ascii="宋体" w:hAnsi="宋体" w:hint="eastAsia"/>
              </w:rPr>
              <w:t>汇出参考号</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汇款人名址</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汇款人国别</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字符类型2位</w:t>
            </w:r>
          </w:p>
        </w:tc>
        <w:tc>
          <w:tcPr>
            <w:tcW w:w="3014" w:type="dxa"/>
          </w:tcPr>
          <w:p w:rsidR="00A17FCC" w:rsidRDefault="00A17FCC" w:rsidP="00A17FCC">
            <w:pPr>
              <w:rPr>
                <w:rFonts w:ascii="宋体" w:hAnsi="宋体"/>
              </w:rPr>
            </w:pPr>
            <w:r>
              <w:rPr>
                <w:rFonts w:ascii="宋体" w:hAnsi="宋体" w:hint="eastAsia"/>
              </w:rPr>
              <w:t>ISI2003 汇款人国别不能为空</w:t>
            </w:r>
          </w:p>
        </w:tc>
      </w:tr>
      <w:tr w:rsidR="00A17FCC">
        <w:tc>
          <w:tcPr>
            <w:tcW w:w="1577" w:type="dxa"/>
          </w:tcPr>
          <w:p w:rsidR="00A17FCC" w:rsidRDefault="00A17FCC" w:rsidP="00A17FCC">
            <w:pPr>
              <w:rPr>
                <w:rFonts w:ascii="宋体" w:hAnsi="宋体"/>
              </w:rPr>
            </w:pPr>
            <w:r>
              <w:rPr>
                <w:rFonts w:ascii="宋体" w:hAnsi="宋体" w:hint="eastAsia"/>
              </w:rPr>
              <w:t>票据号码</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账户行代码</w:t>
            </w:r>
          </w:p>
        </w:tc>
        <w:tc>
          <w:tcPr>
            <w:tcW w:w="2311" w:type="dxa"/>
          </w:tcPr>
          <w:p w:rsidR="00A17FCC" w:rsidRDefault="00A17FCC" w:rsidP="00A17FCC">
            <w:pPr>
              <w:rPr>
                <w:rFonts w:ascii="宋体" w:hAnsi="宋体"/>
              </w:rPr>
            </w:pPr>
            <w:r>
              <w:rPr>
                <w:rFonts w:ascii="宋体" w:hAnsi="宋体" w:hint="eastAsia"/>
              </w:rPr>
              <w:t>我行收款的账户行</w:t>
            </w:r>
          </w:p>
        </w:tc>
        <w:tc>
          <w:tcPr>
            <w:tcW w:w="1620" w:type="dxa"/>
          </w:tcPr>
          <w:p w:rsidR="00A17FCC" w:rsidRDefault="00A17FCC" w:rsidP="00A17FCC">
            <w:pPr>
              <w:rPr>
                <w:rFonts w:ascii="宋体" w:hAnsi="宋体"/>
              </w:rPr>
            </w:pPr>
            <w:r>
              <w:rPr>
                <w:rFonts w:ascii="宋体" w:hAnsi="宋体" w:hint="eastAsia"/>
              </w:rPr>
              <w:t>字符类型11位</w:t>
            </w:r>
          </w:p>
        </w:tc>
        <w:tc>
          <w:tcPr>
            <w:tcW w:w="3014" w:type="dxa"/>
          </w:tcPr>
          <w:p w:rsidR="00A17FCC" w:rsidRDefault="00A17FCC" w:rsidP="00A17FCC">
            <w:pPr>
              <w:rPr>
                <w:rFonts w:ascii="宋体" w:hAnsi="宋体"/>
              </w:rPr>
            </w:pPr>
            <w:r>
              <w:rPr>
                <w:rFonts w:ascii="宋体" w:hAnsi="宋体" w:hint="eastAsia"/>
              </w:rPr>
              <w:t>ISI2008　账户行必输</w:t>
            </w:r>
          </w:p>
          <w:p w:rsidR="00A17FCC" w:rsidRDefault="00A17FCC" w:rsidP="00A17FCC">
            <w:pPr>
              <w:rPr>
                <w:rFonts w:ascii="宋体" w:hAnsi="宋体"/>
              </w:rPr>
            </w:pPr>
            <w:r>
              <w:rPr>
                <w:rFonts w:ascii="宋体" w:hAnsi="宋体" w:hint="eastAsia"/>
              </w:rPr>
              <w:t>SYS5508 机构不存在</w:t>
            </w:r>
          </w:p>
        </w:tc>
      </w:tr>
      <w:tr w:rsidR="00A17FCC">
        <w:tc>
          <w:tcPr>
            <w:tcW w:w="1577" w:type="dxa"/>
          </w:tcPr>
          <w:p w:rsidR="00A17FCC" w:rsidRDefault="00A17FCC" w:rsidP="00A17FCC">
            <w:pPr>
              <w:rPr>
                <w:rFonts w:ascii="宋体" w:hAnsi="宋体"/>
              </w:rPr>
            </w:pPr>
            <w:r>
              <w:rPr>
                <w:rFonts w:ascii="宋体" w:hAnsi="宋体" w:hint="eastAsia"/>
              </w:rPr>
              <w:t>账户行户口</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301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577" w:type="dxa"/>
          </w:tcPr>
          <w:p w:rsidR="00A17FCC" w:rsidRDefault="00A17FCC" w:rsidP="00A17FCC">
            <w:pPr>
              <w:rPr>
                <w:rFonts w:ascii="宋体" w:hAnsi="宋体"/>
              </w:rPr>
            </w:pPr>
            <w:r>
              <w:rPr>
                <w:rFonts w:ascii="宋体" w:hAnsi="宋体" w:hint="eastAsia"/>
              </w:rPr>
              <w:lastRenderedPageBreak/>
              <w:t>账户行账号</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账户行参考号</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收款人户口</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3014" w:type="dxa"/>
          </w:tcPr>
          <w:p w:rsidR="00A17FCC" w:rsidRDefault="00A17FCC" w:rsidP="00A17FCC">
            <w:pPr>
              <w:rPr>
                <w:rFonts w:ascii="宋体" w:hAnsi="宋体"/>
              </w:rPr>
            </w:pPr>
            <w:r>
              <w:rPr>
                <w:rFonts w:ascii="宋体" w:hAnsi="宋体" w:hint="eastAsia"/>
              </w:rPr>
              <w:t>CSAB051</w:t>
            </w:r>
          </w:p>
        </w:tc>
      </w:tr>
      <w:tr w:rsidR="00A17FCC">
        <w:tc>
          <w:tcPr>
            <w:tcW w:w="1577" w:type="dxa"/>
          </w:tcPr>
          <w:p w:rsidR="00A17FCC" w:rsidRDefault="00A17FCC" w:rsidP="00A17FCC">
            <w:pPr>
              <w:rPr>
                <w:rFonts w:ascii="宋体" w:hAnsi="宋体"/>
              </w:rPr>
            </w:pPr>
            <w:r>
              <w:rPr>
                <w:rFonts w:ascii="宋体" w:hAnsi="宋体" w:hint="eastAsia"/>
              </w:rPr>
              <w:t>收款人名址</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3014" w:type="dxa"/>
          </w:tcPr>
          <w:p w:rsidR="00A17FCC" w:rsidRDefault="00A17FCC" w:rsidP="00A17FCC">
            <w:pPr>
              <w:rPr>
                <w:rFonts w:ascii="宋体" w:hAnsi="宋体"/>
              </w:rPr>
            </w:pPr>
            <w:r>
              <w:rPr>
                <w:rFonts w:ascii="宋体" w:hAnsi="宋体" w:hint="eastAsia"/>
              </w:rPr>
              <w:t>ISN3566 收款人名称不能为空</w:t>
            </w:r>
          </w:p>
        </w:tc>
      </w:tr>
      <w:tr w:rsidR="00A17FCC">
        <w:tc>
          <w:tcPr>
            <w:tcW w:w="1577" w:type="dxa"/>
          </w:tcPr>
          <w:p w:rsidR="00A17FCC" w:rsidRDefault="00A17FCC" w:rsidP="00A17FCC">
            <w:pPr>
              <w:rPr>
                <w:rFonts w:ascii="宋体" w:hAnsi="宋体"/>
              </w:rPr>
            </w:pPr>
            <w:r>
              <w:rPr>
                <w:rFonts w:ascii="宋体" w:hAnsi="宋体" w:hint="eastAsia"/>
              </w:rPr>
              <w:t>业务参考号</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字符类型16位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汇入日期</w:t>
            </w:r>
          </w:p>
        </w:tc>
        <w:tc>
          <w:tcPr>
            <w:tcW w:w="2311"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3014" w:type="dxa"/>
          </w:tcPr>
          <w:p w:rsidR="00A17FCC" w:rsidRDefault="00A17FCC" w:rsidP="00A17FCC">
            <w:pPr>
              <w:rPr>
                <w:rFonts w:ascii="宋体" w:hAnsi="宋体"/>
              </w:rPr>
            </w:pPr>
            <w:r>
              <w:rPr>
                <w:rFonts w:ascii="宋体" w:hAnsi="宋体" w:hint="eastAsia"/>
              </w:rPr>
              <w:t>ISI2009 汇入日期必输</w:t>
            </w:r>
          </w:p>
        </w:tc>
      </w:tr>
      <w:tr w:rsidR="00A17FCC">
        <w:tc>
          <w:tcPr>
            <w:tcW w:w="1577" w:type="dxa"/>
          </w:tcPr>
          <w:p w:rsidR="00A17FCC" w:rsidRDefault="00A17FCC" w:rsidP="00A17FCC">
            <w:pPr>
              <w:rPr>
                <w:rFonts w:ascii="宋体" w:hAnsi="宋体"/>
              </w:rPr>
            </w:pPr>
            <w:r>
              <w:rPr>
                <w:rFonts w:ascii="宋体" w:hAnsi="宋体" w:hint="eastAsia"/>
              </w:rPr>
              <w:t>汇入汇款方式</w:t>
            </w:r>
          </w:p>
        </w:tc>
        <w:tc>
          <w:tcPr>
            <w:tcW w:w="2311"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OT : 其他</w:t>
            </w:r>
          </w:p>
          <w:p w:rsidR="00A17FCC" w:rsidRDefault="00A17FCC" w:rsidP="00A17FCC">
            <w:pPr>
              <w:rPr>
                <w:rFonts w:ascii="宋体" w:hAnsi="宋体"/>
              </w:rPr>
            </w:pPr>
            <w:r>
              <w:rPr>
                <w:rFonts w:ascii="宋体" w:hAnsi="宋体" w:hint="eastAsia"/>
              </w:rPr>
              <w:t>TT : 电汇</w:t>
            </w:r>
          </w:p>
        </w:tc>
        <w:tc>
          <w:tcPr>
            <w:tcW w:w="1620" w:type="dxa"/>
          </w:tcPr>
          <w:p w:rsidR="00A17FCC" w:rsidRDefault="00A17FCC" w:rsidP="00A17FCC">
            <w:pPr>
              <w:rPr>
                <w:rFonts w:ascii="宋体" w:hAnsi="宋体"/>
              </w:rPr>
            </w:pPr>
            <w:r>
              <w:rPr>
                <w:rFonts w:ascii="宋体" w:hAnsi="宋体" w:hint="eastAsia"/>
              </w:rPr>
              <w:t>字符类型2位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交易编码</w:t>
            </w:r>
          </w:p>
        </w:tc>
        <w:tc>
          <w:tcPr>
            <w:tcW w:w="2311" w:type="dxa"/>
          </w:tcPr>
          <w:p w:rsidR="00A17FCC" w:rsidRDefault="00A17FCC" w:rsidP="00A17FCC">
            <w:pPr>
              <w:rPr>
                <w:rFonts w:ascii="宋体" w:hAnsi="宋体"/>
              </w:rPr>
            </w:pPr>
            <w:r>
              <w:rPr>
                <w:rFonts w:ascii="宋体" w:hAnsi="宋体" w:hint="eastAsia"/>
              </w:rPr>
              <w:t>分类参见《交易编码》</w:t>
            </w:r>
          </w:p>
        </w:tc>
        <w:tc>
          <w:tcPr>
            <w:tcW w:w="1620" w:type="dxa"/>
          </w:tcPr>
          <w:p w:rsidR="00A17FCC" w:rsidRDefault="00A17FCC" w:rsidP="00A17FCC">
            <w:pPr>
              <w:rPr>
                <w:rFonts w:ascii="宋体" w:hAnsi="宋体"/>
              </w:rPr>
            </w:pPr>
            <w:r>
              <w:rPr>
                <w:rFonts w:ascii="宋体" w:hAnsi="宋体" w:hint="eastAsia"/>
              </w:rPr>
              <w:t>字符类型6位</w:t>
            </w:r>
          </w:p>
        </w:tc>
        <w:tc>
          <w:tcPr>
            <w:tcW w:w="301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选择“系统导航”－“国际业务”－“汇款及光票”－“汇入汇款” －“汇入汇款修改”，或在“业务代码”处输入“7714”进入“汇入汇款修改”。</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输入“录入”操作码，系统弹出录入汇入汇款编号窗口。</w:t>
      </w:r>
    </w:p>
    <w:p w:rsidR="00A17FCC" w:rsidRDefault="00A17FCC" w:rsidP="00A17FCC">
      <w:pPr>
        <w:ind w:left="480" w:hangingChars="200" w:hanging="480"/>
      </w:pPr>
      <w:r>
        <w:rPr>
          <w:rFonts w:hint="eastAsia"/>
        </w:rPr>
        <w:t>２、输入汇入汇款编号后，选择</w:t>
      </w:r>
      <w:r>
        <w:rPr>
          <w:rFonts w:hint="eastAsia"/>
        </w:rPr>
        <w:t>/</w:t>
      </w:r>
      <w:r>
        <w:rPr>
          <w:rFonts w:hint="eastAsia"/>
        </w:rPr>
        <w:t>输入“录入”操作码，进入该笔业务的信息录入界面。</w:t>
      </w:r>
    </w:p>
    <w:p w:rsidR="00A17FCC" w:rsidRDefault="00A17FCC" w:rsidP="00A17FCC">
      <w:r>
        <w:rPr>
          <w:rFonts w:hint="eastAsia"/>
        </w:rPr>
        <w:t>３、录入汇入汇款修改信息。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w:t>
      </w:r>
      <w:r>
        <w:rPr>
          <w:rFonts w:hint="eastAsia"/>
        </w:rPr>
        <w:lastRenderedPageBreak/>
        <w:t>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04090F">
      <w:pPr>
        <w:pStyle w:val="5"/>
        <w:rPr>
          <w:sz w:val="24"/>
        </w:rPr>
      </w:pPr>
      <w:bookmarkStart w:id="1826" w:name="_Toc183939425"/>
      <w:r>
        <w:rPr>
          <w:rFonts w:hint="eastAsia"/>
          <w:sz w:val="24"/>
        </w:rPr>
        <w:t>五、补录核销联（业务代码</w:t>
      </w:r>
      <w:r>
        <w:rPr>
          <w:rFonts w:hint="eastAsia"/>
          <w:sz w:val="24"/>
        </w:rPr>
        <w:t>7715</w:t>
      </w:r>
      <w:r>
        <w:rPr>
          <w:rFonts w:hint="eastAsia"/>
          <w:sz w:val="24"/>
        </w:rPr>
        <w:t>）</w:t>
      </w:r>
      <w:bookmarkEnd w:id="1826"/>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对于原币入账的资金，可通过本交易补充录入出口核销单号、申报号和交易编码等信息，并打印出口收汇核销专用联。</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选择“系统导航”－“国际业务”－“汇款及光票”－“汇入汇款”－“补</w:t>
      </w:r>
      <w:r>
        <w:rPr>
          <w:rFonts w:ascii="宋体" w:hAnsi="宋体" w:hint="eastAsia"/>
        </w:rPr>
        <w:lastRenderedPageBreak/>
        <w:t>录核销联”，或在“业务代码”处输入“7715”进入“补录核销联”。</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输入“录入”操作码，系统弹出录入汇入汇款编号窗口。</w:t>
      </w:r>
    </w:p>
    <w:p w:rsidR="00A17FCC" w:rsidRDefault="00A17FCC" w:rsidP="00A17FCC">
      <w:pPr>
        <w:ind w:left="480" w:hangingChars="200" w:hanging="480"/>
      </w:pPr>
      <w:r>
        <w:rPr>
          <w:rFonts w:hint="eastAsia"/>
        </w:rPr>
        <w:t>２、直接输入汇入汇款编号或者先录入业务参考号查找出对应的汇入汇款编号，选择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３、录入出口核销单号、申报号和交易编码。</w:t>
      </w:r>
    </w:p>
    <w:p w:rsidR="00A17FCC" w:rsidRDefault="00A17FCC" w:rsidP="00A17FCC">
      <w:pPr>
        <w:ind w:left="480" w:hangingChars="200" w:hanging="480"/>
      </w:pPr>
      <w:r>
        <w:rPr>
          <w:rFonts w:hint="eastAsia"/>
        </w:rPr>
        <w:t>４、完成后，选择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９、已生效的业务可在“生效队列”中查看。</w:t>
      </w:r>
    </w:p>
    <w:p w:rsidR="00A17FCC" w:rsidRDefault="00A17FCC" w:rsidP="0004090F">
      <w:pPr>
        <w:pStyle w:val="5"/>
        <w:rPr>
          <w:sz w:val="24"/>
        </w:rPr>
      </w:pPr>
      <w:bookmarkStart w:id="1827" w:name="_Toc183939426"/>
      <w:r>
        <w:rPr>
          <w:rFonts w:hint="eastAsia"/>
          <w:sz w:val="24"/>
        </w:rPr>
        <w:lastRenderedPageBreak/>
        <w:t>六、收到止付通知（业务代码</w:t>
      </w:r>
      <w:r>
        <w:rPr>
          <w:rFonts w:hint="eastAsia"/>
          <w:sz w:val="24"/>
        </w:rPr>
        <w:t>7716</w:t>
      </w:r>
      <w:r>
        <w:rPr>
          <w:rFonts w:hint="eastAsia"/>
          <w:sz w:val="24"/>
        </w:rPr>
        <w:t>）</w:t>
      </w:r>
      <w:bookmarkEnd w:id="1827"/>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在汇入汇款尚未解付时，收到国外止付通知，可通过本交易登记该信息。</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选择“系统导航”－“国际业务”－“汇款及光票”－“汇入汇款”－“收到止付通知”，或在“业务代码”处输入“7716”进入“收到止付通知”。</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输入“录入”操作码，系统弹出录入汇入汇款编号窗口。</w:t>
      </w:r>
    </w:p>
    <w:p w:rsidR="00A17FCC" w:rsidRDefault="00A17FCC" w:rsidP="00A17FCC">
      <w:pPr>
        <w:ind w:left="480" w:hangingChars="200" w:hanging="480"/>
      </w:pPr>
      <w:r>
        <w:rPr>
          <w:rFonts w:hint="eastAsia"/>
        </w:rPr>
        <w:t>２、输入汇入汇款编号后，选择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w:t>
      </w:r>
      <w:r>
        <w:rPr>
          <w:rFonts w:hint="eastAsia"/>
        </w:rPr>
        <w:lastRenderedPageBreak/>
        <w:t>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04090F">
      <w:pPr>
        <w:pStyle w:val="5"/>
        <w:rPr>
          <w:sz w:val="24"/>
        </w:rPr>
      </w:pPr>
      <w:bookmarkStart w:id="1828" w:name="_Toc183939427"/>
      <w:r>
        <w:rPr>
          <w:rFonts w:hint="eastAsia"/>
          <w:sz w:val="24"/>
        </w:rPr>
        <w:t>七、解付（业务代码</w:t>
      </w:r>
      <w:r>
        <w:rPr>
          <w:rFonts w:hint="eastAsia"/>
          <w:sz w:val="24"/>
        </w:rPr>
        <w:t>7717</w:t>
      </w:r>
      <w:r>
        <w:rPr>
          <w:rFonts w:hint="eastAsia"/>
          <w:sz w:val="24"/>
        </w:rPr>
        <w:t>）</w:t>
      </w:r>
      <w:bookmarkEnd w:id="1828"/>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在系统中待解付的汇入汇款，可通过本交易进行解付。</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2131"/>
        <w:gridCol w:w="1800"/>
        <w:gridCol w:w="3014"/>
      </w:tblGrid>
      <w:tr w:rsidR="00A17FCC">
        <w:tc>
          <w:tcPr>
            <w:tcW w:w="1577" w:type="dxa"/>
          </w:tcPr>
          <w:p w:rsidR="00A17FCC" w:rsidRDefault="00A17FCC" w:rsidP="00A17FCC">
            <w:pPr>
              <w:rPr>
                <w:rFonts w:ascii="宋体" w:hAnsi="宋体"/>
              </w:rPr>
            </w:pPr>
            <w:r>
              <w:rPr>
                <w:rFonts w:ascii="宋体" w:hAnsi="宋体" w:hint="eastAsia"/>
              </w:rPr>
              <w:t>字段名称</w:t>
            </w:r>
          </w:p>
        </w:tc>
        <w:tc>
          <w:tcPr>
            <w:tcW w:w="2131"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014" w:type="dxa"/>
          </w:tcPr>
          <w:p w:rsidR="00A17FCC" w:rsidRDefault="00A17FCC" w:rsidP="00A17FCC">
            <w:pPr>
              <w:rPr>
                <w:rFonts w:ascii="宋体" w:hAnsi="宋体"/>
              </w:rPr>
            </w:pPr>
            <w:r>
              <w:rPr>
                <w:rFonts w:ascii="宋体" w:hAnsi="宋体" w:hint="eastAsia"/>
              </w:rPr>
              <w:t>错误提示</w:t>
            </w:r>
          </w:p>
        </w:tc>
      </w:tr>
      <w:tr w:rsidR="00A17FCC">
        <w:tc>
          <w:tcPr>
            <w:tcW w:w="1577" w:type="dxa"/>
          </w:tcPr>
          <w:p w:rsidR="00A17FCC" w:rsidRDefault="00A17FCC" w:rsidP="00A17FCC">
            <w:pPr>
              <w:rPr>
                <w:rFonts w:ascii="宋体" w:hAnsi="宋体"/>
              </w:rPr>
            </w:pPr>
            <w:r>
              <w:rPr>
                <w:rFonts w:ascii="宋体" w:hAnsi="宋体" w:hint="eastAsia"/>
              </w:rPr>
              <w:t>汇款币别</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字符类型3位</w:t>
            </w:r>
          </w:p>
        </w:tc>
        <w:tc>
          <w:tcPr>
            <w:tcW w:w="3014" w:type="dxa"/>
          </w:tcPr>
          <w:p w:rsidR="00A17FCC" w:rsidRDefault="00A17FCC" w:rsidP="00A17FCC">
            <w:pPr>
              <w:rPr>
                <w:rFonts w:ascii="宋体" w:hAnsi="宋体"/>
              </w:rPr>
            </w:pPr>
            <w:r>
              <w:rPr>
                <w:rFonts w:ascii="宋体" w:hAnsi="宋体" w:hint="eastAsia"/>
              </w:rPr>
              <w:t>ISOC010 交易货币不能为空</w:t>
            </w:r>
          </w:p>
        </w:tc>
      </w:tr>
      <w:tr w:rsidR="00A17FCC">
        <w:tc>
          <w:tcPr>
            <w:tcW w:w="1577" w:type="dxa"/>
          </w:tcPr>
          <w:p w:rsidR="00A17FCC" w:rsidRDefault="00A17FCC" w:rsidP="00A17FCC">
            <w:pPr>
              <w:rPr>
                <w:rFonts w:ascii="宋体" w:hAnsi="宋体"/>
              </w:rPr>
            </w:pPr>
            <w:r>
              <w:rPr>
                <w:rFonts w:ascii="宋体" w:hAnsi="宋体" w:hint="eastAsia"/>
              </w:rPr>
              <w:t>汇款金额</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014" w:type="dxa"/>
          </w:tcPr>
          <w:p w:rsidR="00A17FCC" w:rsidRDefault="00A17FCC" w:rsidP="00A17FCC">
            <w:pPr>
              <w:rPr>
                <w:rFonts w:ascii="宋体" w:hAnsi="宋体"/>
              </w:rPr>
            </w:pPr>
            <w:r>
              <w:rPr>
                <w:rFonts w:ascii="宋体" w:hAnsi="宋体" w:hint="eastAsia"/>
              </w:rPr>
              <w:t>ISOC009 交易金额不能为空</w:t>
            </w:r>
          </w:p>
        </w:tc>
      </w:tr>
      <w:tr w:rsidR="00A17FCC">
        <w:tc>
          <w:tcPr>
            <w:tcW w:w="1577" w:type="dxa"/>
          </w:tcPr>
          <w:p w:rsidR="00A17FCC" w:rsidRDefault="00A17FCC" w:rsidP="00A17FCC">
            <w:pPr>
              <w:rPr>
                <w:rFonts w:ascii="宋体" w:hAnsi="宋体"/>
              </w:rPr>
            </w:pPr>
            <w:r>
              <w:rPr>
                <w:rFonts w:ascii="宋体" w:hAnsi="宋体" w:hint="eastAsia"/>
              </w:rPr>
              <w:t>我行扣费金额</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汇入日期</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3014" w:type="dxa"/>
          </w:tcPr>
          <w:p w:rsidR="00A17FCC" w:rsidRDefault="00A17FCC" w:rsidP="00A17FCC">
            <w:pPr>
              <w:rPr>
                <w:rFonts w:ascii="宋体" w:hAnsi="宋体"/>
              </w:rPr>
            </w:pPr>
            <w:r>
              <w:rPr>
                <w:rFonts w:ascii="宋体" w:hAnsi="宋体" w:hint="eastAsia"/>
              </w:rPr>
              <w:t>ISI2009 汇入日期必输</w:t>
            </w:r>
          </w:p>
        </w:tc>
      </w:tr>
      <w:tr w:rsidR="00A17FCC">
        <w:tc>
          <w:tcPr>
            <w:tcW w:w="1577" w:type="dxa"/>
          </w:tcPr>
          <w:p w:rsidR="00A17FCC" w:rsidRDefault="00A17FCC" w:rsidP="00A17FCC">
            <w:pPr>
              <w:rPr>
                <w:rFonts w:ascii="宋体" w:hAnsi="宋体"/>
              </w:rPr>
            </w:pPr>
            <w:r>
              <w:rPr>
                <w:rFonts w:ascii="宋体" w:hAnsi="宋体" w:hint="eastAsia"/>
              </w:rPr>
              <w:t>起息日</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汇入汇款方式</w:t>
            </w:r>
          </w:p>
        </w:tc>
        <w:tc>
          <w:tcPr>
            <w:tcW w:w="2131"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OT : 其他</w:t>
            </w:r>
          </w:p>
          <w:p w:rsidR="00A17FCC" w:rsidRDefault="00A17FCC" w:rsidP="00A17FCC">
            <w:pPr>
              <w:rPr>
                <w:rFonts w:ascii="宋体" w:hAnsi="宋体"/>
              </w:rPr>
            </w:pPr>
            <w:r>
              <w:rPr>
                <w:rFonts w:ascii="宋体" w:hAnsi="宋体" w:hint="eastAsia"/>
              </w:rPr>
              <w:t>TT : 电汇</w:t>
            </w:r>
          </w:p>
        </w:tc>
        <w:tc>
          <w:tcPr>
            <w:tcW w:w="1800" w:type="dxa"/>
          </w:tcPr>
          <w:p w:rsidR="00A17FCC" w:rsidRDefault="00A17FCC" w:rsidP="00A17FCC">
            <w:pPr>
              <w:rPr>
                <w:rFonts w:ascii="宋体" w:hAnsi="宋体"/>
              </w:rPr>
            </w:pPr>
            <w:r>
              <w:rPr>
                <w:rFonts w:ascii="宋体" w:hAnsi="宋体" w:hint="eastAsia"/>
              </w:rPr>
              <w:t>字符类型2位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票据号码</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字符类型20位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收款人户口</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014" w:type="dxa"/>
          </w:tcPr>
          <w:p w:rsidR="00A17FCC" w:rsidRDefault="00A17FCC" w:rsidP="00A17FCC">
            <w:pPr>
              <w:rPr>
                <w:rFonts w:ascii="宋体" w:hAnsi="宋体"/>
              </w:rPr>
            </w:pPr>
            <w:r>
              <w:rPr>
                <w:rFonts w:ascii="宋体" w:hAnsi="宋体" w:hint="eastAsia"/>
              </w:rPr>
              <w:t>CSAB051</w:t>
            </w:r>
          </w:p>
        </w:tc>
      </w:tr>
      <w:tr w:rsidR="00A17FCC">
        <w:tc>
          <w:tcPr>
            <w:tcW w:w="1577" w:type="dxa"/>
          </w:tcPr>
          <w:p w:rsidR="00A17FCC" w:rsidRDefault="00A17FCC" w:rsidP="00A17FCC">
            <w:pPr>
              <w:rPr>
                <w:rFonts w:ascii="宋体" w:hAnsi="宋体"/>
              </w:rPr>
            </w:pPr>
            <w:r>
              <w:rPr>
                <w:rFonts w:ascii="宋体" w:hAnsi="宋体" w:hint="eastAsia"/>
              </w:rPr>
              <w:t>收款人名址</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w:t>
            </w:r>
            <w:r>
              <w:rPr>
                <w:rFonts w:ascii="宋体" w:hAnsi="宋体" w:hint="eastAsia"/>
              </w:rPr>
              <w:lastRenderedPageBreak/>
              <w:t>位</w:t>
            </w:r>
          </w:p>
        </w:tc>
        <w:tc>
          <w:tcPr>
            <w:tcW w:w="3014" w:type="dxa"/>
          </w:tcPr>
          <w:p w:rsidR="00A17FCC" w:rsidRDefault="00A17FCC" w:rsidP="00A17FCC">
            <w:pPr>
              <w:rPr>
                <w:rFonts w:ascii="宋体" w:hAnsi="宋体"/>
              </w:rPr>
            </w:pPr>
            <w:r>
              <w:rPr>
                <w:rFonts w:ascii="宋体" w:hAnsi="宋体" w:hint="eastAsia"/>
              </w:rPr>
              <w:lastRenderedPageBreak/>
              <w:t>ISN3566 收款人名称不能</w:t>
            </w:r>
            <w:r>
              <w:rPr>
                <w:rFonts w:ascii="宋体" w:hAnsi="宋体" w:hint="eastAsia"/>
              </w:rPr>
              <w:lastRenderedPageBreak/>
              <w:t>为空</w:t>
            </w:r>
          </w:p>
        </w:tc>
      </w:tr>
      <w:tr w:rsidR="00A17FCC">
        <w:tc>
          <w:tcPr>
            <w:tcW w:w="1577" w:type="dxa"/>
          </w:tcPr>
          <w:p w:rsidR="00A17FCC" w:rsidRDefault="00A17FCC" w:rsidP="00A17FCC">
            <w:pPr>
              <w:rPr>
                <w:rFonts w:ascii="宋体" w:hAnsi="宋体"/>
              </w:rPr>
            </w:pPr>
            <w:r>
              <w:rPr>
                <w:rFonts w:ascii="宋体" w:hAnsi="宋体" w:hint="eastAsia"/>
              </w:rPr>
              <w:lastRenderedPageBreak/>
              <w:t>业务参考号</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账户行代码</w:t>
            </w:r>
          </w:p>
        </w:tc>
        <w:tc>
          <w:tcPr>
            <w:tcW w:w="2131" w:type="dxa"/>
          </w:tcPr>
          <w:p w:rsidR="00A17FCC" w:rsidRDefault="00A17FCC" w:rsidP="00A17FCC">
            <w:pPr>
              <w:rPr>
                <w:rFonts w:ascii="宋体" w:hAnsi="宋体"/>
              </w:rPr>
            </w:pPr>
            <w:r>
              <w:rPr>
                <w:rFonts w:ascii="宋体" w:hAnsi="宋体" w:hint="eastAsia"/>
              </w:rPr>
              <w:t>我行收款的账户行</w:t>
            </w:r>
          </w:p>
        </w:tc>
        <w:tc>
          <w:tcPr>
            <w:tcW w:w="1800" w:type="dxa"/>
          </w:tcPr>
          <w:p w:rsidR="00A17FCC" w:rsidRDefault="00A17FCC" w:rsidP="00A17FCC">
            <w:pPr>
              <w:rPr>
                <w:rFonts w:ascii="宋体" w:hAnsi="宋体"/>
              </w:rPr>
            </w:pPr>
            <w:r>
              <w:rPr>
                <w:rFonts w:ascii="宋体" w:hAnsi="宋体" w:hint="eastAsia"/>
              </w:rPr>
              <w:t>字符类型11位</w:t>
            </w:r>
          </w:p>
        </w:tc>
        <w:tc>
          <w:tcPr>
            <w:tcW w:w="3014" w:type="dxa"/>
          </w:tcPr>
          <w:p w:rsidR="00A17FCC" w:rsidRDefault="00A17FCC" w:rsidP="00A17FCC">
            <w:pPr>
              <w:rPr>
                <w:rFonts w:ascii="宋体" w:hAnsi="宋体"/>
              </w:rPr>
            </w:pPr>
            <w:r>
              <w:rPr>
                <w:rFonts w:ascii="宋体" w:hAnsi="宋体" w:hint="eastAsia"/>
              </w:rPr>
              <w:t>ISI2008　账户行必输</w:t>
            </w:r>
          </w:p>
          <w:p w:rsidR="00A17FCC" w:rsidRDefault="00A17FCC" w:rsidP="00A17FCC">
            <w:pPr>
              <w:rPr>
                <w:rFonts w:ascii="宋体" w:hAnsi="宋体"/>
              </w:rPr>
            </w:pPr>
            <w:r>
              <w:rPr>
                <w:rFonts w:ascii="宋体" w:hAnsi="宋体" w:hint="eastAsia"/>
              </w:rPr>
              <w:t>SYS5508 机构不存在</w:t>
            </w:r>
          </w:p>
        </w:tc>
      </w:tr>
      <w:tr w:rsidR="00A17FCC">
        <w:tc>
          <w:tcPr>
            <w:tcW w:w="1577" w:type="dxa"/>
          </w:tcPr>
          <w:p w:rsidR="00A17FCC" w:rsidRDefault="00A17FCC" w:rsidP="00A17FCC">
            <w:pPr>
              <w:rPr>
                <w:rFonts w:ascii="宋体" w:hAnsi="宋体"/>
              </w:rPr>
            </w:pPr>
            <w:r>
              <w:rPr>
                <w:rFonts w:ascii="宋体" w:hAnsi="宋体" w:hint="eastAsia"/>
              </w:rPr>
              <w:t>账户行户口</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01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577" w:type="dxa"/>
          </w:tcPr>
          <w:p w:rsidR="00A17FCC" w:rsidRDefault="00A17FCC" w:rsidP="00A17FCC">
            <w:pPr>
              <w:rPr>
                <w:rFonts w:ascii="宋体" w:hAnsi="宋体"/>
              </w:rPr>
            </w:pPr>
            <w:r>
              <w:rPr>
                <w:rFonts w:ascii="宋体" w:hAnsi="宋体" w:hint="eastAsia"/>
              </w:rPr>
              <w:t>账户行账号</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账户行参考号</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汇出行代码</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014" w:type="dxa"/>
          </w:tcPr>
          <w:p w:rsidR="00A17FCC" w:rsidRDefault="00A17FCC" w:rsidP="00A17FCC">
            <w:pPr>
              <w:rPr>
                <w:rFonts w:ascii="宋体" w:hAnsi="宋体"/>
              </w:rPr>
            </w:pPr>
            <w:r>
              <w:rPr>
                <w:rFonts w:ascii="宋体" w:hAnsi="宋体" w:hint="eastAsia"/>
              </w:rPr>
              <w:t>ISI2002 汇出行必输</w:t>
            </w:r>
          </w:p>
        </w:tc>
      </w:tr>
      <w:tr w:rsidR="00A17FCC">
        <w:tc>
          <w:tcPr>
            <w:tcW w:w="1577" w:type="dxa"/>
          </w:tcPr>
          <w:p w:rsidR="00A17FCC" w:rsidRDefault="00A17FCC" w:rsidP="00A17FCC">
            <w:pPr>
              <w:rPr>
                <w:rFonts w:ascii="宋体" w:hAnsi="宋体"/>
              </w:rPr>
            </w:pPr>
            <w:r>
              <w:rPr>
                <w:rFonts w:ascii="宋体" w:hAnsi="宋体" w:hint="eastAsia"/>
              </w:rPr>
              <w:t>汇出参考号</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汇款人名址</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汇款人国别</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字符类型2位</w:t>
            </w:r>
          </w:p>
        </w:tc>
        <w:tc>
          <w:tcPr>
            <w:tcW w:w="3014" w:type="dxa"/>
          </w:tcPr>
          <w:p w:rsidR="00A17FCC" w:rsidRDefault="00A17FCC" w:rsidP="00A17FCC">
            <w:pPr>
              <w:rPr>
                <w:rFonts w:ascii="宋体" w:hAnsi="宋体"/>
              </w:rPr>
            </w:pPr>
            <w:r>
              <w:rPr>
                <w:rFonts w:ascii="宋体" w:hAnsi="宋体" w:hint="eastAsia"/>
              </w:rPr>
              <w:t>ISI2003 汇款人国别不能为空</w:t>
            </w:r>
          </w:p>
        </w:tc>
      </w:tr>
      <w:tr w:rsidR="00A17FCC">
        <w:tc>
          <w:tcPr>
            <w:tcW w:w="1577" w:type="dxa"/>
          </w:tcPr>
          <w:p w:rsidR="00A17FCC" w:rsidRDefault="00A17FCC" w:rsidP="00A17FCC">
            <w:pPr>
              <w:rPr>
                <w:rFonts w:ascii="宋体" w:hAnsi="宋体"/>
              </w:rPr>
            </w:pPr>
            <w:r>
              <w:rPr>
                <w:rFonts w:ascii="宋体" w:hAnsi="宋体" w:hint="eastAsia"/>
              </w:rPr>
              <w:t>附言</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字符类型420位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处理方式</w:t>
            </w:r>
          </w:p>
        </w:tc>
        <w:tc>
          <w:tcPr>
            <w:tcW w:w="2131"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T : 转划</w:t>
            </w:r>
          </w:p>
          <w:p w:rsidR="00A17FCC" w:rsidRDefault="00A17FCC" w:rsidP="00A17FCC">
            <w:pPr>
              <w:rPr>
                <w:rFonts w:ascii="宋体" w:hAnsi="宋体"/>
              </w:rPr>
            </w:pPr>
            <w:r>
              <w:rPr>
                <w:rFonts w:ascii="宋体" w:hAnsi="宋体" w:hint="eastAsia"/>
              </w:rPr>
              <w:t>P : 解付</w:t>
            </w:r>
          </w:p>
        </w:tc>
        <w:tc>
          <w:tcPr>
            <w:tcW w:w="1800" w:type="dxa"/>
          </w:tcPr>
          <w:p w:rsidR="00A17FCC" w:rsidRDefault="00A17FCC" w:rsidP="00A17FCC">
            <w:pPr>
              <w:rPr>
                <w:rFonts w:ascii="宋体" w:hAnsi="宋体"/>
              </w:rPr>
            </w:pPr>
            <w:r>
              <w:rPr>
                <w:rFonts w:ascii="宋体" w:hAnsi="宋体" w:hint="eastAsia"/>
              </w:rPr>
              <w:t>字符类型1位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转划分行</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转划部门</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字符类型6位</w:t>
            </w:r>
          </w:p>
        </w:tc>
        <w:tc>
          <w:tcPr>
            <w:tcW w:w="3014" w:type="dxa"/>
          </w:tcPr>
          <w:p w:rsidR="00A17FCC" w:rsidRDefault="00A17FCC" w:rsidP="00A17FCC">
            <w:pPr>
              <w:rPr>
                <w:rFonts w:ascii="宋体" w:hAnsi="宋体"/>
              </w:rPr>
            </w:pPr>
            <w:r>
              <w:rPr>
                <w:rFonts w:ascii="宋体" w:hAnsi="宋体" w:hint="eastAsia"/>
              </w:rPr>
              <w:t>ISI3020 必须输入转划部门</w:t>
            </w:r>
          </w:p>
        </w:tc>
      </w:tr>
      <w:tr w:rsidR="00A17FCC">
        <w:tc>
          <w:tcPr>
            <w:tcW w:w="1577" w:type="dxa"/>
          </w:tcPr>
          <w:p w:rsidR="00A17FCC" w:rsidRDefault="00A17FCC" w:rsidP="00A17FCC">
            <w:pPr>
              <w:rPr>
                <w:rFonts w:ascii="宋体" w:hAnsi="宋体"/>
              </w:rPr>
            </w:pPr>
            <w:r>
              <w:rPr>
                <w:rFonts w:ascii="宋体" w:hAnsi="宋体" w:hint="eastAsia"/>
              </w:rPr>
              <w:t>入账客户</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入账账户</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账户钞汇标志</w:t>
            </w:r>
          </w:p>
        </w:tc>
        <w:tc>
          <w:tcPr>
            <w:tcW w:w="2131"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lastRenderedPageBreak/>
              <w:t>1 : 现钞</w:t>
            </w:r>
          </w:p>
          <w:p w:rsidR="00A17FCC" w:rsidRDefault="00A17FCC" w:rsidP="00A17FCC">
            <w:pPr>
              <w:rPr>
                <w:rFonts w:ascii="宋体" w:hAnsi="宋体"/>
              </w:rPr>
            </w:pPr>
            <w:r>
              <w:rPr>
                <w:rFonts w:ascii="宋体" w:hAnsi="宋体" w:hint="eastAsia"/>
              </w:rPr>
              <w:t>2 : 现汇</w:t>
            </w:r>
          </w:p>
        </w:tc>
        <w:tc>
          <w:tcPr>
            <w:tcW w:w="1800" w:type="dxa"/>
          </w:tcPr>
          <w:p w:rsidR="00A17FCC" w:rsidRDefault="00A17FCC" w:rsidP="00A17FCC">
            <w:pPr>
              <w:rPr>
                <w:rFonts w:ascii="宋体" w:hAnsi="宋体"/>
              </w:rPr>
            </w:pPr>
            <w:r>
              <w:rPr>
                <w:rFonts w:ascii="宋体" w:hAnsi="宋体" w:hint="eastAsia"/>
              </w:rPr>
              <w:lastRenderedPageBreak/>
              <w:t>字符类型1位</w:t>
            </w:r>
          </w:p>
        </w:tc>
        <w:tc>
          <w:tcPr>
            <w:tcW w:w="3014" w:type="dxa"/>
          </w:tcPr>
          <w:p w:rsidR="00A17FCC" w:rsidRDefault="00A17FCC" w:rsidP="00A17FCC">
            <w:pPr>
              <w:rPr>
                <w:rFonts w:ascii="宋体" w:hAnsi="宋体"/>
              </w:rPr>
            </w:pPr>
            <w:r>
              <w:rPr>
                <w:rFonts w:ascii="宋体" w:hAnsi="宋体" w:hint="eastAsia"/>
              </w:rPr>
              <w:t>CSAC053</w:t>
            </w:r>
          </w:p>
        </w:tc>
      </w:tr>
      <w:tr w:rsidR="00A17FCC">
        <w:tc>
          <w:tcPr>
            <w:tcW w:w="1577" w:type="dxa"/>
          </w:tcPr>
          <w:p w:rsidR="00A17FCC" w:rsidRDefault="00A17FCC" w:rsidP="00A17FCC">
            <w:pPr>
              <w:rPr>
                <w:rFonts w:ascii="宋体" w:hAnsi="宋体"/>
              </w:rPr>
            </w:pPr>
            <w:r>
              <w:rPr>
                <w:rFonts w:ascii="宋体" w:hAnsi="宋体" w:hint="eastAsia"/>
              </w:rPr>
              <w:lastRenderedPageBreak/>
              <w:t>入账金额</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交易编码</w:t>
            </w:r>
          </w:p>
        </w:tc>
        <w:tc>
          <w:tcPr>
            <w:tcW w:w="2131" w:type="dxa"/>
          </w:tcPr>
          <w:p w:rsidR="00A17FCC" w:rsidRDefault="00A17FCC" w:rsidP="00A17FCC">
            <w:pPr>
              <w:rPr>
                <w:rFonts w:ascii="宋体" w:hAnsi="宋体"/>
              </w:rPr>
            </w:pPr>
            <w:r>
              <w:rPr>
                <w:rFonts w:ascii="宋体" w:hAnsi="宋体" w:hint="eastAsia"/>
              </w:rPr>
              <w:t>分类参见《交易编码》</w:t>
            </w:r>
          </w:p>
        </w:tc>
        <w:tc>
          <w:tcPr>
            <w:tcW w:w="1800" w:type="dxa"/>
          </w:tcPr>
          <w:p w:rsidR="00A17FCC" w:rsidRDefault="00A17FCC" w:rsidP="00A17FCC">
            <w:pPr>
              <w:rPr>
                <w:rFonts w:ascii="宋体" w:hAnsi="宋体"/>
              </w:rPr>
            </w:pPr>
            <w:r>
              <w:rPr>
                <w:rFonts w:ascii="宋体" w:hAnsi="宋体" w:hint="eastAsia"/>
              </w:rPr>
              <w:t>字符类型6位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出口核销单号</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字符类型8位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申报号</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字符类型22位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挂账标志</w:t>
            </w:r>
          </w:p>
        </w:tc>
        <w:tc>
          <w:tcPr>
            <w:tcW w:w="2131"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挂账金额</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01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１、分行将收到资金转划网点时，输入转划部门，处理方式选择转划即可。</w:t>
      </w:r>
    </w:p>
    <w:p w:rsidR="00A17FCC" w:rsidRDefault="00A17FCC" w:rsidP="00A17FCC">
      <w:pPr>
        <w:ind w:left="480" w:hangingChars="200" w:hanging="480"/>
      </w:pPr>
      <w:r>
        <w:rPr>
          <w:rFonts w:hint="eastAsia"/>
        </w:rPr>
        <w:t>２、网点使用本交易时，可以对本网点的汇入汇款、出口议付收汇、出口托收收汇、光票托收收汇进行解付。解付时有两种方式：一是原币入客户账（包括入个人现汇账），二是挂账，生成挂账单，用以结汇等。不论采用何种方式对该笔收汇来说，系统均认为处理已结束。</w:t>
      </w:r>
    </w:p>
    <w:p w:rsidR="00A17FCC" w:rsidRDefault="00A17FCC" w:rsidP="00A17FCC">
      <w:pPr>
        <w:ind w:left="480" w:hangingChars="200" w:hanging="480"/>
      </w:pPr>
      <w:r>
        <w:rPr>
          <w:rFonts w:hint="eastAsia"/>
        </w:rPr>
        <w:t>３、如该汇入汇款因各种原因无法解付，应该使用“汇入汇款退汇”交易退回上级部门或者清算中心。</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选择“系统导航”－“国际业务”－“汇款及光票”－“汇入汇款”－“解付”，或在“业务代码”处输入“7717”进入“解付”。</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输入“录入”操作码，系统弹出待解付列表窗口。</w:t>
      </w:r>
    </w:p>
    <w:p w:rsidR="00A17FCC" w:rsidRDefault="00A17FCC" w:rsidP="00A17FCC">
      <w:pPr>
        <w:ind w:left="480" w:hangingChars="200" w:hanging="480"/>
      </w:pPr>
      <w:r>
        <w:rPr>
          <w:rFonts w:hint="eastAsia"/>
        </w:rPr>
        <w:t>２、直接录入收汇编号或者从列表中选择一笔收汇，选择</w:t>
      </w:r>
      <w:r>
        <w:rPr>
          <w:rFonts w:hint="eastAsia"/>
        </w:rPr>
        <w:t>/</w:t>
      </w:r>
      <w:r>
        <w:rPr>
          <w:rFonts w:hint="eastAsia"/>
        </w:rPr>
        <w:t>输入“录入”操作码，进入该笔业务的信息录入界面。</w:t>
      </w:r>
    </w:p>
    <w:p w:rsidR="00A17FCC" w:rsidRDefault="00A17FCC" w:rsidP="00A17FCC">
      <w:r>
        <w:rPr>
          <w:rFonts w:hint="eastAsia"/>
        </w:rPr>
        <w:t>３、录入汇入汇款转划</w:t>
      </w:r>
      <w:r>
        <w:rPr>
          <w:rFonts w:hint="eastAsia"/>
        </w:rPr>
        <w:t>/</w:t>
      </w:r>
      <w:r>
        <w:rPr>
          <w:rFonts w:hint="eastAsia"/>
        </w:rPr>
        <w:t>解付信息。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r>
        <w:rPr>
          <w:rFonts w:hint="eastAsia"/>
        </w:rPr>
        <w:t>５、选择“电文面函处理”页面，按照业务需要制作相应的函电。</w:t>
      </w:r>
    </w:p>
    <w:p w:rsidR="00A17FCC" w:rsidRDefault="00A17FCC" w:rsidP="00A17FCC">
      <w:pPr>
        <w:ind w:left="480" w:hangingChars="200" w:hanging="480"/>
      </w:pPr>
      <w:r>
        <w:rPr>
          <w:rFonts w:hint="eastAsia"/>
        </w:rPr>
        <w:lastRenderedPageBreak/>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04090F">
      <w:pPr>
        <w:pStyle w:val="5"/>
        <w:rPr>
          <w:sz w:val="24"/>
        </w:rPr>
      </w:pPr>
      <w:bookmarkStart w:id="1829" w:name="_Toc183939428"/>
      <w:r>
        <w:rPr>
          <w:rFonts w:hint="eastAsia"/>
          <w:sz w:val="24"/>
        </w:rPr>
        <w:t>八、汇入汇款退汇（业务代码</w:t>
      </w:r>
      <w:r>
        <w:rPr>
          <w:rFonts w:hint="eastAsia"/>
          <w:sz w:val="24"/>
        </w:rPr>
        <w:t>7718</w:t>
      </w:r>
      <w:r>
        <w:rPr>
          <w:rFonts w:hint="eastAsia"/>
          <w:sz w:val="24"/>
        </w:rPr>
        <w:t>）</w:t>
      </w:r>
      <w:bookmarkEnd w:id="1829"/>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通过本交易对汇入汇款进行退汇。</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2131"/>
        <w:gridCol w:w="1980"/>
        <w:gridCol w:w="2834"/>
      </w:tblGrid>
      <w:tr w:rsidR="00A17FCC">
        <w:tc>
          <w:tcPr>
            <w:tcW w:w="1577" w:type="dxa"/>
          </w:tcPr>
          <w:p w:rsidR="00A17FCC" w:rsidRDefault="00A17FCC" w:rsidP="00A17FCC">
            <w:pPr>
              <w:rPr>
                <w:rFonts w:ascii="宋体" w:hAnsi="宋体"/>
              </w:rPr>
            </w:pPr>
            <w:r>
              <w:rPr>
                <w:rFonts w:ascii="宋体" w:hAnsi="宋体" w:hint="eastAsia"/>
              </w:rPr>
              <w:t>字段名称</w:t>
            </w:r>
          </w:p>
        </w:tc>
        <w:tc>
          <w:tcPr>
            <w:tcW w:w="2131" w:type="dxa"/>
          </w:tcPr>
          <w:p w:rsidR="00A17FCC" w:rsidRDefault="00A17FCC" w:rsidP="00A17FCC">
            <w:pPr>
              <w:rPr>
                <w:rFonts w:ascii="宋体" w:hAnsi="宋体"/>
              </w:rPr>
            </w:pPr>
            <w:r>
              <w:rPr>
                <w:rFonts w:ascii="宋体" w:hAnsi="宋体" w:hint="eastAsia"/>
              </w:rPr>
              <w:t>含义</w:t>
            </w:r>
          </w:p>
        </w:tc>
        <w:tc>
          <w:tcPr>
            <w:tcW w:w="1980" w:type="dxa"/>
          </w:tcPr>
          <w:p w:rsidR="00A17FCC" w:rsidRDefault="00A17FCC" w:rsidP="00A17FCC">
            <w:pPr>
              <w:rPr>
                <w:rFonts w:ascii="宋体" w:hAnsi="宋体"/>
              </w:rPr>
            </w:pPr>
            <w:r>
              <w:rPr>
                <w:rFonts w:ascii="宋体" w:hAnsi="宋体" w:hint="eastAsia"/>
              </w:rPr>
              <w:t>属性</w:t>
            </w:r>
          </w:p>
        </w:tc>
        <w:tc>
          <w:tcPr>
            <w:tcW w:w="2834" w:type="dxa"/>
          </w:tcPr>
          <w:p w:rsidR="00A17FCC" w:rsidRDefault="00A17FCC" w:rsidP="00A17FCC">
            <w:pPr>
              <w:rPr>
                <w:rFonts w:ascii="宋体" w:hAnsi="宋体"/>
              </w:rPr>
            </w:pPr>
            <w:r>
              <w:rPr>
                <w:rFonts w:ascii="宋体" w:hAnsi="宋体" w:hint="eastAsia"/>
              </w:rPr>
              <w:t>错误提示</w:t>
            </w:r>
          </w:p>
        </w:tc>
      </w:tr>
      <w:tr w:rsidR="00A17FCC">
        <w:tc>
          <w:tcPr>
            <w:tcW w:w="1577" w:type="dxa"/>
          </w:tcPr>
          <w:p w:rsidR="00A17FCC" w:rsidRDefault="00A17FCC" w:rsidP="00A17FCC">
            <w:pPr>
              <w:rPr>
                <w:rFonts w:ascii="宋体" w:hAnsi="宋体"/>
              </w:rPr>
            </w:pPr>
            <w:r>
              <w:rPr>
                <w:rFonts w:ascii="宋体" w:hAnsi="宋体" w:hint="eastAsia"/>
              </w:rPr>
              <w:lastRenderedPageBreak/>
              <w:t>退汇币别</w:t>
            </w:r>
          </w:p>
        </w:tc>
        <w:tc>
          <w:tcPr>
            <w:tcW w:w="2131" w:type="dxa"/>
          </w:tcPr>
          <w:p w:rsidR="00A17FCC" w:rsidRDefault="00A17FCC" w:rsidP="00A17FCC">
            <w:pPr>
              <w:rPr>
                <w:rFonts w:ascii="宋体" w:hAnsi="宋体"/>
              </w:rPr>
            </w:pPr>
          </w:p>
        </w:tc>
        <w:tc>
          <w:tcPr>
            <w:tcW w:w="1980" w:type="dxa"/>
          </w:tcPr>
          <w:p w:rsidR="00A17FCC" w:rsidRDefault="00A17FCC" w:rsidP="00A17FCC">
            <w:pPr>
              <w:rPr>
                <w:rFonts w:ascii="宋体" w:hAnsi="宋体"/>
              </w:rPr>
            </w:pPr>
            <w:r>
              <w:rPr>
                <w:rFonts w:ascii="宋体" w:hAnsi="宋体" w:hint="eastAsia"/>
              </w:rPr>
              <w:t>字符类型3位</w:t>
            </w:r>
          </w:p>
        </w:tc>
        <w:tc>
          <w:tcPr>
            <w:tcW w:w="2834" w:type="dxa"/>
          </w:tcPr>
          <w:p w:rsidR="00A17FCC" w:rsidRDefault="00A17FCC" w:rsidP="00A17FCC">
            <w:pPr>
              <w:rPr>
                <w:rFonts w:ascii="宋体" w:hAnsi="宋体"/>
              </w:rPr>
            </w:pPr>
            <w:r>
              <w:rPr>
                <w:rFonts w:ascii="宋体" w:hAnsi="宋体" w:hint="eastAsia"/>
              </w:rPr>
              <w:t>ISI3006 退汇币种和汇入币种必须一致</w:t>
            </w:r>
          </w:p>
        </w:tc>
      </w:tr>
      <w:tr w:rsidR="00A17FCC">
        <w:tc>
          <w:tcPr>
            <w:tcW w:w="1577" w:type="dxa"/>
          </w:tcPr>
          <w:p w:rsidR="00A17FCC" w:rsidRDefault="00A17FCC" w:rsidP="00A17FCC">
            <w:pPr>
              <w:rPr>
                <w:rFonts w:ascii="宋体" w:hAnsi="宋体"/>
              </w:rPr>
            </w:pPr>
            <w:r>
              <w:rPr>
                <w:rFonts w:ascii="宋体" w:hAnsi="宋体" w:hint="eastAsia"/>
              </w:rPr>
              <w:t>退汇金额</w:t>
            </w:r>
          </w:p>
        </w:tc>
        <w:tc>
          <w:tcPr>
            <w:tcW w:w="2131" w:type="dxa"/>
          </w:tcPr>
          <w:p w:rsidR="00A17FCC" w:rsidRDefault="00A17FCC" w:rsidP="00A17FCC">
            <w:pPr>
              <w:rPr>
                <w:rFonts w:ascii="宋体" w:hAnsi="宋体"/>
              </w:rPr>
            </w:pPr>
          </w:p>
        </w:tc>
        <w:tc>
          <w:tcPr>
            <w:tcW w:w="1980" w:type="dxa"/>
          </w:tcPr>
          <w:p w:rsidR="00A17FCC" w:rsidRDefault="00A17FCC" w:rsidP="00A17FCC">
            <w:pPr>
              <w:rPr>
                <w:rFonts w:ascii="宋体" w:hAnsi="宋体"/>
              </w:rPr>
            </w:pPr>
            <w:r>
              <w:rPr>
                <w:rFonts w:ascii="宋体" w:hAnsi="宋体" w:hint="eastAsia"/>
              </w:rPr>
              <w:t>金额类型15.2</w:t>
            </w:r>
          </w:p>
        </w:tc>
        <w:tc>
          <w:tcPr>
            <w:tcW w:w="2834" w:type="dxa"/>
          </w:tcPr>
          <w:p w:rsidR="00A17FCC" w:rsidRDefault="00A17FCC" w:rsidP="00A17FCC">
            <w:pPr>
              <w:rPr>
                <w:rFonts w:ascii="宋体" w:hAnsi="宋体"/>
              </w:rPr>
            </w:pPr>
            <w:r>
              <w:rPr>
                <w:rFonts w:ascii="宋体" w:hAnsi="宋体" w:hint="eastAsia"/>
              </w:rPr>
              <w:t>ISI3027 无效退汇金额</w:t>
            </w:r>
          </w:p>
        </w:tc>
      </w:tr>
      <w:tr w:rsidR="00A17FCC">
        <w:tc>
          <w:tcPr>
            <w:tcW w:w="1577" w:type="dxa"/>
          </w:tcPr>
          <w:p w:rsidR="00A17FCC" w:rsidRDefault="00A17FCC" w:rsidP="00A17FCC">
            <w:pPr>
              <w:rPr>
                <w:rFonts w:ascii="宋体" w:hAnsi="宋体"/>
              </w:rPr>
            </w:pPr>
            <w:r>
              <w:rPr>
                <w:rFonts w:ascii="宋体" w:hAnsi="宋体" w:hint="eastAsia"/>
              </w:rPr>
              <w:t>扣账户口</w:t>
            </w:r>
          </w:p>
        </w:tc>
        <w:tc>
          <w:tcPr>
            <w:tcW w:w="2131" w:type="dxa"/>
          </w:tcPr>
          <w:p w:rsidR="00A17FCC" w:rsidRDefault="00A17FCC" w:rsidP="00A17FCC">
            <w:pPr>
              <w:rPr>
                <w:rFonts w:ascii="宋体" w:hAnsi="宋体"/>
              </w:rPr>
            </w:pPr>
          </w:p>
        </w:tc>
        <w:tc>
          <w:tcPr>
            <w:tcW w:w="198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退至部门</w:t>
            </w:r>
          </w:p>
        </w:tc>
        <w:tc>
          <w:tcPr>
            <w:tcW w:w="2131" w:type="dxa"/>
          </w:tcPr>
          <w:p w:rsidR="00A17FCC" w:rsidRDefault="00A17FCC" w:rsidP="00A17FCC">
            <w:pPr>
              <w:rPr>
                <w:rFonts w:ascii="宋体" w:hAnsi="宋体"/>
              </w:rPr>
            </w:pPr>
          </w:p>
        </w:tc>
        <w:tc>
          <w:tcPr>
            <w:tcW w:w="1980" w:type="dxa"/>
          </w:tcPr>
          <w:p w:rsidR="00A17FCC" w:rsidRDefault="00A17FCC" w:rsidP="00A17FCC">
            <w:pPr>
              <w:rPr>
                <w:rFonts w:ascii="宋体" w:hAnsi="宋体"/>
              </w:rPr>
            </w:pPr>
            <w:r>
              <w:rPr>
                <w:rFonts w:ascii="宋体" w:hAnsi="宋体" w:hint="eastAsia"/>
              </w:rPr>
              <w:t>字符类型6位</w:t>
            </w:r>
          </w:p>
        </w:tc>
        <w:tc>
          <w:tcPr>
            <w:tcW w:w="2834" w:type="dxa"/>
          </w:tcPr>
          <w:p w:rsidR="00A17FCC" w:rsidRDefault="00A17FCC" w:rsidP="00A17FCC">
            <w:pPr>
              <w:rPr>
                <w:rFonts w:ascii="宋体" w:hAnsi="宋体"/>
              </w:rPr>
            </w:pPr>
            <w:r>
              <w:rPr>
                <w:rFonts w:ascii="宋体" w:hAnsi="宋体" w:hint="eastAsia"/>
              </w:rPr>
              <w:t>ISI3005 必须选择退汇或退划</w:t>
            </w:r>
          </w:p>
        </w:tc>
      </w:tr>
      <w:tr w:rsidR="00A17FCC">
        <w:tc>
          <w:tcPr>
            <w:tcW w:w="1577" w:type="dxa"/>
          </w:tcPr>
          <w:p w:rsidR="00A17FCC" w:rsidRDefault="00A17FCC" w:rsidP="00A17FCC">
            <w:pPr>
              <w:rPr>
                <w:rFonts w:ascii="宋体" w:hAnsi="宋体"/>
              </w:rPr>
            </w:pPr>
            <w:r>
              <w:rPr>
                <w:rFonts w:ascii="宋体" w:hAnsi="宋体" w:hint="eastAsia"/>
              </w:rPr>
              <w:t>账户行代码</w:t>
            </w:r>
          </w:p>
        </w:tc>
        <w:tc>
          <w:tcPr>
            <w:tcW w:w="2131" w:type="dxa"/>
          </w:tcPr>
          <w:p w:rsidR="00A17FCC" w:rsidRDefault="00A17FCC" w:rsidP="00A17FCC">
            <w:pPr>
              <w:rPr>
                <w:rFonts w:ascii="宋体" w:hAnsi="宋体"/>
              </w:rPr>
            </w:pPr>
          </w:p>
        </w:tc>
        <w:tc>
          <w:tcPr>
            <w:tcW w:w="1980" w:type="dxa"/>
          </w:tcPr>
          <w:p w:rsidR="00A17FCC" w:rsidRDefault="00A17FCC" w:rsidP="00A17FCC">
            <w:pPr>
              <w:rPr>
                <w:rFonts w:ascii="宋体" w:hAnsi="宋体"/>
              </w:rPr>
            </w:pPr>
            <w:r>
              <w:rPr>
                <w:rFonts w:ascii="宋体" w:hAnsi="宋体" w:hint="eastAsia"/>
              </w:rPr>
              <w:t>字符类型11位</w:t>
            </w:r>
          </w:p>
        </w:tc>
        <w:tc>
          <w:tcPr>
            <w:tcW w:w="2834" w:type="dxa"/>
          </w:tcPr>
          <w:p w:rsidR="00A17FCC" w:rsidRDefault="00A17FCC" w:rsidP="00A17FCC">
            <w:pPr>
              <w:rPr>
                <w:rFonts w:ascii="宋体" w:hAnsi="宋体"/>
              </w:rPr>
            </w:pPr>
            <w:r>
              <w:rPr>
                <w:rFonts w:ascii="宋体" w:hAnsi="宋体" w:hint="eastAsia"/>
              </w:rPr>
              <w:t>ISI2008　账户行必输</w:t>
            </w:r>
          </w:p>
          <w:p w:rsidR="00A17FCC" w:rsidRDefault="00A17FCC" w:rsidP="00A17FCC">
            <w:pPr>
              <w:rPr>
                <w:rFonts w:ascii="宋体" w:hAnsi="宋体"/>
              </w:rPr>
            </w:pPr>
            <w:r>
              <w:rPr>
                <w:rFonts w:ascii="宋体" w:hAnsi="宋体" w:hint="eastAsia"/>
              </w:rPr>
              <w:t>SYS5508 机构不存在</w:t>
            </w:r>
          </w:p>
        </w:tc>
      </w:tr>
      <w:tr w:rsidR="00A17FCC">
        <w:tc>
          <w:tcPr>
            <w:tcW w:w="1577" w:type="dxa"/>
          </w:tcPr>
          <w:p w:rsidR="00A17FCC" w:rsidRDefault="00A17FCC" w:rsidP="00A17FCC">
            <w:pPr>
              <w:rPr>
                <w:rFonts w:ascii="宋体" w:hAnsi="宋体"/>
              </w:rPr>
            </w:pPr>
            <w:r>
              <w:rPr>
                <w:rFonts w:ascii="宋体" w:hAnsi="宋体" w:hint="eastAsia"/>
              </w:rPr>
              <w:t>账户行户口</w:t>
            </w:r>
          </w:p>
        </w:tc>
        <w:tc>
          <w:tcPr>
            <w:tcW w:w="2131" w:type="dxa"/>
          </w:tcPr>
          <w:p w:rsidR="00A17FCC" w:rsidRDefault="00A17FCC" w:rsidP="00A17FCC">
            <w:pPr>
              <w:rPr>
                <w:rFonts w:ascii="宋体" w:hAnsi="宋体"/>
              </w:rPr>
            </w:pPr>
          </w:p>
        </w:tc>
        <w:tc>
          <w:tcPr>
            <w:tcW w:w="1980" w:type="dxa"/>
          </w:tcPr>
          <w:p w:rsidR="00A17FCC" w:rsidRDefault="00A17FCC" w:rsidP="00A17FCC">
            <w:pPr>
              <w:rPr>
                <w:rFonts w:ascii="宋体" w:hAnsi="宋体"/>
              </w:rPr>
            </w:pPr>
            <w:r>
              <w:rPr>
                <w:rFonts w:ascii="宋体" w:hAnsi="宋体" w:hint="eastAsia"/>
              </w:rPr>
              <w:t>字符类型35位</w:t>
            </w:r>
          </w:p>
        </w:tc>
        <w:tc>
          <w:tcPr>
            <w:tcW w:w="283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577" w:type="dxa"/>
          </w:tcPr>
          <w:p w:rsidR="00A17FCC" w:rsidRDefault="00A17FCC" w:rsidP="00A17FCC">
            <w:pPr>
              <w:rPr>
                <w:rFonts w:ascii="宋体" w:hAnsi="宋体"/>
              </w:rPr>
            </w:pPr>
            <w:r>
              <w:rPr>
                <w:rFonts w:ascii="宋体" w:hAnsi="宋体" w:hint="eastAsia"/>
              </w:rPr>
              <w:t>对方编号</w:t>
            </w:r>
          </w:p>
        </w:tc>
        <w:tc>
          <w:tcPr>
            <w:tcW w:w="2131" w:type="dxa"/>
          </w:tcPr>
          <w:p w:rsidR="00A17FCC" w:rsidRDefault="00A17FCC" w:rsidP="00A17FCC">
            <w:pPr>
              <w:rPr>
                <w:rFonts w:ascii="宋体" w:hAnsi="宋体"/>
              </w:rPr>
            </w:pPr>
          </w:p>
        </w:tc>
        <w:tc>
          <w:tcPr>
            <w:tcW w:w="1980" w:type="dxa"/>
          </w:tcPr>
          <w:p w:rsidR="00A17FCC" w:rsidRDefault="00A17FCC" w:rsidP="00A17FCC">
            <w:pPr>
              <w:rPr>
                <w:rFonts w:ascii="宋体" w:hAnsi="宋体"/>
              </w:rPr>
            </w:pPr>
            <w:r>
              <w:rPr>
                <w:rFonts w:ascii="宋体" w:hAnsi="宋体" w:hint="eastAsia"/>
              </w:rPr>
              <w:t>字符类型16位</w:t>
            </w:r>
          </w:p>
        </w:tc>
        <w:tc>
          <w:tcPr>
            <w:tcW w:w="2834" w:type="dxa"/>
          </w:tcPr>
          <w:p w:rsidR="00A17FCC" w:rsidRDefault="00A17FCC" w:rsidP="00A17FCC">
            <w:pPr>
              <w:rPr>
                <w:rFonts w:ascii="宋体" w:hAnsi="宋体"/>
              </w:rPr>
            </w:pPr>
            <w:r>
              <w:rPr>
                <w:rFonts w:ascii="宋体" w:hAnsi="宋体" w:hint="eastAsia"/>
              </w:rPr>
              <w:t>ISI1054 对方编号必输</w:t>
            </w:r>
          </w:p>
        </w:tc>
      </w:tr>
      <w:tr w:rsidR="00A17FCC">
        <w:tc>
          <w:tcPr>
            <w:tcW w:w="1577" w:type="dxa"/>
          </w:tcPr>
          <w:p w:rsidR="00A17FCC" w:rsidRDefault="00A17FCC" w:rsidP="00A17FCC">
            <w:pPr>
              <w:rPr>
                <w:rFonts w:ascii="宋体" w:hAnsi="宋体"/>
              </w:rPr>
            </w:pPr>
            <w:r>
              <w:rPr>
                <w:rFonts w:ascii="宋体" w:hAnsi="宋体" w:hint="eastAsia"/>
              </w:rPr>
              <w:t>退汇原因选择</w:t>
            </w:r>
          </w:p>
        </w:tc>
        <w:tc>
          <w:tcPr>
            <w:tcW w:w="2131" w:type="dxa"/>
          </w:tcPr>
          <w:p w:rsidR="00A17FCC" w:rsidRDefault="00A17FCC" w:rsidP="00A17FCC">
            <w:pPr>
              <w:rPr>
                <w:rFonts w:ascii="宋体" w:hAnsi="宋体"/>
              </w:rPr>
            </w:pPr>
            <w:r>
              <w:rPr>
                <w:rFonts w:ascii="宋体" w:hAnsi="宋体" w:hint="eastAsia"/>
              </w:rPr>
              <w:t>分十四种</w:t>
            </w:r>
          </w:p>
        </w:tc>
        <w:tc>
          <w:tcPr>
            <w:tcW w:w="1980" w:type="dxa"/>
          </w:tcPr>
          <w:p w:rsidR="00A17FCC" w:rsidRDefault="00A17FCC" w:rsidP="00A17FCC">
            <w:pPr>
              <w:rPr>
                <w:rFonts w:ascii="宋体" w:hAnsi="宋体"/>
              </w:rPr>
            </w:pPr>
            <w:r>
              <w:rPr>
                <w:rFonts w:ascii="宋体" w:hAnsi="宋体" w:hint="eastAsia"/>
              </w:rPr>
              <w:t>字符类型1位</w:t>
            </w:r>
          </w:p>
        </w:tc>
        <w:tc>
          <w:tcPr>
            <w:tcW w:w="283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退汇原因</w:t>
            </w:r>
          </w:p>
        </w:tc>
        <w:tc>
          <w:tcPr>
            <w:tcW w:w="2131" w:type="dxa"/>
          </w:tcPr>
          <w:p w:rsidR="00A17FCC" w:rsidRDefault="00A17FCC" w:rsidP="00A17FCC">
            <w:pPr>
              <w:rPr>
                <w:rFonts w:ascii="宋体" w:hAnsi="宋体"/>
              </w:rPr>
            </w:pPr>
          </w:p>
        </w:tc>
        <w:tc>
          <w:tcPr>
            <w:tcW w:w="1980" w:type="dxa"/>
          </w:tcPr>
          <w:p w:rsidR="00A17FCC" w:rsidRDefault="00A17FCC" w:rsidP="00A17FCC">
            <w:pPr>
              <w:rPr>
                <w:rFonts w:ascii="宋体" w:hAnsi="宋体"/>
              </w:rPr>
            </w:pPr>
            <w:r>
              <w:rPr>
                <w:rFonts w:ascii="宋体" w:hAnsi="宋体" w:hint="eastAsia"/>
              </w:rPr>
              <w:t>字符类型42位</w:t>
            </w:r>
          </w:p>
        </w:tc>
        <w:tc>
          <w:tcPr>
            <w:tcW w:w="283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rPr>
          <w:rFonts w:ascii="宋体" w:hAnsi="宋体"/>
        </w:rPr>
      </w:pPr>
      <w:r>
        <w:rPr>
          <w:rFonts w:hint="eastAsia"/>
        </w:rPr>
        <w:t>１、退划是指将款项退到上级部门，必须在“</w:t>
      </w:r>
      <w:r>
        <w:rPr>
          <w:rFonts w:ascii="宋体" w:hAnsi="宋体" w:hint="eastAsia"/>
        </w:rPr>
        <w:t>退至部门”中输入上级部门通常是分行会计部；退汇是指将款项退回清算中心，必须输入账户行。</w:t>
      </w:r>
    </w:p>
    <w:p w:rsidR="00A17FCC" w:rsidRDefault="00A17FCC" w:rsidP="00A17FCC">
      <w:r>
        <w:rPr>
          <w:rFonts w:hint="eastAsia"/>
        </w:rPr>
        <w:t>２、对于已解付的汇入汇款，也可以使用本交易将资金退回上级部门或清算中心。</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选择“系统导航”－“国际业务”－“汇款及光票”－“汇入汇款” －“汇入汇款退汇”，或在“业务代码”处输入“7718”进入“汇入汇款退汇”。</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输入“录入”操作码，系统弹出录入汇入汇款编号窗口。</w:t>
      </w:r>
    </w:p>
    <w:p w:rsidR="00A17FCC" w:rsidRDefault="00A17FCC" w:rsidP="00A17FCC">
      <w:pPr>
        <w:ind w:left="480" w:hangingChars="200" w:hanging="480"/>
      </w:pPr>
      <w:r>
        <w:rPr>
          <w:rFonts w:hint="eastAsia"/>
        </w:rPr>
        <w:t>２、输入汇入汇款编号后，选择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３、录入汇入汇款退汇信息。</w:t>
      </w:r>
    </w:p>
    <w:p w:rsidR="00A17FCC" w:rsidRDefault="00A17FCC" w:rsidP="00A17FCC">
      <w:pPr>
        <w:ind w:left="480" w:hangingChars="200" w:hanging="480"/>
      </w:pPr>
      <w:r>
        <w:rPr>
          <w:rFonts w:hint="eastAsia"/>
        </w:rPr>
        <w:t>４、选择“费用”页面，检查扣费信息是否正确，如须加收费用，可在本页面增</w:t>
      </w:r>
      <w:r>
        <w:rPr>
          <w:rFonts w:hint="eastAsia"/>
        </w:rPr>
        <w:lastRenderedPageBreak/>
        <w:t>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04090F">
      <w:pPr>
        <w:pStyle w:val="5"/>
        <w:rPr>
          <w:sz w:val="24"/>
        </w:rPr>
      </w:pPr>
      <w:bookmarkStart w:id="1830" w:name="_Toc183939429"/>
      <w:r>
        <w:rPr>
          <w:rFonts w:hint="eastAsia"/>
          <w:sz w:val="24"/>
        </w:rPr>
        <w:t>九、销卷（业务代码</w:t>
      </w:r>
      <w:r>
        <w:rPr>
          <w:rFonts w:hint="eastAsia"/>
          <w:sz w:val="24"/>
        </w:rPr>
        <w:t>7719</w:t>
      </w:r>
      <w:r>
        <w:rPr>
          <w:rFonts w:hint="eastAsia"/>
          <w:sz w:val="24"/>
        </w:rPr>
        <w:t>）</w:t>
      </w:r>
      <w:bookmarkEnd w:id="1830"/>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通过本交易对汇入汇款进行销卷，不再使用。</w:t>
      </w:r>
    </w:p>
    <w:p w:rsidR="00A17FCC" w:rsidRDefault="00A17FCC" w:rsidP="00A17FCC">
      <w:pPr>
        <w:pStyle w:val="6"/>
        <w:spacing w:line="360" w:lineRule="auto"/>
      </w:pPr>
      <w:r>
        <w:rPr>
          <w:rFonts w:hint="eastAsia"/>
        </w:rPr>
        <w:lastRenderedPageBreak/>
        <w:t>（二）操作要点</w:t>
      </w:r>
    </w:p>
    <w:p w:rsidR="00A17FCC" w:rsidRDefault="00A17FCC" w:rsidP="00A17FCC">
      <w:pPr>
        <w:ind w:left="480" w:hangingChars="200" w:hanging="480"/>
      </w:pPr>
      <w:r>
        <w:rPr>
          <w:rFonts w:hint="eastAsia"/>
        </w:rPr>
        <w:t>１、进行本交易操作前，应检查该进口代收下有无未完结的业务处理，有无未结的费用，否则系统将报错，无法作销卷处理。</w:t>
      </w:r>
    </w:p>
    <w:p w:rsidR="00A17FCC" w:rsidRDefault="00A17FCC" w:rsidP="00A17FCC">
      <w:pPr>
        <w:ind w:left="480" w:hangingChars="200" w:hanging="480"/>
      </w:pPr>
      <w:r>
        <w:rPr>
          <w:rFonts w:hint="eastAsia"/>
        </w:rPr>
        <w:t>２、如果有未结费用，可通过业务费用处理交易将该信用证下的费用补收或者免除。</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选择“系统导航”－“国际业务”－“汇款及光票”－“汇入汇款”－“销卷”，或在“业务代码”处输入“7719”进入“销卷”。</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输入“录入”操作码，系统弹出录入汇入汇款编号窗口。</w:t>
      </w:r>
    </w:p>
    <w:p w:rsidR="00A17FCC" w:rsidRDefault="00A17FCC" w:rsidP="00A17FCC">
      <w:pPr>
        <w:ind w:left="480" w:hangingChars="200" w:hanging="480"/>
      </w:pPr>
      <w:r>
        <w:rPr>
          <w:rFonts w:hint="eastAsia"/>
        </w:rPr>
        <w:t>２、录入汇入汇款编号，选择</w:t>
      </w:r>
      <w:r>
        <w:rPr>
          <w:rFonts w:hint="eastAsia"/>
        </w:rPr>
        <w:t>/</w:t>
      </w:r>
      <w:r>
        <w:rPr>
          <w:rFonts w:hint="eastAsia"/>
        </w:rPr>
        <w:t>输入“通过”操作码，进入该笔业务的信息录入界面。</w:t>
      </w:r>
    </w:p>
    <w:p w:rsidR="00A17FCC" w:rsidRDefault="00A17FCC" w:rsidP="00A17FCC">
      <w:pPr>
        <w:ind w:left="480" w:hangingChars="200" w:hanging="480"/>
      </w:pPr>
      <w:r>
        <w:rPr>
          <w:rFonts w:hint="eastAsia"/>
        </w:rPr>
        <w:t>３、确认是该笔业务后，选择</w:t>
      </w:r>
      <w:r>
        <w:rPr>
          <w:rFonts w:hint="eastAsia"/>
        </w:rPr>
        <w:t>/</w:t>
      </w:r>
      <w:r>
        <w:rPr>
          <w:rFonts w:hint="eastAsia"/>
        </w:rPr>
        <w:t>输入“通过”操作码，系统将该业务提交到“待复核队列”，完成后显示“执行成功，数据已写入主机！”。如果放弃对该业务作出的更改，可选择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４、复核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５、当复核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６、对于“待经办队列”中的业务，经办选中某一笔业务后，选择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lastRenderedPageBreak/>
        <w:t>７、经办处理完但未生效的业务，可选择“本人经办待复核队列”查看，如须修改，可自行选择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８、已生效的业务可在“生效队列”中查看。</w:t>
      </w:r>
    </w:p>
    <w:p w:rsidR="00A17FCC" w:rsidRDefault="00A17FCC" w:rsidP="00A17FCC"/>
    <w:p w:rsidR="00A17FCC" w:rsidRDefault="00A17FCC" w:rsidP="0004090F">
      <w:pPr>
        <w:pStyle w:val="5"/>
        <w:rPr>
          <w:sz w:val="24"/>
        </w:rPr>
      </w:pPr>
      <w:bookmarkStart w:id="1831" w:name="_Toc183939430"/>
      <w:r>
        <w:rPr>
          <w:rFonts w:hint="eastAsia"/>
          <w:sz w:val="24"/>
        </w:rPr>
        <w:t>十、金额拆分（业务代码</w:t>
      </w:r>
      <w:r>
        <w:rPr>
          <w:rFonts w:hint="eastAsia"/>
          <w:sz w:val="24"/>
        </w:rPr>
        <w:t>7721</w:t>
      </w:r>
      <w:r>
        <w:rPr>
          <w:rFonts w:hint="eastAsia"/>
          <w:sz w:val="24"/>
        </w:rPr>
        <w:t>）</w:t>
      </w:r>
      <w:bookmarkEnd w:id="1831"/>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通过本交易可对系统中待处理的资金信息进行金额拆分，适用于国外将业务下的多笔资金合并支付给我行时，需拆分金额后逐笔收汇的情况。</w:t>
      </w:r>
    </w:p>
    <w:p w:rsidR="00A17FCC" w:rsidRDefault="00A17FCC" w:rsidP="00A17FCC">
      <w:pPr>
        <w:pStyle w:val="6"/>
        <w:spacing w:line="360" w:lineRule="auto"/>
      </w:pPr>
      <w:r>
        <w:rPr>
          <w:rFonts w:hint="eastAsia"/>
        </w:rPr>
        <w:t>（二）风险提示</w:t>
      </w:r>
    </w:p>
    <w:p w:rsidR="00A17FCC" w:rsidRDefault="00A17FCC" w:rsidP="00A17FCC">
      <w:r>
        <w:rPr>
          <w:rFonts w:hint="eastAsia"/>
        </w:rPr>
        <w:t>１、金额拆分一旦生效无法还原，必须确保拆分准确。</w:t>
      </w:r>
    </w:p>
    <w:p w:rsidR="00A17FCC" w:rsidRDefault="00A17FCC" w:rsidP="00A17FCC">
      <w:pPr>
        <w:pStyle w:val="6"/>
        <w:spacing w:line="360" w:lineRule="auto"/>
      </w:pPr>
      <w:r>
        <w:rPr>
          <w:rFonts w:hint="eastAsia"/>
        </w:rPr>
        <w:t>（三）操作要点</w:t>
      </w:r>
    </w:p>
    <w:p w:rsidR="00A17FCC" w:rsidRDefault="00A17FCC" w:rsidP="00A17FCC">
      <w:r>
        <w:rPr>
          <w:rFonts w:hint="eastAsia"/>
        </w:rPr>
        <w:t>１、本交易经办一旦暂存或者通过后，就无法再进行修改，如果拆分金额不对，则必须删除后再新作一笔。</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选择“系统导航”－“国际业务”－“汇款及光票”－“汇入汇款”－“金额拆分”，或在“业务代码”处输入“7721”进入“金额拆分”。</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输入“录入”操作码，系统弹出录入汇入汇款编号的窗口。</w:t>
      </w:r>
    </w:p>
    <w:p w:rsidR="00A17FCC" w:rsidRDefault="00A17FCC" w:rsidP="00A17FCC">
      <w:pPr>
        <w:ind w:left="480" w:hangingChars="200" w:hanging="480"/>
      </w:pPr>
      <w:r>
        <w:rPr>
          <w:rFonts w:hint="eastAsia"/>
        </w:rPr>
        <w:t>２、正确输入汇入汇款编号，选择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３、逐笔输入拆分的金额，选择“增加”，直至全部拆分完成。</w:t>
      </w:r>
    </w:p>
    <w:p w:rsidR="00A17FCC" w:rsidRDefault="00A17FCC" w:rsidP="00A17FCC">
      <w:pPr>
        <w:ind w:left="480" w:hangingChars="200" w:hanging="480"/>
      </w:pPr>
      <w:r>
        <w:rPr>
          <w:rFonts w:hint="eastAsia"/>
        </w:rPr>
        <w:t>４、全部完成后，选择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lastRenderedPageBreak/>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９、已生效的业务可在“生效队列”中查看。</w:t>
      </w:r>
    </w:p>
    <w:p w:rsidR="00A17FCC" w:rsidRDefault="00A17FCC" w:rsidP="0004090F">
      <w:pPr>
        <w:pStyle w:val="5"/>
        <w:rPr>
          <w:sz w:val="24"/>
        </w:rPr>
      </w:pPr>
      <w:bookmarkStart w:id="1832" w:name="_Toc183939431"/>
      <w:r>
        <w:rPr>
          <w:rFonts w:hint="eastAsia"/>
          <w:sz w:val="24"/>
        </w:rPr>
        <w:t>十一、转划（业务代码</w:t>
      </w:r>
      <w:r>
        <w:rPr>
          <w:rFonts w:hint="eastAsia"/>
          <w:sz w:val="24"/>
        </w:rPr>
        <w:t>7722</w:t>
      </w:r>
      <w:r>
        <w:rPr>
          <w:rFonts w:hint="eastAsia"/>
          <w:sz w:val="24"/>
        </w:rPr>
        <w:t>）</w:t>
      </w:r>
      <w:bookmarkEnd w:id="183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在系统中待处理的汇入汇款业务信息，可通过本交易进行转划。</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2131"/>
        <w:gridCol w:w="1800"/>
        <w:gridCol w:w="3014"/>
      </w:tblGrid>
      <w:tr w:rsidR="00A17FCC">
        <w:tc>
          <w:tcPr>
            <w:tcW w:w="1577" w:type="dxa"/>
          </w:tcPr>
          <w:p w:rsidR="00A17FCC" w:rsidRDefault="00A17FCC" w:rsidP="00A17FCC">
            <w:pPr>
              <w:rPr>
                <w:rFonts w:ascii="宋体" w:hAnsi="宋体"/>
              </w:rPr>
            </w:pPr>
            <w:r>
              <w:rPr>
                <w:rFonts w:ascii="宋体" w:hAnsi="宋体" w:hint="eastAsia"/>
              </w:rPr>
              <w:t>字段名称</w:t>
            </w:r>
          </w:p>
        </w:tc>
        <w:tc>
          <w:tcPr>
            <w:tcW w:w="2131"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014" w:type="dxa"/>
          </w:tcPr>
          <w:p w:rsidR="00A17FCC" w:rsidRDefault="00A17FCC" w:rsidP="00A17FCC">
            <w:pPr>
              <w:rPr>
                <w:rFonts w:ascii="宋体" w:hAnsi="宋体"/>
              </w:rPr>
            </w:pPr>
            <w:r>
              <w:rPr>
                <w:rFonts w:ascii="宋体" w:hAnsi="宋体" w:hint="eastAsia"/>
              </w:rPr>
              <w:t>错误提示</w:t>
            </w:r>
          </w:p>
        </w:tc>
      </w:tr>
      <w:tr w:rsidR="00A17FCC">
        <w:tc>
          <w:tcPr>
            <w:tcW w:w="1577" w:type="dxa"/>
          </w:tcPr>
          <w:p w:rsidR="00A17FCC" w:rsidRDefault="00A17FCC" w:rsidP="00A17FCC">
            <w:pPr>
              <w:rPr>
                <w:rFonts w:ascii="宋体" w:hAnsi="宋体"/>
              </w:rPr>
            </w:pPr>
            <w:r>
              <w:rPr>
                <w:rFonts w:ascii="宋体" w:hAnsi="宋体" w:hint="eastAsia"/>
              </w:rPr>
              <w:t>转划分行</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转划部门</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字符类型6位</w:t>
            </w:r>
          </w:p>
        </w:tc>
        <w:tc>
          <w:tcPr>
            <w:tcW w:w="3014" w:type="dxa"/>
          </w:tcPr>
          <w:p w:rsidR="00A17FCC" w:rsidRDefault="00A17FCC" w:rsidP="00A17FCC">
            <w:pPr>
              <w:rPr>
                <w:rFonts w:ascii="宋体" w:hAnsi="宋体"/>
              </w:rPr>
            </w:pPr>
            <w:r>
              <w:rPr>
                <w:rFonts w:ascii="宋体" w:hAnsi="宋体" w:hint="eastAsia"/>
              </w:rPr>
              <w:t>ISI3020 必须输入转划部门</w:t>
            </w:r>
          </w:p>
        </w:tc>
      </w:tr>
      <w:tr w:rsidR="00A17FCC">
        <w:tc>
          <w:tcPr>
            <w:tcW w:w="1577" w:type="dxa"/>
          </w:tcPr>
          <w:p w:rsidR="00A17FCC" w:rsidRDefault="00A17FCC" w:rsidP="00A17FCC">
            <w:pPr>
              <w:rPr>
                <w:rFonts w:ascii="宋体" w:hAnsi="宋体"/>
              </w:rPr>
            </w:pPr>
            <w:r>
              <w:rPr>
                <w:rFonts w:ascii="宋体" w:hAnsi="宋体" w:hint="eastAsia"/>
              </w:rPr>
              <w:t>入账客户</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账户行代码</w:t>
            </w:r>
          </w:p>
        </w:tc>
        <w:tc>
          <w:tcPr>
            <w:tcW w:w="2131" w:type="dxa"/>
          </w:tcPr>
          <w:p w:rsidR="00A17FCC" w:rsidRDefault="00A17FCC" w:rsidP="00A17FCC">
            <w:pPr>
              <w:rPr>
                <w:rFonts w:ascii="宋体" w:hAnsi="宋体"/>
              </w:rPr>
            </w:pPr>
            <w:r>
              <w:rPr>
                <w:rFonts w:ascii="宋体" w:hAnsi="宋体" w:hint="eastAsia"/>
              </w:rPr>
              <w:t>我行收款的账户行</w:t>
            </w:r>
          </w:p>
        </w:tc>
        <w:tc>
          <w:tcPr>
            <w:tcW w:w="1800" w:type="dxa"/>
          </w:tcPr>
          <w:p w:rsidR="00A17FCC" w:rsidRDefault="00A17FCC" w:rsidP="00A17FCC">
            <w:pPr>
              <w:rPr>
                <w:rFonts w:ascii="宋体" w:hAnsi="宋体"/>
              </w:rPr>
            </w:pPr>
            <w:r>
              <w:rPr>
                <w:rFonts w:ascii="宋体" w:hAnsi="宋体" w:hint="eastAsia"/>
              </w:rPr>
              <w:t>字符类型11位</w:t>
            </w:r>
          </w:p>
        </w:tc>
        <w:tc>
          <w:tcPr>
            <w:tcW w:w="3014" w:type="dxa"/>
          </w:tcPr>
          <w:p w:rsidR="00A17FCC" w:rsidRDefault="00A17FCC" w:rsidP="00A17FCC">
            <w:pPr>
              <w:rPr>
                <w:rFonts w:ascii="宋体" w:hAnsi="宋体"/>
              </w:rPr>
            </w:pPr>
            <w:r>
              <w:rPr>
                <w:rFonts w:ascii="宋体" w:hAnsi="宋体" w:hint="eastAsia"/>
              </w:rPr>
              <w:t>ISI2008　账户行必输</w:t>
            </w:r>
          </w:p>
          <w:p w:rsidR="00A17FCC" w:rsidRDefault="00A17FCC" w:rsidP="00A17FCC">
            <w:pPr>
              <w:rPr>
                <w:rFonts w:ascii="宋体" w:hAnsi="宋体"/>
              </w:rPr>
            </w:pPr>
            <w:r>
              <w:rPr>
                <w:rFonts w:ascii="宋体" w:hAnsi="宋体" w:hint="eastAsia"/>
              </w:rPr>
              <w:t>SYS5508 机构不存在</w:t>
            </w:r>
          </w:p>
        </w:tc>
      </w:tr>
      <w:tr w:rsidR="00A17FCC">
        <w:tc>
          <w:tcPr>
            <w:tcW w:w="1577" w:type="dxa"/>
          </w:tcPr>
          <w:p w:rsidR="00A17FCC" w:rsidRDefault="00A17FCC" w:rsidP="00A17FCC">
            <w:pPr>
              <w:rPr>
                <w:rFonts w:ascii="宋体" w:hAnsi="宋体"/>
              </w:rPr>
            </w:pPr>
            <w:r>
              <w:rPr>
                <w:rFonts w:ascii="宋体" w:hAnsi="宋体" w:hint="eastAsia"/>
              </w:rPr>
              <w:lastRenderedPageBreak/>
              <w:t>账户行户口</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014"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577" w:type="dxa"/>
          </w:tcPr>
          <w:p w:rsidR="00A17FCC" w:rsidRDefault="00A17FCC" w:rsidP="00A17FCC">
            <w:pPr>
              <w:rPr>
                <w:rFonts w:ascii="宋体" w:hAnsi="宋体"/>
              </w:rPr>
            </w:pPr>
            <w:r>
              <w:rPr>
                <w:rFonts w:ascii="宋体" w:hAnsi="宋体" w:hint="eastAsia"/>
              </w:rPr>
              <w:t>账户行账号</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014" w:type="dxa"/>
          </w:tcPr>
          <w:p w:rsidR="00A17FCC" w:rsidRDefault="00A17FCC" w:rsidP="00A17FCC">
            <w:pPr>
              <w:rPr>
                <w:rFonts w:ascii="宋体" w:hAnsi="宋体"/>
              </w:rPr>
            </w:pPr>
          </w:p>
        </w:tc>
      </w:tr>
      <w:tr w:rsidR="00A17FCC">
        <w:tc>
          <w:tcPr>
            <w:tcW w:w="1577" w:type="dxa"/>
          </w:tcPr>
          <w:p w:rsidR="00A17FCC" w:rsidRDefault="00A17FCC" w:rsidP="00A17FCC">
            <w:pPr>
              <w:rPr>
                <w:rFonts w:ascii="宋体" w:hAnsi="宋体"/>
              </w:rPr>
            </w:pPr>
            <w:r>
              <w:rPr>
                <w:rFonts w:ascii="宋体" w:hAnsi="宋体" w:hint="eastAsia"/>
              </w:rPr>
              <w:t>账户行参考号</w:t>
            </w:r>
          </w:p>
        </w:tc>
        <w:tc>
          <w:tcPr>
            <w:tcW w:w="2131"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字符类型16位</w:t>
            </w:r>
          </w:p>
        </w:tc>
        <w:tc>
          <w:tcPr>
            <w:tcW w:w="3014"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１、分行将收到资金转划二级分行及其网点时，输入转划分行和转划部门。</w:t>
      </w:r>
    </w:p>
    <w:p w:rsidR="00A17FCC" w:rsidRDefault="00A17FCC" w:rsidP="00A17FCC">
      <w:pPr>
        <w:ind w:left="480" w:hangingChars="200" w:hanging="480"/>
      </w:pPr>
      <w:r>
        <w:rPr>
          <w:rFonts w:hint="eastAsia"/>
        </w:rPr>
        <w:t>２、网点使用本交易时，可以将错划本网点的资金转划到其它网点。</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选择“系统导航”－“国际业务”－“汇款及光票”－“汇入汇款”－“转划”，或在“业务代码”处输入“7722”进入“转划”。</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输入“录入”操作码，系统弹出待解付列表窗口。</w:t>
      </w:r>
    </w:p>
    <w:p w:rsidR="00A17FCC" w:rsidRDefault="00A17FCC" w:rsidP="00A17FCC">
      <w:pPr>
        <w:ind w:left="480" w:hangingChars="200" w:hanging="480"/>
      </w:pPr>
      <w:r>
        <w:rPr>
          <w:rFonts w:hint="eastAsia"/>
        </w:rPr>
        <w:t>２、直接录入收汇编号或者从列表中选择一笔收汇，选择</w:t>
      </w:r>
      <w:r>
        <w:rPr>
          <w:rFonts w:hint="eastAsia"/>
        </w:rPr>
        <w:t>/</w:t>
      </w:r>
      <w:r>
        <w:rPr>
          <w:rFonts w:hint="eastAsia"/>
        </w:rPr>
        <w:t>输入“录入”操作码，进入该笔业务的信息录入界面。</w:t>
      </w:r>
    </w:p>
    <w:p w:rsidR="00A17FCC" w:rsidRDefault="00A17FCC" w:rsidP="00A17FCC">
      <w:r>
        <w:rPr>
          <w:rFonts w:hint="eastAsia"/>
        </w:rPr>
        <w:t>３、录入汇入汇款转划</w:t>
      </w:r>
      <w:r>
        <w:rPr>
          <w:rFonts w:hint="eastAsia"/>
        </w:rPr>
        <w:t>/</w:t>
      </w:r>
      <w:r>
        <w:rPr>
          <w:rFonts w:hint="eastAsia"/>
        </w:rPr>
        <w:t>解付信息。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w:t>
      </w:r>
      <w:r>
        <w:rPr>
          <w:rFonts w:hint="eastAsia"/>
        </w:rPr>
        <w:lastRenderedPageBreak/>
        <w:t>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04090F">
      <w:pPr>
        <w:pStyle w:val="5"/>
        <w:rPr>
          <w:sz w:val="24"/>
        </w:rPr>
      </w:pPr>
      <w:bookmarkStart w:id="1833" w:name="_Toc183939432"/>
      <w:r>
        <w:rPr>
          <w:rFonts w:hint="eastAsia"/>
          <w:sz w:val="24"/>
        </w:rPr>
        <w:t>十二、无头款挂账（业务代码</w:t>
      </w:r>
      <w:r>
        <w:rPr>
          <w:rFonts w:hint="eastAsia"/>
          <w:sz w:val="24"/>
        </w:rPr>
        <w:t>7723</w:t>
      </w:r>
      <w:r>
        <w:rPr>
          <w:rFonts w:hint="eastAsia"/>
          <w:sz w:val="24"/>
        </w:rPr>
        <w:t>）</w:t>
      </w:r>
      <w:bookmarkEnd w:id="183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对于因各种原因无法解付入账待查的资金，可通过本交易进行无头款挂账，待查实后可直接使用转划、解付或者汇入汇款退汇交易处理。</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选择“系统导航”－“国际业务”－“汇款及光票”－“汇入汇款”－“</w:t>
      </w:r>
      <w:r>
        <w:rPr>
          <w:rFonts w:hint="eastAsia"/>
        </w:rPr>
        <w:t>无头款挂账</w:t>
      </w:r>
      <w:r>
        <w:rPr>
          <w:rFonts w:ascii="宋体" w:hAnsi="宋体" w:hint="eastAsia"/>
        </w:rPr>
        <w:t>”，或在“业务代码”处输入“7723”进入“</w:t>
      </w:r>
      <w:r>
        <w:rPr>
          <w:rFonts w:hint="eastAsia"/>
        </w:rPr>
        <w:t>无头款挂账</w:t>
      </w:r>
      <w:r>
        <w:rPr>
          <w:rFonts w:ascii="宋体" w:hAnsi="宋体" w:hint="eastAsia"/>
        </w:rPr>
        <w:t>”。</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输入“录入”操作码，系统弹出录入汇入汇款编号窗口。</w:t>
      </w:r>
    </w:p>
    <w:p w:rsidR="00A17FCC" w:rsidRDefault="00A17FCC" w:rsidP="00A17FCC">
      <w:pPr>
        <w:ind w:left="480" w:hangingChars="200" w:hanging="480"/>
      </w:pPr>
      <w:r>
        <w:rPr>
          <w:rFonts w:hint="eastAsia"/>
        </w:rPr>
        <w:t>２、直接输入汇入汇款编号，选择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３、检查有关参考信息确认无误后，选择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w:t>
      </w:r>
      <w:r>
        <w:rPr>
          <w:rFonts w:hint="eastAsia"/>
        </w:rPr>
        <w:lastRenderedPageBreak/>
        <w:t>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４、复核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５、当复核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６、对于“待经办队列”中的业务，经办选中某一笔业务后，选择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７、经办处理完但未生效的业务，可选择“本人经办待复核队列”查看，如须修改，可自行选择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８、已生效的业务可在“生效队列”中查看。</w:t>
      </w:r>
    </w:p>
    <w:p w:rsidR="00A17FCC" w:rsidRDefault="00A17FCC" w:rsidP="0004090F">
      <w:pPr>
        <w:pStyle w:val="5"/>
        <w:rPr>
          <w:sz w:val="24"/>
        </w:rPr>
      </w:pPr>
      <w:bookmarkStart w:id="1834" w:name="_Toc183939433"/>
      <w:bookmarkStart w:id="1835" w:name="_Toc89243538"/>
      <w:r>
        <w:rPr>
          <w:rFonts w:hint="eastAsia"/>
          <w:sz w:val="24"/>
        </w:rPr>
        <w:t>十三、汇入汇款查询查复（业务代码</w:t>
      </w:r>
      <w:r>
        <w:rPr>
          <w:rFonts w:hint="eastAsia"/>
          <w:sz w:val="24"/>
        </w:rPr>
        <w:t>7724</w:t>
      </w:r>
      <w:r>
        <w:rPr>
          <w:rFonts w:hint="eastAsia"/>
          <w:sz w:val="24"/>
        </w:rPr>
        <w:t>）</w:t>
      </w:r>
      <w:bookmarkEnd w:id="1834"/>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可采用本交易对汇入汇款业务进行查询和查复，本交易下可以发送</w:t>
      </w:r>
      <w:r>
        <w:rPr>
          <w:rFonts w:hint="eastAsia"/>
        </w:rPr>
        <w:t>MT195/196/199/999</w:t>
      </w:r>
      <w:r>
        <w:rPr>
          <w:rFonts w:hint="eastAsia"/>
        </w:rPr>
        <w:t>电文。</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选择“系统导航”－“国际业务”－“汇款及光票”－“</w:t>
      </w:r>
      <w:r>
        <w:rPr>
          <w:rFonts w:hint="eastAsia"/>
        </w:rPr>
        <w:t>汇入汇款</w:t>
      </w:r>
      <w:r>
        <w:rPr>
          <w:rFonts w:ascii="宋体" w:hAnsi="宋体" w:hint="eastAsia"/>
        </w:rPr>
        <w:t>” －“</w:t>
      </w:r>
      <w:r>
        <w:rPr>
          <w:rFonts w:hint="eastAsia"/>
        </w:rPr>
        <w:t>汇入汇款</w:t>
      </w:r>
      <w:r>
        <w:rPr>
          <w:rFonts w:ascii="宋体" w:hAnsi="宋体" w:hint="eastAsia"/>
        </w:rPr>
        <w:t>查询查复”，或在业务代码处输入7724进入“</w:t>
      </w:r>
      <w:r>
        <w:rPr>
          <w:rFonts w:hint="eastAsia"/>
        </w:rPr>
        <w:t>汇入汇款</w:t>
      </w:r>
      <w:r>
        <w:rPr>
          <w:rFonts w:ascii="宋体" w:hAnsi="宋体" w:hint="eastAsia"/>
        </w:rPr>
        <w:t>查询查复”。</w:t>
      </w:r>
    </w:p>
    <w:p w:rsidR="00A17FCC" w:rsidRDefault="00A17FCC" w:rsidP="00A17FCC">
      <w:r>
        <w:rPr>
          <w:rFonts w:hint="eastAsia"/>
        </w:rPr>
        <w:t>１、经办人员选择</w:t>
      </w:r>
      <w:r>
        <w:rPr>
          <w:rFonts w:hint="eastAsia"/>
        </w:rPr>
        <w:t>/</w:t>
      </w:r>
      <w:r>
        <w:rPr>
          <w:rFonts w:hint="eastAsia"/>
        </w:rPr>
        <w:t>输入“录入”操作码，系统弹出录入汇入汇款编号的窗口。</w:t>
      </w:r>
    </w:p>
    <w:p w:rsidR="00A17FCC" w:rsidRDefault="00A17FCC" w:rsidP="00A17FCC">
      <w:pPr>
        <w:ind w:left="480" w:hangingChars="200" w:hanging="480"/>
      </w:pPr>
      <w:r>
        <w:rPr>
          <w:rFonts w:hint="eastAsia"/>
        </w:rPr>
        <w:lastRenderedPageBreak/>
        <w:t>２、正确输入汇入汇款编号，选择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04090F">
      <w:pPr>
        <w:pStyle w:val="4"/>
      </w:pPr>
      <w:bookmarkStart w:id="1836" w:name="_Toc99422903"/>
      <w:bookmarkStart w:id="1837" w:name="_Toc109011066"/>
      <w:bookmarkStart w:id="1838" w:name="_Toc181072500"/>
      <w:bookmarkStart w:id="1839" w:name="_Toc183939434"/>
      <w:bookmarkStart w:id="1840" w:name="_Toc186273659"/>
      <w:r>
        <w:rPr>
          <w:rFonts w:hint="eastAsia"/>
        </w:rPr>
        <w:lastRenderedPageBreak/>
        <w:t>第九节　汇出汇款</w:t>
      </w:r>
      <w:bookmarkEnd w:id="1835"/>
      <w:bookmarkEnd w:id="1836"/>
      <w:bookmarkEnd w:id="1837"/>
      <w:bookmarkEnd w:id="1838"/>
      <w:bookmarkEnd w:id="1839"/>
      <w:bookmarkEnd w:id="1840"/>
    </w:p>
    <w:p w:rsidR="00A17FCC" w:rsidRDefault="00A17FCC" w:rsidP="00A17FCC">
      <w:pPr>
        <w:pStyle w:val="5"/>
        <w:rPr>
          <w:sz w:val="24"/>
        </w:rPr>
      </w:pPr>
      <w:bookmarkStart w:id="1841" w:name="_Toc183939435"/>
      <w:r>
        <w:rPr>
          <w:rFonts w:hint="eastAsia"/>
          <w:sz w:val="24"/>
        </w:rPr>
        <w:t>一、接单登记（同步）（业务代码</w:t>
      </w:r>
      <w:r>
        <w:rPr>
          <w:rFonts w:hint="eastAsia"/>
          <w:sz w:val="24"/>
        </w:rPr>
        <w:t>7741</w:t>
      </w:r>
      <w:r>
        <w:rPr>
          <w:rFonts w:hint="eastAsia"/>
          <w:sz w:val="24"/>
        </w:rPr>
        <w:t>）</w:t>
      </w:r>
      <w:bookmarkEnd w:id="1841"/>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个人汇出汇款业务，可通过本交易进行接单登记。</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和邮电费，只要涉及计算上述费用的字段值发生变化，系统会自动重新计算应收的手续费和邮电费，影响手续费的要素包括以下字段：客户号、汇款类型、汇款币别、汇款金额、费用方向，影响邮电费的要素包括以下字段：客户号、汇款类型、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ind w:left="480" w:hangingChars="200" w:hanging="480"/>
      </w:pPr>
      <w:r>
        <w:rPr>
          <w:rFonts w:hint="eastAsia"/>
        </w:rPr>
        <w:t>３、本交易允许从现钞户扣款，系统自动计收钞汇互转手续费。</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1823"/>
        <w:gridCol w:w="1800"/>
        <w:gridCol w:w="318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1823"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18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客户申请日期</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3181" w:type="dxa"/>
          </w:tcPr>
          <w:p w:rsidR="00A17FCC" w:rsidRDefault="00A17FCC" w:rsidP="00A17FCC">
            <w:pPr>
              <w:rPr>
                <w:rFonts w:ascii="宋体" w:hAnsi="宋体"/>
              </w:rPr>
            </w:pPr>
            <w:r>
              <w:rPr>
                <w:rFonts w:ascii="宋体" w:hAnsi="宋体" w:hint="eastAsia"/>
              </w:rPr>
              <w:t>ISN3508 客户申请日期不能为空</w:t>
            </w:r>
          </w:p>
        </w:tc>
      </w:tr>
      <w:tr w:rsidR="00A17FCC">
        <w:tc>
          <w:tcPr>
            <w:tcW w:w="1705" w:type="dxa"/>
          </w:tcPr>
          <w:p w:rsidR="00A17FCC" w:rsidRDefault="00A17FCC" w:rsidP="00A17FCC">
            <w:pPr>
              <w:rPr>
                <w:rFonts w:ascii="宋体" w:hAnsi="宋体"/>
              </w:rPr>
            </w:pPr>
            <w:r>
              <w:rPr>
                <w:rFonts w:ascii="宋体" w:hAnsi="宋体" w:hint="eastAsia"/>
              </w:rPr>
              <w:t>汇款申请书编号</w:t>
            </w:r>
          </w:p>
        </w:tc>
        <w:tc>
          <w:tcPr>
            <w:tcW w:w="1823" w:type="dxa"/>
          </w:tcPr>
          <w:p w:rsidR="00A17FCC" w:rsidRDefault="00A17FCC" w:rsidP="00A17FCC">
            <w:pPr>
              <w:rPr>
                <w:rFonts w:ascii="宋体" w:hAnsi="宋体"/>
              </w:rPr>
            </w:pPr>
            <w:r>
              <w:rPr>
                <w:rFonts w:ascii="宋体" w:hAnsi="宋体" w:hint="eastAsia"/>
              </w:rPr>
              <w:t>用于电脑验印/变码印鉴</w:t>
            </w:r>
          </w:p>
        </w:tc>
        <w:tc>
          <w:tcPr>
            <w:tcW w:w="1800" w:type="dxa"/>
          </w:tcPr>
          <w:p w:rsidR="00A17FCC" w:rsidRDefault="00A17FCC" w:rsidP="00A17FCC">
            <w:pPr>
              <w:rPr>
                <w:rFonts w:ascii="宋体" w:hAnsi="宋体"/>
              </w:rPr>
            </w:pPr>
            <w:r>
              <w:rPr>
                <w:rFonts w:ascii="宋体" w:hAnsi="宋体" w:hint="eastAsia"/>
              </w:rPr>
              <w:t>字符类型20位</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客户号</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字符类型10位</w:t>
            </w:r>
          </w:p>
        </w:tc>
        <w:tc>
          <w:tcPr>
            <w:tcW w:w="3181" w:type="dxa"/>
          </w:tcPr>
          <w:p w:rsidR="00A17FCC" w:rsidRDefault="00A17FCC" w:rsidP="00A17FCC">
            <w:pPr>
              <w:rPr>
                <w:rFonts w:ascii="宋体" w:hAnsi="宋体"/>
              </w:rPr>
            </w:pPr>
            <w:r>
              <w:rPr>
                <w:rFonts w:ascii="宋体" w:hAnsi="宋体" w:hint="eastAsia"/>
              </w:rPr>
              <w:t>ISN3505 申请客户号不能为空</w:t>
            </w:r>
          </w:p>
        </w:tc>
      </w:tr>
      <w:tr w:rsidR="00A17FCC">
        <w:tc>
          <w:tcPr>
            <w:tcW w:w="1705" w:type="dxa"/>
          </w:tcPr>
          <w:p w:rsidR="00A17FCC" w:rsidRDefault="00A17FCC" w:rsidP="00A17FCC">
            <w:pPr>
              <w:rPr>
                <w:rFonts w:ascii="宋体" w:hAnsi="宋体"/>
              </w:rPr>
            </w:pPr>
            <w:r>
              <w:rPr>
                <w:rFonts w:ascii="宋体" w:hAnsi="宋体" w:hint="eastAsia"/>
              </w:rPr>
              <w:t>收款人账号</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181" w:type="dxa"/>
          </w:tcPr>
          <w:p w:rsidR="00A17FCC" w:rsidRDefault="00A17FCC" w:rsidP="00A17FCC">
            <w:pPr>
              <w:rPr>
                <w:rFonts w:ascii="宋体" w:hAnsi="宋体"/>
              </w:rPr>
            </w:pPr>
            <w:r>
              <w:rPr>
                <w:rFonts w:ascii="宋体" w:hAnsi="宋体" w:hint="eastAsia"/>
              </w:rPr>
              <w:t>ISN3567 收款人账号不能为空</w:t>
            </w:r>
          </w:p>
        </w:tc>
      </w:tr>
      <w:tr w:rsidR="00A17FCC">
        <w:tc>
          <w:tcPr>
            <w:tcW w:w="1705" w:type="dxa"/>
          </w:tcPr>
          <w:p w:rsidR="00A17FCC" w:rsidRDefault="00A17FCC" w:rsidP="00A17FCC">
            <w:pPr>
              <w:rPr>
                <w:rFonts w:ascii="宋体" w:hAnsi="宋体"/>
              </w:rPr>
            </w:pPr>
            <w:r>
              <w:rPr>
                <w:rFonts w:ascii="宋体" w:hAnsi="宋体" w:hint="eastAsia"/>
              </w:rPr>
              <w:t>收款人客户号</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字符类型10位</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收款人名称</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字符类型105位</w:t>
            </w:r>
          </w:p>
        </w:tc>
        <w:tc>
          <w:tcPr>
            <w:tcW w:w="3181" w:type="dxa"/>
          </w:tcPr>
          <w:p w:rsidR="00A17FCC" w:rsidRDefault="00A17FCC" w:rsidP="00A17FCC">
            <w:pPr>
              <w:rPr>
                <w:rFonts w:ascii="宋体" w:hAnsi="宋体"/>
              </w:rPr>
            </w:pPr>
            <w:r>
              <w:rPr>
                <w:rFonts w:ascii="宋体" w:hAnsi="宋体" w:hint="eastAsia"/>
              </w:rPr>
              <w:t>ISN3566 收款人名称不能为空</w:t>
            </w:r>
          </w:p>
        </w:tc>
      </w:tr>
      <w:tr w:rsidR="00A17FCC">
        <w:tc>
          <w:tcPr>
            <w:tcW w:w="1705" w:type="dxa"/>
          </w:tcPr>
          <w:p w:rsidR="00A17FCC" w:rsidRDefault="00A17FCC" w:rsidP="00A17FCC">
            <w:pPr>
              <w:rPr>
                <w:rFonts w:ascii="宋体" w:hAnsi="宋体"/>
              </w:rPr>
            </w:pPr>
            <w:r>
              <w:rPr>
                <w:rFonts w:ascii="宋体" w:hAnsi="宋体" w:hint="eastAsia"/>
              </w:rPr>
              <w:t>收款人地址</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字符类型105</w:t>
            </w:r>
            <w:r>
              <w:rPr>
                <w:rFonts w:ascii="宋体" w:hAnsi="宋体" w:hint="eastAsia"/>
              </w:rPr>
              <w:lastRenderedPageBreak/>
              <w:t>位</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收款人国别</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字符类型2位</w:t>
            </w:r>
          </w:p>
        </w:tc>
        <w:tc>
          <w:tcPr>
            <w:tcW w:w="3181" w:type="dxa"/>
          </w:tcPr>
          <w:p w:rsidR="00A17FCC" w:rsidRDefault="00A17FCC" w:rsidP="00A17FCC">
            <w:pPr>
              <w:rPr>
                <w:rFonts w:ascii="宋体" w:hAnsi="宋体"/>
              </w:rPr>
            </w:pPr>
            <w:r>
              <w:rPr>
                <w:rFonts w:ascii="宋体" w:hAnsi="宋体" w:hint="eastAsia"/>
              </w:rPr>
              <w:t>ISN3511 收款人国别不能为空</w:t>
            </w:r>
          </w:p>
        </w:tc>
      </w:tr>
      <w:tr w:rsidR="00A17FCC">
        <w:tc>
          <w:tcPr>
            <w:tcW w:w="1705" w:type="dxa"/>
          </w:tcPr>
          <w:p w:rsidR="00A17FCC" w:rsidRDefault="00A17FCC" w:rsidP="00A17FCC">
            <w:pPr>
              <w:rPr>
                <w:rFonts w:ascii="宋体" w:hAnsi="宋体"/>
              </w:rPr>
            </w:pPr>
            <w:r>
              <w:rPr>
                <w:rFonts w:ascii="宋体" w:hAnsi="宋体" w:hint="eastAsia"/>
              </w:rPr>
              <w:t>汇款类型</w:t>
            </w:r>
          </w:p>
        </w:tc>
        <w:tc>
          <w:tcPr>
            <w:tcW w:w="1823"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AT : 委托电汇</w:t>
            </w:r>
          </w:p>
          <w:p w:rsidR="00A17FCC" w:rsidRDefault="00A17FCC" w:rsidP="00A17FCC">
            <w:pPr>
              <w:rPr>
                <w:rFonts w:ascii="宋体" w:hAnsi="宋体"/>
              </w:rPr>
            </w:pPr>
            <w:r>
              <w:rPr>
                <w:rFonts w:ascii="宋体" w:hAnsi="宋体" w:hint="eastAsia"/>
              </w:rPr>
              <w:t>BT : 同城转账</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TT : 电汇</w:t>
            </w:r>
          </w:p>
        </w:tc>
        <w:tc>
          <w:tcPr>
            <w:tcW w:w="1800" w:type="dxa"/>
          </w:tcPr>
          <w:p w:rsidR="00A17FCC" w:rsidRDefault="00A17FCC" w:rsidP="00A17FCC">
            <w:pPr>
              <w:rPr>
                <w:rFonts w:ascii="宋体" w:hAnsi="宋体"/>
              </w:rPr>
            </w:pPr>
            <w:r>
              <w:rPr>
                <w:rFonts w:ascii="宋体" w:hAnsi="宋体" w:hint="eastAsia"/>
              </w:rPr>
              <w:t>字符类型2位</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国内外费用承担方</w:t>
            </w:r>
          </w:p>
        </w:tc>
        <w:tc>
          <w:tcPr>
            <w:tcW w:w="182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I : OUR（汇款人）</w:t>
            </w:r>
          </w:p>
          <w:p w:rsidR="00A17FCC" w:rsidRDefault="00A17FCC" w:rsidP="00A17FCC">
            <w:pPr>
              <w:rPr>
                <w:rFonts w:ascii="宋体" w:hAnsi="宋体"/>
              </w:rPr>
            </w:pPr>
            <w:r>
              <w:rPr>
                <w:rFonts w:ascii="宋体" w:hAnsi="宋体" w:hint="eastAsia"/>
              </w:rPr>
              <w:t>O : BEN（收款人）</w:t>
            </w:r>
          </w:p>
          <w:p w:rsidR="00A17FCC" w:rsidRDefault="00A17FCC" w:rsidP="00A17FCC">
            <w:pPr>
              <w:rPr>
                <w:rFonts w:ascii="宋体" w:hAnsi="宋体"/>
              </w:rPr>
            </w:pPr>
            <w:r>
              <w:rPr>
                <w:rFonts w:ascii="宋体" w:hAnsi="宋体" w:hint="eastAsia"/>
              </w:rPr>
              <w:t>S : SHA（共同）</w:t>
            </w:r>
          </w:p>
        </w:tc>
        <w:tc>
          <w:tcPr>
            <w:tcW w:w="1800" w:type="dxa"/>
          </w:tcPr>
          <w:p w:rsidR="00A17FCC" w:rsidRDefault="00A17FCC" w:rsidP="00A17FCC">
            <w:pPr>
              <w:rPr>
                <w:rFonts w:ascii="宋体" w:hAnsi="宋体"/>
              </w:rPr>
            </w:pPr>
            <w:r>
              <w:rPr>
                <w:rFonts w:ascii="宋体" w:hAnsi="宋体" w:hint="eastAsia"/>
              </w:rPr>
              <w:t>字符类型1位</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汇款币别</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字符类型3位</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汇款金额</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181" w:type="dxa"/>
          </w:tcPr>
          <w:p w:rsidR="00A17FCC" w:rsidRDefault="00A17FCC" w:rsidP="00A17FCC">
            <w:pPr>
              <w:rPr>
                <w:rFonts w:ascii="宋体" w:hAnsi="宋体"/>
              </w:rPr>
            </w:pPr>
            <w:r>
              <w:rPr>
                <w:rFonts w:ascii="宋体" w:hAnsi="宋体" w:hint="eastAsia"/>
              </w:rPr>
              <w:t>ISN3514 汇款金额必须大于零</w:t>
            </w:r>
          </w:p>
        </w:tc>
      </w:tr>
      <w:tr w:rsidR="00A17FCC">
        <w:tc>
          <w:tcPr>
            <w:tcW w:w="1705" w:type="dxa"/>
          </w:tcPr>
          <w:p w:rsidR="00A17FCC" w:rsidRDefault="00A17FCC" w:rsidP="00A17FCC">
            <w:pPr>
              <w:rPr>
                <w:rFonts w:ascii="宋体" w:hAnsi="宋体"/>
              </w:rPr>
            </w:pPr>
            <w:r>
              <w:rPr>
                <w:rFonts w:ascii="宋体" w:hAnsi="宋体" w:hint="eastAsia"/>
              </w:rPr>
              <w:t>我行内扣费用</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实际汇出净额</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扣账户口１</w:t>
            </w:r>
          </w:p>
        </w:tc>
        <w:tc>
          <w:tcPr>
            <w:tcW w:w="1823" w:type="dxa"/>
          </w:tcPr>
          <w:p w:rsidR="00A17FCC" w:rsidRDefault="00A17FCC" w:rsidP="00A17FCC">
            <w:pPr>
              <w:rPr>
                <w:rFonts w:ascii="宋体" w:hAnsi="宋体"/>
              </w:rPr>
            </w:pPr>
            <w:r>
              <w:rPr>
                <w:rFonts w:ascii="宋体" w:hAnsi="宋体" w:hint="eastAsia"/>
              </w:rPr>
              <w:t>可以是客户账户、内部户口、挂账单</w:t>
            </w:r>
          </w:p>
        </w:tc>
        <w:tc>
          <w:tcPr>
            <w:tcW w:w="1800" w:type="dxa"/>
          </w:tcPr>
          <w:p w:rsidR="00A17FCC" w:rsidRDefault="00A17FCC" w:rsidP="00A17FCC">
            <w:pPr>
              <w:rPr>
                <w:rFonts w:ascii="宋体" w:hAnsi="宋体"/>
              </w:rPr>
            </w:pPr>
            <w:r>
              <w:rPr>
                <w:rFonts w:ascii="宋体" w:hAnsi="宋体" w:hint="eastAsia"/>
              </w:rPr>
              <w:t>字符类型35位</w:t>
            </w:r>
          </w:p>
        </w:tc>
        <w:tc>
          <w:tcPr>
            <w:tcW w:w="3181" w:type="dxa"/>
          </w:tcPr>
          <w:p w:rsidR="00A17FCC" w:rsidRDefault="00A17FCC" w:rsidP="00A17FCC">
            <w:pPr>
              <w:rPr>
                <w:rFonts w:ascii="宋体" w:hAnsi="宋体" w:cs="Arial"/>
                <w:kern w:val="0"/>
                <w:szCs w:val="18"/>
                <w:lang w:val="zh-CN"/>
              </w:rPr>
            </w:pPr>
            <w:r>
              <w:rPr>
                <w:rFonts w:ascii="宋体" w:hAnsi="宋体" w:cs="Arial"/>
                <w:kern w:val="0"/>
                <w:szCs w:val="18"/>
                <w:lang w:val="zh-CN"/>
              </w:rPr>
              <w:t xml:space="preserve">ISN3519 </w:t>
            </w:r>
            <w:r>
              <w:rPr>
                <w:rFonts w:ascii="宋体" w:hAnsi="宋体" w:cs="Arial" w:hint="eastAsia"/>
                <w:kern w:val="0"/>
                <w:szCs w:val="18"/>
                <w:lang w:val="zh-CN"/>
              </w:rPr>
              <w:t>扣账户口不能为空</w:t>
            </w:r>
          </w:p>
          <w:p w:rsidR="00A17FCC" w:rsidRDefault="00A17FCC" w:rsidP="00A17FCC">
            <w:pPr>
              <w:rPr>
                <w:rFonts w:ascii="宋体" w:hAnsi="宋体"/>
              </w:rPr>
            </w:pPr>
            <w:r>
              <w:rPr>
                <w:rFonts w:ascii="宋体" w:hAnsi="宋体" w:cs="Arial" w:hint="eastAsia"/>
                <w:kern w:val="0"/>
                <w:szCs w:val="18"/>
                <w:lang w:val="zh-CN"/>
              </w:rPr>
              <w:t>CSAB051　户口不存在</w:t>
            </w:r>
          </w:p>
          <w:p w:rsidR="00A17FCC" w:rsidRDefault="00A17FCC" w:rsidP="00A17FCC">
            <w:pPr>
              <w:rPr>
                <w:rFonts w:ascii="宋体" w:hAnsi="宋体"/>
              </w:rPr>
            </w:pPr>
            <w:r>
              <w:rPr>
                <w:rFonts w:ascii="宋体" w:hAnsi="宋体" w:hint="eastAsia"/>
              </w:rPr>
              <w:t>CSAC030 柜员没有手工检查印鉴</w:t>
            </w:r>
          </w:p>
        </w:tc>
      </w:tr>
      <w:tr w:rsidR="00A17FCC">
        <w:tc>
          <w:tcPr>
            <w:tcW w:w="1705" w:type="dxa"/>
          </w:tcPr>
          <w:p w:rsidR="00A17FCC" w:rsidRDefault="00A17FCC" w:rsidP="00A17FCC">
            <w:pPr>
              <w:rPr>
                <w:rFonts w:ascii="宋体" w:hAnsi="宋体"/>
              </w:rPr>
            </w:pPr>
            <w:r>
              <w:rPr>
                <w:rFonts w:ascii="宋体" w:hAnsi="宋体" w:hint="eastAsia"/>
              </w:rPr>
              <w:t>扣账金额１</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户口１钞汇标志</w:t>
            </w:r>
          </w:p>
        </w:tc>
        <w:tc>
          <w:tcPr>
            <w:tcW w:w="182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800" w:type="dxa"/>
          </w:tcPr>
          <w:p w:rsidR="00A17FCC" w:rsidRDefault="00A17FCC" w:rsidP="00A17FCC">
            <w:pPr>
              <w:rPr>
                <w:rFonts w:ascii="宋体" w:hAnsi="宋体"/>
              </w:rPr>
            </w:pPr>
            <w:r>
              <w:rPr>
                <w:rFonts w:ascii="宋体" w:hAnsi="宋体" w:hint="eastAsia"/>
              </w:rPr>
              <w:t>字符类型1位</w:t>
            </w:r>
          </w:p>
        </w:tc>
        <w:tc>
          <w:tcPr>
            <w:tcW w:w="3181" w:type="dxa"/>
          </w:tcPr>
          <w:p w:rsidR="00A17FCC" w:rsidRDefault="00A17FCC" w:rsidP="00A17FCC">
            <w:pPr>
              <w:rPr>
                <w:rFonts w:ascii="宋体" w:hAnsi="宋体"/>
              </w:rPr>
            </w:pPr>
            <w:r>
              <w:rPr>
                <w:rFonts w:ascii="宋体" w:hAnsi="宋体" w:hint="eastAsia"/>
              </w:rPr>
              <w:t>CSAC0056</w:t>
            </w:r>
          </w:p>
          <w:p w:rsidR="00A17FCC" w:rsidRDefault="00A17FCC" w:rsidP="00A17FCC">
            <w:pPr>
              <w:rPr>
                <w:rFonts w:ascii="宋体" w:hAnsi="宋体"/>
              </w:rPr>
            </w:pPr>
            <w:r>
              <w:rPr>
                <w:rFonts w:ascii="宋体" w:hAnsi="宋体" w:hint="eastAsia"/>
              </w:rPr>
              <w:t>CSAC053钞汇标志不一致</w:t>
            </w:r>
          </w:p>
        </w:tc>
      </w:tr>
      <w:tr w:rsidR="00A17FCC">
        <w:tc>
          <w:tcPr>
            <w:tcW w:w="1705" w:type="dxa"/>
          </w:tcPr>
          <w:p w:rsidR="00A17FCC" w:rsidRDefault="00A17FCC" w:rsidP="00A17FCC">
            <w:pPr>
              <w:rPr>
                <w:rFonts w:ascii="宋体" w:hAnsi="宋体"/>
              </w:rPr>
            </w:pPr>
            <w:r>
              <w:rPr>
                <w:rFonts w:ascii="宋体" w:hAnsi="宋体" w:hint="eastAsia"/>
              </w:rPr>
              <w:lastRenderedPageBreak/>
              <w:t>扣账户口２</w:t>
            </w:r>
          </w:p>
        </w:tc>
        <w:tc>
          <w:tcPr>
            <w:tcW w:w="1823" w:type="dxa"/>
          </w:tcPr>
          <w:p w:rsidR="00A17FCC" w:rsidRDefault="00A17FCC" w:rsidP="00A17FCC">
            <w:pPr>
              <w:rPr>
                <w:rFonts w:ascii="宋体" w:hAnsi="宋体"/>
              </w:rPr>
            </w:pPr>
            <w:r>
              <w:rPr>
                <w:rFonts w:ascii="宋体" w:hAnsi="宋体" w:hint="eastAsia"/>
              </w:rPr>
              <w:t>可以是客户账户、内部户口、挂账单</w:t>
            </w:r>
          </w:p>
        </w:tc>
        <w:tc>
          <w:tcPr>
            <w:tcW w:w="1800" w:type="dxa"/>
          </w:tcPr>
          <w:p w:rsidR="00A17FCC" w:rsidRDefault="00A17FCC" w:rsidP="00A17FCC">
            <w:pPr>
              <w:rPr>
                <w:rFonts w:ascii="宋体" w:hAnsi="宋体"/>
              </w:rPr>
            </w:pPr>
            <w:r>
              <w:rPr>
                <w:rFonts w:ascii="宋体" w:hAnsi="宋体" w:hint="eastAsia"/>
              </w:rPr>
              <w:t>字符类型35位</w:t>
            </w:r>
          </w:p>
        </w:tc>
        <w:tc>
          <w:tcPr>
            <w:tcW w:w="3181" w:type="dxa"/>
          </w:tcPr>
          <w:p w:rsidR="00A17FCC" w:rsidRDefault="00A17FCC" w:rsidP="00A17FCC">
            <w:pPr>
              <w:rPr>
                <w:rFonts w:ascii="宋体" w:hAnsi="宋体"/>
              </w:rPr>
            </w:pPr>
            <w:r>
              <w:rPr>
                <w:rFonts w:ascii="宋体" w:hAnsi="宋体" w:hint="eastAsia"/>
              </w:rPr>
              <w:t>ISN1701 户口号不能为空</w:t>
            </w:r>
          </w:p>
          <w:p w:rsidR="00A17FCC" w:rsidRDefault="00A17FCC" w:rsidP="00A17FCC">
            <w:pPr>
              <w:rPr>
                <w:rFonts w:ascii="宋体" w:hAnsi="宋体"/>
              </w:rPr>
            </w:pPr>
            <w:r>
              <w:rPr>
                <w:rFonts w:ascii="宋体" w:hAnsi="宋体" w:hint="eastAsia"/>
              </w:rPr>
              <w:t>CSAC030 柜员没有手工检查印鉴</w:t>
            </w:r>
          </w:p>
        </w:tc>
      </w:tr>
      <w:tr w:rsidR="00A17FCC">
        <w:tc>
          <w:tcPr>
            <w:tcW w:w="1705" w:type="dxa"/>
          </w:tcPr>
          <w:p w:rsidR="00A17FCC" w:rsidRDefault="00A17FCC" w:rsidP="00A17FCC">
            <w:pPr>
              <w:rPr>
                <w:rFonts w:ascii="宋体" w:hAnsi="宋体"/>
              </w:rPr>
            </w:pPr>
            <w:r>
              <w:rPr>
                <w:rFonts w:ascii="宋体" w:hAnsi="宋体" w:hint="eastAsia"/>
              </w:rPr>
              <w:t>扣账金额２</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户口２钞汇标志</w:t>
            </w:r>
          </w:p>
        </w:tc>
        <w:tc>
          <w:tcPr>
            <w:tcW w:w="182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800" w:type="dxa"/>
          </w:tcPr>
          <w:p w:rsidR="00A17FCC" w:rsidRDefault="00A17FCC" w:rsidP="00A17FCC">
            <w:pPr>
              <w:rPr>
                <w:rFonts w:ascii="宋体" w:hAnsi="宋体"/>
              </w:rPr>
            </w:pPr>
            <w:r>
              <w:rPr>
                <w:rFonts w:ascii="宋体" w:hAnsi="宋体" w:hint="eastAsia"/>
              </w:rPr>
              <w:t>字符类型1位</w:t>
            </w:r>
          </w:p>
        </w:tc>
        <w:tc>
          <w:tcPr>
            <w:tcW w:w="3181" w:type="dxa"/>
          </w:tcPr>
          <w:p w:rsidR="00A17FCC" w:rsidRDefault="00A17FCC" w:rsidP="00A17FCC">
            <w:pPr>
              <w:rPr>
                <w:rFonts w:ascii="宋体" w:hAnsi="宋体"/>
              </w:rPr>
            </w:pPr>
            <w:r>
              <w:rPr>
                <w:rFonts w:ascii="宋体" w:hAnsi="宋体" w:hint="eastAsia"/>
              </w:rPr>
              <w:t>CSAC0056</w:t>
            </w:r>
          </w:p>
        </w:tc>
      </w:tr>
    </w:tbl>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选择“系统导航”－“国际业务”－“汇款及光票”－“汇出汇款”－“接单登记（同步）”，或在“业务代码”处输入“7741”进入“接单登记（同步）”。</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输入“录入”操作码，系统弹出窗口询问“是否使用模板录入？”，选择</w:t>
      </w:r>
      <w:r>
        <w:rPr>
          <w:rFonts w:hint="eastAsia"/>
        </w:rPr>
        <w:t>YES</w:t>
      </w:r>
      <w:r>
        <w:rPr>
          <w:rFonts w:hint="eastAsia"/>
        </w:rPr>
        <w:t>则从已往业务数据中选择一笔作为模板进行录入，选择</w:t>
      </w:r>
      <w:r>
        <w:rPr>
          <w:rFonts w:hint="eastAsia"/>
        </w:rPr>
        <w:t>NO</w:t>
      </w:r>
      <w:r>
        <w:rPr>
          <w:rFonts w:hint="eastAsia"/>
        </w:rPr>
        <w:t>则完全新建一笔录入。</w:t>
      </w:r>
    </w:p>
    <w:p w:rsidR="00A17FCC" w:rsidRDefault="00A17FCC" w:rsidP="00A17FCC">
      <w:pPr>
        <w:ind w:left="480" w:hangingChars="200" w:hanging="480"/>
      </w:pPr>
      <w:r>
        <w:rPr>
          <w:rFonts w:hint="eastAsia"/>
        </w:rPr>
        <w:t>２、录入汇出汇款接单登记的信息。</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４、全部完成后，选择</w:t>
      </w:r>
      <w:r>
        <w:rPr>
          <w:rFonts w:hint="eastAsia"/>
        </w:rPr>
        <w:t>/</w:t>
      </w:r>
      <w:r>
        <w:rPr>
          <w:rFonts w:hint="eastAsia"/>
        </w:rPr>
        <w:t>输入“通过”操作码，系统弹出同步授权窗口。</w:t>
      </w:r>
    </w:p>
    <w:p w:rsidR="00A17FCC" w:rsidRDefault="00A17FCC" w:rsidP="00A17FCC">
      <w:pPr>
        <w:ind w:left="480" w:hangingChars="200" w:hanging="480"/>
      </w:pPr>
      <w:r>
        <w:rPr>
          <w:rFonts w:hint="eastAsia"/>
        </w:rPr>
        <w:t>５、授权人员审核经办录入信息无误后，选择“授权”，输入授权用户号和密码，选择“确定”，业务生效。</w:t>
      </w:r>
    </w:p>
    <w:p w:rsidR="00A17FCC" w:rsidRDefault="00A17FCC" w:rsidP="00A17FCC">
      <w:pPr>
        <w:ind w:left="480" w:hangingChars="200" w:hanging="480"/>
      </w:pPr>
      <w:r>
        <w:rPr>
          <w:rFonts w:hint="eastAsia"/>
        </w:rPr>
        <w:t>６、系统弹出扣费借记通知的打印窗口，点击打印机图标打印。</w:t>
      </w:r>
    </w:p>
    <w:p w:rsidR="00A17FCC" w:rsidRDefault="00A17FCC" w:rsidP="00A17FCC">
      <w:r>
        <w:rPr>
          <w:rFonts w:hint="eastAsia"/>
        </w:rPr>
        <w:t>７、成功后显示“执行成功，数据已写入主机！”。</w:t>
      </w:r>
    </w:p>
    <w:p w:rsidR="00A17FCC" w:rsidRDefault="00A17FCC" w:rsidP="00A17FCC">
      <w:pPr>
        <w:pStyle w:val="5"/>
        <w:rPr>
          <w:sz w:val="24"/>
        </w:rPr>
      </w:pPr>
      <w:bookmarkStart w:id="1842" w:name="_Toc183939436"/>
      <w:r>
        <w:rPr>
          <w:rFonts w:hint="eastAsia"/>
          <w:sz w:val="24"/>
        </w:rPr>
        <w:t>二、补充信息录入（业务代码</w:t>
      </w:r>
      <w:r>
        <w:rPr>
          <w:rFonts w:hint="eastAsia"/>
          <w:sz w:val="24"/>
        </w:rPr>
        <w:t>7742</w:t>
      </w:r>
      <w:r>
        <w:rPr>
          <w:rFonts w:hint="eastAsia"/>
          <w:sz w:val="24"/>
        </w:rPr>
        <w:t>）</w:t>
      </w:r>
      <w:bookmarkEnd w:id="184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汇出汇款同步接单登记后，必须通过本交易补充录入信息。</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363"/>
        <w:gridCol w:w="1800"/>
        <w:gridCol w:w="264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363"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264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lastRenderedPageBreak/>
              <w:t>收款行代码</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641" w:type="dxa"/>
          </w:tcPr>
          <w:p w:rsidR="00A17FCC" w:rsidRDefault="00A17FCC" w:rsidP="00A17FCC">
            <w:pPr>
              <w:rPr>
                <w:rFonts w:ascii="宋体" w:hAnsi="宋体"/>
              </w:rPr>
            </w:pPr>
            <w:r>
              <w:rPr>
                <w:rFonts w:ascii="宋体" w:hAnsi="宋体" w:hint="eastAsia"/>
              </w:rPr>
              <w:t>ISN3615 收款银行代码和收款行名址不能同时为空</w:t>
            </w:r>
          </w:p>
        </w:tc>
      </w:tr>
      <w:tr w:rsidR="00A17FCC">
        <w:tc>
          <w:tcPr>
            <w:tcW w:w="1705" w:type="dxa"/>
          </w:tcPr>
          <w:p w:rsidR="00A17FCC" w:rsidRDefault="00A17FCC" w:rsidP="00A17FCC">
            <w:pPr>
              <w:rPr>
                <w:rFonts w:ascii="宋体" w:hAnsi="宋体"/>
              </w:rPr>
            </w:pPr>
            <w:r>
              <w:rPr>
                <w:rFonts w:ascii="宋体" w:hAnsi="宋体" w:hint="eastAsia"/>
              </w:rPr>
              <w:t>收款行名址</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2641" w:type="dxa"/>
          </w:tcPr>
          <w:p w:rsidR="00A17FCC" w:rsidRDefault="00A17FCC" w:rsidP="00A17FCC">
            <w:pPr>
              <w:rPr>
                <w:rFonts w:ascii="宋体" w:hAnsi="宋体"/>
              </w:rPr>
            </w:pPr>
            <w:r>
              <w:rPr>
                <w:rFonts w:ascii="宋体" w:hAnsi="宋体" w:hint="eastAsia"/>
              </w:rPr>
              <w:t>ISN3615 收款银行代码和收款行名址不能同时为空</w:t>
            </w:r>
          </w:p>
        </w:tc>
      </w:tr>
      <w:tr w:rsidR="00A17FCC">
        <w:tc>
          <w:tcPr>
            <w:tcW w:w="1705" w:type="dxa"/>
          </w:tcPr>
          <w:p w:rsidR="00A17FCC" w:rsidRDefault="00A17FCC" w:rsidP="00A17FCC">
            <w:pPr>
              <w:rPr>
                <w:rFonts w:ascii="宋体" w:hAnsi="宋体"/>
              </w:rPr>
            </w:pPr>
            <w:r>
              <w:rPr>
                <w:rFonts w:ascii="宋体" w:hAnsi="宋体" w:hint="eastAsia"/>
              </w:rPr>
              <w:t>收款行账户行代码</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收款行账户行名址</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 xml:space="preserve">合同号 </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字符类型20位</w:t>
            </w:r>
          </w:p>
        </w:tc>
        <w:tc>
          <w:tcPr>
            <w:tcW w:w="2641" w:type="dxa"/>
          </w:tcPr>
          <w:p w:rsidR="00A17FCC" w:rsidRDefault="00A17FCC" w:rsidP="00A17FCC">
            <w:pPr>
              <w:rPr>
                <w:rFonts w:ascii="宋体" w:hAnsi="宋体"/>
              </w:rPr>
            </w:pPr>
            <w:r>
              <w:rPr>
                <w:rFonts w:ascii="宋体" w:hAnsi="宋体" w:hint="eastAsia"/>
              </w:rPr>
              <w:t>ISN3594 合同号／发票号不能为空</w:t>
            </w:r>
          </w:p>
        </w:tc>
      </w:tr>
      <w:tr w:rsidR="00A17FCC">
        <w:tc>
          <w:tcPr>
            <w:tcW w:w="1705" w:type="dxa"/>
          </w:tcPr>
          <w:p w:rsidR="00A17FCC" w:rsidRDefault="00A17FCC" w:rsidP="00A17FCC">
            <w:pPr>
              <w:rPr>
                <w:rFonts w:ascii="宋体" w:hAnsi="宋体"/>
              </w:rPr>
            </w:pPr>
            <w:r>
              <w:rPr>
                <w:rFonts w:ascii="宋体" w:hAnsi="宋体" w:hint="eastAsia"/>
              </w:rPr>
              <w:t>发票号</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字符类型20位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汇款附言</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申报号码</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字符类型22位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核销单编号</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字符类型8位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核销单印单局码</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字符类型6位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交易编码1</w:t>
            </w:r>
          </w:p>
        </w:tc>
        <w:tc>
          <w:tcPr>
            <w:tcW w:w="2363" w:type="dxa"/>
          </w:tcPr>
          <w:p w:rsidR="00A17FCC" w:rsidRDefault="00A17FCC" w:rsidP="00A17FCC">
            <w:pPr>
              <w:rPr>
                <w:rFonts w:ascii="宋体" w:hAnsi="宋体"/>
              </w:rPr>
            </w:pPr>
            <w:r>
              <w:rPr>
                <w:rFonts w:ascii="宋体" w:hAnsi="宋体" w:hint="eastAsia"/>
              </w:rPr>
              <w:t>分类参见《交易编码》</w:t>
            </w:r>
          </w:p>
        </w:tc>
        <w:tc>
          <w:tcPr>
            <w:tcW w:w="1800" w:type="dxa"/>
          </w:tcPr>
          <w:p w:rsidR="00A17FCC" w:rsidRDefault="00A17FCC" w:rsidP="00A17FCC">
            <w:pPr>
              <w:rPr>
                <w:rFonts w:ascii="宋体" w:hAnsi="宋体"/>
              </w:rPr>
            </w:pPr>
            <w:r>
              <w:rPr>
                <w:rFonts w:ascii="宋体" w:hAnsi="宋体" w:hint="eastAsia"/>
              </w:rPr>
              <w:t>字符类型6位</w:t>
            </w:r>
          </w:p>
        </w:tc>
        <w:tc>
          <w:tcPr>
            <w:tcW w:w="2641" w:type="dxa"/>
          </w:tcPr>
          <w:p w:rsidR="00A17FCC" w:rsidRDefault="00A17FCC" w:rsidP="00A17FCC">
            <w:pPr>
              <w:rPr>
                <w:rFonts w:ascii="宋体" w:hAnsi="宋体"/>
              </w:rPr>
            </w:pPr>
            <w:r>
              <w:rPr>
                <w:rFonts w:ascii="宋体" w:hAnsi="宋体" w:hint="eastAsia"/>
              </w:rPr>
              <w:t>ISN3618 交易编码不能为空</w:t>
            </w:r>
          </w:p>
        </w:tc>
      </w:tr>
      <w:tr w:rsidR="00A17FCC">
        <w:tc>
          <w:tcPr>
            <w:tcW w:w="1705" w:type="dxa"/>
          </w:tcPr>
          <w:p w:rsidR="00A17FCC" w:rsidRDefault="00A17FCC" w:rsidP="00A17FCC">
            <w:pPr>
              <w:rPr>
                <w:rFonts w:ascii="宋体" w:hAnsi="宋体"/>
              </w:rPr>
            </w:pPr>
            <w:r>
              <w:rPr>
                <w:rFonts w:ascii="宋体" w:hAnsi="宋体" w:hint="eastAsia"/>
              </w:rPr>
              <w:t>交易金额1</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交易附言1</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字符类型60位</w:t>
            </w:r>
          </w:p>
        </w:tc>
        <w:tc>
          <w:tcPr>
            <w:tcW w:w="2641" w:type="dxa"/>
          </w:tcPr>
          <w:p w:rsidR="00A17FCC" w:rsidRDefault="00A17FCC" w:rsidP="00A17FCC">
            <w:pPr>
              <w:rPr>
                <w:rFonts w:ascii="宋体" w:hAnsi="宋体"/>
              </w:rPr>
            </w:pPr>
            <w:r>
              <w:rPr>
                <w:rFonts w:ascii="宋体" w:hAnsi="宋体" w:hint="eastAsia"/>
              </w:rPr>
              <w:t>交易附言</w:t>
            </w:r>
          </w:p>
        </w:tc>
      </w:tr>
      <w:tr w:rsidR="00A17FCC">
        <w:tc>
          <w:tcPr>
            <w:tcW w:w="1705" w:type="dxa"/>
          </w:tcPr>
          <w:p w:rsidR="00A17FCC" w:rsidRDefault="00A17FCC" w:rsidP="00A17FCC">
            <w:pPr>
              <w:rPr>
                <w:rFonts w:ascii="宋体" w:hAnsi="宋体"/>
              </w:rPr>
            </w:pPr>
            <w:r>
              <w:rPr>
                <w:rFonts w:ascii="宋体" w:hAnsi="宋体" w:hint="eastAsia"/>
              </w:rPr>
              <w:t>交易编码2</w:t>
            </w:r>
          </w:p>
        </w:tc>
        <w:tc>
          <w:tcPr>
            <w:tcW w:w="2363" w:type="dxa"/>
          </w:tcPr>
          <w:p w:rsidR="00A17FCC" w:rsidRDefault="00A17FCC" w:rsidP="00A17FCC">
            <w:pPr>
              <w:rPr>
                <w:rFonts w:ascii="宋体" w:hAnsi="宋体"/>
              </w:rPr>
            </w:pPr>
            <w:r>
              <w:rPr>
                <w:rFonts w:ascii="宋体" w:hAnsi="宋体" w:hint="eastAsia"/>
              </w:rPr>
              <w:t>分类参见《交易编码》</w:t>
            </w:r>
          </w:p>
        </w:tc>
        <w:tc>
          <w:tcPr>
            <w:tcW w:w="1800" w:type="dxa"/>
          </w:tcPr>
          <w:p w:rsidR="00A17FCC" w:rsidRDefault="00A17FCC" w:rsidP="00A17FCC">
            <w:pPr>
              <w:rPr>
                <w:rFonts w:ascii="宋体" w:hAnsi="宋体"/>
              </w:rPr>
            </w:pPr>
            <w:r>
              <w:rPr>
                <w:rFonts w:ascii="宋体" w:hAnsi="宋体" w:hint="eastAsia"/>
              </w:rPr>
              <w:t>字符类型6位</w:t>
            </w:r>
          </w:p>
        </w:tc>
        <w:tc>
          <w:tcPr>
            <w:tcW w:w="2641" w:type="dxa"/>
          </w:tcPr>
          <w:p w:rsidR="00A17FCC" w:rsidRDefault="00A17FCC" w:rsidP="00A17FCC">
            <w:pPr>
              <w:rPr>
                <w:rFonts w:ascii="宋体" w:hAnsi="宋体"/>
              </w:rPr>
            </w:pPr>
            <w:r>
              <w:rPr>
                <w:rFonts w:ascii="宋体" w:hAnsi="宋体" w:hint="eastAsia"/>
              </w:rPr>
              <w:t>ISN3618 交易编码不能为空</w:t>
            </w:r>
          </w:p>
        </w:tc>
      </w:tr>
      <w:tr w:rsidR="00A17FCC">
        <w:tc>
          <w:tcPr>
            <w:tcW w:w="1705" w:type="dxa"/>
          </w:tcPr>
          <w:p w:rsidR="00A17FCC" w:rsidRDefault="00A17FCC" w:rsidP="00A17FCC">
            <w:pPr>
              <w:rPr>
                <w:rFonts w:ascii="宋体" w:hAnsi="宋体"/>
              </w:rPr>
            </w:pPr>
            <w:r>
              <w:rPr>
                <w:rFonts w:ascii="宋体" w:hAnsi="宋体" w:hint="eastAsia"/>
              </w:rPr>
              <w:t>交易金额2</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交易附言2</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字符类型60位</w:t>
            </w:r>
          </w:p>
        </w:tc>
        <w:tc>
          <w:tcPr>
            <w:tcW w:w="2641" w:type="dxa"/>
          </w:tcPr>
          <w:p w:rsidR="00A17FCC" w:rsidRDefault="00A17FCC" w:rsidP="00A17FCC">
            <w:pPr>
              <w:rPr>
                <w:rFonts w:ascii="宋体" w:hAnsi="宋体"/>
              </w:rPr>
            </w:pPr>
            <w:r>
              <w:rPr>
                <w:rFonts w:ascii="宋体" w:hAnsi="宋体" w:hint="eastAsia"/>
              </w:rPr>
              <w:t>交易附言</w:t>
            </w:r>
          </w:p>
        </w:tc>
      </w:tr>
      <w:tr w:rsidR="00A17FCC">
        <w:tc>
          <w:tcPr>
            <w:tcW w:w="1705" w:type="dxa"/>
          </w:tcPr>
          <w:p w:rsidR="00A17FCC" w:rsidRDefault="00A17FCC" w:rsidP="00A17FCC">
            <w:pPr>
              <w:rPr>
                <w:rFonts w:ascii="宋体" w:hAnsi="宋体"/>
              </w:rPr>
            </w:pPr>
            <w:r>
              <w:rPr>
                <w:rFonts w:ascii="宋体" w:hAnsi="宋体" w:hint="eastAsia"/>
              </w:rPr>
              <w:t>购汇金额</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购汇人民币账</w:t>
            </w:r>
            <w:r>
              <w:rPr>
                <w:rFonts w:ascii="宋体" w:hAnsi="宋体" w:hint="eastAsia"/>
              </w:rPr>
              <w:lastRenderedPageBreak/>
              <w:t>户</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现汇金额</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现汇账户</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其他金额</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其他账户</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正常付汇标志</w:t>
            </w:r>
          </w:p>
        </w:tc>
        <w:tc>
          <w:tcPr>
            <w:tcW w:w="2363" w:type="dxa"/>
          </w:tcPr>
          <w:p w:rsidR="00A17FCC" w:rsidRDefault="00A17FCC" w:rsidP="00A17FCC">
            <w:pPr>
              <w:rPr>
                <w:rFonts w:ascii="宋体" w:hAnsi="宋体"/>
              </w:rPr>
            </w:pPr>
            <w:r>
              <w:rPr>
                <w:rFonts w:ascii="宋体" w:hAnsi="宋体" w:hint="eastAsia"/>
              </w:rPr>
              <w:t>分两种：1:YES　　0:NO</w:t>
            </w: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不在名录</w:t>
            </w:r>
          </w:p>
        </w:tc>
        <w:tc>
          <w:tcPr>
            <w:tcW w:w="2363" w:type="dxa"/>
          </w:tcPr>
          <w:p w:rsidR="00A17FCC" w:rsidRDefault="00A17FCC" w:rsidP="00A17FCC">
            <w:pPr>
              <w:rPr>
                <w:rFonts w:ascii="宋体" w:hAnsi="宋体"/>
              </w:rPr>
            </w:pPr>
            <w:r>
              <w:rPr>
                <w:rFonts w:ascii="宋体" w:hAnsi="宋体" w:hint="eastAsia"/>
              </w:rPr>
              <w:t>分两种：1:YES　　0:NO</w:t>
            </w: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异地付汇</w:t>
            </w:r>
          </w:p>
        </w:tc>
        <w:tc>
          <w:tcPr>
            <w:tcW w:w="2363" w:type="dxa"/>
          </w:tcPr>
          <w:p w:rsidR="00A17FCC" w:rsidRDefault="00A17FCC" w:rsidP="00A17FCC">
            <w:pPr>
              <w:rPr>
                <w:rFonts w:ascii="宋体" w:hAnsi="宋体"/>
              </w:rPr>
            </w:pPr>
            <w:r>
              <w:rPr>
                <w:rFonts w:ascii="宋体" w:hAnsi="宋体" w:hint="eastAsia"/>
              </w:rPr>
              <w:t>分两种：1:YES　　0:NO</w:t>
            </w: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转口贸易</w:t>
            </w:r>
          </w:p>
        </w:tc>
        <w:tc>
          <w:tcPr>
            <w:tcW w:w="2363" w:type="dxa"/>
          </w:tcPr>
          <w:p w:rsidR="00A17FCC" w:rsidRDefault="00A17FCC" w:rsidP="00A17FCC">
            <w:pPr>
              <w:rPr>
                <w:rFonts w:ascii="宋体" w:hAnsi="宋体"/>
              </w:rPr>
            </w:pPr>
            <w:r>
              <w:rPr>
                <w:rFonts w:ascii="宋体" w:hAnsi="宋体" w:hint="eastAsia"/>
              </w:rPr>
              <w:t>分两种：1:YES　　0:NO</w:t>
            </w: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名称不一致</w:t>
            </w:r>
          </w:p>
        </w:tc>
        <w:tc>
          <w:tcPr>
            <w:tcW w:w="2363" w:type="dxa"/>
          </w:tcPr>
          <w:p w:rsidR="00A17FCC" w:rsidRDefault="00A17FCC" w:rsidP="00A17FCC">
            <w:pPr>
              <w:rPr>
                <w:rFonts w:ascii="宋体" w:hAnsi="宋体"/>
              </w:rPr>
            </w:pPr>
            <w:r>
              <w:rPr>
                <w:rFonts w:ascii="宋体" w:hAnsi="宋体" w:hint="eastAsia"/>
              </w:rPr>
              <w:t>分两种：1:YES　　0:NO</w:t>
            </w: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真实性审查</w:t>
            </w:r>
          </w:p>
        </w:tc>
        <w:tc>
          <w:tcPr>
            <w:tcW w:w="2363" w:type="dxa"/>
          </w:tcPr>
          <w:p w:rsidR="00A17FCC" w:rsidRDefault="00A17FCC" w:rsidP="00A17FCC">
            <w:pPr>
              <w:rPr>
                <w:rFonts w:ascii="宋体" w:hAnsi="宋体"/>
              </w:rPr>
            </w:pPr>
            <w:r>
              <w:rPr>
                <w:rFonts w:ascii="宋体" w:hAnsi="宋体" w:hint="eastAsia"/>
              </w:rPr>
              <w:t>分两种：1:YES　　0:NO</w:t>
            </w: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９０天以上到货</w:t>
            </w:r>
          </w:p>
        </w:tc>
        <w:tc>
          <w:tcPr>
            <w:tcW w:w="2363" w:type="dxa"/>
          </w:tcPr>
          <w:p w:rsidR="00A17FCC" w:rsidRDefault="00A17FCC" w:rsidP="00A17FCC">
            <w:pPr>
              <w:rPr>
                <w:rFonts w:ascii="宋体" w:hAnsi="宋体"/>
              </w:rPr>
            </w:pPr>
            <w:r>
              <w:rPr>
                <w:rFonts w:ascii="宋体" w:hAnsi="宋体" w:hint="eastAsia"/>
              </w:rPr>
              <w:t>分两种：1:YES　　0:NO</w:t>
            </w: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境外物资使用</w:t>
            </w:r>
          </w:p>
        </w:tc>
        <w:tc>
          <w:tcPr>
            <w:tcW w:w="2363" w:type="dxa"/>
          </w:tcPr>
          <w:p w:rsidR="00A17FCC" w:rsidRDefault="00A17FCC" w:rsidP="00A17FCC">
            <w:pPr>
              <w:rPr>
                <w:rFonts w:ascii="宋体" w:hAnsi="宋体"/>
              </w:rPr>
            </w:pPr>
            <w:r>
              <w:rPr>
                <w:rFonts w:ascii="宋体" w:hAnsi="宋体" w:hint="eastAsia"/>
              </w:rPr>
              <w:t>分两种：1:YES　　0:NO</w:t>
            </w: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付汇性质</w:t>
            </w:r>
          </w:p>
        </w:tc>
        <w:tc>
          <w:tcPr>
            <w:tcW w:w="2363" w:type="dxa"/>
          </w:tcPr>
          <w:p w:rsidR="00A17FCC" w:rsidRDefault="00A17FCC" w:rsidP="00A17FCC">
            <w:pPr>
              <w:rPr>
                <w:rFonts w:ascii="宋体" w:hAnsi="宋体"/>
              </w:rPr>
            </w:pPr>
            <w:r>
              <w:rPr>
                <w:rFonts w:ascii="宋体" w:hAnsi="宋体" w:hint="eastAsia"/>
              </w:rPr>
              <w:t>分六种：</w:t>
            </w:r>
          </w:p>
          <w:p w:rsidR="00A17FCC" w:rsidRDefault="00A17FCC" w:rsidP="00A17FCC">
            <w:pPr>
              <w:rPr>
                <w:rFonts w:ascii="宋体" w:hAnsi="宋体"/>
              </w:rPr>
            </w:pPr>
            <w:r>
              <w:rPr>
                <w:rFonts w:ascii="宋体" w:hAnsi="宋体" w:hint="eastAsia"/>
              </w:rPr>
              <w:t>1 : 保税区</w:t>
            </w:r>
          </w:p>
          <w:p w:rsidR="00A17FCC" w:rsidRDefault="00A17FCC" w:rsidP="00A17FCC">
            <w:pPr>
              <w:rPr>
                <w:rFonts w:ascii="宋体" w:hAnsi="宋体"/>
              </w:rPr>
            </w:pPr>
            <w:r>
              <w:rPr>
                <w:rFonts w:ascii="宋体" w:hAnsi="宋体" w:hint="eastAsia"/>
              </w:rPr>
              <w:t>2 : 出口加工区</w:t>
            </w:r>
          </w:p>
          <w:p w:rsidR="00A17FCC" w:rsidRDefault="00A17FCC" w:rsidP="00A17FCC">
            <w:pPr>
              <w:rPr>
                <w:rFonts w:ascii="宋体" w:hAnsi="宋体"/>
              </w:rPr>
            </w:pPr>
            <w:r>
              <w:rPr>
                <w:rFonts w:ascii="宋体" w:hAnsi="宋体" w:hint="eastAsia"/>
              </w:rPr>
              <w:t>3 : 钻石交易所</w:t>
            </w:r>
          </w:p>
          <w:p w:rsidR="00A17FCC" w:rsidRDefault="00A17FCC" w:rsidP="00A17FCC">
            <w:pPr>
              <w:rPr>
                <w:rFonts w:ascii="宋体" w:hAnsi="宋体"/>
              </w:rPr>
            </w:pPr>
            <w:r>
              <w:rPr>
                <w:rFonts w:ascii="宋体" w:hAnsi="宋体" w:hint="eastAsia"/>
              </w:rPr>
              <w:t>4 : 离岸账户</w:t>
            </w:r>
          </w:p>
          <w:p w:rsidR="00A17FCC" w:rsidRDefault="00A17FCC" w:rsidP="00A17FCC">
            <w:pPr>
              <w:rPr>
                <w:rFonts w:ascii="宋体" w:hAnsi="宋体"/>
              </w:rPr>
            </w:pPr>
            <w:r>
              <w:rPr>
                <w:rFonts w:ascii="宋体" w:hAnsi="宋体" w:hint="eastAsia"/>
              </w:rPr>
              <w:t>5 : 深加工结转</w:t>
            </w:r>
          </w:p>
          <w:p w:rsidR="00A17FCC" w:rsidRDefault="00A17FCC" w:rsidP="00A17FCC">
            <w:pPr>
              <w:rPr>
                <w:rFonts w:ascii="宋体" w:hAnsi="宋体"/>
              </w:rPr>
            </w:pPr>
            <w:r>
              <w:rPr>
                <w:rFonts w:ascii="宋体" w:hAnsi="宋体" w:hint="eastAsia"/>
              </w:rPr>
              <w:t>6 : 其他</w:t>
            </w: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进口核销付款</w:t>
            </w:r>
          </w:p>
        </w:tc>
        <w:tc>
          <w:tcPr>
            <w:tcW w:w="2363"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填报人</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字符类型20位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填报人电话</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字符类型20位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备案表号码</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字符类型8位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退款原号码１</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字符类型22位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其他</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报关单位代码</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最迟装运日期</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结算方式</w:t>
            </w:r>
          </w:p>
        </w:tc>
        <w:tc>
          <w:tcPr>
            <w:tcW w:w="2363" w:type="dxa"/>
          </w:tcPr>
          <w:p w:rsidR="00A17FCC" w:rsidRDefault="00A17FCC" w:rsidP="00A17FCC">
            <w:pPr>
              <w:rPr>
                <w:rFonts w:ascii="宋体" w:hAnsi="宋体"/>
              </w:rPr>
            </w:pPr>
            <w:r>
              <w:rPr>
                <w:rFonts w:ascii="宋体" w:hAnsi="宋体" w:hint="eastAsia"/>
              </w:rPr>
              <w:t>分七种：</w:t>
            </w:r>
          </w:p>
          <w:p w:rsidR="00A17FCC" w:rsidRDefault="00A17FCC" w:rsidP="00A17FCC">
            <w:pPr>
              <w:rPr>
                <w:rFonts w:ascii="宋体" w:hAnsi="宋体"/>
              </w:rPr>
            </w:pPr>
            <w:r>
              <w:rPr>
                <w:rFonts w:ascii="宋体" w:hAnsi="宋体" w:hint="eastAsia"/>
              </w:rPr>
              <w:t>00 : 90天以内信用证</w:t>
            </w:r>
          </w:p>
          <w:p w:rsidR="00A17FCC" w:rsidRDefault="00A17FCC" w:rsidP="00A17FCC">
            <w:pPr>
              <w:rPr>
                <w:rFonts w:ascii="宋体" w:hAnsi="宋体"/>
              </w:rPr>
            </w:pPr>
            <w:r>
              <w:rPr>
                <w:rFonts w:ascii="宋体" w:hAnsi="宋体" w:hint="eastAsia"/>
              </w:rPr>
              <w:t>01 : 90天以上信用证</w:t>
            </w:r>
          </w:p>
          <w:p w:rsidR="00A17FCC" w:rsidRDefault="00A17FCC" w:rsidP="00A17FCC">
            <w:pPr>
              <w:rPr>
                <w:rFonts w:ascii="宋体" w:hAnsi="宋体"/>
              </w:rPr>
            </w:pPr>
            <w:r>
              <w:rPr>
                <w:rFonts w:ascii="宋体" w:hAnsi="宋体" w:hint="eastAsia"/>
              </w:rPr>
              <w:t>10 : 90天以内托收</w:t>
            </w:r>
          </w:p>
          <w:p w:rsidR="00A17FCC" w:rsidRDefault="00A17FCC" w:rsidP="00A17FCC">
            <w:pPr>
              <w:rPr>
                <w:rFonts w:ascii="宋体" w:hAnsi="宋体"/>
              </w:rPr>
            </w:pPr>
            <w:r>
              <w:rPr>
                <w:rFonts w:ascii="宋体" w:hAnsi="宋体" w:hint="eastAsia"/>
              </w:rPr>
              <w:t>11 : 90天以上托收</w:t>
            </w:r>
          </w:p>
          <w:p w:rsidR="00A17FCC" w:rsidRDefault="00A17FCC" w:rsidP="00A17FCC">
            <w:pPr>
              <w:rPr>
                <w:rFonts w:ascii="宋体" w:hAnsi="宋体"/>
              </w:rPr>
            </w:pPr>
            <w:r>
              <w:rPr>
                <w:rFonts w:ascii="宋体" w:hAnsi="宋体" w:hint="eastAsia"/>
              </w:rPr>
              <w:t>20 : 预付汇款</w:t>
            </w:r>
          </w:p>
          <w:p w:rsidR="00A17FCC" w:rsidRDefault="00A17FCC" w:rsidP="00A17FCC">
            <w:pPr>
              <w:rPr>
                <w:rFonts w:ascii="宋体" w:hAnsi="宋体"/>
              </w:rPr>
            </w:pPr>
            <w:r>
              <w:rPr>
                <w:rFonts w:ascii="宋体" w:hAnsi="宋体" w:hint="eastAsia"/>
              </w:rPr>
              <w:t>21 : 货到付汇</w:t>
            </w:r>
          </w:p>
          <w:p w:rsidR="00A17FCC" w:rsidRDefault="00A17FCC" w:rsidP="00A17FCC">
            <w:pPr>
              <w:rPr>
                <w:rFonts w:ascii="宋体" w:hAnsi="宋体"/>
              </w:rPr>
            </w:pPr>
            <w:r>
              <w:rPr>
                <w:rFonts w:ascii="宋体" w:hAnsi="宋体" w:hint="eastAsia"/>
              </w:rPr>
              <w:t>30 : 其他</w:t>
            </w:r>
          </w:p>
        </w:tc>
        <w:tc>
          <w:tcPr>
            <w:tcW w:w="1800" w:type="dxa"/>
          </w:tcPr>
          <w:p w:rsidR="00A17FCC" w:rsidRDefault="00A17FCC" w:rsidP="00A17FCC">
            <w:pPr>
              <w:rPr>
                <w:rFonts w:ascii="宋体" w:hAnsi="宋体"/>
              </w:rPr>
            </w:pPr>
            <w:r>
              <w:rPr>
                <w:rFonts w:ascii="宋体" w:hAnsi="宋体" w:hint="eastAsia"/>
              </w:rPr>
              <w:t>字符类型2位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预计到货日期</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收款人在保税区</w:t>
            </w:r>
          </w:p>
        </w:tc>
        <w:tc>
          <w:tcPr>
            <w:tcW w:w="2363" w:type="dxa"/>
          </w:tcPr>
          <w:p w:rsidR="00A17FCC" w:rsidRDefault="00A17FCC" w:rsidP="00A17FCC">
            <w:pPr>
              <w:rPr>
                <w:rFonts w:ascii="宋体" w:hAnsi="宋体"/>
              </w:rPr>
            </w:pPr>
            <w:r>
              <w:rPr>
                <w:rFonts w:ascii="宋体" w:hAnsi="宋体" w:hint="eastAsia"/>
              </w:rPr>
              <w:t>YES/NO</w:t>
            </w: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进口批件号</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日期类型20位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报关单号</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报关日期</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字符类型20位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报关单币别</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字符类型3位</w:t>
            </w:r>
          </w:p>
        </w:tc>
        <w:tc>
          <w:tcPr>
            <w:tcW w:w="26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报关金额</w:t>
            </w:r>
          </w:p>
        </w:tc>
        <w:tc>
          <w:tcPr>
            <w:tcW w:w="23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2641"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选择“系统导航”－“国际业务”－“汇款及光票”－“汇出汇款”－“补充信息录入”，或在“业务代码”处输入“7742”进入“补充信息录入”。</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输入“录入”操作码，系统弹出录入汇出汇款待补充录入信</w:t>
      </w:r>
      <w:r>
        <w:rPr>
          <w:rFonts w:hint="eastAsia"/>
        </w:rPr>
        <w:lastRenderedPageBreak/>
        <w:t>息列表窗口。</w:t>
      </w:r>
    </w:p>
    <w:p w:rsidR="00A17FCC" w:rsidRDefault="00A17FCC" w:rsidP="00A17FCC">
      <w:pPr>
        <w:ind w:left="480" w:hangingChars="200" w:hanging="480"/>
      </w:pPr>
      <w:r>
        <w:rPr>
          <w:rFonts w:hint="eastAsia"/>
        </w:rPr>
        <w:t>２、直接输入“汇出汇款编号”或者从列表中选择一笔汇出汇款，选择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３、录入汇出汇款补充信息。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843" w:name="_Toc183939437"/>
      <w:r>
        <w:rPr>
          <w:rFonts w:hint="eastAsia"/>
          <w:sz w:val="24"/>
        </w:rPr>
        <w:lastRenderedPageBreak/>
        <w:t>三、接单登记（异步）（业务代码</w:t>
      </w:r>
      <w:r>
        <w:rPr>
          <w:rFonts w:hint="eastAsia"/>
          <w:sz w:val="24"/>
        </w:rPr>
        <w:t>7743</w:t>
      </w:r>
      <w:r>
        <w:rPr>
          <w:rFonts w:hint="eastAsia"/>
          <w:sz w:val="24"/>
        </w:rPr>
        <w:t>）</w:t>
      </w:r>
      <w:bookmarkEnd w:id="184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汇出汇款业务，可通过本交易进行异步接单登记，适用于对公客户。</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和邮电费，只要涉及计算上述费用的字段值发生变化，系统会自动重新计算应收的手续费和邮电费，影响手续费的要素包括以下字段：客户号、汇款类型、汇款币别、汇款金额、费用方向，影响邮电费的要素包括以下字段：客户号、汇款类型、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ind w:left="480" w:hangingChars="200" w:hanging="480"/>
      </w:pPr>
      <w:r>
        <w:rPr>
          <w:rFonts w:hint="eastAsia"/>
        </w:rPr>
        <w:t>３、本交易允许从现钞户扣款，系统自动计收钞汇互转手续费。</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363"/>
        <w:gridCol w:w="1620"/>
        <w:gridCol w:w="282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363"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282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客户申请日期</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21" w:type="dxa"/>
          </w:tcPr>
          <w:p w:rsidR="00A17FCC" w:rsidRDefault="00A17FCC" w:rsidP="00A17FCC">
            <w:pPr>
              <w:rPr>
                <w:rFonts w:ascii="宋体" w:hAnsi="宋体"/>
              </w:rPr>
            </w:pPr>
            <w:r>
              <w:rPr>
                <w:rFonts w:ascii="宋体" w:hAnsi="宋体" w:hint="eastAsia"/>
              </w:rPr>
              <w:t>ISN3508 客户申请日期不能为空</w:t>
            </w:r>
          </w:p>
        </w:tc>
      </w:tr>
      <w:tr w:rsidR="00A17FCC">
        <w:tc>
          <w:tcPr>
            <w:tcW w:w="1705" w:type="dxa"/>
          </w:tcPr>
          <w:p w:rsidR="00A17FCC" w:rsidRDefault="00A17FCC" w:rsidP="00A17FCC">
            <w:pPr>
              <w:rPr>
                <w:rFonts w:ascii="宋体" w:hAnsi="宋体"/>
              </w:rPr>
            </w:pPr>
            <w:r>
              <w:rPr>
                <w:rFonts w:ascii="宋体" w:hAnsi="宋体" w:hint="eastAsia"/>
              </w:rPr>
              <w:t>汇款申请书编号</w:t>
            </w:r>
          </w:p>
        </w:tc>
        <w:tc>
          <w:tcPr>
            <w:tcW w:w="2363" w:type="dxa"/>
          </w:tcPr>
          <w:p w:rsidR="00A17FCC" w:rsidRDefault="00A17FCC" w:rsidP="00A17FCC">
            <w:pPr>
              <w:rPr>
                <w:rFonts w:ascii="宋体" w:hAnsi="宋体"/>
              </w:rPr>
            </w:pPr>
            <w:r>
              <w:rPr>
                <w:rFonts w:ascii="宋体" w:hAnsi="宋体" w:hint="eastAsia"/>
              </w:rPr>
              <w:t>用于电脑验印/变码印鉴</w:t>
            </w:r>
          </w:p>
        </w:tc>
        <w:tc>
          <w:tcPr>
            <w:tcW w:w="1620" w:type="dxa"/>
          </w:tcPr>
          <w:p w:rsidR="00A17FCC" w:rsidRDefault="00A17FCC" w:rsidP="00A17FCC">
            <w:pPr>
              <w:rPr>
                <w:rFonts w:ascii="宋体" w:hAnsi="宋体"/>
              </w:rPr>
            </w:pPr>
            <w:r>
              <w:rPr>
                <w:rFonts w:ascii="宋体" w:hAnsi="宋体" w:hint="eastAsia"/>
              </w:rPr>
              <w:t>字符类型20位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客户号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字符类型10位</w:t>
            </w:r>
          </w:p>
        </w:tc>
        <w:tc>
          <w:tcPr>
            <w:tcW w:w="2821" w:type="dxa"/>
          </w:tcPr>
          <w:p w:rsidR="00A17FCC" w:rsidRDefault="00A17FCC" w:rsidP="00A17FCC">
            <w:pPr>
              <w:rPr>
                <w:rFonts w:ascii="宋体" w:hAnsi="宋体"/>
              </w:rPr>
            </w:pPr>
            <w:r>
              <w:rPr>
                <w:rFonts w:ascii="宋体" w:hAnsi="宋体" w:hint="eastAsia"/>
              </w:rPr>
              <w:t>ISN3505 申请客户号不能为空</w:t>
            </w:r>
          </w:p>
        </w:tc>
      </w:tr>
      <w:tr w:rsidR="00A17FCC">
        <w:tc>
          <w:tcPr>
            <w:tcW w:w="1705" w:type="dxa"/>
          </w:tcPr>
          <w:p w:rsidR="00A17FCC" w:rsidRDefault="00A17FCC" w:rsidP="00A17FCC">
            <w:pPr>
              <w:rPr>
                <w:rFonts w:ascii="宋体" w:hAnsi="宋体"/>
              </w:rPr>
            </w:pPr>
            <w:r>
              <w:rPr>
                <w:rFonts w:ascii="宋体" w:hAnsi="宋体" w:hint="eastAsia"/>
              </w:rPr>
              <w:t>收款人账号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21" w:type="dxa"/>
          </w:tcPr>
          <w:p w:rsidR="00A17FCC" w:rsidRDefault="00A17FCC" w:rsidP="00A17FCC">
            <w:pPr>
              <w:rPr>
                <w:rFonts w:ascii="宋体" w:hAnsi="宋体"/>
              </w:rPr>
            </w:pPr>
            <w:r>
              <w:rPr>
                <w:rFonts w:ascii="宋体" w:hAnsi="宋体" w:hint="eastAsia"/>
              </w:rPr>
              <w:t>ISN3567 收款人账号不能为空</w:t>
            </w:r>
          </w:p>
        </w:tc>
      </w:tr>
      <w:tr w:rsidR="00A17FCC">
        <w:tc>
          <w:tcPr>
            <w:tcW w:w="1705" w:type="dxa"/>
          </w:tcPr>
          <w:p w:rsidR="00A17FCC" w:rsidRDefault="00A17FCC" w:rsidP="00A17FCC">
            <w:pPr>
              <w:rPr>
                <w:rFonts w:ascii="宋体" w:hAnsi="宋体"/>
              </w:rPr>
            </w:pPr>
            <w:r>
              <w:rPr>
                <w:rFonts w:ascii="宋体" w:hAnsi="宋体" w:hint="eastAsia"/>
              </w:rPr>
              <w:t>收款人客户号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收款人名称</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字符类型105位</w:t>
            </w:r>
          </w:p>
        </w:tc>
        <w:tc>
          <w:tcPr>
            <w:tcW w:w="2821" w:type="dxa"/>
          </w:tcPr>
          <w:p w:rsidR="00A17FCC" w:rsidRDefault="00A17FCC" w:rsidP="00A17FCC">
            <w:pPr>
              <w:rPr>
                <w:rFonts w:ascii="宋体" w:hAnsi="宋体"/>
              </w:rPr>
            </w:pPr>
            <w:r>
              <w:rPr>
                <w:rFonts w:ascii="宋体" w:hAnsi="宋体" w:hint="eastAsia"/>
              </w:rPr>
              <w:t>ISN3566 收款人名称不能为空</w:t>
            </w:r>
          </w:p>
        </w:tc>
      </w:tr>
      <w:tr w:rsidR="00A17FCC">
        <w:tc>
          <w:tcPr>
            <w:tcW w:w="1705" w:type="dxa"/>
          </w:tcPr>
          <w:p w:rsidR="00A17FCC" w:rsidRDefault="00A17FCC" w:rsidP="00A17FCC">
            <w:pPr>
              <w:rPr>
                <w:rFonts w:ascii="宋体" w:hAnsi="宋体"/>
              </w:rPr>
            </w:pPr>
            <w:r>
              <w:rPr>
                <w:rFonts w:ascii="宋体" w:hAnsi="宋体" w:hint="eastAsia"/>
              </w:rPr>
              <w:t>收款人地址</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字符类型105位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收款人国别</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字符类型2位</w:t>
            </w:r>
          </w:p>
        </w:tc>
        <w:tc>
          <w:tcPr>
            <w:tcW w:w="2821" w:type="dxa"/>
          </w:tcPr>
          <w:p w:rsidR="00A17FCC" w:rsidRDefault="00A17FCC" w:rsidP="00A17FCC">
            <w:pPr>
              <w:rPr>
                <w:rFonts w:ascii="宋体" w:hAnsi="宋体"/>
              </w:rPr>
            </w:pPr>
            <w:r>
              <w:rPr>
                <w:rFonts w:ascii="宋体" w:hAnsi="宋体" w:hint="eastAsia"/>
              </w:rPr>
              <w:t>ISN3511 收款人国别不能为空</w:t>
            </w:r>
          </w:p>
        </w:tc>
      </w:tr>
      <w:tr w:rsidR="00A17FCC">
        <w:tc>
          <w:tcPr>
            <w:tcW w:w="1705" w:type="dxa"/>
          </w:tcPr>
          <w:p w:rsidR="00A17FCC" w:rsidRDefault="00A17FCC" w:rsidP="00A17FCC">
            <w:pPr>
              <w:rPr>
                <w:rFonts w:ascii="宋体" w:hAnsi="宋体"/>
              </w:rPr>
            </w:pPr>
            <w:r>
              <w:rPr>
                <w:rFonts w:ascii="宋体" w:hAnsi="宋体" w:hint="eastAsia"/>
              </w:rPr>
              <w:t>汇款类型</w:t>
            </w:r>
          </w:p>
        </w:tc>
        <w:tc>
          <w:tcPr>
            <w:tcW w:w="2363"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AT : 委托电汇</w:t>
            </w:r>
          </w:p>
          <w:p w:rsidR="00A17FCC" w:rsidRDefault="00A17FCC" w:rsidP="00A17FCC">
            <w:pPr>
              <w:rPr>
                <w:rFonts w:ascii="宋体" w:hAnsi="宋体"/>
              </w:rPr>
            </w:pPr>
            <w:r>
              <w:rPr>
                <w:rFonts w:ascii="宋体" w:hAnsi="宋体" w:hint="eastAsia"/>
              </w:rPr>
              <w:t>BT : 同城转账</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TT : 电汇</w:t>
            </w:r>
          </w:p>
        </w:tc>
        <w:tc>
          <w:tcPr>
            <w:tcW w:w="1620" w:type="dxa"/>
          </w:tcPr>
          <w:p w:rsidR="00A17FCC" w:rsidRDefault="00A17FCC" w:rsidP="00A17FCC">
            <w:pPr>
              <w:rPr>
                <w:rFonts w:ascii="宋体" w:hAnsi="宋体"/>
              </w:rPr>
            </w:pPr>
            <w:r>
              <w:rPr>
                <w:rFonts w:ascii="宋体" w:hAnsi="宋体" w:hint="eastAsia"/>
              </w:rPr>
              <w:t>字符类型2位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国内外费用承担方</w:t>
            </w:r>
          </w:p>
        </w:tc>
        <w:tc>
          <w:tcPr>
            <w:tcW w:w="236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I : OUR（汇款人）</w:t>
            </w:r>
          </w:p>
          <w:p w:rsidR="00A17FCC" w:rsidRDefault="00A17FCC" w:rsidP="00A17FCC">
            <w:pPr>
              <w:rPr>
                <w:rFonts w:ascii="宋体" w:hAnsi="宋体"/>
              </w:rPr>
            </w:pPr>
            <w:r>
              <w:rPr>
                <w:rFonts w:ascii="宋体" w:hAnsi="宋体" w:hint="eastAsia"/>
              </w:rPr>
              <w:t>O : BEN（收款人）</w:t>
            </w:r>
          </w:p>
          <w:p w:rsidR="00A17FCC" w:rsidRDefault="00A17FCC" w:rsidP="00A17FCC">
            <w:pPr>
              <w:rPr>
                <w:rFonts w:ascii="宋体" w:hAnsi="宋体"/>
              </w:rPr>
            </w:pPr>
            <w:r>
              <w:rPr>
                <w:rFonts w:ascii="宋体" w:hAnsi="宋体" w:hint="eastAsia"/>
              </w:rPr>
              <w:t>S : SHA（共同）</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汇款币别</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汇款金额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r>
              <w:rPr>
                <w:rFonts w:ascii="宋体" w:hAnsi="宋体" w:hint="eastAsia"/>
              </w:rPr>
              <w:t>ISN3514 汇款金额必须大于零</w:t>
            </w:r>
          </w:p>
        </w:tc>
      </w:tr>
      <w:tr w:rsidR="00A17FCC">
        <w:tc>
          <w:tcPr>
            <w:tcW w:w="1705" w:type="dxa"/>
          </w:tcPr>
          <w:p w:rsidR="00A17FCC" w:rsidRDefault="00A17FCC" w:rsidP="00A17FCC">
            <w:pPr>
              <w:rPr>
                <w:rFonts w:ascii="宋体" w:hAnsi="宋体"/>
              </w:rPr>
            </w:pPr>
            <w:r>
              <w:rPr>
                <w:rFonts w:ascii="宋体" w:hAnsi="宋体" w:hint="eastAsia"/>
              </w:rPr>
              <w:t>我行内扣费用</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实际汇出净额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扣账户口１</w:t>
            </w:r>
          </w:p>
        </w:tc>
        <w:tc>
          <w:tcPr>
            <w:tcW w:w="2363" w:type="dxa"/>
          </w:tcPr>
          <w:p w:rsidR="00A17FCC" w:rsidRDefault="00A17FCC" w:rsidP="00A17FCC">
            <w:pPr>
              <w:rPr>
                <w:rFonts w:ascii="宋体" w:hAnsi="宋体"/>
              </w:rPr>
            </w:pPr>
            <w:r>
              <w:rPr>
                <w:rFonts w:ascii="宋体" w:hAnsi="宋体" w:hint="eastAsia"/>
              </w:rPr>
              <w:t>可以是客户账户、内部户口、挂账单</w:t>
            </w:r>
          </w:p>
        </w:tc>
        <w:tc>
          <w:tcPr>
            <w:tcW w:w="1620" w:type="dxa"/>
          </w:tcPr>
          <w:p w:rsidR="00A17FCC" w:rsidRDefault="00A17FCC" w:rsidP="00A17FCC">
            <w:pPr>
              <w:rPr>
                <w:rFonts w:ascii="宋体" w:hAnsi="宋体"/>
              </w:rPr>
            </w:pPr>
            <w:r>
              <w:rPr>
                <w:rFonts w:ascii="宋体" w:hAnsi="宋体" w:hint="eastAsia"/>
              </w:rPr>
              <w:t>字符类型35位</w:t>
            </w:r>
          </w:p>
        </w:tc>
        <w:tc>
          <w:tcPr>
            <w:tcW w:w="2821" w:type="dxa"/>
          </w:tcPr>
          <w:p w:rsidR="00A17FCC" w:rsidRDefault="00A17FCC" w:rsidP="00A17FCC">
            <w:pPr>
              <w:rPr>
                <w:rFonts w:ascii="宋体" w:hAnsi="宋体" w:cs="Arial"/>
                <w:kern w:val="0"/>
                <w:szCs w:val="18"/>
                <w:lang w:val="zh-CN"/>
              </w:rPr>
            </w:pPr>
            <w:r>
              <w:rPr>
                <w:rFonts w:ascii="宋体" w:hAnsi="宋体" w:cs="Arial"/>
                <w:kern w:val="0"/>
                <w:szCs w:val="18"/>
                <w:lang w:val="zh-CN"/>
              </w:rPr>
              <w:t xml:space="preserve">ISN3519 </w:t>
            </w:r>
            <w:r>
              <w:rPr>
                <w:rFonts w:ascii="宋体" w:hAnsi="宋体" w:cs="Arial" w:hint="eastAsia"/>
                <w:kern w:val="0"/>
                <w:szCs w:val="18"/>
                <w:lang w:val="zh-CN"/>
              </w:rPr>
              <w:t>扣账户口不能为空</w:t>
            </w:r>
          </w:p>
          <w:p w:rsidR="00A17FCC" w:rsidRDefault="00A17FCC" w:rsidP="00A17FCC">
            <w:pPr>
              <w:rPr>
                <w:rFonts w:ascii="宋体" w:hAnsi="宋体"/>
              </w:rPr>
            </w:pPr>
            <w:r>
              <w:rPr>
                <w:rFonts w:ascii="宋体" w:hAnsi="宋体" w:cs="Arial" w:hint="eastAsia"/>
                <w:kern w:val="0"/>
                <w:szCs w:val="18"/>
                <w:lang w:val="zh-CN"/>
              </w:rPr>
              <w:t>CSAB051　户口不存在</w:t>
            </w:r>
          </w:p>
          <w:p w:rsidR="00A17FCC" w:rsidRDefault="00A17FCC" w:rsidP="00A17FCC">
            <w:pPr>
              <w:rPr>
                <w:rFonts w:ascii="宋体" w:hAnsi="宋体"/>
              </w:rPr>
            </w:pPr>
            <w:r>
              <w:rPr>
                <w:rFonts w:ascii="宋体" w:hAnsi="宋体" w:hint="eastAsia"/>
              </w:rPr>
              <w:t>CSAC030 柜员没有手工检查印鉴</w:t>
            </w:r>
          </w:p>
        </w:tc>
      </w:tr>
      <w:tr w:rsidR="00A17FCC">
        <w:tc>
          <w:tcPr>
            <w:tcW w:w="1705" w:type="dxa"/>
          </w:tcPr>
          <w:p w:rsidR="00A17FCC" w:rsidRDefault="00A17FCC" w:rsidP="00A17FCC">
            <w:pPr>
              <w:rPr>
                <w:rFonts w:ascii="宋体" w:hAnsi="宋体"/>
              </w:rPr>
            </w:pPr>
            <w:r>
              <w:rPr>
                <w:rFonts w:ascii="宋体" w:hAnsi="宋体" w:hint="eastAsia"/>
              </w:rPr>
              <w:t>扣账金额１</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户口１钞汇标志</w:t>
            </w:r>
          </w:p>
        </w:tc>
        <w:tc>
          <w:tcPr>
            <w:tcW w:w="236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lastRenderedPageBreak/>
              <w:t>2 : 现汇</w:t>
            </w:r>
          </w:p>
        </w:tc>
        <w:tc>
          <w:tcPr>
            <w:tcW w:w="1620" w:type="dxa"/>
          </w:tcPr>
          <w:p w:rsidR="00A17FCC" w:rsidRDefault="00A17FCC" w:rsidP="00A17FCC">
            <w:pPr>
              <w:rPr>
                <w:rFonts w:ascii="宋体" w:hAnsi="宋体"/>
              </w:rPr>
            </w:pPr>
            <w:r>
              <w:rPr>
                <w:rFonts w:ascii="宋体" w:hAnsi="宋体" w:hint="eastAsia"/>
              </w:rPr>
              <w:lastRenderedPageBreak/>
              <w:t>字符类型1位</w:t>
            </w:r>
          </w:p>
        </w:tc>
        <w:tc>
          <w:tcPr>
            <w:tcW w:w="2821" w:type="dxa"/>
          </w:tcPr>
          <w:p w:rsidR="00A17FCC" w:rsidRDefault="00A17FCC" w:rsidP="00A17FCC">
            <w:pPr>
              <w:rPr>
                <w:rFonts w:ascii="宋体" w:hAnsi="宋体"/>
              </w:rPr>
            </w:pPr>
            <w:r>
              <w:rPr>
                <w:rFonts w:ascii="宋体" w:hAnsi="宋体" w:hint="eastAsia"/>
              </w:rPr>
              <w:t>CSAC0056</w:t>
            </w:r>
          </w:p>
          <w:p w:rsidR="00A17FCC" w:rsidRDefault="00A17FCC" w:rsidP="00A17FCC">
            <w:pPr>
              <w:rPr>
                <w:rFonts w:ascii="宋体" w:hAnsi="宋体"/>
              </w:rPr>
            </w:pPr>
            <w:r>
              <w:rPr>
                <w:rFonts w:ascii="宋体" w:hAnsi="宋体" w:hint="eastAsia"/>
              </w:rPr>
              <w:t>CSAC053钞汇标志不一致</w:t>
            </w:r>
          </w:p>
        </w:tc>
      </w:tr>
      <w:tr w:rsidR="00A17FCC">
        <w:tc>
          <w:tcPr>
            <w:tcW w:w="1705" w:type="dxa"/>
          </w:tcPr>
          <w:p w:rsidR="00A17FCC" w:rsidRDefault="00A17FCC" w:rsidP="00A17FCC">
            <w:pPr>
              <w:rPr>
                <w:rFonts w:ascii="宋体" w:hAnsi="宋体"/>
              </w:rPr>
            </w:pPr>
            <w:r>
              <w:rPr>
                <w:rFonts w:ascii="宋体" w:hAnsi="宋体" w:hint="eastAsia"/>
              </w:rPr>
              <w:lastRenderedPageBreak/>
              <w:t>扣账户口２</w:t>
            </w:r>
          </w:p>
        </w:tc>
        <w:tc>
          <w:tcPr>
            <w:tcW w:w="2363" w:type="dxa"/>
          </w:tcPr>
          <w:p w:rsidR="00A17FCC" w:rsidRDefault="00A17FCC" w:rsidP="00A17FCC">
            <w:pPr>
              <w:rPr>
                <w:rFonts w:ascii="宋体" w:hAnsi="宋体"/>
              </w:rPr>
            </w:pPr>
            <w:r>
              <w:rPr>
                <w:rFonts w:ascii="宋体" w:hAnsi="宋体" w:hint="eastAsia"/>
              </w:rPr>
              <w:t>可以是客户账户、内部户口、挂账单</w:t>
            </w:r>
          </w:p>
        </w:tc>
        <w:tc>
          <w:tcPr>
            <w:tcW w:w="1620" w:type="dxa"/>
          </w:tcPr>
          <w:p w:rsidR="00A17FCC" w:rsidRDefault="00A17FCC" w:rsidP="00A17FCC">
            <w:pPr>
              <w:rPr>
                <w:rFonts w:ascii="宋体" w:hAnsi="宋体"/>
              </w:rPr>
            </w:pPr>
            <w:r>
              <w:rPr>
                <w:rFonts w:ascii="宋体" w:hAnsi="宋体" w:hint="eastAsia"/>
              </w:rPr>
              <w:t>字符类型35位</w:t>
            </w:r>
          </w:p>
        </w:tc>
        <w:tc>
          <w:tcPr>
            <w:tcW w:w="2821" w:type="dxa"/>
          </w:tcPr>
          <w:p w:rsidR="00A17FCC" w:rsidRDefault="00A17FCC" w:rsidP="00A17FCC">
            <w:pPr>
              <w:rPr>
                <w:rFonts w:ascii="宋体" w:hAnsi="宋体"/>
              </w:rPr>
            </w:pPr>
            <w:r>
              <w:rPr>
                <w:rFonts w:ascii="宋体" w:hAnsi="宋体" w:hint="eastAsia"/>
              </w:rPr>
              <w:t>ISN1701 户口号不能为空</w:t>
            </w:r>
          </w:p>
          <w:p w:rsidR="00A17FCC" w:rsidRDefault="00A17FCC" w:rsidP="00A17FCC">
            <w:pPr>
              <w:rPr>
                <w:rFonts w:ascii="宋体" w:hAnsi="宋体"/>
              </w:rPr>
            </w:pPr>
            <w:r>
              <w:rPr>
                <w:rFonts w:ascii="宋体" w:hAnsi="宋体" w:cs="Arial" w:hint="eastAsia"/>
                <w:kern w:val="0"/>
                <w:szCs w:val="18"/>
                <w:lang w:val="zh-CN"/>
              </w:rPr>
              <w:t>CSAB051　户口不存在</w:t>
            </w:r>
          </w:p>
          <w:p w:rsidR="00A17FCC" w:rsidRDefault="00A17FCC" w:rsidP="00A17FCC">
            <w:pPr>
              <w:rPr>
                <w:rFonts w:ascii="宋体" w:hAnsi="宋体"/>
              </w:rPr>
            </w:pPr>
            <w:r>
              <w:rPr>
                <w:rFonts w:ascii="宋体" w:hAnsi="宋体" w:hint="eastAsia"/>
              </w:rPr>
              <w:t>CSAC030 柜员没有手工检查印鉴</w:t>
            </w:r>
          </w:p>
        </w:tc>
      </w:tr>
      <w:tr w:rsidR="00A17FCC">
        <w:tc>
          <w:tcPr>
            <w:tcW w:w="1705" w:type="dxa"/>
          </w:tcPr>
          <w:p w:rsidR="00A17FCC" w:rsidRDefault="00A17FCC" w:rsidP="00A17FCC">
            <w:pPr>
              <w:rPr>
                <w:rFonts w:ascii="宋体" w:hAnsi="宋体"/>
              </w:rPr>
            </w:pPr>
            <w:r>
              <w:rPr>
                <w:rFonts w:ascii="宋体" w:hAnsi="宋体" w:hint="eastAsia"/>
              </w:rPr>
              <w:t>扣账金额２</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户口２钞汇标志</w:t>
            </w:r>
          </w:p>
        </w:tc>
        <w:tc>
          <w:tcPr>
            <w:tcW w:w="236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r>
              <w:rPr>
                <w:rFonts w:ascii="宋体" w:hAnsi="宋体" w:hint="eastAsia"/>
              </w:rPr>
              <w:t>CSAC0056</w:t>
            </w:r>
          </w:p>
        </w:tc>
      </w:tr>
      <w:tr w:rsidR="00A17FCC">
        <w:tc>
          <w:tcPr>
            <w:tcW w:w="1705" w:type="dxa"/>
          </w:tcPr>
          <w:p w:rsidR="00A17FCC" w:rsidRDefault="00A17FCC" w:rsidP="00A17FCC">
            <w:pPr>
              <w:rPr>
                <w:rFonts w:ascii="宋体" w:hAnsi="宋体"/>
              </w:rPr>
            </w:pPr>
            <w:r>
              <w:rPr>
                <w:rFonts w:ascii="宋体" w:hAnsi="宋体" w:hint="eastAsia"/>
              </w:rPr>
              <w:t>收款行代码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2821" w:type="dxa"/>
          </w:tcPr>
          <w:p w:rsidR="00A17FCC" w:rsidRDefault="00A17FCC" w:rsidP="00A17FCC">
            <w:pPr>
              <w:rPr>
                <w:rFonts w:ascii="宋体" w:hAnsi="宋体"/>
              </w:rPr>
            </w:pPr>
            <w:r>
              <w:rPr>
                <w:rFonts w:ascii="宋体" w:hAnsi="宋体" w:hint="eastAsia"/>
              </w:rPr>
              <w:t>ISN3615 收款银行代码和收款行名址不能同时为空</w:t>
            </w:r>
          </w:p>
        </w:tc>
      </w:tr>
      <w:tr w:rsidR="00A17FCC">
        <w:tc>
          <w:tcPr>
            <w:tcW w:w="1705" w:type="dxa"/>
          </w:tcPr>
          <w:p w:rsidR="00A17FCC" w:rsidRDefault="00A17FCC" w:rsidP="00A17FCC">
            <w:pPr>
              <w:rPr>
                <w:rFonts w:ascii="宋体" w:hAnsi="宋体"/>
              </w:rPr>
            </w:pPr>
            <w:r>
              <w:rPr>
                <w:rFonts w:ascii="宋体" w:hAnsi="宋体" w:hint="eastAsia"/>
              </w:rPr>
              <w:t>收款行名址</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2821" w:type="dxa"/>
          </w:tcPr>
          <w:p w:rsidR="00A17FCC" w:rsidRDefault="00A17FCC" w:rsidP="00A17FCC">
            <w:pPr>
              <w:rPr>
                <w:rFonts w:ascii="宋体" w:hAnsi="宋体"/>
              </w:rPr>
            </w:pPr>
            <w:r>
              <w:rPr>
                <w:rFonts w:ascii="宋体" w:hAnsi="宋体" w:hint="eastAsia"/>
              </w:rPr>
              <w:t>ISN3615 收款银行代码和收款行名址不能同时为空</w:t>
            </w:r>
          </w:p>
        </w:tc>
      </w:tr>
      <w:tr w:rsidR="00A17FCC">
        <w:tc>
          <w:tcPr>
            <w:tcW w:w="1705" w:type="dxa"/>
          </w:tcPr>
          <w:p w:rsidR="00A17FCC" w:rsidRDefault="00A17FCC" w:rsidP="00A17FCC">
            <w:pPr>
              <w:rPr>
                <w:rFonts w:ascii="宋体" w:hAnsi="宋体"/>
              </w:rPr>
            </w:pPr>
            <w:r>
              <w:rPr>
                <w:rFonts w:ascii="宋体" w:hAnsi="宋体" w:hint="eastAsia"/>
              </w:rPr>
              <w:t>收款行账户行代码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收款行账户行名址</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 xml:space="preserve">合同号 </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2821" w:type="dxa"/>
          </w:tcPr>
          <w:p w:rsidR="00A17FCC" w:rsidRDefault="00A17FCC" w:rsidP="00A17FCC">
            <w:pPr>
              <w:rPr>
                <w:rFonts w:ascii="宋体" w:hAnsi="宋体"/>
              </w:rPr>
            </w:pPr>
            <w:r>
              <w:rPr>
                <w:rFonts w:ascii="宋体" w:hAnsi="宋体" w:hint="eastAsia"/>
              </w:rPr>
              <w:t>ISN3594 合同号／发票号不能为空</w:t>
            </w:r>
          </w:p>
        </w:tc>
      </w:tr>
      <w:tr w:rsidR="00A17FCC">
        <w:tc>
          <w:tcPr>
            <w:tcW w:w="1705" w:type="dxa"/>
          </w:tcPr>
          <w:p w:rsidR="00A17FCC" w:rsidRDefault="00A17FCC" w:rsidP="00A17FCC">
            <w:pPr>
              <w:rPr>
                <w:rFonts w:ascii="宋体" w:hAnsi="宋体"/>
              </w:rPr>
            </w:pPr>
            <w:r>
              <w:rPr>
                <w:rFonts w:ascii="宋体" w:hAnsi="宋体" w:hint="eastAsia"/>
              </w:rPr>
              <w:t>发票号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汇款附言</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申报号码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字符类型22</w:t>
            </w:r>
            <w:r>
              <w:rPr>
                <w:rFonts w:ascii="宋体" w:hAnsi="宋体" w:hint="eastAsia"/>
              </w:rPr>
              <w:lastRenderedPageBreak/>
              <w:t>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核销单编号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字符类型8位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核销单印单局码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字符类型6位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交易编码1</w:t>
            </w:r>
          </w:p>
        </w:tc>
        <w:tc>
          <w:tcPr>
            <w:tcW w:w="2363" w:type="dxa"/>
          </w:tcPr>
          <w:p w:rsidR="00A17FCC" w:rsidRDefault="00A17FCC" w:rsidP="00A17FCC">
            <w:pPr>
              <w:rPr>
                <w:rFonts w:ascii="宋体" w:hAnsi="宋体"/>
              </w:rPr>
            </w:pPr>
            <w:r>
              <w:rPr>
                <w:rFonts w:ascii="宋体" w:hAnsi="宋体" w:hint="eastAsia"/>
              </w:rPr>
              <w:t>分类参见《交易编码》</w:t>
            </w:r>
          </w:p>
        </w:tc>
        <w:tc>
          <w:tcPr>
            <w:tcW w:w="1620" w:type="dxa"/>
          </w:tcPr>
          <w:p w:rsidR="00A17FCC" w:rsidRDefault="00A17FCC" w:rsidP="00A17FCC">
            <w:pPr>
              <w:rPr>
                <w:rFonts w:ascii="宋体" w:hAnsi="宋体"/>
              </w:rPr>
            </w:pPr>
            <w:r>
              <w:rPr>
                <w:rFonts w:ascii="宋体" w:hAnsi="宋体" w:hint="eastAsia"/>
              </w:rPr>
              <w:t>字符类型6位</w:t>
            </w:r>
          </w:p>
        </w:tc>
        <w:tc>
          <w:tcPr>
            <w:tcW w:w="2821" w:type="dxa"/>
          </w:tcPr>
          <w:p w:rsidR="00A17FCC" w:rsidRDefault="00A17FCC" w:rsidP="00A17FCC">
            <w:pPr>
              <w:rPr>
                <w:rFonts w:ascii="宋体" w:hAnsi="宋体"/>
              </w:rPr>
            </w:pPr>
            <w:r>
              <w:rPr>
                <w:rFonts w:ascii="宋体" w:hAnsi="宋体" w:hint="eastAsia"/>
              </w:rPr>
              <w:t>ISN3618 交易编码不能为空</w:t>
            </w:r>
          </w:p>
        </w:tc>
      </w:tr>
      <w:tr w:rsidR="00A17FCC">
        <w:tc>
          <w:tcPr>
            <w:tcW w:w="1705" w:type="dxa"/>
          </w:tcPr>
          <w:p w:rsidR="00A17FCC" w:rsidRDefault="00A17FCC" w:rsidP="00A17FCC">
            <w:pPr>
              <w:rPr>
                <w:rFonts w:ascii="宋体" w:hAnsi="宋体"/>
              </w:rPr>
            </w:pPr>
            <w:r>
              <w:rPr>
                <w:rFonts w:ascii="宋体" w:hAnsi="宋体" w:hint="eastAsia"/>
              </w:rPr>
              <w:t>交易金额1</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交易附言1</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字符类型60位</w:t>
            </w:r>
          </w:p>
        </w:tc>
        <w:tc>
          <w:tcPr>
            <w:tcW w:w="2821" w:type="dxa"/>
          </w:tcPr>
          <w:p w:rsidR="00A17FCC" w:rsidRDefault="00A17FCC" w:rsidP="00A17FCC">
            <w:pPr>
              <w:rPr>
                <w:rFonts w:ascii="宋体" w:hAnsi="宋体"/>
              </w:rPr>
            </w:pPr>
            <w:r>
              <w:rPr>
                <w:rFonts w:ascii="宋体" w:hAnsi="宋体" w:hint="eastAsia"/>
              </w:rPr>
              <w:t>交易附言</w:t>
            </w:r>
          </w:p>
        </w:tc>
      </w:tr>
      <w:tr w:rsidR="00A17FCC">
        <w:tc>
          <w:tcPr>
            <w:tcW w:w="1705" w:type="dxa"/>
          </w:tcPr>
          <w:p w:rsidR="00A17FCC" w:rsidRDefault="00A17FCC" w:rsidP="00A17FCC">
            <w:pPr>
              <w:rPr>
                <w:rFonts w:ascii="宋体" w:hAnsi="宋体"/>
              </w:rPr>
            </w:pPr>
            <w:r>
              <w:rPr>
                <w:rFonts w:ascii="宋体" w:hAnsi="宋体" w:hint="eastAsia"/>
              </w:rPr>
              <w:t>交易编码2</w:t>
            </w:r>
          </w:p>
        </w:tc>
        <w:tc>
          <w:tcPr>
            <w:tcW w:w="2363" w:type="dxa"/>
          </w:tcPr>
          <w:p w:rsidR="00A17FCC" w:rsidRDefault="00A17FCC" w:rsidP="00A17FCC">
            <w:pPr>
              <w:rPr>
                <w:rFonts w:ascii="宋体" w:hAnsi="宋体"/>
              </w:rPr>
            </w:pPr>
            <w:r>
              <w:rPr>
                <w:rFonts w:ascii="宋体" w:hAnsi="宋体" w:hint="eastAsia"/>
              </w:rPr>
              <w:t>分类参见《交易编码》</w:t>
            </w:r>
          </w:p>
        </w:tc>
        <w:tc>
          <w:tcPr>
            <w:tcW w:w="1620" w:type="dxa"/>
          </w:tcPr>
          <w:p w:rsidR="00A17FCC" w:rsidRDefault="00A17FCC" w:rsidP="00A17FCC">
            <w:pPr>
              <w:rPr>
                <w:rFonts w:ascii="宋体" w:hAnsi="宋体"/>
              </w:rPr>
            </w:pPr>
            <w:r>
              <w:rPr>
                <w:rFonts w:ascii="宋体" w:hAnsi="宋体" w:hint="eastAsia"/>
              </w:rPr>
              <w:t>字符类型6位</w:t>
            </w:r>
          </w:p>
        </w:tc>
        <w:tc>
          <w:tcPr>
            <w:tcW w:w="2821" w:type="dxa"/>
          </w:tcPr>
          <w:p w:rsidR="00A17FCC" w:rsidRDefault="00A17FCC" w:rsidP="00A17FCC">
            <w:pPr>
              <w:rPr>
                <w:rFonts w:ascii="宋体" w:hAnsi="宋体"/>
              </w:rPr>
            </w:pPr>
            <w:r>
              <w:rPr>
                <w:rFonts w:ascii="宋体" w:hAnsi="宋体" w:hint="eastAsia"/>
              </w:rPr>
              <w:t>ISN3618 交易编码不能为空</w:t>
            </w:r>
          </w:p>
        </w:tc>
      </w:tr>
      <w:tr w:rsidR="00A17FCC">
        <w:tc>
          <w:tcPr>
            <w:tcW w:w="1705" w:type="dxa"/>
          </w:tcPr>
          <w:p w:rsidR="00A17FCC" w:rsidRDefault="00A17FCC" w:rsidP="00A17FCC">
            <w:pPr>
              <w:rPr>
                <w:rFonts w:ascii="宋体" w:hAnsi="宋体"/>
              </w:rPr>
            </w:pPr>
            <w:r>
              <w:rPr>
                <w:rFonts w:ascii="宋体" w:hAnsi="宋体" w:hint="eastAsia"/>
              </w:rPr>
              <w:t>交易金额2</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交易附言2</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字符类型60位</w:t>
            </w:r>
          </w:p>
        </w:tc>
        <w:tc>
          <w:tcPr>
            <w:tcW w:w="2821" w:type="dxa"/>
          </w:tcPr>
          <w:p w:rsidR="00A17FCC" w:rsidRDefault="00A17FCC" w:rsidP="00A17FCC">
            <w:pPr>
              <w:rPr>
                <w:rFonts w:ascii="宋体" w:hAnsi="宋体"/>
              </w:rPr>
            </w:pPr>
            <w:r>
              <w:rPr>
                <w:rFonts w:ascii="宋体" w:hAnsi="宋体" w:hint="eastAsia"/>
              </w:rPr>
              <w:t>交易附言</w:t>
            </w:r>
          </w:p>
        </w:tc>
      </w:tr>
      <w:tr w:rsidR="00A17FCC">
        <w:tc>
          <w:tcPr>
            <w:tcW w:w="1705" w:type="dxa"/>
          </w:tcPr>
          <w:p w:rsidR="00A17FCC" w:rsidRDefault="00A17FCC" w:rsidP="00A17FCC">
            <w:pPr>
              <w:rPr>
                <w:rFonts w:ascii="宋体" w:hAnsi="宋体"/>
              </w:rPr>
            </w:pPr>
            <w:r>
              <w:rPr>
                <w:rFonts w:ascii="宋体" w:hAnsi="宋体" w:hint="eastAsia"/>
              </w:rPr>
              <w:t>购汇金额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购汇人民币账户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现汇金额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现汇账户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其他金额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其他账户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正常付汇标志</w:t>
            </w:r>
          </w:p>
        </w:tc>
        <w:tc>
          <w:tcPr>
            <w:tcW w:w="2363" w:type="dxa"/>
          </w:tcPr>
          <w:p w:rsidR="00A17FCC" w:rsidRDefault="00A17FCC" w:rsidP="00A17FCC">
            <w:pPr>
              <w:rPr>
                <w:rFonts w:ascii="宋体" w:hAnsi="宋体"/>
              </w:rPr>
            </w:pPr>
            <w:r>
              <w:rPr>
                <w:rFonts w:ascii="宋体" w:hAnsi="宋体" w:hint="eastAsia"/>
              </w:rPr>
              <w:t xml:space="preserve">分两种：1:YES　　</w:t>
            </w:r>
            <w:r>
              <w:rPr>
                <w:rFonts w:ascii="宋体" w:hAnsi="宋体" w:hint="eastAsia"/>
              </w:rPr>
              <w:lastRenderedPageBreak/>
              <w:t>0:NO</w:t>
            </w:r>
          </w:p>
        </w:tc>
        <w:tc>
          <w:tcPr>
            <w:tcW w:w="1620" w:type="dxa"/>
          </w:tcPr>
          <w:p w:rsidR="00A17FCC" w:rsidRDefault="00A17FCC" w:rsidP="00A17FCC">
            <w:pPr>
              <w:rPr>
                <w:rFonts w:ascii="宋体" w:hAnsi="宋体"/>
              </w:rPr>
            </w:pPr>
            <w:r>
              <w:rPr>
                <w:rFonts w:ascii="宋体" w:hAnsi="宋体" w:hint="eastAsia"/>
              </w:rPr>
              <w:lastRenderedPageBreak/>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不在名录</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异地付汇</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转口贸易</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名称不一致</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真实性审查</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９０天以上到货</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境外物资使用</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付汇性质</w:t>
            </w:r>
          </w:p>
        </w:tc>
        <w:tc>
          <w:tcPr>
            <w:tcW w:w="2363" w:type="dxa"/>
          </w:tcPr>
          <w:p w:rsidR="00A17FCC" w:rsidRDefault="00A17FCC" w:rsidP="00A17FCC">
            <w:pPr>
              <w:rPr>
                <w:rFonts w:ascii="宋体" w:hAnsi="宋体"/>
              </w:rPr>
            </w:pPr>
            <w:r>
              <w:rPr>
                <w:rFonts w:ascii="宋体" w:hAnsi="宋体" w:hint="eastAsia"/>
              </w:rPr>
              <w:t>分六种：</w:t>
            </w:r>
          </w:p>
          <w:p w:rsidR="00A17FCC" w:rsidRDefault="00A17FCC" w:rsidP="00A17FCC">
            <w:pPr>
              <w:rPr>
                <w:rFonts w:ascii="宋体" w:hAnsi="宋体"/>
              </w:rPr>
            </w:pPr>
            <w:r>
              <w:rPr>
                <w:rFonts w:ascii="宋体" w:hAnsi="宋体" w:hint="eastAsia"/>
              </w:rPr>
              <w:t>1 : 保税区</w:t>
            </w:r>
          </w:p>
          <w:p w:rsidR="00A17FCC" w:rsidRDefault="00A17FCC" w:rsidP="00A17FCC">
            <w:pPr>
              <w:rPr>
                <w:rFonts w:ascii="宋体" w:hAnsi="宋体"/>
              </w:rPr>
            </w:pPr>
            <w:r>
              <w:rPr>
                <w:rFonts w:ascii="宋体" w:hAnsi="宋体" w:hint="eastAsia"/>
              </w:rPr>
              <w:t>2 : 出口加工区</w:t>
            </w:r>
          </w:p>
          <w:p w:rsidR="00A17FCC" w:rsidRDefault="00A17FCC" w:rsidP="00A17FCC">
            <w:pPr>
              <w:rPr>
                <w:rFonts w:ascii="宋体" w:hAnsi="宋体"/>
              </w:rPr>
            </w:pPr>
            <w:r>
              <w:rPr>
                <w:rFonts w:ascii="宋体" w:hAnsi="宋体" w:hint="eastAsia"/>
              </w:rPr>
              <w:t>3 : 钻石交易所</w:t>
            </w:r>
          </w:p>
          <w:p w:rsidR="00A17FCC" w:rsidRDefault="00A17FCC" w:rsidP="00A17FCC">
            <w:pPr>
              <w:rPr>
                <w:rFonts w:ascii="宋体" w:hAnsi="宋体"/>
              </w:rPr>
            </w:pPr>
            <w:r>
              <w:rPr>
                <w:rFonts w:ascii="宋体" w:hAnsi="宋体" w:hint="eastAsia"/>
              </w:rPr>
              <w:t>4 : 离岸账户</w:t>
            </w:r>
          </w:p>
          <w:p w:rsidR="00A17FCC" w:rsidRDefault="00A17FCC" w:rsidP="00A17FCC">
            <w:pPr>
              <w:rPr>
                <w:rFonts w:ascii="宋体" w:hAnsi="宋体"/>
              </w:rPr>
            </w:pPr>
            <w:r>
              <w:rPr>
                <w:rFonts w:ascii="宋体" w:hAnsi="宋体" w:hint="eastAsia"/>
              </w:rPr>
              <w:t>5 : 深加工结转</w:t>
            </w:r>
          </w:p>
          <w:p w:rsidR="00A17FCC" w:rsidRDefault="00A17FCC" w:rsidP="00A17FCC">
            <w:pPr>
              <w:rPr>
                <w:rFonts w:ascii="宋体" w:hAnsi="宋体"/>
              </w:rPr>
            </w:pPr>
            <w:r>
              <w:rPr>
                <w:rFonts w:ascii="宋体" w:hAnsi="宋体" w:hint="eastAsia"/>
              </w:rPr>
              <w:t>6 : 其他</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进口核销付款</w:t>
            </w:r>
          </w:p>
        </w:tc>
        <w:tc>
          <w:tcPr>
            <w:tcW w:w="2363"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填报人</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填报人电话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备案表号码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字符类型8位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退款原号码１</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字符类型22</w:t>
            </w:r>
            <w:r>
              <w:rPr>
                <w:rFonts w:ascii="宋体" w:hAnsi="宋体" w:hint="eastAsia"/>
              </w:rPr>
              <w:lastRenderedPageBreak/>
              <w:t>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其他</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报关单位代码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最迟装运日期</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结算方式</w:t>
            </w:r>
          </w:p>
        </w:tc>
        <w:tc>
          <w:tcPr>
            <w:tcW w:w="2363" w:type="dxa"/>
          </w:tcPr>
          <w:p w:rsidR="00A17FCC" w:rsidRDefault="00A17FCC" w:rsidP="00A17FCC">
            <w:pPr>
              <w:rPr>
                <w:rFonts w:ascii="宋体" w:hAnsi="宋体"/>
              </w:rPr>
            </w:pPr>
            <w:r>
              <w:rPr>
                <w:rFonts w:ascii="宋体" w:hAnsi="宋体" w:hint="eastAsia"/>
              </w:rPr>
              <w:t>分七种：</w:t>
            </w:r>
          </w:p>
          <w:p w:rsidR="00A17FCC" w:rsidRDefault="00A17FCC" w:rsidP="00A17FCC">
            <w:pPr>
              <w:rPr>
                <w:rFonts w:ascii="宋体" w:hAnsi="宋体"/>
              </w:rPr>
            </w:pPr>
            <w:r>
              <w:rPr>
                <w:rFonts w:ascii="宋体" w:hAnsi="宋体" w:hint="eastAsia"/>
              </w:rPr>
              <w:t>00 : 90天以内信用证</w:t>
            </w:r>
          </w:p>
          <w:p w:rsidR="00A17FCC" w:rsidRDefault="00A17FCC" w:rsidP="00A17FCC">
            <w:pPr>
              <w:rPr>
                <w:rFonts w:ascii="宋体" w:hAnsi="宋体"/>
              </w:rPr>
            </w:pPr>
            <w:r>
              <w:rPr>
                <w:rFonts w:ascii="宋体" w:hAnsi="宋体" w:hint="eastAsia"/>
              </w:rPr>
              <w:t>01 : 90天以上信用证</w:t>
            </w:r>
          </w:p>
          <w:p w:rsidR="00A17FCC" w:rsidRDefault="00A17FCC" w:rsidP="00A17FCC">
            <w:pPr>
              <w:rPr>
                <w:rFonts w:ascii="宋体" w:hAnsi="宋体"/>
              </w:rPr>
            </w:pPr>
            <w:r>
              <w:rPr>
                <w:rFonts w:ascii="宋体" w:hAnsi="宋体" w:hint="eastAsia"/>
              </w:rPr>
              <w:t>10 : 90天以内托收</w:t>
            </w:r>
          </w:p>
          <w:p w:rsidR="00A17FCC" w:rsidRDefault="00A17FCC" w:rsidP="00A17FCC">
            <w:pPr>
              <w:rPr>
                <w:rFonts w:ascii="宋体" w:hAnsi="宋体"/>
              </w:rPr>
            </w:pPr>
            <w:r>
              <w:rPr>
                <w:rFonts w:ascii="宋体" w:hAnsi="宋体" w:hint="eastAsia"/>
              </w:rPr>
              <w:t>11 : 90天以上托收</w:t>
            </w:r>
          </w:p>
          <w:p w:rsidR="00A17FCC" w:rsidRDefault="00A17FCC" w:rsidP="00A17FCC">
            <w:pPr>
              <w:rPr>
                <w:rFonts w:ascii="宋体" w:hAnsi="宋体"/>
              </w:rPr>
            </w:pPr>
            <w:r>
              <w:rPr>
                <w:rFonts w:ascii="宋体" w:hAnsi="宋体" w:hint="eastAsia"/>
              </w:rPr>
              <w:t>20 : 预付汇款</w:t>
            </w:r>
          </w:p>
          <w:p w:rsidR="00A17FCC" w:rsidRDefault="00A17FCC" w:rsidP="00A17FCC">
            <w:pPr>
              <w:rPr>
                <w:rFonts w:ascii="宋体" w:hAnsi="宋体"/>
              </w:rPr>
            </w:pPr>
            <w:r>
              <w:rPr>
                <w:rFonts w:ascii="宋体" w:hAnsi="宋体" w:hint="eastAsia"/>
              </w:rPr>
              <w:t>21 : 货到付汇</w:t>
            </w:r>
          </w:p>
          <w:p w:rsidR="00A17FCC" w:rsidRDefault="00A17FCC" w:rsidP="00A17FCC">
            <w:pPr>
              <w:rPr>
                <w:rFonts w:ascii="宋体" w:hAnsi="宋体"/>
              </w:rPr>
            </w:pPr>
            <w:r>
              <w:rPr>
                <w:rFonts w:ascii="宋体" w:hAnsi="宋体" w:hint="eastAsia"/>
              </w:rPr>
              <w:t>30 : 其他</w:t>
            </w:r>
          </w:p>
        </w:tc>
        <w:tc>
          <w:tcPr>
            <w:tcW w:w="1620" w:type="dxa"/>
          </w:tcPr>
          <w:p w:rsidR="00A17FCC" w:rsidRDefault="00A17FCC" w:rsidP="00A17FCC">
            <w:pPr>
              <w:rPr>
                <w:rFonts w:ascii="宋体" w:hAnsi="宋体"/>
              </w:rPr>
            </w:pPr>
            <w:r>
              <w:rPr>
                <w:rFonts w:ascii="宋体" w:hAnsi="宋体" w:hint="eastAsia"/>
              </w:rPr>
              <w:t>字符类型2位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预计到货日期</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收款人在保税区</w:t>
            </w:r>
          </w:p>
        </w:tc>
        <w:tc>
          <w:tcPr>
            <w:tcW w:w="2363"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进口批件号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日期类型20位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报关单号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报关日期</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报关单币别</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报关金额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（四）操作要点</w:t>
      </w:r>
    </w:p>
    <w:p w:rsidR="00A17FCC" w:rsidRDefault="00A17FCC" w:rsidP="00A17FCC">
      <w:r>
        <w:rPr>
          <w:rFonts w:hint="eastAsia"/>
        </w:rPr>
        <w:t>１、复核时须重新录入汇款币别、汇款金额、收款人国别地区、收款人账号和汇款类型等要素校验。</w:t>
      </w:r>
    </w:p>
    <w:p w:rsidR="00A17FCC" w:rsidRDefault="00A17FCC" w:rsidP="00A17FCC">
      <w:pPr>
        <w:pStyle w:val="6"/>
        <w:spacing w:line="360" w:lineRule="auto"/>
      </w:pPr>
      <w:r>
        <w:rPr>
          <w:rFonts w:hint="eastAsia"/>
        </w:rPr>
        <w:lastRenderedPageBreak/>
        <w:t>（五）操作步骤</w:t>
      </w:r>
    </w:p>
    <w:p w:rsidR="00A17FCC" w:rsidRDefault="00A17FCC" w:rsidP="00A17FCC">
      <w:pPr>
        <w:ind w:firstLineChars="225" w:firstLine="540"/>
      </w:pPr>
      <w:r>
        <w:rPr>
          <w:rFonts w:ascii="宋体" w:hAnsi="宋体" w:hint="eastAsia"/>
        </w:rPr>
        <w:t>选择“系统导航”－“国际业务”－“汇款及光票”－“汇出汇款”－“接单登记（异步）”，或在“业务代码”处输入“7743”进入“接单登记（异步）”。</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输入“录入”操作码，系统弹出录入受理网点和受理客户的窗口。</w:t>
      </w:r>
    </w:p>
    <w:p w:rsidR="00A17FCC" w:rsidRDefault="00A17FCC" w:rsidP="00A17FCC">
      <w:pPr>
        <w:ind w:left="480" w:hangingChars="200" w:hanging="480"/>
      </w:pPr>
      <w:r>
        <w:rPr>
          <w:rFonts w:hint="eastAsia"/>
        </w:rPr>
        <w:t>２、正确输入受理分行、受理网点、客户号等信息，选择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３、录入汇出汇款异步接单登记信息。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lastRenderedPageBreak/>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844" w:name="_Toc183939438"/>
      <w:r>
        <w:rPr>
          <w:rFonts w:hint="eastAsia"/>
          <w:sz w:val="24"/>
        </w:rPr>
        <w:t>四、接单登记撤销（业务代码</w:t>
      </w:r>
      <w:r>
        <w:rPr>
          <w:rFonts w:hint="eastAsia"/>
          <w:sz w:val="24"/>
        </w:rPr>
        <w:t>7744</w:t>
      </w:r>
      <w:r>
        <w:rPr>
          <w:rFonts w:hint="eastAsia"/>
          <w:sz w:val="24"/>
        </w:rPr>
        <w:t>）</w:t>
      </w:r>
      <w:bookmarkEnd w:id="1844"/>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汇出汇款接单登记后汇出处理前，可通过本交易撤销汇出汇款。</w:t>
      </w:r>
    </w:p>
    <w:p w:rsidR="00A17FCC" w:rsidRDefault="00A17FCC" w:rsidP="00A17FCC">
      <w:pPr>
        <w:pStyle w:val="6"/>
        <w:spacing w:line="360" w:lineRule="auto"/>
      </w:pPr>
      <w:r>
        <w:rPr>
          <w:rFonts w:hint="eastAsia"/>
        </w:rPr>
        <w:t>（二）操作要点</w:t>
      </w:r>
    </w:p>
    <w:p w:rsidR="00A17FCC" w:rsidRDefault="00A17FCC" w:rsidP="00A17FCC">
      <w:pPr>
        <w:pStyle w:val="a5"/>
        <w:ind w:firstLineChars="0" w:firstLine="0"/>
      </w:pPr>
      <w:r>
        <w:rPr>
          <w:rFonts w:hint="eastAsia"/>
        </w:rPr>
        <w:t>１、复核时须重新录入客户号、汇款币别和汇款金额等要素校验。</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选择“系统导航”－“国际业务”－“汇款及光票”－“汇出汇款”－“接单登记撤销”，或在“业务代码”处输入“7744”进入“接单登记撤销”。</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输入“录入”操作码，系统弹出录入汇出汇款可撤销接单列表窗口。</w:t>
      </w:r>
    </w:p>
    <w:p w:rsidR="00A17FCC" w:rsidRDefault="00A17FCC" w:rsidP="00A17FCC">
      <w:pPr>
        <w:ind w:left="480" w:hangingChars="200" w:hanging="480"/>
      </w:pPr>
      <w:r>
        <w:rPr>
          <w:rFonts w:hint="eastAsia"/>
        </w:rPr>
        <w:t>２、直接输入“汇出汇款编号”或者从列表中选择一笔汇出汇款，选择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４、复核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lastRenderedPageBreak/>
        <w:t>５、当复核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６、对于“待经办队列”中的业务，经办选中某一笔业务后，选择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７、经办处理完但未生效的业务，可选择“本人经办待复核队列”查看，如须修改，可自行选择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８、已生效的业务可在“生效队列”中查看。</w:t>
      </w:r>
    </w:p>
    <w:p w:rsidR="00A17FCC" w:rsidRDefault="00A17FCC" w:rsidP="00A17FCC">
      <w:pPr>
        <w:pStyle w:val="5"/>
        <w:rPr>
          <w:sz w:val="24"/>
        </w:rPr>
      </w:pPr>
      <w:bookmarkStart w:id="1845" w:name="_Toc183939439"/>
      <w:r>
        <w:rPr>
          <w:rFonts w:hint="eastAsia"/>
          <w:sz w:val="24"/>
        </w:rPr>
        <w:t>五、修改（网点）（业务代码</w:t>
      </w:r>
      <w:r>
        <w:rPr>
          <w:rFonts w:hint="eastAsia"/>
          <w:sz w:val="24"/>
        </w:rPr>
        <w:t>7745</w:t>
      </w:r>
      <w:r>
        <w:rPr>
          <w:rFonts w:hint="eastAsia"/>
          <w:sz w:val="24"/>
        </w:rPr>
        <w:t>）</w:t>
      </w:r>
      <w:bookmarkEnd w:id="184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网点接单登记后在未做汇出处理前，可通过本交易对汇出汇款的部分信息进行修改。</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003"/>
        <w:gridCol w:w="1800"/>
        <w:gridCol w:w="300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003"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00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收款人客户号</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字符类型10位</w:t>
            </w:r>
          </w:p>
        </w:tc>
        <w:tc>
          <w:tcPr>
            <w:tcW w:w="300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收款人名称</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字符类型105位</w:t>
            </w:r>
          </w:p>
        </w:tc>
        <w:tc>
          <w:tcPr>
            <w:tcW w:w="3001" w:type="dxa"/>
          </w:tcPr>
          <w:p w:rsidR="00A17FCC" w:rsidRDefault="00A17FCC" w:rsidP="00A17FCC">
            <w:pPr>
              <w:rPr>
                <w:rFonts w:ascii="宋体" w:hAnsi="宋体"/>
              </w:rPr>
            </w:pPr>
            <w:r>
              <w:rPr>
                <w:rFonts w:ascii="宋体" w:hAnsi="宋体" w:hint="eastAsia"/>
              </w:rPr>
              <w:t>ISN3566 收款人名称不能为空</w:t>
            </w:r>
          </w:p>
        </w:tc>
      </w:tr>
      <w:tr w:rsidR="00A17FCC">
        <w:tc>
          <w:tcPr>
            <w:tcW w:w="1705" w:type="dxa"/>
          </w:tcPr>
          <w:p w:rsidR="00A17FCC" w:rsidRDefault="00A17FCC" w:rsidP="00A17FCC">
            <w:pPr>
              <w:rPr>
                <w:rFonts w:ascii="宋体" w:hAnsi="宋体"/>
              </w:rPr>
            </w:pPr>
            <w:r>
              <w:rPr>
                <w:rFonts w:ascii="宋体" w:hAnsi="宋体" w:hint="eastAsia"/>
              </w:rPr>
              <w:t>收款人地址</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字符类型105位</w:t>
            </w:r>
          </w:p>
        </w:tc>
        <w:tc>
          <w:tcPr>
            <w:tcW w:w="300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收款人国别</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字符类型2位</w:t>
            </w:r>
          </w:p>
        </w:tc>
        <w:tc>
          <w:tcPr>
            <w:tcW w:w="3001" w:type="dxa"/>
          </w:tcPr>
          <w:p w:rsidR="00A17FCC" w:rsidRDefault="00A17FCC" w:rsidP="00A17FCC">
            <w:pPr>
              <w:rPr>
                <w:rFonts w:ascii="宋体" w:hAnsi="宋体"/>
              </w:rPr>
            </w:pPr>
            <w:r>
              <w:rPr>
                <w:rFonts w:ascii="宋体" w:hAnsi="宋体" w:hint="eastAsia"/>
              </w:rPr>
              <w:t>ISN3511 收款人国别不能为空</w:t>
            </w:r>
          </w:p>
        </w:tc>
      </w:tr>
      <w:tr w:rsidR="00A17FCC">
        <w:tc>
          <w:tcPr>
            <w:tcW w:w="1705" w:type="dxa"/>
          </w:tcPr>
          <w:p w:rsidR="00A17FCC" w:rsidRDefault="00A17FCC" w:rsidP="00A17FCC">
            <w:pPr>
              <w:rPr>
                <w:rFonts w:ascii="宋体" w:hAnsi="宋体"/>
              </w:rPr>
            </w:pPr>
            <w:r>
              <w:rPr>
                <w:rFonts w:ascii="宋体" w:hAnsi="宋体" w:hint="eastAsia"/>
              </w:rPr>
              <w:t>收款人账号</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001" w:type="dxa"/>
          </w:tcPr>
          <w:p w:rsidR="00A17FCC" w:rsidRDefault="00A17FCC" w:rsidP="00A17FCC">
            <w:pPr>
              <w:rPr>
                <w:rFonts w:ascii="宋体" w:hAnsi="宋体"/>
              </w:rPr>
            </w:pPr>
            <w:r>
              <w:rPr>
                <w:rFonts w:ascii="宋体" w:hAnsi="宋体" w:hint="eastAsia"/>
              </w:rPr>
              <w:t>ISN3567 收款人账号不能为空</w:t>
            </w:r>
          </w:p>
        </w:tc>
      </w:tr>
      <w:tr w:rsidR="00A17FCC">
        <w:tc>
          <w:tcPr>
            <w:tcW w:w="1705" w:type="dxa"/>
          </w:tcPr>
          <w:p w:rsidR="00A17FCC" w:rsidRDefault="00A17FCC" w:rsidP="00A17FCC">
            <w:pPr>
              <w:rPr>
                <w:rFonts w:ascii="宋体" w:hAnsi="宋体"/>
              </w:rPr>
            </w:pPr>
            <w:r>
              <w:rPr>
                <w:rFonts w:ascii="宋体" w:hAnsi="宋体" w:hint="eastAsia"/>
              </w:rPr>
              <w:t>收款行代码</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001" w:type="dxa"/>
          </w:tcPr>
          <w:p w:rsidR="00A17FCC" w:rsidRDefault="00A17FCC" w:rsidP="00A17FCC">
            <w:pPr>
              <w:rPr>
                <w:rFonts w:ascii="宋体" w:hAnsi="宋体"/>
              </w:rPr>
            </w:pPr>
            <w:r>
              <w:rPr>
                <w:rFonts w:ascii="宋体" w:hAnsi="宋体" w:hint="eastAsia"/>
              </w:rPr>
              <w:t>ISN3615 收款银行代码和收款行名址不能同时为空</w:t>
            </w:r>
          </w:p>
        </w:tc>
      </w:tr>
      <w:tr w:rsidR="00A17FCC">
        <w:tc>
          <w:tcPr>
            <w:tcW w:w="1705" w:type="dxa"/>
          </w:tcPr>
          <w:p w:rsidR="00A17FCC" w:rsidRDefault="00A17FCC" w:rsidP="00A17FCC">
            <w:pPr>
              <w:rPr>
                <w:rFonts w:ascii="宋体" w:hAnsi="宋体"/>
              </w:rPr>
            </w:pPr>
            <w:r>
              <w:rPr>
                <w:rFonts w:ascii="宋体" w:hAnsi="宋体" w:hint="eastAsia"/>
              </w:rPr>
              <w:lastRenderedPageBreak/>
              <w:t>收款行名址</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3001" w:type="dxa"/>
          </w:tcPr>
          <w:p w:rsidR="00A17FCC" w:rsidRDefault="00A17FCC" w:rsidP="00A17FCC">
            <w:pPr>
              <w:rPr>
                <w:rFonts w:ascii="宋体" w:hAnsi="宋体"/>
              </w:rPr>
            </w:pPr>
            <w:r>
              <w:rPr>
                <w:rFonts w:ascii="宋体" w:hAnsi="宋体" w:hint="eastAsia"/>
              </w:rPr>
              <w:t>ISN3615 收款银行代码和收款行名址不能同时为空</w:t>
            </w:r>
          </w:p>
        </w:tc>
      </w:tr>
      <w:tr w:rsidR="00A17FCC">
        <w:tc>
          <w:tcPr>
            <w:tcW w:w="1705" w:type="dxa"/>
          </w:tcPr>
          <w:p w:rsidR="00A17FCC" w:rsidRDefault="00A17FCC" w:rsidP="00A17FCC">
            <w:pPr>
              <w:rPr>
                <w:rFonts w:ascii="宋体" w:hAnsi="宋体"/>
              </w:rPr>
            </w:pPr>
            <w:r>
              <w:rPr>
                <w:rFonts w:ascii="宋体" w:hAnsi="宋体" w:hint="eastAsia"/>
              </w:rPr>
              <w:t>收款行账户行代码</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00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收款行账户行名址</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300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国外行费用承担方</w:t>
            </w:r>
          </w:p>
        </w:tc>
        <w:tc>
          <w:tcPr>
            <w:tcW w:w="2003" w:type="dxa"/>
          </w:tcPr>
          <w:p w:rsidR="00A17FCC" w:rsidRDefault="00A17FCC" w:rsidP="00A17FCC">
            <w:pPr>
              <w:rPr>
                <w:rFonts w:ascii="宋体" w:hAnsi="宋体"/>
              </w:rPr>
            </w:pPr>
            <w:r>
              <w:rPr>
                <w:rFonts w:ascii="宋体" w:hAnsi="宋体" w:hint="eastAsia"/>
              </w:rPr>
              <w:t>分二种：</w:t>
            </w:r>
          </w:p>
          <w:p w:rsidR="00A17FCC" w:rsidRDefault="00A17FCC" w:rsidP="00A17FCC">
            <w:pPr>
              <w:rPr>
                <w:rFonts w:ascii="宋体" w:hAnsi="宋体"/>
              </w:rPr>
            </w:pPr>
            <w:r>
              <w:rPr>
                <w:rFonts w:ascii="宋体" w:hAnsi="宋体" w:hint="eastAsia"/>
              </w:rPr>
              <w:t>I : OUR（汇款人）</w:t>
            </w:r>
          </w:p>
          <w:p w:rsidR="00A17FCC" w:rsidRDefault="00A17FCC" w:rsidP="00A17FCC">
            <w:pPr>
              <w:rPr>
                <w:rFonts w:ascii="宋体" w:hAnsi="宋体"/>
              </w:rPr>
            </w:pPr>
            <w:r>
              <w:rPr>
                <w:rFonts w:ascii="宋体" w:hAnsi="宋体" w:hint="eastAsia"/>
              </w:rPr>
              <w:t>O : BEN（收款人）</w:t>
            </w:r>
          </w:p>
        </w:tc>
        <w:tc>
          <w:tcPr>
            <w:tcW w:w="1800" w:type="dxa"/>
          </w:tcPr>
          <w:p w:rsidR="00A17FCC" w:rsidRDefault="00A17FCC" w:rsidP="00A17FCC">
            <w:pPr>
              <w:rPr>
                <w:rFonts w:ascii="宋体" w:hAnsi="宋体"/>
              </w:rPr>
            </w:pPr>
            <w:r>
              <w:rPr>
                <w:rFonts w:ascii="宋体" w:hAnsi="宋体" w:hint="eastAsia"/>
              </w:rPr>
              <w:t>字符类型1位</w:t>
            </w:r>
          </w:p>
        </w:tc>
        <w:tc>
          <w:tcPr>
            <w:tcW w:w="300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合同号/发票号</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字符类型20位</w:t>
            </w:r>
          </w:p>
        </w:tc>
        <w:tc>
          <w:tcPr>
            <w:tcW w:w="3001" w:type="dxa"/>
          </w:tcPr>
          <w:p w:rsidR="00A17FCC" w:rsidRDefault="00A17FCC" w:rsidP="00A17FCC">
            <w:pPr>
              <w:rPr>
                <w:rFonts w:ascii="宋体" w:hAnsi="宋体"/>
              </w:rPr>
            </w:pPr>
            <w:r>
              <w:rPr>
                <w:rFonts w:ascii="宋体" w:hAnsi="宋体" w:hint="eastAsia"/>
              </w:rPr>
              <w:t>ISN3594 合同号／发票号不能为空</w:t>
            </w:r>
          </w:p>
        </w:tc>
      </w:tr>
      <w:tr w:rsidR="00A17FCC">
        <w:tc>
          <w:tcPr>
            <w:tcW w:w="1705" w:type="dxa"/>
          </w:tcPr>
          <w:p w:rsidR="00A17FCC" w:rsidRDefault="00A17FCC" w:rsidP="00A17FCC">
            <w:pPr>
              <w:rPr>
                <w:rFonts w:ascii="宋体" w:hAnsi="宋体"/>
              </w:rPr>
            </w:pPr>
            <w:r>
              <w:rPr>
                <w:rFonts w:ascii="宋体" w:hAnsi="宋体" w:hint="eastAsia"/>
              </w:rPr>
              <w:t>汇款附言</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3001"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选择“系统导航”－“国际业务”－“汇款及光票”－“汇出汇款”－“修改（网点）”，或在“业务代码”处输入“7745”进入“修改（网点）”。</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输入“录入”操作码，系统弹出录入汇出汇款编号窗口。</w:t>
      </w:r>
    </w:p>
    <w:p w:rsidR="00A17FCC" w:rsidRDefault="00A17FCC" w:rsidP="00A17FCC">
      <w:pPr>
        <w:ind w:left="480" w:hangingChars="200" w:hanging="480"/>
      </w:pPr>
      <w:r>
        <w:rPr>
          <w:rFonts w:hint="eastAsia"/>
        </w:rPr>
        <w:t>２、正确输入汇出汇款编号，选择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３、录入汇出汇款修改信息。</w:t>
      </w:r>
    </w:p>
    <w:p w:rsidR="00A17FCC" w:rsidRDefault="00A17FCC" w:rsidP="00A17FCC">
      <w:pPr>
        <w:ind w:left="480" w:hangingChars="200" w:hanging="480"/>
      </w:pPr>
      <w:r>
        <w:rPr>
          <w:rFonts w:hint="eastAsia"/>
        </w:rPr>
        <w:t>４、完成后，选择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w:t>
      </w:r>
      <w:r>
        <w:rPr>
          <w:rFonts w:hint="eastAsia"/>
        </w:rPr>
        <w:lastRenderedPageBreak/>
        <w:t>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９、已生效的业务可在“生效队列”中查看。</w:t>
      </w:r>
    </w:p>
    <w:p w:rsidR="00A17FCC" w:rsidRDefault="00A17FCC" w:rsidP="00A17FCC">
      <w:pPr>
        <w:pStyle w:val="5"/>
        <w:rPr>
          <w:sz w:val="24"/>
        </w:rPr>
      </w:pPr>
      <w:bookmarkStart w:id="1846" w:name="_Toc183939440"/>
      <w:r>
        <w:rPr>
          <w:rFonts w:hint="eastAsia"/>
          <w:sz w:val="24"/>
        </w:rPr>
        <w:t>六、汇出处理（中心）（业务代码</w:t>
      </w:r>
      <w:r>
        <w:rPr>
          <w:rFonts w:hint="eastAsia"/>
          <w:sz w:val="24"/>
        </w:rPr>
        <w:t>7746</w:t>
      </w:r>
      <w:r>
        <w:rPr>
          <w:rFonts w:hint="eastAsia"/>
          <w:sz w:val="24"/>
        </w:rPr>
        <w:t>）</w:t>
      </w:r>
      <w:bookmarkEnd w:id="1846"/>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对网点已做接单登记的汇出汇款，通过本交易完成清算及向外发电。</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1463"/>
        <w:gridCol w:w="1800"/>
        <w:gridCol w:w="354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1463"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54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收款人账号</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541" w:type="dxa"/>
          </w:tcPr>
          <w:p w:rsidR="00A17FCC" w:rsidRDefault="00A17FCC" w:rsidP="00A17FCC">
            <w:pPr>
              <w:rPr>
                <w:rFonts w:ascii="宋体" w:hAnsi="宋体"/>
              </w:rPr>
            </w:pPr>
            <w:r>
              <w:rPr>
                <w:rFonts w:ascii="宋体" w:hAnsi="宋体" w:hint="eastAsia"/>
              </w:rPr>
              <w:t>ISN3567 收款人账号不能为空</w:t>
            </w:r>
          </w:p>
        </w:tc>
      </w:tr>
      <w:tr w:rsidR="00A17FCC">
        <w:tc>
          <w:tcPr>
            <w:tcW w:w="1705" w:type="dxa"/>
          </w:tcPr>
          <w:p w:rsidR="00A17FCC" w:rsidRDefault="00A17FCC" w:rsidP="00A17FCC">
            <w:pPr>
              <w:rPr>
                <w:rFonts w:ascii="宋体" w:hAnsi="宋体"/>
              </w:rPr>
            </w:pPr>
            <w:r>
              <w:rPr>
                <w:rFonts w:ascii="宋体" w:hAnsi="宋体" w:hint="eastAsia"/>
              </w:rPr>
              <w:t>收款人名称</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字符类型105位</w:t>
            </w:r>
          </w:p>
        </w:tc>
        <w:tc>
          <w:tcPr>
            <w:tcW w:w="3541" w:type="dxa"/>
          </w:tcPr>
          <w:p w:rsidR="00A17FCC" w:rsidRDefault="00A17FCC" w:rsidP="00A17FCC">
            <w:pPr>
              <w:rPr>
                <w:rFonts w:ascii="宋体" w:hAnsi="宋体"/>
              </w:rPr>
            </w:pPr>
            <w:r>
              <w:rPr>
                <w:rFonts w:ascii="宋体" w:hAnsi="宋体" w:hint="eastAsia"/>
              </w:rPr>
              <w:t>ISN3566 收款人名称不能为空</w:t>
            </w:r>
          </w:p>
        </w:tc>
      </w:tr>
      <w:tr w:rsidR="00A17FCC">
        <w:tc>
          <w:tcPr>
            <w:tcW w:w="1705" w:type="dxa"/>
          </w:tcPr>
          <w:p w:rsidR="00A17FCC" w:rsidRDefault="00A17FCC" w:rsidP="00A17FCC">
            <w:pPr>
              <w:rPr>
                <w:rFonts w:ascii="宋体" w:hAnsi="宋体"/>
              </w:rPr>
            </w:pPr>
            <w:r>
              <w:rPr>
                <w:rFonts w:ascii="宋体" w:hAnsi="宋体" w:hint="eastAsia"/>
              </w:rPr>
              <w:t>收款人地址</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字符类型105位</w:t>
            </w:r>
          </w:p>
        </w:tc>
        <w:tc>
          <w:tcPr>
            <w:tcW w:w="35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收款行代码</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541" w:type="dxa"/>
          </w:tcPr>
          <w:p w:rsidR="00A17FCC" w:rsidRDefault="00A17FCC" w:rsidP="00A17FCC">
            <w:pPr>
              <w:rPr>
                <w:rFonts w:ascii="宋体" w:hAnsi="宋体"/>
              </w:rPr>
            </w:pPr>
            <w:r>
              <w:rPr>
                <w:rFonts w:ascii="宋体" w:hAnsi="宋体" w:hint="eastAsia"/>
              </w:rPr>
              <w:t>ISN3512 收款银行不能为空</w:t>
            </w:r>
          </w:p>
        </w:tc>
      </w:tr>
      <w:tr w:rsidR="00A17FCC">
        <w:tc>
          <w:tcPr>
            <w:tcW w:w="1705" w:type="dxa"/>
          </w:tcPr>
          <w:p w:rsidR="00A17FCC" w:rsidRDefault="00A17FCC" w:rsidP="00A17FCC">
            <w:pPr>
              <w:rPr>
                <w:rFonts w:ascii="宋体" w:hAnsi="宋体"/>
              </w:rPr>
            </w:pPr>
            <w:r>
              <w:rPr>
                <w:rFonts w:ascii="宋体" w:hAnsi="宋体" w:hint="eastAsia"/>
              </w:rPr>
              <w:t>收款行名址</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3541" w:type="dxa"/>
          </w:tcPr>
          <w:p w:rsidR="00A17FCC" w:rsidRDefault="00A17FCC" w:rsidP="00A17FCC">
            <w:pPr>
              <w:rPr>
                <w:rFonts w:ascii="宋体" w:hAnsi="宋体"/>
              </w:rPr>
            </w:pPr>
            <w:r>
              <w:rPr>
                <w:rFonts w:ascii="宋体" w:hAnsi="宋体" w:hint="eastAsia"/>
              </w:rPr>
              <w:t>ISN3615 收款银行代码和收款行名址不能同时为空</w:t>
            </w:r>
          </w:p>
        </w:tc>
      </w:tr>
      <w:tr w:rsidR="00A17FCC">
        <w:tc>
          <w:tcPr>
            <w:tcW w:w="1705" w:type="dxa"/>
          </w:tcPr>
          <w:p w:rsidR="00A17FCC" w:rsidRDefault="00A17FCC" w:rsidP="00A17FCC">
            <w:pPr>
              <w:rPr>
                <w:rFonts w:ascii="宋体" w:hAnsi="宋体"/>
              </w:rPr>
            </w:pPr>
            <w:r>
              <w:rPr>
                <w:rFonts w:ascii="宋体" w:hAnsi="宋体" w:hint="eastAsia"/>
              </w:rPr>
              <w:t>收款行账户行</w:t>
            </w:r>
            <w:r>
              <w:rPr>
                <w:rFonts w:ascii="宋体" w:hAnsi="宋体" w:hint="eastAsia"/>
              </w:rPr>
              <w:lastRenderedPageBreak/>
              <w:t>代码</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5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收款行账户行名址</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35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起息日或签发日</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3541" w:type="dxa"/>
          </w:tcPr>
          <w:p w:rsidR="00A17FCC" w:rsidRDefault="00A17FCC" w:rsidP="00A17FCC">
            <w:pPr>
              <w:rPr>
                <w:rFonts w:ascii="宋体" w:hAnsi="宋体"/>
              </w:rPr>
            </w:pPr>
            <w:r>
              <w:rPr>
                <w:rFonts w:ascii="宋体" w:hAnsi="宋体" w:hint="eastAsia"/>
              </w:rPr>
              <w:t>ISN1741 起息日期不能为空</w:t>
            </w:r>
          </w:p>
        </w:tc>
      </w:tr>
      <w:tr w:rsidR="00A17FCC">
        <w:tc>
          <w:tcPr>
            <w:tcW w:w="1705" w:type="dxa"/>
          </w:tcPr>
          <w:p w:rsidR="00A17FCC" w:rsidRDefault="00A17FCC" w:rsidP="00A17FCC">
            <w:pPr>
              <w:rPr>
                <w:rFonts w:ascii="宋体" w:hAnsi="宋体"/>
              </w:rPr>
            </w:pPr>
            <w:r>
              <w:rPr>
                <w:rFonts w:ascii="宋体" w:hAnsi="宋体" w:hint="eastAsia"/>
              </w:rPr>
              <w:t>我行账户行代码</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541" w:type="dxa"/>
          </w:tcPr>
          <w:p w:rsidR="00A17FCC" w:rsidRDefault="00A17FCC" w:rsidP="00A17FCC">
            <w:pPr>
              <w:rPr>
                <w:rFonts w:ascii="宋体" w:hAnsi="宋体"/>
              </w:rPr>
            </w:pPr>
            <w:r>
              <w:rPr>
                <w:rFonts w:ascii="宋体" w:hAnsi="宋体" w:hint="eastAsia"/>
              </w:rPr>
              <w:t>SYS5501 机构号不能为空</w:t>
            </w:r>
          </w:p>
          <w:p w:rsidR="00A17FCC" w:rsidRDefault="00A17FCC" w:rsidP="00A17FCC">
            <w:pPr>
              <w:rPr>
                <w:rFonts w:ascii="宋体" w:hAnsi="宋体"/>
              </w:rPr>
            </w:pPr>
            <w:r>
              <w:rPr>
                <w:rFonts w:ascii="宋体" w:hAnsi="宋体" w:hint="eastAsia"/>
              </w:rPr>
              <w:t>SYS5508 机构不存在</w:t>
            </w:r>
          </w:p>
        </w:tc>
      </w:tr>
      <w:tr w:rsidR="00A17FCC">
        <w:tc>
          <w:tcPr>
            <w:tcW w:w="1705" w:type="dxa"/>
          </w:tcPr>
          <w:p w:rsidR="00A17FCC" w:rsidRDefault="00A17FCC" w:rsidP="00A17FCC">
            <w:pPr>
              <w:rPr>
                <w:rFonts w:ascii="宋体" w:hAnsi="宋体"/>
              </w:rPr>
            </w:pPr>
            <w:r>
              <w:rPr>
                <w:rFonts w:ascii="宋体" w:hAnsi="宋体" w:hint="eastAsia"/>
              </w:rPr>
              <w:t>账户行户口</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541"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705" w:type="dxa"/>
          </w:tcPr>
          <w:p w:rsidR="00A17FCC" w:rsidRDefault="00A17FCC" w:rsidP="00A17FCC">
            <w:pPr>
              <w:rPr>
                <w:rFonts w:ascii="宋体" w:hAnsi="宋体"/>
              </w:rPr>
            </w:pPr>
            <w:r>
              <w:rPr>
                <w:rFonts w:ascii="宋体" w:hAnsi="宋体" w:hint="eastAsia"/>
              </w:rPr>
              <w:t>合同号/发票号</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字符类型20位</w:t>
            </w:r>
          </w:p>
        </w:tc>
        <w:tc>
          <w:tcPr>
            <w:tcW w:w="3541" w:type="dxa"/>
          </w:tcPr>
          <w:p w:rsidR="00A17FCC" w:rsidRDefault="00A17FCC" w:rsidP="00A17FCC">
            <w:pPr>
              <w:rPr>
                <w:rFonts w:ascii="宋体" w:hAnsi="宋体"/>
              </w:rPr>
            </w:pPr>
            <w:r>
              <w:rPr>
                <w:rFonts w:ascii="宋体" w:hAnsi="宋体" w:hint="eastAsia"/>
              </w:rPr>
              <w:t>ISN3594 合同号／发票号不能为空</w:t>
            </w:r>
          </w:p>
        </w:tc>
      </w:tr>
      <w:tr w:rsidR="00A17FCC">
        <w:tc>
          <w:tcPr>
            <w:tcW w:w="1705" w:type="dxa"/>
          </w:tcPr>
          <w:p w:rsidR="00A17FCC" w:rsidRDefault="00A17FCC" w:rsidP="00A17FCC">
            <w:pPr>
              <w:rPr>
                <w:rFonts w:ascii="宋体" w:hAnsi="宋体"/>
              </w:rPr>
            </w:pPr>
            <w:r>
              <w:rPr>
                <w:rFonts w:ascii="宋体" w:hAnsi="宋体" w:hint="eastAsia"/>
              </w:rPr>
              <w:t>汇款附言</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3541"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１、对于票汇业务，还必须先做“票据号登记”交易（业务代码</w:t>
      </w:r>
      <w:r>
        <w:rPr>
          <w:rFonts w:hint="eastAsia"/>
        </w:rPr>
        <w:t>7751</w:t>
      </w:r>
      <w:r>
        <w:rPr>
          <w:rFonts w:hint="eastAsia"/>
        </w:rPr>
        <w:t>）后才允许进行本交易处理。</w:t>
      </w:r>
    </w:p>
    <w:p w:rsidR="00A17FCC" w:rsidRDefault="00A17FCC" w:rsidP="00A17FCC">
      <w:r>
        <w:rPr>
          <w:rFonts w:hint="eastAsia"/>
        </w:rPr>
        <w:t>２、复核时须重新录入汇款币别、汇款金额和起息日等要素校验。</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选择“系统导航”－“国际业务”－“汇款及光票”－“汇出汇款”－“汇出处理（中心）”，或在“业务代码”处输入“7746”进入“汇出处理（中心）”。</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输入“录入”操作码，系统弹出录入汇出汇款待汇出处理列表窗口。</w:t>
      </w:r>
    </w:p>
    <w:p w:rsidR="00A17FCC" w:rsidRDefault="00A17FCC" w:rsidP="00A17FCC">
      <w:pPr>
        <w:ind w:left="480" w:hangingChars="200" w:hanging="480"/>
      </w:pPr>
      <w:r>
        <w:rPr>
          <w:rFonts w:hint="eastAsia"/>
        </w:rPr>
        <w:t>２、直接输入“汇出汇款编号”或者从列表中选择一笔汇出汇款，选择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３、录入汇出汇款汇出信息。</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５、完成后，选择</w:t>
      </w:r>
      <w:r>
        <w:rPr>
          <w:rFonts w:hint="eastAsia"/>
        </w:rPr>
        <w:t>/</w:t>
      </w:r>
      <w:r>
        <w:rPr>
          <w:rFonts w:hint="eastAsia"/>
        </w:rPr>
        <w:t>输入“通过”操作码，系统将该业务提交到“待复核队列”，</w:t>
      </w:r>
      <w:r>
        <w:rPr>
          <w:rFonts w:hint="eastAsia"/>
        </w:rPr>
        <w:lastRenderedPageBreak/>
        <w:t>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rPr>
          <w:sz w:val="24"/>
        </w:rPr>
      </w:pPr>
      <w:bookmarkStart w:id="1847" w:name="_Toc183939441"/>
      <w:r>
        <w:rPr>
          <w:rFonts w:hint="eastAsia"/>
          <w:sz w:val="24"/>
        </w:rPr>
        <w:t>七、修改（中心）（业务代码</w:t>
      </w:r>
      <w:r>
        <w:rPr>
          <w:rFonts w:hint="eastAsia"/>
          <w:sz w:val="24"/>
        </w:rPr>
        <w:t>7747</w:t>
      </w:r>
      <w:r>
        <w:rPr>
          <w:rFonts w:hint="eastAsia"/>
          <w:sz w:val="24"/>
        </w:rPr>
        <w:t>）</w:t>
      </w:r>
      <w:bookmarkEnd w:id="1847"/>
    </w:p>
    <w:p w:rsidR="00A17FCC" w:rsidRDefault="00A17FCC" w:rsidP="00A17FCC">
      <w:pPr>
        <w:pStyle w:val="6"/>
        <w:spacing w:line="360" w:lineRule="auto"/>
        <w:rPr>
          <w:kern w:val="0"/>
        </w:rPr>
      </w:pPr>
      <w:r>
        <w:rPr>
          <w:rFonts w:hint="eastAsia"/>
        </w:rPr>
        <w:t>（一）功能介绍</w:t>
      </w:r>
    </w:p>
    <w:p w:rsidR="00A17FCC" w:rsidRDefault="00A17FCC" w:rsidP="00A17FCC">
      <w:pPr>
        <w:ind w:firstLineChars="200" w:firstLine="480"/>
      </w:pPr>
      <w:r>
        <w:rPr>
          <w:rFonts w:hint="eastAsia"/>
        </w:rPr>
        <w:t>通过本交易对已汇出的汇款对外发函电进行修改。</w:t>
      </w:r>
    </w:p>
    <w:p w:rsidR="00A17FCC" w:rsidRDefault="00A17FCC" w:rsidP="00A17FCC">
      <w:pPr>
        <w:pStyle w:val="6"/>
        <w:spacing w:line="360" w:lineRule="auto"/>
      </w:pPr>
      <w:r>
        <w:rPr>
          <w:rFonts w:hint="eastAsia"/>
        </w:rPr>
        <w:t>（二）风险提示</w:t>
      </w:r>
    </w:p>
    <w:p w:rsidR="00A17FCC" w:rsidRDefault="00A17FCC" w:rsidP="00A17FCC">
      <w:r>
        <w:rPr>
          <w:rFonts w:hint="eastAsia"/>
        </w:rPr>
        <w:t>１、系统默认计收手续费和邮电费，只要涉及计算上述费用的字段值发生变化，系统会自动重新计算应收的手续费和邮电费，影响手续费的要素包括以下字段：</w:t>
      </w:r>
      <w:r>
        <w:rPr>
          <w:rFonts w:hint="eastAsia"/>
        </w:rPr>
        <w:lastRenderedPageBreak/>
        <w:t>客户号、费用方向，影响邮电费的要素包括以下字段：客户号、费用方向。</w:t>
      </w:r>
    </w:p>
    <w:p w:rsidR="00A17FCC" w:rsidRDefault="00A17FCC" w:rsidP="00A17FCC">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1620"/>
        <w:gridCol w:w="1800"/>
        <w:gridCol w:w="3181"/>
      </w:tblGrid>
      <w:tr w:rsidR="00A17FCC">
        <w:tc>
          <w:tcPr>
            <w:tcW w:w="1908" w:type="dxa"/>
          </w:tcPr>
          <w:p w:rsidR="00A17FCC" w:rsidRDefault="00A17FCC" w:rsidP="00A17FCC">
            <w:pPr>
              <w:rPr>
                <w:rFonts w:ascii="宋体" w:hAnsi="宋体"/>
              </w:rPr>
            </w:pPr>
            <w:r>
              <w:rPr>
                <w:rFonts w:ascii="宋体" w:hAnsi="宋体" w:hint="eastAsia"/>
              </w:rPr>
              <w:t>字段名称</w:t>
            </w:r>
          </w:p>
        </w:tc>
        <w:tc>
          <w:tcPr>
            <w:tcW w:w="1620"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181" w:type="dxa"/>
          </w:tcPr>
          <w:p w:rsidR="00A17FCC" w:rsidRDefault="00A17FCC" w:rsidP="00A17FCC">
            <w:pPr>
              <w:rPr>
                <w:rFonts w:ascii="宋体" w:hAnsi="宋体"/>
              </w:rPr>
            </w:pPr>
            <w:r>
              <w:rPr>
                <w:rFonts w:ascii="宋体" w:hAnsi="宋体" w:hint="eastAsia"/>
              </w:rPr>
              <w:t>错误提示</w:t>
            </w:r>
          </w:p>
        </w:tc>
      </w:tr>
      <w:tr w:rsidR="00A17FCC">
        <w:tc>
          <w:tcPr>
            <w:tcW w:w="1908" w:type="dxa"/>
          </w:tcPr>
          <w:p w:rsidR="00A17FCC" w:rsidRDefault="00A17FCC" w:rsidP="00A17FCC">
            <w:pPr>
              <w:rPr>
                <w:rFonts w:ascii="宋体" w:hAnsi="宋体"/>
              </w:rPr>
            </w:pPr>
            <w:r>
              <w:rPr>
                <w:rFonts w:ascii="宋体" w:hAnsi="宋体" w:hint="eastAsia"/>
              </w:rPr>
              <w:t>收款人客户号</w:t>
            </w:r>
          </w:p>
        </w:tc>
        <w:tc>
          <w:tcPr>
            <w:tcW w:w="162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字符类型10位</w:t>
            </w:r>
          </w:p>
        </w:tc>
        <w:tc>
          <w:tcPr>
            <w:tcW w:w="3181" w:type="dxa"/>
          </w:tcPr>
          <w:p w:rsidR="00A17FCC" w:rsidRDefault="00A17FCC" w:rsidP="00A17FCC">
            <w:pPr>
              <w:rPr>
                <w:rFonts w:ascii="宋体" w:hAnsi="宋体"/>
              </w:rPr>
            </w:pPr>
          </w:p>
        </w:tc>
      </w:tr>
      <w:tr w:rsidR="00A17FCC">
        <w:tc>
          <w:tcPr>
            <w:tcW w:w="1908" w:type="dxa"/>
          </w:tcPr>
          <w:p w:rsidR="00A17FCC" w:rsidRDefault="00A17FCC" w:rsidP="00A17FCC">
            <w:pPr>
              <w:rPr>
                <w:rFonts w:ascii="宋体" w:hAnsi="宋体"/>
              </w:rPr>
            </w:pPr>
            <w:r>
              <w:rPr>
                <w:rFonts w:ascii="宋体" w:hAnsi="宋体" w:hint="eastAsia"/>
              </w:rPr>
              <w:t>收款人名称</w:t>
            </w:r>
          </w:p>
        </w:tc>
        <w:tc>
          <w:tcPr>
            <w:tcW w:w="162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字符类型105位</w:t>
            </w:r>
          </w:p>
        </w:tc>
        <w:tc>
          <w:tcPr>
            <w:tcW w:w="3181" w:type="dxa"/>
          </w:tcPr>
          <w:p w:rsidR="00A17FCC" w:rsidRDefault="00A17FCC" w:rsidP="00A17FCC">
            <w:pPr>
              <w:rPr>
                <w:rFonts w:ascii="宋体" w:hAnsi="宋体"/>
              </w:rPr>
            </w:pPr>
            <w:r>
              <w:rPr>
                <w:rFonts w:ascii="宋体" w:hAnsi="宋体" w:hint="eastAsia"/>
              </w:rPr>
              <w:t>ISN3566 收款人名称不能为空</w:t>
            </w:r>
          </w:p>
        </w:tc>
      </w:tr>
      <w:tr w:rsidR="00A17FCC">
        <w:tc>
          <w:tcPr>
            <w:tcW w:w="1908" w:type="dxa"/>
          </w:tcPr>
          <w:p w:rsidR="00A17FCC" w:rsidRDefault="00A17FCC" w:rsidP="00A17FCC">
            <w:pPr>
              <w:rPr>
                <w:rFonts w:ascii="宋体" w:hAnsi="宋体"/>
              </w:rPr>
            </w:pPr>
            <w:r>
              <w:rPr>
                <w:rFonts w:ascii="宋体" w:hAnsi="宋体" w:hint="eastAsia"/>
              </w:rPr>
              <w:t>收款人地址</w:t>
            </w:r>
          </w:p>
        </w:tc>
        <w:tc>
          <w:tcPr>
            <w:tcW w:w="162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字符类型105位</w:t>
            </w:r>
          </w:p>
        </w:tc>
        <w:tc>
          <w:tcPr>
            <w:tcW w:w="3181" w:type="dxa"/>
          </w:tcPr>
          <w:p w:rsidR="00A17FCC" w:rsidRDefault="00A17FCC" w:rsidP="00A17FCC">
            <w:pPr>
              <w:rPr>
                <w:rFonts w:ascii="宋体" w:hAnsi="宋体"/>
              </w:rPr>
            </w:pPr>
          </w:p>
        </w:tc>
      </w:tr>
      <w:tr w:rsidR="00A17FCC">
        <w:tc>
          <w:tcPr>
            <w:tcW w:w="1908" w:type="dxa"/>
          </w:tcPr>
          <w:p w:rsidR="00A17FCC" w:rsidRDefault="00A17FCC" w:rsidP="00A17FCC">
            <w:pPr>
              <w:rPr>
                <w:rFonts w:ascii="宋体" w:hAnsi="宋体"/>
              </w:rPr>
            </w:pPr>
            <w:r>
              <w:rPr>
                <w:rFonts w:ascii="宋体" w:hAnsi="宋体" w:hint="eastAsia"/>
              </w:rPr>
              <w:t>收款人国别</w:t>
            </w:r>
          </w:p>
        </w:tc>
        <w:tc>
          <w:tcPr>
            <w:tcW w:w="162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字符类型2位</w:t>
            </w:r>
          </w:p>
        </w:tc>
        <w:tc>
          <w:tcPr>
            <w:tcW w:w="3181" w:type="dxa"/>
          </w:tcPr>
          <w:p w:rsidR="00A17FCC" w:rsidRDefault="00A17FCC" w:rsidP="00A17FCC">
            <w:pPr>
              <w:rPr>
                <w:rFonts w:ascii="宋体" w:hAnsi="宋体"/>
              </w:rPr>
            </w:pPr>
            <w:r>
              <w:rPr>
                <w:rFonts w:ascii="宋体" w:hAnsi="宋体" w:hint="eastAsia"/>
              </w:rPr>
              <w:t>ISN3511 收款人国别不能为空</w:t>
            </w:r>
          </w:p>
        </w:tc>
      </w:tr>
      <w:tr w:rsidR="00A17FCC">
        <w:tc>
          <w:tcPr>
            <w:tcW w:w="1908" w:type="dxa"/>
          </w:tcPr>
          <w:p w:rsidR="00A17FCC" w:rsidRDefault="00A17FCC" w:rsidP="00A17FCC">
            <w:pPr>
              <w:rPr>
                <w:rFonts w:ascii="宋体" w:hAnsi="宋体"/>
              </w:rPr>
            </w:pPr>
            <w:r>
              <w:rPr>
                <w:rFonts w:ascii="宋体" w:hAnsi="宋体" w:hint="eastAsia"/>
              </w:rPr>
              <w:t>收款人账号</w:t>
            </w:r>
          </w:p>
        </w:tc>
        <w:tc>
          <w:tcPr>
            <w:tcW w:w="162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181" w:type="dxa"/>
          </w:tcPr>
          <w:p w:rsidR="00A17FCC" w:rsidRDefault="00A17FCC" w:rsidP="00A17FCC">
            <w:pPr>
              <w:rPr>
                <w:rFonts w:ascii="宋体" w:hAnsi="宋体"/>
              </w:rPr>
            </w:pPr>
            <w:r>
              <w:rPr>
                <w:rFonts w:ascii="宋体" w:hAnsi="宋体" w:hint="eastAsia"/>
              </w:rPr>
              <w:t>ISN3567 收款人账号不能为空</w:t>
            </w:r>
          </w:p>
        </w:tc>
      </w:tr>
      <w:tr w:rsidR="00A17FCC">
        <w:tc>
          <w:tcPr>
            <w:tcW w:w="1908" w:type="dxa"/>
          </w:tcPr>
          <w:p w:rsidR="00A17FCC" w:rsidRDefault="00A17FCC" w:rsidP="00A17FCC">
            <w:pPr>
              <w:rPr>
                <w:rFonts w:ascii="宋体" w:hAnsi="宋体"/>
              </w:rPr>
            </w:pPr>
            <w:r>
              <w:rPr>
                <w:rFonts w:ascii="宋体" w:hAnsi="宋体" w:hint="eastAsia"/>
              </w:rPr>
              <w:t>收款行代码</w:t>
            </w:r>
          </w:p>
        </w:tc>
        <w:tc>
          <w:tcPr>
            <w:tcW w:w="162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181" w:type="dxa"/>
          </w:tcPr>
          <w:p w:rsidR="00A17FCC" w:rsidRDefault="00A17FCC" w:rsidP="00A17FCC">
            <w:pPr>
              <w:rPr>
                <w:rFonts w:ascii="宋体" w:hAnsi="宋体"/>
              </w:rPr>
            </w:pPr>
            <w:r>
              <w:rPr>
                <w:rFonts w:ascii="宋体" w:hAnsi="宋体" w:hint="eastAsia"/>
              </w:rPr>
              <w:t>ISN3615 收款银行代码和收款行名址不能同时为空</w:t>
            </w:r>
          </w:p>
        </w:tc>
      </w:tr>
      <w:tr w:rsidR="00A17FCC">
        <w:tc>
          <w:tcPr>
            <w:tcW w:w="1908" w:type="dxa"/>
          </w:tcPr>
          <w:p w:rsidR="00A17FCC" w:rsidRDefault="00A17FCC" w:rsidP="00A17FCC">
            <w:pPr>
              <w:rPr>
                <w:rFonts w:ascii="宋体" w:hAnsi="宋体"/>
              </w:rPr>
            </w:pPr>
            <w:r>
              <w:rPr>
                <w:rFonts w:ascii="宋体" w:hAnsi="宋体" w:hint="eastAsia"/>
              </w:rPr>
              <w:t>收款行名址</w:t>
            </w:r>
          </w:p>
        </w:tc>
        <w:tc>
          <w:tcPr>
            <w:tcW w:w="162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3181" w:type="dxa"/>
          </w:tcPr>
          <w:p w:rsidR="00A17FCC" w:rsidRDefault="00A17FCC" w:rsidP="00A17FCC">
            <w:pPr>
              <w:rPr>
                <w:rFonts w:ascii="宋体" w:hAnsi="宋体"/>
              </w:rPr>
            </w:pPr>
            <w:r>
              <w:rPr>
                <w:rFonts w:ascii="宋体" w:hAnsi="宋体" w:hint="eastAsia"/>
              </w:rPr>
              <w:t>ISN3615 收款银行代码和收款行名址不能同时为空</w:t>
            </w:r>
          </w:p>
        </w:tc>
      </w:tr>
      <w:tr w:rsidR="00A17FCC">
        <w:tc>
          <w:tcPr>
            <w:tcW w:w="1908" w:type="dxa"/>
          </w:tcPr>
          <w:p w:rsidR="00A17FCC" w:rsidRDefault="00A17FCC" w:rsidP="00A17FCC">
            <w:pPr>
              <w:rPr>
                <w:rFonts w:ascii="宋体" w:hAnsi="宋体"/>
              </w:rPr>
            </w:pPr>
            <w:r>
              <w:rPr>
                <w:rFonts w:ascii="宋体" w:hAnsi="宋体" w:hint="eastAsia"/>
              </w:rPr>
              <w:t>收款行账户行代码</w:t>
            </w:r>
          </w:p>
        </w:tc>
        <w:tc>
          <w:tcPr>
            <w:tcW w:w="162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181" w:type="dxa"/>
          </w:tcPr>
          <w:p w:rsidR="00A17FCC" w:rsidRDefault="00A17FCC" w:rsidP="00A17FCC">
            <w:pPr>
              <w:rPr>
                <w:rFonts w:ascii="宋体" w:hAnsi="宋体"/>
              </w:rPr>
            </w:pPr>
          </w:p>
        </w:tc>
      </w:tr>
      <w:tr w:rsidR="00A17FCC">
        <w:tc>
          <w:tcPr>
            <w:tcW w:w="1908" w:type="dxa"/>
          </w:tcPr>
          <w:p w:rsidR="00A17FCC" w:rsidRDefault="00A17FCC" w:rsidP="00A17FCC">
            <w:pPr>
              <w:rPr>
                <w:rFonts w:ascii="宋体" w:hAnsi="宋体"/>
              </w:rPr>
            </w:pPr>
            <w:r>
              <w:rPr>
                <w:rFonts w:ascii="宋体" w:hAnsi="宋体" w:hint="eastAsia"/>
              </w:rPr>
              <w:t>收款行账户行名址</w:t>
            </w:r>
          </w:p>
        </w:tc>
        <w:tc>
          <w:tcPr>
            <w:tcW w:w="1620"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3181"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选择“系统导航”－“国际业务”－“汇款及光票”－“汇出汇款”－“修改（中心）”，或在“业务代码”处输入“7747”进入“修改（中心）”。</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输入“录入”操作码，系统弹出录入汇出汇款编号窗口。</w:t>
      </w:r>
    </w:p>
    <w:p w:rsidR="00A17FCC" w:rsidRDefault="00A17FCC" w:rsidP="00A17FCC">
      <w:pPr>
        <w:ind w:left="480" w:hangingChars="200" w:hanging="480"/>
      </w:pPr>
      <w:r>
        <w:rPr>
          <w:rFonts w:hint="eastAsia"/>
        </w:rPr>
        <w:t>２、正确输入汇出汇款编号，选择</w:t>
      </w:r>
      <w:r>
        <w:rPr>
          <w:rFonts w:hint="eastAsia"/>
        </w:rPr>
        <w:t>/</w:t>
      </w:r>
      <w:r>
        <w:rPr>
          <w:rFonts w:hint="eastAsia"/>
        </w:rPr>
        <w:t>输入“确定”操作码，进入该笔业务的信息录入界面。</w:t>
      </w:r>
    </w:p>
    <w:p w:rsidR="00A17FCC" w:rsidRDefault="00A17FCC" w:rsidP="00A17FCC">
      <w:r>
        <w:rPr>
          <w:rFonts w:hint="eastAsia"/>
        </w:rPr>
        <w:lastRenderedPageBreak/>
        <w:t>３、录入汇出汇款修改信息。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848" w:name="_Toc183939442"/>
      <w:r>
        <w:rPr>
          <w:rFonts w:hint="eastAsia"/>
          <w:sz w:val="24"/>
        </w:rPr>
        <w:lastRenderedPageBreak/>
        <w:t>八、止付（业务代码</w:t>
      </w:r>
      <w:r>
        <w:rPr>
          <w:rFonts w:hint="eastAsia"/>
          <w:sz w:val="24"/>
        </w:rPr>
        <w:t>7748</w:t>
      </w:r>
      <w:r>
        <w:rPr>
          <w:rFonts w:hint="eastAsia"/>
          <w:sz w:val="24"/>
        </w:rPr>
        <w:t>）</w:t>
      </w:r>
      <w:bookmarkEnd w:id="1848"/>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通过本交易对已汇出的汇款对外发函电进行止付。</w:t>
      </w:r>
    </w:p>
    <w:p w:rsidR="00A17FCC" w:rsidRDefault="00A17FCC" w:rsidP="00A17FCC">
      <w:pPr>
        <w:pStyle w:val="6"/>
        <w:spacing w:line="360" w:lineRule="auto"/>
      </w:pPr>
      <w:r>
        <w:rPr>
          <w:rFonts w:hint="eastAsia"/>
        </w:rPr>
        <w:t>（二）风险提示</w:t>
      </w:r>
    </w:p>
    <w:p w:rsidR="00A17FCC" w:rsidRDefault="00A17FCC" w:rsidP="00A17FCC">
      <w:r>
        <w:rPr>
          <w:rFonts w:hint="eastAsia"/>
        </w:rPr>
        <w:t>１、系统默认计收手续费和邮电费，只要涉及计算上述费用的字段值发生变化，系统会自动重新计算应收的手续费和邮电费，影响手续费的要素包括以下字段：客户号、费用方向，影响邮电费的要素包括以下字段：客户号、费用方向。</w:t>
      </w:r>
    </w:p>
    <w:p w:rsidR="00A17FCC" w:rsidRDefault="00A17FCC" w:rsidP="00A17FCC">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选择“系统导航”－“国际业务”－“汇款及光票”－“汇出汇款”－“止付”，或在“业务代码”处输入“7748”进入“止付”。</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输入“录入”操作码，系统弹出录入汇出汇款编号窗口。</w:t>
      </w:r>
    </w:p>
    <w:p w:rsidR="00A17FCC" w:rsidRDefault="00A17FCC" w:rsidP="00A17FCC">
      <w:pPr>
        <w:ind w:left="480" w:hangingChars="200" w:hanging="480"/>
      </w:pPr>
      <w:r>
        <w:rPr>
          <w:rFonts w:hint="eastAsia"/>
        </w:rPr>
        <w:t>２、正确输入汇出汇款编号，选择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w:t>
      </w:r>
      <w:r>
        <w:rPr>
          <w:rFonts w:hint="eastAsia"/>
        </w:rPr>
        <w:lastRenderedPageBreak/>
        <w:t>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849" w:name="_Toc183939443"/>
      <w:r>
        <w:rPr>
          <w:rFonts w:hint="eastAsia"/>
          <w:sz w:val="24"/>
        </w:rPr>
        <w:t>九、汇出汇款退汇（业务代码</w:t>
      </w:r>
      <w:r>
        <w:rPr>
          <w:rFonts w:hint="eastAsia"/>
          <w:sz w:val="24"/>
        </w:rPr>
        <w:t>7749</w:t>
      </w:r>
      <w:r>
        <w:rPr>
          <w:rFonts w:hint="eastAsia"/>
          <w:sz w:val="24"/>
        </w:rPr>
        <w:t>）</w:t>
      </w:r>
      <w:bookmarkEnd w:id="1849"/>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收到汇出汇款项下退汇款，通过本交易进行退汇处理。</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268"/>
        <w:gridCol w:w="1701"/>
        <w:gridCol w:w="2835"/>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268" w:type="dxa"/>
          </w:tcPr>
          <w:p w:rsidR="00A17FCC" w:rsidRDefault="00A17FCC" w:rsidP="00A17FCC">
            <w:pPr>
              <w:rPr>
                <w:rFonts w:ascii="宋体" w:hAnsi="宋体"/>
              </w:rPr>
            </w:pPr>
            <w:r>
              <w:rPr>
                <w:rFonts w:ascii="宋体" w:hAnsi="宋体" w:hint="eastAsia"/>
              </w:rPr>
              <w:t>含义</w:t>
            </w:r>
          </w:p>
        </w:tc>
        <w:tc>
          <w:tcPr>
            <w:tcW w:w="1701" w:type="dxa"/>
          </w:tcPr>
          <w:p w:rsidR="00A17FCC" w:rsidRDefault="00A17FCC" w:rsidP="00A17FCC">
            <w:pPr>
              <w:rPr>
                <w:rFonts w:ascii="宋体" w:hAnsi="宋体"/>
              </w:rPr>
            </w:pPr>
            <w:r>
              <w:rPr>
                <w:rFonts w:ascii="宋体" w:hAnsi="宋体" w:hint="eastAsia"/>
              </w:rPr>
              <w:t>属性</w:t>
            </w:r>
          </w:p>
        </w:tc>
        <w:tc>
          <w:tcPr>
            <w:tcW w:w="2835"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退汇金额</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我行账户行代码</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字符类型11位</w:t>
            </w:r>
          </w:p>
        </w:tc>
        <w:tc>
          <w:tcPr>
            <w:tcW w:w="2835" w:type="dxa"/>
          </w:tcPr>
          <w:p w:rsidR="00A17FCC" w:rsidRDefault="00A17FCC" w:rsidP="00A17FCC">
            <w:pPr>
              <w:rPr>
                <w:rFonts w:ascii="宋体" w:hAnsi="宋体"/>
              </w:rPr>
            </w:pPr>
            <w:r>
              <w:rPr>
                <w:rFonts w:ascii="宋体" w:hAnsi="宋体" w:hint="eastAsia"/>
              </w:rPr>
              <w:t>SYS5501 机构号不能为空</w:t>
            </w:r>
          </w:p>
          <w:p w:rsidR="00A17FCC" w:rsidRDefault="00A17FCC" w:rsidP="00A17FCC">
            <w:pPr>
              <w:rPr>
                <w:rFonts w:ascii="宋体" w:hAnsi="宋体"/>
              </w:rPr>
            </w:pPr>
            <w:r>
              <w:rPr>
                <w:rFonts w:ascii="宋体" w:hAnsi="宋体" w:hint="eastAsia"/>
              </w:rPr>
              <w:t>SYS5508 机构不存在</w:t>
            </w:r>
          </w:p>
          <w:p w:rsidR="00A17FCC" w:rsidRDefault="00A17FCC" w:rsidP="00A17FCC">
            <w:pPr>
              <w:rPr>
                <w:rFonts w:ascii="宋体" w:hAnsi="宋体"/>
              </w:rPr>
            </w:pPr>
            <w:r>
              <w:rPr>
                <w:rFonts w:ascii="宋体" w:hAnsi="宋体" w:hint="eastAsia"/>
              </w:rPr>
              <w:t>ISI3024 受理部门和资金部门不匹配</w:t>
            </w:r>
          </w:p>
        </w:tc>
      </w:tr>
      <w:tr w:rsidR="00A17FCC">
        <w:tc>
          <w:tcPr>
            <w:tcW w:w="1705" w:type="dxa"/>
          </w:tcPr>
          <w:p w:rsidR="00A17FCC" w:rsidRDefault="00A17FCC" w:rsidP="00A17FCC">
            <w:pPr>
              <w:rPr>
                <w:rFonts w:ascii="宋体" w:hAnsi="宋体"/>
              </w:rPr>
            </w:pPr>
            <w:r>
              <w:rPr>
                <w:rFonts w:ascii="宋体" w:hAnsi="宋体" w:hint="eastAsia"/>
              </w:rPr>
              <w:t>账户行户口</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w:t>
            </w:r>
            <w:r>
              <w:rPr>
                <w:rFonts w:ascii="宋体" w:hAnsi="宋体" w:hint="eastAsia"/>
              </w:rPr>
              <w:lastRenderedPageBreak/>
              <w:t>存在</w:t>
            </w:r>
          </w:p>
        </w:tc>
      </w:tr>
      <w:tr w:rsidR="00A17FCC">
        <w:tc>
          <w:tcPr>
            <w:tcW w:w="1705" w:type="dxa"/>
          </w:tcPr>
          <w:p w:rsidR="00A17FCC" w:rsidRDefault="00A17FCC" w:rsidP="00A17FCC">
            <w:pPr>
              <w:rPr>
                <w:rFonts w:ascii="宋体" w:hAnsi="宋体"/>
              </w:rPr>
            </w:pPr>
            <w:r>
              <w:rPr>
                <w:rFonts w:ascii="宋体" w:hAnsi="宋体" w:hint="eastAsia"/>
              </w:rPr>
              <w:lastRenderedPageBreak/>
              <w:t>汇入汇款方式</w:t>
            </w:r>
          </w:p>
        </w:tc>
        <w:tc>
          <w:tcPr>
            <w:tcW w:w="2268"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DD : 票汇</w:t>
            </w:r>
          </w:p>
          <w:p w:rsidR="00A17FCC" w:rsidRDefault="00A17FCC" w:rsidP="00A17FCC">
            <w:pPr>
              <w:rPr>
                <w:rFonts w:ascii="宋体" w:hAnsi="宋体"/>
              </w:rPr>
            </w:pPr>
            <w:r>
              <w:rPr>
                <w:rFonts w:ascii="宋体" w:hAnsi="宋体" w:hint="eastAsia"/>
              </w:rPr>
              <w:t>MT : 信汇</w:t>
            </w:r>
          </w:p>
          <w:p w:rsidR="00A17FCC" w:rsidRDefault="00A17FCC" w:rsidP="00A17FCC">
            <w:pPr>
              <w:rPr>
                <w:rFonts w:ascii="宋体" w:hAnsi="宋体"/>
              </w:rPr>
            </w:pPr>
            <w:r>
              <w:rPr>
                <w:rFonts w:ascii="宋体" w:hAnsi="宋体" w:hint="eastAsia"/>
              </w:rPr>
              <w:t>OT : 其他</w:t>
            </w:r>
          </w:p>
          <w:p w:rsidR="00A17FCC" w:rsidRDefault="00A17FCC" w:rsidP="00A17FCC">
            <w:pPr>
              <w:rPr>
                <w:rFonts w:ascii="宋体" w:hAnsi="宋体"/>
              </w:rPr>
            </w:pPr>
            <w:r>
              <w:rPr>
                <w:rFonts w:ascii="宋体" w:hAnsi="宋体" w:hint="eastAsia"/>
              </w:rPr>
              <w:t>TT : 电汇</w:t>
            </w:r>
          </w:p>
        </w:tc>
        <w:tc>
          <w:tcPr>
            <w:tcW w:w="1701" w:type="dxa"/>
          </w:tcPr>
          <w:p w:rsidR="00A17FCC" w:rsidRDefault="00A17FCC" w:rsidP="00A17FCC">
            <w:pPr>
              <w:rPr>
                <w:rFonts w:ascii="宋体" w:hAnsi="宋体"/>
              </w:rPr>
            </w:pPr>
            <w:r>
              <w:rPr>
                <w:rFonts w:ascii="宋体" w:hAnsi="宋体" w:hint="eastAsia"/>
              </w:rPr>
              <w:t>字符类型2位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票据号码</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字符类型20位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原票据是否退回</w:t>
            </w:r>
          </w:p>
        </w:tc>
        <w:tc>
          <w:tcPr>
            <w:tcW w:w="2268" w:type="dxa"/>
          </w:tcPr>
          <w:p w:rsidR="00A17FCC" w:rsidRDefault="00A17FCC" w:rsidP="00A17FCC">
            <w:pPr>
              <w:rPr>
                <w:rFonts w:ascii="宋体" w:hAnsi="宋体"/>
              </w:rPr>
            </w:pPr>
            <w:r>
              <w:rPr>
                <w:rFonts w:ascii="宋体" w:hAnsi="宋体" w:hint="eastAsia"/>
              </w:rPr>
              <w:t>YES/NO</w:t>
            </w:r>
          </w:p>
        </w:tc>
        <w:tc>
          <w:tcPr>
            <w:tcW w:w="1701" w:type="dxa"/>
          </w:tcPr>
          <w:p w:rsidR="00A17FCC" w:rsidRDefault="00A17FCC" w:rsidP="00A17FCC">
            <w:pPr>
              <w:rPr>
                <w:rFonts w:ascii="宋体" w:hAnsi="宋体"/>
              </w:rPr>
            </w:pPr>
            <w:r>
              <w:rPr>
                <w:rFonts w:ascii="宋体" w:hAnsi="宋体" w:hint="eastAsia"/>
              </w:rPr>
              <w:t>字符类型1位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起息日</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日期类型8位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交易附言</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字符类型60位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解付方式</w:t>
            </w:r>
          </w:p>
        </w:tc>
        <w:tc>
          <w:tcPr>
            <w:tcW w:w="2268"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N : 转划</w:t>
            </w:r>
          </w:p>
          <w:p w:rsidR="00A17FCC" w:rsidRDefault="00A17FCC" w:rsidP="00A17FCC">
            <w:pPr>
              <w:rPr>
                <w:rFonts w:ascii="宋体" w:hAnsi="宋体"/>
              </w:rPr>
            </w:pPr>
            <w:r>
              <w:rPr>
                <w:rFonts w:ascii="宋体" w:hAnsi="宋体" w:hint="eastAsia"/>
              </w:rPr>
              <w:t>P : 挂账</w:t>
            </w:r>
          </w:p>
          <w:p w:rsidR="00A17FCC" w:rsidRDefault="00A17FCC" w:rsidP="00A17FCC">
            <w:pPr>
              <w:rPr>
                <w:rFonts w:ascii="宋体" w:hAnsi="宋体"/>
              </w:rPr>
            </w:pPr>
            <w:r>
              <w:rPr>
                <w:rFonts w:ascii="宋体" w:hAnsi="宋体" w:hint="eastAsia"/>
              </w:rPr>
              <w:t>Y : 解付原币入账</w:t>
            </w:r>
          </w:p>
        </w:tc>
        <w:tc>
          <w:tcPr>
            <w:tcW w:w="1701" w:type="dxa"/>
          </w:tcPr>
          <w:p w:rsidR="00A17FCC" w:rsidRDefault="00A17FCC" w:rsidP="00A17FCC">
            <w:pPr>
              <w:rPr>
                <w:rFonts w:ascii="宋体" w:hAnsi="宋体"/>
              </w:rPr>
            </w:pPr>
            <w:r>
              <w:rPr>
                <w:rFonts w:ascii="宋体" w:hAnsi="宋体" w:hint="eastAsia"/>
              </w:rPr>
              <w:t>字符类型1位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原币入账户口</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r>
              <w:rPr>
                <w:rFonts w:ascii="宋体" w:hAnsi="宋体" w:hint="eastAsia"/>
              </w:rPr>
              <w:t>CSAB051</w:t>
            </w:r>
          </w:p>
        </w:tc>
      </w:tr>
      <w:tr w:rsidR="00A17FCC">
        <w:tc>
          <w:tcPr>
            <w:tcW w:w="1705" w:type="dxa"/>
          </w:tcPr>
          <w:p w:rsidR="00A17FCC" w:rsidRDefault="00A17FCC" w:rsidP="00A17FCC">
            <w:pPr>
              <w:rPr>
                <w:rFonts w:ascii="宋体" w:hAnsi="宋体"/>
              </w:rPr>
            </w:pPr>
            <w:r>
              <w:rPr>
                <w:rFonts w:ascii="宋体" w:hAnsi="宋体" w:hint="eastAsia"/>
              </w:rPr>
              <w:t>钞汇标志</w:t>
            </w:r>
          </w:p>
        </w:tc>
        <w:tc>
          <w:tcPr>
            <w:tcW w:w="2268"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701" w:type="dxa"/>
          </w:tcPr>
          <w:p w:rsidR="00A17FCC" w:rsidRDefault="00A17FCC" w:rsidP="00A17FCC">
            <w:pPr>
              <w:rPr>
                <w:rFonts w:ascii="宋体" w:hAnsi="宋体"/>
              </w:rPr>
            </w:pPr>
            <w:r>
              <w:rPr>
                <w:rFonts w:ascii="宋体" w:hAnsi="宋体" w:hint="eastAsia"/>
              </w:rPr>
              <w:t>字符类型1位</w:t>
            </w:r>
          </w:p>
        </w:tc>
        <w:tc>
          <w:tcPr>
            <w:tcW w:w="2835" w:type="dxa"/>
          </w:tcPr>
          <w:p w:rsidR="00A17FCC" w:rsidRDefault="00A17FCC" w:rsidP="00A17FCC">
            <w:pPr>
              <w:rPr>
                <w:rFonts w:ascii="宋体" w:hAnsi="宋体"/>
              </w:rPr>
            </w:pPr>
            <w:r>
              <w:rPr>
                <w:rFonts w:ascii="宋体" w:hAnsi="宋体" w:hint="eastAsia"/>
              </w:rPr>
              <w:t>CSAC053</w:t>
            </w:r>
          </w:p>
        </w:tc>
      </w:tr>
      <w:tr w:rsidR="00A17FCC">
        <w:tc>
          <w:tcPr>
            <w:tcW w:w="1705" w:type="dxa"/>
          </w:tcPr>
          <w:p w:rsidR="00A17FCC" w:rsidRDefault="00A17FCC" w:rsidP="00A17FCC">
            <w:pPr>
              <w:rPr>
                <w:rFonts w:ascii="宋体" w:hAnsi="宋体"/>
              </w:rPr>
            </w:pPr>
            <w:r>
              <w:rPr>
                <w:rFonts w:ascii="宋体" w:hAnsi="宋体" w:hint="eastAsia"/>
              </w:rPr>
              <w:t>交易编码</w:t>
            </w:r>
          </w:p>
        </w:tc>
        <w:tc>
          <w:tcPr>
            <w:tcW w:w="2268" w:type="dxa"/>
          </w:tcPr>
          <w:p w:rsidR="00A17FCC" w:rsidRDefault="00A17FCC" w:rsidP="00A17FCC">
            <w:pPr>
              <w:rPr>
                <w:rFonts w:ascii="宋体" w:hAnsi="宋体"/>
              </w:rPr>
            </w:pPr>
            <w:r>
              <w:rPr>
                <w:rFonts w:ascii="宋体" w:hAnsi="宋体" w:hint="eastAsia"/>
              </w:rPr>
              <w:t>分类参见《交易编码》</w:t>
            </w:r>
          </w:p>
        </w:tc>
        <w:tc>
          <w:tcPr>
            <w:tcW w:w="1701" w:type="dxa"/>
          </w:tcPr>
          <w:p w:rsidR="00A17FCC" w:rsidRDefault="00A17FCC" w:rsidP="00A17FCC">
            <w:pPr>
              <w:rPr>
                <w:rFonts w:ascii="宋体" w:hAnsi="宋体"/>
              </w:rPr>
            </w:pPr>
            <w:r>
              <w:rPr>
                <w:rFonts w:ascii="宋体" w:hAnsi="宋体" w:hint="eastAsia"/>
              </w:rPr>
              <w:t>字符类型6位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核销单号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字符类型8位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申报号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字符类型22位</w:t>
            </w:r>
          </w:p>
        </w:tc>
        <w:tc>
          <w:tcPr>
            <w:tcW w:w="2835"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lastRenderedPageBreak/>
        <w:t>（三）操作要点</w:t>
      </w:r>
    </w:p>
    <w:p w:rsidR="00A17FCC" w:rsidRDefault="00A17FCC" w:rsidP="00A17FCC">
      <w:pPr>
        <w:ind w:left="480" w:hangingChars="200" w:hanging="480"/>
      </w:pPr>
      <w:r>
        <w:rPr>
          <w:rFonts w:hint="eastAsia"/>
        </w:rPr>
        <w:t>１、待收汇列表中查询到的是业务类型为“</w:t>
      </w:r>
      <w:r>
        <w:rPr>
          <w:rFonts w:hint="eastAsia"/>
        </w:rPr>
        <w:t xml:space="preserve">5 : </w:t>
      </w:r>
      <w:r>
        <w:rPr>
          <w:rFonts w:hint="eastAsia"/>
        </w:rPr>
        <w:t>汇出汇款退汇”的收汇记录，如果一笔收汇的业务类型未正确清分到正确的业务类型，可通过业务清分交易（业务代码</w:t>
      </w:r>
      <w:r>
        <w:rPr>
          <w:rFonts w:hint="eastAsia"/>
        </w:rPr>
        <w:t>7711</w:t>
      </w:r>
      <w:r>
        <w:rPr>
          <w:rFonts w:hint="eastAsia"/>
        </w:rPr>
        <w:t>）来清分。</w:t>
      </w:r>
    </w:p>
    <w:p w:rsidR="00A17FCC" w:rsidRDefault="00A17FCC" w:rsidP="00A17FCC">
      <w:pPr>
        <w:ind w:left="480" w:hangingChars="200" w:hanging="480"/>
      </w:pPr>
      <w:r>
        <w:rPr>
          <w:rFonts w:hint="eastAsia"/>
        </w:rPr>
        <w:t>２、系统强制必须录入收汇编号，否则无法处理通过本交易处理，对于非电子信息来的资金，应先通过汇入汇款登记交易录入一笔汇出汇款退汇信息。</w:t>
      </w:r>
    </w:p>
    <w:p w:rsidR="00A17FCC" w:rsidRDefault="00A17FCC" w:rsidP="00A17FCC">
      <w:pPr>
        <w:ind w:left="480" w:hangingChars="200" w:hanging="480"/>
      </w:pPr>
      <w:r>
        <w:rPr>
          <w:rFonts w:hint="eastAsia"/>
        </w:rPr>
        <w:t>３、如果遇到多笔汇出汇款退汇合并为一笔资金收汇信息的，应通过金额拆分交易（业务代码</w:t>
      </w:r>
      <w:r>
        <w:rPr>
          <w:rFonts w:hint="eastAsia"/>
        </w:rPr>
        <w:t>7721</w:t>
      </w:r>
      <w:r>
        <w:rPr>
          <w:rFonts w:hint="eastAsia"/>
        </w:rPr>
        <w:t>）作相应拆分后再逐笔作汇出汇款退汇。</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选择“系统导航”－“国际业务”－“汇款及光票”－“汇出汇款”－“汇出汇款退汇”，或在“业务代码”处输入“7749”进入“汇出汇款退汇”。</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输入“录入”操作码，系统弹出汇出汇款待退汇列表窗口。</w:t>
      </w:r>
    </w:p>
    <w:p w:rsidR="00A17FCC" w:rsidRDefault="00A17FCC" w:rsidP="00A17FCC">
      <w:pPr>
        <w:ind w:left="480" w:hangingChars="200" w:hanging="480"/>
      </w:pPr>
      <w:r>
        <w:rPr>
          <w:rFonts w:hint="eastAsia"/>
        </w:rPr>
        <w:t>２、先选择列表中的一笔收汇记录，然后录入正确的汇出汇款编号，选择</w:t>
      </w:r>
      <w:r>
        <w:rPr>
          <w:rFonts w:hint="eastAsia"/>
        </w:rPr>
        <w:t>/</w:t>
      </w:r>
      <w:r>
        <w:rPr>
          <w:rFonts w:hint="eastAsia"/>
        </w:rPr>
        <w:t>输入“录入”操作码，进入该笔业务的信息录入界面。</w:t>
      </w:r>
    </w:p>
    <w:p w:rsidR="00A17FCC" w:rsidRDefault="00A17FCC" w:rsidP="00A17FCC">
      <w:r>
        <w:rPr>
          <w:rFonts w:hint="eastAsia"/>
        </w:rPr>
        <w:t>３、录入汇出汇款退汇信息。</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w:t>
      </w:r>
      <w:r>
        <w:rPr>
          <w:rFonts w:hint="eastAsia"/>
        </w:rPr>
        <w:lastRenderedPageBreak/>
        <w:t>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 w:rsidR="00A17FCC" w:rsidRDefault="00A17FCC" w:rsidP="00A17FCC">
      <w:pPr>
        <w:pStyle w:val="5"/>
        <w:rPr>
          <w:sz w:val="24"/>
        </w:rPr>
      </w:pPr>
      <w:bookmarkStart w:id="1850" w:name="_Toc183939444"/>
      <w:r>
        <w:rPr>
          <w:rFonts w:hint="eastAsia"/>
          <w:sz w:val="24"/>
        </w:rPr>
        <w:t>十、票据号登记（业务代码</w:t>
      </w:r>
      <w:r>
        <w:rPr>
          <w:rFonts w:hint="eastAsia"/>
          <w:sz w:val="24"/>
        </w:rPr>
        <w:t>7751</w:t>
      </w:r>
      <w:r>
        <w:rPr>
          <w:rFonts w:hint="eastAsia"/>
          <w:sz w:val="24"/>
        </w:rPr>
        <w:t>）</w:t>
      </w:r>
      <w:bookmarkEnd w:id="1850"/>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当汇出汇款为票汇时，通过本交易登记开出的票据号。</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1463"/>
        <w:gridCol w:w="1800"/>
        <w:gridCol w:w="354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1463"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54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票据类型</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字符类型4位</w:t>
            </w:r>
          </w:p>
        </w:tc>
        <w:tc>
          <w:tcPr>
            <w:tcW w:w="3541" w:type="dxa"/>
          </w:tcPr>
          <w:p w:rsidR="00A17FCC" w:rsidRDefault="00A17FCC" w:rsidP="00A17FCC">
            <w:pPr>
              <w:rPr>
                <w:rFonts w:ascii="宋体" w:hAnsi="宋体"/>
              </w:rPr>
            </w:pPr>
            <w:r>
              <w:rPr>
                <w:rFonts w:ascii="宋体" w:hAnsi="宋体" w:hint="eastAsia"/>
              </w:rPr>
              <w:t>PSB1825 凭证箱没有种类为XXX的可用凭证</w:t>
            </w:r>
          </w:p>
        </w:tc>
      </w:tr>
      <w:tr w:rsidR="00A17FCC">
        <w:tc>
          <w:tcPr>
            <w:tcW w:w="1705" w:type="dxa"/>
          </w:tcPr>
          <w:p w:rsidR="00A17FCC" w:rsidRDefault="00A17FCC" w:rsidP="00A17FCC">
            <w:pPr>
              <w:rPr>
                <w:rFonts w:ascii="宋体" w:hAnsi="宋体"/>
              </w:rPr>
            </w:pPr>
            <w:r>
              <w:rPr>
                <w:rFonts w:ascii="宋体" w:hAnsi="宋体" w:hint="eastAsia"/>
              </w:rPr>
              <w:t>票据号码</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字符类型20位</w:t>
            </w:r>
          </w:p>
        </w:tc>
        <w:tc>
          <w:tcPr>
            <w:tcW w:w="3541" w:type="dxa"/>
          </w:tcPr>
          <w:p w:rsidR="00A17FCC" w:rsidRDefault="00A17FCC" w:rsidP="00A17FCC">
            <w:pPr>
              <w:rPr>
                <w:rFonts w:ascii="宋体" w:hAnsi="宋体"/>
              </w:rPr>
            </w:pPr>
            <w:r>
              <w:rPr>
                <w:rFonts w:ascii="宋体" w:hAnsi="宋体" w:hint="eastAsia"/>
              </w:rPr>
              <w:t>ISN3521 汇票／支票号码不能为空，需要在汇票录入中录入汇票</w:t>
            </w:r>
          </w:p>
          <w:p w:rsidR="00A17FCC" w:rsidRDefault="00A17FCC" w:rsidP="00A17FCC">
            <w:pPr>
              <w:rPr>
                <w:rFonts w:ascii="宋体" w:hAnsi="宋体"/>
              </w:rPr>
            </w:pPr>
            <w:r>
              <w:rPr>
                <w:rFonts w:ascii="宋体" w:hAnsi="宋体" w:hint="eastAsia"/>
              </w:rPr>
              <w:t>PSB1819 号码为XXX的凭证不存在</w:t>
            </w: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１、如为票汇业务，则必须在汇出处理前先通过本交易录入票据号码。</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选择“系统导航”－“国际业务”－“汇款及光票”－“汇出汇款”－“票</w:t>
      </w:r>
      <w:r>
        <w:rPr>
          <w:rFonts w:ascii="宋体" w:hAnsi="宋体" w:hint="eastAsia"/>
        </w:rPr>
        <w:lastRenderedPageBreak/>
        <w:t>据号登记”，或在“业务代码”处输入“7751”进入“票据号登记”。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输入“录入”操作码，系统弹出录入汇出汇款编号窗口。</w:t>
      </w:r>
    </w:p>
    <w:p w:rsidR="00A17FCC" w:rsidRDefault="00A17FCC" w:rsidP="00A17FCC">
      <w:pPr>
        <w:ind w:left="480" w:hangingChars="200" w:hanging="480"/>
      </w:pPr>
      <w:r>
        <w:rPr>
          <w:rFonts w:hint="eastAsia"/>
        </w:rPr>
        <w:t>２、录入“汇出汇款编号”，选择</w:t>
      </w:r>
      <w:r>
        <w:rPr>
          <w:rFonts w:hint="eastAsia"/>
        </w:rPr>
        <w:t>/</w:t>
      </w:r>
      <w:r>
        <w:rPr>
          <w:rFonts w:hint="eastAsia"/>
        </w:rPr>
        <w:t>输入“录入”操作码，进入该笔业务的信息录入界面。</w:t>
      </w:r>
    </w:p>
    <w:p w:rsidR="00A17FCC" w:rsidRDefault="00A17FCC" w:rsidP="00A17FCC">
      <w:r>
        <w:rPr>
          <w:rFonts w:hint="eastAsia"/>
        </w:rPr>
        <w:t>３、选择汇出汇款的票据类型，录入票据号。</w:t>
      </w:r>
    </w:p>
    <w:p w:rsidR="00A17FCC" w:rsidRDefault="00A17FCC" w:rsidP="00A17FCC">
      <w:r>
        <w:rPr>
          <w:rFonts w:hint="eastAsia"/>
        </w:rPr>
        <w:t>４、完成后，选择</w:t>
      </w:r>
      <w:r>
        <w:rPr>
          <w:rFonts w:hint="eastAsia"/>
        </w:rPr>
        <w:t>/</w:t>
      </w:r>
      <w:r>
        <w:rPr>
          <w:rFonts w:hint="eastAsia"/>
        </w:rPr>
        <w:t>输入“通过”操作码，系统弹出同步授权窗口。</w:t>
      </w:r>
    </w:p>
    <w:p w:rsidR="00A17FCC" w:rsidRDefault="00A17FCC" w:rsidP="00A17FCC">
      <w:pPr>
        <w:ind w:left="480" w:hangingChars="200" w:hanging="480"/>
      </w:pPr>
      <w:r>
        <w:rPr>
          <w:rFonts w:hint="eastAsia"/>
        </w:rPr>
        <w:t>５、授权人员审核经办录入信息无误后，选择“授权”，输入授权用户号和密码，选择“确定”，业务生效。</w:t>
      </w:r>
    </w:p>
    <w:p w:rsidR="00A17FCC" w:rsidRDefault="00A17FCC" w:rsidP="00A17FCC">
      <w:r>
        <w:rPr>
          <w:rFonts w:hint="eastAsia"/>
        </w:rPr>
        <w:t>６、成功后显示“执行成功，数据已写入主机！”。</w:t>
      </w:r>
    </w:p>
    <w:p w:rsidR="00A17FCC" w:rsidRDefault="00A17FCC" w:rsidP="00A17FCC">
      <w:pPr>
        <w:pStyle w:val="5"/>
        <w:rPr>
          <w:sz w:val="24"/>
        </w:rPr>
      </w:pPr>
      <w:bookmarkStart w:id="1851" w:name="_Toc183939445"/>
      <w:r>
        <w:rPr>
          <w:rFonts w:hint="eastAsia"/>
          <w:sz w:val="24"/>
        </w:rPr>
        <w:t>十一、票据号修改（业务代码</w:t>
      </w:r>
      <w:r>
        <w:rPr>
          <w:rFonts w:hint="eastAsia"/>
          <w:sz w:val="24"/>
        </w:rPr>
        <w:t>7752</w:t>
      </w:r>
      <w:r>
        <w:rPr>
          <w:rFonts w:hint="eastAsia"/>
          <w:sz w:val="24"/>
        </w:rPr>
        <w:t>）</w:t>
      </w:r>
      <w:bookmarkEnd w:id="1851"/>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当票据号登记有误时，通过本交易修改登记的票据号。</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1643"/>
        <w:gridCol w:w="1620"/>
        <w:gridCol w:w="354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1643"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354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票据类型</w:t>
            </w:r>
          </w:p>
        </w:tc>
        <w:tc>
          <w:tcPr>
            <w:tcW w:w="164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字符类型4位</w:t>
            </w:r>
          </w:p>
        </w:tc>
        <w:tc>
          <w:tcPr>
            <w:tcW w:w="3541" w:type="dxa"/>
          </w:tcPr>
          <w:p w:rsidR="00A17FCC" w:rsidRDefault="00A17FCC" w:rsidP="00A17FCC">
            <w:pPr>
              <w:rPr>
                <w:rFonts w:ascii="宋体" w:hAnsi="宋体"/>
              </w:rPr>
            </w:pPr>
            <w:r>
              <w:rPr>
                <w:rFonts w:ascii="宋体" w:hAnsi="宋体" w:hint="eastAsia"/>
              </w:rPr>
              <w:t>PSB1825 凭证箱没有种类为XXX的可用凭证</w:t>
            </w:r>
          </w:p>
        </w:tc>
      </w:tr>
      <w:tr w:rsidR="00A17FCC">
        <w:tc>
          <w:tcPr>
            <w:tcW w:w="1705" w:type="dxa"/>
          </w:tcPr>
          <w:p w:rsidR="00A17FCC" w:rsidRDefault="00A17FCC" w:rsidP="00A17FCC">
            <w:pPr>
              <w:rPr>
                <w:rFonts w:ascii="宋体" w:hAnsi="宋体"/>
              </w:rPr>
            </w:pPr>
            <w:r>
              <w:rPr>
                <w:rFonts w:ascii="宋体" w:hAnsi="宋体" w:hint="eastAsia"/>
              </w:rPr>
              <w:t>票据号码</w:t>
            </w:r>
          </w:p>
        </w:tc>
        <w:tc>
          <w:tcPr>
            <w:tcW w:w="164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3541" w:type="dxa"/>
          </w:tcPr>
          <w:p w:rsidR="00A17FCC" w:rsidRDefault="00A17FCC" w:rsidP="00A17FCC">
            <w:pPr>
              <w:rPr>
                <w:rFonts w:ascii="宋体" w:hAnsi="宋体"/>
              </w:rPr>
            </w:pPr>
            <w:r>
              <w:rPr>
                <w:rFonts w:ascii="宋体" w:hAnsi="宋体" w:hint="eastAsia"/>
              </w:rPr>
              <w:t>ISN3521 汇票／支票号码不能为空，需要在汇票录入中录入汇票</w:t>
            </w:r>
          </w:p>
          <w:p w:rsidR="00A17FCC" w:rsidRDefault="00A17FCC" w:rsidP="00A17FCC">
            <w:pPr>
              <w:rPr>
                <w:rFonts w:ascii="宋体" w:hAnsi="宋体"/>
              </w:rPr>
            </w:pPr>
            <w:r>
              <w:rPr>
                <w:rFonts w:ascii="宋体" w:hAnsi="宋体" w:hint="eastAsia"/>
              </w:rPr>
              <w:t>PSB1819 号码为XXX的凭证不存在</w:t>
            </w: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１、修改后，原票据号自动作废并销号。</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选择“系统导航”－“国际业务”－“汇款及光票”－“汇出汇款”－“票据号修改”，或在“业务代码”处输入“7752”进入“票据号修改”。</w:t>
      </w:r>
    </w:p>
    <w:p w:rsidR="00A17FCC" w:rsidRDefault="00A17FCC" w:rsidP="00A17FCC">
      <w:r>
        <w:rPr>
          <w:rFonts w:hint="eastAsia"/>
        </w:rPr>
        <w:lastRenderedPageBreak/>
        <w:t>１、经办人员选择</w:t>
      </w:r>
      <w:r>
        <w:rPr>
          <w:rFonts w:hint="eastAsia"/>
        </w:rPr>
        <w:t>/</w:t>
      </w:r>
      <w:r>
        <w:rPr>
          <w:rFonts w:hint="eastAsia"/>
        </w:rPr>
        <w:t>输入“录入”操作码，系统弹出录入汇出汇款编号窗口。</w:t>
      </w:r>
    </w:p>
    <w:p w:rsidR="00A17FCC" w:rsidRDefault="00A17FCC" w:rsidP="00A17FCC">
      <w:pPr>
        <w:ind w:left="480" w:hangingChars="200" w:hanging="480"/>
      </w:pPr>
      <w:r>
        <w:rPr>
          <w:rFonts w:hint="eastAsia"/>
        </w:rPr>
        <w:t>２、录入“汇出汇款编号”，选择</w:t>
      </w:r>
      <w:r>
        <w:rPr>
          <w:rFonts w:hint="eastAsia"/>
        </w:rPr>
        <w:t>/</w:t>
      </w:r>
      <w:r>
        <w:rPr>
          <w:rFonts w:hint="eastAsia"/>
        </w:rPr>
        <w:t>输入“录入”操作码，进入该笔业务的信息录入界面。</w:t>
      </w:r>
    </w:p>
    <w:p w:rsidR="00A17FCC" w:rsidRDefault="00A17FCC" w:rsidP="00A17FCC">
      <w:r>
        <w:rPr>
          <w:rFonts w:hint="eastAsia"/>
        </w:rPr>
        <w:t>３、选择汇出汇款的票据类型，录入票据号。</w:t>
      </w:r>
    </w:p>
    <w:p w:rsidR="00A17FCC" w:rsidRDefault="00A17FCC" w:rsidP="00A17FCC">
      <w:pPr>
        <w:ind w:left="480" w:hangingChars="200" w:hanging="480"/>
      </w:pPr>
      <w:r>
        <w:rPr>
          <w:rFonts w:hint="eastAsia"/>
        </w:rPr>
        <w:t>４、完成后，选择</w:t>
      </w:r>
      <w:r>
        <w:rPr>
          <w:rFonts w:hint="eastAsia"/>
        </w:rPr>
        <w:t>/</w:t>
      </w:r>
      <w:r>
        <w:rPr>
          <w:rFonts w:hint="eastAsia"/>
        </w:rPr>
        <w:t>输入“通过”操作码，系统弹出同步授权窗口。</w:t>
      </w:r>
    </w:p>
    <w:p w:rsidR="00A17FCC" w:rsidRDefault="00A17FCC" w:rsidP="00A17FCC">
      <w:pPr>
        <w:ind w:left="480" w:hangingChars="200" w:hanging="480"/>
      </w:pPr>
      <w:r>
        <w:rPr>
          <w:rFonts w:hint="eastAsia"/>
        </w:rPr>
        <w:t>５、授权人员审核经办录入信息无误后，选择“授权”，输入授权用户号和密码，选择“确定”，业务生效。</w:t>
      </w:r>
    </w:p>
    <w:p w:rsidR="00A17FCC" w:rsidRDefault="00A17FCC" w:rsidP="00A17FCC">
      <w:r>
        <w:rPr>
          <w:rFonts w:hint="eastAsia"/>
        </w:rPr>
        <w:t>６、成功后显示“执行成功，数据已写入主机！”。</w:t>
      </w:r>
    </w:p>
    <w:p w:rsidR="00A17FCC" w:rsidRDefault="00A17FCC" w:rsidP="00A17FCC">
      <w:pPr>
        <w:pStyle w:val="5"/>
        <w:rPr>
          <w:sz w:val="24"/>
        </w:rPr>
      </w:pPr>
      <w:bookmarkStart w:id="1852" w:name="_Toc183939446"/>
      <w:r>
        <w:rPr>
          <w:rFonts w:hint="eastAsia"/>
          <w:sz w:val="24"/>
        </w:rPr>
        <w:t>十二、销卷激活（业务代码</w:t>
      </w:r>
      <w:r>
        <w:rPr>
          <w:rFonts w:hint="eastAsia"/>
          <w:sz w:val="24"/>
        </w:rPr>
        <w:t>7753</w:t>
      </w:r>
      <w:r>
        <w:rPr>
          <w:rFonts w:hint="eastAsia"/>
          <w:sz w:val="24"/>
        </w:rPr>
        <w:t>）</w:t>
      </w:r>
      <w:bookmarkEnd w:id="185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已自动销卷的汇出汇款，可通过本交易激活，继续适用该汇款编号。</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选择“系统导航”－“国际业务”－“汇款及光票”－“汇出汇款”－“小聚激活”，或在“业务代码”处输入“7753”进入“销卷激活”。</w:t>
      </w:r>
    </w:p>
    <w:p w:rsidR="00A17FCC" w:rsidRDefault="00A17FCC" w:rsidP="00A17FCC">
      <w:r>
        <w:rPr>
          <w:rFonts w:hint="eastAsia"/>
        </w:rPr>
        <w:t>１、经办人员选择</w:t>
      </w:r>
      <w:r>
        <w:rPr>
          <w:rFonts w:hint="eastAsia"/>
        </w:rPr>
        <w:t>/</w:t>
      </w:r>
      <w:r>
        <w:rPr>
          <w:rFonts w:hint="eastAsia"/>
        </w:rPr>
        <w:t>输入“录入”操作码，系统弹出录入汇出汇款编号窗口。</w:t>
      </w:r>
    </w:p>
    <w:p w:rsidR="00A17FCC" w:rsidRDefault="00A17FCC" w:rsidP="00A17FCC">
      <w:pPr>
        <w:ind w:left="480" w:hangingChars="200" w:hanging="480"/>
      </w:pPr>
      <w:r>
        <w:rPr>
          <w:rFonts w:hint="eastAsia"/>
        </w:rPr>
        <w:t>２、录入“汇出汇款编号”，选择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w:t>
      </w:r>
      <w:r>
        <w:rPr>
          <w:rFonts w:hint="eastAsia"/>
        </w:rPr>
        <w:lastRenderedPageBreak/>
        <w:t>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９、已生效的业务可在“生效队列”中查看。</w:t>
      </w:r>
    </w:p>
    <w:p w:rsidR="00A17FCC" w:rsidRDefault="00A17FCC" w:rsidP="00A17FCC">
      <w:pPr>
        <w:pStyle w:val="5"/>
        <w:rPr>
          <w:sz w:val="24"/>
        </w:rPr>
      </w:pPr>
      <w:bookmarkStart w:id="1853" w:name="_Toc183939447"/>
      <w:r>
        <w:rPr>
          <w:rFonts w:hint="eastAsia"/>
          <w:sz w:val="24"/>
        </w:rPr>
        <w:t>十三、网银接单登记（业务代码</w:t>
      </w:r>
      <w:r>
        <w:rPr>
          <w:rFonts w:hint="eastAsia"/>
          <w:sz w:val="24"/>
        </w:rPr>
        <w:t>7754</w:t>
      </w:r>
      <w:r>
        <w:rPr>
          <w:rFonts w:hint="eastAsia"/>
          <w:sz w:val="24"/>
        </w:rPr>
        <w:t>）</w:t>
      </w:r>
      <w:bookmarkEnd w:id="185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对于网上银行客户提交的汇出汇款申请清分到新系统国际结算后的汇出汇款，通过本交易完成网点的接单登记。</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363"/>
        <w:gridCol w:w="1620"/>
        <w:gridCol w:w="282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363"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282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收款人账号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21" w:type="dxa"/>
          </w:tcPr>
          <w:p w:rsidR="00A17FCC" w:rsidRDefault="00A17FCC" w:rsidP="00A17FCC">
            <w:pPr>
              <w:rPr>
                <w:rFonts w:ascii="宋体" w:hAnsi="宋体"/>
              </w:rPr>
            </w:pPr>
            <w:r>
              <w:rPr>
                <w:rFonts w:ascii="宋体" w:hAnsi="宋体" w:hint="eastAsia"/>
              </w:rPr>
              <w:t>ISN3567 收款人账号不能为空</w:t>
            </w:r>
          </w:p>
        </w:tc>
      </w:tr>
      <w:tr w:rsidR="00A17FCC">
        <w:tc>
          <w:tcPr>
            <w:tcW w:w="1705" w:type="dxa"/>
          </w:tcPr>
          <w:p w:rsidR="00A17FCC" w:rsidRDefault="00A17FCC" w:rsidP="00A17FCC">
            <w:pPr>
              <w:rPr>
                <w:rFonts w:ascii="宋体" w:hAnsi="宋体"/>
              </w:rPr>
            </w:pPr>
            <w:r>
              <w:rPr>
                <w:rFonts w:ascii="宋体" w:hAnsi="宋体" w:hint="eastAsia"/>
              </w:rPr>
              <w:t>收款人客户号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收款人名称</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字符类型105位</w:t>
            </w:r>
          </w:p>
        </w:tc>
        <w:tc>
          <w:tcPr>
            <w:tcW w:w="2821" w:type="dxa"/>
          </w:tcPr>
          <w:p w:rsidR="00A17FCC" w:rsidRDefault="00A17FCC" w:rsidP="00A17FCC">
            <w:pPr>
              <w:rPr>
                <w:rFonts w:ascii="宋体" w:hAnsi="宋体"/>
              </w:rPr>
            </w:pPr>
            <w:r>
              <w:rPr>
                <w:rFonts w:ascii="宋体" w:hAnsi="宋体" w:hint="eastAsia"/>
              </w:rPr>
              <w:t>ISN3566 收款人名称不能为空</w:t>
            </w:r>
          </w:p>
        </w:tc>
      </w:tr>
      <w:tr w:rsidR="00A17FCC">
        <w:tc>
          <w:tcPr>
            <w:tcW w:w="1705" w:type="dxa"/>
          </w:tcPr>
          <w:p w:rsidR="00A17FCC" w:rsidRDefault="00A17FCC" w:rsidP="00A17FCC">
            <w:pPr>
              <w:rPr>
                <w:rFonts w:ascii="宋体" w:hAnsi="宋体"/>
              </w:rPr>
            </w:pPr>
            <w:r>
              <w:rPr>
                <w:rFonts w:ascii="宋体" w:hAnsi="宋体" w:hint="eastAsia"/>
              </w:rPr>
              <w:t>收款人地址</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字符类型105</w:t>
            </w:r>
            <w:r>
              <w:rPr>
                <w:rFonts w:ascii="宋体" w:hAnsi="宋体" w:hint="eastAsia"/>
              </w:rPr>
              <w:lastRenderedPageBreak/>
              <w:t>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收款人国别</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字符类型2位</w:t>
            </w:r>
          </w:p>
        </w:tc>
        <w:tc>
          <w:tcPr>
            <w:tcW w:w="2821" w:type="dxa"/>
          </w:tcPr>
          <w:p w:rsidR="00A17FCC" w:rsidRDefault="00A17FCC" w:rsidP="00A17FCC">
            <w:pPr>
              <w:rPr>
                <w:rFonts w:ascii="宋体" w:hAnsi="宋体"/>
              </w:rPr>
            </w:pPr>
            <w:r>
              <w:rPr>
                <w:rFonts w:ascii="宋体" w:hAnsi="宋体" w:hint="eastAsia"/>
              </w:rPr>
              <w:t>ISN3511 收款人国别不能为空</w:t>
            </w:r>
          </w:p>
        </w:tc>
      </w:tr>
      <w:tr w:rsidR="00A17FCC">
        <w:tc>
          <w:tcPr>
            <w:tcW w:w="1705" w:type="dxa"/>
          </w:tcPr>
          <w:p w:rsidR="00A17FCC" w:rsidRDefault="00A17FCC" w:rsidP="00A17FCC">
            <w:pPr>
              <w:pStyle w:val="xl31"/>
              <w:widowControl w:val="0"/>
              <w:spacing w:before="0" w:beforeAutospacing="0" w:after="0" w:afterAutospacing="0"/>
              <w:rPr>
                <w:rFonts w:hAnsi="Times New Roman"/>
                <w:kern w:val="2"/>
                <w:szCs w:val="21"/>
              </w:rPr>
            </w:pPr>
            <w:r>
              <w:rPr>
                <w:rFonts w:hAnsi="Times New Roman" w:hint="eastAsia"/>
                <w:kern w:val="2"/>
                <w:szCs w:val="21"/>
              </w:rPr>
              <w:t>是否生成网上外汇汇款操作单</w:t>
            </w:r>
          </w:p>
        </w:tc>
        <w:tc>
          <w:tcPr>
            <w:tcW w:w="2363" w:type="dxa"/>
          </w:tcPr>
          <w:p w:rsidR="00A17FCC" w:rsidRDefault="00A17FCC" w:rsidP="00A17FCC">
            <w:pPr>
              <w:rPr>
                <w:rFonts w:ascii="宋体" w:hAnsi="宋体"/>
              </w:rPr>
            </w:pPr>
            <w:r>
              <w:rPr>
                <w:rFonts w:ascii="宋体" w:hAnsi="宋体" w:hint="eastAsia"/>
              </w:rPr>
              <w:t>指是否生成用于网上外汇汇款无纸化传递工作的网上外汇汇款操作单。</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r>
              <w:rPr>
                <w:rFonts w:ascii="宋体" w:hAnsi="宋体"/>
              </w:rPr>
              <w:t xml:space="preserve">ISN3637  </w:t>
            </w:r>
            <w:r>
              <w:rPr>
                <w:rFonts w:ascii="宋体" w:hAnsi="宋体" w:hint="eastAsia"/>
              </w:rPr>
              <w:t>该机构未实行网上外汇汇款无纸化传递，或无纸化提交截止时间已过。</w:t>
            </w:r>
          </w:p>
          <w:p w:rsidR="00A17FCC" w:rsidRDefault="00A17FCC" w:rsidP="00A17FCC">
            <w:pPr>
              <w:rPr>
                <w:rFonts w:ascii="宋体" w:hAnsi="宋体"/>
              </w:rPr>
            </w:pPr>
            <w:r>
              <w:rPr>
                <w:rFonts w:ascii="宋体" w:hAnsi="宋体"/>
              </w:rPr>
              <w:t xml:space="preserve">ISN3623  </w:t>
            </w:r>
            <w:r>
              <w:rPr>
                <w:rFonts w:ascii="宋体" w:hAnsi="宋体" w:hint="eastAsia"/>
              </w:rPr>
              <w:t>未找到</w:t>
            </w:r>
            <w:r>
              <w:rPr>
                <w:rFonts w:ascii="宋体" w:hAnsi="宋体"/>
              </w:rPr>
              <w:t xml:space="preserve"> INP: </w:t>
            </w:r>
            <w:r>
              <w:rPr>
                <w:rFonts w:ascii="宋体" w:hAnsi="宋体" w:hint="eastAsia"/>
              </w:rPr>
              <w:t>网上外汇无纸化打印机构，无法生成网上外汇汇款操作单。</w:t>
            </w:r>
          </w:p>
        </w:tc>
      </w:tr>
      <w:tr w:rsidR="00A17FCC">
        <w:tc>
          <w:tcPr>
            <w:tcW w:w="1705" w:type="dxa"/>
          </w:tcPr>
          <w:p w:rsidR="00A17FCC" w:rsidRDefault="00A17FCC" w:rsidP="00A17FCC">
            <w:pPr>
              <w:rPr>
                <w:rFonts w:ascii="宋体" w:hAnsi="宋体"/>
              </w:rPr>
            </w:pPr>
            <w:r>
              <w:rPr>
                <w:rFonts w:ascii="宋体" w:hAnsi="宋体" w:hint="eastAsia"/>
              </w:rPr>
              <w:t>收款行代码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2821" w:type="dxa"/>
          </w:tcPr>
          <w:p w:rsidR="00A17FCC" w:rsidRDefault="00A17FCC" w:rsidP="00A17FCC">
            <w:pPr>
              <w:rPr>
                <w:rFonts w:ascii="宋体" w:hAnsi="宋体"/>
              </w:rPr>
            </w:pPr>
            <w:r>
              <w:rPr>
                <w:rFonts w:ascii="宋体" w:hAnsi="宋体" w:hint="eastAsia"/>
              </w:rPr>
              <w:t>ISN3615 收款银行代码和收款行名址不能同时为空</w:t>
            </w:r>
          </w:p>
        </w:tc>
      </w:tr>
      <w:tr w:rsidR="00A17FCC">
        <w:tc>
          <w:tcPr>
            <w:tcW w:w="1705" w:type="dxa"/>
          </w:tcPr>
          <w:p w:rsidR="00A17FCC" w:rsidRDefault="00A17FCC" w:rsidP="00A17FCC">
            <w:pPr>
              <w:rPr>
                <w:rFonts w:ascii="宋体" w:hAnsi="宋体"/>
              </w:rPr>
            </w:pPr>
            <w:r>
              <w:rPr>
                <w:rFonts w:ascii="宋体" w:hAnsi="宋体" w:hint="eastAsia"/>
              </w:rPr>
              <w:t>收款行名址</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2821" w:type="dxa"/>
          </w:tcPr>
          <w:p w:rsidR="00A17FCC" w:rsidRDefault="00A17FCC" w:rsidP="00A17FCC">
            <w:pPr>
              <w:rPr>
                <w:rFonts w:ascii="宋体" w:hAnsi="宋体"/>
              </w:rPr>
            </w:pPr>
            <w:r>
              <w:rPr>
                <w:rFonts w:ascii="宋体" w:hAnsi="宋体" w:hint="eastAsia"/>
              </w:rPr>
              <w:t>ISN3615 收款银行代码和收款行名址不能同时为空</w:t>
            </w:r>
          </w:p>
        </w:tc>
      </w:tr>
      <w:tr w:rsidR="00A17FCC">
        <w:tc>
          <w:tcPr>
            <w:tcW w:w="1705" w:type="dxa"/>
          </w:tcPr>
          <w:p w:rsidR="00A17FCC" w:rsidRDefault="00A17FCC" w:rsidP="00A17FCC">
            <w:pPr>
              <w:rPr>
                <w:rFonts w:ascii="宋体" w:hAnsi="宋体"/>
              </w:rPr>
            </w:pPr>
            <w:r>
              <w:rPr>
                <w:rFonts w:ascii="宋体" w:hAnsi="宋体" w:hint="eastAsia"/>
              </w:rPr>
              <w:t>收款行账户行代码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收款行账户行名址</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 xml:space="preserve">合同号 </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2821" w:type="dxa"/>
          </w:tcPr>
          <w:p w:rsidR="00A17FCC" w:rsidRDefault="00A17FCC" w:rsidP="00A17FCC">
            <w:pPr>
              <w:rPr>
                <w:rFonts w:ascii="宋体" w:hAnsi="宋体"/>
              </w:rPr>
            </w:pPr>
            <w:r>
              <w:rPr>
                <w:rFonts w:ascii="宋体" w:hAnsi="宋体" w:hint="eastAsia"/>
              </w:rPr>
              <w:t>ISN3594 合同号／发票号不能为空</w:t>
            </w:r>
          </w:p>
        </w:tc>
      </w:tr>
      <w:tr w:rsidR="00A17FCC">
        <w:tc>
          <w:tcPr>
            <w:tcW w:w="1705" w:type="dxa"/>
          </w:tcPr>
          <w:p w:rsidR="00A17FCC" w:rsidRDefault="00A17FCC" w:rsidP="00A17FCC">
            <w:pPr>
              <w:rPr>
                <w:rFonts w:ascii="宋体" w:hAnsi="宋体"/>
              </w:rPr>
            </w:pPr>
            <w:r>
              <w:rPr>
                <w:rFonts w:ascii="宋体" w:hAnsi="宋体" w:hint="eastAsia"/>
              </w:rPr>
              <w:t>发票号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汇款附言</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字符类型140位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申报号码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字符类型22位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核销单编号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字符类型8位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核销单印单局码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字符类型6位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交易编码1</w:t>
            </w:r>
          </w:p>
        </w:tc>
        <w:tc>
          <w:tcPr>
            <w:tcW w:w="2363" w:type="dxa"/>
          </w:tcPr>
          <w:p w:rsidR="00A17FCC" w:rsidRDefault="00A17FCC" w:rsidP="00A17FCC">
            <w:pPr>
              <w:rPr>
                <w:rFonts w:ascii="宋体" w:hAnsi="宋体"/>
              </w:rPr>
            </w:pPr>
            <w:r>
              <w:rPr>
                <w:rFonts w:ascii="宋体" w:hAnsi="宋体" w:hint="eastAsia"/>
              </w:rPr>
              <w:t>分类参见《交易编码》</w:t>
            </w:r>
          </w:p>
        </w:tc>
        <w:tc>
          <w:tcPr>
            <w:tcW w:w="1620" w:type="dxa"/>
          </w:tcPr>
          <w:p w:rsidR="00A17FCC" w:rsidRDefault="00A17FCC" w:rsidP="00A17FCC">
            <w:pPr>
              <w:rPr>
                <w:rFonts w:ascii="宋体" w:hAnsi="宋体"/>
              </w:rPr>
            </w:pPr>
            <w:r>
              <w:rPr>
                <w:rFonts w:ascii="宋体" w:hAnsi="宋体" w:hint="eastAsia"/>
              </w:rPr>
              <w:t>字符类型6位</w:t>
            </w:r>
          </w:p>
        </w:tc>
        <w:tc>
          <w:tcPr>
            <w:tcW w:w="2821" w:type="dxa"/>
          </w:tcPr>
          <w:p w:rsidR="00A17FCC" w:rsidRDefault="00A17FCC" w:rsidP="00A17FCC">
            <w:pPr>
              <w:rPr>
                <w:rFonts w:ascii="宋体" w:hAnsi="宋体"/>
              </w:rPr>
            </w:pPr>
            <w:r>
              <w:rPr>
                <w:rFonts w:ascii="宋体" w:hAnsi="宋体" w:hint="eastAsia"/>
              </w:rPr>
              <w:t>ISN3618 交易编码不能为空</w:t>
            </w:r>
          </w:p>
        </w:tc>
      </w:tr>
      <w:tr w:rsidR="00A17FCC">
        <w:tc>
          <w:tcPr>
            <w:tcW w:w="1705" w:type="dxa"/>
          </w:tcPr>
          <w:p w:rsidR="00A17FCC" w:rsidRDefault="00A17FCC" w:rsidP="00A17FCC">
            <w:pPr>
              <w:rPr>
                <w:rFonts w:ascii="宋体" w:hAnsi="宋体"/>
              </w:rPr>
            </w:pPr>
            <w:r>
              <w:rPr>
                <w:rFonts w:ascii="宋体" w:hAnsi="宋体" w:hint="eastAsia"/>
              </w:rPr>
              <w:t>交易金额1</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交易附言1</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字符类型60位</w:t>
            </w:r>
          </w:p>
        </w:tc>
        <w:tc>
          <w:tcPr>
            <w:tcW w:w="2821" w:type="dxa"/>
          </w:tcPr>
          <w:p w:rsidR="00A17FCC" w:rsidRDefault="00A17FCC" w:rsidP="00A17FCC">
            <w:pPr>
              <w:rPr>
                <w:rFonts w:ascii="宋体" w:hAnsi="宋体"/>
              </w:rPr>
            </w:pPr>
            <w:r>
              <w:rPr>
                <w:rFonts w:ascii="宋体" w:hAnsi="宋体" w:hint="eastAsia"/>
              </w:rPr>
              <w:t>交易附言</w:t>
            </w:r>
          </w:p>
        </w:tc>
      </w:tr>
      <w:tr w:rsidR="00A17FCC">
        <w:tc>
          <w:tcPr>
            <w:tcW w:w="1705" w:type="dxa"/>
          </w:tcPr>
          <w:p w:rsidR="00A17FCC" w:rsidRDefault="00A17FCC" w:rsidP="00A17FCC">
            <w:pPr>
              <w:rPr>
                <w:rFonts w:ascii="宋体" w:hAnsi="宋体"/>
              </w:rPr>
            </w:pPr>
            <w:r>
              <w:rPr>
                <w:rFonts w:ascii="宋体" w:hAnsi="宋体" w:hint="eastAsia"/>
              </w:rPr>
              <w:t>交易编码2</w:t>
            </w:r>
          </w:p>
        </w:tc>
        <w:tc>
          <w:tcPr>
            <w:tcW w:w="2363" w:type="dxa"/>
          </w:tcPr>
          <w:p w:rsidR="00A17FCC" w:rsidRDefault="00A17FCC" w:rsidP="00A17FCC">
            <w:pPr>
              <w:rPr>
                <w:rFonts w:ascii="宋体" w:hAnsi="宋体"/>
              </w:rPr>
            </w:pPr>
            <w:r>
              <w:rPr>
                <w:rFonts w:ascii="宋体" w:hAnsi="宋体" w:hint="eastAsia"/>
              </w:rPr>
              <w:t>分类参见《交易编码》</w:t>
            </w:r>
          </w:p>
        </w:tc>
        <w:tc>
          <w:tcPr>
            <w:tcW w:w="1620" w:type="dxa"/>
          </w:tcPr>
          <w:p w:rsidR="00A17FCC" w:rsidRDefault="00A17FCC" w:rsidP="00A17FCC">
            <w:pPr>
              <w:rPr>
                <w:rFonts w:ascii="宋体" w:hAnsi="宋体"/>
              </w:rPr>
            </w:pPr>
            <w:r>
              <w:rPr>
                <w:rFonts w:ascii="宋体" w:hAnsi="宋体" w:hint="eastAsia"/>
              </w:rPr>
              <w:t>字符类型6位</w:t>
            </w:r>
          </w:p>
        </w:tc>
        <w:tc>
          <w:tcPr>
            <w:tcW w:w="2821" w:type="dxa"/>
          </w:tcPr>
          <w:p w:rsidR="00A17FCC" w:rsidRDefault="00A17FCC" w:rsidP="00A17FCC">
            <w:pPr>
              <w:rPr>
                <w:rFonts w:ascii="宋体" w:hAnsi="宋体"/>
              </w:rPr>
            </w:pPr>
            <w:r>
              <w:rPr>
                <w:rFonts w:ascii="宋体" w:hAnsi="宋体" w:hint="eastAsia"/>
              </w:rPr>
              <w:t>ISN3618 交易编码不能为空</w:t>
            </w:r>
          </w:p>
        </w:tc>
      </w:tr>
      <w:tr w:rsidR="00A17FCC">
        <w:tc>
          <w:tcPr>
            <w:tcW w:w="1705" w:type="dxa"/>
          </w:tcPr>
          <w:p w:rsidR="00A17FCC" w:rsidRDefault="00A17FCC" w:rsidP="00A17FCC">
            <w:pPr>
              <w:rPr>
                <w:rFonts w:ascii="宋体" w:hAnsi="宋体"/>
              </w:rPr>
            </w:pPr>
            <w:r>
              <w:rPr>
                <w:rFonts w:ascii="宋体" w:hAnsi="宋体" w:hint="eastAsia"/>
              </w:rPr>
              <w:t>交易金额2</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交易附言2</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字符类型60位</w:t>
            </w:r>
          </w:p>
        </w:tc>
        <w:tc>
          <w:tcPr>
            <w:tcW w:w="2821" w:type="dxa"/>
          </w:tcPr>
          <w:p w:rsidR="00A17FCC" w:rsidRDefault="00A17FCC" w:rsidP="00A17FCC">
            <w:pPr>
              <w:rPr>
                <w:rFonts w:ascii="宋体" w:hAnsi="宋体"/>
              </w:rPr>
            </w:pPr>
            <w:r>
              <w:rPr>
                <w:rFonts w:ascii="宋体" w:hAnsi="宋体" w:hint="eastAsia"/>
              </w:rPr>
              <w:t>交易附言</w:t>
            </w:r>
          </w:p>
        </w:tc>
      </w:tr>
      <w:tr w:rsidR="00A17FCC">
        <w:tc>
          <w:tcPr>
            <w:tcW w:w="1705" w:type="dxa"/>
          </w:tcPr>
          <w:p w:rsidR="00A17FCC" w:rsidRDefault="00A17FCC" w:rsidP="00A17FCC">
            <w:pPr>
              <w:rPr>
                <w:rFonts w:ascii="宋体" w:hAnsi="宋体"/>
              </w:rPr>
            </w:pPr>
            <w:r>
              <w:rPr>
                <w:rFonts w:ascii="宋体" w:hAnsi="宋体" w:hint="eastAsia"/>
              </w:rPr>
              <w:t>购汇金额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购汇人民币账户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现汇金额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现汇账户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其他金额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其他账户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正常付汇标志</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不在名录</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异地付汇</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转口贸易</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名称不一致</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真实性审查</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９０天以上到货</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境外物资使用</w:t>
            </w:r>
          </w:p>
        </w:tc>
        <w:tc>
          <w:tcPr>
            <w:tcW w:w="2363" w:type="dxa"/>
          </w:tcPr>
          <w:p w:rsidR="00A17FCC" w:rsidRDefault="00A17FCC" w:rsidP="00A17FCC">
            <w:pPr>
              <w:rPr>
                <w:rFonts w:ascii="宋体" w:hAnsi="宋体"/>
              </w:rPr>
            </w:pPr>
            <w:r>
              <w:rPr>
                <w:rFonts w:ascii="宋体" w:hAnsi="宋体" w:hint="eastAsia"/>
              </w:rPr>
              <w:t>分两种：1:YES　　0:NO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付汇性质</w:t>
            </w:r>
          </w:p>
        </w:tc>
        <w:tc>
          <w:tcPr>
            <w:tcW w:w="2363" w:type="dxa"/>
          </w:tcPr>
          <w:p w:rsidR="00A17FCC" w:rsidRDefault="00A17FCC" w:rsidP="00A17FCC">
            <w:pPr>
              <w:rPr>
                <w:rFonts w:ascii="宋体" w:hAnsi="宋体"/>
              </w:rPr>
            </w:pPr>
            <w:r>
              <w:rPr>
                <w:rFonts w:ascii="宋体" w:hAnsi="宋体" w:hint="eastAsia"/>
              </w:rPr>
              <w:t>分六种：</w:t>
            </w:r>
          </w:p>
          <w:p w:rsidR="00A17FCC" w:rsidRDefault="00A17FCC" w:rsidP="00A17FCC">
            <w:pPr>
              <w:rPr>
                <w:rFonts w:ascii="宋体" w:hAnsi="宋体"/>
              </w:rPr>
            </w:pPr>
            <w:r>
              <w:rPr>
                <w:rFonts w:ascii="宋体" w:hAnsi="宋体" w:hint="eastAsia"/>
              </w:rPr>
              <w:t>1 : 保税区</w:t>
            </w:r>
          </w:p>
          <w:p w:rsidR="00A17FCC" w:rsidRDefault="00A17FCC" w:rsidP="00A17FCC">
            <w:pPr>
              <w:rPr>
                <w:rFonts w:ascii="宋体" w:hAnsi="宋体"/>
              </w:rPr>
            </w:pPr>
            <w:r>
              <w:rPr>
                <w:rFonts w:ascii="宋体" w:hAnsi="宋体" w:hint="eastAsia"/>
              </w:rPr>
              <w:t>2 : 出口加工区</w:t>
            </w:r>
          </w:p>
          <w:p w:rsidR="00A17FCC" w:rsidRDefault="00A17FCC" w:rsidP="00A17FCC">
            <w:pPr>
              <w:rPr>
                <w:rFonts w:ascii="宋体" w:hAnsi="宋体"/>
              </w:rPr>
            </w:pPr>
            <w:r>
              <w:rPr>
                <w:rFonts w:ascii="宋体" w:hAnsi="宋体" w:hint="eastAsia"/>
              </w:rPr>
              <w:t>3 : 钻石交易所</w:t>
            </w:r>
          </w:p>
          <w:p w:rsidR="00A17FCC" w:rsidRDefault="00A17FCC" w:rsidP="00A17FCC">
            <w:pPr>
              <w:rPr>
                <w:rFonts w:ascii="宋体" w:hAnsi="宋体"/>
              </w:rPr>
            </w:pPr>
            <w:r>
              <w:rPr>
                <w:rFonts w:ascii="宋体" w:hAnsi="宋体" w:hint="eastAsia"/>
              </w:rPr>
              <w:t>4 : 离岸账户</w:t>
            </w:r>
          </w:p>
          <w:p w:rsidR="00A17FCC" w:rsidRDefault="00A17FCC" w:rsidP="00A17FCC">
            <w:pPr>
              <w:rPr>
                <w:rFonts w:ascii="宋体" w:hAnsi="宋体"/>
              </w:rPr>
            </w:pPr>
            <w:r>
              <w:rPr>
                <w:rFonts w:ascii="宋体" w:hAnsi="宋体" w:hint="eastAsia"/>
              </w:rPr>
              <w:t>5 : 深加工结转</w:t>
            </w:r>
          </w:p>
          <w:p w:rsidR="00A17FCC" w:rsidRDefault="00A17FCC" w:rsidP="00A17FCC">
            <w:pPr>
              <w:rPr>
                <w:rFonts w:ascii="宋体" w:hAnsi="宋体"/>
              </w:rPr>
            </w:pPr>
            <w:r>
              <w:rPr>
                <w:rFonts w:ascii="宋体" w:hAnsi="宋体" w:hint="eastAsia"/>
              </w:rPr>
              <w:t>6 : 其他</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进口核销付款</w:t>
            </w:r>
          </w:p>
        </w:tc>
        <w:tc>
          <w:tcPr>
            <w:tcW w:w="2363"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填报人</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填报人电话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备案表号码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字符类型8位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退款原号码１</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字符类型22位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其他</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报关单位代码</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最迟装运日期</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结算方式</w:t>
            </w:r>
          </w:p>
        </w:tc>
        <w:tc>
          <w:tcPr>
            <w:tcW w:w="2363" w:type="dxa"/>
          </w:tcPr>
          <w:p w:rsidR="00A17FCC" w:rsidRDefault="00A17FCC" w:rsidP="00A17FCC">
            <w:pPr>
              <w:rPr>
                <w:rFonts w:ascii="宋体" w:hAnsi="宋体"/>
              </w:rPr>
            </w:pPr>
            <w:r>
              <w:rPr>
                <w:rFonts w:ascii="宋体" w:hAnsi="宋体" w:hint="eastAsia"/>
              </w:rPr>
              <w:t>分七种：</w:t>
            </w:r>
          </w:p>
          <w:p w:rsidR="00A17FCC" w:rsidRDefault="00A17FCC" w:rsidP="00A17FCC">
            <w:pPr>
              <w:rPr>
                <w:rFonts w:ascii="宋体" w:hAnsi="宋体"/>
              </w:rPr>
            </w:pPr>
            <w:r>
              <w:rPr>
                <w:rFonts w:ascii="宋体" w:hAnsi="宋体" w:hint="eastAsia"/>
              </w:rPr>
              <w:t>00 : 90天以内信用证</w:t>
            </w:r>
          </w:p>
          <w:p w:rsidR="00A17FCC" w:rsidRDefault="00A17FCC" w:rsidP="00A17FCC">
            <w:pPr>
              <w:rPr>
                <w:rFonts w:ascii="宋体" w:hAnsi="宋体"/>
              </w:rPr>
            </w:pPr>
            <w:r>
              <w:rPr>
                <w:rFonts w:ascii="宋体" w:hAnsi="宋体" w:hint="eastAsia"/>
              </w:rPr>
              <w:t>01 : 90天以上信用证</w:t>
            </w:r>
          </w:p>
          <w:p w:rsidR="00A17FCC" w:rsidRDefault="00A17FCC" w:rsidP="00A17FCC">
            <w:pPr>
              <w:rPr>
                <w:rFonts w:ascii="宋体" w:hAnsi="宋体"/>
              </w:rPr>
            </w:pPr>
            <w:r>
              <w:rPr>
                <w:rFonts w:ascii="宋体" w:hAnsi="宋体" w:hint="eastAsia"/>
              </w:rPr>
              <w:t>10 : 90天以内托收</w:t>
            </w:r>
          </w:p>
          <w:p w:rsidR="00A17FCC" w:rsidRDefault="00A17FCC" w:rsidP="00A17FCC">
            <w:pPr>
              <w:rPr>
                <w:rFonts w:ascii="宋体" w:hAnsi="宋体"/>
              </w:rPr>
            </w:pPr>
            <w:r>
              <w:rPr>
                <w:rFonts w:ascii="宋体" w:hAnsi="宋体" w:hint="eastAsia"/>
              </w:rPr>
              <w:t>11 : 90天以上托收</w:t>
            </w:r>
          </w:p>
          <w:p w:rsidR="00A17FCC" w:rsidRDefault="00A17FCC" w:rsidP="00A17FCC">
            <w:pPr>
              <w:rPr>
                <w:rFonts w:ascii="宋体" w:hAnsi="宋体"/>
              </w:rPr>
            </w:pPr>
            <w:r>
              <w:rPr>
                <w:rFonts w:ascii="宋体" w:hAnsi="宋体" w:hint="eastAsia"/>
              </w:rPr>
              <w:t>20 : 预付汇款</w:t>
            </w:r>
          </w:p>
          <w:p w:rsidR="00A17FCC" w:rsidRDefault="00A17FCC" w:rsidP="00A17FCC">
            <w:pPr>
              <w:rPr>
                <w:rFonts w:ascii="宋体" w:hAnsi="宋体"/>
              </w:rPr>
            </w:pPr>
            <w:r>
              <w:rPr>
                <w:rFonts w:ascii="宋体" w:hAnsi="宋体" w:hint="eastAsia"/>
              </w:rPr>
              <w:t>21 : 货到付汇</w:t>
            </w:r>
          </w:p>
          <w:p w:rsidR="00A17FCC" w:rsidRDefault="00A17FCC" w:rsidP="00A17FCC">
            <w:pPr>
              <w:rPr>
                <w:rFonts w:ascii="宋体" w:hAnsi="宋体"/>
              </w:rPr>
            </w:pPr>
            <w:r>
              <w:rPr>
                <w:rFonts w:ascii="宋体" w:hAnsi="宋体" w:hint="eastAsia"/>
              </w:rPr>
              <w:t>30 : 其他</w:t>
            </w:r>
          </w:p>
        </w:tc>
        <w:tc>
          <w:tcPr>
            <w:tcW w:w="1620" w:type="dxa"/>
          </w:tcPr>
          <w:p w:rsidR="00A17FCC" w:rsidRDefault="00A17FCC" w:rsidP="00A17FCC">
            <w:pPr>
              <w:rPr>
                <w:rFonts w:ascii="宋体" w:hAnsi="宋体"/>
              </w:rPr>
            </w:pPr>
            <w:r>
              <w:rPr>
                <w:rFonts w:ascii="宋体" w:hAnsi="宋体" w:hint="eastAsia"/>
              </w:rPr>
              <w:t>字符类型2位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预计到货日期</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日期类型8位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收款人在保税区</w:t>
            </w:r>
          </w:p>
        </w:tc>
        <w:tc>
          <w:tcPr>
            <w:tcW w:w="2363" w:type="dxa"/>
          </w:tcPr>
          <w:p w:rsidR="00A17FCC" w:rsidRDefault="00A17FCC" w:rsidP="00A17FCC">
            <w:pPr>
              <w:rPr>
                <w:rFonts w:ascii="宋体" w:hAnsi="宋体"/>
              </w:rPr>
            </w:pPr>
            <w:r>
              <w:rPr>
                <w:rFonts w:ascii="宋体" w:hAnsi="宋体" w:hint="eastAsia"/>
              </w:rPr>
              <w:t>YES/NO</w:t>
            </w: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进口批件号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日期类型20位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报关单号</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字符类型1位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报关日期</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字符类型20位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报关单币别</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字符类型3位</w:t>
            </w:r>
          </w:p>
        </w:tc>
        <w:tc>
          <w:tcPr>
            <w:tcW w:w="282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报关金额</w:t>
            </w:r>
          </w:p>
        </w:tc>
        <w:tc>
          <w:tcPr>
            <w:tcW w:w="236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2821" w:type="dxa"/>
          </w:tcPr>
          <w:p w:rsidR="00A17FCC" w:rsidRDefault="00A17FCC" w:rsidP="00A17FCC">
            <w:pPr>
              <w:rPr>
                <w:rFonts w:ascii="宋体" w:hAnsi="宋体"/>
              </w:rPr>
            </w:pPr>
          </w:p>
        </w:tc>
      </w:tr>
    </w:tbl>
    <w:p w:rsidR="00A17FCC" w:rsidRDefault="00A17FCC" w:rsidP="00A17FCC"/>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选择“系统导航”－“国际业务”－“汇款及光票”－“汇出汇款”－“接单登记(网银)”，或在“业务代码”处输入“7754”进入“接单登记(网银)”。</w:t>
      </w:r>
    </w:p>
    <w:p w:rsidR="00A17FCC" w:rsidRDefault="00A17FCC" w:rsidP="00A17FCC">
      <w:pPr>
        <w:ind w:firstLineChars="200" w:firstLine="480"/>
      </w:pPr>
      <w:r>
        <w:rPr>
          <w:rFonts w:hint="eastAsia"/>
        </w:rPr>
        <w:lastRenderedPageBreak/>
        <w:t>１、经办人员选择</w:t>
      </w:r>
      <w:r>
        <w:rPr>
          <w:rFonts w:hint="eastAsia"/>
        </w:rPr>
        <w:t>/</w:t>
      </w:r>
      <w:r>
        <w:rPr>
          <w:rFonts w:hint="eastAsia"/>
        </w:rPr>
        <w:t>输入“录入”操作码，系统弹出录入网银清分后的汇出汇款列表窗口。</w:t>
      </w:r>
    </w:p>
    <w:p w:rsidR="00A17FCC" w:rsidRDefault="00A17FCC" w:rsidP="00A17FCC">
      <w:pPr>
        <w:ind w:firstLineChars="200" w:firstLine="480"/>
      </w:pPr>
      <w:r>
        <w:rPr>
          <w:rFonts w:hint="eastAsia"/>
        </w:rPr>
        <w:t>２、从列表中选择一笔汇出汇款，双击该笔业务，则进入该笔业务的信息录入界面。</w:t>
      </w:r>
    </w:p>
    <w:p w:rsidR="00A17FCC" w:rsidRDefault="00A17FCC" w:rsidP="00A17FCC">
      <w:pPr>
        <w:ind w:firstLineChars="200" w:firstLine="480"/>
      </w:pPr>
      <w:r>
        <w:rPr>
          <w:rFonts w:hint="eastAsia"/>
        </w:rPr>
        <w:t>３、补充录入各项业务信息。</w:t>
      </w:r>
    </w:p>
    <w:p w:rsidR="00A17FCC" w:rsidRDefault="00A17FCC" w:rsidP="00A17FCC">
      <w:pPr>
        <w:ind w:firstLineChars="200" w:firstLine="480"/>
      </w:pPr>
      <w:r>
        <w:rPr>
          <w:rFonts w:hint="eastAsia"/>
        </w:rPr>
        <w:t>４、完成后，选择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firstLineChars="200" w:firstLine="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firstLineChars="200" w:firstLine="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firstLineChars="200" w:firstLine="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firstLineChars="200" w:firstLine="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firstLineChars="200" w:firstLine="480"/>
      </w:pPr>
      <w:r>
        <w:rPr>
          <w:rFonts w:hint="eastAsia"/>
        </w:rPr>
        <w:t>９、已生效的业务可在“生效队列”中查看。</w:t>
      </w:r>
    </w:p>
    <w:p w:rsidR="00A17FCC" w:rsidRDefault="00A17FCC" w:rsidP="00A17FCC"/>
    <w:p w:rsidR="00A17FCC" w:rsidRDefault="00A17FCC" w:rsidP="00A17FCC"/>
    <w:p w:rsidR="00A17FCC" w:rsidRDefault="00A17FCC" w:rsidP="00A17FCC">
      <w:pPr>
        <w:pStyle w:val="5"/>
        <w:rPr>
          <w:sz w:val="24"/>
        </w:rPr>
      </w:pPr>
      <w:bookmarkStart w:id="1854" w:name="_Toc183939448"/>
      <w:r>
        <w:rPr>
          <w:rFonts w:hint="eastAsia"/>
          <w:sz w:val="24"/>
        </w:rPr>
        <w:lastRenderedPageBreak/>
        <w:t>十四、汇出汇款查询查复（业务代码</w:t>
      </w:r>
      <w:r>
        <w:rPr>
          <w:rFonts w:hint="eastAsia"/>
          <w:sz w:val="24"/>
        </w:rPr>
        <w:t>7755</w:t>
      </w:r>
      <w:r>
        <w:rPr>
          <w:rFonts w:hint="eastAsia"/>
          <w:sz w:val="24"/>
        </w:rPr>
        <w:t>）</w:t>
      </w:r>
      <w:bookmarkEnd w:id="1854"/>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可采用本交易对汇出汇款业务进行查询和查复，本交易下可以发送</w:t>
      </w:r>
      <w:r>
        <w:rPr>
          <w:rFonts w:hint="eastAsia"/>
        </w:rPr>
        <w:t>MT195/196/199/999</w:t>
      </w:r>
      <w:r>
        <w:rPr>
          <w:rFonts w:hint="eastAsia"/>
        </w:rPr>
        <w:t>电文。</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选择“系统导航”－“国际业务”－“汇款及光票”－“</w:t>
      </w:r>
      <w:r>
        <w:rPr>
          <w:rFonts w:hint="eastAsia"/>
        </w:rPr>
        <w:t>汇出汇款</w:t>
      </w:r>
      <w:r>
        <w:rPr>
          <w:rFonts w:ascii="宋体" w:hAnsi="宋体" w:hint="eastAsia"/>
        </w:rPr>
        <w:t>” －“</w:t>
      </w:r>
      <w:r>
        <w:rPr>
          <w:rFonts w:hint="eastAsia"/>
        </w:rPr>
        <w:t>汇出汇款</w:t>
      </w:r>
      <w:r>
        <w:rPr>
          <w:rFonts w:ascii="宋体" w:hAnsi="宋体" w:hint="eastAsia"/>
        </w:rPr>
        <w:t>查询查复”，或在业务代码处输入7755进入“</w:t>
      </w:r>
      <w:r>
        <w:rPr>
          <w:rFonts w:hint="eastAsia"/>
        </w:rPr>
        <w:t>汇出汇款</w:t>
      </w:r>
      <w:r>
        <w:rPr>
          <w:rFonts w:ascii="宋体" w:hAnsi="宋体" w:hint="eastAsia"/>
        </w:rPr>
        <w:t>查询查复”。</w:t>
      </w:r>
    </w:p>
    <w:p w:rsidR="00A17FCC" w:rsidRDefault="00A17FCC" w:rsidP="00A17FCC">
      <w:r>
        <w:rPr>
          <w:rFonts w:hint="eastAsia"/>
        </w:rPr>
        <w:t>１、经办人员选择</w:t>
      </w:r>
      <w:r>
        <w:rPr>
          <w:rFonts w:hint="eastAsia"/>
        </w:rPr>
        <w:t>/</w:t>
      </w:r>
      <w:r>
        <w:rPr>
          <w:rFonts w:hint="eastAsia"/>
        </w:rPr>
        <w:t>输入“录入”操作码，系统弹出录入汇出汇款编号的窗口。</w:t>
      </w:r>
    </w:p>
    <w:p w:rsidR="00A17FCC" w:rsidRDefault="00A17FCC" w:rsidP="00A17FCC">
      <w:pPr>
        <w:ind w:left="480" w:hangingChars="200" w:hanging="480"/>
      </w:pPr>
      <w:r>
        <w:rPr>
          <w:rFonts w:hint="eastAsia"/>
        </w:rPr>
        <w:t>２、正确输入汇出汇款编号，选择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lastRenderedPageBreak/>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855" w:name="_Toc183939449"/>
      <w:r>
        <w:rPr>
          <w:rFonts w:hint="eastAsia"/>
          <w:sz w:val="24"/>
        </w:rPr>
        <w:t>十五、点对点联行汇款（业务代码</w:t>
      </w:r>
      <w:r>
        <w:rPr>
          <w:rFonts w:hint="eastAsia"/>
          <w:sz w:val="24"/>
        </w:rPr>
        <w:t>7756</w:t>
      </w:r>
      <w:r>
        <w:rPr>
          <w:rFonts w:hint="eastAsia"/>
          <w:sz w:val="24"/>
        </w:rPr>
        <w:t>）</w:t>
      </w:r>
      <w:bookmarkEnd w:id="185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对于网点已做接单登记的</w:t>
      </w:r>
      <w:r>
        <w:rPr>
          <w:rFonts w:hint="eastAsia"/>
        </w:rPr>
        <w:t>TT</w:t>
      </w:r>
      <w:r>
        <w:rPr>
          <w:rFonts w:hint="eastAsia"/>
        </w:rPr>
        <w:t>项下汇出汇款，可以通过本交易将款项划到新系统的其它分行；如果是收款银行为香港的一间银行（包括香港分行），也可以通过本交易将款项划到香港分行，香港分行收到数据后自动对接到</w:t>
      </w:r>
      <w:r>
        <w:rPr>
          <w:rFonts w:hint="eastAsia"/>
        </w:rPr>
        <w:t>GLOBUS</w:t>
      </w:r>
      <w:r>
        <w:rPr>
          <w:rFonts w:hint="eastAsia"/>
        </w:rPr>
        <w:t>系统完成汇款，如果收款银行非香港分行，则通过香港</w:t>
      </w:r>
      <w:r>
        <w:rPr>
          <w:rFonts w:hint="eastAsia"/>
        </w:rPr>
        <w:t>RTGS</w:t>
      </w:r>
      <w:r>
        <w:rPr>
          <w:rFonts w:hint="eastAsia"/>
        </w:rPr>
        <w:t>系统实时支付给收款银行。</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1463"/>
        <w:gridCol w:w="1800"/>
        <w:gridCol w:w="354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1463"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54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汇入分行</w:t>
            </w:r>
          </w:p>
        </w:tc>
        <w:tc>
          <w:tcPr>
            <w:tcW w:w="1463" w:type="dxa"/>
          </w:tcPr>
          <w:p w:rsidR="00A17FCC" w:rsidRDefault="00A17FCC" w:rsidP="00A17FCC">
            <w:pPr>
              <w:rPr>
                <w:rFonts w:ascii="宋体" w:hAnsi="宋体"/>
              </w:rPr>
            </w:pPr>
            <w:r>
              <w:rPr>
                <w:rFonts w:ascii="宋体" w:hAnsi="宋体" w:hint="eastAsia"/>
              </w:rPr>
              <w:t>选择款项划到哪个分行（包括香港分行）</w:t>
            </w:r>
          </w:p>
        </w:tc>
        <w:tc>
          <w:tcPr>
            <w:tcW w:w="1800" w:type="dxa"/>
          </w:tcPr>
          <w:p w:rsidR="00A17FCC" w:rsidRDefault="00A17FCC" w:rsidP="00A17FCC">
            <w:pPr>
              <w:rPr>
                <w:rFonts w:ascii="宋体" w:hAnsi="宋体"/>
              </w:rPr>
            </w:pPr>
            <w:r>
              <w:rPr>
                <w:rFonts w:ascii="宋体" w:hAnsi="宋体" w:hint="eastAsia"/>
              </w:rPr>
              <w:t>字符类型3位</w:t>
            </w:r>
          </w:p>
        </w:tc>
        <w:tc>
          <w:tcPr>
            <w:tcW w:w="35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汇入网点</w:t>
            </w:r>
          </w:p>
        </w:tc>
        <w:tc>
          <w:tcPr>
            <w:tcW w:w="1463" w:type="dxa"/>
          </w:tcPr>
          <w:p w:rsidR="00A17FCC" w:rsidRDefault="00A17FCC" w:rsidP="00A17FCC">
            <w:pPr>
              <w:rPr>
                <w:rFonts w:ascii="宋体" w:hAnsi="宋体"/>
              </w:rPr>
            </w:pPr>
            <w:r>
              <w:rPr>
                <w:rFonts w:ascii="宋体" w:hAnsi="宋体" w:hint="eastAsia"/>
              </w:rPr>
              <w:t>选择款项划到哪个网点机构</w:t>
            </w:r>
          </w:p>
        </w:tc>
        <w:tc>
          <w:tcPr>
            <w:tcW w:w="1800" w:type="dxa"/>
          </w:tcPr>
          <w:p w:rsidR="00A17FCC" w:rsidRDefault="00A17FCC" w:rsidP="00A17FCC">
            <w:pPr>
              <w:rPr>
                <w:rFonts w:ascii="宋体" w:hAnsi="宋体"/>
              </w:rPr>
            </w:pPr>
            <w:r>
              <w:rPr>
                <w:rFonts w:ascii="宋体" w:hAnsi="宋体" w:hint="eastAsia"/>
              </w:rPr>
              <w:t>字符类型6位</w:t>
            </w:r>
          </w:p>
        </w:tc>
        <w:tc>
          <w:tcPr>
            <w:tcW w:w="35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收款人账号</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541" w:type="dxa"/>
          </w:tcPr>
          <w:p w:rsidR="00A17FCC" w:rsidRDefault="00A17FCC" w:rsidP="00A17FCC">
            <w:pPr>
              <w:rPr>
                <w:rFonts w:ascii="宋体" w:hAnsi="宋体"/>
              </w:rPr>
            </w:pPr>
            <w:r>
              <w:rPr>
                <w:rFonts w:ascii="宋体" w:hAnsi="宋体" w:hint="eastAsia"/>
              </w:rPr>
              <w:t>ISN3567 收款人账号不能为空</w:t>
            </w:r>
          </w:p>
        </w:tc>
      </w:tr>
      <w:tr w:rsidR="00A17FCC">
        <w:tc>
          <w:tcPr>
            <w:tcW w:w="1705" w:type="dxa"/>
          </w:tcPr>
          <w:p w:rsidR="00A17FCC" w:rsidRDefault="00A17FCC" w:rsidP="00A17FCC">
            <w:pPr>
              <w:rPr>
                <w:rFonts w:ascii="宋体" w:hAnsi="宋体"/>
              </w:rPr>
            </w:pPr>
            <w:r>
              <w:rPr>
                <w:rFonts w:ascii="宋体" w:hAnsi="宋体" w:hint="eastAsia"/>
              </w:rPr>
              <w:t>收款人名称</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字符类型105位</w:t>
            </w:r>
          </w:p>
        </w:tc>
        <w:tc>
          <w:tcPr>
            <w:tcW w:w="3541" w:type="dxa"/>
          </w:tcPr>
          <w:p w:rsidR="00A17FCC" w:rsidRDefault="00A17FCC" w:rsidP="00A17FCC">
            <w:pPr>
              <w:rPr>
                <w:rFonts w:ascii="宋体" w:hAnsi="宋体"/>
              </w:rPr>
            </w:pPr>
            <w:r>
              <w:rPr>
                <w:rFonts w:ascii="宋体" w:hAnsi="宋体" w:hint="eastAsia"/>
              </w:rPr>
              <w:t>ISN3566 收款人名称不能为空</w:t>
            </w:r>
          </w:p>
        </w:tc>
      </w:tr>
      <w:tr w:rsidR="00A17FCC">
        <w:tc>
          <w:tcPr>
            <w:tcW w:w="1705" w:type="dxa"/>
          </w:tcPr>
          <w:p w:rsidR="00A17FCC" w:rsidRDefault="00A17FCC" w:rsidP="00A17FCC">
            <w:pPr>
              <w:rPr>
                <w:rFonts w:ascii="宋体" w:hAnsi="宋体"/>
              </w:rPr>
            </w:pPr>
            <w:r>
              <w:rPr>
                <w:rFonts w:ascii="宋体" w:hAnsi="宋体" w:hint="eastAsia"/>
              </w:rPr>
              <w:t>收款人地址</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字符类型105</w:t>
            </w:r>
            <w:r>
              <w:rPr>
                <w:rFonts w:ascii="宋体" w:hAnsi="宋体" w:hint="eastAsia"/>
              </w:rPr>
              <w:lastRenderedPageBreak/>
              <w:t>位</w:t>
            </w:r>
          </w:p>
        </w:tc>
        <w:tc>
          <w:tcPr>
            <w:tcW w:w="35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收款行代码或者RTGS银行码</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5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收款行名址</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35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起息日</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日期类型8位</w:t>
            </w:r>
          </w:p>
        </w:tc>
        <w:tc>
          <w:tcPr>
            <w:tcW w:w="3541" w:type="dxa"/>
          </w:tcPr>
          <w:p w:rsidR="00A17FCC" w:rsidRDefault="00A17FCC" w:rsidP="00A17FCC">
            <w:pPr>
              <w:rPr>
                <w:rFonts w:ascii="宋体" w:hAnsi="宋体"/>
              </w:rPr>
            </w:pPr>
            <w:r>
              <w:rPr>
                <w:rFonts w:ascii="宋体" w:hAnsi="宋体" w:hint="eastAsia"/>
              </w:rPr>
              <w:t>ISN1741 起息日期不能为空</w:t>
            </w:r>
          </w:p>
        </w:tc>
      </w:tr>
      <w:tr w:rsidR="00A17FCC">
        <w:tc>
          <w:tcPr>
            <w:tcW w:w="1705" w:type="dxa"/>
          </w:tcPr>
          <w:p w:rsidR="00A17FCC" w:rsidRDefault="00A17FCC" w:rsidP="00A17FCC">
            <w:pPr>
              <w:rPr>
                <w:rFonts w:ascii="宋体" w:hAnsi="宋体"/>
              </w:rPr>
            </w:pPr>
            <w:r>
              <w:rPr>
                <w:rFonts w:ascii="宋体" w:hAnsi="宋体" w:hint="eastAsia"/>
              </w:rPr>
              <w:t>合同号/发票号</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字符类型20位</w:t>
            </w:r>
          </w:p>
        </w:tc>
        <w:tc>
          <w:tcPr>
            <w:tcW w:w="354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汇款附言</w:t>
            </w:r>
          </w:p>
        </w:tc>
        <w:tc>
          <w:tcPr>
            <w:tcW w:w="146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字符类型140位</w:t>
            </w:r>
          </w:p>
        </w:tc>
        <w:tc>
          <w:tcPr>
            <w:tcW w:w="3541"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１、目前对于经过同步接单登记或者异步接单登记或者网银接单登记后的</w:t>
      </w:r>
      <w:r>
        <w:rPr>
          <w:rFonts w:hint="eastAsia"/>
        </w:rPr>
        <w:t>TT</w:t>
      </w:r>
      <w:r>
        <w:rPr>
          <w:rFonts w:hint="eastAsia"/>
        </w:rPr>
        <w:t>业务才可以采用本交易进行汇款。</w:t>
      </w:r>
    </w:p>
    <w:p w:rsidR="00A17FCC" w:rsidRDefault="00A17FCC" w:rsidP="00A17FCC">
      <w:r>
        <w:rPr>
          <w:rFonts w:hint="eastAsia"/>
        </w:rPr>
        <w:t>２、汇入分行必须选择新系统分行，汇入网点必须是新系统分行下的一个明细账机构。</w:t>
      </w:r>
    </w:p>
    <w:p w:rsidR="00A17FCC" w:rsidRDefault="00A17FCC" w:rsidP="00A17FCC">
      <w:pPr>
        <w:numPr>
          <w:ilvl w:val="0"/>
          <w:numId w:val="544"/>
        </w:numPr>
      </w:pPr>
      <w:r>
        <w:rPr>
          <w:rFonts w:hint="eastAsia"/>
        </w:rPr>
        <w:t>当选择汇到香港时，必须选择汇入网点为香港分行营业部，收款银行的</w:t>
      </w:r>
      <w:r>
        <w:rPr>
          <w:rFonts w:hint="eastAsia"/>
        </w:rPr>
        <w:t>RTGS</w:t>
      </w:r>
      <w:r>
        <w:rPr>
          <w:rFonts w:hint="eastAsia"/>
        </w:rPr>
        <w:t>代码必须录入，起息日应该为汇出当日，并且由于香港分行的</w:t>
      </w:r>
      <w:r>
        <w:rPr>
          <w:rFonts w:hint="eastAsia"/>
        </w:rPr>
        <w:t>GLOBUS</w:t>
      </w:r>
      <w:r>
        <w:rPr>
          <w:rFonts w:hint="eastAsia"/>
        </w:rPr>
        <w:t>系统会自动从汇款金额中收取香港分行的手续费，因此，一般不适用于汇款全部费用由汇款人承担的汇款，如果一定要采用本交易进行此类汇款，则必须按照香港分行提供的扣费标准预先计算好一并作为汇款金额。</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选择“系统导航”－“国际业务”－“汇款及光票”－“汇出汇款”－“点对点联行”，或在“业务代码”处输入“7756”进入“点对点联行”。</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输入“录入”操作码，系统弹出录入汇出汇款待汇出处理列表窗口。</w:t>
      </w:r>
    </w:p>
    <w:p w:rsidR="00A17FCC" w:rsidRDefault="00A17FCC" w:rsidP="00A17FCC">
      <w:pPr>
        <w:ind w:left="480" w:hangingChars="200" w:hanging="480"/>
      </w:pPr>
      <w:r>
        <w:rPr>
          <w:rFonts w:hint="eastAsia"/>
        </w:rPr>
        <w:t>２、直接输入“汇出汇款编号”或者从列表中选择一笔汇出汇款，选择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lastRenderedPageBreak/>
        <w:t>３、录入汇出汇款汇出信息。</w:t>
      </w:r>
    </w:p>
    <w:p w:rsidR="00A17FCC" w:rsidRDefault="00A17FCC" w:rsidP="00A17FCC">
      <w:pPr>
        <w:ind w:left="480" w:hangingChars="200" w:hanging="480"/>
      </w:pPr>
      <w:r>
        <w:rPr>
          <w:rFonts w:hint="eastAsia"/>
        </w:rPr>
        <w:t>４、完成后，选择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９、已生效的业务可在“生效队列”中查看。</w:t>
      </w:r>
    </w:p>
    <w:p w:rsidR="00A17FCC" w:rsidRDefault="00A17FCC" w:rsidP="0004090F">
      <w:pPr>
        <w:pStyle w:val="4"/>
      </w:pPr>
      <w:bookmarkStart w:id="1856" w:name="_Toc89243539"/>
      <w:bookmarkStart w:id="1857" w:name="_Toc99422904"/>
      <w:bookmarkStart w:id="1858" w:name="_Toc109011067"/>
      <w:bookmarkStart w:id="1859" w:name="_Toc181072501"/>
      <w:bookmarkStart w:id="1860" w:name="_Toc183939450"/>
      <w:bookmarkStart w:id="1861" w:name="_Toc186273660"/>
      <w:r>
        <w:rPr>
          <w:rFonts w:hint="eastAsia"/>
        </w:rPr>
        <w:t>第十节　光票托收</w:t>
      </w:r>
      <w:bookmarkEnd w:id="1856"/>
      <w:bookmarkEnd w:id="1857"/>
      <w:bookmarkEnd w:id="1858"/>
      <w:bookmarkEnd w:id="1859"/>
      <w:bookmarkEnd w:id="1860"/>
      <w:bookmarkEnd w:id="1861"/>
    </w:p>
    <w:p w:rsidR="00A17FCC" w:rsidRDefault="00A17FCC" w:rsidP="00A17FCC">
      <w:pPr>
        <w:pStyle w:val="5"/>
        <w:rPr>
          <w:sz w:val="24"/>
        </w:rPr>
      </w:pPr>
      <w:bookmarkStart w:id="1862" w:name="_Toc183939451"/>
      <w:r>
        <w:rPr>
          <w:rFonts w:hint="eastAsia"/>
          <w:sz w:val="24"/>
        </w:rPr>
        <w:t>一、光票托收登记（业务代码</w:t>
      </w:r>
      <w:r>
        <w:rPr>
          <w:rFonts w:hint="eastAsia"/>
          <w:sz w:val="24"/>
        </w:rPr>
        <w:t>7781</w:t>
      </w:r>
      <w:r>
        <w:rPr>
          <w:rFonts w:hint="eastAsia"/>
          <w:sz w:val="24"/>
        </w:rPr>
        <w:t>）</w:t>
      </w:r>
      <w:bookmarkEnd w:id="186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通过本交易登记光票托收信息。</w:t>
      </w:r>
    </w:p>
    <w:p w:rsidR="00A17FCC" w:rsidRDefault="00A17FCC" w:rsidP="00A17FCC">
      <w:pPr>
        <w:pStyle w:val="6"/>
        <w:spacing w:line="360" w:lineRule="auto"/>
      </w:pPr>
      <w:r>
        <w:rPr>
          <w:rFonts w:hint="eastAsia"/>
        </w:rPr>
        <w:lastRenderedPageBreak/>
        <w:t>（二）风险提示</w:t>
      </w:r>
    </w:p>
    <w:p w:rsidR="00A17FCC" w:rsidRDefault="00A17FCC" w:rsidP="00A17FCC">
      <w:pPr>
        <w:ind w:left="480" w:hangingChars="200" w:hanging="480"/>
      </w:pPr>
      <w:r>
        <w:rPr>
          <w:rFonts w:hint="eastAsia"/>
        </w:rPr>
        <w:t>１、系统默认计收手续费，只要涉及计算上述费用的字段值发生变化，系统会自动重新计算应收的手续费，影响手续费的要素包括以下字段：客户号、光票托收币别、托收金额、费用方向。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268"/>
        <w:gridCol w:w="1701"/>
        <w:gridCol w:w="2835"/>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268" w:type="dxa"/>
          </w:tcPr>
          <w:p w:rsidR="00A17FCC" w:rsidRDefault="00A17FCC" w:rsidP="00A17FCC">
            <w:pPr>
              <w:rPr>
                <w:rFonts w:ascii="宋体" w:hAnsi="宋体"/>
              </w:rPr>
            </w:pPr>
            <w:r>
              <w:rPr>
                <w:rFonts w:ascii="宋体" w:hAnsi="宋体" w:hint="eastAsia"/>
              </w:rPr>
              <w:t>含义</w:t>
            </w:r>
          </w:p>
        </w:tc>
        <w:tc>
          <w:tcPr>
            <w:tcW w:w="1701" w:type="dxa"/>
          </w:tcPr>
          <w:p w:rsidR="00A17FCC" w:rsidRDefault="00A17FCC" w:rsidP="00A17FCC">
            <w:pPr>
              <w:rPr>
                <w:rFonts w:ascii="宋体" w:hAnsi="宋体"/>
              </w:rPr>
            </w:pPr>
            <w:r>
              <w:rPr>
                <w:rFonts w:ascii="宋体" w:hAnsi="宋体" w:hint="eastAsia"/>
              </w:rPr>
              <w:t>属性</w:t>
            </w:r>
          </w:p>
        </w:tc>
        <w:tc>
          <w:tcPr>
            <w:tcW w:w="2835"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收款账户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钞汇类型</w:t>
            </w:r>
          </w:p>
        </w:tc>
        <w:tc>
          <w:tcPr>
            <w:tcW w:w="2268"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701" w:type="dxa"/>
          </w:tcPr>
          <w:p w:rsidR="00A17FCC" w:rsidRDefault="00A17FCC" w:rsidP="00A17FCC">
            <w:pPr>
              <w:rPr>
                <w:rFonts w:ascii="宋体" w:hAnsi="宋体"/>
              </w:rPr>
            </w:pPr>
            <w:r>
              <w:rPr>
                <w:rFonts w:ascii="宋体" w:hAnsi="宋体" w:hint="eastAsia"/>
              </w:rPr>
              <w:t>字符类型1位</w:t>
            </w:r>
          </w:p>
        </w:tc>
        <w:tc>
          <w:tcPr>
            <w:tcW w:w="2835" w:type="dxa"/>
          </w:tcPr>
          <w:p w:rsidR="00A17FCC" w:rsidRDefault="00A17FCC" w:rsidP="00A17FCC">
            <w:pPr>
              <w:rPr>
                <w:rFonts w:ascii="宋体" w:hAnsi="宋体"/>
              </w:rPr>
            </w:pPr>
            <w:r>
              <w:rPr>
                <w:rFonts w:ascii="宋体" w:hAnsi="宋体" w:hint="eastAsia"/>
              </w:rPr>
              <w:t>CSAC0056</w:t>
            </w:r>
          </w:p>
        </w:tc>
      </w:tr>
      <w:tr w:rsidR="00A17FCC">
        <w:tc>
          <w:tcPr>
            <w:tcW w:w="1705" w:type="dxa"/>
          </w:tcPr>
          <w:p w:rsidR="00A17FCC" w:rsidRDefault="00A17FCC" w:rsidP="00A17FCC">
            <w:pPr>
              <w:rPr>
                <w:rFonts w:ascii="宋体" w:hAnsi="宋体"/>
              </w:rPr>
            </w:pPr>
            <w:r>
              <w:rPr>
                <w:rFonts w:ascii="宋体" w:hAnsi="宋体" w:hint="eastAsia"/>
              </w:rPr>
              <w:t>托收日期</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日期类型8位</w:t>
            </w:r>
          </w:p>
        </w:tc>
        <w:tc>
          <w:tcPr>
            <w:tcW w:w="2835" w:type="dxa"/>
          </w:tcPr>
          <w:p w:rsidR="00A17FCC" w:rsidRDefault="00A17FCC" w:rsidP="00A17FCC">
            <w:pPr>
              <w:rPr>
                <w:rFonts w:ascii="宋体" w:hAnsi="宋体"/>
              </w:rPr>
            </w:pPr>
            <w:r>
              <w:rPr>
                <w:rFonts w:ascii="宋体" w:hAnsi="宋体" w:hint="eastAsia"/>
              </w:rPr>
              <w:t>ISC0007 托收日期必须输入</w:t>
            </w:r>
          </w:p>
        </w:tc>
      </w:tr>
      <w:tr w:rsidR="00A17FCC">
        <w:tc>
          <w:tcPr>
            <w:tcW w:w="1705" w:type="dxa"/>
          </w:tcPr>
          <w:p w:rsidR="00A17FCC" w:rsidRDefault="00A17FCC" w:rsidP="00A17FCC">
            <w:pPr>
              <w:rPr>
                <w:rFonts w:ascii="宋体" w:hAnsi="宋体"/>
              </w:rPr>
            </w:pPr>
            <w:r>
              <w:rPr>
                <w:rFonts w:ascii="宋体" w:hAnsi="宋体" w:hint="eastAsia"/>
              </w:rPr>
              <w:t>光票托收币别</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字符类型3位</w:t>
            </w:r>
          </w:p>
        </w:tc>
        <w:tc>
          <w:tcPr>
            <w:tcW w:w="2835" w:type="dxa"/>
          </w:tcPr>
          <w:p w:rsidR="00A17FCC" w:rsidRDefault="00A17FCC" w:rsidP="00A17FCC">
            <w:pPr>
              <w:rPr>
                <w:rFonts w:ascii="宋体" w:hAnsi="宋体"/>
              </w:rPr>
            </w:pPr>
            <w:r>
              <w:rPr>
                <w:rFonts w:ascii="宋体" w:hAnsi="宋体" w:hint="eastAsia"/>
              </w:rPr>
              <w:t>SYS2502 源货币不能为空</w:t>
            </w:r>
          </w:p>
        </w:tc>
      </w:tr>
      <w:tr w:rsidR="00A17FCC">
        <w:tc>
          <w:tcPr>
            <w:tcW w:w="1705" w:type="dxa"/>
          </w:tcPr>
          <w:p w:rsidR="00A17FCC" w:rsidRDefault="00A17FCC" w:rsidP="00A17FCC">
            <w:pPr>
              <w:rPr>
                <w:rFonts w:ascii="宋体" w:hAnsi="宋体"/>
              </w:rPr>
            </w:pPr>
            <w:r>
              <w:rPr>
                <w:rFonts w:ascii="宋体" w:hAnsi="宋体" w:hint="eastAsia"/>
              </w:rPr>
              <w:t>托收金额</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r>
              <w:rPr>
                <w:rFonts w:ascii="宋体" w:hAnsi="宋体" w:hint="eastAsia"/>
              </w:rPr>
              <w:t>ISC0010 托收金额不能为零</w:t>
            </w:r>
          </w:p>
        </w:tc>
      </w:tr>
      <w:tr w:rsidR="00A17FCC">
        <w:tc>
          <w:tcPr>
            <w:tcW w:w="1705" w:type="dxa"/>
          </w:tcPr>
          <w:p w:rsidR="00A17FCC" w:rsidRDefault="00A17FCC" w:rsidP="00A17FCC">
            <w:pPr>
              <w:rPr>
                <w:rFonts w:ascii="宋体" w:hAnsi="宋体"/>
              </w:rPr>
            </w:pPr>
            <w:r>
              <w:rPr>
                <w:rFonts w:ascii="宋体" w:hAnsi="宋体" w:hint="eastAsia"/>
              </w:rPr>
              <w:t>托收方式</w:t>
            </w:r>
          </w:p>
        </w:tc>
        <w:tc>
          <w:tcPr>
            <w:tcW w:w="2268" w:type="dxa"/>
          </w:tcPr>
          <w:p w:rsidR="00A17FCC" w:rsidRDefault="00A17FCC" w:rsidP="00A17FCC">
            <w:pPr>
              <w:rPr>
                <w:rFonts w:ascii="宋体" w:hAnsi="宋体"/>
              </w:rPr>
            </w:pPr>
            <w:r>
              <w:rPr>
                <w:rFonts w:ascii="宋体" w:hAnsi="宋体" w:hint="eastAsia"/>
              </w:rPr>
              <w:t>分四种：</w:t>
            </w:r>
          </w:p>
          <w:p w:rsidR="00A17FCC" w:rsidRDefault="00A17FCC" w:rsidP="00A17FCC">
            <w:pPr>
              <w:rPr>
                <w:rFonts w:ascii="宋体" w:hAnsi="宋体"/>
              </w:rPr>
            </w:pPr>
            <w:r>
              <w:rPr>
                <w:rFonts w:ascii="宋体" w:hAnsi="宋体" w:hint="eastAsia"/>
              </w:rPr>
              <w:t>CH : 立即贷记</w:t>
            </w:r>
          </w:p>
          <w:p w:rsidR="00A17FCC" w:rsidRDefault="00A17FCC" w:rsidP="00A17FCC">
            <w:pPr>
              <w:rPr>
                <w:rFonts w:ascii="宋体" w:hAnsi="宋体"/>
              </w:rPr>
            </w:pPr>
            <w:r>
              <w:rPr>
                <w:rFonts w:ascii="宋体" w:hAnsi="宋体" w:hint="eastAsia"/>
              </w:rPr>
              <w:t>FC : 收妥贷记</w:t>
            </w:r>
          </w:p>
          <w:p w:rsidR="00A17FCC" w:rsidRDefault="00A17FCC" w:rsidP="00A17FCC">
            <w:pPr>
              <w:rPr>
                <w:rFonts w:ascii="宋体" w:hAnsi="宋体"/>
              </w:rPr>
            </w:pPr>
            <w:r>
              <w:rPr>
                <w:rFonts w:ascii="宋体" w:hAnsi="宋体" w:hint="eastAsia"/>
              </w:rPr>
              <w:t>PR : 优先托收</w:t>
            </w:r>
          </w:p>
          <w:p w:rsidR="00A17FCC" w:rsidRDefault="00A17FCC" w:rsidP="00A17FCC">
            <w:pPr>
              <w:rPr>
                <w:rFonts w:ascii="宋体" w:hAnsi="宋体"/>
              </w:rPr>
            </w:pPr>
            <w:r>
              <w:rPr>
                <w:rFonts w:ascii="宋体" w:hAnsi="宋体" w:hint="eastAsia"/>
              </w:rPr>
              <w:t>ZZ : 其它</w:t>
            </w:r>
          </w:p>
        </w:tc>
        <w:tc>
          <w:tcPr>
            <w:tcW w:w="1701" w:type="dxa"/>
          </w:tcPr>
          <w:p w:rsidR="00A17FCC" w:rsidRDefault="00A17FCC" w:rsidP="00A17FCC">
            <w:pPr>
              <w:rPr>
                <w:rFonts w:ascii="宋体" w:hAnsi="宋体"/>
              </w:rPr>
            </w:pPr>
            <w:r>
              <w:rPr>
                <w:rFonts w:ascii="宋体" w:hAnsi="宋体" w:hint="eastAsia"/>
              </w:rPr>
              <w:t>字符类型2位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票据号码</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字符类型20位</w:t>
            </w:r>
          </w:p>
        </w:tc>
        <w:tc>
          <w:tcPr>
            <w:tcW w:w="2835" w:type="dxa"/>
          </w:tcPr>
          <w:p w:rsidR="00A17FCC" w:rsidRDefault="00A17FCC" w:rsidP="00A17FCC">
            <w:pPr>
              <w:rPr>
                <w:rFonts w:ascii="宋体" w:hAnsi="宋体"/>
              </w:rPr>
            </w:pPr>
            <w:r>
              <w:rPr>
                <w:rFonts w:ascii="宋体" w:hAnsi="宋体" w:hint="eastAsia"/>
              </w:rPr>
              <w:t>ISC0008 托收票据号码必须输入</w:t>
            </w:r>
          </w:p>
        </w:tc>
      </w:tr>
      <w:tr w:rsidR="00A17FCC">
        <w:tc>
          <w:tcPr>
            <w:tcW w:w="1705" w:type="dxa"/>
          </w:tcPr>
          <w:p w:rsidR="00A17FCC" w:rsidRDefault="00A17FCC" w:rsidP="00A17FCC">
            <w:pPr>
              <w:rPr>
                <w:rFonts w:ascii="宋体" w:hAnsi="宋体"/>
              </w:rPr>
            </w:pPr>
            <w:r>
              <w:rPr>
                <w:rFonts w:ascii="宋体" w:hAnsi="宋体" w:hint="eastAsia"/>
              </w:rPr>
              <w:t>票据类型</w:t>
            </w:r>
          </w:p>
        </w:tc>
        <w:tc>
          <w:tcPr>
            <w:tcW w:w="2268"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lastRenderedPageBreak/>
              <w:t>0 : 汇票</w:t>
            </w:r>
          </w:p>
          <w:p w:rsidR="00A17FCC" w:rsidRDefault="00A17FCC" w:rsidP="00A17FCC">
            <w:pPr>
              <w:rPr>
                <w:rFonts w:ascii="宋体" w:hAnsi="宋体"/>
              </w:rPr>
            </w:pPr>
            <w:r>
              <w:rPr>
                <w:rFonts w:ascii="宋体" w:hAnsi="宋体" w:hint="eastAsia"/>
              </w:rPr>
              <w:t>1 : 本票</w:t>
            </w:r>
          </w:p>
          <w:p w:rsidR="00A17FCC" w:rsidRDefault="00A17FCC" w:rsidP="00A17FCC">
            <w:pPr>
              <w:rPr>
                <w:rFonts w:ascii="宋体" w:hAnsi="宋体"/>
              </w:rPr>
            </w:pPr>
            <w:r>
              <w:rPr>
                <w:rFonts w:ascii="宋体" w:hAnsi="宋体" w:hint="eastAsia"/>
              </w:rPr>
              <w:t>2 : 支票</w:t>
            </w:r>
          </w:p>
        </w:tc>
        <w:tc>
          <w:tcPr>
            <w:tcW w:w="1701" w:type="dxa"/>
          </w:tcPr>
          <w:p w:rsidR="00A17FCC" w:rsidRDefault="00A17FCC" w:rsidP="00A17FCC">
            <w:pPr>
              <w:rPr>
                <w:rFonts w:ascii="宋体" w:hAnsi="宋体"/>
              </w:rPr>
            </w:pPr>
            <w:r>
              <w:rPr>
                <w:rFonts w:ascii="宋体" w:hAnsi="宋体" w:hint="eastAsia"/>
              </w:rPr>
              <w:lastRenderedPageBreak/>
              <w:t>字符类型1位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lastRenderedPageBreak/>
              <w:t>出票人</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字符类型140位</w:t>
            </w:r>
          </w:p>
        </w:tc>
        <w:tc>
          <w:tcPr>
            <w:tcW w:w="2835" w:type="dxa"/>
          </w:tcPr>
          <w:p w:rsidR="00A17FCC" w:rsidRDefault="00A17FCC" w:rsidP="00A17FCC">
            <w:pPr>
              <w:rPr>
                <w:rFonts w:ascii="宋体" w:hAnsi="宋体"/>
              </w:rPr>
            </w:pPr>
            <w:r>
              <w:rPr>
                <w:rFonts w:ascii="宋体" w:hAnsi="宋体" w:hint="eastAsia"/>
              </w:rPr>
              <w:t>ISC0047 出票人必须录入</w:t>
            </w:r>
          </w:p>
        </w:tc>
      </w:tr>
      <w:tr w:rsidR="00A17FCC">
        <w:tc>
          <w:tcPr>
            <w:tcW w:w="1705" w:type="dxa"/>
          </w:tcPr>
          <w:p w:rsidR="00A17FCC" w:rsidRDefault="00A17FCC" w:rsidP="00A17FCC">
            <w:pPr>
              <w:rPr>
                <w:rFonts w:ascii="宋体" w:hAnsi="宋体"/>
              </w:rPr>
            </w:pPr>
            <w:r>
              <w:rPr>
                <w:rFonts w:ascii="宋体" w:hAnsi="宋体" w:hint="eastAsia"/>
              </w:rPr>
              <w:t>代收行代码</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字符类型11位</w:t>
            </w:r>
          </w:p>
        </w:tc>
        <w:tc>
          <w:tcPr>
            <w:tcW w:w="2835" w:type="dxa"/>
          </w:tcPr>
          <w:p w:rsidR="00A17FCC" w:rsidRDefault="00A17FCC" w:rsidP="00A17FCC">
            <w:pPr>
              <w:rPr>
                <w:rFonts w:ascii="宋体" w:hAnsi="宋体"/>
              </w:rPr>
            </w:pPr>
            <w:r>
              <w:rPr>
                <w:rFonts w:ascii="宋体" w:hAnsi="宋体" w:hint="eastAsia"/>
              </w:rPr>
              <w:t>ISC0013 必须输入代收行</w:t>
            </w:r>
          </w:p>
        </w:tc>
      </w:tr>
      <w:tr w:rsidR="00A17FCC">
        <w:tc>
          <w:tcPr>
            <w:tcW w:w="1705" w:type="dxa"/>
          </w:tcPr>
          <w:p w:rsidR="00A17FCC" w:rsidRDefault="00A17FCC" w:rsidP="00A17FCC">
            <w:pPr>
              <w:rPr>
                <w:rFonts w:ascii="宋体" w:hAnsi="宋体"/>
              </w:rPr>
            </w:pPr>
            <w:r>
              <w:rPr>
                <w:rFonts w:ascii="宋体" w:hAnsi="宋体" w:hint="eastAsia"/>
              </w:rPr>
              <w:t>付款人国别地区</w:t>
            </w:r>
          </w:p>
        </w:tc>
        <w:tc>
          <w:tcPr>
            <w:tcW w:w="2268" w:type="dxa"/>
          </w:tcPr>
          <w:p w:rsidR="00A17FCC" w:rsidRDefault="00A17FCC" w:rsidP="00A17FCC">
            <w:pPr>
              <w:rPr>
                <w:rFonts w:ascii="宋体" w:hAnsi="宋体"/>
              </w:rPr>
            </w:pPr>
            <w:r>
              <w:rPr>
                <w:rFonts w:ascii="宋体" w:hAnsi="宋体" w:hint="eastAsia"/>
              </w:rPr>
              <w:t>付款人的国家或地区</w:t>
            </w:r>
          </w:p>
        </w:tc>
        <w:tc>
          <w:tcPr>
            <w:tcW w:w="1701" w:type="dxa"/>
          </w:tcPr>
          <w:p w:rsidR="00A17FCC" w:rsidRDefault="00A17FCC" w:rsidP="00A17FCC">
            <w:pPr>
              <w:rPr>
                <w:rFonts w:ascii="宋体" w:hAnsi="宋体"/>
              </w:rPr>
            </w:pPr>
            <w:r>
              <w:rPr>
                <w:rFonts w:ascii="宋体" w:hAnsi="宋体" w:hint="eastAsia"/>
              </w:rPr>
              <w:t>字符类型2位</w:t>
            </w:r>
          </w:p>
        </w:tc>
        <w:tc>
          <w:tcPr>
            <w:tcW w:w="2835" w:type="dxa"/>
          </w:tcPr>
          <w:p w:rsidR="00A17FCC" w:rsidRDefault="00A17FCC" w:rsidP="00A17FCC">
            <w:pPr>
              <w:rPr>
                <w:rFonts w:ascii="宋体" w:hAnsi="宋体"/>
              </w:rPr>
            </w:pPr>
            <w:r>
              <w:rPr>
                <w:rFonts w:ascii="宋体" w:hAnsi="宋体" w:hint="eastAsia"/>
                <w:kern w:val="0"/>
                <w:szCs w:val="18"/>
                <w:lang w:val="zh-CN"/>
              </w:rPr>
              <w:t>ISC0038 付款人国别必须输入</w:t>
            </w:r>
          </w:p>
        </w:tc>
      </w:tr>
      <w:tr w:rsidR="00A17FCC">
        <w:tc>
          <w:tcPr>
            <w:tcW w:w="1705" w:type="dxa"/>
          </w:tcPr>
          <w:p w:rsidR="00A17FCC" w:rsidRDefault="00A17FCC" w:rsidP="00A17FCC">
            <w:pPr>
              <w:rPr>
                <w:rFonts w:ascii="宋体" w:hAnsi="宋体"/>
              </w:rPr>
            </w:pPr>
            <w:r>
              <w:rPr>
                <w:rFonts w:ascii="宋体" w:hAnsi="宋体" w:hint="eastAsia"/>
              </w:rPr>
              <w:t>付款人名址</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字符类型100位</w:t>
            </w:r>
          </w:p>
        </w:tc>
        <w:tc>
          <w:tcPr>
            <w:tcW w:w="2835" w:type="dxa"/>
          </w:tcPr>
          <w:p w:rsidR="00A17FCC" w:rsidRDefault="00A17FCC" w:rsidP="00A17FCC">
            <w:pPr>
              <w:rPr>
                <w:rFonts w:ascii="宋体" w:hAnsi="宋体"/>
              </w:rPr>
            </w:pPr>
            <w:r>
              <w:rPr>
                <w:rFonts w:ascii="宋体" w:hAnsi="宋体" w:hint="eastAsia"/>
              </w:rPr>
              <w:t>ISC0014</w:t>
            </w:r>
            <w:r>
              <w:rPr>
                <w:rFonts w:ascii="宋体" w:hAnsi="宋体" w:hint="eastAsia"/>
                <w:kern w:val="0"/>
                <w:szCs w:val="18"/>
                <w:lang w:val="zh-CN"/>
              </w:rPr>
              <w:t>付款人名址必须输入</w:t>
            </w:r>
          </w:p>
        </w:tc>
      </w:tr>
      <w:tr w:rsidR="00A17FCC">
        <w:tc>
          <w:tcPr>
            <w:tcW w:w="1705" w:type="dxa"/>
          </w:tcPr>
          <w:p w:rsidR="00A17FCC" w:rsidRDefault="00A17FCC" w:rsidP="00A17FCC">
            <w:pPr>
              <w:rPr>
                <w:rFonts w:ascii="宋体" w:hAnsi="宋体"/>
              </w:rPr>
            </w:pPr>
            <w:r>
              <w:rPr>
                <w:rFonts w:ascii="宋体" w:hAnsi="宋体" w:hint="eastAsia"/>
              </w:rPr>
              <w:t>账户行代码</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字符类型11位</w:t>
            </w:r>
          </w:p>
        </w:tc>
        <w:tc>
          <w:tcPr>
            <w:tcW w:w="2835" w:type="dxa"/>
          </w:tcPr>
          <w:p w:rsidR="00A17FCC" w:rsidRDefault="00A17FCC" w:rsidP="00A17FCC">
            <w:pPr>
              <w:rPr>
                <w:rFonts w:ascii="宋体" w:hAnsi="宋体"/>
              </w:rPr>
            </w:pPr>
            <w:r>
              <w:rPr>
                <w:rFonts w:ascii="宋体" w:hAnsi="宋体" w:hint="eastAsia"/>
              </w:rPr>
              <w:t>ISC0039 账户行必须输入</w:t>
            </w:r>
          </w:p>
        </w:tc>
      </w:tr>
      <w:tr w:rsidR="00A17FCC">
        <w:tc>
          <w:tcPr>
            <w:tcW w:w="1705" w:type="dxa"/>
          </w:tcPr>
          <w:p w:rsidR="00A17FCC" w:rsidRDefault="00A17FCC" w:rsidP="00A17FCC">
            <w:pPr>
              <w:rPr>
                <w:rFonts w:ascii="宋体" w:hAnsi="宋体"/>
              </w:rPr>
            </w:pPr>
            <w:r>
              <w:rPr>
                <w:rFonts w:ascii="宋体" w:hAnsi="宋体" w:hint="eastAsia"/>
              </w:rPr>
              <w:t>账户行户口</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r w:rsidR="00A17FCC">
        <w:tc>
          <w:tcPr>
            <w:tcW w:w="1705" w:type="dxa"/>
          </w:tcPr>
          <w:p w:rsidR="00A17FCC" w:rsidRDefault="00A17FCC" w:rsidP="00A17FCC">
            <w:pPr>
              <w:rPr>
                <w:rFonts w:ascii="宋体" w:hAnsi="宋体"/>
              </w:rPr>
            </w:pPr>
            <w:r>
              <w:rPr>
                <w:rFonts w:ascii="宋体" w:hAnsi="宋体" w:hint="eastAsia"/>
              </w:rPr>
              <w:t>交易编码</w:t>
            </w:r>
          </w:p>
        </w:tc>
        <w:tc>
          <w:tcPr>
            <w:tcW w:w="2268" w:type="dxa"/>
          </w:tcPr>
          <w:p w:rsidR="00A17FCC" w:rsidRDefault="00A17FCC" w:rsidP="00A17FCC">
            <w:pPr>
              <w:rPr>
                <w:rFonts w:ascii="宋体" w:hAnsi="宋体"/>
              </w:rPr>
            </w:pPr>
            <w:r>
              <w:rPr>
                <w:rFonts w:ascii="宋体" w:hAnsi="宋体" w:hint="eastAsia"/>
              </w:rPr>
              <w:t>分类参见《交易编码》</w:t>
            </w:r>
          </w:p>
        </w:tc>
        <w:tc>
          <w:tcPr>
            <w:tcW w:w="1701" w:type="dxa"/>
          </w:tcPr>
          <w:p w:rsidR="00A17FCC" w:rsidRDefault="00A17FCC" w:rsidP="00A17FCC">
            <w:pPr>
              <w:rPr>
                <w:rFonts w:ascii="宋体" w:hAnsi="宋体"/>
              </w:rPr>
            </w:pPr>
            <w:r>
              <w:rPr>
                <w:rFonts w:ascii="宋体" w:hAnsi="宋体" w:hint="eastAsia"/>
              </w:rPr>
              <w:t>字符类型6位</w:t>
            </w:r>
          </w:p>
        </w:tc>
        <w:tc>
          <w:tcPr>
            <w:tcW w:w="2835" w:type="dxa"/>
          </w:tcPr>
          <w:p w:rsidR="00A17FCC" w:rsidRDefault="00A17FCC" w:rsidP="00A17FCC">
            <w:pPr>
              <w:rPr>
                <w:rFonts w:ascii="宋体" w:hAnsi="宋体"/>
              </w:rPr>
            </w:pPr>
            <w:r>
              <w:rPr>
                <w:rFonts w:ascii="宋体" w:hAnsi="宋体" w:hint="eastAsia"/>
              </w:rPr>
              <w:t>ISC0012 交易编码必须输入</w:t>
            </w:r>
          </w:p>
        </w:tc>
      </w:tr>
      <w:tr w:rsidR="00A17FCC">
        <w:tc>
          <w:tcPr>
            <w:tcW w:w="1705" w:type="dxa"/>
          </w:tcPr>
          <w:p w:rsidR="00A17FCC" w:rsidRDefault="00A17FCC" w:rsidP="00A17FCC">
            <w:pPr>
              <w:rPr>
                <w:rFonts w:ascii="宋体" w:hAnsi="宋体"/>
              </w:rPr>
            </w:pPr>
            <w:r>
              <w:rPr>
                <w:rFonts w:ascii="宋体" w:hAnsi="宋体" w:hint="eastAsia"/>
              </w:rPr>
              <w:t>缺省扣费账户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缺省扣费币别</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扣费钞汇标志</w:t>
            </w:r>
          </w:p>
        </w:tc>
        <w:tc>
          <w:tcPr>
            <w:tcW w:w="2268"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701" w:type="dxa"/>
          </w:tcPr>
          <w:p w:rsidR="00A17FCC" w:rsidRDefault="00A17FCC" w:rsidP="00A17FCC">
            <w:pPr>
              <w:rPr>
                <w:rFonts w:ascii="宋体" w:hAnsi="宋体"/>
              </w:rPr>
            </w:pPr>
            <w:r>
              <w:rPr>
                <w:rFonts w:ascii="宋体" w:hAnsi="宋体" w:hint="eastAsia"/>
              </w:rPr>
              <w:t>字符类型1位</w:t>
            </w:r>
          </w:p>
        </w:tc>
        <w:tc>
          <w:tcPr>
            <w:tcW w:w="2835" w:type="dxa"/>
          </w:tcPr>
          <w:p w:rsidR="00A17FCC" w:rsidRDefault="00A17FCC" w:rsidP="00A17FCC">
            <w:pPr>
              <w:rPr>
                <w:rFonts w:ascii="宋体" w:hAnsi="宋体"/>
              </w:rPr>
            </w:pPr>
            <w:r>
              <w:rPr>
                <w:rFonts w:ascii="宋体" w:hAnsi="宋体" w:hint="eastAsia"/>
              </w:rPr>
              <w:t>CSAC0056</w:t>
            </w:r>
          </w:p>
        </w:tc>
      </w:tr>
    </w:tbl>
    <w:p w:rsidR="00A17FCC" w:rsidRDefault="00A17FCC" w:rsidP="00A17FCC">
      <w:pPr>
        <w:pStyle w:val="6"/>
        <w:spacing w:line="360" w:lineRule="auto"/>
      </w:pPr>
      <w:r>
        <w:rPr>
          <w:rFonts w:hint="eastAsia"/>
        </w:rPr>
        <w:t>（四）操作要点</w:t>
      </w:r>
    </w:p>
    <w:p w:rsidR="00A17FCC" w:rsidRDefault="00A17FCC" w:rsidP="00A17FCC">
      <w:r>
        <w:rPr>
          <w:rFonts w:hint="eastAsia"/>
        </w:rPr>
        <w:t>１、在新发起一笔业务时，必须先录入受理网点和受理客户等信息，包括受理分行、受理网点、客户号，缺省扣费户口非必输项。在此过程中，可通过选择“使</w:t>
      </w:r>
      <w:r>
        <w:rPr>
          <w:rFonts w:hint="eastAsia"/>
        </w:rPr>
        <w:lastRenderedPageBreak/>
        <w:t>用模板录入”来选择已处理的业务作为模板加快录入速度，特别是选择相同客户、相类似的业务将会大大减少重复重复录入的工作，但是必须注意，一定要将差异的地方重新正确录入。</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选择“系统导航”－“国际业务”－“汇款及光票”－“光票托收”－“光票托收登记”，或在“业务代码”处输入“7781”进入“光票托收登记”。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输入“录入”操作码，系统弹出录入受理网点和受理客户的窗口。</w:t>
      </w:r>
    </w:p>
    <w:p w:rsidR="00A17FCC" w:rsidRDefault="00A17FCC" w:rsidP="00A17FCC">
      <w:pPr>
        <w:ind w:left="480" w:hangingChars="200" w:hanging="480"/>
      </w:pPr>
      <w:r>
        <w:rPr>
          <w:rFonts w:hint="eastAsia"/>
        </w:rPr>
        <w:t>２、正确输入受理分行、受理网点、客户号等信息，选择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３、录入出口托收业务信息。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lastRenderedPageBreak/>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 w:rsidR="00A17FCC" w:rsidRDefault="00A17FCC" w:rsidP="00A17FCC">
      <w:pPr>
        <w:pStyle w:val="5"/>
        <w:rPr>
          <w:sz w:val="24"/>
        </w:rPr>
      </w:pPr>
      <w:bookmarkStart w:id="1863" w:name="_Toc183939452"/>
      <w:r>
        <w:rPr>
          <w:rFonts w:hint="eastAsia"/>
          <w:sz w:val="24"/>
        </w:rPr>
        <w:t>二、催收（业务代码</w:t>
      </w:r>
      <w:r>
        <w:rPr>
          <w:rFonts w:hint="eastAsia"/>
          <w:sz w:val="24"/>
        </w:rPr>
        <w:t>7782</w:t>
      </w:r>
      <w:r>
        <w:rPr>
          <w:rFonts w:hint="eastAsia"/>
          <w:sz w:val="24"/>
        </w:rPr>
        <w:t>）</w:t>
      </w:r>
      <w:bookmarkEnd w:id="186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通过本交易对未收汇的光票托收进行催收。</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１、由于催收方式不一和收费的不确定性，因此本交易系统不默认任何费用信息，操作用户需根据实际业务情况手工增加相关收费项目。</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选择“系统导航”－“国际业务”－“汇款及光票”－“光票托收”－“催收”，或在“业务代码”处输入“7782”进入“催收”。</w:t>
      </w:r>
    </w:p>
    <w:p w:rsidR="00A17FCC" w:rsidRDefault="00A17FCC" w:rsidP="00A17FCC">
      <w:r>
        <w:rPr>
          <w:rFonts w:hint="eastAsia"/>
        </w:rPr>
        <w:t>１、经办人员选择</w:t>
      </w:r>
      <w:r>
        <w:rPr>
          <w:rFonts w:hint="eastAsia"/>
        </w:rPr>
        <w:t>/</w:t>
      </w:r>
      <w:r>
        <w:rPr>
          <w:rFonts w:hint="eastAsia"/>
        </w:rPr>
        <w:t>输入“录入”操作码，系统弹出录入光票托收编号的窗口。</w:t>
      </w:r>
    </w:p>
    <w:p w:rsidR="00A17FCC" w:rsidRDefault="00A17FCC" w:rsidP="00A17FCC">
      <w:pPr>
        <w:ind w:left="480" w:hangingChars="200" w:hanging="480"/>
      </w:pPr>
      <w:r>
        <w:rPr>
          <w:rFonts w:hint="eastAsia"/>
        </w:rPr>
        <w:t>２、录入“光票托收编号”后，选择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w:t>
      </w:r>
      <w:r>
        <w:rPr>
          <w:rFonts w:hint="eastAsia"/>
        </w:rPr>
        <w:lastRenderedPageBreak/>
        <w:t>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864" w:name="_Toc183939453"/>
      <w:r>
        <w:rPr>
          <w:rFonts w:hint="eastAsia"/>
          <w:sz w:val="24"/>
        </w:rPr>
        <w:t>三、收汇（业务代码</w:t>
      </w:r>
      <w:r>
        <w:rPr>
          <w:rFonts w:hint="eastAsia"/>
          <w:sz w:val="24"/>
        </w:rPr>
        <w:t>7783</w:t>
      </w:r>
      <w:r>
        <w:rPr>
          <w:rFonts w:hint="eastAsia"/>
          <w:sz w:val="24"/>
        </w:rPr>
        <w:t>）</w:t>
      </w:r>
      <w:bookmarkEnd w:id="1864"/>
    </w:p>
    <w:p w:rsidR="00A17FCC" w:rsidRDefault="00A17FCC" w:rsidP="00A17FCC">
      <w:pPr>
        <w:pStyle w:val="6"/>
        <w:spacing w:line="360" w:lineRule="auto"/>
        <w:rPr>
          <w:kern w:val="0"/>
        </w:rPr>
      </w:pPr>
      <w:r>
        <w:rPr>
          <w:rFonts w:hint="eastAsia"/>
        </w:rPr>
        <w:t>（一）功能介绍</w:t>
      </w:r>
    </w:p>
    <w:p w:rsidR="00A17FCC" w:rsidRDefault="00A17FCC" w:rsidP="00A17FCC">
      <w:pPr>
        <w:pStyle w:val="normal"/>
        <w:spacing w:line="360" w:lineRule="auto"/>
        <w:ind w:firstLineChars="225" w:firstLine="540"/>
      </w:pPr>
      <w:r>
        <w:rPr>
          <w:rFonts w:hint="eastAsia"/>
        </w:rPr>
        <w:t>通过本交易登记光票托收收汇信息。</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268"/>
        <w:gridCol w:w="1701"/>
        <w:gridCol w:w="2835"/>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268" w:type="dxa"/>
          </w:tcPr>
          <w:p w:rsidR="00A17FCC" w:rsidRDefault="00A17FCC" w:rsidP="00A17FCC">
            <w:pPr>
              <w:rPr>
                <w:rFonts w:ascii="宋体" w:hAnsi="宋体"/>
              </w:rPr>
            </w:pPr>
            <w:r>
              <w:rPr>
                <w:rFonts w:ascii="宋体" w:hAnsi="宋体" w:hint="eastAsia"/>
              </w:rPr>
              <w:t>含义</w:t>
            </w:r>
          </w:p>
        </w:tc>
        <w:tc>
          <w:tcPr>
            <w:tcW w:w="1701" w:type="dxa"/>
          </w:tcPr>
          <w:p w:rsidR="00A17FCC" w:rsidRDefault="00A17FCC" w:rsidP="00A17FCC">
            <w:pPr>
              <w:rPr>
                <w:rFonts w:ascii="宋体" w:hAnsi="宋体"/>
              </w:rPr>
            </w:pPr>
            <w:r>
              <w:rPr>
                <w:rFonts w:ascii="宋体" w:hAnsi="宋体" w:hint="eastAsia"/>
              </w:rPr>
              <w:t>属性</w:t>
            </w:r>
          </w:p>
        </w:tc>
        <w:tc>
          <w:tcPr>
            <w:tcW w:w="2835"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收汇金额</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r>
              <w:rPr>
                <w:rFonts w:ascii="宋体" w:hAnsi="宋体" w:hint="eastAsia"/>
              </w:rPr>
              <w:t>ISC0025收汇金额不能为零</w:t>
            </w:r>
          </w:p>
        </w:tc>
      </w:tr>
      <w:tr w:rsidR="00A17FCC">
        <w:tc>
          <w:tcPr>
            <w:tcW w:w="1705" w:type="dxa"/>
          </w:tcPr>
          <w:p w:rsidR="00A17FCC" w:rsidRDefault="00A17FCC" w:rsidP="00A17FCC">
            <w:pPr>
              <w:rPr>
                <w:rFonts w:ascii="宋体" w:hAnsi="宋体"/>
              </w:rPr>
            </w:pPr>
            <w:r>
              <w:rPr>
                <w:rFonts w:ascii="宋体" w:hAnsi="宋体" w:hint="eastAsia"/>
              </w:rPr>
              <w:lastRenderedPageBreak/>
              <w:t>我行内扣费用</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入账账户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r>
              <w:rPr>
                <w:rFonts w:ascii="宋体" w:hAnsi="宋体" w:hint="eastAsia"/>
              </w:rPr>
              <w:t>CSAB051 户口不存在</w:t>
            </w:r>
          </w:p>
        </w:tc>
      </w:tr>
      <w:tr w:rsidR="00A17FCC">
        <w:tc>
          <w:tcPr>
            <w:tcW w:w="1705" w:type="dxa"/>
          </w:tcPr>
          <w:p w:rsidR="00A17FCC" w:rsidRDefault="00A17FCC" w:rsidP="00A17FCC">
            <w:pPr>
              <w:rPr>
                <w:rFonts w:ascii="宋体" w:hAnsi="宋体"/>
              </w:rPr>
            </w:pPr>
            <w:r>
              <w:rPr>
                <w:rFonts w:ascii="宋体" w:hAnsi="宋体" w:hint="eastAsia"/>
              </w:rPr>
              <w:t>钞汇类型</w:t>
            </w:r>
          </w:p>
        </w:tc>
        <w:tc>
          <w:tcPr>
            <w:tcW w:w="2268"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701" w:type="dxa"/>
          </w:tcPr>
          <w:p w:rsidR="00A17FCC" w:rsidRDefault="00A17FCC" w:rsidP="00A17FCC">
            <w:pPr>
              <w:rPr>
                <w:rFonts w:ascii="宋体" w:hAnsi="宋体"/>
              </w:rPr>
            </w:pPr>
            <w:r>
              <w:rPr>
                <w:rFonts w:ascii="宋体" w:hAnsi="宋体" w:hint="eastAsia"/>
              </w:rPr>
              <w:t>字符类型1位</w:t>
            </w:r>
          </w:p>
        </w:tc>
        <w:tc>
          <w:tcPr>
            <w:tcW w:w="2835" w:type="dxa"/>
          </w:tcPr>
          <w:p w:rsidR="00A17FCC" w:rsidRDefault="00A17FCC" w:rsidP="00A17FCC">
            <w:pPr>
              <w:rPr>
                <w:rFonts w:ascii="宋体" w:hAnsi="宋体"/>
              </w:rPr>
            </w:pPr>
            <w:r>
              <w:rPr>
                <w:rFonts w:ascii="宋体" w:hAnsi="宋体" w:hint="eastAsia"/>
              </w:rPr>
              <w:t>CSAB056 不能自动开户</w:t>
            </w:r>
          </w:p>
        </w:tc>
      </w:tr>
      <w:tr w:rsidR="00A17FCC">
        <w:tc>
          <w:tcPr>
            <w:tcW w:w="1705" w:type="dxa"/>
          </w:tcPr>
          <w:p w:rsidR="00A17FCC" w:rsidRDefault="00A17FCC" w:rsidP="00A17FCC">
            <w:pPr>
              <w:rPr>
                <w:rFonts w:ascii="宋体" w:hAnsi="宋体"/>
              </w:rPr>
            </w:pPr>
            <w:r>
              <w:rPr>
                <w:rFonts w:ascii="宋体" w:hAnsi="宋体" w:hint="eastAsia"/>
              </w:rPr>
              <w:t>资金分行</w:t>
            </w:r>
          </w:p>
        </w:tc>
        <w:tc>
          <w:tcPr>
            <w:tcW w:w="2268" w:type="dxa"/>
          </w:tcPr>
          <w:p w:rsidR="00A17FCC" w:rsidRDefault="00A17FCC" w:rsidP="00A17FCC">
            <w:pPr>
              <w:rPr>
                <w:rFonts w:ascii="宋体" w:hAnsi="宋体"/>
              </w:rPr>
            </w:pPr>
            <w:r>
              <w:rPr>
                <w:rFonts w:ascii="宋体" w:hAnsi="宋体" w:hint="eastAsia"/>
              </w:rPr>
              <w:t>当没有与收汇记录勾链时通过本子段指定资金所在分行</w:t>
            </w:r>
          </w:p>
        </w:tc>
        <w:tc>
          <w:tcPr>
            <w:tcW w:w="1701" w:type="dxa"/>
          </w:tcPr>
          <w:p w:rsidR="00A17FCC" w:rsidRDefault="00A17FCC" w:rsidP="00A17FCC">
            <w:pPr>
              <w:rPr>
                <w:rFonts w:ascii="宋体" w:hAnsi="宋体"/>
              </w:rPr>
            </w:pPr>
            <w:r>
              <w:rPr>
                <w:rFonts w:ascii="宋体" w:hAnsi="宋体" w:hint="eastAsia"/>
              </w:rPr>
              <w:t>字符类型3位</w:t>
            </w:r>
          </w:p>
        </w:tc>
        <w:tc>
          <w:tcPr>
            <w:tcW w:w="2835" w:type="dxa"/>
          </w:tcPr>
          <w:p w:rsidR="00A17FCC" w:rsidRDefault="00A17FCC" w:rsidP="00A17FCC">
            <w:pPr>
              <w:rPr>
                <w:rFonts w:ascii="宋体" w:hAnsi="宋体"/>
              </w:rPr>
            </w:pPr>
            <w:r>
              <w:rPr>
                <w:rFonts w:ascii="宋体" w:hAnsi="宋体" w:hint="eastAsia"/>
              </w:rPr>
              <w:t>ISOB069资金分行必须输入</w:t>
            </w:r>
          </w:p>
        </w:tc>
      </w:tr>
      <w:tr w:rsidR="00A17FCC">
        <w:tc>
          <w:tcPr>
            <w:tcW w:w="1705" w:type="dxa"/>
          </w:tcPr>
          <w:p w:rsidR="00A17FCC" w:rsidRDefault="00A17FCC" w:rsidP="00A17FCC">
            <w:pPr>
              <w:rPr>
                <w:rFonts w:ascii="宋体" w:hAnsi="宋体"/>
              </w:rPr>
            </w:pPr>
            <w:r>
              <w:rPr>
                <w:rFonts w:ascii="宋体" w:hAnsi="宋体" w:hint="eastAsia"/>
              </w:rPr>
              <w:t>账户行代码</w:t>
            </w:r>
          </w:p>
        </w:tc>
        <w:tc>
          <w:tcPr>
            <w:tcW w:w="2268" w:type="dxa"/>
          </w:tcPr>
          <w:p w:rsidR="00A17FCC" w:rsidRDefault="00A17FCC" w:rsidP="00A17FCC">
            <w:pPr>
              <w:rPr>
                <w:rFonts w:ascii="宋体" w:hAnsi="宋体"/>
              </w:rPr>
            </w:pPr>
            <w:r>
              <w:rPr>
                <w:rFonts w:ascii="宋体" w:hAnsi="宋体" w:hint="eastAsia"/>
              </w:rPr>
              <w:t>我行收款的账户行</w:t>
            </w:r>
          </w:p>
        </w:tc>
        <w:tc>
          <w:tcPr>
            <w:tcW w:w="1701" w:type="dxa"/>
          </w:tcPr>
          <w:p w:rsidR="00A17FCC" w:rsidRDefault="00A17FCC" w:rsidP="00A17FCC">
            <w:pPr>
              <w:rPr>
                <w:rFonts w:ascii="宋体" w:hAnsi="宋体"/>
              </w:rPr>
            </w:pPr>
            <w:r>
              <w:rPr>
                <w:rFonts w:ascii="宋体" w:hAnsi="宋体" w:hint="eastAsia"/>
              </w:rPr>
              <w:t>字符类型11位</w:t>
            </w:r>
          </w:p>
        </w:tc>
        <w:tc>
          <w:tcPr>
            <w:tcW w:w="2835" w:type="dxa"/>
          </w:tcPr>
          <w:p w:rsidR="00A17FCC" w:rsidRDefault="00A17FCC" w:rsidP="00A17FCC">
            <w:pPr>
              <w:rPr>
                <w:rFonts w:ascii="宋体" w:hAnsi="宋体"/>
              </w:rPr>
            </w:pPr>
            <w:r>
              <w:rPr>
                <w:rFonts w:ascii="宋体" w:hAnsi="宋体" w:hint="eastAsia"/>
              </w:rPr>
              <w:t>ISC0026 账户行行号和账户行户口号不能同时为空</w:t>
            </w:r>
          </w:p>
          <w:p w:rsidR="00A17FCC" w:rsidRDefault="00A17FCC" w:rsidP="00A17FCC">
            <w:pPr>
              <w:rPr>
                <w:rFonts w:ascii="宋体" w:hAnsi="宋体"/>
              </w:rPr>
            </w:pPr>
            <w:r>
              <w:rPr>
                <w:rFonts w:ascii="宋体" w:hAnsi="宋体" w:hint="eastAsia"/>
              </w:rPr>
              <w:t>SYS5501 机构号不能为空</w:t>
            </w:r>
          </w:p>
          <w:p w:rsidR="00A17FCC" w:rsidRDefault="00A17FCC" w:rsidP="00A17FCC">
            <w:pPr>
              <w:rPr>
                <w:rFonts w:ascii="宋体" w:hAnsi="宋体"/>
              </w:rPr>
            </w:pPr>
            <w:r>
              <w:rPr>
                <w:rFonts w:ascii="宋体" w:hAnsi="宋体" w:hint="eastAsia"/>
              </w:rPr>
              <w:t>SYS5508 机构不存在</w:t>
            </w:r>
          </w:p>
          <w:p w:rsidR="00A17FCC" w:rsidRDefault="00A17FCC" w:rsidP="00A17FCC">
            <w:pPr>
              <w:rPr>
                <w:rFonts w:ascii="宋体" w:hAnsi="宋体"/>
              </w:rPr>
            </w:pPr>
            <w:r>
              <w:rPr>
                <w:rFonts w:ascii="宋体" w:hAnsi="宋体" w:hint="eastAsia"/>
              </w:rPr>
              <w:t>ISI3024 受理部门和资金部门不匹配</w:t>
            </w:r>
          </w:p>
        </w:tc>
      </w:tr>
      <w:tr w:rsidR="00A17FCC">
        <w:tc>
          <w:tcPr>
            <w:tcW w:w="1705" w:type="dxa"/>
          </w:tcPr>
          <w:p w:rsidR="00A17FCC" w:rsidRDefault="00A17FCC" w:rsidP="00A17FCC">
            <w:pPr>
              <w:rPr>
                <w:rFonts w:ascii="宋体" w:hAnsi="宋体"/>
              </w:rPr>
            </w:pPr>
            <w:r>
              <w:rPr>
                <w:rFonts w:ascii="宋体" w:hAnsi="宋体" w:hint="eastAsia"/>
              </w:rPr>
              <w:t>账户行户口</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１、待收汇列表中查询到的是业务类型为“</w:t>
      </w:r>
      <w:r>
        <w:rPr>
          <w:rFonts w:hint="eastAsia"/>
        </w:rPr>
        <w:t xml:space="preserve">3 : </w:t>
      </w:r>
      <w:r>
        <w:rPr>
          <w:rFonts w:hint="eastAsia"/>
        </w:rPr>
        <w:t>光票托收收汇”的收汇记录，如果一笔收汇的业务类型未正确清分到正确的业务类型，可通过业务清分交易（业务代码</w:t>
      </w:r>
      <w:r>
        <w:rPr>
          <w:rFonts w:hint="eastAsia"/>
        </w:rPr>
        <w:t>7711</w:t>
      </w:r>
      <w:r>
        <w:rPr>
          <w:rFonts w:hint="eastAsia"/>
        </w:rPr>
        <w:t>）来清分。</w:t>
      </w:r>
    </w:p>
    <w:p w:rsidR="00A17FCC" w:rsidRDefault="00A17FCC" w:rsidP="00A17FCC">
      <w:pPr>
        <w:ind w:left="480" w:hangingChars="200" w:hanging="480"/>
      </w:pPr>
      <w:r>
        <w:rPr>
          <w:rFonts w:hint="eastAsia"/>
        </w:rPr>
        <w:t>２、在待收汇列表窗口中，考虑到收汇渠道可能有多种，目前系统并未强制必须录入收汇编号，但是要求操作人员在该列表中能查询到的业务收汇必须选择，并录入正确的光票托收编号来进行收汇的录入，这样可以确保每笔收汇信息</w:t>
      </w:r>
      <w:r>
        <w:rPr>
          <w:rFonts w:hint="eastAsia"/>
        </w:rPr>
        <w:lastRenderedPageBreak/>
        <w:t>能与光票托收正确勾链。</w:t>
      </w:r>
    </w:p>
    <w:p w:rsidR="00A17FCC" w:rsidRDefault="00A17FCC" w:rsidP="00A17FCC">
      <w:pPr>
        <w:ind w:left="480" w:hangingChars="200" w:hanging="480"/>
      </w:pPr>
      <w:r>
        <w:rPr>
          <w:rFonts w:hint="eastAsia"/>
        </w:rPr>
        <w:t>３、如果遇到多笔光票托收收汇合并为一笔资金收汇信息的，应通过金额拆分交易（业务代码</w:t>
      </w:r>
      <w:r>
        <w:rPr>
          <w:rFonts w:hint="eastAsia"/>
        </w:rPr>
        <w:t>7721</w:t>
      </w:r>
      <w:r>
        <w:rPr>
          <w:rFonts w:hint="eastAsia"/>
        </w:rPr>
        <w:t>）作相应拆分后再逐笔作光票托收收汇。</w:t>
      </w:r>
    </w:p>
    <w:p w:rsidR="00A17FCC" w:rsidRDefault="00A17FCC" w:rsidP="00A17FCC">
      <w:r>
        <w:rPr>
          <w:rFonts w:hint="eastAsia"/>
        </w:rPr>
        <w:t>４、本交易生效时，系统将自动核销该笔光票托收的或有余额。</w:t>
      </w:r>
    </w:p>
    <w:p w:rsidR="00A17FCC" w:rsidRDefault="00A17FCC" w:rsidP="00A17FCC">
      <w:pPr>
        <w:ind w:left="480" w:hangingChars="200" w:hanging="480"/>
      </w:pPr>
      <w:r>
        <w:rPr>
          <w:rFonts w:hint="eastAsia"/>
        </w:rPr>
        <w:t>５、本交易中的“国外”并非真的就是国外机构，它是泛指该光票托收的交易对方（包括付款人、代收行）。</w:t>
      </w:r>
    </w:p>
    <w:p w:rsidR="00A17FCC" w:rsidRDefault="00A17FCC" w:rsidP="00A17FCC">
      <w:r>
        <w:rPr>
          <w:rFonts w:hint="eastAsia"/>
        </w:rPr>
        <w:t>６、系统中有如下等式：收汇金额－我行内扣费用＝入账金额</w:t>
      </w:r>
    </w:p>
    <w:p w:rsidR="00A17FCC" w:rsidRDefault="00A17FCC" w:rsidP="00A17FCC">
      <w:pPr>
        <w:ind w:left="480" w:hangingChars="200" w:hanging="480"/>
      </w:pPr>
      <w:r>
        <w:rPr>
          <w:rFonts w:hint="eastAsia"/>
        </w:rPr>
        <w:t>７、入账账户要求输入客户的原币入账的账号，如果希望划转网点，由网点决定原币入账还是挂账，则该处应为空。</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选择“系统导航”－“国际业务”－“汇款及光票”－“光票托收”－“收汇”，或在“业务代码”处输入“7783”进入“收汇”。</w:t>
      </w:r>
    </w:p>
    <w:p w:rsidR="00A17FCC" w:rsidRDefault="00A17FCC" w:rsidP="00A17FCC">
      <w:r>
        <w:rPr>
          <w:rFonts w:hint="eastAsia"/>
        </w:rPr>
        <w:t>１、经办人员选择</w:t>
      </w:r>
      <w:r>
        <w:rPr>
          <w:rFonts w:hint="eastAsia"/>
        </w:rPr>
        <w:t>/</w:t>
      </w:r>
      <w:r>
        <w:rPr>
          <w:rFonts w:hint="eastAsia"/>
        </w:rPr>
        <w:t>输入“录入”操作码，系统弹出光票托收待收汇列表窗口。</w:t>
      </w:r>
    </w:p>
    <w:p w:rsidR="00A17FCC" w:rsidRDefault="00A17FCC" w:rsidP="00A17FCC">
      <w:pPr>
        <w:ind w:left="480" w:hangingChars="200" w:hanging="480"/>
      </w:pPr>
      <w:r>
        <w:rPr>
          <w:rFonts w:hint="eastAsia"/>
        </w:rPr>
        <w:t>２、先选择列表中的一笔收汇记录，然后录入正确的光票托收编号，选择</w:t>
      </w:r>
      <w:r>
        <w:rPr>
          <w:rFonts w:hint="eastAsia"/>
        </w:rPr>
        <w:t>/</w:t>
      </w:r>
      <w:r>
        <w:rPr>
          <w:rFonts w:hint="eastAsia"/>
        </w:rPr>
        <w:t>输入“录入”操作码，进入该笔业务的信息录入界面。</w:t>
      </w:r>
    </w:p>
    <w:p w:rsidR="00A17FCC" w:rsidRDefault="00A17FCC" w:rsidP="00A17FCC">
      <w:r>
        <w:rPr>
          <w:rFonts w:hint="eastAsia"/>
        </w:rPr>
        <w:t>３、录入光票托收的收汇信息。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lastRenderedPageBreak/>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865" w:name="_Toc183939454"/>
      <w:r>
        <w:rPr>
          <w:rFonts w:hint="eastAsia"/>
          <w:sz w:val="24"/>
        </w:rPr>
        <w:t>四、收汇前退票（业务代码</w:t>
      </w:r>
      <w:r>
        <w:rPr>
          <w:rFonts w:hint="eastAsia"/>
          <w:sz w:val="24"/>
        </w:rPr>
        <w:t>7784</w:t>
      </w:r>
      <w:r>
        <w:rPr>
          <w:rFonts w:hint="eastAsia"/>
          <w:sz w:val="24"/>
        </w:rPr>
        <w:t>）</w:t>
      </w:r>
      <w:bookmarkEnd w:id="186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通过本交易登记未收汇的光票托收退票信息。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１、系统默认计收手续费，只要涉及计算上述费用的字段值发生变化，系统会自动重新计算应收的手续费，影响手续费的要素包括以下字段：客户号、费用方向。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（三）操作要点</w:t>
      </w:r>
    </w:p>
    <w:p w:rsidR="00A17FCC" w:rsidRDefault="00A17FCC" w:rsidP="00A17FCC">
      <w:r>
        <w:rPr>
          <w:rFonts w:hint="eastAsia"/>
        </w:rPr>
        <w:t>１、本交易生效时，系统将自动核销该笔光票托收的或有余额。</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选择“系统导航”－“国际业务”－“汇款及光票”－“光票托收”－“收汇前退票”，或在“业务代码”处输入“7784”进入“收汇前退票”。</w:t>
      </w:r>
    </w:p>
    <w:p w:rsidR="00A17FCC" w:rsidRDefault="00A17FCC" w:rsidP="00A17FCC">
      <w:pPr>
        <w:ind w:left="480" w:hangingChars="200" w:hanging="480"/>
      </w:pPr>
      <w:r>
        <w:rPr>
          <w:rFonts w:hint="eastAsia"/>
        </w:rPr>
        <w:lastRenderedPageBreak/>
        <w:t>１、经办人员选择</w:t>
      </w:r>
      <w:r>
        <w:rPr>
          <w:rFonts w:hint="eastAsia"/>
        </w:rPr>
        <w:t>/</w:t>
      </w:r>
      <w:r>
        <w:rPr>
          <w:rFonts w:hint="eastAsia"/>
        </w:rPr>
        <w:t>输入“录入”操作码，系统弹出录入光票托收编号的窗口。</w:t>
      </w:r>
    </w:p>
    <w:p w:rsidR="00A17FCC" w:rsidRDefault="00A17FCC" w:rsidP="00A17FCC">
      <w:pPr>
        <w:ind w:left="480" w:hangingChars="200" w:hanging="480"/>
      </w:pPr>
      <w:r>
        <w:rPr>
          <w:rFonts w:hint="eastAsia"/>
        </w:rPr>
        <w:t>２、录入“光票托收编号”后，选择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rPr>
          <w:sz w:val="24"/>
        </w:rPr>
      </w:pPr>
      <w:bookmarkStart w:id="1866" w:name="_Toc183939455"/>
      <w:r>
        <w:rPr>
          <w:rFonts w:hint="eastAsia"/>
          <w:sz w:val="24"/>
        </w:rPr>
        <w:lastRenderedPageBreak/>
        <w:t>五、收汇后退票（业务代码</w:t>
      </w:r>
      <w:r>
        <w:rPr>
          <w:rFonts w:hint="eastAsia"/>
          <w:sz w:val="24"/>
        </w:rPr>
        <w:t>7785</w:t>
      </w:r>
      <w:r>
        <w:rPr>
          <w:rFonts w:hint="eastAsia"/>
          <w:sz w:val="24"/>
        </w:rPr>
        <w:t>）</w:t>
      </w:r>
      <w:bookmarkEnd w:id="1866"/>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通过本交易登记已收汇的光票托收退票信息。</w:t>
      </w:r>
    </w:p>
    <w:p w:rsidR="00A17FCC" w:rsidRDefault="00A17FCC" w:rsidP="00A17FCC">
      <w:pPr>
        <w:pStyle w:val="6"/>
        <w:spacing w:line="360" w:lineRule="auto"/>
      </w:pPr>
      <w:r>
        <w:rPr>
          <w:rFonts w:hint="eastAsia"/>
        </w:rPr>
        <w:t>（二）风险提示</w:t>
      </w:r>
    </w:p>
    <w:p w:rsidR="00A17FCC" w:rsidRDefault="00A17FCC" w:rsidP="00A17FCC">
      <w:r>
        <w:rPr>
          <w:rFonts w:hint="eastAsia"/>
        </w:rPr>
        <w:t>１、系统默认计收手续费，只要涉及计算上述费用的字段值发生变化，系统会自动重新计算应收的手续费，影响手续费的要素包括以下字段：客户号、费用方向。</w:t>
      </w:r>
    </w:p>
    <w:p w:rsidR="00A17FCC" w:rsidRDefault="00A17FCC" w:rsidP="00A17FCC">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003"/>
        <w:gridCol w:w="1800"/>
        <w:gridCol w:w="300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003"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00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退汇金额</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001" w:type="dxa"/>
          </w:tcPr>
          <w:p w:rsidR="00A17FCC" w:rsidRDefault="00A17FCC" w:rsidP="00A17FCC">
            <w:pPr>
              <w:rPr>
                <w:rFonts w:ascii="宋体" w:hAnsi="宋体"/>
              </w:rPr>
            </w:pPr>
            <w:r>
              <w:rPr>
                <w:rFonts w:ascii="宋体" w:hAnsi="宋体" w:hint="eastAsia"/>
              </w:rPr>
              <w:t>ISC0034 退汇金额不能为零</w:t>
            </w:r>
          </w:p>
        </w:tc>
      </w:tr>
      <w:tr w:rsidR="00A17FCC">
        <w:tc>
          <w:tcPr>
            <w:tcW w:w="1705" w:type="dxa"/>
          </w:tcPr>
          <w:p w:rsidR="00A17FCC" w:rsidRDefault="00A17FCC" w:rsidP="00A17FCC">
            <w:pPr>
              <w:rPr>
                <w:rFonts w:ascii="宋体" w:hAnsi="宋体"/>
              </w:rPr>
            </w:pPr>
            <w:r>
              <w:rPr>
                <w:rFonts w:ascii="宋体" w:hAnsi="宋体" w:hint="eastAsia"/>
              </w:rPr>
              <w:t>扣款账户</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001" w:type="dxa"/>
          </w:tcPr>
          <w:p w:rsidR="00A17FCC" w:rsidRDefault="00A17FCC" w:rsidP="00A17FCC">
            <w:pPr>
              <w:rPr>
                <w:rFonts w:ascii="宋体" w:hAnsi="宋体"/>
              </w:rPr>
            </w:pPr>
            <w:r>
              <w:rPr>
                <w:rFonts w:ascii="宋体" w:hAnsi="宋体" w:hint="eastAsia"/>
              </w:rPr>
              <w:t>ISC0035 扣账户口不能为空</w:t>
            </w:r>
          </w:p>
          <w:p w:rsidR="00A17FCC" w:rsidRDefault="00A17FCC" w:rsidP="00A17FCC">
            <w:pPr>
              <w:rPr>
                <w:rFonts w:ascii="宋体" w:hAnsi="宋体"/>
              </w:rPr>
            </w:pPr>
            <w:r>
              <w:rPr>
                <w:rFonts w:ascii="宋体" w:hAnsi="宋体" w:hint="eastAsia"/>
              </w:rPr>
              <w:t>CSAB051 户口不存在</w:t>
            </w:r>
          </w:p>
        </w:tc>
      </w:tr>
      <w:tr w:rsidR="00A17FCC">
        <w:tc>
          <w:tcPr>
            <w:tcW w:w="1705" w:type="dxa"/>
          </w:tcPr>
          <w:p w:rsidR="00A17FCC" w:rsidRDefault="00A17FCC" w:rsidP="00A17FCC">
            <w:pPr>
              <w:rPr>
                <w:rFonts w:ascii="宋体" w:hAnsi="宋体"/>
              </w:rPr>
            </w:pPr>
            <w:r>
              <w:rPr>
                <w:rFonts w:ascii="宋体" w:hAnsi="宋体" w:hint="eastAsia"/>
              </w:rPr>
              <w:t>钞汇类型</w:t>
            </w:r>
          </w:p>
        </w:tc>
        <w:tc>
          <w:tcPr>
            <w:tcW w:w="200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800" w:type="dxa"/>
          </w:tcPr>
          <w:p w:rsidR="00A17FCC" w:rsidRDefault="00A17FCC" w:rsidP="00A17FCC">
            <w:pPr>
              <w:rPr>
                <w:rFonts w:ascii="宋体" w:hAnsi="宋体"/>
              </w:rPr>
            </w:pPr>
            <w:r>
              <w:rPr>
                <w:rFonts w:ascii="宋体" w:hAnsi="宋体" w:hint="eastAsia"/>
              </w:rPr>
              <w:t>字符类型1位</w:t>
            </w:r>
          </w:p>
        </w:tc>
        <w:tc>
          <w:tcPr>
            <w:tcW w:w="3001" w:type="dxa"/>
          </w:tcPr>
          <w:p w:rsidR="00A17FCC" w:rsidRDefault="00A17FCC" w:rsidP="00A17FCC">
            <w:pPr>
              <w:rPr>
                <w:rFonts w:ascii="宋体" w:hAnsi="宋体"/>
              </w:rPr>
            </w:pPr>
            <w:r>
              <w:rPr>
                <w:rFonts w:ascii="宋体" w:hAnsi="宋体" w:hint="eastAsia"/>
              </w:rPr>
              <w:t>CSAB056 不能自动开户</w:t>
            </w:r>
          </w:p>
        </w:tc>
      </w:tr>
      <w:tr w:rsidR="00A17FCC">
        <w:tc>
          <w:tcPr>
            <w:tcW w:w="1705" w:type="dxa"/>
          </w:tcPr>
          <w:p w:rsidR="00A17FCC" w:rsidRDefault="00A17FCC" w:rsidP="00A17FCC">
            <w:pPr>
              <w:rPr>
                <w:rFonts w:ascii="宋体" w:hAnsi="宋体"/>
              </w:rPr>
            </w:pPr>
            <w:r>
              <w:rPr>
                <w:rFonts w:ascii="宋体" w:hAnsi="宋体" w:hint="eastAsia"/>
              </w:rPr>
              <w:t>账户行代码</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001" w:type="dxa"/>
          </w:tcPr>
          <w:p w:rsidR="00A17FCC" w:rsidRDefault="00A17FCC" w:rsidP="00A17FCC">
            <w:pPr>
              <w:rPr>
                <w:rFonts w:ascii="宋体" w:hAnsi="宋体"/>
              </w:rPr>
            </w:pPr>
            <w:r>
              <w:rPr>
                <w:rFonts w:ascii="宋体" w:hAnsi="宋体" w:hint="eastAsia"/>
              </w:rPr>
              <w:t>SYS5501 机构号不能为空</w:t>
            </w:r>
          </w:p>
          <w:p w:rsidR="00A17FCC" w:rsidRDefault="00A17FCC" w:rsidP="00A17FCC">
            <w:pPr>
              <w:rPr>
                <w:rFonts w:ascii="宋体" w:hAnsi="宋体"/>
              </w:rPr>
            </w:pPr>
            <w:r>
              <w:rPr>
                <w:rFonts w:ascii="宋体" w:hAnsi="宋体" w:hint="eastAsia"/>
              </w:rPr>
              <w:t>SYS5508 机构不存在</w:t>
            </w:r>
          </w:p>
          <w:p w:rsidR="00A17FCC" w:rsidRDefault="00A17FCC" w:rsidP="00A17FCC">
            <w:pPr>
              <w:rPr>
                <w:rFonts w:ascii="宋体" w:hAnsi="宋体"/>
              </w:rPr>
            </w:pPr>
            <w:r>
              <w:rPr>
                <w:rFonts w:ascii="宋体" w:hAnsi="宋体" w:hint="eastAsia"/>
              </w:rPr>
              <w:t>ISI3024 受理部门和资金部门不匹配</w:t>
            </w:r>
          </w:p>
        </w:tc>
      </w:tr>
      <w:tr w:rsidR="00A17FCC">
        <w:tc>
          <w:tcPr>
            <w:tcW w:w="1705" w:type="dxa"/>
          </w:tcPr>
          <w:p w:rsidR="00A17FCC" w:rsidRDefault="00A17FCC" w:rsidP="00A17FCC">
            <w:pPr>
              <w:rPr>
                <w:rFonts w:ascii="宋体" w:hAnsi="宋体"/>
              </w:rPr>
            </w:pPr>
            <w:r>
              <w:rPr>
                <w:rFonts w:ascii="宋体" w:hAnsi="宋体" w:hint="eastAsia"/>
              </w:rPr>
              <w:t>账户行户口</w:t>
            </w:r>
          </w:p>
        </w:tc>
        <w:tc>
          <w:tcPr>
            <w:tcW w:w="200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001"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bl>
    <w:p w:rsidR="00A17FCC" w:rsidRDefault="00A17FCC" w:rsidP="00A17FCC">
      <w:pPr>
        <w:pStyle w:val="6"/>
        <w:spacing w:line="360" w:lineRule="auto"/>
      </w:pPr>
      <w:r>
        <w:rPr>
          <w:rFonts w:hint="eastAsia"/>
        </w:rPr>
        <w:lastRenderedPageBreak/>
        <w:t>（四）操作要点</w:t>
      </w:r>
    </w:p>
    <w:p w:rsidR="00A17FCC" w:rsidRDefault="00A17FCC" w:rsidP="00A17FCC">
      <w:pPr>
        <w:ind w:left="480" w:hangingChars="200" w:hanging="480"/>
      </w:pPr>
      <w:r>
        <w:rPr>
          <w:rFonts w:hint="eastAsia"/>
        </w:rPr>
        <w:t>１、本交易的退票发生在账户行已经主动借记我行账户，需要从客户账户上扣回退票款贷记下划的借报。</w:t>
      </w:r>
    </w:p>
    <w:p w:rsidR="00A17FCC" w:rsidRDefault="00A17FCC" w:rsidP="00A17FCC">
      <w:pPr>
        <w:ind w:left="480" w:hangingChars="200" w:hanging="480"/>
      </w:pPr>
      <w:r>
        <w:rPr>
          <w:rFonts w:hint="eastAsia"/>
        </w:rPr>
        <w:t>２、待收汇后退票列表中查询到的是业务类型为“</w:t>
      </w:r>
      <w:r>
        <w:rPr>
          <w:rFonts w:hint="eastAsia"/>
        </w:rPr>
        <w:t xml:space="preserve">8 : </w:t>
      </w:r>
      <w:r>
        <w:rPr>
          <w:rFonts w:hint="eastAsia"/>
        </w:rPr>
        <w:t>光票托收退汇”的收汇记录，如果一笔收汇的业务类型未正确清分到正确的业务类型，可通过业务清分交易（业务代码</w:t>
      </w:r>
      <w:r>
        <w:rPr>
          <w:rFonts w:hint="eastAsia"/>
        </w:rPr>
        <w:t>7711</w:t>
      </w:r>
      <w:r>
        <w:rPr>
          <w:rFonts w:hint="eastAsia"/>
        </w:rPr>
        <w:t>）来清分。</w:t>
      </w:r>
    </w:p>
    <w:p w:rsidR="00A17FCC" w:rsidRDefault="00A17FCC" w:rsidP="00A17FCC">
      <w:pPr>
        <w:ind w:left="480" w:hangingChars="200" w:hanging="480"/>
      </w:pPr>
      <w:r>
        <w:rPr>
          <w:rFonts w:hint="eastAsia"/>
        </w:rPr>
        <w:t>３、如果遇到多笔光票托收退票合并为一笔资金信息的，应通过金额拆分交易（业务代码</w:t>
      </w:r>
      <w:r>
        <w:rPr>
          <w:rFonts w:hint="eastAsia"/>
        </w:rPr>
        <w:t>7721</w:t>
      </w:r>
      <w:r>
        <w:rPr>
          <w:rFonts w:hint="eastAsia"/>
        </w:rPr>
        <w:t>）作相应拆分后再逐笔作光票托收收汇后退票。</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选择“系统导航”－“国际业务”－“汇款及光票”－“光票托收”－“收汇后退票”，或在“业务代码”处输入“7785”进入“收汇后退票”。</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输入“录入”操作码，系统弹出录入光票托收编号的窗口。</w:t>
      </w:r>
    </w:p>
    <w:p w:rsidR="00A17FCC" w:rsidRDefault="00A17FCC" w:rsidP="00A17FCC">
      <w:pPr>
        <w:ind w:left="480" w:hangingChars="200" w:hanging="480"/>
      </w:pPr>
      <w:r>
        <w:rPr>
          <w:rFonts w:hint="eastAsia"/>
        </w:rPr>
        <w:t>２、先选择列表中的一笔收汇记录，然后录入正确的光票托收编号，选择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３、录入光票托收收汇后退票信息。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w:t>
      </w:r>
      <w:r>
        <w:rPr>
          <w:rFonts w:hint="eastAsia"/>
        </w:rPr>
        <w:lastRenderedPageBreak/>
        <w:t>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867" w:name="_Toc183939456"/>
      <w:r>
        <w:rPr>
          <w:rFonts w:hint="eastAsia"/>
          <w:sz w:val="24"/>
        </w:rPr>
        <w:t>六、销卷（业务代码</w:t>
      </w:r>
      <w:r>
        <w:rPr>
          <w:rFonts w:hint="eastAsia"/>
          <w:sz w:val="24"/>
        </w:rPr>
        <w:t>7786</w:t>
      </w:r>
      <w:r>
        <w:rPr>
          <w:rFonts w:hint="eastAsia"/>
          <w:sz w:val="24"/>
        </w:rPr>
        <w:t>）</w:t>
      </w:r>
      <w:bookmarkEnd w:id="1867"/>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通过本交易对已收汇或已退票的光票托收进行销卷，不再使用。</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选择“系统导航”－“国际业务”－“汇款及光票”－“光票托收”－“销卷”，或在“业务代码”处输入“7786”进入“销卷”。</w:t>
      </w:r>
    </w:p>
    <w:p w:rsidR="00A17FCC" w:rsidRDefault="00A17FCC" w:rsidP="00A17FCC">
      <w:r>
        <w:rPr>
          <w:rFonts w:hint="eastAsia"/>
        </w:rPr>
        <w:t>１、经办人员选择</w:t>
      </w:r>
      <w:r>
        <w:rPr>
          <w:rFonts w:hint="eastAsia"/>
        </w:rPr>
        <w:t>/</w:t>
      </w:r>
      <w:r>
        <w:rPr>
          <w:rFonts w:hint="eastAsia"/>
        </w:rPr>
        <w:t>输入“录入”操作码，系统弹出录入光票托收编号的窗口。</w:t>
      </w:r>
    </w:p>
    <w:p w:rsidR="00A17FCC" w:rsidRDefault="00A17FCC" w:rsidP="00A17FCC">
      <w:pPr>
        <w:ind w:left="480" w:hangingChars="200" w:hanging="480"/>
      </w:pPr>
      <w:r>
        <w:rPr>
          <w:rFonts w:hint="eastAsia"/>
        </w:rPr>
        <w:t>２、录入“光票托收编号”后，选择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３、选择</w:t>
      </w:r>
      <w:r>
        <w:rPr>
          <w:rFonts w:hint="eastAsia"/>
        </w:rPr>
        <w:t>/</w:t>
      </w:r>
      <w:r>
        <w:rPr>
          <w:rFonts w:hint="eastAsia"/>
        </w:rPr>
        <w:t>输入“通过”操作码，系统将该业务提交到“待复核队列”，完成后显示“执行成功，数据已写入主机！”。如果放弃对该业务作出的更改，可选择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４、复核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w:t>
      </w:r>
      <w:r>
        <w:rPr>
          <w:rFonts w:hint="eastAsia"/>
        </w:rPr>
        <w:lastRenderedPageBreak/>
        <w:t>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５、当复核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６、对于“待经办队列”中的业务，经办选中某一笔业务后，选择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７、经办处理完但未生效的业务，可选择“本人经办待复核队列”查看，如须修改，可自行选择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８、已生效的业务可在“生效队列”中查看。</w:t>
      </w:r>
    </w:p>
    <w:p w:rsidR="00A17FCC" w:rsidRDefault="00A17FCC" w:rsidP="00A17FCC">
      <w:pPr>
        <w:pStyle w:val="5"/>
        <w:rPr>
          <w:sz w:val="24"/>
        </w:rPr>
      </w:pPr>
      <w:bookmarkStart w:id="1868" w:name="_Toc183939457"/>
      <w:r>
        <w:rPr>
          <w:rFonts w:hint="eastAsia"/>
          <w:sz w:val="24"/>
        </w:rPr>
        <w:t>七、光票托收查询查复（业务代码</w:t>
      </w:r>
      <w:r>
        <w:rPr>
          <w:rFonts w:hint="eastAsia"/>
          <w:sz w:val="24"/>
        </w:rPr>
        <w:t>7787</w:t>
      </w:r>
      <w:r>
        <w:rPr>
          <w:rFonts w:hint="eastAsia"/>
          <w:sz w:val="24"/>
        </w:rPr>
        <w:t>）</w:t>
      </w:r>
      <w:bookmarkEnd w:id="1868"/>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可采用本交易对光票托收业务进行查询和查复，本交易下可以发送</w:t>
      </w:r>
      <w:r>
        <w:rPr>
          <w:rFonts w:hint="eastAsia"/>
        </w:rPr>
        <w:t>MT495/496/499/999</w:t>
      </w:r>
      <w:r>
        <w:rPr>
          <w:rFonts w:hint="eastAsia"/>
        </w:rPr>
        <w:t>电文。</w:t>
      </w:r>
    </w:p>
    <w:p w:rsidR="00A17FCC" w:rsidRDefault="00A17FCC" w:rsidP="00A17FCC">
      <w:pPr>
        <w:pStyle w:val="6"/>
        <w:spacing w:line="360" w:lineRule="auto"/>
      </w:pPr>
      <w:r>
        <w:rPr>
          <w:rFonts w:hint="eastAsia"/>
        </w:rPr>
        <w:t>（二）操作步骤</w:t>
      </w:r>
    </w:p>
    <w:p w:rsidR="00A17FCC" w:rsidRDefault="00A17FCC" w:rsidP="00A17FCC">
      <w:pPr>
        <w:ind w:firstLineChars="225" w:firstLine="540"/>
      </w:pPr>
      <w:r>
        <w:rPr>
          <w:rFonts w:ascii="宋体" w:hAnsi="宋体" w:hint="eastAsia"/>
        </w:rPr>
        <w:t>选择“系统导航”－“国际业务”－“汇款及光票”－“</w:t>
      </w:r>
      <w:r>
        <w:rPr>
          <w:rFonts w:hint="eastAsia"/>
        </w:rPr>
        <w:t>光票托收</w:t>
      </w:r>
      <w:r>
        <w:rPr>
          <w:rFonts w:ascii="宋体" w:hAnsi="宋体" w:hint="eastAsia"/>
        </w:rPr>
        <w:t>” －“</w:t>
      </w:r>
      <w:r>
        <w:rPr>
          <w:rFonts w:hint="eastAsia"/>
        </w:rPr>
        <w:t>光票托收</w:t>
      </w:r>
      <w:r>
        <w:rPr>
          <w:rFonts w:ascii="宋体" w:hAnsi="宋体" w:hint="eastAsia"/>
        </w:rPr>
        <w:t>查询查复”，或在业务代码处输入7787进入“</w:t>
      </w:r>
      <w:r>
        <w:rPr>
          <w:rFonts w:hint="eastAsia"/>
        </w:rPr>
        <w:t>光票托收</w:t>
      </w:r>
      <w:r>
        <w:rPr>
          <w:rFonts w:ascii="宋体" w:hAnsi="宋体" w:hint="eastAsia"/>
        </w:rPr>
        <w:t>查询查复”。</w:t>
      </w:r>
    </w:p>
    <w:p w:rsidR="00A17FCC" w:rsidRDefault="00A17FCC" w:rsidP="00A17FCC">
      <w:r>
        <w:rPr>
          <w:rFonts w:hint="eastAsia"/>
        </w:rPr>
        <w:t>１、经办人员选择</w:t>
      </w:r>
      <w:r>
        <w:rPr>
          <w:rFonts w:hint="eastAsia"/>
        </w:rPr>
        <w:t>/</w:t>
      </w:r>
      <w:r>
        <w:rPr>
          <w:rFonts w:hint="eastAsia"/>
        </w:rPr>
        <w:t>输入“录入”操作码，系统弹出录入光票托收编号的窗口。</w:t>
      </w:r>
    </w:p>
    <w:p w:rsidR="00A17FCC" w:rsidRDefault="00A17FCC" w:rsidP="00A17FCC">
      <w:pPr>
        <w:ind w:left="480" w:hangingChars="200" w:hanging="480"/>
      </w:pPr>
      <w:r>
        <w:rPr>
          <w:rFonts w:hint="eastAsia"/>
        </w:rPr>
        <w:t>２、正确输入光票托收编号，选择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w:t>
      </w:r>
      <w:r>
        <w:rPr>
          <w:rFonts w:hint="eastAsia"/>
        </w:rPr>
        <w:lastRenderedPageBreak/>
        <w:t>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04090F">
      <w:pPr>
        <w:pStyle w:val="4"/>
      </w:pPr>
      <w:bookmarkStart w:id="1869" w:name="_Toc89243540"/>
      <w:bookmarkStart w:id="1870" w:name="_Toc99422905"/>
      <w:bookmarkStart w:id="1871" w:name="_Toc109011068"/>
      <w:bookmarkStart w:id="1872" w:name="_Toc181072502"/>
      <w:bookmarkStart w:id="1873" w:name="_Toc183939458"/>
      <w:bookmarkStart w:id="1874" w:name="_Toc186273661"/>
      <w:r>
        <w:rPr>
          <w:rFonts w:hint="eastAsia"/>
        </w:rPr>
        <w:t xml:space="preserve">第十一节　</w:t>
      </w:r>
      <w:bookmarkEnd w:id="1869"/>
      <w:bookmarkEnd w:id="1870"/>
      <w:bookmarkEnd w:id="1871"/>
      <w:r>
        <w:rPr>
          <w:rFonts w:hint="eastAsia"/>
        </w:rPr>
        <w:t>深港票交</w:t>
      </w:r>
      <w:bookmarkEnd w:id="1872"/>
      <w:bookmarkEnd w:id="1873"/>
      <w:bookmarkEnd w:id="1874"/>
    </w:p>
    <w:p w:rsidR="00A17FCC" w:rsidRDefault="00A17FCC" w:rsidP="00A17FCC">
      <w:pPr>
        <w:pStyle w:val="5"/>
        <w:rPr>
          <w:sz w:val="24"/>
        </w:rPr>
      </w:pPr>
      <w:bookmarkStart w:id="1875" w:name="_Toc183939459"/>
      <w:r>
        <w:rPr>
          <w:rFonts w:hint="eastAsia"/>
          <w:sz w:val="24"/>
        </w:rPr>
        <w:t>一、深港票交登记（业务代码</w:t>
      </w:r>
      <w:r>
        <w:rPr>
          <w:rFonts w:hint="eastAsia"/>
          <w:sz w:val="24"/>
        </w:rPr>
        <w:t>7771</w:t>
      </w:r>
      <w:r>
        <w:rPr>
          <w:rFonts w:hint="eastAsia"/>
          <w:sz w:val="24"/>
        </w:rPr>
        <w:t>）</w:t>
      </w:r>
      <w:bookmarkEnd w:id="187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通过本交易登记深港票交信息。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１、系统默认计收手续费，只要涉及计算上述费用的字段值发生变化，系统会自</w:t>
      </w:r>
      <w:r>
        <w:rPr>
          <w:rFonts w:hint="eastAsia"/>
        </w:rPr>
        <w:lastRenderedPageBreak/>
        <w:t>动重新计算应收的手续费，影响手续费的要素包括以下字段：客户号、深港票交币别、深港票交金额、费用方向。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268"/>
        <w:gridCol w:w="1701"/>
        <w:gridCol w:w="2835"/>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268" w:type="dxa"/>
          </w:tcPr>
          <w:p w:rsidR="00A17FCC" w:rsidRDefault="00A17FCC" w:rsidP="00A17FCC">
            <w:pPr>
              <w:rPr>
                <w:rFonts w:ascii="宋体" w:hAnsi="宋体"/>
              </w:rPr>
            </w:pPr>
            <w:r>
              <w:rPr>
                <w:rFonts w:ascii="宋体" w:hAnsi="宋体" w:hint="eastAsia"/>
              </w:rPr>
              <w:t>含义</w:t>
            </w:r>
          </w:p>
        </w:tc>
        <w:tc>
          <w:tcPr>
            <w:tcW w:w="1701" w:type="dxa"/>
          </w:tcPr>
          <w:p w:rsidR="00A17FCC" w:rsidRDefault="00A17FCC" w:rsidP="00A17FCC">
            <w:pPr>
              <w:rPr>
                <w:rFonts w:ascii="宋体" w:hAnsi="宋体"/>
              </w:rPr>
            </w:pPr>
            <w:r>
              <w:rPr>
                <w:rFonts w:ascii="宋体" w:hAnsi="宋体" w:hint="eastAsia"/>
              </w:rPr>
              <w:t>属性</w:t>
            </w:r>
          </w:p>
        </w:tc>
        <w:tc>
          <w:tcPr>
            <w:tcW w:w="2835"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收款账户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钞汇类型</w:t>
            </w:r>
          </w:p>
        </w:tc>
        <w:tc>
          <w:tcPr>
            <w:tcW w:w="2268"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701" w:type="dxa"/>
          </w:tcPr>
          <w:p w:rsidR="00A17FCC" w:rsidRDefault="00A17FCC" w:rsidP="00A17FCC">
            <w:pPr>
              <w:rPr>
                <w:rFonts w:ascii="宋体" w:hAnsi="宋体"/>
              </w:rPr>
            </w:pPr>
            <w:r>
              <w:rPr>
                <w:rFonts w:ascii="宋体" w:hAnsi="宋体" w:hint="eastAsia"/>
              </w:rPr>
              <w:t>字符类型1位</w:t>
            </w:r>
          </w:p>
        </w:tc>
        <w:tc>
          <w:tcPr>
            <w:tcW w:w="2835" w:type="dxa"/>
          </w:tcPr>
          <w:p w:rsidR="00A17FCC" w:rsidRDefault="00A17FCC" w:rsidP="00A17FCC">
            <w:pPr>
              <w:rPr>
                <w:rFonts w:ascii="宋体" w:hAnsi="宋体"/>
              </w:rPr>
            </w:pPr>
            <w:r>
              <w:rPr>
                <w:rFonts w:ascii="宋体" w:hAnsi="宋体" w:hint="eastAsia"/>
              </w:rPr>
              <w:t>CSAC0056</w:t>
            </w:r>
          </w:p>
        </w:tc>
      </w:tr>
      <w:tr w:rsidR="00A17FCC">
        <w:tc>
          <w:tcPr>
            <w:tcW w:w="1705" w:type="dxa"/>
          </w:tcPr>
          <w:p w:rsidR="00A17FCC" w:rsidRDefault="00A17FCC" w:rsidP="00A17FCC">
            <w:pPr>
              <w:rPr>
                <w:rFonts w:ascii="宋体" w:hAnsi="宋体"/>
              </w:rPr>
            </w:pPr>
            <w:r>
              <w:rPr>
                <w:rFonts w:ascii="宋体" w:hAnsi="宋体" w:hint="eastAsia"/>
              </w:rPr>
              <w:t>托收日期</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日期类型8位</w:t>
            </w:r>
          </w:p>
        </w:tc>
        <w:tc>
          <w:tcPr>
            <w:tcW w:w="2835" w:type="dxa"/>
          </w:tcPr>
          <w:p w:rsidR="00A17FCC" w:rsidRDefault="00A17FCC" w:rsidP="00A17FCC">
            <w:pPr>
              <w:rPr>
                <w:rFonts w:ascii="宋体" w:hAnsi="宋体"/>
              </w:rPr>
            </w:pPr>
            <w:r>
              <w:rPr>
                <w:rFonts w:ascii="宋体" w:hAnsi="宋体" w:hint="eastAsia"/>
              </w:rPr>
              <w:t>ISC0007 托收日期必须输入</w:t>
            </w:r>
          </w:p>
        </w:tc>
      </w:tr>
      <w:tr w:rsidR="00A17FCC">
        <w:tc>
          <w:tcPr>
            <w:tcW w:w="1705" w:type="dxa"/>
          </w:tcPr>
          <w:p w:rsidR="00A17FCC" w:rsidRDefault="00A17FCC" w:rsidP="00A17FCC">
            <w:pPr>
              <w:rPr>
                <w:rFonts w:ascii="宋体" w:hAnsi="宋体"/>
              </w:rPr>
            </w:pPr>
            <w:r>
              <w:rPr>
                <w:rFonts w:ascii="宋体" w:hAnsi="宋体" w:hint="eastAsia"/>
              </w:rPr>
              <w:t>托收币别</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字符类型3位</w:t>
            </w:r>
          </w:p>
        </w:tc>
        <w:tc>
          <w:tcPr>
            <w:tcW w:w="2835" w:type="dxa"/>
          </w:tcPr>
          <w:p w:rsidR="00A17FCC" w:rsidRDefault="00A17FCC" w:rsidP="00A17FCC">
            <w:pPr>
              <w:rPr>
                <w:rFonts w:ascii="宋体" w:hAnsi="宋体"/>
              </w:rPr>
            </w:pPr>
            <w:r>
              <w:rPr>
                <w:rFonts w:ascii="宋体" w:hAnsi="宋体" w:hint="eastAsia"/>
              </w:rPr>
              <w:t>SYS2502 源货币不能为空</w:t>
            </w:r>
          </w:p>
        </w:tc>
      </w:tr>
      <w:tr w:rsidR="00A17FCC">
        <w:tc>
          <w:tcPr>
            <w:tcW w:w="1705" w:type="dxa"/>
          </w:tcPr>
          <w:p w:rsidR="00A17FCC" w:rsidRDefault="00A17FCC" w:rsidP="00A17FCC">
            <w:pPr>
              <w:rPr>
                <w:rFonts w:ascii="宋体" w:hAnsi="宋体"/>
              </w:rPr>
            </w:pPr>
            <w:r>
              <w:rPr>
                <w:rFonts w:ascii="宋体" w:hAnsi="宋体" w:hint="eastAsia"/>
              </w:rPr>
              <w:t>托收金额</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r>
              <w:rPr>
                <w:rFonts w:ascii="宋体" w:hAnsi="宋体" w:hint="eastAsia"/>
              </w:rPr>
              <w:t>ISC0010 托收金额不能为零</w:t>
            </w:r>
          </w:p>
        </w:tc>
      </w:tr>
      <w:tr w:rsidR="00A17FCC">
        <w:tc>
          <w:tcPr>
            <w:tcW w:w="1705" w:type="dxa"/>
          </w:tcPr>
          <w:p w:rsidR="00A17FCC" w:rsidRDefault="00A17FCC" w:rsidP="00A17FCC">
            <w:pPr>
              <w:rPr>
                <w:rFonts w:ascii="宋体" w:hAnsi="宋体"/>
              </w:rPr>
            </w:pPr>
            <w:r>
              <w:rPr>
                <w:rFonts w:ascii="宋体" w:hAnsi="宋体" w:hint="eastAsia"/>
              </w:rPr>
              <w:t>交换日期</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日期类型8位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预计收汇日期</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日期类型8位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托收方式</w:t>
            </w:r>
          </w:p>
        </w:tc>
        <w:tc>
          <w:tcPr>
            <w:tcW w:w="2268" w:type="dxa"/>
          </w:tcPr>
          <w:p w:rsidR="00A17FCC" w:rsidRDefault="00A17FCC" w:rsidP="00A17FCC">
            <w:pPr>
              <w:rPr>
                <w:rFonts w:ascii="宋体" w:hAnsi="宋体"/>
              </w:rPr>
            </w:pPr>
            <w:r>
              <w:rPr>
                <w:rFonts w:ascii="宋体" w:hAnsi="宋体" w:hint="eastAsia"/>
              </w:rPr>
              <w:t>SC : 深港票交</w:t>
            </w:r>
          </w:p>
        </w:tc>
        <w:tc>
          <w:tcPr>
            <w:tcW w:w="1701" w:type="dxa"/>
          </w:tcPr>
          <w:p w:rsidR="00A17FCC" w:rsidRDefault="00A17FCC" w:rsidP="00A17FCC">
            <w:pPr>
              <w:rPr>
                <w:rFonts w:ascii="宋体" w:hAnsi="宋体"/>
              </w:rPr>
            </w:pPr>
            <w:r>
              <w:rPr>
                <w:rFonts w:ascii="宋体" w:hAnsi="宋体" w:hint="eastAsia"/>
              </w:rPr>
              <w:t>字符类型2位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票据号码</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字符类型20位</w:t>
            </w:r>
          </w:p>
        </w:tc>
        <w:tc>
          <w:tcPr>
            <w:tcW w:w="2835" w:type="dxa"/>
          </w:tcPr>
          <w:p w:rsidR="00A17FCC" w:rsidRDefault="00A17FCC" w:rsidP="00A17FCC">
            <w:pPr>
              <w:rPr>
                <w:rFonts w:ascii="宋体" w:hAnsi="宋体"/>
              </w:rPr>
            </w:pPr>
            <w:r>
              <w:rPr>
                <w:rFonts w:ascii="宋体" w:hAnsi="宋体" w:hint="eastAsia"/>
              </w:rPr>
              <w:t>ISC0008 托收票据号码必须输入</w:t>
            </w:r>
          </w:p>
        </w:tc>
      </w:tr>
      <w:tr w:rsidR="00A17FCC">
        <w:tc>
          <w:tcPr>
            <w:tcW w:w="1705" w:type="dxa"/>
          </w:tcPr>
          <w:p w:rsidR="00A17FCC" w:rsidRDefault="00A17FCC" w:rsidP="00A17FCC">
            <w:pPr>
              <w:rPr>
                <w:rFonts w:ascii="宋体" w:hAnsi="宋体"/>
              </w:rPr>
            </w:pPr>
            <w:r>
              <w:rPr>
                <w:rFonts w:ascii="宋体" w:hAnsi="宋体" w:hint="eastAsia"/>
              </w:rPr>
              <w:t>票据类型</w:t>
            </w:r>
          </w:p>
        </w:tc>
        <w:tc>
          <w:tcPr>
            <w:tcW w:w="2268"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汇票</w:t>
            </w:r>
          </w:p>
          <w:p w:rsidR="00A17FCC" w:rsidRDefault="00A17FCC" w:rsidP="00A17FCC">
            <w:pPr>
              <w:rPr>
                <w:rFonts w:ascii="宋体" w:hAnsi="宋体"/>
              </w:rPr>
            </w:pPr>
            <w:r>
              <w:rPr>
                <w:rFonts w:ascii="宋体" w:hAnsi="宋体" w:hint="eastAsia"/>
              </w:rPr>
              <w:t>1 : 本票</w:t>
            </w:r>
          </w:p>
          <w:p w:rsidR="00A17FCC" w:rsidRDefault="00A17FCC" w:rsidP="00A17FCC">
            <w:pPr>
              <w:rPr>
                <w:rFonts w:ascii="宋体" w:hAnsi="宋体"/>
              </w:rPr>
            </w:pPr>
            <w:r>
              <w:rPr>
                <w:rFonts w:ascii="宋体" w:hAnsi="宋体" w:hint="eastAsia"/>
              </w:rPr>
              <w:t>2 : 支票</w:t>
            </w:r>
          </w:p>
        </w:tc>
        <w:tc>
          <w:tcPr>
            <w:tcW w:w="1701" w:type="dxa"/>
          </w:tcPr>
          <w:p w:rsidR="00A17FCC" w:rsidRDefault="00A17FCC" w:rsidP="00A17FCC">
            <w:pPr>
              <w:rPr>
                <w:rFonts w:ascii="宋体" w:hAnsi="宋体"/>
              </w:rPr>
            </w:pPr>
            <w:r>
              <w:rPr>
                <w:rFonts w:ascii="宋体" w:hAnsi="宋体" w:hint="eastAsia"/>
              </w:rPr>
              <w:t>字符类型1位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出票人</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字符类型140</w:t>
            </w:r>
            <w:r>
              <w:rPr>
                <w:rFonts w:ascii="宋体" w:hAnsi="宋体" w:hint="eastAsia"/>
              </w:rPr>
              <w:lastRenderedPageBreak/>
              <w:t>位</w:t>
            </w:r>
          </w:p>
        </w:tc>
        <w:tc>
          <w:tcPr>
            <w:tcW w:w="2835" w:type="dxa"/>
          </w:tcPr>
          <w:p w:rsidR="00A17FCC" w:rsidRDefault="00A17FCC" w:rsidP="00A17FCC">
            <w:pPr>
              <w:rPr>
                <w:rFonts w:ascii="宋体" w:hAnsi="宋体"/>
              </w:rPr>
            </w:pPr>
            <w:r>
              <w:rPr>
                <w:rFonts w:ascii="宋体" w:hAnsi="宋体" w:hint="eastAsia"/>
              </w:rPr>
              <w:lastRenderedPageBreak/>
              <w:t>ISC0047 出票人必须录</w:t>
            </w:r>
            <w:r>
              <w:rPr>
                <w:rFonts w:ascii="宋体" w:hAnsi="宋体" w:hint="eastAsia"/>
              </w:rPr>
              <w:lastRenderedPageBreak/>
              <w:t>入</w:t>
            </w:r>
          </w:p>
        </w:tc>
      </w:tr>
      <w:tr w:rsidR="00A17FCC">
        <w:tc>
          <w:tcPr>
            <w:tcW w:w="1705" w:type="dxa"/>
          </w:tcPr>
          <w:p w:rsidR="00A17FCC" w:rsidRDefault="00A17FCC" w:rsidP="00A17FCC">
            <w:pPr>
              <w:rPr>
                <w:rFonts w:ascii="宋体" w:hAnsi="宋体"/>
              </w:rPr>
            </w:pPr>
            <w:r>
              <w:rPr>
                <w:rFonts w:ascii="宋体" w:hAnsi="宋体" w:hint="eastAsia"/>
              </w:rPr>
              <w:lastRenderedPageBreak/>
              <w:t>付款人国别地区</w:t>
            </w:r>
          </w:p>
        </w:tc>
        <w:tc>
          <w:tcPr>
            <w:tcW w:w="2268" w:type="dxa"/>
          </w:tcPr>
          <w:p w:rsidR="00A17FCC" w:rsidRDefault="00A17FCC" w:rsidP="00A17FCC">
            <w:pPr>
              <w:rPr>
                <w:rFonts w:ascii="宋体" w:hAnsi="宋体"/>
              </w:rPr>
            </w:pPr>
            <w:r>
              <w:rPr>
                <w:rFonts w:ascii="宋体" w:hAnsi="宋体" w:hint="eastAsia"/>
              </w:rPr>
              <w:t>付款人的国家或地区</w:t>
            </w:r>
          </w:p>
        </w:tc>
        <w:tc>
          <w:tcPr>
            <w:tcW w:w="1701" w:type="dxa"/>
          </w:tcPr>
          <w:p w:rsidR="00A17FCC" w:rsidRDefault="00A17FCC" w:rsidP="00A17FCC">
            <w:pPr>
              <w:rPr>
                <w:rFonts w:ascii="宋体" w:hAnsi="宋体"/>
              </w:rPr>
            </w:pPr>
            <w:r>
              <w:rPr>
                <w:rFonts w:ascii="宋体" w:hAnsi="宋体" w:hint="eastAsia"/>
              </w:rPr>
              <w:t>字符类型2位</w:t>
            </w:r>
          </w:p>
        </w:tc>
        <w:tc>
          <w:tcPr>
            <w:tcW w:w="2835" w:type="dxa"/>
          </w:tcPr>
          <w:p w:rsidR="00A17FCC" w:rsidRDefault="00A17FCC" w:rsidP="00A17FCC">
            <w:pPr>
              <w:rPr>
                <w:rFonts w:ascii="宋体" w:hAnsi="宋体"/>
              </w:rPr>
            </w:pPr>
            <w:r>
              <w:rPr>
                <w:rFonts w:ascii="宋体" w:hAnsi="宋体" w:hint="eastAsia"/>
                <w:kern w:val="0"/>
                <w:szCs w:val="18"/>
                <w:lang w:val="zh-CN"/>
              </w:rPr>
              <w:t>ISC0038 付款人国别必须输入</w:t>
            </w:r>
          </w:p>
        </w:tc>
      </w:tr>
      <w:tr w:rsidR="00A17FCC">
        <w:tc>
          <w:tcPr>
            <w:tcW w:w="1705" w:type="dxa"/>
          </w:tcPr>
          <w:p w:rsidR="00A17FCC" w:rsidRDefault="00A17FCC" w:rsidP="00A17FCC">
            <w:pPr>
              <w:rPr>
                <w:rFonts w:ascii="宋体" w:hAnsi="宋体"/>
              </w:rPr>
            </w:pPr>
            <w:r>
              <w:rPr>
                <w:rFonts w:ascii="宋体" w:hAnsi="宋体" w:hint="eastAsia"/>
              </w:rPr>
              <w:t>付款人名址</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字符类型100位</w:t>
            </w:r>
          </w:p>
        </w:tc>
        <w:tc>
          <w:tcPr>
            <w:tcW w:w="2835" w:type="dxa"/>
          </w:tcPr>
          <w:p w:rsidR="00A17FCC" w:rsidRDefault="00A17FCC" w:rsidP="00A17FCC">
            <w:pPr>
              <w:rPr>
                <w:rFonts w:ascii="宋体" w:hAnsi="宋体"/>
              </w:rPr>
            </w:pPr>
            <w:r>
              <w:rPr>
                <w:rFonts w:ascii="宋体" w:hAnsi="宋体" w:hint="eastAsia"/>
              </w:rPr>
              <w:t>ISC0014</w:t>
            </w:r>
            <w:r>
              <w:rPr>
                <w:rFonts w:ascii="宋体" w:hAnsi="宋体" w:hint="eastAsia"/>
                <w:kern w:val="0"/>
                <w:szCs w:val="18"/>
                <w:lang w:val="zh-CN"/>
              </w:rPr>
              <w:t>付款人名址必须输入</w:t>
            </w:r>
          </w:p>
        </w:tc>
      </w:tr>
      <w:tr w:rsidR="00A17FCC">
        <w:tc>
          <w:tcPr>
            <w:tcW w:w="1705" w:type="dxa"/>
          </w:tcPr>
          <w:p w:rsidR="00A17FCC" w:rsidRDefault="00A17FCC" w:rsidP="00A17FCC">
            <w:pPr>
              <w:rPr>
                <w:rFonts w:ascii="宋体" w:hAnsi="宋体"/>
              </w:rPr>
            </w:pPr>
            <w:r>
              <w:rPr>
                <w:rFonts w:ascii="宋体" w:hAnsi="宋体" w:hint="eastAsia"/>
              </w:rPr>
              <w:t>交易编码</w:t>
            </w:r>
          </w:p>
        </w:tc>
        <w:tc>
          <w:tcPr>
            <w:tcW w:w="2268" w:type="dxa"/>
          </w:tcPr>
          <w:p w:rsidR="00A17FCC" w:rsidRDefault="00A17FCC" w:rsidP="00A17FCC">
            <w:pPr>
              <w:rPr>
                <w:rFonts w:ascii="宋体" w:hAnsi="宋体"/>
              </w:rPr>
            </w:pPr>
            <w:r>
              <w:rPr>
                <w:rFonts w:ascii="宋体" w:hAnsi="宋体" w:hint="eastAsia"/>
              </w:rPr>
              <w:t>分类参见《交易编码》</w:t>
            </w:r>
          </w:p>
        </w:tc>
        <w:tc>
          <w:tcPr>
            <w:tcW w:w="1701" w:type="dxa"/>
          </w:tcPr>
          <w:p w:rsidR="00A17FCC" w:rsidRDefault="00A17FCC" w:rsidP="00A17FCC">
            <w:pPr>
              <w:rPr>
                <w:rFonts w:ascii="宋体" w:hAnsi="宋体"/>
              </w:rPr>
            </w:pPr>
            <w:r>
              <w:rPr>
                <w:rFonts w:ascii="宋体" w:hAnsi="宋体" w:hint="eastAsia"/>
              </w:rPr>
              <w:t>字符类型6位</w:t>
            </w:r>
          </w:p>
        </w:tc>
        <w:tc>
          <w:tcPr>
            <w:tcW w:w="2835" w:type="dxa"/>
          </w:tcPr>
          <w:p w:rsidR="00A17FCC" w:rsidRDefault="00A17FCC" w:rsidP="00A17FCC">
            <w:pPr>
              <w:rPr>
                <w:rFonts w:ascii="宋体" w:hAnsi="宋体"/>
              </w:rPr>
            </w:pPr>
            <w:r>
              <w:rPr>
                <w:rFonts w:ascii="宋体" w:hAnsi="宋体" w:hint="eastAsia"/>
              </w:rPr>
              <w:t>ISC0012 交易编码必须输入</w:t>
            </w:r>
          </w:p>
        </w:tc>
      </w:tr>
      <w:tr w:rsidR="00A17FCC">
        <w:tc>
          <w:tcPr>
            <w:tcW w:w="1705" w:type="dxa"/>
          </w:tcPr>
          <w:p w:rsidR="00A17FCC" w:rsidRDefault="00A17FCC" w:rsidP="00A17FCC">
            <w:pPr>
              <w:rPr>
                <w:rFonts w:ascii="宋体" w:hAnsi="宋体"/>
              </w:rPr>
            </w:pPr>
            <w:r>
              <w:rPr>
                <w:rFonts w:ascii="宋体" w:hAnsi="宋体" w:hint="eastAsia"/>
              </w:rPr>
              <w:t>缺省扣费账户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缺省扣费币别</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字符类型3位</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扣费钞汇标志</w:t>
            </w:r>
          </w:p>
        </w:tc>
        <w:tc>
          <w:tcPr>
            <w:tcW w:w="2268"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701" w:type="dxa"/>
          </w:tcPr>
          <w:p w:rsidR="00A17FCC" w:rsidRDefault="00A17FCC" w:rsidP="00A17FCC">
            <w:pPr>
              <w:rPr>
                <w:rFonts w:ascii="宋体" w:hAnsi="宋体"/>
              </w:rPr>
            </w:pPr>
            <w:r>
              <w:rPr>
                <w:rFonts w:ascii="宋体" w:hAnsi="宋体" w:hint="eastAsia"/>
              </w:rPr>
              <w:t>字符类型1位</w:t>
            </w:r>
          </w:p>
        </w:tc>
        <w:tc>
          <w:tcPr>
            <w:tcW w:w="2835" w:type="dxa"/>
          </w:tcPr>
          <w:p w:rsidR="00A17FCC" w:rsidRDefault="00A17FCC" w:rsidP="00A17FCC">
            <w:pPr>
              <w:rPr>
                <w:rFonts w:ascii="宋体" w:hAnsi="宋体"/>
              </w:rPr>
            </w:pPr>
            <w:r>
              <w:rPr>
                <w:rFonts w:ascii="宋体" w:hAnsi="宋体" w:hint="eastAsia"/>
              </w:rPr>
              <w:t>CSAC0056</w:t>
            </w:r>
          </w:p>
        </w:tc>
      </w:tr>
    </w:tbl>
    <w:p w:rsidR="00A17FCC" w:rsidRDefault="00A17FCC" w:rsidP="00A17FCC">
      <w:pPr>
        <w:pStyle w:val="6"/>
        <w:spacing w:line="360" w:lineRule="auto"/>
      </w:pPr>
      <w:r>
        <w:rPr>
          <w:rFonts w:hint="eastAsia"/>
        </w:rPr>
        <w:t>（四）操作要点</w:t>
      </w:r>
    </w:p>
    <w:p w:rsidR="00A17FCC" w:rsidRDefault="00A17FCC" w:rsidP="00A17FCC">
      <w:r>
        <w:rPr>
          <w:rFonts w:hint="eastAsia"/>
        </w:rPr>
        <w:t>１、在新发起一笔业务时，必须先录入受理网点和受理客户等信息，包括受理分行、受理网点、客户号，缺省扣费户口非必输项。</w:t>
      </w:r>
    </w:p>
    <w:p w:rsidR="00A17FCC" w:rsidRDefault="00A17FCC" w:rsidP="00A17FCC">
      <w:r>
        <w:rPr>
          <w:rFonts w:hint="eastAsia"/>
        </w:rPr>
        <w:t>２、本交易生效时，系统将自动核算该笔托收的或有余额。</w:t>
      </w:r>
    </w:p>
    <w:p w:rsidR="00A17FCC" w:rsidRDefault="00A17FCC" w:rsidP="00A17FCC">
      <w:pPr>
        <w:pStyle w:val="6"/>
        <w:spacing w:line="360" w:lineRule="auto"/>
      </w:pPr>
      <w:r>
        <w:rPr>
          <w:rFonts w:hint="eastAsia"/>
        </w:rPr>
        <w:t>（五）操作步骤</w:t>
      </w:r>
    </w:p>
    <w:p w:rsidR="00A17FCC" w:rsidRDefault="00A17FCC" w:rsidP="00A17FCC">
      <w:pPr>
        <w:ind w:firstLineChars="225" w:firstLine="540"/>
      </w:pPr>
      <w:r>
        <w:rPr>
          <w:rFonts w:ascii="宋体" w:hAnsi="宋体" w:hint="eastAsia"/>
        </w:rPr>
        <w:t>选择“系统导航”－“国际业务”－“汇款及光票”－“深港票交”－“深港票交登记”，或在“业务代码”处输入“7771”进入“深港票交登记”。</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输入“录入”操作码，系统弹出录入受理网点和受理客户的窗口。</w:t>
      </w:r>
    </w:p>
    <w:p w:rsidR="00A17FCC" w:rsidRDefault="00A17FCC" w:rsidP="00A17FCC">
      <w:pPr>
        <w:ind w:left="480" w:hangingChars="200" w:hanging="480"/>
      </w:pPr>
      <w:r>
        <w:rPr>
          <w:rFonts w:hint="eastAsia"/>
        </w:rPr>
        <w:t>２、正确输入受理分行、受理网点、客户号等信息，选择</w:t>
      </w:r>
      <w:r>
        <w:rPr>
          <w:rFonts w:hint="eastAsia"/>
        </w:rPr>
        <w:t>/</w:t>
      </w:r>
      <w:r>
        <w:rPr>
          <w:rFonts w:hint="eastAsia"/>
        </w:rPr>
        <w:t>输入“确定”操作码，进入该笔业务的信息录入界面。</w:t>
      </w:r>
    </w:p>
    <w:p w:rsidR="00A17FCC" w:rsidRDefault="00A17FCC" w:rsidP="00A17FCC">
      <w:pPr>
        <w:ind w:left="480" w:hangingChars="200" w:hanging="480"/>
      </w:pPr>
      <w:r>
        <w:rPr>
          <w:rFonts w:hint="eastAsia"/>
        </w:rPr>
        <w:t>３、录入出口托收业务信息。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pPr>
        <w:ind w:left="480" w:hangingChars="200" w:hanging="480"/>
      </w:pPr>
      <w:r>
        <w:rPr>
          <w:rFonts w:hint="eastAsia"/>
        </w:rPr>
        <w:lastRenderedPageBreak/>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876" w:name="_Toc183939460"/>
      <w:r>
        <w:rPr>
          <w:rFonts w:hint="eastAsia"/>
          <w:sz w:val="24"/>
        </w:rPr>
        <w:t>二、深港票交收汇（业务代码</w:t>
      </w:r>
      <w:r>
        <w:rPr>
          <w:rFonts w:hint="eastAsia"/>
          <w:sz w:val="24"/>
        </w:rPr>
        <w:t>7772</w:t>
      </w:r>
      <w:r>
        <w:rPr>
          <w:rFonts w:hint="eastAsia"/>
          <w:sz w:val="24"/>
        </w:rPr>
        <w:t>）</w:t>
      </w:r>
      <w:bookmarkEnd w:id="1876"/>
    </w:p>
    <w:p w:rsidR="00A17FCC" w:rsidRDefault="00A17FCC" w:rsidP="00A17FCC">
      <w:pPr>
        <w:pStyle w:val="6"/>
        <w:spacing w:line="360" w:lineRule="auto"/>
        <w:rPr>
          <w:kern w:val="0"/>
        </w:rPr>
      </w:pPr>
      <w:r>
        <w:rPr>
          <w:rFonts w:hint="eastAsia"/>
        </w:rPr>
        <w:t>（一）功能介绍</w:t>
      </w:r>
    </w:p>
    <w:p w:rsidR="00A17FCC" w:rsidRDefault="00A17FCC" w:rsidP="00A17FCC">
      <w:pPr>
        <w:pStyle w:val="normal"/>
        <w:spacing w:line="360" w:lineRule="auto"/>
        <w:ind w:firstLineChars="225" w:firstLine="540"/>
      </w:pPr>
      <w:r>
        <w:rPr>
          <w:rFonts w:hint="eastAsia"/>
        </w:rPr>
        <w:t>通过本交易登记深港票交收汇信息。</w:t>
      </w:r>
    </w:p>
    <w:p w:rsidR="00A17FCC" w:rsidRDefault="00A17FCC" w:rsidP="00A17FCC">
      <w:pPr>
        <w:pStyle w:val="6"/>
        <w:spacing w:line="360" w:lineRule="auto"/>
      </w:pPr>
      <w:r>
        <w:rPr>
          <w:rFonts w:hint="eastAsia"/>
        </w:rPr>
        <w:lastRenderedPageBreak/>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268"/>
        <w:gridCol w:w="1701"/>
        <w:gridCol w:w="2835"/>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268" w:type="dxa"/>
          </w:tcPr>
          <w:p w:rsidR="00A17FCC" w:rsidRDefault="00A17FCC" w:rsidP="00A17FCC">
            <w:pPr>
              <w:rPr>
                <w:rFonts w:ascii="宋体" w:hAnsi="宋体"/>
              </w:rPr>
            </w:pPr>
            <w:r>
              <w:rPr>
                <w:rFonts w:ascii="宋体" w:hAnsi="宋体" w:hint="eastAsia"/>
              </w:rPr>
              <w:t>含义</w:t>
            </w:r>
          </w:p>
        </w:tc>
        <w:tc>
          <w:tcPr>
            <w:tcW w:w="1701" w:type="dxa"/>
          </w:tcPr>
          <w:p w:rsidR="00A17FCC" w:rsidRDefault="00A17FCC" w:rsidP="00A17FCC">
            <w:pPr>
              <w:rPr>
                <w:rFonts w:ascii="宋体" w:hAnsi="宋体"/>
              </w:rPr>
            </w:pPr>
            <w:r>
              <w:rPr>
                <w:rFonts w:ascii="宋体" w:hAnsi="宋体" w:hint="eastAsia"/>
              </w:rPr>
              <w:t>属性</w:t>
            </w:r>
          </w:p>
        </w:tc>
        <w:tc>
          <w:tcPr>
            <w:tcW w:w="2835"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收汇金额</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r>
              <w:rPr>
                <w:rFonts w:ascii="宋体" w:hAnsi="宋体" w:hint="eastAsia"/>
              </w:rPr>
              <w:t>ISC0025收汇金额不能为零</w:t>
            </w:r>
          </w:p>
        </w:tc>
      </w:tr>
      <w:tr w:rsidR="00A17FCC">
        <w:tc>
          <w:tcPr>
            <w:tcW w:w="1705" w:type="dxa"/>
          </w:tcPr>
          <w:p w:rsidR="00A17FCC" w:rsidRDefault="00A17FCC" w:rsidP="00A17FCC">
            <w:pPr>
              <w:rPr>
                <w:rFonts w:ascii="宋体" w:hAnsi="宋体"/>
              </w:rPr>
            </w:pPr>
            <w:r>
              <w:rPr>
                <w:rFonts w:ascii="宋体" w:hAnsi="宋体" w:hint="eastAsia"/>
              </w:rPr>
              <w:t>我行内扣费用</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入账账户</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r>
              <w:rPr>
                <w:rFonts w:ascii="宋体" w:hAnsi="宋体" w:hint="eastAsia"/>
              </w:rPr>
              <w:t>CSAB051 户口不存在</w:t>
            </w:r>
          </w:p>
        </w:tc>
      </w:tr>
      <w:tr w:rsidR="00A17FCC">
        <w:tc>
          <w:tcPr>
            <w:tcW w:w="1705" w:type="dxa"/>
          </w:tcPr>
          <w:p w:rsidR="00A17FCC" w:rsidRDefault="00A17FCC" w:rsidP="00A17FCC">
            <w:pPr>
              <w:rPr>
                <w:rFonts w:ascii="宋体" w:hAnsi="宋体"/>
              </w:rPr>
            </w:pPr>
            <w:r>
              <w:rPr>
                <w:rFonts w:ascii="宋体" w:hAnsi="宋体" w:hint="eastAsia"/>
              </w:rPr>
              <w:t>钞汇类型</w:t>
            </w:r>
          </w:p>
        </w:tc>
        <w:tc>
          <w:tcPr>
            <w:tcW w:w="2268"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701" w:type="dxa"/>
          </w:tcPr>
          <w:p w:rsidR="00A17FCC" w:rsidRDefault="00A17FCC" w:rsidP="00A17FCC">
            <w:pPr>
              <w:rPr>
                <w:rFonts w:ascii="宋体" w:hAnsi="宋体"/>
              </w:rPr>
            </w:pPr>
            <w:r>
              <w:rPr>
                <w:rFonts w:ascii="宋体" w:hAnsi="宋体" w:hint="eastAsia"/>
              </w:rPr>
              <w:t>字符类型1位</w:t>
            </w:r>
          </w:p>
        </w:tc>
        <w:tc>
          <w:tcPr>
            <w:tcW w:w="2835" w:type="dxa"/>
          </w:tcPr>
          <w:p w:rsidR="00A17FCC" w:rsidRDefault="00A17FCC" w:rsidP="00A17FCC">
            <w:pPr>
              <w:rPr>
                <w:rFonts w:ascii="宋体" w:hAnsi="宋体"/>
              </w:rPr>
            </w:pPr>
            <w:r>
              <w:rPr>
                <w:rFonts w:ascii="宋体" w:hAnsi="宋体" w:hint="eastAsia"/>
              </w:rPr>
              <w:t>CSAB056 不能自动开户</w:t>
            </w:r>
          </w:p>
        </w:tc>
      </w:tr>
      <w:tr w:rsidR="00A17FCC">
        <w:tc>
          <w:tcPr>
            <w:tcW w:w="1705" w:type="dxa"/>
          </w:tcPr>
          <w:p w:rsidR="00A17FCC" w:rsidRDefault="00A17FCC" w:rsidP="00A17FCC">
            <w:pPr>
              <w:rPr>
                <w:rFonts w:ascii="宋体" w:hAnsi="宋体"/>
              </w:rPr>
            </w:pPr>
            <w:r>
              <w:rPr>
                <w:rFonts w:ascii="宋体" w:hAnsi="宋体" w:hint="eastAsia"/>
              </w:rPr>
              <w:t>资金分行</w:t>
            </w:r>
          </w:p>
        </w:tc>
        <w:tc>
          <w:tcPr>
            <w:tcW w:w="2268" w:type="dxa"/>
          </w:tcPr>
          <w:p w:rsidR="00A17FCC" w:rsidRDefault="00A17FCC" w:rsidP="00A17FCC">
            <w:pPr>
              <w:rPr>
                <w:rFonts w:ascii="宋体" w:hAnsi="宋体"/>
              </w:rPr>
            </w:pPr>
            <w:r>
              <w:rPr>
                <w:rFonts w:ascii="宋体" w:hAnsi="宋体" w:hint="eastAsia"/>
              </w:rPr>
              <w:t>当没有与收汇记录勾链时通过本子段指定资金所在分行</w:t>
            </w:r>
          </w:p>
        </w:tc>
        <w:tc>
          <w:tcPr>
            <w:tcW w:w="1701" w:type="dxa"/>
          </w:tcPr>
          <w:p w:rsidR="00A17FCC" w:rsidRDefault="00A17FCC" w:rsidP="00A17FCC">
            <w:pPr>
              <w:rPr>
                <w:rFonts w:ascii="宋体" w:hAnsi="宋体"/>
              </w:rPr>
            </w:pPr>
            <w:r>
              <w:rPr>
                <w:rFonts w:ascii="宋体" w:hAnsi="宋体" w:hint="eastAsia"/>
              </w:rPr>
              <w:t>字符类型3位</w:t>
            </w:r>
          </w:p>
        </w:tc>
        <w:tc>
          <w:tcPr>
            <w:tcW w:w="2835" w:type="dxa"/>
          </w:tcPr>
          <w:p w:rsidR="00A17FCC" w:rsidRDefault="00A17FCC" w:rsidP="00A17FCC">
            <w:pPr>
              <w:rPr>
                <w:rFonts w:ascii="宋体" w:hAnsi="宋体"/>
              </w:rPr>
            </w:pPr>
            <w:r>
              <w:rPr>
                <w:rFonts w:ascii="宋体" w:hAnsi="宋体" w:hint="eastAsia"/>
              </w:rPr>
              <w:t>ISOB069资金分行必须输入</w:t>
            </w:r>
          </w:p>
        </w:tc>
      </w:tr>
      <w:tr w:rsidR="00A17FCC">
        <w:tc>
          <w:tcPr>
            <w:tcW w:w="1705" w:type="dxa"/>
          </w:tcPr>
          <w:p w:rsidR="00A17FCC" w:rsidRDefault="00A17FCC" w:rsidP="00A17FCC">
            <w:pPr>
              <w:rPr>
                <w:rFonts w:ascii="宋体" w:hAnsi="宋体"/>
              </w:rPr>
            </w:pPr>
            <w:r>
              <w:rPr>
                <w:rFonts w:ascii="宋体" w:hAnsi="宋体" w:hint="eastAsia"/>
              </w:rPr>
              <w:t>账户行代码</w:t>
            </w:r>
          </w:p>
        </w:tc>
        <w:tc>
          <w:tcPr>
            <w:tcW w:w="2268" w:type="dxa"/>
          </w:tcPr>
          <w:p w:rsidR="00A17FCC" w:rsidRDefault="00A17FCC" w:rsidP="00A17FCC">
            <w:pPr>
              <w:rPr>
                <w:rFonts w:ascii="宋体" w:hAnsi="宋体"/>
              </w:rPr>
            </w:pPr>
            <w:r>
              <w:rPr>
                <w:rFonts w:ascii="宋体" w:hAnsi="宋体" w:hint="eastAsia"/>
              </w:rPr>
              <w:t>我行收款的账户行</w:t>
            </w:r>
          </w:p>
        </w:tc>
        <w:tc>
          <w:tcPr>
            <w:tcW w:w="1701" w:type="dxa"/>
          </w:tcPr>
          <w:p w:rsidR="00A17FCC" w:rsidRDefault="00A17FCC" w:rsidP="00A17FCC">
            <w:pPr>
              <w:rPr>
                <w:rFonts w:ascii="宋体" w:hAnsi="宋体"/>
              </w:rPr>
            </w:pPr>
            <w:r>
              <w:rPr>
                <w:rFonts w:ascii="宋体" w:hAnsi="宋体" w:hint="eastAsia"/>
              </w:rPr>
              <w:t>字符类型11位</w:t>
            </w:r>
          </w:p>
        </w:tc>
        <w:tc>
          <w:tcPr>
            <w:tcW w:w="2835" w:type="dxa"/>
          </w:tcPr>
          <w:p w:rsidR="00A17FCC" w:rsidRDefault="00A17FCC" w:rsidP="00A17FCC">
            <w:pPr>
              <w:rPr>
                <w:rFonts w:ascii="宋体" w:hAnsi="宋体"/>
              </w:rPr>
            </w:pPr>
            <w:r>
              <w:rPr>
                <w:rFonts w:ascii="宋体" w:hAnsi="宋体" w:hint="eastAsia"/>
              </w:rPr>
              <w:t>ISC0026 账户行行号和账户行户口号不能同时为空</w:t>
            </w:r>
          </w:p>
          <w:p w:rsidR="00A17FCC" w:rsidRDefault="00A17FCC" w:rsidP="00A17FCC">
            <w:pPr>
              <w:rPr>
                <w:rFonts w:ascii="宋体" w:hAnsi="宋体"/>
              </w:rPr>
            </w:pPr>
            <w:r>
              <w:rPr>
                <w:rFonts w:ascii="宋体" w:hAnsi="宋体" w:hint="eastAsia"/>
              </w:rPr>
              <w:t>SYS5501 机构号不能为空</w:t>
            </w:r>
          </w:p>
          <w:p w:rsidR="00A17FCC" w:rsidRDefault="00A17FCC" w:rsidP="00A17FCC">
            <w:pPr>
              <w:rPr>
                <w:rFonts w:ascii="宋体" w:hAnsi="宋体"/>
              </w:rPr>
            </w:pPr>
            <w:r>
              <w:rPr>
                <w:rFonts w:ascii="宋体" w:hAnsi="宋体" w:hint="eastAsia"/>
              </w:rPr>
              <w:t>SYS5508 机构不存在</w:t>
            </w:r>
          </w:p>
          <w:p w:rsidR="00A17FCC" w:rsidRDefault="00A17FCC" w:rsidP="00A17FCC">
            <w:pPr>
              <w:rPr>
                <w:rFonts w:ascii="宋体" w:hAnsi="宋体"/>
              </w:rPr>
            </w:pPr>
            <w:r>
              <w:rPr>
                <w:rFonts w:ascii="宋体" w:hAnsi="宋体" w:hint="eastAsia"/>
              </w:rPr>
              <w:t>ISI3024 受理部门和资金部门不匹配</w:t>
            </w:r>
          </w:p>
        </w:tc>
      </w:tr>
      <w:tr w:rsidR="00A17FCC">
        <w:tc>
          <w:tcPr>
            <w:tcW w:w="1705" w:type="dxa"/>
          </w:tcPr>
          <w:p w:rsidR="00A17FCC" w:rsidRDefault="00A17FCC" w:rsidP="00A17FCC">
            <w:pPr>
              <w:rPr>
                <w:rFonts w:ascii="宋体" w:hAnsi="宋体"/>
              </w:rPr>
            </w:pPr>
            <w:r>
              <w:rPr>
                <w:rFonts w:ascii="宋体" w:hAnsi="宋体" w:hint="eastAsia"/>
              </w:rPr>
              <w:t>账户行户口</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r>
              <w:rPr>
                <w:rFonts w:ascii="宋体" w:hAnsi="宋体" w:hint="eastAsia"/>
              </w:rPr>
              <w:t>ISN1009 该户口的账户行和输入的不匹配</w:t>
            </w:r>
          </w:p>
          <w:p w:rsidR="00A17FCC" w:rsidRDefault="00A17FCC" w:rsidP="00A17FCC">
            <w:pPr>
              <w:rPr>
                <w:rFonts w:ascii="宋体" w:hAnsi="宋体"/>
              </w:rPr>
            </w:pPr>
            <w:r>
              <w:rPr>
                <w:rFonts w:ascii="宋体" w:hAnsi="宋体" w:hint="eastAsia"/>
              </w:rPr>
              <w:t>ISN1007 账户行户口不存在</w:t>
            </w: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１、经办可以在待收汇列表中按照预计收汇日期查询到预计收汇的记录列表。</w:t>
      </w:r>
    </w:p>
    <w:p w:rsidR="00A17FCC" w:rsidRDefault="00A17FCC" w:rsidP="00A17FCC">
      <w:pPr>
        <w:ind w:left="480" w:hangingChars="200" w:hanging="480"/>
      </w:pPr>
      <w:r>
        <w:rPr>
          <w:rFonts w:hint="eastAsia"/>
        </w:rPr>
        <w:t>２、本交易生效时，系统将自动核销该笔托收的或有余额。</w:t>
      </w:r>
    </w:p>
    <w:p w:rsidR="00A17FCC" w:rsidRDefault="00A17FCC" w:rsidP="00A17FCC">
      <w:pPr>
        <w:ind w:left="480" w:hangingChars="200" w:hanging="480"/>
      </w:pPr>
      <w:r>
        <w:rPr>
          <w:rFonts w:hint="eastAsia"/>
        </w:rPr>
        <w:lastRenderedPageBreak/>
        <w:t>３、系统中有如下等式：收汇金额－我行内扣费用＝入账金额。</w:t>
      </w:r>
    </w:p>
    <w:p w:rsidR="00A17FCC" w:rsidRDefault="00A17FCC" w:rsidP="00A17FCC">
      <w:r>
        <w:rPr>
          <w:rFonts w:hint="eastAsia"/>
        </w:rPr>
        <w:t>４、入账账户要求输入客户的原币入账的账号，如果希望划转网点，由网点决定原币入账还是挂账，则该处应为空。</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选择“系统导航”－“国际业务”－“汇款及光票”－“深港票交”－“深港票交收汇”，或在“业务代码”处输入“7772”进入“深港票交收汇”。</w:t>
      </w:r>
    </w:p>
    <w:p w:rsidR="00A17FCC" w:rsidRDefault="00A17FCC" w:rsidP="00A17FCC">
      <w:r>
        <w:rPr>
          <w:rFonts w:hint="eastAsia"/>
        </w:rPr>
        <w:t>１、经办人员选择</w:t>
      </w:r>
      <w:r>
        <w:rPr>
          <w:rFonts w:hint="eastAsia"/>
        </w:rPr>
        <w:t>/</w:t>
      </w:r>
      <w:r>
        <w:rPr>
          <w:rFonts w:hint="eastAsia"/>
        </w:rPr>
        <w:t>输入“录入”操作码，系统弹出待收汇列表窗口。</w:t>
      </w:r>
    </w:p>
    <w:p w:rsidR="00A17FCC" w:rsidRDefault="00A17FCC" w:rsidP="00A17FCC">
      <w:pPr>
        <w:ind w:left="480" w:hangingChars="200" w:hanging="480"/>
      </w:pPr>
      <w:r>
        <w:rPr>
          <w:rFonts w:hint="eastAsia"/>
        </w:rPr>
        <w:t>２、先选择列表中的一笔深港票交记录，进入该笔业务的信息录入界面。</w:t>
      </w:r>
    </w:p>
    <w:p w:rsidR="00A17FCC" w:rsidRDefault="00A17FCC" w:rsidP="00A17FCC">
      <w:r>
        <w:rPr>
          <w:rFonts w:hint="eastAsia"/>
        </w:rPr>
        <w:t>３、录入</w:t>
      </w:r>
      <w:r>
        <w:rPr>
          <w:rFonts w:ascii="宋体" w:hAnsi="宋体" w:hint="eastAsia"/>
        </w:rPr>
        <w:t>深港票交</w:t>
      </w:r>
      <w:r>
        <w:rPr>
          <w:rFonts w:hint="eastAsia"/>
        </w:rPr>
        <w:t>的收汇信息。</w:t>
      </w:r>
    </w:p>
    <w:p w:rsidR="00A17FCC" w:rsidRDefault="00A17FCC" w:rsidP="00A17FCC">
      <w:pPr>
        <w:ind w:left="480" w:hangingChars="200" w:hanging="480"/>
      </w:pPr>
      <w:r>
        <w:rPr>
          <w:rFonts w:hint="eastAsia"/>
        </w:rPr>
        <w:t>４、选择“费用”页面，检查扣费信息是否正确，如须加收费用，可在本页面增加。</w:t>
      </w:r>
    </w:p>
    <w:p w:rsidR="00A17FCC" w:rsidRDefault="00A17FCC" w:rsidP="00A17FCC">
      <w:r>
        <w:rPr>
          <w:rFonts w:hint="eastAsia"/>
        </w:rPr>
        <w:t>５、选择“电文面函处理”页面，按照业务需要制作相应的函电。</w:t>
      </w:r>
    </w:p>
    <w:p w:rsidR="00A17FCC" w:rsidRDefault="00A17FCC" w:rsidP="00A17FCC">
      <w:pPr>
        <w:ind w:left="480" w:hangingChars="200" w:hanging="480"/>
      </w:pPr>
      <w:r>
        <w:rPr>
          <w:rFonts w:hint="eastAsia"/>
        </w:rPr>
        <w:t>６、全部完成后，选择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７、复核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８、当复核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９、对于“待经办队列”中的业务，经办选中某一笔业务后，选择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w:t>
      </w:r>
      <w:r>
        <w:rPr>
          <w:rFonts w:hint="eastAsia"/>
        </w:rPr>
        <w:lastRenderedPageBreak/>
        <w:t>“通过”操作码，将该业务提交到“待复核队列”；如须删除该笔业务，可选择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１０、经办处理完但未生效的业务，可选择“本人经办待复核队列”查看，如须修改，可自行选择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１１、已生效的业务可在“生效队列”中查看。</w:t>
      </w:r>
    </w:p>
    <w:p w:rsidR="00A17FCC" w:rsidRDefault="00A17FCC" w:rsidP="00A17FCC">
      <w:pPr>
        <w:pStyle w:val="5"/>
        <w:rPr>
          <w:sz w:val="24"/>
        </w:rPr>
      </w:pPr>
      <w:bookmarkStart w:id="1877" w:name="_Toc183939461"/>
      <w:r>
        <w:rPr>
          <w:rFonts w:hint="eastAsia"/>
          <w:sz w:val="24"/>
        </w:rPr>
        <w:t>三、收汇前退票（业务代码</w:t>
      </w:r>
      <w:r>
        <w:rPr>
          <w:rFonts w:hint="eastAsia"/>
          <w:sz w:val="24"/>
        </w:rPr>
        <w:t>7773</w:t>
      </w:r>
      <w:r>
        <w:rPr>
          <w:rFonts w:hint="eastAsia"/>
          <w:sz w:val="24"/>
        </w:rPr>
        <w:t>）</w:t>
      </w:r>
      <w:bookmarkEnd w:id="1877"/>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通过本交易登记未收汇的深港票交退票信息。</w:t>
      </w:r>
    </w:p>
    <w:p w:rsidR="00A17FCC" w:rsidRDefault="00A17FCC" w:rsidP="00A17FCC">
      <w:pPr>
        <w:pStyle w:val="6"/>
        <w:spacing w:line="360" w:lineRule="auto"/>
      </w:pPr>
      <w:r>
        <w:rPr>
          <w:rFonts w:hint="eastAsia"/>
        </w:rPr>
        <w:t>（二）风险提示</w:t>
      </w:r>
    </w:p>
    <w:p w:rsidR="00A17FCC" w:rsidRDefault="00A17FCC" w:rsidP="00A17FCC">
      <w:pPr>
        <w:ind w:left="480" w:hangingChars="200" w:hanging="480"/>
      </w:pPr>
      <w:r>
        <w:rPr>
          <w:rFonts w:hint="eastAsia"/>
        </w:rPr>
        <w:t>１、系统默认计收手续费，只要涉及计算上述费用的字段值发生变化，系统会自动重新计算应收的手续费，影响手续费的要素包括以下字段：客户号、费用方向。</w:t>
      </w:r>
    </w:p>
    <w:p w:rsidR="00A17FCC" w:rsidRDefault="00A17FCC" w:rsidP="00A17FCC">
      <w:pPr>
        <w:ind w:left="480" w:hangingChars="200" w:hanging="480"/>
      </w:pPr>
      <w:r>
        <w:rPr>
          <w:rFonts w:hint="eastAsia"/>
        </w:rPr>
        <w:t>２、当选择增加一项收费时，如果该项收费是与金额相关联的，必须注意是否与当前的金额相关联，否则将影响计算出来的应收费用的准确性。</w:t>
      </w:r>
    </w:p>
    <w:p w:rsidR="00A17FCC" w:rsidRDefault="00A17FCC" w:rsidP="00A17FCC">
      <w:pPr>
        <w:pStyle w:val="6"/>
        <w:spacing w:line="360" w:lineRule="auto"/>
      </w:pPr>
      <w:r>
        <w:rPr>
          <w:rFonts w:hint="eastAsia"/>
        </w:rPr>
        <w:t>（三）操作要点</w:t>
      </w:r>
    </w:p>
    <w:p w:rsidR="00A17FCC" w:rsidRDefault="00A17FCC" w:rsidP="00A17FCC">
      <w:r>
        <w:rPr>
          <w:rFonts w:hint="eastAsia"/>
        </w:rPr>
        <w:t>１、本交易生效时，系统将自动核销该笔深港票交的或有余额。</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选择“系统导航”－“国际业务”－“汇款及光票”－“</w:t>
      </w:r>
      <w:r>
        <w:rPr>
          <w:rFonts w:hint="eastAsia"/>
        </w:rPr>
        <w:t>深港票交</w:t>
      </w:r>
      <w:r>
        <w:rPr>
          <w:rFonts w:ascii="宋体" w:hAnsi="宋体" w:hint="eastAsia"/>
        </w:rPr>
        <w:t>”－“</w:t>
      </w:r>
      <w:r>
        <w:rPr>
          <w:rFonts w:hint="eastAsia"/>
        </w:rPr>
        <w:t>深港票交</w:t>
      </w:r>
      <w:r>
        <w:rPr>
          <w:rFonts w:ascii="宋体" w:hAnsi="宋体" w:hint="eastAsia"/>
        </w:rPr>
        <w:t>退票”，或在“业务代码”处输入“7773”进入“</w:t>
      </w:r>
      <w:r>
        <w:rPr>
          <w:rFonts w:hint="eastAsia"/>
        </w:rPr>
        <w:t>深港票交</w:t>
      </w:r>
      <w:r>
        <w:rPr>
          <w:rFonts w:ascii="宋体" w:hAnsi="宋体" w:hint="eastAsia"/>
        </w:rPr>
        <w:t>退票”。</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输入“录入”操作码，系统弹出录入深港票交待退票列表的窗口。</w:t>
      </w:r>
    </w:p>
    <w:p w:rsidR="00A17FCC" w:rsidRDefault="00A17FCC" w:rsidP="00A17FCC">
      <w:pPr>
        <w:ind w:left="480" w:hangingChars="200" w:hanging="480"/>
      </w:pPr>
      <w:r>
        <w:rPr>
          <w:rFonts w:hint="eastAsia"/>
        </w:rPr>
        <w:t>２、先选择列表中的一笔深港票交记录，进入该笔业务的信息录入界面。</w:t>
      </w:r>
    </w:p>
    <w:p w:rsidR="00A17FCC" w:rsidRDefault="00A17FCC" w:rsidP="00A17FCC">
      <w:pPr>
        <w:ind w:left="480" w:hangingChars="200" w:hanging="480"/>
      </w:pPr>
      <w:r>
        <w:rPr>
          <w:rFonts w:hint="eastAsia"/>
        </w:rPr>
        <w:t>３、选择“费用”页面，检查扣费信息是否正确，如须加收费用，可在本页面增加。</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w:t>
      </w:r>
      <w:r>
        <w:rPr>
          <w:rFonts w:hint="eastAsia"/>
        </w:rPr>
        <w:lastRenderedPageBreak/>
        <w:t>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04090F">
      <w:pPr>
        <w:pStyle w:val="4"/>
      </w:pPr>
      <w:bookmarkStart w:id="1878" w:name="_Toc181072503"/>
      <w:bookmarkStart w:id="1879" w:name="_Toc183939462"/>
      <w:bookmarkStart w:id="1880" w:name="_Toc186273662"/>
      <w:r>
        <w:rPr>
          <w:rFonts w:hint="eastAsia"/>
        </w:rPr>
        <w:t>第十二节　进口保函</w:t>
      </w:r>
      <w:bookmarkEnd w:id="1878"/>
      <w:bookmarkEnd w:id="1879"/>
      <w:bookmarkEnd w:id="1880"/>
    </w:p>
    <w:p w:rsidR="00A17FCC" w:rsidRDefault="00A17FCC" w:rsidP="00A17FCC">
      <w:r>
        <w:rPr>
          <w:rFonts w:hint="eastAsia"/>
        </w:rPr>
        <w:t>（正在开发中）</w:t>
      </w:r>
    </w:p>
    <w:p w:rsidR="00A17FCC" w:rsidRDefault="00A17FCC" w:rsidP="00A17FCC"/>
    <w:p w:rsidR="00A17FCC" w:rsidRDefault="00A17FCC" w:rsidP="0004090F">
      <w:pPr>
        <w:pStyle w:val="4"/>
      </w:pPr>
      <w:bookmarkStart w:id="1881" w:name="_Toc181072504"/>
      <w:bookmarkStart w:id="1882" w:name="_Toc183939463"/>
      <w:bookmarkStart w:id="1883" w:name="_Toc186273663"/>
      <w:bookmarkStart w:id="1884" w:name="_Toc89243541"/>
      <w:bookmarkStart w:id="1885" w:name="_Toc99422906"/>
      <w:bookmarkStart w:id="1886" w:name="_Toc109011069"/>
      <w:r>
        <w:rPr>
          <w:rFonts w:hint="eastAsia"/>
        </w:rPr>
        <w:t>第十三节　出口保函</w:t>
      </w:r>
      <w:bookmarkEnd w:id="1881"/>
      <w:bookmarkEnd w:id="1882"/>
      <w:bookmarkEnd w:id="1883"/>
    </w:p>
    <w:p w:rsidR="00A17FCC" w:rsidRDefault="00A17FCC" w:rsidP="00A17FCC">
      <w:r>
        <w:rPr>
          <w:rFonts w:hint="eastAsia"/>
        </w:rPr>
        <w:t>（正在开发中）</w:t>
      </w:r>
    </w:p>
    <w:p w:rsidR="00A17FCC" w:rsidRDefault="00A17FCC" w:rsidP="00A17FCC"/>
    <w:p w:rsidR="00A17FCC" w:rsidRDefault="00A17FCC" w:rsidP="0004090F">
      <w:pPr>
        <w:pStyle w:val="4"/>
      </w:pPr>
      <w:bookmarkStart w:id="1887" w:name="_Toc181072505"/>
      <w:bookmarkStart w:id="1888" w:name="_Toc183939464"/>
      <w:bookmarkStart w:id="1889" w:name="_Toc186273664"/>
      <w:r>
        <w:rPr>
          <w:rFonts w:hint="eastAsia"/>
        </w:rPr>
        <w:t>第十四节　独立费用函电处理</w:t>
      </w:r>
      <w:bookmarkEnd w:id="1884"/>
      <w:bookmarkEnd w:id="1885"/>
      <w:bookmarkEnd w:id="1886"/>
      <w:bookmarkEnd w:id="1887"/>
      <w:bookmarkEnd w:id="1888"/>
      <w:bookmarkEnd w:id="1889"/>
    </w:p>
    <w:p w:rsidR="00A17FCC" w:rsidRDefault="00A17FCC" w:rsidP="00A17FCC">
      <w:pPr>
        <w:pStyle w:val="5"/>
        <w:rPr>
          <w:sz w:val="24"/>
        </w:rPr>
      </w:pPr>
      <w:bookmarkStart w:id="1890" w:name="_Toc183939465"/>
      <w:r>
        <w:rPr>
          <w:rFonts w:hint="eastAsia"/>
          <w:sz w:val="24"/>
        </w:rPr>
        <w:t>一、业务费用处理（业务代码</w:t>
      </w:r>
      <w:r>
        <w:rPr>
          <w:rFonts w:hint="eastAsia"/>
          <w:sz w:val="24"/>
        </w:rPr>
        <w:t>7971</w:t>
      </w:r>
      <w:r>
        <w:rPr>
          <w:rFonts w:hint="eastAsia"/>
          <w:sz w:val="24"/>
        </w:rPr>
        <w:t>）</w:t>
      </w:r>
      <w:bookmarkEnd w:id="1890"/>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可通过本交易对系统中的业务进行费用的处理包括增加收费项目、补收和免收等。</w:t>
      </w:r>
    </w:p>
    <w:p w:rsidR="00A17FCC" w:rsidRDefault="00A17FCC" w:rsidP="00A17FCC">
      <w:pPr>
        <w:pStyle w:val="6"/>
        <w:spacing w:line="360" w:lineRule="auto"/>
      </w:pPr>
      <w:r>
        <w:rPr>
          <w:rFonts w:hint="eastAsia"/>
        </w:rPr>
        <w:t>（二）操作要点</w:t>
      </w:r>
    </w:p>
    <w:p w:rsidR="00A17FCC" w:rsidRDefault="00A17FCC" w:rsidP="00A17FCC">
      <w:r>
        <w:rPr>
          <w:rFonts w:hint="eastAsia"/>
        </w:rPr>
        <w:t>１、在业务费用处理录入窗口中，下方的列表是待补收的费用列表，上方的列表是本交易处理的费用项目列表。</w:t>
      </w:r>
    </w:p>
    <w:p w:rsidR="00A17FCC" w:rsidRDefault="00A17FCC" w:rsidP="00A17FCC">
      <w:pPr>
        <w:pStyle w:val="6"/>
        <w:spacing w:line="360" w:lineRule="auto"/>
      </w:pPr>
      <w:r>
        <w:rPr>
          <w:rFonts w:hint="eastAsia"/>
        </w:rPr>
        <w:t>（三）操作步骤</w:t>
      </w:r>
    </w:p>
    <w:p w:rsidR="00A17FCC" w:rsidRDefault="00A17FCC" w:rsidP="00A17FCC">
      <w:pPr>
        <w:ind w:firstLineChars="225" w:firstLine="540"/>
      </w:pPr>
      <w:r>
        <w:rPr>
          <w:rFonts w:ascii="宋体" w:hAnsi="宋体" w:hint="eastAsia"/>
        </w:rPr>
        <w:t>选择“系统导航”－“国际业务”－“独立费用函电处理”－“业务费用处理”，或在“业务代码”处输入“7971”进入“业务费用处理”。</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输入“录入”操作码，系统弹出录入业务编号窗口。</w:t>
      </w:r>
    </w:p>
    <w:p w:rsidR="00A17FCC" w:rsidRDefault="00A17FCC" w:rsidP="00A17FCC">
      <w:pPr>
        <w:ind w:left="480" w:hangingChars="200" w:hanging="480"/>
      </w:pPr>
      <w:r>
        <w:rPr>
          <w:rFonts w:hint="eastAsia"/>
        </w:rPr>
        <w:t>２、录入正确的业务编号，选择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３、从下部待补收费用列表中选择相应的费用项目进行处理，如须加收费用，可在本页面增加。</w:t>
      </w:r>
    </w:p>
    <w:p w:rsidR="00A17FCC" w:rsidRDefault="00A17FCC" w:rsidP="00A17FCC">
      <w:pPr>
        <w:ind w:left="480" w:hangingChars="200" w:hanging="480"/>
      </w:pPr>
      <w:r>
        <w:rPr>
          <w:rFonts w:hint="eastAsia"/>
        </w:rPr>
        <w:t>４、完成后，选择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w:t>
      </w:r>
      <w:r>
        <w:rPr>
          <w:rFonts w:hint="eastAsia"/>
        </w:rPr>
        <w:lastRenderedPageBreak/>
        <w:t>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９、已生效的业务可在“生效队列”中查看。</w:t>
      </w:r>
    </w:p>
    <w:p w:rsidR="00A17FCC" w:rsidRDefault="00A17FCC" w:rsidP="00A17FCC">
      <w:pPr>
        <w:pStyle w:val="5"/>
        <w:rPr>
          <w:sz w:val="24"/>
        </w:rPr>
      </w:pPr>
      <w:bookmarkStart w:id="1891" w:name="_Toc183939466"/>
      <w:r>
        <w:rPr>
          <w:rFonts w:hint="eastAsia"/>
          <w:sz w:val="24"/>
        </w:rPr>
        <w:t>二、账户行扣费（业务代码</w:t>
      </w:r>
      <w:r>
        <w:rPr>
          <w:rFonts w:hint="eastAsia"/>
          <w:sz w:val="24"/>
        </w:rPr>
        <w:t>7972</w:t>
      </w:r>
      <w:r>
        <w:rPr>
          <w:rFonts w:hint="eastAsia"/>
          <w:sz w:val="24"/>
        </w:rPr>
        <w:t>）</w:t>
      </w:r>
      <w:bookmarkEnd w:id="1891"/>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收到下划的账户行扣费借报，可通过本交易处理。</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183"/>
        <w:gridCol w:w="1620"/>
        <w:gridCol w:w="300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183" w:type="dxa"/>
          </w:tcPr>
          <w:p w:rsidR="00A17FCC" w:rsidRDefault="00A17FCC" w:rsidP="00A17FCC">
            <w:pPr>
              <w:rPr>
                <w:rFonts w:ascii="宋体" w:hAnsi="宋体"/>
              </w:rPr>
            </w:pPr>
            <w:r>
              <w:rPr>
                <w:rFonts w:ascii="宋体" w:hAnsi="宋体" w:hint="eastAsia"/>
              </w:rPr>
              <w:t>含义</w:t>
            </w:r>
          </w:p>
        </w:tc>
        <w:tc>
          <w:tcPr>
            <w:tcW w:w="1620" w:type="dxa"/>
          </w:tcPr>
          <w:p w:rsidR="00A17FCC" w:rsidRDefault="00A17FCC" w:rsidP="00A17FCC">
            <w:pPr>
              <w:rPr>
                <w:rFonts w:ascii="宋体" w:hAnsi="宋体"/>
              </w:rPr>
            </w:pPr>
            <w:r>
              <w:rPr>
                <w:rFonts w:ascii="宋体" w:hAnsi="宋体" w:hint="eastAsia"/>
              </w:rPr>
              <w:t>属性</w:t>
            </w:r>
          </w:p>
        </w:tc>
        <w:tc>
          <w:tcPr>
            <w:tcW w:w="300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扣费币别</w:t>
            </w:r>
          </w:p>
        </w:tc>
        <w:tc>
          <w:tcPr>
            <w:tcW w:w="218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字符类型3位</w:t>
            </w:r>
          </w:p>
        </w:tc>
        <w:tc>
          <w:tcPr>
            <w:tcW w:w="3001" w:type="dxa"/>
          </w:tcPr>
          <w:p w:rsidR="00A17FCC" w:rsidRDefault="00A17FCC" w:rsidP="00A17FCC">
            <w:pPr>
              <w:rPr>
                <w:rFonts w:ascii="宋体" w:hAnsi="宋体"/>
              </w:rPr>
            </w:pPr>
            <w:r>
              <w:rPr>
                <w:rFonts w:ascii="宋体" w:hAnsi="宋体" w:hint="eastAsia"/>
              </w:rPr>
              <w:t>SYS2502 源货币不能为空</w:t>
            </w:r>
          </w:p>
        </w:tc>
      </w:tr>
      <w:tr w:rsidR="00A17FCC">
        <w:tc>
          <w:tcPr>
            <w:tcW w:w="1705" w:type="dxa"/>
          </w:tcPr>
          <w:p w:rsidR="00A17FCC" w:rsidRDefault="00A17FCC" w:rsidP="00A17FCC">
            <w:pPr>
              <w:rPr>
                <w:rFonts w:ascii="宋体" w:hAnsi="宋体"/>
              </w:rPr>
            </w:pPr>
            <w:r>
              <w:rPr>
                <w:rFonts w:ascii="宋体" w:hAnsi="宋体" w:hint="eastAsia"/>
              </w:rPr>
              <w:t>扣费金额</w:t>
            </w:r>
          </w:p>
        </w:tc>
        <w:tc>
          <w:tcPr>
            <w:tcW w:w="218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金额类型15.2</w:t>
            </w:r>
          </w:p>
        </w:tc>
        <w:tc>
          <w:tcPr>
            <w:tcW w:w="3001" w:type="dxa"/>
          </w:tcPr>
          <w:p w:rsidR="00A17FCC" w:rsidRDefault="00A17FCC" w:rsidP="00A17FCC">
            <w:pPr>
              <w:rPr>
                <w:rFonts w:ascii="宋体" w:hAnsi="宋体"/>
              </w:rPr>
            </w:pPr>
            <w:r>
              <w:rPr>
                <w:rFonts w:ascii="宋体" w:hAnsi="宋体" w:hint="eastAsia"/>
              </w:rPr>
              <w:t>ISN3044 交易金额必须大于零</w:t>
            </w:r>
          </w:p>
        </w:tc>
      </w:tr>
      <w:tr w:rsidR="00A17FCC">
        <w:tc>
          <w:tcPr>
            <w:tcW w:w="1705" w:type="dxa"/>
          </w:tcPr>
          <w:p w:rsidR="00A17FCC" w:rsidRDefault="00A17FCC" w:rsidP="00A17FCC">
            <w:pPr>
              <w:rPr>
                <w:rFonts w:ascii="宋体" w:hAnsi="宋体"/>
              </w:rPr>
            </w:pPr>
            <w:r>
              <w:rPr>
                <w:rFonts w:ascii="宋体" w:hAnsi="宋体" w:hint="eastAsia"/>
              </w:rPr>
              <w:t>收款行代码</w:t>
            </w:r>
          </w:p>
        </w:tc>
        <w:tc>
          <w:tcPr>
            <w:tcW w:w="218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p>
        </w:tc>
        <w:tc>
          <w:tcPr>
            <w:tcW w:w="300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账户行代码</w:t>
            </w:r>
          </w:p>
        </w:tc>
        <w:tc>
          <w:tcPr>
            <w:tcW w:w="2183" w:type="dxa"/>
          </w:tcPr>
          <w:p w:rsidR="00A17FCC" w:rsidRDefault="00A17FCC" w:rsidP="00A17FCC">
            <w:pPr>
              <w:rPr>
                <w:rFonts w:ascii="宋体" w:hAnsi="宋体"/>
              </w:rPr>
            </w:pPr>
            <w:r>
              <w:rPr>
                <w:rFonts w:ascii="宋体" w:hAnsi="宋体" w:hint="eastAsia"/>
              </w:rPr>
              <w:t>我行收款的账户行</w:t>
            </w:r>
          </w:p>
        </w:tc>
        <w:tc>
          <w:tcPr>
            <w:tcW w:w="1620" w:type="dxa"/>
          </w:tcPr>
          <w:p w:rsidR="00A17FCC" w:rsidRDefault="00A17FCC" w:rsidP="00A17FCC">
            <w:pPr>
              <w:rPr>
                <w:rFonts w:ascii="宋体" w:hAnsi="宋体"/>
              </w:rPr>
            </w:pPr>
            <w:r>
              <w:rPr>
                <w:rFonts w:ascii="宋体" w:hAnsi="宋体" w:hint="eastAsia"/>
              </w:rPr>
              <w:t>字符类型11位</w:t>
            </w:r>
          </w:p>
        </w:tc>
        <w:tc>
          <w:tcPr>
            <w:tcW w:w="3001" w:type="dxa"/>
          </w:tcPr>
          <w:p w:rsidR="00A17FCC" w:rsidRDefault="00A17FCC" w:rsidP="00A17FCC">
            <w:pPr>
              <w:rPr>
                <w:rFonts w:ascii="宋体" w:hAnsi="宋体"/>
              </w:rPr>
            </w:pPr>
            <w:r>
              <w:rPr>
                <w:rFonts w:ascii="宋体" w:hAnsi="宋体" w:hint="eastAsia"/>
              </w:rPr>
              <w:t>SYS5501 机构号不能为空</w:t>
            </w:r>
          </w:p>
          <w:p w:rsidR="00A17FCC" w:rsidRDefault="00A17FCC" w:rsidP="00A17FCC">
            <w:pPr>
              <w:rPr>
                <w:rFonts w:ascii="宋体" w:hAnsi="宋体"/>
              </w:rPr>
            </w:pPr>
            <w:r>
              <w:rPr>
                <w:rFonts w:ascii="宋体" w:hAnsi="宋体" w:hint="eastAsia"/>
              </w:rPr>
              <w:t>SYS5508 机构不存在</w:t>
            </w:r>
          </w:p>
        </w:tc>
      </w:tr>
      <w:tr w:rsidR="00A17FCC">
        <w:tc>
          <w:tcPr>
            <w:tcW w:w="1705" w:type="dxa"/>
          </w:tcPr>
          <w:p w:rsidR="00A17FCC" w:rsidRDefault="00A17FCC" w:rsidP="00A17FCC">
            <w:pPr>
              <w:rPr>
                <w:rFonts w:ascii="宋体" w:hAnsi="宋体"/>
              </w:rPr>
            </w:pPr>
            <w:r>
              <w:rPr>
                <w:rFonts w:ascii="宋体" w:hAnsi="宋体" w:hint="eastAsia"/>
              </w:rPr>
              <w:t>账户行户口</w:t>
            </w:r>
          </w:p>
        </w:tc>
        <w:tc>
          <w:tcPr>
            <w:tcW w:w="218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字符类型35位</w:t>
            </w:r>
          </w:p>
        </w:tc>
        <w:tc>
          <w:tcPr>
            <w:tcW w:w="300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扣费账户</w:t>
            </w:r>
          </w:p>
        </w:tc>
        <w:tc>
          <w:tcPr>
            <w:tcW w:w="2183" w:type="dxa"/>
          </w:tcPr>
          <w:p w:rsidR="00A17FCC" w:rsidRDefault="00A17FCC" w:rsidP="00A17FCC">
            <w:pPr>
              <w:rPr>
                <w:rFonts w:ascii="宋体" w:hAnsi="宋体"/>
              </w:rPr>
            </w:pPr>
          </w:p>
        </w:tc>
        <w:tc>
          <w:tcPr>
            <w:tcW w:w="1620" w:type="dxa"/>
          </w:tcPr>
          <w:p w:rsidR="00A17FCC" w:rsidRDefault="00A17FCC" w:rsidP="00A17FCC">
            <w:pPr>
              <w:rPr>
                <w:rFonts w:ascii="宋体" w:hAnsi="宋体"/>
              </w:rPr>
            </w:pPr>
            <w:r>
              <w:rPr>
                <w:rFonts w:ascii="宋体" w:hAnsi="宋体" w:hint="eastAsia"/>
              </w:rPr>
              <w:t>字符类型35</w:t>
            </w:r>
            <w:r>
              <w:rPr>
                <w:rFonts w:ascii="宋体" w:hAnsi="宋体" w:hint="eastAsia"/>
              </w:rPr>
              <w:lastRenderedPageBreak/>
              <w:t>位</w:t>
            </w:r>
          </w:p>
        </w:tc>
        <w:tc>
          <w:tcPr>
            <w:tcW w:w="3001" w:type="dxa"/>
          </w:tcPr>
          <w:p w:rsidR="00A17FCC" w:rsidRDefault="00A17FCC" w:rsidP="00A17FCC">
            <w:pPr>
              <w:rPr>
                <w:rFonts w:ascii="宋体" w:hAnsi="宋体"/>
              </w:rPr>
            </w:pPr>
            <w:r>
              <w:rPr>
                <w:rFonts w:ascii="宋体" w:hAnsi="宋体" w:hint="eastAsia"/>
              </w:rPr>
              <w:lastRenderedPageBreak/>
              <w:t>ISN1701 户口号不能为空</w:t>
            </w:r>
          </w:p>
        </w:tc>
      </w:tr>
      <w:tr w:rsidR="00A17FCC">
        <w:tc>
          <w:tcPr>
            <w:tcW w:w="1705" w:type="dxa"/>
          </w:tcPr>
          <w:p w:rsidR="00A17FCC" w:rsidRDefault="00A17FCC" w:rsidP="00A17FCC">
            <w:pPr>
              <w:rPr>
                <w:rFonts w:ascii="宋体" w:hAnsi="宋体"/>
              </w:rPr>
            </w:pPr>
            <w:r>
              <w:rPr>
                <w:rFonts w:ascii="宋体" w:hAnsi="宋体" w:hint="eastAsia"/>
              </w:rPr>
              <w:lastRenderedPageBreak/>
              <w:t>钞汇标志</w:t>
            </w:r>
          </w:p>
        </w:tc>
        <w:tc>
          <w:tcPr>
            <w:tcW w:w="218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620" w:type="dxa"/>
          </w:tcPr>
          <w:p w:rsidR="00A17FCC" w:rsidRDefault="00A17FCC" w:rsidP="00A17FCC">
            <w:pPr>
              <w:rPr>
                <w:rFonts w:ascii="宋体" w:hAnsi="宋体"/>
              </w:rPr>
            </w:pPr>
            <w:r>
              <w:rPr>
                <w:rFonts w:ascii="宋体" w:hAnsi="宋体" w:hint="eastAsia"/>
              </w:rPr>
              <w:t>字符类型1位</w:t>
            </w:r>
          </w:p>
        </w:tc>
        <w:tc>
          <w:tcPr>
            <w:tcW w:w="3001" w:type="dxa"/>
          </w:tcPr>
          <w:p w:rsidR="00A17FCC" w:rsidRDefault="00A17FCC" w:rsidP="00A17FCC">
            <w:pPr>
              <w:rPr>
                <w:rFonts w:ascii="宋体" w:hAnsi="宋体"/>
              </w:rPr>
            </w:pPr>
            <w:r>
              <w:rPr>
                <w:rFonts w:ascii="宋体" w:hAnsi="宋体" w:hint="eastAsia"/>
              </w:rPr>
              <w:t>CSAB056 不能自动开户</w:t>
            </w: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１、账户行扣费列表中查询到的是业务类型为“</w:t>
      </w:r>
      <w:r>
        <w:rPr>
          <w:rFonts w:hint="eastAsia"/>
        </w:rPr>
        <w:t xml:space="preserve">7 : </w:t>
      </w:r>
      <w:r>
        <w:rPr>
          <w:rFonts w:hint="eastAsia"/>
        </w:rPr>
        <w:t>账户行扣费”的收汇记录，如果一笔收汇的业务类型未正确清分到正确的业务类型，可通过业务清分交易（业务代码</w:t>
      </w:r>
      <w:r>
        <w:rPr>
          <w:rFonts w:hint="eastAsia"/>
        </w:rPr>
        <w:t>7711</w:t>
      </w:r>
      <w:r>
        <w:rPr>
          <w:rFonts w:hint="eastAsia"/>
        </w:rPr>
        <w:t>）来清分。</w:t>
      </w:r>
    </w:p>
    <w:p w:rsidR="00A17FCC" w:rsidRDefault="00A17FCC" w:rsidP="00A17FCC">
      <w:pPr>
        <w:ind w:left="480" w:hangingChars="200" w:hanging="480"/>
      </w:pPr>
      <w:r>
        <w:rPr>
          <w:rFonts w:hint="eastAsia"/>
        </w:rPr>
        <w:t>２、在账户行扣费列表窗口中，考虑到收汇渠道可能有多种，目前系统并未强制必须录入收汇编号，但是要求操作人员在该列表中能查询到的业务收汇必须选择，并录入正确的业务编号来进行收汇的录入，这样可以确保每笔收汇信息能与业务正确勾链。</w:t>
      </w:r>
    </w:p>
    <w:p w:rsidR="00A17FCC" w:rsidRDefault="00A17FCC" w:rsidP="00A17FCC">
      <w:pPr>
        <w:ind w:left="480" w:hangingChars="200" w:hanging="480"/>
      </w:pPr>
      <w:r>
        <w:rPr>
          <w:rFonts w:hint="eastAsia"/>
        </w:rPr>
        <w:t>３、如果遇到多笔不同编号的账户行扣费合并为一笔资金收汇信息的，应通过金额拆分交易（业务代码</w:t>
      </w:r>
      <w:r>
        <w:rPr>
          <w:rFonts w:hint="eastAsia"/>
        </w:rPr>
        <w:t>7721</w:t>
      </w:r>
      <w:r>
        <w:rPr>
          <w:rFonts w:hint="eastAsia"/>
        </w:rPr>
        <w:t>）作相应拆分后再逐笔作账户行扣费处理。</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选择“系统导航”－“国际业务”－“独立费用函电处理”－“账户行扣费”，或在“业务代码”处输入“7972”进入“账户行扣费”。</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输入“录入”操作码，系统弹出账户行扣费列表窗口。</w:t>
      </w:r>
    </w:p>
    <w:p w:rsidR="00A17FCC" w:rsidRDefault="00A17FCC" w:rsidP="00A17FCC">
      <w:pPr>
        <w:ind w:left="480" w:hangingChars="200" w:hanging="480"/>
      </w:pPr>
      <w:r>
        <w:rPr>
          <w:rFonts w:hint="eastAsia"/>
        </w:rPr>
        <w:t>２、先选择列表中的一笔收汇记录，然后录入正确的业务编号，选择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３、录入账户行扣费信息。</w:t>
      </w:r>
    </w:p>
    <w:p w:rsidR="00A17FCC" w:rsidRDefault="00A17FCC" w:rsidP="00A17FCC">
      <w:pPr>
        <w:ind w:left="480" w:hangingChars="200" w:hanging="480"/>
      </w:pPr>
      <w:r>
        <w:rPr>
          <w:rFonts w:hint="eastAsia"/>
        </w:rPr>
        <w:t>４、完成后，选择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lastRenderedPageBreak/>
        <w:t>５、复核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６、当复核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７、对于“待经办队列”中的业务，经办选中某一笔业务后，选择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８、经办处理完但未生效的业务，可选择“本人经办待复核队列”查看，如须修改，可自行选择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９、已生效的业务可在“生效队列”中查看。</w:t>
      </w:r>
    </w:p>
    <w:p w:rsidR="00A17FCC" w:rsidRDefault="00A17FCC" w:rsidP="00A17FCC">
      <w:pPr>
        <w:pStyle w:val="5"/>
        <w:rPr>
          <w:sz w:val="24"/>
        </w:rPr>
      </w:pPr>
      <w:bookmarkStart w:id="1892" w:name="_Toc183939467"/>
      <w:r>
        <w:rPr>
          <w:rFonts w:hint="eastAsia"/>
          <w:sz w:val="24"/>
        </w:rPr>
        <w:t>三、收到国外费用（业务代码</w:t>
      </w:r>
      <w:r>
        <w:rPr>
          <w:rFonts w:hint="eastAsia"/>
          <w:sz w:val="24"/>
        </w:rPr>
        <w:t>7973</w:t>
      </w:r>
      <w:r>
        <w:rPr>
          <w:rFonts w:hint="eastAsia"/>
          <w:sz w:val="24"/>
        </w:rPr>
        <w:t>）</w:t>
      </w:r>
      <w:bookmarkEnd w:id="1892"/>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当收到国外单独付来的费用时，可通过本交易处理。</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2268"/>
        <w:gridCol w:w="1701"/>
        <w:gridCol w:w="2835"/>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2268" w:type="dxa"/>
          </w:tcPr>
          <w:p w:rsidR="00A17FCC" w:rsidRDefault="00A17FCC" w:rsidP="00A17FCC">
            <w:pPr>
              <w:rPr>
                <w:rFonts w:ascii="宋体" w:hAnsi="宋体"/>
              </w:rPr>
            </w:pPr>
            <w:r>
              <w:rPr>
                <w:rFonts w:ascii="宋体" w:hAnsi="宋体" w:hint="eastAsia"/>
              </w:rPr>
              <w:t>含义</w:t>
            </w:r>
          </w:p>
        </w:tc>
        <w:tc>
          <w:tcPr>
            <w:tcW w:w="1701" w:type="dxa"/>
          </w:tcPr>
          <w:p w:rsidR="00A17FCC" w:rsidRDefault="00A17FCC" w:rsidP="00A17FCC">
            <w:pPr>
              <w:rPr>
                <w:rFonts w:ascii="宋体" w:hAnsi="宋体"/>
              </w:rPr>
            </w:pPr>
            <w:r>
              <w:rPr>
                <w:rFonts w:ascii="宋体" w:hAnsi="宋体" w:hint="eastAsia"/>
              </w:rPr>
              <w:t>属性</w:t>
            </w:r>
          </w:p>
        </w:tc>
        <w:tc>
          <w:tcPr>
            <w:tcW w:w="2835"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收费币别</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字符类型3位</w:t>
            </w:r>
          </w:p>
        </w:tc>
        <w:tc>
          <w:tcPr>
            <w:tcW w:w="2835" w:type="dxa"/>
          </w:tcPr>
          <w:p w:rsidR="00A17FCC" w:rsidRDefault="00A17FCC" w:rsidP="00A17FCC">
            <w:pPr>
              <w:rPr>
                <w:rFonts w:ascii="宋体" w:hAnsi="宋体"/>
              </w:rPr>
            </w:pPr>
            <w:r>
              <w:rPr>
                <w:rFonts w:ascii="宋体" w:hAnsi="宋体" w:hint="eastAsia"/>
              </w:rPr>
              <w:t>SYS2502 源货币不能为空</w:t>
            </w:r>
          </w:p>
        </w:tc>
      </w:tr>
      <w:tr w:rsidR="00A17FCC">
        <w:tc>
          <w:tcPr>
            <w:tcW w:w="1705" w:type="dxa"/>
          </w:tcPr>
          <w:p w:rsidR="00A17FCC" w:rsidRDefault="00A17FCC" w:rsidP="00A17FCC">
            <w:pPr>
              <w:rPr>
                <w:rFonts w:ascii="宋体" w:hAnsi="宋体"/>
              </w:rPr>
            </w:pPr>
            <w:r>
              <w:rPr>
                <w:rFonts w:ascii="宋体" w:hAnsi="宋体" w:hint="eastAsia"/>
              </w:rPr>
              <w:t>收费金额</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金额类型15.2</w:t>
            </w:r>
          </w:p>
        </w:tc>
        <w:tc>
          <w:tcPr>
            <w:tcW w:w="2835"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账户行代码</w:t>
            </w:r>
          </w:p>
        </w:tc>
        <w:tc>
          <w:tcPr>
            <w:tcW w:w="2268" w:type="dxa"/>
          </w:tcPr>
          <w:p w:rsidR="00A17FCC" w:rsidRDefault="00A17FCC" w:rsidP="00A17FCC">
            <w:pPr>
              <w:rPr>
                <w:rFonts w:ascii="宋体" w:hAnsi="宋体"/>
              </w:rPr>
            </w:pPr>
            <w:r>
              <w:rPr>
                <w:rFonts w:ascii="宋体" w:hAnsi="宋体" w:hint="eastAsia"/>
              </w:rPr>
              <w:t>我行收款的账户行</w:t>
            </w:r>
          </w:p>
        </w:tc>
        <w:tc>
          <w:tcPr>
            <w:tcW w:w="1701" w:type="dxa"/>
          </w:tcPr>
          <w:p w:rsidR="00A17FCC" w:rsidRDefault="00A17FCC" w:rsidP="00A17FCC">
            <w:pPr>
              <w:rPr>
                <w:rFonts w:ascii="宋体" w:hAnsi="宋体"/>
              </w:rPr>
            </w:pPr>
            <w:r>
              <w:rPr>
                <w:rFonts w:ascii="宋体" w:hAnsi="宋体" w:hint="eastAsia"/>
              </w:rPr>
              <w:t>字符类型11位</w:t>
            </w:r>
          </w:p>
        </w:tc>
        <w:tc>
          <w:tcPr>
            <w:tcW w:w="2835" w:type="dxa"/>
          </w:tcPr>
          <w:p w:rsidR="00A17FCC" w:rsidRDefault="00A17FCC" w:rsidP="00A17FCC">
            <w:pPr>
              <w:rPr>
                <w:rFonts w:ascii="宋体" w:hAnsi="宋体"/>
              </w:rPr>
            </w:pPr>
            <w:r>
              <w:rPr>
                <w:rFonts w:ascii="宋体" w:hAnsi="宋体" w:hint="eastAsia"/>
              </w:rPr>
              <w:t>SYS5501 机构号不能为空</w:t>
            </w:r>
          </w:p>
          <w:p w:rsidR="00A17FCC" w:rsidRDefault="00A17FCC" w:rsidP="00A17FCC">
            <w:pPr>
              <w:rPr>
                <w:rFonts w:ascii="宋体" w:hAnsi="宋体"/>
              </w:rPr>
            </w:pPr>
            <w:r>
              <w:rPr>
                <w:rFonts w:ascii="宋体" w:hAnsi="宋体" w:hint="eastAsia"/>
              </w:rPr>
              <w:t>SYS5508 机构不存在</w:t>
            </w:r>
          </w:p>
          <w:p w:rsidR="00A17FCC" w:rsidRDefault="00A17FCC" w:rsidP="00A17FCC">
            <w:pPr>
              <w:rPr>
                <w:rFonts w:ascii="宋体" w:hAnsi="宋体"/>
              </w:rPr>
            </w:pPr>
            <w:r>
              <w:rPr>
                <w:rFonts w:ascii="宋体" w:hAnsi="宋体" w:hint="eastAsia"/>
              </w:rPr>
              <w:lastRenderedPageBreak/>
              <w:t>ISN3043 账户行／联行信息有误，请确认</w:t>
            </w:r>
          </w:p>
        </w:tc>
      </w:tr>
      <w:tr w:rsidR="00A17FCC">
        <w:tc>
          <w:tcPr>
            <w:tcW w:w="1705" w:type="dxa"/>
          </w:tcPr>
          <w:p w:rsidR="00A17FCC" w:rsidRDefault="00A17FCC" w:rsidP="00A17FCC">
            <w:pPr>
              <w:rPr>
                <w:rFonts w:ascii="宋体" w:hAnsi="宋体"/>
              </w:rPr>
            </w:pPr>
            <w:r>
              <w:rPr>
                <w:rFonts w:ascii="宋体" w:hAnsi="宋体" w:hint="eastAsia"/>
              </w:rPr>
              <w:lastRenderedPageBreak/>
              <w:t>账户行户口</w:t>
            </w:r>
          </w:p>
        </w:tc>
        <w:tc>
          <w:tcPr>
            <w:tcW w:w="2268" w:type="dxa"/>
          </w:tcPr>
          <w:p w:rsidR="00A17FCC" w:rsidRDefault="00A17FCC" w:rsidP="00A17FCC">
            <w:pPr>
              <w:rPr>
                <w:rFonts w:ascii="宋体" w:hAnsi="宋体"/>
              </w:rPr>
            </w:pPr>
          </w:p>
        </w:tc>
        <w:tc>
          <w:tcPr>
            <w:tcW w:w="1701" w:type="dxa"/>
          </w:tcPr>
          <w:p w:rsidR="00A17FCC" w:rsidRDefault="00A17FCC" w:rsidP="00A17FCC">
            <w:pPr>
              <w:rPr>
                <w:rFonts w:ascii="宋体" w:hAnsi="宋体"/>
              </w:rPr>
            </w:pPr>
            <w:r>
              <w:rPr>
                <w:rFonts w:ascii="宋体" w:hAnsi="宋体" w:hint="eastAsia"/>
              </w:rPr>
              <w:t>字符类型35位</w:t>
            </w:r>
          </w:p>
        </w:tc>
        <w:tc>
          <w:tcPr>
            <w:tcW w:w="2835" w:type="dxa"/>
          </w:tcPr>
          <w:p w:rsidR="00A17FCC" w:rsidRDefault="00A17FCC" w:rsidP="00A17FCC">
            <w:pPr>
              <w:rPr>
                <w:rFonts w:ascii="宋体" w:hAnsi="宋体"/>
              </w:rPr>
            </w:pP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１、收到国外费用列表中查询到的是业务类型为“</w:t>
      </w:r>
      <w:r>
        <w:rPr>
          <w:rFonts w:hint="eastAsia"/>
        </w:rPr>
        <w:t xml:space="preserve">6 : </w:t>
      </w:r>
      <w:r>
        <w:rPr>
          <w:rFonts w:hint="eastAsia"/>
        </w:rPr>
        <w:t>收到国外费用”的收汇记录，如果一笔收汇的业务类型未正确清分到正确的业务类型，可通过业务清分交易（业务代码</w:t>
      </w:r>
      <w:r>
        <w:rPr>
          <w:rFonts w:hint="eastAsia"/>
        </w:rPr>
        <w:t>7711</w:t>
      </w:r>
      <w:r>
        <w:rPr>
          <w:rFonts w:hint="eastAsia"/>
        </w:rPr>
        <w:t>）来清分。</w:t>
      </w:r>
    </w:p>
    <w:p w:rsidR="00A17FCC" w:rsidRDefault="00A17FCC" w:rsidP="00A17FCC">
      <w:pPr>
        <w:ind w:left="480" w:hangingChars="200" w:hanging="480"/>
      </w:pPr>
      <w:r>
        <w:rPr>
          <w:rFonts w:hint="eastAsia"/>
        </w:rPr>
        <w:t>２、系统强制必须录入收汇编号，否则无法处理通过本交易处理，对于非电子信息来的资金，应先通过汇入汇款登记交易录入一笔收到费用信息。</w:t>
      </w:r>
    </w:p>
    <w:p w:rsidR="00A17FCC" w:rsidRDefault="00A17FCC" w:rsidP="00A17FCC">
      <w:pPr>
        <w:ind w:left="480" w:hangingChars="200" w:hanging="480"/>
      </w:pPr>
      <w:r>
        <w:rPr>
          <w:rFonts w:hint="eastAsia"/>
        </w:rPr>
        <w:t>３、如果遇到多笔不同编号的业务收费合并为一笔资金收汇信息的，应通过金额拆分交易（业务代码</w:t>
      </w:r>
      <w:r>
        <w:rPr>
          <w:rFonts w:hint="eastAsia"/>
        </w:rPr>
        <w:t>7721</w:t>
      </w:r>
      <w:r>
        <w:rPr>
          <w:rFonts w:hint="eastAsia"/>
        </w:rPr>
        <w:t>）作相应拆分后再逐笔作收到国外费用处理。</w:t>
      </w:r>
    </w:p>
    <w:p w:rsidR="00A17FCC" w:rsidRDefault="00A17FCC" w:rsidP="00A17FCC">
      <w:pPr>
        <w:ind w:left="480" w:hangingChars="200" w:hanging="480"/>
      </w:pPr>
      <w:r>
        <w:rPr>
          <w:rFonts w:hint="eastAsia"/>
        </w:rPr>
        <w:t>４、在“费用信息”页面中，下方的列表是待补收的费用列表，上方的列表是本交易收到国外费用的费用项目列表，上方列表的所有实收金额之和应该等于收费金额。</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选择“系统导航”－“国际业务”－“独立费用函电处理”－“收到国外费用”，或在“业务代码”处输入“7973”进入“收到国外费用”。</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输入“录入”操作码，系统弹出国外费用列表窗口。</w:t>
      </w:r>
    </w:p>
    <w:p w:rsidR="00A17FCC" w:rsidRDefault="00A17FCC" w:rsidP="00A17FCC">
      <w:pPr>
        <w:ind w:left="480" w:hangingChars="200" w:hanging="480"/>
      </w:pPr>
      <w:r>
        <w:rPr>
          <w:rFonts w:hint="eastAsia"/>
        </w:rPr>
        <w:t>２、先选择列表中的一笔收汇记录，然后录入正确的业务编号，选择</w:t>
      </w:r>
      <w:r>
        <w:rPr>
          <w:rFonts w:hint="eastAsia"/>
        </w:rPr>
        <w:t>/</w:t>
      </w:r>
      <w:r>
        <w:rPr>
          <w:rFonts w:hint="eastAsia"/>
        </w:rPr>
        <w:t>输入“录入”操作码，进入该笔业务的信息录入界面。</w:t>
      </w:r>
    </w:p>
    <w:p w:rsidR="00A17FCC" w:rsidRDefault="00A17FCC" w:rsidP="00A17FCC">
      <w:pPr>
        <w:ind w:left="480" w:hangingChars="200" w:hanging="480"/>
      </w:pPr>
      <w:r>
        <w:rPr>
          <w:rFonts w:hint="eastAsia"/>
        </w:rPr>
        <w:t>３、录入收到国外费用信息。</w:t>
      </w:r>
    </w:p>
    <w:p w:rsidR="00A17FCC" w:rsidRDefault="00A17FCC" w:rsidP="00A17FCC">
      <w:pPr>
        <w:ind w:left="480" w:hangingChars="200" w:hanging="480"/>
      </w:pPr>
      <w:r>
        <w:rPr>
          <w:rFonts w:hint="eastAsia"/>
        </w:rPr>
        <w:t>４、选择“费用信息”页面，从下部待补收费用列表中选择相应的费用项目，如须加收费用，可在本页面增加。</w:t>
      </w:r>
    </w:p>
    <w:p w:rsidR="00A17FCC" w:rsidRDefault="00A17FCC" w:rsidP="00A17FCC">
      <w:pPr>
        <w:ind w:left="480" w:hangingChars="200" w:hanging="480"/>
      </w:pPr>
      <w:r>
        <w:rPr>
          <w:rFonts w:hint="eastAsia"/>
        </w:rPr>
        <w:t>５、完成后，选择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w:t>
      </w:r>
      <w:r>
        <w:rPr>
          <w:rFonts w:hint="eastAsia"/>
        </w:rPr>
        <w:lastRenderedPageBreak/>
        <w:t>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pPr>
        <w:ind w:left="480" w:hangingChars="200" w:hanging="480"/>
      </w:pPr>
      <w:r>
        <w:rPr>
          <w:rFonts w:hint="eastAsia"/>
        </w:rPr>
        <w:t>１０、已生效的业务可在“生效队列”中查看。</w:t>
      </w:r>
    </w:p>
    <w:p w:rsidR="00A17FCC" w:rsidRDefault="00A17FCC" w:rsidP="00A17FCC">
      <w:pPr>
        <w:pStyle w:val="5"/>
        <w:rPr>
          <w:sz w:val="24"/>
        </w:rPr>
      </w:pPr>
      <w:bookmarkStart w:id="1893" w:name="_Toc183939468"/>
      <w:r>
        <w:rPr>
          <w:rFonts w:hint="eastAsia"/>
          <w:sz w:val="24"/>
        </w:rPr>
        <w:t>四、对外付费（业务代码</w:t>
      </w:r>
      <w:r>
        <w:rPr>
          <w:rFonts w:hint="eastAsia"/>
          <w:sz w:val="24"/>
        </w:rPr>
        <w:t>7974</w:t>
      </w:r>
      <w:r>
        <w:rPr>
          <w:rFonts w:hint="eastAsia"/>
          <w:sz w:val="24"/>
        </w:rPr>
        <w:t>）</w:t>
      </w:r>
      <w:bookmarkEnd w:id="1893"/>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须对外支付的费用，可通过本交易处理。对于其它无法通过正常业务系统支付的资金，在相应业务系统仍未开发完成投入使用前，也可通过本交易选择独立付汇</w:t>
      </w:r>
      <w:r>
        <w:rPr>
          <w:rFonts w:hint="eastAsia"/>
        </w:rPr>
        <w:t>/</w:t>
      </w:r>
      <w:r>
        <w:rPr>
          <w:rFonts w:hint="eastAsia"/>
        </w:rPr>
        <w:t>付费进行处理。</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5"/>
        <w:gridCol w:w="1823"/>
        <w:gridCol w:w="1800"/>
        <w:gridCol w:w="3181"/>
      </w:tblGrid>
      <w:tr w:rsidR="00A17FCC">
        <w:tc>
          <w:tcPr>
            <w:tcW w:w="1705" w:type="dxa"/>
          </w:tcPr>
          <w:p w:rsidR="00A17FCC" w:rsidRDefault="00A17FCC" w:rsidP="00A17FCC">
            <w:pPr>
              <w:rPr>
                <w:rFonts w:ascii="宋体" w:hAnsi="宋体"/>
              </w:rPr>
            </w:pPr>
            <w:r>
              <w:rPr>
                <w:rFonts w:ascii="宋体" w:hAnsi="宋体" w:hint="eastAsia"/>
              </w:rPr>
              <w:t>字段名称</w:t>
            </w:r>
          </w:p>
        </w:tc>
        <w:tc>
          <w:tcPr>
            <w:tcW w:w="1823" w:type="dxa"/>
          </w:tcPr>
          <w:p w:rsidR="00A17FCC" w:rsidRDefault="00A17FCC" w:rsidP="00A17FCC">
            <w:pPr>
              <w:rPr>
                <w:rFonts w:ascii="宋体" w:hAnsi="宋体"/>
              </w:rPr>
            </w:pPr>
            <w:r>
              <w:rPr>
                <w:rFonts w:ascii="宋体" w:hAnsi="宋体" w:hint="eastAsia"/>
              </w:rPr>
              <w:t>含义</w:t>
            </w:r>
          </w:p>
        </w:tc>
        <w:tc>
          <w:tcPr>
            <w:tcW w:w="1800" w:type="dxa"/>
          </w:tcPr>
          <w:p w:rsidR="00A17FCC" w:rsidRDefault="00A17FCC" w:rsidP="00A17FCC">
            <w:pPr>
              <w:rPr>
                <w:rFonts w:ascii="宋体" w:hAnsi="宋体"/>
              </w:rPr>
            </w:pPr>
            <w:r>
              <w:rPr>
                <w:rFonts w:ascii="宋体" w:hAnsi="宋体" w:hint="eastAsia"/>
              </w:rPr>
              <w:t>属性</w:t>
            </w:r>
          </w:p>
        </w:tc>
        <w:tc>
          <w:tcPr>
            <w:tcW w:w="3181" w:type="dxa"/>
          </w:tcPr>
          <w:p w:rsidR="00A17FCC" w:rsidRDefault="00A17FCC" w:rsidP="00A17FCC">
            <w:pPr>
              <w:rPr>
                <w:rFonts w:ascii="宋体" w:hAnsi="宋体"/>
              </w:rPr>
            </w:pPr>
            <w:r>
              <w:rPr>
                <w:rFonts w:ascii="宋体" w:hAnsi="宋体" w:hint="eastAsia"/>
              </w:rPr>
              <w:t>错误提示</w:t>
            </w:r>
          </w:p>
        </w:tc>
      </w:tr>
      <w:tr w:rsidR="00A17FCC">
        <w:tc>
          <w:tcPr>
            <w:tcW w:w="1705" w:type="dxa"/>
          </w:tcPr>
          <w:p w:rsidR="00A17FCC" w:rsidRDefault="00A17FCC" w:rsidP="00A17FCC">
            <w:pPr>
              <w:rPr>
                <w:rFonts w:ascii="宋体" w:hAnsi="宋体"/>
              </w:rPr>
            </w:pPr>
            <w:r>
              <w:rPr>
                <w:rFonts w:ascii="宋体" w:hAnsi="宋体" w:hint="eastAsia"/>
              </w:rPr>
              <w:t>付费币别</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字符类型3位</w:t>
            </w:r>
          </w:p>
        </w:tc>
        <w:tc>
          <w:tcPr>
            <w:tcW w:w="3181" w:type="dxa"/>
          </w:tcPr>
          <w:p w:rsidR="00A17FCC" w:rsidRDefault="00A17FCC" w:rsidP="00A17FCC">
            <w:pPr>
              <w:rPr>
                <w:rFonts w:ascii="宋体" w:hAnsi="宋体"/>
              </w:rPr>
            </w:pPr>
            <w:r>
              <w:rPr>
                <w:rFonts w:ascii="宋体" w:hAnsi="宋体" w:hint="eastAsia"/>
              </w:rPr>
              <w:t>SYS2502 源货币不能为空</w:t>
            </w:r>
          </w:p>
        </w:tc>
      </w:tr>
      <w:tr w:rsidR="00A17FCC">
        <w:tc>
          <w:tcPr>
            <w:tcW w:w="1705" w:type="dxa"/>
          </w:tcPr>
          <w:p w:rsidR="00A17FCC" w:rsidRDefault="00A17FCC" w:rsidP="00A17FCC">
            <w:pPr>
              <w:rPr>
                <w:rFonts w:ascii="宋体" w:hAnsi="宋体"/>
              </w:rPr>
            </w:pPr>
            <w:r>
              <w:rPr>
                <w:rFonts w:ascii="宋体" w:hAnsi="宋体" w:hint="eastAsia"/>
              </w:rPr>
              <w:t>付费金额</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金额类型15.2</w:t>
            </w:r>
          </w:p>
        </w:tc>
        <w:tc>
          <w:tcPr>
            <w:tcW w:w="3181" w:type="dxa"/>
          </w:tcPr>
          <w:p w:rsidR="00A17FCC" w:rsidRDefault="00A17FCC" w:rsidP="00A17FCC">
            <w:pPr>
              <w:rPr>
                <w:rFonts w:ascii="宋体" w:hAnsi="宋体"/>
              </w:rPr>
            </w:pPr>
            <w:r>
              <w:rPr>
                <w:rFonts w:ascii="宋体" w:hAnsi="宋体" w:hint="eastAsia"/>
              </w:rPr>
              <w:t>ISN3044 交易金额必须大于</w:t>
            </w:r>
            <w:r>
              <w:rPr>
                <w:rFonts w:ascii="宋体" w:hAnsi="宋体" w:hint="eastAsia"/>
              </w:rPr>
              <w:lastRenderedPageBreak/>
              <w:t>零</w:t>
            </w:r>
          </w:p>
        </w:tc>
      </w:tr>
      <w:tr w:rsidR="00A17FCC">
        <w:tc>
          <w:tcPr>
            <w:tcW w:w="1705" w:type="dxa"/>
          </w:tcPr>
          <w:p w:rsidR="00A17FCC" w:rsidRDefault="00A17FCC" w:rsidP="00A17FCC">
            <w:pPr>
              <w:rPr>
                <w:rFonts w:ascii="宋体" w:hAnsi="宋体"/>
              </w:rPr>
            </w:pPr>
            <w:r>
              <w:rPr>
                <w:rFonts w:ascii="宋体" w:hAnsi="宋体" w:hint="eastAsia"/>
              </w:rPr>
              <w:lastRenderedPageBreak/>
              <w:t>收款行代码</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账户行代码</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字符类型11位</w:t>
            </w:r>
          </w:p>
        </w:tc>
        <w:tc>
          <w:tcPr>
            <w:tcW w:w="3181" w:type="dxa"/>
          </w:tcPr>
          <w:p w:rsidR="00A17FCC" w:rsidRDefault="00A17FCC" w:rsidP="00A17FCC">
            <w:pPr>
              <w:rPr>
                <w:rFonts w:ascii="宋体" w:hAnsi="宋体"/>
              </w:rPr>
            </w:pPr>
            <w:r>
              <w:rPr>
                <w:rFonts w:ascii="宋体" w:hAnsi="宋体" w:hint="eastAsia"/>
              </w:rPr>
              <w:t>SYS5501 机构号不能为空</w:t>
            </w:r>
          </w:p>
          <w:p w:rsidR="00A17FCC" w:rsidRDefault="00A17FCC" w:rsidP="00A17FCC">
            <w:pPr>
              <w:rPr>
                <w:rFonts w:ascii="宋体" w:hAnsi="宋体"/>
              </w:rPr>
            </w:pPr>
            <w:r>
              <w:rPr>
                <w:rFonts w:ascii="宋体" w:hAnsi="宋体" w:hint="eastAsia"/>
              </w:rPr>
              <w:t>SYS5508 机构不存在</w:t>
            </w:r>
          </w:p>
        </w:tc>
      </w:tr>
      <w:tr w:rsidR="00A17FCC">
        <w:tc>
          <w:tcPr>
            <w:tcW w:w="1705" w:type="dxa"/>
          </w:tcPr>
          <w:p w:rsidR="00A17FCC" w:rsidRDefault="00A17FCC" w:rsidP="00A17FCC">
            <w:pPr>
              <w:rPr>
                <w:rFonts w:ascii="宋体" w:hAnsi="宋体"/>
              </w:rPr>
            </w:pPr>
            <w:r>
              <w:rPr>
                <w:rFonts w:ascii="宋体" w:hAnsi="宋体" w:hint="eastAsia"/>
              </w:rPr>
              <w:t>账户行户口</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181" w:type="dxa"/>
          </w:tcPr>
          <w:p w:rsidR="00A17FCC" w:rsidRDefault="00A17FCC" w:rsidP="00A17FCC">
            <w:pPr>
              <w:rPr>
                <w:rFonts w:ascii="宋体" w:hAnsi="宋体"/>
              </w:rPr>
            </w:pPr>
          </w:p>
        </w:tc>
      </w:tr>
      <w:tr w:rsidR="00A17FCC">
        <w:tc>
          <w:tcPr>
            <w:tcW w:w="1705" w:type="dxa"/>
          </w:tcPr>
          <w:p w:rsidR="00A17FCC" w:rsidRDefault="00A17FCC" w:rsidP="00A17FCC">
            <w:pPr>
              <w:rPr>
                <w:rFonts w:ascii="宋体" w:hAnsi="宋体"/>
              </w:rPr>
            </w:pPr>
            <w:r>
              <w:rPr>
                <w:rFonts w:ascii="宋体" w:hAnsi="宋体" w:hint="eastAsia"/>
              </w:rPr>
              <w:t>扣款账户</w:t>
            </w:r>
          </w:p>
        </w:tc>
        <w:tc>
          <w:tcPr>
            <w:tcW w:w="1823" w:type="dxa"/>
          </w:tcPr>
          <w:p w:rsidR="00A17FCC" w:rsidRDefault="00A17FCC" w:rsidP="00A17FCC">
            <w:pPr>
              <w:rPr>
                <w:rFonts w:ascii="宋体" w:hAnsi="宋体"/>
              </w:rPr>
            </w:pPr>
          </w:p>
        </w:tc>
        <w:tc>
          <w:tcPr>
            <w:tcW w:w="1800" w:type="dxa"/>
          </w:tcPr>
          <w:p w:rsidR="00A17FCC" w:rsidRDefault="00A17FCC" w:rsidP="00A17FCC">
            <w:pPr>
              <w:rPr>
                <w:rFonts w:ascii="宋体" w:hAnsi="宋体"/>
              </w:rPr>
            </w:pPr>
            <w:r>
              <w:rPr>
                <w:rFonts w:ascii="宋体" w:hAnsi="宋体" w:hint="eastAsia"/>
              </w:rPr>
              <w:t>字符类型35位</w:t>
            </w:r>
          </w:p>
        </w:tc>
        <w:tc>
          <w:tcPr>
            <w:tcW w:w="3181" w:type="dxa"/>
          </w:tcPr>
          <w:p w:rsidR="00A17FCC" w:rsidRDefault="00A17FCC" w:rsidP="00A17FCC">
            <w:pPr>
              <w:rPr>
                <w:rFonts w:ascii="宋体" w:hAnsi="宋体"/>
              </w:rPr>
            </w:pPr>
            <w:r>
              <w:rPr>
                <w:rFonts w:ascii="宋体" w:hAnsi="宋体" w:hint="eastAsia"/>
              </w:rPr>
              <w:t>ISN1701 户口号不能为空</w:t>
            </w:r>
          </w:p>
          <w:p w:rsidR="00A17FCC" w:rsidRDefault="00A17FCC" w:rsidP="00A17FCC">
            <w:pPr>
              <w:rPr>
                <w:rFonts w:ascii="宋体" w:hAnsi="宋体"/>
              </w:rPr>
            </w:pPr>
            <w:r>
              <w:rPr>
                <w:rFonts w:ascii="宋体" w:hAnsi="宋体" w:hint="eastAsia"/>
              </w:rPr>
              <w:t>CSAB051 户口不存在</w:t>
            </w:r>
          </w:p>
        </w:tc>
      </w:tr>
      <w:tr w:rsidR="00A17FCC">
        <w:tc>
          <w:tcPr>
            <w:tcW w:w="1705" w:type="dxa"/>
          </w:tcPr>
          <w:p w:rsidR="00A17FCC" w:rsidRDefault="00A17FCC" w:rsidP="00A17FCC">
            <w:pPr>
              <w:rPr>
                <w:rFonts w:ascii="宋体" w:hAnsi="宋体"/>
              </w:rPr>
            </w:pPr>
            <w:r>
              <w:rPr>
                <w:rFonts w:ascii="宋体" w:hAnsi="宋体" w:hint="eastAsia"/>
              </w:rPr>
              <w:t>钞汇类型</w:t>
            </w:r>
          </w:p>
        </w:tc>
        <w:tc>
          <w:tcPr>
            <w:tcW w:w="1823" w:type="dxa"/>
          </w:tcPr>
          <w:p w:rsidR="00A17FCC" w:rsidRDefault="00A17FCC" w:rsidP="00A17FCC">
            <w:pPr>
              <w:rPr>
                <w:rFonts w:ascii="宋体" w:hAnsi="宋体"/>
              </w:rPr>
            </w:pPr>
            <w:r>
              <w:rPr>
                <w:rFonts w:ascii="宋体" w:hAnsi="宋体" w:hint="eastAsia"/>
              </w:rPr>
              <w:t>分三种：</w:t>
            </w:r>
          </w:p>
          <w:p w:rsidR="00A17FCC" w:rsidRDefault="00A17FCC" w:rsidP="00A17FCC">
            <w:pPr>
              <w:rPr>
                <w:rFonts w:ascii="宋体" w:hAnsi="宋体"/>
              </w:rPr>
            </w:pPr>
            <w:r>
              <w:rPr>
                <w:rFonts w:ascii="宋体" w:hAnsi="宋体" w:hint="eastAsia"/>
              </w:rPr>
              <w:t>0 : 不分钞汇</w:t>
            </w:r>
          </w:p>
          <w:p w:rsidR="00A17FCC" w:rsidRDefault="00A17FCC" w:rsidP="00A17FCC">
            <w:pPr>
              <w:rPr>
                <w:rFonts w:ascii="宋体" w:hAnsi="宋体"/>
              </w:rPr>
            </w:pPr>
            <w:r>
              <w:rPr>
                <w:rFonts w:ascii="宋体" w:hAnsi="宋体" w:hint="eastAsia"/>
              </w:rPr>
              <w:t>1 : 现钞</w:t>
            </w:r>
          </w:p>
          <w:p w:rsidR="00A17FCC" w:rsidRDefault="00A17FCC" w:rsidP="00A17FCC">
            <w:pPr>
              <w:rPr>
                <w:rFonts w:ascii="宋体" w:hAnsi="宋体"/>
              </w:rPr>
            </w:pPr>
            <w:r>
              <w:rPr>
                <w:rFonts w:ascii="宋体" w:hAnsi="宋体" w:hint="eastAsia"/>
              </w:rPr>
              <w:t>2 : 现汇</w:t>
            </w:r>
          </w:p>
        </w:tc>
        <w:tc>
          <w:tcPr>
            <w:tcW w:w="1800" w:type="dxa"/>
          </w:tcPr>
          <w:p w:rsidR="00A17FCC" w:rsidRDefault="00A17FCC" w:rsidP="00A17FCC">
            <w:pPr>
              <w:rPr>
                <w:rFonts w:ascii="宋体" w:hAnsi="宋体"/>
              </w:rPr>
            </w:pPr>
            <w:r>
              <w:rPr>
                <w:rFonts w:ascii="宋体" w:hAnsi="宋体" w:hint="eastAsia"/>
              </w:rPr>
              <w:t>字符类型1位</w:t>
            </w:r>
          </w:p>
        </w:tc>
        <w:tc>
          <w:tcPr>
            <w:tcW w:w="3181" w:type="dxa"/>
          </w:tcPr>
          <w:p w:rsidR="00A17FCC" w:rsidRDefault="00A17FCC" w:rsidP="00A17FCC">
            <w:pPr>
              <w:rPr>
                <w:rFonts w:ascii="宋体" w:hAnsi="宋体"/>
              </w:rPr>
            </w:pPr>
            <w:r>
              <w:rPr>
                <w:rFonts w:ascii="宋体" w:hAnsi="宋体" w:hint="eastAsia"/>
              </w:rPr>
              <w:t>CSAB056 不能自动开户</w:t>
            </w:r>
          </w:p>
        </w:tc>
      </w:tr>
    </w:tbl>
    <w:p w:rsidR="00A17FCC" w:rsidRDefault="00A17FCC" w:rsidP="00A17FCC">
      <w:pPr>
        <w:pStyle w:val="6"/>
        <w:spacing w:line="360" w:lineRule="auto"/>
      </w:pPr>
      <w:r>
        <w:rPr>
          <w:rFonts w:hint="eastAsia"/>
        </w:rPr>
        <w:t>（三）操作要点</w:t>
      </w:r>
    </w:p>
    <w:p w:rsidR="00A17FCC" w:rsidRDefault="00A17FCC" w:rsidP="00A17FCC">
      <w:r>
        <w:rPr>
          <w:rFonts w:hint="eastAsia"/>
        </w:rPr>
        <w:t>１、复核时须重新录入付费币别、付费金额和扣款账户等要素校验。</w:t>
      </w:r>
    </w:p>
    <w:p w:rsidR="00A17FCC" w:rsidRDefault="00A17FCC" w:rsidP="00A17FCC">
      <w:pPr>
        <w:pStyle w:val="6"/>
        <w:spacing w:line="360" w:lineRule="auto"/>
      </w:pPr>
      <w:r>
        <w:rPr>
          <w:rFonts w:hint="eastAsia"/>
        </w:rPr>
        <w:t>（四）操作步骤</w:t>
      </w:r>
    </w:p>
    <w:p w:rsidR="00A17FCC" w:rsidRDefault="00A17FCC" w:rsidP="00A17FCC">
      <w:pPr>
        <w:ind w:firstLineChars="225" w:firstLine="540"/>
      </w:pPr>
      <w:r>
        <w:rPr>
          <w:rFonts w:ascii="宋体" w:hAnsi="宋体" w:hint="eastAsia"/>
        </w:rPr>
        <w:t>选择“系统导航”－“国际业务”－“独立费用函电处理”－“对外付费”，或在“业务代码”处输入“7974”进入“对外付费”。</w:t>
      </w:r>
    </w:p>
    <w:p w:rsidR="00A17FCC" w:rsidRDefault="00A17FCC" w:rsidP="00A17FCC">
      <w:pPr>
        <w:ind w:left="480" w:hangingChars="200" w:hanging="480"/>
      </w:pPr>
      <w:r>
        <w:rPr>
          <w:rFonts w:hint="eastAsia"/>
        </w:rPr>
        <w:t>１、经办人员选择</w:t>
      </w:r>
      <w:r>
        <w:rPr>
          <w:rFonts w:hint="eastAsia"/>
        </w:rPr>
        <w:t>/</w:t>
      </w:r>
      <w:r>
        <w:rPr>
          <w:rFonts w:hint="eastAsia"/>
        </w:rPr>
        <w:t>输入“录入”操作码，系统弹出录入业务编号窗口。</w:t>
      </w:r>
    </w:p>
    <w:p w:rsidR="00A17FCC" w:rsidRDefault="00A17FCC" w:rsidP="00A17FCC">
      <w:pPr>
        <w:ind w:left="480" w:hangingChars="200" w:hanging="480"/>
      </w:pPr>
      <w:r>
        <w:rPr>
          <w:rFonts w:hint="eastAsia"/>
        </w:rPr>
        <w:t>２、录入正确的系统内业务编号，或者勾选“是否独立付汇</w:t>
      </w:r>
      <w:r>
        <w:rPr>
          <w:rFonts w:hint="eastAsia"/>
        </w:rPr>
        <w:t>/</w:t>
      </w:r>
      <w:r>
        <w:rPr>
          <w:rFonts w:hint="eastAsia"/>
        </w:rPr>
        <w:t>付费”，并且输入受理分行、受理网点和客户号，选择</w:t>
      </w:r>
      <w:r>
        <w:rPr>
          <w:rFonts w:hint="eastAsia"/>
        </w:rPr>
        <w:t>/</w:t>
      </w:r>
      <w:r>
        <w:rPr>
          <w:rFonts w:hint="eastAsia"/>
        </w:rPr>
        <w:t>输入“确定”操作码，进入该笔业务的信息录入界面。</w:t>
      </w:r>
    </w:p>
    <w:p w:rsidR="00A17FCC" w:rsidRDefault="00A17FCC" w:rsidP="00A17FCC">
      <w:r>
        <w:rPr>
          <w:rFonts w:hint="eastAsia"/>
        </w:rPr>
        <w:t>３、录入对外付费的信息。</w:t>
      </w:r>
    </w:p>
    <w:p w:rsidR="00A17FCC" w:rsidRDefault="00A17FCC" w:rsidP="00A17FCC">
      <w:pPr>
        <w:ind w:left="480" w:hangingChars="200" w:hanging="480"/>
      </w:pPr>
      <w:r>
        <w:rPr>
          <w:rFonts w:hint="eastAsia"/>
        </w:rPr>
        <w:t>４、选择“电文面函处理”页面，按照业务需要制作相应的函电。</w:t>
      </w:r>
    </w:p>
    <w:p w:rsidR="00A17FCC" w:rsidRDefault="00A17FCC" w:rsidP="00A17FCC">
      <w:pPr>
        <w:ind w:left="480" w:hangingChars="200" w:hanging="480"/>
      </w:pPr>
      <w:r>
        <w:rPr>
          <w:rFonts w:hint="eastAsia"/>
        </w:rPr>
        <w:t>５、全部完成后，选择</w:t>
      </w:r>
      <w:r>
        <w:rPr>
          <w:rFonts w:hint="eastAsia"/>
        </w:rPr>
        <w:t>/</w:t>
      </w:r>
      <w:r>
        <w:rPr>
          <w:rFonts w:hint="eastAsia"/>
        </w:rPr>
        <w:t>输入“通过”操作码，系统将该业务提交到“待复核队列”，如果因故未能完成而需要退出，可选择</w:t>
      </w:r>
      <w:r>
        <w:rPr>
          <w:rFonts w:hint="eastAsia"/>
        </w:rPr>
        <w:t>/</w:t>
      </w:r>
      <w:r>
        <w:rPr>
          <w:rFonts w:hint="eastAsia"/>
        </w:rPr>
        <w:t>输入“暂存”操作码，系统将该业务提交到“待经办队列”，完成后显示“执行成功，数据已写入主机！”。如果放弃对该业务作出的更改，可选择</w:t>
      </w:r>
      <w:r>
        <w:rPr>
          <w:rFonts w:hint="eastAsia"/>
        </w:rPr>
        <w:t>/</w:t>
      </w:r>
      <w:r>
        <w:rPr>
          <w:rFonts w:hint="eastAsia"/>
        </w:rPr>
        <w:t>输入“关闭”操作码，系统提示“确认退出处理？”，选择</w:t>
      </w:r>
      <w:r>
        <w:rPr>
          <w:rFonts w:hint="eastAsia"/>
        </w:rPr>
        <w:t>YES</w:t>
      </w:r>
      <w:r>
        <w:rPr>
          <w:rFonts w:hint="eastAsia"/>
        </w:rPr>
        <w:t>确认后，系统将不对该业务作更改，如果是新发起的业务，则系统放弃建立该业务。</w:t>
      </w:r>
    </w:p>
    <w:p w:rsidR="00A17FCC" w:rsidRDefault="00A17FCC" w:rsidP="00A17FCC">
      <w:pPr>
        <w:ind w:left="480" w:hangingChars="200" w:hanging="480"/>
      </w:pPr>
      <w:r>
        <w:rPr>
          <w:rFonts w:hint="eastAsia"/>
        </w:rPr>
        <w:lastRenderedPageBreak/>
        <w:t>６、复核</w:t>
      </w:r>
      <w:r>
        <w:rPr>
          <w:rFonts w:hint="eastAsia"/>
        </w:rPr>
        <w:t>/</w:t>
      </w:r>
      <w:r>
        <w:rPr>
          <w:rFonts w:hint="eastAsia"/>
        </w:rPr>
        <w:t>授权人员选择</w:t>
      </w:r>
      <w:r>
        <w:rPr>
          <w:rFonts w:hint="eastAsia"/>
        </w:rPr>
        <w:t>/</w:t>
      </w:r>
      <w:r>
        <w:rPr>
          <w:rFonts w:hint="eastAsia"/>
        </w:rPr>
        <w:t>输入“待复核队列”，选择</w:t>
      </w:r>
      <w:r>
        <w:rPr>
          <w:rFonts w:hint="eastAsia"/>
        </w:rPr>
        <w:t>/</w:t>
      </w:r>
      <w:r>
        <w:rPr>
          <w:rFonts w:hint="eastAsia"/>
        </w:rPr>
        <w:t>输入“查询”操作码，在查到的数据列表中选中某一笔业务，选择</w:t>
      </w:r>
      <w:r>
        <w:rPr>
          <w:rFonts w:hint="eastAsia"/>
        </w:rPr>
        <w:t>/</w:t>
      </w:r>
      <w:r>
        <w:rPr>
          <w:rFonts w:hint="eastAsia"/>
        </w:rPr>
        <w:t>输入“明细”操作码后，系统进入该笔业务的信息浏览界面（基本与经办录入界面相同）。核对无误后，可选择</w:t>
      </w:r>
      <w:r>
        <w:rPr>
          <w:rFonts w:hint="eastAsia"/>
        </w:rPr>
        <w:t>/</w:t>
      </w:r>
      <w:r>
        <w:rPr>
          <w:rFonts w:hint="eastAsia"/>
        </w:rPr>
        <w:t>输入“通过”操作码，对该业务进行复核</w:t>
      </w:r>
      <w:r>
        <w:rPr>
          <w:rFonts w:hint="eastAsia"/>
        </w:rPr>
        <w:t>/</w:t>
      </w:r>
      <w:r>
        <w:rPr>
          <w:rFonts w:hint="eastAsia"/>
        </w:rPr>
        <w:t>授权；如须经办修改，可选择</w:t>
      </w:r>
      <w:r>
        <w:rPr>
          <w:rFonts w:hint="eastAsia"/>
        </w:rPr>
        <w:t>/</w:t>
      </w:r>
      <w:r>
        <w:rPr>
          <w:rFonts w:hint="eastAsia"/>
        </w:rPr>
        <w:t>输入“退修改”操作码，将该业务退回“待经办队列”，成功后显示“执行成功，数据已写入主机！”。</w:t>
      </w:r>
    </w:p>
    <w:p w:rsidR="00A17FCC" w:rsidRDefault="00A17FCC" w:rsidP="00A17FCC">
      <w:pPr>
        <w:ind w:left="480" w:hangingChars="200" w:hanging="480"/>
      </w:pPr>
      <w:r>
        <w:rPr>
          <w:rFonts w:hint="eastAsia"/>
        </w:rPr>
        <w:t>７、当复核</w:t>
      </w:r>
      <w:r>
        <w:rPr>
          <w:rFonts w:hint="eastAsia"/>
        </w:rPr>
        <w:t>/</w:t>
      </w:r>
      <w:r>
        <w:rPr>
          <w:rFonts w:hint="eastAsia"/>
        </w:rPr>
        <w:t>授权人员在其金额权限内对业务作出复核</w:t>
      </w:r>
      <w:r>
        <w:rPr>
          <w:rFonts w:hint="eastAsia"/>
        </w:rPr>
        <w:t>/</w:t>
      </w:r>
      <w:r>
        <w:rPr>
          <w:rFonts w:hint="eastAsia"/>
        </w:rPr>
        <w:t>授权，则该业务将立即生效，同时，系统自动记账（如有），自动发送</w:t>
      </w:r>
      <w:r>
        <w:rPr>
          <w:rFonts w:hint="eastAsia"/>
        </w:rPr>
        <w:t>SWIFT</w:t>
      </w:r>
      <w:r>
        <w:rPr>
          <w:rFonts w:hint="eastAsia"/>
        </w:rPr>
        <w:t>电文（如有），并且根据参数配置表自动将有关函电通过</w:t>
      </w:r>
      <w:r>
        <w:rPr>
          <w:rFonts w:hint="eastAsia"/>
        </w:rPr>
        <w:t>EMAIL</w:t>
      </w:r>
      <w:r>
        <w:rPr>
          <w:rFonts w:hint="eastAsia"/>
        </w:rPr>
        <w:t>发出。</w:t>
      </w:r>
    </w:p>
    <w:p w:rsidR="00A17FCC" w:rsidRDefault="00A17FCC" w:rsidP="00A17FCC">
      <w:pPr>
        <w:ind w:left="480" w:hangingChars="200" w:hanging="480"/>
      </w:pPr>
      <w:r>
        <w:rPr>
          <w:rFonts w:hint="eastAsia"/>
        </w:rPr>
        <w:t>８、对于“待经办队列”中的业务，经办选中某一笔业务后，选择</w:t>
      </w:r>
      <w:r>
        <w:rPr>
          <w:rFonts w:hint="eastAsia"/>
        </w:rPr>
        <w:t>/</w:t>
      </w:r>
      <w:r>
        <w:rPr>
          <w:rFonts w:hint="eastAsia"/>
        </w:rPr>
        <w:t>输入“修改”操作码后，系统进入该笔业务的信息录入界面。完成录入后，可选择</w:t>
      </w:r>
      <w:r>
        <w:rPr>
          <w:rFonts w:hint="eastAsia"/>
        </w:rPr>
        <w:t>/</w:t>
      </w:r>
      <w:r>
        <w:rPr>
          <w:rFonts w:hint="eastAsia"/>
        </w:rPr>
        <w:t>输入“通过”操作码，将该业务提交到“待复核队列”；如须删除该笔业务，可选择</w:t>
      </w:r>
      <w:r>
        <w:rPr>
          <w:rFonts w:hint="eastAsia"/>
        </w:rPr>
        <w:t>/</w:t>
      </w:r>
      <w:r>
        <w:rPr>
          <w:rFonts w:hint="eastAsia"/>
        </w:rPr>
        <w:t>输入“删除”操作码，成功后显示“执行成功，数据已写入主机！”。</w:t>
      </w:r>
    </w:p>
    <w:p w:rsidR="00A17FCC" w:rsidRDefault="00A17FCC" w:rsidP="00A17FCC">
      <w:pPr>
        <w:ind w:left="480" w:hangingChars="200" w:hanging="480"/>
      </w:pPr>
      <w:r>
        <w:rPr>
          <w:rFonts w:hint="eastAsia"/>
        </w:rPr>
        <w:t>９、经办处理完但未生效的业务，可选择“本人经办待复核队列”查看，如须修改，可自行选择</w:t>
      </w:r>
      <w:r>
        <w:rPr>
          <w:rFonts w:hint="eastAsia"/>
        </w:rPr>
        <w:t>/</w:t>
      </w:r>
      <w:r>
        <w:rPr>
          <w:rFonts w:hint="eastAsia"/>
        </w:rPr>
        <w:t>输入“退修改”操作码退回到“待经办队列”。</w:t>
      </w:r>
    </w:p>
    <w:p w:rsidR="00A17FCC" w:rsidRDefault="00A17FCC" w:rsidP="00A17FCC">
      <w:r>
        <w:rPr>
          <w:rFonts w:hint="eastAsia"/>
        </w:rPr>
        <w:t>１０、已生效的业务可在“生效队列”中查看。</w:t>
      </w:r>
    </w:p>
    <w:p w:rsidR="00A17FCC" w:rsidRDefault="00A17FCC" w:rsidP="00A17FCC">
      <w:pPr>
        <w:pStyle w:val="5"/>
        <w:rPr>
          <w:sz w:val="24"/>
        </w:rPr>
      </w:pPr>
      <w:bookmarkStart w:id="1894" w:name="_Toc183939469"/>
      <w:r>
        <w:rPr>
          <w:rFonts w:hint="eastAsia"/>
          <w:sz w:val="24"/>
        </w:rPr>
        <w:t>五、退回客户费用（业务代码</w:t>
      </w:r>
      <w:r>
        <w:rPr>
          <w:rFonts w:hint="eastAsia"/>
          <w:sz w:val="24"/>
        </w:rPr>
        <w:t>7975</w:t>
      </w:r>
      <w:r>
        <w:rPr>
          <w:rFonts w:hint="eastAsia"/>
          <w:sz w:val="24"/>
        </w:rPr>
        <w:t>）</w:t>
      </w:r>
      <w:bookmarkEnd w:id="1894"/>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因各种原因，须退回系统中已收取的费用，可通过本交易处理。</w:t>
      </w:r>
    </w:p>
    <w:p w:rsidR="00A17FCC" w:rsidRDefault="00A17FCC" w:rsidP="00A17FCC">
      <w:pPr>
        <w:pStyle w:val="6"/>
        <w:spacing w:line="360" w:lineRule="auto"/>
        <w:rPr>
          <w:kern w:val="0"/>
        </w:rPr>
      </w:pPr>
      <w:r>
        <w:rPr>
          <w:rFonts w:hint="eastAsia"/>
        </w:rPr>
        <w:t>（二）操作要点</w:t>
      </w:r>
    </w:p>
    <w:p w:rsidR="00A17FCC" w:rsidRDefault="00A17FCC" w:rsidP="00A17FCC">
      <w:pPr>
        <w:pStyle w:val="a5"/>
        <w:ind w:firstLineChars="0" w:firstLine="0"/>
      </w:pPr>
      <w:r>
        <w:rPr>
          <w:rFonts w:hint="eastAsia"/>
        </w:rPr>
        <w:t>１、复核时须重新录入退费币别、退费金额和退款账户等要素校验。</w:t>
      </w:r>
    </w:p>
    <w:p w:rsidR="00A17FCC" w:rsidRDefault="00A17FCC" w:rsidP="00A17FCC">
      <w:pPr>
        <w:pStyle w:val="5"/>
        <w:rPr>
          <w:sz w:val="24"/>
        </w:rPr>
      </w:pPr>
      <w:bookmarkStart w:id="1895" w:name="_Toc183939470"/>
      <w:r>
        <w:rPr>
          <w:rFonts w:hint="eastAsia"/>
          <w:sz w:val="24"/>
        </w:rPr>
        <w:t>六、独立函电处理（业务代码</w:t>
      </w:r>
      <w:r>
        <w:rPr>
          <w:rFonts w:hint="eastAsia"/>
          <w:sz w:val="24"/>
        </w:rPr>
        <w:t>7979</w:t>
      </w:r>
      <w:r>
        <w:rPr>
          <w:rFonts w:hint="eastAsia"/>
          <w:sz w:val="24"/>
        </w:rPr>
        <w:t>）</w:t>
      </w:r>
      <w:bookmarkEnd w:id="1895"/>
    </w:p>
    <w:p w:rsidR="00A17FCC" w:rsidRDefault="00A17FCC" w:rsidP="00A17FCC">
      <w:pPr>
        <w:pStyle w:val="6"/>
        <w:spacing w:line="360" w:lineRule="auto"/>
        <w:rPr>
          <w:kern w:val="0"/>
        </w:rPr>
      </w:pPr>
      <w:r>
        <w:rPr>
          <w:rFonts w:hint="eastAsia"/>
        </w:rPr>
        <w:t>（一）功能介绍</w:t>
      </w:r>
    </w:p>
    <w:p w:rsidR="00A17FCC" w:rsidRDefault="00A17FCC" w:rsidP="00A17FCC">
      <w:pPr>
        <w:pStyle w:val="a5"/>
        <w:ind w:firstLine="480"/>
      </w:pPr>
      <w:r>
        <w:rPr>
          <w:rFonts w:hint="eastAsia"/>
        </w:rPr>
        <w:t>当系统中没有合适的交易用以处理业务及发送相关函电时，可通过本交易缮制函电。</w:t>
      </w:r>
    </w:p>
    <w:p w:rsidR="00A17FCC" w:rsidRDefault="00A17FCC" w:rsidP="00A17FCC">
      <w:pPr>
        <w:pStyle w:val="6"/>
        <w:spacing w:line="360" w:lineRule="auto"/>
      </w:pPr>
      <w:r>
        <w:rPr>
          <w:rFonts w:hint="eastAsia"/>
        </w:rPr>
        <w:lastRenderedPageBreak/>
        <w:t>（二）操作要点</w:t>
      </w:r>
    </w:p>
    <w:p w:rsidR="00A17FCC" w:rsidRDefault="00A17FCC" w:rsidP="00A17FCC">
      <w:pPr>
        <w:ind w:left="480" w:hangingChars="200" w:hanging="480"/>
      </w:pPr>
      <w:r>
        <w:rPr>
          <w:rFonts w:hint="eastAsia"/>
        </w:rPr>
        <w:t>１、当处理的业务具有系统内业务编号时，必须录入系统内的业务编号。</w:t>
      </w:r>
    </w:p>
    <w:p w:rsidR="00A17FCC" w:rsidRDefault="00A17FCC" w:rsidP="00A17FCC">
      <w:pPr>
        <w:ind w:left="480" w:hangingChars="200" w:hanging="480"/>
      </w:pPr>
      <w:r>
        <w:rPr>
          <w:rFonts w:hint="eastAsia"/>
        </w:rPr>
        <w:t>２、如果处理的业务没有系统内业务编号，则勾选“独立事件函电”选项，录入受理分行、受理网点，系统自动生成一个编号，手工编的业务编号则在“检索参考号”中录入。</w:t>
      </w:r>
    </w:p>
    <w:p w:rsidR="00A17FCC" w:rsidRDefault="00A17FCC" w:rsidP="00A17FCC"/>
    <w:p w:rsidR="00A17FCC" w:rsidRDefault="00A17FCC" w:rsidP="0004090F">
      <w:pPr>
        <w:pStyle w:val="4"/>
      </w:pPr>
      <w:bookmarkStart w:id="1896" w:name="_Toc89243542"/>
      <w:bookmarkStart w:id="1897" w:name="_Toc99422907"/>
      <w:bookmarkStart w:id="1898" w:name="_Toc109011070"/>
      <w:bookmarkStart w:id="1899" w:name="_Toc181072506"/>
      <w:bookmarkStart w:id="1900" w:name="_Toc183939471"/>
      <w:bookmarkStart w:id="1901" w:name="_Toc186273665"/>
      <w:r>
        <w:rPr>
          <w:rFonts w:hint="eastAsia"/>
        </w:rPr>
        <w:t>第十五节　综合查询</w:t>
      </w:r>
      <w:bookmarkEnd w:id="1896"/>
      <w:bookmarkEnd w:id="1897"/>
      <w:bookmarkEnd w:id="1898"/>
      <w:bookmarkEnd w:id="1899"/>
      <w:bookmarkEnd w:id="1900"/>
      <w:bookmarkEnd w:id="1901"/>
    </w:p>
    <w:p w:rsidR="00A17FCC" w:rsidRDefault="00A17FCC" w:rsidP="0004090F">
      <w:pPr>
        <w:pStyle w:val="5"/>
        <w:rPr>
          <w:sz w:val="24"/>
        </w:rPr>
      </w:pPr>
      <w:bookmarkStart w:id="1902" w:name="_Toc183939472"/>
      <w:r>
        <w:rPr>
          <w:rFonts w:hint="eastAsia"/>
          <w:sz w:val="24"/>
        </w:rPr>
        <w:t>一、进口业务（业务代码</w:t>
      </w:r>
      <w:r>
        <w:rPr>
          <w:rFonts w:hint="eastAsia"/>
          <w:sz w:val="24"/>
        </w:rPr>
        <w:t>7910</w:t>
      </w:r>
      <w:r>
        <w:rPr>
          <w:rFonts w:hint="eastAsia"/>
          <w:sz w:val="24"/>
        </w:rPr>
        <w:t>）</w:t>
      </w:r>
      <w:bookmarkEnd w:id="1902"/>
    </w:p>
    <w:p w:rsidR="00A17FCC" w:rsidRDefault="00A17FCC" w:rsidP="00A17FCC">
      <w:pPr>
        <w:pStyle w:val="6"/>
        <w:spacing w:line="360" w:lineRule="auto"/>
      </w:pPr>
      <w:r>
        <w:rPr>
          <w:rFonts w:hint="eastAsia"/>
        </w:rPr>
        <w:t>（一）进口业务查询（业务代码</w:t>
      </w:r>
      <w:r>
        <w:rPr>
          <w:rFonts w:hint="eastAsia"/>
        </w:rPr>
        <w:t>7911</w:t>
      </w:r>
      <w:r>
        <w:rPr>
          <w:rFonts w:hint="eastAsia"/>
        </w:rPr>
        <w:t>）</w:t>
      </w:r>
    </w:p>
    <w:p w:rsidR="00A17FCC" w:rsidRDefault="00A17FCC" w:rsidP="00A17FCC">
      <w:pPr>
        <w:ind w:firstLineChars="200" w:firstLine="480"/>
      </w:pPr>
      <w:r>
        <w:rPr>
          <w:rFonts w:hint="eastAsia"/>
        </w:rPr>
        <w:t>本功能集成了下述进口信用证、担保提货、进口来单和进口代收四项的查询。</w:t>
      </w:r>
    </w:p>
    <w:p w:rsidR="00A17FCC" w:rsidRDefault="00A17FCC" w:rsidP="00A17FCC">
      <w:pPr>
        <w:pStyle w:val="6"/>
        <w:spacing w:line="360" w:lineRule="auto"/>
      </w:pPr>
      <w:r>
        <w:rPr>
          <w:rFonts w:hint="eastAsia"/>
        </w:rPr>
        <w:t>（二）进口信用证查询（业务代码</w:t>
      </w:r>
      <w:r>
        <w:rPr>
          <w:rFonts w:hint="eastAsia"/>
        </w:rPr>
        <w:t>7912</w:t>
      </w:r>
      <w:r>
        <w:rPr>
          <w:rFonts w:hint="eastAsia"/>
        </w:rPr>
        <w:t>）</w:t>
      </w:r>
    </w:p>
    <w:p w:rsidR="00A17FCC" w:rsidRDefault="00A17FCC" w:rsidP="00A17FCC">
      <w:pPr>
        <w:ind w:firstLineChars="200" w:firstLine="480"/>
      </w:pPr>
      <w:r>
        <w:rPr>
          <w:rFonts w:hint="eastAsia"/>
        </w:rPr>
        <w:t>本功能提供一个综合查询界面，能够全面地查询进口信用证下全部业务资料包括主文件信息、交易信息、费用信息、发送函电和收到函电等。</w:t>
      </w:r>
    </w:p>
    <w:p w:rsidR="00A17FCC" w:rsidRDefault="00A17FCC" w:rsidP="00A17FCC">
      <w:pPr>
        <w:pStyle w:val="6"/>
        <w:spacing w:line="360" w:lineRule="auto"/>
      </w:pPr>
      <w:r>
        <w:rPr>
          <w:rFonts w:hint="eastAsia"/>
        </w:rPr>
        <w:t>（三）担保提货查询（业务代码</w:t>
      </w:r>
      <w:r>
        <w:rPr>
          <w:rFonts w:hint="eastAsia"/>
        </w:rPr>
        <w:t>7913</w:t>
      </w:r>
      <w:r>
        <w:rPr>
          <w:rFonts w:hint="eastAsia"/>
        </w:rPr>
        <w:t>）</w:t>
      </w:r>
    </w:p>
    <w:p w:rsidR="00A17FCC" w:rsidRDefault="00A17FCC" w:rsidP="00A17FCC">
      <w:pPr>
        <w:ind w:firstLineChars="200" w:firstLine="480"/>
      </w:pPr>
      <w:r>
        <w:rPr>
          <w:rFonts w:hint="eastAsia"/>
        </w:rPr>
        <w:t>本功能提供一个综合查询界面，能够全面地查询担保提货下全部业务资料包括主文件信息、交易信息、费用信息、发送函电和收到函电等。</w:t>
      </w:r>
    </w:p>
    <w:p w:rsidR="00A17FCC" w:rsidRDefault="00A17FCC" w:rsidP="00A17FCC">
      <w:pPr>
        <w:pStyle w:val="6"/>
        <w:spacing w:line="360" w:lineRule="auto"/>
      </w:pPr>
      <w:r>
        <w:rPr>
          <w:rFonts w:hint="eastAsia"/>
        </w:rPr>
        <w:t>（四）进口来单查询（业务代码</w:t>
      </w:r>
      <w:r>
        <w:rPr>
          <w:rFonts w:hint="eastAsia"/>
        </w:rPr>
        <w:t>7914</w:t>
      </w:r>
      <w:r>
        <w:rPr>
          <w:rFonts w:hint="eastAsia"/>
        </w:rPr>
        <w:t>）</w:t>
      </w:r>
    </w:p>
    <w:p w:rsidR="00A17FCC" w:rsidRDefault="00A17FCC" w:rsidP="00A17FCC">
      <w:pPr>
        <w:ind w:firstLineChars="200" w:firstLine="480"/>
      </w:pPr>
      <w:r>
        <w:rPr>
          <w:rFonts w:hint="eastAsia"/>
        </w:rPr>
        <w:t>本功能提供一个综合查询界面，能够全面地查询进口来单下全部业务资料包括主文件信息、交易信息、费用信息、发送函电和收到函电等。</w:t>
      </w:r>
    </w:p>
    <w:p w:rsidR="00A17FCC" w:rsidRDefault="00A17FCC" w:rsidP="00A17FCC">
      <w:pPr>
        <w:pStyle w:val="6"/>
        <w:spacing w:line="360" w:lineRule="auto"/>
      </w:pPr>
      <w:r>
        <w:rPr>
          <w:rFonts w:hint="eastAsia"/>
        </w:rPr>
        <w:t>（五）进口代收查询（业务代码</w:t>
      </w:r>
      <w:r>
        <w:rPr>
          <w:rFonts w:hint="eastAsia"/>
        </w:rPr>
        <w:t>7915</w:t>
      </w:r>
      <w:r>
        <w:rPr>
          <w:rFonts w:hint="eastAsia"/>
        </w:rPr>
        <w:t>）</w:t>
      </w:r>
    </w:p>
    <w:p w:rsidR="00A17FCC" w:rsidRDefault="00A17FCC" w:rsidP="00A17FCC">
      <w:pPr>
        <w:ind w:firstLineChars="200" w:firstLine="480"/>
      </w:pPr>
      <w:r>
        <w:rPr>
          <w:rFonts w:hint="eastAsia"/>
        </w:rPr>
        <w:t>本功能提供一个综合查询界面，能够全面地查询进口代收下全部业务资料包括主文件信息、交易信息、费用信息、发送函电和收到函电等。</w:t>
      </w:r>
    </w:p>
    <w:p w:rsidR="00A17FCC" w:rsidRDefault="00A17FCC" w:rsidP="00A17FCC"/>
    <w:p w:rsidR="00A17FCC" w:rsidRDefault="00A17FCC" w:rsidP="0004090F">
      <w:pPr>
        <w:pStyle w:val="5"/>
        <w:rPr>
          <w:sz w:val="24"/>
        </w:rPr>
      </w:pPr>
      <w:bookmarkStart w:id="1903" w:name="_Toc183939473"/>
      <w:r>
        <w:rPr>
          <w:rFonts w:hint="eastAsia"/>
          <w:sz w:val="24"/>
        </w:rPr>
        <w:lastRenderedPageBreak/>
        <w:t>二、出口业务（业务代码</w:t>
      </w:r>
      <w:r>
        <w:rPr>
          <w:rFonts w:hint="eastAsia"/>
          <w:sz w:val="24"/>
        </w:rPr>
        <w:t>7920</w:t>
      </w:r>
      <w:r>
        <w:rPr>
          <w:rFonts w:hint="eastAsia"/>
          <w:sz w:val="24"/>
        </w:rPr>
        <w:t>）</w:t>
      </w:r>
      <w:bookmarkEnd w:id="1903"/>
    </w:p>
    <w:p w:rsidR="00A17FCC" w:rsidRDefault="00A17FCC" w:rsidP="00A17FCC">
      <w:pPr>
        <w:pStyle w:val="6"/>
        <w:spacing w:line="360" w:lineRule="auto"/>
      </w:pPr>
      <w:r>
        <w:rPr>
          <w:rFonts w:hint="eastAsia"/>
        </w:rPr>
        <w:t>（一）出口业务查询（业务代码</w:t>
      </w:r>
      <w:r>
        <w:rPr>
          <w:rFonts w:hint="eastAsia"/>
        </w:rPr>
        <w:t>7921</w:t>
      </w:r>
      <w:r>
        <w:rPr>
          <w:rFonts w:hint="eastAsia"/>
        </w:rPr>
        <w:t>）</w:t>
      </w:r>
    </w:p>
    <w:p w:rsidR="00A17FCC" w:rsidRDefault="00A17FCC" w:rsidP="00A17FCC">
      <w:pPr>
        <w:ind w:firstLineChars="200" w:firstLine="480"/>
      </w:pPr>
      <w:r>
        <w:rPr>
          <w:rFonts w:hint="eastAsia"/>
        </w:rPr>
        <w:t>本功能集成了下述出口信用证通知、出口议付和出口托收三项的查询。</w:t>
      </w:r>
    </w:p>
    <w:p w:rsidR="00A17FCC" w:rsidRDefault="00A17FCC" w:rsidP="00A17FCC">
      <w:pPr>
        <w:pStyle w:val="6"/>
        <w:spacing w:line="360" w:lineRule="auto"/>
      </w:pPr>
      <w:r>
        <w:rPr>
          <w:rFonts w:hint="eastAsia"/>
        </w:rPr>
        <w:t>（二）出口信用证查询（业务代码</w:t>
      </w:r>
      <w:r>
        <w:rPr>
          <w:rFonts w:hint="eastAsia"/>
        </w:rPr>
        <w:t>7922</w:t>
      </w:r>
      <w:r>
        <w:rPr>
          <w:rFonts w:hint="eastAsia"/>
        </w:rPr>
        <w:t>）</w:t>
      </w:r>
    </w:p>
    <w:p w:rsidR="00A17FCC" w:rsidRDefault="00A17FCC" w:rsidP="00A17FCC">
      <w:pPr>
        <w:ind w:firstLineChars="200" w:firstLine="480"/>
      </w:pPr>
      <w:r>
        <w:rPr>
          <w:rFonts w:hint="eastAsia"/>
        </w:rPr>
        <w:t>本功能提供一个综合查询界面，能够全面地查询出口信用证通知下全部业务资料包括主文件信息、交易信息、费用信息、发送函电和收到函电等。</w:t>
      </w:r>
    </w:p>
    <w:p w:rsidR="00A17FCC" w:rsidRDefault="00A17FCC" w:rsidP="00A17FCC">
      <w:pPr>
        <w:pStyle w:val="6"/>
        <w:spacing w:line="360" w:lineRule="auto"/>
      </w:pPr>
      <w:r>
        <w:rPr>
          <w:rFonts w:hint="eastAsia"/>
        </w:rPr>
        <w:t>（三）出口议付查询（业务代码</w:t>
      </w:r>
      <w:r>
        <w:rPr>
          <w:rFonts w:hint="eastAsia"/>
        </w:rPr>
        <w:t>7923</w:t>
      </w:r>
      <w:r>
        <w:rPr>
          <w:rFonts w:hint="eastAsia"/>
        </w:rPr>
        <w:t>）</w:t>
      </w:r>
    </w:p>
    <w:p w:rsidR="00A17FCC" w:rsidRDefault="00A17FCC" w:rsidP="00A17FCC">
      <w:pPr>
        <w:ind w:firstLineChars="200" w:firstLine="480"/>
      </w:pPr>
      <w:r>
        <w:rPr>
          <w:rFonts w:hint="eastAsia"/>
        </w:rPr>
        <w:t>本功能提供一个综合查询界面，能够全面地查询出口议付下全部业务资料包括主文件信息、交易信息、费用信息、发送函电和收到函电等。</w:t>
      </w:r>
    </w:p>
    <w:p w:rsidR="00A17FCC" w:rsidRDefault="00A17FCC" w:rsidP="00A17FCC">
      <w:pPr>
        <w:pStyle w:val="6"/>
        <w:spacing w:line="360" w:lineRule="auto"/>
      </w:pPr>
      <w:r>
        <w:rPr>
          <w:rFonts w:hint="eastAsia"/>
        </w:rPr>
        <w:t>（四）出口托收查询（业务代码</w:t>
      </w:r>
      <w:r>
        <w:rPr>
          <w:rFonts w:hint="eastAsia"/>
        </w:rPr>
        <w:t>7924</w:t>
      </w:r>
      <w:r>
        <w:rPr>
          <w:rFonts w:hint="eastAsia"/>
        </w:rPr>
        <w:t>）</w:t>
      </w:r>
    </w:p>
    <w:p w:rsidR="00A17FCC" w:rsidRDefault="00A17FCC" w:rsidP="00A17FCC">
      <w:pPr>
        <w:ind w:firstLineChars="200" w:firstLine="480"/>
      </w:pPr>
      <w:r>
        <w:rPr>
          <w:rFonts w:hint="eastAsia"/>
        </w:rPr>
        <w:t>本功能提供一个综合查询界面，能够全面地查询出口托收下全部业务资料包括主文件信息、交易信息、费用信息、发送函电和收到函电等。</w:t>
      </w:r>
    </w:p>
    <w:p w:rsidR="00A17FCC" w:rsidRDefault="00A17FCC" w:rsidP="0004090F">
      <w:pPr>
        <w:pStyle w:val="5"/>
        <w:rPr>
          <w:sz w:val="24"/>
        </w:rPr>
      </w:pPr>
      <w:bookmarkStart w:id="1904" w:name="_Toc183939474"/>
      <w:r>
        <w:rPr>
          <w:rFonts w:hint="eastAsia"/>
          <w:sz w:val="24"/>
        </w:rPr>
        <w:t>三、汇款及光票（业务代码</w:t>
      </w:r>
      <w:r>
        <w:rPr>
          <w:rFonts w:hint="eastAsia"/>
          <w:sz w:val="24"/>
        </w:rPr>
        <w:t>7930</w:t>
      </w:r>
      <w:r>
        <w:rPr>
          <w:rFonts w:hint="eastAsia"/>
          <w:sz w:val="24"/>
        </w:rPr>
        <w:t>）</w:t>
      </w:r>
      <w:bookmarkEnd w:id="1904"/>
    </w:p>
    <w:p w:rsidR="00A17FCC" w:rsidRDefault="00A17FCC" w:rsidP="0004090F">
      <w:pPr>
        <w:pStyle w:val="6"/>
        <w:spacing w:line="360" w:lineRule="auto"/>
      </w:pPr>
      <w:r>
        <w:rPr>
          <w:rFonts w:hint="eastAsia"/>
        </w:rPr>
        <w:t>（一）汇款及光票业务查询（业务代码</w:t>
      </w:r>
      <w:r>
        <w:rPr>
          <w:rFonts w:hint="eastAsia"/>
        </w:rPr>
        <w:t>7931</w:t>
      </w:r>
      <w:r>
        <w:rPr>
          <w:rFonts w:hint="eastAsia"/>
        </w:rPr>
        <w:t>）</w:t>
      </w:r>
    </w:p>
    <w:p w:rsidR="00A17FCC" w:rsidRDefault="00A17FCC" w:rsidP="00A17FCC">
      <w:pPr>
        <w:ind w:firstLineChars="200" w:firstLine="480"/>
      </w:pPr>
      <w:r>
        <w:rPr>
          <w:rFonts w:hint="eastAsia"/>
        </w:rPr>
        <w:t>本功能集成了下述汇入汇款、汇出汇款和光票托收三项的查询。</w:t>
      </w:r>
    </w:p>
    <w:p w:rsidR="00A17FCC" w:rsidRDefault="00A17FCC" w:rsidP="0004090F">
      <w:pPr>
        <w:pStyle w:val="6"/>
        <w:spacing w:line="360" w:lineRule="auto"/>
      </w:pPr>
      <w:r>
        <w:rPr>
          <w:rFonts w:hint="eastAsia"/>
        </w:rPr>
        <w:t>（二）汇入汇款查询（业务代码</w:t>
      </w:r>
      <w:r>
        <w:rPr>
          <w:rFonts w:hint="eastAsia"/>
        </w:rPr>
        <w:t>7932</w:t>
      </w:r>
      <w:r>
        <w:rPr>
          <w:rFonts w:hint="eastAsia"/>
        </w:rPr>
        <w:t>）</w:t>
      </w:r>
    </w:p>
    <w:p w:rsidR="00A17FCC" w:rsidRDefault="00A17FCC" w:rsidP="00A17FCC">
      <w:pPr>
        <w:ind w:firstLineChars="200" w:firstLine="480"/>
      </w:pPr>
      <w:r>
        <w:rPr>
          <w:rFonts w:hint="eastAsia"/>
        </w:rPr>
        <w:t>本功能提供一个综合查询界面，能够全面地查询汇入汇款下全部业务资料包括主文件信息、交易信息、费用信息、发送函电和收到函电等。</w:t>
      </w:r>
    </w:p>
    <w:p w:rsidR="00A17FCC" w:rsidRDefault="00A17FCC" w:rsidP="0004090F">
      <w:pPr>
        <w:pStyle w:val="6"/>
        <w:spacing w:line="360" w:lineRule="auto"/>
      </w:pPr>
      <w:r>
        <w:rPr>
          <w:rFonts w:hint="eastAsia"/>
        </w:rPr>
        <w:t>（三）汇出汇款查询（业务代码</w:t>
      </w:r>
      <w:r>
        <w:rPr>
          <w:rFonts w:hint="eastAsia"/>
        </w:rPr>
        <w:t>7933</w:t>
      </w:r>
      <w:r>
        <w:rPr>
          <w:rFonts w:hint="eastAsia"/>
        </w:rPr>
        <w:t>）</w:t>
      </w:r>
    </w:p>
    <w:p w:rsidR="00A17FCC" w:rsidRDefault="00A17FCC" w:rsidP="00A17FCC">
      <w:pPr>
        <w:ind w:firstLineChars="200" w:firstLine="480"/>
      </w:pPr>
      <w:r>
        <w:rPr>
          <w:rFonts w:hint="eastAsia"/>
        </w:rPr>
        <w:t>本功能提供一个综合查询界面，能够全面地查询汇出汇款下全部业务资料包括主文件信息、交易信息、费用信息、发送函电和收到函电等。</w:t>
      </w:r>
    </w:p>
    <w:p w:rsidR="00A17FCC" w:rsidRDefault="00A17FCC" w:rsidP="0004090F">
      <w:pPr>
        <w:pStyle w:val="6"/>
        <w:spacing w:line="360" w:lineRule="auto"/>
      </w:pPr>
      <w:r>
        <w:rPr>
          <w:rFonts w:hint="eastAsia"/>
        </w:rPr>
        <w:t>（四）光票托收查询（业务代码</w:t>
      </w:r>
      <w:r>
        <w:rPr>
          <w:rFonts w:hint="eastAsia"/>
        </w:rPr>
        <w:t>7934</w:t>
      </w:r>
      <w:r>
        <w:rPr>
          <w:rFonts w:hint="eastAsia"/>
        </w:rPr>
        <w:t>）</w:t>
      </w:r>
    </w:p>
    <w:p w:rsidR="00A17FCC" w:rsidRDefault="00A17FCC" w:rsidP="00A17FCC">
      <w:pPr>
        <w:ind w:firstLineChars="200" w:firstLine="480"/>
      </w:pPr>
      <w:r>
        <w:rPr>
          <w:rFonts w:hint="eastAsia"/>
        </w:rPr>
        <w:t>本功能提供一个综合查询界面，能够全面地查询光票托收下全部业务资料包</w:t>
      </w:r>
      <w:r>
        <w:rPr>
          <w:rFonts w:hint="eastAsia"/>
        </w:rPr>
        <w:lastRenderedPageBreak/>
        <w:t>括主文件信息、交易信息、费用信息、发送函电和收到函电等。</w:t>
      </w:r>
    </w:p>
    <w:p w:rsidR="00A17FCC" w:rsidRDefault="00A17FCC" w:rsidP="00A17FCC"/>
    <w:p w:rsidR="00A17FCC" w:rsidRDefault="00A17FCC" w:rsidP="0004090F">
      <w:pPr>
        <w:pStyle w:val="5"/>
        <w:rPr>
          <w:sz w:val="24"/>
        </w:rPr>
      </w:pPr>
      <w:bookmarkStart w:id="1905" w:name="_Toc183939475"/>
      <w:r>
        <w:rPr>
          <w:rFonts w:hint="eastAsia"/>
          <w:sz w:val="24"/>
        </w:rPr>
        <w:t>四、清单查询（业务代码</w:t>
      </w:r>
      <w:r>
        <w:rPr>
          <w:rFonts w:hint="eastAsia"/>
          <w:sz w:val="24"/>
        </w:rPr>
        <w:t>7940</w:t>
      </w:r>
      <w:r>
        <w:rPr>
          <w:rFonts w:hint="eastAsia"/>
          <w:sz w:val="24"/>
        </w:rPr>
        <w:t>）</w:t>
      </w:r>
      <w:bookmarkEnd w:id="1905"/>
    </w:p>
    <w:p w:rsidR="00A17FCC" w:rsidRDefault="00A17FCC" w:rsidP="00A17FCC">
      <w:pPr>
        <w:pStyle w:val="6"/>
        <w:spacing w:line="360" w:lineRule="auto"/>
      </w:pPr>
      <w:r>
        <w:rPr>
          <w:rFonts w:hint="eastAsia"/>
        </w:rPr>
        <w:t>（一）来单待备付清单（业务代码</w:t>
      </w:r>
      <w:r>
        <w:rPr>
          <w:rFonts w:hint="eastAsia"/>
        </w:rPr>
        <w:t>7941</w:t>
      </w:r>
      <w:r>
        <w:rPr>
          <w:rFonts w:hint="eastAsia"/>
        </w:rPr>
        <w:t>）</w:t>
      </w:r>
    </w:p>
    <w:p w:rsidR="00A17FCC" w:rsidRDefault="00A17FCC" w:rsidP="00A17FCC">
      <w:pPr>
        <w:ind w:firstLineChars="200" w:firstLine="480"/>
      </w:pPr>
      <w:r>
        <w:rPr>
          <w:rFonts w:hint="eastAsia"/>
        </w:rPr>
        <w:t>通过本功能查询进口信用证下来单待备付的业务。</w:t>
      </w:r>
    </w:p>
    <w:p w:rsidR="00A17FCC" w:rsidRDefault="00A17FCC" w:rsidP="00A17FCC">
      <w:pPr>
        <w:pStyle w:val="6"/>
        <w:spacing w:line="360" w:lineRule="auto"/>
      </w:pPr>
      <w:r>
        <w:rPr>
          <w:rFonts w:hint="eastAsia"/>
        </w:rPr>
        <w:t>（二）代收待备付清单（业务代码</w:t>
      </w:r>
      <w:r>
        <w:rPr>
          <w:rFonts w:hint="eastAsia"/>
        </w:rPr>
        <w:t>7942</w:t>
      </w:r>
      <w:r>
        <w:rPr>
          <w:rFonts w:hint="eastAsia"/>
        </w:rPr>
        <w:t>）</w:t>
      </w:r>
    </w:p>
    <w:p w:rsidR="00A17FCC" w:rsidRDefault="00A17FCC" w:rsidP="00A17FCC">
      <w:pPr>
        <w:ind w:firstLineChars="200" w:firstLine="480"/>
      </w:pPr>
      <w:r>
        <w:rPr>
          <w:rFonts w:hint="eastAsia"/>
        </w:rPr>
        <w:t>通过本功能查询进口代收待备付的业务。</w:t>
      </w:r>
    </w:p>
    <w:p w:rsidR="00A17FCC" w:rsidRDefault="00A17FCC" w:rsidP="00A17FCC">
      <w:pPr>
        <w:pStyle w:val="6"/>
        <w:spacing w:line="360" w:lineRule="auto"/>
      </w:pPr>
      <w:r>
        <w:rPr>
          <w:rFonts w:hint="eastAsia"/>
        </w:rPr>
        <w:t>（三）来单付款头寸清单（业务代码</w:t>
      </w:r>
      <w:r>
        <w:rPr>
          <w:rFonts w:hint="eastAsia"/>
        </w:rPr>
        <w:t>7943</w:t>
      </w:r>
      <w:r>
        <w:rPr>
          <w:rFonts w:hint="eastAsia"/>
        </w:rPr>
        <w:t>）</w:t>
      </w:r>
    </w:p>
    <w:p w:rsidR="00A17FCC" w:rsidRDefault="00A17FCC" w:rsidP="00A17FCC">
      <w:pPr>
        <w:ind w:firstLineChars="200" w:firstLine="480"/>
      </w:pPr>
      <w:r>
        <w:rPr>
          <w:rFonts w:hint="eastAsia"/>
        </w:rPr>
        <w:t>通过本功能查询进口信用证下来单付款交易中的业务，包括未生效的付款记录，供操作用户导出</w:t>
      </w:r>
      <w:r>
        <w:rPr>
          <w:rFonts w:hint="eastAsia"/>
        </w:rPr>
        <w:t>EXCEL</w:t>
      </w:r>
      <w:r>
        <w:rPr>
          <w:rFonts w:hint="eastAsia"/>
        </w:rPr>
        <w:t>表，从而汇总出来单付款的头寸清单。</w:t>
      </w:r>
    </w:p>
    <w:p w:rsidR="00A17FCC" w:rsidRDefault="00A17FCC" w:rsidP="00A17FCC">
      <w:pPr>
        <w:pStyle w:val="6"/>
        <w:spacing w:line="360" w:lineRule="auto"/>
      </w:pPr>
      <w:r>
        <w:rPr>
          <w:rFonts w:hint="eastAsia"/>
        </w:rPr>
        <w:t>（四）贴现付款头寸清单（业务代码</w:t>
      </w:r>
      <w:r>
        <w:rPr>
          <w:rFonts w:hint="eastAsia"/>
        </w:rPr>
        <w:t>7944</w:t>
      </w:r>
      <w:r>
        <w:rPr>
          <w:rFonts w:hint="eastAsia"/>
        </w:rPr>
        <w:t>）</w:t>
      </w:r>
    </w:p>
    <w:p w:rsidR="00A17FCC" w:rsidRDefault="00A17FCC" w:rsidP="00A17FCC">
      <w:pPr>
        <w:ind w:firstLineChars="200" w:firstLine="480"/>
      </w:pPr>
      <w:r>
        <w:rPr>
          <w:rFonts w:hint="eastAsia"/>
        </w:rPr>
        <w:t>通过本功能查询进口信用证下来单贴现付款交易中的业务，包括未生效的付款记录，供操作用户导出</w:t>
      </w:r>
      <w:r>
        <w:rPr>
          <w:rFonts w:hint="eastAsia"/>
        </w:rPr>
        <w:t>EXCEL</w:t>
      </w:r>
      <w:r>
        <w:rPr>
          <w:rFonts w:hint="eastAsia"/>
        </w:rPr>
        <w:t>表，从而汇总出贴现付款的头寸清单。</w:t>
      </w:r>
    </w:p>
    <w:p w:rsidR="00A17FCC" w:rsidRDefault="00A17FCC" w:rsidP="00A17FCC">
      <w:pPr>
        <w:pStyle w:val="6"/>
        <w:spacing w:line="360" w:lineRule="auto"/>
      </w:pPr>
      <w:r>
        <w:rPr>
          <w:rFonts w:hint="eastAsia"/>
        </w:rPr>
        <w:t>（五）代收付款头寸清单（业务代码</w:t>
      </w:r>
      <w:r>
        <w:rPr>
          <w:rFonts w:hint="eastAsia"/>
        </w:rPr>
        <w:t>7945</w:t>
      </w:r>
      <w:r>
        <w:rPr>
          <w:rFonts w:hint="eastAsia"/>
        </w:rPr>
        <w:t>）</w:t>
      </w:r>
    </w:p>
    <w:p w:rsidR="00A17FCC" w:rsidRDefault="00A17FCC" w:rsidP="00A17FCC">
      <w:pPr>
        <w:ind w:firstLineChars="200" w:firstLine="480"/>
      </w:pPr>
      <w:r>
        <w:rPr>
          <w:rFonts w:hint="eastAsia"/>
        </w:rPr>
        <w:t>通过本功能查询进口代收付款交易中的业务，包括未生效的付款记录，供操作用户导出</w:t>
      </w:r>
      <w:r>
        <w:rPr>
          <w:rFonts w:hint="eastAsia"/>
        </w:rPr>
        <w:t>EXCEL</w:t>
      </w:r>
      <w:r>
        <w:rPr>
          <w:rFonts w:hint="eastAsia"/>
        </w:rPr>
        <w:t>表，从而汇总出代收付款的头寸清单。</w:t>
      </w:r>
    </w:p>
    <w:p w:rsidR="00A17FCC" w:rsidRDefault="00A17FCC" w:rsidP="00A17FCC">
      <w:pPr>
        <w:pStyle w:val="6"/>
        <w:spacing w:line="360" w:lineRule="auto"/>
      </w:pPr>
      <w:r>
        <w:rPr>
          <w:rFonts w:hint="eastAsia"/>
        </w:rPr>
        <w:t>（六）汇出汇款头寸清单（业务代码</w:t>
      </w:r>
      <w:r>
        <w:rPr>
          <w:rFonts w:hint="eastAsia"/>
        </w:rPr>
        <w:t>7946</w:t>
      </w:r>
      <w:r>
        <w:rPr>
          <w:rFonts w:hint="eastAsia"/>
        </w:rPr>
        <w:t>）</w:t>
      </w:r>
    </w:p>
    <w:p w:rsidR="00A17FCC" w:rsidRDefault="00A17FCC" w:rsidP="00A17FCC">
      <w:pPr>
        <w:ind w:firstLineChars="200" w:firstLine="480"/>
      </w:pPr>
      <w:r>
        <w:rPr>
          <w:rFonts w:hint="eastAsia"/>
        </w:rPr>
        <w:t>通过本功能查询汇出汇款下汇出处理交易中的业务，包括未生效的汇款记录，供操作用户导出</w:t>
      </w:r>
      <w:r>
        <w:rPr>
          <w:rFonts w:hint="eastAsia"/>
        </w:rPr>
        <w:t>EXCEL</w:t>
      </w:r>
      <w:r>
        <w:rPr>
          <w:rFonts w:hint="eastAsia"/>
        </w:rPr>
        <w:t>表，从而汇总出汇款的头寸清单。</w:t>
      </w:r>
    </w:p>
    <w:p w:rsidR="00A17FCC" w:rsidRDefault="00A17FCC" w:rsidP="00A17FCC">
      <w:pPr>
        <w:pStyle w:val="6"/>
        <w:spacing w:line="360" w:lineRule="auto"/>
      </w:pPr>
      <w:r>
        <w:rPr>
          <w:rFonts w:hint="eastAsia"/>
        </w:rPr>
        <w:t>（七）未完成业务清单（业务代码</w:t>
      </w:r>
      <w:r>
        <w:rPr>
          <w:rFonts w:hint="eastAsia"/>
        </w:rPr>
        <w:t>7947</w:t>
      </w:r>
      <w:r>
        <w:rPr>
          <w:rFonts w:hint="eastAsia"/>
        </w:rPr>
        <w:t>）</w:t>
      </w:r>
    </w:p>
    <w:p w:rsidR="00A17FCC" w:rsidRDefault="00A17FCC" w:rsidP="00A17FCC">
      <w:pPr>
        <w:ind w:firstLineChars="225" w:firstLine="540"/>
      </w:pPr>
      <w:r>
        <w:rPr>
          <w:rFonts w:hint="eastAsia"/>
        </w:rPr>
        <w:t>通过本功能可以查询用户在国际业务模块中所有处理过但未生效的业务，具有查询本机构柜员国结未完成业务权限时，可以查询本机构其他柜员的情况，否则只能查询本人的业务情况。</w:t>
      </w:r>
    </w:p>
    <w:p w:rsidR="00A17FCC" w:rsidRDefault="00A17FCC" w:rsidP="00A17FCC"/>
    <w:p w:rsidR="00A17FCC" w:rsidRDefault="00A17FCC" w:rsidP="0004090F">
      <w:pPr>
        <w:pStyle w:val="5"/>
        <w:rPr>
          <w:sz w:val="24"/>
        </w:rPr>
      </w:pPr>
      <w:bookmarkStart w:id="1906" w:name="_Toc183939476"/>
      <w:r>
        <w:rPr>
          <w:rFonts w:hint="eastAsia"/>
          <w:sz w:val="24"/>
        </w:rPr>
        <w:lastRenderedPageBreak/>
        <w:t>五、电子汇兑记录查询（业务代码</w:t>
      </w:r>
      <w:r>
        <w:rPr>
          <w:rFonts w:hint="eastAsia"/>
          <w:sz w:val="24"/>
        </w:rPr>
        <w:t>7901</w:t>
      </w:r>
      <w:r>
        <w:rPr>
          <w:rFonts w:hint="eastAsia"/>
          <w:sz w:val="24"/>
        </w:rPr>
        <w:t>）</w:t>
      </w:r>
      <w:bookmarkEnd w:id="1906"/>
    </w:p>
    <w:p w:rsidR="00A17FCC" w:rsidRDefault="00A17FCC" w:rsidP="00A17FCC">
      <w:pPr>
        <w:ind w:firstLineChars="200" w:firstLine="480"/>
      </w:pPr>
      <w:r>
        <w:rPr>
          <w:rFonts w:hint="eastAsia"/>
        </w:rPr>
        <w:t>通过本功能可查询国际业务电子汇兑提出的记录，以及进行对账操作。</w:t>
      </w:r>
    </w:p>
    <w:p w:rsidR="00A17FCC" w:rsidRDefault="00A17FCC" w:rsidP="00A17FCC">
      <w:pPr>
        <w:ind w:firstLineChars="200" w:firstLine="480"/>
      </w:pPr>
      <w:r>
        <w:rPr>
          <w:rFonts w:hint="eastAsia"/>
        </w:rPr>
        <w:t>每日完成当日业务，分行必须使用本交易中的对账功能，核对电子汇兑与本系统发出的业务笔数和金额是否相符，相符后返回对账成功。</w:t>
      </w:r>
    </w:p>
    <w:p w:rsidR="00A17FCC" w:rsidRDefault="00A17FCC" w:rsidP="0004090F">
      <w:pPr>
        <w:pStyle w:val="5"/>
        <w:rPr>
          <w:sz w:val="24"/>
        </w:rPr>
      </w:pPr>
      <w:bookmarkStart w:id="1907" w:name="_Toc183939477"/>
      <w:r>
        <w:rPr>
          <w:rFonts w:hint="eastAsia"/>
          <w:sz w:val="24"/>
        </w:rPr>
        <w:t>六、发送函电查询（业务代码</w:t>
      </w:r>
      <w:r>
        <w:rPr>
          <w:rFonts w:hint="eastAsia"/>
          <w:sz w:val="24"/>
        </w:rPr>
        <w:t>7902</w:t>
      </w:r>
      <w:r>
        <w:rPr>
          <w:rFonts w:hint="eastAsia"/>
          <w:sz w:val="24"/>
        </w:rPr>
        <w:t>）</w:t>
      </w:r>
      <w:bookmarkEnd w:id="1907"/>
    </w:p>
    <w:p w:rsidR="00A17FCC" w:rsidRDefault="00A17FCC" w:rsidP="00A17FCC">
      <w:pPr>
        <w:ind w:firstLineChars="200" w:firstLine="480"/>
      </w:pPr>
      <w:r>
        <w:rPr>
          <w:rFonts w:hint="eastAsia"/>
        </w:rPr>
        <w:t>通过本功能查询对外发送函电。</w:t>
      </w:r>
    </w:p>
    <w:p w:rsidR="00A17FCC" w:rsidRDefault="00A17FCC" w:rsidP="0004090F">
      <w:pPr>
        <w:pStyle w:val="5"/>
        <w:rPr>
          <w:sz w:val="24"/>
        </w:rPr>
      </w:pPr>
      <w:bookmarkStart w:id="1908" w:name="_Toc183939478"/>
      <w:r>
        <w:rPr>
          <w:rFonts w:hint="eastAsia"/>
          <w:sz w:val="24"/>
        </w:rPr>
        <w:t>七、收到函电查询处理（业务代码</w:t>
      </w:r>
      <w:r>
        <w:rPr>
          <w:rFonts w:hint="eastAsia"/>
          <w:sz w:val="24"/>
        </w:rPr>
        <w:t>7903</w:t>
      </w:r>
      <w:r>
        <w:rPr>
          <w:rFonts w:hint="eastAsia"/>
          <w:sz w:val="24"/>
        </w:rPr>
        <w:t>）</w:t>
      </w:r>
      <w:bookmarkEnd w:id="1908"/>
    </w:p>
    <w:p w:rsidR="00A17FCC" w:rsidRDefault="00A17FCC" w:rsidP="00A17FCC">
      <w:pPr>
        <w:ind w:firstLineChars="200" w:firstLine="480"/>
      </w:pPr>
      <w:r>
        <w:rPr>
          <w:rFonts w:hint="eastAsia"/>
        </w:rPr>
        <w:t>通过本功能可查询收到的函电以及将收到的函电与系统中的业务作勾链，并可将收到电文的处理状态置为结束。</w:t>
      </w:r>
    </w:p>
    <w:p w:rsidR="00A17FCC" w:rsidRDefault="00A17FCC" w:rsidP="0004090F">
      <w:pPr>
        <w:pStyle w:val="5"/>
        <w:rPr>
          <w:sz w:val="24"/>
        </w:rPr>
      </w:pPr>
      <w:bookmarkStart w:id="1909" w:name="_Toc183939479"/>
      <w:r>
        <w:rPr>
          <w:rFonts w:hint="eastAsia"/>
          <w:sz w:val="24"/>
        </w:rPr>
        <w:t>八、电报码汉字互转（业务代码</w:t>
      </w:r>
      <w:r>
        <w:rPr>
          <w:rFonts w:hint="eastAsia"/>
          <w:sz w:val="24"/>
        </w:rPr>
        <w:t>7907</w:t>
      </w:r>
      <w:r>
        <w:rPr>
          <w:rFonts w:hint="eastAsia"/>
          <w:sz w:val="24"/>
        </w:rPr>
        <w:t>）</w:t>
      </w:r>
      <w:bookmarkEnd w:id="1909"/>
    </w:p>
    <w:p w:rsidR="00A17FCC" w:rsidRDefault="00A17FCC" w:rsidP="00A17FCC">
      <w:pPr>
        <w:pStyle w:val="6"/>
        <w:spacing w:line="360" w:lineRule="auto"/>
        <w:rPr>
          <w:kern w:val="0"/>
        </w:rPr>
      </w:pPr>
      <w:r>
        <w:rPr>
          <w:rFonts w:hint="eastAsia"/>
        </w:rPr>
        <w:t>（一）功能介绍</w:t>
      </w:r>
    </w:p>
    <w:p w:rsidR="00A17FCC" w:rsidRDefault="00A17FCC" w:rsidP="00A17FCC">
      <w:pPr>
        <w:ind w:firstLineChars="200" w:firstLine="480"/>
      </w:pPr>
      <w:r>
        <w:rPr>
          <w:rFonts w:hint="eastAsia"/>
        </w:rPr>
        <w:t>通过本功能可以将汉字字句转换成电报码，或者将电报码转换成汉字字句。注意电报码须四个数字为一组，每组之间必须使用一个空格分隔。</w:t>
      </w:r>
    </w:p>
    <w:p w:rsidR="00A17FCC" w:rsidRDefault="00A17FCC" w:rsidP="0004090F">
      <w:pPr>
        <w:pStyle w:val="5"/>
        <w:rPr>
          <w:sz w:val="24"/>
        </w:rPr>
      </w:pPr>
      <w:bookmarkStart w:id="1910" w:name="_Toc183939480"/>
      <w:r>
        <w:rPr>
          <w:rFonts w:hint="eastAsia"/>
          <w:sz w:val="24"/>
        </w:rPr>
        <w:t>十、计算日期（业务代码</w:t>
      </w:r>
      <w:r>
        <w:rPr>
          <w:rFonts w:hint="eastAsia"/>
          <w:sz w:val="24"/>
        </w:rPr>
        <w:t>7908</w:t>
      </w:r>
      <w:r>
        <w:rPr>
          <w:rFonts w:hint="eastAsia"/>
          <w:sz w:val="24"/>
        </w:rPr>
        <w:t>）</w:t>
      </w:r>
      <w:bookmarkEnd w:id="1910"/>
    </w:p>
    <w:p w:rsidR="00A17FCC" w:rsidRDefault="00A17FCC" w:rsidP="00A17FCC">
      <w:pPr>
        <w:pStyle w:val="6"/>
        <w:spacing w:line="360" w:lineRule="auto"/>
        <w:rPr>
          <w:kern w:val="0"/>
        </w:rPr>
      </w:pPr>
      <w:r>
        <w:rPr>
          <w:rFonts w:hint="eastAsia"/>
        </w:rPr>
        <w:t>（一）功能介绍</w:t>
      </w:r>
    </w:p>
    <w:p w:rsidR="00A17FCC" w:rsidRDefault="00A17FCC" w:rsidP="00A17FCC">
      <w:pPr>
        <w:ind w:firstLineChars="200" w:firstLine="480"/>
      </w:pPr>
      <w:r>
        <w:rPr>
          <w:rFonts w:hint="eastAsia"/>
        </w:rPr>
        <w:t>通过本功能可以查看日历，也可以对基准日加减若干天数计算出到期日。</w:t>
      </w:r>
    </w:p>
    <w:p w:rsidR="00A17FCC" w:rsidRDefault="00A17FCC" w:rsidP="0004090F">
      <w:pPr>
        <w:pStyle w:val="5"/>
        <w:rPr>
          <w:sz w:val="24"/>
        </w:rPr>
      </w:pPr>
      <w:bookmarkStart w:id="1911" w:name="_Toc183939481"/>
      <w:r>
        <w:rPr>
          <w:rFonts w:hint="eastAsia"/>
          <w:sz w:val="24"/>
        </w:rPr>
        <w:t>十一、手工计算费用（业务代码</w:t>
      </w:r>
      <w:r>
        <w:rPr>
          <w:rFonts w:hint="eastAsia"/>
          <w:sz w:val="24"/>
        </w:rPr>
        <w:t>7909</w:t>
      </w:r>
      <w:r>
        <w:rPr>
          <w:rFonts w:hint="eastAsia"/>
          <w:sz w:val="24"/>
        </w:rPr>
        <w:t>）</w:t>
      </w:r>
      <w:bookmarkEnd w:id="1911"/>
    </w:p>
    <w:p w:rsidR="00A17FCC" w:rsidRDefault="00A17FCC" w:rsidP="00A17FCC">
      <w:pPr>
        <w:pStyle w:val="6"/>
        <w:spacing w:line="360" w:lineRule="auto"/>
        <w:rPr>
          <w:kern w:val="0"/>
        </w:rPr>
      </w:pPr>
      <w:r>
        <w:rPr>
          <w:rFonts w:hint="eastAsia"/>
        </w:rPr>
        <w:t>（一）功能介绍</w:t>
      </w:r>
    </w:p>
    <w:p w:rsidR="00A17FCC" w:rsidRDefault="00A17FCC" w:rsidP="00A17FCC">
      <w:pPr>
        <w:ind w:firstLineChars="200" w:firstLine="480"/>
      </w:pPr>
      <w:r>
        <w:rPr>
          <w:rFonts w:hint="eastAsia"/>
        </w:rPr>
        <w:t>通过本功能可以手工输入计算费用的条件，系统据此计算出应收的费用。</w:t>
      </w:r>
    </w:p>
    <w:p w:rsidR="00A17FCC" w:rsidRDefault="00A17FCC" w:rsidP="00A17FCC"/>
    <w:p w:rsidR="00A17FCC" w:rsidRDefault="00A17FCC" w:rsidP="0004090F">
      <w:pPr>
        <w:pStyle w:val="4"/>
      </w:pPr>
      <w:bookmarkStart w:id="1912" w:name="_Toc89243543"/>
      <w:bookmarkStart w:id="1913" w:name="_Toc99422908"/>
      <w:bookmarkStart w:id="1914" w:name="_Toc109011071"/>
      <w:bookmarkStart w:id="1915" w:name="_Toc181072507"/>
      <w:bookmarkStart w:id="1916" w:name="_Toc183939482"/>
      <w:bookmarkStart w:id="1917" w:name="_Toc186273666"/>
      <w:r>
        <w:rPr>
          <w:rFonts w:hint="eastAsia"/>
        </w:rPr>
        <w:lastRenderedPageBreak/>
        <w:t>第十六节　数据维护</w:t>
      </w:r>
      <w:bookmarkEnd w:id="1912"/>
      <w:bookmarkEnd w:id="1913"/>
      <w:bookmarkEnd w:id="1914"/>
      <w:bookmarkEnd w:id="1915"/>
      <w:bookmarkEnd w:id="1916"/>
      <w:bookmarkEnd w:id="1917"/>
    </w:p>
    <w:p w:rsidR="00A17FCC" w:rsidRDefault="00A17FCC" w:rsidP="0004090F">
      <w:pPr>
        <w:pStyle w:val="5"/>
        <w:rPr>
          <w:sz w:val="24"/>
        </w:rPr>
      </w:pPr>
      <w:bookmarkStart w:id="1918" w:name="_Toc183939483"/>
      <w:r>
        <w:rPr>
          <w:rFonts w:hint="eastAsia"/>
          <w:sz w:val="24"/>
        </w:rPr>
        <w:t>一、系统数据查询维护（业务代码</w:t>
      </w:r>
      <w:r>
        <w:rPr>
          <w:rFonts w:hint="eastAsia"/>
          <w:sz w:val="24"/>
        </w:rPr>
        <w:t>7991</w:t>
      </w:r>
      <w:r>
        <w:rPr>
          <w:rFonts w:hint="eastAsia"/>
          <w:sz w:val="24"/>
        </w:rPr>
        <w:t>）</w:t>
      </w:r>
      <w:bookmarkEnd w:id="1918"/>
    </w:p>
    <w:p w:rsidR="00A17FCC" w:rsidRDefault="00A17FCC" w:rsidP="00A17FCC">
      <w:pPr>
        <w:pStyle w:val="6"/>
        <w:spacing w:line="360" w:lineRule="auto"/>
      </w:pPr>
      <w:r>
        <w:rPr>
          <w:rFonts w:hint="eastAsia"/>
        </w:rPr>
        <w:t>（一）按分行查询客户</w:t>
      </w:r>
    </w:p>
    <w:p w:rsidR="00A17FCC" w:rsidRDefault="00A17FCC" w:rsidP="00A17FCC">
      <w:pPr>
        <w:ind w:firstLineChars="200" w:firstLine="480"/>
      </w:pPr>
      <w:r>
        <w:rPr>
          <w:rFonts w:hint="eastAsia"/>
        </w:rPr>
        <w:t>本功能可按客户号、分行号、机构号、客户种类查询客户信息，以及维护客户在国际业务处理的特殊信息，包括扣费户口、缺省扣费币别、钞汇标志、各业务费用收取时机、各业务收汇原币入账标志、自动催收标志、特殊交单要求</w:t>
      </w:r>
    </w:p>
    <w:p w:rsidR="00A17FCC" w:rsidRDefault="00A17FCC" w:rsidP="00A17FCC">
      <w:pPr>
        <w:pStyle w:val="6"/>
        <w:spacing w:line="360" w:lineRule="auto"/>
      </w:pPr>
      <w:r>
        <w:rPr>
          <w:rFonts w:hint="eastAsia"/>
        </w:rPr>
        <w:t>（二）按名称查询客户</w:t>
      </w:r>
    </w:p>
    <w:p w:rsidR="00A17FCC" w:rsidRDefault="00A17FCC" w:rsidP="00A17FCC">
      <w:pPr>
        <w:ind w:firstLineChars="200" w:firstLine="480"/>
      </w:pPr>
      <w:r>
        <w:rPr>
          <w:rFonts w:hint="eastAsia"/>
        </w:rPr>
        <w:t>本功能可按客户名称模糊查询客户信息，以及维护客户在国际业务处理的特殊信息，包括扣费户口、缺省扣费币别、钞汇标志、各业务费用收取时机、各业务收汇原币入账标志、自动催收标志、特殊交单要求</w:t>
      </w:r>
    </w:p>
    <w:p w:rsidR="00A17FCC" w:rsidRDefault="00A17FCC" w:rsidP="00A17FCC">
      <w:pPr>
        <w:pStyle w:val="6"/>
        <w:spacing w:line="360" w:lineRule="auto"/>
      </w:pPr>
      <w:r>
        <w:rPr>
          <w:rFonts w:hint="eastAsia"/>
        </w:rPr>
        <w:t>（三）代理行</w:t>
      </w:r>
    </w:p>
    <w:p w:rsidR="00A17FCC" w:rsidRDefault="00A17FCC" w:rsidP="00A17FCC">
      <w:pPr>
        <w:ind w:firstLineChars="200" w:firstLine="480"/>
      </w:pPr>
      <w:r>
        <w:rPr>
          <w:rFonts w:hint="eastAsia"/>
        </w:rPr>
        <w:t>本功能可按交易行代码、</w:t>
      </w:r>
      <w:r>
        <w:rPr>
          <w:rFonts w:hint="eastAsia"/>
        </w:rPr>
        <w:t>SWIFT</w:t>
      </w:r>
      <w:r>
        <w:rPr>
          <w:rFonts w:hint="eastAsia"/>
        </w:rPr>
        <w:t>代码、交易行国别、交易行名址、城市名称等条件查询代理行信息。</w:t>
      </w:r>
    </w:p>
    <w:p w:rsidR="00A17FCC" w:rsidRDefault="00A17FCC" w:rsidP="00A17FCC">
      <w:pPr>
        <w:pStyle w:val="6"/>
        <w:spacing w:line="360" w:lineRule="auto"/>
      </w:pPr>
      <w:r>
        <w:rPr>
          <w:rFonts w:hint="eastAsia"/>
        </w:rPr>
        <w:t>（四）账户行</w:t>
      </w:r>
    </w:p>
    <w:p w:rsidR="00A17FCC" w:rsidRDefault="00A17FCC" w:rsidP="00A17FCC">
      <w:pPr>
        <w:ind w:firstLineChars="200" w:firstLine="480"/>
      </w:pPr>
      <w:r>
        <w:rPr>
          <w:rFonts w:hint="eastAsia"/>
        </w:rPr>
        <w:t>本功能可按币别、分行、账户类型等条件查询</w:t>
      </w:r>
      <w:r>
        <w:rPr>
          <w:rFonts w:hint="eastAsia"/>
        </w:rPr>
        <w:t>/</w:t>
      </w:r>
      <w:r>
        <w:rPr>
          <w:rFonts w:hint="eastAsia"/>
        </w:rPr>
        <w:t>维护账户行信息。</w:t>
      </w:r>
    </w:p>
    <w:p w:rsidR="00A17FCC" w:rsidRDefault="00A17FCC" w:rsidP="00A17FCC">
      <w:pPr>
        <w:pStyle w:val="6"/>
        <w:spacing w:line="360" w:lineRule="auto"/>
      </w:pPr>
      <w:r>
        <w:rPr>
          <w:rFonts w:hint="eastAsia"/>
        </w:rPr>
        <w:t>（五）清算银行</w:t>
      </w:r>
    </w:p>
    <w:p w:rsidR="00A17FCC" w:rsidRDefault="00A17FCC" w:rsidP="00A17FCC">
      <w:pPr>
        <w:ind w:firstLineChars="200" w:firstLine="480"/>
      </w:pPr>
      <w:r>
        <w:rPr>
          <w:rFonts w:hint="eastAsia"/>
        </w:rPr>
        <w:t>略</w:t>
      </w:r>
    </w:p>
    <w:p w:rsidR="00A17FCC" w:rsidRDefault="00A17FCC" w:rsidP="00A17FCC">
      <w:pPr>
        <w:pStyle w:val="6"/>
        <w:spacing w:line="360" w:lineRule="auto"/>
      </w:pPr>
      <w:r>
        <w:rPr>
          <w:rFonts w:hint="eastAsia"/>
        </w:rPr>
        <w:t>（六）</w:t>
      </w:r>
      <w:r>
        <w:rPr>
          <w:rFonts w:hint="eastAsia"/>
        </w:rPr>
        <w:t>SWIFT</w:t>
      </w:r>
      <w:r>
        <w:rPr>
          <w:rFonts w:hint="eastAsia"/>
        </w:rPr>
        <w:t>银行资料</w:t>
      </w:r>
    </w:p>
    <w:p w:rsidR="00A17FCC" w:rsidRDefault="00A17FCC" w:rsidP="00A17FCC">
      <w:pPr>
        <w:ind w:firstLineChars="200" w:firstLine="480"/>
      </w:pPr>
      <w:r>
        <w:rPr>
          <w:rFonts w:hint="eastAsia"/>
        </w:rPr>
        <w:t>本功能可按</w:t>
      </w:r>
      <w:r>
        <w:rPr>
          <w:rFonts w:hint="eastAsia"/>
        </w:rPr>
        <w:t>SWIFT</w:t>
      </w:r>
      <w:r>
        <w:rPr>
          <w:rFonts w:hint="eastAsia"/>
        </w:rPr>
        <w:t>代码、银行名称等条件查询</w:t>
      </w:r>
      <w:r>
        <w:rPr>
          <w:rFonts w:hint="eastAsia"/>
        </w:rPr>
        <w:t>/</w:t>
      </w:r>
      <w:r>
        <w:rPr>
          <w:rFonts w:hint="eastAsia"/>
        </w:rPr>
        <w:t>维护</w:t>
      </w:r>
      <w:r>
        <w:rPr>
          <w:rFonts w:hint="eastAsia"/>
        </w:rPr>
        <w:t>SWIFT</w:t>
      </w:r>
      <w:r>
        <w:rPr>
          <w:rFonts w:hint="eastAsia"/>
        </w:rPr>
        <w:t>银行信息。</w:t>
      </w:r>
    </w:p>
    <w:p w:rsidR="00A17FCC" w:rsidRDefault="00A17FCC" w:rsidP="00A17FCC">
      <w:pPr>
        <w:pStyle w:val="6"/>
        <w:spacing w:line="360" w:lineRule="auto"/>
      </w:pPr>
      <w:r>
        <w:rPr>
          <w:rFonts w:hint="eastAsia"/>
        </w:rPr>
        <w:t>（七）</w:t>
      </w:r>
      <w:r>
        <w:rPr>
          <w:rFonts w:hint="eastAsia"/>
        </w:rPr>
        <w:t>SWIFT</w:t>
      </w:r>
      <w:r>
        <w:rPr>
          <w:rFonts w:hint="eastAsia"/>
        </w:rPr>
        <w:t>银行状态</w:t>
      </w:r>
    </w:p>
    <w:p w:rsidR="00A17FCC" w:rsidRDefault="00A17FCC" w:rsidP="00A17FCC">
      <w:pPr>
        <w:ind w:firstLineChars="200" w:firstLine="480"/>
      </w:pPr>
      <w:r>
        <w:rPr>
          <w:rFonts w:hint="eastAsia"/>
        </w:rPr>
        <w:t>本功能可按</w:t>
      </w:r>
      <w:r>
        <w:rPr>
          <w:rFonts w:hint="eastAsia"/>
        </w:rPr>
        <w:t>SWIFT</w:t>
      </w:r>
      <w:r>
        <w:rPr>
          <w:rFonts w:hint="eastAsia"/>
        </w:rPr>
        <w:t>代码查询</w:t>
      </w:r>
      <w:r>
        <w:rPr>
          <w:rFonts w:hint="eastAsia"/>
        </w:rPr>
        <w:t>/</w:t>
      </w:r>
      <w:r>
        <w:rPr>
          <w:rFonts w:hint="eastAsia"/>
        </w:rPr>
        <w:t>维护</w:t>
      </w:r>
      <w:r>
        <w:rPr>
          <w:rFonts w:hint="eastAsia"/>
        </w:rPr>
        <w:t>SWIFT</w:t>
      </w:r>
      <w:r>
        <w:rPr>
          <w:rFonts w:hint="eastAsia"/>
        </w:rPr>
        <w:t>银行状态。</w:t>
      </w:r>
    </w:p>
    <w:p w:rsidR="00A17FCC" w:rsidRDefault="00A17FCC" w:rsidP="00A17FCC">
      <w:pPr>
        <w:pStyle w:val="6"/>
        <w:spacing w:line="360" w:lineRule="auto"/>
      </w:pPr>
      <w:r>
        <w:rPr>
          <w:rFonts w:hint="eastAsia"/>
        </w:rPr>
        <w:t>（八）客户费用协议</w:t>
      </w:r>
    </w:p>
    <w:p w:rsidR="00A17FCC" w:rsidRDefault="00A17FCC" w:rsidP="00A17FCC">
      <w:pPr>
        <w:ind w:firstLineChars="200" w:firstLine="480"/>
      </w:pPr>
      <w:r>
        <w:rPr>
          <w:rFonts w:hint="eastAsia"/>
        </w:rPr>
        <w:t>本功能可按客户号、货币、收费项目、查询生效日期、银行取值等条件查询</w:t>
      </w:r>
      <w:r>
        <w:rPr>
          <w:rFonts w:hint="eastAsia"/>
        </w:rPr>
        <w:lastRenderedPageBreak/>
        <w:t>/</w:t>
      </w:r>
      <w:r>
        <w:rPr>
          <w:rFonts w:hint="eastAsia"/>
        </w:rPr>
        <w:t>维护客户费用协议。</w:t>
      </w:r>
    </w:p>
    <w:p w:rsidR="00A17FCC" w:rsidRDefault="00A17FCC" w:rsidP="00A17FCC">
      <w:pPr>
        <w:pStyle w:val="6"/>
        <w:spacing w:line="360" w:lineRule="auto"/>
      </w:pPr>
      <w:r>
        <w:rPr>
          <w:rFonts w:hint="eastAsia"/>
        </w:rPr>
        <w:t>（九）黑名单客户</w:t>
      </w:r>
    </w:p>
    <w:p w:rsidR="00A17FCC" w:rsidRDefault="00A17FCC" w:rsidP="00A17FCC">
      <w:pPr>
        <w:ind w:firstLineChars="200" w:firstLine="480"/>
      </w:pPr>
      <w:r>
        <w:rPr>
          <w:rFonts w:hint="eastAsia"/>
        </w:rPr>
        <w:t>本功能可按客户分类、客户名称、类型等条件查询黑名单客户。</w:t>
      </w:r>
    </w:p>
    <w:p w:rsidR="00A17FCC" w:rsidRDefault="00A17FCC" w:rsidP="00A17FCC">
      <w:pPr>
        <w:pStyle w:val="6"/>
        <w:spacing w:line="360" w:lineRule="auto"/>
      </w:pPr>
      <w:r>
        <w:rPr>
          <w:rFonts w:hint="eastAsia"/>
        </w:rPr>
        <w:t>（十）货币</w:t>
      </w:r>
    </w:p>
    <w:p w:rsidR="00A17FCC" w:rsidRDefault="00A17FCC" w:rsidP="00A17FCC">
      <w:pPr>
        <w:ind w:firstLineChars="200" w:firstLine="480"/>
      </w:pPr>
      <w:r>
        <w:rPr>
          <w:rFonts w:hint="eastAsia"/>
        </w:rPr>
        <w:t>本功能可查询货币资料。</w:t>
      </w:r>
    </w:p>
    <w:p w:rsidR="00A17FCC" w:rsidRDefault="00A17FCC" w:rsidP="00A17FCC">
      <w:pPr>
        <w:pStyle w:val="6"/>
        <w:spacing w:line="360" w:lineRule="auto"/>
      </w:pPr>
      <w:r>
        <w:rPr>
          <w:rFonts w:hint="eastAsia"/>
        </w:rPr>
        <w:t>（十一）联行号</w:t>
      </w:r>
    </w:p>
    <w:p w:rsidR="00A17FCC" w:rsidRDefault="00A17FCC" w:rsidP="00A17FCC">
      <w:pPr>
        <w:ind w:firstLineChars="200" w:firstLine="480"/>
      </w:pPr>
      <w:r>
        <w:rPr>
          <w:rFonts w:hint="eastAsia"/>
        </w:rPr>
        <w:t>本功能可查询联行号资料。</w:t>
      </w:r>
    </w:p>
    <w:p w:rsidR="00A17FCC" w:rsidRDefault="00A17FCC" w:rsidP="00A17FCC">
      <w:pPr>
        <w:pStyle w:val="6"/>
        <w:spacing w:line="360" w:lineRule="auto"/>
      </w:pPr>
      <w:r>
        <w:rPr>
          <w:rFonts w:hint="eastAsia"/>
        </w:rPr>
        <w:t>（十二）国家列表</w:t>
      </w:r>
    </w:p>
    <w:p w:rsidR="00A17FCC" w:rsidRDefault="00A17FCC" w:rsidP="00A17FCC">
      <w:pPr>
        <w:ind w:firstLineChars="200" w:firstLine="480"/>
      </w:pPr>
      <w:r>
        <w:rPr>
          <w:rFonts w:hint="eastAsia"/>
        </w:rPr>
        <w:t>本功能可按国家英文名称查询国家／地区资料。</w:t>
      </w:r>
    </w:p>
    <w:p w:rsidR="00A17FCC" w:rsidRDefault="00A17FCC" w:rsidP="0004090F">
      <w:pPr>
        <w:pStyle w:val="5"/>
        <w:rPr>
          <w:sz w:val="24"/>
        </w:rPr>
      </w:pPr>
      <w:bookmarkStart w:id="1919" w:name="_Toc183939484"/>
      <w:r>
        <w:rPr>
          <w:rFonts w:hint="eastAsia"/>
          <w:sz w:val="24"/>
        </w:rPr>
        <w:t>二、函电配置（业务代码</w:t>
      </w:r>
      <w:r>
        <w:rPr>
          <w:rFonts w:hint="eastAsia"/>
          <w:sz w:val="24"/>
        </w:rPr>
        <w:t>7992</w:t>
      </w:r>
      <w:r>
        <w:rPr>
          <w:rFonts w:hint="eastAsia"/>
          <w:sz w:val="24"/>
        </w:rPr>
        <w:t>）</w:t>
      </w:r>
      <w:bookmarkEnd w:id="1919"/>
    </w:p>
    <w:p w:rsidR="00A17FCC" w:rsidRDefault="00A17FCC" w:rsidP="0004090F">
      <w:pPr>
        <w:pStyle w:val="6"/>
        <w:spacing w:line="360" w:lineRule="auto"/>
        <w:rPr>
          <w:kern w:val="0"/>
        </w:rPr>
      </w:pPr>
      <w:r>
        <w:rPr>
          <w:rFonts w:hint="eastAsia"/>
        </w:rPr>
        <w:t>（一）功能介绍</w:t>
      </w:r>
    </w:p>
    <w:p w:rsidR="00A17FCC" w:rsidRDefault="00A17FCC" w:rsidP="00A17FCC">
      <w:pPr>
        <w:ind w:firstLineChars="200" w:firstLine="480"/>
      </w:pPr>
      <w:r>
        <w:rPr>
          <w:rFonts w:hint="eastAsia"/>
        </w:rPr>
        <w:t>通过本功能可以对国际业务的每个交易配置相应的函电，以及配置允许绑定和导入的函电。</w:t>
      </w:r>
    </w:p>
    <w:p w:rsidR="00A17FCC" w:rsidRDefault="00A17FCC" w:rsidP="0004090F">
      <w:pPr>
        <w:pStyle w:val="5"/>
        <w:rPr>
          <w:sz w:val="24"/>
        </w:rPr>
      </w:pPr>
      <w:bookmarkStart w:id="1920" w:name="_Toc183939485"/>
      <w:r>
        <w:rPr>
          <w:rFonts w:hint="eastAsia"/>
          <w:sz w:val="24"/>
        </w:rPr>
        <w:t>三、电报码维护（业务代码</w:t>
      </w:r>
      <w:r>
        <w:rPr>
          <w:rFonts w:hint="eastAsia"/>
          <w:sz w:val="24"/>
        </w:rPr>
        <w:t>7993</w:t>
      </w:r>
      <w:r>
        <w:rPr>
          <w:rFonts w:hint="eastAsia"/>
          <w:sz w:val="24"/>
        </w:rPr>
        <w:t>）</w:t>
      </w:r>
      <w:bookmarkEnd w:id="1920"/>
    </w:p>
    <w:p w:rsidR="00A17FCC" w:rsidRDefault="00A17FCC" w:rsidP="00A17FCC">
      <w:pPr>
        <w:pStyle w:val="6"/>
        <w:spacing w:line="360" w:lineRule="auto"/>
        <w:rPr>
          <w:kern w:val="0"/>
        </w:rPr>
      </w:pPr>
      <w:r>
        <w:rPr>
          <w:rFonts w:hint="eastAsia"/>
        </w:rPr>
        <w:t>（一）功能介绍</w:t>
      </w:r>
    </w:p>
    <w:p w:rsidR="00A17FCC" w:rsidRDefault="00A17FCC" w:rsidP="00A17FCC">
      <w:pPr>
        <w:ind w:firstLineChars="200" w:firstLine="480"/>
      </w:pPr>
      <w:r>
        <w:rPr>
          <w:rFonts w:hint="eastAsia"/>
        </w:rPr>
        <w:t>通过本功能可以对汉字与电报码的对照表作增加、修改、删除等维护。</w:t>
      </w:r>
    </w:p>
    <w:p w:rsidR="00A17FCC" w:rsidRDefault="00A17FCC" w:rsidP="0004090F">
      <w:pPr>
        <w:pStyle w:val="5"/>
        <w:rPr>
          <w:sz w:val="24"/>
        </w:rPr>
      </w:pPr>
      <w:bookmarkStart w:id="1921" w:name="_Toc183939486"/>
      <w:r>
        <w:rPr>
          <w:rFonts w:hint="eastAsia"/>
          <w:sz w:val="24"/>
        </w:rPr>
        <w:t>四、分行业务配置维护（业务代码</w:t>
      </w:r>
      <w:r>
        <w:rPr>
          <w:rFonts w:hint="eastAsia"/>
          <w:sz w:val="24"/>
        </w:rPr>
        <w:t>7994</w:t>
      </w:r>
      <w:r>
        <w:rPr>
          <w:rFonts w:hint="eastAsia"/>
          <w:sz w:val="24"/>
        </w:rPr>
        <w:t>）</w:t>
      </w:r>
      <w:bookmarkEnd w:id="1921"/>
    </w:p>
    <w:p w:rsidR="00A17FCC" w:rsidRDefault="00A17FCC" w:rsidP="00A17FCC">
      <w:pPr>
        <w:pStyle w:val="6"/>
        <w:spacing w:line="360" w:lineRule="auto"/>
        <w:rPr>
          <w:kern w:val="0"/>
        </w:rPr>
      </w:pPr>
      <w:r>
        <w:rPr>
          <w:rFonts w:hint="eastAsia"/>
        </w:rPr>
        <w:t>（一）功能介绍</w:t>
      </w:r>
    </w:p>
    <w:p w:rsidR="00A17FCC" w:rsidRDefault="00A17FCC" w:rsidP="00A17FCC">
      <w:pPr>
        <w:ind w:firstLineChars="200" w:firstLine="480"/>
      </w:pPr>
      <w:r>
        <w:rPr>
          <w:rFonts w:hint="eastAsia"/>
        </w:rPr>
        <w:t>通过本功能可以对国际业务中可能使用到的分行参数进行维护。</w:t>
      </w:r>
    </w:p>
    <w:p w:rsidR="00A17FCC" w:rsidRDefault="00A17FCC" w:rsidP="0004090F">
      <w:pPr>
        <w:pStyle w:val="5"/>
        <w:rPr>
          <w:sz w:val="24"/>
        </w:rPr>
      </w:pPr>
      <w:bookmarkStart w:id="1922" w:name="_Toc183939487"/>
      <w:r>
        <w:rPr>
          <w:rFonts w:hint="eastAsia"/>
          <w:sz w:val="24"/>
        </w:rPr>
        <w:lastRenderedPageBreak/>
        <w:t>五、国家黑名单维护（业务代码</w:t>
      </w:r>
      <w:r>
        <w:rPr>
          <w:rFonts w:hint="eastAsia"/>
          <w:sz w:val="24"/>
        </w:rPr>
        <w:t>7995</w:t>
      </w:r>
      <w:r>
        <w:rPr>
          <w:rFonts w:hint="eastAsia"/>
          <w:sz w:val="24"/>
        </w:rPr>
        <w:t>）</w:t>
      </w:r>
      <w:bookmarkEnd w:id="1922"/>
    </w:p>
    <w:p w:rsidR="00A17FCC" w:rsidRDefault="00A17FCC" w:rsidP="00A17FCC">
      <w:pPr>
        <w:pStyle w:val="6"/>
        <w:spacing w:line="360" w:lineRule="auto"/>
        <w:rPr>
          <w:kern w:val="0"/>
        </w:rPr>
      </w:pPr>
      <w:r>
        <w:rPr>
          <w:rFonts w:hint="eastAsia"/>
        </w:rPr>
        <w:t>（一）功能介绍</w:t>
      </w:r>
    </w:p>
    <w:p w:rsidR="00A17FCC" w:rsidRDefault="00A17FCC" w:rsidP="00A17FCC">
      <w:pPr>
        <w:ind w:firstLineChars="200" w:firstLine="480"/>
      </w:pPr>
      <w:r>
        <w:rPr>
          <w:rFonts w:hint="eastAsia"/>
        </w:rPr>
        <w:t>通过本功能可以对国际业务处理时使用到的国家特别注意的信息进行维护。</w:t>
      </w:r>
    </w:p>
    <w:p w:rsidR="00A17FCC" w:rsidRDefault="00A17FCC" w:rsidP="0004090F">
      <w:pPr>
        <w:pStyle w:val="5"/>
        <w:rPr>
          <w:sz w:val="24"/>
        </w:rPr>
      </w:pPr>
      <w:bookmarkStart w:id="1923" w:name="_Toc183939488"/>
      <w:r>
        <w:rPr>
          <w:rFonts w:hint="eastAsia"/>
          <w:sz w:val="24"/>
        </w:rPr>
        <w:t>六、部门代理权限维护（业务代码</w:t>
      </w:r>
      <w:r>
        <w:rPr>
          <w:rFonts w:hint="eastAsia"/>
          <w:sz w:val="24"/>
        </w:rPr>
        <w:t>7996</w:t>
      </w:r>
      <w:r>
        <w:rPr>
          <w:rFonts w:hint="eastAsia"/>
          <w:sz w:val="24"/>
        </w:rPr>
        <w:t>）</w:t>
      </w:r>
      <w:bookmarkEnd w:id="1923"/>
    </w:p>
    <w:p w:rsidR="00A17FCC" w:rsidRDefault="00A17FCC" w:rsidP="00A17FCC">
      <w:pPr>
        <w:pStyle w:val="6"/>
        <w:spacing w:line="360" w:lineRule="auto"/>
        <w:rPr>
          <w:kern w:val="0"/>
        </w:rPr>
      </w:pPr>
      <w:r>
        <w:rPr>
          <w:rFonts w:hint="eastAsia"/>
        </w:rPr>
        <w:t>（一）功能介绍</w:t>
      </w:r>
    </w:p>
    <w:p w:rsidR="00A17FCC" w:rsidRDefault="00A17FCC" w:rsidP="00A17FCC">
      <w:pPr>
        <w:pStyle w:val="a6"/>
      </w:pPr>
      <w:r>
        <w:rPr>
          <w:rFonts w:hint="eastAsia"/>
        </w:rPr>
        <w:t>通过本功能可以设置任一操作机构处理国际业务的范围，其操作权限分为操作、查询、无权限，操作权限可以对单独的作业条进行配置。</w:t>
      </w:r>
    </w:p>
    <w:p w:rsidR="00A17FCC" w:rsidRDefault="00A17FCC" w:rsidP="0004090F">
      <w:pPr>
        <w:pStyle w:val="5"/>
        <w:rPr>
          <w:sz w:val="24"/>
        </w:rPr>
      </w:pPr>
      <w:bookmarkStart w:id="1924" w:name="_Toc183939489"/>
      <w:r>
        <w:rPr>
          <w:rFonts w:hint="eastAsia"/>
          <w:sz w:val="24"/>
        </w:rPr>
        <w:t>七、</w:t>
      </w:r>
      <w:r>
        <w:rPr>
          <w:rFonts w:hint="eastAsia"/>
          <w:sz w:val="24"/>
        </w:rPr>
        <w:t>RTGS</w:t>
      </w:r>
      <w:r>
        <w:rPr>
          <w:rFonts w:hint="eastAsia"/>
          <w:sz w:val="24"/>
        </w:rPr>
        <w:t>银行码维护（业务代码</w:t>
      </w:r>
      <w:r>
        <w:rPr>
          <w:rFonts w:hint="eastAsia"/>
          <w:sz w:val="24"/>
        </w:rPr>
        <w:t>7997</w:t>
      </w:r>
      <w:r>
        <w:rPr>
          <w:rFonts w:hint="eastAsia"/>
          <w:sz w:val="24"/>
        </w:rPr>
        <w:t>）</w:t>
      </w:r>
      <w:bookmarkEnd w:id="1924"/>
    </w:p>
    <w:p w:rsidR="00A17FCC" w:rsidRDefault="00A17FCC" w:rsidP="00A17FCC">
      <w:pPr>
        <w:pStyle w:val="6"/>
        <w:spacing w:line="360" w:lineRule="auto"/>
        <w:rPr>
          <w:kern w:val="0"/>
        </w:rPr>
      </w:pPr>
      <w:r>
        <w:rPr>
          <w:rFonts w:hint="eastAsia"/>
        </w:rPr>
        <w:t>（一）功能介绍</w:t>
      </w:r>
    </w:p>
    <w:p w:rsidR="00A17FCC" w:rsidRDefault="00A17FCC" w:rsidP="00A17FCC">
      <w:pPr>
        <w:pStyle w:val="a6"/>
      </w:pPr>
      <w:r>
        <w:rPr>
          <w:rFonts w:hint="eastAsia"/>
        </w:rPr>
        <w:t>通过本功能可以对</w:t>
      </w:r>
      <w:r>
        <w:rPr>
          <w:rFonts w:hint="eastAsia"/>
        </w:rPr>
        <w:t>RTGS</w:t>
      </w:r>
      <w:r>
        <w:rPr>
          <w:rFonts w:hint="eastAsia"/>
        </w:rPr>
        <w:t>银行码进行增加、修改、删除等维护，为了维护的操作便利，系统提供</w:t>
      </w:r>
      <w:r>
        <w:rPr>
          <w:rFonts w:hint="eastAsia"/>
        </w:rPr>
        <w:t>EXCEL</w:t>
      </w:r>
      <w:r>
        <w:rPr>
          <w:rFonts w:hint="eastAsia"/>
        </w:rPr>
        <w:t>表数据批量导入维护的功能。</w:t>
      </w:r>
    </w:p>
    <w:p w:rsidR="00A17FCC" w:rsidRDefault="00A17FCC" w:rsidP="0004090F">
      <w:pPr>
        <w:pStyle w:val="5"/>
        <w:rPr>
          <w:sz w:val="24"/>
        </w:rPr>
      </w:pPr>
      <w:bookmarkStart w:id="1925" w:name="_Toc183939490"/>
      <w:r>
        <w:rPr>
          <w:rFonts w:hint="eastAsia"/>
          <w:sz w:val="24"/>
        </w:rPr>
        <w:t>八、银行黑名单维护（业务代码</w:t>
      </w:r>
      <w:r>
        <w:rPr>
          <w:rFonts w:hint="eastAsia"/>
          <w:sz w:val="24"/>
        </w:rPr>
        <w:t>7998</w:t>
      </w:r>
      <w:r>
        <w:rPr>
          <w:rFonts w:hint="eastAsia"/>
          <w:sz w:val="24"/>
        </w:rPr>
        <w:t>）</w:t>
      </w:r>
      <w:bookmarkEnd w:id="1925"/>
    </w:p>
    <w:p w:rsidR="00A17FCC" w:rsidRDefault="00A17FCC" w:rsidP="00A17FCC">
      <w:pPr>
        <w:pStyle w:val="6"/>
        <w:spacing w:line="360" w:lineRule="auto"/>
        <w:rPr>
          <w:kern w:val="0"/>
        </w:rPr>
      </w:pPr>
      <w:r>
        <w:rPr>
          <w:rFonts w:hint="eastAsia"/>
        </w:rPr>
        <w:t>（一）功能介绍</w:t>
      </w:r>
    </w:p>
    <w:p w:rsidR="00A17FCC" w:rsidRDefault="00A17FCC" w:rsidP="00A17FCC">
      <w:pPr>
        <w:pStyle w:val="a6"/>
      </w:pPr>
      <w:r>
        <w:rPr>
          <w:rFonts w:hint="eastAsia"/>
        </w:rPr>
        <w:t>通过本功能可以对国际业务处理时使用到的银行特别注意的信息进行维护。维护后，一旦相应交易使用到该银行，则系统自动弹出提示窗口，对操作人员进行风险提示。</w:t>
      </w:r>
    </w:p>
    <w:p w:rsidR="00A17FCC" w:rsidRDefault="00A17FCC" w:rsidP="0004090F">
      <w:pPr>
        <w:pStyle w:val="4"/>
      </w:pPr>
      <w:bookmarkStart w:id="1926" w:name="_Toc109011072"/>
      <w:bookmarkStart w:id="1927" w:name="_Toc181072508"/>
      <w:bookmarkStart w:id="1928" w:name="_Toc183939491"/>
      <w:bookmarkStart w:id="1929" w:name="_Toc186273667"/>
      <w:r>
        <w:rPr>
          <w:rFonts w:hint="eastAsia"/>
        </w:rPr>
        <w:t>第十七节　对接系统</w:t>
      </w:r>
      <w:bookmarkEnd w:id="1926"/>
      <w:bookmarkEnd w:id="1927"/>
      <w:bookmarkEnd w:id="1928"/>
      <w:bookmarkEnd w:id="1929"/>
    </w:p>
    <w:p w:rsidR="00A17FCC" w:rsidRDefault="00A17FCC" w:rsidP="0004090F">
      <w:pPr>
        <w:pStyle w:val="5"/>
        <w:rPr>
          <w:sz w:val="24"/>
        </w:rPr>
      </w:pPr>
      <w:bookmarkStart w:id="1930" w:name="_Toc183939492"/>
      <w:r>
        <w:rPr>
          <w:rFonts w:hint="eastAsia"/>
          <w:sz w:val="24"/>
        </w:rPr>
        <w:t>一、对接系统收入账务、支出账务（业务代码</w:t>
      </w:r>
      <w:r>
        <w:rPr>
          <w:rFonts w:hint="eastAsia"/>
          <w:sz w:val="24"/>
        </w:rPr>
        <w:t>7961,7962</w:t>
      </w:r>
      <w:r>
        <w:rPr>
          <w:rFonts w:hint="eastAsia"/>
          <w:sz w:val="24"/>
        </w:rPr>
        <w:t>）</w:t>
      </w:r>
      <w:bookmarkEnd w:id="1930"/>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通过该系统对按外汇局规定需要向其报送收入明细和支出明细的外汇账户的收支进行采集和数据维护。</w:t>
      </w:r>
    </w:p>
    <w:p w:rsidR="00A17FCC" w:rsidRDefault="00A17FCC" w:rsidP="00A17FCC">
      <w:pPr>
        <w:pStyle w:val="6"/>
        <w:spacing w:line="360" w:lineRule="auto"/>
      </w:pPr>
      <w:r>
        <w:rPr>
          <w:rFonts w:hint="eastAsia"/>
        </w:rPr>
        <w:lastRenderedPageBreak/>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A17FCC">
        <w:tc>
          <w:tcPr>
            <w:tcW w:w="2268" w:type="dxa"/>
          </w:tcPr>
          <w:p w:rsidR="00A17FCC" w:rsidRDefault="00A17FCC" w:rsidP="00A17FCC">
            <w:pPr>
              <w:rPr>
                <w:rFonts w:ascii="宋体" w:hAnsi="宋体"/>
              </w:rPr>
            </w:pPr>
            <w:r>
              <w:rPr>
                <w:rFonts w:ascii="宋体" w:hAnsi="宋体" w:hint="eastAsia"/>
              </w:rPr>
              <w:t>查询</w:t>
            </w:r>
          </w:p>
        </w:tc>
        <w:tc>
          <w:tcPr>
            <w:tcW w:w="6254" w:type="dxa"/>
          </w:tcPr>
          <w:p w:rsidR="00A17FCC" w:rsidRDefault="00A17FCC" w:rsidP="00A17FCC">
            <w:pPr>
              <w:rPr>
                <w:rFonts w:ascii="宋体" w:hAnsi="宋体"/>
              </w:rPr>
            </w:pPr>
            <w:r>
              <w:rPr>
                <w:rFonts w:ascii="宋体" w:hAnsi="宋体" w:hint="eastAsia"/>
              </w:rPr>
              <w:t>刷新数据</w:t>
            </w:r>
          </w:p>
        </w:tc>
      </w:tr>
      <w:tr w:rsidR="00A17FCC">
        <w:tc>
          <w:tcPr>
            <w:tcW w:w="2268" w:type="dxa"/>
          </w:tcPr>
          <w:p w:rsidR="00A17FCC" w:rsidRDefault="00A17FCC" w:rsidP="00A17FCC">
            <w:pPr>
              <w:rPr>
                <w:rFonts w:ascii="宋体" w:hAnsi="宋体"/>
              </w:rPr>
            </w:pPr>
            <w:r>
              <w:rPr>
                <w:rFonts w:ascii="宋体" w:hAnsi="宋体" w:hint="eastAsia"/>
              </w:rPr>
              <w:t>明细</w:t>
            </w:r>
          </w:p>
        </w:tc>
        <w:tc>
          <w:tcPr>
            <w:tcW w:w="6254" w:type="dxa"/>
          </w:tcPr>
          <w:p w:rsidR="00A17FCC" w:rsidRDefault="00A17FCC" w:rsidP="00A17FCC">
            <w:pPr>
              <w:rPr>
                <w:rFonts w:ascii="宋体" w:hAnsi="宋体"/>
              </w:rPr>
            </w:pPr>
            <w:r>
              <w:rPr>
                <w:rFonts w:ascii="宋体" w:hAnsi="宋体" w:hint="eastAsia"/>
              </w:rPr>
              <w:t>查询某条数据明细情况。</w:t>
            </w:r>
          </w:p>
        </w:tc>
      </w:tr>
      <w:tr w:rsidR="00A17FCC">
        <w:tc>
          <w:tcPr>
            <w:tcW w:w="2268" w:type="dxa"/>
          </w:tcPr>
          <w:p w:rsidR="00A17FCC" w:rsidRDefault="00A17FCC" w:rsidP="00A17FCC">
            <w:pPr>
              <w:rPr>
                <w:rFonts w:ascii="宋体" w:hAnsi="宋体"/>
              </w:rPr>
            </w:pPr>
            <w:r>
              <w:rPr>
                <w:rFonts w:ascii="宋体" w:hAnsi="宋体" w:hint="eastAsia"/>
              </w:rPr>
              <w:t>申报</w:t>
            </w:r>
          </w:p>
        </w:tc>
        <w:tc>
          <w:tcPr>
            <w:tcW w:w="6254" w:type="dxa"/>
          </w:tcPr>
          <w:p w:rsidR="00A17FCC" w:rsidRDefault="00A17FCC" w:rsidP="00A17FCC">
            <w:pPr>
              <w:rPr>
                <w:rFonts w:ascii="宋体" w:hAnsi="宋体"/>
              </w:rPr>
            </w:pPr>
            <w:r>
              <w:rPr>
                <w:rFonts w:ascii="宋体" w:hAnsi="宋体" w:hint="eastAsia"/>
              </w:rPr>
              <w:t>维护数据。</w:t>
            </w:r>
          </w:p>
        </w:tc>
      </w:tr>
      <w:tr w:rsidR="00A17FCC">
        <w:tc>
          <w:tcPr>
            <w:tcW w:w="2268" w:type="dxa"/>
          </w:tcPr>
          <w:p w:rsidR="00A17FCC" w:rsidRDefault="00A17FCC" w:rsidP="00A17FCC">
            <w:pPr>
              <w:rPr>
                <w:rFonts w:ascii="宋体" w:hAnsi="宋体"/>
              </w:rPr>
            </w:pPr>
            <w:r>
              <w:rPr>
                <w:rFonts w:ascii="宋体" w:hAnsi="宋体" w:hint="eastAsia"/>
              </w:rPr>
              <w:t>生成数据</w:t>
            </w:r>
          </w:p>
        </w:tc>
        <w:tc>
          <w:tcPr>
            <w:tcW w:w="6254" w:type="dxa"/>
          </w:tcPr>
          <w:p w:rsidR="00A17FCC" w:rsidRDefault="00A17FCC" w:rsidP="00A17FCC">
            <w:pPr>
              <w:rPr>
                <w:rFonts w:ascii="宋体" w:hAnsi="宋体"/>
              </w:rPr>
            </w:pPr>
            <w:r>
              <w:rPr>
                <w:rFonts w:ascii="宋体" w:hAnsi="宋体" w:hint="eastAsia"/>
              </w:rPr>
              <w:t>所有数据生成EXCEL表</w:t>
            </w:r>
          </w:p>
        </w:tc>
      </w:tr>
      <w:tr w:rsidR="00A17FCC">
        <w:tc>
          <w:tcPr>
            <w:tcW w:w="2268" w:type="dxa"/>
          </w:tcPr>
          <w:p w:rsidR="00A17FCC" w:rsidRDefault="00A17FCC" w:rsidP="00A17FCC">
            <w:pPr>
              <w:rPr>
                <w:rFonts w:ascii="宋体" w:hAnsi="宋体"/>
              </w:rPr>
            </w:pPr>
            <w:r>
              <w:rPr>
                <w:rFonts w:ascii="宋体" w:hAnsi="宋体" w:hint="eastAsia"/>
              </w:rPr>
              <w:t>状态</w:t>
            </w:r>
          </w:p>
        </w:tc>
        <w:tc>
          <w:tcPr>
            <w:tcW w:w="6254" w:type="dxa"/>
          </w:tcPr>
          <w:p w:rsidR="00A17FCC" w:rsidRDefault="00A17FCC" w:rsidP="00A17FCC">
            <w:pPr>
              <w:rPr>
                <w:rFonts w:ascii="宋体" w:hAnsi="宋体"/>
              </w:rPr>
            </w:pPr>
            <w:r>
              <w:rPr>
                <w:rFonts w:ascii="宋体" w:hAnsi="宋体" w:hint="eastAsia"/>
              </w:rPr>
              <w:t>A:已维护完成；B：从业务系统采集了部分申报信息；N：无任何申报信息。</w:t>
            </w:r>
          </w:p>
        </w:tc>
      </w:tr>
      <w:tr w:rsidR="00A17FCC">
        <w:tc>
          <w:tcPr>
            <w:tcW w:w="2268" w:type="dxa"/>
          </w:tcPr>
          <w:p w:rsidR="00A17FCC" w:rsidRDefault="00A17FCC" w:rsidP="00A17FCC">
            <w:pPr>
              <w:rPr>
                <w:rFonts w:ascii="宋体" w:hAnsi="宋体"/>
              </w:rPr>
            </w:pPr>
            <w:r>
              <w:rPr>
                <w:rFonts w:ascii="宋体" w:hAnsi="宋体" w:hint="eastAsia"/>
              </w:rPr>
              <w:t>账务日期</w:t>
            </w:r>
          </w:p>
        </w:tc>
        <w:tc>
          <w:tcPr>
            <w:tcW w:w="6254" w:type="dxa"/>
          </w:tcPr>
          <w:p w:rsidR="00A17FCC" w:rsidRDefault="00A17FCC" w:rsidP="00A17FCC">
            <w:pPr>
              <w:rPr>
                <w:rFonts w:ascii="宋体" w:hAnsi="宋体"/>
              </w:rPr>
            </w:pPr>
            <w:r>
              <w:rPr>
                <w:rFonts w:ascii="宋体" w:hAnsi="宋体" w:hint="eastAsia"/>
              </w:rPr>
              <w:t>需处理数据账务发生的日期</w:t>
            </w: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１、数据从新系统下载至外汇业务申报系统（微机程序）时，必须将所有数据进行维护，即所有数据需为“</w:t>
      </w:r>
      <w:r>
        <w:rPr>
          <w:rFonts w:hint="eastAsia"/>
        </w:rPr>
        <w:t>A</w:t>
      </w:r>
      <w:r>
        <w:rPr>
          <w:rFonts w:hint="eastAsia"/>
        </w:rPr>
        <w:t>”。</w:t>
      </w:r>
    </w:p>
    <w:p w:rsidR="00A17FCC" w:rsidRDefault="00A17FCC" w:rsidP="00A17FCC">
      <w:pPr>
        <w:ind w:left="480" w:hangingChars="200" w:hanging="480"/>
      </w:pPr>
      <w:r>
        <w:rPr>
          <w:rFonts w:hint="eastAsia"/>
        </w:rPr>
        <w:t>２、统仅对当日和前一日数据自动产生申报号码，其他历史数据必须人工录入申报号码。此时，必须手工录入</w:t>
      </w:r>
      <w:r>
        <w:rPr>
          <w:rFonts w:hint="eastAsia"/>
        </w:rPr>
        <w:t>23</w:t>
      </w:r>
      <w:r>
        <w:rPr>
          <w:rFonts w:hint="eastAsia"/>
        </w:rPr>
        <w:t>位申报号码。</w:t>
      </w:r>
    </w:p>
    <w:p w:rsidR="00A17FCC" w:rsidRDefault="00A17FCC" w:rsidP="00A17FCC">
      <w:pPr>
        <w:ind w:left="480" w:hangingChars="200" w:hanging="480"/>
      </w:pPr>
      <w:r>
        <w:rPr>
          <w:rFonts w:hint="eastAsia"/>
        </w:rPr>
        <w:t>３、如需对历史数据进行修改，可修改账务日期查询到修改日账务后进行修改。</w:t>
      </w:r>
    </w:p>
    <w:p w:rsidR="00A17FCC" w:rsidRDefault="00A17FCC" w:rsidP="00A17FCC">
      <w:pPr>
        <w:pStyle w:val="6"/>
        <w:spacing w:line="360" w:lineRule="auto"/>
      </w:pPr>
      <w:r>
        <w:rPr>
          <w:rFonts w:hint="eastAsia"/>
        </w:rPr>
        <w:t>（四）操作步骤</w:t>
      </w:r>
    </w:p>
    <w:p w:rsidR="00A17FCC" w:rsidRDefault="00A17FCC" w:rsidP="00A17FCC">
      <w:pPr>
        <w:ind w:left="480" w:hangingChars="200" w:hanging="480"/>
      </w:pPr>
      <w:r>
        <w:rPr>
          <w:rFonts w:hint="eastAsia"/>
        </w:rPr>
        <w:t>１、用户选择操作国际业务－对接系统－收入账务（或支出账务）或在“业务代码”栏输入“</w:t>
      </w:r>
      <w:r>
        <w:rPr>
          <w:rFonts w:hint="eastAsia"/>
        </w:rPr>
        <w:t>7961</w:t>
      </w:r>
      <w:r>
        <w:rPr>
          <w:rFonts w:hint="eastAsia"/>
        </w:rPr>
        <w:t>”或“</w:t>
      </w:r>
      <w:r>
        <w:rPr>
          <w:rFonts w:hint="eastAsia"/>
        </w:rPr>
        <w:t>7962</w:t>
      </w:r>
      <w:r>
        <w:rPr>
          <w:rFonts w:hint="eastAsia"/>
        </w:rPr>
        <w:t>”进入。</w:t>
      </w:r>
    </w:p>
    <w:p w:rsidR="00A17FCC" w:rsidRDefault="00A17FCC" w:rsidP="00A17FCC">
      <w:pPr>
        <w:ind w:left="480" w:hangingChars="200" w:hanging="480"/>
      </w:pPr>
      <w:r>
        <w:rPr>
          <w:rFonts w:hint="eastAsia"/>
        </w:rPr>
        <w:t>２、输入账务日期，查看当日收入队列或支出队列；</w:t>
      </w:r>
    </w:p>
    <w:p w:rsidR="00A17FCC" w:rsidRDefault="00A17FCC" w:rsidP="00A17FCC">
      <w:r>
        <w:rPr>
          <w:rFonts w:hint="eastAsia"/>
        </w:rPr>
        <w:t>３、选择需维护的数据，点击“申报”，维护数据。</w:t>
      </w:r>
    </w:p>
    <w:p w:rsidR="00A17FCC" w:rsidRDefault="00A17FCC" w:rsidP="0004090F">
      <w:pPr>
        <w:pStyle w:val="4"/>
      </w:pPr>
      <w:bookmarkStart w:id="1931" w:name="_Toc181072509"/>
      <w:bookmarkStart w:id="1932" w:name="_Toc183939493"/>
      <w:bookmarkStart w:id="1933" w:name="_Toc186273668"/>
      <w:r>
        <w:rPr>
          <w:rFonts w:hint="eastAsia"/>
        </w:rPr>
        <w:t>第十八节　网上企业银行－外汇汇款清分</w:t>
      </w:r>
      <w:bookmarkEnd w:id="1931"/>
      <w:bookmarkEnd w:id="1932"/>
      <w:bookmarkEnd w:id="1933"/>
    </w:p>
    <w:p w:rsidR="00A17FCC" w:rsidRDefault="00A17FCC" w:rsidP="00A17FCC">
      <w:r>
        <w:rPr>
          <w:rFonts w:hint="eastAsia"/>
          <w:b/>
          <w:bCs/>
        </w:rPr>
        <w:t>功能说明：</w:t>
      </w:r>
      <w:r>
        <w:rPr>
          <w:rFonts w:hint="eastAsia"/>
        </w:rPr>
        <w:t>适用于网上外汇汇款项下的业务处理，供经办行用于业务申请的审批清分、扣款、收费、查询、打印、取消、退汇、置状态等操作，业务代码</w:t>
      </w:r>
      <w:r>
        <w:rPr>
          <w:rFonts w:hint="eastAsia"/>
        </w:rPr>
        <w:t>7860</w:t>
      </w:r>
      <w:r>
        <w:rPr>
          <w:rFonts w:hint="eastAsia"/>
        </w:rPr>
        <w:t>。</w:t>
      </w:r>
    </w:p>
    <w:p w:rsidR="00A17FCC" w:rsidRDefault="00A17FCC" w:rsidP="00A17FCC">
      <w:pPr>
        <w:pStyle w:val="5"/>
        <w:rPr>
          <w:sz w:val="24"/>
        </w:rPr>
      </w:pPr>
      <w:bookmarkStart w:id="1934" w:name="_Toc183939494"/>
      <w:r>
        <w:rPr>
          <w:rFonts w:hint="eastAsia"/>
          <w:sz w:val="24"/>
        </w:rPr>
        <w:t>一、汇出汇款审批</w:t>
      </w:r>
      <w:bookmarkEnd w:id="1934"/>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通过本功能，客户的网上外汇汇款申请由其指定的开户行完成审批清分操作，</w:t>
      </w:r>
      <w:r>
        <w:rPr>
          <w:rFonts w:hint="eastAsia"/>
        </w:rPr>
        <w:lastRenderedPageBreak/>
        <w:t>包括接收申请、选择汇路和收取费用。</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１、审批界面的“系统分类”目前只能使用“新国际结算系统”、“旧国际结算系统”和“手工”</w:t>
      </w:r>
      <w:r>
        <w:rPr>
          <w:rFonts w:hint="eastAsia"/>
        </w:rPr>
        <w:t>3</w:t>
      </w:r>
      <w:r>
        <w:rPr>
          <w:rFonts w:hint="eastAsia"/>
        </w:rPr>
        <w:t>个选项。</w:t>
      </w:r>
    </w:p>
    <w:p w:rsidR="00A17FCC" w:rsidRDefault="00A17FCC" w:rsidP="00A17FCC">
      <w:pPr>
        <w:ind w:left="480" w:hangingChars="200" w:hanging="480"/>
      </w:pPr>
      <w:r>
        <w:rPr>
          <w:rFonts w:hint="eastAsia"/>
        </w:rPr>
        <w:t>２、经办人员应根据业务实际情况谨慎选择</w:t>
      </w:r>
      <w:r>
        <w:rPr>
          <w:rFonts w:hint="eastAsia"/>
        </w:rPr>
        <w:t xml:space="preserve"> </w:t>
      </w:r>
      <w:r>
        <w:rPr>
          <w:rFonts w:hint="eastAsia"/>
        </w:rPr>
        <w:t>“系统分类”。在新系统分行，若“系统分类”项选择错误且交易已经生效，将会导致后面的汇款操作无法继续下去。操作员必须取消原客户申请，并让客户重新发送业务申请。</w:t>
      </w:r>
    </w:p>
    <w:p w:rsidR="00A17FCC" w:rsidRDefault="00A17FCC" w:rsidP="00A17FCC">
      <w:pPr>
        <w:ind w:left="480" w:hangingChars="200" w:hanging="480"/>
      </w:pPr>
      <w:r>
        <w:rPr>
          <w:rFonts w:hint="eastAsia"/>
        </w:rPr>
        <w:t>３、在清分系统收费后，经办人员应在汇款申请书银行专用栏中注明已收取的银行费用，以避免在后面的汇款操作环节中重复收费。</w:t>
      </w:r>
    </w:p>
    <w:p w:rsidR="00A17FCC" w:rsidRDefault="00A17FCC" w:rsidP="00A17FCC">
      <w:pPr>
        <w:ind w:left="480" w:hangingChars="200" w:hanging="480"/>
      </w:pPr>
      <w:r>
        <w:rPr>
          <w:rFonts w:hint="eastAsia"/>
        </w:rPr>
        <w:t>４、在获得客户授权的情况下，经办人员也可以更改“扣费户口”。在更改“扣费户口”时，应该将光标停留在“扣费户口”栏，并按回车键，以取得新的户口及费用信息。新“扣费户口”的“账户代码”必须是“</w:t>
      </w:r>
      <w:r>
        <w:rPr>
          <w:rFonts w:hint="eastAsia"/>
        </w:rPr>
        <w:t>10001</w:t>
      </w:r>
      <w:r>
        <w:rPr>
          <w:rFonts w:hint="eastAsia"/>
        </w:rPr>
        <w:t>：活期结算户”，“钞汇标志”必须是“</w:t>
      </w:r>
      <w:r>
        <w:rPr>
          <w:rFonts w:hint="eastAsia"/>
        </w:rPr>
        <w:t>2</w:t>
      </w:r>
      <w:r>
        <w:rPr>
          <w:rFonts w:hint="eastAsia"/>
        </w:rPr>
        <w:t>：现汇”。</w:t>
      </w:r>
    </w:p>
    <w:p w:rsidR="00A17FCC" w:rsidRDefault="00A17FCC" w:rsidP="00A17FCC">
      <w:pPr>
        <w:ind w:left="480" w:hangingChars="200" w:hanging="480"/>
      </w:pPr>
      <w:r>
        <w:rPr>
          <w:rFonts w:hint="eastAsia"/>
        </w:rPr>
        <w:t>５、“汇出汇款审批”交易生效后，对于“系统分类”项为“新国际结算系统”的汇款申请，汇款操作人员应使用新国际结算系统的接单登记（网银）交易继续进行下一环节的汇款操作。</w:t>
      </w:r>
    </w:p>
    <w:p w:rsidR="00A17FCC" w:rsidRDefault="00A17FCC" w:rsidP="00A17FCC">
      <w:pPr>
        <w:pStyle w:val="6"/>
        <w:spacing w:line="360" w:lineRule="auto"/>
      </w:pPr>
      <w:r>
        <w:rPr>
          <w:rFonts w:hint="eastAsia"/>
        </w:rPr>
        <w:t>（三）操作步骤</w:t>
      </w:r>
    </w:p>
    <w:p w:rsidR="00A17FCC" w:rsidRDefault="00A17FCC" w:rsidP="00A17FCC">
      <w:pPr>
        <w:ind w:left="480" w:hangingChars="200" w:hanging="480"/>
      </w:pPr>
      <w:r>
        <w:rPr>
          <w:rFonts w:hint="eastAsia"/>
        </w:rPr>
        <w:t>１、经办人员登录“招商银行业务平台”，依次选择“系统导航”</w:t>
      </w:r>
      <w:r>
        <w:rPr>
          <w:rFonts w:hint="eastAsia"/>
        </w:rPr>
        <w:t xml:space="preserve"> </w:t>
      </w:r>
      <w:r>
        <w:rPr>
          <w:rFonts w:hint="eastAsia"/>
        </w:rPr>
        <w:t>－“国际业务”－“网上企业银行”－“外汇汇款清分”</w:t>
      </w:r>
      <w:r>
        <w:rPr>
          <w:rFonts w:hint="eastAsia"/>
        </w:rPr>
        <w:t xml:space="preserve"> </w:t>
      </w:r>
      <w:r>
        <w:rPr>
          <w:rFonts w:hint="eastAsia"/>
        </w:rPr>
        <w:t>－</w:t>
      </w:r>
      <w:r>
        <w:rPr>
          <w:rFonts w:hint="eastAsia"/>
        </w:rPr>
        <w:t xml:space="preserve"> </w:t>
      </w:r>
      <w:r>
        <w:rPr>
          <w:rFonts w:hint="eastAsia"/>
        </w:rPr>
        <w:t>“汇出汇款审批”－“经办”，或在业务代码处输入</w:t>
      </w:r>
      <w:r>
        <w:rPr>
          <w:rFonts w:hint="eastAsia"/>
        </w:rPr>
        <w:t>7855</w:t>
      </w:r>
      <w:r>
        <w:rPr>
          <w:rFonts w:hint="eastAsia"/>
        </w:rPr>
        <w:t>进入“汇出汇款审批经办”界面。</w:t>
      </w:r>
    </w:p>
    <w:p w:rsidR="00A17FCC" w:rsidRDefault="00A17FCC" w:rsidP="00A17FCC">
      <w:pPr>
        <w:ind w:left="480" w:hangingChars="200" w:hanging="480"/>
      </w:pPr>
      <w:r>
        <w:rPr>
          <w:rFonts w:hint="eastAsia"/>
        </w:rPr>
        <w:t>２、在“汇出汇款审批经办”界面，系统提供网上申请编号、清分编号、汇款人户口、起止日期、汇款货币、汇款金额、汇出部门、系统分类、优先方式和汇入国家地区等条件查询客户申请。经办人员输入查询条件并点“查询”后，系统会在列表框中列出所有符合条件的待接收处理的申请记录。此时该记录的业务状态为“待审批”。</w:t>
      </w:r>
    </w:p>
    <w:p w:rsidR="00A17FCC" w:rsidRDefault="00A17FCC" w:rsidP="00A17FCC">
      <w:pPr>
        <w:ind w:left="480" w:hangingChars="200" w:hanging="480"/>
      </w:pPr>
      <w:r>
        <w:rPr>
          <w:rFonts w:hint="eastAsia"/>
        </w:rPr>
        <w:t>３、经办人员选中一条记录，点击“经办”，进入“汇出汇款审批经办”界面。在此界面，经办人员可以浏览汇款申请书（即“汇出汇款审批经办页面”）及其附件（如有）的内容。点“参考信息”，还可以看到除汇款申请书内容</w:t>
      </w:r>
      <w:r>
        <w:rPr>
          <w:rFonts w:hint="eastAsia"/>
        </w:rPr>
        <w:lastRenderedPageBreak/>
        <w:t>外的各种系统状态和参数。</w:t>
      </w:r>
    </w:p>
    <w:p w:rsidR="00A17FCC" w:rsidRDefault="00A17FCC" w:rsidP="00A17FCC">
      <w:pPr>
        <w:ind w:left="480" w:hangingChars="200" w:hanging="480"/>
      </w:pPr>
      <w:r>
        <w:rPr>
          <w:rFonts w:hint="eastAsia"/>
        </w:rPr>
        <w:t>４、经办人员点击“打印”，则进入“外汇汇款清分打印”界面，可以进行单证打印、附件打印和传票、回单等打印。</w:t>
      </w:r>
    </w:p>
    <w:p w:rsidR="00A17FCC" w:rsidRDefault="00A17FCC" w:rsidP="00A17FCC">
      <w:pPr>
        <w:ind w:left="480" w:hangingChars="200" w:hanging="480"/>
      </w:pPr>
      <w:r>
        <w:rPr>
          <w:rFonts w:hint="eastAsia"/>
        </w:rPr>
        <w:t>５、经办人员审核完毕后，按“确定”以完成审批经办交易操作。</w:t>
      </w:r>
    </w:p>
    <w:p w:rsidR="00A17FCC" w:rsidRDefault="00A17FCC" w:rsidP="00A17FCC">
      <w:pPr>
        <w:ind w:left="480" w:hangingChars="200" w:hanging="480"/>
      </w:pPr>
      <w:r>
        <w:rPr>
          <w:rFonts w:hint="eastAsia"/>
        </w:rPr>
        <w:t>６、复核人员应凭有关人员的审核结果，通过“汇出汇款审批复核”操作复核业务申请的内容。若审批交易需要授权，授权人员应通过“汇出汇款审批授权”操作进行业务授权。</w:t>
      </w:r>
    </w:p>
    <w:p w:rsidR="00A17FCC" w:rsidRDefault="00A17FCC" w:rsidP="00A17FCC">
      <w:pPr>
        <w:ind w:left="480" w:hangingChars="200" w:hanging="480"/>
      </w:pPr>
      <w:r>
        <w:rPr>
          <w:rFonts w:hint="eastAsia"/>
        </w:rPr>
        <w:t>７、审批完毕后，当前业务申请的状态为“已扣账”。系统自动完成汇款款项和费用的扣账。</w:t>
      </w:r>
    </w:p>
    <w:p w:rsidR="00A17FCC" w:rsidRDefault="00A17FCC" w:rsidP="00A17FCC">
      <w:pPr>
        <w:pStyle w:val="5"/>
        <w:rPr>
          <w:sz w:val="24"/>
        </w:rPr>
      </w:pPr>
      <w:bookmarkStart w:id="1935" w:name="_Toc183939495"/>
      <w:r>
        <w:rPr>
          <w:rFonts w:hint="eastAsia"/>
          <w:sz w:val="24"/>
        </w:rPr>
        <w:t>二、汇出汇款的取消</w:t>
      </w:r>
      <w:bookmarkEnd w:id="1935"/>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通过本交易，指定开户行可以进行客户网上外汇汇款业务的取消操作。</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１、在办理取消操作前，开户行必须确认系统打印出来的境内</w:t>
      </w:r>
      <w:r>
        <w:rPr>
          <w:rFonts w:hint="eastAsia"/>
        </w:rPr>
        <w:t>/</w:t>
      </w:r>
      <w:r>
        <w:rPr>
          <w:rFonts w:hint="eastAsia"/>
        </w:rPr>
        <w:t>境外汇款申请书已经作废。</w:t>
      </w:r>
    </w:p>
    <w:p w:rsidR="00A17FCC" w:rsidRDefault="00A17FCC" w:rsidP="00A17FCC">
      <w:pPr>
        <w:ind w:left="480" w:hangingChars="200" w:hanging="480"/>
      </w:pPr>
      <w:r>
        <w:rPr>
          <w:rFonts w:hint="eastAsia"/>
        </w:rPr>
        <w:t>２、在实行网上外汇汇款无纸化传递的分行，国际结算单证部门在同意取消业务时，还必须将该笔业务的网上外汇汇款操作单作废。</w:t>
      </w:r>
    </w:p>
    <w:p w:rsidR="00A17FCC" w:rsidRDefault="00A17FCC" w:rsidP="00A17FCC">
      <w:pPr>
        <w:pStyle w:val="6"/>
        <w:spacing w:line="360" w:lineRule="auto"/>
      </w:pPr>
      <w:r>
        <w:rPr>
          <w:rFonts w:hint="eastAsia"/>
        </w:rPr>
        <w:t>（三）操作步骤</w:t>
      </w:r>
    </w:p>
    <w:p w:rsidR="00A17FCC" w:rsidRDefault="00A17FCC" w:rsidP="00A17FCC">
      <w:pPr>
        <w:ind w:left="480" w:hangingChars="200" w:hanging="480"/>
      </w:pPr>
      <w:r>
        <w:rPr>
          <w:rFonts w:hint="eastAsia"/>
        </w:rPr>
        <w:t>１、经办人员登录“招商银行业务平台”，依次选择“系统导航”</w:t>
      </w:r>
      <w:r>
        <w:rPr>
          <w:rFonts w:hint="eastAsia"/>
        </w:rPr>
        <w:t xml:space="preserve"> </w:t>
      </w:r>
      <w:r>
        <w:rPr>
          <w:rFonts w:hint="eastAsia"/>
        </w:rPr>
        <w:t>－“国际业务”－“网上企业银行”－“外汇汇款清分”—“取消经办”，或在业务代码处输入</w:t>
      </w:r>
      <w:r>
        <w:rPr>
          <w:rFonts w:hint="eastAsia"/>
        </w:rPr>
        <w:t>7851</w:t>
      </w:r>
      <w:r>
        <w:rPr>
          <w:rFonts w:hint="eastAsia"/>
        </w:rPr>
        <w:t>进入“汇出汇款取消经办”界面。</w:t>
      </w:r>
    </w:p>
    <w:p w:rsidR="00A17FCC" w:rsidRDefault="00A17FCC" w:rsidP="00A17FCC">
      <w:pPr>
        <w:ind w:left="480" w:hangingChars="200" w:hanging="480"/>
      </w:pPr>
      <w:r>
        <w:rPr>
          <w:rFonts w:hint="eastAsia"/>
        </w:rPr>
        <w:t>２、在“汇出汇款取消经办”界面，系统提供网上申请编号、清分编号、汇款人户口、起止日期、汇款货币、汇款金额、汇出部门、系统分类、优先方式和汇入国家地区等条件查询客户申请。经办人员输入查询条件并点“查询”后，系统会在列表框中列出所有符合条件的状态为“待审批”或“已扣账”的申请记录。</w:t>
      </w:r>
    </w:p>
    <w:p w:rsidR="00A17FCC" w:rsidRDefault="00A17FCC" w:rsidP="00A17FCC">
      <w:pPr>
        <w:ind w:left="480" w:hangingChars="200" w:hanging="480"/>
      </w:pPr>
      <w:r>
        <w:rPr>
          <w:rFonts w:hint="eastAsia"/>
        </w:rPr>
        <w:t>３、经办人员选中要取消的记录，点击“经办”，进入“汇出汇款取消经办”界</w:t>
      </w:r>
      <w:r>
        <w:rPr>
          <w:rFonts w:hint="eastAsia"/>
        </w:rPr>
        <w:lastRenderedPageBreak/>
        <w:t>面。</w:t>
      </w:r>
    </w:p>
    <w:p w:rsidR="00A17FCC" w:rsidRDefault="00A17FCC" w:rsidP="00A17FCC">
      <w:pPr>
        <w:ind w:left="480" w:hangingChars="200" w:hanging="480"/>
      </w:pPr>
      <w:r>
        <w:rPr>
          <w:rFonts w:hint="eastAsia"/>
        </w:rPr>
        <w:t>４、经办人员核对业务内容无误后，将取消说明输入到“交易备注”栏，点“确定”，操作完成。清分系统在每一步操作完成后都会提示是否需要进行下一步操作或交易已生效。</w:t>
      </w:r>
    </w:p>
    <w:p w:rsidR="00A17FCC" w:rsidRDefault="00A17FCC" w:rsidP="00A17FCC">
      <w:pPr>
        <w:ind w:left="480" w:hangingChars="200" w:hanging="480"/>
      </w:pPr>
      <w:r>
        <w:rPr>
          <w:rFonts w:hint="eastAsia"/>
        </w:rPr>
        <w:t>５、复核人员登录清分系统通过“汇出汇款取消复核”操作复核取消交易。若需要授权的，还应交授权人员审核。授权人员通过“汇出汇款取消授权”操作进行业务授权。</w:t>
      </w:r>
    </w:p>
    <w:p w:rsidR="00A17FCC" w:rsidRDefault="00A17FCC" w:rsidP="00A17FCC">
      <w:pPr>
        <w:ind w:left="480" w:hangingChars="200" w:hanging="480"/>
      </w:pPr>
      <w:r>
        <w:rPr>
          <w:rFonts w:hint="eastAsia"/>
        </w:rPr>
        <w:t>６、审批完毕后当前业务申请的状态为“银行取消”。</w:t>
      </w:r>
    </w:p>
    <w:p w:rsidR="00A17FCC" w:rsidRDefault="00A17FCC" w:rsidP="00A17FCC">
      <w:pPr>
        <w:pStyle w:val="5"/>
        <w:rPr>
          <w:sz w:val="24"/>
        </w:rPr>
      </w:pPr>
      <w:bookmarkStart w:id="1936" w:name="_Toc183939496"/>
      <w:r>
        <w:rPr>
          <w:rFonts w:hint="eastAsia"/>
          <w:sz w:val="24"/>
        </w:rPr>
        <w:t>三、汇出汇款的置状态</w:t>
      </w:r>
      <w:bookmarkEnd w:id="1936"/>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在系统分类为“旧国际结算系统”或“手工”的情况下，通过本交易，开户行在获知汇出操作完成后将汇出汇款业务申请的状态置为“汇出成功”。</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１、“汇出汇款置状态”交易只需单人操作，只能用于将汇款申请的状态置为“汇出成功”。</w:t>
      </w:r>
    </w:p>
    <w:p w:rsidR="00A17FCC" w:rsidRDefault="00A17FCC" w:rsidP="00A17FCC">
      <w:pPr>
        <w:ind w:left="480" w:hangingChars="200" w:hanging="480"/>
      </w:pPr>
      <w:r>
        <w:rPr>
          <w:rFonts w:hint="eastAsia"/>
        </w:rPr>
        <w:t>２、在系统分类为“新国际结算系统”的情况下，清分系统在新国际结算系统汇出汇款操作结束后，会自动记录国际结算汇出汇款号，并将客户申请的状态置为“汇出成功”，无需再手工操作“汇出汇款置状态”交易。</w:t>
      </w:r>
    </w:p>
    <w:p w:rsidR="00A17FCC" w:rsidRDefault="00A17FCC" w:rsidP="00A17FCC">
      <w:pPr>
        <w:pStyle w:val="6"/>
        <w:spacing w:line="360" w:lineRule="auto"/>
      </w:pPr>
      <w:r>
        <w:rPr>
          <w:rFonts w:hint="eastAsia"/>
        </w:rPr>
        <w:t>（三）操作步骤</w:t>
      </w:r>
    </w:p>
    <w:p w:rsidR="00A17FCC" w:rsidRDefault="00A17FCC" w:rsidP="00A17FCC">
      <w:pPr>
        <w:ind w:left="480" w:hangingChars="200" w:hanging="480"/>
      </w:pPr>
      <w:r>
        <w:rPr>
          <w:rFonts w:hint="eastAsia"/>
        </w:rPr>
        <w:t>１、操作员登录“招商银行业务平台”，依次选择“系统导航”</w:t>
      </w:r>
      <w:r>
        <w:rPr>
          <w:rFonts w:hint="eastAsia"/>
        </w:rPr>
        <w:t xml:space="preserve"> </w:t>
      </w:r>
      <w:r>
        <w:rPr>
          <w:rFonts w:hint="eastAsia"/>
        </w:rPr>
        <w:t>－“国际业务”－“网上企业银行”－“外汇汇款清分”—“置状态”，或在业务代码处输入</w:t>
      </w:r>
      <w:r>
        <w:rPr>
          <w:rFonts w:hint="eastAsia"/>
        </w:rPr>
        <w:t>7877</w:t>
      </w:r>
      <w:r>
        <w:rPr>
          <w:rFonts w:hint="eastAsia"/>
        </w:rPr>
        <w:t>进入“汇出汇款置汇出成功状态”界面”。</w:t>
      </w:r>
    </w:p>
    <w:p w:rsidR="00A17FCC" w:rsidRDefault="00A17FCC" w:rsidP="00A17FCC">
      <w:pPr>
        <w:ind w:left="480" w:hangingChars="200" w:hanging="480"/>
      </w:pPr>
      <w:r>
        <w:rPr>
          <w:rFonts w:hint="eastAsia"/>
        </w:rPr>
        <w:t>２、在“汇出汇款置汇出成功状态”界面”，清分系统提供网上申请编号、清分编号、汇款人户口、起止日期、汇款货币、汇款金额、汇出部门、系统分类、优先方式和汇入国家地区等条件查询客户申请。经办人员输入查询条件并点“查询”后，系统会在列表框中列出所有符合条件的状态为“已扣账”且“系统分类”为“旧国际结算系统”或“手工”的申请记录。</w:t>
      </w:r>
    </w:p>
    <w:p w:rsidR="00A17FCC" w:rsidRDefault="00A17FCC" w:rsidP="00A17FCC">
      <w:pPr>
        <w:ind w:left="480" w:hangingChars="200" w:hanging="480"/>
      </w:pPr>
      <w:r>
        <w:rPr>
          <w:rFonts w:hint="eastAsia"/>
        </w:rPr>
        <w:lastRenderedPageBreak/>
        <w:t>３、经办人员选中要取消的申请记录，点击“置汇出成功”，置汇出成功操作完成。经办人员也可以按住</w:t>
      </w:r>
      <w:r>
        <w:rPr>
          <w:rFonts w:hint="eastAsia"/>
        </w:rPr>
        <w:t>CTRL</w:t>
      </w:r>
      <w:r>
        <w:rPr>
          <w:rFonts w:hint="eastAsia"/>
        </w:rPr>
        <w:t>选择多条纪录，点击“置汇出成功”，一次完成多笔业务的置汇出成功操作。</w:t>
      </w:r>
    </w:p>
    <w:p w:rsidR="00A17FCC" w:rsidRDefault="00A17FCC" w:rsidP="00A17FCC">
      <w:pPr>
        <w:ind w:left="480" w:hangingChars="200" w:hanging="480"/>
      </w:pPr>
      <w:r>
        <w:rPr>
          <w:rFonts w:hint="eastAsia"/>
        </w:rPr>
        <w:t>４、审批完毕后当前业务申请的状态为“汇出成功”。</w:t>
      </w:r>
    </w:p>
    <w:p w:rsidR="00A17FCC" w:rsidRDefault="00A17FCC" w:rsidP="00A17FCC">
      <w:pPr>
        <w:pStyle w:val="5"/>
        <w:rPr>
          <w:sz w:val="24"/>
        </w:rPr>
      </w:pPr>
      <w:bookmarkStart w:id="1937" w:name="_Toc183939497"/>
      <w:r>
        <w:rPr>
          <w:rFonts w:hint="eastAsia"/>
          <w:sz w:val="24"/>
        </w:rPr>
        <w:t>四、汇出汇款的退汇</w:t>
      </w:r>
      <w:bookmarkEnd w:id="1937"/>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通过本交易，指定的开户行完成客户网上外汇汇款业务的退汇操作。</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１、开户行外汇清分操作员应根据汇款操作部门通知，在款项确实已经退回客户账户后，才能办理“汇出汇款退汇经办”操作。</w:t>
      </w:r>
    </w:p>
    <w:p w:rsidR="00A17FCC" w:rsidRDefault="00A17FCC" w:rsidP="00A17FCC">
      <w:pPr>
        <w:ind w:left="480" w:hangingChars="200" w:hanging="480"/>
      </w:pPr>
      <w:r>
        <w:rPr>
          <w:rFonts w:hint="eastAsia"/>
        </w:rPr>
        <w:t>２、在“系统分类”为“新国际结算系统”时，汇款操作部门在收到账户行或收款行的退汇信息后，已通过国际结算系统将款项直接退回客户账，则清分系统会自动完成“汇出汇款退汇”交易。</w:t>
      </w:r>
    </w:p>
    <w:p w:rsidR="00A17FCC" w:rsidRDefault="00A17FCC" w:rsidP="00A17FCC">
      <w:pPr>
        <w:ind w:left="480" w:hangingChars="200" w:hanging="480"/>
      </w:pPr>
      <w:r>
        <w:rPr>
          <w:rFonts w:hint="eastAsia"/>
        </w:rPr>
        <w:t>３、退汇交易生效后，在清分系统不生成账务。</w:t>
      </w:r>
    </w:p>
    <w:p w:rsidR="00A17FCC" w:rsidRDefault="00A17FCC" w:rsidP="00A17FCC">
      <w:pPr>
        <w:pStyle w:val="6"/>
        <w:spacing w:line="360" w:lineRule="auto"/>
      </w:pPr>
      <w:r>
        <w:rPr>
          <w:rFonts w:hint="eastAsia"/>
        </w:rPr>
        <w:t>（三）操作步骤</w:t>
      </w:r>
    </w:p>
    <w:p w:rsidR="00A17FCC" w:rsidRDefault="00A17FCC" w:rsidP="00A17FCC">
      <w:pPr>
        <w:ind w:left="480" w:hangingChars="200" w:hanging="480"/>
      </w:pPr>
      <w:r>
        <w:rPr>
          <w:rFonts w:hint="eastAsia"/>
        </w:rPr>
        <w:t>１、操作员登录“招商银行业务平台”，依次选择“系统导航”</w:t>
      </w:r>
      <w:r>
        <w:rPr>
          <w:rFonts w:hint="eastAsia"/>
        </w:rPr>
        <w:t xml:space="preserve"> </w:t>
      </w:r>
      <w:r>
        <w:rPr>
          <w:rFonts w:hint="eastAsia"/>
        </w:rPr>
        <w:t>－“国际业务”－“网上企业银行”－“外汇汇款清分”—“退汇经办”，或在业务代码处输入</w:t>
      </w:r>
      <w:r>
        <w:rPr>
          <w:rFonts w:hint="eastAsia"/>
        </w:rPr>
        <w:t>7875</w:t>
      </w:r>
      <w:r>
        <w:rPr>
          <w:rFonts w:hint="eastAsia"/>
        </w:rPr>
        <w:t>进入“汇出汇款退汇经办”界面”。</w:t>
      </w:r>
    </w:p>
    <w:p w:rsidR="00A17FCC" w:rsidRDefault="00A17FCC" w:rsidP="00A17FCC">
      <w:pPr>
        <w:ind w:left="480" w:hangingChars="200" w:hanging="480"/>
      </w:pPr>
      <w:r>
        <w:rPr>
          <w:rFonts w:hint="eastAsia"/>
        </w:rPr>
        <w:t>２、在“汇出汇款退汇经办”界面”，清分系统提供网上申请编号、清分编号、汇款人户口、起止日期、汇款货币、汇款金额、汇出部门、系统分类、优先方式和汇入国家地区等条件查询客户申请。经办员输入查询条件并点“查询”后，系统会在列表框中列出所有符合条件的状态为“汇出成功”的申请记录。</w:t>
      </w:r>
    </w:p>
    <w:p w:rsidR="00A17FCC" w:rsidRDefault="00A17FCC" w:rsidP="00A17FCC">
      <w:pPr>
        <w:ind w:left="480" w:hangingChars="200" w:hanging="480"/>
      </w:pPr>
      <w:r>
        <w:rPr>
          <w:rFonts w:hint="eastAsia"/>
        </w:rPr>
        <w:t>３、经办人员选中要取消的申请记录，点击“经办”，进入“汇出汇款退汇经办”界面。</w:t>
      </w:r>
    </w:p>
    <w:p w:rsidR="00A17FCC" w:rsidRDefault="00A17FCC" w:rsidP="00A17FCC">
      <w:pPr>
        <w:ind w:left="480" w:hangingChars="200" w:hanging="480"/>
      </w:pPr>
      <w:r>
        <w:rPr>
          <w:rFonts w:hint="eastAsia"/>
        </w:rPr>
        <w:t>４、经办人员核对业务内容无误后，将退汇说明输入“交易备注”栏，点“确定”，操作完成。清分系统在每一步操作完成后，都会提示是否需要进行下一步操作或交易已生效。</w:t>
      </w:r>
    </w:p>
    <w:p w:rsidR="00A17FCC" w:rsidRDefault="00A17FCC" w:rsidP="00A17FCC">
      <w:pPr>
        <w:ind w:left="480" w:hangingChars="200" w:hanging="480"/>
      </w:pPr>
      <w:r>
        <w:rPr>
          <w:rFonts w:hint="eastAsia"/>
        </w:rPr>
        <w:lastRenderedPageBreak/>
        <w:t>５、复核人员通过“汇出汇款退汇复核”操作复核退汇业务，复核通过后交易生效。</w:t>
      </w:r>
    </w:p>
    <w:p w:rsidR="00A17FCC" w:rsidRDefault="00A17FCC" w:rsidP="00A17FCC">
      <w:pPr>
        <w:ind w:left="480" w:hangingChars="200" w:hanging="480"/>
      </w:pPr>
      <w:r>
        <w:rPr>
          <w:rFonts w:hint="eastAsia"/>
        </w:rPr>
        <w:t>６、退汇交易完毕后，当前业务申请的状态为“银行退汇”。</w:t>
      </w:r>
    </w:p>
    <w:p w:rsidR="00A17FCC" w:rsidRDefault="00A17FCC" w:rsidP="00A17FCC">
      <w:pPr>
        <w:pStyle w:val="5"/>
        <w:rPr>
          <w:sz w:val="24"/>
        </w:rPr>
      </w:pPr>
      <w:bookmarkStart w:id="1938" w:name="_Toc183939498"/>
      <w:r>
        <w:rPr>
          <w:rFonts w:hint="eastAsia"/>
          <w:sz w:val="24"/>
        </w:rPr>
        <w:t>五、汇出汇款的打印</w:t>
      </w:r>
      <w:bookmarkEnd w:id="1938"/>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通过本交易，操作员可以进行包括所有与业务申请相关的资料，如汇款申请书、申请书附件、客户回单、银行传票等的打印。</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１、打印境内汇款申请书、境外汇款申请书等套打资料时，操作员应使用仿真</w:t>
      </w:r>
      <w:r>
        <w:rPr>
          <w:rFonts w:hint="eastAsia"/>
        </w:rPr>
        <w:t>PR2</w:t>
      </w:r>
      <w:r>
        <w:rPr>
          <w:rFonts w:hint="eastAsia"/>
        </w:rPr>
        <w:t>（串口联接方式）的</w:t>
      </w:r>
      <w:r>
        <w:rPr>
          <w:rFonts w:hint="eastAsia"/>
        </w:rPr>
        <w:t>PR2</w:t>
      </w:r>
      <w:r>
        <w:rPr>
          <w:rFonts w:hint="eastAsia"/>
        </w:rPr>
        <w:t>系列存折打印机。打印这类资料，应使用印制的表格纸。</w:t>
      </w:r>
    </w:p>
    <w:p w:rsidR="00A17FCC" w:rsidRDefault="00A17FCC" w:rsidP="00A17FCC">
      <w:pPr>
        <w:ind w:left="480" w:hangingChars="200" w:hanging="480"/>
      </w:pPr>
      <w:r>
        <w:rPr>
          <w:rFonts w:hint="eastAsia"/>
        </w:rPr>
        <w:t>２、打印回单、传票类资料时，使用普通</w:t>
      </w:r>
      <w:r>
        <w:rPr>
          <w:rFonts w:hint="eastAsia"/>
        </w:rPr>
        <w:t>1/2A4</w:t>
      </w:r>
      <w:r>
        <w:rPr>
          <w:rFonts w:hint="eastAsia"/>
        </w:rPr>
        <w:t>幅面打印机即可。</w:t>
      </w:r>
    </w:p>
    <w:p w:rsidR="00A17FCC" w:rsidRDefault="00A17FCC" w:rsidP="00A17FCC">
      <w:pPr>
        <w:ind w:left="480" w:hangingChars="200" w:hanging="480"/>
      </w:pPr>
      <w:r>
        <w:rPr>
          <w:rFonts w:hint="eastAsia"/>
        </w:rPr>
        <w:t>３、打印附件等其他资料时，操作员应使用</w:t>
      </w:r>
      <w:r>
        <w:rPr>
          <w:rFonts w:hint="eastAsia"/>
        </w:rPr>
        <w:t>A4</w:t>
      </w:r>
      <w:r>
        <w:rPr>
          <w:rFonts w:hint="eastAsia"/>
        </w:rPr>
        <w:t>幅面纸张在普通打印机打印。</w:t>
      </w:r>
    </w:p>
    <w:p w:rsidR="00A17FCC" w:rsidRDefault="00A17FCC" w:rsidP="00A17FCC">
      <w:pPr>
        <w:pStyle w:val="6"/>
        <w:spacing w:line="360" w:lineRule="auto"/>
      </w:pPr>
      <w:r>
        <w:rPr>
          <w:rFonts w:hint="eastAsia"/>
        </w:rPr>
        <w:t>（三）操作步骤</w:t>
      </w:r>
    </w:p>
    <w:p w:rsidR="00A17FCC" w:rsidRDefault="00A17FCC" w:rsidP="00A17FCC">
      <w:pPr>
        <w:ind w:left="480" w:hangingChars="200" w:hanging="480"/>
      </w:pPr>
      <w:r>
        <w:rPr>
          <w:rFonts w:hint="eastAsia"/>
        </w:rPr>
        <w:t>１、操作员登录“招商银行业务平台”，依次选择“系统导航”</w:t>
      </w:r>
      <w:r>
        <w:rPr>
          <w:rFonts w:hint="eastAsia"/>
        </w:rPr>
        <w:t xml:space="preserve"> </w:t>
      </w:r>
      <w:r>
        <w:rPr>
          <w:rFonts w:hint="eastAsia"/>
        </w:rPr>
        <w:t>－“国际业务”－“网上企业银行”－“外汇汇款清分”—“打印”，或在业务代码处输入</w:t>
      </w:r>
      <w:r>
        <w:rPr>
          <w:rFonts w:hint="eastAsia"/>
        </w:rPr>
        <w:t>7879</w:t>
      </w:r>
      <w:r>
        <w:rPr>
          <w:rFonts w:hint="eastAsia"/>
        </w:rPr>
        <w:t>进入“外汇汇款清分打印”界面。</w:t>
      </w:r>
    </w:p>
    <w:p w:rsidR="00A17FCC" w:rsidRDefault="00A17FCC" w:rsidP="00A17FCC">
      <w:pPr>
        <w:ind w:left="480" w:hangingChars="200" w:hanging="480"/>
      </w:pPr>
      <w:r>
        <w:rPr>
          <w:rFonts w:hint="eastAsia"/>
        </w:rPr>
        <w:t>２、在“外汇汇款清分打印”界面，系统提供网上申请编号、清分编号、汇款人户口、起止日期、汇款货币、汇款金额、汇出部门、系统分类、优先方式和汇入国家地区等条件查询客户申请。操作员输入条件，点“查询”后，系统会在列表框中列出所有符合条件的申请记录。</w:t>
      </w:r>
    </w:p>
    <w:p w:rsidR="00A17FCC" w:rsidRDefault="00A17FCC" w:rsidP="00A17FCC">
      <w:pPr>
        <w:ind w:left="480" w:hangingChars="200" w:hanging="480"/>
      </w:pPr>
      <w:r>
        <w:rPr>
          <w:rFonts w:hint="eastAsia"/>
        </w:rPr>
        <w:t>３、操作员选中要打印的申请记录，点“打印查询”按钮，进入“外汇汇款清分打印”界面。</w:t>
      </w:r>
    </w:p>
    <w:p w:rsidR="00A17FCC" w:rsidRDefault="00A17FCC" w:rsidP="00A17FCC">
      <w:pPr>
        <w:ind w:firstLineChars="200" w:firstLine="480"/>
      </w:pPr>
      <w:r>
        <w:rPr>
          <w:rFonts w:hint="eastAsia"/>
        </w:rPr>
        <w:t>打印界面由三个页面组成：</w:t>
      </w:r>
    </w:p>
    <w:p w:rsidR="00A17FCC" w:rsidRDefault="00A17FCC" w:rsidP="00A17FCC">
      <w:pPr>
        <w:ind w:left="617" w:hangingChars="257" w:hanging="617"/>
      </w:pPr>
      <w:r>
        <w:rPr>
          <w:rFonts w:hint="eastAsia"/>
        </w:rPr>
        <w:t>（</w:t>
      </w:r>
      <w:r>
        <w:rPr>
          <w:rFonts w:hint="eastAsia"/>
        </w:rPr>
        <w:t>1</w:t>
      </w:r>
      <w:r>
        <w:rPr>
          <w:rFonts w:hint="eastAsia"/>
        </w:rPr>
        <w:t>）单证打印：系统根据客户业务申请的内容，生成可打印的单证。对系统生成的可打印的单证，操作员可以选择打印或者不打印。点界面上方的“打印”按钮，进入打印预览界面，操作员确定后打印开始。</w:t>
      </w:r>
    </w:p>
    <w:p w:rsidR="00A17FCC" w:rsidRDefault="00A17FCC" w:rsidP="00A17FCC">
      <w:pPr>
        <w:ind w:left="617" w:hangingChars="257" w:hanging="617"/>
      </w:pPr>
      <w:r>
        <w:rPr>
          <w:rFonts w:hint="eastAsia"/>
        </w:rPr>
        <w:lastRenderedPageBreak/>
        <w:t>（</w:t>
      </w:r>
      <w:r>
        <w:rPr>
          <w:rFonts w:hint="eastAsia"/>
        </w:rPr>
        <w:t>2</w:t>
      </w:r>
      <w:r>
        <w:rPr>
          <w:rFonts w:hint="eastAsia"/>
        </w:rPr>
        <w:t>）附件打印：系统可直接打印文件扩展名为</w:t>
      </w:r>
      <w:r>
        <w:rPr>
          <w:rFonts w:hint="eastAsia"/>
        </w:rPr>
        <w:t>TXT</w:t>
      </w:r>
      <w:r>
        <w:rPr>
          <w:rFonts w:hint="eastAsia"/>
        </w:rPr>
        <w:t>和</w:t>
      </w:r>
      <w:r>
        <w:rPr>
          <w:rFonts w:hint="eastAsia"/>
        </w:rPr>
        <w:t>JPG</w:t>
      </w:r>
      <w:r>
        <w:rPr>
          <w:rFonts w:hint="eastAsia"/>
        </w:rPr>
        <w:t>的附件。选中</w:t>
      </w:r>
      <w:r>
        <w:rPr>
          <w:rFonts w:hint="eastAsia"/>
        </w:rPr>
        <w:t>TXT</w:t>
      </w:r>
      <w:r>
        <w:rPr>
          <w:rFonts w:hint="eastAsia"/>
        </w:rPr>
        <w:t>或</w:t>
      </w:r>
      <w:r>
        <w:rPr>
          <w:rFonts w:hint="eastAsia"/>
        </w:rPr>
        <w:t>JPG</w:t>
      </w:r>
      <w:r>
        <w:rPr>
          <w:rFonts w:hint="eastAsia"/>
        </w:rPr>
        <w:t>格式附件，点“打印所选附件”，进入打印预览界面，操作员确定后打印开始；对其他文件扩展名的附件，点“打开附件”即能用相应的软件打开附件，在软件中再进行打印。</w:t>
      </w:r>
    </w:p>
    <w:p w:rsidR="00A17FCC" w:rsidRDefault="00A17FCC" w:rsidP="00A17FCC">
      <w:pPr>
        <w:ind w:left="617" w:hangingChars="257" w:hanging="617"/>
      </w:pPr>
      <w:r>
        <w:rPr>
          <w:rFonts w:hint="eastAsia"/>
        </w:rPr>
        <w:t>（</w:t>
      </w:r>
      <w:r>
        <w:rPr>
          <w:rFonts w:hint="eastAsia"/>
        </w:rPr>
        <w:t>3</w:t>
      </w:r>
      <w:r>
        <w:rPr>
          <w:rFonts w:hint="eastAsia"/>
        </w:rPr>
        <w:t>）打印相关：在“单证打印”中打印过的单证在这里会形成打印记录，清分系统生成的传票和回单也能在这里查到，可以再次打印。</w:t>
      </w:r>
    </w:p>
    <w:p w:rsidR="00A17FCC" w:rsidRDefault="00A17FCC" w:rsidP="00A17FCC">
      <w:pPr>
        <w:pStyle w:val="5"/>
        <w:rPr>
          <w:sz w:val="24"/>
        </w:rPr>
      </w:pPr>
      <w:bookmarkStart w:id="1939" w:name="_Toc183939499"/>
      <w:r>
        <w:rPr>
          <w:rFonts w:hint="eastAsia"/>
          <w:sz w:val="24"/>
        </w:rPr>
        <w:t>六、汇出汇款的查询</w:t>
      </w:r>
      <w:bookmarkEnd w:id="1939"/>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通过本交易，操作员可以查询与业务申请相关的各项信息。</w:t>
      </w:r>
    </w:p>
    <w:p w:rsidR="00A17FCC" w:rsidRDefault="00A17FCC" w:rsidP="00A17FCC">
      <w:pPr>
        <w:pStyle w:val="6"/>
        <w:spacing w:line="360" w:lineRule="auto"/>
      </w:pPr>
      <w:r>
        <w:rPr>
          <w:rFonts w:hint="eastAsia"/>
        </w:rPr>
        <w:t>（二）操作要点</w:t>
      </w:r>
    </w:p>
    <w:p w:rsidR="00A17FCC" w:rsidRDefault="00A17FCC" w:rsidP="00A17FCC">
      <w:pPr>
        <w:ind w:left="480" w:hangingChars="200" w:hanging="480"/>
      </w:pPr>
      <w:r>
        <w:rPr>
          <w:rFonts w:hint="eastAsia"/>
        </w:rPr>
        <w:t>１、各级经办行操作员可使用“申请查询”功能查到本机构及下辖机构的各类外汇汇款申请。</w:t>
      </w:r>
    </w:p>
    <w:p w:rsidR="00A17FCC" w:rsidRDefault="00A17FCC" w:rsidP="00A17FCC">
      <w:pPr>
        <w:ind w:left="480" w:hangingChars="200" w:hanging="480"/>
      </w:pPr>
      <w:r>
        <w:rPr>
          <w:rFonts w:hint="eastAsia"/>
        </w:rPr>
        <w:t>２、为旧系统分行办理汇出汇款操作的国际结算单证部门可使用“申请查询（中心）”功能查询待汇出业务。</w:t>
      </w:r>
    </w:p>
    <w:p w:rsidR="00A17FCC" w:rsidRDefault="00A17FCC" w:rsidP="00A17FCC">
      <w:pPr>
        <w:pStyle w:val="6"/>
        <w:spacing w:line="360" w:lineRule="auto"/>
      </w:pPr>
      <w:r>
        <w:rPr>
          <w:rFonts w:hint="eastAsia"/>
        </w:rPr>
        <w:t>（三）操作步骤</w:t>
      </w:r>
    </w:p>
    <w:p w:rsidR="00A17FCC" w:rsidRDefault="00A17FCC" w:rsidP="00A17FCC">
      <w:pPr>
        <w:ind w:left="480" w:hangingChars="200" w:hanging="480"/>
      </w:pPr>
      <w:r>
        <w:rPr>
          <w:rFonts w:hint="eastAsia"/>
        </w:rPr>
        <w:t>１、操作员登录“招商银行业务平台”，如需进行“申请查询”，依次选择“系统导航”</w:t>
      </w:r>
      <w:r>
        <w:rPr>
          <w:rFonts w:hint="eastAsia"/>
        </w:rPr>
        <w:t xml:space="preserve"> </w:t>
      </w:r>
      <w:r>
        <w:rPr>
          <w:rFonts w:hint="eastAsia"/>
        </w:rPr>
        <w:t>－“国际业务”－“网上企业银行”－“外汇汇款清分”—“申请查询”，或在业务代码处输入</w:t>
      </w:r>
      <w:r>
        <w:rPr>
          <w:rFonts w:hint="eastAsia"/>
        </w:rPr>
        <w:t>7858</w:t>
      </w:r>
      <w:r>
        <w:rPr>
          <w:rFonts w:hint="eastAsia"/>
        </w:rPr>
        <w:t>进入“汇出汇款申请纪录查询”界面。如需进行“申请查询（中心）”，依次选择“系统导航”</w:t>
      </w:r>
      <w:r>
        <w:rPr>
          <w:rFonts w:hint="eastAsia"/>
        </w:rPr>
        <w:t xml:space="preserve"> </w:t>
      </w:r>
      <w:r>
        <w:rPr>
          <w:rFonts w:hint="eastAsia"/>
        </w:rPr>
        <w:t>－“国际业务”－“网上企业银行”－“外汇汇款清分”—“申请查询（中心）”，或在业务代码处输入</w:t>
      </w:r>
      <w:r>
        <w:rPr>
          <w:rFonts w:hint="eastAsia"/>
        </w:rPr>
        <w:t>7868</w:t>
      </w:r>
      <w:r>
        <w:rPr>
          <w:rFonts w:hint="eastAsia"/>
        </w:rPr>
        <w:t>进入“汇出汇款申请纪录查询（单证中心）”界面。</w:t>
      </w:r>
    </w:p>
    <w:p w:rsidR="00A17FCC" w:rsidRDefault="00A17FCC" w:rsidP="00A17FCC">
      <w:pPr>
        <w:ind w:left="480" w:hangingChars="200" w:hanging="480"/>
      </w:pPr>
      <w:r>
        <w:rPr>
          <w:rFonts w:hint="eastAsia"/>
        </w:rPr>
        <w:t>２、在“汇出汇款申请纪录查询”界面或“汇出汇款申请纪录查询（单证中心）”界面，系统提供网上申请编号、清分编号、汇款人户口、起止日期、汇款货币、汇款金额、汇出部门、系统分类、优先方式和汇入国家地区等条件查询客户申请。操作员输入条件，点“查询”后，系统会在列表框中列出所有符合条件的申请记录。操作员选中要打印的申请记录，点“明细”按钮，进入“汇出汇款明细信息”界面。</w:t>
      </w:r>
    </w:p>
    <w:p w:rsidR="00A17FCC" w:rsidRDefault="00A17FCC" w:rsidP="00A17FCC">
      <w:pPr>
        <w:ind w:left="617" w:hangingChars="257" w:hanging="617"/>
      </w:pPr>
      <w:r>
        <w:rPr>
          <w:rFonts w:hint="eastAsia"/>
        </w:rPr>
        <w:lastRenderedPageBreak/>
        <w:t>３、在此界面中，操作员可以浏览汇款申请书、附件内容及相关参考信息，也可以进行打印。</w:t>
      </w:r>
    </w:p>
    <w:p w:rsidR="00A17FCC" w:rsidRDefault="00A17FCC" w:rsidP="0004090F">
      <w:pPr>
        <w:pStyle w:val="4"/>
      </w:pPr>
      <w:bookmarkStart w:id="1940" w:name="_Toc181072510"/>
      <w:bookmarkStart w:id="1941" w:name="_Toc183939500"/>
      <w:bookmarkStart w:id="1942" w:name="_Toc186273669"/>
      <w:r>
        <w:rPr>
          <w:rFonts w:hint="eastAsia"/>
        </w:rPr>
        <w:t>第十九节　网上企业银行－国际信用证</w:t>
      </w:r>
      <w:bookmarkEnd w:id="1940"/>
      <w:bookmarkEnd w:id="1941"/>
      <w:bookmarkEnd w:id="1942"/>
    </w:p>
    <w:p w:rsidR="00A17FCC" w:rsidRDefault="00A17FCC" w:rsidP="00A17FCC">
      <w:r>
        <w:rPr>
          <w:rFonts w:hint="eastAsia"/>
          <w:b/>
          <w:bCs/>
        </w:rPr>
        <w:t>功能说明：</w:t>
      </w:r>
      <w:r>
        <w:rPr>
          <w:rFonts w:hint="eastAsia"/>
        </w:rPr>
        <w:t>适用于网上国际信用证业务下的业务处理，供经办行用于业务申请资料的接收、打印、置状态、查询等操作，业务代码</w:t>
      </w:r>
      <w:r>
        <w:rPr>
          <w:rFonts w:hint="eastAsia"/>
        </w:rPr>
        <w:t>7880</w:t>
      </w:r>
      <w:r>
        <w:rPr>
          <w:rFonts w:hint="eastAsia"/>
        </w:rPr>
        <w:t>。</w:t>
      </w:r>
    </w:p>
    <w:p w:rsidR="00A17FCC" w:rsidRDefault="00A17FCC" w:rsidP="00A17FCC">
      <w:pPr>
        <w:pStyle w:val="5"/>
        <w:rPr>
          <w:sz w:val="24"/>
        </w:rPr>
      </w:pPr>
      <w:bookmarkStart w:id="1943" w:name="_Toc183939501"/>
      <w:r>
        <w:rPr>
          <w:rFonts w:hint="eastAsia"/>
          <w:sz w:val="24"/>
        </w:rPr>
        <w:t>一、经办（业务代码</w:t>
      </w:r>
      <w:r>
        <w:rPr>
          <w:sz w:val="24"/>
        </w:rPr>
        <w:t>7885</w:t>
      </w:r>
      <w:r>
        <w:rPr>
          <w:rFonts w:hint="eastAsia"/>
          <w:sz w:val="24"/>
        </w:rPr>
        <w:t>）</w:t>
      </w:r>
      <w:bookmarkEnd w:id="1943"/>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通过本功能，客户的开立</w:t>
      </w:r>
      <w:r>
        <w:rPr>
          <w:rFonts w:hint="eastAsia"/>
        </w:rPr>
        <w:t>/</w:t>
      </w:r>
      <w:r>
        <w:rPr>
          <w:rFonts w:hint="eastAsia"/>
        </w:rPr>
        <w:t>修改信用证申请由其指定的开户行完成接收、处理。</w:t>
      </w:r>
    </w:p>
    <w:p w:rsidR="00A17FCC" w:rsidRDefault="00A17FCC" w:rsidP="00A17FCC">
      <w:pPr>
        <w:pStyle w:val="6"/>
        <w:spacing w:line="360" w:lineRule="auto"/>
      </w:pPr>
      <w:r>
        <w:rPr>
          <w:rFonts w:hint="eastAsia"/>
        </w:rPr>
        <w:t>（二）操作步骤</w:t>
      </w:r>
    </w:p>
    <w:p w:rsidR="00A17FCC" w:rsidRDefault="00A17FCC" w:rsidP="00A17FCC">
      <w:pPr>
        <w:ind w:left="480" w:hangingChars="200" w:hanging="480"/>
      </w:pPr>
      <w:r>
        <w:rPr>
          <w:rFonts w:hint="eastAsia"/>
        </w:rPr>
        <w:t>１、操作员登录“招商银行业务平台”，依次选择“系统导航”</w:t>
      </w:r>
      <w:r>
        <w:rPr>
          <w:rFonts w:hint="eastAsia"/>
        </w:rPr>
        <w:t xml:space="preserve"> </w:t>
      </w:r>
      <w:r>
        <w:rPr>
          <w:rFonts w:hint="eastAsia"/>
        </w:rPr>
        <w:t>－“国际业务”－“网上企业银行”－“国际信用证”—“经办”，或在业务代码处输入</w:t>
      </w:r>
      <w:r>
        <w:rPr>
          <w:rFonts w:hint="eastAsia"/>
        </w:rPr>
        <w:t>7885</w:t>
      </w:r>
      <w:r>
        <w:rPr>
          <w:rFonts w:hint="eastAsia"/>
        </w:rPr>
        <w:t>进入“经办”。</w:t>
      </w:r>
    </w:p>
    <w:p w:rsidR="00A17FCC" w:rsidRDefault="00A17FCC" w:rsidP="00A17FCC">
      <w:pPr>
        <w:ind w:left="480" w:hangingChars="200" w:hanging="480"/>
      </w:pPr>
      <w:r>
        <w:rPr>
          <w:rFonts w:hint="eastAsia"/>
        </w:rPr>
        <w:t>２、进入“国际信用证经办”界面后，系统提供日期、币别、金额</w:t>
      </w:r>
      <w:r>
        <w:rPr>
          <w:rFonts w:hint="eastAsia"/>
        </w:rPr>
        <w:t>3</w:t>
      </w:r>
      <w:r>
        <w:rPr>
          <w:rFonts w:hint="eastAsia"/>
        </w:rPr>
        <w:t>种条件查询客户申请。操作员输入查询条件并点“查询”后，系统会在列表框中列出所有符合条件的待接收处理的申请记录。此时该记录的状态为“待银行确认”。</w:t>
      </w:r>
    </w:p>
    <w:p w:rsidR="00A17FCC" w:rsidRDefault="00A17FCC" w:rsidP="00A17FCC">
      <w:pPr>
        <w:ind w:left="480" w:hangingChars="200" w:hanging="480"/>
      </w:pPr>
      <w:r>
        <w:rPr>
          <w:rFonts w:hint="eastAsia"/>
        </w:rPr>
        <w:t>３、操作员选中一条记录，点击“明细”，进入“国际信用证开证申请明细”界面或“国际信用证修改申请明细”界面。在此，操作员可以浏览、打印申请书和附件（如有）的内容，也可以进行经办操作。</w:t>
      </w:r>
    </w:p>
    <w:p w:rsidR="00A17FCC" w:rsidRDefault="00A17FCC" w:rsidP="00A17FCC">
      <w:pPr>
        <w:ind w:left="480" w:hangingChars="200" w:hanging="480"/>
      </w:pPr>
      <w:r>
        <w:rPr>
          <w:rFonts w:hint="eastAsia"/>
        </w:rPr>
        <w:t>４、操作员点击“打印”，系统即可打印出</w:t>
      </w:r>
      <w:r>
        <w:rPr>
          <w:rFonts w:hint="eastAsia"/>
        </w:rPr>
        <w:t>A4</w:t>
      </w:r>
      <w:r>
        <w:rPr>
          <w:rFonts w:hint="eastAsia"/>
        </w:rPr>
        <w:t>纸幅面的开立</w:t>
      </w:r>
      <w:r>
        <w:rPr>
          <w:rFonts w:hint="eastAsia"/>
        </w:rPr>
        <w:t>/</w:t>
      </w:r>
      <w:r>
        <w:rPr>
          <w:rFonts w:hint="eastAsia"/>
        </w:rPr>
        <w:t>修改信用证申请书。若要打印附件，操作员应点击“打印附件”。系统可直接打开文件扩展名为</w:t>
      </w:r>
      <w:r>
        <w:rPr>
          <w:rFonts w:hint="eastAsia"/>
        </w:rPr>
        <w:t>TXT</w:t>
      </w:r>
      <w:r>
        <w:rPr>
          <w:rFonts w:hint="eastAsia"/>
        </w:rPr>
        <w:t>和</w:t>
      </w:r>
      <w:r>
        <w:rPr>
          <w:rFonts w:hint="eastAsia"/>
        </w:rPr>
        <w:t>JPG</w:t>
      </w:r>
      <w:r>
        <w:rPr>
          <w:rFonts w:hint="eastAsia"/>
        </w:rPr>
        <w:t>附件。若需打印其他文件扩展名的附件，操作员应点击“附件”页，找到需要打印的文件后，用支持该类文件的软件进行打印。</w:t>
      </w:r>
    </w:p>
    <w:p w:rsidR="00A17FCC" w:rsidRDefault="00A17FCC" w:rsidP="00A17FCC">
      <w:pPr>
        <w:ind w:left="480" w:hangingChars="200" w:hanging="480"/>
      </w:pPr>
      <w:r>
        <w:rPr>
          <w:rFonts w:hint="eastAsia"/>
        </w:rPr>
        <w:t>５、操作员点击“经办”，进入“国际信用证处理”窗口。操作员对客户申请进行审核，若决定受理该申请，则在“处理确认标志”中选择“</w:t>
      </w:r>
      <w:r>
        <w:rPr>
          <w:rFonts w:hint="eastAsia"/>
        </w:rPr>
        <w:t>A</w:t>
      </w:r>
      <w:r>
        <w:rPr>
          <w:rFonts w:hint="eastAsia"/>
        </w:rPr>
        <w:t>：受理”，点“确定”后，该申请的状态变为“银行审批中”；若决定不受理该申请，</w:t>
      </w:r>
      <w:r>
        <w:rPr>
          <w:rFonts w:hint="eastAsia"/>
        </w:rPr>
        <w:lastRenderedPageBreak/>
        <w:t>则在“处理确认标志”中选择“</w:t>
      </w:r>
      <w:r>
        <w:rPr>
          <w:rFonts w:hint="eastAsia"/>
        </w:rPr>
        <w:t>D</w:t>
      </w:r>
      <w:r>
        <w:rPr>
          <w:rFonts w:hint="eastAsia"/>
        </w:rPr>
        <w:t>：拒绝”，点“确定”后，该申请的状态变为“银行撤消”。</w:t>
      </w:r>
    </w:p>
    <w:p w:rsidR="00A17FCC" w:rsidRDefault="00A17FCC" w:rsidP="00A17FCC">
      <w:pPr>
        <w:pStyle w:val="5"/>
        <w:rPr>
          <w:sz w:val="24"/>
        </w:rPr>
      </w:pPr>
      <w:bookmarkStart w:id="1944" w:name="_Toc183939502"/>
      <w:r>
        <w:rPr>
          <w:rFonts w:hint="eastAsia"/>
          <w:sz w:val="24"/>
        </w:rPr>
        <w:t>二、状态标记处理（业务代码</w:t>
      </w:r>
      <w:r>
        <w:rPr>
          <w:sz w:val="24"/>
        </w:rPr>
        <w:t>788</w:t>
      </w:r>
      <w:r>
        <w:rPr>
          <w:rFonts w:hint="eastAsia"/>
          <w:sz w:val="24"/>
        </w:rPr>
        <w:t>6</w:t>
      </w:r>
      <w:r>
        <w:rPr>
          <w:rFonts w:hint="eastAsia"/>
          <w:sz w:val="24"/>
        </w:rPr>
        <w:t>）</w:t>
      </w:r>
      <w:bookmarkEnd w:id="1944"/>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新系统分行在修改信用证或旧系统分行在开立</w:t>
      </w:r>
      <w:r>
        <w:rPr>
          <w:rFonts w:hint="eastAsia"/>
        </w:rPr>
        <w:t>/</w:t>
      </w:r>
      <w:r>
        <w:rPr>
          <w:rFonts w:hint="eastAsia"/>
        </w:rPr>
        <w:t>修改信用证时，当开证或修改申请处理结束后应使用本功能进行业务状态设置。新系统分行开立信用证操作完成后，客户申请在银行端的业务状态将自动变为“申请成功”，不需要再通过本交易进行业务状态设置。</w:t>
      </w:r>
    </w:p>
    <w:p w:rsidR="00A17FCC" w:rsidRDefault="00A17FCC" w:rsidP="00A17FCC">
      <w:pPr>
        <w:pStyle w:val="6"/>
        <w:spacing w:line="360" w:lineRule="auto"/>
      </w:pPr>
      <w:r>
        <w:rPr>
          <w:rFonts w:hint="eastAsia"/>
        </w:rPr>
        <w:t>（二）操作步骤</w:t>
      </w:r>
    </w:p>
    <w:p w:rsidR="00A17FCC" w:rsidRDefault="00A17FCC" w:rsidP="00A17FCC">
      <w:pPr>
        <w:ind w:left="480" w:hangingChars="200" w:hanging="480"/>
      </w:pPr>
      <w:r>
        <w:rPr>
          <w:rFonts w:hint="eastAsia"/>
        </w:rPr>
        <w:t>１、操作员登录“招商银行业务平台”，依次选择“系统导航”</w:t>
      </w:r>
      <w:r>
        <w:rPr>
          <w:rFonts w:hint="eastAsia"/>
        </w:rPr>
        <w:t xml:space="preserve"> </w:t>
      </w:r>
      <w:r>
        <w:rPr>
          <w:rFonts w:hint="eastAsia"/>
        </w:rPr>
        <w:t>－“国际业务”－“网上企业银行”－“国际信用证”—“状态标记处理”，或在业务代码处输入</w:t>
      </w:r>
      <w:r>
        <w:rPr>
          <w:rFonts w:hint="eastAsia"/>
        </w:rPr>
        <w:t>7886</w:t>
      </w:r>
      <w:r>
        <w:rPr>
          <w:rFonts w:hint="eastAsia"/>
        </w:rPr>
        <w:t>进入“状态标记处理”。</w:t>
      </w:r>
    </w:p>
    <w:p w:rsidR="00A17FCC" w:rsidRDefault="00A17FCC" w:rsidP="00A17FCC">
      <w:pPr>
        <w:ind w:left="480" w:hangingChars="200" w:hanging="480"/>
      </w:pPr>
      <w:r>
        <w:rPr>
          <w:rFonts w:hint="eastAsia"/>
        </w:rPr>
        <w:t>２、进入“国际信用证确认”界面，系统提供期望日期、币别、金额</w:t>
      </w:r>
      <w:r>
        <w:rPr>
          <w:rFonts w:hint="eastAsia"/>
        </w:rPr>
        <w:t>3</w:t>
      </w:r>
      <w:r>
        <w:rPr>
          <w:rFonts w:hint="eastAsia"/>
        </w:rPr>
        <w:t>种条件查询客户申请。操作员输入查询条件并点“查询”后，系统会在列表框中列出所有符合条件的待置状态的申请记录。</w:t>
      </w:r>
    </w:p>
    <w:p w:rsidR="00A17FCC" w:rsidRDefault="00A17FCC" w:rsidP="00A17FCC">
      <w:pPr>
        <w:ind w:left="480" w:hangingChars="200" w:hanging="480"/>
      </w:pPr>
      <w:r>
        <w:rPr>
          <w:rFonts w:hint="eastAsia"/>
        </w:rPr>
        <w:t>３、操作员选中一条记录，点击“明细”则可进入“国际信用证开证申请明细”界面或“国际信用证修改申请明细”界面查看业务申请的详细内容，也可以直接点“经办”进入以下“国际信用证处理”窗口。</w:t>
      </w:r>
    </w:p>
    <w:p w:rsidR="00A17FCC" w:rsidRDefault="00A17FCC" w:rsidP="00A17FCC">
      <w:pPr>
        <w:ind w:left="480" w:hangingChars="200" w:hanging="480"/>
      </w:pPr>
      <w:r>
        <w:rPr>
          <w:rFonts w:hint="eastAsia"/>
        </w:rPr>
        <w:t>４、操作员根据业务申请在行内的最终处理结果选择“处理确认标志”。若开立</w:t>
      </w:r>
      <w:r>
        <w:rPr>
          <w:rFonts w:hint="eastAsia"/>
        </w:rPr>
        <w:t>/</w:t>
      </w:r>
      <w:r>
        <w:rPr>
          <w:rFonts w:hint="eastAsia"/>
        </w:rPr>
        <w:t>修改信用证内容已经对外发出，则选择“</w:t>
      </w:r>
      <w:r>
        <w:rPr>
          <w:rFonts w:hint="eastAsia"/>
        </w:rPr>
        <w:t>S</w:t>
      </w:r>
      <w:r>
        <w:rPr>
          <w:rFonts w:hint="eastAsia"/>
        </w:rPr>
        <w:t>：成功”。当业务记录属于开证申请，操作员还需输入从国际结算单证部门取得的信用证号。确定后，该笔申请的状态变为“申请成功”；若开立</w:t>
      </w:r>
      <w:r>
        <w:rPr>
          <w:rFonts w:hint="eastAsia"/>
        </w:rPr>
        <w:t>/</w:t>
      </w:r>
      <w:r>
        <w:rPr>
          <w:rFonts w:hint="eastAsia"/>
        </w:rPr>
        <w:t>修改信用证内容未能最终发出，则选择“</w:t>
      </w:r>
      <w:r>
        <w:rPr>
          <w:rFonts w:hint="eastAsia"/>
        </w:rPr>
        <w:t>F</w:t>
      </w:r>
      <w:r>
        <w:rPr>
          <w:rFonts w:hint="eastAsia"/>
        </w:rPr>
        <w:t>：拒绝”，操作员应输入拒绝原因。确定后，该笔申请的状态变为“银行撤消”。</w:t>
      </w:r>
    </w:p>
    <w:p w:rsidR="00A17FCC" w:rsidRDefault="00A17FCC" w:rsidP="00A17FCC">
      <w:pPr>
        <w:pStyle w:val="5"/>
        <w:rPr>
          <w:sz w:val="24"/>
        </w:rPr>
      </w:pPr>
      <w:bookmarkStart w:id="1945" w:name="_Toc183939503"/>
      <w:r>
        <w:rPr>
          <w:rFonts w:hint="eastAsia"/>
          <w:sz w:val="24"/>
        </w:rPr>
        <w:lastRenderedPageBreak/>
        <w:t>三、综合查询（业务代码</w:t>
      </w:r>
      <w:r>
        <w:rPr>
          <w:sz w:val="24"/>
        </w:rPr>
        <w:t>788</w:t>
      </w:r>
      <w:r>
        <w:rPr>
          <w:rFonts w:hint="eastAsia"/>
          <w:sz w:val="24"/>
        </w:rPr>
        <w:t>8</w:t>
      </w:r>
      <w:r>
        <w:rPr>
          <w:rFonts w:hint="eastAsia"/>
          <w:sz w:val="24"/>
        </w:rPr>
        <w:t>）</w:t>
      </w:r>
      <w:bookmarkEnd w:id="1945"/>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通过本功能，可以查询当前用户管辖范围内所有业务状态的网上业务申请，包括未到期望日期、业务状态为“客户处理中”的业务申请。</w:t>
      </w:r>
    </w:p>
    <w:p w:rsidR="00A17FCC" w:rsidRDefault="00A17FCC" w:rsidP="00A17FCC">
      <w:pPr>
        <w:pStyle w:val="6"/>
        <w:spacing w:line="360" w:lineRule="auto"/>
      </w:pPr>
      <w:r>
        <w:rPr>
          <w:rFonts w:hint="eastAsia"/>
        </w:rPr>
        <w:t>（二）操作步骤</w:t>
      </w:r>
    </w:p>
    <w:p w:rsidR="00A17FCC" w:rsidRDefault="00A17FCC" w:rsidP="00A17FCC">
      <w:pPr>
        <w:ind w:left="480" w:hangingChars="200" w:hanging="480"/>
      </w:pPr>
      <w:r>
        <w:rPr>
          <w:rFonts w:hint="eastAsia"/>
        </w:rPr>
        <w:t>１、操作员登录“招商银行业务平台”，依次选择“系统导航”</w:t>
      </w:r>
      <w:r>
        <w:rPr>
          <w:rFonts w:hint="eastAsia"/>
        </w:rPr>
        <w:t xml:space="preserve"> </w:t>
      </w:r>
      <w:r>
        <w:rPr>
          <w:rFonts w:hint="eastAsia"/>
        </w:rPr>
        <w:t>－“国际业务”－“网上企业银行”－“国际信用证”—“综合查询”，或在业务代码处输入</w:t>
      </w:r>
      <w:r>
        <w:rPr>
          <w:rFonts w:hint="eastAsia"/>
        </w:rPr>
        <w:t>7888</w:t>
      </w:r>
      <w:r>
        <w:rPr>
          <w:rFonts w:hint="eastAsia"/>
        </w:rPr>
        <w:t>进入“综合查询”。</w:t>
      </w:r>
    </w:p>
    <w:p w:rsidR="00A17FCC" w:rsidRDefault="00A17FCC" w:rsidP="00A17FCC">
      <w:pPr>
        <w:ind w:left="480" w:hangingChars="200" w:hanging="480"/>
      </w:pPr>
      <w:r>
        <w:rPr>
          <w:rFonts w:hint="eastAsia"/>
        </w:rPr>
        <w:t>２、进入“国际信用证综合查询”界面，系统提供期望日期、币别、金额、业务状态</w:t>
      </w:r>
      <w:r>
        <w:rPr>
          <w:rFonts w:hint="eastAsia"/>
        </w:rPr>
        <w:t>4</w:t>
      </w:r>
      <w:r>
        <w:rPr>
          <w:rFonts w:hint="eastAsia"/>
        </w:rPr>
        <w:t>种条件查询客户申请。操作员输入查询条件并点“查询”后，系统会在列表框中列出所有符合条件的各种状态的申请记录。</w:t>
      </w:r>
    </w:p>
    <w:p w:rsidR="00A17FCC" w:rsidRDefault="00A17FCC" w:rsidP="00A17FCC">
      <w:pPr>
        <w:ind w:left="480" w:hangingChars="200" w:hanging="480"/>
      </w:pPr>
      <w:r>
        <w:rPr>
          <w:rFonts w:hint="eastAsia"/>
        </w:rPr>
        <w:t>３、操作员选中一条记录，点击“明细”则可进入“国际信用证开证申请明细”界面或“国际信用证修改申请明细”界面，查看业务申请的详细内容。在此，操作员既可以浏览、打印申请书和附件（如有）的内容，也可以查询业务申请的处理结果。</w:t>
      </w:r>
    </w:p>
    <w:p w:rsidR="00A17FCC" w:rsidRDefault="00A17FCC" w:rsidP="0004090F">
      <w:pPr>
        <w:pStyle w:val="4"/>
      </w:pPr>
      <w:bookmarkStart w:id="1946" w:name="_Toc181072511"/>
      <w:bookmarkStart w:id="1947" w:name="_Toc183939504"/>
      <w:bookmarkStart w:id="1948" w:name="_Toc186273670"/>
      <w:r>
        <w:rPr>
          <w:rFonts w:hint="eastAsia"/>
        </w:rPr>
        <w:t>第二十节　国际收支统计监测</w:t>
      </w:r>
      <w:bookmarkEnd w:id="1946"/>
      <w:bookmarkEnd w:id="1947"/>
      <w:bookmarkEnd w:id="1948"/>
    </w:p>
    <w:p w:rsidR="00A17FCC" w:rsidRDefault="00A17FCC" w:rsidP="00A17FCC">
      <w:pPr>
        <w:pStyle w:val="5"/>
        <w:rPr>
          <w:sz w:val="24"/>
        </w:rPr>
      </w:pPr>
      <w:bookmarkStart w:id="1949" w:name="_Toc183939505"/>
      <w:r>
        <w:rPr>
          <w:rFonts w:hint="eastAsia"/>
          <w:sz w:val="24"/>
        </w:rPr>
        <w:t>一、涉外收入（业务代码</w:t>
      </w:r>
      <w:r>
        <w:rPr>
          <w:rFonts w:hint="eastAsia"/>
          <w:sz w:val="24"/>
        </w:rPr>
        <w:t>7951</w:t>
      </w:r>
      <w:r>
        <w:rPr>
          <w:rFonts w:hint="eastAsia"/>
          <w:sz w:val="24"/>
        </w:rPr>
        <w:t>）</w:t>
      </w:r>
      <w:bookmarkEnd w:id="1949"/>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通过该功能自动采集或提供人工录入渠道采集根据国家外汇管理局《通过金融机构进行国际收支统计申报业务操作规程（试行）》规定需要申报的涉外收入，并对该业务的基础信息进行维护。</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A17FCC">
        <w:tc>
          <w:tcPr>
            <w:tcW w:w="2268" w:type="dxa"/>
          </w:tcPr>
          <w:p w:rsidR="00A17FCC" w:rsidRDefault="00A17FCC" w:rsidP="00A17FCC">
            <w:pPr>
              <w:rPr>
                <w:rFonts w:ascii="宋体" w:hAnsi="宋体"/>
              </w:rPr>
            </w:pPr>
            <w:r>
              <w:rPr>
                <w:rFonts w:ascii="宋体" w:hAnsi="宋体" w:hint="eastAsia"/>
              </w:rPr>
              <w:t>新增</w:t>
            </w:r>
          </w:p>
        </w:tc>
        <w:tc>
          <w:tcPr>
            <w:tcW w:w="6254" w:type="dxa"/>
          </w:tcPr>
          <w:p w:rsidR="00A17FCC" w:rsidRDefault="00A17FCC" w:rsidP="00A17FCC">
            <w:pPr>
              <w:rPr>
                <w:rFonts w:ascii="宋体" w:hAnsi="宋体"/>
              </w:rPr>
            </w:pPr>
            <w:r>
              <w:rPr>
                <w:rFonts w:ascii="宋体" w:hAnsi="宋体" w:hint="eastAsia"/>
              </w:rPr>
              <w:t>人工采集涉外收入业务</w:t>
            </w:r>
          </w:p>
        </w:tc>
      </w:tr>
      <w:tr w:rsidR="00A17FCC">
        <w:tc>
          <w:tcPr>
            <w:tcW w:w="2268" w:type="dxa"/>
          </w:tcPr>
          <w:p w:rsidR="00A17FCC" w:rsidRDefault="00A17FCC" w:rsidP="00A17FCC">
            <w:pPr>
              <w:rPr>
                <w:rFonts w:ascii="宋体" w:hAnsi="宋体"/>
              </w:rPr>
            </w:pPr>
            <w:r>
              <w:rPr>
                <w:rFonts w:ascii="宋体" w:hAnsi="宋体" w:hint="eastAsia"/>
              </w:rPr>
              <w:t>修改</w:t>
            </w:r>
          </w:p>
        </w:tc>
        <w:tc>
          <w:tcPr>
            <w:tcW w:w="6254" w:type="dxa"/>
          </w:tcPr>
          <w:p w:rsidR="00A17FCC" w:rsidRDefault="00A17FCC" w:rsidP="00A17FCC">
            <w:pPr>
              <w:rPr>
                <w:rFonts w:ascii="宋体" w:hAnsi="宋体"/>
              </w:rPr>
            </w:pPr>
            <w:r>
              <w:rPr>
                <w:rFonts w:ascii="宋体" w:hAnsi="宋体" w:hint="eastAsia"/>
              </w:rPr>
              <w:t>维护或修改涉外收入基础信息</w:t>
            </w:r>
          </w:p>
        </w:tc>
      </w:tr>
      <w:tr w:rsidR="00A17FCC">
        <w:tc>
          <w:tcPr>
            <w:tcW w:w="2268" w:type="dxa"/>
          </w:tcPr>
          <w:p w:rsidR="00A17FCC" w:rsidRDefault="00A17FCC" w:rsidP="00A17FCC">
            <w:pPr>
              <w:rPr>
                <w:rFonts w:ascii="宋体" w:hAnsi="宋体"/>
              </w:rPr>
            </w:pPr>
            <w:r>
              <w:rPr>
                <w:rFonts w:ascii="宋体" w:hAnsi="宋体" w:hint="eastAsia"/>
              </w:rPr>
              <w:t>删除</w:t>
            </w:r>
          </w:p>
        </w:tc>
        <w:tc>
          <w:tcPr>
            <w:tcW w:w="6254" w:type="dxa"/>
          </w:tcPr>
          <w:p w:rsidR="00A17FCC" w:rsidRDefault="00A17FCC" w:rsidP="00A17FCC">
            <w:pPr>
              <w:rPr>
                <w:rFonts w:ascii="宋体" w:hAnsi="宋体"/>
              </w:rPr>
            </w:pPr>
            <w:r>
              <w:rPr>
                <w:rFonts w:ascii="宋体" w:hAnsi="宋体" w:hint="eastAsia"/>
              </w:rPr>
              <w:t>删除人工识别为非涉外收入的数据</w:t>
            </w:r>
          </w:p>
        </w:tc>
      </w:tr>
      <w:tr w:rsidR="00A17FCC">
        <w:tc>
          <w:tcPr>
            <w:tcW w:w="2268" w:type="dxa"/>
          </w:tcPr>
          <w:p w:rsidR="00A17FCC" w:rsidRDefault="00A17FCC" w:rsidP="00A17FCC">
            <w:pPr>
              <w:rPr>
                <w:rFonts w:ascii="宋体" w:hAnsi="宋体"/>
              </w:rPr>
            </w:pPr>
            <w:r>
              <w:rPr>
                <w:rFonts w:ascii="宋体" w:hAnsi="宋体" w:hint="eastAsia"/>
              </w:rPr>
              <w:lastRenderedPageBreak/>
              <w:t>查询</w:t>
            </w:r>
          </w:p>
        </w:tc>
        <w:tc>
          <w:tcPr>
            <w:tcW w:w="6254" w:type="dxa"/>
          </w:tcPr>
          <w:p w:rsidR="00A17FCC" w:rsidRDefault="00A17FCC" w:rsidP="00A17FCC">
            <w:pPr>
              <w:rPr>
                <w:rFonts w:ascii="宋体" w:hAnsi="宋体"/>
              </w:rPr>
            </w:pPr>
            <w:r>
              <w:rPr>
                <w:rFonts w:ascii="宋体" w:hAnsi="宋体" w:hint="eastAsia"/>
              </w:rPr>
              <w:t>刷新数据</w:t>
            </w:r>
          </w:p>
        </w:tc>
      </w:tr>
      <w:tr w:rsidR="00A17FCC">
        <w:tc>
          <w:tcPr>
            <w:tcW w:w="2268" w:type="dxa"/>
          </w:tcPr>
          <w:p w:rsidR="00A17FCC" w:rsidRDefault="00A17FCC" w:rsidP="00A17FCC">
            <w:pPr>
              <w:rPr>
                <w:rFonts w:ascii="宋体" w:hAnsi="宋体"/>
              </w:rPr>
            </w:pPr>
            <w:r>
              <w:rPr>
                <w:rFonts w:ascii="宋体" w:hAnsi="宋体" w:hint="eastAsia"/>
              </w:rPr>
              <w:t>明细</w:t>
            </w:r>
          </w:p>
        </w:tc>
        <w:tc>
          <w:tcPr>
            <w:tcW w:w="6254" w:type="dxa"/>
          </w:tcPr>
          <w:p w:rsidR="00A17FCC" w:rsidRDefault="00A17FCC" w:rsidP="00A17FCC">
            <w:pPr>
              <w:rPr>
                <w:rFonts w:ascii="宋体" w:hAnsi="宋体"/>
              </w:rPr>
            </w:pPr>
            <w:r>
              <w:rPr>
                <w:rFonts w:ascii="宋体" w:hAnsi="宋体" w:hint="eastAsia"/>
              </w:rPr>
              <w:t>查询某条数据明细情况。</w:t>
            </w:r>
          </w:p>
        </w:tc>
      </w:tr>
      <w:tr w:rsidR="00A17FCC">
        <w:tc>
          <w:tcPr>
            <w:tcW w:w="2268" w:type="dxa"/>
          </w:tcPr>
          <w:p w:rsidR="00A17FCC" w:rsidRDefault="00A17FCC" w:rsidP="00A17FCC">
            <w:pPr>
              <w:rPr>
                <w:rFonts w:ascii="宋体" w:hAnsi="宋体"/>
              </w:rPr>
            </w:pPr>
            <w:r>
              <w:rPr>
                <w:rFonts w:ascii="宋体" w:hAnsi="宋体" w:hint="eastAsia"/>
              </w:rPr>
              <w:t>申报无误</w:t>
            </w:r>
          </w:p>
        </w:tc>
        <w:tc>
          <w:tcPr>
            <w:tcW w:w="6254" w:type="dxa"/>
          </w:tcPr>
          <w:p w:rsidR="00A17FCC" w:rsidRDefault="00A17FCC" w:rsidP="00A17FCC">
            <w:pPr>
              <w:rPr>
                <w:rFonts w:ascii="宋体" w:hAnsi="宋体"/>
              </w:rPr>
            </w:pPr>
            <w:r>
              <w:rPr>
                <w:rFonts w:ascii="宋体" w:hAnsi="宋体" w:hint="eastAsia"/>
              </w:rPr>
              <w:t>对外汇局发送的核查/核销未通过的基础信息信息进行检查后，确认确实无误。该功能由银行版相应功能替代。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取消申报无误</w:t>
            </w:r>
          </w:p>
        </w:tc>
        <w:tc>
          <w:tcPr>
            <w:tcW w:w="6254" w:type="dxa"/>
          </w:tcPr>
          <w:p w:rsidR="00A17FCC" w:rsidRDefault="00A17FCC" w:rsidP="00A17FCC">
            <w:pPr>
              <w:rPr>
                <w:rFonts w:ascii="宋体" w:hAnsi="宋体"/>
              </w:rPr>
            </w:pPr>
            <w:r>
              <w:rPr>
                <w:rFonts w:ascii="宋体" w:hAnsi="宋体" w:hint="eastAsia"/>
              </w:rPr>
              <w:t>错误确认数据无误后，将数据恢复为可修改状态。</w:t>
            </w:r>
            <w:r>
              <w:rPr>
                <w:rFonts w:hint="eastAsia"/>
              </w:rPr>
              <w:t>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状态</w:t>
            </w:r>
          </w:p>
        </w:tc>
        <w:tc>
          <w:tcPr>
            <w:tcW w:w="6254" w:type="dxa"/>
          </w:tcPr>
          <w:p w:rsidR="00A17FCC" w:rsidRDefault="00A17FCC" w:rsidP="00A17FCC">
            <w:pPr>
              <w:rPr>
                <w:rFonts w:ascii="宋体" w:hAnsi="宋体"/>
              </w:rPr>
            </w:pPr>
            <w:r>
              <w:rPr>
                <w:rFonts w:ascii="宋体" w:hAnsi="宋体" w:hint="eastAsia"/>
              </w:rPr>
              <w:t>未完成维护录入：该数据字段不完整，尚不符合导入银行版要求。该状态数据将不会导入银行版。</w:t>
            </w:r>
          </w:p>
          <w:p w:rsidR="00A17FCC" w:rsidRDefault="00A17FCC" w:rsidP="00A17FCC">
            <w:pPr>
              <w:rPr>
                <w:rFonts w:ascii="宋体" w:hAnsi="宋体"/>
              </w:rPr>
            </w:pPr>
            <w:r>
              <w:rPr>
                <w:rFonts w:ascii="宋体" w:hAnsi="宋体" w:hint="eastAsia"/>
              </w:rPr>
              <w:t>完成录入维护：该数据字段维护完整且通过国际收支申报系统数据检查，符合导入银行版要求。只有该状态数据被下载后将被导入银行版。</w:t>
            </w:r>
          </w:p>
          <w:p w:rsidR="00A17FCC" w:rsidRDefault="00A17FCC" w:rsidP="00A17FCC">
            <w:pPr>
              <w:rPr>
                <w:rFonts w:ascii="宋体" w:hAnsi="宋体"/>
              </w:rPr>
            </w:pPr>
            <w:r>
              <w:rPr>
                <w:rFonts w:ascii="宋体" w:hAnsi="宋体" w:hint="eastAsia"/>
              </w:rPr>
              <w:t>已下载：该数据已下载并被导入银行版，只有“完成录入维护”的数据才能下载，才能转换为“已下载”状态。</w:t>
            </w:r>
          </w:p>
        </w:tc>
      </w:tr>
      <w:tr w:rsidR="00A17FCC">
        <w:tc>
          <w:tcPr>
            <w:tcW w:w="2268" w:type="dxa"/>
          </w:tcPr>
          <w:p w:rsidR="00A17FCC" w:rsidRDefault="00A17FCC" w:rsidP="00A17FCC">
            <w:pPr>
              <w:rPr>
                <w:rFonts w:ascii="宋体" w:hAnsi="宋体"/>
              </w:rPr>
            </w:pPr>
            <w:r>
              <w:rPr>
                <w:rFonts w:ascii="宋体" w:hAnsi="宋体" w:hint="eastAsia"/>
              </w:rPr>
              <w:t>账务日期</w:t>
            </w:r>
          </w:p>
        </w:tc>
        <w:tc>
          <w:tcPr>
            <w:tcW w:w="6254" w:type="dxa"/>
          </w:tcPr>
          <w:p w:rsidR="00A17FCC" w:rsidRDefault="00A17FCC" w:rsidP="00A17FCC">
            <w:pPr>
              <w:rPr>
                <w:rFonts w:ascii="宋体" w:hAnsi="宋体"/>
              </w:rPr>
            </w:pPr>
            <w:r>
              <w:rPr>
                <w:rFonts w:ascii="宋体" w:hAnsi="宋体" w:hint="eastAsia"/>
              </w:rPr>
              <w:t>涉外收入贷记客户账的日期</w:t>
            </w:r>
          </w:p>
        </w:tc>
      </w:tr>
      <w:tr w:rsidR="00A17FCC">
        <w:tc>
          <w:tcPr>
            <w:tcW w:w="2268" w:type="dxa"/>
          </w:tcPr>
          <w:p w:rsidR="00A17FCC" w:rsidRDefault="00A17FCC" w:rsidP="00A17FCC">
            <w:pPr>
              <w:rPr>
                <w:rFonts w:ascii="宋体" w:hAnsi="宋体"/>
              </w:rPr>
            </w:pPr>
            <w:r>
              <w:rPr>
                <w:rFonts w:ascii="宋体" w:hAnsi="宋体" w:hint="eastAsia"/>
              </w:rPr>
              <w:t>暂存</w:t>
            </w:r>
          </w:p>
        </w:tc>
        <w:tc>
          <w:tcPr>
            <w:tcW w:w="6254" w:type="dxa"/>
          </w:tcPr>
          <w:p w:rsidR="00A17FCC" w:rsidRDefault="00A17FCC" w:rsidP="00A17FCC">
            <w:pPr>
              <w:rPr>
                <w:rFonts w:ascii="宋体" w:hAnsi="宋体"/>
              </w:rPr>
            </w:pPr>
            <w:r>
              <w:rPr>
                <w:rFonts w:ascii="宋体" w:hAnsi="宋体" w:hint="eastAsia"/>
              </w:rPr>
              <w:t>未完成维护前，将已维护的信息暂时保存，且系统不对该保存信息的合法性和关联性进行校验。</w:t>
            </w:r>
          </w:p>
        </w:tc>
      </w:tr>
      <w:tr w:rsidR="00A17FCC">
        <w:tc>
          <w:tcPr>
            <w:tcW w:w="2268" w:type="dxa"/>
          </w:tcPr>
          <w:p w:rsidR="00A17FCC" w:rsidRDefault="00A17FCC" w:rsidP="00A17FCC">
            <w:pPr>
              <w:rPr>
                <w:rFonts w:ascii="宋体" w:hAnsi="宋体"/>
              </w:rPr>
            </w:pPr>
            <w:r>
              <w:rPr>
                <w:rFonts w:ascii="宋体" w:hAnsi="宋体" w:hint="eastAsia"/>
              </w:rPr>
              <w:t>申报</w:t>
            </w:r>
          </w:p>
        </w:tc>
        <w:tc>
          <w:tcPr>
            <w:tcW w:w="6254" w:type="dxa"/>
          </w:tcPr>
          <w:p w:rsidR="00A17FCC" w:rsidRDefault="00A17FCC" w:rsidP="00A17FCC">
            <w:pPr>
              <w:rPr>
                <w:rFonts w:ascii="宋体" w:hAnsi="宋体"/>
              </w:rPr>
            </w:pPr>
            <w:r>
              <w:rPr>
                <w:rFonts w:ascii="宋体" w:hAnsi="宋体" w:hint="eastAsia"/>
              </w:rPr>
              <w:t>基础信息维护完成后，确认保存。此时，系统对信息的完整性、合法性和逻辑性进行校验。</w:t>
            </w:r>
          </w:p>
        </w:tc>
      </w:tr>
      <w:tr w:rsidR="00A17FCC">
        <w:tc>
          <w:tcPr>
            <w:tcW w:w="2268" w:type="dxa"/>
          </w:tcPr>
          <w:p w:rsidR="00A17FCC" w:rsidRDefault="00A17FCC" w:rsidP="00A17FCC">
            <w:pPr>
              <w:rPr>
                <w:rFonts w:ascii="宋体" w:hAnsi="宋体"/>
              </w:rPr>
            </w:pPr>
            <w:r>
              <w:rPr>
                <w:rFonts w:ascii="宋体" w:hAnsi="宋体" w:hint="eastAsia"/>
              </w:rPr>
              <w:t>取申报号码</w:t>
            </w:r>
          </w:p>
        </w:tc>
        <w:tc>
          <w:tcPr>
            <w:tcW w:w="6254" w:type="dxa"/>
          </w:tcPr>
          <w:p w:rsidR="00A17FCC" w:rsidRDefault="00A17FCC" w:rsidP="00A17FCC">
            <w:pPr>
              <w:rPr>
                <w:rFonts w:ascii="宋体" w:hAnsi="宋体"/>
              </w:rPr>
            </w:pPr>
            <w:r>
              <w:rPr>
                <w:rFonts w:ascii="宋体" w:hAnsi="宋体" w:hint="eastAsia"/>
              </w:rPr>
              <w:t>录入完成申报号码产生规则的要素后，系统自动产生申报号码。</w:t>
            </w:r>
          </w:p>
        </w:tc>
      </w:tr>
      <w:tr w:rsidR="00A17FCC">
        <w:tc>
          <w:tcPr>
            <w:tcW w:w="2268" w:type="dxa"/>
          </w:tcPr>
          <w:p w:rsidR="00A17FCC" w:rsidRDefault="00A17FCC" w:rsidP="00A17FCC">
            <w:pPr>
              <w:rPr>
                <w:rFonts w:ascii="宋体" w:hAnsi="宋体"/>
              </w:rPr>
            </w:pPr>
            <w:r>
              <w:rPr>
                <w:rFonts w:ascii="宋体" w:hAnsi="宋体" w:hint="eastAsia"/>
              </w:rPr>
              <w:t>取客户信息</w:t>
            </w:r>
          </w:p>
        </w:tc>
        <w:tc>
          <w:tcPr>
            <w:tcW w:w="6254" w:type="dxa"/>
          </w:tcPr>
          <w:p w:rsidR="00A17FCC" w:rsidRDefault="00A17FCC" w:rsidP="00A17FCC">
            <w:pPr>
              <w:rPr>
                <w:rFonts w:ascii="宋体" w:hAnsi="宋体"/>
              </w:rPr>
            </w:pPr>
            <w:r>
              <w:rPr>
                <w:rFonts w:ascii="宋体" w:hAnsi="宋体" w:hint="eastAsia"/>
              </w:rPr>
              <w:t>录入客户账户后，系统自动读取客户名称和客户组织机构代码。</w:t>
            </w:r>
          </w:p>
        </w:tc>
      </w:tr>
      <w:tr w:rsidR="00A17FCC">
        <w:tc>
          <w:tcPr>
            <w:tcW w:w="2268" w:type="dxa"/>
          </w:tcPr>
          <w:p w:rsidR="00A17FCC" w:rsidRDefault="00A17FCC" w:rsidP="00A17FCC">
            <w:pPr>
              <w:rPr>
                <w:rFonts w:ascii="宋体" w:hAnsi="宋体"/>
              </w:rPr>
            </w:pPr>
            <w:r>
              <w:rPr>
                <w:rFonts w:ascii="宋体" w:hAnsi="宋体" w:hint="eastAsia"/>
              </w:rPr>
              <w:t>组织机构码校验</w:t>
            </w:r>
          </w:p>
        </w:tc>
        <w:tc>
          <w:tcPr>
            <w:tcW w:w="6254" w:type="dxa"/>
          </w:tcPr>
          <w:p w:rsidR="00A17FCC" w:rsidRDefault="00A17FCC" w:rsidP="00A17FCC">
            <w:pPr>
              <w:rPr>
                <w:rFonts w:ascii="宋体" w:hAnsi="宋体"/>
              </w:rPr>
            </w:pPr>
            <w:r>
              <w:rPr>
                <w:rFonts w:ascii="宋体" w:hAnsi="宋体" w:hint="eastAsia"/>
              </w:rPr>
              <w:t>校验组织机构代码的合法性。</w:t>
            </w:r>
          </w:p>
        </w:tc>
      </w:tr>
      <w:tr w:rsidR="00A17FCC">
        <w:tc>
          <w:tcPr>
            <w:tcW w:w="2268" w:type="dxa"/>
          </w:tcPr>
          <w:p w:rsidR="00A17FCC" w:rsidRDefault="00A17FCC" w:rsidP="00A17FCC">
            <w:pPr>
              <w:rPr>
                <w:rFonts w:ascii="宋体" w:hAnsi="宋体"/>
              </w:rPr>
            </w:pPr>
            <w:r>
              <w:rPr>
                <w:rFonts w:ascii="宋体" w:hAnsi="宋体" w:hint="eastAsia"/>
              </w:rPr>
              <w:t>打印申报单</w:t>
            </w:r>
          </w:p>
        </w:tc>
        <w:tc>
          <w:tcPr>
            <w:tcW w:w="6254" w:type="dxa"/>
          </w:tcPr>
          <w:p w:rsidR="00A17FCC" w:rsidRDefault="00A17FCC" w:rsidP="00A17FCC">
            <w:pPr>
              <w:rPr>
                <w:rFonts w:ascii="宋体" w:hAnsi="宋体"/>
              </w:rPr>
            </w:pPr>
            <w:r>
              <w:rPr>
                <w:rFonts w:ascii="宋体" w:hAnsi="宋体" w:hint="eastAsia"/>
              </w:rPr>
              <w:t>基础信息录入完成后，打印《涉外收入申报单》。</w:t>
            </w:r>
          </w:p>
        </w:tc>
      </w:tr>
      <w:tr w:rsidR="00A17FCC">
        <w:tc>
          <w:tcPr>
            <w:tcW w:w="2268" w:type="dxa"/>
          </w:tcPr>
          <w:p w:rsidR="00A17FCC" w:rsidRDefault="00A17FCC" w:rsidP="00A17FCC">
            <w:pPr>
              <w:rPr>
                <w:rFonts w:ascii="宋体" w:hAnsi="宋体"/>
              </w:rPr>
            </w:pPr>
            <w:r>
              <w:rPr>
                <w:rFonts w:ascii="宋体" w:hAnsi="宋体" w:hint="eastAsia"/>
              </w:rPr>
              <w:t>打境外核销表</w:t>
            </w:r>
          </w:p>
        </w:tc>
        <w:tc>
          <w:tcPr>
            <w:tcW w:w="6254" w:type="dxa"/>
          </w:tcPr>
          <w:p w:rsidR="00A17FCC" w:rsidRDefault="00A17FCC" w:rsidP="00A17FCC">
            <w:pPr>
              <w:rPr>
                <w:rFonts w:ascii="宋体" w:hAnsi="宋体"/>
              </w:rPr>
            </w:pPr>
            <w:r>
              <w:rPr>
                <w:rFonts w:ascii="宋体" w:hAnsi="宋体" w:hint="eastAsia"/>
              </w:rPr>
              <w:t>基础信息录入完成后，如属出口核销的，打印《出口收汇核销专用联信息申报表（境外收入）》。</w:t>
            </w:r>
          </w:p>
        </w:tc>
      </w:tr>
      <w:tr w:rsidR="00A17FCC">
        <w:tc>
          <w:tcPr>
            <w:tcW w:w="2268" w:type="dxa"/>
          </w:tcPr>
          <w:p w:rsidR="00A17FCC" w:rsidRDefault="00A17FCC" w:rsidP="00A17FCC">
            <w:pPr>
              <w:rPr>
                <w:rFonts w:ascii="宋体" w:hAnsi="宋体"/>
              </w:rPr>
            </w:pPr>
            <w:r>
              <w:rPr>
                <w:rFonts w:ascii="宋体" w:hAnsi="宋体" w:hint="eastAsia"/>
              </w:rPr>
              <w:t>银行业务种类</w:t>
            </w:r>
          </w:p>
        </w:tc>
        <w:tc>
          <w:tcPr>
            <w:tcW w:w="6254" w:type="dxa"/>
          </w:tcPr>
          <w:p w:rsidR="00A17FCC" w:rsidRDefault="00A17FCC" w:rsidP="00A17FCC">
            <w:pPr>
              <w:rPr>
                <w:rFonts w:ascii="宋体" w:hAnsi="宋体"/>
              </w:rPr>
            </w:pPr>
            <w:r>
              <w:rPr>
                <w:rFonts w:ascii="宋体" w:hAnsi="宋体" w:hint="eastAsia"/>
              </w:rPr>
              <w:t>业务来源渠道。目前为两类，一类为国际结算系统（业务种类为“ITS”），一类为人工增加（业务种类为“MAU”）。</w:t>
            </w:r>
          </w:p>
        </w:tc>
      </w:tr>
      <w:tr w:rsidR="00A17FCC">
        <w:tc>
          <w:tcPr>
            <w:tcW w:w="2268" w:type="dxa"/>
          </w:tcPr>
          <w:p w:rsidR="00A17FCC" w:rsidRDefault="00A17FCC" w:rsidP="00A17FCC">
            <w:pPr>
              <w:rPr>
                <w:rFonts w:ascii="宋体" w:hAnsi="宋体"/>
              </w:rPr>
            </w:pPr>
            <w:r>
              <w:rPr>
                <w:rFonts w:ascii="宋体" w:hAnsi="宋体" w:hint="eastAsia"/>
              </w:rPr>
              <w:t>结汇汇率</w:t>
            </w:r>
          </w:p>
        </w:tc>
        <w:tc>
          <w:tcPr>
            <w:tcW w:w="6254" w:type="dxa"/>
          </w:tcPr>
          <w:p w:rsidR="00A17FCC" w:rsidRDefault="00A17FCC" w:rsidP="00A17FCC">
            <w:pPr>
              <w:rPr>
                <w:rFonts w:ascii="宋体" w:hAnsi="宋体"/>
              </w:rPr>
            </w:pPr>
            <w:r>
              <w:rPr>
                <w:rFonts w:ascii="宋体" w:hAnsi="宋体" w:hint="eastAsia"/>
              </w:rPr>
              <w:t>涉外收入中，结汇为人民币部分的汇率。以百元货币单位</w:t>
            </w:r>
            <w:r>
              <w:rPr>
                <w:rFonts w:ascii="宋体" w:hAnsi="宋体" w:hint="eastAsia"/>
              </w:rPr>
              <w:lastRenderedPageBreak/>
              <w:t>为标准。</w:t>
            </w:r>
          </w:p>
        </w:tc>
      </w:tr>
      <w:tr w:rsidR="00A17FCC">
        <w:tc>
          <w:tcPr>
            <w:tcW w:w="2268" w:type="dxa"/>
          </w:tcPr>
          <w:p w:rsidR="00A17FCC" w:rsidRDefault="00A17FCC" w:rsidP="00A17FCC">
            <w:pPr>
              <w:rPr>
                <w:rFonts w:ascii="宋体" w:hAnsi="宋体"/>
              </w:rPr>
            </w:pPr>
            <w:r>
              <w:rPr>
                <w:rFonts w:ascii="宋体" w:hAnsi="宋体" w:hint="eastAsia"/>
              </w:rPr>
              <w:lastRenderedPageBreak/>
              <w:t>其他金额</w:t>
            </w:r>
          </w:p>
        </w:tc>
        <w:tc>
          <w:tcPr>
            <w:tcW w:w="6254" w:type="dxa"/>
          </w:tcPr>
          <w:p w:rsidR="00A17FCC" w:rsidRDefault="00A17FCC" w:rsidP="00A17FCC">
            <w:pPr>
              <w:rPr>
                <w:rFonts w:ascii="宋体" w:hAnsi="宋体"/>
              </w:rPr>
            </w:pPr>
            <w:r>
              <w:rPr>
                <w:rFonts w:ascii="宋体" w:hAnsi="宋体" w:hint="eastAsia"/>
              </w:rPr>
              <w:t>涉外收入除结汇和现汇以外的方式保留的金额。</w:t>
            </w:r>
          </w:p>
        </w:tc>
      </w:tr>
      <w:tr w:rsidR="00A17FCC">
        <w:tc>
          <w:tcPr>
            <w:tcW w:w="2268" w:type="dxa"/>
          </w:tcPr>
          <w:p w:rsidR="00A17FCC" w:rsidRDefault="00A17FCC" w:rsidP="00A17FCC">
            <w:pPr>
              <w:rPr>
                <w:rFonts w:ascii="宋体" w:hAnsi="宋体"/>
              </w:rPr>
            </w:pPr>
            <w:r>
              <w:rPr>
                <w:rFonts w:ascii="宋体" w:hAnsi="宋体" w:hint="eastAsia"/>
              </w:rPr>
              <w:t>国内银行扣费金额</w:t>
            </w:r>
          </w:p>
        </w:tc>
        <w:tc>
          <w:tcPr>
            <w:tcW w:w="6254" w:type="dxa"/>
          </w:tcPr>
          <w:p w:rsidR="00A17FCC" w:rsidRDefault="00A17FCC" w:rsidP="00A17FCC">
            <w:pPr>
              <w:rPr>
                <w:rFonts w:ascii="宋体" w:hAnsi="宋体"/>
              </w:rPr>
            </w:pPr>
            <w:r>
              <w:rPr>
                <w:rFonts w:ascii="宋体" w:hAnsi="宋体" w:hint="eastAsia"/>
              </w:rPr>
              <w:t>国内银行围绕该笔涉外收入发生的，且从该笔涉外收入中扣除费用的金额。</w:t>
            </w:r>
          </w:p>
        </w:tc>
      </w:tr>
      <w:tr w:rsidR="00A17FCC">
        <w:tc>
          <w:tcPr>
            <w:tcW w:w="2268" w:type="dxa"/>
          </w:tcPr>
          <w:p w:rsidR="00A17FCC" w:rsidRDefault="00A17FCC" w:rsidP="00A17FCC">
            <w:pPr>
              <w:rPr>
                <w:rFonts w:ascii="宋体" w:hAnsi="宋体"/>
              </w:rPr>
            </w:pPr>
            <w:r>
              <w:rPr>
                <w:rFonts w:ascii="宋体" w:hAnsi="宋体" w:hint="eastAsia"/>
              </w:rPr>
              <w:t>国外银行扣费金额</w:t>
            </w:r>
          </w:p>
        </w:tc>
        <w:tc>
          <w:tcPr>
            <w:tcW w:w="6254" w:type="dxa"/>
          </w:tcPr>
          <w:p w:rsidR="00A17FCC" w:rsidRDefault="00A17FCC" w:rsidP="00A17FCC">
            <w:pPr>
              <w:rPr>
                <w:rFonts w:ascii="宋体" w:hAnsi="宋体"/>
              </w:rPr>
            </w:pPr>
            <w:r>
              <w:rPr>
                <w:rFonts w:ascii="宋体" w:hAnsi="宋体" w:hint="eastAsia"/>
              </w:rPr>
              <w:t>围绕该笔涉外收入发生的，国内银行代国外银行从该笔涉外收入中扣除费用的金额。</w:t>
            </w: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检查数据是否符合采集范围。目前，国际收支申报系统暂只与国际结算系统对接，对无法直接对接业务系统需手工增加的，须通过“新增”增加数据。国际结算系统无法确认付款银行国别的，将按“大概率”原则系统将该笔收款对接到“涉外收入队列”，如由此造成分拣错误错入数据队列的，需通过相应方式删除数据。</w:t>
      </w:r>
    </w:p>
    <w:p w:rsidR="00A17FCC" w:rsidRDefault="00A17FCC" w:rsidP="00A17FCC">
      <w:pPr>
        <w:ind w:left="480" w:hangingChars="200" w:hanging="480"/>
      </w:pPr>
      <w:r>
        <w:rPr>
          <w:rFonts w:hint="eastAsia"/>
        </w:rPr>
        <w:t>２、国际结算系统在解付环节将接涉外收入对接到该队列。如经办行未于解付当日贷记客户账，须将解付日对接的数据删除，并在贷记日人工增加。</w:t>
      </w:r>
    </w:p>
    <w:p w:rsidR="00A17FCC" w:rsidRDefault="00A17FCC" w:rsidP="00A17FCC">
      <w:pPr>
        <w:ind w:left="480" w:hangingChars="200" w:hanging="480"/>
      </w:pPr>
      <w:r>
        <w:rPr>
          <w:rFonts w:hint="eastAsia"/>
        </w:rPr>
        <w:t>３、在各行规定的下载时间前须将所有数据维护完成，确保数据状态为“完成维护录入”状态。否则，会造成漏报而需补报。</w:t>
      </w:r>
    </w:p>
    <w:p w:rsidR="00A17FCC" w:rsidRDefault="00A17FCC" w:rsidP="00A17FCC">
      <w:pPr>
        <w:ind w:left="480" w:hangingChars="200" w:hanging="480"/>
      </w:pPr>
      <w:r>
        <w:rPr>
          <w:rFonts w:hint="eastAsia"/>
        </w:rPr>
        <w:t>４、对数据状态为“已下载”的数据仅能从我行数据库中删除，如需在国际收支统计监测系统删除，必须通过银行版请示删除。</w:t>
      </w:r>
    </w:p>
    <w:p w:rsidR="00A17FCC" w:rsidRDefault="00A17FCC" w:rsidP="00A17FCC">
      <w:pPr>
        <w:ind w:left="480" w:hangingChars="200" w:hanging="480"/>
      </w:pPr>
      <w:r>
        <w:rPr>
          <w:rFonts w:hint="eastAsia"/>
        </w:rPr>
        <w:t>５、申报号码由系统自动生成，生成规则取决于收款人类型。初次维护基础信息时，尽量避免重复点击“取申报号码”。重复点击虽不会造成重复报送，但会发生申报号码跳号情况。如需对“已下载”状态的数据进行修改时，除修改了收</w:t>
      </w:r>
      <w:r>
        <w:rPr>
          <w:rFonts w:hint="eastAsia"/>
        </w:rPr>
        <w:t>/</w:t>
      </w:r>
      <w:r>
        <w:rPr>
          <w:rFonts w:hint="eastAsia"/>
        </w:rPr>
        <w:t>付款人类型要重新“取申报号码”外，尽量避免点击“取申报号码”。如不慎误点，请务必点按“关闭”退出修改。如对“已下载”状态的数据进行修改时误点并误确定了“取申报号码”，此时，需通过银行版请示删除，否则，会造成重复申报。</w:t>
      </w:r>
    </w:p>
    <w:p w:rsidR="00A17FCC" w:rsidRDefault="00A17FCC" w:rsidP="00A17FCC">
      <w:pPr>
        <w:pStyle w:val="6"/>
        <w:spacing w:line="360" w:lineRule="auto"/>
      </w:pPr>
      <w:r>
        <w:rPr>
          <w:rFonts w:hint="eastAsia"/>
        </w:rPr>
        <w:t>（四）操作步骤</w:t>
      </w:r>
    </w:p>
    <w:p w:rsidR="00A17FCC" w:rsidRDefault="00A17FCC" w:rsidP="00A17FCC">
      <w:pPr>
        <w:ind w:left="480" w:hangingChars="200" w:hanging="480"/>
      </w:pPr>
      <w:r>
        <w:rPr>
          <w:rFonts w:hint="eastAsia"/>
        </w:rPr>
        <w:t>１、用户选择操作国际业务－国际收支统计监测－涉外收入或在“业务代码”栏输入“</w:t>
      </w:r>
      <w:r>
        <w:rPr>
          <w:rFonts w:hint="eastAsia"/>
        </w:rPr>
        <w:t>7951</w:t>
      </w:r>
      <w:r>
        <w:rPr>
          <w:rFonts w:hint="eastAsia"/>
        </w:rPr>
        <w:t>”进入。</w:t>
      </w:r>
    </w:p>
    <w:p w:rsidR="00A17FCC" w:rsidRDefault="00A17FCC" w:rsidP="00A17FCC">
      <w:pPr>
        <w:ind w:left="480" w:hangingChars="200" w:hanging="480"/>
      </w:pPr>
      <w:r>
        <w:rPr>
          <w:rFonts w:hint="eastAsia"/>
        </w:rPr>
        <w:lastRenderedPageBreak/>
        <w:t>２、输入账务日期，查看当日涉外收入队列，检查队列数据是否为当日贷记客户账的涉外收入数据。对无法直接对接业务系统需手工增加的，须点按“新增”增加数据；对系统分拣错误错入数据队列的，须点按“删除”删除数据。</w:t>
      </w:r>
    </w:p>
    <w:p w:rsidR="00A17FCC" w:rsidRDefault="00A17FCC" w:rsidP="00A17FCC">
      <w:pPr>
        <w:ind w:left="480" w:hangingChars="200" w:hanging="480"/>
      </w:pPr>
      <w:r>
        <w:rPr>
          <w:rFonts w:hint="eastAsia"/>
        </w:rPr>
        <w:t>３、选择需维护的数据，点击“修改”，检查数据项目是否完整、准确，补充缺漏项目，修正错误项目，按“取申报号”生成申报号码，按“申报”确认保存信息。其中，在录入客户账户后可选择“取客户信息”自动读取客户组织机构代码和客户名称；选择“组织机构码校验”校验组织机构代码的合法性。</w:t>
      </w:r>
    </w:p>
    <w:p w:rsidR="00A17FCC" w:rsidRDefault="00A17FCC" w:rsidP="00A17FCC">
      <w:pPr>
        <w:ind w:left="480" w:hangingChars="200" w:hanging="480"/>
      </w:pPr>
      <w:r>
        <w:rPr>
          <w:rFonts w:hint="eastAsia"/>
        </w:rPr>
        <w:t>４、信息录入完成并确认后，可点按“打印申报单”打印《涉外收入申报单》；如该笔涉外收入属出口核销的，可点按“打境外核销表”打印《出口收汇核销专用联信息申报表（境外收入）》。</w:t>
      </w:r>
    </w:p>
    <w:p w:rsidR="00A17FCC" w:rsidRDefault="00A17FCC" w:rsidP="00A17FCC">
      <w:pPr>
        <w:pStyle w:val="5"/>
        <w:rPr>
          <w:sz w:val="24"/>
        </w:rPr>
      </w:pPr>
      <w:bookmarkStart w:id="1950" w:name="_Toc183939506"/>
      <w:r>
        <w:rPr>
          <w:rFonts w:hint="eastAsia"/>
          <w:sz w:val="24"/>
        </w:rPr>
        <w:t>二、境外汇款申请书（业务代码</w:t>
      </w:r>
      <w:r>
        <w:rPr>
          <w:rFonts w:hint="eastAsia"/>
          <w:sz w:val="24"/>
        </w:rPr>
        <w:t>7952</w:t>
      </w:r>
      <w:r>
        <w:rPr>
          <w:rFonts w:hint="eastAsia"/>
          <w:sz w:val="24"/>
        </w:rPr>
        <w:t>）</w:t>
      </w:r>
      <w:bookmarkEnd w:id="1950"/>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该功能自动采集或提供人工录入渠道采集根据国家外汇管理局《通过金融机构进行国际收支统计申报业务操作规程（试行）》规定需要申报的以汇款方式结算的涉外支出业务，并对该业务的基础信息进行维护。</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A17FCC">
        <w:tc>
          <w:tcPr>
            <w:tcW w:w="2268" w:type="dxa"/>
          </w:tcPr>
          <w:p w:rsidR="00A17FCC" w:rsidRDefault="00A17FCC" w:rsidP="00A17FCC">
            <w:pPr>
              <w:rPr>
                <w:rFonts w:ascii="宋体" w:hAnsi="宋体"/>
              </w:rPr>
            </w:pPr>
            <w:r>
              <w:rPr>
                <w:rFonts w:ascii="宋体" w:hAnsi="宋体" w:hint="eastAsia"/>
              </w:rPr>
              <w:t>新增</w:t>
            </w:r>
          </w:p>
        </w:tc>
        <w:tc>
          <w:tcPr>
            <w:tcW w:w="6254" w:type="dxa"/>
          </w:tcPr>
          <w:p w:rsidR="00A17FCC" w:rsidRDefault="00A17FCC" w:rsidP="00A17FCC">
            <w:pPr>
              <w:rPr>
                <w:rFonts w:ascii="宋体" w:hAnsi="宋体"/>
              </w:rPr>
            </w:pPr>
            <w:r>
              <w:rPr>
                <w:rFonts w:ascii="宋体" w:hAnsi="宋体" w:hint="eastAsia"/>
              </w:rPr>
              <w:t>人工采集以汇款方式的境外支付</w:t>
            </w:r>
          </w:p>
        </w:tc>
      </w:tr>
      <w:tr w:rsidR="00A17FCC">
        <w:tc>
          <w:tcPr>
            <w:tcW w:w="2268" w:type="dxa"/>
          </w:tcPr>
          <w:p w:rsidR="00A17FCC" w:rsidRDefault="00A17FCC" w:rsidP="00A17FCC">
            <w:pPr>
              <w:rPr>
                <w:rFonts w:ascii="宋体" w:hAnsi="宋体"/>
              </w:rPr>
            </w:pPr>
            <w:r>
              <w:rPr>
                <w:rFonts w:ascii="宋体" w:hAnsi="宋体" w:hint="eastAsia"/>
              </w:rPr>
              <w:t>修改</w:t>
            </w:r>
          </w:p>
        </w:tc>
        <w:tc>
          <w:tcPr>
            <w:tcW w:w="6254" w:type="dxa"/>
          </w:tcPr>
          <w:p w:rsidR="00A17FCC" w:rsidRDefault="00A17FCC" w:rsidP="00A17FCC">
            <w:pPr>
              <w:rPr>
                <w:rFonts w:ascii="宋体" w:hAnsi="宋体"/>
              </w:rPr>
            </w:pPr>
            <w:r>
              <w:rPr>
                <w:rFonts w:ascii="宋体" w:hAnsi="宋体" w:hint="eastAsia"/>
              </w:rPr>
              <w:t>维护或修改涉外收入基础信息</w:t>
            </w:r>
          </w:p>
        </w:tc>
      </w:tr>
      <w:tr w:rsidR="00A17FCC">
        <w:tc>
          <w:tcPr>
            <w:tcW w:w="2268" w:type="dxa"/>
          </w:tcPr>
          <w:p w:rsidR="00A17FCC" w:rsidRDefault="00A17FCC" w:rsidP="00A17FCC">
            <w:pPr>
              <w:rPr>
                <w:rFonts w:ascii="宋体" w:hAnsi="宋体"/>
              </w:rPr>
            </w:pPr>
            <w:r>
              <w:rPr>
                <w:rFonts w:ascii="宋体" w:hAnsi="宋体" w:hint="eastAsia"/>
              </w:rPr>
              <w:t>删除</w:t>
            </w:r>
          </w:p>
        </w:tc>
        <w:tc>
          <w:tcPr>
            <w:tcW w:w="6254" w:type="dxa"/>
          </w:tcPr>
          <w:p w:rsidR="00A17FCC" w:rsidRDefault="00A17FCC" w:rsidP="00A17FCC">
            <w:pPr>
              <w:rPr>
                <w:rFonts w:ascii="宋体" w:hAnsi="宋体"/>
              </w:rPr>
            </w:pPr>
            <w:r>
              <w:rPr>
                <w:rFonts w:ascii="宋体" w:hAnsi="宋体" w:hint="eastAsia"/>
              </w:rPr>
              <w:t>删除人工识别为非汇款方式涉外支出的数据</w:t>
            </w:r>
          </w:p>
        </w:tc>
      </w:tr>
      <w:tr w:rsidR="00A17FCC">
        <w:tc>
          <w:tcPr>
            <w:tcW w:w="2268" w:type="dxa"/>
          </w:tcPr>
          <w:p w:rsidR="00A17FCC" w:rsidRDefault="00A17FCC" w:rsidP="00A17FCC">
            <w:pPr>
              <w:rPr>
                <w:rFonts w:ascii="宋体" w:hAnsi="宋体"/>
              </w:rPr>
            </w:pPr>
            <w:r>
              <w:rPr>
                <w:rFonts w:ascii="宋体" w:hAnsi="宋体" w:hint="eastAsia"/>
              </w:rPr>
              <w:t>查询</w:t>
            </w:r>
          </w:p>
        </w:tc>
        <w:tc>
          <w:tcPr>
            <w:tcW w:w="6254" w:type="dxa"/>
          </w:tcPr>
          <w:p w:rsidR="00A17FCC" w:rsidRDefault="00A17FCC" w:rsidP="00A17FCC">
            <w:pPr>
              <w:rPr>
                <w:rFonts w:ascii="宋体" w:hAnsi="宋体"/>
              </w:rPr>
            </w:pPr>
            <w:r>
              <w:rPr>
                <w:rFonts w:ascii="宋体" w:hAnsi="宋体" w:hint="eastAsia"/>
              </w:rPr>
              <w:t>刷新数据</w:t>
            </w:r>
          </w:p>
        </w:tc>
      </w:tr>
      <w:tr w:rsidR="00A17FCC">
        <w:tc>
          <w:tcPr>
            <w:tcW w:w="2268" w:type="dxa"/>
          </w:tcPr>
          <w:p w:rsidR="00A17FCC" w:rsidRDefault="00A17FCC" w:rsidP="00A17FCC">
            <w:pPr>
              <w:rPr>
                <w:rFonts w:ascii="宋体" w:hAnsi="宋体"/>
              </w:rPr>
            </w:pPr>
            <w:r>
              <w:rPr>
                <w:rFonts w:ascii="宋体" w:hAnsi="宋体" w:hint="eastAsia"/>
              </w:rPr>
              <w:t>明细</w:t>
            </w:r>
          </w:p>
        </w:tc>
        <w:tc>
          <w:tcPr>
            <w:tcW w:w="6254" w:type="dxa"/>
          </w:tcPr>
          <w:p w:rsidR="00A17FCC" w:rsidRDefault="00A17FCC" w:rsidP="00A17FCC">
            <w:pPr>
              <w:rPr>
                <w:rFonts w:ascii="宋体" w:hAnsi="宋体"/>
              </w:rPr>
            </w:pPr>
            <w:r>
              <w:rPr>
                <w:rFonts w:ascii="宋体" w:hAnsi="宋体" w:hint="eastAsia"/>
              </w:rPr>
              <w:t>查询某条数据明细情况。</w:t>
            </w:r>
          </w:p>
        </w:tc>
      </w:tr>
      <w:tr w:rsidR="00A17FCC">
        <w:tc>
          <w:tcPr>
            <w:tcW w:w="2268" w:type="dxa"/>
          </w:tcPr>
          <w:p w:rsidR="00A17FCC" w:rsidRDefault="00A17FCC" w:rsidP="00A17FCC">
            <w:pPr>
              <w:rPr>
                <w:rFonts w:ascii="宋体" w:hAnsi="宋体"/>
              </w:rPr>
            </w:pPr>
            <w:r>
              <w:rPr>
                <w:rFonts w:ascii="宋体" w:hAnsi="宋体" w:hint="eastAsia"/>
              </w:rPr>
              <w:t>申报无误</w:t>
            </w:r>
          </w:p>
        </w:tc>
        <w:tc>
          <w:tcPr>
            <w:tcW w:w="6254" w:type="dxa"/>
          </w:tcPr>
          <w:p w:rsidR="00A17FCC" w:rsidRDefault="00A17FCC" w:rsidP="00A17FCC">
            <w:pPr>
              <w:rPr>
                <w:rFonts w:ascii="宋体" w:hAnsi="宋体"/>
              </w:rPr>
            </w:pPr>
            <w:r>
              <w:rPr>
                <w:rFonts w:ascii="宋体" w:hAnsi="宋体" w:hint="eastAsia"/>
              </w:rPr>
              <w:t>对外汇局发送的核查/核销未通过的基础信息信息进行检查后，确认确实无误。该功能由银行版相应功能替代。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取消申报无误</w:t>
            </w:r>
          </w:p>
        </w:tc>
        <w:tc>
          <w:tcPr>
            <w:tcW w:w="6254" w:type="dxa"/>
          </w:tcPr>
          <w:p w:rsidR="00A17FCC" w:rsidRDefault="00A17FCC" w:rsidP="00A17FCC">
            <w:pPr>
              <w:rPr>
                <w:rFonts w:ascii="宋体" w:hAnsi="宋体"/>
              </w:rPr>
            </w:pPr>
            <w:r>
              <w:rPr>
                <w:rFonts w:ascii="宋体" w:hAnsi="宋体" w:hint="eastAsia"/>
              </w:rPr>
              <w:t>错误确认数据无误后，将数据恢复为可修改状态。</w:t>
            </w:r>
            <w:r>
              <w:rPr>
                <w:rFonts w:hint="eastAsia"/>
              </w:rPr>
              <w:t>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状态</w:t>
            </w:r>
          </w:p>
        </w:tc>
        <w:tc>
          <w:tcPr>
            <w:tcW w:w="6254" w:type="dxa"/>
          </w:tcPr>
          <w:p w:rsidR="00A17FCC" w:rsidRDefault="00A17FCC" w:rsidP="00A17FCC">
            <w:pPr>
              <w:rPr>
                <w:rFonts w:ascii="宋体" w:hAnsi="宋体"/>
              </w:rPr>
            </w:pPr>
            <w:r>
              <w:rPr>
                <w:rFonts w:ascii="宋体" w:hAnsi="宋体" w:hint="eastAsia"/>
              </w:rPr>
              <w:t>未完成维护录入：该数据字段不完整，尚不符合导入银行版要求。该状态数据将不会导入银行版。</w:t>
            </w:r>
          </w:p>
          <w:p w:rsidR="00A17FCC" w:rsidRDefault="00A17FCC" w:rsidP="00A17FCC">
            <w:pPr>
              <w:rPr>
                <w:rFonts w:ascii="宋体" w:hAnsi="宋体"/>
              </w:rPr>
            </w:pPr>
            <w:r>
              <w:rPr>
                <w:rFonts w:ascii="宋体" w:hAnsi="宋体" w:hint="eastAsia"/>
              </w:rPr>
              <w:lastRenderedPageBreak/>
              <w:t>完成录入维护：该数据字段维护完整且通过国际收支申报系统数据检查，符合导入银行版要求。只有该状态数据被下载后将被导入银行版。</w:t>
            </w:r>
          </w:p>
          <w:p w:rsidR="00A17FCC" w:rsidRDefault="00A17FCC" w:rsidP="00A17FCC">
            <w:pPr>
              <w:rPr>
                <w:rFonts w:ascii="宋体" w:hAnsi="宋体"/>
              </w:rPr>
            </w:pPr>
            <w:r>
              <w:rPr>
                <w:rFonts w:ascii="宋体" w:hAnsi="宋体" w:hint="eastAsia"/>
              </w:rPr>
              <w:t>已下载：该数据已下载并被导入银行版，只有“完成录入维护”的数据才能下载，才能转换为“已下载”状态。</w:t>
            </w:r>
          </w:p>
        </w:tc>
      </w:tr>
      <w:tr w:rsidR="00A17FCC">
        <w:tc>
          <w:tcPr>
            <w:tcW w:w="2268" w:type="dxa"/>
          </w:tcPr>
          <w:p w:rsidR="00A17FCC" w:rsidRDefault="00A17FCC" w:rsidP="00A17FCC">
            <w:pPr>
              <w:rPr>
                <w:rFonts w:ascii="宋体" w:hAnsi="宋体"/>
              </w:rPr>
            </w:pPr>
            <w:r>
              <w:rPr>
                <w:rFonts w:ascii="宋体" w:hAnsi="宋体" w:hint="eastAsia"/>
              </w:rPr>
              <w:lastRenderedPageBreak/>
              <w:t>账务日期</w:t>
            </w:r>
          </w:p>
        </w:tc>
        <w:tc>
          <w:tcPr>
            <w:tcW w:w="6254" w:type="dxa"/>
          </w:tcPr>
          <w:p w:rsidR="00A17FCC" w:rsidRDefault="00A17FCC" w:rsidP="00A17FCC">
            <w:pPr>
              <w:rPr>
                <w:rFonts w:ascii="宋体" w:hAnsi="宋体"/>
              </w:rPr>
            </w:pPr>
            <w:r>
              <w:rPr>
                <w:rFonts w:ascii="宋体" w:hAnsi="宋体" w:hint="eastAsia"/>
              </w:rPr>
              <w:t>对外付款的日期</w:t>
            </w:r>
          </w:p>
        </w:tc>
      </w:tr>
      <w:tr w:rsidR="00A17FCC">
        <w:tc>
          <w:tcPr>
            <w:tcW w:w="2268" w:type="dxa"/>
          </w:tcPr>
          <w:p w:rsidR="00A17FCC" w:rsidRDefault="00A17FCC" w:rsidP="00A17FCC">
            <w:pPr>
              <w:rPr>
                <w:rFonts w:ascii="宋体" w:hAnsi="宋体"/>
              </w:rPr>
            </w:pPr>
            <w:r>
              <w:rPr>
                <w:rFonts w:ascii="宋体" w:hAnsi="宋体" w:hint="eastAsia"/>
              </w:rPr>
              <w:t>银行业务种类</w:t>
            </w:r>
          </w:p>
        </w:tc>
        <w:tc>
          <w:tcPr>
            <w:tcW w:w="6254" w:type="dxa"/>
          </w:tcPr>
          <w:p w:rsidR="00A17FCC" w:rsidRDefault="00A17FCC" w:rsidP="00A17FCC">
            <w:pPr>
              <w:rPr>
                <w:rFonts w:ascii="宋体" w:hAnsi="宋体"/>
              </w:rPr>
            </w:pPr>
            <w:r>
              <w:rPr>
                <w:rFonts w:ascii="宋体" w:hAnsi="宋体" w:hint="eastAsia"/>
              </w:rPr>
              <w:t>业务来源渠道。目前为两类，一类为国际结算系统（业务种类为“ITS”），一类为人工增加（业务种类为“MAU”）。</w:t>
            </w:r>
          </w:p>
        </w:tc>
      </w:tr>
      <w:tr w:rsidR="00A17FCC">
        <w:tc>
          <w:tcPr>
            <w:tcW w:w="2268" w:type="dxa"/>
          </w:tcPr>
          <w:p w:rsidR="00A17FCC" w:rsidRDefault="00A17FCC" w:rsidP="00A17FCC">
            <w:pPr>
              <w:rPr>
                <w:rFonts w:ascii="宋体" w:hAnsi="宋体"/>
              </w:rPr>
            </w:pPr>
            <w:r>
              <w:rPr>
                <w:rFonts w:ascii="宋体" w:hAnsi="宋体" w:hint="eastAsia"/>
              </w:rPr>
              <w:t>暂存</w:t>
            </w:r>
          </w:p>
        </w:tc>
        <w:tc>
          <w:tcPr>
            <w:tcW w:w="6254" w:type="dxa"/>
          </w:tcPr>
          <w:p w:rsidR="00A17FCC" w:rsidRDefault="00A17FCC" w:rsidP="00A17FCC">
            <w:pPr>
              <w:rPr>
                <w:rFonts w:ascii="宋体" w:hAnsi="宋体"/>
              </w:rPr>
            </w:pPr>
            <w:r>
              <w:rPr>
                <w:rFonts w:ascii="宋体" w:hAnsi="宋体" w:hint="eastAsia"/>
              </w:rPr>
              <w:t>未完成维护前，将已维护的信息暂时保存，且系统不对该保存信息的合法性和关联性进行校验。</w:t>
            </w:r>
          </w:p>
        </w:tc>
      </w:tr>
      <w:tr w:rsidR="00A17FCC">
        <w:tc>
          <w:tcPr>
            <w:tcW w:w="2268" w:type="dxa"/>
          </w:tcPr>
          <w:p w:rsidR="00A17FCC" w:rsidRDefault="00A17FCC" w:rsidP="00A17FCC">
            <w:pPr>
              <w:rPr>
                <w:rFonts w:ascii="宋体" w:hAnsi="宋体"/>
              </w:rPr>
            </w:pPr>
            <w:r>
              <w:rPr>
                <w:rFonts w:ascii="宋体" w:hAnsi="宋体" w:hint="eastAsia"/>
              </w:rPr>
              <w:t>申报</w:t>
            </w:r>
          </w:p>
        </w:tc>
        <w:tc>
          <w:tcPr>
            <w:tcW w:w="6254" w:type="dxa"/>
          </w:tcPr>
          <w:p w:rsidR="00A17FCC" w:rsidRDefault="00A17FCC" w:rsidP="00A17FCC">
            <w:pPr>
              <w:rPr>
                <w:rFonts w:ascii="宋体" w:hAnsi="宋体"/>
              </w:rPr>
            </w:pPr>
            <w:r>
              <w:rPr>
                <w:rFonts w:ascii="宋体" w:hAnsi="宋体" w:hint="eastAsia"/>
              </w:rPr>
              <w:t>基础信息维护完成后，确认保存。此时，系统对信息的完整性、合法性和逻辑性进行校验。</w:t>
            </w:r>
          </w:p>
        </w:tc>
      </w:tr>
      <w:tr w:rsidR="00A17FCC">
        <w:tc>
          <w:tcPr>
            <w:tcW w:w="2268" w:type="dxa"/>
          </w:tcPr>
          <w:p w:rsidR="00A17FCC" w:rsidRDefault="00A17FCC" w:rsidP="00A17FCC">
            <w:pPr>
              <w:rPr>
                <w:rFonts w:ascii="宋体" w:hAnsi="宋体"/>
              </w:rPr>
            </w:pPr>
            <w:r>
              <w:rPr>
                <w:rFonts w:ascii="宋体" w:hAnsi="宋体" w:hint="eastAsia"/>
              </w:rPr>
              <w:t>取申报号码</w:t>
            </w:r>
          </w:p>
        </w:tc>
        <w:tc>
          <w:tcPr>
            <w:tcW w:w="6254" w:type="dxa"/>
          </w:tcPr>
          <w:p w:rsidR="00A17FCC" w:rsidRDefault="00A17FCC" w:rsidP="00A17FCC">
            <w:pPr>
              <w:rPr>
                <w:rFonts w:ascii="宋体" w:hAnsi="宋体"/>
              </w:rPr>
            </w:pPr>
            <w:r>
              <w:rPr>
                <w:rFonts w:ascii="宋体" w:hAnsi="宋体" w:hint="eastAsia"/>
              </w:rPr>
              <w:t>录入完成申报号码产生规则的要素后，系统自动产生申报号码。</w:t>
            </w:r>
          </w:p>
        </w:tc>
      </w:tr>
      <w:tr w:rsidR="00A17FCC">
        <w:tc>
          <w:tcPr>
            <w:tcW w:w="2268" w:type="dxa"/>
          </w:tcPr>
          <w:p w:rsidR="00A17FCC" w:rsidRDefault="00A17FCC" w:rsidP="00A17FCC">
            <w:pPr>
              <w:rPr>
                <w:rFonts w:ascii="宋体" w:hAnsi="宋体"/>
              </w:rPr>
            </w:pPr>
            <w:r>
              <w:rPr>
                <w:rFonts w:ascii="宋体" w:hAnsi="宋体" w:hint="eastAsia"/>
              </w:rPr>
              <w:t>取客户信息</w:t>
            </w:r>
          </w:p>
        </w:tc>
        <w:tc>
          <w:tcPr>
            <w:tcW w:w="6254" w:type="dxa"/>
          </w:tcPr>
          <w:p w:rsidR="00A17FCC" w:rsidRDefault="00A17FCC" w:rsidP="00A17FCC">
            <w:pPr>
              <w:rPr>
                <w:rFonts w:ascii="宋体" w:hAnsi="宋体"/>
              </w:rPr>
            </w:pPr>
            <w:r>
              <w:rPr>
                <w:rFonts w:ascii="宋体" w:hAnsi="宋体" w:hint="eastAsia"/>
              </w:rPr>
              <w:t>录入客户账户后，系统自动读取客户名称和客户组织机构代码。</w:t>
            </w:r>
          </w:p>
        </w:tc>
      </w:tr>
      <w:tr w:rsidR="00A17FCC">
        <w:tc>
          <w:tcPr>
            <w:tcW w:w="2268" w:type="dxa"/>
          </w:tcPr>
          <w:p w:rsidR="00A17FCC" w:rsidRDefault="00A17FCC" w:rsidP="00A17FCC">
            <w:pPr>
              <w:rPr>
                <w:rFonts w:ascii="宋体" w:hAnsi="宋体"/>
              </w:rPr>
            </w:pPr>
            <w:r>
              <w:rPr>
                <w:rFonts w:ascii="宋体" w:hAnsi="宋体" w:hint="eastAsia"/>
              </w:rPr>
              <w:t>组织机构码校验</w:t>
            </w:r>
          </w:p>
        </w:tc>
        <w:tc>
          <w:tcPr>
            <w:tcW w:w="6254" w:type="dxa"/>
          </w:tcPr>
          <w:p w:rsidR="00A17FCC" w:rsidRDefault="00A17FCC" w:rsidP="00A17FCC">
            <w:pPr>
              <w:rPr>
                <w:rFonts w:ascii="宋体" w:hAnsi="宋体"/>
              </w:rPr>
            </w:pPr>
            <w:r>
              <w:rPr>
                <w:rFonts w:ascii="宋体" w:hAnsi="宋体" w:hint="eastAsia"/>
              </w:rPr>
              <w:t>校验组织机构代码的合法性。</w:t>
            </w:r>
          </w:p>
        </w:tc>
      </w:tr>
      <w:tr w:rsidR="00A17FCC">
        <w:tc>
          <w:tcPr>
            <w:tcW w:w="2268" w:type="dxa"/>
          </w:tcPr>
          <w:p w:rsidR="00A17FCC" w:rsidRDefault="00A17FCC" w:rsidP="00A17FCC">
            <w:pPr>
              <w:rPr>
                <w:rFonts w:ascii="宋体" w:hAnsi="宋体"/>
              </w:rPr>
            </w:pPr>
            <w:r>
              <w:rPr>
                <w:rFonts w:ascii="宋体" w:hAnsi="宋体" w:hint="eastAsia"/>
              </w:rPr>
              <w:t>购汇汇率</w:t>
            </w:r>
          </w:p>
        </w:tc>
        <w:tc>
          <w:tcPr>
            <w:tcW w:w="6254" w:type="dxa"/>
          </w:tcPr>
          <w:p w:rsidR="00A17FCC" w:rsidRDefault="00A17FCC" w:rsidP="00A17FCC">
            <w:pPr>
              <w:rPr>
                <w:rFonts w:ascii="宋体" w:hAnsi="宋体"/>
              </w:rPr>
            </w:pPr>
            <w:r>
              <w:rPr>
                <w:rFonts w:ascii="宋体" w:hAnsi="宋体" w:hint="eastAsia"/>
              </w:rPr>
              <w:t>境外汇款金额中，以人民币购汇部分的汇率。以百元货币单位为标准。</w:t>
            </w:r>
          </w:p>
        </w:tc>
      </w:tr>
      <w:tr w:rsidR="00A17FCC">
        <w:tc>
          <w:tcPr>
            <w:tcW w:w="2268" w:type="dxa"/>
          </w:tcPr>
          <w:p w:rsidR="00A17FCC" w:rsidRDefault="00A17FCC" w:rsidP="00A17FCC">
            <w:pPr>
              <w:rPr>
                <w:rFonts w:ascii="宋体" w:hAnsi="宋体"/>
              </w:rPr>
            </w:pPr>
            <w:r>
              <w:rPr>
                <w:rFonts w:ascii="宋体" w:hAnsi="宋体" w:hint="eastAsia"/>
              </w:rPr>
              <w:t>其他金额</w:t>
            </w:r>
          </w:p>
        </w:tc>
        <w:tc>
          <w:tcPr>
            <w:tcW w:w="6254" w:type="dxa"/>
          </w:tcPr>
          <w:p w:rsidR="00A17FCC" w:rsidRDefault="00A17FCC" w:rsidP="00A17FCC">
            <w:pPr>
              <w:rPr>
                <w:rFonts w:ascii="宋体" w:hAnsi="宋体"/>
              </w:rPr>
            </w:pPr>
            <w:r>
              <w:rPr>
                <w:rFonts w:ascii="宋体" w:hAnsi="宋体" w:hint="eastAsia"/>
              </w:rPr>
              <w:t>汇款人除购汇和现汇金额以外对境外支付的金额，包括跨境人民币交易以及记账贸易项下交易等的金额。</w:t>
            </w: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检查数据是否符合采集范围。目前，国际收支申报系统暂只与国际结算系统对接，对无法直接对接业务系统需手工增加的，须通过“新增”增加数据。国际结算系统无法确认收款银行国别的，将按“大概率”原则系统将该笔汇出汇款对接到“境外汇出汇款申请书”队列，如由此造成分拣错误错入数据队列的，需通过相应方式删除数据。</w:t>
      </w:r>
    </w:p>
    <w:p w:rsidR="00A17FCC" w:rsidRDefault="00A17FCC" w:rsidP="00A17FCC">
      <w:pPr>
        <w:ind w:left="480" w:hangingChars="200" w:hanging="480"/>
      </w:pPr>
      <w:r>
        <w:rPr>
          <w:rFonts w:hint="eastAsia"/>
        </w:rPr>
        <w:t>２、在各行规定的下载时间前须将所有数据维护完成，确保数据状态为“完成维护录入”状态。否则，会造成漏报而需补报。</w:t>
      </w:r>
    </w:p>
    <w:p w:rsidR="00A17FCC" w:rsidRDefault="00A17FCC" w:rsidP="00A17FCC">
      <w:pPr>
        <w:ind w:left="480" w:hangingChars="200" w:hanging="480"/>
      </w:pPr>
      <w:r>
        <w:rPr>
          <w:rFonts w:hint="eastAsia"/>
        </w:rPr>
        <w:lastRenderedPageBreak/>
        <w:t>３、对数据状态为“已下载”的数据仅能从我行数据库中删除，如需在国际收支统计监测系统删除，必须通过银行版请示删除。</w:t>
      </w:r>
    </w:p>
    <w:p w:rsidR="00A17FCC" w:rsidRDefault="00A17FCC" w:rsidP="00A17FCC">
      <w:pPr>
        <w:ind w:left="480" w:hangingChars="200" w:hanging="480"/>
      </w:pPr>
      <w:r>
        <w:rPr>
          <w:rFonts w:hint="eastAsia"/>
        </w:rPr>
        <w:t>４、申报号码由系统自动生成，生成规则取决于汇款人类型。初次维护基础信息时，尽量避免重复点击“取申报号码”。重复点击虽不会造成重复报送，但会发生申报号码跳号情况。如需对“已下载”状态的数据进行修改时，除修改了收</w:t>
      </w:r>
      <w:r>
        <w:rPr>
          <w:rFonts w:hint="eastAsia"/>
        </w:rPr>
        <w:t>/</w:t>
      </w:r>
      <w:r>
        <w:rPr>
          <w:rFonts w:hint="eastAsia"/>
        </w:rPr>
        <w:t>付款人类型要重新“取申报号码”外，尽量避免点击“取申报号码”。如不慎误点，请务必点按“关闭”退出修改。如对“已下载”状态的数据进行修改时误点并误确定了“取申报号码”，此时，需通过银行版请示删除，否则，会造成重复申报。</w:t>
      </w:r>
    </w:p>
    <w:p w:rsidR="00A17FCC" w:rsidRDefault="00A17FCC" w:rsidP="00A17FCC">
      <w:pPr>
        <w:pStyle w:val="6"/>
        <w:spacing w:line="360" w:lineRule="auto"/>
      </w:pPr>
      <w:r>
        <w:rPr>
          <w:rFonts w:hint="eastAsia"/>
        </w:rPr>
        <w:t>（四）操作步骤</w:t>
      </w:r>
    </w:p>
    <w:p w:rsidR="00A17FCC" w:rsidRDefault="00A17FCC" w:rsidP="00A17FCC">
      <w:pPr>
        <w:ind w:left="480" w:hangingChars="200" w:hanging="480"/>
      </w:pPr>
      <w:r>
        <w:rPr>
          <w:rFonts w:hint="eastAsia"/>
        </w:rPr>
        <w:t>１、用户选择操作国际业务－国际收支统计监测－境外汇款申请书或在“业务代码”栏输入“</w:t>
      </w:r>
      <w:r>
        <w:rPr>
          <w:rFonts w:hint="eastAsia"/>
        </w:rPr>
        <w:t>7952</w:t>
      </w:r>
      <w:r>
        <w:rPr>
          <w:rFonts w:hint="eastAsia"/>
        </w:rPr>
        <w:t>”进入。</w:t>
      </w:r>
    </w:p>
    <w:p w:rsidR="00A17FCC" w:rsidRDefault="00A17FCC" w:rsidP="00A17FCC">
      <w:pPr>
        <w:ind w:left="480" w:hangingChars="200" w:hanging="480"/>
      </w:pPr>
      <w:r>
        <w:rPr>
          <w:rFonts w:hint="eastAsia"/>
        </w:rPr>
        <w:t>２、输入账务日期，查看当日数据队列，检查队列数据是否为当日以汇款方式的境外付款。对无法直接对接业务系统需手工增加的，须点按“新增”增加数据；对系统分拣错误错入数据队列的，须点按“删除”删除数据。</w:t>
      </w:r>
    </w:p>
    <w:p w:rsidR="00A17FCC" w:rsidRDefault="00A17FCC" w:rsidP="00A17FCC">
      <w:pPr>
        <w:ind w:left="480" w:hangingChars="200" w:hanging="480"/>
      </w:pPr>
      <w:r>
        <w:rPr>
          <w:rFonts w:hint="eastAsia"/>
        </w:rPr>
        <w:t>３、选择需维护的数据，点击“修改”，检查数据项目是否完整、准确，补充缺漏项目，修正错误项目，按“取申报号”生成申报号码，按“申报”确认保存信息。其中，在录入客户账户后可选择“取客户信息”自动读取客户组织机构代码和客户名称；选择“组织机构码校验”校验组织机构代码的合法性。</w:t>
      </w:r>
    </w:p>
    <w:p w:rsidR="00A17FCC" w:rsidRDefault="00A17FCC" w:rsidP="00A17FCC">
      <w:pPr>
        <w:pStyle w:val="5"/>
        <w:rPr>
          <w:sz w:val="24"/>
        </w:rPr>
      </w:pPr>
      <w:bookmarkStart w:id="1951" w:name="_Toc183939507"/>
      <w:r>
        <w:rPr>
          <w:rFonts w:hint="eastAsia"/>
          <w:sz w:val="24"/>
        </w:rPr>
        <w:t>三、对外付款</w:t>
      </w:r>
      <w:r>
        <w:rPr>
          <w:rFonts w:hint="eastAsia"/>
          <w:sz w:val="24"/>
        </w:rPr>
        <w:t>/</w:t>
      </w:r>
      <w:r>
        <w:rPr>
          <w:rFonts w:hint="eastAsia"/>
          <w:sz w:val="24"/>
        </w:rPr>
        <w:t>承兑通知书（业务代码</w:t>
      </w:r>
      <w:r>
        <w:rPr>
          <w:rFonts w:hint="eastAsia"/>
          <w:sz w:val="24"/>
        </w:rPr>
        <w:t>7953</w:t>
      </w:r>
      <w:r>
        <w:rPr>
          <w:rFonts w:hint="eastAsia"/>
          <w:sz w:val="24"/>
        </w:rPr>
        <w:t>）</w:t>
      </w:r>
      <w:bookmarkEnd w:id="1951"/>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该功能自动采集或提供人工录入渠道采集根据国家外汇管理局《通过金融机构进行国际收支统计申报业务操作规程（试行）》规定需要申报的以汇款以外方式结算的涉外支出申报业务，并对该业务的基础信息进行维护。</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A17FCC">
        <w:tc>
          <w:tcPr>
            <w:tcW w:w="2268" w:type="dxa"/>
          </w:tcPr>
          <w:p w:rsidR="00A17FCC" w:rsidRDefault="00A17FCC" w:rsidP="00A17FCC">
            <w:pPr>
              <w:rPr>
                <w:rFonts w:ascii="宋体" w:hAnsi="宋体"/>
              </w:rPr>
            </w:pPr>
            <w:r>
              <w:rPr>
                <w:rFonts w:ascii="宋体" w:hAnsi="宋体" w:hint="eastAsia"/>
              </w:rPr>
              <w:t>新增</w:t>
            </w:r>
          </w:p>
        </w:tc>
        <w:tc>
          <w:tcPr>
            <w:tcW w:w="6254" w:type="dxa"/>
          </w:tcPr>
          <w:p w:rsidR="00A17FCC" w:rsidRDefault="00A17FCC" w:rsidP="00A17FCC">
            <w:pPr>
              <w:rPr>
                <w:rFonts w:ascii="宋体" w:hAnsi="宋体"/>
              </w:rPr>
            </w:pPr>
            <w:r>
              <w:rPr>
                <w:rFonts w:ascii="宋体" w:hAnsi="宋体" w:hint="eastAsia"/>
              </w:rPr>
              <w:t>人工采集以汇款方式以外的对外支付</w:t>
            </w:r>
          </w:p>
        </w:tc>
      </w:tr>
      <w:tr w:rsidR="00A17FCC">
        <w:tc>
          <w:tcPr>
            <w:tcW w:w="2268" w:type="dxa"/>
          </w:tcPr>
          <w:p w:rsidR="00A17FCC" w:rsidRDefault="00A17FCC" w:rsidP="00A17FCC">
            <w:pPr>
              <w:rPr>
                <w:rFonts w:ascii="宋体" w:hAnsi="宋体"/>
              </w:rPr>
            </w:pPr>
            <w:r>
              <w:rPr>
                <w:rFonts w:ascii="宋体" w:hAnsi="宋体" w:hint="eastAsia"/>
              </w:rPr>
              <w:t>修改</w:t>
            </w:r>
          </w:p>
        </w:tc>
        <w:tc>
          <w:tcPr>
            <w:tcW w:w="6254" w:type="dxa"/>
          </w:tcPr>
          <w:p w:rsidR="00A17FCC" w:rsidRDefault="00A17FCC" w:rsidP="00A17FCC">
            <w:pPr>
              <w:rPr>
                <w:rFonts w:ascii="宋体" w:hAnsi="宋体"/>
              </w:rPr>
            </w:pPr>
            <w:r>
              <w:rPr>
                <w:rFonts w:ascii="宋体" w:hAnsi="宋体" w:hint="eastAsia"/>
              </w:rPr>
              <w:t>维护或修改涉外收入基础信息</w:t>
            </w:r>
          </w:p>
        </w:tc>
      </w:tr>
      <w:tr w:rsidR="00A17FCC">
        <w:tc>
          <w:tcPr>
            <w:tcW w:w="2268" w:type="dxa"/>
          </w:tcPr>
          <w:p w:rsidR="00A17FCC" w:rsidRDefault="00A17FCC" w:rsidP="00A17FCC">
            <w:pPr>
              <w:rPr>
                <w:rFonts w:ascii="宋体" w:hAnsi="宋体"/>
              </w:rPr>
            </w:pPr>
            <w:r>
              <w:rPr>
                <w:rFonts w:ascii="宋体" w:hAnsi="宋体" w:hint="eastAsia"/>
              </w:rPr>
              <w:lastRenderedPageBreak/>
              <w:t>删除</w:t>
            </w:r>
          </w:p>
        </w:tc>
        <w:tc>
          <w:tcPr>
            <w:tcW w:w="6254" w:type="dxa"/>
          </w:tcPr>
          <w:p w:rsidR="00A17FCC" w:rsidRDefault="00A17FCC" w:rsidP="00A17FCC">
            <w:pPr>
              <w:rPr>
                <w:rFonts w:ascii="宋体" w:hAnsi="宋体"/>
              </w:rPr>
            </w:pPr>
            <w:r>
              <w:rPr>
                <w:rFonts w:ascii="宋体" w:hAnsi="宋体" w:hint="eastAsia"/>
              </w:rPr>
              <w:t>删除人工识别为非涉外支出或结算方式为汇款的涉外支出</w:t>
            </w:r>
          </w:p>
        </w:tc>
      </w:tr>
      <w:tr w:rsidR="00A17FCC">
        <w:tc>
          <w:tcPr>
            <w:tcW w:w="2268" w:type="dxa"/>
          </w:tcPr>
          <w:p w:rsidR="00A17FCC" w:rsidRDefault="00A17FCC" w:rsidP="00A17FCC">
            <w:pPr>
              <w:rPr>
                <w:rFonts w:ascii="宋体" w:hAnsi="宋体"/>
              </w:rPr>
            </w:pPr>
            <w:r>
              <w:rPr>
                <w:rFonts w:ascii="宋体" w:hAnsi="宋体" w:hint="eastAsia"/>
              </w:rPr>
              <w:t>查询</w:t>
            </w:r>
          </w:p>
        </w:tc>
        <w:tc>
          <w:tcPr>
            <w:tcW w:w="6254" w:type="dxa"/>
          </w:tcPr>
          <w:p w:rsidR="00A17FCC" w:rsidRDefault="00A17FCC" w:rsidP="00A17FCC">
            <w:pPr>
              <w:rPr>
                <w:rFonts w:ascii="宋体" w:hAnsi="宋体"/>
              </w:rPr>
            </w:pPr>
            <w:r>
              <w:rPr>
                <w:rFonts w:ascii="宋体" w:hAnsi="宋体" w:hint="eastAsia"/>
              </w:rPr>
              <w:t>刷新数据</w:t>
            </w:r>
          </w:p>
        </w:tc>
      </w:tr>
      <w:tr w:rsidR="00A17FCC">
        <w:tc>
          <w:tcPr>
            <w:tcW w:w="2268" w:type="dxa"/>
          </w:tcPr>
          <w:p w:rsidR="00A17FCC" w:rsidRDefault="00A17FCC" w:rsidP="00A17FCC">
            <w:pPr>
              <w:rPr>
                <w:rFonts w:ascii="宋体" w:hAnsi="宋体"/>
              </w:rPr>
            </w:pPr>
            <w:r>
              <w:rPr>
                <w:rFonts w:ascii="宋体" w:hAnsi="宋体" w:hint="eastAsia"/>
              </w:rPr>
              <w:t>明细</w:t>
            </w:r>
          </w:p>
        </w:tc>
        <w:tc>
          <w:tcPr>
            <w:tcW w:w="6254" w:type="dxa"/>
          </w:tcPr>
          <w:p w:rsidR="00A17FCC" w:rsidRDefault="00A17FCC" w:rsidP="00A17FCC">
            <w:pPr>
              <w:rPr>
                <w:rFonts w:ascii="宋体" w:hAnsi="宋体"/>
              </w:rPr>
            </w:pPr>
            <w:r>
              <w:rPr>
                <w:rFonts w:ascii="宋体" w:hAnsi="宋体" w:hint="eastAsia"/>
              </w:rPr>
              <w:t>查询某条数据明细情况。</w:t>
            </w:r>
          </w:p>
        </w:tc>
      </w:tr>
      <w:tr w:rsidR="00A17FCC">
        <w:tc>
          <w:tcPr>
            <w:tcW w:w="2268" w:type="dxa"/>
          </w:tcPr>
          <w:p w:rsidR="00A17FCC" w:rsidRDefault="00A17FCC" w:rsidP="00A17FCC">
            <w:pPr>
              <w:rPr>
                <w:rFonts w:ascii="宋体" w:hAnsi="宋体"/>
              </w:rPr>
            </w:pPr>
            <w:r>
              <w:rPr>
                <w:rFonts w:ascii="宋体" w:hAnsi="宋体" w:hint="eastAsia"/>
              </w:rPr>
              <w:t>申报无误</w:t>
            </w:r>
          </w:p>
        </w:tc>
        <w:tc>
          <w:tcPr>
            <w:tcW w:w="6254" w:type="dxa"/>
          </w:tcPr>
          <w:p w:rsidR="00A17FCC" w:rsidRDefault="00A17FCC" w:rsidP="00A17FCC">
            <w:pPr>
              <w:rPr>
                <w:rFonts w:ascii="宋体" w:hAnsi="宋体"/>
              </w:rPr>
            </w:pPr>
            <w:r>
              <w:rPr>
                <w:rFonts w:ascii="宋体" w:hAnsi="宋体" w:hint="eastAsia"/>
              </w:rPr>
              <w:t>对外汇局发送的核查/核销未通过的基础信息信息进行检查后，确认确实无误。该功能由银行版相应功能替代。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取消申报无误</w:t>
            </w:r>
          </w:p>
        </w:tc>
        <w:tc>
          <w:tcPr>
            <w:tcW w:w="6254" w:type="dxa"/>
          </w:tcPr>
          <w:p w:rsidR="00A17FCC" w:rsidRDefault="00A17FCC" w:rsidP="00A17FCC">
            <w:pPr>
              <w:rPr>
                <w:rFonts w:ascii="宋体" w:hAnsi="宋体"/>
              </w:rPr>
            </w:pPr>
            <w:r>
              <w:rPr>
                <w:rFonts w:ascii="宋体" w:hAnsi="宋体" w:hint="eastAsia"/>
              </w:rPr>
              <w:t>错误确认数据无误后，将数据恢复为可修改状态。</w:t>
            </w:r>
            <w:r>
              <w:rPr>
                <w:rFonts w:hint="eastAsia"/>
              </w:rPr>
              <w:t>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状态</w:t>
            </w:r>
          </w:p>
        </w:tc>
        <w:tc>
          <w:tcPr>
            <w:tcW w:w="6254" w:type="dxa"/>
          </w:tcPr>
          <w:p w:rsidR="00A17FCC" w:rsidRDefault="00A17FCC" w:rsidP="00A17FCC">
            <w:pPr>
              <w:rPr>
                <w:rFonts w:ascii="宋体" w:hAnsi="宋体"/>
              </w:rPr>
            </w:pPr>
            <w:r>
              <w:rPr>
                <w:rFonts w:ascii="宋体" w:hAnsi="宋体" w:hint="eastAsia"/>
              </w:rPr>
              <w:t>未完成维护录入：该数据字段不完整，尚不符合导入银行版要求。该状态数据将不会导入银行版。</w:t>
            </w:r>
          </w:p>
          <w:p w:rsidR="00A17FCC" w:rsidRDefault="00A17FCC" w:rsidP="00A17FCC">
            <w:pPr>
              <w:rPr>
                <w:rFonts w:ascii="宋体" w:hAnsi="宋体"/>
              </w:rPr>
            </w:pPr>
            <w:r>
              <w:rPr>
                <w:rFonts w:ascii="宋体" w:hAnsi="宋体" w:hint="eastAsia"/>
              </w:rPr>
              <w:t>完成录入维护：该数据字段维护完整且通过国际收支申报系统数据检查，符合导入银行版要求。只有该状态数据被下载后将被导入银行版。</w:t>
            </w:r>
          </w:p>
          <w:p w:rsidR="00A17FCC" w:rsidRDefault="00A17FCC" w:rsidP="00A17FCC">
            <w:pPr>
              <w:rPr>
                <w:rFonts w:ascii="宋体" w:hAnsi="宋体"/>
              </w:rPr>
            </w:pPr>
            <w:r>
              <w:rPr>
                <w:rFonts w:ascii="宋体" w:hAnsi="宋体" w:hint="eastAsia"/>
              </w:rPr>
              <w:t>已下载：该数据已下载并被导入银行版，只有“完成录入维护”的数据才能下载，才能转换为“已下载”状态。</w:t>
            </w:r>
          </w:p>
        </w:tc>
      </w:tr>
      <w:tr w:rsidR="00A17FCC">
        <w:tc>
          <w:tcPr>
            <w:tcW w:w="2268" w:type="dxa"/>
          </w:tcPr>
          <w:p w:rsidR="00A17FCC" w:rsidRDefault="00A17FCC" w:rsidP="00A17FCC">
            <w:pPr>
              <w:rPr>
                <w:rFonts w:ascii="宋体" w:hAnsi="宋体"/>
              </w:rPr>
            </w:pPr>
            <w:r>
              <w:rPr>
                <w:rFonts w:ascii="宋体" w:hAnsi="宋体" w:hint="eastAsia"/>
              </w:rPr>
              <w:t>账务日期</w:t>
            </w:r>
          </w:p>
        </w:tc>
        <w:tc>
          <w:tcPr>
            <w:tcW w:w="6254" w:type="dxa"/>
          </w:tcPr>
          <w:p w:rsidR="00A17FCC" w:rsidRDefault="00A17FCC" w:rsidP="00A17FCC">
            <w:pPr>
              <w:rPr>
                <w:rFonts w:ascii="宋体" w:hAnsi="宋体"/>
              </w:rPr>
            </w:pPr>
            <w:r>
              <w:rPr>
                <w:rFonts w:ascii="宋体" w:hAnsi="宋体" w:hint="eastAsia"/>
              </w:rPr>
              <w:t>对外付款的日期</w:t>
            </w:r>
          </w:p>
        </w:tc>
      </w:tr>
      <w:tr w:rsidR="00A17FCC">
        <w:tc>
          <w:tcPr>
            <w:tcW w:w="2268" w:type="dxa"/>
          </w:tcPr>
          <w:p w:rsidR="00A17FCC" w:rsidRDefault="00A17FCC" w:rsidP="00A17FCC">
            <w:pPr>
              <w:rPr>
                <w:rFonts w:ascii="宋体" w:hAnsi="宋体"/>
              </w:rPr>
            </w:pPr>
            <w:r>
              <w:rPr>
                <w:rFonts w:ascii="宋体" w:hAnsi="宋体" w:hint="eastAsia"/>
              </w:rPr>
              <w:t>银行业务种类</w:t>
            </w:r>
          </w:p>
        </w:tc>
        <w:tc>
          <w:tcPr>
            <w:tcW w:w="6254" w:type="dxa"/>
          </w:tcPr>
          <w:p w:rsidR="00A17FCC" w:rsidRDefault="00A17FCC" w:rsidP="00A17FCC">
            <w:pPr>
              <w:rPr>
                <w:rFonts w:ascii="宋体" w:hAnsi="宋体"/>
              </w:rPr>
            </w:pPr>
            <w:r>
              <w:rPr>
                <w:rFonts w:ascii="宋体" w:hAnsi="宋体" w:hint="eastAsia"/>
              </w:rPr>
              <w:t>业务来源渠道。目前为两类，一类为国际结算系统（业务种类为“ITS”），一类为人工增加（业务种类为“MAU”）。</w:t>
            </w:r>
          </w:p>
        </w:tc>
      </w:tr>
      <w:tr w:rsidR="00A17FCC">
        <w:tc>
          <w:tcPr>
            <w:tcW w:w="2268" w:type="dxa"/>
          </w:tcPr>
          <w:p w:rsidR="00A17FCC" w:rsidRDefault="00A17FCC" w:rsidP="00A17FCC">
            <w:pPr>
              <w:rPr>
                <w:rFonts w:ascii="宋体" w:hAnsi="宋体"/>
              </w:rPr>
            </w:pPr>
            <w:r>
              <w:rPr>
                <w:rFonts w:ascii="宋体" w:hAnsi="宋体" w:hint="eastAsia"/>
              </w:rPr>
              <w:t>暂存</w:t>
            </w:r>
          </w:p>
        </w:tc>
        <w:tc>
          <w:tcPr>
            <w:tcW w:w="6254" w:type="dxa"/>
          </w:tcPr>
          <w:p w:rsidR="00A17FCC" w:rsidRDefault="00A17FCC" w:rsidP="00A17FCC">
            <w:pPr>
              <w:rPr>
                <w:rFonts w:ascii="宋体" w:hAnsi="宋体"/>
              </w:rPr>
            </w:pPr>
            <w:r>
              <w:rPr>
                <w:rFonts w:ascii="宋体" w:hAnsi="宋体" w:hint="eastAsia"/>
              </w:rPr>
              <w:t>未完成维护前，将已维护的信息暂时保存，且系统不对该保存信息的合法性和关联性进行校验。</w:t>
            </w:r>
          </w:p>
        </w:tc>
      </w:tr>
      <w:tr w:rsidR="00A17FCC">
        <w:tc>
          <w:tcPr>
            <w:tcW w:w="2268" w:type="dxa"/>
          </w:tcPr>
          <w:p w:rsidR="00A17FCC" w:rsidRDefault="00A17FCC" w:rsidP="00A17FCC">
            <w:pPr>
              <w:rPr>
                <w:rFonts w:ascii="宋体" w:hAnsi="宋体"/>
              </w:rPr>
            </w:pPr>
            <w:r>
              <w:rPr>
                <w:rFonts w:ascii="宋体" w:hAnsi="宋体" w:hint="eastAsia"/>
              </w:rPr>
              <w:t>申报</w:t>
            </w:r>
          </w:p>
        </w:tc>
        <w:tc>
          <w:tcPr>
            <w:tcW w:w="6254" w:type="dxa"/>
          </w:tcPr>
          <w:p w:rsidR="00A17FCC" w:rsidRDefault="00A17FCC" w:rsidP="00A17FCC">
            <w:pPr>
              <w:rPr>
                <w:rFonts w:ascii="宋体" w:hAnsi="宋体"/>
              </w:rPr>
            </w:pPr>
            <w:r>
              <w:rPr>
                <w:rFonts w:ascii="宋体" w:hAnsi="宋体" w:hint="eastAsia"/>
              </w:rPr>
              <w:t>基础信息维护完成后，确认保存。此时，系统对信息的完整性、合法性和逻辑性进行校验。</w:t>
            </w:r>
          </w:p>
        </w:tc>
      </w:tr>
      <w:tr w:rsidR="00A17FCC">
        <w:tc>
          <w:tcPr>
            <w:tcW w:w="2268" w:type="dxa"/>
          </w:tcPr>
          <w:p w:rsidR="00A17FCC" w:rsidRDefault="00A17FCC" w:rsidP="00A17FCC">
            <w:pPr>
              <w:rPr>
                <w:rFonts w:ascii="宋体" w:hAnsi="宋体"/>
              </w:rPr>
            </w:pPr>
            <w:r>
              <w:rPr>
                <w:rFonts w:ascii="宋体" w:hAnsi="宋体" w:hint="eastAsia"/>
              </w:rPr>
              <w:t>取申报号码</w:t>
            </w:r>
          </w:p>
        </w:tc>
        <w:tc>
          <w:tcPr>
            <w:tcW w:w="6254" w:type="dxa"/>
          </w:tcPr>
          <w:p w:rsidR="00A17FCC" w:rsidRDefault="00A17FCC" w:rsidP="00A17FCC">
            <w:pPr>
              <w:rPr>
                <w:rFonts w:ascii="宋体" w:hAnsi="宋体"/>
              </w:rPr>
            </w:pPr>
            <w:r>
              <w:rPr>
                <w:rFonts w:ascii="宋体" w:hAnsi="宋体" w:hint="eastAsia"/>
              </w:rPr>
              <w:t>录入完成申报号码产生规则的要素后，系统自动产生申报号码。</w:t>
            </w:r>
          </w:p>
        </w:tc>
      </w:tr>
      <w:tr w:rsidR="00A17FCC">
        <w:tc>
          <w:tcPr>
            <w:tcW w:w="2268" w:type="dxa"/>
          </w:tcPr>
          <w:p w:rsidR="00A17FCC" w:rsidRDefault="00A17FCC" w:rsidP="00A17FCC">
            <w:pPr>
              <w:rPr>
                <w:rFonts w:ascii="宋体" w:hAnsi="宋体"/>
              </w:rPr>
            </w:pPr>
            <w:r>
              <w:rPr>
                <w:rFonts w:ascii="宋体" w:hAnsi="宋体" w:hint="eastAsia"/>
              </w:rPr>
              <w:t>取客户信息</w:t>
            </w:r>
          </w:p>
        </w:tc>
        <w:tc>
          <w:tcPr>
            <w:tcW w:w="6254" w:type="dxa"/>
          </w:tcPr>
          <w:p w:rsidR="00A17FCC" w:rsidRDefault="00A17FCC" w:rsidP="00A17FCC">
            <w:pPr>
              <w:rPr>
                <w:rFonts w:ascii="宋体" w:hAnsi="宋体"/>
              </w:rPr>
            </w:pPr>
            <w:r>
              <w:rPr>
                <w:rFonts w:ascii="宋体" w:hAnsi="宋体" w:hint="eastAsia"/>
              </w:rPr>
              <w:t>录入客户账户后，系统自动读取客户名称和客户组织机构代码。</w:t>
            </w:r>
          </w:p>
        </w:tc>
      </w:tr>
      <w:tr w:rsidR="00A17FCC">
        <w:tc>
          <w:tcPr>
            <w:tcW w:w="2268" w:type="dxa"/>
          </w:tcPr>
          <w:p w:rsidR="00A17FCC" w:rsidRDefault="00A17FCC" w:rsidP="00A17FCC">
            <w:pPr>
              <w:rPr>
                <w:rFonts w:ascii="宋体" w:hAnsi="宋体"/>
              </w:rPr>
            </w:pPr>
            <w:r>
              <w:rPr>
                <w:rFonts w:ascii="宋体" w:hAnsi="宋体" w:hint="eastAsia"/>
              </w:rPr>
              <w:t>组织机构码校验</w:t>
            </w:r>
          </w:p>
        </w:tc>
        <w:tc>
          <w:tcPr>
            <w:tcW w:w="6254" w:type="dxa"/>
          </w:tcPr>
          <w:p w:rsidR="00A17FCC" w:rsidRDefault="00A17FCC" w:rsidP="00A17FCC">
            <w:pPr>
              <w:rPr>
                <w:rFonts w:ascii="宋体" w:hAnsi="宋体"/>
              </w:rPr>
            </w:pPr>
            <w:r>
              <w:rPr>
                <w:rFonts w:ascii="宋体" w:hAnsi="宋体" w:hint="eastAsia"/>
              </w:rPr>
              <w:t>校验组织机构代码的合法性。</w:t>
            </w:r>
          </w:p>
        </w:tc>
      </w:tr>
      <w:tr w:rsidR="00A17FCC">
        <w:tc>
          <w:tcPr>
            <w:tcW w:w="2268" w:type="dxa"/>
          </w:tcPr>
          <w:p w:rsidR="00A17FCC" w:rsidRDefault="00A17FCC" w:rsidP="00A17FCC">
            <w:pPr>
              <w:rPr>
                <w:rFonts w:ascii="宋体" w:hAnsi="宋体"/>
              </w:rPr>
            </w:pPr>
            <w:r>
              <w:rPr>
                <w:rFonts w:ascii="宋体" w:hAnsi="宋体" w:hint="eastAsia"/>
              </w:rPr>
              <w:t>实际付款金额</w:t>
            </w:r>
          </w:p>
        </w:tc>
        <w:tc>
          <w:tcPr>
            <w:tcW w:w="6254" w:type="dxa"/>
          </w:tcPr>
          <w:p w:rsidR="00A17FCC" w:rsidRDefault="00A17FCC" w:rsidP="00A17FCC">
            <w:pPr>
              <w:rPr>
                <w:rFonts w:ascii="宋体" w:hAnsi="宋体"/>
              </w:rPr>
            </w:pPr>
            <w:r>
              <w:rPr>
                <w:rFonts w:ascii="宋体" w:hAnsi="宋体" w:hint="eastAsia"/>
              </w:rPr>
              <w:t>银行实际对境外支付的金额。</w:t>
            </w:r>
          </w:p>
        </w:tc>
      </w:tr>
      <w:tr w:rsidR="00A17FCC">
        <w:tc>
          <w:tcPr>
            <w:tcW w:w="2268" w:type="dxa"/>
          </w:tcPr>
          <w:p w:rsidR="00A17FCC" w:rsidRDefault="00A17FCC" w:rsidP="00A17FCC">
            <w:pPr>
              <w:rPr>
                <w:rFonts w:ascii="宋体" w:hAnsi="宋体"/>
              </w:rPr>
            </w:pPr>
            <w:r>
              <w:rPr>
                <w:rFonts w:ascii="宋体" w:hAnsi="宋体" w:hint="eastAsia"/>
              </w:rPr>
              <w:t>扣费金额</w:t>
            </w:r>
          </w:p>
        </w:tc>
        <w:tc>
          <w:tcPr>
            <w:tcW w:w="6254" w:type="dxa"/>
          </w:tcPr>
          <w:p w:rsidR="00A17FCC" w:rsidRDefault="00A17FCC" w:rsidP="00A17FCC">
            <w:pPr>
              <w:rPr>
                <w:rFonts w:ascii="宋体" w:hAnsi="宋体"/>
              </w:rPr>
            </w:pPr>
            <w:r>
              <w:rPr>
                <w:rFonts w:ascii="宋体" w:hAnsi="宋体" w:hint="eastAsia"/>
              </w:rPr>
              <w:t>银行围绕本笔对外付款发生的，需要付款人支付费用的金额。</w:t>
            </w:r>
          </w:p>
        </w:tc>
      </w:tr>
      <w:tr w:rsidR="00A17FCC">
        <w:tc>
          <w:tcPr>
            <w:tcW w:w="2268" w:type="dxa"/>
          </w:tcPr>
          <w:p w:rsidR="00A17FCC" w:rsidRDefault="00A17FCC" w:rsidP="00A17FCC">
            <w:pPr>
              <w:rPr>
                <w:rFonts w:ascii="宋体" w:hAnsi="宋体"/>
              </w:rPr>
            </w:pPr>
            <w:r>
              <w:rPr>
                <w:rFonts w:ascii="宋体" w:hAnsi="宋体" w:hint="eastAsia"/>
              </w:rPr>
              <w:lastRenderedPageBreak/>
              <w:t>付款金额</w:t>
            </w:r>
          </w:p>
        </w:tc>
        <w:tc>
          <w:tcPr>
            <w:tcW w:w="6254" w:type="dxa"/>
          </w:tcPr>
          <w:p w:rsidR="00A17FCC" w:rsidRDefault="00A17FCC" w:rsidP="00A17FCC">
            <w:pPr>
              <w:rPr>
                <w:rFonts w:ascii="宋体" w:hAnsi="宋体"/>
              </w:rPr>
            </w:pPr>
            <w:r>
              <w:rPr>
                <w:rFonts w:ascii="宋体" w:hAnsi="宋体" w:hint="eastAsia"/>
              </w:rPr>
              <w:t>付款人支付的金额（付款金额＝购汇金额+现汇金额+其他金额）</w:t>
            </w:r>
          </w:p>
        </w:tc>
      </w:tr>
      <w:tr w:rsidR="00A17FCC">
        <w:tc>
          <w:tcPr>
            <w:tcW w:w="2268" w:type="dxa"/>
          </w:tcPr>
          <w:p w:rsidR="00A17FCC" w:rsidRDefault="00A17FCC" w:rsidP="00A17FCC">
            <w:pPr>
              <w:rPr>
                <w:rFonts w:ascii="宋体" w:hAnsi="宋体"/>
              </w:rPr>
            </w:pPr>
            <w:r>
              <w:rPr>
                <w:rFonts w:ascii="宋体" w:hAnsi="宋体" w:hint="eastAsia"/>
              </w:rPr>
              <w:t>购汇汇率</w:t>
            </w:r>
          </w:p>
        </w:tc>
        <w:tc>
          <w:tcPr>
            <w:tcW w:w="6254" w:type="dxa"/>
          </w:tcPr>
          <w:p w:rsidR="00A17FCC" w:rsidRDefault="00A17FCC" w:rsidP="00A17FCC">
            <w:pPr>
              <w:rPr>
                <w:rFonts w:ascii="宋体" w:hAnsi="宋体"/>
              </w:rPr>
            </w:pPr>
            <w:r>
              <w:rPr>
                <w:rFonts w:ascii="宋体" w:hAnsi="宋体" w:hint="eastAsia"/>
              </w:rPr>
              <w:t>境外汇款金额中，以人民币购汇部分的汇率。以百元货币单位为标准。</w:t>
            </w:r>
          </w:p>
        </w:tc>
      </w:tr>
      <w:tr w:rsidR="00A17FCC">
        <w:tc>
          <w:tcPr>
            <w:tcW w:w="2268" w:type="dxa"/>
          </w:tcPr>
          <w:p w:rsidR="00A17FCC" w:rsidRDefault="00A17FCC" w:rsidP="00A17FCC">
            <w:pPr>
              <w:rPr>
                <w:rFonts w:ascii="宋体" w:hAnsi="宋体"/>
              </w:rPr>
            </w:pPr>
            <w:r>
              <w:rPr>
                <w:rFonts w:ascii="宋体" w:hAnsi="宋体" w:hint="eastAsia"/>
              </w:rPr>
              <w:t>其他金额</w:t>
            </w:r>
          </w:p>
        </w:tc>
        <w:tc>
          <w:tcPr>
            <w:tcW w:w="6254" w:type="dxa"/>
          </w:tcPr>
          <w:p w:rsidR="00A17FCC" w:rsidRDefault="00A17FCC" w:rsidP="00A17FCC">
            <w:pPr>
              <w:rPr>
                <w:rFonts w:ascii="宋体" w:hAnsi="宋体"/>
              </w:rPr>
            </w:pPr>
            <w:r>
              <w:rPr>
                <w:rFonts w:ascii="宋体" w:hAnsi="宋体" w:hint="eastAsia"/>
              </w:rPr>
              <w:t>汇款人除购汇和现汇金额以外对境外支付的金额，包括跨境人民币交易以及记账贸易项下交易等的金额。</w:t>
            </w:r>
          </w:p>
        </w:tc>
      </w:tr>
      <w:tr w:rsidR="00A17FCC">
        <w:tc>
          <w:tcPr>
            <w:tcW w:w="2268" w:type="dxa"/>
          </w:tcPr>
          <w:p w:rsidR="00A17FCC" w:rsidRDefault="00A17FCC" w:rsidP="00A17FCC">
            <w:pPr>
              <w:rPr>
                <w:rFonts w:ascii="宋体" w:hAnsi="宋体"/>
              </w:rPr>
            </w:pPr>
            <w:r>
              <w:rPr>
                <w:rFonts w:ascii="宋体" w:hAnsi="宋体" w:hint="eastAsia"/>
              </w:rPr>
              <w:t>期限</w:t>
            </w:r>
          </w:p>
        </w:tc>
        <w:tc>
          <w:tcPr>
            <w:tcW w:w="6254" w:type="dxa"/>
          </w:tcPr>
          <w:p w:rsidR="00A17FCC" w:rsidRDefault="00A17FCC" w:rsidP="00A17FCC">
            <w:pPr>
              <w:rPr>
                <w:rFonts w:ascii="宋体" w:hAnsi="宋体"/>
              </w:rPr>
            </w:pPr>
            <w:r>
              <w:rPr>
                <w:rFonts w:ascii="宋体" w:hAnsi="宋体" w:hint="eastAsia"/>
              </w:rPr>
              <w:t>远期付款期限</w:t>
            </w:r>
          </w:p>
        </w:tc>
      </w:tr>
    </w:tbl>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检查数据是否符合采集范围。目前，国际收支申报系统暂只与国际结算系统对接，对无法直接对接业务系统需手工增加的，须通过“新增”增加数据。国际结算系统无法确认收款银行国别的，将按“大概率”原则系统将该笔汇出汇款对接到“境外汇出汇款申请书”队列，如由此造成分拣错误错入数据队列的，需通过相应方式删除数据。</w:t>
      </w:r>
    </w:p>
    <w:p w:rsidR="00A17FCC" w:rsidRDefault="00A17FCC" w:rsidP="00A17FCC">
      <w:pPr>
        <w:ind w:left="480" w:hangingChars="200" w:hanging="480"/>
      </w:pPr>
      <w:r>
        <w:rPr>
          <w:rFonts w:hint="eastAsia"/>
        </w:rPr>
        <w:t>２、在各行规定的下载时间前须将所有数据维护完成，确保数据状态为“完成维护录入”状态。否则，会造成漏报而需补报。</w:t>
      </w:r>
    </w:p>
    <w:p w:rsidR="00A17FCC" w:rsidRDefault="00A17FCC" w:rsidP="00A17FCC">
      <w:pPr>
        <w:ind w:left="480" w:hangingChars="200" w:hanging="480"/>
      </w:pPr>
      <w:r>
        <w:rPr>
          <w:rFonts w:hint="eastAsia"/>
        </w:rPr>
        <w:t>３、对数据状态为“已下载”的数据仅能从我行数据库中删除，如需在国际收支统计监测系统删除，必须通过银行版请示删除。</w:t>
      </w:r>
    </w:p>
    <w:p w:rsidR="00A17FCC" w:rsidRDefault="00A17FCC" w:rsidP="00A17FCC">
      <w:pPr>
        <w:ind w:left="480" w:hangingChars="200" w:hanging="480"/>
      </w:pPr>
      <w:r>
        <w:rPr>
          <w:rFonts w:hint="eastAsia"/>
        </w:rPr>
        <w:t>４、申报号码由系统自动生成，生成规则取决于付款人类型。初次维护基础信息时，尽量避免重复点击“取申报号码”。重复点击虽不会造成重复报送，但会发生申报号码跳号情况。如需对“已下载”状态的数据进行修改时，除修改了收</w:t>
      </w:r>
      <w:r>
        <w:rPr>
          <w:rFonts w:hint="eastAsia"/>
        </w:rPr>
        <w:t>/</w:t>
      </w:r>
      <w:r>
        <w:rPr>
          <w:rFonts w:hint="eastAsia"/>
        </w:rPr>
        <w:t>付款人类型要重新“取申报号码”外，尽量避免点击“取申报号码”。如不慎误点，请务必点按“关闭”退出修改。如对“已下载”状态的数据进行修改时误点并误确定了“取申报号码”，此时，需通过银行版请示删除，否则，会造成重复申报。</w:t>
      </w:r>
    </w:p>
    <w:p w:rsidR="00A17FCC" w:rsidRDefault="00A17FCC" w:rsidP="00A17FCC">
      <w:pPr>
        <w:pStyle w:val="6"/>
        <w:spacing w:line="360" w:lineRule="auto"/>
      </w:pPr>
      <w:r>
        <w:rPr>
          <w:rFonts w:hint="eastAsia"/>
        </w:rPr>
        <w:t>（四）操作步骤</w:t>
      </w:r>
    </w:p>
    <w:p w:rsidR="00A17FCC" w:rsidRDefault="00A17FCC" w:rsidP="00A17FCC">
      <w:pPr>
        <w:ind w:left="480" w:hangingChars="200" w:hanging="480"/>
      </w:pPr>
      <w:r>
        <w:rPr>
          <w:rFonts w:hint="eastAsia"/>
        </w:rPr>
        <w:t>１、用户选择操作国际业务－国际收支统计监测－对外付款</w:t>
      </w:r>
      <w:r>
        <w:rPr>
          <w:rFonts w:hint="eastAsia"/>
        </w:rPr>
        <w:t>/</w:t>
      </w:r>
      <w:r>
        <w:rPr>
          <w:rFonts w:hint="eastAsia"/>
        </w:rPr>
        <w:t>承兑通或在“业务代码”栏输入“</w:t>
      </w:r>
      <w:r>
        <w:rPr>
          <w:rFonts w:hint="eastAsia"/>
        </w:rPr>
        <w:t>7953</w:t>
      </w:r>
      <w:r>
        <w:rPr>
          <w:rFonts w:hint="eastAsia"/>
        </w:rPr>
        <w:t>”进入。</w:t>
      </w:r>
    </w:p>
    <w:p w:rsidR="00A17FCC" w:rsidRDefault="00A17FCC" w:rsidP="00A17FCC">
      <w:pPr>
        <w:ind w:left="480" w:hangingChars="200" w:hanging="480"/>
      </w:pPr>
      <w:r>
        <w:rPr>
          <w:rFonts w:hint="eastAsia"/>
        </w:rPr>
        <w:t>２、输入账务日期，查看当日数据队列，检查队列数据是否为当日以汇款方式的</w:t>
      </w:r>
      <w:r>
        <w:rPr>
          <w:rFonts w:hint="eastAsia"/>
        </w:rPr>
        <w:lastRenderedPageBreak/>
        <w:t>境外付款。对无法直接对接业务系统需手工增加的，须点按“新增”增加数据；对系统分拣错误错入数据队列的，须点按“删除”删除数据。</w:t>
      </w:r>
    </w:p>
    <w:p w:rsidR="00A17FCC" w:rsidRDefault="00A17FCC" w:rsidP="00A17FCC">
      <w:pPr>
        <w:ind w:left="480" w:hangingChars="200" w:hanging="480"/>
      </w:pPr>
      <w:r>
        <w:rPr>
          <w:rFonts w:hint="eastAsia"/>
        </w:rPr>
        <w:t>３、选择需维护的数据，点击“修改”，检查数据项目是否完整、准确，补充缺漏项目，修正错误项目，按“取申报号”生成申报号码，按“申报”确认保存信息。其中，在录入客户账户后可选择“取客户信息”自动读取客户组织机构代码和客户名称；选择“组织机构码校验”校验组织机构代码的合法性。在维护该队列数据时须特别注意，“扣款金额”是指银行围绕本笔对外付款发生的，需要付款人支付费用的金额，如果由收款人支付的费用则不列入该项目。</w:t>
      </w:r>
    </w:p>
    <w:p w:rsidR="00A17FCC" w:rsidRDefault="00A17FCC" w:rsidP="00A17FCC">
      <w:pPr>
        <w:pStyle w:val="5"/>
        <w:rPr>
          <w:sz w:val="24"/>
        </w:rPr>
      </w:pPr>
      <w:bookmarkStart w:id="1952" w:name="_Toc183939508"/>
      <w:r>
        <w:rPr>
          <w:rFonts w:hint="eastAsia"/>
          <w:sz w:val="24"/>
        </w:rPr>
        <w:t>四、出口收汇核销专用联（境内收入）（业务代码</w:t>
      </w:r>
      <w:r>
        <w:rPr>
          <w:rFonts w:hint="eastAsia"/>
          <w:sz w:val="24"/>
        </w:rPr>
        <w:t>7954</w:t>
      </w:r>
      <w:r>
        <w:rPr>
          <w:rFonts w:hint="eastAsia"/>
          <w:sz w:val="24"/>
        </w:rPr>
        <w:t>）</w:t>
      </w:r>
      <w:bookmarkEnd w:id="1952"/>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通过该功能自动采集或提供人工录入渠道采集根据国家外汇管理局《出口收汇核销专用信息申报业务管理办法（试行）》规定需要核销的贸易出口境内收入，并对该业务的基础信息进行维护。</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A17FCC">
        <w:tc>
          <w:tcPr>
            <w:tcW w:w="2268" w:type="dxa"/>
          </w:tcPr>
          <w:p w:rsidR="00A17FCC" w:rsidRDefault="00A17FCC" w:rsidP="00A17FCC">
            <w:pPr>
              <w:rPr>
                <w:rFonts w:ascii="宋体" w:hAnsi="宋体"/>
              </w:rPr>
            </w:pPr>
            <w:r>
              <w:rPr>
                <w:rFonts w:ascii="宋体" w:hAnsi="宋体" w:hint="eastAsia"/>
              </w:rPr>
              <w:t>新增</w:t>
            </w:r>
          </w:p>
        </w:tc>
        <w:tc>
          <w:tcPr>
            <w:tcW w:w="6254" w:type="dxa"/>
          </w:tcPr>
          <w:p w:rsidR="00A17FCC" w:rsidRDefault="00A17FCC" w:rsidP="00A17FCC">
            <w:pPr>
              <w:rPr>
                <w:rFonts w:ascii="宋体" w:hAnsi="宋体"/>
              </w:rPr>
            </w:pPr>
            <w:r>
              <w:rPr>
                <w:rFonts w:ascii="宋体" w:hAnsi="宋体" w:hint="eastAsia"/>
              </w:rPr>
              <w:t>人工采集涉外收入业务</w:t>
            </w:r>
          </w:p>
        </w:tc>
      </w:tr>
      <w:tr w:rsidR="00A17FCC">
        <w:tc>
          <w:tcPr>
            <w:tcW w:w="2268" w:type="dxa"/>
          </w:tcPr>
          <w:p w:rsidR="00A17FCC" w:rsidRDefault="00A17FCC" w:rsidP="00A17FCC">
            <w:pPr>
              <w:rPr>
                <w:rFonts w:ascii="宋体" w:hAnsi="宋体"/>
              </w:rPr>
            </w:pPr>
            <w:r>
              <w:rPr>
                <w:rFonts w:ascii="宋体" w:hAnsi="宋体" w:hint="eastAsia"/>
              </w:rPr>
              <w:t>修改</w:t>
            </w:r>
          </w:p>
        </w:tc>
        <w:tc>
          <w:tcPr>
            <w:tcW w:w="6254" w:type="dxa"/>
          </w:tcPr>
          <w:p w:rsidR="00A17FCC" w:rsidRDefault="00A17FCC" w:rsidP="00A17FCC">
            <w:pPr>
              <w:rPr>
                <w:rFonts w:ascii="宋体" w:hAnsi="宋体"/>
              </w:rPr>
            </w:pPr>
            <w:r>
              <w:rPr>
                <w:rFonts w:ascii="宋体" w:hAnsi="宋体" w:hint="eastAsia"/>
              </w:rPr>
              <w:t>维护或修改涉外收入基础信息</w:t>
            </w:r>
          </w:p>
        </w:tc>
      </w:tr>
      <w:tr w:rsidR="00A17FCC">
        <w:tc>
          <w:tcPr>
            <w:tcW w:w="2268" w:type="dxa"/>
          </w:tcPr>
          <w:p w:rsidR="00A17FCC" w:rsidRDefault="00A17FCC" w:rsidP="00A17FCC">
            <w:pPr>
              <w:rPr>
                <w:rFonts w:ascii="宋体" w:hAnsi="宋体"/>
              </w:rPr>
            </w:pPr>
            <w:r>
              <w:rPr>
                <w:rFonts w:ascii="宋体" w:hAnsi="宋体" w:hint="eastAsia"/>
              </w:rPr>
              <w:t>删除</w:t>
            </w:r>
          </w:p>
        </w:tc>
        <w:tc>
          <w:tcPr>
            <w:tcW w:w="6254" w:type="dxa"/>
          </w:tcPr>
          <w:p w:rsidR="00A17FCC" w:rsidRDefault="00A17FCC" w:rsidP="00A17FCC">
            <w:pPr>
              <w:rPr>
                <w:rFonts w:ascii="宋体" w:hAnsi="宋体"/>
              </w:rPr>
            </w:pPr>
            <w:r>
              <w:rPr>
                <w:rFonts w:ascii="宋体" w:hAnsi="宋体" w:hint="eastAsia"/>
              </w:rPr>
              <w:t>删除人工识别为非涉外收入的数据</w:t>
            </w:r>
          </w:p>
        </w:tc>
      </w:tr>
      <w:tr w:rsidR="00A17FCC">
        <w:tc>
          <w:tcPr>
            <w:tcW w:w="2268" w:type="dxa"/>
          </w:tcPr>
          <w:p w:rsidR="00A17FCC" w:rsidRDefault="00A17FCC" w:rsidP="00A17FCC">
            <w:pPr>
              <w:rPr>
                <w:rFonts w:ascii="宋体" w:hAnsi="宋体"/>
              </w:rPr>
            </w:pPr>
            <w:r>
              <w:rPr>
                <w:rFonts w:ascii="宋体" w:hAnsi="宋体" w:hint="eastAsia"/>
              </w:rPr>
              <w:t>查询</w:t>
            </w:r>
          </w:p>
        </w:tc>
        <w:tc>
          <w:tcPr>
            <w:tcW w:w="6254" w:type="dxa"/>
          </w:tcPr>
          <w:p w:rsidR="00A17FCC" w:rsidRDefault="00A17FCC" w:rsidP="00A17FCC">
            <w:pPr>
              <w:rPr>
                <w:rFonts w:ascii="宋体" w:hAnsi="宋体"/>
              </w:rPr>
            </w:pPr>
            <w:r>
              <w:rPr>
                <w:rFonts w:ascii="宋体" w:hAnsi="宋体" w:hint="eastAsia"/>
              </w:rPr>
              <w:t>刷新数据</w:t>
            </w:r>
          </w:p>
        </w:tc>
      </w:tr>
      <w:tr w:rsidR="00A17FCC">
        <w:tc>
          <w:tcPr>
            <w:tcW w:w="2268" w:type="dxa"/>
          </w:tcPr>
          <w:p w:rsidR="00A17FCC" w:rsidRDefault="00A17FCC" w:rsidP="00A17FCC">
            <w:pPr>
              <w:rPr>
                <w:rFonts w:ascii="宋体" w:hAnsi="宋体"/>
              </w:rPr>
            </w:pPr>
            <w:r>
              <w:rPr>
                <w:rFonts w:ascii="宋体" w:hAnsi="宋体" w:hint="eastAsia"/>
              </w:rPr>
              <w:t>明细</w:t>
            </w:r>
          </w:p>
        </w:tc>
        <w:tc>
          <w:tcPr>
            <w:tcW w:w="6254" w:type="dxa"/>
          </w:tcPr>
          <w:p w:rsidR="00A17FCC" w:rsidRDefault="00A17FCC" w:rsidP="00A17FCC">
            <w:pPr>
              <w:rPr>
                <w:rFonts w:ascii="宋体" w:hAnsi="宋体"/>
              </w:rPr>
            </w:pPr>
            <w:r>
              <w:rPr>
                <w:rFonts w:ascii="宋体" w:hAnsi="宋体" w:hint="eastAsia"/>
              </w:rPr>
              <w:t>查询某条数据明细情况。</w:t>
            </w:r>
          </w:p>
        </w:tc>
      </w:tr>
      <w:tr w:rsidR="00A17FCC">
        <w:tc>
          <w:tcPr>
            <w:tcW w:w="2268" w:type="dxa"/>
          </w:tcPr>
          <w:p w:rsidR="00A17FCC" w:rsidRDefault="00A17FCC" w:rsidP="00A17FCC">
            <w:pPr>
              <w:rPr>
                <w:rFonts w:ascii="宋体" w:hAnsi="宋体"/>
              </w:rPr>
            </w:pPr>
            <w:r>
              <w:rPr>
                <w:rFonts w:ascii="宋体" w:hAnsi="宋体" w:hint="eastAsia"/>
              </w:rPr>
              <w:t>申报无误</w:t>
            </w:r>
          </w:p>
        </w:tc>
        <w:tc>
          <w:tcPr>
            <w:tcW w:w="6254" w:type="dxa"/>
          </w:tcPr>
          <w:p w:rsidR="00A17FCC" w:rsidRDefault="00A17FCC" w:rsidP="00A17FCC">
            <w:pPr>
              <w:rPr>
                <w:rFonts w:ascii="宋体" w:hAnsi="宋体"/>
              </w:rPr>
            </w:pPr>
            <w:r>
              <w:rPr>
                <w:rFonts w:ascii="宋体" w:hAnsi="宋体" w:hint="eastAsia"/>
              </w:rPr>
              <w:t>对外汇局发送的核查/核销未通过的基础信息信息进行检查后，确认确实无误。该功能由银行版相应功能替代。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取消申报无误</w:t>
            </w:r>
          </w:p>
        </w:tc>
        <w:tc>
          <w:tcPr>
            <w:tcW w:w="6254" w:type="dxa"/>
          </w:tcPr>
          <w:p w:rsidR="00A17FCC" w:rsidRDefault="00A17FCC" w:rsidP="00A17FCC">
            <w:pPr>
              <w:rPr>
                <w:rFonts w:ascii="宋体" w:hAnsi="宋体"/>
              </w:rPr>
            </w:pPr>
            <w:r>
              <w:rPr>
                <w:rFonts w:ascii="宋体" w:hAnsi="宋体" w:hint="eastAsia"/>
              </w:rPr>
              <w:t>错误确认数据无误后，将数据恢复为可修改状态。</w:t>
            </w:r>
            <w:r>
              <w:rPr>
                <w:rFonts w:hint="eastAsia"/>
              </w:rPr>
              <w:t>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状态</w:t>
            </w:r>
          </w:p>
        </w:tc>
        <w:tc>
          <w:tcPr>
            <w:tcW w:w="6254" w:type="dxa"/>
          </w:tcPr>
          <w:p w:rsidR="00A17FCC" w:rsidRDefault="00A17FCC" w:rsidP="00A17FCC">
            <w:pPr>
              <w:rPr>
                <w:rFonts w:ascii="宋体" w:hAnsi="宋体"/>
              </w:rPr>
            </w:pPr>
            <w:r>
              <w:rPr>
                <w:rFonts w:ascii="宋体" w:hAnsi="宋体" w:hint="eastAsia"/>
              </w:rPr>
              <w:t>未完成维护录入：该数据字段不完整，尚不符合导入银行版要求。该状态数据将不会导入银行版。</w:t>
            </w:r>
          </w:p>
          <w:p w:rsidR="00A17FCC" w:rsidRDefault="00A17FCC" w:rsidP="00A17FCC">
            <w:pPr>
              <w:rPr>
                <w:rFonts w:ascii="宋体" w:hAnsi="宋体"/>
              </w:rPr>
            </w:pPr>
            <w:r>
              <w:rPr>
                <w:rFonts w:ascii="宋体" w:hAnsi="宋体" w:hint="eastAsia"/>
              </w:rPr>
              <w:t>完成录入维护：该数据字段维护完整且通过国际收支申报</w:t>
            </w:r>
            <w:r>
              <w:rPr>
                <w:rFonts w:ascii="宋体" w:hAnsi="宋体" w:hint="eastAsia"/>
              </w:rPr>
              <w:lastRenderedPageBreak/>
              <w:t>系统数据检查，符合导入银行版要求。只有该状态数据被下载后将被导入银行版。</w:t>
            </w:r>
          </w:p>
          <w:p w:rsidR="00A17FCC" w:rsidRDefault="00A17FCC" w:rsidP="00A17FCC">
            <w:pPr>
              <w:rPr>
                <w:rFonts w:ascii="宋体" w:hAnsi="宋体"/>
              </w:rPr>
            </w:pPr>
            <w:r>
              <w:rPr>
                <w:rFonts w:ascii="宋体" w:hAnsi="宋体" w:hint="eastAsia"/>
              </w:rPr>
              <w:t>已下载：该数据已下载并被导入银行版，只有“已维护/完成录入维护”的数据才能下载，才能转换为“已下载”状态。</w:t>
            </w:r>
          </w:p>
        </w:tc>
      </w:tr>
      <w:tr w:rsidR="00A17FCC">
        <w:tc>
          <w:tcPr>
            <w:tcW w:w="2268" w:type="dxa"/>
          </w:tcPr>
          <w:p w:rsidR="00A17FCC" w:rsidRDefault="00A17FCC" w:rsidP="00A17FCC">
            <w:pPr>
              <w:rPr>
                <w:rFonts w:ascii="宋体" w:hAnsi="宋体"/>
              </w:rPr>
            </w:pPr>
            <w:r>
              <w:rPr>
                <w:rFonts w:ascii="宋体" w:hAnsi="宋体" w:hint="eastAsia"/>
              </w:rPr>
              <w:lastRenderedPageBreak/>
              <w:t>账务日期</w:t>
            </w:r>
          </w:p>
        </w:tc>
        <w:tc>
          <w:tcPr>
            <w:tcW w:w="6254" w:type="dxa"/>
          </w:tcPr>
          <w:p w:rsidR="00A17FCC" w:rsidRDefault="00A17FCC" w:rsidP="00A17FCC">
            <w:pPr>
              <w:rPr>
                <w:rFonts w:ascii="宋体" w:hAnsi="宋体"/>
              </w:rPr>
            </w:pPr>
            <w:r>
              <w:rPr>
                <w:rFonts w:ascii="宋体" w:hAnsi="宋体" w:hint="eastAsia"/>
              </w:rPr>
              <w:t>境内收入贷记客户账的日期</w:t>
            </w:r>
          </w:p>
        </w:tc>
      </w:tr>
      <w:tr w:rsidR="00A17FCC">
        <w:tc>
          <w:tcPr>
            <w:tcW w:w="2268" w:type="dxa"/>
          </w:tcPr>
          <w:p w:rsidR="00A17FCC" w:rsidRDefault="00A17FCC" w:rsidP="00A17FCC">
            <w:pPr>
              <w:rPr>
                <w:rFonts w:ascii="宋体" w:hAnsi="宋体"/>
              </w:rPr>
            </w:pPr>
            <w:r>
              <w:rPr>
                <w:rFonts w:ascii="宋体" w:hAnsi="宋体" w:hint="eastAsia"/>
              </w:rPr>
              <w:t>银行业务种类</w:t>
            </w:r>
          </w:p>
        </w:tc>
        <w:tc>
          <w:tcPr>
            <w:tcW w:w="6254" w:type="dxa"/>
          </w:tcPr>
          <w:p w:rsidR="00A17FCC" w:rsidRDefault="00A17FCC" w:rsidP="00A17FCC">
            <w:pPr>
              <w:rPr>
                <w:rFonts w:ascii="宋体" w:hAnsi="宋体"/>
              </w:rPr>
            </w:pPr>
            <w:r>
              <w:rPr>
                <w:rFonts w:ascii="宋体" w:hAnsi="宋体" w:hint="eastAsia"/>
              </w:rPr>
              <w:t>业务来源渠道。目前为两类，一类为国际结算系统（业务种类为“ITS”），一类为人工增加（业务种类为“MAU”）。</w:t>
            </w:r>
          </w:p>
        </w:tc>
      </w:tr>
      <w:tr w:rsidR="00A17FCC">
        <w:tc>
          <w:tcPr>
            <w:tcW w:w="2268" w:type="dxa"/>
          </w:tcPr>
          <w:p w:rsidR="00A17FCC" w:rsidRDefault="00A17FCC" w:rsidP="00A17FCC">
            <w:pPr>
              <w:rPr>
                <w:rFonts w:ascii="宋体" w:hAnsi="宋体"/>
              </w:rPr>
            </w:pPr>
            <w:r>
              <w:rPr>
                <w:rFonts w:ascii="宋体" w:hAnsi="宋体" w:hint="eastAsia"/>
              </w:rPr>
              <w:t>暂存</w:t>
            </w:r>
          </w:p>
        </w:tc>
        <w:tc>
          <w:tcPr>
            <w:tcW w:w="6254" w:type="dxa"/>
          </w:tcPr>
          <w:p w:rsidR="00A17FCC" w:rsidRDefault="00A17FCC" w:rsidP="00A17FCC">
            <w:pPr>
              <w:rPr>
                <w:rFonts w:ascii="宋体" w:hAnsi="宋体"/>
              </w:rPr>
            </w:pPr>
            <w:r>
              <w:rPr>
                <w:rFonts w:ascii="宋体" w:hAnsi="宋体" w:hint="eastAsia"/>
              </w:rPr>
              <w:t>未完成维护前，将已维护的信息暂时保存，且系统不对该保存信息的合法性和关联性进行校验。</w:t>
            </w:r>
          </w:p>
        </w:tc>
      </w:tr>
      <w:tr w:rsidR="00A17FCC">
        <w:tc>
          <w:tcPr>
            <w:tcW w:w="2268" w:type="dxa"/>
          </w:tcPr>
          <w:p w:rsidR="00A17FCC" w:rsidRDefault="00A17FCC" w:rsidP="00A17FCC">
            <w:pPr>
              <w:rPr>
                <w:rFonts w:ascii="宋体" w:hAnsi="宋体"/>
              </w:rPr>
            </w:pPr>
            <w:r>
              <w:rPr>
                <w:rFonts w:ascii="宋体" w:hAnsi="宋体" w:hint="eastAsia"/>
              </w:rPr>
              <w:t>申报</w:t>
            </w:r>
          </w:p>
        </w:tc>
        <w:tc>
          <w:tcPr>
            <w:tcW w:w="6254" w:type="dxa"/>
          </w:tcPr>
          <w:p w:rsidR="00A17FCC" w:rsidRDefault="00A17FCC" w:rsidP="00A17FCC">
            <w:pPr>
              <w:rPr>
                <w:rFonts w:ascii="宋体" w:hAnsi="宋体"/>
              </w:rPr>
            </w:pPr>
            <w:r>
              <w:rPr>
                <w:rFonts w:ascii="宋体" w:hAnsi="宋体" w:hint="eastAsia"/>
              </w:rPr>
              <w:t>基础信息维护完成后，确认保存。此时，系统对信息的完整性、合法性和逻辑性进行校验。</w:t>
            </w:r>
          </w:p>
        </w:tc>
      </w:tr>
      <w:tr w:rsidR="00A17FCC">
        <w:tc>
          <w:tcPr>
            <w:tcW w:w="2268" w:type="dxa"/>
          </w:tcPr>
          <w:p w:rsidR="00A17FCC" w:rsidRDefault="00A17FCC" w:rsidP="00A17FCC">
            <w:pPr>
              <w:rPr>
                <w:rFonts w:ascii="宋体" w:hAnsi="宋体"/>
              </w:rPr>
            </w:pPr>
            <w:r>
              <w:rPr>
                <w:rFonts w:ascii="宋体" w:hAnsi="宋体" w:hint="eastAsia"/>
              </w:rPr>
              <w:t>取申报号码</w:t>
            </w:r>
          </w:p>
        </w:tc>
        <w:tc>
          <w:tcPr>
            <w:tcW w:w="6254" w:type="dxa"/>
          </w:tcPr>
          <w:p w:rsidR="00A17FCC" w:rsidRDefault="00A17FCC" w:rsidP="00A17FCC">
            <w:pPr>
              <w:rPr>
                <w:rFonts w:ascii="宋体" w:hAnsi="宋体"/>
              </w:rPr>
            </w:pPr>
            <w:r>
              <w:rPr>
                <w:rFonts w:ascii="宋体" w:hAnsi="宋体" w:hint="eastAsia"/>
              </w:rPr>
              <w:t>录入完成申报号码产生规则的要素后，系统自动产生申报号码。</w:t>
            </w:r>
          </w:p>
        </w:tc>
      </w:tr>
      <w:tr w:rsidR="00A17FCC">
        <w:tc>
          <w:tcPr>
            <w:tcW w:w="2268" w:type="dxa"/>
          </w:tcPr>
          <w:p w:rsidR="00A17FCC" w:rsidRDefault="00A17FCC" w:rsidP="00A17FCC">
            <w:pPr>
              <w:rPr>
                <w:rFonts w:ascii="宋体" w:hAnsi="宋体"/>
              </w:rPr>
            </w:pPr>
            <w:r>
              <w:rPr>
                <w:rFonts w:ascii="宋体" w:hAnsi="宋体" w:hint="eastAsia"/>
              </w:rPr>
              <w:t>取客户信息</w:t>
            </w:r>
          </w:p>
        </w:tc>
        <w:tc>
          <w:tcPr>
            <w:tcW w:w="6254" w:type="dxa"/>
          </w:tcPr>
          <w:p w:rsidR="00A17FCC" w:rsidRDefault="00A17FCC" w:rsidP="00A17FCC">
            <w:pPr>
              <w:rPr>
                <w:rFonts w:ascii="宋体" w:hAnsi="宋体"/>
              </w:rPr>
            </w:pPr>
            <w:r>
              <w:rPr>
                <w:rFonts w:ascii="宋体" w:hAnsi="宋体" w:hint="eastAsia"/>
              </w:rPr>
              <w:t>录入客户账户后，系统自动读取客户名称和客户组织机构代码。</w:t>
            </w:r>
          </w:p>
        </w:tc>
      </w:tr>
      <w:tr w:rsidR="00A17FCC">
        <w:tc>
          <w:tcPr>
            <w:tcW w:w="2268" w:type="dxa"/>
          </w:tcPr>
          <w:p w:rsidR="00A17FCC" w:rsidRDefault="00A17FCC" w:rsidP="00A17FCC">
            <w:pPr>
              <w:rPr>
                <w:rFonts w:ascii="宋体" w:hAnsi="宋体"/>
              </w:rPr>
            </w:pPr>
            <w:r>
              <w:rPr>
                <w:rFonts w:ascii="宋体" w:hAnsi="宋体" w:hint="eastAsia"/>
              </w:rPr>
              <w:t>组织机构码校验</w:t>
            </w:r>
          </w:p>
        </w:tc>
        <w:tc>
          <w:tcPr>
            <w:tcW w:w="6254" w:type="dxa"/>
          </w:tcPr>
          <w:p w:rsidR="00A17FCC" w:rsidRDefault="00A17FCC" w:rsidP="00A17FCC">
            <w:pPr>
              <w:rPr>
                <w:rFonts w:ascii="宋体" w:hAnsi="宋体"/>
              </w:rPr>
            </w:pPr>
            <w:r>
              <w:rPr>
                <w:rFonts w:ascii="宋体" w:hAnsi="宋体" w:hint="eastAsia"/>
              </w:rPr>
              <w:t>校验组织机构代码的合法性。</w:t>
            </w:r>
          </w:p>
        </w:tc>
      </w:tr>
      <w:tr w:rsidR="00A17FCC">
        <w:tc>
          <w:tcPr>
            <w:tcW w:w="2268" w:type="dxa"/>
          </w:tcPr>
          <w:p w:rsidR="00A17FCC" w:rsidRDefault="00A17FCC" w:rsidP="00A17FCC">
            <w:pPr>
              <w:rPr>
                <w:rFonts w:ascii="宋体" w:hAnsi="宋体"/>
              </w:rPr>
            </w:pPr>
            <w:r>
              <w:rPr>
                <w:rFonts w:ascii="宋体" w:hAnsi="宋体" w:hint="eastAsia"/>
              </w:rPr>
              <w:t>结汇汇率</w:t>
            </w:r>
          </w:p>
        </w:tc>
        <w:tc>
          <w:tcPr>
            <w:tcW w:w="6254" w:type="dxa"/>
          </w:tcPr>
          <w:p w:rsidR="00A17FCC" w:rsidRDefault="00A17FCC" w:rsidP="00A17FCC">
            <w:pPr>
              <w:rPr>
                <w:rFonts w:ascii="宋体" w:hAnsi="宋体"/>
              </w:rPr>
            </w:pPr>
            <w:r>
              <w:rPr>
                <w:rFonts w:ascii="宋体" w:hAnsi="宋体" w:hint="eastAsia"/>
              </w:rPr>
              <w:t>境内出口收入中，结汇为人民币部分的汇率。以百元货币单位为标准。</w:t>
            </w:r>
          </w:p>
        </w:tc>
      </w:tr>
      <w:tr w:rsidR="00A17FCC">
        <w:tc>
          <w:tcPr>
            <w:tcW w:w="2268" w:type="dxa"/>
          </w:tcPr>
          <w:p w:rsidR="00A17FCC" w:rsidRDefault="00A17FCC" w:rsidP="00A17FCC">
            <w:pPr>
              <w:rPr>
                <w:rFonts w:ascii="宋体" w:hAnsi="宋体"/>
              </w:rPr>
            </w:pPr>
            <w:r>
              <w:rPr>
                <w:rFonts w:ascii="宋体" w:hAnsi="宋体" w:hint="eastAsia"/>
              </w:rPr>
              <w:t>其他金额</w:t>
            </w:r>
          </w:p>
        </w:tc>
        <w:tc>
          <w:tcPr>
            <w:tcW w:w="6254" w:type="dxa"/>
          </w:tcPr>
          <w:p w:rsidR="00A17FCC" w:rsidRDefault="00A17FCC" w:rsidP="00A17FCC">
            <w:pPr>
              <w:rPr>
                <w:rFonts w:ascii="宋体" w:hAnsi="宋体"/>
              </w:rPr>
            </w:pPr>
            <w:r>
              <w:rPr>
                <w:rFonts w:ascii="宋体" w:hAnsi="宋体" w:hint="eastAsia"/>
              </w:rPr>
              <w:t>境内收入除结汇和现汇以外的方式保留的金额。</w:t>
            </w:r>
          </w:p>
        </w:tc>
      </w:tr>
      <w:tr w:rsidR="00A17FCC">
        <w:tc>
          <w:tcPr>
            <w:tcW w:w="2268" w:type="dxa"/>
          </w:tcPr>
          <w:p w:rsidR="00A17FCC" w:rsidRDefault="00A17FCC" w:rsidP="00A17FCC">
            <w:pPr>
              <w:rPr>
                <w:rFonts w:ascii="宋体" w:hAnsi="宋体"/>
              </w:rPr>
            </w:pPr>
            <w:r>
              <w:rPr>
                <w:rFonts w:ascii="宋体" w:hAnsi="宋体" w:hint="eastAsia"/>
              </w:rPr>
              <w:t>国内银行扣费金额</w:t>
            </w:r>
          </w:p>
        </w:tc>
        <w:tc>
          <w:tcPr>
            <w:tcW w:w="6254" w:type="dxa"/>
          </w:tcPr>
          <w:p w:rsidR="00A17FCC" w:rsidRDefault="00A17FCC" w:rsidP="00A17FCC">
            <w:pPr>
              <w:rPr>
                <w:rFonts w:ascii="宋体" w:hAnsi="宋体"/>
              </w:rPr>
            </w:pPr>
            <w:r>
              <w:rPr>
                <w:rFonts w:ascii="宋体" w:hAnsi="宋体" w:hint="eastAsia"/>
              </w:rPr>
              <w:t>国内银行围绕该笔涉外收入发生的，且从该笔涉外收入中扣除费用的金额。</w:t>
            </w:r>
          </w:p>
        </w:tc>
      </w:tr>
    </w:tbl>
    <w:p w:rsidR="00A17FCC" w:rsidRDefault="00A17FCC" w:rsidP="00A17FCC"/>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检查数据是否符合采集范围。目前，国际收支申报系统暂只与国际结算系统对接，对无法直接对接业务系统需手工增加的，须通过“新增”增加数据。通过国际结算系统处理的付款银行为中国的收入将对接入该队列，如该笔业务非出口核销收入，须点按“删除”删除该业务；如无法确认付款银行国别的，将按“大概率”原则系统将该笔收款对接到“涉外收入队列”，如业务</w:t>
      </w:r>
      <w:r>
        <w:rPr>
          <w:rFonts w:hint="eastAsia"/>
        </w:rPr>
        <w:lastRenderedPageBreak/>
        <w:t>实际属境内出口需核销的收入，应先删除“涉外收入”队列中对应的数据后再在本队列人工增加。</w:t>
      </w:r>
    </w:p>
    <w:p w:rsidR="00A17FCC" w:rsidRDefault="00A17FCC" w:rsidP="00A17FCC">
      <w:pPr>
        <w:ind w:left="480" w:hangingChars="200" w:hanging="480"/>
      </w:pPr>
      <w:r>
        <w:rPr>
          <w:rFonts w:hint="eastAsia"/>
        </w:rPr>
        <w:t>２、国际结算系统在解付环节将接涉外收入对接到该队列。如经办行未于解付当日贷记客户账，须将解付日对接的数据删除，并在贷记日人工增加。</w:t>
      </w:r>
    </w:p>
    <w:p w:rsidR="00A17FCC" w:rsidRDefault="00A17FCC" w:rsidP="00A17FCC">
      <w:pPr>
        <w:ind w:left="480" w:hangingChars="200" w:hanging="480"/>
      </w:pPr>
      <w:r>
        <w:rPr>
          <w:rFonts w:hint="eastAsia"/>
        </w:rPr>
        <w:t>３、在各行规定的下载时间前须将所有数据维护完成，确保数据状态为“完成维护录入”状态。否则，会造成漏报而需补报。</w:t>
      </w:r>
    </w:p>
    <w:p w:rsidR="00A17FCC" w:rsidRDefault="00A17FCC" w:rsidP="00A17FCC">
      <w:pPr>
        <w:pStyle w:val="20"/>
        <w:ind w:left="480"/>
      </w:pPr>
      <w:r>
        <w:rPr>
          <w:rFonts w:hint="eastAsia"/>
        </w:rPr>
        <w:t>４、对数据状态为“已下载”的数据仅能从我行数据库中删除，如需在国际收支统计监测系统删除，必须通过银行版请示删除。</w:t>
      </w:r>
    </w:p>
    <w:p w:rsidR="00A17FCC" w:rsidRDefault="00A17FCC" w:rsidP="00A17FCC">
      <w:pPr>
        <w:ind w:left="480" w:hangingChars="200" w:hanging="480"/>
      </w:pPr>
      <w:r>
        <w:rPr>
          <w:rFonts w:hint="eastAsia"/>
        </w:rPr>
        <w:t>５、申报号码由系统自动生成。初次维护基础信息时，尽量避免重复点击“取申报号码”。重复点击虽不会造成重复报送，但会发生申报号码跳号情况。如需对“已下载”状态的数据进行修改时，除修改了收</w:t>
      </w:r>
      <w:r>
        <w:rPr>
          <w:rFonts w:hint="eastAsia"/>
        </w:rPr>
        <w:t>/</w:t>
      </w:r>
      <w:r>
        <w:rPr>
          <w:rFonts w:hint="eastAsia"/>
        </w:rPr>
        <w:t>付款人类型要重新“取申报号码”外，尽量避免点击“取申报号码”。如不慎误点，请务必点按“关闭”退出修改。如对“已下载”状态的数据进行修改时误点并误确定了“取申报号码”，此时，需通过银行版请示删除，否则，会造成重复申报。</w:t>
      </w:r>
    </w:p>
    <w:p w:rsidR="00A17FCC" w:rsidRDefault="00A17FCC" w:rsidP="00A17FCC">
      <w:pPr>
        <w:pStyle w:val="6"/>
        <w:spacing w:line="360" w:lineRule="auto"/>
      </w:pPr>
      <w:r>
        <w:rPr>
          <w:rFonts w:hint="eastAsia"/>
        </w:rPr>
        <w:t>（四）操作步骤</w:t>
      </w:r>
    </w:p>
    <w:p w:rsidR="00A17FCC" w:rsidRDefault="00A17FCC" w:rsidP="00A17FCC">
      <w:pPr>
        <w:ind w:left="480" w:hangingChars="200" w:hanging="480"/>
      </w:pPr>
      <w:r>
        <w:rPr>
          <w:rFonts w:hint="eastAsia"/>
        </w:rPr>
        <w:t>１、用户选择操作国际业务－国际收支统计监测－出口收汇核销专用或在“业务代码”栏输入“</w:t>
      </w:r>
      <w:r>
        <w:rPr>
          <w:rFonts w:hint="eastAsia"/>
        </w:rPr>
        <w:t>7954</w:t>
      </w:r>
      <w:r>
        <w:rPr>
          <w:rFonts w:hint="eastAsia"/>
        </w:rPr>
        <w:t>”进入。</w:t>
      </w:r>
    </w:p>
    <w:p w:rsidR="00A17FCC" w:rsidRDefault="00A17FCC" w:rsidP="00A17FCC">
      <w:pPr>
        <w:ind w:left="480" w:hangingChars="200" w:hanging="480"/>
      </w:pPr>
      <w:r>
        <w:rPr>
          <w:rFonts w:hint="eastAsia"/>
        </w:rPr>
        <w:t>２、输入账务日期，查看当日数据队列，检查队列数据是否为当日贷记客户账的需出口核销的境内收入。对无法直接对接业务系统需手工增加的，须点按“新增”增加数据；对系统分拣错误错入数据队列的，须点按“删除”删除数据。</w:t>
      </w:r>
    </w:p>
    <w:p w:rsidR="00A17FCC" w:rsidRDefault="00A17FCC" w:rsidP="00A17FCC">
      <w:pPr>
        <w:ind w:left="480" w:hangingChars="200" w:hanging="480"/>
      </w:pPr>
      <w:r>
        <w:rPr>
          <w:rFonts w:hint="eastAsia"/>
        </w:rPr>
        <w:t>３、选择需维护的数据，点击“修改”，检查数据项目是否完整、准确，补充缺漏项目，修正错误项目，按“取申报号”生成申报号码，按“申报”确认保存信息。其中，在录入客户账户后可选择“取客户信息”自动读取客户组织机构代码和客户名称；选择“组织机构码校验”校验组织机构代码的合法性。</w:t>
      </w:r>
    </w:p>
    <w:p w:rsidR="00A17FCC" w:rsidRDefault="00A17FCC" w:rsidP="00A17FCC">
      <w:pPr>
        <w:ind w:left="480" w:hangingChars="200" w:hanging="480"/>
      </w:pPr>
      <w:r>
        <w:rPr>
          <w:rFonts w:hint="eastAsia"/>
        </w:rPr>
        <w:t>４、信息录入完成并确认后，可点按“打境内核销联”打印《出口收汇核销专用联信息申报表（境内收入）》。</w:t>
      </w:r>
    </w:p>
    <w:p w:rsidR="00A17FCC" w:rsidRDefault="00A17FCC" w:rsidP="00A17FCC">
      <w:pPr>
        <w:pStyle w:val="5"/>
        <w:rPr>
          <w:sz w:val="24"/>
        </w:rPr>
      </w:pPr>
      <w:bookmarkStart w:id="1953" w:name="_Toc183939509"/>
      <w:r>
        <w:rPr>
          <w:rFonts w:hint="eastAsia"/>
          <w:sz w:val="24"/>
        </w:rPr>
        <w:lastRenderedPageBreak/>
        <w:t>五、境内汇款申请书（业务代码</w:t>
      </w:r>
      <w:r>
        <w:rPr>
          <w:rFonts w:hint="eastAsia"/>
          <w:sz w:val="24"/>
        </w:rPr>
        <w:t>7655</w:t>
      </w:r>
      <w:r>
        <w:rPr>
          <w:rFonts w:hint="eastAsia"/>
          <w:sz w:val="24"/>
        </w:rPr>
        <w:t>）</w:t>
      </w:r>
      <w:bookmarkEnd w:id="1953"/>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通过该功能自动采集或提供人工录入渠道采集根据国家外汇管理局《贸易进口付汇核销数据申报管理办法（试行）》规定需要核销的以汇款方式结算的贸易进口境内支出，并对该业务的基础信息进行维护。</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A17FCC">
        <w:tc>
          <w:tcPr>
            <w:tcW w:w="2268" w:type="dxa"/>
          </w:tcPr>
          <w:p w:rsidR="00A17FCC" w:rsidRDefault="00A17FCC" w:rsidP="00A17FCC">
            <w:pPr>
              <w:rPr>
                <w:rFonts w:ascii="宋体" w:hAnsi="宋体"/>
              </w:rPr>
            </w:pPr>
            <w:r>
              <w:rPr>
                <w:rFonts w:ascii="宋体" w:hAnsi="宋体" w:hint="eastAsia"/>
              </w:rPr>
              <w:t>新增</w:t>
            </w:r>
          </w:p>
        </w:tc>
        <w:tc>
          <w:tcPr>
            <w:tcW w:w="6254" w:type="dxa"/>
          </w:tcPr>
          <w:p w:rsidR="00A17FCC" w:rsidRDefault="00A17FCC" w:rsidP="00A17FCC">
            <w:pPr>
              <w:rPr>
                <w:rFonts w:ascii="宋体" w:hAnsi="宋体"/>
              </w:rPr>
            </w:pPr>
            <w:r>
              <w:rPr>
                <w:rFonts w:ascii="宋体" w:hAnsi="宋体" w:hint="eastAsia"/>
              </w:rPr>
              <w:t>人工采集涉外收入业务</w:t>
            </w:r>
          </w:p>
        </w:tc>
      </w:tr>
      <w:tr w:rsidR="00A17FCC">
        <w:tc>
          <w:tcPr>
            <w:tcW w:w="2268" w:type="dxa"/>
          </w:tcPr>
          <w:p w:rsidR="00A17FCC" w:rsidRDefault="00A17FCC" w:rsidP="00A17FCC">
            <w:pPr>
              <w:rPr>
                <w:rFonts w:ascii="宋体" w:hAnsi="宋体"/>
              </w:rPr>
            </w:pPr>
            <w:r>
              <w:rPr>
                <w:rFonts w:ascii="宋体" w:hAnsi="宋体" w:hint="eastAsia"/>
              </w:rPr>
              <w:t>修改</w:t>
            </w:r>
          </w:p>
        </w:tc>
        <w:tc>
          <w:tcPr>
            <w:tcW w:w="6254" w:type="dxa"/>
          </w:tcPr>
          <w:p w:rsidR="00A17FCC" w:rsidRDefault="00A17FCC" w:rsidP="00A17FCC">
            <w:pPr>
              <w:rPr>
                <w:rFonts w:ascii="宋体" w:hAnsi="宋体"/>
              </w:rPr>
            </w:pPr>
            <w:r>
              <w:rPr>
                <w:rFonts w:ascii="宋体" w:hAnsi="宋体" w:hint="eastAsia"/>
              </w:rPr>
              <w:t>维护或修改涉外收入基础信息</w:t>
            </w:r>
          </w:p>
        </w:tc>
      </w:tr>
      <w:tr w:rsidR="00A17FCC">
        <w:tc>
          <w:tcPr>
            <w:tcW w:w="2268" w:type="dxa"/>
          </w:tcPr>
          <w:p w:rsidR="00A17FCC" w:rsidRDefault="00A17FCC" w:rsidP="00A17FCC">
            <w:pPr>
              <w:rPr>
                <w:rFonts w:ascii="宋体" w:hAnsi="宋体"/>
              </w:rPr>
            </w:pPr>
            <w:r>
              <w:rPr>
                <w:rFonts w:ascii="宋体" w:hAnsi="宋体" w:hint="eastAsia"/>
              </w:rPr>
              <w:t>删除</w:t>
            </w:r>
          </w:p>
        </w:tc>
        <w:tc>
          <w:tcPr>
            <w:tcW w:w="6254" w:type="dxa"/>
          </w:tcPr>
          <w:p w:rsidR="00A17FCC" w:rsidRDefault="00A17FCC" w:rsidP="00A17FCC">
            <w:pPr>
              <w:rPr>
                <w:rFonts w:ascii="宋体" w:hAnsi="宋体"/>
              </w:rPr>
            </w:pPr>
            <w:r>
              <w:rPr>
                <w:rFonts w:ascii="宋体" w:hAnsi="宋体" w:hint="eastAsia"/>
              </w:rPr>
              <w:t>删除人工识别为非涉外收入的数据</w:t>
            </w:r>
          </w:p>
        </w:tc>
      </w:tr>
      <w:tr w:rsidR="00A17FCC">
        <w:tc>
          <w:tcPr>
            <w:tcW w:w="2268" w:type="dxa"/>
          </w:tcPr>
          <w:p w:rsidR="00A17FCC" w:rsidRDefault="00A17FCC" w:rsidP="00A17FCC">
            <w:pPr>
              <w:rPr>
                <w:rFonts w:ascii="宋体" w:hAnsi="宋体"/>
              </w:rPr>
            </w:pPr>
            <w:r>
              <w:rPr>
                <w:rFonts w:ascii="宋体" w:hAnsi="宋体" w:hint="eastAsia"/>
              </w:rPr>
              <w:t>查询</w:t>
            </w:r>
          </w:p>
        </w:tc>
        <w:tc>
          <w:tcPr>
            <w:tcW w:w="6254" w:type="dxa"/>
          </w:tcPr>
          <w:p w:rsidR="00A17FCC" w:rsidRDefault="00A17FCC" w:rsidP="00A17FCC">
            <w:pPr>
              <w:rPr>
                <w:rFonts w:ascii="宋体" w:hAnsi="宋体"/>
              </w:rPr>
            </w:pPr>
            <w:r>
              <w:rPr>
                <w:rFonts w:ascii="宋体" w:hAnsi="宋体" w:hint="eastAsia"/>
              </w:rPr>
              <w:t>刷新数据</w:t>
            </w:r>
          </w:p>
        </w:tc>
      </w:tr>
      <w:tr w:rsidR="00A17FCC">
        <w:tc>
          <w:tcPr>
            <w:tcW w:w="2268" w:type="dxa"/>
          </w:tcPr>
          <w:p w:rsidR="00A17FCC" w:rsidRDefault="00A17FCC" w:rsidP="00A17FCC">
            <w:pPr>
              <w:rPr>
                <w:rFonts w:ascii="宋体" w:hAnsi="宋体"/>
              </w:rPr>
            </w:pPr>
            <w:r>
              <w:rPr>
                <w:rFonts w:ascii="宋体" w:hAnsi="宋体" w:hint="eastAsia"/>
              </w:rPr>
              <w:t>明细</w:t>
            </w:r>
          </w:p>
        </w:tc>
        <w:tc>
          <w:tcPr>
            <w:tcW w:w="6254" w:type="dxa"/>
          </w:tcPr>
          <w:p w:rsidR="00A17FCC" w:rsidRDefault="00A17FCC" w:rsidP="00A17FCC">
            <w:pPr>
              <w:rPr>
                <w:rFonts w:ascii="宋体" w:hAnsi="宋体"/>
              </w:rPr>
            </w:pPr>
            <w:r>
              <w:rPr>
                <w:rFonts w:ascii="宋体" w:hAnsi="宋体" w:hint="eastAsia"/>
              </w:rPr>
              <w:t>查询某条数据明细情况。</w:t>
            </w:r>
          </w:p>
        </w:tc>
      </w:tr>
      <w:tr w:rsidR="00A17FCC">
        <w:tc>
          <w:tcPr>
            <w:tcW w:w="2268" w:type="dxa"/>
          </w:tcPr>
          <w:p w:rsidR="00A17FCC" w:rsidRDefault="00A17FCC" w:rsidP="00A17FCC">
            <w:pPr>
              <w:rPr>
                <w:rFonts w:ascii="宋体" w:hAnsi="宋体"/>
              </w:rPr>
            </w:pPr>
            <w:r>
              <w:rPr>
                <w:rFonts w:ascii="宋体" w:hAnsi="宋体" w:hint="eastAsia"/>
              </w:rPr>
              <w:t>申报无误</w:t>
            </w:r>
          </w:p>
        </w:tc>
        <w:tc>
          <w:tcPr>
            <w:tcW w:w="6254" w:type="dxa"/>
          </w:tcPr>
          <w:p w:rsidR="00A17FCC" w:rsidRDefault="00A17FCC" w:rsidP="00A17FCC">
            <w:pPr>
              <w:rPr>
                <w:rFonts w:ascii="宋体" w:hAnsi="宋体"/>
              </w:rPr>
            </w:pPr>
            <w:r>
              <w:rPr>
                <w:rFonts w:ascii="宋体" w:hAnsi="宋体" w:hint="eastAsia"/>
              </w:rPr>
              <w:t>对外汇局发送的核查/核销未通过的基础信息信息进行检查后，确认确实无误。该功能由银行版相应功能替代。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取消申报无误</w:t>
            </w:r>
          </w:p>
        </w:tc>
        <w:tc>
          <w:tcPr>
            <w:tcW w:w="6254" w:type="dxa"/>
          </w:tcPr>
          <w:p w:rsidR="00A17FCC" w:rsidRDefault="00A17FCC" w:rsidP="00A17FCC">
            <w:pPr>
              <w:rPr>
                <w:rFonts w:ascii="宋体" w:hAnsi="宋体"/>
              </w:rPr>
            </w:pPr>
            <w:r>
              <w:rPr>
                <w:rFonts w:ascii="宋体" w:hAnsi="宋体" w:hint="eastAsia"/>
              </w:rPr>
              <w:t>错误确认数据无误后，将数据恢复为可修改状态。</w:t>
            </w:r>
            <w:r>
              <w:rPr>
                <w:rFonts w:hint="eastAsia"/>
              </w:rPr>
              <w:t>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状态</w:t>
            </w:r>
          </w:p>
        </w:tc>
        <w:tc>
          <w:tcPr>
            <w:tcW w:w="6254" w:type="dxa"/>
          </w:tcPr>
          <w:p w:rsidR="00A17FCC" w:rsidRDefault="00A17FCC" w:rsidP="00A17FCC">
            <w:pPr>
              <w:rPr>
                <w:rFonts w:ascii="宋体" w:hAnsi="宋体"/>
              </w:rPr>
            </w:pPr>
            <w:r>
              <w:rPr>
                <w:rFonts w:ascii="宋体" w:hAnsi="宋体" w:hint="eastAsia"/>
              </w:rPr>
              <w:t>未完成维护录入：该数据字段不完整，尚不符合导入银行版要求。该状态数据将不会导入银行版。</w:t>
            </w:r>
          </w:p>
          <w:p w:rsidR="00A17FCC" w:rsidRDefault="00A17FCC" w:rsidP="00A17FCC">
            <w:pPr>
              <w:rPr>
                <w:rFonts w:ascii="宋体" w:hAnsi="宋体"/>
              </w:rPr>
            </w:pPr>
            <w:r>
              <w:rPr>
                <w:rFonts w:ascii="宋体" w:hAnsi="宋体" w:hint="eastAsia"/>
              </w:rPr>
              <w:t>完成录入维护：该数据字段维护完整且通过国际收支申报系统数据检查，符合导入银行版要求。只有该状态数据被下载后将被导入银行版。</w:t>
            </w:r>
          </w:p>
          <w:p w:rsidR="00A17FCC" w:rsidRDefault="00A17FCC" w:rsidP="00A17FCC">
            <w:pPr>
              <w:rPr>
                <w:rFonts w:ascii="宋体" w:hAnsi="宋体"/>
              </w:rPr>
            </w:pPr>
            <w:r>
              <w:rPr>
                <w:rFonts w:ascii="宋体" w:hAnsi="宋体" w:hint="eastAsia"/>
              </w:rPr>
              <w:t>已下载：该数据已下载并被导入银行版，只有“已维护/完成录入维护”的数据才能下载，才能转换为“已下载”状态。</w:t>
            </w:r>
          </w:p>
        </w:tc>
      </w:tr>
      <w:tr w:rsidR="00A17FCC">
        <w:tc>
          <w:tcPr>
            <w:tcW w:w="2268" w:type="dxa"/>
          </w:tcPr>
          <w:p w:rsidR="00A17FCC" w:rsidRDefault="00A17FCC" w:rsidP="00A17FCC">
            <w:pPr>
              <w:rPr>
                <w:rFonts w:ascii="宋体" w:hAnsi="宋体"/>
              </w:rPr>
            </w:pPr>
            <w:r>
              <w:rPr>
                <w:rFonts w:ascii="宋体" w:hAnsi="宋体" w:hint="eastAsia"/>
              </w:rPr>
              <w:t>账务日期</w:t>
            </w:r>
          </w:p>
        </w:tc>
        <w:tc>
          <w:tcPr>
            <w:tcW w:w="6254" w:type="dxa"/>
          </w:tcPr>
          <w:p w:rsidR="00A17FCC" w:rsidRDefault="00A17FCC" w:rsidP="00A17FCC">
            <w:pPr>
              <w:rPr>
                <w:rFonts w:ascii="宋体" w:hAnsi="宋体"/>
              </w:rPr>
            </w:pPr>
            <w:r>
              <w:rPr>
                <w:rFonts w:ascii="宋体" w:hAnsi="宋体" w:hint="eastAsia"/>
              </w:rPr>
              <w:t>境内付款的日期</w:t>
            </w:r>
          </w:p>
        </w:tc>
      </w:tr>
      <w:tr w:rsidR="00A17FCC">
        <w:tc>
          <w:tcPr>
            <w:tcW w:w="2268" w:type="dxa"/>
          </w:tcPr>
          <w:p w:rsidR="00A17FCC" w:rsidRDefault="00A17FCC" w:rsidP="00A17FCC">
            <w:pPr>
              <w:rPr>
                <w:rFonts w:ascii="宋体" w:hAnsi="宋体"/>
              </w:rPr>
            </w:pPr>
            <w:r>
              <w:rPr>
                <w:rFonts w:ascii="宋体" w:hAnsi="宋体" w:hint="eastAsia"/>
              </w:rPr>
              <w:t>银行业务种类</w:t>
            </w:r>
          </w:p>
        </w:tc>
        <w:tc>
          <w:tcPr>
            <w:tcW w:w="6254" w:type="dxa"/>
          </w:tcPr>
          <w:p w:rsidR="00A17FCC" w:rsidRDefault="00A17FCC" w:rsidP="00A17FCC">
            <w:pPr>
              <w:rPr>
                <w:rFonts w:ascii="宋体" w:hAnsi="宋体"/>
              </w:rPr>
            </w:pPr>
            <w:r>
              <w:rPr>
                <w:rFonts w:ascii="宋体" w:hAnsi="宋体" w:hint="eastAsia"/>
              </w:rPr>
              <w:t>业务来源渠道。目前为两类，一类为国际结算系统（业务种类为“ITS”），一类为人工增加（业务种类为“MAU”）。</w:t>
            </w:r>
          </w:p>
        </w:tc>
      </w:tr>
      <w:tr w:rsidR="00A17FCC">
        <w:tc>
          <w:tcPr>
            <w:tcW w:w="2268" w:type="dxa"/>
          </w:tcPr>
          <w:p w:rsidR="00A17FCC" w:rsidRDefault="00A17FCC" w:rsidP="00A17FCC">
            <w:pPr>
              <w:rPr>
                <w:rFonts w:ascii="宋体" w:hAnsi="宋体"/>
              </w:rPr>
            </w:pPr>
            <w:r>
              <w:rPr>
                <w:rFonts w:ascii="宋体" w:hAnsi="宋体" w:hint="eastAsia"/>
              </w:rPr>
              <w:t>暂存</w:t>
            </w:r>
          </w:p>
        </w:tc>
        <w:tc>
          <w:tcPr>
            <w:tcW w:w="6254" w:type="dxa"/>
          </w:tcPr>
          <w:p w:rsidR="00A17FCC" w:rsidRDefault="00A17FCC" w:rsidP="00A17FCC">
            <w:pPr>
              <w:rPr>
                <w:rFonts w:ascii="宋体" w:hAnsi="宋体"/>
              </w:rPr>
            </w:pPr>
            <w:r>
              <w:rPr>
                <w:rFonts w:ascii="宋体" w:hAnsi="宋体" w:hint="eastAsia"/>
              </w:rPr>
              <w:t>未完成维护前，将已维护的信息暂时保存，且系统不对该保存信息的合法性和关联性进行校验。</w:t>
            </w:r>
          </w:p>
        </w:tc>
      </w:tr>
      <w:tr w:rsidR="00A17FCC">
        <w:tc>
          <w:tcPr>
            <w:tcW w:w="2268" w:type="dxa"/>
          </w:tcPr>
          <w:p w:rsidR="00A17FCC" w:rsidRDefault="00A17FCC" w:rsidP="00A17FCC">
            <w:pPr>
              <w:rPr>
                <w:rFonts w:ascii="宋体" w:hAnsi="宋体"/>
              </w:rPr>
            </w:pPr>
            <w:r>
              <w:rPr>
                <w:rFonts w:ascii="宋体" w:hAnsi="宋体" w:hint="eastAsia"/>
              </w:rPr>
              <w:lastRenderedPageBreak/>
              <w:t>申报</w:t>
            </w:r>
          </w:p>
        </w:tc>
        <w:tc>
          <w:tcPr>
            <w:tcW w:w="6254" w:type="dxa"/>
          </w:tcPr>
          <w:p w:rsidR="00A17FCC" w:rsidRDefault="00A17FCC" w:rsidP="00A17FCC">
            <w:pPr>
              <w:rPr>
                <w:rFonts w:ascii="宋体" w:hAnsi="宋体"/>
              </w:rPr>
            </w:pPr>
            <w:r>
              <w:rPr>
                <w:rFonts w:ascii="宋体" w:hAnsi="宋体" w:hint="eastAsia"/>
              </w:rPr>
              <w:t>基础信息维护完成后，确认保存。此时，系统对信息的完整性、合法性和逻辑性进行校验。</w:t>
            </w:r>
          </w:p>
        </w:tc>
      </w:tr>
      <w:tr w:rsidR="00A17FCC">
        <w:tc>
          <w:tcPr>
            <w:tcW w:w="2268" w:type="dxa"/>
          </w:tcPr>
          <w:p w:rsidR="00A17FCC" w:rsidRDefault="00A17FCC" w:rsidP="00A17FCC">
            <w:pPr>
              <w:rPr>
                <w:rFonts w:ascii="宋体" w:hAnsi="宋体"/>
              </w:rPr>
            </w:pPr>
            <w:r>
              <w:rPr>
                <w:rFonts w:ascii="宋体" w:hAnsi="宋体" w:hint="eastAsia"/>
              </w:rPr>
              <w:t>取申报号码</w:t>
            </w:r>
          </w:p>
        </w:tc>
        <w:tc>
          <w:tcPr>
            <w:tcW w:w="6254" w:type="dxa"/>
          </w:tcPr>
          <w:p w:rsidR="00A17FCC" w:rsidRDefault="00A17FCC" w:rsidP="00A17FCC">
            <w:pPr>
              <w:rPr>
                <w:rFonts w:ascii="宋体" w:hAnsi="宋体"/>
              </w:rPr>
            </w:pPr>
            <w:r>
              <w:rPr>
                <w:rFonts w:ascii="宋体" w:hAnsi="宋体" w:hint="eastAsia"/>
              </w:rPr>
              <w:t>录入完成申报号码产生规则的要素后，系统自动产生申报号码。</w:t>
            </w:r>
          </w:p>
        </w:tc>
      </w:tr>
      <w:tr w:rsidR="00A17FCC">
        <w:tc>
          <w:tcPr>
            <w:tcW w:w="2268" w:type="dxa"/>
          </w:tcPr>
          <w:p w:rsidR="00A17FCC" w:rsidRDefault="00A17FCC" w:rsidP="00A17FCC">
            <w:pPr>
              <w:rPr>
                <w:rFonts w:ascii="宋体" w:hAnsi="宋体"/>
              </w:rPr>
            </w:pPr>
            <w:r>
              <w:rPr>
                <w:rFonts w:ascii="宋体" w:hAnsi="宋体" w:hint="eastAsia"/>
              </w:rPr>
              <w:t>取客户信息</w:t>
            </w:r>
          </w:p>
        </w:tc>
        <w:tc>
          <w:tcPr>
            <w:tcW w:w="6254" w:type="dxa"/>
          </w:tcPr>
          <w:p w:rsidR="00A17FCC" w:rsidRDefault="00A17FCC" w:rsidP="00A17FCC">
            <w:pPr>
              <w:rPr>
                <w:rFonts w:ascii="宋体" w:hAnsi="宋体"/>
              </w:rPr>
            </w:pPr>
            <w:r>
              <w:rPr>
                <w:rFonts w:ascii="宋体" w:hAnsi="宋体" w:hint="eastAsia"/>
              </w:rPr>
              <w:t>录入客户账户后，系统自动读取客户名称和客户组织机构代码。</w:t>
            </w:r>
          </w:p>
        </w:tc>
      </w:tr>
      <w:tr w:rsidR="00A17FCC">
        <w:tc>
          <w:tcPr>
            <w:tcW w:w="2268" w:type="dxa"/>
          </w:tcPr>
          <w:p w:rsidR="00A17FCC" w:rsidRDefault="00A17FCC" w:rsidP="00A17FCC">
            <w:pPr>
              <w:rPr>
                <w:rFonts w:ascii="宋体" w:hAnsi="宋体"/>
              </w:rPr>
            </w:pPr>
            <w:r>
              <w:rPr>
                <w:rFonts w:ascii="宋体" w:hAnsi="宋体" w:hint="eastAsia"/>
              </w:rPr>
              <w:t>组织机构码校验</w:t>
            </w:r>
          </w:p>
        </w:tc>
        <w:tc>
          <w:tcPr>
            <w:tcW w:w="6254" w:type="dxa"/>
          </w:tcPr>
          <w:p w:rsidR="00A17FCC" w:rsidRDefault="00A17FCC" w:rsidP="00A17FCC">
            <w:pPr>
              <w:rPr>
                <w:rFonts w:ascii="宋体" w:hAnsi="宋体"/>
              </w:rPr>
            </w:pPr>
            <w:r>
              <w:rPr>
                <w:rFonts w:ascii="宋体" w:hAnsi="宋体" w:hint="eastAsia"/>
              </w:rPr>
              <w:t>校验组织机构代码的合法性。</w:t>
            </w:r>
          </w:p>
        </w:tc>
      </w:tr>
      <w:tr w:rsidR="00A17FCC">
        <w:tc>
          <w:tcPr>
            <w:tcW w:w="2268" w:type="dxa"/>
          </w:tcPr>
          <w:p w:rsidR="00A17FCC" w:rsidRDefault="00A17FCC" w:rsidP="00A17FCC">
            <w:pPr>
              <w:rPr>
                <w:rFonts w:ascii="宋体" w:hAnsi="宋体"/>
              </w:rPr>
            </w:pPr>
            <w:r>
              <w:rPr>
                <w:rFonts w:ascii="宋体" w:hAnsi="宋体" w:hint="eastAsia"/>
              </w:rPr>
              <w:t>购汇汇率</w:t>
            </w:r>
          </w:p>
        </w:tc>
        <w:tc>
          <w:tcPr>
            <w:tcW w:w="6254" w:type="dxa"/>
          </w:tcPr>
          <w:p w:rsidR="00A17FCC" w:rsidRDefault="00A17FCC" w:rsidP="00A17FCC">
            <w:pPr>
              <w:rPr>
                <w:rFonts w:ascii="宋体" w:hAnsi="宋体"/>
              </w:rPr>
            </w:pPr>
            <w:r>
              <w:rPr>
                <w:rFonts w:ascii="宋体" w:hAnsi="宋体" w:hint="eastAsia"/>
              </w:rPr>
              <w:t>境内汇款金额中，以人民币购汇部分的汇率。以百元货币单位为标准。</w:t>
            </w:r>
          </w:p>
        </w:tc>
      </w:tr>
      <w:tr w:rsidR="00A17FCC">
        <w:tc>
          <w:tcPr>
            <w:tcW w:w="2268" w:type="dxa"/>
          </w:tcPr>
          <w:p w:rsidR="00A17FCC" w:rsidRDefault="00A17FCC" w:rsidP="00A17FCC">
            <w:pPr>
              <w:rPr>
                <w:rFonts w:ascii="宋体" w:hAnsi="宋体"/>
              </w:rPr>
            </w:pPr>
            <w:r>
              <w:rPr>
                <w:rFonts w:ascii="宋体" w:hAnsi="宋体" w:hint="eastAsia"/>
              </w:rPr>
              <w:t>其他金额</w:t>
            </w:r>
          </w:p>
        </w:tc>
        <w:tc>
          <w:tcPr>
            <w:tcW w:w="6254" w:type="dxa"/>
          </w:tcPr>
          <w:p w:rsidR="00A17FCC" w:rsidRDefault="00A17FCC" w:rsidP="00A17FCC">
            <w:pPr>
              <w:rPr>
                <w:rFonts w:ascii="宋体" w:hAnsi="宋体"/>
              </w:rPr>
            </w:pPr>
            <w:r>
              <w:rPr>
                <w:rFonts w:ascii="宋体" w:hAnsi="宋体" w:hint="eastAsia"/>
              </w:rPr>
              <w:t>汇款人除购汇和现汇金额以外对境外支付的金额。</w:t>
            </w:r>
          </w:p>
        </w:tc>
      </w:tr>
    </w:tbl>
    <w:p w:rsidR="00A17FCC" w:rsidRDefault="00A17FCC" w:rsidP="00A17FCC"/>
    <w:p w:rsidR="00A17FCC" w:rsidRDefault="00A17FCC" w:rsidP="00A17FCC">
      <w:pPr>
        <w:pStyle w:val="6"/>
        <w:spacing w:line="360" w:lineRule="auto"/>
      </w:pPr>
      <w:r>
        <w:rPr>
          <w:rFonts w:hint="eastAsia"/>
        </w:rPr>
        <w:t>（三）操作要点</w:t>
      </w:r>
    </w:p>
    <w:p w:rsidR="00A17FCC" w:rsidRDefault="00A17FCC" w:rsidP="00A17FCC">
      <w:pPr>
        <w:ind w:left="480" w:hangingChars="200" w:hanging="480"/>
      </w:pPr>
      <w:r>
        <w:rPr>
          <w:rFonts w:hint="eastAsia"/>
        </w:rPr>
        <w:t>１、检查数据是否符合采集范围。目前，国际收支申报系统暂只与国际结算系统对接，对无法直接对接业务系统需手工增加的，须通过“新增”增加数据。通过国际结算系统处理的收款银行为“中国”的收入将对接入该队列，如该笔业务非进口核销项下的付款，须点按“删除”删除该业务；如无法确认付款银行国别的，将按“大概率”原则系统将该笔收款对接到“境外汇款申请书”队列，如业务实际属境内进口项下的付款，应先删除“境外汇款申请书”队列中对应的数据后再在本队列人工增加。</w:t>
      </w:r>
    </w:p>
    <w:p w:rsidR="00A17FCC" w:rsidRDefault="00A17FCC" w:rsidP="00A17FCC">
      <w:pPr>
        <w:ind w:left="480" w:hangingChars="200" w:hanging="480"/>
      </w:pPr>
      <w:r>
        <w:rPr>
          <w:rFonts w:hint="eastAsia"/>
        </w:rPr>
        <w:t>２、在各行规定的下载时间前须将所有数据维护完成，确保数据状态为“完成维护录入”状态。否则，会造成漏报而需补报。</w:t>
      </w:r>
    </w:p>
    <w:p w:rsidR="00A17FCC" w:rsidRDefault="00A17FCC" w:rsidP="00A17FCC">
      <w:pPr>
        <w:ind w:left="480" w:hangingChars="200" w:hanging="480"/>
      </w:pPr>
      <w:r>
        <w:rPr>
          <w:rFonts w:hint="eastAsia"/>
        </w:rPr>
        <w:t>３、对数据状态为“已下载”的数据仅能从我行数据库中删除，如需在国际收支统计监测系统删除，必须通过银行版请示删除。</w:t>
      </w:r>
    </w:p>
    <w:p w:rsidR="00A17FCC" w:rsidRDefault="00A17FCC" w:rsidP="00A17FCC">
      <w:pPr>
        <w:ind w:left="480" w:hangingChars="200" w:hanging="480"/>
      </w:pPr>
      <w:r>
        <w:rPr>
          <w:rFonts w:hint="eastAsia"/>
        </w:rPr>
        <w:t>４、申报号码由系统自动生成。初次维护基础信息时，尽量避免重复点击“取申报号码”。重复点击虽不会造成重复报送，但会发生申报号码跳号情况。如需对“已下载”状态的数据进行修改时，除修改了收</w:t>
      </w:r>
      <w:r>
        <w:rPr>
          <w:rFonts w:hint="eastAsia"/>
        </w:rPr>
        <w:t>/</w:t>
      </w:r>
      <w:r>
        <w:rPr>
          <w:rFonts w:hint="eastAsia"/>
        </w:rPr>
        <w:t>付款人类型要重新“取申报号码”外，尽量避免点击“取申报号码”。如不慎误点，请务必点按“关闭”退出修改。如对“已下载”状态的数据进行修改时误点并误确定了“取申报号码”，此时，需通过银行版请示删除，否则，会造成重复申报。</w:t>
      </w:r>
    </w:p>
    <w:p w:rsidR="00A17FCC" w:rsidRDefault="00A17FCC" w:rsidP="00A17FCC">
      <w:pPr>
        <w:pStyle w:val="6"/>
        <w:spacing w:line="360" w:lineRule="auto"/>
      </w:pPr>
      <w:r>
        <w:rPr>
          <w:rFonts w:hint="eastAsia"/>
        </w:rPr>
        <w:lastRenderedPageBreak/>
        <w:t>（四）操作步骤</w:t>
      </w:r>
    </w:p>
    <w:p w:rsidR="00A17FCC" w:rsidRDefault="00A17FCC" w:rsidP="00A17FCC">
      <w:pPr>
        <w:ind w:left="480" w:hangingChars="200" w:hanging="480"/>
      </w:pPr>
      <w:r>
        <w:rPr>
          <w:rFonts w:hint="eastAsia"/>
        </w:rPr>
        <w:t>１、用户选择操作国际业务－国际收支统计监测－境内汇款申请书或在“业务代码”栏输入“</w:t>
      </w:r>
      <w:r>
        <w:rPr>
          <w:rFonts w:hint="eastAsia"/>
        </w:rPr>
        <w:t>7955</w:t>
      </w:r>
      <w:r>
        <w:rPr>
          <w:rFonts w:hint="eastAsia"/>
        </w:rPr>
        <w:t>”进入。</w:t>
      </w:r>
    </w:p>
    <w:p w:rsidR="00A17FCC" w:rsidRDefault="00A17FCC" w:rsidP="00A17FCC">
      <w:pPr>
        <w:ind w:left="480" w:hangingChars="200" w:hanging="480"/>
      </w:pPr>
      <w:r>
        <w:rPr>
          <w:rFonts w:hint="eastAsia"/>
        </w:rPr>
        <w:t>２、输入账务日期，查看当日数据队列，检查队列数据是否为当日以汇款方式结算的需核销的境内进口业务。对无法直接对接业务系统需手工增加的，须点按“新增”增加数据；对系统分拣错误错入数据队列的，须点按“删除”删除数据。</w:t>
      </w:r>
    </w:p>
    <w:p w:rsidR="00A17FCC" w:rsidRDefault="00A17FCC" w:rsidP="00A17FCC">
      <w:pPr>
        <w:ind w:left="480" w:hangingChars="200" w:hanging="480"/>
      </w:pPr>
      <w:r>
        <w:rPr>
          <w:rFonts w:hint="eastAsia"/>
        </w:rPr>
        <w:t>３、选择需维护的数据，点击“修改”，检查数据项目是否完整、准确，补充缺漏项目，修正错误项目，按“取申报号”生成申报号码，按“申报”确认保存信息。其中，在录入客户账户后可选择“取客户信息”自动读取客户组织机构代码和客户名称；选择“组织机构码校验”校验组织机构代码的合法性。</w:t>
      </w:r>
    </w:p>
    <w:p w:rsidR="00A17FCC" w:rsidRDefault="00A17FCC" w:rsidP="00A17FCC">
      <w:pPr>
        <w:pStyle w:val="5"/>
        <w:rPr>
          <w:sz w:val="24"/>
        </w:rPr>
      </w:pPr>
      <w:bookmarkStart w:id="1954" w:name="_Toc183939510"/>
      <w:r>
        <w:rPr>
          <w:rFonts w:hint="eastAsia"/>
          <w:sz w:val="24"/>
        </w:rPr>
        <w:t>六、境内付款</w:t>
      </w:r>
      <w:r>
        <w:rPr>
          <w:rFonts w:hint="eastAsia"/>
          <w:sz w:val="24"/>
        </w:rPr>
        <w:t>/</w:t>
      </w:r>
      <w:r>
        <w:rPr>
          <w:rFonts w:hint="eastAsia"/>
          <w:sz w:val="24"/>
        </w:rPr>
        <w:t>承兑通知书（业务代码</w:t>
      </w:r>
      <w:r>
        <w:rPr>
          <w:rFonts w:hint="eastAsia"/>
          <w:sz w:val="24"/>
        </w:rPr>
        <w:t>7956</w:t>
      </w:r>
      <w:r>
        <w:rPr>
          <w:rFonts w:hint="eastAsia"/>
          <w:sz w:val="24"/>
        </w:rPr>
        <w:t>）</w:t>
      </w:r>
      <w:bookmarkEnd w:id="1954"/>
    </w:p>
    <w:p w:rsidR="00A17FCC" w:rsidRDefault="00A17FCC" w:rsidP="00A17FCC">
      <w:pPr>
        <w:pStyle w:val="6"/>
        <w:spacing w:line="360" w:lineRule="auto"/>
      </w:pPr>
      <w:r>
        <w:rPr>
          <w:rFonts w:hint="eastAsia"/>
        </w:rPr>
        <w:t>（一）功能介绍</w:t>
      </w:r>
    </w:p>
    <w:p w:rsidR="00A17FCC" w:rsidRDefault="00A17FCC" w:rsidP="00A17FCC">
      <w:pPr>
        <w:ind w:firstLineChars="200" w:firstLine="480"/>
      </w:pPr>
      <w:r>
        <w:rPr>
          <w:rFonts w:hint="eastAsia"/>
        </w:rPr>
        <w:t>通过该功能自动采集或提供人工录入渠道采集根据国家外汇管理局《贸易进口付汇核销数据申报管理办法（试行）》规定需要核销的以汇款以外方式结算的贸易进口境内支出，并对该业务的基础信息进行维护。</w:t>
      </w:r>
    </w:p>
    <w:p w:rsidR="00A17FCC" w:rsidRDefault="00A17FCC" w:rsidP="00A17FCC">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A17FCC">
        <w:tc>
          <w:tcPr>
            <w:tcW w:w="2268" w:type="dxa"/>
          </w:tcPr>
          <w:p w:rsidR="00A17FCC" w:rsidRDefault="00A17FCC" w:rsidP="00A17FCC">
            <w:pPr>
              <w:rPr>
                <w:rFonts w:ascii="宋体" w:hAnsi="宋体"/>
              </w:rPr>
            </w:pPr>
            <w:r>
              <w:rPr>
                <w:rFonts w:ascii="宋体" w:hAnsi="宋体" w:hint="eastAsia"/>
              </w:rPr>
              <w:t>新增</w:t>
            </w:r>
          </w:p>
        </w:tc>
        <w:tc>
          <w:tcPr>
            <w:tcW w:w="6254" w:type="dxa"/>
          </w:tcPr>
          <w:p w:rsidR="00A17FCC" w:rsidRDefault="00A17FCC" w:rsidP="00A17FCC">
            <w:pPr>
              <w:rPr>
                <w:rFonts w:ascii="宋体" w:hAnsi="宋体"/>
              </w:rPr>
            </w:pPr>
            <w:r>
              <w:rPr>
                <w:rFonts w:ascii="宋体" w:hAnsi="宋体" w:hint="eastAsia"/>
              </w:rPr>
              <w:t>人工采集涉外收入业务</w:t>
            </w:r>
          </w:p>
        </w:tc>
      </w:tr>
      <w:tr w:rsidR="00A17FCC">
        <w:tc>
          <w:tcPr>
            <w:tcW w:w="2268" w:type="dxa"/>
          </w:tcPr>
          <w:p w:rsidR="00A17FCC" w:rsidRDefault="00A17FCC" w:rsidP="00A17FCC">
            <w:pPr>
              <w:rPr>
                <w:rFonts w:ascii="宋体" w:hAnsi="宋体"/>
              </w:rPr>
            </w:pPr>
            <w:r>
              <w:rPr>
                <w:rFonts w:ascii="宋体" w:hAnsi="宋体" w:hint="eastAsia"/>
              </w:rPr>
              <w:t>修改</w:t>
            </w:r>
          </w:p>
        </w:tc>
        <w:tc>
          <w:tcPr>
            <w:tcW w:w="6254" w:type="dxa"/>
          </w:tcPr>
          <w:p w:rsidR="00A17FCC" w:rsidRDefault="00A17FCC" w:rsidP="00A17FCC">
            <w:pPr>
              <w:rPr>
                <w:rFonts w:ascii="宋体" w:hAnsi="宋体"/>
              </w:rPr>
            </w:pPr>
            <w:r>
              <w:rPr>
                <w:rFonts w:ascii="宋体" w:hAnsi="宋体" w:hint="eastAsia"/>
              </w:rPr>
              <w:t>维护或修改涉外收入基础信息</w:t>
            </w:r>
          </w:p>
        </w:tc>
      </w:tr>
      <w:tr w:rsidR="00A17FCC">
        <w:tc>
          <w:tcPr>
            <w:tcW w:w="2268" w:type="dxa"/>
          </w:tcPr>
          <w:p w:rsidR="00A17FCC" w:rsidRDefault="00A17FCC" w:rsidP="00A17FCC">
            <w:pPr>
              <w:rPr>
                <w:rFonts w:ascii="宋体" w:hAnsi="宋体"/>
              </w:rPr>
            </w:pPr>
            <w:r>
              <w:rPr>
                <w:rFonts w:ascii="宋体" w:hAnsi="宋体" w:hint="eastAsia"/>
              </w:rPr>
              <w:t>删除</w:t>
            </w:r>
          </w:p>
        </w:tc>
        <w:tc>
          <w:tcPr>
            <w:tcW w:w="6254" w:type="dxa"/>
          </w:tcPr>
          <w:p w:rsidR="00A17FCC" w:rsidRDefault="00A17FCC" w:rsidP="00A17FCC">
            <w:pPr>
              <w:rPr>
                <w:rFonts w:ascii="宋体" w:hAnsi="宋体"/>
              </w:rPr>
            </w:pPr>
            <w:r>
              <w:rPr>
                <w:rFonts w:ascii="宋体" w:hAnsi="宋体" w:hint="eastAsia"/>
              </w:rPr>
              <w:t>删除人工识别为非涉外收入的数据</w:t>
            </w:r>
          </w:p>
        </w:tc>
      </w:tr>
      <w:tr w:rsidR="00A17FCC">
        <w:tc>
          <w:tcPr>
            <w:tcW w:w="2268" w:type="dxa"/>
          </w:tcPr>
          <w:p w:rsidR="00A17FCC" w:rsidRDefault="00A17FCC" w:rsidP="00A17FCC">
            <w:pPr>
              <w:rPr>
                <w:rFonts w:ascii="宋体" w:hAnsi="宋体"/>
              </w:rPr>
            </w:pPr>
            <w:r>
              <w:rPr>
                <w:rFonts w:ascii="宋体" w:hAnsi="宋体" w:hint="eastAsia"/>
              </w:rPr>
              <w:t>查询</w:t>
            </w:r>
          </w:p>
        </w:tc>
        <w:tc>
          <w:tcPr>
            <w:tcW w:w="6254" w:type="dxa"/>
          </w:tcPr>
          <w:p w:rsidR="00A17FCC" w:rsidRDefault="00A17FCC" w:rsidP="00A17FCC">
            <w:pPr>
              <w:rPr>
                <w:rFonts w:ascii="宋体" w:hAnsi="宋体"/>
              </w:rPr>
            </w:pPr>
            <w:r>
              <w:rPr>
                <w:rFonts w:ascii="宋体" w:hAnsi="宋体" w:hint="eastAsia"/>
              </w:rPr>
              <w:t>刷新数据</w:t>
            </w:r>
          </w:p>
        </w:tc>
      </w:tr>
      <w:tr w:rsidR="00A17FCC">
        <w:tc>
          <w:tcPr>
            <w:tcW w:w="2268" w:type="dxa"/>
          </w:tcPr>
          <w:p w:rsidR="00A17FCC" w:rsidRDefault="00A17FCC" w:rsidP="00A17FCC">
            <w:pPr>
              <w:rPr>
                <w:rFonts w:ascii="宋体" w:hAnsi="宋体"/>
              </w:rPr>
            </w:pPr>
            <w:r>
              <w:rPr>
                <w:rFonts w:ascii="宋体" w:hAnsi="宋体" w:hint="eastAsia"/>
              </w:rPr>
              <w:t>明细</w:t>
            </w:r>
          </w:p>
        </w:tc>
        <w:tc>
          <w:tcPr>
            <w:tcW w:w="6254" w:type="dxa"/>
          </w:tcPr>
          <w:p w:rsidR="00A17FCC" w:rsidRDefault="00A17FCC" w:rsidP="00A17FCC">
            <w:pPr>
              <w:rPr>
                <w:rFonts w:ascii="宋体" w:hAnsi="宋体"/>
              </w:rPr>
            </w:pPr>
            <w:r>
              <w:rPr>
                <w:rFonts w:ascii="宋体" w:hAnsi="宋体" w:hint="eastAsia"/>
              </w:rPr>
              <w:t>查询某条数据明细情况。</w:t>
            </w:r>
          </w:p>
        </w:tc>
      </w:tr>
      <w:tr w:rsidR="00A17FCC">
        <w:tc>
          <w:tcPr>
            <w:tcW w:w="2268" w:type="dxa"/>
          </w:tcPr>
          <w:p w:rsidR="00A17FCC" w:rsidRDefault="00A17FCC" w:rsidP="00A17FCC">
            <w:pPr>
              <w:rPr>
                <w:rFonts w:ascii="宋体" w:hAnsi="宋体"/>
              </w:rPr>
            </w:pPr>
            <w:r>
              <w:rPr>
                <w:rFonts w:ascii="宋体" w:hAnsi="宋体" w:hint="eastAsia"/>
              </w:rPr>
              <w:t>申报无误</w:t>
            </w:r>
          </w:p>
        </w:tc>
        <w:tc>
          <w:tcPr>
            <w:tcW w:w="6254" w:type="dxa"/>
          </w:tcPr>
          <w:p w:rsidR="00A17FCC" w:rsidRDefault="00A17FCC" w:rsidP="00A17FCC">
            <w:pPr>
              <w:rPr>
                <w:rFonts w:ascii="宋体" w:hAnsi="宋体"/>
              </w:rPr>
            </w:pPr>
            <w:r>
              <w:rPr>
                <w:rFonts w:ascii="宋体" w:hAnsi="宋体" w:hint="eastAsia"/>
              </w:rPr>
              <w:t>对外汇局发送的核查/核销未通过的基础信息信息进行检查后，确认确实无误。该功能由银行版相应功能替代。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取消申报无误</w:t>
            </w:r>
          </w:p>
        </w:tc>
        <w:tc>
          <w:tcPr>
            <w:tcW w:w="6254" w:type="dxa"/>
          </w:tcPr>
          <w:p w:rsidR="00A17FCC" w:rsidRDefault="00A17FCC" w:rsidP="00A17FCC">
            <w:pPr>
              <w:rPr>
                <w:rFonts w:ascii="宋体" w:hAnsi="宋体"/>
              </w:rPr>
            </w:pPr>
            <w:r>
              <w:rPr>
                <w:rFonts w:ascii="宋体" w:hAnsi="宋体" w:hint="eastAsia"/>
              </w:rPr>
              <w:t>错误确认数据无误后，将数据恢复为可修改状态。</w:t>
            </w:r>
            <w:r>
              <w:rPr>
                <w:rFonts w:hint="eastAsia"/>
              </w:rPr>
              <w:t>该功能由银行版相应功能替代。</w:t>
            </w:r>
          </w:p>
        </w:tc>
      </w:tr>
      <w:tr w:rsidR="00A17FCC">
        <w:tc>
          <w:tcPr>
            <w:tcW w:w="2268" w:type="dxa"/>
          </w:tcPr>
          <w:p w:rsidR="00A17FCC" w:rsidRDefault="00A17FCC" w:rsidP="00A17FCC">
            <w:pPr>
              <w:rPr>
                <w:rFonts w:ascii="宋体" w:hAnsi="宋体"/>
              </w:rPr>
            </w:pPr>
            <w:r>
              <w:rPr>
                <w:rFonts w:ascii="宋体" w:hAnsi="宋体" w:hint="eastAsia"/>
              </w:rPr>
              <w:t>状态</w:t>
            </w:r>
          </w:p>
        </w:tc>
        <w:tc>
          <w:tcPr>
            <w:tcW w:w="6254" w:type="dxa"/>
          </w:tcPr>
          <w:p w:rsidR="00A17FCC" w:rsidRDefault="00A17FCC" w:rsidP="00A17FCC">
            <w:pPr>
              <w:rPr>
                <w:rFonts w:ascii="宋体" w:hAnsi="宋体"/>
              </w:rPr>
            </w:pPr>
            <w:r>
              <w:rPr>
                <w:rFonts w:ascii="宋体" w:hAnsi="宋体" w:hint="eastAsia"/>
              </w:rPr>
              <w:t>未完成维护录入：该数据字段不完整，尚不符合导入银行</w:t>
            </w:r>
            <w:r>
              <w:rPr>
                <w:rFonts w:ascii="宋体" w:hAnsi="宋体" w:hint="eastAsia"/>
              </w:rPr>
              <w:lastRenderedPageBreak/>
              <w:t>版要求。该状态数据将不会导入银行版。</w:t>
            </w:r>
          </w:p>
          <w:p w:rsidR="00A17FCC" w:rsidRDefault="00A17FCC" w:rsidP="00A17FCC">
            <w:pPr>
              <w:rPr>
                <w:rFonts w:ascii="宋体" w:hAnsi="宋体"/>
              </w:rPr>
            </w:pPr>
            <w:r>
              <w:rPr>
                <w:rFonts w:ascii="宋体" w:hAnsi="宋体" w:hint="eastAsia"/>
              </w:rPr>
              <w:t>完成录入维护：该数据字段维护完整且通过国际收支申报系统数据检查，符合导入银行版要求。只有该状态数据被下载后将被导入银行版。</w:t>
            </w:r>
          </w:p>
          <w:p w:rsidR="00A17FCC" w:rsidRDefault="00A17FCC" w:rsidP="00A17FCC">
            <w:pPr>
              <w:rPr>
                <w:rFonts w:ascii="宋体" w:hAnsi="宋体"/>
              </w:rPr>
            </w:pPr>
            <w:r>
              <w:rPr>
                <w:rFonts w:ascii="宋体" w:hAnsi="宋体" w:hint="eastAsia"/>
              </w:rPr>
              <w:t>已下载：该数据已下载并被导入银行版，只有“已维护/完成录入维护”的数据才能下载，才能转换为“已下载”状态。</w:t>
            </w:r>
          </w:p>
        </w:tc>
      </w:tr>
      <w:tr w:rsidR="00A17FCC">
        <w:tc>
          <w:tcPr>
            <w:tcW w:w="2268" w:type="dxa"/>
          </w:tcPr>
          <w:p w:rsidR="00A17FCC" w:rsidRDefault="00A17FCC" w:rsidP="00A17FCC">
            <w:pPr>
              <w:rPr>
                <w:rFonts w:ascii="宋体" w:hAnsi="宋体"/>
              </w:rPr>
            </w:pPr>
            <w:r>
              <w:rPr>
                <w:rFonts w:ascii="宋体" w:hAnsi="宋体" w:hint="eastAsia"/>
              </w:rPr>
              <w:lastRenderedPageBreak/>
              <w:t>账务日期</w:t>
            </w:r>
          </w:p>
        </w:tc>
        <w:tc>
          <w:tcPr>
            <w:tcW w:w="6254" w:type="dxa"/>
          </w:tcPr>
          <w:p w:rsidR="00A17FCC" w:rsidRDefault="00A17FCC" w:rsidP="00A17FCC">
            <w:pPr>
              <w:rPr>
                <w:rFonts w:ascii="宋体" w:hAnsi="宋体"/>
              </w:rPr>
            </w:pPr>
            <w:r>
              <w:rPr>
                <w:rFonts w:ascii="宋体" w:hAnsi="宋体" w:hint="eastAsia"/>
              </w:rPr>
              <w:t>涉外收入贷记客户账的日期</w:t>
            </w:r>
          </w:p>
        </w:tc>
      </w:tr>
      <w:tr w:rsidR="00A17FCC">
        <w:tc>
          <w:tcPr>
            <w:tcW w:w="2268" w:type="dxa"/>
          </w:tcPr>
          <w:p w:rsidR="00A17FCC" w:rsidRDefault="00A17FCC" w:rsidP="00A17FCC">
            <w:pPr>
              <w:rPr>
                <w:rFonts w:ascii="宋体" w:hAnsi="宋体"/>
              </w:rPr>
            </w:pPr>
            <w:r>
              <w:rPr>
                <w:rFonts w:ascii="宋体" w:hAnsi="宋体" w:hint="eastAsia"/>
              </w:rPr>
              <w:t>银行业务种类</w:t>
            </w:r>
          </w:p>
        </w:tc>
        <w:tc>
          <w:tcPr>
            <w:tcW w:w="6254" w:type="dxa"/>
          </w:tcPr>
          <w:p w:rsidR="00A17FCC" w:rsidRDefault="00A17FCC" w:rsidP="00A17FCC">
            <w:pPr>
              <w:rPr>
                <w:rFonts w:ascii="宋体" w:hAnsi="宋体"/>
              </w:rPr>
            </w:pPr>
            <w:r>
              <w:rPr>
                <w:rFonts w:ascii="宋体" w:hAnsi="宋体" w:hint="eastAsia"/>
              </w:rPr>
              <w:t>业务来源渠道。目前为两类，一类为国际结算系统（业务种类为“ITS”），一类为人工增加（业务种类为“MAU”）。</w:t>
            </w:r>
          </w:p>
        </w:tc>
      </w:tr>
      <w:tr w:rsidR="00A17FCC">
        <w:tc>
          <w:tcPr>
            <w:tcW w:w="2268" w:type="dxa"/>
          </w:tcPr>
          <w:p w:rsidR="00A17FCC" w:rsidRDefault="00A17FCC" w:rsidP="00A17FCC">
            <w:pPr>
              <w:rPr>
                <w:rFonts w:ascii="宋体" w:hAnsi="宋体"/>
              </w:rPr>
            </w:pPr>
            <w:r>
              <w:rPr>
                <w:rFonts w:ascii="宋体" w:hAnsi="宋体" w:hint="eastAsia"/>
              </w:rPr>
              <w:t>暂存</w:t>
            </w:r>
          </w:p>
        </w:tc>
        <w:tc>
          <w:tcPr>
            <w:tcW w:w="6254" w:type="dxa"/>
          </w:tcPr>
          <w:p w:rsidR="00A17FCC" w:rsidRDefault="00A17FCC" w:rsidP="00A17FCC">
            <w:pPr>
              <w:rPr>
                <w:rFonts w:ascii="宋体" w:hAnsi="宋体"/>
              </w:rPr>
            </w:pPr>
            <w:r>
              <w:rPr>
                <w:rFonts w:ascii="宋体" w:hAnsi="宋体" w:hint="eastAsia"/>
              </w:rPr>
              <w:t>未完成维护前，将已维护的信息暂时保存，且系统不对该保存信息的合法性和关联性进行校验。</w:t>
            </w:r>
          </w:p>
        </w:tc>
      </w:tr>
      <w:tr w:rsidR="00A17FCC">
        <w:tc>
          <w:tcPr>
            <w:tcW w:w="2268" w:type="dxa"/>
          </w:tcPr>
          <w:p w:rsidR="00A17FCC" w:rsidRDefault="00A17FCC" w:rsidP="00A17FCC">
            <w:pPr>
              <w:rPr>
                <w:rFonts w:ascii="宋体" w:hAnsi="宋体"/>
              </w:rPr>
            </w:pPr>
            <w:r>
              <w:rPr>
                <w:rFonts w:ascii="宋体" w:hAnsi="宋体" w:hint="eastAsia"/>
              </w:rPr>
              <w:t>申报</w:t>
            </w:r>
          </w:p>
        </w:tc>
        <w:tc>
          <w:tcPr>
            <w:tcW w:w="6254" w:type="dxa"/>
          </w:tcPr>
          <w:p w:rsidR="00A17FCC" w:rsidRDefault="00A17FCC" w:rsidP="00A17FCC">
            <w:pPr>
              <w:rPr>
                <w:rFonts w:ascii="宋体" w:hAnsi="宋体"/>
              </w:rPr>
            </w:pPr>
            <w:r>
              <w:rPr>
                <w:rFonts w:ascii="宋体" w:hAnsi="宋体" w:hint="eastAsia"/>
              </w:rPr>
              <w:t>基础信息维护完成后，确认保存。此时，系统对信息的完整性、合法性和逻辑性进行校验。</w:t>
            </w:r>
          </w:p>
        </w:tc>
      </w:tr>
      <w:tr w:rsidR="00A17FCC">
        <w:tc>
          <w:tcPr>
            <w:tcW w:w="2268" w:type="dxa"/>
          </w:tcPr>
          <w:p w:rsidR="00A17FCC" w:rsidRDefault="00A17FCC" w:rsidP="00A17FCC">
            <w:pPr>
              <w:rPr>
                <w:rFonts w:ascii="宋体" w:hAnsi="宋体"/>
              </w:rPr>
            </w:pPr>
            <w:r>
              <w:rPr>
                <w:rFonts w:ascii="宋体" w:hAnsi="宋体" w:hint="eastAsia"/>
              </w:rPr>
              <w:t>取申报号码</w:t>
            </w:r>
          </w:p>
        </w:tc>
        <w:tc>
          <w:tcPr>
            <w:tcW w:w="6254" w:type="dxa"/>
          </w:tcPr>
          <w:p w:rsidR="00A17FCC" w:rsidRDefault="00A17FCC" w:rsidP="00A17FCC">
            <w:pPr>
              <w:rPr>
                <w:rFonts w:ascii="宋体" w:hAnsi="宋体"/>
              </w:rPr>
            </w:pPr>
            <w:r>
              <w:rPr>
                <w:rFonts w:ascii="宋体" w:hAnsi="宋体" w:hint="eastAsia"/>
              </w:rPr>
              <w:t>录入完成申报号码产生规则的要素后，系统自动产生申报号码。</w:t>
            </w:r>
          </w:p>
        </w:tc>
      </w:tr>
      <w:tr w:rsidR="00A17FCC">
        <w:tc>
          <w:tcPr>
            <w:tcW w:w="2268" w:type="dxa"/>
          </w:tcPr>
          <w:p w:rsidR="00A17FCC" w:rsidRDefault="00A17FCC" w:rsidP="00A17FCC">
            <w:pPr>
              <w:rPr>
                <w:rFonts w:ascii="宋体" w:hAnsi="宋体"/>
              </w:rPr>
            </w:pPr>
            <w:r>
              <w:rPr>
                <w:rFonts w:ascii="宋体" w:hAnsi="宋体" w:hint="eastAsia"/>
              </w:rPr>
              <w:t>取客户信息</w:t>
            </w:r>
          </w:p>
        </w:tc>
        <w:tc>
          <w:tcPr>
            <w:tcW w:w="6254" w:type="dxa"/>
          </w:tcPr>
          <w:p w:rsidR="00A17FCC" w:rsidRDefault="00A17FCC" w:rsidP="00A17FCC">
            <w:pPr>
              <w:rPr>
                <w:rFonts w:ascii="宋体" w:hAnsi="宋体"/>
              </w:rPr>
            </w:pPr>
            <w:r>
              <w:rPr>
                <w:rFonts w:ascii="宋体" w:hAnsi="宋体" w:hint="eastAsia"/>
              </w:rPr>
              <w:t>录入客户账户后，系统自动读取客户名称和客户组织机构代码。</w:t>
            </w:r>
          </w:p>
        </w:tc>
      </w:tr>
      <w:tr w:rsidR="00A17FCC">
        <w:tc>
          <w:tcPr>
            <w:tcW w:w="2268" w:type="dxa"/>
          </w:tcPr>
          <w:p w:rsidR="00A17FCC" w:rsidRDefault="00A17FCC" w:rsidP="00A17FCC">
            <w:pPr>
              <w:rPr>
                <w:rFonts w:ascii="宋体" w:hAnsi="宋体"/>
              </w:rPr>
            </w:pPr>
            <w:r>
              <w:rPr>
                <w:rFonts w:ascii="宋体" w:hAnsi="宋体" w:hint="eastAsia"/>
              </w:rPr>
              <w:t>组织机构码校验</w:t>
            </w:r>
          </w:p>
        </w:tc>
        <w:tc>
          <w:tcPr>
            <w:tcW w:w="6254" w:type="dxa"/>
          </w:tcPr>
          <w:p w:rsidR="00A17FCC" w:rsidRDefault="00A17FCC" w:rsidP="00A17FCC">
            <w:pPr>
              <w:rPr>
                <w:rFonts w:ascii="宋体" w:hAnsi="宋体"/>
              </w:rPr>
            </w:pPr>
            <w:r>
              <w:rPr>
                <w:rFonts w:ascii="宋体" w:hAnsi="宋体" w:hint="eastAsia"/>
              </w:rPr>
              <w:t>校验组织机构代码的合法性。</w:t>
            </w:r>
          </w:p>
        </w:tc>
      </w:tr>
      <w:tr w:rsidR="00A17FCC">
        <w:tc>
          <w:tcPr>
            <w:tcW w:w="2268" w:type="dxa"/>
          </w:tcPr>
          <w:p w:rsidR="00A17FCC" w:rsidRDefault="00A17FCC" w:rsidP="00A17FCC">
            <w:pPr>
              <w:rPr>
                <w:rFonts w:ascii="宋体" w:hAnsi="宋体"/>
              </w:rPr>
            </w:pPr>
            <w:r>
              <w:rPr>
                <w:rFonts w:ascii="宋体" w:hAnsi="宋体" w:hint="eastAsia"/>
              </w:rPr>
              <w:t>实际付款金额</w:t>
            </w:r>
          </w:p>
        </w:tc>
        <w:tc>
          <w:tcPr>
            <w:tcW w:w="6254" w:type="dxa"/>
          </w:tcPr>
          <w:p w:rsidR="00A17FCC" w:rsidRDefault="00A17FCC" w:rsidP="00A17FCC">
            <w:pPr>
              <w:rPr>
                <w:rFonts w:ascii="宋体" w:hAnsi="宋体"/>
              </w:rPr>
            </w:pPr>
            <w:r>
              <w:rPr>
                <w:rFonts w:ascii="宋体" w:hAnsi="宋体" w:hint="eastAsia"/>
              </w:rPr>
              <w:t>银行实际对境外支付的金额。</w:t>
            </w:r>
          </w:p>
        </w:tc>
      </w:tr>
      <w:tr w:rsidR="00A17FCC">
        <w:tc>
          <w:tcPr>
            <w:tcW w:w="2268" w:type="dxa"/>
          </w:tcPr>
          <w:p w:rsidR="00A17FCC" w:rsidRDefault="00A17FCC" w:rsidP="00A17FCC">
            <w:pPr>
              <w:rPr>
                <w:rFonts w:ascii="宋体" w:hAnsi="宋体"/>
              </w:rPr>
            </w:pPr>
            <w:r>
              <w:rPr>
                <w:rFonts w:ascii="宋体" w:hAnsi="宋体" w:hint="eastAsia"/>
              </w:rPr>
              <w:t>扣费金额</w:t>
            </w:r>
          </w:p>
        </w:tc>
        <w:tc>
          <w:tcPr>
            <w:tcW w:w="6254" w:type="dxa"/>
          </w:tcPr>
          <w:p w:rsidR="00A17FCC" w:rsidRDefault="00A17FCC" w:rsidP="00A17FCC">
            <w:pPr>
              <w:rPr>
                <w:rFonts w:ascii="宋体" w:hAnsi="宋体"/>
              </w:rPr>
            </w:pPr>
            <w:r>
              <w:rPr>
                <w:rFonts w:ascii="宋体" w:hAnsi="宋体" w:hint="eastAsia"/>
              </w:rPr>
              <w:t>银行围绕本笔付款发生的，需要付款人支付费用的金额。</w:t>
            </w:r>
          </w:p>
        </w:tc>
      </w:tr>
      <w:tr w:rsidR="00A17FCC">
        <w:tc>
          <w:tcPr>
            <w:tcW w:w="2268" w:type="dxa"/>
          </w:tcPr>
          <w:p w:rsidR="00A17FCC" w:rsidRDefault="00A17FCC" w:rsidP="00A17FCC">
            <w:pPr>
              <w:rPr>
                <w:rFonts w:ascii="宋体" w:hAnsi="宋体"/>
              </w:rPr>
            </w:pPr>
            <w:r>
              <w:rPr>
                <w:rFonts w:ascii="宋体" w:hAnsi="宋体" w:hint="eastAsia"/>
              </w:rPr>
              <w:t>付款金额</w:t>
            </w:r>
          </w:p>
        </w:tc>
        <w:tc>
          <w:tcPr>
            <w:tcW w:w="6254" w:type="dxa"/>
          </w:tcPr>
          <w:p w:rsidR="00A17FCC" w:rsidRDefault="00A17FCC" w:rsidP="00A17FCC">
            <w:pPr>
              <w:rPr>
                <w:rFonts w:ascii="宋体" w:hAnsi="宋体"/>
              </w:rPr>
            </w:pPr>
            <w:r>
              <w:rPr>
                <w:rFonts w:ascii="宋体" w:hAnsi="宋体" w:hint="eastAsia"/>
              </w:rPr>
              <w:t>付款人支付的金额（付款金额＝购汇金额+现汇金额+其他金额）</w:t>
            </w:r>
          </w:p>
        </w:tc>
      </w:tr>
      <w:tr w:rsidR="00A17FCC">
        <w:tc>
          <w:tcPr>
            <w:tcW w:w="2268" w:type="dxa"/>
          </w:tcPr>
          <w:p w:rsidR="00A17FCC" w:rsidRDefault="00A17FCC" w:rsidP="00A17FCC">
            <w:pPr>
              <w:rPr>
                <w:rFonts w:ascii="宋体" w:hAnsi="宋体"/>
              </w:rPr>
            </w:pPr>
            <w:r>
              <w:rPr>
                <w:rFonts w:ascii="宋体" w:hAnsi="宋体" w:hint="eastAsia"/>
              </w:rPr>
              <w:t>购汇汇率</w:t>
            </w:r>
          </w:p>
        </w:tc>
        <w:tc>
          <w:tcPr>
            <w:tcW w:w="6254" w:type="dxa"/>
          </w:tcPr>
          <w:p w:rsidR="00A17FCC" w:rsidRDefault="00A17FCC" w:rsidP="00A17FCC">
            <w:pPr>
              <w:rPr>
                <w:rFonts w:ascii="宋体" w:hAnsi="宋体"/>
              </w:rPr>
            </w:pPr>
            <w:r>
              <w:rPr>
                <w:rFonts w:ascii="宋体" w:hAnsi="宋体" w:hint="eastAsia"/>
              </w:rPr>
              <w:t>汇款金额中，以人民币购汇部分的汇率。以百元货币单位为标准。</w:t>
            </w:r>
          </w:p>
        </w:tc>
      </w:tr>
      <w:tr w:rsidR="00A17FCC">
        <w:tc>
          <w:tcPr>
            <w:tcW w:w="2268" w:type="dxa"/>
          </w:tcPr>
          <w:p w:rsidR="00A17FCC" w:rsidRDefault="00A17FCC" w:rsidP="00A17FCC">
            <w:pPr>
              <w:rPr>
                <w:rFonts w:ascii="宋体" w:hAnsi="宋体"/>
              </w:rPr>
            </w:pPr>
            <w:r>
              <w:rPr>
                <w:rFonts w:ascii="宋体" w:hAnsi="宋体" w:hint="eastAsia"/>
              </w:rPr>
              <w:t>其他金额</w:t>
            </w:r>
          </w:p>
        </w:tc>
        <w:tc>
          <w:tcPr>
            <w:tcW w:w="6254" w:type="dxa"/>
          </w:tcPr>
          <w:p w:rsidR="00A17FCC" w:rsidRDefault="00A17FCC" w:rsidP="00A17FCC">
            <w:pPr>
              <w:rPr>
                <w:rFonts w:ascii="宋体" w:hAnsi="宋体"/>
              </w:rPr>
            </w:pPr>
            <w:r>
              <w:rPr>
                <w:rFonts w:ascii="宋体" w:hAnsi="宋体" w:hint="eastAsia"/>
              </w:rPr>
              <w:t>汇款人除购汇和现汇金额以外对境内支付的金额。</w:t>
            </w:r>
          </w:p>
        </w:tc>
      </w:tr>
      <w:tr w:rsidR="00A17FCC">
        <w:tc>
          <w:tcPr>
            <w:tcW w:w="2268" w:type="dxa"/>
          </w:tcPr>
          <w:p w:rsidR="00A17FCC" w:rsidRDefault="00A17FCC" w:rsidP="00A17FCC">
            <w:pPr>
              <w:rPr>
                <w:rFonts w:ascii="宋体" w:hAnsi="宋体"/>
              </w:rPr>
            </w:pPr>
            <w:r>
              <w:rPr>
                <w:rFonts w:ascii="宋体" w:hAnsi="宋体" w:hint="eastAsia"/>
              </w:rPr>
              <w:t>期限</w:t>
            </w:r>
          </w:p>
        </w:tc>
        <w:tc>
          <w:tcPr>
            <w:tcW w:w="6254" w:type="dxa"/>
          </w:tcPr>
          <w:p w:rsidR="00A17FCC" w:rsidRDefault="00A17FCC" w:rsidP="00A17FCC">
            <w:pPr>
              <w:rPr>
                <w:rFonts w:ascii="宋体" w:hAnsi="宋体"/>
              </w:rPr>
            </w:pPr>
            <w:r>
              <w:rPr>
                <w:rFonts w:ascii="宋体" w:hAnsi="宋体" w:hint="eastAsia"/>
              </w:rPr>
              <w:t>远期付款期限</w:t>
            </w:r>
          </w:p>
        </w:tc>
      </w:tr>
    </w:tbl>
    <w:p w:rsidR="00A17FCC" w:rsidRDefault="00A17FCC" w:rsidP="00A17FCC"/>
    <w:p w:rsidR="00A17FCC" w:rsidRDefault="00A17FCC" w:rsidP="00A17FCC">
      <w:pPr>
        <w:pStyle w:val="6"/>
        <w:spacing w:line="360" w:lineRule="auto"/>
      </w:pPr>
      <w:r>
        <w:rPr>
          <w:rFonts w:hint="eastAsia"/>
        </w:rPr>
        <w:lastRenderedPageBreak/>
        <w:t>（三）操作要点</w:t>
      </w:r>
    </w:p>
    <w:p w:rsidR="00A17FCC" w:rsidRDefault="00A17FCC" w:rsidP="00A17FCC">
      <w:pPr>
        <w:ind w:left="480" w:hangingChars="200" w:hanging="480"/>
      </w:pPr>
      <w:r>
        <w:rPr>
          <w:rFonts w:hint="eastAsia"/>
        </w:rPr>
        <w:t>１、检查数据是否符合采集范围。目前，国际收支申报系统暂只与国际结算系统对接，对无法直接对接业务系统需手工增加的，须通过“新增”增加数据。通过国际结算系统处理的收款银行为“中国”的收入将对接入该队列，如该笔业务非进口核销项下的付款，须点按“删除”删除该业务；如无法确认付款银行国别的，将按“大概率”原则系统将该笔收款对接到“境外汇款申请书”队列，如业务实际属境内进口项下的付款，应先删除“境外付款</w:t>
      </w:r>
      <w:r>
        <w:rPr>
          <w:rFonts w:hint="eastAsia"/>
        </w:rPr>
        <w:t>/</w:t>
      </w:r>
      <w:r>
        <w:rPr>
          <w:rFonts w:hint="eastAsia"/>
        </w:rPr>
        <w:t>承兑通知书”队列中对应的数据后再在本队列人工增加。</w:t>
      </w:r>
    </w:p>
    <w:p w:rsidR="00A17FCC" w:rsidRDefault="00A17FCC" w:rsidP="00A17FCC">
      <w:pPr>
        <w:ind w:left="480" w:hangingChars="200" w:hanging="480"/>
      </w:pPr>
      <w:r>
        <w:rPr>
          <w:rFonts w:hint="eastAsia"/>
        </w:rPr>
        <w:t>２、在各行规定的下载时间前须将所有数据维护完成，确保数据状态为“完成维护录入”状态。否则，会造成漏报而需补报。</w:t>
      </w:r>
    </w:p>
    <w:p w:rsidR="00A17FCC" w:rsidRDefault="00A17FCC" w:rsidP="00A17FCC">
      <w:pPr>
        <w:pStyle w:val="20"/>
        <w:ind w:left="480"/>
      </w:pPr>
      <w:r>
        <w:rPr>
          <w:rFonts w:hint="eastAsia"/>
        </w:rPr>
        <w:t>３、对数据状态为“已下载”的数据仅能从我行数据库中删除，如需在国际收支统计监测系统删除，必须通过银行版请示删除。</w:t>
      </w:r>
    </w:p>
    <w:p w:rsidR="00A17FCC" w:rsidRDefault="00A17FCC" w:rsidP="00A17FCC">
      <w:pPr>
        <w:ind w:left="480" w:hangingChars="200" w:hanging="480"/>
      </w:pPr>
      <w:r>
        <w:rPr>
          <w:rFonts w:hint="eastAsia"/>
        </w:rPr>
        <w:t>４、申报号码由系统自动生成。初次维护基础信息时，尽量避免重复点击“取申报号码”。重复点击虽不会造成重复报送，但会发生申报号码跳号情况。如需对“已下载”状态的数据进行修改时，除修改了收</w:t>
      </w:r>
      <w:r>
        <w:rPr>
          <w:rFonts w:hint="eastAsia"/>
        </w:rPr>
        <w:t>/</w:t>
      </w:r>
      <w:r>
        <w:rPr>
          <w:rFonts w:hint="eastAsia"/>
        </w:rPr>
        <w:t>付款人类型要重新“取申报号码”外，尽量避免点击“取申报号码”。如不慎误点，请务必点按“关闭”退出修改。如对“已下载”状态的数据进行修改时误点并误确定了“取申报号码”，此时，需通过银行版请示删除，否则，会造成重复申报。</w:t>
      </w:r>
    </w:p>
    <w:p w:rsidR="00A17FCC" w:rsidRDefault="00A17FCC" w:rsidP="00A17FCC">
      <w:pPr>
        <w:pStyle w:val="6"/>
        <w:spacing w:line="360" w:lineRule="auto"/>
      </w:pPr>
      <w:r>
        <w:rPr>
          <w:rFonts w:hint="eastAsia"/>
        </w:rPr>
        <w:t>（四）操作步骤</w:t>
      </w:r>
    </w:p>
    <w:p w:rsidR="00A17FCC" w:rsidRDefault="00A17FCC" w:rsidP="00A17FCC">
      <w:pPr>
        <w:ind w:left="480" w:hangingChars="200" w:hanging="480"/>
      </w:pPr>
      <w:r>
        <w:rPr>
          <w:rFonts w:hint="eastAsia"/>
        </w:rPr>
        <w:t>１、用户选择操作国际业务－国际收支统计监测－境内付款</w:t>
      </w:r>
      <w:r>
        <w:rPr>
          <w:rFonts w:hint="eastAsia"/>
        </w:rPr>
        <w:t>/</w:t>
      </w:r>
      <w:r>
        <w:rPr>
          <w:rFonts w:hint="eastAsia"/>
        </w:rPr>
        <w:t>承兑通或在“业务代码”栏输入“</w:t>
      </w:r>
      <w:r>
        <w:rPr>
          <w:rFonts w:hint="eastAsia"/>
        </w:rPr>
        <w:t>7956</w:t>
      </w:r>
      <w:r>
        <w:rPr>
          <w:rFonts w:hint="eastAsia"/>
        </w:rPr>
        <w:t>”进入。</w:t>
      </w:r>
    </w:p>
    <w:p w:rsidR="00A17FCC" w:rsidRDefault="00A17FCC" w:rsidP="00A17FCC">
      <w:pPr>
        <w:ind w:left="480" w:hangingChars="200" w:hanging="480"/>
      </w:pPr>
      <w:r>
        <w:rPr>
          <w:rFonts w:hint="eastAsia"/>
        </w:rPr>
        <w:t>２、输入账务日期，查看当日数据队列，检查队列数据是否为当日以汇款方式以外结算的需核销的境内进口业务。对无法直接对接业务系统需手工增加的，须点按“新增”增加数据；对系统分拣错误错入数据队列的，须点按“删除”删除数据。</w:t>
      </w:r>
    </w:p>
    <w:p w:rsidR="00A17FCC" w:rsidRDefault="00A17FCC" w:rsidP="00A17FCC">
      <w:pPr>
        <w:ind w:left="480" w:hangingChars="200" w:hanging="480"/>
      </w:pPr>
      <w:r>
        <w:rPr>
          <w:rFonts w:hint="eastAsia"/>
        </w:rPr>
        <w:t>３、选择需维护的数据，点击“修改”，检查数据项目是否完整、准确，补充缺漏项目，修正错误项目，按“取申报号”生成申报号码，按“申报”确认保存信息。其中，在录入客户账户后可选择“取客户信息”自动读取客户组织机构代码和客户名称；选择“组织机构码校验”校验组织机构代码的合法性。</w:t>
      </w:r>
      <w:r>
        <w:rPr>
          <w:rFonts w:hint="eastAsia"/>
        </w:rPr>
        <w:lastRenderedPageBreak/>
        <w:t>在维护该队列数据时须特别注意，“扣款金额”是指银行围绕本笔对外付款发生的，需要付款人支付费用的金额，如果由收款人支付的费用则不列入该项目。</w:t>
      </w:r>
    </w:p>
    <w:p w:rsidR="004A1DF5" w:rsidRPr="00A17FCC" w:rsidRDefault="004A1DF5">
      <w:pPr>
        <w:ind w:firstLineChars="200" w:firstLine="480"/>
      </w:pPr>
    </w:p>
    <w:p w:rsidR="004A1DF5" w:rsidRDefault="004A1DF5">
      <w:pPr>
        <w:ind w:left="480" w:hangingChars="200" w:hanging="480"/>
      </w:pPr>
    </w:p>
    <w:p w:rsidR="004A1DF5" w:rsidRDefault="004A1DF5" w:rsidP="0004090F">
      <w:pPr>
        <w:pStyle w:val="30"/>
        <w:sectPr w:rsidR="004A1DF5">
          <w:footerReference w:type="even" r:id="rId573"/>
          <w:pgSz w:w="11906" w:h="16838"/>
          <w:pgMar w:top="1440" w:right="1800" w:bottom="1440" w:left="1800" w:header="851" w:footer="992" w:gutter="0"/>
          <w:cols w:space="425"/>
          <w:docGrid w:type="lines" w:linePitch="312"/>
        </w:sectPr>
      </w:pPr>
    </w:p>
    <w:p w:rsidR="004A1DF5" w:rsidRDefault="004A1DF5" w:rsidP="0004090F">
      <w:pPr>
        <w:pStyle w:val="30"/>
      </w:pPr>
      <w:bookmarkStart w:id="1955" w:name="_Toc186273671"/>
      <w:r>
        <w:rPr>
          <w:rFonts w:hint="eastAsia"/>
        </w:rPr>
        <w:lastRenderedPageBreak/>
        <w:t>第十一章</w:t>
      </w:r>
      <w:r>
        <w:t xml:space="preserve">  </w:t>
      </w:r>
      <w:r>
        <w:rPr>
          <w:rFonts w:hint="eastAsia"/>
        </w:rPr>
        <w:t>公共管理</w:t>
      </w:r>
      <w:bookmarkEnd w:id="1955"/>
    </w:p>
    <w:p w:rsidR="004A1DF5" w:rsidRDefault="004A1DF5">
      <w:pPr>
        <w:pStyle w:val="4"/>
        <w:spacing w:before="156" w:after="156"/>
      </w:pPr>
      <w:bookmarkStart w:id="1956" w:name="_Toc186273672"/>
      <w:r>
        <w:rPr>
          <w:rFonts w:hint="eastAsia"/>
        </w:rPr>
        <w:t>第一节</w:t>
      </w:r>
      <w:r>
        <w:t xml:space="preserve">  </w:t>
      </w:r>
      <w:r>
        <w:rPr>
          <w:rFonts w:hint="eastAsia"/>
        </w:rPr>
        <w:t>用户管理</w:t>
      </w:r>
      <w:bookmarkEnd w:id="1956"/>
    </w:p>
    <w:p w:rsidR="004A1DF5" w:rsidRDefault="004A1DF5">
      <w:pPr>
        <w:ind w:firstLineChars="200" w:firstLine="480"/>
        <w:rPr>
          <w:rFonts w:hAnsi="Arial" w:cs="Arial"/>
        </w:rPr>
      </w:pPr>
      <w:r>
        <w:rPr>
          <w:rFonts w:hAnsi="Arial" w:cs="Arial" w:hint="eastAsia"/>
        </w:rPr>
        <w:t>新系统的操作者可以做什么，是通过权限来控制的。</w:t>
      </w:r>
      <w:r>
        <w:rPr>
          <w:rFonts w:ascii="宋体" w:hAnsi="宋体" w:hint="eastAsia"/>
        </w:rPr>
        <w:t>只有赋予了操作员对某项业务的处理权限，操作员才可根据自身级别、权限进行操作，否则，操作员就无权办理该项业务。</w:t>
      </w:r>
      <w:r>
        <w:rPr>
          <w:rFonts w:hAnsi="Arial" w:cs="Arial" w:hint="eastAsia"/>
        </w:rPr>
        <w:t>用户管理系统主要解决系统的权限管理问题。</w:t>
      </w:r>
    </w:p>
    <w:p w:rsidR="004A1DF5" w:rsidRDefault="004A1DF5">
      <w:pPr>
        <w:ind w:firstLineChars="200" w:firstLine="480"/>
      </w:pPr>
      <w:r>
        <w:rPr>
          <w:rFonts w:hint="eastAsia"/>
        </w:rPr>
        <w:t>本节内容包括了岗位管理、用户管理、柜员管理、用户卡管理、用户消息管理等功能。</w:t>
      </w:r>
    </w:p>
    <w:p w:rsidR="004A1DF5" w:rsidRDefault="004A1DF5" w:rsidP="0004090F">
      <w:pPr>
        <w:pStyle w:val="5"/>
      </w:pPr>
      <w:bookmarkStart w:id="1957" w:name="_一、岗位管理（业务代码9101）"/>
      <w:bookmarkEnd w:id="1957"/>
      <w:r>
        <w:rPr>
          <w:rFonts w:hint="eastAsia"/>
        </w:rPr>
        <w:t>一、岗位管理（业务代码</w:t>
      </w:r>
      <w:r>
        <w:rPr>
          <w:rFonts w:hint="eastAsia"/>
        </w:rPr>
        <w:t>9101</w:t>
      </w:r>
      <w:r>
        <w:rPr>
          <w:rFonts w:hint="eastAsia"/>
        </w:rPr>
        <w:t>）</w:t>
      </w:r>
    </w:p>
    <w:p w:rsidR="004A1DF5" w:rsidRDefault="004A1DF5" w:rsidP="0004090F">
      <w:pPr>
        <w:pStyle w:val="6"/>
      </w:pPr>
      <w:r>
        <w:rPr>
          <w:rFonts w:hint="eastAsia"/>
        </w:rPr>
        <w:t>（一）功能介绍</w:t>
      </w:r>
    </w:p>
    <w:p w:rsidR="004A1DF5" w:rsidRDefault="004A1DF5">
      <w:pPr>
        <w:ind w:firstLineChars="200" w:firstLine="480"/>
      </w:pPr>
      <w:r>
        <w:rPr>
          <w:rFonts w:hint="eastAsia"/>
        </w:rPr>
        <w:t>通过本功能实现对新系统岗位体系的综合管理，包括建立岗位、确定岗位之间的岗位关系、赋予岗位权限和可授权权限，并对已建立的岗位、岗位关系、岗位权限和可授权权限进行维护（修改和删除）。</w:t>
      </w:r>
    </w:p>
    <w:p w:rsidR="004A1DF5" w:rsidRDefault="004A1DF5">
      <w:pPr>
        <w:ind w:firstLineChars="200" w:firstLine="480"/>
      </w:pPr>
      <w:r>
        <w:rPr>
          <w:rFonts w:hint="eastAsia"/>
        </w:rPr>
        <w:t>本模块还提供了查询岗位、岗位关系、岗位权限、岗位可授权权限列表、明细和日志信息及将查询列表导出的功能。</w:t>
      </w:r>
    </w:p>
    <w:p w:rsidR="004A1DF5" w:rsidRDefault="004A1DF5">
      <w:pPr>
        <w:ind w:firstLineChars="200" w:firstLine="480"/>
      </w:pPr>
      <w:r>
        <w:rPr>
          <w:rFonts w:hint="eastAsia"/>
        </w:rPr>
        <w:t>岗位权限的查询，系统提供了两种方式：按岗位编码、权限码前缀查询和按权限码查询。第一种方式可以查询某个岗位中权限码前缀相同的权限，比如某岗位中的用户管理权限；第二种方式可以跨岗位查询权限码相同的岗位权限。</w:t>
      </w:r>
    </w:p>
    <w:p w:rsidR="004A1DF5" w:rsidRDefault="004A1DF5" w:rsidP="0004090F">
      <w:pPr>
        <w:pStyle w:val="6"/>
      </w:pPr>
      <w:r>
        <w:rPr>
          <w:rFonts w:hint="eastAsia"/>
        </w:rPr>
        <w:t>（二）风险提示</w:t>
      </w:r>
    </w:p>
    <w:p w:rsidR="004A1DF5" w:rsidRDefault="004A1DF5">
      <w:pPr>
        <w:numPr>
          <w:ilvl w:val="0"/>
          <w:numId w:val="195"/>
        </w:numPr>
        <w:rPr>
          <w:rFonts w:ascii="宋体" w:hAnsi="宋体"/>
        </w:rPr>
      </w:pPr>
      <w:r>
        <w:rPr>
          <w:rFonts w:ascii="宋体" w:hAnsi="宋体" w:hint="eastAsia"/>
        </w:rPr>
        <w:t>必须合理而完善地定义岗位关系，特别是冲突关系，以加强风险控制；</w:t>
      </w:r>
    </w:p>
    <w:p w:rsidR="004A1DF5" w:rsidRDefault="004A1DF5">
      <w:pPr>
        <w:numPr>
          <w:ilvl w:val="0"/>
          <w:numId w:val="195"/>
        </w:numPr>
        <w:rPr>
          <w:rFonts w:ascii="宋体" w:hAnsi="宋体"/>
        </w:rPr>
      </w:pPr>
      <w:r>
        <w:rPr>
          <w:rFonts w:ascii="宋体" w:hAnsi="宋体" w:hint="eastAsia"/>
        </w:rPr>
        <w:t>增加岗位权限时必须按照权限定义要素设置表（见附表）来设置。</w:t>
      </w:r>
    </w:p>
    <w:p w:rsidR="004A1DF5" w:rsidRDefault="004A1DF5">
      <w:pPr>
        <w:numPr>
          <w:ilvl w:val="0"/>
          <w:numId w:val="195"/>
        </w:numPr>
        <w:rPr>
          <w:rFonts w:ascii="宋体" w:hAnsi="宋体"/>
        </w:rPr>
      </w:pPr>
      <w:r>
        <w:rPr>
          <w:rFonts w:ascii="宋体" w:hAnsi="宋体" w:hint="eastAsia"/>
        </w:rPr>
        <w:t>删除岗位会联动删除岗位权限、岗位可授权权限、岗位关系及所有柜员的这个岗位和柜员继承自该岗位的权限，会导致主要岗位是被删除岗位的柜员不能登录；</w:t>
      </w:r>
    </w:p>
    <w:p w:rsidR="004A1DF5" w:rsidRDefault="004A1DF5">
      <w:pPr>
        <w:numPr>
          <w:ilvl w:val="0"/>
          <w:numId w:val="195"/>
        </w:numPr>
        <w:rPr>
          <w:rFonts w:ascii="宋体" w:hAnsi="宋体"/>
        </w:rPr>
      </w:pPr>
      <w:r>
        <w:rPr>
          <w:rFonts w:ascii="宋体" w:hAnsi="宋体" w:hint="eastAsia"/>
        </w:rPr>
        <w:t>删除岗位之间的可兼职关系，不能追溯调整柜员已经兼职的岗位。举例：删除A和B岗之间的可兼职关系，如果原来D柜员兼有A岗和B岗，系统不能自动删除或提醒，如果需要，可以手工对兼有A、B岗位的用户岗位进行调整。</w:t>
      </w:r>
    </w:p>
    <w:p w:rsidR="004A1DF5" w:rsidRDefault="004A1DF5">
      <w:pPr>
        <w:numPr>
          <w:ilvl w:val="0"/>
          <w:numId w:val="195"/>
        </w:numPr>
        <w:rPr>
          <w:rFonts w:ascii="宋体" w:hAnsi="宋体"/>
        </w:rPr>
      </w:pPr>
      <w:r>
        <w:rPr>
          <w:rFonts w:ascii="宋体" w:hAnsi="宋体" w:hint="eastAsia"/>
        </w:rPr>
        <w:lastRenderedPageBreak/>
        <w:t>同一条权限有时需要给多个岗位增加，在增加时，要注意保持各岗位同一业务权限要素的一致性，如“经办时是否现场复核”、“经办时是否现场授权”、“最大单笔可处理额度”、“金额超限时授权方式”等要素的一致性，以保证对同一操作的要求在各岗位都能得到执行。</w:t>
      </w:r>
    </w:p>
    <w:p w:rsidR="004A1DF5" w:rsidRDefault="004A1DF5">
      <w:pPr>
        <w:numPr>
          <w:ilvl w:val="0"/>
          <w:numId w:val="195"/>
        </w:numPr>
        <w:rPr>
          <w:rFonts w:ascii="宋体" w:hAnsi="宋体"/>
        </w:rPr>
      </w:pPr>
      <w:r>
        <w:rPr>
          <w:rFonts w:ascii="宋体" w:hAnsi="宋体" w:hint="eastAsia"/>
        </w:rPr>
        <w:t>在定义和维护岗位日结控制标志时，必须根据岗位的岗位权限，查看岗位可从事业务的日结统计码，如果有需要日结的业务，则该岗位的日结控制标志必须定义为“YES需要日结”，如果定义为NO或LOCK，则柜员即便有经办权限，也无法办理该项业务。因为现有系统有“不日结的柜员不能做需要日结业务”的控制。</w:t>
      </w:r>
    </w:p>
    <w:p w:rsidR="004A1DF5" w:rsidRDefault="004A1DF5">
      <w:pPr>
        <w:numPr>
          <w:ilvl w:val="0"/>
          <w:numId w:val="195"/>
        </w:numPr>
        <w:rPr>
          <w:rFonts w:ascii="宋体" w:hAnsi="宋体"/>
        </w:rPr>
      </w:pPr>
      <w:r>
        <w:rPr>
          <w:rFonts w:ascii="宋体" w:hAnsi="宋体" w:hint="eastAsia"/>
        </w:rPr>
        <w:t>给岗位新增岗位权限时，必须查看岗位的日结控制标志。如果此权限对应的业务是需要日结的，则不能增加给日结控制标志为“NO”或“LOCK”的岗位。如果确实需要增加，则必须相应修改岗位的日结控制标志。</w:t>
      </w:r>
    </w:p>
    <w:p w:rsidR="004A1DF5" w:rsidRDefault="004A1DF5">
      <w:pPr>
        <w:numPr>
          <w:ilvl w:val="0"/>
          <w:numId w:val="195"/>
        </w:numPr>
        <w:rPr>
          <w:rFonts w:ascii="宋体" w:hAnsi="宋体"/>
        </w:rPr>
      </w:pPr>
      <w:r>
        <w:rPr>
          <w:rFonts w:ascii="宋体" w:hAnsi="宋体" w:hint="eastAsia"/>
        </w:rPr>
        <w:t>用户的密码有效天数是根据其主要岗位的密码有效天数确定的。但修改岗位密码有效天数时，不能追溯调整密码尚未到期用户的密码失效日。所以在设置岗位密码有效天数时，各岗位尽量设置相同的密码有效天数。</w:t>
      </w:r>
    </w:p>
    <w:p w:rsidR="004A1DF5" w:rsidRDefault="004A1DF5"/>
    <w:p w:rsidR="004A1DF5" w:rsidRDefault="004A1DF5" w:rsidP="0004090F">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tblBorders>
        <w:tblLook w:val="0000"/>
      </w:tblPr>
      <w:tblGrid>
        <w:gridCol w:w="2448"/>
        <w:gridCol w:w="6074"/>
      </w:tblGrid>
      <w:tr w:rsidR="004A1DF5">
        <w:tc>
          <w:tcPr>
            <w:tcW w:w="244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权限使用标志</w:t>
            </w:r>
          </w:p>
        </w:tc>
        <w:tc>
          <w:tcPr>
            <w:tcW w:w="607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rFonts w:hAnsi="Arial" w:cs="Arial"/>
                <w:sz w:val="21"/>
              </w:rPr>
            </w:pPr>
            <w:r>
              <w:rPr>
                <w:rFonts w:hAnsi="Arial" w:cs="Arial" w:hint="eastAsia"/>
                <w:sz w:val="21"/>
              </w:rPr>
              <w:t>有禁止使用和运行使用两种选择</w:t>
            </w:r>
          </w:p>
        </w:tc>
      </w:tr>
      <w:tr w:rsidR="004A1DF5">
        <w:tc>
          <w:tcPr>
            <w:tcW w:w="244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金额超限时授权方式</w:t>
            </w:r>
          </w:p>
        </w:tc>
        <w:tc>
          <w:tcPr>
            <w:tcW w:w="607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rFonts w:hAnsi="Arial" w:cs="Arial"/>
                <w:sz w:val="21"/>
              </w:rPr>
            </w:pPr>
            <w:r>
              <w:rPr>
                <w:rFonts w:hAnsi="Arial" w:cs="Arial" w:hint="eastAsia"/>
                <w:sz w:val="21"/>
              </w:rPr>
              <w:t>金额超限，是指业务金额超过权限中设置的“最大单笔可处理金额”。授权方式有现场授权和非现场授权两种选择。</w:t>
            </w:r>
          </w:p>
        </w:tc>
      </w:tr>
      <w:tr w:rsidR="004A1DF5">
        <w:tc>
          <w:tcPr>
            <w:tcW w:w="244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岗位可授权权限</w:t>
            </w:r>
          </w:p>
        </w:tc>
        <w:tc>
          <w:tcPr>
            <w:tcW w:w="607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rFonts w:hAnsi="Arial" w:cs="Arial"/>
                <w:sz w:val="21"/>
              </w:rPr>
            </w:pPr>
            <w:r>
              <w:rPr>
                <w:rFonts w:hAnsi="Arial" w:cs="Arial" w:hint="eastAsia"/>
                <w:sz w:val="21"/>
              </w:rPr>
              <w:t>设置岗位可授权权限，是为了更严格的控制权限的分配。一个岗位或是一个柜员有了增加权限的权限之后，并不意味着可以把所有的业务权限分配给其他岗位或是柜员，只有当给这个岗位或是柜员设置了可授权权限之后，他才可以给其他的岗位或柜员分配这些他可以授权的权限，并对这些权限进行修改和删除维护。</w:t>
            </w:r>
          </w:p>
        </w:tc>
      </w:tr>
      <w:tr w:rsidR="004A1DF5">
        <w:tc>
          <w:tcPr>
            <w:tcW w:w="244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岗位关系</w:t>
            </w:r>
          </w:p>
        </w:tc>
        <w:tc>
          <w:tcPr>
            <w:tcW w:w="607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岗位关系指岗位之间的作用关系。为了风险控制需要，新系统定义了四种基本岗位关系：增加岗位、增加权限、可兼职、冲突。根据业务需要还可以增加其他岗位关系。</w:t>
            </w:r>
          </w:p>
          <w:p w:rsidR="004A1DF5" w:rsidRDefault="004A1DF5">
            <w:pPr>
              <w:spacing w:line="240" w:lineRule="auto"/>
              <w:rPr>
                <w:sz w:val="21"/>
              </w:rPr>
            </w:pPr>
            <w:r>
              <w:rPr>
                <w:rFonts w:hint="eastAsia"/>
                <w:sz w:val="21"/>
              </w:rPr>
              <w:t>被定义为冲突关系的岗位不能被赋予同一柜员，只有定义为可兼职关系的岗位可以赋予同一柜员；</w:t>
            </w:r>
          </w:p>
          <w:p w:rsidR="004A1DF5" w:rsidRDefault="004A1DF5">
            <w:pPr>
              <w:spacing w:line="240" w:lineRule="auto"/>
              <w:rPr>
                <w:sz w:val="21"/>
              </w:rPr>
            </w:pPr>
            <w:r>
              <w:rPr>
                <w:rFonts w:hint="eastAsia"/>
                <w:sz w:val="21"/>
              </w:rPr>
              <w:t>A</w:t>
            </w:r>
            <w:r>
              <w:rPr>
                <w:rFonts w:hint="eastAsia"/>
                <w:sz w:val="21"/>
              </w:rPr>
              <w:t>岗位对</w:t>
            </w:r>
            <w:r>
              <w:rPr>
                <w:rFonts w:hint="eastAsia"/>
                <w:sz w:val="21"/>
              </w:rPr>
              <w:t>B</w:t>
            </w:r>
            <w:r>
              <w:rPr>
                <w:rFonts w:hint="eastAsia"/>
                <w:sz w:val="21"/>
              </w:rPr>
              <w:t>岗位有“增加岗位”关系：是指有</w:t>
            </w:r>
            <w:r>
              <w:rPr>
                <w:rFonts w:hint="eastAsia"/>
                <w:sz w:val="21"/>
              </w:rPr>
              <w:t>A</w:t>
            </w:r>
            <w:r>
              <w:rPr>
                <w:rFonts w:hint="eastAsia"/>
                <w:sz w:val="21"/>
              </w:rPr>
              <w:t>岗位的柜员可以给其他柜员增加</w:t>
            </w:r>
            <w:r>
              <w:rPr>
                <w:rFonts w:hint="eastAsia"/>
                <w:sz w:val="21"/>
              </w:rPr>
              <w:t>B</w:t>
            </w:r>
            <w:r>
              <w:rPr>
                <w:rFonts w:hint="eastAsia"/>
                <w:sz w:val="21"/>
              </w:rPr>
              <w:t>岗位；</w:t>
            </w:r>
          </w:p>
          <w:p w:rsidR="004A1DF5" w:rsidRDefault="004A1DF5">
            <w:pPr>
              <w:spacing w:line="240" w:lineRule="auto"/>
              <w:rPr>
                <w:rFonts w:hAnsi="Arial" w:cs="Arial"/>
                <w:sz w:val="21"/>
              </w:rPr>
            </w:pPr>
            <w:r>
              <w:rPr>
                <w:rFonts w:hint="eastAsia"/>
                <w:sz w:val="21"/>
              </w:rPr>
              <w:t>A</w:t>
            </w:r>
            <w:r>
              <w:rPr>
                <w:rFonts w:hint="eastAsia"/>
                <w:sz w:val="21"/>
              </w:rPr>
              <w:t>岗位对</w:t>
            </w:r>
            <w:r>
              <w:rPr>
                <w:rFonts w:hint="eastAsia"/>
                <w:sz w:val="21"/>
              </w:rPr>
              <w:t>B</w:t>
            </w:r>
            <w:r>
              <w:rPr>
                <w:rFonts w:hint="eastAsia"/>
                <w:sz w:val="21"/>
              </w:rPr>
              <w:t>岗位有“增加权限”关系，是指有</w:t>
            </w:r>
            <w:r>
              <w:rPr>
                <w:rFonts w:hint="eastAsia"/>
                <w:sz w:val="21"/>
              </w:rPr>
              <w:t>A</w:t>
            </w:r>
            <w:r>
              <w:rPr>
                <w:rFonts w:hint="eastAsia"/>
                <w:sz w:val="21"/>
              </w:rPr>
              <w:t>岗位的柜员可以为</w:t>
            </w:r>
            <w:r>
              <w:rPr>
                <w:rFonts w:hint="eastAsia"/>
                <w:sz w:val="21"/>
              </w:rPr>
              <w:t>B</w:t>
            </w:r>
            <w:r>
              <w:rPr>
                <w:rFonts w:hint="eastAsia"/>
                <w:sz w:val="21"/>
              </w:rPr>
              <w:t>岗位增加权限。</w:t>
            </w:r>
          </w:p>
        </w:tc>
      </w:tr>
      <w:tr w:rsidR="004A1DF5">
        <w:tc>
          <w:tcPr>
            <w:tcW w:w="244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岗位日结控制标志</w:t>
            </w:r>
          </w:p>
        </w:tc>
        <w:tc>
          <w:tcPr>
            <w:tcW w:w="607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有三个选择：</w:t>
            </w:r>
            <w:r>
              <w:rPr>
                <w:rFonts w:hint="eastAsia"/>
                <w:sz w:val="21"/>
              </w:rPr>
              <w:t>YES</w:t>
            </w:r>
            <w:r>
              <w:rPr>
                <w:rFonts w:hint="eastAsia"/>
                <w:sz w:val="21"/>
              </w:rPr>
              <w:t>需要日结；</w:t>
            </w:r>
            <w:r>
              <w:rPr>
                <w:rFonts w:hint="eastAsia"/>
                <w:sz w:val="21"/>
              </w:rPr>
              <w:t>NO</w:t>
            </w:r>
            <w:r>
              <w:rPr>
                <w:rFonts w:hint="eastAsia"/>
                <w:sz w:val="21"/>
              </w:rPr>
              <w:t>不需日结，也不需封锁；</w:t>
            </w:r>
            <w:r>
              <w:rPr>
                <w:rFonts w:hint="eastAsia"/>
                <w:sz w:val="21"/>
              </w:rPr>
              <w:t>LOCK</w:t>
            </w:r>
            <w:r>
              <w:rPr>
                <w:rFonts w:hint="eastAsia"/>
                <w:sz w:val="21"/>
              </w:rPr>
              <w:lastRenderedPageBreak/>
              <w:t>机构日结时，自动封锁。岗位日结控制标志的优先适用顺序依次是</w:t>
            </w:r>
            <w:r>
              <w:rPr>
                <w:rFonts w:hint="eastAsia"/>
                <w:sz w:val="21"/>
              </w:rPr>
              <w:t>YES</w:t>
            </w:r>
            <w:r>
              <w:rPr>
                <w:rFonts w:hint="eastAsia"/>
                <w:sz w:val="21"/>
              </w:rPr>
              <w:t>、</w:t>
            </w:r>
            <w:r>
              <w:rPr>
                <w:rFonts w:hint="eastAsia"/>
                <w:sz w:val="21"/>
              </w:rPr>
              <w:t>LOCK</w:t>
            </w:r>
            <w:r>
              <w:rPr>
                <w:rFonts w:hint="eastAsia"/>
                <w:sz w:val="21"/>
              </w:rPr>
              <w:t>、</w:t>
            </w:r>
            <w:r>
              <w:rPr>
                <w:rFonts w:hint="eastAsia"/>
                <w:sz w:val="21"/>
              </w:rPr>
              <w:t>NO</w:t>
            </w:r>
            <w:r>
              <w:rPr>
                <w:rFonts w:hint="eastAsia"/>
                <w:sz w:val="21"/>
              </w:rPr>
              <w:t>。柜员的日结控制标志取优先级最高的柜员各岗位的日结控制标志，</w:t>
            </w:r>
          </w:p>
        </w:tc>
      </w:tr>
      <w:tr w:rsidR="004A1DF5">
        <w:tc>
          <w:tcPr>
            <w:tcW w:w="244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lastRenderedPageBreak/>
              <w:t>经办时是否现场复核</w:t>
            </w:r>
          </w:p>
        </w:tc>
        <w:tc>
          <w:tcPr>
            <w:tcW w:w="607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岗位权限的要素之一，可选项为“是”或“否”。业务是否需要现场复核，控制方式有权限控制和程序控制两种。这里设置为“是”，是指这项业务必须逐笔无条件换人现场复核，由权限控制。如果设置为“否”，只是代表业务是否现场复核，权限不做控制，由程序控制。</w:t>
            </w:r>
          </w:p>
        </w:tc>
      </w:tr>
      <w:tr w:rsidR="004A1DF5">
        <w:tc>
          <w:tcPr>
            <w:tcW w:w="244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经办时是否现场授权</w:t>
            </w:r>
          </w:p>
        </w:tc>
        <w:tc>
          <w:tcPr>
            <w:tcW w:w="607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岗位权限的要素之一，可选项为“是”或“否”。业务是否需要现场授权，控制方式有权限控制和程序控制两种。这里设置为“是”，是指这项业务必须逐笔无条件现场授权，由权限控制。如果设置为“否”，只是代表业务是否现场授权，权限不做控制，由程序控制。</w:t>
            </w:r>
          </w:p>
        </w:tc>
      </w:tr>
      <w:tr w:rsidR="004A1DF5">
        <w:tc>
          <w:tcPr>
            <w:tcW w:w="2448"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最大单笔处理金额（人民币）</w:t>
            </w:r>
          </w:p>
        </w:tc>
        <w:tc>
          <w:tcPr>
            <w:tcW w:w="6074"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rPr>
                <w:sz w:val="21"/>
              </w:rPr>
            </w:pPr>
            <w:r>
              <w:rPr>
                <w:rFonts w:hint="eastAsia"/>
                <w:sz w:val="21"/>
              </w:rPr>
              <w:t>岗位权限的要素之一。可录入大于等于零的数字。用于定义该岗位的柜员从事该权限对应业务时的额度范围。当业务金额（全折人民币）</w:t>
            </w:r>
            <w:r>
              <w:rPr>
                <w:rFonts w:hint="eastAsia"/>
                <w:b/>
                <w:bCs/>
                <w:sz w:val="21"/>
              </w:rPr>
              <w:t>大于</w:t>
            </w:r>
            <w:r>
              <w:rPr>
                <w:rFonts w:hint="eastAsia"/>
                <w:sz w:val="21"/>
              </w:rPr>
              <w:t>这个金额时，系统会根据岗位权限中定义的“金额超限时授权方式”提示超限需要授权或超限额不能办理。业务金额折算所使用汇率：业务比较频繁发生的美元、港币、日元、欧元取固定折算值；其他币种取最近的结售汇中间价。固定汇率取值：美元</w:t>
            </w:r>
            <w:r>
              <w:rPr>
                <w:rFonts w:hint="eastAsia"/>
                <w:sz w:val="21"/>
              </w:rPr>
              <w:t>1</w:t>
            </w:r>
            <w:r>
              <w:rPr>
                <w:rFonts w:hint="eastAsia"/>
                <w:sz w:val="21"/>
              </w:rPr>
              <w:t>：</w:t>
            </w:r>
            <w:r>
              <w:rPr>
                <w:rFonts w:hint="eastAsia"/>
                <w:sz w:val="21"/>
              </w:rPr>
              <w:t>8.3</w:t>
            </w:r>
            <w:r>
              <w:rPr>
                <w:rFonts w:hint="eastAsia"/>
                <w:sz w:val="21"/>
              </w:rPr>
              <w:t>，港币</w:t>
            </w:r>
            <w:r>
              <w:rPr>
                <w:rFonts w:hint="eastAsia"/>
                <w:sz w:val="21"/>
              </w:rPr>
              <w:t>1:1</w:t>
            </w:r>
            <w:r>
              <w:rPr>
                <w:rFonts w:hint="eastAsia"/>
                <w:sz w:val="21"/>
              </w:rPr>
              <w:t>：日元：</w:t>
            </w:r>
            <w:r>
              <w:rPr>
                <w:rFonts w:hint="eastAsia"/>
                <w:sz w:val="21"/>
              </w:rPr>
              <w:t>1</w:t>
            </w:r>
            <w:r>
              <w:rPr>
                <w:rFonts w:hint="eastAsia"/>
                <w:sz w:val="21"/>
              </w:rPr>
              <w:t>：</w:t>
            </w:r>
            <w:r>
              <w:rPr>
                <w:rFonts w:hint="eastAsia"/>
                <w:sz w:val="21"/>
              </w:rPr>
              <w:t>0.08</w:t>
            </w:r>
            <w:r>
              <w:rPr>
                <w:rFonts w:hint="eastAsia"/>
                <w:sz w:val="21"/>
              </w:rPr>
              <w:t>，欧元：</w:t>
            </w:r>
            <w:r>
              <w:rPr>
                <w:rFonts w:hint="eastAsia"/>
                <w:sz w:val="21"/>
              </w:rPr>
              <w:t>1</w:t>
            </w:r>
            <w:r>
              <w:rPr>
                <w:rFonts w:hint="eastAsia"/>
                <w:sz w:val="21"/>
              </w:rPr>
              <w:t>：</w:t>
            </w:r>
            <w:r>
              <w:rPr>
                <w:rFonts w:hint="eastAsia"/>
                <w:sz w:val="21"/>
              </w:rPr>
              <w:t>10</w:t>
            </w:r>
            <w:r>
              <w:rPr>
                <w:rFonts w:hint="eastAsia"/>
                <w:sz w:val="21"/>
              </w:rPr>
              <w:t>。</w:t>
            </w:r>
          </w:p>
        </w:tc>
      </w:tr>
    </w:tbl>
    <w:p w:rsidR="004A1DF5" w:rsidRDefault="0004090F">
      <w:pPr>
        <w:pStyle w:val="6"/>
      </w:pPr>
      <w:r>
        <w:rPr>
          <w:noProof/>
          <w:sz w:val="20"/>
        </w:rPr>
        <w:drawing>
          <wp:anchor distT="0" distB="0" distL="114300" distR="114300" simplePos="0" relativeHeight="251593216" behindDoc="0" locked="0" layoutInCell="1" allowOverlap="1">
            <wp:simplePos x="0" y="0"/>
            <wp:positionH relativeFrom="column">
              <wp:posOffset>0</wp:posOffset>
            </wp:positionH>
            <wp:positionV relativeFrom="paragraph">
              <wp:posOffset>575310</wp:posOffset>
            </wp:positionV>
            <wp:extent cx="5257800" cy="3609975"/>
            <wp:effectExtent l="19050" t="0" r="0" b="0"/>
            <wp:wrapTopAndBottom/>
            <wp:docPr id="4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74" cstate="print"/>
                    <a:srcRect/>
                    <a:stretch>
                      <a:fillRect/>
                    </a:stretch>
                  </pic:blipFill>
                  <pic:spPr bwMode="auto">
                    <a:xfrm>
                      <a:off x="0" y="0"/>
                      <a:ext cx="5257800" cy="3609975"/>
                    </a:xfrm>
                    <a:prstGeom prst="rect">
                      <a:avLst/>
                    </a:prstGeom>
                    <a:noFill/>
                  </pic:spPr>
                </pic:pic>
              </a:graphicData>
            </a:graphic>
          </wp:anchor>
        </w:drawing>
      </w:r>
      <w:r w:rsidR="004A1DF5">
        <w:rPr>
          <w:rFonts w:hint="eastAsia"/>
        </w:rPr>
        <w:t>（四）界面</w:t>
      </w:r>
    </w:p>
    <w:p w:rsidR="004A1DF5" w:rsidRDefault="004A1DF5">
      <w:pPr>
        <w:jc w:val="center"/>
        <w:rPr>
          <w:rFonts w:ascii="宋体" w:hAnsi="宋体"/>
        </w:rPr>
      </w:pPr>
      <w:r>
        <w:rPr>
          <w:rFonts w:ascii="宋体" w:hAnsi="宋体" w:hint="eastAsia"/>
        </w:rPr>
        <w:t>图1.1</w:t>
      </w:r>
    </w:p>
    <w:p w:rsidR="004A1DF5" w:rsidRDefault="0004090F">
      <w:pPr>
        <w:jc w:val="center"/>
        <w:rPr>
          <w:rFonts w:ascii="宋体" w:hAnsi="宋体"/>
        </w:rPr>
      </w:pPr>
      <w:r>
        <w:rPr>
          <w:rFonts w:ascii="宋体" w:hAnsi="宋体"/>
          <w:noProof/>
          <w:sz w:val="20"/>
        </w:rPr>
        <w:lastRenderedPageBreak/>
        <w:drawing>
          <wp:anchor distT="0" distB="0" distL="114300" distR="114300" simplePos="0" relativeHeight="251594240" behindDoc="0" locked="0" layoutInCell="1" allowOverlap="1">
            <wp:simplePos x="0" y="0"/>
            <wp:positionH relativeFrom="column">
              <wp:posOffset>0</wp:posOffset>
            </wp:positionH>
            <wp:positionV relativeFrom="paragraph">
              <wp:posOffset>0</wp:posOffset>
            </wp:positionV>
            <wp:extent cx="5267325" cy="3609975"/>
            <wp:effectExtent l="19050" t="0" r="9525" b="0"/>
            <wp:wrapTopAndBottom/>
            <wp:docPr id="41"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75" cstate="print"/>
                    <a:srcRect/>
                    <a:stretch>
                      <a:fillRect/>
                    </a:stretch>
                  </pic:blipFill>
                  <pic:spPr bwMode="auto">
                    <a:xfrm>
                      <a:off x="0" y="0"/>
                      <a:ext cx="5267325" cy="3609975"/>
                    </a:xfrm>
                    <a:prstGeom prst="rect">
                      <a:avLst/>
                    </a:prstGeom>
                    <a:noFill/>
                  </pic:spPr>
                </pic:pic>
              </a:graphicData>
            </a:graphic>
          </wp:anchor>
        </w:drawing>
      </w:r>
      <w:r w:rsidR="004A1DF5">
        <w:rPr>
          <w:rFonts w:ascii="宋体" w:hAnsi="宋体" w:hint="eastAsia"/>
        </w:rPr>
        <w:t>图1.2</w:t>
      </w:r>
    </w:p>
    <w:p w:rsidR="004A1DF5" w:rsidRDefault="0004090F">
      <w:r>
        <w:rPr>
          <w:noProof/>
          <w:sz w:val="20"/>
        </w:rPr>
        <w:drawing>
          <wp:anchor distT="0" distB="0" distL="114300" distR="114300" simplePos="0" relativeHeight="251596288" behindDoc="0" locked="0" layoutInCell="1" allowOverlap="1">
            <wp:simplePos x="0" y="0"/>
            <wp:positionH relativeFrom="column">
              <wp:posOffset>0</wp:posOffset>
            </wp:positionH>
            <wp:positionV relativeFrom="paragraph">
              <wp:posOffset>487045</wp:posOffset>
            </wp:positionV>
            <wp:extent cx="5276850" cy="3629025"/>
            <wp:effectExtent l="19050" t="0" r="0" b="0"/>
            <wp:wrapTopAndBottom/>
            <wp:docPr id="40"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576" cstate="print"/>
                    <a:srcRect/>
                    <a:stretch>
                      <a:fillRect/>
                    </a:stretch>
                  </pic:blipFill>
                  <pic:spPr bwMode="auto">
                    <a:xfrm>
                      <a:off x="0" y="0"/>
                      <a:ext cx="5276850" cy="3629025"/>
                    </a:xfrm>
                    <a:prstGeom prst="rect">
                      <a:avLst/>
                    </a:prstGeom>
                    <a:noFill/>
                  </pic:spPr>
                </pic:pic>
              </a:graphicData>
            </a:graphic>
          </wp:anchor>
        </w:drawing>
      </w:r>
    </w:p>
    <w:p w:rsidR="004A1DF5" w:rsidRDefault="004A1DF5">
      <w:pPr>
        <w:jc w:val="center"/>
        <w:rPr>
          <w:rFonts w:ascii="宋体" w:hAnsi="宋体"/>
        </w:rPr>
      </w:pPr>
      <w:r>
        <w:rPr>
          <w:rFonts w:ascii="宋体" w:hAnsi="宋体" w:hint="eastAsia"/>
        </w:rPr>
        <w:t>图1.3</w:t>
      </w:r>
    </w:p>
    <w:p w:rsidR="004A1DF5" w:rsidRDefault="004A1DF5" w:rsidP="0004090F">
      <w:pPr>
        <w:pStyle w:val="6"/>
      </w:pPr>
      <w:r>
        <w:rPr>
          <w:rFonts w:hint="eastAsia"/>
        </w:rPr>
        <w:lastRenderedPageBreak/>
        <w:t>（五）操作要点</w:t>
      </w:r>
    </w:p>
    <w:p w:rsidR="004A1DF5" w:rsidRDefault="004A1DF5">
      <w:pPr>
        <w:ind w:firstLineChars="200" w:firstLine="480"/>
        <w:rPr>
          <w:rFonts w:ascii="宋体" w:hAnsi="宋体"/>
        </w:rPr>
      </w:pPr>
      <w:r>
        <w:rPr>
          <w:rFonts w:ascii="宋体" w:hAnsi="宋体" w:hint="eastAsia"/>
        </w:rPr>
        <w:t>1、岗位编码，可以是5位数字或字母，如果是数字，5位可全为0，目前仅使用数字类的岗位编码。编码区间由总行统一规定，目前确定网点级岗位的首位编码是0；分行级岗位的首位编码是5；总行级岗位的首位编码是9；如遇预留编码空间不足时，由总行统一重新增加各岗位级别的编码空间。</w:t>
      </w:r>
    </w:p>
    <w:p w:rsidR="004A1DF5" w:rsidRDefault="004A1DF5">
      <w:pPr>
        <w:ind w:firstLineChars="200" w:firstLine="480"/>
      </w:pPr>
      <w:r>
        <w:rPr>
          <w:rFonts w:ascii="宋体" w:hAnsi="宋体" w:hint="eastAsia"/>
        </w:rPr>
        <w:t>2、新系统提供了岗位权限按机构范围个性化的空间。在需要的情况下且上下级权限不冲突的前提下，可以按机构实现岗位权限的个性化。注意：在存在按机构范围个性化岗位权限的情况下，删除</w:t>
      </w:r>
      <w:r>
        <w:rPr>
          <w:rFonts w:hint="eastAsia"/>
        </w:rPr>
        <w:t>某岗位适用范围为上级的某权限，会连带删除同一岗位适用范围较低的同一权限，举例：甲岗位有两条权限</w:t>
      </w:r>
      <w:r>
        <w:rPr>
          <w:rFonts w:hint="eastAsia"/>
        </w:rPr>
        <w:t>A1</w:t>
      </w:r>
      <w:r>
        <w:rPr>
          <w:rFonts w:hint="eastAsia"/>
        </w:rPr>
        <w:t>和</w:t>
      </w:r>
      <w:r>
        <w:rPr>
          <w:rFonts w:hint="eastAsia"/>
        </w:rPr>
        <w:t>A2</w:t>
      </w:r>
      <w:r>
        <w:rPr>
          <w:rFonts w:hint="eastAsia"/>
        </w:rPr>
        <w:t>，权限名称和操作步骤都相同，</w:t>
      </w:r>
      <w:r>
        <w:rPr>
          <w:rFonts w:hint="eastAsia"/>
        </w:rPr>
        <w:t>A1</w:t>
      </w:r>
      <w:r>
        <w:rPr>
          <w:rFonts w:hint="eastAsia"/>
        </w:rPr>
        <w:t>适用范围为总行，</w:t>
      </w:r>
      <w:r>
        <w:rPr>
          <w:rFonts w:hint="eastAsia"/>
        </w:rPr>
        <w:t>A2</w:t>
      </w:r>
      <w:r>
        <w:rPr>
          <w:rFonts w:hint="eastAsia"/>
        </w:rPr>
        <w:t>适用范围为东莞分行，则在删除</w:t>
      </w:r>
      <w:r>
        <w:rPr>
          <w:rFonts w:hint="eastAsia"/>
        </w:rPr>
        <w:t>A1</w:t>
      </w:r>
      <w:r>
        <w:rPr>
          <w:rFonts w:hint="eastAsia"/>
        </w:rPr>
        <w:t>时，会连带删除</w:t>
      </w:r>
      <w:r>
        <w:rPr>
          <w:rFonts w:hint="eastAsia"/>
        </w:rPr>
        <w:t>A2</w:t>
      </w:r>
      <w:r>
        <w:rPr>
          <w:rFonts w:hint="eastAsia"/>
        </w:rPr>
        <w:t>。</w:t>
      </w:r>
    </w:p>
    <w:p w:rsidR="004A1DF5" w:rsidRDefault="004A1DF5">
      <w:pPr>
        <w:ind w:firstLineChars="200" w:firstLine="480"/>
      </w:pPr>
      <w:r>
        <w:rPr>
          <w:rFonts w:hint="eastAsia"/>
        </w:rPr>
        <w:t>3</w:t>
      </w:r>
      <w:r>
        <w:rPr>
          <w:rFonts w:hint="eastAsia"/>
        </w:rPr>
        <w:t>、新增岗位后，需要先执行一下参数重置操作，才能对该岗位进行后续操作。</w:t>
      </w:r>
    </w:p>
    <w:p w:rsidR="004A1DF5" w:rsidRDefault="004A1DF5">
      <w:pPr>
        <w:ind w:firstLineChars="200" w:firstLine="480"/>
        <w:rPr>
          <w:rFonts w:ascii="宋体" w:hAnsi="宋体"/>
        </w:rPr>
      </w:pPr>
      <w:r>
        <w:rPr>
          <w:rFonts w:ascii="宋体" w:hAnsi="宋体" w:hint="eastAsia"/>
        </w:rPr>
        <w:t>4、在</w:t>
      </w:r>
      <w:r>
        <w:rPr>
          <w:rFonts w:hint="eastAsia"/>
        </w:rPr>
        <w:t>查询条件中的</w:t>
      </w:r>
      <w:r w:rsidR="0004090F">
        <w:rPr>
          <w:noProof/>
        </w:rPr>
        <w:drawing>
          <wp:inline distT="0" distB="0" distL="0" distR="0">
            <wp:extent cx="1771650" cy="257175"/>
            <wp:effectExtent l="1905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577" cstate="print"/>
                    <a:srcRect/>
                    <a:stretch>
                      <a:fillRect/>
                    </a:stretch>
                  </pic:blipFill>
                  <pic:spPr bwMode="auto">
                    <a:xfrm>
                      <a:off x="0" y="0"/>
                      <a:ext cx="1771650" cy="257175"/>
                    </a:xfrm>
                    <a:prstGeom prst="rect">
                      <a:avLst/>
                    </a:prstGeom>
                    <a:noFill/>
                    <a:ln w="9525">
                      <a:noFill/>
                      <a:miter lim="800000"/>
                      <a:headEnd/>
                      <a:tailEnd/>
                    </a:ln>
                  </pic:spPr>
                </pic:pic>
              </a:graphicData>
            </a:graphic>
          </wp:inline>
        </w:drawing>
      </w:r>
      <w:r>
        <w:rPr>
          <w:rFonts w:hint="eastAsia"/>
        </w:rPr>
        <w:t>栏，可以录入权限码的前</w:t>
      </w:r>
      <w:r>
        <w:rPr>
          <w:rFonts w:hint="eastAsia"/>
        </w:rPr>
        <w:t>1</w:t>
      </w:r>
      <w:r>
        <w:rPr>
          <w:rFonts w:hint="eastAsia"/>
        </w:rPr>
        <w:t>位或前</w:t>
      </w:r>
      <w:r>
        <w:rPr>
          <w:rFonts w:hint="eastAsia"/>
        </w:rPr>
        <w:t>2</w:t>
      </w:r>
      <w:r>
        <w:rPr>
          <w:rFonts w:hint="eastAsia"/>
        </w:rPr>
        <w:t>位、前</w:t>
      </w:r>
      <w:r>
        <w:rPr>
          <w:rFonts w:hint="eastAsia"/>
        </w:rPr>
        <w:t>3</w:t>
      </w:r>
      <w:r>
        <w:rPr>
          <w:rFonts w:hint="eastAsia"/>
        </w:rPr>
        <w:t>位等等，或全部权限码。</w:t>
      </w:r>
    </w:p>
    <w:p w:rsidR="004A1DF5" w:rsidRDefault="004A1DF5" w:rsidP="0004090F">
      <w:pPr>
        <w:pStyle w:val="6"/>
      </w:pPr>
      <w:r>
        <w:rPr>
          <w:rFonts w:hint="eastAsia"/>
        </w:rPr>
        <w:t>（六）操作步骤</w:t>
      </w:r>
    </w:p>
    <w:p w:rsidR="004A1DF5" w:rsidRDefault="004A1DF5">
      <w:pPr>
        <w:ind w:firstLineChars="200" w:firstLine="480"/>
      </w:pPr>
      <w:r>
        <w:rPr>
          <w:rFonts w:hint="eastAsia"/>
        </w:rPr>
        <w:t>1</w:t>
      </w:r>
      <w:r>
        <w:rPr>
          <w:rFonts w:hint="eastAsia"/>
        </w:rPr>
        <w:t>、用户选择系统导航－公共管理－用户管理－岗位管理或者输入业务代码</w:t>
      </w:r>
      <w:r>
        <w:rPr>
          <w:rFonts w:hint="eastAsia"/>
        </w:rPr>
        <w:t>9101</w:t>
      </w:r>
      <w:r>
        <w:rPr>
          <w:rFonts w:hint="eastAsia"/>
        </w:rPr>
        <w:t>，进入岗位管理界面，系统自动显示岗位列表，选择“查询</w:t>
      </w:r>
      <w:r>
        <w:rPr>
          <w:rFonts w:hint="eastAsia"/>
        </w:rPr>
        <w:t>5</w:t>
      </w:r>
      <w:r>
        <w:rPr>
          <w:rFonts w:hint="eastAsia"/>
        </w:rPr>
        <w:t>”按钮可刷新岗位列表；选定岗位，选择“明细</w:t>
      </w:r>
      <w:r>
        <w:rPr>
          <w:rFonts w:hint="eastAsia"/>
        </w:rPr>
        <w:t>6</w:t>
      </w:r>
      <w:r>
        <w:rPr>
          <w:rFonts w:hint="eastAsia"/>
        </w:rPr>
        <w:t>”按钮可以查看岗位明细信息，选择“日志</w:t>
      </w:r>
      <w:r>
        <w:rPr>
          <w:rFonts w:hint="eastAsia"/>
        </w:rPr>
        <w:t>9</w:t>
      </w:r>
      <w:r>
        <w:rPr>
          <w:rFonts w:hint="eastAsia"/>
        </w:rPr>
        <w:t>”按钮可以查看岗位日志信息，鼠标双击列表记录也可以查看岗位明细。</w:t>
      </w:r>
    </w:p>
    <w:p w:rsidR="004A1DF5" w:rsidRDefault="004A1DF5">
      <w:pPr>
        <w:ind w:firstLineChars="200" w:firstLine="480"/>
      </w:pPr>
      <w:r>
        <w:t>2</w:t>
      </w:r>
      <w:r>
        <w:rPr>
          <w:rFonts w:hint="eastAsia"/>
        </w:rPr>
        <w:t>、新增岗位操作步骤：</w:t>
      </w:r>
    </w:p>
    <w:p w:rsidR="004A1DF5" w:rsidRDefault="004A1DF5">
      <w:pPr>
        <w:numPr>
          <w:ilvl w:val="0"/>
          <w:numId w:val="196"/>
        </w:numPr>
      </w:pPr>
      <w:r>
        <w:rPr>
          <w:rFonts w:hint="eastAsia"/>
        </w:rPr>
        <w:t>在岗位管理界面选择“新增</w:t>
      </w:r>
      <w:r>
        <w:rPr>
          <w:rFonts w:hint="eastAsia"/>
        </w:rPr>
        <w:t>2</w:t>
      </w:r>
      <w:r>
        <w:rPr>
          <w:rFonts w:hint="eastAsia"/>
        </w:rPr>
        <w:t>”按钮，进入增加岗位界面。</w:t>
      </w:r>
    </w:p>
    <w:p w:rsidR="004A1DF5" w:rsidRDefault="004A1DF5">
      <w:pPr>
        <w:numPr>
          <w:ilvl w:val="0"/>
          <w:numId w:val="196"/>
        </w:numPr>
      </w:pPr>
      <w:r>
        <w:rPr>
          <w:rFonts w:hint="eastAsia"/>
        </w:rPr>
        <w:t>用户录入各字段（岗位说明为非必输项，其他为必输项）后，选择“确定</w:t>
      </w:r>
      <w:r>
        <w:rPr>
          <w:rFonts w:hint="eastAsia"/>
        </w:rPr>
        <w:t>1</w:t>
      </w:r>
      <w:r>
        <w:rPr>
          <w:rFonts w:hint="eastAsia"/>
        </w:rPr>
        <w:t>”按钮。</w:t>
      </w:r>
    </w:p>
    <w:p w:rsidR="004A1DF5" w:rsidRDefault="004A1DF5">
      <w:pPr>
        <w:numPr>
          <w:ilvl w:val="0"/>
          <w:numId w:val="196"/>
        </w:numPr>
      </w:pPr>
      <w:r>
        <w:rPr>
          <w:rFonts w:hint="eastAsia"/>
        </w:rPr>
        <w:t>系统显示交互信息窗口，提示主管授权。</w:t>
      </w:r>
    </w:p>
    <w:p w:rsidR="004A1DF5" w:rsidRDefault="004A1DF5">
      <w:pPr>
        <w:numPr>
          <w:ilvl w:val="0"/>
          <w:numId w:val="196"/>
        </w:numPr>
      </w:pPr>
      <w:r>
        <w:rPr>
          <w:rFonts w:hint="eastAsia"/>
        </w:rPr>
        <w:t>主管检查后授权，增加岗位成功。</w:t>
      </w:r>
    </w:p>
    <w:p w:rsidR="004A1DF5" w:rsidRDefault="004A1DF5">
      <w:pPr>
        <w:ind w:firstLine="454"/>
      </w:pPr>
      <w:r>
        <w:rPr>
          <w:rFonts w:hint="eastAsia"/>
        </w:rPr>
        <w:t>3</w:t>
      </w:r>
      <w:r>
        <w:rPr>
          <w:rFonts w:hint="eastAsia"/>
        </w:rPr>
        <w:t>、修改岗位操作步骤：</w:t>
      </w:r>
    </w:p>
    <w:p w:rsidR="004A1DF5" w:rsidRDefault="004A1DF5">
      <w:pPr>
        <w:numPr>
          <w:ilvl w:val="0"/>
          <w:numId w:val="197"/>
        </w:numPr>
      </w:pPr>
      <w:r>
        <w:rPr>
          <w:rFonts w:hint="eastAsia"/>
        </w:rPr>
        <w:t>在岗位管理界面中，选择拟修改的岗位，选择“修改</w:t>
      </w:r>
      <w:r>
        <w:rPr>
          <w:rFonts w:hint="eastAsia"/>
        </w:rPr>
        <w:t>3</w:t>
      </w:r>
      <w:r>
        <w:rPr>
          <w:rFonts w:hint="eastAsia"/>
        </w:rPr>
        <w:t>”按钮，进入修改界面。</w:t>
      </w:r>
    </w:p>
    <w:p w:rsidR="004A1DF5" w:rsidRDefault="004A1DF5">
      <w:pPr>
        <w:numPr>
          <w:ilvl w:val="0"/>
          <w:numId w:val="197"/>
        </w:numPr>
      </w:pPr>
      <w:r>
        <w:rPr>
          <w:rFonts w:hint="eastAsia"/>
        </w:rPr>
        <w:lastRenderedPageBreak/>
        <w:t>用户录入需要维护的字段，选择“确定</w:t>
      </w:r>
      <w:r>
        <w:rPr>
          <w:rFonts w:hint="eastAsia"/>
        </w:rPr>
        <w:t>1</w:t>
      </w:r>
      <w:r>
        <w:rPr>
          <w:rFonts w:hint="eastAsia"/>
        </w:rPr>
        <w:t>”按钮。</w:t>
      </w:r>
    </w:p>
    <w:p w:rsidR="004A1DF5" w:rsidRDefault="004A1DF5">
      <w:pPr>
        <w:numPr>
          <w:ilvl w:val="0"/>
          <w:numId w:val="197"/>
        </w:numPr>
      </w:pPr>
      <w:r>
        <w:rPr>
          <w:rFonts w:hint="eastAsia"/>
        </w:rPr>
        <w:t>系统显示交互信息窗口，提示主管授权。</w:t>
      </w:r>
    </w:p>
    <w:p w:rsidR="004A1DF5" w:rsidRDefault="004A1DF5">
      <w:pPr>
        <w:numPr>
          <w:ilvl w:val="0"/>
          <w:numId w:val="197"/>
        </w:numPr>
      </w:pPr>
      <w:r>
        <w:rPr>
          <w:rFonts w:hint="eastAsia"/>
        </w:rPr>
        <w:t>主管审核后授权，岗位修改成功。</w:t>
      </w:r>
    </w:p>
    <w:p w:rsidR="004A1DF5" w:rsidRDefault="004A1DF5">
      <w:pPr>
        <w:ind w:firstLine="454"/>
        <w:rPr>
          <w:rFonts w:ascii="宋体" w:hAnsi="宋体"/>
        </w:rPr>
      </w:pPr>
      <w:r>
        <w:rPr>
          <w:rFonts w:ascii="宋体" w:hAnsi="宋体" w:hint="eastAsia"/>
        </w:rPr>
        <w:t>4、删除岗位操作步骤：</w:t>
      </w:r>
    </w:p>
    <w:p w:rsidR="004A1DF5" w:rsidRDefault="004A1DF5">
      <w:pPr>
        <w:numPr>
          <w:ilvl w:val="1"/>
          <w:numId w:val="197"/>
        </w:numPr>
      </w:pPr>
      <w:r>
        <w:rPr>
          <w:rFonts w:hint="eastAsia"/>
        </w:rPr>
        <w:t>在岗位管理界面中，选择拟删除的岗位，选择“删除</w:t>
      </w:r>
      <w:r>
        <w:rPr>
          <w:rFonts w:hint="eastAsia"/>
        </w:rPr>
        <w:t>4</w:t>
      </w:r>
      <w:r>
        <w:rPr>
          <w:rFonts w:hint="eastAsia"/>
        </w:rPr>
        <w:t>”按钮。</w:t>
      </w:r>
    </w:p>
    <w:p w:rsidR="004A1DF5" w:rsidRDefault="004A1DF5">
      <w:pPr>
        <w:numPr>
          <w:ilvl w:val="1"/>
          <w:numId w:val="197"/>
        </w:numPr>
        <w:rPr>
          <w:rFonts w:ascii="宋体" w:hAnsi="宋体"/>
        </w:rPr>
      </w:pPr>
      <w:r>
        <w:rPr>
          <w:rFonts w:ascii="宋体" w:hAnsi="宋体" w:hint="eastAsia"/>
        </w:rPr>
        <w:t>系统弹出确认提示画面，用户确认。</w:t>
      </w:r>
    </w:p>
    <w:p w:rsidR="004A1DF5" w:rsidRDefault="004A1DF5">
      <w:pPr>
        <w:numPr>
          <w:ilvl w:val="1"/>
          <w:numId w:val="197"/>
        </w:numPr>
        <w:rPr>
          <w:rFonts w:ascii="宋体" w:hAnsi="宋体"/>
        </w:rPr>
      </w:pPr>
      <w:r>
        <w:rPr>
          <w:rFonts w:hint="eastAsia"/>
        </w:rPr>
        <w:t>系统显示交互信息窗口，提示主管授权。</w:t>
      </w:r>
    </w:p>
    <w:p w:rsidR="004A1DF5" w:rsidRDefault="004A1DF5">
      <w:pPr>
        <w:numPr>
          <w:ilvl w:val="1"/>
          <w:numId w:val="197"/>
        </w:numPr>
        <w:rPr>
          <w:rFonts w:ascii="宋体" w:hAnsi="宋体"/>
        </w:rPr>
      </w:pPr>
      <w:r>
        <w:rPr>
          <w:rFonts w:hint="eastAsia"/>
        </w:rPr>
        <w:t>主管审核后授权，岗位删除成功。同时，所有使用该岗位的柜员的这个岗位都会被删除。</w:t>
      </w:r>
    </w:p>
    <w:p w:rsidR="004A1DF5" w:rsidRDefault="004A1DF5">
      <w:pPr>
        <w:ind w:firstLine="454"/>
        <w:rPr>
          <w:rFonts w:ascii="宋体" w:hAnsi="宋体"/>
        </w:rPr>
      </w:pPr>
      <w:r>
        <w:rPr>
          <w:rFonts w:ascii="宋体" w:hAnsi="宋体" w:hint="eastAsia"/>
        </w:rPr>
        <w:t>5、岗位关系管理操作步骤：</w:t>
      </w:r>
    </w:p>
    <w:p w:rsidR="004A1DF5" w:rsidRDefault="004A1DF5">
      <w:pPr>
        <w:numPr>
          <w:ilvl w:val="0"/>
          <w:numId w:val="199"/>
        </w:numPr>
        <w:rPr>
          <w:rFonts w:ascii="宋体" w:hAnsi="宋体"/>
        </w:rPr>
      </w:pPr>
      <w:r>
        <w:rPr>
          <w:rFonts w:hint="eastAsia"/>
        </w:rPr>
        <w:t>在岗位管理界面中</w:t>
      </w:r>
      <w:r>
        <w:rPr>
          <w:rFonts w:ascii="宋体" w:hAnsi="宋体" w:hint="eastAsia"/>
        </w:rPr>
        <w:t>，选择拟操作的岗位，选择“关系10”按钮，进入岗位关系列表界面，系统自动显示岗位关系列表，如图1.1，选择“查询5”按钮可刷新列表，选择“明细6”按钮或鼠标双击岗位关系记录可查看岗位关系明细信息，选择“日志9”按钮可查看岗位关系日志。</w:t>
      </w:r>
    </w:p>
    <w:p w:rsidR="004A1DF5" w:rsidRDefault="004A1DF5">
      <w:pPr>
        <w:numPr>
          <w:ilvl w:val="0"/>
          <w:numId w:val="199"/>
        </w:numPr>
        <w:rPr>
          <w:rFonts w:ascii="宋体" w:hAnsi="宋体"/>
        </w:rPr>
      </w:pPr>
      <w:r>
        <w:rPr>
          <w:rFonts w:ascii="宋体" w:hAnsi="宋体" w:hint="eastAsia"/>
        </w:rPr>
        <w:t>增加岗位关系：在岗位关系列表界面，选择“新增2”按钮，进入增加岗位关系界面。用户录入各字段（岗位关系和对应岗位字段为必输项，岗位关系值非必输项），选择“确定1”按钮。</w:t>
      </w:r>
      <w:r>
        <w:rPr>
          <w:rFonts w:hint="eastAsia"/>
        </w:rPr>
        <w:t>系统显示交互信息窗口，提示主管授权。主管审查后授权，增加</w:t>
      </w:r>
      <w:r>
        <w:rPr>
          <w:rFonts w:ascii="宋体" w:hAnsi="宋体" w:hint="eastAsia"/>
        </w:rPr>
        <w:t>岗位关系</w:t>
      </w:r>
      <w:r>
        <w:rPr>
          <w:rFonts w:hint="eastAsia"/>
        </w:rPr>
        <w:t>成功。</w:t>
      </w:r>
    </w:p>
    <w:p w:rsidR="004A1DF5" w:rsidRDefault="004A1DF5">
      <w:pPr>
        <w:numPr>
          <w:ilvl w:val="0"/>
          <w:numId w:val="199"/>
        </w:numPr>
        <w:rPr>
          <w:rFonts w:ascii="宋体" w:hAnsi="宋体"/>
        </w:rPr>
      </w:pPr>
      <w:r>
        <w:rPr>
          <w:rFonts w:hint="eastAsia"/>
        </w:rPr>
        <w:t>修改岗位关系：</w:t>
      </w:r>
      <w:r>
        <w:rPr>
          <w:rFonts w:ascii="宋体" w:hAnsi="宋体" w:hint="eastAsia"/>
        </w:rPr>
        <w:t>在岗位关系列表界面，在岗位关系列表中选择拟修改的记录，选择“修改3”按钮，录入修改数据（只有岗位关系值可修改），选择“确定1”按钮。</w:t>
      </w:r>
      <w:r>
        <w:rPr>
          <w:rFonts w:hint="eastAsia"/>
        </w:rPr>
        <w:t>系统显示交互信息窗口，提示主管授权，主管审核后授权，修改岗位关系成功。</w:t>
      </w:r>
    </w:p>
    <w:p w:rsidR="004A1DF5" w:rsidRDefault="004A1DF5">
      <w:pPr>
        <w:numPr>
          <w:ilvl w:val="0"/>
          <w:numId w:val="199"/>
        </w:numPr>
        <w:rPr>
          <w:rFonts w:ascii="宋体" w:hAnsi="宋体"/>
        </w:rPr>
      </w:pPr>
      <w:r>
        <w:rPr>
          <w:rFonts w:hint="eastAsia"/>
        </w:rPr>
        <w:t>删除岗位关系：</w:t>
      </w:r>
      <w:r>
        <w:rPr>
          <w:rFonts w:ascii="宋体" w:hAnsi="宋体" w:hint="eastAsia"/>
        </w:rPr>
        <w:t>在岗位关系列表界面，在岗位关系列表中选择拟删除的记录，选择“删除4”按钮。系统提示用户确认后</w:t>
      </w:r>
      <w:r>
        <w:rPr>
          <w:rFonts w:hint="eastAsia"/>
        </w:rPr>
        <w:t>显示交互信息窗口，提示主管授权。主管审查后授权，删除岗位关系成功。</w:t>
      </w:r>
    </w:p>
    <w:p w:rsidR="004A1DF5" w:rsidRDefault="004A1DF5">
      <w:pPr>
        <w:ind w:firstLine="454"/>
      </w:pPr>
      <w:r>
        <w:rPr>
          <w:rFonts w:hint="eastAsia"/>
        </w:rPr>
        <w:t>6</w:t>
      </w:r>
      <w:r>
        <w:rPr>
          <w:rFonts w:hint="eastAsia"/>
        </w:rPr>
        <w:t>、岗位权限管理：</w:t>
      </w:r>
    </w:p>
    <w:p w:rsidR="004A1DF5" w:rsidRDefault="004A1DF5">
      <w:pPr>
        <w:numPr>
          <w:ilvl w:val="1"/>
          <w:numId w:val="198"/>
        </w:numPr>
        <w:rPr>
          <w:rFonts w:ascii="宋体" w:hAnsi="宋体"/>
        </w:rPr>
      </w:pPr>
      <w:r>
        <w:rPr>
          <w:rFonts w:hint="eastAsia"/>
        </w:rPr>
        <w:t>查询岗位权限：在岗位管理界面中</w:t>
      </w:r>
      <w:r>
        <w:rPr>
          <w:rFonts w:ascii="宋体" w:hAnsi="宋体" w:hint="eastAsia"/>
        </w:rPr>
        <w:t>，</w:t>
      </w:r>
      <w:r>
        <w:rPr>
          <w:rFonts w:hint="eastAsia"/>
        </w:rPr>
        <w:t>选择拟操作的岗位，选择“权限</w:t>
      </w:r>
      <w:r>
        <w:rPr>
          <w:rFonts w:hint="eastAsia"/>
        </w:rPr>
        <w:t>12</w:t>
      </w:r>
      <w:r>
        <w:rPr>
          <w:rFonts w:hint="eastAsia"/>
        </w:rPr>
        <w:t>”按钮，进入岗位权限列表界面</w:t>
      </w:r>
      <w:r>
        <w:rPr>
          <w:rFonts w:ascii="宋体" w:hAnsi="宋体" w:hint="eastAsia"/>
        </w:rPr>
        <w:t>，如图1.2。</w:t>
      </w:r>
      <w:r>
        <w:rPr>
          <w:rFonts w:hint="eastAsia"/>
        </w:rPr>
        <w:t>可以选择“按岗位查询”或</w:t>
      </w:r>
      <w:r>
        <w:rPr>
          <w:rFonts w:hint="eastAsia"/>
        </w:rPr>
        <w:t xml:space="preserve"> </w:t>
      </w:r>
      <w:r>
        <w:rPr>
          <w:rFonts w:hint="eastAsia"/>
        </w:rPr>
        <w:t>“按权限码查询”选项卡进行查询</w:t>
      </w:r>
      <w:r>
        <w:rPr>
          <w:rFonts w:ascii="宋体" w:hAnsi="宋体" w:hint="eastAsia"/>
        </w:rPr>
        <w:t>，输入查询条件后，选择“查询5”按钮，可查看</w:t>
      </w:r>
      <w:r>
        <w:rPr>
          <w:rFonts w:ascii="宋体" w:hAnsi="宋体" w:hint="eastAsia"/>
        </w:rPr>
        <w:lastRenderedPageBreak/>
        <w:t>符合条件的岗位权限列表。选定记录双击或选择“明细6”按钮，可查看岗位权限明细信息，选择“日志9”按钮可查看岗位权限日志。</w:t>
      </w:r>
    </w:p>
    <w:p w:rsidR="004A1DF5" w:rsidRDefault="004A1DF5">
      <w:pPr>
        <w:numPr>
          <w:ilvl w:val="1"/>
          <w:numId w:val="198"/>
        </w:numPr>
        <w:rPr>
          <w:rFonts w:ascii="宋体" w:hAnsi="宋体"/>
        </w:rPr>
      </w:pPr>
      <w:r>
        <w:rPr>
          <w:rFonts w:ascii="宋体" w:hAnsi="宋体" w:hint="eastAsia"/>
        </w:rPr>
        <w:t>新增岗位权限：</w:t>
      </w:r>
    </w:p>
    <w:p w:rsidR="004A1DF5" w:rsidRDefault="0004090F">
      <w:pPr>
        <w:ind w:leftChars="344" w:left="1184" w:hangingChars="149" w:hanging="358"/>
        <w:rPr>
          <w:rFonts w:ascii="宋体" w:hAnsi="宋体"/>
        </w:rPr>
      </w:pPr>
      <w:r>
        <w:rPr>
          <w:rFonts w:ascii="宋体" w:hAnsi="宋体"/>
          <w:noProof/>
        </w:rPr>
        <w:drawing>
          <wp:anchor distT="0" distB="0" distL="114300" distR="114300" simplePos="0" relativeHeight="251595264" behindDoc="0" locked="0" layoutInCell="1" allowOverlap="1">
            <wp:simplePos x="0" y="0"/>
            <wp:positionH relativeFrom="column">
              <wp:posOffset>2714625</wp:posOffset>
            </wp:positionH>
            <wp:positionV relativeFrom="paragraph">
              <wp:posOffset>594360</wp:posOffset>
            </wp:positionV>
            <wp:extent cx="257175" cy="257175"/>
            <wp:effectExtent l="19050" t="0" r="9525" b="0"/>
            <wp:wrapSquare wrapText="bothSides"/>
            <wp:docPr id="39"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578" cstate="print"/>
                    <a:srcRect/>
                    <a:stretch>
                      <a:fillRect/>
                    </a:stretch>
                  </pic:blipFill>
                  <pic:spPr bwMode="auto">
                    <a:xfrm>
                      <a:off x="0" y="0"/>
                      <a:ext cx="257175" cy="257175"/>
                    </a:xfrm>
                    <a:prstGeom prst="rect">
                      <a:avLst/>
                    </a:prstGeom>
                    <a:noFill/>
                  </pic:spPr>
                </pic:pic>
              </a:graphicData>
            </a:graphic>
          </wp:anchor>
        </w:drawing>
      </w:r>
      <w:r w:rsidR="009523FE">
        <w:rPr>
          <w:rFonts w:ascii="宋体" w:hAnsi="宋体"/>
        </w:rPr>
        <w:fldChar w:fldCharType="begin"/>
      </w:r>
      <w:r w:rsidR="004A1DF5">
        <w:rPr>
          <w:rFonts w:ascii="宋体" w:hAnsi="宋体"/>
        </w:rPr>
        <w:instrText xml:space="preserve"> = 1 \* GB3 </w:instrText>
      </w:r>
      <w:r w:rsidR="009523FE">
        <w:rPr>
          <w:rFonts w:ascii="宋体" w:hAnsi="宋体"/>
        </w:rPr>
        <w:fldChar w:fldCharType="separate"/>
      </w:r>
      <w:r w:rsidR="004A1DF5">
        <w:rPr>
          <w:rFonts w:ascii="宋体" w:hAnsi="宋体"/>
        </w:rPr>
        <w:t>①</w:t>
      </w:r>
      <w:r w:rsidR="009523FE">
        <w:rPr>
          <w:rFonts w:ascii="宋体" w:hAnsi="宋体"/>
        </w:rPr>
        <w:fldChar w:fldCharType="end"/>
      </w:r>
      <w:r w:rsidR="004A1DF5">
        <w:rPr>
          <w:rFonts w:ascii="宋体" w:hAnsi="宋体" w:hint="eastAsia"/>
        </w:rPr>
        <w:t xml:space="preserve"> 进入岗位权限列表界面，选择“新增2”按钮进入增加岗位权限界面，如图1.3。</w:t>
      </w:r>
    </w:p>
    <w:p w:rsidR="004A1DF5" w:rsidRDefault="009523FE">
      <w:pPr>
        <w:ind w:leftChars="344" w:left="1184" w:hangingChars="149" w:hanging="358"/>
        <w:rPr>
          <w:rFonts w:ascii="宋体" w:hAnsi="宋体"/>
        </w:rPr>
      </w:pPr>
      <w:r>
        <w:rPr>
          <w:rFonts w:ascii="宋体" w:hAnsi="宋体"/>
        </w:rPr>
        <w:fldChar w:fldCharType="begin"/>
      </w:r>
      <w:r w:rsidR="004A1DF5">
        <w:rPr>
          <w:rFonts w:ascii="宋体" w:hAnsi="宋体"/>
        </w:rPr>
        <w:instrText xml:space="preserve"> = 2 \* GB3 </w:instrText>
      </w:r>
      <w:r>
        <w:rPr>
          <w:rFonts w:ascii="宋体" w:hAnsi="宋体"/>
        </w:rPr>
        <w:fldChar w:fldCharType="separate"/>
      </w:r>
      <w:r w:rsidR="004A1DF5">
        <w:rPr>
          <w:rFonts w:ascii="宋体" w:hAnsi="宋体"/>
          <w:noProof/>
        </w:rPr>
        <w:t>②</w:t>
      </w:r>
      <w:r>
        <w:rPr>
          <w:rFonts w:ascii="宋体" w:hAnsi="宋体"/>
        </w:rPr>
        <w:fldChar w:fldCharType="end"/>
      </w:r>
      <w:r w:rsidR="004A1DF5">
        <w:rPr>
          <w:rFonts w:ascii="宋体" w:hAnsi="宋体" w:hint="eastAsia"/>
        </w:rPr>
        <w:t xml:space="preserve"> 用户点击权限输入栏右侧的按钮，进入选择权限窗口。</w:t>
      </w:r>
    </w:p>
    <w:p w:rsidR="004A1DF5" w:rsidRDefault="009523FE">
      <w:pPr>
        <w:ind w:leftChars="344" w:left="1184" w:hangingChars="149" w:hanging="358"/>
        <w:rPr>
          <w:rFonts w:ascii="宋体" w:hAnsi="宋体"/>
        </w:rPr>
      </w:pPr>
      <w:r>
        <w:rPr>
          <w:rFonts w:ascii="宋体" w:hAnsi="宋体"/>
        </w:rPr>
        <w:fldChar w:fldCharType="begin"/>
      </w:r>
      <w:r w:rsidR="004A1DF5">
        <w:rPr>
          <w:rFonts w:ascii="宋体" w:hAnsi="宋体"/>
        </w:rPr>
        <w:instrText xml:space="preserve"> = 3 \* GB3 </w:instrText>
      </w:r>
      <w:r>
        <w:rPr>
          <w:rFonts w:ascii="宋体" w:hAnsi="宋体"/>
        </w:rPr>
        <w:fldChar w:fldCharType="separate"/>
      </w:r>
      <w:r w:rsidR="004A1DF5">
        <w:rPr>
          <w:rFonts w:ascii="宋体" w:hAnsi="宋体"/>
          <w:noProof/>
        </w:rPr>
        <w:t>③</w:t>
      </w:r>
      <w:r>
        <w:rPr>
          <w:rFonts w:ascii="宋体" w:hAnsi="宋体"/>
        </w:rPr>
        <w:fldChar w:fldCharType="end"/>
      </w:r>
      <w:r w:rsidR="004A1DF5">
        <w:rPr>
          <w:rFonts w:ascii="宋体" w:hAnsi="宋体" w:hint="eastAsia"/>
        </w:rPr>
        <w:t xml:space="preserve"> 输入查询条件，选择“查询5”按钮，系统显示符合条件的权限记录。</w:t>
      </w:r>
    </w:p>
    <w:p w:rsidR="004A1DF5" w:rsidRDefault="009523FE">
      <w:pPr>
        <w:ind w:leftChars="344" w:left="1184" w:hangingChars="149" w:hanging="358"/>
        <w:rPr>
          <w:rFonts w:ascii="宋体" w:hAnsi="宋体"/>
        </w:rPr>
      </w:pPr>
      <w:r>
        <w:rPr>
          <w:rFonts w:ascii="宋体" w:hAnsi="宋体"/>
        </w:rPr>
        <w:fldChar w:fldCharType="begin"/>
      </w:r>
      <w:r w:rsidR="004A1DF5">
        <w:rPr>
          <w:rFonts w:ascii="宋体" w:hAnsi="宋体"/>
        </w:rPr>
        <w:instrText xml:space="preserve"> = 4 \* GB3 </w:instrText>
      </w:r>
      <w:r>
        <w:rPr>
          <w:rFonts w:ascii="宋体" w:hAnsi="宋体"/>
        </w:rPr>
        <w:fldChar w:fldCharType="separate"/>
      </w:r>
      <w:r w:rsidR="004A1DF5">
        <w:rPr>
          <w:rFonts w:ascii="宋体" w:hAnsi="宋体"/>
        </w:rPr>
        <w:t>④</w:t>
      </w:r>
      <w:r>
        <w:rPr>
          <w:rFonts w:ascii="宋体" w:hAnsi="宋体"/>
        </w:rPr>
        <w:fldChar w:fldCharType="end"/>
      </w:r>
      <w:r w:rsidR="004A1DF5">
        <w:rPr>
          <w:rFonts w:ascii="宋体" w:hAnsi="宋体" w:hint="eastAsia"/>
        </w:rPr>
        <w:t xml:space="preserve"> 选择拟增加权限，选择“确定1”按钮，画面返回增加岗位权限界面，所选的权限显示在权限录入域中。</w:t>
      </w:r>
    </w:p>
    <w:p w:rsidR="004A1DF5" w:rsidRDefault="009523FE">
      <w:pPr>
        <w:ind w:leftChars="344" w:left="1184" w:hangingChars="149" w:hanging="358"/>
        <w:rPr>
          <w:rFonts w:ascii="宋体" w:hAnsi="宋体"/>
        </w:rPr>
      </w:pPr>
      <w:r>
        <w:rPr>
          <w:rFonts w:ascii="宋体" w:hAnsi="宋体"/>
        </w:rPr>
        <w:fldChar w:fldCharType="begin"/>
      </w:r>
      <w:r w:rsidR="004A1DF5">
        <w:rPr>
          <w:rFonts w:ascii="宋体" w:hAnsi="宋体"/>
        </w:rPr>
        <w:instrText xml:space="preserve"> = 5 \* GB3 </w:instrText>
      </w:r>
      <w:r>
        <w:rPr>
          <w:rFonts w:ascii="宋体" w:hAnsi="宋体"/>
        </w:rPr>
        <w:fldChar w:fldCharType="separate"/>
      </w:r>
      <w:r w:rsidR="004A1DF5">
        <w:rPr>
          <w:rFonts w:ascii="宋体" w:hAnsi="宋体"/>
          <w:noProof/>
        </w:rPr>
        <w:t>⑤</w:t>
      </w:r>
      <w:r>
        <w:rPr>
          <w:rFonts w:ascii="宋体" w:hAnsi="宋体"/>
        </w:rPr>
        <w:fldChar w:fldCharType="end"/>
      </w:r>
      <w:r w:rsidR="004A1DF5">
        <w:rPr>
          <w:rFonts w:ascii="宋体" w:hAnsi="宋体" w:hint="eastAsia"/>
        </w:rPr>
        <w:t xml:space="preserve"> 用户继续录入“操作步骤”等字段。</w:t>
      </w:r>
    </w:p>
    <w:p w:rsidR="004A1DF5" w:rsidRDefault="009523FE">
      <w:pPr>
        <w:ind w:leftChars="344" w:left="1184" w:hangingChars="149" w:hanging="358"/>
        <w:rPr>
          <w:rFonts w:ascii="宋体" w:hAnsi="宋体"/>
        </w:rPr>
      </w:pPr>
      <w:fldSimple w:instr=" = 6 \* GB3 ">
        <w:r w:rsidR="004A1DF5">
          <w:rPr>
            <w:rFonts w:hint="eastAsia"/>
            <w:noProof/>
          </w:rPr>
          <w:t>⑥</w:t>
        </w:r>
      </w:fldSimple>
      <w:r w:rsidR="004A1DF5">
        <w:rPr>
          <w:rFonts w:hint="eastAsia"/>
        </w:rPr>
        <w:t xml:space="preserve"> </w:t>
      </w:r>
      <w:r w:rsidR="004A1DF5">
        <w:rPr>
          <w:rFonts w:ascii="宋体" w:hAnsi="宋体" w:hint="eastAsia"/>
        </w:rPr>
        <w:t>当操作步骤选择“授权”时，“金额超授权时授权方式”必须为空；当操作步骤选择“复核”和“授权”时，“经办时是否现场复核”和“经办时是否现场授权”必须选择“否”。</w:t>
      </w:r>
    </w:p>
    <w:p w:rsidR="004A1DF5" w:rsidRDefault="009523FE">
      <w:pPr>
        <w:ind w:leftChars="344" w:left="1184" w:hangingChars="149" w:hanging="358"/>
      </w:pPr>
      <w:r>
        <w:rPr>
          <w:rFonts w:ascii="宋体" w:hAnsi="宋体"/>
        </w:rPr>
        <w:fldChar w:fldCharType="begin"/>
      </w:r>
      <w:r w:rsidR="004A1DF5">
        <w:rPr>
          <w:rFonts w:ascii="宋体" w:hAnsi="宋体"/>
        </w:rPr>
        <w:instrText xml:space="preserve"> = 7 \* GB3 </w:instrText>
      </w:r>
      <w:r>
        <w:rPr>
          <w:rFonts w:ascii="宋体" w:hAnsi="宋体"/>
        </w:rPr>
        <w:fldChar w:fldCharType="separate"/>
      </w:r>
      <w:r w:rsidR="004A1DF5">
        <w:rPr>
          <w:rFonts w:ascii="宋体" w:hAnsi="宋体"/>
          <w:noProof/>
        </w:rPr>
        <w:t>⑦</w:t>
      </w:r>
      <w:r>
        <w:rPr>
          <w:rFonts w:ascii="宋体" w:hAnsi="宋体"/>
        </w:rPr>
        <w:fldChar w:fldCharType="end"/>
      </w:r>
      <w:r w:rsidR="004A1DF5">
        <w:rPr>
          <w:rFonts w:ascii="宋体" w:hAnsi="宋体" w:hint="eastAsia"/>
        </w:rPr>
        <w:t xml:space="preserve"> 选择“确定1”按钮，</w:t>
      </w:r>
      <w:r w:rsidR="004A1DF5">
        <w:rPr>
          <w:rFonts w:hint="eastAsia"/>
        </w:rPr>
        <w:t>系统显示授权交互信息窗口。</w:t>
      </w:r>
    </w:p>
    <w:p w:rsidR="004A1DF5" w:rsidRDefault="009523FE">
      <w:pPr>
        <w:ind w:leftChars="344" w:left="1184" w:hangingChars="149" w:hanging="358"/>
        <w:rPr>
          <w:rFonts w:ascii="宋体" w:hAnsi="宋体"/>
        </w:rPr>
      </w:pPr>
      <w:fldSimple w:instr=" = 8 \* GB3 ">
        <w:r w:rsidR="004A1DF5">
          <w:rPr>
            <w:rFonts w:hint="eastAsia"/>
            <w:noProof/>
          </w:rPr>
          <w:t>⑧</w:t>
        </w:r>
      </w:fldSimple>
      <w:r w:rsidR="004A1DF5">
        <w:rPr>
          <w:rFonts w:hint="eastAsia"/>
        </w:rPr>
        <w:t xml:space="preserve"> </w:t>
      </w:r>
      <w:r w:rsidR="004A1DF5">
        <w:rPr>
          <w:rFonts w:hint="eastAsia"/>
        </w:rPr>
        <w:t>主管审核后授权，增加岗位权限成功。</w:t>
      </w:r>
    </w:p>
    <w:p w:rsidR="004A1DF5" w:rsidRDefault="004A1DF5">
      <w:pPr>
        <w:numPr>
          <w:ilvl w:val="1"/>
          <w:numId w:val="198"/>
        </w:numPr>
        <w:rPr>
          <w:rFonts w:ascii="宋体" w:hAnsi="宋体"/>
        </w:rPr>
      </w:pPr>
      <w:r>
        <w:rPr>
          <w:rFonts w:ascii="宋体" w:hAnsi="宋体" w:hint="eastAsia"/>
        </w:rPr>
        <w:t>修改岗位权限：</w:t>
      </w:r>
    </w:p>
    <w:p w:rsidR="004A1DF5" w:rsidRDefault="004A1DF5">
      <w:pPr>
        <w:ind w:firstLine="480"/>
        <w:rPr>
          <w:rFonts w:ascii="宋体" w:hAnsi="宋体"/>
        </w:rPr>
      </w:pPr>
      <w:r>
        <w:rPr>
          <w:rFonts w:ascii="宋体" w:hAnsi="宋体" w:hint="eastAsia"/>
        </w:rPr>
        <w:t>进入岗位权限列表界面，在岗位权限列表中选择拟修改的记录，选择“修改3”按钮，进入修改岗位权限界面。用户录入需要维护的字段，选择“确定1”按钮。</w:t>
      </w:r>
      <w:r>
        <w:rPr>
          <w:rFonts w:hint="eastAsia"/>
        </w:rPr>
        <w:t>系统显示授权交互信息窗口，主管审查后授权，修改岗位权限成功成功。</w:t>
      </w:r>
    </w:p>
    <w:p w:rsidR="004A1DF5" w:rsidRDefault="004A1DF5">
      <w:pPr>
        <w:numPr>
          <w:ilvl w:val="1"/>
          <w:numId w:val="198"/>
        </w:numPr>
        <w:rPr>
          <w:rFonts w:ascii="宋体" w:hAnsi="宋体"/>
        </w:rPr>
      </w:pPr>
      <w:r>
        <w:rPr>
          <w:rFonts w:ascii="宋体" w:hAnsi="宋体" w:hint="eastAsia"/>
        </w:rPr>
        <w:t>删除岗位权限：</w:t>
      </w:r>
    </w:p>
    <w:p w:rsidR="004A1DF5" w:rsidRDefault="004A1DF5">
      <w:pPr>
        <w:ind w:firstLine="480"/>
        <w:rPr>
          <w:rFonts w:ascii="宋体" w:hAnsi="宋体"/>
        </w:rPr>
      </w:pPr>
      <w:r>
        <w:rPr>
          <w:rFonts w:ascii="宋体" w:hAnsi="宋体" w:hint="eastAsia"/>
        </w:rPr>
        <w:t>进入岗位权限列表界面，在岗位权限列表中选择拟删除的记录，选择“删除4”按钮。系统提示用户确认后</w:t>
      </w:r>
      <w:r>
        <w:rPr>
          <w:rFonts w:hint="eastAsia"/>
        </w:rPr>
        <w:t>显示授权交互信息窗口，主管审核后授权，删除岗位权限成功成功。</w:t>
      </w:r>
    </w:p>
    <w:p w:rsidR="004A1DF5" w:rsidRDefault="004A1DF5">
      <w:pPr>
        <w:ind w:firstLine="480"/>
        <w:rPr>
          <w:rFonts w:ascii="宋体" w:hAnsi="宋体"/>
        </w:rPr>
      </w:pPr>
      <w:r>
        <w:rPr>
          <w:rFonts w:ascii="宋体" w:hAnsi="宋体" w:hint="eastAsia"/>
        </w:rPr>
        <w:t>7、岗位可授权权限管理</w:t>
      </w:r>
    </w:p>
    <w:p w:rsidR="004A1DF5" w:rsidRDefault="004A1DF5">
      <w:pPr>
        <w:ind w:firstLineChars="200" w:firstLine="480"/>
        <w:rPr>
          <w:rFonts w:ascii="宋体" w:hAnsi="宋体"/>
        </w:rPr>
      </w:pPr>
      <w:r>
        <w:rPr>
          <w:rFonts w:hint="eastAsia"/>
        </w:rPr>
        <w:t>在岗位管理界面中，选择拟操作的岗位，选择“可授权限</w:t>
      </w:r>
      <w:r>
        <w:rPr>
          <w:rFonts w:hint="eastAsia"/>
        </w:rPr>
        <w:t>11</w:t>
      </w:r>
      <w:r>
        <w:rPr>
          <w:rFonts w:hint="eastAsia"/>
        </w:rPr>
        <w:t>”按钮，进入岗位可授权权限列表界面。</w:t>
      </w:r>
      <w:r>
        <w:rPr>
          <w:rFonts w:ascii="宋体" w:hAnsi="宋体" w:hint="eastAsia"/>
        </w:rPr>
        <w:t>岗位可授权权限管理的查询和增删改操作与</w:t>
      </w:r>
      <w:r>
        <w:rPr>
          <w:rFonts w:hint="eastAsia"/>
        </w:rPr>
        <w:t>岗位权限管理类似，可参考岗位权限管理的操作步骤。</w:t>
      </w:r>
    </w:p>
    <w:p w:rsidR="004A1DF5" w:rsidRDefault="004A1DF5" w:rsidP="0004090F">
      <w:pPr>
        <w:pStyle w:val="5"/>
      </w:pPr>
      <w:bookmarkStart w:id="1958" w:name="_二、用户管理（业务代码9102）"/>
      <w:bookmarkEnd w:id="1958"/>
      <w:r>
        <w:rPr>
          <w:rFonts w:hint="eastAsia"/>
        </w:rPr>
        <w:lastRenderedPageBreak/>
        <w:t>二、用户管理（业务代码</w:t>
      </w:r>
      <w:r>
        <w:rPr>
          <w:rFonts w:hint="eastAsia"/>
        </w:rPr>
        <w:t>9102</w:t>
      </w:r>
      <w:r>
        <w:rPr>
          <w:rFonts w:hint="eastAsia"/>
        </w:rPr>
        <w:t>）</w:t>
      </w:r>
    </w:p>
    <w:p w:rsidR="004A1DF5" w:rsidRDefault="004A1DF5">
      <w:pPr>
        <w:pStyle w:val="6"/>
      </w:pPr>
      <w:r>
        <w:rPr>
          <w:rFonts w:hint="eastAsia"/>
        </w:rPr>
        <w:t>（一）功能介绍</w:t>
      </w:r>
    </w:p>
    <w:p w:rsidR="004A1DF5" w:rsidRDefault="004A1DF5">
      <w:pPr>
        <w:pStyle w:val="20"/>
        <w:ind w:firstLine="408"/>
      </w:pPr>
      <w:r>
        <w:rPr>
          <w:rFonts w:hint="eastAsia"/>
        </w:rPr>
        <w:t>用户管理模块的功能包括了：用户的新增、删除、复核、激活、暂停使用、重新启用、关闭、解除封锁、永久调换机构、临时调换机构和查询。</w:t>
      </w:r>
    </w:p>
    <w:p w:rsidR="004A1DF5" w:rsidRDefault="004A1DF5">
      <w:pPr>
        <w:pStyle w:val="20"/>
        <w:numPr>
          <w:ilvl w:val="1"/>
          <w:numId w:val="201"/>
        </w:numPr>
        <w:tabs>
          <w:tab w:val="clear" w:pos="9765"/>
        </w:tabs>
      </w:pPr>
      <w:r>
        <w:rPr>
          <w:rFonts w:hint="eastAsia"/>
        </w:rPr>
        <w:t>生成用户必须经过新增、复核、激活三个操作步骤。用户激活，是使用户达到可登录状态的必要步骤，日结标志为“YES需要日结”的新增用户被激活后，还必须经过主管点名才能上岗。日结标志为“LOCK机构日结时自动封锁”的用户被激活后，必须经过解除封锁才能正常使用。</w:t>
      </w:r>
    </w:p>
    <w:p w:rsidR="004A1DF5" w:rsidRDefault="004A1DF5">
      <w:pPr>
        <w:pStyle w:val="20"/>
        <w:numPr>
          <w:ilvl w:val="1"/>
          <w:numId w:val="201"/>
        </w:numPr>
        <w:tabs>
          <w:tab w:val="clear" w:pos="9765"/>
        </w:tabs>
      </w:pPr>
      <w:r>
        <w:rPr>
          <w:rFonts w:hint="eastAsia"/>
        </w:rPr>
        <w:t>用户删除功能适用于删除未使用过的用户，当用户管理人员发生错建用户情况时，只要用户尚未登录，均可删除后重建。删除“录入后待复核”状态用户，可由有经办权限用户一人操作；删除“复核后待激活”、“激活后待使用”状态用户，必须经过授权。“活动”用户只能关闭，不能删除，已关闭用户也不能删除。</w:t>
      </w:r>
    </w:p>
    <w:p w:rsidR="004A1DF5" w:rsidRDefault="004A1DF5">
      <w:pPr>
        <w:pStyle w:val="20"/>
        <w:numPr>
          <w:ilvl w:val="1"/>
          <w:numId w:val="201"/>
        </w:numPr>
        <w:tabs>
          <w:tab w:val="clear" w:pos="9765"/>
        </w:tabs>
      </w:pPr>
      <w:r>
        <w:rPr>
          <w:rFonts w:hint="eastAsia"/>
        </w:rPr>
        <w:t>修改用户功能适用于修改用户名称、用户拼音名称字段。其他字段，如用户当前柜员号、用户所属机构、用户状态、密码错误次数、用户注册设备等，系统不提供硬性修改的入口，其修改由调换用户机构、激活、关闭、登录等动作自动触发。修改“录入后待复核”状态用户，可由有经办权限用户一人操作；修改已复核用户，必须经过授权。</w:t>
      </w:r>
    </w:p>
    <w:p w:rsidR="004A1DF5" w:rsidRDefault="004A1DF5">
      <w:pPr>
        <w:pStyle w:val="20"/>
        <w:numPr>
          <w:ilvl w:val="1"/>
          <w:numId w:val="201"/>
        </w:numPr>
        <w:tabs>
          <w:tab w:val="clear" w:pos="9765"/>
        </w:tabs>
      </w:pPr>
      <w:r>
        <w:rPr>
          <w:rFonts w:hint="eastAsia"/>
        </w:rPr>
        <w:t>关闭用户功能：适用于因用户离职等原因，而关闭已复核用户的过程。处于关闭状态的用户不能登录系统，也不能办理任何业务。关闭用户操作是不可逆的，如果误操作，只能通过提交机房维护申请，请机房运行人员进行数据维护。</w:t>
      </w:r>
    </w:p>
    <w:p w:rsidR="004A1DF5" w:rsidRDefault="004A1DF5">
      <w:pPr>
        <w:pStyle w:val="20"/>
        <w:numPr>
          <w:ilvl w:val="1"/>
          <w:numId w:val="201"/>
        </w:numPr>
        <w:tabs>
          <w:tab w:val="clear" w:pos="9765"/>
        </w:tabs>
      </w:pPr>
      <w:r>
        <w:rPr>
          <w:rFonts w:hint="eastAsia"/>
        </w:rPr>
        <w:t>暂停使用功能：适用于因用户休假、暂时离职等原因，需要暂停用户使用的情况。暂停用户必须在用户完成相应工作交接后进行。如果是需要日结的用户，则必须先进行日结才能暂停用户。被暂停使用后，柜员状态处于暂停运行状态，不能登录系统。</w:t>
      </w:r>
    </w:p>
    <w:p w:rsidR="004A1DF5" w:rsidRDefault="004A1DF5">
      <w:pPr>
        <w:pStyle w:val="20"/>
        <w:numPr>
          <w:ilvl w:val="1"/>
          <w:numId w:val="201"/>
        </w:numPr>
        <w:tabs>
          <w:tab w:val="clear" w:pos="9765"/>
        </w:tabs>
      </w:pPr>
      <w:r>
        <w:rPr>
          <w:rFonts w:hint="eastAsia"/>
        </w:rPr>
        <w:t>重新启用功能只能对被暂停用户进行操作，执行这个功能后，被暂停使用用户当前柜员恢复为可登录状态，对需要日结的柜员，重新启用后还必须经过主管点名方可以上岗办理业务；如果是机构日结时自动封锁柜员，重新启用后还必须经过解除封锁操作方可以上岗。</w:t>
      </w:r>
    </w:p>
    <w:p w:rsidR="004A1DF5" w:rsidRDefault="004A1DF5">
      <w:pPr>
        <w:pStyle w:val="20"/>
        <w:numPr>
          <w:ilvl w:val="1"/>
          <w:numId w:val="201"/>
        </w:numPr>
        <w:tabs>
          <w:tab w:val="clear" w:pos="9765"/>
        </w:tabs>
      </w:pPr>
      <w:r>
        <w:rPr>
          <w:rFonts w:hint="eastAsia"/>
        </w:rPr>
        <w:lastRenderedPageBreak/>
        <w:t>解除封锁功能：解除用户当前柜员因进行日结而造成的日结封锁状态，使用户当前柜员恢复为允许运行状态。解除日结封锁的原则是：上级放开下级、主管解除柜员。在网点已日结的情况下，解除柜员日结封锁需要提交机房维护申请，由分行或总行有权人员操作，当网点柜员被解除封锁的时候，系统将一并解除网点封锁，将网点的日结状态由日结完成改成运行中；在用户已日结、网点尚未完成日结的情况下，解除柜员日结封锁可以直接由网点主管操作。</w:t>
      </w:r>
    </w:p>
    <w:p w:rsidR="004A1DF5" w:rsidRDefault="004A1DF5">
      <w:pPr>
        <w:pStyle w:val="20"/>
        <w:numPr>
          <w:ilvl w:val="1"/>
          <w:numId w:val="201"/>
        </w:numPr>
        <w:tabs>
          <w:tab w:val="clear" w:pos="9765"/>
        </w:tabs>
      </w:pPr>
      <w:r>
        <w:rPr>
          <w:rFonts w:hint="eastAsia"/>
        </w:rPr>
        <w:t>用户临时调换机构：</w:t>
      </w:r>
    </w:p>
    <w:p w:rsidR="004A1DF5" w:rsidRDefault="004A1DF5">
      <w:pPr>
        <w:ind w:firstLineChars="200" w:firstLine="480"/>
        <w:rPr>
          <w:rFonts w:ascii="宋体" w:hAnsi="宋体"/>
        </w:rPr>
      </w:pPr>
      <w:r>
        <w:rPr>
          <w:rFonts w:ascii="宋体" w:hAnsi="宋体" w:hint="eastAsia"/>
        </w:rPr>
        <w:t>通过本功能实现在需要的情况下，用户在分行（含二级分行，一级分行的同城支行和二级分行之间的临时调换系统不支持）范围内不同网点之间的临时调剂。本功能由调出机构或其上级机构发起，执行本功能后，原柜员号自动转为暂停运行状态，在第一次调入某机构时，系统自动生成一个以英文字母打头编码（目前是A、B、C）的临时柜员号，之后再次临时调入则沿用该柜员号。调入临时机构后，系统不支持从临时调入机构再调入其他机构，只能调回原用户所属机构。</w:t>
      </w:r>
    </w:p>
    <w:p w:rsidR="004A1DF5" w:rsidRDefault="004A1DF5">
      <w:pPr>
        <w:ind w:firstLineChars="200" w:firstLine="480"/>
        <w:rPr>
          <w:rFonts w:ascii="宋体" w:hAnsi="宋体"/>
        </w:rPr>
      </w:pPr>
      <w:r>
        <w:rPr>
          <w:rFonts w:ascii="宋体" w:hAnsi="宋体" w:hint="eastAsia"/>
        </w:rPr>
        <w:t>临时调换用户必须在用户完成相应工作交接后进行。执行本功能前，系统自动检查被临时调换用户是否是需要日结的用户，如果是需要日结的用户，则检查是否处于日结封锁状态且已完成日结，方可以执行本功能。</w:t>
      </w:r>
    </w:p>
    <w:p w:rsidR="004A1DF5" w:rsidRDefault="004A1DF5">
      <w:pPr>
        <w:pStyle w:val="20"/>
        <w:numPr>
          <w:ilvl w:val="1"/>
          <w:numId w:val="201"/>
        </w:numPr>
        <w:tabs>
          <w:tab w:val="clear" w:pos="9765"/>
        </w:tabs>
      </w:pPr>
      <w:r>
        <w:rPr>
          <w:rFonts w:hint="eastAsia"/>
        </w:rPr>
        <w:t>用户永久调换机构</w:t>
      </w:r>
    </w:p>
    <w:p w:rsidR="004A1DF5" w:rsidRDefault="004A1DF5">
      <w:pPr>
        <w:pStyle w:val="a5"/>
        <w:ind w:firstLine="480"/>
      </w:pPr>
      <w:r>
        <w:rPr>
          <w:rFonts w:hint="eastAsia"/>
        </w:rPr>
        <w:t>通过本功能实现因人事调动（允许跨分行）等情况发生的用户调换机构。本功能由调出机构（用户所属机构）或其上级机构发起，执行本功能后，系统自动判断用户在调入机构是否有柜员号，如果没有，则将与用户号相同的柜员号调整到新机构；如果有（用户在此之前曾临时调换到过该机构），则沿用原临时柜员号，原在调出机构使用的柜员号自动转为暂停运行状态，并清空该柜员的岗位、权限、现金货币等信息。</w:t>
      </w:r>
    </w:p>
    <w:p w:rsidR="004A1DF5" w:rsidRDefault="004A1DF5">
      <w:pPr>
        <w:pStyle w:val="20"/>
      </w:pPr>
      <w:r>
        <w:rPr>
          <w:rFonts w:hint="eastAsia"/>
        </w:rPr>
        <w:t>永久调换用户必须在用户完成相应工作交接后进行。执行本功能前，系统自动检查所有用户是否有活动的凭证箱，如果有则报错。对需要日结的用户，系统还需要检查用户是否处于日结封锁状态，且已完成日结，方可以执行本功能。</w:t>
      </w:r>
    </w:p>
    <w:p w:rsidR="004A1DF5" w:rsidRDefault="004A1DF5">
      <w:pPr>
        <w:pStyle w:val="20"/>
      </w:pPr>
      <w:r>
        <w:rPr>
          <w:rFonts w:hint="eastAsia"/>
        </w:rPr>
        <w:t>另外，在用户管理主画面，提供了链接到柜员管理模块的按钮，点击这个按钮可以进入柜员管理模块，进行</w:t>
      </w:r>
      <w:r>
        <w:rPr>
          <w:rFonts w:eastAsia="黑体" w:hint="eastAsia"/>
        </w:rPr>
        <w:t>用户类</w:t>
      </w:r>
      <w:r>
        <w:rPr>
          <w:rFonts w:hint="eastAsia"/>
        </w:rPr>
        <w:t>柜员的修改、关闭、查询操作及柜员岗位、现金货币、柜员权限、柜员可授权权限的设置和维护。具体功能详述如下：</w:t>
      </w:r>
    </w:p>
    <w:p w:rsidR="004A1DF5" w:rsidRDefault="004A1DF5">
      <w:pPr>
        <w:pStyle w:val="20"/>
        <w:numPr>
          <w:ilvl w:val="1"/>
          <w:numId w:val="201"/>
        </w:numPr>
        <w:tabs>
          <w:tab w:val="clear" w:pos="9765"/>
        </w:tabs>
      </w:pPr>
      <w:r>
        <w:rPr>
          <w:rFonts w:hint="eastAsia"/>
        </w:rPr>
        <w:t>修改柜员功能：适用于修改柜员信息，目前可修改字段只有“柜员可处</w:t>
      </w:r>
      <w:r>
        <w:rPr>
          <w:rFonts w:hint="eastAsia"/>
        </w:rPr>
        <w:lastRenderedPageBreak/>
        <w:t>理币种”。其他柜员信息字段如核算日期、柜员日结控制标志、柜员运行状态等不能在本功能中修改，其变动只能由具体业务动作触发。修改“录入后待复核”状态用户的当前柜员信息，可由有经办权限用户一人操作；修改已复核用户的柜员信息，必须经过授权。</w:t>
      </w:r>
    </w:p>
    <w:p w:rsidR="004A1DF5" w:rsidRDefault="004A1DF5">
      <w:pPr>
        <w:pStyle w:val="20"/>
        <w:numPr>
          <w:ilvl w:val="1"/>
          <w:numId w:val="201"/>
        </w:numPr>
        <w:tabs>
          <w:tab w:val="clear" w:pos="9765"/>
        </w:tabs>
      </w:pPr>
      <w:r>
        <w:rPr>
          <w:rFonts w:hint="eastAsia"/>
        </w:rPr>
        <w:t>关闭柜员功能：适用于关闭所选择柜员，执行关闭柜员操作后，系统自动将该柜员状态置为“关闭“，并自动删除柜员的岗位、权限、可授权权限和现金货币信息等内容。</w:t>
      </w:r>
    </w:p>
    <w:p w:rsidR="004A1DF5" w:rsidRDefault="004A1DF5">
      <w:pPr>
        <w:pStyle w:val="20"/>
        <w:ind w:firstLine="0"/>
      </w:pPr>
      <w:r>
        <w:rPr>
          <w:rFonts w:hint="eastAsia"/>
        </w:rPr>
        <w:t xml:space="preserve">    如果被关闭柜员是用户的当前柜员，则用户将不可登录。</w:t>
      </w:r>
    </w:p>
    <w:p w:rsidR="004A1DF5" w:rsidRDefault="004A1DF5">
      <w:pPr>
        <w:pStyle w:val="20"/>
        <w:ind w:firstLine="480"/>
      </w:pPr>
      <w:r>
        <w:rPr>
          <w:rFonts w:hint="eastAsia"/>
        </w:rPr>
        <w:t>关闭柜员必须在柜员完成相应工作交接后进行。执行本功能前，系统自动检查该柜员是否有活动的凭证箱，如果有则报错。对需要日结的柜员，系统还需要检查柜员是否处于日结封锁状态，且已完成日结，或者为暂停运行状态，方可以执行本功能。</w:t>
      </w:r>
    </w:p>
    <w:p w:rsidR="004A1DF5" w:rsidRDefault="004A1DF5">
      <w:pPr>
        <w:pStyle w:val="20"/>
        <w:numPr>
          <w:ilvl w:val="1"/>
          <w:numId w:val="201"/>
        </w:numPr>
        <w:tabs>
          <w:tab w:val="clear" w:pos="9765"/>
        </w:tabs>
      </w:pPr>
      <w:r>
        <w:rPr>
          <w:rFonts w:hint="eastAsia"/>
        </w:rPr>
        <w:t>柜员岗位管理功能：通过本功能实现因柜员临时替班、换岗等情况下的岗位调整，具体包括岗位的增加、修改和删除。在柜员主要岗位被删除后，可通过“修改”功能将柜员剩余岗位之一的岗位标志修改为“主要岗位”。</w:t>
      </w:r>
    </w:p>
    <w:p w:rsidR="004A1DF5" w:rsidRDefault="004A1DF5">
      <w:pPr>
        <w:pStyle w:val="20"/>
        <w:numPr>
          <w:ilvl w:val="1"/>
          <w:numId w:val="201"/>
        </w:numPr>
        <w:tabs>
          <w:tab w:val="clear" w:pos="9765"/>
        </w:tabs>
      </w:pPr>
      <w:r>
        <w:rPr>
          <w:rFonts w:hint="eastAsia"/>
        </w:rPr>
        <w:t>柜员权限管理功能：通过本功能实现柜员权限的增、删、改、查。这里的柜员特指柜员对象为用户的柜员。柜员权限有两个来源：一是被分配岗位后，系统自动拷贝的岗位权限（同一权限码但操作步骤互斥（经办和授权）的权限例外）；二是被单独赋予的权限。系统限制对继承自岗位的权限直接在本功能下进行删除和修改。对柜员权限集合中权限定义相同的多条权限，系统是根据其优先级顺序来选择适用的。优先级顺序由高到低依次是</w:t>
      </w:r>
      <w:r>
        <w:rPr>
          <w:rFonts w:hint="eastAsia"/>
          <w:b/>
        </w:rPr>
        <w:t>柜员、部门、城市、分行、全行。</w:t>
      </w:r>
      <w:r>
        <w:rPr>
          <w:rFonts w:hint="eastAsia"/>
        </w:rPr>
        <w:t>一般地，柜员一旦被分配到某一岗位，他（她）就具有该岗位的所有权限。为了控制风险，通过单独赋予柜员权限，可以对柜员权限进行灵活剪裁，可以根据需要将柜员拥有的岗位权限中的一部分收回（禁用）、修改权限额度或增加操作步骤控制。</w:t>
      </w:r>
    </w:p>
    <w:p w:rsidR="004A1DF5" w:rsidRDefault="004A1DF5">
      <w:pPr>
        <w:pStyle w:val="20"/>
        <w:numPr>
          <w:ilvl w:val="1"/>
          <w:numId w:val="201"/>
        </w:numPr>
        <w:tabs>
          <w:tab w:val="clear" w:pos="9765"/>
        </w:tabs>
      </w:pPr>
      <w:r>
        <w:rPr>
          <w:rFonts w:hint="eastAsia"/>
        </w:rPr>
        <w:t>柜员可授权权限管理功能：通过本功能实现柜员可授权权限的增、删、改、查。这里的柜员特指柜员对象为用户的柜员。定义柜员可授权权限是为了约束柜员可以将哪些权限分配给其他柜员。系统在判断柜员是否具备某项可授权权限时，一般原则是首先判断柜员所属岗位是否具备该项可授权权限，如果没有，再查找柜员本人可授权权限集合中是否有该可授权权限。一般情况下，只要柜员</w:t>
      </w:r>
      <w:r>
        <w:rPr>
          <w:rFonts w:hint="eastAsia"/>
        </w:rPr>
        <w:lastRenderedPageBreak/>
        <w:t>岗位或柜员本人具备了某项可授权权限，柜员就能将其分配给其他柜员。</w:t>
      </w:r>
    </w:p>
    <w:p w:rsidR="004A1DF5" w:rsidRDefault="004A1DF5">
      <w:pPr>
        <w:pStyle w:val="20"/>
        <w:ind w:firstLine="480"/>
      </w:pPr>
      <w:r>
        <w:rPr>
          <w:rFonts w:hint="eastAsia"/>
        </w:rPr>
        <w:t>为了控制风险，可以通过单独增加权限使用标志为“禁用”的柜员可授权权限，将柜员所属岗位可授权权限中的一部分收回。</w:t>
      </w:r>
    </w:p>
    <w:p w:rsidR="004A1DF5" w:rsidRDefault="004A1DF5">
      <w:pPr>
        <w:pStyle w:val="20"/>
        <w:numPr>
          <w:ilvl w:val="1"/>
          <w:numId w:val="201"/>
        </w:numPr>
        <w:tabs>
          <w:tab w:val="clear" w:pos="9765"/>
        </w:tabs>
      </w:pPr>
      <w:r>
        <w:rPr>
          <w:rFonts w:hint="eastAsia"/>
        </w:rPr>
        <w:t>柜员现金货币管理功能：通过本功能规定柜员可操作的现金币种及各可操作币种的单笔现金收付额度，包括增、删、改、查操作。此处柜员特指用户类柜员。</w:t>
      </w:r>
    </w:p>
    <w:p w:rsidR="004A1DF5" w:rsidRDefault="004A1DF5">
      <w:pPr>
        <w:pStyle w:val="20"/>
        <w:numPr>
          <w:ilvl w:val="1"/>
          <w:numId w:val="201"/>
        </w:numPr>
        <w:tabs>
          <w:tab w:val="clear" w:pos="9765"/>
        </w:tabs>
      </w:pPr>
      <w:r>
        <w:rPr>
          <w:rFonts w:hint="eastAsia"/>
        </w:rPr>
        <w:t>查询功能：用户管理模块提供了查询用户列表、用户明细、用户日志（对用户进行的各项操作和用户的登录等信息）和用户对应柜员列表、柜员明细和柜员日志的功能。查询用户列表有两种种方式：按用户所属机构和用户名称查询、按用户号查询。在执行查询功能后显示的用户列表中，双击可查询用户明细信息，点击“日志”按钮可查询用户日志记录；点击“柜员管理”按钮，可查询用户下的所有柜员列表，双击列表记录条可查询柜员明细信息，点击日志按钮可查询柜员在一定日期范围内办理业务的日志信息。在柜员管理画面，系统提供了按机构号和柜员岗位查询的功能，可以查询某机构有该岗位的柜员列表信息。</w:t>
      </w:r>
    </w:p>
    <w:p w:rsidR="004A1DF5" w:rsidRDefault="004A1DF5">
      <w:pPr>
        <w:numPr>
          <w:ilvl w:val="0"/>
          <w:numId w:val="274"/>
        </w:numPr>
      </w:pPr>
      <w:r>
        <w:rPr>
          <w:rFonts w:hint="eastAsia"/>
        </w:rPr>
        <w:t>清除用户注册设备功能：在用户登录后，如果因断电、死机等原因，导致用户被锁定，不能再次正常登录时，通过本功能可以清除用户当前登录设备信息，使其可以再次登录。</w:t>
      </w:r>
    </w:p>
    <w:p w:rsidR="004A1DF5" w:rsidRDefault="004A1DF5">
      <w:pPr>
        <w:pStyle w:val="6"/>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rPr>
                <w:sz w:val="21"/>
              </w:rPr>
            </w:pPr>
            <w:r>
              <w:rPr>
                <w:rFonts w:hint="eastAsia"/>
                <w:sz w:val="21"/>
              </w:rPr>
              <w:t>用户号</w:t>
            </w:r>
          </w:p>
        </w:tc>
        <w:tc>
          <w:tcPr>
            <w:tcW w:w="6254" w:type="dxa"/>
          </w:tcPr>
          <w:p w:rsidR="004A1DF5" w:rsidRDefault="004A1DF5">
            <w:pPr>
              <w:spacing w:line="240" w:lineRule="auto"/>
              <w:rPr>
                <w:sz w:val="21"/>
              </w:rPr>
            </w:pPr>
            <w:r>
              <w:rPr>
                <w:rFonts w:hint="eastAsia"/>
                <w:sz w:val="21"/>
              </w:rPr>
              <w:t>用户号是用以标识用户唯一性的信息，由</w:t>
            </w:r>
            <w:r>
              <w:rPr>
                <w:rFonts w:hint="eastAsia"/>
                <w:sz w:val="21"/>
              </w:rPr>
              <w:t>6</w:t>
            </w:r>
            <w:r>
              <w:rPr>
                <w:rFonts w:hint="eastAsia"/>
                <w:sz w:val="21"/>
              </w:rPr>
              <w:t>位数字组成，其结构为</w:t>
            </w:r>
            <w:r>
              <w:rPr>
                <w:rFonts w:hint="eastAsia"/>
                <w:sz w:val="21"/>
              </w:rPr>
              <w:t>3</w:t>
            </w:r>
            <w:r>
              <w:rPr>
                <w:rFonts w:hint="eastAsia"/>
                <w:sz w:val="21"/>
              </w:rPr>
              <w:t>位前缀号</w:t>
            </w:r>
            <w:r>
              <w:rPr>
                <w:rFonts w:hint="eastAsia"/>
                <w:sz w:val="21"/>
              </w:rPr>
              <w:t>(</w:t>
            </w:r>
            <w:r>
              <w:rPr>
                <w:rFonts w:hint="eastAsia"/>
                <w:sz w:val="21"/>
              </w:rPr>
              <w:t>所在城市的客户号前缀，一般情况下与分行机构号相同</w:t>
            </w:r>
            <w:r>
              <w:rPr>
                <w:rFonts w:hint="eastAsia"/>
                <w:sz w:val="21"/>
              </w:rPr>
              <w:t>)</w:t>
            </w:r>
            <w:r>
              <w:rPr>
                <w:rFonts w:hint="eastAsia"/>
                <w:sz w:val="21"/>
              </w:rPr>
              <w:t>＋</w:t>
            </w:r>
            <w:r>
              <w:rPr>
                <w:rFonts w:hint="eastAsia"/>
                <w:sz w:val="21"/>
              </w:rPr>
              <w:t>3</w:t>
            </w:r>
            <w:r>
              <w:rPr>
                <w:rFonts w:hint="eastAsia"/>
                <w:sz w:val="21"/>
              </w:rPr>
              <w:t>位顺序号，实行终身制，不会因用户在系统内变更机构和岗位而改变。发生调离系统等情况时，需要对用户做关闭处理。</w:t>
            </w:r>
          </w:p>
        </w:tc>
      </w:tr>
      <w:tr w:rsidR="004A1DF5">
        <w:tc>
          <w:tcPr>
            <w:tcW w:w="2268" w:type="dxa"/>
          </w:tcPr>
          <w:p w:rsidR="004A1DF5" w:rsidRDefault="004A1DF5">
            <w:pPr>
              <w:spacing w:line="240" w:lineRule="auto"/>
              <w:rPr>
                <w:sz w:val="21"/>
              </w:rPr>
            </w:pPr>
            <w:r>
              <w:rPr>
                <w:rFonts w:hint="eastAsia"/>
                <w:sz w:val="21"/>
              </w:rPr>
              <w:t>用户所属机构</w:t>
            </w:r>
          </w:p>
        </w:tc>
        <w:tc>
          <w:tcPr>
            <w:tcW w:w="6254" w:type="dxa"/>
          </w:tcPr>
          <w:p w:rsidR="004A1DF5" w:rsidRDefault="004A1DF5">
            <w:pPr>
              <w:spacing w:line="240" w:lineRule="auto"/>
              <w:rPr>
                <w:sz w:val="21"/>
              </w:rPr>
            </w:pPr>
            <w:r>
              <w:rPr>
                <w:rFonts w:hint="eastAsia"/>
                <w:sz w:val="21"/>
              </w:rPr>
              <w:t>用户所在的具体的网点或部门，必需选择</w:t>
            </w:r>
            <w:r>
              <w:rPr>
                <w:rFonts w:hint="eastAsia"/>
                <w:sz w:val="21"/>
              </w:rPr>
              <w:t>6</w:t>
            </w:r>
            <w:r>
              <w:rPr>
                <w:rFonts w:hint="eastAsia"/>
                <w:sz w:val="21"/>
              </w:rPr>
              <w:t>位的机构号</w:t>
            </w:r>
          </w:p>
        </w:tc>
      </w:tr>
      <w:tr w:rsidR="004A1DF5">
        <w:tc>
          <w:tcPr>
            <w:tcW w:w="2268" w:type="dxa"/>
          </w:tcPr>
          <w:p w:rsidR="004A1DF5" w:rsidRDefault="004A1DF5">
            <w:pPr>
              <w:spacing w:line="240" w:lineRule="auto"/>
              <w:rPr>
                <w:sz w:val="21"/>
              </w:rPr>
            </w:pPr>
            <w:r>
              <w:rPr>
                <w:rFonts w:hint="eastAsia"/>
                <w:sz w:val="21"/>
              </w:rPr>
              <w:t>用户状态</w:t>
            </w:r>
          </w:p>
        </w:tc>
        <w:tc>
          <w:tcPr>
            <w:tcW w:w="6254" w:type="dxa"/>
          </w:tcPr>
          <w:p w:rsidR="004A1DF5" w:rsidRDefault="004A1DF5">
            <w:pPr>
              <w:spacing w:line="240" w:lineRule="auto"/>
              <w:rPr>
                <w:sz w:val="21"/>
              </w:rPr>
            </w:pPr>
            <w:r>
              <w:rPr>
                <w:rFonts w:hint="eastAsia"/>
                <w:sz w:val="21"/>
              </w:rPr>
              <w:t>用户状态包括</w:t>
            </w:r>
            <w:r>
              <w:rPr>
                <w:rFonts w:hint="eastAsia"/>
                <w:sz w:val="21"/>
              </w:rPr>
              <w:t>5</w:t>
            </w:r>
            <w:r>
              <w:rPr>
                <w:rFonts w:hint="eastAsia"/>
                <w:sz w:val="21"/>
              </w:rPr>
              <w:t>种：</w:t>
            </w:r>
            <w:r>
              <w:rPr>
                <w:rFonts w:hint="eastAsia"/>
                <w:sz w:val="21"/>
              </w:rPr>
              <w:t>A</w:t>
            </w:r>
            <w:r>
              <w:rPr>
                <w:rFonts w:hint="eastAsia"/>
                <w:sz w:val="21"/>
              </w:rPr>
              <w:t>活动；</w:t>
            </w:r>
            <w:r>
              <w:rPr>
                <w:rFonts w:hint="eastAsia"/>
                <w:sz w:val="21"/>
              </w:rPr>
              <w:t>C</w:t>
            </w:r>
            <w:r>
              <w:rPr>
                <w:rFonts w:hint="eastAsia"/>
                <w:sz w:val="21"/>
              </w:rPr>
              <w:t>关闭；</w:t>
            </w:r>
            <w:r>
              <w:rPr>
                <w:rFonts w:hint="eastAsia"/>
                <w:sz w:val="21"/>
              </w:rPr>
              <w:t>I</w:t>
            </w:r>
            <w:r>
              <w:rPr>
                <w:rFonts w:hint="eastAsia"/>
                <w:sz w:val="21"/>
              </w:rPr>
              <w:t>录入后待复核；</w:t>
            </w:r>
            <w:r>
              <w:rPr>
                <w:rFonts w:hint="eastAsia"/>
                <w:sz w:val="21"/>
              </w:rPr>
              <w:t>K</w:t>
            </w:r>
            <w:r>
              <w:rPr>
                <w:rFonts w:hint="eastAsia"/>
                <w:sz w:val="21"/>
              </w:rPr>
              <w:t>复核后待激活；</w:t>
            </w:r>
            <w:r>
              <w:rPr>
                <w:rFonts w:hint="eastAsia"/>
                <w:sz w:val="21"/>
              </w:rPr>
              <w:t>U</w:t>
            </w:r>
            <w:r>
              <w:rPr>
                <w:rFonts w:hint="eastAsia"/>
                <w:sz w:val="21"/>
              </w:rPr>
              <w:t>激活后待使用。在</w:t>
            </w:r>
            <w:r>
              <w:rPr>
                <w:rFonts w:hint="eastAsia"/>
                <w:sz w:val="21"/>
              </w:rPr>
              <w:t>A</w:t>
            </w:r>
            <w:r>
              <w:rPr>
                <w:rFonts w:hint="eastAsia"/>
                <w:sz w:val="21"/>
              </w:rPr>
              <w:t>和</w:t>
            </w:r>
            <w:r>
              <w:rPr>
                <w:rFonts w:hint="eastAsia"/>
                <w:sz w:val="21"/>
              </w:rPr>
              <w:t>U</w:t>
            </w:r>
            <w:r>
              <w:rPr>
                <w:rFonts w:hint="eastAsia"/>
                <w:sz w:val="21"/>
              </w:rPr>
              <w:t>状态下可以登录系统，</w:t>
            </w:r>
            <w:r>
              <w:rPr>
                <w:rFonts w:hint="eastAsia"/>
                <w:sz w:val="21"/>
              </w:rPr>
              <w:t>U</w:t>
            </w:r>
            <w:r>
              <w:rPr>
                <w:rFonts w:hint="eastAsia"/>
                <w:sz w:val="21"/>
              </w:rPr>
              <w:t>状态的用户登录后，就变成</w:t>
            </w:r>
            <w:r>
              <w:rPr>
                <w:rFonts w:hint="eastAsia"/>
                <w:sz w:val="21"/>
              </w:rPr>
              <w:t>A</w:t>
            </w:r>
            <w:r>
              <w:rPr>
                <w:rFonts w:hint="eastAsia"/>
                <w:sz w:val="21"/>
              </w:rPr>
              <w:t>状态。</w:t>
            </w:r>
            <w:r>
              <w:rPr>
                <w:rFonts w:hint="eastAsia"/>
                <w:sz w:val="21"/>
              </w:rPr>
              <w:t>A</w:t>
            </w:r>
            <w:r>
              <w:rPr>
                <w:rFonts w:hint="eastAsia"/>
                <w:sz w:val="21"/>
              </w:rPr>
              <w:t>状态的用户是可以正常进行业务操作的用户，但是否可以办理业务还要受到用户当前柜员运行状态的制约。</w:t>
            </w:r>
          </w:p>
        </w:tc>
      </w:tr>
      <w:tr w:rsidR="004A1DF5">
        <w:tc>
          <w:tcPr>
            <w:tcW w:w="2268" w:type="dxa"/>
          </w:tcPr>
          <w:p w:rsidR="004A1DF5" w:rsidRDefault="004A1DF5">
            <w:pPr>
              <w:spacing w:line="240" w:lineRule="auto"/>
              <w:rPr>
                <w:sz w:val="21"/>
              </w:rPr>
            </w:pPr>
            <w:r>
              <w:rPr>
                <w:rFonts w:hint="eastAsia"/>
                <w:sz w:val="21"/>
              </w:rPr>
              <w:t>柜员运行状态</w:t>
            </w:r>
          </w:p>
        </w:tc>
        <w:tc>
          <w:tcPr>
            <w:tcW w:w="6254" w:type="dxa"/>
          </w:tcPr>
          <w:p w:rsidR="004A1DF5" w:rsidRDefault="004A1DF5">
            <w:pPr>
              <w:spacing w:line="240" w:lineRule="auto"/>
              <w:rPr>
                <w:sz w:val="21"/>
              </w:rPr>
            </w:pPr>
            <w:r>
              <w:rPr>
                <w:rFonts w:hint="eastAsia"/>
                <w:sz w:val="21"/>
              </w:rPr>
              <w:t>柜员的运行状态包括四种：</w:t>
            </w:r>
            <w:r>
              <w:rPr>
                <w:rFonts w:hint="eastAsia"/>
                <w:sz w:val="21"/>
              </w:rPr>
              <w:t>C</w:t>
            </w:r>
            <w:r>
              <w:rPr>
                <w:rFonts w:hint="eastAsia"/>
                <w:sz w:val="21"/>
              </w:rPr>
              <w:t>关闭；</w:t>
            </w:r>
            <w:r>
              <w:rPr>
                <w:rFonts w:hint="eastAsia"/>
                <w:sz w:val="21"/>
              </w:rPr>
              <w:t>N</w:t>
            </w:r>
            <w:r>
              <w:rPr>
                <w:rFonts w:hint="eastAsia"/>
                <w:sz w:val="21"/>
              </w:rPr>
              <w:t>暂停运行；</w:t>
            </w:r>
            <w:r>
              <w:rPr>
                <w:rFonts w:hint="eastAsia"/>
                <w:sz w:val="21"/>
              </w:rPr>
              <w:t>K</w:t>
            </w:r>
            <w:r>
              <w:rPr>
                <w:rFonts w:hint="eastAsia"/>
                <w:sz w:val="21"/>
              </w:rPr>
              <w:t>日结封锁；</w:t>
            </w:r>
            <w:r>
              <w:rPr>
                <w:rFonts w:hint="eastAsia"/>
                <w:sz w:val="21"/>
              </w:rPr>
              <w:t>Y</w:t>
            </w:r>
            <w:r>
              <w:rPr>
                <w:rFonts w:hint="eastAsia"/>
                <w:sz w:val="21"/>
              </w:rPr>
              <w:t>允许运行。当柜员处于</w:t>
            </w:r>
            <w:r>
              <w:rPr>
                <w:rFonts w:hint="eastAsia"/>
                <w:sz w:val="21"/>
              </w:rPr>
              <w:t>C</w:t>
            </w:r>
            <w:r>
              <w:rPr>
                <w:rFonts w:hint="eastAsia"/>
                <w:sz w:val="21"/>
              </w:rPr>
              <w:t>、</w:t>
            </w:r>
            <w:r>
              <w:rPr>
                <w:rFonts w:hint="eastAsia"/>
                <w:sz w:val="21"/>
              </w:rPr>
              <w:t>N</w:t>
            </w:r>
            <w:r>
              <w:rPr>
                <w:rFonts w:hint="eastAsia"/>
                <w:sz w:val="21"/>
              </w:rPr>
              <w:t>状态时，用户不能登录系统；当柜员处于</w:t>
            </w:r>
            <w:r>
              <w:rPr>
                <w:rFonts w:hint="eastAsia"/>
                <w:sz w:val="21"/>
              </w:rPr>
              <w:t>K</w:t>
            </w:r>
            <w:r>
              <w:rPr>
                <w:rFonts w:hint="eastAsia"/>
                <w:sz w:val="21"/>
              </w:rPr>
              <w:t>状态时，可以登录，并办理一般业务查询、报表打印、用户管理及网点日初日结、柜员日结等操作；处于</w:t>
            </w:r>
            <w:r>
              <w:rPr>
                <w:rFonts w:hint="eastAsia"/>
                <w:sz w:val="21"/>
              </w:rPr>
              <w:t>Y</w:t>
            </w:r>
            <w:r>
              <w:rPr>
                <w:rFonts w:hint="eastAsia"/>
                <w:sz w:val="21"/>
              </w:rPr>
              <w:t>状态时，柜员可以正常办理权限范围内的各项业务操作。</w:t>
            </w:r>
          </w:p>
        </w:tc>
      </w:tr>
      <w:tr w:rsidR="004A1DF5">
        <w:trPr>
          <w:trHeight w:val="2267"/>
        </w:trPr>
        <w:tc>
          <w:tcPr>
            <w:tcW w:w="2268" w:type="dxa"/>
            <w:tcBorders>
              <w:bottom w:val="single" w:sz="4" w:space="0" w:color="auto"/>
            </w:tcBorders>
          </w:tcPr>
          <w:p w:rsidR="004A1DF5" w:rsidRDefault="004A1DF5">
            <w:pPr>
              <w:spacing w:line="240" w:lineRule="auto"/>
              <w:rPr>
                <w:sz w:val="21"/>
              </w:rPr>
            </w:pPr>
            <w:r>
              <w:rPr>
                <w:rFonts w:hint="eastAsia"/>
                <w:sz w:val="21"/>
              </w:rPr>
              <w:lastRenderedPageBreak/>
              <w:t>柜员日结控制标志</w:t>
            </w:r>
          </w:p>
        </w:tc>
        <w:tc>
          <w:tcPr>
            <w:tcW w:w="6254" w:type="dxa"/>
            <w:tcBorders>
              <w:bottom w:val="single" w:sz="4" w:space="0" w:color="auto"/>
            </w:tcBorders>
          </w:tcPr>
          <w:p w:rsidR="004A1DF5" w:rsidRDefault="004A1DF5">
            <w:pPr>
              <w:spacing w:line="240" w:lineRule="auto"/>
              <w:rPr>
                <w:sz w:val="21"/>
              </w:rPr>
            </w:pPr>
            <w:r>
              <w:rPr>
                <w:rFonts w:hint="eastAsia"/>
                <w:sz w:val="21"/>
              </w:rPr>
              <w:t>柜员的日结控制标志</w:t>
            </w:r>
            <w:r>
              <w:rPr>
                <w:rFonts w:hint="eastAsia"/>
                <w:sz w:val="21"/>
              </w:rPr>
              <w:t>,</w:t>
            </w:r>
            <w:r>
              <w:rPr>
                <w:rFonts w:hint="eastAsia"/>
                <w:sz w:val="21"/>
              </w:rPr>
              <w:t>有三种：“</w:t>
            </w:r>
            <w:r>
              <w:rPr>
                <w:rFonts w:hint="eastAsia"/>
                <w:sz w:val="21"/>
              </w:rPr>
              <w:t>YES</w:t>
            </w:r>
            <w:r>
              <w:rPr>
                <w:rFonts w:hint="eastAsia"/>
                <w:sz w:val="21"/>
              </w:rPr>
              <w:t>需要日结”；“</w:t>
            </w:r>
            <w:r>
              <w:rPr>
                <w:rFonts w:hint="eastAsia"/>
                <w:sz w:val="21"/>
              </w:rPr>
              <w:t>LOCK</w:t>
            </w:r>
            <w:r>
              <w:rPr>
                <w:rFonts w:hint="eastAsia"/>
                <w:sz w:val="21"/>
              </w:rPr>
              <w:t>不需日结，机构日结时自动封锁”；“</w:t>
            </w:r>
            <w:r>
              <w:rPr>
                <w:rFonts w:hint="eastAsia"/>
                <w:sz w:val="21"/>
              </w:rPr>
              <w:t>NO</w:t>
            </w:r>
            <w:r>
              <w:rPr>
                <w:rFonts w:hint="eastAsia"/>
                <w:sz w:val="21"/>
              </w:rPr>
              <w:t>不需日结也不需封锁”。柜员日结标志是由其岗位的日结控制标志决定的，如果有日结标志为“</w:t>
            </w:r>
            <w:r>
              <w:rPr>
                <w:rFonts w:hint="eastAsia"/>
                <w:sz w:val="21"/>
              </w:rPr>
              <w:t>YES</w:t>
            </w:r>
            <w:r>
              <w:rPr>
                <w:rFonts w:hint="eastAsia"/>
                <w:sz w:val="21"/>
              </w:rPr>
              <w:t>需要日结”的岗位，柜员的日结控制标志就是“</w:t>
            </w:r>
            <w:r>
              <w:rPr>
                <w:rFonts w:hint="eastAsia"/>
                <w:sz w:val="21"/>
              </w:rPr>
              <w:t>YES</w:t>
            </w:r>
            <w:r>
              <w:rPr>
                <w:sz w:val="21"/>
              </w:rPr>
              <w:t>”</w:t>
            </w:r>
            <w:r>
              <w:rPr>
                <w:rFonts w:hint="eastAsia"/>
                <w:sz w:val="21"/>
              </w:rPr>
              <w:t>,</w:t>
            </w:r>
            <w:r>
              <w:rPr>
                <w:rFonts w:hint="eastAsia"/>
                <w:sz w:val="21"/>
              </w:rPr>
              <w:t>如果没有“</w:t>
            </w:r>
            <w:r>
              <w:rPr>
                <w:rFonts w:hint="eastAsia"/>
                <w:sz w:val="21"/>
              </w:rPr>
              <w:t>YES</w:t>
            </w:r>
            <w:r>
              <w:rPr>
                <w:rFonts w:hint="eastAsia"/>
                <w:sz w:val="21"/>
              </w:rPr>
              <w:t>”的岗位，有“</w:t>
            </w:r>
            <w:r>
              <w:rPr>
                <w:rFonts w:hint="eastAsia"/>
                <w:sz w:val="21"/>
              </w:rPr>
              <w:t>LOCK</w:t>
            </w:r>
            <w:r>
              <w:rPr>
                <w:sz w:val="21"/>
              </w:rPr>
              <w:t>”</w:t>
            </w:r>
            <w:r>
              <w:rPr>
                <w:rFonts w:hint="eastAsia"/>
                <w:sz w:val="21"/>
              </w:rPr>
              <w:t>的岗位，则柜员日结标志就为“</w:t>
            </w:r>
            <w:r>
              <w:rPr>
                <w:rFonts w:hint="eastAsia"/>
                <w:sz w:val="21"/>
              </w:rPr>
              <w:t>LOCK</w:t>
            </w:r>
            <w:r>
              <w:rPr>
                <w:rFonts w:hint="eastAsia"/>
                <w:sz w:val="21"/>
              </w:rPr>
              <w:t>”</w:t>
            </w:r>
            <w:r>
              <w:rPr>
                <w:rFonts w:hint="eastAsia"/>
                <w:sz w:val="21"/>
              </w:rPr>
              <w:t>,</w:t>
            </w:r>
            <w:r>
              <w:rPr>
                <w:rFonts w:hint="eastAsia"/>
                <w:sz w:val="21"/>
              </w:rPr>
              <w:t>如果所有岗位的日结标志都是“</w:t>
            </w:r>
            <w:r>
              <w:rPr>
                <w:rFonts w:hint="eastAsia"/>
                <w:sz w:val="21"/>
              </w:rPr>
              <w:t>NO</w:t>
            </w:r>
            <w:r>
              <w:rPr>
                <w:rFonts w:hint="eastAsia"/>
                <w:sz w:val="21"/>
              </w:rPr>
              <w:t>”，则柜员的日结标志就是“</w:t>
            </w:r>
            <w:r>
              <w:rPr>
                <w:rFonts w:hint="eastAsia"/>
                <w:sz w:val="21"/>
              </w:rPr>
              <w:t>NO</w:t>
            </w:r>
            <w:r>
              <w:rPr>
                <w:rFonts w:hint="eastAsia"/>
                <w:sz w:val="21"/>
              </w:rPr>
              <w:t>”。柜员日结控制标志的改变，会联动引发柜员运行状态的改变。</w:t>
            </w:r>
          </w:p>
        </w:tc>
      </w:tr>
      <w:tr w:rsidR="004A1DF5">
        <w:trPr>
          <w:trHeight w:val="1936"/>
        </w:trPr>
        <w:tc>
          <w:tcPr>
            <w:tcW w:w="2268" w:type="dxa"/>
            <w:tcBorders>
              <w:bottom w:val="single" w:sz="4" w:space="0" w:color="auto"/>
            </w:tcBorders>
          </w:tcPr>
          <w:p w:rsidR="004A1DF5" w:rsidRDefault="004A1DF5">
            <w:pPr>
              <w:spacing w:line="240" w:lineRule="auto"/>
              <w:rPr>
                <w:sz w:val="21"/>
              </w:rPr>
            </w:pPr>
            <w:r>
              <w:rPr>
                <w:rFonts w:hint="eastAsia"/>
                <w:sz w:val="21"/>
              </w:rPr>
              <w:t>柜员核算日期</w:t>
            </w:r>
          </w:p>
        </w:tc>
        <w:tc>
          <w:tcPr>
            <w:tcW w:w="6254" w:type="dxa"/>
            <w:tcBorders>
              <w:bottom w:val="single" w:sz="4" w:space="0" w:color="auto"/>
            </w:tcBorders>
          </w:tcPr>
          <w:p w:rsidR="004A1DF5" w:rsidRDefault="004A1DF5">
            <w:pPr>
              <w:spacing w:line="240" w:lineRule="auto"/>
              <w:rPr>
                <w:sz w:val="21"/>
              </w:rPr>
            </w:pPr>
            <w:r>
              <w:rPr>
                <w:rFonts w:hint="eastAsia"/>
                <w:sz w:val="21"/>
              </w:rPr>
              <w:t>柜员的记账日期。不同柜员的核算日期，其切换方式不同。对用户类柜员来讲，</w:t>
            </w:r>
            <w:r>
              <w:rPr>
                <w:rFonts w:hint="eastAsia"/>
                <w:sz w:val="21"/>
              </w:rPr>
              <w:t>YES</w:t>
            </w:r>
            <w:r>
              <w:rPr>
                <w:rFonts w:hint="eastAsia"/>
                <w:sz w:val="21"/>
              </w:rPr>
              <w:t>需要日结的柜员在主管点名或被解除封锁的时候切换核算日期；</w:t>
            </w:r>
            <w:r>
              <w:rPr>
                <w:rFonts w:hint="eastAsia"/>
                <w:sz w:val="21"/>
              </w:rPr>
              <w:t>NO</w:t>
            </w:r>
            <w:r>
              <w:rPr>
                <w:rFonts w:hint="eastAsia"/>
                <w:sz w:val="21"/>
              </w:rPr>
              <w:t>不需要日结也不封锁的柜员在用户登录或进行任何操作时自动切换核算日期；</w:t>
            </w:r>
            <w:r>
              <w:rPr>
                <w:rFonts w:hint="eastAsia"/>
                <w:sz w:val="21"/>
              </w:rPr>
              <w:t>LOCK</w:t>
            </w:r>
            <w:r>
              <w:rPr>
                <w:rFonts w:hint="eastAsia"/>
                <w:sz w:val="21"/>
              </w:rPr>
              <w:t>机构日结时自动封锁的柜员在网点日初检查时切换核算日期。其他类型柜员核算日期的切换方式见本节柜员管理中的</w:t>
            </w:r>
            <w:hyperlink w:anchor="_（二）术语解释及参数说明_4" w:history="1">
              <w:r>
                <w:rPr>
                  <w:rStyle w:val="a3"/>
                  <w:rFonts w:hint="eastAsia"/>
                  <w:sz w:val="21"/>
                </w:rPr>
                <w:t>术语解释</w:t>
              </w:r>
            </w:hyperlink>
            <w:r>
              <w:rPr>
                <w:rFonts w:hint="eastAsia"/>
                <w:sz w:val="21"/>
              </w:rPr>
              <w:t>。</w:t>
            </w:r>
          </w:p>
        </w:tc>
      </w:tr>
      <w:tr w:rsidR="004A1DF5">
        <w:tc>
          <w:tcPr>
            <w:tcW w:w="2268" w:type="dxa"/>
          </w:tcPr>
          <w:p w:rsidR="004A1DF5" w:rsidRDefault="004A1DF5">
            <w:pPr>
              <w:spacing w:line="240" w:lineRule="auto"/>
              <w:rPr>
                <w:sz w:val="21"/>
              </w:rPr>
            </w:pPr>
            <w:r>
              <w:rPr>
                <w:rFonts w:hint="eastAsia"/>
                <w:sz w:val="21"/>
              </w:rPr>
              <w:t>柜员可处理币种</w:t>
            </w:r>
          </w:p>
        </w:tc>
        <w:tc>
          <w:tcPr>
            <w:tcW w:w="6254" w:type="dxa"/>
          </w:tcPr>
          <w:p w:rsidR="004A1DF5" w:rsidRDefault="004A1DF5">
            <w:pPr>
              <w:spacing w:line="240" w:lineRule="auto"/>
              <w:rPr>
                <w:sz w:val="21"/>
              </w:rPr>
            </w:pPr>
            <w:r>
              <w:rPr>
                <w:rFonts w:hint="eastAsia"/>
                <w:sz w:val="21"/>
              </w:rPr>
              <w:t>定义柜员是否可办理资金业务及柜员可处理业务的币种类型。有四个选项：</w:t>
            </w:r>
            <w:r>
              <w:rPr>
                <w:rFonts w:hint="eastAsia"/>
                <w:sz w:val="21"/>
              </w:rPr>
              <w:t>B</w:t>
            </w:r>
            <w:r>
              <w:rPr>
                <w:rFonts w:hint="eastAsia"/>
                <w:sz w:val="21"/>
              </w:rPr>
              <w:t>本币；</w:t>
            </w:r>
            <w:r>
              <w:rPr>
                <w:rFonts w:hint="eastAsia"/>
                <w:sz w:val="21"/>
              </w:rPr>
              <w:t>F</w:t>
            </w:r>
            <w:r>
              <w:rPr>
                <w:rFonts w:hint="eastAsia"/>
                <w:sz w:val="21"/>
              </w:rPr>
              <w:t>外币；</w:t>
            </w:r>
            <w:r>
              <w:rPr>
                <w:rFonts w:hint="eastAsia"/>
                <w:sz w:val="21"/>
              </w:rPr>
              <w:t>N</w:t>
            </w:r>
            <w:r>
              <w:rPr>
                <w:rFonts w:hint="eastAsia"/>
                <w:sz w:val="21"/>
              </w:rPr>
              <w:t>不可处理资金业务；</w:t>
            </w:r>
            <w:r>
              <w:rPr>
                <w:rFonts w:hint="eastAsia"/>
                <w:sz w:val="21"/>
              </w:rPr>
              <w:t>X</w:t>
            </w:r>
            <w:r>
              <w:rPr>
                <w:rFonts w:hint="eastAsia"/>
                <w:sz w:val="21"/>
              </w:rPr>
              <w:t>本外币。</w:t>
            </w:r>
          </w:p>
        </w:tc>
      </w:tr>
      <w:tr w:rsidR="004A1DF5">
        <w:tc>
          <w:tcPr>
            <w:tcW w:w="2268" w:type="dxa"/>
          </w:tcPr>
          <w:p w:rsidR="004A1DF5" w:rsidRDefault="004A1DF5">
            <w:pPr>
              <w:spacing w:line="240" w:lineRule="auto"/>
              <w:rPr>
                <w:sz w:val="21"/>
              </w:rPr>
            </w:pPr>
            <w:r>
              <w:rPr>
                <w:rFonts w:hint="eastAsia"/>
                <w:sz w:val="21"/>
              </w:rPr>
              <w:t>柜员岗位</w:t>
            </w:r>
          </w:p>
        </w:tc>
        <w:tc>
          <w:tcPr>
            <w:tcW w:w="6254" w:type="dxa"/>
          </w:tcPr>
          <w:p w:rsidR="004A1DF5" w:rsidRDefault="004A1DF5">
            <w:pPr>
              <w:spacing w:line="240" w:lineRule="auto"/>
              <w:rPr>
                <w:sz w:val="21"/>
              </w:rPr>
            </w:pPr>
            <w:r>
              <w:rPr>
                <w:rFonts w:hAnsi="Arial" w:cs="Arial" w:hint="eastAsia"/>
                <w:sz w:val="21"/>
              </w:rPr>
              <w:t>为柜员分配一个岗位，他（她）就可以从事赋予该岗位的所有工作。柜员岗位标志有</w:t>
            </w:r>
            <w:r>
              <w:rPr>
                <w:rFonts w:hint="eastAsia"/>
                <w:sz w:val="21"/>
              </w:rPr>
              <w:t>主要岗位和兼职岗位两种，在权限的有效性方面，继承自主要岗位和兼职岗位的权限级别是相同的。没有主要岗位的柜员是不能登录系统的。删除主要岗位，必须先删除兼职岗位。</w:t>
            </w:r>
          </w:p>
        </w:tc>
      </w:tr>
      <w:tr w:rsidR="004A1DF5">
        <w:tc>
          <w:tcPr>
            <w:tcW w:w="2268" w:type="dxa"/>
          </w:tcPr>
          <w:p w:rsidR="004A1DF5" w:rsidRDefault="004A1DF5">
            <w:pPr>
              <w:spacing w:line="240" w:lineRule="auto"/>
              <w:rPr>
                <w:sz w:val="21"/>
              </w:rPr>
            </w:pPr>
            <w:r>
              <w:rPr>
                <w:rFonts w:hint="eastAsia"/>
                <w:sz w:val="21"/>
              </w:rPr>
              <w:t>柜员权限</w:t>
            </w:r>
          </w:p>
        </w:tc>
        <w:tc>
          <w:tcPr>
            <w:tcW w:w="6254" w:type="dxa"/>
          </w:tcPr>
          <w:p w:rsidR="004A1DF5" w:rsidRDefault="004A1DF5">
            <w:pPr>
              <w:spacing w:line="240" w:lineRule="auto"/>
              <w:rPr>
                <w:rFonts w:hAnsi="Arial" w:cs="Arial"/>
                <w:sz w:val="21"/>
              </w:rPr>
            </w:pPr>
            <w:r>
              <w:rPr>
                <w:rFonts w:hAnsi="Arial" w:cs="Arial" w:hint="eastAsia"/>
                <w:sz w:val="21"/>
              </w:rPr>
              <w:t>柜员所能从事的工作的集合，柜员权限可以是直接对柜员的授权，也可以是从柜员所属岗位的权限继承而来。</w:t>
            </w:r>
          </w:p>
        </w:tc>
      </w:tr>
      <w:tr w:rsidR="004A1DF5">
        <w:tc>
          <w:tcPr>
            <w:tcW w:w="2268" w:type="dxa"/>
          </w:tcPr>
          <w:p w:rsidR="004A1DF5" w:rsidRDefault="004A1DF5">
            <w:pPr>
              <w:spacing w:line="240" w:lineRule="auto"/>
              <w:rPr>
                <w:sz w:val="21"/>
              </w:rPr>
            </w:pPr>
            <w:r>
              <w:rPr>
                <w:rFonts w:hint="eastAsia"/>
                <w:sz w:val="21"/>
              </w:rPr>
              <w:t>柜员可授权权限</w:t>
            </w:r>
          </w:p>
        </w:tc>
        <w:tc>
          <w:tcPr>
            <w:tcW w:w="6254" w:type="dxa"/>
          </w:tcPr>
          <w:p w:rsidR="004A1DF5" w:rsidRDefault="004A1DF5">
            <w:pPr>
              <w:spacing w:line="240" w:lineRule="auto"/>
              <w:rPr>
                <w:rFonts w:hAnsi="Arial" w:cs="Arial"/>
                <w:sz w:val="21"/>
              </w:rPr>
            </w:pPr>
            <w:r>
              <w:rPr>
                <w:rFonts w:hint="eastAsia"/>
                <w:sz w:val="21"/>
              </w:rPr>
              <w:t>定义柜员可授权权限是为了约束柜员可以将哪些权限分配给其他柜员。系统在判断柜员是否具备某项可授权权限时，一般原则是首先判断柜员当前使用岗位是否具备该项可授权权限，如果没有，再查找柜员本人可授权权限集合中是否有该可授权权限。</w:t>
            </w:r>
          </w:p>
        </w:tc>
      </w:tr>
      <w:tr w:rsidR="004A1DF5">
        <w:tc>
          <w:tcPr>
            <w:tcW w:w="2268" w:type="dxa"/>
          </w:tcPr>
          <w:p w:rsidR="004A1DF5" w:rsidRDefault="004A1DF5">
            <w:pPr>
              <w:spacing w:line="240" w:lineRule="auto"/>
              <w:rPr>
                <w:sz w:val="21"/>
              </w:rPr>
            </w:pPr>
            <w:r>
              <w:rPr>
                <w:rFonts w:hint="eastAsia"/>
                <w:sz w:val="21"/>
              </w:rPr>
              <w:t>权限操作步骤</w:t>
            </w:r>
          </w:p>
        </w:tc>
        <w:tc>
          <w:tcPr>
            <w:tcW w:w="6254" w:type="dxa"/>
          </w:tcPr>
          <w:p w:rsidR="004A1DF5" w:rsidRDefault="004A1DF5">
            <w:pPr>
              <w:spacing w:line="240" w:lineRule="auto"/>
              <w:rPr>
                <w:sz w:val="21"/>
              </w:rPr>
            </w:pPr>
            <w:r>
              <w:rPr>
                <w:rFonts w:hint="eastAsia"/>
                <w:sz w:val="21"/>
              </w:rPr>
              <w:t>用户在操作中的角色，包括三种：经办、复核、授权</w:t>
            </w:r>
          </w:p>
        </w:tc>
      </w:tr>
      <w:tr w:rsidR="004A1DF5">
        <w:tc>
          <w:tcPr>
            <w:tcW w:w="2268" w:type="dxa"/>
          </w:tcPr>
          <w:p w:rsidR="004A1DF5" w:rsidRDefault="004A1DF5">
            <w:pPr>
              <w:spacing w:line="240" w:lineRule="auto"/>
              <w:rPr>
                <w:sz w:val="21"/>
              </w:rPr>
            </w:pPr>
            <w:r>
              <w:rPr>
                <w:rFonts w:hint="eastAsia"/>
                <w:sz w:val="21"/>
              </w:rPr>
              <w:t>任务流水号</w:t>
            </w:r>
          </w:p>
        </w:tc>
        <w:tc>
          <w:tcPr>
            <w:tcW w:w="6254" w:type="dxa"/>
          </w:tcPr>
          <w:p w:rsidR="004A1DF5" w:rsidRDefault="004A1DF5">
            <w:pPr>
              <w:spacing w:line="240" w:lineRule="auto"/>
              <w:rPr>
                <w:sz w:val="21"/>
              </w:rPr>
            </w:pPr>
            <w:r>
              <w:rPr>
                <w:rFonts w:hint="eastAsia"/>
                <w:sz w:val="21"/>
              </w:rPr>
              <w:t>柜员办理的最近一笔操作的任务实例号，字符长度</w:t>
            </w:r>
            <w:r>
              <w:rPr>
                <w:rFonts w:hint="eastAsia"/>
                <w:sz w:val="21"/>
              </w:rPr>
              <w:t>13</w:t>
            </w:r>
            <w:r>
              <w:rPr>
                <w:rFonts w:hint="eastAsia"/>
                <w:sz w:val="21"/>
              </w:rPr>
              <w:t>位，由</w:t>
            </w:r>
            <w:r>
              <w:rPr>
                <w:rFonts w:hint="eastAsia"/>
                <w:sz w:val="21"/>
              </w:rPr>
              <w:t>6</w:t>
            </w:r>
            <w:r>
              <w:rPr>
                <w:rFonts w:hint="eastAsia"/>
                <w:sz w:val="21"/>
              </w:rPr>
              <w:t>位柜员号＋</w:t>
            </w:r>
            <w:r>
              <w:rPr>
                <w:rFonts w:hint="eastAsia"/>
                <w:sz w:val="21"/>
              </w:rPr>
              <w:t>7</w:t>
            </w:r>
            <w:r>
              <w:rPr>
                <w:rFonts w:hint="eastAsia"/>
                <w:sz w:val="21"/>
              </w:rPr>
              <w:t>位顺序号组成。</w:t>
            </w:r>
          </w:p>
        </w:tc>
      </w:tr>
      <w:tr w:rsidR="004A1DF5">
        <w:tc>
          <w:tcPr>
            <w:tcW w:w="2268" w:type="dxa"/>
          </w:tcPr>
          <w:p w:rsidR="004A1DF5" w:rsidRDefault="004A1DF5">
            <w:pPr>
              <w:spacing w:line="240" w:lineRule="auto"/>
              <w:rPr>
                <w:sz w:val="21"/>
              </w:rPr>
            </w:pPr>
            <w:r>
              <w:rPr>
                <w:rFonts w:hint="eastAsia"/>
                <w:sz w:val="21"/>
              </w:rPr>
              <w:t>资金流水号</w:t>
            </w:r>
          </w:p>
        </w:tc>
        <w:tc>
          <w:tcPr>
            <w:tcW w:w="6254" w:type="dxa"/>
          </w:tcPr>
          <w:p w:rsidR="004A1DF5" w:rsidRDefault="004A1DF5">
            <w:pPr>
              <w:spacing w:line="240" w:lineRule="auto"/>
              <w:rPr>
                <w:sz w:val="21"/>
              </w:rPr>
            </w:pPr>
            <w:r>
              <w:rPr>
                <w:rFonts w:hint="eastAsia"/>
                <w:sz w:val="21"/>
              </w:rPr>
              <w:t>柜员办理的最近一笔资金交易的交易流水号，字符长度</w:t>
            </w:r>
            <w:r>
              <w:rPr>
                <w:rFonts w:hint="eastAsia"/>
                <w:sz w:val="21"/>
              </w:rPr>
              <w:t>15</w:t>
            </w:r>
            <w:r>
              <w:rPr>
                <w:rFonts w:hint="eastAsia"/>
                <w:sz w:val="21"/>
              </w:rPr>
              <w:t>位，由</w:t>
            </w:r>
            <w:r>
              <w:rPr>
                <w:rFonts w:hint="eastAsia"/>
                <w:sz w:val="21"/>
              </w:rPr>
              <w:t>6</w:t>
            </w:r>
            <w:r>
              <w:rPr>
                <w:rFonts w:hint="eastAsia"/>
                <w:sz w:val="21"/>
              </w:rPr>
              <w:t>位柜员号＋</w:t>
            </w:r>
            <w:r>
              <w:rPr>
                <w:rFonts w:hint="eastAsia"/>
                <w:sz w:val="21"/>
              </w:rPr>
              <w:t>9</w:t>
            </w:r>
            <w:r>
              <w:rPr>
                <w:rFonts w:hint="eastAsia"/>
                <w:sz w:val="21"/>
              </w:rPr>
              <w:t>位顺序号组成，顺序号从</w:t>
            </w:r>
            <w:r>
              <w:rPr>
                <w:rFonts w:hint="eastAsia"/>
                <w:sz w:val="21"/>
              </w:rPr>
              <w:t>000000000</w:t>
            </w:r>
            <w:r>
              <w:rPr>
                <w:rFonts w:hint="eastAsia"/>
                <w:sz w:val="21"/>
              </w:rPr>
              <w:t>开始，每次使用前加</w:t>
            </w:r>
            <w:r>
              <w:rPr>
                <w:rFonts w:hint="eastAsia"/>
                <w:sz w:val="21"/>
              </w:rPr>
              <w:t>1</w:t>
            </w:r>
          </w:p>
        </w:tc>
      </w:tr>
    </w:tbl>
    <w:p w:rsidR="004A1DF5" w:rsidRDefault="004A1DF5">
      <w:pPr>
        <w:spacing w:line="480" w:lineRule="auto"/>
      </w:pPr>
    </w:p>
    <w:p w:rsidR="004A1DF5" w:rsidRDefault="004A1DF5">
      <w:pPr>
        <w:pStyle w:val="6"/>
      </w:pPr>
      <w:r>
        <w:rPr>
          <w:rFonts w:hint="eastAsia"/>
        </w:rPr>
        <w:lastRenderedPageBreak/>
        <w:t>（三）界面</w:t>
      </w:r>
    </w:p>
    <w:p w:rsidR="004A1DF5" w:rsidRDefault="0004090F">
      <w:pPr>
        <w:jc w:val="center"/>
        <w:rPr>
          <w:rFonts w:ascii="宋体" w:hAnsi="宋体"/>
        </w:rPr>
      </w:pPr>
      <w:r>
        <w:rPr>
          <w:noProof/>
        </w:rPr>
        <w:drawing>
          <wp:inline distT="0" distB="0" distL="0" distR="0">
            <wp:extent cx="5267325" cy="3609975"/>
            <wp:effectExtent l="1905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579" cstate="print"/>
                    <a:srcRect/>
                    <a:stretch>
                      <a:fillRect/>
                    </a:stretch>
                  </pic:blipFill>
                  <pic:spPr bwMode="auto">
                    <a:xfrm>
                      <a:off x="0" y="0"/>
                      <a:ext cx="5267325" cy="3609975"/>
                    </a:xfrm>
                    <a:prstGeom prst="rect">
                      <a:avLst/>
                    </a:prstGeom>
                    <a:noFill/>
                    <a:ln w="9525">
                      <a:noFill/>
                      <a:miter lim="800000"/>
                      <a:headEnd/>
                      <a:tailEnd/>
                    </a:ln>
                  </pic:spPr>
                </pic:pic>
              </a:graphicData>
            </a:graphic>
          </wp:inline>
        </w:drawing>
      </w:r>
      <w:r w:rsidR="004A1DF5">
        <w:rPr>
          <w:rFonts w:ascii="宋体" w:hAnsi="宋体" w:hint="eastAsia"/>
        </w:rPr>
        <w:t>图1.4</w:t>
      </w:r>
    </w:p>
    <w:p w:rsidR="004A1DF5" w:rsidRDefault="0004090F">
      <w:r>
        <w:rPr>
          <w:noProof/>
        </w:rPr>
        <w:drawing>
          <wp:inline distT="0" distB="0" distL="0" distR="0">
            <wp:extent cx="5267325" cy="3600450"/>
            <wp:effectExtent l="19050" t="0" r="952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580"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图1.5</w:t>
      </w:r>
      <w:r>
        <w:rPr>
          <w:rFonts w:ascii="宋体" w:hAnsi="宋体"/>
        </w:rPr>
        <w:br/>
      </w:r>
    </w:p>
    <w:p w:rsidR="004A1DF5" w:rsidRDefault="0004090F">
      <w:pPr>
        <w:jc w:val="center"/>
      </w:pPr>
      <w:r>
        <w:rPr>
          <w:noProof/>
        </w:rPr>
        <w:lastRenderedPageBreak/>
        <w:drawing>
          <wp:inline distT="0" distB="0" distL="0" distR="0">
            <wp:extent cx="5257800" cy="3600450"/>
            <wp:effectExtent l="1905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581" cstate="print"/>
                    <a:srcRect/>
                    <a:stretch>
                      <a:fillRect/>
                    </a:stretch>
                  </pic:blipFill>
                  <pic:spPr bwMode="auto">
                    <a:xfrm>
                      <a:off x="0" y="0"/>
                      <a:ext cx="5257800" cy="3600450"/>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图1.6</w:t>
      </w:r>
    </w:p>
    <w:p w:rsidR="004A1DF5" w:rsidRDefault="0004090F">
      <w:pPr>
        <w:jc w:val="center"/>
      </w:pPr>
      <w:r>
        <w:rPr>
          <w:noProof/>
        </w:rPr>
        <w:drawing>
          <wp:inline distT="0" distB="0" distL="0" distR="0">
            <wp:extent cx="5276850" cy="3629025"/>
            <wp:effectExtent l="1905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582" cstate="print"/>
                    <a:srcRect/>
                    <a:stretch>
                      <a:fillRect/>
                    </a:stretch>
                  </pic:blipFill>
                  <pic:spPr bwMode="auto">
                    <a:xfrm>
                      <a:off x="0" y="0"/>
                      <a:ext cx="5276850" cy="3629025"/>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图1.7</w:t>
      </w:r>
    </w:p>
    <w:p w:rsidR="004A1DF5" w:rsidRDefault="004A1DF5">
      <w:pPr>
        <w:pStyle w:val="6"/>
      </w:pPr>
      <w:r>
        <w:rPr>
          <w:rFonts w:hint="eastAsia"/>
        </w:rPr>
        <w:t>（四）操作要点</w:t>
      </w:r>
    </w:p>
    <w:p w:rsidR="004A1DF5" w:rsidRDefault="004A1DF5">
      <w:pPr>
        <w:ind w:firstLineChars="200" w:firstLine="480"/>
      </w:pPr>
      <w:r>
        <w:rPr>
          <w:rFonts w:hint="eastAsia"/>
        </w:rPr>
        <w:t>1</w:t>
      </w:r>
      <w:r>
        <w:rPr>
          <w:rFonts w:hint="eastAsia"/>
        </w:rPr>
        <w:t>、</w:t>
      </w:r>
      <w:r>
        <w:rPr>
          <w:rFonts w:ascii="宋体" w:hAnsi="宋体" w:hint="eastAsia"/>
        </w:rPr>
        <w:t>在执行调换用户机构操作后，用户在调入机构的柜员岗位是空的，要使</w:t>
      </w:r>
      <w:r>
        <w:rPr>
          <w:rFonts w:ascii="宋体" w:hAnsi="宋体" w:hint="eastAsia"/>
        </w:rPr>
        <w:lastRenderedPageBreak/>
        <w:t>柜员可以正常操作，必须先赋予柜员岗位。赋予岗位后，如果柜员的岗位日结控制标志为“YES需要日结”，则必须经过主管点名后方可以上岗，如果柜员的日结控制标志为“LOCK不需日结，机构日结时自动封锁”，则必须经过解除封锁后方可以正常使用。</w:t>
      </w:r>
    </w:p>
    <w:p w:rsidR="004A1DF5" w:rsidRDefault="004A1DF5">
      <w:pPr>
        <w:ind w:firstLineChars="200" w:firstLine="480"/>
      </w:pPr>
      <w:r>
        <w:rPr>
          <w:rFonts w:hint="eastAsia"/>
        </w:rPr>
        <w:t>2</w:t>
      </w:r>
      <w:r>
        <w:rPr>
          <w:rFonts w:hint="eastAsia"/>
        </w:rPr>
        <w:t>、</w:t>
      </w:r>
      <w:r>
        <w:rPr>
          <w:rFonts w:ascii="宋体" w:hAnsi="宋体" w:hint="eastAsia"/>
        </w:rPr>
        <w:t>在调入机构生成的临时柜员，其柜员“可处理的币种”字段，为稳妥起见，一律设置为“不可处理资金业务”，如果柜员需要处理资金业务，必须根据需要先通过“修改柜员”功能进行修改。</w:t>
      </w:r>
    </w:p>
    <w:p w:rsidR="004A1DF5" w:rsidRDefault="004A1DF5">
      <w:pPr>
        <w:ind w:firstLineChars="200" w:firstLine="480"/>
      </w:pPr>
      <w:r>
        <w:rPr>
          <w:rFonts w:hint="eastAsia"/>
        </w:rPr>
        <w:t>3</w:t>
      </w:r>
      <w:r>
        <w:rPr>
          <w:rFonts w:hint="eastAsia"/>
        </w:rPr>
        <w:t>、要更改柜员的主要岗位，必须先删除柜员的全部岗位后再增加。更改柜员的兼职岗位，可直接删除该兼职岗位后增加其他兼职岗位。</w:t>
      </w:r>
    </w:p>
    <w:p w:rsidR="004A1DF5" w:rsidRDefault="004A1DF5">
      <w:pPr>
        <w:ind w:firstLineChars="200" w:firstLine="480"/>
      </w:pPr>
      <w:r>
        <w:rPr>
          <w:rFonts w:hint="eastAsia"/>
        </w:rPr>
        <w:t>4</w:t>
      </w:r>
      <w:r>
        <w:rPr>
          <w:rFonts w:hint="eastAsia"/>
        </w:rPr>
        <w:t>、当岗位删除时会连带删除柜员岗位，如果该岗位是柜员的主要岗位，则柜员将因为无主要岗位而无法登录系统。这时，可以通过将柜员的兼职岗位修改为主要岗位或者为该柜员增加其他主要岗位来解决。</w:t>
      </w:r>
    </w:p>
    <w:p w:rsidR="004A1DF5" w:rsidRDefault="004A1DF5">
      <w:pPr>
        <w:ind w:firstLineChars="200" w:firstLine="480"/>
      </w:pPr>
      <w:r>
        <w:rPr>
          <w:rFonts w:hint="eastAsia"/>
        </w:rPr>
        <w:t>5</w:t>
      </w:r>
      <w:r>
        <w:rPr>
          <w:rFonts w:hint="eastAsia"/>
        </w:rPr>
        <w:t>、对当前柜员日结控制标志为“</w:t>
      </w:r>
      <w:r>
        <w:rPr>
          <w:rFonts w:hint="eastAsia"/>
        </w:rPr>
        <w:t>LOCK</w:t>
      </w:r>
      <w:r>
        <w:rPr>
          <w:rFonts w:hint="eastAsia"/>
        </w:rPr>
        <w:t>机构日结时自动封锁”的用户，激活后、重新启用后，柜员的运行状态为“</w:t>
      </w:r>
      <w:r>
        <w:rPr>
          <w:rFonts w:hint="eastAsia"/>
        </w:rPr>
        <w:t>K</w:t>
      </w:r>
      <w:r>
        <w:rPr>
          <w:rFonts w:hint="eastAsia"/>
        </w:rPr>
        <w:t>日结封锁”，必须先经过解除封锁操作后方可以正常使用。</w:t>
      </w:r>
    </w:p>
    <w:p w:rsidR="004A1DF5" w:rsidRDefault="004A1DF5">
      <w:pPr>
        <w:ind w:firstLineChars="200" w:firstLine="480"/>
      </w:pPr>
      <w:r>
        <w:rPr>
          <w:rFonts w:hint="eastAsia"/>
        </w:rPr>
        <w:t>6</w:t>
      </w:r>
      <w:r>
        <w:rPr>
          <w:rFonts w:hint="eastAsia"/>
        </w:rPr>
        <w:t>、录入用户时，对同一机构内用户名称重复</w:t>
      </w:r>
      <w:r>
        <w:rPr>
          <w:rFonts w:ascii="宋体" w:hint="eastAsia"/>
        </w:rPr>
        <w:t>或相似</w:t>
      </w:r>
      <w:r>
        <w:rPr>
          <w:rFonts w:hint="eastAsia"/>
        </w:rPr>
        <w:t>的，系统可给予提示。对不同机构用户姓名重复的情况，系统不能提示。</w:t>
      </w:r>
    </w:p>
    <w:p w:rsidR="004A1DF5" w:rsidRDefault="004A1DF5">
      <w:pPr>
        <w:pStyle w:val="6"/>
      </w:pPr>
      <w:r>
        <w:rPr>
          <w:rFonts w:hint="eastAsia"/>
        </w:rPr>
        <w:t>（五）操作步骤</w:t>
      </w:r>
    </w:p>
    <w:p w:rsidR="004A1DF5" w:rsidRDefault="004A1DF5">
      <w:pPr>
        <w:numPr>
          <w:ilvl w:val="2"/>
          <w:numId w:val="199"/>
        </w:numPr>
        <w:rPr>
          <w:rFonts w:ascii="宋体" w:hAnsi="宋体"/>
        </w:rPr>
      </w:pPr>
      <w:r>
        <w:rPr>
          <w:rFonts w:ascii="宋体" w:hAnsi="宋体" w:hint="eastAsia"/>
        </w:rPr>
        <w:t>查询用户列表</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4"/>
                <w:numId w:val="200"/>
              </w:numPr>
              <w:spacing w:line="240" w:lineRule="auto"/>
              <w:jc w:val="center"/>
              <w:rPr>
                <w:sz w:val="21"/>
              </w:rPr>
            </w:pP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numPr>
                <w:ilvl w:val="4"/>
                <w:numId w:val="200"/>
              </w:numPr>
              <w:spacing w:line="240" w:lineRule="auto"/>
              <w:jc w:val="center"/>
              <w:rPr>
                <w:sz w:val="21"/>
              </w:rPr>
            </w:pPr>
          </w:p>
        </w:tc>
        <w:tc>
          <w:tcPr>
            <w:tcW w:w="6840" w:type="dxa"/>
          </w:tcPr>
          <w:p w:rsidR="004A1DF5" w:rsidRDefault="004A1DF5">
            <w:pPr>
              <w:spacing w:line="240" w:lineRule="auto"/>
              <w:rPr>
                <w:sz w:val="21"/>
              </w:rPr>
            </w:pPr>
            <w:r>
              <w:rPr>
                <w:rFonts w:hint="eastAsia"/>
                <w:sz w:val="21"/>
              </w:rPr>
              <w:t>点击“按机构号和用户名称查询”选项卡，在机构号和用户名称处输入查询条件，如果需要查询该机构的辖属机构用户，则在</w:t>
            </w:r>
            <w:r w:rsidR="0004090F">
              <w:rPr>
                <w:noProof/>
                <w:sz w:val="21"/>
              </w:rPr>
              <w:drawing>
                <wp:inline distT="0" distB="0" distL="0" distR="0">
                  <wp:extent cx="1009650" cy="209550"/>
                  <wp:effectExtent l="1905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583" cstate="print"/>
                          <a:srcRect/>
                          <a:stretch>
                            <a:fillRect/>
                          </a:stretch>
                        </pic:blipFill>
                        <pic:spPr bwMode="auto">
                          <a:xfrm>
                            <a:off x="0" y="0"/>
                            <a:ext cx="1009650" cy="209550"/>
                          </a:xfrm>
                          <a:prstGeom prst="rect">
                            <a:avLst/>
                          </a:prstGeom>
                          <a:noFill/>
                          <a:ln w="9525">
                            <a:noFill/>
                            <a:miter lim="800000"/>
                            <a:headEnd/>
                            <a:tailEnd/>
                          </a:ln>
                        </pic:spPr>
                      </pic:pic>
                    </a:graphicData>
                  </a:graphic>
                </wp:inline>
              </w:drawing>
            </w:r>
            <w:r>
              <w:rPr>
                <w:rFonts w:hint="eastAsia"/>
                <w:sz w:val="21"/>
              </w:rPr>
              <w:t>处打勾，然后选择“查询</w:t>
            </w:r>
            <w:r>
              <w:rPr>
                <w:rFonts w:hint="eastAsia"/>
                <w:sz w:val="21"/>
              </w:rPr>
              <w:t>5</w:t>
            </w:r>
            <w:r>
              <w:rPr>
                <w:rFonts w:hint="eastAsia"/>
                <w:sz w:val="21"/>
              </w:rPr>
              <w:t>”按钮，系统显示符合条件的用户列表</w:t>
            </w:r>
          </w:p>
        </w:tc>
      </w:tr>
      <w:tr w:rsidR="004A1DF5">
        <w:tc>
          <w:tcPr>
            <w:tcW w:w="1440" w:type="dxa"/>
          </w:tcPr>
          <w:p w:rsidR="004A1DF5" w:rsidRDefault="004A1DF5">
            <w:pPr>
              <w:numPr>
                <w:ilvl w:val="4"/>
                <w:numId w:val="200"/>
              </w:numPr>
              <w:spacing w:line="240" w:lineRule="auto"/>
              <w:jc w:val="center"/>
              <w:rPr>
                <w:sz w:val="21"/>
              </w:rPr>
            </w:pPr>
          </w:p>
        </w:tc>
        <w:tc>
          <w:tcPr>
            <w:tcW w:w="6840" w:type="dxa"/>
          </w:tcPr>
          <w:p w:rsidR="004A1DF5" w:rsidRDefault="004A1DF5">
            <w:pPr>
              <w:spacing w:line="240" w:lineRule="auto"/>
              <w:rPr>
                <w:sz w:val="21"/>
              </w:rPr>
            </w:pPr>
            <w:r>
              <w:rPr>
                <w:rFonts w:hint="eastAsia"/>
                <w:sz w:val="21"/>
              </w:rPr>
              <w:t>点击“按用户号查询”选项卡，在用户号处输入查询用户号，选择“查询</w:t>
            </w:r>
            <w:r>
              <w:rPr>
                <w:rFonts w:hint="eastAsia"/>
                <w:sz w:val="21"/>
              </w:rPr>
              <w:t>5</w:t>
            </w:r>
            <w:r>
              <w:rPr>
                <w:rFonts w:hint="eastAsia"/>
                <w:sz w:val="21"/>
              </w:rPr>
              <w:t>”按钮，系统显示所查询用户的信息</w:t>
            </w:r>
          </w:p>
        </w:tc>
      </w:tr>
    </w:tbl>
    <w:p w:rsidR="004A1DF5" w:rsidRDefault="004A1DF5">
      <w:pPr>
        <w:numPr>
          <w:ilvl w:val="2"/>
          <w:numId w:val="199"/>
        </w:numPr>
        <w:rPr>
          <w:rFonts w:ascii="宋体" w:hAnsi="宋体"/>
        </w:rPr>
      </w:pPr>
      <w:r>
        <w:rPr>
          <w:rFonts w:ascii="宋体" w:hAnsi="宋体" w:hint="eastAsia"/>
        </w:rPr>
        <w:t>新增用户</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93"/>
        <w:gridCol w:w="6887"/>
      </w:tblGrid>
      <w:tr w:rsidR="004A1DF5">
        <w:tc>
          <w:tcPr>
            <w:tcW w:w="1393" w:type="dxa"/>
          </w:tcPr>
          <w:p w:rsidR="004A1DF5" w:rsidRDefault="004A1DF5">
            <w:pPr>
              <w:spacing w:line="240" w:lineRule="auto"/>
              <w:jc w:val="center"/>
              <w:rPr>
                <w:sz w:val="21"/>
              </w:rPr>
            </w:pPr>
            <w:r>
              <w:rPr>
                <w:rFonts w:hint="eastAsia"/>
                <w:sz w:val="21"/>
              </w:rPr>
              <w:t>操作步骤</w:t>
            </w:r>
          </w:p>
        </w:tc>
        <w:tc>
          <w:tcPr>
            <w:tcW w:w="6887" w:type="dxa"/>
          </w:tcPr>
          <w:p w:rsidR="004A1DF5" w:rsidRDefault="004A1DF5">
            <w:pPr>
              <w:spacing w:line="240" w:lineRule="auto"/>
              <w:jc w:val="center"/>
              <w:rPr>
                <w:rFonts w:ascii="宋体" w:hAnsi="宋体"/>
                <w:sz w:val="21"/>
              </w:rPr>
            </w:pPr>
            <w:r>
              <w:rPr>
                <w:rFonts w:ascii="宋体" w:hAnsi="宋体" w:hint="eastAsia"/>
                <w:sz w:val="21"/>
              </w:rPr>
              <w:t>操作说明</w:t>
            </w:r>
          </w:p>
        </w:tc>
      </w:tr>
      <w:tr w:rsidR="004A1DF5">
        <w:tc>
          <w:tcPr>
            <w:tcW w:w="1393" w:type="dxa"/>
          </w:tcPr>
          <w:p w:rsidR="004A1DF5" w:rsidRDefault="004A1DF5" w:rsidP="00C85378">
            <w:pPr>
              <w:numPr>
                <w:ilvl w:val="0"/>
                <w:numId w:val="224"/>
              </w:numPr>
              <w:spacing w:line="240" w:lineRule="auto"/>
              <w:ind w:left="47"/>
              <w:jc w:val="center"/>
              <w:rPr>
                <w:sz w:val="21"/>
              </w:rPr>
            </w:pPr>
          </w:p>
        </w:tc>
        <w:tc>
          <w:tcPr>
            <w:tcW w:w="6887" w:type="dxa"/>
          </w:tcPr>
          <w:p w:rsidR="004A1DF5" w:rsidRDefault="004A1DF5">
            <w:pPr>
              <w:spacing w:line="240" w:lineRule="auto"/>
              <w:rPr>
                <w:rFonts w:ascii="宋体" w:hAnsi="宋体"/>
                <w:sz w:val="21"/>
              </w:rPr>
            </w:pPr>
            <w:r>
              <w:rPr>
                <w:rFonts w:ascii="宋体" w:hAnsi="宋体" w:hint="eastAsia"/>
                <w:sz w:val="21"/>
              </w:rPr>
              <w:t>用户选择系统导航－公共管理－用户管理－用户管理或者输入业务代码9102，进入用户管理界面</w:t>
            </w:r>
          </w:p>
        </w:tc>
      </w:tr>
      <w:tr w:rsidR="004A1DF5">
        <w:tc>
          <w:tcPr>
            <w:tcW w:w="1393" w:type="dxa"/>
          </w:tcPr>
          <w:p w:rsidR="004A1DF5" w:rsidRDefault="004A1DF5" w:rsidP="00C85378">
            <w:pPr>
              <w:numPr>
                <w:ilvl w:val="0"/>
                <w:numId w:val="224"/>
              </w:numPr>
              <w:spacing w:line="240" w:lineRule="auto"/>
              <w:ind w:left="47"/>
              <w:jc w:val="center"/>
              <w:rPr>
                <w:sz w:val="21"/>
              </w:rPr>
            </w:pPr>
          </w:p>
        </w:tc>
        <w:tc>
          <w:tcPr>
            <w:tcW w:w="6887" w:type="dxa"/>
          </w:tcPr>
          <w:p w:rsidR="004A1DF5" w:rsidRDefault="004A1DF5">
            <w:pPr>
              <w:spacing w:line="240" w:lineRule="auto"/>
              <w:rPr>
                <w:rFonts w:ascii="宋体" w:hAnsi="宋体"/>
                <w:sz w:val="21"/>
              </w:rPr>
            </w:pPr>
            <w:r>
              <w:rPr>
                <w:rFonts w:ascii="宋体" w:hAnsi="宋体" w:hint="eastAsia"/>
                <w:sz w:val="21"/>
              </w:rPr>
              <w:t>选择“新增2”按钮,进入增加用户界面，如图1.4</w:t>
            </w:r>
          </w:p>
        </w:tc>
      </w:tr>
      <w:tr w:rsidR="004A1DF5">
        <w:tc>
          <w:tcPr>
            <w:tcW w:w="1393" w:type="dxa"/>
          </w:tcPr>
          <w:p w:rsidR="004A1DF5" w:rsidRDefault="004A1DF5" w:rsidP="00C85378">
            <w:pPr>
              <w:numPr>
                <w:ilvl w:val="0"/>
                <w:numId w:val="224"/>
              </w:numPr>
              <w:spacing w:line="240" w:lineRule="auto"/>
              <w:ind w:left="47"/>
              <w:jc w:val="center"/>
              <w:rPr>
                <w:sz w:val="21"/>
              </w:rPr>
            </w:pPr>
          </w:p>
        </w:tc>
        <w:tc>
          <w:tcPr>
            <w:tcW w:w="6887" w:type="dxa"/>
          </w:tcPr>
          <w:p w:rsidR="004A1DF5" w:rsidRDefault="004A1DF5">
            <w:pPr>
              <w:spacing w:line="240" w:lineRule="auto"/>
              <w:rPr>
                <w:rFonts w:ascii="宋体" w:hAnsi="宋体"/>
                <w:sz w:val="21"/>
              </w:rPr>
            </w:pPr>
            <w:r>
              <w:rPr>
                <w:rFonts w:ascii="宋体" w:hAnsi="宋体" w:hint="eastAsia"/>
                <w:sz w:val="21"/>
              </w:rPr>
              <w:t>输入用户号、用户名称等数据</w:t>
            </w:r>
          </w:p>
        </w:tc>
      </w:tr>
      <w:tr w:rsidR="004A1DF5">
        <w:tc>
          <w:tcPr>
            <w:tcW w:w="1393" w:type="dxa"/>
          </w:tcPr>
          <w:p w:rsidR="004A1DF5" w:rsidRDefault="004A1DF5" w:rsidP="00C85378">
            <w:pPr>
              <w:numPr>
                <w:ilvl w:val="0"/>
                <w:numId w:val="224"/>
              </w:numPr>
              <w:spacing w:line="240" w:lineRule="auto"/>
              <w:ind w:left="47"/>
              <w:jc w:val="center"/>
              <w:rPr>
                <w:sz w:val="21"/>
              </w:rPr>
            </w:pPr>
          </w:p>
        </w:tc>
        <w:tc>
          <w:tcPr>
            <w:tcW w:w="6887" w:type="dxa"/>
          </w:tcPr>
          <w:p w:rsidR="004A1DF5" w:rsidRDefault="004A1DF5">
            <w:pPr>
              <w:spacing w:line="240" w:lineRule="auto"/>
              <w:rPr>
                <w:rFonts w:ascii="宋体" w:hAnsi="宋体"/>
                <w:sz w:val="21"/>
              </w:rPr>
            </w:pPr>
            <w:r>
              <w:rPr>
                <w:rFonts w:ascii="宋体" w:hAnsi="宋体" w:hint="eastAsia"/>
                <w:sz w:val="21"/>
              </w:rPr>
              <w:t>如果需要增加现金币种和收付额度，则在需要的币种处如</w:t>
            </w:r>
            <w:bookmarkStart w:id="1959" w:name="_MON_1153658956"/>
            <w:bookmarkEnd w:id="1959"/>
            <w:r w:rsidRPr="008E1FB9">
              <w:rPr>
                <w:rFonts w:ascii="宋体" w:hAnsi="宋体"/>
                <w:sz w:val="21"/>
              </w:rPr>
              <w:object w:dxaOrig="856" w:dyaOrig="301">
                <v:shape id="_x0000_i1138" type="#_x0000_t75" style="width:42.75pt;height:15pt" o:ole="">
                  <v:imagedata r:id="rId584" o:title=""/>
                </v:shape>
                <o:OLEObject Type="Embed" ProgID="Word.Picture.8" ShapeID="_x0000_i1138" DrawAspect="Content" ObjectID="_1458487614" r:id="rId585"/>
              </w:object>
            </w:r>
            <w:r>
              <w:rPr>
                <w:rFonts w:ascii="宋体" w:hAnsi="宋体" w:hint="eastAsia"/>
                <w:sz w:val="21"/>
              </w:rPr>
              <w:t>打勾，在显示的限额输入栏中输入该币种的单笔现金收付限额</w:t>
            </w:r>
          </w:p>
        </w:tc>
      </w:tr>
      <w:tr w:rsidR="004A1DF5">
        <w:tc>
          <w:tcPr>
            <w:tcW w:w="1393" w:type="dxa"/>
          </w:tcPr>
          <w:p w:rsidR="004A1DF5" w:rsidRDefault="004A1DF5" w:rsidP="00C85378">
            <w:pPr>
              <w:numPr>
                <w:ilvl w:val="0"/>
                <w:numId w:val="224"/>
              </w:numPr>
              <w:spacing w:line="240" w:lineRule="auto"/>
              <w:ind w:left="47"/>
              <w:jc w:val="center"/>
              <w:rPr>
                <w:sz w:val="21"/>
              </w:rPr>
            </w:pPr>
          </w:p>
        </w:tc>
        <w:tc>
          <w:tcPr>
            <w:tcW w:w="6887" w:type="dxa"/>
          </w:tcPr>
          <w:p w:rsidR="004A1DF5" w:rsidRDefault="004A1DF5">
            <w:pPr>
              <w:spacing w:line="240" w:lineRule="auto"/>
              <w:rPr>
                <w:rFonts w:ascii="宋体" w:hAnsi="宋体"/>
                <w:sz w:val="21"/>
              </w:rPr>
            </w:pPr>
            <w:r>
              <w:rPr>
                <w:rFonts w:ascii="宋体" w:hAnsi="宋体" w:hint="eastAsia"/>
                <w:sz w:val="21"/>
              </w:rPr>
              <w:t>选择“确定1”按钮</w:t>
            </w:r>
          </w:p>
        </w:tc>
      </w:tr>
    </w:tbl>
    <w:p w:rsidR="004A1DF5" w:rsidRDefault="004A1DF5">
      <w:pPr>
        <w:numPr>
          <w:ilvl w:val="2"/>
          <w:numId w:val="199"/>
        </w:numPr>
        <w:rPr>
          <w:rFonts w:ascii="宋体" w:hAnsi="宋体"/>
        </w:rPr>
      </w:pPr>
      <w:r>
        <w:rPr>
          <w:rFonts w:ascii="宋体" w:hAnsi="宋体" w:hint="eastAsia"/>
        </w:rPr>
        <w:t>复核用户</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23"/>
              </w:numPr>
              <w:spacing w:line="240" w:lineRule="auto"/>
              <w:rPr>
                <w:sz w:val="21"/>
              </w:rPr>
            </w:pP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numPr>
                <w:ilvl w:val="0"/>
                <w:numId w:val="223"/>
              </w:numPr>
              <w:spacing w:line="240" w:lineRule="auto"/>
              <w:rPr>
                <w:sz w:val="21"/>
              </w:rPr>
            </w:pPr>
          </w:p>
        </w:tc>
        <w:tc>
          <w:tcPr>
            <w:tcW w:w="6840" w:type="dxa"/>
          </w:tcPr>
          <w:p w:rsidR="004A1DF5" w:rsidRDefault="004A1DF5">
            <w:pPr>
              <w:spacing w:line="240" w:lineRule="auto"/>
              <w:rPr>
                <w:sz w:val="21"/>
              </w:rPr>
            </w:pPr>
            <w:r>
              <w:rPr>
                <w:rFonts w:hint="eastAsia"/>
                <w:sz w:val="21"/>
              </w:rPr>
              <w:t>输入查询条件，查询出需复核的用户</w:t>
            </w:r>
          </w:p>
        </w:tc>
      </w:tr>
      <w:tr w:rsidR="004A1DF5">
        <w:tc>
          <w:tcPr>
            <w:tcW w:w="1440" w:type="dxa"/>
          </w:tcPr>
          <w:p w:rsidR="004A1DF5" w:rsidRDefault="004A1DF5">
            <w:pPr>
              <w:numPr>
                <w:ilvl w:val="0"/>
                <w:numId w:val="223"/>
              </w:numPr>
              <w:spacing w:line="240" w:lineRule="auto"/>
              <w:rPr>
                <w:sz w:val="21"/>
              </w:rPr>
            </w:pPr>
          </w:p>
        </w:tc>
        <w:tc>
          <w:tcPr>
            <w:tcW w:w="6840" w:type="dxa"/>
          </w:tcPr>
          <w:p w:rsidR="004A1DF5" w:rsidRDefault="004A1DF5">
            <w:pPr>
              <w:spacing w:line="240" w:lineRule="auto"/>
              <w:rPr>
                <w:sz w:val="21"/>
              </w:rPr>
            </w:pPr>
            <w:r>
              <w:rPr>
                <w:rFonts w:hint="eastAsia"/>
                <w:sz w:val="21"/>
              </w:rPr>
              <w:t>在列表中选中需复核的用户记录，选择“复核</w:t>
            </w:r>
            <w:r>
              <w:rPr>
                <w:rFonts w:hint="eastAsia"/>
                <w:sz w:val="21"/>
              </w:rPr>
              <w:t>11</w:t>
            </w:r>
            <w:r>
              <w:rPr>
                <w:rFonts w:hint="eastAsia"/>
                <w:sz w:val="21"/>
              </w:rPr>
              <w:t>”按钮</w:t>
            </w:r>
          </w:p>
        </w:tc>
      </w:tr>
      <w:tr w:rsidR="004A1DF5">
        <w:tc>
          <w:tcPr>
            <w:tcW w:w="1440" w:type="dxa"/>
          </w:tcPr>
          <w:p w:rsidR="004A1DF5" w:rsidRDefault="004A1DF5">
            <w:pPr>
              <w:numPr>
                <w:ilvl w:val="0"/>
                <w:numId w:val="223"/>
              </w:numPr>
              <w:spacing w:line="240" w:lineRule="auto"/>
              <w:rPr>
                <w:sz w:val="21"/>
              </w:rPr>
            </w:pPr>
          </w:p>
        </w:tc>
        <w:tc>
          <w:tcPr>
            <w:tcW w:w="6840" w:type="dxa"/>
          </w:tcPr>
          <w:p w:rsidR="004A1DF5" w:rsidRDefault="004A1DF5">
            <w:pPr>
              <w:spacing w:line="240" w:lineRule="auto"/>
              <w:rPr>
                <w:sz w:val="21"/>
              </w:rPr>
            </w:pPr>
            <w:r>
              <w:rPr>
                <w:rFonts w:hint="eastAsia"/>
                <w:sz w:val="21"/>
              </w:rPr>
              <w:t>输入数据，步骤参照新增用户步骤</w:t>
            </w:r>
            <w:r>
              <w:rPr>
                <w:rFonts w:hint="eastAsia"/>
                <w:sz w:val="21"/>
              </w:rPr>
              <w:t>3-4</w:t>
            </w:r>
          </w:p>
        </w:tc>
      </w:tr>
      <w:tr w:rsidR="004A1DF5">
        <w:tc>
          <w:tcPr>
            <w:tcW w:w="1440" w:type="dxa"/>
          </w:tcPr>
          <w:p w:rsidR="004A1DF5" w:rsidRDefault="004A1DF5">
            <w:pPr>
              <w:numPr>
                <w:ilvl w:val="0"/>
                <w:numId w:val="223"/>
              </w:numPr>
              <w:spacing w:line="240" w:lineRule="auto"/>
              <w:rPr>
                <w:sz w:val="21"/>
              </w:rPr>
            </w:pPr>
          </w:p>
        </w:tc>
        <w:tc>
          <w:tcPr>
            <w:tcW w:w="6840" w:type="dxa"/>
          </w:tcPr>
          <w:p w:rsidR="004A1DF5" w:rsidRDefault="004A1DF5">
            <w:pPr>
              <w:spacing w:line="240" w:lineRule="auto"/>
              <w:rPr>
                <w:sz w:val="21"/>
              </w:rPr>
            </w:pPr>
            <w:r>
              <w:rPr>
                <w:rFonts w:hint="eastAsia"/>
                <w:sz w:val="21"/>
              </w:rPr>
              <w:t>选择“确定</w:t>
            </w:r>
            <w:r>
              <w:rPr>
                <w:rFonts w:hint="eastAsia"/>
                <w:sz w:val="21"/>
              </w:rPr>
              <w:t>1</w:t>
            </w:r>
            <w:r>
              <w:rPr>
                <w:rFonts w:hint="eastAsia"/>
                <w:sz w:val="21"/>
              </w:rPr>
              <w:t>”按钮</w:t>
            </w:r>
          </w:p>
        </w:tc>
      </w:tr>
    </w:tbl>
    <w:p w:rsidR="004A1DF5" w:rsidRDefault="004A1DF5">
      <w:pPr>
        <w:numPr>
          <w:ilvl w:val="2"/>
          <w:numId w:val="199"/>
        </w:numPr>
        <w:rPr>
          <w:rFonts w:ascii="宋体" w:hAnsi="宋体"/>
        </w:rPr>
      </w:pPr>
      <w:r>
        <w:rPr>
          <w:rFonts w:ascii="宋体" w:hAnsi="宋体" w:hint="eastAsia"/>
        </w:rPr>
        <w:t>修改用户</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20"/>
              </w:numPr>
              <w:spacing w:line="240" w:lineRule="auto"/>
              <w:jc w:val="center"/>
              <w:rPr>
                <w:sz w:val="21"/>
              </w:rPr>
            </w:pP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numPr>
                <w:ilvl w:val="0"/>
                <w:numId w:val="220"/>
              </w:numPr>
              <w:spacing w:line="240" w:lineRule="auto"/>
              <w:jc w:val="center"/>
              <w:rPr>
                <w:sz w:val="21"/>
              </w:rPr>
            </w:pPr>
          </w:p>
        </w:tc>
        <w:tc>
          <w:tcPr>
            <w:tcW w:w="6840" w:type="dxa"/>
          </w:tcPr>
          <w:p w:rsidR="004A1DF5" w:rsidRDefault="004A1DF5">
            <w:pPr>
              <w:spacing w:line="240" w:lineRule="auto"/>
              <w:rPr>
                <w:sz w:val="21"/>
              </w:rPr>
            </w:pPr>
            <w:r>
              <w:rPr>
                <w:rFonts w:hint="eastAsia"/>
                <w:sz w:val="21"/>
              </w:rPr>
              <w:t>输入查询条件，查询出需修改的用户</w:t>
            </w:r>
          </w:p>
        </w:tc>
      </w:tr>
      <w:tr w:rsidR="004A1DF5">
        <w:tc>
          <w:tcPr>
            <w:tcW w:w="1440" w:type="dxa"/>
          </w:tcPr>
          <w:p w:rsidR="004A1DF5" w:rsidRDefault="004A1DF5">
            <w:pPr>
              <w:numPr>
                <w:ilvl w:val="0"/>
                <w:numId w:val="220"/>
              </w:numPr>
              <w:spacing w:line="240" w:lineRule="auto"/>
              <w:jc w:val="center"/>
              <w:rPr>
                <w:sz w:val="21"/>
              </w:rPr>
            </w:pPr>
          </w:p>
        </w:tc>
        <w:tc>
          <w:tcPr>
            <w:tcW w:w="6840" w:type="dxa"/>
          </w:tcPr>
          <w:p w:rsidR="004A1DF5" w:rsidRDefault="004A1DF5">
            <w:pPr>
              <w:spacing w:line="240" w:lineRule="auto"/>
              <w:rPr>
                <w:sz w:val="21"/>
              </w:rPr>
            </w:pPr>
            <w:r>
              <w:rPr>
                <w:rFonts w:hint="eastAsia"/>
                <w:sz w:val="21"/>
              </w:rPr>
              <w:t>在列表中选择要修改的用户记录，选择“修改</w:t>
            </w:r>
            <w:r>
              <w:rPr>
                <w:rFonts w:hint="eastAsia"/>
                <w:sz w:val="21"/>
              </w:rPr>
              <w:t>3</w:t>
            </w:r>
            <w:r>
              <w:rPr>
                <w:rFonts w:hint="eastAsia"/>
                <w:sz w:val="21"/>
              </w:rPr>
              <w:t>”按钮</w:t>
            </w:r>
          </w:p>
        </w:tc>
      </w:tr>
      <w:tr w:rsidR="004A1DF5">
        <w:tc>
          <w:tcPr>
            <w:tcW w:w="1440" w:type="dxa"/>
          </w:tcPr>
          <w:p w:rsidR="004A1DF5" w:rsidRDefault="004A1DF5">
            <w:pPr>
              <w:numPr>
                <w:ilvl w:val="0"/>
                <w:numId w:val="220"/>
              </w:numPr>
              <w:spacing w:line="240" w:lineRule="auto"/>
              <w:jc w:val="center"/>
              <w:rPr>
                <w:sz w:val="21"/>
              </w:rPr>
            </w:pPr>
          </w:p>
        </w:tc>
        <w:tc>
          <w:tcPr>
            <w:tcW w:w="6840" w:type="dxa"/>
          </w:tcPr>
          <w:p w:rsidR="004A1DF5" w:rsidRDefault="004A1DF5">
            <w:pPr>
              <w:spacing w:line="240" w:lineRule="auto"/>
              <w:rPr>
                <w:sz w:val="21"/>
              </w:rPr>
            </w:pPr>
            <w:r>
              <w:rPr>
                <w:rFonts w:hint="eastAsia"/>
                <w:sz w:val="21"/>
              </w:rPr>
              <w:t>输入修改数据，选择“确定</w:t>
            </w:r>
            <w:r>
              <w:rPr>
                <w:rFonts w:hint="eastAsia"/>
                <w:sz w:val="21"/>
              </w:rPr>
              <w:t>1</w:t>
            </w:r>
            <w:r>
              <w:rPr>
                <w:rFonts w:hint="eastAsia"/>
                <w:sz w:val="21"/>
              </w:rPr>
              <w:t>”按钮，如果是已复核用户，系统提示授权，授权用户审核无误后授权。</w:t>
            </w:r>
          </w:p>
        </w:tc>
      </w:tr>
    </w:tbl>
    <w:p w:rsidR="004A1DF5" w:rsidRDefault="004A1DF5">
      <w:pPr>
        <w:numPr>
          <w:ilvl w:val="2"/>
          <w:numId w:val="199"/>
        </w:numPr>
        <w:rPr>
          <w:rFonts w:ascii="宋体" w:hAnsi="宋体"/>
        </w:rPr>
      </w:pPr>
      <w:r>
        <w:rPr>
          <w:rFonts w:ascii="宋体" w:hAnsi="宋体" w:hint="eastAsia"/>
        </w:rPr>
        <w:t>删除用户</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1"/>
                <w:numId w:val="221"/>
              </w:numPr>
              <w:spacing w:line="240" w:lineRule="auto"/>
              <w:jc w:val="center"/>
              <w:rPr>
                <w:sz w:val="21"/>
              </w:rPr>
            </w:pP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numPr>
                <w:ilvl w:val="1"/>
                <w:numId w:val="221"/>
              </w:numPr>
              <w:spacing w:line="240" w:lineRule="auto"/>
              <w:jc w:val="center"/>
              <w:rPr>
                <w:sz w:val="21"/>
              </w:rPr>
            </w:pPr>
          </w:p>
        </w:tc>
        <w:tc>
          <w:tcPr>
            <w:tcW w:w="6840" w:type="dxa"/>
          </w:tcPr>
          <w:p w:rsidR="004A1DF5" w:rsidRDefault="004A1DF5">
            <w:pPr>
              <w:spacing w:line="240" w:lineRule="auto"/>
              <w:rPr>
                <w:sz w:val="21"/>
              </w:rPr>
            </w:pPr>
            <w:r>
              <w:rPr>
                <w:rFonts w:hint="eastAsia"/>
                <w:sz w:val="21"/>
              </w:rPr>
              <w:t>输入查询条件，查询出需删除的用户</w:t>
            </w:r>
          </w:p>
        </w:tc>
      </w:tr>
      <w:tr w:rsidR="004A1DF5">
        <w:tc>
          <w:tcPr>
            <w:tcW w:w="1440" w:type="dxa"/>
          </w:tcPr>
          <w:p w:rsidR="004A1DF5" w:rsidRDefault="004A1DF5">
            <w:pPr>
              <w:numPr>
                <w:ilvl w:val="1"/>
                <w:numId w:val="221"/>
              </w:numPr>
              <w:spacing w:line="240" w:lineRule="auto"/>
              <w:jc w:val="center"/>
              <w:rPr>
                <w:sz w:val="21"/>
              </w:rPr>
            </w:pPr>
          </w:p>
        </w:tc>
        <w:tc>
          <w:tcPr>
            <w:tcW w:w="6840" w:type="dxa"/>
          </w:tcPr>
          <w:p w:rsidR="004A1DF5" w:rsidRDefault="004A1DF5">
            <w:pPr>
              <w:spacing w:line="240" w:lineRule="auto"/>
              <w:rPr>
                <w:sz w:val="21"/>
              </w:rPr>
            </w:pPr>
            <w:r>
              <w:rPr>
                <w:rFonts w:hint="eastAsia"/>
                <w:sz w:val="21"/>
              </w:rPr>
              <w:t>在列表中选择要删除的用户记录，选择“删除</w:t>
            </w:r>
            <w:r>
              <w:rPr>
                <w:rFonts w:hint="eastAsia"/>
                <w:sz w:val="21"/>
              </w:rPr>
              <w:t>4</w:t>
            </w:r>
            <w:r>
              <w:rPr>
                <w:rFonts w:hint="eastAsia"/>
                <w:sz w:val="21"/>
              </w:rPr>
              <w:t>”按钮</w:t>
            </w:r>
          </w:p>
        </w:tc>
      </w:tr>
      <w:tr w:rsidR="004A1DF5">
        <w:tc>
          <w:tcPr>
            <w:tcW w:w="1440" w:type="dxa"/>
          </w:tcPr>
          <w:p w:rsidR="004A1DF5" w:rsidRDefault="004A1DF5">
            <w:pPr>
              <w:numPr>
                <w:ilvl w:val="1"/>
                <w:numId w:val="221"/>
              </w:numPr>
              <w:spacing w:line="240" w:lineRule="auto"/>
              <w:jc w:val="center"/>
              <w:rPr>
                <w:sz w:val="21"/>
              </w:rPr>
            </w:pPr>
          </w:p>
        </w:tc>
        <w:tc>
          <w:tcPr>
            <w:tcW w:w="6840" w:type="dxa"/>
          </w:tcPr>
          <w:p w:rsidR="004A1DF5" w:rsidRDefault="004A1DF5">
            <w:pPr>
              <w:spacing w:line="240" w:lineRule="auto"/>
              <w:rPr>
                <w:sz w:val="21"/>
              </w:rPr>
            </w:pPr>
            <w:r>
              <w:rPr>
                <w:rFonts w:hint="eastAsia"/>
                <w:sz w:val="21"/>
              </w:rPr>
              <w:t>在系统弹出的提示框中确认，系统执行删除操作。</w:t>
            </w:r>
          </w:p>
        </w:tc>
      </w:tr>
    </w:tbl>
    <w:p w:rsidR="004A1DF5" w:rsidRDefault="004A1DF5">
      <w:pPr>
        <w:numPr>
          <w:ilvl w:val="2"/>
          <w:numId w:val="199"/>
        </w:numPr>
        <w:rPr>
          <w:rFonts w:ascii="宋体" w:hAnsi="宋体"/>
        </w:rPr>
      </w:pPr>
      <w:r>
        <w:rPr>
          <w:rFonts w:ascii="宋体" w:hAnsi="宋体" w:hint="eastAsia"/>
        </w:rPr>
        <w:t>用户激活</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25"/>
              </w:numPr>
              <w:spacing w:line="240" w:lineRule="auto"/>
              <w:rPr>
                <w:sz w:val="21"/>
              </w:rPr>
            </w:pP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numPr>
                <w:ilvl w:val="0"/>
                <w:numId w:val="225"/>
              </w:numPr>
              <w:spacing w:line="240" w:lineRule="auto"/>
              <w:rPr>
                <w:sz w:val="21"/>
              </w:rPr>
            </w:pPr>
          </w:p>
        </w:tc>
        <w:tc>
          <w:tcPr>
            <w:tcW w:w="6840" w:type="dxa"/>
          </w:tcPr>
          <w:p w:rsidR="004A1DF5" w:rsidRDefault="004A1DF5">
            <w:pPr>
              <w:spacing w:line="240" w:lineRule="auto"/>
              <w:rPr>
                <w:sz w:val="21"/>
              </w:rPr>
            </w:pPr>
            <w:r>
              <w:rPr>
                <w:rFonts w:hint="eastAsia"/>
                <w:sz w:val="21"/>
              </w:rPr>
              <w:t>输入查询条件，查询出需激活的用户</w:t>
            </w:r>
          </w:p>
        </w:tc>
      </w:tr>
      <w:tr w:rsidR="004A1DF5">
        <w:tc>
          <w:tcPr>
            <w:tcW w:w="1440" w:type="dxa"/>
          </w:tcPr>
          <w:p w:rsidR="004A1DF5" w:rsidRDefault="004A1DF5">
            <w:pPr>
              <w:numPr>
                <w:ilvl w:val="0"/>
                <w:numId w:val="225"/>
              </w:numPr>
              <w:spacing w:line="240" w:lineRule="auto"/>
              <w:rPr>
                <w:sz w:val="21"/>
              </w:rPr>
            </w:pPr>
          </w:p>
        </w:tc>
        <w:tc>
          <w:tcPr>
            <w:tcW w:w="6840" w:type="dxa"/>
          </w:tcPr>
          <w:p w:rsidR="004A1DF5" w:rsidRDefault="004A1DF5">
            <w:pPr>
              <w:spacing w:line="240" w:lineRule="auto"/>
              <w:rPr>
                <w:sz w:val="21"/>
              </w:rPr>
            </w:pPr>
            <w:r>
              <w:rPr>
                <w:rFonts w:hint="eastAsia"/>
                <w:sz w:val="21"/>
              </w:rPr>
              <w:t>在列表中选择要激活的用户记录，选择“激活</w:t>
            </w:r>
            <w:r>
              <w:rPr>
                <w:rFonts w:hint="eastAsia"/>
                <w:sz w:val="21"/>
              </w:rPr>
              <w:t>12</w:t>
            </w:r>
            <w:r>
              <w:rPr>
                <w:rFonts w:hint="eastAsia"/>
                <w:sz w:val="21"/>
              </w:rPr>
              <w:t>”按钮</w:t>
            </w:r>
          </w:p>
        </w:tc>
      </w:tr>
      <w:tr w:rsidR="004A1DF5">
        <w:tc>
          <w:tcPr>
            <w:tcW w:w="1440" w:type="dxa"/>
          </w:tcPr>
          <w:p w:rsidR="004A1DF5" w:rsidRDefault="004A1DF5">
            <w:pPr>
              <w:numPr>
                <w:ilvl w:val="0"/>
                <w:numId w:val="225"/>
              </w:numPr>
              <w:spacing w:line="240" w:lineRule="auto"/>
              <w:rPr>
                <w:sz w:val="21"/>
              </w:rPr>
            </w:pPr>
          </w:p>
        </w:tc>
        <w:tc>
          <w:tcPr>
            <w:tcW w:w="6840" w:type="dxa"/>
          </w:tcPr>
          <w:p w:rsidR="004A1DF5" w:rsidRDefault="004A1DF5">
            <w:pPr>
              <w:spacing w:line="240" w:lineRule="auto"/>
              <w:rPr>
                <w:sz w:val="21"/>
              </w:rPr>
            </w:pPr>
            <w:r>
              <w:rPr>
                <w:rFonts w:hint="eastAsia"/>
                <w:sz w:val="21"/>
              </w:rPr>
              <w:t>参照本节</w:t>
            </w:r>
            <w:hyperlink w:anchor="_（六）操作步骤" w:history="1">
              <w:r>
                <w:rPr>
                  <w:rStyle w:val="a3"/>
                  <w:rFonts w:ascii="宋体" w:hAnsi="宋体" w:hint="eastAsia"/>
                  <w:sz w:val="21"/>
                </w:rPr>
                <w:t>用户激活操作步骤</w:t>
              </w:r>
            </w:hyperlink>
            <w:r>
              <w:rPr>
                <w:rFonts w:ascii="宋体" w:hAnsi="宋体" w:hint="eastAsia"/>
                <w:sz w:val="21"/>
              </w:rPr>
              <w:t>的2-5</w:t>
            </w:r>
          </w:p>
        </w:tc>
      </w:tr>
    </w:tbl>
    <w:p w:rsidR="004A1DF5" w:rsidRDefault="004A1DF5">
      <w:pPr>
        <w:numPr>
          <w:ilvl w:val="2"/>
          <w:numId w:val="199"/>
        </w:numPr>
        <w:rPr>
          <w:rFonts w:ascii="宋体" w:hAnsi="宋体"/>
        </w:rPr>
      </w:pPr>
      <w:r>
        <w:rPr>
          <w:rFonts w:ascii="宋体" w:hAnsi="宋体" w:hint="eastAsia"/>
        </w:rPr>
        <w:t>关闭用户、暂停使用、重新启用、解除封锁</w:t>
      </w:r>
    </w:p>
    <w:p w:rsidR="004A1DF5" w:rsidRDefault="004A1DF5">
      <w:pPr>
        <w:ind w:leftChars="171" w:left="410" w:firstLineChars="225" w:firstLine="540"/>
        <w:rPr>
          <w:rFonts w:ascii="宋体" w:hAnsi="宋体"/>
        </w:rPr>
      </w:pPr>
      <w:r>
        <w:rPr>
          <w:rFonts w:ascii="宋体" w:hAnsi="宋体" w:hint="eastAsia"/>
        </w:rPr>
        <w:t>关闭用户使用“关闭用户10”按钮，暂停使用用户使用“暂停使用15”按钮，重新启用用户使用“重新启用16”按钮，解除用户封锁使用“解除封锁19”按钮，这些功能的操作均可参照删除用户的操作</w:t>
      </w:r>
      <w:r>
        <w:rPr>
          <w:rFonts w:hint="eastAsia"/>
        </w:rPr>
        <w:t>。</w:t>
      </w:r>
    </w:p>
    <w:p w:rsidR="004A1DF5" w:rsidRDefault="004A1DF5">
      <w:pPr>
        <w:numPr>
          <w:ilvl w:val="2"/>
          <w:numId w:val="199"/>
        </w:numPr>
        <w:rPr>
          <w:rFonts w:ascii="宋体" w:hAnsi="宋体"/>
        </w:rPr>
      </w:pPr>
      <w:r>
        <w:rPr>
          <w:rFonts w:ascii="宋体" w:hAnsi="宋体" w:hint="eastAsia"/>
        </w:rPr>
        <w:lastRenderedPageBreak/>
        <w:t>临时调换用户机构</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3"/>
                <w:numId w:val="221"/>
              </w:numPr>
              <w:spacing w:line="240" w:lineRule="auto"/>
              <w:jc w:val="center"/>
              <w:rPr>
                <w:sz w:val="21"/>
              </w:rPr>
            </w:pP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numPr>
                <w:ilvl w:val="3"/>
                <w:numId w:val="221"/>
              </w:numPr>
              <w:spacing w:line="240" w:lineRule="auto"/>
              <w:jc w:val="center"/>
              <w:rPr>
                <w:sz w:val="21"/>
              </w:rPr>
            </w:pPr>
          </w:p>
        </w:tc>
        <w:tc>
          <w:tcPr>
            <w:tcW w:w="6840" w:type="dxa"/>
          </w:tcPr>
          <w:p w:rsidR="004A1DF5" w:rsidRDefault="004A1DF5">
            <w:pPr>
              <w:spacing w:line="240" w:lineRule="auto"/>
              <w:rPr>
                <w:sz w:val="21"/>
              </w:rPr>
            </w:pPr>
            <w:r>
              <w:rPr>
                <w:rFonts w:hint="eastAsia"/>
                <w:sz w:val="21"/>
              </w:rPr>
              <w:t>输入查询条件，查询出需临时调换用户机构的用户</w:t>
            </w:r>
          </w:p>
        </w:tc>
      </w:tr>
      <w:tr w:rsidR="004A1DF5">
        <w:tc>
          <w:tcPr>
            <w:tcW w:w="1440" w:type="dxa"/>
          </w:tcPr>
          <w:p w:rsidR="004A1DF5" w:rsidRDefault="004A1DF5">
            <w:pPr>
              <w:numPr>
                <w:ilvl w:val="3"/>
                <w:numId w:val="221"/>
              </w:numPr>
              <w:spacing w:line="240" w:lineRule="auto"/>
              <w:jc w:val="center"/>
              <w:rPr>
                <w:sz w:val="21"/>
              </w:rPr>
            </w:pPr>
          </w:p>
        </w:tc>
        <w:tc>
          <w:tcPr>
            <w:tcW w:w="6840" w:type="dxa"/>
          </w:tcPr>
          <w:p w:rsidR="004A1DF5" w:rsidRDefault="004A1DF5">
            <w:pPr>
              <w:spacing w:line="240" w:lineRule="auto"/>
              <w:rPr>
                <w:sz w:val="21"/>
              </w:rPr>
            </w:pPr>
            <w:r>
              <w:rPr>
                <w:rFonts w:hint="eastAsia"/>
                <w:sz w:val="21"/>
              </w:rPr>
              <w:t>在列表中选择要操作的用户记录，选择“临时调换机构</w:t>
            </w:r>
            <w:r>
              <w:rPr>
                <w:rFonts w:hint="eastAsia"/>
                <w:sz w:val="21"/>
              </w:rPr>
              <w:t>14</w:t>
            </w:r>
            <w:r>
              <w:rPr>
                <w:rFonts w:hint="eastAsia"/>
                <w:sz w:val="21"/>
              </w:rPr>
              <w:t>”按钮</w:t>
            </w:r>
          </w:p>
        </w:tc>
      </w:tr>
      <w:tr w:rsidR="004A1DF5">
        <w:tc>
          <w:tcPr>
            <w:tcW w:w="1440" w:type="dxa"/>
          </w:tcPr>
          <w:p w:rsidR="004A1DF5" w:rsidRDefault="004A1DF5">
            <w:pPr>
              <w:numPr>
                <w:ilvl w:val="3"/>
                <w:numId w:val="221"/>
              </w:numPr>
              <w:spacing w:line="240" w:lineRule="auto"/>
              <w:jc w:val="center"/>
              <w:rPr>
                <w:sz w:val="21"/>
              </w:rPr>
            </w:pPr>
          </w:p>
        </w:tc>
        <w:tc>
          <w:tcPr>
            <w:tcW w:w="6840" w:type="dxa"/>
          </w:tcPr>
          <w:p w:rsidR="004A1DF5" w:rsidRDefault="004A1DF5">
            <w:pPr>
              <w:spacing w:line="240" w:lineRule="auto"/>
              <w:rPr>
                <w:sz w:val="21"/>
              </w:rPr>
            </w:pPr>
            <w:r>
              <w:rPr>
                <w:rFonts w:hint="eastAsia"/>
                <w:sz w:val="21"/>
              </w:rPr>
              <w:t>录入新机构号，选择“临时调换机构</w:t>
            </w:r>
            <w:r>
              <w:rPr>
                <w:rFonts w:hint="eastAsia"/>
                <w:sz w:val="21"/>
              </w:rPr>
              <w:t>14</w:t>
            </w:r>
            <w:r>
              <w:rPr>
                <w:rFonts w:hint="eastAsia"/>
                <w:sz w:val="21"/>
              </w:rPr>
              <w:t>”按钮</w:t>
            </w:r>
          </w:p>
        </w:tc>
      </w:tr>
    </w:tbl>
    <w:p w:rsidR="004A1DF5" w:rsidRDefault="004A1DF5">
      <w:pPr>
        <w:numPr>
          <w:ilvl w:val="2"/>
          <w:numId w:val="199"/>
        </w:numPr>
        <w:rPr>
          <w:rFonts w:ascii="宋体" w:hAnsi="宋体"/>
        </w:rPr>
      </w:pPr>
      <w:r>
        <w:rPr>
          <w:rFonts w:ascii="宋体" w:hAnsi="宋体" w:hint="eastAsia"/>
        </w:rPr>
        <w:t>永久调换用户机构</w:t>
      </w:r>
    </w:p>
    <w:p w:rsidR="004A1DF5" w:rsidRDefault="004A1DF5">
      <w:pPr>
        <w:ind w:leftChars="171" w:left="410" w:firstLineChars="225" w:firstLine="540"/>
        <w:rPr>
          <w:rFonts w:ascii="宋体" w:hAnsi="宋体"/>
        </w:rPr>
      </w:pPr>
      <w:r>
        <w:rPr>
          <w:rFonts w:ascii="宋体" w:hAnsi="宋体" w:hint="eastAsia"/>
        </w:rPr>
        <w:t>永久调换用户机构的操作参照临时调换用户机构的操作。</w:t>
      </w:r>
    </w:p>
    <w:p w:rsidR="004A1DF5" w:rsidRDefault="004A1DF5">
      <w:pPr>
        <w:numPr>
          <w:ilvl w:val="2"/>
          <w:numId w:val="199"/>
        </w:numPr>
        <w:rPr>
          <w:rFonts w:ascii="宋体" w:hAnsi="宋体"/>
        </w:rPr>
      </w:pPr>
      <w:r>
        <w:rPr>
          <w:rFonts w:ascii="宋体" w:hAnsi="宋体" w:hint="eastAsia"/>
        </w:rPr>
        <w:t>修改柜员</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spacing w:line="240" w:lineRule="auto"/>
              <w:jc w:val="center"/>
              <w:rPr>
                <w:sz w:val="21"/>
              </w:rPr>
            </w:pPr>
            <w:r>
              <w:rPr>
                <w:rFonts w:hint="eastAsia"/>
                <w:sz w:val="21"/>
              </w:rPr>
              <w:t>1</w:t>
            </w: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spacing w:line="240" w:lineRule="auto"/>
              <w:jc w:val="center"/>
              <w:rPr>
                <w:sz w:val="21"/>
              </w:rPr>
            </w:pPr>
            <w:r>
              <w:rPr>
                <w:rFonts w:hint="eastAsia"/>
                <w:sz w:val="21"/>
              </w:rPr>
              <w:t>2</w:t>
            </w:r>
          </w:p>
        </w:tc>
        <w:tc>
          <w:tcPr>
            <w:tcW w:w="6840" w:type="dxa"/>
          </w:tcPr>
          <w:p w:rsidR="004A1DF5" w:rsidRDefault="004A1DF5">
            <w:pPr>
              <w:spacing w:line="240" w:lineRule="auto"/>
              <w:rPr>
                <w:sz w:val="21"/>
              </w:rPr>
            </w:pPr>
            <w:r>
              <w:rPr>
                <w:rFonts w:hint="eastAsia"/>
                <w:sz w:val="21"/>
              </w:rPr>
              <w:t>输入查询条件，查询出需操作的用户</w:t>
            </w:r>
          </w:p>
        </w:tc>
      </w:tr>
      <w:tr w:rsidR="004A1DF5">
        <w:tc>
          <w:tcPr>
            <w:tcW w:w="1440" w:type="dxa"/>
          </w:tcPr>
          <w:p w:rsidR="004A1DF5" w:rsidRDefault="004A1DF5">
            <w:pPr>
              <w:spacing w:line="240" w:lineRule="auto"/>
              <w:jc w:val="center"/>
              <w:rPr>
                <w:sz w:val="21"/>
              </w:rPr>
            </w:pPr>
            <w:r>
              <w:rPr>
                <w:rFonts w:hint="eastAsia"/>
                <w:sz w:val="21"/>
              </w:rPr>
              <w:t>3</w:t>
            </w:r>
          </w:p>
        </w:tc>
        <w:tc>
          <w:tcPr>
            <w:tcW w:w="6840" w:type="dxa"/>
          </w:tcPr>
          <w:p w:rsidR="004A1DF5" w:rsidRDefault="004A1DF5">
            <w:pPr>
              <w:spacing w:line="240" w:lineRule="auto"/>
              <w:rPr>
                <w:sz w:val="21"/>
              </w:rPr>
            </w:pPr>
            <w:r>
              <w:rPr>
                <w:rFonts w:hint="eastAsia"/>
                <w:sz w:val="21"/>
              </w:rPr>
              <w:t>在列表中选择要操作的用户记录，选择“柜员管理</w:t>
            </w:r>
            <w:r>
              <w:rPr>
                <w:rFonts w:hint="eastAsia"/>
                <w:sz w:val="21"/>
              </w:rPr>
              <w:t>20</w:t>
            </w:r>
            <w:r>
              <w:rPr>
                <w:rFonts w:hint="eastAsia"/>
                <w:sz w:val="21"/>
              </w:rPr>
              <w:t>”按钮，进入柜员管理界面</w:t>
            </w:r>
          </w:p>
        </w:tc>
      </w:tr>
      <w:tr w:rsidR="004A1DF5">
        <w:tc>
          <w:tcPr>
            <w:tcW w:w="1440" w:type="dxa"/>
          </w:tcPr>
          <w:p w:rsidR="004A1DF5" w:rsidRDefault="004A1DF5">
            <w:pPr>
              <w:spacing w:line="240" w:lineRule="auto"/>
              <w:jc w:val="center"/>
              <w:rPr>
                <w:sz w:val="21"/>
              </w:rPr>
            </w:pPr>
            <w:r>
              <w:rPr>
                <w:rFonts w:hint="eastAsia"/>
                <w:sz w:val="21"/>
              </w:rPr>
              <w:t>4</w:t>
            </w:r>
          </w:p>
        </w:tc>
        <w:tc>
          <w:tcPr>
            <w:tcW w:w="6840" w:type="dxa"/>
          </w:tcPr>
          <w:p w:rsidR="004A1DF5" w:rsidRDefault="004A1DF5">
            <w:pPr>
              <w:spacing w:line="240" w:lineRule="auto"/>
              <w:rPr>
                <w:sz w:val="21"/>
              </w:rPr>
            </w:pPr>
            <w:r>
              <w:rPr>
                <w:rFonts w:hint="eastAsia"/>
                <w:sz w:val="21"/>
              </w:rPr>
              <w:t>在显示的柜员列表中，选择拟修改的柜员，选择“修改</w:t>
            </w:r>
            <w:r>
              <w:rPr>
                <w:rFonts w:hint="eastAsia"/>
                <w:sz w:val="21"/>
              </w:rPr>
              <w:t>3</w:t>
            </w:r>
            <w:r>
              <w:rPr>
                <w:rFonts w:hint="eastAsia"/>
                <w:sz w:val="21"/>
              </w:rPr>
              <w:t>”按钮，进入柜员信息修改画面</w:t>
            </w:r>
          </w:p>
        </w:tc>
      </w:tr>
      <w:tr w:rsidR="004A1DF5">
        <w:tc>
          <w:tcPr>
            <w:tcW w:w="1440" w:type="dxa"/>
          </w:tcPr>
          <w:p w:rsidR="004A1DF5" w:rsidRDefault="004A1DF5">
            <w:pPr>
              <w:spacing w:line="240" w:lineRule="auto"/>
              <w:jc w:val="center"/>
              <w:rPr>
                <w:sz w:val="21"/>
              </w:rPr>
            </w:pPr>
            <w:r>
              <w:rPr>
                <w:rFonts w:hint="eastAsia"/>
                <w:sz w:val="21"/>
              </w:rPr>
              <w:t>5</w:t>
            </w:r>
          </w:p>
        </w:tc>
        <w:tc>
          <w:tcPr>
            <w:tcW w:w="6840" w:type="dxa"/>
          </w:tcPr>
          <w:p w:rsidR="004A1DF5" w:rsidRDefault="004A1DF5">
            <w:pPr>
              <w:spacing w:line="240" w:lineRule="auto"/>
              <w:rPr>
                <w:sz w:val="21"/>
              </w:rPr>
            </w:pPr>
            <w:r>
              <w:rPr>
                <w:rFonts w:hint="eastAsia"/>
                <w:sz w:val="21"/>
              </w:rPr>
              <w:t>输入修改数据，选择“确定</w:t>
            </w:r>
            <w:r>
              <w:rPr>
                <w:rFonts w:hint="eastAsia"/>
                <w:sz w:val="21"/>
              </w:rPr>
              <w:t>1</w:t>
            </w:r>
            <w:r>
              <w:rPr>
                <w:rFonts w:hint="eastAsia"/>
                <w:sz w:val="21"/>
              </w:rPr>
              <w:t>”按钮</w:t>
            </w:r>
          </w:p>
        </w:tc>
      </w:tr>
    </w:tbl>
    <w:p w:rsidR="004A1DF5" w:rsidRDefault="004A1DF5">
      <w:pPr>
        <w:numPr>
          <w:ilvl w:val="2"/>
          <w:numId w:val="199"/>
        </w:numPr>
        <w:rPr>
          <w:rFonts w:ascii="宋体" w:hAnsi="宋体"/>
        </w:rPr>
      </w:pPr>
      <w:r>
        <w:rPr>
          <w:rFonts w:ascii="宋体" w:hAnsi="宋体" w:hint="eastAsia"/>
        </w:rPr>
        <w:t>关闭柜员</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spacing w:line="240" w:lineRule="auto"/>
              <w:jc w:val="center"/>
              <w:rPr>
                <w:sz w:val="21"/>
              </w:rPr>
            </w:pPr>
            <w:r>
              <w:rPr>
                <w:rFonts w:hint="eastAsia"/>
                <w:sz w:val="21"/>
              </w:rPr>
              <w:t>1</w:t>
            </w: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spacing w:line="240" w:lineRule="auto"/>
              <w:jc w:val="center"/>
              <w:rPr>
                <w:sz w:val="21"/>
              </w:rPr>
            </w:pPr>
            <w:r>
              <w:rPr>
                <w:rFonts w:hint="eastAsia"/>
                <w:sz w:val="21"/>
              </w:rPr>
              <w:t>2</w:t>
            </w:r>
          </w:p>
        </w:tc>
        <w:tc>
          <w:tcPr>
            <w:tcW w:w="6840" w:type="dxa"/>
          </w:tcPr>
          <w:p w:rsidR="004A1DF5" w:rsidRDefault="004A1DF5">
            <w:pPr>
              <w:spacing w:line="240" w:lineRule="auto"/>
              <w:rPr>
                <w:sz w:val="21"/>
              </w:rPr>
            </w:pPr>
            <w:r>
              <w:rPr>
                <w:rFonts w:hint="eastAsia"/>
                <w:sz w:val="21"/>
              </w:rPr>
              <w:t>输入查询条件，查询出需操作的用户</w:t>
            </w:r>
          </w:p>
        </w:tc>
      </w:tr>
      <w:tr w:rsidR="004A1DF5">
        <w:tc>
          <w:tcPr>
            <w:tcW w:w="1440" w:type="dxa"/>
          </w:tcPr>
          <w:p w:rsidR="004A1DF5" w:rsidRDefault="004A1DF5">
            <w:pPr>
              <w:spacing w:line="240" w:lineRule="auto"/>
              <w:jc w:val="center"/>
              <w:rPr>
                <w:sz w:val="21"/>
              </w:rPr>
            </w:pPr>
            <w:r>
              <w:rPr>
                <w:rFonts w:hint="eastAsia"/>
                <w:sz w:val="21"/>
              </w:rPr>
              <w:t>3</w:t>
            </w:r>
          </w:p>
        </w:tc>
        <w:tc>
          <w:tcPr>
            <w:tcW w:w="6840" w:type="dxa"/>
          </w:tcPr>
          <w:p w:rsidR="004A1DF5" w:rsidRDefault="004A1DF5">
            <w:pPr>
              <w:spacing w:line="240" w:lineRule="auto"/>
              <w:rPr>
                <w:sz w:val="21"/>
              </w:rPr>
            </w:pPr>
            <w:r>
              <w:rPr>
                <w:rFonts w:hint="eastAsia"/>
                <w:sz w:val="21"/>
              </w:rPr>
              <w:t>在列表中选择要操作的用户记录，选择“柜员管理</w:t>
            </w:r>
            <w:r>
              <w:rPr>
                <w:rFonts w:hint="eastAsia"/>
                <w:sz w:val="21"/>
              </w:rPr>
              <w:t>20</w:t>
            </w:r>
            <w:r>
              <w:rPr>
                <w:rFonts w:hint="eastAsia"/>
                <w:sz w:val="21"/>
              </w:rPr>
              <w:t>”按钮，进入柜员管理界面</w:t>
            </w:r>
          </w:p>
        </w:tc>
      </w:tr>
      <w:tr w:rsidR="004A1DF5">
        <w:tc>
          <w:tcPr>
            <w:tcW w:w="1440" w:type="dxa"/>
          </w:tcPr>
          <w:p w:rsidR="004A1DF5" w:rsidRDefault="004A1DF5">
            <w:pPr>
              <w:spacing w:line="240" w:lineRule="auto"/>
              <w:jc w:val="center"/>
              <w:rPr>
                <w:sz w:val="21"/>
              </w:rPr>
            </w:pPr>
            <w:r>
              <w:rPr>
                <w:rFonts w:hint="eastAsia"/>
                <w:sz w:val="21"/>
              </w:rPr>
              <w:t>4</w:t>
            </w:r>
          </w:p>
        </w:tc>
        <w:tc>
          <w:tcPr>
            <w:tcW w:w="6840" w:type="dxa"/>
          </w:tcPr>
          <w:p w:rsidR="004A1DF5" w:rsidRDefault="004A1DF5">
            <w:pPr>
              <w:spacing w:line="240" w:lineRule="auto"/>
              <w:rPr>
                <w:sz w:val="21"/>
              </w:rPr>
            </w:pPr>
            <w:r>
              <w:rPr>
                <w:rFonts w:hint="eastAsia"/>
                <w:sz w:val="21"/>
              </w:rPr>
              <w:t>在显示的柜员列表中，选择拟关闭的柜员，选择“关闭柜员</w:t>
            </w:r>
            <w:r>
              <w:rPr>
                <w:rFonts w:hint="eastAsia"/>
                <w:sz w:val="21"/>
              </w:rPr>
              <w:t>10</w:t>
            </w:r>
            <w:r>
              <w:rPr>
                <w:rFonts w:hint="eastAsia"/>
                <w:sz w:val="21"/>
              </w:rPr>
              <w:t>”按钮</w:t>
            </w:r>
          </w:p>
        </w:tc>
      </w:tr>
      <w:tr w:rsidR="004A1DF5">
        <w:tc>
          <w:tcPr>
            <w:tcW w:w="1440" w:type="dxa"/>
          </w:tcPr>
          <w:p w:rsidR="004A1DF5" w:rsidRDefault="004A1DF5">
            <w:pPr>
              <w:spacing w:line="240" w:lineRule="auto"/>
              <w:jc w:val="center"/>
              <w:rPr>
                <w:sz w:val="21"/>
              </w:rPr>
            </w:pPr>
            <w:r>
              <w:rPr>
                <w:rFonts w:hint="eastAsia"/>
                <w:sz w:val="21"/>
              </w:rPr>
              <w:t>5</w:t>
            </w:r>
          </w:p>
        </w:tc>
        <w:tc>
          <w:tcPr>
            <w:tcW w:w="6840" w:type="dxa"/>
          </w:tcPr>
          <w:p w:rsidR="004A1DF5" w:rsidRDefault="004A1DF5">
            <w:pPr>
              <w:spacing w:line="240" w:lineRule="auto"/>
              <w:rPr>
                <w:sz w:val="21"/>
              </w:rPr>
            </w:pPr>
            <w:r>
              <w:rPr>
                <w:rFonts w:hint="eastAsia"/>
                <w:sz w:val="21"/>
              </w:rPr>
              <w:t>在系统弹出的提示框中确认</w:t>
            </w:r>
          </w:p>
        </w:tc>
      </w:tr>
      <w:tr w:rsidR="004A1DF5">
        <w:tc>
          <w:tcPr>
            <w:tcW w:w="1440" w:type="dxa"/>
          </w:tcPr>
          <w:p w:rsidR="004A1DF5" w:rsidRDefault="004A1DF5">
            <w:pPr>
              <w:spacing w:line="240" w:lineRule="auto"/>
              <w:jc w:val="center"/>
              <w:rPr>
                <w:sz w:val="21"/>
              </w:rPr>
            </w:pPr>
            <w:r>
              <w:rPr>
                <w:rFonts w:hint="eastAsia"/>
                <w:sz w:val="21"/>
              </w:rPr>
              <w:t>6</w:t>
            </w:r>
          </w:p>
        </w:tc>
        <w:tc>
          <w:tcPr>
            <w:tcW w:w="6840" w:type="dxa"/>
          </w:tcPr>
          <w:p w:rsidR="004A1DF5" w:rsidRDefault="004A1DF5">
            <w:pPr>
              <w:spacing w:line="240" w:lineRule="auto"/>
              <w:rPr>
                <w:sz w:val="21"/>
              </w:rPr>
            </w:pPr>
            <w:r>
              <w:rPr>
                <w:rFonts w:hint="eastAsia"/>
                <w:sz w:val="21"/>
              </w:rPr>
              <w:t>授权人员审核后授权</w:t>
            </w:r>
          </w:p>
        </w:tc>
      </w:tr>
    </w:tbl>
    <w:p w:rsidR="004A1DF5" w:rsidRDefault="004A1DF5">
      <w:pPr>
        <w:numPr>
          <w:ilvl w:val="2"/>
          <w:numId w:val="199"/>
        </w:numPr>
        <w:rPr>
          <w:rFonts w:ascii="宋体" w:hAnsi="宋体"/>
        </w:rPr>
      </w:pPr>
      <w:r>
        <w:rPr>
          <w:rFonts w:ascii="宋体" w:hAnsi="宋体" w:hint="eastAsia"/>
        </w:rPr>
        <w:t>柜员现金货币新增/修改/删除/查询</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spacing w:line="240" w:lineRule="auto"/>
              <w:jc w:val="center"/>
              <w:rPr>
                <w:sz w:val="21"/>
              </w:rPr>
            </w:pPr>
            <w:r>
              <w:rPr>
                <w:rFonts w:hint="eastAsia"/>
                <w:sz w:val="21"/>
              </w:rPr>
              <w:t>1</w:t>
            </w: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spacing w:line="240" w:lineRule="auto"/>
              <w:jc w:val="center"/>
              <w:rPr>
                <w:sz w:val="21"/>
              </w:rPr>
            </w:pPr>
            <w:r>
              <w:rPr>
                <w:rFonts w:hint="eastAsia"/>
                <w:sz w:val="21"/>
              </w:rPr>
              <w:t>2</w:t>
            </w:r>
          </w:p>
        </w:tc>
        <w:tc>
          <w:tcPr>
            <w:tcW w:w="6840" w:type="dxa"/>
          </w:tcPr>
          <w:p w:rsidR="004A1DF5" w:rsidRDefault="004A1DF5">
            <w:pPr>
              <w:spacing w:line="240" w:lineRule="auto"/>
              <w:rPr>
                <w:sz w:val="21"/>
              </w:rPr>
            </w:pPr>
            <w:r>
              <w:rPr>
                <w:rFonts w:hint="eastAsia"/>
                <w:sz w:val="21"/>
              </w:rPr>
              <w:t>输入查询条件，查询出需操作的用户</w:t>
            </w:r>
          </w:p>
        </w:tc>
      </w:tr>
      <w:tr w:rsidR="004A1DF5">
        <w:tc>
          <w:tcPr>
            <w:tcW w:w="1440" w:type="dxa"/>
          </w:tcPr>
          <w:p w:rsidR="004A1DF5" w:rsidRDefault="004A1DF5">
            <w:pPr>
              <w:spacing w:line="240" w:lineRule="auto"/>
              <w:jc w:val="center"/>
              <w:rPr>
                <w:sz w:val="21"/>
              </w:rPr>
            </w:pPr>
            <w:r>
              <w:rPr>
                <w:rFonts w:hint="eastAsia"/>
                <w:sz w:val="21"/>
              </w:rPr>
              <w:t>3</w:t>
            </w:r>
          </w:p>
        </w:tc>
        <w:tc>
          <w:tcPr>
            <w:tcW w:w="6840" w:type="dxa"/>
          </w:tcPr>
          <w:p w:rsidR="004A1DF5" w:rsidRDefault="004A1DF5">
            <w:pPr>
              <w:spacing w:line="240" w:lineRule="auto"/>
              <w:rPr>
                <w:sz w:val="21"/>
              </w:rPr>
            </w:pPr>
            <w:r>
              <w:rPr>
                <w:rFonts w:hint="eastAsia"/>
                <w:sz w:val="21"/>
              </w:rPr>
              <w:t>在列表中选择要操作的用户记录，选择“柜员管理</w:t>
            </w:r>
            <w:r>
              <w:rPr>
                <w:rFonts w:hint="eastAsia"/>
                <w:sz w:val="21"/>
              </w:rPr>
              <w:t>20</w:t>
            </w:r>
            <w:r>
              <w:rPr>
                <w:rFonts w:hint="eastAsia"/>
                <w:sz w:val="21"/>
              </w:rPr>
              <w:t>”按钮，进入柜员管理界面</w:t>
            </w:r>
          </w:p>
        </w:tc>
      </w:tr>
      <w:tr w:rsidR="004A1DF5">
        <w:tc>
          <w:tcPr>
            <w:tcW w:w="1440" w:type="dxa"/>
          </w:tcPr>
          <w:p w:rsidR="004A1DF5" w:rsidRDefault="004A1DF5">
            <w:pPr>
              <w:spacing w:line="240" w:lineRule="auto"/>
              <w:jc w:val="center"/>
              <w:rPr>
                <w:sz w:val="21"/>
              </w:rPr>
            </w:pPr>
            <w:r>
              <w:rPr>
                <w:rFonts w:hint="eastAsia"/>
                <w:sz w:val="21"/>
              </w:rPr>
              <w:t>4</w:t>
            </w:r>
          </w:p>
        </w:tc>
        <w:tc>
          <w:tcPr>
            <w:tcW w:w="6840" w:type="dxa"/>
          </w:tcPr>
          <w:p w:rsidR="004A1DF5" w:rsidRDefault="004A1DF5">
            <w:pPr>
              <w:spacing w:line="240" w:lineRule="auto"/>
              <w:rPr>
                <w:sz w:val="21"/>
              </w:rPr>
            </w:pPr>
            <w:r>
              <w:rPr>
                <w:rFonts w:hint="eastAsia"/>
                <w:sz w:val="21"/>
              </w:rPr>
              <w:t>在显示的柜员列表中，选择拟操作柜员，点击“现金货币</w:t>
            </w:r>
            <w:r>
              <w:rPr>
                <w:rFonts w:hint="eastAsia"/>
                <w:sz w:val="21"/>
              </w:rPr>
              <w:t>11</w:t>
            </w:r>
            <w:r>
              <w:rPr>
                <w:rFonts w:hint="eastAsia"/>
                <w:sz w:val="21"/>
              </w:rPr>
              <w:t>”按钮，进入柜员货币管理窗口，如图</w:t>
            </w:r>
            <w:r>
              <w:rPr>
                <w:rFonts w:hint="eastAsia"/>
                <w:sz w:val="21"/>
              </w:rPr>
              <w:t>1.5</w:t>
            </w:r>
          </w:p>
        </w:tc>
      </w:tr>
      <w:tr w:rsidR="004A1DF5">
        <w:tc>
          <w:tcPr>
            <w:tcW w:w="1440" w:type="dxa"/>
          </w:tcPr>
          <w:p w:rsidR="004A1DF5" w:rsidRDefault="004A1DF5">
            <w:pPr>
              <w:spacing w:line="240" w:lineRule="auto"/>
              <w:jc w:val="center"/>
              <w:rPr>
                <w:sz w:val="21"/>
              </w:rPr>
            </w:pPr>
            <w:r>
              <w:rPr>
                <w:rFonts w:hint="eastAsia"/>
                <w:sz w:val="21"/>
              </w:rPr>
              <w:t>5</w:t>
            </w:r>
          </w:p>
        </w:tc>
        <w:tc>
          <w:tcPr>
            <w:tcW w:w="6840" w:type="dxa"/>
          </w:tcPr>
          <w:p w:rsidR="004A1DF5" w:rsidRDefault="004A1DF5">
            <w:pPr>
              <w:spacing w:line="240" w:lineRule="auto"/>
              <w:rPr>
                <w:sz w:val="21"/>
              </w:rPr>
            </w:pPr>
            <w:r>
              <w:rPr>
                <w:rFonts w:hint="eastAsia"/>
                <w:sz w:val="21"/>
              </w:rPr>
              <w:t>选择“新增</w:t>
            </w:r>
            <w:r>
              <w:rPr>
                <w:rFonts w:hint="eastAsia"/>
                <w:sz w:val="21"/>
              </w:rPr>
              <w:t>2</w:t>
            </w:r>
            <w:r>
              <w:rPr>
                <w:rFonts w:hint="eastAsia"/>
                <w:sz w:val="21"/>
              </w:rPr>
              <w:t>”按钮，进入增加柜员货币窗口</w:t>
            </w:r>
          </w:p>
        </w:tc>
      </w:tr>
      <w:tr w:rsidR="004A1DF5">
        <w:tc>
          <w:tcPr>
            <w:tcW w:w="1440" w:type="dxa"/>
          </w:tcPr>
          <w:p w:rsidR="004A1DF5" w:rsidRDefault="004A1DF5">
            <w:pPr>
              <w:spacing w:line="240" w:lineRule="auto"/>
              <w:jc w:val="center"/>
              <w:rPr>
                <w:sz w:val="21"/>
              </w:rPr>
            </w:pPr>
            <w:r>
              <w:rPr>
                <w:rFonts w:hint="eastAsia"/>
                <w:sz w:val="21"/>
              </w:rPr>
              <w:t>6</w:t>
            </w:r>
          </w:p>
        </w:tc>
        <w:tc>
          <w:tcPr>
            <w:tcW w:w="6840" w:type="dxa"/>
          </w:tcPr>
          <w:p w:rsidR="004A1DF5" w:rsidRDefault="004A1DF5">
            <w:pPr>
              <w:spacing w:line="240" w:lineRule="auto"/>
              <w:rPr>
                <w:sz w:val="21"/>
              </w:rPr>
            </w:pPr>
            <w:r>
              <w:rPr>
                <w:rFonts w:hint="eastAsia"/>
                <w:sz w:val="21"/>
              </w:rPr>
              <w:t>输入数据，选择“确定</w:t>
            </w:r>
            <w:r>
              <w:rPr>
                <w:rFonts w:hint="eastAsia"/>
                <w:sz w:val="21"/>
              </w:rPr>
              <w:t>1</w:t>
            </w:r>
            <w:r>
              <w:rPr>
                <w:rFonts w:hint="eastAsia"/>
                <w:sz w:val="21"/>
              </w:rPr>
              <w:t>”按钮，经授权人员审核授权后增加货币</w:t>
            </w:r>
          </w:p>
        </w:tc>
      </w:tr>
      <w:tr w:rsidR="004A1DF5">
        <w:tc>
          <w:tcPr>
            <w:tcW w:w="1440" w:type="dxa"/>
          </w:tcPr>
          <w:p w:rsidR="004A1DF5" w:rsidRDefault="004A1DF5">
            <w:pPr>
              <w:spacing w:line="240" w:lineRule="auto"/>
              <w:jc w:val="center"/>
              <w:rPr>
                <w:sz w:val="21"/>
              </w:rPr>
            </w:pPr>
            <w:r>
              <w:rPr>
                <w:rFonts w:hint="eastAsia"/>
                <w:sz w:val="21"/>
              </w:rPr>
              <w:lastRenderedPageBreak/>
              <w:t>7</w:t>
            </w:r>
          </w:p>
        </w:tc>
        <w:tc>
          <w:tcPr>
            <w:tcW w:w="6840" w:type="dxa"/>
          </w:tcPr>
          <w:p w:rsidR="004A1DF5" w:rsidRDefault="004A1DF5">
            <w:pPr>
              <w:spacing w:line="240" w:lineRule="auto"/>
              <w:rPr>
                <w:sz w:val="21"/>
              </w:rPr>
            </w:pPr>
            <w:r>
              <w:rPr>
                <w:rFonts w:hint="eastAsia"/>
                <w:sz w:val="21"/>
              </w:rPr>
              <w:t>在柜员货币管理窗口，如</w:t>
            </w:r>
            <w:r>
              <w:rPr>
                <w:rFonts w:ascii="宋体" w:hAnsi="宋体" w:hint="eastAsia"/>
                <w:sz w:val="21"/>
              </w:rPr>
              <w:t>图1.5的</w:t>
            </w:r>
            <w:r>
              <w:rPr>
                <w:rFonts w:hint="eastAsia"/>
                <w:sz w:val="21"/>
              </w:rPr>
              <w:t>货币信息列表中，选择拟操作的记录，选择“修改</w:t>
            </w:r>
            <w:r>
              <w:rPr>
                <w:rFonts w:hint="eastAsia"/>
                <w:sz w:val="21"/>
              </w:rPr>
              <w:t>3</w:t>
            </w:r>
            <w:r>
              <w:rPr>
                <w:rFonts w:hint="eastAsia"/>
                <w:sz w:val="21"/>
              </w:rPr>
              <w:t>”、“删除</w:t>
            </w:r>
            <w:r>
              <w:rPr>
                <w:rFonts w:hint="eastAsia"/>
                <w:sz w:val="21"/>
              </w:rPr>
              <w:t>4</w:t>
            </w:r>
            <w:r>
              <w:rPr>
                <w:rFonts w:hint="eastAsia"/>
                <w:sz w:val="21"/>
              </w:rPr>
              <w:t>”、“查询</w:t>
            </w:r>
            <w:r>
              <w:rPr>
                <w:rFonts w:hint="eastAsia"/>
                <w:sz w:val="21"/>
              </w:rPr>
              <w:t>5</w:t>
            </w:r>
            <w:r>
              <w:rPr>
                <w:rFonts w:hint="eastAsia"/>
                <w:sz w:val="21"/>
              </w:rPr>
              <w:t>”按钮可以修改、删除、查询相应记录</w:t>
            </w:r>
          </w:p>
        </w:tc>
      </w:tr>
    </w:tbl>
    <w:p w:rsidR="004A1DF5" w:rsidRDefault="004A1DF5">
      <w:pPr>
        <w:numPr>
          <w:ilvl w:val="2"/>
          <w:numId w:val="199"/>
        </w:numPr>
        <w:rPr>
          <w:rFonts w:ascii="宋体" w:hAnsi="宋体"/>
        </w:rPr>
      </w:pPr>
      <w:r>
        <w:rPr>
          <w:rFonts w:ascii="宋体" w:hAnsi="宋体" w:hint="eastAsia"/>
        </w:rPr>
        <w:t>柜员岗位新增/修改/删除/查询</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spacing w:line="240" w:lineRule="auto"/>
              <w:rPr>
                <w:sz w:val="21"/>
              </w:rPr>
            </w:pPr>
            <w:r>
              <w:rPr>
                <w:rFonts w:hint="eastAsia"/>
                <w:sz w:val="21"/>
              </w:rPr>
              <w:t>1</w:t>
            </w: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spacing w:line="240" w:lineRule="auto"/>
              <w:rPr>
                <w:sz w:val="21"/>
              </w:rPr>
            </w:pPr>
            <w:r>
              <w:rPr>
                <w:rFonts w:hint="eastAsia"/>
                <w:sz w:val="21"/>
              </w:rPr>
              <w:t>2</w:t>
            </w:r>
          </w:p>
        </w:tc>
        <w:tc>
          <w:tcPr>
            <w:tcW w:w="6840" w:type="dxa"/>
          </w:tcPr>
          <w:p w:rsidR="004A1DF5" w:rsidRDefault="004A1DF5">
            <w:pPr>
              <w:spacing w:line="240" w:lineRule="auto"/>
              <w:rPr>
                <w:sz w:val="21"/>
              </w:rPr>
            </w:pPr>
            <w:r>
              <w:rPr>
                <w:rFonts w:hint="eastAsia"/>
                <w:sz w:val="21"/>
              </w:rPr>
              <w:t>输入查询条件，查询出需操作的用户</w:t>
            </w:r>
          </w:p>
        </w:tc>
      </w:tr>
      <w:tr w:rsidR="004A1DF5">
        <w:tc>
          <w:tcPr>
            <w:tcW w:w="1440" w:type="dxa"/>
          </w:tcPr>
          <w:p w:rsidR="004A1DF5" w:rsidRDefault="004A1DF5">
            <w:pPr>
              <w:spacing w:line="240" w:lineRule="auto"/>
              <w:rPr>
                <w:sz w:val="21"/>
              </w:rPr>
            </w:pPr>
            <w:r>
              <w:rPr>
                <w:rFonts w:hint="eastAsia"/>
                <w:sz w:val="21"/>
              </w:rPr>
              <w:t>3</w:t>
            </w:r>
          </w:p>
        </w:tc>
        <w:tc>
          <w:tcPr>
            <w:tcW w:w="6840" w:type="dxa"/>
          </w:tcPr>
          <w:p w:rsidR="004A1DF5" w:rsidRDefault="004A1DF5">
            <w:pPr>
              <w:spacing w:line="240" w:lineRule="auto"/>
              <w:rPr>
                <w:sz w:val="21"/>
              </w:rPr>
            </w:pPr>
            <w:r>
              <w:rPr>
                <w:rFonts w:hint="eastAsia"/>
                <w:sz w:val="21"/>
              </w:rPr>
              <w:t>在列表中选择要操作的用户记录，选择“柜员管理</w:t>
            </w:r>
            <w:r>
              <w:rPr>
                <w:rFonts w:hint="eastAsia"/>
                <w:sz w:val="21"/>
              </w:rPr>
              <w:t>20</w:t>
            </w:r>
            <w:r>
              <w:rPr>
                <w:rFonts w:hint="eastAsia"/>
                <w:sz w:val="21"/>
              </w:rPr>
              <w:t>”按钮，进入柜员管理界面</w:t>
            </w:r>
          </w:p>
        </w:tc>
      </w:tr>
      <w:tr w:rsidR="004A1DF5">
        <w:tc>
          <w:tcPr>
            <w:tcW w:w="1440" w:type="dxa"/>
          </w:tcPr>
          <w:p w:rsidR="004A1DF5" w:rsidRDefault="004A1DF5">
            <w:pPr>
              <w:spacing w:line="240" w:lineRule="auto"/>
              <w:rPr>
                <w:sz w:val="21"/>
              </w:rPr>
            </w:pPr>
            <w:r>
              <w:rPr>
                <w:rFonts w:hint="eastAsia"/>
                <w:sz w:val="21"/>
              </w:rPr>
              <w:t>4</w:t>
            </w:r>
          </w:p>
        </w:tc>
        <w:tc>
          <w:tcPr>
            <w:tcW w:w="6840" w:type="dxa"/>
          </w:tcPr>
          <w:p w:rsidR="004A1DF5" w:rsidRDefault="004A1DF5">
            <w:pPr>
              <w:spacing w:line="240" w:lineRule="auto"/>
              <w:rPr>
                <w:sz w:val="21"/>
              </w:rPr>
            </w:pPr>
            <w:r>
              <w:rPr>
                <w:rFonts w:hint="eastAsia"/>
                <w:sz w:val="21"/>
              </w:rPr>
              <w:t>在显示的柜员列表中，选择拟操作的柜员，选择“岗位</w:t>
            </w:r>
            <w:r>
              <w:rPr>
                <w:rFonts w:hint="eastAsia"/>
                <w:sz w:val="21"/>
              </w:rPr>
              <w:t>12</w:t>
            </w:r>
            <w:r>
              <w:rPr>
                <w:rFonts w:hint="eastAsia"/>
                <w:sz w:val="21"/>
              </w:rPr>
              <w:t>”按钮，进入柜员岗位管理窗口，</w:t>
            </w:r>
            <w:r>
              <w:rPr>
                <w:rFonts w:ascii="宋体" w:hAnsi="宋体" w:hint="eastAsia"/>
                <w:sz w:val="21"/>
              </w:rPr>
              <w:t>如图1.6</w:t>
            </w:r>
          </w:p>
        </w:tc>
      </w:tr>
      <w:tr w:rsidR="004A1DF5">
        <w:tc>
          <w:tcPr>
            <w:tcW w:w="1440" w:type="dxa"/>
          </w:tcPr>
          <w:p w:rsidR="004A1DF5" w:rsidRDefault="004A1DF5">
            <w:pPr>
              <w:spacing w:line="240" w:lineRule="auto"/>
              <w:rPr>
                <w:sz w:val="21"/>
              </w:rPr>
            </w:pPr>
            <w:r>
              <w:rPr>
                <w:rFonts w:hint="eastAsia"/>
                <w:sz w:val="21"/>
              </w:rPr>
              <w:t>5</w:t>
            </w:r>
          </w:p>
        </w:tc>
        <w:tc>
          <w:tcPr>
            <w:tcW w:w="6840" w:type="dxa"/>
          </w:tcPr>
          <w:p w:rsidR="004A1DF5" w:rsidRDefault="004A1DF5">
            <w:pPr>
              <w:spacing w:line="240" w:lineRule="auto"/>
              <w:rPr>
                <w:sz w:val="21"/>
              </w:rPr>
            </w:pPr>
            <w:r>
              <w:rPr>
                <w:rFonts w:hint="eastAsia"/>
                <w:sz w:val="21"/>
              </w:rPr>
              <w:t>选择“新增</w:t>
            </w:r>
            <w:r>
              <w:rPr>
                <w:rFonts w:hint="eastAsia"/>
                <w:sz w:val="21"/>
              </w:rPr>
              <w:t>2</w:t>
            </w:r>
            <w:r>
              <w:rPr>
                <w:rFonts w:hint="eastAsia"/>
                <w:sz w:val="21"/>
              </w:rPr>
              <w:t>”按钮，进入增加柜员岗位窗口</w:t>
            </w:r>
          </w:p>
        </w:tc>
      </w:tr>
      <w:tr w:rsidR="004A1DF5">
        <w:tc>
          <w:tcPr>
            <w:tcW w:w="1440" w:type="dxa"/>
          </w:tcPr>
          <w:p w:rsidR="004A1DF5" w:rsidRDefault="004A1DF5">
            <w:pPr>
              <w:spacing w:line="240" w:lineRule="auto"/>
              <w:rPr>
                <w:sz w:val="21"/>
              </w:rPr>
            </w:pPr>
            <w:r>
              <w:rPr>
                <w:rFonts w:hint="eastAsia"/>
                <w:sz w:val="21"/>
              </w:rPr>
              <w:t>6</w:t>
            </w:r>
          </w:p>
        </w:tc>
        <w:tc>
          <w:tcPr>
            <w:tcW w:w="6840" w:type="dxa"/>
          </w:tcPr>
          <w:p w:rsidR="004A1DF5" w:rsidRDefault="004A1DF5">
            <w:pPr>
              <w:spacing w:line="240" w:lineRule="auto"/>
              <w:rPr>
                <w:sz w:val="21"/>
              </w:rPr>
            </w:pPr>
            <w:r>
              <w:rPr>
                <w:rFonts w:hint="eastAsia"/>
                <w:sz w:val="21"/>
              </w:rPr>
              <w:t>输入数据，选择“确定</w:t>
            </w:r>
            <w:r>
              <w:rPr>
                <w:rFonts w:hint="eastAsia"/>
                <w:sz w:val="21"/>
              </w:rPr>
              <w:t>1</w:t>
            </w:r>
            <w:r>
              <w:rPr>
                <w:rFonts w:hint="eastAsia"/>
                <w:sz w:val="21"/>
              </w:rPr>
              <w:t>”按钮，经授权人员审核授权后增加岗位。</w:t>
            </w:r>
          </w:p>
        </w:tc>
      </w:tr>
      <w:tr w:rsidR="004A1DF5">
        <w:tc>
          <w:tcPr>
            <w:tcW w:w="1440" w:type="dxa"/>
          </w:tcPr>
          <w:p w:rsidR="004A1DF5" w:rsidRDefault="004A1DF5">
            <w:pPr>
              <w:spacing w:line="240" w:lineRule="auto"/>
              <w:rPr>
                <w:sz w:val="21"/>
              </w:rPr>
            </w:pPr>
            <w:r>
              <w:rPr>
                <w:rFonts w:hint="eastAsia"/>
                <w:sz w:val="21"/>
              </w:rPr>
              <w:t>7</w:t>
            </w:r>
          </w:p>
        </w:tc>
        <w:tc>
          <w:tcPr>
            <w:tcW w:w="6840" w:type="dxa"/>
          </w:tcPr>
          <w:p w:rsidR="004A1DF5" w:rsidRDefault="004A1DF5">
            <w:pPr>
              <w:spacing w:line="240" w:lineRule="auto"/>
              <w:rPr>
                <w:sz w:val="21"/>
              </w:rPr>
            </w:pPr>
            <w:r>
              <w:rPr>
                <w:rFonts w:hint="eastAsia"/>
                <w:sz w:val="21"/>
              </w:rPr>
              <w:t>如要继续增加柜员岗位，则重复步骤</w:t>
            </w:r>
            <w:r>
              <w:rPr>
                <w:rFonts w:hint="eastAsia"/>
                <w:sz w:val="21"/>
              </w:rPr>
              <w:t>5</w:t>
            </w:r>
            <w:r>
              <w:rPr>
                <w:rFonts w:hint="eastAsia"/>
                <w:sz w:val="21"/>
              </w:rPr>
              <w:t>－</w:t>
            </w:r>
            <w:r>
              <w:rPr>
                <w:rFonts w:hint="eastAsia"/>
                <w:sz w:val="21"/>
              </w:rPr>
              <w:t>6</w:t>
            </w:r>
          </w:p>
        </w:tc>
      </w:tr>
      <w:tr w:rsidR="004A1DF5">
        <w:tc>
          <w:tcPr>
            <w:tcW w:w="1440" w:type="dxa"/>
          </w:tcPr>
          <w:p w:rsidR="004A1DF5" w:rsidRDefault="004A1DF5">
            <w:pPr>
              <w:spacing w:line="240" w:lineRule="auto"/>
              <w:rPr>
                <w:sz w:val="21"/>
              </w:rPr>
            </w:pPr>
            <w:r>
              <w:rPr>
                <w:rFonts w:hint="eastAsia"/>
                <w:sz w:val="21"/>
              </w:rPr>
              <w:t>8</w:t>
            </w:r>
          </w:p>
        </w:tc>
        <w:tc>
          <w:tcPr>
            <w:tcW w:w="6840" w:type="dxa"/>
          </w:tcPr>
          <w:p w:rsidR="004A1DF5" w:rsidRDefault="004A1DF5">
            <w:pPr>
              <w:spacing w:line="240" w:lineRule="auto"/>
              <w:rPr>
                <w:sz w:val="21"/>
              </w:rPr>
            </w:pPr>
            <w:r>
              <w:rPr>
                <w:rFonts w:hint="eastAsia"/>
                <w:sz w:val="21"/>
              </w:rPr>
              <w:t>在柜员岗位管理窗口，如</w:t>
            </w:r>
            <w:r>
              <w:rPr>
                <w:rFonts w:ascii="宋体" w:hAnsi="宋体" w:hint="eastAsia"/>
                <w:sz w:val="21"/>
              </w:rPr>
              <w:t>图1.6</w:t>
            </w:r>
            <w:r>
              <w:rPr>
                <w:rFonts w:hint="eastAsia"/>
                <w:sz w:val="21"/>
              </w:rPr>
              <w:t>，选择拟操作的记录，选择“修改</w:t>
            </w:r>
            <w:r>
              <w:rPr>
                <w:rFonts w:hint="eastAsia"/>
                <w:sz w:val="21"/>
              </w:rPr>
              <w:t>3</w:t>
            </w:r>
            <w:r>
              <w:rPr>
                <w:rFonts w:hint="eastAsia"/>
                <w:sz w:val="21"/>
              </w:rPr>
              <w:t>”、“删除</w:t>
            </w:r>
            <w:r>
              <w:rPr>
                <w:rFonts w:hint="eastAsia"/>
                <w:sz w:val="21"/>
              </w:rPr>
              <w:t>4</w:t>
            </w:r>
            <w:r>
              <w:rPr>
                <w:rFonts w:hint="eastAsia"/>
                <w:sz w:val="21"/>
              </w:rPr>
              <w:t>”、“查询</w:t>
            </w:r>
            <w:r>
              <w:rPr>
                <w:rFonts w:hint="eastAsia"/>
                <w:sz w:val="21"/>
              </w:rPr>
              <w:t>5</w:t>
            </w:r>
            <w:r>
              <w:rPr>
                <w:rFonts w:hint="eastAsia"/>
                <w:sz w:val="21"/>
              </w:rPr>
              <w:t>”按钮可以修改、删除、查询相应记录。其中，在没有主要岗位的情况下，可将“兼职岗位”标志修改为“主要岗位”。</w:t>
            </w:r>
          </w:p>
        </w:tc>
      </w:tr>
    </w:tbl>
    <w:p w:rsidR="004A1DF5" w:rsidRDefault="004A1DF5">
      <w:pPr>
        <w:numPr>
          <w:ilvl w:val="2"/>
          <w:numId w:val="199"/>
        </w:numPr>
        <w:rPr>
          <w:rFonts w:ascii="宋体" w:hAnsi="宋体"/>
        </w:rPr>
      </w:pPr>
      <w:r>
        <w:rPr>
          <w:rFonts w:ascii="宋体" w:hAnsi="宋体" w:hint="eastAsia"/>
        </w:rPr>
        <w:t>柜员权限新增/修改/删除</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1</w:t>
            </w: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2</w:t>
            </w:r>
          </w:p>
        </w:tc>
        <w:tc>
          <w:tcPr>
            <w:tcW w:w="6840" w:type="dxa"/>
          </w:tcPr>
          <w:p w:rsidR="004A1DF5" w:rsidRDefault="004A1DF5">
            <w:pPr>
              <w:spacing w:line="240" w:lineRule="auto"/>
              <w:rPr>
                <w:sz w:val="21"/>
              </w:rPr>
            </w:pPr>
            <w:r>
              <w:rPr>
                <w:rFonts w:hint="eastAsia"/>
                <w:sz w:val="21"/>
              </w:rPr>
              <w:t>输入查询条件，查询出需操作的用户</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3</w:t>
            </w:r>
          </w:p>
        </w:tc>
        <w:tc>
          <w:tcPr>
            <w:tcW w:w="6840" w:type="dxa"/>
          </w:tcPr>
          <w:p w:rsidR="004A1DF5" w:rsidRDefault="004A1DF5">
            <w:pPr>
              <w:spacing w:line="240" w:lineRule="auto"/>
              <w:rPr>
                <w:sz w:val="21"/>
              </w:rPr>
            </w:pPr>
            <w:r>
              <w:rPr>
                <w:rFonts w:hint="eastAsia"/>
                <w:sz w:val="21"/>
              </w:rPr>
              <w:t>在列表中选择要操作的用户记录，选择“柜员管理</w:t>
            </w:r>
            <w:r>
              <w:rPr>
                <w:rFonts w:hint="eastAsia"/>
                <w:sz w:val="21"/>
              </w:rPr>
              <w:t>20</w:t>
            </w:r>
            <w:r>
              <w:rPr>
                <w:rFonts w:hint="eastAsia"/>
                <w:sz w:val="21"/>
              </w:rPr>
              <w:t>”按钮，进入柜员管理界面</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4</w:t>
            </w:r>
          </w:p>
        </w:tc>
        <w:tc>
          <w:tcPr>
            <w:tcW w:w="6840" w:type="dxa"/>
          </w:tcPr>
          <w:p w:rsidR="004A1DF5" w:rsidRDefault="004A1DF5">
            <w:pPr>
              <w:spacing w:line="240" w:lineRule="auto"/>
              <w:rPr>
                <w:sz w:val="21"/>
              </w:rPr>
            </w:pPr>
            <w:r>
              <w:rPr>
                <w:rFonts w:hint="eastAsia"/>
                <w:sz w:val="21"/>
              </w:rPr>
              <w:t>在显示的柜员列表中，选择拟操作的柜员，选择“权限</w:t>
            </w:r>
            <w:r>
              <w:rPr>
                <w:rFonts w:hint="eastAsia"/>
                <w:sz w:val="21"/>
              </w:rPr>
              <w:t>14</w:t>
            </w:r>
            <w:r>
              <w:rPr>
                <w:rFonts w:hint="eastAsia"/>
                <w:sz w:val="21"/>
              </w:rPr>
              <w:t>”按钮，进入柜员权限管理窗口，</w:t>
            </w:r>
            <w:r>
              <w:rPr>
                <w:rFonts w:ascii="宋体" w:hAnsi="宋体" w:hint="eastAsia"/>
                <w:sz w:val="21"/>
              </w:rPr>
              <w:t>如图1.7</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5</w:t>
            </w:r>
          </w:p>
        </w:tc>
        <w:tc>
          <w:tcPr>
            <w:tcW w:w="6840" w:type="dxa"/>
          </w:tcPr>
          <w:p w:rsidR="004A1DF5" w:rsidRDefault="004A1DF5">
            <w:pPr>
              <w:spacing w:line="240" w:lineRule="auto"/>
              <w:rPr>
                <w:sz w:val="21"/>
              </w:rPr>
            </w:pPr>
            <w:r>
              <w:rPr>
                <w:rFonts w:hint="eastAsia"/>
                <w:sz w:val="21"/>
              </w:rPr>
              <w:t>选择“新增</w:t>
            </w:r>
            <w:r>
              <w:rPr>
                <w:rFonts w:hint="eastAsia"/>
                <w:sz w:val="21"/>
              </w:rPr>
              <w:t>2</w:t>
            </w:r>
            <w:r>
              <w:rPr>
                <w:rFonts w:hint="eastAsia"/>
                <w:sz w:val="21"/>
              </w:rPr>
              <w:t>”按钮，进入增加柜员权限窗口</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6</w:t>
            </w:r>
          </w:p>
        </w:tc>
        <w:tc>
          <w:tcPr>
            <w:tcW w:w="6840" w:type="dxa"/>
          </w:tcPr>
          <w:p w:rsidR="004A1DF5" w:rsidRDefault="004A1DF5">
            <w:pPr>
              <w:spacing w:line="240" w:lineRule="auto"/>
              <w:rPr>
                <w:sz w:val="21"/>
              </w:rPr>
            </w:pPr>
            <w:r>
              <w:rPr>
                <w:rFonts w:hint="eastAsia"/>
                <w:sz w:val="21"/>
              </w:rPr>
              <w:t>输入数据，选择“确定</w:t>
            </w:r>
            <w:r>
              <w:rPr>
                <w:rFonts w:hint="eastAsia"/>
                <w:sz w:val="21"/>
              </w:rPr>
              <w:t>1</w:t>
            </w:r>
            <w:r>
              <w:rPr>
                <w:rFonts w:hint="eastAsia"/>
                <w:sz w:val="21"/>
              </w:rPr>
              <w:t>”按钮，经授权人员审核授权后增加权限</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7</w:t>
            </w:r>
          </w:p>
        </w:tc>
        <w:tc>
          <w:tcPr>
            <w:tcW w:w="6840" w:type="dxa"/>
          </w:tcPr>
          <w:p w:rsidR="004A1DF5" w:rsidRDefault="004A1DF5">
            <w:pPr>
              <w:spacing w:line="240" w:lineRule="auto"/>
              <w:rPr>
                <w:sz w:val="21"/>
              </w:rPr>
            </w:pPr>
            <w:r>
              <w:rPr>
                <w:rFonts w:hint="eastAsia"/>
                <w:sz w:val="21"/>
              </w:rPr>
              <w:t>在柜员权限管理窗口，</w:t>
            </w:r>
            <w:r>
              <w:rPr>
                <w:rFonts w:ascii="宋体" w:hAnsi="宋体" w:hint="eastAsia"/>
                <w:sz w:val="21"/>
              </w:rPr>
              <w:t>如图1.7，</w:t>
            </w:r>
            <w:r>
              <w:rPr>
                <w:rFonts w:hint="eastAsia"/>
                <w:sz w:val="21"/>
              </w:rPr>
              <w:t>选择拟操作的记录，选择“修改</w:t>
            </w:r>
            <w:r>
              <w:rPr>
                <w:rFonts w:hint="eastAsia"/>
                <w:sz w:val="21"/>
              </w:rPr>
              <w:t>3</w:t>
            </w:r>
            <w:r>
              <w:rPr>
                <w:rFonts w:hint="eastAsia"/>
                <w:sz w:val="21"/>
              </w:rPr>
              <w:t>”、“删除</w:t>
            </w:r>
            <w:r>
              <w:rPr>
                <w:rFonts w:hint="eastAsia"/>
                <w:sz w:val="21"/>
              </w:rPr>
              <w:t>4</w:t>
            </w:r>
            <w:r>
              <w:rPr>
                <w:rFonts w:hint="eastAsia"/>
                <w:sz w:val="21"/>
              </w:rPr>
              <w:t>”、“查询</w:t>
            </w:r>
            <w:r>
              <w:rPr>
                <w:rFonts w:hint="eastAsia"/>
                <w:sz w:val="21"/>
              </w:rPr>
              <w:t>5</w:t>
            </w:r>
            <w:r>
              <w:rPr>
                <w:rFonts w:hint="eastAsia"/>
                <w:sz w:val="21"/>
              </w:rPr>
              <w:t>”按钮可以修改、删除、查询相应记录。</w:t>
            </w:r>
          </w:p>
        </w:tc>
      </w:tr>
    </w:tbl>
    <w:p w:rsidR="004A1DF5" w:rsidRDefault="004A1DF5">
      <w:pPr>
        <w:numPr>
          <w:ilvl w:val="2"/>
          <w:numId w:val="199"/>
        </w:numPr>
        <w:rPr>
          <w:rFonts w:ascii="宋体" w:hAnsi="宋体"/>
        </w:rPr>
      </w:pPr>
      <w:r>
        <w:rPr>
          <w:rFonts w:ascii="宋体" w:hAnsi="宋体" w:hint="eastAsia"/>
        </w:rPr>
        <w:t>柜员可授权权限新增/修改/删除</w:t>
      </w:r>
    </w:p>
    <w:p w:rsidR="004A1DF5" w:rsidRDefault="004A1DF5">
      <w:pPr>
        <w:ind w:firstLineChars="400" w:firstLine="960"/>
        <w:rPr>
          <w:rFonts w:ascii="宋体" w:hAnsi="宋体"/>
        </w:rPr>
      </w:pPr>
      <w:r>
        <w:rPr>
          <w:rFonts w:ascii="宋体" w:hAnsi="宋体" w:hint="eastAsia"/>
        </w:rPr>
        <w:t>对柜员可授权权限的操作可以参照对柜员权限的操作。</w:t>
      </w:r>
    </w:p>
    <w:p w:rsidR="004A1DF5" w:rsidRDefault="004A1DF5">
      <w:pPr>
        <w:numPr>
          <w:ilvl w:val="2"/>
          <w:numId w:val="199"/>
        </w:numPr>
        <w:rPr>
          <w:rFonts w:ascii="宋体" w:hAnsi="宋体"/>
        </w:rPr>
      </w:pPr>
      <w:r>
        <w:rPr>
          <w:rFonts w:ascii="宋体" w:hAnsi="宋体" w:hint="eastAsia"/>
        </w:rPr>
        <w:t>清用户注册设备</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pStyle w:val="10"/>
            </w:pPr>
            <w:r>
              <w:rPr>
                <w:rFonts w:hint="eastAsia"/>
              </w:rPr>
              <w:t>1</w:t>
            </w:r>
          </w:p>
        </w:tc>
        <w:tc>
          <w:tcPr>
            <w:tcW w:w="6840" w:type="dxa"/>
          </w:tcPr>
          <w:p w:rsidR="004A1DF5" w:rsidRDefault="004A1DF5">
            <w:pPr>
              <w:spacing w:line="240" w:lineRule="auto"/>
              <w:rPr>
                <w:sz w:val="21"/>
              </w:rPr>
            </w:pPr>
            <w:r>
              <w:rPr>
                <w:rFonts w:ascii="宋体" w:hAnsi="宋体" w:hint="eastAsia"/>
                <w:sz w:val="21"/>
              </w:rPr>
              <w:t>用户选择系统导航－公共管理－用户管理－用户管理或者输入业务代码9102，进入用户管理界面</w:t>
            </w:r>
          </w:p>
        </w:tc>
      </w:tr>
      <w:tr w:rsidR="004A1DF5">
        <w:tc>
          <w:tcPr>
            <w:tcW w:w="1440" w:type="dxa"/>
          </w:tcPr>
          <w:p w:rsidR="004A1DF5" w:rsidRDefault="004A1DF5">
            <w:pPr>
              <w:pStyle w:val="10"/>
            </w:pPr>
            <w:r>
              <w:rPr>
                <w:rFonts w:hint="eastAsia"/>
              </w:rPr>
              <w:t>2</w:t>
            </w:r>
          </w:p>
        </w:tc>
        <w:tc>
          <w:tcPr>
            <w:tcW w:w="6840" w:type="dxa"/>
          </w:tcPr>
          <w:p w:rsidR="004A1DF5" w:rsidRDefault="004A1DF5">
            <w:pPr>
              <w:spacing w:line="240" w:lineRule="auto"/>
              <w:rPr>
                <w:sz w:val="21"/>
              </w:rPr>
            </w:pPr>
            <w:r>
              <w:rPr>
                <w:rFonts w:hint="eastAsia"/>
                <w:sz w:val="21"/>
              </w:rPr>
              <w:t>输入查询条件，查询出需操作的用户</w:t>
            </w:r>
          </w:p>
        </w:tc>
      </w:tr>
      <w:tr w:rsidR="004A1DF5">
        <w:tc>
          <w:tcPr>
            <w:tcW w:w="1440" w:type="dxa"/>
          </w:tcPr>
          <w:p w:rsidR="004A1DF5" w:rsidRDefault="004A1DF5">
            <w:pPr>
              <w:pStyle w:val="10"/>
            </w:pPr>
            <w:r>
              <w:rPr>
                <w:rFonts w:hint="eastAsia"/>
              </w:rPr>
              <w:t>3</w:t>
            </w:r>
          </w:p>
        </w:tc>
        <w:tc>
          <w:tcPr>
            <w:tcW w:w="6840" w:type="dxa"/>
          </w:tcPr>
          <w:p w:rsidR="004A1DF5" w:rsidRDefault="004A1DF5">
            <w:pPr>
              <w:spacing w:line="240" w:lineRule="auto"/>
              <w:rPr>
                <w:sz w:val="21"/>
              </w:rPr>
            </w:pPr>
            <w:r>
              <w:rPr>
                <w:rFonts w:hint="eastAsia"/>
                <w:sz w:val="21"/>
              </w:rPr>
              <w:t>在列表中选择要操作的用户记录，选择“明细</w:t>
            </w:r>
            <w:r>
              <w:rPr>
                <w:rFonts w:hint="eastAsia"/>
                <w:sz w:val="21"/>
              </w:rPr>
              <w:t>6</w:t>
            </w:r>
            <w:r>
              <w:rPr>
                <w:rFonts w:hint="eastAsia"/>
                <w:sz w:val="21"/>
              </w:rPr>
              <w:t>”按钮，进入用户信息界面</w:t>
            </w:r>
          </w:p>
        </w:tc>
      </w:tr>
      <w:tr w:rsidR="004A1DF5">
        <w:tc>
          <w:tcPr>
            <w:tcW w:w="1440" w:type="dxa"/>
          </w:tcPr>
          <w:p w:rsidR="004A1DF5" w:rsidRDefault="004A1DF5">
            <w:pPr>
              <w:pStyle w:val="10"/>
            </w:pPr>
            <w:r>
              <w:rPr>
                <w:rFonts w:hint="eastAsia"/>
              </w:rPr>
              <w:lastRenderedPageBreak/>
              <w:t>4</w:t>
            </w:r>
          </w:p>
        </w:tc>
        <w:tc>
          <w:tcPr>
            <w:tcW w:w="6840" w:type="dxa"/>
          </w:tcPr>
          <w:p w:rsidR="004A1DF5" w:rsidRDefault="004A1DF5">
            <w:pPr>
              <w:spacing w:line="240" w:lineRule="auto"/>
              <w:rPr>
                <w:sz w:val="21"/>
              </w:rPr>
            </w:pPr>
            <w:r>
              <w:rPr>
                <w:rFonts w:hint="eastAsia"/>
                <w:sz w:val="21"/>
              </w:rPr>
              <w:t>点击“清用户注册设备</w:t>
            </w:r>
            <w:r>
              <w:rPr>
                <w:rFonts w:hint="eastAsia"/>
                <w:sz w:val="21"/>
              </w:rPr>
              <w:t>10</w:t>
            </w:r>
            <w:r>
              <w:rPr>
                <w:rFonts w:hint="eastAsia"/>
                <w:sz w:val="21"/>
              </w:rPr>
              <w:t>”按钮，可以清除用户注册信息。</w:t>
            </w:r>
          </w:p>
        </w:tc>
      </w:tr>
    </w:tbl>
    <w:p w:rsidR="004A1DF5" w:rsidRDefault="004A1DF5">
      <w:pPr>
        <w:pStyle w:val="5"/>
      </w:pPr>
      <w:r>
        <w:rPr>
          <w:rFonts w:hint="eastAsia"/>
        </w:rPr>
        <w:t>三、柜员管理（业务代码</w:t>
      </w:r>
      <w:r>
        <w:rPr>
          <w:rFonts w:hint="eastAsia"/>
        </w:rPr>
        <w:t>9103</w:t>
      </w:r>
      <w:r>
        <w:rPr>
          <w:rFonts w:hint="eastAsia"/>
        </w:rPr>
        <w:t>）</w:t>
      </w:r>
    </w:p>
    <w:p w:rsidR="004A1DF5" w:rsidRDefault="004A1DF5" w:rsidP="0004090F">
      <w:pPr>
        <w:pStyle w:val="6"/>
      </w:pPr>
      <w:r>
        <w:rPr>
          <w:rFonts w:hint="eastAsia"/>
        </w:rPr>
        <w:t>（一）功能介绍</w:t>
      </w:r>
    </w:p>
    <w:p w:rsidR="004A1DF5" w:rsidRDefault="004A1DF5">
      <w:pPr>
        <w:pStyle w:val="a5"/>
        <w:ind w:firstLine="480"/>
      </w:pPr>
      <w:r>
        <w:rPr>
          <w:rFonts w:hint="eastAsia"/>
        </w:rPr>
        <w:t>进行各类柜员的修改、关闭、查询操作及用户类柜员的岗位、现金货币、柜员权限、柜员可授权权限的设置和维护。一般情况下，用户类柜员的岗位管理等有关操作在用户管理模块中进行，在柜员管理模块中只进行非用户类柜员的各类操作。</w:t>
      </w:r>
    </w:p>
    <w:p w:rsidR="004A1DF5" w:rsidRDefault="004A1DF5">
      <w:pPr>
        <w:numPr>
          <w:ilvl w:val="1"/>
          <w:numId w:val="201"/>
        </w:numPr>
      </w:pPr>
      <w:r>
        <w:rPr>
          <w:rFonts w:hint="eastAsia"/>
        </w:rPr>
        <w:t>修改柜员功能：适用于修改柜员信息，目前可修改字段只有“柜员可处理币种”，有四个选择：本币、外币、不可处理资金业务和本外币。其他柜员信息字段如核算日期、柜员日结控制标志、柜员运行状态等不能在本功能中修改，其变动只能由具体业务动作触发。</w:t>
      </w:r>
    </w:p>
    <w:p w:rsidR="004A1DF5" w:rsidRDefault="004A1DF5">
      <w:pPr>
        <w:numPr>
          <w:ilvl w:val="1"/>
          <w:numId w:val="201"/>
        </w:numPr>
      </w:pPr>
      <w:r>
        <w:rPr>
          <w:rFonts w:hint="eastAsia"/>
        </w:rPr>
        <w:t>关闭柜员功能：适用于关闭所选择柜员，执行关闭柜员操作后，系统自动将该柜员状态置为“关闭”，该柜员将不能被使用。</w:t>
      </w:r>
    </w:p>
    <w:p w:rsidR="004A1DF5" w:rsidRDefault="004A1DF5">
      <w:pPr>
        <w:numPr>
          <w:ilvl w:val="1"/>
          <w:numId w:val="201"/>
        </w:numPr>
      </w:pPr>
      <w:r>
        <w:rPr>
          <w:rFonts w:hint="eastAsia"/>
        </w:rPr>
        <w:t>查询功能：柜员管理模块提供了查询柜员列表、柜员明细和日志信息（对柜员进行的各项操作）的功能。查询柜员列表方式有两种：按机构号和岗位查询和按柜员对象类型查询。第一种方式可以查询某机构的某岗位柜员；第二种可以查询某种类型的柜员。在执行查询功能后显示的柜员列表中，双击记录条或点击明细可查询柜员明细信息，点击日志按钮可查询柜员的日志记录。</w:t>
      </w:r>
    </w:p>
    <w:p w:rsidR="004A1DF5" w:rsidRDefault="004A1DF5" w:rsidP="0004090F">
      <w:pPr>
        <w:pStyle w:val="6"/>
      </w:pPr>
      <w:bookmarkStart w:id="1960" w:name="_（二）术语解释及参数说明_4"/>
      <w:bookmarkEnd w:id="1960"/>
      <w:r>
        <w:rPr>
          <w:rFonts w:hint="eastAsia"/>
        </w:rPr>
        <w:t>（二）</w:t>
      </w:r>
      <w:bookmarkStart w:id="1961" w:name="_（三）术语解释及参数说明"/>
      <w:bookmarkEnd w:id="1961"/>
      <w:r>
        <w:rPr>
          <w:rFonts w:hint="eastAsia"/>
        </w:rPr>
        <w:t>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rPr>
                <w:sz w:val="21"/>
              </w:rPr>
            </w:pPr>
            <w:r>
              <w:rPr>
                <w:rFonts w:hint="eastAsia"/>
                <w:sz w:val="21"/>
              </w:rPr>
              <w:t>柜员对象类型</w:t>
            </w:r>
          </w:p>
        </w:tc>
        <w:tc>
          <w:tcPr>
            <w:tcW w:w="6254" w:type="dxa"/>
          </w:tcPr>
          <w:p w:rsidR="004A1DF5" w:rsidRDefault="004A1DF5">
            <w:pPr>
              <w:spacing w:line="240" w:lineRule="auto"/>
              <w:rPr>
                <w:sz w:val="21"/>
              </w:rPr>
            </w:pPr>
            <w:r>
              <w:rPr>
                <w:rFonts w:hint="eastAsia"/>
                <w:sz w:val="21"/>
              </w:rPr>
              <w:t>柜员类型，目前有</w:t>
            </w:r>
            <w:r>
              <w:rPr>
                <w:rFonts w:hint="eastAsia"/>
                <w:sz w:val="21"/>
              </w:rPr>
              <w:t>9</w:t>
            </w:r>
            <w:r>
              <w:rPr>
                <w:rFonts w:hint="eastAsia"/>
                <w:sz w:val="21"/>
              </w:rPr>
              <w:t>种，分别是用户柜员、后台柜员、自助渠道柜员、企业银行柜员、设备柜员、新旧系统对接柜员、储蓄异地交易柜员、账务日终柜员、预留分类。柜员编码规则如下：</w:t>
            </w:r>
            <w:r>
              <w:rPr>
                <w:rFonts w:hint="eastAsia"/>
                <w:sz w:val="21"/>
              </w:rPr>
              <w:t>000000-999999</w:t>
            </w:r>
            <w:r>
              <w:rPr>
                <w:rFonts w:hint="eastAsia"/>
                <w:sz w:val="21"/>
              </w:rPr>
              <w:t>用户类柜员，</w:t>
            </w:r>
            <w:r>
              <w:rPr>
                <w:rFonts w:hint="eastAsia"/>
                <w:sz w:val="21"/>
              </w:rPr>
              <w:t>AXXXXX-CXXXXX</w:t>
            </w:r>
            <w:r>
              <w:rPr>
                <w:rFonts w:hint="eastAsia"/>
                <w:sz w:val="21"/>
              </w:rPr>
              <w:t>，用户类临时柜员，</w:t>
            </w:r>
            <w:r>
              <w:rPr>
                <w:rFonts w:hint="eastAsia"/>
                <w:sz w:val="21"/>
              </w:rPr>
              <w:t>DXXXXX</w:t>
            </w:r>
            <w:r>
              <w:rPr>
                <w:rFonts w:hint="eastAsia"/>
                <w:sz w:val="21"/>
              </w:rPr>
              <w:t>设备柜员，</w:t>
            </w:r>
            <w:r>
              <w:rPr>
                <w:rFonts w:hint="eastAsia"/>
                <w:sz w:val="21"/>
              </w:rPr>
              <w:t>EXXXXX</w:t>
            </w:r>
            <w:r>
              <w:rPr>
                <w:rFonts w:hint="eastAsia"/>
                <w:sz w:val="21"/>
              </w:rPr>
              <w:t>虚拟柜员，</w:t>
            </w:r>
            <w:r>
              <w:rPr>
                <w:rFonts w:hint="eastAsia"/>
                <w:sz w:val="21"/>
              </w:rPr>
              <w:t>FXXXXX-SXXXXX</w:t>
            </w:r>
            <w:r>
              <w:rPr>
                <w:rFonts w:hint="eastAsia"/>
                <w:sz w:val="21"/>
              </w:rPr>
              <w:t>企业银行柜员，</w:t>
            </w:r>
            <w:r>
              <w:rPr>
                <w:rFonts w:hint="eastAsia"/>
                <w:sz w:val="21"/>
              </w:rPr>
              <w:t>ZXXXXX</w:t>
            </w:r>
            <w:r>
              <w:rPr>
                <w:rFonts w:hint="eastAsia"/>
                <w:sz w:val="21"/>
              </w:rPr>
              <w:t>结息专用，</w:t>
            </w:r>
            <w:r>
              <w:rPr>
                <w:rFonts w:hint="eastAsia"/>
                <w:sz w:val="21"/>
              </w:rPr>
              <w:t>TXXXXX-YXXXXX</w:t>
            </w:r>
            <w:r>
              <w:rPr>
                <w:rFonts w:hint="eastAsia"/>
                <w:sz w:val="21"/>
              </w:rPr>
              <w:t>预留。</w:t>
            </w:r>
          </w:p>
        </w:tc>
      </w:tr>
      <w:tr w:rsidR="004A1DF5">
        <w:tc>
          <w:tcPr>
            <w:tcW w:w="2268" w:type="dxa"/>
          </w:tcPr>
          <w:p w:rsidR="004A1DF5" w:rsidRDefault="004A1DF5">
            <w:pPr>
              <w:spacing w:line="240" w:lineRule="auto"/>
              <w:rPr>
                <w:sz w:val="21"/>
              </w:rPr>
            </w:pPr>
            <w:r>
              <w:rPr>
                <w:rFonts w:hint="eastAsia"/>
                <w:sz w:val="21"/>
              </w:rPr>
              <w:t>后台柜员</w:t>
            </w:r>
          </w:p>
        </w:tc>
        <w:tc>
          <w:tcPr>
            <w:tcW w:w="6254" w:type="dxa"/>
          </w:tcPr>
          <w:p w:rsidR="004A1DF5" w:rsidRDefault="004A1DF5">
            <w:pPr>
              <w:spacing w:line="240" w:lineRule="auto"/>
              <w:rPr>
                <w:sz w:val="21"/>
              </w:rPr>
            </w:pPr>
            <w:r>
              <w:rPr>
                <w:rFonts w:hint="eastAsia"/>
                <w:sz w:val="21"/>
              </w:rPr>
              <w:t>进行业务后台批处理的柜员，又称业务批处理柜员，这类柜员的核算日期跟着业务系统日期自动进行切换。</w:t>
            </w:r>
          </w:p>
        </w:tc>
      </w:tr>
      <w:tr w:rsidR="004A1DF5">
        <w:tc>
          <w:tcPr>
            <w:tcW w:w="2268" w:type="dxa"/>
          </w:tcPr>
          <w:p w:rsidR="004A1DF5" w:rsidRDefault="004A1DF5">
            <w:pPr>
              <w:spacing w:line="240" w:lineRule="auto"/>
              <w:rPr>
                <w:sz w:val="21"/>
              </w:rPr>
            </w:pPr>
            <w:r>
              <w:rPr>
                <w:rFonts w:hint="eastAsia"/>
                <w:sz w:val="21"/>
              </w:rPr>
              <w:t>自助渠道柜员</w:t>
            </w:r>
          </w:p>
        </w:tc>
        <w:tc>
          <w:tcPr>
            <w:tcW w:w="6254" w:type="dxa"/>
          </w:tcPr>
          <w:p w:rsidR="004A1DF5" w:rsidRDefault="004A1DF5">
            <w:pPr>
              <w:spacing w:line="240" w:lineRule="auto"/>
              <w:rPr>
                <w:sz w:val="21"/>
              </w:rPr>
            </w:pPr>
            <w:r>
              <w:rPr>
                <w:rFonts w:hint="eastAsia"/>
                <w:sz w:val="21"/>
              </w:rPr>
              <w:t>又称虚拟柜员，电话银行、网上等虚拟设备使用的柜员，这类柜员的核算日期跟着业务系统日期自动进行切换</w:t>
            </w:r>
          </w:p>
        </w:tc>
      </w:tr>
      <w:tr w:rsidR="004A1DF5">
        <w:tc>
          <w:tcPr>
            <w:tcW w:w="2268" w:type="dxa"/>
          </w:tcPr>
          <w:p w:rsidR="004A1DF5" w:rsidRDefault="004A1DF5">
            <w:pPr>
              <w:spacing w:line="240" w:lineRule="auto"/>
              <w:rPr>
                <w:sz w:val="21"/>
              </w:rPr>
            </w:pPr>
            <w:r>
              <w:rPr>
                <w:rFonts w:hint="eastAsia"/>
                <w:sz w:val="21"/>
              </w:rPr>
              <w:t>设备柜员</w:t>
            </w:r>
          </w:p>
        </w:tc>
        <w:tc>
          <w:tcPr>
            <w:tcW w:w="6254" w:type="dxa"/>
          </w:tcPr>
          <w:p w:rsidR="004A1DF5" w:rsidRDefault="004A1DF5">
            <w:pPr>
              <w:spacing w:line="240" w:lineRule="auto"/>
              <w:rPr>
                <w:sz w:val="21"/>
              </w:rPr>
            </w:pPr>
            <w:r>
              <w:rPr>
                <w:rFonts w:hint="eastAsia"/>
                <w:sz w:val="21"/>
              </w:rPr>
              <w:t>ATM</w:t>
            </w:r>
            <w:r>
              <w:rPr>
                <w:rFonts w:hint="eastAsia"/>
                <w:sz w:val="21"/>
              </w:rPr>
              <w:t>、</w:t>
            </w:r>
            <w:r>
              <w:rPr>
                <w:rFonts w:hint="eastAsia"/>
                <w:sz w:val="21"/>
              </w:rPr>
              <w:t>POS</w:t>
            </w:r>
            <w:r>
              <w:rPr>
                <w:rFonts w:hint="eastAsia"/>
                <w:sz w:val="21"/>
              </w:rPr>
              <w:t>等自动设备使用的柜员。这类柜员的核算日期跟着业务系统日期自动进行切换</w:t>
            </w:r>
          </w:p>
        </w:tc>
      </w:tr>
      <w:tr w:rsidR="004A1DF5">
        <w:tc>
          <w:tcPr>
            <w:tcW w:w="2268" w:type="dxa"/>
          </w:tcPr>
          <w:p w:rsidR="004A1DF5" w:rsidRDefault="004A1DF5">
            <w:pPr>
              <w:spacing w:line="240" w:lineRule="auto"/>
              <w:rPr>
                <w:sz w:val="21"/>
              </w:rPr>
            </w:pPr>
            <w:r>
              <w:rPr>
                <w:rFonts w:hint="eastAsia"/>
                <w:sz w:val="21"/>
              </w:rPr>
              <w:lastRenderedPageBreak/>
              <w:t>日终柜员</w:t>
            </w:r>
          </w:p>
        </w:tc>
        <w:tc>
          <w:tcPr>
            <w:tcW w:w="6254" w:type="dxa"/>
          </w:tcPr>
          <w:p w:rsidR="004A1DF5" w:rsidRDefault="004A1DF5">
            <w:pPr>
              <w:spacing w:line="240" w:lineRule="auto"/>
              <w:rPr>
                <w:sz w:val="21"/>
              </w:rPr>
            </w:pPr>
            <w:r>
              <w:rPr>
                <w:rFonts w:hint="eastAsia"/>
                <w:sz w:val="21"/>
              </w:rPr>
              <w:t>进行日终和日初批处理的柜员。这里柜员的核算日期由日终程序切换。</w:t>
            </w:r>
          </w:p>
        </w:tc>
      </w:tr>
    </w:tbl>
    <w:p w:rsidR="004A1DF5" w:rsidRDefault="004A1DF5">
      <w:pPr>
        <w:pStyle w:val="6"/>
      </w:pPr>
      <w:r>
        <w:rPr>
          <w:rFonts w:hint="eastAsia"/>
        </w:rPr>
        <w:t>（三）操作要点</w:t>
      </w:r>
    </w:p>
    <w:p w:rsidR="004A1DF5" w:rsidRDefault="004A1DF5">
      <w:pPr>
        <w:numPr>
          <w:ilvl w:val="0"/>
          <w:numId w:val="202"/>
        </w:numPr>
      </w:pPr>
      <w:r>
        <w:rPr>
          <w:rFonts w:hint="eastAsia"/>
        </w:rPr>
        <w:t>柜员管理模块中没有单独的柜员新增功能，各类型柜员的增加都是柜员对象增加时系统自动生成，或由其他操作触发系统自动产生的。为稳妥起见，系统自动将新增的非用户类柜员的柜员“可处理币种”字段值一律设置为“不可处理资金业务”。如果该柜员需要办理资金业务，则需要通过“修改柜员”功能进行修改后使用。</w:t>
      </w:r>
    </w:p>
    <w:p w:rsidR="004A1DF5" w:rsidRDefault="004A1DF5">
      <w:pPr>
        <w:numPr>
          <w:ilvl w:val="0"/>
          <w:numId w:val="202"/>
        </w:numPr>
      </w:pPr>
      <w:r>
        <w:rPr>
          <w:rFonts w:hint="eastAsia"/>
        </w:rPr>
        <w:t>关闭非用户类柜员操作是不可逆的，误关闭时需要通过机房进行维护。</w:t>
      </w:r>
    </w:p>
    <w:p w:rsidR="004A1DF5" w:rsidRDefault="004A1DF5" w:rsidP="0004090F">
      <w:pPr>
        <w:pStyle w:val="6"/>
      </w:pPr>
      <w:r>
        <w:rPr>
          <w:rFonts w:hint="eastAsia"/>
        </w:rPr>
        <w:t>（四）操作步骤</w:t>
      </w:r>
    </w:p>
    <w:p w:rsidR="004A1DF5" w:rsidRDefault="004A1DF5">
      <w:pPr>
        <w:numPr>
          <w:ilvl w:val="0"/>
          <w:numId w:val="226"/>
        </w:numPr>
      </w:pPr>
      <w:r>
        <w:rPr>
          <w:rFonts w:hint="eastAsia"/>
        </w:rPr>
        <w:t>查询柜员列表</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1</w:t>
            </w:r>
          </w:p>
        </w:tc>
        <w:tc>
          <w:tcPr>
            <w:tcW w:w="6840" w:type="dxa"/>
          </w:tcPr>
          <w:p w:rsidR="004A1DF5" w:rsidRDefault="004A1DF5">
            <w:pPr>
              <w:spacing w:line="240" w:lineRule="auto"/>
              <w:rPr>
                <w:sz w:val="21"/>
              </w:rPr>
            </w:pPr>
            <w:r>
              <w:rPr>
                <w:rFonts w:ascii="宋体" w:hAnsi="宋体" w:hint="eastAsia"/>
                <w:sz w:val="21"/>
              </w:rPr>
              <w:t>用户选择系统导航－公共管理－用户管理－柜员管理或者输入业务代码9103，进入柜员管理界面</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2</w:t>
            </w:r>
          </w:p>
        </w:tc>
        <w:tc>
          <w:tcPr>
            <w:tcW w:w="6840" w:type="dxa"/>
          </w:tcPr>
          <w:p w:rsidR="004A1DF5" w:rsidRDefault="004A1DF5">
            <w:pPr>
              <w:spacing w:line="240" w:lineRule="auto"/>
              <w:rPr>
                <w:sz w:val="21"/>
              </w:rPr>
            </w:pPr>
            <w:r>
              <w:rPr>
                <w:rFonts w:hint="eastAsia"/>
                <w:sz w:val="21"/>
              </w:rPr>
              <w:t>点击“按机构和用户柜员岗位查询”选项卡，在机构号和岗位编码处输入查询条件，如果需要查询该机构的辖属机构用户，则在</w:t>
            </w:r>
            <w:r w:rsidR="0004090F">
              <w:rPr>
                <w:noProof/>
                <w:sz w:val="21"/>
              </w:rPr>
              <w:drawing>
                <wp:inline distT="0" distB="0" distL="0" distR="0">
                  <wp:extent cx="1009650" cy="209550"/>
                  <wp:effectExtent l="1905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583" cstate="print"/>
                          <a:srcRect/>
                          <a:stretch>
                            <a:fillRect/>
                          </a:stretch>
                        </pic:blipFill>
                        <pic:spPr bwMode="auto">
                          <a:xfrm>
                            <a:off x="0" y="0"/>
                            <a:ext cx="1009650" cy="209550"/>
                          </a:xfrm>
                          <a:prstGeom prst="rect">
                            <a:avLst/>
                          </a:prstGeom>
                          <a:noFill/>
                          <a:ln w="9525">
                            <a:noFill/>
                            <a:miter lim="800000"/>
                            <a:headEnd/>
                            <a:tailEnd/>
                          </a:ln>
                        </pic:spPr>
                      </pic:pic>
                    </a:graphicData>
                  </a:graphic>
                </wp:inline>
              </w:drawing>
            </w:r>
            <w:r>
              <w:rPr>
                <w:rFonts w:hint="eastAsia"/>
                <w:sz w:val="21"/>
              </w:rPr>
              <w:t>处打勾，然后选择“查询</w:t>
            </w:r>
            <w:r>
              <w:rPr>
                <w:rFonts w:hint="eastAsia"/>
                <w:sz w:val="21"/>
              </w:rPr>
              <w:t>5</w:t>
            </w:r>
            <w:r>
              <w:rPr>
                <w:rFonts w:hint="eastAsia"/>
                <w:sz w:val="21"/>
              </w:rPr>
              <w:t>”按钮，系统显示符合条件的用户列表</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3</w:t>
            </w:r>
          </w:p>
        </w:tc>
        <w:tc>
          <w:tcPr>
            <w:tcW w:w="6840" w:type="dxa"/>
          </w:tcPr>
          <w:p w:rsidR="004A1DF5" w:rsidRDefault="004A1DF5">
            <w:pPr>
              <w:spacing w:line="240" w:lineRule="auto"/>
              <w:rPr>
                <w:sz w:val="21"/>
              </w:rPr>
            </w:pPr>
            <w:r>
              <w:rPr>
                <w:rFonts w:hint="eastAsia"/>
                <w:sz w:val="21"/>
              </w:rPr>
              <w:t>点击“按柜员类型查询”选项卡，在柜员种类栏输入查询条件，选择“查询</w:t>
            </w:r>
            <w:r>
              <w:rPr>
                <w:rFonts w:hint="eastAsia"/>
                <w:sz w:val="21"/>
              </w:rPr>
              <w:t>5</w:t>
            </w:r>
            <w:r>
              <w:rPr>
                <w:rFonts w:hint="eastAsia"/>
                <w:sz w:val="21"/>
              </w:rPr>
              <w:t>”按钮，系统显示所查询用户的信息</w:t>
            </w:r>
          </w:p>
        </w:tc>
      </w:tr>
    </w:tbl>
    <w:p w:rsidR="004A1DF5" w:rsidRDefault="004A1DF5">
      <w:pPr>
        <w:numPr>
          <w:ilvl w:val="0"/>
          <w:numId w:val="226"/>
        </w:numPr>
      </w:pPr>
      <w:r>
        <w:rPr>
          <w:rFonts w:hint="eastAsia"/>
        </w:rPr>
        <w:t>修改柜员</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1</w:t>
            </w:r>
          </w:p>
        </w:tc>
        <w:tc>
          <w:tcPr>
            <w:tcW w:w="6840" w:type="dxa"/>
          </w:tcPr>
          <w:p w:rsidR="004A1DF5" w:rsidRDefault="004A1DF5">
            <w:pPr>
              <w:spacing w:line="240" w:lineRule="auto"/>
              <w:rPr>
                <w:sz w:val="21"/>
              </w:rPr>
            </w:pPr>
            <w:r>
              <w:rPr>
                <w:rFonts w:ascii="宋体" w:hAnsi="宋体" w:hint="eastAsia"/>
                <w:sz w:val="21"/>
              </w:rPr>
              <w:t>用户选择系统导航－公共管理－用户管理－柜员管理或者输入业务代码9103，进入柜员管理界面</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2</w:t>
            </w:r>
          </w:p>
        </w:tc>
        <w:tc>
          <w:tcPr>
            <w:tcW w:w="6840" w:type="dxa"/>
          </w:tcPr>
          <w:p w:rsidR="004A1DF5" w:rsidRDefault="004A1DF5">
            <w:pPr>
              <w:spacing w:line="240" w:lineRule="auto"/>
              <w:rPr>
                <w:sz w:val="21"/>
              </w:rPr>
            </w:pPr>
            <w:r>
              <w:rPr>
                <w:rFonts w:hint="eastAsia"/>
                <w:sz w:val="21"/>
              </w:rPr>
              <w:t>输入查询条件，查询出需操作的柜员</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3</w:t>
            </w:r>
          </w:p>
        </w:tc>
        <w:tc>
          <w:tcPr>
            <w:tcW w:w="6840" w:type="dxa"/>
          </w:tcPr>
          <w:p w:rsidR="004A1DF5" w:rsidRDefault="004A1DF5">
            <w:pPr>
              <w:spacing w:line="240" w:lineRule="auto"/>
              <w:rPr>
                <w:sz w:val="21"/>
              </w:rPr>
            </w:pPr>
            <w:r>
              <w:rPr>
                <w:rFonts w:hint="eastAsia"/>
                <w:sz w:val="21"/>
              </w:rPr>
              <w:t>在柜员列表画面，选择所要修改的柜员记录，选择“修改</w:t>
            </w:r>
            <w:r>
              <w:rPr>
                <w:rFonts w:hint="eastAsia"/>
                <w:sz w:val="21"/>
              </w:rPr>
              <w:t>3</w:t>
            </w:r>
            <w:r>
              <w:rPr>
                <w:rFonts w:hint="eastAsia"/>
                <w:sz w:val="21"/>
              </w:rPr>
              <w:t>”按钮，进入修改柜员信息画面</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4</w:t>
            </w:r>
          </w:p>
        </w:tc>
        <w:tc>
          <w:tcPr>
            <w:tcW w:w="6840" w:type="dxa"/>
          </w:tcPr>
          <w:p w:rsidR="004A1DF5" w:rsidRDefault="004A1DF5">
            <w:pPr>
              <w:spacing w:line="240" w:lineRule="auto"/>
              <w:rPr>
                <w:sz w:val="21"/>
              </w:rPr>
            </w:pPr>
            <w:r>
              <w:rPr>
                <w:rFonts w:hint="eastAsia"/>
                <w:sz w:val="21"/>
              </w:rPr>
              <w:t>输入修改数据，选择“确定</w:t>
            </w:r>
            <w:r>
              <w:rPr>
                <w:rFonts w:hint="eastAsia"/>
                <w:sz w:val="21"/>
              </w:rPr>
              <w:t>1</w:t>
            </w:r>
            <w:r>
              <w:rPr>
                <w:rFonts w:hint="eastAsia"/>
                <w:sz w:val="21"/>
              </w:rPr>
              <w:t>”按钮</w:t>
            </w:r>
          </w:p>
        </w:tc>
      </w:tr>
    </w:tbl>
    <w:p w:rsidR="004A1DF5" w:rsidRDefault="004A1DF5">
      <w:pPr>
        <w:numPr>
          <w:ilvl w:val="0"/>
          <w:numId w:val="226"/>
        </w:numPr>
      </w:pPr>
      <w:r>
        <w:rPr>
          <w:rFonts w:hint="eastAsia"/>
        </w:rPr>
        <w:t>关闭柜员</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840"/>
      </w:tblGrid>
      <w:tr w:rsidR="004A1DF5">
        <w:tc>
          <w:tcPr>
            <w:tcW w:w="1440" w:type="dxa"/>
          </w:tcPr>
          <w:p w:rsidR="004A1DF5" w:rsidRDefault="004A1DF5">
            <w:pPr>
              <w:spacing w:line="240" w:lineRule="auto"/>
              <w:jc w:val="center"/>
              <w:rPr>
                <w:sz w:val="21"/>
              </w:rPr>
            </w:pPr>
            <w:r>
              <w:rPr>
                <w:rFonts w:hint="eastAsia"/>
                <w:sz w:val="21"/>
              </w:rPr>
              <w:t>操作步骤</w:t>
            </w:r>
          </w:p>
        </w:tc>
        <w:tc>
          <w:tcPr>
            <w:tcW w:w="684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1</w:t>
            </w:r>
          </w:p>
        </w:tc>
        <w:tc>
          <w:tcPr>
            <w:tcW w:w="6840" w:type="dxa"/>
          </w:tcPr>
          <w:p w:rsidR="004A1DF5" w:rsidRDefault="004A1DF5">
            <w:pPr>
              <w:spacing w:line="240" w:lineRule="auto"/>
              <w:rPr>
                <w:sz w:val="21"/>
              </w:rPr>
            </w:pPr>
            <w:r>
              <w:rPr>
                <w:rFonts w:ascii="宋体" w:hAnsi="宋体" w:hint="eastAsia"/>
                <w:sz w:val="21"/>
              </w:rPr>
              <w:t>用户选择系统导航－公共管理－用户管理－柜员管理或者输入业务代码9103，进入柜员管理界面</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2</w:t>
            </w:r>
          </w:p>
        </w:tc>
        <w:tc>
          <w:tcPr>
            <w:tcW w:w="6840" w:type="dxa"/>
          </w:tcPr>
          <w:p w:rsidR="004A1DF5" w:rsidRDefault="004A1DF5">
            <w:pPr>
              <w:spacing w:line="240" w:lineRule="auto"/>
              <w:rPr>
                <w:sz w:val="21"/>
              </w:rPr>
            </w:pPr>
            <w:r>
              <w:rPr>
                <w:rFonts w:hint="eastAsia"/>
                <w:sz w:val="21"/>
              </w:rPr>
              <w:t>输入查询条件，查询出需操作的柜员</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3</w:t>
            </w:r>
          </w:p>
        </w:tc>
        <w:tc>
          <w:tcPr>
            <w:tcW w:w="6840" w:type="dxa"/>
          </w:tcPr>
          <w:p w:rsidR="004A1DF5" w:rsidRDefault="004A1DF5">
            <w:pPr>
              <w:spacing w:line="240" w:lineRule="auto"/>
              <w:rPr>
                <w:sz w:val="21"/>
              </w:rPr>
            </w:pPr>
            <w:r>
              <w:rPr>
                <w:rFonts w:hint="eastAsia"/>
                <w:sz w:val="21"/>
              </w:rPr>
              <w:t>在柜员列表画面，选择所要关闭的柜员记录，选择“关闭柜员</w:t>
            </w:r>
            <w:r>
              <w:rPr>
                <w:rFonts w:hint="eastAsia"/>
                <w:sz w:val="21"/>
              </w:rPr>
              <w:t>10</w:t>
            </w:r>
            <w:r>
              <w:rPr>
                <w:rFonts w:hint="eastAsia"/>
                <w:sz w:val="21"/>
              </w:rPr>
              <w:t>”按钮，</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4</w:t>
            </w:r>
          </w:p>
        </w:tc>
        <w:tc>
          <w:tcPr>
            <w:tcW w:w="6840" w:type="dxa"/>
          </w:tcPr>
          <w:p w:rsidR="004A1DF5" w:rsidRDefault="004A1DF5">
            <w:pPr>
              <w:spacing w:line="240" w:lineRule="auto"/>
              <w:rPr>
                <w:sz w:val="21"/>
              </w:rPr>
            </w:pPr>
            <w:r>
              <w:rPr>
                <w:rFonts w:hint="eastAsia"/>
                <w:sz w:val="21"/>
              </w:rPr>
              <w:t>在弹出的确认对话框中确认</w:t>
            </w:r>
          </w:p>
        </w:tc>
      </w:tr>
      <w:tr w:rsidR="004A1DF5">
        <w:tc>
          <w:tcPr>
            <w:tcW w:w="1440" w:type="dxa"/>
          </w:tcPr>
          <w:p w:rsidR="004A1DF5" w:rsidRDefault="004A1DF5">
            <w:pPr>
              <w:spacing w:line="240" w:lineRule="auto"/>
              <w:rPr>
                <w:rFonts w:ascii="宋体" w:hAnsi="宋体"/>
                <w:sz w:val="21"/>
              </w:rPr>
            </w:pPr>
            <w:r>
              <w:rPr>
                <w:rFonts w:ascii="宋体" w:hAnsi="宋体" w:hint="eastAsia"/>
                <w:sz w:val="21"/>
              </w:rPr>
              <w:t>5</w:t>
            </w:r>
          </w:p>
        </w:tc>
        <w:tc>
          <w:tcPr>
            <w:tcW w:w="6840" w:type="dxa"/>
          </w:tcPr>
          <w:p w:rsidR="004A1DF5" w:rsidRDefault="004A1DF5">
            <w:pPr>
              <w:spacing w:line="240" w:lineRule="auto"/>
              <w:rPr>
                <w:sz w:val="21"/>
              </w:rPr>
            </w:pPr>
            <w:r>
              <w:rPr>
                <w:rFonts w:hint="eastAsia"/>
                <w:sz w:val="21"/>
              </w:rPr>
              <w:t>经授权人员审核后授权</w:t>
            </w:r>
          </w:p>
        </w:tc>
      </w:tr>
    </w:tbl>
    <w:p w:rsidR="004A1DF5" w:rsidRDefault="004A1DF5"/>
    <w:p w:rsidR="004A1DF5" w:rsidRDefault="004A1DF5" w:rsidP="0004090F">
      <w:pPr>
        <w:pStyle w:val="5"/>
      </w:pPr>
      <w:r>
        <w:rPr>
          <w:rFonts w:hint="eastAsia"/>
        </w:rPr>
        <w:t>四、用户激活（业务代码</w:t>
      </w:r>
      <w:r>
        <w:rPr>
          <w:rFonts w:hint="eastAsia"/>
        </w:rPr>
        <w:t>9104</w:t>
      </w:r>
      <w:r>
        <w:rPr>
          <w:rFonts w:hint="eastAsia"/>
        </w:rPr>
        <w:t>）</w:t>
      </w:r>
    </w:p>
    <w:p w:rsidR="004A1DF5" w:rsidRDefault="004A1DF5">
      <w:pPr>
        <w:pStyle w:val="6"/>
      </w:pPr>
      <w:r>
        <w:rPr>
          <w:rFonts w:hint="eastAsia"/>
        </w:rPr>
        <w:t>（一）功能介绍</w:t>
      </w:r>
    </w:p>
    <w:p w:rsidR="004A1DF5" w:rsidRDefault="004A1DF5">
      <w:pPr>
        <w:pStyle w:val="a5"/>
        <w:ind w:firstLine="480"/>
      </w:pPr>
      <w:r>
        <w:rPr>
          <w:rFonts w:hint="eastAsia"/>
        </w:rPr>
        <w:t>通过本功能激活“复核后待激活”状态用户，使用户达到“激活后待使用”状态（可登录），如果有用户卡，则一并对用户卡进行启用处理，使用户卡达到“正常使用”状态。</w:t>
      </w:r>
    </w:p>
    <w:p w:rsidR="004A1DF5" w:rsidRDefault="004A1DF5">
      <w:pPr>
        <w:ind w:firstLineChars="200" w:firstLine="480"/>
      </w:pPr>
      <w:r>
        <w:rPr>
          <w:rFonts w:hint="eastAsia"/>
        </w:rPr>
        <w:t>激活后用户第一次登录时，系统会自动提示用户修改密码。</w:t>
      </w:r>
    </w:p>
    <w:p w:rsidR="004A1DF5" w:rsidRDefault="004A1DF5">
      <w:pPr>
        <w:pStyle w:val="6"/>
      </w:pPr>
      <w:r>
        <w:rPr>
          <w:rFonts w:hint="eastAsia"/>
        </w:rPr>
        <w:t>（二）风险提示</w:t>
      </w:r>
    </w:p>
    <w:p w:rsidR="004A1DF5" w:rsidRDefault="004A1DF5">
      <w:pPr>
        <w:ind w:firstLineChars="200" w:firstLine="480"/>
      </w:pPr>
      <w:r>
        <w:rPr>
          <w:rFonts w:hint="eastAsia"/>
        </w:rPr>
        <w:t>用户密码不使用密码信封方式，初始登录密码是在用户激活时手工输入的。用户激活可以由分行经办人员统一操作，设置初始密码，经主管授权后激活；也可以由用户所在机构的已激活用户经办，由用户本人录入密码后经主管授权激活。具体采用何种方式，根据管理需要确定。如果采用第一种方式，则需要对密码的传递作出制度规定，如通过邮件或电话方式直接通知到用户本人等，以防止用户被盗用。</w:t>
      </w:r>
    </w:p>
    <w:p w:rsidR="004A1DF5" w:rsidRDefault="004A1DF5">
      <w:pPr>
        <w:ind w:firstLineChars="200" w:firstLine="480"/>
      </w:pPr>
      <w:r>
        <w:rPr>
          <w:rFonts w:hint="eastAsia"/>
        </w:rPr>
        <w:t>被激活用户应立刻登录系统，修改用户密码，并妥善保管本人的用户号和密码。</w:t>
      </w:r>
    </w:p>
    <w:p w:rsidR="004A1DF5" w:rsidRDefault="004A1DF5">
      <w:pPr>
        <w:pStyle w:val="6"/>
      </w:pPr>
      <w:r>
        <w:rPr>
          <w:rFonts w:hint="eastAsia"/>
        </w:rPr>
        <w:t>（三）操作要点</w:t>
      </w:r>
    </w:p>
    <w:p w:rsidR="004A1DF5" w:rsidRDefault="004A1DF5">
      <w:pPr>
        <w:numPr>
          <w:ilvl w:val="2"/>
          <w:numId w:val="202"/>
        </w:numPr>
      </w:pPr>
      <w:r>
        <w:rPr>
          <w:rFonts w:hint="eastAsia"/>
        </w:rPr>
        <w:t>新增时申请了用户卡的用户，激活时必须用户本人刷卡；</w:t>
      </w:r>
    </w:p>
    <w:p w:rsidR="004A1DF5" w:rsidRDefault="004A1DF5">
      <w:pPr>
        <w:numPr>
          <w:ilvl w:val="2"/>
          <w:numId w:val="202"/>
        </w:numPr>
      </w:pPr>
      <w:r>
        <w:rPr>
          <w:rFonts w:hint="eastAsia"/>
        </w:rPr>
        <w:t>如果柜员的日结控制标志是“</w:t>
      </w:r>
      <w:r>
        <w:rPr>
          <w:rFonts w:hint="eastAsia"/>
        </w:rPr>
        <w:t>YES</w:t>
      </w:r>
      <w:r>
        <w:rPr>
          <w:rFonts w:hint="eastAsia"/>
        </w:rPr>
        <w:t>需要日结”，则激活后柜员的运行状态为“</w:t>
      </w:r>
      <w:r>
        <w:rPr>
          <w:rFonts w:hint="eastAsia"/>
        </w:rPr>
        <w:t>K</w:t>
      </w:r>
      <w:r>
        <w:rPr>
          <w:rFonts w:hint="eastAsia"/>
        </w:rPr>
        <w:t>日结封锁”</w:t>
      </w:r>
      <w:r>
        <w:rPr>
          <w:rFonts w:hint="eastAsia"/>
        </w:rPr>
        <w:t>,</w:t>
      </w:r>
      <w:r>
        <w:rPr>
          <w:rFonts w:hint="eastAsia"/>
        </w:rPr>
        <w:t>需要主管再点名后方可以办理业务；对日结控制标志是“</w:t>
      </w:r>
      <w:r>
        <w:rPr>
          <w:rFonts w:hint="eastAsia"/>
        </w:rPr>
        <w:t>LOCK</w:t>
      </w:r>
      <w:r>
        <w:rPr>
          <w:rFonts w:hint="eastAsia"/>
        </w:rPr>
        <w:t>机构日结时，自动封锁”的柜员，激活后运行状态也是“</w:t>
      </w:r>
      <w:r>
        <w:rPr>
          <w:rFonts w:hint="eastAsia"/>
        </w:rPr>
        <w:t>K</w:t>
      </w:r>
      <w:r>
        <w:rPr>
          <w:rFonts w:hint="eastAsia"/>
        </w:rPr>
        <w:t>日结封锁”，需要主管解除封锁后方可以办理业务；对日结控制标志是“</w:t>
      </w:r>
      <w:r>
        <w:rPr>
          <w:rFonts w:hint="eastAsia"/>
        </w:rPr>
        <w:t>NO</w:t>
      </w:r>
      <w:r>
        <w:rPr>
          <w:rFonts w:hint="eastAsia"/>
        </w:rPr>
        <w:t>不需日结，也不封锁”的柜员，激活的运行状态是“</w:t>
      </w:r>
      <w:r>
        <w:rPr>
          <w:rFonts w:hint="eastAsia"/>
        </w:rPr>
        <w:t>Y</w:t>
      </w:r>
      <w:r>
        <w:rPr>
          <w:rFonts w:hint="eastAsia"/>
        </w:rPr>
        <w:t>允许运行”，激活后可以直接使用。</w:t>
      </w:r>
    </w:p>
    <w:p w:rsidR="004A1DF5" w:rsidRDefault="004A1DF5">
      <w:pPr>
        <w:pStyle w:val="6"/>
      </w:pPr>
      <w:bookmarkStart w:id="1962" w:name="_（六）操作步骤"/>
      <w:bookmarkStart w:id="1963" w:name="_（四）操作步骤"/>
      <w:bookmarkEnd w:id="1962"/>
      <w:bookmarkEnd w:id="1963"/>
      <w:r>
        <w:rPr>
          <w:rFonts w:hint="eastAsia"/>
        </w:rPr>
        <w:t>（四）操作步骤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22"/>
              </w:numPr>
              <w:spacing w:line="240" w:lineRule="auto"/>
              <w:jc w:val="center"/>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用户选择系统导航－公共管理－用户管理－用户激活或者输入业务代码9104，进入用户激活界面</w:t>
            </w:r>
          </w:p>
        </w:tc>
      </w:tr>
      <w:tr w:rsidR="004A1DF5">
        <w:tc>
          <w:tcPr>
            <w:tcW w:w="1440" w:type="dxa"/>
          </w:tcPr>
          <w:p w:rsidR="004A1DF5" w:rsidRDefault="004A1DF5">
            <w:pPr>
              <w:numPr>
                <w:ilvl w:val="0"/>
                <w:numId w:val="222"/>
              </w:numPr>
              <w:spacing w:line="240" w:lineRule="auto"/>
              <w:jc w:val="center"/>
              <w:rPr>
                <w:sz w:val="21"/>
              </w:rPr>
            </w:pPr>
          </w:p>
        </w:tc>
        <w:tc>
          <w:tcPr>
            <w:tcW w:w="6120" w:type="dxa"/>
          </w:tcPr>
          <w:p w:rsidR="004A1DF5" w:rsidRDefault="004A1DF5">
            <w:pPr>
              <w:spacing w:line="240" w:lineRule="auto"/>
              <w:rPr>
                <w:sz w:val="21"/>
              </w:rPr>
            </w:pPr>
            <w:r>
              <w:rPr>
                <w:rFonts w:hint="eastAsia"/>
                <w:sz w:val="21"/>
              </w:rPr>
              <w:t>激活未申请用户卡的用户：输入用户号和新密码两次，选择“确定</w:t>
            </w:r>
            <w:r>
              <w:rPr>
                <w:rFonts w:hint="eastAsia"/>
                <w:sz w:val="21"/>
              </w:rPr>
              <w:t>1</w:t>
            </w:r>
            <w:r>
              <w:rPr>
                <w:rFonts w:hint="eastAsia"/>
                <w:sz w:val="21"/>
              </w:rPr>
              <w:t>”按钮，经授权人员审核授权后，激活用户</w:t>
            </w:r>
          </w:p>
        </w:tc>
      </w:tr>
      <w:tr w:rsidR="004A1DF5">
        <w:tc>
          <w:tcPr>
            <w:tcW w:w="1440" w:type="dxa"/>
          </w:tcPr>
          <w:p w:rsidR="004A1DF5" w:rsidRDefault="004A1DF5">
            <w:pPr>
              <w:numPr>
                <w:ilvl w:val="0"/>
                <w:numId w:val="222"/>
              </w:numPr>
              <w:spacing w:line="240" w:lineRule="auto"/>
              <w:jc w:val="center"/>
              <w:rPr>
                <w:sz w:val="21"/>
              </w:rPr>
            </w:pPr>
          </w:p>
        </w:tc>
        <w:tc>
          <w:tcPr>
            <w:tcW w:w="6120" w:type="dxa"/>
          </w:tcPr>
          <w:p w:rsidR="004A1DF5" w:rsidRDefault="004A1DF5">
            <w:pPr>
              <w:spacing w:line="240" w:lineRule="auto"/>
              <w:rPr>
                <w:sz w:val="21"/>
              </w:rPr>
            </w:pPr>
            <w:r>
              <w:rPr>
                <w:rFonts w:hint="eastAsia"/>
                <w:sz w:val="21"/>
              </w:rPr>
              <w:t>激活已申请用户卡用户：输入用户号和新密码两次，在“用户卡刷卡”栏回车，进入用户信息录入窗口</w:t>
            </w:r>
          </w:p>
        </w:tc>
      </w:tr>
      <w:tr w:rsidR="004A1DF5">
        <w:tc>
          <w:tcPr>
            <w:tcW w:w="1440" w:type="dxa"/>
          </w:tcPr>
          <w:p w:rsidR="004A1DF5" w:rsidRDefault="004A1DF5">
            <w:pPr>
              <w:numPr>
                <w:ilvl w:val="0"/>
                <w:numId w:val="222"/>
              </w:numPr>
              <w:spacing w:line="240" w:lineRule="auto"/>
              <w:jc w:val="center"/>
              <w:rPr>
                <w:sz w:val="21"/>
              </w:rPr>
            </w:pPr>
          </w:p>
        </w:tc>
        <w:tc>
          <w:tcPr>
            <w:tcW w:w="6120" w:type="dxa"/>
          </w:tcPr>
          <w:p w:rsidR="004A1DF5" w:rsidRDefault="004A1DF5">
            <w:pPr>
              <w:spacing w:line="240" w:lineRule="auto"/>
              <w:rPr>
                <w:sz w:val="21"/>
              </w:rPr>
            </w:pPr>
            <w:r>
              <w:rPr>
                <w:rFonts w:hint="eastAsia"/>
                <w:sz w:val="21"/>
              </w:rPr>
              <w:t>在用户号栏回车，按照提示刷用户卡，系统返回</w:t>
            </w:r>
            <w:r>
              <w:rPr>
                <w:rFonts w:ascii="宋体" w:hAnsi="宋体" w:hint="eastAsia"/>
                <w:sz w:val="21"/>
              </w:rPr>
              <w:t>用户激活界面</w:t>
            </w:r>
            <w:r>
              <w:rPr>
                <w:rFonts w:hint="eastAsia"/>
                <w:sz w:val="21"/>
              </w:rPr>
              <w:t>，“用户卡刷卡”栏显示卡内用户号，选择“确定</w:t>
            </w:r>
            <w:r>
              <w:rPr>
                <w:rFonts w:hint="eastAsia"/>
                <w:sz w:val="21"/>
              </w:rPr>
              <w:t>1</w:t>
            </w:r>
            <w:r>
              <w:rPr>
                <w:rFonts w:hint="eastAsia"/>
                <w:sz w:val="21"/>
              </w:rPr>
              <w:t>”按钮，经授权人员审核后授权</w:t>
            </w:r>
          </w:p>
        </w:tc>
      </w:tr>
      <w:tr w:rsidR="004A1DF5">
        <w:tc>
          <w:tcPr>
            <w:tcW w:w="1440" w:type="dxa"/>
          </w:tcPr>
          <w:p w:rsidR="004A1DF5" w:rsidRDefault="004A1DF5">
            <w:pPr>
              <w:numPr>
                <w:ilvl w:val="0"/>
                <w:numId w:val="222"/>
              </w:numPr>
              <w:spacing w:line="240" w:lineRule="auto"/>
              <w:jc w:val="center"/>
              <w:rPr>
                <w:sz w:val="21"/>
              </w:rPr>
            </w:pPr>
          </w:p>
        </w:tc>
        <w:tc>
          <w:tcPr>
            <w:tcW w:w="6120" w:type="dxa"/>
          </w:tcPr>
          <w:p w:rsidR="004A1DF5" w:rsidRDefault="004A1DF5">
            <w:pPr>
              <w:spacing w:line="240" w:lineRule="auto"/>
              <w:rPr>
                <w:sz w:val="21"/>
              </w:rPr>
            </w:pPr>
            <w:r>
              <w:rPr>
                <w:rFonts w:hint="eastAsia"/>
                <w:sz w:val="21"/>
              </w:rPr>
              <w:t>按照弹出的刷卡提示刷用户卡两次，写用户卡信息（更新卡密码）成功，返回。</w:t>
            </w:r>
          </w:p>
        </w:tc>
      </w:tr>
    </w:tbl>
    <w:p w:rsidR="004A1DF5" w:rsidRDefault="004A1DF5">
      <w:pPr>
        <w:pStyle w:val="5"/>
      </w:pPr>
      <w:r>
        <w:rPr>
          <w:rFonts w:hint="eastAsia"/>
        </w:rPr>
        <w:t>五、用户密码修改（业务代码</w:t>
      </w:r>
      <w:r>
        <w:rPr>
          <w:rFonts w:hint="eastAsia"/>
        </w:rPr>
        <w:t>9105</w:t>
      </w:r>
      <w:r>
        <w:rPr>
          <w:rFonts w:hint="eastAsia"/>
        </w:rPr>
        <w:t>）</w:t>
      </w:r>
    </w:p>
    <w:p w:rsidR="004A1DF5" w:rsidRDefault="004A1DF5" w:rsidP="0004090F">
      <w:pPr>
        <w:pStyle w:val="6"/>
      </w:pPr>
      <w:r>
        <w:rPr>
          <w:rFonts w:hint="eastAsia"/>
        </w:rPr>
        <w:t>（一）功能介绍</w:t>
      </w:r>
    </w:p>
    <w:p w:rsidR="004A1DF5" w:rsidRDefault="004A1DF5">
      <w:pPr>
        <w:ind w:firstLineChars="200" w:firstLine="480"/>
      </w:pPr>
      <w:r>
        <w:rPr>
          <w:rFonts w:hint="eastAsia"/>
        </w:rPr>
        <w:t>通过本功能实现用户密码信息的修改。</w:t>
      </w:r>
    </w:p>
    <w:p w:rsidR="004A1DF5" w:rsidRDefault="004A1DF5">
      <w:pPr>
        <w:ind w:firstLineChars="200" w:firstLine="480"/>
      </w:pPr>
      <w:r>
        <w:rPr>
          <w:rFonts w:hint="eastAsia"/>
        </w:rPr>
        <w:t>系统自动判断用户是否有用户卡，对有用户卡的用户，系统自动提示更新用户卡信息；用户可以选择是否修改用户卡密码。</w:t>
      </w:r>
    </w:p>
    <w:p w:rsidR="004A1DF5" w:rsidRDefault="004A1DF5">
      <w:pPr>
        <w:ind w:firstLineChars="200" w:firstLine="480"/>
      </w:pPr>
      <w:r>
        <w:rPr>
          <w:rFonts w:hint="eastAsia"/>
        </w:rPr>
        <w:t>用户密码有效天数是根据主要岗位的密码有效天数确定的。</w:t>
      </w:r>
    </w:p>
    <w:p w:rsidR="004A1DF5" w:rsidRDefault="004A1DF5">
      <w:pPr>
        <w:ind w:firstLineChars="200" w:firstLine="480"/>
      </w:pPr>
      <w:r>
        <w:rPr>
          <w:rFonts w:hint="eastAsia"/>
        </w:rPr>
        <w:t>在以下情况下，系统自动提示用户修改密码：用户第一次登录系统时；用户密码被重置后第一次登录系统时；用户密码到期时。但在这几种情况下，系统目前不能提供联动修改用户卡密码的功能。操作员可以在用户卡管理中通过密码更新功能更新卡密码。</w:t>
      </w:r>
    </w:p>
    <w:p w:rsidR="004A1DF5" w:rsidRDefault="004A1DF5" w:rsidP="0004090F">
      <w:pPr>
        <w:pStyle w:val="6"/>
      </w:pPr>
      <w:r>
        <w:rPr>
          <w:rFonts w:hint="eastAsia"/>
        </w:rPr>
        <w:t>（二）风险提示</w:t>
      </w:r>
    </w:p>
    <w:p w:rsidR="004A1DF5" w:rsidRDefault="004A1DF5">
      <w:pPr>
        <w:ind w:firstLineChars="200" w:firstLine="480"/>
      </w:pPr>
      <w:r>
        <w:rPr>
          <w:rFonts w:hint="eastAsia"/>
        </w:rPr>
        <w:t>用户密码要妥善保管，及时修改。不要使用易于被他人猜到的数字作为密码。</w:t>
      </w:r>
    </w:p>
    <w:p w:rsidR="004A1DF5" w:rsidRDefault="004A1DF5" w:rsidP="0004090F">
      <w:pPr>
        <w:pStyle w:val="6"/>
      </w:pPr>
      <w:r>
        <w:rPr>
          <w:rFonts w:hint="eastAsia"/>
        </w:rPr>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spacing w:line="240" w:lineRule="auto"/>
              <w:jc w:val="center"/>
              <w:rPr>
                <w:rFonts w:ascii="宋体" w:hAnsi="宋体"/>
                <w:sz w:val="21"/>
              </w:rPr>
            </w:pPr>
            <w:r>
              <w:rPr>
                <w:rFonts w:ascii="宋体" w:hAnsi="宋体" w:hint="eastAsia"/>
                <w:sz w:val="21"/>
              </w:rPr>
              <w:t>1</w:t>
            </w:r>
          </w:p>
        </w:tc>
        <w:tc>
          <w:tcPr>
            <w:tcW w:w="6120" w:type="dxa"/>
          </w:tcPr>
          <w:p w:rsidR="004A1DF5" w:rsidRDefault="004A1DF5">
            <w:pPr>
              <w:spacing w:line="240" w:lineRule="auto"/>
              <w:rPr>
                <w:sz w:val="21"/>
              </w:rPr>
            </w:pPr>
            <w:r>
              <w:rPr>
                <w:rFonts w:ascii="宋体" w:hAnsi="宋体" w:hint="eastAsia"/>
                <w:sz w:val="21"/>
              </w:rPr>
              <w:t>用户选择系统导航－公共管理－用户管理－用户密码修改或者输入业务代码9105，进入用户密码修改界面</w:t>
            </w:r>
          </w:p>
        </w:tc>
      </w:tr>
      <w:tr w:rsidR="004A1DF5">
        <w:tc>
          <w:tcPr>
            <w:tcW w:w="1440" w:type="dxa"/>
          </w:tcPr>
          <w:p w:rsidR="004A1DF5" w:rsidRDefault="004A1DF5">
            <w:pPr>
              <w:spacing w:line="240" w:lineRule="auto"/>
              <w:jc w:val="center"/>
              <w:rPr>
                <w:rFonts w:ascii="宋体" w:hAnsi="宋体"/>
                <w:sz w:val="21"/>
              </w:rPr>
            </w:pPr>
            <w:r>
              <w:rPr>
                <w:rFonts w:ascii="宋体" w:hAnsi="宋体" w:hint="eastAsia"/>
                <w:sz w:val="21"/>
              </w:rPr>
              <w:t>2</w:t>
            </w:r>
          </w:p>
        </w:tc>
        <w:tc>
          <w:tcPr>
            <w:tcW w:w="6120" w:type="dxa"/>
          </w:tcPr>
          <w:p w:rsidR="004A1DF5" w:rsidRDefault="004A1DF5">
            <w:pPr>
              <w:spacing w:line="240" w:lineRule="auto"/>
              <w:rPr>
                <w:sz w:val="21"/>
              </w:rPr>
            </w:pPr>
            <w:r>
              <w:rPr>
                <w:rFonts w:hint="eastAsia"/>
                <w:sz w:val="21"/>
              </w:rPr>
              <w:t>输入旧密码和两次新密码，选择“确定</w:t>
            </w:r>
            <w:r>
              <w:rPr>
                <w:rFonts w:hint="eastAsia"/>
                <w:sz w:val="21"/>
              </w:rPr>
              <w:t>1</w:t>
            </w:r>
            <w:r>
              <w:rPr>
                <w:rFonts w:hint="eastAsia"/>
                <w:sz w:val="21"/>
              </w:rPr>
              <w:t>”按钮，修改密码</w:t>
            </w:r>
          </w:p>
        </w:tc>
      </w:tr>
      <w:tr w:rsidR="004A1DF5">
        <w:tc>
          <w:tcPr>
            <w:tcW w:w="1440" w:type="dxa"/>
          </w:tcPr>
          <w:p w:rsidR="004A1DF5" w:rsidRDefault="004A1DF5">
            <w:pPr>
              <w:spacing w:line="240" w:lineRule="auto"/>
              <w:jc w:val="center"/>
              <w:rPr>
                <w:rFonts w:ascii="宋体" w:hAnsi="宋体"/>
                <w:sz w:val="21"/>
              </w:rPr>
            </w:pPr>
            <w:r>
              <w:rPr>
                <w:rFonts w:ascii="宋体" w:hAnsi="宋体" w:hint="eastAsia"/>
                <w:sz w:val="21"/>
              </w:rPr>
              <w:t>3</w:t>
            </w:r>
          </w:p>
        </w:tc>
        <w:tc>
          <w:tcPr>
            <w:tcW w:w="6120" w:type="dxa"/>
          </w:tcPr>
          <w:p w:rsidR="004A1DF5" w:rsidRDefault="004A1DF5">
            <w:pPr>
              <w:spacing w:line="240" w:lineRule="auto"/>
              <w:rPr>
                <w:sz w:val="21"/>
              </w:rPr>
            </w:pPr>
            <w:r>
              <w:rPr>
                <w:rFonts w:hint="eastAsia"/>
                <w:sz w:val="21"/>
              </w:rPr>
              <w:t>如果柜员有用户卡，则根据系统提示刷三次用户卡，更新用户卡密码信息</w:t>
            </w:r>
          </w:p>
        </w:tc>
      </w:tr>
    </w:tbl>
    <w:p w:rsidR="004A1DF5" w:rsidRDefault="004A1DF5">
      <w:pPr>
        <w:pStyle w:val="5"/>
      </w:pPr>
      <w:r>
        <w:rPr>
          <w:rFonts w:hint="eastAsia"/>
        </w:rPr>
        <w:lastRenderedPageBreak/>
        <w:t>六、用户密码重置（业务代码</w:t>
      </w:r>
      <w:r>
        <w:rPr>
          <w:rFonts w:hint="eastAsia"/>
        </w:rPr>
        <w:t>9106</w:t>
      </w:r>
      <w:r>
        <w:rPr>
          <w:rFonts w:hint="eastAsia"/>
        </w:rPr>
        <w:t>）</w:t>
      </w:r>
    </w:p>
    <w:p w:rsidR="004A1DF5" w:rsidRDefault="004A1DF5" w:rsidP="0004090F">
      <w:pPr>
        <w:pStyle w:val="6"/>
      </w:pPr>
      <w:r>
        <w:rPr>
          <w:rFonts w:hint="eastAsia"/>
        </w:rPr>
        <w:t>（一）功能介绍</w:t>
      </w:r>
    </w:p>
    <w:p w:rsidR="004A1DF5" w:rsidRDefault="004A1DF5">
      <w:pPr>
        <w:pStyle w:val="a5"/>
        <w:ind w:firstLine="480"/>
      </w:pPr>
      <w:r>
        <w:rPr>
          <w:rFonts w:hint="eastAsia"/>
        </w:rPr>
        <w:t>在用户因密码忘记或密码错误次数超过规定次数无法登录时，通过本功能可以重置用户密码。对有卡用户，系统在完成密码重置后，会自动提示刷用户卡更新卡信息。如果不更新卡信息，可以点击</w:t>
      </w:r>
      <w:r>
        <w:rPr>
          <w:rFonts w:hint="eastAsia"/>
        </w:rPr>
        <w:t>ESC</w:t>
      </w:r>
      <w:r>
        <w:rPr>
          <w:rFonts w:hint="eastAsia"/>
        </w:rPr>
        <w:t>键退出。</w:t>
      </w:r>
    </w:p>
    <w:p w:rsidR="004A1DF5" w:rsidRDefault="004A1DF5">
      <w:pPr>
        <w:ind w:firstLineChars="183" w:firstLine="439"/>
      </w:pPr>
      <w:r>
        <w:rPr>
          <w:rFonts w:ascii="宋体" w:hAnsi="宋体" w:hint="eastAsia"/>
        </w:rPr>
        <w:t>用户密码重置需要经过授权。用户在密码重置后第一次登录系统时，系统自动提示用户进行密码修改。</w:t>
      </w:r>
    </w:p>
    <w:p w:rsidR="004A1DF5" w:rsidRDefault="004A1DF5"/>
    <w:p w:rsidR="004A1DF5" w:rsidRDefault="004A1DF5" w:rsidP="0004090F">
      <w:pPr>
        <w:pStyle w:val="6"/>
      </w:pPr>
      <w:r>
        <w:rPr>
          <w:rFonts w:hint="eastAsia"/>
        </w:rPr>
        <w:t>（二）操作步骤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spacing w:line="240" w:lineRule="auto"/>
              <w:jc w:val="center"/>
              <w:rPr>
                <w:sz w:val="21"/>
              </w:rPr>
            </w:pPr>
            <w:r>
              <w:rPr>
                <w:rFonts w:hint="eastAsia"/>
                <w:sz w:val="21"/>
              </w:rPr>
              <w:t>1</w:t>
            </w:r>
          </w:p>
        </w:tc>
        <w:tc>
          <w:tcPr>
            <w:tcW w:w="6120" w:type="dxa"/>
          </w:tcPr>
          <w:p w:rsidR="004A1DF5" w:rsidRDefault="004A1DF5">
            <w:pPr>
              <w:spacing w:line="240" w:lineRule="auto"/>
              <w:rPr>
                <w:sz w:val="21"/>
              </w:rPr>
            </w:pPr>
            <w:r>
              <w:rPr>
                <w:rFonts w:ascii="宋体" w:hAnsi="宋体" w:hint="eastAsia"/>
                <w:sz w:val="21"/>
              </w:rPr>
              <w:t>用户选择系统导航－公共管理－用户管理－用户密码重置或者输入业务代码9106，进入用户密码重置界面</w:t>
            </w:r>
          </w:p>
        </w:tc>
      </w:tr>
      <w:tr w:rsidR="004A1DF5">
        <w:tc>
          <w:tcPr>
            <w:tcW w:w="1440" w:type="dxa"/>
          </w:tcPr>
          <w:p w:rsidR="004A1DF5" w:rsidRDefault="004A1DF5">
            <w:pPr>
              <w:spacing w:line="240" w:lineRule="auto"/>
              <w:jc w:val="center"/>
              <w:rPr>
                <w:sz w:val="21"/>
              </w:rPr>
            </w:pPr>
            <w:r>
              <w:rPr>
                <w:rFonts w:hint="eastAsia"/>
                <w:sz w:val="21"/>
              </w:rPr>
              <w:t>2</w:t>
            </w:r>
          </w:p>
        </w:tc>
        <w:tc>
          <w:tcPr>
            <w:tcW w:w="6120" w:type="dxa"/>
          </w:tcPr>
          <w:p w:rsidR="004A1DF5" w:rsidRDefault="004A1DF5">
            <w:pPr>
              <w:spacing w:line="240" w:lineRule="auto"/>
              <w:rPr>
                <w:sz w:val="21"/>
              </w:rPr>
            </w:pPr>
            <w:r>
              <w:rPr>
                <w:rFonts w:hint="eastAsia"/>
                <w:sz w:val="21"/>
              </w:rPr>
              <w:t>输入用户号和两次新密码，选择“确定</w:t>
            </w:r>
            <w:r>
              <w:rPr>
                <w:rFonts w:hint="eastAsia"/>
                <w:sz w:val="21"/>
              </w:rPr>
              <w:t>1</w:t>
            </w:r>
            <w:r>
              <w:rPr>
                <w:rFonts w:hint="eastAsia"/>
                <w:sz w:val="21"/>
              </w:rPr>
              <w:t>”按钮，经授权人员审核授权后，系统执行重置操作</w:t>
            </w:r>
          </w:p>
        </w:tc>
      </w:tr>
      <w:tr w:rsidR="004A1DF5">
        <w:tc>
          <w:tcPr>
            <w:tcW w:w="1440" w:type="dxa"/>
          </w:tcPr>
          <w:p w:rsidR="004A1DF5" w:rsidRDefault="004A1DF5">
            <w:pPr>
              <w:spacing w:line="240" w:lineRule="auto"/>
              <w:jc w:val="center"/>
              <w:rPr>
                <w:sz w:val="21"/>
              </w:rPr>
            </w:pPr>
            <w:r>
              <w:rPr>
                <w:rFonts w:hint="eastAsia"/>
                <w:sz w:val="21"/>
              </w:rPr>
              <w:t>3</w:t>
            </w:r>
          </w:p>
        </w:tc>
        <w:tc>
          <w:tcPr>
            <w:tcW w:w="6120" w:type="dxa"/>
          </w:tcPr>
          <w:p w:rsidR="004A1DF5" w:rsidRDefault="004A1DF5">
            <w:pPr>
              <w:spacing w:line="240" w:lineRule="auto"/>
              <w:rPr>
                <w:sz w:val="21"/>
              </w:rPr>
            </w:pPr>
            <w:r>
              <w:rPr>
                <w:rFonts w:hint="eastAsia"/>
                <w:sz w:val="21"/>
              </w:rPr>
              <w:t>如果柜员有用户卡，则根据系统提示刷三次用户卡，更新用户卡密码信息。</w:t>
            </w:r>
          </w:p>
        </w:tc>
      </w:tr>
    </w:tbl>
    <w:p w:rsidR="004A1DF5" w:rsidRDefault="004A1DF5"/>
    <w:p w:rsidR="004A1DF5" w:rsidRDefault="004A1DF5" w:rsidP="0004090F">
      <w:pPr>
        <w:pStyle w:val="5"/>
      </w:pPr>
      <w:r>
        <w:rPr>
          <w:rFonts w:hint="eastAsia"/>
        </w:rPr>
        <w:t>七、权限定义管理（业务代码</w:t>
      </w:r>
      <w:r>
        <w:rPr>
          <w:rFonts w:hint="eastAsia"/>
        </w:rPr>
        <w:t>9107</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通过本功能实现权限定义的增、删、改、查。</w:t>
      </w:r>
    </w:p>
    <w:p w:rsidR="004A1DF5" w:rsidRDefault="004A1DF5">
      <w:pPr>
        <w:pStyle w:val="6"/>
      </w:pPr>
      <w:r>
        <w:rPr>
          <w:rFonts w:hint="eastAsia"/>
        </w:rPr>
        <w:t>（二）风险提示</w:t>
      </w:r>
    </w:p>
    <w:p w:rsidR="004A1DF5" w:rsidRDefault="004A1DF5">
      <w:pPr>
        <w:ind w:firstLineChars="200" w:firstLine="480"/>
      </w:pPr>
      <w:r>
        <w:rPr>
          <w:rFonts w:hint="eastAsia"/>
        </w:rPr>
        <w:t>1</w:t>
      </w:r>
      <w:r>
        <w:rPr>
          <w:rFonts w:hint="eastAsia"/>
        </w:rPr>
        <w:t>、删除权限定义将连带删除对应的岗位权限、岗位可授权权限、柜员权限、柜员可授权权限；误删除会导致某些操作不能进行。如果误删除，除了要重新增加权限定义外，还要补增加相应的岗位权限、岗位可授权权限等。</w:t>
      </w:r>
    </w:p>
    <w:p w:rsidR="004A1DF5" w:rsidRDefault="004A1DF5">
      <w:pPr>
        <w:ind w:firstLineChars="200" w:firstLine="480"/>
      </w:pPr>
      <w:r>
        <w:rPr>
          <w:rFonts w:hint="eastAsia"/>
        </w:rPr>
        <w:t>2</w:t>
      </w:r>
      <w:r>
        <w:rPr>
          <w:rFonts w:hint="eastAsia"/>
        </w:rPr>
        <w:t>、权限定义要发挥作用，需要开发人员程序的配合。</w:t>
      </w:r>
    </w:p>
    <w:p w:rsidR="004A1DF5" w:rsidRDefault="004A1DF5">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rPr>
                <w:sz w:val="21"/>
              </w:rPr>
            </w:pPr>
            <w:r>
              <w:rPr>
                <w:rFonts w:hint="eastAsia"/>
                <w:sz w:val="21"/>
              </w:rPr>
              <w:t>权限定义</w:t>
            </w:r>
          </w:p>
        </w:tc>
        <w:tc>
          <w:tcPr>
            <w:tcW w:w="6254" w:type="dxa"/>
          </w:tcPr>
          <w:p w:rsidR="004A1DF5" w:rsidRDefault="004A1DF5">
            <w:pPr>
              <w:spacing w:line="240" w:lineRule="auto"/>
              <w:rPr>
                <w:sz w:val="21"/>
              </w:rPr>
            </w:pPr>
            <w:r>
              <w:rPr>
                <w:rFonts w:hAnsi="Arial" w:cs="Arial" w:hint="eastAsia"/>
                <w:sz w:val="21"/>
              </w:rPr>
              <w:t>权限定义是系统中的一个个功能，由权限码和操作权限组合而成，</w:t>
            </w:r>
            <w:r>
              <w:rPr>
                <w:rFonts w:ascii="宋体" w:hint="eastAsia"/>
                <w:kern w:val="0"/>
                <w:sz w:val="21"/>
              </w:rPr>
              <w:t>构成一个权限的基本要素。</w:t>
            </w:r>
          </w:p>
        </w:tc>
      </w:tr>
      <w:tr w:rsidR="004A1DF5">
        <w:tc>
          <w:tcPr>
            <w:tcW w:w="2268" w:type="dxa"/>
          </w:tcPr>
          <w:p w:rsidR="004A1DF5" w:rsidRDefault="004A1DF5">
            <w:pPr>
              <w:spacing w:line="240" w:lineRule="auto"/>
              <w:rPr>
                <w:sz w:val="21"/>
              </w:rPr>
            </w:pPr>
            <w:r>
              <w:rPr>
                <w:rFonts w:hint="eastAsia"/>
                <w:sz w:val="21"/>
              </w:rPr>
              <w:lastRenderedPageBreak/>
              <w:t>操作权限</w:t>
            </w:r>
          </w:p>
        </w:tc>
        <w:tc>
          <w:tcPr>
            <w:tcW w:w="6254" w:type="dxa"/>
          </w:tcPr>
          <w:p w:rsidR="004A1DF5" w:rsidRDefault="004A1DF5">
            <w:pPr>
              <w:spacing w:line="240" w:lineRule="auto"/>
              <w:rPr>
                <w:sz w:val="21"/>
              </w:rPr>
            </w:pPr>
            <w:r>
              <w:rPr>
                <w:rFonts w:ascii="宋体" w:hint="eastAsia"/>
                <w:kern w:val="0"/>
                <w:sz w:val="21"/>
              </w:rPr>
              <w:t>为了使权限管理更贴近业务需要，对权限码所能操作的数据更进一步细化。系统有几个保留的操作权限定义，*TL：柜员本身；*SB：柜员所属的机构；*LW：柜员所属机构的下属机构；*CV：柜员所属机构及其下属机构。操作权限可输入最多3位字符长度。</w:t>
            </w:r>
          </w:p>
        </w:tc>
      </w:tr>
    </w:tbl>
    <w:p w:rsidR="004A1DF5" w:rsidRDefault="004A1DF5">
      <w:pPr>
        <w:pStyle w:val="6"/>
      </w:pPr>
      <w:r>
        <w:rPr>
          <w:rFonts w:hint="eastAsia"/>
        </w:rPr>
        <w:t>（四）操作步骤</w:t>
      </w:r>
    </w:p>
    <w:p w:rsidR="004A1DF5" w:rsidRDefault="004A1DF5">
      <w:pPr>
        <w:numPr>
          <w:ilvl w:val="1"/>
          <w:numId w:val="204"/>
        </w:numPr>
      </w:pPr>
      <w:r>
        <w:rPr>
          <w:rFonts w:hint="eastAsia"/>
        </w:rPr>
        <w:t>新增权限定义</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03"/>
              </w:numPr>
              <w:spacing w:line="240" w:lineRule="auto"/>
              <w:jc w:val="center"/>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用户选择系统导航－公共管理－用户管理－权限定义管理或者输入业务代码9107，进入权限定义管理界面</w:t>
            </w:r>
          </w:p>
        </w:tc>
      </w:tr>
      <w:tr w:rsidR="004A1DF5">
        <w:tc>
          <w:tcPr>
            <w:tcW w:w="1440" w:type="dxa"/>
          </w:tcPr>
          <w:p w:rsidR="004A1DF5" w:rsidRDefault="004A1DF5">
            <w:pPr>
              <w:numPr>
                <w:ilvl w:val="0"/>
                <w:numId w:val="203"/>
              </w:numPr>
              <w:spacing w:line="240" w:lineRule="auto"/>
              <w:jc w:val="center"/>
              <w:rPr>
                <w:sz w:val="21"/>
              </w:rPr>
            </w:pPr>
          </w:p>
        </w:tc>
        <w:tc>
          <w:tcPr>
            <w:tcW w:w="6120" w:type="dxa"/>
          </w:tcPr>
          <w:p w:rsidR="004A1DF5" w:rsidRDefault="004A1DF5">
            <w:pPr>
              <w:spacing w:line="240" w:lineRule="auto"/>
              <w:rPr>
                <w:sz w:val="21"/>
              </w:rPr>
            </w:pPr>
            <w:r>
              <w:rPr>
                <w:rFonts w:hint="eastAsia"/>
                <w:sz w:val="21"/>
              </w:rPr>
              <w:t>选择“新增</w:t>
            </w:r>
            <w:r>
              <w:rPr>
                <w:rFonts w:hint="eastAsia"/>
                <w:sz w:val="21"/>
              </w:rPr>
              <w:t>2</w:t>
            </w:r>
            <w:r>
              <w:rPr>
                <w:rFonts w:hint="eastAsia"/>
                <w:sz w:val="21"/>
              </w:rPr>
              <w:t>”按钮，进入增加权限定义窗口</w:t>
            </w:r>
          </w:p>
        </w:tc>
      </w:tr>
      <w:tr w:rsidR="004A1DF5">
        <w:tc>
          <w:tcPr>
            <w:tcW w:w="1440" w:type="dxa"/>
          </w:tcPr>
          <w:p w:rsidR="004A1DF5" w:rsidRDefault="004A1DF5">
            <w:pPr>
              <w:numPr>
                <w:ilvl w:val="0"/>
                <w:numId w:val="203"/>
              </w:numPr>
              <w:spacing w:line="240" w:lineRule="auto"/>
              <w:jc w:val="center"/>
              <w:rPr>
                <w:sz w:val="21"/>
              </w:rPr>
            </w:pPr>
          </w:p>
        </w:tc>
        <w:tc>
          <w:tcPr>
            <w:tcW w:w="6120" w:type="dxa"/>
          </w:tcPr>
          <w:p w:rsidR="004A1DF5" w:rsidRDefault="004A1DF5">
            <w:pPr>
              <w:spacing w:line="240" w:lineRule="auto"/>
              <w:rPr>
                <w:sz w:val="21"/>
              </w:rPr>
            </w:pPr>
            <w:r>
              <w:rPr>
                <w:rFonts w:hint="eastAsia"/>
                <w:sz w:val="21"/>
              </w:rPr>
              <w:t>选择输入权限码，输入操作权限和权限名称，选择“确定</w:t>
            </w:r>
            <w:r>
              <w:rPr>
                <w:rFonts w:hint="eastAsia"/>
                <w:sz w:val="21"/>
              </w:rPr>
              <w:t>1</w:t>
            </w:r>
            <w:r>
              <w:rPr>
                <w:rFonts w:hint="eastAsia"/>
                <w:sz w:val="21"/>
              </w:rPr>
              <w:t>”按钮</w:t>
            </w:r>
          </w:p>
        </w:tc>
      </w:tr>
    </w:tbl>
    <w:p w:rsidR="004A1DF5" w:rsidRDefault="004A1DF5">
      <w:pPr>
        <w:numPr>
          <w:ilvl w:val="1"/>
          <w:numId w:val="204"/>
        </w:numPr>
      </w:pPr>
      <w:r>
        <w:rPr>
          <w:rFonts w:hint="eastAsia"/>
        </w:rPr>
        <w:t>修改权限定义</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27"/>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用户选择系统导航－公共管理－用户管理－权限定义管理或者输入业务代码9107，进入权限定义管理界面</w:t>
            </w:r>
          </w:p>
        </w:tc>
      </w:tr>
      <w:tr w:rsidR="004A1DF5">
        <w:tc>
          <w:tcPr>
            <w:tcW w:w="1440" w:type="dxa"/>
          </w:tcPr>
          <w:p w:rsidR="004A1DF5" w:rsidRDefault="004A1DF5">
            <w:pPr>
              <w:numPr>
                <w:ilvl w:val="0"/>
                <w:numId w:val="227"/>
              </w:numPr>
              <w:spacing w:line="240" w:lineRule="auto"/>
              <w:rPr>
                <w:sz w:val="21"/>
              </w:rPr>
            </w:pPr>
          </w:p>
        </w:tc>
        <w:tc>
          <w:tcPr>
            <w:tcW w:w="6120" w:type="dxa"/>
          </w:tcPr>
          <w:p w:rsidR="004A1DF5" w:rsidRDefault="004A1DF5">
            <w:pPr>
              <w:spacing w:line="240" w:lineRule="auto"/>
              <w:rPr>
                <w:sz w:val="21"/>
              </w:rPr>
            </w:pPr>
            <w:r>
              <w:rPr>
                <w:rFonts w:hint="eastAsia"/>
                <w:sz w:val="21"/>
              </w:rPr>
              <w:t>输入查询条件，查询出需操作的</w:t>
            </w:r>
            <w:r>
              <w:rPr>
                <w:rFonts w:ascii="宋体" w:hAnsi="宋体" w:hint="eastAsia"/>
                <w:sz w:val="21"/>
              </w:rPr>
              <w:t>权限定义</w:t>
            </w:r>
          </w:p>
        </w:tc>
      </w:tr>
      <w:tr w:rsidR="004A1DF5">
        <w:tc>
          <w:tcPr>
            <w:tcW w:w="1440" w:type="dxa"/>
          </w:tcPr>
          <w:p w:rsidR="004A1DF5" w:rsidRDefault="004A1DF5">
            <w:pPr>
              <w:numPr>
                <w:ilvl w:val="0"/>
                <w:numId w:val="227"/>
              </w:numPr>
              <w:spacing w:line="240" w:lineRule="auto"/>
              <w:rPr>
                <w:sz w:val="21"/>
              </w:rPr>
            </w:pPr>
          </w:p>
        </w:tc>
        <w:tc>
          <w:tcPr>
            <w:tcW w:w="6120" w:type="dxa"/>
          </w:tcPr>
          <w:p w:rsidR="004A1DF5" w:rsidRDefault="004A1DF5">
            <w:pPr>
              <w:spacing w:line="240" w:lineRule="auto"/>
              <w:rPr>
                <w:sz w:val="21"/>
              </w:rPr>
            </w:pPr>
            <w:r>
              <w:rPr>
                <w:rFonts w:hint="eastAsia"/>
                <w:sz w:val="21"/>
              </w:rPr>
              <w:t>在列表中选择拟修改记录，选择“修改</w:t>
            </w:r>
            <w:r>
              <w:rPr>
                <w:rFonts w:hint="eastAsia"/>
                <w:sz w:val="21"/>
              </w:rPr>
              <w:t>3</w:t>
            </w:r>
            <w:r>
              <w:rPr>
                <w:rFonts w:hint="eastAsia"/>
                <w:sz w:val="21"/>
              </w:rPr>
              <w:t>”按钮，输入修改数据，选择“确定</w:t>
            </w:r>
            <w:r>
              <w:rPr>
                <w:rFonts w:hint="eastAsia"/>
                <w:sz w:val="21"/>
              </w:rPr>
              <w:t>1</w:t>
            </w:r>
            <w:r>
              <w:rPr>
                <w:rFonts w:hint="eastAsia"/>
                <w:sz w:val="21"/>
              </w:rPr>
              <w:t>”按钮</w:t>
            </w:r>
          </w:p>
        </w:tc>
      </w:tr>
    </w:tbl>
    <w:p w:rsidR="004A1DF5" w:rsidRDefault="004A1DF5">
      <w:pPr>
        <w:numPr>
          <w:ilvl w:val="1"/>
          <w:numId w:val="204"/>
        </w:numPr>
      </w:pPr>
      <w:r>
        <w:rPr>
          <w:rFonts w:hint="eastAsia"/>
        </w:rPr>
        <w:t>删除权限定义</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28"/>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用户选择系统导航－公共管理－用户管理－权限定义管理或者输入业务代码9107，进入权限定义管理界面</w:t>
            </w:r>
          </w:p>
        </w:tc>
      </w:tr>
      <w:tr w:rsidR="004A1DF5">
        <w:tc>
          <w:tcPr>
            <w:tcW w:w="1440" w:type="dxa"/>
          </w:tcPr>
          <w:p w:rsidR="004A1DF5" w:rsidRDefault="004A1DF5">
            <w:pPr>
              <w:numPr>
                <w:ilvl w:val="0"/>
                <w:numId w:val="228"/>
              </w:numPr>
              <w:spacing w:line="240" w:lineRule="auto"/>
              <w:rPr>
                <w:sz w:val="21"/>
              </w:rPr>
            </w:pPr>
          </w:p>
        </w:tc>
        <w:tc>
          <w:tcPr>
            <w:tcW w:w="6120" w:type="dxa"/>
          </w:tcPr>
          <w:p w:rsidR="004A1DF5" w:rsidRDefault="004A1DF5">
            <w:pPr>
              <w:spacing w:line="240" w:lineRule="auto"/>
              <w:rPr>
                <w:sz w:val="21"/>
              </w:rPr>
            </w:pPr>
            <w:r>
              <w:rPr>
                <w:rFonts w:hint="eastAsia"/>
                <w:sz w:val="21"/>
              </w:rPr>
              <w:t>输入查询条件，查询出需操作的</w:t>
            </w:r>
            <w:r>
              <w:rPr>
                <w:rFonts w:ascii="宋体" w:hAnsi="宋体" w:hint="eastAsia"/>
                <w:sz w:val="21"/>
              </w:rPr>
              <w:t>权限定义</w:t>
            </w:r>
          </w:p>
        </w:tc>
      </w:tr>
      <w:tr w:rsidR="004A1DF5">
        <w:tc>
          <w:tcPr>
            <w:tcW w:w="1440" w:type="dxa"/>
          </w:tcPr>
          <w:p w:rsidR="004A1DF5" w:rsidRDefault="004A1DF5">
            <w:pPr>
              <w:numPr>
                <w:ilvl w:val="0"/>
                <w:numId w:val="228"/>
              </w:numPr>
              <w:spacing w:line="240" w:lineRule="auto"/>
              <w:rPr>
                <w:sz w:val="21"/>
              </w:rPr>
            </w:pPr>
          </w:p>
        </w:tc>
        <w:tc>
          <w:tcPr>
            <w:tcW w:w="6120" w:type="dxa"/>
          </w:tcPr>
          <w:p w:rsidR="004A1DF5" w:rsidRDefault="004A1DF5">
            <w:pPr>
              <w:spacing w:line="240" w:lineRule="auto"/>
              <w:rPr>
                <w:sz w:val="21"/>
              </w:rPr>
            </w:pPr>
            <w:r>
              <w:rPr>
                <w:rFonts w:hint="eastAsia"/>
                <w:sz w:val="21"/>
              </w:rPr>
              <w:t>在列表中选择拟删除记录，选择“删除</w:t>
            </w:r>
            <w:r>
              <w:rPr>
                <w:rFonts w:hint="eastAsia"/>
                <w:sz w:val="21"/>
              </w:rPr>
              <w:t>4</w:t>
            </w:r>
            <w:r>
              <w:rPr>
                <w:rFonts w:hint="eastAsia"/>
                <w:sz w:val="21"/>
              </w:rPr>
              <w:t>”按钮，在弹出的确认提示对话框中确认</w:t>
            </w:r>
          </w:p>
        </w:tc>
      </w:tr>
    </w:tbl>
    <w:p w:rsidR="004A1DF5" w:rsidRDefault="004A1DF5">
      <w:pPr>
        <w:spacing w:line="480" w:lineRule="auto"/>
      </w:pPr>
    </w:p>
    <w:p w:rsidR="004A1DF5" w:rsidRDefault="004A1DF5" w:rsidP="0004090F">
      <w:pPr>
        <w:pStyle w:val="5"/>
      </w:pPr>
      <w:r>
        <w:rPr>
          <w:rFonts w:hint="eastAsia"/>
        </w:rPr>
        <w:t>八、权限码管理（业务代码</w:t>
      </w:r>
      <w:r>
        <w:rPr>
          <w:rFonts w:hint="eastAsia"/>
        </w:rPr>
        <w:t>9108</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权限码的设置、维护和查询。</w:t>
      </w:r>
    </w:p>
    <w:p w:rsidR="004A1DF5" w:rsidRDefault="004A1DF5">
      <w:pPr>
        <w:pStyle w:val="6"/>
      </w:pPr>
      <w:r>
        <w:rPr>
          <w:rFonts w:hint="eastAsia"/>
        </w:rPr>
        <w:t>（二）风险提示</w:t>
      </w:r>
    </w:p>
    <w:p w:rsidR="004A1DF5" w:rsidRDefault="004A1DF5">
      <w:pPr>
        <w:ind w:firstLineChars="200" w:firstLine="480"/>
      </w:pPr>
      <w:r>
        <w:rPr>
          <w:rFonts w:hint="eastAsia"/>
        </w:rPr>
        <w:t>1</w:t>
      </w:r>
      <w:r>
        <w:rPr>
          <w:rFonts w:hint="eastAsia"/>
        </w:rPr>
        <w:t>、删除权限码会连带删除权限定义、对应岗位权限、岗位可授权限、柜员权限和柜员可授权限。误删除，可能会导致某些操作不能进行。</w:t>
      </w:r>
    </w:p>
    <w:p w:rsidR="004A1DF5" w:rsidRDefault="004A1DF5">
      <w:pPr>
        <w:ind w:firstLineChars="200" w:firstLine="480"/>
      </w:pPr>
      <w:r>
        <w:rPr>
          <w:rFonts w:hint="eastAsia"/>
        </w:rPr>
        <w:lastRenderedPageBreak/>
        <w:t>2</w:t>
      </w:r>
      <w:r>
        <w:rPr>
          <w:rFonts w:hint="eastAsia"/>
        </w:rPr>
        <w:t>、权限码必须经程序开发人员写入工作条或程序，才会发挥作用。</w:t>
      </w:r>
    </w:p>
    <w:p w:rsidR="004A1DF5" w:rsidRDefault="004A1DF5">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rPr>
                <w:sz w:val="21"/>
              </w:rPr>
            </w:pPr>
            <w:r>
              <w:rPr>
                <w:rFonts w:hint="eastAsia"/>
                <w:sz w:val="21"/>
              </w:rPr>
              <w:t>权限码</w:t>
            </w:r>
          </w:p>
        </w:tc>
        <w:tc>
          <w:tcPr>
            <w:tcW w:w="6254" w:type="dxa"/>
          </w:tcPr>
          <w:p w:rsidR="004A1DF5" w:rsidRDefault="004A1DF5">
            <w:pPr>
              <w:spacing w:line="240" w:lineRule="auto"/>
              <w:rPr>
                <w:sz w:val="21"/>
              </w:rPr>
            </w:pPr>
            <w:r>
              <w:rPr>
                <w:rFonts w:ascii="宋体" w:hint="eastAsia"/>
                <w:kern w:val="0"/>
                <w:sz w:val="21"/>
              </w:rPr>
              <w:t>定义一个业务动作的权限名称，每一个工作条都有相应的权限码，不同的作业条可以设置相同的权限码。权限码的字符长度为8位，目前系统使用的权限码一般是8位英文字母，个别有数字。权限码的一般编码规则：前两位是所在系统的系统代码、中间三位为名词缩写、后三位是动词缩写。</w:t>
            </w:r>
          </w:p>
        </w:tc>
      </w:tr>
    </w:tbl>
    <w:p w:rsidR="004A1DF5" w:rsidRDefault="004A1DF5">
      <w:pPr>
        <w:pStyle w:val="6"/>
      </w:pPr>
      <w:r>
        <w:rPr>
          <w:rFonts w:hint="eastAsia"/>
        </w:rPr>
        <w:t>（四）操作要点</w:t>
      </w:r>
    </w:p>
    <w:p w:rsidR="004A1DF5" w:rsidRDefault="004A1DF5">
      <w:pPr>
        <w:ind w:firstLineChars="200" w:firstLine="480"/>
      </w:pPr>
      <w:r>
        <w:rPr>
          <w:rFonts w:hint="eastAsia"/>
        </w:rPr>
        <w:t>1</w:t>
      </w:r>
      <w:r>
        <w:rPr>
          <w:rFonts w:hint="eastAsia"/>
        </w:rPr>
        <w:t>、如权限定义的操作权限不为空，则在增加权限码时不要选择自动增加权限定义。</w:t>
      </w:r>
    </w:p>
    <w:p w:rsidR="004A1DF5" w:rsidRDefault="004A1DF5">
      <w:pPr>
        <w:pStyle w:val="6"/>
      </w:pPr>
      <w:r>
        <w:rPr>
          <w:rFonts w:hint="eastAsia"/>
        </w:rPr>
        <w:t>（五）操作步骤</w:t>
      </w:r>
    </w:p>
    <w:p w:rsidR="004A1DF5" w:rsidRDefault="004A1DF5" w:rsidP="00C85378">
      <w:pPr>
        <w:numPr>
          <w:ilvl w:val="2"/>
          <w:numId w:val="197"/>
        </w:numPr>
        <w:tabs>
          <w:tab w:val="left" w:pos="1080"/>
        </w:tabs>
        <w:ind w:left="900" w:hanging="357"/>
      </w:pPr>
      <w:r>
        <w:rPr>
          <w:rFonts w:hint="eastAsia"/>
        </w:rPr>
        <w:t>新增权限码</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3"/>
                <w:numId w:val="197"/>
              </w:numPr>
              <w:spacing w:line="240" w:lineRule="auto"/>
              <w:jc w:val="center"/>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用户选择系统导航－公共管理－用户管理－权限码管理或者输入业务代码9108，进入权限码管理界面</w:t>
            </w:r>
          </w:p>
        </w:tc>
      </w:tr>
      <w:tr w:rsidR="004A1DF5">
        <w:tc>
          <w:tcPr>
            <w:tcW w:w="1440" w:type="dxa"/>
          </w:tcPr>
          <w:p w:rsidR="004A1DF5" w:rsidRDefault="004A1DF5">
            <w:pPr>
              <w:numPr>
                <w:ilvl w:val="3"/>
                <w:numId w:val="197"/>
              </w:numPr>
              <w:spacing w:line="240" w:lineRule="auto"/>
              <w:jc w:val="center"/>
              <w:rPr>
                <w:sz w:val="21"/>
              </w:rPr>
            </w:pPr>
          </w:p>
        </w:tc>
        <w:tc>
          <w:tcPr>
            <w:tcW w:w="6120" w:type="dxa"/>
          </w:tcPr>
          <w:p w:rsidR="004A1DF5" w:rsidRDefault="004A1DF5">
            <w:pPr>
              <w:spacing w:line="240" w:lineRule="auto"/>
              <w:rPr>
                <w:sz w:val="21"/>
              </w:rPr>
            </w:pPr>
            <w:r>
              <w:rPr>
                <w:rFonts w:hint="eastAsia"/>
                <w:sz w:val="21"/>
              </w:rPr>
              <w:t>选择“新增</w:t>
            </w:r>
            <w:r>
              <w:rPr>
                <w:rFonts w:hint="eastAsia"/>
                <w:sz w:val="21"/>
              </w:rPr>
              <w:t>2</w:t>
            </w:r>
            <w:r>
              <w:rPr>
                <w:rFonts w:hint="eastAsia"/>
                <w:sz w:val="21"/>
              </w:rPr>
              <w:t>”按钮，进入增加权限码窗口</w:t>
            </w:r>
          </w:p>
        </w:tc>
      </w:tr>
      <w:tr w:rsidR="004A1DF5">
        <w:tc>
          <w:tcPr>
            <w:tcW w:w="1440" w:type="dxa"/>
          </w:tcPr>
          <w:p w:rsidR="004A1DF5" w:rsidRDefault="004A1DF5">
            <w:pPr>
              <w:numPr>
                <w:ilvl w:val="3"/>
                <w:numId w:val="197"/>
              </w:numPr>
              <w:spacing w:line="240" w:lineRule="auto"/>
              <w:jc w:val="center"/>
              <w:rPr>
                <w:sz w:val="21"/>
              </w:rPr>
            </w:pPr>
          </w:p>
        </w:tc>
        <w:tc>
          <w:tcPr>
            <w:tcW w:w="6120" w:type="dxa"/>
          </w:tcPr>
          <w:p w:rsidR="004A1DF5" w:rsidRDefault="004A1DF5">
            <w:pPr>
              <w:spacing w:line="240" w:lineRule="auto"/>
              <w:rPr>
                <w:sz w:val="21"/>
              </w:rPr>
            </w:pPr>
            <w:r>
              <w:rPr>
                <w:rFonts w:hint="eastAsia"/>
                <w:sz w:val="21"/>
              </w:rPr>
              <w:t>输入权限码，选择输入系统代码，选择“确定</w:t>
            </w:r>
            <w:r>
              <w:rPr>
                <w:rFonts w:hint="eastAsia"/>
                <w:sz w:val="21"/>
              </w:rPr>
              <w:t>1</w:t>
            </w:r>
            <w:r>
              <w:rPr>
                <w:rFonts w:hint="eastAsia"/>
                <w:sz w:val="21"/>
              </w:rPr>
              <w:t>”按钮。如果操作权限为空，可在“自动增加一条与权限码同名，操作权限为空的权限定义”的选项前打勾，则可连带增加权限定义。</w:t>
            </w:r>
          </w:p>
        </w:tc>
      </w:tr>
    </w:tbl>
    <w:p w:rsidR="004A1DF5" w:rsidRDefault="004A1DF5" w:rsidP="00C85378">
      <w:pPr>
        <w:numPr>
          <w:ilvl w:val="2"/>
          <w:numId w:val="197"/>
        </w:numPr>
        <w:tabs>
          <w:tab w:val="left" w:pos="1080"/>
        </w:tabs>
        <w:ind w:left="900" w:hanging="357"/>
      </w:pPr>
      <w:r>
        <w:rPr>
          <w:rFonts w:hint="eastAsia"/>
        </w:rPr>
        <w:t>修改权限码</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3"/>
                <w:numId w:val="197"/>
              </w:numPr>
              <w:spacing w:line="240" w:lineRule="auto"/>
              <w:jc w:val="center"/>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用户选择系统导航－公共管理－用户管理－权限码管理或者输入业务代码9108，进入权限码管理界面</w:t>
            </w:r>
          </w:p>
        </w:tc>
      </w:tr>
      <w:tr w:rsidR="004A1DF5">
        <w:tc>
          <w:tcPr>
            <w:tcW w:w="1440" w:type="dxa"/>
          </w:tcPr>
          <w:p w:rsidR="004A1DF5" w:rsidRDefault="004A1DF5">
            <w:pPr>
              <w:numPr>
                <w:ilvl w:val="3"/>
                <w:numId w:val="197"/>
              </w:numPr>
              <w:spacing w:line="240" w:lineRule="auto"/>
              <w:jc w:val="center"/>
              <w:rPr>
                <w:sz w:val="21"/>
              </w:rPr>
            </w:pPr>
          </w:p>
        </w:tc>
        <w:tc>
          <w:tcPr>
            <w:tcW w:w="6120" w:type="dxa"/>
          </w:tcPr>
          <w:p w:rsidR="004A1DF5" w:rsidRDefault="004A1DF5">
            <w:pPr>
              <w:spacing w:line="240" w:lineRule="auto"/>
              <w:rPr>
                <w:sz w:val="21"/>
              </w:rPr>
            </w:pPr>
            <w:r>
              <w:rPr>
                <w:rFonts w:hint="eastAsia"/>
                <w:sz w:val="21"/>
              </w:rPr>
              <w:t>输入查询条件，查询出需操作的</w:t>
            </w:r>
            <w:r>
              <w:rPr>
                <w:rFonts w:ascii="宋体" w:hAnsi="宋体" w:hint="eastAsia"/>
                <w:sz w:val="21"/>
              </w:rPr>
              <w:t>权限码</w:t>
            </w:r>
          </w:p>
        </w:tc>
      </w:tr>
      <w:tr w:rsidR="004A1DF5">
        <w:tc>
          <w:tcPr>
            <w:tcW w:w="1440" w:type="dxa"/>
          </w:tcPr>
          <w:p w:rsidR="004A1DF5" w:rsidRDefault="004A1DF5">
            <w:pPr>
              <w:numPr>
                <w:ilvl w:val="3"/>
                <w:numId w:val="197"/>
              </w:numPr>
              <w:spacing w:line="240" w:lineRule="auto"/>
              <w:jc w:val="center"/>
              <w:rPr>
                <w:sz w:val="21"/>
              </w:rPr>
            </w:pPr>
          </w:p>
        </w:tc>
        <w:tc>
          <w:tcPr>
            <w:tcW w:w="6120" w:type="dxa"/>
          </w:tcPr>
          <w:p w:rsidR="004A1DF5" w:rsidRDefault="004A1DF5">
            <w:pPr>
              <w:spacing w:line="240" w:lineRule="auto"/>
              <w:rPr>
                <w:sz w:val="21"/>
              </w:rPr>
            </w:pPr>
            <w:r>
              <w:rPr>
                <w:rFonts w:hint="eastAsia"/>
                <w:sz w:val="21"/>
              </w:rPr>
              <w:t>在显示的符合条件的权限码列表中，选定记录，选择“修改</w:t>
            </w:r>
            <w:r>
              <w:rPr>
                <w:rFonts w:hint="eastAsia"/>
                <w:sz w:val="21"/>
              </w:rPr>
              <w:t>3</w:t>
            </w:r>
            <w:r>
              <w:rPr>
                <w:rFonts w:hint="eastAsia"/>
                <w:sz w:val="21"/>
              </w:rPr>
              <w:t>”按钮，输入修改数据，选择“确定</w:t>
            </w:r>
            <w:r>
              <w:rPr>
                <w:rFonts w:hint="eastAsia"/>
                <w:sz w:val="21"/>
              </w:rPr>
              <w:t>1</w:t>
            </w:r>
            <w:r>
              <w:rPr>
                <w:rFonts w:hint="eastAsia"/>
                <w:sz w:val="21"/>
              </w:rPr>
              <w:t>”按钮更新数据</w:t>
            </w:r>
          </w:p>
        </w:tc>
      </w:tr>
    </w:tbl>
    <w:p w:rsidR="004A1DF5" w:rsidRDefault="004A1DF5" w:rsidP="00C85378">
      <w:pPr>
        <w:numPr>
          <w:ilvl w:val="2"/>
          <w:numId w:val="197"/>
        </w:numPr>
        <w:tabs>
          <w:tab w:val="left" w:pos="1080"/>
        </w:tabs>
        <w:ind w:left="900" w:hanging="357"/>
      </w:pPr>
      <w:r>
        <w:rPr>
          <w:rFonts w:hint="eastAsia"/>
        </w:rPr>
        <w:t>删除权限码</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3"/>
                <w:numId w:val="197"/>
              </w:numPr>
              <w:spacing w:line="240" w:lineRule="auto"/>
              <w:jc w:val="center"/>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用户选择系统导航－公共管理－用户管理－权限码管理或者输入业务代码9108，进入权限码管理界面</w:t>
            </w:r>
          </w:p>
        </w:tc>
      </w:tr>
      <w:tr w:rsidR="004A1DF5">
        <w:tc>
          <w:tcPr>
            <w:tcW w:w="1440" w:type="dxa"/>
          </w:tcPr>
          <w:p w:rsidR="004A1DF5" w:rsidRDefault="004A1DF5">
            <w:pPr>
              <w:numPr>
                <w:ilvl w:val="3"/>
                <w:numId w:val="197"/>
              </w:numPr>
              <w:spacing w:line="240" w:lineRule="auto"/>
              <w:jc w:val="center"/>
              <w:rPr>
                <w:sz w:val="21"/>
              </w:rPr>
            </w:pPr>
          </w:p>
        </w:tc>
        <w:tc>
          <w:tcPr>
            <w:tcW w:w="6120" w:type="dxa"/>
          </w:tcPr>
          <w:p w:rsidR="004A1DF5" w:rsidRDefault="004A1DF5">
            <w:pPr>
              <w:spacing w:line="240" w:lineRule="auto"/>
              <w:rPr>
                <w:sz w:val="21"/>
              </w:rPr>
            </w:pPr>
            <w:r>
              <w:rPr>
                <w:rFonts w:hint="eastAsia"/>
                <w:sz w:val="21"/>
              </w:rPr>
              <w:t>输入查询条件，查询出需操作的</w:t>
            </w:r>
            <w:r>
              <w:rPr>
                <w:rFonts w:ascii="宋体" w:hAnsi="宋体" w:hint="eastAsia"/>
                <w:sz w:val="21"/>
              </w:rPr>
              <w:t>权限码</w:t>
            </w:r>
          </w:p>
        </w:tc>
      </w:tr>
      <w:tr w:rsidR="004A1DF5">
        <w:tc>
          <w:tcPr>
            <w:tcW w:w="1440" w:type="dxa"/>
          </w:tcPr>
          <w:p w:rsidR="004A1DF5" w:rsidRDefault="004A1DF5">
            <w:pPr>
              <w:numPr>
                <w:ilvl w:val="3"/>
                <w:numId w:val="197"/>
              </w:numPr>
              <w:spacing w:line="240" w:lineRule="auto"/>
              <w:jc w:val="center"/>
              <w:rPr>
                <w:sz w:val="21"/>
              </w:rPr>
            </w:pPr>
          </w:p>
        </w:tc>
        <w:tc>
          <w:tcPr>
            <w:tcW w:w="6120" w:type="dxa"/>
          </w:tcPr>
          <w:p w:rsidR="004A1DF5" w:rsidRDefault="004A1DF5">
            <w:pPr>
              <w:spacing w:line="240" w:lineRule="auto"/>
              <w:rPr>
                <w:sz w:val="21"/>
              </w:rPr>
            </w:pPr>
            <w:r>
              <w:rPr>
                <w:rFonts w:hint="eastAsia"/>
                <w:sz w:val="21"/>
              </w:rPr>
              <w:t>在列表中选择拟删除的</w:t>
            </w:r>
            <w:r>
              <w:rPr>
                <w:rFonts w:ascii="宋体" w:hAnsi="宋体" w:hint="eastAsia"/>
                <w:sz w:val="21"/>
              </w:rPr>
              <w:t>权限码</w:t>
            </w:r>
            <w:r>
              <w:rPr>
                <w:rFonts w:hint="eastAsia"/>
                <w:sz w:val="21"/>
              </w:rPr>
              <w:t>，选择“删除</w:t>
            </w:r>
            <w:r>
              <w:rPr>
                <w:rFonts w:hint="eastAsia"/>
                <w:sz w:val="21"/>
              </w:rPr>
              <w:t>4</w:t>
            </w:r>
            <w:r>
              <w:rPr>
                <w:rFonts w:hint="eastAsia"/>
                <w:sz w:val="21"/>
              </w:rPr>
              <w:t>”按钮，在弹出的确认提示框中确认</w:t>
            </w:r>
          </w:p>
        </w:tc>
      </w:tr>
    </w:tbl>
    <w:p w:rsidR="004A1DF5" w:rsidRDefault="004A1DF5"/>
    <w:p w:rsidR="004A1DF5" w:rsidRDefault="004A1DF5" w:rsidP="0004090F">
      <w:pPr>
        <w:pStyle w:val="5"/>
      </w:pPr>
      <w:r>
        <w:rPr>
          <w:rFonts w:hint="eastAsia"/>
        </w:rPr>
        <w:lastRenderedPageBreak/>
        <w:t>九、用户卡综合管理（业务代码</w:t>
      </w:r>
      <w:r>
        <w:rPr>
          <w:rFonts w:hint="eastAsia"/>
        </w:rPr>
        <w:t>9121</w:t>
      </w:r>
      <w:r>
        <w:rPr>
          <w:rFonts w:hint="eastAsia"/>
        </w:rPr>
        <w:t>）</w:t>
      </w:r>
    </w:p>
    <w:p w:rsidR="004A1DF5" w:rsidRDefault="004A1DF5">
      <w:pPr>
        <w:ind w:firstLineChars="200" w:firstLine="480"/>
        <w:rPr>
          <w:rFonts w:ascii="宋体" w:hAnsi="宋体"/>
        </w:rPr>
      </w:pPr>
      <w:r>
        <w:rPr>
          <w:rFonts w:ascii="宋体" w:hAnsi="宋体" w:hint="eastAsia"/>
        </w:rPr>
        <w:t>用户卡是指使用新系统的操作人员持有的，用以识别其身份，表明、控制其业务处理权限范围的磁卡（或IC卡），并非每个新系统的操作人员都必须持有用户卡，使用用户卡的目的是为了减少复核和授权用户因频繁使用而泄漏密码的可能，提高复核和授权的效率。刷卡方式只是另一种签到方式：手工输入用户号和密码方式的补充。</w:t>
      </w:r>
    </w:p>
    <w:p w:rsidR="004A1DF5" w:rsidRDefault="004A1DF5">
      <w:pPr>
        <w:ind w:firstLineChars="200" w:firstLine="480"/>
        <w:rPr>
          <w:rFonts w:ascii="宋体" w:hAnsi="宋体"/>
        </w:rPr>
      </w:pPr>
      <w:r>
        <w:rPr>
          <w:rFonts w:ascii="宋体" w:hAnsi="宋体" w:hint="eastAsia"/>
        </w:rPr>
        <w:t>用户卡不得用于登录，只能用于用户在进行现场复核或授权时签到。用户登录必须采用手工输入用户号和密码的方式。</w:t>
      </w:r>
    </w:p>
    <w:p w:rsidR="004A1DF5" w:rsidRDefault="004A1DF5">
      <w:pPr>
        <w:pStyle w:val="a5"/>
        <w:ind w:firstLine="480"/>
      </w:pPr>
      <w:r>
        <w:rPr>
          <w:rFonts w:hint="eastAsia"/>
        </w:rPr>
        <w:t>用户卡应该作为重要物品进行管理和使用，遵循“谁的卡谁保管”的原则，工作时间妥善保管和使用，不得带出行外，不使用时必须锁入保险柜或抽屉。</w:t>
      </w:r>
    </w:p>
    <w:p w:rsidR="004A1DF5" w:rsidRDefault="004A1DF5">
      <w:pPr>
        <w:pStyle w:val="a5"/>
        <w:ind w:firstLine="480"/>
      </w:pPr>
      <w:r>
        <w:rPr>
          <w:rFonts w:ascii="宋体" w:hAnsi="宋体" w:hint="eastAsia"/>
        </w:rPr>
        <w:t>回收的用户卡</w:t>
      </w:r>
      <w:r>
        <w:rPr>
          <w:rFonts w:hint="eastAsia"/>
        </w:rPr>
        <w:t>应当</w:t>
      </w:r>
      <w:r>
        <w:rPr>
          <w:rFonts w:ascii="宋体" w:hAnsi="宋体" w:hint="eastAsia"/>
        </w:rPr>
        <w:t>定期上缴总、分行管理部门，统一集中销毁。</w:t>
      </w:r>
    </w:p>
    <w:p w:rsidR="004A1DF5" w:rsidRDefault="004A1DF5" w:rsidP="0004090F">
      <w:pPr>
        <w:pStyle w:val="6"/>
      </w:pPr>
      <w:r>
        <w:rPr>
          <w:rFonts w:hint="eastAsia"/>
        </w:rPr>
        <w:t>（一）功能介绍</w:t>
      </w:r>
    </w:p>
    <w:p w:rsidR="004A1DF5" w:rsidRDefault="004A1DF5">
      <w:pPr>
        <w:ind w:firstLineChars="200" w:firstLine="480"/>
      </w:pPr>
      <w:r>
        <w:rPr>
          <w:rFonts w:hint="eastAsia"/>
        </w:rPr>
        <w:t>在本功能中可以进行用户卡的查询、申请和申请取消及作废操作。</w:t>
      </w:r>
    </w:p>
    <w:p w:rsidR="004A1DF5" w:rsidRDefault="004A1DF5">
      <w:pPr>
        <w:ind w:firstLineChars="200" w:firstLine="480"/>
      </w:pPr>
      <w:r>
        <w:rPr>
          <w:rFonts w:hint="eastAsia"/>
        </w:rPr>
        <w:t>用户卡申请功能：适用于（</w:t>
      </w:r>
      <w:r>
        <w:rPr>
          <w:rFonts w:hint="eastAsia"/>
        </w:rPr>
        <w:t>1</w:t>
      </w:r>
      <w:r>
        <w:rPr>
          <w:rFonts w:hint="eastAsia"/>
        </w:rPr>
        <w:t>）原来无卡的用户，因岗位变动或特殊情况需要补发；（</w:t>
      </w:r>
      <w:r>
        <w:rPr>
          <w:rFonts w:hint="eastAsia"/>
        </w:rPr>
        <w:t>2</w:t>
      </w:r>
      <w:r>
        <w:rPr>
          <w:rFonts w:hint="eastAsia"/>
        </w:rPr>
        <w:t>）用户原来有卡，但卡片已作废，因工作等需要补卡的用户。</w:t>
      </w:r>
    </w:p>
    <w:p w:rsidR="004A1DF5" w:rsidRDefault="004A1DF5">
      <w:pPr>
        <w:ind w:firstLineChars="200" w:firstLine="480"/>
      </w:pPr>
      <w:r>
        <w:rPr>
          <w:rFonts w:hint="eastAsia"/>
        </w:rPr>
        <w:t>申请取消功能：在制卡数据下载前，可以取消已发起的制卡申请。</w:t>
      </w:r>
    </w:p>
    <w:p w:rsidR="004A1DF5" w:rsidRDefault="004A1DF5">
      <w:pPr>
        <w:pStyle w:val="a5"/>
        <w:ind w:firstLine="480"/>
      </w:pPr>
      <w:r>
        <w:rPr>
          <w:rFonts w:hint="eastAsia"/>
        </w:rPr>
        <w:t>用户卡作废功能：因用户调离招行系统、用户关闭或用户调整岗位等原因，对用户的用户卡进行作废，使用户卡作废不可用。</w:t>
      </w:r>
    </w:p>
    <w:p w:rsidR="004A1DF5" w:rsidRDefault="004A1DF5">
      <w:pPr>
        <w:pStyle w:val="a5"/>
        <w:ind w:firstLine="480"/>
      </w:pPr>
      <w:r>
        <w:rPr>
          <w:rFonts w:hint="eastAsia"/>
        </w:rPr>
        <w:t>除了本功能以外，申请用户卡还有以下入口：在新增用户时申请；在用户卡申请菜单中申请；挂失补卡在挂失后申请用户卡菜单或挂失并申请用户卡菜单中申请；损坏换卡在损坏申请换卡菜单中申请。</w:t>
      </w:r>
    </w:p>
    <w:p w:rsidR="004A1DF5" w:rsidRDefault="004A1DF5" w:rsidP="0004090F">
      <w:pPr>
        <w:pStyle w:val="6"/>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rPr>
                <w:sz w:val="21"/>
              </w:rPr>
            </w:pPr>
            <w:r>
              <w:rPr>
                <w:rFonts w:hint="eastAsia"/>
                <w:sz w:val="21"/>
              </w:rPr>
              <w:t>用户卡状态</w:t>
            </w:r>
          </w:p>
        </w:tc>
        <w:tc>
          <w:tcPr>
            <w:tcW w:w="6254" w:type="dxa"/>
          </w:tcPr>
          <w:p w:rsidR="004A1DF5" w:rsidRDefault="004A1DF5">
            <w:pPr>
              <w:spacing w:line="240" w:lineRule="auto"/>
              <w:rPr>
                <w:sz w:val="21"/>
              </w:rPr>
            </w:pPr>
            <w:r>
              <w:rPr>
                <w:rFonts w:hint="eastAsia"/>
                <w:sz w:val="21"/>
              </w:rPr>
              <w:t>用户卡共有</w:t>
            </w:r>
            <w:r>
              <w:rPr>
                <w:rFonts w:hint="eastAsia"/>
                <w:sz w:val="21"/>
              </w:rPr>
              <w:t>7</w:t>
            </w:r>
            <w:r>
              <w:rPr>
                <w:rFonts w:hint="eastAsia"/>
                <w:sz w:val="21"/>
              </w:rPr>
              <w:t>种状态：</w:t>
            </w:r>
            <w:r>
              <w:rPr>
                <w:rFonts w:hint="eastAsia"/>
                <w:sz w:val="21"/>
              </w:rPr>
              <w:t>A</w:t>
            </w:r>
            <w:r>
              <w:rPr>
                <w:rFonts w:hint="eastAsia"/>
                <w:sz w:val="21"/>
              </w:rPr>
              <w:t>正在使用；</w:t>
            </w:r>
            <w:r>
              <w:rPr>
                <w:rFonts w:hint="eastAsia"/>
                <w:sz w:val="21"/>
              </w:rPr>
              <w:t>C</w:t>
            </w:r>
            <w:r>
              <w:rPr>
                <w:rFonts w:hint="eastAsia"/>
                <w:sz w:val="21"/>
              </w:rPr>
              <w:t>用户卡申请取消；</w:t>
            </w:r>
            <w:r>
              <w:rPr>
                <w:rFonts w:hint="eastAsia"/>
                <w:sz w:val="21"/>
              </w:rPr>
              <w:t>D</w:t>
            </w:r>
            <w:r>
              <w:rPr>
                <w:rFonts w:hint="eastAsia"/>
                <w:sz w:val="21"/>
              </w:rPr>
              <w:t>损坏申请补卡；</w:t>
            </w:r>
            <w:r>
              <w:rPr>
                <w:rFonts w:hint="eastAsia"/>
                <w:sz w:val="21"/>
              </w:rPr>
              <w:t>H</w:t>
            </w:r>
            <w:r>
              <w:rPr>
                <w:rFonts w:hint="eastAsia"/>
                <w:sz w:val="21"/>
              </w:rPr>
              <w:t>挂失；</w:t>
            </w:r>
            <w:r>
              <w:rPr>
                <w:rFonts w:hint="eastAsia"/>
                <w:sz w:val="21"/>
              </w:rPr>
              <w:t>P</w:t>
            </w:r>
            <w:r>
              <w:rPr>
                <w:rFonts w:hint="eastAsia"/>
                <w:sz w:val="21"/>
              </w:rPr>
              <w:t>挂失申请补卡；</w:t>
            </w:r>
            <w:r>
              <w:rPr>
                <w:rFonts w:hint="eastAsia"/>
                <w:sz w:val="21"/>
              </w:rPr>
              <w:t>W</w:t>
            </w:r>
            <w:r>
              <w:rPr>
                <w:rFonts w:hint="eastAsia"/>
                <w:sz w:val="21"/>
              </w:rPr>
              <w:t>申请用户卡；</w:t>
            </w:r>
            <w:r>
              <w:rPr>
                <w:rFonts w:hint="eastAsia"/>
                <w:sz w:val="21"/>
              </w:rPr>
              <w:t>X</w:t>
            </w:r>
            <w:r>
              <w:rPr>
                <w:rFonts w:hint="eastAsia"/>
                <w:sz w:val="21"/>
              </w:rPr>
              <w:t>作废。</w:t>
            </w:r>
          </w:p>
        </w:tc>
      </w:tr>
    </w:tbl>
    <w:p w:rsidR="004A1DF5" w:rsidRDefault="004A1DF5">
      <w:pPr>
        <w:pStyle w:val="6"/>
      </w:pPr>
      <w:r>
        <w:rPr>
          <w:rFonts w:hint="eastAsia"/>
        </w:rPr>
        <w:t>（三）操作要点</w:t>
      </w:r>
    </w:p>
    <w:p w:rsidR="004A1DF5" w:rsidRDefault="004A1DF5">
      <w:pPr>
        <w:ind w:firstLineChars="200" w:firstLine="480"/>
        <w:rPr>
          <w:rFonts w:ascii="宋体" w:hAnsi="宋体"/>
        </w:rPr>
      </w:pPr>
      <w:r>
        <w:rPr>
          <w:rFonts w:ascii="宋体" w:hAnsi="宋体" w:hint="eastAsia"/>
        </w:rPr>
        <w:t>1、进行用户卡申请、取消申请和作废操作，系统对操作用户不做权限控制，但限制只能为本机构或辖属机构用户申请，并需要经过授权。</w:t>
      </w:r>
    </w:p>
    <w:p w:rsidR="004A1DF5" w:rsidRDefault="004A1DF5">
      <w:pPr>
        <w:rPr>
          <w:rFonts w:ascii="宋体" w:hAnsi="宋体"/>
        </w:rPr>
      </w:pPr>
    </w:p>
    <w:p w:rsidR="004A1DF5" w:rsidRDefault="004A1DF5" w:rsidP="0004090F">
      <w:pPr>
        <w:pStyle w:val="6"/>
      </w:pPr>
      <w:r>
        <w:rPr>
          <w:rFonts w:hint="eastAsia"/>
        </w:rPr>
        <w:lastRenderedPageBreak/>
        <w:t>（四）操作步骤</w:t>
      </w:r>
    </w:p>
    <w:p w:rsidR="004A1DF5" w:rsidRDefault="004A1DF5">
      <w:pPr>
        <w:numPr>
          <w:ilvl w:val="0"/>
          <w:numId w:val="205"/>
        </w:numPr>
      </w:pPr>
      <w:r>
        <w:rPr>
          <w:rFonts w:hint="eastAsia"/>
        </w:rPr>
        <w:t>用户卡查询</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用户选择系统导航－公共管理－用户卡管理－综合管理或者输入业务代码9121，进入用户卡综合管理界面</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hint="eastAsia"/>
                <w:sz w:val="21"/>
              </w:rPr>
              <w:t>点击“按机构号和用户名称查询”或“按用户号查询”选项卡，输入查询条件，然后选择“查询</w:t>
            </w:r>
            <w:r>
              <w:rPr>
                <w:rFonts w:hint="eastAsia"/>
                <w:sz w:val="21"/>
              </w:rPr>
              <w:t>5</w:t>
            </w:r>
            <w:r>
              <w:rPr>
                <w:rFonts w:hint="eastAsia"/>
                <w:sz w:val="21"/>
              </w:rPr>
              <w:t>”按钮，系统显示符合条件的用户记录及用户卡状态。</w:t>
            </w:r>
          </w:p>
        </w:tc>
      </w:tr>
    </w:tbl>
    <w:p w:rsidR="004A1DF5" w:rsidRDefault="004A1DF5">
      <w:pPr>
        <w:numPr>
          <w:ilvl w:val="0"/>
          <w:numId w:val="205"/>
        </w:numPr>
      </w:pPr>
      <w:r>
        <w:rPr>
          <w:rFonts w:hint="eastAsia"/>
        </w:rPr>
        <w:t>用户卡申请</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 xml:space="preserve"> </w:t>
            </w: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用户选择系统导航－公共管理－用户卡管理－综合管理或者输入业务代码9121，进入用户卡综合管理界面</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hint="eastAsia"/>
                <w:sz w:val="21"/>
              </w:rPr>
              <w:t>输入查询条件，查询出需操作的用户</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hint="eastAsia"/>
                <w:sz w:val="21"/>
              </w:rPr>
              <w:t>在显示的列表中，选定用户，点击“用户卡申请</w:t>
            </w:r>
            <w:r>
              <w:rPr>
                <w:rFonts w:hint="eastAsia"/>
                <w:sz w:val="21"/>
              </w:rPr>
              <w:t>30</w:t>
            </w:r>
            <w:r>
              <w:rPr>
                <w:rFonts w:hint="eastAsia"/>
                <w:sz w:val="21"/>
              </w:rPr>
              <w:t>”按钮，进入用户卡申请窗口</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hint="eastAsia"/>
                <w:sz w:val="21"/>
              </w:rPr>
              <w:t>查看信息无误，选择“确定</w:t>
            </w:r>
            <w:r>
              <w:rPr>
                <w:rFonts w:hint="eastAsia"/>
                <w:sz w:val="21"/>
              </w:rPr>
              <w:t>1</w:t>
            </w:r>
            <w:r>
              <w:rPr>
                <w:rFonts w:hint="eastAsia"/>
                <w:sz w:val="21"/>
              </w:rPr>
              <w:t>”按钮申请</w:t>
            </w:r>
          </w:p>
        </w:tc>
      </w:tr>
    </w:tbl>
    <w:p w:rsidR="004A1DF5" w:rsidRDefault="004A1DF5">
      <w:pPr>
        <w:numPr>
          <w:ilvl w:val="0"/>
          <w:numId w:val="205"/>
        </w:numPr>
      </w:pPr>
      <w:r>
        <w:rPr>
          <w:rFonts w:hint="eastAsia"/>
        </w:rPr>
        <w:t>用户卡申请取消</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用户选择系统导航－公共管理－用户卡管理－综合管理或者输入业务代码9121，进入用户卡综合管理界面</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hint="eastAsia"/>
                <w:sz w:val="21"/>
              </w:rPr>
              <w:t>输入查询条件，查询出需操作的用户</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hint="eastAsia"/>
                <w:sz w:val="21"/>
              </w:rPr>
              <w:t>在显示的列表中，选定用户，点击“申请取消</w:t>
            </w:r>
            <w:r>
              <w:rPr>
                <w:rFonts w:hint="eastAsia"/>
                <w:sz w:val="21"/>
              </w:rPr>
              <w:t>31</w:t>
            </w:r>
            <w:r>
              <w:rPr>
                <w:rFonts w:hint="eastAsia"/>
                <w:sz w:val="21"/>
              </w:rPr>
              <w:t>”按钮，进入用户卡申请取消窗口</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hint="eastAsia"/>
                <w:sz w:val="21"/>
              </w:rPr>
              <w:t>选择“确定</w:t>
            </w:r>
            <w:r>
              <w:rPr>
                <w:rFonts w:hint="eastAsia"/>
                <w:sz w:val="21"/>
              </w:rPr>
              <w:t>1</w:t>
            </w:r>
            <w:r>
              <w:rPr>
                <w:rFonts w:hint="eastAsia"/>
                <w:sz w:val="21"/>
              </w:rPr>
              <w:t>”按钮申请取消</w:t>
            </w:r>
          </w:p>
        </w:tc>
      </w:tr>
    </w:tbl>
    <w:p w:rsidR="004A1DF5" w:rsidRDefault="004A1DF5">
      <w:pPr>
        <w:numPr>
          <w:ilvl w:val="0"/>
          <w:numId w:val="205"/>
        </w:numPr>
      </w:pPr>
      <w:r>
        <w:rPr>
          <w:rFonts w:hint="eastAsia"/>
        </w:rPr>
        <w:t>用户卡作废</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用户选择系统导航－公共管理－用户卡管理－综合管理或者输入业务代码9121，进入用户卡综合管理界面</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hint="eastAsia"/>
                <w:sz w:val="21"/>
              </w:rPr>
              <w:t>输入查询条件，查询出需操作的用户</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hint="eastAsia"/>
                <w:sz w:val="21"/>
              </w:rPr>
              <w:t>在显示的列表中，选定用户，点击“用户卡作废</w:t>
            </w:r>
            <w:r>
              <w:rPr>
                <w:rFonts w:hint="eastAsia"/>
                <w:sz w:val="21"/>
              </w:rPr>
              <w:t>40</w:t>
            </w:r>
            <w:r>
              <w:rPr>
                <w:rFonts w:hint="eastAsia"/>
                <w:sz w:val="21"/>
              </w:rPr>
              <w:t>”按钮，进入用户卡作废窗口</w:t>
            </w:r>
          </w:p>
        </w:tc>
      </w:tr>
      <w:tr w:rsidR="004A1DF5">
        <w:tc>
          <w:tcPr>
            <w:tcW w:w="1440" w:type="dxa"/>
          </w:tcPr>
          <w:p w:rsidR="004A1DF5" w:rsidRDefault="004A1DF5">
            <w:pPr>
              <w:numPr>
                <w:ilvl w:val="1"/>
                <w:numId w:val="205"/>
              </w:numPr>
              <w:spacing w:line="240" w:lineRule="auto"/>
              <w:rPr>
                <w:sz w:val="21"/>
              </w:rPr>
            </w:pPr>
          </w:p>
        </w:tc>
        <w:tc>
          <w:tcPr>
            <w:tcW w:w="6120" w:type="dxa"/>
          </w:tcPr>
          <w:p w:rsidR="004A1DF5" w:rsidRDefault="004A1DF5">
            <w:pPr>
              <w:spacing w:line="240" w:lineRule="auto"/>
              <w:rPr>
                <w:sz w:val="21"/>
              </w:rPr>
            </w:pPr>
            <w:r>
              <w:rPr>
                <w:rFonts w:hint="eastAsia"/>
                <w:sz w:val="21"/>
              </w:rPr>
              <w:t>选择“确定</w:t>
            </w:r>
            <w:r>
              <w:rPr>
                <w:rFonts w:hint="eastAsia"/>
                <w:sz w:val="21"/>
              </w:rPr>
              <w:t>1</w:t>
            </w:r>
            <w:r>
              <w:rPr>
                <w:rFonts w:hint="eastAsia"/>
                <w:sz w:val="21"/>
              </w:rPr>
              <w:t>”按钮进行作废操作</w:t>
            </w:r>
          </w:p>
        </w:tc>
      </w:tr>
    </w:tbl>
    <w:p w:rsidR="004A1DF5" w:rsidRDefault="004A1DF5"/>
    <w:p w:rsidR="004A1DF5" w:rsidRDefault="004A1DF5" w:rsidP="0004090F">
      <w:pPr>
        <w:pStyle w:val="5"/>
      </w:pPr>
      <w:r>
        <w:rPr>
          <w:rFonts w:hint="eastAsia"/>
        </w:rPr>
        <w:t>十、用户卡申请（业务代码</w:t>
      </w:r>
      <w:r>
        <w:rPr>
          <w:rFonts w:hint="eastAsia"/>
        </w:rPr>
        <w:t>9122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为用户申请用户卡，适用于（</w:t>
      </w:r>
      <w:r>
        <w:rPr>
          <w:rFonts w:hint="eastAsia"/>
        </w:rPr>
        <w:t>1</w:t>
      </w:r>
      <w:r>
        <w:rPr>
          <w:rFonts w:hint="eastAsia"/>
        </w:rPr>
        <w:t>）原来无卡的用户，因岗位变动或特殊情况</w:t>
      </w:r>
      <w:r>
        <w:rPr>
          <w:rFonts w:hint="eastAsia"/>
        </w:rPr>
        <w:lastRenderedPageBreak/>
        <w:t>需要补发；（</w:t>
      </w:r>
      <w:r>
        <w:rPr>
          <w:rFonts w:hint="eastAsia"/>
        </w:rPr>
        <w:t>2</w:t>
      </w:r>
      <w:r>
        <w:rPr>
          <w:rFonts w:hint="eastAsia"/>
        </w:rPr>
        <w:t>）用户原来有卡，但卡片已作废，因工作等需要补卡的用户。</w:t>
      </w:r>
    </w:p>
    <w:p w:rsidR="004A1DF5" w:rsidRDefault="004A1DF5">
      <w:pPr>
        <w:pStyle w:val="6"/>
      </w:pPr>
      <w:r>
        <w:rPr>
          <w:rFonts w:hint="eastAsia"/>
        </w:rPr>
        <w:t>（二）操作要点</w:t>
      </w:r>
    </w:p>
    <w:p w:rsidR="004A1DF5" w:rsidRDefault="004A1DF5">
      <w:pPr>
        <w:ind w:firstLineChars="200" w:firstLine="480"/>
      </w:pPr>
      <w:r>
        <w:rPr>
          <w:rFonts w:ascii="宋体" w:hAnsi="宋体" w:hint="eastAsia"/>
        </w:rPr>
        <w:t>操作员只能为本机构及辖属机构用户申请，并需要经过授权。</w:t>
      </w:r>
    </w:p>
    <w:p w:rsidR="004A1DF5" w:rsidRDefault="004A1DF5">
      <w:pPr>
        <w:pStyle w:val="6"/>
      </w:pPr>
      <w:r>
        <w:rPr>
          <w:rFonts w:hint="eastAsia"/>
        </w:rPr>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06"/>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用户选择系统导航－公共管理－用户卡管理－申请或者输入业务代码9122，进入用户卡申请界面</w:t>
            </w:r>
          </w:p>
        </w:tc>
      </w:tr>
      <w:tr w:rsidR="004A1DF5">
        <w:tc>
          <w:tcPr>
            <w:tcW w:w="1440" w:type="dxa"/>
          </w:tcPr>
          <w:p w:rsidR="004A1DF5" w:rsidRDefault="004A1DF5">
            <w:pPr>
              <w:numPr>
                <w:ilvl w:val="0"/>
                <w:numId w:val="206"/>
              </w:numPr>
              <w:spacing w:line="240" w:lineRule="auto"/>
              <w:rPr>
                <w:sz w:val="21"/>
              </w:rPr>
            </w:pPr>
          </w:p>
        </w:tc>
        <w:tc>
          <w:tcPr>
            <w:tcW w:w="6120" w:type="dxa"/>
          </w:tcPr>
          <w:p w:rsidR="004A1DF5" w:rsidRDefault="004A1DF5">
            <w:pPr>
              <w:spacing w:line="240" w:lineRule="auto"/>
              <w:rPr>
                <w:sz w:val="21"/>
              </w:rPr>
            </w:pPr>
            <w:r>
              <w:rPr>
                <w:rFonts w:hint="eastAsia"/>
                <w:sz w:val="21"/>
              </w:rPr>
              <w:t>输入用户号后回车，查看显示的用户信息是否正确，无误则选择“确定</w:t>
            </w:r>
            <w:r>
              <w:rPr>
                <w:rFonts w:hint="eastAsia"/>
                <w:sz w:val="21"/>
              </w:rPr>
              <w:t>1</w:t>
            </w:r>
            <w:r>
              <w:rPr>
                <w:rFonts w:hint="eastAsia"/>
                <w:sz w:val="21"/>
              </w:rPr>
              <w:t>”按钮申请</w:t>
            </w:r>
          </w:p>
        </w:tc>
      </w:tr>
    </w:tbl>
    <w:p w:rsidR="004A1DF5" w:rsidRDefault="004A1DF5">
      <w:pPr>
        <w:pStyle w:val="5"/>
      </w:pPr>
      <w:r>
        <w:rPr>
          <w:rFonts w:hint="eastAsia"/>
        </w:rPr>
        <w:t>十一、用户卡启用（业务代码</w:t>
      </w:r>
      <w:r>
        <w:rPr>
          <w:rFonts w:hint="eastAsia"/>
        </w:rPr>
        <w:t>9123</w:t>
      </w:r>
      <w:r>
        <w:rPr>
          <w:rFonts w:hint="eastAsia"/>
        </w:rPr>
        <w:t>）</w:t>
      </w:r>
    </w:p>
    <w:p w:rsidR="004A1DF5" w:rsidRDefault="004A1DF5" w:rsidP="0004090F">
      <w:pPr>
        <w:pStyle w:val="6"/>
      </w:pPr>
      <w:r>
        <w:rPr>
          <w:rFonts w:hint="eastAsia"/>
        </w:rPr>
        <w:t>（一）功能介绍</w:t>
      </w:r>
    </w:p>
    <w:p w:rsidR="004A1DF5" w:rsidRDefault="004A1DF5">
      <w:pPr>
        <w:ind w:firstLineChars="200" w:firstLine="480"/>
      </w:pPr>
      <w:r>
        <w:rPr>
          <w:rFonts w:hint="eastAsia"/>
        </w:rPr>
        <w:t>用户启用本人用户卡，使用户卡达到可正常使用状态。</w:t>
      </w:r>
    </w:p>
    <w:p w:rsidR="004A1DF5" w:rsidRDefault="004A1DF5" w:rsidP="0004090F">
      <w:pPr>
        <w:pStyle w:val="6"/>
      </w:pPr>
      <w:r>
        <w:rPr>
          <w:rFonts w:hint="eastAsia"/>
        </w:rPr>
        <w:t>（二）操作要点</w:t>
      </w:r>
    </w:p>
    <w:p w:rsidR="004A1DF5" w:rsidRDefault="004A1DF5">
      <w:pPr>
        <w:numPr>
          <w:ilvl w:val="0"/>
          <w:numId w:val="208"/>
        </w:numPr>
        <w:rPr>
          <w:rFonts w:ascii="宋体" w:hAnsi="宋体"/>
        </w:rPr>
      </w:pPr>
      <w:r>
        <w:rPr>
          <w:rFonts w:ascii="宋体" w:hAnsi="宋体" w:hint="eastAsia"/>
        </w:rPr>
        <w:t>第一次刷用户卡，只是系统读用户卡内用户号的过程，不是启用用户卡的过程，还需要点击“确定”按钮继续操作，之后的刷卡才是系统将用户卡密码信息写入的过程。</w:t>
      </w:r>
    </w:p>
    <w:p w:rsidR="004A1DF5" w:rsidRDefault="004A1DF5" w:rsidP="0004090F">
      <w:pPr>
        <w:pStyle w:val="6"/>
      </w:pPr>
      <w:r>
        <w:rPr>
          <w:rFonts w:hint="eastAsia"/>
        </w:rPr>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07"/>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用户选择系统导航－公共管理－用户卡管理－启用或者输入业务代码9123，进入用户卡启用界面</w:t>
            </w:r>
          </w:p>
        </w:tc>
      </w:tr>
      <w:tr w:rsidR="004A1DF5">
        <w:tc>
          <w:tcPr>
            <w:tcW w:w="1440" w:type="dxa"/>
          </w:tcPr>
          <w:p w:rsidR="004A1DF5" w:rsidRDefault="004A1DF5">
            <w:pPr>
              <w:numPr>
                <w:ilvl w:val="0"/>
                <w:numId w:val="207"/>
              </w:numPr>
              <w:spacing w:line="240" w:lineRule="auto"/>
              <w:rPr>
                <w:sz w:val="21"/>
              </w:rPr>
            </w:pPr>
          </w:p>
        </w:tc>
        <w:tc>
          <w:tcPr>
            <w:tcW w:w="6120" w:type="dxa"/>
          </w:tcPr>
          <w:p w:rsidR="004A1DF5" w:rsidRDefault="004A1DF5">
            <w:pPr>
              <w:spacing w:line="240" w:lineRule="auto"/>
              <w:rPr>
                <w:sz w:val="21"/>
              </w:rPr>
            </w:pPr>
            <w:r>
              <w:rPr>
                <w:rFonts w:hint="eastAsia"/>
                <w:sz w:val="21"/>
              </w:rPr>
              <w:t>输入用户密码，在“用户卡刷卡”栏回车，在弹出的用户信息录入画面的“用户号”栏回车，按照提示刷用户卡，系统读卡内用户号。返回后，卡内用户号显示在“用户号”栏</w:t>
            </w:r>
          </w:p>
        </w:tc>
      </w:tr>
      <w:tr w:rsidR="004A1DF5">
        <w:tc>
          <w:tcPr>
            <w:tcW w:w="1440" w:type="dxa"/>
          </w:tcPr>
          <w:p w:rsidR="004A1DF5" w:rsidRDefault="004A1DF5">
            <w:pPr>
              <w:numPr>
                <w:ilvl w:val="0"/>
                <w:numId w:val="207"/>
              </w:numPr>
              <w:spacing w:line="240" w:lineRule="auto"/>
              <w:rPr>
                <w:sz w:val="21"/>
              </w:rPr>
            </w:pPr>
          </w:p>
        </w:tc>
        <w:tc>
          <w:tcPr>
            <w:tcW w:w="6120" w:type="dxa"/>
          </w:tcPr>
          <w:p w:rsidR="004A1DF5" w:rsidRDefault="004A1DF5">
            <w:pPr>
              <w:spacing w:line="240" w:lineRule="auto"/>
              <w:rPr>
                <w:sz w:val="21"/>
              </w:rPr>
            </w:pPr>
            <w:r>
              <w:rPr>
                <w:rFonts w:hint="eastAsia"/>
                <w:sz w:val="21"/>
              </w:rPr>
              <w:t>继续选择“确定</w:t>
            </w:r>
            <w:r>
              <w:rPr>
                <w:rFonts w:hint="eastAsia"/>
                <w:sz w:val="21"/>
              </w:rPr>
              <w:t>1</w:t>
            </w:r>
            <w:r>
              <w:rPr>
                <w:rFonts w:hint="eastAsia"/>
                <w:sz w:val="21"/>
              </w:rPr>
              <w:t>”按钮；经授权人员审核授权后，启用完成；再按照系统提示刷用户卡两次，完成用户卡写磁，点击</w:t>
            </w:r>
            <w:r>
              <w:rPr>
                <w:rFonts w:hint="eastAsia"/>
                <w:sz w:val="21"/>
              </w:rPr>
              <w:t>ESC</w:t>
            </w:r>
            <w:r>
              <w:rPr>
                <w:rFonts w:hint="eastAsia"/>
                <w:sz w:val="21"/>
              </w:rPr>
              <w:t>键，可放弃写磁。</w:t>
            </w:r>
          </w:p>
        </w:tc>
      </w:tr>
    </w:tbl>
    <w:p w:rsidR="004A1DF5" w:rsidRDefault="004A1DF5">
      <w:pPr>
        <w:pStyle w:val="5"/>
      </w:pPr>
      <w:r>
        <w:rPr>
          <w:rFonts w:hint="eastAsia"/>
        </w:rPr>
        <w:t>十二、用户卡申请取消（业务代码</w:t>
      </w:r>
      <w:r>
        <w:rPr>
          <w:rFonts w:hint="eastAsia"/>
        </w:rPr>
        <w:t>9124</w:t>
      </w:r>
      <w:r>
        <w:rPr>
          <w:rFonts w:hint="eastAsia"/>
        </w:rPr>
        <w:t>）</w:t>
      </w:r>
    </w:p>
    <w:p w:rsidR="004A1DF5" w:rsidRDefault="004A1DF5" w:rsidP="0004090F">
      <w:pPr>
        <w:pStyle w:val="6"/>
      </w:pPr>
      <w:r>
        <w:rPr>
          <w:rFonts w:hint="eastAsia"/>
        </w:rPr>
        <w:t>（一）功能介绍</w:t>
      </w:r>
    </w:p>
    <w:p w:rsidR="004A1DF5" w:rsidRDefault="004A1DF5">
      <w:pPr>
        <w:ind w:firstLineChars="200" w:firstLine="480"/>
      </w:pPr>
      <w:r>
        <w:rPr>
          <w:rFonts w:hint="eastAsia"/>
        </w:rPr>
        <w:t>在制卡数据下载前，取消发起的制卡申请。</w:t>
      </w:r>
    </w:p>
    <w:p w:rsidR="004A1DF5" w:rsidRDefault="004A1DF5" w:rsidP="0004090F">
      <w:pPr>
        <w:pStyle w:val="6"/>
      </w:pPr>
      <w:r>
        <w:rPr>
          <w:rFonts w:hint="eastAsia"/>
        </w:rPr>
        <w:lastRenderedPageBreak/>
        <w:t>（二）操作要点</w:t>
      </w:r>
    </w:p>
    <w:p w:rsidR="004A1DF5" w:rsidRDefault="004A1DF5">
      <w:pPr>
        <w:ind w:firstLineChars="200" w:firstLine="480"/>
      </w:pPr>
      <w:r>
        <w:rPr>
          <w:rFonts w:hint="eastAsia"/>
        </w:rPr>
        <w:t>用户号处可录入本机构及辖属机构的用户号。</w:t>
      </w:r>
    </w:p>
    <w:p w:rsidR="004A1DF5" w:rsidRDefault="004A1DF5" w:rsidP="0004090F">
      <w:pPr>
        <w:pStyle w:val="6"/>
        <w:spacing w:line="360" w:lineRule="auto"/>
      </w:pPr>
      <w:r>
        <w:rPr>
          <w:rFonts w:hint="eastAsia"/>
        </w:rPr>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09"/>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用户选择系统导航－公共管理－用户卡管理－申请取消，或者输入业务代码9124，进入用户卡申请取消界面</w:t>
            </w:r>
          </w:p>
        </w:tc>
      </w:tr>
      <w:tr w:rsidR="004A1DF5">
        <w:tc>
          <w:tcPr>
            <w:tcW w:w="1440" w:type="dxa"/>
          </w:tcPr>
          <w:p w:rsidR="004A1DF5" w:rsidRDefault="004A1DF5">
            <w:pPr>
              <w:numPr>
                <w:ilvl w:val="0"/>
                <w:numId w:val="209"/>
              </w:numPr>
              <w:spacing w:line="240" w:lineRule="auto"/>
              <w:rPr>
                <w:sz w:val="21"/>
              </w:rPr>
            </w:pPr>
          </w:p>
        </w:tc>
        <w:tc>
          <w:tcPr>
            <w:tcW w:w="6120" w:type="dxa"/>
          </w:tcPr>
          <w:p w:rsidR="004A1DF5" w:rsidRDefault="004A1DF5">
            <w:pPr>
              <w:spacing w:line="240" w:lineRule="auto"/>
              <w:rPr>
                <w:sz w:val="21"/>
              </w:rPr>
            </w:pPr>
            <w:r>
              <w:rPr>
                <w:rFonts w:hint="eastAsia"/>
                <w:sz w:val="21"/>
              </w:rPr>
              <w:t>输入用户号后回车，审核显示内容是否正确，无误则选择“确定</w:t>
            </w:r>
            <w:r>
              <w:rPr>
                <w:rFonts w:hint="eastAsia"/>
                <w:sz w:val="21"/>
              </w:rPr>
              <w:t>1</w:t>
            </w:r>
            <w:r>
              <w:rPr>
                <w:rFonts w:hint="eastAsia"/>
                <w:sz w:val="21"/>
              </w:rPr>
              <w:t>”按钮取消申请</w:t>
            </w:r>
          </w:p>
        </w:tc>
      </w:tr>
    </w:tbl>
    <w:p w:rsidR="004A1DF5" w:rsidRDefault="004A1DF5">
      <w:pPr>
        <w:pStyle w:val="5"/>
      </w:pPr>
      <w:r>
        <w:rPr>
          <w:rFonts w:hint="eastAsia"/>
        </w:rPr>
        <w:t>十三、用户卡挂失（业务代码</w:t>
      </w:r>
      <w:r>
        <w:rPr>
          <w:rFonts w:hint="eastAsia"/>
        </w:rPr>
        <w:t>9131</w:t>
      </w:r>
      <w:r>
        <w:rPr>
          <w:rFonts w:hint="eastAsia"/>
        </w:rPr>
        <w:t>）</w:t>
      </w:r>
    </w:p>
    <w:p w:rsidR="004A1DF5" w:rsidRDefault="004A1DF5" w:rsidP="0004090F">
      <w:pPr>
        <w:pStyle w:val="6"/>
      </w:pPr>
      <w:r>
        <w:rPr>
          <w:rFonts w:hint="eastAsia"/>
        </w:rPr>
        <w:t>（一）功能介绍</w:t>
      </w:r>
    </w:p>
    <w:p w:rsidR="004A1DF5" w:rsidRDefault="004A1DF5">
      <w:pPr>
        <w:pStyle w:val="a5"/>
        <w:ind w:firstLine="480"/>
      </w:pPr>
      <w:r>
        <w:rPr>
          <w:rFonts w:hint="eastAsia"/>
        </w:rPr>
        <w:t>当用户卡丢失时，通过本功能可将原用户卡挂失，避免被盗用。</w:t>
      </w:r>
    </w:p>
    <w:p w:rsidR="004A1DF5" w:rsidRDefault="004A1DF5">
      <w:pPr>
        <w:pStyle w:val="a5"/>
        <w:ind w:firstLine="480"/>
      </w:pPr>
      <w:r>
        <w:rPr>
          <w:rFonts w:hint="eastAsia"/>
        </w:rPr>
        <w:t>只适用于已启用，处于正在使用状态的用户卡挂失。</w:t>
      </w:r>
    </w:p>
    <w:p w:rsidR="004A1DF5" w:rsidRDefault="004A1DF5">
      <w:pPr>
        <w:pStyle w:val="a5"/>
        <w:ind w:firstLine="480"/>
      </w:pPr>
      <w:r>
        <w:rPr>
          <w:rFonts w:hint="eastAsia"/>
        </w:rPr>
        <w:t>权限卡发放后、启用前的用户卡丢失，不能做挂失处理，只能作废。</w:t>
      </w:r>
    </w:p>
    <w:p w:rsidR="004A1DF5" w:rsidRDefault="004A1DF5" w:rsidP="0004090F">
      <w:pPr>
        <w:pStyle w:val="6"/>
      </w:pPr>
      <w:r>
        <w:rPr>
          <w:rFonts w:hint="eastAsia"/>
        </w:rPr>
        <w:t>（二）操作要点</w:t>
      </w:r>
    </w:p>
    <w:p w:rsidR="004A1DF5" w:rsidRDefault="004A1DF5">
      <w:pPr>
        <w:ind w:firstLineChars="200" w:firstLine="480"/>
      </w:pPr>
      <w:r>
        <w:rPr>
          <w:rFonts w:hint="eastAsia"/>
        </w:rPr>
        <w:t>只能由用户本人操作。</w:t>
      </w:r>
    </w:p>
    <w:p w:rsidR="004A1DF5" w:rsidRDefault="004A1DF5" w:rsidP="0004090F">
      <w:pPr>
        <w:pStyle w:val="6"/>
      </w:pPr>
      <w:r>
        <w:rPr>
          <w:rFonts w:hint="eastAsia"/>
        </w:rPr>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10"/>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用户选择系统导航－公共管理－用户卡管理－挂失，或者输入业务代码9131，进入用户卡挂失界面</w:t>
            </w:r>
          </w:p>
        </w:tc>
      </w:tr>
      <w:tr w:rsidR="004A1DF5">
        <w:tc>
          <w:tcPr>
            <w:tcW w:w="1440" w:type="dxa"/>
          </w:tcPr>
          <w:p w:rsidR="004A1DF5" w:rsidRDefault="004A1DF5">
            <w:pPr>
              <w:numPr>
                <w:ilvl w:val="0"/>
                <w:numId w:val="210"/>
              </w:numPr>
              <w:spacing w:line="240" w:lineRule="auto"/>
              <w:rPr>
                <w:sz w:val="21"/>
              </w:rPr>
            </w:pPr>
          </w:p>
        </w:tc>
        <w:tc>
          <w:tcPr>
            <w:tcW w:w="6120" w:type="dxa"/>
          </w:tcPr>
          <w:p w:rsidR="004A1DF5" w:rsidRDefault="004A1DF5">
            <w:pPr>
              <w:spacing w:line="240" w:lineRule="auto"/>
              <w:rPr>
                <w:sz w:val="21"/>
              </w:rPr>
            </w:pPr>
            <w:r>
              <w:rPr>
                <w:rFonts w:hint="eastAsia"/>
                <w:sz w:val="21"/>
              </w:rPr>
              <w:t>选择“确定</w:t>
            </w:r>
            <w:r>
              <w:rPr>
                <w:rFonts w:hint="eastAsia"/>
                <w:sz w:val="21"/>
              </w:rPr>
              <w:t>1</w:t>
            </w:r>
            <w:r>
              <w:rPr>
                <w:rFonts w:hint="eastAsia"/>
                <w:sz w:val="21"/>
              </w:rPr>
              <w:t>”按钮确认挂失</w:t>
            </w:r>
          </w:p>
        </w:tc>
      </w:tr>
    </w:tbl>
    <w:p w:rsidR="004A1DF5" w:rsidRDefault="004A1DF5"/>
    <w:p w:rsidR="004A1DF5" w:rsidRDefault="004A1DF5" w:rsidP="0004090F">
      <w:pPr>
        <w:pStyle w:val="5"/>
      </w:pPr>
      <w:r>
        <w:rPr>
          <w:rFonts w:hint="eastAsia"/>
        </w:rPr>
        <w:t>十四、用户卡挂失取消（业务代码</w:t>
      </w:r>
      <w:r>
        <w:rPr>
          <w:rFonts w:hint="eastAsia"/>
        </w:rPr>
        <w:t>9132</w:t>
      </w:r>
      <w:r>
        <w:rPr>
          <w:rFonts w:hint="eastAsia"/>
        </w:rPr>
        <w:t>）</w:t>
      </w:r>
    </w:p>
    <w:p w:rsidR="004A1DF5" w:rsidRDefault="004A1DF5">
      <w:pPr>
        <w:pStyle w:val="6"/>
      </w:pPr>
      <w:r>
        <w:rPr>
          <w:rFonts w:hint="eastAsia"/>
        </w:rPr>
        <w:t>（一）功能介绍</w:t>
      </w:r>
    </w:p>
    <w:p w:rsidR="004A1DF5" w:rsidRDefault="004A1DF5">
      <w:r>
        <w:rPr>
          <w:rFonts w:hint="eastAsia"/>
        </w:rPr>
        <w:t>取消挂失申请，将已挂失用户卡恢复到挂失前状态。</w:t>
      </w:r>
    </w:p>
    <w:p w:rsidR="004A1DF5" w:rsidRDefault="004A1DF5">
      <w:pPr>
        <w:pStyle w:val="6"/>
      </w:pPr>
      <w:r>
        <w:rPr>
          <w:rFonts w:hint="eastAsia"/>
        </w:rPr>
        <w:t>（二）操作要点</w:t>
      </w:r>
    </w:p>
    <w:p w:rsidR="004A1DF5" w:rsidRDefault="004A1DF5">
      <w:r>
        <w:rPr>
          <w:rFonts w:hint="eastAsia"/>
        </w:rPr>
        <w:t>由用户本人操作</w:t>
      </w:r>
    </w:p>
    <w:p w:rsidR="004A1DF5" w:rsidRDefault="004A1DF5">
      <w:pPr>
        <w:pStyle w:val="6"/>
      </w:pPr>
      <w:r>
        <w:rPr>
          <w:rFonts w:hint="eastAsia"/>
        </w:rPr>
        <w:lastRenderedPageBreak/>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rPr>
          <w:trHeight w:val="227"/>
        </w:trPr>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11"/>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用户选择系统导航－公共管理－用户卡管理－挂失取消，或者输入业务代码9132，进入用户卡挂失取消界面</w:t>
            </w:r>
          </w:p>
        </w:tc>
      </w:tr>
      <w:tr w:rsidR="004A1DF5">
        <w:tc>
          <w:tcPr>
            <w:tcW w:w="1440" w:type="dxa"/>
          </w:tcPr>
          <w:p w:rsidR="004A1DF5" w:rsidRDefault="004A1DF5">
            <w:pPr>
              <w:numPr>
                <w:ilvl w:val="0"/>
                <w:numId w:val="211"/>
              </w:numPr>
              <w:spacing w:line="240" w:lineRule="auto"/>
              <w:rPr>
                <w:sz w:val="21"/>
              </w:rPr>
            </w:pPr>
          </w:p>
        </w:tc>
        <w:tc>
          <w:tcPr>
            <w:tcW w:w="6120" w:type="dxa"/>
          </w:tcPr>
          <w:p w:rsidR="004A1DF5" w:rsidRDefault="004A1DF5">
            <w:pPr>
              <w:spacing w:line="240" w:lineRule="auto"/>
              <w:rPr>
                <w:sz w:val="21"/>
              </w:rPr>
            </w:pPr>
            <w:r>
              <w:rPr>
                <w:rFonts w:hint="eastAsia"/>
                <w:sz w:val="21"/>
              </w:rPr>
              <w:t>选择“确定</w:t>
            </w:r>
            <w:r>
              <w:rPr>
                <w:rFonts w:hint="eastAsia"/>
                <w:sz w:val="21"/>
              </w:rPr>
              <w:t>1</w:t>
            </w:r>
            <w:r>
              <w:rPr>
                <w:rFonts w:hint="eastAsia"/>
                <w:sz w:val="21"/>
              </w:rPr>
              <w:t>”按钮确认取消挂失</w:t>
            </w:r>
          </w:p>
        </w:tc>
      </w:tr>
    </w:tbl>
    <w:p w:rsidR="004A1DF5" w:rsidRDefault="004A1DF5"/>
    <w:p w:rsidR="004A1DF5" w:rsidRDefault="004A1DF5" w:rsidP="0004090F">
      <w:pPr>
        <w:pStyle w:val="5"/>
      </w:pPr>
      <w:r>
        <w:rPr>
          <w:rFonts w:hint="eastAsia"/>
        </w:rPr>
        <w:t>十五、用户卡挂失并申请补卡（业务代码</w:t>
      </w:r>
      <w:r>
        <w:rPr>
          <w:rFonts w:hint="eastAsia"/>
        </w:rPr>
        <w:t>9133</w:t>
      </w:r>
      <w:r>
        <w:rPr>
          <w:rFonts w:hint="eastAsia"/>
        </w:rPr>
        <w:t>）</w:t>
      </w:r>
    </w:p>
    <w:p w:rsidR="004A1DF5" w:rsidRDefault="004A1DF5">
      <w:pPr>
        <w:pStyle w:val="6"/>
      </w:pPr>
      <w:r>
        <w:rPr>
          <w:rFonts w:hint="eastAsia"/>
        </w:rPr>
        <w:t>（一）功能介绍</w:t>
      </w:r>
    </w:p>
    <w:p w:rsidR="004A1DF5" w:rsidRDefault="004A1DF5">
      <w:r>
        <w:rPr>
          <w:rFonts w:hint="eastAsia"/>
        </w:rPr>
        <w:t>将用户卡挂失，同时申请补卡。</w:t>
      </w:r>
    </w:p>
    <w:p w:rsidR="004A1DF5" w:rsidRDefault="004A1DF5">
      <w:pPr>
        <w:pStyle w:val="6"/>
      </w:pPr>
      <w:r>
        <w:rPr>
          <w:rFonts w:hint="eastAsia"/>
        </w:rPr>
        <w:t>（二）操作要点</w:t>
      </w:r>
    </w:p>
    <w:p w:rsidR="004A1DF5" w:rsidRDefault="004A1DF5">
      <w:r>
        <w:rPr>
          <w:rFonts w:hint="eastAsia"/>
        </w:rPr>
        <w:t>只能由用户本人申请</w:t>
      </w:r>
    </w:p>
    <w:p w:rsidR="004A1DF5" w:rsidRDefault="004A1DF5">
      <w:pPr>
        <w:pStyle w:val="6"/>
      </w:pPr>
      <w:r>
        <w:rPr>
          <w:rFonts w:hint="eastAsia"/>
        </w:rPr>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12"/>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用户选择系统导航－公共管理－用户卡管理－挂失</w:t>
            </w:r>
            <w:r>
              <w:rPr>
                <w:rFonts w:hint="eastAsia"/>
                <w:sz w:val="21"/>
              </w:rPr>
              <w:t>并申请补卡</w:t>
            </w:r>
            <w:r>
              <w:rPr>
                <w:rFonts w:ascii="宋体" w:hAnsi="宋体" w:hint="eastAsia"/>
                <w:sz w:val="21"/>
              </w:rPr>
              <w:t>，或者输入业务代码9133，进入用户卡挂失</w:t>
            </w:r>
            <w:r>
              <w:rPr>
                <w:rFonts w:hint="eastAsia"/>
                <w:sz w:val="21"/>
              </w:rPr>
              <w:t>并申请补卡</w:t>
            </w:r>
            <w:r>
              <w:rPr>
                <w:rFonts w:ascii="宋体" w:hAnsi="宋体" w:hint="eastAsia"/>
                <w:sz w:val="21"/>
              </w:rPr>
              <w:t>界面</w:t>
            </w:r>
          </w:p>
        </w:tc>
      </w:tr>
      <w:tr w:rsidR="004A1DF5">
        <w:tc>
          <w:tcPr>
            <w:tcW w:w="1440" w:type="dxa"/>
          </w:tcPr>
          <w:p w:rsidR="004A1DF5" w:rsidRDefault="004A1DF5">
            <w:pPr>
              <w:numPr>
                <w:ilvl w:val="0"/>
                <w:numId w:val="212"/>
              </w:numPr>
              <w:spacing w:line="240" w:lineRule="auto"/>
              <w:rPr>
                <w:sz w:val="21"/>
              </w:rPr>
            </w:pPr>
          </w:p>
        </w:tc>
        <w:tc>
          <w:tcPr>
            <w:tcW w:w="6120" w:type="dxa"/>
          </w:tcPr>
          <w:p w:rsidR="004A1DF5" w:rsidRDefault="004A1DF5">
            <w:pPr>
              <w:spacing w:line="240" w:lineRule="auto"/>
              <w:rPr>
                <w:sz w:val="21"/>
              </w:rPr>
            </w:pPr>
            <w:r>
              <w:rPr>
                <w:rFonts w:hint="eastAsia"/>
                <w:sz w:val="21"/>
              </w:rPr>
              <w:t>选择“确定</w:t>
            </w:r>
            <w:r>
              <w:rPr>
                <w:rFonts w:hint="eastAsia"/>
                <w:sz w:val="21"/>
              </w:rPr>
              <w:t>1</w:t>
            </w:r>
            <w:r>
              <w:rPr>
                <w:rFonts w:hint="eastAsia"/>
                <w:sz w:val="21"/>
              </w:rPr>
              <w:t>”按钮确认挂失并申请补卡</w:t>
            </w:r>
          </w:p>
        </w:tc>
      </w:tr>
    </w:tbl>
    <w:p w:rsidR="004A1DF5" w:rsidRDefault="004A1DF5"/>
    <w:p w:rsidR="004A1DF5" w:rsidRDefault="004A1DF5" w:rsidP="0004090F">
      <w:pPr>
        <w:pStyle w:val="5"/>
      </w:pPr>
      <w:r>
        <w:rPr>
          <w:rFonts w:hint="eastAsia"/>
        </w:rPr>
        <w:t>十六、用户卡挂失后申请补卡（业务代码</w:t>
      </w:r>
      <w:r>
        <w:rPr>
          <w:rFonts w:hint="eastAsia"/>
        </w:rPr>
        <w:t>9134</w:t>
      </w:r>
      <w:r>
        <w:rPr>
          <w:rFonts w:hint="eastAsia"/>
        </w:rPr>
        <w:t>）</w:t>
      </w:r>
    </w:p>
    <w:p w:rsidR="004A1DF5" w:rsidRDefault="004A1DF5">
      <w:pPr>
        <w:pStyle w:val="6"/>
      </w:pPr>
      <w:r>
        <w:rPr>
          <w:rFonts w:hint="eastAsia"/>
        </w:rPr>
        <w:t>（一）功能介绍</w:t>
      </w:r>
    </w:p>
    <w:p w:rsidR="004A1DF5" w:rsidRDefault="004A1DF5">
      <w:r>
        <w:rPr>
          <w:rFonts w:hint="eastAsia"/>
        </w:rPr>
        <w:t>用户卡挂失后，申请补发用户卡。</w:t>
      </w:r>
    </w:p>
    <w:p w:rsidR="004A1DF5" w:rsidRDefault="004A1DF5">
      <w:pPr>
        <w:pStyle w:val="6"/>
      </w:pPr>
      <w:r>
        <w:rPr>
          <w:rFonts w:hint="eastAsia"/>
        </w:rPr>
        <w:t>（二）操作要点</w:t>
      </w:r>
    </w:p>
    <w:p w:rsidR="004A1DF5" w:rsidRDefault="004A1DF5">
      <w:r>
        <w:rPr>
          <w:rFonts w:hint="eastAsia"/>
        </w:rPr>
        <w:t>只能由用户本人申请</w:t>
      </w:r>
    </w:p>
    <w:p w:rsidR="004A1DF5" w:rsidRDefault="004A1DF5">
      <w:pPr>
        <w:pStyle w:val="6"/>
      </w:pPr>
      <w:r>
        <w:rPr>
          <w:rFonts w:hint="eastAsia"/>
        </w:rPr>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13"/>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用户选择系统导航－公共管理－用户卡管理－挂失后</w:t>
            </w:r>
            <w:r>
              <w:rPr>
                <w:rFonts w:hint="eastAsia"/>
                <w:sz w:val="21"/>
              </w:rPr>
              <w:t>申请补卡</w:t>
            </w:r>
            <w:r>
              <w:rPr>
                <w:rFonts w:ascii="宋体" w:hAnsi="宋体" w:hint="eastAsia"/>
                <w:sz w:val="21"/>
              </w:rPr>
              <w:t>，或者输入业务代码9134，进入用户卡挂失</w:t>
            </w:r>
            <w:r>
              <w:rPr>
                <w:rFonts w:hint="eastAsia"/>
                <w:sz w:val="21"/>
              </w:rPr>
              <w:t>后申请补卡</w:t>
            </w:r>
            <w:r>
              <w:rPr>
                <w:rFonts w:ascii="宋体" w:hAnsi="宋体" w:hint="eastAsia"/>
                <w:sz w:val="21"/>
              </w:rPr>
              <w:t>界面</w:t>
            </w:r>
          </w:p>
        </w:tc>
      </w:tr>
      <w:tr w:rsidR="004A1DF5">
        <w:tc>
          <w:tcPr>
            <w:tcW w:w="1440" w:type="dxa"/>
          </w:tcPr>
          <w:p w:rsidR="004A1DF5" w:rsidRDefault="004A1DF5">
            <w:pPr>
              <w:numPr>
                <w:ilvl w:val="0"/>
                <w:numId w:val="213"/>
              </w:numPr>
              <w:spacing w:line="240" w:lineRule="auto"/>
              <w:rPr>
                <w:sz w:val="21"/>
              </w:rPr>
            </w:pPr>
          </w:p>
        </w:tc>
        <w:tc>
          <w:tcPr>
            <w:tcW w:w="6120" w:type="dxa"/>
          </w:tcPr>
          <w:p w:rsidR="004A1DF5" w:rsidRDefault="004A1DF5">
            <w:pPr>
              <w:spacing w:line="240" w:lineRule="auto"/>
              <w:rPr>
                <w:sz w:val="21"/>
              </w:rPr>
            </w:pPr>
            <w:r>
              <w:rPr>
                <w:rFonts w:hint="eastAsia"/>
                <w:sz w:val="21"/>
              </w:rPr>
              <w:t>选择“确定</w:t>
            </w:r>
            <w:r>
              <w:rPr>
                <w:rFonts w:hint="eastAsia"/>
                <w:sz w:val="21"/>
              </w:rPr>
              <w:t>1</w:t>
            </w:r>
            <w:r>
              <w:rPr>
                <w:rFonts w:hint="eastAsia"/>
                <w:sz w:val="21"/>
              </w:rPr>
              <w:t>”按钮，经授权人员人审核授权后提交申请</w:t>
            </w:r>
          </w:p>
        </w:tc>
      </w:tr>
    </w:tbl>
    <w:p w:rsidR="004A1DF5" w:rsidRDefault="004A1DF5">
      <w:pPr>
        <w:pStyle w:val="5"/>
      </w:pPr>
      <w:r>
        <w:rPr>
          <w:rFonts w:hint="eastAsia"/>
        </w:rPr>
        <w:lastRenderedPageBreak/>
        <w:t>十七、用户卡解挂（业务代码</w:t>
      </w:r>
      <w:r>
        <w:rPr>
          <w:rFonts w:hint="eastAsia"/>
        </w:rPr>
        <w:t>9135</w:t>
      </w:r>
      <w:r>
        <w:rPr>
          <w:rFonts w:hint="eastAsia"/>
        </w:rPr>
        <w:t>）</w:t>
      </w:r>
    </w:p>
    <w:p w:rsidR="004A1DF5" w:rsidRDefault="004A1DF5" w:rsidP="0004090F">
      <w:pPr>
        <w:pStyle w:val="6"/>
      </w:pPr>
      <w:r>
        <w:rPr>
          <w:rFonts w:hint="eastAsia"/>
        </w:rPr>
        <w:t>（一）功能介绍</w:t>
      </w:r>
    </w:p>
    <w:p w:rsidR="004A1DF5" w:rsidRDefault="004A1DF5">
      <w:r>
        <w:rPr>
          <w:rFonts w:hint="eastAsia"/>
        </w:rPr>
        <w:t>对挂失后补制的用户卡进行启用，使其达到可正常使用状态。</w:t>
      </w:r>
    </w:p>
    <w:p w:rsidR="004A1DF5" w:rsidRDefault="004A1DF5" w:rsidP="0004090F">
      <w:pPr>
        <w:pStyle w:val="6"/>
      </w:pPr>
      <w:r>
        <w:rPr>
          <w:rFonts w:hint="eastAsia"/>
        </w:rPr>
        <w:t>（二）操作步骤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14"/>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用户选择系统导航－公共管理－用户卡管理－解挂，或者输入业务代码9135，进入用户卡解挂界面</w:t>
            </w:r>
          </w:p>
        </w:tc>
      </w:tr>
      <w:tr w:rsidR="004A1DF5">
        <w:tc>
          <w:tcPr>
            <w:tcW w:w="1440" w:type="dxa"/>
          </w:tcPr>
          <w:p w:rsidR="004A1DF5" w:rsidRDefault="004A1DF5">
            <w:pPr>
              <w:numPr>
                <w:ilvl w:val="0"/>
                <w:numId w:val="214"/>
              </w:numPr>
              <w:spacing w:line="240" w:lineRule="auto"/>
              <w:rPr>
                <w:sz w:val="21"/>
              </w:rPr>
            </w:pPr>
          </w:p>
        </w:tc>
        <w:tc>
          <w:tcPr>
            <w:tcW w:w="6120" w:type="dxa"/>
          </w:tcPr>
          <w:p w:rsidR="004A1DF5" w:rsidRDefault="004A1DF5">
            <w:pPr>
              <w:spacing w:line="240" w:lineRule="auto"/>
              <w:rPr>
                <w:sz w:val="21"/>
              </w:rPr>
            </w:pPr>
            <w:r>
              <w:rPr>
                <w:rFonts w:hint="eastAsia"/>
                <w:sz w:val="21"/>
              </w:rPr>
              <w:t>在“用户卡刷卡”栏回车，进入用户信息录入画面</w:t>
            </w:r>
          </w:p>
        </w:tc>
      </w:tr>
      <w:tr w:rsidR="004A1DF5">
        <w:tc>
          <w:tcPr>
            <w:tcW w:w="1440" w:type="dxa"/>
          </w:tcPr>
          <w:p w:rsidR="004A1DF5" w:rsidRDefault="004A1DF5">
            <w:pPr>
              <w:numPr>
                <w:ilvl w:val="0"/>
                <w:numId w:val="214"/>
              </w:numPr>
              <w:spacing w:line="240" w:lineRule="auto"/>
              <w:rPr>
                <w:sz w:val="21"/>
              </w:rPr>
            </w:pPr>
          </w:p>
        </w:tc>
        <w:tc>
          <w:tcPr>
            <w:tcW w:w="6120" w:type="dxa"/>
          </w:tcPr>
          <w:p w:rsidR="004A1DF5" w:rsidRDefault="004A1DF5">
            <w:pPr>
              <w:spacing w:line="240" w:lineRule="auto"/>
              <w:rPr>
                <w:sz w:val="21"/>
              </w:rPr>
            </w:pPr>
            <w:r>
              <w:rPr>
                <w:rFonts w:hint="eastAsia"/>
                <w:sz w:val="21"/>
              </w:rPr>
              <w:t>在“用户号”栏回车，按提示刷用户卡，系统取用户卡内的用户号后自动返回</w:t>
            </w:r>
          </w:p>
        </w:tc>
      </w:tr>
      <w:tr w:rsidR="004A1DF5">
        <w:tc>
          <w:tcPr>
            <w:tcW w:w="1440" w:type="dxa"/>
          </w:tcPr>
          <w:p w:rsidR="004A1DF5" w:rsidRDefault="004A1DF5">
            <w:pPr>
              <w:numPr>
                <w:ilvl w:val="0"/>
                <w:numId w:val="214"/>
              </w:numPr>
              <w:spacing w:line="240" w:lineRule="auto"/>
              <w:rPr>
                <w:sz w:val="21"/>
              </w:rPr>
            </w:pPr>
          </w:p>
        </w:tc>
        <w:tc>
          <w:tcPr>
            <w:tcW w:w="6120" w:type="dxa"/>
          </w:tcPr>
          <w:p w:rsidR="004A1DF5" w:rsidRDefault="004A1DF5">
            <w:pPr>
              <w:spacing w:line="240" w:lineRule="auto"/>
              <w:rPr>
                <w:sz w:val="21"/>
              </w:rPr>
            </w:pPr>
            <w:r>
              <w:rPr>
                <w:rFonts w:hint="eastAsia"/>
                <w:sz w:val="21"/>
              </w:rPr>
              <w:t>选择“确定</w:t>
            </w:r>
            <w:r>
              <w:rPr>
                <w:rFonts w:hint="eastAsia"/>
                <w:sz w:val="21"/>
              </w:rPr>
              <w:t>1</w:t>
            </w:r>
            <w:r>
              <w:rPr>
                <w:rFonts w:hint="eastAsia"/>
                <w:sz w:val="21"/>
              </w:rPr>
              <w:t>”按钮，经授权人员人审核授权后解挂成功</w:t>
            </w:r>
          </w:p>
        </w:tc>
      </w:tr>
      <w:tr w:rsidR="004A1DF5">
        <w:tc>
          <w:tcPr>
            <w:tcW w:w="1440" w:type="dxa"/>
          </w:tcPr>
          <w:p w:rsidR="004A1DF5" w:rsidRDefault="004A1DF5">
            <w:pPr>
              <w:numPr>
                <w:ilvl w:val="0"/>
                <w:numId w:val="214"/>
              </w:numPr>
              <w:spacing w:line="240" w:lineRule="auto"/>
              <w:rPr>
                <w:sz w:val="21"/>
              </w:rPr>
            </w:pPr>
          </w:p>
        </w:tc>
        <w:tc>
          <w:tcPr>
            <w:tcW w:w="6120" w:type="dxa"/>
          </w:tcPr>
          <w:p w:rsidR="004A1DF5" w:rsidRDefault="004A1DF5">
            <w:pPr>
              <w:spacing w:line="240" w:lineRule="auto"/>
              <w:rPr>
                <w:sz w:val="21"/>
              </w:rPr>
            </w:pPr>
            <w:r>
              <w:rPr>
                <w:rFonts w:hint="eastAsia"/>
                <w:sz w:val="21"/>
              </w:rPr>
              <w:t>根据提示刷用户卡两次，对用户卡进行写磁处理。</w:t>
            </w:r>
          </w:p>
        </w:tc>
      </w:tr>
    </w:tbl>
    <w:p w:rsidR="004A1DF5" w:rsidRDefault="004A1DF5">
      <w:pPr>
        <w:pStyle w:val="5"/>
      </w:pPr>
      <w:r>
        <w:rPr>
          <w:rFonts w:hint="eastAsia"/>
        </w:rPr>
        <w:t>十八、用户卡损坏申请换卡（业务代码</w:t>
      </w:r>
      <w:r>
        <w:rPr>
          <w:rFonts w:hint="eastAsia"/>
        </w:rPr>
        <w:t>9141</w:t>
      </w:r>
      <w:r>
        <w:rPr>
          <w:rFonts w:hint="eastAsia"/>
        </w:rPr>
        <w:t>）</w:t>
      </w:r>
    </w:p>
    <w:p w:rsidR="004A1DF5" w:rsidRDefault="004A1DF5" w:rsidP="0004090F">
      <w:pPr>
        <w:pStyle w:val="6"/>
      </w:pPr>
      <w:r>
        <w:rPr>
          <w:rFonts w:hint="eastAsia"/>
        </w:rPr>
        <w:t>（一）功能介绍</w:t>
      </w:r>
    </w:p>
    <w:p w:rsidR="004A1DF5" w:rsidRDefault="004A1DF5">
      <w:r>
        <w:rPr>
          <w:rFonts w:hint="eastAsia"/>
        </w:rPr>
        <w:t>对因损坏不能正常使用的用户卡，申请进行更换。</w:t>
      </w:r>
    </w:p>
    <w:p w:rsidR="004A1DF5" w:rsidRDefault="004A1DF5" w:rsidP="0004090F">
      <w:pPr>
        <w:pStyle w:val="6"/>
      </w:pPr>
      <w:r>
        <w:rPr>
          <w:rFonts w:hint="eastAsia"/>
        </w:rPr>
        <w:t>（二）操作要点</w:t>
      </w:r>
    </w:p>
    <w:p w:rsidR="004A1DF5" w:rsidRDefault="004A1DF5">
      <w:r>
        <w:rPr>
          <w:rFonts w:hint="eastAsia"/>
        </w:rPr>
        <w:t>只能由用户本人发起申请</w:t>
      </w:r>
    </w:p>
    <w:p w:rsidR="004A1DF5" w:rsidRDefault="004A1DF5" w:rsidP="0004090F">
      <w:pPr>
        <w:pStyle w:val="6"/>
      </w:pPr>
      <w:r>
        <w:rPr>
          <w:rFonts w:hint="eastAsia"/>
        </w:rPr>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15"/>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用户选择系统导航－公共管理－用户卡管理－损坏申请换卡，或者输入业务代码9141，进入用户卡损坏申请换卡界面</w:t>
            </w:r>
          </w:p>
        </w:tc>
      </w:tr>
      <w:tr w:rsidR="004A1DF5">
        <w:tc>
          <w:tcPr>
            <w:tcW w:w="1440" w:type="dxa"/>
          </w:tcPr>
          <w:p w:rsidR="004A1DF5" w:rsidRDefault="004A1DF5">
            <w:pPr>
              <w:numPr>
                <w:ilvl w:val="0"/>
                <w:numId w:val="215"/>
              </w:numPr>
              <w:spacing w:line="240" w:lineRule="auto"/>
              <w:rPr>
                <w:sz w:val="21"/>
              </w:rPr>
            </w:pPr>
          </w:p>
        </w:tc>
        <w:tc>
          <w:tcPr>
            <w:tcW w:w="6120" w:type="dxa"/>
          </w:tcPr>
          <w:p w:rsidR="004A1DF5" w:rsidRDefault="004A1DF5">
            <w:pPr>
              <w:spacing w:line="240" w:lineRule="auto"/>
              <w:rPr>
                <w:sz w:val="21"/>
              </w:rPr>
            </w:pPr>
            <w:r>
              <w:rPr>
                <w:rFonts w:hint="eastAsia"/>
                <w:sz w:val="21"/>
              </w:rPr>
              <w:t>选择“确定</w:t>
            </w:r>
            <w:r>
              <w:rPr>
                <w:rFonts w:hint="eastAsia"/>
                <w:sz w:val="21"/>
              </w:rPr>
              <w:t>1</w:t>
            </w:r>
            <w:r>
              <w:rPr>
                <w:rFonts w:hint="eastAsia"/>
                <w:sz w:val="21"/>
              </w:rPr>
              <w:t>”按钮发起申请，经授权后申请成功</w:t>
            </w:r>
          </w:p>
        </w:tc>
      </w:tr>
    </w:tbl>
    <w:p w:rsidR="004A1DF5" w:rsidRDefault="004A1DF5">
      <w:pPr>
        <w:pStyle w:val="5"/>
      </w:pPr>
      <w:r>
        <w:rPr>
          <w:rFonts w:hint="eastAsia"/>
        </w:rPr>
        <w:t>十九、用户卡损坏启用新卡（业务代码</w:t>
      </w:r>
      <w:r>
        <w:rPr>
          <w:rFonts w:hint="eastAsia"/>
        </w:rPr>
        <w:t>9142</w:t>
      </w:r>
      <w:r>
        <w:rPr>
          <w:rFonts w:hint="eastAsia"/>
        </w:rPr>
        <w:t>）</w:t>
      </w:r>
    </w:p>
    <w:p w:rsidR="004A1DF5" w:rsidRDefault="004A1DF5" w:rsidP="0004090F">
      <w:pPr>
        <w:pStyle w:val="6"/>
      </w:pPr>
      <w:r>
        <w:rPr>
          <w:rFonts w:hint="eastAsia"/>
        </w:rPr>
        <w:t>（一）功能介绍</w:t>
      </w:r>
    </w:p>
    <w:p w:rsidR="004A1DF5" w:rsidRDefault="004A1DF5">
      <w:r>
        <w:rPr>
          <w:rFonts w:hint="eastAsia"/>
        </w:rPr>
        <w:t>启用损坏后补制的新卡，使其达到可正常使用状态。</w:t>
      </w:r>
    </w:p>
    <w:p w:rsidR="004A1DF5" w:rsidRDefault="004A1DF5" w:rsidP="0004090F">
      <w:pPr>
        <w:pStyle w:val="6"/>
      </w:pPr>
      <w:r>
        <w:rPr>
          <w:rFonts w:hint="eastAsia"/>
        </w:rPr>
        <w:t>（二）操作要点</w:t>
      </w:r>
    </w:p>
    <w:p w:rsidR="004A1DF5" w:rsidRDefault="004A1DF5">
      <w:r>
        <w:rPr>
          <w:rFonts w:hint="eastAsia"/>
        </w:rPr>
        <w:t>只能由用户本人启用。</w:t>
      </w:r>
    </w:p>
    <w:p w:rsidR="004A1DF5" w:rsidRDefault="004A1DF5" w:rsidP="0004090F">
      <w:pPr>
        <w:pStyle w:val="6"/>
      </w:pPr>
      <w:r>
        <w:rPr>
          <w:rFonts w:hint="eastAsia"/>
        </w:rPr>
        <w:lastRenderedPageBreak/>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16"/>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用户选择系统导航－公共管理－用户卡管理－损坏启用新卡，或者输入业务代码9142，进入用户卡损坏启用新卡界面</w:t>
            </w:r>
          </w:p>
        </w:tc>
      </w:tr>
      <w:tr w:rsidR="004A1DF5">
        <w:tc>
          <w:tcPr>
            <w:tcW w:w="1440" w:type="dxa"/>
          </w:tcPr>
          <w:p w:rsidR="004A1DF5" w:rsidRDefault="004A1DF5">
            <w:pPr>
              <w:numPr>
                <w:ilvl w:val="0"/>
                <w:numId w:val="216"/>
              </w:numPr>
              <w:spacing w:line="240" w:lineRule="auto"/>
              <w:rPr>
                <w:sz w:val="21"/>
              </w:rPr>
            </w:pPr>
          </w:p>
        </w:tc>
        <w:tc>
          <w:tcPr>
            <w:tcW w:w="6120" w:type="dxa"/>
          </w:tcPr>
          <w:p w:rsidR="004A1DF5" w:rsidRDefault="004A1DF5">
            <w:pPr>
              <w:spacing w:line="240" w:lineRule="auto"/>
              <w:rPr>
                <w:sz w:val="21"/>
              </w:rPr>
            </w:pPr>
            <w:r>
              <w:rPr>
                <w:rFonts w:hint="eastAsia"/>
                <w:sz w:val="21"/>
              </w:rPr>
              <w:t>输入用户密码，在“用户卡刷卡”栏回车，根据提示刷用户卡一次，系统取用户卡内用户号</w:t>
            </w:r>
          </w:p>
        </w:tc>
      </w:tr>
      <w:tr w:rsidR="004A1DF5">
        <w:tc>
          <w:tcPr>
            <w:tcW w:w="1440" w:type="dxa"/>
          </w:tcPr>
          <w:p w:rsidR="004A1DF5" w:rsidRDefault="004A1DF5">
            <w:pPr>
              <w:numPr>
                <w:ilvl w:val="0"/>
                <w:numId w:val="216"/>
              </w:numPr>
              <w:spacing w:line="240" w:lineRule="auto"/>
              <w:rPr>
                <w:sz w:val="21"/>
              </w:rPr>
            </w:pPr>
          </w:p>
        </w:tc>
        <w:tc>
          <w:tcPr>
            <w:tcW w:w="6120" w:type="dxa"/>
          </w:tcPr>
          <w:p w:rsidR="004A1DF5" w:rsidRDefault="004A1DF5">
            <w:pPr>
              <w:spacing w:line="240" w:lineRule="auto"/>
              <w:rPr>
                <w:sz w:val="21"/>
              </w:rPr>
            </w:pPr>
            <w:r>
              <w:rPr>
                <w:rFonts w:hint="eastAsia"/>
                <w:sz w:val="21"/>
              </w:rPr>
              <w:t>选择“确定</w:t>
            </w:r>
            <w:r>
              <w:rPr>
                <w:rFonts w:hint="eastAsia"/>
                <w:sz w:val="21"/>
              </w:rPr>
              <w:t>1</w:t>
            </w:r>
            <w:r>
              <w:rPr>
                <w:rFonts w:hint="eastAsia"/>
                <w:sz w:val="21"/>
              </w:rPr>
              <w:t>”按钮提交，经授权后启用成功；根据提示刷用户卡两次，更新用户卡信息。</w:t>
            </w:r>
          </w:p>
        </w:tc>
      </w:tr>
    </w:tbl>
    <w:p w:rsidR="004A1DF5" w:rsidRDefault="004A1DF5"/>
    <w:p w:rsidR="004A1DF5" w:rsidRDefault="004A1DF5" w:rsidP="0004090F">
      <w:pPr>
        <w:pStyle w:val="5"/>
      </w:pPr>
      <w:r>
        <w:rPr>
          <w:rFonts w:hint="eastAsia"/>
        </w:rPr>
        <w:t>二十、用户卡密码更新（业务代码</w:t>
      </w:r>
      <w:r>
        <w:rPr>
          <w:rFonts w:hint="eastAsia"/>
        </w:rPr>
        <w:t>9151</w:t>
      </w:r>
      <w:r>
        <w:rPr>
          <w:rFonts w:hint="eastAsia"/>
        </w:rPr>
        <w:t>）</w:t>
      </w:r>
    </w:p>
    <w:p w:rsidR="004A1DF5" w:rsidRDefault="004A1DF5">
      <w:pPr>
        <w:pStyle w:val="6"/>
      </w:pPr>
      <w:r>
        <w:rPr>
          <w:rFonts w:hint="eastAsia"/>
        </w:rPr>
        <w:t>（一）功能介绍</w:t>
      </w:r>
    </w:p>
    <w:p w:rsidR="004A1DF5" w:rsidRDefault="004A1DF5">
      <w:pPr>
        <w:pStyle w:val="a5"/>
        <w:ind w:firstLine="480"/>
      </w:pPr>
      <w:r>
        <w:rPr>
          <w:rFonts w:hint="eastAsia"/>
        </w:rPr>
        <w:t>用户卡密码与用户密码一致时，才可以被正常使用；当用户修改密码时，如果不能同时修改用户卡密码，就会导致卡内密码与用户密码不一致，在这种情况下，通过本功能，可以将用户卡密码修改为与用户密码一致。</w:t>
      </w:r>
    </w:p>
    <w:p w:rsidR="004A1DF5" w:rsidRDefault="004A1DF5">
      <w:pPr>
        <w:pStyle w:val="6"/>
      </w:pPr>
      <w:r>
        <w:rPr>
          <w:rFonts w:hint="eastAsia"/>
        </w:rPr>
        <w:t>（二）操作要点</w:t>
      </w:r>
    </w:p>
    <w:p w:rsidR="004A1DF5" w:rsidRDefault="004A1DF5">
      <w:pPr>
        <w:pStyle w:val="a5"/>
        <w:ind w:firstLine="480"/>
      </w:pPr>
      <w:r>
        <w:rPr>
          <w:rFonts w:hint="eastAsia"/>
        </w:rPr>
        <w:t>只能由用户本人操作</w:t>
      </w:r>
    </w:p>
    <w:p w:rsidR="004A1DF5" w:rsidRDefault="004A1DF5">
      <w:pPr>
        <w:pStyle w:val="6"/>
      </w:pPr>
      <w:r>
        <w:rPr>
          <w:rFonts w:hint="eastAsia"/>
        </w:rPr>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17"/>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用户选择系统导航－公共管理－用户卡管理－密码更新，或者输入业务代码9151，进入用户卡密码更新界面</w:t>
            </w:r>
          </w:p>
        </w:tc>
      </w:tr>
      <w:tr w:rsidR="004A1DF5">
        <w:tc>
          <w:tcPr>
            <w:tcW w:w="1440" w:type="dxa"/>
          </w:tcPr>
          <w:p w:rsidR="004A1DF5" w:rsidRDefault="004A1DF5">
            <w:pPr>
              <w:numPr>
                <w:ilvl w:val="0"/>
                <w:numId w:val="217"/>
              </w:numPr>
              <w:spacing w:line="240" w:lineRule="auto"/>
              <w:rPr>
                <w:sz w:val="21"/>
              </w:rPr>
            </w:pPr>
          </w:p>
        </w:tc>
        <w:tc>
          <w:tcPr>
            <w:tcW w:w="6120" w:type="dxa"/>
          </w:tcPr>
          <w:p w:rsidR="004A1DF5" w:rsidRDefault="004A1DF5">
            <w:pPr>
              <w:spacing w:line="240" w:lineRule="auto"/>
              <w:rPr>
                <w:sz w:val="21"/>
              </w:rPr>
            </w:pPr>
            <w:r>
              <w:rPr>
                <w:rFonts w:hint="eastAsia"/>
                <w:sz w:val="21"/>
              </w:rPr>
              <w:t>输入用户密码，在“用户卡刷卡”栏回车，根据提示刷用户卡一次，系统取用户卡内用户号</w:t>
            </w:r>
          </w:p>
        </w:tc>
      </w:tr>
      <w:tr w:rsidR="004A1DF5">
        <w:tc>
          <w:tcPr>
            <w:tcW w:w="1440" w:type="dxa"/>
          </w:tcPr>
          <w:p w:rsidR="004A1DF5" w:rsidRDefault="004A1DF5">
            <w:pPr>
              <w:numPr>
                <w:ilvl w:val="0"/>
                <w:numId w:val="217"/>
              </w:numPr>
              <w:spacing w:line="240" w:lineRule="auto"/>
              <w:rPr>
                <w:sz w:val="21"/>
              </w:rPr>
            </w:pPr>
          </w:p>
        </w:tc>
        <w:tc>
          <w:tcPr>
            <w:tcW w:w="6120" w:type="dxa"/>
          </w:tcPr>
          <w:p w:rsidR="004A1DF5" w:rsidRDefault="004A1DF5">
            <w:pPr>
              <w:spacing w:line="240" w:lineRule="auto"/>
              <w:rPr>
                <w:sz w:val="21"/>
              </w:rPr>
            </w:pPr>
            <w:r>
              <w:rPr>
                <w:rFonts w:hint="eastAsia"/>
                <w:sz w:val="21"/>
              </w:rPr>
              <w:t>选择“确定</w:t>
            </w:r>
            <w:r>
              <w:rPr>
                <w:rFonts w:hint="eastAsia"/>
                <w:sz w:val="21"/>
              </w:rPr>
              <w:t>1</w:t>
            </w:r>
            <w:r>
              <w:rPr>
                <w:rFonts w:hint="eastAsia"/>
                <w:sz w:val="21"/>
              </w:rPr>
              <w:t>”按钮提交，根据提示刷用户卡两次，更新用户卡信息。</w:t>
            </w:r>
          </w:p>
        </w:tc>
      </w:tr>
    </w:tbl>
    <w:p w:rsidR="004A1DF5" w:rsidRDefault="004A1DF5">
      <w:pPr>
        <w:pStyle w:val="5"/>
      </w:pPr>
      <w:r>
        <w:rPr>
          <w:rFonts w:hint="eastAsia"/>
        </w:rPr>
        <w:t>二十一、用户卡重写磁（业务代码</w:t>
      </w:r>
      <w:r>
        <w:rPr>
          <w:rFonts w:hint="eastAsia"/>
        </w:rPr>
        <w:t>9152</w:t>
      </w:r>
      <w:r>
        <w:rPr>
          <w:rFonts w:hint="eastAsia"/>
        </w:rPr>
        <w:t>）</w:t>
      </w:r>
    </w:p>
    <w:p w:rsidR="004A1DF5" w:rsidRDefault="004A1DF5" w:rsidP="0004090F">
      <w:pPr>
        <w:pStyle w:val="6"/>
      </w:pPr>
      <w:r>
        <w:rPr>
          <w:rFonts w:hint="eastAsia"/>
        </w:rPr>
        <w:t>（一）功能介绍</w:t>
      </w:r>
    </w:p>
    <w:p w:rsidR="004A1DF5" w:rsidRDefault="004A1DF5">
      <w:pPr>
        <w:pStyle w:val="a5"/>
        <w:ind w:firstLine="480"/>
      </w:pPr>
      <w:r>
        <w:rPr>
          <w:rFonts w:hint="eastAsia"/>
        </w:rPr>
        <w:t>为失磁的用户卡重写磁。</w:t>
      </w:r>
    </w:p>
    <w:p w:rsidR="004A1DF5" w:rsidRDefault="004A1DF5" w:rsidP="0004090F">
      <w:pPr>
        <w:pStyle w:val="6"/>
      </w:pPr>
      <w:r>
        <w:rPr>
          <w:rFonts w:hint="eastAsia"/>
        </w:rPr>
        <w:t>（二）风险提示</w:t>
      </w:r>
    </w:p>
    <w:p w:rsidR="004A1DF5" w:rsidRDefault="004A1DF5">
      <w:pPr>
        <w:pStyle w:val="a5"/>
        <w:ind w:firstLine="480"/>
      </w:pPr>
      <w:r>
        <w:rPr>
          <w:rFonts w:hint="eastAsia"/>
        </w:rPr>
        <w:t>因为是对失磁的用户卡进行写磁处理，系统无法判断所刷用户卡内的用户号</w:t>
      </w:r>
      <w:r>
        <w:rPr>
          <w:rFonts w:hint="eastAsia"/>
        </w:rPr>
        <w:lastRenderedPageBreak/>
        <w:t>信息是否正确，在刷用户卡的时候如果错刷就会将信息错写到其他卡上，授权人员应当注意监督重写磁的全过程。</w:t>
      </w:r>
    </w:p>
    <w:p w:rsidR="004A1DF5" w:rsidRDefault="004A1DF5" w:rsidP="0004090F">
      <w:pPr>
        <w:pStyle w:val="6"/>
      </w:pPr>
      <w:r>
        <w:rPr>
          <w:rFonts w:hint="eastAsia"/>
        </w:rPr>
        <w:t>（三）操作要点</w:t>
      </w:r>
    </w:p>
    <w:p w:rsidR="004A1DF5" w:rsidRDefault="004A1DF5">
      <w:pPr>
        <w:pStyle w:val="a5"/>
        <w:ind w:firstLine="480"/>
      </w:pPr>
      <w:r>
        <w:rPr>
          <w:rFonts w:hint="eastAsia"/>
        </w:rPr>
        <w:t>只能由用户本人操作</w:t>
      </w:r>
    </w:p>
    <w:p w:rsidR="004A1DF5" w:rsidRDefault="004A1DF5" w:rsidP="0004090F">
      <w:pPr>
        <w:pStyle w:val="6"/>
      </w:pPr>
      <w:r>
        <w:rPr>
          <w:rFonts w:hint="eastAsia"/>
        </w:rPr>
        <w:t>（四）操作步骤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18"/>
              </w:numPr>
              <w:spacing w:line="240" w:lineRule="auto"/>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用户选择系统导航－公共管理－用户卡管理－重写磁，或者输入业务代码9152，进入用户卡重写磁界面</w:t>
            </w:r>
          </w:p>
        </w:tc>
      </w:tr>
      <w:tr w:rsidR="004A1DF5">
        <w:tc>
          <w:tcPr>
            <w:tcW w:w="1440" w:type="dxa"/>
          </w:tcPr>
          <w:p w:rsidR="004A1DF5" w:rsidRDefault="004A1DF5">
            <w:pPr>
              <w:numPr>
                <w:ilvl w:val="0"/>
                <w:numId w:val="218"/>
              </w:numPr>
              <w:spacing w:line="240" w:lineRule="auto"/>
              <w:rPr>
                <w:sz w:val="21"/>
              </w:rPr>
            </w:pPr>
          </w:p>
        </w:tc>
        <w:tc>
          <w:tcPr>
            <w:tcW w:w="6120" w:type="dxa"/>
          </w:tcPr>
          <w:p w:rsidR="004A1DF5" w:rsidRDefault="004A1DF5">
            <w:pPr>
              <w:spacing w:line="240" w:lineRule="auto"/>
              <w:rPr>
                <w:sz w:val="21"/>
              </w:rPr>
            </w:pPr>
            <w:r>
              <w:rPr>
                <w:rFonts w:hint="eastAsia"/>
                <w:sz w:val="21"/>
              </w:rPr>
              <w:t>输入用户密码，选择“确定</w:t>
            </w:r>
            <w:r>
              <w:rPr>
                <w:rFonts w:hint="eastAsia"/>
                <w:sz w:val="21"/>
              </w:rPr>
              <w:t>1</w:t>
            </w:r>
            <w:r>
              <w:rPr>
                <w:rFonts w:hint="eastAsia"/>
                <w:sz w:val="21"/>
              </w:rPr>
              <w:t>”按钮，经授权人员审核授权后，按系统提示刷用户卡两次，更新用户卡信息。</w:t>
            </w:r>
          </w:p>
        </w:tc>
      </w:tr>
    </w:tbl>
    <w:p w:rsidR="004A1DF5" w:rsidRDefault="004A1DF5">
      <w:pPr>
        <w:pStyle w:val="5"/>
      </w:pPr>
      <w:r>
        <w:rPr>
          <w:rFonts w:hint="eastAsia"/>
        </w:rPr>
        <w:t>二十二、用户卡作废（业务代码</w:t>
      </w:r>
      <w:r>
        <w:rPr>
          <w:rFonts w:hint="eastAsia"/>
        </w:rPr>
        <w:t>9153</w:t>
      </w:r>
      <w:r>
        <w:rPr>
          <w:rFonts w:hint="eastAsia"/>
        </w:rPr>
        <w:t>）</w:t>
      </w:r>
    </w:p>
    <w:p w:rsidR="004A1DF5" w:rsidRDefault="004A1DF5" w:rsidP="0004090F">
      <w:pPr>
        <w:pStyle w:val="6"/>
      </w:pPr>
      <w:r>
        <w:rPr>
          <w:rFonts w:hint="eastAsia"/>
        </w:rPr>
        <w:t>（一）功能介绍</w:t>
      </w:r>
    </w:p>
    <w:p w:rsidR="004A1DF5" w:rsidRDefault="004A1DF5">
      <w:pPr>
        <w:pStyle w:val="a5"/>
        <w:ind w:firstLine="480"/>
      </w:pPr>
      <w:r>
        <w:rPr>
          <w:rFonts w:hint="eastAsia"/>
        </w:rPr>
        <w:t>因用户调离招行系统、用户关闭或用户调整岗位等原因，对用户的用户卡进行作废，使用户卡作废不可用。</w:t>
      </w:r>
    </w:p>
    <w:p w:rsidR="004A1DF5" w:rsidRDefault="004A1DF5" w:rsidP="0004090F">
      <w:pPr>
        <w:pStyle w:val="6"/>
      </w:pPr>
      <w:r>
        <w:rPr>
          <w:rFonts w:hint="eastAsia"/>
        </w:rPr>
        <w:t>（二）操作要点</w:t>
      </w:r>
    </w:p>
    <w:p w:rsidR="004A1DF5" w:rsidRDefault="004A1DF5">
      <w:pPr>
        <w:pStyle w:val="a5"/>
        <w:ind w:firstLine="480"/>
        <w:rPr>
          <w:rFonts w:ascii="宋体" w:hAnsi="宋体"/>
        </w:rPr>
      </w:pPr>
      <w:r>
        <w:rPr>
          <w:rFonts w:ascii="宋体" w:hAnsi="宋体" w:hint="eastAsia"/>
        </w:rPr>
        <w:t>进行用户卡</w:t>
      </w:r>
      <w:r>
        <w:rPr>
          <w:rFonts w:hint="eastAsia"/>
        </w:rPr>
        <w:t>作废</w:t>
      </w:r>
      <w:r>
        <w:rPr>
          <w:rFonts w:ascii="宋体" w:hAnsi="宋体" w:hint="eastAsia"/>
        </w:rPr>
        <w:t>操作，系统对操作用户不做权限控制，但限制只能为本机构或辖属机构用户申请作废，并需要经过授权。</w:t>
      </w:r>
    </w:p>
    <w:p w:rsidR="004A1DF5" w:rsidRDefault="004A1DF5" w:rsidP="0004090F">
      <w:pPr>
        <w:pStyle w:val="6"/>
      </w:pPr>
      <w:r>
        <w:rPr>
          <w:rFonts w:hint="eastAsia"/>
        </w:rPr>
        <w:t>（三）操作步骤</w:t>
      </w:r>
    </w:p>
    <w:tbl>
      <w:tblPr>
        <w:tblW w:w="75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6120"/>
      </w:tblGrid>
      <w:tr w:rsidR="004A1DF5">
        <w:tc>
          <w:tcPr>
            <w:tcW w:w="1440" w:type="dxa"/>
          </w:tcPr>
          <w:p w:rsidR="004A1DF5" w:rsidRDefault="004A1DF5">
            <w:pPr>
              <w:spacing w:line="240" w:lineRule="auto"/>
              <w:jc w:val="center"/>
              <w:rPr>
                <w:sz w:val="21"/>
              </w:rPr>
            </w:pPr>
            <w:r>
              <w:rPr>
                <w:rFonts w:hint="eastAsia"/>
                <w:sz w:val="21"/>
              </w:rPr>
              <w:t>操作步骤</w:t>
            </w:r>
          </w:p>
        </w:tc>
        <w:tc>
          <w:tcPr>
            <w:tcW w:w="6120" w:type="dxa"/>
          </w:tcPr>
          <w:p w:rsidR="004A1DF5" w:rsidRDefault="004A1DF5">
            <w:pPr>
              <w:spacing w:line="240" w:lineRule="auto"/>
              <w:jc w:val="center"/>
              <w:rPr>
                <w:sz w:val="21"/>
              </w:rPr>
            </w:pPr>
            <w:r>
              <w:rPr>
                <w:rFonts w:hint="eastAsia"/>
                <w:sz w:val="21"/>
              </w:rPr>
              <w:t>操作说明</w:t>
            </w:r>
          </w:p>
        </w:tc>
      </w:tr>
      <w:tr w:rsidR="004A1DF5">
        <w:tc>
          <w:tcPr>
            <w:tcW w:w="1440" w:type="dxa"/>
          </w:tcPr>
          <w:p w:rsidR="004A1DF5" w:rsidRDefault="004A1DF5">
            <w:pPr>
              <w:numPr>
                <w:ilvl w:val="0"/>
                <w:numId w:val="219"/>
              </w:numPr>
              <w:spacing w:line="240" w:lineRule="auto"/>
              <w:jc w:val="center"/>
              <w:rPr>
                <w:sz w:val="21"/>
              </w:rPr>
            </w:pPr>
          </w:p>
        </w:tc>
        <w:tc>
          <w:tcPr>
            <w:tcW w:w="6120" w:type="dxa"/>
          </w:tcPr>
          <w:p w:rsidR="004A1DF5" w:rsidRDefault="004A1DF5">
            <w:pPr>
              <w:spacing w:line="240" w:lineRule="auto"/>
              <w:rPr>
                <w:sz w:val="21"/>
              </w:rPr>
            </w:pPr>
            <w:r>
              <w:rPr>
                <w:rFonts w:ascii="宋体" w:hAnsi="宋体" w:hint="eastAsia"/>
                <w:sz w:val="21"/>
              </w:rPr>
              <w:t>用户选择系统导航－公共管理－用户卡管理－作废，或者输入业务代码9153，进入用户卡作废界面</w:t>
            </w:r>
          </w:p>
        </w:tc>
      </w:tr>
      <w:tr w:rsidR="004A1DF5">
        <w:tc>
          <w:tcPr>
            <w:tcW w:w="1440" w:type="dxa"/>
          </w:tcPr>
          <w:p w:rsidR="004A1DF5" w:rsidRDefault="004A1DF5">
            <w:pPr>
              <w:numPr>
                <w:ilvl w:val="0"/>
                <w:numId w:val="219"/>
              </w:numPr>
              <w:spacing w:line="240" w:lineRule="auto"/>
              <w:jc w:val="center"/>
              <w:rPr>
                <w:sz w:val="21"/>
              </w:rPr>
            </w:pPr>
          </w:p>
        </w:tc>
        <w:tc>
          <w:tcPr>
            <w:tcW w:w="6120" w:type="dxa"/>
          </w:tcPr>
          <w:p w:rsidR="004A1DF5" w:rsidRDefault="004A1DF5">
            <w:pPr>
              <w:spacing w:line="240" w:lineRule="auto"/>
              <w:rPr>
                <w:sz w:val="21"/>
              </w:rPr>
            </w:pPr>
            <w:r>
              <w:rPr>
                <w:rFonts w:hint="eastAsia"/>
                <w:sz w:val="21"/>
              </w:rPr>
              <w:t>输入用户号回车，审核显示信息无误后，选择“确定</w:t>
            </w:r>
            <w:r>
              <w:rPr>
                <w:rFonts w:hint="eastAsia"/>
                <w:sz w:val="21"/>
              </w:rPr>
              <w:t>1</w:t>
            </w:r>
            <w:r>
              <w:rPr>
                <w:rFonts w:hint="eastAsia"/>
                <w:sz w:val="21"/>
              </w:rPr>
              <w:t>”按钮，在弹出的确认提示框中确认，经有权人员审核授权后作废。</w:t>
            </w:r>
          </w:p>
        </w:tc>
      </w:tr>
    </w:tbl>
    <w:p w:rsidR="004A1DF5" w:rsidRDefault="004A1DF5">
      <w:pPr>
        <w:pStyle w:val="5"/>
      </w:pPr>
      <w:r>
        <w:rPr>
          <w:rFonts w:hint="eastAsia"/>
        </w:rPr>
        <w:t>二十三、消息收发（业务代码</w:t>
      </w:r>
      <w:r>
        <w:rPr>
          <w:rFonts w:hint="eastAsia"/>
        </w:rPr>
        <w:t>9191</w:t>
      </w:r>
      <w:r>
        <w:rPr>
          <w:rFonts w:hint="eastAsia"/>
        </w:rPr>
        <w:t>）</w:t>
      </w:r>
    </w:p>
    <w:p w:rsidR="004A1DF5" w:rsidRDefault="004A1DF5">
      <w:pPr>
        <w:ind w:firstLineChars="200" w:firstLine="480"/>
        <w:rPr>
          <w:rFonts w:ascii="宋体"/>
          <w:kern w:val="0"/>
          <w:lang w:val="zh-CN"/>
        </w:rPr>
      </w:pPr>
      <w:r>
        <w:rPr>
          <w:rFonts w:hint="eastAsia"/>
        </w:rPr>
        <w:t>系统在发生指定的业务时，可以自动给相关的用户发送消息，以提示用户注意或进行相应的处理，用户也可以直接发送消息给其他用户，这些消息就是用户消息。本节的内容就是介绍用户如何发送和查询用户消息。</w:t>
      </w:r>
    </w:p>
    <w:p w:rsidR="004A1DF5" w:rsidRDefault="004A1DF5" w:rsidP="0004090F">
      <w:pPr>
        <w:pStyle w:val="6"/>
      </w:pPr>
      <w:r>
        <w:rPr>
          <w:rFonts w:hint="eastAsia"/>
        </w:rPr>
        <w:lastRenderedPageBreak/>
        <w:t>（一）功能介绍</w:t>
      </w:r>
    </w:p>
    <w:p w:rsidR="004A1DF5" w:rsidRDefault="004A1DF5">
      <w:pPr>
        <w:pStyle w:val="20"/>
        <w:ind w:firstLine="408"/>
      </w:pPr>
      <w:r>
        <w:rPr>
          <w:rFonts w:hint="eastAsia"/>
        </w:rPr>
        <w:t>用户可以通过消息收发的功能接收自己的消息，也可以按照岗位或柜员号发送用户消息。</w:t>
      </w:r>
    </w:p>
    <w:p w:rsidR="004A1DF5" w:rsidRDefault="0004090F" w:rsidP="0004090F">
      <w:pPr>
        <w:pStyle w:val="6"/>
      </w:pPr>
      <w:r>
        <w:rPr>
          <w:noProof/>
          <w:sz w:val="20"/>
        </w:rPr>
        <w:drawing>
          <wp:anchor distT="0" distB="0" distL="114300" distR="114300" simplePos="0" relativeHeight="251597312" behindDoc="0" locked="0" layoutInCell="1" allowOverlap="1">
            <wp:simplePos x="0" y="0"/>
            <wp:positionH relativeFrom="column">
              <wp:posOffset>457200</wp:posOffset>
            </wp:positionH>
            <wp:positionV relativeFrom="paragraph">
              <wp:posOffset>490220</wp:posOffset>
            </wp:positionV>
            <wp:extent cx="4533900" cy="4067175"/>
            <wp:effectExtent l="19050" t="0" r="0" b="0"/>
            <wp:wrapTopAndBottom/>
            <wp:docPr id="38"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586" cstate="print"/>
                    <a:srcRect/>
                    <a:stretch>
                      <a:fillRect/>
                    </a:stretch>
                  </pic:blipFill>
                  <pic:spPr bwMode="auto">
                    <a:xfrm>
                      <a:off x="0" y="0"/>
                      <a:ext cx="4533900" cy="4067175"/>
                    </a:xfrm>
                    <a:prstGeom prst="rect">
                      <a:avLst/>
                    </a:prstGeom>
                    <a:noFill/>
                  </pic:spPr>
                </pic:pic>
              </a:graphicData>
            </a:graphic>
          </wp:anchor>
        </w:drawing>
      </w:r>
      <w:r w:rsidR="004A1DF5">
        <w:rPr>
          <w:rFonts w:hint="eastAsia"/>
        </w:rPr>
        <w:t>（二）界面</w:t>
      </w:r>
    </w:p>
    <w:p w:rsidR="004A1DF5" w:rsidRDefault="004A1DF5">
      <w:pPr>
        <w:pStyle w:val="20"/>
        <w:ind w:firstLine="0"/>
        <w:jc w:val="center"/>
        <w:rPr>
          <w:rFonts w:hAnsi="宋体"/>
        </w:rPr>
      </w:pPr>
      <w:r>
        <w:rPr>
          <w:rFonts w:hAnsi="宋体" w:hint="eastAsia"/>
        </w:rPr>
        <w:t>图1.8</w:t>
      </w:r>
    </w:p>
    <w:p w:rsidR="004A1DF5" w:rsidRDefault="004A1DF5" w:rsidP="0004090F">
      <w:pPr>
        <w:pStyle w:val="6"/>
      </w:pPr>
      <w:r>
        <w:rPr>
          <w:rFonts w:hint="eastAsia"/>
        </w:rPr>
        <w:t>（三）操作要点</w:t>
      </w:r>
    </w:p>
    <w:p w:rsidR="004A1DF5" w:rsidRDefault="004A1DF5">
      <w:pPr>
        <w:ind w:firstLine="480"/>
        <w:jc w:val="left"/>
        <w:rPr>
          <w:rFonts w:ascii="宋体"/>
          <w:kern w:val="0"/>
          <w:szCs w:val="18"/>
          <w:lang w:val="zh-CN"/>
        </w:rPr>
      </w:pPr>
      <w:r>
        <w:rPr>
          <w:rFonts w:ascii="宋体" w:hint="eastAsia"/>
          <w:kern w:val="0"/>
          <w:szCs w:val="18"/>
          <w:lang w:val="zh-CN"/>
        </w:rPr>
        <w:t>1.用户消息按照是否紧急分为两种类型：</w:t>
      </w:r>
    </w:p>
    <w:p w:rsidR="004A1DF5" w:rsidRDefault="004A1DF5">
      <w:pPr>
        <w:ind w:firstLine="480"/>
        <w:jc w:val="left"/>
        <w:rPr>
          <w:rFonts w:ascii="宋体"/>
          <w:kern w:val="0"/>
          <w:szCs w:val="18"/>
          <w:lang w:val="zh-CN"/>
        </w:rPr>
      </w:pPr>
      <w:r>
        <w:rPr>
          <w:rFonts w:ascii="宋体" w:hint="eastAsia"/>
          <w:kern w:val="0"/>
          <w:szCs w:val="18"/>
          <w:lang w:val="zh-CN"/>
        </w:rPr>
        <w:t>（1）紧急消息：实时弹出消息窗口显示给用户的消息，仅实时弹出一次，如图1.8。</w:t>
      </w:r>
    </w:p>
    <w:p w:rsidR="004A1DF5" w:rsidRDefault="004A1DF5">
      <w:pPr>
        <w:ind w:firstLine="480"/>
        <w:jc w:val="left"/>
      </w:pPr>
      <w:r>
        <w:rPr>
          <w:rFonts w:ascii="宋体" w:hint="eastAsia"/>
          <w:kern w:val="0"/>
          <w:szCs w:val="18"/>
          <w:lang w:val="zh-CN"/>
        </w:rPr>
        <w:t>这里的实时是有条件的，当用户与系统主机发生通讯后（如登录、查询、经办等业务处理），用户才能接受到信息。如果接收</w:t>
      </w:r>
      <w:r>
        <w:rPr>
          <w:rFonts w:hint="eastAsia"/>
        </w:rPr>
        <w:t>用户</w:t>
      </w:r>
      <w:r>
        <w:rPr>
          <w:rFonts w:hint="eastAsia"/>
        </w:rPr>
        <w:t>30</w:t>
      </w:r>
      <w:r>
        <w:rPr>
          <w:rFonts w:hint="eastAsia"/>
        </w:rPr>
        <w:t>分钟都没有和主机发生通讯，则系统会自动搜索新的紧急信息，并弹出消息窗口。</w:t>
      </w:r>
    </w:p>
    <w:p w:rsidR="004A1DF5" w:rsidRDefault="004A1DF5">
      <w:pPr>
        <w:ind w:firstLine="480"/>
        <w:jc w:val="left"/>
      </w:pPr>
      <w:r>
        <w:rPr>
          <w:rFonts w:hint="eastAsia"/>
        </w:rPr>
        <w:t>当预警</w:t>
      </w:r>
      <w:r>
        <w:rPr>
          <w:rFonts w:hint="eastAsia"/>
        </w:rPr>
        <w:t>/</w:t>
      </w:r>
      <w:r>
        <w:rPr>
          <w:rFonts w:hint="eastAsia"/>
        </w:rPr>
        <w:t>布控客户在柜台办理业务时，主机会自动发送用户消息窗口，里面附有处理方案，用户按照处理方案里面的提示进行相应处理。</w:t>
      </w:r>
    </w:p>
    <w:p w:rsidR="004A1DF5" w:rsidRDefault="004A1DF5">
      <w:pPr>
        <w:ind w:firstLine="480"/>
        <w:jc w:val="left"/>
        <w:rPr>
          <w:rFonts w:ascii="宋体"/>
          <w:kern w:val="0"/>
          <w:szCs w:val="18"/>
          <w:lang w:val="zh-CN"/>
        </w:rPr>
      </w:pPr>
      <w:r>
        <w:rPr>
          <w:rFonts w:ascii="宋体" w:hint="eastAsia"/>
          <w:kern w:val="0"/>
          <w:szCs w:val="18"/>
          <w:lang w:val="zh-CN"/>
        </w:rPr>
        <w:t>（2）普通消息：不能实时显示的用户消息，用户必须手工接收消息。</w:t>
      </w:r>
    </w:p>
    <w:p w:rsidR="004A1DF5" w:rsidRDefault="004A1DF5">
      <w:pPr>
        <w:ind w:firstLine="480"/>
        <w:jc w:val="left"/>
        <w:rPr>
          <w:rFonts w:ascii="宋体"/>
          <w:kern w:val="0"/>
          <w:szCs w:val="18"/>
          <w:lang w:val="zh-CN"/>
        </w:rPr>
      </w:pPr>
      <w:r>
        <w:rPr>
          <w:rFonts w:ascii="宋体" w:hint="eastAsia"/>
          <w:kern w:val="0"/>
          <w:szCs w:val="18"/>
          <w:lang w:val="zh-CN"/>
        </w:rPr>
        <w:lastRenderedPageBreak/>
        <w:t>2.由业务系统发出的紧急消息能实时弹出消息窗口；由用户人工发出的消息，不论是紧急消息还是普通消息，都不能实时弹出消息窗口，接收人员必须手工接收消息。</w:t>
      </w:r>
    </w:p>
    <w:p w:rsidR="004A1DF5" w:rsidRDefault="004A1DF5">
      <w:pPr>
        <w:ind w:firstLine="480"/>
        <w:jc w:val="left"/>
        <w:rPr>
          <w:rFonts w:ascii="宋体"/>
          <w:kern w:val="0"/>
          <w:szCs w:val="18"/>
          <w:lang w:val="zh-CN"/>
        </w:rPr>
      </w:pPr>
      <w:r>
        <w:rPr>
          <w:rFonts w:ascii="宋体" w:hint="eastAsia"/>
          <w:kern w:val="0"/>
          <w:szCs w:val="18"/>
          <w:lang w:val="zh-CN"/>
        </w:rPr>
        <w:t>3.用户消息的接收人有两种选择方式：</w:t>
      </w:r>
    </w:p>
    <w:p w:rsidR="004A1DF5" w:rsidRDefault="004A1DF5">
      <w:pPr>
        <w:numPr>
          <w:ilvl w:val="0"/>
          <w:numId w:val="192"/>
        </w:numPr>
        <w:jc w:val="left"/>
      </w:pPr>
      <w:r>
        <w:rPr>
          <w:rFonts w:ascii="宋体" w:hint="eastAsia"/>
          <w:kern w:val="0"/>
          <w:szCs w:val="18"/>
          <w:lang w:val="zh-CN"/>
        </w:rPr>
        <w:t>按“柜员”发送消息，可以同时发消息给多个用户。</w:t>
      </w:r>
    </w:p>
    <w:p w:rsidR="004A1DF5" w:rsidRDefault="004A1DF5">
      <w:pPr>
        <w:ind w:firstLineChars="200" w:firstLine="480"/>
        <w:jc w:val="left"/>
      </w:pPr>
      <w:r>
        <w:rPr>
          <w:rFonts w:ascii="宋体" w:hint="eastAsia"/>
          <w:kern w:val="0"/>
          <w:szCs w:val="18"/>
        </w:rPr>
        <w:t>（2）</w:t>
      </w:r>
      <w:r>
        <w:rPr>
          <w:rFonts w:ascii="宋体" w:hint="eastAsia"/>
          <w:kern w:val="0"/>
          <w:szCs w:val="18"/>
          <w:lang w:val="zh-CN"/>
        </w:rPr>
        <w:t>按“机构+岗位”发送消息，可以给某机构的一个或多个岗位的所有用户发送消息。</w:t>
      </w:r>
    </w:p>
    <w:p w:rsidR="004A1DF5" w:rsidRDefault="004A1DF5">
      <w:pPr>
        <w:ind w:left="480"/>
        <w:jc w:val="left"/>
        <w:rPr>
          <w:rFonts w:ascii="宋体"/>
          <w:kern w:val="0"/>
          <w:szCs w:val="18"/>
        </w:rPr>
      </w:pPr>
      <w:r>
        <w:rPr>
          <w:rFonts w:ascii="宋体" w:hint="eastAsia"/>
          <w:kern w:val="0"/>
          <w:szCs w:val="18"/>
        </w:rPr>
        <w:t>4.1次提示标志：</w:t>
      </w:r>
    </w:p>
    <w:p w:rsidR="004A1DF5" w:rsidRDefault="004A1DF5">
      <w:pPr>
        <w:ind w:firstLineChars="200" w:firstLine="480"/>
        <w:jc w:val="left"/>
        <w:rPr>
          <w:rFonts w:ascii="宋体"/>
          <w:kern w:val="0"/>
          <w:szCs w:val="18"/>
          <w:lang w:val="zh-CN"/>
        </w:rPr>
      </w:pPr>
      <w:r>
        <w:rPr>
          <w:rFonts w:ascii="宋体" w:hint="eastAsia"/>
          <w:kern w:val="0"/>
          <w:szCs w:val="18"/>
          <w:lang w:val="zh-CN"/>
        </w:rPr>
        <w:t>按岗位发送消息时，如果只需要岗位中有一个柜员看到，不需要所有柜员都知道，可在发送窗口选择“1次提示标志”。此时只有接收岗位第一个和主机发生通讯的用户可以收到这个消息，其他用户不会看到这个消息，这样就不会影响其他用户处理业务。</w:t>
      </w:r>
    </w:p>
    <w:p w:rsidR="004A1DF5" w:rsidRDefault="004A1DF5" w:rsidP="0004090F">
      <w:pPr>
        <w:pStyle w:val="6"/>
      </w:pPr>
      <w:r>
        <w:rPr>
          <w:rFonts w:hint="eastAsia"/>
        </w:rPr>
        <w:t>（四）操作步骤</w:t>
      </w:r>
    </w:p>
    <w:p w:rsidR="004A1DF5" w:rsidRDefault="004A1DF5">
      <w:pPr>
        <w:ind w:firstLineChars="200" w:firstLine="482"/>
        <w:jc w:val="left"/>
        <w:rPr>
          <w:rFonts w:ascii="宋体"/>
          <w:kern w:val="0"/>
          <w:szCs w:val="18"/>
        </w:rPr>
      </w:pPr>
      <w:r>
        <w:rPr>
          <w:rFonts w:ascii="宋体" w:hint="eastAsia"/>
          <w:b/>
          <w:bCs/>
          <w:kern w:val="0"/>
          <w:szCs w:val="18"/>
        </w:rPr>
        <w:t>接收消息</w:t>
      </w:r>
      <w:r>
        <w:rPr>
          <w:rFonts w:ascii="宋体" w:hint="eastAsia"/>
          <w:kern w:val="0"/>
          <w:szCs w:val="18"/>
        </w:rPr>
        <w:t>：</w:t>
      </w:r>
    </w:p>
    <w:p w:rsidR="004A1DF5" w:rsidRDefault="004A1DF5">
      <w:pPr>
        <w:numPr>
          <w:ilvl w:val="0"/>
          <w:numId w:val="193"/>
        </w:numPr>
        <w:jc w:val="left"/>
        <w:rPr>
          <w:rFonts w:ascii="宋体"/>
          <w:kern w:val="0"/>
          <w:szCs w:val="18"/>
        </w:rPr>
      </w:pPr>
      <w:r>
        <w:rPr>
          <w:rFonts w:hint="eastAsia"/>
        </w:rPr>
        <w:t>柜员选择系统导航－公共管理－用户消息－消息收发或者输入业务代码</w:t>
      </w:r>
      <w:r>
        <w:rPr>
          <w:rFonts w:ascii="宋体" w:hint="eastAsia"/>
          <w:kern w:val="0"/>
          <w:szCs w:val="18"/>
        </w:rPr>
        <w:t>9191，打开消息收发窗口，选择接收消息界面；</w:t>
      </w:r>
    </w:p>
    <w:p w:rsidR="004A1DF5" w:rsidRDefault="004A1DF5">
      <w:pPr>
        <w:numPr>
          <w:ilvl w:val="0"/>
          <w:numId w:val="193"/>
        </w:numPr>
        <w:jc w:val="left"/>
        <w:rPr>
          <w:rFonts w:ascii="宋体"/>
          <w:kern w:val="0"/>
          <w:szCs w:val="18"/>
        </w:rPr>
      </w:pPr>
      <w:r>
        <w:rPr>
          <w:rFonts w:ascii="宋体" w:hint="eastAsia"/>
          <w:kern w:val="0"/>
          <w:szCs w:val="18"/>
        </w:rPr>
        <w:t>选择“接收(11)”，查询接收消息，不录入查询条件时，系统默认当天；</w:t>
      </w:r>
    </w:p>
    <w:p w:rsidR="004A1DF5" w:rsidRDefault="004A1DF5">
      <w:pPr>
        <w:numPr>
          <w:ilvl w:val="0"/>
          <w:numId w:val="193"/>
        </w:numPr>
        <w:jc w:val="left"/>
        <w:rPr>
          <w:rFonts w:ascii="宋体"/>
          <w:kern w:val="0"/>
          <w:szCs w:val="18"/>
        </w:rPr>
      </w:pPr>
      <w:r>
        <w:rPr>
          <w:rFonts w:ascii="宋体" w:hint="eastAsia"/>
          <w:kern w:val="0"/>
          <w:szCs w:val="18"/>
        </w:rPr>
        <w:t>可以根据消息发送的时间、类型、发送的柜员来查询接收到的消息；</w:t>
      </w:r>
    </w:p>
    <w:p w:rsidR="004A1DF5" w:rsidRDefault="004A1DF5">
      <w:pPr>
        <w:numPr>
          <w:ilvl w:val="0"/>
          <w:numId w:val="193"/>
        </w:numPr>
        <w:jc w:val="left"/>
        <w:rPr>
          <w:rFonts w:ascii="宋体"/>
          <w:kern w:val="0"/>
          <w:szCs w:val="18"/>
        </w:rPr>
      </w:pPr>
      <w:r>
        <w:rPr>
          <w:rFonts w:ascii="宋体" w:hint="eastAsia"/>
          <w:kern w:val="0"/>
          <w:szCs w:val="18"/>
        </w:rPr>
        <w:t>不选“含岗位消息”，则不显示按岗位发送的消息；</w:t>
      </w:r>
    </w:p>
    <w:p w:rsidR="004A1DF5" w:rsidRDefault="004A1DF5">
      <w:pPr>
        <w:ind w:firstLineChars="200" w:firstLine="482"/>
        <w:jc w:val="left"/>
        <w:rPr>
          <w:rFonts w:ascii="宋体"/>
          <w:kern w:val="0"/>
          <w:szCs w:val="18"/>
        </w:rPr>
      </w:pPr>
      <w:r>
        <w:rPr>
          <w:rFonts w:ascii="宋体" w:hint="eastAsia"/>
          <w:b/>
          <w:bCs/>
          <w:kern w:val="0"/>
          <w:szCs w:val="18"/>
        </w:rPr>
        <w:t>发送消息</w:t>
      </w:r>
      <w:r>
        <w:rPr>
          <w:rFonts w:ascii="宋体" w:hint="eastAsia"/>
          <w:kern w:val="0"/>
          <w:szCs w:val="18"/>
        </w:rPr>
        <w:t>：</w:t>
      </w:r>
    </w:p>
    <w:p w:rsidR="004A1DF5" w:rsidRDefault="004A1DF5">
      <w:pPr>
        <w:numPr>
          <w:ilvl w:val="0"/>
          <w:numId w:val="194"/>
        </w:numPr>
        <w:jc w:val="left"/>
        <w:rPr>
          <w:rFonts w:ascii="宋体"/>
          <w:kern w:val="0"/>
          <w:szCs w:val="18"/>
        </w:rPr>
      </w:pPr>
      <w:r>
        <w:rPr>
          <w:rFonts w:hint="eastAsia"/>
        </w:rPr>
        <w:t>柜员选择系统导航－公共管理－用户消息－消息收发或者输入</w:t>
      </w:r>
      <w:r>
        <w:rPr>
          <w:rFonts w:ascii="宋体" w:hint="eastAsia"/>
          <w:kern w:val="0"/>
          <w:szCs w:val="18"/>
        </w:rPr>
        <w:t>业务代码9191，打开消息收发窗口，选择发送消息界面；</w:t>
      </w:r>
    </w:p>
    <w:p w:rsidR="004A1DF5" w:rsidRDefault="004A1DF5">
      <w:pPr>
        <w:numPr>
          <w:ilvl w:val="0"/>
          <w:numId w:val="194"/>
        </w:numPr>
        <w:jc w:val="left"/>
        <w:rPr>
          <w:rFonts w:ascii="宋体"/>
          <w:kern w:val="0"/>
          <w:szCs w:val="18"/>
        </w:rPr>
      </w:pPr>
      <w:r>
        <w:rPr>
          <w:rFonts w:ascii="宋体" w:hint="eastAsia"/>
          <w:kern w:val="0"/>
          <w:szCs w:val="18"/>
        </w:rPr>
        <w:t>选择消息类型，紧急消息或通知消息；</w:t>
      </w:r>
    </w:p>
    <w:p w:rsidR="004A1DF5" w:rsidRDefault="004A1DF5">
      <w:pPr>
        <w:numPr>
          <w:ilvl w:val="0"/>
          <w:numId w:val="194"/>
        </w:numPr>
        <w:jc w:val="left"/>
        <w:rPr>
          <w:rFonts w:ascii="宋体"/>
          <w:kern w:val="0"/>
          <w:szCs w:val="18"/>
        </w:rPr>
      </w:pPr>
      <w:r>
        <w:rPr>
          <w:rFonts w:ascii="宋体" w:hint="eastAsia"/>
          <w:kern w:val="0"/>
          <w:szCs w:val="18"/>
        </w:rPr>
        <w:t>按柜员发送消息，则录入柜员号，点击</w:t>
      </w:r>
      <w:r w:rsidR="0004090F">
        <w:rPr>
          <w:rFonts w:ascii="宋体" w:hint="eastAsia"/>
          <w:noProof/>
          <w:kern w:val="0"/>
          <w:szCs w:val="18"/>
        </w:rPr>
        <w:drawing>
          <wp:inline distT="0" distB="0" distL="0" distR="0">
            <wp:extent cx="228600" cy="219075"/>
            <wp:effectExtent l="1905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587"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ascii="宋体" w:hint="eastAsia"/>
          <w:kern w:val="0"/>
          <w:szCs w:val="18"/>
        </w:rPr>
        <w:t>增加接收人，点击</w:t>
      </w:r>
      <w:r w:rsidR="0004090F">
        <w:rPr>
          <w:rFonts w:ascii="宋体" w:hint="eastAsia"/>
          <w:noProof/>
          <w:kern w:val="0"/>
          <w:szCs w:val="18"/>
        </w:rPr>
        <w:drawing>
          <wp:inline distT="0" distB="0" distL="0" distR="0">
            <wp:extent cx="200025" cy="180975"/>
            <wp:effectExtent l="19050" t="0" r="952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588" cstate="print"/>
                    <a:srcRect/>
                    <a:stretch>
                      <a:fillRect/>
                    </a:stretch>
                  </pic:blipFill>
                  <pic:spPr bwMode="auto">
                    <a:xfrm>
                      <a:off x="0" y="0"/>
                      <a:ext cx="200025" cy="180975"/>
                    </a:xfrm>
                    <a:prstGeom prst="rect">
                      <a:avLst/>
                    </a:prstGeom>
                    <a:noFill/>
                    <a:ln w="9525">
                      <a:noFill/>
                      <a:miter lim="800000"/>
                      <a:headEnd/>
                      <a:tailEnd/>
                    </a:ln>
                  </pic:spPr>
                </pic:pic>
              </a:graphicData>
            </a:graphic>
          </wp:inline>
        </w:drawing>
      </w:r>
      <w:r>
        <w:rPr>
          <w:rFonts w:ascii="宋体" w:hint="eastAsia"/>
          <w:kern w:val="0"/>
          <w:szCs w:val="18"/>
        </w:rPr>
        <w:t>删除接收人，可同时给多个柜员发送；</w:t>
      </w:r>
    </w:p>
    <w:p w:rsidR="004A1DF5" w:rsidRDefault="004A1DF5">
      <w:pPr>
        <w:numPr>
          <w:ilvl w:val="0"/>
          <w:numId w:val="194"/>
        </w:numPr>
        <w:jc w:val="left"/>
        <w:rPr>
          <w:rFonts w:ascii="宋体"/>
          <w:kern w:val="0"/>
          <w:szCs w:val="18"/>
        </w:rPr>
      </w:pPr>
      <w:r>
        <w:rPr>
          <w:rFonts w:ascii="宋体" w:hint="eastAsia"/>
          <w:kern w:val="0"/>
          <w:szCs w:val="18"/>
        </w:rPr>
        <w:t>按岗位发送消息，则录入接收机构，选择岗位，和是否1次提示标示，点击</w:t>
      </w:r>
      <w:r w:rsidR="0004090F">
        <w:rPr>
          <w:rFonts w:ascii="宋体" w:hint="eastAsia"/>
          <w:noProof/>
          <w:kern w:val="0"/>
          <w:szCs w:val="18"/>
        </w:rPr>
        <w:drawing>
          <wp:inline distT="0" distB="0" distL="0" distR="0">
            <wp:extent cx="228600" cy="219075"/>
            <wp:effectExtent l="1905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587"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rFonts w:ascii="宋体" w:hint="eastAsia"/>
          <w:kern w:val="0"/>
          <w:szCs w:val="18"/>
        </w:rPr>
        <w:t>，可同时给多个岗位发送；</w:t>
      </w:r>
    </w:p>
    <w:p w:rsidR="004A1DF5" w:rsidRDefault="004A1DF5">
      <w:pPr>
        <w:numPr>
          <w:ilvl w:val="0"/>
          <w:numId w:val="194"/>
        </w:numPr>
        <w:jc w:val="left"/>
        <w:rPr>
          <w:rFonts w:ascii="宋体"/>
          <w:kern w:val="0"/>
          <w:szCs w:val="18"/>
        </w:rPr>
      </w:pPr>
      <w:r>
        <w:rPr>
          <w:rFonts w:ascii="宋体" w:hint="eastAsia"/>
          <w:kern w:val="0"/>
          <w:szCs w:val="18"/>
        </w:rPr>
        <w:t>消息可同时按柜员和岗位发送；</w:t>
      </w:r>
    </w:p>
    <w:p w:rsidR="004A1DF5" w:rsidRDefault="004A1DF5">
      <w:pPr>
        <w:numPr>
          <w:ilvl w:val="0"/>
          <w:numId w:val="194"/>
        </w:numPr>
        <w:jc w:val="left"/>
        <w:rPr>
          <w:rFonts w:ascii="宋体"/>
          <w:kern w:val="0"/>
          <w:szCs w:val="18"/>
        </w:rPr>
      </w:pPr>
      <w:r>
        <w:rPr>
          <w:rFonts w:ascii="宋体" w:hint="eastAsia"/>
          <w:kern w:val="0"/>
          <w:szCs w:val="18"/>
        </w:rPr>
        <w:lastRenderedPageBreak/>
        <w:t>消息如果是多日有效的，需修改有效日期；按岗位发送的消息失效后的消息将不再实时弹出；</w:t>
      </w:r>
    </w:p>
    <w:p w:rsidR="004A1DF5" w:rsidRDefault="004A1DF5">
      <w:pPr>
        <w:numPr>
          <w:ilvl w:val="0"/>
          <w:numId w:val="194"/>
        </w:numPr>
        <w:jc w:val="left"/>
        <w:rPr>
          <w:rFonts w:ascii="宋体"/>
          <w:kern w:val="0"/>
          <w:szCs w:val="18"/>
        </w:rPr>
      </w:pPr>
      <w:r>
        <w:rPr>
          <w:rFonts w:ascii="宋体" w:hint="eastAsia"/>
          <w:kern w:val="0"/>
          <w:szCs w:val="18"/>
        </w:rPr>
        <w:t>录入消息内容，若发送附件，点“添加附件”选择指定文件；</w:t>
      </w:r>
    </w:p>
    <w:p w:rsidR="004A1DF5" w:rsidRDefault="004A1DF5">
      <w:pPr>
        <w:numPr>
          <w:ilvl w:val="0"/>
          <w:numId w:val="194"/>
        </w:numPr>
        <w:jc w:val="left"/>
        <w:rPr>
          <w:rFonts w:ascii="宋体"/>
          <w:kern w:val="0"/>
          <w:szCs w:val="18"/>
        </w:rPr>
      </w:pPr>
      <w:r>
        <w:rPr>
          <w:rFonts w:ascii="宋体" w:hint="eastAsia"/>
          <w:kern w:val="0"/>
          <w:szCs w:val="18"/>
        </w:rPr>
        <w:t>点击“发送</w:t>
      </w:r>
      <w:r>
        <w:rPr>
          <w:rFonts w:ascii="宋体"/>
          <w:kern w:val="0"/>
          <w:szCs w:val="18"/>
        </w:rPr>
        <w:t>(21)</w:t>
      </w:r>
      <w:r>
        <w:rPr>
          <w:rFonts w:ascii="宋体" w:hint="eastAsia"/>
          <w:kern w:val="0"/>
          <w:szCs w:val="18"/>
        </w:rPr>
        <w:t>”按钮。</w:t>
      </w:r>
    </w:p>
    <w:p w:rsidR="004A1DF5" w:rsidRDefault="004A1DF5" w:rsidP="0004090F">
      <w:pPr>
        <w:pStyle w:val="5"/>
      </w:pPr>
      <w:r>
        <w:rPr>
          <w:rFonts w:hint="eastAsia"/>
        </w:rPr>
        <w:t>二十四、消息查询（业务代码</w:t>
      </w:r>
      <w:r>
        <w:rPr>
          <w:rFonts w:hint="eastAsia"/>
        </w:rPr>
        <w:t>9192</w:t>
      </w:r>
      <w:r>
        <w:rPr>
          <w:rFonts w:hint="eastAsia"/>
        </w:rPr>
        <w:t>）</w:t>
      </w:r>
    </w:p>
    <w:p w:rsidR="004A1DF5" w:rsidRDefault="004A1DF5">
      <w:pPr>
        <w:ind w:firstLineChars="200" w:firstLine="480"/>
      </w:pPr>
      <w:r>
        <w:rPr>
          <w:rFonts w:hint="eastAsia"/>
        </w:rPr>
        <w:t>消息查询的功能是查询其他用户发送或接收的消息，查询条件可以是“机构</w:t>
      </w:r>
      <w:r>
        <w:t>+</w:t>
      </w:r>
      <w:r>
        <w:rPr>
          <w:rFonts w:hint="eastAsia"/>
        </w:rPr>
        <w:t>岗位”或“柜员”。</w:t>
      </w:r>
    </w:p>
    <w:p w:rsidR="004A1DF5" w:rsidRDefault="004A1DF5">
      <w:pPr>
        <w:ind w:firstLineChars="200" w:firstLine="480"/>
      </w:pPr>
      <w:r>
        <w:rPr>
          <w:rFonts w:hint="eastAsia"/>
        </w:rPr>
        <w:t>相同岗位的用户，上级机构可以查询下级机构的消息。</w:t>
      </w:r>
    </w:p>
    <w:p w:rsidR="004A1DF5" w:rsidRDefault="004A1DF5">
      <w:pPr>
        <w:ind w:firstLineChars="200" w:firstLine="480"/>
      </w:pPr>
      <w:r>
        <w:rPr>
          <w:rFonts w:hint="eastAsia"/>
        </w:rPr>
        <w:t>不同岗位的用户，只有有权限的岗位才可以查询到指定岗位的用户消息，这种查询的限制是通过岗位管理中的“可查询通知消息”岗位关系来设置的，如设置综合主管岗可查询综合柜员岗的消息。具备以上岗位关系后，上级机构用户可以查询本机构和下级机构的用户消息。</w:t>
      </w:r>
    </w:p>
    <w:p w:rsidR="004A1DF5" w:rsidRDefault="004A1DF5" w:rsidP="0004090F">
      <w:pPr>
        <w:pStyle w:val="5"/>
      </w:pPr>
      <w:r>
        <w:rPr>
          <w:rFonts w:hint="eastAsia"/>
        </w:rPr>
        <w:t>二十五、按任务号查询消息（业务代码</w:t>
      </w:r>
      <w:r>
        <w:rPr>
          <w:rFonts w:hint="eastAsia"/>
        </w:rPr>
        <w:t>9193</w:t>
      </w:r>
      <w:r>
        <w:rPr>
          <w:rFonts w:hint="eastAsia"/>
        </w:rPr>
        <w:t>）</w:t>
      </w:r>
    </w:p>
    <w:p w:rsidR="004A1DF5" w:rsidRDefault="004A1DF5">
      <w:r>
        <w:rPr>
          <w:rFonts w:hint="eastAsia"/>
        </w:rPr>
        <w:t xml:space="preserve">    </w:t>
      </w:r>
      <w:r>
        <w:rPr>
          <w:rFonts w:hint="eastAsia"/>
        </w:rPr>
        <w:t>按照发送用户消息的任务号来查询用户消息。如果消息是在发生业务时由系统自动发出的，则原业务的任务号就是消息的任务号。</w:t>
      </w:r>
    </w:p>
    <w:p w:rsidR="004A1DF5" w:rsidRDefault="004A1DF5">
      <w:pPr>
        <w:sectPr w:rsidR="004A1DF5">
          <w:footerReference w:type="even" r:id="rId589"/>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964" w:name="_Toc186273673"/>
      <w:r>
        <w:rPr>
          <w:rFonts w:hint="eastAsia"/>
        </w:rPr>
        <w:lastRenderedPageBreak/>
        <w:t>第二节</w:t>
      </w:r>
      <w:r>
        <w:rPr>
          <w:rFonts w:hint="eastAsia"/>
        </w:rPr>
        <w:t xml:space="preserve">  </w:t>
      </w:r>
      <w:r>
        <w:rPr>
          <w:rFonts w:hint="eastAsia"/>
        </w:rPr>
        <w:t>总分行业务管理</w:t>
      </w:r>
      <w:bookmarkEnd w:id="1964"/>
    </w:p>
    <w:p w:rsidR="004A1DF5" w:rsidRDefault="004A1DF5">
      <w:r>
        <w:rPr>
          <w:rFonts w:hint="eastAsia"/>
        </w:rPr>
        <w:t xml:space="preserve">    </w:t>
      </w:r>
      <w:r>
        <w:rPr>
          <w:rFonts w:hint="eastAsia"/>
        </w:rPr>
        <w:t>功能说明：总分行业务管理主要是由总行和分行负责的各种公共参数的设置和管理，以及对通知系统和</w:t>
      </w:r>
      <w:r>
        <w:rPr>
          <w:rFonts w:ascii="宋体" w:hAnsi="宋体" w:hint="eastAsia"/>
        </w:rPr>
        <w:t>预警/布控系统的管理</w:t>
      </w:r>
      <w:r>
        <w:rPr>
          <w:rFonts w:hint="eastAsia"/>
        </w:rPr>
        <w:t>。</w:t>
      </w:r>
    </w:p>
    <w:p w:rsidR="004A1DF5" w:rsidRDefault="004A1DF5" w:rsidP="0004090F">
      <w:pPr>
        <w:pStyle w:val="5"/>
      </w:pPr>
      <w:r>
        <w:rPr>
          <w:rFonts w:hint="eastAsia"/>
        </w:rPr>
        <w:t>一、工作日历管理（业务代码</w:t>
      </w:r>
      <w:r>
        <w:rPr>
          <w:rFonts w:hint="eastAsia"/>
        </w:rPr>
        <w:t>9201</w:t>
      </w:r>
      <w:r>
        <w:rPr>
          <w:rFonts w:hint="eastAsia"/>
        </w:rPr>
        <w:t>）</w:t>
      </w:r>
    </w:p>
    <w:p w:rsidR="004A1DF5" w:rsidRDefault="004A1DF5">
      <w:pPr>
        <w:pStyle w:val="6"/>
        <w:numPr>
          <w:ilvl w:val="0"/>
          <w:numId w:val="232"/>
        </w:numPr>
      </w:pPr>
      <w:r>
        <w:rPr>
          <w:rFonts w:hint="eastAsia"/>
        </w:rPr>
        <w:t>功能介绍</w:t>
      </w:r>
    </w:p>
    <w:p w:rsidR="004A1DF5" w:rsidRDefault="004A1DF5">
      <w:pPr>
        <w:ind w:firstLineChars="200" w:firstLine="480"/>
      </w:pPr>
      <w:r>
        <w:rPr>
          <w:rFonts w:hint="eastAsia"/>
        </w:rPr>
        <w:t>通过本功能查询或设置各种工作日历。工作日历是指设置某一机构在某一日期是否为工作日。目前的日历种类包括了法定工作日历、柜面业务工作日历、证券业务工作日历、国际结算外币工作日历。各种日历的维护均需要主管授权。</w:t>
      </w:r>
    </w:p>
    <w:p w:rsidR="004A1DF5" w:rsidRDefault="004A1DF5">
      <w:pPr>
        <w:pStyle w:val="6"/>
        <w:numPr>
          <w:ilvl w:val="0"/>
          <w:numId w:val="232"/>
        </w:numPr>
      </w:pPr>
      <w:r>
        <w:rPr>
          <w:rFonts w:hint="eastAsia"/>
        </w:rPr>
        <w:t>操作要点</w:t>
      </w:r>
    </w:p>
    <w:p w:rsidR="004A1DF5" w:rsidRDefault="004A1DF5">
      <w:pPr>
        <w:numPr>
          <w:ilvl w:val="1"/>
          <w:numId w:val="232"/>
        </w:numPr>
      </w:pPr>
      <w:r>
        <w:rPr>
          <w:rFonts w:hint="eastAsia"/>
        </w:rPr>
        <w:t>系统对每种日历类别使用了单独的权限控制，“柜面业务工作日历”这个类别允许总行和分行维护，其他类别只允许总行相关部门维护。</w:t>
      </w:r>
    </w:p>
    <w:p w:rsidR="004A1DF5" w:rsidRDefault="004A1DF5">
      <w:pPr>
        <w:numPr>
          <w:ilvl w:val="1"/>
          <w:numId w:val="232"/>
        </w:numPr>
      </w:pPr>
      <w:r>
        <w:rPr>
          <w:rFonts w:hint="eastAsia"/>
        </w:rPr>
        <w:t>过期日（当天及之前）不允许维护。</w:t>
      </w:r>
    </w:p>
    <w:p w:rsidR="004A1DF5" w:rsidRDefault="004A1DF5">
      <w:pPr>
        <w:numPr>
          <w:ilvl w:val="1"/>
          <w:numId w:val="232"/>
        </w:numPr>
      </w:pPr>
      <w:r>
        <w:rPr>
          <w:rFonts w:hint="eastAsia"/>
        </w:rPr>
        <w:t>使用工作日历时自下而上搜索，先搜索本机构的日历，如不存在再搜索上级机构的，最后搜索总行的日历。</w:t>
      </w:r>
    </w:p>
    <w:p w:rsidR="004A1DF5" w:rsidRDefault="004A1DF5">
      <w:pPr>
        <w:numPr>
          <w:ilvl w:val="1"/>
          <w:numId w:val="232"/>
        </w:numPr>
      </w:pPr>
      <w:r>
        <w:rPr>
          <w:rFonts w:ascii="宋体" w:hint="eastAsia"/>
          <w:szCs w:val="21"/>
        </w:rPr>
        <w:t>各分行如需按分行要求调整总行设定的工作日历，应确定所有下属机构的工作日要求是一致的。否则应分别为每个机构设定工作日历。</w:t>
      </w:r>
    </w:p>
    <w:p w:rsidR="004A1DF5" w:rsidRDefault="004A1DF5">
      <w:pPr>
        <w:numPr>
          <w:ilvl w:val="1"/>
          <w:numId w:val="232"/>
        </w:numPr>
      </w:pPr>
      <w:r>
        <w:rPr>
          <w:rFonts w:hint="eastAsia"/>
        </w:rPr>
        <w:t>法定工作日历按照国家规定的法定节假日设置，周六、周日、元旦、春节、五一、十一为非工作日。</w:t>
      </w:r>
    </w:p>
    <w:p w:rsidR="004A1DF5" w:rsidRDefault="004A1DF5">
      <w:pPr>
        <w:numPr>
          <w:ilvl w:val="1"/>
          <w:numId w:val="232"/>
        </w:numPr>
      </w:pPr>
      <w:r>
        <w:rPr>
          <w:rFonts w:hint="eastAsia"/>
        </w:rPr>
        <w:t>柜面业务工作日历根据柜面渠道是否有营业来设置，不论个人业务还是单位业务，只要有营业就应设为工作日。总行设置全年每一天均为工作日，各分行根据实际情况设置，如与总行一致的，可不需另行设置。</w:t>
      </w:r>
    </w:p>
    <w:p w:rsidR="004A1DF5" w:rsidRDefault="004A1DF5">
      <w:pPr>
        <w:pStyle w:val="6"/>
        <w:numPr>
          <w:ilvl w:val="0"/>
          <w:numId w:val="232"/>
        </w:numPr>
      </w:pPr>
      <w:r>
        <w:rPr>
          <w:rFonts w:hint="eastAsia"/>
        </w:rPr>
        <w:t>操作步骤</w:t>
      </w:r>
    </w:p>
    <w:p w:rsidR="004A1DF5" w:rsidRDefault="004A1DF5">
      <w:pPr>
        <w:numPr>
          <w:ilvl w:val="1"/>
          <w:numId w:val="232"/>
        </w:numPr>
        <w:rPr>
          <w:rFonts w:ascii="宋体" w:hAnsi="宋体"/>
        </w:rPr>
      </w:pPr>
      <w:r>
        <w:rPr>
          <w:rFonts w:hint="eastAsia"/>
          <w:b/>
          <w:bCs/>
        </w:rPr>
        <w:t>查询日历</w:t>
      </w:r>
      <w:r>
        <w:rPr>
          <w:rFonts w:hint="eastAsia"/>
        </w:rPr>
        <w:t>：</w:t>
      </w:r>
    </w:p>
    <w:p w:rsidR="004A1DF5" w:rsidRDefault="004A1DF5" w:rsidP="00C85378">
      <w:pPr>
        <w:numPr>
          <w:ilvl w:val="2"/>
          <w:numId w:val="232"/>
        </w:numPr>
        <w:tabs>
          <w:tab w:val="clear" w:pos="1560"/>
          <w:tab w:val="left" w:pos="1440"/>
        </w:tabs>
        <w:ind w:left="1440"/>
        <w:rPr>
          <w:rFonts w:ascii="宋体" w:hAnsi="宋体"/>
        </w:rPr>
      </w:pPr>
      <w:r>
        <w:rPr>
          <w:rFonts w:hint="eastAsia"/>
        </w:rPr>
        <w:t>选择系统导航－公共管理－公共参数管理－工作日历管理或者输入业务代码</w:t>
      </w:r>
      <w:r>
        <w:rPr>
          <w:rFonts w:hint="eastAsia"/>
        </w:rPr>
        <w:t>9201</w:t>
      </w:r>
      <w:r>
        <w:rPr>
          <w:rFonts w:hint="eastAsia"/>
        </w:rPr>
        <w:t>，进入工作日历管理界面。</w:t>
      </w:r>
    </w:p>
    <w:p w:rsidR="004A1DF5" w:rsidRDefault="004A1DF5" w:rsidP="00C85378">
      <w:pPr>
        <w:numPr>
          <w:ilvl w:val="2"/>
          <w:numId w:val="232"/>
        </w:numPr>
        <w:tabs>
          <w:tab w:val="clear" w:pos="1560"/>
          <w:tab w:val="left" w:pos="1440"/>
        </w:tabs>
        <w:ind w:left="1440"/>
        <w:rPr>
          <w:rFonts w:ascii="宋体" w:hAnsi="宋体"/>
        </w:rPr>
      </w:pPr>
      <w:r>
        <w:rPr>
          <w:rFonts w:hint="eastAsia"/>
        </w:rPr>
        <w:t>在查询条件输入框设置查询的条件。日历类别为必选项。如果不输</w:t>
      </w:r>
      <w:r>
        <w:rPr>
          <w:rFonts w:hint="eastAsia"/>
        </w:rPr>
        <w:lastRenderedPageBreak/>
        <w:t>入机构号，默认为查询所有机构的日历。</w:t>
      </w:r>
    </w:p>
    <w:p w:rsidR="004A1DF5" w:rsidRDefault="004A1DF5" w:rsidP="00C85378">
      <w:pPr>
        <w:numPr>
          <w:ilvl w:val="2"/>
          <w:numId w:val="232"/>
        </w:numPr>
        <w:tabs>
          <w:tab w:val="clear" w:pos="1560"/>
          <w:tab w:val="left" w:pos="1440"/>
        </w:tabs>
        <w:ind w:left="1440"/>
        <w:rPr>
          <w:rFonts w:ascii="宋体" w:hAnsi="宋体"/>
        </w:rPr>
      </w:pPr>
      <w:r>
        <w:rPr>
          <w:rFonts w:ascii="宋体" w:hAnsi="宋体" w:hint="eastAsia"/>
        </w:rPr>
        <w:t>点击“查询5”按钮，查询出显示符合</w:t>
      </w:r>
      <w:r>
        <w:rPr>
          <w:rFonts w:hint="eastAsia"/>
        </w:rPr>
        <w:t>设置条件的日历。</w:t>
      </w:r>
    </w:p>
    <w:p w:rsidR="004A1DF5" w:rsidRDefault="004A1DF5">
      <w:pPr>
        <w:numPr>
          <w:ilvl w:val="1"/>
          <w:numId w:val="232"/>
        </w:numPr>
        <w:rPr>
          <w:rFonts w:ascii="宋体" w:hAnsi="宋体"/>
        </w:rPr>
      </w:pPr>
      <w:r>
        <w:rPr>
          <w:rFonts w:ascii="宋体" w:hAnsi="宋体" w:hint="eastAsia"/>
          <w:b/>
          <w:bCs/>
        </w:rPr>
        <w:t>增加日历</w:t>
      </w:r>
      <w:r>
        <w:rPr>
          <w:rFonts w:ascii="宋体" w:hAnsi="宋体" w:hint="eastAsia"/>
        </w:rPr>
        <w:t>：</w:t>
      </w:r>
    </w:p>
    <w:p w:rsidR="004A1DF5" w:rsidRDefault="004A1DF5" w:rsidP="00C85378">
      <w:pPr>
        <w:numPr>
          <w:ilvl w:val="2"/>
          <w:numId w:val="232"/>
        </w:numPr>
        <w:tabs>
          <w:tab w:val="clear" w:pos="1560"/>
          <w:tab w:val="left" w:pos="1440"/>
        </w:tabs>
        <w:ind w:left="1440"/>
        <w:rPr>
          <w:rFonts w:ascii="宋体" w:hAnsi="宋体"/>
        </w:rPr>
      </w:pPr>
      <w:r>
        <w:rPr>
          <w:rFonts w:hint="eastAsia"/>
        </w:rPr>
        <w:t>选择系统导航－公共管理－公共参数管理－工作日历管理或者输入业务代码</w:t>
      </w:r>
      <w:r>
        <w:rPr>
          <w:rFonts w:hint="eastAsia"/>
        </w:rPr>
        <w:t>9201</w:t>
      </w:r>
      <w:r>
        <w:rPr>
          <w:rFonts w:hint="eastAsia"/>
        </w:rPr>
        <w:t>，进入工作日历管理界面。</w:t>
      </w:r>
    </w:p>
    <w:p w:rsidR="004A1DF5" w:rsidRDefault="004A1DF5" w:rsidP="00C85378">
      <w:pPr>
        <w:numPr>
          <w:ilvl w:val="2"/>
          <w:numId w:val="232"/>
        </w:numPr>
        <w:tabs>
          <w:tab w:val="clear" w:pos="1560"/>
          <w:tab w:val="left" w:pos="1440"/>
        </w:tabs>
        <w:ind w:left="1440"/>
        <w:rPr>
          <w:rFonts w:ascii="宋体" w:hAnsi="宋体"/>
        </w:rPr>
      </w:pPr>
      <w:r>
        <w:rPr>
          <w:rFonts w:ascii="宋体" w:hAnsi="宋体" w:hint="eastAsia"/>
        </w:rPr>
        <w:t>点击“新增2”按钮，</w:t>
      </w:r>
      <w:r>
        <w:rPr>
          <w:rFonts w:hint="eastAsia"/>
        </w:rPr>
        <w:t>进入新增工作日历界面。</w:t>
      </w:r>
    </w:p>
    <w:p w:rsidR="004A1DF5" w:rsidRDefault="004A1DF5" w:rsidP="00C85378">
      <w:pPr>
        <w:numPr>
          <w:ilvl w:val="2"/>
          <w:numId w:val="232"/>
        </w:numPr>
        <w:tabs>
          <w:tab w:val="clear" w:pos="1560"/>
          <w:tab w:val="left" w:pos="1440"/>
        </w:tabs>
        <w:ind w:left="1440"/>
        <w:rPr>
          <w:rFonts w:ascii="宋体" w:hAnsi="宋体"/>
        </w:rPr>
      </w:pPr>
      <w:r>
        <w:rPr>
          <w:rFonts w:hint="eastAsia"/>
        </w:rPr>
        <w:t>选择日历类别，为必输项。</w:t>
      </w:r>
    </w:p>
    <w:p w:rsidR="004A1DF5" w:rsidRDefault="004A1DF5" w:rsidP="00C85378">
      <w:pPr>
        <w:numPr>
          <w:ilvl w:val="2"/>
          <w:numId w:val="232"/>
        </w:numPr>
        <w:tabs>
          <w:tab w:val="clear" w:pos="1560"/>
          <w:tab w:val="left" w:pos="1440"/>
        </w:tabs>
        <w:ind w:left="1440"/>
        <w:rPr>
          <w:rFonts w:ascii="宋体" w:hAnsi="宋体"/>
        </w:rPr>
      </w:pPr>
      <w:r>
        <w:rPr>
          <w:rFonts w:hint="eastAsia"/>
        </w:rPr>
        <w:t>输入日期，只能输入当天之后的日期（不含当天），为必输项。</w:t>
      </w:r>
    </w:p>
    <w:p w:rsidR="004A1DF5" w:rsidRDefault="004A1DF5" w:rsidP="00C85378">
      <w:pPr>
        <w:numPr>
          <w:ilvl w:val="2"/>
          <w:numId w:val="232"/>
        </w:numPr>
        <w:tabs>
          <w:tab w:val="clear" w:pos="1560"/>
          <w:tab w:val="left" w:pos="1440"/>
        </w:tabs>
        <w:ind w:left="1440"/>
        <w:rPr>
          <w:rFonts w:ascii="宋体" w:hAnsi="宋体"/>
        </w:rPr>
      </w:pPr>
      <w:r>
        <w:rPr>
          <w:rFonts w:hint="eastAsia"/>
        </w:rPr>
        <w:t>输入机构范围和机构号，二者必须匹配。只能输入本机构及下级机构，为必输项。</w:t>
      </w:r>
    </w:p>
    <w:p w:rsidR="004A1DF5" w:rsidRDefault="004A1DF5" w:rsidP="00C85378">
      <w:pPr>
        <w:numPr>
          <w:ilvl w:val="2"/>
          <w:numId w:val="232"/>
        </w:numPr>
        <w:tabs>
          <w:tab w:val="clear" w:pos="1560"/>
          <w:tab w:val="left" w:pos="1440"/>
        </w:tabs>
        <w:ind w:left="1440"/>
        <w:rPr>
          <w:rFonts w:ascii="宋体" w:hAnsi="宋体"/>
        </w:rPr>
      </w:pPr>
      <w:r>
        <w:rPr>
          <w:rFonts w:hint="eastAsia"/>
        </w:rPr>
        <w:t>输入日期类别说明，日期类别说明仅起说明作用，不是必输项。</w:t>
      </w:r>
    </w:p>
    <w:p w:rsidR="004A1DF5" w:rsidRDefault="004A1DF5" w:rsidP="00C85378">
      <w:pPr>
        <w:numPr>
          <w:ilvl w:val="2"/>
          <w:numId w:val="232"/>
        </w:numPr>
        <w:tabs>
          <w:tab w:val="clear" w:pos="1560"/>
          <w:tab w:val="left" w:pos="1440"/>
        </w:tabs>
        <w:ind w:left="1440"/>
        <w:rPr>
          <w:rFonts w:ascii="宋体" w:hAnsi="宋体"/>
        </w:rPr>
      </w:pPr>
      <w:r>
        <w:rPr>
          <w:rFonts w:ascii="宋体" w:hAnsi="宋体" w:hint="eastAsia"/>
        </w:rPr>
        <w:t>点击“确定1”按钮</w:t>
      </w:r>
    </w:p>
    <w:p w:rsidR="004A1DF5" w:rsidRDefault="004A1DF5">
      <w:pPr>
        <w:numPr>
          <w:ilvl w:val="1"/>
          <w:numId w:val="232"/>
        </w:numPr>
        <w:rPr>
          <w:rFonts w:ascii="宋体" w:hAnsi="宋体"/>
        </w:rPr>
      </w:pPr>
      <w:r>
        <w:rPr>
          <w:rFonts w:ascii="宋体" w:hAnsi="宋体" w:hint="eastAsia"/>
          <w:b/>
          <w:bCs/>
        </w:rPr>
        <w:t>修改日历</w:t>
      </w:r>
      <w:r>
        <w:rPr>
          <w:rFonts w:ascii="宋体" w:hAnsi="宋体" w:hint="eastAsia"/>
        </w:rPr>
        <w:t>：</w:t>
      </w:r>
    </w:p>
    <w:p w:rsidR="004A1DF5" w:rsidRDefault="004A1DF5" w:rsidP="00C85378">
      <w:pPr>
        <w:numPr>
          <w:ilvl w:val="2"/>
          <w:numId w:val="232"/>
        </w:numPr>
        <w:tabs>
          <w:tab w:val="clear" w:pos="1560"/>
          <w:tab w:val="left" w:pos="1440"/>
        </w:tabs>
        <w:ind w:left="1440"/>
        <w:rPr>
          <w:rFonts w:ascii="宋体" w:hAnsi="宋体"/>
        </w:rPr>
      </w:pPr>
      <w:r>
        <w:rPr>
          <w:rFonts w:hint="eastAsia"/>
        </w:rPr>
        <w:t>选择系统导航－公共管理－公共参数管理－工作日历管理或者输入业务代码</w:t>
      </w:r>
      <w:r>
        <w:rPr>
          <w:rFonts w:hint="eastAsia"/>
        </w:rPr>
        <w:t>9201</w:t>
      </w:r>
      <w:r>
        <w:rPr>
          <w:rFonts w:hint="eastAsia"/>
        </w:rPr>
        <w:t>，进入工作日历管理界面。</w:t>
      </w:r>
    </w:p>
    <w:p w:rsidR="004A1DF5" w:rsidRDefault="004A1DF5" w:rsidP="00C85378">
      <w:pPr>
        <w:numPr>
          <w:ilvl w:val="2"/>
          <w:numId w:val="232"/>
        </w:numPr>
        <w:tabs>
          <w:tab w:val="clear" w:pos="1560"/>
          <w:tab w:val="left" w:pos="1440"/>
        </w:tabs>
        <w:ind w:left="1440"/>
        <w:rPr>
          <w:rFonts w:ascii="宋体" w:hAnsi="宋体"/>
        </w:rPr>
      </w:pPr>
      <w:r>
        <w:rPr>
          <w:rFonts w:ascii="宋体" w:hAnsi="宋体" w:hint="eastAsia"/>
        </w:rPr>
        <w:t>设定查询条件，点击“查询5”按钮，</w:t>
      </w:r>
      <w:r>
        <w:rPr>
          <w:rFonts w:hint="eastAsia"/>
        </w:rPr>
        <w:t>查询出需修改的日历。</w:t>
      </w:r>
    </w:p>
    <w:p w:rsidR="004A1DF5" w:rsidRDefault="004A1DF5" w:rsidP="00C85378">
      <w:pPr>
        <w:numPr>
          <w:ilvl w:val="2"/>
          <w:numId w:val="232"/>
        </w:numPr>
        <w:tabs>
          <w:tab w:val="clear" w:pos="1560"/>
          <w:tab w:val="left" w:pos="1440"/>
        </w:tabs>
        <w:ind w:left="1440"/>
        <w:rPr>
          <w:rFonts w:ascii="宋体" w:hAnsi="宋体"/>
        </w:rPr>
      </w:pPr>
      <w:r>
        <w:rPr>
          <w:rFonts w:ascii="宋体" w:hAnsi="宋体" w:hint="eastAsia"/>
        </w:rPr>
        <w:t>选中需修改的日历，点击“修改3”按钮，</w:t>
      </w:r>
      <w:r>
        <w:rPr>
          <w:rFonts w:hint="eastAsia"/>
        </w:rPr>
        <w:t>进入修改工作日历界面。只能修改本机构及下级机构的日历。</w:t>
      </w:r>
    </w:p>
    <w:p w:rsidR="004A1DF5" w:rsidRDefault="004A1DF5" w:rsidP="00C85378">
      <w:pPr>
        <w:numPr>
          <w:ilvl w:val="2"/>
          <w:numId w:val="232"/>
        </w:numPr>
        <w:tabs>
          <w:tab w:val="clear" w:pos="1560"/>
          <w:tab w:val="left" w:pos="1440"/>
        </w:tabs>
        <w:ind w:left="1440"/>
        <w:rPr>
          <w:rFonts w:ascii="宋体" w:hAnsi="宋体"/>
        </w:rPr>
      </w:pPr>
      <w:r>
        <w:rPr>
          <w:rFonts w:hint="eastAsia"/>
        </w:rPr>
        <w:t>修改要素，只能修改工作日标志、日期类别说明。</w:t>
      </w:r>
    </w:p>
    <w:p w:rsidR="004A1DF5" w:rsidRDefault="004A1DF5" w:rsidP="00C85378">
      <w:pPr>
        <w:numPr>
          <w:ilvl w:val="2"/>
          <w:numId w:val="232"/>
        </w:numPr>
        <w:tabs>
          <w:tab w:val="clear" w:pos="1560"/>
          <w:tab w:val="left" w:pos="1440"/>
        </w:tabs>
        <w:ind w:left="1440"/>
        <w:rPr>
          <w:rFonts w:ascii="宋体" w:hAnsi="宋体"/>
        </w:rPr>
      </w:pPr>
      <w:r>
        <w:rPr>
          <w:rFonts w:ascii="宋体" w:hAnsi="宋体" w:hint="eastAsia"/>
        </w:rPr>
        <w:t>点击“确定1”按钮。</w:t>
      </w:r>
    </w:p>
    <w:p w:rsidR="004A1DF5" w:rsidRDefault="004A1DF5">
      <w:pPr>
        <w:numPr>
          <w:ilvl w:val="1"/>
          <w:numId w:val="232"/>
        </w:numPr>
      </w:pPr>
      <w:r>
        <w:rPr>
          <w:rFonts w:hint="eastAsia"/>
          <w:b/>
          <w:bCs/>
        </w:rPr>
        <w:t>删除日历</w:t>
      </w:r>
      <w:r>
        <w:rPr>
          <w:rFonts w:hint="eastAsia"/>
        </w:rPr>
        <w:t>：</w:t>
      </w:r>
    </w:p>
    <w:p w:rsidR="004A1DF5" w:rsidRDefault="004A1DF5" w:rsidP="00C85378">
      <w:pPr>
        <w:numPr>
          <w:ilvl w:val="2"/>
          <w:numId w:val="232"/>
        </w:numPr>
        <w:tabs>
          <w:tab w:val="clear" w:pos="1560"/>
          <w:tab w:val="left" w:pos="1440"/>
        </w:tabs>
        <w:ind w:left="1440"/>
      </w:pPr>
      <w:r>
        <w:rPr>
          <w:rFonts w:hint="eastAsia"/>
        </w:rPr>
        <w:t>选择系统导航－公共管理－公共参数管理－工作日历管理或者输入业务代码</w:t>
      </w:r>
      <w:r>
        <w:rPr>
          <w:rFonts w:hint="eastAsia"/>
        </w:rPr>
        <w:t>9201</w:t>
      </w:r>
      <w:r>
        <w:rPr>
          <w:rFonts w:hint="eastAsia"/>
        </w:rPr>
        <w:t>，进入工作日历管理界面。</w:t>
      </w:r>
    </w:p>
    <w:p w:rsidR="004A1DF5" w:rsidRDefault="004A1DF5" w:rsidP="00C85378">
      <w:pPr>
        <w:numPr>
          <w:ilvl w:val="2"/>
          <w:numId w:val="232"/>
        </w:numPr>
        <w:tabs>
          <w:tab w:val="clear" w:pos="1560"/>
          <w:tab w:val="left" w:pos="1440"/>
        </w:tabs>
        <w:ind w:left="1440"/>
      </w:pPr>
      <w:r>
        <w:rPr>
          <w:rFonts w:ascii="宋体" w:hAnsi="宋体" w:hint="eastAsia"/>
        </w:rPr>
        <w:t>设定查询条件，点击“查询5”按钮，</w:t>
      </w:r>
      <w:r>
        <w:rPr>
          <w:rFonts w:hint="eastAsia"/>
        </w:rPr>
        <w:t>查询出需删除的日历。</w:t>
      </w:r>
    </w:p>
    <w:p w:rsidR="004A1DF5" w:rsidRDefault="004A1DF5" w:rsidP="00C85378">
      <w:pPr>
        <w:numPr>
          <w:ilvl w:val="2"/>
          <w:numId w:val="232"/>
        </w:numPr>
        <w:tabs>
          <w:tab w:val="clear" w:pos="1560"/>
          <w:tab w:val="left" w:pos="1440"/>
        </w:tabs>
        <w:ind w:left="1440"/>
      </w:pPr>
      <w:r>
        <w:rPr>
          <w:rFonts w:ascii="宋体" w:hAnsi="宋体" w:hint="eastAsia"/>
        </w:rPr>
        <w:t>选中需删除的日历，点击“删除4”按钮。只能删除</w:t>
      </w:r>
      <w:r>
        <w:rPr>
          <w:rFonts w:hint="eastAsia"/>
        </w:rPr>
        <w:t>本机构及下级机构的日历。</w:t>
      </w:r>
    </w:p>
    <w:p w:rsidR="004A1DF5" w:rsidRDefault="004A1DF5">
      <w:pPr>
        <w:numPr>
          <w:ilvl w:val="1"/>
          <w:numId w:val="232"/>
        </w:numPr>
      </w:pPr>
      <w:r>
        <w:rPr>
          <w:rFonts w:hint="eastAsia"/>
          <w:b/>
          <w:bCs/>
        </w:rPr>
        <w:t>预设日历</w:t>
      </w:r>
      <w:r>
        <w:rPr>
          <w:rFonts w:hint="eastAsia"/>
        </w:rPr>
        <w:t>：</w:t>
      </w:r>
    </w:p>
    <w:p w:rsidR="004A1DF5" w:rsidRDefault="004A1DF5">
      <w:pPr>
        <w:ind w:left="720"/>
      </w:pPr>
      <w:r>
        <w:rPr>
          <w:rFonts w:hint="eastAsia"/>
        </w:rPr>
        <w:t>本功能仅供总行使用，用于批量设置日历。</w:t>
      </w:r>
    </w:p>
    <w:p w:rsidR="004A1DF5" w:rsidRDefault="004A1DF5" w:rsidP="00C85378">
      <w:pPr>
        <w:numPr>
          <w:ilvl w:val="2"/>
          <w:numId w:val="232"/>
        </w:numPr>
        <w:tabs>
          <w:tab w:val="clear" w:pos="1560"/>
          <w:tab w:val="left" w:pos="1440"/>
        </w:tabs>
        <w:ind w:left="1440"/>
      </w:pPr>
      <w:r>
        <w:rPr>
          <w:rFonts w:hint="eastAsia"/>
        </w:rPr>
        <w:t>选择系统导航－公共管理－公共参数管理－工作日历管理或者输</w:t>
      </w:r>
      <w:r>
        <w:rPr>
          <w:rFonts w:hint="eastAsia"/>
        </w:rPr>
        <w:lastRenderedPageBreak/>
        <w:t>入业务代码</w:t>
      </w:r>
      <w:r>
        <w:rPr>
          <w:rFonts w:hint="eastAsia"/>
        </w:rPr>
        <w:t>9201</w:t>
      </w:r>
      <w:r>
        <w:rPr>
          <w:rFonts w:hint="eastAsia"/>
        </w:rPr>
        <w:t>，进入工作日历管理界面。</w:t>
      </w:r>
    </w:p>
    <w:p w:rsidR="004A1DF5" w:rsidRDefault="004A1DF5" w:rsidP="00C85378">
      <w:pPr>
        <w:numPr>
          <w:ilvl w:val="2"/>
          <w:numId w:val="232"/>
        </w:numPr>
        <w:tabs>
          <w:tab w:val="clear" w:pos="1560"/>
          <w:tab w:val="left" w:pos="1440"/>
        </w:tabs>
        <w:ind w:left="1440"/>
      </w:pPr>
      <w:r>
        <w:rPr>
          <w:rFonts w:ascii="宋体" w:hAnsi="宋体" w:hint="eastAsia"/>
        </w:rPr>
        <w:t>点击“</w:t>
      </w:r>
      <w:r>
        <w:rPr>
          <w:rFonts w:hint="eastAsia"/>
        </w:rPr>
        <w:t>预设日历</w:t>
      </w:r>
      <w:r>
        <w:rPr>
          <w:rFonts w:hint="eastAsia"/>
        </w:rPr>
        <w:t>10</w:t>
      </w:r>
      <w:r>
        <w:rPr>
          <w:rFonts w:ascii="宋体" w:hAnsi="宋体" w:hint="eastAsia"/>
        </w:rPr>
        <w:t>”按钮，进入预设日历画面。</w:t>
      </w:r>
    </w:p>
    <w:p w:rsidR="004A1DF5" w:rsidRDefault="004A1DF5" w:rsidP="00C85378">
      <w:pPr>
        <w:numPr>
          <w:ilvl w:val="2"/>
          <w:numId w:val="232"/>
        </w:numPr>
        <w:tabs>
          <w:tab w:val="clear" w:pos="1560"/>
          <w:tab w:val="left" w:pos="1440"/>
        </w:tabs>
        <w:ind w:left="1440"/>
      </w:pPr>
      <w:r>
        <w:rPr>
          <w:rFonts w:hint="eastAsia"/>
        </w:rPr>
        <w:t>选择日历类别，为必输项。</w:t>
      </w:r>
    </w:p>
    <w:p w:rsidR="004A1DF5" w:rsidRDefault="004A1DF5" w:rsidP="00C85378">
      <w:pPr>
        <w:numPr>
          <w:ilvl w:val="2"/>
          <w:numId w:val="232"/>
        </w:numPr>
        <w:tabs>
          <w:tab w:val="clear" w:pos="1560"/>
          <w:tab w:val="left" w:pos="1440"/>
        </w:tabs>
        <w:ind w:left="1440"/>
      </w:pPr>
      <w:r>
        <w:rPr>
          <w:rFonts w:hint="eastAsia"/>
        </w:rPr>
        <w:t>输入起始和结束日期，只能输入当天之后的日期（不含当天），为必输项。</w:t>
      </w:r>
    </w:p>
    <w:p w:rsidR="004A1DF5" w:rsidRDefault="004A1DF5" w:rsidP="00C85378">
      <w:pPr>
        <w:numPr>
          <w:ilvl w:val="2"/>
          <w:numId w:val="232"/>
        </w:numPr>
        <w:tabs>
          <w:tab w:val="clear" w:pos="1560"/>
          <w:tab w:val="left" w:pos="1440"/>
        </w:tabs>
        <w:ind w:left="1440"/>
      </w:pPr>
      <w:r>
        <w:rPr>
          <w:rFonts w:hint="eastAsia"/>
        </w:rPr>
        <w:t>选择元旦、五一、十一、周六、周日是否为工作日。其中元旦、周六、周日的预设连续天数为</w:t>
      </w:r>
      <w:r>
        <w:rPr>
          <w:rFonts w:hint="eastAsia"/>
        </w:rPr>
        <w:t>1</w:t>
      </w:r>
      <w:r>
        <w:rPr>
          <w:rFonts w:hint="eastAsia"/>
        </w:rPr>
        <w:t>天，五一、十一的预设连续天数为</w:t>
      </w:r>
      <w:r>
        <w:rPr>
          <w:rFonts w:hint="eastAsia"/>
        </w:rPr>
        <w:t>7</w:t>
      </w:r>
      <w:r>
        <w:rPr>
          <w:rFonts w:hint="eastAsia"/>
        </w:rPr>
        <w:t>天。元旦、五一、十一和周六、周日出现重叠时，如果对工作日的设定发生冲突，元旦、五一、十一优先于周六、周日。</w:t>
      </w:r>
    </w:p>
    <w:p w:rsidR="004A1DF5" w:rsidRDefault="004A1DF5" w:rsidP="00C85378">
      <w:pPr>
        <w:numPr>
          <w:ilvl w:val="2"/>
          <w:numId w:val="232"/>
        </w:numPr>
        <w:tabs>
          <w:tab w:val="clear" w:pos="1560"/>
          <w:tab w:val="left" w:pos="1440"/>
        </w:tabs>
        <w:ind w:left="1440"/>
      </w:pPr>
      <w:r>
        <w:rPr>
          <w:rFonts w:ascii="宋体" w:hAnsi="宋体" w:hint="eastAsia"/>
        </w:rPr>
        <w:t>点击“确定1”按钮，如在预设日期范围内已设有工作日历，则将在提示后删除原有日历。</w:t>
      </w:r>
    </w:p>
    <w:p w:rsidR="004A1DF5" w:rsidRDefault="004A1DF5" w:rsidP="0004090F">
      <w:pPr>
        <w:pStyle w:val="5"/>
        <w:rPr>
          <w:rFonts w:ascii="仿宋_GB2312" w:eastAsia="仿宋_GB2312"/>
        </w:rPr>
      </w:pPr>
      <w:r>
        <w:rPr>
          <w:rFonts w:hint="eastAsia"/>
        </w:rPr>
        <w:t>二、机构管理（业务代码</w:t>
      </w:r>
      <w:r>
        <w:rPr>
          <w:rFonts w:hint="eastAsia"/>
        </w:rPr>
        <w:t>9202</w:t>
      </w:r>
      <w:r>
        <w:rPr>
          <w:rFonts w:hint="eastAsia"/>
        </w:rPr>
        <w:t>）</w:t>
      </w:r>
    </w:p>
    <w:p w:rsidR="004A1DF5" w:rsidRDefault="004A1DF5" w:rsidP="0004090F">
      <w:pPr>
        <w:pStyle w:val="6"/>
        <w:numPr>
          <w:ilvl w:val="0"/>
          <w:numId w:val="229"/>
        </w:numPr>
      </w:pPr>
      <w:r>
        <w:rPr>
          <w:rFonts w:hint="eastAsia"/>
        </w:rPr>
        <w:t>功能介绍</w:t>
      </w:r>
    </w:p>
    <w:p w:rsidR="004A1DF5" w:rsidRDefault="004A1DF5">
      <w:r>
        <w:rPr>
          <w:rFonts w:hint="eastAsia"/>
        </w:rPr>
        <w:t xml:space="preserve">    </w:t>
      </w:r>
      <w:r>
        <w:rPr>
          <w:rFonts w:hint="eastAsia"/>
        </w:rPr>
        <w:t>通过本功能对机构、机构货币、机构关系进行增删改的维护。各项维护都需经办、授权。</w:t>
      </w:r>
    </w:p>
    <w:p w:rsidR="004A1DF5" w:rsidRDefault="004A1DF5" w:rsidP="0004090F">
      <w:pPr>
        <w:pStyle w:val="6"/>
        <w:numPr>
          <w:ilvl w:val="0"/>
          <w:numId w:val="229"/>
        </w:numPr>
      </w:pPr>
      <w:r>
        <w:rPr>
          <w:rFonts w:hint="eastAsia"/>
        </w:rPr>
        <w:t>操作要点</w:t>
      </w:r>
    </w:p>
    <w:p w:rsidR="004A1DF5" w:rsidRDefault="004A1DF5">
      <w:pPr>
        <w:rPr>
          <w:rFonts w:ascii="宋体" w:hAnsi="宋体"/>
          <w:b/>
          <w:bCs/>
        </w:rPr>
      </w:pPr>
      <w:r>
        <w:rPr>
          <w:rFonts w:ascii="宋体" w:hAnsi="宋体" w:hint="eastAsia"/>
          <w:b/>
          <w:bCs/>
        </w:rPr>
        <w:t>1.机构属性</w:t>
      </w:r>
    </w:p>
    <w:p w:rsidR="004A1DF5" w:rsidRDefault="004A1DF5">
      <w:pPr>
        <w:numPr>
          <w:ilvl w:val="0"/>
          <w:numId w:val="230"/>
        </w:numPr>
        <w:rPr>
          <w:rFonts w:ascii="宋体" w:hAnsi="宋体"/>
        </w:rPr>
      </w:pPr>
      <w:r>
        <w:rPr>
          <w:rFonts w:hint="eastAsia"/>
        </w:rPr>
        <w:t>新系统的总账以分行为单位（含二级分行），</w:t>
      </w:r>
      <w:r>
        <w:rPr>
          <w:rFonts w:ascii="宋体" w:hAnsi="宋体" w:hint="eastAsia"/>
        </w:rPr>
        <w:t>总账核算机构</w:t>
      </w:r>
      <w:r>
        <w:rPr>
          <w:rFonts w:hint="eastAsia"/>
        </w:rPr>
        <w:t>统一设在没有具体账务的分行级机构上，即：</w:t>
      </w:r>
      <w:r>
        <w:rPr>
          <w:rFonts w:ascii="宋体" w:hAnsi="宋体" w:hint="eastAsia"/>
        </w:rPr>
        <w:t>总行、一级分行、二级分行。</w:t>
      </w:r>
    </w:p>
    <w:p w:rsidR="004A1DF5" w:rsidRDefault="004A1DF5">
      <w:pPr>
        <w:numPr>
          <w:ilvl w:val="0"/>
          <w:numId w:val="230"/>
        </w:numPr>
      </w:pPr>
      <w:r>
        <w:rPr>
          <w:rFonts w:ascii="宋体" w:hAnsi="宋体" w:hint="eastAsia"/>
        </w:rPr>
        <w:t>直接上级机构号：根据实际的行政隶属关系录入上级机构号。一级分行、总行部室的上级是总行；二级分行上级是一级分行；直属分行的部室、支行的上级是分行。直接上级机构的设置直接影响系统操作的权限控制、报表汇并等问题，注意保证录入的正确性。</w:t>
      </w:r>
    </w:p>
    <w:p w:rsidR="004A1DF5" w:rsidRDefault="004A1DF5">
      <w:pPr>
        <w:numPr>
          <w:ilvl w:val="0"/>
          <w:numId w:val="230"/>
        </w:numPr>
      </w:pPr>
      <w:r>
        <w:rPr>
          <w:rFonts w:hint="eastAsia"/>
        </w:rPr>
        <w:t>关于机构类别和部门管理范围的说明：在系统的运行管理中，总分行部室如会计部等，要行使总分行的管理职能，而总分行部室和营业网点之间是没有直接的上下级关系的，“机构类别”就是定义机构是否具有管理职能的属性。直属总行的“部门”（机构类别为“部门”）管理范围是</w:t>
      </w:r>
      <w:r>
        <w:rPr>
          <w:rFonts w:hint="eastAsia"/>
        </w:rPr>
        <w:lastRenderedPageBreak/>
        <w:t>全行，分行的“部门”管理范围是分行。行使管理职能的机构，机构类别都必须设为部门；而没有管理职能的部室，机构类别必须设为机构。</w:t>
      </w:r>
    </w:p>
    <w:p w:rsidR="004A1DF5" w:rsidRDefault="004A1DF5">
      <w:pPr>
        <w:numPr>
          <w:ilvl w:val="0"/>
          <w:numId w:val="230"/>
        </w:numPr>
      </w:pPr>
      <w:r>
        <w:rPr>
          <w:rFonts w:hint="eastAsia"/>
        </w:rPr>
        <w:t>部门类别：在系统设计中，营业网点有一些业务是分行和部室不能办理的，这种控制就是通过部门类别类实现的，所以在营业网点的“部门类别”栏中，必须选择营业网点。</w:t>
      </w:r>
    </w:p>
    <w:p w:rsidR="004A1DF5" w:rsidRDefault="004A1DF5">
      <w:pPr>
        <w:ind w:firstLineChars="200" w:firstLine="480"/>
      </w:pPr>
      <w:r>
        <w:rPr>
          <w:rFonts w:hint="eastAsia"/>
        </w:rPr>
        <w:t>综上所述，在建立和修改机构时，以下机构属性要严格按照表格内容录入。</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F"/>
      </w:tblPr>
      <w:tblGrid>
        <w:gridCol w:w="469"/>
        <w:gridCol w:w="1082"/>
        <w:gridCol w:w="1358"/>
        <w:gridCol w:w="1159"/>
        <w:gridCol w:w="1745"/>
        <w:gridCol w:w="1139"/>
        <w:gridCol w:w="1570"/>
      </w:tblGrid>
      <w:tr w:rsidR="004A1DF5">
        <w:trPr>
          <w:cantSplit/>
        </w:trPr>
        <w:tc>
          <w:tcPr>
            <w:tcW w:w="910" w:type="pct"/>
            <w:gridSpan w:val="2"/>
            <w:vMerge w:val="restart"/>
            <w:vAlign w:val="center"/>
          </w:tcPr>
          <w:p w:rsidR="004A1DF5" w:rsidRDefault="004A1DF5">
            <w:pPr>
              <w:spacing w:line="240" w:lineRule="auto"/>
              <w:jc w:val="center"/>
              <w:rPr>
                <w:b/>
                <w:bCs/>
                <w:caps/>
              </w:rPr>
            </w:pPr>
            <w:r>
              <w:rPr>
                <w:rFonts w:hint="eastAsia"/>
                <w:b/>
                <w:bCs/>
                <w:caps/>
              </w:rPr>
              <w:t>机</w:t>
            </w:r>
            <w:r>
              <w:rPr>
                <w:rFonts w:hint="eastAsia"/>
                <w:b/>
                <w:bCs/>
                <w:caps/>
              </w:rPr>
              <w:t xml:space="preserve"> </w:t>
            </w:r>
            <w:r>
              <w:rPr>
                <w:rFonts w:hint="eastAsia"/>
                <w:b/>
                <w:bCs/>
                <w:caps/>
              </w:rPr>
              <w:t>构</w:t>
            </w:r>
          </w:p>
          <w:p w:rsidR="004A1DF5" w:rsidRDefault="004A1DF5">
            <w:pPr>
              <w:spacing w:line="240" w:lineRule="auto"/>
              <w:jc w:val="center"/>
              <w:rPr>
                <w:b/>
                <w:bCs/>
                <w:caps/>
              </w:rPr>
            </w:pPr>
            <w:r>
              <w:rPr>
                <w:rFonts w:hint="eastAsia"/>
                <w:b/>
                <w:bCs/>
                <w:caps/>
              </w:rPr>
              <w:t>类</w:t>
            </w:r>
            <w:r>
              <w:rPr>
                <w:rFonts w:hint="eastAsia"/>
                <w:b/>
                <w:bCs/>
                <w:caps/>
              </w:rPr>
              <w:t xml:space="preserve"> </w:t>
            </w:r>
            <w:r>
              <w:rPr>
                <w:rFonts w:hint="eastAsia"/>
                <w:b/>
                <w:bCs/>
                <w:caps/>
              </w:rPr>
              <w:t>型</w:t>
            </w:r>
          </w:p>
        </w:tc>
        <w:tc>
          <w:tcPr>
            <w:tcW w:w="4090" w:type="pct"/>
            <w:gridSpan w:val="5"/>
          </w:tcPr>
          <w:p w:rsidR="004A1DF5" w:rsidRDefault="004A1DF5">
            <w:pPr>
              <w:spacing w:line="240" w:lineRule="auto"/>
              <w:jc w:val="center"/>
              <w:rPr>
                <w:b/>
                <w:bCs/>
                <w:caps/>
              </w:rPr>
            </w:pPr>
            <w:r>
              <w:rPr>
                <w:rFonts w:hint="eastAsia"/>
                <w:b/>
                <w:bCs/>
                <w:caps/>
              </w:rPr>
              <w:t>机</w:t>
            </w:r>
            <w:r>
              <w:rPr>
                <w:rFonts w:hint="eastAsia"/>
                <w:b/>
                <w:bCs/>
                <w:caps/>
              </w:rPr>
              <w:t xml:space="preserve"> </w:t>
            </w:r>
            <w:r>
              <w:rPr>
                <w:rFonts w:hint="eastAsia"/>
                <w:b/>
                <w:bCs/>
                <w:caps/>
              </w:rPr>
              <w:t>构</w:t>
            </w:r>
            <w:r>
              <w:rPr>
                <w:rFonts w:hint="eastAsia"/>
                <w:b/>
                <w:bCs/>
                <w:caps/>
              </w:rPr>
              <w:t xml:space="preserve"> </w:t>
            </w:r>
            <w:r>
              <w:rPr>
                <w:rFonts w:hint="eastAsia"/>
                <w:b/>
                <w:bCs/>
                <w:caps/>
              </w:rPr>
              <w:t>属</w:t>
            </w:r>
            <w:r>
              <w:rPr>
                <w:rFonts w:hint="eastAsia"/>
                <w:b/>
                <w:bCs/>
                <w:caps/>
              </w:rPr>
              <w:t xml:space="preserve"> </w:t>
            </w:r>
            <w:r>
              <w:rPr>
                <w:rFonts w:hint="eastAsia"/>
                <w:b/>
                <w:bCs/>
                <w:caps/>
              </w:rPr>
              <w:t>性</w:t>
            </w:r>
          </w:p>
        </w:tc>
      </w:tr>
      <w:tr w:rsidR="004A1DF5">
        <w:trPr>
          <w:cantSplit/>
        </w:trPr>
        <w:tc>
          <w:tcPr>
            <w:tcW w:w="910" w:type="pct"/>
            <w:gridSpan w:val="2"/>
            <w:vMerge/>
          </w:tcPr>
          <w:p w:rsidR="004A1DF5" w:rsidRDefault="004A1DF5">
            <w:pPr>
              <w:spacing w:line="240" w:lineRule="auto"/>
              <w:jc w:val="center"/>
              <w:rPr>
                <w:b/>
                <w:bCs/>
              </w:rPr>
            </w:pPr>
          </w:p>
        </w:tc>
        <w:tc>
          <w:tcPr>
            <w:tcW w:w="797" w:type="pct"/>
          </w:tcPr>
          <w:p w:rsidR="004A1DF5" w:rsidRDefault="004A1DF5">
            <w:pPr>
              <w:spacing w:line="240" w:lineRule="auto"/>
              <w:jc w:val="center"/>
              <w:rPr>
                <w:b/>
                <w:bCs/>
              </w:rPr>
            </w:pPr>
            <w:r>
              <w:rPr>
                <w:rFonts w:hint="eastAsia"/>
                <w:b/>
                <w:bCs/>
              </w:rPr>
              <w:t>机</w:t>
            </w:r>
            <w:r>
              <w:rPr>
                <w:rFonts w:hint="eastAsia"/>
                <w:b/>
                <w:bCs/>
              </w:rPr>
              <w:t xml:space="preserve"> </w:t>
            </w:r>
            <w:r>
              <w:rPr>
                <w:rFonts w:hint="eastAsia"/>
                <w:b/>
                <w:bCs/>
              </w:rPr>
              <w:t>构</w:t>
            </w:r>
          </w:p>
          <w:p w:rsidR="004A1DF5" w:rsidRDefault="004A1DF5">
            <w:pPr>
              <w:spacing w:line="240" w:lineRule="auto"/>
              <w:jc w:val="center"/>
              <w:rPr>
                <w:b/>
                <w:bCs/>
              </w:rPr>
            </w:pPr>
            <w:r>
              <w:rPr>
                <w:rFonts w:hint="eastAsia"/>
                <w:b/>
                <w:bCs/>
              </w:rPr>
              <w:t>级</w:t>
            </w:r>
            <w:r>
              <w:rPr>
                <w:rFonts w:hint="eastAsia"/>
                <w:b/>
                <w:bCs/>
              </w:rPr>
              <w:t xml:space="preserve"> </w:t>
            </w:r>
            <w:r>
              <w:rPr>
                <w:rFonts w:hint="eastAsia"/>
                <w:b/>
                <w:bCs/>
              </w:rPr>
              <w:t>别</w:t>
            </w:r>
          </w:p>
        </w:tc>
        <w:tc>
          <w:tcPr>
            <w:tcW w:w="680" w:type="pct"/>
          </w:tcPr>
          <w:p w:rsidR="004A1DF5" w:rsidRDefault="004A1DF5">
            <w:pPr>
              <w:spacing w:line="240" w:lineRule="auto"/>
              <w:jc w:val="center"/>
              <w:rPr>
                <w:b/>
                <w:bCs/>
              </w:rPr>
            </w:pPr>
            <w:r>
              <w:rPr>
                <w:rFonts w:hint="eastAsia"/>
                <w:b/>
                <w:bCs/>
              </w:rPr>
              <w:t>机</w:t>
            </w:r>
            <w:r>
              <w:rPr>
                <w:rFonts w:hint="eastAsia"/>
                <w:b/>
                <w:bCs/>
              </w:rPr>
              <w:t xml:space="preserve"> </w:t>
            </w:r>
            <w:r>
              <w:rPr>
                <w:rFonts w:hint="eastAsia"/>
                <w:b/>
                <w:bCs/>
              </w:rPr>
              <w:t>构</w:t>
            </w:r>
          </w:p>
          <w:p w:rsidR="004A1DF5" w:rsidRDefault="004A1DF5">
            <w:pPr>
              <w:spacing w:line="240" w:lineRule="auto"/>
              <w:jc w:val="center"/>
              <w:rPr>
                <w:b/>
                <w:bCs/>
              </w:rPr>
            </w:pPr>
            <w:r>
              <w:rPr>
                <w:rFonts w:hint="eastAsia"/>
                <w:b/>
                <w:bCs/>
              </w:rPr>
              <w:t>类</w:t>
            </w:r>
            <w:r>
              <w:rPr>
                <w:rFonts w:hint="eastAsia"/>
                <w:b/>
                <w:bCs/>
              </w:rPr>
              <w:t xml:space="preserve"> </w:t>
            </w:r>
            <w:r>
              <w:rPr>
                <w:rFonts w:hint="eastAsia"/>
                <w:b/>
                <w:bCs/>
              </w:rPr>
              <w:t>别</w:t>
            </w:r>
          </w:p>
        </w:tc>
        <w:tc>
          <w:tcPr>
            <w:tcW w:w="1024" w:type="pct"/>
          </w:tcPr>
          <w:p w:rsidR="004A1DF5" w:rsidRDefault="004A1DF5">
            <w:pPr>
              <w:spacing w:line="240" w:lineRule="auto"/>
              <w:jc w:val="center"/>
              <w:rPr>
                <w:b/>
                <w:bCs/>
              </w:rPr>
            </w:pPr>
            <w:r>
              <w:rPr>
                <w:rFonts w:hint="eastAsia"/>
                <w:b/>
                <w:bCs/>
              </w:rPr>
              <w:t>部</w:t>
            </w:r>
            <w:r>
              <w:rPr>
                <w:rFonts w:hint="eastAsia"/>
                <w:b/>
                <w:bCs/>
              </w:rPr>
              <w:t xml:space="preserve"> </w:t>
            </w:r>
            <w:r>
              <w:rPr>
                <w:rFonts w:hint="eastAsia"/>
                <w:b/>
                <w:bCs/>
              </w:rPr>
              <w:t>门</w:t>
            </w:r>
          </w:p>
          <w:p w:rsidR="004A1DF5" w:rsidRDefault="004A1DF5">
            <w:pPr>
              <w:spacing w:line="240" w:lineRule="auto"/>
              <w:jc w:val="center"/>
              <w:rPr>
                <w:b/>
                <w:bCs/>
              </w:rPr>
            </w:pPr>
            <w:r>
              <w:rPr>
                <w:rFonts w:hint="eastAsia"/>
                <w:b/>
                <w:bCs/>
              </w:rPr>
              <w:t>类</w:t>
            </w:r>
            <w:r>
              <w:rPr>
                <w:rFonts w:hint="eastAsia"/>
                <w:b/>
                <w:bCs/>
              </w:rPr>
              <w:t xml:space="preserve"> </w:t>
            </w:r>
            <w:r>
              <w:rPr>
                <w:rFonts w:hint="eastAsia"/>
                <w:b/>
                <w:bCs/>
              </w:rPr>
              <w:t>别</w:t>
            </w:r>
          </w:p>
        </w:tc>
        <w:tc>
          <w:tcPr>
            <w:tcW w:w="668" w:type="pct"/>
          </w:tcPr>
          <w:p w:rsidR="004A1DF5" w:rsidRDefault="004A1DF5">
            <w:pPr>
              <w:spacing w:line="240" w:lineRule="auto"/>
              <w:jc w:val="center"/>
              <w:rPr>
                <w:b/>
                <w:bCs/>
              </w:rPr>
            </w:pPr>
            <w:r>
              <w:rPr>
                <w:rFonts w:hint="eastAsia"/>
                <w:b/>
                <w:bCs/>
              </w:rPr>
              <w:t>总账核算机构</w:t>
            </w:r>
          </w:p>
        </w:tc>
        <w:tc>
          <w:tcPr>
            <w:tcW w:w="921" w:type="pct"/>
          </w:tcPr>
          <w:p w:rsidR="004A1DF5" w:rsidRDefault="004A1DF5">
            <w:pPr>
              <w:spacing w:line="240" w:lineRule="auto"/>
              <w:jc w:val="center"/>
              <w:rPr>
                <w:b/>
                <w:bCs/>
              </w:rPr>
            </w:pPr>
            <w:r>
              <w:rPr>
                <w:rFonts w:hint="eastAsia"/>
                <w:b/>
                <w:bCs/>
              </w:rPr>
              <w:t>是否明细账机构标志</w:t>
            </w:r>
          </w:p>
        </w:tc>
      </w:tr>
      <w:tr w:rsidR="004A1DF5">
        <w:tc>
          <w:tcPr>
            <w:tcW w:w="910" w:type="pct"/>
            <w:gridSpan w:val="2"/>
            <w:vAlign w:val="center"/>
          </w:tcPr>
          <w:p w:rsidR="004A1DF5" w:rsidRDefault="004A1DF5">
            <w:pPr>
              <w:spacing w:line="240" w:lineRule="auto"/>
              <w:jc w:val="center"/>
            </w:pPr>
            <w:r>
              <w:rPr>
                <w:rFonts w:hint="eastAsia"/>
              </w:rPr>
              <w:t>总行</w:t>
            </w:r>
          </w:p>
        </w:tc>
        <w:tc>
          <w:tcPr>
            <w:tcW w:w="797" w:type="pct"/>
            <w:vAlign w:val="center"/>
          </w:tcPr>
          <w:p w:rsidR="004A1DF5" w:rsidRDefault="004A1DF5">
            <w:pPr>
              <w:spacing w:line="240" w:lineRule="auto"/>
            </w:pPr>
            <w:r>
              <w:rPr>
                <w:rFonts w:hint="eastAsia"/>
              </w:rPr>
              <w:t>总行</w:t>
            </w:r>
          </w:p>
        </w:tc>
        <w:tc>
          <w:tcPr>
            <w:tcW w:w="680" w:type="pct"/>
            <w:vAlign w:val="center"/>
          </w:tcPr>
          <w:p w:rsidR="004A1DF5" w:rsidRDefault="004A1DF5">
            <w:pPr>
              <w:spacing w:line="240" w:lineRule="auto"/>
              <w:jc w:val="center"/>
            </w:pPr>
            <w:r>
              <w:rPr>
                <w:rFonts w:hint="eastAsia"/>
              </w:rPr>
              <w:t>机构</w:t>
            </w:r>
          </w:p>
        </w:tc>
        <w:tc>
          <w:tcPr>
            <w:tcW w:w="1024" w:type="pct"/>
            <w:vAlign w:val="center"/>
          </w:tcPr>
          <w:p w:rsidR="004A1DF5" w:rsidRDefault="004A1DF5">
            <w:pPr>
              <w:spacing w:line="240" w:lineRule="auto"/>
            </w:pPr>
            <w:r>
              <w:rPr>
                <w:rFonts w:hint="eastAsia"/>
              </w:rPr>
              <w:t>空</w:t>
            </w:r>
          </w:p>
        </w:tc>
        <w:tc>
          <w:tcPr>
            <w:tcW w:w="668" w:type="pct"/>
            <w:vAlign w:val="center"/>
          </w:tcPr>
          <w:p w:rsidR="004A1DF5" w:rsidRDefault="004A1DF5">
            <w:pPr>
              <w:spacing w:line="240" w:lineRule="auto"/>
            </w:pPr>
            <w:r>
              <w:rPr>
                <w:rFonts w:hint="eastAsia"/>
              </w:rPr>
              <w:t>本机构</w:t>
            </w:r>
          </w:p>
        </w:tc>
        <w:tc>
          <w:tcPr>
            <w:tcW w:w="921" w:type="pct"/>
            <w:vAlign w:val="center"/>
          </w:tcPr>
          <w:p w:rsidR="004A1DF5" w:rsidRDefault="004A1DF5">
            <w:pPr>
              <w:spacing w:line="240" w:lineRule="auto"/>
              <w:jc w:val="center"/>
            </w:pPr>
            <w:r>
              <w:rPr>
                <w:rFonts w:hint="eastAsia"/>
              </w:rPr>
              <w:t>否</w:t>
            </w:r>
          </w:p>
        </w:tc>
      </w:tr>
      <w:tr w:rsidR="004A1DF5">
        <w:tc>
          <w:tcPr>
            <w:tcW w:w="910" w:type="pct"/>
            <w:gridSpan w:val="2"/>
            <w:vAlign w:val="center"/>
          </w:tcPr>
          <w:p w:rsidR="004A1DF5" w:rsidRDefault="004A1DF5">
            <w:pPr>
              <w:spacing w:line="240" w:lineRule="auto"/>
              <w:jc w:val="center"/>
            </w:pPr>
            <w:r>
              <w:rPr>
                <w:rFonts w:hint="eastAsia"/>
              </w:rPr>
              <w:t>分行</w:t>
            </w:r>
          </w:p>
        </w:tc>
        <w:tc>
          <w:tcPr>
            <w:tcW w:w="797" w:type="pct"/>
            <w:vAlign w:val="center"/>
          </w:tcPr>
          <w:p w:rsidR="004A1DF5" w:rsidRDefault="004A1DF5">
            <w:pPr>
              <w:spacing w:line="240" w:lineRule="auto"/>
            </w:pPr>
            <w:r>
              <w:rPr>
                <w:rFonts w:hint="eastAsia"/>
              </w:rPr>
              <w:t>一级分行、二级分行</w:t>
            </w:r>
          </w:p>
        </w:tc>
        <w:tc>
          <w:tcPr>
            <w:tcW w:w="680" w:type="pct"/>
            <w:vAlign w:val="center"/>
          </w:tcPr>
          <w:p w:rsidR="004A1DF5" w:rsidRDefault="004A1DF5">
            <w:pPr>
              <w:spacing w:line="240" w:lineRule="auto"/>
              <w:jc w:val="center"/>
            </w:pPr>
            <w:r>
              <w:rPr>
                <w:rFonts w:hint="eastAsia"/>
              </w:rPr>
              <w:t>机构</w:t>
            </w:r>
          </w:p>
        </w:tc>
        <w:tc>
          <w:tcPr>
            <w:tcW w:w="1024" w:type="pct"/>
            <w:vAlign w:val="center"/>
          </w:tcPr>
          <w:p w:rsidR="004A1DF5" w:rsidRDefault="004A1DF5">
            <w:pPr>
              <w:spacing w:line="240" w:lineRule="auto"/>
            </w:pPr>
            <w:r>
              <w:rPr>
                <w:rFonts w:hint="eastAsia"/>
              </w:rPr>
              <w:t>空</w:t>
            </w:r>
          </w:p>
        </w:tc>
        <w:tc>
          <w:tcPr>
            <w:tcW w:w="668" w:type="pct"/>
            <w:vAlign w:val="center"/>
          </w:tcPr>
          <w:p w:rsidR="004A1DF5" w:rsidRDefault="004A1DF5">
            <w:pPr>
              <w:spacing w:line="240" w:lineRule="auto"/>
            </w:pPr>
            <w:r>
              <w:rPr>
                <w:rFonts w:hint="eastAsia"/>
              </w:rPr>
              <w:t>本机构</w:t>
            </w:r>
          </w:p>
        </w:tc>
        <w:tc>
          <w:tcPr>
            <w:tcW w:w="921" w:type="pct"/>
            <w:vAlign w:val="center"/>
          </w:tcPr>
          <w:p w:rsidR="004A1DF5" w:rsidRDefault="004A1DF5">
            <w:pPr>
              <w:spacing w:line="240" w:lineRule="auto"/>
              <w:jc w:val="center"/>
            </w:pPr>
            <w:r>
              <w:rPr>
                <w:rFonts w:hint="eastAsia"/>
              </w:rPr>
              <w:t>否</w:t>
            </w:r>
          </w:p>
        </w:tc>
      </w:tr>
      <w:tr w:rsidR="004A1DF5">
        <w:trPr>
          <w:cantSplit/>
        </w:trPr>
        <w:tc>
          <w:tcPr>
            <w:tcW w:w="275" w:type="pct"/>
            <w:vMerge w:val="restart"/>
            <w:vAlign w:val="center"/>
          </w:tcPr>
          <w:p w:rsidR="004A1DF5" w:rsidRDefault="004A1DF5">
            <w:pPr>
              <w:spacing w:line="240" w:lineRule="auto"/>
            </w:pPr>
            <w:r>
              <w:rPr>
                <w:rFonts w:hint="eastAsia"/>
              </w:rPr>
              <w:t>部室</w:t>
            </w:r>
          </w:p>
        </w:tc>
        <w:tc>
          <w:tcPr>
            <w:tcW w:w="635" w:type="pct"/>
            <w:vAlign w:val="center"/>
          </w:tcPr>
          <w:p w:rsidR="004A1DF5" w:rsidRDefault="004A1DF5">
            <w:pPr>
              <w:spacing w:line="240" w:lineRule="auto"/>
            </w:pPr>
            <w:r>
              <w:rPr>
                <w:rFonts w:hint="eastAsia"/>
              </w:rPr>
              <w:t>总行部室</w:t>
            </w:r>
          </w:p>
        </w:tc>
        <w:tc>
          <w:tcPr>
            <w:tcW w:w="797" w:type="pct"/>
            <w:vAlign w:val="center"/>
          </w:tcPr>
          <w:p w:rsidR="004A1DF5" w:rsidRDefault="004A1DF5">
            <w:pPr>
              <w:spacing w:line="240" w:lineRule="auto"/>
            </w:pPr>
            <w:r>
              <w:rPr>
                <w:rFonts w:hint="eastAsia"/>
              </w:rPr>
              <w:t>总行部室</w:t>
            </w:r>
          </w:p>
        </w:tc>
        <w:tc>
          <w:tcPr>
            <w:tcW w:w="680" w:type="pct"/>
            <w:vAlign w:val="center"/>
          </w:tcPr>
          <w:p w:rsidR="004A1DF5" w:rsidRDefault="004A1DF5">
            <w:pPr>
              <w:spacing w:line="240" w:lineRule="auto"/>
              <w:jc w:val="center"/>
            </w:pPr>
            <w:r>
              <w:rPr>
                <w:rFonts w:hint="eastAsia"/>
              </w:rPr>
              <w:t>部门</w:t>
            </w:r>
          </w:p>
        </w:tc>
        <w:tc>
          <w:tcPr>
            <w:tcW w:w="1024" w:type="pct"/>
            <w:vAlign w:val="center"/>
          </w:tcPr>
          <w:p w:rsidR="004A1DF5" w:rsidRDefault="004A1DF5">
            <w:pPr>
              <w:spacing w:line="240" w:lineRule="auto"/>
            </w:pPr>
            <w:r>
              <w:rPr>
                <w:rFonts w:hint="eastAsia"/>
              </w:rPr>
              <w:t>选择下拉列表中相应部门</w:t>
            </w:r>
          </w:p>
        </w:tc>
        <w:tc>
          <w:tcPr>
            <w:tcW w:w="668" w:type="pct"/>
            <w:vAlign w:val="center"/>
          </w:tcPr>
          <w:p w:rsidR="004A1DF5" w:rsidRDefault="004A1DF5">
            <w:pPr>
              <w:spacing w:line="240" w:lineRule="auto"/>
            </w:pPr>
            <w:r>
              <w:rPr>
                <w:rFonts w:hint="eastAsia"/>
              </w:rPr>
              <w:t>总行</w:t>
            </w:r>
          </w:p>
        </w:tc>
        <w:tc>
          <w:tcPr>
            <w:tcW w:w="921" w:type="pct"/>
            <w:vAlign w:val="center"/>
          </w:tcPr>
          <w:p w:rsidR="004A1DF5" w:rsidRDefault="004A1DF5">
            <w:pPr>
              <w:spacing w:line="240" w:lineRule="auto"/>
            </w:pPr>
            <w:r>
              <w:rPr>
                <w:rFonts w:hint="eastAsia"/>
              </w:rPr>
              <w:t>有账务的部门选择：是</w:t>
            </w:r>
          </w:p>
        </w:tc>
      </w:tr>
      <w:tr w:rsidR="004A1DF5">
        <w:trPr>
          <w:cantSplit/>
        </w:trPr>
        <w:tc>
          <w:tcPr>
            <w:tcW w:w="275" w:type="pct"/>
            <w:vMerge/>
            <w:vAlign w:val="center"/>
          </w:tcPr>
          <w:p w:rsidR="004A1DF5" w:rsidRDefault="004A1DF5">
            <w:pPr>
              <w:spacing w:line="240" w:lineRule="auto"/>
            </w:pPr>
          </w:p>
        </w:tc>
        <w:tc>
          <w:tcPr>
            <w:tcW w:w="635" w:type="pct"/>
            <w:vAlign w:val="center"/>
          </w:tcPr>
          <w:p w:rsidR="004A1DF5" w:rsidRDefault="004A1DF5">
            <w:pPr>
              <w:spacing w:line="240" w:lineRule="auto"/>
            </w:pPr>
            <w:r>
              <w:rPr>
                <w:rFonts w:hint="eastAsia"/>
              </w:rPr>
              <w:t>分行部室</w:t>
            </w:r>
          </w:p>
        </w:tc>
        <w:tc>
          <w:tcPr>
            <w:tcW w:w="797" w:type="pct"/>
            <w:vAlign w:val="center"/>
          </w:tcPr>
          <w:p w:rsidR="004A1DF5" w:rsidRDefault="004A1DF5">
            <w:pPr>
              <w:spacing w:line="240" w:lineRule="auto"/>
            </w:pPr>
            <w:r>
              <w:rPr>
                <w:rFonts w:hint="eastAsia"/>
              </w:rPr>
              <w:t>一级分行部室、二级分行部室</w:t>
            </w:r>
          </w:p>
        </w:tc>
        <w:tc>
          <w:tcPr>
            <w:tcW w:w="680" w:type="pct"/>
            <w:vAlign w:val="center"/>
          </w:tcPr>
          <w:p w:rsidR="004A1DF5" w:rsidRDefault="004A1DF5">
            <w:pPr>
              <w:spacing w:line="240" w:lineRule="auto"/>
              <w:jc w:val="center"/>
            </w:pPr>
            <w:r>
              <w:rPr>
                <w:rFonts w:hint="eastAsia"/>
              </w:rPr>
              <w:t>部门</w:t>
            </w:r>
          </w:p>
        </w:tc>
        <w:tc>
          <w:tcPr>
            <w:tcW w:w="1024" w:type="pct"/>
            <w:vAlign w:val="center"/>
          </w:tcPr>
          <w:p w:rsidR="004A1DF5" w:rsidRDefault="004A1DF5">
            <w:pPr>
              <w:spacing w:line="240" w:lineRule="auto"/>
            </w:pPr>
            <w:r>
              <w:rPr>
                <w:rFonts w:hint="eastAsia"/>
              </w:rPr>
              <w:t>选择下拉列表中相应部门</w:t>
            </w:r>
          </w:p>
        </w:tc>
        <w:tc>
          <w:tcPr>
            <w:tcW w:w="668" w:type="pct"/>
            <w:vAlign w:val="center"/>
          </w:tcPr>
          <w:p w:rsidR="004A1DF5" w:rsidRDefault="004A1DF5">
            <w:pPr>
              <w:spacing w:line="240" w:lineRule="auto"/>
            </w:pPr>
            <w:r>
              <w:rPr>
                <w:rFonts w:hint="eastAsia"/>
              </w:rPr>
              <w:t>上级分行</w:t>
            </w:r>
          </w:p>
        </w:tc>
        <w:tc>
          <w:tcPr>
            <w:tcW w:w="921" w:type="pct"/>
            <w:vAlign w:val="center"/>
          </w:tcPr>
          <w:p w:rsidR="004A1DF5" w:rsidRDefault="004A1DF5">
            <w:pPr>
              <w:spacing w:line="240" w:lineRule="auto"/>
            </w:pPr>
            <w:r>
              <w:rPr>
                <w:rFonts w:hint="eastAsia"/>
              </w:rPr>
              <w:t>有账务的部门选择：是</w:t>
            </w:r>
          </w:p>
        </w:tc>
      </w:tr>
      <w:tr w:rsidR="004A1DF5">
        <w:trPr>
          <w:cantSplit/>
        </w:trPr>
        <w:tc>
          <w:tcPr>
            <w:tcW w:w="275" w:type="pct"/>
            <w:vMerge w:val="restart"/>
            <w:vAlign w:val="center"/>
          </w:tcPr>
          <w:p w:rsidR="004A1DF5" w:rsidRDefault="004A1DF5">
            <w:pPr>
              <w:spacing w:line="240" w:lineRule="auto"/>
            </w:pPr>
            <w:r>
              <w:rPr>
                <w:rFonts w:hint="eastAsia"/>
              </w:rPr>
              <w:t>营业网点</w:t>
            </w:r>
          </w:p>
        </w:tc>
        <w:tc>
          <w:tcPr>
            <w:tcW w:w="635" w:type="pct"/>
            <w:vAlign w:val="center"/>
          </w:tcPr>
          <w:p w:rsidR="004A1DF5" w:rsidRDefault="004A1DF5">
            <w:pPr>
              <w:spacing w:line="240" w:lineRule="auto"/>
            </w:pPr>
            <w:r>
              <w:rPr>
                <w:rFonts w:hint="eastAsia"/>
              </w:rPr>
              <w:t>总行营业部</w:t>
            </w:r>
          </w:p>
        </w:tc>
        <w:tc>
          <w:tcPr>
            <w:tcW w:w="797" w:type="pct"/>
            <w:vAlign w:val="center"/>
          </w:tcPr>
          <w:p w:rsidR="004A1DF5" w:rsidRDefault="004A1DF5">
            <w:pPr>
              <w:spacing w:line="240" w:lineRule="auto"/>
            </w:pPr>
            <w:r>
              <w:rPr>
                <w:rFonts w:hint="eastAsia"/>
              </w:rPr>
              <w:t>总行部室</w:t>
            </w:r>
          </w:p>
        </w:tc>
        <w:tc>
          <w:tcPr>
            <w:tcW w:w="680" w:type="pct"/>
            <w:vAlign w:val="center"/>
          </w:tcPr>
          <w:p w:rsidR="004A1DF5" w:rsidRDefault="004A1DF5">
            <w:pPr>
              <w:spacing w:line="240" w:lineRule="auto"/>
              <w:jc w:val="center"/>
            </w:pPr>
            <w:r>
              <w:rPr>
                <w:rFonts w:hint="eastAsia"/>
              </w:rPr>
              <w:t>机构</w:t>
            </w:r>
          </w:p>
        </w:tc>
        <w:tc>
          <w:tcPr>
            <w:tcW w:w="1024" w:type="pct"/>
            <w:vAlign w:val="center"/>
          </w:tcPr>
          <w:p w:rsidR="004A1DF5" w:rsidRDefault="004A1DF5">
            <w:pPr>
              <w:spacing w:line="240" w:lineRule="auto"/>
            </w:pPr>
            <w:r>
              <w:rPr>
                <w:rFonts w:hint="eastAsia"/>
              </w:rPr>
              <w:t>营业网点</w:t>
            </w:r>
          </w:p>
        </w:tc>
        <w:tc>
          <w:tcPr>
            <w:tcW w:w="668" w:type="pct"/>
            <w:vAlign w:val="center"/>
          </w:tcPr>
          <w:p w:rsidR="004A1DF5" w:rsidRDefault="004A1DF5">
            <w:pPr>
              <w:spacing w:line="240" w:lineRule="auto"/>
            </w:pPr>
            <w:r>
              <w:rPr>
                <w:rFonts w:hint="eastAsia"/>
              </w:rPr>
              <w:t>总行</w:t>
            </w:r>
          </w:p>
        </w:tc>
        <w:tc>
          <w:tcPr>
            <w:tcW w:w="921" w:type="pct"/>
            <w:vAlign w:val="center"/>
          </w:tcPr>
          <w:p w:rsidR="004A1DF5" w:rsidRDefault="004A1DF5">
            <w:pPr>
              <w:spacing w:line="240" w:lineRule="auto"/>
              <w:jc w:val="center"/>
            </w:pPr>
            <w:r>
              <w:rPr>
                <w:rFonts w:hint="eastAsia"/>
              </w:rPr>
              <w:t>是</w:t>
            </w:r>
          </w:p>
        </w:tc>
      </w:tr>
      <w:tr w:rsidR="004A1DF5">
        <w:trPr>
          <w:cantSplit/>
        </w:trPr>
        <w:tc>
          <w:tcPr>
            <w:tcW w:w="275" w:type="pct"/>
            <w:vMerge/>
            <w:vAlign w:val="center"/>
          </w:tcPr>
          <w:p w:rsidR="004A1DF5" w:rsidRDefault="004A1DF5">
            <w:pPr>
              <w:spacing w:line="240" w:lineRule="auto"/>
            </w:pPr>
          </w:p>
        </w:tc>
        <w:tc>
          <w:tcPr>
            <w:tcW w:w="635" w:type="pct"/>
            <w:vAlign w:val="center"/>
          </w:tcPr>
          <w:p w:rsidR="004A1DF5" w:rsidRDefault="004A1DF5">
            <w:pPr>
              <w:spacing w:line="240" w:lineRule="auto"/>
            </w:pPr>
            <w:r>
              <w:rPr>
                <w:rFonts w:hint="eastAsia"/>
              </w:rPr>
              <w:t>一般营业网点（含营业部）</w:t>
            </w:r>
          </w:p>
        </w:tc>
        <w:tc>
          <w:tcPr>
            <w:tcW w:w="797" w:type="pct"/>
            <w:vAlign w:val="center"/>
          </w:tcPr>
          <w:p w:rsidR="004A1DF5" w:rsidRDefault="004A1DF5">
            <w:pPr>
              <w:spacing w:line="240" w:lineRule="auto"/>
            </w:pPr>
            <w:r>
              <w:rPr>
                <w:rFonts w:hint="eastAsia"/>
              </w:rPr>
              <w:t>一级支行、二级支行、储蓄所</w:t>
            </w:r>
          </w:p>
        </w:tc>
        <w:tc>
          <w:tcPr>
            <w:tcW w:w="680" w:type="pct"/>
            <w:vAlign w:val="center"/>
          </w:tcPr>
          <w:p w:rsidR="004A1DF5" w:rsidRDefault="004A1DF5">
            <w:pPr>
              <w:spacing w:line="240" w:lineRule="auto"/>
              <w:jc w:val="center"/>
            </w:pPr>
            <w:r>
              <w:rPr>
                <w:rFonts w:hint="eastAsia"/>
              </w:rPr>
              <w:t>机构</w:t>
            </w:r>
          </w:p>
        </w:tc>
        <w:tc>
          <w:tcPr>
            <w:tcW w:w="1024" w:type="pct"/>
            <w:vAlign w:val="center"/>
          </w:tcPr>
          <w:p w:rsidR="004A1DF5" w:rsidRDefault="004A1DF5">
            <w:pPr>
              <w:spacing w:line="240" w:lineRule="auto"/>
            </w:pPr>
            <w:r>
              <w:rPr>
                <w:rFonts w:hint="eastAsia"/>
              </w:rPr>
              <w:t>营业网点</w:t>
            </w:r>
          </w:p>
        </w:tc>
        <w:tc>
          <w:tcPr>
            <w:tcW w:w="668" w:type="pct"/>
            <w:vAlign w:val="center"/>
          </w:tcPr>
          <w:p w:rsidR="004A1DF5" w:rsidRDefault="004A1DF5">
            <w:pPr>
              <w:spacing w:line="240" w:lineRule="auto"/>
            </w:pPr>
            <w:r>
              <w:rPr>
                <w:rFonts w:hint="eastAsia"/>
              </w:rPr>
              <w:t>上级分行</w:t>
            </w:r>
          </w:p>
        </w:tc>
        <w:tc>
          <w:tcPr>
            <w:tcW w:w="921" w:type="pct"/>
            <w:vAlign w:val="center"/>
          </w:tcPr>
          <w:p w:rsidR="004A1DF5" w:rsidRDefault="004A1DF5">
            <w:pPr>
              <w:spacing w:line="240" w:lineRule="auto"/>
              <w:jc w:val="center"/>
            </w:pPr>
            <w:r>
              <w:rPr>
                <w:rFonts w:hint="eastAsia"/>
              </w:rPr>
              <w:t>是</w:t>
            </w:r>
          </w:p>
        </w:tc>
      </w:tr>
      <w:tr w:rsidR="004A1DF5">
        <w:tc>
          <w:tcPr>
            <w:tcW w:w="910" w:type="pct"/>
            <w:gridSpan w:val="2"/>
            <w:vAlign w:val="center"/>
          </w:tcPr>
          <w:p w:rsidR="004A1DF5" w:rsidRDefault="004A1DF5">
            <w:pPr>
              <w:spacing w:line="240" w:lineRule="auto"/>
              <w:jc w:val="center"/>
            </w:pPr>
            <w:r>
              <w:rPr>
                <w:rFonts w:hint="eastAsia"/>
              </w:rPr>
              <w:t>虚拟机构</w:t>
            </w:r>
          </w:p>
        </w:tc>
        <w:tc>
          <w:tcPr>
            <w:tcW w:w="797" w:type="pct"/>
            <w:vAlign w:val="center"/>
          </w:tcPr>
          <w:p w:rsidR="004A1DF5" w:rsidRDefault="004A1DF5">
            <w:pPr>
              <w:spacing w:line="240" w:lineRule="auto"/>
            </w:pPr>
            <w:r>
              <w:rPr>
                <w:rFonts w:hint="eastAsia"/>
              </w:rPr>
              <w:t>总行部室</w:t>
            </w:r>
          </w:p>
        </w:tc>
        <w:tc>
          <w:tcPr>
            <w:tcW w:w="680" w:type="pct"/>
            <w:vAlign w:val="center"/>
          </w:tcPr>
          <w:p w:rsidR="004A1DF5" w:rsidRDefault="004A1DF5">
            <w:pPr>
              <w:spacing w:line="240" w:lineRule="auto"/>
              <w:jc w:val="center"/>
            </w:pPr>
            <w:r>
              <w:rPr>
                <w:rFonts w:hint="eastAsia"/>
              </w:rPr>
              <w:t>部门</w:t>
            </w:r>
          </w:p>
        </w:tc>
        <w:tc>
          <w:tcPr>
            <w:tcW w:w="1024" w:type="pct"/>
            <w:vAlign w:val="center"/>
          </w:tcPr>
          <w:p w:rsidR="004A1DF5" w:rsidRDefault="004A1DF5">
            <w:pPr>
              <w:spacing w:line="240" w:lineRule="auto"/>
            </w:pPr>
            <w:r>
              <w:rPr>
                <w:rFonts w:hint="eastAsia"/>
              </w:rPr>
              <w:t>虚拟机构</w:t>
            </w:r>
          </w:p>
        </w:tc>
        <w:tc>
          <w:tcPr>
            <w:tcW w:w="668" w:type="pct"/>
            <w:vAlign w:val="center"/>
          </w:tcPr>
          <w:p w:rsidR="004A1DF5" w:rsidRDefault="004A1DF5">
            <w:pPr>
              <w:spacing w:line="240" w:lineRule="auto"/>
            </w:pPr>
            <w:r>
              <w:rPr>
                <w:rFonts w:hint="eastAsia"/>
              </w:rPr>
              <w:t>总行</w:t>
            </w:r>
          </w:p>
        </w:tc>
        <w:tc>
          <w:tcPr>
            <w:tcW w:w="921" w:type="pct"/>
            <w:vAlign w:val="center"/>
          </w:tcPr>
          <w:p w:rsidR="004A1DF5" w:rsidRDefault="004A1DF5">
            <w:pPr>
              <w:spacing w:line="240" w:lineRule="auto"/>
              <w:jc w:val="center"/>
            </w:pPr>
            <w:r>
              <w:rPr>
                <w:rFonts w:hint="eastAsia"/>
              </w:rPr>
              <w:t>否</w:t>
            </w:r>
          </w:p>
        </w:tc>
      </w:tr>
    </w:tbl>
    <w:p w:rsidR="004A1DF5" w:rsidRDefault="004A1DF5">
      <w:pPr>
        <w:numPr>
          <w:ilvl w:val="0"/>
          <w:numId w:val="230"/>
        </w:numPr>
        <w:rPr>
          <w:rFonts w:ascii="宋体" w:hAnsi="宋体"/>
        </w:rPr>
      </w:pPr>
      <w:r>
        <w:rPr>
          <w:rFonts w:ascii="宋体" w:hAnsi="宋体" w:hint="eastAsia"/>
        </w:rPr>
        <w:t>离岸业务标志：除开展离岸业务的总行离岸部外，其他机构都选择“C：不开展离岸业务”。</w:t>
      </w:r>
    </w:p>
    <w:p w:rsidR="004A1DF5" w:rsidRDefault="004A1DF5">
      <w:pPr>
        <w:numPr>
          <w:ilvl w:val="0"/>
          <w:numId w:val="230"/>
        </w:numPr>
        <w:rPr>
          <w:rFonts w:ascii="宋体" w:hAnsi="宋体"/>
        </w:rPr>
      </w:pPr>
      <w:r>
        <w:rPr>
          <w:rFonts w:ascii="宋体" w:hAnsi="宋体" w:hint="eastAsia"/>
        </w:rPr>
        <w:t>账户资金地区：国内（不含香港、澳门）网点均选择“000：中国大陆”。</w:t>
      </w:r>
    </w:p>
    <w:p w:rsidR="004A1DF5" w:rsidRDefault="004A1DF5">
      <w:pPr>
        <w:numPr>
          <w:ilvl w:val="0"/>
          <w:numId w:val="230"/>
        </w:numPr>
        <w:rPr>
          <w:rFonts w:ascii="宋体" w:hAnsi="宋体"/>
        </w:rPr>
      </w:pPr>
      <w:r>
        <w:rPr>
          <w:rFonts w:ascii="宋体" w:hAnsi="宋体" w:hint="eastAsia"/>
        </w:rPr>
        <w:t>地区码：一级分行及其下属机构统一使用一个地区码。地区码一般是分行所在城市的4位电话区号，如昆明分行的地区码是0871，区号3位的城市在区号前加0，如南京分行的地区码是0025；特别注意：总行部室、总行营业部的地区码是0000。</w:t>
      </w:r>
    </w:p>
    <w:p w:rsidR="004A1DF5" w:rsidRDefault="004A1DF5">
      <w:pPr>
        <w:numPr>
          <w:ilvl w:val="0"/>
          <w:numId w:val="230"/>
        </w:numPr>
        <w:rPr>
          <w:rFonts w:ascii="宋体"/>
          <w:kern w:val="0"/>
          <w:szCs w:val="18"/>
          <w:lang w:val="zh-CN"/>
        </w:rPr>
      </w:pPr>
      <w:r>
        <w:rPr>
          <w:rFonts w:ascii="宋体" w:hAnsi="宋体" w:hint="eastAsia"/>
        </w:rPr>
        <w:t>旧部门号：营业网点则必须录入机构号最后两位，因为</w:t>
      </w:r>
      <w:r>
        <w:rPr>
          <w:rFonts w:ascii="宋体" w:hint="eastAsia"/>
          <w:kern w:val="0"/>
          <w:szCs w:val="18"/>
          <w:lang w:val="zh-CN"/>
        </w:rPr>
        <w:t>信用卡收单等系统由于本次没有重新开发，所以还是沿用旧的地区码和网点号方式来清算，对应新系统的机构也必须按照旧储蓄的方法开立一个</w:t>
      </w:r>
      <w:r>
        <w:rPr>
          <w:rFonts w:ascii="宋体"/>
          <w:kern w:val="0"/>
          <w:szCs w:val="18"/>
          <w:lang w:val="zh-CN"/>
        </w:rPr>
        <w:t>2</w:t>
      </w:r>
      <w:r>
        <w:rPr>
          <w:rFonts w:ascii="宋体" w:hint="eastAsia"/>
          <w:kern w:val="0"/>
          <w:szCs w:val="18"/>
          <w:lang w:val="zh-CN"/>
        </w:rPr>
        <w:t>位的网点号，如果这里录入**会造成账务混乱；</w:t>
      </w:r>
      <w:r>
        <w:rPr>
          <w:rFonts w:ascii="宋体" w:hAnsi="宋体" w:hint="eastAsia"/>
        </w:rPr>
        <w:t>总分行部室没有旧部门号的，必须输</w:t>
      </w:r>
      <w:r>
        <w:rPr>
          <w:rFonts w:ascii="宋体" w:hAnsi="宋体" w:hint="eastAsia"/>
        </w:rPr>
        <w:lastRenderedPageBreak/>
        <w:t>入**。</w:t>
      </w:r>
    </w:p>
    <w:p w:rsidR="004A1DF5" w:rsidRDefault="004A1DF5">
      <w:pPr>
        <w:numPr>
          <w:ilvl w:val="0"/>
          <w:numId w:val="230"/>
        </w:numPr>
        <w:rPr>
          <w:rFonts w:ascii="宋体" w:hAnsi="宋体"/>
        </w:rPr>
      </w:pPr>
      <w:r>
        <w:rPr>
          <w:rFonts w:ascii="宋体" w:hAnsi="宋体" w:hint="eastAsia"/>
        </w:rPr>
        <w:t>否则会造成的混乱。</w:t>
      </w:r>
    </w:p>
    <w:p w:rsidR="004A1DF5" w:rsidRDefault="004A1DF5">
      <w:pPr>
        <w:numPr>
          <w:ilvl w:val="0"/>
          <w:numId w:val="230"/>
        </w:numPr>
        <w:rPr>
          <w:rFonts w:ascii="宋体" w:hAnsi="宋体"/>
        </w:rPr>
      </w:pPr>
      <w:r>
        <w:rPr>
          <w:rFonts w:ascii="宋体" w:hAnsi="宋体" w:hint="eastAsia"/>
        </w:rPr>
        <w:t>信贷系统旧部门号：一般机构该号码是四位，一级分行的信贷系统部门号是两位；没有信贷系统旧部门号的，必须输入****。</w:t>
      </w:r>
    </w:p>
    <w:p w:rsidR="004A1DF5" w:rsidRDefault="004A1DF5">
      <w:pPr>
        <w:rPr>
          <w:rFonts w:ascii="宋体" w:hAnsi="宋体"/>
          <w:b/>
          <w:bCs/>
        </w:rPr>
      </w:pPr>
      <w:r>
        <w:rPr>
          <w:rFonts w:ascii="宋体" w:hAnsi="宋体" w:hint="eastAsia"/>
          <w:b/>
          <w:bCs/>
        </w:rPr>
        <w:t>2.其他要点</w:t>
      </w:r>
    </w:p>
    <w:p w:rsidR="004A1DF5" w:rsidRDefault="004A1DF5">
      <w:pPr>
        <w:ind w:rightChars="12" w:right="29" w:firstLineChars="200" w:firstLine="480"/>
      </w:pPr>
      <w:r>
        <w:rPr>
          <w:rFonts w:hint="eastAsia"/>
        </w:rPr>
        <w:t>（</w:t>
      </w:r>
      <w:r>
        <w:rPr>
          <w:rFonts w:hint="eastAsia"/>
        </w:rPr>
        <w:t>1</w:t>
      </w:r>
      <w:r>
        <w:rPr>
          <w:rFonts w:hint="eastAsia"/>
        </w:rPr>
        <w:t>）新增的机构在机构的下拉列表中不会自动实时增加，需进行参数重置（业务代码</w:t>
      </w:r>
      <w:r>
        <w:rPr>
          <w:rFonts w:hint="eastAsia"/>
        </w:rPr>
        <w:t>9211</w:t>
      </w:r>
      <w:r>
        <w:rPr>
          <w:rFonts w:hint="eastAsia"/>
        </w:rPr>
        <w:t>）。</w:t>
      </w:r>
    </w:p>
    <w:p w:rsidR="004A1DF5" w:rsidRDefault="004A1DF5">
      <w:pPr>
        <w:numPr>
          <w:ilvl w:val="0"/>
          <w:numId w:val="192"/>
        </w:numPr>
        <w:ind w:rightChars="12" w:right="29"/>
      </w:pPr>
      <w:r>
        <w:rPr>
          <w:rFonts w:hint="eastAsia"/>
        </w:rPr>
        <w:t>增加机构时系统自动生成机构的内部客户号。</w:t>
      </w:r>
    </w:p>
    <w:p w:rsidR="004A1DF5" w:rsidRDefault="004A1DF5">
      <w:pPr>
        <w:numPr>
          <w:ilvl w:val="0"/>
          <w:numId w:val="192"/>
        </w:numPr>
        <w:ind w:rightChars="12" w:right="29"/>
      </w:pPr>
      <w:r>
        <w:rPr>
          <w:rFonts w:hint="eastAsia"/>
        </w:rPr>
        <w:t>建立新分行前，需信息技术部在系统配置中维护“城市与客户号前缀”。</w:t>
      </w:r>
    </w:p>
    <w:p w:rsidR="004A1DF5" w:rsidRDefault="004A1DF5">
      <w:pPr>
        <w:numPr>
          <w:ilvl w:val="0"/>
          <w:numId w:val="192"/>
        </w:numPr>
        <w:ind w:rightChars="12" w:right="29"/>
      </w:pPr>
      <w:r>
        <w:rPr>
          <w:rFonts w:hint="eastAsia"/>
        </w:rPr>
        <w:t>江阴支行是二级分行无锡分行的异地支行，在系统中机构、总账的设置视同二级分行处理，其直接上级机构设为无锡分行。</w:t>
      </w:r>
    </w:p>
    <w:p w:rsidR="004A1DF5" w:rsidRDefault="004A1DF5">
      <w:pPr>
        <w:rPr>
          <w:rFonts w:ascii="宋体" w:hAnsi="宋体"/>
          <w:b/>
          <w:bCs/>
        </w:rPr>
      </w:pPr>
      <w:r>
        <w:rPr>
          <w:rFonts w:ascii="宋体" w:hAnsi="宋体" w:hint="eastAsia"/>
          <w:b/>
          <w:bCs/>
        </w:rPr>
        <w:t>3.机构货币</w:t>
      </w:r>
    </w:p>
    <w:p w:rsidR="004A1DF5" w:rsidRDefault="004A1DF5">
      <w:pPr>
        <w:ind w:firstLine="480"/>
      </w:pPr>
      <w:r>
        <w:rPr>
          <w:rFonts w:hint="eastAsia"/>
        </w:rPr>
        <w:t>（</w:t>
      </w:r>
      <w:r>
        <w:rPr>
          <w:rFonts w:hint="eastAsia"/>
        </w:rPr>
        <w:t>1</w:t>
      </w:r>
      <w:r>
        <w:rPr>
          <w:rFonts w:hint="eastAsia"/>
        </w:rPr>
        <w:t>）根据情况，给每个有明细账的机构设置机构货币。</w:t>
      </w:r>
    </w:p>
    <w:p w:rsidR="004A1DF5" w:rsidRDefault="004A1DF5">
      <w:pPr>
        <w:ind w:firstLine="480"/>
      </w:pPr>
      <w:r>
        <w:rPr>
          <w:rFonts w:hint="eastAsia"/>
        </w:rPr>
        <w:t>（</w:t>
      </w:r>
      <w:r>
        <w:rPr>
          <w:rFonts w:hint="eastAsia"/>
        </w:rPr>
        <w:t>2</w:t>
      </w:r>
      <w:r>
        <w:rPr>
          <w:rFonts w:hint="eastAsia"/>
        </w:rPr>
        <w:t>）机构货币属性要从属于货币管理表的设置，例如，货币管理表中设置某货币不可以办理现金业务，则全行机构货币都只能设为“货币可用但不可处理现金”。</w:t>
      </w:r>
    </w:p>
    <w:p w:rsidR="004A1DF5" w:rsidRDefault="004A1DF5">
      <w:pPr>
        <w:ind w:firstLine="480"/>
      </w:pPr>
      <w:r>
        <w:rPr>
          <w:rFonts w:hint="eastAsia"/>
        </w:rPr>
        <w:t>（</w:t>
      </w:r>
      <w:r>
        <w:rPr>
          <w:rFonts w:hint="eastAsia"/>
        </w:rPr>
        <w:t>3</w:t>
      </w:r>
      <w:r>
        <w:rPr>
          <w:rFonts w:hint="eastAsia"/>
        </w:rPr>
        <w:t>）如果增加了错误的货币种类，可以删除机构货币；如果是不再办理该货币的业务，则将机构货币状态设置为“不可用”，尽量不要删除货币。</w:t>
      </w:r>
    </w:p>
    <w:p w:rsidR="004A1DF5" w:rsidRDefault="004A1DF5" w:rsidP="0004090F">
      <w:pPr>
        <w:outlineLvl w:val="0"/>
        <w:rPr>
          <w:rFonts w:ascii="宋体" w:hAnsi="宋体"/>
          <w:b/>
          <w:bCs/>
        </w:rPr>
      </w:pPr>
      <w:r>
        <w:rPr>
          <w:rFonts w:ascii="宋体" w:hAnsi="宋体" w:hint="eastAsia"/>
          <w:b/>
          <w:bCs/>
        </w:rPr>
        <w:t>4.机构关系</w:t>
      </w:r>
    </w:p>
    <w:p w:rsidR="004A1DF5" w:rsidRDefault="004A1DF5">
      <w:pPr>
        <w:ind w:firstLineChars="200" w:firstLine="480"/>
      </w:pPr>
      <w:r>
        <w:rPr>
          <w:rFonts w:hint="eastAsia"/>
        </w:rPr>
        <w:t>（</w:t>
      </w:r>
      <w:r>
        <w:rPr>
          <w:rFonts w:hint="eastAsia"/>
        </w:rPr>
        <w:t>1</w:t>
      </w:r>
      <w:r>
        <w:rPr>
          <w:rFonts w:hint="eastAsia"/>
        </w:rPr>
        <w:t>）“总账代理清算”机构关系的设置：因为总账机构没有明细账，所以要给总账机构指定一个有明细账的机构，在该机构下开立总账清算科目的明细账户。每个总账机构都必须建立这个机构关系，“关系机构”设为指定的开立明细账的机构。</w:t>
      </w:r>
    </w:p>
    <w:p w:rsidR="004A1DF5" w:rsidRDefault="004A1DF5">
      <w:pPr>
        <w:autoSpaceDE w:val="0"/>
        <w:autoSpaceDN w:val="0"/>
        <w:adjustRightInd w:val="0"/>
        <w:ind w:firstLineChars="200" w:firstLine="480"/>
        <w:jc w:val="left"/>
        <w:rPr>
          <w:rFonts w:ascii="宋体"/>
          <w:kern w:val="0"/>
          <w:sz w:val="18"/>
          <w:szCs w:val="18"/>
          <w:lang w:val="zh-CN"/>
        </w:rPr>
      </w:pPr>
      <w:r>
        <w:rPr>
          <w:rFonts w:hint="eastAsia"/>
        </w:rPr>
        <w:t>（</w:t>
      </w:r>
      <w:r>
        <w:rPr>
          <w:rFonts w:hint="eastAsia"/>
        </w:rPr>
        <w:t>2</w:t>
      </w:r>
      <w:r>
        <w:rPr>
          <w:rFonts w:hint="eastAsia"/>
        </w:rPr>
        <w:t>）“</w:t>
      </w:r>
      <w:r>
        <w:rPr>
          <w:rFonts w:ascii="宋体" w:hAnsi="Arial" w:cs="Arial" w:hint="eastAsia"/>
          <w:kern w:val="0"/>
          <w:szCs w:val="18"/>
          <w:lang w:val="zh-CN"/>
        </w:rPr>
        <w:t>结售汇集中代理机构</w:t>
      </w:r>
      <w:r>
        <w:rPr>
          <w:rFonts w:hint="eastAsia"/>
        </w:rPr>
        <w:t>”机构关系的设置：</w:t>
      </w:r>
      <w:r>
        <w:rPr>
          <w:rFonts w:ascii="宋体" w:hint="eastAsia"/>
          <w:kern w:val="0"/>
          <w:szCs w:val="18"/>
          <w:lang w:val="zh-CN"/>
        </w:rPr>
        <w:t>指定</w:t>
      </w:r>
      <w:r>
        <w:rPr>
          <w:rFonts w:hint="eastAsia"/>
        </w:rPr>
        <w:t>总账机构</w:t>
      </w:r>
      <w:r>
        <w:rPr>
          <w:rFonts w:ascii="宋体" w:hint="eastAsia"/>
          <w:kern w:val="0"/>
          <w:szCs w:val="18"/>
          <w:lang w:val="zh-CN"/>
        </w:rPr>
        <w:t>的国际借记卡的委托售汇机构。</w:t>
      </w:r>
      <w:r>
        <w:rPr>
          <w:rFonts w:hint="eastAsia"/>
        </w:rPr>
        <w:t>每个总账机构都必须建立这个机构关系，“关系机构”设为指定的委托售汇机构。</w:t>
      </w:r>
    </w:p>
    <w:p w:rsidR="004A1DF5" w:rsidRDefault="004A1DF5">
      <w:pPr>
        <w:ind w:rightChars="12" w:right="29" w:firstLineChars="200" w:firstLine="480"/>
      </w:pPr>
      <w:r>
        <w:rPr>
          <w:rFonts w:hint="eastAsia"/>
        </w:rPr>
        <w:t>（</w:t>
      </w:r>
      <w:r>
        <w:rPr>
          <w:rFonts w:hint="eastAsia"/>
        </w:rPr>
        <w:t>3</w:t>
      </w:r>
      <w:r>
        <w:rPr>
          <w:rFonts w:hint="eastAsia"/>
        </w:rPr>
        <w:t>）“利息税汇缴机构”机构关系的设置：为营业网点指定一个汇缴利息税的机构。所有有明细账的机构，都必须建立这个机构关系。“关系机构”设为汇缴机构，可以为本机构。</w:t>
      </w:r>
    </w:p>
    <w:p w:rsidR="004A1DF5" w:rsidRDefault="004A1DF5">
      <w:pPr>
        <w:ind w:rightChars="12" w:right="29" w:firstLineChars="200" w:firstLine="480"/>
      </w:pPr>
      <w:r>
        <w:rPr>
          <w:rFonts w:hint="eastAsia"/>
        </w:rPr>
        <w:lastRenderedPageBreak/>
        <w:t>（</w:t>
      </w:r>
      <w:r>
        <w:rPr>
          <w:rFonts w:hint="eastAsia"/>
        </w:rPr>
        <w:t>4</w:t>
      </w:r>
      <w:r>
        <w:rPr>
          <w:rFonts w:hint="eastAsia"/>
        </w:rPr>
        <w:t>）“营业税汇缴机构”机构关系的设置：为营业网点指定一个汇缴营业税的机构。所有有明细账的机构，都必须建立这个机构关系。“关系机构”设为汇缴机构，可以为本机构。</w:t>
      </w:r>
    </w:p>
    <w:p w:rsidR="004A1DF5" w:rsidRDefault="004A1DF5">
      <w:pPr>
        <w:ind w:rightChars="12" w:right="29" w:firstLineChars="200" w:firstLine="480"/>
      </w:pPr>
      <w:r>
        <w:rPr>
          <w:rFonts w:hint="eastAsia"/>
        </w:rPr>
        <w:t>（</w:t>
      </w:r>
      <w:r>
        <w:rPr>
          <w:rFonts w:hint="eastAsia"/>
        </w:rPr>
        <w:t>5</w:t>
      </w:r>
      <w:r>
        <w:rPr>
          <w:rFonts w:hint="eastAsia"/>
        </w:rPr>
        <w:t>）机构关系表中与信贷有关的机构关系暂时不必建立。</w:t>
      </w:r>
    </w:p>
    <w:p w:rsidR="004A1DF5" w:rsidRDefault="004A1DF5">
      <w:pPr>
        <w:ind w:rightChars="12" w:right="29" w:firstLineChars="200" w:firstLine="480"/>
      </w:pPr>
      <w:r>
        <w:rPr>
          <w:rFonts w:hint="eastAsia"/>
        </w:rPr>
        <w:t>（</w:t>
      </w:r>
      <w:r>
        <w:rPr>
          <w:rFonts w:hint="eastAsia"/>
        </w:rPr>
        <w:t>6</w:t>
      </w:r>
      <w:r>
        <w:rPr>
          <w:rFonts w:hint="eastAsia"/>
        </w:rPr>
        <w:t>）“国际结算业务操作、国际结算业务查询”：主要是针对总行单证中心设立的，用来定义机构的国际业务操作（查询）范围。分行国际业务部</w:t>
      </w:r>
      <w:r>
        <w:rPr>
          <w:rFonts w:ascii="宋体" w:hint="eastAsia"/>
          <w:kern w:val="0"/>
          <w:szCs w:val="18"/>
          <w:lang w:val="zh-CN"/>
        </w:rPr>
        <w:t>叙做本分行国际业务，不需要设置这两个机构关系。</w:t>
      </w:r>
    </w:p>
    <w:p w:rsidR="004A1DF5" w:rsidRDefault="004A1DF5">
      <w:pPr>
        <w:ind w:firstLineChars="200" w:firstLine="480"/>
      </w:pPr>
      <w:r>
        <w:rPr>
          <w:rFonts w:hint="eastAsia"/>
        </w:rPr>
        <w:t>（</w:t>
      </w:r>
      <w:r>
        <w:rPr>
          <w:rFonts w:hint="eastAsia"/>
        </w:rPr>
        <w:t>7</w:t>
      </w:r>
      <w:r>
        <w:rPr>
          <w:rFonts w:hint="eastAsia"/>
        </w:rPr>
        <w:t>）“凭证领用上级机构”。为了满足部分分行的凭证库由营业部或其他网点代理的情况，系统允许通过设置领用行与指定库存行的机构关系来实现领用行向指定库存行（例如分行营业部）的凭证领用操作。如未设置此机构关系，系统控制支行只能向分行会计部或个人部等分行级上级部门领用。</w:t>
      </w:r>
    </w:p>
    <w:p w:rsidR="004A1DF5" w:rsidRDefault="004A1DF5" w:rsidP="0004090F">
      <w:pPr>
        <w:outlineLvl w:val="0"/>
        <w:rPr>
          <w:rFonts w:ascii="宋体"/>
          <w:b/>
          <w:bCs/>
          <w:kern w:val="0"/>
          <w:szCs w:val="18"/>
        </w:rPr>
      </w:pPr>
      <w:r>
        <w:rPr>
          <w:rFonts w:ascii="宋体" w:hint="eastAsia"/>
          <w:b/>
          <w:bCs/>
          <w:kern w:val="0"/>
          <w:szCs w:val="18"/>
        </w:rPr>
        <w:t>5.机构号的编码规则</w:t>
      </w:r>
    </w:p>
    <w:p w:rsidR="004A1DF5" w:rsidRDefault="004A1DF5">
      <w:pPr>
        <w:ind w:firstLineChars="200" w:firstLine="480"/>
        <w:rPr>
          <w:rFonts w:ascii="宋体"/>
          <w:kern w:val="0"/>
          <w:szCs w:val="18"/>
        </w:rPr>
      </w:pPr>
      <w:r>
        <w:rPr>
          <w:rFonts w:ascii="宋体" w:hint="eastAsia"/>
          <w:kern w:val="0"/>
          <w:szCs w:val="18"/>
        </w:rPr>
        <w:t>根据SAP系统的机构设置和导数据的需要，机构号设置需准守以下规则：</w:t>
      </w:r>
    </w:p>
    <w:p w:rsidR="004A1DF5" w:rsidRDefault="004A1DF5">
      <w:pPr>
        <w:numPr>
          <w:ilvl w:val="2"/>
          <w:numId w:val="229"/>
        </w:numPr>
      </w:pPr>
      <w:r>
        <w:t>管理部门：是指服务于业务支持部门和业务部门的管理部门，例如办公室、行政部、人力资源部等</w:t>
      </w:r>
      <w:r>
        <w:rPr>
          <w:rFonts w:hint="eastAsia"/>
        </w:rPr>
        <w:t>。机构</w:t>
      </w:r>
      <w:r>
        <w:t>号</w:t>
      </w:r>
      <w:r>
        <w:rPr>
          <w:rFonts w:hint="eastAsia"/>
        </w:rPr>
        <w:t>后三位</w:t>
      </w:r>
      <w:r>
        <w:t>的区域在</w:t>
      </w:r>
      <w:r>
        <w:t>001</w:t>
      </w:r>
      <w:r>
        <w:t>－</w:t>
      </w:r>
      <w:r>
        <w:t>080</w:t>
      </w:r>
      <w:r>
        <w:t>之间</w:t>
      </w:r>
    </w:p>
    <w:p w:rsidR="004A1DF5" w:rsidRDefault="004A1DF5">
      <w:pPr>
        <w:numPr>
          <w:ilvl w:val="2"/>
          <w:numId w:val="229"/>
        </w:numPr>
      </w:pPr>
      <w:r>
        <w:t>业务支持部门：是指直接支持</w:t>
      </w:r>
      <w:r>
        <w:t>8</w:t>
      </w:r>
      <w:r>
        <w:t>大类产品的部门，包括风险控制部、同业银行部、个人银行部、资产保全部、公司银行部。</w:t>
      </w:r>
      <w:r>
        <w:rPr>
          <w:rFonts w:hint="eastAsia"/>
        </w:rPr>
        <w:t>机构</w:t>
      </w:r>
      <w:r>
        <w:t>号</w:t>
      </w:r>
      <w:r>
        <w:rPr>
          <w:rFonts w:hint="eastAsia"/>
        </w:rPr>
        <w:t>后三位</w:t>
      </w:r>
      <w:r>
        <w:t>的区域在</w:t>
      </w:r>
      <w:r>
        <w:t>081</w:t>
      </w:r>
      <w:r>
        <w:t>－</w:t>
      </w:r>
      <w:r>
        <w:t>099</w:t>
      </w:r>
      <w:r>
        <w:t>之间</w:t>
      </w:r>
    </w:p>
    <w:p w:rsidR="004A1DF5" w:rsidRDefault="004A1DF5">
      <w:pPr>
        <w:numPr>
          <w:ilvl w:val="2"/>
          <w:numId w:val="229"/>
        </w:numPr>
      </w:pPr>
      <w:r>
        <w:t>虚拟分摊部门：指费用无法直接归集，期末必须通过一定的分摊规则分配到各业务部门、业务支持部门和管理部门的虚拟成本中心。</w:t>
      </w:r>
      <w:r>
        <w:rPr>
          <w:rFonts w:hint="eastAsia"/>
        </w:rPr>
        <w:t>机构</w:t>
      </w:r>
      <w:r>
        <w:t>号</w:t>
      </w:r>
      <w:r>
        <w:rPr>
          <w:rFonts w:hint="eastAsia"/>
        </w:rPr>
        <w:t>后三位</w:t>
      </w:r>
      <w:r>
        <w:t>统一为</w:t>
      </w:r>
      <w:r>
        <w:t>080</w:t>
      </w:r>
    </w:p>
    <w:p w:rsidR="004A1DF5" w:rsidRDefault="004A1DF5">
      <w:pPr>
        <w:numPr>
          <w:ilvl w:val="2"/>
          <w:numId w:val="229"/>
        </w:numPr>
      </w:pPr>
      <w:r>
        <w:t>离行式自助银行</w:t>
      </w:r>
      <w:r>
        <w:rPr>
          <w:rFonts w:hint="eastAsia"/>
        </w:rPr>
        <w:t>，机构</w:t>
      </w:r>
      <w:r>
        <w:t>号</w:t>
      </w:r>
      <w:r>
        <w:rPr>
          <w:rFonts w:hint="eastAsia"/>
        </w:rPr>
        <w:t>后三位</w:t>
      </w:r>
      <w:r>
        <w:t>的区域在</w:t>
      </w:r>
      <w:r>
        <w:t>100</w:t>
      </w:r>
      <w:r>
        <w:t>－</w:t>
      </w:r>
      <w:r>
        <w:t>299</w:t>
      </w:r>
      <w:r>
        <w:t>之间</w:t>
      </w:r>
    </w:p>
    <w:p w:rsidR="004A1DF5" w:rsidRDefault="004A1DF5">
      <w:pPr>
        <w:numPr>
          <w:ilvl w:val="2"/>
          <w:numId w:val="229"/>
        </w:numPr>
      </w:pPr>
      <w:r>
        <w:t>理财中心</w:t>
      </w:r>
      <w:r>
        <w:rPr>
          <w:rFonts w:hint="eastAsia"/>
        </w:rPr>
        <w:t>，机构</w:t>
      </w:r>
      <w:r>
        <w:t>号</w:t>
      </w:r>
      <w:r>
        <w:rPr>
          <w:rFonts w:hint="eastAsia"/>
        </w:rPr>
        <w:t>后三位</w:t>
      </w:r>
      <w:r>
        <w:t>的区域在</w:t>
      </w:r>
      <w:r>
        <w:t>300</w:t>
      </w:r>
      <w:r>
        <w:t>－</w:t>
      </w:r>
      <w:r>
        <w:t>399</w:t>
      </w:r>
      <w:r>
        <w:t>之间</w:t>
      </w:r>
    </w:p>
    <w:p w:rsidR="004A1DF5" w:rsidRDefault="004A1DF5">
      <w:pPr>
        <w:numPr>
          <w:ilvl w:val="2"/>
          <w:numId w:val="229"/>
        </w:numPr>
        <w:rPr>
          <w:rFonts w:ascii="宋体"/>
          <w:kern w:val="0"/>
          <w:szCs w:val="18"/>
        </w:rPr>
      </w:pPr>
      <w:r>
        <w:t>预留未来使用的</w:t>
      </w:r>
      <w:r>
        <w:rPr>
          <w:rFonts w:hint="eastAsia"/>
        </w:rPr>
        <w:t>机构号</w:t>
      </w:r>
      <w:r>
        <w:t>号区域在</w:t>
      </w:r>
      <w:r>
        <w:t>400</w:t>
      </w:r>
      <w:r>
        <w:t>－</w:t>
      </w:r>
      <w:r>
        <w:t>499</w:t>
      </w:r>
      <w:r>
        <w:t>之间</w:t>
      </w:r>
    </w:p>
    <w:p w:rsidR="004A1DF5" w:rsidRDefault="004A1DF5">
      <w:pPr>
        <w:numPr>
          <w:ilvl w:val="2"/>
          <w:numId w:val="229"/>
        </w:numPr>
        <w:rPr>
          <w:rFonts w:ascii="宋体"/>
          <w:kern w:val="0"/>
          <w:szCs w:val="18"/>
        </w:rPr>
      </w:pPr>
      <w:r>
        <w:t>业务部门：也就是利润中心，包括</w:t>
      </w:r>
      <w:r>
        <w:rPr>
          <w:rFonts w:hint="eastAsia"/>
        </w:rPr>
        <w:t>会计部、</w:t>
      </w:r>
      <w:r>
        <w:t>营业部、离岸部、交易中心、代表处</w:t>
      </w:r>
      <w:r>
        <w:rPr>
          <w:rFonts w:hint="eastAsia"/>
        </w:rPr>
        <w:t>、所有网点等</w:t>
      </w:r>
      <w:r>
        <w:t>。核心系统（或</w:t>
      </w:r>
      <w:r>
        <w:t>AS/400</w:t>
      </w:r>
      <w:r>
        <w:t>）专用</w:t>
      </w:r>
      <w:r>
        <w:rPr>
          <w:rFonts w:hint="eastAsia"/>
        </w:rPr>
        <w:t>成本中心机构号后三位的</w:t>
      </w:r>
      <w:r>
        <w:t>区域在</w:t>
      </w:r>
      <w:r>
        <w:t>500</w:t>
      </w:r>
      <w:r>
        <w:t>－</w:t>
      </w:r>
      <w:r>
        <w:rPr>
          <w:rFonts w:hint="eastAsia"/>
        </w:rPr>
        <w:t>6</w:t>
      </w:r>
      <w:r>
        <w:t>99</w:t>
      </w:r>
      <w:r>
        <w:t>之间</w:t>
      </w:r>
      <w:r>
        <w:rPr>
          <w:rFonts w:hint="eastAsia"/>
        </w:rPr>
        <w:t>，现行编制方法是</w:t>
      </w:r>
      <w:r>
        <w:rPr>
          <w:rFonts w:hint="eastAsia"/>
        </w:rPr>
        <w:t>"</w:t>
      </w:r>
      <w:r>
        <w:rPr>
          <w:rFonts w:hint="eastAsia"/>
        </w:rPr>
        <w:t>三位上级分行号＋</w:t>
      </w:r>
      <w:r>
        <w:rPr>
          <w:rFonts w:hint="eastAsia"/>
        </w:rPr>
        <w:t>5</w:t>
      </w:r>
      <w:r>
        <w:rPr>
          <w:rFonts w:hint="eastAsia"/>
        </w:rPr>
        <w:t>＋旧系统二位部门号（或新的</w:t>
      </w:r>
      <w:r>
        <w:rPr>
          <w:rFonts w:hint="eastAsia"/>
        </w:rPr>
        <w:t>2</w:t>
      </w:r>
      <w:r>
        <w:rPr>
          <w:rFonts w:hint="eastAsia"/>
        </w:rPr>
        <w:t>位编码）</w:t>
      </w:r>
      <w:r>
        <w:rPr>
          <w:rFonts w:hint="eastAsia"/>
        </w:rPr>
        <w:t>"</w:t>
      </w:r>
      <w:r>
        <w:rPr>
          <w:rFonts w:hint="eastAsia"/>
        </w:rPr>
        <w:t>，未</w:t>
      </w:r>
      <w:r>
        <w:rPr>
          <w:rFonts w:hint="eastAsia"/>
        </w:rPr>
        <w:lastRenderedPageBreak/>
        <w:t>来不能满足机构建立的需要时，机构号后三位可使用</w:t>
      </w:r>
      <w:r>
        <w:rPr>
          <w:rFonts w:hint="eastAsia"/>
        </w:rPr>
        <w:t>"600-699"</w:t>
      </w:r>
    </w:p>
    <w:p w:rsidR="004A1DF5" w:rsidRDefault="004A1DF5">
      <w:pPr>
        <w:ind w:firstLineChars="200" w:firstLine="480"/>
      </w:pPr>
      <w:r>
        <w:rPr>
          <w:rFonts w:hint="eastAsia"/>
        </w:rPr>
        <w:t>在</w:t>
      </w:r>
      <w:r>
        <w:rPr>
          <w:rFonts w:hint="eastAsia"/>
        </w:rPr>
        <w:t>SAP</w:t>
      </w:r>
      <w:r>
        <w:rPr>
          <w:rFonts w:hint="eastAsia"/>
        </w:rPr>
        <w:t>系统中的部室有两个机构号时，以业务部门（利润中心）机构号为准，编码必须在</w:t>
      </w:r>
      <w:r>
        <w:rPr>
          <w:rFonts w:hint="eastAsia"/>
        </w:rPr>
        <w:t>500-699</w:t>
      </w:r>
      <w:r>
        <w:rPr>
          <w:rFonts w:hint="eastAsia"/>
        </w:rPr>
        <w:t>区域；其他非业务部门（利润中心）的机构号，编码在</w:t>
      </w:r>
      <w:r>
        <w:rPr>
          <w:rFonts w:hint="eastAsia"/>
        </w:rPr>
        <w:t>001-399</w:t>
      </w:r>
      <w:r>
        <w:rPr>
          <w:rFonts w:hint="eastAsia"/>
        </w:rPr>
        <w:t>区域。新系统和</w:t>
      </w:r>
      <w:r>
        <w:rPr>
          <w:rFonts w:hint="eastAsia"/>
        </w:rPr>
        <w:t>SAP</w:t>
      </w:r>
      <w:r>
        <w:rPr>
          <w:rFonts w:hint="eastAsia"/>
        </w:rPr>
        <w:t>的机构号要尽量保持一致，如果新系统中要建立的机构在</w:t>
      </w:r>
      <w:r>
        <w:rPr>
          <w:rFonts w:hint="eastAsia"/>
        </w:rPr>
        <w:t>SAP</w:t>
      </w:r>
      <w:r>
        <w:rPr>
          <w:rFonts w:hint="eastAsia"/>
        </w:rPr>
        <w:t>系统中没有，应与</w:t>
      </w:r>
      <w:r>
        <w:rPr>
          <w:rFonts w:hint="eastAsia"/>
        </w:rPr>
        <w:t>SAP</w:t>
      </w:r>
      <w:r>
        <w:rPr>
          <w:rFonts w:hint="eastAsia"/>
        </w:rPr>
        <w:t>有关人员协商编制机构号，便于机构号的管理。</w:t>
      </w:r>
    </w:p>
    <w:p w:rsidR="004A1DF5" w:rsidRDefault="004A1DF5" w:rsidP="0004090F">
      <w:pPr>
        <w:pStyle w:val="6"/>
        <w:numPr>
          <w:ilvl w:val="0"/>
          <w:numId w:val="229"/>
        </w:numPr>
      </w:pPr>
      <w:r>
        <w:rPr>
          <w:rFonts w:hint="eastAsia"/>
        </w:rPr>
        <w:t>操作步骤</w:t>
      </w:r>
    </w:p>
    <w:p w:rsidR="004A1DF5" w:rsidRDefault="004A1DF5">
      <w:pPr>
        <w:rPr>
          <w:rFonts w:ascii="宋体" w:hAnsi="宋体"/>
          <w:b/>
          <w:bCs/>
        </w:rPr>
      </w:pPr>
      <w:r>
        <w:rPr>
          <w:rFonts w:ascii="宋体" w:hAnsi="宋体" w:hint="eastAsia"/>
          <w:b/>
          <w:bCs/>
        </w:rPr>
        <w:t>1.机构维护</w:t>
      </w:r>
    </w:p>
    <w:p w:rsidR="004A1DF5" w:rsidRDefault="004A1DF5" w:rsidP="00C85378">
      <w:pPr>
        <w:numPr>
          <w:ilvl w:val="2"/>
          <w:numId w:val="229"/>
        </w:numPr>
        <w:tabs>
          <w:tab w:val="clear" w:pos="1560"/>
          <w:tab w:val="num" w:pos="1440"/>
        </w:tabs>
        <w:ind w:left="1440"/>
      </w:pPr>
      <w:r>
        <w:rPr>
          <w:rFonts w:hint="eastAsia"/>
        </w:rPr>
        <w:t>用户选择系统导航－公共管理－公共参数管理－机构管理，或者输入业务代码</w:t>
      </w:r>
      <w:r>
        <w:rPr>
          <w:rFonts w:hint="eastAsia"/>
        </w:rPr>
        <w:t>9202</w:t>
      </w:r>
      <w:r>
        <w:rPr>
          <w:rFonts w:hint="eastAsia"/>
        </w:rPr>
        <w:t>，进入机构管理界面。</w:t>
      </w:r>
    </w:p>
    <w:p w:rsidR="004A1DF5" w:rsidRDefault="004A1DF5" w:rsidP="00C85378">
      <w:pPr>
        <w:numPr>
          <w:ilvl w:val="2"/>
          <w:numId w:val="229"/>
        </w:numPr>
        <w:tabs>
          <w:tab w:val="clear" w:pos="1560"/>
          <w:tab w:val="num" w:pos="1440"/>
        </w:tabs>
        <w:ind w:left="1440"/>
      </w:pPr>
      <w:r>
        <w:rPr>
          <w:rFonts w:hint="eastAsia"/>
        </w:rPr>
        <w:t>点击“新增</w:t>
      </w:r>
      <w:r>
        <w:rPr>
          <w:rFonts w:hint="eastAsia"/>
        </w:rPr>
        <w:t>2</w:t>
      </w:r>
      <w:r>
        <w:rPr>
          <w:rFonts w:hint="eastAsia"/>
        </w:rPr>
        <w:t>”按钮或“修改</w:t>
      </w:r>
      <w:r>
        <w:rPr>
          <w:rFonts w:hint="eastAsia"/>
        </w:rPr>
        <w:t>3</w:t>
      </w:r>
      <w:r>
        <w:rPr>
          <w:rFonts w:hint="eastAsia"/>
        </w:rPr>
        <w:t>”按钮，进入新增或修改机构窗口。</w:t>
      </w:r>
    </w:p>
    <w:p w:rsidR="004A1DF5" w:rsidRDefault="004A1DF5" w:rsidP="00C85378">
      <w:pPr>
        <w:numPr>
          <w:ilvl w:val="2"/>
          <w:numId w:val="229"/>
        </w:numPr>
        <w:tabs>
          <w:tab w:val="clear" w:pos="1560"/>
          <w:tab w:val="num" w:pos="1440"/>
        </w:tabs>
        <w:ind w:left="1440"/>
      </w:pPr>
      <w:r>
        <w:rPr>
          <w:rFonts w:hint="eastAsia"/>
        </w:rPr>
        <w:t>录入机构信息，点击“确定</w:t>
      </w:r>
      <w:r>
        <w:rPr>
          <w:rFonts w:hint="eastAsia"/>
        </w:rPr>
        <w:t>1</w:t>
      </w:r>
      <w:r>
        <w:rPr>
          <w:rFonts w:hint="eastAsia"/>
        </w:rPr>
        <w:t>”按钮提交。建立机构时，如果其上级机构在下拉列表中无法查到，则先进行参数重置（业务代码</w:t>
      </w:r>
      <w:r>
        <w:rPr>
          <w:rFonts w:hint="eastAsia"/>
        </w:rPr>
        <w:t>9211</w:t>
      </w:r>
      <w:r>
        <w:rPr>
          <w:rFonts w:hint="eastAsia"/>
        </w:rPr>
        <w:t>）。</w:t>
      </w:r>
    </w:p>
    <w:p w:rsidR="004A1DF5" w:rsidRDefault="004A1DF5" w:rsidP="00C85378">
      <w:pPr>
        <w:numPr>
          <w:ilvl w:val="2"/>
          <w:numId w:val="229"/>
        </w:numPr>
        <w:tabs>
          <w:tab w:val="clear" w:pos="1560"/>
          <w:tab w:val="num" w:pos="1440"/>
        </w:tabs>
        <w:ind w:left="1440"/>
      </w:pPr>
      <w:r>
        <w:rPr>
          <w:rFonts w:hint="eastAsia"/>
        </w:rPr>
        <w:t>系统显示交互信息窗口，提示主管授权。</w:t>
      </w:r>
    </w:p>
    <w:p w:rsidR="004A1DF5" w:rsidRDefault="004A1DF5" w:rsidP="00C85378">
      <w:pPr>
        <w:numPr>
          <w:ilvl w:val="2"/>
          <w:numId w:val="229"/>
        </w:numPr>
        <w:tabs>
          <w:tab w:val="clear" w:pos="1560"/>
          <w:tab w:val="num" w:pos="1440"/>
        </w:tabs>
        <w:ind w:left="1440"/>
      </w:pPr>
      <w:r>
        <w:rPr>
          <w:rFonts w:hint="eastAsia"/>
        </w:rPr>
        <w:t>授权用户检查后进行授权。</w:t>
      </w:r>
    </w:p>
    <w:p w:rsidR="004A1DF5" w:rsidRDefault="004A1DF5" w:rsidP="00C85378">
      <w:pPr>
        <w:numPr>
          <w:ilvl w:val="2"/>
          <w:numId w:val="229"/>
        </w:numPr>
        <w:tabs>
          <w:tab w:val="clear" w:pos="1560"/>
          <w:tab w:val="num" w:pos="1440"/>
        </w:tabs>
        <w:ind w:left="1440"/>
      </w:pPr>
      <w:r>
        <w:rPr>
          <w:rFonts w:hint="eastAsia"/>
        </w:rPr>
        <w:t>系统提示：执行成功，数据写入主机。</w:t>
      </w:r>
    </w:p>
    <w:p w:rsidR="004A1DF5" w:rsidRDefault="004A1DF5">
      <w:pPr>
        <w:rPr>
          <w:rFonts w:ascii="宋体" w:hAnsi="宋体"/>
          <w:b/>
          <w:bCs/>
        </w:rPr>
      </w:pPr>
      <w:r>
        <w:rPr>
          <w:rFonts w:ascii="宋体" w:hAnsi="宋体" w:hint="eastAsia"/>
          <w:b/>
          <w:bCs/>
        </w:rPr>
        <w:t>2.机构货币维护</w:t>
      </w:r>
    </w:p>
    <w:p w:rsidR="004A1DF5" w:rsidRDefault="004A1DF5" w:rsidP="00C85378">
      <w:pPr>
        <w:numPr>
          <w:ilvl w:val="0"/>
          <w:numId w:val="231"/>
        </w:numPr>
        <w:tabs>
          <w:tab w:val="clear" w:pos="1200"/>
          <w:tab w:val="num" w:pos="1440"/>
        </w:tabs>
        <w:ind w:left="1440"/>
      </w:pPr>
      <w:r>
        <w:rPr>
          <w:rFonts w:hint="eastAsia"/>
        </w:rPr>
        <w:t>点击“货币</w:t>
      </w:r>
      <w:r>
        <w:rPr>
          <w:rFonts w:hint="eastAsia"/>
        </w:rPr>
        <w:t>11</w:t>
      </w:r>
      <w:r>
        <w:rPr>
          <w:rFonts w:hint="eastAsia"/>
        </w:rPr>
        <w:t>”按钮，进入机构货币管理窗口。若是给新增机构增加货币，需先进行参数重置（业务代码</w:t>
      </w:r>
      <w:r>
        <w:rPr>
          <w:rFonts w:hint="eastAsia"/>
        </w:rPr>
        <w:t>9211</w:t>
      </w:r>
      <w:r>
        <w:rPr>
          <w:rFonts w:hint="eastAsia"/>
        </w:rPr>
        <w:t>）。</w:t>
      </w:r>
    </w:p>
    <w:p w:rsidR="004A1DF5" w:rsidRDefault="004A1DF5" w:rsidP="00C85378">
      <w:pPr>
        <w:numPr>
          <w:ilvl w:val="0"/>
          <w:numId w:val="231"/>
        </w:numPr>
        <w:tabs>
          <w:tab w:val="clear" w:pos="1200"/>
          <w:tab w:val="num" w:pos="1440"/>
        </w:tabs>
        <w:ind w:left="1440"/>
      </w:pPr>
      <w:r>
        <w:rPr>
          <w:rFonts w:hint="eastAsia"/>
        </w:rPr>
        <w:t>对机构货币进行增删改的操作步骤与机构维护类似。</w:t>
      </w:r>
    </w:p>
    <w:p w:rsidR="004A1DF5" w:rsidRDefault="004A1DF5">
      <w:pPr>
        <w:rPr>
          <w:rFonts w:ascii="宋体" w:hAnsi="宋体"/>
          <w:b/>
          <w:bCs/>
        </w:rPr>
      </w:pPr>
      <w:r>
        <w:rPr>
          <w:rFonts w:ascii="宋体" w:hAnsi="宋体" w:hint="eastAsia"/>
          <w:b/>
          <w:bCs/>
        </w:rPr>
        <w:t>3.机构关系维护</w:t>
      </w:r>
    </w:p>
    <w:p w:rsidR="004A1DF5" w:rsidRDefault="004A1DF5" w:rsidP="00C85378">
      <w:pPr>
        <w:numPr>
          <w:ilvl w:val="1"/>
          <w:numId w:val="230"/>
        </w:numPr>
        <w:tabs>
          <w:tab w:val="clear" w:pos="1380"/>
          <w:tab w:val="num" w:pos="1440"/>
        </w:tabs>
        <w:ind w:left="1440"/>
      </w:pPr>
      <w:r>
        <w:rPr>
          <w:rFonts w:hint="eastAsia"/>
        </w:rPr>
        <w:t>点击“关系</w:t>
      </w:r>
      <w:r>
        <w:rPr>
          <w:rFonts w:hint="eastAsia"/>
        </w:rPr>
        <w:t>12</w:t>
      </w:r>
      <w:r>
        <w:rPr>
          <w:rFonts w:hint="eastAsia"/>
        </w:rPr>
        <w:t>”按钮，进入机构货币管理窗口。若是给新增机构增加机构关系，需先进行参数重置（业务代码</w:t>
      </w:r>
      <w:r>
        <w:rPr>
          <w:rFonts w:hint="eastAsia"/>
        </w:rPr>
        <w:t>9211</w:t>
      </w:r>
      <w:r>
        <w:rPr>
          <w:rFonts w:hint="eastAsia"/>
        </w:rPr>
        <w:t>）。</w:t>
      </w:r>
    </w:p>
    <w:p w:rsidR="004A1DF5" w:rsidRDefault="004A1DF5" w:rsidP="00C85378">
      <w:pPr>
        <w:numPr>
          <w:ilvl w:val="1"/>
          <w:numId w:val="230"/>
        </w:numPr>
        <w:tabs>
          <w:tab w:val="clear" w:pos="1380"/>
          <w:tab w:val="num" w:pos="1440"/>
        </w:tabs>
        <w:ind w:left="1440"/>
      </w:pPr>
      <w:r>
        <w:rPr>
          <w:rFonts w:hint="eastAsia"/>
        </w:rPr>
        <w:t>对机构货币进行增删改的操作步骤与机构维护类似。</w:t>
      </w:r>
    </w:p>
    <w:p w:rsidR="004A1DF5" w:rsidRDefault="004A1DF5" w:rsidP="0004090F">
      <w:pPr>
        <w:pStyle w:val="5"/>
      </w:pPr>
      <w:r>
        <w:rPr>
          <w:rFonts w:hint="eastAsia"/>
        </w:rPr>
        <w:t>三、摘要管理（业务代码</w:t>
      </w:r>
      <w:r>
        <w:rPr>
          <w:rFonts w:hint="eastAsia"/>
        </w:rPr>
        <w:t>9209</w:t>
      </w:r>
      <w:r>
        <w:rPr>
          <w:rFonts w:hint="eastAsia"/>
        </w:rPr>
        <w:t>）</w:t>
      </w:r>
    </w:p>
    <w:p w:rsidR="004A1DF5" w:rsidRDefault="004A1DF5">
      <w:pPr>
        <w:pStyle w:val="a5"/>
        <w:ind w:firstLine="480"/>
      </w:pPr>
      <w:r>
        <w:rPr>
          <w:rFonts w:hint="eastAsia"/>
        </w:rPr>
        <w:t>摘要是指按资金用途设置对应编号或记录相关的业务信息，便于操作员在记账时进行简便录入或对业务种类等内容进行说明的信息。系统中的摘要有两种，</w:t>
      </w:r>
      <w:r>
        <w:rPr>
          <w:rFonts w:hint="eastAsia"/>
        </w:rPr>
        <w:lastRenderedPageBreak/>
        <w:t>字母代码摘要是系统发生业务后自动调用的摘要，数字代码摘要是可供用户在经办时选择录入的摘要。</w:t>
      </w:r>
    </w:p>
    <w:p w:rsidR="004A1DF5" w:rsidRDefault="004A1DF5" w:rsidP="0004090F">
      <w:pPr>
        <w:pStyle w:val="5"/>
      </w:pPr>
      <w:r>
        <w:rPr>
          <w:rFonts w:hint="eastAsia"/>
        </w:rPr>
        <w:t>四、参数重置（业务代码</w:t>
      </w:r>
      <w:r>
        <w:rPr>
          <w:rFonts w:hint="eastAsia"/>
        </w:rPr>
        <w:t>9211</w:t>
      </w:r>
      <w:r>
        <w:rPr>
          <w:rFonts w:hint="eastAsia"/>
        </w:rPr>
        <w:t>）和清空大参数（业务代码</w:t>
      </w:r>
      <w:r>
        <w:rPr>
          <w:rFonts w:hint="eastAsia"/>
        </w:rPr>
        <w:t>9212</w:t>
      </w:r>
      <w:r>
        <w:rPr>
          <w:rFonts w:hint="eastAsia"/>
        </w:rPr>
        <w:t>）</w:t>
      </w:r>
    </w:p>
    <w:p w:rsidR="004A1DF5" w:rsidRDefault="004A1DF5">
      <w:pPr>
        <w:ind w:firstLineChars="200" w:firstLine="480"/>
      </w:pPr>
      <w:r>
        <w:rPr>
          <w:rFonts w:hint="eastAsia"/>
        </w:rPr>
        <w:t>参数重置（</w:t>
      </w:r>
      <w:r>
        <w:rPr>
          <w:rFonts w:hint="eastAsia"/>
        </w:rPr>
        <w:t>9211</w:t>
      </w:r>
      <w:r>
        <w:rPr>
          <w:rFonts w:hint="eastAsia"/>
        </w:rPr>
        <w:t>）：当对基础参数进行增加、修改、删除等维护后，通过本功能更新系统中相应的参数表后，才能正确查询使用。</w:t>
      </w:r>
    </w:p>
    <w:p w:rsidR="004A1DF5" w:rsidRDefault="004A1DF5">
      <w:pPr>
        <w:ind w:firstLineChars="200" w:firstLine="480"/>
      </w:pPr>
      <w:r>
        <w:rPr>
          <w:rFonts w:hint="eastAsia"/>
        </w:rPr>
        <w:t>清空大参数（</w:t>
      </w:r>
      <w:r>
        <w:rPr>
          <w:rFonts w:hint="eastAsia"/>
        </w:rPr>
        <w:t>9212</w:t>
      </w:r>
      <w:r>
        <w:rPr>
          <w:rFonts w:hint="eastAsia"/>
        </w:rPr>
        <w:t>）：当本机参数文件出现严重错误时，通过本功能删除本机保存的所有参数，并重新从主机下载更新。本功能应慎重使用。</w:t>
      </w:r>
    </w:p>
    <w:p w:rsidR="004A1DF5" w:rsidRDefault="004A1DF5" w:rsidP="0004090F">
      <w:pPr>
        <w:pStyle w:val="5"/>
        <w:jc w:val="left"/>
      </w:pPr>
      <w:r>
        <w:rPr>
          <w:rFonts w:hint="eastAsia"/>
        </w:rPr>
        <w:t>五、科目管理（业务代码</w:t>
      </w:r>
      <w:r>
        <w:rPr>
          <w:rFonts w:hint="eastAsia"/>
        </w:rPr>
        <w:t>9301</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对会计科目增加、删改。</w:t>
      </w:r>
    </w:p>
    <w:p w:rsidR="004A1DF5" w:rsidRDefault="004A1DF5">
      <w:pPr>
        <w:pStyle w:val="6"/>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rPr>
                <w:sz w:val="21"/>
              </w:rPr>
            </w:pPr>
            <w:r>
              <w:rPr>
                <w:rFonts w:hint="eastAsia"/>
                <w:sz w:val="21"/>
              </w:rPr>
              <w:t>科目级别</w:t>
            </w:r>
          </w:p>
        </w:tc>
        <w:tc>
          <w:tcPr>
            <w:tcW w:w="6254" w:type="dxa"/>
          </w:tcPr>
          <w:p w:rsidR="004A1DF5" w:rsidRDefault="004A1DF5">
            <w:pPr>
              <w:spacing w:line="240" w:lineRule="auto"/>
              <w:rPr>
                <w:sz w:val="21"/>
              </w:rPr>
            </w:pPr>
            <w:r>
              <w:rPr>
                <w:rFonts w:hint="eastAsia"/>
                <w:sz w:val="21"/>
              </w:rPr>
              <w:t>为了明细核算的需要将会计科目分为四级。一级科目编码</w:t>
            </w:r>
            <w:r>
              <w:rPr>
                <w:rFonts w:hint="eastAsia"/>
                <w:sz w:val="21"/>
              </w:rPr>
              <w:t>4</w:t>
            </w:r>
            <w:r>
              <w:rPr>
                <w:rFonts w:hint="eastAsia"/>
                <w:sz w:val="21"/>
              </w:rPr>
              <w:t>位，二级科目编码</w:t>
            </w:r>
            <w:r>
              <w:rPr>
                <w:rFonts w:hint="eastAsia"/>
                <w:sz w:val="21"/>
              </w:rPr>
              <w:t>6</w:t>
            </w:r>
            <w:r>
              <w:rPr>
                <w:rFonts w:hint="eastAsia"/>
                <w:sz w:val="21"/>
              </w:rPr>
              <w:t>位，三级科目编码</w:t>
            </w:r>
            <w:r>
              <w:rPr>
                <w:rFonts w:hint="eastAsia"/>
                <w:sz w:val="21"/>
              </w:rPr>
              <w:t>8</w:t>
            </w:r>
            <w:r>
              <w:rPr>
                <w:rFonts w:hint="eastAsia"/>
                <w:sz w:val="21"/>
              </w:rPr>
              <w:t>位，四级科目编码</w:t>
            </w:r>
            <w:r>
              <w:rPr>
                <w:rFonts w:hint="eastAsia"/>
                <w:sz w:val="21"/>
              </w:rPr>
              <w:t>10</w:t>
            </w:r>
            <w:r>
              <w:rPr>
                <w:rFonts w:hint="eastAsia"/>
                <w:sz w:val="21"/>
              </w:rPr>
              <w:t>位。</w:t>
            </w:r>
          </w:p>
        </w:tc>
      </w:tr>
      <w:tr w:rsidR="004A1DF5">
        <w:tc>
          <w:tcPr>
            <w:tcW w:w="2268" w:type="dxa"/>
          </w:tcPr>
          <w:p w:rsidR="004A1DF5" w:rsidRDefault="004A1DF5">
            <w:pPr>
              <w:spacing w:line="240" w:lineRule="auto"/>
              <w:rPr>
                <w:sz w:val="21"/>
              </w:rPr>
            </w:pPr>
            <w:r>
              <w:rPr>
                <w:rFonts w:hint="eastAsia"/>
                <w:sz w:val="21"/>
              </w:rPr>
              <w:t>科目余额方向</w:t>
            </w:r>
          </w:p>
        </w:tc>
        <w:tc>
          <w:tcPr>
            <w:tcW w:w="6254" w:type="dxa"/>
          </w:tcPr>
          <w:p w:rsidR="004A1DF5" w:rsidRDefault="004A1DF5">
            <w:pPr>
              <w:spacing w:line="240" w:lineRule="auto"/>
              <w:rPr>
                <w:sz w:val="21"/>
              </w:rPr>
            </w:pPr>
            <w:r>
              <w:rPr>
                <w:rFonts w:hint="eastAsia"/>
                <w:sz w:val="21"/>
              </w:rPr>
              <w:t>用来确定会计科目日终余额的方向</w:t>
            </w:r>
          </w:p>
        </w:tc>
      </w:tr>
      <w:tr w:rsidR="004A1DF5">
        <w:tc>
          <w:tcPr>
            <w:tcW w:w="2268" w:type="dxa"/>
          </w:tcPr>
          <w:p w:rsidR="004A1DF5" w:rsidRDefault="004A1DF5">
            <w:pPr>
              <w:spacing w:line="240" w:lineRule="auto"/>
              <w:rPr>
                <w:sz w:val="21"/>
              </w:rPr>
            </w:pPr>
            <w:r>
              <w:rPr>
                <w:rFonts w:hint="eastAsia"/>
                <w:sz w:val="21"/>
              </w:rPr>
              <w:t>启用日期</w:t>
            </w:r>
          </w:p>
        </w:tc>
        <w:tc>
          <w:tcPr>
            <w:tcW w:w="6254" w:type="dxa"/>
          </w:tcPr>
          <w:p w:rsidR="004A1DF5" w:rsidRDefault="004A1DF5">
            <w:pPr>
              <w:spacing w:line="240" w:lineRule="auto"/>
              <w:rPr>
                <w:sz w:val="21"/>
              </w:rPr>
            </w:pPr>
            <w:r>
              <w:rPr>
                <w:rFonts w:hint="eastAsia"/>
                <w:sz w:val="21"/>
              </w:rPr>
              <w:t>会计科目的生效日期</w:t>
            </w:r>
          </w:p>
        </w:tc>
      </w:tr>
      <w:tr w:rsidR="004A1DF5">
        <w:tc>
          <w:tcPr>
            <w:tcW w:w="2268" w:type="dxa"/>
          </w:tcPr>
          <w:p w:rsidR="004A1DF5" w:rsidRDefault="004A1DF5">
            <w:pPr>
              <w:spacing w:line="240" w:lineRule="auto"/>
              <w:rPr>
                <w:sz w:val="21"/>
              </w:rPr>
            </w:pPr>
            <w:r>
              <w:rPr>
                <w:rFonts w:hint="eastAsia"/>
                <w:sz w:val="21"/>
              </w:rPr>
              <w:t>截止日期</w:t>
            </w:r>
          </w:p>
        </w:tc>
        <w:tc>
          <w:tcPr>
            <w:tcW w:w="6254" w:type="dxa"/>
          </w:tcPr>
          <w:p w:rsidR="004A1DF5" w:rsidRDefault="004A1DF5">
            <w:pPr>
              <w:spacing w:line="240" w:lineRule="auto"/>
              <w:rPr>
                <w:sz w:val="21"/>
              </w:rPr>
            </w:pPr>
            <w:r>
              <w:rPr>
                <w:rFonts w:hint="eastAsia"/>
                <w:sz w:val="21"/>
              </w:rPr>
              <w:t>会计科目的失效日期</w:t>
            </w:r>
          </w:p>
        </w:tc>
      </w:tr>
      <w:tr w:rsidR="004A1DF5">
        <w:tc>
          <w:tcPr>
            <w:tcW w:w="2268" w:type="dxa"/>
          </w:tcPr>
          <w:p w:rsidR="004A1DF5" w:rsidRDefault="004A1DF5">
            <w:pPr>
              <w:spacing w:line="240" w:lineRule="auto"/>
              <w:rPr>
                <w:sz w:val="21"/>
              </w:rPr>
            </w:pPr>
            <w:r>
              <w:rPr>
                <w:sz w:val="21"/>
              </w:rPr>
              <w:t>对照旧科目</w:t>
            </w:r>
          </w:p>
        </w:tc>
        <w:tc>
          <w:tcPr>
            <w:tcW w:w="6254" w:type="dxa"/>
          </w:tcPr>
          <w:p w:rsidR="004A1DF5" w:rsidRDefault="004A1DF5">
            <w:pPr>
              <w:spacing w:line="240" w:lineRule="auto"/>
              <w:rPr>
                <w:sz w:val="21"/>
              </w:rPr>
            </w:pPr>
            <w:r>
              <w:rPr>
                <w:sz w:val="21"/>
              </w:rPr>
              <w:t>对应旧系统的哪个会计科目，如新系统</w:t>
            </w:r>
            <w:r>
              <w:rPr>
                <w:sz w:val="21"/>
              </w:rPr>
              <w:t>1001</w:t>
            </w:r>
            <w:r>
              <w:rPr>
                <w:sz w:val="21"/>
              </w:rPr>
              <w:t>现金对应旧系统</w:t>
            </w:r>
            <w:r>
              <w:rPr>
                <w:sz w:val="21"/>
              </w:rPr>
              <w:t>101</w:t>
            </w:r>
            <w:r>
              <w:rPr>
                <w:sz w:val="21"/>
              </w:rPr>
              <w:t>现金，</w:t>
            </w:r>
            <w:r>
              <w:rPr>
                <w:sz w:val="21"/>
              </w:rPr>
              <w:t>500801</w:t>
            </w:r>
            <w:r>
              <w:rPr>
                <w:sz w:val="21"/>
              </w:rPr>
              <w:t>在旧系统当中</w:t>
            </w:r>
            <w:r>
              <w:rPr>
                <w:sz w:val="21"/>
              </w:rPr>
              <w:t>508</w:t>
            </w:r>
            <w:r>
              <w:rPr>
                <w:sz w:val="21"/>
              </w:rPr>
              <w:t>没有二级科目则对照旧科目为空</w:t>
            </w:r>
          </w:p>
        </w:tc>
      </w:tr>
      <w:tr w:rsidR="004A1DF5">
        <w:tc>
          <w:tcPr>
            <w:tcW w:w="2268" w:type="dxa"/>
          </w:tcPr>
          <w:p w:rsidR="004A1DF5" w:rsidRDefault="004A1DF5">
            <w:pPr>
              <w:spacing w:line="240" w:lineRule="auto"/>
              <w:rPr>
                <w:sz w:val="21"/>
              </w:rPr>
            </w:pPr>
            <w:r>
              <w:rPr>
                <w:sz w:val="21"/>
              </w:rPr>
              <w:t>归属旧科目</w:t>
            </w:r>
          </w:p>
        </w:tc>
        <w:tc>
          <w:tcPr>
            <w:tcW w:w="6254" w:type="dxa"/>
          </w:tcPr>
          <w:p w:rsidR="004A1DF5" w:rsidRDefault="004A1DF5">
            <w:pPr>
              <w:spacing w:line="240" w:lineRule="auto"/>
              <w:rPr>
                <w:sz w:val="21"/>
              </w:rPr>
            </w:pPr>
            <w:r>
              <w:rPr>
                <w:sz w:val="21"/>
              </w:rPr>
              <w:t>新系统增加了部分二级科目，但在旧系统之中仅设置了一级科目，如新系统的损益类二级科目，在旧系统中只设置了一级科目，故其二级科目须归属到旧系统一级科目下</w:t>
            </w:r>
          </w:p>
        </w:tc>
      </w:tr>
      <w:tr w:rsidR="004A1DF5">
        <w:tc>
          <w:tcPr>
            <w:tcW w:w="2268" w:type="dxa"/>
          </w:tcPr>
          <w:p w:rsidR="004A1DF5" w:rsidRDefault="004A1DF5">
            <w:pPr>
              <w:spacing w:line="240" w:lineRule="auto"/>
              <w:rPr>
                <w:sz w:val="21"/>
              </w:rPr>
            </w:pPr>
            <w:r>
              <w:rPr>
                <w:sz w:val="21"/>
              </w:rPr>
              <w:t>数据上报标志</w:t>
            </w:r>
          </w:p>
        </w:tc>
        <w:tc>
          <w:tcPr>
            <w:tcW w:w="6254" w:type="dxa"/>
          </w:tcPr>
          <w:p w:rsidR="004A1DF5" w:rsidRDefault="004A1DF5">
            <w:pPr>
              <w:spacing w:line="240" w:lineRule="auto"/>
              <w:rPr>
                <w:sz w:val="21"/>
              </w:rPr>
            </w:pPr>
            <w:r>
              <w:rPr>
                <w:sz w:val="21"/>
              </w:rPr>
              <w:t>该项目用于老系统报表取数据，如果属于新系统独有科目，则为</w:t>
            </w:r>
            <w:r>
              <w:rPr>
                <w:sz w:val="21"/>
              </w:rPr>
              <w:t>“N”</w:t>
            </w:r>
            <w:r>
              <w:rPr>
                <w:sz w:val="21"/>
              </w:rPr>
              <w:t>，否则选择</w:t>
            </w:r>
            <w:r>
              <w:rPr>
                <w:sz w:val="21"/>
              </w:rPr>
              <w:t>“Y”</w:t>
            </w:r>
          </w:p>
        </w:tc>
      </w:tr>
      <w:tr w:rsidR="004A1DF5">
        <w:tc>
          <w:tcPr>
            <w:tcW w:w="2268" w:type="dxa"/>
          </w:tcPr>
          <w:p w:rsidR="004A1DF5" w:rsidRDefault="004A1DF5">
            <w:pPr>
              <w:spacing w:line="240" w:lineRule="auto"/>
              <w:rPr>
                <w:sz w:val="21"/>
              </w:rPr>
            </w:pPr>
            <w:r>
              <w:rPr>
                <w:rFonts w:hint="eastAsia"/>
                <w:sz w:val="21"/>
              </w:rPr>
              <w:t>旧损益账户序号</w:t>
            </w:r>
          </w:p>
        </w:tc>
        <w:tc>
          <w:tcPr>
            <w:tcW w:w="6254" w:type="dxa"/>
          </w:tcPr>
          <w:p w:rsidR="004A1DF5" w:rsidRDefault="004A1DF5">
            <w:pPr>
              <w:spacing w:line="240" w:lineRule="auto"/>
              <w:rPr>
                <w:sz w:val="21"/>
              </w:rPr>
            </w:pPr>
            <w:r>
              <w:rPr>
                <w:rFonts w:hint="eastAsia"/>
                <w:sz w:val="21"/>
              </w:rPr>
              <w:t>如果维护的新科目为损益类次级科目，且是由旧损益账户升级成科目而来的，则必须在新系统中录入</w:t>
            </w:r>
            <w:r>
              <w:rPr>
                <w:rFonts w:hint="eastAsia"/>
                <w:sz w:val="21"/>
              </w:rPr>
              <w:t>10</w:t>
            </w:r>
            <w:r>
              <w:rPr>
                <w:rFonts w:hint="eastAsia"/>
                <w:sz w:val="21"/>
              </w:rPr>
              <w:t>位长度的对应旧系统损益账户序号</w:t>
            </w:r>
          </w:p>
        </w:tc>
      </w:tr>
    </w:tbl>
    <w:p w:rsidR="004A1DF5" w:rsidRDefault="004A1DF5">
      <w:pPr>
        <w:pStyle w:val="6"/>
        <w:spacing w:line="360" w:lineRule="auto"/>
      </w:pPr>
      <w:r>
        <w:rPr>
          <w:rFonts w:hint="eastAsia"/>
        </w:rPr>
        <w:t>（三）操作要点</w:t>
      </w:r>
    </w:p>
    <w:p w:rsidR="004A1DF5" w:rsidRDefault="004A1DF5">
      <w:r>
        <w:rPr>
          <w:rFonts w:hint="eastAsia"/>
        </w:rPr>
        <w:t>1</w:t>
      </w:r>
      <w:r>
        <w:rPr>
          <w:rFonts w:hint="eastAsia"/>
        </w:rPr>
        <w:t>、本功能操作范围：仅限总行级用户。</w:t>
      </w:r>
    </w:p>
    <w:p w:rsidR="004A1DF5" w:rsidRDefault="004A1DF5">
      <w:r>
        <w:rPr>
          <w:rFonts w:hint="eastAsia"/>
        </w:rPr>
        <w:t>2</w:t>
      </w:r>
      <w:r>
        <w:rPr>
          <w:rFonts w:hint="eastAsia"/>
        </w:rPr>
        <w:t>、通过本功能增加或删除会计科目后，务必调整其与核算种类之间的对应关系。</w:t>
      </w:r>
    </w:p>
    <w:p w:rsidR="004A1DF5" w:rsidRDefault="004A1DF5">
      <w:pPr>
        <w:pStyle w:val="6"/>
      </w:pPr>
      <w:r>
        <w:rPr>
          <w:rFonts w:hint="eastAsia"/>
        </w:rPr>
        <w:lastRenderedPageBreak/>
        <w:t>（四）操作步骤</w:t>
      </w:r>
    </w:p>
    <w:p w:rsidR="004A1DF5" w:rsidRDefault="004A1DF5" w:rsidP="0004090F">
      <w:pPr>
        <w:numPr>
          <w:ilvl w:val="0"/>
          <w:numId w:val="270"/>
        </w:numPr>
        <w:outlineLvl w:val="0"/>
      </w:pPr>
      <w:r>
        <w:rPr>
          <w:rFonts w:hint="eastAsia"/>
        </w:rPr>
        <w:t>选择系统导航－公共管理－业务参数管理－科目管理或者输入业务代码</w:t>
      </w:r>
      <w:r>
        <w:rPr>
          <w:rFonts w:hint="eastAsia"/>
        </w:rPr>
        <w:t>9301</w:t>
      </w:r>
      <w:r>
        <w:rPr>
          <w:rFonts w:hint="eastAsia"/>
        </w:rPr>
        <w:t>，进入科目管理界面。</w:t>
      </w:r>
    </w:p>
    <w:p w:rsidR="004A1DF5" w:rsidRDefault="004A1DF5" w:rsidP="0004090F">
      <w:pPr>
        <w:numPr>
          <w:ilvl w:val="0"/>
          <w:numId w:val="270"/>
        </w:numPr>
        <w:outlineLvl w:val="0"/>
      </w:pPr>
      <w:r>
        <w:rPr>
          <w:rFonts w:hint="eastAsia"/>
          <w:bCs/>
        </w:rPr>
        <w:t>可新增、修改或删除会计科目。</w:t>
      </w:r>
    </w:p>
    <w:p w:rsidR="004A1DF5" w:rsidRDefault="004A1DF5" w:rsidP="0004090F">
      <w:pPr>
        <w:numPr>
          <w:ilvl w:val="0"/>
          <w:numId w:val="270"/>
        </w:numPr>
        <w:outlineLvl w:val="0"/>
      </w:pPr>
      <w:r>
        <w:rPr>
          <w:rFonts w:hint="eastAsia"/>
        </w:rPr>
        <w:t>根据具体</w:t>
      </w:r>
      <w:r>
        <w:rPr>
          <w:rFonts w:hint="eastAsia"/>
          <w:bCs/>
        </w:rPr>
        <w:t>业务</w:t>
      </w:r>
      <w:r>
        <w:rPr>
          <w:rFonts w:hint="eastAsia"/>
        </w:rPr>
        <w:t>操作完成后点击“确定</w:t>
      </w:r>
      <w:r>
        <w:rPr>
          <w:rFonts w:hint="eastAsia"/>
        </w:rPr>
        <w:t>1</w:t>
      </w:r>
      <w:r>
        <w:rPr>
          <w:rFonts w:hint="eastAsia"/>
        </w:rPr>
        <w:t>”按钮。</w:t>
      </w:r>
    </w:p>
    <w:p w:rsidR="004A1DF5" w:rsidRDefault="004A1DF5" w:rsidP="0004090F">
      <w:pPr>
        <w:numPr>
          <w:ilvl w:val="0"/>
          <w:numId w:val="270"/>
        </w:numPr>
        <w:outlineLvl w:val="0"/>
      </w:pPr>
      <w:r>
        <w:rPr>
          <w:rFonts w:hint="eastAsia"/>
        </w:rPr>
        <w:t>系统</w:t>
      </w:r>
      <w:r>
        <w:rPr>
          <w:rFonts w:hint="eastAsia"/>
          <w:bCs/>
        </w:rPr>
        <w:t>提示</w:t>
      </w:r>
      <w:r>
        <w:rPr>
          <w:rFonts w:hint="eastAsia"/>
        </w:rPr>
        <w:t>授权，弹出交互信息提示窗。</w:t>
      </w:r>
    </w:p>
    <w:p w:rsidR="004A1DF5" w:rsidRDefault="004A1DF5" w:rsidP="0004090F">
      <w:pPr>
        <w:numPr>
          <w:ilvl w:val="0"/>
          <w:numId w:val="270"/>
        </w:numPr>
        <w:outlineLvl w:val="0"/>
      </w:pPr>
      <w:r>
        <w:rPr>
          <w:rFonts w:hint="eastAsia"/>
        </w:rPr>
        <w:t>主管</w:t>
      </w:r>
      <w:r>
        <w:rPr>
          <w:rFonts w:hint="eastAsia"/>
          <w:bCs/>
        </w:rPr>
        <w:t>审查</w:t>
      </w:r>
      <w:r>
        <w:rPr>
          <w:rFonts w:hint="eastAsia"/>
        </w:rPr>
        <w:t>同意后授权。</w:t>
      </w:r>
    </w:p>
    <w:p w:rsidR="004A1DF5" w:rsidRDefault="004A1DF5" w:rsidP="0004090F">
      <w:pPr>
        <w:numPr>
          <w:ilvl w:val="0"/>
          <w:numId w:val="270"/>
        </w:numPr>
        <w:outlineLvl w:val="0"/>
      </w:pPr>
      <w:r>
        <w:rPr>
          <w:rFonts w:hint="eastAsia"/>
        </w:rPr>
        <w:t>系统</w:t>
      </w:r>
      <w:r>
        <w:rPr>
          <w:rFonts w:hint="eastAsia"/>
          <w:bCs/>
        </w:rPr>
        <w:t>执行</w:t>
      </w:r>
      <w:r>
        <w:rPr>
          <w:rFonts w:hint="eastAsia"/>
        </w:rPr>
        <w:t>成功。</w:t>
      </w:r>
    </w:p>
    <w:p w:rsidR="004A1DF5" w:rsidRDefault="004A1DF5">
      <w:pPr>
        <w:pStyle w:val="5"/>
        <w:jc w:val="left"/>
      </w:pPr>
      <w:r>
        <w:rPr>
          <w:rFonts w:hint="eastAsia"/>
        </w:rPr>
        <w:t>六、核算种类与科目维护（业务代码</w:t>
      </w:r>
      <w:r>
        <w:rPr>
          <w:rFonts w:hint="eastAsia"/>
        </w:rPr>
        <w:t>9303</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对核算种类与会计科目建立对应关系或对其对应关系进行维护。</w:t>
      </w:r>
    </w:p>
    <w:p w:rsidR="004A1DF5" w:rsidRDefault="004A1DF5">
      <w:pPr>
        <w:pStyle w:val="6"/>
      </w:pPr>
      <w:r>
        <w:rPr>
          <w:rFonts w:hint="eastAsia"/>
        </w:rPr>
        <w:t>（二）风险提示</w:t>
      </w:r>
    </w:p>
    <w:p w:rsidR="004A1DF5" w:rsidRDefault="004A1DF5">
      <w:pPr>
        <w:ind w:firstLineChars="200" w:firstLine="480"/>
      </w:pPr>
      <w:r>
        <w:rPr>
          <w:rFonts w:hint="eastAsia"/>
        </w:rPr>
        <w:t>1</w:t>
      </w:r>
      <w:r>
        <w:rPr>
          <w:rFonts w:hint="eastAsia"/>
        </w:rPr>
        <w:t>、修改核算种类与科目对应关系，首先须调整原核算种类与科目对应关系失效日期，核算种类与新科目的生效日必须大于等于系统当前日期，且原关系的失效日和新的对应关系生效日必须连续。</w:t>
      </w:r>
    </w:p>
    <w:p w:rsidR="004A1DF5" w:rsidRDefault="004A1DF5">
      <w:pPr>
        <w:ind w:firstLine="540"/>
      </w:pPr>
      <w:r>
        <w:rPr>
          <w:rFonts w:hint="eastAsia"/>
        </w:rPr>
        <w:t>举例说明：如</w:t>
      </w:r>
      <w:r>
        <w:rPr>
          <w:rFonts w:hint="eastAsia"/>
        </w:rPr>
        <w:t>1001</w:t>
      </w:r>
      <w:r>
        <w:rPr>
          <w:rFonts w:hint="eastAsia"/>
        </w:rPr>
        <w:t>现金科目生效日为</w:t>
      </w:r>
      <w:r>
        <w:rPr>
          <w:rFonts w:hint="eastAsia"/>
        </w:rPr>
        <w:t>2003</w:t>
      </w:r>
      <w:r>
        <w:rPr>
          <w:rFonts w:hint="eastAsia"/>
        </w:rPr>
        <w:t>年</w:t>
      </w:r>
      <w:r>
        <w:rPr>
          <w:rFonts w:hint="eastAsia"/>
        </w:rPr>
        <w:t>1</w:t>
      </w:r>
      <w:r>
        <w:rPr>
          <w:rFonts w:hint="eastAsia"/>
        </w:rPr>
        <w:t>月</w:t>
      </w:r>
      <w:r>
        <w:rPr>
          <w:rFonts w:hint="eastAsia"/>
        </w:rPr>
        <w:t>1</w:t>
      </w:r>
      <w:r>
        <w:rPr>
          <w:rFonts w:hint="eastAsia"/>
        </w:rPr>
        <w:t>日，则核算种类</w:t>
      </w:r>
      <w:r>
        <w:rPr>
          <w:rFonts w:hint="eastAsia"/>
        </w:rPr>
        <w:t>10010199</w:t>
      </w:r>
      <w:r>
        <w:rPr>
          <w:rFonts w:hint="eastAsia"/>
        </w:rPr>
        <w:t>现金对应</w:t>
      </w:r>
      <w:r>
        <w:rPr>
          <w:rFonts w:hint="eastAsia"/>
        </w:rPr>
        <w:t>1001</w:t>
      </w:r>
      <w:r>
        <w:rPr>
          <w:rFonts w:hint="eastAsia"/>
        </w:rPr>
        <w:t>科目的生效日必须大于或等于</w:t>
      </w:r>
      <w:r>
        <w:rPr>
          <w:rFonts w:hint="eastAsia"/>
        </w:rPr>
        <w:t>2003</w:t>
      </w:r>
      <w:r>
        <w:rPr>
          <w:rFonts w:hint="eastAsia"/>
        </w:rPr>
        <w:t>年</w:t>
      </w:r>
      <w:r>
        <w:rPr>
          <w:rFonts w:hint="eastAsia"/>
        </w:rPr>
        <w:t>1</w:t>
      </w:r>
      <w:r>
        <w:rPr>
          <w:rFonts w:hint="eastAsia"/>
        </w:rPr>
        <w:t>月</w:t>
      </w:r>
      <w:r>
        <w:rPr>
          <w:rFonts w:hint="eastAsia"/>
        </w:rPr>
        <w:t>1</w:t>
      </w:r>
      <w:r>
        <w:rPr>
          <w:rFonts w:hint="eastAsia"/>
        </w:rPr>
        <w:t>日。如到了</w:t>
      </w:r>
      <w:r>
        <w:rPr>
          <w:rFonts w:hint="eastAsia"/>
        </w:rPr>
        <w:t>2004</w:t>
      </w:r>
      <w:r>
        <w:rPr>
          <w:rFonts w:hint="eastAsia"/>
        </w:rPr>
        <w:t>年</w:t>
      </w:r>
      <w:r>
        <w:rPr>
          <w:rFonts w:hint="eastAsia"/>
        </w:rPr>
        <w:t>9</w:t>
      </w:r>
      <w:r>
        <w:rPr>
          <w:rFonts w:hint="eastAsia"/>
        </w:rPr>
        <w:t>月</w:t>
      </w:r>
      <w:r>
        <w:rPr>
          <w:rFonts w:hint="eastAsia"/>
        </w:rPr>
        <w:t>1</w:t>
      </w:r>
      <w:r>
        <w:rPr>
          <w:rFonts w:hint="eastAsia"/>
        </w:rPr>
        <w:t>日（当前日期），需要将核算种类</w:t>
      </w:r>
      <w:r>
        <w:rPr>
          <w:rFonts w:hint="eastAsia"/>
        </w:rPr>
        <w:t>10010199</w:t>
      </w:r>
      <w:r>
        <w:rPr>
          <w:rFonts w:hint="eastAsia"/>
        </w:rPr>
        <w:t>现金对应的会计科目变更为</w:t>
      </w:r>
      <w:r>
        <w:rPr>
          <w:rFonts w:hint="eastAsia"/>
        </w:rPr>
        <w:t>A</w:t>
      </w:r>
      <w:r>
        <w:rPr>
          <w:rFonts w:hint="eastAsia"/>
        </w:rPr>
        <w:t>科目，</w:t>
      </w:r>
      <w:r>
        <w:rPr>
          <w:rFonts w:hint="eastAsia"/>
        </w:rPr>
        <w:t>A</w:t>
      </w:r>
      <w:r>
        <w:rPr>
          <w:rFonts w:hint="eastAsia"/>
        </w:rPr>
        <w:t>科目生效日为</w:t>
      </w:r>
      <w:r>
        <w:rPr>
          <w:rFonts w:hint="eastAsia"/>
        </w:rPr>
        <w:t>2004</w:t>
      </w:r>
      <w:r>
        <w:rPr>
          <w:rFonts w:hint="eastAsia"/>
        </w:rPr>
        <w:t>年</w:t>
      </w:r>
      <w:r>
        <w:rPr>
          <w:rFonts w:hint="eastAsia"/>
        </w:rPr>
        <w:t>9</w:t>
      </w:r>
      <w:r>
        <w:rPr>
          <w:rFonts w:hint="eastAsia"/>
        </w:rPr>
        <w:t>月</w:t>
      </w:r>
      <w:r>
        <w:rPr>
          <w:rFonts w:hint="eastAsia"/>
        </w:rPr>
        <w:t>5</w:t>
      </w:r>
      <w:r>
        <w:rPr>
          <w:rFonts w:hint="eastAsia"/>
        </w:rPr>
        <w:t>日，则维护时需要将</w:t>
      </w:r>
      <w:r>
        <w:rPr>
          <w:rFonts w:hint="eastAsia"/>
        </w:rPr>
        <w:t>10010199</w:t>
      </w:r>
      <w:r>
        <w:rPr>
          <w:rFonts w:hint="eastAsia"/>
        </w:rPr>
        <w:t>对应</w:t>
      </w:r>
      <w:r>
        <w:rPr>
          <w:rFonts w:hint="eastAsia"/>
        </w:rPr>
        <w:t>1001</w:t>
      </w:r>
      <w:r>
        <w:rPr>
          <w:rFonts w:hint="eastAsia"/>
        </w:rPr>
        <w:t>科目的失效日置为</w:t>
      </w:r>
      <w:r>
        <w:rPr>
          <w:rFonts w:hint="eastAsia"/>
        </w:rPr>
        <w:t>2004</w:t>
      </w:r>
      <w:r>
        <w:rPr>
          <w:rFonts w:hint="eastAsia"/>
        </w:rPr>
        <w:t>年</w:t>
      </w:r>
      <w:r>
        <w:rPr>
          <w:rFonts w:hint="eastAsia"/>
        </w:rPr>
        <w:t>9</w:t>
      </w:r>
      <w:r>
        <w:rPr>
          <w:rFonts w:hint="eastAsia"/>
        </w:rPr>
        <w:t>月</w:t>
      </w:r>
      <w:r>
        <w:rPr>
          <w:rFonts w:hint="eastAsia"/>
        </w:rPr>
        <w:t>4</w:t>
      </w:r>
      <w:r>
        <w:rPr>
          <w:rFonts w:hint="eastAsia"/>
        </w:rPr>
        <w:t>日，</w:t>
      </w:r>
      <w:r>
        <w:rPr>
          <w:rFonts w:hint="eastAsia"/>
        </w:rPr>
        <w:t>10010199</w:t>
      </w:r>
      <w:r>
        <w:rPr>
          <w:rFonts w:hint="eastAsia"/>
        </w:rPr>
        <w:t>对应新科目</w:t>
      </w:r>
      <w:r>
        <w:rPr>
          <w:rFonts w:hint="eastAsia"/>
        </w:rPr>
        <w:t>A</w:t>
      </w:r>
      <w:r>
        <w:rPr>
          <w:rFonts w:hint="eastAsia"/>
        </w:rPr>
        <w:t>的生效日置为</w:t>
      </w:r>
      <w:r>
        <w:rPr>
          <w:rFonts w:hint="eastAsia"/>
        </w:rPr>
        <w:t>2004</w:t>
      </w:r>
      <w:r>
        <w:rPr>
          <w:rFonts w:hint="eastAsia"/>
        </w:rPr>
        <w:t>年</w:t>
      </w:r>
      <w:r>
        <w:rPr>
          <w:rFonts w:hint="eastAsia"/>
        </w:rPr>
        <w:t>9</w:t>
      </w:r>
      <w:r>
        <w:rPr>
          <w:rFonts w:hint="eastAsia"/>
        </w:rPr>
        <w:t>月</w:t>
      </w:r>
      <w:r>
        <w:rPr>
          <w:rFonts w:hint="eastAsia"/>
        </w:rPr>
        <w:t>5</w:t>
      </w:r>
      <w:r>
        <w:rPr>
          <w:rFonts w:hint="eastAsia"/>
        </w:rPr>
        <w:t>日。</w:t>
      </w:r>
    </w:p>
    <w:p w:rsidR="004A1DF5" w:rsidRDefault="004A1DF5">
      <w:pPr>
        <w:ind w:firstLine="540"/>
      </w:pPr>
      <w:r>
        <w:rPr>
          <w:rFonts w:hint="eastAsia"/>
        </w:rPr>
        <w:t>2</w:t>
      </w:r>
      <w:r>
        <w:rPr>
          <w:rFonts w:hint="eastAsia"/>
        </w:rPr>
        <w:t>、如果原科目新增设下级科目，则须在增加下级科目前修改核算种类与科目对应关系失效日，然后再在科目管理中增加下级科目。增加新科目完毕后，再使用本功能增加一条新科目与核算种类对应记录，新记录生效日必须和原上级科目与核算种类记录的失效日连续。</w:t>
      </w:r>
    </w:p>
    <w:p w:rsidR="004A1DF5" w:rsidRDefault="004A1DF5">
      <w:r>
        <w:rPr>
          <w:rFonts w:hint="eastAsia"/>
        </w:rPr>
        <w:t xml:space="preserve">    </w:t>
      </w:r>
      <w:r>
        <w:rPr>
          <w:rFonts w:hint="eastAsia"/>
        </w:rPr>
        <w:t>举例说明：如</w:t>
      </w:r>
      <w:r>
        <w:rPr>
          <w:rFonts w:hint="eastAsia"/>
        </w:rPr>
        <w:t>1001</w:t>
      </w:r>
      <w:r>
        <w:rPr>
          <w:rFonts w:hint="eastAsia"/>
        </w:rPr>
        <w:t>科目下新增“</w:t>
      </w:r>
      <w:r>
        <w:rPr>
          <w:rFonts w:hint="eastAsia"/>
        </w:rPr>
        <w:t>100101</w:t>
      </w:r>
      <w:r>
        <w:rPr>
          <w:rFonts w:hint="eastAsia"/>
        </w:rPr>
        <w:t>银行现金”科目和“</w:t>
      </w:r>
      <w:r>
        <w:rPr>
          <w:rFonts w:hint="eastAsia"/>
        </w:rPr>
        <w:t>100102</w:t>
      </w:r>
      <w:r>
        <w:rPr>
          <w:rFonts w:hint="eastAsia"/>
        </w:rPr>
        <w:t>财务现金”两个二级科目，则在新增加这两个二级科目前必须先调整原“</w:t>
      </w:r>
      <w:r>
        <w:rPr>
          <w:rFonts w:hint="eastAsia"/>
        </w:rPr>
        <w:t>1001</w:t>
      </w:r>
      <w:r>
        <w:rPr>
          <w:rFonts w:hint="eastAsia"/>
        </w:rPr>
        <w:t>科目和</w:t>
      </w:r>
      <w:r>
        <w:rPr>
          <w:rFonts w:hint="eastAsia"/>
        </w:rPr>
        <w:lastRenderedPageBreak/>
        <w:t>10010199</w:t>
      </w:r>
      <w:r>
        <w:rPr>
          <w:rFonts w:hint="eastAsia"/>
        </w:rPr>
        <w:t>核算种类”对应关系的失效日，例如新科目生效日为</w:t>
      </w:r>
      <w:r>
        <w:rPr>
          <w:rFonts w:hint="eastAsia"/>
        </w:rPr>
        <w:t>2004</w:t>
      </w:r>
      <w:r>
        <w:rPr>
          <w:rFonts w:hint="eastAsia"/>
        </w:rPr>
        <w:t>年</w:t>
      </w:r>
      <w:r>
        <w:rPr>
          <w:rFonts w:hint="eastAsia"/>
        </w:rPr>
        <w:t>11</w:t>
      </w:r>
      <w:r>
        <w:rPr>
          <w:rFonts w:hint="eastAsia"/>
        </w:rPr>
        <w:t>月</w:t>
      </w:r>
      <w:r>
        <w:rPr>
          <w:rFonts w:hint="eastAsia"/>
        </w:rPr>
        <w:t>2</w:t>
      </w:r>
      <w:r>
        <w:rPr>
          <w:rFonts w:hint="eastAsia"/>
        </w:rPr>
        <w:t>日，则须将</w:t>
      </w:r>
      <w:r>
        <w:rPr>
          <w:rFonts w:hint="eastAsia"/>
        </w:rPr>
        <w:t>1001</w:t>
      </w:r>
      <w:r>
        <w:rPr>
          <w:rFonts w:hint="eastAsia"/>
        </w:rPr>
        <w:t>科目对应</w:t>
      </w:r>
      <w:r>
        <w:rPr>
          <w:rFonts w:hint="eastAsia"/>
        </w:rPr>
        <w:t>10010199</w:t>
      </w:r>
      <w:r>
        <w:rPr>
          <w:rFonts w:hint="eastAsia"/>
        </w:rPr>
        <w:t>科目的失效日置为</w:t>
      </w:r>
      <w:r>
        <w:rPr>
          <w:rFonts w:hint="eastAsia"/>
        </w:rPr>
        <w:t>2004</w:t>
      </w:r>
      <w:r>
        <w:rPr>
          <w:rFonts w:hint="eastAsia"/>
        </w:rPr>
        <w:t>年</w:t>
      </w:r>
      <w:r>
        <w:rPr>
          <w:rFonts w:hint="eastAsia"/>
        </w:rPr>
        <w:t>11</w:t>
      </w:r>
      <w:r>
        <w:rPr>
          <w:rFonts w:hint="eastAsia"/>
        </w:rPr>
        <w:t>月</w:t>
      </w:r>
      <w:r>
        <w:rPr>
          <w:rFonts w:hint="eastAsia"/>
        </w:rPr>
        <w:t>1</w:t>
      </w:r>
      <w:r>
        <w:rPr>
          <w:rFonts w:hint="eastAsia"/>
        </w:rPr>
        <w:t>日。然后再去“科目管理”中增加二级科目（若新增加二级科目，系统将自动判断当前核算种类对应的不是明细科目“页参数”，则修改原科目失效日时，不能显示</w:t>
      </w:r>
      <w:r>
        <w:rPr>
          <w:rFonts w:hint="eastAsia"/>
        </w:rPr>
        <w:t>10010199</w:t>
      </w:r>
      <w:r>
        <w:rPr>
          <w:rFonts w:hint="eastAsia"/>
        </w:rPr>
        <w:t>对应的一级科目，）增加二级科目和新核算种类完毕后，将</w:t>
      </w:r>
      <w:r>
        <w:rPr>
          <w:rFonts w:hint="eastAsia"/>
        </w:rPr>
        <w:t>10010199</w:t>
      </w:r>
      <w:r>
        <w:rPr>
          <w:rFonts w:hint="eastAsia"/>
        </w:rPr>
        <w:t>对应新科目</w:t>
      </w:r>
      <w:r>
        <w:rPr>
          <w:rFonts w:hint="eastAsia"/>
        </w:rPr>
        <w:t>100101</w:t>
      </w:r>
      <w:r>
        <w:rPr>
          <w:rFonts w:hint="eastAsia"/>
        </w:rPr>
        <w:t>的生效日置为</w:t>
      </w:r>
      <w:r>
        <w:rPr>
          <w:rFonts w:hint="eastAsia"/>
        </w:rPr>
        <w:t>2004</w:t>
      </w:r>
      <w:r>
        <w:rPr>
          <w:rFonts w:hint="eastAsia"/>
        </w:rPr>
        <w:t>年</w:t>
      </w:r>
      <w:r>
        <w:rPr>
          <w:rFonts w:hint="eastAsia"/>
        </w:rPr>
        <w:t>11</w:t>
      </w:r>
      <w:r>
        <w:rPr>
          <w:rFonts w:hint="eastAsia"/>
        </w:rPr>
        <w:t>月</w:t>
      </w:r>
      <w:r>
        <w:rPr>
          <w:rFonts w:hint="eastAsia"/>
        </w:rPr>
        <w:t>2</w:t>
      </w:r>
      <w:r>
        <w:rPr>
          <w:rFonts w:hint="eastAsia"/>
        </w:rPr>
        <w:t>日。</w:t>
      </w:r>
    </w:p>
    <w:p w:rsidR="004A1DF5" w:rsidRDefault="004A1DF5">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6614"/>
      </w:tblGrid>
      <w:tr w:rsidR="004A1DF5">
        <w:tc>
          <w:tcPr>
            <w:tcW w:w="1908" w:type="dxa"/>
          </w:tcPr>
          <w:p w:rsidR="004A1DF5" w:rsidRDefault="004A1DF5">
            <w:pPr>
              <w:spacing w:line="240" w:lineRule="auto"/>
              <w:rPr>
                <w:sz w:val="21"/>
              </w:rPr>
            </w:pPr>
            <w:r>
              <w:rPr>
                <w:rFonts w:hint="eastAsia"/>
                <w:sz w:val="21"/>
              </w:rPr>
              <w:t>启用日期</w:t>
            </w:r>
          </w:p>
        </w:tc>
        <w:tc>
          <w:tcPr>
            <w:tcW w:w="6614" w:type="dxa"/>
          </w:tcPr>
          <w:p w:rsidR="004A1DF5" w:rsidRDefault="004A1DF5">
            <w:pPr>
              <w:spacing w:line="240" w:lineRule="auto"/>
              <w:rPr>
                <w:sz w:val="21"/>
              </w:rPr>
            </w:pPr>
            <w:r>
              <w:rPr>
                <w:rFonts w:hint="eastAsia"/>
                <w:sz w:val="21"/>
              </w:rPr>
              <w:t>对应关系的生效日期，该日期必须晚于或等于会计科目的生效日期</w:t>
            </w:r>
          </w:p>
        </w:tc>
      </w:tr>
      <w:tr w:rsidR="004A1DF5">
        <w:tc>
          <w:tcPr>
            <w:tcW w:w="1908" w:type="dxa"/>
          </w:tcPr>
          <w:p w:rsidR="004A1DF5" w:rsidRDefault="004A1DF5">
            <w:pPr>
              <w:spacing w:line="240" w:lineRule="auto"/>
              <w:rPr>
                <w:sz w:val="21"/>
              </w:rPr>
            </w:pPr>
            <w:r>
              <w:rPr>
                <w:rFonts w:hint="eastAsia"/>
                <w:sz w:val="21"/>
              </w:rPr>
              <w:t>失效日期</w:t>
            </w:r>
          </w:p>
        </w:tc>
        <w:tc>
          <w:tcPr>
            <w:tcW w:w="6614" w:type="dxa"/>
          </w:tcPr>
          <w:p w:rsidR="004A1DF5" w:rsidRDefault="004A1DF5">
            <w:pPr>
              <w:spacing w:line="240" w:lineRule="auto"/>
              <w:rPr>
                <w:sz w:val="21"/>
              </w:rPr>
            </w:pPr>
            <w:r>
              <w:rPr>
                <w:rFonts w:hint="eastAsia"/>
                <w:sz w:val="21"/>
              </w:rPr>
              <w:t>对应关系的失效日期必须大于系统当前日期</w:t>
            </w:r>
          </w:p>
        </w:tc>
      </w:tr>
    </w:tbl>
    <w:p w:rsidR="004A1DF5" w:rsidRDefault="004A1DF5">
      <w:pPr>
        <w:pStyle w:val="6"/>
        <w:spacing w:line="360" w:lineRule="auto"/>
      </w:pPr>
      <w:r>
        <w:rPr>
          <w:rFonts w:hint="eastAsia"/>
        </w:rPr>
        <w:t>（四）操作要点</w:t>
      </w:r>
    </w:p>
    <w:p w:rsidR="004A1DF5" w:rsidRDefault="004A1DF5">
      <w:pPr>
        <w:ind w:left="450"/>
      </w:pPr>
      <w:r>
        <w:rPr>
          <w:rFonts w:hint="eastAsia"/>
        </w:rPr>
        <w:t>1</w:t>
      </w:r>
      <w:r>
        <w:rPr>
          <w:rFonts w:hint="eastAsia"/>
        </w:rPr>
        <w:t>、本功能操作范围：仅限总行级用户。</w:t>
      </w:r>
    </w:p>
    <w:p w:rsidR="004A1DF5" w:rsidRDefault="004A1DF5">
      <w:pPr>
        <w:ind w:left="448"/>
      </w:pPr>
      <w:r>
        <w:rPr>
          <w:rFonts w:hint="eastAsia"/>
        </w:rPr>
        <w:t>2</w:t>
      </w:r>
      <w:r>
        <w:rPr>
          <w:rFonts w:hint="eastAsia"/>
        </w:rPr>
        <w:t>、通过本功能删除会计科目于核算种类之间的关系后，若该核算种类仍有效，务必对该核算种类建立新的对应关系。</w:t>
      </w:r>
    </w:p>
    <w:p w:rsidR="004A1DF5" w:rsidRDefault="004A1DF5">
      <w:pPr>
        <w:pStyle w:val="6"/>
      </w:pPr>
      <w:r>
        <w:rPr>
          <w:rFonts w:hint="eastAsia"/>
        </w:rPr>
        <w:t>（五）操作步骤</w:t>
      </w:r>
    </w:p>
    <w:p w:rsidR="004A1DF5" w:rsidRDefault="004A1DF5">
      <w:pPr>
        <w:ind w:firstLineChars="200" w:firstLine="480"/>
      </w:pPr>
      <w:r>
        <w:rPr>
          <w:rFonts w:hint="eastAsia"/>
        </w:rPr>
        <w:t>其他核算种类与科目关系管理的操作类似科目管理。</w:t>
      </w:r>
    </w:p>
    <w:p w:rsidR="004A1DF5" w:rsidRDefault="004A1DF5" w:rsidP="0004090F">
      <w:pPr>
        <w:pStyle w:val="5"/>
      </w:pPr>
      <w:r>
        <w:rPr>
          <w:rFonts w:hint="eastAsia"/>
        </w:rPr>
        <w:t>七、内部户口控制表（业务代码</w:t>
      </w:r>
      <w:r>
        <w:rPr>
          <w:rFonts w:hint="eastAsia"/>
        </w:rPr>
        <w:t>9304</w:t>
      </w:r>
      <w:r>
        <w:rPr>
          <w:rFonts w:hint="eastAsia"/>
        </w:rPr>
        <w:t>）</w:t>
      </w:r>
    </w:p>
    <w:p w:rsidR="004A1DF5" w:rsidRDefault="004A1DF5">
      <w:pPr>
        <w:pStyle w:val="6"/>
      </w:pPr>
      <w:r>
        <w:rPr>
          <w:rFonts w:hint="eastAsia"/>
        </w:rPr>
        <w:t>（一）功能介绍</w:t>
      </w:r>
    </w:p>
    <w:p w:rsidR="004A1DF5" w:rsidRDefault="004A1DF5">
      <w:pPr>
        <w:pStyle w:val="20"/>
        <w:ind w:firstLine="408"/>
      </w:pPr>
      <w:r>
        <w:rPr>
          <w:rFonts w:hint="eastAsia"/>
        </w:rPr>
        <w:t>通过本功能实现对内部户口控制，具体表现在三个方面：</w:t>
      </w:r>
    </w:p>
    <w:p w:rsidR="004A1DF5" w:rsidRDefault="004A1DF5">
      <w:pPr>
        <w:pStyle w:val="20"/>
        <w:ind w:firstLine="408"/>
      </w:pPr>
      <w:r>
        <w:rPr>
          <w:rFonts w:hint="eastAsia"/>
        </w:rPr>
        <w:t>1、本参数表定义了内部户口的各种属性，对于总行需要统一控制的内部户口在本参数表中定义属性，各分行和网点将不能对其进行修改。</w:t>
      </w:r>
    </w:p>
    <w:p w:rsidR="004A1DF5" w:rsidRDefault="004A1DF5">
      <w:pPr>
        <w:pStyle w:val="20"/>
        <w:ind w:firstLine="408"/>
      </w:pPr>
      <w:r>
        <w:rPr>
          <w:rFonts w:hint="eastAsia"/>
        </w:rPr>
        <w:t>2、本参数表定义了需要自动开户的内部户口的属性，对于有业务系统支持的业务，在第一次使用内部户口的时候，业务系统将根据系统中配置的内部资金号，读取该表中相应内部资金号的属性，并增加机构号和货币号，开立内部户口。</w:t>
      </w:r>
    </w:p>
    <w:p w:rsidR="004A1DF5" w:rsidRDefault="004A1DF5">
      <w:pPr>
        <w:pStyle w:val="20"/>
        <w:ind w:firstLine="408"/>
      </w:pPr>
      <w:r>
        <w:rPr>
          <w:rFonts w:hint="eastAsia"/>
        </w:rPr>
        <w:t>3、本参数表全行只有一份，总行会计部或总行运行管理中心具有增加、修改和删除的权限。各分行、网点仅具有查询的权限。</w:t>
      </w:r>
    </w:p>
    <w:p w:rsidR="004A1DF5" w:rsidRDefault="004A1DF5">
      <w:pPr>
        <w:pStyle w:val="6"/>
      </w:pPr>
      <w:r>
        <w:rPr>
          <w:rFonts w:hint="eastAsia"/>
        </w:rPr>
        <w:lastRenderedPageBreak/>
        <w:t>（二）风险提示</w:t>
      </w:r>
    </w:p>
    <w:p w:rsidR="004A1DF5" w:rsidRDefault="004A1DF5">
      <w:pPr>
        <w:ind w:firstLineChars="200" w:firstLine="480"/>
      </w:pPr>
      <w:r>
        <w:rPr>
          <w:rFonts w:hint="eastAsia"/>
        </w:rPr>
        <w:t>因为内部户口的余额为零的时候才能修改“系统标志”字段，因此，修改内部资金号的系统标志字段，会导致大量内部户口不能相应的同步成功。</w:t>
      </w:r>
      <w:r>
        <w:rPr>
          <w:rFonts w:hint="eastAsia"/>
          <w:b/>
          <w:bCs/>
        </w:rPr>
        <w:t>建议，</w:t>
      </w:r>
      <w:r>
        <w:rPr>
          <w:rFonts w:hint="eastAsia"/>
        </w:rPr>
        <w:t>在修改这个字段之前，先利用“内部户查询</w:t>
      </w:r>
      <w:r>
        <w:rPr>
          <w:rFonts w:hint="eastAsia"/>
        </w:rPr>
        <w:t>11</w:t>
      </w:r>
      <w:r>
        <w:rPr>
          <w:rFonts w:hint="eastAsia"/>
        </w:rPr>
        <w:t>”按钮，逐一确定各网点内部户口是否为零，修改之后必须通过“未同步查询</w:t>
      </w:r>
      <w:r>
        <w:rPr>
          <w:rFonts w:hint="eastAsia"/>
        </w:rPr>
        <w:t>10</w:t>
      </w:r>
      <w:r>
        <w:rPr>
          <w:rFonts w:hint="eastAsia"/>
        </w:rPr>
        <w:t>”按钮打印未同步成功的内部户口，通知相应的网点进行手工同步维护操作。</w:t>
      </w:r>
    </w:p>
    <w:p w:rsidR="004A1DF5" w:rsidRDefault="004A1DF5">
      <w:pPr>
        <w:pStyle w:val="a5"/>
        <w:ind w:firstLine="480"/>
      </w:pPr>
      <w:r>
        <w:rPr>
          <w:rFonts w:hint="eastAsia"/>
        </w:rPr>
        <w:t>基于上述原因，建议尽量不要在维护“系统标志”的同时，维护其他字段，如果同时维护“系统标志”和其他字段，如果内部户口余额不为零，将会导致其他字段也不能同步成功。</w:t>
      </w:r>
    </w:p>
    <w:p w:rsidR="004A1DF5" w:rsidRDefault="004A1DF5">
      <w:pPr>
        <w:pStyle w:val="6"/>
      </w:pPr>
      <w:r>
        <w:rPr>
          <w:rFonts w:hint="eastAsia"/>
        </w:rPr>
        <w:t>（三）术语解释及参数说明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spacing w:line="240" w:lineRule="auto"/>
              <w:rPr>
                <w:sz w:val="21"/>
              </w:rPr>
            </w:pPr>
            <w:r>
              <w:rPr>
                <w:rFonts w:hint="eastAsia"/>
                <w:sz w:val="21"/>
              </w:rPr>
              <w:t>内部资金号</w:t>
            </w:r>
          </w:p>
        </w:tc>
        <w:tc>
          <w:tcPr>
            <w:tcW w:w="6254" w:type="dxa"/>
          </w:tcPr>
          <w:p w:rsidR="004A1DF5" w:rsidRDefault="004A1DF5">
            <w:pPr>
              <w:spacing w:line="240" w:lineRule="auto"/>
              <w:rPr>
                <w:sz w:val="21"/>
              </w:rPr>
            </w:pPr>
            <w:r>
              <w:rPr>
                <w:rFonts w:hint="eastAsia"/>
                <w:sz w:val="21"/>
              </w:rPr>
              <w:t>内部户口中表明其资金性质的</w:t>
            </w:r>
            <w:r>
              <w:rPr>
                <w:rFonts w:hint="eastAsia"/>
                <w:sz w:val="21"/>
              </w:rPr>
              <w:t>8</w:t>
            </w:r>
            <w:r>
              <w:rPr>
                <w:rFonts w:hint="eastAsia"/>
                <w:sz w:val="21"/>
              </w:rPr>
              <w:t>位代码，前四位是一级科目，后四位为序号，例如</w:t>
            </w:r>
            <w:r>
              <w:rPr>
                <w:rFonts w:hint="eastAsia"/>
                <w:sz w:val="21"/>
              </w:rPr>
              <w:t>10390001</w:t>
            </w:r>
          </w:p>
        </w:tc>
      </w:tr>
      <w:tr w:rsidR="004A1DF5">
        <w:tc>
          <w:tcPr>
            <w:tcW w:w="2268" w:type="dxa"/>
          </w:tcPr>
          <w:p w:rsidR="004A1DF5" w:rsidRDefault="004A1DF5">
            <w:pPr>
              <w:spacing w:line="240" w:lineRule="auto"/>
              <w:rPr>
                <w:sz w:val="21"/>
              </w:rPr>
            </w:pPr>
            <w:r>
              <w:rPr>
                <w:rFonts w:hint="eastAsia"/>
                <w:sz w:val="21"/>
              </w:rPr>
              <w:t>户口代码</w:t>
            </w:r>
          </w:p>
        </w:tc>
        <w:tc>
          <w:tcPr>
            <w:tcW w:w="6254" w:type="dxa"/>
          </w:tcPr>
          <w:p w:rsidR="004A1DF5" w:rsidRDefault="004A1DF5">
            <w:pPr>
              <w:spacing w:line="240" w:lineRule="auto"/>
              <w:rPr>
                <w:sz w:val="21"/>
              </w:rPr>
            </w:pPr>
            <w:r>
              <w:rPr>
                <w:rFonts w:hint="eastAsia"/>
                <w:sz w:val="21"/>
              </w:rPr>
              <w:t>用于区分并表述不同类别的户口，</w:t>
            </w:r>
            <w:r>
              <w:rPr>
                <w:rFonts w:hint="eastAsia"/>
                <w:sz w:val="21"/>
              </w:rPr>
              <w:t>901</w:t>
            </w:r>
            <w:r>
              <w:rPr>
                <w:rFonts w:hint="eastAsia"/>
                <w:sz w:val="21"/>
              </w:rPr>
              <w:t>表明普通内部户口、</w:t>
            </w:r>
            <w:r>
              <w:rPr>
                <w:rFonts w:hint="eastAsia"/>
                <w:sz w:val="21"/>
              </w:rPr>
              <w:t>902</w:t>
            </w:r>
            <w:r>
              <w:rPr>
                <w:rFonts w:hint="eastAsia"/>
                <w:sz w:val="21"/>
              </w:rPr>
              <w:t>表明尾箱户口</w:t>
            </w:r>
          </w:p>
        </w:tc>
      </w:tr>
      <w:tr w:rsidR="004A1DF5">
        <w:tc>
          <w:tcPr>
            <w:tcW w:w="2268" w:type="dxa"/>
          </w:tcPr>
          <w:p w:rsidR="004A1DF5" w:rsidRDefault="004A1DF5">
            <w:pPr>
              <w:spacing w:line="240" w:lineRule="auto"/>
              <w:rPr>
                <w:sz w:val="21"/>
              </w:rPr>
            </w:pPr>
            <w:r>
              <w:rPr>
                <w:rFonts w:hint="eastAsia"/>
                <w:sz w:val="21"/>
              </w:rPr>
              <w:t>利息码</w:t>
            </w:r>
          </w:p>
        </w:tc>
        <w:tc>
          <w:tcPr>
            <w:tcW w:w="6254" w:type="dxa"/>
          </w:tcPr>
          <w:p w:rsidR="004A1DF5" w:rsidRDefault="004A1DF5">
            <w:pPr>
              <w:spacing w:line="240" w:lineRule="auto"/>
              <w:rPr>
                <w:sz w:val="21"/>
              </w:rPr>
            </w:pPr>
            <w:r>
              <w:rPr>
                <w:rFonts w:hint="eastAsia"/>
                <w:sz w:val="21"/>
              </w:rPr>
              <w:t>表明计息方式和利率</w:t>
            </w:r>
          </w:p>
        </w:tc>
      </w:tr>
      <w:tr w:rsidR="004A1DF5">
        <w:tc>
          <w:tcPr>
            <w:tcW w:w="2268" w:type="dxa"/>
          </w:tcPr>
          <w:p w:rsidR="004A1DF5" w:rsidRDefault="004A1DF5">
            <w:pPr>
              <w:spacing w:line="240" w:lineRule="auto"/>
              <w:rPr>
                <w:sz w:val="21"/>
              </w:rPr>
            </w:pPr>
            <w:r>
              <w:rPr>
                <w:rFonts w:hint="eastAsia"/>
                <w:sz w:val="21"/>
              </w:rPr>
              <w:t>系统标志</w:t>
            </w:r>
          </w:p>
        </w:tc>
        <w:tc>
          <w:tcPr>
            <w:tcW w:w="6254" w:type="dxa"/>
          </w:tcPr>
          <w:p w:rsidR="004A1DF5" w:rsidRDefault="004A1DF5">
            <w:pPr>
              <w:spacing w:line="240" w:lineRule="auto"/>
              <w:rPr>
                <w:sz w:val="21"/>
              </w:rPr>
            </w:pPr>
            <w:r>
              <w:rPr>
                <w:rFonts w:hint="eastAsia"/>
                <w:sz w:val="21"/>
              </w:rPr>
              <w:t>表明该内部资金号将专门用于哪个系统，目前可选项有两个：现金系统和销账系统。</w:t>
            </w:r>
          </w:p>
        </w:tc>
      </w:tr>
      <w:tr w:rsidR="004A1DF5">
        <w:tc>
          <w:tcPr>
            <w:tcW w:w="2268" w:type="dxa"/>
          </w:tcPr>
          <w:p w:rsidR="004A1DF5" w:rsidRDefault="004A1DF5">
            <w:pPr>
              <w:spacing w:line="240" w:lineRule="auto"/>
              <w:rPr>
                <w:sz w:val="21"/>
              </w:rPr>
            </w:pPr>
            <w:r>
              <w:rPr>
                <w:rFonts w:hint="eastAsia"/>
                <w:sz w:val="21"/>
              </w:rPr>
              <w:t>开户方式</w:t>
            </w:r>
          </w:p>
        </w:tc>
        <w:tc>
          <w:tcPr>
            <w:tcW w:w="6254" w:type="dxa"/>
          </w:tcPr>
          <w:p w:rsidR="004A1DF5" w:rsidRDefault="004A1DF5">
            <w:pPr>
              <w:spacing w:line="240" w:lineRule="auto"/>
              <w:rPr>
                <w:sz w:val="21"/>
              </w:rPr>
            </w:pPr>
            <w:r>
              <w:rPr>
                <w:rFonts w:hint="eastAsia"/>
                <w:sz w:val="21"/>
              </w:rPr>
              <w:t>选择“自动”，则只能通过业务系统调用自动开户；选择“手工”，则需要在</w:t>
            </w:r>
            <w:r>
              <w:rPr>
                <w:rFonts w:hint="eastAsia"/>
                <w:sz w:val="21"/>
              </w:rPr>
              <w:t>[</w:t>
            </w:r>
            <w:r>
              <w:rPr>
                <w:rFonts w:hint="eastAsia"/>
                <w:sz w:val="21"/>
              </w:rPr>
              <w:t>普通内部户口开户</w:t>
            </w:r>
            <w:r>
              <w:rPr>
                <w:rFonts w:hint="eastAsia"/>
                <w:sz w:val="21"/>
              </w:rPr>
              <w:t>]</w:t>
            </w:r>
            <w:r>
              <w:rPr>
                <w:rFonts w:hint="eastAsia"/>
                <w:sz w:val="21"/>
              </w:rPr>
              <w:t>功能里手工开户。</w:t>
            </w:r>
          </w:p>
        </w:tc>
      </w:tr>
    </w:tbl>
    <w:p w:rsidR="004A1DF5" w:rsidRDefault="004A1DF5">
      <w:pPr>
        <w:pStyle w:val="6"/>
      </w:pPr>
      <w:r>
        <w:rPr>
          <w:rFonts w:hint="eastAsia"/>
        </w:rPr>
        <w:t>（四）操作要点</w:t>
      </w:r>
    </w:p>
    <w:p w:rsidR="004A1DF5" w:rsidRDefault="004A1DF5" w:rsidP="0004090F">
      <w:pPr>
        <w:numPr>
          <w:ilvl w:val="0"/>
          <w:numId w:val="181"/>
        </w:numPr>
        <w:ind w:left="357" w:hanging="357"/>
        <w:outlineLvl w:val="0"/>
      </w:pPr>
      <w:r>
        <w:rPr>
          <w:rFonts w:hint="eastAsia"/>
        </w:rPr>
        <w:t>内部资金号序号为</w:t>
      </w:r>
      <w:r>
        <w:rPr>
          <w:rFonts w:hint="eastAsia"/>
        </w:rPr>
        <w:t>4</w:t>
      </w:r>
      <w:r>
        <w:rPr>
          <w:rFonts w:hint="eastAsia"/>
        </w:rPr>
        <w:t>位一级科目</w:t>
      </w:r>
      <w:r>
        <w:rPr>
          <w:rFonts w:hint="eastAsia"/>
        </w:rPr>
        <w:t>+4</w:t>
      </w:r>
      <w:r>
        <w:rPr>
          <w:rFonts w:hint="eastAsia"/>
        </w:rPr>
        <w:t>位序号，序号范围为“</w:t>
      </w:r>
      <w:r>
        <w:rPr>
          <w:rFonts w:hint="eastAsia"/>
        </w:rPr>
        <w:t>0001</w:t>
      </w:r>
      <w:r>
        <w:rPr>
          <w:rFonts w:hint="eastAsia"/>
        </w:rPr>
        <w:t>－</w:t>
      </w:r>
      <w:r>
        <w:rPr>
          <w:rFonts w:hint="eastAsia"/>
        </w:rPr>
        <w:t>8999</w:t>
      </w:r>
      <w:r>
        <w:rPr>
          <w:rFonts w:hint="eastAsia"/>
        </w:rPr>
        <w:t>”；</w:t>
      </w:r>
    </w:p>
    <w:p w:rsidR="004A1DF5" w:rsidRDefault="004A1DF5" w:rsidP="0004090F">
      <w:pPr>
        <w:numPr>
          <w:ilvl w:val="0"/>
          <w:numId w:val="181"/>
        </w:numPr>
        <w:ind w:left="357" w:hanging="357"/>
        <w:outlineLvl w:val="0"/>
        <w:rPr>
          <w:shd w:val="clear" w:color="auto" w:fill="FFFF99"/>
        </w:rPr>
      </w:pPr>
      <w:r>
        <w:rPr>
          <w:rFonts w:hint="eastAsia"/>
          <w:b/>
          <w:bCs/>
        </w:rPr>
        <w:t>增加内部资金号序号的时候，应尽量按照原</w:t>
      </w:r>
      <w:r>
        <w:rPr>
          <w:rFonts w:hint="eastAsia"/>
          <w:b/>
          <w:bCs/>
        </w:rPr>
        <w:t>AS400</w:t>
      </w:r>
      <w:r>
        <w:rPr>
          <w:rFonts w:hint="eastAsia"/>
          <w:b/>
          <w:bCs/>
        </w:rPr>
        <w:t>中的内部账户序号的顺序增加，如果原来</w:t>
      </w:r>
      <w:r>
        <w:rPr>
          <w:rFonts w:hint="eastAsia"/>
          <w:b/>
          <w:bCs/>
        </w:rPr>
        <w:t>AS400</w:t>
      </w:r>
      <w:r>
        <w:rPr>
          <w:rFonts w:hint="eastAsia"/>
          <w:b/>
          <w:bCs/>
        </w:rPr>
        <w:t>中没有该内部账户，则从“一级科目</w:t>
      </w:r>
      <w:r>
        <w:rPr>
          <w:rFonts w:hint="eastAsia"/>
          <w:b/>
          <w:bCs/>
        </w:rPr>
        <w:t>+1001</w:t>
      </w:r>
      <w:r>
        <w:rPr>
          <w:rFonts w:hint="eastAsia"/>
          <w:b/>
          <w:bCs/>
        </w:rPr>
        <w:t>”开始增加。</w:t>
      </w:r>
    </w:p>
    <w:p w:rsidR="004A1DF5" w:rsidRDefault="004A1DF5" w:rsidP="0004090F">
      <w:pPr>
        <w:numPr>
          <w:ilvl w:val="0"/>
          <w:numId w:val="181"/>
        </w:numPr>
        <w:ind w:left="357" w:hanging="357"/>
        <w:outlineLvl w:val="0"/>
      </w:pPr>
      <w:r>
        <w:rPr>
          <w:rFonts w:hint="eastAsia"/>
        </w:rPr>
        <w:t>“内部资金号”查询条件输入框</w:t>
      </w:r>
      <w:r w:rsidR="0004090F">
        <w:rPr>
          <w:rFonts w:hint="eastAsia"/>
          <w:noProof/>
        </w:rPr>
        <w:drawing>
          <wp:inline distT="0" distB="0" distL="0" distR="0">
            <wp:extent cx="2562225" cy="295275"/>
            <wp:effectExtent l="19050" t="0" r="952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590" cstate="print"/>
                    <a:srcRect/>
                    <a:stretch>
                      <a:fillRect/>
                    </a:stretch>
                  </pic:blipFill>
                  <pic:spPr bwMode="auto">
                    <a:xfrm>
                      <a:off x="0" y="0"/>
                      <a:ext cx="2562225" cy="295275"/>
                    </a:xfrm>
                    <a:prstGeom prst="rect">
                      <a:avLst/>
                    </a:prstGeom>
                    <a:noFill/>
                    <a:ln w="9525">
                      <a:noFill/>
                      <a:miter lim="800000"/>
                      <a:headEnd/>
                      <a:tailEnd/>
                    </a:ln>
                  </pic:spPr>
                </pic:pic>
              </a:graphicData>
            </a:graphic>
          </wp:inline>
        </w:drawing>
      </w:r>
      <w:r>
        <w:rPr>
          <w:rFonts w:hint="eastAsia"/>
        </w:rPr>
        <w:t>中，输入需查询的内部资金号，“</w:t>
      </w:r>
      <w:r>
        <w:rPr>
          <w:rFonts w:hint="eastAsia"/>
        </w:rPr>
        <w:t>*</w:t>
      </w:r>
      <w:r>
        <w:rPr>
          <w:rFonts w:hint="eastAsia"/>
        </w:rPr>
        <w:t>”可以代表多位任意数字，例如：</w:t>
      </w:r>
      <w:r>
        <w:rPr>
          <w:rFonts w:hint="eastAsia"/>
        </w:rPr>
        <w:t>1039*</w:t>
      </w:r>
      <w:r>
        <w:rPr>
          <w:rFonts w:hint="eastAsia"/>
        </w:rPr>
        <w:t>，查询前四位为</w:t>
      </w:r>
      <w:r>
        <w:rPr>
          <w:rFonts w:hint="eastAsia"/>
        </w:rPr>
        <w:t>1039</w:t>
      </w:r>
      <w:r>
        <w:rPr>
          <w:rFonts w:hint="eastAsia"/>
        </w:rPr>
        <w:t>的所有内部资金号；“？”可以代表一位任意数字，例如：</w:t>
      </w:r>
      <w:r>
        <w:rPr>
          <w:rFonts w:hint="eastAsia"/>
        </w:rPr>
        <w:t>103</w:t>
      </w:r>
      <w:r>
        <w:rPr>
          <w:rFonts w:hint="eastAsia"/>
        </w:rPr>
        <w:t>？</w:t>
      </w:r>
      <w:r>
        <w:rPr>
          <w:rFonts w:hint="eastAsia"/>
        </w:rPr>
        <w:t>0001</w:t>
      </w:r>
      <w:r>
        <w:rPr>
          <w:rFonts w:hint="eastAsia"/>
        </w:rPr>
        <w:t>，查询前三位为</w:t>
      </w:r>
      <w:r>
        <w:rPr>
          <w:rFonts w:hint="eastAsia"/>
        </w:rPr>
        <w:t>103</w:t>
      </w:r>
      <w:r>
        <w:rPr>
          <w:rFonts w:hint="eastAsia"/>
        </w:rPr>
        <w:t>，后四位为</w:t>
      </w:r>
      <w:r>
        <w:rPr>
          <w:rFonts w:hint="eastAsia"/>
        </w:rPr>
        <w:t>0001</w:t>
      </w:r>
      <w:r>
        <w:rPr>
          <w:rFonts w:hint="eastAsia"/>
        </w:rPr>
        <w:t>的所有内部资金号。</w:t>
      </w:r>
    </w:p>
    <w:p w:rsidR="004A1DF5" w:rsidRDefault="004A1DF5" w:rsidP="0004090F">
      <w:pPr>
        <w:numPr>
          <w:ilvl w:val="0"/>
          <w:numId w:val="181"/>
        </w:numPr>
        <w:ind w:left="357" w:hanging="357"/>
        <w:outlineLvl w:val="0"/>
      </w:pPr>
      <w:r>
        <w:rPr>
          <w:rFonts w:hint="eastAsia"/>
        </w:rPr>
        <w:t>点击鼠标右键可以将查询结果导入到</w:t>
      </w:r>
      <w:r>
        <w:rPr>
          <w:rFonts w:hint="eastAsia"/>
        </w:rPr>
        <w:t>excel</w:t>
      </w:r>
      <w:r>
        <w:rPr>
          <w:rFonts w:hint="eastAsia"/>
        </w:rPr>
        <w:t>中。</w:t>
      </w:r>
    </w:p>
    <w:p w:rsidR="004A1DF5" w:rsidRDefault="004A1DF5" w:rsidP="0004090F">
      <w:pPr>
        <w:numPr>
          <w:ilvl w:val="0"/>
          <w:numId w:val="181"/>
        </w:numPr>
        <w:ind w:left="357" w:hanging="357"/>
        <w:outlineLvl w:val="0"/>
      </w:pPr>
      <w:r>
        <w:rPr>
          <w:rFonts w:hint="eastAsia"/>
        </w:rPr>
        <w:t>“户口名称”字段定义了自动或手工开户的内部户口的名称。</w:t>
      </w:r>
    </w:p>
    <w:p w:rsidR="004A1DF5" w:rsidRDefault="004A1DF5" w:rsidP="0004090F">
      <w:pPr>
        <w:numPr>
          <w:ilvl w:val="0"/>
          <w:numId w:val="181"/>
        </w:numPr>
        <w:ind w:left="357" w:hanging="357"/>
        <w:outlineLvl w:val="0"/>
      </w:pPr>
      <w:r>
        <w:rPr>
          <w:rFonts w:hint="eastAsia"/>
        </w:rPr>
        <w:lastRenderedPageBreak/>
        <w:t>“核算种类”字段请选择参数表中的内部类</w:t>
      </w:r>
      <w:r w:rsidR="0004090F">
        <w:rPr>
          <w:rFonts w:hint="eastAsia"/>
          <w:noProof/>
        </w:rPr>
        <w:drawing>
          <wp:inline distT="0" distB="0" distL="0" distR="0">
            <wp:extent cx="647700" cy="323850"/>
            <wp:effectExtent l="1905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591" cstate="print"/>
                    <a:srcRect/>
                    <a:stretch>
                      <a:fillRect/>
                    </a:stretch>
                  </pic:blipFill>
                  <pic:spPr bwMode="auto">
                    <a:xfrm>
                      <a:off x="0" y="0"/>
                      <a:ext cx="647700" cy="323850"/>
                    </a:xfrm>
                    <a:prstGeom prst="rect">
                      <a:avLst/>
                    </a:prstGeom>
                    <a:noFill/>
                    <a:ln w="9525">
                      <a:noFill/>
                      <a:miter lim="800000"/>
                      <a:headEnd/>
                      <a:tailEnd/>
                    </a:ln>
                  </pic:spPr>
                </pic:pic>
              </a:graphicData>
            </a:graphic>
          </wp:inline>
        </w:drawing>
      </w:r>
      <w:r>
        <w:rPr>
          <w:rFonts w:hint="eastAsia"/>
        </w:rPr>
        <w:t>，并且前四位必须与内部资金号序号相同。</w:t>
      </w:r>
    </w:p>
    <w:p w:rsidR="004A1DF5" w:rsidRDefault="004A1DF5" w:rsidP="0004090F">
      <w:pPr>
        <w:numPr>
          <w:ilvl w:val="0"/>
          <w:numId w:val="181"/>
        </w:numPr>
        <w:ind w:left="357" w:hanging="357"/>
        <w:outlineLvl w:val="0"/>
      </w:pPr>
      <w:r>
        <w:rPr>
          <w:rFonts w:hint="eastAsia"/>
        </w:rPr>
        <w:t>“禁止手工入账”字段中选择“是”，则不允许在</w:t>
      </w:r>
      <w:r>
        <w:rPr>
          <w:rFonts w:hint="eastAsia"/>
        </w:rPr>
        <w:t>[</w:t>
      </w:r>
      <w:r>
        <w:rPr>
          <w:rFonts w:hint="eastAsia"/>
        </w:rPr>
        <w:t>通用记账</w:t>
      </w:r>
      <w:r>
        <w:rPr>
          <w:rFonts w:hint="eastAsia"/>
        </w:rPr>
        <w:t>]</w:t>
      </w:r>
      <w:r>
        <w:rPr>
          <w:rFonts w:hint="eastAsia"/>
        </w:rPr>
        <w:t>功能中进行账务处理。</w:t>
      </w:r>
    </w:p>
    <w:p w:rsidR="004A1DF5" w:rsidRDefault="004A1DF5" w:rsidP="0004090F">
      <w:pPr>
        <w:numPr>
          <w:ilvl w:val="0"/>
          <w:numId w:val="181"/>
        </w:numPr>
        <w:ind w:left="357" w:hanging="357"/>
        <w:outlineLvl w:val="0"/>
      </w:pPr>
      <w:r>
        <w:rPr>
          <w:rFonts w:hint="eastAsia"/>
        </w:rPr>
        <w:t>“禁止手工关户”字段中选择“是”，则不允许在</w:t>
      </w:r>
      <w:r>
        <w:rPr>
          <w:rFonts w:hint="eastAsia"/>
        </w:rPr>
        <w:t>[</w:t>
      </w:r>
      <w:r>
        <w:rPr>
          <w:rFonts w:hint="eastAsia"/>
        </w:rPr>
        <w:t>内部户口销户</w:t>
      </w:r>
      <w:r>
        <w:rPr>
          <w:rFonts w:hint="eastAsia"/>
        </w:rPr>
        <w:t>]</w:t>
      </w:r>
      <w:r>
        <w:rPr>
          <w:rFonts w:hint="eastAsia"/>
        </w:rPr>
        <w:t>功能中进行销户。</w:t>
      </w:r>
    </w:p>
    <w:p w:rsidR="004A1DF5" w:rsidRDefault="004A1DF5" w:rsidP="0004090F">
      <w:pPr>
        <w:numPr>
          <w:ilvl w:val="0"/>
          <w:numId w:val="181"/>
        </w:numPr>
        <w:ind w:left="357" w:hanging="357"/>
        <w:outlineLvl w:val="0"/>
      </w:pPr>
      <w:r>
        <w:rPr>
          <w:rFonts w:hint="eastAsia"/>
        </w:rPr>
        <w:t>“系统标志”字段中选择现金系统后，该内部资金号只能用于现金系统，选择销账系统后，该内部资金号只能用于生成挂账单。</w:t>
      </w:r>
    </w:p>
    <w:p w:rsidR="004A1DF5" w:rsidRDefault="004A1DF5" w:rsidP="0004090F">
      <w:pPr>
        <w:numPr>
          <w:ilvl w:val="0"/>
          <w:numId w:val="181"/>
        </w:numPr>
        <w:ind w:left="357" w:hanging="357"/>
        <w:outlineLvl w:val="0"/>
      </w:pPr>
      <w:r>
        <w:rPr>
          <w:rFonts w:hint="eastAsia"/>
        </w:rPr>
        <w:t>“开户方式”字段中选择“自动”，则只能通过业务系统调用自动开户；选择“手工”，则需要在</w:t>
      </w:r>
      <w:r>
        <w:rPr>
          <w:rFonts w:hint="eastAsia"/>
        </w:rPr>
        <w:t>[</w:t>
      </w:r>
      <w:r>
        <w:rPr>
          <w:rFonts w:hint="eastAsia"/>
        </w:rPr>
        <w:t>普通内部户口开户</w:t>
      </w:r>
      <w:r>
        <w:rPr>
          <w:rFonts w:hint="eastAsia"/>
        </w:rPr>
        <w:t>]</w:t>
      </w:r>
      <w:r>
        <w:rPr>
          <w:rFonts w:hint="eastAsia"/>
        </w:rPr>
        <w:t>功能里手工开户。</w:t>
      </w:r>
    </w:p>
    <w:p w:rsidR="004A1DF5" w:rsidRDefault="004A1DF5" w:rsidP="0004090F">
      <w:pPr>
        <w:numPr>
          <w:ilvl w:val="0"/>
          <w:numId w:val="181"/>
        </w:numPr>
        <w:ind w:left="357" w:hanging="357"/>
        <w:outlineLvl w:val="0"/>
      </w:pPr>
      <w:r>
        <w:rPr>
          <w:rFonts w:hint="eastAsia"/>
        </w:rPr>
        <w:t>“生效日期”字段中输入的日期当日生效；“失效日期”字段中输入的日期</w:t>
      </w:r>
      <w:r>
        <w:rPr>
          <w:rFonts w:hint="eastAsia"/>
          <w:b/>
          <w:bCs/>
        </w:rPr>
        <w:t>次日</w:t>
      </w:r>
      <w:r>
        <w:rPr>
          <w:rFonts w:hint="eastAsia"/>
        </w:rPr>
        <w:t>失效。</w:t>
      </w:r>
    </w:p>
    <w:p w:rsidR="004A1DF5" w:rsidRDefault="004A1DF5">
      <w:pPr>
        <w:pStyle w:val="6"/>
      </w:pPr>
      <w:r>
        <w:rPr>
          <w:rFonts w:hint="eastAsia"/>
        </w:rPr>
        <w:t>（五）操作步骤</w:t>
      </w:r>
    </w:p>
    <w:p w:rsidR="004A1DF5" w:rsidRDefault="004A1DF5" w:rsidP="00C85378">
      <w:pPr>
        <w:numPr>
          <w:ilvl w:val="1"/>
          <w:numId w:val="181"/>
        </w:numPr>
        <w:tabs>
          <w:tab w:val="left" w:pos="360"/>
        </w:tabs>
        <w:ind w:hanging="840"/>
        <w:rPr>
          <w:b/>
          <w:bCs/>
        </w:rPr>
      </w:pPr>
      <w:r>
        <w:rPr>
          <w:rFonts w:hint="eastAsia"/>
          <w:b/>
          <w:bCs/>
        </w:rPr>
        <w:t>增加内部资金号</w:t>
      </w:r>
    </w:p>
    <w:p w:rsidR="004A1DF5" w:rsidRDefault="004A1DF5" w:rsidP="00C85378">
      <w:pPr>
        <w:numPr>
          <w:ilvl w:val="2"/>
          <w:numId w:val="181"/>
        </w:numPr>
        <w:tabs>
          <w:tab w:val="clear" w:pos="1260"/>
          <w:tab w:val="num" w:pos="720"/>
        </w:tabs>
        <w:ind w:left="720"/>
      </w:pPr>
      <w:r>
        <w:rPr>
          <w:rFonts w:hint="eastAsia"/>
        </w:rPr>
        <w:t>选择系统导航－公共管理－业务参数管理－内部户口控制表或者输入业务代码</w:t>
      </w:r>
      <w:r>
        <w:rPr>
          <w:rFonts w:hint="eastAsia"/>
        </w:rPr>
        <w:t>9304</w:t>
      </w:r>
      <w:r>
        <w:rPr>
          <w:rFonts w:hint="eastAsia"/>
        </w:rPr>
        <w:t>，进入维护内部资金号界面；</w:t>
      </w:r>
    </w:p>
    <w:p w:rsidR="004A1DF5" w:rsidRDefault="004A1DF5" w:rsidP="00C85378">
      <w:pPr>
        <w:numPr>
          <w:ilvl w:val="2"/>
          <w:numId w:val="181"/>
        </w:numPr>
        <w:tabs>
          <w:tab w:val="clear" w:pos="1260"/>
          <w:tab w:val="num" w:pos="720"/>
        </w:tabs>
        <w:ind w:left="720"/>
      </w:pPr>
      <w:r>
        <w:rPr>
          <w:rFonts w:hint="eastAsia"/>
        </w:rPr>
        <w:t>点击“增加</w:t>
      </w:r>
      <w:r>
        <w:rPr>
          <w:rFonts w:hint="eastAsia"/>
        </w:rPr>
        <w:t>2</w:t>
      </w:r>
      <w:r>
        <w:rPr>
          <w:rFonts w:hint="eastAsia"/>
        </w:rPr>
        <w:t>”按钮，进入内部资金号明细界面；</w:t>
      </w:r>
    </w:p>
    <w:p w:rsidR="004A1DF5" w:rsidRDefault="004A1DF5" w:rsidP="00C85378">
      <w:pPr>
        <w:numPr>
          <w:ilvl w:val="2"/>
          <w:numId w:val="181"/>
        </w:numPr>
        <w:tabs>
          <w:tab w:val="clear" w:pos="1260"/>
          <w:tab w:val="num" w:pos="720"/>
        </w:tabs>
        <w:ind w:left="720"/>
      </w:pPr>
      <w:r>
        <w:rPr>
          <w:rFonts w:hint="eastAsia"/>
        </w:rPr>
        <w:t>根据需要逐项输入有关内容；</w:t>
      </w:r>
    </w:p>
    <w:p w:rsidR="004A1DF5" w:rsidRDefault="004A1DF5" w:rsidP="00C85378">
      <w:pPr>
        <w:numPr>
          <w:ilvl w:val="2"/>
          <w:numId w:val="181"/>
        </w:numPr>
        <w:tabs>
          <w:tab w:val="clear" w:pos="1260"/>
          <w:tab w:val="num" w:pos="720"/>
        </w:tabs>
        <w:ind w:left="720"/>
      </w:pPr>
      <w:r>
        <w:rPr>
          <w:rFonts w:hint="eastAsia"/>
        </w:rPr>
        <w:t>点击“确认</w:t>
      </w:r>
      <w:r>
        <w:rPr>
          <w:rFonts w:hint="eastAsia"/>
        </w:rPr>
        <w:t>1</w:t>
      </w:r>
      <w:r>
        <w:rPr>
          <w:rFonts w:hint="eastAsia"/>
        </w:rPr>
        <w:t>”按钮，系统检查无误后，提示同步授权，授权人员检查无误后授权，系统提示“执行成功，数据已经追加</w:t>
      </w:r>
      <w:r>
        <w:rPr>
          <w:rFonts w:hint="eastAsia"/>
        </w:rPr>
        <w:t>!</w:t>
      </w:r>
      <w:r>
        <w:rPr>
          <w:rFonts w:hint="eastAsia"/>
        </w:rPr>
        <w:t>”</w:t>
      </w:r>
    </w:p>
    <w:p w:rsidR="004A1DF5" w:rsidRDefault="004A1DF5" w:rsidP="00C85378">
      <w:pPr>
        <w:numPr>
          <w:ilvl w:val="1"/>
          <w:numId w:val="181"/>
        </w:numPr>
        <w:tabs>
          <w:tab w:val="left" w:pos="360"/>
        </w:tabs>
        <w:ind w:hanging="840"/>
        <w:rPr>
          <w:b/>
          <w:bCs/>
        </w:rPr>
      </w:pPr>
      <w:r>
        <w:rPr>
          <w:rFonts w:hint="eastAsia"/>
          <w:b/>
          <w:bCs/>
        </w:rPr>
        <w:t>修改内部资金号</w:t>
      </w:r>
    </w:p>
    <w:p w:rsidR="004A1DF5" w:rsidRDefault="004A1DF5" w:rsidP="00C85378">
      <w:pPr>
        <w:numPr>
          <w:ilvl w:val="2"/>
          <w:numId w:val="181"/>
        </w:numPr>
        <w:tabs>
          <w:tab w:val="clear" w:pos="1260"/>
          <w:tab w:val="num" w:pos="720"/>
        </w:tabs>
        <w:ind w:left="720"/>
      </w:pPr>
      <w:r>
        <w:rPr>
          <w:rFonts w:hint="eastAsia"/>
        </w:rPr>
        <w:t>选择系统导航－公共管理－业务参数管理－内部户口控制表或者输入业务代码</w:t>
      </w:r>
      <w:r>
        <w:rPr>
          <w:rFonts w:hint="eastAsia"/>
        </w:rPr>
        <w:t>9304</w:t>
      </w:r>
      <w:r>
        <w:rPr>
          <w:rFonts w:hint="eastAsia"/>
        </w:rPr>
        <w:t>，进入维护内部资金号界面；</w:t>
      </w:r>
    </w:p>
    <w:p w:rsidR="004A1DF5" w:rsidRDefault="004A1DF5" w:rsidP="00C85378">
      <w:pPr>
        <w:numPr>
          <w:ilvl w:val="2"/>
          <w:numId w:val="181"/>
        </w:numPr>
        <w:tabs>
          <w:tab w:val="clear" w:pos="1260"/>
          <w:tab w:val="num" w:pos="720"/>
        </w:tabs>
        <w:ind w:left="720"/>
      </w:pPr>
      <w:r>
        <w:rPr>
          <w:rFonts w:hint="eastAsia"/>
        </w:rPr>
        <w:t>输入查询条件，点击“查询</w:t>
      </w:r>
      <w:r>
        <w:rPr>
          <w:rFonts w:hint="eastAsia"/>
        </w:rPr>
        <w:t>5</w:t>
      </w:r>
      <w:r>
        <w:rPr>
          <w:rFonts w:hint="eastAsia"/>
        </w:rPr>
        <w:t>”按钮，显示所有符合条件的记录；</w:t>
      </w:r>
    </w:p>
    <w:p w:rsidR="004A1DF5" w:rsidRDefault="004A1DF5" w:rsidP="00C85378">
      <w:pPr>
        <w:numPr>
          <w:ilvl w:val="2"/>
          <w:numId w:val="181"/>
        </w:numPr>
        <w:tabs>
          <w:tab w:val="clear" w:pos="1260"/>
          <w:tab w:val="num" w:pos="720"/>
        </w:tabs>
        <w:ind w:left="720"/>
      </w:pPr>
      <w:r>
        <w:rPr>
          <w:rFonts w:hint="eastAsia"/>
        </w:rPr>
        <w:t>选中一条记录，点击“修改</w:t>
      </w:r>
      <w:r>
        <w:rPr>
          <w:rFonts w:hint="eastAsia"/>
        </w:rPr>
        <w:t>3</w:t>
      </w:r>
      <w:r>
        <w:rPr>
          <w:rFonts w:hint="eastAsia"/>
        </w:rPr>
        <w:t>”按钮，进入内部资金号明细界面；</w:t>
      </w:r>
    </w:p>
    <w:p w:rsidR="004A1DF5" w:rsidRDefault="004A1DF5" w:rsidP="00C85378">
      <w:pPr>
        <w:numPr>
          <w:ilvl w:val="2"/>
          <w:numId w:val="181"/>
        </w:numPr>
        <w:tabs>
          <w:tab w:val="clear" w:pos="1260"/>
          <w:tab w:val="num" w:pos="720"/>
        </w:tabs>
        <w:ind w:left="720"/>
      </w:pPr>
      <w:r>
        <w:rPr>
          <w:rFonts w:hint="eastAsia"/>
        </w:rPr>
        <w:t>根据需要逐项修改有关内容；</w:t>
      </w:r>
    </w:p>
    <w:p w:rsidR="004A1DF5" w:rsidRDefault="004A1DF5" w:rsidP="00C85378">
      <w:pPr>
        <w:numPr>
          <w:ilvl w:val="2"/>
          <w:numId w:val="181"/>
        </w:numPr>
        <w:tabs>
          <w:tab w:val="clear" w:pos="1260"/>
          <w:tab w:val="num" w:pos="720"/>
        </w:tabs>
        <w:ind w:left="720"/>
      </w:pPr>
      <w:r>
        <w:rPr>
          <w:rFonts w:hint="eastAsia"/>
        </w:rPr>
        <w:t>点击“确认</w:t>
      </w:r>
      <w:r>
        <w:rPr>
          <w:rFonts w:hint="eastAsia"/>
        </w:rPr>
        <w:t>1</w:t>
      </w:r>
      <w:r>
        <w:rPr>
          <w:rFonts w:hint="eastAsia"/>
        </w:rPr>
        <w:t>”按钮，系统检查无误后，提示同步授权，授权人员检查无误后授权，系统提示消息窗口，显示消息“</w:t>
      </w:r>
      <w:r>
        <w:rPr>
          <w:rFonts w:hint="eastAsia"/>
        </w:rPr>
        <w:t xml:space="preserve">CMS5024  </w:t>
      </w:r>
      <w:r>
        <w:rPr>
          <w:rFonts w:hint="eastAsia"/>
        </w:rPr>
        <w:t>修改内部资金号定义－批量同步内部作业已提交后台处理，请稍候”，点击“确定”按钮</w:t>
      </w:r>
      <w:r>
        <w:rPr>
          <w:rFonts w:hint="eastAsia"/>
        </w:rPr>
        <w:lastRenderedPageBreak/>
        <w:t>后，系统提示“执行成功，数据已经追加</w:t>
      </w:r>
      <w:r>
        <w:rPr>
          <w:rFonts w:hint="eastAsia"/>
        </w:rPr>
        <w:t>!</w:t>
      </w:r>
      <w:r>
        <w:rPr>
          <w:rFonts w:hint="eastAsia"/>
        </w:rPr>
        <w:t>”。（注：修改内部资金号描述字段，不提示同步信息）；</w:t>
      </w:r>
    </w:p>
    <w:p w:rsidR="004A1DF5" w:rsidRDefault="004A1DF5" w:rsidP="00C85378">
      <w:pPr>
        <w:numPr>
          <w:ilvl w:val="2"/>
          <w:numId w:val="181"/>
        </w:numPr>
        <w:tabs>
          <w:tab w:val="clear" w:pos="1260"/>
          <w:tab w:val="num" w:pos="720"/>
        </w:tabs>
        <w:ind w:left="720"/>
      </w:pPr>
      <w:r>
        <w:rPr>
          <w:rFonts w:hint="eastAsia"/>
        </w:rPr>
        <w:t>系统同步完成后，柜员收到消息“</w:t>
      </w:r>
      <w:r>
        <w:rPr>
          <w:rFonts w:hint="eastAsia"/>
        </w:rPr>
        <w:t xml:space="preserve">CMS5998 </w:t>
      </w:r>
      <w:r>
        <w:rPr>
          <w:rFonts w:hint="eastAsia"/>
        </w:rPr>
        <w:t>作业</w:t>
      </w:r>
      <w:r>
        <w:rPr>
          <w:rFonts w:hint="eastAsia"/>
        </w:rPr>
        <w:t xml:space="preserve">-16000000091 </w:t>
      </w:r>
      <w:r>
        <w:rPr>
          <w:rFonts w:hint="eastAsia"/>
        </w:rPr>
        <w:t>修改内部资金号定义－批量同步内部</w:t>
      </w:r>
      <w:r>
        <w:rPr>
          <w:rFonts w:hint="eastAsia"/>
        </w:rPr>
        <w:t xml:space="preserve">- </w:t>
      </w:r>
      <w:r>
        <w:rPr>
          <w:rFonts w:hint="eastAsia"/>
        </w:rPr>
        <w:t>执行完成</w:t>
      </w:r>
      <w:r>
        <w:rPr>
          <w:rFonts w:hint="eastAsia"/>
        </w:rPr>
        <w:t>,</w:t>
      </w:r>
      <w:r>
        <w:rPr>
          <w:rFonts w:hint="eastAsia"/>
        </w:rPr>
        <w:t>时间：</w:t>
      </w:r>
      <w:r>
        <w:rPr>
          <w:rFonts w:hint="eastAsia"/>
        </w:rPr>
        <w:t>200x-xx-xx 12:02:53</w:t>
      </w:r>
      <w:r>
        <w:rPr>
          <w:rFonts w:hint="eastAsia"/>
        </w:rPr>
        <w:t>”；</w:t>
      </w:r>
    </w:p>
    <w:p w:rsidR="004A1DF5" w:rsidRDefault="004A1DF5" w:rsidP="00C85378">
      <w:pPr>
        <w:numPr>
          <w:ilvl w:val="2"/>
          <w:numId w:val="181"/>
        </w:numPr>
        <w:tabs>
          <w:tab w:val="clear" w:pos="1260"/>
          <w:tab w:val="num" w:pos="720"/>
        </w:tabs>
        <w:ind w:left="720"/>
      </w:pPr>
      <w:r>
        <w:rPr>
          <w:rFonts w:hint="eastAsia"/>
        </w:rPr>
        <w:t>点击“未同步查询</w:t>
      </w:r>
      <w:r>
        <w:rPr>
          <w:rFonts w:hint="eastAsia"/>
        </w:rPr>
        <w:t>10</w:t>
      </w:r>
      <w:r>
        <w:rPr>
          <w:rFonts w:hint="eastAsia"/>
        </w:rPr>
        <w:t>”按钮，显示未同步成功的内部户口，通知各网点进行手工同步操作（操作详见内部户口维护）。</w:t>
      </w:r>
    </w:p>
    <w:p w:rsidR="004A1DF5" w:rsidRDefault="004A1DF5" w:rsidP="00C85378">
      <w:pPr>
        <w:numPr>
          <w:ilvl w:val="1"/>
          <w:numId w:val="181"/>
        </w:numPr>
        <w:tabs>
          <w:tab w:val="left" w:pos="360"/>
        </w:tabs>
        <w:ind w:hanging="840"/>
        <w:rPr>
          <w:b/>
          <w:bCs/>
        </w:rPr>
      </w:pPr>
      <w:r>
        <w:rPr>
          <w:rFonts w:hint="eastAsia"/>
          <w:b/>
          <w:bCs/>
        </w:rPr>
        <w:t>删除内部资金号</w:t>
      </w:r>
    </w:p>
    <w:p w:rsidR="004A1DF5" w:rsidRDefault="004A1DF5" w:rsidP="00C85378">
      <w:pPr>
        <w:numPr>
          <w:ilvl w:val="2"/>
          <w:numId w:val="181"/>
        </w:numPr>
        <w:tabs>
          <w:tab w:val="clear" w:pos="1260"/>
          <w:tab w:val="num" w:pos="720"/>
        </w:tabs>
        <w:ind w:left="720"/>
      </w:pPr>
      <w:r>
        <w:rPr>
          <w:rFonts w:hint="eastAsia"/>
        </w:rPr>
        <w:t>选择系统导航－公共管理－业务参数管理－内部户口控制表或者输入业务代码</w:t>
      </w:r>
      <w:r>
        <w:rPr>
          <w:rFonts w:hint="eastAsia"/>
        </w:rPr>
        <w:t>9304</w:t>
      </w:r>
      <w:r>
        <w:rPr>
          <w:rFonts w:hint="eastAsia"/>
        </w:rPr>
        <w:t>，进入维护内部资金号界面；</w:t>
      </w:r>
    </w:p>
    <w:p w:rsidR="004A1DF5" w:rsidRDefault="004A1DF5" w:rsidP="00C85378">
      <w:pPr>
        <w:numPr>
          <w:ilvl w:val="2"/>
          <w:numId w:val="181"/>
        </w:numPr>
        <w:tabs>
          <w:tab w:val="clear" w:pos="1260"/>
          <w:tab w:val="num" w:pos="720"/>
        </w:tabs>
        <w:ind w:left="720"/>
      </w:pPr>
      <w:r>
        <w:rPr>
          <w:rFonts w:hint="eastAsia"/>
        </w:rPr>
        <w:t>输入查询条件，点击“查询</w:t>
      </w:r>
      <w:r>
        <w:rPr>
          <w:rFonts w:hint="eastAsia"/>
        </w:rPr>
        <w:t>5</w:t>
      </w:r>
      <w:r>
        <w:rPr>
          <w:rFonts w:hint="eastAsia"/>
        </w:rPr>
        <w:t>”按钮，显示所有符合条件的记录；</w:t>
      </w:r>
    </w:p>
    <w:p w:rsidR="004A1DF5" w:rsidRDefault="004A1DF5" w:rsidP="00C85378">
      <w:pPr>
        <w:numPr>
          <w:ilvl w:val="2"/>
          <w:numId w:val="181"/>
        </w:numPr>
        <w:tabs>
          <w:tab w:val="clear" w:pos="1260"/>
          <w:tab w:val="num" w:pos="720"/>
        </w:tabs>
        <w:ind w:left="720"/>
      </w:pPr>
      <w:r>
        <w:rPr>
          <w:rFonts w:hint="eastAsia"/>
        </w:rPr>
        <w:t>选中一条记录，点击“删除</w:t>
      </w:r>
      <w:r>
        <w:rPr>
          <w:rFonts w:hint="eastAsia"/>
        </w:rPr>
        <w:t>4</w:t>
      </w:r>
      <w:r>
        <w:rPr>
          <w:rFonts w:hint="eastAsia"/>
        </w:rPr>
        <w:t>”按钮，系统检查该内部资金号下是否存在内部户口（含已销户状态的户口），</w:t>
      </w:r>
    </w:p>
    <w:p w:rsidR="004A1DF5" w:rsidRDefault="004A1DF5" w:rsidP="00C85378">
      <w:pPr>
        <w:numPr>
          <w:ilvl w:val="3"/>
          <w:numId w:val="181"/>
        </w:numPr>
        <w:tabs>
          <w:tab w:val="clear" w:pos="1680"/>
          <w:tab w:val="num" w:pos="1080"/>
        </w:tabs>
        <w:ind w:left="1080" w:hanging="360"/>
      </w:pPr>
      <w:r>
        <w:rPr>
          <w:rFonts w:hint="eastAsia"/>
        </w:rPr>
        <w:t>不存在则提示信息“你确定删除吗？”，点击“确定”后，系统检查无误后，提示同步授权，授权人员检查无误后授权，系统删除该内部资金号，同时提示“执行成功，数据已经删除！”</w:t>
      </w:r>
    </w:p>
    <w:p w:rsidR="004A1DF5" w:rsidRDefault="004A1DF5" w:rsidP="00C85378">
      <w:pPr>
        <w:numPr>
          <w:ilvl w:val="3"/>
          <w:numId w:val="181"/>
        </w:numPr>
        <w:tabs>
          <w:tab w:val="clear" w:pos="1680"/>
          <w:tab w:val="num" w:pos="1080"/>
        </w:tabs>
        <w:ind w:left="1080" w:hanging="360"/>
      </w:pPr>
      <w:r>
        <w:rPr>
          <w:rFonts w:hint="eastAsia"/>
        </w:rPr>
        <w:t>如果存在内部户口，则提示错误信息“错误</w:t>
      </w:r>
      <w:r>
        <w:rPr>
          <w:rFonts w:hint="eastAsia"/>
        </w:rPr>
        <w:t>:CSAD042</w:t>
      </w:r>
      <w:r>
        <w:rPr>
          <w:rFonts w:hint="eastAsia"/>
        </w:rPr>
        <w:t>内部资金号</w:t>
      </w:r>
      <w:r>
        <w:rPr>
          <w:rFonts w:hint="eastAsia"/>
        </w:rPr>
        <w:t>20620022</w:t>
      </w:r>
      <w:r>
        <w:rPr>
          <w:rFonts w:hint="eastAsia"/>
        </w:rPr>
        <w:t>存在内部户口，不允许删除”；柜员可利用“内部户查询</w:t>
      </w:r>
      <w:r>
        <w:rPr>
          <w:rFonts w:hint="eastAsia"/>
        </w:rPr>
        <w:t>11</w:t>
      </w:r>
      <w:r>
        <w:rPr>
          <w:rFonts w:hint="eastAsia"/>
        </w:rPr>
        <w:t>”按钮，查询该内部资金号下存在的内部户口。</w:t>
      </w:r>
    </w:p>
    <w:p w:rsidR="004A1DF5" w:rsidRDefault="004A1DF5" w:rsidP="00C85378">
      <w:pPr>
        <w:numPr>
          <w:ilvl w:val="1"/>
          <w:numId w:val="181"/>
        </w:numPr>
        <w:tabs>
          <w:tab w:val="left" w:pos="360"/>
        </w:tabs>
        <w:ind w:hanging="840"/>
        <w:rPr>
          <w:b/>
          <w:bCs/>
        </w:rPr>
      </w:pPr>
      <w:r>
        <w:rPr>
          <w:rFonts w:hint="eastAsia"/>
          <w:b/>
          <w:bCs/>
        </w:rPr>
        <w:t>内部资金号维护日志查询</w:t>
      </w:r>
    </w:p>
    <w:p w:rsidR="004A1DF5" w:rsidRDefault="004A1DF5" w:rsidP="00C85378">
      <w:pPr>
        <w:numPr>
          <w:ilvl w:val="2"/>
          <w:numId w:val="181"/>
        </w:numPr>
        <w:tabs>
          <w:tab w:val="clear" w:pos="1260"/>
          <w:tab w:val="num" w:pos="720"/>
        </w:tabs>
        <w:ind w:left="720"/>
      </w:pPr>
      <w:r>
        <w:rPr>
          <w:rFonts w:hint="eastAsia"/>
        </w:rPr>
        <w:t>选择系统导航－公共管理－业务参数管理－内部户口控制表或者输入业务代码</w:t>
      </w:r>
      <w:r>
        <w:rPr>
          <w:rFonts w:hint="eastAsia"/>
        </w:rPr>
        <w:t>9304</w:t>
      </w:r>
      <w:r>
        <w:rPr>
          <w:rFonts w:hint="eastAsia"/>
        </w:rPr>
        <w:t>，进入维护内部资金号界面</w:t>
      </w:r>
    </w:p>
    <w:p w:rsidR="004A1DF5" w:rsidRDefault="004A1DF5" w:rsidP="00C85378">
      <w:pPr>
        <w:numPr>
          <w:ilvl w:val="2"/>
          <w:numId w:val="181"/>
        </w:numPr>
        <w:tabs>
          <w:tab w:val="clear" w:pos="1260"/>
          <w:tab w:val="num" w:pos="720"/>
        </w:tabs>
        <w:ind w:left="720"/>
      </w:pPr>
      <w:r>
        <w:rPr>
          <w:rFonts w:hint="eastAsia"/>
        </w:rPr>
        <w:t>输入查询条件，点击“查询</w:t>
      </w:r>
      <w:r>
        <w:rPr>
          <w:rFonts w:hint="eastAsia"/>
        </w:rPr>
        <w:t>5</w:t>
      </w:r>
      <w:r>
        <w:rPr>
          <w:rFonts w:hint="eastAsia"/>
        </w:rPr>
        <w:t>”按钮，显示所有符合条件的记录；</w:t>
      </w:r>
    </w:p>
    <w:p w:rsidR="004A1DF5" w:rsidRDefault="004A1DF5" w:rsidP="00C85378">
      <w:pPr>
        <w:numPr>
          <w:ilvl w:val="2"/>
          <w:numId w:val="181"/>
        </w:numPr>
        <w:tabs>
          <w:tab w:val="clear" w:pos="1260"/>
          <w:tab w:val="num" w:pos="720"/>
        </w:tabs>
        <w:ind w:left="720"/>
      </w:pPr>
      <w:r>
        <w:rPr>
          <w:rFonts w:hint="eastAsia"/>
        </w:rPr>
        <w:t>选中一条记录，点击“日志</w:t>
      </w:r>
      <w:r>
        <w:rPr>
          <w:rFonts w:hint="eastAsia"/>
        </w:rPr>
        <w:t>9</w:t>
      </w:r>
      <w:r>
        <w:rPr>
          <w:rFonts w:hint="eastAsia"/>
        </w:rPr>
        <w:t>”按钮，进入日志查询界面；</w:t>
      </w:r>
    </w:p>
    <w:p w:rsidR="004A1DF5" w:rsidRDefault="004A1DF5" w:rsidP="00C85378">
      <w:pPr>
        <w:numPr>
          <w:ilvl w:val="2"/>
          <w:numId w:val="181"/>
        </w:numPr>
        <w:tabs>
          <w:tab w:val="clear" w:pos="1260"/>
          <w:tab w:val="num" w:pos="720"/>
        </w:tabs>
        <w:ind w:left="720"/>
      </w:pPr>
      <w:r>
        <w:rPr>
          <w:rFonts w:hint="eastAsia"/>
        </w:rPr>
        <w:t>输入起始日期和结束日期，点击“查询</w:t>
      </w:r>
      <w:r>
        <w:rPr>
          <w:rFonts w:hint="eastAsia"/>
        </w:rPr>
        <w:t>5</w:t>
      </w:r>
      <w:r>
        <w:rPr>
          <w:rFonts w:hint="eastAsia"/>
        </w:rPr>
        <w:t>”按钮，显示查询期间的维护记录。</w:t>
      </w:r>
    </w:p>
    <w:p w:rsidR="004A1DF5" w:rsidRDefault="004A1DF5" w:rsidP="00C85378">
      <w:pPr>
        <w:numPr>
          <w:ilvl w:val="2"/>
          <w:numId w:val="181"/>
        </w:numPr>
        <w:tabs>
          <w:tab w:val="clear" w:pos="1260"/>
          <w:tab w:val="num" w:pos="720"/>
        </w:tabs>
        <w:ind w:left="720"/>
      </w:pPr>
      <w:r>
        <w:rPr>
          <w:rFonts w:hint="eastAsia"/>
        </w:rPr>
        <w:t>选中一条记录，点击“明细</w:t>
      </w:r>
      <w:r>
        <w:rPr>
          <w:rFonts w:hint="eastAsia"/>
        </w:rPr>
        <w:t>6</w:t>
      </w:r>
      <w:r>
        <w:rPr>
          <w:rFonts w:hint="eastAsia"/>
        </w:rPr>
        <w:t>”按钮，进入维护日志明细画面；</w:t>
      </w:r>
    </w:p>
    <w:p w:rsidR="004A1DF5" w:rsidRDefault="004A1DF5" w:rsidP="00C85378">
      <w:pPr>
        <w:numPr>
          <w:ilvl w:val="2"/>
          <w:numId w:val="181"/>
        </w:numPr>
        <w:tabs>
          <w:tab w:val="clear" w:pos="1260"/>
          <w:tab w:val="num" w:pos="720"/>
        </w:tabs>
        <w:ind w:left="720"/>
      </w:pPr>
      <w:r>
        <w:rPr>
          <w:rFonts w:hint="eastAsia"/>
        </w:rPr>
        <w:t>点击“维护字段</w:t>
      </w:r>
      <w:r>
        <w:rPr>
          <w:rFonts w:hint="eastAsia"/>
        </w:rPr>
        <w:t>10</w:t>
      </w:r>
      <w:r>
        <w:rPr>
          <w:rFonts w:hint="eastAsia"/>
        </w:rPr>
        <w:t>”按钮，显示维护字段的前值和后值。</w:t>
      </w:r>
    </w:p>
    <w:p w:rsidR="004A1DF5" w:rsidRDefault="004A1DF5" w:rsidP="0004090F">
      <w:pPr>
        <w:pStyle w:val="5"/>
        <w:jc w:val="left"/>
      </w:pPr>
      <w:r>
        <w:rPr>
          <w:rFonts w:hint="eastAsia"/>
        </w:rPr>
        <w:lastRenderedPageBreak/>
        <w:t>八、收费参数管理（业务代码</w:t>
      </w:r>
      <w:r>
        <w:rPr>
          <w:rFonts w:hint="eastAsia"/>
        </w:rPr>
        <w:t>9308</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hint="eastAsia"/>
        </w:rPr>
        <w:t>通过本功能可以对收费项目表、收费标准表、收费定义表中的各参数进行设置和维护。</w:t>
      </w:r>
    </w:p>
    <w:p w:rsidR="004A1DF5" w:rsidRDefault="004A1DF5">
      <w:pPr>
        <w:pStyle w:val="6"/>
        <w:spacing w:line="360" w:lineRule="auto"/>
      </w:pPr>
      <w:r>
        <w:rPr>
          <w:rFonts w:hint="eastAsia"/>
        </w:rPr>
        <w:t>（二）风险提示</w:t>
      </w:r>
    </w:p>
    <w:p w:rsidR="004A1DF5" w:rsidRDefault="004A1DF5">
      <w:pPr>
        <w:pStyle w:val="a5"/>
        <w:ind w:firstLine="480"/>
      </w:pPr>
      <w:r>
        <w:rPr>
          <w:rFonts w:hint="eastAsia"/>
        </w:rPr>
        <w:t>收费项需在各业务系统中正确配置。由业务交易触发收费时，各业务系统是通过调用相应的收费项进行收费的，如果收费项配置不正确，可能导致收费错误。</w:t>
      </w:r>
    </w:p>
    <w:p w:rsidR="004A1DF5" w:rsidRDefault="004A1DF5">
      <w:pPr>
        <w:pStyle w:val="6"/>
        <w:spacing w:line="360" w:lineRule="auto"/>
      </w:pPr>
      <w:r>
        <w:rPr>
          <w:rFonts w:hint="eastAsia"/>
        </w:rPr>
        <w:t>（三）术语解释及参数说明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48"/>
        <w:gridCol w:w="6510"/>
      </w:tblGrid>
      <w:tr w:rsidR="004A1DF5">
        <w:trPr>
          <w:jc w:val="center"/>
        </w:trPr>
        <w:tc>
          <w:tcPr>
            <w:tcW w:w="1848" w:type="dxa"/>
          </w:tcPr>
          <w:p w:rsidR="004A1DF5" w:rsidRDefault="004A1DF5">
            <w:pPr>
              <w:spacing w:line="240" w:lineRule="auto"/>
              <w:rPr>
                <w:b/>
                <w:bCs/>
                <w:sz w:val="21"/>
              </w:rPr>
            </w:pPr>
            <w:r>
              <w:rPr>
                <w:rFonts w:hint="eastAsia"/>
                <w:b/>
                <w:bCs/>
                <w:sz w:val="21"/>
              </w:rPr>
              <w:t>术语或参数名称</w:t>
            </w:r>
          </w:p>
        </w:tc>
        <w:tc>
          <w:tcPr>
            <w:tcW w:w="6510" w:type="dxa"/>
          </w:tcPr>
          <w:p w:rsidR="004A1DF5" w:rsidRDefault="004A1DF5">
            <w:pPr>
              <w:spacing w:line="240" w:lineRule="auto"/>
              <w:ind w:leftChars="-51" w:left="-14" w:hangingChars="51" w:hanging="108"/>
              <w:jc w:val="center"/>
              <w:rPr>
                <w:b/>
                <w:bCs/>
                <w:sz w:val="21"/>
              </w:rPr>
            </w:pPr>
            <w:r>
              <w:rPr>
                <w:rFonts w:hint="eastAsia"/>
                <w:b/>
                <w:bCs/>
                <w:sz w:val="21"/>
              </w:rPr>
              <w:t>说</w:t>
            </w:r>
            <w:r>
              <w:rPr>
                <w:rFonts w:hint="eastAsia"/>
                <w:b/>
                <w:bCs/>
                <w:sz w:val="21"/>
              </w:rPr>
              <w:t xml:space="preserve">  </w:t>
            </w:r>
            <w:r>
              <w:rPr>
                <w:rFonts w:hint="eastAsia"/>
                <w:b/>
                <w:bCs/>
                <w:sz w:val="21"/>
              </w:rPr>
              <w:t>明</w:t>
            </w:r>
          </w:p>
        </w:tc>
      </w:tr>
      <w:tr w:rsidR="004A1DF5">
        <w:trPr>
          <w:jc w:val="center"/>
        </w:trPr>
        <w:tc>
          <w:tcPr>
            <w:tcW w:w="1848" w:type="dxa"/>
          </w:tcPr>
          <w:p w:rsidR="004A1DF5" w:rsidRDefault="004A1DF5">
            <w:pPr>
              <w:spacing w:line="240" w:lineRule="auto"/>
              <w:rPr>
                <w:sz w:val="21"/>
              </w:rPr>
            </w:pPr>
            <w:r>
              <w:rPr>
                <w:rFonts w:hint="eastAsia"/>
                <w:sz w:val="21"/>
              </w:rPr>
              <w:t>收费项目</w:t>
            </w:r>
          </w:p>
        </w:tc>
        <w:tc>
          <w:tcPr>
            <w:tcW w:w="6510" w:type="dxa"/>
          </w:tcPr>
          <w:p w:rsidR="004A1DF5" w:rsidRDefault="004A1DF5">
            <w:pPr>
              <w:spacing w:line="240" w:lineRule="auto"/>
              <w:rPr>
                <w:sz w:val="21"/>
              </w:rPr>
            </w:pPr>
            <w:r>
              <w:rPr>
                <w:rFonts w:hint="eastAsia"/>
                <w:sz w:val="21"/>
              </w:rPr>
              <w:t>根据收费业务划分的收费种类。本系统按业务将收费项目划分为对公业务、个人银行业务、国际结算业务三大类，每一个收费项目都有一套自已的收费标准及计费方式。</w:t>
            </w:r>
          </w:p>
        </w:tc>
      </w:tr>
      <w:tr w:rsidR="004A1DF5">
        <w:trPr>
          <w:jc w:val="center"/>
        </w:trPr>
        <w:tc>
          <w:tcPr>
            <w:tcW w:w="1848" w:type="dxa"/>
          </w:tcPr>
          <w:p w:rsidR="004A1DF5" w:rsidRDefault="004A1DF5">
            <w:pPr>
              <w:spacing w:line="240" w:lineRule="auto"/>
              <w:rPr>
                <w:sz w:val="21"/>
              </w:rPr>
            </w:pPr>
            <w:r>
              <w:rPr>
                <w:rFonts w:hint="eastAsia"/>
                <w:sz w:val="21"/>
              </w:rPr>
              <w:t>收费标准</w:t>
            </w:r>
          </w:p>
        </w:tc>
        <w:tc>
          <w:tcPr>
            <w:tcW w:w="6510" w:type="dxa"/>
          </w:tcPr>
          <w:p w:rsidR="004A1DF5" w:rsidRDefault="004A1DF5">
            <w:pPr>
              <w:spacing w:line="240" w:lineRule="auto"/>
              <w:rPr>
                <w:sz w:val="21"/>
              </w:rPr>
            </w:pPr>
            <w:r>
              <w:rPr>
                <w:rFonts w:hint="eastAsia"/>
                <w:sz w:val="21"/>
              </w:rPr>
              <w:t>具体收取费用的标准，即对某收费项按什么方式、什么标准进行收费的一个规定。一个收费项下可以有多个收费标准。</w:t>
            </w:r>
          </w:p>
        </w:tc>
      </w:tr>
      <w:tr w:rsidR="004A1DF5">
        <w:trPr>
          <w:jc w:val="center"/>
        </w:trPr>
        <w:tc>
          <w:tcPr>
            <w:tcW w:w="1848" w:type="dxa"/>
          </w:tcPr>
          <w:p w:rsidR="004A1DF5" w:rsidRDefault="004A1DF5">
            <w:pPr>
              <w:spacing w:line="240" w:lineRule="auto"/>
              <w:rPr>
                <w:sz w:val="21"/>
              </w:rPr>
            </w:pPr>
            <w:r>
              <w:rPr>
                <w:rFonts w:hint="eastAsia"/>
                <w:sz w:val="21"/>
              </w:rPr>
              <w:t>收费定义</w:t>
            </w:r>
          </w:p>
        </w:tc>
        <w:tc>
          <w:tcPr>
            <w:tcW w:w="6510" w:type="dxa"/>
          </w:tcPr>
          <w:p w:rsidR="004A1DF5" w:rsidRDefault="004A1DF5">
            <w:pPr>
              <w:spacing w:line="240" w:lineRule="auto"/>
              <w:rPr>
                <w:sz w:val="21"/>
              </w:rPr>
            </w:pPr>
            <w:r>
              <w:rPr>
                <w:rFonts w:hint="eastAsia"/>
                <w:sz w:val="21"/>
              </w:rPr>
              <w:t>对收费项具体执行哪一个标准、是否折扣及扣费的时间、方式等进行的定义。</w:t>
            </w:r>
          </w:p>
        </w:tc>
      </w:tr>
      <w:tr w:rsidR="004A1DF5">
        <w:trPr>
          <w:jc w:val="center"/>
        </w:trPr>
        <w:tc>
          <w:tcPr>
            <w:tcW w:w="1848" w:type="dxa"/>
          </w:tcPr>
          <w:p w:rsidR="004A1DF5" w:rsidRDefault="004A1DF5">
            <w:pPr>
              <w:spacing w:line="240" w:lineRule="auto"/>
              <w:rPr>
                <w:sz w:val="21"/>
              </w:rPr>
            </w:pPr>
            <w:r>
              <w:rPr>
                <w:rFonts w:hint="eastAsia"/>
                <w:sz w:val="21"/>
              </w:rPr>
              <w:t>收费标准名称</w:t>
            </w:r>
          </w:p>
        </w:tc>
        <w:tc>
          <w:tcPr>
            <w:tcW w:w="6510" w:type="dxa"/>
          </w:tcPr>
          <w:p w:rsidR="004A1DF5" w:rsidRDefault="004A1DF5">
            <w:pPr>
              <w:spacing w:line="240" w:lineRule="auto"/>
              <w:rPr>
                <w:sz w:val="21"/>
              </w:rPr>
            </w:pPr>
            <w:r>
              <w:rPr>
                <w:rFonts w:hint="eastAsia"/>
                <w:sz w:val="21"/>
              </w:rPr>
              <w:t>建立收费协议明细项的名称，可以是一个收费项目的专业名称，也可以是对这个收费项目的特别代号名称。</w:t>
            </w:r>
          </w:p>
        </w:tc>
      </w:tr>
      <w:tr w:rsidR="004A1DF5">
        <w:trPr>
          <w:jc w:val="center"/>
        </w:trPr>
        <w:tc>
          <w:tcPr>
            <w:tcW w:w="1848" w:type="dxa"/>
          </w:tcPr>
          <w:p w:rsidR="004A1DF5" w:rsidRDefault="004A1DF5">
            <w:pPr>
              <w:spacing w:line="240" w:lineRule="auto"/>
              <w:rPr>
                <w:sz w:val="21"/>
              </w:rPr>
            </w:pPr>
            <w:r>
              <w:rPr>
                <w:rFonts w:hint="eastAsia"/>
                <w:sz w:val="21"/>
              </w:rPr>
              <w:t>分档标准</w:t>
            </w:r>
          </w:p>
        </w:tc>
        <w:tc>
          <w:tcPr>
            <w:tcW w:w="6510" w:type="dxa"/>
          </w:tcPr>
          <w:p w:rsidR="004A1DF5" w:rsidRDefault="004A1DF5">
            <w:pPr>
              <w:spacing w:line="240" w:lineRule="auto"/>
              <w:rPr>
                <w:sz w:val="21"/>
              </w:rPr>
            </w:pPr>
            <w:r>
              <w:rPr>
                <w:rFonts w:hint="eastAsia"/>
                <w:sz w:val="21"/>
              </w:rPr>
              <w:t>A</w:t>
            </w:r>
            <w:r>
              <w:rPr>
                <w:rFonts w:hint="eastAsia"/>
                <w:sz w:val="21"/>
              </w:rPr>
              <w:t>：金额分档：系统控制收费项按金额分档收费</w:t>
            </w:r>
          </w:p>
          <w:p w:rsidR="004A1DF5" w:rsidRDefault="004A1DF5">
            <w:pPr>
              <w:spacing w:line="240" w:lineRule="auto"/>
              <w:rPr>
                <w:sz w:val="21"/>
              </w:rPr>
            </w:pPr>
            <w:r>
              <w:rPr>
                <w:rFonts w:hint="eastAsia"/>
                <w:sz w:val="21"/>
              </w:rPr>
              <w:t>T</w:t>
            </w:r>
            <w:r>
              <w:rPr>
                <w:rFonts w:hint="eastAsia"/>
                <w:sz w:val="21"/>
              </w:rPr>
              <w:t>：期限分档：系统控制收费项按期限分档收费</w:t>
            </w:r>
          </w:p>
          <w:p w:rsidR="004A1DF5" w:rsidRDefault="004A1DF5">
            <w:pPr>
              <w:spacing w:line="240" w:lineRule="auto"/>
              <w:rPr>
                <w:sz w:val="21"/>
              </w:rPr>
            </w:pPr>
            <w:r>
              <w:rPr>
                <w:rFonts w:hint="eastAsia"/>
                <w:sz w:val="21"/>
              </w:rPr>
              <w:t>P</w:t>
            </w:r>
            <w:r>
              <w:rPr>
                <w:rFonts w:hint="eastAsia"/>
                <w:sz w:val="21"/>
              </w:rPr>
              <w:t>：笔数分档：系统控制收费项按笔数分档收费</w:t>
            </w:r>
          </w:p>
          <w:p w:rsidR="004A1DF5" w:rsidRDefault="004A1DF5">
            <w:pPr>
              <w:spacing w:line="240" w:lineRule="auto"/>
              <w:rPr>
                <w:sz w:val="21"/>
              </w:rPr>
            </w:pPr>
            <w:r>
              <w:rPr>
                <w:rFonts w:hint="eastAsia"/>
                <w:sz w:val="21"/>
              </w:rPr>
              <w:t>N</w:t>
            </w:r>
            <w:r>
              <w:rPr>
                <w:rFonts w:hint="eastAsia"/>
                <w:sz w:val="21"/>
              </w:rPr>
              <w:t>：金额＋期限：系统控制收费项先按金额分档，再按期限分档收费</w:t>
            </w:r>
          </w:p>
          <w:p w:rsidR="004A1DF5" w:rsidRDefault="004A1DF5">
            <w:pPr>
              <w:spacing w:line="240" w:lineRule="auto"/>
              <w:rPr>
                <w:sz w:val="21"/>
              </w:rPr>
            </w:pPr>
            <w:r>
              <w:rPr>
                <w:rFonts w:hint="eastAsia"/>
                <w:sz w:val="21"/>
              </w:rPr>
              <w:t>M</w:t>
            </w:r>
            <w:r>
              <w:rPr>
                <w:rFonts w:hint="eastAsia"/>
                <w:sz w:val="21"/>
              </w:rPr>
              <w:t>：期限＋金额：系统控制收费项先按期限分档，再按金额分档收费</w:t>
            </w:r>
          </w:p>
          <w:p w:rsidR="004A1DF5" w:rsidRDefault="004A1DF5">
            <w:pPr>
              <w:spacing w:line="240" w:lineRule="auto"/>
              <w:rPr>
                <w:sz w:val="21"/>
              </w:rPr>
            </w:pPr>
            <w:r>
              <w:rPr>
                <w:rFonts w:hint="eastAsia"/>
                <w:sz w:val="21"/>
              </w:rPr>
              <w:t>S</w:t>
            </w:r>
            <w:r>
              <w:rPr>
                <w:rFonts w:hint="eastAsia"/>
                <w:sz w:val="21"/>
              </w:rPr>
              <w:t>：不分档：系统控制收费项按一个固定的金额或确定的收费比例收费</w:t>
            </w:r>
          </w:p>
        </w:tc>
      </w:tr>
      <w:tr w:rsidR="004A1DF5" w:rsidRPr="002C6AEC">
        <w:trPr>
          <w:jc w:val="center"/>
        </w:trPr>
        <w:tc>
          <w:tcPr>
            <w:tcW w:w="1848" w:type="dxa"/>
          </w:tcPr>
          <w:p w:rsidR="004A1DF5" w:rsidRDefault="004A1DF5">
            <w:pPr>
              <w:spacing w:line="240" w:lineRule="auto"/>
              <w:rPr>
                <w:sz w:val="21"/>
              </w:rPr>
            </w:pPr>
            <w:r>
              <w:rPr>
                <w:rFonts w:ascii="宋体" w:hAnsi="宋体" w:hint="eastAsia"/>
                <w:sz w:val="21"/>
              </w:rPr>
              <w:t>费率基准</w:t>
            </w:r>
          </w:p>
        </w:tc>
        <w:tc>
          <w:tcPr>
            <w:tcW w:w="6510" w:type="dxa"/>
          </w:tcPr>
          <w:p w:rsidR="004A1DF5" w:rsidRDefault="004A1DF5">
            <w:pPr>
              <w:spacing w:line="240" w:lineRule="auto"/>
              <w:rPr>
                <w:rFonts w:ascii="宋体" w:hAnsi="宋体"/>
                <w:sz w:val="21"/>
              </w:rPr>
            </w:pPr>
            <w:r>
              <w:rPr>
                <w:rFonts w:ascii="宋体" w:hAnsi="宋体" w:hint="eastAsia"/>
                <w:sz w:val="21"/>
              </w:rPr>
              <w:t>无: 只用于定额收费的定价方式</w:t>
            </w:r>
          </w:p>
          <w:p w:rsidR="004A1DF5" w:rsidRDefault="004A1DF5">
            <w:pPr>
              <w:spacing w:line="240" w:lineRule="auto"/>
              <w:rPr>
                <w:rFonts w:ascii="宋体" w:hAnsi="宋体"/>
                <w:sz w:val="21"/>
              </w:rPr>
            </w:pPr>
            <w:r>
              <w:rPr>
                <w:rFonts w:ascii="宋体" w:hAnsi="宋体" w:hint="eastAsia"/>
                <w:sz w:val="21"/>
              </w:rPr>
              <w:t>A: 金额，金额的百分比</w:t>
            </w:r>
          </w:p>
          <w:p w:rsidR="004A1DF5" w:rsidRDefault="004A1DF5">
            <w:pPr>
              <w:spacing w:line="240" w:lineRule="auto"/>
              <w:rPr>
                <w:rFonts w:ascii="宋体" w:hAnsi="宋体"/>
                <w:sz w:val="21"/>
              </w:rPr>
            </w:pPr>
            <w:r>
              <w:rPr>
                <w:rFonts w:ascii="宋体" w:hAnsi="宋体" w:hint="eastAsia"/>
                <w:sz w:val="21"/>
              </w:rPr>
              <w:t>P: 笔数，笔数的分段比值</w:t>
            </w:r>
          </w:p>
          <w:p w:rsidR="004A1DF5" w:rsidRPr="002C6AEC" w:rsidRDefault="004A1DF5">
            <w:pPr>
              <w:spacing w:line="240" w:lineRule="auto"/>
              <w:rPr>
                <w:sz w:val="21"/>
                <w:lang w:val="de-DE"/>
              </w:rPr>
            </w:pPr>
            <w:r w:rsidRPr="002C6AEC">
              <w:rPr>
                <w:rFonts w:ascii="宋体" w:hAnsi="宋体" w:hint="eastAsia"/>
                <w:sz w:val="21"/>
                <w:lang w:val="de-DE"/>
              </w:rPr>
              <w:t xml:space="preserve">T: </w:t>
            </w:r>
            <w:r>
              <w:rPr>
                <w:rFonts w:ascii="宋体" w:hAnsi="宋体" w:hint="eastAsia"/>
                <w:sz w:val="21"/>
              </w:rPr>
              <w:t>期限</w:t>
            </w:r>
            <w:r w:rsidRPr="002C6AEC">
              <w:rPr>
                <w:rFonts w:ascii="宋体" w:hAnsi="宋体" w:hint="eastAsia"/>
                <w:sz w:val="21"/>
                <w:lang w:val="de-DE"/>
              </w:rPr>
              <w:t>：</w:t>
            </w:r>
            <w:r>
              <w:rPr>
                <w:rFonts w:ascii="宋体" w:hAnsi="宋体" w:hint="eastAsia"/>
                <w:sz w:val="21"/>
              </w:rPr>
              <w:t>期限的分段比值</w:t>
            </w:r>
          </w:p>
        </w:tc>
      </w:tr>
      <w:tr w:rsidR="004A1DF5">
        <w:trPr>
          <w:jc w:val="center"/>
        </w:trPr>
        <w:tc>
          <w:tcPr>
            <w:tcW w:w="1848" w:type="dxa"/>
          </w:tcPr>
          <w:p w:rsidR="004A1DF5" w:rsidRDefault="004A1DF5">
            <w:pPr>
              <w:spacing w:line="240" w:lineRule="auto"/>
              <w:rPr>
                <w:sz w:val="21"/>
              </w:rPr>
            </w:pPr>
            <w:r>
              <w:rPr>
                <w:rFonts w:hint="eastAsia"/>
                <w:sz w:val="21"/>
              </w:rPr>
              <w:t>分档种类</w:t>
            </w:r>
          </w:p>
        </w:tc>
        <w:tc>
          <w:tcPr>
            <w:tcW w:w="6510" w:type="dxa"/>
          </w:tcPr>
          <w:p w:rsidR="004A1DF5" w:rsidRDefault="004A1DF5">
            <w:pPr>
              <w:spacing w:line="240" w:lineRule="auto"/>
              <w:rPr>
                <w:sz w:val="21"/>
              </w:rPr>
            </w:pPr>
            <w:r>
              <w:rPr>
                <w:rFonts w:hint="eastAsia"/>
                <w:sz w:val="21"/>
              </w:rPr>
              <w:t>B</w:t>
            </w:r>
            <w:r>
              <w:rPr>
                <w:rFonts w:hint="eastAsia"/>
                <w:sz w:val="21"/>
              </w:rPr>
              <w:t>：分级费率，按所属档次的收费金额进行收费</w:t>
            </w:r>
          </w:p>
          <w:p w:rsidR="004A1DF5" w:rsidRDefault="004A1DF5">
            <w:pPr>
              <w:spacing w:line="240" w:lineRule="auto"/>
              <w:rPr>
                <w:sz w:val="21"/>
              </w:rPr>
            </w:pPr>
            <w:r>
              <w:rPr>
                <w:rFonts w:hint="eastAsia"/>
                <w:sz w:val="21"/>
              </w:rPr>
              <w:t>L</w:t>
            </w:r>
            <w:r>
              <w:rPr>
                <w:rFonts w:hint="eastAsia"/>
                <w:sz w:val="21"/>
              </w:rPr>
              <w:t>：分段费率，将所属档次以下的收费金额累加后进行收费</w:t>
            </w:r>
          </w:p>
        </w:tc>
      </w:tr>
      <w:tr w:rsidR="004A1DF5">
        <w:trPr>
          <w:jc w:val="center"/>
        </w:trPr>
        <w:tc>
          <w:tcPr>
            <w:tcW w:w="1848" w:type="dxa"/>
          </w:tcPr>
          <w:p w:rsidR="004A1DF5" w:rsidRDefault="004A1DF5">
            <w:pPr>
              <w:spacing w:line="240" w:lineRule="auto"/>
              <w:rPr>
                <w:sz w:val="21"/>
              </w:rPr>
            </w:pPr>
            <w:r>
              <w:rPr>
                <w:rFonts w:hint="eastAsia"/>
                <w:sz w:val="21"/>
              </w:rPr>
              <w:t>分档超出处理方式</w:t>
            </w:r>
          </w:p>
        </w:tc>
        <w:tc>
          <w:tcPr>
            <w:tcW w:w="6510" w:type="dxa"/>
          </w:tcPr>
          <w:p w:rsidR="004A1DF5" w:rsidRDefault="004A1DF5">
            <w:pPr>
              <w:spacing w:line="240" w:lineRule="auto"/>
              <w:rPr>
                <w:sz w:val="21"/>
              </w:rPr>
            </w:pPr>
            <w:r>
              <w:rPr>
                <w:rFonts w:hint="eastAsia"/>
                <w:sz w:val="21"/>
              </w:rPr>
              <w:t>收费标准按期限、笔数、金额分档时，如业务交易超出设定的分档范围值时，系统的处理方式。</w:t>
            </w:r>
          </w:p>
        </w:tc>
      </w:tr>
      <w:tr w:rsidR="004A1DF5">
        <w:trPr>
          <w:jc w:val="center"/>
        </w:trPr>
        <w:tc>
          <w:tcPr>
            <w:tcW w:w="1848" w:type="dxa"/>
          </w:tcPr>
          <w:p w:rsidR="004A1DF5" w:rsidRDefault="004A1DF5">
            <w:pPr>
              <w:spacing w:line="240" w:lineRule="auto"/>
              <w:rPr>
                <w:sz w:val="21"/>
              </w:rPr>
            </w:pPr>
            <w:r>
              <w:rPr>
                <w:rFonts w:hint="eastAsia"/>
                <w:sz w:val="21"/>
              </w:rPr>
              <w:t>分档值使用类型</w:t>
            </w:r>
          </w:p>
        </w:tc>
        <w:tc>
          <w:tcPr>
            <w:tcW w:w="6510" w:type="dxa"/>
          </w:tcPr>
          <w:p w:rsidR="004A1DF5" w:rsidRDefault="004A1DF5">
            <w:pPr>
              <w:spacing w:line="240" w:lineRule="auto"/>
              <w:rPr>
                <w:sz w:val="21"/>
              </w:rPr>
            </w:pPr>
            <w:r>
              <w:rPr>
                <w:rFonts w:hint="eastAsia"/>
                <w:sz w:val="21"/>
              </w:rPr>
              <w:t>分档的区间取值，是否包括选择项</w:t>
            </w:r>
          </w:p>
        </w:tc>
      </w:tr>
      <w:tr w:rsidR="004A1DF5">
        <w:trPr>
          <w:jc w:val="center"/>
        </w:trPr>
        <w:tc>
          <w:tcPr>
            <w:tcW w:w="1848" w:type="dxa"/>
          </w:tcPr>
          <w:p w:rsidR="004A1DF5" w:rsidRDefault="004A1DF5">
            <w:pPr>
              <w:spacing w:line="240" w:lineRule="auto"/>
              <w:rPr>
                <w:sz w:val="21"/>
              </w:rPr>
            </w:pPr>
            <w:r>
              <w:rPr>
                <w:rFonts w:ascii="宋体" w:hAnsi="宋体" w:hint="eastAsia"/>
                <w:sz w:val="21"/>
              </w:rPr>
              <w:t>期限分档值上限</w:t>
            </w:r>
          </w:p>
        </w:tc>
        <w:tc>
          <w:tcPr>
            <w:tcW w:w="6510" w:type="dxa"/>
          </w:tcPr>
          <w:p w:rsidR="004A1DF5" w:rsidRDefault="004A1DF5">
            <w:pPr>
              <w:spacing w:line="240" w:lineRule="auto"/>
              <w:rPr>
                <w:sz w:val="21"/>
              </w:rPr>
            </w:pPr>
            <w:r>
              <w:rPr>
                <w:rFonts w:hint="eastAsia"/>
                <w:sz w:val="21"/>
              </w:rPr>
              <w:t>当分档标为“</w:t>
            </w:r>
            <w:r>
              <w:rPr>
                <w:rFonts w:hint="eastAsia"/>
                <w:sz w:val="21"/>
              </w:rPr>
              <w:t>T/M</w:t>
            </w:r>
            <w:r>
              <w:rPr>
                <w:rFonts w:hint="eastAsia"/>
                <w:sz w:val="21"/>
              </w:rPr>
              <w:t>”时，为必输项，表示期限分档值上限数量</w:t>
            </w:r>
          </w:p>
        </w:tc>
      </w:tr>
      <w:tr w:rsidR="004A1DF5">
        <w:trPr>
          <w:jc w:val="center"/>
        </w:trPr>
        <w:tc>
          <w:tcPr>
            <w:tcW w:w="1848" w:type="dxa"/>
          </w:tcPr>
          <w:p w:rsidR="004A1DF5" w:rsidRDefault="004A1DF5">
            <w:pPr>
              <w:spacing w:line="240" w:lineRule="auto"/>
              <w:rPr>
                <w:rFonts w:ascii="宋体" w:hAnsi="宋体"/>
                <w:sz w:val="21"/>
              </w:rPr>
            </w:pPr>
            <w:r>
              <w:rPr>
                <w:rFonts w:ascii="宋体" w:hAnsi="宋体" w:hint="eastAsia"/>
                <w:sz w:val="21"/>
              </w:rPr>
              <w:t>金额或笔数分档</w:t>
            </w:r>
            <w:r>
              <w:rPr>
                <w:rFonts w:ascii="宋体" w:hAnsi="宋体" w:hint="eastAsia"/>
                <w:sz w:val="21"/>
              </w:rPr>
              <w:lastRenderedPageBreak/>
              <w:t>值下限</w:t>
            </w:r>
          </w:p>
        </w:tc>
        <w:tc>
          <w:tcPr>
            <w:tcW w:w="6510" w:type="dxa"/>
          </w:tcPr>
          <w:p w:rsidR="004A1DF5" w:rsidRDefault="004A1DF5">
            <w:pPr>
              <w:spacing w:line="240" w:lineRule="auto"/>
              <w:rPr>
                <w:sz w:val="21"/>
              </w:rPr>
            </w:pPr>
            <w:r>
              <w:rPr>
                <w:rFonts w:hint="eastAsia"/>
                <w:sz w:val="21"/>
              </w:rPr>
              <w:lastRenderedPageBreak/>
              <w:t>当分档标为“</w:t>
            </w:r>
            <w:r>
              <w:rPr>
                <w:rFonts w:hint="eastAsia"/>
                <w:sz w:val="21"/>
              </w:rPr>
              <w:t>A/P/N</w:t>
            </w:r>
            <w:r>
              <w:rPr>
                <w:rFonts w:hint="eastAsia"/>
                <w:sz w:val="21"/>
              </w:rPr>
              <w:t>”时，为必输，表示金额或笔数分档值下限数量</w:t>
            </w:r>
          </w:p>
        </w:tc>
      </w:tr>
      <w:tr w:rsidR="004A1DF5">
        <w:trPr>
          <w:jc w:val="center"/>
        </w:trPr>
        <w:tc>
          <w:tcPr>
            <w:tcW w:w="1848" w:type="dxa"/>
          </w:tcPr>
          <w:p w:rsidR="004A1DF5" w:rsidRDefault="004A1DF5">
            <w:pPr>
              <w:spacing w:line="240" w:lineRule="auto"/>
              <w:rPr>
                <w:rFonts w:ascii="宋体" w:hAnsi="宋体"/>
                <w:sz w:val="21"/>
              </w:rPr>
            </w:pPr>
            <w:r>
              <w:rPr>
                <w:rFonts w:ascii="宋体" w:hAnsi="宋体" w:hint="eastAsia"/>
                <w:sz w:val="21"/>
              </w:rPr>
              <w:lastRenderedPageBreak/>
              <w:t>本档收费最小金额</w:t>
            </w:r>
          </w:p>
        </w:tc>
        <w:tc>
          <w:tcPr>
            <w:tcW w:w="6510" w:type="dxa"/>
          </w:tcPr>
          <w:p w:rsidR="004A1DF5" w:rsidRDefault="004A1DF5">
            <w:pPr>
              <w:spacing w:line="240" w:lineRule="auto"/>
              <w:rPr>
                <w:sz w:val="21"/>
              </w:rPr>
            </w:pPr>
            <w:r>
              <w:rPr>
                <w:rFonts w:ascii="宋体" w:hAnsi="宋体" w:hint="eastAsia"/>
                <w:sz w:val="21"/>
              </w:rPr>
              <w:t>本档最小收费金额控制，该项的选择同时受收费项的收费最小金额控制。</w:t>
            </w:r>
          </w:p>
        </w:tc>
      </w:tr>
      <w:tr w:rsidR="004A1DF5">
        <w:trPr>
          <w:jc w:val="center"/>
        </w:trPr>
        <w:tc>
          <w:tcPr>
            <w:tcW w:w="1848" w:type="dxa"/>
          </w:tcPr>
          <w:p w:rsidR="004A1DF5" w:rsidRDefault="004A1DF5">
            <w:pPr>
              <w:spacing w:line="240" w:lineRule="auto"/>
              <w:rPr>
                <w:rFonts w:ascii="宋体" w:hAnsi="宋体"/>
                <w:sz w:val="21"/>
              </w:rPr>
            </w:pPr>
            <w:r>
              <w:rPr>
                <w:rFonts w:ascii="宋体" w:hAnsi="宋体" w:hint="eastAsia"/>
                <w:sz w:val="21"/>
              </w:rPr>
              <w:t>本档收费最大金额</w:t>
            </w:r>
          </w:p>
        </w:tc>
        <w:tc>
          <w:tcPr>
            <w:tcW w:w="6510" w:type="dxa"/>
          </w:tcPr>
          <w:p w:rsidR="004A1DF5" w:rsidRDefault="004A1DF5">
            <w:pPr>
              <w:spacing w:line="240" w:lineRule="auto"/>
              <w:rPr>
                <w:sz w:val="21"/>
              </w:rPr>
            </w:pPr>
            <w:r>
              <w:rPr>
                <w:rFonts w:ascii="宋体" w:hAnsi="宋体" w:hint="eastAsia"/>
                <w:sz w:val="21"/>
              </w:rPr>
              <w:t>本档最大收费金额控制，该项的选择同时受收费项的收费最大金额控制。</w:t>
            </w:r>
          </w:p>
        </w:tc>
      </w:tr>
      <w:tr w:rsidR="004A1DF5">
        <w:trPr>
          <w:jc w:val="center"/>
        </w:trPr>
        <w:tc>
          <w:tcPr>
            <w:tcW w:w="1848" w:type="dxa"/>
          </w:tcPr>
          <w:p w:rsidR="004A1DF5" w:rsidRDefault="004A1DF5">
            <w:pPr>
              <w:spacing w:line="240" w:lineRule="auto"/>
              <w:rPr>
                <w:rFonts w:ascii="宋体" w:hAnsi="宋体"/>
                <w:sz w:val="21"/>
              </w:rPr>
            </w:pPr>
            <w:r>
              <w:rPr>
                <w:rFonts w:hint="eastAsia"/>
                <w:sz w:val="21"/>
              </w:rPr>
              <w:t>生效日期</w:t>
            </w:r>
          </w:p>
        </w:tc>
        <w:tc>
          <w:tcPr>
            <w:tcW w:w="6510" w:type="dxa"/>
          </w:tcPr>
          <w:p w:rsidR="004A1DF5" w:rsidRDefault="004A1DF5">
            <w:pPr>
              <w:spacing w:line="240" w:lineRule="auto"/>
              <w:rPr>
                <w:rFonts w:ascii="宋体" w:hAnsi="宋体"/>
                <w:sz w:val="21"/>
              </w:rPr>
            </w:pPr>
            <w:r>
              <w:rPr>
                <w:rFonts w:ascii="宋体" w:hAnsi="宋体" w:hint="eastAsia"/>
                <w:sz w:val="21"/>
              </w:rPr>
              <w:t>在输入日期的00：00生效</w:t>
            </w:r>
          </w:p>
        </w:tc>
      </w:tr>
      <w:tr w:rsidR="004A1DF5">
        <w:trPr>
          <w:jc w:val="center"/>
        </w:trPr>
        <w:tc>
          <w:tcPr>
            <w:tcW w:w="1848" w:type="dxa"/>
          </w:tcPr>
          <w:p w:rsidR="004A1DF5" w:rsidRDefault="004A1DF5">
            <w:pPr>
              <w:spacing w:line="240" w:lineRule="auto"/>
              <w:rPr>
                <w:rFonts w:ascii="宋体" w:hAnsi="宋体"/>
                <w:sz w:val="21"/>
              </w:rPr>
            </w:pPr>
            <w:r>
              <w:rPr>
                <w:rFonts w:hint="eastAsia"/>
                <w:sz w:val="21"/>
              </w:rPr>
              <w:t>失效日期</w:t>
            </w:r>
          </w:p>
        </w:tc>
        <w:tc>
          <w:tcPr>
            <w:tcW w:w="6510" w:type="dxa"/>
          </w:tcPr>
          <w:p w:rsidR="004A1DF5" w:rsidRDefault="004A1DF5">
            <w:pPr>
              <w:spacing w:line="240" w:lineRule="auto"/>
              <w:rPr>
                <w:rFonts w:ascii="宋体" w:hAnsi="宋体"/>
                <w:sz w:val="21"/>
              </w:rPr>
            </w:pPr>
            <w:r>
              <w:rPr>
                <w:rFonts w:ascii="宋体" w:hAnsi="宋体" w:hint="eastAsia"/>
                <w:sz w:val="21"/>
              </w:rPr>
              <w:t>在输入日期的24：00失效</w:t>
            </w:r>
          </w:p>
        </w:tc>
      </w:tr>
    </w:tbl>
    <w:p w:rsidR="004A1DF5" w:rsidRDefault="004A1DF5">
      <w:pPr>
        <w:pStyle w:val="6"/>
        <w:spacing w:line="360" w:lineRule="auto"/>
      </w:pPr>
      <w:r>
        <w:rPr>
          <w:rFonts w:hint="eastAsia"/>
        </w:rPr>
        <w:t>（四）操作要点</w:t>
      </w:r>
    </w:p>
    <w:p w:rsidR="004A1DF5" w:rsidRDefault="004A1DF5">
      <w:pPr>
        <w:ind w:firstLineChars="200" w:firstLine="480"/>
      </w:pPr>
      <w:r>
        <w:rPr>
          <w:rFonts w:hint="eastAsia"/>
        </w:rPr>
        <w:t>1</w:t>
      </w:r>
      <w:r>
        <w:rPr>
          <w:rFonts w:hint="eastAsia"/>
        </w:rPr>
        <w:t>、收费项目、收费标准、收费定义共同构成完整的收费参数。当系统进行计费时，先读取收费项目，然后读取对应的收费定义，最后读取收费标准。</w:t>
      </w:r>
    </w:p>
    <w:p w:rsidR="004A1DF5" w:rsidRDefault="004A1DF5">
      <w:pPr>
        <w:ind w:firstLineChars="200" w:firstLine="480"/>
      </w:pPr>
      <w:r>
        <w:rPr>
          <w:rFonts w:hint="eastAsia"/>
        </w:rPr>
        <w:t>2</w:t>
      </w:r>
      <w:r>
        <w:rPr>
          <w:rFonts w:hint="eastAsia"/>
        </w:rPr>
        <w:t>、收费项目表只能由总行维护。收费标准表、收费定义表由总行和分行共同维护。</w:t>
      </w:r>
    </w:p>
    <w:p w:rsidR="004A1DF5" w:rsidRDefault="004A1DF5">
      <w:pPr>
        <w:ind w:firstLineChars="200" w:firstLine="480"/>
      </w:pPr>
      <w:r>
        <w:rPr>
          <w:rFonts w:hint="eastAsia"/>
        </w:rPr>
        <w:t>3</w:t>
      </w:r>
      <w:r>
        <w:rPr>
          <w:rFonts w:hint="eastAsia"/>
        </w:rPr>
        <w:t>、收费项目表中的“允许客户协议标志”选择“不允许”时，该收费项将不支持与其有关的所有的客户协议（客户扣费协议除外），包括各业务系统建立的协议，如代发、代扣协议等。</w:t>
      </w:r>
    </w:p>
    <w:p w:rsidR="004A1DF5" w:rsidRDefault="004A1DF5">
      <w:pPr>
        <w:ind w:firstLineChars="200" w:firstLine="480"/>
      </w:pPr>
      <w:r>
        <w:rPr>
          <w:rFonts w:hint="eastAsia"/>
        </w:rPr>
        <w:t>4</w:t>
      </w:r>
      <w:r>
        <w:rPr>
          <w:rFonts w:hint="eastAsia"/>
        </w:rPr>
        <w:t>、收费项目表中的“收费标准机构取值”选择“开户地”或“发生地”，是指取收费标准和收费定义时，是根据户口开户地还是根据业务发生地进行机构取值判断，与该收费项产生的费用记入哪个机构无关。（在执行柜员为</w:t>
      </w:r>
      <w:r>
        <w:t>100999</w:t>
      </w:r>
      <w:r>
        <w:rPr>
          <w:rFonts w:hint="eastAsia"/>
        </w:rPr>
        <w:t>机构的虚拟柜员时，费用记入户口开户机构；除此以外，费用记入业务发生机构。）</w:t>
      </w:r>
    </w:p>
    <w:p w:rsidR="004A1DF5" w:rsidRDefault="004A1DF5">
      <w:pPr>
        <w:ind w:firstLineChars="200" w:firstLine="480"/>
      </w:pPr>
      <w:r>
        <w:rPr>
          <w:rFonts w:hint="eastAsia"/>
        </w:rPr>
        <w:t>5</w:t>
      </w:r>
      <w:r>
        <w:rPr>
          <w:rFonts w:hint="eastAsia"/>
        </w:rPr>
        <w:t>、如收费项目为网上银行等非柜面业务时，收费项目表中的“收费标准机构取值”应选择“开户地”，否则可能导致费用入账错误。</w:t>
      </w:r>
    </w:p>
    <w:p w:rsidR="004A1DF5" w:rsidRDefault="004A1DF5">
      <w:pPr>
        <w:ind w:firstLineChars="200" w:firstLine="480"/>
      </w:pPr>
      <w:r>
        <w:rPr>
          <w:rFonts w:hint="eastAsia"/>
        </w:rPr>
        <w:t>6</w:t>
      </w:r>
      <w:r>
        <w:rPr>
          <w:rFonts w:hint="eastAsia"/>
        </w:rPr>
        <w:t>、收费标准表、收费定义表中的“机构”，是指该收费标准或收费定义的适用范围，如选择“</w:t>
      </w:r>
      <w:r>
        <w:rPr>
          <w:rFonts w:hint="eastAsia"/>
        </w:rPr>
        <w:t>100-</w:t>
      </w:r>
      <w:r>
        <w:rPr>
          <w:rFonts w:hint="eastAsia"/>
        </w:rPr>
        <w:t>招商银行总行”表示该收费标准或定义适用于招行全行。</w:t>
      </w:r>
    </w:p>
    <w:p w:rsidR="004A1DF5" w:rsidRDefault="004A1DF5">
      <w:pPr>
        <w:ind w:firstLineChars="200" w:firstLine="480"/>
      </w:pPr>
      <w:r>
        <w:rPr>
          <w:rFonts w:hint="eastAsia"/>
        </w:rPr>
        <w:t>7</w:t>
      </w:r>
      <w:r>
        <w:rPr>
          <w:rFonts w:hint="eastAsia"/>
        </w:rPr>
        <w:t>、费用参数的货币涉及以下</w:t>
      </w:r>
      <w:r>
        <w:rPr>
          <w:rFonts w:hint="eastAsia"/>
        </w:rPr>
        <w:t>4</w:t>
      </w:r>
      <w:r>
        <w:rPr>
          <w:rFonts w:hint="eastAsia"/>
        </w:rPr>
        <w:t>种货币：</w:t>
      </w:r>
    </w:p>
    <w:p w:rsidR="004A1DF5" w:rsidRDefault="004A1DF5">
      <w:pPr>
        <w:ind w:leftChars="300" w:left="720" w:firstLineChars="100" w:firstLine="240"/>
      </w:pPr>
      <w:r>
        <w:rPr>
          <w:rFonts w:hint="eastAsia"/>
        </w:rPr>
        <w:t>（</w:t>
      </w:r>
      <w:r>
        <w:rPr>
          <w:rFonts w:hint="eastAsia"/>
        </w:rPr>
        <w:t>1</w:t>
      </w:r>
      <w:r>
        <w:rPr>
          <w:rFonts w:hint="eastAsia"/>
        </w:rPr>
        <w:t>）交易货币：需扣费业务的交易货币</w:t>
      </w:r>
    </w:p>
    <w:p w:rsidR="004A1DF5" w:rsidRDefault="004A1DF5">
      <w:pPr>
        <w:ind w:leftChars="300" w:left="720" w:firstLineChars="100" w:firstLine="240"/>
      </w:pPr>
      <w:r>
        <w:rPr>
          <w:rFonts w:hint="eastAsia"/>
        </w:rPr>
        <w:t>（</w:t>
      </w:r>
      <w:r>
        <w:rPr>
          <w:rFonts w:hint="eastAsia"/>
        </w:rPr>
        <w:t>2</w:t>
      </w:r>
      <w:r>
        <w:rPr>
          <w:rFonts w:hint="eastAsia"/>
        </w:rPr>
        <w:t>）计费货币：对费用进行标价的货币</w:t>
      </w:r>
    </w:p>
    <w:p w:rsidR="004A1DF5" w:rsidRDefault="004A1DF5">
      <w:pPr>
        <w:ind w:leftChars="300" w:left="720" w:firstLineChars="100" w:firstLine="240"/>
      </w:pPr>
      <w:r>
        <w:rPr>
          <w:rFonts w:hint="eastAsia"/>
        </w:rPr>
        <w:t>（</w:t>
      </w:r>
      <w:r>
        <w:rPr>
          <w:rFonts w:hint="eastAsia"/>
        </w:rPr>
        <w:t>3</w:t>
      </w:r>
      <w:r>
        <w:rPr>
          <w:rFonts w:hint="eastAsia"/>
        </w:rPr>
        <w:t>）金额分档货币：采用金额分档时，分档金额的货币</w:t>
      </w:r>
    </w:p>
    <w:p w:rsidR="004A1DF5" w:rsidRDefault="004A1DF5">
      <w:pPr>
        <w:ind w:leftChars="300" w:left="720" w:firstLineChars="100" w:firstLine="240"/>
      </w:pPr>
      <w:r>
        <w:rPr>
          <w:rFonts w:hint="eastAsia"/>
        </w:rPr>
        <w:t>（</w:t>
      </w:r>
      <w:r>
        <w:rPr>
          <w:rFonts w:hint="eastAsia"/>
        </w:rPr>
        <w:t>4</w:t>
      </w:r>
      <w:r>
        <w:rPr>
          <w:rFonts w:hint="eastAsia"/>
        </w:rPr>
        <w:t>）扣费货币：最终进行扣费时使用的货币</w:t>
      </w:r>
    </w:p>
    <w:p w:rsidR="004A1DF5" w:rsidRDefault="004A1DF5">
      <w:pPr>
        <w:ind w:firstLineChars="200" w:firstLine="480"/>
      </w:pPr>
      <w:r>
        <w:rPr>
          <w:rFonts w:hint="eastAsia"/>
        </w:rPr>
        <w:t>8</w:t>
      </w:r>
      <w:r>
        <w:rPr>
          <w:rFonts w:hint="eastAsia"/>
        </w:rPr>
        <w:t>、关于计费货币：</w:t>
      </w:r>
    </w:p>
    <w:p w:rsidR="004A1DF5" w:rsidRDefault="004A1DF5">
      <w:pPr>
        <w:ind w:leftChars="300" w:left="720" w:firstLineChars="100" w:firstLine="240"/>
      </w:pPr>
      <w:r>
        <w:rPr>
          <w:rFonts w:hint="eastAsia"/>
        </w:rPr>
        <w:t>（</w:t>
      </w:r>
      <w:r>
        <w:rPr>
          <w:rFonts w:hint="eastAsia"/>
        </w:rPr>
        <w:t>1</w:t>
      </w:r>
      <w:r>
        <w:rPr>
          <w:rFonts w:hint="eastAsia"/>
        </w:rPr>
        <w:t>）在按金额分档，且每档按比率收费的情况下，计费标准以“金额分档货币”的货币种类进行标价，计费时按当日中间价折算成“计费货币”</w:t>
      </w:r>
      <w:r>
        <w:rPr>
          <w:rFonts w:hint="eastAsia"/>
        </w:rPr>
        <w:lastRenderedPageBreak/>
        <w:t>的货币种类进行计费。</w:t>
      </w:r>
    </w:p>
    <w:p w:rsidR="004A1DF5" w:rsidRDefault="004A1DF5">
      <w:pPr>
        <w:ind w:leftChars="300" w:left="720" w:firstLineChars="100" w:firstLine="240"/>
      </w:pPr>
      <w:r>
        <w:rPr>
          <w:rFonts w:hint="eastAsia"/>
        </w:rPr>
        <w:t>（</w:t>
      </w:r>
      <w:r>
        <w:rPr>
          <w:rFonts w:hint="eastAsia"/>
        </w:rPr>
        <w:t>2</w:t>
      </w:r>
      <w:r>
        <w:rPr>
          <w:rFonts w:hint="eastAsia"/>
        </w:rPr>
        <w:t>）除第（</w:t>
      </w:r>
      <w:r>
        <w:rPr>
          <w:rFonts w:hint="eastAsia"/>
        </w:rPr>
        <w:t>1</w:t>
      </w:r>
      <w:r>
        <w:rPr>
          <w:rFonts w:hint="eastAsia"/>
        </w:rPr>
        <w:t>）点的情况外，计费标准统一以“计费货币”的货币种类进行标价。即计算收费金额时使用“计费货币”的货币种类。</w:t>
      </w:r>
    </w:p>
    <w:p w:rsidR="004A1DF5" w:rsidRDefault="004A1DF5">
      <w:pPr>
        <w:ind w:leftChars="300" w:left="720" w:firstLineChars="100" w:firstLine="240"/>
      </w:pPr>
      <w:r>
        <w:rPr>
          <w:rFonts w:hint="eastAsia"/>
        </w:rPr>
        <w:t>（</w:t>
      </w:r>
      <w:r>
        <w:rPr>
          <w:rFonts w:hint="eastAsia"/>
        </w:rPr>
        <w:t>3</w:t>
      </w:r>
      <w:r>
        <w:rPr>
          <w:rFonts w:hint="eastAsia"/>
        </w:rPr>
        <w:t>）“收费最小金额”、“收费最大金额”、“本档收费最小金额”、“本档收费最大金额”均用“计费货币”的货币种类进行标价。</w:t>
      </w:r>
    </w:p>
    <w:p w:rsidR="004A1DF5" w:rsidRDefault="004A1DF5">
      <w:pPr>
        <w:ind w:firstLineChars="200" w:firstLine="480"/>
      </w:pPr>
      <w:r>
        <w:rPr>
          <w:rFonts w:hint="eastAsia"/>
        </w:rPr>
        <w:t>9</w:t>
      </w:r>
      <w:r>
        <w:rPr>
          <w:rFonts w:hint="eastAsia"/>
        </w:rPr>
        <w:t>、关于扣费货币：</w:t>
      </w:r>
    </w:p>
    <w:p w:rsidR="004A1DF5" w:rsidRDefault="004A1DF5">
      <w:pPr>
        <w:ind w:leftChars="300" w:left="720" w:firstLineChars="100" w:firstLine="240"/>
      </w:pPr>
      <w:r>
        <w:rPr>
          <w:rFonts w:hint="eastAsia"/>
        </w:rPr>
        <w:t>（</w:t>
      </w:r>
      <w:r>
        <w:rPr>
          <w:rFonts w:hint="eastAsia"/>
        </w:rPr>
        <w:t>1</w:t>
      </w:r>
      <w:r>
        <w:rPr>
          <w:rFonts w:hint="eastAsia"/>
        </w:rPr>
        <w:t>）需扣费业务如指定扣费货币，费用系统计费后则按照业务指定的扣费货币（或折算成指定的扣费货币）进行扣费。</w:t>
      </w:r>
    </w:p>
    <w:p w:rsidR="004A1DF5" w:rsidRDefault="004A1DF5">
      <w:pPr>
        <w:ind w:leftChars="300" w:left="720" w:firstLineChars="100" w:firstLine="240"/>
      </w:pPr>
      <w:r>
        <w:rPr>
          <w:rFonts w:hint="eastAsia"/>
        </w:rPr>
        <w:t>（</w:t>
      </w:r>
      <w:r>
        <w:rPr>
          <w:rFonts w:hint="eastAsia"/>
        </w:rPr>
        <w:t>2</w:t>
      </w:r>
      <w:r>
        <w:rPr>
          <w:rFonts w:hint="eastAsia"/>
        </w:rPr>
        <w:t>）需扣费业务如没有指定扣费货币，费用系统统一使用收费标准中设定的计费货币作为扣费货币。如交易货币（或分档货币）与计费货币不一致时，系统统一按中间价折算成计费货币，并做为扣费货币进行扣费。</w:t>
      </w:r>
    </w:p>
    <w:p w:rsidR="004A1DF5" w:rsidRDefault="004A1DF5">
      <w:pPr>
        <w:ind w:leftChars="300" w:left="720" w:firstLineChars="100" w:firstLine="240"/>
      </w:pPr>
      <w:r>
        <w:rPr>
          <w:rFonts w:hint="eastAsia"/>
        </w:rPr>
        <w:t>（</w:t>
      </w:r>
      <w:r>
        <w:rPr>
          <w:rFonts w:hint="eastAsia"/>
        </w:rPr>
        <w:t>3</w:t>
      </w:r>
      <w:r>
        <w:rPr>
          <w:rFonts w:hint="eastAsia"/>
        </w:rPr>
        <w:t>）如需扣费业务指定的交易户口存在“扣费协议”，则费用按以下原则进行处理：</w:t>
      </w:r>
    </w:p>
    <w:p w:rsidR="004A1DF5" w:rsidRDefault="004A1DF5">
      <w:pPr>
        <w:ind w:leftChars="400" w:left="960" w:firstLineChars="200" w:firstLine="480"/>
      </w:pPr>
      <w:r>
        <w:rPr>
          <w:rFonts w:hint="eastAsia"/>
        </w:rPr>
        <w:t>A</w:t>
      </w:r>
      <w:r>
        <w:rPr>
          <w:rFonts w:hint="eastAsia"/>
        </w:rPr>
        <w:t>、需扣费业务如没有指定扣费货币的，费用系统按“收费标准”中的计费货币，查找扣费协议，并按协议内容规定的方式进行扣费。</w:t>
      </w:r>
    </w:p>
    <w:p w:rsidR="004A1DF5" w:rsidRDefault="004A1DF5">
      <w:pPr>
        <w:ind w:leftChars="400" w:left="960" w:firstLineChars="200" w:firstLine="480"/>
      </w:pPr>
      <w:r>
        <w:rPr>
          <w:rFonts w:hint="eastAsia"/>
        </w:rPr>
        <w:t>B</w:t>
      </w:r>
      <w:r>
        <w:rPr>
          <w:rFonts w:hint="eastAsia"/>
        </w:rPr>
        <w:t>、需扣费业务如指定了扣费货币的，费用系统按指定的扣费货币查找扣费协议，并按协议规定的方式进行扣费。</w:t>
      </w:r>
    </w:p>
    <w:p w:rsidR="004A1DF5" w:rsidRDefault="004A1DF5">
      <w:pPr>
        <w:ind w:firstLineChars="200" w:firstLine="480"/>
      </w:pPr>
      <w:r>
        <w:rPr>
          <w:rFonts w:hint="eastAsia"/>
        </w:rPr>
        <w:t>10</w:t>
      </w:r>
      <w:r>
        <w:rPr>
          <w:rFonts w:hint="eastAsia"/>
        </w:rPr>
        <w:t>、收费定义表中的“促销期折扣”的含义是：促销期内对客户收费的折扣值，</w:t>
      </w:r>
      <w:r>
        <w:rPr>
          <w:rFonts w:ascii="宋体" w:hint="eastAsia"/>
        </w:rPr>
        <w:t>按照</w:t>
      </w:r>
      <w:r>
        <w:t>0-100</w:t>
      </w:r>
      <w:r>
        <w:rPr>
          <w:rFonts w:ascii="宋体" w:hint="eastAsia"/>
        </w:rPr>
        <w:t>之间取百分比值，</w:t>
      </w:r>
      <w:r>
        <w:rPr>
          <w:rFonts w:hint="eastAsia"/>
        </w:rPr>
        <w:t>80</w:t>
      </w:r>
      <w:r>
        <w:rPr>
          <w:rFonts w:hint="eastAsia"/>
        </w:rPr>
        <w:t>表示对客户收原费用的</w:t>
      </w:r>
      <w:r>
        <w:rPr>
          <w:rFonts w:hint="eastAsia"/>
        </w:rPr>
        <w:t>80</w:t>
      </w:r>
      <w:r>
        <w:rPr>
          <w:rFonts w:hint="eastAsia"/>
        </w:rPr>
        <w:t>％，</w:t>
      </w:r>
      <w:r>
        <w:rPr>
          <w:rFonts w:hint="eastAsia"/>
        </w:rPr>
        <w:t>0</w:t>
      </w:r>
      <w:r>
        <w:rPr>
          <w:rFonts w:hint="eastAsia"/>
        </w:rPr>
        <w:t>表示免费。</w:t>
      </w:r>
    </w:p>
    <w:p w:rsidR="004A1DF5" w:rsidRDefault="004A1DF5">
      <w:pPr>
        <w:ind w:firstLineChars="200" w:firstLine="480"/>
      </w:pPr>
      <w:r>
        <w:rPr>
          <w:rFonts w:hint="eastAsia"/>
        </w:rPr>
        <w:t>11</w:t>
      </w:r>
      <w:r>
        <w:rPr>
          <w:rFonts w:hint="eastAsia"/>
        </w:rPr>
        <w:t>、如果某项业务有提供功能，允许柜员手工输入费用的折扣值，则收费定义表中的“折扣上限、折扣下限、促销期折扣上限、促销期折扣下限”对柜员输入折扣值的上下限进行控制。上下限为</w:t>
      </w:r>
      <w:r>
        <w:rPr>
          <w:rFonts w:hint="eastAsia"/>
        </w:rPr>
        <w:t>0</w:t>
      </w:r>
      <w:r>
        <w:rPr>
          <w:rFonts w:hint="eastAsia"/>
        </w:rPr>
        <w:t>时，系统将对柜员输入的折扣值不进行控制；不为</w:t>
      </w:r>
      <w:r>
        <w:rPr>
          <w:rFonts w:hint="eastAsia"/>
        </w:rPr>
        <w:t>0</w:t>
      </w:r>
      <w:r>
        <w:rPr>
          <w:rFonts w:hint="eastAsia"/>
        </w:rPr>
        <w:t>时，系统将对柜员输入的折扣值进行控制，即必须为上、下限区间值，否则系统将按折扣上限（实际值大于折扣上限）或折扣下限（实际值小于折扣下限）进行计费。</w:t>
      </w:r>
    </w:p>
    <w:p w:rsidR="004A1DF5" w:rsidRDefault="004A1DF5">
      <w:pPr>
        <w:ind w:firstLineChars="200" w:firstLine="480"/>
      </w:pPr>
      <w:r>
        <w:rPr>
          <w:rFonts w:hint="eastAsia"/>
        </w:rPr>
        <w:t>12</w:t>
      </w:r>
      <w:r>
        <w:rPr>
          <w:rFonts w:hint="eastAsia"/>
        </w:rPr>
        <w:t>、收费标准表和收费定义表中的“维护机构”参数应设置为本分行机构，否则可能导致不能维护本分行设置的收费标准或定义的情况发生。</w:t>
      </w:r>
    </w:p>
    <w:p w:rsidR="004A1DF5" w:rsidRDefault="004A1DF5">
      <w:pPr>
        <w:ind w:firstLineChars="200" w:firstLine="480"/>
      </w:pPr>
      <w:r>
        <w:rPr>
          <w:rFonts w:hint="eastAsia"/>
        </w:rPr>
        <w:t>13</w:t>
      </w:r>
      <w:r>
        <w:rPr>
          <w:rFonts w:hint="eastAsia"/>
        </w:rPr>
        <w:t>、收费定义表中，交易货币以“</w:t>
      </w:r>
      <w:r>
        <w:rPr>
          <w:rFonts w:hint="eastAsia"/>
        </w:rPr>
        <w:t>00-</w:t>
      </w:r>
      <w:r>
        <w:rPr>
          <w:rFonts w:hint="eastAsia"/>
        </w:rPr>
        <w:t>默认货币”作为默认值；客户分类值以“空”作为默认值（普通客户的客户分类值是“空”，与默认值相同）。</w:t>
      </w:r>
    </w:p>
    <w:p w:rsidR="004A1DF5" w:rsidRDefault="004A1DF5">
      <w:pPr>
        <w:ind w:firstLineChars="200" w:firstLine="480"/>
      </w:pPr>
      <w:r>
        <w:rPr>
          <w:rFonts w:hint="eastAsia"/>
        </w:rPr>
        <w:lastRenderedPageBreak/>
        <w:t>14</w:t>
      </w:r>
      <w:r>
        <w:rPr>
          <w:rFonts w:hint="eastAsia"/>
        </w:rPr>
        <w:t>、当系统进行计费，读取收费定义时，按以下顺序使用组合条件进行搜索，搜索收费定义中有没有与业务相匹配的记录，每种组合条件必须同时匹配，否则使用下一种组合条件进行搜索：</w:t>
      </w:r>
    </w:p>
    <w:p w:rsidR="004A1DF5" w:rsidRDefault="004A1DF5">
      <w:pPr>
        <w:ind w:firstLineChars="200" w:firstLine="480"/>
      </w:pPr>
      <w:r>
        <w:rPr>
          <w:rFonts w:hint="eastAsia"/>
        </w:rPr>
        <w:t>（</w:t>
      </w:r>
      <w:r>
        <w:rPr>
          <w:rFonts w:hint="eastAsia"/>
        </w:rPr>
        <w:t>1</w:t>
      </w:r>
      <w:r>
        <w:rPr>
          <w:rFonts w:hint="eastAsia"/>
        </w:rPr>
        <w:t>）交易货币（指定）＋客户分类值（指定）＋按机构号由下级向上级</w:t>
      </w:r>
    </w:p>
    <w:p w:rsidR="004A1DF5" w:rsidRDefault="004A1DF5">
      <w:pPr>
        <w:ind w:firstLineChars="200" w:firstLine="480"/>
      </w:pPr>
      <w:r>
        <w:rPr>
          <w:rFonts w:hint="eastAsia"/>
        </w:rPr>
        <w:t>（</w:t>
      </w:r>
      <w:r>
        <w:rPr>
          <w:rFonts w:hint="eastAsia"/>
        </w:rPr>
        <w:t>2</w:t>
      </w:r>
      <w:r>
        <w:rPr>
          <w:rFonts w:hint="eastAsia"/>
        </w:rPr>
        <w:t>）交易货币（默认）＋客户分类值（指定）＋按机构号由下级向上级</w:t>
      </w:r>
    </w:p>
    <w:p w:rsidR="004A1DF5" w:rsidRDefault="004A1DF5">
      <w:pPr>
        <w:ind w:firstLineChars="200" w:firstLine="480"/>
      </w:pPr>
      <w:r>
        <w:rPr>
          <w:rFonts w:hint="eastAsia"/>
        </w:rPr>
        <w:t>（</w:t>
      </w:r>
      <w:r>
        <w:rPr>
          <w:rFonts w:hint="eastAsia"/>
        </w:rPr>
        <w:t>3</w:t>
      </w:r>
      <w:r>
        <w:rPr>
          <w:rFonts w:hint="eastAsia"/>
        </w:rPr>
        <w:t>）交易货币（指定）＋客户分类值（默认）＋按机构号由下级向上级</w:t>
      </w:r>
    </w:p>
    <w:p w:rsidR="004A1DF5" w:rsidRDefault="004A1DF5">
      <w:pPr>
        <w:ind w:firstLineChars="200" w:firstLine="480"/>
      </w:pPr>
      <w:r>
        <w:rPr>
          <w:rFonts w:hint="eastAsia"/>
        </w:rPr>
        <w:t>（</w:t>
      </w:r>
      <w:r>
        <w:rPr>
          <w:rFonts w:hint="eastAsia"/>
        </w:rPr>
        <w:t>4</w:t>
      </w:r>
      <w:r>
        <w:rPr>
          <w:rFonts w:hint="eastAsia"/>
        </w:rPr>
        <w:t>）交易货币（默认）＋客户分类值（默认）＋按机构号由下级向上级</w:t>
      </w:r>
    </w:p>
    <w:p w:rsidR="004A1DF5" w:rsidRDefault="004A1DF5">
      <w:pPr>
        <w:ind w:firstLineChars="200" w:firstLine="480"/>
      </w:pPr>
      <w:r>
        <w:rPr>
          <w:rFonts w:hint="eastAsia"/>
        </w:rPr>
        <w:t>15</w:t>
      </w:r>
      <w:r>
        <w:rPr>
          <w:rFonts w:hint="eastAsia"/>
        </w:rPr>
        <w:t>、新增的收费标准，必须要新增对应的收费定义才能生效。</w:t>
      </w:r>
    </w:p>
    <w:p w:rsidR="004A1DF5" w:rsidRDefault="004A1DF5">
      <w:pPr>
        <w:ind w:firstLineChars="200" w:firstLine="480"/>
      </w:pPr>
      <w:r>
        <w:rPr>
          <w:rFonts w:hint="eastAsia"/>
        </w:rPr>
        <w:t>16</w:t>
      </w:r>
      <w:r>
        <w:rPr>
          <w:rFonts w:hint="eastAsia"/>
        </w:rPr>
        <w:t>、对未生效的收费标准和收费定义进行删除，系统对该记录做物理删除；对已生效的收费标准和收费定义进行删除，系统对该记录不做物理删除，而是置失效日期为删除日。</w:t>
      </w:r>
    </w:p>
    <w:p w:rsidR="004A1DF5" w:rsidRDefault="004A1DF5">
      <w:pPr>
        <w:pStyle w:val="6"/>
        <w:spacing w:line="360" w:lineRule="auto"/>
      </w:pPr>
      <w:r>
        <w:rPr>
          <w:rFonts w:hint="eastAsia"/>
        </w:rPr>
        <w:t>（五）操作步骤</w:t>
      </w:r>
    </w:p>
    <w:p w:rsidR="004A1DF5" w:rsidRDefault="004A1DF5" w:rsidP="00C85378">
      <w:pPr>
        <w:numPr>
          <w:ilvl w:val="1"/>
          <w:numId w:val="181"/>
        </w:numPr>
        <w:tabs>
          <w:tab w:val="left" w:pos="360"/>
        </w:tabs>
        <w:ind w:left="360" w:hanging="360"/>
        <w:rPr>
          <w:b/>
          <w:bCs/>
        </w:rPr>
      </w:pPr>
      <w:r>
        <w:rPr>
          <w:rFonts w:hint="eastAsia"/>
          <w:b/>
          <w:bCs/>
        </w:rPr>
        <w:t>新增收费项目、收费标准、收费定义</w:t>
      </w:r>
    </w:p>
    <w:p w:rsidR="004A1DF5" w:rsidRDefault="004A1DF5">
      <w:pPr>
        <w:ind w:firstLineChars="200" w:firstLine="480"/>
        <w:rPr>
          <w:rFonts w:ascii="宋体"/>
          <w:szCs w:val="21"/>
        </w:rPr>
      </w:pPr>
      <w:r>
        <w:rPr>
          <w:rFonts w:hint="eastAsia"/>
        </w:rPr>
        <w:t>1</w:t>
      </w:r>
      <w:r>
        <w:rPr>
          <w:rFonts w:hint="eastAsia"/>
        </w:rPr>
        <w:t>、用户选择系统导航－公共管理－业务参数管理－收费参数管理，或者输入业务代码</w:t>
      </w:r>
      <w:r>
        <w:rPr>
          <w:rFonts w:hint="eastAsia"/>
        </w:rPr>
        <w:t>9308</w:t>
      </w:r>
      <w:r>
        <w:rPr>
          <w:rFonts w:hint="eastAsia"/>
        </w:rPr>
        <w:t>，进入收费参数管理界面。</w:t>
      </w:r>
    </w:p>
    <w:p w:rsidR="004A1DF5" w:rsidRDefault="004A1DF5">
      <w:pPr>
        <w:ind w:firstLineChars="200" w:firstLine="480"/>
      </w:pPr>
      <w:r>
        <w:rPr>
          <w:rFonts w:hint="eastAsia"/>
        </w:rPr>
        <w:t>2</w:t>
      </w:r>
      <w:r>
        <w:rPr>
          <w:rFonts w:hint="eastAsia"/>
        </w:rPr>
        <w:t>、分别选择</w:t>
      </w:r>
      <w:r w:rsidR="0004090F">
        <w:rPr>
          <w:rFonts w:ascii="宋体" w:hint="eastAsia"/>
          <w:noProof/>
          <w:kern w:val="0"/>
          <w:szCs w:val="18"/>
        </w:rPr>
        <w:drawing>
          <wp:inline distT="0" distB="0" distL="0" distR="0">
            <wp:extent cx="2324100" cy="238125"/>
            <wp:effectExtent l="1905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592" cstate="print"/>
                    <a:srcRect/>
                    <a:stretch>
                      <a:fillRect/>
                    </a:stretch>
                  </pic:blipFill>
                  <pic:spPr bwMode="auto">
                    <a:xfrm>
                      <a:off x="0" y="0"/>
                      <a:ext cx="2324100" cy="238125"/>
                    </a:xfrm>
                    <a:prstGeom prst="rect">
                      <a:avLst/>
                    </a:prstGeom>
                    <a:noFill/>
                    <a:ln w="9525">
                      <a:noFill/>
                      <a:miter lim="800000"/>
                      <a:headEnd/>
                      <a:tailEnd/>
                    </a:ln>
                  </pic:spPr>
                </pic:pic>
              </a:graphicData>
            </a:graphic>
          </wp:inline>
        </w:drawing>
      </w:r>
      <w:r>
        <w:rPr>
          <w:rFonts w:hint="eastAsia"/>
        </w:rPr>
        <w:t>选项卡，点击</w:t>
      </w:r>
      <w:r>
        <w:rPr>
          <w:rFonts w:ascii="宋体" w:hint="eastAsia"/>
          <w:kern w:val="0"/>
          <w:szCs w:val="18"/>
          <w:lang w:val="zh-CN"/>
        </w:rPr>
        <w:t>“新增2”</w:t>
      </w:r>
      <w:r>
        <w:rPr>
          <w:rFonts w:hint="eastAsia"/>
        </w:rPr>
        <w:t>按钮，进入新增界面。</w:t>
      </w:r>
    </w:p>
    <w:p w:rsidR="004A1DF5" w:rsidRDefault="004A1DF5">
      <w:pPr>
        <w:ind w:firstLineChars="200" w:firstLine="480"/>
      </w:pPr>
      <w:r>
        <w:rPr>
          <w:rFonts w:hint="eastAsia"/>
        </w:rPr>
        <w:t>3</w:t>
      </w:r>
      <w:r>
        <w:rPr>
          <w:rFonts w:hint="eastAsia"/>
        </w:rPr>
        <w:t>、新增“收费项目”操作说明：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60"/>
        <w:gridCol w:w="2439"/>
        <w:gridCol w:w="4581"/>
      </w:tblGrid>
      <w:tr w:rsidR="004A1DF5">
        <w:trPr>
          <w:tblHeader/>
        </w:trPr>
        <w:tc>
          <w:tcPr>
            <w:tcW w:w="1260" w:type="dxa"/>
          </w:tcPr>
          <w:p w:rsidR="004A1DF5" w:rsidRDefault="004A1DF5">
            <w:pPr>
              <w:spacing w:line="240" w:lineRule="auto"/>
              <w:rPr>
                <w:b/>
                <w:bCs/>
                <w:sz w:val="21"/>
              </w:rPr>
            </w:pPr>
            <w:r>
              <w:rPr>
                <w:rFonts w:hint="eastAsia"/>
                <w:b/>
                <w:bCs/>
                <w:sz w:val="21"/>
              </w:rPr>
              <w:t>操作步骤</w:t>
            </w:r>
          </w:p>
        </w:tc>
        <w:tc>
          <w:tcPr>
            <w:tcW w:w="2439" w:type="dxa"/>
          </w:tcPr>
          <w:p w:rsidR="004A1DF5" w:rsidRDefault="004A1DF5">
            <w:pPr>
              <w:spacing w:line="240" w:lineRule="auto"/>
              <w:ind w:firstLineChars="100" w:firstLine="211"/>
              <w:rPr>
                <w:b/>
                <w:bCs/>
                <w:sz w:val="21"/>
              </w:rPr>
            </w:pPr>
            <w:r>
              <w:rPr>
                <w:rFonts w:hint="eastAsia"/>
                <w:b/>
                <w:bCs/>
                <w:sz w:val="21"/>
              </w:rPr>
              <w:t>柜员操作说明</w:t>
            </w:r>
          </w:p>
        </w:tc>
        <w:tc>
          <w:tcPr>
            <w:tcW w:w="4581" w:type="dxa"/>
          </w:tcPr>
          <w:p w:rsidR="004A1DF5" w:rsidRDefault="004A1DF5">
            <w:pPr>
              <w:spacing w:line="240" w:lineRule="auto"/>
              <w:rPr>
                <w:sz w:val="21"/>
              </w:rPr>
            </w:pPr>
            <w:r>
              <w:rPr>
                <w:rFonts w:hint="eastAsia"/>
                <w:b/>
                <w:bCs/>
                <w:sz w:val="21"/>
              </w:rPr>
              <w:t>系统控制说明</w:t>
            </w:r>
          </w:p>
        </w:tc>
      </w:tr>
      <w:tr w:rsidR="004A1DF5">
        <w:tc>
          <w:tcPr>
            <w:tcW w:w="1260" w:type="dxa"/>
          </w:tcPr>
          <w:p w:rsidR="004A1DF5" w:rsidRDefault="004A1DF5">
            <w:pPr>
              <w:spacing w:line="240" w:lineRule="auto"/>
              <w:jc w:val="center"/>
              <w:rPr>
                <w:sz w:val="21"/>
              </w:rPr>
            </w:pPr>
            <w:r>
              <w:rPr>
                <w:rFonts w:hint="eastAsia"/>
                <w:sz w:val="21"/>
              </w:rPr>
              <w:t>1</w:t>
            </w:r>
          </w:p>
        </w:tc>
        <w:tc>
          <w:tcPr>
            <w:tcW w:w="2439" w:type="dxa"/>
          </w:tcPr>
          <w:p w:rsidR="004A1DF5" w:rsidRDefault="004A1DF5">
            <w:pPr>
              <w:spacing w:line="240" w:lineRule="auto"/>
              <w:rPr>
                <w:sz w:val="21"/>
              </w:rPr>
            </w:pPr>
            <w:r>
              <w:rPr>
                <w:rFonts w:hint="eastAsia"/>
                <w:sz w:val="21"/>
              </w:rPr>
              <w:t>输入</w:t>
            </w:r>
            <w:r>
              <w:rPr>
                <w:rFonts w:hint="eastAsia"/>
                <w:sz w:val="21"/>
              </w:rPr>
              <w:t>5</w:t>
            </w:r>
            <w:r>
              <w:rPr>
                <w:rFonts w:hint="eastAsia"/>
                <w:sz w:val="21"/>
              </w:rPr>
              <w:t>位数字的收费项目编码</w:t>
            </w:r>
          </w:p>
        </w:tc>
        <w:tc>
          <w:tcPr>
            <w:tcW w:w="4581" w:type="dxa"/>
          </w:tcPr>
          <w:p w:rsidR="004A1DF5" w:rsidRDefault="004A1DF5">
            <w:pPr>
              <w:spacing w:line="240" w:lineRule="auto"/>
              <w:rPr>
                <w:sz w:val="21"/>
              </w:rPr>
            </w:pPr>
            <w:r>
              <w:rPr>
                <w:rFonts w:hint="eastAsia"/>
                <w:sz w:val="21"/>
              </w:rPr>
              <w:t>系统规定：第一位数字为</w:t>
            </w:r>
            <w:r>
              <w:rPr>
                <w:rFonts w:hint="eastAsia"/>
                <w:sz w:val="21"/>
              </w:rPr>
              <w:t>1-</w:t>
            </w:r>
            <w:r>
              <w:rPr>
                <w:rFonts w:hint="eastAsia"/>
                <w:sz w:val="21"/>
              </w:rPr>
              <w:t>对公业务；</w:t>
            </w:r>
            <w:r>
              <w:rPr>
                <w:rFonts w:hint="eastAsia"/>
                <w:sz w:val="21"/>
              </w:rPr>
              <w:t>2-</w:t>
            </w:r>
            <w:r>
              <w:rPr>
                <w:rFonts w:hint="eastAsia"/>
                <w:sz w:val="21"/>
              </w:rPr>
              <w:t>个人银行业务；</w:t>
            </w:r>
            <w:r>
              <w:rPr>
                <w:rFonts w:hint="eastAsia"/>
                <w:sz w:val="21"/>
              </w:rPr>
              <w:t>3-</w:t>
            </w:r>
            <w:r>
              <w:rPr>
                <w:rFonts w:hint="eastAsia"/>
                <w:sz w:val="21"/>
              </w:rPr>
              <w:t>国际结算业务。</w:t>
            </w:r>
          </w:p>
        </w:tc>
      </w:tr>
      <w:tr w:rsidR="004A1DF5">
        <w:tc>
          <w:tcPr>
            <w:tcW w:w="1260" w:type="dxa"/>
          </w:tcPr>
          <w:p w:rsidR="004A1DF5" w:rsidRDefault="004A1DF5">
            <w:pPr>
              <w:spacing w:line="240" w:lineRule="auto"/>
              <w:jc w:val="center"/>
              <w:rPr>
                <w:sz w:val="21"/>
              </w:rPr>
            </w:pPr>
            <w:r>
              <w:rPr>
                <w:rFonts w:hint="eastAsia"/>
                <w:sz w:val="21"/>
              </w:rPr>
              <w:t>2</w:t>
            </w:r>
          </w:p>
        </w:tc>
        <w:tc>
          <w:tcPr>
            <w:tcW w:w="2439" w:type="dxa"/>
          </w:tcPr>
          <w:p w:rsidR="004A1DF5" w:rsidRDefault="004A1DF5">
            <w:pPr>
              <w:spacing w:line="240" w:lineRule="auto"/>
              <w:rPr>
                <w:sz w:val="21"/>
              </w:rPr>
            </w:pPr>
            <w:r>
              <w:rPr>
                <w:rFonts w:hint="eastAsia"/>
                <w:sz w:val="21"/>
              </w:rPr>
              <w:t>选择输入系统代码</w:t>
            </w:r>
          </w:p>
        </w:tc>
        <w:tc>
          <w:tcPr>
            <w:tcW w:w="4581" w:type="dxa"/>
          </w:tcPr>
          <w:p w:rsidR="004A1DF5" w:rsidRDefault="004A1DF5">
            <w:pPr>
              <w:pStyle w:val="20"/>
              <w:spacing w:beforeAutospacing="1" w:line="240" w:lineRule="auto"/>
              <w:ind w:firstLine="0"/>
              <w:jc w:val="left"/>
              <w:rPr>
                <w:sz w:val="21"/>
              </w:rPr>
            </w:pPr>
            <w:r>
              <w:rPr>
                <w:rFonts w:hint="eastAsia"/>
                <w:sz w:val="21"/>
              </w:rPr>
              <w:t>为空时，该收费项适用于所有业务系统。</w:t>
            </w:r>
          </w:p>
        </w:tc>
      </w:tr>
      <w:tr w:rsidR="004A1DF5">
        <w:tc>
          <w:tcPr>
            <w:tcW w:w="1260" w:type="dxa"/>
          </w:tcPr>
          <w:p w:rsidR="004A1DF5" w:rsidRDefault="004A1DF5">
            <w:pPr>
              <w:spacing w:line="240" w:lineRule="auto"/>
              <w:jc w:val="center"/>
              <w:rPr>
                <w:sz w:val="21"/>
              </w:rPr>
            </w:pPr>
            <w:r>
              <w:rPr>
                <w:rFonts w:hint="eastAsia"/>
                <w:sz w:val="21"/>
              </w:rPr>
              <w:t>3</w:t>
            </w:r>
          </w:p>
        </w:tc>
        <w:tc>
          <w:tcPr>
            <w:tcW w:w="2439" w:type="dxa"/>
          </w:tcPr>
          <w:p w:rsidR="004A1DF5" w:rsidRDefault="004A1DF5">
            <w:pPr>
              <w:spacing w:line="240" w:lineRule="auto"/>
              <w:rPr>
                <w:sz w:val="21"/>
              </w:rPr>
            </w:pPr>
            <w:r>
              <w:rPr>
                <w:rFonts w:hint="eastAsia"/>
                <w:sz w:val="21"/>
              </w:rPr>
              <w:t>输入收费项目名称</w:t>
            </w:r>
          </w:p>
        </w:tc>
        <w:tc>
          <w:tcPr>
            <w:tcW w:w="4581" w:type="dxa"/>
          </w:tcPr>
          <w:p w:rsidR="004A1DF5" w:rsidRDefault="004A1DF5">
            <w:pPr>
              <w:pStyle w:val="20"/>
              <w:spacing w:beforeAutospacing="1" w:line="240" w:lineRule="auto"/>
              <w:ind w:firstLine="0"/>
              <w:jc w:val="left"/>
              <w:rPr>
                <w:sz w:val="21"/>
              </w:rPr>
            </w:pPr>
            <w:r>
              <w:rPr>
                <w:rFonts w:hint="eastAsia"/>
                <w:sz w:val="21"/>
              </w:rPr>
              <w:t>系统控制可输入20个汉字</w:t>
            </w:r>
          </w:p>
        </w:tc>
      </w:tr>
      <w:tr w:rsidR="004A1DF5">
        <w:tc>
          <w:tcPr>
            <w:tcW w:w="1260" w:type="dxa"/>
          </w:tcPr>
          <w:p w:rsidR="004A1DF5" w:rsidRDefault="004A1DF5">
            <w:pPr>
              <w:spacing w:line="240" w:lineRule="auto"/>
              <w:jc w:val="center"/>
              <w:rPr>
                <w:sz w:val="21"/>
              </w:rPr>
            </w:pPr>
            <w:r>
              <w:rPr>
                <w:rFonts w:hint="eastAsia"/>
                <w:sz w:val="21"/>
              </w:rPr>
              <w:t>4</w:t>
            </w:r>
          </w:p>
        </w:tc>
        <w:tc>
          <w:tcPr>
            <w:tcW w:w="2439" w:type="dxa"/>
          </w:tcPr>
          <w:p w:rsidR="004A1DF5" w:rsidRDefault="004A1DF5">
            <w:pPr>
              <w:spacing w:line="240" w:lineRule="auto"/>
              <w:rPr>
                <w:sz w:val="21"/>
              </w:rPr>
            </w:pPr>
            <w:r>
              <w:rPr>
                <w:rFonts w:hint="eastAsia"/>
                <w:sz w:val="21"/>
              </w:rPr>
              <w:t>输入收费项目英文名称</w:t>
            </w:r>
          </w:p>
        </w:tc>
        <w:tc>
          <w:tcPr>
            <w:tcW w:w="4581" w:type="dxa"/>
          </w:tcPr>
          <w:p w:rsidR="004A1DF5" w:rsidRDefault="004A1DF5">
            <w:pPr>
              <w:pStyle w:val="20"/>
              <w:spacing w:beforeAutospacing="1" w:line="240" w:lineRule="auto"/>
              <w:ind w:firstLine="0"/>
              <w:jc w:val="left"/>
              <w:rPr>
                <w:sz w:val="21"/>
              </w:rPr>
            </w:pPr>
            <w:r>
              <w:rPr>
                <w:rFonts w:hint="eastAsia"/>
                <w:sz w:val="21"/>
              </w:rPr>
              <w:t>系统控制可输入60个英文字母</w:t>
            </w:r>
          </w:p>
        </w:tc>
      </w:tr>
      <w:tr w:rsidR="004A1DF5">
        <w:tc>
          <w:tcPr>
            <w:tcW w:w="1260" w:type="dxa"/>
          </w:tcPr>
          <w:p w:rsidR="004A1DF5" w:rsidRDefault="004A1DF5">
            <w:pPr>
              <w:spacing w:line="240" w:lineRule="auto"/>
              <w:jc w:val="center"/>
              <w:rPr>
                <w:sz w:val="21"/>
              </w:rPr>
            </w:pPr>
            <w:r>
              <w:rPr>
                <w:rFonts w:hint="eastAsia"/>
                <w:sz w:val="21"/>
              </w:rPr>
              <w:t>5</w:t>
            </w:r>
          </w:p>
        </w:tc>
        <w:tc>
          <w:tcPr>
            <w:tcW w:w="2439" w:type="dxa"/>
          </w:tcPr>
          <w:p w:rsidR="004A1DF5" w:rsidRDefault="004A1DF5">
            <w:pPr>
              <w:spacing w:line="240" w:lineRule="auto"/>
              <w:rPr>
                <w:sz w:val="21"/>
              </w:rPr>
            </w:pPr>
            <w:r>
              <w:rPr>
                <w:rFonts w:hint="eastAsia"/>
                <w:sz w:val="21"/>
              </w:rPr>
              <w:t>选择输入内部账户</w:t>
            </w:r>
          </w:p>
        </w:tc>
        <w:tc>
          <w:tcPr>
            <w:tcW w:w="4581" w:type="dxa"/>
          </w:tcPr>
          <w:p w:rsidR="004A1DF5" w:rsidRDefault="004A1DF5">
            <w:pPr>
              <w:pStyle w:val="20"/>
              <w:spacing w:beforeAutospacing="1" w:line="240" w:lineRule="auto"/>
              <w:ind w:firstLine="0"/>
              <w:jc w:val="left"/>
              <w:rPr>
                <w:sz w:val="21"/>
              </w:rPr>
            </w:pPr>
            <w:r>
              <w:rPr>
                <w:rFonts w:hint="eastAsia"/>
                <w:sz w:val="21"/>
              </w:rPr>
              <w:t>正确选择该收费项应入的费用收入账户，系统将把该收费项发生的费用记入该内部账户。</w:t>
            </w:r>
          </w:p>
        </w:tc>
      </w:tr>
      <w:tr w:rsidR="004A1DF5">
        <w:tc>
          <w:tcPr>
            <w:tcW w:w="1260" w:type="dxa"/>
          </w:tcPr>
          <w:p w:rsidR="004A1DF5" w:rsidRDefault="004A1DF5">
            <w:pPr>
              <w:spacing w:line="240" w:lineRule="auto"/>
              <w:jc w:val="center"/>
              <w:rPr>
                <w:sz w:val="21"/>
              </w:rPr>
            </w:pPr>
            <w:r>
              <w:rPr>
                <w:rFonts w:hint="eastAsia"/>
                <w:sz w:val="21"/>
              </w:rPr>
              <w:t>6</w:t>
            </w:r>
          </w:p>
        </w:tc>
        <w:tc>
          <w:tcPr>
            <w:tcW w:w="2439" w:type="dxa"/>
          </w:tcPr>
          <w:p w:rsidR="004A1DF5" w:rsidRDefault="004A1DF5">
            <w:pPr>
              <w:spacing w:line="240" w:lineRule="auto"/>
              <w:rPr>
                <w:sz w:val="21"/>
              </w:rPr>
            </w:pPr>
            <w:r>
              <w:rPr>
                <w:rFonts w:hint="eastAsia"/>
                <w:sz w:val="21"/>
              </w:rPr>
              <w:t>选择输入收费标准机构取值</w:t>
            </w:r>
          </w:p>
        </w:tc>
        <w:tc>
          <w:tcPr>
            <w:tcW w:w="4581" w:type="dxa"/>
          </w:tcPr>
          <w:p w:rsidR="004A1DF5" w:rsidRDefault="004A1DF5">
            <w:pPr>
              <w:pStyle w:val="20"/>
              <w:spacing w:beforeAutospacing="1" w:line="240" w:lineRule="auto"/>
              <w:ind w:firstLine="0"/>
              <w:jc w:val="left"/>
              <w:rPr>
                <w:sz w:val="21"/>
              </w:rPr>
            </w:pPr>
            <w:r>
              <w:rPr>
                <w:rFonts w:hint="eastAsia"/>
                <w:sz w:val="21"/>
              </w:rPr>
              <w:t>1、选择“0：开户地”，系统读取收费标准和收费定义时，根据交易户口开户地进行机构取值判断。</w:t>
            </w:r>
            <w:r>
              <w:rPr>
                <w:sz w:val="21"/>
              </w:rPr>
              <w:br/>
            </w:r>
            <w:r>
              <w:rPr>
                <w:rFonts w:hint="eastAsia"/>
                <w:sz w:val="21"/>
              </w:rPr>
              <w:t>2、选择“T：发生地”，系统读取收费标准和收费定义时，根据业务发生地进行机构取值判断。</w:t>
            </w:r>
          </w:p>
        </w:tc>
      </w:tr>
      <w:tr w:rsidR="004A1DF5">
        <w:tc>
          <w:tcPr>
            <w:tcW w:w="1260" w:type="dxa"/>
          </w:tcPr>
          <w:p w:rsidR="004A1DF5" w:rsidRDefault="004A1DF5">
            <w:pPr>
              <w:spacing w:line="240" w:lineRule="auto"/>
              <w:jc w:val="center"/>
              <w:rPr>
                <w:sz w:val="21"/>
              </w:rPr>
            </w:pPr>
            <w:r>
              <w:rPr>
                <w:rFonts w:hint="eastAsia"/>
                <w:sz w:val="21"/>
              </w:rPr>
              <w:t>7</w:t>
            </w:r>
          </w:p>
        </w:tc>
        <w:tc>
          <w:tcPr>
            <w:tcW w:w="2439" w:type="dxa"/>
          </w:tcPr>
          <w:p w:rsidR="004A1DF5" w:rsidRDefault="004A1DF5">
            <w:pPr>
              <w:spacing w:line="240" w:lineRule="auto"/>
              <w:rPr>
                <w:sz w:val="21"/>
              </w:rPr>
            </w:pPr>
            <w:r>
              <w:rPr>
                <w:rFonts w:hint="eastAsia"/>
                <w:sz w:val="21"/>
              </w:rPr>
              <w:t>输入客户分类标准</w:t>
            </w:r>
          </w:p>
        </w:tc>
        <w:tc>
          <w:tcPr>
            <w:tcW w:w="4581" w:type="dxa"/>
          </w:tcPr>
          <w:p w:rsidR="004A1DF5" w:rsidRDefault="004A1DF5">
            <w:pPr>
              <w:pStyle w:val="20"/>
              <w:spacing w:beforeAutospacing="1" w:line="240" w:lineRule="auto"/>
              <w:ind w:firstLine="0"/>
              <w:jc w:val="left"/>
              <w:rPr>
                <w:sz w:val="21"/>
              </w:rPr>
            </w:pPr>
            <w:r>
              <w:rPr>
                <w:rFonts w:hint="eastAsia"/>
                <w:sz w:val="21"/>
              </w:rPr>
              <w:t>系统将对该类别的客户进行优惠控制</w:t>
            </w:r>
          </w:p>
        </w:tc>
      </w:tr>
      <w:tr w:rsidR="004A1DF5">
        <w:tc>
          <w:tcPr>
            <w:tcW w:w="1260" w:type="dxa"/>
          </w:tcPr>
          <w:p w:rsidR="004A1DF5" w:rsidRDefault="004A1DF5">
            <w:pPr>
              <w:spacing w:line="240" w:lineRule="auto"/>
              <w:jc w:val="center"/>
              <w:rPr>
                <w:sz w:val="21"/>
              </w:rPr>
            </w:pPr>
            <w:r>
              <w:rPr>
                <w:rFonts w:hint="eastAsia"/>
                <w:sz w:val="21"/>
              </w:rPr>
              <w:t>8</w:t>
            </w:r>
          </w:p>
        </w:tc>
        <w:tc>
          <w:tcPr>
            <w:tcW w:w="2439" w:type="dxa"/>
          </w:tcPr>
          <w:p w:rsidR="004A1DF5" w:rsidRDefault="004A1DF5">
            <w:pPr>
              <w:spacing w:line="240" w:lineRule="auto"/>
              <w:rPr>
                <w:sz w:val="21"/>
              </w:rPr>
            </w:pPr>
            <w:r>
              <w:rPr>
                <w:rFonts w:hint="eastAsia"/>
                <w:sz w:val="21"/>
              </w:rPr>
              <w:t>选择输入协议标志</w:t>
            </w:r>
          </w:p>
        </w:tc>
        <w:tc>
          <w:tcPr>
            <w:tcW w:w="4581" w:type="dxa"/>
          </w:tcPr>
          <w:p w:rsidR="004A1DF5" w:rsidRDefault="004A1DF5">
            <w:pPr>
              <w:pStyle w:val="20"/>
              <w:spacing w:beforeAutospacing="1" w:line="240" w:lineRule="auto"/>
              <w:ind w:firstLine="0"/>
              <w:jc w:val="left"/>
              <w:rPr>
                <w:sz w:val="21"/>
              </w:rPr>
            </w:pPr>
            <w:r>
              <w:rPr>
                <w:rFonts w:hint="eastAsia"/>
                <w:sz w:val="21"/>
              </w:rPr>
              <w:t>一般情况下，选择“允许”，否则该收费项将不支持客户协议。</w:t>
            </w:r>
          </w:p>
        </w:tc>
      </w:tr>
      <w:tr w:rsidR="004A1DF5">
        <w:tc>
          <w:tcPr>
            <w:tcW w:w="1260" w:type="dxa"/>
          </w:tcPr>
          <w:p w:rsidR="004A1DF5" w:rsidRDefault="004A1DF5">
            <w:pPr>
              <w:spacing w:line="240" w:lineRule="auto"/>
              <w:jc w:val="center"/>
              <w:rPr>
                <w:sz w:val="21"/>
              </w:rPr>
            </w:pPr>
            <w:r>
              <w:rPr>
                <w:rFonts w:hint="eastAsia"/>
                <w:sz w:val="21"/>
              </w:rPr>
              <w:t>9</w:t>
            </w:r>
          </w:p>
        </w:tc>
        <w:tc>
          <w:tcPr>
            <w:tcW w:w="2439" w:type="dxa"/>
          </w:tcPr>
          <w:p w:rsidR="004A1DF5" w:rsidRDefault="004A1DF5">
            <w:pPr>
              <w:spacing w:line="240" w:lineRule="auto"/>
              <w:rPr>
                <w:sz w:val="21"/>
              </w:rPr>
            </w:pPr>
            <w:r>
              <w:rPr>
                <w:rFonts w:hint="eastAsia"/>
                <w:sz w:val="21"/>
              </w:rPr>
              <w:t>点击“确认”按钮</w:t>
            </w:r>
          </w:p>
        </w:tc>
        <w:tc>
          <w:tcPr>
            <w:tcW w:w="4581" w:type="dxa"/>
          </w:tcPr>
          <w:p w:rsidR="004A1DF5" w:rsidRDefault="004A1DF5">
            <w:pPr>
              <w:pStyle w:val="20"/>
              <w:spacing w:beforeAutospacing="1" w:line="240" w:lineRule="auto"/>
              <w:ind w:firstLine="0"/>
              <w:jc w:val="left"/>
              <w:rPr>
                <w:sz w:val="21"/>
              </w:rPr>
            </w:pPr>
            <w:r>
              <w:rPr>
                <w:rFonts w:hint="eastAsia"/>
                <w:sz w:val="21"/>
              </w:rPr>
              <w:t>系统显示交互信息窗口，提示主管授权</w:t>
            </w:r>
          </w:p>
        </w:tc>
      </w:tr>
      <w:tr w:rsidR="004A1DF5">
        <w:tc>
          <w:tcPr>
            <w:tcW w:w="1260" w:type="dxa"/>
          </w:tcPr>
          <w:p w:rsidR="004A1DF5" w:rsidRDefault="004A1DF5">
            <w:pPr>
              <w:spacing w:line="240" w:lineRule="auto"/>
              <w:jc w:val="center"/>
              <w:rPr>
                <w:sz w:val="21"/>
              </w:rPr>
            </w:pPr>
            <w:r>
              <w:rPr>
                <w:rFonts w:hint="eastAsia"/>
                <w:sz w:val="21"/>
              </w:rPr>
              <w:lastRenderedPageBreak/>
              <w:t>10</w:t>
            </w:r>
          </w:p>
        </w:tc>
        <w:tc>
          <w:tcPr>
            <w:tcW w:w="2439" w:type="dxa"/>
          </w:tcPr>
          <w:p w:rsidR="004A1DF5" w:rsidRDefault="004A1DF5">
            <w:pPr>
              <w:spacing w:line="240" w:lineRule="auto"/>
              <w:rPr>
                <w:sz w:val="21"/>
              </w:rPr>
            </w:pPr>
            <w:r>
              <w:rPr>
                <w:rFonts w:hint="eastAsia"/>
                <w:sz w:val="21"/>
              </w:rPr>
              <w:t>主管同步授权</w:t>
            </w:r>
          </w:p>
        </w:tc>
        <w:tc>
          <w:tcPr>
            <w:tcW w:w="4581" w:type="dxa"/>
          </w:tcPr>
          <w:p w:rsidR="004A1DF5" w:rsidRDefault="004A1DF5">
            <w:pPr>
              <w:pStyle w:val="20"/>
              <w:spacing w:beforeAutospacing="1" w:line="240" w:lineRule="auto"/>
              <w:ind w:firstLine="0"/>
              <w:rPr>
                <w:sz w:val="21"/>
              </w:rPr>
            </w:pPr>
          </w:p>
        </w:tc>
      </w:tr>
    </w:tbl>
    <w:p w:rsidR="004A1DF5" w:rsidRDefault="004A1DF5">
      <w:pPr>
        <w:ind w:firstLineChars="200" w:firstLine="480"/>
      </w:pPr>
      <w:r>
        <w:rPr>
          <w:rFonts w:hint="eastAsia"/>
        </w:rPr>
        <w:t>4</w:t>
      </w:r>
      <w:r>
        <w:rPr>
          <w:rFonts w:hint="eastAsia"/>
        </w:rPr>
        <w:t>、新增“收费标准”操作说明：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60"/>
        <w:gridCol w:w="2439"/>
        <w:gridCol w:w="4581"/>
      </w:tblGrid>
      <w:tr w:rsidR="004A1DF5">
        <w:trPr>
          <w:tblHeader/>
        </w:trPr>
        <w:tc>
          <w:tcPr>
            <w:tcW w:w="1260" w:type="dxa"/>
          </w:tcPr>
          <w:p w:rsidR="004A1DF5" w:rsidRDefault="004A1DF5">
            <w:pPr>
              <w:spacing w:line="240" w:lineRule="auto"/>
              <w:rPr>
                <w:b/>
                <w:bCs/>
                <w:sz w:val="21"/>
              </w:rPr>
            </w:pPr>
            <w:r>
              <w:rPr>
                <w:rFonts w:hint="eastAsia"/>
                <w:b/>
                <w:bCs/>
                <w:sz w:val="21"/>
              </w:rPr>
              <w:t>操作步骤</w:t>
            </w:r>
          </w:p>
        </w:tc>
        <w:tc>
          <w:tcPr>
            <w:tcW w:w="2439" w:type="dxa"/>
          </w:tcPr>
          <w:p w:rsidR="004A1DF5" w:rsidRDefault="004A1DF5">
            <w:pPr>
              <w:spacing w:line="240" w:lineRule="auto"/>
              <w:ind w:firstLineChars="100" w:firstLine="211"/>
              <w:rPr>
                <w:b/>
                <w:bCs/>
                <w:sz w:val="21"/>
              </w:rPr>
            </w:pPr>
            <w:r>
              <w:rPr>
                <w:rFonts w:hint="eastAsia"/>
                <w:b/>
                <w:bCs/>
                <w:sz w:val="21"/>
              </w:rPr>
              <w:t>柜员操作说明</w:t>
            </w:r>
          </w:p>
        </w:tc>
        <w:tc>
          <w:tcPr>
            <w:tcW w:w="4581" w:type="dxa"/>
          </w:tcPr>
          <w:p w:rsidR="004A1DF5" w:rsidRDefault="004A1DF5">
            <w:pPr>
              <w:spacing w:line="240" w:lineRule="auto"/>
              <w:rPr>
                <w:b/>
                <w:bCs/>
                <w:sz w:val="21"/>
              </w:rPr>
            </w:pPr>
            <w:r>
              <w:rPr>
                <w:rFonts w:hint="eastAsia"/>
                <w:b/>
                <w:bCs/>
                <w:sz w:val="21"/>
              </w:rPr>
              <w:t>系统控制说明</w:t>
            </w:r>
          </w:p>
        </w:tc>
      </w:tr>
      <w:tr w:rsidR="004A1DF5">
        <w:tc>
          <w:tcPr>
            <w:tcW w:w="1260" w:type="dxa"/>
          </w:tcPr>
          <w:p w:rsidR="004A1DF5" w:rsidRDefault="004A1DF5">
            <w:pPr>
              <w:spacing w:line="240" w:lineRule="auto"/>
              <w:rPr>
                <w:sz w:val="21"/>
              </w:rPr>
            </w:pPr>
            <w:r>
              <w:rPr>
                <w:rFonts w:hint="eastAsia"/>
                <w:sz w:val="21"/>
              </w:rPr>
              <w:t>1</w:t>
            </w:r>
          </w:p>
        </w:tc>
        <w:tc>
          <w:tcPr>
            <w:tcW w:w="2439" w:type="dxa"/>
          </w:tcPr>
          <w:p w:rsidR="004A1DF5" w:rsidRDefault="004A1DF5">
            <w:pPr>
              <w:spacing w:line="240" w:lineRule="auto"/>
              <w:rPr>
                <w:sz w:val="21"/>
              </w:rPr>
            </w:pPr>
            <w:r>
              <w:rPr>
                <w:rFonts w:hint="eastAsia"/>
                <w:sz w:val="21"/>
              </w:rPr>
              <w:t>输入收费标准名称</w:t>
            </w:r>
          </w:p>
        </w:tc>
        <w:tc>
          <w:tcPr>
            <w:tcW w:w="4581" w:type="dxa"/>
          </w:tcPr>
          <w:p w:rsidR="004A1DF5" w:rsidRDefault="004A1DF5">
            <w:pPr>
              <w:spacing w:line="240" w:lineRule="auto"/>
              <w:rPr>
                <w:sz w:val="21"/>
              </w:rPr>
            </w:pPr>
            <w:r>
              <w:rPr>
                <w:rFonts w:hint="eastAsia"/>
                <w:sz w:val="21"/>
              </w:rPr>
              <w:t>系统控制可输入</w:t>
            </w:r>
            <w:r>
              <w:rPr>
                <w:rFonts w:hint="eastAsia"/>
                <w:sz w:val="21"/>
              </w:rPr>
              <w:t>10</w:t>
            </w:r>
            <w:r>
              <w:rPr>
                <w:rFonts w:hint="eastAsia"/>
                <w:sz w:val="21"/>
              </w:rPr>
              <w:t>个汉字</w:t>
            </w:r>
          </w:p>
        </w:tc>
      </w:tr>
      <w:tr w:rsidR="004A1DF5">
        <w:tc>
          <w:tcPr>
            <w:tcW w:w="1260" w:type="dxa"/>
          </w:tcPr>
          <w:p w:rsidR="004A1DF5" w:rsidRDefault="004A1DF5">
            <w:pPr>
              <w:spacing w:line="240" w:lineRule="auto"/>
              <w:rPr>
                <w:sz w:val="21"/>
              </w:rPr>
            </w:pPr>
            <w:r>
              <w:rPr>
                <w:rFonts w:hint="eastAsia"/>
                <w:sz w:val="21"/>
              </w:rPr>
              <w:t>2</w:t>
            </w:r>
          </w:p>
        </w:tc>
        <w:tc>
          <w:tcPr>
            <w:tcW w:w="2439" w:type="dxa"/>
          </w:tcPr>
          <w:p w:rsidR="004A1DF5" w:rsidRDefault="004A1DF5">
            <w:pPr>
              <w:spacing w:line="240" w:lineRule="auto"/>
              <w:rPr>
                <w:sz w:val="21"/>
              </w:rPr>
            </w:pPr>
            <w:r>
              <w:rPr>
                <w:rFonts w:hint="eastAsia"/>
                <w:sz w:val="21"/>
              </w:rPr>
              <w:t>输入收费项目编码</w:t>
            </w:r>
          </w:p>
        </w:tc>
        <w:tc>
          <w:tcPr>
            <w:tcW w:w="4581" w:type="dxa"/>
          </w:tcPr>
          <w:p w:rsidR="004A1DF5" w:rsidRDefault="004A1DF5">
            <w:pPr>
              <w:spacing w:line="240" w:lineRule="auto"/>
              <w:rPr>
                <w:sz w:val="21"/>
              </w:rPr>
            </w:pPr>
            <w:r>
              <w:rPr>
                <w:rFonts w:hint="eastAsia"/>
                <w:sz w:val="21"/>
              </w:rPr>
              <w:t>输入</w:t>
            </w:r>
            <w:r>
              <w:rPr>
                <w:rFonts w:hint="eastAsia"/>
                <w:sz w:val="21"/>
              </w:rPr>
              <w:t>5</w:t>
            </w:r>
            <w:r>
              <w:rPr>
                <w:rFonts w:hint="eastAsia"/>
                <w:sz w:val="21"/>
              </w:rPr>
              <w:t>位数字的收费项目编号或从下拉菜单中选择输入</w:t>
            </w:r>
          </w:p>
        </w:tc>
      </w:tr>
      <w:tr w:rsidR="004A1DF5">
        <w:tc>
          <w:tcPr>
            <w:tcW w:w="1260" w:type="dxa"/>
          </w:tcPr>
          <w:p w:rsidR="004A1DF5" w:rsidRDefault="004A1DF5">
            <w:pPr>
              <w:spacing w:line="240" w:lineRule="auto"/>
              <w:rPr>
                <w:sz w:val="21"/>
              </w:rPr>
            </w:pPr>
            <w:r>
              <w:rPr>
                <w:rFonts w:hint="eastAsia"/>
                <w:sz w:val="21"/>
              </w:rPr>
              <w:t>3</w:t>
            </w:r>
          </w:p>
        </w:tc>
        <w:tc>
          <w:tcPr>
            <w:tcW w:w="2439" w:type="dxa"/>
          </w:tcPr>
          <w:p w:rsidR="004A1DF5" w:rsidRDefault="004A1DF5">
            <w:pPr>
              <w:spacing w:line="240" w:lineRule="auto"/>
              <w:rPr>
                <w:sz w:val="21"/>
              </w:rPr>
            </w:pPr>
            <w:r>
              <w:rPr>
                <w:rFonts w:hint="eastAsia"/>
                <w:sz w:val="21"/>
              </w:rPr>
              <w:t>选择输入机构号</w:t>
            </w:r>
          </w:p>
        </w:tc>
        <w:tc>
          <w:tcPr>
            <w:tcW w:w="4581" w:type="dxa"/>
          </w:tcPr>
          <w:p w:rsidR="004A1DF5" w:rsidRDefault="004A1DF5">
            <w:pPr>
              <w:spacing w:line="240" w:lineRule="auto"/>
              <w:rPr>
                <w:sz w:val="21"/>
              </w:rPr>
            </w:pPr>
            <w:r>
              <w:rPr>
                <w:rFonts w:hint="eastAsia"/>
                <w:sz w:val="21"/>
              </w:rPr>
              <w:t>系统支持机构的节点输入，如：</w:t>
            </w:r>
            <w:r>
              <w:rPr>
                <w:rFonts w:hint="eastAsia"/>
                <w:sz w:val="21"/>
              </w:rPr>
              <w:t>100-</w:t>
            </w:r>
            <w:r>
              <w:rPr>
                <w:rFonts w:hint="eastAsia"/>
                <w:sz w:val="21"/>
              </w:rPr>
              <w:t>招商银行总行；也可输入</w:t>
            </w:r>
            <w:r>
              <w:rPr>
                <w:rFonts w:hint="eastAsia"/>
                <w:sz w:val="21"/>
              </w:rPr>
              <w:t>6</w:t>
            </w:r>
            <w:r>
              <w:rPr>
                <w:rFonts w:hint="eastAsia"/>
                <w:sz w:val="21"/>
              </w:rPr>
              <w:t>位机构号，如</w:t>
            </w:r>
            <w:r>
              <w:rPr>
                <w:rFonts w:hint="eastAsia"/>
                <w:sz w:val="21"/>
              </w:rPr>
              <w:t>769501-</w:t>
            </w:r>
            <w:r>
              <w:rPr>
                <w:rFonts w:hint="eastAsia"/>
                <w:sz w:val="21"/>
              </w:rPr>
              <w:t>东莞分行营业部等</w:t>
            </w:r>
          </w:p>
        </w:tc>
      </w:tr>
      <w:tr w:rsidR="004A1DF5">
        <w:tc>
          <w:tcPr>
            <w:tcW w:w="1260" w:type="dxa"/>
          </w:tcPr>
          <w:p w:rsidR="004A1DF5" w:rsidRDefault="004A1DF5">
            <w:pPr>
              <w:spacing w:line="240" w:lineRule="auto"/>
              <w:rPr>
                <w:sz w:val="21"/>
              </w:rPr>
            </w:pPr>
            <w:r>
              <w:rPr>
                <w:rFonts w:hint="eastAsia"/>
                <w:sz w:val="21"/>
              </w:rPr>
              <w:t>4</w:t>
            </w:r>
          </w:p>
        </w:tc>
        <w:tc>
          <w:tcPr>
            <w:tcW w:w="2439" w:type="dxa"/>
          </w:tcPr>
          <w:p w:rsidR="004A1DF5" w:rsidRDefault="004A1DF5">
            <w:pPr>
              <w:spacing w:line="240" w:lineRule="auto"/>
              <w:rPr>
                <w:sz w:val="21"/>
              </w:rPr>
            </w:pPr>
            <w:r>
              <w:rPr>
                <w:rFonts w:hint="eastAsia"/>
                <w:sz w:val="21"/>
              </w:rPr>
              <w:t>选择输入计费货币</w:t>
            </w:r>
          </w:p>
        </w:tc>
        <w:tc>
          <w:tcPr>
            <w:tcW w:w="4581" w:type="dxa"/>
          </w:tcPr>
          <w:p w:rsidR="004A1DF5" w:rsidRDefault="004A1DF5">
            <w:pPr>
              <w:spacing w:line="240" w:lineRule="auto"/>
              <w:rPr>
                <w:sz w:val="21"/>
              </w:rPr>
            </w:pPr>
            <w:r>
              <w:rPr>
                <w:rFonts w:hint="eastAsia"/>
                <w:sz w:val="21"/>
              </w:rPr>
              <w:t>按收费标准所要求的标价币种输入。</w:t>
            </w:r>
          </w:p>
        </w:tc>
      </w:tr>
      <w:tr w:rsidR="004A1DF5">
        <w:tc>
          <w:tcPr>
            <w:tcW w:w="1260" w:type="dxa"/>
          </w:tcPr>
          <w:p w:rsidR="004A1DF5" w:rsidRDefault="004A1DF5">
            <w:pPr>
              <w:spacing w:line="240" w:lineRule="auto"/>
              <w:rPr>
                <w:sz w:val="21"/>
              </w:rPr>
            </w:pPr>
            <w:r>
              <w:rPr>
                <w:rFonts w:hint="eastAsia"/>
                <w:sz w:val="21"/>
              </w:rPr>
              <w:t>5</w:t>
            </w:r>
          </w:p>
        </w:tc>
        <w:tc>
          <w:tcPr>
            <w:tcW w:w="2439" w:type="dxa"/>
          </w:tcPr>
          <w:p w:rsidR="004A1DF5" w:rsidRDefault="004A1DF5">
            <w:pPr>
              <w:spacing w:line="240" w:lineRule="auto"/>
              <w:rPr>
                <w:sz w:val="21"/>
              </w:rPr>
            </w:pPr>
            <w:r>
              <w:rPr>
                <w:rFonts w:hint="eastAsia"/>
                <w:sz w:val="21"/>
              </w:rPr>
              <w:t>输入最小金额</w:t>
            </w:r>
          </w:p>
        </w:tc>
        <w:tc>
          <w:tcPr>
            <w:tcW w:w="4581" w:type="dxa"/>
          </w:tcPr>
          <w:p w:rsidR="004A1DF5" w:rsidRDefault="004A1DF5">
            <w:pPr>
              <w:spacing w:line="240" w:lineRule="auto"/>
              <w:rPr>
                <w:sz w:val="21"/>
              </w:rPr>
            </w:pPr>
            <w:r>
              <w:rPr>
                <w:rFonts w:hint="eastAsia"/>
                <w:sz w:val="21"/>
              </w:rPr>
              <w:t>系统控制为本标准的最小收费金额</w:t>
            </w:r>
          </w:p>
        </w:tc>
      </w:tr>
      <w:tr w:rsidR="004A1DF5">
        <w:tc>
          <w:tcPr>
            <w:tcW w:w="1260" w:type="dxa"/>
          </w:tcPr>
          <w:p w:rsidR="004A1DF5" w:rsidRDefault="004A1DF5">
            <w:pPr>
              <w:spacing w:line="240" w:lineRule="auto"/>
              <w:rPr>
                <w:sz w:val="21"/>
              </w:rPr>
            </w:pPr>
            <w:r>
              <w:rPr>
                <w:rFonts w:hint="eastAsia"/>
                <w:sz w:val="21"/>
              </w:rPr>
              <w:t>6</w:t>
            </w:r>
          </w:p>
        </w:tc>
        <w:tc>
          <w:tcPr>
            <w:tcW w:w="2439" w:type="dxa"/>
          </w:tcPr>
          <w:p w:rsidR="004A1DF5" w:rsidRDefault="004A1DF5">
            <w:pPr>
              <w:spacing w:line="240" w:lineRule="auto"/>
              <w:rPr>
                <w:sz w:val="21"/>
              </w:rPr>
            </w:pPr>
            <w:r>
              <w:rPr>
                <w:rFonts w:hint="eastAsia"/>
                <w:sz w:val="21"/>
              </w:rPr>
              <w:t>输入最大金额</w:t>
            </w:r>
          </w:p>
        </w:tc>
        <w:tc>
          <w:tcPr>
            <w:tcW w:w="4581" w:type="dxa"/>
          </w:tcPr>
          <w:p w:rsidR="004A1DF5" w:rsidRDefault="004A1DF5">
            <w:pPr>
              <w:spacing w:line="240" w:lineRule="auto"/>
              <w:rPr>
                <w:sz w:val="21"/>
              </w:rPr>
            </w:pPr>
            <w:r>
              <w:rPr>
                <w:rFonts w:hint="eastAsia"/>
                <w:sz w:val="21"/>
              </w:rPr>
              <w:t>系统控制为本标准的最大收费金额</w:t>
            </w:r>
          </w:p>
        </w:tc>
      </w:tr>
      <w:tr w:rsidR="004A1DF5">
        <w:tc>
          <w:tcPr>
            <w:tcW w:w="1260" w:type="dxa"/>
          </w:tcPr>
          <w:p w:rsidR="004A1DF5" w:rsidRDefault="004A1DF5">
            <w:pPr>
              <w:spacing w:line="240" w:lineRule="auto"/>
              <w:rPr>
                <w:sz w:val="21"/>
              </w:rPr>
            </w:pPr>
            <w:r>
              <w:rPr>
                <w:rFonts w:hint="eastAsia"/>
                <w:sz w:val="21"/>
              </w:rPr>
              <w:t>7</w:t>
            </w:r>
          </w:p>
        </w:tc>
        <w:tc>
          <w:tcPr>
            <w:tcW w:w="2439" w:type="dxa"/>
          </w:tcPr>
          <w:p w:rsidR="004A1DF5" w:rsidRDefault="004A1DF5">
            <w:pPr>
              <w:spacing w:line="240" w:lineRule="auto"/>
              <w:rPr>
                <w:sz w:val="21"/>
              </w:rPr>
            </w:pPr>
            <w:r>
              <w:rPr>
                <w:rFonts w:hint="eastAsia"/>
                <w:sz w:val="21"/>
              </w:rPr>
              <w:t>选择输入分档标准</w:t>
            </w:r>
          </w:p>
        </w:tc>
        <w:tc>
          <w:tcPr>
            <w:tcW w:w="4581" w:type="dxa"/>
          </w:tcPr>
          <w:p w:rsidR="004A1DF5" w:rsidRDefault="004A1DF5">
            <w:pPr>
              <w:spacing w:line="240" w:lineRule="auto"/>
              <w:rPr>
                <w:sz w:val="21"/>
              </w:rPr>
            </w:pPr>
            <w:r>
              <w:rPr>
                <w:rFonts w:hint="eastAsia"/>
                <w:sz w:val="21"/>
              </w:rPr>
              <w:t>参见“术语解释及参数说明”</w:t>
            </w:r>
          </w:p>
        </w:tc>
      </w:tr>
      <w:tr w:rsidR="004A1DF5">
        <w:tc>
          <w:tcPr>
            <w:tcW w:w="1260" w:type="dxa"/>
          </w:tcPr>
          <w:p w:rsidR="004A1DF5" w:rsidRDefault="004A1DF5">
            <w:pPr>
              <w:spacing w:line="240" w:lineRule="auto"/>
              <w:rPr>
                <w:sz w:val="21"/>
              </w:rPr>
            </w:pPr>
            <w:r>
              <w:rPr>
                <w:rFonts w:hint="eastAsia"/>
                <w:sz w:val="21"/>
              </w:rPr>
              <w:t>8</w:t>
            </w:r>
          </w:p>
        </w:tc>
        <w:tc>
          <w:tcPr>
            <w:tcW w:w="2439" w:type="dxa"/>
          </w:tcPr>
          <w:p w:rsidR="004A1DF5" w:rsidRDefault="004A1DF5">
            <w:pPr>
              <w:spacing w:line="240" w:lineRule="auto"/>
              <w:rPr>
                <w:sz w:val="21"/>
              </w:rPr>
            </w:pPr>
            <w:r>
              <w:rPr>
                <w:rFonts w:hint="eastAsia"/>
                <w:sz w:val="21"/>
              </w:rPr>
              <w:t>选择输入费率基准</w:t>
            </w:r>
          </w:p>
        </w:tc>
        <w:tc>
          <w:tcPr>
            <w:tcW w:w="4581" w:type="dxa"/>
          </w:tcPr>
          <w:p w:rsidR="004A1DF5" w:rsidRDefault="004A1DF5">
            <w:pPr>
              <w:spacing w:line="240" w:lineRule="auto"/>
              <w:rPr>
                <w:sz w:val="21"/>
              </w:rPr>
            </w:pPr>
            <w:r>
              <w:rPr>
                <w:rFonts w:hint="eastAsia"/>
                <w:sz w:val="21"/>
              </w:rPr>
              <w:t>参见“术语解释及参数说明”</w:t>
            </w:r>
          </w:p>
        </w:tc>
      </w:tr>
      <w:tr w:rsidR="004A1DF5">
        <w:tc>
          <w:tcPr>
            <w:tcW w:w="1260" w:type="dxa"/>
          </w:tcPr>
          <w:p w:rsidR="004A1DF5" w:rsidRDefault="004A1DF5">
            <w:pPr>
              <w:spacing w:line="240" w:lineRule="auto"/>
              <w:rPr>
                <w:sz w:val="21"/>
              </w:rPr>
            </w:pPr>
            <w:r>
              <w:rPr>
                <w:rFonts w:hint="eastAsia"/>
                <w:sz w:val="21"/>
              </w:rPr>
              <w:t>9</w:t>
            </w:r>
          </w:p>
        </w:tc>
        <w:tc>
          <w:tcPr>
            <w:tcW w:w="2439" w:type="dxa"/>
          </w:tcPr>
          <w:p w:rsidR="004A1DF5" w:rsidRDefault="004A1DF5">
            <w:pPr>
              <w:spacing w:line="240" w:lineRule="auto"/>
              <w:rPr>
                <w:sz w:val="21"/>
              </w:rPr>
            </w:pPr>
            <w:r>
              <w:rPr>
                <w:rFonts w:hint="eastAsia"/>
                <w:sz w:val="21"/>
              </w:rPr>
              <w:t>选择输入期限分档种类</w:t>
            </w:r>
          </w:p>
        </w:tc>
        <w:tc>
          <w:tcPr>
            <w:tcW w:w="4581" w:type="dxa"/>
          </w:tcPr>
          <w:p w:rsidR="004A1DF5" w:rsidRDefault="004A1DF5">
            <w:pPr>
              <w:spacing w:line="240" w:lineRule="auto"/>
              <w:rPr>
                <w:sz w:val="21"/>
              </w:rPr>
            </w:pPr>
            <w:r>
              <w:rPr>
                <w:rFonts w:hint="eastAsia"/>
                <w:sz w:val="21"/>
              </w:rPr>
              <w:t>分档标准为“</w:t>
            </w:r>
            <w:r>
              <w:rPr>
                <w:rFonts w:hint="eastAsia"/>
                <w:sz w:val="21"/>
              </w:rPr>
              <w:t>T/M</w:t>
            </w:r>
            <w:r>
              <w:rPr>
                <w:sz w:val="21"/>
              </w:rPr>
              <w:t>”</w:t>
            </w:r>
            <w:r>
              <w:rPr>
                <w:rFonts w:hint="eastAsia"/>
                <w:sz w:val="21"/>
              </w:rPr>
              <w:t>时，为必输项</w:t>
            </w:r>
          </w:p>
        </w:tc>
      </w:tr>
      <w:tr w:rsidR="004A1DF5">
        <w:tc>
          <w:tcPr>
            <w:tcW w:w="1260" w:type="dxa"/>
          </w:tcPr>
          <w:p w:rsidR="004A1DF5" w:rsidRDefault="004A1DF5">
            <w:pPr>
              <w:spacing w:line="240" w:lineRule="auto"/>
              <w:rPr>
                <w:sz w:val="21"/>
              </w:rPr>
            </w:pPr>
            <w:r>
              <w:rPr>
                <w:rFonts w:hint="eastAsia"/>
                <w:sz w:val="21"/>
              </w:rPr>
              <w:t>10</w:t>
            </w:r>
          </w:p>
        </w:tc>
        <w:tc>
          <w:tcPr>
            <w:tcW w:w="2439" w:type="dxa"/>
          </w:tcPr>
          <w:p w:rsidR="004A1DF5" w:rsidRDefault="004A1DF5">
            <w:pPr>
              <w:spacing w:line="240" w:lineRule="auto"/>
              <w:rPr>
                <w:sz w:val="21"/>
              </w:rPr>
            </w:pPr>
            <w:r>
              <w:rPr>
                <w:rFonts w:hint="eastAsia"/>
                <w:sz w:val="21"/>
              </w:rPr>
              <w:t>选择输入金额分档种类</w:t>
            </w:r>
          </w:p>
        </w:tc>
        <w:tc>
          <w:tcPr>
            <w:tcW w:w="4581" w:type="dxa"/>
          </w:tcPr>
          <w:p w:rsidR="004A1DF5" w:rsidRDefault="004A1DF5">
            <w:pPr>
              <w:spacing w:line="240" w:lineRule="auto"/>
              <w:rPr>
                <w:sz w:val="21"/>
              </w:rPr>
            </w:pPr>
            <w:r>
              <w:rPr>
                <w:rFonts w:hint="eastAsia"/>
                <w:sz w:val="21"/>
              </w:rPr>
              <w:t>分档标准为“</w:t>
            </w:r>
            <w:r>
              <w:rPr>
                <w:rFonts w:hint="eastAsia"/>
                <w:sz w:val="21"/>
              </w:rPr>
              <w:t>A/N</w:t>
            </w:r>
            <w:r>
              <w:rPr>
                <w:sz w:val="21"/>
              </w:rPr>
              <w:t>”</w:t>
            </w:r>
            <w:r>
              <w:rPr>
                <w:rFonts w:hint="eastAsia"/>
                <w:sz w:val="21"/>
              </w:rPr>
              <w:t>时，为必输项</w:t>
            </w:r>
          </w:p>
        </w:tc>
      </w:tr>
      <w:tr w:rsidR="004A1DF5">
        <w:tc>
          <w:tcPr>
            <w:tcW w:w="1260" w:type="dxa"/>
          </w:tcPr>
          <w:p w:rsidR="004A1DF5" w:rsidRDefault="004A1DF5">
            <w:pPr>
              <w:spacing w:line="240" w:lineRule="auto"/>
              <w:rPr>
                <w:sz w:val="21"/>
              </w:rPr>
            </w:pPr>
            <w:r>
              <w:rPr>
                <w:rFonts w:hint="eastAsia"/>
                <w:sz w:val="21"/>
              </w:rPr>
              <w:t>11</w:t>
            </w:r>
          </w:p>
        </w:tc>
        <w:tc>
          <w:tcPr>
            <w:tcW w:w="2439" w:type="dxa"/>
          </w:tcPr>
          <w:p w:rsidR="004A1DF5" w:rsidRDefault="004A1DF5">
            <w:pPr>
              <w:spacing w:line="240" w:lineRule="auto"/>
              <w:rPr>
                <w:sz w:val="21"/>
              </w:rPr>
            </w:pPr>
            <w:r>
              <w:rPr>
                <w:rFonts w:hint="eastAsia"/>
                <w:sz w:val="21"/>
              </w:rPr>
              <w:t>选择输入笔数分档种类</w:t>
            </w:r>
          </w:p>
        </w:tc>
        <w:tc>
          <w:tcPr>
            <w:tcW w:w="4581" w:type="dxa"/>
          </w:tcPr>
          <w:p w:rsidR="004A1DF5" w:rsidRDefault="004A1DF5">
            <w:pPr>
              <w:spacing w:line="240" w:lineRule="auto"/>
              <w:rPr>
                <w:sz w:val="21"/>
              </w:rPr>
            </w:pPr>
            <w:r>
              <w:rPr>
                <w:rFonts w:hint="eastAsia"/>
                <w:sz w:val="21"/>
              </w:rPr>
              <w:t>分档标准为“</w:t>
            </w:r>
            <w:r>
              <w:rPr>
                <w:rFonts w:hint="eastAsia"/>
                <w:sz w:val="21"/>
              </w:rPr>
              <w:t>P</w:t>
            </w:r>
            <w:r>
              <w:rPr>
                <w:sz w:val="21"/>
              </w:rPr>
              <w:t>”</w:t>
            </w:r>
            <w:r>
              <w:rPr>
                <w:rFonts w:hint="eastAsia"/>
                <w:sz w:val="21"/>
              </w:rPr>
              <w:t>时，为必输项</w:t>
            </w:r>
          </w:p>
        </w:tc>
      </w:tr>
      <w:tr w:rsidR="004A1DF5">
        <w:tc>
          <w:tcPr>
            <w:tcW w:w="1260" w:type="dxa"/>
          </w:tcPr>
          <w:p w:rsidR="004A1DF5" w:rsidRDefault="004A1DF5">
            <w:pPr>
              <w:spacing w:line="240" w:lineRule="auto"/>
              <w:rPr>
                <w:sz w:val="21"/>
              </w:rPr>
            </w:pPr>
            <w:r>
              <w:rPr>
                <w:rFonts w:hint="eastAsia"/>
                <w:sz w:val="21"/>
              </w:rPr>
              <w:t>12</w:t>
            </w:r>
          </w:p>
        </w:tc>
        <w:tc>
          <w:tcPr>
            <w:tcW w:w="2439" w:type="dxa"/>
          </w:tcPr>
          <w:p w:rsidR="004A1DF5" w:rsidRDefault="004A1DF5">
            <w:pPr>
              <w:spacing w:line="240" w:lineRule="auto"/>
              <w:rPr>
                <w:sz w:val="21"/>
              </w:rPr>
            </w:pPr>
            <w:r>
              <w:rPr>
                <w:rFonts w:hint="eastAsia"/>
                <w:sz w:val="21"/>
              </w:rPr>
              <w:t>选择输入期限分档单位</w:t>
            </w:r>
          </w:p>
        </w:tc>
        <w:tc>
          <w:tcPr>
            <w:tcW w:w="4581" w:type="dxa"/>
          </w:tcPr>
          <w:p w:rsidR="004A1DF5" w:rsidRDefault="004A1DF5">
            <w:pPr>
              <w:spacing w:line="240" w:lineRule="auto"/>
              <w:rPr>
                <w:sz w:val="21"/>
              </w:rPr>
            </w:pPr>
            <w:r>
              <w:rPr>
                <w:rFonts w:hint="eastAsia"/>
                <w:sz w:val="21"/>
              </w:rPr>
              <w:t>按期限分档时的期限单位，系统支持：</w:t>
            </w:r>
            <w:r>
              <w:rPr>
                <w:rFonts w:hint="eastAsia"/>
                <w:sz w:val="21"/>
              </w:rPr>
              <w:t>D</w:t>
            </w:r>
            <w:r>
              <w:rPr>
                <w:rFonts w:hint="eastAsia"/>
                <w:sz w:val="21"/>
              </w:rPr>
              <w:t>：日；</w:t>
            </w:r>
            <w:r>
              <w:rPr>
                <w:rFonts w:hint="eastAsia"/>
                <w:sz w:val="21"/>
              </w:rPr>
              <w:t>M</w:t>
            </w:r>
            <w:r>
              <w:rPr>
                <w:rFonts w:hint="eastAsia"/>
                <w:sz w:val="21"/>
              </w:rPr>
              <w:t>：月；</w:t>
            </w:r>
            <w:r>
              <w:rPr>
                <w:rFonts w:hint="eastAsia"/>
                <w:sz w:val="21"/>
              </w:rPr>
              <w:t>Y</w:t>
            </w:r>
            <w:r>
              <w:rPr>
                <w:rFonts w:hint="eastAsia"/>
                <w:sz w:val="21"/>
              </w:rPr>
              <w:t>：年</w:t>
            </w:r>
          </w:p>
        </w:tc>
      </w:tr>
      <w:tr w:rsidR="004A1DF5">
        <w:tc>
          <w:tcPr>
            <w:tcW w:w="1260" w:type="dxa"/>
          </w:tcPr>
          <w:p w:rsidR="004A1DF5" w:rsidRDefault="004A1DF5">
            <w:pPr>
              <w:spacing w:line="240" w:lineRule="auto"/>
              <w:rPr>
                <w:sz w:val="21"/>
              </w:rPr>
            </w:pPr>
            <w:r>
              <w:rPr>
                <w:rFonts w:hint="eastAsia"/>
                <w:sz w:val="21"/>
              </w:rPr>
              <w:t>13</w:t>
            </w:r>
          </w:p>
        </w:tc>
        <w:tc>
          <w:tcPr>
            <w:tcW w:w="2439" w:type="dxa"/>
          </w:tcPr>
          <w:p w:rsidR="004A1DF5" w:rsidRDefault="004A1DF5">
            <w:pPr>
              <w:spacing w:line="240" w:lineRule="auto"/>
              <w:rPr>
                <w:sz w:val="21"/>
              </w:rPr>
            </w:pPr>
            <w:r>
              <w:rPr>
                <w:rFonts w:hint="eastAsia"/>
                <w:sz w:val="21"/>
              </w:rPr>
              <w:t>选择输入分档超出处理方式</w:t>
            </w:r>
          </w:p>
        </w:tc>
        <w:tc>
          <w:tcPr>
            <w:tcW w:w="4581" w:type="dxa"/>
          </w:tcPr>
          <w:p w:rsidR="004A1DF5" w:rsidRDefault="004A1DF5">
            <w:pPr>
              <w:spacing w:line="240" w:lineRule="auto"/>
              <w:rPr>
                <w:sz w:val="21"/>
              </w:rPr>
            </w:pPr>
            <w:r>
              <w:rPr>
                <w:rFonts w:hint="eastAsia"/>
                <w:sz w:val="21"/>
              </w:rPr>
              <w:t>A</w:t>
            </w:r>
            <w:r>
              <w:rPr>
                <w:rFonts w:hint="eastAsia"/>
                <w:sz w:val="21"/>
              </w:rPr>
              <w:t>：出错，系统返回前台错误信息</w:t>
            </w:r>
          </w:p>
          <w:p w:rsidR="004A1DF5" w:rsidRDefault="004A1DF5">
            <w:pPr>
              <w:spacing w:line="240" w:lineRule="auto"/>
              <w:rPr>
                <w:sz w:val="21"/>
              </w:rPr>
            </w:pPr>
            <w:r>
              <w:rPr>
                <w:rFonts w:hint="eastAsia"/>
                <w:sz w:val="21"/>
              </w:rPr>
              <w:t>B</w:t>
            </w:r>
            <w:r>
              <w:rPr>
                <w:rFonts w:hint="eastAsia"/>
                <w:sz w:val="21"/>
              </w:rPr>
              <w:t>：期限续滚最后一段的分段：交易期限超出设定期限范围时，系统自动按最后一段期限的标准循环执行。</w:t>
            </w:r>
          </w:p>
          <w:p w:rsidR="004A1DF5" w:rsidRDefault="004A1DF5">
            <w:pPr>
              <w:spacing w:line="240" w:lineRule="auto"/>
              <w:rPr>
                <w:sz w:val="21"/>
              </w:rPr>
            </w:pPr>
            <w:r>
              <w:rPr>
                <w:rFonts w:hint="eastAsia"/>
                <w:sz w:val="21"/>
              </w:rPr>
              <w:t>C</w:t>
            </w:r>
            <w:r>
              <w:rPr>
                <w:rFonts w:hint="eastAsia"/>
                <w:sz w:val="21"/>
              </w:rPr>
              <w:t>：笔数续滚最后一段的分段：交易笔数超出设定笔数范围时，系统自动按最后一段笔数的标准循环执行。</w:t>
            </w:r>
          </w:p>
          <w:p w:rsidR="004A1DF5" w:rsidRDefault="004A1DF5">
            <w:pPr>
              <w:spacing w:line="240" w:lineRule="auto"/>
              <w:rPr>
                <w:sz w:val="21"/>
              </w:rPr>
            </w:pPr>
            <w:r>
              <w:rPr>
                <w:rFonts w:hint="eastAsia"/>
                <w:sz w:val="21"/>
              </w:rPr>
              <w:t>D</w:t>
            </w:r>
            <w:r>
              <w:rPr>
                <w:rFonts w:hint="eastAsia"/>
                <w:sz w:val="21"/>
              </w:rPr>
              <w:t>：金额续滚最后一段的分段：交易金额超出设定金额范围时，系统自动按最后一段金额的标准循环执行。</w:t>
            </w:r>
          </w:p>
          <w:p w:rsidR="004A1DF5" w:rsidRDefault="004A1DF5">
            <w:pPr>
              <w:spacing w:line="240" w:lineRule="auto"/>
              <w:rPr>
                <w:sz w:val="21"/>
              </w:rPr>
            </w:pPr>
            <w:r>
              <w:rPr>
                <w:rFonts w:hint="eastAsia"/>
                <w:sz w:val="21"/>
              </w:rPr>
              <w:t>当分档种类为分级费率时，</w:t>
            </w:r>
            <w:r>
              <w:rPr>
                <w:rFonts w:hint="eastAsia"/>
                <w:sz w:val="21"/>
              </w:rPr>
              <w:t>B</w:t>
            </w:r>
            <w:r>
              <w:rPr>
                <w:rFonts w:hint="eastAsia"/>
                <w:sz w:val="21"/>
              </w:rPr>
              <w:t>、</w:t>
            </w:r>
            <w:r>
              <w:rPr>
                <w:rFonts w:hint="eastAsia"/>
                <w:sz w:val="21"/>
              </w:rPr>
              <w:t>C</w:t>
            </w:r>
            <w:r>
              <w:rPr>
                <w:rFonts w:hint="eastAsia"/>
                <w:sz w:val="21"/>
              </w:rPr>
              <w:t>、</w:t>
            </w:r>
            <w:r>
              <w:rPr>
                <w:rFonts w:hint="eastAsia"/>
                <w:sz w:val="21"/>
              </w:rPr>
              <w:t>D</w:t>
            </w:r>
            <w:r>
              <w:rPr>
                <w:rFonts w:hint="eastAsia"/>
                <w:sz w:val="21"/>
              </w:rPr>
              <w:t>不可选</w:t>
            </w:r>
          </w:p>
          <w:p w:rsidR="004A1DF5" w:rsidRDefault="004A1DF5">
            <w:pPr>
              <w:spacing w:line="240" w:lineRule="auto"/>
              <w:rPr>
                <w:sz w:val="21"/>
              </w:rPr>
            </w:pPr>
            <w:r>
              <w:rPr>
                <w:rFonts w:hint="eastAsia"/>
                <w:sz w:val="21"/>
              </w:rPr>
              <w:t>当分档种类为分段费率时，</w:t>
            </w:r>
            <w:r>
              <w:rPr>
                <w:rFonts w:hint="eastAsia"/>
                <w:sz w:val="21"/>
              </w:rPr>
              <w:t>B</w:t>
            </w:r>
            <w:r>
              <w:rPr>
                <w:rFonts w:hint="eastAsia"/>
                <w:sz w:val="21"/>
              </w:rPr>
              <w:t>、</w:t>
            </w:r>
            <w:r>
              <w:rPr>
                <w:rFonts w:hint="eastAsia"/>
                <w:sz w:val="21"/>
              </w:rPr>
              <w:t>C</w:t>
            </w:r>
            <w:r>
              <w:rPr>
                <w:rFonts w:hint="eastAsia"/>
                <w:sz w:val="21"/>
              </w:rPr>
              <w:t>、</w:t>
            </w:r>
            <w:r>
              <w:rPr>
                <w:rFonts w:hint="eastAsia"/>
                <w:sz w:val="21"/>
              </w:rPr>
              <w:t>D</w:t>
            </w:r>
            <w:r>
              <w:rPr>
                <w:rFonts w:hint="eastAsia"/>
                <w:sz w:val="21"/>
              </w:rPr>
              <w:t>可选</w:t>
            </w:r>
          </w:p>
        </w:tc>
      </w:tr>
      <w:tr w:rsidR="004A1DF5">
        <w:tc>
          <w:tcPr>
            <w:tcW w:w="1260" w:type="dxa"/>
          </w:tcPr>
          <w:p w:rsidR="004A1DF5" w:rsidRDefault="004A1DF5">
            <w:pPr>
              <w:spacing w:line="240" w:lineRule="auto"/>
              <w:rPr>
                <w:sz w:val="21"/>
              </w:rPr>
            </w:pPr>
            <w:r>
              <w:rPr>
                <w:rFonts w:hint="eastAsia"/>
                <w:sz w:val="21"/>
              </w:rPr>
              <w:t>14</w:t>
            </w:r>
          </w:p>
        </w:tc>
        <w:tc>
          <w:tcPr>
            <w:tcW w:w="2439" w:type="dxa"/>
          </w:tcPr>
          <w:p w:rsidR="004A1DF5" w:rsidRDefault="004A1DF5">
            <w:pPr>
              <w:spacing w:line="240" w:lineRule="auto"/>
              <w:rPr>
                <w:sz w:val="21"/>
              </w:rPr>
            </w:pPr>
            <w:r>
              <w:rPr>
                <w:rFonts w:hint="eastAsia"/>
                <w:sz w:val="21"/>
              </w:rPr>
              <w:t>选择输入分档值的使用类型</w:t>
            </w:r>
          </w:p>
        </w:tc>
        <w:tc>
          <w:tcPr>
            <w:tcW w:w="4581" w:type="dxa"/>
          </w:tcPr>
          <w:p w:rsidR="004A1DF5" w:rsidRDefault="004A1DF5">
            <w:pPr>
              <w:spacing w:line="240" w:lineRule="auto"/>
              <w:rPr>
                <w:sz w:val="21"/>
              </w:rPr>
            </w:pPr>
            <w:r>
              <w:rPr>
                <w:rFonts w:hint="eastAsia"/>
                <w:sz w:val="21"/>
              </w:rPr>
              <w:t>设置分档值的区间是含上限，或含下限</w:t>
            </w:r>
          </w:p>
        </w:tc>
      </w:tr>
      <w:tr w:rsidR="004A1DF5">
        <w:tc>
          <w:tcPr>
            <w:tcW w:w="1260" w:type="dxa"/>
          </w:tcPr>
          <w:p w:rsidR="004A1DF5" w:rsidRDefault="004A1DF5">
            <w:pPr>
              <w:spacing w:line="240" w:lineRule="auto"/>
              <w:rPr>
                <w:sz w:val="21"/>
              </w:rPr>
            </w:pPr>
            <w:r>
              <w:rPr>
                <w:rFonts w:hint="eastAsia"/>
                <w:sz w:val="21"/>
              </w:rPr>
              <w:t>15</w:t>
            </w:r>
          </w:p>
        </w:tc>
        <w:tc>
          <w:tcPr>
            <w:tcW w:w="2439" w:type="dxa"/>
          </w:tcPr>
          <w:p w:rsidR="004A1DF5" w:rsidRDefault="004A1DF5">
            <w:pPr>
              <w:spacing w:line="240" w:lineRule="auto"/>
              <w:rPr>
                <w:sz w:val="21"/>
              </w:rPr>
            </w:pPr>
            <w:r>
              <w:rPr>
                <w:rFonts w:hint="eastAsia"/>
                <w:sz w:val="21"/>
              </w:rPr>
              <w:t>输入生效日期</w:t>
            </w:r>
          </w:p>
        </w:tc>
        <w:tc>
          <w:tcPr>
            <w:tcW w:w="4581" w:type="dxa"/>
          </w:tcPr>
          <w:p w:rsidR="004A1DF5" w:rsidRDefault="004A1DF5">
            <w:pPr>
              <w:spacing w:line="240" w:lineRule="auto"/>
              <w:rPr>
                <w:sz w:val="21"/>
              </w:rPr>
            </w:pPr>
            <w:r>
              <w:rPr>
                <w:rFonts w:hint="eastAsia"/>
                <w:sz w:val="21"/>
              </w:rPr>
              <w:t>收费标准生效日期</w:t>
            </w:r>
          </w:p>
        </w:tc>
      </w:tr>
      <w:tr w:rsidR="004A1DF5">
        <w:tc>
          <w:tcPr>
            <w:tcW w:w="1260" w:type="dxa"/>
          </w:tcPr>
          <w:p w:rsidR="004A1DF5" w:rsidRDefault="004A1DF5">
            <w:pPr>
              <w:spacing w:line="240" w:lineRule="auto"/>
              <w:rPr>
                <w:sz w:val="21"/>
              </w:rPr>
            </w:pPr>
            <w:r>
              <w:rPr>
                <w:rFonts w:hint="eastAsia"/>
                <w:sz w:val="21"/>
              </w:rPr>
              <w:t>16</w:t>
            </w:r>
          </w:p>
        </w:tc>
        <w:tc>
          <w:tcPr>
            <w:tcW w:w="2439" w:type="dxa"/>
          </w:tcPr>
          <w:p w:rsidR="004A1DF5" w:rsidRDefault="004A1DF5">
            <w:pPr>
              <w:spacing w:line="240" w:lineRule="auto"/>
              <w:rPr>
                <w:sz w:val="21"/>
              </w:rPr>
            </w:pPr>
            <w:r>
              <w:rPr>
                <w:rFonts w:hint="eastAsia"/>
                <w:sz w:val="21"/>
              </w:rPr>
              <w:t>输入失效日期</w:t>
            </w:r>
          </w:p>
        </w:tc>
        <w:tc>
          <w:tcPr>
            <w:tcW w:w="4581" w:type="dxa"/>
          </w:tcPr>
          <w:p w:rsidR="004A1DF5" w:rsidRDefault="004A1DF5">
            <w:pPr>
              <w:spacing w:line="240" w:lineRule="auto"/>
              <w:rPr>
                <w:sz w:val="21"/>
              </w:rPr>
            </w:pPr>
            <w:r>
              <w:rPr>
                <w:rFonts w:hint="eastAsia"/>
                <w:sz w:val="21"/>
              </w:rPr>
              <w:t>收费标准的失效日期，系统控制当日设置，次日起失效。</w:t>
            </w:r>
          </w:p>
        </w:tc>
      </w:tr>
      <w:tr w:rsidR="004A1DF5">
        <w:tc>
          <w:tcPr>
            <w:tcW w:w="1260" w:type="dxa"/>
          </w:tcPr>
          <w:p w:rsidR="004A1DF5" w:rsidRDefault="004A1DF5">
            <w:pPr>
              <w:spacing w:line="240" w:lineRule="auto"/>
              <w:rPr>
                <w:sz w:val="21"/>
              </w:rPr>
            </w:pPr>
            <w:r>
              <w:rPr>
                <w:rFonts w:hint="eastAsia"/>
                <w:sz w:val="21"/>
              </w:rPr>
              <w:t>17</w:t>
            </w:r>
          </w:p>
        </w:tc>
        <w:tc>
          <w:tcPr>
            <w:tcW w:w="2439" w:type="dxa"/>
          </w:tcPr>
          <w:p w:rsidR="004A1DF5" w:rsidRDefault="004A1DF5">
            <w:pPr>
              <w:spacing w:line="240" w:lineRule="auto"/>
              <w:rPr>
                <w:sz w:val="21"/>
              </w:rPr>
            </w:pPr>
            <w:r>
              <w:rPr>
                <w:rFonts w:hint="eastAsia"/>
                <w:sz w:val="21"/>
              </w:rPr>
              <w:t>输入期限分档值下限</w:t>
            </w:r>
          </w:p>
        </w:tc>
        <w:tc>
          <w:tcPr>
            <w:tcW w:w="4581" w:type="dxa"/>
          </w:tcPr>
          <w:p w:rsidR="004A1DF5" w:rsidRDefault="004A1DF5">
            <w:pPr>
              <w:spacing w:line="240" w:lineRule="auto"/>
              <w:rPr>
                <w:sz w:val="21"/>
              </w:rPr>
            </w:pPr>
            <w:r>
              <w:rPr>
                <w:rFonts w:hint="eastAsia"/>
                <w:sz w:val="21"/>
              </w:rPr>
              <w:t>按期分档下限值</w:t>
            </w:r>
          </w:p>
        </w:tc>
      </w:tr>
      <w:tr w:rsidR="004A1DF5">
        <w:tc>
          <w:tcPr>
            <w:tcW w:w="1260" w:type="dxa"/>
          </w:tcPr>
          <w:p w:rsidR="004A1DF5" w:rsidRDefault="004A1DF5">
            <w:pPr>
              <w:spacing w:line="240" w:lineRule="auto"/>
              <w:rPr>
                <w:sz w:val="21"/>
              </w:rPr>
            </w:pPr>
            <w:r>
              <w:rPr>
                <w:rFonts w:hint="eastAsia"/>
                <w:sz w:val="21"/>
              </w:rPr>
              <w:t>18</w:t>
            </w:r>
          </w:p>
        </w:tc>
        <w:tc>
          <w:tcPr>
            <w:tcW w:w="2439" w:type="dxa"/>
          </w:tcPr>
          <w:p w:rsidR="004A1DF5" w:rsidRDefault="004A1DF5">
            <w:pPr>
              <w:spacing w:line="240" w:lineRule="auto"/>
              <w:rPr>
                <w:sz w:val="21"/>
              </w:rPr>
            </w:pPr>
            <w:r>
              <w:rPr>
                <w:rFonts w:hint="eastAsia"/>
                <w:sz w:val="21"/>
              </w:rPr>
              <w:t>输入期限分档值上限</w:t>
            </w:r>
          </w:p>
        </w:tc>
        <w:tc>
          <w:tcPr>
            <w:tcW w:w="4581" w:type="dxa"/>
          </w:tcPr>
          <w:p w:rsidR="004A1DF5" w:rsidRDefault="004A1DF5">
            <w:pPr>
              <w:spacing w:line="240" w:lineRule="auto"/>
              <w:rPr>
                <w:sz w:val="21"/>
              </w:rPr>
            </w:pPr>
            <w:r>
              <w:rPr>
                <w:rFonts w:hint="eastAsia"/>
                <w:sz w:val="21"/>
              </w:rPr>
              <w:t>按期分档上限值</w:t>
            </w:r>
          </w:p>
        </w:tc>
      </w:tr>
      <w:tr w:rsidR="004A1DF5">
        <w:tc>
          <w:tcPr>
            <w:tcW w:w="1260" w:type="dxa"/>
          </w:tcPr>
          <w:p w:rsidR="004A1DF5" w:rsidRDefault="004A1DF5">
            <w:pPr>
              <w:spacing w:line="240" w:lineRule="auto"/>
              <w:rPr>
                <w:sz w:val="21"/>
              </w:rPr>
            </w:pPr>
            <w:r>
              <w:rPr>
                <w:rFonts w:hint="eastAsia"/>
                <w:sz w:val="21"/>
              </w:rPr>
              <w:t>19</w:t>
            </w:r>
          </w:p>
        </w:tc>
        <w:tc>
          <w:tcPr>
            <w:tcW w:w="2439" w:type="dxa"/>
          </w:tcPr>
          <w:p w:rsidR="004A1DF5" w:rsidRDefault="004A1DF5">
            <w:pPr>
              <w:spacing w:line="240" w:lineRule="auto"/>
              <w:rPr>
                <w:sz w:val="21"/>
              </w:rPr>
            </w:pPr>
            <w:r>
              <w:rPr>
                <w:rFonts w:hint="eastAsia"/>
                <w:sz w:val="21"/>
              </w:rPr>
              <w:t>输入金额或笔数分档值下限</w:t>
            </w:r>
          </w:p>
        </w:tc>
        <w:tc>
          <w:tcPr>
            <w:tcW w:w="4581" w:type="dxa"/>
          </w:tcPr>
          <w:p w:rsidR="004A1DF5" w:rsidRDefault="004A1DF5">
            <w:pPr>
              <w:spacing w:line="240" w:lineRule="auto"/>
              <w:rPr>
                <w:sz w:val="21"/>
              </w:rPr>
            </w:pPr>
            <w:r>
              <w:rPr>
                <w:rFonts w:hint="eastAsia"/>
                <w:sz w:val="21"/>
              </w:rPr>
              <w:t>按金额或笔数分档的下限值</w:t>
            </w:r>
          </w:p>
        </w:tc>
      </w:tr>
      <w:tr w:rsidR="004A1DF5">
        <w:tc>
          <w:tcPr>
            <w:tcW w:w="1260" w:type="dxa"/>
          </w:tcPr>
          <w:p w:rsidR="004A1DF5" w:rsidRDefault="004A1DF5">
            <w:pPr>
              <w:spacing w:line="240" w:lineRule="auto"/>
              <w:rPr>
                <w:sz w:val="21"/>
              </w:rPr>
            </w:pPr>
            <w:r>
              <w:rPr>
                <w:rFonts w:hint="eastAsia"/>
                <w:sz w:val="21"/>
              </w:rPr>
              <w:t>20</w:t>
            </w:r>
          </w:p>
        </w:tc>
        <w:tc>
          <w:tcPr>
            <w:tcW w:w="2439" w:type="dxa"/>
          </w:tcPr>
          <w:p w:rsidR="004A1DF5" w:rsidRDefault="004A1DF5">
            <w:pPr>
              <w:spacing w:line="240" w:lineRule="auto"/>
              <w:rPr>
                <w:sz w:val="21"/>
              </w:rPr>
            </w:pPr>
            <w:r>
              <w:rPr>
                <w:rFonts w:hint="eastAsia"/>
                <w:sz w:val="21"/>
              </w:rPr>
              <w:t>输入金额或笔数分档值上限</w:t>
            </w:r>
          </w:p>
        </w:tc>
        <w:tc>
          <w:tcPr>
            <w:tcW w:w="4581" w:type="dxa"/>
          </w:tcPr>
          <w:p w:rsidR="004A1DF5" w:rsidRDefault="004A1DF5">
            <w:pPr>
              <w:spacing w:line="240" w:lineRule="auto"/>
              <w:rPr>
                <w:sz w:val="21"/>
              </w:rPr>
            </w:pPr>
            <w:r>
              <w:rPr>
                <w:rFonts w:hint="eastAsia"/>
                <w:sz w:val="21"/>
              </w:rPr>
              <w:t>按金额或笔数分档的上限值</w:t>
            </w:r>
          </w:p>
        </w:tc>
      </w:tr>
      <w:tr w:rsidR="004A1DF5">
        <w:tc>
          <w:tcPr>
            <w:tcW w:w="1260" w:type="dxa"/>
          </w:tcPr>
          <w:p w:rsidR="004A1DF5" w:rsidRDefault="004A1DF5">
            <w:pPr>
              <w:spacing w:line="240" w:lineRule="auto"/>
              <w:rPr>
                <w:sz w:val="21"/>
              </w:rPr>
            </w:pPr>
            <w:r>
              <w:rPr>
                <w:rFonts w:hint="eastAsia"/>
                <w:sz w:val="21"/>
              </w:rPr>
              <w:lastRenderedPageBreak/>
              <w:t>21</w:t>
            </w:r>
          </w:p>
        </w:tc>
        <w:tc>
          <w:tcPr>
            <w:tcW w:w="2439" w:type="dxa"/>
          </w:tcPr>
          <w:p w:rsidR="004A1DF5" w:rsidRDefault="004A1DF5">
            <w:pPr>
              <w:spacing w:line="240" w:lineRule="auto"/>
              <w:rPr>
                <w:sz w:val="21"/>
              </w:rPr>
            </w:pPr>
            <w:r>
              <w:rPr>
                <w:rFonts w:hint="eastAsia"/>
                <w:sz w:val="21"/>
              </w:rPr>
              <w:t>定价方式</w:t>
            </w:r>
          </w:p>
        </w:tc>
        <w:tc>
          <w:tcPr>
            <w:tcW w:w="4581" w:type="dxa"/>
          </w:tcPr>
          <w:p w:rsidR="004A1DF5" w:rsidRDefault="004A1DF5">
            <w:pPr>
              <w:spacing w:line="240" w:lineRule="auto"/>
              <w:rPr>
                <w:sz w:val="21"/>
              </w:rPr>
            </w:pPr>
            <w:r>
              <w:rPr>
                <w:rFonts w:hint="eastAsia"/>
                <w:sz w:val="21"/>
              </w:rPr>
              <w:t>系统提供了两种定价方式：</w:t>
            </w:r>
          </w:p>
          <w:p w:rsidR="004A1DF5" w:rsidRDefault="004A1DF5">
            <w:pPr>
              <w:spacing w:line="240" w:lineRule="auto"/>
              <w:rPr>
                <w:sz w:val="21"/>
              </w:rPr>
            </w:pPr>
            <w:r>
              <w:rPr>
                <w:rFonts w:hint="eastAsia"/>
                <w:sz w:val="21"/>
              </w:rPr>
              <w:t>F</w:t>
            </w:r>
            <w:r>
              <w:rPr>
                <w:rFonts w:hint="eastAsia"/>
                <w:sz w:val="21"/>
              </w:rPr>
              <w:t>：定额收费</w:t>
            </w:r>
          </w:p>
          <w:p w:rsidR="004A1DF5" w:rsidRDefault="004A1DF5">
            <w:pPr>
              <w:spacing w:line="240" w:lineRule="auto"/>
              <w:rPr>
                <w:sz w:val="21"/>
              </w:rPr>
            </w:pPr>
            <w:r>
              <w:rPr>
                <w:rFonts w:hint="eastAsia"/>
                <w:sz w:val="21"/>
              </w:rPr>
              <w:t>P</w:t>
            </w:r>
            <w:r>
              <w:rPr>
                <w:rFonts w:hint="eastAsia"/>
                <w:sz w:val="21"/>
              </w:rPr>
              <w:t>：比率收费</w:t>
            </w:r>
          </w:p>
        </w:tc>
      </w:tr>
      <w:tr w:rsidR="004A1DF5">
        <w:tc>
          <w:tcPr>
            <w:tcW w:w="1260" w:type="dxa"/>
          </w:tcPr>
          <w:p w:rsidR="004A1DF5" w:rsidRDefault="004A1DF5">
            <w:pPr>
              <w:spacing w:line="240" w:lineRule="auto"/>
              <w:rPr>
                <w:sz w:val="21"/>
              </w:rPr>
            </w:pPr>
            <w:r>
              <w:rPr>
                <w:rFonts w:hint="eastAsia"/>
                <w:sz w:val="21"/>
              </w:rPr>
              <w:t>22</w:t>
            </w:r>
          </w:p>
        </w:tc>
        <w:tc>
          <w:tcPr>
            <w:tcW w:w="2439" w:type="dxa"/>
          </w:tcPr>
          <w:p w:rsidR="004A1DF5" w:rsidRDefault="004A1DF5">
            <w:pPr>
              <w:spacing w:line="240" w:lineRule="auto"/>
              <w:rPr>
                <w:sz w:val="21"/>
              </w:rPr>
            </w:pPr>
            <w:r>
              <w:rPr>
                <w:rFonts w:hint="eastAsia"/>
                <w:sz w:val="21"/>
              </w:rPr>
              <w:t>收费定额</w:t>
            </w:r>
          </w:p>
        </w:tc>
        <w:tc>
          <w:tcPr>
            <w:tcW w:w="4581" w:type="dxa"/>
          </w:tcPr>
          <w:p w:rsidR="004A1DF5" w:rsidRDefault="004A1DF5">
            <w:pPr>
              <w:spacing w:line="240" w:lineRule="auto"/>
              <w:rPr>
                <w:sz w:val="21"/>
              </w:rPr>
            </w:pPr>
            <w:r>
              <w:rPr>
                <w:rFonts w:hint="eastAsia"/>
                <w:sz w:val="21"/>
              </w:rPr>
              <w:t>定价方式为</w:t>
            </w:r>
            <w:r>
              <w:rPr>
                <w:rFonts w:hint="eastAsia"/>
                <w:sz w:val="21"/>
              </w:rPr>
              <w:t>F</w:t>
            </w:r>
            <w:r>
              <w:rPr>
                <w:rFonts w:hint="eastAsia"/>
                <w:sz w:val="21"/>
              </w:rPr>
              <w:t>时，必输项</w:t>
            </w:r>
          </w:p>
        </w:tc>
      </w:tr>
      <w:tr w:rsidR="004A1DF5">
        <w:tc>
          <w:tcPr>
            <w:tcW w:w="1260" w:type="dxa"/>
          </w:tcPr>
          <w:p w:rsidR="004A1DF5" w:rsidRDefault="004A1DF5">
            <w:pPr>
              <w:spacing w:line="240" w:lineRule="auto"/>
              <w:rPr>
                <w:sz w:val="21"/>
              </w:rPr>
            </w:pPr>
            <w:r>
              <w:rPr>
                <w:rFonts w:hint="eastAsia"/>
                <w:sz w:val="21"/>
              </w:rPr>
              <w:t>23</w:t>
            </w:r>
          </w:p>
        </w:tc>
        <w:tc>
          <w:tcPr>
            <w:tcW w:w="2439" w:type="dxa"/>
          </w:tcPr>
          <w:p w:rsidR="004A1DF5" w:rsidRDefault="004A1DF5">
            <w:pPr>
              <w:spacing w:line="240" w:lineRule="auto"/>
              <w:rPr>
                <w:sz w:val="21"/>
              </w:rPr>
            </w:pPr>
            <w:r>
              <w:rPr>
                <w:rFonts w:hint="eastAsia"/>
                <w:sz w:val="21"/>
              </w:rPr>
              <w:t>收费比率分子</w:t>
            </w:r>
          </w:p>
        </w:tc>
        <w:tc>
          <w:tcPr>
            <w:tcW w:w="4581" w:type="dxa"/>
          </w:tcPr>
          <w:p w:rsidR="004A1DF5" w:rsidRDefault="004A1DF5">
            <w:pPr>
              <w:spacing w:line="240" w:lineRule="auto"/>
              <w:rPr>
                <w:sz w:val="21"/>
              </w:rPr>
            </w:pPr>
            <w:r>
              <w:rPr>
                <w:rFonts w:hint="eastAsia"/>
                <w:sz w:val="21"/>
              </w:rPr>
              <w:t>定价方式为</w:t>
            </w:r>
            <w:r>
              <w:rPr>
                <w:rFonts w:hint="eastAsia"/>
                <w:sz w:val="21"/>
              </w:rPr>
              <w:t>P</w:t>
            </w:r>
            <w:r>
              <w:rPr>
                <w:rFonts w:hint="eastAsia"/>
                <w:sz w:val="21"/>
              </w:rPr>
              <w:t>时，必输项</w:t>
            </w:r>
          </w:p>
        </w:tc>
      </w:tr>
      <w:tr w:rsidR="004A1DF5">
        <w:tc>
          <w:tcPr>
            <w:tcW w:w="1260" w:type="dxa"/>
          </w:tcPr>
          <w:p w:rsidR="004A1DF5" w:rsidRDefault="004A1DF5">
            <w:pPr>
              <w:spacing w:line="240" w:lineRule="auto"/>
              <w:rPr>
                <w:sz w:val="21"/>
              </w:rPr>
            </w:pPr>
            <w:r>
              <w:rPr>
                <w:rFonts w:hint="eastAsia"/>
                <w:sz w:val="21"/>
              </w:rPr>
              <w:t>24</w:t>
            </w:r>
          </w:p>
        </w:tc>
        <w:tc>
          <w:tcPr>
            <w:tcW w:w="2439" w:type="dxa"/>
          </w:tcPr>
          <w:p w:rsidR="004A1DF5" w:rsidRDefault="004A1DF5">
            <w:pPr>
              <w:spacing w:line="240" w:lineRule="auto"/>
              <w:rPr>
                <w:sz w:val="21"/>
              </w:rPr>
            </w:pPr>
            <w:r>
              <w:rPr>
                <w:rFonts w:hint="eastAsia"/>
                <w:sz w:val="21"/>
              </w:rPr>
              <w:t>收费比率分母</w:t>
            </w:r>
          </w:p>
        </w:tc>
        <w:tc>
          <w:tcPr>
            <w:tcW w:w="4581" w:type="dxa"/>
          </w:tcPr>
          <w:p w:rsidR="004A1DF5" w:rsidRDefault="004A1DF5">
            <w:pPr>
              <w:spacing w:line="240" w:lineRule="auto"/>
              <w:rPr>
                <w:sz w:val="21"/>
              </w:rPr>
            </w:pPr>
            <w:r>
              <w:rPr>
                <w:rFonts w:hint="eastAsia"/>
                <w:sz w:val="21"/>
              </w:rPr>
              <w:t>定价方式为</w:t>
            </w:r>
            <w:r>
              <w:rPr>
                <w:rFonts w:hint="eastAsia"/>
                <w:sz w:val="21"/>
              </w:rPr>
              <w:t>P</w:t>
            </w:r>
            <w:r>
              <w:rPr>
                <w:rFonts w:hint="eastAsia"/>
                <w:sz w:val="21"/>
              </w:rPr>
              <w:t>时，必输项</w:t>
            </w:r>
          </w:p>
        </w:tc>
      </w:tr>
      <w:tr w:rsidR="004A1DF5">
        <w:tc>
          <w:tcPr>
            <w:tcW w:w="1260" w:type="dxa"/>
          </w:tcPr>
          <w:p w:rsidR="004A1DF5" w:rsidRDefault="004A1DF5">
            <w:pPr>
              <w:spacing w:line="240" w:lineRule="auto"/>
              <w:rPr>
                <w:sz w:val="21"/>
              </w:rPr>
            </w:pPr>
            <w:r>
              <w:rPr>
                <w:rFonts w:hint="eastAsia"/>
                <w:sz w:val="21"/>
              </w:rPr>
              <w:t>25</w:t>
            </w:r>
          </w:p>
        </w:tc>
        <w:tc>
          <w:tcPr>
            <w:tcW w:w="2439" w:type="dxa"/>
          </w:tcPr>
          <w:p w:rsidR="004A1DF5" w:rsidRDefault="004A1DF5">
            <w:pPr>
              <w:spacing w:line="240" w:lineRule="auto"/>
              <w:rPr>
                <w:sz w:val="21"/>
              </w:rPr>
            </w:pPr>
            <w:r>
              <w:rPr>
                <w:rFonts w:hint="eastAsia"/>
                <w:sz w:val="21"/>
              </w:rPr>
              <w:t>本档收费最小金额</w:t>
            </w:r>
          </w:p>
        </w:tc>
        <w:tc>
          <w:tcPr>
            <w:tcW w:w="4581" w:type="dxa"/>
          </w:tcPr>
          <w:p w:rsidR="004A1DF5" w:rsidRDefault="004A1DF5">
            <w:pPr>
              <w:spacing w:line="240" w:lineRule="auto"/>
              <w:rPr>
                <w:sz w:val="21"/>
              </w:rPr>
            </w:pPr>
            <w:r>
              <w:rPr>
                <w:rFonts w:hint="eastAsia"/>
                <w:sz w:val="21"/>
              </w:rPr>
              <w:t>本档收费的最小金额控制</w:t>
            </w:r>
          </w:p>
        </w:tc>
      </w:tr>
      <w:tr w:rsidR="004A1DF5">
        <w:tc>
          <w:tcPr>
            <w:tcW w:w="1260" w:type="dxa"/>
          </w:tcPr>
          <w:p w:rsidR="004A1DF5" w:rsidRDefault="004A1DF5">
            <w:pPr>
              <w:spacing w:line="240" w:lineRule="auto"/>
              <w:rPr>
                <w:sz w:val="21"/>
              </w:rPr>
            </w:pPr>
            <w:r>
              <w:rPr>
                <w:rFonts w:hint="eastAsia"/>
                <w:sz w:val="21"/>
              </w:rPr>
              <w:t>26</w:t>
            </w:r>
          </w:p>
        </w:tc>
        <w:tc>
          <w:tcPr>
            <w:tcW w:w="2439" w:type="dxa"/>
          </w:tcPr>
          <w:p w:rsidR="004A1DF5" w:rsidRDefault="004A1DF5">
            <w:pPr>
              <w:spacing w:line="240" w:lineRule="auto"/>
              <w:rPr>
                <w:sz w:val="21"/>
              </w:rPr>
            </w:pPr>
            <w:r>
              <w:rPr>
                <w:rFonts w:hint="eastAsia"/>
                <w:sz w:val="21"/>
              </w:rPr>
              <w:t>本档收费最大金额</w:t>
            </w:r>
          </w:p>
        </w:tc>
        <w:tc>
          <w:tcPr>
            <w:tcW w:w="4581" w:type="dxa"/>
          </w:tcPr>
          <w:p w:rsidR="004A1DF5" w:rsidRDefault="004A1DF5">
            <w:pPr>
              <w:spacing w:line="240" w:lineRule="auto"/>
              <w:rPr>
                <w:sz w:val="21"/>
              </w:rPr>
            </w:pPr>
            <w:r>
              <w:rPr>
                <w:rFonts w:hint="eastAsia"/>
                <w:sz w:val="21"/>
              </w:rPr>
              <w:t>本档收费的最大金额控制</w:t>
            </w:r>
          </w:p>
        </w:tc>
      </w:tr>
      <w:tr w:rsidR="004A1DF5">
        <w:tc>
          <w:tcPr>
            <w:tcW w:w="1260" w:type="dxa"/>
          </w:tcPr>
          <w:p w:rsidR="004A1DF5" w:rsidRDefault="004A1DF5">
            <w:pPr>
              <w:spacing w:line="240" w:lineRule="auto"/>
              <w:rPr>
                <w:sz w:val="21"/>
              </w:rPr>
            </w:pPr>
            <w:r>
              <w:rPr>
                <w:rFonts w:hint="eastAsia"/>
                <w:sz w:val="21"/>
              </w:rPr>
              <w:t>27</w:t>
            </w:r>
          </w:p>
        </w:tc>
        <w:tc>
          <w:tcPr>
            <w:tcW w:w="2439" w:type="dxa"/>
          </w:tcPr>
          <w:p w:rsidR="004A1DF5" w:rsidRDefault="004A1DF5">
            <w:pPr>
              <w:spacing w:line="240" w:lineRule="auto"/>
              <w:rPr>
                <w:sz w:val="21"/>
              </w:rPr>
            </w:pPr>
            <w:r>
              <w:rPr>
                <w:rFonts w:hint="eastAsia"/>
                <w:sz w:val="21"/>
              </w:rPr>
              <w:t>维护机构</w:t>
            </w:r>
          </w:p>
        </w:tc>
        <w:tc>
          <w:tcPr>
            <w:tcW w:w="4581" w:type="dxa"/>
          </w:tcPr>
          <w:p w:rsidR="004A1DF5" w:rsidRDefault="004A1DF5">
            <w:pPr>
              <w:spacing w:line="240" w:lineRule="auto"/>
              <w:rPr>
                <w:sz w:val="21"/>
              </w:rPr>
            </w:pPr>
            <w:r>
              <w:rPr>
                <w:rFonts w:hint="eastAsia"/>
                <w:sz w:val="21"/>
              </w:rPr>
              <w:t>系统允许对收费定义参数进行维护的机构。</w:t>
            </w:r>
          </w:p>
        </w:tc>
      </w:tr>
      <w:tr w:rsidR="004A1DF5">
        <w:tc>
          <w:tcPr>
            <w:tcW w:w="1260" w:type="dxa"/>
          </w:tcPr>
          <w:p w:rsidR="004A1DF5" w:rsidRDefault="004A1DF5">
            <w:pPr>
              <w:spacing w:line="240" w:lineRule="auto"/>
              <w:rPr>
                <w:sz w:val="21"/>
              </w:rPr>
            </w:pPr>
            <w:r>
              <w:rPr>
                <w:rFonts w:hint="eastAsia"/>
                <w:sz w:val="21"/>
              </w:rPr>
              <w:t>28</w:t>
            </w:r>
          </w:p>
        </w:tc>
        <w:tc>
          <w:tcPr>
            <w:tcW w:w="2439" w:type="dxa"/>
          </w:tcPr>
          <w:p w:rsidR="004A1DF5" w:rsidRDefault="004A1DF5">
            <w:pPr>
              <w:spacing w:line="240" w:lineRule="auto"/>
              <w:rPr>
                <w:sz w:val="21"/>
              </w:rPr>
            </w:pPr>
            <w:r>
              <w:rPr>
                <w:rFonts w:hint="eastAsia"/>
                <w:sz w:val="21"/>
              </w:rPr>
              <w:t>点击“确认”按钮</w:t>
            </w:r>
          </w:p>
        </w:tc>
        <w:tc>
          <w:tcPr>
            <w:tcW w:w="4581" w:type="dxa"/>
          </w:tcPr>
          <w:p w:rsidR="004A1DF5" w:rsidRDefault="004A1DF5">
            <w:pPr>
              <w:spacing w:line="240" w:lineRule="auto"/>
              <w:rPr>
                <w:sz w:val="21"/>
              </w:rPr>
            </w:pPr>
            <w:r>
              <w:rPr>
                <w:rFonts w:hint="eastAsia"/>
                <w:sz w:val="21"/>
              </w:rPr>
              <w:t>系统显示交互信息窗口，提示主管授权</w:t>
            </w:r>
          </w:p>
        </w:tc>
      </w:tr>
      <w:tr w:rsidR="004A1DF5">
        <w:tc>
          <w:tcPr>
            <w:tcW w:w="1260" w:type="dxa"/>
          </w:tcPr>
          <w:p w:rsidR="004A1DF5" w:rsidRDefault="004A1DF5">
            <w:pPr>
              <w:spacing w:line="240" w:lineRule="auto"/>
              <w:rPr>
                <w:sz w:val="21"/>
              </w:rPr>
            </w:pPr>
            <w:r>
              <w:rPr>
                <w:rFonts w:hint="eastAsia"/>
                <w:sz w:val="21"/>
              </w:rPr>
              <w:t>29</w:t>
            </w:r>
          </w:p>
        </w:tc>
        <w:tc>
          <w:tcPr>
            <w:tcW w:w="2439" w:type="dxa"/>
          </w:tcPr>
          <w:p w:rsidR="004A1DF5" w:rsidRDefault="004A1DF5">
            <w:pPr>
              <w:spacing w:line="240" w:lineRule="auto"/>
              <w:rPr>
                <w:sz w:val="21"/>
              </w:rPr>
            </w:pPr>
            <w:r>
              <w:rPr>
                <w:rFonts w:hint="eastAsia"/>
                <w:sz w:val="21"/>
              </w:rPr>
              <w:t>主管同步授权</w:t>
            </w:r>
          </w:p>
        </w:tc>
        <w:tc>
          <w:tcPr>
            <w:tcW w:w="4581" w:type="dxa"/>
          </w:tcPr>
          <w:p w:rsidR="004A1DF5" w:rsidRDefault="004A1DF5">
            <w:pPr>
              <w:spacing w:line="240" w:lineRule="auto"/>
              <w:rPr>
                <w:sz w:val="21"/>
              </w:rPr>
            </w:pPr>
          </w:p>
        </w:tc>
      </w:tr>
    </w:tbl>
    <w:p w:rsidR="004A1DF5" w:rsidRDefault="004A1DF5">
      <w:pPr>
        <w:ind w:firstLineChars="200" w:firstLine="480"/>
      </w:pPr>
      <w:r>
        <w:rPr>
          <w:rFonts w:hint="eastAsia"/>
        </w:rPr>
        <w:t>5</w:t>
      </w:r>
      <w:r>
        <w:rPr>
          <w:rFonts w:hint="eastAsia"/>
        </w:rPr>
        <w:t>、新增“收费定义”操作说明：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60"/>
        <w:gridCol w:w="2439"/>
        <w:gridCol w:w="4581"/>
      </w:tblGrid>
      <w:tr w:rsidR="004A1DF5">
        <w:trPr>
          <w:tblHeader/>
        </w:trPr>
        <w:tc>
          <w:tcPr>
            <w:tcW w:w="1260" w:type="dxa"/>
          </w:tcPr>
          <w:p w:rsidR="004A1DF5" w:rsidRDefault="004A1DF5">
            <w:pPr>
              <w:spacing w:line="240" w:lineRule="auto"/>
              <w:jc w:val="left"/>
              <w:rPr>
                <w:b/>
                <w:bCs/>
                <w:sz w:val="21"/>
              </w:rPr>
            </w:pPr>
            <w:r>
              <w:rPr>
                <w:rFonts w:hint="eastAsia"/>
                <w:b/>
                <w:bCs/>
                <w:sz w:val="21"/>
              </w:rPr>
              <w:t>操作步骤</w:t>
            </w:r>
          </w:p>
        </w:tc>
        <w:tc>
          <w:tcPr>
            <w:tcW w:w="2439" w:type="dxa"/>
          </w:tcPr>
          <w:p w:rsidR="004A1DF5" w:rsidRDefault="004A1DF5">
            <w:pPr>
              <w:spacing w:line="240" w:lineRule="auto"/>
              <w:jc w:val="left"/>
              <w:rPr>
                <w:b/>
                <w:bCs/>
                <w:sz w:val="21"/>
              </w:rPr>
            </w:pPr>
            <w:r>
              <w:rPr>
                <w:rFonts w:hint="eastAsia"/>
                <w:b/>
                <w:bCs/>
                <w:sz w:val="21"/>
              </w:rPr>
              <w:t>柜员操作说明</w:t>
            </w:r>
          </w:p>
        </w:tc>
        <w:tc>
          <w:tcPr>
            <w:tcW w:w="4581" w:type="dxa"/>
          </w:tcPr>
          <w:p w:rsidR="004A1DF5" w:rsidRDefault="004A1DF5">
            <w:pPr>
              <w:spacing w:line="240" w:lineRule="auto"/>
              <w:jc w:val="left"/>
              <w:rPr>
                <w:b/>
                <w:bCs/>
                <w:sz w:val="21"/>
              </w:rPr>
            </w:pPr>
            <w:r>
              <w:rPr>
                <w:rFonts w:hint="eastAsia"/>
                <w:b/>
                <w:bCs/>
                <w:sz w:val="21"/>
              </w:rPr>
              <w:t>系统控制说明</w:t>
            </w:r>
          </w:p>
        </w:tc>
      </w:tr>
      <w:tr w:rsidR="004A1DF5">
        <w:tc>
          <w:tcPr>
            <w:tcW w:w="1260" w:type="dxa"/>
          </w:tcPr>
          <w:p w:rsidR="004A1DF5" w:rsidRDefault="004A1DF5">
            <w:pPr>
              <w:spacing w:line="240" w:lineRule="auto"/>
              <w:jc w:val="left"/>
              <w:rPr>
                <w:sz w:val="21"/>
              </w:rPr>
            </w:pPr>
            <w:r>
              <w:rPr>
                <w:rFonts w:hint="eastAsia"/>
                <w:sz w:val="21"/>
              </w:rPr>
              <w:t>1</w:t>
            </w:r>
          </w:p>
        </w:tc>
        <w:tc>
          <w:tcPr>
            <w:tcW w:w="2439" w:type="dxa"/>
          </w:tcPr>
          <w:p w:rsidR="004A1DF5" w:rsidRDefault="004A1DF5">
            <w:pPr>
              <w:spacing w:line="240" w:lineRule="auto"/>
              <w:jc w:val="left"/>
              <w:rPr>
                <w:sz w:val="21"/>
              </w:rPr>
            </w:pPr>
            <w:r>
              <w:rPr>
                <w:rFonts w:hint="eastAsia"/>
                <w:sz w:val="21"/>
              </w:rPr>
              <w:t>输入收费项目编码</w:t>
            </w:r>
          </w:p>
        </w:tc>
        <w:tc>
          <w:tcPr>
            <w:tcW w:w="4581" w:type="dxa"/>
          </w:tcPr>
          <w:p w:rsidR="004A1DF5" w:rsidRDefault="004A1DF5">
            <w:pPr>
              <w:spacing w:line="240" w:lineRule="auto"/>
              <w:jc w:val="left"/>
              <w:rPr>
                <w:sz w:val="21"/>
              </w:rPr>
            </w:pPr>
            <w:r>
              <w:rPr>
                <w:rFonts w:hint="eastAsia"/>
                <w:sz w:val="21"/>
              </w:rPr>
              <w:t>输入</w:t>
            </w:r>
            <w:r>
              <w:rPr>
                <w:rFonts w:hint="eastAsia"/>
                <w:sz w:val="21"/>
              </w:rPr>
              <w:t>5</w:t>
            </w:r>
            <w:r>
              <w:rPr>
                <w:rFonts w:hint="eastAsia"/>
                <w:sz w:val="21"/>
              </w:rPr>
              <w:t>位数字的收费项目编号或从下拉菜单中选择输入</w:t>
            </w:r>
          </w:p>
        </w:tc>
      </w:tr>
      <w:tr w:rsidR="004A1DF5">
        <w:tc>
          <w:tcPr>
            <w:tcW w:w="1260" w:type="dxa"/>
          </w:tcPr>
          <w:p w:rsidR="004A1DF5" w:rsidRDefault="004A1DF5">
            <w:pPr>
              <w:spacing w:line="240" w:lineRule="auto"/>
              <w:jc w:val="left"/>
              <w:rPr>
                <w:sz w:val="21"/>
              </w:rPr>
            </w:pPr>
            <w:r>
              <w:rPr>
                <w:rFonts w:hint="eastAsia"/>
                <w:sz w:val="21"/>
              </w:rPr>
              <w:t>2</w:t>
            </w:r>
          </w:p>
        </w:tc>
        <w:tc>
          <w:tcPr>
            <w:tcW w:w="2439" w:type="dxa"/>
          </w:tcPr>
          <w:p w:rsidR="004A1DF5" w:rsidRDefault="004A1DF5">
            <w:pPr>
              <w:spacing w:line="240" w:lineRule="auto"/>
              <w:jc w:val="left"/>
              <w:rPr>
                <w:sz w:val="21"/>
              </w:rPr>
            </w:pPr>
            <w:r>
              <w:rPr>
                <w:rFonts w:hint="eastAsia"/>
                <w:sz w:val="21"/>
              </w:rPr>
              <w:t>选择输入交易货币</w:t>
            </w:r>
          </w:p>
        </w:tc>
        <w:tc>
          <w:tcPr>
            <w:tcW w:w="4581" w:type="dxa"/>
          </w:tcPr>
          <w:p w:rsidR="004A1DF5" w:rsidRDefault="004A1DF5">
            <w:pPr>
              <w:spacing w:line="240" w:lineRule="auto"/>
              <w:jc w:val="left"/>
              <w:rPr>
                <w:sz w:val="21"/>
              </w:rPr>
            </w:pPr>
            <w:r>
              <w:rPr>
                <w:rFonts w:hint="eastAsia"/>
                <w:sz w:val="21"/>
              </w:rPr>
              <w:t>参见“术语解释及参数说明”</w:t>
            </w:r>
          </w:p>
        </w:tc>
      </w:tr>
      <w:tr w:rsidR="004A1DF5">
        <w:tc>
          <w:tcPr>
            <w:tcW w:w="1260" w:type="dxa"/>
          </w:tcPr>
          <w:p w:rsidR="004A1DF5" w:rsidRDefault="004A1DF5">
            <w:pPr>
              <w:spacing w:line="240" w:lineRule="auto"/>
              <w:jc w:val="left"/>
              <w:rPr>
                <w:sz w:val="21"/>
              </w:rPr>
            </w:pPr>
            <w:r>
              <w:rPr>
                <w:rFonts w:hint="eastAsia"/>
                <w:sz w:val="21"/>
              </w:rPr>
              <w:t>3</w:t>
            </w:r>
          </w:p>
        </w:tc>
        <w:tc>
          <w:tcPr>
            <w:tcW w:w="2439" w:type="dxa"/>
          </w:tcPr>
          <w:p w:rsidR="004A1DF5" w:rsidRDefault="004A1DF5">
            <w:pPr>
              <w:spacing w:line="240" w:lineRule="auto"/>
              <w:jc w:val="left"/>
              <w:rPr>
                <w:sz w:val="21"/>
              </w:rPr>
            </w:pPr>
            <w:r>
              <w:rPr>
                <w:rFonts w:hint="eastAsia"/>
                <w:sz w:val="21"/>
              </w:rPr>
              <w:t>输入客户分类值</w:t>
            </w:r>
          </w:p>
        </w:tc>
        <w:tc>
          <w:tcPr>
            <w:tcW w:w="4581" w:type="dxa"/>
          </w:tcPr>
          <w:p w:rsidR="004A1DF5" w:rsidRDefault="004A1DF5">
            <w:pPr>
              <w:spacing w:line="240" w:lineRule="auto"/>
              <w:jc w:val="left"/>
              <w:rPr>
                <w:sz w:val="21"/>
              </w:rPr>
            </w:pPr>
            <w:r>
              <w:rPr>
                <w:rFonts w:hint="eastAsia"/>
                <w:sz w:val="21"/>
              </w:rPr>
              <w:t>客户分类标准的具体分类值</w:t>
            </w:r>
          </w:p>
        </w:tc>
      </w:tr>
      <w:tr w:rsidR="004A1DF5">
        <w:tc>
          <w:tcPr>
            <w:tcW w:w="1260" w:type="dxa"/>
          </w:tcPr>
          <w:p w:rsidR="004A1DF5" w:rsidRDefault="004A1DF5">
            <w:pPr>
              <w:spacing w:line="240" w:lineRule="auto"/>
              <w:jc w:val="left"/>
              <w:rPr>
                <w:sz w:val="21"/>
              </w:rPr>
            </w:pPr>
            <w:r>
              <w:rPr>
                <w:rFonts w:hint="eastAsia"/>
                <w:sz w:val="21"/>
              </w:rPr>
              <w:t>4</w:t>
            </w:r>
          </w:p>
        </w:tc>
        <w:tc>
          <w:tcPr>
            <w:tcW w:w="2439" w:type="dxa"/>
          </w:tcPr>
          <w:p w:rsidR="004A1DF5" w:rsidRDefault="004A1DF5">
            <w:pPr>
              <w:spacing w:line="240" w:lineRule="auto"/>
              <w:jc w:val="left"/>
              <w:rPr>
                <w:sz w:val="21"/>
              </w:rPr>
            </w:pPr>
            <w:r>
              <w:rPr>
                <w:rFonts w:hint="eastAsia"/>
                <w:sz w:val="21"/>
              </w:rPr>
              <w:t>选择输入机构号</w:t>
            </w:r>
          </w:p>
        </w:tc>
        <w:tc>
          <w:tcPr>
            <w:tcW w:w="4581" w:type="dxa"/>
          </w:tcPr>
          <w:p w:rsidR="004A1DF5" w:rsidRDefault="004A1DF5">
            <w:pPr>
              <w:spacing w:line="240" w:lineRule="auto"/>
              <w:jc w:val="left"/>
              <w:rPr>
                <w:sz w:val="21"/>
              </w:rPr>
            </w:pPr>
            <w:r>
              <w:rPr>
                <w:rFonts w:hint="eastAsia"/>
                <w:sz w:val="21"/>
              </w:rPr>
              <w:t>系统支持机构的节点输入，如：</w:t>
            </w:r>
            <w:r>
              <w:rPr>
                <w:rFonts w:hint="eastAsia"/>
                <w:sz w:val="21"/>
              </w:rPr>
              <w:t>100-</w:t>
            </w:r>
            <w:r>
              <w:rPr>
                <w:rFonts w:hint="eastAsia"/>
                <w:sz w:val="21"/>
              </w:rPr>
              <w:t>招商银行总行；也可输入</w:t>
            </w:r>
            <w:r>
              <w:rPr>
                <w:rFonts w:hint="eastAsia"/>
                <w:sz w:val="21"/>
              </w:rPr>
              <w:t>6</w:t>
            </w:r>
            <w:r>
              <w:rPr>
                <w:rFonts w:hint="eastAsia"/>
                <w:sz w:val="21"/>
              </w:rPr>
              <w:t>位机构号，如</w:t>
            </w:r>
            <w:r>
              <w:rPr>
                <w:rFonts w:hint="eastAsia"/>
                <w:sz w:val="21"/>
              </w:rPr>
              <w:t>699501-</w:t>
            </w:r>
            <w:r>
              <w:rPr>
                <w:rFonts w:hint="eastAsia"/>
                <w:sz w:val="21"/>
              </w:rPr>
              <w:t>东莞分行营业部等</w:t>
            </w:r>
          </w:p>
        </w:tc>
      </w:tr>
      <w:tr w:rsidR="004A1DF5">
        <w:tc>
          <w:tcPr>
            <w:tcW w:w="1260" w:type="dxa"/>
          </w:tcPr>
          <w:p w:rsidR="004A1DF5" w:rsidRDefault="004A1DF5">
            <w:pPr>
              <w:spacing w:line="240" w:lineRule="auto"/>
              <w:jc w:val="left"/>
              <w:rPr>
                <w:sz w:val="21"/>
              </w:rPr>
            </w:pPr>
            <w:r>
              <w:rPr>
                <w:rFonts w:hint="eastAsia"/>
                <w:sz w:val="21"/>
              </w:rPr>
              <w:t>5</w:t>
            </w:r>
          </w:p>
        </w:tc>
        <w:tc>
          <w:tcPr>
            <w:tcW w:w="2439" w:type="dxa"/>
          </w:tcPr>
          <w:p w:rsidR="004A1DF5" w:rsidRDefault="004A1DF5">
            <w:pPr>
              <w:spacing w:line="240" w:lineRule="auto"/>
              <w:jc w:val="left"/>
              <w:rPr>
                <w:sz w:val="21"/>
              </w:rPr>
            </w:pPr>
            <w:r>
              <w:rPr>
                <w:rFonts w:hint="eastAsia"/>
                <w:sz w:val="21"/>
              </w:rPr>
              <w:t>选择输入收费标准号</w:t>
            </w:r>
          </w:p>
        </w:tc>
        <w:tc>
          <w:tcPr>
            <w:tcW w:w="4581" w:type="dxa"/>
          </w:tcPr>
          <w:p w:rsidR="004A1DF5" w:rsidRDefault="004A1DF5">
            <w:pPr>
              <w:spacing w:line="240" w:lineRule="auto"/>
              <w:jc w:val="left"/>
              <w:rPr>
                <w:sz w:val="21"/>
              </w:rPr>
            </w:pPr>
            <w:r>
              <w:rPr>
                <w:rFonts w:hint="eastAsia"/>
                <w:sz w:val="21"/>
              </w:rPr>
              <w:t>该收费定义所执行的标准</w:t>
            </w:r>
          </w:p>
        </w:tc>
      </w:tr>
      <w:tr w:rsidR="004A1DF5">
        <w:tc>
          <w:tcPr>
            <w:tcW w:w="1260" w:type="dxa"/>
          </w:tcPr>
          <w:p w:rsidR="004A1DF5" w:rsidRDefault="004A1DF5">
            <w:pPr>
              <w:spacing w:line="240" w:lineRule="auto"/>
              <w:jc w:val="left"/>
              <w:rPr>
                <w:sz w:val="21"/>
              </w:rPr>
            </w:pPr>
            <w:r>
              <w:rPr>
                <w:rFonts w:hint="eastAsia"/>
                <w:sz w:val="21"/>
              </w:rPr>
              <w:t>6</w:t>
            </w:r>
          </w:p>
        </w:tc>
        <w:tc>
          <w:tcPr>
            <w:tcW w:w="2439" w:type="dxa"/>
          </w:tcPr>
          <w:p w:rsidR="004A1DF5" w:rsidRDefault="004A1DF5">
            <w:pPr>
              <w:spacing w:line="240" w:lineRule="auto"/>
              <w:jc w:val="left"/>
              <w:rPr>
                <w:sz w:val="21"/>
              </w:rPr>
            </w:pPr>
            <w:r>
              <w:rPr>
                <w:rFonts w:hint="eastAsia"/>
                <w:sz w:val="21"/>
              </w:rPr>
              <w:t>折扣上限</w:t>
            </w:r>
          </w:p>
        </w:tc>
        <w:tc>
          <w:tcPr>
            <w:tcW w:w="4581" w:type="dxa"/>
          </w:tcPr>
          <w:p w:rsidR="004A1DF5" w:rsidRDefault="004A1DF5">
            <w:pPr>
              <w:spacing w:line="240" w:lineRule="auto"/>
              <w:jc w:val="left"/>
              <w:rPr>
                <w:sz w:val="21"/>
              </w:rPr>
            </w:pPr>
            <w:r>
              <w:rPr>
                <w:rFonts w:hint="eastAsia"/>
                <w:sz w:val="21"/>
              </w:rPr>
              <w:t>系统控制前台柜员输入的最大折扣值</w:t>
            </w:r>
          </w:p>
        </w:tc>
      </w:tr>
      <w:tr w:rsidR="004A1DF5">
        <w:tc>
          <w:tcPr>
            <w:tcW w:w="1260" w:type="dxa"/>
          </w:tcPr>
          <w:p w:rsidR="004A1DF5" w:rsidRDefault="004A1DF5">
            <w:pPr>
              <w:spacing w:line="240" w:lineRule="auto"/>
              <w:jc w:val="left"/>
              <w:rPr>
                <w:sz w:val="21"/>
              </w:rPr>
            </w:pPr>
            <w:r>
              <w:rPr>
                <w:rFonts w:hint="eastAsia"/>
                <w:sz w:val="21"/>
              </w:rPr>
              <w:t>7</w:t>
            </w:r>
          </w:p>
        </w:tc>
        <w:tc>
          <w:tcPr>
            <w:tcW w:w="2439" w:type="dxa"/>
          </w:tcPr>
          <w:p w:rsidR="004A1DF5" w:rsidRDefault="004A1DF5">
            <w:pPr>
              <w:spacing w:line="240" w:lineRule="auto"/>
              <w:jc w:val="left"/>
              <w:rPr>
                <w:sz w:val="21"/>
              </w:rPr>
            </w:pPr>
            <w:r>
              <w:rPr>
                <w:rFonts w:hint="eastAsia"/>
                <w:sz w:val="21"/>
              </w:rPr>
              <w:t>折扣下限</w:t>
            </w:r>
          </w:p>
        </w:tc>
        <w:tc>
          <w:tcPr>
            <w:tcW w:w="4581" w:type="dxa"/>
          </w:tcPr>
          <w:p w:rsidR="004A1DF5" w:rsidRDefault="004A1DF5">
            <w:pPr>
              <w:spacing w:line="240" w:lineRule="auto"/>
              <w:jc w:val="left"/>
              <w:rPr>
                <w:sz w:val="21"/>
              </w:rPr>
            </w:pPr>
            <w:r>
              <w:rPr>
                <w:rFonts w:hint="eastAsia"/>
                <w:sz w:val="21"/>
              </w:rPr>
              <w:t>系统控制前台柜员输入的最小折扣值</w:t>
            </w:r>
          </w:p>
        </w:tc>
      </w:tr>
      <w:tr w:rsidR="004A1DF5">
        <w:tc>
          <w:tcPr>
            <w:tcW w:w="1260" w:type="dxa"/>
          </w:tcPr>
          <w:p w:rsidR="004A1DF5" w:rsidRDefault="004A1DF5">
            <w:pPr>
              <w:spacing w:line="240" w:lineRule="auto"/>
              <w:jc w:val="left"/>
              <w:rPr>
                <w:sz w:val="21"/>
              </w:rPr>
            </w:pPr>
            <w:r>
              <w:rPr>
                <w:rFonts w:hint="eastAsia"/>
                <w:sz w:val="21"/>
              </w:rPr>
              <w:t>8</w:t>
            </w:r>
          </w:p>
        </w:tc>
        <w:tc>
          <w:tcPr>
            <w:tcW w:w="2439" w:type="dxa"/>
          </w:tcPr>
          <w:p w:rsidR="004A1DF5" w:rsidRDefault="004A1DF5">
            <w:pPr>
              <w:spacing w:line="240" w:lineRule="auto"/>
              <w:jc w:val="left"/>
              <w:rPr>
                <w:sz w:val="21"/>
              </w:rPr>
            </w:pPr>
            <w:r>
              <w:rPr>
                <w:rFonts w:hint="eastAsia"/>
                <w:sz w:val="21"/>
              </w:rPr>
              <w:t>输入生效日期</w:t>
            </w:r>
          </w:p>
        </w:tc>
        <w:tc>
          <w:tcPr>
            <w:tcW w:w="4581" w:type="dxa"/>
          </w:tcPr>
          <w:p w:rsidR="004A1DF5" w:rsidRDefault="004A1DF5">
            <w:pPr>
              <w:spacing w:line="240" w:lineRule="auto"/>
              <w:jc w:val="left"/>
              <w:rPr>
                <w:sz w:val="21"/>
              </w:rPr>
            </w:pPr>
            <w:r>
              <w:rPr>
                <w:rFonts w:hint="eastAsia"/>
                <w:sz w:val="21"/>
              </w:rPr>
              <w:t>收费定义生效日期</w:t>
            </w:r>
          </w:p>
        </w:tc>
      </w:tr>
      <w:tr w:rsidR="004A1DF5">
        <w:tc>
          <w:tcPr>
            <w:tcW w:w="1260" w:type="dxa"/>
          </w:tcPr>
          <w:p w:rsidR="004A1DF5" w:rsidRDefault="004A1DF5">
            <w:pPr>
              <w:spacing w:line="240" w:lineRule="auto"/>
              <w:jc w:val="left"/>
              <w:rPr>
                <w:sz w:val="21"/>
              </w:rPr>
            </w:pPr>
            <w:r>
              <w:rPr>
                <w:rFonts w:hint="eastAsia"/>
                <w:sz w:val="21"/>
              </w:rPr>
              <w:t>9</w:t>
            </w:r>
          </w:p>
        </w:tc>
        <w:tc>
          <w:tcPr>
            <w:tcW w:w="2439" w:type="dxa"/>
          </w:tcPr>
          <w:p w:rsidR="004A1DF5" w:rsidRDefault="004A1DF5">
            <w:pPr>
              <w:spacing w:line="240" w:lineRule="auto"/>
              <w:jc w:val="left"/>
              <w:rPr>
                <w:sz w:val="21"/>
              </w:rPr>
            </w:pPr>
            <w:r>
              <w:rPr>
                <w:rFonts w:hint="eastAsia"/>
                <w:sz w:val="21"/>
              </w:rPr>
              <w:t>输入失效日期</w:t>
            </w:r>
          </w:p>
        </w:tc>
        <w:tc>
          <w:tcPr>
            <w:tcW w:w="4581" w:type="dxa"/>
          </w:tcPr>
          <w:p w:rsidR="004A1DF5" w:rsidRDefault="004A1DF5">
            <w:pPr>
              <w:spacing w:line="240" w:lineRule="auto"/>
              <w:jc w:val="left"/>
              <w:rPr>
                <w:sz w:val="21"/>
              </w:rPr>
            </w:pPr>
            <w:r>
              <w:rPr>
                <w:rFonts w:hint="eastAsia"/>
                <w:sz w:val="21"/>
              </w:rPr>
              <w:t>收费定义的失效日期，系统控制当日设置，次日起失效。</w:t>
            </w:r>
          </w:p>
        </w:tc>
      </w:tr>
      <w:tr w:rsidR="004A1DF5">
        <w:tc>
          <w:tcPr>
            <w:tcW w:w="1260" w:type="dxa"/>
          </w:tcPr>
          <w:p w:rsidR="004A1DF5" w:rsidRDefault="004A1DF5">
            <w:pPr>
              <w:spacing w:line="240" w:lineRule="auto"/>
              <w:jc w:val="left"/>
              <w:rPr>
                <w:sz w:val="21"/>
              </w:rPr>
            </w:pPr>
            <w:r>
              <w:rPr>
                <w:rFonts w:hint="eastAsia"/>
                <w:sz w:val="21"/>
              </w:rPr>
              <w:t>10</w:t>
            </w:r>
          </w:p>
        </w:tc>
        <w:tc>
          <w:tcPr>
            <w:tcW w:w="2439" w:type="dxa"/>
          </w:tcPr>
          <w:p w:rsidR="004A1DF5" w:rsidRDefault="004A1DF5">
            <w:pPr>
              <w:spacing w:line="240" w:lineRule="auto"/>
              <w:jc w:val="left"/>
              <w:rPr>
                <w:sz w:val="21"/>
              </w:rPr>
            </w:pPr>
            <w:r>
              <w:rPr>
                <w:rFonts w:hint="eastAsia"/>
                <w:sz w:val="21"/>
              </w:rPr>
              <w:t>选择输入促销标志</w:t>
            </w:r>
          </w:p>
        </w:tc>
        <w:tc>
          <w:tcPr>
            <w:tcW w:w="4581" w:type="dxa"/>
          </w:tcPr>
          <w:p w:rsidR="004A1DF5" w:rsidRDefault="004A1DF5">
            <w:pPr>
              <w:spacing w:line="240" w:lineRule="auto"/>
              <w:jc w:val="left"/>
              <w:rPr>
                <w:sz w:val="21"/>
              </w:rPr>
            </w:pPr>
            <w:r>
              <w:rPr>
                <w:rFonts w:hint="eastAsia"/>
                <w:sz w:val="21"/>
              </w:rPr>
              <w:t>N</w:t>
            </w:r>
            <w:r>
              <w:rPr>
                <w:rFonts w:hint="eastAsia"/>
                <w:sz w:val="21"/>
              </w:rPr>
              <w:t>：非促销期</w:t>
            </w:r>
          </w:p>
          <w:p w:rsidR="004A1DF5" w:rsidRDefault="004A1DF5">
            <w:pPr>
              <w:spacing w:line="240" w:lineRule="auto"/>
              <w:jc w:val="left"/>
              <w:rPr>
                <w:sz w:val="21"/>
              </w:rPr>
            </w:pPr>
            <w:r>
              <w:rPr>
                <w:rFonts w:hint="eastAsia"/>
                <w:sz w:val="21"/>
              </w:rPr>
              <w:t>Y</w:t>
            </w:r>
            <w:r>
              <w:rPr>
                <w:rFonts w:hint="eastAsia"/>
                <w:sz w:val="21"/>
              </w:rPr>
              <w:t>：促销期</w:t>
            </w:r>
          </w:p>
        </w:tc>
      </w:tr>
      <w:tr w:rsidR="004A1DF5">
        <w:tc>
          <w:tcPr>
            <w:tcW w:w="1260" w:type="dxa"/>
          </w:tcPr>
          <w:p w:rsidR="004A1DF5" w:rsidRDefault="004A1DF5">
            <w:pPr>
              <w:spacing w:line="240" w:lineRule="auto"/>
              <w:jc w:val="left"/>
              <w:rPr>
                <w:sz w:val="21"/>
              </w:rPr>
            </w:pPr>
            <w:r>
              <w:rPr>
                <w:rFonts w:hint="eastAsia"/>
                <w:sz w:val="21"/>
              </w:rPr>
              <w:t>11</w:t>
            </w:r>
          </w:p>
        </w:tc>
        <w:tc>
          <w:tcPr>
            <w:tcW w:w="2439" w:type="dxa"/>
          </w:tcPr>
          <w:p w:rsidR="004A1DF5" w:rsidRDefault="004A1DF5">
            <w:pPr>
              <w:spacing w:line="240" w:lineRule="auto"/>
              <w:jc w:val="left"/>
              <w:rPr>
                <w:sz w:val="21"/>
              </w:rPr>
            </w:pPr>
            <w:r>
              <w:rPr>
                <w:rFonts w:hint="eastAsia"/>
                <w:sz w:val="21"/>
              </w:rPr>
              <w:t>输入促销期标准号</w:t>
            </w:r>
          </w:p>
        </w:tc>
        <w:tc>
          <w:tcPr>
            <w:tcW w:w="4581" w:type="dxa"/>
          </w:tcPr>
          <w:p w:rsidR="004A1DF5" w:rsidRDefault="004A1DF5">
            <w:pPr>
              <w:spacing w:line="240" w:lineRule="auto"/>
              <w:jc w:val="left"/>
              <w:rPr>
                <w:sz w:val="21"/>
              </w:rPr>
            </w:pPr>
            <w:r>
              <w:rPr>
                <w:rFonts w:hint="eastAsia"/>
                <w:sz w:val="21"/>
              </w:rPr>
              <w:t>促销期内执行的促销收费标准号</w:t>
            </w:r>
          </w:p>
        </w:tc>
      </w:tr>
      <w:tr w:rsidR="004A1DF5">
        <w:tc>
          <w:tcPr>
            <w:tcW w:w="1260" w:type="dxa"/>
          </w:tcPr>
          <w:p w:rsidR="004A1DF5" w:rsidRDefault="004A1DF5">
            <w:pPr>
              <w:spacing w:line="240" w:lineRule="auto"/>
              <w:jc w:val="left"/>
              <w:rPr>
                <w:sz w:val="21"/>
              </w:rPr>
            </w:pPr>
            <w:r>
              <w:rPr>
                <w:rFonts w:hint="eastAsia"/>
                <w:sz w:val="21"/>
              </w:rPr>
              <w:t>12</w:t>
            </w:r>
          </w:p>
        </w:tc>
        <w:tc>
          <w:tcPr>
            <w:tcW w:w="2439" w:type="dxa"/>
          </w:tcPr>
          <w:p w:rsidR="004A1DF5" w:rsidRDefault="004A1DF5">
            <w:pPr>
              <w:spacing w:line="240" w:lineRule="auto"/>
              <w:jc w:val="left"/>
              <w:rPr>
                <w:sz w:val="21"/>
              </w:rPr>
            </w:pPr>
            <w:r>
              <w:rPr>
                <w:rFonts w:hint="eastAsia"/>
                <w:sz w:val="21"/>
              </w:rPr>
              <w:t>输入促销期折扣</w:t>
            </w:r>
          </w:p>
        </w:tc>
        <w:tc>
          <w:tcPr>
            <w:tcW w:w="4581" w:type="dxa"/>
          </w:tcPr>
          <w:p w:rsidR="004A1DF5" w:rsidRDefault="004A1DF5">
            <w:pPr>
              <w:spacing w:line="240" w:lineRule="auto"/>
              <w:jc w:val="left"/>
              <w:rPr>
                <w:sz w:val="21"/>
              </w:rPr>
            </w:pPr>
            <w:r>
              <w:rPr>
                <w:rFonts w:hint="eastAsia"/>
                <w:sz w:val="21"/>
              </w:rPr>
              <w:t>促销期内对银行标准的折扣值</w:t>
            </w:r>
          </w:p>
        </w:tc>
      </w:tr>
      <w:tr w:rsidR="004A1DF5">
        <w:tc>
          <w:tcPr>
            <w:tcW w:w="1260" w:type="dxa"/>
          </w:tcPr>
          <w:p w:rsidR="004A1DF5" w:rsidRDefault="004A1DF5">
            <w:pPr>
              <w:spacing w:line="240" w:lineRule="auto"/>
              <w:jc w:val="left"/>
              <w:rPr>
                <w:sz w:val="21"/>
              </w:rPr>
            </w:pPr>
            <w:r>
              <w:rPr>
                <w:rFonts w:hint="eastAsia"/>
                <w:sz w:val="21"/>
              </w:rPr>
              <w:t>13</w:t>
            </w:r>
          </w:p>
        </w:tc>
        <w:tc>
          <w:tcPr>
            <w:tcW w:w="2439" w:type="dxa"/>
          </w:tcPr>
          <w:p w:rsidR="004A1DF5" w:rsidRDefault="004A1DF5">
            <w:pPr>
              <w:spacing w:line="240" w:lineRule="auto"/>
              <w:jc w:val="left"/>
              <w:rPr>
                <w:sz w:val="21"/>
              </w:rPr>
            </w:pPr>
            <w:r>
              <w:rPr>
                <w:rFonts w:hint="eastAsia"/>
                <w:sz w:val="21"/>
              </w:rPr>
              <w:t>输入促销期折扣上限</w:t>
            </w:r>
          </w:p>
        </w:tc>
        <w:tc>
          <w:tcPr>
            <w:tcW w:w="4581" w:type="dxa"/>
          </w:tcPr>
          <w:p w:rsidR="004A1DF5" w:rsidRDefault="004A1DF5">
            <w:pPr>
              <w:spacing w:line="240" w:lineRule="auto"/>
              <w:jc w:val="left"/>
              <w:rPr>
                <w:sz w:val="21"/>
              </w:rPr>
            </w:pPr>
            <w:r>
              <w:rPr>
                <w:rFonts w:hint="eastAsia"/>
                <w:sz w:val="21"/>
              </w:rPr>
              <w:t>系统对促销标准的最大折扣值控制</w:t>
            </w:r>
          </w:p>
        </w:tc>
      </w:tr>
      <w:tr w:rsidR="004A1DF5">
        <w:tc>
          <w:tcPr>
            <w:tcW w:w="1260" w:type="dxa"/>
          </w:tcPr>
          <w:p w:rsidR="004A1DF5" w:rsidRDefault="004A1DF5">
            <w:pPr>
              <w:spacing w:line="240" w:lineRule="auto"/>
              <w:jc w:val="left"/>
              <w:rPr>
                <w:sz w:val="21"/>
              </w:rPr>
            </w:pPr>
            <w:r>
              <w:rPr>
                <w:rFonts w:hint="eastAsia"/>
                <w:sz w:val="21"/>
              </w:rPr>
              <w:t>14</w:t>
            </w:r>
          </w:p>
        </w:tc>
        <w:tc>
          <w:tcPr>
            <w:tcW w:w="2439" w:type="dxa"/>
          </w:tcPr>
          <w:p w:rsidR="004A1DF5" w:rsidRDefault="004A1DF5">
            <w:pPr>
              <w:spacing w:line="240" w:lineRule="auto"/>
              <w:jc w:val="left"/>
              <w:rPr>
                <w:sz w:val="21"/>
              </w:rPr>
            </w:pPr>
            <w:r>
              <w:rPr>
                <w:rFonts w:hint="eastAsia"/>
                <w:sz w:val="21"/>
              </w:rPr>
              <w:t>输入促销期折扣下限</w:t>
            </w:r>
          </w:p>
        </w:tc>
        <w:tc>
          <w:tcPr>
            <w:tcW w:w="4581" w:type="dxa"/>
          </w:tcPr>
          <w:p w:rsidR="004A1DF5" w:rsidRDefault="004A1DF5">
            <w:pPr>
              <w:spacing w:line="240" w:lineRule="auto"/>
              <w:jc w:val="left"/>
              <w:rPr>
                <w:sz w:val="21"/>
              </w:rPr>
            </w:pPr>
            <w:r>
              <w:rPr>
                <w:rFonts w:hint="eastAsia"/>
                <w:sz w:val="21"/>
              </w:rPr>
              <w:t>系统对促销标准的最小折扣值控制</w:t>
            </w:r>
          </w:p>
        </w:tc>
      </w:tr>
      <w:tr w:rsidR="004A1DF5">
        <w:tc>
          <w:tcPr>
            <w:tcW w:w="1260" w:type="dxa"/>
          </w:tcPr>
          <w:p w:rsidR="004A1DF5" w:rsidRDefault="004A1DF5">
            <w:pPr>
              <w:spacing w:line="240" w:lineRule="auto"/>
              <w:jc w:val="left"/>
              <w:rPr>
                <w:sz w:val="21"/>
              </w:rPr>
            </w:pPr>
            <w:r>
              <w:rPr>
                <w:rFonts w:hint="eastAsia"/>
                <w:sz w:val="21"/>
              </w:rPr>
              <w:t>15</w:t>
            </w:r>
          </w:p>
        </w:tc>
        <w:tc>
          <w:tcPr>
            <w:tcW w:w="2439" w:type="dxa"/>
          </w:tcPr>
          <w:p w:rsidR="004A1DF5" w:rsidRDefault="004A1DF5">
            <w:pPr>
              <w:spacing w:line="240" w:lineRule="auto"/>
              <w:jc w:val="left"/>
              <w:rPr>
                <w:sz w:val="21"/>
              </w:rPr>
            </w:pPr>
            <w:r>
              <w:rPr>
                <w:rFonts w:hint="eastAsia"/>
                <w:sz w:val="21"/>
              </w:rPr>
              <w:t>选择输入舍入标志</w:t>
            </w:r>
          </w:p>
        </w:tc>
        <w:tc>
          <w:tcPr>
            <w:tcW w:w="4581" w:type="dxa"/>
          </w:tcPr>
          <w:p w:rsidR="004A1DF5" w:rsidRDefault="004A1DF5">
            <w:pPr>
              <w:spacing w:line="240" w:lineRule="auto"/>
              <w:jc w:val="left"/>
              <w:rPr>
                <w:sz w:val="21"/>
              </w:rPr>
            </w:pPr>
            <w:r>
              <w:rPr>
                <w:rFonts w:hint="eastAsia"/>
                <w:sz w:val="21"/>
              </w:rPr>
              <w:t>对收费标准最后计费结果的保留位数</w:t>
            </w:r>
          </w:p>
        </w:tc>
      </w:tr>
      <w:tr w:rsidR="004A1DF5">
        <w:tc>
          <w:tcPr>
            <w:tcW w:w="1260" w:type="dxa"/>
          </w:tcPr>
          <w:p w:rsidR="004A1DF5" w:rsidRDefault="004A1DF5">
            <w:pPr>
              <w:spacing w:line="240" w:lineRule="auto"/>
              <w:jc w:val="left"/>
              <w:rPr>
                <w:sz w:val="21"/>
              </w:rPr>
            </w:pPr>
            <w:r>
              <w:rPr>
                <w:rFonts w:hint="eastAsia"/>
                <w:sz w:val="21"/>
              </w:rPr>
              <w:t>16</w:t>
            </w:r>
          </w:p>
        </w:tc>
        <w:tc>
          <w:tcPr>
            <w:tcW w:w="2439" w:type="dxa"/>
          </w:tcPr>
          <w:p w:rsidR="004A1DF5" w:rsidRDefault="004A1DF5">
            <w:pPr>
              <w:spacing w:line="240" w:lineRule="auto"/>
              <w:jc w:val="left"/>
              <w:rPr>
                <w:sz w:val="21"/>
              </w:rPr>
            </w:pPr>
            <w:r>
              <w:rPr>
                <w:rFonts w:hint="eastAsia"/>
                <w:sz w:val="21"/>
              </w:rPr>
              <w:t>选择输入扣费周期</w:t>
            </w:r>
          </w:p>
        </w:tc>
        <w:tc>
          <w:tcPr>
            <w:tcW w:w="4581" w:type="dxa"/>
          </w:tcPr>
          <w:p w:rsidR="004A1DF5" w:rsidRDefault="004A1DF5">
            <w:pPr>
              <w:spacing w:line="240" w:lineRule="auto"/>
              <w:jc w:val="left"/>
              <w:rPr>
                <w:sz w:val="21"/>
              </w:rPr>
            </w:pPr>
            <w:r>
              <w:rPr>
                <w:rFonts w:hint="eastAsia"/>
                <w:sz w:val="21"/>
              </w:rPr>
              <w:t>D</w:t>
            </w:r>
            <w:r>
              <w:rPr>
                <w:rFonts w:hint="eastAsia"/>
                <w:sz w:val="21"/>
              </w:rPr>
              <w:t>：按日，系统控制日终批量时收费</w:t>
            </w:r>
          </w:p>
          <w:p w:rsidR="004A1DF5" w:rsidRDefault="004A1DF5">
            <w:pPr>
              <w:spacing w:line="240" w:lineRule="auto"/>
              <w:jc w:val="left"/>
              <w:rPr>
                <w:sz w:val="21"/>
              </w:rPr>
            </w:pPr>
            <w:r>
              <w:rPr>
                <w:rFonts w:hint="eastAsia"/>
                <w:sz w:val="21"/>
              </w:rPr>
              <w:t>M</w:t>
            </w:r>
            <w:r>
              <w:rPr>
                <w:rFonts w:hint="eastAsia"/>
                <w:sz w:val="21"/>
              </w:rPr>
              <w:t>：按月，系统控制每月的指定日期收费</w:t>
            </w:r>
          </w:p>
          <w:p w:rsidR="004A1DF5" w:rsidRDefault="004A1DF5">
            <w:pPr>
              <w:spacing w:line="240" w:lineRule="auto"/>
              <w:jc w:val="left"/>
              <w:rPr>
                <w:sz w:val="21"/>
              </w:rPr>
            </w:pPr>
            <w:r>
              <w:rPr>
                <w:rFonts w:hint="eastAsia"/>
                <w:sz w:val="21"/>
              </w:rPr>
              <w:t>N</w:t>
            </w:r>
            <w:r>
              <w:rPr>
                <w:rFonts w:hint="eastAsia"/>
                <w:sz w:val="21"/>
              </w:rPr>
              <w:t>：不限期限，系统不自动扣费，由柜员进行手工扣费</w:t>
            </w:r>
          </w:p>
          <w:p w:rsidR="004A1DF5" w:rsidRDefault="004A1DF5">
            <w:pPr>
              <w:spacing w:line="240" w:lineRule="auto"/>
              <w:jc w:val="left"/>
              <w:rPr>
                <w:sz w:val="21"/>
              </w:rPr>
            </w:pPr>
            <w:r>
              <w:rPr>
                <w:rFonts w:hint="eastAsia"/>
                <w:sz w:val="21"/>
              </w:rPr>
              <w:t>T</w:t>
            </w:r>
            <w:r>
              <w:rPr>
                <w:rFonts w:hint="eastAsia"/>
                <w:sz w:val="21"/>
              </w:rPr>
              <w:t>：实时，系统控制与业务交易一起实时扣费</w:t>
            </w:r>
          </w:p>
        </w:tc>
      </w:tr>
      <w:tr w:rsidR="004A1DF5">
        <w:tc>
          <w:tcPr>
            <w:tcW w:w="1260" w:type="dxa"/>
          </w:tcPr>
          <w:p w:rsidR="004A1DF5" w:rsidRDefault="004A1DF5">
            <w:pPr>
              <w:spacing w:line="240" w:lineRule="auto"/>
              <w:jc w:val="left"/>
              <w:rPr>
                <w:sz w:val="21"/>
              </w:rPr>
            </w:pPr>
            <w:r>
              <w:rPr>
                <w:rFonts w:hint="eastAsia"/>
                <w:sz w:val="21"/>
              </w:rPr>
              <w:t>17</w:t>
            </w:r>
          </w:p>
        </w:tc>
        <w:tc>
          <w:tcPr>
            <w:tcW w:w="2439" w:type="dxa"/>
          </w:tcPr>
          <w:p w:rsidR="004A1DF5" w:rsidRDefault="004A1DF5">
            <w:pPr>
              <w:spacing w:line="240" w:lineRule="auto"/>
              <w:jc w:val="left"/>
              <w:rPr>
                <w:sz w:val="21"/>
              </w:rPr>
            </w:pPr>
            <w:r>
              <w:rPr>
                <w:rFonts w:hint="eastAsia"/>
                <w:sz w:val="21"/>
              </w:rPr>
              <w:t>输入扣费日期</w:t>
            </w:r>
          </w:p>
        </w:tc>
        <w:tc>
          <w:tcPr>
            <w:tcW w:w="4581" w:type="dxa"/>
          </w:tcPr>
          <w:p w:rsidR="004A1DF5" w:rsidRDefault="004A1DF5">
            <w:pPr>
              <w:spacing w:line="240" w:lineRule="auto"/>
              <w:jc w:val="left"/>
              <w:rPr>
                <w:sz w:val="21"/>
              </w:rPr>
            </w:pPr>
            <w:r>
              <w:rPr>
                <w:rFonts w:hint="eastAsia"/>
                <w:sz w:val="21"/>
              </w:rPr>
              <w:t>扣费周期为</w:t>
            </w:r>
            <w:r>
              <w:rPr>
                <w:rFonts w:hint="eastAsia"/>
                <w:sz w:val="21"/>
              </w:rPr>
              <w:t>M</w:t>
            </w:r>
            <w:r>
              <w:rPr>
                <w:rFonts w:hint="eastAsia"/>
                <w:sz w:val="21"/>
              </w:rPr>
              <w:t>：按月收费时，输入每月指定的扣费日期。如果输入</w:t>
            </w:r>
            <w:r>
              <w:rPr>
                <w:rFonts w:hint="eastAsia"/>
                <w:sz w:val="21"/>
              </w:rPr>
              <w:t>31</w:t>
            </w:r>
            <w:r>
              <w:rPr>
                <w:rFonts w:hint="eastAsia"/>
                <w:sz w:val="21"/>
              </w:rPr>
              <w:t>日，在没有</w:t>
            </w:r>
            <w:r>
              <w:rPr>
                <w:rFonts w:hint="eastAsia"/>
                <w:sz w:val="21"/>
              </w:rPr>
              <w:t>31</w:t>
            </w:r>
            <w:r>
              <w:rPr>
                <w:rFonts w:hint="eastAsia"/>
                <w:sz w:val="21"/>
              </w:rPr>
              <w:t>日的月份，系统会在该月的最后一天扣费。</w:t>
            </w:r>
          </w:p>
        </w:tc>
      </w:tr>
      <w:tr w:rsidR="004A1DF5">
        <w:tc>
          <w:tcPr>
            <w:tcW w:w="1260" w:type="dxa"/>
          </w:tcPr>
          <w:p w:rsidR="004A1DF5" w:rsidRDefault="004A1DF5">
            <w:pPr>
              <w:spacing w:line="240" w:lineRule="auto"/>
              <w:jc w:val="left"/>
              <w:rPr>
                <w:sz w:val="21"/>
              </w:rPr>
            </w:pPr>
            <w:r>
              <w:rPr>
                <w:rFonts w:hint="eastAsia"/>
                <w:sz w:val="21"/>
              </w:rPr>
              <w:t>18</w:t>
            </w:r>
          </w:p>
        </w:tc>
        <w:tc>
          <w:tcPr>
            <w:tcW w:w="2439" w:type="dxa"/>
          </w:tcPr>
          <w:p w:rsidR="004A1DF5" w:rsidRDefault="004A1DF5">
            <w:pPr>
              <w:spacing w:line="240" w:lineRule="auto"/>
              <w:jc w:val="left"/>
              <w:rPr>
                <w:sz w:val="21"/>
              </w:rPr>
            </w:pPr>
            <w:r>
              <w:rPr>
                <w:rFonts w:hint="eastAsia"/>
                <w:sz w:val="21"/>
              </w:rPr>
              <w:t>选择输入收费冻结标志</w:t>
            </w:r>
          </w:p>
        </w:tc>
        <w:tc>
          <w:tcPr>
            <w:tcW w:w="4581" w:type="dxa"/>
          </w:tcPr>
          <w:p w:rsidR="004A1DF5" w:rsidRDefault="004A1DF5">
            <w:pPr>
              <w:spacing w:line="240" w:lineRule="auto"/>
              <w:jc w:val="left"/>
              <w:rPr>
                <w:sz w:val="21"/>
              </w:rPr>
            </w:pPr>
            <w:r>
              <w:rPr>
                <w:rFonts w:hint="eastAsia"/>
                <w:sz w:val="21"/>
              </w:rPr>
              <w:t>非实时收费情况下，对计费结果是否进行预期处</w:t>
            </w:r>
            <w:r>
              <w:rPr>
                <w:rFonts w:hint="eastAsia"/>
                <w:sz w:val="21"/>
              </w:rPr>
              <w:lastRenderedPageBreak/>
              <w:t>理。</w:t>
            </w:r>
          </w:p>
          <w:p w:rsidR="004A1DF5" w:rsidRDefault="004A1DF5">
            <w:pPr>
              <w:spacing w:line="240" w:lineRule="auto"/>
              <w:jc w:val="left"/>
              <w:rPr>
                <w:sz w:val="21"/>
              </w:rPr>
            </w:pPr>
            <w:r>
              <w:rPr>
                <w:rFonts w:hint="eastAsia"/>
                <w:sz w:val="21"/>
              </w:rPr>
              <w:t>H</w:t>
            </w:r>
            <w:r>
              <w:rPr>
                <w:rFonts w:hint="eastAsia"/>
                <w:sz w:val="21"/>
              </w:rPr>
              <w:t>：未收预期处理</w:t>
            </w:r>
          </w:p>
          <w:p w:rsidR="004A1DF5" w:rsidRDefault="004A1DF5">
            <w:pPr>
              <w:spacing w:line="240" w:lineRule="auto"/>
              <w:jc w:val="left"/>
              <w:rPr>
                <w:sz w:val="21"/>
              </w:rPr>
            </w:pPr>
            <w:r>
              <w:rPr>
                <w:rFonts w:hint="eastAsia"/>
                <w:sz w:val="21"/>
              </w:rPr>
              <w:t>R</w:t>
            </w:r>
            <w:r>
              <w:rPr>
                <w:rFonts w:hint="eastAsia"/>
                <w:sz w:val="21"/>
              </w:rPr>
              <w:t>：未收不预期处理</w:t>
            </w:r>
          </w:p>
        </w:tc>
      </w:tr>
      <w:tr w:rsidR="004A1DF5">
        <w:tc>
          <w:tcPr>
            <w:tcW w:w="1260" w:type="dxa"/>
          </w:tcPr>
          <w:p w:rsidR="004A1DF5" w:rsidRDefault="004A1DF5">
            <w:pPr>
              <w:spacing w:line="240" w:lineRule="auto"/>
              <w:jc w:val="left"/>
              <w:rPr>
                <w:sz w:val="21"/>
              </w:rPr>
            </w:pPr>
            <w:r>
              <w:rPr>
                <w:rFonts w:hint="eastAsia"/>
                <w:sz w:val="21"/>
              </w:rPr>
              <w:lastRenderedPageBreak/>
              <w:t>19</w:t>
            </w:r>
          </w:p>
        </w:tc>
        <w:tc>
          <w:tcPr>
            <w:tcW w:w="2439" w:type="dxa"/>
          </w:tcPr>
          <w:p w:rsidR="004A1DF5" w:rsidRDefault="004A1DF5">
            <w:pPr>
              <w:spacing w:line="240" w:lineRule="auto"/>
              <w:jc w:val="left"/>
              <w:rPr>
                <w:sz w:val="21"/>
              </w:rPr>
            </w:pPr>
            <w:r>
              <w:rPr>
                <w:rFonts w:hint="eastAsia"/>
                <w:sz w:val="21"/>
              </w:rPr>
              <w:t>维护机构</w:t>
            </w:r>
          </w:p>
        </w:tc>
        <w:tc>
          <w:tcPr>
            <w:tcW w:w="4581" w:type="dxa"/>
          </w:tcPr>
          <w:p w:rsidR="004A1DF5" w:rsidRDefault="004A1DF5">
            <w:pPr>
              <w:spacing w:line="240" w:lineRule="auto"/>
              <w:jc w:val="left"/>
              <w:rPr>
                <w:sz w:val="21"/>
              </w:rPr>
            </w:pPr>
            <w:r>
              <w:rPr>
                <w:rFonts w:hint="eastAsia"/>
                <w:sz w:val="21"/>
              </w:rPr>
              <w:t>系统允许对收费定义参数进行维护的机构。</w:t>
            </w:r>
          </w:p>
        </w:tc>
      </w:tr>
      <w:tr w:rsidR="004A1DF5">
        <w:tc>
          <w:tcPr>
            <w:tcW w:w="1260" w:type="dxa"/>
          </w:tcPr>
          <w:p w:rsidR="004A1DF5" w:rsidRDefault="004A1DF5">
            <w:pPr>
              <w:spacing w:line="240" w:lineRule="auto"/>
              <w:jc w:val="left"/>
              <w:rPr>
                <w:sz w:val="21"/>
              </w:rPr>
            </w:pPr>
            <w:r>
              <w:rPr>
                <w:rFonts w:hint="eastAsia"/>
                <w:sz w:val="21"/>
              </w:rPr>
              <w:t>20</w:t>
            </w:r>
          </w:p>
        </w:tc>
        <w:tc>
          <w:tcPr>
            <w:tcW w:w="2439" w:type="dxa"/>
          </w:tcPr>
          <w:p w:rsidR="004A1DF5" w:rsidRDefault="004A1DF5">
            <w:pPr>
              <w:spacing w:line="240" w:lineRule="auto"/>
              <w:jc w:val="left"/>
              <w:rPr>
                <w:sz w:val="21"/>
              </w:rPr>
            </w:pPr>
            <w:r>
              <w:rPr>
                <w:rFonts w:hint="eastAsia"/>
                <w:sz w:val="21"/>
              </w:rPr>
              <w:t>点击“确认”按钮</w:t>
            </w:r>
          </w:p>
        </w:tc>
        <w:tc>
          <w:tcPr>
            <w:tcW w:w="4581" w:type="dxa"/>
          </w:tcPr>
          <w:p w:rsidR="004A1DF5" w:rsidRDefault="004A1DF5">
            <w:pPr>
              <w:spacing w:line="240" w:lineRule="auto"/>
              <w:jc w:val="left"/>
              <w:rPr>
                <w:sz w:val="21"/>
              </w:rPr>
            </w:pPr>
            <w:r>
              <w:rPr>
                <w:rFonts w:hint="eastAsia"/>
                <w:sz w:val="21"/>
              </w:rPr>
              <w:t>系统显示交互信息窗口，提示主管授权</w:t>
            </w:r>
          </w:p>
        </w:tc>
      </w:tr>
      <w:tr w:rsidR="004A1DF5">
        <w:tc>
          <w:tcPr>
            <w:tcW w:w="1260" w:type="dxa"/>
          </w:tcPr>
          <w:p w:rsidR="004A1DF5" w:rsidRDefault="004A1DF5">
            <w:pPr>
              <w:spacing w:line="240" w:lineRule="auto"/>
              <w:jc w:val="left"/>
              <w:rPr>
                <w:sz w:val="21"/>
              </w:rPr>
            </w:pPr>
            <w:r>
              <w:rPr>
                <w:rFonts w:hint="eastAsia"/>
                <w:sz w:val="21"/>
              </w:rPr>
              <w:t>21</w:t>
            </w:r>
          </w:p>
        </w:tc>
        <w:tc>
          <w:tcPr>
            <w:tcW w:w="2439" w:type="dxa"/>
          </w:tcPr>
          <w:p w:rsidR="004A1DF5" w:rsidRDefault="004A1DF5">
            <w:pPr>
              <w:spacing w:line="240" w:lineRule="auto"/>
              <w:jc w:val="left"/>
              <w:rPr>
                <w:sz w:val="21"/>
              </w:rPr>
            </w:pPr>
            <w:r>
              <w:rPr>
                <w:rFonts w:hint="eastAsia"/>
                <w:sz w:val="21"/>
              </w:rPr>
              <w:t>主管同步授权</w:t>
            </w:r>
          </w:p>
        </w:tc>
        <w:tc>
          <w:tcPr>
            <w:tcW w:w="4581" w:type="dxa"/>
          </w:tcPr>
          <w:p w:rsidR="004A1DF5" w:rsidRDefault="004A1DF5">
            <w:pPr>
              <w:spacing w:line="240" w:lineRule="auto"/>
              <w:jc w:val="left"/>
              <w:rPr>
                <w:sz w:val="21"/>
              </w:rPr>
            </w:pPr>
          </w:p>
        </w:tc>
      </w:tr>
    </w:tbl>
    <w:p w:rsidR="004A1DF5" w:rsidRDefault="004A1DF5" w:rsidP="00C85378">
      <w:pPr>
        <w:numPr>
          <w:ilvl w:val="1"/>
          <w:numId w:val="181"/>
        </w:numPr>
        <w:tabs>
          <w:tab w:val="clear" w:pos="840"/>
          <w:tab w:val="left" w:pos="360"/>
        </w:tabs>
        <w:ind w:left="360" w:hanging="360"/>
        <w:rPr>
          <w:b/>
          <w:bCs/>
        </w:rPr>
      </w:pPr>
      <w:r>
        <w:rPr>
          <w:rFonts w:hint="eastAsia"/>
          <w:b/>
          <w:bCs/>
        </w:rPr>
        <w:t>查询收费项目、收费标准、收费定义</w:t>
      </w:r>
    </w:p>
    <w:p w:rsidR="004A1DF5" w:rsidRDefault="004A1DF5">
      <w:pPr>
        <w:ind w:firstLineChars="200" w:firstLine="480"/>
        <w:rPr>
          <w:rFonts w:ascii="宋体"/>
          <w:szCs w:val="21"/>
        </w:rPr>
      </w:pPr>
      <w:r>
        <w:rPr>
          <w:rFonts w:hint="eastAsia"/>
        </w:rPr>
        <w:t>1</w:t>
      </w:r>
      <w:r>
        <w:rPr>
          <w:rFonts w:hint="eastAsia"/>
        </w:rPr>
        <w:t>、用户选择系统导航－公共管理－业务参数管理－收费参数管理，或者输入业务代码</w:t>
      </w:r>
      <w:r>
        <w:rPr>
          <w:rFonts w:hint="eastAsia"/>
        </w:rPr>
        <w:t>9308</w:t>
      </w:r>
      <w:r>
        <w:rPr>
          <w:rFonts w:hint="eastAsia"/>
        </w:rPr>
        <w:t>，进入收费参数管理界面。</w:t>
      </w:r>
    </w:p>
    <w:p w:rsidR="004A1DF5" w:rsidRDefault="004A1DF5">
      <w:pPr>
        <w:ind w:firstLineChars="200" w:firstLine="480"/>
        <w:jc w:val="left"/>
        <w:rPr>
          <w:rFonts w:ascii="宋体"/>
          <w:kern w:val="0"/>
          <w:szCs w:val="18"/>
          <w:lang w:val="zh-CN"/>
        </w:rPr>
      </w:pPr>
      <w:r>
        <w:rPr>
          <w:rFonts w:hint="eastAsia"/>
        </w:rPr>
        <w:t>2</w:t>
      </w:r>
      <w:r>
        <w:rPr>
          <w:rFonts w:hint="eastAsia"/>
        </w:rPr>
        <w:t>、在“收费项目”栏输入需查询的收费项编码（可输入节点编码查询，如</w:t>
      </w:r>
      <w:r>
        <w:rPr>
          <w:rFonts w:hint="eastAsia"/>
        </w:rPr>
        <w:t>1-</w:t>
      </w:r>
      <w:r>
        <w:rPr>
          <w:rFonts w:hint="eastAsia"/>
        </w:rPr>
        <w:t>对公业务、</w:t>
      </w:r>
      <w:r>
        <w:rPr>
          <w:rFonts w:hint="eastAsia"/>
        </w:rPr>
        <w:t>2-</w:t>
      </w:r>
      <w:r>
        <w:rPr>
          <w:rFonts w:hint="eastAsia"/>
        </w:rPr>
        <w:t>个人银行业务、</w:t>
      </w:r>
      <w:r>
        <w:rPr>
          <w:rFonts w:hint="eastAsia"/>
        </w:rPr>
        <w:t>3-</w:t>
      </w:r>
      <w:r>
        <w:rPr>
          <w:rFonts w:hint="eastAsia"/>
        </w:rPr>
        <w:t>国际结算业务等），查询收费定义时需在</w:t>
      </w:r>
      <w:r>
        <w:rPr>
          <w:rFonts w:ascii="宋体" w:hint="eastAsia"/>
          <w:kern w:val="0"/>
          <w:szCs w:val="18"/>
          <w:lang w:val="zh-CN"/>
        </w:rPr>
        <w:t>“收费机构”栏中输入收费定义的机构号。</w:t>
      </w:r>
    </w:p>
    <w:p w:rsidR="004A1DF5" w:rsidRDefault="004A1DF5">
      <w:pPr>
        <w:ind w:firstLineChars="200" w:firstLine="480"/>
        <w:jc w:val="left"/>
        <w:rPr>
          <w:rFonts w:ascii="宋体"/>
          <w:kern w:val="0"/>
          <w:szCs w:val="18"/>
          <w:lang w:val="zh-CN"/>
        </w:rPr>
      </w:pPr>
      <w:r>
        <w:rPr>
          <w:rFonts w:hint="eastAsia"/>
        </w:rPr>
        <w:t>3</w:t>
      </w:r>
      <w:r>
        <w:rPr>
          <w:rFonts w:hint="eastAsia"/>
        </w:rPr>
        <w:t>、</w:t>
      </w:r>
      <w:r>
        <w:rPr>
          <w:rFonts w:ascii="宋体" w:hint="eastAsia"/>
          <w:kern w:val="0"/>
          <w:szCs w:val="18"/>
          <w:lang w:val="zh-CN"/>
        </w:rPr>
        <w:t>查询收费标准或收费定义时可按“生效记录、待生效记录、历史记录”等状态分别进行查询。</w:t>
      </w:r>
    </w:p>
    <w:p w:rsidR="004A1DF5" w:rsidRDefault="004A1DF5">
      <w:pPr>
        <w:ind w:firstLineChars="200" w:firstLine="480"/>
        <w:jc w:val="left"/>
      </w:pPr>
      <w:r>
        <w:rPr>
          <w:rFonts w:hint="eastAsia"/>
        </w:rPr>
        <w:t>4</w:t>
      </w:r>
      <w:r>
        <w:rPr>
          <w:rFonts w:hint="eastAsia"/>
        </w:rPr>
        <w:t>、回车后系统自动执行查询功能，并把查询结果在显示在列表框中。</w:t>
      </w:r>
    </w:p>
    <w:p w:rsidR="004A1DF5" w:rsidRDefault="004A1DF5">
      <w:pPr>
        <w:ind w:firstLineChars="200" w:firstLine="480"/>
        <w:jc w:val="left"/>
        <w:rPr>
          <w:kern w:val="0"/>
          <w:lang w:val="zh-CN"/>
        </w:rPr>
      </w:pPr>
      <w:r>
        <w:rPr>
          <w:rFonts w:hint="eastAsia"/>
        </w:rPr>
        <w:t>5</w:t>
      </w:r>
      <w:r>
        <w:rPr>
          <w:rFonts w:hint="eastAsia"/>
        </w:rPr>
        <w:t>、柜员分别点击“收费项目”、“收费标准”、“收费定义”选项卡</w:t>
      </w:r>
      <w:r>
        <w:rPr>
          <w:rFonts w:hint="eastAsia"/>
          <w:kern w:val="0"/>
          <w:lang w:val="zh-CN"/>
        </w:rPr>
        <w:t>页面，可分别看到收费项目，及指定收费项目下的收费标准、收费定义的查询结果。</w:t>
      </w:r>
    </w:p>
    <w:p w:rsidR="004A1DF5" w:rsidRDefault="004A1DF5" w:rsidP="00C85378">
      <w:pPr>
        <w:numPr>
          <w:ilvl w:val="1"/>
          <w:numId w:val="181"/>
        </w:numPr>
        <w:tabs>
          <w:tab w:val="clear" w:pos="840"/>
          <w:tab w:val="left" w:pos="360"/>
        </w:tabs>
        <w:ind w:left="360" w:hanging="360"/>
        <w:rPr>
          <w:b/>
          <w:bCs/>
        </w:rPr>
      </w:pPr>
      <w:r>
        <w:rPr>
          <w:rFonts w:hint="eastAsia"/>
          <w:b/>
          <w:bCs/>
        </w:rPr>
        <w:t>删除收费项目</w:t>
      </w:r>
    </w:p>
    <w:p w:rsidR="004A1DF5" w:rsidRDefault="004A1DF5">
      <w:pPr>
        <w:ind w:leftChars="200" w:left="480"/>
      </w:pPr>
      <w:r>
        <w:rPr>
          <w:rFonts w:hint="eastAsia"/>
        </w:rPr>
        <w:t>1</w:t>
      </w:r>
      <w:r>
        <w:rPr>
          <w:rFonts w:hint="eastAsia"/>
        </w:rPr>
        <w:t>、先查询需删除的收费项记录</w:t>
      </w:r>
    </w:p>
    <w:p w:rsidR="004A1DF5" w:rsidRDefault="004A1DF5">
      <w:pPr>
        <w:ind w:leftChars="200" w:left="480"/>
        <w:rPr>
          <w:rFonts w:ascii="宋体"/>
          <w:kern w:val="0"/>
          <w:szCs w:val="18"/>
          <w:lang w:val="zh-CN"/>
        </w:rPr>
      </w:pPr>
      <w:r>
        <w:rPr>
          <w:rFonts w:hint="eastAsia"/>
        </w:rPr>
        <w:t>2</w:t>
      </w:r>
      <w:r>
        <w:rPr>
          <w:rFonts w:hint="eastAsia"/>
        </w:rPr>
        <w:t>、在查询列表中选定需删除的收费项记录，点击</w:t>
      </w:r>
      <w:r>
        <w:rPr>
          <w:rFonts w:ascii="宋体" w:hint="eastAsia"/>
          <w:kern w:val="0"/>
          <w:szCs w:val="18"/>
          <w:lang w:val="zh-CN"/>
        </w:rPr>
        <w:t>“删除4”按钮。</w:t>
      </w:r>
    </w:p>
    <w:p w:rsidR="004A1DF5" w:rsidRDefault="004A1DF5">
      <w:pPr>
        <w:ind w:leftChars="200" w:left="480"/>
        <w:rPr>
          <w:rFonts w:ascii="宋体"/>
          <w:kern w:val="0"/>
          <w:szCs w:val="18"/>
          <w:lang w:val="zh-CN"/>
        </w:rPr>
      </w:pPr>
      <w:r>
        <w:rPr>
          <w:rFonts w:ascii="宋体" w:hint="eastAsia"/>
          <w:kern w:val="0"/>
          <w:szCs w:val="18"/>
          <w:lang w:val="zh-CN"/>
        </w:rPr>
        <w:t>3、系统自动弹出交互信息框，提示主管授权。</w:t>
      </w:r>
    </w:p>
    <w:p w:rsidR="004A1DF5" w:rsidRDefault="004A1DF5">
      <w:pPr>
        <w:ind w:leftChars="200" w:left="480"/>
        <w:rPr>
          <w:rFonts w:ascii="宋体"/>
          <w:kern w:val="0"/>
          <w:szCs w:val="18"/>
          <w:lang w:val="zh-CN"/>
        </w:rPr>
      </w:pPr>
      <w:r>
        <w:rPr>
          <w:rFonts w:ascii="宋体" w:hint="eastAsia"/>
          <w:kern w:val="0"/>
          <w:szCs w:val="18"/>
          <w:lang w:val="zh-CN"/>
        </w:rPr>
        <w:t>4、主管授权。</w:t>
      </w:r>
    </w:p>
    <w:p w:rsidR="004A1DF5" w:rsidRDefault="004A1DF5" w:rsidP="00C85378">
      <w:pPr>
        <w:numPr>
          <w:ilvl w:val="1"/>
          <w:numId w:val="181"/>
        </w:numPr>
        <w:tabs>
          <w:tab w:val="clear" w:pos="840"/>
          <w:tab w:val="left" w:pos="360"/>
        </w:tabs>
        <w:ind w:left="360" w:hanging="360"/>
        <w:rPr>
          <w:b/>
          <w:bCs/>
        </w:rPr>
      </w:pPr>
      <w:r>
        <w:rPr>
          <w:rFonts w:hint="eastAsia"/>
          <w:b/>
          <w:bCs/>
        </w:rPr>
        <w:t>删除收费标准、收费定义</w:t>
      </w:r>
    </w:p>
    <w:p w:rsidR="004A1DF5" w:rsidRDefault="004A1DF5">
      <w:pPr>
        <w:ind w:firstLineChars="200" w:firstLine="480"/>
        <w:jc w:val="left"/>
      </w:pPr>
      <w:r>
        <w:rPr>
          <w:rFonts w:hint="eastAsia"/>
        </w:rPr>
        <w:t>1</w:t>
      </w:r>
      <w:r>
        <w:rPr>
          <w:rFonts w:hint="eastAsia"/>
        </w:rPr>
        <w:t>、先查询需删除的收费项记录</w:t>
      </w:r>
    </w:p>
    <w:p w:rsidR="004A1DF5" w:rsidRDefault="004A1DF5">
      <w:pPr>
        <w:ind w:firstLineChars="200" w:firstLine="480"/>
        <w:jc w:val="left"/>
      </w:pPr>
      <w:r>
        <w:rPr>
          <w:rFonts w:hint="eastAsia"/>
        </w:rPr>
        <w:t>2</w:t>
      </w:r>
      <w:r>
        <w:rPr>
          <w:rFonts w:hint="eastAsia"/>
        </w:rPr>
        <w:t>、选定列表框中的需删除的记录，点击“删除</w:t>
      </w:r>
      <w:r>
        <w:rPr>
          <w:rFonts w:hint="eastAsia"/>
        </w:rPr>
        <w:t>4</w:t>
      </w:r>
      <w:r>
        <w:rPr>
          <w:rFonts w:hint="eastAsia"/>
        </w:rPr>
        <w:t>”按钮，系统自动弹出删除画面。</w:t>
      </w:r>
    </w:p>
    <w:p w:rsidR="004A1DF5" w:rsidRDefault="004A1DF5">
      <w:pPr>
        <w:ind w:firstLineChars="200" w:firstLine="480"/>
        <w:jc w:val="left"/>
      </w:pPr>
      <w:r>
        <w:rPr>
          <w:rFonts w:hint="eastAsia"/>
        </w:rPr>
        <w:t>3</w:t>
      </w:r>
      <w:r>
        <w:rPr>
          <w:rFonts w:hint="eastAsia"/>
        </w:rPr>
        <w:t>、在删除画面的“维护生效日期”输入框中输入指定的删除日期（可以远期），点击“确认</w:t>
      </w:r>
      <w:r>
        <w:rPr>
          <w:rFonts w:hint="eastAsia"/>
        </w:rPr>
        <w:t>1</w:t>
      </w:r>
      <w:r>
        <w:rPr>
          <w:rFonts w:hint="eastAsia"/>
        </w:rPr>
        <w:t>”按钮，系统弹出交互信息框要求授权。</w:t>
      </w:r>
    </w:p>
    <w:p w:rsidR="004A1DF5" w:rsidRDefault="004A1DF5">
      <w:pPr>
        <w:ind w:firstLineChars="200" w:firstLine="480"/>
        <w:jc w:val="left"/>
      </w:pPr>
      <w:r>
        <w:rPr>
          <w:rFonts w:hint="eastAsia"/>
        </w:rPr>
        <w:t>4</w:t>
      </w:r>
      <w:r>
        <w:rPr>
          <w:rFonts w:hint="eastAsia"/>
        </w:rPr>
        <w:t>、主管授权。被删除记录在指定日的次日开始失效。</w:t>
      </w:r>
    </w:p>
    <w:p w:rsidR="004A1DF5" w:rsidRDefault="004A1DF5" w:rsidP="00C85378">
      <w:pPr>
        <w:numPr>
          <w:ilvl w:val="1"/>
          <w:numId w:val="181"/>
        </w:numPr>
        <w:tabs>
          <w:tab w:val="clear" w:pos="840"/>
          <w:tab w:val="left" w:pos="360"/>
        </w:tabs>
        <w:ind w:left="360" w:hanging="360"/>
        <w:rPr>
          <w:b/>
          <w:bCs/>
        </w:rPr>
      </w:pPr>
      <w:r>
        <w:rPr>
          <w:rFonts w:hint="eastAsia"/>
          <w:b/>
          <w:bCs/>
        </w:rPr>
        <w:t>修改收费项目</w:t>
      </w:r>
    </w:p>
    <w:p w:rsidR="004A1DF5" w:rsidRDefault="004A1DF5">
      <w:pPr>
        <w:ind w:firstLineChars="200" w:firstLine="480"/>
      </w:pPr>
      <w:r>
        <w:rPr>
          <w:rFonts w:hint="eastAsia"/>
        </w:rPr>
        <w:t>1</w:t>
      </w:r>
      <w:r>
        <w:rPr>
          <w:rFonts w:hint="eastAsia"/>
        </w:rPr>
        <w:t>、先查询需修改的收费项记录</w:t>
      </w:r>
    </w:p>
    <w:p w:rsidR="004A1DF5" w:rsidRDefault="004A1DF5">
      <w:pPr>
        <w:ind w:firstLineChars="200" w:firstLine="480"/>
      </w:pPr>
      <w:r>
        <w:rPr>
          <w:rFonts w:hint="eastAsia"/>
        </w:rPr>
        <w:lastRenderedPageBreak/>
        <w:t>2</w:t>
      </w:r>
      <w:r>
        <w:rPr>
          <w:rFonts w:hint="eastAsia"/>
        </w:rPr>
        <w:t>、点击“查询</w:t>
      </w:r>
      <w:r>
        <w:rPr>
          <w:rFonts w:hint="eastAsia"/>
        </w:rPr>
        <w:t>5</w:t>
      </w:r>
      <w:r>
        <w:rPr>
          <w:rFonts w:hint="eastAsia"/>
        </w:rPr>
        <w:t>”按钮，系统自动检索，并将收费项明细在查询列表框中列示</w:t>
      </w:r>
    </w:p>
    <w:p w:rsidR="004A1DF5" w:rsidRDefault="004A1DF5">
      <w:pPr>
        <w:ind w:firstLineChars="200" w:firstLine="480"/>
      </w:pPr>
      <w:r>
        <w:rPr>
          <w:rFonts w:hint="eastAsia"/>
        </w:rPr>
        <w:t>3</w:t>
      </w:r>
      <w:r>
        <w:rPr>
          <w:rFonts w:hint="eastAsia"/>
        </w:rPr>
        <w:t>、在查询列表中选定需修改的收费项记录，点击“修改</w:t>
      </w:r>
      <w:r>
        <w:rPr>
          <w:rFonts w:hint="eastAsia"/>
        </w:rPr>
        <w:t>3</w:t>
      </w:r>
      <w:r>
        <w:rPr>
          <w:rFonts w:hint="eastAsia"/>
        </w:rPr>
        <w:t>”按钮，系统自动弹出修改画面。</w:t>
      </w:r>
    </w:p>
    <w:p w:rsidR="004A1DF5" w:rsidRDefault="004A1DF5">
      <w:pPr>
        <w:ind w:firstLineChars="200" w:firstLine="480"/>
      </w:pPr>
      <w:r>
        <w:rPr>
          <w:rFonts w:hint="eastAsia"/>
        </w:rPr>
        <w:t>4</w:t>
      </w:r>
      <w:r>
        <w:rPr>
          <w:rFonts w:hint="eastAsia"/>
        </w:rPr>
        <w:t>、柜员对可维护的要素进行修改后，点击“确定</w:t>
      </w:r>
      <w:r>
        <w:rPr>
          <w:rFonts w:hint="eastAsia"/>
        </w:rPr>
        <w:t>1</w:t>
      </w:r>
      <w:r>
        <w:rPr>
          <w:rFonts w:hint="eastAsia"/>
        </w:rPr>
        <w:t>”按钮，系统弹出交互信息框要求授权。</w:t>
      </w:r>
    </w:p>
    <w:p w:rsidR="004A1DF5" w:rsidRDefault="004A1DF5">
      <w:pPr>
        <w:ind w:firstLineChars="200" w:firstLine="480"/>
        <w:rPr>
          <w:rFonts w:ascii="宋体"/>
          <w:kern w:val="0"/>
          <w:szCs w:val="18"/>
          <w:lang w:val="zh-CN"/>
        </w:rPr>
      </w:pPr>
      <w:r>
        <w:rPr>
          <w:rFonts w:hint="eastAsia"/>
        </w:rPr>
        <w:t>5</w:t>
      </w:r>
      <w:r>
        <w:rPr>
          <w:rFonts w:hint="eastAsia"/>
        </w:rPr>
        <w:t>、主管</w:t>
      </w:r>
      <w:r>
        <w:rPr>
          <w:rFonts w:ascii="宋体" w:hint="eastAsia"/>
          <w:kern w:val="0"/>
          <w:szCs w:val="18"/>
          <w:lang w:val="zh-CN"/>
        </w:rPr>
        <w:t>授权。</w:t>
      </w:r>
    </w:p>
    <w:p w:rsidR="004A1DF5" w:rsidRDefault="004A1DF5" w:rsidP="00C85378">
      <w:pPr>
        <w:numPr>
          <w:ilvl w:val="1"/>
          <w:numId w:val="181"/>
        </w:numPr>
        <w:tabs>
          <w:tab w:val="clear" w:pos="840"/>
          <w:tab w:val="left" w:pos="360"/>
        </w:tabs>
        <w:ind w:left="360" w:hanging="360"/>
        <w:rPr>
          <w:b/>
          <w:bCs/>
        </w:rPr>
      </w:pPr>
      <w:r>
        <w:rPr>
          <w:rFonts w:hint="eastAsia"/>
          <w:b/>
          <w:bCs/>
        </w:rPr>
        <w:t>修改收费标准或收费定义</w:t>
      </w:r>
    </w:p>
    <w:p w:rsidR="004A1DF5" w:rsidRDefault="004A1DF5">
      <w:pPr>
        <w:ind w:firstLineChars="200" w:firstLine="480"/>
        <w:jc w:val="left"/>
      </w:pPr>
      <w:r>
        <w:rPr>
          <w:rFonts w:hint="eastAsia"/>
        </w:rPr>
        <w:t>1</w:t>
      </w:r>
      <w:r>
        <w:rPr>
          <w:rFonts w:hint="eastAsia"/>
        </w:rPr>
        <w:t>、先查询需修改的收费项记录。</w:t>
      </w:r>
    </w:p>
    <w:p w:rsidR="004A1DF5" w:rsidRDefault="004A1DF5">
      <w:pPr>
        <w:ind w:firstLineChars="200" w:firstLine="480"/>
        <w:jc w:val="left"/>
        <w:rPr>
          <w:rFonts w:ascii="宋体"/>
          <w:kern w:val="0"/>
          <w:szCs w:val="18"/>
        </w:rPr>
      </w:pPr>
      <w:r>
        <w:rPr>
          <w:rFonts w:hint="eastAsia"/>
        </w:rPr>
        <w:t>2</w:t>
      </w:r>
      <w:r>
        <w:rPr>
          <w:rFonts w:hint="eastAsia"/>
        </w:rPr>
        <w:t>、选定列表框中的需修改的记录先做删除处理，删除操作参见“删除收费标准、收费定义”操作。</w:t>
      </w:r>
    </w:p>
    <w:p w:rsidR="004A1DF5" w:rsidRDefault="004A1DF5">
      <w:pPr>
        <w:ind w:firstLineChars="200" w:firstLine="480"/>
        <w:jc w:val="left"/>
      </w:pPr>
      <w:r>
        <w:rPr>
          <w:rFonts w:hint="eastAsia"/>
        </w:rPr>
        <w:t>3</w:t>
      </w:r>
      <w:r>
        <w:rPr>
          <w:rFonts w:hint="eastAsia"/>
        </w:rPr>
        <w:t>、选定列表框中的需修改的记录，点击</w:t>
      </w:r>
      <w:r>
        <w:rPr>
          <w:rFonts w:ascii="宋体" w:hint="eastAsia"/>
          <w:kern w:val="0"/>
          <w:szCs w:val="18"/>
          <w:lang w:val="zh-CN"/>
        </w:rPr>
        <w:t>“修改(3)”</w:t>
      </w:r>
      <w:r>
        <w:rPr>
          <w:rFonts w:hint="eastAsia"/>
        </w:rPr>
        <w:t>按钮。</w:t>
      </w:r>
    </w:p>
    <w:p w:rsidR="004A1DF5" w:rsidRDefault="004A1DF5">
      <w:pPr>
        <w:ind w:firstLineChars="200" w:firstLine="480"/>
        <w:jc w:val="left"/>
      </w:pPr>
      <w:r>
        <w:rPr>
          <w:rFonts w:hint="eastAsia"/>
        </w:rPr>
        <w:t>4</w:t>
      </w:r>
      <w:r>
        <w:rPr>
          <w:rFonts w:hint="eastAsia"/>
        </w:rPr>
        <w:t>、柜员对可维护的要素进行修改，此时系统显示的“生效日期”是指原收费标准的生效日期。用户应在</w:t>
      </w:r>
      <w:r>
        <w:rPr>
          <w:rFonts w:ascii="宋体" w:hint="eastAsia"/>
          <w:kern w:val="0"/>
          <w:szCs w:val="18"/>
          <w:lang w:val="zh-CN"/>
        </w:rPr>
        <w:t>“维护生效日期”中录入本次修改后的生效日期，在</w:t>
      </w:r>
      <w:r>
        <w:rPr>
          <w:rFonts w:hint="eastAsia"/>
        </w:rPr>
        <w:t>“</w:t>
      </w:r>
      <w:r>
        <w:rPr>
          <w:rFonts w:ascii="宋体" w:hint="eastAsia"/>
          <w:kern w:val="0"/>
          <w:szCs w:val="18"/>
          <w:lang w:val="zh-CN"/>
        </w:rPr>
        <w:t>失效日期”中输入本次修改的收费标准的失效日期。</w:t>
      </w:r>
      <w:r>
        <w:rPr>
          <w:rFonts w:hint="eastAsia"/>
        </w:rPr>
        <w:t>点击</w:t>
      </w:r>
      <w:r>
        <w:rPr>
          <w:rFonts w:ascii="宋体" w:hint="eastAsia"/>
          <w:kern w:val="0"/>
          <w:szCs w:val="18"/>
          <w:lang w:val="zh-CN"/>
        </w:rPr>
        <w:t>“确定1”按钮，系统弹出交互信息框要求授权。</w:t>
      </w:r>
    </w:p>
    <w:p w:rsidR="004A1DF5" w:rsidRDefault="004A1DF5">
      <w:pPr>
        <w:ind w:firstLineChars="200" w:firstLine="480"/>
        <w:jc w:val="left"/>
        <w:rPr>
          <w:rFonts w:ascii="宋体"/>
          <w:kern w:val="0"/>
          <w:szCs w:val="18"/>
          <w:lang w:val="zh-CN"/>
        </w:rPr>
      </w:pPr>
      <w:r>
        <w:rPr>
          <w:rFonts w:hint="eastAsia"/>
        </w:rPr>
        <w:t>5</w:t>
      </w:r>
      <w:r>
        <w:rPr>
          <w:rFonts w:hint="eastAsia"/>
        </w:rPr>
        <w:t>、主管</w:t>
      </w:r>
      <w:r>
        <w:rPr>
          <w:rFonts w:ascii="宋体" w:hint="eastAsia"/>
          <w:kern w:val="0"/>
          <w:szCs w:val="18"/>
          <w:lang w:val="zh-CN"/>
        </w:rPr>
        <w:t>授权。记录修改成功。</w:t>
      </w:r>
    </w:p>
    <w:p w:rsidR="004A1DF5" w:rsidRDefault="004A1DF5" w:rsidP="0004090F">
      <w:pPr>
        <w:pStyle w:val="5"/>
      </w:pPr>
      <w:r>
        <w:rPr>
          <w:rFonts w:hint="eastAsia"/>
        </w:rPr>
        <w:t>九、结售汇汇率管理（业务代码</w:t>
      </w:r>
      <w:r>
        <w:rPr>
          <w:rFonts w:hint="eastAsia"/>
        </w:rPr>
        <w:t>9309</w:t>
      </w:r>
      <w:r>
        <w:rPr>
          <w:rFonts w:hint="eastAsia"/>
        </w:rPr>
        <w:t>）</w:t>
      </w:r>
    </w:p>
    <w:p w:rsidR="004A1DF5" w:rsidRDefault="004A1DF5">
      <w:pPr>
        <w:ind w:firstLineChars="200" w:firstLine="480"/>
        <w:jc w:val="left"/>
        <w:rPr>
          <w:rFonts w:ascii="宋体"/>
          <w:kern w:val="0"/>
          <w:szCs w:val="18"/>
          <w:lang w:val="zh-CN"/>
        </w:rPr>
      </w:pPr>
      <w:r>
        <w:rPr>
          <w:rFonts w:ascii="宋体" w:hint="eastAsia"/>
          <w:kern w:val="0"/>
          <w:szCs w:val="18"/>
          <w:lang w:val="zh-CN"/>
        </w:rPr>
        <w:t>结售汇汇率管理提供系统所使用的基准价、中间价、现汇买入价、卖出价、现钞买入价等汇价的增加、删除、修改以及查询的功能。其中增加汇率提供手工输入以及使用excel表格导入两种方式。导入的excel文件字段顺序需按照币种、基准价、中间价、现汇买入价、卖出价、现钞买入价、中国银行钞买价、汇率有效日、汇率失效日进行导入，导入的excel表格中，币种处需输入数字或字母，不能输入中文，如美元输入“32”或“USD”，汇率有效日及失效日需按照“YYYYMMDD”的格式导入。其它操作可参考</w:t>
      </w:r>
      <w:r>
        <w:rPr>
          <w:rFonts w:hint="eastAsia"/>
        </w:rPr>
        <w:t>机构管理</w:t>
      </w:r>
      <w:r>
        <w:rPr>
          <w:rFonts w:ascii="宋体" w:hint="eastAsia"/>
          <w:kern w:val="0"/>
          <w:szCs w:val="18"/>
          <w:lang w:val="zh-CN"/>
        </w:rPr>
        <w:t>的</w:t>
      </w:r>
      <w:r>
        <w:rPr>
          <w:rFonts w:hint="eastAsia"/>
        </w:rPr>
        <w:t>操作步骤</w:t>
      </w:r>
      <w:r>
        <w:rPr>
          <w:rFonts w:ascii="宋体" w:hint="eastAsia"/>
          <w:kern w:val="0"/>
          <w:szCs w:val="18"/>
          <w:lang w:val="zh-CN"/>
        </w:rPr>
        <w:t>。</w:t>
      </w:r>
    </w:p>
    <w:p w:rsidR="004A1DF5" w:rsidRDefault="004A1DF5" w:rsidP="0004090F">
      <w:pPr>
        <w:pStyle w:val="5"/>
      </w:pPr>
      <w:r>
        <w:rPr>
          <w:rFonts w:hint="eastAsia"/>
        </w:rPr>
        <w:lastRenderedPageBreak/>
        <w:t>十、其他参数管理</w:t>
      </w:r>
    </w:p>
    <w:p w:rsidR="004A1DF5" w:rsidRDefault="004A1DF5">
      <w:pPr>
        <w:ind w:firstLine="480"/>
      </w:pPr>
      <w:r>
        <w:rPr>
          <w:rFonts w:hint="eastAsia"/>
        </w:rPr>
        <w:t>货币管理、银行管理、国家管理、省份管理、城市管理、设备管理、我行联行号管理、他行联行号管理、交换日期场次维护、外管局汇率管理、标准利率管理等参数管理，操作都是增删改，可参考机构管理的操作步骤。</w:t>
      </w:r>
    </w:p>
    <w:p w:rsidR="004A1DF5" w:rsidRDefault="004A1DF5" w:rsidP="0004090F">
      <w:pPr>
        <w:pStyle w:val="5"/>
      </w:pPr>
      <w:r>
        <w:rPr>
          <w:rFonts w:hint="eastAsia"/>
        </w:rPr>
        <w:t>十一、户口规则文件维护（业务代码</w:t>
      </w:r>
      <w:r>
        <w:rPr>
          <w:rFonts w:hint="eastAsia"/>
        </w:rPr>
        <w:t>9313</w:t>
      </w:r>
      <w:r>
        <w:rPr>
          <w:rFonts w:hint="eastAsia"/>
        </w:rPr>
        <w:t>）</w:t>
      </w:r>
    </w:p>
    <w:p w:rsidR="004A1DF5" w:rsidRDefault="004A1DF5">
      <w:pPr>
        <w:pStyle w:val="6"/>
      </w:pPr>
      <w:r>
        <w:rPr>
          <w:rFonts w:hint="eastAsia"/>
        </w:rPr>
        <w:t>（一）功能介绍</w:t>
      </w:r>
    </w:p>
    <w:p w:rsidR="004A1DF5" w:rsidRDefault="004A1DF5">
      <w:pPr>
        <w:ind w:firstLineChars="200" w:firstLine="480"/>
        <w:rPr>
          <w:rFonts w:ascii="宋体" w:hAnsi="宋体"/>
        </w:rPr>
      </w:pPr>
      <w:r>
        <w:rPr>
          <w:rFonts w:ascii="宋体" w:hAnsi="宋体" w:hint="eastAsia"/>
        </w:rPr>
        <w:t>由于各地人民银行政策、同业惯例等原因的存在，各分行提供给客户使用的户口号（或客户习惯使用的户口号，也称本地户口号）可能和电脑系统为客户定义的户口号并不相同。</w:t>
      </w:r>
    </w:p>
    <w:p w:rsidR="004A1DF5" w:rsidRDefault="004A1DF5">
      <w:pPr>
        <w:ind w:firstLineChars="200" w:firstLine="480"/>
        <w:rPr>
          <w:rFonts w:ascii="宋体" w:hAnsi="宋体"/>
        </w:rPr>
      </w:pPr>
      <w:r>
        <w:rPr>
          <w:rFonts w:ascii="宋体" w:hAnsi="宋体" w:hint="eastAsia"/>
        </w:rPr>
        <w:t>为方便客户使用，提高系统智能性和包容性，系统提供了本功能。通过本功能维护我行实际提供给客户使用的户口号和客户新系统户口号的对应关系，从而便于正确判断资金汇划业务中的收款人是否是我行客户。</w:t>
      </w:r>
    </w:p>
    <w:p w:rsidR="004A1DF5" w:rsidRDefault="004A1DF5">
      <w:pPr>
        <w:pStyle w:val="6"/>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tblBorders>
        <w:tblLook w:val="0000"/>
      </w:tblPr>
      <w:tblGrid>
        <w:gridCol w:w="2268"/>
        <w:gridCol w:w="6254"/>
      </w:tblGrid>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户口整理规则</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从提供给客户的户口号（或本地户口号）合成对应新系统户口号的规则</w:t>
            </w:r>
          </w:p>
        </w:tc>
      </w:tr>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特征值</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提供给客户使用的户口号（或本地户口号）一般是在系统户口号的基础上，增加或减少某些特征数值，来构成提供给客户的户口号。这些特征数值就称为特征值。如某地区人行为了便于识别，要求当地各商业银行给客户提供的户口号中必须在包括各行的交换号，则客户使用的户口号（本地户口号）＝交换号＋系统户口号，所加入的交换号就是特征值。</w:t>
            </w:r>
          </w:p>
        </w:tc>
      </w:tr>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户口长度</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必输项，指提供给客户使用的户口号长度</w:t>
            </w:r>
          </w:p>
        </w:tc>
      </w:tr>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特征值起始位和长度</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用来表述特征值的识别和构成，指从提供给客户使用的户口号中的第几位开始取几位构成特征值，</w:t>
            </w:r>
            <w:r>
              <w:rPr>
                <w:rFonts w:hint="eastAsia"/>
                <w:sz w:val="21"/>
              </w:rPr>
              <w:t xml:space="preserve"> </w:t>
            </w:r>
          </w:p>
        </w:tc>
      </w:tr>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条件代码</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特征值需要满足的条件，在特征值较多且复杂的时候，使用一个函数来定义所有满足条件的特征值。比如：：一卡通的</w:t>
            </w:r>
            <w:r>
              <w:rPr>
                <w:rFonts w:hint="eastAsia"/>
                <w:sz w:val="21"/>
              </w:rPr>
              <w:t>BIN</w:t>
            </w:r>
            <w:r>
              <w:rPr>
                <w:rFonts w:hint="eastAsia"/>
                <w:sz w:val="21"/>
              </w:rPr>
              <w:t>号</w:t>
            </w:r>
          </w:p>
        </w:tc>
      </w:tr>
      <w:tr w:rsidR="004A1DF5">
        <w:trPr>
          <w:trHeight w:val="2449"/>
        </w:trPr>
        <w:tc>
          <w:tcPr>
            <w:tcW w:w="2268"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lastRenderedPageBreak/>
              <w:t>合成元素起始位、长度、类型、源起点、常量</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用来表述从本地户口号合成新系统户口号的方式。类型有两个选项：</w:t>
            </w:r>
            <w:r>
              <w:rPr>
                <w:rFonts w:hint="eastAsia"/>
                <w:sz w:val="21"/>
              </w:rPr>
              <w:t>C</w:t>
            </w:r>
            <w:r>
              <w:rPr>
                <w:rFonts w:hint="eastAsia"/>
                <w:sz w:val="21"/>
              </w:rPr>
              <w:t>常量和</w:t>
            </w:r>
            <w:r>
              <w:rPr>
                <w:rFonts w:hint="eastAsia"/>
                <w:sz w:val="21"/>
              </w:rPr>
              <w:t>I</w:t>
            </w:r>
            <w:r>
              <w:rPr>
                <w:rFonts w:hint="eastAsia"/>
                <w:sz w:val="21"/>
              </w:rPr>
              <w:t>从原户口截取。如果是</w:t>
            </w:r>
            <w:r>
              <w:rPr>
                <w:rFonts w:hint="eastAsia"/>
                <w:sz w:val="21"/>
              </w:rPr>
              <w:t>C</w:t>
            </w:r>
            <w:r>
              <w:rPr>
                <w:rFonts w:hint="eastAsia"/>
                <w:sz w:val="21"/>
              </w:rPr>
              <w:t>方式，则指合成户口的第几位（起始位）到第几位（长度</w:t>
            </w:r>
            <w:r>
              <w:rPr>
                <w:rFonts w:hint="eastAsia"/>
                <w:sz w:val="21"/>
              </w:rPr>
              <w:t>+</w:t>
            </w:r>
            <w:r>
              <w:rPr>
                <w:rFonts w:hint="eastAsia"/>
                <w:sz w:val="21"/>
              </w:rPr>
              <w:t>起始位</w:t>
            </w:r>
            <w:r>
              <w:rPr>
                <w:rFonts w:hint="eastAsia"/>
                <w:sz w:val="21"/>
              </w:rPr>
              <w:t>-1</w:t>
            </w:r>
            <w:r>
              <w:rPr>
                <w:rFonts w:hint="eastAsia"/>
                <w:sz w:val="21"/>
              </w:rPr>
              <w:t>）是常量</w:t>
            </w:r>
            <w:r>
              <w:rPr>
                <w:rFonts w:hint="eastAsia"/>
                <w:sz w:val="21"/>
              </w:rPr>
              <w:t>XXX</w:t>
            </w:r>
            <w:r>
              <w:rPr>
                <w:sz w:val="21"/>
              </w:rPr>
              <w:t>…</w:t>
            </w:r>
            <w:r>
              <w:rPr>
                <w:rFonts w:hint="eastAsia"/>
                <w:sz w:val="21"/>
              </w:rPr>
              <w:t>；如果是</w:t>
            </w:r>
            <w:r>
              <w:rPr>
                <w:rFonts w:hint="eastAsia"/>
                <w:sz w:val="21"/>
              </w:rPr>
              <w:t>I</w:t>
            </w:r>
            <w:r>
              <w:rPr>
                <w:rFonts w:hint="eastAsia"/>
                <w:sz w:val="21"/>
              </w:rPr>
              <w:t>方式，则指从原户口的第几位（源起点）取几位（长度）构成合成户口的第几位到第几位。合成元素不能全为空。</w:t>
            </w:r>
          </w:p>
        </w:tc>
      </w:tr>
      <w:tr w:rsidR="004A1DF5">
        <w:tc>
          <w:tcPr>
            <w:tcW w:w="2268"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校验机构</w:t>
            </w:r>
          </w:p>
        </w:tc>
        <w:tc>
          <w:tcPr>
            <w:tcW w:w="6254" w:type="dxa"/>
            <w:tcBorders>
              <w:top w:val="single" w:sz="4" w:space="0" w:color="auto"/>
              <w:left w:val="single" w:sz="4" w:space="0" w:color="auto"/>
              <w:bottom w:val="single" w:sz="4" w:space="0" w:color="auto"/>
              <w:right w:val="single" w:sz="4" w:space="0" w:color="auto"/>
            </w:tcBorders>
          </w:tcPr>
          <w:p w:rsidR="004A1DF5" w:rsidRDefault="004A1DF5">
            <w:pPr>
              <w:rPr>
                <w:sz w:val="21"/>
              </w:rPr>
            </w:pPr>
            <w:r>
              <w:rPr>
                <w:rFonts w:hint="eastAsia"/>
                <w:sz w:val="21"/>
              </w:rPr>
              <w:t>非必输项。如果定义了校验机构，系统会检查合成户口的开户机构是否与校验机构相符。</w:t>
            </w:r>
          </w:p>
        </w:tc>
      </w:tr>
    </w:tbl>
    <w:p w:rsidR="004A1DF5" w:rsidRDefault="004A1DF5">
      <w:pPr>
        <w:pStyle w:val="6"/>
      </w:pPr>
      <w:r>
        <w:rPr>
          <w:rFonts w:hint="eastAsia"/>
        </w:rPr>
        <w:t>（三）操作步骤</w:t>
      </w:r>
    </w:p>
    <w:p w:rsidR="004A1DF5" w:rsidRDefault="004A1DF5">
      <w:pPr>
        <w:ind w:firstLineChars="200" w:firstLine="480"/>
        <w:rPr>
          <w:rFonts w:ascii="宋体" w:hAnsi="宋体"/>
        </w:rPr>
      </w:pPr>
      <w:r>
        <w:rPr>
          <w:rFonts w:ascii="宋体" w:hAnsi="宋体" w:hint="eastAsia"/>
        </w:rPr>
        <w:t>1、用户选择系统导航－公共管理－业务参数管理－户口规则文件维护，或者输入业务代码9313，进入整理规则维护界面</w:t>
      </w:r>
    </w:p>
    <w:p w:rsidR="004A1DF5" w:rsidRDefault="004A1DF5">
      <w:pPr>
        <w:ind w:firstLineChars="200" w:firstLine="480"/>
        <w:rPr>
          <w:rFonts w:ascii="宋体" w:hAnsi="宋体"/>
        </w:rPr>
      </w:pPr>
      <w:r>
        <w:rPr>
          <w:rFonts w:ascii="宋体" w:hAnsi="宋体" w:hint="eastAsia"/>
        </w:rPr>
        <w:t>2、新增整理规则：点击“增加（1）”按纽，进入整理规则添加画面，录入户口长度、特征值、合成元素等内容后，点击“增加（1）”按纽添加</w:t>
      </w:r>
    </w:p>
    <w:p w:rsidR="004A1DF5" w:rsidRDefault="004A1DF5">
      <w:pPr>
        <w:ind w:firstLineChars="200" w:firstLine="480"/>
        <w:rPr>
          <w:rFonts w:ascii="宋体" w:hAnsi="宋体"/>
        </w:rPr>
      </w:pPr>
      <w:r>
        <w:rPr>
          <w:rFonts w:ascii="宋体" w:hAnsi="宋体" w:hint="eastAsia"/>
        </w:rPr>
        <w:t>3、查询整理规则：输入查询条件，点击“查询（4）”按纽查询</w:t>
      </w:r>
    </w:p>
    <w:p w:rsidR="004A1DF5" w:rsidRDefault="004A1DF5">
      <w:pPr>
        <w:ind w:firstLineChars="200" w:firstLine="480"/>
        <w:rPr>
          <w:rFonts w:ascii="宋体" w:hAnsi="宋体"/>
        </w:rPr>
      </w:pPr>
      <w:r>
        <w:rPr>
          <w:rFonts w:ascii="宋体" w:hAnsi="宋体" w:hint="eastAsia"/>
        </w:rPr>
        <w:t>4、维护整理规则：在查询显示界面，选择需要维护的记录，点击“修改（2）“按纽，进入整理规则维护界面，录入修改内容后，点击”修改（2）“按纽修改</w:t>
      </w:r>
    </w:p>
    <w:p w:rsidR="004A1DF5" w:rsidRDefault="004A1DF5">
      <w:pPr>
        <w:ind w:firstLineChars="200" w:firstLine="480"/>
        <w:rPr>
          <w:rFonts w:ascii="宋体" w:hAnsi="宋体"/>
        </w:rPr>
      </w:pPr>
      <w:r>
        <w:rPr>
          <w:rFonts w:ascii="宋体" w:hAnsi="宋体" w:hint="eastAsia"/>
        </w:rPr>
        <w:t>5、删除整理规则：在查询显示界面，选择需要维护的记录，点击“删除（3）“删除。</w:t>
      </w:r>
    </w:p>
    <w:p w:rsidR="004A1DF5" w:rsidRDefault="004A1DF5" w:rsidP="0004090F">
      <w:pPr>
        <w:pStyle w:val="5"/>
      </w:pPr>
      <w:r>
        <w:rPr>
          <w:rFonts w:hint="eastAsia"/>
        </w:rPr>
        <w:t>十二、户口预警</w:t>
      </w:r>
      <w:r>
        <w:rPr>
          <w:rFonts w:hint="eastAsia"/>
        </w:rPr>
        <w:t>/</w:t>
      </w:r>
      <w:r>
        <w:rPr>
          <w:rFonts w:hint="eastAsia"/>
        </w:rPr>
        <w:t>布控管理（业务代码</w:t>
      </w:r>
      <w:r>
        <w:rPr>
          <w:rFonts w:hint="eastAsia"/>
        </w:rPr>
        <w:t>9441</w:t>
      </w:r>
      <w:r>
        <w:rPr>
          <w:rFonts w:hint="eastAsia"/>
        </w:rPr>
        <w:t>）</w:t>
      </w:r>
    </w:p>
    <w:p w:rsidR="004A1DF5" w:rsidRDefault="004A1DF5" w:rsidP="0004090F">
      <w:pPr>
        <w:pStyle w:val="6"/>
      </w:pPr>
      <w:r>
        <w:rPr>
          <w:rFonts w:hint="eastAsia"/>
        </w:rPr>
        <w:t>（一）功能介绍</w:t>
      </w:r>
    </w:p>
    <w:p w:rsidR="004A1DF5" w:rsidRDefault="004A1DF5">
      <w:pPr>
        <w:ind w:firstLineChars="200" w:firstLine="480"/>
        <w:rPr>
          <w:rFonts w:ascii="宋体" w:hAnsi="宋体"/>
        </w:rPr>
      </w:pPr>
      <w:r>
        <w:rPr>
          <w:rFonts w:ascii="宋体" w:hAnsi="宋体" w:hint="eastAsia"/>
        </w:rPr>
        <w:t>户口预警/布控，是我行根据相关权力机关的要求，或我行内部管理的要求，对个别户口（或一卡通）设置布控标志和业务控制方式。这些户口在发生业务时，可按照事先的设置，进行后台的通知或禁止办理业务。</w:t>
      </w:r>
    </w:p>
    <w:p w:rsidR="004A1DF5" w:rsidRDefault="004A1DF5" w:rsidP="0004090F">
      <w:pPr>
        <w:pStyle w:val="6"/>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rPr>
          <w:trHeight w:val="237"/>
        </w:trPr>
        <w:tc>
          <w:tcPr>
            <w:tcW w:w="2268" w:type="dxa"/>
          </w:tcPr>
          <w:p w:rsidR="004A1DF5" w:rsidRDefault="004A1DF5">
            <w:pPr>
              <w:jc w:val="center"/>
              <w:rPr>
                <w:b/>
                <w:bCs/>
                <w:sz w:val="21"/>
              </w:rPr>
            </w:pPr>
            <w:r>
              <w:rPr>
                <w:rFonts w:hint="eastAsia"/>
                <w:b/>
                <w:bCs/>
                <w:sz w:val="21"/>
              </w:rPr>
              <w:t>术语</w:t>
            </w:r>
          </w:p>
        </w:tc>
        <w:tc>
          <w:tcPr>
            <w:tcW w:w="6254" w:type="dxa"/>
          </w:tcPr>
          <w:p w:rsidR="004A1DF5" w:rsidRDefault="004A1DF5">
            <w:pPr>
              <w:jc w:val="center"/>
              <w:rPr>
                <w:b/>
                <w:bCs/>
                <w:sz w:val="21"/>
              </w:rPr>
            </w:pPr>
            <w:r>
              <w:rPr>
                <w:rFonts w:hint="eastAsia"/>
                <w:b/>
                <w:bCs/>
                <w:sz w:val="21"/>
              </w:rPr>
              <w:t>术语解释</w:t>
            </w:r>
          </w:p>
        </w:tc>
      </w:tr>
      <w:tr w:rsidR="004A1DF5">
        <w:trPr>
          <w:trHeight w:val="227"/>
        </w:trPr>
        <w:tc>
          <w:tcPr>
            <w:tcW w:w="2268" w:type="dxa"/>
          </w:tcPr>
          <w:p w:rsidR="004A1DF5" w:rsidRDefault="004A1DF5">
            <w:pPr>
              <w:rPr>
                <w:sz w:val="21"/>
              </w:rPr>
            </w:pPr>
            <w:r>
              <w:rPr>
                <w:rFonts w:hint="eastAsia"/>
                <w:sz w:val="21"/>
              </w:rPr>
              <w:t>登记文号</w:t>
            </w:r>
          </w:p>
        </w:tc>
        <w:tc>
          <w:tcPr>
            <w:tcW w:w="6254" w:type="dxa"/>
          </w:tcPr>
          <w:p w:rsidR="004A1DF5" w:rsidRDefault="004A1DF5">
            <w:pPr>
              <w:rPr>
                <w:sz w:val="21"/>
              </w:rPr>
            </w:pPr>
            <w:r>
              <w:rPr>
                <w:rFonts w:hint="eastAsia"/>
                <w:sz w:val="21"/>
              </w:rPr>
              <w:t>外部有权机关的法律文书的文号或内部监保部门的通知书编号</w:t>
            </w:r>
          </w:p>
        </w:tc>
      </w:tr>
      <w:tr w:rsidR="004A1DF5">
        <w:trPr>
          <w:trHeight w:val="233"/>
        </w:trPr>
        <w:tc>
          <w:tcPr>
            <w:tcW w:w="2268" w:type="dxa"/>
          </w:tcPr>
          <w:p w:rsidR="004A1DF5" w:rsidRDefault="004A1DF5">
            <w:pPr>
              <w:rPr>
                <w:sz w:val="21"/>
              </w:rPr>
            </w:pPr>
            <w:r>
              <w:rPr>
                <w:rFonts w:hint="eastAsia"/>
                <w:sz w:val="21"/>
              </w:rPr>
              <w:t>登记说明</w:t>
            </w:r>
          </w:p>
        </w:tc>
        <w:tc>
          <w:tcPr>
            <w:tcW w:w="6254" w:type="dxa"/>
          </w:tcPr>
          <w:p w:rsidR="004A1DF5" w:rsidRDefault="004A1DF5">
            <w:pPr>
              <w:rPr>
                <w:sz w:val="21"/>
              </w:rPr>
            </w:pPr>
            <w:r>
              <w:rPr>
                <w:rFonts w:hint="eastAsia"/>
                <w:sz w:val="21"/>
              </w:rPr>
              <w:t>外部法律文书或内部通知书内容的简洁描述</w:t>
            </w:r>
          </w:p>
        </w:tc>
      </w:tr>
      <w:tr w:rsidR="004A1DF5">
        <w:trPr>
          <w:trHeight w:val="465"/>
        </w:trPr>
        <w:tc>
          <w:tcPr>
            <w:tcW w:w="2268" w:type="dxa"/>
          </w:tcPr>
          <w:p w:rsidR="004A1DF5" w:rsidRDefault="004A1DF5">
            <w:pPr>
              <w:rPr>
                <w:sz w:val="21"/>
              </w:rPr>
            </w:pPr>
            <w:r>
              <w:rPr>
                <w:rFonts w:hint="eastAsia"/>
                <w:sz w:val="21"/>
              </w:rPr>
              <w:lastRenderedPageBreak/>
              <w:t>允许小额交易最大值</w:t>
            </w:r>
          </w:p>
        </w:tc>
        <w:tc>
          <w:tcPr>
            <w:tcW w:w="6254" w:type="dxa"/>
          </w:tcPr>
          <w:p w:rsidR="004A1DF5" w:rsidRDefault="004A1DF5">
            <w:pPr>
              <w:rPr>
                <w:sz w:val="21"/>
              </w:rPr>
            </w:pPr>
            <w:r>
              <w:rPr>
                <w:rFonts w:hint="eastAsia"/>
                <w:sz w:val="21"/>
              </w:rPr>
              <w:t>交易控制方式为“允许小额交易”时设定的小额交易的最大值，亦即付款交易每笔必须小于等于这个最大值，否则，交易不成功</w:t>
            </w:r>
          </w:p>
        </w:tc>
      </w:tr>
      <w:tr w:rsidR="004A1DF5">
        <w:trPr>
          <w:trHeight w:val="495"/>
        </w:trPr>
        <w:tc>
          <w:tcPr>
            <w:tcW w:w="2268" w:type="dxa"/>
          </w:tcPr>
          <w:p w:rsidR="004A1DF5" w:rsidRDefault="004A1DF5">
            <w:pPr>
              <w:rPr>
                <w:sz w:val="21"/>
              </w:rPr>
            </w:pPr>
            <w:r>
              <w:rPr>
                <w:rFonts w:hint="eastAsia"/>
                <w:sz w:val="21"/>
              </w:rPr>
              <w:t>交易方式</w:t>
            </w:r>
          </w:p>
        </w:tc>
        <w:tc>
          <w:tcPr>
            <w:tcW w:w="6254" w:type="dxa"/>
          </w:tcPr>
          <w:p w:rsidR="004A1DF5" w:rsidRDefault="004A1DF5">
            <w:pPr>
              <w:rPr>
                <w:sz w:val="21"/>
              </w:rPr>
            </w:pPr>
            <w:r>
              <w:rPr>
                <w:rFonts w:hint="eastAsia"/>
                <w:sz w:val="21"/>
              </w:rPr>
              <w:t>主要描述布控户口在每个交易渠道上发生付款交易的控制方式，有三种：</w:t>
            </w:r>
          </w:p>
          <w:p w:rsidR="004A1DF5" w:rsidRDefault="004A1DF5">
            <w:pPr>
              <w:numPr>
                <w:ilvl w:val="0"/>
                <w:numId w:val="235"/>
              </w:numPr>
              <w:rPr>
                <w:sz w:val="21"/>
              </w:rPr>
            </w:pPr>
            <w:r>
              <w:rPr>
                <w:rFonts w:hint="eastAsia"/>
                <w:sz w:val="21"/>
              </w:rPr>
              <w:t>允许交易：布控户口在设定的渠道上可以发生任何种类交易</w:t>
            </w:r>
          </w:p>
          <w:p w:rsidR="004A1DF5" w:rsidRDefault="004A1DF5">
            <w:pPr>
              <w:numPr>
                <w:ilvl w:val="0"/>
                <w:numId w:val="235"/>
              </w:numPr>
              <w:rPr>
                <w:sz w:val="21"/>
              </w:rPr>
            </w:pPr>
            <w:r>
              <w:rPr>
                <w:rFonts w:hint="eastAsia"/>
                <w:sz w:val="21"/>
              </w:rPr>
              <w:t>允许小额交易：布控户口在设定的渠道上发生付款交易时，设定一个交易限额</w:t>
            </w:r>
          </w:p>
          <w:p w:rsidR="004A1DF5" w:rsidRDefault="004A1DF5">
            <w:pPr>
              <w:numPr>
                <w:ilvl w:val="0"/>
                <w:numId w:val="235"/>
              </w:numPr>
              <w:rPr>
                <w:sz w:val="21"/>
              </w:rPr>
            </w:pPr>
            <w:r>
              <w:rPr>
                <w:rFonts w:hint="eastAsia"/>
                <w:sz w:val="21"/>
              </w:rPr>
              <w:t>不允许交易：布控户口在设定的渠道上不允许发生付款交易</w:t>
            </w:r>
          </w:p>
          <w:p w:rsidR="004A1DF5" w:rsidRDefault="004A1DF5">
            <w:pPr>
              <w:rPr>
                <w:sz w:val="21"/>
              </w:rPr>
            </w:pPr>
            <w:r>
              <w:rPr>
                <w:rFonts w:hint="eastAsia"/>
                <w:sz w:val="21"/>
              </w:rPr>
              <w:t>上述三种交易控制方式，只对布控户口的付款交易有限制，对收款交易或非资金交易（修改或重置密码等）不做限制。</w:t>
            </w:r>
          </w:p>
        </w:tc>
      </w:tr>
      <w:tr w:rsidR="004A1DF5">
        <w:trPr>
          <w:trHeight w:val="177"/>
        </w:trPr>
        <w:tc>
          <w:tcPr>
            <w:tcW w:w="2268" w:type="dxa"/>
          </w:tcPr>
          <w:p w:rsidR="004A1DF5" w:rsidRDefault="004A1DF5">
            <w:pPr>
              <w:rPr>
                <w:sz w:val="21"/>
              </w:rPr>
            </w:pPr>
            <w:r>
              <w:rPr>
                <w:rFonts w:hint="eastAsia"/>
                <w:sz w:val="21"/>
              </w:rPr>
              <w:t>布控策略位图</w:t>
            </w:r>
          </w:p>
        </w:tc>
        <w:tc>
          <w:tcPr>
            <w:tcW w:w="6254" w:type="dxa"/>
          </w:tcPr>
          <w:p w:rsidR="004A1DF5" w:rsidRDefault="004A1DF5">
            <w:pPr>
              <w:rPr>
                <w:sz w:val="21"/>
              </w:rPr>
            </w:pPr>
            <w:r>
              <w:rPr>
                <w:rFonts w:hint="eastAsia"/>
                <w:sz w:val="21"/>
              </w:rPr>
              <w:t>我行目前已对客户开通的交易渠道</w:t>
            </w:r>
          </w:p>
        </w:tc>
      </w:tr>
      <w:tr w:rsidR="004A1DF5">
        <w:trPr>
          <w:trHeight w:val="495"/>
        </w:trPr>
        <w:tc>
          <w:tcPr>
            <w:tcW w:w="2268" w:type="dxa"/>
          </w:tcPr>
          <w:p w:rsidR="004A1DF5" w:rsidRDefault="004A1DF5">
            <w:pPr>
              <w:rPr>
                <w:sz w:val="21"/>
              </w:rPr>
            </w:pPr>
            <w:r>
              <w:rPr>
                <w:rFonts w:hint="eastAsia"/>
                <w:sz w:val="21"/>
              </w:rPr>
              <w:t>处理预案</w:t>
            </w:r>
          </w:p>
        </w:tc>
        <w:tc>
          <w:tcPr>
            <w:tcW w:w="6254" w:type="dxa"/>
          </w:tcPr>
          <w:p w:rsidR="004A1DF5" w:rsidRDefault="004A1DF5">
            <w:pPr>
              <w:rPr>
                <w:sz w:val="21"/>
              </w:rPr>
            </w:pPr>
            <w:r>
              <w:rPr>
                <w:rFonts w:hint="eastAsia"/>
                <w:sz w:val="21"/>
              </w:rPr>
              <w:t>布控内容的较详细描述，包括：布控的有权机关、联系人、联系电话、分行或总行监保部门的联系人和联系电话等</w:t>
            </w:r>
          </w:p>
        </w:tc>
      </w:tr>
    </w:tbl>
    <w:p w:rsidR="004A1DF5" w:rsidRDefault="004A1DF5">
      <w:pPr>
        <w:pStyle w:val="6"/>
      </w:pPr>
      <w:r>
        <w:rPr>
          <w:rFonts w:hint="eastAsia"/>
        </w:rPr>
        <w:t>（三）界面</w:t>
      </w:r>
    </w:p>
    <w:p w:rsidR="004A1DF5" w:rsidRDefault="0004090F">
      <w:pPr>
        <w:spacing w:line="240" w:lineRule="auto"/>
        <w:jc w:val="center"/>
      </w:pPr>
      <w:r>
        <w:rPr>
          <w:rFonts w:hint="eastAsia"/>
          <w:noProof/>
        </w:rPr>
        <w:drawing>
          <wp:inline distT="0" distB="0" distL="0" distR="0">
            <wp:extent cx="5257800" cy="3743325"/>
            <wp:effectExtent l="1905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593" cstate="print"/>
                    <a:srcRect/>
                    <a:stretch>
                      <a:fillRect/>
                    </a:stretch>
                  </pic:blipFill>
                  <pic:spPr bwMode="auto">
                    <a:xfrm>
                      <a:off x="0" y="0"/>
                      <a:ext cx="5257800" cy="3743325"/>
                    </a:xfrm>
                    <a:prstGeom prst="rect">
                      <a:avLst/>
                    </a:prstGeom>
                    <a:noFill/>
                    <a:ln w="9525">
                      <a:noFill/>
                      <a:miter lim="800000"/>
                      <a:headEnd/>
                      <a:tailEnd/>
                    </a:ln>
                  </pic:spPr>
                </pic:pic>
              </a:graphicData>
            </a:graphic>
          </wp:inline>
        </w:drawing>
      </w:r>
    </w:p>
    <w:p w:rsidR="004A1DF5" w:rsidRDefault="004A1DF5">
      <w:pPr>
        <w:spacing w:line="240" w:lineRule="auto"/>
        <w:jc w:val="center"/>
      </w:pPr>
      <w:r>
        <w:rPr>
          <w:rFonts w:hint="eastAsia"/>
        </w:rPr>
        <w:t>图</w:t>
      </w:r>
      <w:r>
        <w:rPr>
          <w:rFonts w:hint="eastAsia"/>
        </w:rPr>
        <w:t>2.1</w:t>
      </w:r>
    </w:p>
    <w:p w:rsidR="004A1DF5" w:rsidRDefault="004A1DF5">
      <w:pPr>
        <w:jc w:val="center"/>
      </w:pPr>
      <w:r>
        <w:rPr>
          <w:rFonts w:hint="eastAsia"/>
        </w:rPr>
        <w:lastRenderedPageBreak/>
        <w:t>图</w:t>
      </w:r>
      <w:r>
        <w:rPr>
          <w:rFonts w:hint="eastAsia"/>
        </w:rPr>
        <w:t>2.2</w:t>
      </w:r>
      <w:r w:rsidR="0004090F">
        <w:rPr>
          <w:noProof/>
          <w:sz w:val="20"/>
        </w:rPr>
        <w:drawing>
          <wp:anchor distT="0" distB="0" distL="114300" distR="114300" simplePos="0" relativeHeight="251828736" behindDoc="0" locked="0" layoutInCell="1" allowOverlap="1">
            <wp:simplePos x="0" y="0"/>
            <wp:positionH relativeFrom="column">
              <wp:posOffset>0</wp:posOffset>
            </wp:positionH>
            <wp:positionV relativeFrom="paragraph">
              <wp:posOffset>0</wp:posOffset>
            </wp:positionV>
            <wp:extent cx="5252085" cy="3564890"/>
            <wp:effectExtent l="19050" t="0" r="5715" b="0"/>
            <wp:wrapTopAndBottom/>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594" cstate="print"/>
                    <a:srcRect/>
                    <a:stretch>
                      <a:fillRect/>
                    </a:stretch>
                  </pic:blipFill>
                  <pic:spPr bwMode="auto">
                    <a:xfrm>
                      <a:off x="0" y="0"/>
                      <a:ext cx="5252085" cy="3564890"/>
                    </a:xfrm>
                    <a:prstGeom prst="rect">
                      <a:avLst/>
                    </a:prstGeom>
                    <a:noFill/>
                    <a:ln w="9525">
                      <a:noFill/>
                      <a:miter lim="800000"/>
                      <a:headEnd/>
                      <a:tailEnd/>
                    </a:ln>
                  </pic:spPr>
                </pic:pic>
              </a:graphicData>
            </a:graphic>
          </wp:anchor>
        </w:drawing>
      </w:r>
    </w:p>
    <w:p w:rsidR="004A1DF5" w:rsidRDefault="0004090F">
      <w:pPr>
        <w:jc w:val="center"/>
      </w:pPr>
      <w:r>
        <w:rPr>
          <w:rFonts w:hint="eastAsia"/>
          <w:noProof/>
        </w:rPr>
        <w:drawing>
          <wp:inline distT="0" distB="0" distL="0" distR="0">
            <wp:extent cx="5276850" cy="3810000"/>
            <wp:effectExtent l="1905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595" cstate="print"/>
                    <a:srcRect/>
                    <a:stretch>
                      <a:fillRect/>
                    </a:stretch>
                  </pic:blipFill>
                  <pic:spPr bwMode="auto">
                    <a:xfrm>
                      <a:off x="0" y="0"/>
                      <a:ext cx="5276850" cy="38100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2.3</w:t>
      </w:r>
    </w:p>
    <w:p w:rsidR="004A1DF5" w:rsidRDefault="004A1DF5" w:rsidP="0004090F">
      <w:pPr>
        <w:pStyle w:val="6"/>
      </w:pPr>
      <w:r>
        <w:rPr>
          <w:rFonts w:hint="eastAsia"/>
        </w:rPr>
        <w:t>（四）操作要点</w:t>
      </w:r>
    </w:p>
    <w:p w:rsidR="004A1DF5" w:rsidRDefault="004A1DF5" w:rsidP="00C85378">
      <w:pPr>
        <w:numPr>
          <w:ilvl w:val="0"/>
          <w:numId w:val="233"/>
        </w:numPr>
        <w:ind w:left="357" w:hanging="357"/>
      </w:pPr>
      <w:r>
        <w:rPr>
          <w:rFonts w:hint="eastAsia"/>
        </w:rPr>
        <w:t>户口布控设置的权限：总行的监保部门有权下达布控通知，其他部门无权办</w:t>
      </w:r>
      <w:r>
        <w:rPr>
          <w:rFonts w:hint="eastAsia"/>
        </w:rPr>
        <w:lastRenderedPageBreak/>
        <w:t>理。设置户口布控的权限仅限于总行监察保卫部门或其授权的部门。</w:t>
      </w:r>
    </w:p>
    <w:p w:rsidR="004A1DF5" w:rsidRDefault="004A1DF5" w:rsidP="00C85378">
      <w:pPr>
        <w:numPr>
          <w:ilvl w:val="0"/>
          <w:numId w:val="233"/>
        </w:numPr>
        <w:ind w:left="357" w:hanging="357"/>
      </w:pPr>
      <w:r>
        <w:rPr>
          <w:rFonts w:hint="eastAsia"/>
        </w:rPr>
        <w:t>户口布控设置的范围：总行可对全行客户的户口进行布控。</w:t>
      </w:r>
    </w:p>
    <w:p w:rsidR="004A1DF5" w:rsidRDefault="004A1DF5" w:rsidP="00C85378">
      <w:pPr>
        <w:numPr>
          <w:ilvl w:val="0"/>
          <w:numId w:val="233"/>
        </w:numPr>
        <w:ind w:left="357" w:hanging="357"/>
      </w:pPr>
      <w:r>
        <w:rPr>
          <w:rFonts w:hint="eastAsia"/>
        </w:rPr>
        <w:t>客户户口一经预警</w:t>
      </w:r>
      <w:r>
        <w:rPr>
          <w:rFonts w:hint="eastAsia"/>
        </w:rPr>
        <w:t>/</w:t>
      </w:r>
      <w:r>
        <w:rPr>
          <w:rFonts w:hint="eastAsia"/>
        </w:rPr>
        <w:t>布控，则其在全行范围内任一网点或自助渠道发生业务均会产生预警</w:t>
      </w:r>
      <w:r>
        <w:rPr>
          <w:rFonts w:hint="eastAsia"/>
        </w:rPr>
        <w:t>/</w:t>
      </w:r>
      <w:r>
        <w:rPr>
          <w:rFonts w:hint="eastAsia"/>
        </w:rPr>
        <w:t>布控信息。在柜面操作时，系统提供展现在操作人员屏幕上的预警信息，同时总行电话银行中心也会收到预警信息；布控客户在自助渠道发生交易时，系统只向总行电话银行中心发送预警信息。</w:t>
      </w:r>
    </w:p>
    <w:p w:rsidR="004A1DF5" w:rsidRDefault="004A1DF5" w:rsidP="00C85378">
      <w:pPr>
        <w:numPr>
          <w:ilvl w:val="0"/>
          <w:numId w:val="233"/>
        </w:numPr>
        <w:ind w:left="357" w:hanging="357"/>
      </w:pPr>
      <w:r>
        <w:rPr>
          <w:rFonts w:hint="eastAsia"/>
        </w:rPr>
        <w:t>户口布控设置时，如图</w:t>
      </w:r>
      <w:r>
        <w:rPr>
          <w:rFonts w:hint="eastAsia"/>
        </w:rPr>
        <w:t>2.1</w:t>
      </w:r>
      <w:r>
        <w:rPr>
          <w:rFonts w:hint="eastAsia"/>
        </w:rPr>
        <w:t>，带“</w:t>
      </w:r>
      <w:r>
        <w:rPr>
          <w:rFonts w:hint="eastAsia"/>
        </w:rPr>
        <w:t>*</w:t>
      </w:r>
      <w:r>
        <w:rPr>
          <w:rFonts w:hint="eastAsia"/>
        </w:rPr>
        <w:t>”的栏目、失效日期以及处理预案都为必输项，只有选择交易控制方式为“</w:t>
      </w:r>
      <w:r>
        <w:rPr>
          <w:rFonts w:hint="eastAsia"/>
        </w:rPr>
        <w:t>B</w:t>
      </w:r>
      <w:r>
        <w:rPr>
          <w:rFonts w:hint="eastAsia"/>
        </w:rPr>
        <w:t>：允许小额交易”时，“允许小额交易最大值”栏目才是必输项，选择其他两种交易控制方式时，“允许小额交易最大值”栏目可不输入。</w:t>
      </w:r>
    </w:p>
    <w:p w:rsidR="004A1DF5" w:rsidRDefault="004A1DF5" w:rsidP="00C85378">
      <w:pPr>
        <w:numPr>
          <w:ilvl w:val="0"/>
          <w:numId w:val="233"/>
        </w:numPr>
        <w:ind w:left="357" w:hanging="357"/>
      </w:pPr>
      <w:r>
        <w:rPr>
          <w:rFonts w:hint="eastAsia"/>
        </w:rPr>
        <w:t>户口布控设置时，如图</w:t>
      </w:r>
      <w:r>
        <w:rPr>
          <w:rFonts w:hint="eastAsia"/>
        </w:rPr>
        <w:t>2.2</w:t>
      </w:r>
      <w:r>
        <w:rPr>
          <w:rFonts w:hint="eastAsia"/>
        </w:rPr>
        <w:t>，布控策略位图共</w:t>
      </w:r>
      <w:r>
        <w:rPr>
          <w:rFonts w:hint="eastAsia"/>
        </w:rPr>
        <w:t>19</w:t>
      </w:r>
      <w:r>
        <w:rPr>
          <w:rFonts w:hint="eastAsia"/>
        </w:rPr>
        <w:t>条，可根据要求选择，为空时系统默认为不允许交易。</w:t>
      </w:r>
    </w:p>
    <w:p w:rsidR="004A1DF5" w:rsidRDefault="004A1DF5" w:rsidP="00C85378">
      <w:pPr>
        <w:numPr>
          <w:ilvl w:val="0"/>
          <w:numId w:val="233"/>
        </w:numPr>
        <w:ind w:left="357" w:hanging="357"/>
        <w:rPr>
          <w:rFonts w:ascii="宋体" w:hAnsi="宋体"/>
        </w:rPr>
      </w:pPr>
      <w:r>
        <w:rPr>
          <w:rFonts w:hint="eastAsia"/>
        </w:rPr>
        <w:t>对布控</w:t>
      </w:r>
      <w:r>
        <w:rPr>
          <w:rFonts w:hint="eastAsia"/>
        </w:rPr>
        <w:t>/</w:t>
      </w:r>
      <w:r>
        <w:rPr>
          <w:rFonts w:hint="eastAsia"/>
        </w:rPr>
        <w:t>预警客户的查询权在总行和分行的监保部门，其他部门没有查询权限。总行可对全行所有布控户口进行查询；分行只能对总行设置</w:t>
      </w:r>
      <w:r>
        <w:rPr>
          <w:rFonts w:ascii="宋体" w:hAnsi="宋体" w:hint="eastAsia"/>
        </w:rPr>
        <w:t>的开户地在本分行的布控户口查询。</w:t>
      </w:r>
    </w:p>
    <w:p w:rsidR="004A1DF5" w:rsidRDefault="004A1DF5">
      <w:pPr>
        <w:numPr>
          <w:ilvl w:val="0"/>
          <w:numId w:val="233"/>
        </w:numPr>
        <w:rPr>
          <w:rFonts w:ascii="宋体" w:hAnsi="宋体"/>
        </w:rPr>
      </w:pPr>
      <w:r>
        <w:rPr>
          <w:rFonts w:ascii="宋体" w:hAnsi="宋体" w:hint="eastAsia"/>
        </w:rPr>
        <w:t>系统提供按客户户口号、登记文号、建立时间区间、布控户口状态及支持4个条件的组合查询。也可以直接点击“查询”按钮，查询到当日设置的布控户口的明细。</w:t>
      </w:r>
    </w:p>
    <w:p w:rsidR="004A1DF5" w:rsidRDefault="004A1DF5">
      <w:pPr>
        <w:numPr>
          <w:ilvl w:val="0"/>
          <w:numId w:val="233"/>
        </w:numPr>
        <w:rPr>
          <w:rFonts w:ascii="宋体" w:hAnsi="宋体"/>
        </w:rPr>
      </w:pPr>
      <w:r>
        <w:rPr>
          <w:rFonts w:ascii="宋体" w:hAnsi="宋体" w:hint="eastAsia"/>
        </w:rPr>
        <w:t>户口的预警/布控由总行监保部门解除，需有有权部门的解除预警/布控的法律文书。</w:t>
      </w:r>
    </w:p>
    <w:p w:rsidR="004A1DF5" w:rsidRDefault="004A1DF5">
      <w:pPr>
        <w:numPr>
          <w:ilvl w:val="0"/>
          <w:numId w:val="233"/>
        </w:numPr>
        <w:rPr>
          <w:rFonts w:ascii="宋体" w:hAnsi="宋体"/>
        </w:rPr>
      </w:pPr>
      <w:r>
        <w:rPr>
          <w:rFonts w:ascii="宋体" w:hAnsi="宋体" w:hint="eastAsia"/>
        </w:rPr>
        <w:t>产生预警/布控控制信息的流程为：预警/布控客户如在已设定渠道登陆，系统立即发送通知信息。是否对客户下一步的操作进行交易限制由建立预警/布控客户时确定的交易控制方式决定。但客户办理的业务均会产生通知信息。目前，系统可对预警/布控客户办理的以下业务产生通知信息：所有资金类交易、修改密码等。</w:t>
      </w:r>
    </w:p>
    <w:p w:rsidR="004A1DF5" w:rsidRDefault="004A1DF5">
      <w:pPr>
        <w:ind w:left="360" w:hangingChars="150" w:hanging="360"/>
        <w:rPr>
          <w:rFonts w:ascii="宋体" w:hAnsi="宋体"/>
        </w:rPr>
      </w:pPr>
      <w:r>
        <w:rPr>
          <w:rFonts w:ascii="宋体" w:hAnsi="宋体" w:hint="eastAsia"/>
        </w:rPr>
        <w:t>10、预警/布控业务产生的通知信息发送至总行电话银行中心的指定用户屏幕上。总行电话银行中心查询岗用户登陆监控系统，可随时监控到布控户口的预警信息（包括布控户口到期要求解除布控的通知），并及时按预警信息中的处理预案的要求，通知有关部门或个人。</w:t>
      </w:r>
    </w:p>
    <w:p w:rsidR="004A1DF5" w:rsidRDefault="004A1DF5" w:rsidP="0004090F">
      <w:pPr>
        <w:pStyle w:val="6"/>
      </w:pPr>
      <w:r>
        <w:rPr>
          <w:rFonts w:hint="eastAsia"/>
        </w:rPr>
        <w:lastRenderedPageBreak/>
        <w:t>（五）操作步骤</w:t>
      </w:r>
    </w:p>
    <w:p w:rsidR="004A1DF5" w:rsidRDefault="004A1DF5" w:rsidP="00C85378">
      <w:pPr>
        <w:numPr>
          <w:ilvl w:val="0"/>
          <w:numId w:val="234"/>
        </w:numPr>
        <w:ind w:hanging="357"/>
        <w:rPr>
          <w:rFonts w:ascii="宋体" w:hAnsi="宋体"/>
        </w:rPr>
      </w:pPr>
      <w:r>
        <w:rPr>
          <w:rFonts w:ascii="宋体" w:hAnsi="宋体" w:hint="eastAsia"/>
        </w:rPr>
        <w:t>设置预警/布控户口</w:t>
      </w:r>
    </w:p>
    <w:p w:rsidR="004A1DF5" w:rsidRDefault="004A1DF5" w:rsidP="00C85378">
      <w:pPr>
        <w:numPr>
          <w:ilvl w:val="1"/>
          <w:numId w:val="234"/>
        </w:numPr>
        <w:ind w:hanging="357"/>
        <w:rPr>
          <w:rFonts w:ascii="宋体" w:hAnsi="宋体"/>
        </w:rPr>
      </w:pPr>
      <w:r>
        <w:rPr>
          <w:rFonts w:hint="eastAsia"/>
        </w:rPr>
        <w:t>选择系统导航－公共管理－</w:t>
      </w:r>
      <w:r>
        <w:rPr>
          <w:rFonts w:ascii="宋体" w:hAnsi="宋体" w:hint="eastAsia"/>
        </w:rPr>
        <w:t>预警/布控</w:t>
      </w:r>
      <w:r>
        <w:rPr>
          <w:rFonts w:hint="eastAsia"/>
        </w:rPr>
        <w:t>－</w:t>
      </w:r>
      <w:r>
        <w:rPr>
          <w:rFonts w:ascii="宋体" w:hAnsi="宋体" w:hint="eastAsia"/>
        </w:rPr>
        <w:t>户口布控管理</w:t>
      </w:r>
      <w:r>
        <w:rPr>
          <w:rFonts w:hint="eastAsia"/>
        </w:rPr>
        <w:t>或者输入业务代码</w:t>
      </w:r>
      <w:r>
        <w:rPr>
          <w:rFonts w:hint="eastAsia"/>
        </w:rPr>
        <w:t>9441</w:t>
      </w:r>
      <w:r>
        <w:rPr>
          <w:rFonts w:hint="eastAsia"/>
        </w:rPr>
        <w:t>，进入</w:t>
      </w:r>
      <w:r>
        <w:rPr>
          <w:rFonts w:ascii="宋体" w:hAnsi="宋体" w:hint="eastAsia"/>
        </w:rPr>
        <w:t>户口布控</w:t>
      </w:r>
      <w:r>
        <w:rPr>
          <w:rFonts w:hint="eastAsia"/>
        </w:rPr>
        <w:t>界面。</w:t>
      </w:r>
    </w:p>
    <w:p w:rsidR="004A1DF5" w:rsidRDefault="004A1DF5" w:rsidP="00C85378">
      <w:pPr>
        <w:numPr>
          <w:ilvl w:val="1"/>
          <w:numId w:val="234"/>
        </w:numPr>
        <w:ind w:hanging="357"/>
        <w:rPr>
          <w:rFonts w:ascii="宋体" w:hAnsi="宋体"/>
        </w:rPr>
      </w:pPr>
      <w:r>
        <w:rPr>
          <w:rFonts w:ascii="宋体" w:hAnsi="宋体" w:hint="eastAsia"/>
        </w:rPr>
        <w:t>在户口布控</w:t>
      </w:r>
      <w:r>
        <w:rPr>
          <w:rFonts w:hint="eastAsia"/>
        </w:rPr>
        <w:t>界面</w:t>
      </w:r>
      <w:r>
        <w:rPr>
          <w:rFonts w:ascii="宋体" w:hAnsi="宋体" w:hint="eastAsia"/>
        </w:rPr>
        <w:t>中，操作人员点击“设置3”按钮，</w:t>
      </w:r>
      <w:r>
        <w:rPr>
          <w:rFonts w:hint="eastAsia"/>
        </w:rPr>
        <w:t>系统自动将设置布控户口的日期默认为当前日期，</w:t>
      </w:r>
      <w:r>
        <w:rPr>
          <w:rFonts w:ascii="宋体" w:hAnsi="宋体" w:hint="eastAsia"/>
        </w:rPr>
        <w:t>进入户口布控设置界面（图2.1）。</w:t>
      </w:r>
    </w:p>
    <w:p w:rsidR="004A1DF5" w:rsidRDefault="004A1DF5" w:rsidP="00C85378">
      <w:pPr>
        <w:numPr>
          <w:ilvl w:val="1"/>
          <w:numId w:val="234"/>
        </w:numPr>
        <w:ind w:hanging="357"/>
        <w:rPr>
          <w:rFonts w:ascii="宋体" w:hAnsi="宋体"/>
        </w:rPr>
      </w:pPr>
      <w:r>
        <w:rPr>
          <w:rFonts w:ascii="宋体" w:hAnsi="宋体" w:hint="eastAsia"/>
        </w:rPr>
        <w:t>在户口布控设置界面（图2.1）中，操作人员输入“户口号”、“登记文号“、登记说明”、“失效日期”、“处理预案”和“允许小额交易最大值”（交易控制方式是“B：允许小额交易”时才需输入）。</w:t>
      </w:r>
    </w:p>
    <w:p w:rsidR="004A1DF5" w:rsidRDefault="004A1DF5" w:rsidP="00C85378">
      <w:pPr>
        <w:numPr>
          <w:ilvl w:val="1"/>
          <w:numId w:val="234"/>
        </w:numPr>
        <w:ind w:hanging="357"/>
        <w:rPr>
          <w:rFonts w:ascii="宋体" w:hAnsi="宋体"/>
        </w:rPr>
      </w:pPr>
      <w:r>
        <w:rPr>
          <w:rFonts w:ascii="宋体" w:hAnsi="宋体" w:hint="eastAsia"/>
        </w:rPr>
        <w:t>点击“布控策略位图设置”选项卡，进入布控策略位图设置界面（图2.2），用户按照有权部门的法律文书或我行监保部门通知书的要求，选择需控制的交易渠道和交易控制方式。</w:t>
      </w:r>
    </w:p>
    <w:p w:rsidR="004A1DF5" w:rsidRDefault="004A1DF5" w:rsidP="00C85378">
      <w:pPr>
        <w:numPr>
          <w:ilvl w:val="1"/>
          <w:numId w:val="234"/>
        </w:numPr>
        <w:ind w:hanging="357"/>
        <w:rPr>
          <w:rFonts w:ascii="宋体" w:hAnsi="宋体"/>
        </w:rPr>
      </w:pPr>
      <w:r>
        <w:rPr>
          <w:rFonts w:ascii="宋体" w:hAnsi="宋体" w:hint="eastAsia"/>
        </w:rPr>
        <w:t>需输入的要素录入完毕，操作人员点击“确定1”按钮，系统提示授权，授权确认后设置布控户口成功。</w:t>
      </w:r>
    </w:p>
    <w:p w:rsidR="004A1DF5" w:rsidRDefault="004A1DF5" w:rsidP="00C85378">
      <w:pPr>
        <w:numPr>
          <w:ilvl w:val="0"/>
          <w:numId w:val="234"/>
        </w:numPr>
        <w:ind w:hanging="357"/>
        <w:rPr>
          <w:rFonts w:ascii="宋体" w:hAnsi="宋体"/>
        </w:rPr>
      </w:pPr>
      <w:r>
        <w:rPr>
          <w:rFonts w:ascii="宋体" w:hAnsi="宋体" w:hint="eastAsia"/>
        </w:rPr>
        <w:t>查询预警/布控户口</w:t>
      </w:r>
    </w:p>
    <w:p w:rsidR="004A1DF5" w:rsidRDefault="004A1DF5" w:rsidP="00C85378">
      <w:pPr>
        <w:numPr>
          <w:ilvl w:val="1"/>
          <w:numId w:val="234"/>
        </w:numPr>
        <w:ind w:hanging="357"/>
        <w:rPr>
          <w:rFonts w:ascii="宋体" w:hAnsi="宋体"/>
        </w:rPr>
      </w:pPr>
      <w:r>
        <w:rPr>
          <w:rFonts w:hint="eastAsia"/>
        </w:rPr>
        <w:t>选择系统导航－公共管理－</w:t>
      </w:r>
      <w:r>
        <w:rPr>
          <w:rFonts w:ascii="宋体" w:hAnsi="宋体" w:hint="eastAsia"/>
        </w:rPr>
        <w:t>预警/布控</w:t>
      </w:r>
      <w:r>
        <w:rPr>
          <w:rFonts w:hint="eastAsia"/>
        </w:rPr>
        <w:t>－</w:t>
      </w:r>
      <w:r>
        <w:rPr>
          <w:rFonts w:ascii="宋体" w:hAnsi="宋体" w:hint="eastAsia"/>
        </w:rPr>
        <w:t>户口布控管理</w:t>
      </w:r>
      <w:r>
        <w:rPr>
          <w:rFonts w:hint="eastAsia"/>
        </w:rPr>
        <w:t>或者输入业务代码</w:t>
      </w:r>
      <w:r>
        <w:rPr>
          <w:rFonts w:hint="eastAsia"/>
        </w:rPr>
        <w:t>9441</w:t>
      </w:r>
      <w:r>
        <w:rPr>
          <w:rFonts w:hint="eastAsia"/>
        </w:rPr>
        <w:t>，进入</w:t>
      </w:r>
      <w:r>
        <w:rPr>
          <w:rFonts w:ascii="宋体" w:hAnsi="宋体" w:hint="eastAsia"/>
        </w:rPr>
        <w:t>户口布控</w:t>
      </w:r>
      <w:r>
        <w:rPr>
          <w:rFonts w:hint="eastAsia"/>
        </w:rPr>
        <w:t>界面。</w:t>
      </w:r>
    </w:p>
    <w:p w:rsidR="004A1DF5" w:rsidRDefault="004A1DF5" w:rsidP="00C85378">
      <w:pPr>
        <w:numPr>
          <w:ilvl w:val="1"/>
          <w:numId w:val="234"/>
        </w:numPr>
        <w:ind w:hanging="357"/>
        <w:rPr>
          <w:rFonts w:ascii="宋体" w:hAnsi="宋体"/>
        </w:rPr>
      </w:pPr>
      <w:r>
        <w:rPr>
          <w:rFonts w:ascii="宋体" w:hAnsi="宋体" w:hint="eastAsia"/>
        </w:rPr>
        <w:t>在户口布控界面中，操作人员输入查询条件，点击“查询5”按钮，显示符合查询条件的所有布控户口，选择需查询的布控户口，双击或点击“明细6”按钮，显示该布控户口的明细界面（图2.3）。</w:t>
      </w:r>
    </w:p>
    <w:p w:rsidR="004A1DF5" w:rsidRDefault="004A1DF5">
      <w:pPr>
        <w:numPr>
          <w:ilvl w:val="1"/>
          <w:numId w:val="234"/>
        </w:numPr>
        <w:rPr>
          <w:rFonts w:ascii="宋体" w:hAnsi="宋体"/>
        </w:rPr>
      </w:pPr>
      <w:r>
        <w:rPr>
          <w:rFonts w:ascii="宋体" w:hAnsi="宋体" w:hint="eastAsia"/>
        </w:rPr>
        <w:t>点击“位图及预案信息”选项卡，显示该布控户口的交易渠道和控制方式。</w:t>
      </w:r>
    </w:p>
    <w:p w:rsidR="004A1DF5" w:rsidRDefault="004A1DF5">
      <w:pPr>
        <w:numPr>
          <w:ilvl w:val="0"/>
          <w:numId w:val="234"/>
        </w:numPr>
        <w:rPr>
          <w:rFonts w:ascii="宋体" w:hAnsi="宋体"/>
        </w:rPr>
      </w:pPr>
      <w:r>
        <w:rPr>
          <w:rFonts w:ascii="宋体" w:hAnsi="宋体" w:hint="eastAsia"/>
        </w:rPr>
        <w:t>解除预警/布控户口</w:t>
      </w:r>
    </w:p>
    <w:p w:rsidR="004A1DF5" w:rsidRDefault="004A1DF5">
      <w:pPr>
        <w:numPr>
          <w:ilvl w:val="1"/>
          <w:numId w:val="234"/>
        </w:numPr>
        <w:rPr>
          <w:rFonts w:ascii="宋体" w:hAnsi="宋体"/>
        </w:rPr>
      </w:pPr>
      <w:r>
        <w:rPr>
          <w:rFonts w:hint="eastAsia"/>
        </w:rPr>
        <w:t>选择系统导航－公共管理－</w:t>
      </w:r>
      <w:r>
        <w:rPr>
          <w:rFonts w:ascii="宋体" w:hAnsi="宋体" w:hint="eastAsia"/>
        </w:rPr>
        <w:t>预警/布控</w:t>
      </w:r>
      <w:r>
        <w:rPr>
          <w:rFonts w:hint="eastAsia"/>
        </w:rPr>
        <w:t>－</w:t>
      </w:r>
      <w:r>
        <w:rPr>
          <w:rFonts w:ascii="宋体" w:hAnsi="宋体" w:hint="eastAsia"/>
        </w:rPr>
        <w:t>户口布控管理</w:t>
      </w:r>
      <w:r>
        <w:rPr>
          <w:rFonts w:hint="eastAsia"/>
        </w:rPr>
        <w:t>或者输入业务代码</w:t>
      </w:r>
      <w:r>
        <w:rPr>
          <w:rFonts w:hint="eastAsia"/>
        </w:rPr>
        <w:t>9441</w:t>
      </w:r>
      <w:r>
        <w:rPr>
          <w:rFonts w:hint="eastAsia"/>
        </w:rPr>
        <w:t>，进入</w:t>
      </w:r>
      <w:r>
        <w:rPr>
          <w:rFonts w:ascii="宋体" w:hAnsi="宋体" w:hint="eastAsia"/>
        </w:rPr>
        <w:t>户口布控</w:t>
      </w:r>
      <w:r>
        <w:rPr>
          <w:rFonts w:hint="eastAsia"/>
        </w:rPr>
        <w:t>界面。</w:t>
      </w:r>
    </w:p>
    <w:p w:rsidR="004A1DF5" w:rsidRDefault="004A1DF5">
      <w:pPr>
        <w:numPr>
          <w:ilvl w:val="1"/>
          <w:numId w:val="234"/>
        </w:numPr>
        <w:rPr>
          <w:rFonts w:ascii="宋体" w:hAnsi="宋体"/>
        </w:rPr>
      </w:pPr>
      <w:r>
        <w:rPr>
          <w:rFonts w:ascii="宋体" w:hAnsi="宋体" w:hint="eastAsia"/>
        </w:rPr>
        <w:t>用户查询到所要解除预警布控的户口，点击“解除4”按钮，接着提示需输入解除原因。</w:t>
      </w:r>
    </w:p>
    <w:p w:rsidR="004A1DF5" w:rsidRDefault="004A1DF5">
      <w:pPr>
        <w:numPr>
          <w:ilvl w:val="1"/>
          <w:numId w:val="234"/>
        </w:numPr>
        <w:rPr>
          <w:rFonts w:ascii="宋体" w:hAnsi="宋体"/>
        </w:rPr>
      </w:pPr>
      <w:r>
        <w:rPr>
          <w:rFonts w:ascii="宋体" w:hAnsi="宋体" w:hint="eastAsia"/>
        </w:rPr>
        <w:t>点击“确定1”按钮，系统提示授权，有权人员授权确认后，布控户口解除布控成功。</w:t>
      </w:r>
    </w:p>
    <w:p w:rsidR="004A1DF5" w:rsidRDefault="004A1DF5" w:rsidP="0004090F">
      <w:pPr>
        <w:pStyle w:val="6"/>
      </w:pPr>
      <w:r>
        <w:rPr>
          <w:rFonts w:hint="eastAsia"/>
        </w:rPr>
        <w:lastRenderedPageBreak/>
        <w:t>（六）预警</w:t>
      </w:r>
      <w:r>
        <w:rPr>
          <w:rFonts w:hint="eastAsia"/>
        </w:rPr>
        <w:t>/</w:t>
      </w:r>
      <w:r>
        <w:rPr>
          <w:rFonts w:hint="eastAsia"/>
        </w:rPr>
        <w:t>布控客户预警信息的接收</w:t>
      </w:r>
    </w:p>
    <w:p w:rsidR="004A1DF5" w:rsidRDefault="004A1DF5">
      <w:pPr>
        <w:ind w:firstLineChars="200" w:firstLine="480"/>
        <w:rPr>
          <w:rFonts w:ascii="宋体" w:hAnsi="宋体"/>
        </w:rPr>
      </w:pPr>
      <w:r>
        <w:rPr>
          <w:rFonts w:ascii="宋体" w:hAnsi="宋体" w:hint="eastAsia"/>
        </w:rPr>
        <w:t>预警信息产生和接收方式介绍：预警信息是由系统自动产生的，预警/布控户口的预警信息的接收，可以通过两种方式实现，一是通过新系统的用户消息功能接收，二是通过监控系统实时接收即时显示；但必须用具有“电话银行特别业务查询”权限的用户登陆才能查询或接收。</w:t>
      </w:r>
    </w:p>
    <w:p w:rsidR="004A1DF5" w:rsidRDefault="004A1DF5">
      <w:pPr>
        <w:ind w:left="180"/>
        <w:rPr>
          <w:rFonts w:ascii="宋体" w:hAnsi="宋体"/>
        </w:rPr>
      </w:pPr>
      <w:r>
        <w:rPr>
          <w:rFonts w:ascii="宋体" w:hAnsi="宋体" w:hint="eastAsia"/>
        </w:rPr>
        <w:t>1、通过新系统接收信息的查询</w:t>
      </w:r>
    </w:p>
    <w:p w:rsidR="004A1DF5" w:rsidRDefault="004A1DF5">
      <w:pPr>
        <w:ind w:left="540"/>
        <w:rPr>
          <w:rFonts w:ascii="宋体" w:hAnsi="宋体"/>
        </w:rPr>
      </w:pPr>
      <w:r>
        <w:rPr>
          <w:rFonts w:ascii="宋体" w:hAnsi="宋体" w:hint="eastAsia"/>
        </w:rPr>
        <w:t>1）界面：</w:t>
      </w:r>
    </w:p>
    <w:p w:rsidR="004A1DF5" w:rsidRDefault="0004090F">
      <w:pPr>
        <w:spacing w:line="240" w:lineRule="auto"/>
        <w:jc w:val="center"/>
      </w:pPr>
      <w:r>
        <w:rPr>
          <w:noProof/>
        </w:rPr>
        <w:drawing>
          <wp:inline distT="0" distB="0" distL="0" distR="0">
            <wp:extent cx="5276850" cy="3790950"/>
            <wp:effectExtent l="1905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596" cstate="print"/>
                    <a:srcRect/>
                    <a:stretch>
                      <a:fillRect/>
                    </a:stretch>
                  </pic:blipFill>
                  <pic:spPr bwMode="auto">
                    <a:xfrm>
                      <a:off x="0" y="0"/>
                      <a:ext cx="5276850" cy="3790950"/>
                    </a:xfrm>
                    <a:prstGeom prst="rect">
                      <a:avLst/>
                    </a:prstGeom>
                    <a:noFill/>
                    <a:ln w="9525">
                      <a:noFill/>
                      <a:miter lim="800000"/>
                      <a:headEnd/>
                      <a:tailEnd/>
                    </a:ln>
                  </pic:spPr>
                </pic:pic>
              </a:graphicData>
            </a:graphic>
          </wp:inline>
        </w:drawing>
      </w:r>
    </w:p>
    <w:p w:rsidR="004A1DF5" w:rsidRDefault="004A1DF5">
      <w:pPr>
        <w:spacing w:line="240" w:lineRule="auto"/>
        <w:jc w:val="center"/>
        <w:rPr>
          <w:rFonts w:ascii="宋体" w:hAnsi="宋体"/>
        </w:rPr>
      </w:pPr>
      <w:r>
        <w:rPr>
          <w:rFonts w:ascii="宋体" w:hAnsi="宋体" w:hint="eastAsia"/>
        </w:rPr>
        <w:t>图2.4</w:t>
      </w:r>
    </w:p>
    <w:p w:rsidR="004A1DF5" w:rsidRDefault="004A1DF5">
      <w:pPr>
        <w:ind w:left="540"/>
        <w:rPr>
          <w:rFonts w:ascii="宋体" w:hAnsi="宋体"/>
        </w:rPr>
      </w:pPr>
      <w:r>
        <w:rPr>
          <w:rFonts w:ascii="宋体" w:hAnsi="宋体" w:hint="eastAsia"/>
        </w:rPr>
        <w:t>2）操作步骤：</w:t>
      </w:r>
    </w:p>
    <w:p w:rsidR="004A1DF5" w:rsidRDefault="004A1DF5">
      <w:pPr>
        <w:ind w:leftChars="225" w:left="540" w:firstLineChars="200" w:firstLine="480"/>
        <w:rPr>
          <w:rFonts w:ascii="宋体" w:hAnsi="宋体"/>
        </w:rPr>
      </w:pPr>
      <w:r>
        <w:rPr>
          <w:rFonts w:ascii="宋体" w:hAnsi="宋体" w:hint="eastAsia"/>
        </w:rPr>
        <w:t>用户选择系统导航－公共管理－用户消息－消息查询或在业务代码栏输入业务代码“9192”，进入用户消息查询界面（图2.4），在“消息类型”栏选择“B：紧急消息”，输入查询的起止日期，选择“岗位”，在“接收机构”栏选择“总行运行中心”，在“岗位编码”栏选择“电话银行特别业务查询”，选择“查询”按钮，即可查询到预警信息。</w:t>
      </w:r>
    </w:p>
    <w:p w:rsidR="004A1DF5" w:rsidRDefault="004A1DF5">
      <w:pPr>
        <w:ind w:left="180"/>
        <w:rPr>
          <w:rFonts w:ascii="宋体" w:hAnsi="宋体"/>
        </w:rPr>
      </w:pPr>
      <w:r>
        <w:rPr>
          <w:rFonts w:ascii="宋体" w:hAnsi="宋体" w:hint="eastAsia"/>
        </w:rPr>
        <w:t>2、通过监控系统接收预警信息</w:t>
      </w:r>
    </w:p>
    <w:p w:rsidR="004A1DF5" w:rsidRDefault="004A1DF5">
      <w:pPr>
        <w:ind w:leftChars="225" w:left="540" w:firstLineChars="200" w:firstLine="480"/>
        <w:rPr>
          <w:rFonts w:ascii="宋体" w:hAnsi="宋体"/>
        </w:rPr>
      </w:pPr>
      <w:r>
        <w:rPr>
          <w:rFonts w:ascii="宋体" w:hAnsi="宋体" w:hint="eastAsia"/>
        </w:rPr>
        <w:t>用户登陆“监控系统”，进入实时监控界面，系统会自动并即时显示新</w:t>
      </w:r>
      <w:r>
        <w:rPr>
          <w:rFonts w:ascii="宋体" w:hAnsi="宋体" w:hint="eastAsia"/>
        </w:rPr>
        <w:lastRenderedPageBreak/>
        <w:t>预警信息（包括户口布控到期要求解除布控的通知），用户按预警信息的处理预案的要求，通知有关部门或个人，处理完毕，可用鼠标右键点击该条信息，将该信息移到已处理信息中。</w:t>
      </w:r>
    </w:p>
    <w:p w:rsidR="004A1DF5" w:rsidRDefault="004A1DF5" w:rsidP="0004090F">
      <w:pPr>
        <w:pStyle w:val="5"/>
        <w:spacing w:after="120"/>
      </w:pPr>
      <w:bookmarkStart w:id="1965" w:name="_Toc97615766"/>
      <w:r>
        <w:rPr>
          <w:rFonts w:hint="eastAsia"/>
        </w:rPr>
        <w:t>十三、员工工资卡</w:t>
      </w:r>
      <w:r>
        <w:rPr>
          <w:rFonts w:ascii="宋体" w:hAnsi="宋体" w:hint="eastAsia"/>
        </w:rPr>
        <w:t>∕</w:t>
      </w:r>
      <w:r>
        <w:rPr>
          <w:rFonts w:hint="eastAsia"/>
        </w:rPr>
        <w:t>折维护（业务代码</w:t>
      </w:r>
      <w:r>
        <w:rPr>
          <w:rFonts w:hint="eastAsia"/>
        </w:rPr>
        <w:t>9561</w:t>
      </w:r>
      <w:r>
        <w:rPr>
          <w:rFonts w:hint="eastAsia"/>
        </w:rPr>
        <w:t>）</w:t>
      </w:r>
      <w:bookmarkEnd w:id="1965"/>
    </w:p>
    <w:p w:rsidR="004A1DF5" w:rsidRDefault="004A1DF5">
      <w:pPr>
        <w:pStyle w:val="6"/>
        <w:spacing w:before="120" w:line="319" w:lineRule="auto"/>
      </w:pPr>
      <w:r>
        <w:rPr>
          <w:rFonts w:hint="eastAsia"/>
        </w:rPr>
        <w:t>（一）功能介绍</w:t>
      </w:r>
    </w:p>
    <w:p w:rsidR="004A1DF5" w:rsidRDefault="004A1DF5">
      <w:pPr>
        <w:ind w:firstLineChars="200" w:firstLine="480"/>
      </w:pPr>
      <w:r>
        <w:rPr>
          <w:rFonts w:hint="eastAsia"/>
        </w:rPr>
        <w:t>通过本功能设置或撤消单个户口的员工工资卡标志。</w:t>
      </w:r>
    </w:p>
    <w:p w:rsidR="004A1DF5" w:rsidRDefault="004A1DF5">
      <w:pPr>
        <w:pStyle w:val="6"/>
        <w:spacing w:before="120" w:line="319" w:lineRule="auto"/>
      </w:pPr>
      <w:r>
        <w:rPr>
          <w:rFonts w:hint="eastAsia"/>
        </w:rPr>
        <w:t>（三）操作要点</w:t>
      </w:r>
    </w:p>
    <w:p w:rsidR="004A1DF5" w:rsidRDefault="004A1DF5">
      <w:pPr>
        <w:numPr>
          <w:ilvl w:val="0"/>
          <w:numId w:val="354"/>
        </w:numPr>
      </w:pPr>
      <w:r>
        <w:rPr>
          <w:rFonts w:hint="eastAsia"/>
        </w:rPr>
        <w:t>旧版一卡通需要录入</w:t>
      </w:r>
      <w:r>
        <w:rPr>
          <w:rFonts w:hint="eastAsia"/>
        </w:rPr>
        <w:t>12</w:t>
      </w:r>
      <w:r>
        <w:rPr>
          <w:rFonts w:hint="eastAsia"/>
        </w:rPr>
        <w:t>位卡号（</w:t>
      </w:r>
      <w:r>
        <w:rPr>
          <w:rFonts w:hint="eastAsia"/>
        </w:rPr>
        <w:t>8</w:t>
      </w:r>
      <w:r>
        <w:rPr>
          <w:rFonts w:hint="eastAsia"/>
        </w:rPr>
        <w:t>位卡号前加</w:t>
      </w:r>
      <w:r>
        <w:rPr>
          <w:rFonts w:hint="eastAsia"/>
        </w:rPr>
        <w:t>4</w:t>
      </w:r>
      <w:r>
        <w:rPr>
          <w:rFonts w:hint="eastAsia"/>
        </w:rPr>
        <w:t>位地区码，如东莞要加</w:t>
      </w:r>
      <w:r>
        <w:rPr>
          <w:rFonts w:hint="eastAsia"/>
        </w:rPr>
        <w:t>0769</w:t>
      </w:r>
      <w:r>
        <w:rPr>
          <w:rFonts w:hint="eastAsia"/>
        </w:rPr>
        <w:t>）。旧版存折需要录入</w:t>
      </w:r>
      <w:r>
        <w:rPr>
          <w:rFonts w:hint="eastAsia"/>
        </w:rPr>
        <w:t>15</w:t>
      </w:r>
      <w:r>
        <w:rPr>
          <w:rFonts w:hint="eastAsia"/>
        </w:rPr>
        <w:t>位户口号，原存折号前要加“</w:t>
      </w:r>
      <w:r>
        <w:rPr>
          <w:rFonts w:hint="eastAsia"/>
        </w:rPr>
        <w:t>8</w:t>
      </w:r>
      <w:r>
        <w:rPr>
          <w:rFonts w:hint="eastAsia"/>
        </w:rPr>
        <w:t>”</w:t>
      </w:r>
      <w:r>
        <w:rPr>
          <w:rFonts w:hint="eastAsia"/>
        </w:rPr>
        <w:t>+4</w:t>
      </w:r>
      <w:r>
        <w:rPr>
          <w:rFonts w:hint="eastAsia"/>
        </w:rPr>
        <w:t>位地区码，如东莞分行要加</w:t>
      </w:r>
      <w:r>
        <w:rPr>
          <w:rFonts w:hint="eastAsia"/>
        </w:rPr>
        <w:t>80769</w:t>
      </w:r>
      <w:r>
        <w:rPr>
          <w:rFonts w:hint="eastAsia"/>
        </w:rPr>
        <w:t>。</w:t>
      </w:r>
    </w:p>
    <w:p w:rsidR="004A1DF5" w:rsidRDefault="004A1DF5">
      <w:pPr>
        <w:numPr>
          <w:ilvl w:val="0"/>
          <w:numId w:val="354"/>
        </w:numPr>
      </w:pPr>
      <w:r>
        <w:rPr>
          <w:rFonts w:hint="eastAsia"/>
        </w:rPr>
        <w:t>有权用户只能对开户机构是本机构及下属机构的户口进行查询、设置和取消。</w:t>
      </w:r>
    </w:p>
    <w:p w:rsidR="004A1DF5" w:rsidRDefault="004A1DF5">
      <w:pPr>
        <w:numPr>
          <w:ilvl w:val="0"/>
          <w:numId w:val="354"/>
        </w:numPr>
      </w:pPr>
      <w:r>
        <w:rPr>
          <w:rFonts w:hint="eastAsia"/>
        </w:rPr>
        <w:t>一卡通、新版一卡通和结算存折三种户口类型可以设置员工工资卡∕折标志。（不含已关户的卡∕折）。个人定期存单、个人非托管国债、储蓄存折、单位结算户、单位卡等类型户口不允许设置。已关户卡∕折不能设置员工工资卡标志，但如已被设置了员工卡∕折标志，可以取消。</w:t>
      </w:r>
    </w:p>
    <w:p w:rsidR="004A1DF5" w:rsidRDefault="004A1DF5">
      <w:pPr>
        <w:pStyle w:val="6"/>
        <w:spacing w:before="120" w:line="319" w:lineRule="auto"/>
      </w:pPr>
      <w:r>
        <w:rPr>
          <w:rFonts w:hint="eastAsia"/>
        </w:rPr>
        <w:t>（四）操作步骤</w:t>
      </w:r>
    </w:p>
    <w:p w:rsidR="004A1DF5" w:rsidRDefault="004A1DF5">
      <w:pPr>
        <w:numPr>
          <w:ilvl w:val="0"/>
          <w:numId w:val="355"/>
        </w:numPr>
      </w:pPr>
      <w:r>
        <w:rPr>
          <w:rFonts w:hint="eastAsia"/>
        </w:rPr>
        <w:t>用户选择系统导航－公共管理－其他管理－员工工资卡∕折维护，或者输入业务代码</w:t>
      </w:r>
      <w:r>
        <w:rPr>
          <w:rFonts w:hint="eastAsia"/>
        </w:rPr>
        <w:t>9561</w:t>
      </w:r>
      <w:r>
        <w:rPr>
          <w:rFonts w:hint="eastAsia"/>
        </w:rPr>
        <w:t>，进入员工工资卡∕折维护界面；</w:t>
      </w:r>
    </w:p>
    <w:p w:rsidR="004A1DF5" w:rsidRDefault="004A1DF5">
      <w:pPr>
        <w:numPr>
          <w:ilvl w:val="0"/>
          <w:numId w:val="355"/>
        </w:numPr>
      </w:pPr>
      <w:r>
        <w:rPr>
          <w:rFonts w:hint="eastAsia"/>
        </w:rPr>
        <w:t>查询员工工资卡标志：输入户口号后回车，可显示户口的员工工资卡标志及其他相关信息。</w:t>
      </w:r>
    </w:p>
    <w:p w:rsidR="004A1DF5" w:rsidRDefault="004A1DF5">
      <w:pPr>
        <w:numPr>
          <w:ilvl w:val="0"/>
          <w:numId w:val="355"/>
        </w:numPr>
      </w:pPr>
      <w:r>
        <w:rPr>
          <w:rFonts w:hint="eastAsia"/>
        </w:rPr>
        <w:t>设置员工工资卡标志：输入户口号后回车，如果员工工资卡标志为空或为“否”，则“设置</w:t>
      </w:r>
      <w:r>
        <w:rPr>
          <w:rFonts w:hint="eastAsia"/>
        </w:rPr>
        <w:t>10</w:t>
      </w:r>
      <w:r>
        <w:rPr>
          <w:rFonts w:hint="eastAsia"/>
        </w:rPr>
        <w:t>”按钮同时被点亮，点击“设置</w:t>
      </w:r>
      <w:r>
        <w:rPr>
          <w:rFonts w:hint="eastAsia"/>
        </w:rPr>
        <w:t>10</w:t>
      </w:r>
      <w:r>
        <w:rPr>
          <w:rFonts w:hint="eastAsia"/>
        </w:rPr>
        <w:t>”按钮，系统弹出对话框，提示设置员工工资卡成功；</w:t>
      </w:r>
    </w:p>
    <w:p w:rsidR="004A1DF5" w:rsidRDefault="004A1DF5">
      <w:pPr>
        <w:numPr>
          <w:ilvl w:val="0"/>
          <w:numId w:val="355"/>
        </w:numPr>
      </w:pPr>
      <w:r>
        <w:rPr>
          <w:rFonts w:hint="eastAsia"/>
        </w:rPr>
        <w:t>取消员工工资卡标志：输入户口号后回车，如果员工工资卡标志为“是”，则“撤销</w:t>
      </w:r>
      <w:r>
        <w:rPr>
          <w:rFonts w:hint="eastAsia"/>
        </w:rPr>
        <w:t>11</w:t>
      </w:r>
      <w:r>
        <w:rPr>
          <w:rFonts w:hint="eastAsia"/>
        </w:rPr>
        <w:t>”按钮同时被点亮，点击“撤销</w:t>
      </w:r>
      <w:r>
        <w:rPr>
          <w:rFonts w:hint="eastAsia"/>
        </w:rPr>
        <w:t>11</w:t>
      </w:r>
      <w:r>
        <w:rPr>
          <w:rFonts w:hint="eastAsia"/>
        </w:rPr>
        <w:t>”按钮，系统弹出对话框，提示户口撤销员工工资卡成功。。</w:t>
      </w:r>
    </w:p>
    <w:p w:rsidR="004A1DF5" w:rsidRDefault="004A1DF5" w:rsidP="0004090F">
      <w:pPr>
        <w:pStyle w:val="5"/>
      </w:pPr>
      <w:r>
        <w:rPr>
          <w:rFonts w:hint="eastAsia"/>
        </w:rPr>
        <w:lastRenderedPageBreak/>
        <w:t>员工工资卡（折）批量维护（业务代码</w:t>
      </w:r>
      <w:r>
        <w:rPr>
          <w:rFonts w:hint="eastAsia"/>
        </w:rPr>
        <w:t>9562</w:t>
      </w:r>
      <w:r>
        <w:rPr>
          <w:rFonts w:hint="eastAsia"/>
        </w:rPr>
        <w:t>）</w:t>
      </w:r>
    </w:p>
    <w:p w:rsidR="004A1DF5" w:rsidRDefault="004A1DF5">
      <w:pPr>
        <w:pStyle w:val="6"/>
      </w:pPr>
      <w:r>
        <w:rPr>
          <w:rFonts w:hint="eastAsia"/>
        </w:rPr>
        <w:t>（一）功能介绍</w:t>
      </w:r>
    </w:p>
    <w:p w:rsidR="004A1DF5" w:rsidRDefault="004A1DF5">
      <w:pPr>
        <w:ind w:firstLineChars="200" w:firstLine="480"/>
      </w:pPr>
      <w:r>
        <w:rPr>
          <w:rFonts w:hint="eastAsia"/>
        </w:rPr>
        <w:t>通过本功能为指定户口批量设置员工工资卡（折）标志或批量取消员工工资卡（折）标志。</w:t>
      </w:r>
    </w:p>
    <w:p w:rsidR="004A1DF5" w:rsidRDefault="004A1DF5">
      <w:pPr>
        <w:pStyle w:val="6"/>
      </w:pPr>
      <w:r>
        <w:rPr>
          <w:rFonts w:hint="eastAsia"/>
        </w:rPr>
        <w:t>（二）界面</w:t>
      </w:r>
    </w:p>
    <w:p w:rsidR="004A1DF5" w:rsidRDefault="0004090F">
      <w:r>
        <w:rPr>
          <w:rFonts w:hint="eastAsia"/>
          <w:noProof/>
        </w:rPr>
        <w:drawing>
          <wp:inline distT="0" distB="0" distL="0" distR="0">
            <wp:extent cx="5276850" cy="3619500"/>
            <wp:effectExtent l="19050" t="0" r="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97" cstate="print"/>
                    <a:srcRect/>
                    <a:stretch>
                      <a:fillRect/>
                    </a:stretch>
                  </pic:blipFill>
                  <pic:spPr bwMode="auto">
                    <a:xfrm>
                      <a:off x="0" y="0"/>
                      <a:ext cx="5276850" cy="361950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t>1</w:t>
      </w:r>
    </w:p>
    <w:p w:rsidR="004A1DF5" w:rsidRDefault="004A1DF5">
      <w:pPr>
        <w:jc w:val="center"/>
      </w:pPr>
      <w:r>
        <w:br/>
      </w:r>
      <w:r w:rsidR="0004090F">
        <w:rPr>
          <w:noProof/>
        </w:rPr>
        <w:lastRenderedPageBreak/>
        <w:drawing>
          <wp:inline distT="0" distB="0" distL="0" distR="0">
            <wp:extent cx="5276850" cy="3581400"/>
            <wp:effectExtent l="1905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598" cstate="print"/>
                    <a:srcRect/>
                    <a:stretch>
                      <a:fillRect/>
                    </a:stretch>
                  </pic:blipFill>
                  <pic:spPr bwMode="auto">
                    <a:xfrm>
                      <a:off x="0" y="0"/>
                      <a:ext cx="5276850" cy="3581400"/>
                    </a:xfrm>
                    <a:prstGeom prst="rect">
                      <a:avLst/>
                    </a:prstGeom>
                    <a:noFill/>
                    <a:ln w="9525">
                      <a:noFill/>
                      <a:miter lim="800000"/>
                      <a:headEnd/>
                      <a:tailEnd/>
                    </a:ln>
                  </pic:spPr>
                </pic:pic>
              </a:graphicData>
            </a:graphic>
          </wp:inline>
        </w:drawing>
      </w:r>
      <w:r>
        <w:rPr>
          <w:rFonts w:hint="eastAsia"/>
        </w:rPr>
        <w:t>图</w:t>
      </w:r>
      <w:r>
        <w:t>2</w:t>
      </w:r>
    </w:p>
    <w:p w:rsidR="004A1DF5" w:rsidRDefault="0004090F">
      <w:pPr>
        <w:jc w:val="center"/>
      </w:pPr>
      <w:r>
        <w:rPr>
          <w:rFonts w:hint="eastAsia"/>
          <w:noProof/>
        </w:rPr>
        <w:drawing>
          <wp:inline distT="0" distB="0" distL="0" distR="0">
            <wp:extent cx="5276850" cy="3533775"/>
            <wp:effectExtent l="1905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599" cstate="print"/>
                    <a:srcRect/>
                    <a:stretch>
                      <a:fillRect/>
                    </a:stretch>
                  </pic:blipFill>
                  <pic:spPr bwMode="auto">
                    <a:xfrm>
                      <a:off x="0" y="0"/>
                      <a:ext cx="5276850" cy="3533775"/>
                    </a:xfrm>
                    <a:prstGeom prst="rect">
                      <a:avLst/>
                    </a:prstGeom>
                    <a:noFill/>
                    <a:ln w="9525">
                      <a:noFill/>
                      <a:miter lim="800000"/>
                      <a:headEnd/>
                      <a:tailEnd/>
                    </a:ln>
                  </pic:spPr>
                </pic:pic>
              </a:graphicData>
            </a:graphic>
          </wp:inline>
        </w:drawing>
      </w:r>
      <w:r w:rsidR="004A1DF5">
        <w:rPr>
          <w:rFonts w:hint="eastAsia"/>
        </w:rPr>
        <w:t>图</w:t>
      </w:r>
      <w:r w:rsidR="004A1DF5">
        <w:t>3</w:t>
      </w:r>
    </w:p>
    <w:p w:rsidR="004A1DF5" w:rsidRDefault="0004090F">
      <w:pPr>
        <w:jc w:val="center"/>
      </w:pPr>
      <w:r>
        <w:rPr>
          <w:rFonts w:hint="eastAsia"/>
          <w:noProof/>
        </w:rPr>
        <w:lastRenderedPageBreak/>
        <w:drawing>
          <wp:inline distT="0" distB="0" distL="0" distR="0">
            <wp:extent cx="5267325" cy="3600450"/>
            <wp:effectExtent l="19050" t="0" r="952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600"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A1DF5" w:rsidRDefault="004A1DF5">
      <w:pPr>
        <w:jc w:val="center"/>
      </w:pPr>
      <w:r>
        <w:rPr>
          <w:rFonts w:hint="eastAsia"/>
        </w:rPr>
        <w:t>图</w:t>
      </w:r>
      <w:r>
        <w:rPr>
          <w:rFonts w:hint="eastAsia"/>
        </w:rPr>
        <w:t>4</w:t>
      </w:r>
    </w:p>
    <w:p w:rsidR="004A1DF5" w:rsidRDefault="0004090F">
      <w:pPr>
        <w:jc w:val="center"/>
      </w:pPr>
      <w:r>
        <w:rPr>
          <w:rFonts w:hint="eastAsia"/>
          <w:noProof/>
        </w:rPr>
        <w:drawing>
          <wp:inline distT="0" distB="0" distL="0" distR="0">
            <wp:extent cx="5267325" cy="3571875"/>
            <wp:effectExtent l="1905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601" cstate="print"/>
                    <a:srcRect/>
                    <a:stretch>
                      <a:fillRect/>
                    </a:stretch>
                  </pic:blipFill>
                  <pic:spPr bwMode="auto">
                    <a:xfrm>
                      <a:off x="0" y="0"/>
                      <a:ext cx="5267325" cy="3571875"/>
                    </a:xfrm>
                    <a:prstGeom prst="rect">
                      <a:avLst/>
                    </a:prstGeom>
                    <a:noFill/>
                    <a:ln w="9525">
                      <a:noFill/>
                      <a:miter lim="800000"/>
                      <a:headEnd/>
                      <a:tailEnd/>
                    </a:ln>
                  </pic:spPr>
                </pic:pic>
              </a:graphicData>
            </a:graphic>
          </wp:inline>
        </w:drawing>
      </w:r>
      <w:r w:rsidR="004A1DF5">
        <w:rPr>
          <w:rFonts w:hint="eastAsia"/>
        </w:rPr>
        <w:t>图</w:t>
      </w:r>
      <w:r w:rsidR="004A1DF5">
        <w:rPr>
          <w:rFonts w:hint="eastAsia"/>
        </w:rPr>
        <w:t>5</w:t>
      </w:r>
    </w:p>
    <w:p w:rsidR="004A1DF5" w:rsidRDefault="004A1DF5">
      <w:pPr>
        <w:pStyle w:val="6"/>
      </w:pPr>
      <w:r>
        <w:rPr>
          <w:rFonts w:hint="eastAsia"/>
        </w:rPr>
        <w:t>（三）操作要点</w:t>
      </w:r>
    </w:p>
    <w:p w:rsidR="004A1DF5" w:rsidRDefault="004A1DF5">
      <w:pPr>
        <w:numPr>
          <w:ilvl w:val="0"/>
          <w:numId w:val="354"/>
        </w:numPr>
      </w:pPr>
      <w:r>
        <w:rPr>
          <w:rFonts w:hint="eastAsia"/>
        </w:rPr>
        <w:t>数据可由</w:t>
      </w:r>
      <w:r>
        <w:rPr>
          <w:rFonts w:hint="eastAsia"/>
        </w:rPr>
        <w:t>EXCEL</w:t>
      </w:r>
      <w:r>
        <w:rPr>
          <w:rFonts w:hint="eastAsia"/>
        </w:rPr>
        <w:t>表导入，表格样式要符合总行人力资源部要求。如果因表</w:t>
      </w:r>
      <w:r>
        <w:rPr>
          <w:rFonts w:hint="eastAsia"/>
        </w:rPr>
        <w:lastRenderedPageBreak/>
        <w:t>格样式不符合要求而报错，请退出画面，修改表格后重新导入数据。</w:t>
      </w:r>
    </w:p>
    <w:p w:rsidR="004A1DF5" w:rsidRDefault="004A1DF5">
      <w:pPr>
        <w:numPr>
          <w:ilvl w:val="0"/>
          <w:numId w:val="354"/>
        </w:numPr>
      </w:pPr>
      <w:r>
        <w:rPr>
          <w:rFonts w:hint="eastAsia"/>
        </w:rPr>
        <w:t>系统支持连续导入多个</w:t>
      </w:r>
      <w:r>
        <w:rPr>
          <w:rFonts w:hint="eastAsia"/>
        </w:rPr>
        <w:t>EXCEL</w:t>
      </w:r>
      <w:r>
        <w:rPr>
          <w:rFonts w:hint="eastAsia"/>
        </w:rPr>
        <w:t>表格，然后一并批量设置或取消。举例：</w:t>
      </w:r>
      <w:r>
        <w:rPr>
          <w:rFonts w:hint="eastAsia"/>
        </w:rPr>
        <w:t>A</w:t>
      </w:r>
      <w:r>
        <w:rPr>
          <w:rFonts w:hint="eastAsia"/>
        </w:rPr>
        <w:t>分行员工工资户口和</w:t>
      </w:r>
      <w:r>
        <w:rPr>
          <w:rFonts w:hint="eastAsia"/>
        </w:rPr>
        <w:t>B</w:t>
      </w:r>
      <w:r>
        <w:rPr>
          <w:rFonts w:hint="eastAsia"/>
        </w:rPr>
        <w:t>分行员工工资户口可分别列在两个</w:t>
      </w:r>
      <w:r>
        <w:rPr>
          <w:rFonts w:hint="eastAsia"/>
        </w:rPr>
        <w:t>EXCEL</w:t>
      </w:r>
      <w:r>
        <w:rPr>
          <w:rFonts w:hint="eastAsia"/>
        </w:rPr>
        <w:t>文件中，分两次导入，一并批量维护。</w:t>
      </w:r>
    </w:p>
    <w:p w:rsidR="004A1DF5" w:rsidRDefault="004A1DF5">
      <w:pPr>
        <w:numPr>
          <w:ilvl w:val="0"/>
          <w:numId w:val="354"/>
        </w:numPr>
      </w:pPr>
      <w:r>
        <w:rPr>
          <w:rFonts w:hint="eastAsia"/>
        </w:rPr>
        <w:t>旧版一卡通需要录入</w:t>
      </w:r>
      <w:r>
        <w:rPr>
          <w:rFonts w:hint="eastAsia"/>
        </w:rPr>
        <w:t>12</w:t>
      </w:r>
      <w:r>
        <w:rPr>
          <w:rFonts w:hint="eastAsia"/>
        </w:rPr>
        <w:t>位卡号（</w:t>
      </w:r>
      <w:r>
        <w:rPr>
          <w:rFonts w:hint="eastAsia"/>
        </w:rPr>
        <w:t>8</w:t>
      </w:r>
      <w:r>
        <w:rPr>
          <w:rFonts w:hint="eastAsia"/>
        </w:rPr>
        <w:t>位卡号前加</w:t>
      </w:r>
      <w:r>
        <w:rPr>
          <w:rFonts w:hint="eastAsia"/>
        </w:rPr>
        <w:t>4</w:t>
      </w:r>
      <w:r>
        <w:rPr>
          <w:rFonts w:hint="eastAsia"/>
        </w:rPr>
        <w:t>位地区码，如东莞要加</w:t>
      </w:r>
      <w:r>
        <w:rPr>
          <w:rFonts w:hint="eastAsia"/>
        </w:rPr>
        <w:t>0769</w:t>
      </w:r>
      <w:r>
        <w:rPr>
          <w:rFonts w:hint="eastAsia"/>
        </w:rPr>
        <w:t>）。旧版存折需要录入</w:t>
      </w:r>
      <w:r>
        <w:rPr>
          <w:rFonts w:hint="eastAsia"/>
        </w:rPr>
        <w:t>15</w:t>
      </w:r>
      <w:r>
        <w:rPr>
          <w:rFonts w:hint="eastAsia"/>
        </w:rPr>
        <w:t>位户口号，原存折号前要加“</w:t>
      </w:r>
      <w:r>
        <w:rPr>
          <w:rFonts w:hint="eastAsia"/>
        </w:rPr>
        <w:t>8</w:t>
      </w:r>
      <w:r>
        <w:rPr>
          <w:rFonts w:hint="eastAsia"/>
        </w:rPr>
        <w:t>”</w:t>
      </w:r>
      <w:r>
        <w:rPr>
          <w:rFonts w:hint="eastAsia"/>
        </w:rPr>
        <w:t>+4</w:t>
      </w:r>
      <w:r>
        <w:rPr>
          <w:rFonts w:hint="eastAsia"/>
        </w:rPr>
        <w:t>位地区码，如东莞分行要加</w:t>
      </w:r>
      <w:r>
        <w:rPr>
          <w:rFonts w:hint="eastAsia"/>
        </w:rPr>
        <w:t>80769</w:t>
      </w:r>
      <w:r>
        <w:rPr>
          <w:rFonts w:hint="eastAsia"/>
        </w:rPr>
        <w:t>。</w:t>
      </w:r>
    </w:p>
    <w:p w:rsidR="004A1DF5" w:rsidRDefault="004A1DF5">
      <w:pPr>
        <w:numPr>
          <w:ilvl w:val="0"/>
          <w:numId w:val="354"/>
        </w:numPr>
      </w:pPr>
      <w:r>
        <w:rPr>
          <w:rFonts w:hint="eastAsia"/>
        </w:rPr>
        <w:t>有权用户只能对本机构及下属机构的户口进行设置和取消。</w:t>
      </w:r>
    </w:p>
    <w:p w:rsidR="004A1DF5" w:rsidRDefault="004A1DF5">
      <w:pPr>
        <w:numPr>
          <w:ilvl w:val="0"/>
          <w:numId w:val="354"/>
        </w:numPr>
      </w:pPr>
      <w:r>
        <w:rPr>
          <w:rFonts w:hint="eastAsia"/>
        </w:rPr>
        <w:t>一卡通、新版一卡通和结算存折三种户口类型可以设置员工工资卡（折）标志。（不含已关户的卡（折））。个人定期存单、个人非托管国债、储蓄存折等类型户口不允许设置。已关户卡（折）如已被设置了员工卡（折）标志，可以取消。</w:t>
      </w:r>
    </w:p>
    <w:p w:rsidR="004A1DF5" w:rsidRDefault="004A1DF5">
      <w:pPr>
        <w:numPr>
          <w:ilvl w:val="0"/>
          <w:numId w:val="354"/>
        </w:numPr>
      </w:pPr>
      <w:r>
        <w:rPr>
          <w:rFonts w:hint="eastAsia"/>
        </w:rPr>
        <w:t>遇到设置或撤消不成功时，明细列表中可以显示不成功记录的错误代码。常见错误码及说明如下：</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68"/>
        <w:gridCol w:w="3960"/>
      </w:tblGrid>
      <w:tr w:rsidR="004A1DF5">
        <w:trPr>
          <w:trHeight w:val="420"/>
        </w:trPr>
        <w:tc>
          <w:tcPr>
            <w:tcW w:w="1368" w:type="dxa"/>
          </w:tcPr>
          <w:p w:rsidR="004A1DF5" w:rsidRDefault="004A1DF5">
            <w:pPr>
              <w:jc w:val="center"/>
            </w:pPr>
            <w:r>
              <w:rPr>
                <w:rFonts w:hint="eastAsia"/>
              </w:rPr>
              <w:t xml:space="preserve"> </w:t>
            </w:r>
            <w:r>
              <w:rPr>
                <w:rFonts w:hint="eastAsia"/>
              </w:rPr>
              <w:t>错误码</w:t>
            </w:r>
          </w:p>
        </w:tc>
        <w:tc>
          <w:tcPr>
            <w:tcW w:w="3960" w:type="dxa"/>
          </w:tcPr>
          <w:p w:rsidR="004A1DF5" w:rsidRDefault="004A1DF5">
            <w:pPr>
              <w:jc w:val="center"/>
            </w:pPr>
            <w:r>
              <w:rPr>
                <w:rFonts w:hint="eastAsia"/>
              </w:rPr>
              <w:t>说明</w:t>
            </w:r>
          </w:p>
        </w:tc>
      </w:tr>
      <w:tr w:rsidR="004A1DF5">
        <w:trPr>
          <w:trHeight w:val="420"/>
        </w:trPr>
        <w:tc>
          <w:tcPr>
            <w:tcW w:w="1368" w:type="dxa"/>
          </w:tcPr>
          <w:p w:rsidR="004A1DF5" w:rsidRDefault="004A1DF5">
            <w:r>
              <w:rPr>
                <w:rFonts w:hint="eastAsia"/>
              </w:rPr>
              <w:t>CSAB016</w:t>
            </w:r>
          </w:p>
        </w:tc>
        <w:tc>
          <w:tcPr>
            <w:tcW w:w="3960" w:type="dxa"/>
          </w:tcPr>
          <w:p w:rsidR="004A1DF5" w:rsidRDefault="004A1DF5">
            <w:r>
              <w:rPr>
                <w:rFonts w:hint="eastAsia"/>
              </w:rPr>
              <w:t>户口已关户</w:t>
            </w:r>
          </w:p>
        </w:tc>
      </w:tr>
      <w:tr w:rsidR="004A1DF5">
        <w:trPr>
          <w:trHeight w:val="420"/>
        </w:trPr>
        <w:tc>
          <w:tcPr>
            <w:tcW w:w="1368" w:type="dxa"/>
          </w:tcPr>
          <w:p w:rsidR="004A1DF5" w:rsidRDefault="004A1DF5">
            <w:r>
              <w:rPr>
                <w:rFonts w:hint="eastAsia"/>
              </w:rPr>
              <w:t>CSAB051</w:t>
            </w:r>
          </w:p>
        </w:tc>
        <w:tc>
          <w:tcPr>
            <w:tcW w:w="3960" w:type="dxa"/>
          </w:tcPr>
          <w:p w:rsidR="004A1DF5" w:rsidRDefault="004A1DF5">
            <w:r>
              <w:rPr>
                <w:rFonts w:hint="eastAsia"/>
              </w:rPr>
              <w:t>户口号不存在</w:t>
            </w:r>
          </w:p>
        </w:tc>
      </w:tr>
      <w:tr w:rsidR="004A1DF5">
        <w:trPr>
          <w:trHeight w:val="420"/>
        </w:trPr>
        <w:tc>
          <w:tcPr>
            <w:tcW w:w="1368" w:type="dxa"/>
          </w:tcPr>
          <w:p w:rsidR="004A1DF5" w:rsidRDefault="004A1DF5">
            <w:r>
              <w:rPr>
                <w:rFonts w:hint="eastAsia"/>
              </w:rPr>
              <w:t>CSAB390</w:t>
            </w:r>
          </w:p>
        </w:tc>
        <w:tc>
          <w:tcPr>
            <w:tcW w:w="3960" w:type="dxa"/>
          </w:tcPr>
          <w:p w:rsidR="004A1DF5" w:rsidRDefault="004A1DF5">
            <w:r>
              <w:rPr>
                <w:rFonts w:hint="eastAsia"/>
              </w:rPr>
              <w:t>此类型户口不允许做此业务</w:t>
            </w:r>
          </w:p>
        </w:tc>
      </w:tr>
      <w:tr w:rsidR="004A1DF5">
        <w:trPr>
          <w:trHeight w:val="420"/>
        </w:trPr>
        <w:tc>
          <w:tcPr>
            <w:tcW w:w="1368" w:type="dxa"/>
          </w:tcPr>
          <w:p w:rsidR="004A1DF5" w:rsidRDefault="004A1DF5">
            <w:r>
              <w:rPr>
                <w:rFonts w:hint="eastAsia"/>
              </w:rPr>
              <w:t>CSAB604</w:t>
            </w:r>
          </w:p>
        </w:tc>
        <w:tc>
          <w:tcPr>
            <w:tcW w:w="3960" w:type="dxa"/>
          </w:tcPr>
          <w:p w:rsidR="004A1DF5" w:rsidRDefault="004A1DF5">
            <w:r>
              <w:rPr>
                <w:rFonts w:hint="eastAsia"/>
              </w:rPr>
              <w:t>柜员对该机构户口没有操作权限</w:t>
            </w:r>
          </w:p>
        </w:tc>
      </w:tr>
      <w:tr w:rsidR="004A1DF5">
        <w:trPr>
          <w:trHeight w:val="420"/>
        </w:trPr>
        <w:tc>
          <w:tcPr>
            <w:tcW w:w="1368" w:type="dxa"/>
          </w:tcPr>
          <w:p w:rsidR="004A1DF5" w:rsidRDefault="004A1DF5">
            <w:r>
              <w:rPr>
                <w:rFonts w:hint="eastAsia"/>
              </w:rPr>
              <w:t>CSAB410</w:t>
            </w:r>
          </w:p>
        </w:tc>
        <w:tc>
          <w:tcPr>
            <w:tcW w:w="3960" w:type="dxa"/>
          </w:tcPr>
          <w:p w:rsidR="004A1DF5" w:rsidRDefault="004A1DF5">
            <w:r>
              <w:rPr>
                <w:rFonts w:hint="eastAsia"/>
              </w:rPr>
              <w:t>户口号有重复记录</w:t>
            </w:r>
          </w:p>
        </w:tc>
      </w:tr>
    </w:tbl>
    <w:p w:rsidR="004A1DF5" w:rsidRDefault="004A1DF5">
      <w:r>
        <w:rPr>
          <w:rFonts w:hint="eastAsia"/>
        </w:rPr>
        <w:t xml:space="preserve">   </w:t>
      </w:r>
      <w:r>
        <w:rPr>
          <w:rFonts w:hint="eastAsia"/>
        </w:rPr>
        <w:t>（注：有重复户口号时，系统会对第二个以后的重复户口进行提示，但不影响第一个户口的设置）</w:t>
      </w:r>
    </w:p>
    <w:p w:rsidR="004A1DF5" w:rsidRDefault="004A1DF5">
      <w:r>
        <w:rPr>
          <w:rFonts w:hint="eastAsia"/>
        </w:rPr>
        <w:t>7</w:t>
      </w:r>
      <w:r>
        <w:rPr>
          <w:rFonts w:hint="eastAsia"/>
        </w:rPr>
        <w:t>、点击“批量设置”或“批量撤消”按钮后，系统会弹出消息提示已提交后台处理，此时请勿重复点击“批量设置”和“批量撤消”按钮，可点击“关闭”，返回上一画面，通过点击“查询”按钮查看后台处理结果，点击“明细”按钮查看该批次的成功和不成功信息。</w:t>
      </w:r>
    </w:p>
    <w:p w:rsidR="004A1DF5" w:rsidRDefault="004A1DF5">
      <w:r>
        <w:rPr>
          <w:rFonts w:hint="eastAsia"/>
        </w:rPr>
        <w:t>8</w:t>
      </w:r>
      <w:r>
        <w:rPr>
          <w:rFonts w:hint="eastAsia"/>
        </w:rPr>
        <w:t>、设置或取消成功后，明细数据可导出到</w:t>
      </w:r>
      <w:r>
        <w:rPr>
          <w:rFonts w:hint="eastAsia"/>
        </w:rPr>
        <w:t>EXCEL</w:t>
      </w:r>
      <w:r>
        <w:rPr>
          <w:rFonts w:hint="eastAsia"/>
        </w:rPr>
        <w:t>，以方便保存或不成功记录的查找修正。（注：当查询明细时，“员工工资卡标志”是取系统实时数据显示，即显示该卡（折）在执行查询时的标志状态，而不是历史状态。如果有保存必要，</w:t>
      </w:r>
      <w:r>
        <w:rPr>
          <w:rFonts w:hint="eastAsia"/>
        </w:rPr>
        <w:lastRenderedPageBreak/>
        <w:t>请在设置或取消后即时导出</w:t>
      </w:r>
      <w:r>
        <w:rPr>
          <w:rFonts w:hint="eastAsia"/>
        </w:rPr>
        <w:t>EXCEL</w:t>
      </w:r>
      <w:r>
        <w:rPr>
          <w:rFonts w:hint="eastAsia"/>
        </w:rPr>
        <w:t>保存）</w:t>
      </w:r>
    </w:p>
    <w:p w:rsidR="004A1DF5" w:rsidRDefault="004A1DF5">
      <w:r>
        <w:rPr>
          <w:rFonts w:hint="eastAsia"/>
        </w:rPr>
        <w:t>9</w:t>
      </w:r>
      <w:r>
        <w:rPr>
          <w:rFonts w:hint="eastAsia"/>
        </w:rPr>
        <w:t>、查询批量维护记录时（图</w:t>
      </w:r>
      <w:r>
        <w:rPr>
          <w:rFonts w:hint="eastAsia"/>
        </w:rPr>
        <w:t>1</w:t>
      </w:r>
      <w:r>
        <w:rPr>
          <w:rFonts w:hint="eastAsia"/>
        </w:rPr>
        <w:t>），如果起始日期均为空，系统默认为查询当天的维护记录。</w:t>
      </w:r>
      <w:r>
        <w:rPr>
          <w:rFonts w:hint="eastAsia"/>
        </w:rPr>
        <w:t xml:space="preserve"> </w:t>
      </w:r>
    </w:p>
    <w:p w:rsidR="004A1DF5" w:rsidRDefault="004A1DF5">
      <w:pPr>
        <w:pStyle w:val="6"/>
      </w:pPr>
      <w:r>
        <w:rPr>
          <w:rFonts w:hint="eastAsia"/>
        </w:rPr>
        <w:t>（四）操作步骤</w:t>
      </w:r>
    </w:p>
    <w:p w:rsidR="004A1DF5" w:rsidRDefault="004A1DF5" w:rsidP="0004090F">
      <w:pPr>
        <w:pStyle w:val="7"/>
      </w:pPr>
      <w:r>
        <w:rPr>
          <w:rFonts w:hint="eastAsia"/>
        </w:rPr>
        <w:t xml:space="preserve">4.1 </w:t>
      </w:r>
      <w:r>
        <w:rPr>
          <w:rFonts w:hint="eastAsia"/>
        </w:rPr>
        <w:t>批量设置</w:t>
      </w:r>
    </w:p>
    <w:p w:rsidR="004A1DF5" w:rsidRDefault="004A1DF5">
      <w:pPr>
        <w:numPr>
          <w:ilvl w:val="0"/>
          <w:numId w:val="355"/>
        </w:numPr>
      </w:pPr>
      <w:r>
        <w:rPr>
          <w:rFonts w:hint="eastAsia"/>
        </w:rPr>
        <w:t>用户选择系统导航－公共管理－其他管理－员工工资卡（折）批量维护，或者输入业务代码</w:t>
      </w:r>
      <w:r>
        <w:rPr>
          <w:rFonts w:hint="eastAsia"/>
        </w:rPr>
        <w:t>9562</w:t>
      </w:r>
      <w:r>
        <w:rPr>
          <w:rFonts w:hint="eastAsia"/>
        </w:rPr>
        <w:t>，进入员工工资卡（折）批量维护界面（图</w:t>
      </w:r>
      <w:r>
        <w:rPr>
          <w:rFonts w:hint="eastAsia"/>
        </w:rPr>
        <w:t>1</w:t>
      </w:r>
      <w:r>
        <w:rPr>
          <w:rFonts w:hint="eastAsia"/>
        </w:rPr>
        <w:t>）；</w:t>
      </w:r>
    </w:p>
    <w:p w:rsidR="004A1DF5" w:rsidRDefault="004A1DF5">
      <w:pPr>
        <w:numPr>
          <w:ilvl w:val="0"/>
          <w:numId w:val="355"/>
        </w:numPr>
      </w:pPr>
      <w:r>
        <w:rPr>
          <w:rFonts w:hint="eastAsia"/>
        </w:rPr>
        <w:t>点击</w:t>
      </w:r>
      <w:r w:rsidR="0004090F">
        <w:rPr>
          <w:rFonts w:hint="eastAsia"/>
          <w:noProof/>
        </w:rPr>
        <w:drawing>
          <wp:inline distT="0" distB="0" distL="0" distR="0">
            <wp:extent cx="942975" cy="247650"/>
            <wp:effectExtent l="19050" t="0" r="952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602" cstate="print"/>
                    <a:srcRect/>
                    <a:stretch>
                      <a:fillRect/>
                    </a:stretch>
                  </pic:blipFill>
                  <pic:spPr bwMode="auto">
                    <a:xfrm>
                      <a:off x="0" y="0"/>
                      <a:ext cx="942975" cy="247650"/>
                    </a:xfrm>
                    <a:prstGeom prst="rect">
                      <a:avLst/>
                    </a:prstGeom>
                    <a:noFill/>
                    <a:ln w="9525">
                      <a:noFill/>
                      <a:miter lim="800000"/>
                      <a:headEnd/>
                      <a:tailEnd/>
                    </a:ln>
                  </pic:spPr>
                </pic:pic>
              </a:graphicData>
            </a:graphic>
          </wp:inline>
        </w:drawing>
      </w:r>
      <w:r>
        <w:rPr>
          <w:rFonts w:hint="eastAsia"/>
        </w:rPr>
        <w:t>按钮，进入“批量维护员工工资卡（折）处理”界面（图</w:t>
      </w:r>
      <w:r>
        <w:rPr>
          <w:rFonts w:hint="eastAsia"/>
        </w:rPr>
        <w:t>2</w:t>
      </w:r>
      <w:r>
        <w:rPr>
          <w:rFonts w:hint="eastAsia"/>
        </w:rPr>
        <w:t>）；</w:t>
      </w:r>
    </w:p>
    <w:p w:rsidR="004A1DF5" w:rsidRDefault="004A1DF5">
      <w:pPr>
        <w:numPr>
          <w:ilvl w:val="0"/>
          <w:numId w:val="355"/>
        </w:numPr>
      </w:pPr>
      <w:r>
        <w:rPr>
          <w:rFonts w:hint="eastAsia"/>
        </w:rPr>
        <w:t>点击</w:t>
      </w:r>
      <w:r w:rsidR="0004090F">
        <w:rPr>
          <w:rFonts w:hint="eastAsia"/>
          <w:noProof/>
        </w:rPr>
        <w:drawing>
          <wp:inline distT="0" distB="0" distL="0" distR="0">
            <wp:extent cx="895350" cy="266700"/>
            <wp:effectExtent l="1905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603" cstate="print"/>
                    <a:srcRect/>
                    <a:stretch>
                      <a:fillRect/>
                    </a:stretch>
                  </pic:blipFill>
                  <pic:spPr bwMode="auto">
                    <a:xfrm>
                      <a:off x="0" y="0"/>
                      <a:ext cx="895350" cy="266700"/>
                    </a:xfrm>
                    <a:prstGeom prst="rect">
                      <a:avLst/>
                    </a:prstGeom>
                    <a:noFill/>
                    <a:ln w="9525">
                      <a:noFill/>
                      <a:miter lim="800000"/>
                      <a:headEnd/>
                      <a:tailEnd/>
                    </a:ln>
                  </pic:spPr>
                </pic:pic>
              </a:graphicData>
            </a:graphic>
          </wp:inline>
        </w:drawing>
      </w:r>
      <w:r>
        <w:rPr>
          <w:rFonts w:hint="eastAsia"/>
        </w:rPr>
        <w:t>按钮，显示查找范围（图</w:t>
      </w:r>
      <w:r>
        <w:rPr>
          <w:rFonts w:hint="eastAsia"/>
        </w:rPr>
        <w:t>3</w:t>
      </w:r>
      <w:r>
        <w:rPr>
          <w:rFonts w:hint="eastAsia"/>
        </w:rPr>
        <w:t>），选择已备好的</w:t>
      </w:r>
      <w:r>
        <w:t>EXCEL</w:t>
      </w:r>
      <w:r>
        <w:rPr>
          <w:rFonts w:hint="eastAsia"/>
        </w:rPr>
        <w:t>文档，点击</w:t>
      </w:r>
      <w:r w:rsidR="0004090F">
        <w:rPr>
          <w:rFonts w:hint="eastAsia"/>
          <w:noProof/>
        </w:rPr>
        <w:drawing>
          <wp:inline distT="0" distB="0" distL="0" distR="0">
            <wp:extent cx="676275" cy="180975"/>
            <wp:effectExtent l="19050" t="0" r="952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604" cstate="print"/>
                    <a:srcRect/>
                    <a:stretch>
                      <a:fillRect/>
                    </a:stretch>
                  </pic:blipFill>
                  <pic:spPr bwMode="auto">
                    <a:xfrm>
                      <a:off x="0" y="0"/>
                      <a:ext cx="676275" cy="180975"/>
                    </a:xfrm>
                    <a:prstGeom prst="rect">
                      <a:avLst/>
                    </a:prstGeom>
                    <a:noFill/>
                    <a:ln w="9525">
                      <a:noFill/>
                      <a:miter lim="800000"/>
                      <a:headEnd/>
                      <a:tailEnd/>
                    </a:ln>
                  </pic:spPr>
                </pic:pic>
              </a:graphicData>
            </a:graphic>
          </wp:inline>
        </w:drawing>
      </w:r>
      <w:r>
        <w:rPr>
          <w:rFonts w:hint="eastAsia"/>
        </w:rPr>
        <w:t>，画面显示从</w:t>
      </w:r>
      <w:r>
        <w:rPr>
          <w:rFonts w:hint="eastAsia"/>
        </w:rPr>
        <w:t>EXCEL</w:t>
      </w:r>
      <w:r>
        <w:rPr>
          <w:rFonts w:hint="eastAsia"/>
        </w:rPr>
        <w:t>文档中按一定规则截取的户口号（图</w:t>
      </w:r>
      <w:r>
        <w:rPr>
          <w:rFonts w:hint="eastAsia"/>
        </w:rPr>
        <w:t>4</w:t>
      </w:r>
      <w:r>
        <w:rPr>
          <w:rFonts w:hint="eastAsia"/>
        </w:rPr>
        <w:t>）。再次点击</w:t>
      </w:r>
      <w:r w:rsidR="0004090F">
        <w:rPr>
          <w:rFonts w:hint="eastAsia"/>
          <w:noProof/>
        </w:rPr>
        <w:drawing>
          <wp:inline distT="0" distB="0" distL="0" distR="0">
            <wp:extent cx="895350" cy="266700"/>
            <wp:effectExtent l="1905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603" cstate="print"/>
                    <a:srcRect/>
                    <a:stretch>
                      <a:fillRect/>
                    </a:stretch>
                  </pic:blipFill>
                  <pic:spPr bwMode="auto">
                    <a:xfrm>
                      <a:off x="0" y="0"/>
                      <a:ext cx="895350" cy="266700"/>
                    </a:xfrm>
                    <a:prstGeom prst="rect">
                      <a:avLst/>
                    </a:prstGeom>
                    <a:noFill/>
                    <a:ln w="9525">
                      <a:noFill/>
                      <a:miter lim="800000"/>
                      <a:headEnd/>
                      <a:tailEnd/>
                    </a:ln>
                  </pic:spPr>
                </pic:pic>
              </a:graphicData>
            </a:graphic>
          </wp:inline>
        </w:drawing>
      </w:r>
      <w:r>
        <w:rPr>
          <w:rFonts w:hint="eastAsia"/>
        </w:rPr>
        <w:t>钮，可继续从其他</w:t>
      </w:r>
      <w:r>
        <w:rPr>
          <w:rFonts w:hint="eastAsia"/>
        </w:rPr>
        <w:t>EXCEL</w:t>
      </w:r>
      <w:r>
        <w:rPr>
          <w:rFonts w:hint="eastAsia"/>
        </w:rPr>
        <w:t>文件中导入数据，合并显示在当前画面中；</w:t>
      </w:r>
    </w:p>
    <w:p w:rsidR="004A1DF5" w:rsidRDefault="004A1DF5">
      <w:pPr>
        <w:numPr>
          <w:ilvl w:val="0"/>
          <w:numId w:val="355"/>
        </w:numPr>
      </w:pPr>
      <w:r>
        <w:rPr>
          <w:rFonts w:hint="eastAsia"/>
        </w:rPr>
        <w:t>点击</w:t>
      </w:r>
      <w:r>
        <w:rPr>
          <w:rFonts w:hint="eastAsia"/>
        </w:rPr>
        <w:t xml:space="preserve"> </w:t>
      </w:r>
      <w:r w:rsidR="0004090F">
        <w:rPr>
          <w:rFonts w:hint="eastAsia"/>
          <w:noProof/>
        </w:rPr>
        <w:drawing>
          <wp:inline distT="0" distB="0" distL="0" distR="0">
            <wp:extent cx="914400" cy="228600"/>
            <wp:effectExtent l="1905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605" cstate="print"/>
                    <a:srcRect/>
                    <a:stretch>
                      <a:fillRect/>
                    </a:stretch>
                  </pic:blipFill>
                  <pic:spPr bwMode="auto">
                    <a:xfrm>
                      <a:off x="0" y="0"/>
                      <a:ext cx="914400" cy="228600"/>
                    </a:xfrm>
                    <a:prstGeom prst="rect">
                      <a:avLst/>
                    </a:prstGeom>
                    <a:noFill/>
                    <a:ln w="9525">
                      <a:noFill/>
                      <a:miter lim="800000"/>
                      <a:headEnd/>
                      <a:tailEnd/>
                    </a:ln>
                  </pic:spPr>
                </pic:pic>
              </a:graphicData>
            </a:graphic>
          </wp:inline>
        </w:drawing>
      </w:r>
      <w:r>
        <w:rPr>
          <w:rFonts w:hint="eastAsia"/>
        </w:rPr>
        <w:t>按钮，系统弹出消息，提示已提交后台批量处理；</w:t>
      </w:r>
    </w:p>
    <w:p w:rsidR="004A1DF5" w:rsidRDefault="004A1DF5">
      <w:pPr>
        <w:numPr>
          <w:ilvl w:val="0"/>
          <w:numId w:val="355"/>
        </w:numPr>
      </w:pPr>
      <w:r>
        <w:rPr>
          <w:rFonts w:hint="eastAsia"/>
        </w:rPr>
        <w:t>点击“关闭”按钮，返回图</w:t>
      </w:r>
      <w:r>
        <w:rPr>
          <w:rFonts w:hint="eastAsia"/>
        </w:rPr>
        <w:t>1</w:t>
      </w:r>
      <w:r>
        <w:rPr>
          <w:rFonts w:hint="eastAsia"/>
        </w:rPr>
        <w:t>，点击查询，后台处理完成后，系统会弹出消息，提示处理结果，显示成功和失败笔数；</w:t>
      </w:r>
    </w:p>
    <w:p w:rsidR="004A1DF5" w:rsidRDefault="004A1DF5">
      <w:pPr>
        <w:numPr>
          <w:ilvl w:val="0"/>
          <w:numId w:val="355"/>
        </w:numPr>
      </w:pPr>
      <w:r>
        <w:rPr>
          <w:rFonts w:hint="eastAsia"/>
        </w:rPr>
        <w:t>双击查询列表记录，可以查看批量设置明细（图</w:t>
      </w:r>
      <w:r>
        <w:rPr>
          <w:rFonts w:hint="eastAsia"/>
        </w:rPr>
        <w:t>5</w:t>
      </w:r>
      <w:r>
        <w:rPr>
          <w:rFonts w:hint="eastAsia"/>
        </w:rPr>
        <w:t>），如果需要保存，可将查询结果导出到</w:t>
      </w:r>
      <w:r>
        <w:t>EXCEL</w:t>
      </w:r>
      <w:r>
        <w:rPr>
          <w:rFonts w:hint="eastAsia"/>
        </w:rPr>
        <w:t>中。</w:t>
      </w:r>
    </w:p>
    <w:p w:rsidR="004A1DF5" w:rsidRDefault="004A1DF5" w:rsidP="0004090F">
      <w:pPr>
        <w:pStyle w:val="7"/>
      </w:pPr>
      <w:r>
        <w:rPr>
          <w:rFonts w:hint="eastAsia"/>
        </w:rPr>
        <w:t>4.2</w:t>
      </w:r>
      <w:r>
        <w:rPr>
          <w:rFonts w:hint="eastAsia"/>
        </w:rPr>
        <w:t>批量撤消</w:t>
      </w:r>
    </w:p>
    <w:p w:rsidR="004A1DF5" w:rsidRDefault="004A1DF5">
      <w:pPr>
        <w:numPr>
          <w:ilvl w:val="0"/>
          <w:numId w:val="406"/>
        </w:numPr>
      </w:pPr>
      <w:r>
        <w:rPr>
          <w:rFonts w:hint="eastAsia"/>
        </w:rPr>
        <w:t>用户选择系统导航－公共管理－其他管理－员工工资卡（折）批量维护，或者输入业务代码</w:t>
      </w:r>
      <w:r>
        <w:rPr>
          <w:rFonts w:hint="eastAsia"/>
        </w:rPr>
        <w:t>9562</w:t>
      </w:r>
      <w:r>
        <w:rPr>
          <w:rFonts w:hint="eastAsia"/>
        </w:rPr>
        <w:t>，进入员工工资卡（折）批量维护界面（图</w:t>
      </w:r>
      <w:r>
        <w:rPr>
          <w:rFonts w:hint="eastAsia"/>
        </w:rPr>
        <w:t>1</w:t>
      </w:r>
      <w:r>
        <w:rPr>
          <w:rFonts w:hint="eastAsia"/>
        </w:rPr>
        <w:t>）；</w:t>
      </w:r>
    </w:p>
    <w:p w:rsidR="004A1DF5" w:rsidRDefault="004A1DF5">
      <w:pPr>
        <w:numPr>
          <w:ilvl w:val="0"/>
          <w:numId w:val="406"/>
        </w:numPr>
      </w:pPr>
      <w:r>
        <w:rPr>
          <w:rFonts w:hint="eastAsia"/>
        </w:rPr>
        <w:t>点击</w:t>
      </w:r>
      <w:r w:rsidR="0004090F">
        <w:rPr>
          <w:rFonts w:hint="eastAsia"/>
          <w:noProof/>
        </w:rPr>
        <w:drawing>
          <wp:inline distT="0" distB="0" distL="0" distR="0">
            <wp:extent cx="942975" cy="247650"/>
            <wp:effectExtent l="19050" t="0" r="952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602" cstate="print"/>
                    <a:srcRect/>
                    <a:stretch>
                      <a:fillRect/>
                    </a:stretch>
                  </pic:blipFill>
                  <pic:spPr bwMode="auto">
                    <a:xfrm>
                      <a:off x="0" y="0"/>
                      <a:ext cx="942975" cy="247650"/>
                    </a:xfrm>
                    <a:prstGeom prst="rect">
                      <a:avLst/>
                    </a:prstGeom>
                    <a:noFill/>
                    <a:ln w="9525">
                      <a:noFill/>
                      <a:miter lim="800000"/>
                      <a:headEnd/>
                      <a:tailEnd/>
                    </a:ln>
                  </pic:spPr>
                </pic:pic>
              </a:graphicData>
            </a:graphic>
          </wp:inline>
        </w:drawing>
      </w:r>
      <w:r>
        <w:rPr>
          <w:rFonts w:hint="eastAsia"/>
        </w:rPr>
        <w:t>按钮，进入“批量维护员工工资卡（折）处理”界面（图</w:t>
      </w:r>
      <w:r>
        <w:rPr>
          <w:rFonts w:hint="eastAsia"/>
        </w:rPr>
        <w:t>2</w:t>
      </w:r>
      <w:r>
        <w:rPr>
          <w:rFonts w:hint="eastAsia"/>
        </w:rPr>
        <w:t>）；</w:t>
      </w:r>
    </w:p>
    <w:p w:rsidR="004A1DF5" w:rsidRDefault="004A1DF5">
      <w:pPr>
        <w:numPr>
          <w:ilvl w:val="0"/>
          <w:numId w:val="406"/>
        </w:numPr>
      </w:pPr>
      <w:r>
        <w:rPr>
          <w:rFonts w:hint="eastAsia"/>
        </w:rPr>
        <w:t>点击</w:t>
      </w:r>
      <w:r w:rsidR="0004090F">
        <w:rPr>
          <w:rFonts w:hint="eastAsia"/>
          <w:noProof/>
        </w:rPr>
        <w:drawing>
          <wp:inline distT="0" distB="0" distL="0" distR="0">
            <wp:extent cx="895350" cy="266700"/>
            <wp:effectExtent l="1905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603" cstate="print"/>
                    <a:srcRect/>
                    <a:stretch>
                      <a:fillRect/>
                    </a:stretch>
                  </pic:blipFill>
                  <pic:spPr bwMode="auto">
                    <a:xfrm>
                      <a:off x="0" y="0"/>
                      <a:ext cx="895350" cy="266700"/>
                    </a:xfrm>
                    <a:prstGeom prst="rect">
                      <a:avLst/>
                    </a:prstGeom>
                    <a:noFill/>
                    <a:ln w="9525">
                      <a:noFill/>
                      <a:miter lim="800000"/>
                      <a:headEnd/>
                      <a:tailEnd/>
                    </a:ln>
                  </pic:spPr>
                </pic:pic>
              </a:graphicData>
            </a:graphic>
          </wp:inline>
        </w:drawing>
      </w:r>
      <w:r>
        <w:rPr>
          <w:rFonts w:hint="eastAsia"/>
        </w:rPr>
        <w:t>按钮，显示查找范围（图</w:t>
      </w:r>
      <w:r>
        <w:rPr>
          <w:rFonts w:hint="eastAsia"/>
        </w:rPr>
        <w:t>3</w:t>
      </w:r>
      <w:r>
        <w:rPr>
          <w:rFonts w:hint="eastAsia"/>
        </w:rPr>
        <w:t>），选择已备好的</w:t>
      </w:r>
      <w:r>
        <w:t>EXCEL</w:t>
      </w:r>
      <w:r>
        <w:rPr>
          <w:rFonts w:hint="eastAsia"/>
        </w:rPr>
        <w:t>文档，点击</w:t>
      </w:r>
      <w:r w:rsidR="0004090F">
        <w:rPr>
          <w:rFonts w:hint="eastAsia"/>
          <w:noProof/>
        </w:rPr>
        <w:drawing>
          <wp:inline distT="0" distB="0" distL="0" distR="0">
            <wp:extent cx="676275" cy="180975"/>
            <wp:effectExtent l="19050" t="0" r="952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604" cstate="print"/>
                    <a:srcRect/>
                    <a:stretch>
                      <a:fillRect/>
                    </a:stretch>
                  </pic:blipFill>
                  <pic:spPr bwMode="auto">
                    <a:xfrm>
                      <a:off x="0" y="0"/>
                      <a:ext cx="676275" cy="180975"/>
                    </a:xfrm>
                    <a:prstGeom prst="rect">
                      <a:avLst/>
                    </a:prstGeom>
                    <a:noFill/>
                    <a:ln w="9525">
                      <a:noFill/>
                      <a:miter lim="800000"/>
                      <a:headEnd/>
                      <a:tailEnd/>
                    </a:ln>
                  </pic:spPr>
                </pic:pic>
              </a:graphicData>
            </a:graphic>
          </wp:inline>
        </w:drawing>
      </w:r>
      <w:r>
        <w:rPr>
          <w:rFonts w:hint="eastAsia"/>
        </w:rPr>
        <w:t>，画面显示从</w:t>
      </w:r>
      <w:r>
        <w:rPr>
          <w:rFonts w:hint="eastAsia"/>
        </w:rPr>
        <w:t>EXCEL</w:t>
      </w:r>
      <w:r>
        <w:rPr>
          <w:rFonts w:hint="eastAsia"/>
        </w:rPr>
        <w:t>文档中按一定规则截取的户口号（图</w:t>
      </w:r>
      <w:r>
        <w:rPr>
          <w:rFonts w:hint="eastAsia"/>
        </w:rPr>
        <w:lastRenderedPageBreak/>
        <w:t>4</w:t>
      </w:r>
      <w:r>
        <w:rPr>
          <w:rFonts w:hint="eastAsia"/>
        </w:rPr>
        <w:t>）。再次点击</w:t>
      </w:r>
      <w:r w:rsidR="0004090F">
        <w:rPr>
          <w:rFonts w:hint="eastAsia"/>
          <w:noProof/>
        </w:rPr>
        <w:drawing>
          <wp:inline distT="0" distB="0" distL="0" distR="0">
            <wp:extent cx="895350" cy="266700"/>
            <wp:effectExtent l="1905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603" cstate="print"/>
                    <a:srcRect/>
                    <a:stretch>
                      <a:fillRect/>
                    </a:stretch>
                  </pic:blipFill>
                  <pic:spPr bwMode="auto">
                    <a:xfrm>
                      <a:off x="0" y="0"/>
                      <a:ext cx="895350" cy="266700"/>
                    </a:xfrm>
                    <a:prstGeom prst="rect">
                      <a:avLst/>
                    </a:prstGeom>
                    <a:noFill/>
                    <a:ln w="9525">
                      <a:noFill/>
                      <a:miter lim="800000"/>
                      <a:headEnd/>
                      <a:tailEnd/>
                    </a:ln>
                  </pic:spPr>
                </pic:pic>
              </a:graphicData>
            </a:graphic>
          </wp:inline>
        </w:drawing>
      </w:r>
      <w:r>
        <w:rPr>
          <w:rFonts w:hint="eastAsia"/>
        </w:rPr>
        <w:t>钮，可继续从其他</w:t>
      </w:r>
      <w:r>
        <w:rPr>
          <w:rFonts w:hint="eastAsia"/>
        </w:rPr>
        <w:t>EXCEL</w:t>
      </w:r>
      <w:r>
        <w:rPr>
          <w:rFonts w:hint="eastAsia"/>
        </w:rPr>
        <w:t>文件中导入数据，合并显示在当前画面中；</w:t>
      </w:r>
    </w:p>
    <w:p w:rsidR="004A1DF5" w:rsidRDefault="004A1DF5">
      <w:pPr>
        <w:numPr>
          <w:ilvl w:val="0"/>
          <w:numId w:val="406"/>
        </w:numPr>
      </w:pPr>
      <w:r>
        <w:rPr>
          <w:rFonts w:hint="eastAsia"/>
        </w:rPr>
        <w:t>点击</w:t>
      </w:r>
      <w:r w:rsidR="0004090F">
        <w:rPr>
          <w:rFonts w:hint="eastAsia"/>
          <w:noProof/>
        </w:rPr>
        <w:drawing>
          <wp:inline distT="0" distB="0" distL="0" distR="0">
            <wp:extent cx="847725" cy="247650"/>
            <wp:effectExtent l="1905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606" cstate="print"/>
                    <a:srcRect/>
                    <a:stretch>
                      <a:fillRect/>
                    </a:stretch>
                  </pic:blipFill>
                  <pic:spPr bwMode="auto">
                    <a:xfrm>
                      <a:off x="0" y="0"/>
                      <a:ext cx="847725" cy="247650"/>
                    </a:xfrm>
                    <a:prstGeom prst="rect">
                      <a:avLst/>
                    </a:prstGeom>
                    <a:noFill/>
                    <a:ln w="9525">
                      <a:noFill/>
                      <a:miter lim="800000"/>
                      <a:headEnd/>
                      <a:tailEnd/>
                    </a:ln>
                  </pic:spPr>
                </pic:pic>
              </a:graphicData>
            </a:graphic>
          </wp:inline>
        </w:drawing>
      </w:r>
      <w:r>
        <w:rPr>
          <w:rFonts w:hint="eastAsia"/>
        </w:rPr>
        <w:t>按钮，系统弹出消息，提示已提交后台批量处理；</w:t>
      </w:r>
    </w:p>
    <w:p w:rsidR="004A1DF5" w:rsidRDefault="004A1DF5">
      <w:pPr>
        <w:numPr>
          <w:ilvl w:val="0"/>
          <w:numId w:val="406"/>
        </w:numPr>
      </w:pPr>
      <w:r>
        <w:rPr>
          <w:rFonts w:hint="eastAsia"/>
        </w:rPr>
        <w:t>点击“关闭”按钮，返回图</w:t>
      </w:r>
      <w:r>
        <w:rPr>
          <w:rFonts w:hint="eastAsia"/>
        </w:rPr>
        <w:t>1</w:t>
      </w:r>
      <w:r>
        <w:rPr>
          <w:rFonts w:hint="eastAsia"/>
        </w:rPr>
        <w:t>，点击查询，后台处理完成后，系统会弹出消息，提示处理结果，显示成功和失败笔数；</w:t>
      </w:r>
    </w:p>
    <w:p w:rsidR="004A1DF5" w:rsidRDefault="004A1DF5">
      <w:pPr>
        <w:numPr>
          <w:ilvl w:val="0"/>
          <w:numId w:val="406"/>
        </w:numPr>
      </w:pPr>
      <w:r>
        <w:rPr>
          <w:rFonts w:hint="eastAsia"/>
        </w:rPr>
        <w:t>双击查询列表记录，可以查看批量设置明细（图</w:t>
      </w:r>
      <w:r>
        <w:rPr>
          <w:rFonts w:hint="eastAsia"/>
        </w:rPr>
        <w:t>5</w:t>
      </w:r>
      <w:r>
        <w:rPr>
          <w:rFonts w:hint="eastAsia"/>
        </w:rPr>
        <w:t>），如需要保存，可将查询结果导出到</w:t>
      </w:r>
      <w:r>
        <w:t>EXCEL</w:t>
      </w:r>
      <w:r>
        <w:rPr>
          <w:rFonts w:hint="eastAsia"/>
        </w:rPr>
        <w:t>中。</w:t>
      </w:r>
    </w:p>
    <w:p w:rsidR="004A1DF5" w:rsidRDefault="004A1DF5">
      <w:pPr>
        <w:ind w:firstLineChars="200" w:firstLine="480"/>
      </w:pPr>
    </w:p>
    <w:p w:rsidR="004A1DF5" w:rsidRDefault="004A1DF5">
      <w:pPr>
        <w:rPr>
          <w:rFonts w:ascii="宋体" w:hAnsi="宋体"/>
        </w:rPr>
      </w:pPr>
    </w:p>
    <w:p w:rsidR="004A1DF5" w:rsidRDefault="004A1DF5">
      <w:pPr>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966" w:name="_Toc186273674"/>
      <w:r>
        <w:rPr>
          <w:rFonts w:hint="eastAsia"/>
        </w:rPr>
        <w:lastRenderedPageBreak/>
        <w:t>第三节</w:t>
      </w:r>
      <w:r>
        <w:rPr>
          <w:rFonts w:hint="eastAsia"/>
        </w:rPr>
        <w:t xml:space="preserve">  </w:t>
      </w:r>
      <w:r>
        <w:rPr>
          <w:rFonts w:hint="eastAsia"/>
        </w:rPr>
        <w:t>日初日结</w:t>
      </w:r>
      <w:bookmarkEnd w:id="1966"/>
    </w:p>
    <w:p w:rsidR="004A1DF5" w:rsidRDefault="004A1DF5" w:rsidP="0004090F">
      <w:pPr>
        <w:pStyle w:val="5"/>
      </w:pPr>
      <w:bookmarkStart w:id="1967" w:name="_一、同步业务单据检查（业务代码9001）"/>
      <w:bookmarkStart w:id="1968" w:name="_一、柜员单据检查（业务代码9001）"/>
      <w:bookmarkEnd w:id="1967"/>
      <w:bookmarkEnd w:id="1968"/>
      <w:r>
        <w:rPr>
          <w:rFonts w:hint="eastAsia"/>
        </w:rPr>
        <w:t>一、柜员单据检查（业务代码</w:t>
      </w:r>
      <w:r>
        <w:rPr>
          <w:rFonts w:hint="eastAsia"/>
        </w:rPr>
        <w:t>9001</w:t>
      </w:r>
      <w:r>
        <w:rPr>
          <w:rFonts w:hint="eastAsia"/>
        </w:rPr>
        <w:t>）</w:t>
      </w:r>
    </w:p>
    <w:p w:rsidR="004A1DF5" w:rsidRDefault="004A1DF5">
      <w:pPr>
        <w:pStyle w:val="6"/>
        <w:numPr>
          <w:ilvl w:val="0"/>
          <w:numId w:val="254"/>
        </w:numPr>
      </w:pPr>
      <w:r>
        <w:rPr>
          <w:rFonts w:hint="eastAsia"/>
        </w:rPr>
        <w:t>功能介绍</w:t>
      </w:r>
    </w:p>
    <w:p w:rsidR="004A1DF5" w:rsidRDefault="004A1DF5">
      <w:pPr>
        <w:pStyle w:val="20"/>
        <w:tabs>
          <w:tab w:val="clear" w:pos="9765"/>
        </w:tabs>
        <w:ind w:firstLineChars="200" w:firstLine="480"/>
      </w:pPr>
      <w:r>
        <w:rPr>
          <w:rFonts w:hint="eastAsia"/>
        </w:rPr>
        <w:t>通过本功能对柜员当日的单据进行检查。是指柜员将已处理完毕的业务单据的笔数和金额输入电脑，由电脑核对是否与电脑统计的数据一致。</w:t>
      </w:r>
    </w:p>
    <w:p w:rsidR="004A1DF5" w:rsidRDefault="004A1DF5">
      <w:pPr>
        <w:pStyle w:val="6"/>
        <w:numPr>
          <w:ilvl w:val="0"/>
          <w:numId w:val="254"/>
        </w:numPr>
      </w:pPr>
      <w:r>
        <w:rPr>
          <w:rFonts w:hint="eastAsia"/>
        </w:rPr>
        <w:t>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6974"/>
      </w:tblGrid>
      <w:tr w:rsidR="004A1DF5">
        <w:tc>
          <w:tcPr>
            <w:tcW w:w="1548" w:type="dxa"/>
          </w:tcPr>
          <w:p w:rsidR="004A1DF5" w:rsidRDefault="004A1DF5">
            <w:pPr>
              <w:spacing w:line="240" w:lineRule="auto"/>
              <w:rPr>
                <w:sz w:val="21"/>
              </w:rPr>
            </w:pPr>
            <w:r>
              <w:rPr>
                <w:rFonts w:hint="eastAsia"/>
                <w:sz w:val="21"/>
              </w:rPr>
              <w:t>业务单据</w:t>
            </w:r>
          </w:p>
        </w:tc>
        <w:tc>
          <w:tcPr>
            <w:tcW w:w="6974" w:type="dxa"/>
          </w:tcPr>
          <w:p w:rsidR="004A1DF5" w:rsidRDefault="004A1DF5">
            <w:pPr>
              <w:spacing w:line="240" w:lineRule="auto"/>
              <w:rPr>
                <w:sz w:val="21"/>
              </w:rPr>
            </w:pPr>
            <w:r>
              <w:rPr>
                <w:rFonts w:hint="eastAsia"/>
                <w:sz w:val="21"/>
              </w:rPr>
              <w:t>是指柜员凭以在系统中进行业务处理的各种纸质依据，包括客户填写的原始业务凭证、清单、合同、柜员自制的单据以及电脑打印后经客户、柜员确认的单据等。如转账支票、空白凭证购买单、存取款凭条等</w:t>
            </w:r>
          </w:p>
        </w:tc>
      </w:tr>
      <w:tr w:rsidR="004A1DF5">
        <w:tc>
          <w:tcPr>
            <w:tcW w:w="1548" w:type="dxa"/>
          </w:tcPr>
          <w:p w:rsidR="004A1DF5" w:rsidRDefault="004A1DF5">
            <w:pPr>
              <w:spacing w:line="240" w:lineRule="auto"/>
              <w:rPr>
                <w:sz w:val="21"/>
              </w:rPr>
            </w:pPr>
            <w:r>
              <w:rPr>
                <w:rFonts w:hint="eastAsia"/>
                <w:sz w:val="21"/>
              </w:rPr>
              <w:t>同步业务</w:t>
            </w:r>
          </w:p>
        </w:tc>
        <w:tc>
          <w:tcPr>
            <w:tcW w:w="6974" w:type="dxa"/>
          </w:tcPr>
          <w:p w:rsidR="004A1DF5" w:rsidRDefault="004A1DF5">
            <w:pPr>
              <w:spacing w:line="240" w:lineRule="auto"/>
              <w:rPr>
                <w:sz w:val="21"/>
              </w:rPr>
            </w:pPr>
            <w:r>
              <w:rPr>
                <w:rFonts w:hint="eastAsia"/>
                <w:sz w:val="21"/>
              </w:rPr>
              <w:t>同步业务是指该业务可以由不同的柜员在连续操作中处理即可生效的业务。同步业务的</w:t>
            </w:r>
            <w:r>
              <w:rPr>
                <w:rFonts w:ascii="宋体" w:hAnsi="宋体" w:hint="eastAsia"/>
                <w:sz w:val="21"/>
              </w:rPr>
              <w:t>复核</w:t>
            </w:r>
            <w:r>
              <w:rPr>
                <w:rFonts w:hint="eastAsia"/>
                <w:sz w:val="21"/>
              </w:rPr>
              <w:t>或授权必须在现场立即进行。如一卡通取款业务。同步业务在系统中只有一种状态，即已生效。</w:t>
            </w:r>
          </w:p>
        </w:tc>
      </w:tr>
      <w:tr w:rsidR="004A1DF5">
        <w:tc>
          <w:tcPr>
            <w:tcW w:w="1548" w:type="dxa"/>
          </w:tcPr>
          <w:p w:rsidR="004A1DF5" w:rsidRDefault="004A1DF5">
            <w:pPr>
              <w:spacing w:line="240" w:lineRule="auto"/>
              <w:rPr>
                <w:sz w:val="21"/>
              </w:rPr>
            </w:pPr>
            <w:r>
              <w:rPr>
                <w:rFonts w:hint="eastAsia"/>
                <w:sz w:val="21"/>
              </w:rPr>
              <w:t>异步业务</w:t>
            </w:r>
          </w:p>
        </w:tc>
        <w:tc>
          <w:tcPr>
            <w:tcW w:w="6974" w:type="dxa"/>
          </w:tcPr>
          <w:p w:rsidR="004A1DF5" w:rsidRDefault="004A1DF5">
            <w:pPr>
              <w:spacing w:line="240" w:lineRule="auto"/>
              <w:rPr>
                <w:sz w:val="21"/>
              </w:rPr>
            </w:pPr>
            <w:r>
              <w:rPr>
                <w:rFonts w:hint="eastAsia"/>
                <w:sz w:val="21"/>
              </w:rPr>
              <w:t>异步业务是指该业务需由不同的柜员（含主管）分别进行多步处理（复核、授权等）才能生效的业务。异步业务的复核、授权，不需执行柜员在现场立即进行，而可以在不同时间不同电脑进行。包括：银行汇票、银行本票、委托收款、内部资金汇划、转账汇款、提回清分、挂账销账、通用记账、国际业务、查询查复等。异步业务在生效以前会有多种待处理的状态。</w:t>
            </w:r>
          </w:p>
        </w:tc>
      </w:tr>
      <w:tr w:rsidR="004A1DF5">
        <w:tc>
          <w:tcPr>
            <w:tcW w:w="1548" w:type="dxa"/>
          </w:tcPr>
          <w:p w:rsidR="004A1DF5" w:rsidRDefault="004A1DF5">
            <w:pPr>
              <w:spacing w:line="240" w:lineRule="auto"/>
              <w:rPr>
                <w:sz w:val="21"/>
              </w:rPr>
            </w:pPr>
            <w:r>
              <w:rPr>
                <w:rFonts w:ascii="宋体" w:hAnsi="宋体" w:hint="eastAsia"/>
                <w:sz w:val="21"/>
              </w:rPr>
              <w:t>010正常资金业务</w:t>
            </w:r>
          </w:p>
        </w:tc>
        <w:tc>
          <w:tcPr>
            <w:tcW w:w="6974" w:type="dxa"/>
          </w:tcPr>
          <w:p w:rsidR="004A1DF5" w:rsidRDefault="004A1DF5">
            <w:pPr>
              <w:spacing w:line="240" w:lineRule="auto"/>
              <w:rPr>
                <w:sz w:val="21"/>
              </w:rPr>
            </w:pPr>
            <w:r>
              <w:rPr>
                <w:rFonts w:ascii="宋体" w:hAnsi="宋体" w:hint="eastAsia"/>
                <w:sz w:val="21"/>
              </w:rPr>
              <w:t>该业务涉及资金，会引起账务变化。办理该业务，需要以客户/柜员提供的单据（不是免填单）为依据才能办理。如支票转款业务等。该类业务需统计单据的笔数和单据的币种、金额。无论是付款或收款，只计算本金金额，取其绝对值，不考虑电脑自动计算的金额，如费用、利息等。</w:t>
            </w:r>
          </w:p>
        </w:tc>
      </w:tr>
      <w:tr w:rsidR="004A1DF5">
        <w:tc>
          <w:tcPr>
            <w:tcW w:w="1548" w:type="dxa"/>
          </w:tcPr>
          <w:p w:rsidR="004A1DF5" w:rsidRDefault="004A1DF5">
            <w:pPr>
              <w:spacing w:line="240" w:lineRule="auto"/>
              <w:rPr>
                <w:rFonts w:ascii="宋体" w:hAnsi="宋体"/>
                <w:sz w:val="21"/>
              </w:rPr>
            </w:pPr>
            <w:r>
              <w:rPr>
                <w:rFonts w:ascii="宋体" w:hAnsi="宋体" w:hint="eastAsia"/>
                <w:sz w:val="21"/>
              </w:rPr>
              <w:t>015免填单类正常资金业务</w:t>
            </w:r>
          </w:p>
        </w:tc>
        <w:tc>
          <w:tcPr>
            <w:tcW w:w="6974" w:type="dxa"/>
          </w:tcPr>
          <w:p w:rsidR="004A1DF5" w:rsidRDefault="004A1DF5">
            <w:pPr>
              <w:spacing w:line="240" w:lineRule="auto"/>
              <w:rPr>
                <w:rFonts w:ascii="宋体" w:hAnsi="宋体"/>
                <w:sz w:val="21"/>
              </w:rPr>
            </w:pPr>
            <w:r>
              <w:rPr>
                <w:rFonts w:ascii="宋体" w:hAnsi="宋体" w:hint="eastAsia"/>
                <w:sz w:val="21"/>
              </w:rPr>
              <w:t>该业务涉及资金，会引起账务变化。但办理时不需客户填写单据，只需客户签字确认（免填单）。如一卡通存取款业务等。该类业务只统计单据的笔数，不核对金额。</w:t>
            </w:r>
          </w:p>
        </w:tc>
      </w:tr>
      <w:tr w:rsidR="004A1DF5">
        <w:tc>
          <w:tcPr>
            <w:tcW w:w="1548" w:type="dxa"/>
          </w:tcPr>
          <w:p w:rsidR="004A1DF5" w:rsidRDefault="004A1DF5">
            <w:pPr>
              <w:spacing w:line="240" w:lineRule="auto"/>
              <w:rPr>
                <w:sz w:val="21"/>
              </w:rPr>
            </w:pPr>
            <w:r>
              <w:rPr>
                <w:rFonts w:ascii="宋体" w:hAnsi="宋体" w:hint="eastAsia"/>
                <w:sz w:val="21"/>
              </w:rPr>
              <w:t>020资金类错账冲正业务</w:t>
            </w:r>
          </w:p>
        </w:tc>
        <w:tc>
          <w:tcPr>
            <w:tcW w:w="6974" w:type="dxa"/>
          </w:tcPr>
          <w:p w:rsidR="004A1DF5" w:rsidRDefault="004A1DF5">
            <w:pPr>
              <w:spacing w:line="240" w:lineRule="auto"/>
              <w:rPr>
                <w:sz w:val="21"/>
              </w:rPr>
            </w:pPr>
            <w:r>
              <w:rPr>
                <w:rFonts w:ascii="宋体" w:hAnsi="宋体" w:hint="eastAsia"/>
                <w:sz w:val="21"/>
              </w:rPr>
              <w:t>是指对所有资金类业务进行冲正的业务。该类业务需统计单据的笔数和单据的币种、金额，同样只计算本金金额，不考虑费用、利息等电脑自动计算的金额。</w:t>
            </w:r>
          </w:p>
        </w:tc>
      </w:tr>
      <w:tr w:rsidR="004A1DF5">
        <w:trPr>
          <w:trHeight w:val="948"/>
        </w:trPr>
        <w:tc>
          <w:tcPr>
            <w:tcW w:w="1548" w:type="dxa"/>
          </w:tcPr>
          <w:p w:rsidR="004A1DF5" w:rsidRDefault="004A1DF5">
            <w:pPr>
              <w:spacing w:line="240" w:lineRule="auto"/>
              <w:rPr>
                <w:rFonts w:ascii="宋体" w:hAnsi="宋体"/>
                <w:sz w:val="21"/>
              </w:rPr>
            </w:pPr>
            <w:r>
              <w:rPr>
                <w:rFonts w:ascii="宋体" w:hAnsi="宋体" w:hint="eastAsia"/>
                <w:sz w:val="21"/>
              </w:rPr>
              <w:t>030非资金业务（单据装订）</w:t>
            </w:r>
          </w:p>
        </w:tc>
        <w:tc>
          <w:tcPr>
            <w:tcW w:w="6974" w:type="dxa"/>
          </w:tcPr>
          <w:p w:rsidR="004A1DF5" w:rsidRDefault="004A1DF5">
            <w:pPr>
              <w:spacing w:line="240" w:lineRule="auto"/>
              <w:rPr>
                <w:sz w:val="21"/>
              </w:rPr>
            </w:pPr>
            <w:r>
              <w:rPr>
                <w:rFonts w:ascii="宋体" w:hAnsi="宋体" w:hint="eastAsia"/>
                <w:sz w:val="21"/>
              </w:rPr>
              <w:t>是指业务处理不涉及资金和账务的业务（主业务不涉及资金，但附属业务可能会涉及资金，如收费）。该业务的单据要装订入传票中。如一卡通书面挂失、一卡通取款密码修改、凭证出售、修改客户资料等业务。该类业务只统计单据的笔数。</w:t>
            </w:r>
          </w:p>
        </w:tc>
      </w:tr>
      <w:tr w:rsidR="004A1DF5">
        <w:tc>
          <w:tcPr>
            <w:tcW w:w="1548" w:type="dxa"/>
          </w:tcPr>
          <w:p w:rsidR="004A1DF5" w:rsidRDefault="004A1DF5">
            <w:pPr>
              <w:spacing w:line="240" w:lineRule="auto"/>
              <w:rPr>
                <w:rFonts w:ascii="宋体" w:hAnsi="宋体"/>
                <w:sz w:val="21"/>
              </w:rPr>
            </w:pPr>
            <w:r>
              <w:rPr>
                <w:rFonts w:ascii="宋体" w:hAnsi="宋体" w:hint="eastAsia"/>
                <w:sz w:val="21"/>
              </w:rPr>
              <w:t>040非资金业务（单据不装订）</w:t>
            </w:r>
          </w:p>
        </w:tc>
        <w:tc>
          <w:tcPr>
            <w:tcW w:w="6974" w:type="dxa"/>
          </w:tcPr>
          <w:p w:rsidR="004A1DF5" w:rsidRDefault="004A1DF5">
            <w:pPr>
              <w:spacing w:line="240" w:lineRule="auto"/>
              <w:rPr>
                <w:rFonts w:ascii="宋体" w:hAnsi="宋体"/>
                <w:sz w:val="21"/>
              </w:rPr>
            </w:pPr>
            <w:r>
              <w:rPr>
                <w:rFonts w:ascii="宋体" w:hAnsi="宋体" w:hint="eastAsia"/>
                <w:sz w:val="21"/>
              </w:rPr>
              <w:t>该类业务也是非资金业务，但该业务的单据不装订入传票中，而是根据相关规定另行处置。如单位活期户口开销户、户口冻结、申请个人质押贷款协议等业务。</w:t>
            </w:r>
          </w:p>
        </w:tc>
      </w:tr>
      <w:tr w:rsidR="004A1DF5">
        <w:tc>
          <w:tcPr>
            <w:tcW w:w="1548" w:type="dxa"/>
          </w:tcPr>
          <w:p w:rsidR="004A1DF5" w:rsidRDefault="004A1DF5">
            <w:pPr>
              <w:spacing w:line="240" w:lineRule="auto"/>
              <w:rPr>
                <w:rFonts w:ascii="宋体" w:hAnsi="宋体"/>
                <w:sz w:val="21"/>
              </w:rPr>
            </w:pPr>
            <w:r>
              <w:rPr>
                <w:rFonts w:ascii="宋体" w:hAnsi="宋体" w:hint="eastAsia"/>
                <w:sz w:val="21"/>
              </w:rPr>
              <w:t>070表外业务</w:t>
            </w:r>
          </w:p>
        </w:tc>
        <w:tc>
          <w:tcPr>
            <w:tcW w:w="6974" w:type="dxa"/>
          </w:tcPr>
          <w:p w:rsidR="004A1DF5" w:rsidRDefault="004A1DF5">
            <w:pPr>
              <w:spacing w:line="240" w:lineRule="auto"/>
              <w:rPr>
                <w:rFonts w:ascii="宋体" w:hAnsi="宋体"/>
                <w:sz w:val="21"/>
              </w:rPr>
            </w:pPr>
            <w:r>
              <w:rPr>
                <w:rFonts w:ascii="宋体" w:hAnsi="宋体" w:hint="eastAsia"/>
                <w:sz w:val="21"/>
              </w:rPr>
              <w:t>该类业务指记入表外科目的业务，表外通用记账属于此类业务。</w:t>
            </w:r>
          </w:p>
        </w:tc>
      </w:tr>
    </w:tbl>
    <w:p w:rsidR="004A1DF5" w:rsidRDefault="004A1DF5"/>
    <w:p w:rsidR="004A1DF5" w:rsidRDefault="004A1DF5">
      <w:pPr>
        <w:pStyle w:val="6"/>
        <w:numPr>
          <w:ilvl w:val="0"/>
          <w:numId w:val="254"/>
        </w:numPr>
      </w:pPr>
      <w:r>
        <w:rPr>
          <w:rFonts w:hint="eastAsia"/>
        </w:rPr>
        <w:lastRenderedPageBreak/>
        <w:t>界面</w:t>
      </w:r>
    </w:p>
    <w:p w:rsidR="004A1DF5" w:rsidRDefault="0004090F">
      <w:pPr>
        <w:jc w:val="center"/>
        <w:rPr>
          <w:rFonts w:ascii="宋体" w:hAnsi="宋体"/>
        </w:rPr>
      </w:pPr>
      <w:r>
        <w:rPr>
          <w:noProof/>
        </w:rPr>
        <w:drawing>
          <wp:inline distT="0" distB="0" distL="0" distR="0">
            <wp:extent cx="5257800" cy="3600450"/>
            <wp:effectExtent l="1905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607" cstate="print"/>
                    <a:srcRect/>
                    <a:stretch>
                      <a:fillRect/>
                    </a:stretch>
                  </pic:blipFill>
                  <pic:spPr bwMode="auto">
                    <a:xfrm>
                      <a:off x="0" y="0"/>
                      <a:ext cx="5257800" cy="3600450"/>
                    </a:xfrm>
                    <a:prstGeom prst="rect">
                      <a:avLst/>
                    </a:prstGeom>
                    <a:noFill/>
                    <a:ln w="9525">
                      <a:noFill/>
                      <a:miter lim="800000"/>
                      <a:headEnd/>
                      <a:tailEnd/>
                    </a:ln>
                  </pic:spPr>
                </pic:pic>
              </a:graphicData>
            </a:graphic>
          </wp:inline>
        </w:drawing>
      </w:r>
      <w:r w:rsidR="004A1DF5">
        <w:rPr>
          <w:rFonts w:hint="eastAsia"/>
        </w:rPr>
        <w:br/>
      </w:r>
      <w:r w:rsidR="004A1DF5">
        <w:rPr>
          <w:rFonts w:ascii="宋体" w:hAnsi="宋体" w:hint="eastAsia"/>
        </w:rPr>
        <w:t>图3.1</w:t>
      </w:r>
      <w:r w:rsidR="004A1DF5">
        <w:rPr>
          <w:rFonts w:ascii="宋体" w:hAnsi="宋体"/>
        </w:rPr>
        <w:br/>
      </w:r>
      <w:r w:rsidR="004A1DF5">
        <w:rPr>
          <w:rFonts w:ascii="宋体" w:hAnsi="宋体"/>
        </w:rPr>
        <w:br/>
      </w:r>
      <w:r>
        <w:rPr>
          <w:noProof/>
        </w:rPr>
        <w:drawing>
          <wp:inline distT="0" distB="0" distL="0" distR="0">
            <wp:extent cx="5257800" cy="3581400"/>
            <wp:effectExtent l="1905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608" cstate="print"/>
                    <a:srcRect/>
                    <a:stretch>
                      <a:fillRect/>
                    </a:stretch>
                  </pic:blipFill>
                  <pic:spPr bwMode="auto">
                    <a:xfrm>
                      <a:off x="0" y="0"/>
                      <a:ext cx="5257800" cy="3581400"/>
                    </a:xfrm>
                    <a:prstGeom prst="rect">
                      <a:avLst/>
                    </a:prstGeom>
                    <a:noFill/>
                    <a:ln w="9525">
                      <a:noFill/>
                      <a:miter lim="800000"/>
                      <a:headEnd/>
                      <a:tailEnd/>
                    </a:ln>
                  </pic:spPr>
                </pic:pic>
              </a:graphicData>
            </a:graphic>
          </wp:inline>
        </w:drawing>
      </w:r>
      <w:r w:rsidR="004A1DF5">
        <w:rPr>
          <w:rFonts w:ascii="宋体" w:hAnsi="宋体"/>
        </w:rPr>
        <w:lastRenderedPageBreak/>
        <w:br/>
      </w:r>
      <w:r w:rsidR="004A1DF5">
        <w:rPr>
          <w:rFonts w:ascii="宋体" w:hAnsi="宋体" w:hint="eastAsia"/>
        </w:rPr>
        <w:t>图3.2</w:t>
      </w:r>
    </w:p>
    <w:p w:rsidR="004A1DF5" w:rsidRDefault="0004090F">
      <w:pPr>
        <w:spacing w:line="240" w:lineRule="auto"/>
        <w:jc w:val="center"/>
      </w:pPr>
      <w:r>
        <w:rPr>
          <w:noProof/>
        </w:rPr>
        <w:drawing>
          <wp:inline distT="0" distB="0" distL="0" distR="0">
            <wp:extent cx="5276850" cy="3590925"/>
            <wp:effectExtent l="1905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609" cstate="print"/>
                    <a:srcRect/>
                    <a:stretch>
                      <a:fillRect/>
                    </a:stretch>
                  </pic:blipFill>
                  <pic:spPr bwMode="auto">
                    <a:xfrm>
                      <a:off x="0" y="0"/>
                      <a:ext cx="5276850" cy="3590925"/>
                    </a:xfrm>
                    <a:prstGeom prst="rect">
                      <a:avLst/>
                    </a:prstGeom>
                    <a:noFill/>
                    <a:ln w="9525">
                      <a:noFill/>
                      <a:miter lim="800000"/>
                      <a:headEnd/>
                      <a:tailEnd/>
                    </a:ln>
                  </pic:spPr>
                </pic:pic>
              </a:graphicData>
            </a:graphic>
          </wp:inline>
        </w:drawing>
      </w:r>
    </w:p>
    <w:p w:rsidR="004A1DF5" w:rsidRDefault="004A1DF5">
      <w:pPr>
        <w:spacing w:line="240" w:lineRule="auto"/>
        <w:jc w:val="center"/>
        <w:rPr>
          <w:rFonts w:ascii="宋体" w:hAnsi="宋体"/>
        </w:rPr>
      </w:pPr>
      <w:r>
        <w:rPr>
          <w:rFonts w:ascii="宋体" w:hAnsi="宋体" w:hint="eastAsia"/>
        </w:rPr>
        <w:t>图3.3</w:t>
      </w:r>
    </w:p>
    <w:p w:rsidR="004A1DF5" w:rsidRDefault="004A1DF5">
      <w:pPr>
        <w:pStyle w:val="6"/>
        <w:numPr>
          <w:ilvl w:val="0"/>
          <w:numId w:val="254"/>
        </w:numPr>
      </w:pPr>
      <w:r>
        <w:rPr>
          <w:rFonts w:hint="eastAsia"/>
        </w:rPr>
        <w:t>操作要点</w:t>
      </w:r>
    </w:p>
    <w:p w:rsidR="004A1DF5" w:rsidRDefault="004A1DF5">
      <w:pPr>
        <w:numPr>
          <w:ilvl w:val="0"/>
          <w:numId w:val="255"/>
        </w:numPr>
      </w:pPr>
      <w:r>
        <w:rPr>
          <w:rFonts w:ascii="宋体" w:hAnsi="宋体" w:hint="eastAsia"/>
        </w:rPr>
        <w:t>在核对柜员的业务单据的数量和金额是否与电脑数据一致时，为了统计、核对方便，将业务划分为六类：010正常资金业务、015免填单类正常资金业务、020资金类错账冲正业务、030非资金业务（单据装订）、040非资金业务（单据不装订）、070表外业务。具体的单据检查分类见业务规范的附件《单据检查分类表》。</w:t>
      </w:r>
    </w:p>
    <w:p w:rsidR="004A1DF5" w:rsidRDefault="004A1DF5">
      <w:pPr>
        <w:numPr>
          <w:ilvl w:val="0"/>
          <w:numId w:val="255"/>
        </w:numPr>
      </w:pPr>
      <w:r>
        <w:rPr>
          <w:rFonts w:ascii="宋体" w:hAnsi="宋体" w:hint="eastAsia"/>
        </w:rPr>
        <w:t>一项业务完成后，单据是保存在交易生效柜员（最后一手柜员）的手中，由交易生效柜员进行单据检查。同步业务的单据是由经办柜员进行单据检查，异步业务是由最后一个处理业务的柜员（含主管）进行单据检查。</w:t>
      </w:r>
    </w:p>
    <w:p w:rsidR="004A1DF5" w:rsidRDefault="004A1DF5">
      <w:pPr>
        <w:numPr>
          <w:ilvl w:val="0"/>
          <w:numId w:val="255"/>
        </w:numPr>
      </w:pPr>
      <w:r>
        <w:rPr>
          <w:rFonts w:ascii="宋体" w:hAnsi="宋体" w:hint="eastAsia"/>
        </w:rPr>
        <w:t>对由于主业务引发的系统自动生成的其它业务，如费用、利息等，不统计业务单据。例如，柜员办理的转账汇款业务，产生的收费业务不纳入业务单据检查。</w:t>
      </w:r>
    </w:p>
    <w:p w:rsidR="004A1DF5" w:rsidRDefault="004A1DF5">
      <w:pPr>
        <w:numPr>
          <w:ilvl w:val="0"/>
          <w:numId w:val="255"/>
        </w:numPr>
      </w:pPr>
      <w:r>
        <w:rPr>
          <w:rFonts w:hint="eastAsia"/>
        </w:rPr>
        <w:t>单据检查一天可以进行多次，每次检查后不论正确与否均形成一个批次，检查不正确时也可以再做新的业务，新的业务完成后再进行单据检查又形成新</w:t>
      </w:r>
      <w:r>
        <w:rPr>
          <w:rFonts w:hint="eastAsia"/>
        </w:rPr>
        <w:lastRenderedPageBreak/>
        <w:t>的一个批次，新批次只包含上次检查后到本次检查前之间的业务，与原有的批次互相独立。原来检查不正确的批次可以多次重新核对，直到核对正确。当所有批次均核对正确时柜员日结才能通过。</w:t>
      </w:r>
    </w:p>
    <w:p w:rsidR="004A1DF5" w:rsidRDefault="004A1DF5">
      <w:pPr>
        <w:numPr>
          <w:ilvl w:val="0"/>
          <w:numId w:val="255"/>
        </w:numPr>
      </w:pPr>
      <w:r>
        <w:rPr>
          <w:rFonts w:ascii="宋体" w:hAnsi="宋体" w:hint="eastAsia"/>
        </w:rPr>
        <w:t>重新检查时，已核对正确的业务种类不必重新输入，只需输入原来核对不正确的业务种类。</w:t>
      </w:r>
    </w:p>
    <w:p w:rsidR="004A1DF5" w:rsidRDefault="004A1DF5">
      <w:pPr>
        <w:numPr>
          <w:ilvl w:val="0"/>
          <w:numId w:val="255"/>
        </w:numPr>
      </w:pPr>
      <w:r>
        <w:rPr>
          <w:rFonts w:ascii="宋体" w:hAnsi="宋体" w:hint="eastAsia"/>
        </w:rPr>
        <w:t>对于资金类业务，统计金额时只计算本金金额，不区分借贷方向，只取借方金额或只取贷方金额，不考虑费用、利息等电脑自动计算的金额。</w:t>
      </w:r>
    </w:p>
    <w:p w:rsidR="004A1DF5" w:rsidRDefault="004A1DF5">
      <w:pPr>
        <w:numPr>
          <w:ilvl w:val="0"/>
          <w:numId w:val="255"/>
        </w:numPr>
      </w:pPr>
      <w:r>
        <w:rPr>
          <w:rFonts w:ascii="宋体" w:hAnsi="宋体" w:hint="eastAsia"/>
        </w:rPr>
        <w:t>对于有多种资金来源的业务，比如同时使用现金单、销账单、一卡通进行一卡通活期存款，统计合计金额。</w:t>
      </w:r>
    </w:p>
    <w:p w:rsidR="004A1DF5" w:rsidRDefault="004A1DF5">
      <w:pPr>
        <w:numPr>
          <w:ilvl w:val="0"/>
          <w:numId w:val="255"/>
        </w:numPr>
      </w:pPr>
      <w:r>
        <w:rPr>
          <w:rFonts w:hint="eastAsia"/>
        </w:rPr>
        <w:t>最后一个批次完成后应打印柜员</w:t>
      </w:r>
      <w:r>
        <w:rPr>
          <w:rFonts w:ascii="宋体" w:hAnsi="宋体" w:hint="eastAsia"/>
        </w:rPr>
        <w:t>单据检查</w:t>
      </w:r>
      <w:r>
        <w:rPr>
          <w:rFonts w:hint="eastAsia"/>
        </w:rPr>
        <w:t>日结单。</w:t>
      </w:r>
      <w:r>
        <w:rPr>
          <w:rFonts w:ascii="宋体" w:hAnsi="宋体" w:hint="eastAsia"/>
        </w:rPr>
        <w:t>默认是从PR2打印机打印，在系统配置里设置成windows套打后，也可以从windows打印机打印。配置打印机的方法见第一章第六节《基本操作介绍》中的</w:t>
      </w:r>
      <w:hyperlink w:anchor="配置" w:history="1">
        <w:r>
          <w:rPr>
            <w:rStyle w:val="a3"/>
            <w:rFonts w:ascii="宋体" w:hAnsi="宋体" w:hint="eastAsia"/>
          </w:rPr>
          <w:t>打印配置</w:t>
        </w:r>
      </w:hyperlink>
      <w:r>
        <w:rPr>
          <w:rFonts w:ascii="宋体" w:hAnsi="宋体" w:hint="eastAsia"/>
        </w:rPr>
        <w:t>。</w:t>
      </w:r>
    </w:p>
    <w:p w:rsidR="004A1DF5" w:rsidRDefault="004A1DF5">
      <w:pPr>
        <w:pStyle w:val="6"/>
        <w:numPr>
          <w:ilvl w:val="0"/>
          <w:numId w:val="254"/>
        </w:numPr>
      </w:pPr>
      <w:bookmarkStart w:id="1969" w:name="_操作步骤"/>
      <w:bookmarkEnd w:id="1969"/>
      <w:r>
        <w:rPr>
          <w:rFonts w:hint="eastAsia"/>
        </w:rPr>
        <w:t>操作步骤</w:t>
      </w:r>
    </w:p>
    <w:p w:rsidR="004A1DF5" w:rsidRDefault="004A1DF5">
      <w:pPr>
        <w:rPr>
          <w:rFonts w:ascii="宋体" w:hAnsi="宋体"/>
        </w:rPr>
      </w:pPr>
      <w:r>
        <w:rPr>
          <w:rFonts w:ascii="宋体" w:hAnsi="宋体" w:hint="eastAsia"/>
        </w:rPr>
        <w:t>1、</w:t>
      </w:r>
      <w:r>
        <w:rPr>
          <w:rFonts w:ascii="宋体" w:hAnsi="宋体" w:hint="eastAsia"/>
          <w:b/>
          <w:bCs/>
        </w:rPr>
        <w:t>新批次检查</w:t>
      </w:r>
      <w:r>
        <w:rPr>
          <w:rFonts w:ascii="宋体" w:hAnsi="宋体" w:hint="eastAsia"/>
        </w:rPr>
        <w:t>：</w:t>
      </w:r>
    </w:p>
    <w:p w:rsidR="004A1DF5" w:rsidRDefault="004A1DF5" w:rsidP="00C85378">
      <w:pPr>
        <w:numPr>
          <w:ilvl w:val="0"/>
          <w:numId w:val="256"/>
        </w:numPr>
        <w:tabs>
          <w:tab w:val="clear" w:pos="720"/>
          <w:tab w:val="num" w:pos="1440"/>
        </w:tabs>
        <w:ind w:left="1440"/>
        <w:rPr>
          <w:rFonts w:ascii="宋体" w:hAnsi="宋体"/>
        </w:rPr>
      </w:pPr>
      <w:r>
        <w:rPr>
          <w:rFonts w:ascii="宋体" w:hAnsi="宋体" w:hint="eastAsia"/>
        </w:rPr>
        <w:t>柜员</w:t>
      </w:r>
      <w:r>
        <w:rPr>
          <w:rFonts w:hint="eastAsia"/>
        </w:rPr>
        <w:t>清点</w:t>
      </w:r>
      <w:r>
        <w:rPr>
          <w:rFonts w:ascii="宋体" w:hAnsi="宋体" w:hint="eastAsia"/>
        </w:rPr>
        <w:t>手中的业务单据，按010正常资金业务</w:t>
      </w:r>
      <w:r>
        <w:rPr>
          <w:rFonts w:hint="eastAsia"/>
        </w:rPr>
        <w:t>、</w:t>
      </w:r>
      <w:r>
        <w:rPr>
          <w:rFonts w:ascii="宋体" w:hAnsi="宋体" w:hint="eastAsia"/>
        </w:rPr>
        <w:t>015免填单类正常资金业务</w:t>
      </w:r>
      <w:r>
        <w:rPr>
          <w:rFonts w:hint="eastAsia"/>
        </w:rPr>
        <w:t>、</w:t>
      </w:r>
      <w:r>
        <w:rPr>
          <w:rFonts w:ascii="宋体" w:hAnsi="宋体" w:hint="eastAsia"/>
        </w:rPr>
        <w:t>020资金类错账冲正业务</w:t>
      </w:r>
      <w:r>
        <w:rPr>
          <w:rFonts w:hint="eastAsia"/>
        </w:rPr>
        <w:t>、</w:t>
      </w:r>
      <w:r>
        <w:rPr>
          <w:rFonts w:ascii="宋体" w:hAnsi="宋体" w:hint="eastAsia"/>
        </w:rPr>
        <w:t>030非资金业务（单据装订）、040非资金业务（单据不装订）、070表外业务6个种类</w:t>
      </w:r>
      <w:r>
        <w:rPr>
          <w:rFonts w:hint="eastAsia"/>
        </w:rPr>
        <w:t>进行</w:t>
      </w:r>
      <w:r>
        <w:rPr>
          <w:rFonts w:ascii="宋体" w:hAnsi="宋体" w:hint="eastAsia"/>
        </w:rPr>
        <w:t>分类统计。</w:t>
      </w:r>
    </w:p>
    <w:p w:rsidR="004A1DF5" w:rsidRDefault="004A1DF5" w:rsidP="00C85378">
      <w:pPr>
        <w:numPr>
          <w:ilvl w:val="0"/>
          <w:numId w:val="256"/>
        </w:numPr>
        <w:tabs>
          <w:tab w:val="clear" w:pos="720"/>
          <w:tab w:val="num" w:pos="1440"/>
        </w:tabs>
        <w:ind w:left="1440"/>
        <w:rPr>
          <w:rFonts w:ascii="宋体" w:hAnsi="宋体"/>
        </w:rPr>
      </w:pPr>
      <w:r>
        <w:rPr>
          <w:rFonts w:hint="eastAsia"/>
        </w:rPr>
        <w:t>柜员选择系统导航－公共管理－柜员日结－柜员单据检查，或者输入业务代码</w:t>
      </w:r>
      <w:r>
        <w:rPr>
          <w:rFonts w:hint="eastAsia"/>
        </w:rPr>
        <w:t>9001</w:t>
      </w:r>
      <w:r>
        <w:rPr>
          <w:rFonts w:hint="eastAsia"/>
        </w:rPr>
        <w:t>，进入柜员单据检查界面。</w:t>
      </w:r>
    </w:p>
    <w:p w:rsidR="004A1DF5" w:rsidRDefault="004A1DF5" w:rsidP="00C85378">
      <w:pPr>
        <w:numPr>
          <w:ilvl w:val="0"/>
          <w:numId w:val="256"/>
        </w:numPr>
        <w:tabs>
          <w:tab w:val="clear" w:pos="720"/>
          <w:tab w:val="num" w:pos="1440"/>
        </w:tabs>
        <w:ind w:left="1440"/>
      </w:pPr>
      <w:r>
        <w:rPr>
          <w:rFonts w:ascii="宋体" w:hAnsi="宋体" w:hint="eastAsia"/>
        </w:rPr>
        <w:t>选择“新批次检查</w:t>
      </w:r>
      <w:r>
        <w:rPr>
          <w:rFonts w:hint="eastAsia"/>
        </w:rPr>
        <w:t>10</w:t>
      </w:r>
      <w:r>
        <w:rPr>
          <w:rFonts w:hint="eastAsia"/>
        </w:rPr>
        <w:t>”按钮，进入新批次单据检查界面。</w:t>
      </w:r>
    </w:p>
    <w:p w:rsidR="004A1DF5" w:rsidRDefault="004A1DF5" w:rsidP="00C85378">
      <w:pPr>
        <w:numPr>
          <w:ilvl w:val="0"/>
          <w:numId w:val="256"/>
        </w:numPr>
        <w:tabs>
          <w:tab w:val="clear" w:pos="720"/>
          <w:tab w:val="num" w:pos="1440"/>
        </w:tabs>
        <w:ind w:left="1440"/>
      </w:pPr>
      <w:r>
        <w:rPr>
          <w:rFonts w:hint="eastAsia"/>
        </w:rPr>
        <w:t>把清点出的单据按不同种类将笔数或币种、金额分别输入电脑，如图</w:t>
      </w:r>
      <w:r>
        <w:rPr>
          <w:rFonts w:hint="eastAsia"/>
        </w:rPr>
        <w:t>3.1</w:t>
      </w:r>
      <w:r>
        <w:rPr>
          <w:rFonts w:hint="eastAsia"/>
        </w:rPr>
        <w:t>。</w:t>
      </w:r>
    </w:p>
    <w:p w:rsidR="004A1DF5" w:rsidRDefault="004A1DF5" w:rsidP="00C85378">
      <w:pPr>
        <w:numPr>
          <w:ilvl w:val="0"/>
          <w:numId w:val="256"/>
        </w:numPr>
        <w:tabs>
          <w:tab w:val="clear" w:pos="720"/>
          <w:tab w:val="num" w:pos="1440"/>
        </w:tabs>
        <w:ind w:left="1440"/>
        <w:rPr>
          <w:rFonts w:ascii="宋体" w:hAnsi="宋体"/>
        </w:rPr>
      </w:pPr>
      <w:r>
        <w:rPr>
          <w:rFonts w:hint="eastAsia"/>
        </w:rPr>
        <w:t>选择“确定</w:t>
      </w:r>
      <w:r>
        <w:rPr>
          <w:rFonts w:hint="eastAsia"/>
        </w:rPr>
        <w:t>1</w:t>
      </w:r>
      <w:r>
        <w:rPr>
          <w:rFonts w:hint="eastAsia"/>
        </w:rPr>
        <w:t>”按钮进行核对，系统核对后返回结果。一次核对结束后，不论核对是否正确，</w:t>
      </w:r>
      <w:r>
        <w:rPr>
          <w:rFonts w:ascii="宋体" w:hAnsi="宋体" w:hint="eastAsia"/>
        </w:rPr>
        <w:t>均形成一个批次。</w:t>
      </w:r>
    </w:p>
    <w:p w:rsidR="004A1DF5" w:rsidRDefault="004A1DF5">
      <w:pPr>
        <w:rPr>
          <w:rFonts w:ascii="宋体" w:hAnsi="宋体"/>
        </w:rPr>
      </w:pPr>
      <w:r>
        <w:rPr>
          <w:rFonts w:ascii="宋体" w:hAnsi="宋体" w:hint="eastAsia"/>
        </w:rPr>
        <w:t>2、</w:t>
      </w:r>
      <w:r>
        <w:rPr>
          <w:rFonts w:ascii="宋体" w:hAnsi="宋体" w:hint="eastAsia"/>
          <w:b/>
          <w:bCs/>
        </w:rPr>
        <w:t>查询已核对批次的核对记录</w:t>
      </w:r>
      <w:r>
        <w:rPr>
          <w:rFonts w:ascii="宋体" w:hAnsi="宋体" w:hint="eastAsia"/>
        </w:rPr>
        <w:t>：</w:t>
      </w:r>
    </w:p>
    <w:p w:rsidR="004A1DF5" w:rsidRDefault="004A1DF5">
      <w:pPr>
        <w:ind w:left="540"/>
        <w:rPr>
          <w:rFonts w:ascii="宋体" w:hAnsi="宋体"/>
        </w:rPr>
      </w:pPr>
      <w:r>
        <w:rPr>
          <w:rFonts w:ascii="宋体" w:hAnsi="宋体" w:hint="eastAsia"/>
        </w:rPr>
        <w:t>某个批次核对后，可以查询出已核对的批次的核对历史记录。</w:t>
      </w:r>
    </w:p>
    <w:p w:rsidR="004A1DF5" w:rsidRDefault="004A1DF5" w:rsidP="00C85378">
      <w:pPr>
        <w:numPr>
          <w:ilvl w:val="0"/>
          <w:numId w:val="258"/>
        </w:numPr>
        <w:tabs>
          <w:tab w:val="clear" w:pos="720"/>
          <w:tab w:val="left" w:pos="1440"/>
        </w:tabs>
        <w:ind w:left="1440"/>
        <w:rPr>
          <w:rFonts w:ascii="宋体" w:hAnsi="宋体"/>
        </w:rPr>
      </w:pPr>
      <w:r>
        <w:rPr>
          <w:rFonts w:hint="eastAsia"/>
        </w:rPr>
        <w:t>柜员选择系统导航－公共管理－柜员日结－柜员单据检查，或者</w:t>
      </w:r>
      <w:r>
        <w:rPr>
          <w:rFonts w:ascii="宋体" w:hAnsi="宋体" w:hint="eastAsia"/>
        </w:rPr>
        <w:t>输入</w:t>
      </w:r>
      <w:r>
        <w:rPr>
          <w:rFonts w:hint="eastAsia"/>
        </w:rPr>
        <w:t>业务代码</w:t>
      </w:r>
      <w:r>
        <w:rPr>
          <w:rFonts w:hint="eastAsia"/>
        </w:rPr>
        <w:t>9001</w:t>
      </w:r>
      <w:r>
        <w:rPr>
          <w:rFonts w:hint="eastAsia"/>
        </w:rPr>
        <w:t>，进入柜员单据检查界面。</w:t>
      </w:r>
    </w:p>
    <w:p w:rsidR="004A1DF5" w:rsidRDefault="004A1DF5" w:rsidP="00C85378">
      <w:pPr>
        <w:numPr>
          <w:ilvl w:val="0"/>
          <w:numId w:val="258"/>
        </w:numPr>
        <w:tabs>
          <w:tab w:val="clear" w:pos="720"/>
          <w:tab w:val="left" w:pos="1440"/>
        </w:tabs>
        <w:ind w:left="1440"/>
        <w:rPr>
          <w:rFonts w:ascii="宋体" w:hAnsi="宋体"/>
        </w:rPr>
      </w:pPr>
      <w:r>
        <w:rPr>
          <w:rFonts w:ascii="宋体" w:hAnsi="宋体" w:hint="eastAsia"/>
        </w:rPr>
        <w:lastRenderedPageBreak/>
        <w:t>在条件输入框输入需查询的柜员号及日期，选择“查询5”按钮，查询出相应的批次。</w:t>
      </w:r>
    </w:p>
    <w:p w:rsidR="004A1DF5" w:rsidRDefault="004A1DF5" w:rsidP="00C85378">
      <w:pPr>
        <w:numPr>
          <w:ilvl w:val="0"/>
          <w:numId w:val="258"/>
        </w:numPr>
        <w:tabs>
          <w:tab w:val="clear" w:pos="720"/>
          <w:tab w:val="left" w:pos="1440"/>
        </w:tabs>
        <w:ind w:left="1440"/>
        <w:rPr>
          <w:rFonts w:ascii="宋体" w:hAnsi="宋体"/>
        </w:rPr>
      </w:pPr>
      <w:r>
        <w:rPr>
          <w:rFonts w:ascii="宋体" w:hAnsi="宋体" w:hint="eastAsia"/>
        </w:rPr>
        <w:t>在列表框中选中相应批次，选择“明细6”按钮，查询出柜员每次核对时输入的数据及核对结果，如图3.2。</w:t>
      </w:r>
    </w:p>
    <w:p w:rsidR="004A1DF5" w:rsidRDefault="004A1DF5">
      <w:pPr>
        <w:rPr>
          <w:rFonts w:ascii="宋体" w:hAnsi="宋体"/>
        </w:rPr>
      </w:pPr>
      <w:r>
        <w:rPr>
          <w:rFonts w:ascii="宋体" w:hAnsi="宋体" w:hint="eastAsia"/>
        </w:rPr>
        <w:t>3、</w:t>
      </w:r>
      <w:r>
        <w:rPr>
          <w:rFonts w:ascii="宋体" w:hAnsi="宋体" w:hint="eastAsia"/>
          <w:b/>
          <w:bCs/>
        </w:rPr>
        <w:t>重新检查</w:t>
      </w:r>
      <w:r>
        <w:rPr>
          <w:rFonts w:ascii="宋体" w:hAnsi="宋体" w:hint="eastAsia"/>
        </w:rPr>
        <w:t>：</w:t>
      </w:r>
    </w:p>
    <w:p w:rsidR="004A1DF5" w:rsidRDefault="004A1DF5">
      <w:pPr>
        <w:ind w:left="540"/>
        <w:rPr>
          <w:rFonts w:ascii="宋体" w:hAnsi="宋体"/>
        </w:rPr>
      </w:pPr>
      <w:r>
        <w:rPr>
          <w:rFonts w:ascii="宋体" w:hAnsi="宋体" w:hint="eastAsia"/>
        </w:rPr>
        <w:t>如某个批次核对不正确，可以重新检查。</w:t>
      </w:r>
    </w:p>
    <w:p w:rsidR="004A1DF5" w:rsidRDefault="004A1DF5" w:rsidP="00C85378">
      <w:pPr>
        <w:numPr>
          <w:ilvl w:val="0"/>
          <w:numId w:val="257"/>
        </w:numPr>
        <w:tabs>
          <w:tab w:val="clear" w:pos="720"/>
          <w:tab w:val="left" w:pos="1440"/>
        </w:tabs>
        <w:ind w:left="1440"/>
        <w:rPr>
          <w:rFonts w:ascii="宋体" w:hAnsi="宋体"/>
        </w:rPr>
      </w:pPr>
      <w:r>
        <w:rPr>
          <w:rFonts w:hint="eastAsia"/>
        </w:rPr>
        <w:t>柜员选择系统导航－公共管理－柜员日结－柜员单据检查，或者输入业务代码</w:t>
      </w:r>
      <w:r>
        <w:rPr>
          <w:rFonts w:hint="eastAsia"/>
        </w:rPr>
        <w:t>9001</w:t>
      </w:r>
      <w:r>
        <w:rPr>
          <w:rFonts w:hint="eastAsia"/>
        </w:rPr>
        <w:t>，进入柜员单据检查界面。</w:t>
      </w:r>
    </w:p>
    <w:p w:rsidR="004A1DF5" w:rsidRDefault="004A1DF5" w:rsidP="00C85378">
      <w:pPr>
        <w:numPr>
          <w:ilvl w:val="0"/>
          <w:numId w:val="257"/>
        </w:numPr>
        <w:tabs>
          <w:tab w:val="clear" w:pos="720"/>
          <w:tab w:val="left" w:pos="1440"/>
        </w:tabs>
        <w:ind w:left="1440"/>
        <w:rPr>
          <w:rFonts w:ascii="宋体" w:hAnsi="宋体"/>
        </w:rPr>
      </w:pPr>
      <w:r>
        <w:rPr>
          <w:rFonts w:ascii="宋体" w:hAnsi="宋体" w:hint="eastAsia"/>
        </w:rPr>
        <w:t>输入查询条件，选择“查询5”按钮，查询出相应的批次。</w:t>
      </w:r>
    </w:p>
    <w:p w:rsidR="004A1DF5" w:rsidRDefault="004A1DF5" w:rsidP="00C85378">
      <w:pPr>
        <w:numPr>
          <w:ilvl w:val="0"/>
          <w:numId w:val="257"/>
        </w:numPr>
        <w:tabs>
          <w:tab w:val="clear" w:pos="720"/>
          <w:tab w:val="left" w:pos="1440"/>
        </w:tabs>
        <w:ind w:left="1440"/>
      </w:pPr>
      <w:r>
        <w:rPr>
          <w:rFonts w:ascii="宋体" w:hAnsi="宋体" w:hint="eastAsia"/>
        </w:rPr>
        <w:t>在列</w:t>
      </w:r>
      <w:r>
        <w:rPr>
          <w:rFonts w:hint="eastAsia"/>
        </w:rPr>
        <w:t>表框中选中核对不正确的批次，选择“重新检查</w:t>
      </w:r>
      <w:r>
        <w:rPr>
          <w:rFonts w:hint="eastAsia"/>
        </w:rPr>
        <w:t>11</w:t>
      </w:r>
      <w:r>
        <w:rPr>
          <w:rFonts w:hint="eastAsia"/>
        </w:rPr>
        <w:t>”按钮，进入重新检查界面。</w:t>
      </w:r>
    </w:p>
    <w:p w:rsidR="004A1DF5" w:rsidRDefault="004A1DF5" w:rsidP="00C85378">
      <w:pPr>
        <w:numPr>
          <w:ilvl w:val="0"/>
          <w:numId w:val="257"/>
        </w:numPr>
        <w:tabs>
          <w:tab w:val="clear" w:pos="720"/>
          <w:tab w:val="left" w:pos="1440"/>
        </w:tabs>
        <w:ind w:left="1440"/>
      </w:pPr>
      <w:r>
        <w:rPr>
          <w:rFonts w:hint="eastAsia"/>
        </w:rPr>
        <w:t>重新输入原来核对不正确的种类的笔数或币种、金额，原来核对正确的种类不必重新输入。</w:t>
      </w:r>
    </w:p>
    <w:p w:rsidR="004A1DF5" w:rsidRDefault="004A1DF5" w:rsidP="00C85378">
      <w:pPr>
        <w:numPr>
          <w:ilvl w:val="0"/>
          <w:numId w:val="257"/>
        </w:numPr>
        <w:tabs>
          <w:tab w:val="clear" w:pos="720"/>
          <w:tab w:val="left" w:pos="1440"/>
        </w:tabs>
        <w:ind w:left="1440"/>
        <w:rPr>
          <w:rFonts w:ascii="宋体" w:hAnsi="宋体"/>
        </w:rPr>
      </w:pPr>
      <w:r>
        <w:rPr>
          <w:rFonts w:hint="eastAsia"/>
        </w:rPr>
        <w:t>选择“</w:t>
      </w:r>
      <w:r>
        <w:rPr>
          <w:rFonts w:ascii="宋体" w:hAnsi="宋体" w:hint="eastAsia"/>
        </w:rPr>
        <w:t>确定1”按钮进行核对，系统核对后返回结果。</w:t>
      </w:r>
    </w:p>
    <w:p w:rsidR="004A1DF5" w:rsidRDefault="004A1DF5">
      <w:pPr>
        <w:rPr>
          <w:rFonts w:ascii="宋体" w:hAnsi="宋体"/>
        </w:rPr>
      </w:pPr>
      <w:r>
        <w:rPr>
          <w:rFonts w:ascii="宋体" w:hAnsi="宋体" w:hint="eastAsia"/>
        </w:rPr>
        <w:t>4、</w:t>
      </w:r>
      <w:r>
        <w:rPr>
          <w:rFonts w:ascii="宋体" w:hAnsi="宋体" w:hint="eastAsia"/>
          <w:b/>
          <w:bCs/>
        </w:rPr>
        <w:t>查询具体业务明细（已核对）</w:t>
      </w:r>
      <w:r>
        <w:rPr>
          <w:rFonts w:ascii="宋体" w:hAnsi="宋体" w:hint="eastAsia"/>
        </w:rPr>
        <w:t>：</w:t>
      </w:r>
    </w:p>
    <w:p w:rsidR="004A1DF5" w:rsidRDefault="004A1DF5">
      <w:pPr>
        <w:ind w:left="540"/>
      </w:pPr>
      <w:r>
        <w:rPr>
          <w:rFonts w:hint="eastAsia"/>
        </w:rPr>
        <w:t>如果柜员</w:t>
      </w:r>
      <w:r>
        <w:rPr>
          <w:rFonts w:ascii="宋体" w:hAnsi="宋体" w:hint="eastAsia"/>
        </w:rPr>
        <w:t>无法</w:t>
      </w:r>
      <w:r>
        <w:rPr>
          <w:rFonts w:hint="eastAsia"/>
        </w:rPr>
        <w:t>核对</w:t>
      </w:r>
      <w:r>
        <w:rPr>
          <w:rFonts w:ascii="宋体" w:hAnsi="宋体" w:hint="eastAsia"/>
        </w:rPr>
        <w:t>正确</w:t>
      </w:r>
      <w:r>
        <w:rPr>
          <w:rFonts w:hint="eastAsia"/>
        </w:rPr>
        <w:t>，可以在经过主管授权后，查询出由系统记录的业务记录流水及具体业务明细。可以查询本柜员或其他柜员的记录。</w:t>
      </w:r>
    </w:p>
    <w:p w:rsidR="004A1DF5" w:rsidRDefault="004A1DF5" w:rsidP="00C85378">
      <w:pPr>
        <w:numPr>
          <w:ilvl w:val="0"/>
          <w:numId w:val="259"/>
        </w:numPr>
        <w:tabs>
          <w:tab w:val="clear" w:pos="720"/>
          <w:tab w:val="left" w:pos="1440"/>
        </w:tabs>
        <w:ind w:left="1440"/>
        <w:rPr>
          <w:rFonts w:ascii="宋体" w:hAnsi="宋体"/>
        </w:rPr>
      </w:pPr>
      <w:r>
        <w:rPr>
          <w:rFonts w:hint="eastAsia"/>
        </w:rPr>
        <w:t>柜员选择</w:t>
      </w:r>
      <w:r>
        <w:rPr>
          <w:rFonts w:ascii="宋体" w:hAnsi="宋体" w:hint="eastAsia"/>
        </w:rPr>
        <w:t>系统</w:t>
      </w:r>
      <w:r>
        <w:rPr>
          <w:rFonts w:hint="eastAsia"/>
        </w:rPr>
        <w:t>导航－公共管理－柜员日结－柜员单据检查，或者输入业务代码</w:t>
      </w:r>
      <w:r>
        <w:rPr>
          <w:rFonts w:hint="eastAsia"/>
        </w:rPr>
        <w:t>9001</w:t>
      </w:r>
      <w:r>
        <w:rPr>
          <w:rFonts w:hint="eastAsia"/>
        </w:rPr>
        <w:t>，进入柜员单据检查界面。</w:t>
      </w:r>
    </w:p>
    <w:p w:rsidR="004A1DF5" w:rsidRDefault="004A1DF5" w:rsidP="00C85378">
      <w:pPr>
        <w:numPr>
          <w:ilvl w:val="0"/>
          <w:numId w:val="259"/>
        </w:numPr>
        <w:tabs>
          <w:tab w:val="clear" w:pos="720"/>
          <w:tab w:val="left" w:pos="1440"/>
        </w:tabs>
        <w:ind w:left="1440"/>
        <w:rPr>
          <w:rFonts w:ascii="宋体" w:hAnsi="宋体"/>
        </w:rPr>
      </w:pPr>
      <w:r>
        <w:rPr>
          <w:rFonts w:ascii="宋体" w:hAnsi="宋体" w:hint="eastAsia"/>
        </w:rPr>
        <w:t>输入查询条件，选择“查询5”按钮，查询出相应的批次。</w:t>
      </w:r>
    </w:p>
    <w:p w:rsidR="004A1DF5" w:rsidRDefault="004A1DF5" w:rsidP="00C85378">
      <w:pPr>
        <w:numPr>
          <w:ilvl w:val="0"/>
          <w:numId w:val="259"/>
        </w:numPr>
        <w:tabs>
          <w:tab w:val="clear" w:pos="720"/>
          <w:tab w:val="left" w:pos="1440"/>
        </w:tabs>
        <w:ind w:left="1440"/>
        <w:rPr>
          <w:rFonts w:ascii="宋体" w:hAnsi="宋体"/>
        </w:rPr>
      </w:pPr>
      <w:r>
        <w:rPr>
          <w:rFonts w:ascii="宋体" w:hAnsi="宋体" w:hint="eastAsia"/>
        </w:rPr>
        <w:t>在列表框中选中相应批次，选择“业务列表15”按钮，或选择“明细6”按钮后再选择“业务列表10”按钮。</w:t>
      </w:r>
    </w:p>
    <w:p w:rsidR="004A1DF5" w:rsidRDefault="004A1DF5" w:rsidP="00C85378">
      <w:pPr>
        <w:numPr>
          <w:ilvl w:val="0"/>
          <w:numId w:val="259"/>
        </w:numPr>
        <w:tabs>
          <w:tab w:val="clear" w:pos="720"/>
          <w:tab w:val="left" w:pos="1440"/>
        </w:tabs>
        <w:ind w:left="1440"/>
        <w:rPr>
          <w:rFonts w:ascii="宋体" w:hAnsi="宋体"/>
        </w:rPr>
      </w:pPr>
      <w:r>
        <w:rPr>
          <w:rFonts w:ascii="宋体" w:hAnsi="宋体" w:hint="eastAsia"/>
        </w:rPr>
        <w:t>输入查询条件，选择“查询5”按钮，经过主管授权后查询出由系统统计的业务记录流水，如图3.3。在列表记录上点击鼠标右键，可以输出列表到EXCEL。</w:t>
      </w:r>
    </w:p>
    <w:p w:rsidR="004A1DF5" w:rsidRDefault="004A1DF5" w:rsidP="00C85378">
      <w:pPr>
        <w:numPr>
          <w:ilvl w:val="0"/>
          <w:numId w:val="259"/>
        </w:numPr>
        <w:tabs>
          <w:tab w:val="clear" w:pos="720"/>
          <w:tab w:val="left" w:pos="1440"/>
        </w:tabs>
        <w:ind w:left="1440"/>
        <w:rPr>
          <w:rFonts w:ascii="宋体" w:hAnsi="宋体"/>
        </w:rPr>
      </w:pPr>
      <w:r>
        <w:rPr>
          <w:rFonts w:ascii="宋体" w:hAnsi="宋体" w:hint="eastAsia"/>
        </w:rPr>
        <w:t>选择“明细6”按钮，可以查询业务的详细信息。</w:t>
      </w:r>
    </w:p>
    <w:p w:rsidR="004A1DF5" w:rsidRDefault="004A1DF5">
      <w:pPr>
        <w:rPr>
          <w:rFonts w:ascii="宋体" w:hAnsi="宋体"/>
        </w:rPr>
      </w:pPr>
      <w:r>
        <w:rPr>
          <w:rFonts w:ascii="宋体" w:hAnsi="宋体" w:hint="eastAsia"/>
        </w:rPr>
        <w:t>5、</w:t>
      </w:r>
      <w:r>
        <w:rPr>
          <w:rFonts w:ascii="宋体" w:hAnsi="宋体" w:hint="eastAsia"/>
          <w:b/>
          <w:bCs/>
        </w:rPr>
        <w:t>查询具体业务明细（未核对）</w:t>
      </w:r>
      <w:r>
        <w:rPr>
          <w:rFonts w:ascii="宋体" w:hAnsi="宋体" w:hint="eastAsia"/>
        </w:rPr>
        <w:t>：</w:t>
      </w:r>
    </w:p>
    <w:p w:rsidR="004A1DF5" w:rsidRDefault="004A1DF5">
      <w:pPr>
        <w:ind w:left="540"/>
        <w:rPr>
          <w:rFonts w:ascii="宋体" w:hAnsi="宋体"/>
        </w:rPr>
      </w:pPr>
      <w:r>
        <w:rPr>
          <w:rFonts w:ascii="宋体" w:hAnsi="宋体" w:hint="eastAsia"/>
        </w:rPr>
        <w:t>在未经核对的情况下，也可以</w:t>
      </w:r>
      <w:r>
        <w:rPr>
          <w:rFonts w:hint="eastAsia"/>
        </w:rPr>
        <w:t>在经过主管授权后，查询出由系统记录的业务记录流水及具体业务明细。</w:t>
      </w:r>
    </w:p>
    <w:p w:rsidR="004A1DF5" w:rsidRDefault="004A1DF5" w:rsidP="00C85378">
      <w:pPr>
        <w:numPr>
          <w:ilvl w:val="0"/>
          <w:numId w:val="260"/>
        </w:numPr>
        <w:tabs>
          <w:tab w:val="clear" w:pos="720"/>
          <w:tab w:val="left" w:pos="1440"/>
        </w:tabs>
        <w:ind w:left="1440"/>
        <w:rPr>
          <w:rFonts w:ascii="宋体" w:hAnsi="宋体"/>
        </w:rPr>
      </w:pPr>
      <w:r>
        <w:rPr>
          <w:rFonts w:hint="eastAsia"/>
        </w:rPr>
        <w:lastRenderedPageBreak/>
        <w:t>柜员选择</w:t>
      </w:r>
      <w:r>
        <w:rPr>
          <w:rFonts w:ascii="宋体" w:hAnsi="宋体" w:hint="eastAsia"/>
        </w:rPr>
        <w:t>系统导航</w:t>
      </w:r>
      <w:r>
        <w:rPr>
          <w:rFonts w:hint="eastAsia"/>
        </w:rPr>
        <w:t>－公共管理－柜员日结－柜员单据检查，或者输入业务代码</w:t>
      </w:r>
      <w:r>
        <w:rPr>
          <w:rFonts w:hint="eastAsia"/>
        </w:rPr>
        <w:t>9001</w:t>
      </w:r>
      <w:r>
        <w:rPr>
          <w:rFonts w:hint="eastAsia"/>
        </w:rPr>
        <w:t>，进入柜员单据检查界面。</w:t>
      </w:r>
    </w:p>
    <w:p w:rsidR="004A1DF5" w:rsidRDefault="004A1DF5" w:rsidP="00C85378">
      <w:pPr>
        <w:numPr>
          <w:ilvl w:val="0"/>
          <w:numId w:val="260"/>
        </w:numPr>
        <w:tabs>
          <w:tab w:val="clear" w:pos="720"/>
          <w:tab w:val="left" w:pos="1440"/>
        </w:tabs>
        <w:ind w:left="1440"/>
        <w:rPr>
          <w:rFonts w:ascii="宋体" w:hAnsi="宋体"/>
        </w:rPr>
      </w:pPr>
      <w:r>
        <w:rPr>
          <w:rFonts w:ascii="宋体" w:hAnsi="宋体" w:hint="eastAsia"/>
        </w:rPr>
        <w:t>选择“未检查业务13”按钮</w:t>
      </w:r>
    </w:p>
    <w:p w:rsidR="004A1DF5" w:rsidRDefault="004A1DF5" w:rsidP="00C85378">
      <w:pPr>
        <w:numPr>
          <w:ilvl w:val="0"/>
          <w:numId w:val="260"/>
        </w:numPr>
        <w:tabs>
          <w:tab w:val="clear" w:pos="720"/>
          <w:tab w:val="left" w:pos="1440"/>
        </w:tabs>
        <w:ind w:left="1440"/>
        <w:rPr>
          <w:rFonts w:ascii="宋体" w:hAnsi="宋体"/>
        </w:rPr>
      </w:pPr>
      <w:r>
        <w:rPr>
          <w:rFonts w:ascii="宋体" w:hAnsi="宋体" w:hint="eastAsia"/>
        </w:rPr>
        <w:t>输入柜员号（默认为本柜员），选择“查询5”按钮，经过主管授权后查询出未检查的业务记录。</w:t>
      </w:r>
    </w:p>
    <w:p w:rsidR="004A1DF5" w:rsidRDefault="004A1DF5" w:rsidP="00C85378">
      <w:pPr>
        <w:numPr>
          <w:ilvl w:val="0"/>
          <w:numId w:val="260"/>
        </w:numPr>
        <w:tabs>
          <w:tab w:val="clear" w:pos="720"/>
          <w:tab w:val="left" w:pos="1440"/>
        </w:tabs>
        <w:ind w:left="1440"/>
        <w:rPr>
          <w:rFonts w:ascii="宋体" w:hAnsi="宋体"/>
        </w:rPr>
      </w:pPr>
      <w:r>
        <w:rPr>
          <w:rFonts w:ascii="宋体" w:hAnsi="宋体" w:hint="eastAsia"/>
        </w:rPr>
        <w:t>选择“业务列表10”按钮</w:t>
      </w:r>
    </w:p>
    <w:p w:rsidR="004A1DF5" w:rsidRDefault="004A1DF5" w:rsidP="00C85378">
      <w:pPr>
        <w:numPr>
          <w:ilvl w:val="0"/>
          <w:numId w:val="260"/>
        </w:numPr>
        <w:tabs>
          <w:tab w:val="clear" w:pos="720"/>
          <w:tab w:val="left" w:pos="1440"/>
        </w:tabs>
        <w:ind w:left="1440"/>
        <w:rPr>
          <w:rFonts w:ascii="宋体" w:hAnsi="宋体"/>
        </w:rPr>
      </w:pPr>
      <w:r>
        <w:rPr>
          <w:rFonts w:ascii="宋体" w:hAnsi="宋体" w:hint="eastAsia"/>
        </w:rPr>
        <w:t>输入查询条件，选择“查询5”按钮，经过主管授权后查询出</w:t>
      </w:r>
      <w:r>
        <w:rPr>
          <w:rFonts w:hint="eastAsia"/>
        </w:rPr>
        <w:t>由系统</w:t>
      </w:r>
      <w:r>
        <w:rPr>
          <w:rFonts w:ascii="宋体" w:hAnsi="宋体" w:hint="eastAsia"/>
        </w:rPr>
        <w:t>统计的业务记录流水，如图3.3。在列表记录上点击鼠标右键，可以输出列表到EXCEL。</w:t>
      </w:r>
    </w:p>
    <w:p w:rsidR="004A1DF5" w:rsidRDefault="004A1DF5" w:rsidP="00C85378">
      <w:pPr>
        <w:numPr>
          <w:ilvl w:val="0"/>
          <w:numId w:val="260"/>
        </w:numPr>
        <w:tabs>
          <w:tab w:val="clear" w:pos="720"/>
          <w:tab w:val="left" w:pos="1440"/>
        </w:tabs>
        <w:ind w:left="1440"/>
        <w:rPr>
          <w:rFonts w:ascii="宋体" w:hAnsi="宋体"/>
        </w:rPr>
      </w:pPr>
      <w:r>
        <w:rPr>
          <w:rFonts w:ascii="宋体" w:hAnsi="宋体" w:hint="eastAsia"/>
        </w:rPr>
        <w:t>选择“明细6”按钮，可以查询业务的详细信息。</w:t>
      </w:r>
    </w:p>
    <w:p w:rsidR="004A1DF5" w:rsidRDefault="004A1DF5" w:rsidP="0004090F">
      <w:pPr>
        <w:outlineLvl w:val="0"/>
        <w:rPr>
          <w:rFonts w:ascii="宋体" w:hAnsi="宋体"/>
          <w:b/>
          <w:bCs/>
        </w:rPr>
      </w:pPr>
      <w:r>
        <w:rPr>
          <w:rFonts w:ascii="宋体" w:hAnsi="宋体" w:hint="eastAsia"/>
          <w:b/>
          <w:bCs/>
        </w:rPr>
        <w:t>6、打印柜员单据检查日结单</w:t>
      </w:r>
    </w:p>
    <w:p w:rsidR="004A1DF5" w:rsidRDefault="004A1DF5">
      <w:pPr>
        <w:ind w:left="540"/>
        <w:rPr>
          <w:rFonts w:ascii="宋体" w:hAnsi="宋体"/>
        </w:rPr>
      </w:pPr>
      <w:r>
        <w:rPr>
          <w:rFonts w:hint="eastAsia"/>
        </w:rPr>
        <w:t>在完成</w:t>
      </w:r>
      <w:r>
        <w:rPr>
          <w:rFonts w:ascii="宋体" w:hAnsi="宋体" w:hint="eastAsia"/>
        </w:rPr>
        <w:t>最后</w:t>
      </w:r>
      <w:r>
        <w:rPr>
          <w:rFonts w:hint="eastAsia"/>
        </w:rPr>
        <w:t>一次批次检查后，应打印柜员</w:t>
      </w:r>
      <w:r>
        <w:rPr>
          <w:rFonts w:ascii="宋体" w:hAnsi="宋体" w:hint="eastAsia"/>
        </w:rPr>
        <w:t>单据检查</w:t>
      </w:r>
      <w:r>
        <w:rPr>
          <w:rFonts w:hint="eastAsia"/>
        </w:rPr>
        <w:t>日结单。</w:t>
      </w:r>
    </w:p>
    <w:p w:rsidR="004A1DF5" w:rsidRDefault="004A1DF5" w:rsidP="00C85378">
      <w:pPr>
        <w:numPr>
          <w:ilvl w:val="0"/>
          <w:numId w:val="261"/>
        </w:numPr>
        <w:tabs>
          <w:tab w:val="clear" w:pos="720"/>
          <w:tab w:val="left" w:pos="1440"/>
        </w:tabs>
        <w:ind w:left="1440"/>
        <w:rPr>
          <w:rFonts w:ascii="宋体" w:hAnsi="宋体"/>
        </w:rPr>
      </w:pPr>
      <w:r>
        <w:rPr>
          <w:rFonts w:hint="eastAsia"/>
        </w:rPr>
        <w:t>柜员选择系统导航－公共管理－柜员日结－柜员单据检查，或者输入业务代码</w:t>
      </w:r>
      <w:r>
        <w:rPr>
          <w:rFonts w:hint="eastAsia"/>
        </w:rPr>
        <w:t>9001</w:t>
      </w:r>
      <w:r>
        <w:rPr>
          <w:rFonts w:hint="eastAsia"/>
        </w:rPr>
        <w:t>，进入柜员单据检查界面。</w:t>
      </w:r>
    </w:p>
    <w:p w:rsidR="004A1DF5" w:rsidRDefault="004A1DF5" w:rsidP="00C85378">
      <w:pPr>
        <w:numPr>
          <w:ilvl w:val="0"/>
          <w:numId w:val="261"/>
        </w:numPr>
        <w:tabs>
          <w:tab w:val="clear" w:pos="720"/>
          <w:tab w:val="left" w:pos="1440"/>
        </w:tabs>
        <w:ind w:left="1440"/>
        <w:rPr>
          <w:rFonts w:ascii="宋体" w:hAnsi="宋体"/>
        </w:rPr>
      </w:pPr>
      <w:r>
        <w:rPr>
          <w:rFonts w:ascii="宋体" w:hAnsi="宋体" w:hint="eastAsia"/>
        </w:rPr>
        <w:t>选择“日结单打印12”按钮，进入打印柜员单据检查日结单界面，此时可修改日期，改成当天之前的日期，就可以补打以前的日结单</w:t>
      </w:r>
      <w:r>
        <w:rPr>
          <w:rFonts w:hint="eastAsia"/>
        </w:rPr>
        <w:t>。</w:t>
      </w:r>
    </w:p>
    <w:p w:rsidR="004A1DF5" w:rsidRDefault="004A1DF5" w:rsidP="00C85378">
      <w:pPr>
        <w:numPr>
          <w:ilvl w:val="0"/>
          <w:numId w:val="261"/>
        </w:numPr>
        <w:tabs>
          <w:tab w:val="clear" w:pos="720"/>
          <w:tab w:val="left" w:pos="1440"/>
        </w:tabs>
        <w:ind w:left="1440"/>
        <w:rPr>
          <w:rFonts w:ascii="宋体" w:hAnsi="宋体"/>
        </w:rPr>
      </w:pPr>
      <w:r>
        <w:rPr>
          <w:rFonts w:ascii="宋体" w:hAnsi="宋体" w:hint="eastAsia"/>
        </w:rPr>
        <w:t>选择“确定1”按钮，进入打印预览画面，如果有未检查的业务，或者有已检查但未成功的业务，将不允许打印。</w:t>
      </w:r>
    </w:p>
    <w:p w:rsidR="004A1DF5" w:rsidRDefault="004A1DF5" w:rsidP="00C85378">
      <w:pPr>
        <w:numPr>
          <w:ilvl w:val="0"/>
          <w:numId w:val="261"/>
        </w:numPr>
        <w:tabs>
          <w:tab w:val="clear" w:pos="720"/>
          <w:tab w:val="left" w:pos="1440"/>
        </w:tabs>
        <w:ind w:left="1440"/>
        <w:rPr>
          <w:rFonts w:ascii="宋体" w:hAnsi="宋体"/>
        </w:rPr>
      </w:pPr>
      <w:r>
        <w:rPr>
          <w:rFonts w:ascii="宋体" w:hAnsi="宋体" w:hint="eastAsia"/>
        </w:rPr>
        <w:t>选择“打印”按钮，打印柜员单据检查日结单。</w:t>
      </w:r>
    </w:p>
    <w:p w:rsidR="004A1DF5" w:rsidRDefault="004A1DF5" w:rsidP="0004090F">
      <w:pPr>
        <w:pStyle w:val="5"/>
      </w:pPr>
      <w:r>
        <w:rPr>
          <w:rFonts w:hint="eastAsia"/>
        </w:rPr>
        <w:t>二、未完成业务查询（业务代码</w:t>
      </w:r>
      <w:r>
        <w:rPr>
          <w:rFonts w:hint="eastAsia"/>
        </w:rPr>
        <w:t>9002</w:t>
      </w:r>
      <w:r>
        <w:rPr>
          <w:rFonts w:hint="eastAsia"/>
        </w:rPr>
        <w:t>）</w:t>
      </w:r>
    </w:p>
    <w:p w:rsidR="004A1DF5" w:rsidRDefault="004A1DF5" w:rsidP="0004090F">
      <w:pPr>
        <w:pStyle w:val="6"/>
      </w:pPr>
      <w:r>
        <w:rPr>
          <w:rFonts w:hint="eastAsia"/>
        </w:rPr>
        <w:t>（一）功能介绍</w:t>
      </w:r>
    </w:p>
    <w:p w:rsidR="004A1DF5" w:rsidRDefault="004A1DF5">
      <w:pPr>
        <w:ind w:firstLineChars="200" w:firstLine="480"/>
      </w:pPr>
      <w:r>
        <w:rPr>
          <w:rFonts w:hint="eastAsia"/>
        </w:rPr>
        <w:t>通过该功能查询出本柜员的未完成业务。</w:t>
      </w:r>
    </w:p>
    <w:p w:rsidR="004A1DF5" w:rsidRDefault="004A1DF5" w:rsidP="0004090F">
      <w:pPr>
        <w:pStyle w:val="6"/>
      </w:pPr>
      <w:r>
        <w:rPr>
          <w:rFonts w:hint="eastAsia"/>
        </w:rPr>
        <w:t>（二）术语解释及参数说明</w:t>
      </w:r>
    </w:p>
    <w:tbl>
      <w:tblPr>
        <w:tblpPr w:leftFromText="180" w:rightFromText="180" w:vertAnchor="text" w:horzAnchor="page" w:tblpX="1945" w:tblpY="1"/>
        <w:tblW w:w="8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6300"/>
      </w:tblGrid>
      <w:tr w:rsidR="004A1DF5">
        <w:trPr>
          <w:trHeight w:val="315"/>
        </w:trPr>
        <w:tc>
          <w:tcPr>
            <w:tcW w:w="1908" w:type="dxa"/>
          </w:tcPr>
          <w:p w:rsidR="004A1DF5" w:rsidRDefault="004A1DF5">
            <w:pPr>
              <w:rPr>
                <w:sz w:val="21"/>
              </w:rPr>
            </w:pPr>
            <w:r>
              <w:rPr>
                <w:rFonts w:hint="eastAsia"/>
                <w:sz w:val="21"/>
              </w:rPr>
              <w:t>未完成业务</w:t>
            </w:r>
          </w:p>
        </w:tc>
        <w:tc>
          <w:tcPr>
            <w:tcW w:w="6300" w:type="dxa"/>
          </w:tcPr>
          <w:p w:rsidR="004A1DF5" w:rsidRDefault="004A1DF5">
            <w:pPr>
              <w:rPr>
                <w:sz w:val="21"/>
              </w:rPr>
            </w:pPr>
            <w:r>
              <w:rPr>
                <w:rFonts w:hint="eastAsia"/>
                <w:sz w:val="21"/>
              </w:rPr>
              <w:t>一笔已经开始处理但尚未处理完成的异步业务，比如已经办未复核或已复核未授权等。</w:t>
            </w:r>
          </w:p>
        </w:tc>
      </w:tr>
    </w:tbl>
    <w:p w:rsidR="004A1DF5" w:rsidRDefault="004A1DF5">
      <w:pPr>
        <w:pStyle w:val="6"/>
        <w:rPr>
          <w:rFonts w:eastAsia="宋体"/>
          <w:sz w:val="28"/>
        </w:rPr>
      </w:pPr>
      <w:r>
        <w:rPr>
          <w:rFonts w:hint="eastAsia"/>
        </w:rPr>
        <w:t>（三）操作要点</w:t>
      </w:r>
    </w:p>
    <w:p w:rsidR="004A1DF5" w:rsidRDefault="004A1DF5">
      <w:pPr>
        <w:ind w:firstLineChars="200" w:firstLine="480"/>
        <w:rPr>
          <w:rFonts w:ascii="宋体" w:hAnsi="宋体"/>
        </w:rPr>
      </w:pPr>
      <w:r>
        <w:rPr>
          <w:rFonts w:ascii="宋体" w:hAnsi="宋体" w:hint="eastAsia"/>
        </w:rPr>
        <w:t>1、</w:t>
      </w:r>
      <w:r>
        <w:rPr>
          <w:rFonts w:hint="eastAsia"/>
        </w:rPr>
        <w:t>目前系统对委托收款、本票、挂账销账、国际业务中的网点处理业务进</w:t>
      </w:r>
      <w:r>
        <w:rPr>
          <w:rFonts w:hint="eastAsia"/>
        </w:rPr>
        <w:lastRenderedPageBreak/>
        <w:t>行未完成业务检查。</w:t>
      </w:r>
    </w:p>
    <w:p w:rsidR="004A1DF5" w:rsidRDefault="004A1DF5">
      <w:pPr>
        <w:ind w:firstLineChars="200" w:firstLine="480"/>
        <w:rPr>
          <w:rFonts w:ascii="宋体" w:hAnsi="宋体"/>
        </w:rPr>
      </w:pPr>
      <w:r>
        <w:rPr>
          <w:rFonts w:ascii="宋体" w:hAnsi="宋体" w:hint="eastAsia"/>
        </w:rPr>
        <w:t>2、系统对业务的最后一手处理柜员进行本项检查。例如，经办柜员经办后，虽然业务需要复核柜员进行复核，但</w:t>
      </w:r>
      <w:r>
        <w:rPr>
          <w:rFonts w:hint="eastAsia"/>
        </w:rPr>
        <w:t>未完成业务是统计在经办柜员身上</w:t>
      </w:r>
      <w:r>
        <w:rPr>
          <w:rFonts w:ascii="宋体" w:hAnsi="宋体" w:hint="eastAsia"/>
        </w:rPr>
        <w:t>；复核柜员执行了退回经办操作，虽然此时业务的处理权在经办柜员，但</w:t>
      </w:r>
      <w:r>
        <w:rPr>
          <w:rFonts w:hint="eastAsia"/>
        </w:rPr>
        <w:t>未完成业务是统计在复核柜员身上</w:t>
      </w:r>
      <w:r>
        <w:rPr>
          <w:rFonts w:ascii="宋体" w:hAnsi="宋体" w:hint="eastAsia"/>
        </w:rPr>
        <w:t>。</w:t>
      </w:r>
    </w:p>
    <w:p w:rsidR="004A1DF5" w:rsidRDefault="004A1DF5">
      <w:pPr>
        <w:ind w:firstLineChars="200" w:firstLine="480"/>
        <w:rPr>
          <w:rFonts w:ascii="宋体" w:hAnsi="宋体"/>
        </w:rPr>
      </w:pPr>
      <w:r>
        <w:rPr>
          <w:rFonts w:ascii="宋体" w:hAnsi="宋体" w:hint="eastAsia"/>
        </w:rPr>
        <w:t>3、目前系统设置大部分业务必须当天完成，除了委托收款发出登记业务要求次日完成、</w:t>
      </w:r>
      <w:r>
        <w:rPr>
          <w:rFonts w:hint="eastAsia"/>
        </w:rPr>
        <w:t>国际业务的网点处理部分要求</w:t>
      </w:r>
      <w:r>
        <w:rPr>
          <w:rFonts w:hint="eastAsia"/>
        </w:rPr>
        <w:t>3</w:t>
      </w:r>
      <w:r>
        <w:rPr>
          <w:rFonts w:hint="eastAsia"/>
        </w:rPr>
        <w:t>天内完成。具体要求见下表：</w:t>
      </w:r>
    </w:p>
    <w:tbl>
      <w:tblPr>
        <w:tblW w:w="6647" w:type="dxa"/>
        <w:tblInd w:w="738" w:type="dxa"/>
        <w:tblCellMar>
          <w:left w:w="0" w:type="dxa"/>
          <w:right w:w="0" w:type="dxa"/>
        </w:tblCellMar>
        <w:tblLook w:val="0000"/>
      </w:tblPr>
      <w:tblGrid>
        <w:gridCol w:w="1787"/>
        <w:gridCol w:w="3055"/>
        <w:gridCol w:w="1805"/>
      </w:tblGrid>
      <w:tr w:rsidR="004A1DF5">
        <w:trPr>
          <w:trHeight w:val="240"/>
        </w:trPr>
        <w:tc>
          <w:tcPr>
            <w:tcW w:w="1787"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jc w:val="center"/>
              <w:rPr>
                <w:rFonts w:ascii="宋体" w:hAnsi="宋体"/>
                <w:b/>
                <w:bCs/>
                <w:sz w:val="21"/>
                <w:szCs w:val="20"/>
              </w:rPr>
            </w:pPr>
            <w:r>
              <w:rPr>
                <w:rFonts w:ascii="宋体" w:hAnsi="宋体" w:hint="eastAsia"/>
                <w:b/>
                <w:bCs/>
                <w:sz w:val="21"/>
                <w:szCs w:val="20"/>
              </w:rPr>
              <w:t>业务代码</w:t>
            </w:r>
          </w:p>
        </w:tc>
        <w:tc>
          <w:tcPr>
            <w:tcW w:w="3055"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jc w:val="center"/>
              <w:rPr>
                <w:rFonts w:ascii="宋体" w:hAnsi="宋体"/>
                <w:b/>
                <w:bCs/>
                <w:sz w:val="21"/>
                <w:szCs w:val="20"/>
              </w:rPr>
            </w:pPr>
            <w:r>
              <w:rPr>
                <w:rFonts w:ascii="宋体" w:hAnsi="宋体" w:hint="eastAsia"/>
                <w:b/>
                <w:bCs/>
                <w:sz w:val="21"/>
                <w:szCs w:val="20"/>
              </w:rPr>
              <w:t>业务名称</w:t>
            </w:r>
          </w:p>
        </w:tc>
        <w:tc>
          <w:tcPr>
            <w:tcW w:w="1805"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jc w:val="center"/>
              <w:rPr>
                <w:rFonts w:ascii="宋体" w:hAnsi="宋体"/>
                <w:b/>
                <w:bCs/>
                <w:sz w:val="21"/>
                <w:szCs w:val="20"/>
              </w:rPr>
            </w:pPr>
            <w:r>
              <w:rPr>
                <w:rFonts w:ascii="宋体" w:hAnsi="宋体" w:hint="eastAsia"/>
                <w:b/>
                <w:bCs/>
                <w:sz w:val="21"/>
                <w:szCs w:val="20"/>
              </w:rPr>
              <w:t>允许延迟天数</w:t>
            </w:r>
          </w:p>
        </w:tc>
      </w:tr>
      <w:tr w:rsidR="004A1DF5">
        <w:trPr>
          <w:trHeight w:val="240"/>
        </w:trPr>
        <w:tc>
          <w:tcPr>
            <w:tcW w:w="1787"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hint="eastAsia"/>
                <w:sz w:val="21"/>
                <w:szCs w:val="20"/>
              </w:rPr>
              <w:t>5701～5707</w:t>
            </w:r>
          </w:p>
        </w:tc>
        <w:tc>
          <w:tcPr>
            <w:tcW w:w="3055"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ind w:firstLineChars="100" w:firstLine="210"/>
              <w:rPr>
                <w:rFonts w:ascii="宋体" w:hAnsi="宋体" w:cs="Arial Unicode MS"/>
                <w:sz w:val="21"/>
                <w:szCs w:val="20"/>
              </w:rPr>
            </w:pPr>
            <w:r>
              <w:rPr>
                <w:rFonts w:ascii="宋体" w:hAnsi="宋体" w:hint="eastAsia"/>
                <w:sz w:val="21"/>
                <w:szCs w:val="20"/>
              </w:rPr>
              <w:t>委托收款发出登记</w:t>
            </w:r>
          </w:p>
        </w:tc>
        <w:tc>
          <w:tcPr>
            <w:tcW w:w="1805" w:type="dxa"/>
            <w:tcBorders>
              <w:top w:val="single" w:sz="4" w:space="0" w:color="auto"/>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hint="eastAsia"/>
                <w:sz w:val="21"/>
                <w:szCs w:val="20"/>
              </w:rPr>
              <w:t>1</w:t>
            </w:r>
          </w:p>
        </w:tc>
      </w:tr>
      <w:tr w:rsidR="004A1DF5">
        <w:trPr>
          <w:trHeight w:val="255"/>
        </w:trPr>
        <w:tc>
          <w:tcPr>
            <w:tcW w:w="1787"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sz w:val="21"/>
                <w:szCs w:val="20"/>
              </w:rPr>
              <w:t>7549</w:t>
            </w:r>
          </w:p>
        </w:tc>
        <w:tc>
          <w:tcPr>
            <w:tcW w:w="3055" w:type="dxa"/>
            <w:tcBorders>
              <w:top w:val="nil"/>
              <w:left w:val="single" w:sz="4" w:space="0" w:color="auto"/>
              <w:bottom w:val="single" w:sz="4" w:space="0" w:color="auto"/>
              <w:right w:val="single" w:sz="4" w:space="0" w:color="auto"/>
            </w:tcBorders>
          </w:tcPr>
          <w:p w:rsidR="004A1DF5" w:rsidRDefault="004A1DF5">
            <w:pPr>
              <w:spacing w:line="240" w:lineRule="auto"/>
              <w:ind w:firstLineChars="100" w:firstLine="210"/>
              <w:rPr>
                <w:rFonts w:ascii="宋体" w:hAnsi="宋体"/>
                <w:sz w:val="21"/>
                <w:szCs w:val="20"/>
              </w:rPr>
            </w:pPr>
            <w:r>
              <w:rPr>
                <w:rFonts w:ascii="宋体" w:hAnsi="宋体" w:hint="eastAsia"/>
                <w:sz w:val="21"/>
                <w:szCs w:val="20"/>
              </w:rPr>
              <w:t>进口来单备付／还贴现</w:t>
            </w:r>
          </w:p>
        </w:tc>
        <w:tc>
          <w:tcPr>
            <w:tcW w:w="1805"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hint="eastAsia"/>
                <w:sz w:val="21"/>
                <w:szCs w:val="20"/>
              </w:rPr>
              <w:t>2</w:t>
            </w:r>
          </w:p>
        </w:tc>
      </w:tr>
      <w:tr w:rsidR="004A1DF5">
        <w:trPr>
          <w:trHeight w:val="255"/>
        </w:trPr>
        <w:tc>
          <w:tcPr>
            <w:tcW w:w="1787"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sz w:val="21"/>
                <w:szCs w:val="20"/>
              </w:rPr>
              <w:t>7551</w:t>
            </w:r>
          </w:p>
        </w:tc>
        <w:tc>
          <w:tcPr>
            <w:tcW w:w="3055" w:type="dxa"/>
            <w:tcBorders>
              <w:top w:val="nil"/>
              <w:left w:val="single" w:sz="4" w:space="0" w:color="auto"/>
              <w:bottom w:val="single" w:sz="4" w:space="0" w:color="auto"/>
              <w:right w:val="single" w:sz="4" w:space="0" w:color="auto"/>
            </w:tcBorders>
          </w:tcPr>
          <w:p w:rsidR="004A1DF5" w:rsidRDefault="004A1DF5">
            <w:pPr>
              <w:spacing w:line="240" w:lineRule="auto"/>
              <w:ind w:firstLineChars="100" w:firstLine="210"/>
              <w:rPr>
                <w:rFonts w:ascii="宋体" w:hAnsi="宋体"/>
                <w:sz w:val="21"/>
                <w:szCs w:val="20"/>
              </w:rPr>
            </w:pPr>
            <w:r>
              <w:rPr>
                <w:rFonts w:ascii="宋体" w:hAnsi="宋体" w:hint="eastAsia"/>
                <w:sz w:val="21"/>
                <w:szCs w:val="20"/>
              </w:rPr>
              <w:t>进口来单撤销备付</w:t>
            </w:r>
          </w:p>
        </w:tc>
        <w:tc>
          <w:tcPr>
            <w:tcW w:w="1805"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hint="eastAsia"/>
                <w:sz w:val="21"/>
                <w:szCs w:val="20"/>
              </w:rPr>
              <w:t>2</w:t>
            </w:r>
          </w:p>
        </w:tc>
      </w:tr>
      <w:tr w:rsidR="004A1DF5">
        <w:trPr>
          <w:trHeight w:val="255"/>
        </w:trPr>
        <w:tc>
          <w:tcPr>
            <w:tcW w:w="1787"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sz w:val="21"/>
                <w:szCs w:val="20"/>
              </w:rPr>
              <w:t>7585</w:t>
            </w:r>
          </w:p>
        </w:tc>
        <w:tc>
          <w:tcPr>
            <w:tcW w:w="3055" w:type="dxa"/>
            <w:tcBorders>
              <w:top w:val="nil"/>
              <w:left w:val="single" w:sz="4" w:space="0" w:color="auto"/>
              <w:bottom w:val="single" w:sz="4" w:space="0" w:color="auto"/>
              <w:right w:val="single" w:sz="4" w:space="0" w:color="auto"/>
            </w:tcBorders>
          </w:tcPr>
          <w:p w:rsidR="004A1DF5" w:rsidRDefault="004A1DF5">
            <w:pPr>
              <w:spacing w:line="240" w:lineRule="auto"/>
              <w:ind w:firstLineChars="100" w:firstLine="210"/>
              <w:rPr>
                <w:rFonts w:ascii="宋体" w:hAnsi="宋体"/>
                <w:sz w:val="21"/>
                <w:szCs w:val="20"/>
              </w:rPr>
            </w:pPr>
            <w:r>
              <w:rPr>
                <w:rFonts w:ascii="宋体" w:hAnsi="宋体" w:hint="eastAsia"/>
                <w:sz w:val="21"/>
                <w:szCs w:val="20"/>
              </w:rPr>
              <w:t>进口代收备付</w:t>
            </w:r>
          </w:p>
        </w:tc>
        <w:tc>
          <w:tcPr>
            <w:tcW w:w="1805"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hint="eastAsia"/>
                <w:sz w:val="21"/>
                <w:szCs w:val="20"/>
              </w:rPr>
              <w:t>2</w:t>
            </w:r>
          </w:p>
        </w:tc>
      </w:tr>
      <w:tr w:rsidR="004A1DF5">
        <w:trPr>
          <w:trHeight w:val="255"/>
        </w:trPr>
        <w:tc>
          <w:tcPr>
            <w:tcW w:w="1787"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sz w:val="21"/>
                <w:szCs w:val="20"/>
              </w:rPr>
              <w:t>7586</w:t>
            </w:r>
          </w:p>
        </w:tc>
        <w:tc>
          <w:tcPr>
            <w:tcW w:w="3055" w:type="dxa"/>
            <w:tcBorders>
              <w:top w:val="nil"/>
              <w:left w:val="single" w:sz="4" w:space="0" w:color="auto"/>
              <w:bottom w:val="single" w:sz="4" w:space="0" w:color="auto"/>
              <w:right w:val="single" w:sz="4" w:space="0" w:color="auto"/>
            </w:tcBorders>
          </w:tcPr>
          <w:p w:rsidR="004A1DF5" w:rsidRDefault="004A1DF5">
            <w:pPr>
              <w:spacing w:line="240" w:lineRule="auto"/>
              <w:ind w:firstLineChars="100" w:firstLine="210"/>
              <w:rPr>
                <w:rFonts w:ascii="宋体" w:hAnsi="宋体"/>
                <w:sz w:val="21"/>
                <w:szCs w:val="20"/>
              </w:rPr>
            </w:pPr>
            <w:r>
              <w:rPr>
                <w:rFonts w:ascii="宋体" w:hAnsi="宋体" w:hint="eastAsia"/>
                <w:sz w:val="21"/>
                <w:szCs w:val="20"/>
              </w:rPr>
              <w:t>进口代收撤销备付</w:t>
            </w:r>
          </w:p>
        </w:tc>
        <w:tc>
          <w:tcPr>
            <w:tcW w:w="1805"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hint="eastAsia"/>
                <w:sz w:val="21"/>
                <w:szCs w:val="20"/>
              </w:rPr>
              <w:t>2</w:t>
            </w:r>
          </w:p>
        </w:tc>
      </w:tr>
      <w:tr w:rsidR="004A1DF5">
        <w:trPr>
          <w:trHeight w:val="255"/>
        </w:trPr>
        <w:tc>
          <w:tcPr>
            <w:tcW w:w="1787"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sz w:val="21"/>
                <w:szCs w:val="20"/>
              </w:rPr>
              <w:t>7742</w:t>
            </w:r>
          </w:p>
        </w:tc>
        <w:tc>
          <w:tcPr>
            <w:tcW w:w="3055" w:type="dxa"/>
            <w:tcBorders>
              <w:top w:val="nil"/>
              <w:left w:val="single" w:sz="4" w:space="0" w:color="auto"/>
              <w:bottom w:val="single" w:sz="4" w:space="0" w:color="auto"/>
              <w:right w:val="single" w:sz="4" w:space="0" w:color="auto"/>
            </w:tcBorders>
          </w:tcPr>
          <w:p w:rsidR="004A1DF5" w:rsidRDefault="004A1DF5">
            <w:pPr>
              <w:spacing w:line="240" w:lineRule="auto"/>
              <w:ind w:firstLineChars="100" w:firstLine="210"/>
              <w:rPr>
                <w:rFonts w:ascii="宋体" w:hAnsi="宋体"/>
                <w:sz w:val="21"/>
                <w:szCs w:val="20"/>
              </w:rPr>
            </w:pPr>
            <w:r>
              <w:rPr>
                <w:rFonts w:ascii="宋体" w:hAnsi="宋体" w:hint="eastAsia"/>
                <w:sz w:val="21"/>
                <w:szCs w:val="20"/>
              </w:rPr>
              <w:t>汇出汇款补充信息录入</w:t>
            </w:r>
          </w:p>
        </w:tc>
        <w:tc>
          <w:tcPr>
            <w:tcW w:w="1805"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hint="eastAsia"/>
                <w:sz w:val="21"/>
                <w:szCs w:val="20"/>
              </w:rPr>
              <w:t>2</w:t>
            </w:r>
          </w:p>
        </w:tc>
      </w:tr>
      <w:tr w:rsidR="004A1DF5">
        <w:trPr>
          <w:trHeight w:val="255"/>
        </w:trPr>
        <w:tc>
          <w:tcPr>
            <w:tcW w:w="1787"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sz w:val="21"/>
                <w:szCs w:val="20"/>
              </w:rPr>
              <w:t>7743</w:t>
            </w:r>
          </w:p>
        </w:tc>
        <w:tc>
          <w:tcPr>
            <w:tcW w:w="3055" w:type="dxa"/>
            <w:tcBorders>
              <w:top w:val="nil"/>
              <w:left w:val="single" w:sz="4" w:space="0" w:color="auto"/>
              <w:bottom w:val="single" w:sz="4" w:space="0" w:color="auto"/>
              <w:right w:val="single" w:sz="4" w:space="0" w:color="auto"/>
            </w:tcBorders>
          </w:tcPr>
          <w:p w:rsidR="004A1DF5" w:rsidRDefault="004A1DF5">
            <w:pPr>
              <w:spacing w:line="240" w:lineRule="auto"/>
              <w:ind w:firstLineChars="100" w:firstLine="210"/>
              <w:rPr>
                <w:rFonts w:ascii="宋体" w:hAnsi="宋体"/>
                <w:sz w:val="21"/>
                <w:szCs w:val="20"/>
              </w:rPr>
            </w:pPr>
            <w:r>
              <w:rPr>
                <w:rFonts w:ascii="宋体" w:hAnsi="宋体" w:hint="eastAsia"/>
                <w:sz w:val="21"/>
                <w:szCs w:val="20"/>
              </w:rPr>
              <w:t>汇出汇款接单登记（异步）</w:t>
            </w:r>
          </w:p>
        </w:tc>
        <w:tc>
          <w:tcPr>
            <w:tcW w:w="1805"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hint="eastAsia"/>
                <w:sz w:val="21"/>
                <w:szCs w:val="20"/>
              </w:rPr>
              <w:t>2</w:t>
            </w:r>
          </w:p>
        </w:tc>
      </w:tr>
      <w:tr w:rsidR="004A1DF5">
        <w:trPr>
          <w:trHeight w:val="255"/>
        </w:trPr>
        <w:tc>
          <w:tcPr>
            <w:tcW w:w="1787"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sz w:val="21"/>
                <w:szCs w:val="20"/>
              </w:rPr>
              <w:t>7744</w:t>
            </w:r>
          </w:p>
        </w:tc>
        <w:tc>
          <w:tcPr>
            <w:tcW w:w="3055" w:type="dxa"/>
            <w:tcBorders>
              <w:top w:val="nil"/>
              <w:left w:val="single" w:sz="4" w:space="0" w:color="auto"/>
              <w:bottom w:val="single" w:sz="4" w:space="0" w:color="auto"/>
              <w:right w:val="single" w:sz="4" w:space="0" w:color="auto"/>
            </w:tcBorders>
          </w:tcPr>
          <w:p w:rsidR="004A1DF5" w:rsidRDefault="004A1DF5">
            <w:pPr>
              <w:spacing w:line="240" w:lineRule="auto"/>
              <w:ind w:firstLineChars="100" w:firstLine="210"/>
              <w:rPr>
                <w:rFonts w:ascii="宋体" w:hAnsi="宋体"/>
                <w:sz w:val="21"/>
                <w:szCs w:val="20"/>
              </w:rPr>
            </w:pPr>
            <w:r>
              <w:rPr>
                <w:rFonts w:ascii="宋体" w:hAnsi="宋体" w:hint="eastAsia"/>
                <w:sz w:val="21"/>
                <w:szCs w:val="20"/>
              </w:rPr>
              <w:t>汇出汇款接单登记撤销</w:t>
            </w:r>
          </w:p>
        </w:tc>
        <w:tc>
          <w:tcPr>
            <w:tcW w:w="1805"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hint="eastAsia"/>
                <w:sz w:val="21"/>
                <w:szCs w:val="20"/>
              </w:rPr>
              <w:t>2</w:t>
            </w:r>
          </w:p>
        </w:tc>
      </w:tr>
      <w:tr w:rsidR="004A1DF5">
        <w:trPr>
          <w:trHeight w:val="255"/>
        </w:trPr>
        <w:tc>
          <w:tcPr>
            <w:tcW w:w="1787"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sz w:val="21"/>
                <w:szCs w:val="20"/>
              </w:rPr>
              <w:t>7745</w:t>
            </w:r>
          </w:p>
        </w:tc>
        <w:tc>
          <w:tcPr>
            <w:tcW w:w="3055" w:type="dxa"/>
            <w:tcBorders>
              <w:top w:val="nil"/>
              <w:left w:val="single" w:sz="4" w:space="0" w:color="auto"/>
              <w:bottom w:val="single" w:sz="4" w:space="0" w:color="auto"/>
              <w:right w:val="single" w:sz="4" w:space="0" w:color="auto"/>
            </w:tcBorders>
            <w:noWrap/>
          </w:tcPr>
          <w:p w:rsidR="004A1DF5" w:rsidRDefault="004A1DF5">
            <w:pPr>
              <w:spacing w:line="240" w:lineRule="auto"/>
              <w:ind w:firstLineChars="100" w:firstLine="210"/>
              <w:rPr>
                <w:rFonts w:ascii="宋体" w:hAnsi="宋体" w:cs="Arial Unicode MS"/>
                <w:sz w:val="21"/>
                <w:szCs w:val="20"/>
              </w:rPr>
            </w:pPr>
            <w:r>
              <w:rPr>
                <w:rFonts w:ascii="宋体" w:hAnsi="宋体" w:hint="eastAsia"/>
                <w:sz w:val="21"/>
                <w:szCs w:val="20"/>
              </w:rPr>
              <w:t>汇出汇款修改（网点）</w:t>
            </w:r>
          </w:p>
        </w:tc>
        <w:tc>
          <w:tcPr>
            <w:tcW w:w="1805" w:type="dxa"/>
            <w:tcBorders>
              <w:top w:val="nil"/>
              <w:left w:val="single" w:sz="4" w:space="0" w:color="auto"/>
              <w:bottom w:val="single" w:sz="4" w:space="0" w:color="auto"/>
              <w:right w:val="single" w:sz="4" w:space="0" w:color="auto"/>
            </w:tcBorders>
          </w:tcPr>
          <w:p w:rsidR="004A1DF5" w:rsidRDefault="004A1DF5">
            <w:pPr>
              <w:spacing w:line="240" w:lineRule="auto"/>
              <w:jc w:val="center"/>
              <w:rPr>
                <w:rFonts w:ascii="宋体" w:hAnsi="宋体"/>
                <w:sz w:val="21"/>
                <w:szCs w:val="20"/>
              </w:rPr>
            </w:pPr>
            <w:r>
              <w:rPr>
                <w:rFonts w:ascii="宋体" w:hAnsi="宋体" w:hint="eastAsia"/>
                <w:sz w:val="21"/>
                <w:szCs w:val="20"/>
              </w:rPr>
              <w:t>2</w:t>
            </w:r>
          </w:p>
        </w:tc>
      </w:tr>
    </w:tbl>
    <w:p w:rsidR="004A1DF5" w:rsidRDefault="004A1DF5">
      <w:pPr>
        <w:ind w:firstLineChars="200" w:firstLine="480"/>
        <w:rPr>
          <w:rFonts w:ascii="宋体" w:hAnsi="宋体"/>
        </w:rPr>
      </w:pPr>
      <w:r>
        <w:rPr>
          <w:rFonts w:ascii="宋体" w:hAnsi="宋体" w:hint="eastAsia"/>
        </w:rPr>
        <w:t>4、系统在计算延迟天数时会扣除节假日（按法定工作日历）。</w:t>
      </w:r>
    </w:p>
    <w:p w:rsidR="004A1DF5" w:rsidRDefault="004A1DF5" w:rsidP="0004090F">
      <w:pPr>
        <w:pStyle w:val="6"/>
      </w:pPr>
      <w:r>
        <w:rPr>
          <w:rFonts w:hint="eastAsia"/>
        </w:rPr>
        <w:t>（四）操作步骤</w:t>
      </w:r>
    </w:p>
    <w:p w:rsidR="004A1DF5" w:rsidRDefault="004A1DF5">
      <w:pPr>
        <w:ind w:firstLineChars="200" w:firstLine="480"/>
        <w:rPr>
          <w:rFonts w:ascii="宋体" w:hAnsi="宋体"/>
        </w:rPr>
      </w:pPr>
      <w:r>
        <w:rPr>
          <w:rFonts w:ascii="宋体" w:hAnsi="宋体" w:hint="eastAsia"/>
        </w:rPr>
        <w:t>1、</w:t>
      </w:r>
      <w:r>
        <w:rPr>
          <w:rFonts w:hint="eastAsia"/>
        </w:rPr>
        <w:t>柜员选择系统导航－公共管理－柜员日结－未完成业务查询，或者输入业务代码</w:t>
      </w:r>
      <w:r>
        <w:rPr>
          <w:rFonts w:hint="eastAsia"/>
        </w:rPr>
        <w:t>9002</w:t>
      </w:r>
      <w:r>
        <w:rPr>
          <w:rFonts w:hint="eastAsia"/>
        </w:rPr>
        <w:t>，进入未完成业务查询界面。</w:t>
      </w:r>
    </w:p>
    <w:p w:rsidR="004A1DF5" w:rsidRDefault="004A1DF5">
      <w:pPr>
        <w:ind w:firstLineChars="200" w:firstLine="480"/>
      </w:pPr>
      <w:r>
        <w:rPr>
          <w:rFonts w:ascii="宋体" w:hAnsi="宋体" w:hint="eastAsia"/>
        </w:rPr>
        <w:t>2、系统自动显示</w:t>
      </w:r>
      <w:r>
        <w:rPr>
          <w:rFonts w:hint="eastAsia"/>
        </w:rPr>
        <w:t>未完成的业务列表，其中当天必须处理完成的业务显示为红色。</w:t>
      </w:r>
    </w:p>
    <w:p w:rsidR="004A1DF5" w:rsidRDefault="004A1DF5">
      <w:pPr>
        <w:ind w:firstLineChars="200" w:firstLine="480"/>
        <w:rPr>
          <w:rFonts w:ascii="宋体" w:hAnsi="宋体"/>
        </w:rPr>
      </w:pPr>
      <w:r>
        <w:rPr>
          <w:rFonts w:hint="eastAsia"/>
        </w:rPr>
        <w:t>3</w:t>
      </w:r>
      <w:r>
        <w:rPr>
          <w:rFonts w:hint="eastAsia"/>
        </w:rPr>
        <w:t>、在列表框中选</w:t>
      </w:r>
      <w:r>
        <w:rPr>
          <w:rFonts w:ascii="宋体" w:hAnsi="宋体" w:hint="eastAsia"/>
        </w:rPr>
        <w:t>中一条记录，选择“明细6”按钮，或双击一条记录，系统显示该笔业务的明细信息。</w:t>
      </w:r>
    </w:p>
    <w:p w:rsidR="004A1DF5" w:rsidRDefault="004A1DF5" w:rsidP="0004090F">
      <w:pPr>
        <w:pStyle w:val="5"/>
      </w:pPr>
      <w:r>
        <w:rPr>
          <w:rFonts w:hint="eastAsia"/>
        </w:rPr>
        <w:t>三、柜员日结（业务代码</w:t>
      </w:r>
      <w:r>
        <w:rPr>
          <w:rFonts w:hint="eastAsia"/>
        </w:rPr>
        <w:t>9011</w:t>
      </w:r>
      <w:r>
        <w:rPr>
          <w:rFonts w:hint="eastAsia"/>
        </w:rPr>
        <w:t>）</w:t>
      </w:r>
    </w:p>
    <w:p w:rsidR="004A1DF5" w:rsidRDefault="004A1DF5">
      <w:pPr>
        <w:pStyle w:val="6"/>
        <w:numPr>
          <w:ilvl w:val="0"/>
          <w:numId w:val="236"/>
        </w:numPr>
      </w:pPr>
      <w:r>
        <w:rPr>
          <w:rFonts w:hint="eastAsia"/>
        </w:rPr>
        <w:t>功能介绍</w:t>
      </w:r>
    </w:p>
    <w:p w:rsidR="004A1DF5" w:rsidRDefault="004A1DF5">
      <w:pPr>
        <w:ind w:firstLineChars="200" w:firstLine="480"/>
      </w:pPr>
      <w:r>
        <w:rPr>
          <w:rFonts w:hint="eastAsia"/>
        </w:rPr>
        <w:t>柜员完成一天的工作以后，通过本功能进行柜员日结，对当天的业务处理进行检查，包括：</w:t>
      </w:r>
      <w:r>
        <w:rPr>
          <w:rFonts w:hint="eastAsia"/>
        </w:rPr>
        <w:t>A.</w:t>
      </w:r>
      <w:r>
        <w:rPr>
          <w:rFonts w:hint="eastAsia"/>
        </w:rPr>
        <w:t>结束本柜员的部分职能业务；</w:t>
      </w:r>
      <w:r>
        <w:rPr>
          <w:rFonts w:hint="eastAsia"/>
        </w:rPr>
        <w:t>B.</w:t>
      </w:r>
      <w:r>
        <w:rPr>
          <w:rFonts w:hint="eastAsia"/>
        </w:rPr>
        <w:t>进行相关检查；</w:t>
      </w:r>
      <w:r>
        <w:rPr>
          <w:rFonts w:hint="eastAsia"/>
        </w:rPr>
        <w:t>C.</w:t>
      </w:r>
      <w:r>
        <w:rPr>
          <w:rFonts w:hint="eastAsia"/>
        </w:rPr>
        <w:t>对柜员的现金尾箱、凭证箱进行核对；</w:t>
      </w:r>
      <w:r>
        <w:rPr>
          <w:rFonts w:hint="eastAsia"/>
        </w:rPr>
        <w:t>D.</w:t>
      </w:r>
      <w:r>
        <w:rPr>
          <w:rFonts w:hint="eastAsia"/>
        </w:rPr>
        <w:t>对本柜员留存的当日单据进行核对；</w:t>
      </w:r>
      <w:r>
        <w:rPr>
          <w:rFonts w:hint="eastAsia"/>
        </w:rPr>
        <w:t>E.</w:t>
      </w:r>
      <w:r>
        <w:rPr>
          <w:rFonts w:hint="eastAsia"/>
        </w:rPr>
        <w:t>关闭柜员。</w:t>
      </w:r>
    </w:p>
    <w:p w:rsidR="004A1DF5" w:rsidRDefault="004A1DF5">
      <w:pPr>
        <w:pStyle w:val="6"/>
        <w:numPr>
          <w:ilvl w:val="0"/>
          <w:numId w:val="236"/>
        </w:numPr>
      </w:pPr>
      <w:r>
        <w:rPr>
          <w:rFonts w:hint="eastAsia"/>
        </w:rPr>
        <w:lastRenderedPageBreak/>
        <w:t>风险提示</w:t>
      </w:r>
    </w:p>
    <w:p w:rsidR="004A1DF5" w:rsidRDefault="004A1DF5">
      <w:pPr>
        <w:ind w:firstLineChars="200" w:firstLine="480"/>
      </w:pPr>
      <w:r>
        <w:rPr>
          <w:rFonts w:hint="eastAsia"/>
        </w:rPr>
        <w:t>柜员应确保当天</w:t>
      </w:r>
      <w:r>
        <w:rPr>
          <w:rFonts w:ascii="宋体" w:hAnsi="宋体" w:hint="eastAsia"/>
        </w:rPr>
        <w:t>所有</w:t>
      </w:r>
      <w:r>
        <w:rPr>
          <w:rFonts w:hint="eastAsia"/>
        </w:rPr>
        <w:t>日常业务均已办理完成且检查均正确后才能进行柜员日结操作，一旦进行本操作，则不再允许办理日常业务（</w:t>
      </w:r>
      <w:r>
        <w:rPr>
          <w:rFonts w:ascii="宋体" w:hAnsi="宋体" w:hint="eastAsia"/>
        </w:rPr>
        <w:t>查询类、打印类、参数管理类及日初日结类业务除外）</w:t>
      </w:r>
      <w:r>
        <w:rPr>
          <w:rFonts w:hint="eastAsia"/>
        </w:rPr>
        <w:t>。</w:t>
      </w:r>
    </w:p>
    <w:p w:rsidR="004A1DF5" w:rsidRDefault="004A1DF5">
      <w:pPr>
        <w:pStyle w:val="6"/>
        <w:numPr>
          <w:ilvl w:val="0"/>
          <w:numId w:val="236"/>
        </w:numPr>
      </w:pPr>
      <w:r>
        <w:rPr>
          <w:rFonts w:hint="eastAsia"/>
        </w:rPr>
        <w:t>界面</w:t>
      </w:r>
    </w:p>
    <w:p w:rsidR="004A1DF5" w:rsidRDefault="0004090F">
      <w:pPr>
        <w:jc w:val="center"/>
      </w:pPr>
      <w:r>
        <w:rPr>
          <w:noProof/>
        </w:rPr>
        <w:drawing>
          <wp:inline distT="0" distB="0" distL="0" distR="0">
            <wp:extent cx="5267325" cy="2286000"/>
            <wp:effectExtent l="19050" t="0" r="952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610"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图3.4</w:t>
      </w:r>
    </w:p>
    <w:p w:rsidR="004A1DF5" w:rsidRDefault="0004090F">
      <w:pPr>
        <w:jc w:val="center"/>
      </w:pPr>
      <w:r>
        <w:rPr>
          <w:noProof/>
        </w:rPr>
        <w:drawing>
          <wp:inline distT="0" distB="0" distL="0" distR="0">
            <wp:extent cx="5267325" cy="2505075"/>
            <wp:effectExtent l="19050" t="0" r="9525"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611" cstate="print"/>
                    <a:srcRect/>
                    <a:stretch>
                      <a:fillRect/>
                    </a:stretch>
                  </pic:blipFill>
                  <pic:spPr bwMode="auto">
                    <a:xfrm>
                      <a:off x="0" y="0"/>
                      <a:ext cx="5267325" cy="2505075"/>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hint="eastAsia"/>
        </w:rPr>
        <w:t>图</w:t>
      </w:r>
      <w:r>
        <w:rPr>
          <w:rFonts w:hint="eastAsia"/>
        </w:rPr>
        <w:t>3.5</w:t>
      </w:r>
    </w:p>
    <w:p w:rsidR="004A1DF5" w:rsidRDefault="004A1DF5">
      <w:pPr>
        <w:pStyle w:val="6"/>
        <w:numPr>
          <w:ilvl w:val="0"/>
          <w:numId w:val="236"/>
        </w:numPr>
      </w:pPr>
      <w:r>
        <w:rPr>
          <w:rFonts w:hint="eastAsia"/>
        </w:rPr>
        <w:t>操作要点</w:t>
      </w:r>
    </w:p>
    <w:p w:rsidR="004A1DF5" w:rsidRDefault="004A1DF5" w:rsidP="00C85378">
      <w:pPr>
        <w:numPr>
          <w:ilvl w:val="0"/>
          <w:numId w:val="237"/>
        </w:numPr>
        <w:tabs>
          <w:tab w:val="clear" w:pos="360"/>
          <w:tab w:val="left" w:pos="900"/>
        </w:tabs>
        <w:ind w:left="896" w:hanging="357"/>
      </w:pPr>
      <w:r>
        <w:rPr>
          <w:rFonts w:ascii="宋体" w:hAnsi="宋体" w:hint="eastAsia"/>
        </w:rPr>
        <w:t>需要做柜员日结的柜员是指柜员属性中的柜员日结控制标志为“YES需要日结”且运行状态为“Y允许运行”。如果当天没有被主管点名，则柜员运行状态为“K日结封锁”，此时柜员无需做日结。</w:t>
      </w:r>
    </w:p>
    <w:p w:rsidR="004A1DF5" w:rsidRDefault="004A1DF5" w:rsidP="00C85378">
      <w:pPr>
        <w:numPr>
          <w:ilvl w:val="0"/>
          <w:numId w:val="237"/>
        </w:numPr>
        <w:tabs>
          <w:tab w:val="clear" w:pos="360"/>
          <w:tab w:val="left" w:pos="900"/>
        </w:tabs>
        <w:ind w:left="896" w:hanging="357"/>
      </w:pPr>
      <w:r>
        <w:rPr>
          <w:rFonts w:hint="eastAsia"/>
        </w:rPr>
        <w:t>柜员只有在柜员日结通过后才能下班。</w:t>
      </w:r>
    </w:p>
    <w:p w:rsidR="004A1DF5" w:rsidRDefault="004A1DF5" w:rsidP="00C85378">
      <w:pPr>
        <w:numPr>
          <w:ilvl w:val="0"/>
          <w:numId w:val="237"/>
        </w:numPr>
        <w:tabs>
          <w:tab w:val="clear" w:pos="360"/>
          <w:tab w:val="left" w:pos="900"/>
        </w:tabs>
        <w:ind w:left="896" w:hanging="357"/>
      </w:pPr>
      <w:r>
        <w:rPr>
          <w:rFonts w:hint="eastAsia"/>
        </w:rPr>
        <w:lastRenderedPageBreak/>
        <w:t>如果在柜员日结过程中发现有检查未通过的步骤，可以选择“自行解锁</w:t>
      </w:r>
      <w:r>
        <w:rPr>
          <w:rFonts w:hint="eastAsia"/>
        </w:rPr>
        <w:t>10</w:t>
      </w:r>
      <w:r>
        <w:rPr>
          <w:rFonts w:hint="eastAsia"/>
        </w:rPr>
        <w:t>”按钮解除柜员的封锁状态，该功能只能在柜员日结过程中（执行了第一个步骤，未执行最后一步）使用，每日只能使用</w:t>
      </w:r>
      <w:r>
        <w:rPr>
          <w:rFonts w:hint="eastAsia"/>
        </w:rPr>
        <w:t>3</w:t>
      </w:r>
      <w:r>
        <w:rPr>
          <w:rFonts w:hint="eastAsia"/>
        </w:rPr>
        <w:t>次。超过</w:t>
      </w:r>
      <w:r>
        <w:rPr>
          <w:rFonts w:hint="eastAsia"/>
        </w:rPr>
        <w:t>3</w:t>
      </w:r>
      <w:r>
        <w:rPr>
          <w:rFonts w:hint="eastAsia"/>
        </w:rPr>
        <w:t>次需由本网点主管解锁。</w:t>
      </w:r>
    </w:p>
    <w:p w:rsidR="004A1DF5" w:rsidRDefault="004A1DF5" w:rsidP="00C85378">
      <w:pPr>
        <w:numPr>
          <w:ilvl w:val="0"/>
          <w:numId w:val="237"/>
        </w:numPr>
        <w:tabs>
          <w:tab w:val="clear" w:pos="360"/>
          <w:tab w:val="left" w:pos="900"/>
        </w:tabs>
        <w:ind w:left="896" w:hanging="357"/>
      </w:pPr>
      <w:r>
        <w:rPr>
          <w:rFonts w:hint="eastAsia"/>
        </w:rPr>
        <w:t>如果在柜员日结结束后，柜员需要再办理业务，则需由本网点主管解除柜员的封锁状态（使用</w:t>
      </w:r>
      <w:hyperlink w:anchor="_五、机构日初（业务代码9051）" w:history="1">
        <w:r>
          <w:rPr>
            <w:rStyle w:val="a3"/>
            <w:rFonts w:hint="eastAsia"/>
          </w:rPr>
          <w:t>机构日初</w:t>
        </w:r>
      </w:hyperlink>
      <w:r>
        <w:rPr>
          <w:rFonts w:hint="eastAsia"/>
        </w:rPr>
        <w:t>功能“业务代码</w:t>
      </w:r>
      <w:r>
        <w:rPr>
          <w:rFonts w:hint="eastAsia"/>
        </w:rPr>
        <w:t>9051</w:t>
      </w:r>
      <w:r>
        <w:rPr>
          <w:rFonts w:hint="eastAsia"/>
        </w:rPr>
        <w:t>”中的主管点名操作）。如果在机构日结已完成时要解除柜员的封锁状态，只能由上级机构解除。</w:t>
      </w:r>
    </w:p>
    <w:p w:rsidR="004A1DF5" w:rsidRDefault="004A1DF5" w:rsidP="00C85378">
      <w:pPr>
        <w:numPr>
          <w:ilvl w:val="0"/>
          <w:numId w:val="237"/>
        </w:numPr>
        <w:tabs>
          <w:tab w:val="clear" w:pos="360"/>
          <w:tab w:val="left" w:pos="900"/>
        </w:tabs>
        <w:ind w:left="896" w:hanging="357"/>
      </w:pPr>
      <w:r>
        <w:rPr>
          <w:rFonts w:ascii="宋体" w:hAnsi="宋体" w:hint="eastAsia"/>
        </w:rPr>
        <w:t>柜员日结是由几个步骤组成的，执行柜员日结时可以单步执行也可以批量执行。</w:t>
      </w:r>
      <w:r>
        <w:rPr>
          <w:rFonts w:ascii="宋体" w:hAnsi="宋体"/>
        </w:rPr>
        <w:br/>
      </w:r>
      <w:r>
        <w:rPr>
          <w:rFonts w:ascii="宋体" w:hAnsi="宋体" w:hint="eastAsia"/>
        </w:rPr>
        <w:t>单步执行：在步骤列表框中鼠标双击某一步骤，或者选中某个步骤后按回车键（或者按加号键），即可执行该步骤。</w:t>
      </w:r>
      <w:r>
        <w:rPr>
          <w:rFonts w:ascii="宋体" w:hAnsi="宋体"/>
        </w:rPr>
        <w:br/>
      </w:r>
      <w:r>
        <w:rPr>
          <w:rFonts w:ascii="宋体" w:hAnsi="宋体" w:hint="eastAsia"/>
        </w:rPr>
        <w:t>批量执行</w:t>
      </w:r>
      <w:r>
        <w:rPr>
          <w:rFonts w:hint="eastAsia"/>
        </w:rPr>
        <w:t>：点击“</w:t>
      </w:r>
      <w:r>
        <w:rPr>
          <w:rFonts w:ascii="宋体" w:hAnsi="宋体" w:hint="eastAsia"/>
        </w:rPr>
        <w:t>批量执行</w:t>
      </w:r>
      <w:r>
        <w:rPr>
          <w:rFonts w:hint="eastAsia"/>
        </w:rPr>
        <w:t>8</w:t>
      </w:r>
      <w:r>
        <w:rPr>
          <w:rFonts w:hint="eastAsia"/>
        </w:rPr>
        <w:t>”按钮，系统将按顺序连续执行各步骤，如果某个步骤无法通过，则系统停在该步骤；如果某个步骤已通过，则系统跳过该步骤执行下一步骤。</w:t>
      </w:r>
      <w:r>
        <w:rPr>
          <w:rFonts w:ascii="宋体" w:hAnsi="宋体" w:hint="eastAsia"/>
        </w:rPr>
        <w:t>批量执行功能可以在柜员日结开始时执行，也可以在柜员日结执行一半时再执行。</w:t>
      </w:r>
    </w:p>
    <w:p w:rsidR="004A1DF5" w:rsidRDefault="004A1DF5" w:rsidP="00C85378">
      <w:pPr>
        <w:numPr>
          <w:ilvl w:val="0"/>
          <w:numId w:val="237"/>
        </w:numPr>
        <w:tabs>
          <w:tab w:val="clear" w:pos="360"/>
          <w:tab w:val="left" w:pos="900"/>
        </w:tabs>
        <w:ind w:left="896" w:hanging="357"/>
      </w:pPr>
      <w:r>
        <w:rPr>
          <w:rFonts w:hint="eastAsia"/>
        </w:rPr>
        <w:t>执行柜员日结中的步骤时，应先执行步骤级别低的步骤，后执行步骤级别高的步骤，步骤级别相同的可以不分先后顺序执行。每个步骤完成后，确认标志将从</w:t>
      </w:r>
      <w:r>
        <w:rPr>
          <w:rFonts w:hint="eastAsia"/>
        </w:rPr>
        <w:t>N</w:t>
      </w:r>
      <w:r>
        <w:rPr>
          <w:rFonts w:hint="eastAsia"/>
        </w:rPr>
        <w:t>改成</w:t>
      </w:r>
      <w:r>
        <w:rPr>
          <w:rFonts w:hint="eastAsia"/>
        </w:rPr>
        <w:t>Y</w:t>
      </w:r>
      <w:r>
        <w:rPr>
          <w:rFonts w:hint="eastAsia"/>
        </w:rPr>
        <w:t>，已完成的的步骤不可再次执行（除非由主管解除柜员封锁状态，此时已完成步骤的确认标志将全部重置为</w:t>
      </w:r>
      <w:r>
        <w:rPr>
          <w:rFonts w:hint="eastAsia"/>
        </w:rPr>
        <w:t>N</w:t>
      </w:r>
      <w:r>
        <w:rPr>
          <w:rFonts w:hint="eastAsia"/>
        </w:rPr>
        <w:t>）。</w:t>
      </w:r>
    </w:p>
    <w:p w:rsidR="004A1DF5" w:rsidRDefault="004A1DF5">
      <w:pPr>
        <w:pStyle w:val="6"/>
        <w:numPr>
          <w:ilvl w:val="0"/>
          <w:numId w:val="236"/>
        </w:numPr>
      </w:pPr>
      <w:r>
        <w:rPr>
          <w:rFonts w:hint="eastAsia"/>
        </w:rPr>
        <w:t>操作步骤</w:t>
      </w:r>
    </w:p>
    <w:p w:rsidR="004A1DF5" w:rsidRDefault="004A1DF5" w:rsidP="00C85378">
      <w:pPr>
        <w:numPr>
          <w:ilvl w:val="0"/>
          <w:numId w:val="238"/>
        </w:numPr>
        <w:tabs>
          <w:tab w:val="clear" w:pos="360"/>
          <w:tab w:val="left" w:pos="900"/>
        </w:tabs>
        <w:ind w:left="896" w:hanging="357"/>
        <w:rPr>
          <w:rFonts w:ascii="宋体" w:hAnsi="宋体"/>
        </w:rPr>
      </w:pPr>
      <w:r>
        <w:rPr>
          <w:rFonts w:hint="eastAsia"/>
        </w:rPr>
        <w:t>柜员选择系统导航－公共管理－柜员日结－柜员日结或者输入业务代码</w:t>
      </w:r>
      <w:r>
        <w:rPr>
          <w:rFonts w:hint="eastAsia"/>
        </w:rPr>
        <w:t>9011</w:t>
      </w:r>
      <w:r>
        <w:rPr>
          <w:rFonts w:hint="eastAsia"/>
        </w:rPr>
        <w:t>，进入柜员日结界面，如图</w:t>
      </w:r>
      <w:r>
        <w:rPr>
          <w:rFonts w:hint="eastAsia"/>
        </w:rPr>
        <w:t>3.4</w:t>
      </w:r>
      <w:r>
        <w:rPr>
          <w:rFonts w:hint="eastAsia"/>
        </w:rPr>
        <w:t>。</w:t>
      </w:r>
    </w:p>
    <w:p w:rsidR="004A1DF5" w:rsidRDefault="004A1DF5" w:rsidP="00C85378">
      <w:pPr>
        <w:numPr>
          <w:ilvl w:val="0"/>
          <w:numId w:val="238"/>
        </w:numPr>
        <w:tabs>
          <w:tab w:val="clear" w:pos="360"/>
          <w:tab w:val="left" w:pos="900"/>
        </w:tabs>
        <w:ind w:left="896" w:hanging="357"/>
        <w:rPr>
          <w:rFonts w:ascii="宋体" w:hAnsi="宋体"/>
        </w:rPr>
      </w:pPr>
      <w:r>
        <w:rPr>
          <w:rFonts w:ascii="宋体" w:hAnsi="宋体" w:hint="eastAsia"/>
        </w:rPr>
        <w:t>执行步骤0001封锁柜员，选择“确定1”按钮，该步骤将柜员运行状态置为“K平账封锁”。</w:t>
      </w:r>
    </w:p>
    <w:p w:rsidR="004A1DF5" w:rsidRDefault="004A1DF5" w:rsidP="00C85378">
      <w:pPr>
        <w:numPr>
          <w:ilvl w:val="0"/>
          <w:numId w:val="238"/>
        </w:numPr>
        <w:tabs>
          <w:tab w:val="clear" w:pos="360"/>
          <w:tab w:val="left" w:pos="900"/>
        </w:tabs>
        <w:ind w:left="896" w:hanging="357"/>
        <w:rPr>
          <w:rFonts w:ascii="宋体" w:hAnsi="宋体"/>
        </w:rPr>
      </w:pPr>
      <w:r>
        <w:rPr>
          <w:rFonts w:ascii="宋体" w:hAnsi="宋体" w:hint="eastAsia"/>
        </w:rPr>
        <w:t>执行步骤0002资金交易账务平衡检查，选择“确定1”按钮，系统会检查该柜员当日发生的账务是否借贷平衡，有无单边账发生。如果系统提示出错信息，柜员应与技术人员联系。</w:t>
      </w:r>
    </w:p>
    <w:p w:rsidR="004A1DF5" w:rsidRDefault="004A1DF5" w:rsidP="00C85378">
      <w:pPr>
        <w:numPr>
          <w:ilvl w:val="0"/>
          <w:numId w:val="238"/>
        </w:numPr>
        <w:tabs>
          <w:tab w:val="clear" w:pos="360"/>
          <w:tab w:val="left" w:pos="900"/>
        </w:tabs>
        <w:ind w:left="896" w:hanging="357"/>
        <w:rPr>
          <w:rFonts w:ascii="宋体" w:hAnsi="宋体"/>
        </w:rPr>
      </w:pPr>
      <w:r>
        <w:rPr>
          <w:rFonts w:ascii="宋体" w:hAnsi="宋体" w:hint="eastAsia"/>
        </w:rPr>
        <w:t>执行步骤0003通用记账检查，选择“确定1”按钮，系统会检查该柜员</w:t>
      </w:r>
      <w:r>
        <w:rPr>
          <w:rFonts w:ascii="宋体" w:hAnsi="宋体" w:hint="eastAsia"/>
        </w:rPr>
        <w:lastRenderedPageBreak/>
        <w:t>是否有未完成的通用记账交易。</w:t>
      </w:r>
    </w:p>
    <w:p w:rsidR="004A1DF5" w:rsidRDefault="004A1DF5" w:rsidP="00C85378">
      <w:pPr>
        <w:numPr>
          <w:ilvl w:val="0"/>
          <w:numId w:val="238"/>
        </w:numPr>
        <w:tabs>
          <w:tab w:val="clear" w:pos="360"/>
          <w:tab w:val="left" w:pos="900"/>
        </w:tabs>
        <w:ind w:left="896" w:hanging="357"/>
        <w:rPr>
          <w:rFonts w:ascii="宋体" w:hAnsi="宋体"/>
        </w:rPr>
      </w:pPr>
      <w:r>
        <w:rPr>
          <w:rFonts w:ascii="宋体" w:hAnsi="宋体" w:hint="eastAsia"/>
        </w:rPr>
        <w:t>执行步骤0004未完成业务检查，选择“确定1”按钮，系统会检查该柜员是否有未完成的业务，如</w:t>
      </w:r>
      <w:r>
        <w:rPr>
          <w:rFonts w:hint="eastAsia"/>
        </w:rPr>
        <w:t>图</w:t>
      </w:r>
      <w:r>
        <w:rPr>
          <w:rFonts w:hint="eastAsia"/>
        </w:rPr>
        <w:t>3.5</w:t>
      </w:r>
      <w:r>
        <w:rPr>
          <w:rFonts w:ascii="宋体" w:hAnsi="宋体" w:hint="eastAsia"/>
        </w:rPr>
        <w:t>。</w:t>
      </w:r>
    </w:p>
    <w:p w:rsidR="004A1DF5" w:rsidRDefault="004A1DF5" w:rsidP="00C85378">
      <w:pPr>
        <w:numPr>
          <w:ilvl w:val="0"/>
          <w:numId w:val="238"/>
        </w:numPr>
        <w:tabs>
          <w:tab w:val="clear" w:pos="360"/>
          <w:tab w:val="left" w:pos="900"/>
        </w:tabs>
        <w:ind w:left="896" w:hanging="357"/>
        <w:rPr>
          <w:rFonts w:ascii="宋体" w:hAnsi="宋体"/>
        </w:rPr>
      </w:pPr>
      <w:r>
        <w:rPr>
          <w:rFonts w:ascii="宋体" w:hAnsi="宋体" w:hint="eastAsia"/>
        </w:rPr>
        <w:t>执行步骤0010凭证日结确认，选择“确认1”按钮，系统检查该柜员是否拥有柜员凭证箱和机构凭证箱并已完成日结。</w:t>
      </w:r>
      <w:r>
        <w:rPr>
          <w:rFonts w:ascii="宋体" w:hAnsi="宋体"/>
        </w:rPr>
        <w:br/>
      </w:r>
      <w:r>
        <w:rPr>
          <w:rFonts w:ascii="宋体" w:hAnsi="宋体" w:hint="eastAsia"/>
        </w:rPr>
        <w:t>柜员可以选择“柜员箱日结10”按钮或“机构箱日结11”按钮，分别调用相应的日结程序进行凭证日结。选择“柜员箱日结10”按钮等同于执行“</w:t>
      </w:r>
      <w:hyperlink w:anchor="_六、柜员凭证日结（业务代码2512）_1" w:history="1">
        <w:r>
          <w:rPr>
            <w:rStyle w:val="a3"/>
            <w:rFonts w:ascii="宋体" w:hAnsi="宋体" w:hint="eastAsia"/>
          </w:rPr>
          <w:t>柜员凭证日结</w:t>
        </w:r>
      </w:hyperlink>
      <w:r>
        <w:rPr>
          <w:rFonts w:ascii="宋体" w:hAnsi="宋体" w:hint="eastAsia"/>
        </w:rPr>
        <w:t>”功能（业务代码2512），选择“机构箱日结11”按钮等同于执行“</w:t>
      </w:r>
      <w:hyperlink w:anchor="_六、机构凭证日结（业务代码2612）" w:history="1">
        <w:r>
          <w:rPr>
            <w:rStyle w:val="a3"/>
            <w:rFonts w:ascii="宋体" w:hAnsi="宋体" w:hint="eastAsia"/>
          </w:rPr>
          <w:t>机构凭证日结</w:t>
        </w:r>
      </w:hyperlink>
      <w:r>
        <w:rPr>
          <w:rFonts w:ascii="宋体" w:hAnsi="宋体" w:hint="eastAsia"/>
        </w:rPr>
        <w:t>”功能（业务代码2612）。</w:t>
      </w:r>
      <w:r>
        <w:rPr>
          <w:rFonts w:ascii="宋体" w:hAnsi="宋体"/>
        </w:rPr>
        <w:br/>
      </w:r>
      <w:r>
        <w:rPr>
          <w:rFonts w:ascii="宋体" w:hAnsi="宋体" w:hint="eastAsia"/>
        </w:rPr>
        <w:t>凭证日结具体操作参见第四章凭证业务中的相应章节。</w:t>
      </w:r>
    </w:p>
    <w:p w:rsidR="004A1DF5" w:rsidRDefault="004A1DF5" w:rsidP="00C85378">
      <w:pPr>
        <w:numPr>
          <w:ilvl w:val="0"/>
          <w:numId w:val="238"/>
        </w:numPr>
        <w:tabs>
          <w:tab w:val="clear" w:pos="360"/>
          <w:tab w:val="left" w:pos="900"/>
        </w:tabs>
        <w:ind w:left="896" w:hanging="357"/>
        <w:rPr>
          <w:rFonts w:ascii="宋体" w:hAnsi="宋体"/>
        </w:rPr>
      </w:pPr>
      <w:r>
        <w:rPr>
          <w:rFonts w:ascii="宋体" w:hAnsi="宋体" w:hint="eastAsia"/>
        </w:rPr>
        <w:t>执行步骤0020现金日结确认，选择“确定1”按钮，系统会检查该柜员是否拥有柜员尾箱或金库尾箱：如有柜员尾箱则检查是否已日结并上交；如有金库尾箱则检查是否已日结。</w:t>
      </w:r>
      <w:r>
        <w:rPr>
          <w:rFonts w:ascii="宋体" w:hAnsi="宋体"/>
        </w:rPr>
        <w:br/>
      </w:r>
      <w:r>
        <w:rPr>
          <w:rFonts w:ascii="宋体" w:hAnsi="宋体" w:hint="eastAsia"/>
        </w:rPr>
        <w:t>如果拥有柜员尾箱或金库尾箱且未日结，则该步骤不允许通过，此时可以选择“现金日结10”按钮，调用现金日结程序，等同于执行“</w:t>
      </w:r>
      <w:hyperlink w:anchor="_六、尾箱日结（业务代码2012）" w:history="1">
        <w:r>
          <w:rPr>
            <w:rStyle w:val="a3"/>
            <w:rFonts w:ascii="宋体" w:hAnsi="宋体" w:hint="eastAsia"/>
          </w:rPr>
          <w:t>尾箱日结</w:t>
        </w:r>
      </w:hyperlink>
      <w:r>
        <w:rPr>
          <w:rFonts w:ascii="宋体" w:hAnsi="宋体" w:hint="eastAsia"/>
        </w:rPr>
        <w:t>”功能（业务代码2012）。</w:t>
      </w:r>
      <w:r>
        <w:rPr>
          <w:rFonts w:ascii="宋体" w:hAnsi="宋体"/>
        </w:rPr>
        <w:br/>
      </w:r>
      <w:r>
        <w:rPr>
          <w:rFonts w:ascii="宋体" w:hAnsi="宋体" w:hint="eastAsia"/>
        </w:rPr>
        <w:t>如果柜员尾箱已日结但并未上交，该步骤也不允许通过，此时由负责收现金尾箱的柜员使用“</w:t>
      </w:r>
      <w:hyperlink w:anchor="_三、日终收尾箱（业务代码2107）" w:history="1">
        <w:r>
          <w:rPr>
            <w:rStyle w:val="a3"/>
            <w:rFonts w:ascii="宋体" w:hAnsi="宋体" w:hint="eastAsia"/>
          </w:rPr>
          <w:t>日终收尾箱</w:t>
        </w:r>
      </w:hyperlink>
      <w:r>
        <w:rPr>
          <w:rFonts w:ascii="宋体" w:hAnsi="宋体" w:hint="eastAsia"/>
        </w:rPr>
        <w:t>”功能（业务代码2102）收回尾箱后，该步骤才能通过。</w:t>
      </w:r>
      <w:r>
        <w:rPr>
          <w:rFonts w:ascii="宋体" w:hAnsi="宋体"/>
        </w:rPr>
        <w:br/>
      </w:r>
      <w:r>
        <w:rPr>
          <w:rFonts w:ascii="宋体" w:hAnsi="宋体" w:hint="eastAsia"/>
        </w:rPr>
        <w:t>尾箱日结的具体操作参见第三章现金业务中的相应章节。</w:t>
      </w:r>
    </w:p>
    <w:p w:rsidR="004A1DF5" w:rsidRDefault="004A1DF5" w:rsidP="00C85378">
      <w:pPr>
        <w:numPr>
          <w:ilvl w:val="0"/>
          <w:numId w:val="238"/>
        </w:numPr>
        <w:tabs>
          <w:tab w:val="clear" w:pos="360"/>
          <w:tab w:val="left" w:pos="900"/>
        </w:tabs>
        <w:ind w:left="896" w:hanging="357"/>
        <w:rPr>
          <w:rFonts w:ascii="宋体" w:hAnsi="宋体"/>
        </w:rPr>
      </w:pPr>
      <w:r>
        <w:rPr>
          <w:rFonts w:ascii="宋体" w:hAnsi="宋体" w:hint="eastAsia"/>
        </w:rPr>
        <w:t>执行步骤0040单据检查确认，选择“确认1”按钮，系统检查该柜员当天是否发生需日结的业务且是否已完成单据检查。</w:t>
      </w:r>
      <w:r>
        <w:rPr>
          <w:rFonts w:ascii="宋体" w:hAnsi="宋体"/>
        </w:rPr>
        <w:br/>
      </w:r>
      <w:r>
        <w:rPr>
          <w:rFonts w:ascii="宋体" w:hAnsi="宋体" w:hint="eastAsia"/>
        </w:rPr>
        <w:t>柜员可以选择“日结统计10”按钮，等同于执行“</w:t>
      </w:r>
      <w:hyperlink w:anchor="_一、同步业务单据检查（业务代码9001）" w:history="1">
        <w:r>
          <w:rPr>
            <w:rStyle w:val="a3"/>
            <w:rFonts w:ascii="宋体" w:hAnsi="宋体" w:hint="eastAsia"/>
          </w:rPr>
          <w:t>柜员单据检查</w:t>
        </w:r>
      </w:hyperlink>
      <w:r>
        <w:rPr>
          <w:rFonts w:ascii="宋体" w:hAnsi="宋体" w:hint="eastAsia"/>
        </w:rPr>
        <w:t>”功能（业务代码9001）。单据检查具体操作参见本章本节中柜员单据检查的操作步骤。</w:t>
      </w:r>
    </w:p>
    <w:p w:rsidR="004A1DF5" w:rsidRDefault="004A1DF5" w:rsidP="00C85378">
      <w:pPr>
        <w:numPr>
          <w:ilvl w:val="0"/>
          <w:numId w:val="238"/>
        </w:numPr>
        <w:tabs>
          <w:tab w:val="clear" w:pos="360"/>
          <w:tab w:val="left" w:pos="900"/>
        </w:tabs>
        <w:ind w:left="896" w:hanging="357"/>
        <w:rPr>
          <w:rFonts w:ascii="宋体" w:hAnsi="宋体"/>
        </w:rPr>
      </w:pPr>
      <w:r>
        <w:rPr>
          <w:rFonts w:ascii="宋体" w:hAnsi="宋体" w:hint="eastAsia"/>
        </w:rPr>
        <w:t>执行步骤9999日结结束，系统自动打印单据检查日结单。</w:t>
      </w:r>
    </w:p>
    <w:p w:rsidR="004A1DF5" w:rsidRDefault="004A1DF5"/>
    <w:p w:rsidR="004A1DF5" w:rsidRDefault="004A1DF5" w:rsidP="0004090F">
      <w:pPr>
        <w:pStyle w:val="5"/>
      </w:pPr>
      <w:r>
        <w:rPr>
          <w:rFonts w:hint="eastAsia"/>
        </w:rPr>
        <w:lastRenderedPageBreak/>
        <w:t>四、柜员代理日结（业务代码</w:t>
      </w:r>
      <w:r>
        <w:rPr>
          <w:rFonts w:hint="eastAsia"/>
        </w:rPr>
        <w:t>9012</w:t>
      </w:r>
      <w:r>
        <w:rPr>
          <w:rFonts w:hint="eastAsia"/>
        </w:rPr>
        <w:t>）</w:t>
      </w:r>
    </w:p>
    <w:p w:rsidR="004A1DF5" w:rsidRDefault="004A1DF5" w:rsidP="0004090F">
      <w:pPr>
        <w:pStyle w:val="6"/>
        <w:numPr>
          <w:ilvl w:val="0"/>
          <w:numId w:val="242"/>
        </w:numPr>
      </w:pPr>
      <w:r>
        <w:rPr>
          <w:rFonts w:hint="eastAsia"/>
        </w:rPr>
        <w:t>功能介绍</w:t>
      </w:r>
    </w:p>
    <w:p w:rsidR="004A1DF5" w:rsidRDefault="004A1DF5">
      <w:pPr>
        <w:ind w:firstLineChars="200" w:firstLine="480"/>
      </w:pPr>
      <w:r>
        <w:rPr>
          <w:rFonts w:hint="eastAsia"/>
        </w:rPr>
        <w:t>在特殊情况下，柜员自己无法完成正常的柜员日结，在经过主管授权后，由其他柜员使用本功能代替该柜员进行柜员日结。</w:t>
      </w:r>
    </w:p>
    <w:p w:rsidR="004A1DF5" w:rsidRDefault="004A1DF5" w:rsidP="0004090F">
      <w:pPr>
        <w:pStyle w:val="6"/>
        <w:numPr>
          <w:ilvl w:val="0"/>
          <w:numId w:val="242"/>
        </w:numPr>
      </w:pPr>
      <w:r>
        <w:rPr>
          <w:rFonts w:hint="eastAsia"/>
        </w:rPr>
        <w:t>风险提示</w:t>
      </w:r>
    </w:p>
    <w:p w:rsidR="004A1DF5" w:rsidRDefault="004A1DF5">
      <w:pPr>
        <w:ind w:firstLineChars="200" w:firstLine="480"/>
      </w:pPr>
      <w:r>
        <w:rPr>
          <w:rFonts w:hint="eastAsia"/>
        </w:rPr>
        <w:t>本功能需慎重使用。应在确定柜员确实无法完成柜员日结，</w:t>
      </w:r>
      <w:r>
        <w:rPr>
          <w:rFonts w:ascii="宋体" w:hAnsi="宋体" w:hint="eastAsia"/>
        </w:rPr>
        <w:t>得到部门负责人同意</w:t>
      </w:r>
      <w:r>
        <w:rPr>
          <w:rFonts w:hint="eastAsia"/>
        </w:rPr>
        <w:t>时才能进行柜员代理日结操作。</w:t>
      </w:r>
    </w:p>
    <w:p w:rsidR="004A1DF5" w:rsidRDefault="004A1DF5">
      <w:pPr>
        <w:ind w:firstLineChars="200" w:firstLine="480"/>
      </w:pPr>
      <w:r>
        <w:rPr>
          <w:rFonts w:ascii="宋体" w:hAnsi="宋体" w:hint="eastAsia"/>
        </w:rPr>
        <w:t>和柜员日结相比，本功能不检查单据检查、凭证日结、现金日结是否已完成。在使用本功能之前，应手工检查被代理柜员的已处理单据、核对凭证、现金。使用本功能无法打印凭证日结单、现金日结单、单据检查日结单。</w:t>
      </w:r>
    </w:p>
    <w:p w:rsidR="004A1DF5" w:rsidRDefault="004A1DF5" w:rsidP="0004090F">
      <w:pPr>
        <w:pStyle w:val="6"/>
        <w:numPr>
          <w:ilvl w:val="0"/>
          <w:numId w:val="242"/>
        </w:numPr>
      </w:pPr>
      <w:r>
        <w:rPr>
          <w:rFonts w:hint="eastAsia"/>
        </w:rPr>
        <w:t>界面</w:t>
      </w:r>
    </w:p>
    <w:p w:rsidR="004A1DF5" w:rsidRDefault="0004090F">
      <w:pPr>
        <w:spacing w:line="240" w:lineRule="auto"/>
        <w:jc w:val="center"/>
      </w:pPr>
      <w:r>
        <w:rPr>
          <w:noProof/>
        </w:rPr>
        <w:drawing>
          <wp:inline distT="0" distB="0" distL="0" distR="0">
            <wp:extent cx="5276850" cy="2143125"/>
            <wp:effectExtent l="1905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612" cstate="print"/>
                    <a:srcRect/>
                    <a:stretch>
                      <a:fillRect/>
                    </a:stretch>
                  </pic:blipFill>
                  <pic:spPr bwMode="auto">
                    <a:xfrm>
                      <a:off x="0" y="0"/>
                      <a:ext cx="5276850" cy="2143125"/>
                    </a:xfrm>
                    <a:prstGeom prst="rect">
                      <a:avLst/>
                    </a:prstGeom>
                    <a:noFill/>
                    <a:ln w="9525">
                      <a:noFill/>
                      <a:miter lim="800000"/>
                      <a:headEnd/>
                      <a:tailEnd/>
                    </a:ln>
                  </pic:spPr>
                </pic:pic>
              </a:graphicData>
            </a:graphic>
          </wp:inline>
        </w:drawing>
      </w:r>
    </w:p>
    <w:p w:rsidR="004A1DF5" w:rsidRDefault="004A1DF5">
      <w:pPr>
        <w:spacing w:line="240" w:lineRule="auto"/>
        <w:jc w:val="center"/>
        <w:rPr>
          <w:rFonts w:ascii="宋体" w:hAnsi="宋体"/>
        </w:rPr>
      </w:pPr>
      <w:r>
        <w:rPr>
          <w:rFonts w:ascii="宋体" w:hAnsi="宋体" w:hint="eastAsia"/>
        </w:rPr>
        <w:t>图3.6</w:t>
      </w:r>
    </w:p>
    <w:p w:rsidR="004A1DF5" w:rsidRDefault="0004090F">
      <w:pPr>
        <w:pStyle w:val="21"/>
        <w:spacing w:line="240" w:lineRule="auto"/>
        <w:jc w:val="center"/>
        <w:rPr>
          <w:rFonts w:ascii="宋体" w:hAnsi="宋体"/>
        </w:rPr>
      </w:pPr>
      <w:r>
        <w:rPr>
          <w:noProof/>
        </w:rPr>
        <w:lastRenderedPageBreak/>
        <w:drawing>
          <wp:inline distT="0" distB="0" distL="0" distR="0">
            <wp:extent cx="3314700" cy="2800350"/>
            <wp:effectExtent l="1905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613" cstate="print"/>
                    <a:srcRect/>
                    <a:stretch>
                      <a:fillRect/>
                    </a:stretch>
                  </pic:blipFill>
                  <pic:spPr bwMode="auto">
                    <a:xfrm>
                      <a:off x="0" y="0"/>
                      <a:ext cx="3314700" cy="2800350"/>
                    </a:xfrm>
                    <a:prstGeom prst="rect">
                      <a:avLst/>
                    </a:prstGeom>
                    <a:noFill/>
                    <a:ln w="9525">
                      <a:noFill/>
                      <a:miter lim="800000"/>
                      <a:headEnd/>
                      <a:tailEnd/>
                    </a:ln>
                  </pic:spPr>
                </pic:pic>
              </a:graphicData>
            </a:graphic>
          </wp:inline>
        </w:drawing>
      </w:r>
      <w:r w:rsidR="004A1DF5">
        <w:rPr>
          <w:rFonts w:hint="eastAsia"/>
        </w:rPr>
        <w:br/>
      </w:r>
      <w:r w:rsidR="004A1DF5">
        <w:rPr>
          <w:rFonts w:ascii="宋体" w:hAnsi="宋体" w:hint="eastAsia"/>
        </w:rPr>
        <w:t>图3.7</w:t>
      </w:r>
    </w:p>
    <w:p w:rsidR="004A1DF5" w:rsidRDefault="004A1DF5" w:rsidP="0004090F">
      <w:pPr>
        <w:pStyle w:val="6"/>
        <w:numPr>
          <w:ilvl w:val="0"/>
          <w:numId w:val="242"/>
        </w:numPr>
      </w:pPr>
      <w:r>
        <w:rPr>
          <w:rFonts w:hint="eastAsia"/>
        </w:rPr>
        <w:t>操作要点</w:t>
      </w:r>
    </w:p>
    <w:p w:rsidR="004A1DF5" w:rsidRDefault="004A1DF5" w:rsidP="00C85378">
      <w:pPr>
        <w:numPr>
          <w:ilvl w:val="1"/>
          <w:numId w:val="242"/>
        </w:numPr>
        <w:ind w:left="777" w:hanging="357"/>
        <w:rPr>
          <w:rFonts w:ascii="宋体" w:hAnsi="宋体"/>
        </w:rPr>
      </w:pPr>
      <w:r>
        <w:rPr>
          <w:rFonts w:ascii="宋体" w:hAnsi="宋体" w:hint="eastAsia"/>
        </w:rPr>
        <w:t>本功能由普通柜员经办，网点主管授权。</w:t>
      </w:r>
    </w:p>
    <w:p w:rsidR="004A1DF5" w:rsidRDefault="004A1DF5" w:rsidP="00C85378">
      <w:pPr>
        <w:numPr>
          <w:ilvl w:val="1"/>
          <w:numId w:val="242"/>
        </w:numPr>
        <w:ind w:left="777" w:hanging="357"/>
        <w:rPr>
          <w:rFonts w:ascii="宋体" w:hAnsi="宋体"/>
        </w:rPr>
      </w:pPr>
      <w:r>
        <w:rPr>
          <w:rFonts w:ascii="宋体" w:hAnsi="宋体" w:hint="eastAsia"/>
        </w:rPr>
        <w:t>使用本功能中的代理现金日结，将直接收回被代理日结柜员的现金尾箱。此时负责收现金尾箱的柜员不必再使用“日终收尾箱”功能来收回尾箱。</w:t>
      </w:r>
    </w:p>
    <w:p w:rsidR="004A1DF5" w:rsidRDefault="004A1DF5" w:rsidP="00C85378">
      <w:pPr>
        <w:numPr>
          <w:ilvl w:val="1"/>
          <w:numId w:val="242"/>
        </w:numPr>
        <w:ind w:left="777" w:hanging="357"/>
        <w:rPr>
          <w:rFonts w:ascii="宋体" w:hAnsi="宋体"/>
        </w:rPr>
      </w:pPr>
      <w:r>
        <w:rPr>
          <w:rFonts w:hint="eastAsia"/>
        </w:rPr>
        <w:t>执行柜员代理日结中的步骤时，应先执行步骤级别低的步骤，后执行步骤级别高的步骤，步骤级别相同的可以不分先后顺序执行。每个步骤完成后，确认标志将从</w:t>
      </w:r>
      <w:r>
        <w:rPr>
          <w:rFonts w:hint="eastAsia"/>
        </w:rPr>
        <w:t>N</w:t>
      </w:r>
      <w:r>
        <w:rPr>
          <w:rFonts w:hint="eastAsia"/>
        </w:rPr>
        <w:t>改成</w:t>
      </w:r>
      <w:r>
        <w:rPr>
          <w:rFonts w:hint="eastAsia"/>
        </w:rPr>
        <w:t>Y</w:t>
      </w:r>
      <w:r>
        <w:rPr>
          <w:rFonts w:hint="eastAsia"/>
        </w:rPr>
        <w:t>，已完成的的步骤不可再次执行（除非由主管解除柜员封锁状态，此时已完成步骤的确认标志将全部重置为</w:t>
      </w:r>
      <w:r>
        <w:rPr>
          <w:rFonts w:hint="eastAsia"/>
        </w:rPr>
        <w:t>N</w:t>
      </w:r>
      <w:r>
        <w:rPr>
          <w:rFonts w:hint="eastAsia"/>
        </w:rPr>
        <w:t>）。</w:t>
      </w:r>
    </w:p>
    <w:p w:rsidR="004A1DF5" w:rsidRDefault="004A1DF5" w:rsidP="0004090F">
      <w:pPr>
        <w:pStyle w:val="6"/>
        <w:numPr>
          <w:ilvl w:val="0"/>
          <w:numId w:val="242"/>
        </w:numPr>
      </w:pPr>
      <w:r>
        <w:rPr>
          <w:rFonts w:hint="eastAsia"/>
        </w:rPr>
        <w:t>操作步骤</w:t>
      </w:r>
    </w:p>
    <w:p w:rsidR="004A1DF5" w:rsidRDefault="004A1DF5">
      <w:pPr>
        <w:numPr>
          <w:ilvl w:val="1"/>
          <w:numId w:val="242"/>
        </w:numPr>
      </w:pPr>
      <w:r>
        <w:rPr>
          <w:rFonts w:hint="eastAsia"/>
        </w:rPr>
        <w:t>柜员选择系统导航－公共管理－柜员日结－柜员代理日结或者输入业务代码</w:t>
      </w:r>
      <w:r>
        <w:rPr>
          <w:rFonts w:hint="eastAsia"/>
        </w:rPr>
        <w:t>9012</w:t>
      </w:r>
      <w:r>
        <w:rPr>
          <w:rFonts w:hint="eastAsia"/>
        </w:rPr>
        <w:t>，进入柜员代理日结界面。</w:t>
      </w:r>
    </w:p>
    <w:p w:rsidR="004A1DF5" w:rsidRDefault="004A1DF5">
      <w:pPr>
        <w:numPr>
          <w:ilvl w:val="1"/>
          <w:numId w:val="242"/>
        </w:numPr>
        <w:rPr>
          <w:rFonts w:ascii="宋体" w:hAnsi="宋体"/>
        </w:rPr>
      </w:pPr>
      <w:r>
        <w:rPr>
          <w:rFonts w:ascii="宋体" w:hAnsi="宋体" w:hint="eastAsia"/>
        </w:rPr>
        <w:t>在</w:t>
      </w:r>
      <w:r w:rsidR="0004090F">
        <w:rPr>
          <w:noProof/>
        </w:rPr>
        <w:drawing>
          <wp:inline distT="0" distB="0" distL="0" distR="0">
            <wp:extent cx="1552575" cy="257175"/>
            <wp:effectExtent l="19050" t="0" r="952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614" cstate="print"/>
                    <a:srcRect/>
                    <a:stretch>
                      <a:fillRect/>
                    </a:stretch>
                  </pic:blipFill>
                  <pic:spPr bwMode="auto">
                    <a:xfrm>
                      <a:off x="0" y="0"/>
                      <a:ext cx="1552575" cy="257175"/>
                    </a:xfrm>
                    <a:prstGeom prst="rect">
                      <a:avLst/>
                    </a:prstGeom>
                    <a:noFill/>
                    <a:ln w="9525">
                      <a:noFill/>
                      <a:miter lim="800000"/>
                      <a:headEnd/>
                      <a:tailEnd/>
                    </a:ln>
                  </pic:spPr>
                </pic:pic>
              </a:graphicData>
            </a:graphic>
          </wp:inline>
        </w:drawing>
      </w:r>
      <w:r>
        <w:rPr>
          <w:rFonts w:ascii="宋体" w:hAnsi="宋体" w:hint="eastAsia"/>
        </w:rPr>
        <w:t>栏输入被代理日结柜员的柜员号，按回车键。</w:t>
      </w:r>
    </w:p>
    <w:p w:rsidR="004A1DF5" w:rsidRDefault="004A1DF5">
      <w:pPr>
        <w:numPr>
          <w:ilvl w:val="1"/>
          <w:numId w:val="242"/>
        </w:numPr>
        <w:rPr>
          <w:rFonts w:ascii="宋体" w:hAnsi="宋体"/>
        </w:rPr>
      </w:pPr>
      <w:r>
        <w:rPr>
          <w:rFonts w:ascii="宋体" w:hAnsi="宋体" w:hint="eastAsia"/>
        </w:rPr>
        <w:t>弹出授权窗口，由网点主管授权。</w:t>
      </w:r>
    </w:p>
    <w:p w:rsidR="004A1DF5" w:rsidRDefault="004A1DF5">
      <w:pPr>
        <w:numPr>
          <w:ilvl w:val="1"/>
          <w:numId w:val="242"/>
        </w:numPr>
        <w:rPr>
          <w:rFonts w:ascii="宋体" w:hAnsi="宋体"/>
        </w:rPr>
      </w:pPr>
      <w:r>
        <w:rPr>
          <w:rFonts w:ascii="宋体" w:hAnsi="宋体" w:hint="eastAsia"/>
        </w:rPr>
        <w:t>主管授权后返回</w:t>
      </w:r>
      <w:r>
        <w:rPr>
          <w:rFonts w:hint="eastAsia"/>
        </w:rPr>
        <w:t>柜员代理日结界面，此时屏幕显示日结步骤，如图</w:t>
      </w:r>
      <w:r>
        <w:rPr>
          <w:rFonts w:ascii="宋体" w:hAnsi="宋体" w:hint="eastAsia"/>
        </w:rPr>
        <w:t>3.6。</w:t>
      </w:r>
    </w:p>
    <w:p w:rsidR="004A1DF5" w:rsidRDefault="004A1DF5">
      <w:pPr>
        <w:numPr>
          <w:ilvl w:val="1"/>
          <w:numId w:val="242"/>
        </w:numPr>
        <w:rPr>
          <w:rFonts w:ascii="宋体" w:hAnsi="宋体"/>
        </w:rPr>
      </w:pPr>
      <w:r>
        <w:rPr>
          <w:rFonts w:ascii="宋体" w:hAnsi="宋体" w:hint="eastAsia"/>
        </w:rPr>
        <w:t>执行步骤0001封锁柜员，选择“确定1”按钮，该步骤将柜员运行状态置为“K平账封锁”。</w:t>
      </w:r>
    </w:p>
    <w:p w:rsidR="004A1DF5" w:rsidRDefault="004A1DF5">
      <w:pPr>
        <w:numPr>
          <w:ilvl w:val="1"/>
          <w:numId w:val="242"/>
        </w:numPr>
        <w:rPr>
          <w:rFonts w:ascii="宋体" w:hAnsi="宋体"/>
        </w:rPr>
      </w:pPr>
      <w:r>
        <w:rPr>
          <w:rFonts w:ascii="宋体" w:hAnsi="宋体" w:hint="eastAsia"/>
        </w:rPr>
        <w:t>执行步骤0002资金交易账务平衡检查，选择“确定1”按钮，系统会检</w:t>
      </w:r>
      <w:r>
        <w:rPr>
          <w:rFonts w:ascii="宋体" w:hAnsi="宋体" w:hint="eastAsia"/>
        </w:rPr>
        <w:lastRenderedPageBreak/>
        <w:t>查该柜员当日的账务是否借贷平衡，有无单边账发生。</w:t>
      </w:r>
    </w:p>
    <w:p w:rsidR="004A1DF5" w:rsidRDefault="004A1DF5">
      <w:pPr>
        <w:numPr>
          <w:ilvl w:val="1"/>
          <w:numId w:val="242"/>
        </w:numPr>
        <w:rPr>
          <w:rFonts w:ascii="宋体" w:hAnsi="宋体"/>
        </w:rPr>
      </w:pPr>
      <w:r>
        <w:rPr>
          <w:rFonts w:ascii="宋体" w:hAnsi="宋体" w:hint="eastAsia"/>
        </w:rPr>
        <w:t>执行步骤0003通用记账检查，选择“确定1”按钮，系统会检查该柜员是否有未完成的通用记账交易。</w:t>
      </w:r>
    </w:p>
    <w:p w:rsidR="004A1DF5" w:rsidRDefault="004A1DF5">
      <w:pPr>
        <w:numPr>
          <w:ilvl w:val="1"/>
          <w:numId w:val="242"/>
        </w:numPr>
        <w:rPr>
          <w:rFonts w:ascii="宋体" w:hAnsi="宋体"/>
        </w:rPr>
      </w:pPr>
      <w:r>
        <w:rPr>
          <w:rFonts w:ascii="宋体" w:hAnsi="宋体" w:hint="eastAsia"/>
        </w:rPr>
        <w:t>执行步骤0004未完成业务检查，选择“确定1”按钮，系统会检查该柜员是否有未完成的业务。</w:t>
      </w:r>
    </w:p>
    <w:p w:rsidR="004A1DF5" w:rsidRDefault="004A1DF5">
      <w:pPr>
        <w:numPr>
          <w:ilvl w:val="1"/>
          <w:numId w:val="242"/>
        </w:numPr>
        <w:rPr>
          <w:rFonts w:ascii="宋体" w:hAnsi="宋体"/>
        </w:rPr>
      </w:pPr>
      <w:r>
        <w:rPr>
          <w:rFonts w:ascii="宋体" w:hAnsi="宋体" w:hint="eastAsia"/>
        </w:rPr>
        <w:t>执行步骤0010代理现金日结，进入代理现金日结界面，如图3.7。</w:t>
      </w:r>
    </w:p>
    <w:p w:rsidR="004A1DF5" w:rsidRDefault="004A1DF5">
      <w:pPr>
        <w:numPr>
          <w:ilvl w:val="1"/>
          <w:numId w:val="242"/>
        </w:numPr>
        <w:rPr>
          <w:rFonts w:ascii="宋体" w:hAnsi="宋体"/>
        </w:rPr>
      </w:pPr>
      <w:r>
        <w:rPr>
          <w:rFonts w:ascii="宋体" w:hAnsi="宋体" w:hint="eastAsia"/>
        </w:rPr>
        <w:t>如果被代理柜员不持有现金尾箱，直接选择“确认1”按钮；如果被代理柜员持有现金尾箱，输入尾箱接收柜员的柜员号，由尾箱接收柜员刷卡确认，选择“确认1”按钮。</w:t>
      </w:r>
    </w:p>
    <w:p w:rsidR="004A1DF5" w:rsidRDefault="004A1DF5">
      <w:pPr>
        <w:numPr>
          <w:ilvl w:val="1"/>
          <w:numId w:val="242"/>
        </w:numPr>
        <w:rPr>
          <w:rFonts w:ascii="宋体" w:hAnsi="宋体"/>
        </w:rPr>
      </w:pPr>
      <w:r>
        <w:rPr>
          <w:rFonts w:ascii="宋体" w:hAnsi="宋体" w:hint="eastAsia"/>
        </w:rPr>
        <w:t>执行步骤9999日结结束，完成柜员代理日结。</w:t>
      </w:r>
    </w:p>
    <w:p w:rsidR="004A1DF5" w:rsidRDefault="004A1DF5" w:rsidP="0004090F">
      <w:pPr>
        <w:pStyle w:val="5"/>
      </w:pPr>
      <w:r>
        <w:rPr>
          <w:rFonts w:hint="eastAsia"/>
        </w:rPr>
        <w:t>五、柜员日结历史查询（业务代码</w:t>
      </w:r>
      <w:r>
        <w:rPr>
          <w:rFonts w:hint="eastAsia"/>
        </w:rPr>
        <w:t>9018</w:t>
      </w:r>
      <w:r>
        <w:rPr>
          <w:rFonts w:hint="eastAsia"/>
        </w:rPr>
        <w:t>）</w:t>
      </w:r>
    </w:p>
    <w:p w:rsidR="004A1DF5" w:rsidRDefault="004A1DF5">
      <w:pPr>
        <w:pStyle w:val="6"/>
        <w:numPr>
          <w:ilvl w:val="0"/>
          <w:numId w:val="241"/>
        </w:numPr>
      </w:pPr>
      <w:r>
        <w:rPr>
          <w:rFonts w:hint="eastAsia"/>
        </w:rPr>
        <w:t>功能介绍</w:t>
      </w:r>
    </w:p>
    <w:p w:rsidR="004A1DF5" w:rsidRDefault="004A1DF5">
      <w:pPr>
        <w:ind w:firstLineChars="200" w:firstLine="480"/>
      </w:pPr>
      <w:r>
        <w:rPr>
          <w:rFonts w:hint="eastAsia"/>
        </w:rPr>
        <w:t>通过本功能查询柜员的日结历史记录。</w:t>
      </w:r>
    </w:p>
    <w:p w:rsidR="004A1DF5" w:rsidRDefault="004A1DF5">
      <w:pPr>
        <w:pStyle w:val="6"/>
        <w:numPr>
          <w:ilvl w:val="0"/>
          <w:numId w:val="241"/>
        </w:numPr>
      </w:pPr>
      <w:r>
        <w:rPr>
          <w:rFonts w:hint="eastAsia"/>
        </w:rPr>
        <w:t>界面</w:t>
      </w:r>
    </w:p>
    <w:p w:rsidR="004A1DF5" w:rsidRDefault="0004090F">
      <w:pPr>
        <w:pStyle w:val="21"/>
        <w:jc w:val="center"/>
      </w:pPr>
      <w:r>
        <w:rPr>
          <w:noProof/>
        </w:rPr>
        <w:drawing>
          <wp:inline distT="0" distB="0" distL="0" distR="0">
            <wp:extent cx="5267325" cy="3648075"/>
            <wp:effectExtent l="1905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615"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r w:rsidR="004A1DF5">
        <w:br/>
      </w:r>
      <w:r w:rsidR="004A1DF5">
        <w:rPr>
          <w:rFonts w:hint="eastAsia"/>
        </w:rPr>
        <w:lastRenderedPageBreak/>
        <w:t>图</w:t>
      </w:r>
      <w:r w:rsidR="004A1DF5">
        <w:rPr>
          <w:rFonts w:hint="eastAsia"/>
        </w:rPr>
        <w:t>3.8</w:t>
      </w:r>
    </w:p>
    <w:p w:rsidR="004A1DF5" w:rsidRDefault="004A1DF5">
      <w:pPr>
        <w:pStyle w:val="6"/>
        <w:numPr>
          <w:ilvl w:val="0"/>
          <w:numId w:val="241"/>
        </w:numPr>
      </w:pPr>
      <w:r>
        <w:rPr>
          <w:rFonts w:hint="eastAsia"/>
        </w:rPr>
        <w:t>操作步骤</w:t>
      </w:r>
    </w:p>
    <w:p w:rsidR="004A1DF5" w:rsidRDefault="004A1DF5" w:rsidP="00C85378">
      <w:pPr>
        <w:numPr>
          <w:ilvl w:val="1"/>
          <w:numId w:val="241"/>
        </w:numPr>
        <w:ind w:left="777" w:hanging="357"/>
        <w:rPr>
          <w:rFonts w:ascii="宋体" w:hAnsi="宋体"/>
        </w:rPr>
      </w:pPr>
      <w:r>
        <w:rPr>
          <w:rFonts w:ascii="宋体" w:hAnsi="宋体" w:hint="eastAsia"/>
        </w:rPr>
        <w:t>柜员选择系统导航－公共管理－柜员日结－柜员日结历史查询或者输入业务代码9018，进入柜员日结历史查询界面。</w:t>
      </w:r>
    </w:p>
    <w:p w:rsidR="004A1DF5" w:rsidRDefault="004A1DF5" w:rsidP="00C85378">
      <w:pPr>
        <w:numPr>
          <w:ilvl w:val="1"/>
          <w:numId w:val="241"/>
        </w:numPr>
        <w:ind w:left="777" w:hanging="357"/>
        <w:rPr>
          <w:rFonts w:ascii="宋体" w:hAnsi="宋体"/>
        </w:rPr>
      </w:pPr>
      <w:r>
        <w:rPr>
          <w:rFonts w:ascii="宋体" w:hAnsi="宋体" w:hint="eastAsia"/>
        </w:rPr>
        <w:t>在</w:t>
      </w:r>
      <w:r w:rsidR="0004090F">
        <w:rPr>
          <w:noProof/>
        </w:rPr>
        <w:drawing>
          <wp:inline distT="0" distB="0" distL="0" distR="0">
            <wp:extent cx="1514475" cy="228600"/>
            <wp:effectExtent l="1905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616" cstate="print"/>
                    <a:srcRect/>
                    <a:stretch>
                      <a:fillRect/>
                    </a:stretch>
                  </pic:blipFill>
                  <pic:spPr bwMode="auto">
                    <a:xfrm>
                      <a:off x="0" y="0"/>
                      <a:ext cx="1514475" cy="228600"/>
                    </a:xfrm>
                    <a:prstGeom prst="rect">
                      <a:avLst/>
                    </a:prstGeom>
                    <a:noFill/>
                    <a:ln w="9525">
                      <a:noFill/>
                      <a:miter lim="800000"/>
                      <a:headEnd/>
                      <a:tailEnd/>
                    </a:ln>
                  </pic:spPr>
                </pic:pic>
              </a:graphicData>
            </a:graphic>
          </wp:inline>
        </w:drawing>
      </w:r>
      <w:r>
        <w:rPr>
          <w:rFonts w:ascii="宋体" w:hAnsi="宋体" w:hint="eastAsia"/>
        </w:rPr>
        <w:t>输入需查询的柜员号，默认为本柜员。</w:t>
      </w:r>
    </w:p>
    <w:p w:rsidR="004A1DF5" w:rsidRDefault="004A1DF5" w:rsidP="00C85378">
      <w:pPr>
        <w:numPr>
          <w:ilvl w:val="1"/>
          <w:numId w:val="241"/>
        </w:numPr>
        <w:ind w:left="777" w:hanging="357"/>
        <w:rPr>
          <w:rFonts w:ascii="宋体" w:hAnsi="宋体"/>
        </w:rPr>
      </w:pPr>
      <w:r>
        <w:rPr>
          <w:rFonts w:ascii="宋体" w:hAnsi="宋体" w:hint="eastAsia"/>
        </w:rPr>
        <w:t>选择“查询5”按钮，查询出柜员日结历史记录。</w:t>
      </w:r>
    </w:p>
    <w:p w:rsidR="004A1DF5" w:rsidRDefault="004A1DF5" w:rsidP="00C85378">
      <w:pPr>
        <w:numPr>
          <w:ilvl w:val="1"/>
          <w:numId w:val="241"/>
        </w:numPr>
        <w:ind w:left="777" w:hanging="357"/>
        <w:rPr>
          <w:rFonts w:ascii="宋体" w:hAnsi="宋体"/>
        </w:rPr>
      </w:pPr>
      <w:r>
        <w:rPr>
          <w:rFonts w:ascii="宋体" w:hAnsi="宋体" w:hint="eastAsia"/>
        </w:rPr>
        <w:t>在列表框选中一条记录，选择“日志9”按钮，可查询出该日柜员日结的具体步骤明细，如图3.8。</w:t>
      </w:r>
    </w:p>
    <w:p w:rsidR="004A1DF5" w:rsidRDefault="004A1DF5" w:rsidP="0004090F">
      <w:pPr>
        <w:pStyle w:val="5"/>
      </w:pPr>
      <w:bookmarkStart w:id="1970" w:name="_五、机构日初（业务代码9051）"/>
      <w:bookmarkEnd w:id="1970"/>
      <w:r>
        <w:rPr>
          <w:rFonts w:hint="eastAsia"/>
        </w:rPr>
        <w:t>六、机构日初（业务代码</w:t>
      </w:r>
      <w:r>
        <w:rPr>
          <w:rFonts w:hint="eastAsia"/>
        </w:rPr>
        <w:t>9051</w:t>
      </w:r>
      <w:r>
        <w:rPr>
          <w:rFonts w:hint="eastAsia"/>
        </w:rPr>
        <w:t>）</w:t>
      </w:r>
    </w:p>
    <w:p w:rsidR="004A1DF5" w:rsidRDefault="004A1DF5">
      <w:pPr>
        <w:pStyle w:val="6"/>
        <w:numPr>
          <w:ilvl w:val="0"/>
          <w:numId w:val="240"/>
        </w:numPr>
      </w:pPr>
      <w:r>
        <w:rPr>
          <w:rFonts w:hint="eastAsia"/>
        </w:rPr>
        <w:t>功能介绍</w:t>
      </w:r>
    </w:p>
    <w:p w:rsidR="004A1DF5" w:rsidRDefault="004A1DF5">
      <w:pPr>
        <w:ind w:firstLineChars="200" w:firstLine="480"/>
      </w:pPr>
      <w:r>
        <w:rPr>
          <w:rFonts w:hint="eastAsia"/>
        </w:rPr>
        <w:t>通过本功能进行机构日初，进行相关检查控制，开放本机构的工作柜员，开始当天工作。</w:t>
      </w:r>
    </w:p>
    <w:p w:rsidR="004A1DF5" w:rsidRDefault="004A1DF5">
      <w:pPr>
        <w:pStyle w:val="6"/>
        <w:numPr>
          <w:ilvl w:val="0"/>
          <w:numId w:val="240"/>
        </w:numPr>
      </w:pPr>
      <w:r>
        <w:rPr>
          <w:rFonts w:hint="eastAsia"/>
        </w:rPr>
        <w:t>界面</w:t>
      </w:r>
    </w:p>
    <w:p w:rsidR="004A1DF5" w:rsidRDefault="0004090F">
      <w:pPr>
        <w:spacing w:line="240" w:lineRule="auto"/>
        <w:jc w:val="center"/>
        <w:rPr>
          <w:rFonts w:ascii="宋体" w:hAnsi="宋体"/>
        </w:rPr>
      </w:pPr>
      <w:r>
        <w:rPr>
          <w:noProof/>
        </w:rPr>
        <w:drawing>
          <wp:inline distT="0" distB="0" distL="0" distR="0">
            <wp:extent cx="5267325" cy="2038350"/>
            <wp:effectExtent l="19050" t="0" r="9525"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617" cstate="print"/>
                    <a:srcRect/>
                    <a:stretch>
                      <a:fillRect/>
                    </a:stretch>
                  </pic:blipFill>
                  <pic:spPr bwMode="auto">
                    <a:xfrm>
                      <a:off x="0" y="0"/>
                      <a:ext cx="5267325" cy="2038350"/>
                    </a:xfrm>
                    <a:prstGeom prst="rect">
                      <a:avLst/>
                    </a:prstGeom>
                    <a:noFill/>
                    <a:ln w="9525">
                      <a:noFill/>
                      <a:miter lim="800000"/>
                      <a:headEnd/>
                      <a:tailEnd/>
                    </a:ln>
                  </pic:spPr>
                </pic:pic>
              </a:graphicData>
            </a:graphic>
          </wp:inline>
        </w:drawing>
      </w:r>
      <w:r w:rsidR="004A1DF5">
        <w:br/>
      </w:r>
      <w:r w:rsidR="004A1DF5">
        <w:rPr>
          <w:rFonts w:ascii="宋体" w:hAnsi="宋体" w:hint="eastAsia"/>
        </w:rPr>
        <w:t>图3.9</w:t>
      </w:r>
    </w:p>
    <w:p w:rsidR="004A1DF5" w:rsidRDefault="004A1DF5">
      <w:pPr>
        <w:pStyle w:val="6"/>
        <w:numPr>
          <w:ilvl w:val="0"/>
          <w:numId w:val="240"/>
        </w:numPr>
      </w:pPr>
      <w:r>
        <w:rPr>
          <w:rFonts w:hint="eastAsia"/>
        </w:rPr>
        <w:t>操作要点</w:t>
      </w:r>
    </w:p>
    <w:p w:rsidR="004A1DF5" w:rsidRDefault="004A1DF5">
      <w:pPr>
        <w:numPr>
          <w:ilvl w:val="1"/>
          <w:numId w:val="240"/>
        </w:numPr>
      </w:pPr>
      <w:r>
        <w:rPr>
          <w:rFonts w:ascii="宋体" w:hAnsi="宋体" w:hint="eastAsia"/>
        </w:rPr>
        <w:t>目前机构日初主要使用的日初类型为营业网点日初。</w:t>
      </w:r>
      <w:r>
        <w:rPr>
          <w:rFonts w:hint="eastAsia"/>
        </w:rPr>
        <w:t>只要拥有需要日结的柜员，该机构就需要执行机构日初，如各个支行、管理重空的分行会计部、负责制卡业务的分行个银部；</w:t>
      </w:r>
    </w:p>
    <w:p w:rsidR="004A1DF5" w:rsidRDefault="004A1DF5">
      <w:pPr>
        <w:numPr>
          <w:ilvl w:val="1"/>
          <w:numId w:val="240"/>
        </w:numPr>
        <w:rPr>
          <w:rFonts w:ascii="宋体" w:hAnsi="宋体"/>
        </w:rPr>
      </w:pPr>
      <w:r>
        <w:rPr>
          <w:rFonts w:ascii="宋体" w:hAnsi="宋体" w:hint="eastAsia"/>
        </w:rPr>
        <w:lastRenderedPageBreak/>
        <w:t>在工作日历管理中，对于柜面业务工作日历，如果设置了某机构某天为非工作日，则当天该机构不能执行机构日初。</w:t>
      </w:r>
    </w:p>
    <w:p w:rsidR="004A1DF5" w:rsidRDefault="004A1DF5">
      <w:pPr>
        <w:numPr>
          <w:ilvl w:val="1"/>
          <w:numId w:val="240"/>
        </w:numPr>
        <w:rPr>
          <w:rFonts w:ascii="宋体" w:hAnsi="宋体"/>
        </w:rPr>
      </w:pPr>
      <w:r>
        <w:rPr>
          <w:rFonts w:ascii="宋体" w:hAnsi="宋体" w:hint="eastAsia"/>
        </w:rPr>
        <w:t>一天只能执行一次机构日初，但主管点名在机构日初后可以重复执行，直到机构日结完成后才无法执行主管点名。</w:t>
      </w:r>
    </w:p>
    <w:p w:rsidR="004A1DF5" w:rsidRDefault="004A1DF5">
      <w:pPr>
        <w:numPr>
          <w:ilvl w:val="1"/>
          <w:numId w:val="240"/>
        </w:numPr>
        <w:rPr>
          <w:rFonts w:ascii="宋体" w:hAnsi="宋体"/>
        </w:rPr>
      </w:pPr>
      <w:r>
        <w:rPr>
          <w:rFonts w:ascii="宋体" w:hAnsi="宋体" w:hint="eastAsia"/>
        </w:rPr>
        <w:t>主管点名的本质是解除柜员的封锁状态，也就是将被点名柜员的运行状态从“日结封锁”改成“正常运行”。</w:t>
      </w:r>
    </w:p>
    <w:p w:rsidR="004A1DF5" w:rsidRDefault="004A1DF5">
      <w:pPr>
        <w:numPr>
          <w:ilvl w:val="1"/>
          <w:numId w:val="240"/>
        </w:numPr>
        <w:rPr>
          <w:rFonts w:ascii="宋体" w:hAnsi="宋体"/>
        </w:rPr>
      </w:pPr>
      <w:r>
        <w:rPr>
          <w:rFonts w:ascii="宋体" w:hAnsi="宋体" w:hint="eastAsia"/>
        </w:rPr>
        <w:t>主管点名界面所列出的柜员是属于本机构的、柜员日结控制标志为“YES需要日结”的柜员。如柜员处于日结封锁状态，列表中柜员号前面的复选框为空白，此时可以选中该柜员，如</w:t>
      </w:r>
      <w:r w:rsidR="0004090F">
        <w:rPr>
          <w:noProof/>
        </w:rPr>
        <w:drawing>
          <wp:inline distT="0" distB="0" distL="0" distR="0">
            <wp:extent cx="1514475" cy="371475"/>
            <wp:effectExtent l="19050" t="0" r="952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618" cstate="print"/>
                    <a:srcRect/>
                    <a:stretch>
                      <a:fillRect/>
                    </a:stretch>
                  </pic:blipFill>
                  <pic:spPr bwMode="auto">
                    <a:xfrm>
                      <a:off x="0" y="0"/>
                      <a:ext cx="1514475" cy="371475"/>
                    </a:xfrm>
                    <a:prstGeom prst="rect">
                      <a:avLst/>
                    </a:prstGeom>
                    <a:noFill/>
                    <a:ln w="9525">
                      <a:noFill/>
                      <a:miter lim="800000"/>
                      <a:headEnd/>
                      <a:tailEnd/>
                    </a:ln>
                  </pic:spPr>
                </pic:pic>
              </a:graphicData>
            </a:graphic>
          </wp:inline>
        </w:drawing>
      </w:r>
      <w:r>
        <w:rPr>
          <w:rFonts w:ascii="宋体" w:hAnsi="宋体" w:hint="eastAsia"/>
        </w:rPr>
        <w:t>；如果柜员处于正常运行状态，列表中柜员号前面的复选框为灰色，此时无法选中该柜员，如</w:t>
      </w:r>
      <w:r w:rsidR="0004090F">
        <w:rPr>
          <w:noProof/>
        </w:rPr>
        <w:drawing>
          <wp:inline distT="0" distB="0" distL="0" distR="0">
            <wp:extent cx="1533525" cy="361950"/>
            <wp:effectExtent l="19050" t="0" r="952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619" cstate="print"/>
                    <a:srcRect/>
                    <a:stretch>
                      <a:fillRect/>
                    </a:stretch>
                  </pic:blipFill>
                  <pic:spPr bwMode="auto">
                    <a:xfrm>
                      <a:off x="0" y="0"/>
                      <a:ext cx="1533525" cy="361950"/>
                    </a:xfrm>
                    <a:prstGeom prst="rect">
                      <a:avLst/>
                    </a:prstGeom>
                    <a:noFill/>
                    <a:ln w="9525">
                      <a:noFill/>
                      <a:miter lim="800000"/>
                      <a:headEnd/>
                      <a:tailEnd/>
                    </a:ln>
                  </pic:spPr>
                </pic:pic>
              </a:graphicData>
            </a:graphic>
          </wp:inline>
        </w:drawing>
      </w:r>
      <w:r>
        <w:rPr>
          <w:rFonts w:ascii="宋体" w:hAnsi="宋体" w:hint="eastAsia"/>
        </w:rPr>
        <w:t>。</w:t>
      </w:r>
    </w:p>
    <w:p w:rsidR="004A1DF5" w:rsidRDefault="004A1DF5">
      <w:pPr>
        <w:numPr>
          <w:ilvl w:val="1"/>
          <w:numId w:val="240"/>
        </w:numPr>
      </w:pPr>
      <w:r>
        <w:rPr>
          <w:rFonts w:ascii="宋体" w:hAnsi="宋体" w:hint="eastAsia"/>
        </w:rPr>
        <w:t>在步骤列表框中鼠标双击某一步骤，或者选中某个步骤后按回车键，即可执行该步骤。</w:t>
      </w:r>
    </w:p>
    <w:p w:rsidR="004A1DF5" w:rsidRDefault="004A1DF5">
      <w:pPr>
        <w:pStyle w:val="6"/>
        <w:numPr>
          <w:ilvl w:val="0"/>
          <w:numId w:val="240"/>
        </w:numPr>
      </w:pPr>
      <w:r>
        <w:rPr>
          <w:rFonts w:hint="eastAsia"/>
        </w:rPr>
        <w:t>操作步骤</w:t>
      </w:r>
    </w:p>
    <w:p w:rsidR="004A1DF5" w:rsidRDefault="004A1DF5">
      <w:pPr>
        <w:ind w:left="420"/>
        <w:rPr>
          <w:b/>
          <w:bCs/>
        </w:rPr>
      </w:pPr>
      <w:r>
        <w:rPr>
          <w:rFonts w:hint="eastAsia"/>
          <w:b/>
          <w:bCs/>
        </w:rPr>
        <w:t>营业网点日初</w:t>
      </w:r>
    </w:p>
    <w:p w:rsidR="004A1DF5" w:rsidRDefault="004A1DF5" w:rsidP="00C85378">
      <w:pPr>
        <w:numPr>
          <w:ilvl w:val="0"/>
          <w:numId w:val="248"/>
        </w:numPr>
        <w:tabs>
          <w:tab w:val="clear" w:pos="720"/>
          <w:tab w:val="left" w:pos="1440"/>
        </w:tabs>
        <w:ind w:left="1440"/>
      </w:pPr>
      <w:r>
        <w:rPr>
          <w:rFonts w:hint="eastAsia"/>
        </w:rPr>
        <w:t>主管选择系统导航－公共管理－机构日初日结－机构日初，或者输入业务代码</w:t>
      </w:r>
      <w:r>
        <w:rPr>
          <w:rFonts w:hint="eastAsia"/>
        </w:rPr>
        <w:t>9051</w:t>
      </w:r>
      <w:r>
        <w:rPr>
          <w:rFonts w:hint="eastAsia"/>
        </w:rPr>
        <w:t>，进入机构日初界面，</w:t>
      </w:r>
      <w:r>
        <w:rPr>
          <w:rFonts w:ascii="宋体" w:hAnsi="宋体" w:hint="eastAsia"/>
        </w:rPr>
        <w:t>如图3.9。</w:t>
      </w:r>
    </w:p>
    <w:p w:rsidR="004A1DF5" w:rsidRDefault="004A1DF5" w:rsidP="00C85378">
      <w:pPr>
        <w:numPr>
          <w:ilvl w:val="0"/>
          <w:numId w:val="248"/>
        </w:numPr>
        <w:tabs>
          <w:tab w:val="clear" w:pos="720"/>
          <w:tab w:val="left" w:pos="1440"/>
        </w:tabs>
        <w:ind w:left="1440"/>
      </w:pPr>
      <w:r>
        <w:rPr>
          <w:rFonts w:ascii="宋体" w:hAnsi="宋体" w:hint="eastAsia"/>
        </w:rPr>
        <w:t>执行步骤0001</w:t>
      </w:r>
      <w:r>
        <w:rPr>
          <w:rFonts w:hint="eastAsia"/>
        </w:rPr>
        <w:t>机构日初，选择“确定</w:t>
      </w:r>
      <w:r>
        <w:rPr>
          <w:rFonts w:hint="eastAsia"/>
        </w:rPr>
        <w:t>1</w:t>
      </w:r>
      <w:r>
        <w:rPr>
          <w:rFonts w:hint="eastAsia"/>
        </w:rPr>
        <w:t>”按钮，该步骤将检查当天总行是否已做完日初，以及本机构是否未做过日初，完成后机构运行状态将从“</w:t>
      </w:r>
      <w:r>
        <w:rPr>
          <w:rFonts w:hint="eastAsia"/>
        </w:rPr>
        <w:t>E</w:t>
      </w:r>
      <w:r>
        <w:rPr>
          <w:rFonts w:hint="eastAsia"/>
        </w:rPr>
        <w:t>日结完成”改成“</w:t>
      </w:r>
      <w:r>
        <w:rPr>
          <w:rFonts w:hint="eastAsia"/>
        </w:rPr>
        <w:t>Y</w:t>
      </w:r>
      <w:r>
        <w:rPr>
          <w:rFonts w:hint="eastAsia"/>
        </w:rPr>
        <w:t>运行中”。</w:t>
      </w:r>
    </w:p>
    <w:p w:rsidR="004A1DF5" w:rsidRDefault="004A1DF5" w:rsidP="00C85378">
      <w:pPr>
        <w:numPr>
          <w:ilvl w:val="0"/>
          <w:numId w:val="248"/>
        </w:numPr>
        <w:tabs>
          <w:tab w:val="clear" w:pos="720"/>
          <w:tab w:val="left" w:pos="1440"/>
        </w:tabs>
        <w:ind w:left="1440"/>
      </w:pPr>
      <w:r>
        <w:rPr>
          <w:rFonts w:hint="eastAsia"/>
        </w:rPr>
        <w:t>执行步骤</w:t>
      </w:r>
      <w:r>
        <w:rPr>
          <w:rFonts w:hint="eastAsia"/>
        </w:rPr>
        <w:t>0002</w:t>
      </w:r>
      <w:r>
        <w:rPr>
          <w:rFonts w:hint="eastAsia"/>
        </w:rPr>
        <w:t>主管点名，进入主管点名界面。</w:t>
      </w:r>
    </w:p>
    <w:p w:rsidR="004A1DF5" w:rsidRDefault="004A1DF5" w:rsidP="00C85378">
      <w:pPr>
        <w:numPr>
          <w:ilvl w:val="0"/>
          <w:numId w:val="248"/>
        </w:numPr>
        <w:tabs>
          <w:tab w:val="clear" w:pos="720"/>
          <w:tab w:val="left" w:pos="1440"/>
        </w:tabs>
        <w:ind w:left="1440"/>
      </w:pPr>
      <w:r>
        <w:rPr>
          <w:rFonts w:hint="eastAsia"/>
        </w:rPr>
        <w:t>单击柜员号前面的复选框，如</w:t>
      </w:r>
      <w:r w:rsidR="0004090F">
        <w:rPr>
          <w:noProof/>
        </w:rPr>
        <w:drawing>
          <wp:inline distT="0" distB="0" distL="0" distR="0">
            <wp:extent cx="1571625" cy="390525"/>
            <wp:effectExtent l="19050" t="0" r="9525"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620" cstate="print"/>
                    <a:srcRect/>
                    <a:stretch>
                      <a:fillRect/>
                    </a:stretch>
                  </pic:blipFill>
                  <pic:spPr bwMode="auto">
                    <a:xfrm>
                      <a:off x="0" y="0"/>
                      <a:ext cx="1571625" cy="390525"/>
                    </a:xfrm>
                    <a:prstGeom prst="rect">
                      <a:avLst/>
                    </a:prstGeom>
                    <a:noFill/>
                    <a:ln w="9525">
                      <a:noFill/>
                      <a:miter lim="800000"/>
                      <a:headEnd/>
                      <a:tailEnd/>
                    </a:ln>
                  </pic:spPr>
                </pic:pic>
              </a:graphicData>
            </a:graphic>
          </wp:inline>
        </w:drawing>
      </w:r>
      <w:r>
        <w:rPr>
          <w:rFonts w:hint="eastAsia"/>
        </w:rPr>
        <w:t>，选中所有当天需点名的柜员，选择“确定</w:t>
      </w:r>
      <w:r>
        <w:rPr>
          <w:rFonts w:hint="eastAsia"/>
        </w:rPr>
        <w:t>1</w:t>
      </w:r>
      <w:r>
        <w:rPr>
          <w:rFonts w:hint="eastAsia"/>
        </w:rPr>
        <w:t>”按钮，系统将解除被点名柜员的封锁状态。</w:t>
      </w:r>
    </w:p>
    <w:p w:rsidR="004A1DF5" w:rsidRDefault="004A1DF5" w:rsidP="0004090F">
      <w:pPr>
        <w:pStyle w:val="5"/>
      </w:pPr>
      <w:r>
        <w:rPr>
          <w:rFonts w:hint="eastAsia"/>
        </w:rPr>
        <w:lastRenderedPageBreak/>
        <w:t>七、账户余额检查设定（业务代码</w:t>
      </w:r>
      <w:r>
        <w:rPr>
          <w:rFonts w:hint="eastAsia"/>
        </w:rPr>
        <w:t>9064</w:t>
      </w:r>
      <w:r>
        <w:rPr>
          <w:rFonts w:hint="eastAsia"/>
        </w:rPr>
        <w:t>）</w:t>
      </w:r>
    </w:p>
    <w:p w:rsidR="004A1DF5" w:rsidRDefault="004A1DF5">
      <w:pPr>
        <w:pStyle w:val="6"/>
        <w:numPr>
          <w:ilvl w:val="0"/>
          <w:numId w:val="245"/>
        </w:numPr>
      </w:pPr>
      <w:r>
        <w:rPr>
          <w:rFonts w:hint="eastAsia"/>
        </w:rPr>
        <w:t>功能介绍</w:t>
      </w:r>
    </w:p>
    <w:p w:rsidR="004A1DF5" w:rsidRDefault="004A1DF5">
      <w:pPr>
        <w:ind w:firstLineChars="200" w:firstLine="480"/>
        <w:rPr>
          <w:rFonts w:ascii="宋体" w:hAnsi="宋体"/>
        </w:rPr>
      </w:pPr>
      <w:r>
        <w:rPr>
          <w:rFonts w:hint="eastAsia"/>
        </w:rPr>
        <w:t>通过本功能设定账户余额检查的条件，供机构日结前检查和机构日结中进行账户余额检查时使用</w:t>
      </w:r>
      <w:r>
        <w:rPr>
          <w:rFonts w:ascii="宋体" w:hAnsi="宋体" w:hint="eastAsia"/>
        </w:rPr>
        <w:t>。</w:t>
      </w:r>
    </w:p>
    <w:p w:rsidR="004A1DF5" w:rsidRDefault="004A1DF5">
      <w:pPr>
        <w:ind w:firstLineChars="200" w:firstLine="480"/>
      </w:pPr>
      <w:r>
        <w:rPr>
          <w:rFonts w:hint="eastAsia"/>
        </w:rPr>
        <w:t>目前我行的会计人员每天下班前要检查一些账户，可能是需要余额为零的内部账户，如某些过渡账户，也可能是一些需要余额符合某种条件的账户，如头寸户需要保持一定的余额。</w:t>
      </w:r>
    </w:p>
    <w:p w:rsidR="004A1DF5" w:rsidRDefault="004A1DF5">
      <w:pPr>
        <w:ind w:firstLineChars="200" w:firstLine="480"/>
      </w:pPr>
      <w:r>
        <w:rPr>
          <w:rFonts w:hint="eastAsia"/>
        </w:rPr>
        <w:t>因此，设计账户余额检查功能有两个目的：一是方便网点主管快速检查这些需要关注的账户（通过机构日结前检查功能）。二是作为机构日结的控制条件。</w:t>
      </w:r>
    </w:p>
    <w:p w:rsidR="004A1DF5" w:rsidRDefault="004A1DF5">
      <w:pPr>
        <w:pStyle w:val="6"/>
        <w:numPr>
          <w:ilvl w:val="0"/>
          <w:numId w:val="245"/>
        </w:numPr>
      </w:pPr>
      <w:r>
        <w:rPr>
          <w:rFonts w:hint="eastAsia"/>
        </w:rPr>
        <w:t>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4A1DF5">
        <w:tc>
          <w:tcPr>
            <w:tcW w:w="2268" w:type="dxa"/>
          </w:tcPr>
          <w:p w:rsidR="004A1DF5" w:rsidRDefault="004A1DF5">
            <w:pPr>
              <w:rPr>
                <w:sz w:val="21"/>
              </w:rPr>
            </w:pPr>
            <w:r>
              <w:rPr>
                <w:rFonts w:hint="eastAsia"/>
                <w:sz w:val="21"/>
              </w:rPr>
              <w:t>是否控制日结</w:t>
            </w:r>
          </w:p>
        </w:tc>
        <w:tc>
          <w:tcPr>
            <w:tcW w:w="6254" w:type="dxa"/>
          </w:tcPr>
          <w:p w:rsidR="004A1DF5" w:rsidRDefault="004A1DF5">
            <w:pPr>
              <w:ind w:left="378" w:hangingChars="180" w:hanging="378"/>
              <w:rPr>
                <w:sz w:val="21"/>
              </w:rPr>
            </w:pPr>
            <w:r>
              <w:rPr>
                <w:rFonts w:hint="eastAsia"/>
                <w:sz w:val="21"/>
              </w:rPr>
              <w:t>Y</w:t>
            </w:r>
            <w:r>
              <w:rPr>
                <w:rFonts w:hint="eastAsia"/>
                <w:sz w:val="21"/>
              </w:rPr>
              <w:t>：是，设为此选项的记录，在机构日结时作为控制条件，如不符合条件，机构日结将无法通过。</w:t>
            </w:r>
          </w:p>
          <w:p w:rsidR="004A1DF5" w:rsidRDefault="004A1DF5">
            <w:pPr>
              <w:ind w:left="378" w:hangingChars="180" w:hanging="378"/>
              <w:rPr>
                <w:sz w:val="21"/>
              </w:rPr>
            </w:pPr>
            <w:r>
              <w:rPr>
                <w:rFonts w:hint="eastAsia"/>
                <w:sz w:val="21"/>
              </w:rPr>
              <w:t>N</w:t>
            </w:r>
            <w:r>
              <w:rPr>
                <w:rFonts w:hint="eastAsia"/>
                <w:sz w:val="21"/>
              </w:rPr>
              <w:t>：否，设为此选项的记录，在机构日结时不作为控制条件。</w:t>
            </w:r>
          </w:p>
        </w:tc>
      </w:tr>
    </w:tbl>
    <w:p w:rsidR="004A1DF5" w:rsidRDefault="004A1DF5">
      <w:pPr>
        <w:pStyle w:val="6"/>
        <w:numPr>
          <w:ilvl w:val="0"/>
          <w:numId w:val="245"/>
        </w:numPr>
      </w:pPr>
      <w:r>
        <w:rPr>
          <w:rFonts w:hint="eastAsia"/>
        </w:rPr>
        <w:t>操作要点</w:t>
      </w:r>
    </w:p>
    <w:p w:rsidR="004A1DF5" w:rsidRDefault="004A1DF5">
      <w:pPr>
        <w:numPr>
          <w:ilvl w:val="0"/>
          <w:numId w:val="246"/>
        </w:numPr>
      </w:pPr>
      <w:r>
        <w:rPr>
          <w:rFonts w:hint="eastAsia"/>
        </w:rPr>
        <w:t>账户余额检查是检查指定账户的联机余额，设置需检查的账户时可以直接使用户口号也可以使用内部资金号。使用内部资金号时，由机构号加上内部资金号加上货币号组合出内部账号。</w:t>
      </w:r>
    </w:p>
    <w:p w:rsidR="004A1DF5" w:rsidRDefault="004A1DF5">
      <w:pPr>
        <w:numPr>
          <w:ilvl w:val="0"/>
          <w:numId w:val="246"/>
        </w:numPr>
      </w:pPr>
      <w:r>
        <w:rPr>
          <w:rFonts w:hint="eastAsia"/>
        </w:rPr>
        <w:t>使用内部资金号时，有效范围是本机构及其下级机构；使用户口号时，有效范围是本机构。</w:t>
      </w:r>
    </w:p>
    <w:p w:rsidR="004A1DF5" w:rsidRDefault="004A1DF5">
      <w:pPr>
        <w:numPr>
          <w:ilvl w:val="0"/>
          <w:numId w:val="246"/>
        </w:numPr>
      </w:pPr>
      <w:r>
        <w:rPr>
          <w:rFonts w:hint="eastAsia"/>
        </w:rPr>
        <w:t>输入内部资金号时不应输入“</w:t>
      </w:r>
      <w:r>
        <w:rPr>
          <w:rFonts w:hint="eastAsia"/>
        </w:rPr>
        <w:t>10010100</w:t>
      </w:r>
      <w:r>
        <w:rPr>
          <w:rFonts w:hint="eastAsia"/>
        </w:rPr>
        <w:t>现金”，该内部资金号没有对应的内部账户，对应的是现金尾箱号。而现金库存的控制在现金系统中已有专门的库存管理。</w:t>
      </w:r>
    </w:p>
    <w:p w:rsidR="004A1DF5" w:rsidRDefault="004A1DF5">
      <w:pPr>
        <w:numPr>
          <w:ilvl w:val="0"/>
          <w:numId w:val="246"/>
        </w:numPr>
        <w:rPr>
          <w:rFonts w:ascii="宋体" w:hAnsi="宋体"/>
        </w:rPr>
      </w:pPr>
      <w:r>
        <w:rPr>
          <w:rFonts w:ascii="宋体" w:hAnsi="宋体" w:hint="eastAsia"/>
        </w:rPr>
        <w:t>总行、分行、网点均可以设定条件。如果上级机构和下级机构均设定了对同一户口的条件，按以下条件判断是否冲突：</w:t>
      </w:r>
    </w:p>
    <w:p w:rsidR="004A1DF5" w:rsidRDefault="004A1DF5" w:rsidP="00C85378">
      <w:pPr>
        <w:numPr>
          <w:ilvl w:val="0"/>
          <w:numId w:val="249"/>
        </w:numPr>
        <w:tabs>
          <w:tab w:val="clear" w:pos="360"/>
          <w:tab w:val="left" w:pos="900"/>
        </w:tabs>
        <w:ind w:left="900"/>
        <w:rPr>
          <w:rFonts w:ascii="宋体" w:hAnsi="宋体"/>
        </w:rPr>
      </w:pPr>
      <w:r>
        <w:rPr>
          <w:rFonts w:hint="eastAsia"/>
        </w:rPr>
        <w:t>是否日结控制标识，以“是”设置为准。“是”优先于“否”，上级设“否”，下级可以设“</w:t>
      </w:r>
      <w:r>
        <w:rPr>
          <w:rFonts w:ascii="宋体" w:hAnsi="宋体" w:hint="eastAsia"/>
        </w:rPr>
        <w:t>是”也可以设“否”；上级设“是”，下级只能也设“是”。</w:t>
      </w:r>
    </w:p>
    <w:p w:rsidR="004A1DF5" w:rsidRDefault="004A1DF5" w:rsidP="00C85378">
      <w:pPr>
        <w:numPr>
          <w:ilvl w:val="0"/>
          <w:numId w:val="249"/>
        </w:numPr>
        <w:tabs>
          <w:tab w:val="clear" w:pos="360"/>
          <w:tab w:val="left" w:pos="900"/>
        </w:tabs>
        <w:ind w:left="900"/>
        <w:rPr>
          <w:rFonts w:ascii="宋体" w:hAnsi="宋体"/>
        </w:rPr>
      </w:pPr>
      <w:r>
        <w:rPr>
          <w:rFonts w:ascii="宋体" w:hAnsi="宋体" w:hint="eastAsia"/>
        </w:rPr>
        <w:t>运算符号，下级设定的符号不能与上级不符。</w:t>
      </w:r>
    </w:p>
    <w:p w:rsidR="004A1DF5" w:rsidRDefault="004A1DF5" w:rsidP="00C85378">
      <w:pPr>
        <w:numPr>
          <w:ilvl w:val="0"/>
          <w:numId w:val="249"/>
        </w:numPr>
        <w:tabs>
          <w:tab w:val="clear" w:pos="360"/>
          <w:tab w:val="left" w:pos="900"/>
        </w:tabs>
        <w:ind w:left="900"/>
        <w:rPr>
          <w:rFonts w:ascii="宋体" w:hAnsi="宋体"/>
        </w:rPr>
      </w:pPr>
      <w:r>
        <w:rPr>
          <w:rFonts w:ascii="宋体" w:hAnsi="宋体" w:hint="eastAsia"/>
        </w:rPr>
        <w:lastRenderedPageBreak/>
        <w:t>孰紧原则。比如上级设定小于100万，下级只能设比100万还小的金额；上级设定大于50万，下级只能设比50万还大的金额；上级设定等于某个金额，下级不能设定等于其他金额。</w:t>
      </w:r>
    </w:p>
    <w:p w:rsidR="004A1DF5" w:rsidRDefault="004A1DF5">
      <w:pPr>
        <w:numPr>
          <w:ilvl w:val="0"/>
          <w:numId w:val="246"/>
        </w:numPr>
        <w:rPr>
          <w:rFonts w:ascii="宋体" w:hAnsi="宋体"/>
        </w:rPr>
      </w:pPr>
      <w:r>
        <w:rPr>
          <w:rFonts w:ascii="宋体" w:hAnsi="宋体" w:hint="eastAsia"/>
        </w:rPr>
        <w:t>如果上级机构已设定了条件，下级机构将不能增加已其冲突的条件；如果下级机构已设定了条件，上级机构要增加与其冲突的条件时，系统将自动删除下级机构设定的条件。</w:t>
      </w:r>
    </w:p>
    <w:p w:rsidR="004A1DF5" w:rsidRDefault="004A1DF5">
      <w:pPr>
        <w:numPr>
          <w:ilvl w:val="0"/>
          <w:numId w:val="246"/>
        </w:numPr>
        <w:rPr>
          <w:rFonts w:ascii="宋体" w:hAnsi="宋体"/>
        </w:rPr>
      </w:pPr>
      <w:r>
        <w:rPr>
          <w:rFonts w:ascii="宋体" w:hAnsi="宋体" w:hint="eastAsia"/>
        </w:rPr>
        <w:t>一个机构同时设定了内部户口条件和同样的内部资金号条件，把内部资金号视为上级，户口视为下级，同样按上下级冲突的条件判断二者是否冲突。</w:t>
      </w:r>
    </w:p>
    <w:p w:rsidR="004A1DF5" w:rsidRDefault="004A1DF5">
      <w:pPr>
        <w:numPr>
          <w:ilvl w:val="0"/>
          <w:numId w:val="246"/>
        </w:numPr>
        <w:rPr>
          <w:rFonts w:ascii="宋体" w:hAnsi="宋体"/>
        </w:rPr>
      </w:pPr>
      <w:r>
        <w:rPr>
          <w:rFonts w:ascii="宋体" w:hAnsi="宋体" w:hint="eastAsia"/>
        </w:rPr>
        <w:t>在</w:t>
      </w:r>
      <w:r>
        <w:rPr>
          <w:rFonts w:hint="eastAsia"/>
        </w:rPr>
        <w:t>账户余额检查条件设定界面，</w:t>
      </w:r>
      <w:r>
        <w:rPr>
          <w:rFonts w:ascii="宋体" w:hAnsi="宋体" w:hint="eastAsia"/>
        </w:rPr>
        <w:t>可以通过点击列表框的标题栏对记录进行排序。</w:t>
      </w:r>
    </w:p>
    <w:p w:rsidR="004A1DF5" w:rsidRDefault="004A1DF5">
      <w:pPr>
        <w:pStyle w:val="6"/>
        <w:numPr>
          <w:ilvl w:val="0"/>
          <w:numId w:val="245"/>
        </w:numPr>
      </w:pPr>
      <w:r>
        <w:rPr>
          <w:rFonts w:hint="eastAsia"/>
        </w:rPr>
        <w:t>操作步骤</w:t>
      </w:r>
    </w:p>
    <w:p w:rsidR="004A1DF5" w:rsidRDefault="004A1DF5">
      <w:pPr>
        <w:numPr>
          <w:ilvl w:val="0"/>
          <w:numId w:val="247"/>
        </w:numPr>
        <w:rPr>
          <w:b/>
          <w:bCs/>
        </w:rPr>
      </w:pPr>
      <w:r>
        <w:rPr>
          <w:rFonts w:hint="eastAsia"/>
          <w:b/>
          <w:bCs/>
        </w:rPr>
        <w:t>查询记录</w:t>
      </w:r>
    </w:p>
    <w:p w:rsidR="004A1DF5" w:rsidRDefault="004A1DF5">
      <w:pPr>
        <w:numPr>
          <w:ilvl w:val="0"/>
          <w:numId w:val="250"/>
        </w:numPr>
      </w:pPr>
      <w:r>
        <w:rPr>
          <w:rFonts w:hint="eastAsia"/>
        </w:rPr>
        <w:t>柜员选择系统</w:t>
      </w:r>
      <w:r>
        <w:rPr>
          <w:rFonts w:ascii="宋体" w:hAnsi="宋体" w:hint="eastAsia"/>
        </w:rPr>
        <w:t>导航</w:t>
      </w:r>
      <w:r>
        <w:rPr>
          <w:rFonts w:hint="eastAsia"/>
        </w:rPr>
        <w:t>－公共管理－机构日初日结－账户余额检查设定或者输入业务代码</w:t>
      </w:r>
      <w:r>
        <w:rPr>
          <w:rFonts w:hint="eastAsia"/>
        </w:rPr>
        <w:t>9064</w:t>
      </w:r>
      <w:r>
        <w:rPr>
          <w:rFonts w:hint="eastAsia"/>
        </w:rPr>
        <w:t>，进入账户余额检查条件设定界面。</w:t>
      </w:r>
    </w:p>
    <w:p w:rsidR="004A1DF5" w:rsidRDefault="004A1DF5">
      <w:pPr>
        <w:numPr>
          <w:ilvl w:val="0"/>
          <w:numId w:val="250"/>
        </w:numPr>
      </w:pPr>
      <w:r>
        <w:rPr>
          <w:rFonts w:hint="eastAsia"/>
        </w:rPr>
        <w:t>在查询条件输入</w:t>
      </w:r>
      <w:r>
        <w:rPr>
          <w:rFonts w:ascii="宋体" w:hAnsi="宋体" w:hint="eastAsia"/>
        </w:rPr>
        <w:t>框</w:t>
      </w:r>
      <w:r>
        <w:rPr>
          <w:rFonts w:hint="eastAsia"/>
        </w:rPr>
        <w:t>设置查询的条件。如果不设置条件，默认为本机构设定的所有记录以及上级设定的对本机构有效的所有记录。其中机构号只能选择本机构及其下级机构。</w:t>
      </w:r>
    </w:p>
    <w:p w:rsidR="004A1DF5" w:rsidRDefault="004A1DF5">
      <w:pPr>
        <w:numPr>
          <w:ilvl w:val="0"/>
          <w:numId w:val="250"/>
        </w:numPr>
      </w:pPr>
      <w:r>
        <w:rPr>
          <w:rFonts w:ascii="宋体" w:hAnsi="宋体" w:hint="eastAsia"/>
        </w:rPr>
        <w:t>选择“查询5”按钮，查询出显示符合</w:t>
      </w:r>
      <w:r>
        <w:rPr>
          <w:rFonts w:hint="eastAsia"/>
        </w:rPr>
        <w:t>设置条件的记录。</w:t>
      </w:r>
    </w:p>
    <w:p w:rsidR="004A1DF5" w:rsidRDefault="004A1DF5">
      <w:pPr>
        <w:numPr>
          <w:ilvl w:val="0"/>
          <w:numId w:val="247"/>
        </w:numPr>
        <w:rPr>
          <w:b/>
          <w:bCs/>
        </w:rPr>
      </w:pPr>
      <w:r>
        <w:rPr>
          <w:rFonts w:hint="eastAsia"/>
          <w:b/>
          <w:bCs/>
        </w:rPr>
        <w:t>增加记录</w:t>
      </w:r>
    </w:p>
    <w:p w:rsidR="004A1DF5" w:rsidRDefault="004A1DF5">
      <w:pPr>
        <w:numPr>
          <w:ilvl w:val="0"/>
          <w:numId w:val="251"/>
        </w:numPr>
      </w:pPr>
      <w:r>
        <w:rPr>
          <w:rFonts w:hint="eastAsia"/>
        </w:rPr>
        <w:t>柜员选择系统导航－公共管理－机构日初日结－账户余额检查设定或者输入业务代码</w:t>
      </w:r>
      <w:r>
        <w:rPr>
          <w:rFonts w:hint="eastAsia"/>
        </w:rPr>
        <w:t>9064</w:t>
      </w:r>
      <w:r>
        <w:rPr>
          <w:rFonts w:hint="eastAsia"/>
        </w:rPr>
        <w:t>，进入账户余额检查条件设定界面。</w:t>
      </w:r>
    </w:p>
    <w:p w:rsidR="004A1DF5" w:rsidRDefault="004A1DF5">
      <w:pPr>
        <w:numPr>
          <w:ilvl w:val="0"/>
          <w:numId w:val="251"/>
        </w:numPr>
      </w:pPr>
      <w:r>
        <w:rPr>
          <w:rFonts w:ascii="宋体" w:hAnsi="宋体" w:hint="eastAsia"/>
        </w:rPr>
        <w:t>选择“新增2”按钮，</w:t>
      </w:r>
      <w:r>
        <w:rPr>
          <w:rFonts w:hint="eastAsia"/>
        </w:rPr>
        <w:t>进入增加设定条件界面。</w:t>
      </w:r>
    </w:p>
    <w:p w:rsidR="004A1DF5" w:rsidRDefault="004A1DF5">
      <w:pPr>
        <w:numPr>
          <w:ilvl w:val="0"/>
          <w:numId w:val="251"/>
        </w:numPr>
        <w:rPr>
          <w:rFonts w:ascii="宋体" w:hAnsi="宋体"/>
        </w:rPr>
      </w:pPr>
      <w:r>
        <w:rPr>
          <w:rFonts w:hint="eastAsia"/>
        </w:rPr>
        <w:t>输入机构号，默认为本机构。网点只能增加本机构的记录，分行部室可以增加本机构</w:t>
      </w:r>
      <w:r>
        <w:rPr>
          <w:rFonts w:ascii="宋体" w:hAnsi="宋体" w:hint="eastAsia"/>
        </w:rPr>
        <w:t>及本分行的记录，总行部室可以增加本机构及总行的记录。</w:t>
      </w:r>
    </w:p>
    <w:p w:rsidR="004A1DF5" w:rsidRDefault="004A1DF5">
      <w:pPr>
        <w:numPr>
          <w:ilvl w:val="0"/>
          <w:numId w:val="251"/>
        </w:numPr>
        <w:rPr>
          <w:rFonts w:ascii="宋体" w:hAnsi="宋体"/>
        </w:rPr>
      </w:pPr>
      <w:r>
        <w:rPr>
          <w:rFonts w:ascii="宋体" w:hAnsi="宋体" w:hint="eastAsia"/>
        </w:rPr>
        <w:t>输入货币号，默认为10人民币。</w:t>
      </w:r>
    </w:p>
    <w:p w:rsidR="004A1DF5" w:rsidRDefault="004A1DF5">
      <w:pPr>
        <w:numPr>
          <w:ilvl w:val="0"/>
          <w:numId w:val="251"/>
        </w:numPr>
        <w:rPr>
          <w:rFonts w:ascii="宋体" w:hAnsi="宋体"/>
        </w:rPr>
      </w:pPr>
      <w:r>
        <w:rPr>
          <w:rFonts w:ascii="宋体" w:hAnsi="宋体" w:hint="eastAsia"/>
        </w:rPr>
        <w:t>输入户口号或内部资金号，二者必须录入一项，且只能录入一项。</w:t>
      </w:r>
    </w:p>
    <w:p w:rsidR="004A1DF5" w:rsidRDefault="004A1DF5">
      <w:pPr>
        <w:numPr>
          <w:ilvl w:val="0"/>
          <w:numId w:val="251"/>
        </w:numPr>
        <w:rPr>
          <w:rFonts w:ascii="宋体" w:hAnsi="宋体"/>
        </w:rPr>
      </w:pPr>
      <w:r>
        <w:rPr>
          <w:rFonts w:ascii="宋体" w:hAnsi="宋体" w:hint="eastAsia"/>
        </w:rPr>
        <w:t>输入内部资金号时，既可以输入不在内部账户管理表定义的内部资金号，也可以输入在内部账户管理表定义的内部资金号。</w:t>
      </w:r>
    </w:p>
    <w:p w:rsidR="004A1DF5" w:rsidRDefault="004A1DF5">
      <w:pPr>
        <w:numPr>
          <w:ilvl w:val="0"/>
          <w:numId w:val="251"/>
        </w:numPr>
        <w:rPr>
          <w:rFonts w:ascii="宋体" w:hAnsi="宋体"/>
        </w:rPr>
      </w:pPr>
      <w:r>
        <w:rPr>
          <w:rFonts w:ascii="宋体" w:hAnsi="宋体" w:hint="eastAsia"/>
        </w:rPr>
        <w:t>输入户口号时，既可以输入内部户口，也可以输入外部户口。当输入外部</w:t>
      </w:r>
      <w:r>
        <w:rPr>
          <w:rFonts w:ascii="宋体" w:hAnsi="宋体" w:hint="eastAsia"/>
        </w:rPr>
        <w:lastRenderedPageBreak/>
        <w:t>户口时，根据外部户口的不同，分别输入相应的账户代码、钞汇标志（根据户口能否直接定位到账号输入不同要素）。</w:t>
      </w:r>
    </w:p>
    <w:p w:rsidR="004A1DF5" w:rsidRDefault="004A1DF5">
      <w:pPr>
        <w:numPr>
          <w:ilvl w:val="0"/>
          <w:numId w:val="251"/>
        </w:numPr>
      </w:pPr>
      <w:r>
        <w:rPr>
          <w:rFonts w:ascii="宋体" w:hAnsi="宋体" w:hint="eastAsia"/>
        </w:rPr>
        <w:t>账户资金地区可以</w:t>
      </w:r>
      <w:r>
        <w:rPr>
          <w:rFonts w:hint="eastAsia"/>
        </w:rPr>
        <w:t>不输入，默认为</w:t>
      </w:r>
      <w:r>
        <w:rPr>
          <w:rFonts w:hint="eastAsia"/>
        </w:rPr>
        <w:t>000</w:t>
      </w:r>
      <w:r>
        <w:rPr>
          <w:rFonts w:hint="eastAsia"/>
        </w:rPr>
        <w:t>：中国大陆。</w:t>
      </w:r>
    </w:p>
    <w:p w:rsidR="004A1DF5" w:rsidRDefault="004A1DF5">
      <w:pPr>
        <w:numPr>
          <w:ilvl w:val="0"/>
          <w:numId w:val="251"/>
        </w:numPr>
        <w:rPr>
          <w:rFonts w:ascii="宋体" w:hAnsi="宋体"/>
        </w:rPr>
      </w:pPr>
      <w:r>
        <w:rPr>
          <w:rFonts w:hint="eastAsia"/>
        </w:rPr>
        <w:t>输入运算符号，</w:t>
      </w:r>
      <w:r>
        <w:rPr>
          <w:rFonts w:ascii="宋体" w:hAnsi="宋体" w:hint="eastAsia"/>
        </w:rPr>
        <w:t>有＝≥＞≤＜五种符号，</w:t>
      </w:r>
      <w:r>
        <w:rPr>
          <w:rFonts w:hint="eastAsia"/>
        </w:rPr>
        <w:t>默认为</w:t>
      </w:r>
      <w:r>
        <w:rPr>
          <w:rFonts w:ascii="宋体" w:hAnsi="宋体" w:hint="eastAsia"/>
        </w:rPr>
        <w:t>＝，是必输项。</w:t>
      </w:r>
    </w:p>
    <w:p w:rsidR="004A1DF5" w:rsidRDefault="004A1DF5">
      <w:pPr>
        <w:numPr>
          <w:ilvl w:val="0"/>
          <w:numId w:val="251"/>
        </w:numPr>
        <w:rPr>
          <w:rFonts w:ascii="宋体" w:hAnsi="宋体"/>
        </w:rPr>
      </w:pPr>
      <w:r>
        <w:rPr>
          <w:rFonts w:ascii="宋体" w:hAnsi="宋体" w:hint="eastAsia"/>
        </w:rPr>
        <w:t>输入运算值，默认为0，不能输入负数，是必输项。</w:t>
      </w:r>
    </w:p>
    <w:p w:rsidR="004A1DF5" w:rsidRDefault="004A1DF5">
      <w:pPr>
        <w:numPr>
          <w:ilvl w:val="0"/>
          <w:numId w:val="251"/>
        </w:numPr>
        <w:rPr>
          <w:rFonts w:ascii="宋体" w:hAnsi="宋体"/>
        </w:rPr>
      </w:pPr>
      <w:r>
        <w:rPr>
          <w:rFonts w:ascii="宋体" w:hAnsi="宋体" w:hint="eastAsia"/>
        </w:rPr>
        <w:t>输入是否控制日结标志，默认为N，是必输项。</w:t>
      </w:r>
    </w:p>
    <w:p w:rsidR="004A1DF5" w:rsidRDefault="004A1DF5">
      <w:pPr>
        <w:numPr>
          <w:ilvl w:val="0"/>
          <w:numId w:val="251"/>
        </w:numPr>
        <w:rPr>
          <w:rFonts w:ascii="宋体" w:hAnsi="宋体"/>
        </w:rPr>
      </w:pPr>
      <w:r>
        <w:rPr>
          <w:rFonts w:ascii="宋体" w:hAnsi="宋体" w:hint="eastAsia"/>
        </w:rPr>
        <w:t>输入备注，不是必输项。</w:t>
      </w:r>
    </w:p>
    <w:p w:rsidR="004A1DF5" w:rsidRDefault="004A1DF5">
      <w:pPr>
        <w:numPr>
          <w:ilvl w:val="0"/>
          <w:numId w:val="251"/>
        </w:numPr>
      </w:pPr>
      <w:r>
        <w:rPr>
          <w:rFonts w:ascii="宋体" w:hAnsi="宋体" w:hint="eastAsia"/>
        </w:rPr>
        <w:t>选择“确定1”按钮。</w:t>
      </w:r>
    </w:p>
    <w:p w:rsidR="004A1DF5" w:rsidRDefault="004A1DF5">
      <w:pPr>
        <w:numPr>
          <w:ilvl w:val="0"/>
          <w:numId w:val="247"/>
        </w:numPr>
        <w:rPr>
          <w:b/>
          <w:bCs/>
        </w:rPr>
      </w:pPr>
      <w:r>
        <w:rPr>
          <w:rFonts w:hint="eastAsia"/>
          <w:b/>
          <w:bCs/>
        </w:rPr>
        <w:t>修改记录</w:t>
      </w:r>
    </w:p>
    <w:p w:rsidR="004A1DF5" w:rsidRDefault="004A1DF5">
      <w:pPr>
        <w:numPr>
          <w:ilvl w:val="0"/>
          <w:numId w:val="252"/>
        </w:numPr>
      </w:pPr>
      <w:r>
        <w:rPr>
          <w:rFonts w:hint="eastAsia"/>
        </w:rPr>
        <w:t>柜员选择系统导航－公共管理－机构日初日结－账户余额检查设定或者输入业务代码</w:t>
      </w:r>
      <w:r>
        <w:rPr>
          <w:rFonts w:hint="eastAsia"/>
        </w:rPr>
        <w:t>9064</w:t>
      </w:r>
      <w:r>
        <w:rPr>
          <w:rFonts w:hint="eastAsia"/>
        </w:rPr>
        <w:t>，进入账户余额检查条件设定界面。</w:t>
      </w:r>
    </w:p>
    <w:p w:rsidR="004A1DF5" w:rsidRDefault="004A1DF5">
      <w:pPr>
        <w:numPr>
          <w:ilvl w:val="0"/>
          <w:numId w:val="252"/>
        </w:numPr>
      </w:pPr>
      <w:r>
        <w:rPr>
          <w:rFonts w:ascii="宋体" w:hAnsi="宋体" w:hint="eastAsia"/>
        </w:rPr>
        <w:t>设定查询条件，选择“</w:t>
      </w:r>
      <w:r>
        <w:rPr>
          <w:rFonts w:hint="eastAsia"/>
        </w:rPr>
        <w:t>查询</w:t>
      </w:r>
      <w:r>
        <w:rPr>
          <w:rFonts w:hint="eastAsia"/>
        </w:rPr>
        <w:t>5</w:t>
      </w:r>
      <w:r>
        <w:rPr>
          <w:rFonts w:hint="eastAsia"/>
        </w:rPr>
        <w:t>”按钮，查询出需修改的记录。</w:t>
      </w:r>
    </w:p>
    <w:p w:rsidR="004A1DF5" w:rsidRDefault="004A1DF5">
      <w:pPr>
        <w:numPr>
          <w:ilvl w:val="0"/>
          <w:numId w:val="252"/>
        </w:numPr>
      </w:pPr>
      <w:r>
        <w:rPr>
          <w:rFonts w:hint="eastAsia"/>
        </w:rPr>
        <w:t>选中需修改的记录，选择“修改</w:t>
      </w:r>
      <w:r>
        <w:rPr>
          <w:rFonts w:hint="eastAsia"/>
        </w:rPr>
        <w:t>3</w:t>
      </w:r>
      <w:r>
        <w:rPr>
          <w:rFonts w:hint="eastAsia"/>
        </w:rPr>
        <w:t>”按钮，进入修改设定条件界面。网点只能修改本机构的记录，分行部室可以修改本机构及本分行的记录，总行部室可以修改本机构及总行的记录。</w:t>
      </w:r>
    </w:p>
    <w:p w:rsidR="004A1DF5" w:rsidRDefault="004A1DF5">
      <w:pPr>
        <w:numPr>
          <w:ilvl w:val="0"/>
          <w:numId w:val="252"/>
        </w:numPr>
      </w:pPr>
      <w:r>
        <w:rPr>
          <w:rFonts w:hint="eastAsia"/>
        </w:rPr>
        <w:t>修改要素，只能修改运算符号、运算值、是否控制日结标志、备注。</w:t>
      </w:r>
    </w:p>
    <w:p w:rsidR="004A1DF5" w:rsidRDefault="004A1DF5">
      <w:pPr>
        <w:numPr>
          <w:ilvl w:val="0"/>
          <w:numId w:val="252"/>
        </w:numPr>
      </w:pPr>
      <w:r>
        <w:rPr>
          <w:rFonts w:ascii="宋体" w:hAnsi="宋体" w:hint="eastAsia"/>
        </w:rPr>
        <w:t>选择“确定1”按钮。</w:t>
      </w:r>
    </w:p>
    <w:p w:rsidR="004A1DF5" w:rsidRDefault="004A1DF5">
      <w:pPr>
        <w:numPr>
          <w:ilvl w:val="0"/>
          <w:numId w:val="247"/>
        </w:numPr>
        <w:rPr>
          <w:b/>
          <w:bCs/>
        </w:rPr>
      </w:pPr>
      <w:r>
        <w:rPr>
          <w:rFonts w:hint="eastAsia"/>
          <w:b/>
          <w:bCs/>
        </w:rPr>
        <w:t>删除记录</w:t>
      </w:r>
    </w:p>
    <w:p w:rsidR="004A1DF5" w:rsidRDefault="004A1DF5">
      <w:pPr>
        <w:numPr>
          <w:ilvl w:val="0"/>
          <w:numId w:val="253"/>
        </w:numPr>
      </w:pPr>
      <w:r>
        <w:rPr>
          <w:rFonts w:hint="eastAsia"/>
        </w:rPr>
        <w:t>柜员选择</w:t>
      </w:r>
      <w:r>
        <w:rPr>
          <w:rFonts w:ascii="宋体" w:hAnsi="宋体" w:hint="eastAsia"/>
        </w:rPr>
        <w:t>系统</w:t>
      </w:r>
      <w:r>
        <w:rPr>
          <w:rFonts w:hint="eastAsia"/>
        </w:rPr>
        <w:t>导航－公共管理－机构日初日结－账户余额检查设定或者输入业务代码</w:t>
      </w:r>
      <w:r>
        <w:rPr>
          <w:rFonts w:hint="eastAsia"/>
        </w:rPr>
        <w:t>9064</w:t>
      </w:r>
      <w:r>
        <w:rPr>
          <w:rFonts w:hint="eastAsia"/>
        </w:rPr>
        <w:t>，进入账户余额检查条件设定界面。</w:t>
      </w:r>
    </w:p>
    <w:p w:rsidR="004A1DF5" w:rsidRDefault="004A1DF5">
      <w:pPr>
        <w:numPr>
          <w:ilvl w:val="0"/>
          <w:numId w:val="253"/>
        </w:numPr>
      </w:pPr>
      <w:r>
        <w:rPr>
          <w:rFonts w:ascii="宋体" w:hAnsi="宋体" w:hint="eastAsia"/>
        </w:rPr>
        <w:t>设定查询条件，选择“查询5”按钮，</w:t>
      </w:r>
      <w:r>
        <w:rPr>
          <w:rFonts w:hint="eastAsia"/>
        </w:rPr>
        <w:t>查询出需修改的记录。</w:t>
      </w:r>
    </w:p>
    <w:p w:rsidR="004A1DF5" w:rsidRDefault="004A1DF5">
      <w:pPr>
        <w:numPr>
          <w:ilvl w:val="0"/>
          <w:numId w:val="253"/>
        </w:numPr>
      </w:pPr>
      <w:r>
        <w:rPr>
          <w:rFonts w:ascii="宋体" w:hAnsi="宋体" w:hint="eastAsia"/>
        </w:rPr>
        <w:t>选中需修改的记录，选择“删除4”按钮</w:t>
      </w:r>
      <w:r>
        <w:rPr>
          <w:rFonts w:hint="eastAsia"/>
        </w:rPr>
        <w:t>。网点只能删除本机构的记录，分行部室可以删除本机构及本分行的记录，总行部室可以删除本机构及总行的记录。</w:t>
      </w:r>
    </w:p>
    <w:p w:rsidR="004A1DF5" w:rsidRDefault="004A1DF5">
      <w:pPr>
        <w:rPr>
          <w:rFonts w:ascii="宋体" w:hAnsi="宋体"/>
        </w:rPr>
      </w:pPr>
    </w:p>
    <w:p w:rsidR="004A1DF5" w:rsidRDefault="004A1DF5" w:rsidP="0004090F">
      <w:pPr>
        <w:pStyle w:val="5"/>
      </w:pPr>
      <w:r>
        <w:rPr>
          <w:rFonts w:hint="eastAsia"/>
        </w:rPr>
        <w:t>八、日结前检查（业务代码</w:t>
      </w:r>
      <w:r>
        <w:rPr>
          <w:rFonts w:hint="eastAsia"/>
        </w:rPr>
        <w:t>9061</w:t>
      </w:r>
      <w:r>
        <w:rPr>
          <w:rFonts w:hint="eastAsia"/>
        </w:rPr>
        <w:t>）</w:t>
      </w:r>
    </w:p>
    <w:p w:rsidR="004A1DF5" w:rsidRDefault="004A1DF5" w:rsidP="0004090F">
      <w:pPr>
        <w:pStyle w:val="6"/>
        <w:numPr>
          <w:ilvl w:val="0"/>
          <w:numId w:val="239"/>
        </w:numPr>
      </w:pPr>
      <w:r>
        <w:rPr>
          <w:rFonts w:hint="eastAsia"/>
        </w:rPr>
        <w:t>功能介绍</w:t>
      </w:r>
    </w:p>
    <w:p w:rsidR="004A1DF5" w:rsidRDefault="004A1DF5">
      <w:pPr>
        <w:ind w:firstLineChars="200" w:firstLine="480"/>
        <w:rPr>
          <w:rFonts w:ascii="宋体" w:hAnsi="宋体"/>
        </w:rPr>
      </w:pPr>
      <w:r>
        <w:rPr>
          <w:rFonts w:hint="eastAsia"/>
        </w:rPr>
        <w:t>在进行机构日结前，网点主管通过本功能进行相关检查</w:t>
      </w:r>
      <w:r>
        <w:rPr>
          <w:rFonts w:ascii="宋体" w:hAnsi="宋体" w:hint="eastAsia"/>
        </w:rPr>
        <w:t>。目前包括账户余额</w:t>
      </w:r>
      <w:r>
        <w:rPr>
          <w:rFonts w:ascii="宋体" w:hAnsi="宋体" w:hint="eastAsia"/>
        </w:rPr>
        <w:lastRenderedPageBreak/>
        <w:t>检查和到期挂账卡片两个检查。</w:t>
      </w:r>
    </w:p>
    <w:p w:rsidR="004A1DF5" w:rsidRDefault="004A1DF5">
      <w:pPr>
        <w:ind w:firstLineChars="200" w:firstLine="480"/>
        <w:rPr>
          <w:rFonts w:ascii="宋体" w:hAnsi="宋体"/>
        </w:rPr>
      </w:pPr>
      <w:r>
        <w:rPr>
          <w:rFonts w:ascii="宋体" w:hAnsi="宋体" w:hint="eastAsia"/>
        </w:rPr>
        <w:t>账户余额检查，是根据本机构及上级机构设定的条件，检查指定账户的联机余额是否符合设定的条件。</w:t>
      </w:r>
    </w:p>
    <w:p w:rsidR="004A1DF5" w:rsidRDefault="004A1DF5">
      <w:pPr>
        <w:ind w:firstLineChars="200" w:firstLine="480"/>
        <w:rPr>
          <w:rFonts w:ascii="宋体" w:hAnsi="宋体"/>
        </w:rPr>
      </w:pPr>
      <w:r>
        <w:rPr>
          <w:rFonts w:ascii="宋体" w:hAnsi="宋体" w:hint="eastAsia"/>
        </w:rPr>
        <w:t>到期挂账卡片检查，是检查已到预计销账日期但未全额销账的挂账卡片。</w:t>
      </w:r>
    </w:p>
    <w:p w:rsidR="004A1DF5" w:rsidRDefault="004A1DF5" w:rsidP="0004090F">
      <w:pPr>
        <w:pStyle w:val="6"/>
        <w:numPr>
          <w:ilvl w:val="0"/>
          <w:numId w:val="239"/>
        </w:numPr>
      </w:pPr>
      <w:r>
        <w:rPr>
          <w:rFonts w:hint="eastAsia"/>
        </w:rPr>
        <w:t>操作要点</w:t>
      </w:r>
    </w:p>
    <w:p w:rsidR="004A1DF5" w:rsidRDefault="004A1DF5">
      <w:pPr>
        <w:numPr>
          <w:ilvl w:val="1"/>
          <w:numId w:val="239"/>
        </w:numPr>
        <w:rPr>
          <w:rFonts w:ascii="宋体" w:hAnsi="宋体"/>
        </w:rPr>
      </w:pPr>
      <w:r>
        <w:rPr>
          <w:rFonts w:ascii="宋体" w:hAnsi="宋体" w:hint="eastAsia"/>
        </w:rPr>
        <w:t>账户余额检查，检查的是账户的联机余额（不考虑借贷方向，取绝对值）。</w:t>
      </w:r>
    </w:p>
    <w:p w:rsidR="004A1DF5" w:rsidRDefault="004A1DF5">
      <w:pPr>
        <w:numPr>
          <w:ilvl w:val="1"/>
          <w:numId w:val="239"/>
        </w:numPr>
        <w:rPr>
          <w:rFonts w:ascii="宋体" w:hAnsi="宋体"/>
        </w:rPr>
      </w:pPr>
      <w:r>
        <w:rPr>
          <w:rFonts w:ascii="宋体" w:hAnsi="宋体" w:hint="eastAsia"/>
        </w:rPr>
        <w:t>在账户余额检查画面，可以通过点击列表框的标题栏对记录进行排序。</w:t>
      </w:r>
    </w:p>
    <w:p w:rsidR="004A1DF5" w:rsidRDefault="004A1DF5" w:rsidP="0004090F">
      <w:pPr>
        <w:pStyle w:val="6"/>
        <w:numPr>
          <w:ilvl w:val="0"/>
          <w:numId w:val="239"/>
        </w:numPr>
      </w:pPr>
      <w:r>
        <w:rPr>
          <w:rFonts w:hint="eastAsia"/>
        </w:rPr>
        <w:t>操作步骤</w:t>
      </w:r>
    </w:p>
    <w:p w:rsidR="004A1DF5" w:rsidRDefault="004A1DF5">
      <w:pPr>
        <w:numPr>
          <w:ilvl w:val="1"/>
          <w:numId w:val="239"/>
        </w:numPr>
      </w:pPr>
      <w:r>
        <w:rPr>
          <w:rFonts w:hint="eastAsia"/>
        </w:rPr>
        <w:t>柜员选择系统导航－公共管理－机构日初日结－日结前检查或者输入业务代码</w:t>
      </w:r>
      <w:r>
        <w:rPr>
          <w:rFonts w:hint="eastAsia"/>
        </w:rPr>
        <w:t>9061</w:t>
      </w:r>
      <w:r>
        <w:rPr>
          <w:rFonts w:hint="eastAsia"/>
        </w:rPr>
        <w:t>，进入机构日结前检查的“账户余额检查”界面。列表框内显示本机构或上级机构事先设定的条件，以及是否符合设定。</w:t>
      </w:r>
      <w:r>
        <w:rPr>
          <w:rFonts w:ascii="宋体" w:hAnsi="宋体" w:hint="eastAsia"/>
        </w:rPr>
        <w:t>系统会将</w:t>
      </w:r>
      <w:r>
        <w:rPr>
          <w:rFonts w:hint="eastAsia"/>
        </w:rPr>
        <w:t>不符合设定条件的记录显示为红色并排列在列表的最前面。</w:t>
      </w:r>
    </w:p>
    <w:p w:rsidR="004A1DF5" w:rsidRDefault="004A1DF5">
      <w:pPr>
        <w:numPr>
          <w:ilvl w:val="1"/>
          <w:numId w:val="239"/>
        </w:numPr>
      </w:pPr>
      <w:r>
        <w:rPr>
          <w:rFonts w:hint="eastAsia"/>
        </w:rPr>
        <w:t>点击“到期挂账卡片”的标题，进入“到期挂账卡片”界面。列表框内显示已到预计销账日期但未全额销账的挂账卡片。</w:t>
      </w:r>
    </w:p>
    <w:p w:rsidR="004A1DF5" w:rsidRDefault="004A1DF5">
      <w:pPr>
        <w:rPr>
          <w:rFonts w:ascii="宋体" w:hAnsi="宋体"/>
        </w:rPr>
      </w:pPr>
    </w:p>
    <w:p w:rsidR="004A1DF5" w:rsidRDefault="004A1DF5" w:rsidP="0004090F">
      <w:pPr>
        <w:pStyle w:val="5"/>
      </w:pPr>
      <w:r>
        <w:rPr>
          <w:rFonts w:hint="eastAsia"/>
        </w:rPr>
        <w:t>九、机构日结（业务代码</w:t>
      </w:r>
      <w:r>
        <w:rPr>
          <w:rFonts w:hint="eastAsia"/>
        </w:rPr>
        <w:t>9071</w:t>
      </w:r>
      <w:r>
        <w:rPr>
          <w:rFonts w:hint="eastAsia"/>
        </w:rPr>
        <w:t>）</w:t>
      </w:r>
    </w:p>
    <w:p w:rsidR="004A1DF5" w:rsidRDefault="004A1DF5" w:rsidP="0004090F">
      <w:pPr>
        <w:pStyle w:val="6"/>
        <w:numPr>
          <w:ilvl w:val="0"/>
          <w:numId w:val="243"/>
        </w:numPr>
      </w:pPr>
      <w:r>
        <w:rPr>
          <w:rFonts w:hint="eastAsia"/>
        </w:rPr>
        <w:t>功能介绍</w:t>
      </w:r>
    </w:p>
    <w:p w:rsidR="004A1DF5" w:rsidRDefault="004A1DF5">
      <w:pPr>
        <w:ind w:firstLineChars="200" w:firstLine="480"/>
        <w:rPr>
          <w:rFonts w:ascii="宋体" w:hAnsi="宋体"/>
        </w:rPr>
      </w:pPr>
      <w:r>
        <w:rPr>
          <w:rFonts w:hint="eastAsia"/>
        </w:rPr>
        <w:t>网点主管通过本功能进行机构日结，对本机构的业务</w:t>
      </w:r>
      <w:r>
        <w:rPr>
          <w:rFonts w:ascii="宋体" w:hAnsi="宋体" w:hint="eastAsia"/>
        </w:rPr>
        <w:t>进行相关检查控制，结束本机构可办理的日常业务。</w:t>
      </w:r>
    </w:p>
    <w:p w:rsidR="004A1DF5" w:rsidRDefault="004A1DF5" w:rsidP="0004090F">
      <w:pPr>
        <w:pStyle w:val="6"/>
        <w:numPr>
          <w:ilvl w:val="0"/>
          <w:numId w:val="243"/>
        </w:numPr>
      </w:pPr>
      <w:r>
        <w:rPr>
          <w:rFonts w:hint="eastAsia"/>
        </w:rPr>
        <w:t>风险提示</w:t>
      </w:r>
    </w:p>
    <w:p w:rsidR="004A1DF5" w:rsidRDefault="004A1DF5">
      <w:pPr>
        <w:ind w:firstLineChars="200" w:firstLine="480"/>
      </w:pPr>
      <w:r>
        <w:rPr>
          <w:rFonts w:hint="eastAsia"/>
        </w:rPr>
        <w:t>主管应确保当天</w:t>
      </w:r>
      <w:r>
        <w:rPr>
          <w:rFonts w:ascii="宋体" w:hAnsi="宋体" w:hint="eastAsia"/>
        </w:rPr>
        <w:t>所有</w:t>
      </w:r>
      <w:r>
        <w:rPr>
          <w:rFonts w:hint="eastAsia"/>
        </w:rPr>
        <w:t>日常业务均已办理完成且检查均正确后才能进行机构日结操作，一旦完成本操作，则本机构不再允许办理日常业务（</w:t>
      </w:r>
      <w:r>
        <w:rPr>
          <w:rFonts w:ascii="宋体" w:hAnsi="宋体" w:hint="eastAsia"/>
        </w:rPr>
        <w:t>查询类、打印类、参数管理类及日初日结类业务除外）</w:t>
      </w:r>
      <w:r>
        <w:rPr>
          <w:rFonts w:hint="eastAsia"/>
        </w:rPr>
        <w:t>。</w:t>
      </w:r>
    </w:p>
    <w:p w:rsidR="004A1DF5" w:rsidRDefault="004A1DF5" w:rsidP="0004090F">
      <w:pPr>
        <w:pStyle w:val="6"/>
        <w:numPr>
          <w:ilvl w:val="0"/>
          <w:numId w:val="243"/>
        </w:numPr>
      </w:pPr>
      <w:r>
        <w:rPr>
          <w:rFonts w:hint="eastAsia"/>
        </w:rPr>
        <w:lastRenderedPageBreak/>
        <w:t>界面</w:t>
      </w:r>
    </w:p>
    <w:p w:rsidR="004A1DF5" w:rsidRDefault="0004090F">
      <w:pPr>
        <w:jc w:val="center"/>
      </w:pPr>
      <w:r>
        <w:rPr>
          <w:noProof/>
        </w:rPr>
        <w:drawing>
          <wp:inline distT="0" distB="0" distL="0" distR="0">
            <wp:extent cx="5257800" cy="2219325"/>
            <wp:effectExtent l="1905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21" cstate="print"/>
                    <a:srcRect/>
                    <a:stretch>
                      <a:fillRect/>
                    </a:stretch>
                  </pic:blipFill>
                  <pic:spPr bwMode="auto">
                    <a:xfrm>
                      <a:off x="0" y="0"/>
                      <a:ext cx="5257800" cy="2219325"/>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图3.10</w:t>
      </w:r>
    </w:p>
    <w:p w:rsidR="004A1DF5" w:rsidRDefault="0004090F">
      <w:pPr>
        <w:jc w:val="center"/>
      </w:pPr>
      <w:r>
        <w:rPr>
          <w:noProof/>
        </w:rPr>
        <w:drawing>
          <wp:inline distT="0" distB="0" distL="0" distR="0">
            <wp:extent cx="5257800" cy="1828800"/>
            <wp:effectExtent l="1905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622" cstate="print"/>
                    <a:srcRect/>
                    <a:stretch>
                      <a:fillRect/>
                    </a:stretch>
                  </pic:blipFill>
                  <pic:spPr bwMode="auto">
                    <a:xfrm>
                      <a:off x="0" y="0"/>
                      <a:ext cx="5257800" cy="1828800"/>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图3.11</w:t>
      </w:r>
    </w:p>
    <w:p w:rsidR="004A1DF5" w:rsidRDefault="0004090F">
      <w:pPr>
        <w:jc w:val="center"/>
      </w:pPr>
      <w:r>
        <w:rPr>
          <w:noProof/>
        </w:rPr>
        <w:drawing>
          <wp:inline distT="0" distB="0" distL="0" distR="0">
            <wp:extent cx="5257800" cy="1714500"/>
            <wp:effectExtent l="1905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23" cstate="print"/>
                    <a:srcRect/>
                    <a:stretch>
                      <a:fillRect/>
                    </a:stretch>
                  </pic:blipFill>
                  <pic:spPr bwMode="auto">
                    <a:xfrm>
                      <a:off x="0" y="0"/>
                      <a:ext cx="5257800" cy="1714500"/>
                    </a:xfrm>
                    <a:prstGeom prst="rect">
                      <a:avLst/>
                    </a:prstGeom>
                    <a:noFill/>
                    <a:ln w="9525">
                      <a:noFill/>
                      <a:miter lim="800000"/>
                      <a:headEnd/>
                      <a:tailEnd/>
                    </a:ln>
                  </pic:spPr>
                </pic:pic>
              </a:graphicData>
            </a:graphic>
          </wp:inline>
        </w:drawing>
      </w:r>
    </w:p>
    <w:p w:rsidR="004A1DF5" w:rsidRDefault="004A1DF5">
      <w:pPr>
        <w:jc w:val="center"/>
      </w:pPr>
      <w:r>
        <w:rPr>
          <w:rFonts w:ascii="宋体" w:hAnsi="宋体" w:hint="eastAsia"/>
        </w:rPr>
        <w:t>图3.12</w:t>
      </w:r>
    </w:p>
    <w:p w:rsidR="004A1DF5" w:rsidRDefault="0004090F">
      <w:pPr>
        <w:jc w:val="center"/>
      </w:pPr>
      <w:r>
        <w:rPr>
          <w:noProof/>
        </w:rPr>
        <w:lastRenderedPageBreak/>
        <w:drawing>
          <wp:inline distT="0" distB="0" distL="0" distR="0">
            <wp:extent cx="5267325" cy="2343150"/>
            <wp:effectExtent l="19050" t="0" r="9525"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24" cstate="print"/>
                    <a:srcRect/>
                    <a:stretch>
                      <a:fillRect/>
                    </a:stretch>
                  </pic:blipFill>
                  <pic:spPr bwMode="auto">
                    <a:xfrm>
                      <a:off x="0" y="0"/>
                      <a:ext cx="5267325" cy="2343150"/>
                    </a:xfrm>
                    <a:prstGeom prst="rect">
                      <a:avLst/>
                    </a:prstGeom>
                    <a:noFill/>
                    <a:ln w="9525">
                      <a:noFill/>
                      <a:miter lim="800000"/>
                      <a:headEnd/>
                      <a:tailEnd/>
                    </a:ln>
                  </pic:spPr>
                </pic:pic>
              </a:graphicData>
            </a:graphic>
          </wp:inline>
        </w:drawing>
      </w:r>
    </w:p>
    <w:p w:rsidR="004A1DF5" w:rsidRDefault="004A1DF5">
      <w:pPr>
        <w:jc w:val="center"/>
        <w:rPr>
          <w:rFonts w:ascii="宋体" w:hAnsi="宋体"/>
        </w:rPr>
      </w:pPr>
      <w:r>
        <w:rPr>
          <w:rFonts w:ascii="宋体" w:hAnsi="宋体" w:hint="eastAsia"/>
        </w:rPr>
        <w:t>图3.13</w:t>
      </w:r>
    </w:p>
    <w:p w:rsidR="004A1DF5" w:rsidRDefault="004A1DF5" w:rsidP="0004090F">
      <w:pPr>
        <w:pStyle w:val="6"/>
        <w:numPr>
          <w:ilvl w:val="0"/>
          <w:numId w:val="243"/>
        </w:numPr>
      </w:pPr>
      <w:r>
        <w:rPr>
          <w:rFonts w:hint="eastAsia"/>
        </w:rPr>
        <w:t>操作要点</w:t>
      </w:r>
    </w:p>
    <w:p w:rsidR="004A1DF5" w:rsidRDefault="004A1DF5">
      <w:pPr>
        <w:numPr>
          <w:ilvl w:val="1"/>
          <w:numId w:val="243"/>
        </w:numPr>
        <w:rPr>
          <w:rFonts w:ascii="宋体" w:hAnsi="宋体"/>
        </w:rPr>
      </w:pPr>
      <w:r>
        <w:rPr>
          <w:rFonts w:ascii="宋体" w:hAnsi="宋体" w:hint="eastAsia"/>
        </w:rPr>
        <w:t>当天有执行机构日初的机构，就必须执行机构日结。</w:t>
      </w:r>
    </w:p>
    <w:p w:rsidR="004A1DF5" w:rsidRDefault="004A1DF5">
      <w:pPr>
        <w:numPr>
          <w:ilvl w:val="1"/>
          <w:numId w:val="243"/>
        </w:numPr>
        <w:rPr>
          <w:rFonts w:ascii="宋体" w:hAnsi="宋体"/>
        </w:rPr>
      </w:pPr>
      <w:r>
        <w:rPr>
          <w:rFonts w:ascii="宋体" w:hAnsi="宋体" w:hint="eastAsia"/>
        </w:rPr>
        <w:t>目前机构日结的主要类型包括：营业网点日结、会计部日结、个银部日结三种类型。</w:t>
      </w:r>
    </w:p>
    <w:p w:rsidR="004A1DF5" w:rsidRDefault="004A1DF5">
      <w:pPr>
        <w:numPr>
          <w:ilvl w:val="1"/>
          <w:numId w:val="243"/>
        </w:numPr>
        <w:rPr>
          <w:rFonts w:ascii="宋体" w:hAnsi="宋体"/>
        </w:rPr>
      </w:pPr>
      <w:r>
        <w:rPr>
          <w:rFonts w:ascii="宋体" w:hAnsi="宋体" w:hint="eastAsia"/>
        </w:rPr>
        <w:t>机构日结，使机构处于“日结封锁”状态，此时柜员均已封锁，网点主管也无法解除柜员的封锁状态，因此机构也就不能办理一般业务。</w:t>
      </w:r>
    </w:p>
    <w:p w:rsidR="004A1DF5" w:rsidRDefault="004A1DF5">
      <w:pPr>
        <w:numPr>
          <w:ilvl w:val="1"/>
          <w:numId w:val="243"/>
        </w:numPr>
        <w:rPr>
          <w:rFonts w:ascii="宋体" w:hAnsi="宋体"/>
        </w:rPr>
      </w:pPr>
      <w:r>
        <w:rPr>
          <w:rFonts w:ascii="宋体" w:hAnsi="宋体" w:hint="eastAsia"/>
        </w:rPr>
        <w:t>如机构日结后要重新办理业务，需由上级机构解除封锁状态。也就是由上级解除本机构的柜员的封锁状态，此操作会同时解除机构的封锁状态。</w:t>
      </w:r>
    </w:p>
    <w:p w:rsidR="004A1DF5" w:rsidRDefault="004A1DF5">
      <w:pPr>
        <w:numPr>
          <w:ilvl w:val="1"/>
          <w:numId w:val="243"/>
        </w:numPr>
        <w:rPr>
          <w:rFonts w:ascii="宋体" w:hAnsi="宋体"/>
        </w:rPr>
      </w:pPr>
      <w:r>
        <w:rPr>
          <w:rFonts w:ascii="宋体" w:hAnsi="宋体" w:hint="eastAsia"/>
        </w:rPr>
        <w:t>机构日结是由几个步骤组成的，执行机构日结时可以单步执行也可以批量执行。</w:t>
      </w:r>
      <w:r>
        <w:rPr>
          <w:rFonts w:ascii="宋体" w:hAnsi="宋体"/>
        </w:rPr>
        <w:br/>
      </w:r>
      <w:r>
        <w:rPr>
          <w:rFonts w:ascii="宋体" w:hAnsi="宋体" w:hint="eastAsia"/>
        </w:rPr>
        <w:t>单步执行：在步骤列表框中鼠标双击某一步骤，或者选中某个步骤后按回车键（或者按加号键），即可执行该步骤。</w:t>
      </w:r>
      <w:r>
        <w:rPr>
          <w:rFonts w:ascii="宋体" w:hAnsi="宋体"/>
        </w:rPr>
        <w:br/>
      </w:r>
      <w:r>
        <w:rPr>
          <w:rFonts w:ascii="宋体" w:hAnsi="宋体" w:hint="eastAsia"/>
        </w:rPr>
        <w:t>批量执行</w:t>
      </w:r>
      <w:r>
        <w:rPr>
          <w:rFonts w:hint="eastAsia"/>
        </w:rPr>
        <w:t>：点击“</w:t>
      </w:r>
      <w:r>
        <w:rPr>
          <w:rFonts w:ascii="宋体" w:hAnsi="宋体" w:hint="eastAsia"/>
        </w:rPr>
        <w:t>批量执行</w:t>
      </w:r>
      <w:r>
        <w:rPr>
          <w:rFonts w:hint="eastAsia"/>
        </w:rPr>
        <w:t>8</w:t>
      </w:r>
      <w:r>
        <w:rPr>
          <w:rFonts w:hint="eastAsia"/>
        </w:rPr>
        <w:t>”按钮，系统将按顺序连续执行各步骤，如果某个步骤无法通过，则系统停在该步骤；如果某个步骤已通过，则系统跳过该步骤执行下一步骤。</w:t>
      </w:r>
      <w:r>
        <w:rPr>
          <w:rFonts w:ascii="宋体" w:hAnsi="宋体" w:hint="eastAsia"/>
        </w:rPr>
        <w:t>批量执行功能可以在机构日结开始时执行，也可以在机构日结执行一半时再执行。</w:t>
      </w:r>
    </w:p>
    <w:p w:rsidR="004A1DF5" w:rsidRDefault="004A1DF5">
      <w:pPr>
        <w:numPr>
          <w:ilvl w:val="1"/>
          <w:numId w:val="243"/>
        </w:numPr>
        <w:rPr>
          <w:rFonts w:ascii="宋体" w:hAnsi="宋体"/>
        </w:rPr>
      </w:pPr>
      <w:r>
        <w:rPr>
          <w:rFonts w:ascii="宋体" w:hAnsi="宋体" w:hint="eastAsia"/>
        </w:rPr>
        <w:t>执行机构日结中的步骤时，要先执行步骤级别低的步骤，后执行步骤级别高的步骤，步骤级别相同的可以不分先后顺序执行。</w:t>
      </w:r>
      <w:r>
        <w:rPr>
          <w:rFonts w:hint="eastAsia"/>
        </w:rPr>
        <w:t>每个步骤完成后，确认标志将从</w:t>
      </w:r>
      <w:r>
        <w:rPr>
          <w:rFonts w:hint="eastAsia"/>
        </w:rPr>
        <w:t>N</w:t>
      </w:r>
      <w:r>
        <w:rPr>
          <w:rFonts w:hint="eastAsia"/>
        </w:rPr>
        <w:t>改成</w:t>
      </w:r>
      <w:r>
        <w:rPr>
          <w:rFonts w:hint="eastAsia"/>
        </w:rPr>
        <w:t>Y</w:t>
      </w:r>
      <w:r>
        <w:rPr>
          <w:rFonts w:hint="eastAsia"/>
        </w:rPr>
        <w:t>。</w:t>
      </w:r>
    </w:p>
    <w:p w:rsidR="004A1DF5" w:rsidRDefault="004A1DF5" w:rsidP="0004090F">
      <w:pPr>
        <w:pStyle w:val="6"/>
        <w:numPr>
          <w:ilvl w:val="0"/>
          <w:numId w:val="243"/>
        </w:numPr>
      </w:pPr>
      <w:r>
        <w:rPr>
          <w:rFonts w:hint="eastAsia"/>
        </w:rPr>
        <w:lastRenderedPageBreak/>
        <w:t>操作步骤</w:t>
      </w:r>
    </w:p>
    <w:p w:rsidR="004A1DF5" w:rsidRDefault="004A1DF5">
      <w:pPr>
        <w:numPr>
          <w:ilvl w:val="1"/>
          <w:numId w:val="243"/>
        </w:numPr>
        <w:rPr>
          <w:b/>
          <w:bCs/>
        </w:rPr>
      </w:pPr>
      <w:r>
        <w:rPr>
          <w:rFonts w:hint="eastAsia"/>
          <w:b/>
          <w:bCs/>
        </w:rPr>
        <w:t>营业网点日结</w:t>
      </w:r>
    </w:p>
    <w:p w:rsidR="004A1DF5" w:rsidRDefault="004A1DF5" w:rsidP="00C85378">
      <w:pPr>
        <w:numPr>
          <w:ilvl w:val="2"/>
          <w:numId w:val="243"/>
        </w:numPr>
        <w:tabs>
          <w:tab w:val="clear" w:pos="1560"/>
          <w:tab w:val="left" w:pos="1440"/>
        </w:tabs>
        <w:ind w:left="1440"/>
        <w:rPr>
          <w:rFonts w:ascii="宋体" w:hAnsi="宋体"/>
        </w:rPr>
      </w:pPr>
      <w:r>
        <w:rPr>
          <w:rFonts w:hint="eastAsia"/>
        </w:rPr>
        <w:t>主管选择系统导航－公共管理－机构日初日结－机构日结或者输入业务代码</w:t>
      </w:r>
      <w:r>
        <w:rPr>
          <w:rFonts w:hint="eastAsia"/>
        </w:rPr>
        <w:t>9071</w:t>
      </w:r>
      <w:r>
        <w:rPr>
          <w:rFonts w:hint="eastAsia"/>
        </w:rPr>
        <w:t>，进入机构日</w:t>
      </w:r>
      <w:r>
        <w:rPr>
          <w:rFonts w:ascii="宋体" w:hAnsi="宋体" w:hint="eastAsia"/>
        </w:rPr>
        <w:t>结界面，如图3.10。</w:t>
      </w:r>
    </w:p>
    <w:p w:rsidR="004A1DF5" w:rsidRDefault="004A1DF5" w:rsidP="00C85378">
      <w:pPr>
        <w:numPr>
          <w:ilvl w:val="2"/>
          <w:numId w:val="243"/>
        </w:numPr>
        <w:tabs>
          <w:tab w:val="clear" w:pos="1560"/>
          <w:tab w:val="left" w:pos="1440"/>
        </w:tabs>
        <w:ind w:left="1440"/>
      </w:pPr>
      <w:r>
        <w:rPr>
          <w:rFonts w:ascii="宋体" w:hAnsi="宋体" w:hint="eastAsia"/>
        </w:rPr>
        <w:t>执行步</w:t>
      </w:r>
      <w:r>
        <w:rPr>
          <w:rFonts w:hint="eastAsia"/>
        </w:rPr>
        <w:t>骤</w:t>
      </w:r>
      <w:r>
        <w:rPr>
          <w:rFonts w:hint="eastAsia"/>
        </w:rPr>
        <w:t>0001</w:t>
      </w:r>
      <w:r>
        <w:rPr>
          <w:rFonts w:hint="eastAsia"/>
        </w:rPr>
        <w:t>柜员日结状态检查，该步骤将检查本机构所有需日结的柜员是否已日结，如果有未日结的柜员，将显示在列表框中，如图</w:t>
      </w:r>
      <w:r>
        <w:rPr>
          <w:rFonts w:hint="eastAsia"/>
        </w:rPr>
        <w:t>3.13</w:t>
      </w:r>
      <w:r>
        <w:rPr>
          <w:rFonts w:hint="eastAsia"/>
        </w:rPr>
        <w:t>。</w:t>
      </w:r>
    </w:p>
    <w:p w:rsidR="004A1DF5" w:rsidRDefault="004A1DF5" w:rsidP="00C85378">
      <w:pPr>
        <w:numPr>
          <w:ilvl w:val="2"/>
          <w:numId w:val="243"/>
        </w:numPr>
        <w:tabs>
          <w:tab w:val="clear" w:pos="1560"/>
          <w:tab w:val="left" w:pos="1440"/>
        </w:tabs>
        <w:ind w:left="1440"/>
      </w:pPr>
      <w:r>
        <w:rPr>
          <w:rFonts w:hint="eastAsia"/>
        </w:rPr>
        <w:t>当本机构所有需日结的柜员已日结，选择“确定</w:t>
      </w:r>
      <w:r>
        <w:rPr>
          <w:rFonts w:hint="eastAsia"/>
        </w:rPr>
        <w:t>1</w:t>
      </w:r>
      <w:r>
        <w:rPr>
          <w:rFonts w:hint="eastAsia"/>
        </w:rPr>
        <w:t>”按钮，机构运行状态将从“</w:t>
      </w:r>
      <w:r>
        <w:rPr>
          <w:rFonts w:hint="eastAsia"/>
        </w:rPr>
        <w:t>Y</w:t>
      </w:r>
      <w:r>
        <w:rPr>
          <w:rFonts w:hint="eastAsia"/>
        </w:rPr>
        <w:t>运行中”改成“</w:t>
      </w:r>
      <w:r>
        <w:rPr>
          <w:rFonts w:hint="eastAsia"/>
        </w:rPr>
        <w:t>C</w:t>
      </w:r>
      <w:r>
        <w:rPr>
          <w:rFonts w:hint="eastAsia"/>
        </w:rPr>
        <w:t>日结中”。</w:t>
      </w:r>
    </w:p>
    <w:p w:rsidR="004A1DF5" w:rsidRDefault="004A1DF5" w:rsidP="00C85378">
      <w:pPr>
        <w:numPr>
          <w:ilvl w:val="2"/>
          <w:numId w:val="243"/>
        </w:numPr>
        <w:tabs>
          <w:tab w:val="clear" w:pos="1560"/>
          <w:tab w:val="left" w:pos="1440"/>
        </w:tabs>
        <w:ind w:left="1440"/>
      </w:pPr>
      <w:r>
        <w:rPr>
          <w:rFonts w:hint="eastAsia"/>
        </w:rPr>
        <w:t>执行步骤</w:t>
      </w:r>
      <w:r>
        <w:rPr>
          <w:rFonts w:hint="eastAsia"/>
        </w:rPr>
        <w:t>0030</w:t>
      </w:r>
      <w:r>
        <w:rPr>
          <w:rFonts w:hint="eastAsia"/>
        </w:rPr>
        <w:t>账户余额检查，选择“确定</w:t>
      </w:r>
      <w:r>
        <w:rPr>
          <w:rFonts w:hint="eastAsia"/>
        </w:rPr>
        <w:t>1</w:t>
      </w:r>
      <w:r>
        <w:rPr>
          <w:rFonts w:hint="eastAsia"/>
        </w:rPr>
        <w:t>”按钮。该步骤是根据本机构及上级机构设定的条件，检查指定账户的联机余额是否符合设定的条件。其中不符合设定条件的记录将显示为红色并排列在列表的最前面。</w:t>
      </w:r>
    </w:p>
    <w:p w:rsidR="004A1DF5" w:rsidRDefault="004A1DF5" w:rsidP="00C85378">
      <w:pPr>
        <w:numPr>
          <w:ilvl w:val="2"/>
          <w:numId w:val="243"/>
        </w:numPr>
        <w:tabs>
          <w:tab w:val="clear" w:pos="1560"/>
          <w:tab w:val="left" w:pos="1440"/>
        </w:tabs>
        <w:ind w:left="1440"/>
        <w:rPr>
          <w:rFonts w:ascii="宋体" w:hAnsi="宋体"/>
        </w:rPr>
      </w:pPr>
      <w:r>
        <w:rPr>
          <w:rFonts w:hint="eastAsia"/>
        </w:rPr>
        <w:t>执行步骤</w:t>
      </w:r>
      <w:r>
        <w:rPr>
          <w:rFonts w:hint="eastAsia"/>
        </w:rPr>
        <w:t>0050</w:t>
      </w:r>
      <w:r>
        <w:rPr>
          <w:rFonts w:hint="eastAsia"/>
        </w:rPr>
        <w:t>信</w:t>
      </w:r>
      <w:r>
        <w:rPr>
          <w:rFonts w:ascii="宋体" w:hAnsi="宋体" w:hint="eastAsia"/>
        </w:rPr>
        <w:t>贷系统平账状态检查，选择“确定1”按钮，该步骤检查本机构是否已完成信贷系统平账。</w:t>
      </w:r>
    </w:p>
    <w:p w:rsidR="004A1DF5" w:rsidRDefault="004A1DF5" w:rsidP="00C85378">
      <w:pPr>
        <w:numPr>
          <w:ilvl w:val="2"/>
          <w:numId w:val="243"/>
        </w:numPr>
        <w:tabs>
          <w:tab w:val="clear" w:pos="1560"/>
          <w:tab w:val="left" w:pos="1440"/>
        </w:tabs>
        <w:ind w:left="1440"/>
        <w:rPr>
          <w:rFonts w:ascii="宋体" w:hAnsi="宋体"/>
        </w:rPr>
      </w:pPr>
      <w:r>
        <w:rPr>
          <w:rFonts w:hint="eastAsia"/>
        </w:rPr>
        <w:t>执行步骤</w:t>
      </w:r>
      <w:r>
        <w:rPr>
          <w:rFonts w:hint="eastAsia"/>
        </w:rPr>
        <w:t>0060</w:t>
      </w:r>
      <w:r>
        <w:rPr>
          <w:rFonts w:hint="eastAsia"/>
        </w:rPr>
        <w:t>银证转账对</w:t>
      </w:r>
      <w:r>
        <w:rPr>
          <w:rFonts w:ascii="宋体" w:hAnsi="宋体" w:hint="eastAsia"/>
        </w:rPr>
        <w:t>账检查，选择“确定1”按钮，该步骤检查本机构是否已完成</w:t>
      </w:r>
      <w:r>
        <w:rPr>
          <w:rFonts w:hint="eastAsia"/>
        </w:rPr>
        <w:t>银证转账对</w:t>
      </w:r>
      <w:r>
        <w:rPr>
          <w:rFonts w:ascii="宋体" w:hAnsi="宋体" w:hint="eastAsia"/>
        </w:rPr>
        <w:t>账。</w:t>
      </w:r>
    </w:p>
    <w:p w:rsidR="004A1DF5" w:rsidRDefault="004A1DF5" w:rsidP="00C85378">
      <w:pPr>
        <w:numPr>
          <w:ilvl w:val="2"/>
          <w:numId w:val="243"/>
        </w:numPr>
        <w:tabs>
          <w:tab w:val="clear" w:pos="1560"/>
          <w:tab w:val="left" w:pos="1440"/>
        </w:tabs>
        <w:ind w:left="1440"/>
        <w:rPr>
          <w:rFonts w:ascii="宋体" w:hAnsi="宋体"/>
        </w:rPr>
      </w:pPr>
      <w:r>
        <w:rPr>
          <w:rFonts w:hint="eastAsia"/>
        </w:rPr>
        <w:t>执行步骤</w:t>
      </w:r>
      <w:r>
        <w:rPr>
          <w:rFonts w:hint="eastAsia"/>
        </w:rPr>
        <w:t>0080</w:t>
      </w:r>
      <w:r>
        <w:rPr>
          <w:rFonts w:ascii="宋体" w:hAnsi="宋体" w:hint="eastAsia"/>
        </w:rPr>
        <w:t>到期未备付／还贴现进口来单检查，选择“确定1”按钮，该步骤检查本机构是否存在已到期未做备付／还贴现的进口来单。</w:t>
      </w:r>
    </w:p>
    <w:p w:rsidR="004A1DF5" w:rsidRDefault="004A1DF5" w:rsidP="00C85378">
      <w:pPr>
        <w:numPr>
          <w:ilvl w:val="2"/>
          <w:numId w:val="243"/>
        </w:numPr>
        <w:tabs>
          <w:tab w:val="clear" w:pos="1560"/>
          <w:tab w:val="left" w:pos="1440"/>
        </w:tabs>
        <w:ind w:left="1440"/>
      </w:pPr>
      <w:r>
        <w:rPr>
          <w:rFonts w:ascii="宋体" w:hAnsi="宋体" w:hint="eastAsia"/>
        </w:rPr>
        <w:t>执行步骤9999日结封锁，机构运行状态将从“C日结中”改成“E日结完成”，同时打印机构日结单。</w:t>
      </w:r>
    </w:p>
    <w:p w:rsidR="004A1DF5" w:rsidRDefault="004A1DF5">
      <w:pPr>
        <w:numPr>
          <w:ilvl w:val="1"/>
          <w:numId w:val="243"/>
        </w:numPr>
        <w:rPr>
          <w:b/>
          <w:bCs/>
        </w:rPr>
      </w:pPr>
      <w:r>
        <w:rPr>
          <w:rFonts w:hint="eastAsia"/>
          <w:b/>
          <w:bCs/>
        </w:rPr>
        <w:t>会计部日结、个银部日结</w:t>
      </w:r>
    </w:p>
    <w:p w:rsidR="004A1DF5" w:rsidRDefault="004A1DF5" w:rsidP="00C85378">
      <w:pPr>
        <w:numPr>
          <w:ilvl w:val="2"/>
          <w:numId w:val="243"/>
        </w:numPr>
        <w:tabs>
          <w:tab w:val="clear" w:pos="1560"/>
          <w:tab w:val="left" w:pos="1440"/>
        </w:tabs>
        <w:ind w:left="1440"/>
        <w:rPr>
          <w:rFonts w:ascii="宋体" w:hAnsi="宋体"/>
        </w:rPr>
      </w:pPr>
      <w:r>
        <w:rPr>
          <w:rFonts w:hint="eastAsia"/>
        </w:rPr>
        <w:t>主管选择系统导航－公共管理－机构日初日结－机构日结或者输入业务代码</w:t>
      </w:r>
      <w:r>
        <w:rPr>
          <w:rFonts w:hint="eastAsia"/>
        </w:rPr>
        <w:t>9071</w:t>
      </w:r>
      <w:r>
        <w:rPr>
          <w:rFonts w:hint="eastAsia"/>
        </w:rPr>
        <w:t>，进入机构日结界</w:t>
      </w:r>
      <w:r>
        <w:rPr>
          <w:rFonts w:ascii="宋体" w:hAnsi="宋体" w:hint="eastAsia"/>
        </w:rPr>
        <w:t>面，如图3.11或图3.12。</w:t>
      </w:r>
    </w:p>
    <w:p w:rsidR="004A1DF5" w:rsidRDefault="004A1DF5" w:rsidP="00C85378">
      <w:pPr>
        <w:numPr>
          <w:ilvl w:val="2"/>
          <w:numId w:val="243"/>
        </w:numPr>
        <w:tabs>
          <w:tab w:val="clear" w:pos="1560"/>
          <w:tab w:val="left" w:pos="1440"/>
        </w:tabs>
        <w:ind w:left="1440"/>
      </w:pPr>
      <w:r>
        <w:rPr>
          <w:rFonts w:hint="eastAsia"/>
        </w:rPr>
        <w:t>其余步骤与营业网点日结类似。</w:t>
      </w:r>
    </w:p>
    <w:p w:rsidR="004A1DF5" w:rsidRDefault="004A1DF5" w:rsidP="0004090F">
      <w:pPr>
        <w:pStyle w:val="5"/>
      </w:pPr>
      <w:r>
        <w:rPr>
          <w:rFonts w:hint="eastAsia"/>
        </w:rPr>
        <w:lastRenderedPageBreak/>
        <w:t>十、机构日结单打印（业务代码</w:t>
      </w:r>
      <w:r>
        <w:rPr>
          <w:rFonts w:hint="eastAsia"/>
        </w:rPr>
        <w:t>9072</w:t>
      </w:r>
      <w:r>
        <w:rPr>
          <w:rFonts w:hint="eastAsia"/>
        </w:rPr>
        <w:t>）</w:t>
      </w:r>
    </w:p>
    <w:p w:rsidR="004A1DF5" w:rsidRDefault="004A1DF5">
      <w:pPr>
        <w:pStyle w:val="6"/>
        <w:numPr>
          <w:ilvl w:val="0"/>
          <w:numId w:val="244"/>
        </w:numPr>
      </w:pPr>
      <w:r>
        <w:rPr>
          <w:rFonts w:hint="eastAsia"/>
        </w:rPr>
        <w:t>功能介绍</w:t>
      </w:r>
    </w:p>
    <w:p w:rsidR="004A1DF5" w:rsidRDefault="004A1DF5">
      <w:pPr>
        <w:ind w:firstLineChars="200" w:firstLine="480"/>
      </w:pPr>
      <w:r>
        <w:rPr>
          <w:rFonts w:hint="eastAsia"/>
        </w:rPr>
        <w:t>使用本功能可以查询出本机构日初时主管点名的柜员清单，且可以打印当天及以前的机构日结单。</w:t>
      </w:r>
    </w:p>
    <w:p w:rsidR="004A1DF5" w:rsidRDefault="004A1DF5">
      <w:pPr>
        <w:pStyle w:val="6"/>
        <w:numPr>
          <w:ilvl w:val="0"/>
          <w:numId w:val="244"/>
        </w:numPr>
      </w:pPr>
      <w:r>
        <w:rPr>
          <w:rFonts w:hint="eastAsia"/>
        </w:rPr>
        <w:t>操作要点</w:t>
      </w:r>
    </w:p>
    <w:p w:rsidR="004A1DF5" w:rsidRDefault="004A1DF5">
      <w:pPr>
        <w:ind w:firstLineChars="200" w:firstLine="480"/>
      </w:pPr>
      <w:r>
        <w:rPr>
          <w:rFonts w:hint="eastAsia"/>
        </w:rPr>
        <w:t>1</w:t>
      </w:r>
      <w:r>
        <w:rPr>
          <w:rFonts w:hint="eastAsia"/>
        </w:rPr>
        <w:t>、在机构日结时，如果是营业网点日结类型，会自动调用本功能打印机构日结单，因此，平时不必使用本功能打印机构日结单，只有在需要补打机构日结单时才使用本功能。</w:t>
      </w:r>
    </w:p>
    <w:p w:rsidR="004A1DF5" w:rsidRDefault="004A1DF5">
      <w:pPr>
        <w:ind w:firstLineChars="200" w:firstLine="480"/>
      </w:pPr>
      <w:r>
        <w:rPr>
          <w:rFonts w:hint="eastAsia"/>
        </w:rPr>
        <w:t>2</w:t>
      </w:r>
      <w:r>
        <w:rPr>
          <w:rFonts w:hint="eastAsia"/>
        </w:rPr>
        <w:t>、机构日结单从本机相连的</w:t>
      </w:r>
      <w:r>
        <w:rPr>
          <w:rFonts w:hint="eastAsia"/>
        </w:rPr>
        <w:t>windows</w:t>
      </w:r>
      <w:r>
        <w:rPr>
          <w:rFonts w:hint="eastAsia"/>
        </w:rPr>
        <w:t>打印机（报表打印机）里打印。</w:t>
      </w:r>
    </w:p>
    <w:p w:rsidR="004A1DF5" w:rsidRDefault="004A1DF5">
      <w:pPr>
        <w:pStyle w:val="6"/>
        <w:numPr>
          <w:ilvl w:val="0"/>
          <w:numId w:val="244"/>
        </w:numPr>
      </w:pPr>
      <w:r>
        <w:rPr>
          <w:rFonts w:hint="eastAsia"/>
        </w:rPr>
        <w:t>操作步骤</w:t>
      </w:r>
    </w:p>
    <w:p w:rsidR="004A1DF5" w:rsidRDefault="004A1DF5">
      <w:pPr>
        <w:numPr>
          <w:ilvl w:val="1"/>
          <w:numId w:val="244"/>
        </w:numPr>
      </w:pPr>
      <w:r>
        <w:rPr>
          <w:rFonts w:hint="eastAsia"/>
        </w:rPr>
        <w:t>选择系统导航－公共管理－机构日结－机构日结单打印或者输入业务代码</w:t>
      </w:r>
      <w:r>
        <w:rPr>
          <w:rFonts w:hint="eastAsia"/>
        </w:rPr>
        <w:t>9072</w:t>
      </w:r>
      <w:r>
        <w:rPr>
          <w:rFonts w:hint="eastAsia"/>
        </w:rPr>
        <w:t>，进入打印机构日结单界面。</w:t>
      </w:r>
    </w:p>
    <w:p w:rsidR="004A1DF5" w:rsidRDefault="004A1DF5">
      <w:pPr>
        <w:numPr>
          <w:ilvl w:val="1"/>
          <w:numId w:val="244"/>
        </w:numPr>
        <w:rPr>
          <w:rFonts w:ascii="宋体" w:hAnsi="宋体"/>
        </w:rPr>
      </w:pPr>
      <w:r>
        <w:rPr>
          <w:rFonts w:ascii="宋体" w:hAnsi="宋体" w:hint="eastAsia"/>
        </w:rPr>
        <w:t>在</w:t>
      </w:r>
      <w:r>
        <w:rPr>
          <w:rFonts w:hint="eastAsia"/>
        </w:rPr>
        <w:t>“日结日期”</w:t>
      </w:r>
      <w:r>
        <w:rPr>
          <w:rFonts w:ascii="宋体" w:hAnsi="宋体" w:hint="eastAsia"/>
        </w:rPr>
        <w:t>栏修改日期，选择“查询5”按钮，查询出所输入日期的</w:t>
      </w:r>
      <w:r>
        <w:rPr>
          <w:rFonts w:hint="eastAsia"/>
        </w:rPr>
        <w:t>主管点名柜员清单。</w:t>
      </w:r>
    </w:p>
    <w:p w:rsidR="004A1DF5" w:rsidRDefault="004A1DF5">
      <w:pPr>
        <w:numPr>
          <w:ilvl w:val="1"/>
          <w:numId w:val="244"/>
        </w:numPr>
        <w:rPr>
          <w:rFonts w:ascii="宋体" w:hAnsi="宋体"/>
        </w:rPr>
      </w:pPr>
      <w:r>
        <w:rPr>
          <w:rFonts w:ascii="宋体" w:hAnsi="宋体" w:hint="eastAsia"/>
        </w:rPr>
        <w:t>选择“打印10”按钮，进入打印预览画面，打印机构日结单。</w:t>
      </w:r>
    </w:p>
    <w:p w:rsidR="004A1DF5" w:rsidRDefault="004A1DF5"/>
    <w:p w:rsidR="004A1DF5" w:rsidRDefault="004A1DF5" w:rsidP="00327B4B">
      <w:pPr>
        <w:pStyle w:val="4"/>
        <w:spacing w:beforeLines="50" w:afterLines="50" w:line="360" w:lineRule="auto"/>
        <w:sectPr w:rsidR="004A1DF5">
          <w:pgSz w:w="11906" w:h="16838"/>
          <w:pgMar w:top="1440" w:right="1800" w:bottom="1440" w:left="1800" w:header="851" w:footer="992" w:gutter="0"/>
          <w:cols w:space="425"/>
          <w:docGrid w:type="lines" w:linePitch="312"/>
        </w:sectPr>
      </w:pPr>
    </w:p>
    <w:p w:rsidR="004A1DF5" w:rsidRDefault="004A1DF5" w:rsidP="00327B4B">
      <w:pPr>
        <w:pStyle w:val="4"/>
        <w:spacing w:beforeLines="50" w:afterLines="50" w:line="360" w:lineRule="auto"/>
      </w:pPr>
      <w:bookmarkStart w:id="1971" w:name="_Toc186273675"/>
      <w:r>
        <w:rPr>
          <w:rFonts w:hint="eastAsia"/>
        </w:rPr>
        <w:lastRenderedPageBreak/>
        <w:t>第四节</w:t>
      </w:r>
      <w:r>
        <w:rPr>
          <w:rFonts w:hint="eastAsia"/>
        </w:rPr>
        <w:t xml:space="preserve">  </w:t>
      </w:r>
      <w:r>
        <w:rPr>
          <w:rFonts w:hint="eastAsia"/>
        </w:rPr>
        <w:t>通知管理</w:t>
      </w:r>
      <w:bookmarkEnd w:id="1971"/>
    </w:p>
    <w:p w:rsidR="004A1DF5" w:rsidRDefault="004A1DF5">
      <w:pPr>
        <w:ind w:firstLineChars="200" w:firstLine="480"/>
        <w:rPr>
          <w:rFonts w:ascii="宋体" w:hAnsi="宋体"/>
        </w:rPr>
      </w:pPr>
      <w:r>
        <w:rPr>
          <w:rFonts w:ascii="宋体" w:hAnsi="宋体" w:hint="eastAsia"/>
        </w:rPr>
        <w:t>本功能是指银行通过人们普遍使用的通讯方式（如手机、EMAIL、传真等）主动向客户发送其账户的资金变动情况以及我行最新推出的金融服务等信息。</w:t>
      </w:r>
    </w:p>
    <w:p w:rsidR="004A1DF5" w:rsidRDefault="004A1DF5" w:rsidP="00327B4B">
      <w:pPr>
        <w:pStyle w:val="5"/>
        <w:spacing w:beforeLines="50" w:afterLines="50"/>
      </w:pPr>
      <w:r>
        <w:rPr>
          <w:rFonts w:hint="eastAsia"/>
        </w:rPr>
        <w:t>一、通知码管理（业务代码</w:t>
      </w:r>
      <w:r>
        <w:rPr>
          <w:rFonts w:hint="eastAsia"/>
        </w:rPr>
        <w:t>NF</w:t>
      </w:r>
      <w:r>
        <w:rPr>
          <w:rFonts w:hint="eastAsia"/>
        </w:rPr>
        <w:t>）</w:t>
      </w:r>
    </w:p>
    <w:p w:rsidR="004A1DF5" w:rsidRDefault="004A1DF5">
      <w:pPr>
        <w:pStyle w:val="6"/>
        <w:spacing w:line="360" w:lineRule="auto"/>
      </w:pPr>
      <w:r>
        <w:rPr>
          <w:rFonts w:hint="eastAsia"/>
        </w:rPr>
        <w:t>（一）功能介绍</w:t>
      </w:r>
    </w:p>
    <w:p w:rsidR="004A1DF5" w:rsidRDefault="004A1DF5">
      <w:pPr>
        <w:ind w:firstLineChars="200" w:firstLine="480"/>
      </w:pPr>
      <w:r>
        <w:rPr>
          <w:rFonts w:ascii="宋体" w:hAnsi="宋体" w:hint="eastAsia"/>
        </w:rPr>
        <w:t>提供通知系统中通知码的增加、修改、删除以及查询。</w:t>
      </w:r>
    </w:p>
    <w:p w:rsidR="004A1DF5" w:rsidRDefault="004A1DF5">
      <w:pPr>
        <w:pStyle w:val="6"/>
        <w:spacing w:line="360" w:lineRule="auto"/>
      </w:pPr>
      <w:r>
        <w:rPr>
          <w:rFonts w:hint="eastAsia"/>
        </w:rPr>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6614"/>
      </w:tblGrid>
      <w:tr w:rsidR="004A1DF5">
        <w:tc>
          <w:tcPr>
            <w:tcW w:w="1908" w:type="dxa"/>
          </w:tcPr>
          <w:p w:rsidR="004A1DF5" w:rsidRDefault="004A1DF5">
            <w:pPr>
              <w:rPr>
                <w:sz w:val="21"/>
              </w:rPr>
            </w:pPr>
            <w:r>
              <w:rPr>
                <w:rFonts w:hint="eastAsia"/>
                <w:sz w:val="21"/>
              </w:rPr>
              <w:t>通知码</w:t>
            </w:r>
          </w:p>
        </w:tc>
        <w:tc>
          <w:tcPr>
            <w:tcW w:w="6614" w:type="dxa"/>
          </w:tcPr>
          <w:p w:rsidR="004A1DF5" w:rsidRDefault="004A1DF5">
            <w:pPr>
              <w:rPr>
                <w:sz w:val="21"/>
              </w:rPr>
            </w:pPr>
            <w:r>
              <w:rPr>
                <w:rFonts w:hint="eastAsia"/>
                <w:sz w:val="21"/>
              </w:rPr>
              <w:t>系统用于定义通知信息的数码，共</w:t>
            </w:r>
            <w:r>
              <w:rPr>
                <w:rFonts w:hint="eastAsia"/>
                <w:sz w:val="21"/>
              </w:rPr>
              <w:t>8</w:t>
            </w:r>
            <w:r>
              <w:rPr>
                <w:rFonts w:hint="eastAsia"/>
                <w:sz w:val="21"/>
              </w:rPr>
              <w:t>位数字或字母。</w:t>
            </w:r>
          </w:p>
        </w:tc>
      </w:tr>
      <w:tr w:rsidR="004A1DF5">
        <w:tc>
          <w:tcPr>
            <w:tcW w:w="1908" w:type="dxa"/>
          </w:tcPr>
          <w:p w:rsidR="004A1DF5" w:rsidRDefault="004A1DF5">
            <w:pPr>
              <w:rPr>
                <w:sz w:val="21"/>
              </w:rPr>
            </w:pPr>
            <w:r>
              <w:rPr>
                <w:rFonts w:hint="eastAsia"/>
                <w:sz w:val="21"/>
              </w:rPr>
              <w:t>通知类别</w:t>
            </w:r>
          </w:p>
        </w:tc>
        <w:tc>
          <w:tcPr>
            <w:tcW w:w="6614" w:type="dxa"/>
          </w:tcPr>
          <w:p w:rsidR="004A1DF5" w:rsidRDefault="004A1DF5">
            <w:pPr>
              <w:rPr>
                <w:sz w:val="21"/>
              </w:rPr>
            </w:pPr>
            <w:r>
              <w:rPr>
                <w:rFonts w:hint="eastAsia"/>
                <w:sz w:val="21"/>
              </w:rPr>
              <w:t>指通知码的大类</w:t>
            </w:r>
          </w:p>
        </w:tc>
      </w:tr>
      <w:tr w:rsidR="004A1DF5">
        <w:tc>
          <w:tcPr>
            <w:tcW w:w="1908" w:type="dxa"/>
          </w:tcPr>
          <w:p w:rsidR="004A1DF5" w:rsidRDefault="004A1DF5">
            <w:pPr>
              <w:rPr>
                <w:sz w:val="21"/>
              </w:rPr>
            </w:pPr>
            <w:r>
              <w:rPr>
                <w:rFonts w:hint="eastAsia"/>
                <w:sz w:val="21"/>
              </w:rPr>
              <w:t>信息来源</w:t>
            </w:r>
          </w:p>
        </w:tc>
        <w:tc>
          <w:tcPr>
            <w:tcW w:w="6614" w:type="dxa"/>
          </w:tcPr>
          <w:p w:rsidR="004A1DF5" w:rsidRDefault="004A1DF5">
            <w:pPr>
              <w:rPr>
                <w:sz w:val="21"/>
              </w:rPr>
            </w:pPr>
            <w:r>
              <w:rPr>
                <w:rFonts w:hint="eastAsia"/>
                <w:sz w:val="21"/>
              </w:rPr>
              <w:t>通知信息从哪个业务系统发送过来</w:t>
            </w:r>
          </w:p>
        </w:tc>
      </w:tr>
      <w:tr w:rsidR="004A1DF5">
        <w:tc>
          <w:tcPr>
            <w:tcW w:w="1908" w:type="dxa"/>
          </w:tcPr>
          <w:p w:rsidR="004A1DF5" w:rsidRDefault="004A1DF5">
            <w:pPr>
              <w:rPr>
                <w:sz w:val="21"/>
              </w:rPr>
            </w:pPr>
            <w:r>
              <w:rPr>
                <w:rFonts w:hint="eastAsia"/>
                <w:sz w:val="21"/>
              </w:rPr>
              <w:t>名称</w:t>
            </w:r>
          </w:p>
        </w:tc>
        <w:tc>
          <w:tcPr>
            <w:tcW w:w="6614" w:type="dxa"/>
          </w:tcPr>
          <w:p w:rsidR="004A1DF5" w:rsidRDefault="004A1DF5">
            <w:pPr>
              <w:rPr>
                <w:sz w:val="21"/>
              </w:rPr>
            </w:pPr>
            <w:r>
              <w:rPr>
                <w:rFonts w:hint="eastAsia"/>
                <w:sz w:val="21"/>
              </w:rPr>
              <w:t>通知码的中文名称，在客户信息定制等画面显示给客户</w:t>
            </w:r>
          </w:p>
        </w:tc>
      </w:tr>
      <w:tr w:rsidR="004A1DF5">
        <w:tc>
          <w:tcPr>
            <w:tcW w:w="1908" w:type="dxa"/>
          </w:tcPr>
          <w:p w:rsidR="004A1DF5" w:rsidRDefault="004A1DF5">
            <w:pPr>
              <w:rPr>
                <w:sz w:val="21"/>
              </w:rPr>
            </w:pPr>
            <w:r>
              <w:rPr>
                <w:rFonts w:hint="eastAsia"/>
                <w:sz w:val="21"/>
              </w:rPr>
              <w:t>是否需要预定</w:t>
            </w:r>
          </w:p>
        </w:tc>
        <w:tc>
          <w:tcPr>
            <w:tcW w:w="6614" w:type="dxa"/>
          </w:tcPr>
          <w:p w:rsidR="004A1DF5" w:rsidRDefault="004A1DF5">
            <w:pPr>
              <w:rPr>
                <w:sz w:val="21"/>
              </w:rPr>
            </w:pPr>
            <w:r>
              <w:rPr>
                <w:rFonts w:hint="eastAsia"/>
                <w:sz w:val="21"/>
              </w:rPr>
              <w:t>指该信息是否需要客户定制</w:t>
            </w:r>
          </w:p>
        </w:tc>
      </w:tr>
      <w:tr w:rsidR="004A1DF5">
        <w:tc>
          <w:tcPr>
            <w:tcW w:w="1908" w:type="dxa"/>
          </w:tcPr>
          <w:p w:rsidR="004A1DF5" w:rsidRDefault="004A1DF5">
            <w:pPr>
              <w:rPr>
                <w:sz w:val="21"/>
              </w:rPr>
            </w:pPr>
            <w:r>
              <w:rPr>
                <w:rFonts w:hint="eastAsia"/>
                <w:sz w:val="21"/>
              </w:rPr>
              <w:t>关联类别</w:t>
            </w:r>
          </w:p>
        </w:tc>
        <w:tc>
          <w:tcPr>
            <w:tcW w:w="6614" w:type="dxa"/>
          </w:tcPr>
          <w:p w:rsidR="004A1DF5" w:rsidRDefault="004A1DF5">
            <w:pPr>
              <w:rPr>
                <w:sz w:val="21"/>
              </w:rPr>
            </w:pPr>
            <w:r>
              <w:rPr>
                <w:rFonts w:hint="eastAsia"/>
                <w:sz w:val="21"/>
              </w:rPr>
              <w:t>指通知信息是与户口或者客户有关</w:t>
            </w:r>
          </w:p>
        </w:tc>
      </w:tr>
      <w:tr w:rsidR="004A1DF5">
        <w:tc>
          <w:tcPr>
            <w:tcW w:w="1908" w:type="dxa"/>
          </w:tcPr>
          <w:p w:rsidR="004A1DF5" w:rsidRDefault="004A1DF5">
            <w:pPr>
              <w:rPr>
                <w:sz w:val="21"/>
              </w:rPr>
            </w:pPr>
            <w:r>
              <w:rPr>
                <w:rFonts w:hint="eastAsia"/>
                <w:sz w:val="21"/>
              </w:rPr>
              <w:t>对象类别</w:t>
            </w:r>
          </w:p>
        </w:tc>
        <w:tc>
          <w:tcPr>
            <w:tcW w:w="6614" w:type="dxa"/>
          </w:tcPr>
          <w:p w:rsidR="004A1DF5" w:rsidRDefault="004A1DF5">
            <w:pPr>
              <w:rPr>
                <w:sz w:val="21"/>
              </w:rPr>
            </w:pPr>
            <w:r>
              <w:rPr>
                <w:rFonts w:hint="eastAsia"/>
                <w:sz w:val="21"/>
              </w:rPr>
              <w:t>通知信息是发送对象</w:t>
            </w:r>
          </w:p>
        </w:tc>
      </w:tr>
      <w:tr w:rsidR="004A1DF5">
        <w:tc>
          <w:tcPr>
            <w:tcW w:w="1908" w:type="dxa"/>
          </w:tcPr>
          <w:p w:rsidR="004A1DF5" w:rsidRDefault="004A1DF5">
            <w:pPr>
              <w:rPr>
                <w:sz w:val="21"/>
              </w:rPr>
            </w:pPr>
            <w:r>
              <w:rPr>
                <w:rFonts w:hint="eastAsia"/>
                <w:sz w:val="21"/>
              </w:rPr>
              <w:t>客户种类</w:t>
            </w:r>
          </w:p>
        </w:tc>
        <w:tc>
          <w:tcPr>
            <w:tcW w:w="6614" w:type="dxa"/>
          </w:tcPr>
          <w:p w:rsidR="004A1DF5" w:rsidRDefault="004A1DF5">
            <w:pPr>
              <w:rPr>
                <w:sz w:val="21"/>
              </w:rPr>
            </w:pPr>
            <w:r>
              <w:rPr>
                <w:rFonts w:hint="eastAsia"/>
                <w:sz w:val="21"/>
              </w:rPr>
              <w:t>通知信息的客户属性</w:t>
            </w:r>
          </w:p>
        </w:tc>
      </w:tr>
      <w:tr w:rsidR="004A1DF5">
        <w:tc>
          <w:tcPr>
            <w:tcW w:w="1908" w:type="dxa"/>
          </w:tcPr>
          <w:p w:rsidR="004A1DF5" w:rsidRDefault="004A1DF5">
            <w:pPr>
              <w:rPr>
                <w:sz w:val="21"/>
              </w:rPr>
            </w:pPr>
            <w:r>
              <w:rPr>
                <w:rFonts w:hint="eastAsia"/>
                <w:sz w:val="21"/>
              </w:rPr>
              <w:t>收费方式</w:t>
            </w:r>
          </w:p>
        </w:tc>
        <w:tc>
          <w:tcPr>
            <w:tcW w:w="6614" w:type="dxa"/>
          </w:tcPr>
          <w:p w:rsidR="004A1DF5" w:rsidRDefault="004A1DF5">
            <w:pPr>
              <w:rPr>
                <w:sz w:val="21"/>
              </w:rPr>
            </w:pPr>
            <w:r>
              <w:rPr>
                <w:rFonts w:hint="eastAsia"/>
                <w:sz w:val="21"/>
              </w:rPr>
              <w:t>通知信息采取何种方式收费</w:t>
            </w:r>
          </w:p>
        </w:tc>
      </w:tr>
      <w:tr w:rsidR="004A1DF5">
        <w:tc>
          <w:tcPr>
            <w:tcW w:w="1908" w:type="dxa"/>
          </w:tcPr>
          <w:p w:rsidR="004A1DF5" w:rsidRDefault="004A1DF5">
            <w:pPr>
              <w:rPr>
                <w:sz w:val="21"/>
              </w:rPr>
            </w:pPr>
            <w:r>
              <w:rPr>
                <w:rFonts w:hint="eastAsia"/>
                <w:sz w:val="21"/>
              </w:rPr>
              <w:t>缺省通知方式</w:t>
            </w:r>
          </w:p>
        </w:tc>
        <w:tc>
          <w:tcPr>
            <w:tcW w:w="6614" w:type="dxa"/>
          </w:tcPr>
          <w:p w:rsidR="004A1DF5" w:rsidRDefault="004A1DF5">
            <w:pPr>
              <w:rPr>
                <w:sz w:val="21"/>
              </w:rPr>
            </w:pPr>
            <w:r>
              <w:rPr>
                <w:rFonts w:hint="eastAsia"/>
                <w:sz w:val="21"/>
              </w:rPr>
              <w:t>系统默认通知方式</w:t>
            </w:r>
          </w:p>
        </w:tc>
      </w:tr>
      <w:tr w:rsidR="004A1DF5">
        <w:tc>
          <w:tcPr>
            <w:tcW w:w="1908" w:type="dxa"/>
          </w:tcPr>
          <w:p w:rsidR="004A1DF5" w:rsidRDefault="004A1DF5">
            <w:pPr>
              <w:rPr>
                <w:sz w:val="21"/>
              </w:rPr>
            </w:pPr>
            <w:r>
              <w:rPr>
                <w:rFonts w:hint="eastAsia"/>
                <w:sz w:val="21"/>
              </w:rPr>
              <w:t>通知时机</w:t>
            </w:r>
          </w:p>
        </w:tc>
        <w:tc>
          <w:tcPr>
            <w:tcW w:w="6614" w:type="dxa"/>
          </w:tcPr>
          <w:p w:rsidR="004A1DF5" w:rsidRDefault="004A1DF5">
            <w:pPr>
              <w:rPr>
                <w:sz w:val="21"/>
              </w:rPr>
            </w:pPr>
            <w:r>
              <w:rPr>
                <w:rFonts w:hint="eastAsia"/>
                <w:sz w:val="21"/>
              </w:rPr>
              <w:t>触发信息通知的时间条件</w:t>
            </w:r>
          </w:p>
        </w:tc>
      </w:tr>
      <w:tr w:rsidR="004A1DF5">
        <w:tc>
          <w:tcPr>
            <w:tcW w:w="1908" w:type="dxa"/>
          </w:tcPr>
          <w:p w:rsidR="004A1DF5" w:rsidRDefault="004A1DF5">
            <w:pPr>
              <w:rPr>
                <w:sz w:val="21"/>
              </w:rPr>
            </w:pPr>
            <w:r>
              <w:rPr>
                <w:rFonts w:hint="eastAsia"/>
                <w:sz w:val="21"/>
              </w:rPr>
              <w:t>偏移天数</w:t>
            </w:r>
          </w:p>
        </w:tc>
        <w:tc>
          <w:tcPr>
            <w:tcW w:w="6614" w:type="dxa"/>
          </w:tcPr>
          <w:p w:rsidR="004A1DF5" w:rsidRDefault="004A1DF5">
            <w:pPr>
              <w:rPr>
                <w:sz w:val="21"/>
              </w:rPr>
            </w:pPr>
            <w:r>
              <w:rPr>
                <w:rFonts w:hint="eastAsia"/>
                <w:sz w:val="21"/>
              </w:rPr>
              <w:t>通知信息提前或者延后通知天数</w:t>
            </w:r>
          </w:p>
        </w:tc>
      </w:tr>
      <w:tr w:rsidR="004A1DF5">
        <w:tc>
          <w:tcPr>
            <w:tcW w:w="1908" w:type="dxa"/>
          </w:tcPr>
          <w:p w:rsidR="004A1DF5" w:rsidRDefault="004A1DF5">
            <w:pPr>
              <w:rPr>
                <w:sz w:val="21"/>
              </w:rPr>
            </w:pPr>
            <w:r>
              <w:rPr>
                <w:rFonts w:hint="eastAsia"/>
                <w:sz w:val="21"/>
              </w:rPr>
              <w:t>有效天数</w:t>
            </w:r>
          </w:p>
        </w:tc>
        <w:tc>
          <w:tcPr>
            <w:tcW w:w="6614" w:type="dxa"/>
          </w:tcPr>
          <w:p w:rsidR="004A1DF5" w:rsidRDefault="004A1DF5">
            <w:pPr>
              <w:rPr>
                <w:sz w:val="21"/>
              </w:rPr>
            </w:pPr>
            <w:r>
              <w:rPr>
                <w:rFonts w:hint="eastAsia"/>
                <w:sz w:val="21"/>
              </w:rPr>
              <w:t>通知信息的有效时间</w:t>
            </w:r>
          </w:p>
        </w:tc>
      </w:tr>
    </w:tbl>
    <w:p w:rsidR="004A1DF5" w:rsidRDefault="004A1DF5"/>
    <w:p w:rsidR="004A1DF5" w:rsidRDefault="004A1DF5">
      <w:pPr>
        <w:pStyle w:val="6"/>
        <w:spacing w:line="360" w:lineRule="auto"/>
      </w:pPr>
      <w:r>
        <w:rPr>
          <w:rFonts w:hint="eastAsia"/>
        </w:rPr>
        <w:lastRenderedPageBreak/>
        <w:t>（三）界面</w:t>
      </w:r>
    </w:p>
    <w:p w:rsidR="004A1DF5" w:rsidRDefault="0004090F">
      <w:r>
        <w:rPr>
          <w:rFonts w:hint="eastAsia"/>
          <w:noProof/>
        </w:rPr>
        <w:drawing>
          <wp:inline distT="0" distB="0" distL="0" distR="0">
            <wp:extent cx="5267325" cy="3952875"/>
            <wp:effectExtent l="19050" t="0" r="952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25"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4A1DF5" w:rsidRDefault="004A1DF5">
      <w:pPr>
        <w:pStyle w:val="6"/>
        <w:spacing w:line="360" w:lineRule="auto"/>
      </w:pPr>
      <w:r>
        <w:rPr>
          <w:rFonts w:hint="eastAsia"/>
        </w:rPr>
        <w:t>（四）操作要点</w:t>
      </w:r>
    </w:p>
    <w:p w:rsidR="004A1DF5" w:rsidRDefault="004A1DF5">
      <w:pPr>
        <w:ind w:left="360" w:hangingChars="150" w:hanging="360"/>
      </w:pPr>
      <w:r>
        <w:rPr>
          <w:rFonts w:hint="eastAsia"/>
        </w:rPr>
        <w:t>1</w:t>
      </w:r>
      <w:r>
        <w:rPr>
          <w:rFonts w:hint="eastAsia"/>
        </w:rPr>
        <w:t>、通知码的分为两种：一种为总行统一制定；另一种为各分行自行制定。</w:t>
      </w:r>
    </w:p>
    <w:p w:rsidR="004A1DF5" w:rsidRDefault="004A1DF5">
      <w:pPr>
        <w:ind w:left="360" w:hangingChars="150" w:hanging="360"/>
      </w:pPr>
      <w:r>
        <w:rPr>
          <w:rFonts w:hint="eastAsia"/>
        </w:rPr>
        <w:t>2</w:t>
      </w:r>
      <w:r>
        <w:rPr>
          <w:rFonts w:hint="eastAsia"/>
        </w:rPr>
        <w:t>、通知码的编制规则：由</w:t>
      </w:r>
      <w:r>
        <w:rPr>
          <w:rFonts w:hint="eastAsia"/>
        </w:rPr>
        <w:t>3</w:t>
      </w:r>
      <w:r>
        <w:rPr>
          <w:rFonts w:hint="eastAsia"/>
        </w:rPr>
        <w:t>位机构号</w:t>
      </w:r>
      <w:r>
        <w:rPr>
          <w:rFonts w:hint="eastAsia"/>
        </w:rPr>
        <w:t>+2</w:t>
      </w:r>
      <w:r>
        <w:rPr>
          <w:rFonts w:hint="eastAsia"/>
        </w:rPr>
        <w:t>位通知类别码＋</w:t>
      </w:r>
      <w:r>
        <w:rPr>
          <w:rFonts w:hint="eastAsia"/>
        </w:rPr>
        <w:t>3</w:t>
      </w:r>
      <w:r>
        <w:rPr>
          <w:rFonts w:hint="eastAsia"/>
        </w:rPr>
        <w:t>位顺序号，组成</w:t>
      </w:r>
      <w:r>
        <w:rPr>
          <w:rFonts w:hint="eastAsia"/>
        </w:rPr>
        <w:t>8</w:t>
      </w:r>
      <w:r>
        <w:rPr>
          <w:rFonts w:hint="eastAsia"/>
        </w:rPr>
        <w:t>位数字。</w:t>
      </w:r>
    </w:p>
    <w:p w:rsidR="004A1DF5" w:rsidRDefault="004A1DF5">
      <w:pPr>
        <w:ind w:left="360" w:hangingChars="150" w:hanging="360"/>
      </w:pPr>
      <w:r>
        <w:rPr>
          <w:rFonts w:hint="eastAsia"/>
        </w:rPr>
        <w:t>3</w:t>
      </w:r>
      <w:r>
        <w:rPr>
          <w:rFonts w:hint="eastAsia"/>
        </w:rPr>
        <w:t>、对于需要收费的通知码，在设定“收费方式”时必须选择“</w:t>
      </w:r>
      <w:r>
        <w:rPr>
          <w:rFonts w:hint="eastAsia"/>
        </w:rPr>
        <w:t>C</w:t>
      </w:r>
      <w:r>
        <w:rPr>
          <w:rFonts w:hint="eastAsia"/>
        </w:rPr>
        <w:t>按次收费”；否则视为免费提供。</w:t>
      </w:r>
    </w:p>
    <w:p w:rsidR="004A1DF5" w:rsidRDefault="004A1DF5">
      <w:pPr>
        <w:ind w:left="360" w:hangingChars="150" w:hanging="360"/>
      </w:pPr>
      <w:r>
        <w:rPr>
          <w:rFonts w:hint="eastAsia"/>
        </w:rPr>
        <w:t>4</w:t>
      </w:r>
      <w:r>
        <w:rPr>
          <w:rFonts w:hint="eastAsia"/>
        </w:rPr>
        <w:t>、增加通知码时，其中通知码、信息类别、通知来源、名称、是否需要预定、关联类别、对象类别、客户种类、收费方式、缺省通知方式、通知时机等通知要素为必输项。</w:t>
      </w:r>
    </w:p>
    <w:p w:rsidR="004A1DF5" w:rsidRDefault="004A1DF5">
      <w:pPr>
        <w:ind w:left="360" w:hangingChars="150" w:hanging="360"/>
      </w:pPr>
      <w:r>
        <w:rPr>
          <w:rFonts w:hint="eastAsia"/>
        </w:rPr>
        <w:t>5</w:t>
      </w:r>
      <w:r>
        <w:rPr>
          <w:rFonts w:hint="eastAsia"/>
        </w:rPr>
        <w:t>、该业务由总、分行</w:t>
      </w:r>
      <w:r>
        <w:rPr>
          <w:rFonts w:hint="eastAsia"/>
          <w:bCs/>
        </w:rPr>
        <w:t>新系统业务管理岗经办</w:t>
      </w:r>
      <w:r>
        <w:rPr>
          <w:rFonts w:hint="eastAsia"/>
        </w:rPr>
        <w:t>。</w:t>
      </w:r>
    </w:p>
    <w:p w:rsidR="004A1DF5" w:rsidRDefault="004A1DF5">
      <w:pPr>
        <w:pStyle w:val="6"/>
        <w:spacing w:line="360" w:lineRule="auto"/>
      </w:pPr>
      <w:r>
        <w:rPr>
          <w:rFonts w:hint="eastAsia"/>
        </w:rPr>
        <w:t>（五）操作步骤</w:t>
      </w:r>
    </w:p>
    <w:p w:rsidR="004A1DF5" w:rsidRDefault="004A1DF5" w:rsidP="00C85378">
      <w:pPr>
        <w:numPr>
          <w:ilvl w:val="0"/>
          <w:numId w:val="288"/>
        </w:numPr>
        <w:tabs>
          <w:tab w:val="clear" w:pos="675"/>
          <w:tab w:val="num" w:pos="360"/>
        </w:tabs>
        <w:ind w:left="360"/>
        <w:rPr>
          <w:rFonts w:ascii="宋体" w:hAnsi="宋体"/>
        </w:rPr>
      </w:pPr>
      <w:r>
        <w:rPr>
          <w:rFonts w:ascii="宋体" w:hAnsi="宋体" w:hint="eastAsia"/>
        </w:rPr>
        <w:t>用户选择系统导航－系统导航－业务配置－通知码管理或在“业务代码”栏输入“NF”进入。</w:t>
      </w:r>
    </w:p>
    <w:p w:rsidR="004A1DF5" w:rsidRDefault="004A1DF5" w:rsidP="00C85378">
      <w:pPr>
        <w:numPr>
          <w:ilvl w:val="0"/>
          <w:numId w:val="288"/>
        </w:numPr>
        <w:tabs>
          <w:tab w:val="clear" w:pos="675"/>
          <w:tab w:val="num" w:pos="360"/>
        </w:tabs>
        <w:ind w:left="360"/>
      </w:pPr>
      <w:r>
        <w:rPr>
          <w:rFonts w:ascii="宋体" w:hAnsi="宋体" w:hint="eastAsia"/>
        </w:rPr>
        <w:t>对通知码的增、删、改、查询和其他参数类似</w:t>
      </w:r>
      <w:r>
        <w:rPr>
          <w:rFonts w:ascii="宋体" w:hint="eastAsia"/>
          <w:kern w:val="0"/>
          <w:szCs w:val="18"/>
          <w:lang w:val="zh-CN"/>
        </w:rPr>
        <w:t>。</w:t>
      </w:r>
    </w:p>
    <w:p w:rsidR="004A1DF5" w:rsidRDefault="004A1DF5" w:rsidP="00327B4B">
      <w:pPr>
        <w:pStyle w:val="5"/>
        <w:spacing w:beforeLines="50" w:afterLines="50"/>
        <w:rPr>
          <w:rFonts w:ascii="宋体" w:hAnsi="宋体"/>
        </w:rPr>
      </w:pPr>
      <w:r>
        <w:rPr>
          <w:rFonts w:ascii="宋体" w:hAnsi="宋体" w:hint="eastAsia"/>
        </w:rPr>
        <w:lastRenderedPageBreak/>
        <w:t>二、客户通知定制管理（业务代码9801）</w:t>
      </w:r>
    </w:p>
    <w:p w:rsidR="004A1DF5" w:rsidRDefault="004A1DF5">
      <w:pPr>
        <w:pStyle w:val="6"/>
        <w:spacing w:line="360" w:lineRule="auto"/>
      </w:pPr>
      <w:r>
        <w:rPr>
          <w:rFonts w:hint="eastAsia"/>
        </w:rPr>
        <w:t>（一）功能介绍</w:t>
      </w:r>
    </w:p>
    <w:p w:rsidR="004A1DF5" w:rsidRDefault="004A1DF5" w:rsidP="00327B4B">
      <w:pPr>
        <w:spacing w:beforeLines="50" w:afterLines="50"/>
        <w:ind w:firstLineChars="200" w:firstLine="480"/>
        <w:rPr>
          <w:rFonts w:ascii="宋体" w:hAnsi="宋体"/>
        </w:rPr>
      </w:pPr>
      <w:r>
        <w:rPr>
          <w:rFonts w:ascii="宋体" w:hAnsi="宋体" w:hint="eastAsia"/>
        </w:rPr>
        <w:t>通过本功能实现客户通知信息的定制、查询、维护与取消。</w:t>
      </w:r>
    </w:p>
    <w:p w:rsidR="004A1DF5" w:rsidRDefault="004A1DF5">
      <w:pPr>
        <w:pStyle w:val="6"/>
        <w:spacing w:line="360" w:lineRule="auto"/>
      </w:pPr>
      <w:r>
        <w:rPr>
          <w:rFonts w:hint="eastAsia"/>
        </w:rPr>
        <w:t>（二）术语解释及参数说明</w:t>
      </w:r>
    </w:p>
    <w:tbl>
      <w:tblPr>
        <w:tblW w:w="8440" w:type="dxa"/>
        <w:jc w:val="center"/>
        <w:tblInd w:w="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20"/>
        <w:gridCol w:w="7020"/>
      </w:tblGrid>
      <w:tr w:rsidR="004A1DF5">
        <w:trPr>
          <w:jc w:val="center"/>
        </w:trPr>
        <w:tc>
          <w:tcPr>
            <w:tcW w:w="1420" w:type="dxa"/>
          </w:tcPr>
          <w:p w:rsidR="004A1DF5" w:rsidRDefault="004A1DF5">
            <w:pPr>
              <w:rPr>
                <w:rFonts w:ascii="宋体" w:hAnsi="宋体"/>
                <w:sz w:val="21"/>
              </w:rPr>
            </w:pPr>
            <w:r>
              <w:rPr>
                <w:rFonts w:ascii="宋体" w:hAnsi="宋体" w:hint="eastAsia"/>
                <w:sz w:val="21"/>
              </w:rPr>
              <w:t>通知码</w:t>
            </w:r>
          </w:p>
        </w:tc>
        <w:tc>
          <w:tcPr>
            <w:tcW w:w="7020" w:type="dxa"/>
          </w:tcPr>
          <w:p w:rsidR="004A1DF5" w:rsidRDefault="004A1DF5">
            <w:pPr>
              <w:rPr>
                <w:rFonts w:ascii="宋体" w:hAnsi="宋体"/>
                <w:sz w:val="21"/>
              </w:rPr>
            </w:pPr>
            <w:r>
              <w:rPr>
                <w:rFonts w:hint="eastAsia"/>
                <w:sz w:val="21"/>
              </w:rPr>
              <w:t>系统用于定义通知信息的数码</w:t>
            </w:r>
          </w:p>
        </w:tc>
      </w:tr>
      <w:tr w:rsidR="004A1DF5">
        <w:trPr>
          <w:jc w:val="center"/>
        </w:trPr>
        <w:tc>
          <w:tcPr>
            <w:tcW w:w="1420" w:type="dxa"/>
          </w:tcPr>
          <w:p w:rsidR="004A1DF5" w:rsidRDefault="004A1DF5">
            <w:pPr>
              <w:rPr>
                <w:rFonts w:ascii="宋体" w:hAnsi="宋体"/>
                <w:sz w:val="21"/>
              </w:rPr>
            </w:pPr>
            <w:r>
              <w:rPr>
                <w:rFonts w:ascii="宋体" w:hAnsi="宋体" w:hint="eastAsia"/>
                <w:sz w:val="21"/>
              </w:rPr>
              <w:t>定制取消</w:t>
            </w:r>
          </w:p>
        </w:tc>
        <w:tc>
          <w:tcPr>
            <w:tcW w:w="7020" w:type="dxa"/>
          </w:tcPr>
          <w:p w:rsidR="004A1DF5" w:rsidRDefault="004A1DF5">
            <w:pPr>
              <w:rPr>
                <w:rFonts w:ascii="宋体" w:hAnsi="宋体"/>
                <w:sz w:val="21"/>
              </w:rPr>
            </w:pPr>
            <w:r>
              <w:rPr>
                <w:rFonts w:ascii="宋体" w:hAnsi="宋体" w:hint="eastAsia"/>
                <w:sz w:val="21"/>
              </w:rPr>
              <w:t>对客户已定制的通知信息一次性全部取消</w:t>
            </w:r>
          </w:p>
        </w:tc>
      </w:tr>
      <w:tr w:rsidR="004A1DF5">
        <w:trPr>
          <w:jc w:val="center"/>
        </w:trPr>
        <w:tc>
          <w:tcPr>
            <w:tcW w:w="1420" w:type="dxa"/>
          </w:tcPr>
          <w:p w:rsidR="004A1DF5" w:rsidRDefault="004A1DF5">
            <w:pPr>
              <w:rPr>
                <w:rFonts w:ascii="宋体" w:hAnsi="宋体"/>
                <w:sz w:val="21"/>
              </w:rPr>
            </w:pPr>
            <w:r>
              <w:rPr>
                <w:rFonts w:ascii="宋体" w:hAnsi="宋体" w:hint="eastAsia"/>
                <w:sz w:val="21"/>
              </w:rPr>
              <w:t>维护取消</w:t>
            </w:r>
          </w:p>
        </w:tc>
        <w:tc>
          <w:tcPr>
            <w:tcW w:w="7020" w:type="dxa"/>
          </w:tcPr>
          <w:p w:rsidR="004A1DF5" w:rsidRDefault="004A1DF5">
            <w:pPr>
              <w:rPr>
                <w:rFonts w:ascii="宋体" w:hAnsi="宋体"/>
                <w:sz w:val="21"/>
              </w:rPr>
            </w:pPr>
            <w:r>
              <w:rPr>
                <w:rFonts w:ascii="宋体" w:hAnsi="宋体" w:hint="eastAsia"/>
                <w:sz w:val="21"/>
              </w:rPr>
              <w:t>在“确定”提交前，对客户通知信息的维护进行全部取消，自动恢复维护前的定制</w:t>
            </w:r>
          </w:p>
        </w:tc>
      </w:tr>
      <w:tr w:rsidR="004A1DF5">
        <w:trPr>
          <w:jc w:val="center"/>
        </w:trPr>
        <w:tc>
          <w:tcPr>
            <w:tcW w:w="1420" w:type="dxa"/>
          </w:tcPr>
          <w:p w:rsidR="004A1DF5" w:rsidRDefault="004A1DF5">
            <w:pPr>
              <w:rPr>
                <w:rFonts w:ascii="宋体" w:hAnsi="宋体"/>
                <w:sz w:val="21"/>
              </w:rPr>
            </w:pPr>
            <w:r>
              <w:rPr>
                <w:rFonts w:ascii="宋体" w:hAnsi="宋体" w:hint="eastAsia"/>
                <w:sz w:val="21"/>
              </w:rPr>
              <w:t>接收方式</w:t>
            </w:r>
          </w:p>
        </w:tc>
        <w:tc>
          <w:tcPr>
            <w:tcW w:w="7020" w:type="dxa"/>
          </w:tcPr>
          <w:p w:rsidR="004A1DF5" w:rsidRDefault="004A1DF5">
            <w:pPr>
              <w:rPr>
                <w:rFonts w:ascii="宋体" w:hAnsi="宋体"/>
                <w:sz w:val="21"/>
              </w:rPr>
            </w:pPr>
            <w:r>
              <w:rPr>
                <w:rFonts w:ascii="宋体" w:hAnsi="宋体" w:hint="eastAsia"/>
                <w:sz w:val="21"/>
              </w:rPr>
              <w:t>接收通知信息的通迅方式</w:t>
            </w:r>
          </w:p>
        </w:tc>
      </w:tr>
    </w:tbl>
    <w:p w:rsidR="004A1DF5" w:rsidRDefault="004A1DF5">
      <w:pPr>
        <w:pStyle w:val="6"/>
        <w:spacing w:line="360" w:lineRule="auto"/>
      </w:pPr>
      <w:r>
        <w:rPr>
          <w:rFonts w:hint="eastAsia"/>
        </w:rPr>
        <w:t>（三）界面</w:t>
      </w:r>
    </w:p>
    <w:p w:rsidR="004A1DF5" w:rsidRDefault="0004090F">
      <w:r>
        <w:rPr>
          <w:rFonts w:hint="eastAsia"/>
          <w:noProof/>
        </w:rPr>
        <w:drawing>
          <wp:inline distT="0" distB="0" distL="0" distR="0">
            <wp:extent cx="5267325" cy="3952875"/>
            <wp:effectExtent l="19050" t="0" r="952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626"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4A1DF5" w:rsidRDefault="004A1DF5">
      <w:pPr>
        <w:pStyle w:val="6"/>
        <w:spacing w:line="360" w:lineRule="auto"/>
      </w:pPr>
      <w:r>
        <w:rPr>
          <w:rFonts w:hint="eastAsia"/>
        </w:rPr>
        <w:t>（四）操作要点</w:t>
      </w:r>
    </w:p>
    <w:p w:rsidR="004A1DF5" w:rsidRDefault="004A1DF5">
      <w:pPr>
        <w:numPr>
          <w:ilvl w:val="0"/>
          <w:numId w:val="285"/>
        </w:numPr>
        <w:rPr>
          <w:rFonts w:ascii="宋体" w:hAnsi="宋体"/>
        </w:rPr>
      </w:pPr>
      <w:r>
        <w:rPr>
          <w:rFonts w:ascii="宋体" w:hAnsi="宋体" w:hint="eastAsia"/>
        </w:rPr>
        <w:t>该业务可在同城范围内刷卡办理，新系统柜面人员经办。</w:t>
      </w:r>
    </w:p>
    <w:p w:rsidR="004A1DF5" w:rsidRDefault="004A1DF5">
      <w:pPr>
        <w:numPr>
          <w:ilvl w:val="0"/>
          <w:numId w:val="285"/>
        </w:numPr>
      </w:pPr>
      <w:r>
        <w:rPr>
          <w:rFonts w:hint="eastAsia"/>
        </w:rPr>
        <w:t>客户可按户口进行申请。</w:t>
      </w:r>
    </w:p>
    <w:p w:rsidR="004A1DF5" w:rsidRDefault="004A1DF5">
      <w:pPr>
        <w:numPr>
          <w:ilvl w:val="0"/>
          <w:numId w:val="285"/>
        </w:numPr>
      </w:pPr>
      <w:r>
        <w:rPr>
          <w:rFonts w:hint="eastAsia"/>
        </w:rPr>
        <w:lastRenderedPageBreak/>
        <w:t>一个户口下可申请多条通知信息；每条通知信息可选择不同的接收方式。</w:t>
      </w:r>
    </w:p>
    <w:p w:rsidR="004A1DF5" w:rsidRDefault="004A1DF5">
      <w:pPr>
        <w:numPr>
          <w:ilvl w:val="0"/>
          <w:numId w:val="285"/>
        </w:numPr>
      </w:pPr>
      <w:r>
        <w:rPr>
          <w:rFonts w:hint="eastAsia"/>
        </w:rPr>
        <w:t>同一种接收方式下也可以设置多个通迅号码（目前只允许设置一个通迅号码或地址）。</w:t>
      </w:r>
    </w:p>
    <w:p w:rsidR="004A1DF5" w:rsidRDefault="004A1DF5">
      <w:pPr>
        <w:numPr>
          <w:ilvl w:val="0"/>
          <w:numId w:val="285"/>
        </w:numPr>
      </w:pPr>
      <w:r>
        <w:rPr>
          <w:rFonts w:hint="eastAsia"/>
        </w:rPr>
        <w:t>通知码“入账通知信息（</w:t>
      </w:r>
      <w:r>
        <w:rPr>
          <w:rFonts w:hint="eastAsia"/>
        </w:rPr>
        <w:t>10001001</w:t>
      </w:r>
      <w:r>
        <w:rPr>
          <w:rFonts w:hint="eastAsia"/>
        </w:rPr>
        <w:t>）”包括代发、转账汇款、柜面现金单存款、</w:t>
      </w:r>
      <w:r>
        <w:rPr>
          <w:rFonts w:hint="eastAsia"/>
        </w:rPr>
        <w:t>ATM</w:t>
      </w:r>
      <w:r>
        <w:rPr>
          <w:rFonts w:hint="eastAsia"/>
        </w:rPr>
        <w:t>第三方转入以及自助设备第三方转入等业务的入账信息。</w:t>
      </w:r>
    </w:p>
    <w:p w:rsidR="004A1DF5" w:rsidRDefault="004A1DF5">
      <w:pPr>
        <w:numPr>
          <w:ilvl w:val="0"/>
          <w:numId w:val="285"/>
        </w:numPr>
      </w:pPr>
      <w:r>
        <w:rPr>
          <w:rFonts w:hint="eastAsia"/>
        </w:rPr>
        <w:t>如果客户在定制信息时设定了通知时间、通知金额等通知要素，则按客户定制的要素进行信息发送；否则按“通知码”的控制要素进行信息的发送。</w:t>
      </w:r>
    </w:p>
    <w:p w:rsidR="004A1DF5" w:rsidRDefault="004A1DF5">
      <w:pPr>
        <w:pStyle w:val="6"/>
        <w:spacing w:line="360" w:lineRule="auto"/>
      </w:pPr>
      <w:r>
        <w:rPr>
          <w:rFonts w:hint="eastAsia"/>
        </w:rPr>
        <w:t>（五）操作步骤</w:t>
      </w:r>
    </w:p>
    <w:p w:rsidR="004A1DF5" w:rsidRDefault="004A1DF5" w:rsidP="00C85378">
      <w:pPr>
        <w:numPr>
          <w:ilvl w:val="0"/>
          <w:numId w:val="292"/>
        </w:numPr>
        <w:tabs>
          <w:tab w:val="clear" w:pos="1035"/>
          <w:tab w:val="num" w:pos="540"/>
        </w:tabs>
        <w:ind w:left="540" w:hanging="360"/>
        <w:rPr>
          <w:rFonts w:ascii="宋体" w:hAnsi="宋体"/>
        </w:rPr>
      </w:pPr>
      <w:r>
        <w:rPr>
          <w:rFonts w:ascii="宋体" w:hAnsi="宋体" w:hint="eastAsia"/>
        </w:rPr>
        <w:t>用户选择系统导航－公共管理－通知管理－客户通知定制管理或在“业务代码”栏输入“9801”进入。</w:t>
      </w:r>
    </w:p>
    <w:p w:rsidR="004A1DF5" w:rsidRDefault="004A1DF5" w:rsidP="00C85378">
      <w:pPr>
        <w:numPr>
          <w:ilvl w:val="0"/>
          <w:numId w:val="292"/>
        </w:numPr>
        <w:tabs>
          <w:tab w:val="clear" w:pos="1035"/>
          <w:tab w:val="num" w:pos="540"/>
        </w:tabs>
        <w:ind w:left="540" w:hanging="360"/>
        <w:rPr>
          <w:rFonts w:ascii="宋体" w:hAnsi="宋体"/>
        </w:rPr>
      </w:pPr>
      <w:r>
        <w:rPr>
          <w:rFonts w:ascii="宋体" w:hAnsi="宋体" w:hint="eastAsia"/>
        </w:rPr>
        <w:t>刷卡输入卡号或者输入证件类别及证件号码；屏幕上方显示户口信息。</w:t>
      </w:r>
    </w:p>
    <w:p w:rsidR="004A1DF5" w:rsidRDefault="004A1DF5" w:rsidP="00C85378">
      <w:pPr>
        <w:numPr>
          <w:ilvl w:val="0"/>
          <w:numId w:val="292"/>
        </w:numPr>
        <w:tabs>
          <w:tab w:val="clear" w:pos="1035"/>
          <w:tab w:val="num" w:pos="540"/>
        </w:tabs>
        <w:ind w:left="540" w:hanging="360"/>
        <w:rPr>
          <w:rFonts w:ascii="宋体" w:hAnsi="宋体"/>
        </w:rPr>
      </w:pPr>
      <w:r>
        <w:rPr>
          <w:rFonts w:ascii="宋体" w:hAnsi="宋体" w:hint="eastAsia"/>
        </w:rPr>
        <w:t>点击</w:t>
      </w:r>
      <w:r>
        <w:rPr>
          <w:rFonts w:ascii="宋体" w:hint="eastAsia"/>
          <w:kern w:val="0"/>
          <w:szCs w:val="18"/>
          <w:lang w:val="zh-CN"/>
        </w:rPr>
        <w:t>“查询5”按钮，可查询户口申请定制通知信息明细。</w:t>
      </w:r>
    </w:p>
    <w:p w:rsidR="004A1DF5" w:rsidRDefault="004A1DF5" w:rsidP="00C85378">
      <w:pPr>
        <w:numPr>
          <w:ilvl w:val="0"/>
          <w:numId w:val="292"/>
        </w:numPr>
        <w:tabs>
          <w:tab w:val="clear" w:pos="1035"/>
          <w:tab w:val="num" w:pos="540"/>
        </w:tabs>
        <w:ind w:left="540" w:hanging="360"/>
        <w:rPr>
          <w:rFonts w:ascii="宋体" w:hAnsi="宋体"/>
        </w:rPr>
      </w:pPr>
      <w:r>
        <w:rPr>
          <w:rFonts w:ascii="宋体" w:hAnsi="宋体" w:hint="eastAsia"/>
        </w:rPr>
        <w:t>点击</w:t>
      </w:r>
      <w:r w:rsidR="0004090F">
        <w:rPr>
          <w:rFonts w:ascii="宋体" w:hint="eastAsia"/>
          <w:noProof/>
          <w:kern w:val="0"/>
          <w:szCs w:val="18"/>
        </w:rPr>
        <w:drawing>
          <wp:inline distT="0" distB="0" distL="0" distR="0">
            <wp:extent cx="561975" cy="190500"/>
            <wp:effectExtent l="1905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627" cstate="print"/>
                    <a:srcRect/>
                    <a:stretch>
                      <a:fillRect/>
                    </a:stretch>
                  </pic:blipFill>
                  <pic:spPr bwMode="auto">
                    <a:xfrm>
                      <a:off x="0" y="0"/>
                      <a:ext cx="561975" cy="190500"/>
                    </a:xfrm>
                    <a:prstGeom prst="rect">
                      <a:avLst/>
                    </a:prstGeom>
                    <a:noFill/>
                    <a:ln w="9525">
                      <a:noFill/>
                      <a:miter lim="800000"/>
                      <a:headEnd/>
                      <a:tailEnd/>
                    </a:ln>
                  </pic:spPr>
                </pic:pic>
              </a:graphicData>
            </a:graphic>
          </wp:inline>
        </w:drawing>
      </w:r>
      <w:r>
        <w:rPr>
          <w:rFonts w:ascii="宋体" w:hAnsi="宋体" w:hint="eastAsia"/>
        </w:rPr>
        <w:t>；如果单击未定制通知信息前的方框，进入“客户通知定制增加”界面，填写完相应的通知要素后确定提交；如果单击未定制的通知信息</w:t>
      </w:r>
    </w:p>
    <w:p w:rsidR="004A1DF5" w:rsidRDefault="004A1DF5" w:rsidP="00C85378">
      <w:pPr>
        <w:numPr>
          <w:ilvl w:val="0"/>
          <w:numId w:val="292"/>
        </w:numPr>
        <w:tabs>
          <w:tab w:val="clear" w:pos="1035"/>
          <w:tab w:val="num" w:pos="540"/>
        </w:tabs>
        <w:ind w:left="540" w:hanging="360"/>
        <w:rPr>
          <w:rFonts w:ascii="宋体" w:hAnsi="宋体"/>
        </w:rPr>
      </w:pPr>
      <w:r>
        <w:rPr>
          <w:rFonts w:ascii="宋体" w:hAnsi="宋体" w:hint="eastAsia"/>
          <w:bCs/>
        </w:rPr>
        <w:t>点击</w:t>
      </w:r>
      <w:r w:rsidR="0004090F">
        <w:rPr>
          <w:rFonts w:ascii="宋体" w:hint="eastAsia"/>
          <w:noProof/>
          <w:kern w:val="0"/>
          <w:szCs w:val="18"/>
        </w:rPr>
        <w:drawing>
          <wp:inline distT="0" distB="0" distL="0" distR="0">
            <wp:extent cx="666750" cy="209550"/>
            <wp:effectExtent l="19050" t="0" r="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628" cstate="print"/>
                    <a:srcRect/>
                    <a:stretch>
                      <a:fillRect/>
                    </a:stretch>
                  </pic:blipFill>
                  <pic:spPr bwMode="auto">
                    <a:xfrm>
                      <a:off x="0" y="0"/>
                      <a:ext cx="666750" cy="209550"/>
                    </a:xfrm>
                    <a:prstGeom prst="rect">
                      <a:avLst/>
                    </a:prstGeom>
                    <a:noFill/>
                    <a:ln w="9525">
                      <a:noFill/>
                      <a:miter lim="800000"/>
                      <a:headEnd/>
                      <a:tailEnd/>
                    </a:ln>
                  </pic:spPr>
                </pic:pic>
              </a:graphicData>
            </a:graphic>
          </wp:inline>
        </w:drawing>
      </w:r>
      <w:r>
        <w:rPr>
          <w:rFonts w:ascii="宋体" w:hint="eastAsia"/>
          <w:kern w:val="0"/>
          <w:szCs w:val="18"/>
          <w:lang w:val="zh-CN"/>
        </w:rPr>
        <w:t>，</w:t>
      </w:r>
      <w:r>
        <w:rPr>
          <w:rFonts w:ascii="宋体" w:hAnsi="宋体" w:hint="eastAsia"/>
        </w:rPr>
        <w:t>可选择“增加”、“修改”、“删除”按钮分别进行接收工具的增加、修改与删除。</w:t>
      </w:r>
    </w:p>
    <w:p w:rsidR="004A1DF5" w:rsidRDefault="004A1DF5" w:rsidP="00C85378">
      <w:pPr>
        <w:numPr>
          <w:ilvl w:val="0"/>
          <w:numId w:val="292"/>
        </w:numPr>
        <w:tabs>
          <w:tab w:val="clear" w:pos="1035"/>
          <w:tab w:val="num" w:pos="540"/>
        </w:tabs>
        <w:ind w:left="540" w:hanging="360"/>
        <w:rPr>
          <w:rFonts w:ascii="宋体" w:hAnsi="宋体"/>
          <w:bCs/>
        </w:rPr>
      </w:pPr>
      <w:r>
        <w:rPr>
          <w:rFonts w:ascii="宋体" w:hAnsi="宋体" w:hint="eastAsia"/>
          <w:bCs/>
        </w:rPr>
        <w:t>选择“</w:t>
      </w:r>
      <w:r>
        <w:rPr>
          <w:rFonts w:ascii="宋体" w:hAnsi="宋体" w:hint="eastAsia"/>
        </w:rPr>
        <w:t>定制</w:t>
      </w:r>
      <w:r>
        <w:rPr>
          <w:rFonts w:ascii="宋体" w:hAnsi="宋体" w:hint="eastAsia"/>
          <w:bCs/>
        </w:rPr>
        <w:t>取消7”按钮，取消户口或者同一身份证（客户号）下所有通知信息的定制。</w:t>
      </w:r>
    </w:p>
    <w:p w:rsidR="004A1DF5" w:rsidRDefault="004A1DF5" w:rsidP="00C85378">
      <w:pPr>
        <w:numPr>
          <w:ilvl w:val="0"/>
          <w:numId w:val="292"/>
        </w:numPr>
        <w:tabs>
          <w:tab w:val="clear" w:pos="1035"/>
          <w:tab w:val="num" w:pos="540"/>
        </w:tabs>
        <w:ind w:left="540" w:hanging="360"/>
      </w:pPr>
      <w:r>
        <w:rPr>
          <w:rFonts w:ascii="宋体" w:hAnsi="宋体" w:hint="eastAsia"/>
          <w:bCs/>
        </w:rPr>
        <w:t>选择“</w:t>
      </w:r>
      <w:r>
        <w:rPr>
          <w:rFonts w:ascii="宋体" w:hAnsi="宋体" w:hint="eastAsia"/>
        </w:rPr>
        <w:t>维护</w:t>
      </w:r>
      <w:r>
        <w:rPr>
          <w:rFonts w:ascii="宋体" w:hAnsi="宋体" w:hint="eastAsia"/>
          <w:bCs/>
        </w:rPr>
        <w:t>取消8”按钮，对通知信息的维护进行取消。</w:t>
      </w:r>
    </w:p>
    <w:p w:rsidR="004A1DF5" w:rsidRDefault="004A1DF5" w:rsidP="00C85378">
      <w:pPr>
        <w:numPr>
          <w:ilvl w:val="0"/>
          <w:numId w:val="292"/>
        </w:numPr>
        <w:tabs>
          <w:tab w:val="clear" w:pos="1035"/>
          <w:tab w:val="num" w:pos="540"/>
        </w:tabs>
        <w:ind w:left="540" w:hanging="360"/>
      </w:pPr>
      <w:r>
        <w:rPr>
          <w:rFonts w:ascii="宋体" w:hAnsi="宋体" w:hint="eastAsia"/>
          <w:bCs/>
        </w:rPr>
        <w:t>打印“通知信息客户回单”后确认成功。</w:t>
      </w:r>
    </w:p>
    <w:p w:rsidR="004A1DF5" w:rsidRDefault="004A1DF5" w:rsidP="00327B4B">
      <w:pPr>
        <w:pStyle w:val="5"/>
        <w:spacing w:beforeLines="50" w:afterLines="50"/>
        <w:rPr>
          <w:rFonts w:ascii="宋体" w:hAnsi="宋体"/>
        </w:rPr>
      </w:pPr>
      <w:r>
        <w:rPr>
          <w:rFonts w:ascii="宋体" w:hAnsi="宋体" w:hint="eastAsia"/>
        </w:rPr>
        <w:t>三、客户通知查询（业务代码9802）</w:t>
      </w:r>
    </w:p>
    <w:p w:rsidR="004A1DF5" w:rsidRDefault="004A1DF5">
      <w:pPr>
        <w:pStyle w:val="6"/>
        <w:spacing w:line="360" w:lineRule="auto"/>
      </w:pPr>
      <w:r>
        <w:rPr>
          <w:rFonts w:hint="eastAsia"/>
        </w:rPr>
        <w:t>（一）功能介绍</w:t>
      </w:r>
    </w:p>
    <w:p w:rsidR="004A1DF5" w:rsidRDefault="004A1DF5">
      <w:pPr>
        <w:ind w:firstLineChars="200" w:firstLine="480"/>
        <w:rPr>
          <w:rFonts w:ascii="宋体" w:hAnsi="宋体"/>
          <w:szCs w:val="28"/>
        </w:rPr>
      </w:pPr>
      <w:r>
        <w:rPr>
          <w:rFonts w:hint="eastAsia"/>
          <w:color w:val="000000"/>
        </w:rPr>
        <w:t>该功能可以查询客户通知信息的发送情况，向总、分行提供</w:t>
      </w:r>
      <w:r>
        <w:rPr>
          <w:rFonts w:ascii="宋体" w:hAnsi="宋体" w:hint="eastAsia"/>
          <w:color w:val="000000"/>
        </w:rPr>
        <w:t>各客户群申请定制信息总量及定制信息明细的统计数据。</w:t>
      </w:r>
    </w:p>
    <w:p w:rsidR="004A1DF5" w:rsidRDefault="004A1DF5">
      <w:pPr>
        <w:pStyle w:val="6"/>
        <w:spacing w:line="360" w:lineRule="auto"/>
      </w:pPr>
      <w:r>
        <w:rPr>
          <w:rFonts w:hint="eastAsia"/>
        </w:rPr>
        <w:lastRenderedPageBreak/>
        <w:t>（二）术语解释及参数说明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6614"/>
      </w:tblGrid>
      <w:tr w:rsidR="004A1DF5">
        <w:tc>
          <w:tcPr>
            <w:tcW w:w="1908" w:type="dxa"/>
          </w:tcPr>
          <w:p w:rsidR="004A1DF5" w:rsidRDefault="004A1DF5">
            <w:pPr>
              <w:rPr>
                <w:sz w:val="21"/>
              </w:rPr>
            </w:pPr>
            <w:r>
              <w:rPr>
                <w:rFonts w:hint="eastAsia"/>
                <w:sz w:val="21"/>
              </w:rPr>
              <w:t>通知编号</w:t>
            </w:r>
          </w:p>
        </w:tc>
        <w:tc>
          <w:tcPr>
            <w:tcW w:w="6614" w:type="dxa"/>
          </w:tcPr>
          <w:p w:rsidR="004A1DF5" w:rsidRDefault="004A1DF5">
            <w:pPr>
              <w:rPr>
                <w:sz w:val="21"/>
              </w:rPr>
            </w:pPr>
            <w:r>
              <w:rPr>
                <w:rFonts w:hint="eastAsia"/>
                <w:sz w:val="21"/>
              </w:rPr>
              <w:t>分辩通知记录的维一对应编号</w:t>
            </w:r>
          </w:p>
        </w:tc>
      </w:tr>
      <w:tr w:rsidR="004A1DF5">
        <w:tc>
          <w:tcPr>
            <w:tcW w:w="1908" w:type="dxa"/>
          </w:tcPr>
          <w:p w:rsidR="004A1DF5" w:rsidRDefault="004A1DF5">
            <w:pPr>
              <w:rPr>
                <w:sz w:val="21"/>
              </w:rPr>
            </w:pPr>
            <w:r>
              <w:rPr>
                <w:rFonts w:hint="eastAsia"/>
                <w:sz w:val="21"/>
              </w:rPr>
              <w:t>任务实例号</w:t>
            </w:r>
          </w:p>
        </w:tc>
        <w:tc>
          <w:tcPr>
            <w:tcW w:w="6614" w:type="dxa"/>
          </w:tcPr>
          <w:p w:rsidR="004A1DF5" w:rsidRDefault="004A1DF5">
            <w:pPr>
              <w:rPr>
                <w:sz w:val="21"/>
              </w:rPr>
            </w:pPr>
            <w:r>
              <w:rPr>
                <w:rFonts w:hint="eastAsia"/>
                <w:sz w:val="21"/>
              </w:rPr>
              <w:t>源于产品系统，针对产口事件下任务的实例的唯一对应编号</w:t>
            </w:r>
          </w:p>
        </w:tc>
      </w:tr>
      <w:tr w:rsidR="004A1DF5">
        <w:tc>
          <w:tcPr>
            <w:tcW w:w="1908" w:type="dxa"/>
          </w:tcPr>
          <w:p w:rsidR="004A1DF5" w:rsidRDefault="004A1DF5">
            <w:pPr>
              <w:rPr>
                <w:sz w:val="21"/>
              </w:rPr>
            </w:pPr>
            <w:r>
              <w:rPr>
                <w:rFonts w:hint="eastAsia"/>
                <w:sz w:val="21"/>
              </w:rPr>
              <w:t>通知状态</w:t>
            </w:r>
          </w:p>
        </w:tc>
        <w:tc>
          <w:tcPr>
            <w:tcW w:w="6614" w:type="dxa"/>
          </w:tcPr>
          <w:p w:rsidR="004A1DF5" w:rsidRDefault="004A1DF5">
            <w:pPr>
              <w:rPr>
                <w:sz w:val="21"/>
              </w:rPr>
            </w:pPr>
            <w:r>
              <w:rPr>
                <w:rFonts w:hint="eastAsia"/>
                <w:sz w:val="21"/>
              </w:rPr>
              <w:t>A</w:t>
            </w:r>
            <w:r>
              <w:rPr>
                <w:rFonts w:hint="eastAsia"/>
                <w:sz w:val="21"/>
              </w:rPr>
              <w:t>：未通知；</w:t>
            </w:r>
            <w:r>
              <w:rPr>
                <w:rFonts w:hint="eastAsia"/>
                <w:sz w:val="21"/>
              </w:rPr>
              <w:t xml:space="preserve"> C</w:t>
            </w:r>
            <w:r>
              <w:rPr>
                <w:rFonts w:hint="eastAsia"/>
                <w:sz w:val="21"/>
              </w:rPr>
              <w:t>：已通知；</w:t>
            </w:r>
            <w:r>
              <w:rPr>
                <w:rFonts w:hint="eastAsia"/>
                <w:sz w:val="21"/>
              </w:rPr>
              <w:t xml:space="preserve">  D:</w:t>
            </w:r>
            <w:r>
              <w:rPr>
                <w:rFonts w:hint="eastAsia"/>
                <w:sz w:val="21"/>
              </w:rPr>
              <w:t>删除</w:t>
            </w:r>
          </w:p>
        </w:tc>
      </w:tr>
    </w:tbl>
    <w:p w:rsidR="004A1DF5" w:rsidRDefault="004A1DF5">
      <w:pPr>
        <w:pStyle w:val="6"/>
        <w:spacing w:line="360" w:lineRule="auto"/>
      </w:pPr>
      <w:r>
        <w:rPr>
          <w:rFonts w:hint="eastAsia"/>
        </w:rPr>
        <w:t>（三）操作要点</w:t>
      </w:r>
    </w:p>
    <w:p w:rsidR="004A1DF5" w:rsidRDefault="004A1DF5">
      <w:pPr>
        <w:numPr>
          <w:ilvl w:val="0"/>
          <w:numId w:val="287"/>
        </w:numPr>
      </w:pPr>
      <w:r>
        <w:rPr>
          <w:rFonts w:hint="eastAsia"/>
          <w:color w:val="000000"/>
        </w:rPr>
        <w:t>申请定制信息总量及定制信息明细的统计数据，可作为分行进行通知码增加、修改及删除的参考依据。</w:t>
      </w:r>
    </w:p>
    <w:p w:rsidR="004A1DF5" w:rsidRDefault="004A1DF5">
      <w:pPr>
        <w:numPr>
          <w:ilvl w:val="0"/>
          <w:numId w:val="287"/>
        </w:numPr>
      </w:pPr>
      <w:r>
        <w:rPr>
          <w:rFonts w:hint="eastAsia"/>
        </w:rPr>
        <w:t>该业务柜面人员经办，要求主管授权。</w:t>
      </w:r>
    </w:p>
    <w:p w:rsidR="004A1DF5" w:rsidRDefault="004A1DF5">
      <w:r>
        <w:rPr>
          <w:rFonts w:hint="eastAsia"/>
        </w:rPr>
        <w:t>3</w:t>
      </w:r>
      <w:r>
        <w:rPr>
          <w:rFonts w:hint="eastAsia"/>
        </w:rPr>
        <w:t>、可查询全行所发送的通知信息。</w:t>
      </w:r>
    </w:p>
    <w:p w:rsidR="004A1DF5" w:rsidRDefault="004A1DF5">
      <w:pPr>
        <w:pStyle w:val="6"/>
        <w:spacing w:line="360" w:lineRule="auto"/>
      </w:pPr>
      <w:r>
        <w:rPr>
          <w:rFonts w:hint="eastAsia"/>
        </w:rPr>
        <w:t>（四）操作步骤</w:t>
      </w:r>
    </w:p>
    <w:p w:rsidR="004A1DF5" w:rsidRDefault="004A1DF5">
      <w:pPr>
        <w:numPr>
          <w:ilvl w:val="0"/>
          <w:numId w:val="286"/>
        </w:numPr>
        <w:rPr>
          <w:rFonts w:ascii="宋体" w:hAnsi="宋体"/>
        </w:rPr>
      </w:pPr>
      <w:r>
        <w:rPr>
          <w:rFonts w:ascii="宋体" w:hAnsi="宋体" w:hint="eastAsia"/>
        </w:rPr>
        <w:t>用户选择系统导航－公共管理－通知管理－客户通知查询或在“业务代码”栏输入“9802”进入。</w:t>
      </w:r>
    </w:p>
    <w:p w:rsidR="004A1DF5" w:rsidRDefault="004A1DF5">
      <w:pPr>
        <w:numPr>
          <w:ilvl w:val="0"/>
          <w:numId w:val="286"/>
        </w:numPr>
      </w:pPr>
      <w:r>
        <w:rPr>
          <w:rFonts w:ascii="宋体" w:hAnsi="宋体" w:hint="eastAsia"/>
        </w:rPr>
        <w:t>可分别通过录入起始时间、选择通知码、分行号、输入户口号或者客户号等条件要素查询到通知信息编号、客户号、通知类别、通知码、信息码、通知状态、发通知平台时间、优先级、分行、机构等信息；也可设定所有条件要素进行查询；查询时要求主管授权。</w:t>
      </w:r>
    </w:p>
    <w:p w:rsidR="004A1DF5" w:rsidRDefault="004A1DF5">
      <w:pPr>
        <w:numPr>
          <w:ilvl w:val="0"/>
          <w:numId w:val="286"/>
        </w:numPr>
      </w:pPr>
      <w:r>
        <w:rPr>
          <w:rFonts w:ascii="宋体" w:hAnsi="宋体" w:hint="eastAsia"/>
        </w:rPr>
        <w:t>点击“明细6”按钮或者双击通知信息查询通知信息明细；系统显示该条通知信息基本资料，如通知的内容、通知方式、反馈标志、反馈时间、通知号码等。</w:t>
      </w:r>
    </w:p>
    <w:p w:rsidR="004A1DF5" w:rsidRDefault="004A1DF5" w:rsidP="00327B4B">
      <w:pPr>
        <w:pStyle w:val="5"/>
        <w:spacing w:beforeLines="50" w:afterLines="50"/>
      </w:pPr>
      <w:r>
        <w:rPr>
          <w:rFonts w:hint="eastAsia"/>
        </w:rPr>
        <w:t>四、按任务号查询通知（业务代码</w:t>
      </w:r>
      <w:r>
        <w:rPr>
          <w:rFonts w:hint="eastAsia"/>
        </w:rPr>
        <w:t>9803</w:t>
      </w:r>
      <w:r>
        <w:rPr>
          <w:rFonts w:hint="eastAsia"/>
        </w:rPr>
        <w:t>）</w:t>
      </w:r>
    </w:p>
    <w:p w:rsidR="004A1DF5" w:rsidRDefault="004A1DF5" w:rsidP="0004090F">
      <w:pPr>
        <w:pStyle w:val="6"/>
        <w:spacing w:line="360" w:lineRule="auto"/>
      </w:pPr>
      <w:r>
        <w:rPr>
          <w:rFonts w:hint="eastAsia"/>
        </w:rPr>
        <w:t>（一）功能介绍</w:t>
      </w:r>
    </w:p>
    <w:p w:rsidR="004A1DF5" w:rsidRDefault="004A1DF5">
      <w:pPr>
        <w:pStyle w:val="20"/>
        <w:ind w:firstLineChars="200" w:firstLine="480"/>
      </w:pPr>
      <w:r>
        <w:rPr>
          <w:rFonts w:hint="eastAsia"/>
        </w:rPr>
        <w:t>本功能是指按任务号查询此信息的相关内容，如通知编号、户口号、通知类别、通知码、信息码、通知状态、发通知平台时间、优先级、分行、机构。还可查询此信息的明细情况，除该户口的基本情况外可看到该信息通知的内容、通知方式、反馈标志、反馈时间、通知号码等相关信息。</w:t>
      </w:r>
    </w:p>
    <w:p w:rsidR="004A1DF5" w:rsidRDefault="004A1DF5" w:rsidP="0004090F">
      <w:pPr>
        <w:pStyle w:val="6"/>
        <w:spacing w:line="360" w:lineRule="auto"/>
      </w:pPr>
      <w:r>
        <w:rPr>
          <w:rFonts w:hint="eastAsia"/>
        </w:rPr>
        <w:lastRenderedPageBreak/>
        <w:t>（二）操作要点</w:t>
      </w:r>
    </w:p>
    <w:p w:rsidR="004A1DF5" w:rsidRDefault="004A1DF5">
      <w:pPr>
        <w:pStyle w:val="20"/>
        <w:ind w:firstLineChars="200" w:firstLine="480"/>
      </w:pPr>
      <w:r>
        <w:rPr>
          <w:rFonts w:hint="eastAsia"/>
        </w:rPr>
        <w:t>该业务柜面人员经办，要求主管授权。</w:t>
      </w:r>
    </w:p>
    <w:p w:rsidR="004A1DF5" w:rsidRDefault="004A1DF5" w:rsidP="0004090F">
      <w:pPr>
        <w:pStyle w:val="6"/>
        <w:spacing w:line="360" w:lineRule="auto"/>
      </w:pPr>
      <w:r>
        <w:rPr>
          <w:rFonts w:hint="eastAsia"/>
        </w:rPr>
        <w:t>（三）操作步骤</w:t>
      </w:r>
    </w:p>
    <w:p w:rsidR="004A1DF5" w:rsidRDefault="004A1DF5">
      <w:pPr>
        <w:ind w:firstLineChars="200" w:firstLine="480"/>
        <w:rPr>
          <w:rFonts w:ascii="宋体" w:hAnsi="宋体"/>
        </w:rPr>
      </w:pPr>
      <w:r>
        <w:rPr>
          <w:rFonts w:ascii="宋体" w:hAnsi="宋体" w:hint="eastAsia"/>
        </w:rPr>
        <w:t>1、用户选择系统导航-公共管理-通知管理-按任务实例号查询通知或输入业务代码“9803”进入。</w:t>
      </w:r>
    </w:p>
    <w:p w:rsidR="004A1DF5" w:rsidRDefault="004A1DF5">
      <w:pPr>
        <w:ind w:firstLineChars="200" w:firstLine="480"/>
        <w:rPr>
          <w:rFonts w:ascii="宋体" w:hAnsi="宋体"/>
        </w:rPr>
      </w:pPr>
      <w:r>
        <w:rPr>
          <w:rFonts w:ascii="宋体" w:hAnsi="宋体" w:hint="eastAsia"/>
        </w:rPr>
        <w:t>2、核实客户身份证件后，输入通知信息的任务实例号；点击</w:t>
      </w:r>
      <w:r>
        <w:rPr>
          <w:rFonts w:ascii="宋体" w:hint="eastAsia"/>
          <w:kern w:val="0"/>
          <w:szCs w:val="18"/>
          <w:lang w:val="zh-CN"/>
        </w:rPr>
        <w:t>“查询5”按钮</w:t>
      </w:r>
      <w:r>
        <w:rPr>
          <w:rFonts w:ascii="宋体" w:hAnsi="宋体" w:hint="eastAsia"/>
        </w:rPr>
        <w:t>，进入按任务号查询通知；系统显示通知编号、客户号、户口号、通知类别、通知码、信息码、通知状态、发通知平台时间、优先级、分行、机构等明细信息；查询时要求主管授权。</w:t>
      </w:r>
    </w:p>
    <w:p w:rsidR="004A1DF5" w:rsidRDefault="004A1DF5">
      <w:pPr>
        <w:ind w:firstLineChars="200" w:firstLine="480"/>
      </w:pPr>
      <w:r>
        <w:rPr>
          <w:rFonts w:ascii="宋体" w:hAnsi="宋体" w:hint="eastAsia"/>
        </w:rPr>
        <w:t>3、可点击通知信息任意字段或点击“明细6”按钮回车，查询通知明细。</w:t>
      </w:r>
    </w:p>
    <w:p w:rsidR="004A1DF5" w:rsidRDefault="004A1DF5" w:rsidP="00327B4B">
      <w:pPr>
        <w:pStyle w:val="5"/>
        <w:spacing w:beforeLines="50" w:afterLines="50"/>
        <w:rPr>
          <w:rFonts w:ascii="宋体" w:hAnsi="宋体"/>
        </w:rPr>
      </w:pPr>
      <w:r>
        <w:rPr>
          <w:rFonts w:ascii="宋体" w:hAnsi="宋体" w:hint="eastAsia"/>
        </w:rPr>
        <w:t>五、发送临时信息（业务代码9804）</w:t>
      </w:r>
    </w:p>
    <w:p w:rsidR="004A1DF5" w:rsidRDefault="004A1DF5">
      <w:pPr>
        <w:pStyle w:val="6"/>
        <w:spacing w:line="360" w:lineRule="auto"/>
      </w:pPr>
      <w:r>
        <w:rPr>
          <w:rFonts w:hint="eastAsia"/>
        </w:rPr>
        <w:t>（一）功能介绍</w:t>
      </w:r>
    </w:p>
    <w:p w:rsidR="004A1DF5" w:rsidRDefault="004A1DF5">
      <w:pPr>
        <w:ind w:firstLineChars="200" w:firstLine="480"/>
        <w:rPr>
          <w:rFonts w:ascii="宋体" w:hAnsi="宋体"/>
          <w:szCs w:val="28"/>
        </w:rPr>
      </w:pPr>
      <w:r>
        <w:rPr>
          <w:rFonts w:ascii="宋体" w:hAnsi="宋体" w:hint="eastAsia"/>
          <w:szCs w:val="28"/>
        </w:rPr>
        <w:t>功能用于主动向客户发送营销性的短信息，如各种有</w:t>
      </w:r>
      <w:r>
        <w:rPr>
          <w:rFonts w:ascii="宋体" w:hAnsi="宋体" w:hint="eastAsia"/>
        </w:rPr>
        <w:t>关我行的重大事项、最新推出的金融服及发送一些人性化的问候信息</w:t>
      </w:r>
      <w:r>
        <w:rPr>
          <w:rFonts w:ascii="宋体" w:hAnsi="宋体" w:hint="eastAsia"/>
          <w:szCs w:val="28"/>
        </w:rPr>
        <w:t>。</w:t>
      </w:r>
    </w:p>
    <w:p w:rsidR="004A1DF5" w:rsidRDefault="004A1DF5">
      <w:pPr>
        <w:pStyle w:val="6"/>
        <w:spacing w:line="360" w:lineRule="auto"/>
      </w:pPr>
      <w:r>
        <w:rPr>
          <w:rFonts w:hint="eastAsia"/>
        </w:rPr>
        <w:t>（二）风险提示</w:t>
      </w:r>
    </w:p>
    <w:p w:rsidR="004A1DF5" w:rsidRDefault="004A1DF5" w:rsidP="00C85378">
      <w:pPr>
        <w:numPr>
          <w:ilvl w:val="0"/>
          <w:numId w:val="291"/>
        </w:numPr>
        <w:tabs>
          <w:tab w:val="clear" w:pos="690"/>
          <w:tab w:val="num" w:pos="360"/>
        </w:tabs>
        <w:ind w:left="360"/>
      </w:pPr>
      <w:r>
        <w:rPr>
          <w:rFonts w:hint="eastAsia"/>
        </w:rPr>
        <w:t>由于系统只能控制户口号，因此需人工控制信息发送及其发送内容的健康性。</w:t>
      </w:r>
    </w:p>
    <w:p w:rsidR="004A1DF5" w:rsidRDefault="004A1DF5" w:rsidP="00C85378">
      <w:pPr>
        <w:numPr>
          <w:ilvl w:val="0"/>
          <w:numId w:val="291"/>
        </w:numPr>
        <w:tabs>
          <w:tab w:val="clear" w:pos="690"/>
          <w:tab w:val="num" w:pos="360"/>
        </w:tabs>
        <w:ind w:left="360"/>
        <w:rPr>
          <w:rFonts w:ascii="宋体" w:hAnsi="宋体"/>
          <w:szCs w:val="28"/>
        </w:rPr>
      </w:pPr>
      <w:r>
        <w:rPr>
          <w:rFonts w:hint="eastAsia"/>
        </w:rPr>
        <w:t>临时信息的发送都可以通过“客户通知信息查询”或“任务实例号查询“两个功能进行统计与监控。</w:t>
      </w:r>
    </w:p>
    <w:p w:rsidR="004A1DF5" w:rsidRDefault="004A1DF5">
      <w:pPr>
        <w:pStyle w:val="6"/>
        <w:spacing w:line="360" w:lineRule="auto"/>
      </w:pPr>
      <w:r>
        <w:rPr>
          <w:rFonts w:hint="eastAsia"/>
        </w:rPr>
        <w:t>（三）操作要点</w:t>
      </w:r>
    </w:p>
    <w:p w:rsidR="004A1DF5" w:rsidRDefault="004A1DF5" w:rsidP="00C85378">
      <w:pPr>
        <w:numPr>
          <w:ilvl w:val="1"/>
          <w:numId w:val="289"/>
        </w:numPr>
        <w:tabs>
          <w:tab w:val="clear" w:pos="780"/>
          <w:tab w:val="num" w:pos="360"/>
        </w:tabs>
        <w:ind w:left="360"/>
      </w:pPr>
      <w:r>
        <w:rPr>
          <w:rFonts w:hint="eastAsia"/>
        </w:rPr>
        <w:t>必须输入正确的户口号，系统会自动识别。</w:t>
      </w:r>
    </w:p>
    <w:p w:rsidR="004A1DF5" w:rsidRDefault="004A1DF5" w:rsidP="00C85378">
      <w:pPr>
        <w:numPr>
          <w:ilvl w:val="1"/>
          <w:numId w:val="289"/>
        </w:numPr>
        <w:tabs>
          <w:tab w:val="clear" w:pos="780"/>
          <w:tab w:val="num" w:pos="360"/>
        </w:tabs>
        <w:ind w:left="360"/>
      </w:pPr>
      <w:r>
        <w:rPr>
          <w:rFonts w:hint="eastAsia"/>
        </w:rPr>
        <w:t>发送临时信息时柜面人员经办，要求主管授权。</w:t>
      </w:r>
    </w:p>
    <w:p w:rsidR="004A1DF5" w:rsidRDefault="004A1DF5">
      <w:pPr>
        <w:pStyle w:val="6"/>
        <w:spacing w:line="360" w:lineRule="auto"/>
      </w:pPr>
      <w:r>
        <w:rPr>
          <w:rFonts w:hint="eastAsia"/>
        </w:rPr>
        <w:t>（四）操作步骤</w:t>
      </w:r>
    </w:p>
    <w:p w:rsidR="004A1DF5" w:rsidRDefault="004A1DF5">
      <w:pPr>
        <w:ind w:firstLine="435"/>
      </w:pPr>
      <w:r>
        <w:rPr>
          <w:rFonts w:hint="eastAsia"/>
        </w:rPr>
        <w:t>1</w:t>
      </w:r>
      <w:r>
        <w:rPr>
          <w:rFonts w:hint="eastAsia"/>
        </w:rPr>
        <w:t>、</w:t>
      </w:r>
      <w:r>
        <w:rPr>
          <w:rFonts w:ascii="宋体" w:hAnsi="宋体" w:hint="eastAsia"/>
          <w:szCs w:val="28"/>
        </w:rPr>
        <w:t>用户选择系统导航-公共管理-通知管理-发送临时信息或在“业务代码”栏输入“9804”进入发送临时信息界面。</w:t>
      </w:r>
    </w:p>
    <w:p w:rsidR="004A1DF5" w:rsidRDefault="004A1DF5">
      <w:pPr>
        <w:ind w:firstLine="435"/>
      </w:pPr>
      <w:r>
        <w:rPr>
          <w:rFonts w:hint="eastAsia"/>
        </w:rPr>
        <w:t>2</w:t>
      </w:r>
      <w:r>
        <w:rPr>
          <w:rFonts w:hint="eastAsia"/>
        </w:rPr>
        <w:t>、</w:t>
      </w:r>
      <w:r>
        <w:rPr>
          <w:rFonts w:ascii="宋体" w:hAnsi="宋体" w:hint="eastAsia"/>
          <w:szCs w:val="28"/>
        </w:rPr>
        <w:t>录入客户的户口号后按回车键，然后根据客户预留的接受工具号码及所</w:t>
      </w:r>
      <w:r>
        <w:rPr>
          <w:rFonts w:ascii="宋体" w:hAnsi="宋体" w:hint="eastAsia"/>
          <w:szCs w:val="28"/>
        </w:rPr>
        <w:lastRenderedPageBreak/>
        <w:t>要发送的信息内容。</w:t>
      </w:r>
    </w:p>
    <w:p w:rsidR="004A1DF5" w:rsidRDefault="004A1DF5">
      <w:pPr>
        <w:ind w:firstLine="435"/>
      </w:pPr>
      <w:r>
        <w:rPr>
          <w:rFonts w:hint="eastAsia"/>
        </w:rPr>
        <w:t>3</w:t>
      </w:r>
      <w:r>
        <w:rPr>
          <w:rFonts w:hint="eastAsia"/>
        </w:rPr>
        <w:t>、</w:t>
      </w:r>
      <w:r>
        <w:rPr>
          <w:rFonts w:ascii="宋体" w:hAnsi="宋体" w:hint="eastAsia"/>
          <w:szCs w:val="28"/>
        </w:rPr>
        <w:t>信息录入完毕后，按F7主管授权后按回车键，点击“确定1”按钮，执行发送。</w:t>
      </w:r>
    </w:p>
    <w:p w:rsidR="004A1DF5" w:rsidRDefault="004A1DF5">
      <w:pPr>
        <w:ind w:firstLine="435"/>
        <w:rPr>
          <w:rFonts w:ascii="宋体" w:hAnsi="宋体"/>
          <w:szCs w:val="28"/>
        </w:rPr>
      </w:pPr>
      <w:r>
        <w:rPr>
          <w:rFonts w:hint="eastAsia"/>
        </w:rPr>
        <w:t>4</w:t>
      </w:r>
      <w:r>
        <w:rPr>
          <w:rFonts w:hint="eastAsia"/>
        </w:rPr>
        <w:t>、</w:t>
      </w:r>
      <w:r>
        <w:rPr>
          <w:rFonts w:ascii="宋体" w:hAnsi="宋体" w:hint="eastAsia"/>
          <w:szCs w:val="28"/>
        </w:rPr>
        <w:t>点击“关闭0”退出。</w:t>
      </w:r>
    </w:p>
    <w:p w:rsidR="004A1DF5" w:rsidRDefault="004A1DF5" w:rsidP="00327B4B">
      <w:pPr>
        <w:pStyle w:val="5"/>
        <w:spacing w:beforeLines="50" w:afterLines="50"/>
      </w:pPr>
      <w:r>
        <w:rPr>
          <w:rFonts w:hint="eastAsia"/>
        </w:rPr>
        <w:t>六、接收方式管理（业务代码</w:t>
      </w:r>
      <w:r>
        <w:rPr>
          <w:rFonts w:hint="eastAsia"/>
        </w:rPr>
        <w:t>9805</w:t>
      </w:r>
      <w:r>
        <w:rPr>
          <w:rFonts w:hint="eastAsia"/>
        </w:rPr>
        <w:t>）</w:t>
      </w:r>
    </w:p>
    <w:p w:rsidR="004A1DF5" w:rsidRDefault="004A1DF5">
      <w:pPr>
        <w:pStyle w:val="6"/>
        <w:spacing w:line="360" w:lineRule="auto"/>
        <w:rPr>
          <w:rFonts w:ascii="宋体" w:hAnsi="宋体"/>
          <w:szCs w:val="28"/>
        </w:rPr>
      </w:pPr>
      <w:r>
        <w:rPr>
          <w:rFonts w:hint="eastAsia"/>
        </w:rPr>
        <w:t>（一）功能介绍</w:t>
      </w:r>
    </w:p>
    <w:p w:rsidR="004A1DF5" w:rsidRDefault="004A1DF5">
      <w:pPr>
        <w:pStyle w:val="a6"/>
        <w:ind w:left="0" w:firstLineChars="200" w:firstLine="480"/>
      </w:pPr>
      <w:r>
        <w:rPr>
          <w:rFonts w:hint="eastAsia"/>
        </w:rPr>
        <w:t>接受方式管理是指对客户定制通知信息的接收方式及通迅号码进行增加、修改、删除等维护操作。</w:t>
      </w:r>
    </w:p>
    <w:p w:rsidR="004A1DF5" w:rsidRDefault="004A1DF5">
      <w:pPr>
        <w:pStyle w:val="6"/>
        <w:spacing w:line="360" w:lineRule="auto"/>
        <w:rPr>
          <w:rFonts w:ascii="宋体" w:hAnsi="宋体"/>
          <w:szCs w:val="28"/>
        </w:rPr>
      </w:pPr>
      <w:r>
        <w:rPr>
          <w:rFonts w:hint="eastAsia"/>
        </w:rPr>
        <w:t>（二）操作要点</w:t>
      </w:r>
    </w:p>
    <w:p w:rsidR="004A1DF5" w:rsidRDefault="004A1DF5">
      <w:pPr>
        <w:ind w:firstLineChars="200" w:firstLine="480"/>
        <w:rPr>
          <w:rFonts w:ascii="宋体" w:hAnsi="宋体"/>
          <w:szCs w:val="28"/>
        </w:rPr>
      </w:pPr>
      <w:r>
        <w:rPr>
          <w:rFonts w:ascii="宋体" w:hAnsi="宋体" w:hint="eastAsia"/>
          <w:szCs w:val="28"/>
        </w:rPr>
        <w:t>1、接受方式管理，必须刷卡操作。</w:t>
      </w:r>
    </w:p>
    <w:p w:rsidR="004A1DF5" w:rsidRDefault="004A1DF5">
      <w:pPr>
        <w:ind w:firstLineChars="200" w:firstLine="480"/>
      </w:pPr>
      <w:r>
        <w:rPr>
          <w:rFonts w:ascii="宋体" w:hAnsi="宋体" w:hint="eastAsia"/>
          <w:szCs w:val="28"/>
        </w:rPr>
        <w:t>2、用户须核实客户本人携带的一卡通及身份证件，本业务可在同城任意网点办理。</w:t>
      </w:r>
    </w:p>
    <w:p w:rsidR="004A1DF5" w:rsidRDefault="004A1DF5">
      <w:pPr>
        <w:pStyle w:val="6"/>
        <w:spacing w:line="360" w:lineRule="auto"/>
      </w:pPr>
      <w:r>
        <w:rPr>
          <w:rFonts w:hint="eastAsia"/>
        </w:rPr>
        <w:t>（三）操作步骤</w:t>
      </w:r>
    </w:p>
    <w:p w:rsidR="004A1DF5" w:rsidRDefault="004A1DF5" w:rsidP="00C85378">
      <w:pPr>
        <w:numPr>
          <w:ilvl w:val="0"/>
          <w:numId w:val="290"/>
        </w:numPr>
        <w:tabs>
          <w:tab w:val="clear" w:pos="1280"/>
          <w:tab w:val="left" w:pos="900"/>
        </w:tabs>
        <w:ind w:left="180" w:firstLine="360"/>
        <w:rPr>
          <w:rFonts w:ascii="宋体" w:hAnsi="宋体"/>
          <w:szCs w:val="28"/>
        </w:rPr>
      </w:pPr>
      <w:r>
        <w:rPr>
          <w:rFonts w:ascii="宋体" w:hAnsi="宋体" w:hint="eastAsia"/>
          <w:szCs w:val="28"/>
        </w:rPr>
        <w:t>用户选择系统导航-公共管理-通知管理-接收方式管理或在“业务代码”兰输入“9805”进入。</w:t>
      </w:r>
    </w:p>
    <w:p w:rsidR="004A1DF5" w:rsidRDefault="004A1DF5" w:rsidP="00C85378">
      <w:pPr>
        <w:numPr>
          <w:ilvl w:val="0"/>
          <w:numId w:val="290"/>
        </w:numPr>
        <w:tabs>
          <w:tab w:val="clear" w:pos="1280"/>
          <w:tab w:val="left" w:pos="900"/>
        </w:tabs>
        <w:ind w:left="180" w:firstLine="360"/>
        <w:rPr>
          <w:rFonts w:ascii="宋体" w:hAnsi="宋体"/>
          <w:szCs w:val="28"/>
        </w:rPr>
      </w:pPr>
      <w:r>
        <w:rPr>
          <w:rFonts w:ascii="宋体" w:hAnsi="宋体" w:hint="eastAsia"/>
          <w:szCs w:val="28"/>
        </w:rPr>
        <w:t>刷一卡通录入户口号码按回车键后，系统显示账户信息；然后分别选择</w:t>
      </w:r>
      <w:r>
        <w:rPr>
          <w:rFonts w:ascii="宋体" w:hint="eastAsia"/>
          <w:kern w:val="0"/>
          <w:szCs w:val="18"/>
          <w:lang w:val="zh-CN"/>
        </w:rPr>
        <w:t>“增加”、“修改”、“删除”按钮进行操作。</w:t>
      </w:r>
    </w:p>
    <w:p w:rsidR="004A1DF5" w:rsidRDefault="004A1DF5" w:rsidP="00C85378">
      <w:pPr>
        <w:numPr>
          <w:ilvl w:val="0"/>
          <w:numId w:val="290"/>
        </w:numPr>
        <w:tabs>
          <w:tab w:val="clear" w:pos="1280"/>
          <w:tab w:val="left" w:pos="900"/>
        </w:tabs>
        <w:ind w:left="180" w:firstLine="360"/>
        <w:rPr>
          <w:rFonts w:ascii="宋体" w:hAnsi="宋体"/>
          <w:szCs w:val="28"/>
        </w:rPr>
      </w:pPr>
      <w:r>
        <w:rPr>
          <w:rFonts w:ascii="宋体" w:hint="eastAsia"/>
          <w:kern w:val="0"/>
          <w:szCs w:val="18"/>
          <w:lang w:val="zh-CN"/>
        </w:rPr>
        <w:t>打印“通知信息维护回单”后确认成功。</w:t>
      </w:r>
    </w:p>
    <w:p w:rsidR="004A1DF5" w:rsidRDefault="004A1DF5" w:rsidP="00327B4B">
      <w:pPr>
        <w:pStyle w:val="4"/>
        <w:spacing w:beforeLines="50" w:afterLines="50" w:line="360" w:lineRule="auto"/>
      </w:pPr>
      <w:bookmarkStart w:id="1972" w:name="_Toc99422914"/>
      <w:bookmarkStart w:id="1973" w:name="_Toc186273676"/>
      <w:r>
        <w:rPr>
          <w:rFonts w:hint="eastAsia"/>
        </w:rPr>
        <w:t>第五节</w:t>
      </w:r>
      <w:r>
        <w:rPr>
          <w:rFonts w:hint="eastAsia"/>
        </w:rPr>
        <w:t xml:space="preserve">  </w:t>
      </w:r>
      <w:bookmarkEnd w:id="1972"/>
      <w:r>
        <w:rPr>
          <w:rFonts w:hint="eastAsia"/>
        </w:rPr>
        <w:t>数据移植</w:t>
      </w:r>
      <w:bookmarkEnd w:id="1973"/>
    </w:p>
    <w:p w:rsidR="004A1DF5" w:rsidRDefault="004A1DF5" w:rsidP="0004090F">
      <w:pPr>
        <w:pStyle w:val="5"/>
      </w:pPr>
      <w:r>
        <w:rPr>
          <w:rFonts w:hint="eastAsia"/>
        </w:rPr>
        <w:t>一、尾箱移植调剂（业务代码</w:t>
      </w:r>
      <w:r>
        <w:rPr>
          <w:rFonts w:hint="eastAsia"/>
        </w:rPr>
        <w:t>9981</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用于移植后对现金尾箱余额进行快速调剂</w:t>
      </w:r>
    </w:p>
    <w:p w:rsidR="004A1DF5" w:rsidRDefault="004A1DF5">
      <w:pPr>
        <w:pStyle w:val="6"/>
        <w:spacing w:line="240" w:lineRule="auto"/>
      </w:pPr>
      <w:r>
        <w:rPr>
          <w:rFonts w:hint="eastAsia"/>
        </w:rPr>
        <w:t>（二）操作要点</w:t>
      </w:r>
    </w:p>
    <w:p w:rsidR="004A1DF5" w:rsidRDefault="004A1DF5">
      <w:pPr>
        <w:numPr>
          <w:ilvl w:val="0"/>
          <w:numId w:val="400"/>
        </w:numPr>
      </w:pPr>
      <w:r>
        <w:rPr>
          <w:rFonts w:hint="eastAsia"/>
        </w:rPr>
        <w:t>按照移植前各个尾箱的现金日结单及自助设备现金预装表进行调剂。</w:t>
      </w:r>
    </w:p>
    <w:p w:rsidR="004A1DF5" w:rsidRDefault="004A1DF5">
      <w:pPr>
        <w:numPr>
          <w:ilvl w:val="0"/>
          <w:numId w:val="400"/>
        </w:numPr>
      </w:pPr>
      <w:r>
        <w:rPr>
          <w:rFonts w:hint="eastAsia"/>
        </w:rPr>
        <w:t>调剂的顺序为：</w:t>
      </w:r>
    </w:p>
    <w:p w:rsidR="004A1DF5" w:rsidRDefault="004A1DF5" w:rsidP="000029C7">
      <w:pPr>
        <w:numPr>
          <w:ilvl w:val="1"/>
          <w:numId w:val="400"/>
        </w:numPr>
        <w:tabs>
          <w:tab w:val="clear" w:pos="1560"/>
          <w:tab w:val="num" w:pos="1260"/>
        </w:tabs>
        <w:ind w:left="1260"/>
      </w:pPr>
      <w:r>
        <w:rPr>
          <w:rFonts w:hint="eastAsia"/>
        </w:rPr>
        <w:lastRenderedPageBreak/>
        <w:t>本机构</w:t>
      </w:r>
      <w:r>
        <w:rPr>
          <w:rFonts w:hint="eastAsia"/>
        </w:rPr>
        <w:t>003</w:t>
      </w:r>
      <w:r>
        <w:rPr>
          <w:rFonts w:hint="eastAsia"/>
        </w:rPr>
        <w:t>号尾箱余额调剂到各个自助设备尾箱</w:t>
      </w:r>
    </w:p>
    <w:p w:rsidR="004A1DF5" w:rsidRDefault="004A1DF5" w:rsidP="000029C7">
      <w:pPr>
        <w:numPr>
          <w:ilvl w:val="1"/>
          <w:numId w:val="400"/>
        </w:numPr>
        <w:tabs>
          <w:tab w:val="clear" w:pos="1560"/>
          <w:tab w:val="num" w:pos="1260"/>
        </w:tabs>
        <w:ind w:left="1260"/>
      </w:pPr>
      <w:r>
        <w:rPr>
          <w:rFonts w:hint="eastAsia"/>
        </w:rPr>
        <w:t>本机构</w:t>
      </w:r>
      <w:r>
        <w:rPr>
          <w:rFonts w:hint="eastAsia"/>
        </w:rPr>
        <w:t>002</w:t>
      </w:r>
      <w:r>
        <w:rPr>
          <w:rFonts w:hint="eastAsia"/>
        </w:rPr>
        <w:t>号尾箱余额调剂到各个储蓄柜员尾箱</w:t>
      </w:r>
    </w:p>
    <w:p w:rsidR="004A1DF5" w:rsidRDefault="004A1DF5" w:rsidP="000029C7">
      <w:pPr>
        <w:numPr>
          <w:ilvl w:val="1"/>
          <w:numId w:val="400"/>
        </w:numPr>
        <w:tabs>
          <w:tab w:val="clear" w:pos="1560"/>
          <w:tab w:val="num" w:pos="1260"/>
        </w:tabs>
        <w:ind w:left="1260"/>
      </w:pPr>
      <w:r>
        <w:rPr>
          <w:rFonts w:hint="eastAsia"/>
        </w:rPr>
        <w:t>本机构</w:t>
      </w:r>
      <w:r>
        <w:rPr>
          <w:rFonts w:hint="eastAsia"/>
        </w:rPr>
        <w:t>001</w:t>
      </w:r>
      <w:r>
        <w:rPr>
          <w:rFonts w:hint="eastAsia"/>
        </w:rPr>
        <w:t>号尾箱余额调剂到出纳尾箱及金库尾箱（如果本机构有金库）</w:t>
      </w:r>
    </w:p>
    <w:p w:rsidR="004A1DF5" w:rsidRDefault="004A1DF5">
      <w:pPr>
        <w:numPr>
          <w:ilvl w:val="0"/>
          <w:numId w:val="400"/>
        </w:numPr>
      </w:pPr>
      <w:r>
        <w:rPr>
          <w:rFonts w:hint="eastAsia"/>
        </w:rPr>
        <w:t>注意事项：</w:t>
      </w:r>
    </w:p>
    <w:p w:rsidR="004A1DF5" w:rsidRDefault="004A1DF5" w:rsidP="000029C7">
      <w:pPr>
        <w:numPr>
          <w:ilvl w:val="1"/>
          <w:numId w:val="400"/>
        </w:numPr>
        <w:tabs>
          <w:tab w:val="clear" w:pos="1560"/>
          <w:tab w:val="num" w:pos="1260"/>
        </w:tabs>
        <w:ind w:left="1260"/>
      </w:pPr>
      <w:r>
        <w:rPr>
          <w:rFonts w:hint="eastAsia"/>
        </w:rPr>
        <w:t>调剂过程中允许同一尾箱号码进行调剂，例如，付出尾箱为</w:t>
      </w:r>
      <w:r>
        <w:rPr>
          <w:rFonts w:hint="eastAsia"/>
        </w:rPr>
        <w:t>002</w:t>
      </w:r>
      <w:r>
        <w:rPr>
          <w:rFonts w:hint="eastAsia"/>
        </w:rPr>
        <w:t>，接收尾箱为</w:t>
      </w:r>
      <w:r>
        <w:rPr>
          <w:rFonts w:hint="eastAsia"/>
        </w:rPr>
        <w:t>002</w:t>
      </w:r>
      <w:r>
        <w:rPr>
          <w:rFonts w:hint="eastAsia"/>
        </w:rPr>
        <w:t>、</w:t>
      </w:r>
      <w:r>
        <w:rPr>
          <w:rFonts w:hint="eastAsia"/>
        </w:rPr>
        <w:t>003</w:t>
      </w:r>
      <w:r>
        <w:rPr>
          <w:rFonts w:hint="eastAsia"/>
        </w:rPr>
        <w:t>、</w:t>
      </w:r>
      <w:r>
        <w:rPr>
          <w:rFonts w:hint="eastAsia"/>
        </w:rPr>
        <w:t>004</w:t>
      </w:r>
    </w:p>
    <w:p w:rsidR="004A1DF5" w:rsidRDefault="004A1DF5" w:rsidP="000029C7">
      <w:pPr>
        <w:numPr>
          <w:ilvl w:val="1"/>
          <w:numId w:val="400"/>
        </w:numPr>
        <w:tabs>
          <w:tab w:val="clear" w:pos="1560"/>
          <w:tab w:val="num" w:pos="1260"/>
        </w:tabs>
        <w:ind w:left="1260"/>
      </w:pPr>
      <w:r>
        <w:rPr>
          <w:rFonts w:hint="eastAsia"/>
        </w:rPr>
        <w:t>移植调剂不允许撤销，如果调剂错误，可以按照差额反向调剂回来。</w:t>
      </w:r>
    </w:p>
    <w:p w:rsidR="004A1DF5" w:rsidRDefault="004A1DF5" w:rsidP="000029C7">
      <w:pPr>
        <w:numPr>
          <w:ilvl w:val="1"/>
          <w:numId w:val="400"/>
        </w:numPr>
        <w:tabs>
          <w:tab w:val="clear" w:pos="1560"/>
          <w:tab w:val="num" w:pos="1260"/>
        </w:tabs>
        <w:ind w:left="1260"/>
      </w:pPr>
      <w:r>
        <w:rPr>
          <w:rFonts w:hint="eastAsia"/>
        </w:rPr>
        <w:t>移植调剂只能由主管操作。</w:t>
      </w:r>
    </w:p>
    <w:p w:rsidR="004A1DF5" w:rsidRDefault="004A1DF5" w:rsidP="000029C7">
      <w:pPr>
        <w:numPr>
          <w:ilvl w:val="1"/>
          <w:numId w:val="400"/>
        </w:numPr>
        <w:tabs>
          <w:tab w:val="clear" w:pos="1560"/>
          <w:tab w:val="num" w:pos="1260"/>
        </w:tabs>
        <w:ind w:left="1260"/>
      </w:pPr>
      <w:r>
        <w:rPr>
          <w:rFonts w:hint="eastAsia"/>
        </w:rPr>
        <w:t>移植调剂后，各尾箱领用人及金库管理员要核对尾箱实物库存余额，并根据分行的要求进行券别调整处理（金库管理员必须做券别调整，柜员尾箱在本分行券别参加控制时需要进行调整）。</w:t>
      </w:r>
    </w:p>
    <w:p w:rsidR="004A1DF5" w:rsidRDefault="004A1DF5" w:rsidP="000029C7">
      <w:pPr>
        <w:numPr>
          <w:ilvl w:val="1"/>
          <w:numId w:val="400"/>
        </w:numPr>
        <w:tabs>
          <w:tab w:val="clear" w:pos="1560"/>
          <w:tab w:val="num" w:pos="1260"/>
        </w:tabs>
        <w:ind w:left="1260"/>
      </w:pPr>
      <w:r>
        <w:rPr>
          <w:rFonts w:hint="eastAsia"/>
        </w:rPr>
        <w:t>本步骤只有在本分行处于移植时方能使用，日常中无法使用。</w:t>
      </w:r>
    </w:p>
    <w:p w:rsidR="004A1DF5" w:rsidRDefault="004A1DF5" w:rsidP="000029C7">
      <w:pPr>
        <w:numPr>
          <w:ilvl w:val="1"/>
          <w:numId w:val="400"/>
        </w:numPr>
        <w:tabs>
          <w:tab w:val="clear" w:pos="1560"/>
          <w:tab w:val="num" w:pos="1260"/>
        </w:tabs>
        <w:ind w:left="1260"/>
      </w:pPr>
      <w:r>
        <w:rPr>
          <w:rFonts w:hint="eastAsia"/>
        </w:rPr>
        <w:t>本步骤属于移植工作步骤，不纳入日结范围。</w:t>
      </w:r>
    </w:p>
    <w:p w:rsidR="004A1DF5" w:rsidRDefault="004A1DF5">
      <w:pPr>
        <w:pStyle w:val="6"/>
        <w:spacing w:line="240" w:lineRule="auto"/>
      </w:pPr>
      <w:r>
        <w:rPr>
          <w:rFonts w:hint="eastAsia"/>
        </w:rPr>
        <w:t>（三）操作步骤</w:t>
      </w:r>
    </w:p>
    <w:p w:rsidR="004A1DF5" w:rsidRDefault="004A1DF5">
      <w:pPr>
        <w:numPr>
          <w:ilvl w:val="0"/>
          <w:numId w:val="401"/>
        </w:numPr>
      </w:pPr>
      <w:r>
        <w:rPr>
          <w:rFonts w:hint="eastAsia"/>
        </w:rPr>
        <w:t>选择“公共管理”－“数据移植”－“尾箱移植调剂”或直接输入业务代码“</w:t>
      </w:r>
      <w:r>
        <w:rPr>
          <w:rFonts w:hint="eastAsia"/>
        </w:rPr>
        <w:t>9981</w:t>
      </w:r>
      <w:r>
        <w:rPr>
          <w:rFonts w:hint="eastAsia"/>
        </w:rPr>
        <w:t>”进入“尾箱移植调剂”</w:t>
      </w:r>
    </w:p>
    <w:p w:rsidR="004A1DF5" w:rsidRDefault="004A1DF5">
      <w:pPr>
        <w:numPr>
          <w:ilvl w:val="0"/>
          <w:numId w:val="401"/>
        </w:numPr>
      </w:pPr>
      <w:r>
        <w:rPr>
          <w:rFonts w:hint="eastAsia"/>
        </w:rPr>
        <w:t>录入各付出尾箱、接收尾箱编号、币种及金额。</w:t>
      </w:r>
    </w:p>
    <w:p w:rsidR="004A1DF5" w:rsidRDefault="004A1DF5">
      <w:pPr>
        <w:numPr>
          <w:ilvl w:val="0"/>
          <w:numId w:val="401"/>
        </w:numPr>
      </w:pPr>
      <w:r>
        <w:rPr>
          <w:rFonts w:hint="eastAsia"/>
        </w:rPr>
        <w:t>全部录入完毕后，点击批量提交，系统批量处理调剂金额。</w:t>
      </w:r>
    </w:p>
    <w:p w:rsidR="004A1DF5" w:rsidRDefault="004A1DF5" w:rsidP="0004090F">
      <w:pPr>
        <w:pStyle w:val="5"/>
      </w:pPr>
      <w:r>
        <w:rPr>
          <w:rFonts w:hint="eastAsia"/>
        </w:rPr>
        <w:t>二、旧系统凭证移植（业务代码</w:t>
      </w:r>
      <w:r>
        <w:rPr>
          <w:rFonts w:hint="eastAsia"/>
        </w:rPr>
        <w:t>9982</w:t>
      </w:r>
      <w:r>
        <w:rPr>
          <w:rFonts w:hint="eastAsia"/>
        </w:rPr>
        <w:t>）</w:t>
      </w:r>
    </w:p>
    <w:p w:rsidR="004A1DF5" w:rsidRDefault="004A1DF5">
      <w:pPr>
        <w:pStyle w:val="6"/>
        <w:spacing w:line="240" w:lineRule="auto"/>
      </w:pPr>
      <w:r>
        <w:rPr>
          <w:rFonts w:hint="eastAsia"/>
        </w:rPr>
        <w:t>（一）功能介绍</w:t>
      </w:r>
    </w:p>
    <w:p w:rsidR="004A1DF5" w:rsidRDefault="004A1DF5">
      <w:pPr>
        <w:ind w:firstLineChars="200" w:firstLine="480"/>
      </w:pPr>
      <w:r>
        <w:rPr>
          <w:rFonts w:hint="eastAsia"/>
        </w:rPr>
        <w:t>用于移植后对柜员或网点库存凭证进行快速入库处理。</w:t>
      </w:r>
    </w:p>
    <w:p w:rsidR="004A1DF5" w:rsidRDefault="004A1DF5">
      <w:pPr>
        <w:pStyle w:val="6"/>
        <w:spacing w:line="240" w:lineRule="auto"/>
      </w:pPr>
      <w:r>
        <w:rPr>
          <w:rFonts w:hint="eastAsia"/>
        </w:rPr>
        <w:t>（二）操作要点</w:t>
      </w:r>
    </w:p>
    <w:p w:rsidR="004A1DF5" w:rsidRDefault="004A1DF5">
      <w:pPr>
        <w:numPr>
          <w:ilvl w:val="0"/>
          <w:numId w:val="402"/>
        </w:numPr>
      </w:pPr>
      <w:r>
        <w:rPr>
          <w:rFonts w:hint="eastAsia"/>
        </w:rPr>
        <w:t>按照移植前柜员或网点管证员的空白重要凭证库存清单进行库存凭证移植入库。</w:t>
      </w:r>
    </w:p>
    <w:p w:rsidR="004A1DF5" w:rsidRDefault="004A1DF5">
      <w:pPr>
        <w:numPr>
          <w:ilvl w:val="0"/>
          <w:numId w:val="402"/>
        </w:numPr>
      </w:pPr>
      <w:r>
        <w:rPr>
          <w:rFonts w:hint="eastAsia"/>
        </w:rPr>
        <w:t>每次只能入库一种凭证，普通柜员凭证箱，无需复核，机构凭证箱需要另一管理员复核入库。</w:t>
      </w:r>
    </w:p>
    <w:p w:rsidR="004A1DF5" w:rsidRDefault="004A1DF5">
      <w:pPr>
        <w:numPr>
          <w:ilvl w:val="0"/>
          <w:numId w:val="402"/>
        </w:numPr>
      </w:pPr>
      <w:r>
        <w:rPr>
          <w:rFonts w:hint="eastAsia"/>
        </w:rPr>
        <w:t>入库完毕后，需使用凭证查库功能核对库存凭证实物与系统记录的明细</w:t>
      </w:r>
      <w:r>
        <w:rPr>
          <w:rFonts w:hint="eastAsia"/>
        </w:rPr>
        <w:lastRenderedPageBreak/>
        <w:t>数据是否相符、库存账户与对应的凭证种类数量是否相符。</w:t>
      </w:r>
    </w:p>
    <w:p w:rsidR="004A1DF5" w:rsidRDefault="004A1DF5">
      <w:pPr>
        <w:numPr>
          <w:ilvl w:val="0"/>
          <w:numId w:val="402"/>
        </w:numPr>
      </w:pPr>
      <w:r>
        <w:rPr>
          <w:rFonts w:hint="eastAsia"/>
        </w:rPr>
        <w:t>该操作只能在分行移植时操作，日常操作中无法使用。</w:t>
      </w:r>
    </w:p>
    <w:p w:rsidR="004A1DF5" w:rsidRDefault="004A1DF5">
      <w:pPr>
        <w:numPr>
          <w:ilvl w:val="0"/>
          <w:numId w:val="402"/>
        </w:numPr>
      </w:pPr>
      <w:r>
        <w:rPr>
          <w:rFonts w:hint="eastAsia"/>
        </w:rPr>
        <w:t>注意事项：</w:t>
      </w:r>
    </w:p>
    <w:p w:rsidR="004A1DF5" w:rsidRDefault="004A1DF5">
      <w:pPr>
        <w:numPr>
          <w:ilvl w:val="1"/>
          <w:numId w:val="402"/>
        </w:numPr>
      </w:pPr>
      <w:r>
        <w:rPr>
          <w:rFonts w:hint="eastAsia"/>
        </w:rPr>
        <w:t>柜员凭证箱在做移植入库前，应先开设对应的库存账户，如果没有开设，入库时系统会报错。</w:t>
      </w:r>
    </w:p>
    <w:p w:rsidR="004A1DF5" w:rsidRDefault="004A1DF5">
      <w:pPr>
        <w:numPr>
          <w:ilvl w:val="1"/>
          <w:numId w:val="402"/>
        </w:numPr>
      </w:pPr>
      <w:r>
        <w:rPr>
          <w:rFonts w:hint="eastAsia"/>
        </w:rPr>
        <w:t>本操作不允许对系统自动移植的凭证种类进行入库（如</w:t>
      </w:r>
      <w:r>
        <w:rPr>
          <w:rFonts w:hint="eastAsia"/>
        </w:rPr>
        <w:t>3001</w:t>
      </w:r>
      <w:r>
        <w:rPr>
          <w:rFonts w:hint="eastAsia"/>
        </w:rPr>
        <w:t>、</w:t>
      </w:r>
      <w:r>
        <w:rPr>
          <w:rFonts w:hint="eastAsia"/>
        </w:rPr>
        <w:t>3006</w:t>
      </w:r>
      <w:r>
        <w:rPr>
          <w:rFonts w:hint="eastAsia"/>
        </w:rPr>
        <w:t>、</w:t>
      </w:r>
      <w:r>
        <w:rPr>
          <w:rFonts w:hint="eastAsia"/>
        </w:rPr>
        <w:t>3007</w:t>
      </w:r>
      <w:r>
        <w:rPr>
          <w:rFonts w:hint="eastAsia"/>
        </w:rPr>
        <w:t>等）。</w:t>
      </w:r>
    </w:p>
    <w:p w:rsidR="004A1DF5" w:rsidRDefault="004A1DF5">
      <w:pPr>
        <w:numPr>
          <w:ilvl w:val="1"/>
          <w:numId w:val="402"/>
        </w:numPr>
      </w:pPr>
      <w:r>
        <w:rPr>
          <w:rFonts w:hint="eastAsia"/>
        </w:rPr>
        <w:t>本操作不允许对无号码的凭证进行入库，如需入库各类空白卡，请由重空管理员使用“</w:t>
      </w:r>
      <w:r>
        <w:rPr>
          <w:rFonts w:hint="eastAsia"/>
        </w:rPr>
        <w:t xml:space="preserve">2602  </w:t>
      </w:r>
      <w:r>
        <w:rPr>
          <w:rFonts w:hint="eastAsia"/>
        </w:rPr>
        <w:t>直接入库”进行处理。</w:t>
      </w:r>
    </w:p>
    <w:p w:rsidR="004A1DF5" w:rsidRDefault="004A1DF5">
      <w:pPr>
        <w:numPr>
          <w:ilvl w:val="1"/>
          <w:numId w:val="402"/>
        </w:numPr>
      </w:pPr>
      <w:r>
        <w:rPr>
          <w:rFonts w:hint="eastAsia"/>
        </w:rPr>
        <w:t>如果入库错误，可以对原有入库的业务记录进行撤销。但必须在允许做移植入库的时间进行撤销，分行移植完毕后，错误操作无法撤销。</w:t>
      </w:r>
    </w:p>
    <w:p w:rsidR="004A1DF5" w:rsidRDefault="004A1DF5">
      <w:pPr>
        <w:numPr>
          <w:ilvl w:val="1"/>
          <w:numId w:val="402"/>
        </w:numPr>
      </w:pPr>
      <w:r>
        <w:rPr>
          <w:rFonts w:hint="eastAsia"/>
        </w:rPr>
        <w:t>在对入库错误的凭证进行撤销时，撤销的凭证号码必须仍在本凭证箱内，且状态为“可用”＋“在库”。</w:t>
      </w:r>
    </w:p>
    <w:p w:rsidR="004A1DF5" w:rsidRDefault="004A1DF5">
      <w:pPr>
        <w:numPr>
          <w:ilvl w:val="1"/>
          <w:numId w:val="402"/>
        </w:numPr>
      </w:pPr>
      <w:r>
        <w:rPr>
          <w:rFonts w:hint="eastAsia"/>
        </w:rPr>
        <w:t>本步骤属于移植工作步骤，不纳入日结范围。</w:t>
      </w:r>
    </w:p>
    <w:p w:rsidR="004A1DF5" w:rsidRDefault="004A1DF5">
      <w:pPr>
        <w:pStyle w:val="6"/>
        <w:spacing w:line="240" w:lineRule="auto"/>
      </w:pPr>
      <w:r>
        <w:rPr>
          <w:rFonts w:hint="eastAsia"/>
        </w:rPr>
        <w:t>（三）操作步骤</w:t>
      </w:r>
    </w:p>
    <w:p w:rsidR="004A1DF5" w:rsidRDefault="004A1DF5">
      <w:pPr>
        <w:numPr>
          <w:ilvl w:val="0"/>
          <w:numId w:val="403"/>
        </w:numPr>
      </w:pPr>
      <w:r>
        <w:rPr>
          <w:rFonts w:hint="eastAsia"/>
        </w:rPr>
        <w:t>选择“公共管理”－“数据移植”－“旧系统凭证移植”或直接输入业务代码“</w:t>
      </w:r>
      <w:r>
        <w:rPr>
          <w:rFonts w:hint="eastAsia"/>
        </w:rPr>
        <w:t>9982</w:t>
      </w:r>
      <w:r>
        <w:rPr>
          <w:rFonts w:hint="eastAsia"/>
        </w:rPr>
        <w:t>”进入“旧系统凭证移植”</w:t>
      </w:r>
    </w:p>
    <w:p w:rsidR="004A1DF5" w:rsidRDefault="004A1DF5">
      <w:pPr>
        <w:numPr>
          <w:ilvl w:val="0"/>
          <w:numId w:val="403"/>
        </w:numPr>
      </w:pPr>
      <w:r>
        <w:rPr>
          <w:rFonts w:hint="eastAsia"/>
        </w:rPr>
        <w:t>点击“旧凭证入库”，输入凭证种类、起止号码、数量等要素。如果是机构凭证箱，则需要另一管证员复核后提交。</w:t>
      </w:r>
    </w:p>
    <w:p w:rsidR="004A1DF5" w:rsidRDefault="004A1DF5">
      <w:pPr>
        <w:numPr>
          <w:ilvl w:val="0"/>
          <w:numId w:val="403"/>
        </w:numPr>
      </w:pPr>
      <w:r>
        <w:rPr>
          <w:rFonts w:hint="eastAsia"/>
        </w:rPr>
        <w:t>如果要对已入库的凭证进行撤销，先查询出入库交易记录，选中需撤销记录后，点击撤销，经过授权后，撤销成功。</w:t>
      </w:r>
    </w:p>
    <w:p w:rsidR="004A1DF5" w:rsidRDefault="004A1DF5"/>
    <w:p w:rsidR="004A1DF5" w:rsidRDefault="004A1DF5" w:rsidP="0004090F">
      <w:pPr>
        <w:pStyle w:val="30"/>
        <w:sectPr w:rsidR="004A1DF5">
          <w:pgSz w:w="11906" w:h="16838"/>
          <w:pgMar w:top="1440" w:right="1800" w:bottom="1440" w:left="1800" w:header="851" w:footer="992" w:gutter="0"/>
          <w:cols w:space="425"/>
          <w:docGrid w:type="lines" w:linePitch="312"/>
        </w:sectPr>
      </w:pPr>
    </w:p>
    <w:p w:rsidR="004A1DF5" w:rsidRDefault="004A1DF5" w:rsidP="0004090F">
      <w:pPr>
        <w:pStyle w:val="30"/>
      </w:pPr>
      <w:bookmarkStart w:id="1974" w:name="_Toc186273677"/>
      <w:r>
        <w:rPr>
          <w:rFonts w:hint="eastAsia"/>
        </w:rPr>
        <w:lastRenderedPageBreak/>
        <w:t>第十二章</w:t>
      </w:r>
      <w:r>
        <w:rPr>
          <w:rFonts w:hint="eastAsia"/>
        </w:rPr>
        <w:t xml:space="preserve">  </w:t>
      </w:r>
      <w:r>
        <w:rPr>
          <w:rFonts w:hint="eastAsia"/>
        </w:rPr>
        <w:t>外围业务操作说明</w:t>
      </w:r>
      <w:bookmarkEnd w:id="1974"/>
    </w:p>
    <w:p w:rsidR="004A1DF5" w:rsidRDefault="004A1DF5">
      <w:pPr>
        <w:pStyle w:val="4"/>
        <w:spacing w:before="156" w:after="156"/>
      </w:pPr>
      <w:bookmarkStart w:id="1975" w:name="_Toc186273678"/>
      <w:r>
        <w:rPr>
          <w:rFonts w:hint="eastAsia"/>
        </w:rPr>
        <w:t>第一节</w:t>
      </w:r>
      <w:r>
        <w:rPr>
          <w:rFonts w:hint="eastAsia"/>
        </w:rPr>
        <w:t xml:space="preserve">  </w:t>
      </w:r>
      <w:r>
        <w:rPr>
          <w:rFonts w:hint="eastAsia"/>
        </w:rPr>
        <w:t>电子汇兑</w:t>
      </w:r>
      <w:bookmarkEnd w:id="1975"/>
    </w:p>
    <w:p w:rsidR="004A1DF5" w:rsidRDefault="004A1DF5" w:rsidP="0004090F">
      <w:pPr>
        <w:pStyle w:val="5"/>
      </w:pPr>
      <w:r>
        <w:rPr>
          <w:rFonts w:hint="eastAsia"/>
        </w:rPr>
        <w:t>一、相关规定</w:t>
      </w:r>
    </w:p>
    <w:p w:rsidR="004A1DF5" w:rsidRDefault="004A1DF5">
      <w:pPr>
        <w:ind w:firstLine="480"/>
      </w:pPr>
      <w:r>
        <w:rPr>
          <w:rFonts w:hint="eastAsia"/>
        </w:rPr>
        <w:t>1</w:t>
      </w:r>
      <w:r>
        <w:rPr>
          <w:rFonts w:hint="eastAsia"/>
        </w:rPr>
        <w:t>、电子汇兑系统在运行新系统的分行仅作为联行资金通道及系统内业务查询查复的工具。</w:t>
      </w:r>
    </w:p>
    <w:p w:rsidR="004A1DF5" w:rsidRDefault="004A1DF5">
      <w:pPr>
        <w:ind w:firstLine="480"/>
      </w:pPr>
      <w:r>
        <w:rPr>
          <w:rFonts w:hint="eastAsia"/>
        </w:rPr>
        <w:t>2</w:t>
      </w:r>
      <w:r>
        <w:rPr>
          <w:rFonts w:hint="eastAsia"/>
        </w:rPr>
        <w:t>、分行需设立电子汇兑分中心，配备辖内各机构电子汇兑的经办、复核加押和授权卡。分中心的操作未变。</w:t>
      </w:r>
    </w:p>
    <w:p w:rsidR="004A1DF5" w:rsidRDefault="004A1DF5">
      <w:pPr>
        <w:ind w:firstLine="480"/>
      </w:pPr>
      <w:r>
        <w:rPr>
          <w:rFonts w:hint="eastAsia"/>
        </w:rPr>
        <w:t>3</w:t>
      </w:r>
      <w:r>
        <w:rPr>
          <w:rFonts w:hint="eastAsia"/>
        </w:rPr>
        <w:t>、分行内每个机构均可向总行申请电子联行行号，但“</w:t>
      </w:r>
      <w:r>
        <w:rPr>
          <w:rFonts w:hint="eastAsia"/>
        </w:rPr>
        <w:t>401</w:t>
      </w:r>
      <w:r>
        <w:rPr>
          <w:rFonts w:hint="eastAsia"/>
        </w:rPr>
        <w:t>联行往来”科目不再按网点分散核算，同一总账机构只能指定一个机构作为“</w:t>
      </w:r>
      <w:r>
        <w:rPr>
          <w:rFonts w:hint="eastAsia"/>
        </w:rPr>
        <w:t>401</w:t>
      </w:r>
      <w:r>
        <w:rPr>
          <w:rFonts w:hint="eastAsia"/>
        </w:rPr>
        <w:t>联行往来”科目的核算单位。</w:t>
      </w:r>
    </w:p>
    <w:p w:rsidR="004A1DF5" w:rsidRDefault="004A1DF5" w:rsidP="0004090F">
      <w:pPr>
        <w:pStyle w:val="5"/>
      </w:pPr>
      <w:r>
        <w:rPr>
          <w:rFonts w:hint="eastAsia"/>
        </w:rPr>
        <w:t>二、电子汇兑处理的业务</w:t>
      </w:r>
    </w:p>
    <w:p w:rsidR="004A1DF5" w:rsidRDefault="004A1DF5">
      <w:pPr>
        <w:ind w:firstLineChars="200" w:firstLine="480"/>
        <w:jc w:val="left"/>
      </w:pPr>
      <w:r>
        <w:rPr>
          <w:rFonts w:hint="eastAsia"/>
        </w:rPr>
        <w:t>1</w:t>
      </w:r>
      <w:r>
        <w:rPr>
          <w:rFonts w:hint="eastAsia"/>
        </w:rPr>
        <w:t>、联行资金类：总行的清算业务、本机构外围业务系统向他行发起的系统内业务、运行旧系统的分行向本机构发起的系统内业务。</w:t>
      </w:r>
    </w:p>
    <w:p w:rsidR="004A1DF5" w:rsidRDefault="004A1DF5">
      <w:pPr>
        <w:pStyle w:val="a5"/>
        <w:ind w:firstLine="480"/>
      </w:pPr>
      <w:r>
        <w:rPr>
          <w:rFonts w:hint="eastAsia"/>
        </w:rPr>
        <w:t>上述业务在新系统“结算业务－电子汇兑对接”中均可查询明细，对系统接收成功但处理失败的业务，会计人员可以重提。详细操作见本《手册》“结算业务的第五节电子汇兑对接”。</w:t>
      </w:r>
    </w:p>
    <w:p w:rsidR="004A1DF5" w:rsidRDefault="004A1DF5">
      <w:r>
        <w:rPr>
          <w:rFonts w:hint="eastAsia"/>
        </w:rPr>
        <w:t xml:space="preserve">    2</w:t>
      </w:r>
      <w:r>
        <w:rPr>
          <w:rFonts w:hint="eastAsia"/>
        </w:rPr>
        <w:t>、查询查复：会计人员需要向运行旧系统的分行办理查询查复业务时，应登录电子汇兑前台进行操作。操作流程未变。</w:t>
      </w:r>
    </w:p>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976" w:name="_Toc186273679"/>
      <w:r>
        <w:rPr>
          <w:rFonts w:hint="eastAsia"/>
        </w:rPr>
        <w:lastRenderedPageBreak/>
        <w:t>第二节</w:t>
      </w:r>
      <w:r>
        <w:rPr>
          <w:rFonts w:hint="eastAsia"/>
        </w:rPr>
        <w:t xml:space="preserve">  </w:t>
      </w:r>
      <w:r>
        <w:rPr>
          <w:rFonts w:hint="eastAsia"/>
        </w:rPr>
        <w:t>电话银行人工台</w:t>
      </w:r>
      <w:bookmarkEnd w:id="1976"/>
    </w:p>
    <w:p w:rsidR="004A1DF5" w:rsidRDefault="004A1DF5" w:rsidP="0004090F">
      <w:pPr>
        <w:pStyle w:val="5"/>
      </w:pPr>
      <w:r>
        <w:rPr>
          <w:rFonts w:hint="eastAsia"/>
        </w:rPr>
        <w:t>一、账户激活</w:t>
      </w:r>
    </w:p>
    <w:p w:rsidR="004A1DF5" w:rsidRDefault="004A1DF5">
      <w:pPr>
        <w:pStyle w:val="6"/>
      </w:pPr>
      <w:r>
        <w:rPr>
          <w:rFonts w:hint="eastAsia"/>
        </w:rPr>
        <w:t>（一）功能介绍</w:t>
      </w:r>
    </w:p>
    <w:p w:rsidR="004A1DF5" w:rsidRDefault="004A1DF5">
      <w:pPr>
        <w:ind w:firstLineChars="171" w:firstLine="410"/>
      </w:pPr>
      <w:r>
        <w:rPr>
          <w:rFonts w:hint="eastAsia"/>
        </w:rPr>
        <w:t>被激活账户必须为在新系统开立的，带有密码信封的一卡通。</w:t>
      </w:r>
    </w:p>
    <w:p w:rsidR="004A1DF5" w:rsidRDefault="004A1DF5">
      <w:pPr>
        <w:pStyle w:val="6"/>
      </w:pPr>
      <w:r>
        <w:rPr>
          <w:rFonts w:hint="eastAsia"/>
        </w:rPr>
        <w:t>（二）界面</w:t>
      </w:r>
    </w:p>
    <w:p w:rsidR="004A1DF5" w:rsidRDefault="0004090F">
      <w:r>
        <w:rPr>
          <w:rFonts w:hint="eastAsia"/>
          <w:noProof/>
        </w:rPr>
        <w:drawing>
          <wp:inline distT="0" distB="0" distL="0" distR="0">
            <wp:extent cx="5257800" cy="3648075"/>
            <wp:effectExtent l="1905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629" cstate="print"/>
                    <a:srcRect/>
                    <a:stretch>
                      <a:fillRect/>
                    </a:stretch>
                  </pic:blipFill>
                  <pic:spPr bwMode="auto">
                    <a:xfrm>
                      <a:off x="0" y="0"/>
                      <a:ext cx="5257800" cy="3648075"/>
                    </a:xfrm>
                    <a:prstGeom prst="rect">
                      <a:avLst/>
                    </a:prstGeom>
                    <a:noFill/>
                    <a:ln w="9525">
                      <a:noFill/>
                      <a:miter lim="800000"/>
                      <a:headEnd/>
                      <a:tailEnd/>
                    </a:ln>
                  </pic:spPr>
                </pic:pic>
              </a:graphicData>
            </a:graphic>
          </wp:inline>
        </w:drawing>
      </w:r>
    </w:p>
    <w:p w:rsidR="004A1DF5" w:rsidRDefault="004A1DF5">
      <w:pPr>
        <w:jc w:val="center"/>
      </w:pPr>
      <w:r>
        <w:rPr>
          <w:rFonts w:ascii="宋体" w:hAnsi="宋体" w:hint="eastAsia"/>
        </w:rPr>
        <w:t>图2.1</w:t>
      </w:r>
    </w:p>
    <w:p w:rsidR="004A1DF5" w:rsidRDefault="004A1DF5">
      <w:pPr>
        <w:pStyle w:val="6"/>
      </w:pPr>
      <w:r>
        <w:rPr>
          <w:rFonts w:hint="eastAsia"/>
        </w:rPr>
        <w:t>（三）操作步骤</w:t>
      </w:r>
    </w:p>
    <w:p w:rsidR="004A1DF5" w:rsidRDefault="004A1DF5" w:rsidP="00C85378">
      <w:pPr>
        <w:numPr>
          <w:ilvl w:val="0"/>
          <w:numId w:val="262"/>
        </w:numPr>
        <w:tabs>
          <w:tab w:val="clear" w:pos="360"/>
          <w:tab w:val="num" w:pos="900"/>
        </w:tabs>
        <w:ind w:left="0" w:firstLine="540"/>
      </w:pPr>
      <w:r>
        <w:rPr>
          <w:rFonts w:hint="eastAsia"/>
        </w:rPr>
        <w:t>根据客户要求，选择“个人业务</w:t>
      </w:r>
      <w:r>
        <w:rPr>
          <w:rFonts w:ascii="宋体" w:hAnsi="宋体" w:hint="eastAsia"/>
        </w:rPr>
        <w:t>Ⅱ</w:t>
      </w:r>
      <w:r>
        <w:rPr>
          <w:rFonts w:hint="eastAsia"/>
        </w:rPr>
        <w:t>――账户激活”按键，进入账户激活主界面。</w:t>
      </w:r>
    </w:p>
    <w:p w:rsidR="004A1DF5" w:rsidRDefault="004A1DF5" w:rsidP="00C85378">
      <w:pPr>
        <w:numPr>
          <w:ilvl w:val="0"/>
          <w:numId w:val="262"/>
        </w:numPr>
        <w:tabs>
          <w:tab w:val="clear" w:pos="360"/>
          <w:tab w:val="num" w:pos="900"/>
        </w:tabs>
        <w:ind w:left="0" w:firstLine="540"/>
      </w:pPr>
      <w:r>
        <w:rPr>
          <w:rFonts w:hint="eastAsia"/>
        </w:rPr>
        <w:t>提示客户口头提供被激活一卡通账号，据此填入相应栏目。</w:t>
      </w:r>
    </w:p>
    <w:p w:rsidR="004A1DF5" w:rsidRDefault="004A1DF5" w:rsidP="00C85378">
      <w:pPr>
        <w:numPr>
          <w:ilvl w:val="0"/>
          <w:numId w:val="262"/>
        </w:numPr>
        <w:tabs>
          <w:tab w:val="clear" w:pos="360"/>
          <w:tab w:val="num" w:pos="900"/>
        </w:tabs>
        <w:ind w:left="0" w:firstLine="540"/>
      </w:pPr>
      <w:r>
        <w:rPr>
          <w:rFonts w:hint="eastAsia"/>
        </w:rPr>
        <w:t>选择“</w:t>
      </w:r>
      <w:r>
        <w:rPr>
          <w:rFonts w:hint="eastAsia"/>
        </w:rPr>
        <w:t>F5</w:t>
      </w:r>
      <w:r>
        <w:rPr>
          <w:rFonts w:hint="eastAsia"/>
        </w:rPr>
        <w:t>”，由客户在交易电话上输入该一卡通的预设密码。</w:t>
      </w:r>
    </w:p>
    <w:p w:rsidR="004A1DF5" w:rsidRDefault="004A1DF5" w:rsidP="00C85378">
      <w:pPr>
        <w:numPr>
          <w:ilvl w:val="0"/>
          <w:numId w:val="262"/>
        </w:numPr>
        <w:tabs>
          <w:tab w:val="clear" w:pos="360"/>
          <w:tab w:val="num" w:pos="900"/>
        </w:tabs>
        <w:ind w:left="0" w:firstLine="540"/>
      </w:pPr>
      <w:r>
        <w:rPr>
          <w:rFonts w:hint="eastAsia"/>
        </w:rPr>
        <w:t>选择“</w:t>
      </w:r>
      <w:r>
        <w:rPr>
          <w:rFonts w:hint="eastAsia"/>
        </w:rPr>
        <w:t>F5</w:t>
      </w:r>
      <w:r>
        <w:rPr>
          <w:rFonts w:hint="eastAsia"/>
        </w:rPr>
        <w:t>”，由客户在交易电话上设置该一卡通的查询密码。</w:t>
      </w:r>
    </w:p>
    <w:p w:rsidR="004A1DF5" w:rsidRDefault="004A1DF5" w:rsidP="00C85378">
      <w:pPr>
        <w:numPr>
          <w:ilvl w:val="0"/>
          <w:numId w:val="262"/>
        </w:numPr>
        <w:tabs>
          <w:tab w:val="clear" w:pos="360"/>
          <w:tab w:val="num" w:pos="900"/>
        </w:tabs>
        <w:ind w:left="0" w:firstLine="540"/>
      </w:pPr>
      <w:r>
        <w:rPr>
          <w:rFonts w:hint="eastAsia"/>
        </w:rPr>
        <w:t>选择“</w:t>
      </w:r>
      <w:r>
        <w:rPr>
          <w:rFonts w:hint="eastAsia"/>
        </w:rPr>
        <w:t>F5</w:t>
      </w:r>
      <w:r>
        <w:rPr>
          <w:rFonts w:hint="eastAsia"/>
        </w:rPr>
        <w:t>”，由客户在交易电话上设置该一卡通的取款密码。</w:t>
      </w:r>
    </w:p>
    <w:p w:rsidR="004A1DF5" w:rsidRDefault="004A1DF5" w:rsidP="00C85378">
      <w:pPr>
        <w:numPr>
          <w:ilvl w:val="0"/>
          <w:numId w:val="262"/>
        </w:numPr>
        <w:tabs>
          <w:tab w:val="clear" w:pos="360"/>
          <w:tab w:val="num" w:pos="900"/>
        </w:tabs>
        <w:ind w:left="0" w:firstLine="540"/>
      </w:pPr>
      <w:r>
        <w:rPr>
          <w:rFonts w:hint="eastAsia"/>
        </w:rPr>
        <w:t>选择“提交”，系统对客户输入信息进行识别。</w:t>
      </w:r>
    </w:p>
    <w:p w:rsidR="004A1DF5" w:rsidRDefault="004A1DF5" w:rsidP="00C85378">
      <w:pPr>
        <w:numPr>
          <w:ilvl w:val="0"/>
          <w:numId w:val="262"/>
        </w:numPr>
        <w:tabs>
          <w:tab w:val="clear" w:pos="360"/>
          <w:tab w:val="num" w:pos="900"/>
        </w:tabs>
        <w:ind w:left="0" w:firstLine="540"/>
      </w:pPr>
      <w:r>
        <w:rPr>
          <w:rFonts w:hint="eastAsia"/>
        </w:rPr>
        <w:lastRenderedPageBreak/>
        <w:t>识别通过，系统提示“一卡通激活成功”。</w:t>
      </w:r>
    </w:p>
    <w:p w:rsidR="004A1DF5" w:rsidRDefault="004A1DF5" w:rsidP="00C85378">
      <w:pPr>
        <w:numPr>
          <w:ilvl w:val="0"/>
          <w:numId w:val="262"/>
        </w:numPr>
        <w:tabs>
          <w:tab w:val="clear" w:pos="360"/>
          <w:tab w:val="num" w:pos="900"/>
        </w:tabs>
        <w:ind w:left="0" w:firstLine="540"/>
      </w:pPr>
      <w:r>
        <w:rPr>
          <w:rFonts w:hint="eastAsia"/>
        </w:rPr>
        <w:t>识别未通过，系统提示未通过原因，据此提示客户。</w:t>
      </w:r>
    </w:p>
    <w:p w:rsidR="004A1DF5" w:rsidRDefault="004A1DF5" w:rsidP="0004090F">
      <w:pPr>
        <w:pStyle w:val="5"/>
      </w:pPr>
      <w:r>
        <w:rPr>
          <w:rFonts w:hint="eastAsia"/>
        </w:rPr>
        <w:t>二、设置密码</w:t>
      </w:r>
    </w:p>
    <w:p w:rsidR="004A1DF5" w:rsidRDefault="004A1DF5">
      <w:pPr>
        <w:pStyle w:val="6"/>
      </w:pPr>
      <w:r>
        <w:rPr>
          <w:rFonts w:hint="eastAsia"/>
        </w:rPr>
        <w:t>（一）功能介绍</w:t>
      </w:r>
    </w:p>
    <w:p w:rsidR="004A1DF5" w:rsidRDefault="004A1DF5">
      <w:pPr>
        <w:ind w:firstLineChars="171" w:firstLine="410"/>
      </w:pPr>
      <w:r>
        <w:rPr>
          <w:rFonts w:hint="eastAsia"/>
        </w:rPr>
        <w:t>本功能指在新系统开立的一卡通，根据取款密码设置查询密码。</w:t>
      </w:r>
    </w:p>
    <w:p w:rsidR="004A1DF5" w:rsidRDefault="004A1DF5">
      <w:pPr>
        <w:pStyle w:val="6"/>
      </w:pPr>
      <w:r>
        <w:rPr>
          <w:rFonts w:hint="eastAsia"/>
        </w:rPr>
        <w:t>（二）界面</w:t>
      </w:r>
    </w:p>
    <w:p w:rsidR="004A1DF5" w:rsidRDefault="0004090F">
      <w:pPr>
        <w:jc w:val="center"/>
      </w:pPr>
      <w:r>
        <w:rPr>
          <w:rFonts w:ascii="宋体" w:hAnsi="宋体"/>
          <w:noProof/>
        </w:rPr>
        <w:drawing>
          <wp:anchor distT="0" distB="0" distL="114300" distR="114300" simplePos="0" relativeHeight="251598336" behindDoc="0" locked="1" layoutInCell="1" allowOverlap="1">
            <wp:simplePos x="0" y="0"/>
            <wp:positionH relativeFrom="column">
              <wp:posOffset>0</wp:posOffset>
            </wp:positionH>
            <wp:positionV relativeFrom="paragraph">
              <wp:posOffset>0</wp:posOffset>
            </wp:positionV>
            <wp:extent cx="5258435" cy="3629025"/>
            <wp:effectExtent l="19050" t="0" r="0" b="0"/>
            <wp:wrapTopAndBottom/>
            <wp:docPr id="3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630" cstate="print"/>
                    <a:srcRect/>
                    <a:stretch>
                      <a:fillRect/>
                    </a:stretch>
                  </pic:blipFill>
                  <pic:spPr bwMode="auto">
                    <a:xfrm>
                      <a:off x="0" y="0"/>
                      <a:ext cx="5258435" cy="3629025"/>
                    </a:xfrm>
                    <a:prstGeom prst="rect">
                      <a:avLst/>
                    </a:prstGeom>
                    <a:noFill/>
                    <a:ln w="9525">
                      <a:noFill/>
                      <a:miter lim="800000"/>
                      <a:headEnd/>
                      <a:tailEnd/>
                    </a:ln>
                  </pic:spPr>
                </pic:pic>
              </a:graphicData>
            </a:graphic>
          </wp:anchor>
        </w:drawing>
      </w:r>
      <w:r w:rsidR="004A1DF5">
        <w:rPr>
          <w:rFonts w:ascii="宋体" w:hAnsi="宋体" w:hint="eastAsia"/>
        </w:rPr>
        <w:t>图2.2</w:t>
      </w:r>
    </w:p>
    <w:p w:rsidR="004A1DF5" w:rsidRDefault="004A1DF5">
      <w:pPr>
        <w:pStyle w:val="6"/>
      </w:pPr>
      <w:r>
        <w:rPr>
          <w:rFonts w:hint="eastAsia"/>
        </w:rPr>
        <w:t>（三）操作流程</w:t>
      </w:r>
    </w:p>
    <w:p w:rsidR="004A1DF5" w:rsidRDefault="004A1DF5">
      <w:pPr>
        <w:numPr>
          <w:ilvl w:val="0"/>
          <w:numId w:val="263"/>
        </w:numPr>
        <w:rPr>
          <w:rFonts w:ascii="宋体" w:hAnsi="宋体"/>
        </w:rPr>
      </w:pPr>
      <w:r>
        <w:rPr>
          <w:rFonts w:ascii="宋体" w:hAnsi="宋体" w:hint="eastAsia"/>
        </w:rPr>
        <w:t>根据客户要求，选择“个人业务Ⅱ――设置密码”按键，进入设置密码界面。</w:t>
      </w:r>
    </w:p>
    <w:p w:rsidR="004A1DF5" w:rsidRDefault="004A1DF5">
      <w:pPr>
        <w:numPr>
          <w:ilvl w:val="0"/>
          <w:numId w:val="263"/>
        </w:numPr>
        <w:rPr>
          <w:rFonts w:ascii="宋体" w:hAnsi="宋体"/>
        </w:rPr>
      </w:pPr>
      <w:r>
        <w:rPr>
          <w:rFonts w:ascii="宋体" w:hAnsi="宋体" w:hint="eastAsia"/>
        </w:rPr>
        <w:t>提示客户口头提供一卡通账号，据此填入相应栏目。</w:t>
      </w:r>
    </w:p>
    <w:p w:rsidR="004A1DF5" w:rsidRDefault="004A1DF5">
      <w:pPr>
        <w:numPr>
          <w:ilvl w:val="0"/>
          <w:numId w:val="263"/>
        </w:numPr>
        <w:rPr>
          <w:rFonts w:ascii="宋体" w:hAnsi="宋体"/>
        </w:rPr>
      </w:pPr>
      <w:r>
        <w:rPr>
          <w:rFonts w:ascii="宋体" w:hAnsi="宋体" w:hint="eastAsia"/>
        </w:rPr>
        <w:t>选择“F5</w:t>
      </w:r>
      <w:r>
        <w:rPr>
          <w:rFonts w:hint="eastAsia"/>
        </w:rPr>
        <w:t>”</w:t>
      </w:r>
      <w:r>
        <w:rPr>
          <w:rFonts w:ascii="宋体" w:hAnsi="宋体" w:hint="eastAsia"/>
        </w:rPr>
        <w:t>，由客户在交易电话上输入该一卡通的取款密码。</w:t>
      </w:r>
    </w:p>
    <w:p w:rsidR="004A1DF5" w:rsidRDefault="004A1DF5">
      <w:pPr>
        <w:numPr>
          <w:ilvl w:val="0"/>
          <w:numId w:val="263"/>
        </w:numPr>
        <w:rPr>
          <w:rFonts w:ascii="宋体" w:hAnsi="宋体"/>
        </w:rPr>
      </w:pPr>
      <w:r>
        <w:rPr>
          <w:rFonts w:ascii="宋体" w:hAnsi="宋体" w:hint="eastAsia"/>
        </w:rPr>
        <w:t>选择“F5</w:t>
      </w:r>
      <w:r>
        <w:rPr>
          <w:rFonts w:hint="eastAsia"/>
        </w:rPr>
        <w:t>”</w:t>
      </w:r>
      <w:r>
        <w:rPr>
          <w:rFonts w:ascii="宋体" w:hAnsi="宋体" w:hint="eastAsia"/>
        </w:rPr>
        <w:t>，由客户在交易电话上设置该一卡通的查询密码。</w:t>
      </w:r>
    </w:p>
    <w:p w:rsidR="004A1DF5" w:rsidRDefault="004A1DF5">
      <w:pPr>
        <w:numPr>
          <w:ilvl w:val="0"/>
          <w:numId w:val="263"/>
        </w:numPr>
        <w:rPr>
          <w:rFonts w:ascii="宋体" w:hAnsi="宋体"/>
        </w:rPr>
      </w:pPr>
      <w:r>
        <w:rPr>
          <w:rFonts w:ascii="宋体" w:hAnsi="宋体" w:hint="eastAsia"/>
        </w:rPr>
        <w:t>选择“提交”，系统对客户输入信息进行识别。</w:t>
      </w:r>
    </w:p>
    <w:p w:rsidR="004A1DF5" w:rsidRDefault="004A1DF5">
      <w:pPr>
        <w:numPr>
          <w:ilvl w:val="0"/>
          <w:numId w:val="263"/>
        </w:numPr>
        <w:rPr>
          <w:rFonts w:ascii="宋体" w:hAnsi="宋体"/>
        </w:rPr>
      </w:pPr>
      <w:r>
        <w:rPr>
          <w:rFonts w:ascii="宋体" w:hAnsi="宋体" w:hint="eastAsia"/>
        </w:rPr>
        <w:t>识别通过，系统提示“设置查询密码成功”。</w:t>
      </w:r>
    </w:p>
    <w:p w:rsidR="004A1DF5" w:rsidRDefault="004A1DF5">
      <w:pPr>
        <w:numPr>
          <w:ilvl w:val="0"/>
          <w:numId w:val="263"/>
        </w:numPr>
      </w:pPr>
      <w:r>
        <w:rPr>
          <w:rFonts w:ascii="宋体" w:hAnsi="宋体" w:hint="eastAsia"/>
        </w:rPr>
        <w:t>识别未通过，系统提示未通过原因，据此提示客户。</w:t>
      </w:r>
    </w:p>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977" w:name="_Toc186273680"/>
      <w:r>
        <w:rPr>
          <w:rFonts w:hint="eastAsia"/>
        </w:rPr>
        <w:lastRenderedPageBreak/>
        <w:t>第三节</w:t>
      </w:r>
      <w:r>
        <w:rPr>
          <w:rFonts w:hint="eastAsia"/>
        </w:rPr>
        <w:t xml:space="preserve">  </w:t>
      </w:r>
      <w:r>
        <w:rPr>
          <w:rFonts w:hint="eastAsia"/>
        </w:rPr>
        <w:t>异地通存通兑活期存取现</w:t>
      </w:r>
      <w:bookmarkEnd w:id="1977"/>
    </w:p>
    <w:p w:rsidR="004A1DF5" w:rsidRDefault="004A1DF5" w:rsidP="0004090F">
      <w:pPr>
        <w:pStyle w:val="5"/>
      </w:pPr>
      <w:r>
        <w:rPr>
          <w:rFonts w:hint="eastAsia"/>
        </w:rPr>
        <w:t>一、活期存现</w:t>
      </w:r>
    </w:p>
    <w:p w:rsidR="004A1DF5" w:rsidRDefault="004A1DF5">
      <w:pPr>
        <w:pStyle w:val="6"/>
        <w:rPr>
          <w:b w:val="0"/>
          <w:bCs w:val="0"/>
        </w:rPr>
      </w:pPr>
      <w:r>
        <w:rPr>
          <w:rFonts w:hint="eastAsia"/>
        </w:rPr>
        <w:t>（一）</w:t>
      </w:r>
      <w:r>
        <w:rPr>
          <w:rFonts w:hint="eastAsia"/>
          <w:b w:val="0"/>
          <w:bCs w:val="0"/>
        </w:rPr>
        <w:t>功能说明</w:t>
      </w:r>
    </w:p>
    <w:p w:rsidR="004A1DF5" w:rsidRDefault="004A1DF5">
      <w:pPr>
        <w:ind w:firstLineChars="200" w:firstLine="480"/>
      </w:pPr>
      <w:r>
        <w:rPr>
          <w:rFonts w:hint="eastAsia"/>
        </w:rPr>
        <w:t>本业务为异地一卡通在柜台存现业务。</w:t>
      </w:r>
    </w:p>
    <w:p w:rsidR="004A1DF5" w:rsidRDefault="004A1DF5">
      <w:pPr>
        <w:pStyle w:val="6"/>
      </w:pPr>
      <w:r>
        <w:rPr>
          <w:rFonts w:hint="eastAsia"/>
        </w:rPr>
        <w:t>（二）界面</w:t>
      </w:r>
    </w:p>
    <w:p w:rsidR="004A1DF5" w:rsidRDefault="0004090F">
      <w:pPr>
        <w:jc w:val="center"/>
        <w:rPr>
          <w:b/>
          <w:bCs/>
        </w:rPr>
      </w:pPr>
      <w:r>
        <w:rPr>
          <w:rFonts w:ascii="宋体" w:hAnsi="宋体"/>
          <w:noProof/>
        </w:rPr>
        <w:drawing>
          <wp:anchor distT="0" distB="0" distL="114300" distR="114300" simplePos="0" relativeHeight="251599360" behindDoc="0" locked="1" layoutInCell="1" allowOverlap="1">
            <wp:simplePos x="0" y="0"/>
            <wp:positionH relativeFrom="column">
              <wp:posOffset>0</wp:posOffset>
            </wp:positionH>
            <wp:positionV relativeFrom="paragraph">
              <wp:posOffset>0</wp:posOffset>
            </wp:positionV>
            <wp:extent cx="5258435" cy="3457575"/>
            <wp:effectExtent l="19050" t="0" r="0" b="0"/>
            <wp:wrapTopAndBottom/>
            <wp:docPr id="36"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631" cstate="print"/>
                    <a:srcRect/>
                    <a:stretch>
                      <a:fillRect/>
                    </a:stretch>
                  </pic:blipFill>
                  <pic:spPr bwMode="auto">
                    <a:xfrm>
                      <a:off x="0" y="0"/>
                      <a:ext cx="5258435" cy="3457575"/>
                    </a:xfrm>
                    <a:prstGeom prst="rect">
                      <a:avLst/>
                    </a:prstGeom>
                    <a:noFill/>
                    <a:ln w="9525">
                      <a:noFill/>
                      <a:miter lim="800000"/>
                      <a:headEnd/>
                      <a:tailEnd/>
                    </a:ln>
                  </pic:spPr>
                </pic:pic>
              </a:graphicData>
            </a:graphic>
          </wp:anchor>
        </w:drawing>
      </w:r>
      <w:r w:rsidR="004A1DF5">
        <w:rPr>
          <w:rFonts w:ascii="宋体" w:hAnsi="宋体" w:hint="eastAsia"/>
        </w:rPr>
        <w:t>图3.1</w:t>
      </w:r>
    </w:p>
    <w:p w:rsidR="004A1DF5" w:rsidRDefault="004A1DF5">
      <w:pPr>
        <w:pStyle w:val="6"/>
      </w:pPr>
      <w:r>
        <w:rPr>
          <w:rFonts w:hint="eastAsia"/>
        </w:rPr>
        <w:t>（三）操作要点</w:t>
      </w:r>
    </w:p>
    <w:p w:rsidR="004A1DF5" w:rsidRDefault="004A1DF5">
      <w:pPr>
        <w:ind w:firstLineChars="200" w:firstLine="480"/>
        <w:rPr>
          <w:rFonts w:ascii="宋体" w:hAnsi="宋体"/>
        </w:rPr>
      </w:pPr>
      <w:r>
        <w:rPr>
          <w:rFonts w:ascii="宋体" w:hAnsi="宋体" w:hint="eastAsia"/>
        </w:rPr>
        <w:t>1、存入户口为在我行开立一卡通下设的活期户口。</w:t>
      </w:r>
    </w:p>
    <w:p w:rsidR="004A1DF5" w:rsidRDefault="004A1DF5">
      <w:pPr>
        <w:ind w:firstLineChars="200" w:firstLine="480"/>
        <w:rPr>
          <w:rFonts w:ascii="宋体" w:hAnsi="宋体"/>
        </w:rPr>
      </w:pPr>
      <w:r>
        <w:rPr>
          <w:rFonts w:ascii="宋体" w:hAnsi="宋体" w:hint="eastAsia"/>
        </w:rPr>
        <w:t>2、存入币种为：人民币、美元、港币。</w:t>
      </w:r>
    </w:p>
    <w:p w:rsidR="004A1DF5" w:rsidRDefault="004A1DF5">
      <w:pPr>
        <w:ind w:firstLineChars="200" w:firstLine="480"/>
      </w:pPr>
      <w:r>
        <w:rPr>
          <w:rFonts w:ascii="宋体" w:hAnsi="宋体" w:hint="eastAsia"/>
        </w:rPr>
        <w:t>3、对于某币种的首次存现业务，系统会自动开立该币种的活期账户（外币自动开立现钞户），再存入。</w:t>
      </w:r>
    </w:p>
    <w:p w:rsidR="004A1DF5" w:rsidRDefault="004A1DF5">
      <w:pPr>
        <w:pStyle w:val="6"/>
      </w:pPr>
      <w:r>
        <w:rPr>
          <w:rFonts w:hint="eastAsia"/>
        </w:rPr>
        <w:t>（四）操作步骤</w:t>
      </w:r>
    </w:p>
    <w:p w:rsidR="004A1DF5" w:rsidRDefault="004A1DF5">
      <w:pPr>
        <w:ind w:firstLineChars="200" w:firstLine="480"/>
        <w:rPr>
          <w:rFonts w:ascii="宋体" w:hAnsi="宋体"/>
        </w:rPr>
      </w:pPr>
      <w:r>
        <w:rPr>
          <w:rFonts w:ascii="宋体" w:hAnsi="宋体" w:hint="eastAsia"/>
        </w:rPr>
        <w:t>1、刷卡输入或手工输入一卡通卡号。</w:t>
      </w:r>
    </w:p>
    <w:p w:rsidR="004A1DF5" w:rsidRDefault="004A1DF5">
      <w:pPr>
        <w:ind w:firstLineChars="200" w:firstLine="480"/>
        <w:rPr>
          <w:rFonts w:ascii="宋体" w:hAnsi="宋体"/>
        </w:rPr>
      </w:pPr>
      <w:r>
        <w:rPr>
          <w:rFonts w:ascii="宋体" w:hAnsi="宋体" w:hint="eastAsia"/>
        </w:rPr>
        <w:t>2、选择交易币种。</w:t>
      </w:r>
    </w:p>
    <w:p w:rsidR="004A1DF5" w:rsidRDefault="004A1DF5">
      <w:pPr>
        <w:ind w:firstLineChars="200" w:firstLine="480"/>
        <w:rPr>
          <w:rFonts w:ascii="宋体" w:hAnsi="宋体"/>
        </w:rPr>
      </w:pPr>
      <w:r>
        <w:rPr>
          <w:rFonts w:ascii="宋体" w:hAnsi="宋体" w:hint="eastAsia"/>
        </w:rPr>
        <w:lastRenderedPageBreak/>
        <w:t>3、系统对户口信息进行控制及提示。</w:t>
      </w:r>
    </w:p>
    <w:p w:rsidR="004A1DF5" w:rsidRDefault="004A1DF5">
      <w:pPr>
        <w:ind w:firstLineChars="200" w:firstLine="480"/>
        <w:rPr>
          <w:rFonts w:ascii="宋体" w:hAnsi="宋体"/>
        </w:rPr>
      </w:pPr>
      <w:r>
        <w:rPr>
          <w:rFonts w:ascii="宋体" w:hAnsi="宋体" w:hint="eastAsia"/>
        </w:rPr>
        <w:t>（1）判断是否属于黑名单（详见优惠处罚需求），是，显示黑名单情况，并由柜员选择是否继续；</w:t>
      </w:r>
    </w:p>
    <w:p w:rsidR="004A1DF5" w:rsidRDefault="004A1DF5">
      <w:pPr>
        <w:ind w:firstLineChars="200" w:firstLine="480"/>
        <w:rPr>
          <w:rFonts w:ascii="宋体" w:hAnsi="宋体"/>
          <w:bCs/>
        </w:rPr>
      </w:pPr>
      <w:r>
        <w:rPr>
          <w:rFonts w:ascii="宋体" w:hAnsi="宋体" w:hint="eastAsia"/>
        </w:rPr>
        <w:t>（2）判断是否属于预警客户，是，显示预警情况及处理信息；</w:t>
      </w:r>
    </w:p>
    <w:p w:rsidR="004A1DF5" w:rsidRDefault="004A1DF5">
      <w:pPr>
        <w:ind w:firstLineChars="200" w:firstLine="480"/>
        <w:rPr>
          <w:rFonts w:ascii="宋体" w:hAnsi="宋体"/>
          <w:bCs/>
        </w:rPr>
      </w:pPr>
      <w:r>
        <w:rPr>
          <w:rFonts w:ascii="宋体" w:hAnsi="宋体" w:hint="eastAsia"/>
        </w:rPr>
        <w:t>（3）判断该账户是否为冻结户，账户资金是否为不进不出，是，提示错误信息；否，继续；</w:t>
      </w:r>
    </w:p>
    <w:p w:rsidR="004A1DF5" w:rsidRDefault="004A1DF5">
      <w:pPr>
        <w:ind w:firstLineChars="200" w:firstLine="480"/>
        <w:rPr>
          <w:rFonts w:ascii="宋体" w:hAnsi="宋体"/>
        </w:rPr>
      </w:pPr>
      <w:r>
        <w:rPr>
          <w:rFonts w:ascii="宋体" w:hAnsi="宋体" w:hint="eastAsia"/>
        </w:rPr>
        <w:t>（4）判断该账户是否为实名户，否，提示错误信息；是，继续；</w:t>
      </w:r>
    </w:p>
    <w:p w:rsidR="004A1DF5" w:rsidRDefault="004A1DF5">
      <w:pPr>
        <w:ind w:firstLineChars="200" w:firstLine="480"/>
        <w:rPr>
          <w:rFonts w:ascii="宋体" w:hAnsi="宋体"/>
          <w:bCs/>
        </w:rPr>
      </w:pPr>
      <w:r>
        <w:rPr>
          <w:rFonts w:ascii="宋体" w:hAnsi="宋体" w:hint="eastAsia"/>
        </w:rPr>
        <w:t>（5）显示持卡人姓名、开户城市、开户机构、开户日期、凭证种类、禁用状态、户口状态、账户信息、支取依据等信息；</w:t>
      </w:r>
    </w:p>
    <w:p w:rsidR="004A1DF5" w:rsidRDefault="004A1DF5">
      <w:pPr>
        <w:ind w:firstLineChars="200" w:firstLine="480"/>
        <w:rPr>
          <w:rFonts w:ascii="宋体" w:hAnsi="宋体"/>
        </w:rPr>
      </w:pPr>
      <w:r>
        <w:rPr>
          <w:rFonts w:ascii="宋体" w:hAnsi="宋体" w:hint="eastAsia"/>
          <w:bCs/>
        </w:rPr>
        <w:t>（6）如已有该币种活期账户，显示所选币种活期账户信息；</w:t>
      </w:r>
    </w:p>
    <w:p w:rsidR="004A1DF5" w:rsidRDefault="004A1DF5">
      <w:pPr>
        <w:ind w:firstLineChars="200" w:firstLine="480"/>
      </w:pPr>
      <w:r>
        <w:rPr>
          <w:rFonts w:ascii="宋体" w:hAnsi="宋体" w:hint="eastAsia"/>
        </w:rPr>
        <w:t>（7）如没有开立该币种活期账户，可用余额栏显示为零。</w:t>
      </w:r>
    </w:p>
    <w:p w:rsidR="004A1DF5" w:rsidRDefault="004A1DF5">
      <w:pPr>
        <w:ind w:firstLineChars="200" w:firstLine="480"/>
      </w:pPr>
      <w:r>
        <w:rPr>
          <w:rFonts w:hint="eastAsia"/>
        </w:rPr>
        <w:t>4</w:t>
      </w:r>
      <w:r>
        <w:rPr>
          <w:rFonts w:hint="eastAsia"/>
        </w:rPr>
        <w:t>、输入存现金额</w:t>
      </w:r>
    </w:p>
    <w:p w:rsidR="004A1DF5" w:rsidRDefault="004A1DF5">
      <w:pPr>
        <w:ind w:firstLineChars="200" w:firstLine="480"/>
      </w:pPr>
      <w:r>
        <w:rPr>
          <w:rFonts w:hint="eastAsia"/>
          <w:bCs/>
        </w:rPr>
        <w:t>5</w:t>
      </w:r>
      <w:r>
        <w:rPr>
          <w:rFonts w:hint="eastAsia"/>
          <w:bCs/>
        </w:rPr>
        <w:t>、现金收款，系统调用同步现金收款系统，柜员正确配钞。</w:t>
      </w:r>
    </w:p>
    <w:p w:rsidR="004A1DF5" w:rsidRDefault="004A1DF5">
      <w:pPr>
        <w:ind w:firstLineChars="200" w:firstLine="480"/>
      </w:pPr>
      <w:r>
        <w:rPr>
          <w:rFonts w:hint="eastAsia"/>
        </w:rPr>
        <w:t>6</w:t>
      </w:r>
      <w:r>
        <w:rPr>
          <w:rFonts w:hint="eastAsia"/>
        </w:rPr>
        <w:t>、点击确</w:t>
      </w:r>
      <w:r>
        <w:rPr>
          <w:rFonts w:hint="eastAsia"/>
          <w:bCs/>
        </w:rPr>
        <w:t>定后，系统弹出“交互信息显示窗口”。根据窗口提示信息进行，收费，授权，身份验证等。</w:t>
      </w:r>
    </w:p>
    <w:p w:rsidR="004A1DF5" w:rsidRDefault="004A1DF5">
      <w:pPr>
        <w:ind w:firstLineChars="200" w:firstLine="480"/>
        <w:rPr>
          <w:bCs/>
        </w:rPr>
      </w:pPr>
      <w:r>
        <w:rPr>
          <w:rFonts w:hint="eastAsia"/>
          <w:bCs/>
        </w:rPr>
        <w:t>（</w:t>
      </w:r>
      <w:r>
        <w:rPr>
          <w:rFonts w:hint="eastAsia"/>
          <w:bCs/>
        </w:rPr>
        <w:t>1</w:t>
      </w:r>
      <w:r>
        <w:rPr>
          <w:rFonts w:hint="eastAsia"/>
          <w:bCs/>
        </w:rPr>
        <w:t>）满足现金制度条件时，系统提示输入客户及代办人身份证件国别、身份证件类型、身份证件号码。</w:t>
      </w:r>
    </w:p>
    <w:p w:rsidR="004A1DF5" w:rsidRDefault="004A1DF5">
      <w:pPr>
        <w:ind w:firstLineChars="200" w:firstLine="480"/>
        <w:rPr>
          <w:bCs/>
        </w:rPr>
      </w:pPr>
      <w:r>
        <w:rPr>
          <w:rFonts w:hint="eastAsia"/>
        </w:rPr>
        <w:t>（</w:t>
      </w:r>
      <w:r>
        <w:rPr>
          <w:rFonts w:hint="eastAsia"/>
        </w:rPr>
        <w:t>2</w:t>
      </w:r>
      <w:r>
        <w:rPr>
          <w:rFonts w:hint="eastAsia"/>
        </w:rPr>
        <w:t>）业务是否需要</w:t>
      </w:r>
      <w:r>
        <w:rPr>
          <w:rFonts w:hint="eastAsia"/>
          <w:bCs/>
        </w:rPr>
        <w:t>授权：是，刷卡或输入授权用户和密码；否，系统不作授权提示。</w:t>
      </w:r>
    </w:p>
    <w:p w:rsidR="004A1DF5" w:rsidRDefault="004A1DF5">
      <w:pPr>
        <w:ind w:firstLineChars="200" w:firstLine="480"/>
        <w:rPr>
          <w:bCs/>
        </w:rPr>
      </w:pPr>
      <w:r>
        <w:rPr>
          <w:rFonts w:hint="eastAsia"/>
          <w:bCs/>
        </w:rPr>
        <w:t>（</w:t>
      </w:r>
      <w:r>
        <w:rPr>
          <w:rFonts w:hint="eastAsia"/>
          <w:bCs/>
        </w:rPr>
        <w:t>3</w:t>
      </w:r>
      <w:r>
        <w:rPr>
          <w:rFonts w:hint="eastAsia"/>
          <w:bCs/>
        </w:rPr>
        <w:t>）收费。收费方式只提供现金方式收取。系统自动调用交互式收费窗口，在窗口中可修改收费币种，系统会按当日牌价折算所选币种进行收费。选择费用收款后，系统弹出同步现金收款界面，柜员正确配钞。</w:t>
      </w:r>
    </w:p>
    <w:p w:rsidR="004A1DF5" w:rsidRDefault="004A1DF5">
      <w:pPr>
        <w:ind w:firstLineChars="200" w:firstLine="480"/>
        <w:rPr>
          <w:bCs/>
        </w:rPr>
      </w:pPr>
      <w:r>
        <w:rPr>
          <w:rFonts w:hint="eastAsia"/>
          <w:bCs/>
        </w:rPr>
        <w:t>7</w:t>
      </w:r>
      <w:r>
        <w:rPr>
          <w:rFonts w:hint="eastAsia"/>
          <w:bCs/>
        </w:rPr>
        <w:t>、统提示打印收费回单及存款凭条。</w:t>
      </w:r>
    </w:p>
    <w:p w:rsidR="004A1DF5" w:rsidRDefault="004A1DF5" w:rsidP="0004090F">
      <w:pPr>
        <w:pStyle w:val="5"/>
      </w:pPr>
      <w:r>
        <w:rPr>
          <w:rFonts w:hint="eastAsia"/>
        </w:rPr>
        <w:t>二、活期取现</w:t>
      </w:r>
    </w:p>
    <w:p w:rsidR="004A1DF5" w:rsidRDefault="004A1DF5">
      <w:pPr>
        <w:pStyle w:val="6"/>
        <w:spacing w:line="360" w:lineRule="auto"/>
      </w:pPr>
      <w:r>
        <w:rPr>
          <w:rFonts w:hint="eastAsia"/>
        </w:rPr>
        <w:t>（一）功能说明</w:t>
      </w:r>
    </w:p>
    <w:p w:rsidR="004A1DF5" w:rsidRDefault="004A1DF5">
      <w:pPr>
        <w:ind w:firstLineChars="200" w:firstLine="480"/>
      </w:pPr>
      <w:r>
        <w:rPr>
          <w:rFonts w:hint="eastAsia"/>
        </w:rPr>
        <w:t>本业务为异地一卡通在柜台取现业务。</w:t>
      </w:r>
    </w:p>
    <w:p w:rsidR="004A1DF5" w:rsidRDefault="004A1DF5">
      <w:pPr>
        <w:pStyle w:val="6"/>
      </w:pPr>
      <w:r>
        <w:rPr>
          <w:rFonts w:hint="eastAsia"/>
        </w:rPr>
        <w:lastRenderedPageBreak/>
        <w:t>（二）界面</w:t>
      </w:r>
    </w:p>
    <w:p w:rsidR="004A1DF5" w:rsidRDefault="0004090F">
      <w:pPr>
        <w:jc w:val="center"/>
        <w:rPr>
          <w:bCs/>
        </w:rPr>
      </w:pPr>
      <w:r>
        <w:rPr>
          <w:rFonts w:ascii="宋体" w:hAnsi="宋体"/>
          <w:noProof/>
        </w:rPr>
        <w:drawing>
          <wp:anchor distT="0" distB="0" distL="114300" distR="114300" simplePos="0" relativeHeight="251600384" behindDoc="0" locked="1" layoutInCell="1" allowOverlap="1">
            <wp:simplePos x="0" y="0"/>
            <wp:positionH relativeFrom="column">
              <wp:posOffset>0</wp:posOffset>
            </wp:positionH>
            <wp:positionV relativeFrom="paragraph">
              <wp:posOffset>0</wp:posOffset>
            </wp:positionV>
            <wp:extent cx="5277485" cy="3533775"/>
            <wp:effectExtent l="19050" t="0" r="0" b="0"/>
            <wp:wrapTopAndBottom/>
            <wp:docPr id="35"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632" cstate="print"/>
                    <a:srcRect/>
                    <a:stretch>
                      <a:fillRect/>
                    </a:stretch>
                  </pic:blipFill>
                  <pic:spPr bwMode="auto">
                    <a:xfrm>
                      <a:off x="0" y="0"/>
                      <a:ext cx="5277485" cy="3533775"/>
                    </a:xfrm>
                    <a:prstGeom prst="rect">
                      <a:avLst/>
                    </a:prstGeom>
                    <a:noFill/>
                    <a:ln w="9525">
                      <a:noFill/>
                      <a:miter lim="800000"/>
                      <a:headEnd/>
                      <a:tailEnd/>
                    </a:ln>
                  </pic:spPr>
                </pic:pic>
              </a:graphicData>
            </a:graphic>
          </wp:anchor>
        </w:drawing>
      </w:r>
      <w:r w:rsidR="004A1DF5">
        <w:rPr>
          <w:rFonts w:ascii="宋体" w:hAnsi="宋体" w:hint="eastAsia"/>
        </w:rPr>
        <w:t>图3.2</w:t>
      </w:r>
    </w:p>
    <w:p w:rsidR="004A1DF5" w:rsidRDefault="004A1DF5">
      <w:pPr>
        <w:pStyle w:val="6"/>
      </w:pPr>
      <w:r>
        <w:rPr>
          <w:rFonts w:hint="eastAsia"/>
        </w:rPr>
        <w:t>（三）操作要点</w:t>
      </w:r>
    </w:p>
    <w:p w:rsidR="004A1DF5" w:rsidRDefault="004A1DF5">
      <w:pPr>
        <w:ind w:firstLineChars="200" w:firstLine="480"/>
        <w:rPr>
          <w:rFonts w:ascii="宋体" w:hAnsi="宋体"/>
        </w:rPr>
      </w:pPr>
      <w:r>
        <w:rPr>
          <w:rFonts w:ascii="宋体" w:hAnsi="宋体" w:hint="eastAsia"/>
        </w:rPr>
        <w:t>1、取现户口为在我行开立的一卡通下设的活期户口。</w:t>
      </w:r>
    </w:p>
    <w:p w:rsidR="004A1DF5" w:rsidRDefault="004A1DF5">
      <w:pPr>
        <w:ind w:firstLineChars="200" w:firstLine="480"/>
        <w:rPr>
          <w:rFonts w:ascii="宋体" w:hAnsi="宋体"/>
        </w:rPr>
      </w:pPr>
      <w:r>
        <w:rPr>
          <w:rFonts w:ascii="宋体" w:hAnsi="宋体" w:hint="eastAsia"/>
        </w:rPr>
        <w:t>2、现币种为：人民币、美元、港币。</w:t>
      </w:r>
    </w:p>
    <w:p w:rsidR="004A1DF5" w:rsidRDefault="004A1DF5">
      <w:pPr>
        <w:pStyle w:val="6"/>
      </w:pPr>
      <w:r>
        <w:rPr>
          <w:rFonts w:hint="eastAsia"/>
        </w:rPr>
        <w:t>（四）操作步骤</w:t>
      </w:r>
    </w:p>
    <w:p w:rsidR="004A1DF5" w:rsidRDefault="004A1DF5">
      <w:pPr>
        <w:ind w:firstLineChars="200" w:firstLine="480"/>
        <w:rPr>
          <w:rFonts w:ascii="宋体" w:hAnsi="宋体"/>
        </w:rPr>
      </w:pPr>
      <w:r>
        <w:rPr>
          <w:rFonts w:ascii="宋体" w:hAnsi="宋体" w:hint="eastAsia"/>
        </w:rPr>
        <w:t>1、刷卡输入一卡通卡号。</w:t>
      </w:r>
    </w:p>
    <w:p w:rsidR="004A1DF5" w:rsidRDefault="004A1DF5">
      <w:pPr>
        <w:ind w:firstLineChars="200" w:firstLine="480"/>
        <w:rPr>
          <w:rFonts w:ascii="宋体" w:hAnsi="宋体"/>
        </w:rPr>
      </w:pPr>
      <w:r>
        <w:rPr>
          <w:rFonts w:ascii="宋体" w:hAnsi="宋体" w:hint="eastAsia"/>
        </w:rPr>
        <w:t>2、选择交易币种。</w:t>
      </w:r>
    </w:p>
    <w:p w:rsidR="004A1DF5" w:rsidRDefault="004A1DF5">
      <w:pPr>
        <w:ind w:firstLineChars="200" w:firstLine="480"/>
        <w:rPr>
          <w:rFonts w:ascii="宋体" w:hAnsi="宋体"/>
          <w:bCs/>
        </w:rPr>
      </w:pPr>
      <w:r>
        <w:rPr>
          <w:rFonts w:ascii="宋体" w:hAnsi="宋体" w:hint="eastAsia"/>
          <w:bCs/>
        </w:rPr>
        <w:t>3、取现币种如为外币，选择钞汇类型。</w:t>
      </w:r>
    </w:p>
    <w:p w:rsidR="004A1DF5" w:rsidRDefault="004A1DF5">
      <w:pPr>
        <w:ind w:firstLineChars="200" w:firstLine="480"/>
        <w:rPr>
          <w:rFonts w:ascii="宋体" w:hAnsi="宋体"/>
          <w:bCs/>
        </w:rPr>
      </w:pPr>
      <w:r>
        <w:rPr>
          <w:rFonts w:ascii="宋体" w:hAnsi="宋体" w:hint="eastAsia"/>
        </w:rPr>
        <w:t>4、系统对户口信息进行控制及提示。</w:t>
      </w:r>
    </w:p>
    <w:p w:rsidR="004A1DF5" w:rsidRDefault="004A1DF5">
      <w:pPr>
        <w:ind w:firstLineChars="200" w:firstLine="480"/>
        <w:rPr>
          <w:rFonts w:ascii="宋体" w:hAnsi="宋体"/>
        </w:rPr>
      </w:pPr>
      <w:r>
        <w:rPr>
          <w:rFonts w:ascii="宋体" w:hAnsi="宋体" w:hint="eastAsia"/>
        </w:rPr>
        <w:t>（1）判断是否属于黑名单（详见优惠处罚需求），是，显示黑名单情况，并由柜员选择是否继续；</w:t>
      </w:r>
    </w:p>
    <w:p w:rsidR="004A1DF5" w:rsidRDefault="004A1DF5">
      <w:pPr>
        <w:ind w:firstLineChars="200" w:firstLine="480"/>
        <w:rPr>
          <w:rFonts w:ascii="宋体" w:hAnsi="宋体"/>
          <w:bCs/>
        </w:rPr>
      </w:pPr>
      <w:r>
        <w:rPr>
          <w:rFonts w:ascii="宋体" w:hAnsi="宋体" w:hint="eastAsia"/>
        </w:rPr>
        <w:t>（2）判断是否属于预警客户，是，显示预警情况及处理信息；</w:t>
      </w:r>
    </w:p>
    <w:p w:rsidR="004A1DF5" w:rsidRDefault="004A1DF5">
      <w:pPr>
        <w:ind w:firstLineChars="200" w:firstLine="480"/>
        <w:rPr>
          <w:rFonts w:ascii="宋体" w:hAnsi="宋体"/>
          <w:bCs/>
        </w:rPr>
      </w:pPr>
      <w:r>
        <w:rPr>
          <w:rFonts w:ascii="宋体" w:hAnsi="宋体" w:hint="eastAsia"/>
        </w:rPr>
        <w:t>（3）判断该账户是否为冻结户，账户资金是否为不进不出，是，提示错误信息；否，继续；</w:t>
      </w:r>
    </w:p>
    <w:p w:rsidR="004A1DF5" w:rsidRDefault="004A1DF5">
      <w:pPr>
        <w:ind w:firstLineChars="200" w:firstLine="480"/>
        <w:rPr>
          <w:rFonts w:ascii="宋体" w:hAnsi="宋体"/>
          <w:bCs/>
        </w:rPr>
      </w:pPr>
      <w:r>
        <w:rPr>
          <w:rFonts w:ascii="宋体" w:hAnsi="宋体" w:hint="eastAsia"/>
          <w:bCs/>
        </w:rPr>
        <w:t>（4）判断该账户是否为实名户，否，提示错误信息；是，继续；</w:t>
      </w:r>
    </w:p>
    <w:p w:rsidR="004A1DF5" w:rsidRDefault="004A1DF5">
      <w:pPr>
        <w:ind w:firstLineChars="200" w:firstLine="480"/>
        <w:rPr>
          <w:rFonts w:ascii="宋体" w:hAnsi="宋体"/>
          <w:bCs/>
        </w:rPr>
      </w:pPr>
      <w:r>
        <w:rPr>
          <w:rFonts w:ascii="宋体" w:hAnsi="宋体" w:hint="eastAsia"/>
        </w:rPr>
        <w:lastRenderedPageBreak/>
        <w:t>（5）显示持卡人姓名、开户城市、开户机构、开户日期、凭证种类、禁用状态、户口状态、账户信息、支取依据等信息。</w:t>
      </w:r>
    </w:p>
    <w:p w:rsidR="004A1DF5" w:rsidRDefault="004A1DF5">
      <w:pPr>
        <w:ind w:firstLineChars="200" w:firstLine="480"/>
        <w:rPr>
          <w:rFonts w:ascii="宋体" w:hAnsi="宋体"/>
          <w:bCs/>
        </w:rPr>
      </w:pPr>
      <w:r>
        <w:rPr>
          <w:rFonts w:ascii="宋体" w:hAnsi="宋体" w:hint="eastAsia"/>
          <w:bCs/>
        </w:rPr>
        <w:t>（6）判断是否有该币种钞汇活期账户，有，显示所选币种钞汇活期账户信息；否，出错误提示。</w:t>
      </w:r>
    </w:p>
    <w:p w:rsidR="004A1DF5" w:rsidRDefault="004A1DF5">
      <w:pPr>
        <w:ind w:firstLineChars="200" w:firstLine="480"/>
        <w:rPr>
          <w:rFonts w:ascii="宋体" w:hAnsi="宋体"/>
          <w:bCs/>
        </w:rPr>
      </w:pPr>
      <w:r>
        <w:rPr>
          <w:rFonts w:ascii="宋体" w:hAnsi="宋体" w:hint="eastAsia"/>
          <w:bCs/>
        </w:rPr>
        <w:t>5、输入账户取款密码。</w:t>
      </w:r>
    </w:p>
    <w:p w:rsidR="004A1DF5" w:rsidRDefault="004A1DF5">
      <w:pPr>
        <w:ind w:firstLineChars="200" w:firstLine="480"/>
        <w:rPr>
          <w:rFonts w:ascii="宋体" w:hAnsi="宋体"/>
          <w:bCs/>
        </w:rPr>
      </w:pPr>
      <w:r>
        <w:rPr>
          <w:rFonts w:ascii="宋体" w:hAnsi="宋体" w:hint="eastAsia"/>
          <w:bCs/>
        </w:rPr>
        <w:t>6、输入取现金额。</w:t>
      </w:r>
    </w:p>
    <w:p w:rsidR="004A1DF5" w:rsidRDefault="004A1DF5">
      <w:pPr>
        <w:ind w:firstLineChars="200" w:firstLine="480"/>
        <w:rPr>
          <w:rFonts w:ascii="宋体" w:hAnsi="宋体"/>
          <w:bCs/>
        </w:rPr>
      </w:pPr>
      <w:r>
        <w:rPr>
          <w:rFonts w:ascii="宋体" w:hAnsi="宋体" w:hint="eastAsia"/>
          <w:bCs/>
        </w:rPr>
        <w:t>7、现金付款，系统调用同步现金收款系统，柜员正确配钞。</w:t>
      </w:r>
    </w:p>
    <w:p w:rsidR="004A1DF5" w:rsidRDefault="004A1DF5">
      <w:pPr>
        <w:ind w:firstLineChars="200" w:firstLine="480"/>
        <w:rPr>
          <w:rFonts w:ascii="宋体" w:hAnsi="宋体"/>
        </w:rPr>
      </w:pPr>
      <w:r>
        <w:rPr>
          <w:rFonts w:ascii="宋体" w:hAnsi="宋体" w:hint="eastAsia"/>
          <w:bCs/>
        </w:rPr>
        <w:t>8、系统检查客户资料</w:t>
      </w:r>
    </w:p>
    <w:p w:rsidR="004A1DF5" w:rsidRDefault="004A1DF5">
      <w:pPr>
        <w:ind w:firstLineChars="200" w:firstLine="480"/>
        <w:rPr>
          <w:rFonts w:ascii="宋体" w:hAnsi="宋体"/>
        </w:rPr>
      </w:pPr>
      <w:r>
        <w:rPr>
          <w:rFonts w:ascii="宋体" w:hAnsi="宋体" w:hint="eastAsia"/>
        </w:rPr>
        <w:t>（1）判断户口与所选币种钞汇活期账户是否在正常状态；</w:t>
      </w:r>
    </w:p>
    <w:p w:rsidR="004A1DF5" w:rsidRDefault="004A1DF5">
      <w:pPr>
        <w:ind w:firstLineChars="200" w:firstLine="480"/>
        <w:rPr>
          <w:rFonts w:ascii="宋体" w:hAnsi="宋体"/>
        </w:rPr>
      </w:pPr>
      <w:r>
        <w:rPr>
          <w:rFonts w:ascii="宋体" w:hAnsi="宋体" w:hint="eastAsia"/>
        </w:rPr>
        <w:t>（2）判断磁条信息或输入信息与电脑信息是否相符，是，继续；否，出错误提示；</w:t>
      </w:r>
    </w:p>
    <w:p w:rsidR="004A1DF5" w:rsidRDefault="004A1DF5">
      <w:pPr>
        <w:ind w:firstLineChars="200" w:firstLine="480"/>
        <w:rPr>
          <w:rFonts w:ascii="宋体" w:hAnsi="宋体"/>
        </w:rPr>
      </w:pPr>
      <w:r>
        <w:rPr>
          <w:rFonts w:ascii="宋体" w:hAnsi="宋体" w:hint="eastAsia"/>
        </w:rPr>
        <w:t>（3）判断对应活期账户可用余额是否大于输入金额，是，继续；否，出错误指示；</w:t>
      </w:r>
    </w:p>
    <w:p w:rsidR="004A1DF5" w:rsidRDefault="004A1DF5">
      <w:pPr>
        <w:ind w:firstLineChars="200" w:firstLine="480"/>
        <w:rPr>
          <w:rFonts w:ascii="宋体" w:hAnsi="宋体"/>
        </w:rPr>
      </w:pPr>
      <w:r>
        <w:rPr>
          <w:rFonts w:ascii="宋体" w:hAnsi="宋体" w:hint="eastAsia"/>
        </w:rPr>
        <w:t>（4）凭密码支取，验证密码是否相符。</w:t>
      </w:r>
    </w:p>
    <w:p w:rsidR="004A1DF5" w:rsidRDefault="004A1DF5">
      <w:pPr>
        <w:ind w:firstLineChars="200" w:firstLine="480"/>
        <w:rPr>
          <w:rFonts w:ascii="宋体" w:hAnsi="宋体"/>
          <w:bCs/>
        </w:rPr>
      </w:pPr>
      <w:r>
        <w:rPr>
          <w:rFonts w:ascii="宋体" w:hAnsi="宋体" w:hint="eastAsia"/>
          <w:bCs/>
        </w:rPr>
        <w:t>9、点击确定后，系统弹出“交互信息显示窗口”。根据窗口提示信息进行，收费，授权，身份验证等。</w:t>
      </w:r>
    </w:p>
    <w:p w:rsidR="004A1DF5" w:rsidRDefault="004A1DF5">
      <w:pPr>
        <w:ind w:firstLineChars="200" w:firstLine="480"/>
        <w:rPr>
          <w:rFonts w:ascii="宋体" w:hAnsi="宋体"/>
          <w:bCs/>
        </w:rPr>
      </w:pPr>
      <w:r>
        <w:rPr>
          <w:rFonts w:ascii="宋体" w:hAnsi="宋体" w:hint="eastAsia"/>
          <w:bCs/>
        </w:rPr>
        <w:t>10、满足现金制度条件时，系统提示输入客户及代办人身份证件国别、身份证件类型、身份证件号码。</w:t>
      </w:r>
    </w:p>
    <w:p w:rsidR="004A1DF5" w:rsidRDefault="004A1DF5">
      <w:pPr>
        <w:ind w:firstLineChars="200" w:firstLine="480"/>
        <w:rPr>
          <w:rFonts w:ascii="宋体" w:hAnsi="宋体"/>
        </w:rPr>
      </w:pPr>
      <w:r>
        <w:rPr>
          <w:rFonts w:ascii="宋体" w:hAnsi="宋体" w:hint="eastAsia"/>
          <w:bCs/>
        </w:rPr>
        <w:t>11、</w:t>
      </w:r>
      <w:r>
        <w:rPr>
          <w:rFonts w:ascii="宋体" w:hAnsi="宋体" w:hint="eastAsia"/>
        </w:rPr>
        <w:t>业务</w:t>
      </w:r>
      <w:r>
        <w:rPr>
          <w:rFonts w:ascii="宋体" w:hAnsi="宋体" w:hint="eastAsia"/>
          <w:bCs/>
        </w:rPr>
        <w:t>是否需要授权：是，刷卡或输入授权用户和密码；否，系统不做授权提示。</w:t>
      </w:r>
    </w:p>
    <w:p w:rsidR="004A1DF5" w:rsidRDefault="004A1DF5">
      <w:pPr>
        <w:ind w:firstLineChars="200" w:firstLine="480"/>
        <w:rPr>
          <w:rFonts w:ascii="宋体" w:hAnsi="宋体"/>
        </w:rPr>
      </w:pPr>
      <w:r>
        <w:rPr>
          <w:rFonts w:ascii="宋体" w:hAnsi="宋体" w:hint="eastAsia"/>
        </w:rPr>
        <w:t>12、</w:t>
      </w:r>
      <w:r>
        <w:rPr>
          <w:rFonts w:ascii="宋体" w:hAnsi="宋体" w:hint="eastAsia"/>
          <w:bCs/>
        </w:rPr>
        <w:t>收费。收费方式提供现金方式收取及转账方式收取。现金方式收取的，系统自动调用交互式收费窗口，选择费用收款后，系统弹出同步现金收款界面，柜员正确配钞。两种收费方式，在窗口中可修改收费币种，系统会按当日牌价折算所选币种进行收费。</w:t>
      </w:r>
    </w:p>
    <w:p w:rsidR="004A1DF5" w:rsidRDefault="004A1DF5">
      <w:pPr>
        <w:ind w:firstLineChars="200" w:firstLine="480"/>
        <w:rPr>
          <w:b/>
        </w:rPr>
      </w:pPr>
      <w:r>
        <w:rPr>
          <w:rFonts w:ascii="宋体" w:hAnsi="宋体" w:hint="eastAsia"/>
          <w:bCs/>
        </w:rPr>
        <w:t>13、系统提示打印收费回单及取款凭条。</w:t>
      </w:r>
    </w:p>
    <w:p w:rsidR="004A1DF5" w:rsidRDefault="004A1DF5" w:rsidP="0004090F">
      <w:pPr>
        <w:pStyle w:val="5"/>
      </w:pPr>
      <w:r>
        <w:rPr>
          <w:rFonts w:hint="eastAsia"/>
        </w:rPr>
        <w:t>三、一卡通结算户存款</w:t>
      </w:r>
    </w:p>
    <w:p w:rsidR="004A1DF5" w:rsidRDefault="004A1DF5" w:rsidP="0004090F">
      <w:pPr>
        <w:pStyle w:val="6"/>
        <w:rPr>
          <w:b w:val="0"/>
          <w:bCs w:val="0"/>
        </w:rPr>
      </w:pPr>
      <w:r>
        <w:rPr>
          <w:rFonts w:hint="eastAsia"/>
        </w:rPr>
        <w:t>（</w:t>
      </w:r>
      <w:r>
        <w:rPr>
          <w:rFonts w:hint="eastAsia"/>
          <w:b w:val="0"/>
          <w:bCs w:val="0"/>
        </w:rPr>
        <w:t>一）功能说明</w:t>
      </w:r>
    </w:p>
    <w:p w:rsidR="004A1DF5" w:rsidRDefault="004A1DF5">
      <w:pPr>
        <w:ind w:firstLineChars="200" w:firstLine="480"/>
      </w:pPr>
      <w:r>
        <w:rPr>
          <w:rFonts w:hint="eastAsia"/>
        </w:rPr>
        <w:t>本业务为异地一卡通下活期账户在柜台非现金存款业务，资金来源为新系统</w:t>
      </w:r>
      <w:r>
        <w:rPr>
          <w:rFonts w:hint="eastAsia"/>
        </w:rPr>
        <w:lastRenderedPageBreak/>
        <w:t>开立的一卡通、存折、现金单、挂账单。只能实现</w:t>
      </w:r>
      <w:r>
        <w:rPr>
          <w:rFonts w:hint="eastAsia"/>
        </w:rPr>
        <w:t>1</w:t>
      </w:r>
      <w:r>
        <w:rPr>
          <w:rFonts w:hint="eastAsia"/>
        </w:rPr>
        <w:t>：</w:t>
      </w:r>
      <w:r>
        <w:rPr>
          <w:rFonts w:hint="eastAsia"/>
        </w:rPr>
        <w:t>1</w:t>
      </w:r>
      <w:r>
        <w:rPr>
          <w:rFonts w:hint="eastAsia"/>
        </w:rPr>
        <w:t>的转账业务，即一个存款账户只能对应一个资金来源账户。</w:t>
      </w:r>
    </w:p>
    <w:p w:rsidR="004A1DF5" w:rsidRDefault="004A1DF5" w:rsidP="0004090F">
      <w:pPr>
        <w:pStyle w:val="6"/>
      </w:pPr>
      <w:r>
        <w:rPr>
          <w:rFonts w:hint="eastAsia"/>
        </w:rPr>
        <w:t>（二）界面</w:t>
      </w:r>
    </w:p>
    <w:p w:rsidR="004A1DF5" w:rsidRDefault="0004090F">
      <w:pPr>
        <w:jc w:val="center"/>
      </w:pPr>
      <w:r>
        <w:rPr>
          <w:rFonts w:ascii="宋体" w:hAnsi="宋体"/>
          <w:noProof/>
        </w:rPr>
        <w:drawing>
          <wp:anchor distT="0" distB="0" distL="114300" distR="114300" simplePos="0" relativeHeight="251601408" behindDoc="0" locked="1" layoutInCell="1" allowOverlap="1">
            <wp:simplePos x="0" y="0"/>
            <wp:positionH relativeFrom="column">
              <wp:posOffset>0</wp:posOffset>
            </wp:positionH>
            <wp:positionV relativeFrom="paragraph">
              <wp:posOffset>0</wp:posOffset>
            </wp:positionV>
            <wp:extent cx="5267960" cy="3607435"/>
            <wp:effectExtent l="19050" t="0" r="8890" b="0"/>
            <wp:wrapTopAndBottom/>
            <wp:docPr id="34"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633" cstate="print"/>
                    <a:srcRect/>
                    <a:stretch>
                      <a:fillRect/>
                    </a:stretch>
                  </pic:blipFill>
                  <pic:spPr bwMode="auto">
                    <a:xfrm>
                      <a:off x="0" y="0"/>
                      <a:ext cx="5267960" cy="3607435"/>
                    </a:xfrm>
                    <a:prstGeom prst="rect">
                      <a:avLst/>
                    </a:prstGeom>
                    <a:noFill/>
                    <a:ln w="9525">
                      <a:noFill/>
                      <a:miter lim="800000"/>
                      <a:headEnd/>
                      <a:tailEnd/>
                    </a:ln>
                  </pic:spPr>
                </pic:pic>
              </a:graphicData>
            </a:graphic>
          </wp:anchor>
        </w:drawing>
      </w:r>
      <w:r w:rsidR="004A1DF5">
        <w:rPr>
          <w:rFonts w:ascii="宋体" w:hAnsi="宋体" w:hint="eastAsia"/>
        </w:rPr>
        <w:t>图3.3</w:t>
      </w:r>
    </w:p>
    <w:p w:rsidR="004A1DF5" w:rsidRDefault="004A1DF5" w:rsidP="0004090F">
      <w:pPr>
        <w:pStyle w:val="6"/>
      </w:pPr>
      <w:r>
        <w:rPr>
          <w:rFonts w:hint="eastAsia"/>
        </w:rPr>
        <w:t>（三）操作要点</w:t>
      </w:r>
    </w:p>
    <w:p w:rsidR="004A1DF5" w:rsidRDefault="004A1DF5">
      <w:pPr>
        <w:ind w:firstLineChars="200" w:firstLine="480"/>
        <w:rPr>
          <w:rFonts w:ascii="宋体" w:hAnsi="宋体"/>
        </w:rPr>
      </w:pPr>
      <w:r>
        <w:rPr>
          <w:rFonts w:ascii="宋体" w:hAnsi="宋体" w:hint="eastAsia"/>
        </w:rPr>
        <w:t>1、一卡通异地通存业务，指异地一卡通下活期账户非现金存款业务。</w:t>
      </w:r>
    </w:p>
    <w:p w:rsidR="004A1DF5" w:rsidRDefault="004A1DF5">
      <w:pPr>
        <w:ind w:firstLineChars="200" w:firstLine="480"/>
        <w:rPr>
          <w:rFonts w:ascii="宋体" w:hAnsi="宋体"/>
          <w:bCs/>
        </w:rPr>
      </w:pPr>
      <w:r>
        <w:rPr>
          <w:rFonts w:ascii="宋体" w:hAnsi="宋体" w:hint="eastAsia"/>
        </w:rPr>
        <w:t>2、存款币种：人民币、美元、港币。</w:t>
      </w:r>
    </w:p>
    <w:p w:rsidR="004A1DF5" w:rsidRDefault="004A1DF5">
      <w:pPr>
        <w:ind w:firstLineChars="200" w:firstLine="480"/>
      </w:pPr>
      <w:r>
        <w:rPr>
          <w:rFonts w:ascii="宋体" w:hAnsi="宋体" w:hint="eastAsia"/>
        </w:rPr>
        <w:t>3、存入一卡通可为在我行旧系统开立的一卡通，但资金来源只能为在我行新系统开立的一卡通、存折、现金单、挂账单。</w:t>
      </w:r>
    </w:p>
    <w:p w:rsidR="004A1DF5" w:rsidRDefault="004A1DF5" w:rsidP="0004090F">
      <w:pPr>
        <w:pStyle w:val="6"/>
      </w:pPr>
      <w:r>
        <w:rPr>
          <w:rFonts w:hint="eastAsia"/>
        </w:rPr>
        <w:t>（四）操作步骤</w:t>
      </w:r>
    </w:p>
    <w:p w:rsidR="004A1DF5" w:rsidRDefault="004A1DF5">
      <w:pPr>
        <w:ind w:firstLineChars="200" w:firstLine="480"/>
        <w:rPr>
          <w:rFonts w:ascii="宋体" w:hAnsi="宋体"/>
        </w:rPr>
      </w:pPr>
      <w:r>
        <w:rPr>
          <w:rFonts w:ascii="宋体" w:hAnsi="宋体" w:hint="eastAsia"/>
        </w:rPr>
        <w:t>1、刷卡输入或手工输入一卡通卡号。</w:t>
      </w:r>
    </w:p>
    <w:p w:rsidR="004A1DF5" w:rsidRDefault="004A1DF5">
      <w:pPr>
        <w:ind w:firstLineChars="200" w:firstLine="480"/>
        <w:rPr>
          <w:rFonts w:ascii="宋体" w:hAnsi="宋体"/>
        </w:rPr>
      </w:pPr>
      <w:r>
        <w:rPr>
          <w:rFonts w:ascii="宋体" w:hAnsi="宋体" w:hint="eastAsia"/>
        </w:rPr>
        <w:t>2、选择币种</w:t>
      </w:r>
    </w:p>
    <w:p w:rsidR="004A1DF5" w:rsidRDefault="004A1DF5">
      <w:pPr>
        <w:ind w:firstLineChars="200" w:firstLine="480"/>
        <w:rPr>
          <w:rFonts w:ascii="宋体" w:hAnsi="宋体"/>
        </w:rPr>
      </w:pPr>
      <w:r>
        <w:rPr>
          <w:rFonts w:ascii="宋体" w:hAnsi="宋体" w:hint="eastAsia"/>
        </w:rPr>
        <w:t>3、如存入币种为外币的，选择钞汇类型。</w:t>
      </w:r>
    </w:p>
    <w:p w:rsidR="004A1DF5" w:rsidRDefault="004A1DF5">
      <w:pPr>
        <w:ind w:firstLineChars="200" w:firstLine="480"/>
        <w:rPr>
          <w:rFonts w:ascii="宋体" w:hAnsi="宋体"/>
        </w:rPr>
      </w:pPr>
      <w:r>
        <w:rPr>
          <w:rFonts w:ascii="宋体" w:hAnsi="宋体" w:hint="eastAsia"/>
        </w:rPr>
        <w:t>4、资金来源选择新系统一卡通、存折、现金单、挂账单。</w:t>
      </w:r>
    </w:p>
    <w:p w:rsidR="004A1DF5" w:rsidRDefault="004A1DF5">
      <w:pPr>
        <w:ind w:firstLineChars="200" w:firstLine="480"/>
        <w:rPr>
          <w:rFonts w:ascii="宋体" w:hAnsi="宋体"/>
        </w:rPr>
      </w:pPr>
      <w:r>
        <w:rPr>
          <w:rFonts w:ascii="宋体" w:hAnsi="宋体" w:hint="eastAsia"/>
        </w:rPr>
        <w:t>5、资金来源如果为一卡通或存折，刷卡输入一卡通、存折账号。并请客户输入取款密码。</w:t>
      </w:r>
    </w:p>
    <w:p w:rsidR="004A1DF5" w:rsidRDefault="004A1DF5">
      <w:pPr>
        <w:ind w:firstLineChars="200" w:firstLine="480"/>
        <w:rPr>
          <w:rFonts w:ascii="宋体" w:hAnsi="宋体"/>
        </w:rPr>
      </w:pPr>
      <w:r>
        <w:rPr>
          <w:rFonts w:ascii="宋体" w:hAnsi="宋体" w:hint="eastAsia"/>
        </w:rPr>
        <w:lastRenderedPageBreak/>
        <w:t>6、资金来源如果为现金单或挂账单，输入单号。</w:t>
      </w:r>
    </w:p>
    <w:p w:rsidR="004A1DF5" w:rsidRDefault="004A1DF5">
      <w:pPr>
        <w:ind w:firstLineChars="200" w:firstLine="480"/>
        <w:rPr>
          <w:rFonts w:ascii="宋体" w:hAnsi="宋体"/>
        </w:rPr>
      </w:pPr>
      <w:r>
        <w:rPr>
          <w:rFonts w:ascii="宋体" w:hAnsi="宋体" w:hint="eastAsia"/>
        </w:rPr>
        <w:t>7、输入存入金额。</w:t>
      </w:r>
    </w:p>
    <w:p w:rsidR="004A1DF5" w:rsidRDefault="004A1DF5">
      <w:pPr>
        <w:ind w:firstLineChars="200" w:firstLine="480"/>
        <w:rPr>
          <w:rFonts w:ascii="宋体" w:hAnsi="宋体"/>
        </w:rPr>
      </w:pPr>
      <w:r>
        <w:rPr>
          <w:rFonts w:ascii="宋体" w:hAnsi="宋体" w:hint="eastAsia"/>
        </w:rPr>
        <w:t>8、增加账户，系统将会显示转出一卡通及资金来源账户的户口号，户名，交易金额等信息。</w:t>
      </w:r>
    </w:p>
    <w:p w:rsidR="004A1DF5" w:rsidRDefault="004A1DF5">
      <w:pPr>
        <w:ind w:firstLineChars="200" w:firstLine="480"/>
        <w:rPr>
          <w:rFonts w:ascii="宋体" w:hAnsi="宋体"/>
        </w:rPr>
      </w:pPr>
      <w:r>
        <w:rPr>
          <w:rFonts w:ascii="宋体" w:hAnsi="宋体" w:hint="eastAsia"/>
        </w:rPr>
        <w:t>9、点击</w:t>
      </w:r>
      <w:r>
        <w:rPr>
          <w:rFonts w:ascii="宋体" w:hAnsi="宋体" w:hint="eastAsia"/>
          <w:bCs/>
        </w:rPr>
        <w:t>确定后，系统弹出“交互信息显示窗口”。根据窗口提示信息进行，收费，授权，身份验证等。</w:t>
      </w:r>
    </w:p>
    <w:p w:rsidR="004A1DF5" w:rsidRDefault="004A1DF5">
      <w:pPr>
        <w:ind w:firstLineChars="200" w:firstLine="480"/>
        <w:rPr>
          <w:rFonts w:ascii="宋体" w:hAnsi="宋体"/>
        </w:rPr>
      </w:pPr>
      <w:r>
        <w:rPr>
          <w:rFonts w:ascii="宋体" w:hAnsi="宋体" w:hint="eastAsia"/>
          <w:bCs/>
        </w:rPr>
        <w:t>10、满足现金制度条件时，系统提示输入客户及代办人身份证件国别、身份证件类型、身份证件号码。</w:t>
      </w:r>
    </w:p>
    <w:p w:rsidR="004A1DF5" w:rsidRDefault="004A1DF5">
      <w:pPr>
        <w:ind w:firstLineChars="200" w:firstLine="480"/>
        <w:rPr>
          <w:rFonts w:ascii="宋体" w:hAnsi="宋体"/>
          <w:bCs/>
        </w:rPr>
      </w:pPr>
      <w:r>
        <w:rPr>
          <w:rFonts w:ascii="宋体" w:hAnsi="宋体" w:hint="eastAsia"/>
        </w:rPr>
        <w:t>11、业务是否需要</w:t>
      </w:r>
      <w:r>
        <w:rPr>
          <w:rFonts w:ascii="宋体" w:hAnsi="宋体" w:hint="eastAsia"/>
          <w:bCs/>
        </w:rPr>
        <w:t>授权：是，刷卡或输入授权用户和密码；否，系统不作授权提示。</w:t>
      </w:r>
    </w:p>
    <w:p w:rsidR="004A1DF5" w:rsidRDefault="004A1DF5">
      <w:pPr>
        <w:ind w:firstLineChars="200" w:firstLine="480"/>
        <w:rPr>
          <w:rFonts w:ascii="宋体" w:hAnsi="宋体"/>
        </w:rPr>
      </w:pPr>
      <w:r>
        <w:rPr>
          <w:rFonts w:ascii="宋体" w:hAnsi="宋体" w:hint="eastAsia"/>
          <w:bCs/>
        </w:rPr>
        <w:t>12、收费。收费方式提供现金方式收取及转账方式收取。现金方式收取的，系统自动调用交互式收费窗口，选择费用收款后，系统弹出同步现金收款界面，柜员正确配钞。两种收费方式，在窗口中可修改收费币种，系统会按当日牌价折算所选币种进行收费。</w:t>
      </w:r>
    </w:p>
    <w:p w:rsidR="004A1DF5" w:rsidRDefault="004A1DF5">
      <w:pPr>
        <w:ind w:firstLineChars="200" w:firstLine="480"/>
        <w:rPr>
          <w:bCs/>
        </w:rPr>
      </w:pPr>
      <w:r>
        <w:rPr>
          <w:rFonts w:ascii="宋体" w:hAnsi="宋体" w:hint="eastAsia"/>
          <w:bCs/>
        </w:rPr>
        <w:t>13、系统提示打印收费回单及存款凭条。</w:t>
      </w:r>
    </w:p>
    <w:p w:rsidR="004A1DF5" w:rsidRDefault="004A1DF5" w:rsidP="0004090F">
      <w:pPr>
        <w:pStyle w:val="5"/>
      </w:pPr>
      <w:r>
        <w:rPr>
          <w:rFonts w:hint="eastAsia"/>
        </w:rPr>
        <w:t>四、一卡通结算户取款</w:t>
      </w:r>
    </w:p>
    <w:p w:rsidR="004A1DF5" w:rsidRDefault="004A1DF5" w:rsidP="0004090F">
      <w:pPr>
        <w:pStyle w:val="6"/>
        <w:rPr>
          <w:b w:val="0"/>
          <w:bCs w:val="0"/>
        </w:rPr>
      </w:pPr>
      <w:r>
        <w:rPr>
          <w:rFonts w:hint="eastAsia"/>
        </w:rPr>
        <w:t>（</w:t>
      </w:r>
      <w:r>
        <w:rPr>
          <w:rFonts w:hint="eastAsia"/>
          <w:b w:val="0"/>
          <w:bCs w:val="0"/>
        </w:rPr>
        <w:t>一）功能说明</w:t>
      </w:r>
    </w:p>
    <w:p w:rsidR="004A1DF5" w:rsidRDefault="004A1DF5">
      <w:pPr>
        <w:ind w:firstLineChars="200" w:firstLine="480"/>
        <w:rPr>
          <w:rFonts w:ascii="宋体" w:hAnsi="宋体"/>
        </w:rPr>
      </w:pPr>
      <w:r>
        <w:rPr>
          <w:rFonts w:ascii="宋体" w:hAnsi="宋体" w:hint="eastAsia"/>
        </w:rPr>
        <w:t>本业务为异地一卡通下活期账户在柜台取款业务，资金去向为新系统开立的一卡通、存折、现金单、挂账单，可以实现1：Ｎ即一个一卡通账户的取款业务资金去向可为一个或多个账户。</w:t>
      </w:r>
    </w:p>
    <w:p w:rsidR="004A1DF5" w:rsidRDefault="004A1DF5" w:rsidP="0004090F">
      <w:pPr>
        <w:pStyle w:val="6"/>
      </w:pPr>
      <w:r>
        <w:rPr>
          <w:rFonts w:hint="eastAsia"/>
        </w:rPr>
        <w:t>（二）界面</w:t>
      </w:r>
    </w:p>
    <w:p w:rsidR="004A1DF5" w:rsidRDefault="0004090F">
      <w:pPr>
        <w:jc w:val="center"/>
      </w:pPr>
      <w:r>
        <w:rPr>
          <w:rFonts w:ascii="宋体" w:hAnsi="宋体"/>
          <w:noProof/>
        </w:rPr>
        <w:lastRenderedPageBreak/>
        <w:drawing>
          <wp:anchor distT="0" distB="0" distL="114300" distR="114300" simplePos="0" relativeHeight="251602432" behindDoc="0" locked="1" layoutInCell="1" allowOverlap="1">
            <wp:simplePos x="0" y="0"/>
            <wp:positionH relativeFrom="column">
              <wp:posOffset>0</wp:posOffset>
            </wp:positionH>
            <wp:positionV relativeFrom="paragraph">
              <wp:posOffset>0</wp:posOffset>
            </wp:positionV>
            <wp:extent cx="5258435" cy="3609975"/>
            <wp:effectExtent l="19050" t="0" r="0" b="0"/>
            <wp:wrapTopAndBottom/>
            <wp:docPr id="33"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634" cstate="print"/>
                    <a:srcRect/>
                    <a:stretch>
                      <a:fillRect/>
                    </a:stretch>
                  </pic:blipFill>
                  <pic:spPr bwMode="auto">
                    <a:xfrm>
                      <a:off x="0" y="0"/>
                      <a:ext cx="5258435" cy="3609975"/>
                    </a:xfrm>
                    <a:prstGeom prst="rect">
                      <a:avLst/>
                    </a:prstGeom>
                    <a:noFill/>
                    <a:ln w="9525">
                      <a:noFill/>
                      <a:miter lim="800000"/>
                      <a:headEnd/>
                      <a:tailEnd/>
                    </a:ln>
                  </pic:spPr>
                </pic:pic>
              </a:graphicData>
            </a:graphic>
          </wp:anchor>
        </w:drawing>
      </w:r>
      <w:r w:rsidR="004A1DF5">
        <w:rPr>
          <w:rFonts w:ascii="宋体" w:hAnsi="宋体" w:hint="eastAsia"/>
        </w:rPr>
        <w:t>图3.4</w:t>
      </w:r>
    </w:p>
    <w:p w:rsidR="004A1DF5" w:rsidRDefault="004A1DF5" w:rsidP="0004090F">
      <w:pPr>
        <w:pStyle w:val="6"/>
      </w:pPr>
      <w:r>
        <w:rPr>
          <w:rFonts w:hint="eastAsia"/>
        </w:rPr>
        <w:t>（三）操作要点</w:t>
      </w:r>
    </w:p>
    <w:p w:rsidR="004A1DF5" w:rsidRDefault="004A1DF5">
      <w:pPr>
        <w:ind w:firstLineChars="200" w:firstLine="480"/>
        <w:rPr>
          <w:rFonts w:ascii="宋体" w:hAnsi="宋体"/>
        </w:rPr>
      </w:pPr>
      <w:r>
        <w:rPr>
          <w:rFonts w:ascii="宋体" w:hAnsi="宋体" w:hint="eastAsia"/>
        </w:rPr>
        <w:t>1、一卡通异地通兑业务，指异地一卡通活期账户在新系统的非现金取款业务。</w:t>
      </w:r>
    </w:p>
    <w:p w:rsidR="004A1DF5" w:rsidRDefault="004A1DF5">
      <w:pPr>
        <w:ind w:firstLineChars="200" w:firstLine="480"/>
        <w:rPr>
          <w:rFonts w:ascii="宋体" w:hAnsi="宋体"/>
          <w:bCs/>
        </w:rPr>
      </w:pPr>
      <w:r>
        <w:rPr>
          <w:rFonts w:ascii="宋体" w:hAnsi="宋体" w:hint="eastAsia"/>
        </w:rPr>
        <w:t>2、存款币种：人民币、美元、港币</w:t>
      </w:r>
    </w:p>
    <w:p w:rsidR="004A1DF5" w:rsidRDefault="004A1DF5">
      <w:pPr>
        <w:ind w:firstLineChars="200" w:firstLine="480"/>
        <w:rPr>
          <w:bCs/>
        </w:rPr>
      </w:pPr>
      <w:r>
        <w:rPr>
          <w:rFonts w:ascii="宋体" w:hAnsi="宋体" w:hint="eastAsia"/>
        </w:rPr>
        <w:t>3、转出一卡通可为在我行旧系统开立的一卡通，但资金去向只能为在我行新系统开立的一卡通、存折、现金单、挂账单。</w:t>
      </w:r>
    </w:p>
    <w:p w:rsidR="004A1DF5" w:rsidRDefault="004A1DF5" w:rsidP="0004090F">
      <w:pPr>
        <w:pStyle w:val="6"/>
      </w:pPr>
      <w:r>
        <w:rPr>
          <w:rFonts w:hint="eastAsia"/>
        </w:rPr>
        <w:t>（四）操作步骤</w:t>
      </w:r>
    </w:p>
    <w:p w:rsidR="004A1DF5" w:rsidRDefault="004A1DF5">
      <w:pPr>
        <w:rPr>
          <w:b/>
          <w:bCs/>
        </w:rPr>
      </w:pPr>
      <w:r>
        <w:rPr>
          <w:rFonts w:hint="eastAsia"/>
          <w:b/>
          <w:bCs/>
        </w:rPr>
        <w:t>操作流程及系统控制项</w:t>
      </w:r>
      <w:r>
        <w:rPr>
          <w:rFonts w:hint="eastAsia"/>
          <w:b/>
          <w:bCs/>
        </w:rPr>
        <w:t>:</w:t>
      </w:r>
    </w:p>
    <w:p w:rsidR="004A1DF5" w:rsidRDefault="004A1DF5">
      <w:pPr>
        <w:ind w:firstLineChars="200" w:firstLine="480"/>
        <w:rPr>
          <w:rFonts w:ascii="宋体" w:hAnsi="宋体"/>
        </w:rPr>
      </w:pPr>
      <w:r>
        <w:rPr>
          <w:rFonts w:ascii="宋体" w:hAnsi="宋体" w:hint="eastAsia"/>
        </w:rPr>
        <w:t>1、刷卡输入取款一卡通卡号。</w:t>
      </w:r>
    </w:p>
    <w:p w:rsidR="004A1DF5" w:rsidRDefault="004A1DF5">
      <w:pPr>
        <w:ind w:firstLineChars="200" w:firstLine="480"/>
        <w:rPr>
          <w:rFonts w:ascii="宋体" w:hAnsi="宋体"/>
        </w:rPr>
      </w:pPr>
      <w:r>
        <w:rPr>
          <w:rFonts w:ascii="宋体" w:hAnsi="宋体" w:hint="eastAsia"/>
        </w:rPr>
        <w:t>2、选择交易币种，如交易币种为外币，选择钞汇类型。</w:t>
      </w:r>
    </w:p>
    <w:p w:rsidR="004A1DF5" w:rsidRDefault="004A1DF5">
      <w:pPr>
        <w:ind w:firstLineChars="200" w:firstLine="480"/>
        <w:rPr>
          <w:rFonts w:ascii="宋体" w:hAnsi="宋体"/>
        </w:rPr>
      </w:pPr>
      <w:r>
        <w:rPr>
          <w:rFonts w:ascii="宋体" w:hAnsi="宋体" w:hint="eastAsia"/>
        </w:rPr>
        <w:t>3、请客户输入取款密码。</w:t>
      </w:r>
    </w:p>
    <w:p w:rsidR="004A1DF5" w:rsidRDefault="004A1DF5">
      <w:pPr>
        <w:ind w:firstLineChars="200" w:firstLine="480"/>
        <w:rPr>
          <w:rFonts w:ascii="宋体" w:hAnsi="宋体"/>
        </w:rPr>
      </w:pPr>
      <w:r>
        <w:rPr>
          <w:rFonts w:ascii="宋体" w:hAnsi="宋体" w:hint="eastAsia"/>
        </w:rPr>
        <w:t>4、资金去向选择新系统一卡通、存折、现金单、挂账单。</w:t>
      </w:r>
    </w:p>
    <w:p w:rsidR="004A1DF5" w:rsidRDefault="004A1DF5">
      <w:pPr>
        <w:ind w:firstLineChars="200" w:firstLine="480"/>
        <w:rPr>
          <w:rFonts w:ascii="宋体" w:hAnsi="宋体"/>
        </w:rPr>
      </w:pPr>
      <w:r>
        <w:rPr>
          <w:rFonts w:ascii="宋体" w:hAnsi="宋体" w:hint="eastAsia"/>
        </w:rPr>
        <w:t>5、资金去向如果为一卡通或存折，刷卡或手工输入一卡通、存折账号。如果为现金单或挂账单，输入单号。</w:t>
      </w:r>
    </w:p>
    <w:p w:rsidR="004A1DF5" w:rsidRDefault="004A1DF5">
      <w:pPr>
        <w:ind w:firstLineChars="200" w:firstLine="480"/>
        <w:rPr>
          <w:rFonts w:ascii="宋体" w:hAnsi="宋体"/>
        </w:rPr>
      </w:pPr>
      <w:r>
        <w:rPr>
          <w:rFonts w:ascii="宋体" w:hAnsi="宋体" w:hint="eastAsia"/>
        </w:rPr>
        <w:t>6、输入取款金额。</w:t>
      </w:r>
    </w:p>
    <w:p w:rsidR="004A1DF5" w:rsidRDefault="004A1DF5">
      <w:pPr>
        <w:ind w:firstLineChars="200" w:firstLine="480"/>
        <w:rPr>
          <w:rFonts w:ascii="宋体" w:hAnsi="宋体"/>
        </w:rPr>
      </w:pPr>
      <w:r>
        <w:rPr>
          <w:rFonts w:ascii="宋体" w:hAnsi="宋体" w:hint="eastAsia"/>
        </w:rPr>
        <w:lastRenderedPageBreak/>
        <w:t>7、增加账户，系统将会显示转出一卡通及转入账户的户口号，户名，交易金额等信息。</w:t>
      </w:r>
    </w:p>
    <w:p w:rsidR="004A1DF5" w:rsidRDefault="004A1DF5">
      <w:pPr>
        <w:ind w:firstLineChars="200" w:firstLine="480"/>
        <w:rPr>
          <w:rFonts w:ascii="宋体" w:hAnsi="宋体"/>
        </w:rPr>
      </w:pPr>
      <w:r>
        <w:rPr>
          <w:rFonts w:ascii="宋体" w:hAnsi="宋体" w:hint="eastAsia"/>
        </w:rPr>
        <w:t>8、点击确定后，系统弹出“交互信息显示窗口”。根据窗口提示信息进行，收费，授权，身份验证等。</w:t>
      </w:r>
    </w:p>
    <w:p w:rsidR="004A1DF5" w:rsidRDefault="004A1DF5">
      <w:pPr>
        <w:ind w:firstLineChars="200" w:firstLine="480"/>
        <w:rPr>
          <w:rFonts w:ascii="宋体" w:hAnsi="宋体"/>
        </w:rPr>
      </w:pPr>
      <w:r>
        <w:rPr>
          <w:rFonts w:ascii="宋体" w:hAnsi="宋体" w:hint="eastAsia"/>
        </w:rPr>
        <w:t>9、满足现金制度条件时，系统提示输入客户及代办人身份证件国别、身份证件类型、身份证件号</w:t>
      </w:r>
      <w:r>
        <w:rPr>
          <w:rFonts w:ascii="宋体" w:hAnsi="宋体" w:hint="eastAsia"/>
          <w:bCs/>
        </w:rPr>
        <w:t>码。</w:t>
      </w:r>
    </w:p>
    <w:p w:rsidR="004A1DF5" w:rsidRDefault="004A1DF5">
      <w:pPr>
        <w:ind w:firstLineChars="200" w:firstLine="480"/>
        <w:rPr>
          <w:rFonts w:ascii="宋体" w:hAnsi="宋体"/>
        </w:rPr>
      </w:pPr>
      <w:r>
        <w:rPr>
          <w:rFonts w:ascii="宋体" w:hAnsi="宋体" w:hint="eastAsia"/>
        </w:rPr>
        <w:t>10、业务是否需要授权：是，刷卡或输入授权用户和密码；否，系统不作授仅提示。</w:t>
      </w:r>
    </w:p>
    <w:p w:rsidR="004A1DF5" w:rsidRDefault="004A1DF5">
      <w:pPr>
        <w:ind w:firstLineChars="200" w:firstLine="480"/>
        <w:rPr>
          <w:rFonts w:ascii="宋体" w:hAnsi="宋体"/>
        </w:rPr>
      </w:pPr>
      <w:r>
        <w:rPr>
          <w:rFonts w:ascii="宋体" w:hAnsi="宋体" w:hint="eastAsia"/>
        </w:rPr>
        <w:t>11、收费。收费方式提供现金方式收取及转账方式收取。现金方式收取的，系统自动调用交互式收费窗口，选择费用收款后，系统弹出同步现金收款界面，柜员正确配钞。两种收费方式，在窗口中可修改收费币种，系统会按当日牌价折算所选币种进行收费。</w:t>
      </w:r>
    </w:p>
    <w:p w:rsidR="004A1DF5" w:rsidRDefault="004A1DF5">
      <w:pPr>
        <w:ind w:firstLineChars="200" w:firstLine="480"/>
        <w:rPr>
          <w:bCs/>
        </w:rPr>
      </w:pPr>
      <w:r>
        <w:rPr>
          <w:rFonts w:ascii="宋体" w:hAnsi="宋体" w:hint="eastAsia"/>
        </w:rPr>
        <w:t>12、系统提示打印</w:t>
      </w:r>
      <w:r>
        <w:rPr>
          <w:rFonts w:ascii="宋体" w:hAnsi="宋体" w:hint="eastAsia"/>
          <w:bCs/>
        </w:rPr>
        <w:t>收费回单及存款凭条。</w:t>
      </w:r>
    </w:p>
    <w:p w:rsidR="004A1DF5" w:rsidRDefault="004A1DF5" w:rsidP="0004090F">
      <w:pPr>
        <w:pStyle w:val="5"/>
      </w:pPr>
      <w:r>
        <w:rPr>
          <w:rFonts w:hint="eastAsia"/>
        </w:rPr>
        <w:t>五、存折结算户存款</w:t>
      </w:r>
    </w:p>
    <w:p w:rsidR="004A1DF5" w:rsidRDefault="004A1DF5">
      <w:pPr>
        <w:pStyle w:val="6"/>
        <w:rPr>
          <w:b w:val="0"/>
          <w:bCs w:val="0"/>
        </w:rPr>
      </w:pPr>
      <w:r>
        <w:rPr>
          <w:rFonts w:hint="eastAsia"/>
        </w:rPr>
        <w:t>（一）功能说明</w:t>
      </w:r>
    </w:p>
    <w:p w:rsidR="004A1DF5" w:rsidRDefault="004A1DF5">
      <w:pPr>
        <w:ind w:firstLineChars="200" w:firstLine="480"/>
        <w:rPr>
          <w:rFonts w:ascii="宋体" w:hAnsi="宋体"/>
          <w:bCs/>
        </w:rPr>
      </w:pPr>
      <w:r>
        <w:rPr>
          <w:rFonts w:ascii="宋体" w:hAnsi="宋体" w:hint="eastAsia"/>
        </w:rPr>
        <w:t>本业务为异地存折活期账户在柜台存款业务，资金来源为新系统开立的一卡通、存折、现金单、挂账单。只能实现1：1的转账业务，即一个存款账户只能对应一个资金来源账户。</w:t>
      </w:r>
    </w:p>
    <w:p w:rsidR="004A1DF5" w:rsidRDefault="004A1DF5">
      <w:pPr>
        <w:pStyle w:val="6"/>
      </w:pPr>
      <w:r>
        <w:rPr>
          <w:rFonts w:hint="eastAsia"/>
        </w:rPr>
        <w:t>（二）界面</w:t>
      </w:r>
    </w:p>
    <w:p w:rsidR="004A1DF5" w:rsidRDefault="0004090F">
      <w:pPr>
        <w:jc w:val="center"/>
        <w:rPr>
          <w:b/>
          <w:bCs/>
        </w:rPr>
      </w:pPr>
      <w:r>
        <w:rPr>
          <w:rFonts w:ascii="宋体" w:hAnsi="宋体"/>
          <w:noProof/>
        </w:rPr>
        <w:lastRenderedPageBreak/>
        <w:drawing>
          <wp:anchor distT="0" distB="0" distL="114300" distR="114300" simplePos="0" relativeHeight="251603456" behindDoc="0" locked="1" layoutInCell="1" allowOverlap="1">
            <wp:simplePos x="0" y="0"/>
            <wp:positionH relativeFrom="column">
              <wp:posOffset>0</wp:posOffset>
            </wp:positionH>
            <wp:positionV relativeFrom="paragraph">
              <wp:posOffset>0</wp:posOffset>
            </wp:positionV>
            <wp:extent cx="5267960" cy="3600450"/>
            <wp:effectExtent l="19050" t="0" r="8890" b="0"/>
            <wp:wrapTopAndBottom/>
            <wp:docPr id="31"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635" cstate="print"/>
                    <a:srcRect/>
                    <a:stretch>
                      <a:fillRect/>
                    </a:stretch>
                  </pic:blipFill>
                  <pic:spPr bwMode="auto">
                    <a:xfrm>
                      <a:off x="0" y="0"/>
                      <a:ext cx="5267960" cy="3600450"/>
                    </a:xfrm>
                    <a:prstGeom prst="rect">
                      <a:avLst/>
                    </a:prstGeom>
                    <a:noFill/>
                    <a:ln w="9525">
                      <a:noFill/>
                      <a:miter lim="800000"/>
                      <a:headEnd/>
                      <a:tailEnd/>
                    </a:ln>
                  </pic:spPr>
                </pic:pic>
              </a:graphicData>
            </a:graphic>
          </wp:anchor>
        </w:drawing>
      </w:r>
      <w:r w:rsidR="004A1DF5">
        <w:rPr>
          <w:rFonts w:ascii="宋体" w:hAnsi="宋体" w:hint="eastAsia"/>
        </w:rPr>
        <w:t>图3.5</w:t>
      </w:r>
    </w:p>
    <w:p w:rsidR="004A1DF5" w:rsidRDefault="004A1DF5">
      <w:pPr>
        <w:pStyle w:val="6"/>
      </w:pPr>
      <w:r>
        <w:rPr>
          <w:rFonts w:hint="eastAsia"/>
        </w:rPr>
        <w:t>（三）操作要点</w:t>
      </w:r>
    </w:p>
    <w:p w:rsidR="004A1DF5" w:rsidRDefault="004A1DF5">
      <w:pPr>
        <w:ind w:firstLineChars="200" w:firstLine="480"/>
        <w:rPr>
          <w:rFonts w:ascii="宋体" w:hAnsi="宋体"/>
        </w:rPr>
      </w:pPr>
      <w:r>
        <w:rPr>
          <w:rFonts w:ascii="宋体" w:hAnsi="宋体" w:hint="eastAsia"/>
        </w:rPr>
        <w:t>1、存折异地通存业务，指异地活期存折账户在新系统的非现金存款业务。</w:t>
      </w:r>
    </w:p>
    <w:p w:rsidR="004A1DF5" w:rsidRDefault="004A1DF5">
      <w:pPr>
        <w:ind w:firstLineChars="200" w:firstLine="480"/>
        <w:rPr>
          <w:rFonts w:ascii="宋体" w:hAnsi="宋体"/>
          <w:bCs/>
        </w:rPr>
      </w:pPr>
      <w:r>
        <w:rPr>
          <w:rFonts w:ascii="宋体" w:hAnsi="宋体" w:hint="eastAsia"/>
        </w:rPr>
        <w:t>2、活期存折币种：人民币、美元、港币。</w:t>
      </w:r>
    </w:p>
    <w:p w:rsidR="004A1DF5" w:rsidRDefault="004A1DF5">
      <w:pPr>
        <w:ind w:firstLineChars="200" w:firstLine="480"/>
      </w:pPr>
      <w:r>
        <w:rPr>
          <w:rFonts w:ascii="宋体" w:hAnsi="宋体" w:hint="eastAsia"/>
        </w:rPr>
        <w:t>3、存款存折为在我行旧系统开立的活期存折，但资金去向只能为在我行新系统开立的一卡通、存折、现金单、挂账单。</w:t>
      </w:r>
    </w:p>
    <w:p w:rsidR="004A1DF5" w:rsidRDefault="004A1DF5">
      <w:pPr>
        <w:pStyle w:val="6"/>
      </w:pPr>
      <w:r>
        <w:rPr>
          <w:rFonts w:hint="eastAsia"/>
        </w:rPr>
        <w:t>（四）操作步骤</w:t>
      </w:r>
    </w:p>
    <w:p w:rsidR="004A1DF5" w:rsidRDefault="004A1DF5">
      <w:pPr>
        <w:ind w:firstLineChars="200" w:firstLine="480"/>
        <w:rPr>
          <w:rFonts w:ascii="宋体" w:hAnsi="宋体"/>
        </w:rPr>
      </w:pPr>
      <w:r>
        <w:rPr>
          <w:rFonts w:ascii="宋体" w:hAnsi="宋体" w:hint="eastAsia"/>
        </w:rPr>
        <w:t>1、手工输入存折账号。</w:t>
      </w:r>
    </w:p>
    <w:p w:rsidR="004A1DF5" w:rsidRDefault="004A1DF5">
      <w:pPr>
        <w:ind w:firstLineChars="200" w:firstLine="480"/>
        <w:rPr>
          <w:rFonts w:ascii="宋体" w:hAnsi="宋体"/>
        </w:rPr>
      </w:pPr>
      <w:r>
        <w:rPr>
          <w:rFonts w:ascii="宋体" w:hAnsi="宋体" w:hint="eastAsia"/>
        </w:rPr>
        <w:t>2、选择币种</w:t>
      </w:r>
    </w:p>
    <w:p w:rsidR="004A1DF5" w:rsidRDefault="004A1DF5">
      <w:pPr>
        <w:ind w:firstLineChars="200" w:firstLine="480"/>
        <w:rPr>
          <w:rFonts w:ascii="宋体" w:hAnsi="宋体"/>
        </w:rPr>
      </w:pPr>
      <w:r>
        <w:rPr>
          <w:rFonts w:ascii="宋体" w:hAnsi="宋体" w:hint="eastAsia"/>
        </w:rPr>
        <w:t>3、如币种为外币的，选择钞汇类型。</w:t>
      </w:r>
    </w:p>
    <w:p w:rsidR="004A1DF5" w:rsidRDefault="004A1DF5">
      <w:pPr>
        <w:ind w:firstLineChars="200" w:firstLine="480"/>
        <w:rPr>
          <w:rFonts w:ascii="宋体" w:hAnsi="宋体"/>
        </w:rPr>
      </w:pPr>
      <w:r>
        <w:rPr>
          <w:rFonts w:ascii="宋体" w:hAnsi="宋体" w:hint="eastAsia"/>
        </w:rPr>
        <w:t>4、资金来源选择新系统一卡通、存折、现金单、挂账单。</w:t>
      </w:r>
    </w:p>
    <w:p w:rsidR="004A1DF5" w:rsidRDefault="004A1DF5">
      <w:pPr>
        <w:ind w:firstLineChars="200" w:firstLine="480"/>
        <w:rPr>
          <w:rFonts w:ascii="宋体" w:hAnsi="宋体"/>
        </w:rPr>
      </w:pPr>
      <w:r>
        <w:rPr>
          <w:rFonts w:ascii="宋体" w:hAnsi="宋体" w:hint="eastAsia"/>
        </w:rPr>
        <w:t>5、资金来源如果为一卡通或存折，刷卡输入一卡通、存折账号。并请客户输入取款密码。</w:t>
      </w:r>
    </w:p>
    <w:p w:rsidR="004A1DF5" w:rsidRDefault="004A1DF5">
      <w:pPr>
        <w:ind w:firstLineChars="200" w:firstLine="480"/>
        <w:rPr>
          <w:rFonts w:ascii="宋体" w:hAnsi="宋体"/>
        </w:rPr>
      </w:pPr>
      <w:r>
        <w:rPr>
          <w:rFonts w:ascii="宋体" w:hAnsi="宋体" w:hint="eastAsia"/>
        </w:rPr>
        <w:t>6、资金来源如果为现金单或挂账单，输入单号。</w:t>
      </w:r>
    </w:p>
    <w:p w:rsidR="004A1DF5" w:rsidRDefault="004A1DF5">
      <w:pPr>
        <w:ind w:firstLineChars="200" w:firstLine="480"/>
        <w:rPr>
          <w:rFonts w:ascii="宋体" w:hAnsi="宋体"/>
        </w:rPr>
      </w:pPr>
      <w:r>
        <w:rPr>
          <w:rFonts w:ascii="宋体" w:hAnsi="宋体" w:hint="eastAsia"/>
        </w:rPr>
        <w:t>7、输入存入金额。</w:t>
      </w:r>
    </w:p>
    <w:p w:rsidR="004A1DF5" w:rsidRDefault="004A1DF5">
      <w:pPr>
        <w:ind w:firstLineChars="200" w:firstLine="480"/>
        <w:rPr>
          <w:rFonts w:ascii="宋体" w:hAnsi="宋体"/>
        </w:rPr>
      </w:pPr>
      <w:r>
        <w:rPr>
          <w:rFonts w:ascii="宋体" w:hAnsi="宋体" w:hint="eastAsia"/>
        </w:rPr>
        <w:t>8、增加账户，系统将会显示转出一卡通及资金来源账户的户口号，户名，</w:t>
      </w:r>
      <w:r>
        <w:rPr>
          <w:rFonts w:ascii="宋体" w:hAnsi="宋体" w:hint="eastAsia"/>
        </w:rPr>
        <w:lastRenderedPageBreak/>
        <w:t>交易金额等信息。</w:t>
      </w:r>
    </w:p>
    <w:p w:rsidR="004A1DF5" w:rsidRDefault="004A1DF5">
      <w:pPr>
        <w:ind w:firstLineChars="200" w:firstLine="480"/>
        <w:rPr>
          <w:rFonts w:ascii="宋体" w:hAnsi="宋体"/>
        </w:rPr>
      </w:pPr>
      <w:r>
        <w:rPr>
          <w:rFonts w:ascii="宋体" w:hAnsi="宋体" w:hint="eastAsia"/>
        </w:rPr>
        <w:t>9、点击</w:t>
      </w:r>
      <w:r>
        <w:rPr>
          <w:rFonts w:ascii="宋体" w:hAnsi="宋体" w:hint="eastAsia"/>
          <w:bCs/>
        </w:rPr>
        <w:t>确定后，系统弹出“交互信息显示窗口”。根据窗口提示信息进行，收费，授权，身份验证等。</w:t>
      </w:r>
    </w:p>
    <w:p w:rsidR="004A1DF5" w:rsidRDefault="004A1DF5">
      <w:pPr>
        <w:ind w:firstLineChars="200" w:firstLine="480"/>
        <w:rPr>
          <w:rFonts w:ascii="宋体" w:hAnsi="宋体"/>
        </w:rPr>
      </w:pPr>
      <w:r>
        <w:rPr>
          <w:rFonts w:ascii="宋体" w:hAnsi="宋体" w:hint="eastAsia"/>
          <w:bCs/>
        </w:rPr>
        <w:t>10、满足现金制度条件时，系统提示输入客户及代办人身份证件国别、身份证件类型、身份证件号码。</w:t>
      </w:r>
    </w:p>
    <w:p w:rsidR="004A1DF5" w:rsidRDefault="004A1DF5">
      <w:pPr>
        <w:ind w:firstLineChars="200" w:firstLine="480"/>
        <w:rPr>
          <w:rFonts w:ascii="宋体" w:hAnsi="宋体"/>
          <w:bCs/>
        </w:rPr>
      </w:pPr>
      <w:r>
        <w:rPr>
          <w:rFonts w:ascii="宋体" w:hAnsi="宋体" w:hint="eastAsia"/>
        </w:rPr>
        <w:t>11、业务是否需要授权：是，刷卡或输入授权用户和密码；否，系统不作授权提示。收费。收费方式提供现金方式收取及转账方式收取。现金方式收取的，系统自动调用交互式收费窗口，选择费用收款后，系统弹出同步现金收款界面，柜员正确配钞。</w:t>
      </w:r>
      <w:r>
        <w:rPr>
          <w:rFonts w:ascii="宋体" w:hAnsi="宋体" w:hint="eastAsia"/>
          <w:bCs/>
        </w:rPr>
        <w:t>两种收费方式，在窗口中可修改收费币种，系统会按当日牌价折算所选币种进行收费。</w:t>
      </w:r>
    </w:p>
    <w:p w:rsidR="004A1DF5" w:rsidRDefault="004A1DF5">
      <w:pPr>
        <w:ind w:firstLineChars="200" w:firstLine="480"/>
        <w:rPr>
          <w:b/>
          <w:bCs/>
        </w:rPr>
      </w:pPr>
      <w:r>
        <w:rPr>
          <w:rFonts w:ascii="宋体" w:hAnsi="宋体" w:hint="eastAsia"/>
          <w:bCs/>
        </w:rPr>
        <w:t>12、系统提示打印收费回单及存款凭条。</w:t>
      </w:r>
    </w:p>
    <w:p w:rsidR="004A1DF5" w:rsidRDefault="004A1DF5">
      <w:pPr>
        <w:pStyle w:val="5"/>
      </w:pPr>
      <w:r>
        <w:rPr>
          <w:rFonts w:hint="eastAsia"/>
        </w:rPr>
        <w:t>六、间接实现业务说明</w:t>
      </w:r>
    </w:p>
    <w:p w:rsidR="004A1DF5" w:rsidRDefault="004A1DF5">
      <w:pPr>
        <w:pStyle w:val="6"/>
      </w:pPr>
      <w:r>
        <w:rPr>
          <w:rFonts w:hint="eastAsia"/>
        </w:rPr>
        <w:t>（一）功能说明</w:t>
      </w:r>
    </w:p>
    <w:p w:rsidR="004A1DF5" w:rsidRDefault="004A1DF5">
      <w:pPr>
        <w:ind w:firstLineChars="200" w:firstLine="480"/>
      </w:pPr>
      <w:r>
        <w:rPr>
          <w:rFonts w:hint="eastAsia"/>
        </w:rPr>
        <w:t>旧系统卡、折可通过现金单、挂账单方式实现转账业务。</w:t>
      </w:r>
    </w:p>
    <w:p w:rsidR="004A1DF5" w:rsidRDefault="004A1DF5">
      <w:pPr>
        <w:pStyle w:val="6"/>
      </w:pPr>
      <w:r>
        <w:rPr>
          <w:rFonts w:hint="eastAsia"/>
        </w:rPr>
        <w:t>（二）操作要点</w:t>
      </w:r>
    </w:p>
    <w:p w:rsidR="004A1DF5" w:rsidRDefault="004A1DF5">
      <w:pPr>
        <w:ind w:firstLineChars="200" w:firstLine="480"/>
      </w:pPr>
      <w:r>
        <w:rPr>
          <w:rFonts w:hint="eastAsia"/>
        </w:rPr>
        <w:t>1</w:t>
      </w:r>
      <w:r>
        <w:rPr>
          <w:rFonts w:hint="eastAsia"/>
        </w:rPr>
        <w:t>、旧系统卡可同时作为转出方账户及转入方账户。</w:t>
      </w:r>
    </w:p>
    <w:p w:rsidR="004A1DF5" w:rsidRDefault="004A1DF5">
      <w:pPr>
        <w:ind w:firstLineChars="200" w:firstLine="480"/>
      </w:pPr>
      <w:r>
        <w:rPr>
          <w:rFonts w:hint="eastAsia"/>
        </w:rPr>
        <w:t>2</w:t>
      </w:r>
      <w:r>
        <w:rPr>
          <w:rFonts w:hint="eastAsia"/>
        </w:rPr>
        <w:t>、旧系统存折只能作为转入方账户。</w:t>
      </w:r>
    </w:p>
    <w:p w:rsidR="004A1DF5" w:rsidRDefault="004A1DF5">
      <w:pPr>
        <w:pStyle w:val="6"/>
      </w:pPr>
      <w:r>
        <w:rPr>
          <w:rFonts w:hint="eastAsia"/>
        </w:rPr>
        <w:t>（三）操作步骤</w:t>
      </w:r>
    </w:p>
    <w:p w:rsidR="004A1DF5" w:rsidRDefault="004A1DF5">
      <w:pPr>
        <w:ind w:firstLineChars="200" w:firstLine="480"/>
        <w:rPr>
          <w:rFonts w:ascii="宋体" w:hAnsi="宋体"/>
        </w:rPr>
      </w:pPr>
      <w:r>
        <w:rPr>
          <w:rFonts w:ascii="宋体" w:hAnsi="宋体" w:hint="eastAsia"/>
        </w:rPr>
        <w:t>1、作为转出方的旧系统卡，进行一卡通结算户取款业务，资金去向选择产生现金单或挂账单，具体操作步骤同第五章第一节“一卡通结算户取款”。</w:t>
      </w:r>
    </w:p>
    <w:p w:rsidR="004A1DF5" w:rsidRDefault="004A1DF5">
      <w:pPr>
        <w:ind w:firstLineChars="200" w:firstLine="480"/>
      </w:pPr>
      <w:r>
        <w:rPr>
          <w:rFonts w:ascii="宋体" w:hAnsi="宋体" w:hint="eastAsia"/>
        </w:rPr>
        <w:t>2、作为转入方的旧系统卡或存折，进行一卡通结算户存款业务或存折结算户存款，资金来源选择步骤1产生的现金单或挂账单，具体操作步骤同第五章第一节“一卡通结算户存款”。</w:t>
      </w:r>
    </w:p>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978" w:name="_Toc186273681"/>
      <w:r>
        <w:rPr>
          <w:rFonts w:hint="eastAsia"/>
        </w:rPr>
        <w:lastRenderedPageBreak/>
        <w:t>第四节</w:t>
      </w:r>
      <w:r>
        <w:rPr>
          <w:rFonts w:hint="eastAsia"/>
        </w:rPr>
        <w:t xml:space="preserve">  </w:t>
      </w:r>
      <w:r>
        <w:rPr>
          <w:rFonts w:hint="eastAsia"/>
        </w:rPr>
        <w:t>人民币资金运作系统</w:t>
      </w:r>
      <w:bookmarkEnd w:id="1978"/>
    </w:p>
    <w:p w:rsidR="004A1DF5" w:rsidRDefault="004A1DF5">
      <w:pPr>
        <w:ind w:firstLine="480"/>
      </w:pPr>
      <w:r>
        <w:rPr>
          <w:rFonts w:hint="eastAsia"/>
        </w:rPr>
        <w:t>人民币资金运作系统与新系统进行账务对接后，同城营业网点与分行之间不再办理内部上存和内部拨借业务。分行与总行之间的内部上存、内部拨借、缴存准备金、拨付营运资金、计提利息、结息、资金调拨、日终处理等业务操作流程不变。</w:t>
      </w:r>
    </w:p>
    <w:p w:rsidR="004A1DF5" w:rsidRDefault="004A1DF5">
      <w:pPr>
        <w:ind w:firstLine="480"/>
      </w:pPr>
      <w:r>
        <w:rPr>
          <w:rFonts w:hint="eastAsia"/>
        </w:rPr>
        <w:t>系统运行前需建立</w:t>
      </w:r>
      <w:r>
        <w:rPr>
          <w:rFonts w:hint="eastAsia"/>
        </w:rPr>
        <w:t>NOTES</w:t>
      </w:r>
      <w:r>
        <w:rPr>
          <w:rFonts w:hint="eastAsia"/>
        </w:rPr>
        <w:t>用户与核心业务系统分行会计用户的对应关系，会计操作人员在</w:t>
      </w:r>
      <w:r>
        <w:rPr>
          <w:rFonts w:hint="eastAsia"/>
        </w:rPr>
        <w:t>NOTES</w:t>
      </w:r>
      <w:r>
        <w:rPr>
          <w:rFonts w:hint="eastAsia"/>
        </w:rPr>
        <w:t>中提交记账时无须再输入记账用户号和密码。</w:t>
      </w:r>
    </w:p>
    <w:p w:rsidR="004A1DF5" w:rsidRDefault="004A1DF5">
      <w:pPr>
        <w:ind w:firstLine="480"/>
      </w:pPr>
      <w:r>
        <w:rPr>
          <w:rFonts w:hint="eastAsia"/>
        </w:rPr>
        <w:t>分行处理内部资金业务后，如遇与电子汇兑自动对接的联行业务发送失败，分行会计人员应在新系统的“结算业务－电子汇兑对接－人民币资金运作”中选择“发起状态”为“</w:t>
      </w:r>
      <w:r>
        <w:rPr>
          <w:rFonts w:hint="eastAsia"/>
        </w:rPr>
        <w:t>N</w:t>
      </w:r>
      <w:r>
        <w:rPr>
          <w:rFonts w:hint="eastAsia"/>
        </w:rPr>
        <w:t>”的业务，再次“提出”。</w:t>
      </w:r>
    </w:p>
    <w:p w:rsidR="004A1DF5" w:rsidRDefault="004A1DF5">
      <w:pPr>
        <w:ind w:firstLine="480"/>
      </w:pPr>
      <w:r>
        <w:rPr>
          <w:rFonts w:hint="eastAsia"/>
        </w:rPr>
        <w:t>每日人民币资金运作系统必须进行日终处理，进行日终处理前，分行会计人员应在新系统的“结算业务－电子汇兑对接－人民币资金运作”中输入日期（必输项），查询所有联行业务，并点击“检查”，系统自动与电子汇兑系统对账，并将对账结果在列表的“检查状态”栏中标注。不进行系统的对账，分行电子汇兑分中心不能关闭。</w:t>
      </w:r>
    </w:p>
    <w:p w:rsidR="004A1DF5" w:rsidRDefault="004A1DF5">
      <w:pPr>
        <w:ind w:firstLine="480"/>
      </w:pPr>
      <w:r>
        <w:rPr>
          <w:rFonts w:hint="eastAsia"/>
        </w:rPr>
        <w:t>原</w:t>
      </w:r>
      <w:r>
        <w:rPr>
          <w:rFonts w:hint="eastAsia"/>
        </w:rPr>
        <w:t>AS/400</w:t>
      </w:r>
      <w:r>
        <w:rPr>
          <w:rFonts w:hint="eastAsia"/>
        </w:rPr>
        <w:t>会计系统的传票变更为柜员日结时按交易套号打印资金运作业务清单。</w:t>
      </w:r>
    </w:p>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979" w:name="_Toc186273682"/>
      <w:r>
        <w:rPr>
          <w:rFonts w:hint="eastAsia"/>
        </w:rPr>
        <w:lastRenderedPageBreak/>
        <w:t>第五节</w:t>
      </w:r>
      <w:r>
        <w:rPr>
          <w:rFonts w:hint="eastAsia"/>
        </w:rPr>
        <w:t xml:space="preserve">  </w:t>
      </w:r>
      <w:r>
        <w:rPr>
          <w:rFonts w:hint="eastAsia"/>
        </w:rPr>
        <w:t>联行往来</w:t>
      </w:r>
      <w:bookmarkEnd w:id="1979"/>
    </w:p>
    <w:p w:rsidR="004A1DF5" w:rsidRDefault="004A1DF5" w:rsidP="0004090F">
      <w:pPr>
        <w:pStyle w:val="5"/>
      </w:pPr>
      <w:r>
        <w:rPr>
          <w:rFonts w:hint="eastAsia"/>
        </w:rPr>
        <w:t>一、联行资金的核算方式</w:t>
      </w:r>
    </w:p>
    <w:p w:rsidR="004A1DF5" w:rsidRDefault="004A1DF5">
      <w:pPr>
        <w:ind w:left="480"/>
        <w:jc w:val="left"/>
      </w:pPr>
      <w:r>
        <w:rPr>
          <w:rFonts w:hint="eastAsia"/>
        </w:rPr>
        <w:t>1</w:t>
      </w:r>
      <w:r>
        <w:rPr>
          <w:rFonts w:hint="eastAsia"/>
        </w:rPr>
        <w:t>、通过电子汇兑系统划拨的跨分行资金，核算科目为“</w:t>
      </w:r>
      <w:r>
        <w:rPr>
          <w:rFonts w:hint="eastAsia"/>
        </w:rPr>
        <w:t>401</w:t>
      </w:r>
      <w:r>
        <w:rPr>
          <w:rFonts w:hint="eastAsia"/>
        </w:rPr>
        <w:t>联行往来”。</w:t>
      </w:r>
    </w:p>
    <w:p w:rsidR="004A1DF5" w:rsidRDefault="004A1DF5">
      <w:pPr>
        <w:ind w:firstLineChars="200" w:firstLine="480"/>
        <w:jc w:val="left"/>
      </w:pPr>
      <w:r>
        <w:rPr>
          <w:rFonts w:hint="eastAsia"/>
        </w:rPr>
        <w:t>2</w:t>
      </w:r>
      <w:r>
        <w:rPr>
          <w:rFonts w:hint="eastAsia"/>
        </w:rPr>
        <w:t>、不通过电子汇兑系统划拨的跨分行资金，核算科目为“</w:t>
      </w:r>
      <w:r>
        <w:rPr>
          <w:rFonts w:hint="eastAsia"/>
        </w:rPr>
        <w:t>421</w:t>
      </w:r>
      <w:r>
        <w:rPr>
          <w:rFonts w:hint="eastAsia"/>
        </w:rPr>
        <w:t>异地通存通兑款项”，可分设内部资金号，包括：</w:t>
      </w:r>
    </w:p>
    <w:p w:rsidR="004A1DF5" w:rsidRDefault="004A1DF5">
      <w:pPr>
        <w:ind w:firstLineChars="200" w:firstLine="480"/>
        <w:jc w:val="left"/>
      </w:pPr>
      <w:r>
        <w:rPr>
          <w:rFonts w:hint="eastAsia"/>
        </w:rPr>
        <w:t>（</w:t>
      </w:r>
      <w:r>
        <w:rPr>
          <w:rFonts w:hint="eastAsia"/>
        </w:rPr>
        <w:t>1</w:t>
      </w:r>
      <w:r>
        <w:rPr>
          <w:rFonts w:hint="eastAsia"/>
        </w:rPr>
        <w:t>）新系统运行分行向旧系统运行分行发起的对公结算业务和内部资金业务。</w:t>
      </w:r>
    </w:p>
    <w:p w:rsidR="004A1DF5" w:rsidRDefault="004A1DF5">
      <w:pPr>
        <w:ind w:firstLineChars="200" w:firstLine="480"/>
        <w:jc w:val="left"/>
      </w:pPr>
      <w:r>
        <w:rPr>
          <w:rFonts w:hint="eastAsia"/>
        </w:rPr>
        <w:t>（</w:t>
      </w:r>
      <w:r>
        <w:rPr>
          <w:rFonts w:hint="eastAsia"/>
        </w:rPr>
        <w:t>2</w:t>
      </w:r>
      <w:r>
        <w:rPr>
          <w:rFonts w:hint="eastAsia"/>
        </w:rPr>
        <w:t>）新系统运行分行之间的跨行资金占用。</w:t>
      </w:r>
    </w:p>
    <w:p w:rsidR="004A1DF5" w:rsidRDefault="004A1DF5">
      <w:pPr>
        <w:ind w:firstLineChars="200" w:firstLine="480"/>
        <w:jc w:val="left"/>
      </w:pPr>
      <w:r>
        <w:rPr>
          <w:rFonts w:hint="eastAsia"/>
        </w:rPr>
        <w:t>（</w:t>
      </w:r>
      <w:r>
        <w:rPr>
          <w:rFonts w:hint="eastAsia"/>
        </w:rPr>
        <w:t>3</w:t>
      </w:r>
      <w:r>
        <w:rPr>
          <w:rFonts w:hint="eastAsia"/>
        </w:rPr>
        <w:t>）企业银行</w:t>
      </w:r>
      <w:r>
        <w:rPr>
          <w:rFonts w:hint="eastAsia"/>
        </w:rPr>
        <w:t>4.0</w:t>
      </w:r>
      <w:r>
        <w:rPr>
          <w:rFonts w:hint="eastAsia"/>
        </w:rPr>
        <w:t>版集团支付、银关通、异地委托贷款等业务。</w:t>
      </w:r>
    </w:p>
    <w:p w:rsidR="004A1DF5" w:rsidRDefault="004A1DF5">
      <w:pPr>
        <w:ind w:firstLineChars="200" w:firstLine="480"/>
        <w:jc w:val="left"/>
      </w:pPr>
      <w:r>
        <w:rPr>
          <w:rFonts w:hint="eastAsia"/>
        </w:rPr>
        <w:t>3</w:t>
      </w:r>
      <w:r>
        <w:rPr>
          <w:rFonts w:hint="eastAsia"/>
        </w:rPr>
        <w:t>、同一总账机构内的各单位之间不再进行同城资金占用的核算和清算，“</w:t>
      </w:r>
      <w:r>
        <w:rPr>
          <w:rFonts w:hint="eastAsia"/>
        </w:rPr>
        <w:t>411</w:t>
      </w:r>
      <w:r>
        <w:rPr>
          <w:rFonts w:hint="eastAsia"/>
        </w:rPr>
        <w:t>同城通存通兑款项”科目不再使用。</w:t>
      </w:r>
    </w:p>
    <w:p w:rsidR="004A1DF5" w:rsidRDefault="004A1DF5" w:rsidP="0004090F">
      <w:pPr>
        <w:pStyle w:val="5"/>
      </w:pPr>
      <w:r>
        <w:rPr>
          <w:rFonts w:hint="eastAsia"/>
        </w:rPr>
        <w:t>二、联行资金的监督管理</w:t>
      </w:r>
    </w:p>
    <w:p w:rsidR="004A1DF5" w:rsidRDefault="004A1DF5">
      <w:pPr>
        <w:ind w:firstLineChars="200" w:firstLine="480"/>
        <w:jc w:val="left"/>
      </w:pPr>
      <w:r>
        <w:rPr>
          <w:rFonts w:hint="eastAsia"/>
        </w:rPr>
        <w:t>1</w:t>
      </w:r>
      <w:r>
        <w:rPr>
          <w:rFonts w:hint="eastAsia"/>
        </w:rPr>
        <w:t>、全行“</w:t>
      </w:r>
      <w:r>
        <w:rPr>
          <w:rFonts w:hint="eastAsia"/>
        </w:rPr>
        <w:t>401</w:t>
      </w:r>
      <w:r>
        <w:rPr>
          <w:rFonts w:hint="eastAsia"/>
        </w:rPr>
        <w:t>联行往来”科目及“</w:t>
      </w:r>
      <w:r>
        <w:rPr>
          <w:rFonts w:hint="eastAsia"/>
        </w:rPr>
        <w:t>421</w:t>
      </w:r>
      <w:r>
        <w:rPr>
          <w:rFonts w:hint="eastAsia"/>
        </w:rPr>
        <w:t>异地通存通兑”科目余额均纳入全行联行汇差监督表，由总行清算中心负责监督检查。</w:t>
      </w:r>
    </w:p>
    <w:p w:rsidR="004A1DF5" w:rsidRDefault="004A1DF5">
      <w:pPr>
        <w:jc w:val="left"/>
      </w:pPr>
      <w:r>
        <w:rPr>
          <w:rFonts w:hint="eastAsia"/>
        </w:rPr>
        <w:t xml:space="preserve">    2</w:t>
      </w:r>
      <w:r>
        <w:rPr>
          <w:rFonts w:hint="eastAsia"/>
        </w:rPr>
        <w:t>、分行联行汇差达到或超过总行规定的限额要及时清算。（清算模式待定）</w:t>
      </w:r>
    </w:p>
    <w:p w:rsidR="004A1DF5" w:rsidRDefault="004A1DF5" w:rsidP="0004090F">
      <w:pPr>
        <w:pStyle w:val="5"/>
      </w:pPr>
      <w:r>
        <w:rPr>
          <w:rFonts w:hint="eastAsia"/>
        </w:rPr>
        <w:t>三、联行资金计息</w:t>
      </w:r>
    </w:p>
    <w:p w:rsidR="004A1DF5" w:rsidRDefault="004A1DF5">
      <w:pPr>
        <w:ind w:firstLineChars="200" w:firstLine="480"/>
        <w:jc w:val="left"/>
      </w:pPr>
      <w:r>
        <w:rPr>
          <w:rFonts w:hint="eastAsia"/>
        </w:rPr>
        <w:t>1</w:t>
      </w:r>
      <w:r>
        <w:rPr>
          <w:rFonts w:hint="eastAsia"/>
        </w:rPr>
        <w:t>、联行计息的科目：“</w:t>
      </w:r>
      <w:r>
        <w:rPr>
          <w:rFonts w:hint="eastAsia"/>
        </w:rPr>
        <w:t>401</w:t>
      </w:r>
      <w:r>
        <w:rPr>
          <w:rFonts w:hint="eastAsia"/>
        </w:rPr>
        <w:t>联行往来”科目及“</w:t>
      </w:r>
      <w:r>
        <w:rPr>
          <w:rFonts w:hint="eastAsia"/>
        </w:rPr>
        <w:t>421</w:t>
      </w:r>
      <w:r>
        <w:rPr>
          <w:rFonts w:hint="eastAsia"/>
        </w:rPr>
        <w:t>异地通存通兑款项”科目。</w:t>
      </w:r>
    </w:p>
    <w:p w:rsidR="004A1DF5" w:rsidRDefault="004A1DF5">
      <w:pPr>
        <w:pStyle w:val="a4"/>
        <w:ind w:firstLineChars="200" w:firstLine="480"/>
      </w:pPr>
      <w:r>
        <w:rPr>
          <w:rFonts w:hint="eastAsia"/>
        </w:rPr>
        <w:t>2</w:t>
      </w:r>
      <w:r>
        <w:rPr>
          <w:rFonts w:hint="eastAsia"/>
        </w:rPr>
        <w:t>、总行清算中心每月</w:t>
      </w:r>
      <w:r>
        <w:rPr>
          <w:rFonts w:hint="eastAsia"/>
        </w:rPr>
        <w:t>20</w:t>
      </w:r>
      <w:r>
        <w:rPr>
          <w:rFonts w:hint="eastAsia"/>
        </w:rPr>
        <w:t>日结息，并在下一工作日按电子联行行号对应的机构计算和下划联行资金利息，新系统逐笔接收并记入分行指定核算机构的损益户口。</w:t>
      </w:r>
    </w:p>
    <w:p w:rsidR="004A1DF5" w:rsidRDefault="004A1DF5" w:rsidP="0004090F">
      <w:pPr>
        <w:pStyle w:val="4"/>
        <w:spacing w:before="156" w:after="156"/>
        <w:sectPr w:rsidR="004A1DF5">
          <w:pgSz w:w="11906" w:h="16838"/>
          <w:pgMar w:top="1440" w:right="1800" w:bottom="1440" w:left="1800" w:header="851" w:footer="992" w:gutter="0"/>
          <w:cols w:space="425"/>
          <w:docGrid w:type="lines" w:linePitch="312"/>
        </w:sectPr>
      </w:pPr>
    </w:p>
    <w:p w:rsidR="004A1DF5" w:rsidRDefault="004A1DF5" w:rsidP="0004090F">
      <w:pPr>
        <w:pStyle w:val="4"/>
        <w:spacing w:before="156" w:after="156"/>
      </w:pPr>
      <w:bookmarkStart w:id="1980" w:name="_Toc186273683"/>
      <w:r>
        <w:rPr>
          <w:rFonts w:hint="eastAsia"/>
        </w:rPr>
        <w:lastRenderedPageBreak/>
        <w:t>第六节</w:t>
      </w:r>
      <w:r>
        <w:rPr>
          <w:rFonts w:hint="eastAsia"/>
        </w:rPr>
        <w:t xml:space="preserve">  </w:t>
      </w:r>
      <w:r>
        <w:rPr>
          <w:rFonts w:hint="eastAsia"/>
        </w:rPr>
        <w:t>储蓄异地代收付清算</w:t>
      </w:r>
      <w:bookmarkEnd w:id="1980"/>
    </w:p>
    <w:p w:rsidR="004A1DF5" w:rsidRDefault="004A1DF5" w:rsidP="0004090F">
      <w:pPr>
        <w:pStyle w:val="5"/>
      </w:pPr>
      <w:r>
        <w:rPr>
          <w:rFonts w:hint="eastAsia"/>
        </w:rPr>
        <w:t>一、储蓄业务在新系统中的核算方式</w:t>
      </w:r>
    </w:p>
    <w:p w:rsidR="004A1DF5" w:rsidRDefault="004A1DF5">
      <w:pPr>
        <w:ind w:firstLineChars="200" w:firstLine="480"/>
        <w:jc w:val="left"/>
        <w:rPr>
          <w:rFonts w:ascii="宋体" w:hAnsi="宋体"/>
        </w:rPr>
      </w:pPr>
      <w:r>
        <w:rPr>
          <w:rFonts w:ascii="宋体" w:hAnsi="宋体" w:hint="eastAsia"/>
        </w:rPr>
        <w:t>1、账务核算（即金融类交易）与业务处理同步，但能够调整可用余额的预期类交易（额度冻结）除外，如POS消费、网上支付等，在商户结账前均为预期类交易。</w:t>
      </w:r>
    </w:p>
    <w:p w:rsidR="004A1DF5" w:rsidRDefault="004A1DF5">
      <w:pPr>
        <w:ind w:firstLineChars="200" w:firstLine="480"/>
        <w:jc w:val="left"/>
        <w:rPr>
          <w:rFonts w:ascii="宋体" w:hAnsi="宋体"/>
        </w:rPr>
      </w:pPr>
      <w:r>
        <w:rPr>
          <w:rFonts w:ascii="宋体" w:hAnsi="宋体" w:hint="eastAsia"/>
        </w:rPr>
        <w:t>2、POS消费和网上支付等交易的核算需事先指定一代理行作为核算部门。</w:t>
      </w:r>
    </w:p>
    <w:p w:rsidR="004A1DF5" w:rsidRDefault="004A1DF5" w:rsidP="0004090F">
      <w:pPr>
        <w:pStyle w:val="5"/>
      </w:pPr>
      <w:r>
        <w:rPr>
          <w:rFonts w:hint="eastAsia"/>
        </w:rPr>
        <w:t>二、储蓄异地代收付清算</w:t>
      </w:r>
    </w:p>
    <w:p w:rsidR="004A1DF5" w:rsidRDefault="004A1DF5">
      <w:pPr>
        <w:ind w:firstLineChars="200" w:firstLine="480"/>
        <w:jc w:val="left"/>
      </w:pPr>
      <w:r>
        <w:rPr>
          <w:rFonts w:hint="eastAsia"/>
        </w:rPr>
        <w:t>1</w:t>
      </w:r>
      <w:r>
        <w:rPr>
          <w:rFonts w:hint="eastAsia"/>
        </w:rPr>
        <w:t>、运行新系统分行之间的储蓄异地代收付业务不进行代收付清算，代收付资金在分行指定的机构核算，内部资金号为</w:t>
      </w:r>
      <w:r>
        <w:rPr>
          <w:rFonts w:hint="eastAsia"/>
        </w:rPr>
        <w:t>40210002</w:t>
      </w:r>
      <w:r>
        <w:rPr>
          <w:rFonts w:hint="eastAsia"/>
        </w:rPr>
        <w:t>。</w:t>
      </w:r>
    </w:p>
    <w:p w:rsidR="004A1DF5" w:rsidRDefault="004A1DF5">
      <w:pPr>
        <w:ind w:firstLineChars="200" w:firstLine="480"/>
        <w:jc w:val="left"/>
      </w:pPr>
      <w:r>
        <w:rPr>
          <w:rFonts w:hint="eastAsia"/>
        </w:rPr>
        <w:t>2</w:t>
      </w:r>
      <w:r>
        <w:rPr>
          <w:rFonts w:hint="eastAsia"/>
        </w:rPr>
        <w:t>、运行新系统分行与运行旧系统分行之间的储蓄异地代收付业务参与全行的异地代收付清算。分行指定一个机构核算代收付的资金，内部资金号为</w:t>
      </w:r>
      <w:r>
        <w:rPr>
          <w:rFonts w:hint="eastAsia"/>
        </w:rPr>
        <w:t>40151007</w:t>
      </w:r>
      <w:r>
        <w:rPr>
          <w:rFonts w:hint="eastAsia"/>
        </w:rPr>
        <w:t>，总行只向该机构下划清算资金。</w:t>
      </w:r>
    </w:p>
    <w:p w:rsidR="004A1DF5" w:rsidRDefault="004A1DF5">
      <w:pPr>
        <w:ind w:firstLineChars="200" w:firstLine="480"/>
        <w:jc w:val="left"/>
      </w:pPr>
      <w:r>
        <w:rPr>
          <w:rFonts w:hint="eastAsia"/>
        </w:rPr>
        <w:t>3</w:t>
      </w:r>
      <w:r>
        <w:rPr>
          <w:rFonts w:hint="eastAsia"/>
        </w:rPr>
        <w:t>、总行次工作日清算的资金包括：</w:t>
      </w:r>
      <w:r>
        <w:rPr>
          <w:szCs w:val="22"/>
        </w:rPr>
        <w:t>已对平的交易</w:t>
      </w:r>
      <w:r>
        <w:rPr>
          <w:rFonts w:hint="eastAsia"/>
          <w:szCs w:val="22"/>
        </w:rPr>
        <w:t>资金</w:t>
      </w:r>
      <w:r>
        <w:rPr>
          <w:szCs w:val="22"/>
        </w:rPr>
        <w:t>，</w:t>
      </w:r>
      <w:r>
        <w:rPr>
          <w:rFonts w:hint="eastAsia"/>
          <w:szCs w:val="22"/>
        </w:rPr>
        <w:t>及</w:t>
      </w:r>
      <w:r>
        <w:rPr>
          <w:szCs w:val="22"/>
        </w:rPr>
        <w:t>代理行</w:t>
      </w:r>
      <w:r>
        <w:rPr>
          <w:rFonts w:hint="eastAsia"/>
          <w:szCs w:val="22"/>
        </w:rPr>
        <w:t>有记录，发卡行无记录的单边交易资金。</w:t>
      </w:r>
    </w:p>
    <w:p w:rsidR="004A1DF5" w:rsidRDefault="004A1DF5" w:rsidP="0004090F">
      <w:pPr>
        <w:pStyle w:val="5"/>
      </w:pPr>
      <w:r>
        <w:rPr>
          <w:rFonts w:hint="eastAsia"/>
        </w:rPr>
        <w:t>三、储蓄异地代收付清算单边交易的处理</w:t>
      </w:r>
    </w:p>
    <w:p w:rsidR="004A1DF5" w:rsidRDefault="004A1DF5">
      <w:pPr>
        <w:ind w:firstLineChars="200" w:firstLine="480"/>
        <w:jc w:val="left"/>
      </w:pPr>
      <w:r>
        <w:rPr>
          <w:rFonts w:hint="eastAsia"/>
        </w:rPr>
        <w:t>1</w:t>
      </w:r>
      <w:r>
        <w:rPr>
          <w:rFonts w:hint="eastAsia"/>
        </w:rPr>
        <w:t>、单边交易：总行</w:t>
      </w:r>
      <w:r>
        <w:rPr>
          <w:rFonts w:hint="eastAsia"/>
        </w:rPr>
        <w:t>AS/400</w:t>
      </w:r>
      <w:r>
        <w:rPr>
          <w:rFonts w:hint="eastAsia"/>
        </w:rPr>
        <w:t>系统将各分行数据汇集后，以代理行的交易为准，进行全行储蓄异地代收付业务交易的核对，如果代理行有记录，发卡行无记录，或发卡行有记录，代理行无记录的，均视为单边交易。</w:t>
      </w:r>
    </w:p>
    <w:p w:rsidR="004A1DF5" w:rsidRDefault="004A1DF5">
      <w:pPr>
        <w:ind w:firstLineChars="200" w:firstLine="480"/>
        <w:jc w:val="left"/>
      </w:pPr>
      <w:r>
        <w:rPr>
          <w:rFonts w:hint="eastAsia"/>
        </w:rPr>
        <w:t>2</w:t>
      </w:r>
      <w:r>
        <w:rPr>
          <w:rFonts w:hint="eastAsia"/>
        </w:rPr>
        <w:t>、各单位职责：</w:t>
      </w:r>
    </w:p>
    <w:p w:rsidR="004A1DF5" w:rsidRDefault="004A1DF5">
      <w:pPr>
        <w:ind w:firstLineChars="200" w:firstLine="480"/>
        <w:jc w:val="left"/>
      </w:pPr>
      <w:r>
        <w:rPr>
          <w:rFonts w:hint="eastAsia"/>
        </w:rPr>
        <w:t>（</w:t>
      </w:r>
      <w:r>
        <w:rPr>
          <w:rFonts w:hint="eastAsia"/>
        </w:rPr>
        <w:t>1</w:t>
      </w:r>
      <w:r>
        <w:rPr>
          <w:rFonts w:hint="eastAsia"/>
        </w:rPr>
        <w:t>）每日，分行个人银行部在“核算业务－报表传票打印－对账不平报表</w:t>
      </w:r>
      <w:r>
        <w:rPr>
          <w:rFonts w:hint="eastAsia"/>
        </w:rPr>
        <w:t>A</w:t>
      </w:r>
      <w:r>
        <w:rPr>
          <w:rFonts w:hint="eastAsia"/>
        </w:rPr>
        <w:t>类”中打印“储蓄异地代收付清算对账不平报表</w:t>
      </w:r>
      <w:r>
        <w:rPr>
          <w:rFonts w:hint="eastAsia"/>
        </w:rPr>
        <w:t>A</w:t>
      </w:r>
      <w:r>
        <w:rPr>
          <w:rFonts w:hint="eastAsia"/>
        </w:rPr>
        <w:t>类”，</w:t>
      </w:r>
      <w:r>
        <w:rPr>
          <w:szCs w:val="22"/>
        </w:rPr>
        <w:t>及时与所辖网点联系，督促网点及时</w:t>
      </w:r>
      <w:r>
        <w:rPr>
          <w:rFonts w:hint="eastAsia"/>
          <w:szCs w:val="22"/>
        </w:rPr>
        <w:t>调整单边交易</w:t>
      </w:r>
      <w:r>
        <w:rPr>
          <w:szCs w:val="22"/>
        </w:rPr>
        <w:t>，并协助网点向对方行（代理行或发卡行）查询。</w:t>
      </w:r>
    </w:p>
    <w:p w:rsidR="004A1DF5" w:rsidRDefault="004A1DF5">
      <w:pPr>
        <w:ind w:firstLineChars="200" w:firstLine="480"/>
        <w:jc w:val="left"/>
      </w:pPr>
      <w:r>
        <w:rPr>
          <w:rFonts w:hint="eastAsia"/>
          <w:szCs w:val="22"/>
        </w:rPr>
        <w:t>（</w:t>
      </w:r>
      <w:r>
        <w:rPr>
          <w:rFonts w:hint="eastAsia"/>
          <w:szCs w:val="22"/>
        </w:rPr>
        <w:t>2</w:t>
      </w:r>
      <w:r>
        <w:rPr>
          <w:rFonts w:hint="eastAsia"/>
          <w:szCs w:val="22"/>
        </w:rPr>
        <w:t>）</w:t>
      </w:r>
      <w:r>
        <w:rPr>
          <w:szCs w:val="22"/>
        </w:rPr>
        <w:t>发卡和代理行储蓄人员</w:t>
      </w:r>
      <w:r>
        <w:rPr>
          <w:rFonts w:hint="eastAsia"/>
        </w:rPr>
        <w:t>在“核算业务－报表传票打印－对账不平报表</w:t>
      </w:r>
      <w:r>
        <w:rPr>
          <w:rFonts w:hint="eastAsia"/>
        </w:rPr>
        <w:t>A</w:t>
      </w:r>
      <w:r>
        <w:rPr>
          <w:rFonts w:hint="eastAsia"/>
        </w:rPr>
        <w:t>类”中打印“储蓄异地代收付清算对账不平报表</w:t>
      </w:r>
      <w:r>
        <w:rPr>
          <w:rFonts w:hint="eastAsia"/>
        </w:rPr>
        <w:t>B</w:t>
      </w:r>
      <w:r>
        <w:rPr>
          <w:rFonts w:hint="eastAsia"/>
        </w:rPr>
        <w:t>类”（</w:t>
      </w:r>
      <w:r>
        <w:rPr>
          <w:rFonts w:hint="eastAsia"/>
        </w:rPr>
        <w:t>88</w:t>
      </w:r>
      <w:r>
        <w:rPr>
          <w:rFonts w:hint="eastAsia"/>
        </w:rPr>
        <w:t>部门没有</w:t>
      </w:r>
      <w:r>
        <w:rPr>
          <w:rFonts w:hint="eastAsia"/>
        </w:rPr>
        <w:t>B</w:t>
      </w:r>
      <w:r>
        <w:rPr>
          <w:rFonts w:hint="eastAsia"/>
        </w:rPr>
        <w:t>类报表）</w:t>
      </w:r>
      <w:r>
        <w:rPr>
          <w:szCs w:val="22"/>
        </w:rPr>
        <w:t>，负责核查本行交易情况。发卡行填写</w:t>
      </w:r>
      <w:r>
        <w:rPr>
          <w:szCs w:val="22"/>
        </w:rPr>
        <w:t>“</w:t>
      </w:r>
      <w:r>
        <w:rPr>
          <w:szCs w:val="22"/>
        </w:rPr>
        <w:t>招商银行个人银行业务异地异常交易处理</w:t>
      </w:r>
      <w:r>
        <w:rPr>
          <w:szCs w:val="22"/>
        </w:rPr>
        <w:lastRenderedPageBreak/>
        <w:t>表</w:t>
      </w:r>
      <w:r>
        <w:rPr>
          <w:szCs w:val="22"/>
        </w:rPr>
        <w:t>”</w:t>
      </w:r>
      <w:r>
        <w:rPr>
          <w:szCs w:val="22"/>
        </w:rPr>
        <w:t>向代理网点进行查询。</w:t>
      </w:r>
    </w:p>
    <w:p w:rsidR="004A1DF5" w:rsidRDefault="004A1DF5">
      <w:pPr>
        <w:ind w:firstLineChars="200" w:firstLine="480"/>
        <w:jc w:val="left"/>
        <w:rPr>
          <w:szCs w:val="22"/>
        </w:rPr>
      </w:pPr>
      <w:r>
        <w:rPr>
          <w:rFonts w:hint="eastAsia"/>
          <w:szCs w:val="22"/>
        </w:rPr>
        <w:t>（</w:t>
      </w:r>
      <w:r>
        <w:rPr>
          <w:rFonts w:hint="eastAsia"/>
          <w:szCs w:val="22"/>
        </w:rPr>
        <w:t>3</w:t>
      </w:r>
      <w:r>
        <w:rPr>
          <w:rFonts w:hint="eastAsia"/>
          <w:szCs w:val="22"/>
        </w:rPr>
        <w:t>）</w:t>
      </w:r>
      <w:r>
        <w:rPr>
          <w:szCs w:val="22"/>
        </w:rPr>
        <w:t>代理行和发卡行</w:t>
      </w:r>
      <w:r>
        <w:rPr>
          <w:rFonts w:hint="eastAsia"/>
          <w:szCs w:val="22"/>
        </w:rPr>
        <w:t>业务操作</w:t>
      </w:r>
      <w:r>
        <w:rPr>
          <w:szCs w:val="22"/>
        </w:rPr>
        <w:t>人员根据异常交易处理表和具体业务情况，</w:t>
      </w:r>
      <w:r>
        <w:rPr>
          <w:rFonts w:hint="eastAsia"/>
          <w:szCs w:val="22"/>
        </w:rPr>
        <w:t>对储蓄异地单边交易进行调整。</w:t>
      </w:r>
    </w:p>
    <w:p w:rsidR="004A1DF5" w:rsidRDefault="004A1DF5">
      <w:pPr>
        <w:ind w:firstLineChars="200" w:firstLine="480"/>
        <w:jc w:val="left"/>
        <w:rPr>
          <w:rFonts w:ascii="宋体" w:hAnsi="宋体"/>
          <w:szCs w:val="22"/>
        </w:rPr>
      </w:pPr>
      <w:r>
        <w:rPr>
          <w:rFonts w:ascii="宋体" w:hAnsi="宋体" w:hint="eastAsia"/>
          <w:szCs w:val="22"/>
        </w:rPr>
        <w:t>3、岗位和权限</w:t>
      </w:r>
    </w:p>
    <w:p w:rsidR="004A1DF5" w:rsidRDefault="004A1DF5">
      <w:pPr>
        <w:ind w:firstLineChars="200" w:firstLine="480"/>
        <w:jc w:val="left"/>
        <w:rPr>
          <w:rFonts w:ascii="宋体" w:hAnsi="宋体"/>
          <w:szCs w:val="22"/>
        </w:rPr>
      </w:pPr>
      <w:r>
        <w:rPr>
          <w:rFonts w:ascii="宋体" w:hAnsi="宋体" w:hint="eastAsia"/>
          <w:szCs w:val="22"/>
        </w:rPr>
        <w:t>（1）调整储蓄异地单边交易的岗位：网点账务核算岗、网点个人银行柜面岗、分行账务核算岗。</w:t>
      </w:r>
    </w:p>
    <w:p w:rsidR="004A1DF5" w:rsidRDefault="004A1DF5">
      <w:pPr>
        <w:ind w:firstLineChars="200" w:firstLine="480"/>
        <w:jc w:val="left"/>
        <w:rPr>
          <w:rFonts w:ascii="宋体" w:hAnsi="宋体"/>
          <w:szCs w:val="22"/>
        </w:rPr>
      </w:pPr>
      <w:r>
        <w:rPr>
          <w:rFonts w:ascii="宋体" w:hAnsi="宋体" w:hint="eastAsia"/>
          <w:szCs w:val="22"/>
        </w:rPr>
        <w:t>（2）储蓄异地单边交易允许跨部门调整。储蓄异地单边交易的调整必须经主管授权。</w:t>
      </w:r>
    </w:p>
    <w:p w:rsidR="004A1DF5" w:rsidRDefault="004A1DF5">
      <w:pPr>
        <w:ind w:firstLineChars="200" w:firstLine="480"/>
        <w:jc w:val="left"/>
        <w:rPr>
          <w:rFonts w:ascii="宋体" w:hAnsi="宋体"/>
          <w:szCs w:val="22"/>
        </w:rPr>
      </w:pPr>
      <w:r>
        <w:rPr>
          <w:rFonts w:ascii="宋体" w:hAnsi="宋体" w:hint="eastAsia"/>
          <w:szCs w:val="22"/>
        </w:rPr>
        <w:t>4、储蓄异地单边交易的调整</w:t>
      </w:r>
    </w:p>
    <w:p w:rsidR="004A1DF5" w:rsidRDefault="004A1DF5">
      <w:pPr>
        <w:ind w:firstLineChars="200" w:firstLine="480"/>
        <w:jc w:val="left"/>
        <w:rPr>
          <w:rFonts w:ascii="宋体" w:hAnsi="宋体"/>
          <w:szCs w:val="22"/>
        </w:rPr>
      </w:pPr>
      <w:r>
        <w:rPr>
          <w:rFonts w:ascii="宋体" w:hAnsi="宋体" w:hint="eastAsia"/>
          <w:szCs w:val="22"/>
        </w:rPr>
        <w:t>（1）单边交易的调整是指发卡行直接调整客户的明细账或将单边交易挂账。非上一工作日的单边交易，系统只允许做挂账调整。</w:t>
      </w:r>
    </w:p>
    <w:p w:rsidR="004A1DF5" w:rsidRDefault="004A1DF5">
      <w:pPr>
        <w:ind w:firstLineChars="200" w:firstLine="480"/>
        <w:jc w:val="left"/>
        <w:rPr>
          <w:rFonts w:ascii="宋体" w:hAnsi="宋体"/>
          <w:szCs w:val="22"/>
        </w:rPr>
      </w:pPr>
      <w:r>
        <w:rPr>
          <w:rFonts w:ascii="宋体" w:hAnsi="宋体" w:hint="eastAsia"/>
          <w:szCs w:val="22"/>
        </w:rPr>
        <w:t>（2）</w:t>
      </w:r>
      <w:r>
        <w:rPr>
          <w:rFonts w:hint="eastAsia"/>
          <w:szCs w:val="22"/>
        </w:rPr>
        <w:t>储蓄异地单边交易的原因</w:t>
      </w:r>
      <w:r>
        <w:rPr>
          <w:szCs w:val="22"/>
        </w:rPr>
        <w:t>查明，若须本网点调</w:t>
      </w:r>
      <w:r>
        <w:rPr>
          <w:rFonts w:hint="eastAsia"/>
          <w:szCs w:val="22"/>
        </w:rPr>
        <w:t>整客户明细</w:t>
      </w:r>
      <w:r>
        <w:rPr>
          <w:szCs w:val="22"/>
        </w:rPr>
        <w:t>账</w:t>
      </w:r>
      <w:r>
        <w:rPr>
          <w:rFonts w:hint="eastAsia"/>
          <w:szCs w:val="22"/>
        </w:rPr>
        <w:t>的</w:t>
      </w:r>
      <w:r>
        <w:rPr>
          <w:szCs w:val="22"/>
        </w:rPr>
        <w:t>，发卡行储蓄主管</w:t>
      </w:r>
      <w:r>
        <w:rPr>
          <w:rFonts w:hint="eastAsia"/>
          <w:szCs w:val="22"/>
        </w:rPr>
        <w:t>需在</w:t>
      </w:r>
      <w:r>
        <w:rPr>
          <w:szCs w:val="22"/>
        </w:rPr>
        <w:t>异常交易处理表上签章并加盖储蓄业务章，交</w:t>
      </w:r>
      <w:r>
        <w:rPr>
          <w:rFonts w:hint="eastAsia"/>
          <w:szCs w:val="22"/>
        </w:rPr>
        <w:t>操作</w:t>
      </w:r>
      <w:r>
        <w:rPr>
          <w:szCs w:val="22"/>
        </w:rPr>
        <w:t>人员</w:t>
      </w:r>
      <w:r>
        <w:rPr>
          <w:rFonts w:hint="eastAsia"/>
          <w:szCs w:val="22"/>
        </w:rPr>
        <w:t>直接调整客户明细账或销记挂账单。</w:t>
      </w:r>
    </w:p>
    <w:p w:rsidR="004A1DF5" w:rsidRDefault="004A1DF5">
      <w:pPr>
        <w:ind w:firstLineChars="200" w:firstLine="480"/>
        <w:jc w:val="left"/>
        <w:rPr>
          <w:szCs w:val="22"/>
        </w:rPr>
      </w:pPr>
      <w:r>
        <w:rPr>
          <w:rFonts w:hint="eastAsia"/>
          <w:szCs w:val="22"/>
        </w:rPr>
        <w:t>（</w:t>
      </w:r>
      <w:r>
        <w:rPr>
          <w:rFonts w:hint="eastAsia"/>
          <w:szCs w:val="22"/>
        </w:rPr>
        <w:t>3</w:t>
      </w:r>
      <w:r>
        <w:rPr>
          <w:rFonts w:hint="eastAsia"/>
          <w:szCs w:val="22"/>
        </w:rPr>
        <w:t>）操作流程：</w:t>
      </w:r>
    </w:p>
    <w:p w:rsidR="004A1DF5" w:rsidRDefault="004A1DF5" w:rsidP="0004090F">
      <w:pPr>
        <w:ind w:firstLineChars="200" w:firstLine="480"/>
        <w:jc w:val="left"/>
        <w:outlineLvl w:val="0"/>
        <w:rPr>
          <w:rFonts w:ascii="宋体" w:hAnsi="宋体"/>
          <w:szCs w:val="22"/>
        </w:rPr>
      </w:pPr>
      <w:r>
        <w:rPr>
          <w:rFonts w:ascii="宋体" w:hAnsi="宋体" w:hint="eastAsia"/>
          <w:szCs w:val="22"/>
        </w:rPr>
        <w:t>①操作人员在“核算业务－手工挂账－调整异地单边交易”中输入上一工作日查询交易，点击“调整交易”：</w:t>
      </w:r>
    </w:p>
    <w:p w:rsidR="004A1DF5" w:rsidRDefault="004A1DF5">
      <w:pPr>
        <w:ind w:firstLineChars="200" w:firstLine="480"/>
        <w:jc w:val="left"/>
        <w:rPr>
          <w:rFonts w:ascii="宋体" w:hAnsi="宋体"/>
          <w:szCs w:val="22"/>
        </w:rPr>
      </w:pPr>
      <w:r>
        <w:rPr>
          <w:rFonts w:ascii="宋体" w:hAnsi="宋体" w:hint="eastAsia"/>
          <w:szCs w:val="22"/>
        </w:rPr>
        <w:t>调整客户明细账：选择“钞汇标志”、将“是否调整客户账”指定为“是”，“确定”后授权，即可直接调账储蓄客户的明细账。</w:t>
      </w:r>
    </w:p>
    <w:p w:rsidR="004A1DF5" w:rsidRDefault="004A1DF5">
      <w:pPr>
        <w:ind w:firstLineChars="200" w:firstLine="480"/>
        <w:jc w:val="left"/>
        <w:rPr>
          <w:rFonts w:ascii="宋体" w:hAnsi="宋体"/>
          <w:szCs w:val="22"/>
        </w:rPr>
      </w:pPr>
      <w:r>
        <w:rPr>
          <w:rFonts w:ascii="宋体" w:hAnsi="宋体" w:hint="eastAsia"/>
          <w:szCs w:val="22"/>
        </w:rPr>
        <w:t>挂账：选择“不分钞汇”，将“是否调整客户账”指定为“否”，“确定”后授权，系统自动将单边交易挂账，打印挂账单。</w:t>
      </w:r>
    </w:p>
    <w:p w:rsidR="004A1DF5" w:rsidRDefault="004A1DF5" w:rsidP="0004090F">
      <w:pPr>
        <w:ind w:firstLineChars="200" w:firstLine="480"/>
        <w:jc w:val="left"/>
        <w:outlineLvl w:val="0"/>
        <w:rPr>
          <w:rFonts w:ascii="宋体" w:hAnsi="宋体"/>
          <w:szCs w:val="22"/>
        </w:rPr>
      </w:pPr>
      <w:r>
        <w:rPr>
          <w:rFonts w:ascii="宋体" w:hAnsi="宋体" w:hint="eastAsia"/>
          <w:szCs w:val="22"/>
        </w:rPr>
        <w:t>②销记挂账单：单边交易原因查明，则操作人员根据异常交易处理表和挂账单，在“核算业务－手工销账”中进行经办、复核或授权。</w:t>
      </w:r>
    </w:p>
    <w:p w:rsidR="004A1DF5" w:rsidRDefault="004A1DF5" w:rsidP="0004090F">
      <w:pPr>
        <w:pStyle w:val="5"/>
      </w:pPr>
      <w:r>
        <w:rPr>
          <w:rFonts w:hint="eastAsia"/>
        </w:rPr>
        <w:t>四、储蓄异地代收付清算的核对</w:t>
      </w:r>
    </w:p>
    <w:p w:rsidR="004A1DF5" w:rsidRDefault="004A1DF5">
      <w:pPr>
        <w:ind w:firstLineChars="200" w:firstLine="480"/>
        <w:jc w:val="left"/>
      </w:pPr>
      <w:r>
        <w:rPr>
          <w:rFonts w:hint="eastAsia"/>
        </w:rPr>
        <w:t>1</w:t>
      </w:r>
      <w:r>
        <w:rPr>
          <w:rFonts w:hint="eastAsia"/>
        </w:rPr>
        <w:t>、无对账不平交易：总行下划的清算金额等于分行</w:t>
      </w:r>
      <w:r>
        <w:rPr>
          <w:rFonts w:hint="eastAsia"/>
        </w:rPr>
        <w:t>40151007</w:t>
      </w:r>
      <w:r>
        <w:rPr>
          <w:rFonts w:hint="eastAsia"/>
        </w:rPr>
        <w:t>内部资金账户的昨日余额。</w:t>
      </w:r>
    </w:p>
    <w:p w:rsidR="004A1DF5" w:rsidRDefault="004A1DF5">
      <w:pPr>
        <w:ind w:firstLineChars="200" w:firstLine="480"/>
      </w:pPr>
      <w:r>
        <w:rPr>
          <w:rFonts w:hint="eastAsia"/>
        </w:rPr>
        <w:t>2</w:t>
      </w:r>
      <w:r>
        <w:rPr>
          <w:rFonts w:hint="eastAsia"/>
        </w:rPr>
        <w:t>、对账不平：总行下划的清算金额等于分行</w:t>
      </w:r>
      <w:r>
        <w:rPr>
          <w:rFonts w:hint="eastAsia"/>
        </w:rPr>
        <w:t>40151007</w:t>
      </w:r>
      <w:r>
        <w:rPr>
          <w:rFonts w:hint="eastAsia"/>
        </w:rPr>
        <w:t>内部资金账户的昨日余额加减挂账金额和调整储蓄客户明细账的金额。</w:t>
      </w:r>
    </w:p>
    <w:p w:rsidR="004A1DF5" w:rsidRDefault="004A1DF5" w:rsidP="0004090F">
      <w:pPr>
        <w:pStyle w:val="4"/>
        <w:spacing w:before="156" w:after="156"/>
      </w:pPr>
      <w:bookmarkStart w:id="1981" w:name="_Toc186273684"/>
      <w:r>
        <w:rPr>
          <w:rFonts w:hint="eastAsia"/>
        </w:rPr>
        <w:lastRenderedPageBreak/>
        <w:t>第七节</w:t>
      </w:r>
      <w:r>
        <w:rPr>
          <w:rFonts w:hint="eastAsia"/>
        </w:rPr>
        <w:t xml:space="preserve">  </w:t>
      </w:r>
      <w:r>
        <w:rPr>
          <w:rFonts w:hint="eastAsia"/>
        </w:rPr>
        <w:t>银行卡总中心业务资金清算</w:t>
      </w:r>
      <w:bookmarkEnd w:id="1981"/>
    </w:p>
    <w:p w:rsidR="004A1DF5" w:rsidRDefault="004A1DF5">
      <w:pPr>
        <w:ind w:firstLine="465"/>
      </w:pPr>
      <w:r>
        <w:rPr>
          <w:rFonts w:hint="eastAsia"/>
        </w:rPr>
        <w:t>银行卡总中心</w:t>
      </w:r>
      <w:r>
        <w:rPr>
          <w:rFonts w:hint="eastAsia"/>
        </w:rPr>
        <w:t>ATM</w:t>
      </w:r>
      <w:r>
        <w:rPr>
          <w:rFonts w:hint="eastAsia"/>
        </w:rPr>
        <w:t>和</w:t>
      </w:r>
      <w:r>
        <w:rPr>
          <w:rFonts w:hint="eastAsia"/>
        </w:rPr>
        <w:t>POS</w:t>
      </w:r>
      <w:r>
        <w:rPr>
          <w:rFonts w:hint="eastAsia"/>
        </w:rPr>
        <w:t>消费的代理业务资金分别在管机行和代理行核算，内部资金号为</w:t>
      </w:r>
      <w:r>
        <w:rPr>
          <w:rFonts w:hint="eastAsia"/>
        </w:rPr>
        <w:t>40150901</w:t>
      </w:r>
      <w:r>
        <w:rPr>
          <w:rFonts w:hint="eastAsia"/>
        </w:rPr>
        <w:t>和</w:t>
      </w:r>
      <w:r>
        <w:rPr>
          <w:rFonts w:hint="eastAsia"/>
        </w:rPr>
        <w:t>40150902</w:t>
      </w:r>
      <w:r>
        <w:rPr>
          <w:rFonts w:hint="eastAsia"/>
        </w:rPr>
        <w:t>。总行清算时将资金下划各业务代理机构。</w:t>
      </w:r>
    </w:p>
    <w:p w:rsidR="004A1DF5" w:rsidRDefault="004A1DF5">
      <w:pPr>
        <w:ind w:firstLine="465"/>
      </w:pPr>
      <w:r>
        <w:rPr>
          <w:rFonts w:hint="eastAsia"/>
        </w:rPr>
        <w:t>ATM</w:t>
      </w:r>
      <w:r>
        <w:rPr>
          <w:rFonts w:hint="eastAsia"/>
        </w:rPr>
        <w:t>代理业务的冲补账统一使用</w:t>
      </w:r>
      <w:r>
        <w:rPr>
          <w:rFonts w:hint="eastAsia"/>
        </w:rPr>
        <w:t>10391009</w:t>
      </w:r>
      <w:r>
        <w:rPr>
          <w:rFonts w:hint="eastAsia"/>
        </w:rPr>
        <w:t>和</w:t>
      </w:r>
      <w:r>
        <w:rPr>
          <w:rFonts w:hint="eastAsia"/>
        </w:rPr>
        <w:t>20621009</w:t>
      </w:r>
      <w:r>
        <w:rPr>
          <w:rFonts w:hint="eastAsia"/>
        </w:rPr>
        <w:t>两个内部资金号，冲补账交易发生时由系统自动挂账，</w:t>
      </w:r>
      <w:r>
        <w:rPr>
          <w:rFonts w:hint="eastAsia"/>
        </w:rPr>
        <w:t>ATM</w:t>
      </w:r>
      <w:r>
        <w:rPr>
          <w:rFonts w:hint="eastAsia"/>
        </w:rPr>
        <w:t>管机行的操作人员应视具体情况销记冲补账的挂账和</w:t>
      </w:r>
      <w:r>
        <w:rPr>
          <w:rFonts w:hint="eastAsia"/>
        </w:rPr>
        <w:t>ATM</w:t>
      </w:r>
      <w:r>
        <w:rPr>
          <w:rFonts w:hint="eastAsia"/>
        </w:rPr>
        <w:t>长短款的挂账。</w:t>
      </w:r>
    </w:p>
    <w:p w:rsidR="004A1DF5" w:rsidRDefault="004A1DF5">
      <w:pPr>
        <w:ind w:firstLine="465"/>
      </w:pPr>
      <w:r>
        <w:rPr>
          <w:rFonts w:hint="eastAsia"/>
        </w:rPr>
        <w:t>银行卡总中心的被代理业务资金在深圳管理部汇集和核算，并由深圳管理部向总行清算，账户行的业务交易视同与深圳管理部之间的被代理和代理业务参与全行的储蓄异地代收付清算。</w:t>
      </w:r>
    </w:p>
    <w:p w:rsidR="004A1DF5" w:rsidRDefault="004A1DF5" w:rsidP="0004090F">
      <w:pPr>
        <w:pStyle w:val="4"/>
        <w:spacing w:before="156" w:after="156"/>
      </w:pPr>
      <w:bookmarkStart w:id="1982" w:name="_Toc186273685"/>
      <w:r>
        <w:rPr>
          <w:rFonts w:hint="eastAsia"/>
        </w:rPr>
        <w:t>第八节</w:t>
      </w:r>
      <w:r>
        <w:rPr>
          <w:rFonts w:hint="eastAsia"/>
        </w:rPr>
        <w:t xml:space="preserve">  </w:t>
      </w:r>
      <w:r>
        <w:rPr>
          <w:rFonts w:hint="eastAsia"/>
        </w:rPr>
        <w:t>信用卡资金清算和分润</w:t>
      </w:r>
      <w:bookmarkEnd w:id="1982"/>
    </w:p>
    <w:p w:rsidR="004A1DF5" w:rsidRDefault="004A1DF5">
      <w:pPr>
        <w:ind w:firstLineChars="200" w:firstLine="480"/>
        <w:rPr>
          <w:rFonts w:ascii="宋体" w:hAnsi="宋体"/>
        </w:rPr>
      </w:pPr>
      <w:r>
        <w:rPr>
          <w:rFonts w:ascii="宋体" w:hAnsi="宋体" w:hint="eastAsia"/>
        </w:rPr>
        <w:t>根据业务的不同，信用卡资金及分润分别在网点和分行核算，内部资金号为40310001、20620920及20620921。总行直接向业务核算机构下划清算资金和分润。</w:t>
      </w:r>
    </w:p>
    <w:p w:rsidR="004A1DF5" w:rsidRDefault="004A1DF5">
      <w:pPr>
        <w:ind w:firstLineChars="200" w:firstLine="480"/>
      </w:pPr>
      <w:r>
        <w:rPr>
          <w:rFonts w:ascii="宋体" w:hAnsi="宋体" w:hint="eastAsia"/>
        </w:rPr>
        <w:t>信用卡</w:t>
      </w:r>
      <w:r>
        <w:rPr>
          <w:rFonts w:hint="eastAsia"/>
        </w:rPr>
        <w:t>交易和分润汇总及明细表均在原</w:t>
      </w:r>
      <w:r>
        <w:rPr>
          <w:rFonts w:hint="eastAsia"/>
        </w:rPr>
        <w:t>AS/400</w:t>
      </w:r>
      <w:r>
        <w:rPr>
          <w:rFonts w:hint="eastAsia"/>
        </w:rPr>
        <w:t>储蓄系统后台打印，操作员需申请用户号。</w:t>
      </w:r>
    </w:p>
    <w:p w:rsidR="004A1DF5" w:rsidRDefault="004A1DF5" w:rsidP="0004090F">
      <w:pPr>
        <w:pStyle w:val="4"/>
      </w:pPr>
      <w:bookmarkStart w:id="1983" w:name="_Toc186273686"/>
      <w:r>
        <w:rPr>
          <w:rFonts w:hint="eastAsia"/>
        </w:rPr>
        <w:t>第九节</w:t>
      </w:r>
      <w:r>
        <w:rPr>
          <w:rFonts w:hint="eastAsia"/>
        </w:rPr>
        <w:t xml:space="preserve">  </w:t>
      </w:r>
      <w:r>
        <w:rPr>
          <w:rFonts w:hint="eastAsia"/>
        </w:rPr>
        <w:t>结售汇系统变更说明</w:t>
      </w:r>
      <w:bookmarkEnd w:id="1983"/>
    </w:p>
    <w:p w:rsidR="004A1DF5" w:rsidRDefault="004A1DF5" w:rsidP="0004090F">
      <w:pPr>
        <w:pStyle w:val="5"/>
      </w:pPr>
      <w:r>
        <w:rPr>
          <w:rFonts w:hint="eastAsia"/>
        </w:rPr>
        <w:t>一、结售汇系统变更方式及主要内容</w:t>
      </w:r>
    </w:p>
    <w:p w:rsidR="004A1DF5" w:rsidRDefault="004A1DF5">
      <w:pPr>
        <w:ind w:firstLineChars="200" w:firstLine="480"/>
      </w:pPr>
      <w:r>
        <w:rPr>
          <w:rFonts w:hint="eastAsia"/>
        </w:rPr>
        <w:t>结售汇系统变更方式：结售汇系统采取与综合业务处理系统对接的方式来基本满足现阶段综合业务处理系统的账务处理方式，有关结售汇系统的交易原理不变，交易录入除增加通过读卡录入相关交易账户外，其他基本维持不变。</w:t>
      </w:r>
    </w:p>
    <w:p w:rsidR="004A1DF5" w:rsidRDefault="004A1DF5">
      <w:pPr>
        <w:ind w:firstLineChars="200" w:firstLine="480"/>
      </w:pPr>
      <w:r>
        <w:rPr>
          <w:rFonts w:hint="eastAsia"/>
        </w:rPr>
        <w:t>主要变更内容：</w:t>
      </w:r>
    </w:p>
    <w:p w:rsidR="004A1DF5" w:rsidRDefault="004A1DF5">
      <w:pPr>
        <w:ind w:firstLineChars="200" w:firstLine="480"/>
      </w:pPr>
      <w:r>
        <w:rPr>
          <w:rFonts w:hint="eastAsia"/>
        </w:rPr>
        <w:t>1</w:t>
      </w:r>
      <w:r>
        <w:rPr>
          <w:rFonts w:hint="eastAsia"/>
        </w:rPr>
        <w:t>、开通综合业务处理系统的分行，交易时，买卖货币的出入款账号可以使用与综合业务处理系统适配的客户户口号或我行内部户口号（下一步将提供销挂账单和销现金单的功能，但只支持核销对应户口是</w:t>
      </w:r>
      <w:r>
        <w:rPr>
          <w:rFonts w:hint="eastAsia"/>
        </w:rPr>
        <w:t>262</w:t>
      </w:r>
      <w:r>
        <w:rPr>
          <w:rFonts w:hint="eastAsia"/>
        </w:rPr>
        <w:t>科目的挂账单和现金单）；</w:t>
      </w:r>
    </w:p>
    <w:p w:rsidR="004A1DF5" w:rsidRDefault="004A1DF5">
      <w:pPr>
        <w:ind w:firstLineChars="200" w:firstLine="480"/>
      </w:pPr>
      <w:r>
        <w:rPr>
          <w:rFonts w:hint="eastAsia"/>
        </w:rPr>
        <w:t>2</w:t>
      </w:r>
      <w:r>
        <w:rPr>
          <w:rFonts w:hint="eastAsia"/>
        </w:rPr>
        <w:t>、交易网点和分行之间的资金清算不再通过</w:t>
      </w:r>
      <w:r>
        <w:rPr>
          <w:rFonts w:hint="eastAsia"/>
        </w:rPr>
        <w:t>411</w:t>
      </w:r>
      <w:r>
        <w:rPr>
          <w:rFonts w:hint="eastAsia"/>
        </w:rPr>
        <w:t>同城通存通兑账户处理；</w:t>
      </w:r>
    </w:p>
    <w:p w:rsidR="004A1DF5" w:rsidRDefault="004A1DF5">
      <w:pPr>
        <w:ind w:firstLineChars="200" w:firstLine="480"/>
      </w:pPr>
      <w:r>
        <w:rPr>
          <w:rFonts w:hint="eastAsia"/>
        </w:rPr>
        <w:lastRenderedPageBreak/>
        <w:t>3</w:t>
      </w:r>
      <w:r>
        <w:rPr>
          <w:rFonts w:hint="eastAsia"/>
        </w:rPr>
        <w:t>、</w:t>
      </w:r>
      <w:r>
        <w:rPr>
          <w:rFonts w:hint="eastAsia"/>
        </w:rPr>
        <w:t>477</w:t>
      </w:r>
      <w:r>
        <w:rPr>
          <w:rFonts w:hint="eastAsia"/>
        </w:rPr>
        <w:t>的处理：分行的</w:t>
      </w:r>
      <w:r>
        <w:rPr>
          <w:rFonts w:hint="eastAsia"/>
        </w:rPr>
        <w:t>477</w:t>
      </w:r>
      <w:r>
        <w:rPr>
          <w:rFonts w:hint="eastAsia"/>
        </w:rPr>
        <w:t>（</w:t>
      </w:r>
      <w:r>
        <w:rPr>
          <w:rFonts w:hint="eastAsia"/>
        </w:rPr>
        <w:t>1</w:t>
      </w:r>
      <w:r>
        <w:rPr>
          <w:rFonts w:hint="eastAsia"/>
        </w:rPr>
        <w:t>）转</w:t>
      </w:r>
      <w:r>
        <w:rPr>
          <w:rFonts w:hint="eastAsia"/>
        </w:rPr>
        <w:t>477</w:t>
      </w:r>
      <w:r>
        <w:rPr>
          <w:rFonts w:hint="eastAsia"/>
        </w:rPr>
        <w:t>（</w:t>
      </w:r>
      <w:r>
        <w:rPr>
          <w:rFonts w:hint="eastAsia"/>
        </w:rPr>
        <w:t>2</w:t>
      </w:r>
      <w:r>
        <w:rPr>
          <w:rFonts w:hint="eastAsia"/>
        </w:rPr>
        <w:t>）的结转方式原为由分行经办人员在当日交易终止时点后在</w:t>
      </w:r>
      <w:r>
        <w:rPr>
          <w:rFonts w:hint="eastAsia"/>
        </w:rPr>
        <w:t>AS/400</w:t>
      </w:r>
      <w:r>
        <w:rPr>
          <w:rFonts w:hint="eastAsia"/>
        </w:rPr>
        <w:t>会计系统中操作，现变更为由总行操作，按清算批次进行的方式。实际资金的划付，仍需手工通过电子汇兑予以处理（总行会计室使用自动下划交易清算资金的方式后，则通过系统自动划付）。</w:t>
      </w:r>
    </w:p>
    <w:p w:rsidR="004A1DF5" w:rsidRDefault="004A1DF5">
      <w:pPr>
        <w:ind w:firstLineChars="200" w:firstLine="480"/>
      </w:pPr>
      <w:r>
        <w:rPr>
          <w:rFonts w:hint="eastAsia"/>
        </w:rPr>
        <w:t>4</w:t>
      </w:r>
      <w:r>
        <w:rPr>
          <w:rFonts w:hint="eastAsia"/>
        </w:rPr>
        <w:t>、读卡的操作。</w:t>
      </w:r>
    </w:p>
    <w:p w:rsidR="004A1DF5" w:rsidRDefault="004A1DF5">
      <w:pPr>
        <w:ind w:firstLineChars="200" w:firstLine="480"/>
      </w:pPr>
      <w:r>
        <w:rPr>
          <w:rFonts w:hint="eastAsia"/>
        </w:rPr>
        <w:t>点击“读卡”按钮，系统显示操作提示信息后，经办员即可操作刷卡</w:t>
      </w:r>
      <w:r>
        <w:rPr>
          <w:rFonts w:hint="eastAsia"/>
        </w:rPr>
        <w:t>/</w:t>
      </w:r>
      <w:r>
        <w:rPr>
          <w:rFonts w:hint="eastAsia"/>
        </w:rPr>
        <w:t>折。</w:t>
      </w:r>
    </w:p>
    <w:p w:rsidR="004A1DF5" w:rsidRDefault="004A1DF5">
      <w:pPr>
        <w:ind w:firstLineChars="200" w:firstLine="480"/>
      </w:pPr>
      <w:r>
        <w:rPr>
          <w:rFonts w:hint="eastAsia"/>
        </w:rPr>
        <w:t>当复核员复核提交时，系统提示需客户输入取款密码的信息。客户输入取款密码、提交确认正确后，系统的后续处理同现行。需复核员询价、确认交易。</w:t>
      </w:r>
    </w:p>
    <w:p w:rsidR="004A1DF5" w:rsidRDefault="004A1DF5" w:rsidP="0004090F">
      <w:pPr>
        <w:pStyle w:val="5"/>
      </w:pPr>
      <w:r>
        <w:rPr>
          <w:rFonts w:hint="eastAsia"/>
        </w:rPr>
        <w:t>二、变更内容的详细说明</w:t>
      </w:r>
    </w:p>
    <w:p w:rsidR="004A1DF5" w:rsidRDefault="004A1DF5" w:rsidP="0004090F">
      <w:pPr>
        <w:outlineLvl w:val="0"/>
      </w:pPr>
      <w:r>
        <w:rPr>
          <w:rFonts w:hint="eastAsia"/>
        </w:rPr>
        <w:t>（一）</w:t>
      </w:r>
      <w:r>
        <w:rPr>
          <w:rFonts w:hint="eastAsia"/>
        </w:rPr>
        <w:t xml:space="preserve"> </w:t>
      </w:r>
      <w:r>
        <w:rPr>
          <w:rFonts w:hint="eastAsia"/>
        </w:rPr>
        <w:t>适用账号的使用</w:t>
      </w:r>
    </w:p>
    <w:p w:rsidR="004A1DF5" w:rsidRDefault="004A1DF5">
      <w:pPr>
        <w:ind w:firstLineChars="200" w:firstLine="480"/>
      </w:pPr>
      <w:r>
        <w:rPr>
          <w:rFonts w:hint="eastAsia"/>
        </w:rPr>
        <w:t>适用账号的变更主要包括两个方面：</w:t>
      </w:r>
    </w:p>
    <w:p w:rsidR="004A1DF5" w:rsidRDefault="004A1DF5">
      <w:pPr>
        <w:ind w:firstLineChars="200" w:firstLine="480"/>
      </w:pPr>
      <w:r>
        <w:rPr>
          <w:rFonts w:hint="eastAsia"/>
        </w:rPr>
        <w:t>1</w:t>
      </w:r>
      <w:r>
        <w:rPr>
          <w:rFonts w:hint="eastAsia"/>
        </w:rPr>
        <w:t>、户口号的使用</w:t>
      </w:r>
    </w:p>
    <w:p w:rsidR="004A1DF5" w:rsidRDefault="004A1DF5">
      <w:pPr>
        <w:ind w:firstLineChars="200" w:firstLine="480"/>
      </w:pPr>
      <w:r>
        <w:rPr>
          <w:rFonts w:hint="eastAsia"/>
        </w:rPr>
        <w:t>例如：客户号：</w:t>
      </w:r>
      <w:r>
        <w:rPr>
          <w:rFonts w:hint="eastAsia"/>
        </w:rPr>
        <w:t>1289000023</w:t>
      </w:r>
      <w:r>
        <w:rPr>
          <w:rFonts w:hint="eastAsia"/>
        </w:rPr>
        <w:t>，其在核心业务系统中的美元户口号是：</w:t>
      </w:r>
      <w:r>
        <w:t>128900002332202</w:t>
      </w:r>
      <w:r>
        <w:rPr>
          <w:rFonts w:hint="eastAsia"/>
        </w:rPr>
        <w:t>，那么，进行交易时，出入款账号栏需要填入的内容就是客户交易货币的户口号或者是我行相关内部户口号。</w:t>
      </w:r>
    </w:p>
    <w:p w:rsidR="004A1DF5" w:rsidRDefault="004A1DF5">
      <w:pPr>
        <w:ind w:firstLineChars="200" w:firstLine="480"/>
      </w:pPr>
      <w:r>
        <w:rPr>
          <w:rFonts w:hint="eastAsia"/>
        </w:rPr>
        <w:t>同样，在使用户口号时，必须满足以下规则：输入的客户户口号一定要与客户号一致，否则系统报错；</w:t>
      </w:r>
    </w:p>
    <w:p w:rsidR="004A1DF5" w:rsidRDefault="004A1DF5">
      <w:pPr>
        <w:ind w:firstLineChars="200" w:firstLine="480"/>
      </w:pPr>
      <w:r>
        <w:rPr>
          <w:rFonts w:hint="eastAsia"/>
        </w:rPr>
        <w:t>2</w:t>
      </w:r>
      <w:r>
        <w:rPr>
          <w:rFonts w:hint="eastAsia"/>
        </w:rPr>
        <w:t>、挂账单和现金单的使用</w:t>
      </w:r>
    </w:p>
    <w:p w:rsidR="004A1DF5" w:rsidRDefault="004A1DF5">
      <w:pPr>
        <w:ind w:firstLineChars="200" w:firstLine="480"/>
      </w:pPr>
      <w:r>
        <w:rPr>
          <w:rFonts w:hint="eastAsia"/>
        </w:rPr>
        <w:t>在对接模式下，结售汇系统支持核销挂账单和现金单（对应</w:t>
      </w:r>
      <w:r>
        <w:rPr>
          <w:rFonts w:hint="eastAsia"/>
        </w:rPr>
        <w:t>262</w:t>
      </w:r>
      <w:r>
        <w:rPr>
          <w:rFonts w:hint="eastAsia"/>
        </w:rPr>
        <w:t>账户的）。其使用方法与原理和使用我行内部户口号的方式一致。</w:t>
      </w:r>
    </w:p>
    <w:p w:rsidR="004A1DF5" w:rsidRDefault="004A1DF5" w:rsidP="0004090F">
      <w:pPr>
        <w:pStyle w:val="5"/>
      </w:pPr>
      <w:r>
        <w:rPr>
          <w:rFonts w:hint="eastAsia"/>
        </w:rPr>
        <w:t>三、网点和分行之间资金清算的变更</w:t>
      </w:r>
    </w:p>
    <w:p w:rsidR="004A1DF5" w:rsidRDefault="004A1DF5">
      <w:pPr>
        <w:ind w:firstLineChars="200" w:firstLine="480"/>
      </w:pPr>
      <w:r>
        <w:rPr>
          <w:rFonts w:hint="eastAsia"/>
        </w:rPr>
        <w:t>交易网点和分行之间的资金清算不再通过</w:t>
      </w:r>
      <w:r>
        <w:rPr>
          <w:rFonts w:hint="eastAsia"/>
        </w:rPr>
        <w:t>411</w:t>
      </w:r>
      <w:r>
        <w:rPr>
          <w:rFonts w:hint="eastAsia"/>
        </w:rPr>
        <w:t>同城通存通兑账户处理。</w:t>
      </w:r>
    </w:p>
    <w:p w:rsidR="004A1DF5" w:rsidRDefault="004A1DF5">
      <w:pPr>
        <w:ind w:firstLineChars="200" w:firstLine="480"/>
      </w:pPr>
      <w:r>
        <w:rPr>
          <w:rFonts w:hint="eastAsia"/>
        </w:rPr>
        <w:t>举例说明这一变更内容如下：</w:t>
      </w:r>
    </w:p>
    <w:p w:rsidR="004A1DF5" w:rsidRDefault="004A1DF5">
      <w:pPr>
        <w:ind w:firstLineChars="200" w:firstLine="480"/>
      </w:pPr>
      <w:r>
        <w:rPr>
          <w:rFonts w:hint="eastAsia"/>
        </w:rPr>
        <w:t>东莞分行</w:t>
      </w:r>
      <w:r>
        <w:rPr>
          <w:rFonts w:hint="eastAsia"/>
        </w:rPr>
        <w:t>A</w:t>
      </w:r>
      <w:r>
        <w:rPr>
          <w:rFonts w:hint="eastAsia"/>
        </w:rPr>
        <w:t>网点客户：</w:t>
      </w:r>
      <w:r>
        <w:rPr>
          <w:rFonts w:hint="eastAsia"/>
        </w:rPr>
        <w:t xml:space="preserve">1289000023 </w:t>
      </w:r>
      <w:r>
        <w:rPr>
          <w:rFonts w:hint="eastAsia"/>
        </w:rPr>
        <w:t>用美元户口号</w:t>
      </w:r>
      <w:r>
        <w:t>128900002332202</w:t>
      </w:r>
      <w:r>
        <w:rPr>
          <w:rFonts w:hint="eastAsia"/>
        </w:rPr>
        <w:t xml:space="preserve">  </w:t>
      </w:r>
      <w:r>
        <w:rPr>
          <w:rFonts w:hint="eastAsia"/>
        </w:rPr>
        <w:t>进行结汇交易</w:t>
      </w:r>
    </w:p>
    <w:p w:rsidR="004A1DF5" w:rsidRDefault="004A1DF5">
      <w:pPr>
        <w:ind w:firstLine="570"/>
      </w:pPr>
      <w:r>
        <w:rPr>
          <w:rFonts w:hint="eastAsia"/>
        </w:rPr>
        <w:t>那么，原核算：</w:t>
      </w:r>
    </w:p>
    <w:p w:rsidR="004A1DF5" w:rsidRDefault="004A1DF5">
      <w:pPr>
        <w:ind w:firstLine="570"/>
      </w:pPr>
      <w:r>
        <w:rPr>
          <w:rFonts w:hint="eastAsia"/>
        </w:rPr>
        <w:lastRenderedPageBreak/>
        <w:t>A</w:t>
      </w:r>
      <w:r>
        <w:rPr>
          <w:rFonts w:hint="eastAsia"/>
        </w:rPr>
        <w:t>网点：</w:t>
      </w:r>
    </w:p>
    <w:p w:rsidR="004A1DF5" w:rsidRDefault="004A1DF5">
      <w:pPr>
        <w:ind w:firstLine="570"/>
      </w:pPr>
      <w:r>
        <w:rPr>
          <w:rFonts w:hint="eastAsia"/>
        </w:rPr>
        <w:t>借：</w:t>
      </w:r>
      <w:r>
        <w:rPr>
          <w:rFonts w:hint="eastAsia"/>
        </w:rPr>
        <w:t xml:space="preserve">201       </w:t>
      </w:r>
      <w:r>
        <w:rPr>
          <w:rFonts w:hint="eastAsia"/>
        </w:rPr>
        <w:t>美元</w:t>
      </w:r>
    </w:p>
    <w:p w:rsidR="004A1DF5" w:rsidRDefault="004A1DF5">
      <w:pPr>
        <w:ind w:firstLine="570"/>
      </w:pPr>
      <w:r>
        <w:rPr>
          <w:rFonts w:hint="eastAsia"/>
        </w:rPr>
        <w:t xml:space="preserve">    </w:t>
      </w:r>
      <w:r>
        <w:rPr>
          <w:rFonts w:hint="eastAsia"/>
        </w:rPr>
        <w:t>贷</w:t>
      </w:r>
      <w:r>
        <w:rPr>
          <w:rFonts w:hint="eastAsia"/>
        </w:rPr>
        <w:t xml:space="preserve">2801      </w:t>
      </w:r>
      <w:r>
        <w:rPr>
          <w:rFonts w:hint="eastAsia"/>
        </w:rPr>
        <w:t>美元</w:t>
      </w:r>
    </w:p>
    <w:p w:rsidR="004A1DF5" w:rsidRDefault="004A1DF5">
      <w:pPr>
        <w:ind w:firstLine="570"/>
      </w:pPr>
      <w:r>
        <w:rPr>
          <w:rFonts w:hint="eastAsia"/>
        </w:rPr>
        <w:t>借：</w:t>
      </w:r>
      <w:r>
        <w:rPr>
          <w:rFonts w:hint="eastAsia"/>
        </w:rPr>
        <w:t xml:space="preserve">2801      </w:t>
      </w:r>
      <w:r>
        <w:rPr>
          <w:rFonts w:hint="eastAsia"/>
        </w:rPr>
        <w:t>美元</w:t>
      </w:r>
    </w:p>
    <w:p w:rsidR="004A1DF5" w:rsidRDefault="004A1DF5">
      <w:pPr>
        <w:ind w:firstLine="570"/>
      </w:pPr>
      <w:r>
        <w:rPr>
          <w:rFonts w:hint="eastAsia"/>
        </w:rPr>
        <w:t xml:space="preserve">    </w:t>
      </w:r>
      <w:r>
        <w:rPr>
          <w:rFonts w:hint="eastAsia"/>
        </w:rPr>
        <w:t>贷：</w:t>
      </w:r>
      <w:r>
        <w:rPr>
          <w:rFonts w:hint="eastAsia"/>
        </w:rPr>
        <w:t xml:space="preserve">411      </w:t>
      </w:r>
      <w:r>
        <w:rPr>
          <w:rFonts w:hint="eastAsia"/>
        </w:rPr>
        <w:t>美元</w:t>
      </w:r>
    </w:p>
    <w:p w:rsidR="004A1DF5" w:rsidRDefault="004A1DF5">
      <w:pPr>
        <w:ind w:firstLine="570"/>
      </w:pPr>
      <w:r>
        <w:rPr>
          <w:rFonts w:hint="eastAsia"/>
        </w:rPr>
        <w:t>分行：</w:t>
      </w:r>
    </w:p>
    <w:p w:rsidR="004A1DF5" w:rsidRDefault="004A1DF5">
      <w:pPr>
        <w:ind w:firstLine="570"/>
      </w:pPr>
      <w:r>
        <w:rPr>
          <w:rFonts w:hint="eastAsia"/>
        </w:rPr>
        <w:t>借：</w:t>
      </w:r>
      <w:r>
        <w:rPr>
          <w:rFonts w:hint="eastAsia"/>
        </w:rPr>
        <w:t xml:space="preserve">411       </w:t>
      </w:r>
      <w:r>
        <w:rPr>
          <w:rFonts w:hint="eastAsia"/>
        </w:rPr>
        <w:t>美元</w:t>
      </w:r>
    </w:p>
    <w:p w:rsidR="004A1DF5" w:rsidRDefault="004A1DF5">
      <w:pPr>
        <w:ind w:firstLine="570"/>
      </w:pPr>
      <w:r>
        <w:rPr>
          <w:rFonts w:hint="eastAsia"/>
        </w:rPr>
        <w:t xml:space="preserve">    </w:t>
      </w:r>
      <w:r>
        <w:rPr>
          <w:rFonts w:hint="eastAsia"/>
        </w:rPr>
        <w:t>贷：</w:t>
      </w:r>
      <w:r>
        <w:rPr>
          <w:rFonts w:hint="eastAsia"/>
        </w:rPr>
        <w:t>477</w:t>
      </w:r>
      <w:r>
        <w:rPr>
          <w:rFonts w:hint="eastAsia"/>
        </w:rPr>
        <w:t>（</w:t>
      </w:r>
      <w:r>
        <w:rPr>
          <w:rFonts w:hint="eastAsia"/>
        </w:rPr>
        <w:t>1</w:t>
      </w:r>
      <w:r>
        <w:rPr>
          <w:rFonts w:hint="eastAsia"/>
        </w:rPr>
        <w:t>）</w:t>
      </w:r>
      <w:r>
        <w:rPr>
          <w:rFonts w:hint="eastAsia"/>
        </w:rPr>
        <w:t xml:space="preserve">    </w:t>
      </w:r>
      <w:r>
        <w:rPr>
          <w:rFonts w:hint="eastAsia"/>
        </w:rPr>
        <w:t>美元</w:t>
      </w:r>
    </w:p>
    <w:p w:rsidR="004A1DF5" w:rsidRDefault="004A1DF5">
      <w:pPr>
        <w:ind w:firstLine="570"/>
      </w:pPr>
      <w:r>
        <w:rPr>
          <w:rFonts w:hint="eastAsia"/>
        </w:rPr>
        <w:t>现变更为：</w:t>
      </w:r>
    </w:p>
    <w:p w:rsidR="004A1DF5" w:rsidRDefault="004A1DF5">
      <w:pPr>
        <w:ind w:firstLine="570"/>
      </w:pPr>
      <w:r>
        <w:rPr>
          <w:rFonts w:hint="eastAsia"/>
        </w:rPr>
        <w:t>A</w:t>
      </w:r>
      <w:r>
        <w:rPr>
          <w:rFonts w:hint="eastAsia"/>
        </w:rPr>
        <w:t>网点：</w:t>
      </w:r>
    </w:p>
    <w:p w:rsidR="004A1DF5" w:rsidRDefault="004A1DF5">
      <w:pPr>
        <w:ind w:firstLine="570"/>
      </w:pPr>
      <w:r>
        <w:rPr>
          <w:rFonts w:hint="eastAsia"/>
        </w:rPr>
        <w:t>借：</w:t>
      </w:r>
      <w:r>
        <w:t>128900002332202</w:t>
      </w:r>
      <w:r>
        <w:rPr>
          <w:rFonts w:hint="eastAsia"/>
        </w:rPr>
        <w:t xml:space="preserve">       </w:t>
      </w:r>
      <w:r>
        <w:rPr>
          <w:rFonts w:hint="eastAsia"/>
        </w:rPr>
        <w:t>客户户口号</w:t>
      </w:r>
    </w:p>
    <w:p w:rsidR="004A1DF5" w:rsidRDefault="004A1DF5">
      <w:pPr>
        <w:ind w:firstLine="570"/>
      </w:pPr>
      <w:r>
        <w:rPr>
          <w:rFonts w:hint="eastAsia"/>
        </w:rPr>
        <w:t xml:space="preserve">    </w:t>
      </w:r>
      <w:r>
        <w:rPr>
          <w:rFonts w:hint="eastAsia"/>
        </w:rPr>
        <w:t>贷：</w:t>
      </w:r>
      <w:r>
        <w:rPr>
          <w:rFonts w:hint="eastAsia"/>
        </w:rPr>
        <w:t>2801               2801</w:t>
      </w:r>
      <w:r>
        <w:rPr>
          <w:rFonts w:hint="eastAsia"/>
        </w:rPr>
        <w:t>的内部户口号</w:t>
      </w:r>
    </w:p>
    <w:p w:rsidR="004A1DF5" w:rsidRDefault="004A1DF5">
      <w:pPr>
        <w:ind w:firstLine="570"/>
      </w:pPr>
      <w:r>
        <w:rPr>
          <w:rFonts w:hint="eastAsia"/>
        </w:rPr>
        <w:t>借：</w:t>
      </w:r>
      <w:r>
        <w:rPr>
          <w:rFonts w:hint="eastAsia"/>
        </w:rPr>
        <w:t>2801                  2801</w:t>
      </w:r>
      <w:r>
        <w:rPr>
          <w:rFonts w:hint="eastAsia"/>
        </w:rPr>
        <w:t>的内部户口号</w:t>
      </w:r>
    </w:p>
    <w:p w:rsidR="004A1DF5" w:rsidRDefault="004A1DF5">
      <w:pPr>
        <w:ind w:firstLine="570"/>
      </w:pPr>
      <w:r>
        <w:rPr>
          <w:rFonts w:hint="eastAsia"/>
        </w:rPr>
        <w:t>分行：</w:t>
      </w:r>
    </w:p>
    <w:p w:rsidR="004A1DF5" w:rsidRDefault="004A1DF5">
      <w:pPr>
        <w:ind w:firstLine="570"/>
      </w:pPr>
      <w:r>
        <w:rPr>
          <w:rFonts w:hint="eastAsia"/>
        </w:rPr>
        <w:t xml:space="preserve">    </w:t>
      </w:r>
      <w:r>
        <w:rPr>
          <w:rFonts w:hint="eastAsia"/>
        </w:rPr>
        <w:t>贷：</w:t>
      </w:r>
      <w:r>
        <w:rPr>
          <w:rFonts w:hint="eastAsia"/>
        </w:rPr>
        <w:t>477</w:t>
      </w:r>
      <w:r>
        <w:rPr>
          <w:rFonts w:hint="eastAsia"/>
        </w:rPr>
        <w:t>（</w:t>
      </w:r>
      <w:r>
        <w:rPr>
          <w:rFonts w:hint="eastAsia"/>
        </w:rPr>
        <w:t>1</w:t>
      </w:r>
      <w:r>
        <w:rPr>
          <w:rFonts w:hint="eastAsia"/>
        </w:rPr>
        <w:t>）</w:t>
      </w:r>
      <w:r>
        <w:rPr>
          <w:rFonts w:hint="eastAsia"/>
        </w:rPr>
        <w:t xml:space="preserve">           477</w:t>
      </w:r>
      <w:r>
        <w:rPr>
          <w:rFonts w:hint="eastAsia"/>
        </w:rPr>
        <w:t>（</w:t>
      </w:r>
      <w:r>
        <w:rPr>
          <w:rFonts w:hint="eastAsia"/>
        </w:rPr>
        <w:t>1</w:t>
      </w:r>
      <w:r>
        <w:rPr>
          <w:rFonts w:hint="eastAsia"/>
        </w:rPr>
        <w:t>）的内部户口号</w:t>
      </w:r>
    </w:p>
    <w:p w:rsidR="004A1DF5" w:rsidRDefault="004A1DF5" w:rsidP="0004090F">
      <w:pPr>
        <w:pStyle w:val="5"/>
      </w:pPr>
      <w:r>
        <w:rPr>
          <w:rFonts w:hint="eastAsia"/>
        </w:rPr>
        <w:t>四、</w:t>
      </w:r>
      <w:r>
        <w:rPr>
          <w:rFonts w:hint="eastAsia"/>
        </w:rPr>
        <w:t>477</w:t>
      </w:r>
      <w:r>
        <w:rPr>
          <w:rFonts w:hint="eastAsia"/>
        </w:rPr>
        <w:t>清算处理的变更</w:t>
      </w:r>
    </w:p>
    <w:p w:rsidR="004A1DF5" w:rsidRDefault="004A1DF5" w:rsidP="0004090F">
      <w:pPr>
        <w:ind w:firstLineChars="200" w:firstLine="480"/>
        <w:outlineLvl w:val="0"/>
      </w:pPr>
      <w:r>
        <w:rPr>
          <w:rFonts w:hint="eastAsia"/>
        </w:rPr>
        <w:t>（一）</w:t>
      </w:r>
      <w:r>
        <w:rPr>
          <w:rFonts w:hint="eastAsia"/>
        </w:rPr>
        <w:t xml:space="preserve"> 477</w:t>
      </w:r>
      <w:r>
        <w:rPr>
          <w:rFonts w:hint="eastAsia"/>
        </w:rPr>
        <w:t>清算处理的新规则：</w:t>
      </w:r>
    </w:p>
    <w:p w:rsidR="004A1DF5" w:rsidRDefault="004A1DF5">
      <w:pPr>
        <w:ind w:firstLineChars="200" w:firstLine="480"/>
      </w:pPr>
      <w:r>
        <w:rPr>
          <w:rFonts w:hint="eastAsia"/>
        </w:rPr>
        <w:t>1</w:t>
      </w:r>
      <w:r>
        <w:rPr>
          <w:rFonts w:hint="eastAsia"/>
        </w:rPr>
        <w:t>、</w:t>
      </w:r>
      <w:r>
        <w:rPr>
          <w:rFonts w:hint="eastAsia"/>
        </w:rPr>
        <w:t>477</w:t>
      </w:r>
      <w:r>
        <w:rPr>
          <w:rFonts w:hint="eastAsia"/>
        </w:rPr>
        <w:t>（</w:t>
      </w:r>
      <w:r>
        <w:rPr>
          <w:rFonts w:hint="eastAsia"/>
        </w:rPr>
        <w:t>1</w:t>
      </w:r>
      <w:r>
        <w:rPr>
          <w:rFonts w:hint="eastAsia"/>
        </w:rPr>
        <w:t>）转</w:t>
      </w:r>
      <w:r>
        <w:rPr>
          <w:rFonts w:hint="eastAsia"/>
        </w:rPr>
        <w:t>477</w:t>
      </w:r>
      <w:r>
        <w:rPr>
          <w:rFonts w:hint="eastAsia"/>
        </w:rPr>
        <w:t>（</w:t>
      </w:r>
      <w:r>
        <w:rPr>
          <w:rFonts w:hint="eastAsia"/>
        </w:rPr>
        <w:t>2</w:t>
      </w:r>
      <w:r>
        <w:rPr>
          <w:rFonts w:hint="eastAsia"/>
        </w:rPr>
        <w:t>）的操作由总行业务人员控制，可对某一分行单独进行清算，也可对所有分行进行清算；</w:t>
      </w:r>
    </w:p>
    <w:p w:rsidR="004A1DF5" w:rsidRDefault="004A1DF5">
      <w:pPr>
        <w:ind w:firstLineChars="200" w:firstLine="480"/>
      </w:pPr>
      <w:r>
        <w:rPr>
          <w:rFonts w:hint="eastAsia"/>
        </w:rPr>
        <w:t>2</w:t>
      </w:r>
      <w:r>
        <w:rPr>
          <w:rFonts w:hint="eastAsia"/>
        </w:rPr>
        <w:t>、未清算的交易，即使系统时间已经转为另一工作日期，但此类交易仍不转历史交易，仍反映在当天交易记录库里；</w:t>
      </w:r>
    </w:p>
    <w:p w:rsidR="004A1DF5" w:rsidRDefault="004A1DF5">
      <w:pPr>
        <w:ind w:firstLineChars="200" w:firstLine="480"/>
      </w:pPr>
      <w:r>
        <w:rPr>
          <w:rFonts w:hint="eastAsia"/>
        </w:rPr>
        <w:t>3</w:t>
      </w:r>
      <w:r>
        <w:rPr>
          <w:rFonts w:hint="eastAsia"/>
        </w:rPr>
        <w:t>、总行和未使用新系统的分行</w:t>
      </w:r>
      <w:r>
        <w:rPr>
          <w:rFonts w:hint="eastAsia"/>
        </w:rPr>
        <w:t>477</w:t>
      </w:r>
      <w:r>
        <w:rPr>
          <w:rFonts w:hint="eastAsia"/>
        </w:rPr>
        <w:t>的处理，仍维持不变。</w:t>
      </w:r>
    </w:p>
    <w:p w:rsidR="004A1DF5" w:rsidRDefault="004A1DF5" w:rsidP="0004090F">
      <w:pPr>
        <w:ind w:firstLineChars="200" w:firstLine="480"/>
        <w:outlineLvl w:val="0"/>
      </w:pPr>
      <w:r>
        <w:rPr>
          <w:rFonts w:hint="eastAsia"/>
        </w:rPr>
        <w:t>（二）操作说明：</w:t>
      </w:r>
    </w:p>
    <w:p w:rsidR="004A1DF5" w:rsidRDefault="004A1DF5">
      <w:pPr>
        <w:ind w:firstLineChars="200" w:firstLine="480"/>
      </w:pPr>
      <w:r>
        <w:rPr>
          <w:rFonts w:hint="eastAsia"/>
        </w:rPr>
        <w:t>1</w:t>
      </w:r>
      <w:r>
        <w:rPr>
          <w:rFonts w:hint="eastAsia"/>
        </w:rPr>
        <w:t>、点击“工具”，展开下拉菜单，选择“机构特殊控制”，进入特殊控制画面：</w:t>
      </w:r>
    </w:p>
    <w:p w:rsidR="004A1DF5" w:rsidRDefault="0004090F">
      <w:r>
        <w:rPr>
          <w:noProof/>
        </w:rPr>
        <w:lastRenderedPageBreak/>
        <w:drawing>
          <wp:inline distT="0" distB="0" distL="0" distR="0">
            <wp:extent cx="5295900" cy="3933825"/>
            <wp:effectExtent l="19050" t="0" r="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636" cstate="print"/>
                    <a:srcRect/>
                    <a:stretch>
                      <a:fillRect/>
                    </a:stretch>
                  </pic:blipFill>
                  <pic:spPr bwMode="auto">
                    <a:xfrm>
                      <a:off x="0" y="0"/>
                      <a:ext cx="5295900" cy="3933825"/>
                    </a:xfrm>
                    <a:prstGeom prst="rect">
                      <a:avLst/>
                    </a:prstGeom>
                    <a:noFill/>
                    <a:ln w="9525">
                      <a:noFill/>
                      <a:miter lim="800000"/>
                      <a:headEnd/>
                      <a:tailEnd/>
                    </a:ln>
                  </pic:spPr>
                </pic:pic>
              </a:graphicData>
            </a:graphic>
          </wp:inline>
        </w:drawing>
      </w:r>
    </w:p>
    <w:p w:rsidR="004A1DF5" w:rsidRDefault="004A1DF5">
      <w:pPr>
        <w:ind w:firstLineChars="200" w:firstLine="480"/>
      </w:pPr>
      <w:r>
        <w:rPr>
          <w:rFonts w:hint="eastAsia"/>
        </w:rPr>
        <w:t>2</w:t>
      </w:r>
      <w:r>
        <w:rPr>
          <w:rFonts w:hint="eastAsia"/>
        </w:rPr>
        <w:t>、点击“对账清算”，再点击“分行状态”，系统将显示所有已经上了新系统的分行。用鼠标右键点击一个分行，画面显示：</w:t>
      </w:r>
    </w:p>
    <w:p w:rsidR="004A1DF5" w:rsidRDefault="0004090F">
      <w:r>
        <w:rPr>
          <w:rFonts w:hint="eastAsia"/>
          <w:noProof/>
        </w:rPr>
        <w:drawing>
          <wp:inline distT="0" distB="0" distL="0" distR="0">
            <wp:extent cx="5286375" cy="3924300"/>
            <wp:effectExtent l="19050" t="0" r="9525" b="0"/>
            <wp:docPr id="635" name="图片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rrowheads="1"/>
                    </pic:cNvPicPr>
                  </pic:nvPicPr>
                  <pic:blipFill>
                    <a:blip r:embed="rId637" cstate="print"/>
                    <a:srcRect/>
                    <a:stretch>
                      <a:fillRect/>
                    </a:stretch>
                  </pic:blipFill>
                  <pic:spPr bwMode="auto">
                    <a:xfrm>
                      <a:off x="0" y="0"/>
                      <a:ext cx="5286375" cy="3924300"/>
                    </a:xfrm>
                    <a:prstGeom prst="rect">
                      <a:avLst/>
                    </a:prstGeom>
                    <a:noFill/>
                    <a:ln w="9525">
                      <a:noFill/>
                      <a:miter lim="800000"/>
                      <a:headEnd/>
                      <a:tailEnd/>
                    </a:ln>
                  </pic:spPr>
                </pic:pic>
              </a:graphicData>
            </a:graphic>
          </wp:inline>
        </w:drawing>
      </w:r>
    </w:p>
    <w:p w:rsidR="004A1DF5" w:rsidRDefault="004A1DF5">
      <w:pPr>
        <w:ind w:firstLineChars="200" w:firstLine="480"/>
      </w:pPr>
      <w:r>
        <w:rPr>
          <w:rFonts w:hint="eastAsia"/>
        </w:rPr>
        <w:t>“进行－全部分行－对账清算”功能：</w:t>
      </w:r>
    </w:p>
    <w:p w:rsidR="004A1DF5" w:rsidRDefault="004A1DF5">
      <w:pPr>
        <w:ind w:firstLineChars="200" w:firstLine="480"/>
      </w:pPr>
      <w:r>
        <w:rPr>
          <w:rFonts w:hint="eastAsia"/>
        </w:rPr>
        <w:lastRenderedPageBreak/>
        <w:t>如果执行，将对上了新系统的所有分行的未清算交易进行一个批次的处理，该处理将使这些分行所有未清算的交易进行一次</w:t>
      </w:r>
      <w:r>
        <w:rPr>
          <w:rFonts w:hint="eastAsia"/>
        </w:rPr>
        <w:t>477</w:t>
      </w:r>
      <w:r>
        <w:rPr>
          <w:rFonts w:hint="eastAsia"/>
        </w:rPr>
        <w:t>（</w:t>
      </w:r>
      <w:r>
        <w:rPr>
          <w:rFonts w:hint="eastAsia"/>
        </w:rPr>
        <w:t>1</w:t>
      </w:r>
      <w:r>
        <w:rPr>
          <w:rFonts w:hint="eastAsia"/>
        </w:rPr>
        <w:t>）结转</w:t>
      </w:r>
      <w:r>
        <w:rPr>
          <w:rFonts w:hint="eastAsia"/>
        </w:rPr>
        <w:t>477</w:t>
      </w:r>
      <w:r>
        <w:rPr>
          <w:rFonts w:hint="eastAsia"/>
        </w:rPr>
        <w:t>（</w:t>
      </w:r>
      <w:r>
        <w:rPr>
          <w:rFonts w:hint="eastAsia"/>
        </w:rPr>
        <w:t>2</w:t>
      </w:r>
      <w:r>
        <w:rPr>
          <w:rFonts w:hint="eastAsia"/>
        </w:rPr>
        <w:t>）的工作。</w:t>
      </w:r>
    </w:p>
    <w:p w:rsidR="004A1DF5" w:rsidRDefault="004A1DF5">
      <w:pPr>
        <w:ind w:firstLineChars="200" w:firstLine="480"/>
      </w:pPr>
      <w:r>
        <w:rPr>
          <w:rFonts w:hint="eastAsia"/>
        </w:rPr>
        <w:t>“错误－未入账”功能：</w:t>
      </w:r>
    </w:p>
    <w:p w:rsidR="004A1DF5" w:rsidRDefault="0004090F">
      <w:r>
        <w:rPr>
          <w:rFonts w:hint="eastAsia"/>
          <w:noProof/>
        </w:rPr>
        <w:drawing>
          <wp:inline distT="0" distB="0" distL="0" distR="0">
            <wp:extent cx="5295900" cy="3971925"/>
            <wp:effectExtent l="1905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638" cstate="print"/>
                    <a:srcRect/>
                    <a:stretch>
                      <a:fillRect/>
                    </a:stretch>
                  </pic:blipFill>
                  <pic:spPr bwMode="auto">
                    <a:xfrm>
                      <a:off x="0" y="0"/>
                      <a:ext cx="5295900" cy="3971925"/>
                    </a:xfrm>
                    <a:prstGeom prst="rect">
                      <a:avLst/>
                    </a:prstGeom>
                    <a:noFill/>
                    <a:ln w="9525">
                      <a:noFill/>
                      <a:miter lim="800000"/>
                      <a:headEnd/>
                      <a:tailEnd/>
                    </a:ln>
                  </pic:spPr>
                </pic:pic>
              </a:graphicData>
            </a:graphic>
          </wp:inline>
        </w:drawing>
      </w:r>
    </w:p>
    <w:p w:rsidR="004A1DF5" w:rsidRDefault="004A1DF5">
      <w:pPr>
        <w:ind w:firstLineChars="200" w:firstLine="480"/>
      </w:pPr>
      <w:r>
        <w:rPr>
          <w:rFonts w:hint="eastAsia"/>
        </w:rPr>
        <w:t>该功能包括三个部分：</w:t>
      </w:r>
    </w:p>
    <w:p w:rsidR="004A1DF5" w:rsidRDefault="004A1DF5">
      <w:pPr>
        <w:ind w:firstLineChars="200" w:firstLine="480"/>
      </w:pPr>
      <w:r>
        <w:rPr>
          <w:rFonts w:hint="eastAsia"/>
        </w:rPr>
        <w:t>“自动进行－补入账”：可提交未成功入账的交易；</w:t>
      </w:r>
    </w:p>
    <w:p w:rsidR="004A1DF5" w:rsidRDefault="004A1DF5">
      <w:pPr>
        <w:ind w:firstLineChars="200" w:firstLine="480"/>
      </w:pPr>
      <w:r>
        <w:rPr>
          <w:rFonts w:hint="eastAsia"/>
        </w:rPr>
        <w:t>“查询可疑交易”：可查询红色问题交易；</w:t>
      </w:r>
    </w:p>
    <w:p w:rsidR="004A1DF5" w:rsidRDefault="004A1DF5">
      <w:pPr>
        <w:ind w:firstLineChars="200" w:firstLine="480"/>
      </w:pPr>
      <w:r>
        <w:rPr>
          <w:rFonts w:hint="eastAsia"/>
        </w:rPr>
        <w:t>“发起－对账清算”：可对该分行发起一次单独清算。</w:t>
      </w:r>
    </w:p>
    <w:p w:rsidR="004A1DF5" w:rsidRDefault="004A1DF5" w:rsidP="0004090F">
      <w:pPr>
        <w:pStyle w:val="5"/>
      </w:pPr>
      <w:r>
        <w:rPr>
          <w:rFonts w:hint="eastAsia"/>
        </w:rPr>
        <w:t>五、尾金结汇交易</w:t>
      </w:r>
    </w:p>
    <w:p w:rsidR="004A1DF5" w:rsidRDefault="004A1DF5">
      <w:r>
        <w:rPr>
          <w:rFonts w:hint="eastAsia"/>
        </w:rPr>
        <w:t>1</w:t>
      </w:r>
      <w:r>
        <w:rPr>
          <w:rFonts w:hint="eastAsia"/>
        </w:rPr>
        <w:t>、尾金交易的权限在总行数据维护组。</w:t>
      </w:r>
    </w:p>
    <w:p w:rsidR="004A1DF5" w:rsidRDefault="004A1DF5">
      <w:r>
        <w:rPr>
          <w:rFonts w:hint="eastAsia"/>
        </w:rPr>
        <w:t xml:space="preserve">     </w:t>
      </w:r>
      <w:r>
        <w:rPr>
          <w:rFonts w:hint="eastAsia"/>
        </w:rPr>
        <w:t>尾金交易可以不定时发起，将有交易的业务提交结售汇系统。</w:t>
      </w:r>
    </w:p>
    <w:p w:rsidR="004A1DF5" w:rsidRDefault="004A1DF5">
      <w:r>
        <w:rPr>
          <w:rFonts w:hint="eastAsia"/>
        </w:rPr>
        <w:t>2</w:t>
      </w:r>
      <w:r>
        <w:rPr>
          <w:rFonts w:hint="eastAsia"/>
        </w:rPr>
        <w:t>、尾金结汇交易账号规则：</w:t>
      </w:r>
    </w:p>
    <w:p w:rsidR="004A1DF5" w:rsidRDefault="004A1DF5">
      <w:pPr>
        <w:ind w:firstLineChars="300" w:firstLine="720"/>
        <w:rPr>
          <w:rFonts w:ascii="宋体"/>
          <w:kern w:val="0"/>
          <w:szCs w:val="18"/>
        </w:rPr>
      </w:pPr>
      <w:r>
        <w:rPr>
          <w:rFonts w:ascii="宋体" w:hint="eastAsia"/>
          <w:kern w:val="0"/>
          <w:szCs w:val="18"/>
        </w:rPr>
        <w:t>外币的用</w:t>
      </w:r>
      <w:r>
        <w:rPr>
          <w:rFonts w:ascii="宋体"/>
          <w:kern w:val="0"/>
          <w:szCs w:val="18"/>
        </w:rPr>
        <w:t>40151006</w:t>
      </w:r>
      <w:r>
        <w:rPr>
          <w:rFonts w:ascii="宋体" w:hint="eastAsia"/>
          <w:kern w:val="0"/>
          <w:szCs w:val="18"/>
        </w:rPr>
        <w:t>，对应的人民币用</w:t>
      </w:r>
      <w:r>
        <w:rPr>
          <w:rFonts w:ascii="宋体"/>
          <w:kern w:val="0"/>
          <w:szCs w:val="18"/>
        </w:rPr>
        <w:t>401510+2</w:t>
      </w:r>
      <w:r>
        <w:rPr>
          <w:rFonts w:ascii="宋体" w:hint="eastAsia"/>
          <w:kern w:val="0"/>
          <w:szCs w:val="18"/>
        </w:rPr>
        <w:t>位币种</w:t>
      </w:r>
    </w:p>
    <w:p w:rsidR="004A1DF5" w:rsidRDefault="004A1DF5">
      <w:pPr>
        <w:ind w:firstLineChars="100" w:firstLine="240"/>
      </w:pPr>
      <w:r>
        <w:rPr>
          <w:rFonts w:hint="eastAsia"/>
        </w:rPr>
        <w:t>如下图：</w:t>
      </w:r>
    </w:p>
    <w:p w:rsidR="004A1DF5" w:rsidRDefault="0004090F">
      <w:pPr>
        <w:ind w:leftChars="-1" w:left="-2" w:firstLine="2"/>
        <w:rPr>
          <w:sz w:val="28"/>
        </w:rPr>
      </w:pPr>
      <w:r>
        <w:rPr>
          <w:rFonts w:ascii="宋体" w:hint="eastAsia"/>
          <w:noProof/>
          <w:kern w:val="0"/>
          <w:sz w:val="28"/>
          <w:szCs w:val="18"/>
        </w:rPr>
        <w:lastRenderedPageBreak/>
        <w:drawing>
          <wp:inline distT="0" distB="0" distL="0" distR="0">
            <wp:extent cx="5448300" cy="2447925"/>
            <wp:effectExtent l="19050" t="0" r="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39" cstate="print"/>
                    <a:srcRect/>
                    <a:stretch>
                      <a:fillRect/>
                    </a:stretch>
                  </pic:blipFill>
                  <pic:spPr bwMode="auto">
                    <a:xfrm>
                      <a:off x="0" y="0"/>
                      <a:ext cx="5448300" cy="2447925"/>
                    </a:xfrm>
                    <a:prstGeom prst="rect">
                      <a:avLst/>
                    </a:prstGeom>
                    <a:noFill/>
                    <a:ln w="9525">
                      <a:noFill/>
                      <a:miter lim="800000"/>
                      <a:headEnd/>
                      <a:tailEnd/>
                    </a:ln>
                  </pic:spPr>
                </pic:pic>
              </a:graphicData>
            </a:graphic>
          </wp:inline>
        </w:drawing>
      </w:r>
    </w:p>
    <w:p w:rsidR="004A1DF5" w:rsidRDefault="004A1DF5">
      <w:pPr>
        <w:autoSpaceDE w:val="0"/>
        <w:autoSpaceDN w:val="0"/>
        <w:adjustRightInd w:val="0"/>
        <w:ind w:left="200"/>
        <w:jc w:val="left"/>
        <w:rPr>
          <w:rFonts w:ascii="宋体"/>
          <w:kern w:val="0"/>
          <w:szCs w:val="18"/>
        </w:rPr>
      </w:pPr>
      <w:r>
        <w:rPr>
          <w:rFonts w:ascii="宋体" w:hint="eastAsia"/>
          <w:kern w:val="0"/>
          <w:szCs w:val="18"/>
        </w:rPr>
        <w:t>3、尾金结汇交易的产生</w:t>
      </w:r>
    </w:p>
    <w:p w:rsidR="004A1DF5" w:rsidRDefault="004A1DF5">
      <w:pPr>
        <w:autoSpaceDE w:val="0"/>
        <w:autoSpaceDN w:val="0"/>
        <w:adjustRightInd w:val="0"/>
        <w:ind w:leftChars="95" w:left="228" w:firstLineChars="200" w:firstLine="480"/>
        <w:jc w:val="left"/>
        <w:rPr>
          <w:rFonts w:ascii="宋体"/>
          <w:kern w:val="0"/>
          <w:szCs w:val="18"/>
        </w:rPr>
      </w:pPr>
      <w:r>
        <w:rPr>
          <w:rFonts w:ascii="宋体" w:hint="eastAsia"/>
          <w:kern w:val="0"/>
          <w:szCs w:val="18"/>
        </w:rPr>
        <w:t>尾金结汇的交易由各业务自行产生，并将结汇交易金额反映在核心系统专用的账户上。</w:t>
      </w:r>
    </w:p>
    <w:p w:rsidR="004A1DF5" w:rsidRDefault="004A1DF5">
      <w:pPr>
        <w:autoSpaceDE w:val="0"/>
        <w:autoSpaceDN w:val="0"/>
        <w:adjustRightInd w:val="0"/>
        <w:ind w:left="200"/>
        <w:jc w:val="left"/>
        <w:rPr>
          <w:rFonts w:ascii="宋体"/>
          <w:kern w:val="0"/>
          <w:szCs w:val="18"/>
        </w:rPr>
      </w:pPr>
      <w:r>
        <w:rPr>
          <w:rFonts w:ascii="宋体" w:hint="eastAsia"/>
          <w:kern w:val="0"/>
          <w:szCs w:val="18"/>
        </w:rPr>
        <w:t>4、尾金结汇交易反映到结售汇系统中的方式</w:t>
      </w:r>
    </w:p>
    <w:p w:rsidR="004A1DF5" w:rsidRDefault="004A1DF5">
      <w:pPr>
        <w:autoSpaceDE w:val="0"/>
        <w:autoSpaceDN w:val="0"/>
        <w:adjustRightInd w:val="0"/>
        <w:ind w:leftChars="95" w:left="228" w:firstLineChars="200" w:firstLine="480"/>
        <w:jc w:val="left"/>
        <w:rPr>
          <w:rFonts w:ascii="宋体"/>
          <w:kern w:val="0"/>
          <w:szCs w:val="18"/>
        </w:rPr>
      </w:pPr>
      <w:r>
        <w:rPr>
          <w:rFonts w:ascii="宋体" w:hint="eastAsia"/>
          <w:kern w:val="0"/>
          <w:szCs w:val="18"/>
        </w:rPr>
        <w:t>总行级经办员进入“工具”――“机构特殊控制”操作界面，如下图：</w:t>
      </w:r>
    </w:p>
    <w:p w:rsidR="004A1DF5" w:rsidRDefault="0004090F">
      <w:pPr>
        <w:autoSpaceDE w:val="0"/>
        <w:autoSpaceDN w:val="0"/>
        <w:adjustRightInd w:val="0"/>
        <w:ind w:leftChars="-2" w:left="-5" w:firstLineChars="1" w:firstLine="3"/>
        <w:jc w:val="left"/>
        <w:rPr>
          <w:rFonts w:ascii="宋体"/>
          <w:kern w:val="0"/>
          <w:sz w:val="28"/>
          <w:szCs w:val="18"/>
        </w:rPr>
      </w:pPr>
      <w:r>
        <w:rPr>
          <w:rFonts w:ascii="宋体" w:hint="eastAsia"/>
          <w:noProof/>
          <w:kern w:val="0"/>
          <w:sz w:val="28"/>
          <w:szCs w:val="18"/>
        </w:rPr>
        <w:drawing>
          <wp:inline distT="0" distB="0" distL="0" distR="0">
            <wp:extent cx="5295900" cy="3629025"/>
            <wp:effectExtent l="19050" t="0" r="0" b="0"/>
            <wp:docPr id="638" name="图片 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rrowheads="1"/>
                    </pic:cNvPicPr>
                  </pic:nvPicPr>
                  <pic:blipFill>
                    <a:blip r:embed="rId640" cstate="print"/>
                    <a:srcRect/>
                    <a:stretch>
                      <a:fillRect/>
                    </a:stretch>
                  </pic:blipFill>
                  <pic:spPr bwMode="auto">
                    <a:xfrm>
                      <a:off x="0" y="0"/>
                      <a:ext cx="5295900" cy="3629025"/>
                    </a:xfrm>
                    <a:prstGeom prst="rect">
                      <a:avLst/>
                    </a:prstGeom>
                    <a:noFill/>
                    <a:ln w="9525">
                      <a:noFill/>
                      <a:miter lim="800000"/>
                      <a:headEnd/>
                      <a:tailEnd/>
                    </a:ln>
                  </pic:spPr>
                </pic:pic>
              </a:graphicData>
            </a:graphic>
          </wp:inline>
        </w:drawing>
      </w:r>
    </w:p>
    <w:p w:rsidR="004A1DF5" w:rsidRDefault="004A1DF5">
      <w:pPr>
        <w:autoSpaceDE w:val="0"/>
        <w:autoSpaceDN w:val="0"/>
        <w:adjustRightInd w:val="0"/>
        <w:ind w:firstLineChars="200" w:firstLine="480"/>
        <w:jc w:val="left"/>
        <w:rPr>
          <w:rFonts w:ascii="宋体"/>
          <w:kern w:val="0"/>
          <w:szCs w:val="18"/>
        </w:rPr>
      </w:pPr>
      <w:r>
        <w:rPr>
          <w:rFonts w:ascii="宋体" w:hint="eastAsia"/>
          <w:kern w:val="0"/>
          <w:szCs w:val="18"/>
        </w:rPr>
        <w:t>然后选择“尾金结汇”―“进行各分行尾金结汇”，提交后，结售汇系统自动提取核心系统中各分行为尾金结汇交易专用账户中的对应货币资金，然后反映到该网点的当日结汇交易中。此类交易的特征是：客户号为8个3，交易码：4939。</w:t>
      </w:r>
    </w:p>
    <w:p w:rsidR="004A1DF5" w:rsidRDefault="00927A6C" w:rsidP="0004090F">
      <w:pPr>
        <w:pStyle w:val="30"/>
        <w:rPr>
          <w:rFonts w:ascii="黑体" w:eastAsia="黑体"/>
        </w:rPr>
      </w:pPr>
      <w:r>
        <w:rPr>
          <w:rFonts w:hint="eastAsia"/>
          <w:kern w:val="0"/>
          <w:lang w:val="zh-CN"/>
        </w:rPr>
        <w:lastRenderedPageBreak/>
        <w:t xml:space="preserve"> </w:t>
      </w:r>
      <w:bookmarkStart w:id="1984" w:name="_Toc186273687"/>
      <w:r w:rsidR="004A1DF5">
        <w:rPr>
          <w:rFonts w:hint="eastAsia"/>
          <w:kern w:val="0"/>
          <w:lang w:val="zh-CN"/>
        </w:rPr>
        <w:t>第十三章</w:t>
      </w:r>
      <w:r w:rsidR="004A1DF5">
        <w:rPr>
          <w:kern w:val="0"/>
          <w:lang w:val="zh-CN"/>
        </w:rPr>
        <w:t xml:space="preserve"> </w:t>
      </w:r>
      <w:r w:rsidR="004A1DF5">
        <w:rPr>
          <w:rFonts w:hint="eastAsia"/>
          <w:kern w:val="0"/>
          <w:lang w:val="zh-CN"/>
        </w:rPr>
        <w:t>金融平台业务</w:t>
      </w:r>
      <w:bookmarkEnd w:id="1984"/>
    </w:p>
    <w:p w:rsidR="007C362F" w:rsidRDefault="007C362F" w:rsidP="00927A6C">
      <w:pPr>
        <w:pStyle w:val="4"/>
        <w:ind w:leftChars="200" w:left="480" w:firstLineChars="919" w:firstLine="2583"/>
        <w:jc w:val="both"/>
        <w:rPr>
          <w:rFonts w:ascii="宋体" w:eastAsia="宋体" w:hAnsi="宋体"/>
          <w:b w:val="0"/>
          <w:bCs w:val="0"/>
        </w:rPr>
      </w:pPr>
      <w:bookmarkStart w:id="1985" w:name="_Toc183939848"/>
      <w:bookmarkStart w:id="1986" w:name="_Toc186273688"/>
      <w:r>
        <w:rPr>
          <w:rFonts w:ascii="宋体" w:eastAsia="宋体" w:hAnsi="宋体" w:hint="eastAsia"/>
          <w:kern w:val="0"/>
        </w:rPr>
        <w:t xml:space="preserve">第一节   </w:t>
      </w:r>
      <w:r>
        <w:rPr>
          <w:rFonts w:ascii="宋体" w:eastAsia="宋体" w:hAnsi="宋体" w:hint="eastAsia"/>
        </w:rPr>
        <w:t>外汇买卖</w:t>
      </w:r>
      <w:bookmarkEnd w:id="1985"/>
      <w:bookmarkEnd w:id="1986"/>
    </w:p>
    <w:p w:rsidR="007C362F" w:rsidRDefault="007C362F" w:rsidP="00327B4B">
      <w:pPr>
        <w:pStyle w:val="a6"/>
        <w:spacing w:beforeLines="50" w:afterLines="50"/>
        <w:ind w:left="0"/>
        <w:rPr>
          <w:rFonts w:ascii="宋体"/>
        </w:rPr>
      </w:pPr>
      <w:r>
        <w:rPr>
          <w:rFonts w:ascii="宋体" w:hint="eastAsia"/>
        </w:rPr>
        <w:t xml:space="preserve"> </w:t>
      </w:r>
      <w:r w:rsidR="00927A6C">
        <w:rPr>
          <w:rFonts w:ascii="宋体" w:hint="eastAsia"/>
        </w:rPr>
        <w:t xml:space="preserve">   </w:t>
      </w:r>
      <w:r>
        <w:rPr>
          <w:rFonts w:ascii="宋体" w:hint="eastAsia"/>
        </w:rPr>
        <w:t>“一卡通”个人实盘外汇买卖功能是指客户通过我行柜台、电话银行、网上银行、手机银行或自助查询机等渠道，按照我行发布的外汇汇率，在其“一卡通”项下的外汇买卖专户进行即期外汇买卖操作，以达到保值、避险的理财功能。</w:t>
      </w:r>
    </w:p>
    <w:p w:rsidR="007C362F" w:rsidRDefault="007C362F" w:rsidP="00327B4B">
      <w:pPr>
        <w:pStyle w:val="a6"/>
        <w:spacing w:beforeLines="50" w:afterLines="50"/>
        <w:ind w:left="0" w:firstLineChars="200" w:firstLine="480"/>
        <w:rPr>
          <w:rFonts w:ascii="宋体"/>
        </w:rPr>
      </w:pPr>
      <w:r>
        <w:rPr>
          <w:rFonts w:ascii="宋体" w:hint="eastAsia"/>
        </w:rPr>
        <w:t>个人实盘外汇买卖功能仅限于我行“一卡通”客户使用，且其“一卡通”的取款方式必须为凭密码取款方式。</w:t>
      </w:r>
    </w:p>
    <w:p w:rsidR="007C362F" w:rsidRDefault="007C362F" w:rsidP="00327B4B">
      <w:pPr>
        <w:pStyle w:val="6"/>
        <w:spacing w:beforeLines="50" w:afterLines="50" w:line="360" w:lineRule="auto"/>
        <w:rPr>
          <w:rFonts w:ascii="宋体" w:eastAsia="宋体" w:hAnsi="宋体"/>
        </w:rPr>
      </w:pPr>
      <w:r>
        <w:rPr>
          <w:rFonts w:ascii="宋体" w:eastAsia="宋体" w:hAnsi="宋体" w:hint="eastAsia"/>
        </w:rPr>
        <w:t>与旧系统区别：</w:t>
      </w:r>
    </w:p>
    <w:p w:rsidR="007C362F" w:rsidRDefault="007C362F" w:rsidP="007C362F">
      <w:pPr>
        <w:tabs>
          <w:tab w:val="num" w:pos="1470"/>
        </w:tabs>
        <w:spacing w:after="80"/>
        <w:ind w:firstLineChars="200" w:firstLine="480"/>
        <w:rPr>
          <w:rFonts w:ascii="宋体" w:hAnsi="宋体"/>
        </w:rPr>
      </w:pPr>
      <w:r>
        <w:rPr>
          <w:rFonts w:ascii="宋体" w:hAnsi="宋体" w:hint="eastAsia"/>
        </w:rPr>
        <w:t>新旧系统在交易流程上没有区别，在功能上有以下变更：</w:t>
      </w:r>
    </w:p>
    <w:p w:rsidR="007C362F" w:rsidRDefault="007C362F" w:rsidP="007C362F">
      <w:pPr>
        <w:tabs>
          <w:tab w:val="num" w:pos="1470"/>
        </w:tabs>
        <w:spacing w:after="80"/>
        <w:ind w:firstLineChars="200" w:firstLine="480"/>
        <w:rPr>
          <w:rFonts w:ascii="宋体" w:hAnsi="宋体"/>
        </w:rPr>
      </w:pPr>
      <w:r>
        <w:rPr>
          <w:rFonts w:ascii="宋体" w:hAnsi="宋体" w:hint="eastAsia"/>
        </w:rPr>
        <w:t>1、新系统柜台取消交易、转账等功能，只保留协议开通、关闭及专户的关闭功能，同时对个人柜面及电话中心放开了外汇买卖协议、外汇买卖交易查询功能。</w:t>
      </w:r>
    </w:p>
    <w:p w:rsidR="007C362F" w:rsidRDefault="007C362F" w:rsidP="00327B4B">
      <w:pPr>
        <w:pStyle w:val="a6"/>
        <w:spacing w:beforeLines="50" w:afterLines="50"/>
        <w:ind w:left="0" w:firstLineChars="200" w:firstLine="480"/>
        <w:rPr>
          <w:rFonts w:ascii="宋体"/>
        </w:rPr>
      </w:pPr>
      <w:r>
        <w:rPr>
          <w:rFonts w:ascii="宋体" w:hint="eastAsia"/>
        </w:rPr>
        <w:t>2、暂时取消专户定期功能，客户在登录专业版、查询终端、电话银行等自助渠道后，如选择专户活期转定期功能，系统会提示不支持该功能。（定期功能开通时间待定）。</w:t>
      </w:r>
    </w:p>
    <w:p w:rsidR="007C362F" w:rsidRDefault="007C362F" w:rsidP="00327B4B">
      <w:pPr>
        <w:pStyle w:val="a6"/>
        <w:spacing w:beforeLines="50" w:afterLines="50"/>
        <w:ind w:left="0" w:firstLineChars="200" w:firstLine="480"/>
        <w:rPr>
          <w:rFonts w:ascii="宋体"/>
        </w:rPr>
      </w:pPr>
      <w:r>
        <w:rPr>
          <w:rFonts w:ascii="宋体" w:hint="eastAsia"/>
        </w:rPr>
        <w:t>3、开、关外汇买卖协议、关理财专户、关协议及专户时均需验证客户证件信息，旧系统验证的是金融平台保存的证件信息，新系统自07年5月XX日后均直接取新系统主机证件信息进行验证。</w:t>
      </w:r>
    </w:p>
    <w:p w:rsidR="007C362F" w:rsidRDefault="007C362F" w:rsidP="00327B4B">
      <w:pPr>
        <w:pStyle w:val="a6"/>
        <w:spacing w:beforeLines="50" w:afterLines="50"/>
        <w:rPr>
          <w:rFonts w:ascii="宋体"/>
        </w:rPr>
      </w:pPr>
    </w:p>
    <w:p w:rsidR="007C362F" w:rsidRDefault="007C362F" w:rsidP="0004090F">
      <w:pPr>
        <w:pStyle w:val="5"/>
        <w:rPr>
          <w:rFonts w:ascii="宋体" w:hAnsi="宋体"/>
          <w:color w:val="FF0000"/>
        </w:rPr>
      </w:pPr>
      <w:bookmarkStart w:id="1987" w:name="_Toc183939849"/>
      <w:r>
        <w:rPr>
          <w:rFonts w:ascii="宋体" w:hAnsi="宋体" w:hint="eastAsia"/>
        </w:rPr>
        <w:t>一、开外汇买卖协议</w:t>
      </w:r>
      <w:bookmarkEnd w:id="1987"/>
    </w:p>
    <w:p w:rsidR="007C362F" w:rsidRDefault="007C362F" w:rsidP="00327B4B">
      <w:pPr>
        <w:pStyle w:val="6"/>
        <w:spacing w:beforeLines="50" w:afterLines="50" w:line="360" w:lineRule="auto"/>
        <w:rPr>
          <w:rFonts w:ascii="宋体" w:eastAsia="宋体" w:hAnsi="宋体"/>
          <w:color w:val="FF0000"/>
        </w:rPr>
      </w:pPr>
      <w:r>
        <w:rPr>
          <w:rFonts w:ascii="宋体" w:eastAsia="宋体" w:hAnsi="宋体" w:hint="eastAsia"/>
        </w:rPr>
        <w:t>（一）功能介绍</w:t>
      </w:r>
    </w:p>
    <w:p w:rsidR="007C362F" w:rsidRDefault="007C362F" w:rsidP="00327B4B">
      <w:pPr>
        <w:pStyle w:val="a6"/>
        <w:spacing w:beforeLines="50" w:afterLines="50"/>
        <w:rPr>
          <w:rFonts w:ascii="宋体"/>
        </w:rPr>
      </w:pPr>
      <w:r>
        <w:rPr>
          <w:rFonts w:ascii="宋体" w:hint="eastAsia"/>
        </w:rPr>
        <w:t>通过本功能实现客户外汇买卖功能开通。客户凭本人有效身份证件和“一卡通”在同城任一网点办理，也可通过我行网上银行专业版申请。</w:t>
      </w:r>
    </w:p>
    <w:p w:rsidR="007C362F" w:rsidRDefault="007C362F" w:rsidP="00327B4B">
      <w:pPr>
        <w:pStyle w:val="a6"/>
        <w:spacing w:beforeLines="50" w:afterLines="50"/>
        <w:rPr>
          <w:rFonts w:ascii="宋体"/>
        </w:rPr>
      </w:pPr>
      <w:r>
        <w:rPr>
          <w:rFonts w:ascii="宋体" w:hint="eastAsia"/>
        </w:rPr>
        <w:lastRenderedPageBreak/>
        <w:t>注：客户有效身份证件是指客户在我行开立客户号或者维护时保存在客户层的证件信息，而非该一卡通开户证件，以下提到客户有效身份证件均与此相同。</w:t>
      </w:r>
    </w:p>
    <w:p w:rsidR="007C362F" w:rsidRDefault="007C362F" w:rsidP="007C362F">
      <w:pPr>
        <w:pStyle w:val="6"/>
        <w:rPr>
          <w:rFonts w:ascii="宋体" w:eastAsia="宋体" w:hAnsi="宋体"/>
        </w:rPr>
      </w:pPr>
      <w:r>
        <w:rPr>
          <w:rFonts w:ascii="宋体" w:eastAsia="宋体" w:hAnsi="宋体" w:hint="eastAsia"/>
        </w:rPr>
        <w:t>（二）界面</w:t>
      </w:r>
    </w:p>
    <w:p w:rsidR="007C362F" w:rsidRDefault="0004090F" w:rsidP="00327B4B">
      <w:pPr>
        <w:pStyle w:val="a6"/>
        <w:spacing w:beforeLines="50" w:afterLines="50"/>
        <w:rPr>
          <w:rFonts w:ascii="宋体"/>
        </w:rPr>
      </w:pPr>
      <w:r>
        <w:rPr>
          <w:rFonts w:ascii="宋体" w:hint="eastAsia"/>
          <w:noProof/>
        </w:rPr>
        <w:drawing>
          <wp:inline distT="0" distB="0" distL="0" distR="0">
            <wp:extent cx="5276850" cy="3771900"/>
            <wp:effectExtent l="19050" t="0" r="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41" cstate="print"/>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7C362F" w:rsidRDefault="007C362F" w:rsidP="00327B4B">
      <w:pPr>
        <w:pStyle w:val="6"/>
        <w:spacing w:beforeLines="50" w:afterLines="50" w:line="360" w:lineRule="auto"/>
        <w:rPr>
          <w:rFonts w:ascii="宋体" w:eastAsia="宋体" w:hAnsi="宋体"/>
        </w:rPr>
      </w:pPr>
      <w:r>
        <w:rPr>
          <w:rFonts w:ascii="宋体" w:eastAsia="宋体" w:hAnsi="宋体" w:hint="eastAsia"/>
        </w:rPr>
        <w:t>（三）操作步骤</w:t>
      </w:r>
    </w:p>
    <w:p w:rsidR="007C362F" w:rsidRDefault="007C362F" w:rsidP="007C362F">
      <w:pPr>
        <w:numPr>
          <w:ilvl w:val="1"/>
          <w:numId w:val="524"/>
        </w:numPr>
        <w:spacing w:after="80"/>
        <w:rPr>
          <w:rFonts w:ascii="宋体" w:hAnsi="宋体"/>
        </w:rPr>
      </w:pPr>
      <w:r>
        <w:rPr>
          <w:rFonts w:ascii="宋体" w:hAnsi="宋体" w:hint="eastAsia"/>
        </w:rPr>
        <w:t>受理：审核客户所填写的《招商银行个人实盘外汇买卖功能申请表》（一式两联）和签署的《招商银行个人实盘外汇买卖协议书》（一式两联）及客户本人有效身份证明原件和一卡通的准确性和真实性。该功能申请只能由客户本人申请，不允许代办。</w:t>
      </w:r>
    </w:p>
    <w:p w:rsidR="007C362F" w:rsidRDefault="007C362F" w:rsidP="007C362F">
      <w:pPr>
        <w:numPr>
          <w:ilvl w:val="1"/>
          <w:numId w:val="524"/>
        </w:numPr>
        <w:spacing w:after="80"/>
        <w:rPr>
          <w:rFonts w:ascii="宋体" w:hAnsi="宋体"/>
        </w:rPr>
      </w:pPr>
      <w:r>
        <w:rPr>
          <w:rFonts w:ascii="宋体" w:hAnsi="宋体" w:hint="eastAsia"/>
        </w:rPr>
        <w:t>电脑操作：进入金融平台，选择金融平台外汇实盘－协议处理－开协议，或在“业务代码”栏直接输入“8020”进入，按提示完成各项操作。包括：刷卡输入一卡通卡号，由客户输入取款密码，输入客户证件类型及号码，推荐人用户号。</w:t>
      </w:r>
    </w:p>
    <w:p w:rsidR="007C362F" w:rsidRDefault="007C362F" w:rsidP="007C362F">
      <w:pPr>
        <w:numPr>
          <w:ilvl w:val="1"/>
          <w:numId w:val="524"/>
        </w:numPr>
        <w:spacing w:after="80"/>
        <w:rPr>
          <w:rFonts w:ascii="宋体" w:hAnsi="宋体"/>
        </w:rPr>
      </w:pPr>
      <w:r>
        <w:rPr>
          <w:rFonts w:ascii="宋体" w:hAnsi="宋体" w:hint="eastAsia"/>
        </w:rPr>
        <w:t>签署确认：在系统提示申请成功后，打印一式两联申请表并请客户核查后在“客户确认栏”处签名；在两联申请表上加盖储蓄业务章并在经办栏签章。</w:t>
      </w:r>
    </w:p>
    <w:p w:rsidR="007C362F" w:rsidRDefault="007C362F" w:rsidP="007C362F">
      <w:pPr>
        <w:numPr>
          <w:ilvl w:val="1"/>
          <w:numId w:val="524"/>
        </w:numPr>
        <w:tabs>
          <w:tab w:val="num" w:pos="1470"/>
        </w:tabs>
        <w:spacing w:after="80"/>
        <w:rPr>
          <w:rFonts w:ascii="宋体" w:hAnsi="宋体"/>
        </w:rPr>
      </w:pPr>
      <w:r>
        <w:rPr>
          <w:rFonts w:ascii="宋体" w:hAnsi="宋体" w:hint="eastAsia"/>
        </w:rPr>
        <w:lastRenderedPageBreak/>
        <w:t>交还客户：将申请表和协议书各一联、一卡通和客户证件交还客户，同时向客户提供《招商银行个人实盘外汇买卖功能使用指南》</w:t>
      </w:r>
    </w:p>
    <w:p w:rsidR="007C362F" w:rsidRDefault="007C362F" w:rsidP="007C362F">
      <w:pPr>
        <w:numPr>
          <w:ilvl w:val="1"/>
          <w:numId w:val="524"/>
        </w:numPr>
        <w:tabs>
          <w:tab w:val="num" w:pos="1470"/>
        </w:tabs>
        <w:spacing w:after="80"/>
        <w:rPr>
          <w:rFonts w:ascii="宋体" w:hAnsi="宋体"/>
        </w:rPr>
      </w:pPr>
      <w:r>
        <w:rPr>
          <w:rFonts w:ascii="宋体" w:hAnsi="宋体" w:hint="eastAsia"/>
        </w:rPr>
        <w:t>质量记录：将申请表和协议书编号后，日终随传票送事后监督审核并专夹保管。（功能申请不必留存客户身份证明复印件）</w:t>
      </w:r>
    </w:p>
    <w:p w:rsidR="007C362F" w:rsidRDefault="007C362F" w:rsidP="0004090F">
      <w:pPr>
        <w:pStyle w:val="5"/>
        <w:rPr>
          <w:rFonts w:ascii="宋体" w:hAnsi="宋体"/>
          <w:color w:val="FF0000"/>
        </w:rPr>
      </w:pPr>
      <w:bookmarkStart w:id="1988" w:name="_Toc183939850"/>
      <w:r>
        <w:rPr>
          <w:rFonts w:ascii="宋体" w:hAnsi="宋体" w:hint="eastAsia"/>
        </w:rPr>
        <w:t>二、关外汇买卖协议</w:t>
      </w:r>
      <w:bookmarkEnd w:id="1988"/>
    </w:p>
    <w:p w:rsidR="007C362F" w:rsidRDefault="007C362F" w:rsidP="00327B4B">
      <w:pPr>
        <w:pStyle w:val="6"/>
        <w:spacing w:beforeLines="50" w:afterLines="50" w:line="360" w:lineRule="auto"/>
        <w:rPr>
          <w:rFonts w:ascii="宋体" w:eastAsia="宋体" w:hAnsi="宋体"/>
          <w:color w:val="FF0000"/>
        </w:rPr>
      </w:pPr>
      <w:r>
        <w:rPr>
          <w:rFonts w:ascii="宋体" w:eastAsia="宋体" w:hAnsi="宋体" w:hint="eastAsia"/>
        </w:rPr>
        <w:t>（一）功能介绍</w:t>
      </w:r>
    </w:p>
    <w:p w:rsidR="007C362F" w:rsidRDefault="007C362F" w:rsidP="00327B4B">
      <w:pPr>
        <w:spacing w:beforeLines="50" w:afterLines="50"/>
        <w:ind w:firstLineChars="200" w:firstLine="480"/>
        <w:rPr>
          <w:rFonts w:ascii="宋体" w:hAnsi="宋体"/>
        </w:rPr>
      </w:pPr>
      <w:r>
        <w:rPr>
          <w:rFonts w:ascii="宋体" w:hAnsi="宋体" w:hint="eastAsia"/>
        </w:rPr>
        <w:t>通过本功能实现对外汇买卖协议的关闭。</w:t>
      </w:r>
    </w:p>
    <w:p w:rsidR="007C362F" w:rsidRDefault="007C362F" w:rsidP="007C362F">
      <w:pPr>
        <w:pStyle w:val="6"/>
        <w:rPr>
          <w:rFonts w:ascii="宋体" w:eastAsia="宋体" w:hAnsi="宋体"/>
        </w:rPr>
      </w:pPr>
      <w:r>
        <w:rPr>
          <w:rFonts w:ascii="宋体" w:eastAsia="宋体" w:hAnsi="宋体" w:hint="eastAsia"/>
        </w:rPr>
        <w:t>（二）界面</w:t>
      </w:r>
    </w:p>
    <w:p w:rsidR="007C362F" w:rsidRDefault="0004090F" w:rsidP="007C362F">
      <w:pPr>
        <w:rPr>
          <w:rFonts w:ascii="宋体" w:hAnsi="宋体"/>
        </w:rPr>
      </w:pPr>
      <w:r>
        <w:rPr>
          <w:rFonts w:ascii="宋体" w:hAnsi="宋体" w:hint="eastAsia"/>
          <w:noProof/>
        </w:rPr>
        <w:drawing>
          <wp:inline distT="0" distB="0" distL="0" distR="0">
            <wp:extent cx="5276850" cy="3771900"/>
            <wp:effectExtent l="1905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42" cstate="print"/>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7C362F" w:rsidRDefault="007C362F" w:rsidP="007C362F">
      <w:pPr>
        <w:pStyle w:val="6"/>
        <w:rPr>
          <w:rFonts w:ascii="宋体" w:eastAsia="宋体" w:hAnsi="宋体"/>
        </w:rPr>
      </w:pPr>
      <w:r>
        <w:rPr>
          <w:rFonts w:ascii="宋体" w:eastAsia="宋体" w:hAnsi="宋体" w:hint="eastAsia"/>
        </w:rPr>
        <w:t>（三）操作步骤</w:t>
      </w:r>
    </w:p>
    <w:p w:rsidR="007C362F" w:rsidRDefault="007C362F" w:rsidP="00327B4B">
      <w:pPr>
        <w:spacing w:beforeLines="50" w:afterLines="50"/>
        <w:ind w:firstLineChars="150" w:firstLine="360"/>
        <w:rPr>
          <w:rFonts w:ascii="宋体" w:hAnsi="宋体"/>
        </w:rPr>
      </w:pPr>
      <w:r>
        <w:rPr>
          <w:rFonts w:ascii="宋体" w:hAnsi="宋体" w:hint="eastAsia"/>
        </w:rPr>
        <w:t>1、用户选择系统导航－金融平台外汇实盘－协议处理－关外汇，或在“业务代码”栏直接输入“8021”进入。</w:t>
      </w:r>
    </w:p>
    <w:p w:rsidR="007C362F" w:rsidRDefault="007C362F" w:rsidP="00327B4B">
      <w:pPr>
        <w:spacing w:beforeLines="50" w:afterLines="50"/>
        <w:ind w:firstLineChars="171" w:firstLine="410"/>
        <w:rPr>
          <w:rFonts w:ascii="宋体" w:hAnsi="宋体"/>
          <w:kern w:val="0"/>
          <w:szCs w:val="18"/>
          <w:lang w:val="zh-CN"/>
        </w:rPr>
      </w:pPr>
      <w:r>
        <w:rPr>
          <w:rFonts w:ascii="宋体" w:hAnsi="宋体" w:hint="eastAsia"/>
        </w:rPr>
        <w:t>2、用户在</w:t>
      </w:r>
      <w:r w:rsidR="0004090F">
        <w:rPr>
          <w:rFonts w:ascii="宋体" w:hAnsi="宋体" w:hint="eastAsia"/>
          <w:noProof/>
        </w:rPr>
        <w:drawing>
          <wp:inline distT="0" distB="0" distL="0" distR="0">
            <wp:extent cx="2219325" cy="295275"/>
            <wp:effectExtent l="19050" t="0" r="952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3" cstate="print"/>
                    <a:srcRect/>
                    <a:stretch>
                      <a:fillRect/>
                    </a:stretch>
                  </pic:blipFill>
                  <pic:spPr bwMode="auto">
                    <a:xfrm>
                      <a:off x="0" y="0"/>
                      <a:ext cx="2219325" cy="295275"/>
                    </a:xfrm>
                    <a:prstGeom prst="rect">
                      <a:avLst/>
                    </a:prstGeom>
                    <a:noFill/>
                    <a:ln w="9525">
                      <a:noFill/>
                      <a:miter lim="800000"/>
                      <a:headEnd/>
                      <a:tailEnd/>
                    </a:ln>
                  </pic:spPr>
                </pic:pic>
              </a:graphicData>
            </a:graphic>
          </wp:inline>
        </w:drawing>
      </w:r>
      <w:r>
        <w:rPr>
          <w:rFonts w:ascii="宋体" w:hAnsi="宋体" w:hint="eastAsia"/>
        </w:rPr>
        <w:t>一栏刷卡或手工输入银行卡卡号。</w:t>
      </w:r>
    </w:p>
    <w:p w:rsidR="007C362F" w:rsidRDefault="007C362F" w:rsidP="00327B4B">
      <w:pPr>
        <w:spacing w:beforeLines="50" w:afterLines="50"/>
        <w:ind w:firstLineChars="171" w:firstLine="410"/>
        <w:rPr>
          <w:rFonts w:ascii="宋体" w:hAnsi="宋体"/>
          <w:kern w:val="0"/>
          <w:szCs w:val="18"/>
          <w:lang w:val="zh-CN"/>
        </w:rPr>
      </w:pPr>
      <w:r>
        <w:rPr>
          <w:rFonts w:ascii="宋体" w:hAnsi="宋体" w:hint="eastAsia"/>
          <w:kern w:val="0"/>
          <w:szCs w:val="18"/>
          <w:lang w:val="zh-CN"/>
        </w:rPr>
        <w:lastRenderedPageBreak/>
        <w:t>3、在</w:t>
      </w:r>
      <w:r w:rsidR="0004090F">
        <w:rPr>
          <w:rFonts w:ascii="宋体" w:hAnsi="宋体" w:hint="eastAsia"/>
          <w:noProof/>
          <w:kern w:val="0"/>
          <w:szCs w:val="18"/>
        </w:rPr>
        <w:drawing>
          <wp:inline distT="0" distB="0" distL="0" distR="0">
            <wp:extent cx="2038350" cy="276225"/>
            <wp:effectExtent l="1905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644" cstate="print"/>
                    <a:srcRect/>
                    <a:stretch>
                      <a:fillRect/>
                    </a:stretch>
                  </pic:blipFill>
                  <pic:spPr bwMode="auto">
                    <a:xfrm>
                      <a:off x="0" y="0"/>
                      <a:ext cx="2038350" cy="276225"/>
                    </a:xfrm>
                    <a:prstGeom prst="rect">
                      <a:avLst/>
                    </a:prstGeom>
                    <a:noFill/>
                    <a:ln w="9525">
                      <a:noFill/>
                      <a:miter lim="800000"/>
                      <a:headEnd/>
                      <a:tailEnd/>
                    </a:ln>
                  </pic:spPr>
                </pic:pic>
              </a:graphicData>
            </a:graphic>
          </wp:inline>
        </w:drawing>
      </w:r>
      <w:r>
        <w:rPr>
          <w:rFonts w:ascii="宋体" w:hAnsi="宋体" w:hint="eastAsia"/>
          <w:kern w:val="0"/>
          <w:szCs w:val="18"/>
          <w:lang w:val="zh-CN"/>
        </w:rPr>
        <w:t>一栏请客户在密码键盘上输入密码。</w:t>
      </w:r>
    </w:p>
    <w:p w:rsidR="007C362F" w:rsidRDefault="007C362F" w:rsidP="00327B4B">
      <w:pPr>
        <w:spacing w:beforeLines="50" w:afterLines="50"/>
        <w:ind w:firstLineChars="171" w:firstLine="410"/>
        <w:rPr>
          <w:rFonts w:ascii="宋体" w:hAnsi="宋体"/>
          <w:kern w:val="0"/>
          <w:lang w:val="zh-CN"/>
        </w:rPr>
      </w:pPr>
      <w:r>
        <w:rPr>
          <w:rFonts w:ascii="宋体" w:hAnsi="宋体" w:hint="eastAsia"/>
          <w:kern w:val="0"/>
          <w:lang w:val="zh-CN"/>
        </w:rPr>
        <w:t>4、根据客户提供的证件选择证件类型，并手工输入证件号码后选择“确定”。</w:t>
      </w:r>
    </w:p>
    <w:p w:rsidR="007C362F" w:rsidRDefault="007C362F" w:rsidP="00327B4B">
      <w:pPr>
        <w:spacing w:beforeLines="50" w:afterLines="50"/>
        <w:ind w:firstLineChars="171" w:firstLine="410"/>
        <w:rPr>
          <w:rFonts w:ascii="宋体" w:hAnsi="宋体"/>
          <w:kern w:val="0"/>
          <w:lang w:val="zh-CN"/>
        </w:rPr>
      </w:pPr>
      <w:r>
        <w:rPr>
          <w:rFonts w:ascii="宋体" w:hAnsi="宋体" w:hint="eastAsia"/>
          <w:kern w:val="0"/>
          <w:lang w:val="zh-CN"/>
        </w:rPr>
        <w:t>5、打印“招商银行个人实盘外汇买卖功能申请表”（一式两联）。</w:t>
      </w:r>
    </w:p>
    <w:p w:rsidR="007C362F" w:rsidRDefault="007C362F" w:rsidP="00327B4B">
      <w:pPr>
        <w:spacing w:beforeLines="50" w:afterLines="50"/>
        <w:ind w:firstLineChars="171" w:firstLine="410"/>
        <w:rPr>
          <w:rFonts w:ascii="宋体" w:hAnsi="宋体"/>
          <w:kern w:val="0"/>
          <w:lang w:val="zh-CN"/>
        </w:rPr>
      </w:pPr>
      <w:r>
        <w:rPr>
          <w:rFonts w:ascii="宋体" w:hAnsi="宋体" w:hint="eastAsia"/>
          <w:kern w:val="0"/>
          <w:lang w:val="zh-CN"/>
        </w:rPr>
        <w:t>6、单据纳入新系统柜员日结单据检查中进行日结处理。</w:t>
      </w:r>
    </w:p>
    <w:p w:rsidR="007C362F" w:rsidRDefault="007C362F" w:rsidP="007C362F">
      <w:pPr>
        <w:pStyle w:val="5"/>
        <w:rPr>
          <w:rFonts w:ascii="宋体" w:hAnsi="宋体"/>
          <w:color w:val="FF0000"/>
        </w:rPr>
      </w:pPr>
      <w:bookmarkStart w:id="1989" w:name="_Toc183939851"/>
      <w:r>
        <w:rPr>
          <w:rFonts w:ascii="宋体" w:hAnsi="宋体" w:hint="eastAsia"/>
        </w:rPr>
        <w:t>三、协议查询</w:t>
      </w:r>
      <w:bookmarkEnd w:id="1989"/>
    </w:p>
    <w:p w:rsidR="007C362F" w:rsidRDefault="007C362F" w:rsidP="00327B4B">
      <w:pPr>
        <w:pStyle w:val="6"/>
        <w:spacing w:beforeLines="50" w:afterLines="50" w:line="360" w:lineRule="auto"/>
        <w:rPr>
          <w:rFonts w:ascii="宋体" w:eastAsia="宋体" w:hAnsi="宋体"/>
          <w:color w:val="FF0000"/>
        </w:rPr>
      </w:pPr>
      <w:r>
        <w:rPr>
          <w:rFonts w:ascii="宋体" w:eastAsia="宋体" w:hAnsi="宋体" w:hint="eastAsia"/>
        </w:rPr>
        <w:t>（一）功能介绍</w:t>
      </w:r>
    </w:p>
    <w:p w:rsidR="007C362F" w:rsidRDefault="007C362F" w:rsidP="00327B4B">
      <w:pPr>
        <w:spacing w:beforeLines="50" w:afterLines="50"/>
        <w:ind w:firstLineChars="200" w:firstLine="480"/>
        <w:rPr>
          <w:rFonts w:ascii="宋体" w:hAnsi="宋体"/>
        </w:rPr>
      </w:pPr>
      <w:r>
        <w:rPr>
          <w:rFonts w:ascii="宋体" w:hAnsi="宋体" w:hint="eastAsia"/>
        </w:rPr>
        <w:t>提供通过卡号查询户口是否开通外汇买卖功能，及当前功能开关状态。</w:t>
      </w:r>
    </w:p>
    <w:p w:rsidR="007C362F" w:rsidRDefault="007C362F" w:rsidP="007C362F">
      <w:pPr>
        <w:pStyle w:val="6"/>
        <w:rPr>
          <w:rFonts w:ascii="宋体" w:eastAsia="宋体" w:hAnsi="宋体"/>
        </w:rPr>
      </w:pPr>
      <w:r>
        <w:rPr>
          <w:rFonts w:ascii="宋体" w:eastAsia="宋体" w:hAnsi="宋体" w:hint="eastAsia"/>
        </w:rPr>
        <w:t>（二）界面</w:t>
      </w:r>
    </w:p>
    <w:p w:rsidR="007C362F" w:rsidRDefault="0004090F" w:rsidP="00327B4B">
      <w:pPr>
        <w:spacing w:beforeLines="50" w:afterLines="50"/>
        <w:rPr>
          <w:rFonts w:ascii="宋体" w:hAnsi="宋体"/>
          <w:kern w:val="0"/>
        </w:rPr>
      </w:pPr>
      <w:r>
        <w:rPr>
          <w:rFonts w:ascii="宋体" w:hAnsi="宋体" w:hint="eastAsia"/>
          <w:noProof/>
        </w:rPr>
        <w:drawing>
          <wp:inline distT="0" distB="0" distL="0" distR="0">
            <wp:extent cx="3638550" cy="3571875"/>
            <wp:effectExtent l="1905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645" cstate="print"/>
                    <a:srcRect/>
                    <a:stretch>
                      <a:fillRect/>
                    </a:stretch>
                  </pic:blipFill>
                  <pic:spPr bwMode="auto">
                    <a:xfrm>
                      <a:off x="0" y="0"/>
                      <a:ext cx="3638550" cy="3571875"/>
                    </a:xfrm>
                    <a:prstGeom prst="rect">
                      <a:avLst/>
                    </a:prstGeom>
                    <a:noFill/>
                    <a:ln w="9525">
                      <a:noFill/>
                      <a:miter lim="800000"/>
                      <a:headEnd/>
                      <a:tailEnd/>
                    </a:ln>
                  </pic:spPr>
                </pic:pic>
              </a:graphicData>
            </a:graphic>
          </wp:inline>
        </w:drawing>
      </w:r>
    </w:p>
    <w:p w:rsidR="007C362F" w:rsidRDefault="007C362F" w:rsidP="007C362F">
      <w:pPr>
        <w:pStyle w:val="5"/>
        <w:rPr>
          <w:rFonts w:ascii="宋体" w:hAnsi="宋体"/>
          <w:color w:val="FF0000"/>
        </w:rPr>
      </w:pPr>
      <w:bookmarkStart w:id="1990" w:name="_Toc183939852"/>
      <w:r>
        <w:rPr>
          <w:rFonts w:ascii="宋体" w:hAnsi="宋体" w:hint="eastAsia"/>
        </w:rPr>
        <w:t>四、关外汇买卖协议和账户</w:t>
      </w:r>
      <w:bookmarkEnd w:id="1990"/>
    </w:p>
    <w:p w:rsidR="007C362F" w:rsidRDefault="007C362F" w:rsidP="00327B4B">
      <w:pPr>
        <w:pStyle w:val="6"/>
        <w:spacing w:beforeLines="50" w:afterLines="50" w:line="360" w:lineRule="auto"/>
        <w:rPr>
          <w:rFonts w:ascii="宋体" w:eastAsia="宋体" w:hAnsi="宋体"/>
          <w:color w:val="FF0000"/>
        </w:rPr>
      </w:pPr>
      <w:r>
        <w:rPr>
          <w:rFonts w:ascii="宋体" w:eastAsia="宋体" w:hAnsi="宋体" w:hint="eastAsia"/>
        </w:rPr>
        <w:t>（一）功能介绍</w:t>
      </w:r>
    </w:p>
    <w:p w:rsidR="007C362F" w:rsidRDefault="007C362F" w:rsidP="00327B4B">
      <w:pPr>
        <w:spacing w:beforeLines="50" w:afterLines="50"/>
        <w:ind w:firstLineChars="200" w:firstLine="480"/>
        <w:rPr>
          <w:rFonts w:ascii="宋体" w:hAnsi="宋体"/>
        </w:rPr>
      </w:pPr>
      <w:r>
        <w:rPr>
          <w:rFonts w:ascii="宋体" w:hAnsi="宋体" w:hint="eastAsia"/>
        </w:rPr>
        <w:t>通过本功能实现对外汇买卖协议和金融平台理财户一起关闭的操作。</w:t>
      </w:r>
    </w:p>
    <w:p w:rsidR="007C362F" w:rsidRDefault="007C362F" w:rsidP="007C362F">
      <w:pPr>
        <w:pStyle w:val="6"/>
        <w:rPr>
          <w:rFonts w:ascii="宋体" w:eastAsia="宋体" w:hAnsi="宋体"/>
        </w:rPr>
      </w:pPr>
      <w:r>
        <w:rPr>
          <w:rFonts w:ascii="宋体" w:eastAsia="宋体" w:hAnsi="宋体" w:hint="eastAsia"/>
        </w:rPr>
        <w:lastRenderedPageBreak/>
        <w:t>（二）界面</w:t>
      </w:r>
    </w:p>
    <w:p w:rsidR="007C362F" w:rsidRDefault="0004090F" w:rsidP="00327B4B">
      <w:pPr>
        <w:spacing w:beforeLines="50" w:afterLines="50"/>
        <w:ind w:firstLineChars="200" w:firstLine="480"/>
        <w:rPr>
          <w:rFonts w:ascii="宋体" w:hAnsi="宋体"/>
        </w:rPr>
      </w:pPr>
      <w:r>
        <w:rPr>
          <w:rFonts w:ascii="宋体" w:hAnsi="宋体" w:hint="eastAsia"/>
          <w:noProof/>
        </w:rPr>
        <w:drawing>
          <wp:inline distT="0" distB="0" distL="0" distR="0">
            <wp:extent cx="5267325" cy="3829050"/>
            <wp:effectExtent l="19050" t="0" r="9525"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646" cstate="print"/>
                    <a:srcRect/>
                    <a:stretch>
                      <a:fillRect/>
                    </a:stretch>
                  </pic:blipFill>
                  <pic:spPr bwMode="auto">
                    <a:xfrm>
                      <a:off x="0" y="0"/>
                      <a:ext cx="5267325" cy="3829050"/>
                    </a:xfrm>
                    <a:prstGeom prst="rect">
                      <a:avLst/>
                    </a:prstGeom>
                    <a:noFill/>
                    <a:ln w="9525">
                      <a:noFill/>
                      <a:miter lim="800000"/>
                      <a:headEnd/>
                      <a:tailEnd/>
                    </a:ln>
                  </pic:spPr>
                </pic:pic>
              </a:graphicData>
            </a:graphic>
          </wp:inline>
        </w:drawing>
      </w:r>
    </w:p>
    <w:p w:rsidR="007C362F" w:rsidRDefault="007C362F" w:rsidP="007C362F">
      <w:pPr>
        <w:pStyle w:val="6"/>
        <w:rPr>
          <w:rFonts w:ascii="宋体" w:eastAsia="宋体" w:hAnsi="宋体"/>
        </w:rPr>
      </w:pPr>
      <w:r>
        <w:rPr>
          <w:rFonts w:ascii="宋体" w:eastAsia="宋体" w:hAnsi="宋体" w:hint="eastAsia"/>
        </w:rPr>
        <w:t>（三）操作要点</w:t>
      </w:r>
    </w:p>
    <w:p w:rsidR="007C362F" w:rsidRDefault="007C362F" w:rsidP="00327B4B">
      <w:pPr>
        <w:spacing w:beforeLines="50" w:afterLines="50"/>
        <w:ind w:firstLineChars="171" w:firstLine="410"/>
        <w:rPr>
          <w:rFonts w:ascii="宋体" w:hAnsi="宋体"/>
        </w:rPr>
      </w:pPr>
      <w:r>
        <w:rPr>
          <w:rFonts w:ascii="宋体" w:hAnsi="宋体" w:hint="eastAsia"/>
        </w:rPr>
        <w:t>关闭金融平台理财专户的判断条件为：</w:t>
      </w:r>
    </w:p>
    <w:p w:rsidR="007C362F" w:rsidRDefault="007C362F" w:rsidP="00327B4B">
      <w:pPr>
        <w:numPr>
          <w:ilvl w:val="0"/>
          <w:numId w:val="407"/>
        </w:numPr>
        <w:spacing w:beforeLines="50" w:afterLines="50"/>
        <w:rPr>
          <w:rFonts w:ascii="宋体" w:hAnsi="宋体"/>
        </w:rPr>
      </w:pPr>
      <w:r>
        <w:rPr>
          <w:rFonts w:ascii="宋体" w:hAnsi="宋体" w:hint="eastAsia"/>
        </w:rPr>
        <w:t>无受托理财产品、无未完成委托理财交易；</w:t>
      </w:r>
    </w:p>
    <w:p w:rsidR="007C362F" w:rsidRDefault="007C362F" w:rsidP="00327B4B">
      <w:pPr>
        <w:numPr>
          <w:ilvl w:val="0"/>
          <w:numId w:val="407"/>
        </w:numPr>
        <w:spacing w:beforeLines="50" w:afterLines="50"/>
        <w:rPr>
          <w:rFonts w:ascii="宋体" w:hAnsi="宋体"/>
        </w:rPr>
      </w:pPr>
      <w:r>
        <w:rPr>
          <w:rFonts w:ascii="宋体" w:hAnsi="宋体" w:hint="eastAsia"/>
        </w:rPr>
        <w:t>无未成交外汇委托；</w:t>
      </w:r>
    </w:p>
    <w:p w:rsidR="007C362F" w:rsidRDefault="007C362F" w:rsidP="00327B4B">
      <w:pPr>
        <w:numPr>
          <w:ilvl w:val="0"/>
          <w:numId w:val="407"/>
        </w:numPr>
        <w:spacing w:beforeLines="50" w:afterLines="50"/>
        <w:rPr>
          <w:rFonts w:ascii="宋体" w:hAnsi="宋体"/>
        </w:rPr>
      </w:pPr>
      <w:r>
        <w:rPr>
          <w:rFonts w:ascii="宋体" w:hAnsi="宋体" w:hint="eastAsia"/>
        </w:rPr>
        <w:t>交易全部过账到新系统。</w:t>
      </w:r>
    </w:p>
    <w:p w:rsidR="007C362F" w:rsidRDefault="007C362F" w:rsidP="00327B4B">
      <w:pPr>
        <w:numPr>
          <w:ilvl w:val="0"/>
          <w:numId w:val="407"/>
        </w:numPr>
        <w:spacing w:beforeLines="50" w:afterLines="50"/>
        <w:rPr>
          <w:rFonts w:ascii="宋体" w:hAnsi="宋体"/>
        </w:rPr>
      </w:pPr>
      <w:r>
        <w:rPr>
          <w:rFonts w:ascii="宋体" w:hAnsi="宋体" w:hint="eastAsia"/>
        </w:rPr>
        <w:t>关闭金融平台理财户后产生的利息直接结转到一卡通项下对应币种的活期结算户中，如果一卡通项下没有对应币种的活期结算户，新系统将自动开立该账户。</w:t>
      </w:r>
    </w:p>
    <w:p w:rsidR="007C362F" w:rsidRDefault="007C362F" w:rsidP="007C362F">
      <w:pPr>
        <w:pStyle w:val="6"/>
        <w:rPr>
          <w:rFonts w:ascii="宋体" w:eastAsia="宋体" w:hAnsi="宋体"/>
        </w:rPr>
      </w:pPr>
      <w:r>
        <w:rPr>
          <w:rFonts w:ascii="宋体" w:eastAsia="宋体" w:hAnsi="宋体" w:hint="eastAsia"/>
        </w:rPr>
        <w:t>（四）操作步骤</w:t>
      </w:r>
    </w:p>
    <w:p w:rsidR="007C362F" w:rsidRDefault="007C362F" w:rsidP="00327B4B">
      <w:pPr>
        <w:spacing w:beforeLines="50" w:afterLines="50"/>
        <w:ind w:firstLineChars="171" w:firstLine="410"/>
        <w:rPr>
          <w:rFonts w:ascii="宋体" w:hAnsi="宋体"/>
        </w:rPr>
      </w:pPr>
      <w:r>
        <w:rPr>
          <w:rFonts w:ascii="宋体" w:hAnsi="宋体" w:hint="eastAsia"/>
        </w:rPr>
        <w:t>1、用户选择系统导航－金融平台外汇实盘－专户处理－关外汇协议和理财专户，或在“业务代码”栏直接输入“8024”进入。</w:t>
      </w:r>
    </w:p>
    <w:p w:rsidR="007C362F" w:rsidRDefault="007C362F" w:rsidP="00327B4B">
      <w:pPr>
        <w:spacing w:beforeLines="50" w:afterLines="50"/>
        <w:ind w:firstLineChars="171" w:firstLine="410"/>
        <w:rPr>
          <w:rFonts w:ascii="宋体" w:hAnsi="宋体"/>
        </w:rPr>
      </w:pPr>
      <w:r>
        <w:rPr>
          <w:rFonts w:ascii="宋体" w:hAnsi="宋体" w:hint="eastAsia"/>
        </w:rPr>
        <w:lastRenderedPageBreak/>
        <w:t>2、用户在</w:t>
      </w:r>
      <w:r w:rsidR="0004090F">
        <w:rPr>
          <w:rFonts w:ascii="宋体" w:hAnsi="宋体" w:hint="eastAsia"/>
          <w:noProof/>
        </w:rPr>
        <w:drawing>
          <wp:inline distT="0" distB="0" distL="0" distR="0">
            <wp:extent cx="2752725" cy="257175"/>
            <wp:effectExtent l="19050" t="0" r="9525"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647" cstate="print"/>
                    <a:srcRect/>
                    <a:stretch>
                      <a:fillRect/>
                    </a:stretch>
                  </pic:blipFill>
                  <pic:spPr bwMode="auto">
                    <a:xfrm>
                      <a:off x="0" y="0"/>
                      <a:ext cx="2752725" cy="257175"/>
                    </a:xfrm>
                    <a:prstGeom prst="rect">
                      <a:avLst/>
                    </a:prstGeom>
                    <a:noFill/>
                    <a:ln w="9525">
                      <a:noFill/>
                      <a:miter lim="800000"/>
                      <a:headEnd/>
                      <a:tailEnd/>
                    </a:ln>
                  </pic:spPr>
                </pic:pic>
              </a:graphicData>
            </a:graphic>
          </wp:inline>
        </w:drawing>
      </w:r>
      <w:r>
        <w:rPr>
          <w:rFonts w:ascii="宋体" w:hAnsi="宋体" w:hint="eastAsia"/>
        </w:rPr>
        <w:t>一栏刷卡或手输入银行卡卡号。</w:t>
      </w:r>
    </w:p>
    <w:p w:rsidR="007C362F" w:rsidRDefault="007C362F" w:rsidP="00327B4B">
      <w:pPr>
        <w:spacing w:beforeLines="50" w:afterLines="50"/>
        <w:ind w:firstLineChars="171" w:firstLine="410"/>
        <w:rPr>
          <w:rFonts w:ascii="宋体" w:hAnsi="宋体"/>
          <w:kern w:val="0"/>
          <w:szCs w:val="18"/>
          <w:lang w:val="zh-CN"/>
        </w:rPr>
      </w:pPr>
      <w:r>
        <w:rPr>
          <w:rFonts w:ascii="宋体" w:hAnsi="宋体" w:hint="eastAsia"/>
          <w:kern w:val="0"/>
          <w:szCs w:val="18"/>
        </w:rPr>
        <w:t>3</w:t>
      </w:r>
      <w:r>
        <w:rPr>
          <w:rFonts w:ascii="宋体" w:hAnsi="宋体" w:hint="eastAsia"/>
          <w:kern w:val="0"/>
          <w:szCs w:val="18"/>
          <w:lang w:val="zh-CN"/>
        </w:rPr>
        <w:t>、点击</w:t>
      </w:r>
      <w:r w:rsidR="0004090F">
        <w:rPr>
          <w:rFonts w:ascii="宋体" w:hAnsi="宋体" w:hint="eastAsia"/>
          <w:noProof/>
          <w:kern w:val="0"/>
          <w:szCs w:val="18"/>
        </w:rPr>
        <w:drawing>
          <wp:inline distT="0" distB="0" distL="0" distR="0">
            <wp:extent cx="533400" cy="219075"/>
            <wp:effectExtent l="1905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648" cstate="print"/>
                    <a:srcRect/>
                    <a:stretch>
                      <a:fillRect/>
                    </a:stretch>
                  </pic:blipFill>
                  <pic:spPr bwMode="auto">
                    <a:xfrm>
                      <a:off x="0" y="0"/>
                      <a:ext cx="533400" cy="219075"/>
                    </a:xfrm>
                    <a:prstGeom prst="rect">
                      <a:avLst/>
                    </a:prstGeom>
                    <a:noFill/>
                    <a:ln w="9525">
                      <a:noFill/>
                      <a:miter lim="800000"/>
                      <a:headEnd/>
                      <a:tailEnd/>
                    </a:ln>
                  </pic:spPr>
                </pic:pic>
              </a:graphicData>
            </a:graphic>
          </wp:inline>
        </w:drawing>
      </w:r>
      <w:r>
        <w:rPr>
          <w:rFonts w:ascii="宋体" w:hAnsi="宋体" w:hint="eastAsia"/>
          <w:kern w:val="0"/>
          <w:szCs w:val="18"/>
          <w:lang w:val="zh-CN"/>
        </w:rPr>
        <w:t>显示客户的理财户信息。</w:t>
      </w:r>
    </w:p>
    <w:p w:rsidR="007C362F" w:rsidRDefault="007C362F" w:rsidP="00327B4B">
      <w:pPr>
        <w:spacing w:beforeLines="50" w:afterLines="50"/>
        <w:ind w:firstLineChars="171" w:firstLine="410"/>
        <w:rPr>
          <w:rFonts w:ascii="宋体" w:hAnsi="宋体"/>
          <w:kern w:val="0"/>
          <w:lang w:val="zh-CN"/>
        </w:rPr>
      </w:pPr>
      <w:r>
        <w:rPr>
          <w:rFonts w:ascii="宋体" w:hAnsi="宋体" w:hint="eastAsia"/>
          <w:kern w:val="0"/>
          <w:lang w:val="zh-CN"/>
        </w:rPr>
        <w:t>4、根据客户提供的证件选择证件类型，并手工输入证件号码。</w:t>
      </w:r>
    </w:p>
    <w:p w:rsidR="007C362F" w:rsidRDefault="007C362F" w:rsidP="00327B4B">
      <w:pPr>
        <w:spacing w:beforeLines="50" w:afterLines="50"/>
        <w:ind w:firstLineChars="171" w:firstLine="410"/>
        <w:rPr>
          <w:rFonts w:ascii="宋体" w:hAnsi="宋体"/>
          <w:kern w:val="0"/>
          <w:lang w:val="zh-CN"/>
        </w:rPr>
      </w:pPr>
      <w:r>
        <w:rPr>
          <w:rFonts w:ascii="宋体" w:hAnsi="宋体" w:hint="eastAsia"/>
          <w:kern w:val="0"/>
          <w:lang w:val="zh-CN"/>
        </w:rPr>
        <w:t>5、</w:t>
      </w:r>
      <w:r>
        <w:rPr>
          <w:rFonts w:ascii="宋体" w:hAnsi="宋体" w:hint="eastAsia"/>
          <w:kern w:val="0"/>
          <w:szCs w:val="18"/>
          <w:lang w:val="zh-CN"/>
        </w:rPr>
        <w:t>在</w:t>
      </w:r>
      <w:r w:rsidR="0004090F">
        <w:rPr>
          <w:rFonts w:ascii="宋体" w:hAnsi="宋体" w:hint="eastAsia"/>
          <w:noProof/>
          <w:kern w:val="0"/>
          <w:szCs w:val="18"/>
        </w:rPr>
        <w:drawing>
          <wp:inline distT="0" distB="0" distL="0" distR="0">
            <wp:extent cx="2038350" cy="276225"/>
            <wp:effectExtent l="1905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644" cstate="print"/>
                    <a:srcRect/>
                    <a:stretch>
                      <a:fillRect/>
                    </a:stretch>
                  </pic:blipFill>
                  <pic:spPr bwMode="auto">
                    <a:xfrm>
                      <a:off x="0" y="0"/>
                      <a:ext cx="2038350" cy="276225"/>
                    </a:xfrm>
                    <a:prstGeom prst="rect">
                      <a:avLst/>
                    </a:prstGeom>
                    <a:noFill/>
                    <a:ln w="9525">
                      <a:noFill/>
                      <a:miter lim="800000"/>
                      <a:headEnd/>
                      <a:tailEnd/>
                    </a:ln>
                  </pic:spPr>
                </pic:pic>
              </a:graphicData>
            </a:graphic>
          </wp:inline>
        </w:drawing>
      </w:r>
      <w:r>
        <w:rPr>
          <w:rFonts w:ascii="宋体" w:hAnsi="宋体" w:hint="eastAsia"/>
          <w:kern w:val="0"/>
          <w:szCs w:val="18"/>
          <w:lang w:val="zh-CN"/>
        </w:rPr>
        <w:t>一栏请客户在密码键盘上输入密码，并点击</w:t>
      </w:r>
      <w:r w:rsidR="0004090F">
        <w:rPr>
          <w:rFonts w:ascii="宋体" w:hAnsi="宋体" w:hint="eastAsia"/>
          <w:noProof/>
          <w:kern w:val="0"/>
          <w:szCs w:val="18"/>
        </w:rPr>
        <w:drawing>
          <wp:inline distT="0" distB="0" distL="0" distR="0">
            <wp:extent cx="942975" cy="266700"/>
            <wp:effectExtent l="19050" t="0" r="9525"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649" cstate="print"/>
                    <a:srcRect/>
                    <a:stretch>
                      <a:fillRect/>
                    </a:stretch>
                  </pic:blipFill>
                  <pic:spPr bwMode="auto">
                    <a:xfrm>
                      <a:off x="0" y="0"/>
                      <a:ext cx="942975" cy="266700"/>
                    </a:xfrm>
                    <a:prstGeom prst="rect">
                      <a:avLst/>
                    </a:prstGeom>
                    <a:noFill/>
                    <a:ln w="9525">
                      <a:noFill/>
                      <a:miter lim="800000"/>
                      <a:headEnd/>
                      <a:tailEnd/>
                    </a:ln>
                  </pic:spPr>
                </pic:pic>
              </a:graphicData>
            </a:graphic>
          </wp:inline>
        </w:drawing>
      </w:r>
      <w:r>
        <w:rPr>
          <w:rFonts w:ascii="宋体" w:hAnsi="宋体" w:hint="eastAsia"/>
          <w:kern w:val="0"/>
          <w:szCs w:val="18"/>
          <w:lang w:val="zh-CN"/>
        </w:rPr>
        <w:t>。</w:t>
      </w:r>
    </w:p>
    <w:p w:rsidR="007C362F" w:rsidRDefault="007C362F" w:rsidP="00327B4B">
      <w:pPr>
        <w:spacing w:beforeLines="50" w:afterLines="50"/>
        <w:ind w:firstLineChars="171" w:firstLine="410"/>
        <w:rPr>
          <w:rFonts w:ascii="宋体" w:hAnsi="宋体"/>
          <w:kern w:val="0"/>
          <w:lang w:val="zh-CN"/>
        </w:rPr>
      </w:pPr>
      <w:r>
        <w:rPr>
          <w:rFonts w:ascii="宋体" w:hAnsi="宋体" w:hint="eastAsia"/>
          <w:kern w:val="0"/>
          <w:lang w:val="zh-CN"/>
        </w:rPr>
        <w:t>6、交易完成后实时打印“招商银行个人实盘外汇买卖功能申请表”（一式两联）及“金融平台理财户关户结息清单”（一式两联）。</w:t>
      </w:r>
    </w:p>
    <w:p w:rsidR="007C362F" w:rsidRDefault="007C362F" w:rsidP="00327B4B">
      <w:pPr>
        <w:spacing w:beforeLines="50" w:afterLines="50"/>
        <w:ind w:firstLineChars="171" w:firstLine="410"/>
        <w:rPr>
          <w:rFonts w:ascii="宋体" w:hAnsi="宋体"/>
          <w:kern w:val="0"/>
          <w:lang w:val="zh-CN"/>
        </w:rPr>
      </w:pPr>
      <w:r>
        <w:rPr>
          <w:rFonts w:ascii="宋体" w:hAnsi="宋体" w:hint="eastAsia"/>
          <w:kern w:val="0"/>
          <w:lang w:val="zh-CN"/>
        </w:rPr>
        <w:t>7、单据纳入新系统柜员日结单据检查中进行日结处理。</w:t>
      </w:r>
    </w:p>
    <w:p w:rsidR="007C362F" w:rsidRDefault="007C362F" w:rsidP="007C362F">
      <w:pPr>
        <w:pStyle w:val="5"/>
        <w:rPr>
          <w:rFonts w:ascii="宋体" w:hAnsi="宋体"/>
          <w:color w:val="FF0000"/>
        </w:rPr>
      </w:pPr>
      <w:bookmarkStart w:id="1991" w:name="_Toc183939853"/>
      <w:r>
        <w:rPr>
          <w:rFonts w:ascii="宋体" w:hAnsi="宋体" w:hint="eastAsia"/>
        </w:rPr>
        <w:t>五、关外汇买卖账户</w:t>
      </w:r>
      <w:bookmarkEnd w:id="1991"/>
    </w:p>
    <w:p w:rsidR="007C362F" w:rsidRDefault="007C362F" w:rsidP="00327B4B">
      <w:pPr>
        <w:pStyle w:val="6"/>
        <w:spacing w:beforeLines="50" w:afterLines="50" w:line="360" w:lineRule="auto"/>
        <w:rPr>
          <w:rFonts w:ascii="宋体" w:eastAsia="宋体" w:hAnsi="宋体"/>
          <w:color w:val="FF0000"/>
        </w:rPr>
      </w:pPr>
      <w:r>
        <w:rPr>
          <w:rFonts w:ascii="宋体" w:eastAsia="宋体" w:hAnsi="宋体" w:hint="eastAsia"/>
        </w:rPr>
        <w:t>（一）功能介绍</w:t>
      </w:r>
    </w:p>
    <w:p w:rsidR="007C362F" w:rsidRDefault="007C362F" w:rsidP="00327B4B">
      <w:pPr>
        <w:spacing w:beforeLines="50" w:afterLines="50"/>
        <w:ind w:firstLineChars="200" w:firstLine="480"/>
        <w:rPr>
          <w:rFonts w:ascii="宋体" w:hAnsi="宋体"/>
        </w:rPr>
      </w:pPr>
      <w:r>
        <w:rPr>
          <w:rFonts w:ascii="宋体" w:hAnsi="宋体" w:hint="eastAsia"/>
        </w:rPr>
        <w:t>通过本功能实现对金融平台理财户的关闭。</w:t>
      </w:r>
    </w:p>
    <w:p w:rsidR="007C362F" w:rsidRDefault="007C362F" w:rsidP="007C362F">
      <w:pPr>
        <w:pStyle w:val="6"/>
        <w:rPr>
          <w:rFonts w:ascii="宋体" w:eastAsia="宋体" w:hAnsi="宋体"/>
        </w:rPr>
      </w:pPr>
      <w:r>
        <w:rPr>
          <w:rFonts w:ascii="宋体" w:eastAsia="宋体" w:hAnsi="宋体" w:hint="eastAsia"/>
        </w:rPr>
        <w:lastRenderedPageBreak/>
        <w:t>（二）界面</w:t>
      </w:r>
    </w:p>
    <w:p w:rsidR="007C362F" w:rsidRDefault="0004090F" w:rsidP="00327B4B">
      <w:pPr>
        <w:spacing w:beforeLines="50" w:afterLines="50"/>
        <w:ind w:firstLineChars="171" w:firstLine="410"/>
        <w:rPr>
          <w:rFonts w:ascii="宋体" w:hAnsi="宋体"/>
        </w:rPr>
      </w:pPr>
      <w:r>
        <w:rPr>
          <w:rFonts w:ascii="宋体" w:hAnsi="宋体" w:hint="eastAsia"/>
          <w:noProof/>
        </w:rPr>
        <w:drawing>
          <wp:inline distT="0" distB="0" distL="0" distR="0">
            <wp:extent cx="5267325" cy="3829050"/>
            <wp:effectExtent l="19050" t="0" r="9525"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650" cstate="print"/>
                    <a:srcRect/>
                    <a:stretch>
                      <a:fillRect/>
                    </a:stretch>
                  </pic:blipFill>
                  <pic:spPr bwMode="auto">
                    <a:xfrm>
                      <a:off x="0" y="0"/>
                      <a:ext cx="5267325" cy="3829050"/>
                    </a:xfrm>
                    <a:prstGeom prst="rect">
                      <a:avLst/>
                    </a:prstGeom>
                    <a:noFill/>
                    <a:ln w="9525">
                      <a:noFill/>
                      <a:miter lim="800000"/>
                      <a:headEnd/>
                      <a:tailEnd/>
                    </a:ln>
                  </pic:spPr>
                </pic:pic>
              </a:graphicData>
            </a:graphic>
          </wp:inline>
        </w:drawing>
      </w:r>
    </w:p>
    <w:p w:rsidR="007C362F" w:rsidRDefault="007C362F" w:rsidP="007C362F">
      <w:pPr>
        <w:pStyle w:val="6"/>
        <w:rPr>
          <w:rFonts w:ascii="宋体" w:eastAsia="宋体" w:hAnsi="宋体"/>
        </w:rPr>
      </w:pPr>
      <w:r>
        <w:rPr>
          <w:rFonts w:ascii="宋体" w:eastAsia="宋体" w:hAnsi="宋体" w:hint="eastAsia"/>
        </w:rPr>
        <w:t>（三）操作要点</w:t>
      </w:r>
    </w:p>
    <w:p w:rsidR="007C362F" w:rsidRDefault="007C362F" w:rsidP="00327B4B">
      <w:pPr>
        <w:spacing w:beforeLines="50" w:afterLines="50"/>
        <w:ind w:firstLineChars="171" w:firstLine="410"/>
        <w:rPr>
          <w:rFonts w:ascii="宋体" w:hAnsi="宋体"/>
        </w:rPr>
      </w:pPr>
      <w:r>
        <w:rPr>
          <w:rFonts w:ascii="宋体" w:hAnsi="宋体" w:hint="eastAsia"/>
        </w:rPr>
        <w:t>1、关闭金融平台理财户的判断条件（同上关外汇买卖协议和账户）</w:t>
      </w:r>
    </w:p>
    <w:p w:rsidR="007C362F" w:rsidRDefault="007C362F" w:rsidP="00327B4B">
      <w:pPr>
        <w:spacing w:beforeLines="50" w:afterLines="50"/>
        <w:ind w:firstLineChars="171" w:firstLine="410"/>
        <w:rPr>
          <w:rFonts w:ascii="宋体" w:hAnsi="宋体"/>
        </w:rPr>
      </w:pPr>
      <w:r>
        <w:rPr>
          <w:rFonts w:ascii="宋体" w:hAnsi="宋体" w:hint="eastAsia"/>
        </w:rPr>
        <w:t>2、关闭金融平台理财户须先关闭外汇买卖协议才能进行操作。</w:t>
      </w:r>
    </w:p>
    <w:p w:rsidR="007C362F" w:rsidRDefault="007C362F" w:rsidP="007C362F">
      <w:pPr>
        <w:pStyle w:val="6"/>
        <w:rPr>
          <w:rFonts w:ascii="宋体" w:eastAsia="宋体" w:hAnsi="宋体"/>
        </w:rPr>
      </w:pPr>
      <w:r>
        <w:rPr>
          <w:rFonts w:ascii="宋体" w:eastAsia="宋体" w:hAnsi="宋体" w:hint="eastAsia"/>
        </w:rPr>
        <w:t>（四）操作步骤</w:t>
      </w:r>
    </w:p>
    <w:p w:rsidR="007C362F" w:rsidRDefault="007C362F" w:rsidP="007C362F">
      <w:pPr>
        <w:tabs>
          <w:tab w:val="num" w:pos="1470"/>
        </w:tabs>
        <w:spacing w:after="80"/>
        <w:rPr>
          <w:rFonts w:ascii="宋体" w:hAnsi="宋体"/>
        </w:rPr>
      </w:pPr>
      <w:r>
        <w:rPr>
          <w:rFonts w:ascii="宋体" w:hAnsi="宋体" w:hint="eastAsia"/>
        </w:rPr>
        <w:t>同关外汇买卖协议和账户的操作步骤。</w:t>
      </w:r>
    </w:p>
    <w:p w:rsidR="007C362F" w:rsidRDefault="007C362F" w:rsidP="007C362F">
      <w:pPr>
        <w:pStyle w:val="5"/>
        <w:rPr>
          <w:rFonts w:ascii="宋体" w:hAnsi="宋体"/>
          <w:color w:val="FF0000"/>
        </w:rPr>
      </w:pPr>
      <w:bookmarkStart w:id="1992" w:name="_Toc183939854"/>
      <w:r>
        <w:rPr>
          <w:rFonts w:ascii="宋体" w:hAnsi="宋体" w:hint="eastAsia"/>
        </w:rPr>
        <w:t>六、批量结汇</w:t>
      </w:r>
      <w:bookmarkEnd w:id="1992"/>
    </w:p>
    <w:p w:rsidR="007C362F" w:rsidRDefault="007C362F" w:rsidP="00327B4B">
      <w:pPr>
        <w:pStyle w:val="6"/>
        <w:spacing w:beforeLines="50" w:afterLines="50" w:line="360" w:lineRule="auto"/>
        <w:rPr>
          <w:rFonts w:ascii="宋体" w:eastAsia="宋体" w:hAnsi="宋体"/>
          <w:color w:val="FF0000"/>
        </w:rPr>
      </w:pPr>
      <w:r>
        <w:rPr>
          <w:rFonts w:ascii="宋体" w:eastAsia="宋体" w:hAnsi="宋体" w:hint="eastAsia"/>
        </w:rPr>
        <w:t>（一）功能介绍</w:t>
      </w:r>
    </w:p>
    <w:p w:rsidR="007C362F" w:rsidRDefault="007C362F" w:rsidP="00327B4B">
      <w:pPr>
        <w:spacing w:beforeLines="50" w:afterLines="50"/>
        <w:ind w:firstLineChars="200" w:firstLine="480"/>
        <w:rPr>
          <w:rFonts w:ascii="宋体" w:hAnsi="宋体"/>
        </w:rPr>
      </w:pPr>
      <w:r>
        <w:rPr>
          <w:rFonts w:ascii="宋体" w:hAnsi="宋体" w:hint="eastAsia"/>
        </w:rPr>
        <w:t>本功能满足客户关理财专户后转入一卡通活期的外币账户进行批量结汇功能。</w:t>
      </w:r>
    </w:p>
    <w:p w:rsidR="007C362F" w:rsidRDefault="007C362F" w:rsidP="007C362F">
      <w:pPr>
        <w:pStyle w:val="6"/>
        <w:rPr>
          <w:rFonts w:ascii="宋体" w:eastAsia="宋体" w:hAnsi="宋体"/>
        </w:rPr>
      </w:pPr>
      <w:r>
        <w:rPr>
          <w:rFonts w:ascii="宋体" w:eastAsia="宋体" w:hAnsi="宋体" w:hint="eastAsia"/>
        </w:rPr>
        <w:lastRenderedPageBreak/>
        <w:t>（二）界面</w:t>
      </w:r>
    </w:p>
    <w:p w:rsidR="007C362F" w:rsidRDefault="0004090F" w:rsidP="007C362F">
      <w:pPr>
        <w:tabs>
          <w:tab w:val="num" w:pos="1470"/>
        </w:tabs>
        <w:spacing w:after="80"/>
        <w:rPr>
          <w:rFonts w:ascii="宋体" w:hAnsi="宋体"/>
        </w:rPr>
      </w:pPr>
      <w:r>
        <w:rPr>
          <w:rFonts w:ascii="宋体" w:hAnsi="宋体" w:hint="eastAsia"/>
          <w:noProof/>
        </w:rPr>
        <w:drawing>
          <wp:inline distT="0" distB="0" distL="0" distR="0">
            <wp:extent cx="5267325" cy="3829050"/>
            <wp:effectExtent l="19050" t="0" r="9525"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651" cstate="print"/>
                    <a:srcRect/>
                    <a:stretch>
                      <a:fillRect/>
                    </a:stretch>
                  </pic:blipFill>
                  <pic:spPr bwMode="auto">
                    <a:xfrm>
                      <a:off x="0" y="0"/>
                      <a:ext cx="5267325" cy="3829050"/>
                    </a:xfrm>
                    <a:prstGeom prst="rect">
                      <a:avLst/>
                    </a:prstGeom>
                    <a:noFill/>
                    <a:ln w="9525">
                      <a:noFill/>
                      <a:miter lim="800000"/>
                      <a:headEnd/>
                      <a:tailEnd/>
                    </a:ln>
                  </pic:spPr>
                </pic:pic>
              </a:graphicData>
            </a:graphic>
          </wp:inline>
        </w:drawing>
      </w:r>
    </w:p>
    <w:p w:rsidR="007C362F" w:rsidRDefault="007C362F" w:rsidP="007C362F">
      <w:pPr>
        <w:pStyle w:val="6"/>
        <w:rPr>
          <w:rFonts w:ascii="宋体" w:eastAsia="宋体" w:hAnsi="宋体"/>
        </w:rPr>
      </w:pPr>
      <w:r>
        <w:rPr>
          <w:rFonts w:ascii="宋体" w:eastAsia="宋体" w:hAnsi="宋体" w:hint="eastAsia"/>
        </w:rPr>
        <w:t>（三）操作步骤</w:t>
      </w:r>
    </w:p>
    <w:p w:rsidR="007C362F" w:rsidRDefault="007C362F" w:rsidP="00327B4B">
      <w:pPr>
        <w:spacing w:beforeLines="50" w:afterLines="50"/>
        <w:ind w:firstLineChars="171" w:firstLine="410"/>
        <w:rPr>
          <w:rFonts w:ascii="宋体" w:hAnsi="宋体"/>
        </w:rPr>
      </w:pPr>
      <w:r>
        <w:rPr>
          <w:rFonts w:ascii="宋体" w:hAnsi="宋体" w:hint="eastAsia"/>
        </w:rPr>
        <w:t>1、用户选择系统导航－金融平台外汇实盘－专户处理－批量结汇，或在“业务代码”栏直接输入“8025”进入。</w:t>
      </w:r>
    </w:p>
    <w:p w:rsidR="007C362F" w:rsidRDefault="007C362F" w:rsidP="00327B4B">
      <w:pPr>
        <w:spacing w:beforeLines="50" w:afterLines="50"/>
        <w:ind w:firstLineChars="171" w:firstLine="410"/>
        <w:rPr>
          <w:rFonts w:ascii="宋体" w:hAnsi="宋体"/>
        </w:rPr>
      </w:pPr>
      <w:r>
        <w:rPr>
          <w:rFonts w:ascii="宋体" w:hAnsi="宋体" w:hint="eastAsia"/>
        </w:rPr>
        <w:t>2、刷卡或手工输入卡号回车，下方列示账户外币活期信息。</w:t>
      </w:r>
    </w:p>
    <w:p w:rsidR="007C362F" w:rsidRDefault="007C362F" w:rsidP="00327B4B">
      <w:pPr>
        <w:spacing w:beforeLines="50" w:afterLines="50"/>
        <w:ind w:firstLineChars="171" w:firstLine="410"/>
        <w:rPr>
          <w:rFonts w:ascii="宋体" w:hAnsi="宋体"/>
        </w:rPr>
      </w:pPr>
      <w:r>
        <w:rPr>
          <w:rFonts w:ascii="宋体" w:hAnsi="宋体" w:hint="eastAsia"/>
        </w:rPr>
        <w:t>3、点击密码键，请客户输入密码。</w:t>
      </w:r>
    </w:p>
    <w:p w:rsidR="007C362F" w:rsidRDefault="007C362F" w:rsidP="00327B4B">
      <w:pPr>
        <w:spacing w:beforeLines="50" w:afterLines="50"/>
        <w:ind w:firstLineChars="171" w:firstLine="410"/>
        <w:rPr>
          <w:rFonts w:ascii="宋体" w:hAnsi="宋体"/>
        </w:rPr>
      </w:pPr>
      <w:r>
        <w:rPr>
          <w:rFonts w:ascii="宋体" w:hAnsi="宋体" w:hint="eastAsia"/>
        </w:rPr>
        <w:t>4、点击全选或鼠标双击所要结汇的账户，选中的均列示于下表中，</w:t>
      </w:r>
    </w:p>
    <w:p w:rsidR="007C362F" w:rsidRDefault="007C362F" w:rsidP="00327B4B">
      <w:pPr>
        <w:spacing w:beforeLines="50" w:afterLines="50"/>
        <w:ind w:firstLineChars="171" w:firstLine="410"/>
        <w:rPr>
          <w:rFonts w:ascii="宋体" w:hAnsi="宋体"/>
        </w:rPr>
      </w:pPr>
      <w:r>
        <w:rPr>
          <w:rFonts w:ascii="宋体" w:hAnsi="宋体" w:hint="eastAsia"/>
        </w:rPr>
        <w:t>5、点击确定，提示主管授权。</w:t>
      </w:r>
    </w:p>
    <w:p w:rsidR="007C362F" w:rsidRDefault="007C362F" w:rsidP="00327B4B">
      <w:pPr>
        <w:spacing w:beforeLines="50" w:afterLines="50"/>
        <w:ind w:firstLineChars="171" w:firstLine="410"/>
        <w:rPr>
          <w:rFonts w:ascii="宋体" w:hAnsi="宋体"/>
        </w:rPr>
      </w:pPr>
      <w:r>
        <w:rPr>
          <w:rFonts w:ascii="宋体" w:hAnsi="宋体" w:hint="eastAsia"/>
        </w:rPr>
        <w:t>注：</w:t>
      </w:r>
      <w:r>
        <w:rPr>
          <w:rFonts w:ascii="宋体" w:hAnsi="宋体" w:hint="eastAsia"/>
          <w:kern w:val="0"/>
          <w:szCs w:val="18"/>
          <w:lang w:val="zh-CN"/>
        </w:rPr>
        <w:t>外币结汇金额等值</w:t>
      </w:r>
      <w:r>
        <w:rPr>
          <w:rFonts w:ascii="宋体" w:hAnsi="宋体"/>
          <w:kern w:val="0"/>
          <w:szCs w:val="18"/>
          <w:lang w:val="zh-CN"/>
        </w:rPr>
        <w:t>5</w:t>
      </w:r>
      <w:r>
        <w:rPr>
          <w:rFonts w:ascii="宋体" w:hAnsi="宋体" w:hint="eastAsia"/>
          <w:kern w:val="0"/>
          <w:szCs w:val="18"/>
          <w:lang w:val="zh-CN"/>
        </w:rPr>
        <w:t>万美元以下</w:t>
      </w:r>
      <w:r>
        <w:rPr>
          <w:rFonts w:ascii="宋体" w:hAnsi="宋体"/>
          <w:kern w:val="0"/>
          <w:szCs w:val="18"/>
          <w:lang w:val="zh-CN"/>
        </w:rPr>
        <w:t>,</w:t>
      </w:r>
      <w:r>
        <w:rPr>
          <w:rFonts w:ascii="宋体" w:hAnsi="宋体" w:hint="eastAsia"/>
          <w:kern w:val="0"/>
          <w:szCs w:val="18"/>
          <w:lang w:val="zh-CN"/>
        </w:rPr>
        <w:t>凭本人有效身份证件在银行办理</w:t>
      </w:r>
      <w:r>
        <w:rPr>
          <w:rFonts w:ascii="宋体" w:hAnsi="宋体"/>
          <w:kern w:val="0"/>
          <w:szCs w:val="18"/>
          <w:lang w:val="zh-CN"/>
        </w:rPr>
        <w:t>;</w:t>
      </w:r>
      <w:r>
        <w:rPr>
          <w:rFonts w:ascii="宋体" w:hAnsi="宋体" w:hint="eastAsia"/>
          <w:kern w:val="0"/>
          <w:szCs w:val="18"/>
          <w:lang w:val="zh-CN"/>
        </w:rPr>
        <w:t>外币结汇金额等值</w:t>
      </w:r>
      <w:r>
        <w:rPr>
          <w:rFonts w:ascii="宋体" w:hAnsi="宋体"/>
          <w:kern w:val="0"/>
          <w:szCs w:val="18"/>
          <w:lang w:val="zh-CN"/>
        </w:rPr>
        <w:t>5</w:t>
      </w:r>
      <w:r>
        <w:rPr>
          <w:rFonts w:ascii="宋体" w:hAnsi="宋体" w:hint="eastAsia"/>
          <w:kern w:val="0"/>
          <w:szCs w:val="18"/>
          <w:lang w:val="zh-CN"/>
        </w:rPr>
        <w:t>万美元以上</w:t>
      </w:r>
      <w:r>
        <w:rPr>
          <w:rFonts w:ascii="宋体" w:hAnsi="宋体"/>
          <w:kern w:val="0"/>
          <w:szCs w:val="18"/>
          <w:lang w:val="zh-CN"/>
        </w:rPr>
        <w:t>(</w:t>
      </w:r>
      <w:r>
        <w:rPr>
          <w:rFonts w:ascii="宋体" w:hAnsi="宋体" w:hint="eastAsia"/>
          <w:kern w:val="0"/>
          <w:szCs w:val="18"/>
          <w:lang w:val="zh-CN"/>
        </w:rPr>
        <w:t>超过年度结汇总额的</w:t>
      </w:r>
      <w:r>
        <w:rPr>
          <w:rFonts w:ascii="宋体" w:hAnsi="宋体"/>
          <w:kern w:val="0"/>
          <w:szCs w:val="18"/>
          <w:lang w:val="zh-CN"/>
        </w:rPr>
        <w:t>);</w:t>
      </w:r>
      <w:r>
        <w:rPr>
          <w:rFonts w:ascii="宋体" w:hAnsi="宋体" w:hint="eastAsia"/>
          <w:kern w:val="0"/>
          <w:szCs w:val="18"/>
          <w:lang w:val="zh-CN"/>
        </w:rPr>
        <w:t>凭本人有效身份证件及相关证明材料在银行办理</w:t>
      </w:r>
      <w:r>
        <w:rPr>
          <w:rFonts w:ascii="宋体" w:hAnsi="宋体" w:hint="eastAsia"/>
        </w:rPr>
        <w:t>。审核通过后在</w:t>
      </w:r>
      <w:r w:rsidR="0004090F">
        <w:rPr>
          <w:rFonts w:ascii="宋体" w:hAnsi="宋体" w:hint="eastAsia"/>
          <w:noProof/>
        </w:rPr>
        <w:drawing>
          <wp:inline distT="0" distB="0" distL="0" distR="0">
            <wp:extent cx="1028700" cy="238125"/>
            <wp:effectExtent l="1905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652" cstate="print"/>
                    <a:srcRect/>
                    <a:stretch>
                      <a:fillRect/>
                    </a:stretch>
                  </pic:blipFill>
                  <pic:spPr bwMode="auto">
                    <a:xfrm>
                      <a:off x="0" y="0"/>
                      <a:ext cx="1028700" cy="238125"/>
                    </a:xfrm>
                    <a:prstGeom prst="rect">
                      <a:avLst/>
                    </a:prstGeom>
                    <a:noFill/>
                    <a:ln w="9525">
                      <a:noFill/>
                      <a:miter lim="800000"/>
                      <a:headEnd/>
                      <a:tailEnd/>
                    </a:ln>
                  </pic:spPr>
                </pic:pic>
              </a:graphicData>
            </a:graphic>
          </wp:inline>
        </w:drawing>
      </w:r>
      <w:r>
        <w:rPr>
          <w:rFonts w:ascii="宋体" w:hAnsi="宋体" w:hint="eastAsia"/>
        </w:rPr>
        <w:t>打勾，否则系统将提示结汇金额超限。</w:t>
      </w:r>
    </w:p>
    <w:p w:rsidR="007C362F" w:rsidRDefault="007C362F" w:rsidP="00327B4B">
      <w:pPr>
        <w:spacing w:beforeLines="50" w:afterLines="50"/>
        <w:ind w:firstLineChars="171" w:firstLine="410"/>
        <w:rPr>
          <w:rFonts w:ascii="宋体" w:hAnsi="宋体"/>
          <w:b/>
          <w:bCs/>
        </w:rPr>
      </w:pPr>
      <w:r>
        <w:rPr>
          <w:rFonts w:ascii="宋体" w:hAnsi="宋体" w:hint="eastAsia"/>
        </w:rPr>
        <w:t>6、系统打印通用回单（一式两联），纳入单据日结。</w:t>
      </w:r>
    </w:p>
    <w:p w:rsidR="007C362F" w:rsidRDefault="007C362F" w:rsidP="007C362F">
      <w:pPr>
        <w:pStyle w:val="5"/>
        <w:rPr>
          <w:rFonts w:ascii="宋体" w:hAnsi="宋体"/>
          <w:color w:val="FF0000"/>
        </w:rPr>
      </w:pPr>
      <w:bookmarkStart w:id="1993" w:name="_Toc183939855"/>
      <w:r>
        <w:rPr>
          <w:rFonts w:ascii="宋体" w:hAnsi="宋体" w:hint="eastAsia"/>
        </w:rPr>
        <w:lastRenderedPageBreak/>
        <w:t>七、当天委托交易查询</w:t>
      </w:r>
      <w:bookmarkEnd w:id="1993"/>
    </w:p>
    <w:p w:rsidR="007C362F" w:rsidRDefault="007C362F" w:rsidP="00327B4B">
      <w:pPr>
        <w:pStyle w:val="6"/>
        <w:spacing w:beforeLines="50" w:afterLines="50" w:line="360" w:lineRule="auto"/>
        <w:rPr>
          <w:rFonts w:ascii="宋体" w:eastAsia="宋体" w:hAnsi="宋体"/>
          <w:color w:val="FF0000"/>
        </w:rPr>
      </w:pPr>
      <w:r>
        <w:rPr>
          <w:rFonts w:ascii="宋体" w:eastAsia="宋体" w:hAnsi="宋体" w:hint="eastAsia"/>
        </w:rPr>
        <w:t>（一）功能介绍</w:t>
      </w:r>
    </w:p>
    <w:p w:rsidR="007C362F" w:rsidRDefault="007C362F" w:rsidP="00327B4B">
      <w:pPr>
        <w:spacing w:beforeLines="50" w:afterLines="50"/>
        <w:ind w:firstLineChars="200" w:firstLine="480"/>
        <w:rPr>
          <w:rFonts w:ascii="宋体" w:hAnsi="宋体"/>
        </w:rPr>
      </w:pPr>
      <w:r>
        <w:rPr>
          <w:rFonts w:ascii="宋体" w:hAnsi="宋体" w:hint="eastAsia"/>
        </w:rPr>
        <w:t>通过本功能实现对客户的当天委托交易记录进行查询。</w:t>
      </w:r>
    </w:p>
    <w:p w:rsidR="007C362F" w:rsidRDefault="007C362F" w:rsidP="007C362F">
      <w:pPr>
        <w:pStyle w:val="6"/>
        <w:rPr>
          <w:rFonts w:ascii="宋体" w:eastAsia="宋体" w:hAnsi="宋体"/>
        </w:rPr>
      </w:pPr>
      <w:r>
        <w:rPr>
          <w:rFonts w:ascii="宋体" w:eastAsia="宋体" w:hAnsi="宋体" w:hint="eastAsia"/>
        </w:rPr>
        <w:t>（二）界面</w:t>
      </w:r>
    </w:p>
    <w:p w:rsidR="007C362F" w:rsidRDefault="0004090F" w:rsidP="00327B4B">
      <w:pPr>
        <w:spacing w:beforeLines="50" w:afterLines="50"/>
        <w:rPr>
          <w:rFonts w:ascii="宋体" w:hAnsi="宋体"/>
        </w:rPr>
      </w:pPr>
      <w:r>
        <w:rPr>
          <w:rFonts w:ascii="宋体" w:hAnsi="宋体" w:hint="eastAsia"/>
          <w:noProof/>
        </w:rPr>
        <w:drawing>
          <wp:inline distT="0" distB="0" distL="0" distR="0">
            <wp:extent cx="5267325" cy="3648075"/>
            <wp:effectExtent l="19050" t="0" r="9525"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653"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7C362F" w:rsidRDefault="007C362F" w:rsidP="007C362F">
      <w:pPr>
        <w:pStyle w:val="6"/>
        <w:rPr>
          <w:rFonts w:ascii="宋体" w:eastAsia="宋体" w:hAnsi="宋体"/>
        </w:rPr>
      </w:pPr>
      <w:r>
        <w:rPr>
          <w:rFonts w:ascii="宋体" w:eastAsia="宋体" w:hAnsi="宋体" w:hint="eastAsia"/>
        </w:rPr>
        <w:t>（三）操作步骤</w:t>
      </w:r>
    </w:p>
    <w:p w:rsidR="007C362F" w:rsidRDefault="007C362F" w:rsidP="00327B4B">
      <w:pPr>
        <w:spacing w:beforeLines="50" w:afterLines="50"/>
        <w:ind w:firstLineChars="171" w:firstLine="410"/>
        <w:rPr>
          <w:rFonts w:ascii="宋体" w:hAnsi="宋体"/>
        </w:rPr>
      </w:pPr>
      <w:r>
        <w:rPr>
          <w:rFonts w:ascii="宋体" w:hAnsi="宋体" w:hint="eastAsia"/>
        </w:rPr>
        <w:t>1、用户选择系统导航－金融平台外汇实盘－查询当日委托，或在“业务代码”栏直接输入“8040”进入。</w:t>
      </w:r>
    </w:p>
    <w:p w:rsidR="007C362F" w:rsidRDefault="007C362F" w:rsidP="00327B4B">
      <w:pPr>
        <w:spacing w:beforeLines="50" w:afterLines="50"/>
        <w:ind w:firstLineChars="171" w:firstLine="410"/>
        <w:rPr>
          <w:rFonts w:ascii="宋体" w:hAnsi="宋体"/>
        </w:rPr>
      </w:pPr>
      <w:r>
        <w:rPr>
          <w:rFonts w:ascii="宋体" w:hAnsi="宋体" w:hint="eastAsia"/>
        </w:rPr>
        <w:t>2、输入需要查询交易的卡号，选择委托状态，点击查询。</w:t>
      </w:r>
    </w:p>
    <w:p w:rsidR="007C362F" w:rsidRDefault="007C362F" w:rsidP="007C362F">
      <w:pPr>
        <w:pStyle w:val="5"/>
        <w:rPr>
          <w:rFonts w:ascii="宋体" w:hAnsi="宋体"/>
          <w:color w:val="FF0000"/>
        </w:rPr>
      </w:pPr>
      <w:bookmarkStart w:id="1994" w:name="_Toc183939856"/>
      <w:r>
        <w:rPr>
          <w:rFonts w:ascii="宋体" w:hAnsi="宋体" w:hint="eastAsia"/>
        </w:rPr>
        <w:t>八、历史委托交易查询</w:t>
      </w:r>
      <w:bookmarkEnd w:id="1994"/>
    </w:p>
    <w:p w:rsidR="007C362F" w:rsidRDefault="007C362F" w:rsidP="00327B4B">
      <w:pPr>
        <w:pStyle w:val="6"/>
        <w:spacing w:beforeLines="50" w:afterLines="50" w:line="360" w:lineRule="auto"/>
        <w:rPr>
          <w:rFonts w:ascii="宋体" w:eastAsia="宋体" w:hAnsi="宋体"/>
          <w:color w:val="FF0000"/>
        </w:rPr>
      </w:pPr>
      <w:r>
        <w:rPr>
          <w:rFonts w:ascii="宋体" w:eastAsia="宋体" w:hAnsi="宋体" w:hint="eastAsia"/>
        </w:rPr>
        <w:t>（一）功能介绍</w:t>
      </w:r>
    </w:p>
    <w:p w:rsidR="007C362F" w:rsidRDefault="007C362F" w:rsidP="00327B4B">
      <w:pPr>
        <w:spacing w:beforeLines="50" w:afterLines="50"/>
        <w:ind w:firstLineChars="200" w:firstLine="480"/>
        <w:rPr>
          <w:rFonts w:ascii="宋体" w:hAnsi="宋体"/>
        </w:rPr>
      </w:pPr>
      <w:r>
        <w:rPr>
          <w:rFonts w:ascii="宋体" w:hAnsi="宋体" w:hint="eastAsia"/>
        </w:rPr>
        <w:t>通过本功能实现对客户的历史委托交易记录进行查询。</w:t>
      </w:r>
    </w:p>
    <w:p w:rsidR="007C362F" w:rsidRDefault="007C362F" w:rsidP="007C362F">
      <w:pPr>
        <w:pStyle w:val="6"/>
        <w:rPr>
          <w:rFonts w:ascii="宋体" w:eastAsia="宋体" w:hAnsi="宋体"/>
        </w:rPr>
      </w:pPr>
      <w:r>
        <w:rPr>
          <w:rFonts w:ascii="宋体" w:eastAsia="宋体" w:hAnsi="宋体" w:hint="eastAsia"/>
        </w:rPr>
        <w:lastRenderedPageBreak/>
        <w:t>（二）界面</w:t>
      </w:r>
    </w:p>
    <w:p w:rsidR="007C362F" w:rsidRDefault="0004090F" w:rsidP="00327B4B">
      <w:pPr>
        <w:spacing w:beforeLines="50" w:afterLines="50"/>
        <w:rPr>
          <w:rFonts w:ascii="宋体" w:hAnsi="宋体"/>
        </w:rPr>
      </w:pPr>
      <w:r>
        <w:rPr>
          <w:rFonts w:ascii="宋体" w:hAnsi="宋体" w:hint="eastAsia"/>
          <w:noProof/>
        </w:rPr>
        <w:drawing>
          <wp:inline distT="0" distB="0" distL="0" distR="0">
            <wp:extent cx="5267325" cy="3648075"/>
            <wp:effectExtent l="1905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654"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7C362F" w:rsidRDefault="007C362F" w:rsidP="007C362F">
      <w:pPr>
        <w:pStyle w:val="6"/>
        <w:rPr>
          <w:rFonts w:ascii="宋体" w:eastAsia="宋体" w:hAnsi="宋体"/>
        </w:rPr>
      </w:pPr>
      <w:r>
        <w:rPr>
          <w:rFonts w:ascii="宋体" w:eastAsia="宋体" w:hAnsi="宋体" w:hint="eastAsia"/>
        </w:rPr>
        <w:t>（三）操作步骤</w:t>
      </w:r>
    </w:p>
    <w:p w:rsidR="007C362F" w:rsidRDefault="007C362F" w:rsidP="00327B4B">
      <w:pPr>
        <w:spacing w:beforeLines="50" w:afterLines="50"/>
        <w:ind w:firstLineChars="171" w:firstLine="410"/>
        <w:rPr>
          <w:rFonts w:ascii="宋体" w:hAnsi="宋体"/>
        </w:rPr>
      </w:pPr>
      <w:r>
        <w:rPr>
          <w:rFonts w:ascii="宋体" w:hAnsi="宋体" w:hint="eastAsia"/>
        </w:rPr>
        <w:t>1、用户选择系统导航－金融平台外汇实盘－查询历史委托，或在“业务代码”栏直接输入“8041”进入。</w:t>
      </w:r>
    </w:p>
    <w:p w:rsidR="007C362F" w:rsidRDefault="007C362F" w:rsidP="00327B4B">
      <w:pPr>
        <w:spacing w:beforeLines="50" w:afterLines="50"/>
        <w:ind w:firstLineChars="171" w:firstLine="410"/>
        <w:rPr>
          <w:rFonts w:ascii="宋体" w:hAnsi="宋体"/>
        </w:rPr>
      </w:pPr>
      <w:r>
        <w:rPr>
          <w:rFonts w:ascii="宋体" w:hAnsi="宋体" w:hint="eastAsia"/>
        </w:rPr>
        <w:t>2、输入卡号，选择起始日期、委托状态后点击查询。</w:t>
      </w:r>
    </w:p>
    <w:p w:rsidR="007C362F" w:rsidRDefault="007C362F" w:rsidP="007C362F">
      <w:pPr>
        <w:pStyle w:val="5"/>
        <w:rPr>
          <w:rFonts w:ascii="宋体" w:hAnsi="宋体"/>
          <w:color w:val="FF0000"/>
        </w:rPr>
      </w:pPr>
      <w:bookmarkStart w:id="1995" w:name="_Toc183939857"/>
      <w:r>
        <w:rPr>
          <w:rFonts w:ascii="宋体" w:hAnsi="宋体" w:hint="eastAsia"/>
        </w:rPr>
        <w:t>九、回单补打</w:t>
      </w:r>
      <w:bookmarkEnd w:id="1995"/>
    </w:p>
    <w:p w:rsidR="007C362F" w:rsidRDefault="007C362F" w:rsidP="00327B4B">
      <w:pPr>
        <w:pStyle w:val="6"/>
        <w:spacing w:beforeLines="50" w:afterLines="50" w:line="360" w:lineRule="auto"/>
        <w:rPr>
          <w:rFonts w:ascii="宋体" w:eastAsia="宋体" w:hAnsi="宋体"/>
          <w:color w:val="FF0000"/>
        </w:rPr>
      </w:pPr>
      <w:r>
        <w:rPr>
          <w:rFonts w:ascii="宋体" w:eastAsia="宋体" w:hAnsi="宋体" w:hint="eastAsia"/>
        </w:rPr>
        <w:t>（一）功能介绍</w:t>
      </w:r>
    </w:p>
    <w:p w:rsidR="007C362F" w:rsidRDefault="007C362F" w:rsidP="00327B4B">
      <w:pPr>
        <w:spacing w:beforeLines="50" w:afterLines="50"/>
        <w:ind w:firstLineChars="200" w:firstLine="480"/>
        <w:rPr>
          <w:rFonts w:ascii="宋体" w:hAnsi="宋体"/>
        </w:rPr>
      </w:pPr>
      <w:r>
        <w:rPr>
          <w:rFonts w:ascii="宋体" w:hAnsi="宋体" w:hint="eastAsia"/>
        </w:rPr>
        <w:t>提供柜面申请/关闭外汇协议、关理财专户、批量结汇单据补打功能。</w:t>
      </w:r>
    </w:p>
    <w:p w:rsidR="007C362F" w:rsidRDefault="007C362F" w:rsidP="007C362F">
      <w:pPr>
        <w:pStyle w:val="6"/>
        <w:rPr>
          <w:rFonts w:ascii="宋体" w:eastAsia="宋体" w:hAnsi="宋体"/>
        </w:rPr>
      </w:pPr>
      <w:r>
        <w:rPr>
          <w:rFonts w:ascii="宋体" w:eastAsia="宋体" w:hAnsi="宋体" w:hint="eastAsia"/>
        </w:rPr>
        <w:lastRenderedPageBreak/>
        <w:t>（二）界面</w:t>
      </w:r>
    </w:p>
    <w:p w:rsidR="007C362F" w:rsidRDefault="0004090F" w:rsidP="00327B4B">
      <w:pPr>
        <w:spacing w:beforeLines="50" w:afterLines="50"/>
        <w:rPr>
          <w:rFonts w:ascii="宋体" w:hAnsi="宋体"/>
        </w:rPr>
      </w:pPr>
      <w:r>
        <w:rPr>
          <w:rFonts w:ascii="宋体" w:hAnsi="宋体" w:hint="eastAsia"/>
          <w:noProof/>
        </w:rPr>
        <w:drawing>
          <wp:inline distT="0" distB="0" distL="0" distR="0">
            <wp:extent cx="5267325" cy="3648075"/>
            <wp:effectExtent l="19050" t="0" r="9525"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655"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7C362F" w:rsidRDefault="007C362F" w:rsidP="007C362F">
      <w:pPr>
        <w:pStyle w:val="6"/>
        <w:rPr>
          <w:rFonts w:ascii="宋体" w:eastAsia="宋体" w:hAnsi="宋体"/>
        </w:rPr>
      </w:pPr>
      <w:r>
        <w:rPr>
          <w:rFonts w:ascii="宋体" w:eastAsia="宋体" w:hAnsi="宋体" w:hint="eastAsia"/>
        </w:rPr>
        <w:t>（三）操作步骤</w:t>
      </w:r>
    </w:p>
    <w:p w:rsidR="007C362F" w:rsidRDefault="007C362F" w:rsidP="00327B4B">
      <w:pPr>
        <w:spacing w:beforeLines="50" w:afterLines="50"/>
        <w:ind w:firstLineChars="171" w:firstLine="410"/>
        <w:rPr>
          <w:rFonts w:ascii="宋体" w:hAnsi="宋体"/>
        </w:rPr>
      </w:pPr>
      <w:r>
        <w:rPr>
          <w:rFonts w:ascii="宋体" w:hAnsi="宋体" w:hint="eastAsia"/>
        </w:rPr>
        <w:t>1、用户选择系统导航－金融平台外汇实盘－回单处理－回单补打，或在“业务代码”栏直接输入“8026”进入。</w:t>
      </w:r>
    </w:p>
    <w:p w:rsidR="007C362F" w:rsidRDefault="007C362F" w:rsidP="00327B4B">
      <w:pPr>
        <w:spacing w:beforeLines="50" w:afterLines="50"/>
        <w:ind w:firstLineChars="171" w:firstLine="410"/>
        <w:rPr>
          <w:rFonts w:ascii="宋体" w:hAnsi="宋体"/>
        </w:rPr>
      </w:pPr>
      <w:r>
        <w:rPr>
          <w:rFonts w:ascii="宋体" w:hAnsi="宋体" w:hint="eastAsia"/>
        </w:rPr>
        <w:t>2、输入卡号、起始日期查询单据。</w:t>
      </w:r>
    </w:p>
    <w:p w:rsidR="007C362F" w:rsidRDefault="007C362F" w:rsidP="00327B4B">
      <w:pPr>
        <w:spacing w:beforeLines="50" w:afterLines="50"/>
        <w:ind w:firstLineChars="171" w:firstLine="410"/>
        <w:rPr>
          <w:rFonts w:ascii="宋体" w:hAnsi="宋体"/>
        </w:rPr>
      </w:pPr>
      <w:r>
        <w:rPr>
          <w:rFonts w:ascii="宋体" w:hAnsi="宋体" w:hint="eastAsia"/>
        </w:rPr>
        <w:t>3、点击预览显示单据格式及内容。</w:t>
      </w:r>
    </w:p>
    <w:p w:rsidR="007C362F" w:rsidRDefault="007C362F" w:rsidP="00327B4B">
      <w:pPr>
        <w:spacing w:beforeLines="50" w:afterLines="50"/>
        <w:ind w:firstLineChars="171" w:firstLine="410"/>
        <w:rPr>
          <w:rFonts w:ascii="宋体" w:hAnsi="宋体"/>
        </w:rPr>
      </w:pPr>
      <w:r>
        <w:rPr>
          <w:rFonts w:ascii="宋体" w:hAnsi="宋体" w:hint="eastAsia"/>
        </w:rPr>
        <w:t>4、点击打印，输入授权用户密码后，补打单据。</w:t>
      </w:r>
    </w:p>
    <w:p w:rsidR="00317186" w:rsidRDefault="004A1DF5" w:rsidP="0004090F">
      <w:pPr>
        <w:pStyle w:val="30"/>
        <w:rPr>
          <w:rFonts w:ascii="宋体" w:hAnsi="宋体"/>
          <w:sz w:val="28"/>
        </w:rPr>
      </w:pPr>
      <w:r>
        <w:br w:type="page"/>
      </w:r>
      <w:bookmarkStart w:id="1996" w:name="_Toc163558788"/>
      <w:bookmarkStart w:id="1997" w:name="_Toc183939941"/>
      <w:bookmarkStart w:id="1998" w:name="_Toc186273689"/>
      <w:r w:rsidR="00317186">
        <w:rPr>
          <w:rFonts w:ascii="宋体" w:hAnsi="宋体" w:hint="eastAsia"/>
          <w:sz w:val="28"/>
        </w:rPr>
        <w:lastRenderedPageBreak/>
        <w:t>第十四章  代收付平台业务</w:t>
      </w:r>
      <w:bookmarkEnd w:id="1996"/>
      <w:bookmarkEnd w:id="1997"/>
      <w:bookmarkEnd w:id="1998"/>
    </w:p>
    <w:p w:rsidR="00317186" w:rsidRDefault="00317186" w:rsidP="0004090F">
      <w:pPr>
        <w:pStyle w:val="5"/>
        <w:snapToGrid w:val="0"/>
        <w:rPr>
          <w:rFonts w:ascii="宋体" w:hAnsi="宋体"/>
        </w:rPr>
      </w:pPr>
      <w:bookmarkStart w:id="1999" w:name="_Toc183939942"/>
      <w:r>
        <w:rPr>
          <w:rFonts w:ascii="宋体" w:hAnsi="宋体" w:hint="eastAsia"/>
        </w:rPr>
        <w:t>一、功能简介</w:t>
      </w:r>
      <w:bookmarkEnd w:id="1999"/>
    </w:p>
    <w:p w:rsidR="00317186" w:rsidRDefault="00317186" w:rsidP="00317186">
      <w:pPr>
        <w:pStyle w:val="a5"/>
        <w:ind w:firstLine="480"/>
        <w:rPr>
          <w:rFonts w:ascii="宋体" w:hAnsi="宋体"/>
        </w:rPr>
      </w:pPr>
      <w:r>
        <w:rPr>
          <w:rFonts w:ascii="宋体" w:hAnsi="宋体" w:hint="eastAsia"/>
        </w:rPr>
        <w:t>代收付平台（EB系统）是一个代收付业务批量处理的业务平台，提供了多方协议管理、商户协议管理、批量业务交易处理、交易批次管理、交易数据查询等功能。目前开放了结算电子渠道接入的代收付业务（广东金融平台、小额批量等批量的代收付业务），今后还将陆续提供网上企业银行、柜台等渠道接入的批量代收付业务。目前，在我行开户的单位如果允许通过结算电子渠道扣款，需要事先在代收付业务平台中签订“多方协议”，我行系统收到扣款交易后，自动校验被扣款的账户是否签订了允许扣款的协议；单位如果通过我行办理发起批量扣款业务（我行作为主办行），则需要在系统中建立商户协议，用来控制交易的处理。</w:t>
      </w:r>
    </w:p>
    <w:p w:rsidR="00317186" w:rsidRDefault="00317186" w:rsidP="0004090F">
      <w:pPr>
        <w:pStyle w:val="5"/>
        <w:snapToGrid w:val="0"/>
        <w:rPr>
          <w:rFonts w:ascii="宋体" w:hAnsi="宋体"/>
        </w:rPr>
      </w:pPr>
      <w:bookmarkStart w:id="2000" w:name="_Toc183939943"/>
      <w:r>
        <w:rPr>
          <w:rFonts w:ascii="宋体" w:hAnsi="宋体" w:hint="eastAsia"/>
        </w:rPr>
        <w:t>二、商户协议管理（业务代码</w:t>
      </w:r>
      <w:r>
        <w:rPr>
          <w:rFonts w:ascii="宋体" w:hAnsi="宋体"/>
        </w:rPr>
        <w:t>6796</w:t>
      </w:r>
      <w:r>
        <w:rPr>
          <w:rFonts w:ascii="宋体" w:hAnsi="宋体" w:hint="eastAsia"/>
        </w:rPr>
        <w:t>）**该功能暂不启用</w:t>
      </w:r>
      <w:bookmarkEnd w:id="2000"/>
    </w:p>
    <w:p w:rsidR="00317186" w:rsidRDefault="00317186" w:rsidP="0004090F">
      <w:pPr>
        <w:pStyle w:val="5"/>
        <w:snapToGrid w:val="0"/>
        <w:rPr>
          <w:rFonts w:ascii="宋体" w:hAnsi="宋体"/>
        </w:rPr>
      </w:pPr>
      <w:bookmarkStart w:id="2001" w:name="_Toc183939944"/>
      <w:r>
        <w:rPr>
          <w:rFonts w:ascii="宋体" w:hAnsi="宋体" w:hint="eastAsia"/>
        </w:rPr>
        <w:t>三、付款客户多方协议管理</w:t>
      </w:r>
      <w:bookmarkEnd w:id="2001"/>
    </w:p>
    <w:p w:rsidR="00317186" w:rsidRDefault="00317186" w:rsidP="00317186">
      <w:pPr>
        <w:pStyle w:val="6"/>
        <w:rPr>
          <w:rFonts w:ascii="宋体" w:eastAsia="宋体" w:hAnsi="宋体"/>
        </w:rPr>
      </w:pPr>
      <w:r>
        <w:rPr>
          <w:rFonts w:ascii="宋体" w:eastAsia="宋体" w:hAnsi="宋体" w:hint="eastAsia"/>
        </w:rPr>
        <w:t>（一）功能介绍</w:t>
      </w:r>
    </w:p>
    <w:p w:rsidR="00317186" w:rsidRDefault="00317186" w:rsidP="00317186">
      <w:pPr>
        <w:pStyle w:val="a5"/>
        <w:snapToGrid w:val="0"/>
        <w:ind w:firstLine="480"/>
        <w:rPr>
          <w:rFonts w:ascii="宋体" w:hAnsi="宋体"/>
        </w:rPr>
      </w:pPr>
      <w:r>
        <w:rPr>
          <w:rFonts w:ascii="宋体" w:hAnsi="宋体" w:hint="eastAsia"/>
        </w:rPr>
        <w:t>批量代收付业务的“多方协议”是付款人与其开户银行按照商户提供的三方协议在柜台上签订允许商户对其账户按照预先约定的规则进行扣款的协议。在系统中建立“多方协议”时应根据收款单位提供的三方协议进行建立，严格遵照合同文本的要求设置各项参数。</w:t>
      </w:r>
    </w:p>
    <w:p w:rsidR="00317186" w:rsidRDefault="00317186" w:rsidP="00317186">
      <w:pPr>
        <w:pStyle w:val="a5"/>
        <w:snapToGrid w:val="0"/>
        <w:ind w:firstLine="480"/>
        <w:rPr>
          <w:rFonts w:ascii="宋体" w:hAnsi="宋体"/>
        </w:rPr>
      </w:pPr>
      <w:r>
        <w:rPr>
          <w:rFonts w:ascii="宋体" w:hAnsi="宋体" w:hint="eastAsia"/>
        </w:rPr>
        <w:t>“多方协议管理”功能提供了对多方协议在系统中进行建立、修改、删除、关闭等操作，在日后的业务处理中，系统将按照定期借记业务“多方协议”中各项约定进行业务处理。签订多方协议后系统会自动产生内部协议号。</w:t>
      </w:r>
    </w:p>
    <w:p w:rsidR="00317186" w:rsidRDefault="00317186" w:rsidP="00317186">
      <w:pPr>
        <w:pStyle w:val="6"/>
        <w:rPr>
          <w:rFonts w:ascii="宋体" w:eastAsia="宋体" w:hAnsi="宋体"/>
        </w:rPr>
      </w:pPr>
      <w:r>
        <w:rPr>
          <w:rFonts w:ascii="宋体" w:eastAsia="宋体" w:hAnsi="宋体" w:hint="eastAsia"/>
        </w:rPr>
        <w:t>（二）风险提示</w:t>
      </w:r>
    </w:p>
    <w:p w:rsidR="00317186" w:rsidRDefault="00317186" w:rsidP="00317186">
      <w:pPr>
        <w:pStyle w:val="a5"/>
        <w:snapToGrid w:val="0"/>
        <w:ind w:firstLine="480"/>
        <w:rPr>
          <w:rFonts w:ascii="宋体" w:hAnsi="宋体"/>
        </w:rPr>
      </w:pPr>
      <w:r>
        <w:rPr>
          <w:rFonts w:ascii="宋体" w:hAnsi="宋体" w:hint="eastAsia"/>
        </w:rPr>
        <w:t>修改客户协议时系统不检查该协议下是否有未完成的交易，如果有未完成的交易，将按照修改后的条款执行。所以要求人工控制。</w:t>
      </w:r>
    </w:p>
    <w:p w:rsidR="00317186" w:rsidRDefault="00317186" w:rsidP="00317186">
      <w:pPr>
        <w:pStyle w:val="6"/>
        <w:rPr>
          <w:rFonts w:ascii="宋体" w:eastAsia="宋体" w:hAnsi="宋体"/>
        </w:rPr>
      </w:pPr>
      <w:r>
        <w:rPr>
          <w:rFonts w:ascii="宋体" w:eastAsia="宋体" w:hAnsi="宋体" w:hint="eastAsia"/>
        </w:rPr>
        <w:lastRenderedPageBreak/>
        <w:t>（三）操作要点</w:t>
      </w:r>
    </w:p>
    <w:p w:rsidR="00317186" w:rsidRDefault="00317186" w:rsidP="00317186">
      <w:pPr>
        <w:pStyle w:val="a5"/>
        <w:snapToGrid w:val="0"/>
        <w:ind w:firstLine="480"/>
        <w:rPr>
          <w:rFonts w:ascii="宋体" w:hAnsi="宋体"/>
        </w:rPr>
      </w:pPr>
      <w:r>
        <w:rPr>
          <w:rFonts w:ascii="宋体" w:hAnsi="宋体" w:hint="eastAsia"/>
        </w:rPr>
        <w:t>1、签订协议时必须先选定一个业务类型，各业务类型可以由总行统一增加，分行如果有需要可以向总行申请。选定业务类型后，必须敲“回车”由系统按照选定的</w:t>
      </w:r>
    </w:p>
    <w:p w:rsidR="00317186" w:rsidRDefault="00317186" w:rsidP="00317186">
      <w:pPr>
        <w:pStyle w:val="a5"/>
        <w:snapToGrid w:val="0"/>
        <w:ind w:firstLine="480"/>
        <w:rPr>
          <w:rFonts w:ascii="宋体" w:hAnsi="宋体"/>
        </w:rPr>
      </w:pPr>
      <w:r>
        <w:rPr>
          <w:rFonts w:ascii="宋体" w:hAnsi="宋体" w:hint="eastAsia"/>
        </w:rPr>
        <w:t>2、签订协议时必须按照人行的规定对客户协议号进行编写录入，否则系统将提示错误，广州分行对应“广东金融平台”业务的编写规则如下：</w:t>
      </w:r>
    </w:p>
    <w:p w:rsidR="00317186" w:rsidRDefault="00317186" w:rsidP="00317186">
      <w:pPr>
        <w:pStyle w:val="a5"/>
        <w:snapToGrid w:val="0"/>
        <w:ind w:firstLine="480"/>
        <w:rPr>
          <w:rFonts w:ascii="宋体" w:hAnsi="宋体"/>
        </w:rPr>
      </w:pPr>
      <w:r>
        <w:rPr>
          <w:rFonts w:ascii="宋体" w:hAnsi="宋体" w:hint="eastAsia"/>
        </w:rPr>
        <w:t>第1-2位（共2位）为借贷标志，01为定期借记业务、02为定期贷记业务。</w:t>
      </w:r>
    </w:p>
    <w:p w:rsidR="00317186" w:rsidRDefault="00317186" w:rsidP="00317186">
      <w:pPr>
        <w:pStyle w:val="a5"/>
        <w:snapToGrid w:val="0"/>
        <w:ind w:firstLine="480"/>
        <w:rPr>
          <w:rFonts w:ascii="宋体" w:hAnsi="宋体"/>
        </w:rPr>
      </w:pPr>
      <w:r>
        <w:rPr>
          <w:rFonts w:ascii="宋体" w:hAnsi="宋体" w:hint="eastAsia"/>
        </w:rPr>
        <w:t>第3-6位（共4位）为定期借（贷）记委托单位所在地区的代码，采用支付系统中规定的城市代码，4位数字，全国标准，如广州5810。</w:t>
      </w:r>
    </w:p>
    <w:p w:rsidR="00317186" w:rsidRDefault="00317186" w:rsidP="00317186">
      <w:pPr>
        <w:pStyle w:val="a5"/>
        <w:snapToGrid w:val="0"/>
        <w:ind w:firstLine="480"/>
        <w:rPr>
          <w:rFonts w:ascii="宋体" w:hAnsi="宋体"/>
        </w:rPr>
      </w:pPr>
      <w:r>
        <w:rPr>
          <w:rFonts w:ascii="宋体" w:hAnsi="宋体" w:hint="eastAsia"/>
        </w:rPr>
        <w:t>第7-15位（共9位）为定期借（贷）记委托单位（收款单位）的组织机构代码，9位数字或字母字符串，全国标准。</w:t>
      </w:r>
    </w:p>
    <w:p w:rsidR="00317186" w:rsidRDefault="00317186" w:rsidP="00317186">
      <w:pPr>
        <w:pStyle w:val="a5"/>
        <w:snapToGrid w:val="0"/>
        <w:ind w:firstLine="480"/>
        <w:rPr>
          <w:rFonts w:ascii="宋体" w:hAnsi="宋体"/>
        </w:rPr>
      </w:pPr>
      <w:r>
        <w:rPr>
          <w:rFonts w:ascii="宋体" w:hAnsi="宋体" w:hint="eastAsia"/>
        </w:rPr>
        <w:t>第16-20位（共5位）为业务种类代码，采用人民银行总行标准，为5位数字，具体代码见《定期借记公用事业单位情况表》。</w:t>
      </w:r>
    </w:p>
    <w:p w:rsidR="00317186" w:rsidRDefault="00317186" w:rsidP="00317186">
      <w:pPr>
        <w:pStyle w:val="a5"/>
        <w:snapToGrid w:val="0"/>
        <w:ind w:firstLine="480"/>
        <w:rPr>
          <w:rFonts w:ascii="宋体" w:hAnsi="宋体"/>
        </w:rPr>
      </w:pPr>
      <w:r>
        <w:rPr>
          <w:rFonts w:ascii="宋体" w:hAnsi="宋体" w:hint="eastAsia"/>
        </w:rPr>
        <w:t>第21-23位（共3位）为付款银行行别代码，采用人民银行总行的行号标准，为3位数字，如招商银行为308。</w:t>
      </w:r>
    </w:p>
    <w:p w:rsidR="00317186" w:rsidRDefault="00317186" w:rsidP="00317186">
      <w:pPr>
        <w:pStyle w:val="a5"/>
        <w:snapToGrid w:val="0"/>
        <w:ind w:firstLine="480"/>
        <w:rPr>
          <w:rFonts w:ascii="宋体" w:hAnsi="宋体"/>
        </w:rPr>
      </w:pPr>
      <w:r>
        <w:rPr>
          <w:rFonts w:ascii="宋体" w:hAnsi="宋体" w:hint="eastAsia"/>
        </w:rPr>
        <w:t>第24-55位（最长32位可变长）为付款人账号，为变长数字，最长使用32位账号。如我行对公单位为15位账号</w:t>
      </w:r>
    </w:p>
    <w:p w:rsidR="00317186" w:rsidRDefault="00317186" w:rsidP="00317186">
      <w:pPr>
        <w:pStyle w:val="a5"/>
        <w:snapToGrid w:val="0"/>
        <w:ind w:firstLine="480"/>
        <w:rPr>
          <w:rFonts w:ascii="宋体" w:hAnsi="宋体"/>
        </w:rPr>
      </w:pPr>
      <w:r>
        <w:rPr>
          <w:rFonts w:ascii="宋体" w:hAnsi="宋体" w:hint="eastAsia"/>
        </w:rPr>
        <w:t>其他分行或者业务的规则由分行另行制定。</w:t>
      </w:r>
    </w:p>
    <w:p w:rsidR="00317186" w:rsidRDefault="00317186" w:rsidP="00317186">
      <w:pPr>
        <w:pStyle w:val="a5"/>
        <w:snapToGrid w:val="0"/>
        <w:ind w:firstLine="480"/>
        <w:rPr>
          <w:rFonts w:ascii="宋体" w:hAnsi="宋体"/>
        </w:rPr>
      </w:pPr>
      <w:r>
        <w:rPr>
          <w:rFonts w:ascii="宋体" w:hAnsi="宋体" w:hint="eastAsia"/>
        </w:rPr>
        <w:t>3、客户必须在签订协议网点开立户口，不支持跨网点办理。</w:t>
      </w:r>
    </w:p>
    <w:p w:rsidR="00317186" w:rsidRDefault="00317186" w:rsidP="00317186">
      <w:pPr>
        <w:pStyle w:val="a5"/>
        <w:snapToGrid w:val="0"/>
        <w:ind w:firstLine="480"/>
        <w:rPr>
          <w:rFonts w:ascii="宋体" w:hAnsi="宋体"/>
        </w:rPr>
      </w:pPr>
      <w:r>
        <w:rPr>
          <w:rFonts w:ascii="宋体" w:hAnsi="宋体" w:hint="eastAsia"/>
        </w:rPr>
        <w:t>4、签订协议的时候必须录入商户开户银行、商户户口号、商户名称。</w:t>
      </w:r>
    </w:p>
    <w:p w:rsidR="00317186" w:rsidRDefault="00317186" w:rsidP="00317186">
      <w:pPr>
        <w:pStyle w:val="a5"/>
        <w:snapToGrid w:val="0"/>
        <w:ind w:firstLine="480"/>
        <w:rPr>
          <w:rFonts w:ascii="宋体" w:hAnsi="宋体"/>
        </w:rPr>
      </w:pPr>
      <w:r>
        <w:rPr>
          <w:rFonts w:ascii="宋体" w:hAnsi="宋体" w:hint="eastAsia"/>
        </w:rPr>
        <w:t>5、输入清算种类和业务种类并</w:t>
      </w:r>
      <w:r>
        <w:rPr>
          <w:rFonts w:ascii="宋体" w:hAnsi="宋体" w:hint="eastAsia"/>
          <w:u w:val="double"/>
        </w:rPr>
        <w:t>回车</w:t>
      </w:r>
      <w:r>
        <w:rPr>
          <w:rFonts w:ascii="宋体" w:hAnsi="宋体" w:hint="eastAsia"/>
        </w:rPr>
        <w:t>后，系统自动将符合条件的商户协议调出，对于商户在招行系统开户的情况，客户的多方协议必须选中对应的商户协议，如商户未在我行开户，则无需选定商户协议。</w:t>
      </w:r>
    </w:p>
    <w:p w:rsidR="00317186" w:rsidRDefault="00317186" w:rsidP="00317186">
      <w:pPr>
        <w:pStyle w:val="a5"/>
        <w:snapToGrid w:val="0"/>
        <w:ind w:firstLine="480"/>
        <w:rPr>
          <w:rFonts w:ascii="宋体" w:hAnsi="宋体"/>
        </w:rPr>
      </w:pPr>
      <w:r>
        <w:rPr>
          <w:rFonts w:ascii="宋体" w:hAnsi="宋体" w:hint="eastAsia"/>
        </w:rPr>
        <w:t>6、只有在客户协议没有发生交易的时候，才能够删除该协议。否则只能根据客户的维护或关闭申请，维护或关闭该协议。</w:t>
      </w:r>
    </w:p>
    <w:p w:rsidR="00317186" w:rsidRDefault="00317186" w:rsidP="00317186">
      <w:pPr>
        <w:pStyle w:val="a5"/>
        <w:snapToGrid w:val="0"/>
        <w:ind w:firstLine="480"/>
        <w:rPr>
          <w:rFonts w:ascii="宋体" w:hAnsi="宋体"/>
        </w:rPr>
      </w:pPr>
      <w:r>
        <w:rPr>
          <w:rFonts w:ascii="宋体" w:hAnsi="宋体" w:hint="eastAsia"/>
        </w:rPr>
        <w:t>7、不允许对储蓄存折和单位卡建立客户协议。不允许对储蓄存折和单位卡建立客户协议。</w:t>
      </w:r>
    </w:p>
    <w:p w:rsidR="00317186" w:rsidRDefault="00317186" w:rsidP="00317186">
      <w:pPr>
        <w:pStyle w:val="6"/>
        <w:rPr>
          <w:rFonts w:ascii="宋体" w:eastAsia="宋体" w:hAnsi="宋体"/>
        </w:rPr>
      </w:pPr>
      <w:r>
        <w:rPr>
          <w:rFonts w:ascii="宋体" w:eastAsia="宋体" w:hAnsi="宋体" w:hint="eastAsia"/>
        </w:rPr>
        <w:lastRenderedPageBreak/>
        <w:t>（四）操作步骤</w:t>
      </w:r>
    </w:p>
    <w:p w:rsidR="00317186" w:rsidRDefault="00317186" w:rsidP="0004090F">
      <w:pPr>
        <w:pStyle w:val="7"/>
        <w:snapToGrid w:val="0"/>
        <w:spacing w:line="360" w:lineRule="auto"/>
        <w:rPr>
          <w:rFonts w:ascii="宋体" w:hAnsi="宋体"/>
        </w:rPr>
      </w:pPr>
      <w:r>
        <w:rPr>
          <w:rFonts w:ascii="宋体" w:hAnsi="宋体"/>
        </w:rPr>
        <w:t>1</w:t>
      </w:r>
      <w:r>
        <w:rPr>
          <w:rFonts w:ascii="宋体" w:hAnsi="宋体" w:hint="eastAsia"/>
        </w:rPr>
        <w:t>、新增客户协议（业务代码</w:t>
      </w:r>
      <w:r>
        <w:rPr>
          <w:rFonts w:ascii="宋体" w:hAnsi="宋体"/>
        </w:rPr>
        <w:t>6791</w:t>
      </w:r>
      <w:r>
        <w:rPr>
          <w:rFonts w:ascii="宋体" w:hAnsi="宋体" w:hint="eastAsia"/>
        </w:rPr>
        <w:t>）</w:t>
      </w:r>
    </w:p>
    <w:p w:rsidR="00317186" w:rsidRDefault="00317186" w:rsidP="00317186">
      <w:pPr>
        <w:pStyle w:val="a5"/>
        <w:snapToGrid w:val="0"/>
        <w:ind w:firstLine="480"/>
        <w:rPr>
          <w:rFonts w:ascii="宋体" w:hAnsi="宋体"/>
        </w:rPr>
      </w:pPr>
      <w:r>
        <w:rPr>
          <w:rFonts w:ascii="宋体" w:hAnsi="宋体" w:hint="eastAsia"/>
        </w:rPr>
        <w:t>（1）柜员选择系统导航－其他中间业务－批量代收付平台－签订多方协议或在“业务代码”处输入6791进入“签订多方协议”界面。</w:t>
      </w:r>
    </w:p>
    <w:p w:rsidR="00317186" w:rsidRDefault="00317186" w:rsidP="00317186">
      <w:pPr>
        <w:pStyle w:val="a5"/>
        <w:snapToGrid w:val="0"/>
        <w:ind w:firstLine="480"/>
        <w:rPr>
          <w:rFonts w:ascii="宋体" w:hAnsi="宋体"/>
        </w:rPr>
      </w:pPr>
      <w:r>
        <w:rPr>
          <w:rFonts w:ascii="宋体" w:hAnsi="宋体" w:hint="eastAsia"/>
        </w:rPr>
        <w:t>（2）选择输入“清算种类”、“清算编码”及“业务种类”并回车，系统弹出符合条件的“商户协议”，操作人员在协议列表中选择相应的商户协议，双击该协议，系统自动将该协议内容填入相应项目中，同时系统会跳转到“户口号”录入域，由操作人员手工录入付款单位户口号。如果没有符合条件的商户协议，系统会直接跳转到“户口号”录入域，由操作人员手工录入付款单位户口号。</w:t>
      </w:r>
    </w:p>
    <w:p w:rsidR="00317186" w:rsidRDefault="00317186" w:rsidP="00317186">
      <w:pPr>
        <w:pStyle w:val="a5"/>
        <w:snapToGrid w:val="0"/>
        <w:ind w:firstLine="480"/>
        <w:rPr>
          <w:rFonts w:ascii="宋体" w:hAnsi="宋体"/>
        </w:rPr>
      </w:pPr>
      <w:r>
        <w:rPr>
          <w:rFonts w:ascii="宋体" w:hAnsi="宋体" w:hint="eastAsia"/>
        </w:rPr>
        <w:t>（3）如果在录入“清算种类”、“清算编码”及“业务种类”时没有查找到符合条件的商户协议，“商户开户行”、“商户户口号”和“商户名称”为必输项。</w:t>
      </w:r>
    </w:p>
    <w:p w:rsidR="00317186" w:rsidRDefault="00317186" w:rsidP="00317186">
      <w:pPr>
        <w:pStyle w:val="a5"/>
        <w:snapToGrid w:val="0"/>
        <w:ind w:firstLine="480"/>
        <w:rPr>
          <w:rFonts w:ascii="宋体" w:hAnsi="宋体"/>
        </w:rPr>
      </w:pPr>
      <w:r>
        <w:rPr>
          <w:rFonts w:ascii="宋体" w:hAnsi="宋体" w:hint="eastAsia"/>
        </w:rPr>
        <w:t>（3）打印协议建立报告，普通回单纸，一式两份，客户签字确认后，一份附在客户提供的多方协议首页装订并加盖骑缝章交客户，另外一份放在当天传票中（客户多方协议留存联作附件），日结时作030单据检查。</w:t>
      </w:r>
    </w:p>
    <w:p w:rsidR="00317186" w:rsidRDefault="00317186" w:rsidP="0004090F">
      <w:pPr>
        <w:pStyle w:val="7"/>
        <w:snapToGrid w:val="0"/>
        <w:spacing w:line="360" w:lineRule="auto"/>
        <w:rPr>
          <w:rFonts w:ascii="宋体" w:hAnsi="宋体"/>
        </w:rPr>
      </w:pPr>
      <w:r>
        <w:rPr>
          <w:rFonts w:ascii="宋体" w:hAnsi="宋体"/>
        </w:rPr>
        <w:t>2</w:t>
      </w:r>
      <w:r>
        <w:rPr>
          <w:rFonts w:ascii="宋体" w:hAnsi="宋体" w:hint="eastAsia"/>
        </w:rPr>
        <w:t>、修改客户协议（业务代码</w:t>
      </w:r>
      <w:r>
        <w:rPr>
          <w:rFonts w:ascii="宋体" w:hAnsi="宋体"/>
        </w:rPr>
        <w:t>6799</w:t>
      </w:r>
      <w:r>
        <w:rPr>
          <w:rFonts w:ascii="宋体" w:hAnsi="宋体" w:hint="eastAsia"/>
        </w:rPr>
        <w:t>）</w:t>
      </w:r>
    </w:p>
    <w:p w:rsidR="00317186" w:rsidRDefault="00317186" w:rsidP="00317186">
      <w:pPr>
        <w:pStyle w:val="a5"/>
        <w:ind w:firstLine="480"/>
        <w:rPr>
          <w:rFonts w:ascii="宋体" w:hAnsi="宋体"/>
        </w:rPr>
      </w:pPr>
      <w:r>
        <w:rPr>
          <w:rFonts w:ascii="宋体" w:hAnsi="宋体" w:hint="eastAsia"/>
        </w:rPr>
        <w:t>（1）柜员选择系统导航－其他中间业务－批量代收付平台－维护多方协议或在“业务代码”处输入6799进入“维护多方协议”界面。</w:t>
      </w:r>
    </w:p>
    <w:p w:rsidR="00317186" w:rsidRDefault="00317186" w:rsidP="00317186">
      <w:pPr>
        <w:pStyle w:val="a5"/>
        <w:ind w:firstLine="480"/>
        <w:rPr>
          <w:rFonts w:ascii="宋体" w:hAnsi="宋体"/>
        </w:rPr>
      </w:pPr>
      <w:r>
        <w:rPr>
          <w:rFonts w:ascii="宋体" w:hAnsi="宋体" w:hint="eastAsia"/>
        </w:rPr>
        <w:t>（2）输入户口号，系统弹出该户口已经签订的多方协议。操作人员确定需要修改的多方协议后，按照客户的要求逐项修改有关要素。系统更新原客户协议中的相应要素。</w:t>
      </w:r>
    </w:p>
    <w:p w:rsidR="00317186" w:rsidRDefault="00317186" w:rsidP="00317186">
      <w:pPr>
        <w:pStyle w:val="a5"/>
        <w:ind w:firstLine="480"/>
        <w:rPr>
          <w:rFonts w:ascii="宋体" w:hAnsi="宋体"/>
        </w:rPr>
      </w:pPr>
      <w:r>
        <w:rPr>
          <w:rFonts w:ascii="宋体" w:hAnsi="宋体" w:hint="eastAsia"/>
        </w:rPr>
        <w:t>（3）该项功能提供两种发起方式，选择客户发起方式的必须进行验印，选择银行内部发起方式的要求主管授权（“银行内部发起”方式主要用于内部差错调整）。</w:t>
      </w:r>
    </w:p>
    <w:p w:rsidR="00317186" w:rsidRDefault="00317186" w:rsidP="00317186">
      <w:pPr>
        <w:pStyle w:val="a5"/>
        <w:ind w:firstLine="480"/>
        <w:rPr>
          <w:rFonts w:ascii="宋体" w:hAnsi="宋体"/>
          <w:b/>
          <w:bCs/>
        </w:rPr>
      </w:pPr>
      <w:r>
        <w:rPr>
          <w:rFonts w:ascii="宋体" w:hAnsi="宋体" w:hint="eastAsia"/>
        </w:rPr>
        <w:t>（4）打印协议修改报告，一式两份，客户签字确认后，一份交客户，一份放在当天传票中（客户提交的修改申请做附件），日结时做030单据检查。如果选择“银行内部发起”，则由授权的业务主管签字，并注明原因。</w:t>
      </w:r>
    </w:p>
    <w:p w:rsidR="00317186" w:rsidRDefault="00317186" w:rsidP="0004090F">
      <w:pPr>
        <w:pStyle w:val="7"/>
        <w:snapToGrid w:val="0"/>
        <w:spacing w:line="360" w:lineRule="auto"/>
        <w:rPr>
          <w:rFonts w:ascii="宋体" w:hAnsi="宋体"/>
        </w:rPr>
      </w:pPr>
      <w:r>
        <w:rPr>
          <w:rFonts w:ascii="宋体" w:hAnsi="宋体"/>
        </w:rPr>
        <w:t>3</w:t>
      </w:r>
      <w:r>
        <w:rPr>
          <w:rFonts w:ascii="宋体" w:hAnsi="宋体" w:hint="eastAsia"/>
        </w:rPr>
        <w:t>、关闭客户协议（客户要求）（业务代码</w:t>
      </w:r>
      <w:r>
        <w:rPr>
          <w:rFonts w:ascii="宋体" w:hAnsi="宋体"/>
        </w:rPr>
        <w:t>6792</w:t>
      </w:r>
      <w:r>
        <w:rPr>
          <w:rFonts w:ascii="宋体" w:hAnsi="宋体" w:hint="eastAsia"/>
        </w:rPr>
        <w:t>）</w:t>
      </w:r>
    </w:p>
    <w:p w:rsidR="00317186" w:rsidRDefault="00317186" w:rsidP="00317186">
      <w:pPr>
        <w:pStyle w:val="a5"/>
        <w:snapToGrid w:val="0"/>
        <w:ind w:firstLine="480"/>
        <w:rPr>
          <w:rFonts w:ascii="宋体" w:hAnsi="宋体"/>
        </w:rPr>
      </w:pPr>
      <w:r>
        <w:rPr>
          <w:rFonts w:ascii="宋体" w:hAnsi="宋体" w:hint="eastAsia"/>
        </w:rPr>
        <w:t>（1）柜员选择系统导航－其他中间业务－批量代收付平台－多方协议关闭</w:t>
      </w:r>
      <w:r>
        <w:rPr>
          <w:rFonts w:ascii="宋体" w:hAnsi="宋体" w:hint="eastAsia"/>
        </w:rPr>
        <w:lastRenderedPageBreak/>
        <w:t>－或在“业务代码”处输入6792进入“关闭代扣客户协议”界面。</w:t>
      </w:r>
    </w:p>
    <w:p w:rsidR="00317186" w:rsidRDefault="00317186" w:rsidP="00317186">
      <w:pPr>
        <w:pStyle w:val="a5"/>
        <w:ind w:firstLine="480"/>
        <w:rPr>
          <w:rFonts w:ascii="宋体" w:hAnsi="宋体"/>
        </w:rPr>
      </w:pPr>
      <w:r>
        <w:rPr>
          <w:rFonts w:ascii="宋体" w:hAnsi="宋体" w:hint="eastAsia"/>
        </w:rPr>
        <w:t>（2）输入户口号，系统弹出该户口已经签订的多方协议。操作人员确定需要关闭的多方协议后，按照客户的要求关闭该协议。</w:t>
      </w:r>
    </w:p>
    <w:p w:rsidR="00317186" w:rsidRDefault="00317186" w:rsidP="00317186">
      <w:pPr>
        <w:pStyle w:val="a5"/>
        <w:ind w:firstLine="480"/>
        <w:rPr>
          <w:rFonts w:ascii="宋体" w:hAnsi="宋体"/>
        </w:rPr>
      </w:pPr>
      <w:r>
        <w:rPr>
          <w:rFonts w:ascii="宋体" w:hAnsi="宋体" w:hint="eastAsia"/>
        </w:rPr>
        <w:t>（3）该项功能提供两种发起方式，选择客户发起方式的必须进行验印，选择银行内部发起方式的要求主管授权（“银行内部发起”方式主要用于内部差错调整）。</w:t>
      </w:r>
    </w:p>
    <w:p w:rsidR="00317186" w:rsidRDefault="00317186" w:rsidP="00317186">
      <w:pPr>
        <w:pStyle w:val="a5"/>
        <w:snapToGrid w:val="0"/>
        <w:ind w:firstLine="480"/>
        <w:rPr>
          <w:rFonts w:ascii="宋体" w:hAnsi="宋体"/>
        </w:rPr>
      </w:pPr>
      <w:r>
        <w:rPr>
          <w:rFonts w:ascii="宋体" w:hAnsi="宋体" w:hint="eastAsia"/>
        </w:rPr>
        <w:t>（4）打印协议修改报告，一式两份，客户签字确认后，一份交客户，一份放在当天传票中（客户提交的关闭申请做附件），日结时做030单据检查。如果选择“银行内部发起”，则由授权的业务主管签字，并注明原因。</w:t>
      </w:r>
    </w:p>
    <w:p w:rsidR="00317186" w:rsidRDefault="00317186" w:rsidP="0004090F">
      <w:pPr>
        <w:pStyle w:val="7"/>
        <w:snapToGrid w:val="0"/>
        <w:spacing w:line="360" w:lineRule="auto"/>
        <w:rPr>
          <w:rFonts w:ascii="宋体" w:hAnsi="宋体"/>
        </w:rPr>
      </w:pPr>
      <w:r>
        <w:rPr>
          <w:rFonts w:ascii="宋体" w:hAnsi="宋体"/>
        </w:rPr>
        <w:t>4</w:t>
      </w:r>
      <w:r>
        <w:rPr>
          <w:rFonts w:ascii="宋体" w:hAnsi="宋体" w:hint="eastAsia"/>
        </w:rPr>
        <w:t>、多方协议综合处理含查询和删除客户协议（业务代码6793）</w:t>
      </w:r>
    </w:p>
    <w:p w:rsidR="00317186" w:rsidRDefault="00317186" w:rsidP="00317186">
      <w:pPr>
        <w:pStyle w:val="a5"/>
        <w:snapToGrid w:val="0"/>
        <w:ind w:firstLine="480"/>
        <w:rPr>
          <w:rFonts w:ascii="宋体" w:hAnsi="宋体"/>
        </w:rPr>
      </w:pPr>
      <w:r>
        <w:rPr>
          <w:rFonts w:ascii="宋体" w:hAnsi="宋体" w:hint="eastAsia"/>
        </w:rPr>
        <w:t>（1）柜员选择系统导航－其他中间业务－批量代收付－多方协议综合处理或在“业务代码”处输入6793进入“多方协议综合处理”界面，输入付款方户口号或商户协议号，选择“查询5”按钮显示符合查询条件的多方协议。</w:t>
      </w:r>
    </w:p>
    <w:p w:rsidR="00317186" w:rsidRDefault="00317186" w:rsidP="00317186">
      <w:pPr>
        <w:pStyle w:val="a5"/>
        <w:snapToGrid w:val="0"/>
        <w:ind w:firstLine="480"/>
        <w:rPr>
          <w:rFonts w:ascii="宋体" w:hAnsi="宋体"/>
        </w:rPr>
      </w:pPr>
      <w:r>
        <w:rPr>
          <w:rFonts w:ascii="宋体" w:hAnsi="宋体" w:hint="eastAsia"/>
        </w:rPr>
        <w:t>（2）选择一条记录，选择“明细6”按钮，可以察看选中记录的明细信息。</w:t>
      </w:r>
    </w:p>
    <w:p w:rsidR="00317186" w:rsidRDefault="00317186" w:rsidP="00317186">
      <w:pPr>
        <w:pStyle w:val="a5"/>
        <w:snapToGrid w:val="0"/>
        <w:ind w:firstLine="480"/>
        <w:rPr>
          <w:rFonts w:ascii="宋体" w:hAnsi="宋体"/>
        </w:rPr>
      </w:pPr>
      <w:r>
        <w:rPr>
          <w:rFonts w:ascii="宋体" w:hAnsi="宋体" w:hint="eastAsia"/>
        </w:rPr>
        <w:t>（3）选择一条记录，选择“删除4”按钮，可以删除没有发生过代扣业务的代扣客户协议。只有在客户协议没有发生交易的时候，才能够删除该协议。</w:t>
      </w:r>
    </w:p>
    <w:p w:rsidR="00317186" w:rsidRDefault="00317186" w:rsidP="00317186">
      <w:pPr>
        <w:pStyle w:val="a5"/>
        <w:snapToGrid w:val="0"/>
        <w:ind w:firstLine="480"/>
        <w:rPr>
          <w:rFonts w:ascii="宋体" w:hAnsi="宋体"/>
        </w:rPr>
      </w:pPr>
      <w:r>
        <w:rPr>
          <w:rFonts w:ascii="宋体" w:hAnsi="宋体" w:hint="eastAsia"/>
        </w:rPr>
        <w:t>（4）选择按管理机构和业务种类查询，可以按照建立多方协议的时间或时间段查询符合条件的多方协议，并可导出EXCEL表保存。</w:t>
      </w:r>
    </w:p>
    <w:p w:rsidR="00317186" w:rsidRDefault="00317186" w:rsidP="00317186">
      <w:pPr>
        <w:pStyle w:val="5"/>
        <w:snapToGrid w:val="0"/>
        <w:rPr>
          <w:rFonts w:ascii="宋体" w:hAnsi="宋体"/>
        </w:rPr>
      </w:pPr>
      <w:bookmarkStart w:id="2002" w:name="_Toc183939945"/>
      <w:r>
        <w:rPr>
          <w:rFonts w:ascii="宋体" w:hAnsi="宋体" w:hint="eastAsia"/>
        </w:rPr>
        <w:t>四、批量代收付交易数据查询（6798）</w:t>
      </w:r>
      <w:bookmarkEnd w:id="2002"/>
    </w:p>
    <w:p w:rsidR="00317186" w:rsidRDefault="00317186" w:rsidP="00317186">
      <w:pPr>
        <w:pStyle w:val="6"/>
        <w:rPr>
          <w:rFonts w:ascii="宋体" w:eastAsia="宋体" w:hAnsi="宋体"/>
        </w:rPr>
      </w:pPr>
      <w:r>
        <w:rPr>
          <w:rFonts w:ascii="宋体" w:eastAsia="宋体" w:hAnsi="宋体" w:hint="eastAsia"/>
        </w:rPr>
        <w:t>（一）功能介绍</w:t>
      </w:r>
    </w:p>
    <w:p w:rsidR="00317186" w:rsidRDefault="00317186" w:rsidP="00317186">
      <w:pPr>
        <w:pStyle w:val="a5"/>
        <w:ind w:firstLine="480"/>
        <w:rPr>
          <w:rFonts w:ascii="宋体" w:hAnsi="宋体"/>
        </w:rPr>
      </w:pPr>
      <w:r>
        <w:rPr>
          <w:rFonts w:ascii="宋体" w:hAnsi="宋体" w:hint="eastAsia"/>
        </w:rPr>
        <w:t>查询已经发生的批量代收付业务。</w:t>
      </w:r>
    </w:p>
    <w:p w:rsidR="00317186" w:rsidRDefault="00317186" w:rsidP="00317186">
      <w:pPr>
        <w:pStyle w:val="6"/>
        <w:rPr>
          <w:rFonts w:ascii="宋体" w:eastAsia="宋体" w:hAnsi="宋体"/>
        </w:rPr>
      </w:pPr>
      <w:r>
        <w:rPr>
          <w:rFonts w:ascii="宋体" w:eastAsia="宋体" w:hAnsi="宋体" w:hint="eastAsia"/>
        </w:rPr>
        <w:t>（二）操作步骤</w:t>
      </w:r>
    </w:p>
    <w:p w:rsidR="00317186" w:rsidRDefault="00317186" w:rsidP="00317186">
      <w:pPr>
        <w:pStyle w:val="a5"/>
        <w:ind w:firstLine="480"/>
        <w:rPr>
          <w:rFonts w:ascii="宋体" w:hAnsi="宋体"/>
        </w:rPr>
      </w:pPr>
      <w:r>
        <w:rPr>
          <w:rFonts w:ascii="宋体" w:hAnsi="宋体" w:hint="eastAsia"/>
        </w:rPr>
        <w:t>1、柜员选择系统导航－其它中间业务－批量代收付平台－交易数据查询或在业务代码处输入6798进入交易查询界面。</w:t>
      </w:r>
    </w:p>
    <w:p w:rsidR="00317186" w:rsidRDefault="00317186" w:rsidP="00317186">
      <w:pPr>
        <w:pStyle w:val="a5"/>
        <w:ind w:firstLine="480"/>
        <w:rPr>
          <w:rFonts w:ascii="宋体" w:hAnsi="宋体"/>
        </w:rPr>
      </w:pPr>
      <w:r>
        <w:rPr>
          <w:rFonts w:ascii="宋体" w:hAnsi="宋体" w:hint="eastAsia"/>
        </w:rPr>
        <w:t>2、在交易查询界面选择“按交易批次查询”或“按户口查询”。输入批次号或户口号并选择交易状态进行查询，并可查询明细。其中“按交易批次查询”中的批次号可以在“定借提回（操作码0372）”中查询到通过结算电子渠道提回的</w:t>
      </w:r>
      <w:r>
        <w:rPr>
          <w:rFonts w:ascii="宋体" w:hAnsi="宋体" w:hint="eastAsia"/>
        </w:rPr>
        <w:lastRenderedPageBreak/>
        <w:t>批量借记交易数据批次号。如果是在柜台发起的批量代收付交易，则在“交易批次管理（操作码6797）”中查询得到。</w:t>
      </w:r>
    </w:p>
    <w:p w:rsidR="00317186" w:rsidRDefault="00317186" w:rsidP="00317186">
      <w:pPr>
        <w:pStyle w:val="a5"/>
        <w:ind w:firstLine="480"/>
        <w:rPr>
          <w:rFonts w:ascii="宋体" w:hAnsi="宋体"/>
        </w:rPr>
      </w:pPr>
    </w:p>
    <w:p w:rsidR="00317186" w:rsidRDefault="00317186" w:rsidP="00317186">
      <w:pPr>
        <w:pStyle w:val="a5"/>
        <w:ind w:firstLine="480"/>
        <w:rPr>
          <w:rFonts w:ascii="宋体" w:hAnsi="宋体"/>
        </w:rPr>
      </w:pPr>
    </w:p>
    <w:p w:rsidR="00317186" w:rsidRDefault="00317186" w:rsidP="00317186">
      <w:pPr>
        <w:rPr>
          <w:rFonts w:ascii="宋体" w:hAnsi="宋体"/>
        </w:rPr>
      </w:pPr>
    </w:p>
    <w:p w:rsidR="00317186" w:rsidRDefault="00317186" w:rsidP="00317186">
      <w:pPr>
        <w:rPr>
          <w:rFonts w:ascii="宋体" w:hAnsi="宋体"/>
        </w:rPr>
      </w:pPr>
    </w:p>
    <w:p w:rsidR="00317186" w:rsidRDefault="00317186" w:rsidP="00317186">
      <w:pPr>
        <w:rPr>
          <w:rFonts w:ascii="宋体" w:hAnsi="宋体"/>
        </w:rPr>
      </w:pPr>
    </w:p>
    <w:p w:rsidR="00317186" w:rsidRDefault="00317186" w:rsidP="0004090F">
      <w:pPr>
        <w:pStyle w:val="30"/>
        <w:spacing w:line="360" w:lineRule="auto"/>
        <w:ind w:left="400"/>
      </w:pPr>
      <w:bookmarkStart w:id="2003" w:name="_Toc181091038"/>
      <w:bookmarkStart w:id="2004" w:name="_Toc183939946"/>
      <w:bookmarkStart w:id="2005" w:name="_Toc186273690"/>
      <w:r>
        <w:rPr>
          <w:rFonts w:hint="eastAsia"/>
        </w:rPr>
        <w:t>第十五章</w:t>
      </w:r>
      <w:r>
        <w:rPr>
          <w:rFonts w:hint="eastAsia"/>
        </w:rPr>
        <w:t xml:space="preserve">  </w:t>
      </w:r>
      <w:r>
        <w:rPr>
          <w:rFonts w:hint="eastAsia"/>
        </w:rPr>
        <w:t>离岸新系统业务</w:t>
      </w:r>
      <w:bookmarkEnd w:id="2003"/>
      <w:bookmarkEnd w:id="2004"/>
      <w:bookmarkEnd w:id="2005"/>
    </w:p>
    <w:p w:rsidR="00317186" w:rsidRDefault="00317186" w:rsidP="00317186">
      <w:pPr>
        <w:pStyle w:val="4"/>
        <w:rPr>
          <w:rFonts w:eastAsia="宋体"/>
          <w:b w:val="0"/>
          <w:bCs w:val="0"/>
        </w:rPr>
      </w:pPr>
      <w:bookmarkStart w:id="2006" w:name="_Toc181091039"/>
      <w:bookmarkStart w:id="2007" w:name="_Toc183939947"/>
      <w:bookmarkStart w:id="2008" w:name="_Toc186273691"/>
      <w:r>
        <w:rPr>
          <w:rFonts w:eastAsia="宋体" w:hint="eastAsia"/>
        </w:rPr>
        <w:t>第一节</w:t>
      </w:r>
      <w:r>
        <w:rPr>
          <w:rFonts w:eastAsia="宋体" w:hint="eastAsia"/>
        </w:rPr>
        <w:t xml:space="preserve">   </w:t>
      </w:r>
      <w:r>
        <w:rPr>
          <w:rFonts w:eastAsia="宋体" w:hint="eastAsia"/>
        </w:rPr>
        <w:t>离岸客户管理</w:t>
      </w:r>
      <w:bookmarkEnd w:id="2006"/>
      <w:bookmarkEnd w:id="2007"/>
      <w:bookmarkEnd w:id="2008"/>
    </w:p>
    <w:p w:rsidR="00317186" w:rsidRDefault="00317186" w:rsidP="00317186">
      <w:r>
        <w:rPr>
          <w:rFonts w:hint="eastAsia"/>
        </w:rPr>
        <w:t>本章主要介绍建立离岸客户并对其进行维护和查询。</w:t>
      </w:r>
    </w:p>
    <w:p w:rsidR="00317186" w:rsidRDefault="00317186" w:rsidP="00317186">
      <w:r>
        <w:rPr>
          <w:rFonts w:hint="eastAsia"/>
        </w:rPr>
        <w:t>离岸单位客户、离岸个人客户都使用离岸客户模块进行开户操作。</w:t>
      </w:r>
    </w:p>
    <w:p w:rsidR="00317186" w:rsidRDefault="00317186" w:rsidP="0004090F">
      <w:pPr>
        <w:pStyle w:val="5"/>
        <w:jc w:val="left"/>
        <w:rPr>
          <w:sz w:val="24"/>
        </w:rPr>
      </w:pPr>
      <w:bookmarkStart w:id="2009" w:name="_Toc181091040"/>
      <w:bookmarkStart w:id="2010" w:name="_Toc183939948"/>
      <w:r>
        <w:rPr>
          <w:rFonts w:hint="eastAsia"/>
          <w:sz w:val="24"/>
        </w:rPr>
        <w:t>一、开客户号（</w:t>
      </w:r>
      <w:r>
        <w:rPr>
          <w:rFonts w:hint="eastAsia"/>
          <w:sz w:val="24"/>
        </w:rPr>
        <w:t>1171</w:t>
      </w:r>
      <w:r>
        <w:rPr>
          <w:rFonts w:hint="eastAsia"/>
          <w:sz w:val="24"/>
        </w:rPr>
        <w:t>）</w:t>
      </w:r>
      <w:bookmarkEnd w:id="2009"/>
      <w:bookmarkEnd w:id="2010"/>
    </w:p>
    <w:p w:rsidR="00317186" w:rsidRDefault="00317186" w:rsidP="0004090F">
      <w:pPr>
        <w:numPr>
          <w:ilvl w:val="1"/>
          <w:numId w:val="550"/>
        </w:numPr>
        <w:outlineLvl w:val="0"/>
        <w:rPr>
          <w:b/>
          <w:bCs/>
        </w:rPr>
      </w:pPr>
      <w:r>
        <w:rPr>
          <w:rFonts w:hint="eastAsia"/>
          <w:b/>
          <w:bCs/>
        </w:rPr>
        <w:t>功能介绍</w:t>
      </w:r>
    </w:p>
    <w:p w:rsidR="00317186" w:rsidRDefault="00317186" w:rsidP="00317186">
      <w:pPr>
        <w:ind w:left="420"/>
      </w:pPr>
      <w:r>
        <w:rPr>
          <w:rFonts w:hint="eastAsia"/>
        </w:rPr>
        <w:t>通过该功能建立离岸单位客户基础资料并产生客户号。</w:t>
      </w:r>
    </w:p>
    <w:p w:rsidR="00317186" w:rsidRDefault="00317186" w:rsidP="0004090F">
      <w:pPr>
        <w:numPr>
          <w:ilvl w:val="1"/>
          <w:numId w:val="550"/>
        </w:numPr>
        <w:outlineLvl w:val="0"/>
        <w:rPr>
          <w:b/>
          <w:bCs/>
        </w:rPr>
      </w:pPr>
      <w:r>
        <w:rPr>
          <w:rFonts w:hint="eastAsia"/>
          <w:b/>
          <w:bCs/>
        </w:rPr>
        <w:t>术语解释及参数说明</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76"/>
        <w:gridCol w:w="6216"/>
      </w:tblGrid>
      <w:tr w:rsidR="00317186">
        <w:tc>
          <w:tcPr>
            <w:tcW w:w="0" w:type="auto"/>
          </w:tcPr>
          <w:p w:rsidR="00317186" w:rsidRDefault="00317186" w:rsidP="00317186">
            <w:r>
              <w:rPr>
                <w:rFonts w:hint="eastAsia"/>
              </w:rPr>
              <w:t>检验日</w:t>
            </w:r>
          </w:p>
        </w:tc>
        <w:tc>
          <w:tcPr>
            <w:tcW w:w="0" w:type="auto"/>
          </w:tcPr>
          <w:p w:rsidR="00317186" w:rsidRDefault="00317186" w:rsidP="00317186">
            <w:r>
              <w:rPr>
                <w:rFonts w:hint="eastAsia"/>
              </w:rPr>
              <w:t>证件最后一次年检的时间，是核查证件有效性的重要依据</w:t>
            </w:r>
          </w:p>
        </w:tc>
      </w:tr>
      <w:tr w:rsidR="00317186">
        <w:tc>
          <w:tcPr>
            <w:tcW w:w="0" w:type="auto"/>
          </w:tcPr>
          <w:p w:rsidR="00317186" w:rsidRDefault="00317186" w:rsidP="00317186">
            <w:r>
              <w:rPr>
                <w:rFonts w:hint="eastAsia"/>
              </w:rPr>
              <w:t>英文名称</w:t>
            </w:r>
          </w:p>
        </w:tc>
        <w:tc>
          <w:tcPr>
            <w:tcW w:w="0" w:type="auto"/>
          </w:tcPr>
          <w:p w:rsidR="00317186" w:rsidRDefault="00317186" w:rsidP="00317186">
            <w:r>
              <w:rPr>
                <w:rFonts w:hint="eastAsia"/>
              </w:rPr>
              <w:t>企业单位正规注册的英文名称</w:t>
            </w:r>
          </w:p>
        </w:tc>
      </w:tr>
    </w:tbl>
    <w:p w:rsidR="00317186" w:rsidRDefault="00317186" w:rsidP="00317186">
      <w:pPr>
        <w:numPr>
          <w:ilvl w:val="1"/>
          <w:numId w:val="550"/>
        </w:numPr>
        <w:rPr>
          <w:b/>
          <w:bCs/>
        </w:rPr>
      </w:pPr>
      <w:r>
        <w:rPr>
          <w:rFonts w:hint="eastAsia"/>
          <w:b/>
          <w:bCs/>
        </w:rPr>
        <w:t>界面</w:t>
      </w:r>
    </w:p>
    <w:p w:rsidR="00317186" w:rsidRDefault="0004090F" w:rsidP="00317186">
      <w:pPr>
        <w:ind w:left="420"/>
        <w:rPr>
          <w:b/>
          <w:bCs/>
        </w:rPr>
      </w:pPr>
      <w:r>
        <w:rPr>
          <w:rFonts w:hint="eastAsia"/>
          <w:b/>
          <w:bCs/>
          <w:noProof/>
        </w:rPr>
        <w:lastRenderedPageBreak/>
        <w:drawing>
          <wp:inline distT="0" distB="0" distL="0" distR="0">
            <wp:extent cx="5267325" cy="4591050"/>
            <wp:effectExtent l="1905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656" cstate="print"/>
                    <a:srcRect/>
                    <a:stretch>
                      <a:fillRect/>
                    </a:stretch>
                  </pic:blipFill>
                  <pic:spPr bwMode="auto">
                    <a:xfrm>
                      <a:off x="0" y="0"/>
                      <a:ext cx="5267325" cy="4591050"/>
                    </a:xfrm>
                    <a:prstGeom prst="rect">
                      <a:avLst/>
                    </a:prstGeom>
                    <a:noFill/>
                    <a:ln w="9525">
                      <a:noFill/>
                      <a:miter lim="800000"/>
                      <a:headEnd/>
                      <a:tailEnd/>
                    </a:ln>
                  </pic:spPr>
                </pic:pic>
              </a:graphicData>
            </a:graphic>
          </wp:inline>
        </w:drawing>
      </w:r>
    </w:p>
    <w:p w:rsidR="00317186" w:rsidRDefault="00317186" w:rsidP="00317186">
      <w:pPr>
        <w:ind w:left="420"/>
        <w:jc w:val="center"/>
      </w:pPr>
      <w:r>
        <w:rPr>
          <w:rFonts w:hint="eastAsia"/>
        </w:rPr>
        <w:t>图</w:t>
      </w:r>
      <w:r>
        <w:rPr>
          <w:rFonts w:hint="eastAsia"/>
        </w:rPr>
        <w:t>1</w:t>
      </w:r>
    </w:p>
    <w:p w:rsidR="00317186" w:rsidRDefault="0004090F" w:rsidP="00317186">
      <w:pPr>
        <w:ind w:left="420"/>
        <w:jc w:val="center"/>
      </w:pPr>
      <w:r>
        <w:rPr>
          <w:rFonts w:hint="eastAsia"/>
          <w:noProof/>
        </w:rPr>
        <w:lastRenderedPageBreak/>
        <w:drawing>
          <wp:inline distT="0" distB="0" distL="0" distR="0">
            <wp:extent cx="5267325" cy="4105275"/>
            <wp:effectExtent l="19050" t="0" r="9525"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657" cstate="print"/>
                    <a:srcRect/>
                    <a:stretch>
                      <a:fillRect/>
                    </a:stretch>
                  </pic:blipFill>
                  <pic:spPr bwMode="auto">
                    <a:xfrm>
                      <a:off x="0" y="0"/>
                      <a:ext cx="5267325" cy="4105275"/>
                    </a:xfrm>
                    <a:prstGeom prst="rect">
                      <a:avLst/>
                    </a:prstGeom>
                    <a:noFill/>
                    <a:ln w="9525">
                      <a:noFill/>
                      <a:miter lim="800000"/>
                      <a:headEnd/>
                      <a:tailEnd/>
                    </a:ln>
                  </pic:spPr>
                </pic:pic>
              </a:graphicData>
            </a:graphic>
          </wp:inline>
        </w:drawing>
      </w:r>
    </w:p>
    <w:p w:rsidR="00317186" w:rsidRDefault="00317186" w:rsidP="00317186">
      <w:pPr>
        <w:ind w:left="420"/>
        <w:jc w:val="center"/>
      </w:pPr>
      <w:r>
        <w:rPr>
          <w:rFonts w:hint="eastAsia"/>
        </w:rPr>
        <w:t>图</w:t>
      </w:r>
      <w:r>
        <w:rPr>
          <w:rFonts w:hint="eastAsia"/>
        </w:rPr>
        <w:t>2</w:t>
      </w:r>
    </w:p>
    <w:p w:rsidR="00317186" w:rsidRDefault="00317186" w:rsidP="0004090F">
      <w:pPr>
        <w:numPr>
          <w:ilvl w:val="1"/>
          <w:numId w:val="550"/>
        </w:numPr>
        <w:outlineLvl w:val="0"/>
        <w:rPr>
          <w:b/>
          <w:bCs/>
        </w:rPr>
      </w:pPr>
      <w:r>
        <w:rPr>
          <w:rFonts w:hint="eastAsia"/>
          <w:b/>
          <w:bCs/>
        </w:rPr>
        <w:t>操作要点</w:t>
      </w:r>
    </w:p>
    <w:p w:rsidR="00317186" w:rsidRDefault="00317186" w:rsidP="00317186">
      <w:pPr>
        <w:widowControl/>
        <w:snapToGrid w:val="0"/>
        <w:rPr>
          <w:rFonts w:ascii="宋体" w:hAnsi="宋体"/>
        </w:rPr>
      </w:pPr>
      <w:r>
        <w:rPr>
          <w:rFonts w:ascii="宋体" w:hAnsi="宋体" w:hint="eastAsia"/>
        </w:rPr>
        <w:t>1、户在选取客户的“核算组织形式”时，务必十分慎重，客户的核算组织形式关系到今后开立户口（账户）所对应会计科目。在系统中所有离岸客户都必须在“离岸单位客户”建立，以“核算组织形式”来区分“离岸单位客户”和“离岸个人客户”。</w:t>
      </w:r>
    </w:p>
    <w:p w:rsidR="00317186" w:rsidRDefault="00317186" w:rsidP="00317186">
      <w:pPr>
        <w:widowControl/>
        <w:snapToGrid w:val="0"/>
        <w:rPr>
          <w:rFonts w:ascii="宋体" w:hAnsi="宋体"/>
        </w:rPr>
      </w:pPr>
      <w:r>
        <w:rPr>
          <w:rFonts w:ascii="宋体" w:hAnsi="宋体" w:hint="eastAsia"/>
        </w:rPr>
        <w:t>2、建立单位客户号时</w:t>
      </w:r>
      <w:r>
        <w:rPr>
          <w:rFonts w:ascii="宋体" w:hAnsi="宋体"/>
        </w:rPr>
        <w:t>,</w:t>
      </w:r>
      <w:r>
        <w:rPr>
          <w:rFonts w:ascii="宋体" w:hAnsi="宋体" w:hint="eastAsia"/>
        </w:rPr>
        <w:t xml:space="preserve"> “机构类型”可以按客户类别选择，“证件类别”可以选择“C03离岸企业注册证书”、“C09组织机构代码证”、“O99离岸其他证件文件”</w:t>
      </w:r>
    </w:p>
    <w:p w:rsidR="00317186" w:rsidRDefault="00317186" w:rsidP="00317186">
      <w:pPr>
        <w:widowControl/>
        <w:snapToGrid w:val="0"/>
        <w:rPr>
          <w:kern w:val="0"/>
        </w:rPr>
      </w:pPr>
      <w:r>
        <w:rPr>
          <w:rFonts w:ascii="宋体" w:hAnsi="宋体" w:hint="eastAsia"/>
        </w:rPr>
        <w:t>3、建立个人客户号时，“机构类型”选择“12 其他组织”，“证件类别”选择“O99离岸其他证明文件”。</w:t>
      </w:r>
    </w:p>
    <w:p w:rsidR="00317186" w:rsidRDefault="00317186" w:rsidP="00317186">
      <w:pPr>
        <w:snapToGrid w:val="0"/>
      </w:pPr>
      <w:r>
        <w:rPr>
          <w:rFonts w:hint="eastAsia"/>
        </w:rPr>
        <w:t>4</w:t>
      </w:r>
      <w:r>
        <w:rPr>
          <w:rFonts w:ascii="宋体" w:hAnsi="宋体" w:hint="eastAsia"/>
        </w:rPr>
        <w:t>、系统根据已输入的单位名称及开户证件类型和证件号码判断是否已经开立客户：如完全相同则提示已开客户号，不允许重复开立。对于证件类型和证件号码相同的客户系统提供相同证件类型和号码客户列表，供用户确认是否为老客户，如核实为新客户，则系统要求进行授权后方可新开客户。</w:t>
      </w:r>
    </w:p>
    <w:p w:rsidR="00317186" w:rsidRDefault="00317186" w:rsidP="00317186">
      <w:pPr>
        <w:snapToGrid w:val="0"/>
      </w:pPr>
      <w:r>
        <w:rPr>
          <w:rFonts w:hint="eastAsia"/>
        </w:rPr>
        <w:t>5</w:t>
      </w:r>
      <w:r>
        <w:rPr>
          <w:rFonts w:ascii="宋体" w:hAnsi="宋体" w:hint="eastAsia"/>
        </w:rPr>
        <w:t>、系统根据用户录入的信息判断客户是否为黑名单客户，如是则需主管授权后方能继续开户。</w:t>
      </w:r>
    </w:p>
    <w:p w:rsidR="00317186" w:rsidRDefault="00317186" w:rsidP="00317186">
      <w:pPr>
        <w:pStyle w:val="6"/>
        <w:snapToGrid w:val="0"/>
        <w:spacing w:line="360" w:lineRule="auto"/>
      </w:pPr>
      <w:r>
        <w:rPr>
          <w:rFonts w:ascii="黑体" w:hint="eastAsia"/>
        </w:rPr>
        <w:lastRenderedPageBreak/>
        <w:t>（五）操作步骤</w:t>
      </w:r>
    </w:p>
    <w:p w:rsidR="00317186" w:rsidRDefault="00317186" w:rsidP="00317186">
      <w:pPr>
        <w:snapToGrid w:val="0"/>
        <w:ind w:firstLine="480"/>
        <w:rPr>
          <w:rFonts w:ascii="宋体" w:hAnsi="宋体"/>
        </w:rPr>
      </w:pPr>
      <w:r>
        <w:t>1</w:t>
      </w:r>
      <w:r>
        <w:rPr>
          <w:rFonts w:ascii="宋体" w:hAnsi="宋体" w:hint="eastAsia"/>
        </w:rPr>
        <w:t>、用户选择操作客户管理－离岸单位客户－开户进入。XXX</w:t>
      </w:r>
    </w:p>
    <w:p w:rsidR="00317186" w:rsidRDefault="00317186" w:rsidP="00317186">
      <w:pPr>
        <w:snapToGrid w:val="0"/>
        <w:ind w:firstLine="480"/>
      </w:pPr>
      <w:r>
        <w:rPr>
          <w:rFonts w:ascii="宋体" w:hAnsi="宋体" w:hint="eastAsia"/>
        </w:rPr>
        <w:t>２、具体操作步骤详见客户管理－单位客户（１１０１）模块</w:t>
      </w:r>
    </w:p>
    <w:p w:rsidR="00317186" w:rsidRDefault="00317186" w:rsidP="0004090F">
      <w:pPr>
        <w:pStyle w:val="5"/>
        <w:rPr>
          <w:sz w:val="24"/>
        </w:rPr>
      </w:pPr>
      <w:bookmarkStart w:id="2011" w:name="_Toc181091041"/>
      <w:bookmarkStart w:id="2012" w:name="_Toc183939949"/>
      <w:r>
        <w:rPr>
          <w:rFonts w:hint="eastAsia"/>
          <w:sz w:val="24"/>
        </w:rPr>
        <w:t>二、查询（业务代码</w:t>
      </w:r>
      <w:r>
        <w:rPr>
          <w:rFonts w:hint="eastAsia"/>
          <w:sz w:val="24"/>
        </w:rPr>
        <w:t>1178</w:t>
      </w:r>
      <w:r>
        <w:rPr>
          <w:rFonts w:hint="eastAsia"/>
          <w:sz w:val="24"/>
        </w:rPr>
        <w:t>）</w:t>
      </w:r>
      <w:bookmarkEnd w:id="2011"/>
      <w:bookmarkEnd w:id="2012"/>
    </w:p>
    <w:p w:rsidR="00317186" w:rsidRDefault="00317186" w:rsidP="00317186">
      <w:pPr>
        <w:pStyle w:val="6"/>
        <w:snapToGrid w:val="0"/>
        <w:spacing w:line="360" w:lineRule="auto"/>
        <w:jc w:val="left"/>
      </w:pPr>
      <w:r>
        <w:rPr>
          <w:rFonts w:ascii="黑体" w:hint="eastAsia"/>
        </w:rPr>
        <w:t>（一）功能介绍</w:t>
      </w:r>
    </w:p>
    <w:p w:rsidR="00317186" w:rsidRDefault="00317186" w:rsidP="00317186">
      <w:pPr>
        <w:snapToGrid w:val="0"/>
        <w:ind w:firstLine="480"/>
        <w:rPr>
          <w:rFonts w:ascii="宋体" w:hAnsi="宋体"/>
        </w:rPr>
      </w:pPr>
      <w:r>
        <w:rPr>
          <w:rFonts w:ascii="宋体" w:hAnsi="宋体" w:hint="eastAsia"/>
        </w:rPr>
        <w:t>通过该功能实现对离岸单位客户资料信息的查询。其余功能与单位客户查询（1108）相同。</w:t>
      </w:r>
    </w:p>
    <w:p w:rsidR="00317186" w:rsidRDefault="00317186" w:rsidP="00317186">
      <w:pPr>
        <w:pStyle w:val="6"/>
        <w:snapToGrid w:val="0"/>
        <w:spacing w:line="360" w:lineRule="auto"/>
      </w:pPr>
      <w:r>
        <w:rPr>
          <w:rFonts w:ascii="黑体" w:hint="eastAsia"/>
        </w:rPr>
        <w:t>（二）操作步骤</w:t>
      </w:r>
    </w:p>
    <w:p w:rsidR="00317186" w:rsidRDefault="00317186" w:rsidP="00317186">
      <w:pPr>
        <w:snapToGrid w:val="0"/>
        <w:rPr>
          <w:rFonts w:ascii="宋体" w:hAnsi="宋体"/>
        </w:rPr>
      </w:pPr>
      <w:r>
        <w:rPr>
          <w:rFonts w:ascii="宋体" w:hAnsi="宋体" w:hint="eastAsia"/>
        </w:rPr>
        <w:t>具体操作步骤可以参照单位客户查询（业务代码1108）模块。</w:t>
      </w:r>
    </w:p>
    <w:p w:rsidR="00317186" w:rsidRDefault="00317186" w:rsidP="00317186">
      <w:pPr>
        <w:pStyle w:val="5"/>
        <w:rPr>
          <w:sz w:val="24"/>
        </w:rPr>
      </w:pPr>
      <w:bookmarkStart w:id="2013" w:name="_Toc183939950"/>
      <w:r>
        <w:rPr>
          <w:rFonts w:hint="eastAsia"/>
          <w:sz w:val="24"/>
        </w:rPr>
        <w:t>三、维护（业务代码</w:t>
      </w:r>
      <w:r>
        <w:rPr>
          <w:rFonts w:hint="eastAsia"/>
          <w:sz w:val="24"/>
        </w:rPr>
        <w:t>1179</w:t>
      </w:r>
      <w:r>
        <w:rPr>
          <w:sz w:val="24"/>
        </w:rPr>
        <w:t>）</w:t>
      </w:r>
      <w:bookmarkEnd w:id="2013"/>
      <w:r>
        <w:rPr>
          <w:sz w:val="24"/>
        </w:rPr>
        <w:t>  </w:t>
      </w:r>
    </w:p>
    <w:p w:rsidR="00317186" w:rsidRDefault="00317186" w:rsidP="00317186">
      <w:pPr>
        <w:pStyle w:val="6"/>
        <w:snapToGrid w:val="0"/>
        <w:spacing w:line="360" w:lineRule="auto"/>
      </w:pPr>
      <w:r>
        <w:rPr>
          <w:rFonts w:ascii="黑体" w:hint="eastAsia"/>
        </w:rPr>
        <w:t>（一）功能介绍</w:t>
      </w:r>
    </w:p>
    <w:p w:rsidR="00317186" w:rsidRDefault="00317186" w:rsidP="00317186">
      <w:pPr>
        <w:pStyle w:val="a5"/>
        <w:snapToGrid w:val="0"/>
        <w:ind w:firstLine="480"/>
        <w:rPr>
          <w:rFonts w:ascii="宋体" w:hAnsi="宋体"/>
        </w:rPr>
      </w:pPr>
      <w:r>
        <w:rPr>
          <w:rFonts w:ascii="宋体" w:hAnsi="宋体" w:hint="eastAsia"/>
        </w:rPr>
        <w:t>该功能实现对离岸客户资料的增加、修改、删除，以达到对离岸单位客户资料进行管理的目的。</w:t>
      </w:r>
    </w:p>
    <w:p w:rsidR="00317186" w:rsidRDefault="00317186" w:rsidP="00317186">
      <w:pPr>
        <w:pStyle w:val="6"/>
        <w:snapToGrid w:val="0"/>
        <w:spacing w:line="360" w:lineRule="auto"/>
      </w:pPr>
      <w:r>
        <w:rPr>
          <w:rFonts w:ascii="黑体" w:hint="eastAsia"/>
        </w:rPr>
        <w:t>（二）风险提示、操作要点及操作步骤</w:t>
      </w:r>
    </w:p>
    <w:p w:rsidR="00317186" w:rsidRDefault="00317186" w:rsidP="00317186">
      <w:pPr>
        <w:snapToGrid w:val="0"/>
        <w:ind w:firstLine="480"/>
        <w:rPr>
          <w:rFonts w:ascii="宋体" w:hAnsi="宋体"/>
        </w:rPr>
      </w:pPr>
      <w:r>
        <w:rPr>
          <w:rFonts w:ascii="宋体" w:hAnsi="宋体" w:hint="eastAsia"/>
        </w:rPr>
        <w:t>参见单位客户维护（业务代码1109）</w:t>
      </w:r>
    </w:p>
    <w:p w:rsidR="00317186" w:rsidRDefault="00317186" w:rsidP="00317186">
      <w:pPr>
        <w:pStyle w:val="6"/>
        <w:spacing w:line="360" w:lineRule="auto"/>
      </w:pPr>
      <w:r>
        <w:rPr>
          <w:rFonts w:hint="eastAsia"/>
        </w:rPr>
        <w:t>（三）操作要点</w:t>
      </w:r>
    </w:p>
    <w:p w:rsidR="00317186" w:rsidRDefault="00317186" w:rsidP="00317186">
      <w:pPr>
        <w:autoSpaceDE w:val="0"/>
        <w:autoSpaceDN w:val="0"/>
        <w:adjustRightInd w:val="0"/>
        <w:ind w:left="200"/>
        <w:rPr>
          <w:rFonts w:ascii="宋体"/>
          <w:szCs w:val="21"/>
        </w:rPr>
      </w:pPr>
      <w:r>
        <w:rPr>
          <w:rFonts w:ascii="宋体" w:hint="eastAsia"/>
          <w:szCs w:val="21"/>
        </w:rPr>
        <w:t>1、维护功能增加</w:t>
      </w:r>
      <w:r>
        <w:rPr>
          <w:rFonts w:ascii="宋体"/>
          <w:szCs w:val="21"/>
        </w:rPr>
        <w:t>“</w:t>
      </w:r>
      <w:r>
        <w:rPr>
          <w:rFonts w:ascii="宋体" w:hint="eastAsia"/>
          <w:szCs w:val="21"/>
        </w:rPr>
        <w:t>综合维护</w:t>
      </w:r>
      <w:r>
        <w:rPr>
          <w:rFonts w:ascii="宋体"/>
          <w:szCs w:val="21"/>
        </w:rPr>
        <w:t>”</w:t>
      </w:r>
      <w:r>
        <w:rPr>
          <w:rFonts w:ascii="宋体" w:hint="eastAsia"/>
          <w:szCs w:val="21"/>
        </w:rPr>
        <w:t>按钮，通过综合维护可以满足以下业务需要：</w:t>
      </w:r>
    </w:p>
    <w:p w:rsidR="00317186" w:rsidRDefault="00317186" w:rsidP="000029C7">
      <w:pPr>
        <w:numPr>
          <w:ilvl w:val="0"/>
          <w:numId w:val="562"/>
        </w:numPr>
        <w:tabs>
          <w:tab w:val="left" w:pos="360"/>
        </w:tabs>
        <w:autoSpaceDE w:val="0"/>
        <w:autoSpaceDN w:val="0"/>
        <w:adjustRightInd w:val="0"/>
        <w:rPr>
          <w:rFonts w:ascii="宋体"/>
          <w:szCs w:val="21"/>
        </w:rPr>
      </w:pPr>
      <w:r>
        <w:rPr>
          <w:rFonts w:ascii="宋体" w:hint="eastAsia"/>
          <w:szCs w:val="21"/>
        </w:rPr>
        <w:t xml:space="preserve"> 对于客户资料中</w:t>
      </w:r>
      <w:r>
        <w:rPr>
          <w:rFonts w:ascii="宋体"/>
          <w:szCs w:val="21"/>
        </w:rPr>
        <w:t>“</w:t>
      </w:r>
      <w:r>
        <w:rPr>
          <w:rFonts w:ascii="宋体" w:hint="eastAsia"/>
          <w:szCs w:val="21"/>
        </w:rPr>
        <w:t>基本资料</w:t>
      </w:r>
      <w:r>
        <w:rPr>
          <w:rFonts w:ascii="宋体"/>
          <w:szCs w:val="21"/>
        </w:rPr>
        <w:t>”</w:t>
      </w:r>
      <w:r>
        <w:rPr>
          <w:rFonts w:ascii="宋体" w:hint="eastAsia"/>
          <w:szCs w:val="21"/>
        </w:rPr>
        <w:t>的各选项卡内容可一次性维护、提交；</w:t>
      </w:r>
    </w:p>
    <w:p w:rsidR="00317186" w:rsidRDefault="00317186" w:rsidP="00317186">
      <w:pPr>
        <w:numPr>
          <w:ilvl w:val="0"/>
          <w:numId w:val="562"/>
        </w:numPr>
        <w:autoSpaceDE w:val="0"/>
        <w:autoSpaceDN w:val="0"/>
        <w:adjustRightInd w:val="0"/>
        <w:rPr>
          <w:rFonts w:ascii="宋体"/>
          <w:szCs w:val="21"/>
        </w:rPr>
      </w:pPr>
      <w:r>
        <w:rPr>
          <w:rFonts w:ascii="宋体" w:hint="eastAsia"/>
          <w:szCs w:val="21"/>
        </w:rPr>
        <w:t>对于维护成功后的打印内容，系统汇总一次打印回单；</w:t>
      </w:r>
    </w:p>
    <w:p w:rsidR="00317186" w:rsidRDefault="00317186" w:rsidP="00317186">
      <w:pPr>
        <w:numPr>
          <w:ilvl w:val="0"/>
          <w:numId w:val="562"/>
        </w:numPr>
        <w:autoSpaceDE w:val="0"/>
        <w:autoSpaceDN w:val="0"/>
        <w:adjustRightInd w:val="0"/>
        <w:jc w:val="left"/>
        <w:rPr>
          <w:rFonts w:ascii="宋体"/>
          <w:szCs w:val="21"/>
        </w:rPr>
      </w:pPr>
      <w:r>
        <w:rPr>
          <w:rFonts w:ascii="宋体" w:hint="eastAsia"/>
          <w:szCs w:val="21"/>
        </w:rPr>
        <w:t>对一次性提交的维护操作，柜员日结计算为一笔。</w:t>
      </w:r>
    </w:p>
    <w:p w:rsidR="00317186" w:rsidRDefault="00317186" w:rsidP="00317186"/>
    <w:p w:rsidR="00317186" w:rsidRDefault="00317186" w:rsidP="00317186"/>
    <w:p w:rsidR="00317186" w:rsidRDefault="00317186" w:rsidP="00317186">
      <w:pPr>
        <w:pStyle w:val="4"/>
        <w:rPr>
          <w:rFonts w:eastAsia="宋体"/>
        </w:rPr>
      </w:pPr>
      <w:bookmarkStart w:id="2014" w:name="_Toc181091043"/>
      <w:bookmarkStart w:id="2015" w:name="_Toc183939951"/>
      <w:bookmarkStart w:id="2016" w:name="_Toc186273692"/>
      <w:r>
        <w:rPr>
          <w:rFonts w:eastAsia="宋体" w:hint="eastAsia"/>
        </w:rPr>
        <w:lastRenderedPageBreak/>
        <w:t>第二节</w:t>
      </w:r>
      <w:r>
        <w:rPr>
          <w:rFonts w:eastAsia="宋体" w:hint="eastAsia"/>
        </w:rPr>
        <w:t xml:space="preserve">   </w:t>
      </w:r>
      <w:r>
        <w:rPr>
          <w:rFonts w:eastAsia="宋体" w:hint="eastAsia"/>
        </w:rPr>
        <w:t>户口系统</w:t>
      </w:r>
      <w:bookmarkEnd w:id="2014"/>
      <w:bookmarkEnd w:id="2015"/>
      <w:bookmarkEnd w:id="2016"/>
    </w:p>
    <w:p w:rsidR="00317186" w:rsidRDefault="00317186" w:rsidP="00317186">
      <w:pPr>
        <w:pStyle w:val="5"/>
        <w:rPr>
          <w:sz w:val="24"/>
        </w:rPr>
      </w:pPr>
      <w:bookmarkStart w:id="2017" w:name="_Toc181091044"/>
      <w:bookmarkStart w:id="2018" w:name="_Toc183939952"/>
      <w:r>
        <w:rPr>
          <w:rFonts w:hint="eastAsia"/>
          <w:sz w:val="24"/>
        </w:rPr>
        <w:t>一、</w:t>
      </w:r>
      <w:r>
        <w:rPr>
          <w:rFonts w:hint="eastAsia"/>
          <w:sz w:val="24"/>
        </w:rPr>
        <w:t xml:space="preserve"> </w:t>
      </w:r>
      <w:r>
        <w:rPr>
          <w:rFonts w:hint="eastAsia"/>
          <w:sz w:val="24"/>
        </w:rPr>
        <w:t>离岸活期户口开户（业务代码</w:t>
      </w:r>
      <w:r>
        <w:rPr>
          <w:rFonts w:hint="eastAsia"/>
          <w:sz w:val="24"/>
        </w:rPr>
        <w:t>1181</w:t>
      </w:r>
      <w:r>
        <w:rPr>
          <w:rFonts w:hint="eastAsia"/>
          <w:sz w:val="24"/>
        </w:rPr>
        <w:t>）</w:t>
      </w:r>
      <w:bookmarkEnd w:id="2017"/>
      <w:bookmarkEnd w:id="2018"/>
    </w:p>
    <w:p w:rsidR="00317186" w:rsidRDefault="00317186" w:rsidP="0004090F">
      <w:pPr>
        <w:pStyle w:val="6"/>
        <w:snapToGrid w:val="0"/>
        <w:spacing w:line="360" w:lineRule="auto"/>
      </w:pPr>
      <w:r>
        <w:rPr>
          <w:rFonts w:ascii="黑体" w:hint="eastAsia"/>
        </w:rPr>
        <w:t>（一）功能介绍</w:t>
      </w:r>
    </w:p>
    <w:p w:rsidR="00317186" w:rsidRDefault="00317186" w:rsidP="00317186">
      <w:pPr>
        <w:snapToGrid w:val="0"/>
        <w:ind w:firstLine="480"/>
      </w:pPr>
      <w:r>
        <w:rPr>
          <w:rFonts w:ascii="宋体" w:hAnsi="宋体" w:hint="eastAsia"/>
        </w:rPr>
        <w:t>通过该功能建立离岸客户户口资料，并产生户口号。该功能支持开立离岸单位活期户口及离岸个人活期户口。</w:t>
      </w:r>
    </w:p>
    <w:p w:rsidR="00317186" w:rsidRDefault="00317186" w:rsidP="0004090F">
      <w:pPr>
        <w:pStyle w:val="6"/>
        <w:snapToGrid w:val="0"/>
        <w:spacing w:line="360" w:lineRule="auto"/>
      </w:pPr>
      <w:r>
        <w:rPr>
          <w:rFonts w:ascii="黑体" w:hint="eastAsia"/>
        </w:rPr>
        <w:t>（二）风险提示</w:t>
      </w:r>
    </w:p>
    <w:p w:rsidR="00317186" w:rsidRDefault="00317186" w:rsidP="00317186">
      <w:pPr>
        <w:snapToGrid w:val="0"/>
        <w:ind w:firstLine="480"/>
      </w:pPr>
      <w:r>
        <w:rPr>
          <w:rFonts w:hint="eastAsia"/>
        </w:rPr>
        <w:t>１、开立离岸结算户口后，该户口尚未正式启用，需要总行离岸业务处理中心的用户进行激活后才可以使用。</w:t>
      </w:r>
    </w:p>
    <w:p w:rsidR="00317186" w:rsidRDefault="00317186" w:rsidP="00317186">
      <w:pPr>
        <w:snapToGrid w:val="0"/>
        <w:ind w:firstLine="480"/>
      </w:pPr>
      <w:r>
        <w:rPr>
          <w:rFonts w:hint="eastAsia"/>
        </w:rPr>
        <w:t>2</w:t>
      </w:r>
      <w:r>
        <w:rPr>
          <w:rFonts w:hint="eastAsia"/>
        </w:rPr>
        <w:t>、开立离岸结算户口前，务必选择正确的开户机构，否则在开户成功后无法更改。</w:t>
      </w:r>
    </w:p>
    <w:p w:rsidR="00317186" w:rsidRDefault="00317186" w:rsidP="0004090F">
      <w:pPr>
        <w:pStyle w:val="6"/>
        <w:snapToGrid w:val="0"/>
        <w:spacing w:line="360" w:lineRule="auto"/>
      </w:pPr>
      <w:r>
        <w:rPr>
          <w:rFonts w:ascii="黑体" w:hint="eastAsia"/>
        </w:rPr>
        <w:t>（三）术语解释及参数说明</w:t>
      </w:r>
    </w:p>
    <w:tbl>
      <w:tblPr>
        <w:tblW w:w="0" w:type="auto"/>
        <w:tblInd w:w="108" w:type="dxa"/>
        <w:tblCellMar>
          <w:left w:w="0" w:type="dxa"/>
          <w:right w:w="0" w:type="dxa"/>
        </w:tblCellMar>
        <w:tblLook w:val="0000"/>
      </w:tblPr>
      <w:tblGrid>
        <w:gridCol w:w="1619"/>
        <w:gridCol w:w="6795"/>
      </w:tblGrid>
      <w:tr w:rsidR="00317186">
        <w:trPr>
          <w:trHeight w:val="573"/>
        </w:trPr>
        <w:tc>
          <w:tcPr>
            <w:tcW w:w="1619" w:type="dxa"/>
            <w:tcBorders>
              <w:top w:val="nil"/>
              <w:left w:val="single" w:sz="4" w:space="0" w:color="auto"/>
              <w:bottom w:val="single" w:sz="4" w:space="0" w:color="auto"/>
              <w:right w:val="single" w:sz="4" w:space="0" w:color="auto"/>
            </w:tcBorders>
            <w:tcMar>
              <w:top w:w="0" w:type="dxa"/>
              <w:left w:w="108" w:type="dxa"/>
              <w:bottom w:w="0" w:type="dxa"/>
              <w:right w:w="108" w:type="dxa"/>
            </w:tcMar>
          </w:tcPr>
          <w:p w:rsidR="00317186" w:rsidRDefault="00317186" w:rsidP="00317186">
            <w:r>
              <w:rPr>
                <w:rFonts w:ascii="宋体" w:hAnsi="宋体" w:hint="eastAsia"/>
                <w:szCs w:val="21"/>
              </w:rPr>
              <w:t>通存限制</w:t>
            </w:r>
          </w:p>
        </w:tc>
        <w:tc>
          <w:tcPr>
            <w:tcW w:w="6795" w:type="dxa"/>
            <w:tcBorders>
              <w:top w:val="nil"/>
              <w:left w:val="nil"/>
              <w:bottom w:val="single" w:sz="4" w:space="0" w:color="auto"/>
              <w:right w:val="single" w:sz="4" w:space="0" w:color="auto"/>
            </w:tcBorders>
            <w:tcMar>
              <w:top w:w="0" w:type="dxa"/>
              <w:left w:w="108" w:type="dxa"/>
              <w:bottom w:w="0" w:type="dxa"/>
              <w:right w:w="108" w:type="dxa"/>
            </w:tcMar>
          </w:tcPr>
          <w:p w:rsidR="00317186" w:rsidRDefault="00317186" w:rsidP="00317186">
            <w:r>
              <w:rPr>
                <w:rFonts w:ascii="宋体" w:hAnsi="宋体" w:hint="eastAsia"/>
                <w:szCs w:val="21"/>
              </w:rPr>
              <w:t>即一个户口可以接受全招行范围内的其他户口的入款。系统默认为B分行范围内。</w:t>
            </w:r>
          </w:p>
        </w:tc>
      </w:tr>
      <w:tr w:rsidR="00317186">
        <w:trPr>
          <w:trHeight w:val="293"/>
        </w:trPr>
        <w:tc>
          <w:tcPr>
            <w:tcW w:w="1619" w:type="dxa"/>
            <w:tcBorders>
              <w:top w:val="nil"/>
              <w:left w:val="single" w:sz="4" w:space="0" w:color="auto"/>
              <w:bottom w:val="single" w:sz="4" w:space="0" w:color="auto"/>
              <w:right w:val="single" w:sz="4" w:space="0" w:color="auto"/>
            </w:tcBorders>
            <w:tcMar>
              <w:top w:w="0" w:type="dxa"/>
              <w:left w:w="108" w:type="dxa"/>
              <w:bottom w:w="0" w:type="dxa"/>
              <w:right w:w="108" w:type="dxa"/>
            </w:tcMar>
          </w:tcPr>
          <w:p w:rsidR="00317186" w:rsidRDefault="00317186" w:rsidP="00317186">
            <w:r>
              <w:rPr>
                <w:rFonts w:ascii="宋体" w:hAnsi="宋体" w:hint="eastAsia"/>
                <w:szCs w:val="21"/>
              </w:rPr>
              <w:t>通兑限制</w:t>
            </w:r>
          </w:p>
        </w:tc>
        <w:tc>
          <w:tcPr>
            <w:tcW w:w="6795" w:type="dxa"/>
            <w:tcBorders>
              <w:top w:val="nil"/>
              <w:left w:val="nil"/>
              <w:bottom w:val="single" w:sz="4" w:space="0" w:color="auto"/>
              <w:right w:val="single" w:sz="4" w:space="0" w:color="auto"/>
            </w:tcBorders>
            <w:tcMar>
              <w:top w:w="0" w:type="dxa"/>
              <w:left w:w="108" w:type="dxa"/>
              <w:bottom w:w="0" w:type="dxa"/>
              <w:right w:w="108" w:type="dxa"/>
            </w:tcMar>
          </w:tcPr>
          <w:p w:rsidR="00317186" w:rsidRDefault="00317186" w:rsidP="00317186">
            <w:r>
              <w:rPr>
                <w:rFonts w:ascii="宋体" w:hAnsi="宋体" w:hint="eastAsia"/>
                <w:szCs w:val="21"/>
              </w:rPr>
              <w:t>系统默认为B分行范围内。</w:t>
            </w:r>
          </w:p>
        </w:tc>
      </w:tr>
      <w:tr w:rsidR="00317186">
        <w:trPr>
          <w:trHeight w:val="293"/>
        </w:trPr>
        <w:tc>
          <w:tcPr>
            <w:tcW w:w="1619" w:type="dxa"/>
            <w:tcBorders>
              <w:top w:val="nil"/>
              <w:left w:val="single" w:sz="4" w:space="0" w:color="auto"/>
              <w:bottom w:val="single" w:sz="4" w:space="0" w:color="auto"/>
              <w:right w:val="single" w:sz="4" w:space="0" w:color="auto"/>
            </w:tcBorders>
            <w:tcMar>
              <w:top w:w="0" w:type="dxa"/>
              <w:left w:w="108" w:type="dxa"/>
              <w:bottom w:w="0" w:type="dxa"/>
              <w:right w:w="108" w:type="dxa"/>
            </w:tcMar>
          </w:tcPr>
          <w:p w:rsidR="00317186" w:rsidRDefault="00317186" w:rsidP="00317186">
            <w:pPr>
              <w:rPr>
                <w:rFonts w:ascii="宋体" w:hAnsi="宋体"/>
                <w:szCs w:val="21"/>
              </w:rPr>
            </w:pPr>
            <w:r>
              <w:rPr>
                <w:rFonts w:ascii="宋体" w:hAnsi="宋体" w:hint="eastAsia"/>
                <w:szCs w:val="21"/>
              </w:rPr>
              <w:t>存限限制</w:t>
            </w:r>
          </w:p>
        </w:tc>
        <w:tc>
          <w:tcPr>
            <w:tcW w:w="6795" w:type="dxa"/>
            <w:tcBorders>
              <w:top w:val="nil"/>
              <w:left w:val="nil"/>
              <w:bottom w:val="single" w:sz="4" w:space="0" w:color="auto"/>
              <w:right w:val="single" w:sz="4" w:space="0" w:color="auto"/>
            </w:tcBorders>
            <w:tcMar>
              <w:top w:w="0" w:type="dxa"/>
              <w:left w:w="108" w:type="dxa"/>
              <w:bottom w:w="0" w:type="dxa"/>
              <w:right w:w="108" w:type="dxa"/>
            </w:tcMar>
          </w:tcPr>
          <w:p w:rsidR="00317186" w:rsidRDefault="00317186" w:rsidP="00317186">
            <w:pPr>
              <w:rPr>
                <w:rFonts w:ascii="宋体" w:hAnsi="宋体"/>
                <w:szCs w:val="21"/>
              </w:rPr>
            </w:pPr>
            <w:r>
              <w:rPr>
                <w:rFonts w:ascii="宋体" w:hAnsi="宋体" w:hint="eastAsia"/>
                <w:szCs w:val="21"/>
              </w:rPr>
              <w:t>必须选择为“N不允许”</w:t>
            </w:r>
          </w:p>
        </w:tc>
      </w:tr>
      <w:tr w:rsidR="00317186">
        <w:trPr>
          <w:trHeight w:val="293"/>
        </w:trPr>
        <w:tc>
          <w:tcPr>
            <w:tcW w:w="1619" w:type="dxa"/>
            <w:tcBorders>
              <w:top w:val="nil"/>
              <w:left w:val="single" w:sz="4" w:space="0" w:color="auto"/>
              <w:bottom w:val="single" w:sz="4" w:space="0" w:color="auto"/>
              <w:right w:val="single" w:sz="4" w:space="0" w:color="auto"/>
            </w:tcBorders>
            <w:tcMar>
              <w:top w:w="0" w:type="dxa"/>
              <w:left w:w="108" w:type="dxa"/>
              <w:bottom w:w="0" w:type="dxa"/>
              <w:right w:w="108" w:type="dxa"/>
            </w:tcMar>
          </w:tcPr>
          <w:p w:rsidR="00317186" w:rsidRDefault="00317186" w:rsidP="00317186">
            <w:pPr>
              <w:rPr>
                <w:rFonts w:ascii="宋体" w:hAnsi="宋体"/>
                <w:szCs w:val="21"/>
              </w:rPr>
            </w:pPr>
            <w:r>
              <w:rPr>
                <w:rFonts w:ascii="宋体" w:hAnsi="宋体" w:hint="eastAsia"/>
                <w:szCs w:val="21"/>
              </w:rPr>
              <w:t>取限限制</w:t>
            </w:r>
          </w:p>
        </w:tc>
        <w:tc>
          <w:tcPr>
            <w:tcW w:w="6795" w:type="dxa"/>
            <w:tcBorders>
              <w:top w:val="nil"/>
              <w:left w:val="nil"/>
              <w:bottom w:val="single" w:sz="4" w:space="0" w:color="auto"/>
              <w:right w:val="single" w:sz="4" w:space="0" w:color="auto"/>
            </w:tcBorders>
            <w:tcMar>
              <w:top w:w="0" w:type="dxa"/>
              <w:left w:w="108" w:type="dxa"/>
              <w:bottom w:w="0" w:type="dxa"/>
              <w:right w:w="108" w:type="dxa"/>
            </w:tcMar>
          </w:tcPr>
          <w:p w:rsidR="00317186" w:rsidRDefault="00317186" w:rsidP="00317186">
            <w:pPr>
              <w:rPr>
                <w:rFonts w:ascii="宋体" w:hAnsi="宋体"/>
                <w:szCs w:val="21"/>
              </w:rPr>
            </w:pPr>
            <w:r>
              <w:rPr>
                <w:rFonts w:ascii="宋体" w:hAnsi="宋体" w:hint="eastAsia"/>
                <w:szCs w:val="21"/>
              </w:rPr>
              <w:t>必须选择为“N不允许”</w:t>
            </w:r>
          </w:p>
        </w:tc>
      </w:tr>
      <w:tr w:rsidR="00317186">
        <w:trPr>
          <w:trHeight w:val="293"/>
        </w:trPr>
        <w:tc>
          <w:tcPr>
            <w:tcW w:w="1619" w:type="dxa"/>
            <w:tcBorders>
              <w:top w:val="nil"/>
              <w:left w:val="single" w:sz="4" w:space="0" w:color="auto"/>
              <w:bottom w:val="single" w:sz="4" w:space="0" w:color="auto"/>
              <w:right w:val="single" w:sz="4" w:space="0" w:color="auto"/>
            </w:tcBorders>
            <w:tcMar>
              <w:top w:w="0" w:type="dxa"/>
              <w:left w:w="108" w:type="dxa"/>
              <w:bottom w:w="0" w:type="dxa"/>
              <w:right w:w="108" w:type="dxa"/>
            </w:tcMar>
          </w:tcPr>
          <w:p w:rsidR="00317186" w:rsidRDefault="00317186" w:rsidP="00317186">
            <w:r>
              <w:rPr>
                <w:rFonts w:ascii="宋体" w:hAnsi="宋体" w:hint="eastAsia"/>
                <w:szCs w:val="21"/>
              </w:rPr>
              <w:t>分行范围</w:t>
            </w:r>
          </w:p>
        </w:tc>
        <w:tc>
          <w:tcPr>
            <w:tcW w:w="6795" w:type="dxa"/>
            <w:tcBorders>
              <w:top w:val="nil"/>
              <w:left w:val="nil"/>
              <w:bottom w:val="single" w:sz="4" w:space="0" w:color="auto"/>
              <w:right w:val="single" w:sz="4" w:space="0" w:color="auto"/>
            </w:tcBorders>
            <w:tcMar>
              <w:top w:w="0" w:type="dxa"/>
              <w:left w:w="108" w:type="dxa"/>
              <w:bottom w:w="0" w:type="dxa"/>
              <w:right w:w="108" w:type="dxa"/>
            </w:tcMar>
          </w:tcPr>
          <w:p w:rsidR="00317186" w:rsidRDefault="00317186" w:rsidP="00317186">
            <w:r>
              <w:rPr>
                <w:rFonts w:ascii="宋体" w:hAnsi="宋体" w:hint="eastAsia"/>
                <w:szCs w:val="21"/>
              </w:rPr>
              <w:t>分行范围特指离岸分行范围，即所有离岸分行网点。</w:t>
            </w:r>
          </w:p>
        </w:tc>
      </w:tr>
      <w:tr w:rsidR="00317186">
        <w:trPr>
          <w:trHeight w:val="2589"/>
        </w:trPr>
        <w:tc>
          <w:tcPr>
            <w:tcW w:w="1619" w:type="dxa"/>
            <w:tcBorders>
              <w:top w:val="nil"/>
              <w:left w:val="single" w:sz="4" w:space="0" w:color="auto"/>
              <w:bottom w:val="single" w:sz="4" w:space="0" w:color="auto"/>
              <w:right w:val="single" w:sz="4" w:space="0" w:color="auto"/>
            </w:tcBorders>
            <w:tcMar>
              <w:top w:w="0" w:type="dxa"/>
              <w:left w:w="108" w:type="dxa"/>
              <w:bottom w:w="0" w:type="dxa"/>
              <w:right w:w="108" w:type="dxa"/>
            </w:tcMar>
          </w:tcPr>
          <w:p w:rsidR="00317186" w:rsidRDefault="00317186" w:rsidP="00317186">
            <w:r>
              <w:rPr>
                <w:rFonts w:ascii="宋体" w:hAnsi="宋体" w:hint="eastAsia"/>
                <w:szCs w:val="21"/>
              </w:rPr>
              <w:t>回单打印周期：（仅适用于批量打印回单</w:t>
            </w:r>
          </w:p>
        </w:tc>
        <w:tc>
          <w:tcPr>
            <w:tcW w:w="6795" w:type="dxa"/>
            <w:tcBorders>
              <w:top w:val="nil"/>
              <w:left w:val="nil"/>
              <w:bottom w:val="single" w:sz="4" w:space="0" w:color="auto"/>
              <w:right w:val="single" w:sz="4" w:space="0" w:color="auto"/>
            </w:tcBorders>
            <w:tcMar>
              <w:top w:w="0" w:type="dxa"/>
              <w:left w:w="108" w:type="dxa"/>
              <w:bottom w:w="0" w:type="dxa"/>
              <w:right w:w="108" w:type="dxa"/>
            </w:tcMar>
          </w:tcPr>
          <w:p w:rsidR="00317186" w:rsidRDefault="00317186" w:rsidP="00317186">
            <w:r>
              <w:rPr>
                <w:rFonts w:ascii="宋体" w:hAnsi="宋体" w:hint="eastAsia"/>
                <w:szCs w:val="21"/>
              </w:rPr>
              <w:t>无：不打印</w:t>
            </w:r>
          </w:p>
          <w:p w:rsidR="00317186" w:rsidRDefault="00317186" w:rsidP="00317186">
            <w:r>
              <w:rPr>
                <w:rFonts w:ascii="宋体" w:hAnsi="宋体" w:hint="eastAsia"/>
                <w:szCs w:val="21"/>
              </w:rPr>
              <w:t>每日：当天</w:t>
            </w:r>
          </w:p>
          <w:p w:rsidR="00317186" w:rsidRDefault="00317186" w:rsidP="00317186">
            <w:r>
              <w:rPr>
                <w:rFonts w:ascii="宋体" w:hAnsi="宋体" w:hint="eastAsia"/>
                <w:szCs w:val="21"/>
              </w:rPr>
              <w:t>每周：下周一</w:t>
            </w:r>
          </w:p>
          <w:p w:rsidR="00317186" w:rsidRDefault="00317186" w:rsidP="00317186">
            <w:r>
              <w:rPr>
                <w:rFonts w:ascii="宋体" w:hAnsi="宋体" w:hint="eastAsia"/>
                <w:szCs w:val="21"/>
              </w:rPr>
              <w:t>每旬：每月</w:t>
            </w:r>
            <w:r>
              <w:rPr>
                <w:szCs w:val="21"/>
              </w:rPr>
              <w:t>1</w:t>
            </w:r>
            <w:r>
              <w:rPr>
                <w:rFonts w:ascii="宋体" w:hAnsi="宋体" w:hint="eastAsia"/>
                <w:szCs w:val="21"/>
              </w:rPr>
              <w:t>日，</w:t>
            </w:r>
            <w:r>
              <w:rPr>
                <w:szCs w:val="21"/>
              </w:rPr>
              <w:t>11</w:t>
            </w:r>
            <w:r>
              <w:rPr>
                <w:rFonts w:ascii="宋体" w:hAnsi="宋体" w:hint="eastAsia"/>
                <w:szCs w:val="21"/>
              </w:rPr>
              <w:t>日，</w:t>
            </w:r>
            <w:r>
              <w:rPr>
                <w:szCs w:val="21"/>
              </w:rPr>
              <w:t>21</w:t>
            </w:r>
            <w:r>
              <w:rPr>
                <w:rFonts w:ascii="宋体" w:hAnsi="宋体" w:hint="eastAsia"/>
                <w:szCs w:val="21"/>
              </w:rPr>
              <w:t>日</w:t>
            </w:r>
          </w:p>
          <w:p w:rsidR="00317186" w:rsidRDefault="00317186" w:rsidP="00317186">
            <w:r>
              <w:rPr>
                <w:rFonts w:ascii="宋体" w:hAnsi="宋体" w:hint="eastAsia"/>
                <w:szCs w:val="21"/>
              </w:rPr>
              <w:t>月中：每月</w:t>
            </w:r>
            <w:r>
              <w:rPr>
                <w:szCs w:val="21"/>
              </w:rPr>
              <w:t>16</w:t>
            </w:r>
            <w:r>
              <w:rPr>
                <w:rFonts w:ascii="宋体" w:hAnsi="宋体" w:hint="eastAsia"/>
                <w:szCs w:val="21"/>
              </w:rPr>
              <w:t>日</w:t>
            </w:r>
          </w:p>
          <w:p w:rsidR="00317186" w:rsidRDefault="00317186" w:rsidP="00317186">
            <w:r>
              <w:rPr>
                <w:rFonts w:ascii="宋体" w:hAnsi="宋体" w:hint="eastAsia"/>
                <w:szCs w:val="21"/>
              </w:rPr>
              <w:t>每月：下月</w:t>
            </w:r>
            <w:r>
              <w:rPr>
                <w:szCs w:val="21"/>
              </w:rPr>
              <w:t>1</w:t>
            </w:r>
            <w:r>
              <w:rPr>
                <w:rFonts w:ascii="宋体" w:hAnsi="宋体" w:hint="eastAsia"/>
                <w:szCs w:val="21"/>
              </w:rPr>
              <w:t>日</w:t>
            </w:r>
          </w:p>
          <w:p w:rsidR="00317186" w:rsidRDefault="00317186" w:rsidP="00317186">
            <w:r>
              <w:rPr>
                <w:rFonts w:ascii="宋体" w:hAnsi="宋体" w:hint="eastAsia"/>
                <w:szCs w:val="21"/>
              </w:rPr>
              <w:t>每季：</w:t>
            </w:r>
            <w:r>
              <w:rPr>
                <w:szCs w:val="21"/>
              </w:rPr>
              <w:t>1</w:t>
            </w:r>
            <w:r>
              <w:rPr>
                <w:rFonts w:ascii="宋体" w:hAnsi="宋体" w:hint="eastAsia"/>
                <w:szCs w:val="21"/>
              </w:rPr>
              <w:t>月</w:t>
            </w:r>
            <w:r>
              <w:rPr>
                <w:szCs w:val="21"/>
              </w:rPr>
              <w:t>1</w:t>
            </w:r>
            <w:r>
              <w:rPr>
                <w:rFonts w:ascii="宋体" w:hAnsi="宋体" w:hint="eastAsia"/>
                <w:szCs w:val="21"/>
              </w:rPr>
              <w:t>日，</w:t>
            </w:r>
            <w:r>
              <w:rPr>
                <w:szCs w:val="21"/>
              </w:rPr>
              <w:t>4</w:t>
            </w:r>
            <w:r>
              <w:rPr>
                <w:rFonts w:ascii="宋体" w:hAnsi="宋体" w:hint="eastAsia"/>
                <w:szCs w:val="21"/>
              </w:rPr>
              <w:t>月</w:t>
            </w:r>
            <w:r>
              <w:rPr>
                <w:szCs w:val="21"/>
              </w:rPr>
              <w:t>1</w:t>
            </w:r>
            <w:r>
              <w:rPr>
                <w:rFonts w:ascii="宋体" w:hAnsi="宋体" w:hint="eastAsia"/>
                <w:szCs w:val="21"/>
              </w:rPr>
              <w:t>日，</w:t>
            </w:r>
            <w:r>
              <w:rPr>
                <w:szCs w:val="21"/>
              </w:rPr>
              <w:t>7</w:t>
            </w:r>
            <w:r>
              <w:rPr>
                <w:rFonts w:ascii="宋体" w:hAnsi="宋体" w:hint="eastAsia"/>
                <w:szCs w:val="21"/>
              </w:rPr>
              <w:t>月</w:t>
            </w:r>
            <w:r>
              <w:rPr>
                <w:szCs w:val="21"/>
              </w:rPr>
              <w:t>1</w:t>
            </w:r>
            <w:r>
              <w:rPr>
                <w:rFonts w:ascii="宋体" w:hAnsi="宋体" w:hint="eastAsia"/>
                <w:szCs w:val="21"/>
              </w:rPr>
              <w:t>日，</w:t>
            </w:r>
            <w:r>
              <w:rPr>
                <w:szCs w:val="21"/>
              </w:rPr>
              <w:t>10</w:t>
            </w:r>
            <w:r>
              <w:rPr>
                <w:rFonts w:ascii="宋体" w:hAnsi="宋体" w:hint="eastAsia"/>
                <w:szCs w:val="21"/>
              </w:rPr>
              <w:t>月</w:t>
            </w:r>
            <w:r>
              <w:rPr>
                <w:szCs w:val="21"/>
              </w:rPr>
              <w:t>1</w:t>
            </w:r>
            <w:r>
              <w:rPr>
                <w:rFonts w:ascii="宋体" w:hAnsi="宋体" w:hint="eastAsia"/>
                <w:szCs w:val="21"/>
              </w:rPr>
              <w:t>日</w:t>
            </w:r>
          </w:p>
          <w:p w:rsidR="00317186" w:rsidRDefault="00317186" w:rsidP="00317186">
            <w:r>
              <w:rPr>
                <w:rFonts w:ascii="宋体" w:hAnsi="宋体" w:hint="eastAsia"/>
                <w:szCs w:val="21"/>
              </w:rPr>
              <w:t>每年：次年</w:t>
            </w:r>
            <w:r>
              <w:rPr>
                <w:szCs w:val="21"/>
              </w:rPr>
              <w:t>1</w:t>
            </w:r>
            <w:r>
              <w:rPr>
                <w:rFonts w:ascii="宋体" w:hAnsi="宋体" w:hint="eastAsia"/>
                <w:szCs w:val="21"/>
              </w:rPr>
              <w:t>月</w:t>
            </w:r>
            <w:r>
              <w:rPr>
                <w:szCs w:val="21"/>
              </w:rPr>
              <w:t>1</w:t>
            </w:r>
            <w:r>
              <w:rPr>
                <w:rFonts w:ascii="宋体" w:hAnsi="宋体" w:hint="eastAsia"/>
                <w:szCs w:val="21"/>
              </w:rPr>
              <w:t>日</w:t>
            </w:r>
          </w:p>
        </w:tc>
      </w:tr>
    </w:tbl>
    <w:p w:rsidR="00317186" w:rsidRDefault="00317186" w:rsidP="00317186">
      <w:pPr>
        <w:pStyle w:val="6"/>
        <w:snapToGrid w:val="0"/>
        <w:spacing w:line="360" w:lineRule="auto"/>
        <w:jc w:val="left"/>
      </w:pPr>
      <w:r>
        <w:rPr>
          <w:rFonts w:ascii="黑体" w:hint="eastAsia"/>
        </w:rPr>
        <w:lastRenderedPageBreak/>
        <w:t>（四）界面</w:t>
      </w:r>
    </w:p>
    <w:p w:rsidR="00317186" w:rsidRDefault="0004090F" w:rsidP="00317186">
      <w:pPr>
        <w:snapToGrid w:val="0"/>
      </w:pPr>
      <w:r>
        <w:rPr>
          <w:rFonts w:hint="eastAsia"/>
          <w:noProof/>
        </w:rPr>
        <w:drawing>
          <wp:inline distT="0" distB="0" distL="0" distR="0">
            <wp:extent cx="5267325" cy="3562350"/>
            <wp:effectExtent l="19050" t="0" r="9525"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658" cstate="print"/>
                    <a:srcRect/>
                    <a:stretch>
                      <a:fillRect/>
                    </a:stretch>
                  </pic:blipFill>
                  <pic:spPr bwMode="auto">
                    <a:xfrm>
                      <a:off x="0" y="0"/>
                      <a:ext cx="5267325" cy="3562350"/>
                    </a:xfrm>
                    <a:prstGeom prst="rect">
                      <a:avLst/>
                    </a:prstGeom>
                    <a:noFill/>
                    <a:ln w="9525">
                      <a:noFill/>
                      <a:miter lim="800000"/>
                      <a:headEnd/>
                      <a:tailEnd/>
                    </a:ln>
                  </pic:spPr>
                </pic:pic>
              </a:graphicData>
            </a:graphic>
          </wp:inline>
        </w:drawing>
      </w:r>
    </w:p>
    <w:p w:rsidR="00317186" w:rsidRDefault="00317186" w:rsidP="00317186">
      <w:pPr>
        <w:snapToGrid w:val="0"/>
        <w:jc w:val="center"/>
      </w:pPr>
      <w:r>
        <w:rPr>
          <w:rFonts w:hint="eastAsia"/>
        </w:rPr>
        <w:t>图</w:t>
      </w:r>
      <w:r>
        <w:rPr>
          <w:rFonts w:hint="eastAsia"/>
        </w:rPr>
        <w:t>1</w:t>
      </w:r>
    </w:p>
    <w:p w:rsidR="00317186" w:rsidRDefault="0004090F" w:rsidP="00317186">
      <w:pPr>
        <w:snapToGrid w:val="0"/>
      </w:pPr>
      <w:r>
        <w:rPr>
          <w:rFonts w:hint="eastAsia"/>
          <w:noProof/>
        </w:rPr>
        <w:drawing>
          <wp:inline distT="0" distB="0" distL="0" distR="0">
            <wp:extent cx="5276850" cy="3552825"/>
            <wp:effectExtent l="1905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9" cstate="print"/>
                    <a:srcRect/>
                    <a:stretch>
                      <a:fillRect/>
                    </a:stretch>
                  </pic:blipFill>
                  <pic:spPr bwMode="auto">
                    <a:xfrm>
                      <a:off x="0" y="0"/>
                      <a:ext cx="5276850" cy="3552825"/>
                    </a:xfrm>
                    <a:prstGeom prst="rect">
                      <a:avLst/>
                    </a:prstGeom>
                    <a:noFill/>
                    <a:ln w="9525">
                      <a:noFill/>
                      <a:miter lim="800000"/>
                      <a:headEnd/>
                      <a:tailEnd/>
                    </a:ln>
                  </pic:spPr>
                </pic:pic>
              </a:graphicData>
            </a:graphic>
          </wp:inline>
        </w:drawing>
      </w:r>
    </w:p>
    <w:p w:rsidR="00317186" w:rsidRDefault="00317186" w:rsidP="00317186">
      <w:pPr>
        <w:snapToGrid w:val="0"/>
        <w:jc w:val="center"/>
      </w:pPr>
      <w:r>
        <w:rPr>
          <w:rFonts w:hint="eastAsia"/>
        </w:rPr>
        <w:t>图</w:t>
      </w:r>
      <w:r>
        <w:rPr>
          <w:rFonts w:hint="eastAsia"/>
        </w:rPr>
        <w:t>2</w:t>
      </w:r>
    </w:p>
    <w:p w:rsidR="00317186" w:rsidRDefault="00317186" w:rsidP="0004090F">
      <w:pPr>
        <w:pStyle w:val="6"/>
        <w:snapToGrid w:val="0"/>
        <w:spacing w:line="360" w:lineRule="auto"/>
      </w:pPr>
      <w:r>
        <w:rPr>
          <w:rFonts w:ascii="黑体" w:hint="eastAsia"/>
        </w:rPr>
        <w:lastRenderedPageBreak/>
        <w:t>（五）操作要点</w:t>
      </w:r>
    </w:p>
    <w:p w:rsidR="00317186" w:rsidRDefault="00317186" w:rsidP="00317186">
      <w:pPr>
        <w:snapToGrid w:val="0"/>
        <w:ind w:firstLine="480"/>
      </w:pPr>
      <w:r>
        <w:t>1</w:t>
      </w:r>
      <w:r>
        <w:rPr>
          <w:rFonts w:ascii="宋体" w:hAnsi="宋体" w:hint="eastAsia"/>
        </w:rPr>
        <w:t>、活期结算账户开立后，尚不能使用，需要激活后方能使用。</w:t>
      </w:r>
    </w:p>
    <w:p w:rsidR="00317186" w:rsidRDefault="00317186" w:rsidP="00317186">
      <w:pPr>
        <w:snapToGrid w:val="0"/>
        <w:ind w:firstLine="480"/>
      </w:pPr>
      <w:r>
        <w:rPr>
          <w:rFonts w:hint="eastAsia"/>
        </w:rPr>
        <w:t>2</w:t>
      </w:r>
      <w:r>
        <w:rPr>
          <w:rFonts w:hint="eastAsia"/>
        </w:rPr>
        <w:t>、户口名称取值规则</w:t>
      </w:r>
      <w:r>
        <w:rPr>
          <w:rFonts w:hint="eastAsia"/>
          <w:szCs w:val="21"/>
        </w:rPr>
        <w:t>：</w:t>
      </w:r>
      <w:r>
        <w:rPr>
          <w:rFonts w:ascii="宋体" w:cs="宋体" w:hint="eastAsia"/>
          <w:kern w:val="0"/>
          <w:szCs w:val="21"/>
          <w:lang w:val="zh-CN"/>
        </w:rPr>
        <w:t>先取客户的英文名称，如果客户的英文名称为空，则取客户的中文名称</w:t>
      </w:r>
    </w:p>
    <w:p w:rsidR="00317186" w:rsidRDefault="00317186" w:rsidP="00317186">
      <w:pPr>
        <w:snapToGrid w:val="0"/>
        <w:ind w:firstLine="480"/>
      </w:pPr>
      <w:r>
        <w:rPr>
          <w:rFonts w:hint="eastAsia"/>
        </w:rPr>
        <w:t>3</w:t>
      </w:r>
      <w:r>
        <w:rPr>
          <w:rFonts w:ascii="宋体" w:hAnsi="宋体" w:hint="eastAsia"/>
        </w:rPr>
        <w:t>、对资金性质的选择须根据存款人经济身份及所存入资金的性质进行选择。</w:t>
      </w:r>
    </w:p>
    <w:p w:rsidR="00317186" w:rsidRDefault="00317186" w:rsidP="00317186">
      <w:pPr>
        <w:snapToGrid w:val="0"/>
        <w:ind w:firstLine="480"/>
        <w:rPr>
          <w:rFonts w:ascii="宋体" w:hAnsi="宋体"/>
        </w:rPr>
      </w:pPr>
      <w:r>
        <w:rPr>
          <w:rFonts w:hint="eastAsia"/>
        </w:rPr>
        <w:t>4</w:t>
      </w:r>
      <w:r>
        <w:rPr>
          <w:rFonts w:ascii="宋体" w:hAnsi="宋体" w:hint="eastAsia"/>
        </w:rPr>
        <w:t>、“通存限制”和“通兑限制”这个两个参数必须选为“B分行范围”，则该户口才允许跨机构代理记帐。</w:t>
      </w:r>
    </w:p>
    <w:p w:rsidR="00317186" w:rsidRDefault="00317186" w:rsidP="00317186">
      <w:pPr>
        <w:snapToGrid w:val="0"/>
        <w:ind w:firstLine="480"/>
        <w:rPr>
          <w:rFonts w:ascii="宋体" w:hAnsi="宋体"/>
        </w:rPr>
      </w:pPr>
      <w:r>
        <w:rPr>
          <w:rFonts w:ascii="宋体" w:hAnsi="宋体" w:hint="eastAsia"/>
        </w:rPr>
        <w:t>5、“存现限制”和“取现限制”这两个参数必须选为“N不允许”。</w:t>
      </w:r>
    </w:p>
    <w:p w:rsidR="00317186" w:rsidRDefault="00317186" w:rsidP="00317186">
      <w:pPr>
        <w:snapToGrid w:val="0"/>
        <w:ind w:firstLine="480"/>
        <w:rPr>
          <w:rFonts w:ascii="宋体" w:hAnsi="宋体"/>
        </w:rPr>
      </w:pPr>
      <w:r>
        <w:rPr>
          <w:rFonts w:ascii="宋体" w:hAnsi="宋体" w:hint="eastAsia"/>
        </w:rPr>
        <w:t>6、其余操作要点详见第二章第二节单位客户－单位活期户口开户（１１２１）</w:t>
      </w:r>
    </w:p>
    <w:p w:rsidR="00317186" w:rsidRDefault="00317186" w:rsidP="0004090F">
      <w:pPr>
        <w:pStyle w:val="6"/>
        <w:snapToGrid w:val="0"/>
        <w:spacing w:line="360" w:lineRule="auto"/>
      </w:pPr>
      <w:r>
        <w:rPr>
          <w:rFonts w:ascii="黑体" w:hint="eastAsia"/>
        </w:rPr>
        <w:t>（六）操作步骤</w:t>
      </w:r>
    </w:p>
    <w:p w:rsidR="00317186" w:rsidRDefault="00317186" w:rsidP="00317186">
      <w:pPr>
        <w:snapToGrid w:val="0"/>
        <w:ind w:firstLine="480"/>
      </w:pPr>
      <w:r>
        <w:t>1</w:t>
      </w:r>
      <w:r>
        <w:rPr>
          <w:rFonts w:ascii="宋体" w:hAnsi="宋体" w:hint="eastAsia"/>
        </w:rPr>
        <w:t>、用户选择操作客户管理-离岸客户－离岸户口－户口开户进入，或在“业务代码”栏输入１１８１进入。</w:t>
      </w:r>
    </w:p>
    <w:p w:rsidR="00317186" w:rsidRDefault="00317186" w:rsidP="00317186">
      <w:pPr>
        <w:snapToGrid w:val="0"/>
        <w:ind w:firstLineChars="200" w:firstLine="480"/>
        <w:rPr>
          <w:rFonts w:ascii="宋体" w:hAnsi="宋体"/>
        </w:rPr>
      </w:pPr>
      <w:r>
        <w:rPr>
          <w:rFonts w:hint="eastAsia"/>
        </w:rPr>
        <w:t>3</w:t>
      </w:r>
      <w:r>
        <w:rPr>
          <w:rFonts w:ascii="宋体" w:hAnsi="宋体" w:hint="eastAsia"/>
        </w:rPr>
        <w:t>、用户选择录入“核算组织形式”，系统判断此处录入和开客户时录入是否一致，一致则继续，否则提示原因并报错。离岸个人客户，“核算组织形式”选择１０个人；离岸公司客户，“核算组织形式”选择２０企业</w:t>
      </w:r>
    </w:p>
    <w:p w:rsidR="00317186" w:rsidRDefault="00317186" w:rsidP="00317186">
      <w:pPr>
        <w:snapToGrid w:val="0"/>
        <w:ind w:firstLineChars="200" w:firstLine="480"/>
      </w:pPr>
    </w:p>
    <w:p w:rsidR="00317186" w:rsidRDefault="00317186" w:rsidP="00317186">
      <w:pPr>
        <w:snapToGrid w:val="0"/>
        <w:ind w:firstLineChars="200" w:firstLine="480"/>
      </w:pPr>
    </w:p>
    <w:p w:rsidR="00317186" w:rsidRDefault="00317186" w:rsidP="00317186">
      <w:pPr>
        <w:pStyle w:val="5"/>
        <w:ind w:left="420"/>
      </w:pPr>
      <w:bookmarkStart w:id="2019" w:name="_Toc181091045"/>
      <w:bookmarkStart w:id="2020" w:name="_Toc183939953"/>
      <w:r>
        <w:rPr>
          <w:rFonts w:hint="eastAsia"/>
        </w:rPr>
        <w:t>二、离岸活期户口激活（业务代码</w:t>
      </w:r>
      <w:r>
        <w:rPr>
          <w:rFonts w:hint="eastAsia"/>
        </w:rPr>
        <w:t>1182</w:t>
      </w:r>
      <w:r>
        <w:rPr>
          <w:rFonts w:hint="eastAsia"/>
        </w:rPr>
        <w:t>）</w:t>
      </w:r>
      <w:bookmarkEnd w:id="2019"/>
      <w:bookmarkEnd w:id="2020"/>
    </w:p>
    <w:p w:rsidR="00317186" w:rsidRDefault="00317186" w:rsidP="0004090F">
      <w:pPr>
        <w:pStyle w:val="6"/>
        <w:snapToGrid w:val="0"/>
        <w:spacing w:line="360" w:lineRule="auto"/>
      </w:pPr>
      <w:r>
        <w:rPr>
          <w:rFonts w:ascii="黑体" w:hint="eastAsia"/>
        </w:rPr>
        <w:t>（一）功能介绍</w:t>
      </w:r>
    </w:p>
    <w:p w:rsidR="00317186" w:rsidRDefault="00317186" w:rsidP="00317186">
      <w:pPr>
        <w:snapToGrid w:val="0"/>
        <w:ind w:firstLine="480"/>
      </w:pPr>
      <w:r>
        <w:rPr>
          <w:rFonts w:ascii="宋体" w:hAnsi="宋体" w:hint="eastAsia"/>
        </w:rPr>
        <w:t>通过该功能激活离岸户口后方可正式使用的离岸结算户口。</w:t>
      </w:r>
    </w:p>
    <w:p w:rsidR="00317186" w:rsidRDefault="00317186" w:rsidP="0004090F">
      <w:pPr>
        <w:pStyle w:val="6"/>
        <w:snapToGrid w:val="0"/>
        <w:spacing w:line="360" w:lineRule="auto"/>
      </w:pPr>
      <w:r>
        <w:rPr>
          <w:rFonts w:ascii="黑体" w:hint="eastAsia"/>
        </w:rPr>
        <w:t>（二）风险提示</w:t>
      </w:r>
    </w:p>
    <w:p w:rsidR="00317186" w:rsidRDefault="00317186" w:rsidP="00317186">
      <w:pPr>
        <w:snapToGrid w:val="0"/>
        <w:ind w:firstLine="480"/>
      </w:pPr>
      <w:r>
        <w:rPr>
          <w:rFonts w:ascii="宋体" w:hAnsi="宋体" w:hint="eastAsia"/>
        </w:rPr>
        <w:t>按照“招商银行离岸业务开户管理规定”：离岸活期结算户口帐户余额达到折合５万美元，并在达到折合５万美元起的第二个工作日后方可办理付款业务。</w:t>
      </w:r>
    </w:p>
    <w:p w:rsidR="00317186" w:rsidRDefault="00317186" w:rsidP="0004090F">
      <w:pPr>
        <w:pStyle w:val="6"/>
        <w:snapToGrid w:val="0"/>
        <w:spacing w:line="360" w:lineRule="auto"/>
      </w:pPr>
      <w:r>
        <w:rPr>
          <w:rFonts w:ascii="黑体" w:hint="eastAsia"/>
        </w:rPr>
        <w:t>（三）操作要点</w:t>
      </w:r>
    </w:p>
    <w:p w:rsidR="00317186" w:rsidRDefault="00317186" w:rsidP="00317186">
      <w:pPr>
        <w:snapToGrid w:val="0"/>
        <w:ind w:firstLine="480"/>
      </w:pPr>
      <w:r>
        <w:rPr>
          <w:rFonts w:ascii="宋体" w:hAnsi="宋体" w:hint="eastAsia"/>
        </w:rPr>
        <w:t>所有开立的离岸活期结算户口只能由总行离岸业务处理中心的用户激活。</w:t>
      </w:r>
    </w:p>
    <w:p w:rsidR="00317186" w:rsidRDefault="00317186" w:rsidP="0004090F">
      <w:pPr>
        <w:pStyle w:val="6"/>
        <w:snapToGrid w:val="0"/>
        <w:spacing w:line="360" w:lineRule="auto"/>
      </w:pPr>
      <w:r>
        <w:rPr>
          <w:rFonts w:ascii="黑体" w:hint="eastAsia"/>
        </w:rPr>
        <w:lastRenderedPageBreak/>
        <w:t>（四）操作步骤</w:t>
      </w:r>
    </w:p>
    <w:p w:rsidR="00317186" w:rsidRDefault="00317186" w:rsidP="00317186">
      <w:pPr>
        <w:snapToGrid w:val="0"/>
        <w:ind w:firstLine="480"/>
      </w:pPr>
      <w:r>
        <w:t>1</w:t>
      </w:r>
      <w:r>
        <w:rPr>
          <w:rFonts w:ascii="宋体" w:hAnsi="宋体" w:hint="eastAsia"/>
        </w:rPr>
        <w:t>、用户选择操作客户管理-离岸客户－离岸户口－户口激活进入，或在“业务代码”栏输入１１８２进入。</w:t>
      </w:r>
    </w:p>
    <w:p w:rsidR="00317186" w:rsidRDefault="00317186" w:rsidP="00317186">
      <w:pPr>
        <w:snapToGrid w:val="0"/>
        <w:ind w:firstLine="480"/>
      </w:pPr>
      <w:r>
        <w:t>2</w:t>
      </w:r>
      <w:r>
        <w:rPr>
          <w:rFonts w:ascii="宋体" w:hAnsi="宋体" w:hint="eastAsia"/>
        </w:rPr>
        <w:t>、输入拟激活的户口号，按回车键，系统列示户口信息供用户核对。</w:t>
      </w:r>
    </w:p>
    <w:p w:rsidR="00317186" w:rsidRDefault="00317186" w:rsidP="00317186">
      <w:pPr>
        <w:snapToGrid w:val="0"/>
        <w:ind w:firstLine="480"/>
      </w:pPr>
      <w:r>
        <w:t>3</w:t>
      </w:r>
      <w:r>
        <w:rPr>
          <w:rFonts w:ascii="宋体" w:hAnsi="宋体" w:hint="eastAsia"/>
        </w:rPr>
        <w:t>、主管授权后，系统提示户口激活成功。</w:t>
      </w:r>
    </w:p>
    <w:p w:rsidR="00317186" w:rsidRDefault="00317186" w:rsidP="00317186">
      <w:pPr>
        <w:snapToGrid w:val="0"/>
        <w:ind w:firstLine="480"/>
      </w:pPr>
      <w:r>
        <w:t>4</w:t>
      </w:r>
      <w:r>
        <w:rPr>
          <w:rFonts w:ascii="宋体" w:hAnsi="宋体" w:hint="eastAsia"/>
        </w:rPr>
        <w:t>、打印：根据系统提示打印“单位账户开户通知书”。 </w:t>
      </w:r>
    </w:p>
    <w:p w:rsidR="00317186" w:rsidRDefault="00317186" w:rsidP="00317186"/>
    <w:p w:rsidR="00317186" w:rsidRDefault="00317186" w:rsidP="00317186"/>
    <w:p w:rsidR="00317186" w:rsidRDefault="00317186" w:rsidP="0004090F">
      <w:pPr>
        <w:pStyle w:val="4"/>
        <w:rPr>
          <w:rFonts w:eastAsia="宋体"/>
          <w:kern w:val="0"/>
        </w:rPr>
      </w:pPr>
      <w:bookmarkStart w:id="2021" w:name="_Toc181091046"/>
      <w:bookmarkStart w:id="2022" w:name="_Toc183939954"/>
      <w:bookmarkStart w:id="2023" w:name="_Toc186273693"/>
      <w:r>
        <w:rPr>
          <w:rFonts w:eastAsia="宋体" w:hint="eastAsia"/>
          <w:kern w:val="0"/>
        </w:rPr>
        <w:t>第三节</w:t>
      </w:r>
      <w:r>
        <w:rPr>
          <w:rFonts w:eastAsia="宋体" w:hint="eastAsia"/>
          <w:kern w:val="0"/>
        </w:rPr>
        <w:t xml:space="preserve">  </w:t>
      </w:r>
      <w:r>
        <w:rPr>
          <w:rFonts w:eastAsia="宋体" w:hint="eastAsia"/>
          <w:kern w:val="0"/>
        </w:rPr>
        <w:t>离岸通用收费</w:t>
      </w:r>
      <w:bookmarkEnd w:id="2021"/>
      <w:bookmarkEnd w:id="2022"/>
      <w:bookmarkEnd w:id="2023"/>
    </w:p>
    <w:p w:rsidR="00317186" w:rsidRDefault="00317186" w:rsidP="0004090F">
      <w:pPr>
        <w:keepNext/>
        <w:widowControl/>
        <w:snapToGrid w:val="0"/>
        <w:spacing w:before="240" w:after="64"/>
        <w:outlineLvl w:val="0"/>
        <w:rPr>
          <w:rFonts w:ascii="Arial" w:hAnsi="Arial" w:cs="Arial"/>
          <w:b/>
          <w:bCs/>
          <w:color w:val="000000"/>
          <w:kern w:val="0"/>
        </w:rPr>
      </w:pPr>
      <w:r>
        <w:rPr>
          <w:rFonts w:ascii="黑体" w:eastAsia="黑体" w:hAnsi="Arial" w:cs="Arial" w:hint="eastAsia"/>
          <w:b/>
          <w:bCs/>
          <w:color w:val="000000"/>
          <w:kern w:val="0"/>
        </w:rPr>
        <w:t>（</w:t>
      </w:r>
      <w:bookmarkStart w:id="2024" w:name="_Toc2"/>
      <w:bookmarkEnd w:id="2024"/>
      <w:r>
        <w:rPr>
          <w:rFonts w:ascii="黑体" w:eastAsia="黑体" w:hAnsi="Arial" w:cs="Arial" w:hint="eastAsia"/>
          <w:b/>
          <w:bCs/>
          <w:color w:val="000000"/>
          <w:kern w:val="0"/>
        </w:rPr>
        <w:t>一）功能介绍</w:t>
      </w:r>
    </w:p>
    <w:p w:rsidR="00317186" w:rsidRDefault="00317186" w:rsidP="00317186">
      <w:pPr>
        <w:pStyle w:val="a6"/>
      </w:pPr>
      <w:r>
        <w:rPr>
          <w:rFonts w:hint="eastAsia"/>
        </w:rPr>
        <w:t>在实际业务中，有些收费项目没有业务触发需由柜台人员通过手工收费的方式进行收费处理，如会计师楼核数手续费、资信证明手续费等等。该功能主要提供了两种手工收费的功能，一是按固定金额收取某项费用；二是根据系统自动计算费用收取某项费用。</w:t>
      </w:r>
    </w:p>
    <w:p w:rsidR="00317186" w:rsidRDefault="00317186" w:rsidP="00317186">
      <w:pPr>
        <w:widowControl/>
        <w:snapToGrid w:val="0"/>
        <w:ind w:firstLine="480"/>
        <w:rPr>
          <w:rFonts w:ascii="宋体" w:hAnsi="宋体" w:cs="宋体"/>
          <w:kern w:val="0"/>
        </w:rPr>
      </w:pPr>
      <w:r>
        <w:rPr>
          <w:rFonts w:ascii="宋体" w:hAnsi="宋体" w:cs="宋体" w:hint="eastAsia"/>
          <w:kern w:val="0"/>
        </w:rPr>
        <w:t>收取的费用入交易户口所在网点的损益帐。</w:t>
      </w:r>
    </w:p>
    <w:p w:rsidR="00317186" w:rsidRDefault="00317186" w:rsidP="0004090F">
      <w:pPr>
        <w:keepNext/>
        <w:widowControl/>
        <w:snapToGrid w:val="0"/>
        <w:spacing w:before="240" w:after="64"/>
        <w:outlineLvl w:val="0"/>
        <w:rPr>
          <w:rFonts w:ascii="Arial" w:hAnsi="Arial" w:cs="Arial"/>
          <w:b/>
          <w:bCs/>
          <w:color w:val="000000"/>
          <w:kern w:val="0"/>
        </w:rPr>
      </w:pPr>
      <w:r>
        <w:rPr>
          <w:rFonts w:ascii="黑体" w:eastAsia="黑体" w:hAnsi="Arial" w:cs="Arial" w:hint="eastAsia"/>
          <w:b/>
          <w:bCs/>
          <w:color w:val="000000"/>
          <w:kern w:val="0"/>
        </w:rPr>
        <w:t>（</w:t>
      </w:r>
      <w:bookmarkStart w:id="2025" w:name="_Toc3"/>
      <w:bookmarkEnd w:id="2025"/>
      <w:r>
        <w:rPr>
          <w:rFonts w:ascii="黑体" w:eastAsia="黑体" w:hAnsi="Arial" w:cs="Arial" w:hint="eastAsia"/>
          <w:b/>
          <w:bCs/>
          <w:color w:val="000000"/>
          <w:kern w:val="0"/>
        </w:rPr>
        <w:t>二）风险提示</w:t>
      </w:r>
    </w:p>
    <w:p w:rsidR="00317186" w:rsidRDefault="00317186" w:rsidP="00317186">
      <w:pPr>
        <w:widowControl/>
        <w:snapToGrid w:val="0"/>
        <w:ind w:firstLine="480"/>
        <w:rPr>
          <w:kern w:val="0"/>
        </w:rPr>
      </w:pPr>
      <w:r>
        <w:rPr>
          <w:rFonts w:ascii="宋体" w:hAnsi="宋体" w:hint="eastAsia"/>
          <w:kern w:val="0"/>
        </w:rPr>
        <w:t>扣费户口可以是本行户口，也可以是系统内他行户口，因此柜员输入扣费户口的时候应非常慎重。</w:t>
      </w:r>
    </w:p>
    <w:p w:rsidR="00317186" w:rsidRDefault="00317186" w:rsidP="0004090F">
      <w:pPr>
        <w:keepNext/>
        <w:widowControl/>
        <w:snapToGrid w:val="0"/>
        <w:spacing w:before="240" w:after="64"/>
        <w:outlineLvl w:val="0"/>
        <w:rPr>
          <w:rFonts w:ascii="Arial" w:hAnsi="Arial" w:cs="Arial"/>
          <w:b/>
          <w:bCs/>
          <w:color w:val="000000"/>
          <w:kern w:val="0"/>
        </w:rPr>
      </w:pPr>
      <w:r>
        <w:rPr>
          <w:rFonts w:ascii="黑体" w:eastAsia="黑体" w:hAnsi="Arial" w:cs="Arial" w:hint="eastAsia"/>
          <w:b/>
          <w:bCs/>
          <w:color w:val="000000"/>
          <w:kern w:val="0"/>
        </w:rPr>
        <w:t>（</w:t>
      </w:r>
      <w:bookmarkStart w:id="2026" w:name="_Toc4"/>
      <w:bookmarkEnd w:id="2026"/>
      <w:r>
        <w:rPr>
          <w:rFonts w:ascii="黑体" w:eastAsia="黑体" w:hAnsi="Arial" w:cs="Arial" w:hint="eastAsia"/>
          <w:b/>
          <w:bCs/>
          <w:color w:val="000000"/>
          <w:kern w:val="0"/>
        </w:rPr>
        <w:t>三）术语解释及参数说明</w:t>
      </w:r>
    </w:p>
    <w:p w:rsidR="00317186" w:rsidRDefault="00317186" w:rsidP="00317186">
      <w:pPr>
        <w:widowControl/>
        <w:snapToGrid w:val="0"/>
        <w:ind w:firstLine="480"/>
        <w:rPr>
          <w:color w:val="FF0000"/>
          <w:kern w:val="0"/>
        </w:rPr>
      </w:pPr>
      <w:r>
        <w:rPr>
          <w:rFonts w:ascii="宋体" w:hAnsi="宋体" w:hint="eastAsia"/>
          <w:color w:val="FF0000"/>
          <w:kern w:val="0"/>
        </w:rPr>
        <w:t>1.详见通用收费（7141）模块中的术语解释及参照说明</w:t>
      </w:r>
    </w:p>
    <w:p w:rsidR="00317186" w:rsidRDefault="00317186" w:rsidP="0004090F">
      <w:pPr>
        <w:keepNext/>
        <w:widowControl/>
        <w:snapToGrid w:val="0"/>
        <w:spacing w:before="240" w:after="64"/>
        <w:outlineLvl w:val="0"/>
        <w:rPr>
          <w:rFonts w:ascii="Arial" w:hAnsi="Arial" w:cs="Arial"/>
          <w:b/>
          <w:bCs/>
          <w:color w:val="000000"/>
          <w:kern w:val="0"/>
        </w:rPr>
      </w:pPr>
      <w:r>
        <w:rPr>
          <w:rFonts w:ascii="黑体" w:eastAsia="黑体" w:hAnsi="Arial" w:cs="Arial" w:hint="eastAsia"/>
          <w:b/>
          <w:bCs/>
          <w:color w:val="000000"/>
          <w:kern w:val="0"/>
        </w:rPr>
        <w:lastRenderedPageBreak/>
        <w:t>（</w:t>
      </w:r>
      <w:bookmarkStart w:id="2027" w:name="_Toc5"/>
      <w:bookmarkEnd w:id="2027"/>
      <w:r>
        <w:rPr>
          <w:rFonts w:ascii="黑体" w:eastAsia="黑体" w:hAnsi="Arial" w:cs="Arial" w:hint="eastAsia"/>
          <w:b/>
          <w:bCs/>
          <w:color w:val="000000"/>
          <w:kern w:val="0"/>
        </w:rPr>
        <w:t>四）界面</w:t>
      </w:r>
    </w:p>
    <w:p w:rsidR="00317186" w:rsidRDefault="0004090F" w:rsidP="00317186">
      <w:pPr>
        <w:widowControl/>
        <w:snapToGrid w:val="0"/>
        <w:jc w:val="center"/>
        <w:rPr>
          <w:kern w:val="0"/>
        </w:rPr>
      </w:pPr>
      <w:r>
        <w:rPr>
          <w:noProof/>
          <w:kern w:val="0"/>
        </w:rPr>
        <w:drawing>
          <wp:inline distT="0" distB="0" distL="0" distR="0">
            <wp:extent cx="5267325" cy="3695700"/>
            <wp:effectExtent l="19050" t="0" r="9525"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0" cstate="print"/>
                    <a:srcRect/>
                    <a:stretch>
                      <a:fillRect/>
                    </a:stretch>
                  </pic:blipFill>
                  <pic:spPr bwMode="auto">
                    <a:xfrm>
                      <a:off x="0" y="0"/>
                      <a:ext cx="5267325" cy="3695700"/>
                    </a:xfrm>
                    <a:prstGeom prst="rect">
                      <a:avLst/>
                    </a:prstGeom>
                    <a:noFill/>
                    <a:ln w="9525">
                      <a:noFill/>
                      <a:miter lim="800000"/>
                      <a:headEnd/>
                      <a:tailEnd/>
                    </a:ln>
                  </pic:spPr>
                </pic:pic>
              </a:graphicData>
            </a:graphic>
          </wp:inline>
        </w:drawing>
      </w:r>
    </w:p>
    <w:p w:rsidR="00317186" w:rsidRDefault="00317186" w:rsidP="00317186">
      <w:pPr>
        <w:widowControl/>
        <w:snapToGrid w:val="0"/>
        <w:jc w:val="center"/>
        <w:rPr>
          <w:kern w:val="0"/>
        </w:rPr>
      </w:pPr>
      <w:r>
        <w:rPr>
          <w:rFonts w:ascii="宋体" w:hAnsi="宋体" w:hint="eastAsia"/>
          <w:kern w:val="0"/>
        </w:rPr>
        <w:t>图</w:t>
      </w:r>
      <w:r>
        <w:rPr>
          <w:kern w:val="0"/>
        </w:rPr>
        <w:t>5.1</w:t>
      </w:r>
    </w:p>
    <w:p w:rsidR="00317186" w:rsidRDefault="0004090F" w:rsidP="00317186">
      <w:pPr>
        <w:widowControl/>
        <w:snapToGrid w:val="0"/>
        <w:jc w:val="center"/>
        <w:rPr>
          <w:kern w:val="0"/>
        </w:rPr>
      </w:pPr>
      <w:r>
        <w:rPr>
          <w:noProof/>
          <w:kern w:val="0"/>
        </w:rPr>
        <w:drawing>
          <wp:inline distT="0" distB="0" distL="0" distR="0">
            <wp:extent cx="5267325" cy="3695700"/>
            <wp:effectExtent l="19050" t="0" r="9525"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661" cstate="print"/>
                    <a:srcRect/>
                    <a:stretch>
                      <a:fillRect/>
                    </a:stretch>
                  </pic:blipFill>
                  <pic:spPr bwMode="auto">
                    <a:xfrm>
                      <a:off x="0" y="0"/>
                      <a:ext cx="5267325" cy="3695700"/>
                    </a:xfrm>
                    <a:prstGeom prst="rect">
                      <a:avLst/>
                    </a:prstGeom>
                    <a:noFill/>
                    <a:ln w="9525">
                      <a:noFill/>
                      <a:miter lim="800000"/>
                      <a:headEnd/>
                      <a:tailEnd/>
                    </a:ln>
                  </pic:spPr>
                </pic:pic>
              </a:graphicData>
            </a:graphic>
          </wp:inline>
        </w:drawing>
      </w:r>
    </w:p>
    <w:p w:rsidR="00317186" w:rsidRDefault="00317186" w:rsidP="00317186">
      <w:pPr>
        <w:widowControl/>
        <w:snapToGrid w:val="0"/>
        <w:jc w:val="center"/>
        <w:rPr>
          <w:kern w:val="0"/>
        </w:rPr>
      </w:pPr>
      <w:r>
        <w:rPr>
          <w:rFonts w:ascii="宋体" w:hAnsi="宋体" w:hint="eastAsia"/>
          <w:kern w:val="0"/>
        </w:rPr>
        <w:t>图</w:t>
      </w:r>
      <w:r>
        <w:rPr>
          <w:kern w:val="0"/>
        </w:rPr>
        <w:t>5.2</w:t>
      </w:r>
    </w:p>
    <w:p w:rsidR="00317186" w:rsidRDefault="00317186" w:rsidP="00317186">
      <w:pPr>
        <w:widowControl/>
        <w:snapToGrid w:val="0"/>
        <w:jc w:val="center"/>
        <w:rPr>
          <w:kern w:val="0"/>
        </w:rPr>
      </w:pPr>
    </w:p>
    <w:p w:rsidR="00317186" w:rsidRDefault="00317186" w:rsidP="0004090F">
      <w:pPr>
        <w:keepNext/>
        <w:widowControl/>
        <w:snapToGrid w:val="0"/>
        <w:spacing w:before="240" w:after="64"/>
        <w:ind w:left="420" w:hanging="420"/>
        <w:outlineLvl w:val="0"/>
        <w:rPr>
          <w:rFonts w:ascii="Arial" w:hAnsi="Arial" w:cs="Arial"/>
          <w:b/>
          <w:bCs/>
          <w:color w:val="000000"/>
          <w:kern w:val="0"/>
        </w:rPr>
      </w:pPr>
      <w:r>
        <w:rPr>
          <w:rFonts w:ascii="黑体" w:eastAsia="黑体" w:hAnsi="Arial" w:cs="Arial" w:hint="eastAsia"/>
          <w:b/>
          <w:bCs/>
          <w:color w:val="000000"/>
          <w:kern w:val="0"/>
        </w:rPr>
        <w:lastRenderedPageBreak/>
        <w:t>（</w:t>
      </w:r>
      <w:bookmarkStart w:id="2028" w:name="_Toc6"/>
      <w:bookmarkEnd w:id="2028"/>
      <w:r>
        <w:rPr>
          <w:rFonts w:ascii="黑体" w:eastAsia="黑体" w:hAnsi="Arial" w:cs="Arial" w:hint="eastAsia"/>
          <w:b/>
          <w:bCs/>
          <w:color w:val="000000"/>
          <w:kern w:val="0"/>
        </w:rPr>
        <w:t>五）操作要点</w:t>
      </w:r>
    </w:p>
    <w:p w:rsidR="00317186" w:rsidRDefault="00317186" w:rsidP="00317186">
      <w:pPr>
        <w:widowControl/>
        <w:snapToGrid w:val="0"/>
        <w:ind w:firstLine="480"/>
        <w:rPr>
          <w:kern w:val="0"/>
        </w:rPr>
      </w:pPr>
      <w:r>
        <w:rPr>
          <w:rFonts w:ascii="宋体" w:hAnsi="宋体" w:hint="eastAsia"/>
          <w:kern w:val="0"/>
        </w:rPr>
        <w:t>1.收费项、交易户口、货币、费用金额、以及扣费方式输入栏为必输项。</w:t>
      </w:r>
    </w:p>
    <w:p w:rsidR="00317186" w:rsidRDefault="00317186" w:rsidP="00317186">
      <w:pPr>
        <w:widowControl/>
        <w:snapToGrid w:val="0"/>
        <w:ind w:firstLine="480"/>
        <w:rPr>
          <w:kern w:val="0"/>
        </w:rPr>
      </w:pPr>
      <w:r>
        <w:rPr>
          <w:rFonts w:ascii="宋体" w:hAnsi="宋体" w:hint="eastAsia"/>
          <w:kern w:val="0"/>
        </w:rPr>
        <w:t>2.在“费用金额”栏中手工输入数值，则表明按照柜员输入的金额收取费用。</w:t>
      </w:r>
      <w:r>
        <w:rPr>
          <w:kern w:val="0"/>
        </w:rPr>
        <w:t xml:space="preserve"> </w:t>
      </w:r>
    </w:p>
    <w:p w:rsidR="00317186" w:rsidRDefault="00317186" w:rsidP="00317186">
      <w:pPr>
        <w:widowControl/>
        <w:snapToGrid w:val="0"/>
        <w:ind w:firstLine="480"/>
        <w:rPr>
          <w:kern w:val="0"/>
        </w:rPr>
      </w:pPr>
      <w:r>
        <w:rPr>
          <w:rFonts w:ascii="宋体" w:hAnsi="宋体" w:hint="eastAsia"/>
          <w:kern w:val="0"/>
        </w:rPr>
        <w:t>3.“扣费方式”选项中选择“活期户”，界面将显示“扣费户口”和“账户”输入栏，如图5.1。扣费户口项会自动弹出户口号，扣费户口可以是本网点户口也可以是系统内其他离岸网点的户口。选择活期户扣费时，“账户”栏不能为空。</w:t>
      </w:r>
    </w:p>
    <w:p w:rsidR="00317186" w:rsidRDefault="00317186" w:rsidP="00317186">
      <w:pPr>
        <w:widowControl/>
        <w:snapToGrid w:val="0"/>
        <w:ind w:firstLine="480"/>
        <w:rPr>
          <w:kern w:val="0"/>
        </w:rPr>
      </w:pPr>
      <w:r>
        <w:rPr>
          <w:rFonts w:ascii="宋体" w:hAnsi="宋体" w:hint="eastAsia"/>
          <w:kern w:val="0"/>
        </w:rPr>
        <w:t>4.“扣费方式”选项中选择“销帐单”，在</w:t>
      </w:r>
      <w:r>
        <w:rPr>
          <w:rFonts w:ascii="宋体" w:hAnsi="宋体"/>
          <w:kern w:val="0"/>
        </w:rPr>
        <w:t>“</w:t>
      </w:r>
      <w:r>
        <w:rPr>
          <w:rFonts w:ascii="宋体" w:hAnsi="宋体" w:hint="eastAsia"/>
          <w:kern w:val="0"/>
        </w:rPr>
        <w:t>交易户口</w:t>
      </w:r>
      <w:r>
        <w:rPr>
          <w:rFonts w:ascii="宋体" w:hAnsi="宋体"/>
          <w:kern w:val="0"/>
        </w:rPr>
        <w:t>”</w:t>
      </w:r>
      <w:r>
        <w:rPr>
          <w:rFonts w:ascii="宋体" w:hAnsi="宋体" w:hint="eastAsia"/>
          <w:kern w:val="0"/>
        </w:rPr>
        <w:t>中输入销帐单号。如图5.2。</w:t>
      </w:r>
    </w:p>
    <w:p w:rsidR="00317186" w:rsidRDefault="00317186" w:rsidP="00317186">
      <w:pPr>
        <w:widowControl/>
        <w:snapToGrid w:val="0"/>
        <w:ind w:firstLine="480"/>
        <w:rPr>
          <w:color w:val="FF0000"/>
          <w:kern w:val="0"/>
        </w:rPr>
      </w:pPr>
      <w:r>
        <w:rPr>
          <w:rFonts w:ascii="宋体" w:hAnsi="宋体" w:hint="eastAsia"/>
          <w:color w:val="FF0000"/>
          <w:kern w:val="0"/>
        </w:rPr>
        <w:t>5.其余操作要点详见通用收费（7141）</w:t>
      </w:r>
    </w:p>
    <w:p w:rsidR="00317186" w:rsidRDefault="00317186" w:rsidP="0004090F">
      <w:pPr>
        <w:keepNext/>
        <w:widowControl/>
        <w:snapToGrid w:val="0"/>
        <w:spacing w:before="240" w:after="64"/>
        <w:outlineLvl w:val="0"/>
        <w:rPr>
          <w:rFonts w:ascii="Arial" w:hAnsi="Arial" w:cs="Arial"/>
          <w:b/>
          <w:bCs/>
          <w:color w:val="000000"/>
          <w:kern w:val="0"/>
        </w:rPr>
      </w:pPr>
      <w:r>
        <w:rPr>
          <w:rFonts w:ascii="黑体" w:eastAsia="黑体" w:hAnsi="Arial" w:cs="Arial" w:hint="eastAsia"/>
          <w:b/>
          <w:bCs/>
          <w:color w:val="000000"/>
          <w:kern w:val="0"/>
        </w:rPr>
        <w:t>（六）操作步骤</w:t>
      </w:r>
    </w:p>
    <w:p w:rsidR="00317186" w:rsidRDefault="00317186" w:rsidP="00317186">
      <w:pPr>
        <w:widowControl/>
        <w:snapToGrid w:val="0"/>
        <w:ind w:firstLine="480"/>
        <w:rPr>
          <w:kern w:val="0"/>
        </w:rPr>
      </w:pPr>
      <w:r>
        <w:rPr>
          <w:rFonts w:ascii="宋体" w:hAnsi="宋体" w:hint="eastAsia"/>
          <w:kern w:val="0"/>
        </w:rPr>
        <w:t>1.用户选择系统导航－核算业务－通用收费－离岸通用收费，或者输入业务代码（7145），进入离岸通用收费录入界面；</w:t>
      </w:r>
    </w:p>
    <w:p w:rsidR="00317186" w:rsidRDefault="00317186" w:rsidP="00317186">
      <w:pPr>
        <w:widowControl/>
        <w:snapToGrid w:val="0"/>
        <w:ind w:firstLine="480"/>
        <w:rPr>
          <w:kern w:val="0"/>
        </w:rPr>
      </w:pPr>
      <w:r>
        <w:rPr>
          <w:rFonts w:ascii="宋体" w:hAnsi="宋体" w:hint="eastAsia"/>
          <w:kern w:val="0"/>
        </w:rPr>
        <w:t>2.柜员根据业务要求分别录入相应的业务要素；</w:t>
      </w:r>
    </w:p>
    <w:p w:rsidR="00317186" w:rsidRDefault="00317186" w:rsidP="00317186">
      <w:pPr>
        <w:widowControl/>
        <w:snapToGrid w:val="0"/>
        <w:ind w:firstLine="480"/>
        <w:rPr>
          <w:kern w:val="0"/>
        </w:rPr>
      </w:pPr>
      <w:r>
        <w:rPr>
          <w:rFonts w:ascii="宋体" w:hAnsi="宋体" w:hint="eastAsia"/>
          <w:kern w:val="0"/>
        </w:rPr>
        <w:t>3.选择“确定”按钮，系统自动完成收费处理；</w:t>
      </w:r>
    </w:p>
    <w:p w:rsidR="00317186" w:rsidRDefault="00317186" w:rsidP="00317186"/>
    <w:p w:rsidR="00317186" w:rsidRDefault="00317186" w:rsidP="00317186"/>
    <w:p w:rsidR="00317186" w:rsidRDefault="00317186" w:rsidP="00317186">
      <w:pPr>
        <w:pStyle w:val="4"/>
        <w:snapToGrid w:val="0"/>
        <w:spacing w:before="156" w:after="156"/>
        <w:rPr>
          <w:rFonts w:ascii="宋体" w:eastAsia="宋体"/>
        </w:rPr>
      </w:pPr>
      <w:bookmarkStart w:id="2029" w:name="_Toc181091047"/>
      <w:bookmarkStart w:id="2030" w:name="_Toc183939955"/>
      <w:bookmarkStart w:id="2031" w:name="_Toc186273694"/>
      <w:r>
        <w:rPr>
          <w:rFonts w:ascii="宋体" w:eastAsia="宋体" w:hint="eastAsia"/>
        </w:rPr>
        <w:t>第四节   离岸活期保证金</w:t>
      </w:r>
      <w:bookmarkEnd w:id="2029"/>
      <w:bookmarkEnd w:id="2030"/>
      <w:bookmarkEnd w:id="2031"/>
    </w:p>
    <w:p w:rsidR="00317186" w:rsidRDefault="00317186" w:rsidP="00317186">
      <w:pPr>
        <w:snapToGrid w:val="0"/>
      </w:pPr>
      <w:r>
        <w:rPr>
          <w:rFonts w:ascii="宋体" w:hAnsi="宋体" w:hint="eastAsia"/>
          <w:b/>
          <w:bCs/>
        </w:rPr>
        <w:t>功能说明：</w:t>
      </w:r>
      <w:r>
        <w:rPr>
          <w:rFonts w:ascii="宋体" w:hAnsi="宋体" w:hint="eastAsia"/>
        </w:rPr>
        <w:t>通过该系统实现了离岸活期保证金的开户功能。</w:t>
      </w:r>
    </w:p>
    <w:p w:rsidR="00317186" w:rsidRDefault="00317186" w:rsidP="00317186">
      <w:pPr>
        <w:pStyle w:val="5"/>
      </w:pPr>
      <w:bookmarkStart w:id="2032" w:name="_Toc181091048"/>
      <w:bookmarkStart w:id="2033" w:name="_Toc183939956"/>
      <w:r>
        <w:rPr>
          <w:rFonts w:hint="eastAsia"/>
        </w:rPr>
        <w:t>一、离岸活期保证金开户</w:t>
      </w:r>
      <w:bookmarkEnd w:id="2032"/>
      <w:bookmarkEnd w:id="2033"/>
    </w:p>
    <w:p w:rsidR="00317186" w:rsidRDefault="00317186" w:rsidP="00317186">
      <w:pPr>
        <w:pStyle w:val="6"/>
        <w:snapToGrid w:val="0"/>
        <w:spacing w:line="360" w:lineRule="auto"/>
      </w:pPr>
      <w:r>
        <w:rPr>
          <w:rFonts w:ascii="黑体" w:hint="eastAsia"/>
        </w:rPr>
        <w:t>（一）功能介绍</w:t>
      </w:r>
    </w:p>
    <w:p w:rsidR="00317186" w:rsidRDefault="00317186" w:rsidP="00317186">
      <w:pPr>
        <w:snapToGrid w:val="0"/>
      </w:pPr>
      <w:r>
        <w:rPr>
          <w:rFonts w:ascii="宋体" w:hAnsi="宋体" w:hint="eastAsia"/>
        </w:rPr>
        <w:t>通过该系统实现根据其他部门或客户支付指令向客户收取活期保证金的功能。</w:t>
      </w:r>
    </w:p>
    <w:p w:rsidR="00317186" w:rsidRDefault="00317186" w:rsidP="00317186">
      <w:pPr>
        <w:pStyle w:val="6"/>
        <w:snapToGrid w:val="0"/>
        <w:spacing w:line="360" w:lineRule="auto"/>
      </w:pPr>
      <w:r>
        <w:rPr>
          <w:rFonts w:ascii="黑体" w:hint="eastAsia"/>
        </w:rPr>
        <w:t>（二）风险提示</w:t>
      </w:r>
    </w:p>
    <w:p w:rsidR="00317186" w:rsidRDefault="00317186" w:rsidP="00317186">
      <w:pPr>
        <w:snapToGrid w:val="0"/>
        <w:ind w:firstLine="480"/>
      </w:pPr>
      <w:r>
        <w:rPr>
          <w:rFonts w:ascii="宋体" w:hAnsi="宋体" w:hint="eastAsia"/>
        </w:rPr>
        <w:t>经办人员需根据客户的支票（或相应委托手续）和（或）相关业务部门出具的收取保证金通知（以下简称通知书，一式两联，格式根据具体业务的需要而定），以及业务需要的其他资料（如协议等），办理活期保证金开户手续。</w:t>
      </w:r>
    </w:p>
    <w:p w:rsidR="00317186" w:rsidRDefault="00317186" w:rsidP="00317186">
      <w:pPr>
        <w:snapToGrid w:val="0"/>
        <w:ind w:firstLine="480"/>
      </w:pPr>
      <w:r>
        <w:rPr>
          <w:rFonts w:ascii="宋体" w:hAnsi="宋体" w:hint="eastAsia"/>
        </w:rPr>
        <w:t>外汇活期保证金户开户后，须在“</w:t>
      </w:r>
      <w:r>
        <w:rPr>
          <w:rFonts w:ascii="宋体" w:hAnsi="宋体" w:hint="eastAsia"/>
          <w:shd w:val="clear" w:color="auto" w:fill="0A246A"/>
        </w:rPr>
        <w:t>户口管理</w:t>
      </w:r>
      <w:r>
        <w:rPr>
          <w:rFonts w:ascii="宋体" w:hAnsi="宋体" w:hint="eastAsia"/>
        </w:rPr>
        <w:t>”的“户口综合”中对该户口进</w:t>
      </w:r>
      <w:r>
        <w:rPr>
          <w:rFonts w:ascii="宋体" w:hAnsi="宋体" w:hint="eastAsia"/>
        </w:rPr>
        <w:lastRenderedPageBreak/>
        <w:t>行维护，否则，向外汇局报送外汇账户信息时会发生漏报情况。？？？</w:t>
      </w:r>
    </w:p>
    <w:p w:rsidR="00317186" w:rsidRDefault="00317186" w:rsidP="00317186">
      <w:pPr>
        <w:pStyle w:val="6"/>
        <w:snapToGrid w:val="0"/>
        <w:spacing w:line="360" w:lineRule="auto"/>
      </w:pPr>
      <w:r>
        <w:rPr>
          <w:rFonts w:ascii="黑体" w:hint="eastAsia"/>
        </w:rPr>
        <w:t>（三）界面</w:t>
      </w:r>
    </w:p>
    <w:p w:rsidR="00317186" w:rsidRDefault="0004090F" w:rsidP="00317186">
      <w:pPr>
        <w:snapToGrid w:val="0"/>
        <w:jc w:val="center"/>
      </w:pPr>
      <w:r>
        <w:rPr>
          <w:noProof/>
        </w:rPr>
        <w:drawing>
          <wp:inline distT="0" distB="0" distL="0" distR="0">
            <wp:extent cx="5267325" cy="3714750"/>
            <wp:effectExtent l="19050" t="0" r="952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662" cstate="print"/>
                    <a:srcRect/>
                    <a:stretch>
                      <a:fillRect/>
                    </a:stretch>
                  </pic:blipFill>
                  <pic:spPr bwMode="auto">
                    <a:xfrm>
                      <a:off x="0" y="0"/>
                      <a:ext cx="5267325" cy="3714750"/>
                    </a:xfrm>
                    <a:prstGeom prst="rect">
                      <a:avLst/>
                    </a:prstGeom>
                    <a:noFill/>
                    <a:ln w="9525">
                      <a:noFill/>
                      <a:miter lim="800000"/>
                      <a:headEnd/>
                      <a:tailEnd/>
                    </a:ln>
                  </pic:spPr>
                </pic:pic>
              </a:graphicData>
            </a:graphic>
          </wp:inline>
        </w:drawing>
      </w:r>
    </w:p>
    <w:p w:rsidR="00317186" w:rsidRDefault="00317186" w:rsidP="00317186">
      <w:pPr>
        <w:snapToGrid w:val="0"/>
        <w:jc w:val="center"/>
      </w:pPr>
      <w:r>
        <w:rPr>
          <w:rFonts w:ascii="宋体" w:hAnsi="宋体" w:hint="eastAsia"/>
        </w:rPr>
        <w:t>图</w:t>
      </w:r>
      <w:r>
        <w:t>2.3</w:t>
      </w:r>
    </w:p>
    <w:p w:rsidR="00317186" w:rsidRDefault="00317186" w:rsidP="00317186">
      <w:pPr>
        <w:pStyle w:val="6"/>
        <w:snapToGrid w:val="0"/>
        <w:spacing w:line="360" w:lineRule="auto"/>
      </w:pPr>
      <w:r>
        <w:rPr>
          <w:rFonts w:ascii="黑体" w:hint="eastAsia"/>
        </w:rPr>
        <w:t>（四）操作要点</w:t>
      </w:r>
    </w:p>
    <w:p w:rsidR="00317186" w:rsidRDefault="00317186" w:rsidP="00317186">
      <w:pPr>
        <w:snapToGrid w:val="0"/>
        <w:ind w:firstLine="480"/>
      </w:pPr>
    </w:p>
    <w:p w:rsidR="00317186" w:rsidRDefault="00317186" w:rsidP="00317186">
      <w:pPr>
        <w:snapToGrid w:val="0"/>
        <w:ind w:firstLine="480"/>
      </w:pPr>
      <w:r>
        <w:rPr>
          <w:rFonts w:hint="eastAsia"/>
        </w:rPr>
        <w:t>1</w:t>
      </w:r>
      <w:r>
        <w:rPr>
          <w:rFonts w:hint="eastAsia"/>
        </w:rPr>
        <w:t>、</w:t>
      </w:r>
      <w:r>
        <w:rPr>
          <w:rFonts w:ascii="宋体" w:hAnsi="宋体" w:hint="eastAsia"/>
        </w:rPr>
        <w:t>如果资金来源是活期户，系统现要求输入的户口号必须满足以下条件：</w:t>
      </w:r>
    </w:p>
    <w:p w:rsidR="00317186" w:rsidRDefault="00317186" w:rsidP="00317186">
      <w:pPr>
        <w:numPr>
          <w:ilvl w:val="0"/>
          <w:numId w:val="553"/>
        </w:numPr>
        <w:snapToGrid w:val="0"/>
      </w:pPr>
      <w:r>
        <w:rPr>
          <w:rFonts w:ascii="宋体" w:hAnsi="宋体" w:hint="eastAsia"/>
        </w:rPr>
        <w:t>与保证金户口属于同一客户号</w:t>
      </w:r>
    </w:p>
    <w:p w:rsidR="00317186" w:rsidRDefault="00317186" w:rsidP="00317186">
      <w:pPr>
        <w:numPr>
          <w:ilvl w:val="0"/>
          <w:numId w:val="553"/>
        </w:numPr>
        <w:snapToGrid w:val="0"/>
      </w:pPr>
      <w:r>
        <w:rPr>
          <w:rFonts w:ascii="宋体" w:hAnsi="宋体" w:hint="eastAsia"/>
        </w:rPr>
        <w:t>户口必须为对公结算户                XXX</w:t>
      </w:r>
    </w:p>
    <w:p w:rsidR="00317186" w:rsidRDefault="00317186" w:rsidP="00317186">
      <w:pPr>
        <w:numPr>
          <w:ilvl w:val="0"/>
          <w:numId w:val="553"/>
        </w:numPr>
        <w:snapToGrid w:val="0"/>
      </w:pPr>
      <w:r>
        <w:rPr>
          <w:rFonts w:ascii="宋体" w:hAnsi="宋体" w:hint="eastAsia"/>
        </w:rPr>
        <w:t>币种、钞汇标志与保证金一致          XXX</w:t>
      </w:r>
    </w:p>
    <w:p w:rsidR="00317186" w:rsidRDefault="00317186" w:rsidP="00317186">
      <w:pPr>
        <w:numPr>
          <w:ilvl w:val="0"/>
          <w:numId w:val="553"/>
        </w:numPr>
        <w:snapToGrid w:val="0"/>
      </w:pPr>
      <w:r>
        <w:rPr>
          <w:rFonts w:ascii="宋体" w:hAnsi="宋体" w:hint="eastAsia"/>
        </w:rPr>
        <w:t>户口所属机构与操作员所属机构必须同属一个分行  XXX</w:t>
      </w:r>
    </w:p>
    <w:p w:rsidR="00317186" w:rsidRDefault="00317186" w:rsidP="00317186">
      <w:pPr>
        <w:snapToGrid w:val="0"/>
        <w:ind w:firstLine="480"/>
      </w:pPr>
      <w:r>
        <w:rPr>
          <w:rFonts w:ascii="宋体" w:hAnsi="宋体" w:hint="eastAsia"/>
        </w:rPr>
        <w:t>2、</w:t>
      </w:r>
      <w:r>
        <w:rPr>
          <w:rFonts w:ascii="宋体" w:hAnsi="宋体"/>
        </w:rPr>
        <w:t>关联</w:t>
      </w:r>
      <w:r>
        <w:rPr>
          <w:rFonts w:ascii="宋体" w:hAnsi="宋体" w:hint="eastAsia"/>
        </w:rPr>
        <w:t>系统代码现为业务所对应的相关系统的代码；关联业务编码即业务顺序号，关联业务编码存在唯一对应的业务产品。</w:t>
      </w:r>
    </w:p>
    <w:p w:rsidR="00317186" w:rsidRDefault="00317186" w:rsidP="00317186">
      <w:pPr>
        <w:snapToGrid w:val="0"/>
        <w:ind w:firstLine="480"/>
        <w:rPr>
          <w:rFonts w:ascii="宋体" w:hAnsi="宋体"/>
        </w:rPr>
      </w:pPr>
      <w:r>
        <w:rPr>
          <w:rFonts w:hint="eastAsia"/>
        </w:rPr>
        <w:t>3</w:t>
      </w:r>
      <w:r>
        <w:rPr>
          <w:rFonts w:ascii="宋体" w:hAnsi="宋体" w:hint="eastAsia"/>
        </w:rPr>
        <w:t>在主要信息界面中，“关联系统代码”和“关联业务编码”为必输项，“保证金性质”和“到期日”为选输项</w:t>
      </w:r>
    </w:p>
    <w:p w:rsidR="00317186" w:rsidRDefault="00317186" w:rsidP="00317186">
      <w:pPr>
        <w:snapToGrid w:val="0"/>
        <w:ind w:firstLine="480"/>
      </w:pPr>
      <w:r>
        <w:rPr>
          <w:rFonts w:ascii="宋体" w:hAnsi="宋体" w:hint="eastAsia"/>
        </w:rPr>
        <w:t>4、结息户口</w:t>
      </w:r>
    </w:p>
    <w:p w:rsidR="00317186" w:rsidRDefault="00317186" w:rsidP="00317186">
      <w:pPr>
        <w:pStyle w:val="6"/>
        <w:snapToGrid w:val="0"/>
        <w:spacing w:line="360" w:lineRule="auto"/>
      </w:pPr>
      <w:r>
        <w:rPr>
          <w:rFonts w:ascii="黑体" w:hint="eastAsia"/>
        </w:rPr>
        <w:lastRenderedPageBreak/>
        <w:t>（五）操作步骤</w:t>
      </w:r>
    </w:p>
    <w:p w:rsidR="00317186" w:rsidRDefault="00317186" w:rsidP="00317186">
      <w:pPr>
        <w:snapToGrid w:val="0"/>
        <w:ind w:firstLine="480"/>
      </w:pPr>
      <w:r>
        <w:t>1</w:t>
      </w:r>
      <w:r>
        <w:rPr>
          <w:rFonts w:ascii="宋体" w:hAnsi="宋体" w:hint="eastAsia"/>
        </w:rPr>
        <w:t xml:space="preserve">、用户选择（存取款业务系统－活期保证金－活期离岸保证金）开户代码XXX，进入开户界面。 </w:t>
      </w:r>
    </w:p>
    <w:p w:rsidR="00317186" w:rsidRDefault="00317186" w:rsidP="00317186">
      <w:pPr>
        <w:snapToGrid w:val="0"/>
        <w:ind w:firstLine="437"/>
      </w:pPr>
      <w:r>
        <w:t>2</w:t>
      </w:r>
      <w:r>
        <w:rPr>
          <w:rFonts w:ascii="宋体" w:hAnsi="宋体" w:hint="eastAsia"/>
        </w:rPr>
        <w:t>、在“开户方法”栏选择输入：</w:t>
      </w:r>
    </w:p>
    <w:p w:rsidR="00317186" w:rsidRDefault="00317186" w:rsidP="00317186">
      <w:pPr>
        <w:numPr>
          <w:ilvl w:val="0"/>
          <w:numId w:val="551"/>
        </w:numPr>
        <w:snapToGrid w:val="0"/>
      </w:pPr>
      <w:r>
        <w:rPr>
          <w:rFonts w:ascii="宋体" w:hAnsi="宋体" w:hint="eastAsia"/>
        </w:rPr>
        <w:t>选择“</w:t>
      </w:r>
      <w:r>
        <w:t>0</w:t>
      </w:r>
      <w:r>
        <w:rPr>
          <w:rFonts w:ascii="宋体" w:hAnsi="宋体" w:hint="eastAsia"/>
        </w:rPr>
        <w:t>：关联户口”，则在“关联户口”栏输入户口号按回车键。</w:t>
      </w:r>
    </w:p>
    <w:p w:rsidR="00317186" w:rsidRDefault="00317186" w:rsidP="00317186">
      <w:pPr>
        <w:numPr>
          <w:ilvl w:val="0"/>
          <w:numId w:val="551"/>
        </w:numPr>
        <w:snapToGrid w:val="0"/>
      </w:pPr>
      <w:r>
        <w:rPr>
          <w:rFonts w:ascii="宋体" w:hAnsi="宋体" w:hint="eastAsia"/>
        </w:rPr>
        <w:t>选择“</w:t>
      </w:r>
      <w:r>
        <w:t>1</w:t>
      </w:r>
      <w:r>
        <w:rPr>
          <w:rFonts w:ascii="宋体" w:hAnsi="宋体" w:hint="eastAsia"/>
        </w:rPr>
        <w:t>：客户号”，则在“客户号”栏输入客户号按回车键。</w:t>
      </w:r>
    </w:p>
    <w:p w:rsidR="00317186" w:rsidRDefault="00317186" w:rsidP="00317186">
      <w:pPr>
        <w:snapToGrid w:val="0"/>
        <w:ind w:firstLine="437"/>
        <w:rPr>
          <w:rFonts w:ascii="宋体" w:hAnsi="宋体"/>
        </w:rPr>
      </w:pPr>
      <w:r>
        <w:t>3</w:t>
      </w:r>
      <w:r>
        <w:rPr>
          <w:rFonts w:ascii="宋体" w:hAnsi="宋体" w:hint="eastAsia"/>
        </w:rPr>
        <w:t>、进入主要信息界面（图</w:t>
      </w:r>
      <w:r>
        <w:t>2.3</w:t>
      </w:r>
      <w:r>
        <w:rPr>
          <w:rFonts w:ascii="宋体" w:hAnsi="宋体" w:hint="eastAsia"/>
        </w:rPr>
        <w:t>），输入相关要素后按回车键；</w:t>
      </w:r>
    </w:p>
    <w:p w:rsidR="00317186" w:rsidRDefault="00317186" w:rsidP="00317186">
      <w:pPr>
        <w:snapToGrid w:val="0"/>
        <w:ind w:firstLine="437"/>
      </w:pPr>
      <w:r>
        <w:rPr>
          <w:rFonts w:ascii="宋体" w:hAnsi="宋体" w:hint="eastAsia"/>
        </w:rPr>
        <w:t>4、在“协议利率标志”处可选择N:无协议利率 或Y:签订协议利率。如果签订协议利率，则需要填写相应的利率值。</w:t>
      </w:r>
    </w:p>
    <w:p w:rsidR="00317186" w:rsidRDefault="00317186" w:rsidP="00317186">
      <w:pPr>
        <w:snapToGrid w:val="0"/>
        <w:ind w:firstLine="437"/>
      </w:pPr>
      <w:r>
        <w:rPr>
          <w:rFonts w:hint="eastAsia"/>
        </w:rPr>
        <w:t>5</w:t>
      </w:r>
      <w:r>
        <w:rPr>
          <w:rFonts w:ascii="宋体" w:hAnsi="宋体" w:hint="eastAsia"/>
        </w:rPr>
        <w:t>选择“付款类型”：</w:t>
      </w:r>
    </w:p>
    <w:p w:rsidR="00317186" w:rsidRDefault="00317186" w:rsidP="00317186">
      <w:pPr>
        <w:numPr>
          <w:ilvl w:val="0"/>
          <w:numId w:val="552"/>
        </w:numPr>
        <w:snapToGrid w:val="0"/>
      </w:pPr>
      <w:r>
        <w:rPr>
          <w:rFonts w:ascii="宋体" w:hAnsi="宋体" w:hint="eastAsia"/>
        </w:rPr>
        <w:t>如果选择“</w:t>
      </w:r>
      <w:r>
        <w:t>1</w:t>
      </w:r>
      <w:r>
        <w:rPr>
          <w:rFonts w:ascii="宋体" w:hAnsi="宋体" w:hint="eastAsia"/>
        </w:rPr>
        <w:t>：活期户”，则在“户口号”栏内输入户口号（账号）；</w:t>
      </w:r>
    </w:p>
    <w:p w:rsidR="00317186" w:rsidRDefault="00317186" w:rsidP="00317186">
      <w:pPr>
        <w:numPr>
          <w:ilvl w:val="0"/>
          <w:numId w:val="552"/>
        </w:numPr>
        <w:snapToGrid w:val="0"/>
      </w:pPr>
      <w:r>
        <w:rPr>
          <w:rFonts w:ascii="宋体" w:hAnsi="宋体" w:hint="eastAsia"/>
        </w:rPr>
        <w:t>如果选择“</w:t>
      </w:r>
      <w:r>
        <w:t>3</w:t>
      </w:r>
      <w:r>
        <w:rPr>
          <w:rFonts w:ascii="宋体" w:hAnsi="宋体" w:hint="eastAsia"/>
        </w:rPr>
        <w:t>：挂账单”，则在“单号”栏内输入挂账单号；</w:t>
      </w:r>
    </w:p>
    <w:p w:rsidR="00317186" w:rsidRDefault="00317186" w:rsidP="00317186">
      <w:pPr>
        <w:snapToGrid w:val="0"/>
        <w:ind w:firstLineChars="200" w:firstLine="480"/>
      </w:pPr>
      <w:r>
        <w:t>6</w:t>
      </w:r>
      <w:r>
        <w:rPr>
          <w:rFonts w:ascii="宋体" w:hAnsi="宋体" w:hint="eastAsia"/>
        </w:rPr>
        <w:t>、系统自动计算出“总计”金额，用户核对无误后选择“确定”按钮，根据提示进行授权等操作；</w:t>
      </w:r>
    </w:p>
    <w:p w:rsidR="00317186" w:rsidRDefault="00317186" w:rsidP="00317186">
      <w:pPr>
        <w:snapToGrid w:val="0"/>
        <w:ind w:firstLine="480"/>
      </w:pPr>
      <w:r>
        <w:t>7</w:t>
      </w:r>
      <w:r>
        <w:rPr>
          <w:rFonts w:ascii="宋体" w:hAnsi="宋体" w:hint="eastAsia"/>
        </w:rPr>
        <w:t>、打印“收取保证金确认书”。</w:t>
      </w:r>
    </w:p>
    <w:p w:rsidR="00317186" w:rsidRDefault="00317186" w:rsidP="00317186">
      <w:pPr>
        <w:snapToGrid w:val="0"/>
        <w:ind w:firstLine="480"/>
      </w:pPr>
      <w:r>
        <w:t>8</w:t>
      </w:r>
      <w:r>
        <w:rPr>
          <w:rFonts w:ascii="宋体" w:hAnsi="宋体" w:hint="eastAsia"/>
        </w:rPr>
        <w:t>、如开立外汇保证金户，必须在“客户管理”的“户口综合”中维护该户口扩展信息。</w:t>
      </w:r>
    </w:p>
    <w:p w:rsidR="00317186" w:rsidRDefault="00317186" w:rsidP="00317186"/>
    <w:p w:rsidR="00317186" w:rsidRDefault="00317186" w:rsidP="00317186"/>
    <w:p w:rsidR="00317186" w:rsidRDefault="00317186" w:rsidP="00317186">
      <w:pPr>
        <w:pStyle w:val="4"/>
        <w:rPr>
          <w:rFonts w:ascii="宋体" w:eastAsia="宋体" w:hAnsi="宋体"/>
          <w:kern w:val="0"/>
        </w:rPr>
      </w:pPr>
      <w:bookmarkStart w:id="2034" w:name="_Toc181091049"/>
      <w:bookmarkStart w:id="2035" w:name="_Toc183939957"/>
      <w:bookmarkStart w:id="2036" w:name="_Toc186273695"/>
      <w:r>
        <w:rPr>
          <w:rFonts w:ascii="宋体" w:eastAsia="宋体" w:hAnsi="宋体" w:hint="eastAsia"/>
          <w:kern w:val="0"/>
        </w:rPr>
        <w:t>第五节   离岸回单批量打印</w:t>
      </w:r>
      <w:bookmarkEnd w:id="2034"/>
      <w:bookmarkEnd w:id="2035"/>
      <w:bookmarkEnd w:id="2036"/>
    </w:p>
    <w:p w:rsidR="00317186" w:rsidRDefault="00317186" w:rsidP="0004090F">
      <w:pPr>
        <w:keepNext/>
        <w:widowControl/>
        <w:snapToGrid w:val="0"/>
        <w:spacing w:before="240" w:after="64"/>
        <w:outlineLvl w:val="0"/>
        <w:rPr>
          <w:rFonts w:ascii="Arial" w:hAnsi="Arial" w:cs="Arial"/>
          <w:b/>
          <w:bCs/>
          <w:color w:val="000000"/>
          <w:kern w:val="0"/>
        </w:rPr>
      </w:pPr>
      <w:r>
        <w:rPr>
          <w:rFonts w:ascii="黑体" w:eastAsia="黑体" w:hAnsi="Arial" w:cs="Arial" w:hint="eastAsia"/>
          <w:b/>
          <w:bCs/>
          <w:color w:val="000000"/>
          <w:kern w:val="0"/>
        </w:rPr>
        <w:t>（</w:t>
      </w:r>
      <w:bookmarkStart w:id="2037" w:name="_Toc14"/>
      <w:bookmarkEnd w:id="2037"/>
      <w:r>
        <w:rPr>
          <w:rFonts w:ascii="黑体" w:eastAsia="黑体" w:hAnsi="Arial" w:cs="Arial" w:hint="eastAsia"/>
          <w:b/>
          <w:bCs/>
          <w:color w:val="000000"/>
          <w:kern w:val="0"/>
        </w:rPr>
        <w:t>一）功能介绍</w:t>
      </w:r>
      <w:r w:rsidR="00D80E3B" w:rsidRPr="005A73B3">
        <w:rPr>
          <w:rFonts w:ascii="宋体" w:hAnsi="宋体" w:hint="eastAsia"/>
          <w:b/>
          <w:kern w:val="0"/>
        </w:rPr>
        <w:t>（业务代码</w:t>
      </w:r>
      <w:r w:rsidR="00D80E3B" w:rsidRPr="005A73B3">
        <w:rPr>
          <w:rFonts w:ascii="宋体" w:hAnsi="宋体"/>
          <w:b/>
          <w:kern w:val="0"/>
        </w:rPr>
        <w:t>17</w:t>
      </w:r>
      <w:r w:rsidR="00D80E3B" w:rsidRPr="005A73B3">
        <w:rPr>
          <w:rFonts w:ascii="宋体" w:hAnsi="宋体" w:hint="eastAsia"/>
          <w:b/>
          <w:kern w:val="0"/>
        </w:rPr>
        <w:t>35）</w:t>
      </w:r>
    </w:p>
    <w:p w:rsidR="00317186" w:rsidRDefault="00317186" w:rsidP="00317186">
      <w:pPr>
        <w:widowControl/>
        <w:snapToGrid w:val="0"/>
        <w:ind w:firstLine="360"/>
        <w:rPr>
          <w:kern w:val="0"/>
        </w:rPr>
      </w:pPr>
      <w:r>
        <w:rPr>
          <w:rFonts w:ascii="宋体" w:hAnsi="宋体" w:hint="eastAsia"/>
          <w:kern w:val="0"/>
        </w:rPr>
        <w:t>1、满足按分行批量打印回单的需要。</w:t>
      </w:r>
    </w:p>
    <w:p w:rsidR="00317186" w:rsidRDefault="00317186" w:rsidP="00317186">
      <w:pPr>
        <w:widowControl/>
        <w:snapToGrid w:val="0"/>
        <w:ind w:firstLine="360"/>
        <w:rPr>
          <w:kern w:val="0"/>
        </w:rPr>
      </w:pPr>
      <w:r>
        <w:rPr>
          <w:rFonts w:ascii="宋体" w:hAnsi="宋体" w:hint="eastAsia"/>
          <w:kern w:val="0"/>
        </w:rPr>
        <w:t>2、用户查询到需要打印的项目的范围包括：需要在用户所在机构打印的、业务处理完毕已产生的、未打印的、在计划打印日期内的需打印的批量回单。</w:t>
      </w:r>
    </w:p>
    <w:p w:rsidR="00317186" w:rsidRDefault="00317186" w:rsidP="00317186">
      <w:pPr>
        <w:widowControl/>
        <w:snapToGrid w:val="0"/>
        <w:ind w:firstLine="360"/>
        <w:rPr>
          <w:rFonts w:ascii="宋体" w:hAnsi="宋体"/>
          <w:kern w:val="0"/>
        </w:rPr>
      </w:pPr>
      <w:r>
        <w:rPr>
          <w:rFonts w:ascii="宋体" w:hAnsi="宋体" w:hint="eastAsia"/>
          <w:kern w:val="0"/>
        </w:rPr>
        <w:t>3、批量打印的回单按客户号和交易日期顺序依次输出。</w:t>
      </w:r>
    </w:p>
    <w:p w:rsidR="00317186" w:rsidRDefault="00317186" w:rsidP="00317186">
      <w:pPr>
        <w:widowControl/>
        <w:snapToGrid w:val="0"/>
        <w:ind w:firstLine="360"/>
        <w:rPr>
          <w:rFonts w:ascii="宋体" w:hAnsi="宋体"/>
          <w:kern w:val="0"/>
        </w:rPr>
      </w:pPr>
      <w:r>
        <w:rPr>
          <w:rFonts w:ascii="宋体" w:hAnsi="宋体" w:hint="eastAsia"/>
          <w:kern w:val="0"/>
        </w:rPr>
        <w:t>4、每个客户的所有批量回单打印完毕后，系统自动打印一张客户的地址信息。</w:t>
      </w:r>
    </w:p>
    <w:p w:rsidR="00317186" w:rsidRDefault="00317186" w:rsidP="0004090F">
      <w:pPr>
        <w:keepNext/>
        <w:widowControl/>
        <w:snapToGrid w:val="0"/>
        <w:spacing w:before="240" w:after="64"/>
        <w:outlineLvl w:val="0"/>
        <w:rPr>
          <w:rFonts w:ascii="Arial" w:hAnsi="Arial" w:cs="Arial"/>
          <w:b/>
          <w:bCs/>
          <w:color w:val="000000"/>
          <w:kern w:val="0"/>
        </w:rPr>
      </w:pPr>
      <w:r>
        <w:rPr>
          <w:rFonts w:ascii="黑体" w:eastAsia="黑体" w:hAnsi="Arial" w:cs="Arial" w:hint="eastAsia"/>
          <w:b/>
          <w:bCs/>
          <w:color w:val="000000"/>
          <w:kern w:val="0"/>
        </w:rPr>
        <w:lastRenderedPageBreak/>
        <w:t>（</w:t>
      </w:r>
      <w:bookmarkStart w:id="2038" w:name="_Toc15"/>
      <w:bookmarkEnd w:id="2038"/>
      <w:r>
        <w:rPr>
          <w:rFonts w:ascii="黑体" w:eastAsia="黑体" w:hAnsi="Arial" w:cs="Arial" w:hint="eastAsia"/>
          <w:b/>
          <w:bCs/>
          <w:color w:val="000000"/>
          <w:kern w:val="0"/>
        </w:rPr>
        <w:t>二）术语解释及参数说明</w:t>
      </w:r>
    </w:p>
    <w:p w:rsidR="00317186" w:rsidRDefault="00317186" w:rsidP="00317186">
      <w:pPr>
        <w:widowControl/>
        <w:snapToGrid w:val="0"/>
        <w:ind w:left="690" w:hanging="360"/>
        <w:rPr>
          <w:kern w:val="0"/>
        </w:rPr>
      </w:pPr>
      <w:r>
        <w:rPr>
          <w:rFonts w:hint="eastAsia"/>
          <w:kern w:val="0"/>
        </w:rPr>
        <w:t>参照回单批量打印（</w:t>
      </w:r>
      <w:r>
        <w:rPr>
          <w:rFonts w:hint="eastAsia"/>
          <w:kern w:val="0"/>
        </w:rPr>
        <w:t>1703</w:t>
      </w:r>
      <w:r>
        <w:rPr>
          <w:rFonts w:hint="eastAsia"/>
          <w:kern w:val="0"/>
        </w:rPr>
        <w:t>）模块</w:t>
      </w:r>
    </w:p>
    <w:p w:rsidR="00317186" w:rsidRDefault="00317186" w:rsidP="0004090F">
      <w:pPr>
        <w:keepNext/>
        <w:widowControl/>
        <w:snapToGrid w:val="0"/>
        <w:spacing w:before="240" w:after="64"/>
        <w:outlineLvl w:val="0"/>
        <w:rPr>
          <w:rFonts w:ascii="黑体" w:eastAsia="黑体" w:hAnsi="Arial" w:cs="Arial"/>
          <w:b/>
          <w:bCs/>
          <w:color w:val="000000"/>
          <w:kern w:val="0"/>
        </w:rPr>
      </w:pPr>
      <w:r>
        <w:rPr>
          <w:rFonts w:ascii="黑体" w:eastAsia="黑体" w:hAnsi="Arial" w:cs="Arial" w:hint="eastAsia"/>
          <w:b/>
          <w:bCs/>
          <w:color w:val="000000"/>
          <w:kern w:val="0"/>
        </w:rPr>
        <w:t>（</w:t>
      </w:r>
      <w:bookmarkStart w:id="2039" w:name="_Toc16"/>
      <w:bookmarkEnd w:id="2039"/>
      <w:r>
        <w:rPr>
          <w:rFonts w:ascii="黑体" w:eastAsia="黑体" w:hAnsi="Arial" w:cs="Arial" w:hint="eastAsia"/>
          <w:b/>
          <w:bCs/>
          <w:color w:val="000000"/>
          <w:kern w:val="0"/>
        </w:rPr>
        <w:t>三）操作步骤</w:t>
      </w:r>
    </w:p>
    <w:p w:rsidR="00317186" w:rsidRDefault="00317186" w:rsidP="00317186">
      <w:pPr>
        <w:widowControl/>
        <w:snapToGrid w:val="0"/>
        <w:ind w:left="690" w:hanging="360"/>
        <w:rPr>
          <w:kern w:val="0"/>
        </w:rPr>
      </w:pPr>
      <w:r>
        <w:rPr>
          <w:rFonts w:hint="eastAsia"/>
          <w:kern w:val="0"/>
        </w:rPr>
        <w:t>参照回单批量打印（</w:t>
      </w:r>
      <w:r>
        <w:rPr>
          <w:rFonts w:hint="eastAsia"/>
          <w:kern w:val="0"/>
        </w:rPr>
        <w:t>1703</w:t>
      </w:r>
      <w:r>
        <w:rPr>
          <w:rFonts w:hint="eastAsia"/>
          <w:kern w:val="0"/>
        </w:rPr>
        <w:t>）模块</w:t>
      </w:r>
    </w:p>
    <w:p w:rsidR="00317186" w:rsidRDefault="00317186" w:rsidP="00317186"/>
    <w:p w:rsidR="00317186" w:rsidRDefault="00317186" w:rsidP="00317186"/>
    <w:p w:rsidR="00317186" w:rsidRDefault="00317186" w:rsidP="0004090F">
      <w:pPr>
        <w:pStyle w:val="4"/>
        <w:rPr>
          <w:rFonts w:eastAsia="宋体" w:hAnsi="宋体"/>
        </w:rPr>
      </w:pPr>
      <w:bookmarkStart w:id="2040" w:name="_Toc181091050"/>
      <w:bookmarkStart w:id="2041" w:name="_Toc183939958"/>
      <w:bookmarkStart w:id="2042" w:name="_Toc186273696"/>
      <w:r>
        <w:rPr>
          <w:rFonts w:eastAsia="宋体" w:hAnsi="宋体" w:hint="eastAsia"/>
        </w:rPr>
        <w:t>第六节</w:t>
      </w:r>
      <w:r>
        <w:rPr>
          <w:rFonts w:eastAsia="宋体" w:hAnsi="宋体" w:hint="eastAsia"/>
        </w:rPr>
        <w:t xml:space="preserve">  </w:t>
      </w:r>
      <w:r>
        <w:rPr>
          <w:rFonts w:eastAsia="宋体" w:hint="eastAsia"/>
          <w:kern w:val="0"/>
          <w:lang w:val="zh-CN"/>
        </w:rPr>
        <w:t>定期存款及定期保证金</w:t>
      </w:r>
      <w:bookmarkEnd w:id="2040"/>
      <w:bookmarkEnd w:id="2041"/>
      <w:bookmarkEnd w:id="2042"/>
    </w:p>
    <w:p w:rsidR="00317186" w:rsidRDefault="00317186" w:rsidP="0004090F">
      <w:pPr>
        <w:pStyle w:val="5"/>
      </w:pPr>
      <w:bookmarkStart w:id="2043" w:name="_Toc181091051"/>
      <w:bookmarkStart w:id="2044" w:name="_Toc183939959"/>
      <w:r>
        <w:rPr>
          <w:rFonts w:hint="eastAsia"/>
        </w:rPr>
        <w:t>一、定期存款开户（业务代码</w:t>
      </w:r>
      <w:r>
        <w:rPr>
          <w:rFonts w:hint="eastAsia"/>
        </w:rPr>
        <w:t>3601</w:t>
      </w:r>
      <w:r>
        <w:rPr>
          <w:rFonts w:hint="eastAsia"/>
        </w:rPr>
        <w:t>）</w:t>
      </w:r>
      <w:bookmarkEnd w:id="2043"/>
      <w:bookmarkEnd w:id="2044"/>
    </w:p>
    <w:p w:rsidR="00317186" w:rsidRDefault="00317186" w:rsidP="00317186">
      <w:pPr>
        <w:pStyle w:val="6"/>
        <w:snapToGrid w:val="0"/>
        <w:spacing w:line="360" w:lineRule="auto"/>
      </w:pPr>
      <w:r>
        <w:rPr>
          <w:rFonts w:ascii="黑体" w:hint="eastAsia"/>
        </w:rPr>
        <w:t>（一）功能介绍</w:t>
      </w:r>
    </w:p>
    <w:p w:rsidR="00317186" w:rsidRDefault="00317186" w:rsidP="00317186">
      <w:pPr>
        <w:snapToGrid w:val="0"/>
        <w:ind w:firstLine="480"/>
        <w:rPr>
          <w:rFonts w:ascii="宋体" w:hAnsi="宋体"/>
        </w:rPr>
      </w:pPr>
      <w:r>
        <w:rPr>
          <w:rFonts w:ascii="宋体" w:hAnsi="宋体" w:hint="eastAsia"/>
        </w:rPr>
        <w:t>通过该功能实现离岸普通定期存款开户及资金的存入。</w:t>
      </w:r>
    </w:p>
    <w:p w:rsidR="00317186" w:rsidRDefault="00317186" w:rsidP="00317186">
      <w:pPr>
        <w:pStyle w:val="6"/>
        <w:snapToGrid w:val="0"/>
        <w:spacing w:line="360" w:lineRule="auto"/>
      </w:pPr>
      <w:r>
        <w:rPr>
          <w:rFonts w:ascii="黑体" w:hint="eastAsia"/>
        </w:rPr>
        <w:t>（二）风险提示</w:t>
      </w:r>
    </w:p>
    <w:p w:rsidR="00317186" w:rsidRDefault="00317186" w:rsidP="00317186">
      <w:pPr>
        <w:snapToGrid w:val="0"/>
        <w:ind w:firstLine="480"/>
      </w:pPr>
      <w:r>
        <w:t>1</w:t>
      </w:r>
      <w:r>
        <w:rPr>
          <w:rFonts w:ascii="宋体" w:hAnsi="宋体" w:hint="eastAsia"/>
        </w:rPr>
        <w:t>、付款方式为“活期户”适用于客户提供了完整的“定期存款申请书”（图章印鉴支取方式齐全），或者离岸部代客户提供的“定期存款申请书”（根据授权表要求授权签字齐全）。</w:t>
      </w:r>
    </w:p>
    <w:p w:rsidR="00317186" w:rsidRDefault="00317186" w:rsidP="00317186">
      <w:pPr>
        <w:snapToGrid w:val="0"/>
        <w:ind w:firstLine="480"/>
        <w:rPr>
          <w:rFonts w:ascii="宋体" w:hAnsi="宋体"/>
        </w:rPr>
      </w:pPr>
      <w:r>
        <w:rPr>
          <w:rFonts w:hint="eastAsia"/>
        </w:rPr>
        <w:t>2</w:t>
      </w:r>
      <w:r>
        <w:rPr>
          <w:rFonts w:ascii="宋体" w:hAnsi="宋体" w:hint="eastAsia"/>
        </w:rPr>
        <w:t>、选择付款方式为“挂帐单”时，一般适用于客户从它行转入存定期，但注意转出客户的户名必须与定期存款的户名一致（暂时未使用）。</w:t>
      </w:r>
    </w:p>
    <w:p w:rsidR="00317186" w:rsidRDefault="00317186" w:rsidP="00317186">
      <w:pPr>
        <w:snapToGrid w:val="0"/>
        <w:ind w:firstLine="480"/>
      </w:pPr>
      <w:r>
        <w:rPr>
          <w:rFonts w:ascii="宋体" w:hAnsi="宋体" w:hint="eastAsia"/>
        </w:rPr>
        <w:t>3、客户申请书上选择到期转活的，自动转存方式选择“1.不转存”；没有注明到期处理方式的默认为“2.本息转存”的自动转存方式。</w:t>
      </w:r>
    </w:p>
    <w:p w:rsidR="00317186" w:rsidRDefault="00317186" w:rsidP="00317186">
      <w:pPr>
        <w:pStyle w:val="6"/>
        <w:snapToGrid w:val="0"/>
        <w:spacing w:line="360" w:lineRule="auto"/>
      </w:pPr>
      <w:r>
        <w:rPr>
          <w:rFonts w:ascii="黑体" w:hint="eastAsia"/>
        </w:rPr>
        <w:lastRenderedPageBreak/>
        <w:t>（三）界面</w:t>
      </w:r>
    </w:p>
    <w:p w:rsidR="00317186" w:rsidRDefault="0004090F" w:rsidP="00317186">
      <w:pPr>
        <w:snapToGrid w:val="0"/>
        <w:ind w:firstLine="480"/>
      </w:pPr>
      <w:r>
        <w:rPr>
          <w:noProof/>
        </w:rPr>
        <w:drawing>
          <wp:inline distT="0" distB="0" distL="0" distR="0">
            <wp:extent cx="5267325" cy="3162300"/>
            <wp:effectExtent l="19050" t="0" r="9525"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663" cstate="print"/>
                    <a:srcRect/>
                    <a:stretch>
                      <a:fillRect/>
                    </a:stretch>
                  </pic:blipFill>
                  <pic:spPr bwMode="auto">
                    <a:xfrm>
                      <a:off x="0" y="0"/>
                      <a:ext cx="5267325" cy="3162300"/>
                    </a:xfrm>
                    <a:prstGeom prst="rect">
                      <a:avLst/>
                    </a:prstGeom>
                    <a:noFill/>
                    <a:ln w="9525">
                      <a:noFill/>
                      <a:miter lim="800000"/>
                      <a:headEnd/>
                      <a:tailEnd/>
                    </a:ln>
                  </pic:spPr>
                </pic:pic>
              </a:graphicData>
            </a:graphic>
          </wp:inline>
        </w:drawing>
      </w:r>
    </w:p>
    <w:p w:rsidR="00317186" w:rsidRDefault="00317186" w:rsidP="00317186">
      <w:pPr>
        <w:pStyle w:val="6"/>
        <w:snapToGrid w:val="0"/>
        <w:spacing w:line="360" w:lineRule="auto"/>
      </w:pPr>
      <w:r>
        <w:rPr>
          <w:rFonts w:ascii="黑体" w:hint="eastAsia"/>
        </w:rPr>
        <w:t>（四）操作要点</w:t>
      </w:r>
    </w:p>
    <w:p w:rsidR="00317186" w:rsidRDefault="00317186" w:rsidP="00317186">
      <w:pPr>
        <w:snapToGrid w:val="0"/>
        <w:ind w:firstLine="439"/>
      </w:pPr>
      <w:r>
        <w:t>1</w:t>
      </w:r>
      <w:r>
        <w:rPr>
          <w:rFonts w:ascii="宋体" w:hAnsi="宋体" w:hint="eastAsia"/>
        </w:rPr>
        <w:t>、输入“开户方法”时，如果客户在本网点未开户，可以在“客户管理”模块中按名称进行查询，系统搜索后，可以查找到客户在离岸其他机构网点有无客户号。如客户在我行没有开户的，可先在“客户管理”－“离岸客户”中开客户号。</w:t>
      </w:r>
    </w:p>
    <w:p w:rsidR="00317186" w:rsidRDefault="00317186" w:rsidP="00317186">
      <w:pPr>
        <w:snapToGrid w:val="0"/>
        <w:ind w:firstLine="439"/>
      </w:pPr>
      <w:r>
        <w:t>2</w:t>
      </w:r>
      <w:r>
        <w:rPr>
          <w:rFonts w:ascii="宋体" w:hAnsi="宋体" w:hint="eastAsia"/>
        </w:rPr>
        <w:t>、经办员必须持有“凭证箱”，持有“离岸定期存款单”空白重要凭证。</w:t>
      </w:r>
    </w:p>
    <w:p w:rsidR="00317186" w:rsidRDefault="00317186" w:rsidP="00317186">
      <w:pPr>
        <w:snapToGrid w:val="0"/>
        <w:ind w:firstLine="439"/>
      </w:pPr>
      <w:r>
        <w:t>3</w:t>
      </w:r>
      <w:r>
        <w:rPr>
          <w:rFonts w:ascii="宋体" w:hAnsi="宋体" w:hint="eastAsia"/>
        </w:rPr>
        <w:t>、系统提供了一笔定期最多可以由</w:t>
      </w:r>
      <w:r>
        <w:t>3</w:t>
      </w:r>
      <w:r>
        <w:rPr>
          <w:rFonts w:ascii="宋体" w:hAnsi="宋体" w:hint="eastAsia"/>
        </w:rPr>
        <w:t>笔付款方式组成，付款类型有两种，但如果自动转存方式选择“本金续存利息转活期”付款类型只能选择一个活期户。</w:t>
      </w:r>
    </w:p>
    <w:p w:rsidR="00317186" w:rsidRDefault="00317186" w:rsidP="00317186">
      <w:pPr>
        <w:snapToGrid w:val="0"/>
        <w:ind w:firstLine="439"/>
      </w:pPr>
      <w:r>
        <w:rPr>
          <w:rFonts w:ascii="宋体" w:hAnsi="宋体" w:hint="eastAsia"/>
        </w:rPr>
        <w:t>4、在“客户经理类型”栏和“客户经理”栏需输入客户经理的信息，否则系统会自动默认为客户号的客户经理信息。</w:t>
      </w:r>
    </w:p>
    <w:p w:rsidR="00317186" w:rsidRDefault="00317186" w:rsidP="00317186">
      <w:pPr>
        <w:snapToGrid w:val="0"/>
        <w:ind w:firstLine="439"/>
        <w:rPr>
          <w:rFonts w:ascii="宋体" w:hAnsi="宋体"/>
        </w:rPr>
      </w:pPr>
      <w:r>
        <w:rPr>
          <w:rFonts w:ascii="宋体" w:hAnsi="宋体" w:hint="eastAsia"/>
        </w:rPr>
        <w:t>5、起存金额单位存款金额为美元五万元或其它等值可自由兑换外汇，个人存款为一万美元或其它等值可自由兑换外汇。</w:t>
      </w:r>
    </w:p>
    <w:p w:rsidR="00317186" w:rsidRDefault="00317186" w:rsidP="00317186">
      <w:pPr>
        <w:snapToGrid w:val="0"/>
        <w:ind w:firstLine="439"/>
        <w:rPr>
          <w:rFonts w:ascii="宋体" w:hAnsi="宋体"/>
          <w:szCs w:val="21"/>
        </w:rPr>
      </w:pPr>
      <w:r>
        <w:rPr>
          <w:rFonts w:ascii="宋体" w:hAnsi="宋体" w:hint="eastAsia"/>
        </w:rPr>
        <w:t>6、如定存单打印出错了，需要在“客户管理”－“特殊业务”模块中更换凭证处理</w:t>
      </w:r>
      <w:r>
        <w:rPr>
          <w:rFonts w:ascii="宋体" w:hAnsi="宋体" w:hint="eastAsia"/>
          <w:szCs w:val="21"/>
        </w:rPr>
        <w:t>。</w:t>
      </w:r>
    </w:p>
    <w:p w:rsidR="00317186" w:rsidRDefault="00317186" w:rsidP="00317186">
      <w:pPr>
        <w:snapToGrid w:val="0"/>
        <w:ind w:firstLine="439"/>
      </w:pPr>
      <w:r>
        <w:rPr>
          <w:color w:val="FF0000"/>
        </w:rPr>
        <w:t>总行离岸业务处理中心离岸定期凭证更换，更换原因只能选择</w:t>
      </w:r>
      <w:r>
        <w:rPr>
          <w:color w:val="FF0000"/>
        </w:rPr>
        <w:t>“</w:t>
      </w:r>
      <w:r>
        <w:rPr>
          <w:color w:val="FF0000"/>
        </w:rPr>
        <w:t>客户原因</w:t>
      </w:r>
      <w:r>
        <w:rPr>
          <w:color w:val="FF0000"/>
        </w:rPr>
        <w:t>”</w:t>
      </w:r>
      <w:r>
        <w:rPr>
          <w:color w:val="FF0000"/>
        </w:rPr>
        <w:t>，当凭证更换原因为</w:t>
      </w:r>
      <w:r>
        <w:rPr>
          <w:color w:val="FF0000"/>
        </w:rPr>
        <w:t>1</w:t>
      </w:r>
      <w:r>
        <w:rPr>
          <w:color w:val="FF0000"/>
        </w:rPr>
        <w:t>：内部更换，系统提示</w:t>
      </w:r>
      <w:r>
        <w:rPr>
          <w:color w:val="FF0000"/>
        </w:rPr>
        <w:t>“</w:t>
      </w:r>
      <w:r>
        <w:rPr>
          <w:color w:val="FF0000"/>
        </w:rPr>
        <w:t>必须在开户机构办理</w:t>
      </w:r>
      <w:r>
        <w:rPr>
          <w:color w:val="FF0000"/>
        </w:rPr>
        <w:t>”</w:t>
      </w:r>
      <w:r>
        <w:rPr>
          <w:color w:val="FF0000"/>
        </w:rPr>
        <w:t>；当凭证更换原因为</w:t>
      </w:r>
      <w:r>
        <w:rPr>
          <w:color w:val="FF0000"/>
        </w:rPr>
        <w:t>2</w:t>
      </w:r>
      <w:r>
        <w:rPr>
          <w:color w:val="FF0000"/>
        </w:rPr>
        <w:t>：质押扣划，系统报错不能办理</w:t>
      </w:r>
    </w:p>
    <w:p w:rsidR="00317186" w:rsidRDefault="00317186" w:rsidP="00317186">
      <w:pPr>
        <w:pStyle w:val="6"/>
        <w:snapToGrid w:val="0"/>
        <w:spacing w:line="360" w:lineRule="auto"/>
        <w:rPr>
          <w:rFonts w:ascii="黑体"/>
        </w:rPr>
      </w:pPr>
      <w:r>
        <w:rPr>
          <w:rFonts w:ascii="黑体" w:hint="eastAsia"/>
        </w:rPr>
        <w:lastRenderedPageBreak/>
        <w:t>（五）操作步骤</w:t>
      </w:r>
    </w:p>
    <w:p w:rsidR="00317186" w:rsidRDefault="00317186" w:rsidP="00317186">
      <w:pPr>
        <w:widowControl/>
        <w:snapToGrid w:val="0"/>
        <w:ind w:firstLine="439"/>
        <w:rPr>
          <w:rFonts w:eastAsia="Arial Unicode MS"/>
          <w:kern w:val="0"/>
        </w:rPr>
      </w:pPr>
      <w:r>
        <w:t>1</w:t>
      </w:r>
      <w:r>
        <w:rPr>
          <w:rFonts w:ascii="宋体" w:hAnsi="宋体" w:hint="eastAsia"/>
        </w:rPr>
        <w:t>、用户选择“系统导航”－“负债业务”－“离岸定期”-</w:t>
      </w:r>
      <w:r>
        <w:rPr>
          <w:rFonts w:ascii="宋体" w:hAnsi="宋体"/>
        </w:rPr>
        <w:t>“</w:t>
      </w:r>
      <w:r>
        <w:rPr>
          <w:rFonts w:ascii="宋体" w:hAnsi="宋体" w:hint="eastAsia"/>
        </w:rPr>
        <w:t>普通定期存款开户</w:t>
      </w:r>
      <w:r>
        <w:rPr>
          <w:rFonts w:ascii="宋体" w:hAnsi="宋体"/>
        </w:rPr>
        <w:t>”</w:t>
      </w:r>
      <w:r>
        <w:rPr>
          <w:rFonts w:ascii="宋体" w:hAnsi="宋体" w:hint="eastAsia"/>
        </w:rPr>
        <w:t>或在“业务代码”栏输入业务代码“3601”，进入普通定期存款开户界面。</w:t>
      </w:r>
    </w:p>
    <w:p w:rsidR="00317186" w:rsidRDefault="00317186" w:rsidP="00317186">
      <w:pPr>
        <w:snapToGrid w:val="0"/>
        <w:ind w:firstLine="437"/>
      </w:pPr>
      <w:r>
        <w:t>2</w:t>
      </w:r>
      <w:r>
        <w:rPr>
          <w:rFonts w:ascii="宋体" w:hAnsi="宋体" w:hint="eastAsia"/>
        </w:rPr>
        <w:t>、在“开户方法”栏选择输入：</w:t>
      </w:r>
    </w:p>
    <w:p w:rsidR="00317186" w:rsidRDefault="00317186" w:rsidP="000029C7">
      <w:pPr>
        <w:numPr>
          <w:ilvl w:val="0"/>
          <w:numId w:val="554"/>
        </w:numPr>
        <w:snapToGrid w:val="0"/>
        <w:ind w:firstLine="120"/>
      </w:pPr>
      <w:r>
        <w:rPr>
          <w:rFonts w:ascii="宋体" w:hAnsi="宋体" w:hint="eastAsia"/>
        </w:rPr>
        <w:t>选择“</w:t>
      </w:r>
      <w:r>
        <w:t>0</w:t>
      </w:r>
      <w:r>
        <w:rPr>
          <w:rFonts w:ascii="宋体" w:hAnsi="宋体" w:hint="eastAsia"/>
        </w:rPr>
        <w:t>：关联户口”，则在“关联户口”栏输入户口号按回车键。</w:t>
      </w:r>
    </w:p>
    <w:p w:rsidR="00317186" w:rsidRDefault="00317186" w:rsidP="000029C7">
      <w:pPr>
        <w:numPr>
          <w:ilvl w:val="0"/>
          <w:numId w:val="554"/>
        </w:numPr>
        <w:snapToGrid w:val="0"/>
        <w:ind w:firstLine="120"/>
      </w:pPr>
      <w:r>
        <w:rPr>
          <w:rFonts w:ascii="宋体" w:hAnsi="宋体" w:hint="eastAsia"/>
        </w:rPr>
        <w:t>选择“</w:t>
      </w:r>
      <w:r>
        <w:t>1</w:t>
      </w:r>
      <w:r>
        <w:rPr>
          <w:rFonts w:ascii="宋体" w:hAnsi="宋体" w:hint="eastAsia"/>
        </w:rPr>
        <w:t>：客户号”，则在“客户号”栏输入客户号按回车键。</w:t>
      </w:r>
    </w:p>
    <w:p w:rsidR="00317186" w:rsidRDefault="00317186" w:rsidP="00317186">
      <w:pPr>
        <w:snapToGrid w:val="0"/>
        <w:ind w:firstLine="439"/>
      </w:pPr>
      <w:r>
        <w:t>3</w:t>
      </w:r>
      <w:r>
        <w:rPr>
          <w:rFonts w:ascii="宋体" w:hAnsi="宋体" w:hint="eastAsia"/>
        </w:rPr>
        <w:t>、在相关栏中分别输入相关要素</w:t>
      </w:r>
    </w:p>
    <w:p w:rsidR="00317186" w:rsidRDefault="00317186" w:rsidP="00317186">
      <w:pPr>
        <w:snapToGrid w:val="0"/>
        <w:ind w:firstLine="437"/>
      </w:pPr>
      <w:r>
        <w:t>4</w:t>
      </w:r>
      <w:r>
        <w:rPr>
          <w:rFonts w:ascii="宋体" w:hAnsi="宋体" w:hint="eastAsia"/>
        </w:rPr>
        <w:t>、在“付款类型”栏选择：</w:t>
      </w:r>
    </w:p>
    <w:p w:rsidR="00317186" w:rsidRDefault="00317186" w:rsidP="00317186">
      <w:pPr>
        <w:numPr>
          <w:ilvl w:val="0"/>
          <w:numId w:val="555"/>
        </w:numPr>
        <w:snapToGrid w:val="0"/>
      </w:pPr>
      <w:r>
        <w:rPr>
          <w:rFonts w:ascii="宋体" w:hAnsi="宋体" w:hint="eastAsia"/>
        </w:rPr>
        <w:t>如果选择“</w:t>
      </w:r>
      <w:r>
        <w:t>1</w:t>
      </w:r>
      <w:r>
        <w:rPr>
          <w:rFonts w:ascii="宋体" w:hAnsi="宋体" w:hint="eastAsia"/>
        </w:rPr>
        <w:t>：活期户”，则在“户口号”栏内输入户口号（账号）；</w:t>
      </w:r>
    </w:p>
    <w:p w:rsidR="00317186" w:rsidRDefault="00317186" w:rsidP="00317186">
      <w:pPr>
        <w:numPr>
          <w:ilvl w:val="0"/>
          <w:numId w:val="555"/>
        </w:numPr>
        <w:snapToGrid w:val="0"/>
      </w:pPr>
      <w:r>
        <w:rPr>
          <w:rFonts w:ascii="宋体" w:hAnsi="宋体" w:hint="eastAsia"/>
        </w:rPr>
        <w:t>如果选择“</w:t>
      </w:r>
      <w:r>
        <w:t>2</w:t>
      </w:r>
      <w:r>
        <w:rPr>
          <w:rFonts w:ascii="宋体" w:hAnsi="宋体" w:hint="eastAsia"/>
        </w:rPr>
        <w:t>：挂账单”，则在“单号”栏内输入销账单号。</w:t>
      </w:r>
    </w:p>
    <w:p w:rsidR="00317186" w:rsidRDefault="00317186" w:rsidP="00317186">
      <w:pPr>
        <w:snapToGrid w:val="0"/>
        <w:ind w:firstLine="480"/>
      </w:pPr>
      <w:r>
        <w:t>5</w:t>
      </w:r>
      <w:r>
        <w:rPr>
          <w:rFonts w:ascii="宋体" w:hAnsi="宋体" w:hint="eastAsia"/>
        </w:rPr>
        <w:t>、在“付款金额”栏中输入对应付款类型的金额；</w:t>
      </w:r>
    </w:p>
    <w:p w:rsidR="00317186" w:rsidRDefault="00317186" w:rsidP="00317186">
      <w:pPr>
        <w:snapToGrid w:val="0"/>
        <w:ind w:firstLine="480"/>
      </w:pPr>
      <w:r>
        <w:t>6</w:t>
      </w:r>
      <w:r>
        <w:rPr>
          <w:rFonts w:ascii="宋体" w:hAnsi="宋体" w:hint="eastAsia"/>
        </w:rPr>
        <w:t>、系统自动计算出“总计”金额；</w:t>
      </w:r>
    </w:p>
    <w:p w:rsidR="00317186" w:rsidRDefault="00317186" w:rsidP="00317186">
      <w:pPr>
        <w:snapToGrid w:val="0"/>
        <w:ind w:firstLine="480"/>
      </w:pPr>
      <w:r>
        <w:t>7</w:t>
      </w:r>
      <w:r>
        <w:rPr>
          <w:rFonts w:ascii="宋体" w:hAnsi="宋体" w:hint="eastAsia"/>
        </w:rPr>
        <w:t>、根据客户所属选择相应的客户经理，用户核对无误后选择“确定”按钮，根据提示进行授权等操作；</w:t>
      </w:r>
    </w:p>
    <w:p w:rsidR="00317186" w:rsidRDefault="00317186" w:rsidP="00317186">
      <w:pPr>
        <w:snapToGrid w:val="0"/>
        <w:ind w:firstLine="439"/>
      </w:pPr>
      <w:r>
        <w:t>8</w:t>
      </w:r>
      <w:r>
        <w:rPr>
          <w:rFonts w:ascii="宋体" w:hAnsi="宋体" w:hint="eastAsia"/>
        </w:rPr>
        <w:t>、打印“定期存款单”。</w:t>
      </w:r>
    </w:p>
    <w:p w:rsidR="00317186" w:rsidRDefault="00317186" w:rsidP="0004090F">
      <w:pPr>
        <w:pStyle w:val="5"/>
        <w:rPr>
          <w:sz w:val="24"/>
        </w:rPr>
      </w:pPr>
      <w:bookmarkStart w:id="2045" w:name="_Toc181091052"/>
      <w:bookmarkStart w:id="2046" w:name="_Toc183939960"/>
      <w:r>
        <w:rPr>
          <w:rFonts w:hint="eastAsia"/>
          <w:sz w:val="24"/>
        </w:rPr>
        <w:t>二、离岸普通定期存款关户（业务代码</w:t>
      </w:r>
      <w:r>
        <w:rPr>
          <w:rFonts w:hint="eastAsia"/>
          <w:sz w:val="24"/>
        </w:rPr>
        <w:t>3604</w:t>
      </w:r>
      <w:r>
        <w:rPr>
          <w:rFonts w:hint="eastAsia"/>
          <w:sz w:val="24"/>
        </w:rPr>
        <w:t>）</w:t>
      </w:r>
      <w:bookmarkEnd w:id="2045"/>
      <w:bookmarkEnd w:id="2046"/>
    </w:p>
    <w:p w:rsidR="00317186" w:rsidRDefault="00317186" w:rsidP="00317186">
      <w:pPr>
        <w:pStyle w:val="6"/>
        <w:snapToGrid w:val="0"/>
        <w:spacing w:line="360" w:lineRule="auto"/>
      </w:pPr>
      <w:r>
        <w:rPr>
          <w:rFonts w:ascii="黑体" w:hint="eastAsia"/>
        </w:rPr>
        <w:t>（一）功能介绍</w:t>
      </w:r>
    </w:p>
    <w:p w:rsidR="00317186" w:rsidRDefault="00317186" w:rsidP="00317186">
      <w:pPr>
        <w:snapToGrid w:val="0"/>
        <w:ind w:firstLine="480"/>
      </w:pPr>
      <w:r>
        <w:rPr>
          <w:rFonts w:ascii="宋体" w:hAnsi="宋体" w:hint="eastAsia"/>
        </w:rPr>
        <w:t>通过该功能实现离岸普通定期存款到期或提前关户支取。</w:t>
      </w:r>
    </w:p>
    <w:p w:rsidR="00317186" w:rsidRDefault="00317186" w:rsidP="00317186">
      <w:pPr>
        <w:pStyle w:val="6"/>
        <w:snapToGrid w:val="0"/>
        <w:spacing w:line="360" w:lineRule="auto"/>
      </w:pPr>
      <w:r>
        <w:rPr>
          <w:rFonts w:ascii="黑体" w:hint="eastAsia"/>
        </w:rPr>
        <w:t>（二）风险提示</w:t>
      </w:r>
    </w:p>
    <w:p w:rsidR="00317186" w:rsidRDefault="00317186" w:rsidP="00317186">
      <w:pPr>
        <w:snapToGrid w:val="0"/>
        <w:ind w:firstLine="480"/>
      </w:pPr>
      <w:r>
        <w:t>1</w:t>
      </w:r>
      <w:r>
        <w:rPr>
          <w:rFonts w:ascii="宋体" w:hAnsi="宋体" w:hint="eastAsia"/>
        </w:rPr>
        <w:t>、离岸普通定期存款支取客户不论选择何种支取方式，都必须客户提供了完整的“定期转活申请书”（图章印鉴支取方式齐全），或者离岸部代客户提供的“定期转活申请书”（根据授权表要求授权签字齐全）。</w:t>
      </w:r>
    </w:p>
    <w:p w:rsidR="00317186" w:rsidRDefault="00317186" w:rsidP="00317186">
      <w:pPr>
        <w:snapToGrid w:val="0"/>
        <w:ind w:firstLine="439"/>
      </w:pPr>
      <w:r>
        <w:t>2</w:t>
      </w:r>
      <w:r>
        <w:rPr>
          <w:rFonts w:ascii="宋体" w:hAnsi="宋体" w:hint="eastAsia"/>
        </w:rPr>
        <w:t>、支取时收款类型选“挂账单”一般只用于转到其他行时使用，转销时只能转到同户名客户。（暂未使用，待定）</w:t>
      </w:r>
    </w:p>
    <w:p w:rsidR="00317186" w:rsidRDefault="00317186" w:rsidP="00317186">
      <w:pPr>
        <w:pStyle w:val="6"/>
        <w:snapToGrid w:val="0"/>
        <w:spacing w:line="360" w:lineRule="auto"/>
      </w:pPr>
      <w:r>
        <w:rPr>
          <w:rFonts w:ascii="黑体" w:hint="eastAsia"/>
        </w:rPr>
        <w:lastRenderedPageBreak/>
        <w:t>（三）界面</w:t>
      </w:r>
    </w:p>
    <w:p w:rsidR="00317186" w:rsidRDefault="0004090F" w:rsidP="00317186">
      <w:pPr>
        <w:pStyle w:val="6"/>
        <w:snapToGrid w:val="0"/>
        <w:spacing w:line="360" w:lineRule="auto"/>
        <w:jc w:val="left"/>
        <w:rPr>
          <w:b w:val="0"/>
          <w:bCs w:val="0"/>
        </w:rPr>
      </w:pPr>
      <w:r>
        <w:rPr>
          <w:rFonts w:hint="eastAsia"/>
          <w:b w:val="0"/>
          <w:bCs w:val="0"/>
          <w:noProof/>
        </w:rPr>
        <w:drawing>
          <wp:inline distT="0" distB="0" distL="0" distR="0">
            <wp:extent cx="5267325" cy="3295650"/>
            <wp:effectExtent l="19050" t="0" r="952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664" cstate="print"/>
                    <a:srcRect/>
                    <a:stretch>
                      <a:fillRect/>
                    </a:stretch>
                  </pic:blipFill>
                  <pic:spPr bwMode="auto">
                    <a:xfrm>
                      <a:off x="0" y="0"/>
                      <a:ext cx="5267325" cy="3295650"/>
                    </a:xfrm>
                    <a:prstGeom prst="rect">
                      <a:avLst/>
                    </a:prstGeom>
                    <a:noFill/>
                    <a:ln w="9525">
                      <a:noFill/>
                      <a:miter lim="800000"/>
                      <a:headEnd/>
                      <a:tailEnd/>
                    </a:ln>
                  </pic:spPr>
                </pic:pic>
              </a:graphicData>
            </a:graphic>
          </wp:inline>
        </w:drawing>
      </w:r>
    </w:p>
    <w:p w:rsidR="00317186" w:rsidRDefault="00317186" w:rsidP="00317186">
      <w:pPr>
        <w:pStyle w:val="6"/>
        <w:snapToGrid w:val="0"/>
        <w:spacing w:line="360" w:lineRule="auto"/>
      </w:pPr>
      <w:r>
        <w:rPr>
          <w:rFonts w:ascii="黑体" w:hint="eastAsia"/>
        </w:rPr>
        <w:t>（四）操作要点</w:t>
      </w:r>
    </w:p>
    <w:p w:rsidR="00317186" w:rsidRDefault="00317186" w:rsidP="00317186">
      <w:pPr>
        <w:snapToGrid w:val="0"/>
        <w:ind w:firstLine="480"/>
        <w:rPr>
          <w:rFonts w:ascii="宋体" w:hAnsi="宋体"/>
        </w:rPr>
      </w:pPr>
      <w:r>
        <w:t>1</w:t>
      </w:r>
      <w:r>
        <w:rPr>
          <w:rFonts w:ascii="宋体" w:hAnsi="宋体" w:hint="eastAsia"/>
        </w:rPr>
        <w:t>、离岸普通定期到期分为a不转存b本息续存c本金续存利息转活，其中到期不转存的定期到期日如果为节假日（非工作日），客户可以在节假日后第一个工作日支取，按到期利率计息；如果客户在节假日后第二或以后的工作日支取，则起存日至到期日按到期利率计息，到期日至支取日按活期利率。</w:t>
      </w:r>
    </w:p>
    <w:p w:rsidR="00317186" w:rsidRDefault="00317186" w:rsidP="00317186">
      <w:pPr>
        <w:snapToGrid w:val="0"/>
        <w:ind w:firstLine="480"/>
      </w:pPr>
      <w:r>
        <w:rPr>
          <w:rFonts w:hint="eastAsia"/>
        </w:rPr>
        <w:t>2</w:t>
      </w:r>
      <w:r>
        <w:rPr>
          <w:rFonts w:hint="eastAsia"/>
        </w:rPr>
        <w:t>、收款类型选择“活期户”，则只能转入当时开立定期时资金来源的活期户口。</w:t>
      </w:r>
    </w:p>
    <w:p w:rsidR="00317186" w:rsidRDefault="00317186" w:rsidP="00317186">
      <w:pPr>
        <w:pStyle w:val="6"/>
        <w:snapToGrid w:val="0"/>
        <w:spacing w:line="360" w:lineRule="auto"/>
      </w:pPr>
      <w:r>
        <w:rPr>
          <w:rFonts w:ascii="黑体" w:hint="eastAsia"/>
        </w:rPr>
        <w:t>（五）操作步骤</w:t>
      </w:r>
    </w:p>
    <w:p w:rsidR="00317186" w:rsidRDefault="00317186" w:rsidP="00317186">
      <w:pPr>
        <w:snapToGrid w:val="0"/>
        <w:ind w:firstLine="480"/>
      </w:pPr>
      <w:r>
        <w:t>1</w:t>
      </w:r>
      <w:r>
        <w:rPr>
          <w:rFonts w:ascii="宋体" w:hAnsi="宋体" w:hint="eastAsia"/>
        </w:rPr>
        <w:t>、用户选择“导航系统”—“负债业务”—“离岸定期”－“普通定期存款关户”或在“业务代码”栏输入业务代码“</w:t>
      </w:r>
      <w:r>
        <w:rPr>
          <w:rFonts w:hint="eastAsia"/>
        </w:rPr>
        <w:t>3604</w:t>
      </w:r>
      <w:r>
        <w:rPr>
          <w:rFonts w:ascii="宋体" w:hAnsi="宋体" w:hint="eastAsia"/>
        </w:rPr>
        <w:t>”，进入离岸普通定期关户界面。</w:t>
      </w:r>
    </w:p>
    <w:p w:rsidR="00317186" w:rsidRDefault="00317186" w:rsidP="00317186">
      <w:pPr>
        <w:snapToGrid w:val="0"/>
        <w:ind w:firstLine="480"/>
      </w:pPr>
      <w:r>
        <w:t>2</w:t>
      </w:r>
      <w:r>
        <w:rPr>
          <w:rFonts w:ascii="宋体" w:hAnsi="宋体" w:hint="eastAsia"/>
        </w:rPr>
        <w:t>、输入户口号和凭证号（后四位），系统显示出该笔定期存款明细状态，查看状态是否适合支取。</w:t>
      </w:r>
    </w:p>
    <w:p w:rsidR="00317186" w:rsidRDefault="00317186" w:rsidP="00317186">
      <w:pPr>
        <w:snapToGrid w:val="0"/>
        <w:ind w:firstLine="480"/>
      </w:pPr>
      <w:r>
        <w:t>3</w:t>
      </w:r>
      <w:r>
        <w:rPr>
          <w:rFonts w:ascii="宋体" w:hAnsi="宋体" w:hint="eastAsia"/>
        </w:rPr>
        <w:t>、根据定期存款预留的支付依据，选择“支取”按钮，进行图章印鉴等验证，系统验证支取依据是否相符，相符后会显示利息数额。</w:t>
      </w:r>
    </w:p>
    <w:p w:rsidR="00317186" w:rsidRDefault="00317186" w:rsidP="00317186">
      <w:pPr>
        <w:snapToGrid w:val="0"/>
        <w:ind w:firstLine="480"/>
      </w:pPr>
      <w:r>
        <w:rPr>
          <w:rFonts w:ascii="宋体" w:hAnsi="宋体"/>
        </w:rPr>
        <w:t>4、选择收款类型和金额进行录入，收款类型可以选“活期户”和“挂账单”</w:t>
      </w:r>
      <w:r>
        <w:rPr>
          <w:rFonts w:ascii="宋体" w:hAnsi="宋体"/>
        </w:rPr>
        <w:lastRenderedPageBreak/>
        <w:t>将相应金额转入指定的户口中或将相应款项转入挂账系统。</w:t>
      </w:r>
    </w:p>
    <w:p w:rsidR="00317186" w:rsidRDefault="00317186" w:rsidP="00317186">
      <w:pPr>
        <w:snapToGrid w:val="0"/>
        <w:ind w:firstLine="480"/>
      </w:pPr>
      <w:r>
        <w:rPr>
          <w:rFonts w:ascii="宋体" w:hAnsi="宋体"/>
        </w:rPr>
        <w:t>5、选择“确认”按钮后，根据提示进行授权等操作；</w:t>
      </w:r>
    </w:p>
    <w:p w:rsidR="00317186" w:rsidRDefault="00317186" w:rsidP="00317186">
      <w:pPr>
        <w:snapToGrid w:val="0"/>
        <w:ind w:firstLine="480"/>
        <w:rPr>
          <w:rFonts w:ascii="宋体" w:hAnsi="宋体"/>
        </w:rPr>
      </w:pPr>
      <w:r>
        <w:t>6</w:t>
      </w:r>
      <w:r>
        <w:rPr>
          <w:rFonts w:ascii="宋体" w:hAnsi="宋体" w:hint="eastAsia"/>
        </w:rPr>
        <w:t>、打印相关单据，“定期存款单背面支取信息；定期存款收、付款回单、定期存款计息清单、挂账单等”。</w:t>
      </w:r>
    </w:p>
    <w:p w:rsidR="00317186" w:rsidRDefault="00317186" w:rsidP="0004090F">
      <w:pPr>
        <w:pStyle w:val="5"/>
        <w:rPr>
          <w:sz w:val="24"/>
        </w:rPr>
      </w:pPr>
      <w:bookmarkStart w:id="2047" w:name="_Toc181091053"/>
      <w:bookmarkStart w:id="2048" w:name="_Toc183939961"/>
      <w:r>
        <w:rPr>
          <w:rFonts w:hint="eastAsia"/>
          <w:sz w:val="24"/>
        </w:rPr>
        <w:t>三、离岸普通定期部分提前支取（业务代码</w:t>
      </w:r>
      <w:r>
        <w:rPr>
          <w:rFonts w:hint="eastAsia"/>
          <w:sz w:val="24"/>
        </w:rPr>
        <w:t>3602</w:t>
      </w:r>
      <w:r>
        <w:rPr>
          <w:rFonts w:hint="eastAsia"/>
          <w:sz w:val="24"/>
        </w:rPr>
        <w:t>）</w:t>
      </w:r>
      <w:bookmarkEnd w:id="2047"/>
      <w:bookmarkEnd w:id="2048"/>
    </w:p>
    <w:p w:rsidR="00317186" w:rsidRDefault="00317186" w:rsidP="00317186">
      <w:pPr>
        <w:pStyle w:val="6"/>
        <w:snapToGrid w:val="0"/>
        <w:spacing w:line="360" w:lineRule="auto"/>
      </w:pPr>
      <w:r>
        <w:rPr>
          <w:rFonts w:ascii="黑体" w:hint="eastAsia"/>
        </w:rPr>
        <w:t>（一）功能介绍</w:t>
      </w:r>
    </w:p>
    <w:p w:rsidR="00317186" w:rsidRDefault="00317186" w:rsidP="00317186">
      <w:pPr>
        <w:snapToGrid w:val="0"/>
        <w:ind w:firstLine="480"/>
      </w:pPr>
      <w:r>
        <w:rPr>
          <w:rFonts w:ascii="宋体" w:hAnsi="宋体" w:hint="eastAsia"/>
        </w:rPr>
        <w:t>通过该系统实现离岸定期存款部分提前支取的功能。</w:t>
      </w:r>
    </w:p>
    <w:p w:rsidR="00317186" w:rsidRDefault="00317186" w:rsidP="00317186">
      <w:pPr>
        <w:pStyle w:val="6"/>
        <w:snapToGrid w:val="0"/>
        <w:spacing w:line="360" w:lineRule="auto"/>
        <w:rPr>
          <w:rFonts w:ascii="黑体"/>
        </w:rPr>
      </w:pPr>
      <w:r>
        <w:rPr>
          <w:rFonts w:ascii="黑体" w:hint="eastAsia"/>
        </w:rPr>
        <w:t>（二）风险提示</w:t>
      </w:r>
    </w:p>
    <w:p w:rsidR="00317186" w:rsidRDefault="00317186" w:rsidP="00317186">
      <w:pPr>
        <w:snapToGrid w:val="0"/>
        <w:ind w:firstLine="480"/>
      </w:pPr>
      <w:r>
        <w:t>1</w:t>
      </w:r>
      <w:r>
        <w:rPr>
          <w:rFonts w:ascii="宋体" w:hAnsi="宋体" w:hint="eastAsia"/>
        </w:rPr>
        <w:t>、离岸普通定期存款支取客户不论选择何种支取方式，都必须客户提供了完整的“定期转活申请书”（图章印鉴支取方式齐全），或者离岸部代客户提供的“定期转活申请书”（根据授权表要求授权签字齐全）。</w:t>
      </w:r>
    </w:p>
    <w:p w:rsidR="00317186" w:rsidRDefault="00317186" w:rsidP="00317186">
      <w:pPr>
        <w:snapToGrid w:val="0"/>
        <w:ind w:firstLine="439"/>
      </w:pPr>
      <w:r>
        <w:t>2</w:t>
      </w:r>
      <w:r>
        <w:rPr>
          <w:rFonts w:ascii="宋体" w:hAnsi="宋体" w:hint="eastAsia"/>
        </w:rPr>
        <w:t>、支取时收款类型选“挂账单”一般只用于转到其他行时使用，转销时只能转到同户名客户。（暂未使用，待定）</w:t>
      </w:r>
    </w:p>
    <w:p w:rsidR="00317186" w:rsidRDefault="00317186" w:rsidP="00317186">
      <w:pPr>
        <w:pStyle w:val="6"/>
        <w:snapToGrid w:val="0"/>
        <w:spacing w:line="360" w:lineRule="auto"/>
      </w:pPr>
      <w:r>
        <w:rPr>
          <w:rFonts w:ascii="黑体" w:hint="eastAsia"/>
        </w:rPr>
        <w:t>（三）界面</w:t>
      </w:r>
    </w:p>
    <w:p w:rsidR="00317186" w:rsidRDefault="0004090F" w:rsidP="00317186">
      <w:pPr>
        <w:snapToGrid w:val="0"/>
      </w:pPr>
      <w:r>
        <w:rPr>
          <w:noProof/>
        </w:rPr>
        <w:drawing>
          <wp:inline distT="0" distB="0" distL="0" distR="0">
            <wp:extent cx="5276850" cy="3371850"/>
            <wp:effectExtent l="1905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665" cstate="print"/>
                    <a:srcRect/>
                    <a:stretch>
                      <a:fillRect/>
                    </a:stretch>
                  </pic:blipFill>
                  <pic:spPr bwMode="auto">
                    <a:xfrm>
                      <a:off x="0" y="0"/>
                      <a:ext cx="5276850" cy="3371850"/>
                    </a:xfrm>
                    <a:prstGeom prst="rect">
                      <a:avLst/>
                    </a:prstGeom>
                    <a:noFill/>
                    <a:ln w="9525">
                      <a:noFill/>
                      <a:miter lim="800000"/>
                      <a:headEnd/>
                      <a:tailEnd/>
                    </a:ln>
                  </pic:spPr>
                </pic:pic>
              </a:graphicData>
            </a:graphic>
          </wp:inline>
        </w:drawing>
      </w:r>
    </w:p>
    <w:p w:rsidR="00317186" w:rsidRDefault="00317186" w:rsidP="00317186">
      <w:pPr>
        <w:snapToGrid w:val="0"/>
        <w:ind w:firstLine="480"/>
        <w:jc w:val="center"/>
      </w:pPr>
    </w:p>
    <w:p w:rsidR="00317186" w:rsidRDefault="00317186" w:rsidP="00317186">
      <w:pPr>
        <w:pStyle w:val="6"/>
        <w:snapToGrid w:val="0"/>
        <w:spacing w:line="360" w:lineRule="auto"/>
        <w:ind w:left="420"/>
      </w:pPr>
      <w:r>
        <w:rPr>
          <w:rFonts w:ascii="Times New Roman" w:hAnsi="Times New Roman"/>
          <w:szCs w:val="14"/>
        </w:rPr>
        <w:lastRenderedPageBreak/>
        <w:t> </w:t>
      </w:r>
      <w:r>
        <w:rPr>
          <w:rFonts w:ascii="黑体" w:hint="eastAsia"/>
        </w:rPr>
        <w:t>（四）操作要点</w:t>
      </w:r>
    </w:p>
    <w:p w:rsidR="00317186" w:rsidRDefault="00317186" w:rsidP="00317186">
      <w:pPr>
        <w:snapToGrid w:val="0"/>
        <w:ind w:firstLine="480"/>
      </w:pPr>
      <w:r>
        <w:t>1</w:t>
      </w:r>
      <w:r>
        <w:rPr>
          <w:rFonts w:ascii="宋体" w:hAnsi="宋体" w:hint="eastAsia"/>
        </w:rPr>
        <w:t>、离岸普通定期存款提前支取只能一次，支取后留存的金额必须大于起存金额。</w:t>
      </w:r>
    </w:p>
    <w:p w:rsidR="00317186" w:rsidRDefault="00317186" w:rsidP="00317186">
      <w:pPr>
        <w:snapToGrid w:val="0"/>
        <w:ind w:firstLine="480"/>
      </w:pPr>
      <w:r>
        <w:t>2</w:t>
      </w:r>
      <w:r>
        <w:rPr>
          <w:rFonts w:ascii="宋体" w:hAnsi="宋体" w:hint="eastAsia"/>
        </w:rPr>
        <w:t>、如果定期存款已挂失、资金冻结，或者是黑名单、预警</w:t>
      </w:r>
      <w:r>
        <w:t>/</w:t>
      </w:r>
      <w:r>
        <w:rPr>
          <w:rFonts w:ascii="宋体" w:hAnsi="宋体" w:hint="eastAsia"/>
        </w:rPr>
        <w:t>布控户口则必须根据情况采取相应对策进行处理。</w:t>
      </w:r>
    </w:p>
    <w:p w:rsidR="00317186" w:rsidRDefault="00317186" w:rsidP="00317186">
      <w:pPr>
        <w:snapToGrid w:val="0"/>
        <w:ind w:firstLine="480"/>
      </w:pPr>
      <w:r>
        <w:t>3</w:t>
      </w:r>
      <w:r>
        <w:rPr>
          <w:rFonts w:ascii="宋体" w:hAnsi="宋体" w:hint="eastAsia"/>
        </w:rPr>
        <w:t>、更换的定期存款单凭证号码，如不是最小号码时系统提示重新确认。</w:t>
      </w:r>
    </w:p>
    <w:p w:rsidR="00317186" w:rsidRDefault="00317186" w:rsidP="00317186">
      <w:pPr>
        <w:pStyle w:val="6"/>
        <w:snapToGrid w:val="0"/>
        <w:spacing w:line="360" w:lineRule="auto"/>
      </w:pPr>
      <w:r>
        <w:rPr>
          <w:rFonts w:ascii="黑体" w:hint="eastAsia"/>
        </w:rPr>
        <w:t>（五）操作步骤</w:t>
      </w:r>
    </w:p>
    <w:p w:rsidR="00317186" w:rsidRDefault="00317186" w:rsidP="00317186">
      <w:pPr>
        <w:snapToGrid w:val="0"/>
        <w:ind w:firstLine="480"/>
      </w:pPr>
      <w:r>
        <w:t>1</w:t>
      </w:r>
      <w:r>
        <w:rPr>
          <w:rFonts w:ascii="宋体" w:hAnsi="宋体" w:hint="eastAsia"/>
        </w:rPr>
        <w:t>、用户选择“导航系统”—“负债业务”—“离岸定期”－“普通定期存款部分提前支取”或在“业务代码”栏输入业务代码“3602”，进入离岸普通定期关户界面。</w:t>
      </w:r>
    </w:p>
    <w:p w:rsidR="00317186" w:rsidRDefault="00317186" w:rsidP="00317186">
      <w:pPr>
        <w:snapToGrid w:val="0"/>
        <w:ind w:firstLine="480"/>
      </w:pPr>
      <w:r>
        <w:t>2</w:t>
      </w:r>
      <w:r>
        <w:rPr>
          <w:rFonts w:ascii="宋体" w:hAnsi="宋体" w:hint="eastAsia"/>
        </w:rPr>
        <w:t>、输入户口号、凭证号（后四位）、提前支取的金额，系统显示出该笔定期存款明细状态，查看状态是否适合支取。</w:t>
      </w:r>
    </w:p>
    <w:p w:rsidR="00317186" w:rsidRDefault="00317186" w:rsidP="00317186">
      <w:pPr>
        <w:snapToGrid w:val="0"/>
        <w:ind w:firstLine="480"/>
      </w:pPr>
      <w:r>
        <w:t>3</w:t>
      </w:r>
      <w:r>
        <w:rPr>
          <w:rFonts w:ascii="宋体" w:hAnsi="宋体" w:hint="eastAsia"/>
        </w:rPr>
        <w:t>、根据定期存款预留的支付依据，选择“支取”按钮，进行图章印鉴等验证，系统验证支取依据是否相符，相符后会显示利息数额。</w:t>
      </w:r>
    </w:p>
    <w:p w:rsidR="00317186" w:rsidRDefault="00317186" w:rsidP="00317186">
      <w:pPr>
        <w:snapToGrid w:val="0"/>
        <w:ind w:firstLine="480"/>
      </w:pPr>
      <w:r>
        <w:t>4</w:t>
      </w:r>
      <w:r>
        <w:rPr>
          <w:rFonts w:ascii="宋体" w:hAnsi="宋体" w:hint="eastAsia"/>
        </w:rPr>
        <w:t>、在“收款类型”栏选择收款类型，收款类型可以选“活期户”和“挂账单”，将相应金额转入指定的户口中或将相应款项转入挂账系统。</w:t>
      </w:r>
    </w:p>
    <w:p w:rsidR="00317186" w:rsidRDefault="00317186" w:rsidP="00317186">
      <w:pPr>
        <w:snapToGrid w:val="0"/>
        <w:ind w:firstLine="480"/>
      </w:pPr>
      <w:r>
        <w:t>5</w:t>
      </w:r>
      <w:r>
        <w:rPr>
          <w:rFonts w:ascii="宋体" w:hAnsi="宋体" w:hint="eastAsia"/>
        </w:rPr>
        <w:t>、在“收款金额”栏输入对应收款类型的金额</w:t>
      </w:r>
    </w:p>
    <w:p w:rsidR="00317186" w:rsidRDefault="00317186" w:rsidP="00317186">
      <w:pPr>
        <w:snapToGrid w:val="0"/>
        <w:ind w:firstLine="480"/>
      </w:pPr>
      <w:r>
        <w:t>6</w:t>
      </w:r>
      <w:r>
        <w:rPr>
          <w:rFonts w:ascii="宋体" w:hAnsi="宋体" w:hint="eastAsia"/>
        </w:rPr>
        <w:t>、录入新换的定期存款单凭证号码，</w:t>
      </w:r>
    </w:p>
    <w:p w:rsidR="00317186" w:rsidRDefault="00317186" w:rsidP="00317186">
      <w:pPr>
        <w:snapToGrid w:val="0"/>
        <w:ind w:firstLine="480"/>
      </w:pPr>
      <w:r>
        <w:t>7</w:t>
      </w:r>
      <w:r>
        <w:rPr>
          <w:rFonts w:ascii="宋体" w:hAnsi="宋体" w:hint="eastAsia"/>
        </w:rPr>
        <w:t>、系统自动计算出“总计”金额，用户核对无误后选择“确定”按钮，根据提示进行授权等操作；</w:t>
      </w:r>
    </w:p>
    <w:p w:rsidR="00317186" w:rsidRDefault="00317186" w:rsidP="00317186">
      <w:pPr>
        <w:snapToGrid w:val="0"/>
        <w:ind w:firstLine="480"/>
      </w:pPr>
      <w:r>
        <w:t>8</w:t>
      </w:r>
      <w:r>
        <w:rPr>
          <w:rFonts w:ascii="宋体" w:hAnsi="宋体" w:hint="eastAsia"/>
        </w:rPr>
        <w:t>、打印相关单据，旧定期存款单背面的支取信息；新的定期存款单、定期存款收；付款回单、定期存款计息清单、挂账单等”</w:t>
      </w:r>
    </w:p>
    <w:p w:rsidR="00317186" w:rsidRDefault="00317186" w:rsidP="00317186">
      <w:pPr>
        <w:snapToGrid w:val="0"/>
        <w:ind w:firstLine="480"/>
      </w:pPr>
    </w:p>
    <w:p w:rsidR="00317186" w:rsidRDefault="00317186" w:rsidP="00317186">
      <w:pPr>
        <w:pStyle w:val="5"/>
        <w:ind w:left="420"/>
        <w:rPr>
          <w:sz w:val="24"/>
        </w:rPr>
      </w:pPr>
      <w:bookmarkStart w:id="2049" w:name="_Toc181091054"/>
      <w:bookmarkStart w:id="2050" w:name="_Toc183939962"/>
      <w:r>
        <w:rPr>
          <w:rFonts w:hint="eastAsia"/>
          <w:sz w:val="24"/>
        </w:rPr>
        <w:t>四、离岸非标准定期存款开户（业务代码</w:t>
      </w:r>
      <w:r>
        <w:rPr>
          <w:rFonts w:hint="eastAsia"/>
          <w:sz w:val="24"/>
        </w:rPr>
        <w:t>3631</w:t>
      </w:r>
      <w:r>
        <w:rPr>
          <w:rFonts w:hint="eastAsia"/>
          <w:sz w:val="24"/>
        </w:rPr>
        <w:t>）</w:t>
      </w:r>
      <w:bookmarkEnd w:id="2049"/>
      <w:bookmarkEnd w:id="2050"/>
    </w:p>
    <w:p w:rsidR="00317186" w:rsidRDefault="00317186" w:rsidP="0004090F">
      <w:pPr>
        <w:pStyle w:val="6"/>
        <w:snapToGrid w:val="0"/>
        <w:spacing w:line="360" w:lineRule="auto"/>
      </w:pPr>
      <w:r>
        <w:rPr>
          <w:rFonts w:ascii="Times New Roman" w:hAnsi="Times New Roman"/>
          <w:szCs w:val="14"/>
        </w:rPr>
        <w:t> </w:t>
      </w:r>
      <w:r>
        <w:rPr>
          <w:rFonts w:ascii="黑体" w:hint="eastAsia"/>
        </w:rPr>
        <w:t>（一）功能介绍</w:t>
      </w:r>
    </w:p>
    <w:p w:rsidR="00317186" w:rsidRDefault="00317186" w:rsidP="00317186">
      <w:pPr>
        <w:snapToGrid w:val="0"/>
        <w:ind w:firstLine="480"/>
        <w:rPr>
          <w:rFonts w:ascii="宋体" w:hAnsi="宋体"/>
        </w:rPr>
      </w:pPr>
      <w:r>
        <w:rPr>
          <w:rFonts w:ascii="宋体" w:hAnsi="宋体" w:hint="eastAsia"/>
        </w:rPr>
        <w:t>通过该功能实现离岸具有标准期限，利率值浮动点数不标准的定期存款开户及资金的存入。</w:t>
      </w:r>
    </w:p>
    <w:p w:rsidR="00317186" w:rsidRDefault="00317186" w:rsidP="0004090F">
      <w:pPr>
        <w:pStyle w:val="6"/>
        <w:snapToGrid w:val="0"/>
        <w:spacing w:line="360" w:lineRule="auto"/>
      </w:pPr>
      <w:r>
        <w:rPr>
          <w:rFonts w:ascii="黑体" w:hint="eastAsia"/>
        </w:rPr>
        <w:lastRenderedPageBreak/>
        <w:t>（二）风险提示</w:t>
      </w:r>
    </w:p>
    <w:p w:rsidR="00317186" w:rsidRDefault="00317186" w:rsidP="00317186">
      <w:pPr>
        <w:snapToGrid w:val="0"/>
        <w:ind w:firstLine="480"/>
      </w:pPr>
      <w:r>
        <w:t>1</w:t>
      </w:r>
      <w:r>
        <w:rPr>
          <w:rFonts w:ascii="宋体" w:hAnsi="宋体" w:hint="eastAsia"/>
        </w:rPr>
        <w:t>、付款方式为“活期户”适用于客户提供了完整的“定期存款申请书”（图章印鉴支取方式齐全），或者离岸部代客户提供的“定期存款申请书”（根据授权表要求授权签字齐全）。</w:t>
      </w:r>
    </w:p>
    <w:p w:rsidR="00317186" w:rsidRDefault="00317186" w:rsidP="00317186">
      <w:pPr>
        <w:snapToGrid w:val="0"/>
        <w:ind w:firstLine="480"/>
        <w:rPr>
          <w:rFonts w:ascii="宋体" w:hAnsi="宋体"/>
        </w:rPr>
      </w:pPr>
      <w:r>
        <w:rPr>
          <w:rFonts w:hint="eastAsia"/>
        </w:rPr>
        <w:t>2</w:t>
      </w:r>
      <w:r>
        <w:rPr>
          <w:rFonts w:ascii="宋体" w:hAnsi="宋体" w:hint="eastAsia"/>
        </w:rPr>
        <w:t>、选择付款方式为“挂帐单”时，一般适用于客户从它行转入存定期，但注意转出客户的户名必须与定期存款的户名一致（暂时未使用）。</w:t>
      </w:r>
    </w:p>
    <w:p w:rsidR="00317186" w:rsidRDefault="00317186" w:rsidP="00317186">
      <w:pPr>
        <w:snapToGrid w:val="0"/>
        <w:ind w:firstLine="480"/>
        <w:rPr>
          <w:rFonts w:ascii="宋体" w:hAnsi="宋体"/>
        </w:rPr>
      </w:pPr>
      <w:r>
        <w:rPr>
          <w:rFonts w:ascii="宋体" w:hAnsi="宋体" w:hint="eastAsia"/>
        </w:rPr>
        <w:t>3、客户申请书上选择到期转活的，自动转存方式选择“1.不转存”；没有注明到期处理方式的默认为“2.本息转存”的自动转存方式。</w:t>
      </w:r>
    </w:p>
    <w:p w:rsidR="00317186" w:rsidRDefault="00317186" w:rsidP="00317186">
      <w:pPr>
        <w:snapToGrid w:val="0"/>
        <w:ind w:firstLine="480"/>
      </w:pPr>
      <w:r>
        <w:rPr>
          <w:rFonts w:ascii="宋体" w:hAnsi="宋体" w:hint="eastAsia"/>
        </w:rPr>
        <w:t>4、协议利率的利率浮动点数必须与申请书上协议利率审批的一致，协议利率审批必须严格按照授权表要求逐一签字齐全。</w:t>
      </w:r>
    </w:p>
    <w:p w:rsidR="00317186" w:rsidRDefault="00317186" w:rsidP="0004090F">
      <w:pPr>
        <w:pStyle w:val="6"/>
        <w:snapToGrid w:val="0"/>
        <w:spacing w:line="360" w:lineRule="auto"/>
      </w:pPr>
      <w:r>
        <w:rPr>
          <w:rFonts w:ascii="黑体" w:hint="eastAsia"/>
        </w:rPr>
        <w:t>（三）界面</w:t>
      </w:r>
    </w:p>
    <w:p w:rsidR="00317186" w:rsidRDefault="0004090F" w:rsidP="00317186">
      <w:pPr>
        <w:snapToGrid w:val="0"/>
        <w:ind w:firstLine="480"/>
      </w:pPr>
      <w:r>
        <w:rPr>
          <w:noProof/>
        </w:rPr>
        <w:drawing>
          <wp:inline distT="0" distB="0" distL="0" distR="0">
            <wp:extent cx="5267325" cy="3124200"/>
            <wp:effectExtent l="19050" t="0" r="9525"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666" cstate="print"/>
                    <a:srcRect/>
                    <a:stretch>
                      <a:fillRect/>
                    </a:stretch>
                  </pic:blipFill>
                  <pic:spPr bwMode="auto">
                    <a:xfrm>
                      <a:off x="0" y="0"/>
                      <a:ext cx="5267325" cy="3124200"/>
                    </a:xfrm>
                    <a:prstGeom prst="rect">
                      <a:avLst/>
                    </a:prstGeom>
                    <a:noFill/>
                    <a:ln w="9525">
                      <a:noFill/>
                      <a:miter lim="800000"/>
                      <a:headEnd/>
                      <a:tailEnd/>
                    </a:ln>
                  </pic:spPr>
                </pic:pic>
              </a:graphicData>
            </a:graphic>
          </wp:inline>
        </w:drawing>
      </w:r>
    </w:p>
    <w:p w:rsidR="00317186" w:rsidRDefault="00317186" w:rsidP="0004090F">
      <w:pPr>
        <w:pStyle w:val="6"/>
        <w:snapToGrid w:val="0"/>
        <w:spacing w:line="360" w:lineRule="auto"/>
      </w:pPr>
      <w:r>
        <w:rPr>
          <w:rFonts w:ascii="黑体" w:hint="eastAsia"/>
        </w:rPr>
        <w:t>（四）操作要点</w:t>
      </w:r>
    </w:p>
    <w:p w:rsidR="00317186" w:rsidRDefault="00317186" w:rsidP="00317186">
      <w:pPr>
        <w:snapToGrid w:val="0"/>
        <w:ind w:firstLine="439"/>
      </w:pPr>
      <w:r>
        <w:t>1</w:t>
      </w:r>
      <w:r>
        <w:rPr>
          <w:rFonts w:ascii="宋体" w:hAnsi="宋体" w:hint="eastAsia"/>
        </w:rPr>
        <w:t>、输入“开户方法”时，如果客户在本网点未开户，可以在“客户管理”模块中按名称进行查询，系统搜索后，可以查找到客户在离岸其他机构网点有无客户号。如客户在我行没有开户的，可先在“客户管理”－“离岸客户”中开客户号。</w:t>
      </w:r>
    </w:p>
    <w:p w:rsidR="00317186" w:rsidRDefault="00317186" w:rsidP="00317186">
      <w:pPr>
        <w:snapToGrid w:val="0"/>
        <w:ind w:firstLine="439"/>
      </w:pPr>
      <w:r>
        <w:t>2</w:t>
      </w:r>
      <w:r>
        <w:rPr>
          <w:rFonts w:ascii="宋体" w:hAnsi="宋体" w:hint="eastAsia"/>
        </w:rPr>
        <w:t>、经办员必须持有“凭证箱”，持有“离岸定期存款单”空白重要凭证。</w:t>
      </w:r>
    </w:p>
    <w:p w:rsidR="00317186" w:rsidRDefault="00317186" w:rsidP="00317186">
      <w:pPr>
        <w:snapToGrid w:val="0"/>
        <w:ind w:firstLine="439"/>
      </w:pPr>
      <w:r>
        <w:lastRenderedPageBreak/>
        <w:t>3</w:t>
      </w:r>
      <w:r>
        <w:rPr>
          <w:rFonts w:ascii="宋体" w:hAnsi="宋体" w:hint="eastAsia"/>
        </w:rPr>
        <w:t>、系统提供了一笔定期最多可以由</w:t>
      </w:r>
      <w:r>
        <w:t>3</w:t>
      </w:r>
      <w:r>
        <w:rPr>
          <w:rFonts w:ascii="宋体" w:hAnsi="宋体" w:hint="eastAsia"/>
        </w:rPr>
        <w:t>笔付款方式组成，付款类型有两种，但如果自动转存方式选择“本金续存利息转活期”付款类型只能选择一个活期户。</w:t>
      </w:r>
    </w:p>
    <w:p w:rsidR="00317186" w:rsidRDefault="00317186" w:rsidP="00317186">
      <w:pPr>
        <w:snapToGrid w:val="0"/>
        <w:ind w:firstLine="439"/>
      </w:pPr>
      <w:r>
        <w:rPr>
          <w:rFonts w:ascii="宋体" w:hAnsi="宋体" w:hint="eastAsia"/>
        </w:rPr>
        <w:t>4、在“客户经理类型”栏和“客户经理”栏需输入客户经理的信息，否则系统会自动默认为客户号的客户经理信息。</w:t>
      </w:r>
    </w:p>
    <w:p w:rsidR="00317186" w:rsidRDefault="00317186" w:rsidP="00317186">
      <w:pPr>
        <w:snapToGrid w:val="0"/>
        <w:ind w:firstLine="439"/>
        <w:rPr>
          <w:rFonts w:ascii="宋体" w:hAnsi="宋体"/>
        </w:rPr>
      </w:pPr>
      <w:r>
        <w:rPr>
          <w:rFonts w:ascii="宋体" w:hAnsi="宋体" w:hint="eastAsia"/>
        </w:rPr>
        <w:t>5、起存金额单位存款金额为美元五万元或其它等值可自由兑换外汇，个人存款为一万美元或其它等值可自由兑换外汇。</w:t>
      </w:r>
    </w:p>
    <w:p w:rsidR="00317186" w:rsidRDefault="00317186" w:rsidP="00317186">
      <w:pPr>
        <w:snapToGrid w:val="0"/>
        <w:ind w:firstLine="439"/>
        <w:rPr>
          <w:rFonts w:ascii="宋体" w:hAnsi="宋体"/>
        </w:rPr>
      </w:pPr>
      <w:r>
        <w:rPr>
          <w:rFonts w:ascii="宋体" w:hAnsi="宋体" w:hint="eastAsia"/>
        </w:rPr>
        <w:t>6、非标准定期存款利率值的构成分两种：a系统自动取相应币种及期限档次的市场标准利率值（LIBOR\HIBOR\SIBOR），根据利率浮动方式及利率浮动点数或利率浮动比例，得出该笔定期存款的利率。b使用指定定期利率值，即该笔定期存款的为固定值不随市场标准利率值浮动。</w:t>
      </w:r>
    </w:p>
    <w:p w:rsidR="00317186" w:rsidRDefault="00317186" w:rsidP="00317186">
      <w:pPr>
        <w:snapToGrid w:val="0"/>
        <w:ind w:firstLine="439"/>
        <w:rPr>
          <w:rFonts w:ascii="宋体" w:hAnsi="宋体"/>
        </w:rPr>
      </w:pPr>
      <w:r>
        <w:rPr>
          <w:rFonts w:ascii="宋体" w:hAnsi="宋体" w:hint="eastAsia"/>
        </w:rPr>
        <w:t>7、协议利率中的提前支取利率、部分提前支取利率及逾期支取利率可以在协议利率维护中进行维护。</w:t>
      </w:r>
    </w:p>
    <w:p w:rsidR="00317186" w:rsidRDefault="00317186" w:rsidP="00317186">
      <w:pPr>
        <w:snapToGrid w:val="0"/>
        <w:ind w:firstLineChars="200" w:firstLine="480"/>
        <w:rPr>
          <w:rFonts w:ascii="宋体" w:hAnsi="宋体"/>
          <w:szCs w:val="21"/>
        </w:rPr>
      </w:pPr>
      <w:r>
        <w:rPr>
          <w:rFonts w:ascii="宋体" w:hAnsi="宋体" w:hint="eastAsia"/>
        </w:rPr>
        <w:t>8、如定存单打印出错了，需要在“客户管理”－“特殊业务”模块中更换凭证处理</w:t>
      </w:r>
      <w:r>
        <w:rPr>
          <w:rFonts w:ascii="宋体" w:hAnsi="宋体" w:hint="eastAsia"/>
          <w:szCs w:val="21"/>
        </w:rPr>
        <w:t>。</w:t>
      </w:r>
    </w:p>
    <w:p w:rsidR="00317186" w:rsidRDefault="00317186" w:rsidP="00317186">
      <w:pPr>
        <w:snapToGrid w:val="0"/>
        <w:ind w:firstLine="439"/>
        <w:rPr>
          <w:color w:val="FF0000"/>
        </w:rPr>
      </w:pPr>
      <w:r>
        <w:rPr>
          <w:color w:val="FF0000"/>
        </w:rPr>
        <w:t>总行离岸业务处理中心离岸定期凭证更换，更换原因只能选择</w:t>
      </w:r>
      <w:r>
        <w:rPr>
          <w:color w:val="FF0000"/>
        </w:rPr>
        <w:t>“</w:t>
      </w:r>
      <w:r>
        <w:rPr>
          <w:color w:val="FF0000"/>
        </w:rPr>
        <w:t>客户原因</w:t>
      </w:r>
      <w:r>
        <w:rPr>
          <w:color w:val="FF0000"/>
        </w:rPr>
        <w:t>”</w:t>
      </w:r>
      <w:r>
        <w:rPr>
          <w:color w:val="FF0000"/>
        </w:rPr>
        <w:t>，当凭证更换原因为</w:t>
      </w:r>
      <w:r>
        <w:rPr>
          <w:color w:val="FF0000"/>
        </w:rPr>
        <w:t>1</w:t>
      </w:r>
      <w:r>
        <w:rPr>
          <w:color w:val="FF0000"/>
        </w:rPr>
        <w:t>：内部更换，系统提示</w:t>
      </w:r>
      <w:r>
        <w:rPr>
          <w:color w:val="FF0000"/>
        </w:rPr>
        <w:t>“</w:t>
      </w:r>
      <w:r>
        <w:rPr>
          <w:color w:val="FF0000"/>
        </w:rPr>
        <w:t>必须在开户机构办理</w:t>
      </w:r>
      <w:r>
        <w:rPr>
          <w:color w:val="FF0000"/>
        </w:rPr>
        <w:t>”</w:t>
      </w:r>
      <w:r>
        <w:rPr>
          <w:color w:val="FF0000"/>
        </w:rPr>
        <w:t>；当凭证更换原因为</w:t>
      </w:r>
      <w:r>
        <w:rPr>
          <w:color w:val="FF0000"/>
        </w:rPr>
        <w:t>2</w:t>
      </w:r>
      <w:r>
        <w:rPr>
          <w:color w:val="FF0000"/>
        </w:rPr>
        <w:t>：质押扣划，系统报错不能办理</w:t>
      </w:r>
    </w:p>
    <w:p w:rsidR="00317186" w:rsidRDefault="00317186" w:rsidP="00317186">
      <w:pPr>
        <w:snapToGrid w:val="0"/>
        <w:ind w:firstLine="439"/>
      </w:pPr>
    </w:p>
    <w:p w:rsidR="00317186" w:rsidRDefault="00317186" w:rsidP="0004090F">
      <w:pPr>
        <w:pStyle w:val="6"/>
        <w:snapToGrid w:val="0"/>
        <w:spacing w:line="360" w:lineRule="auto"/>
        <w:rPr>
          <w:rFonts w:ascii="黑体"/>
        </w:rPr>
      </w:pPr>
      <w:r>
        <w:rPr>
          <w:rFonts w:ascii="黑体" w:hint="eastAsia"/>
        </w:rPr>
        <w:t>（五）操作步骤</w:t>
      </w:r>
    </w:p>
    <w:p w:rsidR="00317186" w:rsidRDefault="00317186" w:rsidP="00317186">
      <w:pPr>
        <w:widowControl/>
        <w:snapToGrid w:val="0"/>
        <w:ind w:firstLine="439"/>
        <w:rPr>
          <w:rFonts w:eastAsia="Arial Unicode MS"/>
          <w:kern w:val="0"/>
        </w:rPr>
      </w:pPr>
      <w:r>
        <w:t>1</w:t>
      </w:r>
      <w:r>
        <w:rPr>
          <w:rFonts w:ascii="宋体" w:hAnsi="宋体" w:hint="eastAsia"/>
        </w:rPr>
        <w:t>、用户选择“系统导航”－“负债业务”－“离岸定期”-</w:t>
      </w:r>
      <w:r>
        <w:rPr>
          <w:rFonts w:ascii="宋体" w:hAnsi="宋体"/>
        </w:rPr>
        <w:t>“</w:t>
      </w:r>
      <w:r>
        <w:rPr>
          <w:rFonts w:ascii="宋体" w:hAnsi="宋体" w:hint="eastAsia"/>
        </w:rPr>
        <w:t>非标准定期存款开户</w:t>
      </w:r>
      <w:r>
        <w:rPr>
          <w:rFonts w:ascii="宋体" w:hAnsi="宋体"/>
        </w:rPr>
        <w:t>”</w:t>
      </w:r>
      <w:r>
        <w:rPr>
          <w:rFonts w:ascii="宋体" w:hAnsi="宋体" w:hint="eastAsia"/>
        </w:rPr>
        <w:t>或在“业务代码”栏输入业务代码“3631”，进入普通定期存款开户界面。</w:t>
      </w:r>
    </w:p>
    <w:p w:rsidR="00317186" w:rsidRDefault="00317186" w:rsidP="00317186">
      <w:pPr>
        <w:snapToGrid w:val="0"/>
        <w:ind w:firstLine="437"/>
      </w:pPr>
      <w:r>
        <w:t>2</w:t>
      </w:r>
      <w:r>
        <w:rPr>
          <w:rFonts w:ascii="宋体" w:hAnsi="宋体" w:hint="eastAsia"/>
        </w:rPr>
        <w:t>、在“开户方法”栏选择输入：</w:t>
      </w:r>
    </w:p>
    <w:p w:rsidR="00317186" w:rsidRDefault="00317186" w:rsidP="000029C7">
      <w:pPr>
        <w:numPr>
          <w:ilvl w:val="0"/>
          <w:numId w:val="556"/>
        </w:numPr>
        <w:snapToGrid w:val="0"/>
        <w:ind w:hanging="60"/>
      </w:pPr>
      <w:r>
        <w:rPr>
          <w:rFonts w:ascii="宋体" w:hAnsi="宋体" w:hint="eastAsia"/>
        </w:rPr>
        <w:t>选择“</w:t>
      </w:r>
      <w:r>
        <w:t>0</w:t>
      </w:r>
      <w:r>
        <w:rPr>
          <w:rFonts w:ascii="宋体" w:hAnsi="宋体" w:hint="eastAsia"/>
        </w:rPr>
        <w:t>：关联户口”，则在“关联户口”栏输入户口号按回车键。</w:t>
      </w:r>
    </w:p>
    <w:p w:rsidR="00317186" w:rsidRDefault="00317186" w:rsidP="000029C7">
      <w:pPr>
        <w:numPr>
          <w:ilvl w:val="0"/>
          <w:numId w:val="556"/>
        </w:numPr>
        <w:snapToGrid w:val="0"/>
        <w:ind w:hanging="60"/>
      </w:pPr>
      <w:r>
        <w:rPr>
          <w:rFonts w:ascii="宋体" w:hAnsi="宋体" w:hint="eastAsia"/>
        </w:rPr>
        <w:t>选择“</w:t>
      </w:r>
      <w:r>
        <w:t>1</w:t>
      </w:r>
      <w:r>
        <w:rPr>
          <w:rFonts w:ascii="宋体" w:hAnsi="宋体" w:hint="eastAsia"/>
        </w:rPr>
        <w:t>：客户号”，则在“客户号”栏输入客户号按回车键。</w:t>
      </w:r>
    </w:p>
    <w:p w:rsidR="00317186" w:rsidRDefault="00317186" w:rsidP="00317186">
      <w:pPr>
        <w:snapToGrid w:val="0"/>
        <w:ind w:firstLine="439"/>
      </w:pPr>
      <w:r>
        <w:t>3</w:t>
      </w:r>
      <w:r>
        <w:rPr>
          <w:rFonts w:ascii="宋体" w:hAnsi="宋体" w:hint="eastAsia"/>
        </w:rPr>
        <w:t>、在相关栏中分别输入相关要素</w:t>
      </w:r>
    </w:p>
    <w:p w:rsidR="00317186" w:rsidRDefault="00317186" w:rsidP="00317186">
      <w:pPr>
        <w:snapToGrid w:val="0"/>
        <w:ind w:firstLine="437"/>
      </w:pPr>
      <w:r>
        <w:t>4</w:t>
      </w:r>
      <w:r>
        <w:rPr>
          <w:rFonts w:ascii="宋体" w:hAnsi="宋体" w:hint="eastAsia"/>
        </w:rPr>
        <w:t>、在“付款类型”栏选择：</w:t>
      </w:r>
    </w:p>
    <w:p w:rsidR="00317186" w:rsidRDefault="00317186" w:rsidP="00317186">
      <w:pPr>
        <w:numPr>
          <w:ilvl w:val="0"/>
          <w:numId w:val="557"/>
        </w:numPr>
        <w:snapToGrid w:val="0"/>
      </w:pPr>
      <w:r>
        <w:rPr>
          <w:rFonts w:ascii="宋体" w:hAnsi="宋体" w:hint="eastAsia"/>
        </w:rPr>
        <w:t>如果选择“</w:t>
      </w:r>
      <w:r>
        <w:t>1</w:t>
      </w:r>
      <w:r>
        <w:rPr>
          <w:rFonts w:ascii="宋体" w:hAnsi="宋体" w:hint="eastAsia"/>
        </w:rPr>
        <w:t>：活期户”，则在“户口号”栏内输入户口号（账号）；</w:t>
      </w:r>
    </w:p>
    <w:p w:rsidR="00317186" w:rsidRDefault="00317186" w:rsidP="00317186">
      <w:pPr>
        <w:numPr>
          <w:ilvl w:val="0"/>
          <w:numId w:val="557"/>
        </w:numPr>
        <w:snapToGrid w:val="0"/>
      </w:pPr>
      <w:r>
        <w:rPr>
          <w:rFonts w:ascii="宋体" w:hAnsi="宋体" w:hint="eastAsia"/>
        </w:rPr>
        <w:t>如果选择“</w:t>
      </w:r>
      <w:r>
        <w:t>2</w:t>
      </w:r>
      <w:r>
        <w:rPr>
          <w:rFonts w:ascii="宋体" w:hAnsi="宋体" w:hint="eastAsia"/>
        </w:rPr>
        <w:t>：挂账单”，则在“单号”栏内输入销账单号。</w:t>
      </w:r>
    </w:p>
    <w:p w:rsidR="00317186" w:rsidRDefault="00317186" w:rsidP="00317186">
      <w:pPr>
        <w:snapToGrid w:val="0"/>
        <w:ind w:firstLine="480"/>
      </w:pPr>
      <w:r>
        <w:lastRenderedPageBreak/>
        <w:t>5</w:t>
      </w:r>
      <w:r>
        <w:rPr>
          <w:rFonts w:ascii="宋体" w:hAnsi="宋体" w:hint="eastAsia"/>
        </w:rPr>
        <w:t>、在“付款金额”栏中输入对应付款类型的金额；</w:t>
      </w:r>
    </w:p>
    <w:p w:rsidR="00317186" w:rsidRDefault="00317186" w:rsidP="00317186">
      <w:pPr>
        <w:snapToGrid w:val="0"/>
        <w:ind w:firstLine="480"/>
      </w:pPr>
      <w:r>
        <w:t>6</w:t>
      </w:r>
      <w:r>
        <w:rPr>
          <w:rFonts w:ascii="宋体" w:hAnsi="宋体" w:hint="eastAsia"/>
        </w:rPr>
        <w:t>、系统自动计算出“总计”金额；</w:t>
      </w:r>
    </w:p>
    <w:p w:rsidR="00317186" w:rsidRDefault="00317186" w:rsidP="00317186">
      <w:pPr>
        <w:snapToGrid w:val="0"/>
        <w:ind w:firstLine="480"/>
        <w:rPr>
          <w:rFonts w:ascii="宋体" w:hAnsi="宋体"/>
        </w:rPr>
      </w:pPr>
      <w:r>
        <w:t>7</w:t>
      </w:r>
      <w:r>
        <w:rPr>
          <w:rFonts w:ascii="宋体" w:hAnsi="宋体" w:hint="eastAsia"/>
        </w:rPr>
        <w:t>、根据客户所属选择相应的客户经理，用户核对无误后选择“协议利率”按钮；</w:t>
      </w:r>
    </w:p>
    <w:p w:rsidR="00317186" w:rsidRDefault="0004090F" w:rsidP="00317186">
      <w:pPr>
        <w:snapToGrid w:val="0"/>
        <w:ind w:firstLine="480"/>
        <w:rPr>
          <w:rFonts w:ascii="宋体" w:hAnsi="宋体"/>
        </w:rPr>
      </w:pPr>
      <w:r>
        <w:rPr>
          <w:rFonts w:ascii="宋体" w:hAnsi="宋体" w:hint="eastAsia"/>
          <w:noProof/>
        </w:rPr>
        <w:drawing>
          <wp:inline distT="0" distB="0" distL="0" distR="0">
            <wp:extent cx="5267325" cy="2724150"/>
            <wp:effectExtent l="19050" t="0" r="9525"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667" cstate="print"/>
                    <a:srcRect/>
                    <a:stretch>
                      <a:fillRect/>
                    </a:stretch>
                  </pic:blipFill>
                  <pic:spPr bwMode="auto">
                    <a:xfrm>
                      <a:off x="0" y="0"/>
                      <a:ext cx="5267325" cy="2724150"/>
                    </a:xfrm>
                    <a:prstGeom prst="rect">
                      <a:avLst/>
                    </a:prstGeom>
                    <a:noFill/>
                    <a:ln w="9525">
                      <a:noFill/>
                      <a:miter lim="800000"/>
                      <a:headEnd/>
                      <a:tailEnd/>
                    </a:ln>
                  </pic:spPr>
                </pic:pic>
              </a:graphicData>
            </a:graphic>
          </wp:inline>
        </w:drawing>
      </w:r>
    </w:p>
    <w:p w:rsidR="00317186" w:rsidRDefault="00317186" w:rsidP="00317186">
      <w:pPr>
        <w:snapToGrid w:val="0"/>
        <w:ind w:firstLine="480"/>
        <w:rPr>
          <w:rFonts w:ascii="宋体" w:hAnsi="宋体"/>
        </w:rPr>
      </w:pPr>
      <w:r>
        <w:rPr>
          <w:rFonts w:ascii="宋体" w:hAnsi="宋体" w:hint="eastAsia"/>
        </w:rPr>
        <w:t>8、核对利率协议的基本信息，点击“增加”</w:t>
      </w:r>
    </w:p>
    <w:p w:rsidR="00317186" w:rsidRDefault="0004090F" w:rsidP="00317186">
      <w:pPr>
        <w:snapToGrid w:val="0"/>
        <w:ind w:firstLine="480"/>
        <w:rPr>
          <w:rFonts w:ascii="宋体" w:hAnsi="宋体"/>
        </w:rPr>
      </w:pPr>
      <w:r>
        <w:rPr>
          <w:rFonts w:ascii="宋体" w:hAnsi="宋体" w:hint="eastAsia"/>
          <w:noProof/>
        </w:rPr>
        <w:drawing>
          <wp:inline distT="0" distB="0" distL="0" distR="0">
            <wp:extent cx="5267325" cy="2838450"/>
            <wp:effectExtent l="19050" t="0" r="9525"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668" cstate="print"/>
                    <a:srcRect/>
                    <a:stretch>
                      <a:fillRect/>
                    </a:stretch>
                  </pic:blipFill>
                  <pic:spPr bwMode="auto">
                    <a:xfrm>
                      <a:off x="0" y="0"/>
                      <a:ext cx="5267325" cy="2838450"/>
                    </a:xfrm>
                    <a:prstGeom prst="rect">
                      <a:avLst/>
                    </a:prstGeom>
                    <a:noFill/>
                    <a:ln w="9525">
                      <a:noFill/>
                      <a:miter lim="800000"/>
                      <a:headEnd/>
                      <a:tailEnd/>
                    </a:ln>
                  </pic:spPr>
                </pic:pic>
              </a:graphicData>
            </a:graphic>
          </wp:inline>
        </w:drawing>
      </w:r>
    </w:p>
    <w:p w:rsidR="00317186" w:rsidRDefault="00317186" w:rsidP="00317186">
      <w:pPr>
        <w:snapToGrid w:val="0"/>
        <w:ind w:firstLine="480"/>
      </w:pPr>
      <w:r>
        <w:rPr>
          <w:rFonts w:hint="eastAsia"/>
        </w:rPr>
        <w:t>参照利率使用标志如果选择</w:t>
      </w:r>
      <w:r>
        <w:rPr>
          <w:rFonts w:hint="eastAsia"/>
        </w:rPr>
        <w:t>Y</w:t>
      </w:r>
      <w:r>
        <w:rPr>
          <w:rFonts w:hint="eastAsia"/>
        </w:rPr>
        <w:t>：使用参照利率，则要分别选择参照利率编码、利率浮动方式，输入利率浮动点数；参照利率使用标志如果选择</w:t>
      </w:r>
      <w:r>
        <w:rPr>
          <w:rFonts w:hint="eastAsia"/>
        </w:rPr>
        <w:t>N</w:t>
      </w:r>
      <w:r>
        <w:rPr>
          <w:rFonts w:hint="eastAsia"/>
        </w:rPr>
        <w:t>：使用指定近期利率值，则之需要输入近期利率值。点击“确定”</w:t>
      </w:r>
    </w:p>
    <w:p w:rsidR="00317186" w:rsidRDefault="00317186" w:rsidP="00317186">
      <w:pPr>
        <w:snapToGrid w:val="0"/>
        <w:ind w:firstLine="480"/>
      </w:pPr>
      <w:r>
        <w:rPr>
          <w:rFonts w:hint="eastAsia"/>
        </w:rPr>
        <w:t>9</w:t>
      </w:r>
      <w:r>
        <w:rPr>
          <w:rFonts w:hint="eastAsia"/>
        </w:rPr>
        <w:t>、选“其他信息”</w:t>
      </w:r>
    </w:p>
    <w:p w:rsidR="00317186" w:rsidRDefault="0004090F" w:rsidP="00317186">
      <w:pPr>
        <w:snapToGrid w:val="0"/>
        <w:ind w:firstLine="480"/>
      </w:pPr>
      <w:r>
        <w:rPr>
          <w:rFonts w:hint="eastAsia"/>
          <w:noProof/>
        </w:rPr>
        <w:lastRenderedPageBreak/>
        <w:drawing>
          <wp:inline distT="0" distB="0" distL="0" distR="0">
            <wp:extent cx="5276850" cy="3267075"/>
            <wp:effectExtent l="1905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669" cstate="print"/>
                    <a:srcRect/>
                    <a:stretch>
                      <a:fillRect/>
                    </a:stretch>
                  </pic:blipFill>
                  <pic:spPr bwMode="auto">
                    <a:xfrm>
                      <a:off x="0" y="0"/>
                      <a:ext cx="5276850" cy="3267075"/>
                    </a:xfrm>
                    <a:prstGeom prst="rect">
                      <a:avLst/>
                    </a:prstGeom>
                    <a:noFill/>
                    <a:ln w="9525">
                      <a:noFill/>
                      <a:miter lim="800000"/>
                      <a:headEnd/>
                      <a:tailEnd/>
                    </a:ln>
                  </pic:spPr>
                </pic:pic>
              </a:graphicData>
            </a:graphic>
          </wp:inline>
        </w:drawing>
      </w:r>
    </w:p>
    <w:p w:rsidR="00317186" w:rsidRDefault="00317186" w:rsidP="00317186">
      <w:pPr>
        <w:snapToGrid w:val="0"/>
        <w:ind w:firstLine="480"/>
      </w:pPr>
      <w:r>
        <w:rPr>
          <w:rFonts w:hint="eastAsia"/>
        </w:rPr>
        <w:t>分别增加提前支取利率、部分提前支取利率、逾期支取利率</w:t>
      </w:r>
    </w:p>
    <w:p w:rsidR="00317186" w:rsidRDefault="00317186" w:rsidP="00317186">
      <w:pPr>
        <w:snapToGrid w:val="0"/>
        <w:ind w:firstLine="480"/>
        <w:rPr>
          <w:rFonts w:ascii="宋体" w:hAnsi="宋体"/>
        </w:rPr>
      </w:pPr>
      <w:r>
        <w:rPr>
          <w:rFonts w:hint="eastAsia"/>
        </w:rPr>
        <w:t>10</w:t>
      </w:r>
      <w:r>
        <w:rPr>
          <w:rFonts w:hint="eastAsia"/>
        </w:rPr>
        <w:t>、</w:t>
      </w:r>
      <w:r>
        <w:rPr>
          <w:rFonts w:ascii="宋体" w:hAnsi="宋体" w:hint="eastAsia"/>
        </w:rPr>
        <w:t>核对无误后选择“确定”按钮，根据提示进行授权等操作；</w:t>
      </w:r>
    </w:p>
    <w:p w:rsidR="00317186" w:rsidRDefault="00317186" w:rsidP="00317186">
      <w:pPr>
        <w:snapToGrid w:val="0"/>
        <w:ind w:firstLine="480"/>
      </w:pPr>
      <w:r>
        <w:rPr>
          <w:rFonts w:ascii="宋体" w:hAnsi="宋体" w:hint="eastAsia"/>
        </w:rPr>
        <w:t>11、打印“定期存款单”。</w:t>
      </w:r>
    </w:p>
    <w:p w:rsidR="00317186" w:rsidRDefault="00317186" w:rsidP="0004090F">
      <w:pPr>
        <w:pStyle w:val="5"/>
        <w:rPr>
          <w:sz w:val="24"/>
        </w:rPr>
      </w:pPr>
      <w:bookmarkStart w:id="2051" w:name="_Toc181091055"/>
      <w:bookmarkStart w:id="2052" w:name="_Toc183939963"/>
      <w:r>
        <w:rPr>
          <w:rFonts w:hint="eastAsia"/>
          <w:sz w:val="24"/>
        </w:rPr>
        <w:t>五、离岸非标准定期存款关户（业务代码</w:t>
      </w:r>
      <w:r>
        <w:rPr>
          <w:rFonts w:hint="eastAsia"/>
          <w:sz w:val="24"/>
        </w:rPr>
        <w:t>3634</w:t>
      </w:r>
      <w:r>
        <w:rPr>
          <w:rFonts w:hint="eastAsia"/>
          <w:sz w:val="24"/>
        </w:rPr>
        <w:t>）</w:t>
      </w:r>
      <w:bookmarkEnd w:id="2051"/>
      <w:bookmarkEnd w:id="2052"/>
    </w:p>
    <w:p w:rsidR="00317186" w:rsidRDefault="00317186" w:rsidP="00317186">
      <w:pPr>
        <w:pStyle w:val="6"/>
        <w:snapToGrid w:val="0"/>
        <w:spacing w:line="360" w:lineRule="auto"/>
      </w:pPr>
      <w:r>
        <w:rPr>
          <w:rFonts w:ascii="黑体" w:hint="eastAsia"/>
        </w:rPr>
        <w:t>（一）功能介绍</w:t>
      </w:r>
    </w:p>
    <w:p w:rsidR="00317186" w:rsidRDefault="00317186" w:rsidP="00317186">
      <w:pPr>
        <w:snapToGrid w:val="0"/>
        <w:ind w:firstLine="480"/>
      </w:pPr>
      <w:r>
        <w:rPr>
          <w:rFonts w:ascii="宋体" w:hAnsi="宋体" w:hint="eastAsia"/>
        </w:rPr>
        <w:t>通过该功能实现离岸非标准定期存款到期或提前关户支取。</w:t>
      </w:r>
    </w:p>
    <w:p w:rsidR="00317186" w:rsidRDefault="00317186" w:rsidP="00317186">
      <w:pPr>
        <w:pStyle w:val="6"/>
        <w:snapToGrid w:val="0"/>
        <w:spacing w:line="360" w:lineRule="auto"/>
      </w:pPr>
      <w:r>
        <w:rPr>
          <w:rFonts w:ascii="黑体" w:hint="eastAsia"/>
        </w:rPr>
        <w:t>（二）风险提示</w:t>
      </w:r>
    </w:p>
    <w:p w:rsidR="00317186" w:rsidRDefault="00317186" w:rsidP="00317186">
      <w:pPr>
        <w:snapToGrid w:val="0"/>
        <w:ind w:firstLine="480"/>
      </w:pPr>
      <w:r>
        <w:t>1</w:t>
      </w:r>
      <w:r>
        <w:rPr>
          <w:rFonts w:ascii="宋体" w:hAnsi="宋体" w:hint="eastAsia"/>
        </w:rPr>
        <w:t>、离岸定期存款支取客户不论选择何种支取方式，都必须客户提供了完整的“定期转活申请书”（图章印鉴支取方式齐全），或者离岸部代客户提供的“定期转活申请书”（根据授权表要求授权签字齐全）。</w:t>
      </w:r>
    </w:p>
    <w:p w:rsidR="00317186" w:rsidRDefault="00317186" w:rsidP="00317186">
      <w:pPr>
        <w:snapToGrid w:val="0"/>
        <w:ind w:firstLine="439"/>
      </w:pPr>
      <w:r>
        <w:t>2</w:t>
      </w:r>
      <w:r>
        <w:rPr>
          <w:rFonts w:ascii="宋体" w:hAnsi="宋体" w:hint="eastAsia"/>
        </w:rPr>
        <w:t>、支取时收款类型选“挂账单”一般只用于转到其他行时使用，转销时只能转到同户名客户。（暂未使用，待定）</w:t>
      </w:r>
    </w:p>
    <w:p w:rsidR="00317186" w:rsidRDefault="00317186" w:rsidP="00317186">
      <w:pPr>
        <w:pStyle w:val="6"/>
        <w:snapToGrid w:val="0"/>
        <w:spacing w:line="360" w:lineRule="auto"/>
      </w:pPr>
      <w:r>
        <w:rPr>
          <w:rFonts w:ascii="黑体" w:hint="eastAsia"/>
        </w:rPr>
        <w:lastRenderedPageBreak/>
        <w:t>（三）界面</w:t>
      </w:r>
    </w:p>
    <w:p w:rsidR="00317186" w:rsidRDefault="0004090F" w:rsidP="00317186">
      <w:pPr>
        <w:pStyle w:val="6"/>
        <w:snapToGrid w:val="0"/>
        <w:spacing w:line="360" w:lineRule="auto"/>
        <w:jc w:val="left"/>
        <w:rPr>
          <w:b w:val="0"/>
          <w:bCs w:val="0"/>
        </w:rPr>
      </w:pPr>
      <w:r>
        <w:rPr>
          <w:rFonts w:hint="eastAsia"/>
          <w:b w:val="0"/>
          <w:bCs w:val="0"/>
          <w:noProof/>
        </w:rPr>
        <w:drawing>
          <wp:inline distT="0" distB="0" distL="0" distR="0">
            <wp:extent cx="5267325" cy="3295650"/>
            <wp:effectExtent l="19050" t="0" r="9525"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664" cstate="print"/>
                    <a:srcRect/>
                    <a:stretch>
                      <a:fillRect/>
                    </a:stretch>
                  </pic:blipFill>
                  <pic:spPr bwMode="auto">
                    <a:xfrm>
                      <a:off x="0" y="0"/>
                      <a:ext cx="5267325" cy="3295650"/>
                    </a:xfrm>
                    <a:prstGeom prst="rect">
                      <a:avLst/>
                    </a:prstGeom>
                    <a:noFill/>
                    <a:ln w="9525">
                      <a:noFill/>
                      <a:miter lim="800000"/>
                      <a:headEnd/>
                      <a:tailEnd/>
                    </a:ln>
                  </pic:spPr>
                </pic:pic>
              </a:graphicData>
            </a:graphic>
          </wp:inline>
        </w:drawing>
      </w:r>
    </w:p>
    <w:p w:rsidR="00317186" w:rsidRDefault="00317186" w:rsidP="00317186">
      <w:pPr>
        <w:pStyle w:val="6"/>
        <w:snapToGrid w:val="0"/>
        <w:spacing w:line="360" w:lineRule="auto"/>
      </w:pPr>
      <w:r>
        <w:rPr>
          <w:rFonts w:ascii="黑体" w:hint="eastAsia"/>
        </w:rPr>
        <w:t>（四）操作要点</w:t>
      </w:r>
    </w:p>
    <w:p w:rsidR="00317186" w:rsidRDefault="00317186" w:rsidP="00317186">
      <w:pPr>
        <w:snapToGrid w:val="0"/>
        <w:ind w:firstLine="480"/>
        <w:rPr>
          <w:rFonts w:ascii="宋体" w:hAnsi="宋体"/>
        </w:rPr>
      </w:pPr>
      <w:r>
        <w:t>1</w:t>
      </w:r>
      <w:r>
        <w:rPr>
          <w:rFonts w:ascii="宋体" w:hAnsi="宋体" w:hint="eastAsia"/>
        </w:rPr>
        <w:t>、离岸定期到期分为a不转存b本息续存c本金续存利息转活，其中到期不转存的定期到期日如果为节假日（非工作日），客户可以在节假日后第一个工作日支取，按到期利率计息；如果客户在节假日后第二或以后的工作日支取，则起存日至到期日按到期利率计息，到期日至支取日按活期利率。</w:t>
      </w:r>
    </w:p>
    <w:p w:rsidR="00317186" w:rsidRDefault="00317186" w:rsidP="00317186">
      <w:pPr>
        <w:snapToGrid w:val="0"/>
        <w:ind w:firstLine="480"/>
      </w:pPr>
      <w:r>
        <w:rPr>
          <w:rFonts w:hint="eastAsia"/>
        </w:rPr>
        <w:t>2</w:t>
      </w:r>
      <w:r>
        <w:rPr>
          <w:rFonts w:hint="eastAsia"/>
        </w:rPr>
        <w:t>、收款类型选择“活期户”，则只能转入当时开立定期时资金来源的活期户口。</w:t>
      </w:r>
    </w:p>
    <w:p w:rsidR="00317186" w:rsidRDefault="00317186" w:rsidP="00317186">
      <w:pPr>
        <w:pStyle w:val="6"/>
        <w:snapToGrid w:val="0"/>
        <w:spacing w:line="360" w:lineRule="auto"/>
      </w:pPr>
      <w:r>
        <w:rPr>
          <w:rFonts w:ascii="Times New Roman" w:hAnsi="Times New Roman"/>
          <w:szCs w:val="14"/>
        </w:rPr>
        <w:t> </w:t>
      </w:r>
      <w:r>
        <w:rPr>
          <w:rFonts w:ascii="黑体" w:hint="eastAsia"/>
        </w:rPr>
        <w:t>（五）操作步骤</w:t>
      </w:r>
    </w:p>
    <w:p w:rsidR="00317186" w:rsidRDefault="00317186" w:rsidP="00317186">
      <w:pPr>
        <w:snapToGrid w:val="0"/>
        <w:ind w:firstLine="480"/>
      </w:pPr>
      <w:r>
        <w:t>1</w:t>
      </w:r>
      <w:r>
        <w:rPr>
          <w:rFonts w:ascii="宋体" w:hAnsi="宋体" w:hint="eastAsia"/>
        </w:rPr>
        <w:t>、用户选择“导航系统”—“负债业务”—“离岸定期”－“非标准定期存款关户”或在“业务代码”栏输入业务代码“</w:t>
      </w:r>
      <w:r>
        <w:rPr>
          <w:rFonts w:hint="eastAsia"/>
        </w:rPr>
        <w:t>3634</w:t>
      </w:r>
      <w:r>
        <w:rPr>
          <w:rFonts w:ascii="宋体" w:hAnsi="宋体" w:hint="eastAsia"/>
        </w:rPr>
        <w:t>”，进入离岸非标准定期关户界面。</w:t>
      </w:r>
    </w:p>
    <w:p w:rsidR="00317186" w:rsidRDefault="00317186" w:rsidP="00317186">
      <w:pPr>
        <w:snapToGrid w:val="0"/>
        <w:ind w:firstLine="480"/>
      </w:pPr>
      <w:r>
        <w:t>2</w:t>
      </w:r>
      <w:r>
        <w:rPr>
          <w:rFonts w:ascii="宋体" w:hAnsi="宋体" w:hint="eastAsia"/>
        </w:rPr>
        <w:t>、输入户口号和凭证号（后四位），系统显示出该笔定期存款明细状态，查看状态是否适合支取。</w:t>
      </w:r>
    </w:p>
    <w:p w:rsidR="00317186" w:rsidRDefault="00317186" w:rsidP="00317186">
      <w:pPr>
        <w:snapToGrid w:val="0"/>
        <w:ind w:firstLine="480"/>
      </w:pPr>
      <w:r>
        <w:t>3</w:t>
      </w:r>
      <w:r>
        <w:rPr>
          <w:rFonts w:ascii="宋体" w:hAnsi="宋体" w:hint="eastAsia"/>
        </w:rPr>
        <w:t>、根据定期存款预留的支付依据，选择“支取”按钮，进行图章印鉴等验证，系统验证支取依据是否相符，相符后会显示利息数额。</w:t>
      </w:r>
    </w:p>
    <w:p w:rsidR="00317186" w:rsidRDefault="00317186" w:rsidP="00317186">
      <w:pPr>
        <w:snapToGrid w:val="0"/>
        <w:ind w:firstLine="480"/>
      </w:pPr>
      <w:r>
        <w:rPr>
          <w:rFonts w:ascii="宋体" w:hAnsi="宋体"/>
        </w:rPr>
        <w:t>4、选择收款类型和金额进行录入，收款类型可以选“活期户”和“挂账单”</w:t>
      </w:r>
      <w:r>
        <w:rPr>
          <w:rFonts w:ascii="宋体" w:hAnsi="宋体"/>
        </w:rPr>
        <w:lastRenderedPageBreak/>
        <w:t>将相应金额转入指定的户口中或将相应款项转入挂账系统。</w:t>
      </w:r>
    </w:p>
    <w:p w:rsidR="00317186" w:rsidRDefault="00317186" w:rsidP="00317186">
      <w:pPr>
        <w:snapToGrid w:val="0"/>
        <w:ind w:firstLine="480"/>
      </w:pPr>
      <w:r>
        <w:rPr>
          <w:rFonts w:ascii="宋体" w:hAnsi="宋体"/>
        </w:rPr>
        <w:t>5、选择“确认”按钮后，根据提示进行授权等操作；</w:t>
      </w:r>
    </w:p>
    <w:p w:rsidR="00317186" w:rsidRDefault="00317186" w:rsidP="00317186">
      <w:pPr>
        <w:snapToGrid w:val="0"/>
        <w:ind w:firstLine="480"/>
      </w:pPr>
      <w:r>
        <w:t>6</w:t>
      </w:r>
      <w:r>
        <w:rPr>
          <w:rFonts w:hint="eastAsia"/>
        </w:rPr>
        <w:t>、打印相关单据，“定期存款单背面支取信息；定期存款收、付款回单、定期存款计息清单、挂账单等”。（</w:t>
      </w:r>
      <w:r>
        <w:rPr>
          <w:rFonts w:hint="eastAsia"/>
          <w:color w:val="FF0000"/>
        </w:rPr>
        <w:t>与普通定期不一样的是计息清单上显示期限为起息日至止息日即到期日的前一日</w:t>
      </w:r>
      <w:r>
        <w:rPr>
          <w:rFonts w:hint="eastAsia"/>
        </w:rPr>
        <w:t>）</w:t>
      </w:r>
    </w:p>
    <w:p w:rsidR="00317186" w:rsidRDefault="00317186" w:rsidP="00317186">
      <w:pPr>
        <w:pStyle w:val="5"/>
        <w:rPr>
          <w:sz w:val="24"/>
        </w:rPr>
      </w:pPr>
      <w:bookmarkStart w:id="2053" w:name="_Toc181091056"/>
      <w:bookmarkStart w:id="2054" w:name="_Toc183939964"/>
      <w:r>
        <w:rPr>
          <w:rFonts w:hint="eastAsia"/>
          <w:sz w:val="24"/>
        </w:rPr>
        <w:t>六、离岸非标准定期部分提前支取（业务代码</w:t>
      </w:r>
      <w:r>
        <w:rPr>
          <w:rFonts w:hint="eastAsia"/>
          <w:sz w:val="24"/>
        </w:rPr>
        <w:t>3632</w:t>
      </w:r>
      <w:r>
        <w:rPr>
          <w:rFonts w:hint="eastAsia"/>
          <w:sz w:val="24"/>
        </w:rPr>
        <w:t>）</w:t>
      </w:r>
      <w:bookmarkEnd w:id="2053"/>
      <w:bookmarkEnd w:id="2054"/>
    </w:p>
    <w:p w:rsidR="00317186" w:rsidRDefault="00317186" w:rsidP="00317186">
      <w:pPr>
        <w:pStyle w:val="6"/>
        <w:snapToGrid w:val="0"/>
        <w:spacing w:line="360" w:lineRule="auto"/>
      </w:pPr>
      <w:r>
        <w:rPr>
          <w:rFonts w:ascii="黑体" w:hint="eastAsia"/>
        </w:rPr>
        <w:t>（一）功能介绍</w:t>
      </w:r>
    </w:p>
    <w:p w:rsidR="00317186" w:rsidRDefault="00317186" w:rsidP="00317186">
      <w:pPr>
        <w:snapToGrid w:val="0"/>
        <w:ind w:firstLine="480"/>
      </w:pPr>
      <w:r>
        <w:rPr>
          <w:rFonts w:ascii="宋体" w:hAnsi="宋体" w:hint="eastAsia"/>
        </w:rPr>
        <w:t>通过该系统实现离岸定期存款部分提前支取的功能。</w:t>
      </w:r>
    </w:p>
    <w:p w:rsidR="00317186" w:rsidRDefault="00317186" w:rsidP="00317186">
      <w:pPr>
        <w:pStyle w:val="6"/>
        <w:snapToGrid w:val="0"/>
        <w:spacing w:line="360" w:lineRule="auto"/>
        <w:rPr>
          <w:rFonts w:ascii="黑体"/>
        </w:rPr>
      </w:pPr>
      <w:r>
        <w:rPr>
          <w:rFonts w:ascii="黑体" w:hint="eastAsia"/>
        </w:rPr>
        <w:t>（二）风险提示</w:t>
      </w:r>
    </w:p>
    <w:p w:rsidR="00317186" w:rsidRDefault="00317186" w:rsidP="00317186">
      <w:pPr>
        <w:snapToGrid w:val="0"/>
        <w:ind w:firstLine="480"/>
      </w:pPr>
      <w:r>
        <w:t>1</w:t>
      </w:r>
      <w:r>
        <w:rPr>
          <w:rFonts w:ascii="宋体" w:hAnsi="宋体" w:hint="eastAsia"/>
        </w:rPr>
        <w:t>、离岸定期存款支取客户不论选择何种支取方式，都必须客户提供了完整的“定期转活申请书”（图章印鉴支取方式齐全），或者离岸部代客户提供的“定期转活申请书”（根据授权表要求授权签字齐全）。</w:t>
      </w:r>
    </w:p>
    <w:p w:rsidR="00317186" w:rsidRDefault="00317186" w:rsidP="00317186">
      <w:pPr>
        <w:snapToGrid w:val="0"/>
        <w:ind w:firstLine="439"/>
      </w:pPr>
      <w:r>
        <w:t>2</w:t>
      </w:r>
      <w:r>
        <w:rPr>
          <w:rFonts w:ascii="宋体" w:hAnsi="宋体" w:hint="eastAsia"/>
        </w:rPr>
        <w:t>、支取时收款类型选“挂账单”一般只用于转到其他行时使用，转销时只能转到同户名客户。（暂未使用，待定）</w:t>
      </w:r>
    </w:p>
    <w:p w:rsidR="00317186" w:rsidRDefault="00317186" w:rsidP="00317186">
      <w:pPr>
        <w:pStyle w:val="6"/>
        <w:snapToGrid w:val="0"/>
        <w:spacing w:line="360" w:lineRule="auto"/>
      </w:pPr>
      <w:r>
        <w:rPr>
          <w:rFonts w:ascii="黑体" w:hint="eastAsia"/>
        </w:rPr>
        <w:t>（三）界面</w:t>
      </w:r>
    </w:p>
    <w:p w:rsidR="00317186" w:rsidRDefault="0004090F" w:rsidP="00317186">
      <w:pPr>
        <w:snapToGrid w:val="0"/>
      </w:pPr>
      <w:r>
        <w:rPr>
          <w:noProof/>
        </w:rPr>
        <w:drawing>
          <wp:inline distT="0" distB="0" distL="0" distR="0">
            <wp:extent cx="5276850" cy="3371850"/>
            <wp:effectExtent l="1905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665" cstate="print"/>
                    <a:srcRect/>
                    <a:stretch>
                      <a:fillRect/>
                    </a:stretch>
                  </pic:blipFill>
                  <pic:spPr bwMode="auto">
                    <a:xfrm>
                      <a:off x="0" y="0"/>
                      <a:ext cx="5276850" cy="3371850"/>
                    </a:xfrm>
                    <a:prstGeom prst="rect">
                      <a:avLst/>
                    </a:prstGeom>
                    <a:noFill/>
                    <a:ln w="9525">
                      <a:noFill/>
                      <a:miter lim="800000"/>
                      <a:headEnd/>
                      <a:tailEnd/>
                    </a:ln>
                  </pic:spPr>
                </pic:pic>
              </a:graphicData>
            </a:graphic>
          </wp:inline>
        </w:drawing>
      </w:r>
    </w:p>
    <w:p w:rsidR="00317186" w:rsidRDefault="00317186" w:rsidP="00317186">
      <w:pPr>
        <w:snapToGrid w:val="0"/>
        <w:ind w:firstLine="480"/>
        <w:jc w:val="center"/>
      </w:pPr>
    </w:p>
    <w:p w:rsidR="00317186" w:rsidRDefault="00317186" w:rsidP="00317186">
      <w:pPr>
        <w:pStyle w:val="6"/>
        <w:snapToGrid w:val="0"/>
        <w:spacing w:line="360" w:lineRule="auto"/>
        <w:ind w:left="420"/>
      </w:pPr>
      <w:r>
        <w:rPr>
          <w:rFonts w:ascii="黑体" w:hint="eastAsia"/>
        </w:rPr>
        <w:t>（四）操作要点</w:t>
      </w:r>
    </w:p>
    <w:p w:rsidR="00317186" w:rsidRDefault="00317186" w:rsidP="00317186">
      <w:pPr>
        <w:snapToGrid w:val="0"/>
        <w:ind w:firstLine="480"/>
      </w:pPr>
      <w:r>
        <w:t>1</w:t>
      </w:r>
      <w:r>
        <w:rPr>
          <w:rFonts w:ascii="宋体" w:hAnsi="宋体" w:hint="eastAsia"/>
        </w:rPr>
        <w:t>、离岸普通定期存款提前支取只能一次，支取后留存的金额必须大于起存金额。</w:t>
      </w:r>
    </w:p>
    <w:p w:rsidR="00317186" w:rsidRDefault="00317186" w:rsidP="00317186">
      <w:pPr>
        <w:snapToGrid w:val="0"/>
        <w:ind w:firstLine="480"/>
      </w:pPr>
      <w:r>
        <w:t>2</w:t>
      </w:r>
      <w:r>
        <w:rPr>
          <w:rFonts w:ascii="宋体" w:hAnsi="宋体" w:hint="eastAsia"/>
        </w:rPr>
        <w:t>、如果定期存款已挂失、资金冻结，或者是黑名单、预警</w:t>
      </w:r>
      <w:r>
        <w:t>/</w:t>
      </w:r>
      <w:r>
        <w:rPr>
          <w:rFonts w:ascii="宋体" w:hAnsi="宋体" w:hint="eastAsia"/>
        </w:rPr>
        <w:t>布控户口则必须根据情况采取相应对策进行处理。</w:t>
      </w:r>
    </w:p>
    <w:p w:rsidR="00317186" w:rsidRDefault="00317186" w:rsidP="00317186">
      <w:pPr>
        <w:snapToGrid w:val="0"/>
        <w:ind w:firstLine="480"/>
      </w:pPr>
      <w:r>
        <w:t>3</w:t>
      </w:r>
      <w:r>
        <w:rPr>
          <w:rFonts w:ascii="宋体" w:hAnsi="宋体" w:hint="eastAsia"/>
        </w:rPr>
        <w:t>、更换的定期存款单凭证号码，如不是最小号码时系统提示重新确认。</w:t>
      </w:r>
    </w:p>
    <w:p w:rsidR="00317186" w:rsidRDefault="00317186" w:rsidP="00317186">
      <w:pPr>
        <w:pStyle w:val="6"/>
        <w:snapToGrid w:val="0"/>
        <w:spacing w:line="360" w:lineRule="auto"/>
      </w:pPr>
      <w:r>
        <w:rPr>
          <w:rFonts w:ascii="黑体" w:hint="eastAsia"/>
        </w:rPr>
        <w:t>（五）操作步骤</w:t>
      </w:r>
    </w:p>
    <w:p w:rsidR="00317186" w:rsidRDefault="00317186" w:rsidP="00317186">
      <w:pPr>
        <w:snapToGrid w:val="0"/>
        <w:ind w:firstLine="480"/>
      </w:pPr>
      <w:r>
        <w:t>1</w:t>
      </w:r>
      <w:r>
        <w:rPr>
          <w:rFonts w:ascii="宋体" w:hAnsi="宋体" w:hint="eastAsia"/>
        </w:rPr>
        <w:t>、用户选择“导航系统”—“负债业务”—“离岸定期”－“非标准定期存款部分提前支取”或在“业务代码”栏输入业务代码“3632”，进入离岸非标准定期关户界面。</w:t>
      </w:r>
    </w:p>
    <w:p w:rsidR="00317186" w:rsidRDefault="00317186" w:rsidP="00317186">
      <w:pPr>
        <w:snapToGrid w:val="0"/>
        <w:ind w:firstLine="480"/>
      </w:pPr>
      <w:r>
        <w:t>2</w:t>
      </w:r>
      <w:r>
        <w:rPr>
          <w:rFonts w:ascii="宋体" w:hAnsi="宋体" w:hint="eastAsia"/>
        </w:rPr>
        <w:t>、输入户口号、凭证号（后四位）、提前支取的金额，系统显示出该笔定期存款明细状态，查看状态是否适合支取。</w:t>
      </w:r>
    </w:p>
    <w:p w:rsidR="00317186" w:rsidRDefault="00317186" w:rsidP="00317186">
      <w:pPr>
        <w:snapToGrid w:val="0"/>
        <w:ind w:firstLine="480"/>
      </w:pPr>
      <w:r>
        <w:t>3</w:t>
      </w:r>
      <w:r>
        <w:rPr>
          <w:rFonts w:ascii="宋体" w:hAnsi="宋体" w:hint="eastAsia"/>
        </w:rPr>
        <w:t>、根据定期存款预留的支付依据，选择“支取”按钮，进行图章印鉴等验证，系统验证支取依据是否相符，相符后会显示利息数额。</w:t>
      </w:r>
    </w:p>
    <w:p w:rsidR="00317186" w:rsidRDefault="00317186" w:rsidP="00317186">
      <w:pPr>
        <w:snapToGrid w:val="0"/>
        <w:ind w:firstLine="480"/>
      </w:pPr>
      <w:r>
        <w:t>4</w:t>
      </w:r>
      <w:r>
        <w:rPr>
          <w:rFonts w:ascii="宋体" w:hAnsi="宋体" w:hint="eastAsia"/>
        </w:rPr>
        <w:t>、在“收款类型”栏选择收款类型，收款类型可以选“活期户”和“挂账单”，将相应金额转入指定的户口中或将相应款项转入挂账系统。</w:t>
      </w:r>
    </w:p>
    <w:p w:rsidR="00317186" w:rsidRDefault="00317186" w:rsidP="00317186">
      <w:pPr>
        <w:snapToGrid w:val="0"/>
        <w:ind w:firstLine="480"/>
      </w:pPr>
      <w:r>
        <w:t>5</w:t>
      </w:r>
      <w:r>
        <w:rPr>
          <w:rFonts w:ascii="宋体" w:hAnsi="宋体" w:hint="eastAsia"/>
        </w:rPr>
        <w:t>、在“收款金额”栏输入对应收款类型的金额</w:t>
      </w:r>
    </w:p>
    <w:p w:rsidR="00317186" w:rsidRDefault="00317186" w:rsidP="00317186">
      <w:pPr>
        <w:snapToGrid w:val="0"/>
        <w:ind w:firstLine="480"/>
      </w:pPr>
      <w:r>
        <w:t>6</w:t>
      </w:r>
      <w:r>
        <w:rPr>
          <w:rFonts w:ascii="宋体" w:hAnsi="宋体" w:hint="eastAsia"/>
        </w:rPr>
        <w:t>、录入新换的定期存款单凭证号码，</w:t>
      </w:r>
    </w:p>
    <w:p w:rsidR="00317186" w:rsidRDefault="00317186" w:rsidP="00317186">
      <w:pPr>
        <w:snapToGrid w:val="0"/>
        <w:ind w:firstLine="480"/>
      </w:pPr>
      <w:r>
        <w:t>7</w:t>
      </w:r>
      <w:r>
        <w:rPr>
          <w:rFonts w:ascii="宋体" w:hAnsi="宋体" w:hint="eastAsia"/>
        </w:rPr>
        <w:t>、系统自动计算出“总计”金额，用户核对无误后选择“确定”按钮，根据提示进行授权等操作；</w:t>
      </w:r>
    </w:p>
    <w:p w:rsidR="00317186" w:rsidRDefault="00317186" w:rsidP="00317186">
      <w:pPr>
        <w:snapToGrid w:val="0"/>
        <w:ind w:firstLine="480"/>
        <w:rPr>
          <w:rFonts w:ascii="宋体" w:hAnsi="宋体"/>
        </w:rPr>
      </w:pPr>
      <w:r>
        <w:t>8</w:t>
      </w:r>
      <w:r>
        <w:rPr>
          <w:rFonts w:ascii="宋体" w:hAnsi="宋体" w:hint="eastAsia"/>
        </w:rPr>
        <w:t>、打印相关单据，旧定期存款单背面的支取信息；新的定期存款单、定期存款收；付款回单、定期存款计息清单、挂账单等”</w:t>
      </w:r>
    </w:p>
    <w:p w:rsidR="00317186" w:rsidRDefault="00317186" w:rsidP="0004090F">
      <w:pPr>
        <w:pStyle w:val="5"/>
        <w:rPr>
          <w:sz w:val="24"/>
        </w:rPr>
      </w:pPr>
      <w:bookmarkStart w:id="2055" w:name="_Toc181091057"/>
      <w:bookmarkStart w:id="2056" w:name="_Toc183939965"/>
      <w:r>
        <w:rPr>
          <w:rFonts w:hint="eastAsia"/>
          <w:sz w:val="24"/>
        </w:rPr>
        <w:t>七、离岸协议定期存款开户（业务代码</w:t>
      </w:r>
      <w:r>
        <w:rPr>
          <w:rFonts w:hint="eastAsia"/>
          <w:sz w:val="24"/>
        </w:rPr>
        <w:t>3611</w:t>
      </w:r>
      <w:r>
        <w:rPr>
          <w:rFonts w:hint="eastAsia"/>
          <w:sz w:val="24"/>
        </w:rPr>
        <w:t>）</w:t>
      </w:r>
      <w:bookmarkEnd w:id="2055"/>
      <w:bookmarkEnd w:id="2056"/>
    </w:p>
    <w:p w:rsidR="00317186" w:rsidRDefault="00317186" w:rsidP="00317186">
      <w:pPr>
        <w:pStyle w:val="6"/>
        <w:snapToGrid w:val="0"/>
        <w:spacing w:line="360" w:lineRule="auto"/>
      </w:pPr>
      <w:r>
        <w:rPr>
          <w:rFonts w:ascii="黑体" w:hint="eastAsia"/>
        </w:rPr>
        <w:t>（一）功能介绍</w:t>
      </w:r>
    </w:p>
    <w:p w:rsidR="00317186" w:rsidRDefault="00317186" w:rsidP="00317186">
      <w:pPr>
        <w:snapToGrid w:val="0"/>
        <w:ind w:firstLine="480"/>
        <w:rPr>
          <w:rFonts w:ascii="宋体" w:hAnsi="宋体"/>
        </w:rPr>
      </w:pPr>
      <w:r>
        <w:rPr>
          <w:rFonts w:ascii="宋体" w:hAnsi="宋体" w:hint="eastAsia"/>
        </w:rPr>
        <w:t>通过该功能实现离岸具有非标准期限，利率值浮动点数不标准的定期存款开户及资金的存入。</w:t>
      </w:r>
    </w:p>
    <w:p w:rsidR="00317186" w:rsidRDefault="00317186" w:rsidP="00317186">
      <w:pPr>
        <w:pStyle w:val="6"/>
        <w:snapToGrid w:val="0"/>
        <w:spacing w:line="360" w:lineRule="auto"/>
      </w:pPr>
      <w:r>
        <w:rPr>
          <w:rFonts w:ascii="黑体" w:hint="eastAsia"/>
        </w:rPr>
        <w:lastRenderedPageBreak/>
        <w:t>（二）风险提示</w:t>
      </w:r>
    </w:p>
    <w:p w:rsidR="00317186" w:rsidRDefault="00317186" w:rsidP="00317186">
      <w:pPr>
        <w:snapToGrid w:val="0"/>
        <w:ind w:firstLine="480"/>
      </w:pPr>
      <w:r>
        <w:t>1</w:t>
      </w:r>
      <w:r>
        <w:rPr>
          <w:rFonts w:ascii="宋体" w:hAnsi="宋体" w:hint="eastAsia"/>
        </w:rPr>
        <w:t>、付款方式为“活期户”适用于客户提供了完整的“定期存款申请书”（图章印鉴支取方式齐全），或者离岸部代客户提供的“定期存款申请书”（根据授权表要求授权签字齐全）。</w:t>
      </w:r>
    </w:p>
    <w:p w:rsidR="00317186" w:rsidRDefault="00317186" w:rsidP="00317186">
      <w:pPr>
        <w:snapToGrid w:val="0"/>
        <w:ind w:firstLine="480"/>
        <w:rPr>
          <w:rFonts w:ascii="宋体" w:hAnsi="宋体"/>
        </w:rPr>
      </w:pPr>
      <w:r>
        <w:rPr>
          <w:rFonts w:hint="eastAsia"/>
        </w:rPr>
        <w:t>2</w:t>
      </w:r>
      <w:r>
        <w:rPr>
          <w:rFonts w:ascii="宋体" w:hAnsi="宋体" w:hint="eastAsia"/>
        </w:rPr>
        <w:t>、选择付款方式为“挂帐单”时，一般适用于客户从它行转入存定期，但注意转出客户的户名必须与定期存款的户名一致（暂时未使用）。</w:t>
      </w:r>
    </w:p>
    <w:p w:rsidR="00317186" w:rsidRDefault="00317186" w:rsidP="00317186">
      <w:pPr>
        <w:snapToGrid w:val="0"/>
        <w:ind w:firstLine="480"/>
        <w:rPr>
          <w:rFonts w:ascii="宋体" w:hAnsi="宋体"/>
        </w:rPr>
      </w:pPr>
      <w:r>
        <w:rPr>
          <w:rFonts w:ascii="宋体" w:hAnsi="宋体" w:hint="eastAsia"/>
        </w:rPr>
        <w:t>3、协议利率的利率浮动点数必须与申请书上协议利率审批的一致，协议利率审批必须严格按照授权表要求逐一签字齐全。</w:t>
      </w:r>
    </w:p>
    <w:p w:rsidR="00317186" w:rsidRDefault="00317186" w:rsidP="00317186">
      <w:pPr>
        <w:snapToGrid w:val="0"/>
        <w:ind w:firstLine="480"/>
      </w:pPr>
      <w:r>
        <w:rPr>
          <w:rFonts w:ascii="宋体" w:hAnsi="宋体" w:hint="eastAsia"/>
        </w:rPr>
        <w:t>4、协议定期存款不允许自动续存，即到期自动转存方式为不转存。</w:t>
      </w:r>
    </w:p>
    <w:p w:rsidR="00317186" w:rsidRDefault="00317186" w:rsidP="00317186">
      <w:pPr>
        <w:pStyle w:val="6"/>
        <w:snapToGrid w:val="0"/>
        <w:spacing w:line="360" w:lineRule="auto"/>
      </w:pPr>
      <w:r>
        <w:rPr>
          <w:rFonts w:ascii="黑体" w:hint="eastAsia"/>
        </w:rPr>
        <w:t>（三）界面</w:t>
      </w:r>
    </w:p>
    <w:p w:rsidR="00317186" w:rsidRDefault="0004090F" w:rsidP="00317186">
      <w:pPr>
        <w:snapToGrid w:val="0"/>
        <w:ind w:firstLine="480"/>
      </w:pPr>
      <w:r>
        <w:rPr>
          <w:noProof/>
        </w:rPr>
        <w:drawing>
          <wp:inline distT="0" distB="0" distL="0" distR="0">
            <wp:extent cx="5267325" cy="3124200"/>
            <wp:effectExtent l="1905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666" cstate="print"/>
                    <a:srcRect/>
                    <a:stretch>
                      <a:fillRect/>
                    </a:stretch>
                  </pic:blipFill>
                  <pic:spPr bwMode="auto">
                    <a:xfrm>
                      <a:off x="0" y="0"/>
                      <a:ext cx="5267325" cy="3124200"/>
                    </a:xfrm>
                    <a:prstGeom prst="rect">
                      <a:avLst/>
                    </a:prstGeom>
                    <a:noFill/>
                    <a:ln w="9525">
                      <a:noFill/>
                      <a:miter lim="800000"/>
                      <a:headEnd/>
                      <a:tailEnd/>
                    </a:ln>
                  </pic:spPr>
                </pic:pic>
              </a:graphicData>
            </a:graphic>
          </wp:inline>
        </w:drawing>
      </w:r>
    </w:p>
    <w:p w:rsidR="00317186" w:rsidRDefault="00317186" w:rsidP="00317186">
      <w:pPr>
        <w:pStyle w:val="6"/>
        <w:snapToGrid w:val="0"/>
        <w:spacing w:line="360" w:lineRule="auto"/>
      </w:pPr>
      <w:r>
        <w:rPr>
          <w:rFonts w:ascii="黑体" w:hint="eastAsia"/>
        </w:rPr>
        <w:t>（四）操作要点</w:t>
      </w:r>
    </w:p>
    <w:p w:rsidR="00317186" w:rsidRDefault="00317186" w:rsidP="00317186">
      <w:pPr>
        <w:snapToGrid w:val="0"/>
        <w:ind w:firstLine="439"/>
      </w:pPr>
      <w:r>
        <w:t>1</w:t>
      </w:r>
      <w:r>
        <w:rPr>
          <w:rFonts w:ascii="宋体" w:hAnsi="宋体" w:hint="eastAsia"/>
        </w:rPr>
        <w:t>、输入“开户方法”时，如果客户在本网点未开户，可以在“客户管理”模块中按名称进行查询，系统搜索后，可以查找到客户在离岸其他机构网点有无客户号。如客户在我行没有开户的，可先在“客户管理”－“离岸客户”中开客户号。</w:t>
      </w:r>
    </w:p>
    <w:p w:rsidR="00317186" w:rsidRDefault="00317186" w:rsidP="00317186">
      <w:pPr>
        <w:snapToGrid w:val="0"/>
        <w:ind w:firstLine="439"/>
      </w:pPr>
      <w:r>
        <w:t>2</w:t>
      </w:r>
      <w:r>
        <w:rPr>
          <w:rFonts w:ascii="宋体" w:hAnsi="宋体" w:hint="eastAsia"/>
        </w:rPr>
        <w:t>、经办员必须持有“凭证箱”，持有“离岸定期存款单”空白重要凭证。</w:t>
      </w:r>
    </w:p>
    <w:p w:rsidR="00317186" w:rsidRDefault="00317186" w:rsidP="00317186">
      <w:pPr>
        <w:snapToGrid w:val="0"/>
        <w:ind w:firstLine="439"/>
        <w:rPr>
          <w:rFonts w:ascii="宋体" w:hAnsi="宋体"/>
        </w:rPr>
      </w:pPr>
      <w:r>
        <w:t>3</w:t>
      </w:r>
      <w:r>
        <w:rPr>
          <w:rFonts w:ascii="宋体" w:hAnsi="宋体" w:hint="eastAsia"/>
        </w:rPr>
        <w:t>、系统提供了一笔定期最多可以由</w:t>
      </w:r>
      <w:r>
        <w:t>3</w:t>
      </w:r>
      <w:r>
        <w:rPr>
          <w:rFonts w:ascii="宋体" w:hAnsi="宋体" w:hint="eastAsia"/>
        </w:rPr>
        <w:t>笔付款方式组成，付款类型有两种。</w:t>
      </w:r>
    </w:p>
    <w:p w:rsidR="00317186" w:rsidRDefault="00317186" w:rsidP="00317186">
      <w:pPr>
        <w:snapToGrid w:val="0"/>
        <w:ind w:firstLine="439"/>
      </w:pPr>
      <w:r>
        <w:rPr>
          <w:rFonts w:ascii="宋体" w:hAnsi="宋体" w:hint="eastAsia"/>
        </w:rPr>
        <w:lastRenderedPageBreak/>
        <w:t>4、协议定期计息方式与非标准定期存款相同，但协议定期的期限与标准期限不一致，电脑自动按下靠原则对应最近的标准期限。</w:t>
      </w:r>
    </w:p>
    <w:p w:rsidR="00317186" w:rsidRDefault="00317186" w:rsidP="00317186">
      <w:pPr>
        <w:snapToGrid w:val="0"/>
        <w:ind w:firstLine="439"/>
      </w:pPr>
      <w:r>
        <w:rPr>
          <w:rFonts w:ascii="宋体" w:hAnsi="宋体" w:hint="eastAsia"/>
        </w:rPr>
        <w:t>5、在“客户经理类型”栏和“客户经理”栏需输入客户经理的信息，否则系统会自动默认为客户号的客户经理信息。</w:t>
      </w:r>
    </w:p>
    <w:p w:rsidR="00317186" w:rsidRDefault="00317186" w:rsidP="00317186">
      <w:pPr>
        <w:snapToGrid w:val="0"/>
        <w:ind w:firstLine="439"/>
        <w:rPr>
          <w:rFonts w:ascii="宋体" w:hAnsi="宋体"/>
        </w:rPr>
      </w:pPr>
      <w:r>
        <w:rPr>
          <w:rFonts w:ascii="宋体" w:hAnsi="宋体" w:hint="eastAsia"/>
        </w:rPr>
        <w:t>6、起存金额单位存款金额为美元五万元或其它等值可自由兑换外汇，个人存款为一万美元或其它等值可自由兑换外汇。</w:t>
      </w:r>
    </w:p>
    <w:p w:rsidR="00317186" w:rsidRDefault="00317186" w:rsidP="00317186">
      <w:pPr>
        <w:snapToGrid w:val="0"/>
        <w:ind w:firstLine="439"/>
        <w:rPr>
          <w:rFonts w:ascii="宋体" w:hAnsi="宋体"/>
        </w:rPr>
      </w:pPr>
      <w:r>
        <w:rPr>
          <w:rFonts w:ascii="宋体" w:hAnsi="宋体" w:hint="eastAsia"/>
        </w:rPr>
        <w:t>7、协议定期存款利率值的构成分两种：a系统自动取相应币种及期限档次的市场标准利率值（LIBOR\HIBOR\SIBOR），根据利率浮动方式及利率浮动点数或利率浮动比例，得出该笔定期存款的利率。b使用指定定期利率值，即该笔定期存款的为固定值不随市场标准利率值浮动。</w:t>
      </w:r>
    </w:p>
    <w:p w:rsidR="00317186" w:rsidRDefault="00317186" w:rsidP="00317186">
      <w:pPr>
        <w:snapToGrid w:val="0"/>
        <w:ind w:firstLine="439"/>
        <w:rPr>
          <w:rFonts w:ascii="宋体" w:hAnsi="宋体"/>
        </w:rPr>
      </w:pPr>
      <w:r>
        <w:rPr>
          <w:rFonts w:ascii="宋体" w:hAnsi="宋体" w:hint="eastAsia"/>
        </w:rPr>
        <w:t>8、协议利率中的提前支取利率、及逾期支取利率可以在协议利率维护中进行维护。</w:t>
      </w:r>
    </w:p>
    <w:p w:rsidR="00317186" w:rsidRDefault="00317186" w:rsidP="00317186">
      <w:pPr>
        <w:snapToGrid w:val="0"/>
        <w:ind w:firstLine="439"/>
        <w:rPr>
          <w:rFonts w:ascii="宋体" w:hAnsi="宋体"/>
        </w:rPr>
      </w:pPr>
      <w:r>
        <w:rPr>
          <w:rFonts w:ascii="宋体" w:hAnsi="宋体" w:hint="eastAsia"/>
        </w:rPr>
        <w:t>9、协议定期存款允许提前支取，不允许部分提前支取。</w:t>
      </w:r>
    </w:p>
    <w:p w:rsidR="00317186" w:rsidRDefault="00317186" w:rsidP="00317186">
      <w:pPr>
        <w:snapToGrid w:val="0"/>
        <w:ind w:firstLineChars="200" w:firstLine="480"/>
        <w:rPr>
          <w:rFonts w:ascii="宋体" w:hAnsi="宋体"/>
          <w:szCs w:val="21"/>
        </w:rPr>
      </w:pPr>
      <w:r>
        <w:rPr>
          <w:rFonts w:ascii="宋体" w:hAnsi="宋体" w:hint="eastAsia"/>
        </w:rPr>
        <w:t>10、如定存单打印出错了，需要在“客户管理”－“特殊业务”模块中更换凭证处理</w:t>
      </w:r>
      <w:r>
        <w:rPr>
          <w:rFonts w:ascii="宋体" w:hAnsi="宋体" w:hint="eastAsia"/>
          <w:szCs w:val="21"/>
        </w:rPr>
        <w:t>。</w:t>
      </w:r>
    </w:p>
    <w:p w:rsidR="00317186" w:rsidRDefault="00317186" w:rsidP="00317186">
      <w:pPr>
        <w:snapToGrid w:val="0"/>
        <w:ind w:firstLine="439"/>
        <w:rPr>
          <w:color w:val="FF0000"/>
        </w:rPr>
      </w:pPr>
      <w:r>
        <w:rPr>
          <w:color w:val="FF0000"/>
        </w:rPr>
        <w:t>总行离岸业务处理中心离岸定期凭证更换，更换原因只能选择</w:t>
      </w:r>
      <w:r>
        <w:rPr>
          <w:color w:val="FF0000"/>
        </w:rPr>
        <w:t>“</w:t>
      </w:r>
      <w:r>
        <w:rPr>
          <w:color w:val="FF0000"/>
        </w:rPr>
        <w:t>客户原因</w:t>
      </w:r>
      <w:r>
        <w:rPr>
          <w:color w:val="FF0000"/>
        </w:rPr>
        <w:t>”</w:t>
      </w:r>
      <w:r>
        <w:rPr>
          <w:color w:val="FF0000"/>
        </w:rPr>
        <w:t>，当凭证更换原因为</w:t>
      </w:r>
      <w:r>
        <w:rPr>
          <w:color w:val="FF0000"/>
        </w:rPr>
        <w:t>1</w:t>
      </w:r>
      <w:r>
        <w:rPr>
          <w:color w:val="FF0000"/>
        </w:rPr>
        <w:t>：内部更换，系统提示</w:t>
      </w:r>
      <w:r>
        <w:rPr>
          <w:color w:val="FF0000"/>
        </w:rPr>
        <w:t>“</w:t>
      </w:r>
      <w:r>
        <w:rPr>
          <w:color w:val="FF0000"/>
        </w:rPr>
        <w:t>必须在开户机构办理</w:t>
      </w:r>
      <w:r>
        <w:rPr>
          <w:color w:val="FF0000"/>
        </w:rPr>
        <w:t>”</w:t>
      </w:r>
      <w:r>
        <w:rPr>
          <w:color w:val="FF0000"/>
        </w:rPr>
        <w:t>；当凭证更换原因为</w:t>
      </w:r>
      <w:r>
        <w:rPr>
          <w:color w:val="FF0000"/>
        </w:rPr>
        <w:t>2</w:t>
      </w:r>
      <w:r>
        <w:rPr>
          <w:color w:val="FF0000"/>
        </w:rPr>
        <w:t>：质押扣划，系统报错不能办理</w:t>
      </w:r>
    </w:p>
    <w:p w:rsidR="00317186" w:rsidRDefault="00317186" w:rsidP="00317186">
      <w:pPr>
        <w:snapToGrid w:val="0"/>
        <w:ind w:firstLine="439"/>
      </w:pPr>
    </w:p>
    <w:p w:rsidR="00317186" w:rsidRDefault="00317186" w:rsidP="00317186">
      <w:pPr>
        <w:pStyle w:val="6"/>
        <w:snapToGrid w:val="0"/>
        <w:spacing w:line="360" w:lineRule="auto"/>
        <w:ind w:left="420"/>
        <w:rPr>
          <w:rFonts w:ascii="黑体"/>
        </w:rPr>
      </w:pPr>
      <w:r>
        <w:rPr>
          <w:rFonts w:ascii="黑体" w:hint="eastAsia"/>
        </w:rPr>
        <w:t>（五）操作步骤</w:t>
      </w:r>
    </w:p>
    <w:p w:rsidR="00317186" w:rsidRDefault="00317186" w:rsidP="00317186">
      <w:pPr>
        <w:widowControl/>
        <w:snapToGrid w:val="0"/>
        <w:ind w:firstLine="439"/>
        <w:rPr>
          <w:rFonts w:eastAsia="Arial Unicode MS"/>
          <w:kern w:val="0"/>
        </w:rPr>
      </w:pPr>
      <w:r>
        <w:t>1</w:t>
      </w:r>
      <w:r>
        <w:rPr>
          <w:rFonts w:ascii="宋体" w:hAnsi="宋体" w:hint="eastAsia"/>
        </w:rPr>
        <w:t>、用户选择“系统导航”－“负债业务”－“离岸定期”-</w:t>
      </w:r>
      <w:r>
        <w:rPr>
          <w:rFonts w:ascii="宋体" w:hAnsi="宋体"/>
        </w:rPr>
        <w:t>“</w:t>
      </w:r>
      <w:r>
        <w:rPr>
          <w:rFonts w:ascii="宋体" w:hAnsi="宋体" w:hint="eastAsia"/>
        </w:rPr>
        <w:t>协议定期存款开户</w:t>
      </w:r>
      <w:r>
        <w:rPr>
          <w:rFonts w:ascii="宋体" w:hAnsi="宋体"/>
        </w:rPr>
        <w:t>”</w:t>
      </w:r>
      <w:r>
        <w:rPr>
          <w:rFonts w:ascii="宋体" w:hAnsi="宋体" w:hint="eastAsia"/>
        </w:rPr>
        <w:t>或在“业务代码”栏输入业务代码“3611”，进入普通定期存款开户界面。</w:t>
      </w:r>
    </w:p>
    <w:p w:rsidR="00317186" w:rsidRDefault="00317186" w:rsidP="00317186">
      <w:pPr>
        <w:snapToGrid w:val="0"/>
        <w:ind w:firstLine="437"/>
      </w:pPr>
      <w:r>
        <w:t>2</w:t>
      </w:r>
      <w:r>
        <w:rPr>
          <w:rFonts w:ascii="宋体" w:hAnsi="宋体" w:hint="eastAsia"/>
        </w:rPr>
        <w:t>、在“开户方法”栏选择输入：</w:t>
      </w:r>
    </w:p>
    <w:p w:rsidR="00317186" w:rsidRDefault="00317186" w:rsidP="000029C7">
      <w:pPr>
        <w:numPr>
          <w:ilvl w:val="0"/>
          <w:numId w:val="558"/>
        </w:numPr>
        <w:snapToGrid w:val="0"/>
        <w:ind w:firstLine="120"/>
      </w:pPr>
      <w:r>
        <w:rPr>
          <w:rFonts w:ascii="宋体" w:hAnsi="宋体" w:hint="eastAsia"/>
        </w:rPr>
        <w:t>选择“</w:t>
      </w:r>
      <w:r>
        <w:t>0</w:t>
      </w:r>
      <w:r>
        <w:rPr>
          <w:rFonts w:ascii="宋体" w:hAnsi="宋体" w:hint="eastAsia"/>
        </w:rPr>
        <w:t>：关联户口”，则在“关联户口”栏输入户口号按回车键。</w:t>
      </w:r>
    </w:p>
    <w:p w:rsidR="00317186" w:rsidRDefault="00317186" w:rsidP="000029C7">
      <w:pPr>
        <w:numPr>
          <w:ilvl w:val="0"/>
          <w:numId w:val="558"/>
        </w:numPr>
        <w:snapToGrid w:val="0"/>
        <w:ind w:firstLine="120"/>
      </w:pPr>
      <w:r>
        <w:rPr>
          <w:rFonts w:ascii="宋体" w:hAnsi="宋体" w:hint="eastAsia"/>
        </w:rPr>
        <w:t>选择“</w:t>
      </w:r>
      <w:r>
        <w:t>1</w:t>
      </w:r>
      <w:r>
        <w:rPr>
          <w:rFonts w:ascii="宋体" w:hAnsi="宋体" w:hint="eastAsia"/>
        </w:rPr>
        <w:t>：客户号”，则在“客户号”栏输入客户号按回车键。</w:t>
      </w:r>
    </w:p>
    <w:p w:rsidR="00317186" w:rsidRDefault="00317186" w:rsidP="00317186">
      <w:pPr>
        <w:snapToGrid w:val="0"/>
        <w:ind w:firstLine="439"/>
      </w:pPr>
      <w:r>
        <w:t>3</w:t>
      </w:r>
      <w:r>
        <w:rPr>
          <w:rFonts w:ascii="宋体" w:hAnsi="宋体" w:hint="eastAsia"/>
        </w:rPr>
        <w:t>、在相关栏中分别输入相关要素</w:t>
      </w:r>
    </w:p>
    <w:p w:rsidR="00317186" w:rsidRDefault="00317186" w:rsidP="00317186">
      <w:pPr>
        <w:snapToGrid w:val="0"/>
        <w:ind w:firstLine="437"/>
      </w:pPr>
      <w:r>
        <w:t>4</w:t>
      </w:r>
      <w:r>
        <w:rPr>
          <w:rFonts w:ascii="宋体" w:hAnsi="宋体" w:hint="eastAsia"/>
        </w:rPr>
        <w:t>、在“付款类型”栏选择：</w:t>
      </w:r>
    </w:p>
    <w:p w:rsidR="00317186" w:rsidRDefault="00317186" w:rsidP="00317186">
      <w:pPr>
        <w:numPr>
          <w:ilvl w:val="0"/>
          <w:numId w:val="559"/>
        </w:numPr>
        <w:snapToGrid w:val="0"/>
      </w:pPr>
      <w:r>
        <w:rPr>
          <w:rFonts w:ascii="宋体" w:hAnsi="宋体" w:hint="eastAsia"/>
        </w:rPr>
        <w:t>如果选择“</w:t>
      </w:r>
      <w:r>
        <w:t>1</w:t>
      </w:r>
      <w:r>
        <w:rPr>
          <w:rFonts w:ascii="宋体" w:hAnsi="宋体" w:hint="eastAsia"/>
        </w:rPr>
        <w:t>：活期户”，则在“户口号”栏内输入户口号（账号）；</w:t>
      </w:r>
    </w:p>
    <w:p w:rsidR="00317186" w:rsidRDefault="00317186" w:rsidP="00317186">
      <w:pPr>
        <w:numPr>
          <w:ilvl w:val="0"/>
          <w:numId w:val="559"/>
        </w:numPr>
        <w:snapToGrid w:val="0"/>
      </w:pPr>
      <w:r>
        <w:rPr>
          <w:rFonts w:ascii="宋体" w:hAnsi="宋体" w:hint="eastAsia"/>
        </w:rPr>
        <w:t>如果选择“</w:t>
      </w:r>
      <w:r>
        <w:t>2</w:t>
      </w:r>
      <w:r>
        <w:rPr>
          <w:rFonts w:ascii="宋体" w:hAnsi="宋体" w:hint="eastAsia"/>
        </w:rPr>
        <w:t>：挂账单”，则在“单号”栏内输入销账单号。</w:t>
      </w:r>
    </w:p>
    <w:p w:rsidR="00317186" w:rsidRDefault="00317186" w:rsidP="00317186">
      <w:pPr>
        <w:snapToGrid w:val="0"/>
        <w:ind w:firstLine="480"/>
      </w:pPr>
      <w:r>
        <w:lastRenderedPageBreak/>
        <w:t>5</w:t>
      </w:r>
      <w:r>
        <w:rPr>
          <w:rFonts w:ascii="宋体" w:hAnsi="宋体" w:hint="eastAsia"/>
        </w:rPr>
        <w:t>、在“付款金额”栏中输入对应付款类型的金额；</w:t>
      </w:r>
    </w:p>
    <w:p w:rsidR="00317186" w:rsidRDefault="00317186" w:rsidP="00317186">
      <w:pPr>
        <w:snapToGrid w:val="0"/>
        <w:ind w:firstLine="480"/>
      </w:pPr>
      <w:r>
        <w:t>6</w:t>
      </w:r>
      <w:r>
        <w:rPr>
          <w:rFonts w:ascii="宋体" w:hAnsi="宋体" w:hint="eastAsia"/>
        </w:rPr>
        <w:t>、系统自动计算出“总计”金额；</w:t>
      </w:r>
    </w:p>
    <w:p w:rsidR="00317186" w:rsidRDefault="00317186" w:rsidP="00317186">
      <w:pPr>
        <w:snapToGrid w:val="0"/>
        <w:ind w:firstLine="480"/>
        <w:rPr>
          <w:rFonts w:ascii="宋体" w:hAnsi="宋体"/>
        </w:rPr>
      </w:pPr>
      <w:r>
        <w:t>7</w:t>
      </w:r>
      <w:r>
        <w:rPr>
          <w:rFonts w:ascii="宋体" w:hAnsi="宋体" w:hint="eastAsia"/>
        </w:rPr>
        <w:t>、根据客户所属选择相应的客户经理，用户核对无误后选择“协议利率”按钮；</w:t>
      </w:r>
    </w:p>
    <w:p w:rsidR="00317186" w:rsidRDefault="0004090F" w:rsidP="00317186">
      <w:pPr>
        <w:snapToGrid w:val="0"/>
        <w:ind w:firstLine="480"/>
        <w:rPr>
          <w:rFonts w:ascii="宋体" w:hAnsi="宋体"/>
        </w:rPr>
      </w:pPr>
      <w:r>
        <w:rPr>
          <w:rFonts w:ascii="宋体" w:hAnsi="宋体" w:hint="eastAsia"/>
          <w:noProof/>
        </w:rPr>
        <w:drawing>
          <wp:inline distT="0" distB="0" distL="0" distR="0">
            <wp:extent cx="5267325" cy="2724150"/>
            <wp:effectExtent l="19050" t="0" r="9525"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667" cstate="print"/>
                    <a:srcRect/>
                    <a:stretch>
                      <a:fillRect/>
                    </a:stretch>
                  </pic:blipFill>
                  <pic:spPr bwMode="auto">
                    <a:xfrm>
                      <a:off x="0" y="0"/>
                      <a:ext cx="5267325" cy="2724150"/>
                    </a:xfrm>
                    <a:prstGeom prst="rect">
                      <a:avLst/>
                    </a:prstGeom>
                    <a:noFill/>
                    <a:ln w="9525">
                      <a:noFill/>
                      <a:miter lim="800000"/>
                      <a:headEnd/>
                      <a:tailEnd/>
                    </a:ln>
                  </pic:spPr>
                </pic:pic>
              </a:graphicData>
            </a:graphic>
          </wp:inline>
        </w:drawing>
      </w:r>
    </w:p>
    <w:p w:rsidR="00317186" w:rsidRDefault="00317186" w:rsidP="00317186">
      <w:pPr>
        <w:snapToGrid w:val="0"/>
        <w:ind w:firstLine="480"/>
        <w:rPr>
          <w:rFonts w:ascii="宋体" w:hAnsi="宋体"/>
        </w:rPr>
      </w:pPr>
      <w:r>
        <w:rPr>
          <w:rFonts w:ascii="宋体" w:hAnsi="宋体" w:hint="eastAsia"/>
        </w:rPr>
        <w:t>8、核对利率协议的基本信息，点击“增加”</w:t>
      </w:r>
    </w:p>
    <w:p w:rsidR="00317186" w:rsidRDefault="0004090F" w:rsidP="00317186">
      <w:pPr>
        <w:snapToGrid w:val="0"/>
        <w:ind w:firstLine="480"/>
        <w:rPr>
          <w:rFonts w:ascii="宋体" w:hAnsi="宋体"/>
        </w:rPr>
      </w:pPr>
      <w:r>
        <w:rPr>
          <w:rFonts w:ascii="宋体" w:hAnsi="宋体" w:hint="eastAsia"/>
          <w:noProof/>
        </w:rPr>
        <w:drawing>
          <wp:inline distT="0" distB="0" distL="0" distR="0">
            <wp:extent cx="5267325" cy="2838450"/>
            <wp:effectExtent l="1905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668" cstate="print"/>
                    <a:srcRect/>
                    <a:stretch>
                      <a:fillRect/>
                    </a:stretch>
                  </pic:blipFill>
                  <pic:spPr bwMode="auto">
                    <a:xfrm>
                      <a:off x="0" y="0"/>
                      <a:ext cx="5267325" cy="2838450"/>
                    </a:xfrm>
                    <a:prstGeom prst="rect">
                      <a:avLst/>
                    </a:prstGeom>
                    <a:noFill/>
                    <a:ln w="9525">
                      <a:noFill/>
                      <a:miter lim="800000"/>
                      <a:headEnd/>
                      <a:tailEnd/>
                    </a:ln>
                  </pic:spPr>
                </pic:pic>
              </a:graphicData>
            </a:graphic>
          </wp:inline>
        </w:drawing>
      </w:r>
    </w:p>
    <w:p w:rsidR="00317186" w:rsidRDefault="00317186" w:rsidP="00317186">
      <w:pPr>
        <w:snapToGrid w:val="0"/>
        <w:ind w:firstLine="480"/>
      </w:pPr>
      <w:r>
        <w:rPr>
          <w:rFonts w:hint="eastAsia"/>
        </w:rPr>
        <w:t>参照利率使用标志如果选择</w:t>
      </w:r>
      <w:r>
        <w:rPr>
          <w:rFonts w:hint="eastAsia"/>
        </w:rPr>
        <w:t>Y</w:t>
      </w:r>
      <w:r>
        <w:rPr>
          <w:rFonts w:hint="eastAsia"/>
        </w:rPr>
        <w:t>：使用参照利率，则要分别选择参照利率编码、利率浮动方式，输入利率浮动点数；参照利率使用标志如果选择</w:t>
      </w:r>
      <w:r>
        <w:rPr>
          <w:rFonts w:hint="eastAsia"/>
        </w:rPr>
        <w:t>N</w:t>
      </w:r>
      <w:r>
        <w:rPr>
          <w:rFonts w:hint="eastAsia"/>
        </w:rPr>
        <w:t>：使用指定近期利率值，则之需要输入近期利率值。点击“确定”</w:t>
      </w:r>
    </w:p>
    <w:p w:rsidR="00317186" w:rsidRDefault="00317186" w:rsidP="00317186">
      <w:pPr>
        <w:snapToGrid w:val="0"/>
        <w:ind w:firstLine="480"/>
      </w:pPr>
      <w:r>
        <w:rPr>
          <w:rFonts w:hint="eastAsia"/>
        </w:rPr>
        <w:t>9</w:t>
      </w:r>
      <w:r>
        <w:rPr>
          <w:rFonts w:hint="eastAsia"/>
        </w:rPr>
        <w:t>、选“其他信息”</w:t>
      </w:r>
    </w:p>
    <w:p w:rsidR="00317186" w:rsidRDefault="0004090F" w:rsidP="00317186">
      <w:pPr>
        <w:snapToGrid w:val="0"/>
        <w:ind w:firstLine="480"/>
      </w:pPr>
      <w:r>
        <w:rPr>
          <w:rFonts w:hint="eastAsia"/>
          <w:noProof/>
        </w:rPr>
        <w:lastRenderedPageBreak/>
        <w:drawing>
          <wp:inline distT="0" distB="0" distL="0" distR="0">
            <wp:extent cx="5276850" cy="3267075"/>
            <wp:effectExtent l="1905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669" cstate="print"/>
                    <a:srcRect/>
                    <a:stretch>
                      <a:fillRect/>
                    </a:stretch>
                  </pic:blipFill>
                  <pic:spPr bwMode="auto">
                    <a:xfrm>
                      <a:off x="0" y="0"/>
                      <a:ext cx="5276850" cy="3267075"/>
                    </a:xfrm>
                    <a:prstGeom prst="rect">
                      <a:avLst/>
                    </a:prstGeom>
                    <a:noFill/>
                    <a:ln w="9525">
                      <a:noFill/>
                      <a:miter lim="800000"/>
                      <a:headEnd/>
                      <a:tailEnd/>
                    </a:ln>
                  </pic:spPr>
                </pic:pic>
              </a:graphicData>
            </a:graphic>
          </wp:inline>
        </w:drawing>
      </w:r>
    </w:p>
    <w:p w:rsidR="00317186" w:rsidRDefault="00317186" w:rsidP="00317186">
      <w:pPr>
        <w:snapToGrid w:val="0"/>
        <w:ind w:firstLine="480"/>
      </w:pPr>
      <w:r>
        <w:rPr>
          <w:rFonts w:hint="eastAsia"/>
        </w:rPr>
        <w:t>分别增加提前支取利率、部分提前支取利率、逾期支取利率</w:t>
      </w:r>
    </w:p>
    <w:p w:rsidR="00317186" w:rsidRDefault="00317186" w:rsidP="00317186">
      <w:pPr>
        <w:snapToGrid w:val="0"/>
        <w:ind w:firstLine="480"/>
        <w:rPr>
          <w:rFonts w:ascii="宋体" w:hAnsi="宋体"/>
        </w:rPr>
      </w:pPr>
      <w:r>
        <w:rPr>
          <w:rFonts w:hint="eastAsia"/>
        </w:rPr>
        <w:t>10</w:t>
      </w:r>
      <w:r>
        <w:rPr>
          <w:rFonts w:hint="eastAsia"/>
        </w:rPr>
        <w:t>、</w:t>
      </w:r>
      <w:r>
        <w:rPr>
          <w:rFonts w:ascii="宋体" w:hAnsi="宋体" w:hint="eastAsia"/>
        </w:rPr>
        <w:t>核对无误后选择“确定”按钮，根据提示进行授权等操作；</w:t>
      </w:r>
    </w:p>
    <w:p w:rsidR="00317186" w:rsidRDefault="00317186" w:rsidP="00317186">
      <w:pPr>
        <w:snapToGrid w:val="0"/>
        <w:ind w:firstLine="480"/>
      </w:pPr>
      <w:r>
        <w:rPr>
          <w:rFonts w:ascii="宋体" w:hAnsi="宋体" w:hint="eastAsia"/>
        </w:rPr>
        <w:t>11、打印“定期存款单”。</w:t>
      </w:r>
    </w:p>
    <w:p w:rsidR="00317186" w:rsidRDefault="00317186" w:rsidP="0004090F">
      <w:pPr>
        <w:pStyle w:val="5"/>
        <w:rPr>
          <w:sz w:val="24"/>
        </w:rPr>
      </w:pPr>
      <w:bookmarkStart w:id="2057" w:name="_Toc181091058"/>
      <w:bookmarkStart w:id="2058" w:name="_Toc183939966"/>
      <w:r>
        <w:rPr>
          <w:rFonts w:hint="eastAsia"/>
          <w:sz w:val="24"/>
        </w:rPr>
        <w:t>八、离岸协议定期存款关户（业务代码</w:t>
      </w:r>
      <w:r>
        <w:rPr>
          <w:rFonts w:hint="eastAsia"/>
          <w:sz w:val="24"/>
        </w:rPr>
        <w:t>3614</w:t>
      </w:r>
      <w:r>
        <w:rPr>
          <w:rFonts w:hint="eastAsia"/>
          <w:sz w:val="24"/>
        </w:rPr>
        <w:t>）</w:t>
      </w:r>
      <w:bookmarkEnd w:id="2057"/>
      <w:bookmarkEnd w:id="2058"/>
    </w:p>
    <w:p w:rsidR="00317186" w:rsidRDefault="00317186" w:rsidP="00317186">
      <w:pPr>
        <w:pStyle w:val="6"/>
        <w:snapToGrid w:val="0"/>
        <w:spacing w:line="360" w:lineRule="auto"/>
      </w:pPr>
      <w:r>
        <w:rPr>
          <w:rFonts w:ascii="黑体" w:hint="eastAsia"/>
        </w:rPr>
        <w:t>（一）功能介绍</w:t>
      </w:r>
    </w:p>
    <w:p w:rsidR="00317186" w:rsidRDefault="00317186" w:rsidP="00317186">
      <w:pPr>
        <w:snapToGrid w:val="0"/>
        <w:ind w:firstLine="480"/>
      </w:pPr>
      <w:r>
        <w:rPr>
          <w:rFonts w:ascii="宋体" w:hAnsi="宋体" w:hint="eastAsia"/>
        </w:rPr>
        <w:t>通过该功能实现离岸协议定期存款到期或提前关户支取。</w:t>
      </w:r>
    </w:p>
    <w:p w:rsidR="00317186" w:rsidRDefault="00317186" w:rsidP="00317186">
      <w:pPr>
        <w:pStyle w:val="6"/>
        <w:snapToGrid w:val="0"/>
        <w:spacing w:line="360" w:lineRule="auto"/>
      </w:pPr>
      <w:r>
        <w:rPr>
          <w:rFonts w:ascii="黑体" w:hint="eastAsia"/>
        </w:rPr>
        <w:t>（二）风险提示</w:t>
      </w:r>
    </w:p>
    <w:p w:rsidR="00317186" w:rsidRDefault="00317186" w:rsidP="00317186">
      <w:pPr>
        <w:snapToGrid w:val="0"/>
        <w:ind w:firstLine="480"/>
      </w:pPr>
      <w:r>
        <w:t>1</w:t>
      </w:r>
      <w:r>
        <w:rPr>
          <w:rFonts w:ascii="宋体" w:hAnsi="宋体" w:hint="eastAsia"/>
        </w:rPr>
        <w:t>、离岸定期存款支取客户不论选择何种支取方式，都必须客户提供了完整的“定期转活申请书”（图章印鉴支取方式齐全），或者离岸部代客户提供的“定期转活申请书”（根据授权表要求授权签字齐全）。</w:t>
      </w:r>
    </w:p>
    <w:p w:rsidR="00317186" w:rsidRDefault="00317186" w:rsidP="00317186">
      <w:pPr>
        <w:snapToGrid w:val="0"/>
        <w:ind w:firstLine="439"/>
      </w:pPr>
      <w:r>
        <w:t>2</w:t>
      </w:r>
      <w:r>
        <w:rPr>
          <w:rFonts w:ascii="宋体" w:hAnsi="宋体" w:hint="eastAsia"/>
        </w:rPr>
        <w:t>、支取时收款类型选“挂账单”一般只用于转到其他行时使用，转销时只能转到同户名客户。（暂未使用，待定）</w:t>
      </w:r>
    </w:p>
    <w:p w:rsidR="00317186" w:rsidRDefault="00317186" w:rsidP="00317186">
      <w:pPr>
        <w:pStyle w:val="6"/>
        <w:snapToGrid w:val="0"/>
        <w:spacing w:line="360" w:lineRule="auto"/>
      </w:pPr>
      <w:r>
        <w:rPr>
          <w:rFonts w:ascii="黑体" w:hint="eastAsia"/>
        </w:rPr>
        <w:lastRenderedPageBreak/>
        <w:t>（三）界面</w:t>
      </w:r>
    </w:p>
    <w:p w:rsidR="00317186" w:rsidRDefault="0004090F" w:rsidP="00317186">
      <w:pPr>
        <w:pStyle w:val="6"/>
        <w:snapToGrid w:val="0"/>
        <w:spacing w:line="360" w:lineRule="auto"/>
        <w:jc w:val="left"/>
        <w:rPr>
          <w:b w:val="0"/>
          <w:bCs w:val="0"/>
        </w:rPr>
      </w:pPr>
      <w:r>
        <w:rPr>
          <w:rFonts w:hint="eastAsia"/>
          <w:b w:val="0"/>
          <w:bCs w:val="0"/>
          <w:noProof/>
        </w:rPr>
        <w:drawing>
          <wp:inline distT="0" distB="0" distL="0" distR="0">
            <wp:extent cx="5267325" cy="3295650"/>
            <wp:effectExtent l="1905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664" cstate="print"/>
                    <a:srcRect/>
                    <a:stretch>
                      <a:fillRect/>
                    </a:stretch>
                  </pic:blipFill>
                  <pic:spPr bwMode="auto">
                    <a:xfrm>
                      <a:off x="0" y="0"/>
                      <a:ext cx="5267325" cy="3295650"/>
                    </a:xfrm>
                    <a:prstGeom prst="rect">
                      <a:avLst/>
                    </a:prstGeom>
                    <a:noFill/>
                    <a:ln w="9525">
                      <a:noFill/>
                      <a:miter lim="800000"/>
                      <a:headEnd/>
                      <a:tailEnd/>
                    </a:ln>
                  </pic:spPr>
                </pic:pic>
              </a:graphicData>
            </a:graphic>
          </wp:inline>
        </w:drawing>
      </w:r>
    </w:p>
    <w:p w:rsidR="00317186" w:rsidRDefault="00317186" w:rsidP="00317186">
      <w:pPr>
        <w:pStyle w:val="6"/>
        <w:snapToGrid w:val="0"/>
        <w:spacing w:line="360" w:lineRule="auto"/>
      </w:pPr>
      <w:r>
        <w:rPr>
          <w:rFonts w:ascii="黑体" w:hint="eastAsia"/>
        </w:rPr>
        <w:t>（四）操作要点</w:t>
      </w:r>
    </w:p>
    <w:p w:rsidR="00317186" w:rsidRDefault="00317186" w:rsidP="00317186">
      <w:pPr>
        <w:snapToGrid w:val="0"/>
        <w:ind w:firstLine="480"/>
        <w:rPr>
          <w:rFonts w:ascii="宋体" w:hAnsi="宋体"/>
        </w:rPr>
      </w:pPr>
      <w:r>
        <w:t>1</w:t>
      </w:r>
      <w:r>
        <w:rPr>
          <w:rFonts w:ascii="宋体" w:hAnsi="宋体" w:hint="eastAsia"/>
        </w:rPr>
        <w:t>、离岸协议到期不转存，到期日如果为节假日（非工作日），客户可以在节假日后第一个工作日支取，按到期利率计息；如果客户在节假日后第二或以后的工作日支取，则起存日至到期日按到期利率计息，到期日至支取日按活期利率。</w:t>
      </w:r>
    </w:p>
    <w:p w:rsidR="00317186" w:rsidRDefault="00317186" w:rsidP="00317186">
      <w:pPr>
        <w:snapToGrid w:val="0"/>
        <w:ind w:firstLine="480"/>
      </w:pPr>
      <w:r>
        <w:rPr>
          <w:rFonts w:hint="eastAsia"/>
        </w:rPr>
        <w:t>2</w:t>
      </w:r>
      <w:r>
        <w:rPr>
          <w:rFonts w:hint="eastAsia"/>
        </w:rPr>
        <w:t>、收款类型选择“活期户”，则只能转入当时开立定期时资金来源的活期户口。</w:t>
      </w:r>
    </w:p>
    <w:p w:rsidR="00317186" w:rsidRDefault="00317186" w:rsidP="00317186">
      <w:pPr>
        <w:pStyle w:val="6"/>
        <w:snapToGrid w:val="0"/>
        <w:spacing w:line="360" w:lineRule="auto"/>
      </w:pPr>
      <w:r>
        <w:rPr>
          <w:rFonts w:ascii="黑体" w:hint="eastAsia"/>
        </w:rPr>
        <w:t>（五）操作步骤</w:t>
      </w:r>
    </w:p>
    <w:p w:rsidR="00317186" w:rsidRDefault="00317186" w:rsidP="00317186">
      <w:pPr>
        <w:snapToGrid w:val="0"/>
        <w:ind w:firstLine="480"/>
      </w:pPr>
      <w:r>
        <w:t>1</w:t>
      </w:r>
      <w:r>
        <w:rPr>
          <w:rFonts w:ascii="宋体" w:hAnsi="宋体" w:hint="eastAsia"/>
        </w:rPr>
        <w:t>、用户选择“导航系统”—“负债业务”—“离岸定期”－“协议定期存款关户”或在“业务代码”栏输入业务代码“</w:t>
      </w:r>
      <w:r>
        <w:rPr>
          <w:rFonts w:hint="eastAsia"/>
        </w:rPr>
        <w:t>3614</w:t>
      </w:r>
      <w:r>
        <w:rPr>
          <w:rFonts w:ascii="宋体" w:hAnsi="宋体" w:hint="eastAsia"/>
        </w:rPr>
        <w:t>”，进入离岸协议定期关户界面。</w:t>
      </w:r>
    </w:p>
    <w:p w:rsidR="00317186" w:rsidRDefault="00317186" w:rsidP="00317186">
      <w:pPr>
        <w:snapToGrid w:val="0"/>
        <w:ind w:firstLine="480"/>
      </w:pPr>
      <w:r>
        <w:t>2</w:t>
      </w:r>
      <w:r>
        <w:rPr>
          <w:rFonts w:ascii="宋体" w:hAnsi="宋体" w:hint="eastAsia"/>
        </w:rPr>
        <w:t>、输入户口号和凭证号（后四位），系统显示出该笔定期存款明细状态，查看状态是否适合支取。</w:t>
      </w:r>
    </w:p>
    <w:p w:rsidR="00317186" w:rsidRDefault="00317186" w:rsidP="00317186">
      <w:pPr>
        <w:snapToGrid w:val="0"/>
        <w:ind w:firstLine="480"/>
      </w:pPr>
      <w:r>
        <w:t>3</w:t>
      </w:r>
      <w:r>
        <w:rPr>
          <w:rFonts w:ascii="宋体" w:hAnsi="宋体" w:hint="eastAsia"/>
        </w:rPr>
        <w:t>、根据定期存款预留的支付依据，选择“支取”按钮，进行图章印鉴等验证，系统验证支取依据是否相符，相符后会显示利息数额。</w:t>
      </w:r>
    </w:p>
    <w:p w:rsidR="00317186" w:rsidRDefault="00317186" w:rsidP="00317186">
      <w:pPr>
        <w:snapToGrid w:val="0"/>
        <w:ind w:firstLine="480"/>
      </w:pPr>
      <w:r>
        <w:rPr>
          <w:rFonts w:ascii="宋体" w:hAnsi="宋体"/>
        </w:rPr>
        <w:t>4、选择收款类型和金额进行录入，收款类型可以选“活期户”和“挂账单”将相应金额转入指定的户口中或将相应款项转入挂账系统。</w:t>
      </w:r>
    </w:p>
    <w:p w:rsidR="00317186" w:rsidRDefault="00317186" w:rsidP="00317186">
      <w:pPr>
        <w:snapToGrid w:val="0"/>
        <w:ind w:firstLine="480"/>
      </w:pPr>
      <w:r>
        <w:rPr>
          <w:rFonts w:ascii="宋体" w:hAnsi="宋体"/>
        </w:rPr>
        <w:lastRenderedPageBreak/>
        <w:t>5、选择“确认”按钮后，根据提示进行授权等操作；</w:t>
      </w:r>
    </w:p>
    <w:p w:rsidR="00317186" w:rsidRDefault="00317186" w:rsidP="00317186">
      <w:pPr>
        <w:snapToGrid w:val="0"/>
        <w:ind w:firstLine="480"/>
        <w:rPr>
          <w:rFonts w:ascii="宋体" w:hAnsi="宋体"/>
        </w:rPr>
      </w:pPr>
      <w:r>
        <w:t>6</w:t>
      </w:r>
      <w:r>
        <w:rPr>
          <w:rFonts w:ascii="宋体" w:hAnsi="宋体" w:hint="eastAsia"/>
        </w:rPr>
        <w:t>、打印相关单据，“定期存款单背面支取信息；定期存款收、付款回单、定期存款计息清单、挂账单等”。（</w:t>
      </w:r>
      <w:r>
        <w:rPr>
          <w:rFonts w:ascii="宋体" w:hAnsi="宋体" w:hint="eastAsia"/>
          <w:color w:val="FF0000"/>
        </w:rPr>
        <w:t>与普通定期不一样的是计息清单上显示期限为起息日至止息日即到期日的前一日</w:t>
      </w:r>
      <w:r>
        <w:rPr>
          <w:rFonts w:ascii="宋体" w:hAnsi="宋体" w:hint="eastAsia"/>
        </w:rPr>
        <w:t>）</w:t>
      </w:r>
    </w:p>
    <w:p w:rsidR="00317186" w:rsidRDefault="00317186" w:rsidP="0004090F">
      <w:pPr>
        <w:pStyle w:val="5"/>
        <w:rPr>
          <w:sz w:val="24"/>
        </w:rPr>
      </w:pPr>
      <w:bookmarkStart w:id="2059" w:name="_Toc181091059"/>
      <w:bookmarkStart w:id="2060" w:name="_Toc183939967"/>
      <w:r>
        <w:rPr>
          <w:rFonts w:hint="eastAsia"/>
          <w:sz w:val="24"/>
        </w:rPr>
        <w:t>九、离岸定期保证金开户（业务代码</w:t>
      </w:r>
      <w:r>
        <w:rPr>
          <w:rFonts w:hint="eastAsia"/>
          <w:sz w:val="24"/>
        </w:rPr>
        <w:t>3621</w:t>
      </w:r>
      <w:r>
        <w:rPr>
          <w:rFonts w:hint="eastAsia"/>
          <w:sz w:val="24"/>
        </w:rPr>
        <w:t>）</w:t>
      </w:r>
      <w:bookmarkEnd w:id="2059"/>
      <w:bookmarkEnd w:id="2060"/>
    </w:p>
    <w:p w:rsidR="00317186" w:rsidRDefault="00317186" w:rsidP="00317186">
      <w:pPr>
        <w:pStyle w:val="6"/>
        <w:snapToGrid w:val="0"/>
        <w:spacing w:line="360" w:lineRule="auto"/>
      </w:pPr>
      <w:r>
        <w:rPr>
          <w:rFonts w:ascii="黑体" w:hint="eastAsia"/>
        </w:rPr>
        <w:t>（一）功能介绍</w:t>
      </w:r>
    </w:p>
    <w:p w:rsidR="00317186" w:rsidRDefault="00317186" w:rsidP="00317186">
      <w:pPr>
        <w:snapToGrid w:val="0"/>
        <w:ind w:firstLine="480"/>
        <w:rPr>
          <w:rFonts w:ascii="宋体" w:hAnsi="宋体"/>
        </w:rPr>
      </w:pPr>
      <w:r>
        <w:rPr>
          <w:rFonts w:ascii="宋体" w:hAnsi="宋体" w:hint="eastAsia"/>
        </w:rPr>
        <w:t>通过该系统可以根据其他部门或客户支付指令实现离岸定期保证金的开户和资金存入的功能。</w:t>
      </w:r>
    </w:p>
    <w:p w:rsidR="00317186" w:rsidRDefault="00317186" w:rsidP="00317186">
      <w:pPr>
        <w:pStyle w:val="6"/>
        <w:snapToGrid w:val="0"/>
        <w:spacing w:line="360" w:lineRule="auto"/>
      </w:pPr>
      <w:r>
        <w:rPr>
          <w:rFonts w:ascii="黑体" w:hint="eastAsia"/>
        </w:rPr>
        <w:t>（二）风险提示</w:t>
      </w:r>
    </w:p>
    <w:p w:rsidR="00317186" w:rsidRDefault="00317186" w:rsidP="00317186">
      <w:pPr>
        <w:snapToGrid w:val="0"/>
        <w:ind w:firstLine="480"/>
      </w:pPr>
      <w:r>
        <w:t>1</w:t>
      </w:r>
      <w:r>
        <w:rPr>
          <w:rFonts w:ascii="宋体" w:hAnsi="宋体" w:hint="eastAsia"/>
        </w:rPr>
        <w:t>、经办员需根据相关业务部门出具的收取保证金通知（以下简称通知书，一式两联，格式根据具体业务的需要而定），以及业务需要的其他资料（如协议等），办理定期保证金开户手续。</w:t>
      </w:r>
    </w:p>
    <w:p w:rsidR="00317186" w:rsidRDefault="00317186" w:rsidP="00317186">
      <w:pPr>
        <w:snapToGrid w:val="0"/>
        <w:ind w:firstLine="480"/>
        <w:rPr>
          <w:rFonts w:ascii="宋体" w:hAnsi="宋体"/>
        </w:rPr>
      </w:pPr>
      <w:r>
        <w:rPr>
          <w:rFonts w:ascii="宋体" w:hAnsi="宋体" w:hint="eastAsia"/>
        </w:rPr>
        <w:t>2、定期保证金的利率浮动方式及浮动点数必须与通知书上审批的利率一致，协议利率审批必须严格按照授权表要求逐一签字齐全。</w:t>
      </w:r>
    </w:p>
    <w:p w:rsidR="00317186" w:rsidRDefault="00317186" w:rsidP="00317186">
      <w:pPr>
        <w:snapToGrid w:val="0"/>
        <w:ind w:firstLine="480"/>
        <w:rPr>
          <w:rFonts w:ascii="宋体" w:hAnsi="宋体"/>
        </w:rPr>
      </w:pPr>
      <w:r>
        <w:rPr>
          <w:rFonts w:ascii="宋体" w:hAnsi="宋体" w:hint="eastAsia"/>
        </w:rPr>
        <w:t>3、定期保证金不允许自动续存，即到期不转存。</w:t>
      </w:r>
    </w:p>
    <w:p w:rsidR="00317186" w:rsidRDefault="00317186" w:rsidP="00317186">
      <w:pPr>
        <w:snapToGrid w:val="0"/>
        <w:ind w:firstLine="480"/>
      </w:pPr>
      <w:r>
        <w:rPr>
          <w:rFonts w:ascii="宋体" w:hAnsi="宋体" w:hint="eastAsia"/>
        </w:rPr>
        <w:t>4、定期保证金的到期日必须与相关业务到期日一致。</w:t>
      </w:r>
    </w:p>
    <w:p w:rsidR="00317186" w:rsidRDefault="00317186" w:rsidP="00317186">
      <w:pPr>
        <w:pStyle w:val="6"/>
        <w:snapToGrid w:val="0"/>
        <w:spacing w:line="360" w:lineRule="auto"/>
      </w:pPr>
      <w:r>
        <w:rPr>
          <w:rFonts w:ascii="黑体" w:hint="eastAsia"/>
        </w:rPr>
        <w:lastRenderedPageBreak/>
        <w:t>（三）界面</w:t>
      </w:r>
    </w:p>
    <w:p w:rsidR="00317186" w:rsidRDefault="0004090F" w:rsidP="00317186">
      <w:pPr>
        <w:snapToGrid w:val="0"/>
        <w:ind w:firstLine="480"/>
      </w:pPr>
      <w:r>
        <w:rPr>
          <w:noProof/>
        </w:rPr>
        <w:drawing>
          <wp:inline distT="0" distB="0" distL="0" distR="0">
            <wp:extent cx="5267325" cy="3333750"/>
            <wp:effectExtent l="19050" t="0" r="9525"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670" cstate="print"/>
                    <a:srcRect/>
                    <a:stretch>
                      <a:fillRect/>
                    </a:stretch>
                  </pic:blipFill>
                  <pic:spPr bwMode="auto">
                    <a:xfrm>
                      <a:off x="0" y="0"/>
                      <a:ext cx="5267325" cy="3333750"/>
                    </a:xfrm>
                    <a:prstGeom prst="rect">
                      <a:avLst/>
                    </a:prstGeom>
                    <a:noFill/>
                    <a:ln w="9525">
                      <a:noFill/>
                      <a:miter lim="800000"/>
                      <a:headEnd/>
                      <a:tailEnd/>
                    </a:ln>
                  </pic:spPr>
                </pic:pic>
              </a:graphicData>
            </a:graphic>
          </wp:inline>
        </w:drawing>
      </w:r>
    </w:p>
    <w:p w:rsidR="00317186" w:rsidRDefault="00317186" w:rsidP="00317186">
      <w:pPr>
        <w:pStyle w:val="6"/>
        <w:snapToGrid w:val="0"/>
        <w:spacing w:line="360" w:lineRule="auto"/>
      </w:pPr>
      <w:r>
        <w:rPr>
          <w:rFonts w:ascii="黑体" w:hint="eastAsia"/>
        </w:rPr>
        <w:t>（四）操作要点</w:t>
      </w:r>
    </w:p>
    <w:p w:rsidR="00317186" w:rsidRDefault="00317186" w:rsidP="00317186">
      <w:pPr>
        <w:snapToGrid w:val="0"/>
        <w:ind w:firstLine="439"/>
      </w:pPr>
      <w:r>
        <w:t>1</w:t>
      </w:r>
      <w:r>
        <w:rPr>
          <w:rFonts w:ascii="宋体" w:hAnsi="宋体" w:hint="eastAsia"/>
        </w:rPr>
        <w:t>、定期保证金计息方式与定期存款相同，但如果定期保证金期限与定期存款期限不一致，电脑自动按下靠原则对应最近的定期期限。</w:t>
      </w:r>
    </w:p>
    <w:p w:rsidR="00317186" w:rsidRDefault="00317186" w:rsidP="00317186">
      <w:pPr>
        <w:snapToGrid w:val="0"/>
        <w:ind w:firstLine="439"/>
      </w:pPr>
      <w:r>
        <w:rPr>
          <w:rFonts w:ascii="宋体" w:hAnsi="宋体" w:hint="eastAsia"/>
        </w:rPr>
        <w:t>2、在“客户经理类型”栏和“客户经理”栏需输入客户经理的信息，否则系统会自动默认为客户号的客户经理信息。</w:t>
      </w:r>
    </w:p>
    <w:p w:rsidR="00317186" w:rsidRDefault="00317186" w:rsidP="00317186">
      <w:pPr>
        <w:snapToGrid w:val="0"/>
        <w:ind w:firstLine="439"/>
        <w:rPr>
          <w:rFonts w:ascii="宋体" w:hAnsi="宋体"/>
        </w:rPr>
      </w:pPr>
      <w:r>
        <w:rPr>
          <w:rFonts w:ascii="宋体" w:hAnsi="宋体" w:hint="eastAsia"/>
        </w:rPr>
        <w:t>3、定期保证金利率值的构成分两种：a系统自动取相应币种及期限档次的市场标准利率值（LIBOR\HIBOR\SIBOR），根据利率浮动方式及利率浮动点数或利率浮动比例，得出该笔定期存款的利率。b使用指定定期利率值，即该笔定期的为固定值不随市场标准利率值浮动。</w:t>
      </w:r>
    </w:p>
    <w:p w:rsidR="00317186" w:rsidRDefault="00317186" w:rsidP="00317186">
      <w:pPr>
        <w:snapToGrid w:val="0"/>
        <w:ind w:firstLine="439"/>
        <w:rPr>
          <w:rFonts w:ascii="宋体" w:hAnsi="宋体"/>
        </w:rPr>
      </w:pPr>
      <w:r>
        <w:rPr>
          <w:rFonts w:ascii="宋体" w:hAnsi="宋体" w:hint="eastAsia"/>
        </w:rPr>
        <w:t>4、协议利率中的提前支取利率、及逾期支取利率可以在协议利率维护中进行维护。</w:t>
      </w:r>
    </w:p>
    <w:p w:rsidR="00317186" w:rsidRDefault="00317186" w:rsidP="00317186">
      <w:pPr>
        <w:snapToGrid w:val="0"/>
        <w:ind w:firstLine="439"/>
        <w:rPr>
          <w:rFonts w:ascii="宋体" w:hAnsi="宋体"/>
        </w:rPr>
      </w:pPr>
      <w:r>
        <w:rPr>
          <w:rFonts w:ascii="宋体" w:hAnsi="宋体" w:hint="eastAsia"/>
        </w:rPr>
        <w:t>5、定期保证金允许提前支取，不允许部分提前支取。</w:t>
      </w:r>
    </w:p>
    <w:p w:rsidR="00317186" w:rsidRDefault="00317186" w:rsidP="00317186">
      <w:pPr>
        <w:snapToGrid w:val="0"/>
        <w:ind w:firstLine="439"/>
      </w:pPr>
    </w:p>
    <w:p w:rsidR="00317186" w:rsidRDefault="00317186" w:rsidP="0004090F">
      <w:pPr>
        <w:pStyle w:val="6"/>
        <w:snapToGrid w:val="0"/>
        <w:spacing w:line="360" w:lineRule="auto"/>
        <w:ind w:left="420"/>
        <w:rPr>
          <w:rFonts w:ascii="黑体"/>
        </w:rPr>
      </w:pPr>
      <w:r>
        <w:rPr>
          <w:rFonts w:ascii="黑体" w:hint="eastAsia"/>
        </w:rPr>
        <w:t>（五）操作步骤</w:t>
      </w:r>
    </w:p>
    <w:p w:rsidR="00317186" w:rsidRDefault="00317186" w:rsidP="00317186">
      <w:pPr>
        <w:widowControl/>
        <w:snapToGrid w:val="0"/>
        <w:ind w:firstLine="439"/>
        <w:rPr>
          <w:rFonts w:eastAsia="Arial Unicode MS"/>
          <w:kern w:val="0"/>
        </w:rPr>
      </w:pPr>
      <w:r>
        <w:t>1</w:t>
      </w:r>
      <w:r>
        <w:rPr>
          <w:rFonts w:ascii="宋体" w:hAnsi="宋体" w:hint="eastAsia"/>
        </w:rPr>
        <w:t>、用户选择“系统导航”－“负债业务”－“离岸定期”-</w:t>
      </w:r>
      <w:r>
        <w:rPr>
          <w:rFonts w:ascii="宋体" w:hAnsi="宋体"/>
        </w:rPr>
        <w:t>“</w:t>
      </w:r>
      <w:r>
        <w:rPr>
          <w:rFonts w:ascii="宋体" w:hAnsi="宋体" w:hint="eastAsia"/>
        </w:rPr>
        <w:t>定期保证金开户</w:t>
      </w:r>
      <w:r>
        <w:rPr>
          <w:rFonts w:ascii="宋体" w:hAnsi="宋体"/>
        </w:rPr>
        <w:t>”</w:t>
      </w:r>
      <w:r>
        <w:rPr>
          <w:rFonts w:ascii="宋体" w:hAnsi="宋体" w:hint="eastAsia"/>
        </w:rPr>
        <w:t>或在“业务代码”栏输入业务代码“3621”，进入定期保证金开户界面。</w:t>
      </w:r>
    </w:p>
    <w:p w:rsidR="00317186" w:rsidRDefault="00317186" w:rsidP="00317186">
      <w:pPr>
        <w:snapToGrid w:val="0"/>
        <w:ind w:firstLine="437"/>
      </w:pPr>
      <w:r>
        <w:lastRenderedPageBreak/>
        <w:t>2</w:t>
      </w:r>
      <w:r>
        <w:rPr>
          <w:rFonts w:ascii="宋体" w:hAnsi="宋体" w:hint="eastAsia"/>
        </w:rPr>
        <w:t>、在“开户方法”栏选择输入：</w:t>
      </w:r>
    </w:p>
    <w:p w:rsidR="00317186" w:rsidRDefault="00317186" w:rsidP="000029C7">
      <w:pPr>
        <w:numPr>
          <w:ilvl w:val="0"/>
          <w:numId w:val="560"/>
        </w:numPr>
        <w:snapToGrid w:val="0"/>
        <w:ind w:firstLine="120"/>
      </w:pPr>
      <w:r>
        <w:rPr>
          <w:rFonts w:ascii="宋体" w:hAnsi="宋体" w:hint="eastAsia"/>
        </w:rPr>
        <w:t>选择“</w:t>
      </w:r>
      <w:r>
        <w:t>0</w:t>
      </w:r>
      <w:r>
        <w:rPr>
          <w:rFonts w:ascii="宋体" w:hAnsi="宋体" w:hint="eastAsia"/>
        </w:rPr>
        <w:t>：关联户口”，则在“关联户口”栏输入户口号按回车键。</w:t>
      </w:r>
    </w:p>
    <w:p w:rsidR="00317186" w:rsidRDefault="00317186" w:rsidP="000029C7">
      <w:pPr>
        <w:numPr>
          <w:ilvl w:val="0"/>
          <w:numId w:val="560"/>
        </w:numPr>
        <w:snapToGrid w:val="0"/>
        <w:ind w:firstLine="120"/>
      </w:pPr>
      <w:r>
        <w:rPr>
          <w:rFonts w:ascii="宋体" w:hAnsi="宋体" w:hint="eastAsia"/>
        </w:rPr>
        <w:t>选择“</w:t>
      </w:r>
      <w:r>
        <w:t>1</w:t>
      </w:r>
      <w:r>
        <w:rPr>
          <w:rFonts w:ascii="宋体" w:hAnsi="宋体" w:hint="eastAsia"/>
        </w:rPr>
        <w:t>：客户号”，则在“客户号”栏输入客户号按回车键。</w:t>
      </w:r>
    </w:p>
    <w:p w:rsidR="00317186" w:rsidRDefault="00317186" w:rsidP="00317186">
      <w:pPr>
        <w:snapToGrid w:val="0"/>
        <w:ind w:firstLine="439"/>
      </w:pPr>
      <w:r>
        <w:t>3</w:t>
      </w:r>
      <w:r>
        <w:rPr>
          <w:rFonts w:ascii="宋体" w:hAnsi="宋体" w:hint="eastAsia"/>
        </w:rPr>
        <w:t>、在相关栏中分别输入相关要素</w:t>
      </w:r>
    </w:p>
    <w:p w:rsidR="00317186" w:rsidRDefault="00317186" w:rsidP="00317186">
      <w:pPr>
        <w:snapToGrid w:val="0"/>
        <w:ind w:firstLine="437"/>
      </w:pPr>
      <w:r>
        <w:t>4</w:t>
      </w:r>
      <w:r>
        <w:rPr>
          <w:rFonts w:ascii="宋体" w:hAnsi="宋体" w:hint="eastAsia"/>
        </w:rPr>
        <w:t>、在“付款类型”栏选择：</w:t>
      </w:r>
    </w:p>
    <w:p w:rsidR="00317186" w:rsidRDefault="00317186" w:rsidP="00317186">
      <w:pPr>
        <w:numPr>
          <w:ilvl w:val="0"/>
          <w:numId w:val="561"/>
        </w:numPr>
        <w:snapToGrid w:val="0"/>
      </w:pPr>
      <w:r>
        <w:rPr>
          <w:rFonts w:ascii="宋体" w:hAnsi="宋体" w:hint="eastAsia"/>
        </w:rPr>
        <w:t>如果选择“</w:t>
      </w:r>
      <w:r>
        <w:t>1</w:t>
      </w:r>
      <w:r>
        <w:rPr>
          <w:rFonts w:ascii="宋体" w:hAnsi="宋体" w:hint="eastAsia"/>
        </w:rPr>
        <w:t>：活期户”，则在“户口号”栏内输入户口号（账号）；</w:t>
      </w:r>
    </w:p>
    <w:p w:rsidR="00317186" w:rsidRDefault="00317186" w:rsidP="00317186">
      <w:pPr>
        <w:numPr>
          <w:ilvl w:val="0"/>
          <w:numId w:val="561"/>
        </w:numPr>
        <w:snapToGrid w:val="0"/>
      </w:pPr>
      <w:r>
        <w:rPr>
          <w:rFonts w:ascii="宋体" w:hAnsi="宋体" w:hint="eastAsia"/>
        </w:rPr>
        <w:t>如果选择“</w:t>
      </w:r>
      <w:r>
        <w:t>2</w:t>
      </w:r>
      <w:r>
        <w:rPr>
          <w:rFonts w:ascii="宋体" w:hAnsi="宋体" w:hint="eastAsia"/>
        </w:rPr>
        <w:t>：挂账单”，则在“单号”栏内输入销账单号。</w:t>
      </w:r>
    </w:p>
    <w:p w:rsidR="00317186" w:rsidRDefault="00317186" w:rsidP="00317186">
      <w:pPr>
        <w:snapToGrid w:val="0"/>
        <w:ind w:firstLine="480"/>
      </w:pPr>
      <w:r>
        <w:t>5</w:t>
      </w:r>
      <w:r>
        <w:rPr>
          <w:rFonts w:ascii="宋体" w:hAnsi="宋体" w:hint="eastAsia"/>
        </w:rPr>
        <w:t>、在“付款金额”栏中输入对应付款类型的金额；</w:t>
      </w:r>
    </w:p>
    <w:p w:rsidR="00317186" w:rsidRDefault="00317186" w:rsidP="00317186">
      <w:pPr>
        <w:snapToGrid w:val="0"/>
        <w:ind w:firstLine="480"/>
      </w:pPr>
      <w:r>
        <w:t>6</w:t>
      </w:r>
      <w:r>
        <w:rPr>
          <w:rFonts w:ascii="宋体" w:hAnsi="宋体" w:hint="eastAsia"/>
        </w:rPr>
        <w:t>、系统自动计算出“总计”金额；</w:t>
      </w:r>
    </w:p>
    <w:p w:rsidR="00317186" w:rsidRDefault="00317186" w:rsidP="00317186">
      <w:pPr>
        <w:snapToGrid w:val="0"/>
        <w:ind w:firstLine="480"/>
        <w:rPr>
          <w:rFonts w:ascii="宋体" w:hAnsi="宋体"/>
        </w:rPr>
      </w:pPr>
      <w:r>
        <w:t>7</w:t>
      </w:r>
      <w:r>
        <w:rPr>
          <w:rFonts w:ascii="宋体" w:hAnsi="宋体" w:hint="eastAsia"/>
        </w:rPr>
        <w:t>、根据客户所属选择相应的客户经理，用户核对无误后选择“协议利率”按钮；</w:t>
      </w:r>
    </w:p>
    <w:p w:rsidR="00317186" w:rsidRDefault="0004090F" w:rsidP="00317186">
      <w:pPr>
        <w:snapToGrid w:val="0"/>
        <w:ind w:firstLine="480"/>
        <w:rPr>
          <w:rFonts w:ascii="宋体" w:hAnsi="宋体"/>
        </w:rPr>
      </w:pPr>
      <w:r>
        <w:rPr>
          <w:rFonts w:ascii="宋体" w:hAnsi="宋体" w:hint="eastAsia"/>
          <w:noProof/>
        </w:rPr>
        <w:drawing>
          <wp:inline distT="0" distB="0" distL="0" distR="0">
            <wp:extent cx="5267325" cy="2724150"/>
            <wp:effectExtent l="19050" t="0" r="9525"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667" cstate="print"/>
                    <a:srcRect/>
                    <a:stretch>
                      <a:fillRect/>
                    </a:stretch>
                  </pic:blipFill>
                  <pic:spPr bwMode="auto">
                    <a:xfrm>
                      <a:off x="0" y="0"/>
                      <a:ext cx="5267325" cy="2724150"/>
                    </a:xfrm>
                    <a:prstGeom prst="rect">
                      <a:avLst/>
                    </a:prstGeom>
                    <a:noFill/>
                    <a:ln w="9525">
                      <a:noFill/>
                      <a:miter lim="800000"/>
                      <a:headEnd/>
                      <a:tailEnd/>
                    </a:ln>
                  </pic:spPr>
                </pic:pic>
              </a:graphicData>
            </a:graphic>
          </wp:inline>
        </w:drawing>
      </w:r>
    </w:p>
    <w:p w:rsidR="00317186" w:rsidRDefault="00317186" w:rsidP="00317186">
      <w:pPr>
        <w:snapToGrid w:val="0"/>
        <w:ind w:firstLine="480"/>
        <w:rPr>
          <w:rFonts w:ascii="宋体" w:hAnsi="宋体"/>
        </w:rPr>
      </w:pPr>
      <w:r>
        <w:rPr>
          <w:rFonts w:ascii="宋体" w:hAnsi="宋体" w:hint="eastAsia"/>
        </w:rPr>
        <w:t>8、核对利率协议的基本信息，点击“增加”</w:t>
      </w:r>
    </w:p>
    <w:p w:rsidR="00317186" w:rsidRDefault="0004090F" w:rsidP="00317186">
      <w:pPr>
        <w:snapToGrid w:val="0"/>
        <w:ind w:firstLine="480"/>
        <w:rPr>
          <w:rFonts w:ascii="宋体" w:hAnsi="宋体"/>
        </w:rPr>
      </w:pPr>
      <w:r>
        <w:rPr>
          <w:rFonts w:ascii="宋体" w:hAnsi="宋体" w:hint="eastAsia"/>
          <w:noProof/>
        </w:rPr>
        <w:lastRenderedPageBreak/>
        <w:drawing>
          <wp:inline distT="0" distB="0" distL="0" distR="0">
            <wp:extent cx="5267325" cy="2838450"/>
            <wp:effectExtent l="19050" t="0" r="9525"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668" cstate="print"/>
                    <a:srcRect/>
                    <a:stretch>
                      <a:fillRect/>
                    </a:stretch>
                  </pic:blipFill>
                  <pic:spPr bwMode="auto">
                    <a:xfrm>
                      <a:off x="0" y="0"/>
                      <a:ext cx="5267325" cy="2838450"/>
                    </a:xfrm>
                    <a:prstGeom prst="rect">
                      <a:avLst/>
                    </a:prstGeom>
                    <a:noFill/>
                    <a:ln w="9525">
                      <a:noFill/>
                      <a:miter lim="800000"/>
                      <a:headEnd/>
                      <a:tailEnd/>
                    </a:ln>
                  </pic:spPr>
                </pic:pic>
              </a:graphicData>
            </a:graphic>
          </wp:inline>
        </w:drawing>
      </w:r>
    </w:p>
    <w:p w:rsidR="00317186" w:rsidRDefault="00317186" w:rsidP="00317186">
      <w:pPr>
        <w:snapToGrid w:val="0"/>
        <w:ind w:firstLine="480"/>
      </w:pPr>
      <w:r>
        <w:rPr>
          <w:rFonts w:hint="eastAsia"/>
        </w:rPr>
        <w:t>参照利率使用标志如果选择</w:t>
      </w:r>
      <w:r>
        <w:rPr>
          <w:rFonts w:hint="eastAsia"/>
        </w:rPr>
        <w:t>Y</w:t>
      </w:r>
      <w:r>
        <w:rPr>
          <w:rFonts w:hint="eastAsia"/>
        </w:rPr>
        <w:t>：使用参照利率，则要分别选择参照利率编码、利率浮动方式，输入利率浮动点数；参照利率使用标志如果选择</w:t>
      </w:r>
      <w:r>
        <w:rPr>
          <w:rFonts w:hint="eastAsia"/>
        </w:rPr>
        <w:t>N</w:t>
      </w:r>
      <w:r>
        <w:rPr>
          <w:rFonts w:hint="eastAsia"/>
        </w:rPr>
        <w:t>：使用指定近期利率值，则之需要输入近期利率值。点击“确定”</w:t>
      </w:r>
    </w:p>
    <w:p w:rsidR="00317186" w:rsidRDefault="00317186" w:rsidP="00317186">
      <w:pPr>
        <w:snapToGrid w:val="0"/>
        <w:ind w:firstLine="480"/>
      </w:pPr>
      <w:r>
        <w:rPr>
          <w:rFonts w:hint="eastAsia"/>
        </w:rPr>
        <w:t>9</w:t>
      </w:r>
      <w:r>
        <w:rPr>
          <w:rFonts w:hint="eastAsia"/>
        </w:rPr>
        <w:t>、选“其他信息”</w:t>
      </w:r>
    </w:p>
    <w:p w:rsidR="00317186" w:rsidRDefault="0004090F" w:rsidP="00317186">
      <w:pPr>
        <w:snapToGrid w:val="0"/>
        <w:ind w:firstLine="480"/>
      </w:pPr>
      <w:r>
        <w:rPr>
          <w:rFonts w:hint="eastAsia"/>
          <w:noProof/>
        </w:rPr>
        <w:drawing>
          <wp:inline distT="0" distB="0" distL="0" distR="0">
            <wp:extent cx="5276850" cy="3267075"/>
            <wp:effectExtent l="1905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669" cstate="print"/>
                    <a:srcRect/>
                    <a:stretch>
                      <a:fillRect/>
                    </a:stretch>
                  </pic:blipFill>
                  <pic:spPr bwMode="auto">
                    <a:xfrm>
                      <a:off x="0" y="0"/>
                      <a:ext cx="5276850" cy="3267075"/>
                    </a:xfrm>
                    <a:prstGeom prst="rect">
                      <a:avLst/>
                    </a:prstGeom>
                    <a:noFill/>
                    <a:ln w="9525">
                      <a:noFill/>
                      <a:miter lim="800000"/>
                      <a:headEnd/>
                      <a:tailEnd/>
                    </a:ln>
                  </pic:spPr>
                </pic:pic>
              </a:graphicData>
            </a:graphic>
          </wp:inline>
        </w:drawing>
      </w:r>
    </w:p>
    <w:p w:rsidR="00317186" w:rsidRDefault="00317186" w:rsidP="00317186">
      <w:pPr>
        <w:snapToGrid w:val="0"/>
        <w:ind w:firstLine="480"/>
      </w:pPr>
      <w:r>
        <w:rPr>
          <w:rFonts w:hint="eastAsia"/>
        </w:rPr>
        <w:t>分别增加提前支取利率、部分提前支取利率、逾期支取利率</w:t>
      </w:r>
    </w:p>
    <w:p w:rsidR="00317186" w:rsidRDefault="00317186" w:rsidP="00317186">
      <w:pPr>
        <w:snapToGrid w:val="0"/>
        <w:ind w:firstLine="480"/>
        <w:rPr>
          <w:rFonts w:ascii="宋体" w:hAnsi="宋体"/>
        </w:rPr>
      </w:pPr>
      <w:r>
        <w:rPr>
          <w:rFonts w:hint="eastAsia"/>
        </w:rPr>
        <w:t>10</w:t>
      </w:r>
      <w:r>
        <w:rPr>
          <w:rFonts w:hint="eastAsia"/>
        </w:rPr>
        <w:t>、</w:t>
      </w:r>
      <w:r>
        <w:rPr>
          <w:rFonts w:ascii="宋体" w:hAnsi="宋体" w:hint="eastAsia"/>
        </w:rPr>
        <w:t>核对无误后选择“确定”按钮，根据提示进行授权等操作；</w:t>
      </w:r>
    </w:p>
    <w:p w:rsidR="00317186" w:rsidRDefault="00317186" w:rsidP="00317186">
      <w:pPr>
        <w:snapToGrid w:val="0"/>
        <w:ind w:firstLine="480"/>
      </w:pPr>
      <w:r>
        <w:rPr>
          <w:rFonts w:ascii="宋体" w:hAnsi="宋体" w:hint="eastAsia"/>
        </w:rPr>
        <w:t>11、打印收、付款回单及打印“收取保证金确认书”。</w:t>
      </w:r>
    </w:p>
    <w:p w:rsidR="00317186" w:rsidRDefault="00317186" w:rsidP="0004090F">
      <w:pPr>
        <w:pStyle w:val="5"/>
        <w:rPr>
          <w:sz w:val="24"/>
        </w:rPr>
      </w:pPr>
      <w:bookmarkStart w:id="2061" w:name="_Toc181091060"/>
      <w:bookmarkStart w:id="2062" w:name="_Toc183939968"/>
      <w:r>
        <w:rPr>
          <w:rFonts w:hint="eastAsia"/>
          <w:sz w:val="24"/>
        </w:rPr>
        <w:lastRenderedPageBreak/>
        <w:t>十、离岸定期保证金关户（业务代码</w:t>
      </w:r>
      <w:r>
        <w:rPr>
          <w:rFonts w:hint="eastAsia"/>
          <w:sz w:val="24"/>
        </w:rPr>
        <w:t>3624</w:t>
      </w:r>
      <w:r>
        <w:rPr>
          <w:rFonts w:hint="eastAsia"/>
          <w:sz w:val="24"/>
        </w:rPr>
        <w:t>）</w:t>
      </w:r>
      <w:bookmarkEnd w:id="2061"/>
      <w:bookmarkEnd w:id="2062"/>
    </w:p>
    <w:p w:rsidR="00317186" w:rsidRDefault="00317186" w:rsidP="00317186">
      <w:pPr>
        <w:pStyle w:val="6"/>
        <w:snapToGrid w:val="0"/>
        <w:spacing w:line="360" w:lineRule="auto"/>
      </w:pPr>
      <w:r>
        <w:rPr>
          <w:rFonts w:ascii="黑体" w:hint="eastAsia"/>
        </w:rPr>
        <w:t>（一）功能介绍</w:t>
      </w:r>
    </w:p>
    <w:p w:rsidR="00317186" w:rsidRDefault="00317186" w:rsidP="00317186">
      <w:pPr>
        <w:snapToGrid w:val="0"/>
        <w:ind w:firstLine="480"/>
      </w:pPr>
      <w:r>
        <w:rPr>
          <w:rFonts w:ascii="宋体" w:hAnsi="宋体" w:hint="eastAsia"/>
        </w:rPr>
        <w:t>通过该功能实现离岸定期保证金到期或提前关户支取。</w:t>
      </w:r>
    </w:p>
    <w:p w:rsidR="00317186" w:rsidRDefault="00317186" w:rsidP="00317186">
      <w:pPr>
        <w:pStyle w:val="6"/>
        <w:snapToGrid w:val="0"/>
        <w:spacing w:line="360" w:lineRule="auto"/>
      </w:pPr>
      <w:r>
        <w:rPr>
          <w:rFonts w:hint="eastAsia"/>
        </w:rPr>
        <w:t>（二）风险提示</w:t>
      </w:r>
    </w:p>
    <w:p w:rsidR="00317186" w:rsidRDefault="00317186" w:rsidP="00317186">
      <w:pPr>
        <w:pStyle w:val="6"/>
        <w:snapToGrid w:val="0"/>
        <w:spacing w:line="360" w:lineRule="auto"/>
        <w:rPr>
          <w:rFonts w:ascii="黑体"/>
        </w:rPr>
      </w:pPr>
      <w:r>
        <w:rPr>
          <w:rFonts w:ascii="黑体" w:hint="eastAsia"/>
        </w:rPr>
        <w:t>（三）界面</w:t>
      </w:r>
    </w:p>
    <w:p w:rsidR="00317186" w:rsidRDefault="0004090F" w:rsidP="00317186">
      <w:pPr>
        <w:pStyle w:val="6"/>
        <w:snapToGrid w:val="0"/>
        <w:spacing w:line="360" w:lineRule="auto"/>
        <w:rPr>
          <w:rFonts w:ascii="黑体"/>
        </w:rPr>
      </w:pPr>
      <w:r>
        <w:rPr>
          <w:rFonts w:ascii="黑体" w:hint="eastAsia"/>
          <w:b w:val="0"/>
          <w:bCs w:val="0"/>
          <w:noProof/>
        </w:rPr>
        <w:drawing>
          <wp:inline distT="0" distB="0" distL="0" distR="0">
            <wp:extent cx="5276850" cy="3228975"/>
            <wp:effectExtent l="1905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671" cstate="print"/>
                    <a:srcRect/>
                    <a:stretch>
                      <a:fillRect/>
                    </a:stretch>
                  </pic:blipFill>
                  <pic:spPr bwMode="auto">
                    <a:xfrm>
                      <a:off x="0" y="0"/>
                      <a:ext cx="5276850" cy="3228975"/>
                    </a:xfrm>
                    <a:prstGeom prst="rect">
                      <a:avLst/>
                    </a:prstGeom>
                    <a:noFill/>
                    <a:ln w="9525">
                      <a:noFill/>
                      <a:miter lim="800000"/>
                      <a:headEnd/>
                      <a:tailEnd/>
                    </a:ln>
                  </pic:spPr>
                </pic:pic>
              </a:graphicData>
            </a:graphic>
          </wp:inline>
        </w:drawing>
      </w:r>
    </w:p>
    <w:p w:rsidR="00317186" w:rsidRDefault="00317186" w:rsidP="00317186">
      <w:pPr>
        <w:pStyle w:val="6"/>
        <w:snapToGrid w:val="0"/>
        <w:spacing w:line="360" w:lineRule="auto"/>
      </w:pPr>
      <w:r>
        <w:rPr>
          <w:rFonts w:hint="eastAsia"/>
        </w:rPr>
        <w:t>（四）操作要点</w:t>
      </w:r>
    </w:p>
    <w:p w:rsidR="00317186" w:rsidRDefault="00317186" w:rsidP="00317186">
      <w:pPr>
        <w:pStyle w:val="6"/>
        <w:snapToGrid w:val="0"/>
        <w:spacing w:line="360" w:lineRule="auto"/>
        <w:ind w:left="420"/>
      </w:pPr>
      <w:r>
        <w:rPr>
          <w:rFonts w:ascii="黑体" w:hint="eastAsia"/>
        </w:rPr>
        <w:t>（五）操作步骤</w:t>
      </w:r>
    </w:p>
    <w:p w:rsidR="00317186" w:rsidRDefault="00317186" w:rsidP="00317186">
      <w:pPr>
        <w:widowControl/>
        <w:snapToGrid w:val="0"/>
        <w:ind w:firstLine="480"/>
        <w:rPr>
          <w:rFonts w:eastAsia="Arial Unicode MS"/>
          <w:kern w:val="0"/>
        </w:rPr>
      </w:pPr>
      <w:r>
        <w:t>1</w:t>
      </w:r>
      <w:r>
        <w:rPr>
          <w:rFonts w:ascii="宋体" w:hAnsi="宋体" w:hint="eastAsia"/>
        </w:rPr>
        <w:t>、用户选择“系统导航”－“负债业务”－“离岸定期”-</w:t>
      </w:r>
      <w:r>
        <w:rPr>
          <w:rFonts w:ascii="宋体" w:hAnsi="宋体"/>
        </w:rPr>
        <w:t>“</w:t>
      </w:r>
      <w:r>
        <w:rPr>
          <w:rFonts w:ascii="宋体" w:hAnsi="宋体" w:hint="eastAsia"/>
        </w:rPr>
        <w:t>定期保证金关户</w:t>
      </w:r>
      <w:r>
        <w:rPr>
          <w:rFonts w:ascii="宋体" w:hAnsi="宋体"/>
        </w:rPr>
        <w:t>”</w:t>
      </w:r>
      <w:r>
        <w:rPr>
          <w:rFonts w:ascii="宋体" w:hAnsi="宋体" w:hint="eastAsia"/>
        </w:rPr>
        <w:t>或在“业务代码”栏输入业务代码“3624”，进入定期保证金关户界面。</w:t>
      </w:r>
    </w:p>
    <w:p w:rsidR="00317186" w:rsidRDefault="00317186" w:rsidP="00317186">
      <w:pPr>
        <w:snapToGrid w:val="0"/>
        <w:ind w:firstLine="480"/>
      </w:pPr>
      <w:r>
        <w:t>2</w:t>
      </w:r>
      <w:r>
        <w:rPr>
          <w:rFonts w:ascii="宋体" w:hAnsi="宋体" w:hint="eastAsia"/>
        </w:rPr>
        <w:t>、输入查询业务类型，可选择：按户口信息查询</w:t>
      </w:r>
      <w:r>
        <w:t>(</w:t>
      </w:r>
      <w:r>
        <w:rPr>
          <w:rFonts w:ascii="宋体" w:hAnsi="宋体" w:hint="eastAsia"/>
        </w:rPr>
        <w:t>保证金户口号</w:t>
      </w:r>
      <w:r>
        <w:t>)</w:t>
      </w:r>
      <w:r>
        <w:rPr>
          <w:rFonts w:ascii="宋体" w:hAnsi="宋体" w:hint="eastAsia"/>
        </w:rPr>
        <w:t>、按客户信息查询（客户号）、按保证金要素查询（关联系统代码、业务系统编码、保证金性质），系统会将满足条件的业务记录显示出来。</w:t>
      </w:r>
    </w:p>
    <w:p w:rsidR="00317186" w:rsidRDefault="00317186" w:rsidP="00317186">
      <w:pPr>
        <w:snapToGrid w:val="0"/>
        <w:ind w:firstLine="480"/>
      </w:pPr>
      <w:r>
        <w:t>3</w:t>
      </w:r>
      <w:r>
        <w:rPr>
          <w:rFonts w:ascii="宋体" w:hAnsi="宋体" w:hint="eastAsia"/>
        </w:rPr>
        <w:t>、选择一笔业务，显示该笔保证金明细、利息数额及提前标志。</w:t>
      </w:r>
    </w:p>
    <w:p w:rsidR="00317186" w:rsidRDefault="00317186" w:rsidP="00317186">
      <w:pPr>
        <w:snapToGrid w:val="0"/>
        <w:ind w:firstLine="480"/>
      </w:pPr>
      <w:r>
        <w:t>4</w:t>
      </w:r>
      <w:r>
        <w:rPr>
          <w:rFonts w:ascii="宋体" w:hAnsi="宋体" w:hint="eastAsia"/>
        </w:rPr>
        <w:t>、选择收款类型和金额进行录入，收款类型可以选“活期户”和“挂账单”，将相应金额转入指定的户口中或将相应款项转入挂账系统。</w:t>
      </w:r>
    </w:p>
    <w:p w:rsidR="00317186" w:rsidRDefault="00317186" w:rsidP="00317186">
      <w:pPr>
        <w:snapToGrid w:val="0"/>
        <w:ind w:firstLine="420"/>
      </w:pPr>
      <w:r>
        <w:rPr>
          <w:szCs w:val="21"/>
        </w:rPr>
        <w:lastRenderedPageBreak/>
        <w:t>5</w:t>
      </w:r>
      <w:r>
        <w:rPr>
          <w:rFonts w:ascii="宋体" w:hAnsi="宋体" w:hint="eastAsia"/>
        </w:rPr>
        <w:t>、选择“确认”按钮后，处理成功。</w:t>
      </w:r>
    </w:p>
    <w:p w:rsidR="00317186" w:rsidRDefault="00317186" w:rsidP="00317186">
      <w:pPr>
        <w:snapToGrid w:val="0"/>
        <w:ind w:firstLine="480"/>
        <w:rPr>
          <w:rFonts w:ascii="宋体" w:hAnsi="宋体"/>
        </w:rPr>
      </w:pPr>
      <w:r>
        <w:rPr>
          <w:rFonts w:hint="eastAsia"/>
        </w:rPr>
        <w:t>6</w:t>
      </w:r>
      <w:r>
        <w:rPr>
          <w:rFonts w:ascii="宋体" w:hAnsi="宋体" w:hint="eastAsia"/>
        </w:rPr>
        <w:t>、打印相关单据，“定期保证金收、付款回单；定期保证金计息清单、挂账单等”。</w:t>
      </w:r>
    </w:p>
    <w:p w:rsidR="00317186" w:rsidRDefault="00317186" w:rsidP="00317186"/>
    <w:p w:rsidR="00C84619" w:rsidRDefault="004A1DF5" w:rsidP="00962723">
      <w:pPr>
        <w:pStyle w:val="30"/>
        <w:jc w:val="both"/>
      </w:pPr>
      <w:r>
        <w:rPr>
          <w:rFonts w:hint="eastAsia"/>
        </w:rPr>
        <w:t xml:space="preserve">　</w:t>
      </w:r>
    </w:p>
    <w:p w:rsidR="004A1DF5" w:rsidRDefault="00C84619" w:rsidP="0004090F">
      <w:pPr>
        <w:pStyle w:val="30"/>
      </w:pPr>
      <w:bookmarkStart w:id="2063" w:name="_Toc186273697"/>
      <w:r>
        <w:rPr>
          <w:rFonts w:hint="eastAsia"/>
        </w:rPr>
        <w:t>第十六章</w:t>
      </w:r>
      <w:r>
        <w:rPr>
          <w:rFonts w:hint="eastAsia"/>
        </w:rPr>
        <w:t xml:space="preserve"> </w:t>
      </w:r>
      <w:r w:rsidR="004A1DF5">
        <w:rPr>
          <w:rFonts w:hint="eastAsia"/>
        </w:rPr>
        <w:t>分行业务</w:t>
      </w:r>
      <w:bookmarkEnd w:id="2063"/>
    </w:p>
    <w:p w:rsidR="004A1DF5" w:rsidRDefault="004A1DF5">
      <w:pPr>
        <w:pStyle w:val="4"/>
      </w:pPr>
      <w:bookmarkStart w:id="2064" w:name="_Toc186273698"/>
      <w:r>
        <w:rPr>
          <w:rFonts w:hint="eastAsia"/>
        </w:rPr>
        <w:t>第一节</w:t>
      </w:r>
      <w:r>
        <w:rPr>
          <w:rFonts w:hint="eastAsia"/>
        </w:rPr>
        <w:t xml:space="preserve">  </w:t>
      </w:r>
      <w:r>
        <w:rPr>
          <w:rFonts w:hint="eastAsia"/>
        </w:rPr>
        <w:t>杭州分行</w:t>
      </w:r>
      <w:bookmarkEnd w:id="2064"/>
    </w:p>
    <w:p w:rsidR="003E7AB7" w:rsidRPr="0017722E" w:rsidRDefault="004A1DF5" w:rsidP="0017722E">
      <w:pPr>
        <w:pStyle w:val="4"/>
      </w:pPr>
      <w:bookmarkStart w:id="2065" w:name="_Toc186273699"/>
      <w:r>
        <w:rPr>
          <w:rFonts w:hint="eastAsia"/>
        </w:rPr>
        <w:t>第二节</w:t>
      </w:r>
      <w:r>
        <w:rPr>
          <w:rFonts w:hint="eastAsia"/>
        </w:rPr>
        <w:t xml:space="preserve">  </w:t>
      </w:r>
      <w:r>
        <w:rPr>
          <w:rFonts w:hint="eastAsia"/>
        </w:rPr>
        <w:t>宁波分行</w:t>
      </w:r>
      <w:bookmarkStart w:id="2066" w:name="_Toc162326061"/>
      <w:bookmarkStart w:id="2067" w:name="_Toc183939971"/>
      <w:bookmarkStart w:id="2068" w:name="_Toc183940437"/>
      <w:bookmarkStart w:id="2069" w:name="_Toc184027478"/>
      <w:bookmarkStart w:id="2070" w:name="_Toc184437421"/>
      <w:bookmarkStart w:id="2071" w:name="_Toc184437648"/>
      <w:bookmarkEnd w:id="2065"/>
    </w:p>
    <w:bookmarkEnd w:id="2066"/>
    <w:bookmarkEnd w:id="2067"/>
    <w:bookmarkEnd w:id="2068"/>
    <w:bookmarkEnd w:id="2069"/>
    <w:bookmarkEnd w:id="2070"/>
    <w:bookmarkEnd w:id="2071"/>
    <w:p w:rsidR="003A5129" w:rsidRPr="003A5129" w:rsidRDefault="003A5129" w:rsidP="0032745F">
      <w:pPr>
        <w:ind w:firstLine="480"/>
        <w:rPr>
          <w:rFonts w:ascii="宋体" w:hAnsi="宋体"/>
        </w:rPr>
      </w:pPr>
      <w:r>
        <w:rPr>
          <w:rFonts w:ascii="宋体" w:hAnsi="宋体" w:hint="eastAsia"/>
        </w:rPr>
        <w:t>宁波财税库横向联网系统柜台界面使用说明</w:t>
      </w:r>
    </w:p>
    <w:p w:rsidR="0032745F" w:rsidRDefault="0032745F" w:rsidP="0032745F">
      <w:pPr>
        <w:ind w:firstLine="480"/>
        <w:rPr>
          <w:rFonts w:ascii="宋体" w:hAnsi="宋体"/>
        </w:rPr>
      </w:pPr>
      <w:r>
        <w:rPr>
          <w:rFonts w:ascii="宋体" w:hAnsi="宋体" w:hint="eastAsia"/>
        </w:rPr>
        <w:t>在招商银行业务平台系统中，通过系统导航找到中间业务平台项目，然后双击“01.中间业务平台”，进入中间业务平台，如下图所示。</w:t>
      </w:r>
    </w:p>
    <w:p w:rsidR="0032745F" w:rsidRDefault="0004090F" w:rsidP="0032745F">
      <w:pPr>
        <w:ind w:firstLine="480"/>
        <w:rPr>
          <w:rFonts w:ascii="宋体" w:hAnsi="宋体"/>
        </w:rPr>
      </w:pPr>
      <w:r>
        <w:rPr>
          <w:rFonts w:ascii="宋体" w:hAnsi="宋体" w:hint="eastAsia"/>
          <w:noProof/>
        </w:rPr>
        <w:lastRenderedPageBreak/>
        <w:drawing>
          <wp:inline distT="0" distB="0" distL="0" distR="0">
            <wp:extent cx="5029200" cy="5438775"/>
            <wp:effectExtent l="19050" t="0" r="0" b="0"/>
            <wp:docPr id="681" name="图片 68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11"/>
                    <pic:cNvPicPr>
                      <a:picLocks noChangeAspect="1" noChangeArrowheads="1"/>
                    </pic:cNvPicPr>
                  </pic:nvPicPr>
                  <pic:blipFill>
                    <a:blip r:embed="rId672" cstate="print"/>
                    <a:srcRect/>
                    <a:stretch>
                      <a:fillRect/>
                    </a:stretch>
                  </pic:blipFill>
                  <pic:spPr bwMode="auto">
                    <a:xfrm>
                      <a:off x="0" y="0"/>
                      <a:ext cx="5029200" cy="5438775"/>
                    </a:xfrm>
                    <a:prstGeom prst="rect">
                      <a:avLst/>
                    </a:prstGeom>
                    <a:noFill/>
                    <a:ln w="9525">
                      <a:noFill/>
                      <a:miter lim="800000"/>
                      <a:headEnd/>
                      <a:tailEnd/>
                    </a:ln>
                  </pic:spPr>
                </pic:pic>
              </a:graphicData>
            </a:graphic>
          </wp:inline>
        </w:drawing>
      </w:r>
    </w:p>
    <w:p w:rsidR="0032745F" w:rsidRDefault="0032745F" w:rsidP="0032745F">
      <w:pPr>
        <w:rPr>
          <w:rFonts w:ascii="宋体" w:hAnsi="宋体"/>
        </w:rPr>
      </w:pPr>
    </w:p>
    <w:p w:rsidR="0032745F" w:rsidRDefault="0032745F" w:rsidP="0032745F">
      <w:pPr>
        <w:jc w:val="center"/>
        <w:rPr>
          <w:rFonts w:ascii="宋体" w:hAnsi="宋体"/>
        </w:rPr>
      </w:pPr>
      <w:r>
        <w:rPr>
          <w:rFonts w:ascii="宋体" w:hAnsi="宋体" w:hint="eastAsia"/>
        </w:rPr>
        <w:t>图1</w:t>
      </w:r>
    </w:p>
    <w:p w:rsidR="0032745F" w:rsidRDefault="0032745F" w:rsidP="0032745F">
      <w:pPr>
        <w:ind w:firstLine="480"/>
        <w:rPr>
          <w:rFonts w:ascii="宋体" w:hAnsi="宋体"/>
        </w:rPr>
      </w:pPr>
      <w:r>
        <w:rPr>
          <w:rFonts w:ascii="宋体" w:hAnsi="宋体" w:hint="eastAsia"/>
        </w:rPr>
        <w:t>进入下一界面后，在左边中间业务框中，在本地业务一栏中找到“宁波财税库行横向联网”，并选中之，在右边窗口中会显示“财税清单”按钮（如图2所示），单击该按钮，进入“宁波财税库行”界面，如图3所示：</w:t>
      </w:r>
    </w:p>
    <w:p w:rsidR="0032745F" w:rsidRDefault="0004090F" w:rsidP="0032745F">
      <w:pPr>
        <w:rPr>
          <w:rFonts w:ascii="宋体" w:hAnsi="宋体"/>
        </w:rPr>
      </w:pPr>
      <w:r>
        <w:rPr>
          <w:rFonts w:ascii="宋体" w:hAnsi="宋体" w:hint="eastAsia"/>
          <w:noProof/>
        </w:rPr>
        <w:lastRenderedPageBreak/>
        <w:drawing>
          <wp:inline distT="0" distB="0" distL="0" distR="0">
            <wp:extent cx="5257800" cy="4133850"/>
            <wp:effectExtent l="19050" t="0" r="0" b="0"/>
            <wp:docPr id="682" name="图片 68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12"/>
                    <pic:cNvPicPr>
                      <a:picLocks noChangeAspect="1" noChangeArrowheads="1"/>
                    </pic:cNvPicPr>
                  </pic:nvPicPr>
                  <pic:blipFill>
                    <a:blip r:embed="rId673" cstate="print"/>
                    <a:srcRect/>
                    <a:stretch>
                      <a:fillRect/>
                    </a:stretch>
                  </pic:blipFill>
                  <pic:spPr bwMode="auto">
                    <a:xfrm>
                      <a:off x="0" y="0"/>
                      <a:ext cx="5257800" cy="4133850"/>
                    </a:xfrm>
                    <a:prstGeom prst="rect">
                      <a:avLst/>
                    </a:prstGeom>
                    <a:noFill/>
                    <a:ln w="9525">
                      <a:noFill/>
                      <a:miter lim="800000"/>
                      <a:headEnd/>
                      <a:tailEnd/>
                    </a:ln>
                  </pic:spPr>
                </pic:pic>
              </a:graphicData>
            </a:graphic>
          </wp:inline>
        </w:drawing>
      </w:r>
    </w:p>
    <w:p w:rsidR="0032745F" w:rsidRDefault="0032745F" w:rsidP="0032745F">
      <w:pPr>
        <w:jc w:val="center"/>
        <w:rPr>
          <w:rFonts w:ascii="宋体" w:hAnsi="宋体"/>
        </w:rPr>
      </w:pPr>
      <w:r>
        <w:rPr>
          <w:rFonts w:ascii="宋体" w:hAnsi="宋体" w:hint="eastAsia"/>
        </w:rPr>
        <w:t>图2 （注：该图与实际显示会有区别）</w:t>
      </w:r>
    </w:p>
    <w:p w:rsidR="0032745F" w:rsidRDefault="0004090F" w:rsidP="0032745F">
      <w:pPr>
        <w:jc w:val="center"/>
        <w:rPr>
          <w:rFonts w:ascii="宋体" w:hAnsi="宋体"/>
        </w:rPr>
      </w:pPr>
      <w:r>
        <w:rPr>
          <w:rFonts w:ascii="宋体" w:hAnsi="宋体" w:hint="eastAsia"/>
          <w:noProof/>
        </w:rPr>
        <w:drawing>
          <wp:inline distT="0" distB="0" distL="0" distR="0">
            <wp:extent cx="4095750" cy="3457575"/>
            <wp:effectExtent l="19050" t="0" r="0" b="0"/>
            <wp:docPr id="683" name="图片 68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13"/>
                    <pic:cNvPicPr>
                      <a:picLocks noChangeAspect="1" noChangeArrowheads="1"/>
                    </pic:cNvPicPr>
                  </pic:nvPicPr>
                  <pic:blipFill>
                    <a:blip r:embed="rId674" cstate="print"/>
                    <a:srcRect/>
                    <a:stretch>
                      <a:fillRect/>
                    </a:stretch>
                  </pic:blipFill>
                  <pic:spPr bwMode="auto">
                    <a:xfrm>
                      <a:off x="0" y="0"/>
                      <a:ext cx="4095750" cy="3457575"/>
                    </a:xfrm>
                    <a:prstGeom prst="rect">
                      <a:avLst/>
                    </a:prstGeom>
                    <a:noFill/>
                    <a:ln w="9525">
                      <a:noFill/>
                      <a:miter lim="800000"/>
                      <a:headEnd/>
                      <a:tailEnd/>
                    </a:ln>
                  </pic:spPr>
                </pic:pic>
              </a:graphicData>
            </a:graphic>
          </wp:inline>
        </w:drawing>
      </w:r>
    </w:p>
    <w:p w:rsidR="0032745F" w:rsidRDefault="0032745F" w:rsidP="0032745F">
      <w:pPr>
        <w:jc w:val="center"/>
        <w:rPr>
          <w:rFonts w:ascii="宋体" w:hAnsi="宋体"/>
        </w:rPr>
      </w:pPr>
      <w:r>
        <w:rPr>
          <w:rFonts w:ascii="宋体" w:hAnsi="宋体" w:hint="eastAsia"/>
        </w:rPr>
        <w:t>图3</w:t>
      </w:r>
    </w:p>
    <w:p w:rsidR="0032745F" w:rsidRDefault="0032745F" w:rsidP="0032745F">
      <w:pPr>
        <w:rPr>
          <w:rFonts w:ascii="宋体" w:hAnsi="宋体"/>
        </w:rPr>
      </w:pPr>
      <w:r>
        <w:rPr>
          <w:rFonts w:ascii="宋体" w:hAnsi="宋体" w:hint="eastAsia"/>
        </w:rPr>
        <w:t>在图3所示界面中，有“网点扣税业务查询”和“对帐结果查询”两个按钮，单</w:t>
      </w:r>
      <w:r w:rsidR="0004090F">
        <w:rPr>
          <w:rFonts w:ascii="宋体" w:hAnsi="宋体" w:hint="eastAsia"/>
          <w:noProof/>
        </w:rPr>
        <w:lastRenderedPageBreak/>
        <w:drawing>
          <wp:inline distT="0" distB="0" distL="0" distR="0">
            <wp:extent cx="5267325" cy="4162425"/>
            <wp:effectExtent l="19050" t="0" r="9525" b="0"/>
            <wp:docPr id="684" name="图片 68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4"/>
                    <pic:cNvPicPr>
                      <a:picLocks noChangeAspect="1" noChangeArrowheads="1"/>
                    </pic:cNvPicPr>
                  </pic:nvPicPr>
                  <pic:blipFill>
                    <a:blip r:embed="rId675" cstate="print"/>
                    <a:srcRect/>
                    <a:stretch>
                      <a:fillRect/>
                    </a:stretch>
                  </pic:blipFill>
                  <pic:spPr bwMode="auto">
                    <a:xfrm>
                      <a:off x="0" y="0"/>
                      <a:ext cx="5267325" cy="4162425"/>
                    </a:xfrm>
                    <a:prstGeom prst="rect">
                      <a:avLst/>
                    </a:prstGeom>
                    <a:noFill/>
                    <a:ln w="9525">
                      <a:noFill/>
                      <a:miter lim="800000"/>
                      <a:headEnd/>
                      <a:tailEnd/>
                    </a:ln>
                  </pic:spPr>
                </pic:pic>
              </a:graphicData>
            </a:graphic>
          </wp:inline>
        </w:drawing>
      </w:r>
    </w:p>
    <w:p w:rsidR="0032745F" w:rsidRDefault="0032745F" w:rsidP="0032745F">
      <w:pPr>
        <w:jc w:val="center"/>
        <w:rPr>
          <w:rFonts w:ascii="宋体" w:hAnsi="宋体"/>
        </w:rPr>
      </w:pPr>
      <w:r>
        <w:rPr>
          <w:rFonts w:ascii="宋体" w:hAnsi="宋体" w:hint="eastAsia"/>
        </w:rPr>
        <w:t>图4</w:t>
      </w:r>
    </w:p>
    <w:p w:rsidR="0032745F" w:rsidRDefault="0004090F" w:rsidP="0032745F">
      <w:pPr>
        <w:rPr>
          <w:rFonts w:ascii="宋体" w:hAnsi="宋体"/>
        </w:rPr>
      </w:pPr>
      <w:r>
        <w:rPr>
          <w:rFonts w:ascii="宋体" w:hAnsi="宋体" w:hint="eastAsia"/>
          <w:noProof/>
        </w:rPr>
        <w:drawing>
          <wp:inline distT="0" distB="0" distL="0" distR="0">
            <wp:extent cx="5267325" cy="3667125"/>
            <wp:effectExtent l="19050" t="0" r="9525" b="0"/>
            <wp:docPr id="685" name="图片 68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5"/>
                    <pic:cNvPicPr>
                      <a:picLocks noChangeAspect="1" noChangeArrowheads="1"/>
                    </pic:cNvPicPr>
                  </pic:nvPicPr>
                  <pic:blipFill>
                    <a:blip r:embed="rId676" cstate="print"/>
                    <a:srcRect/>
                    <a:stretch>
                      <a:fillRect/>
                    </a:stretch>
                  </pic:blipFill>
                  <pic:spPr bwMode="auto">
                    <a:xfrm>
                      <a:off x="0" y="0"/>
                      <a:ext cx="5267325" cy="3667125"/>
                    </a:xfrm>
                    <a:prstGeom prst="rect">
                      <a:avLst/>
                    </a:prstGeom>
                    <a:noFill/>
                    <a:ln w="9525">
                      <a:noFill/>
                      <a:miter lim="800000"/>
                      <a:headEnd/>
                      <a:tailEnd/>
                    </a:ln>
                  </pic:spPr>
                </pic:pic>
              </a:graphicData>
            </a:graphic>
          </wp:inline>
        </w:drawing>
      </w:r>
    </w:p>
    <w:p w:rsidR="0032745F" w:rsidRDefault="0032745F" w:rsidP="0032745F">
      <w:pPr>
        <w:jc w:val="center"/>
        <w:rPr>
          <w:rFonts w:ascii="宋体" w:hAnsi="宋体"/>
        </w:rPr>
      </w:pPr>
      <w:r>
        <w:rPr>
          <w:rFonts w:ascii="宋体" w:hAnsi="宋体" w:hint="eastAsia"/>
        </w:rPr>
        <w:t>图5</w:t>
      </w:r>
    </w:p>
    <w:p w:rsidR="0032745F" w:rsidRDefault="0032745F" w:rsidP="0032745F">
      <w:pPr>
        <w:rPr>
          <w:rFonts w:ascii="宋体" w:hAnsi="宋体"/>
        </w:rPr>
      </w:pPr>
      <w:r>
        <w:rPr>
          <w:rFonts w:ascii="宋体" w:hAnsi="宋体" w:hint="eastAsia"/>
        </w:rPr>
        <w:lastRenderedPageBreak/>
        <w:t>击“网点扣税业务查询”按钮进入“宁波财税库行网点明细”界面，如图4所示；单击“对帐结果查询”按钮进入“宁波财税库行对帐结果”界面，如图5所示。</w:t>
      </w:r>
    </w:p>
    <w:p w:rsidR="0032745F" w:rsidRDefault="0032745F" w:rsidP="0032745F">
      <w:pPr>
        <w:ind w:firstLineChars="200" w:firstLine="480"/>
        <w:rPr>
          <w:rFonts w:ascii="宋体" w:hAnsi="宋体"/>
        </w:rPr>
      </w:pPr>
      <w:r>
        <w:rPr>
          <w:rFonts w:ascii="宋体" w:hAnsi="宋体" w:hint="eastAsia"/>
        </w:rPr>
        <w:t>在图4“宁波财税库行网点明细”界面中，在交易日期对话框中输入你要查询的日期，在网点号对话框中选择所属网点（</w:t>
      </w:r>
      <w:r>
        <w:rPr>
          <w:rFonts w:ascii="宋体" w:hAnsi="宋体" w:hint="eastAsia"/>
          <w:color w:val="FF0000"/>
        </w:rPr>
        <w:t>注：分行营业部可选全部或是选择本分行下属的各个网点，而各支行只能选择本网点</w:t>
      </w:r>
      <w:r>
        <w:rPr>
          <w:rFonts w:ascii="宋体" w:hAnsi="宋体" w:hint="eastAsia"/>
        </w:rPr>
        <w:t>），然后单击“查询”按钮，若该交易日期没有业务发生，则弹出对话框“本网点当日没有交易发生”，如图6所示；否则会显示所选网点在该交易日期发生的所有交易明显，如图7所示。</w:t>
      </w:r>
    </w:p>
    <w:p w:rsidR="0032745F" w:rsidRDefault="0004090F" w:rsidP="0032745F">
      <w:pPr>
        <w:jc w:val="center"/>
        <w:rPr>
          <w:rFonts w:ascii="宋体" w:hAnsi="宋体"/>
        </w:rPr>
      </w:pPr>
      <w:r>
        <w:rPr>
          <w:rFonts w:ascii="宋体" w:hAnsi="宋体" w:hint="eastAsia"/>
          <w:noProof/>
        </w:rPr>
        <w:drawing>
          <wp:inline distT="0" distB="0" distL="0" distR="0">
            <wp:extent cx="5267325" cy="3990975"/>
            <wp:effectExtent l="19050" t="0" r="9525" b="0"/>
            <wp:docPr id="686" name="图片 68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7"/>
                    <pic:cNvPicPr>
                      <a:picLocks noChangeAspect="1" noChangeArrowheads="1"/>
                    </pic:cNvPicPr>
                  </pic:nvPicPr>
                  <pic:blipFill>
                    <a:blip r:embed="rId677" cstate="print"/>
                    <a:srcRect/>
                    <a:stretch>
                      <a:fillRect/>
                    </a:stretch>
                  </pic:blipFill>
                  <pic:spPr bwMode="auto">
                    <a:xfrm>
                      <a:off x="0" y="0"/>
                      <a:ext cx="5267325" cy="3990975"/>
                    </a:xfrm>
                    <a:prstGeom prst="rect">
                      <a:avLst/>
                    </a:prstGeom>
                    <a:noFill/>
                    <a:ln w="9525">
                      <a:noFill/>
                      <a:miter lim="800000"/>
                      <a:headEnd/>
                      <a:tailEnd/>
                    </a:ln>
                  </pic:spPr>
                </pic:pic>
              </a:graphicData>
            </a:graphic>
          </wp:inline>
        </w:drawing>
      </w:r>
    </w:p>
    <w:p w:rsidR="0032745F" w:rsidRDefault="0032745F" w:rsidP="0032745F">
      <w:pPr>
        <w:jc w:val="center"/>
        <w:rPr>
          <w:rFonts w:ascii="宋体" w:hAnsi="宋体"/>
        </w:rPr>
      </w:pPr>
      <w:r>
        <w:rPr>
          <w:rFonts w:ascii="宋体" w:hAnsi="宋体" w:hint="eastAsia"/>
        </w:rPr>
        <w:t>图6</w:t>
      </w:r>
    </w:p>
    <w:p w:rsidR="0032745F" w:rsidRDefault="0004090F" w:rsidP="0032745F">
      <w:pPr>
        <w:jc w:val="center"/>
        <w:rPr>
          <w:rFonts w:ascii="宋体" w:hAnsi="宋体"/>
        </w:rPr>
      </w:pPr>
      <w:r>
        <w:rPr>
          <w:rFonts w:ascii="宋体" w:hAnsi="宋体" w:hint="eastAsia"/>
          <w:noProof/>
        </w:rPr>
        <w:lastRenderedPageBreak/>
        <w:drawing>
          <wp:inline distT="0" distB="0" distL="0" distR="0">
            <wp:extent cx="5267325" cy="3990975"/>
            <wp:effectExtent l="19050" t="0" r="9525" b="0"/>
            <wp:docPr id="687" name="图片 68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6"/>
                    <pic:cNvPicPr>
                      <a:picLocks noChangeAspect="1" noChangeArrowheads="1"/>
                    </pic:cNvPicPr>
                  </pic:nvPicPr>
                  <pic:blipFill>
                    <a:blip r:embed="rId678" cstate="print"/>
                    <a:srcRect/>
                    <a:stretch>
                      <a:fillRect/>
                    </a:stretch>
                  </pic:blipFill>
                  <pic:spPr bwMode="auto">
                    <a:xfrm>
                      <a:off x="0" y="0"/>
                      <a:ext cx="5267325" cy="3990975"/>
                    </a:xfrm>
                    <a:prstGeom prst="rect">
                      <a:avLst/>
                    </a:prstGeom>
                    <a:noFill/>
                    <a:ln w="9525">
                      <a:noFill/>
                      <a:miter lim="800000"/>
                      <a:headEnd/>
                      <a:tailEnd/>
                    </a:ln>
                  </pic:spPr>
                </pic:pic>
              </a:graphicData>
            </a:graphic>
          </wp:inline>
        </w:drawing>
      </w:r>
    </w:p>
    <w:p w:rsidR="0032745F" w:rsidRDefault="0032745F" w:rsidP="0032745F">
      <w:pPr>
        <w:jc w:val="center"/>
        <w:rPr>
          <w:rFonts w:ascii="宋体" w:hAnsi="宋体"/>
        </w:rPr>
      </w:pPr>
      <w:r>
        <w:rPr>
          <w:rFonts w:ascii="宋体" w:hAnsi="宋体" w:hint="eastAsia"/>
        </w:rPr>
        <w:t>图7</w:t>
      </w:r>
    </w:p>
    <w:p w:rsidR="0032745F" w:rsidRDefault="0032745F" w:rsidP="0032745F">
      <w:pPr>
        <w:ind w:firstLineChars="200" w:firstLine="480"/>
        <w:rPr>
          <w:rFonts w:ascii="宋体" w:hAnsi="宋体"/>
          <w:color w:val="FF0000"/>
        </w:rPr>
      </w:pPr>
      <w:r>
        <w:rPr>
          <w:rFonts w:ascii="宋体" w:hAnsi="宋体" w:hint="eastAsia"/>
        </w:rPr>
        <w:t>在图7界面中，可选择“打印清单”、“批量打印回单”按钮分别进行清单和回单的打印。选择“打印清单”按钮则会弹出清单打印的预览界面，如图8所示；若选择“批量打印回单”按钮，则会弹出对话框提示放入打印单据共几张，如图9所示。</w:t>
      </w:r>
      <w:r>
        <w:rPr>
          <w:rFonts w:ascii="宋体" w:hAnsi="宋体" w:hint="eastAsia"/>
          <w:color w:val="FF0000"/>
        </w:rPr>
        <w:t>注意：批量打印回单按钮一按，则打印就无法取消，所以在操作该选项时请确保所选交易明细要打印。另外在打印回单时，若显示的交易明细中有对帐未成功的交易（可通过对帐结果界面进行查询），则这些交易明细不会被打印。</w:t>
      </w:r>
      <w:r>
        <w:rPr>
          <w:rFonts w:ascii="宋体" w:hAnsi="宋体" w:hint="eastAsia"/>
        </w:rPr>
        <w:t>回单打印对每一笔交易都打印2份回单，打印时是先把所有交易打印1份在重复打印1遍。“补打回单”选项是允许选择某一笔交易补打一份回单。</w:t>
      </w:r>
    </w:p>
    <w:p w:rsidR="0032745F" w:rsidRDefault="0032745F" w:rsidP="0032745F">
      <w:pPr>
        <w:ind w:firstLineChars="200" w:firstLine="480"/>
        <w:rPr>
          <w:rFonts w:ascii="宋体" w:hAnsi="宋体"/>
          <w:color w:val="FF0000"/>
        </w:rPr>
      </w:pPr>
      <w:r>
        <w:rPr>
          <w:rFonts w:ascii="宋体" w:hAnsi="宋体" w:hint="eastAsia"/>
          <w:color w:val="FF0000"/>
        </w:rPr>
        <w:t>提示：在批量打印回单时，有可能的话最好等打印一些交易以后先暂停打印，把纸拿出重新放入，否则的话一直连续打印可能会造成窜纸。</w:t>
      </w:r>
    </w:p>
    <w:p w:rsidR="0032745F" w:rsidRDefault="0004090F" w:rsidP="0032745F">
      <w:pPr>
        <w:rPr>
          <w:rFonts w:ascii="宋体" w:hAnsi="宋体"/>
        </w:rPr>
      </w:pPr>
      <w:r>
        <w:rPr>
          <w:rFonts w:ascii="宋体" w:hAnsi="宋体" w:hint="eastAsia"/>
          <w:noProof/>
        </w:rPr>
        <w:lastRenderedPageBreak/>
        <w:drawing>
          <wp:inline distT="0" distB="0" distL="0" distR="0">
            <wp:extent cx="5267325" cy="3952875"/>
            <wp:effectExtent l="19050" t="0" r="9525" b="0"/>
            <wp:docPr id="688" name="图片 68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8"/>
                    <pic:cNvPicPr>
                      <a:picLocks noChangeAspect="1" noChangeArrowheads="1"/>
                    </pic:cNvPicPr>
                  </pic:nvPicPr>
                  <pic:blipFill>
                    <a:blip r:embed="rId679"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32745F" w:rsidRDefault="0032745F" w:rsidP="0032745F">
      <w:pPr>
        <w:jc w:val="center"/>
        <w:rPr>
          <w:rFonts w:ascii="宋体" w:hAnsi="宋体"/>
        </w:rPr>
      </w:pPr>
      <w:r>
        <w:rPr>
          <w:rFonts w:ascii="宋体" w:hAnsi="宋体" w:hint="eastAsia"/>
        </w:rPr>
        <w:t>图8</w:t>
      </w:r>
    </w:p>
    <w:p w:rsidR="0032745F" w:rsidRDefault="0032745F" w:rsidP="0032745F">
      <w:pPr>
        <w:ind w:firstLineChars="200" w:firstLine="480"/>
        <w:rPr>
          <w:rFonts w:ascii="宋体" w:hAnsi="宋体"/>
        </w:rPr>
      </w:pPr>
      <w:r>
        <w:rPr>
          <w:rFonts w:ascii="宋体" w:hAnsi="宋体" w:hint="eastAsia"/>
        </w:rPr>
        <w:t>在图8界面中你可选择</w:t>
      </w:r>
      <w:r w:rsidR="0004090F">
        <w:rPr>
          <w:rFonts w:ascii="宋体" w:hAnsi="宋体" w:hint="eastAsia"/>
          <w:noProof/>
        </w:rPr>
        <w:drawing>
          <wp:inline distT="0" distB="0" distL="0" distR="0">
            <wp:extent cx="228600" cy="238125"/>
            <wp:effectExtent l="19050" t="0" r="0" b="0"/>
            <wp:docPr id="689" name="图片 68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9"/>
                    <pic:cNvPicPr>
                      <a:picLocks noChangeAspect="1" noChangeArrowheads="1"/>
                    </pic:cNvPicPr>
                  </pic:nvPicPr>
                  <pic:blipFill>
                    <a:blip r:embed="rId680" cstate="print"/>
                    <a:srcRect/>
                    <a:stretch>
                      <a:fillRect/>
                    </a:stretch>
                  </pic:blipFill>
                  <pic:spPr bwMode="auto">
                    <a:xfrm>
                      <a:off x="0" y="0"/>
                      <a:ext cx="228600" cy="238125"/>
                    </a:xfrm>
                    <a:prstGeom prst="rect">
                      <a:avLst/>
                    </a:prstGeom>
                    <a:noFill/>
                    <a:ln w="9525">
                      <a:noFill/>
                      <a:miter lim="800000"/>
                      <a:headEnd/>
                      <a:tailEnd/>
                    </a:ln>
                  </pic:spPr>
                </pic:pic>
              </a:graphicData>
            </a:graphic>
          </wp:inline>
        </w:drawing>
      </w:r>
      <w:r>
        <w:rPr>
          <w:rFonts w:ascii="宋体" w:hAnsi="宋体" w:hint="eastAsia"/>
        </w:rPr>
        <w:t>按钮进行清单打印，若按</w:t>
      </w:r>
      <w:r w:rsidR="0004090F">
        <w:rPr>
          <w:rFonts w:ascii="宋体" w:hAnsi="宋体" w:hint="eastAsia"/>
          <w:noProof/>
        </w:rPr>
        <w:drawing>
          <wp:inline distT="0" distB="0" distL="0" distR="0">
            <wp:extent cx="600075" cy="257175"/>
            <wp:effectExtent l="19050" t="0" r="9525" b="0"/>
            <wp:docPr id="690" name="图片 69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10"/>
                    <pic:cNvPicPr>
                      <a:picLocks noChangeAspect="1" noChangeArrowheads="1"/>
                    </pic:cNvPicPr>
                  </pic:nvPicPr>
                  <pic:blipFill>
                    <a:blip r:embed="rId681" cstate="print"/>
                    <a:srcRect/>
                    <a:stretch>
                      <a:fillRect/>
                    </a:stretch>
                  </pic:blipFill>
                  <pic:spPr bwMode="auto">
                    <a:xfrm>
                      <a:off x="0" y="0"/>
                      <a:ext cx="600075" cy="257175"/>
                    </a:xfrm>
                    <a:prstGeom prst="rect">
                      <a:avLst/>
                    </a:prstGeom>
                    <a:noFill/>
                    <a:ln w="9525">
                      <a:noFill/>
                      <a:miter lim="800000"/>
                      <a:headEnd/>
                      <a:tailEnd/>
                    </a:ln>
                  </pic:spPr>
                </pic:pic>
              </a:graphicData>
            </a:graphic>
          </wp:inline>
        </w:drawing>
      </w:r>
      <w:r>
        <w:rPr>
          <w:rFonts w:ascii="宋体" w:hAnsi="宋体" w:hint="eastAsia"/>
        </w:rPr>
        <w:t>按钮则取消打印返回上一界面。</w:t>
      </w:r>
    </w:p>
    <w:p w:rsidR="0032745F" w:rsidRDefault="0004090F" w:rsidP="0032745F">
      <w:pPr>
        <w:rPr>
          <w:rFonts w:ascii="宋体" w:hAnsi="宋体"/>
        </w:rPr>
      </w:pPr>
      <w:r>
        <w:rPr>
          <w:rFonts w:ascii="宋体" w:hAnsi="宋体" w:hint="eastAsia"/>
          <w:noProof/>
        </w:rPr>
        <w:lastRenderedPageBreak/>
        <w:drawing>
          <wp:inline distT="0" distB="0" distL="0" distR="0">
            <wp:extent cx="5267325" cy="3962400"/>
            <wp:effectExtent l="19050" t="0" r="9525" b="0"/>
            <wp:docPr id="691" name="图片 69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11"/>
                    <pic:cNvPicPr>
                      <a:picLocks noChangeAspect="1" noChangeArrowheads="1"/>
                    </pic:cNvPicPr>
                  </pic:nvPicPr>
                  <pic:blipFill>
                    <a:blip r:embed="rId682" cstate="print"/>
                    <a:srcRect/>
                    <a:stretch>
                      <a:fillRect/>
                    </a:stretch>
                  </pic:blipFill>
                  <pic:spPr bwMode="auto">
                    <a:xfrm>
                      <a:off x="0" y="0"/>
                      <a:ext cx="5267325" cy="3962400"/>
                    </a:xfrm>
                    <a:prstGeom prst="rect">
                      <a:avLst/>
                    </a:prstGeom>
                    <a:noFill/>
                    <a:ln w="9525">
                      <a:noFill/>
                      <a:miter lim="800000"/>
                      <a:headEnd/>
                      <a:tailEnd/>
                    </a:ln>
                  </pic:spPr>
                </pic:pic>
              </a:graphicData>
            </a:graphic>
          </wp:inline>
        </w:drawing>
      </w:r>
    </w:p>
    <w:p w:rsidR="0032745F" w:rsidRDefault="0032745F" w:rsidP="0032745F">
      <w:pPr>
        <w:ind w:firstLineChars="200" w:firstLine="480"/>
        <w:jc w:val="center"/>
        <w:rPr>
          <w:rFonts w:ascii="宋体" w:hAnsi="宋体"/>
        </w:rPr>
      </w:pPr>
      <w:r>
        <w:rPr>
          <w:rFonts w:ascii="宋体" w:hAnsi="宋体" w:hint="eastAsia"/>
        </w:rPr>
        <w:t>图9</w:t>
      </w:r>
    </w:p>
    <w:p w:rsidR="0032745F" w:rsidRDefault="0032745F" w:rsidP="0032745F">
      <w:pPr>
        <w:ind w:firstLineChars="200" w:firstLine="480"/>
        <w:rPr>
          <w:rFonts w:ascii="宋体" w:hAnsi="宋体"/>
        </w:rPr>
      </w:pPr>
      <w:r>
        <w:rPr>
          <w:rFonts w:ascii="宋体" w:hAnsi="宋体" w:hint="eastAsia"/>
        </w:rPr>
        <w:t>在图5“宁波财税库行对帐结果”界面，在“交易日期”对话框中输入交易日期，然后按“查询”按钮，则会显示对帐结果。共有3种情况：1、对帐成功；2、对帐有差错；3、该交易日还未进行对帐。</w:t>
      </w:r>
    </w:p>
    <w:p w:rsidR="0032745F" w:rsidRDefault="0004090F" w:rsidP="0032745F">
      <w:pPr>
        <w:rPr>
          <w:rFonts w:ascii="宋体" w:hAnsi="宋体"/>
        </w:rPr>
      </w:pPr>
      <w:r>
        <w:rPr>
          <w:rFonts w:ascii="宋体" w:hAnsi="宋体" w:hint="eastAsia"/>
          <w:noProof/>
        </w:rPr>
        <w:drawing>
          <wp:inline distT="0" distB="0" distL="0" distR="0">
            <wp:extent cx="5267325" cy="3286125"/>
            <wp:effectExtent l="19050" t="0" r="9525" b="0"/>
            <wp:docPr id="692" name="图片 69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12"/>
                    <pic:cNvPicPr>
                      <a:picLocks noChangeAspect="1" noChangeArrowheads="1"/>
                    </pic:cNvPicPr>
                  </pic:nvPicPr>
                  <pic:blipFill>
                    <a:blip r:embed="rId683" cstate="print"/>
                    <a:srcRect/>
                    <a:stretch>
                      <a:fillRect/>
                    </a:stretch>
                  </pic:blipFill>
                  <pic:spPr bwMode="auto">
                    <a:xfrm>
                      <a:off x="0" y="0"/>
                      <a:ext cx="5267325" cy="3286125"/>
                    </a:xfrm>
                    <a:prstGeom prst="rect">
                      <a:avLst/>
                    </a:prstGeom>
                    <a:noFill/>
                    <a:ln w="9525">
                      <a:noFill/>
                      <a:miter lim="800000"/>
                      <a:headEnd/>
                      <a:tailEnd/>
                    </a:ln>
                  </pic:spPr>
                </pic:pic>
              </a:graphicData>
            </a:graphic>
          </wp:inline>
        </w:drawing>
      </w:r>
    </w:p>
    <w:p w:rsidR="0032745F" w:rsidRDefault="0032745F" w:rsidP="0032745F">
      <w:pPr>
        <w:ind w:firstLineChars="200" w:firstLine="480"/>
        <w:jc w:val="center"/>
        <w:rPr>
          <w:rFonts w:ascii="宋体" w:hAnsi="宋体"/>
        </w:rPr>
      </w:pPr>
      <w:r>
        <w:rPr>
          <w:rFonts w:ascii="宋体" w:hAnsi="宋体" w:hint="eastAsia"/>
        </w:rPr>
        <w:lastRenderedPageBreak/>
        <w:t>图10</w:t>
      </w:r>
    </w:p>
    <w:p w:rsidR="0032745F" w:rsidRDefault="0032745F" w:rsidP="0032745F">
      <w:pPr>
        <w:ind w:firstLineChars="200" w:firstLine="480"/>
        <w:rPr>
          <w:rFonts w:ascii="宋体" w:hAnsi="宋体"/>
        </w:rPr>
      </w:pPr>
      <w:r>
        <w:rPr>
          <w:rFonts w:ascii="宋体" w:hAnsi="宋体" w:hint="eastAsia"/>
        </w:rPr>
        <w:t>第一种情况：对帐成功，则显示如图10所示界面,同时在该界面中会分别显示银行和联网中心的交易总笔数和总金额，此时银行数据和联网中心数据应一致。</w:t>
      </w:r>
    </w:p>
    <w:p w:rsidR="0032745F" w:rsidRDefault="0032745F" w:rsidP="0032745F">
      <w:pPr>
        <w:ind w:firstLineChars="200" w:firstLine="480"/>
        <w:rPr>
          <w:rFonts w:ascii="宋体" w:hAnsi="宋体"/>
        </w:rPr>
      </w:pPr>
      <w:r>
        <w:rPr>
          <w:rFonts w:ascii="宋体" w:hAnsi="宋体" w:hint="eastAsia"/>
        </w:rPr>
        <w:t>第二种情况：对帐有差错，则显示如图11所示界面。在界面中会分别显示银行和联网中心的交易总笔数和总金额，并把对帐不成功的交易明细在下方显示出来，在差错结果一栏中显示“银行成功”或“联网中心成功”。“银行成功”表示我行行内系统扣款成功，但联网中心未扣款成功，此时在“分行号”一栏中会显示该笔交易发生在哪个网点；“联网中心成功”表示联网中心扣款成功，但我行行内系统扣款未成功，此时分行号一栏为空。</w:t>
      </w:r>
    </w:p>
    <w:p w:rsidR="0032745F" w:rsidRDefault="0004090F" w:rsidP="0032745F">
      <w:pPr>
        <w:rPr>
          <w:rFonts w:ascii="宋体" w:hAnsi="宋体"/>
        </w:rPr>
      </w:pPr>
      <w:r>
        <w:rPr>
          <w:rFonts w:ascii="宋体" w:hAnsi="宋体" w:hint="eastAsia"/>
          <w:noProof/>
        </w:rPr>
        <w:drawing>
          <wp:inline distT="0" distB="0" distL="0" distR="0">
            <wp:extent cx="5267325" cy="3629025"/>
            <wp:effectExtent l="19050" t="0" r="9525" b="0"/>
            <wp:docPr id="693" name="图片 69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13"/>
                    <pic:cNvPicPr>
                      <a:picLocks noChangeAspect="1" noChangeArrowheads="1"/>
                    </pic:cNvPicPr>
                  </pic:nvPicPr>
                  <pic:blipFill>
                    <a:blip r:embed="rId684" cstate="print"/>
                    <a:srcRect/>
                    <a:stretch>
                      <a:fillRect/>
                    </a:stretch>
                  </pic:blipFill>
                  <pic:spPr bwMode="auto">
                    <a:xfrm>
                      <a:off x="0" y="0"/>
                      <a:ext cx="5267325" cy="3629025"/>
                    </a:xfrm>
                    <a:prstGeom prst="rect">
                      <a:avLst/>
                    </a:prstGeom>
                    <a:noFill/>
                    <a:ln w="9525">
                      <a:noFill/>
                      <a:miter lim="800000"/>
                      <a:headEnd/>
                      <a:tailEnd/>
                    </a:ln>
                  </pic:spPr>
                </pic:pic>
              </a:graphicData>
            </a:graphic>
          </wp:inline>
        </w:drawing>
      </w:r>
    </w:p>
    <w:p w:rsidR="0032745F" w:rsidRDefault="0032745F" w:rsidP="0032745F">
      <w:pPr>
        <w:ind w:firstLineChars="200" w:firstLine="480"/>
        <w:jc w:val="center"/>
        <w:rPr>
          <w:rFonts w:ascii="宋体" w:hAnsi="宋体"/>
        </w:rPr>
      </w:pPr>
      <w:r>
        <w:rPr>
          <w:rFonts w:ascii="宋体" w:hAnsi="宋体" w:hint="eastAsia"/>
        </w:rPr>
        <w:t>图11</w:t>
      </w:r>
    </w:p>
    <w:p w:rsidR="0032745F" w:rsidRDefault="0032745F" w:rsidP="0032745F">
      <w:pPr>
        <w:ind w:firstLineChars="200" w:firstLine="480"/>
        <w:rPr>
          <w:rFonts w:ascii="宋体" w:hAnsi="宋体"/>
        </w:rPr>
      </w:pPr>
      <w:r>
        <w:rPr>
          <w:rFonts w:ascii="宋体" w:hAnsi="宋体" w:hint="eastAsia"/>
        </w:rPr>
        <w:t>第三种情况：该交易日还未进行对帐，则显示如图12所示界面,此时应先等待系统进行对帐，等系统对帐完成后在对该交易日进行查询。</w:t>
      </w:r>
    </w:p>
    <w:p w:rsidR="0032745F" w:rsidRDefault="0004090F" w:rsidP="0032745F">
      <w:pPr>
        <w:rPr>
          <w:rFonts w:ascii="宋体" w:hAnsi="宋体"/>
        </w:rPr>
      </w:pPr>
      <w:r>
        <w:rPr>
          <w:rFonts w:ascii="宋体" w:hAnsi="宋体" w:hint="eastAsia"/>
          <w:noProof/>
        </w:rPr>
        <w:lastRenderedPageBreak/>
        <w:drawing>
          <wp:inline distT="0" distB="0" distL="0" distR="0">
            <wp:extent cx="5276850" cy="3648075"/>
            <wp:effectExtent l="19050" t="0" r="0" b="0"/>
            <wp:docPr id="694" name="图片 69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14"/>
                    <pic:cNvPicPr>
                      <a:picLocks noChangeAspect="1" noChangeArrowheads="1"/>
                    </pic:cNvPicPr>
                  </pic:nvPicPr>
                  <pic:blipFill>
                    <a:blip r:embed="rId685" cstate="print"/>
                    <a:srcRect/>
                    <a:stretch>
                      <a:fillRect/>
                    </a:stretch>
                  </pic:blipFill>
                  <pic:spPr bwMode="auto">
                    <a:xfrm>
                      <a:off x="0" y="0"/>
                      <a:ext cx="5276850" cy="3648075"/>
                    </a:xfrm>
                    <a:prstGeom prst="rect">
                      <a:avLst/>
                    </a:prstGeom>
                    <a:noFill/>
                    <a:ln w="9525">
                      <a:noFill/>
                      <a:miter lim="800000"/>
                      <a:headEnd/>
                      <a:tailEnd/>
                    </a:ln>
                  </pic:spPr>
                </pic:pic>
              </a:graphicData>
            </a:graphic>
          </wp:inline>
        </w:drawing>
      </w:r>
    </w:p>
    <w:p w:rsidR="0032745F" w:rsidRDefault="0032745F" w:rsidP="0032745F">
      <w:pPr>
        <w:jc w:val="center"/>
        <w:rPr>
          <w:rFonts w:ascii="宋体" w:hAnsi="宋体"/>
        </w:rPr>
      </w:pPr>
      <w:r>
        <w:rPr>
          <w:rFonts w:ascii="宋体" w:hAnsi="宋体" w:hint="eastAsia"/>
        </w:rPr>
        <w:t>图12</w:t>
      </w:r>
    </w:p>
    <w:p w:rsidR="004A1DF5" w:rsidRDefault="004A1DF5"/>
    <w:p w:rsidR="004A1DF5" w:rsidRDefault="004A1DF5" w:rsidP="0004090F">
      <w:pPr>
        <w:pStyle w:val="4"/>
      </w:pPr>
      <w:r>
        <w:rPr>
          <w:rFonts w:hint="eastAsia"/>
        </w:rPr>
        <w:t xml:space="preserve">  </w:t>
      </w:r>
      <w:bookmarkStart w:id="2072" w:name="_Toc186273700"/>
      <w:r>
        <w:rPr>
          <w:rFonts w:hint="eastAsia"/>
        </w:rPr>
        <w:t>第三节　深圳管理部</w:t>
      </w:r>
      <w:bookmarkEnd w:id="2072"/>
    </w:p>
    <w:p w:rsidR="004A1DF5" w:rsidRDefault="004A1DF5"/>
    <w:p w:rsidR="004A1DF5" w:rsidRDefault="004A1DF5" w:rsidP="0004090F">
      <w:pPr>
        <w:pStyle w:val="4"/>
      </w:pPr>
      <w:bookmarkStart w:id="2073" w:name="_Toc186273701"/>
      <w:r>
        <w:rPr>
          <w:rFonts w:hint="eastAsia"/>
        </w:rPr>
        <w:t>第四节　青岛分行</w:t>
      </w:r>
      <w:bookmarkEnd w:id="2073"/>
    </w:p>
    <w:p w:rsidR="004A1DF5" w:rsidRDefault="004A1DF5">
      <w:pPr>
        <w:autoSpaceDE w:val="0"/>
        <w:autoSpaceDN w:val="0"/>
        <w:adjustRightInd w:val="0"/>
        <w:ind w:firstLineChars="200" w:firstLine="482"/>
        <w:jc w:val="left"/>
      </w:pPr>
      <w:r>
        <w:rPr>
          <w:rFonts w:hint="eastAsia"/>
          <w:b/>
          <w:bCs/>
        </w:rPr>
        <w:t>功能介绍：</w:t>
      </w:r>
      <w:r>
        <w:rPr>
          <w:rFonts w:hint="eastAsia"/>
        </w:rPr>
        <w:t>卡配折业务是应青岛市财政代发业务要求，为其客户提供卡折互配，即客户在办理国际借记卡（含金卡、白金卡）的同时，配发与之对应的人民币活期存折，存折与国际借记卡共用一个人民币活期账户。</w:t>
      </w:r>
    </w:p>
    <w:p w:rsidR="004A1DF5" w:rsidRDefault="004A1DF5">
      <w:pPr>
        <w:autoSpaceDE w:val="0"/>
        <w:autoSpaceDN w:val="0"/>
        <w:adjustRightInd w:val="0"/>
        <w:ind w:firstLineChars="200" w:firstLine="480"/>
        <w:jc w:val="left"/>
      </w:pPr>
      <w:r>
        <w:rPr>
          <w:rFonts w:hint="eastAsia"/>
        </w:rPr>
        <w:t>本功能通过“卡配折存折开户”、“卡配折存折销户”功能实现青岛分行国际借记卡配存折及取消国际借记卡配存折。</w:t>
      </w:r>
    </w:p>
    <w:p w:rsidR="004A1DF5" w:rsidRDefault="004A1DF5">
      <w:pPr>
        <w:autoSpaceDE w:val="0"/>
        <w:autoSpaceDN w:val="0"/>
        <w:adjustRightInd w:val="0"/>
        <w:ind w:firstLineChars="200" w:firstLine="480"/>
        <w:jc w:val="left"/>
      </w:pPr>
      <w:r>
        <w:rPr>
          <w:rFonts w:hint="eastAsia"/>
        </w:rPr>
        <w:t>卡配折存折为人民币结算存折，系统允许办理的业务有：柜台户口信息维护，口头挂失、书面挂失（不冻结资金），密码挂失，更换凭证，柜台修改支取方式，修改密码，柜台补打，存折打印调整，柜面存取现、存取款，异地通存通兑，转账汇款汇入，代发，通知平台，自助查询终端上除自助转账外的其他业务等。</w:t>
      </w:r>
    </w:p>
    <w:p w:rsidR="004A1DF5" w:rsidRDefault="004A1DF5">
      <w:pPr>
        <w:autoSpaceDE w:val="0"/>
        <w:autoSpaceDN w:val="0"/>
        <w:adjustRightInd w:val="0"/>
        <w:ind w:firstLineChars="200" w:firstLine="480"/>
        <w:jc w:val="left"/>
      </w:pPr>
      <w:r>
        <w:rPr>
          <w:rFonts w:hint="eastAsia"/>
        </w:rPr>
        <w:lastRenderedPageBreak/>
        <w:t>系统不允许办理的业务有：冻结资金类型的口头挂失、书面挂失，户口冻结、解冻，资金冻结状态修改，存折转存业务，自助转账、自助缴费、银证通、银基通、中间业务平台、快易理财、转账汇款汇出、代扣、电话银行自动语音、人工服务、大众版等。</w:t>
      </w:r>
    </w:p>
    <w:p w:rsidR="004A1DF5" w:rsidRDefault="004A1DF5">
      <w:pPr>
        <w:spacing w:line="480" w:lineRule="auto"/>
        <w:ind w:firstLineChars="200" w:firstLine="480"/>
      </w:pPr>
    </w:p>
    <w:p w:rsidR="004A1DF5" w:rsidRDefault="004A1DF5" w:rsidP="0004090F">
      <w:pPr>
        <w:pStyle w:val="5"/>
        <w:rPr>
          <w:color w:val="FF0000"/>
        </w:rPr>
      </w:pPr>
      <w:r>
        <w:rPr>
          <w:rFonts w:hint="eastAsia"/>
        </w:rPr>
        <w:t>一、卡配折存折开户</w:t>
      </w:r>
    </w:p>
    <w:p w:rsidR="004A1DF5" w:rsidRDefault="004A1DF5" w:rsidP="00327B4B">
      <w:pPr>
        <w:pStyle w:val="6"/>
        <w:spacing w:beforeLines="50" w:afterLines="50" w:line="360" w:lineRule="auto"/>
        <w:rPr>
          <w:color w:val="FF0000"/>
        </w:rPr>
      </w:pPr>
      <w:r>
        <w:rPr>
          <w:rFonts w:hint="eastAsia"/>
        </w:rPr>
        <w:t>（一）功能介绍</w:t>
      </w:r>
    </w:p>
    <w:p w:rsidR="004A1DF5" w:rsidRDefault="004A1DF5">
      <w:pPr>
        <w:autoSpaceDE w:val="0"/>
        <w:autoSpaceDN w:val="0"/>
        <w:adjustRightInd w:val="0"/>
        <w:ind w:firstLineChars="200" w:firstLine="480"/>
        <w:jc w:val="left"/>
      </w:pPr>
      <w:r>
        <w:rPr>
          <w:rFonts w:hint="eastAsia"/>
        </w:rPr>
        <w:t>通过本功能实现卡配折存折开户。</w:t>
      </w:r>
    </w:p>
    <w:p w:rsidR="004A1DF5" w:rsidRDefault="004A1DF5">
      <w:pPr>
        <w:pStyle w:val="6"/>
      </w:pPr>
      <w:r>
        <w:rPr>
          <w:rFonts w:hint="eastAsia"/>
        </w:rPr>
        <w:t>（二）界面</w:t>
      </w:r>
    </w:p>
    <w:p w:rsidR="004A1DF5" w:rsidRDefault="0004090F">
      <w:r>
        <w:rPr>
          <w:rFonts w:hint="eastAsia"/>
          <w:noProof/>
        </w:rPr>
        <w:drawing>
          <wp:inline distT="0" distB="0" distL="0" distR="0">
            <wp:extent cx="5267325" cy="3810000"/>
            <wp:effectExtent l="19050" t="0" r="9525"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686" cstate="print"/>
                    <a:srcRect/>
                    <a:stretch>
                      <a:fillRect/>
                    </a:stretch>
                  </pic:blipFill>
                  <pic:spPr bwMode="auto">
                    <a:xfrm>
                      <a:off x="0" y="0"/>
                      <a:ext cx="5267325" cy="3810000"/>
                    </a:xfrm>
                    <a:prstGeom prst="rect">
                      <a:avLst/>
                    </a:prstGeom>
                    <a:noFill/>
                    <a:ln w="9525">
                      <a:noFill/>
                      <a:miter lim="800000"/>
                      <a:headEnd/>
                      <a:tailEnd/>
                    </a:ln>
                  </pic:spPr>
                </pic:pic>
              </a:graphicData>
            </a:graphic>
          </wp:inline>
        </w:drawing>
      </w:r>
    </w:p>
    <w:p w:rsidR="004A1DF5" w:rsidRDefault="004A1DF5">
      <w:pPr>
        <w:pStyle w:val="6"/>
      </w:pPr>
      <w:r>
        <w:rPr>
          <w:rFonts w:hint="eastAsia"/>
        </w:rPr>
        <w:t>（三）操作要点</w:t>
      </w:r>
    </w:p>
    <w:p w:rsidR="004A1DF5" w:rsidRDefault="004A1DF5" w:rsidP="000029C7">
      <w:pPr>
        <w:numPr>
          <w:ilvl w:val="0"/>
          <w:numId w:val="408"/>
        </w:numPr>
        <w:ind w:left="714" w:hanging="357"/>
      </w:pPr>
      <w:r>
        <w:rPr>
          <w:rFonts w:hint="eastAsia"/>
        </w:rPr>
        <w:t>卡配折业务目前只针对国际卡配存折，即主户口必须为国际借记卡（含金卡、白金卡）</w:t>
      </w:r>
      <w:r>
        <w:rPr>
          <w:rFonts w:hint="eastAsia"/>
          <w:color w:val="000000"/>
        </w:rPr>
        <w:t>。</w:t>
      </w:r>
    </w:p>
    <w:p w:rsidR="004A1DF5" w:rsidRDefault="004A1DF5" w:rsidP="000029C7">
      <w:pPr>
        <w:numPr>
          <w:ilvl w:val="0"/>
          <w:numId w:val="408"/>
        </w:numPr>
        <w:ind w:left="714" w:hanging="357"/>
        <w:rPr>
          <w:rFonts w:ascii="宋体" w:hAnsi="宋体"/>
        </w:rPr>
      </w:pPr>
      <w:r>
        <w:rPr>
          <w:rFonts w:hint="eastAsia"/>
        </w:rPr>
        <w:t>卡配折存折必须到主户口开户行办理开户，</w:t>
      </w:r>
      <w:r>
        <w:rPr>
          <w:rFonts w:hint="eastAsia"/>
          <w:color w:val="000000"/>
        </w:rPr>
        <w:t>不支持批量开户。</w:t>
      </w:r>
    </w:p>
    <w:p w:rsidR="004A1DF5" w:rsidRDefault="004A1DF5" w:rsidP="000029C7">
      <w:pPr>
        <w:numPr>
          <w:ilvl w:val="0"/>
          <w:numId w:val="408"/>
        </w:numPr>
        <w:ind w:left="714" w:hanging="357"/>
        <w:rPr>
          <w:rFonts w:ascii="宋体" w:hAnsi="宋体"/>
        </w:rPr>
      </w:pPr>
      <w:r>
        <w:rPr>
          <w:rFonts w:hint="eastAsia"/>
          <w:color w:val="000000"/>
        </w:rPr>
        <w:lastRenderedPageBreak/>
        <w:t>主户口下只搭配一个卡配折存折，不允许同时搭配多个存折。</w:t>
      </w:r>
    </w:p>
    <w:p w:rsidR="004A1DF5" w:rsidRDefault="004A1DF5" w:rsidP="000029C7">
      <w:pPr>
        <w:numPr>
          <w:ilvl w:val="0"/>
          <w:numId w:val="408"/>
        </w:numPr>
        <w:ind w:left="714" w:hanging="357"/>
      </w:pPr>
      <w:r>
        <w:rPr>
          <w:rFonts w:hint="eastAsia"/>
        </w:rPr>
        <w:t>卡配折存折开户时不单独设置支取方式，支取方式同主户口支取方式。开户成功后可以对卡配折存折支取方式进行修改，主户口不受影响。</w:t>
      </w:r>
    </w:p>
    <w:p w:rsidR="004A1DF5" w:rsidRDefault="004A1DF5" w:rsidP="000029C7">
      <w:pPr>
        <w:numPr>
          <w:ilvl w:val="0"/>
          <w:numId w:val="408"/>
        </w:numPr>
        <w:ind w:left="714" w:hanging="357"/>
        <w:rPr>
          <w:color w:val="000000"/>
        </w:rPr>
      </w:pPr>
      <w:r>
        <w:rPr>
          <w:rFonts w:hint="eastAsia"/>
          <w:color w:val="000000"/>
        </w:rPr>
        <w:t>卡配折存折开户成功后，存折扉页上打印出主户口号码，格式为：“主账号：”＋主户口号码。</w:t>
      </w:r>
    </w:p>
    <w:p w:rsidR="004A1DF5" w:rsidRDefault="004A1DF5" w:rsidP="000029C7">
      <w:pPr>
        <w:numPr>
          <w:ilvl w:val="0"/>
          <w:numId w:val="408"/>
        </w:numPr>
        <w:ind w:left="714" w:hanging="357"/>
      </w:pPr>
      <w:r>
        <w:rPr>
          <w:rFonts w:hint="eastAsia"/>
          <w:color w:val="000000"/>
        </w:rPr>
        <w:t>主户口号码变化时（如办理国际卡挂失补卡、升级、卡号更换等业务），无需更换卡配折存折，待卡配折存折办理“满页更换”、“破损更换”时，系统将把最新的主户口号码打印在存折扉页上。</w:t>
      </w:r>
    </w:p>
    <w:p w:rsidR="004A1DF5" w:rsidRDefault="004A1DF5" w:rsidP="000029C7">
      <w:pPr>
        <w:numPr>
          <w:ilvl w:val="0"/>
          <w:numId w:val="408"/>
        </w:numPr>
        <w:ind w:left="714" w:hanging="357"/>
      </w:pPr>
      <w:r>
        <w:rPr>
          <w:rFonts w:hint="eastAsia"/>
          <w:color w:val="000000"/>
        </w:rPr>
        <w:t>卡配折存折特殊</w:t>
      </w:r>
      <w:r>
        <w:rPr>
          <w:rFonts w:hint="eastAsia"/>
        </w:rPr>
        <w:t>业务</w:t>
      </w:r>
      <w:r>
        <w:rPr>
          <w:rFonts w:hint="eastAsia"/>
          <w:color w:val="000000"/>
        </w:rPr>
        <w:t>参照新系统普通存折执行，但卡配折存折口头挂失、书面挂失只能办理凭证禁用，不能选择冻结资金账户（主户口可以选择冻结资金）。</w:t>
      </w:r>
    </w:p>
    <w:p w:rsidR="004A1DF5" w:rsidRDefault="004A1DF5" w:rsidP="000029C7">
      <w:pPr>
        <w:numPr>
          <w:ilvl w:val="0"/>
          <w:numId w:val="408"/>
        </w:numPr>
        <w:ind w:left="714" w:hanging="357"/>
      </w:pPr>
      <w:r>
        <w:rPr>
          <w:rFonts w:hint="eastAsia"/>
        </w:rPr>
        <w:t>卡配折存折挂失后根据其主户口合计金额是否超过等值人民币</w:t>
      </w:r>
      <w:r>
        <w:rPr>
          <w:rFonts w:hint="eastAsia"/>
        </w:rPr>
        <w:t>5</w:t>
      </w:r>
      <w:r>
        <w:rPr>
          <w:rFonts w:hint="eastAsia"/>
        </w:rPr>
        <w:t>万来确定是否事后核查，</w:t>
      </w:r>
      <w:r>
        <w:rPr>
          <w:rFonts w:ascii="宋体" w:hint="eastAsia"/>
          <w:kern w:val="0"/>
          <w:szCs w:val="18"/>
          <w:lang w:val="zh-CN"/>
        </w:rPr>
        <w:t>不仅仅根据人民币活期账户进行判断，且挂失单</w:t>
      </w:r>
      <w:r>
        <w:rPr>
          <w:rFonts w:hint="eastAsia"/>
        </w:rPr>
        <w:t>上不打印主户口账户金额。</w:t>
      </w:r>
    </w:p>
    <w:p w:rsidR="004A1DF5" w:rsidRDefault="004A1DF5">
      <w:pPr>
        <w:pStyle w:val="6"/>
      </w:pPr>
      <w:r>
        <w:rPr>
          <w:rFonts w:hint="eastAsia"/>
        </w:rPr>
        <w:t>（四）操作步骤</w:t>
      </w:r>
    </w:p>
    <w:p w:rsidR="004A1DF5" w:rsidRDefault="004A1DF5">
      <w:pPr>
        <w:ind w:firstLineChars="150" w:firstLine="360"/>
        <w:rPr>
          <w:rFonts w:ascii="宋体" w:hAnsi="宋体"/>
        </w:rPr>
      </w:pPr>
      <w:r>
        <w:rPr>
          <w:rFonts w:ascii="宋体" w:hAnsi="宋体" w:hint="eastAsia"/>
        </w:rPr>
        <w:t>1、用户选择系统导航－分行业务－青岛分行－存折开户或在业务代码处输入业务代码“0061”进入“存折开户”界面。</w:t>
      </w:r>
    </w:p>
    <w:p w:rsidR="004A1DF5" w:rsidRDefault="004A1DF5">
      <w:pPr>
        <w:ind w:firstLineChars="150" w:firstLine="360"/>
        <w:rPr>
          <w:rFonts w:ascii="宋体"/>
          <w:kern w:val="0"/>
          <w:szCs w:val="18"/>
          <w:lang w:val="zh-CN"/>
        </w:rPr>
      </w:pPr>
      <w:r>
        <w:rPr>
          <w:rFonts w:hint="eastAsia"/>
        </w:rPr>
        <w:t>2</w:t>
      </w:r>
      <w:r>
        <w:rPr>
          <w:rFonts w:hint="eastAsia"/>
        </w:rPr>
        <w:t>、</w:t>
      </w:r>
      <w:r>
        <w:rPr>
          <w:rFonts w:ascii="宋体" w:hAnsi="宋体" w:hint="eastAsia"/>
        </w:rPr>
        <w:t>用户</w:t>
      </w:r>
      <w:r>
        <w:rPr>
          <w:rFonts w:hint="eastAsia"/>
        </w:rPr>
        <w:t>在</w:t>
      </w:r>
      <w:r w:rsidR="0004090F">
        <w:rPr>
          <w:rFonts w:hint="eastAsia"/>
          <w:noProof/>
        </w:rPr>
        <w:drawing>
          <wp:inline distT="0" distB="0" distL="0" distR="0">
            <wp:extent cx="2714625" cy="276225"/>
            <wp:effectExtent l="19050" t="0" r="9525"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687" cstate="print"/>
                    <a:srcRect/>
                    <a:stretch>
                      <a:fillRect/>
                    </a:stretch>
                  </pic:blipFill>
                  <pic:spPr bwMode="auto">
                    <a:xfrm>
                      <a:off x="0" y="0"/>
                      <a:ext cx="2714625" cy="276225"/>
                    </a:xfrm>
                    <a:prstGeom prst="rect">
                      <a:avLst/>
                    </a:prstGeom>
                    <a:noFill/>
                    <a:ln w="9525">
                      <a:noFill/>
                      <a:miter lim="800000"/>
                      <a:headEnd/>
                      <a:tailEnd/>
                    </a:ln>
                  </pic:spPr>
                </pic:pic>
              </a:graphicData>
            </a:graphic>
          </wp:inline>
        </w:drawing>
      </w:r>
      <w:r>
        <w:rPr>
          <w:rFonts w:hint="eastAsia"/>
        </w:rPr>
        <w:t>一栏刷卡并输入银行卡卡号。</w:t>
      </w:r>
    </w:p>
    <w:p w:rsidR="004A1DF5" w:rsidRDefault="004A1DF5">
      <w:pPr>
        <w:ind w:firstLineChars="150" w:firstLine="360"/>
        <w:rPr>
          <w:rFonts w:ascii="宋体"/>
          <w:kern w:val="0"/>
          <w:szCs w:val="18"/>
          <w:lang w:val="zh-CN"/>
        </w:rPr>
      </w:pPr>
      <w:r>
        <w:rPr>
          <w:rFonts w:ascii="宋体" w:hint="eastAsia"/>
          <w:kern w:val="0"/>
          <w:szCs w:val="18"/>
          <w:lang w:val="zh-CN"/>
        </w:rPr>
        <w:t>3、在</w:t>
      </w:r>
      <w:r w:rsidR="0004090F">
        <w:rPr>
          <w:rFonts w:ascii="宋体" w:hint="eastAsia"/>
          <w:noProof/>
          <w:kern w:val="0"/>
          <w:szCs w:val="18"/>
        </w:rPr>
        <w:drawing>
          <wp:inline distT="0" distB="0" distL="0" distR="0">
            <wp:extent cx="238125" cy="228600"/>
            <wp:effectExtent l="19050" t="0" r="9525"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688" cstate="print"/>
                    <a:srcRect/>
                    <a:stretch>
                      <a:fillRect/>
                    </a:stretch>
                  </pic:blipFill>
                  <pic:spPr bwMode="auto">
                    <a:xfrm>
                      <a:off x="0" y="0"/>
                      <a:ext cx="238125" cy="228600"/>
                    </a:xfrm>
                    <a:prstGeom prst="rect">
                      <a:avLst/>
                    </a:prstGeom>
                    <a:noFill/>
                    <a:ln w="9525">
                      <a:noFill/>
                      <a:miter lim="800000"/>
                      <a:headEnd/>
                      <a:tailEnd/>
                    </a:ln>
                  </pic:spPr>
                </pic:pic>
              </a:graphicData>
            </a:graphic>
          </wp:inline>
        </w:drawing>
      </w:r>
      <w:r>
        <w:rPr>
          <w:rFonts w:ascii="宋体" w:hint="eastAsia"/>
          <w:kern w:val="0"/>
          <w:szCs w:val="18"/>
          <w:lang w:val="zh-CN"/>
        </w:rPr>
        <w:t>一栏请</w:t>
      </w:r>
      <w:r>
        <w:rPr>
          <w:rFonts w:ascii="宋体" w:hAnsi="宋体" w:hint="eastAsia"/>
        </w:rPr>
        <w:t>客户</w:t>
      </w:r>
      <w:r>
        <w:rPr>
          <w:rFonts w:ascii="宋体" w:hint="eastAsia"/>
          <w:kern w:val="0"/>
          <w:szCs w:val="18"/>
          <w:lang w:val="zh-CN"/>
        </w:rPr>
        <w:t>在密码键盘上输入取款密码。</w:t>
      </w:r>
    </w:p>
    <w:p w:rsidR="004A1DF5" w:rsidRDefault="004A1DF5">
      <w:pPr>
        <w:ind w:firstLineChars="150" w:firstLine="360"/>
        <w:rPr>
          <w:kern w:val="0"/>
          <w:lang w:val="zh-CN"/>
        </w:rPr>
      </w:pPr>
      <w:r>
        <w:rPr>
          <w:rFonts w:hint="eastAsia"/>
          <w:kern w:val="0"/>
          <w:lang w:val="zh-CN"/>
        </w:rPr>
        <w:t>4</w:t>
      </w:r>
      <w:r>
        <w:rPr>
          <w:rFonts w:hint="eastAsia"/>
          <w:kern w:val="0"/>
          <w:lang w:val="zh-CN"/>
        </w:rPr>
        <w:t>、用户根据客户提供的开户时使用的证件选择国别地址及证件类型，并手工输入证件号码后选择“确定”。</w:t>
      </w:r>
    </w:p>
    <w:p w:rsidR="004A1DF5" w:rsidRDefault="004A1DF5">
      <w:pPr>
        <w:ind w:firstLineChars="150" w:firstLine="360"/>
        <w:rPr>
          <w:kern w:val="0"/>
          <w:lang w:val="zh-CN"/>
        </w:rPr>
      </w:pPr>
      <w:r>
        <w:rPr>
          <w:rFonts w:hint="eastAsia"/>
          <w:kern w:val="0"/>
          <w:lang w:val="zh-CN"/>
        </w:rPr>
        <w:t>5</w:t>
      </w:r>
      <w:r>
        <w:rPr>
          <w:rFonts w:hint="eastAsia"/>
          <w:kern w:val="0"/>
          <w:lang w:val="zh-CN"/>
        </w:rPr>
        <w:t>、在</w:t>
      </w:r>
      <w:r w:rsidR="0004090F">
        <w:rPr>
          <w:rFonts w:hint="eastAsia"/>
          <w:noProof/>
          <w:kern w:val="0"/>
        </w:rPr>
        <w:drawing>
          <wp:inline distT="0" distB="0" distL="0" distR="0">
            <wp:extent cx="2781300" cy="285750"/>
            <wp:effectExtent l="1905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689" cstate="print"/>
                    <a:srcRect/>
                    <a:stretch>
                      <a:fillRect/>
                    </a:stretch>
                  </pic:blipFill>
                  <pic:spPr bwMode="auto">
                    <a:xfrm>
                      <a:off x="0" y="0"/>
                      <a:ext cx="2781300" cy="285750"/>
                    </a:xfrm>
                    <a:prstGeom prst="rect">
                      <a:avLst/>
                    </a:prstGeom>
                    <a:noFill/>
                    <a:ln w="9525">
                      <a:noFill/>
                      <a:miter lim="800000"/>
                      <a:headEnd/>
                      <a:tailEnd/>
                    </a:ln>
                  </pic:spPr>
                </pic:pic>
              </a:graphicData>
            </a:graphic>
          </wp:inline>
        </w:drawing>
      </w:r>
      <w:r>
        <w:rPr>
          <w:rFonts w:hint="eastAsia"/>
          <w:kern w:val="0"/>
          <w:lang w:val="zh-CN"/>
        </w:rPr>
        <w:t>一栏手工输入柜员箱中的存折凭证号，点击“确定”。</w:t>
      </w:r>
    </w:p>
    <w:p w:rsidR="004A1DF5" w:rsidRDefault="004A1DF5">
      <w:pPr>
        <w:ind w:firstLineChars="150" w:firstLine="360"/>
        <w:rPr>
          <w:kern w:val="0"/>
          <w:lang w:val="zh-CN"/>
        </w:rPr>
      </w:pPr>
      <w:r>
        <w:rPr>
          <w:rFonts w:hint="eastAsia"/>
          <w:kern w:val="0"/>
          <w:lang w:val="zh-CN"/>
        </w:rPr>
        <w:t>6</w:t>
      </w:r>
      <w:r>
        <w:rPr>
          <w:rFonts w:hint="eastAsia"/>
          <w:kern w:val="0"/>
          <w:lang w:val="zh-CN"/>
        </w:rPr>
        <w:t>、按提示由主管授权后刷存折磁条，并打印存折本。</w:t>
      </w:r>
    </w:p>
    <w:p w:rsidR="004A1DF5" w:rsidRDefault="004A1DF5">
      <w:pPr>
        <w:ind w:firstLineChars="150" w:firstLine="360"/>
        <w:rPr>
          <w:kern w:val="0"/>
          <w:lang w:val="zh-CN"/>
        </w:rPr>
      </w:pPr>
      <w:r>
        <w:rPr>
          <w:rFonts w:hint="eastAsia"/>
          <w:kern w:val="0"/>
          <w:lang w:val="zh-CN"/>
        </w:rPr>
        <w:t>7</w:t>
      </w:r>
      <w:r>
        <w:rPr>
          <w:rFonts w:hint="eastAsia"/>
          <w:kern w:val="0"/>
          <w:lang w:val="zh-CN"/>
        </w:rPr>
        <w:t>、打印“卡配折存折开户回单”（一式两联），</w:t>
      </w:r>
      <w:r>
        <w:rPr>
          <w:rFonts w:hint="eastAsia"/>
        </w:rPr>
        <w:t>经办员加盖储蓄业务章后将开户回单第二联、身份证，“一卡通”及存折交还客户，第一联交事后监督留存。</w:t>
      </w:r>
    </w:p>
    <w:p w:rsidR="004A1DF5" w:rsidRDefault="004A1DF5" w:rsidP="0004090F">
      <w:pPr>
        <w:pStyle w:val="5"/>
        <w:rPr>
          <w:color w:val="FF0000"/>
        </w:rPr>
      </w:pPr>
      <w:r>
        <w:rPr>
          <w:rFonts w:hint="eastAsia"/>
        </w:rPr>
        <w:lastRenderedPageBreak/>
        <w:t>二、卡配折存折销户</w:t>
      </w:r>
    </w:p>
    <w:p w:rsidR="004A1DF5" w:rsidRDefault="004A1DF5" w:rsidP="00327B4B">
      <w:pPr>
        <w:pStyle w:val="6"/>
        <w:spacing w:beforeLines="50" w:afterLines="50" w:line="360" w:lineRule="auto"/>
        <w:rPr>
          <w:color w:val="FF0000"/>
        </w:rPr>
      </w:pPr>
      <w:r>
        <w:rPr>
          <w:rFonts w:hint="eastAsia"/>
        </w:rPr>
        <w:t>（一）功能介绍</w:t>
      </w:r>
    </w:p>
    <w:p w:rsidR="004A1DF5" w:rsidRDefault="004A1DF5">
      <w:pPr>
        <w:ind w:firstLineChars="150" w:firstLine="360"/>
      </w:pPr>
      <w:r>
        <w:rPr>
          <w:rFonts w:hint="eastAsia"/>
        </w:rPr>
        <w:t>通过本功能实现卡配折存折销户。</w:t>
      </w:r>
    </w:p>
    <w:p w:rsidR="004A1DF5" w:rsidRDefault="004A1DF5">
      <w:pPr>
        <w:pStyle w:val="6"/>
      </w:pPr>
      <w:r>
        <w:rPr>
          <w:rFonts w:hint="eastAsia"/>
        </w:rPr>
        <w:t>（二）界面</w:t>
      </w:r>
    </w:p>
    <w:p w:rsidR="004A1DF5" w:rsidRDefault="0004090F" w:rsidP="00327B4B">
      <w:pPr>
        <w:spacing w:beforeLines="50" w:afterLines="50"/>
      </w:pPr>
      <w:r>
        <w:rPr>
          <w:rFonts w:hint="eastAsia"/>
          <w:noProof/>
        </w:rPr>
        <w:drawing>
          <wp:inline distT="0" distB="0" distL="0" distR="0">
            <wp:extent cx="5276850" cy="3790950"/>
            <wp:effectExtent l="1905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690" cstate="print"/>
                    <a:srcRect/>
                    <a:stretch>
                      <a:fillRect/>
                    </a:stretch>
                  </pic:blipFill>
                  <pic:spPr bwMode="auto">
                    <a:xfrm>
                      <a:off x="0" y="0"/>
                      <a:ext cx="5276850" cy="3790950"/>
                    </a:xfrm>
                    <a:prstGeom prst="rect">
                      <a:avLst/>
                    </a:prstGeom>
                    <a:noFill/>
                    <a:ln w="9525">
                      <a:noFill/>
                      <a:miter lim="800000"/>
                      <a:headEnd/>
                      <a:tailEnd/>
                    </a:ln>
                  </pic:spPr>
                </pic:pic>
              </a:graphicData>
            </a:graphic>
          </wp:inline>
        </w:drawing>
      </w:r>
    </w:p>
    <w:p w:rsidR="004A1DF5" w:rsidRDefault="004A1DF5">
      <w:pPr>
        <w:pStyle w:val="6"/>
        <w:rPr>
          <w:rFonts w:eastAsia="宋体"/>
          <w:sz w:val="28"/>
        </w:rPr>
      </w:pPr>
      <w:r>
        <w:rPr>
          <w:rFonts w:hint="eastAsia"/>
        </w:rPr>
        <w:t>（三）操作要点</w:t>
      </w:r>
    </w:p>
    <w:p w:rsidR="004A1DF5" w:rsidRDefault="004A1DF5" w:rsidP="000029C7">
      <w:pPr>
        <w:numPr>
          <w:ilvl w:val="0"/>
          <w:numId w:val="407"/>
        </w:numPr>
        <w:ind w:left="714" w:hanging="357"/>
      </w:pPr>
      <w:r>
        <w:rPr>
          <w:rFonts w:hint="eastAsia"/>
        </w:rPr>
        <w:t>卡配折存折活动状态下可以当时销户，且必须刷存折才能办理；</w:t>
      </w:r>
    </w:p>
    <w:p w:rsidR="004A1DF5" w:rsidRDefault="004A1DF5">
      <w:pPr>
        <w:ind w:leftChars="171" w:left="410" w:firstLineChars="150" w:firstLine="360"/>
      </w:pPr>
      <w:r>
        <w:rPr>
          <w:rFonts w:hint="eastAsia"/>
        </w:rPr>
        <w:t>口头挂失状态下必须在口头挂失五天后方可销户；</w:t>
      </w:r>
    </w:p>
    <w:p w:rsidR="004A1DF5" w:rsidRDefault="004A1DF5">
      <w:pPr>
        <w:ind w:leftChars="171" w:left="410" w:firstLineChars="150" w:firstLine="360"/>
      </w:pPr>
      <w:r>
        <w:rPr>
          <w:rFonts w:hint="eastAsia"/>
        </w:rPr>
        <w:t>书面挂失状态下必须在书面挂失七天后方可销户，若到期未办理解挂，系统支持手工输入存折账号进行销户。</w:t>
      </w:r>
    </w:p>
    <w:p w:rsidR="004A1DF5" w:rsidRDefault="004A1DF5" w:rsidP="000029C7">
      <w:pPr>
        <w:numPr>
          <w:ilvl w:val="0"/>
          <w:numId w:val="407"/>
        </w:numPr>
        <w:ind w:left="714" w:hanging="357"/>
      </w:pPr>
      <w:r>
        <w:rPr>
          <w:rFonts w:hint="eastAsia"/>
        </w:rPr>
        <w:t>主户口关户限制中有卡配折存折的判断，在对主户口进行销户前，必须先进行卡配折存折的销户处理。</w:t>
      </w:r>
    </w:p>
    <w:p w:rsidR="004A1DF5" w:rsidRDefault="004A1DF5" w:rsidP="000029C7">
      <w:pPr>
        <w:numPr>
          <w:ilvl w:val="0"/>
          <w:numId w:val="407"/>
        </w:numPr>
        <w:ind w:left="714" w:hanging="357"/>
      </w:pPr>
      <w:r>
        <w:rPr>
          <w:rFonts w:hint="eastAsia"/>
          <w:color w:val="000000"/>
        </w:rPr>
        <w:t>卡配折存折销户仅关闭卡配折存折户口，不对其对应的人民币活期账户进行关闭。</w:t>
      </w:r>
    </w:p>
    <w:p w:rsidR="004A1DF5" w:rsidRDefault="004A1DF5">
      <w:pPr>
        <w:pStyle w:val="6"/>
      </w:pPr>
      <w:r>
        <w:rPr>
          <w:rFonts w:hint="eastAsia"/>
        </w:rPr>
        <w:lastRenderedPageBreak/>
        <w:t>（四）操作步骤</w:t>
      </w:r>
    </w:p>
    <w:p w:rsidR="004A1DF5" w:rsidRDefault="004A1DF5" w:rsidP="000029C7">
      <w:pPr>
        <w:numPr>
          <w:ilvl w:val="0"/>
          <w:numId w:val="409"/>
        </w:numPr>
        <w:ind w:left="765" w:hanging="357"/>
      </w:pPr>
      <w:r>
        <w:rPr>
          <w:rFonts w:ascii="宋体" w:hAnsi="宋体" w:hint="eastAsia"/>
        </w:rPr>
        <w:t>用户选择系统导航－分行业务－青岛分行－存折开户或在业务代码处输入业务代码“0062”进入“存折销户”界面。</w:t>
      </w:r>
    </w:p>
    <w:p w:rsidR="004A1DF5" w:rsidRDefault="004A1DF5" w:rsidP="000029C7">
      <w:pPr>
        <w:numPr>
          <w:ilvl w:val="0"/>
          <w:numId w:val="409"/>
        </w:numPr>
        <w:ind w:left="765" w:hanging="357"/>
      </w:pPr>
      <w:r>
        <w:rPr>
          <w:rFonts w:hint="eastAsia"/>
        </w:rPr>
        <w:t>用户在</w:t>
      </w:r>
      <w:r w:rsidR="0004090F">
        <w:rPr>
          <w:rFonts w:hint="eastAsia"/>
          <w:noProof/>
        </w:rPr>
        <w:drawing>
          <wp:inline distT="0" distB="0" distL="0" distR="0">
            <wp:extent cx="2752725" cy="285750"/>
            <wp:effectExtent l="1905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691" cstate="print"/>
                    <a:srcRect/>
                    <a:stretch>
                      <a:fillRect/>
                    </a:stretch>
                  </pic:blipFill>
                  <pic:spPr bwMode="auto">
                    <a:xfrm>
                      <a:off x="0" y="0"/>
                      <a:ext cx="2752725" cy="285750"/>
                    </a:xfrm>
                    <a:prstGeom prst="rect">
                      <a:avLst/>
                    </a:prstGeom>
                    <a:noFill/>
                    <a:ln w="9525">
                      <a:noFill/>
                      <a:miter lim="800000"/>
                      <a:headEnd/>
                      <a:tailEnd/>
                    </a:ln>
                  </pic:spPr>
                </pic:pic>
              </a:graphicData>
            </a:graphic>
          </wp:inline>
        </w:drawing>
      </w:r>
      <w:r>
        <w:rPr>
          <w:rFonts w:hint="eastAsia"/>
        </w:rPr>
        <w:t>一栏刷折并</w:t>
      </w:r>
      <w:r>
        <w:rPr>
          <w:rFonts w:ascii="宋体" w:hAnsi="宋体" w:hint="eastAsia"/>
        </w:rPr>
        <w:t>输入</w:t>
      </w:r>
      <w:r>
        <w:rPr>
          <w:rFonts w:hint="eastAsia"/>
        </w:rPr>
        <w:t>存折账号或是手工输入</w:t>
      </w:r>
      <w:r>
        <w:rPr>
          <w:rFonts w:ascii="宋体" w:hAnsi="宋体" w:hint="eastAsia"/>
        </w:rPr>
        <w:t>存折</w:t>
      </w:r>
      <w:r>
        <w:rPr>
          <w:rFonts w:hint="eastAsia"/>
        </w:rPr>
        <w:t>账号。</w:t>
      </w:r>
    </w:p>
    <w:p w:rsidR="004A1DF5" w:rsidRDefault="004A1DF5" w:rsidP="000029C7">
      <w:pPr>
        <w:numPr>
          <w:ilvl w:val="0"/>
          <w:numId w:val="409"/>
        </w:numPr>
        <w:ind w:left="765" w:hanging="357"/>
        <w:rPr>
          <w:rFonts w:ascii="宋体"/>
          <w:kern w:val="0"/>
          <w:szCs w:val="18"/>
          <w:lang w:val="zh-CN"/>
        </w:rPr>
      </w:pPr>
      <w:r>
        <w:rPr>
          <w:rFonts w:ascii="宋体" w:hint="eastAsia"/>
          <w:kern w:val="0"/>
          <w:szCs w:val="18"/>
          <w:lang w:val="zh-CN"/>
        </w:rPr>
        <w:t>点击</w:t>
      </w:r>
      <w:r w:rsidR="0004090F">
        <w:rPr>
          <w:rFonts w:ascii="宋体" w:hint="eastAsia"/>
          <w:noProof/>
          <w:kern w:val="0"/>
          <w:szCs w:val="18"/>
        </w:rPr>
        <w:drawing>
          <wp:inline distT="0" distB="0" distL="0" distR="0">
            <wp:extent cx="228600" cy="238125"/>
            <wp:effectExtent l="1905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692" cstate="print"/>
                    <a:srcRect/>
                    <a:stretch>
                      <a:fillRect/>
                    </a:stretch>
                  </pic:blipFill>
                  <pic:spPr bwMode="auto">
                    <a:xfrm>
                      <a:off x="0" y="0"/>
                      <a:ext cx="228600" cy="238125"/>
                    </a:xfrm>
                    <a:prstGeom prst="rect">
                      <a:avLst/>
                    </a:prstGeom>
                    <a:noFill/>
                    <a:ln w="9525">
                      <a:noFill/>
                      <a:miter lim="800000"/>
                      <a:headEnd/>
                      <a:tailEnd/>
                    </a:ln>
                  </pic:spPr>
                </pic:pic>
              </a:graphicData>
            </a:graphic>
          </wp:inline>
        </w:drawing>
      </w:r>
      <w:r>
        <w:rPr>
          <w:rFonts w:ascii="宋体" w:hint="eastAsia"/>
          <w:kern w:val="0"/>
          <w:szCs w:val="18"/>
          <w:lang w:val="zh-CN"/>
        </w:rPr>
        <w:t>一栏请客户在密码键盘上输入交易密码。</w:t>
      </w:r>
    </w:p>
    <w:p w:rsidR="004A1DF5" w:rsidRDefault="004A1DF5" w:rsidP="000029C7">
      <w:pPr>
        <w:numPr>
          <w:ilvl w:val="0"/>
          <w:numId w:val="409"/>
        </w:numPr>
        <w:ind w:left="765" w:hanging="357"/>
        <w:rPr>
          <w:rFonts w:ascii="宋体" w:hAnsi="宋体"/>
        </w:rPr>
      </w:pPr>
      <w:r>
        <w:rPr>
          <w:rFonts w:ascii="宋体" w:hAnsi="宋体" w:hint="eastAsia"/>
        </w:rPr>
        <w:t>如拟销户客户属于黑名单客户，则需在主管授权确认后方能办理成功。</w:t>
      </w:r>
    </w:p>
    <w:p w:rsidR="004A1DF5" w:rsidRDefault="004A1DF5" w:rsidP="000029C7">
      <w:pPr>
        <w:numPr>
          <w:ilvl w:val="0"/>
          <w:numId w:val="409"/>
        </w:numPr>
        <w:ind w:left="765" w:hanging="357"/>
        <w:rPr>
          <w:rFonts w:ascii="宋体" w:hAnsi="宋体"/>
        </w:rPr>
      </w:pPr>
      <w:r>
        <w:rPr>
          <w:rFonts w:ascii="宋体" w:hAnsi="宋体" w:hint="eastAsia"/>
        </w:rPr>
        <w:t>开户不满三个月收取手续费人民币10元。规则同普通结算存折。</w:t>
      </w:r>
    </w:p>
    <w:p w:rsidR="004A1DF5" w:rsidRDefault="004A1DF5" w:rsidP="000029C7">
      <w:pPr>
        <w:numPr>
          <w:ilvl w:val="0"/>
          <w:numId w:val="409"/>
        </w:numPr>
        <w:ind w:left="765" w:hanging="357"/>
      </w:pPr>
      <w:r>
        <w:rPr>
          <w:rFonts w:hint="eastAsia"/>
        </w:rPr>
        <w:t>打印：根据系统提示打印“</w:t>
      </w:r>
      <w:r>
        <w:rPr>
          <w:rFonts w:ascii="宋体" w:hAnsi="宋体" w:hint="eastAsia"/>
        </w:rPr>
        <w:t>储蓄</w:t>
      </w:r>
      <w:r>
        <w:rPr>
          <w:rFonts w:hint="eastAsia"/>
        </w:rPr>
        <w:t>特殊业务凭证”、“收费回单”。</w:t>
      </w:r>
    </w:p>
    <w:p w:rsidR="004A1DF5" w:rsidRDefault="004A1DF5"/>
    <w:sectPr w:rsidR="004A1DF5" w:rsidSect="008E1FB9">
      <w:footerReference w:type="even" r:id="rId69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1F97" w:rsidRDefault="00241F97" w:rsidP="001A6E10">
      <w:pPr>
        <w:spacing w:line="240" w:lineRule="auto"/>
      </w:pPr>
      <w:r>
        <w:separator/>
      </w:r>
    </w:p>
  </w:endnote>
  <w:endnote w:type="continuationSeparator" w:id="0">
    <w:p w:rsidR="00241F97" w:rsidRDefault="00241F97" w:rsidP="001A6E1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仿宋_GB2312">
    <w:altName w:val="仿宋"/>
    <w:charset w:val="86"/>
    <w:family w:val="modern"/>
    <w:pitch w:val="fixed"/>
    <w:sig w:usb0="00000000"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宋体-10Point倍宽">
    <w:altName w:val="黑体"/>
    <w:panose1 w:val="00000000000000000000"/>
    <w:charset w:val="86"/>
    <w:family w:val="modern"/>
    <w:notTrueType/>
    <w:pitch w:val="fixed"/>
    <w:sig w:usb0="00000001" w:usb1="080E0000" w:usb2="00000010" w:usb3="00000000" w:csb0="0004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77D" w:rsidRDefault="002E477D">
    <w:pPr>
      <w:pStyle w:val="ab"/>
      <w:jc w:val="center"/>
    </w:pPr>
    <w:r>
      <w:rPr>
        <w:rFonts w:hint="eastAsia"/>
      </w:rPr>
      <w:t>第</w:t>
    </w:r>
    <w:r w:rsidR="009523FE">
      <w:rPr>
        <w:rStyle w:val="aa"/>
      </w:rPr>
      <w:fldChar w:fldCharType="begin"/>
    </w:r>
    <w:r>
      <w:rPr>
        <w:rStyle w:val="aa"/>
      </w:rPr>
      <w:instrText xml:space="preserve"> PAGE </w:instrText>
    </w:r>
    <w:r w:rsidR="009523FE">
      <w:rPr>
        <w:rStyle w:val="aa"/>
      </w:rPr>
      <w:fldChar w:fldCharType="separate"/>
    </w:r>
    <w:r w:rsidR="00327B4B">
      <w:rPr>
        <w:rStyle w:val="aa"/>
        <w:noProof/>
      </w:rPr>
      <w:t>2</w:t>
    </w:r>
    <w:r w:rsidR="009523FE">
      <w:rPr>
        <w:rStyle w:val="aa"/>
      </w:rPr>
      <w:fldChar w:fldCharType="end"/>
    </w:r>
    <w:r>
      <w:rPr>
        <w:rFonts w:hint="eastAsia"/>
      </w:rPr>
      <w:t>页</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77D" w:rsidRDefault="009523FE">
    <w:pPr>
      <w:pStyle w:val="ab"/>
      <w:framePr w:wrap="around" w:vAnchor="text" w:hAnchor="margin" w:xAlign="right" w:y="1"/>
      <w:rPr>
        <w:rStyle w:val="aa"/>
      </w:rPr>
    </w:pPr>
    <w:r>
      <w:rPr>
        <w:rStyle w:val="aa"/>
      </w:rPr>
      <w:fldChar w:fldCharType="begin"/>
    </w:r>
    <w:r w:rsidR="002E477D">
      <w:rPr>
        <w:rStyle w:val="aa"/>
      </w:rPr>
      <w:instrText xml:space="preserve">PAGE  </w:instrText>
    </w:r>
    <w:r>
      <w:rPr>
        <w:rStyle w:val="aa"/>
      </w:rPr>
      <w:fldChar w:fldCharType="end"/>
    </w:r>
  </w:p>
  <w:p w:rsidR="002E477D" w:rsidRDefault="002E477D">
    <w:pPr>
      <w:pStyle w:val="ab"/>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77D" w:rsidRDefault="009523FE">
    <w:pPr>
      <w:pStyle w:val="ab"/>
      <w:framePr w:wrap="around" w:vAnchor="text" w:hAnchor="margin" w:xAlign="right" w:y="1"/>
      <w:rPr>
        <w:rStyle w:val="aa"/>
      </w:rPr>
    </w:pPr>
    <w:r>
      <w:rPr>
        <w:rStyle w:val="aa"/>
      </w:rPr>
      <w:fldChar w:fldCharType="begin"/>
    </w:r>
    <w:r w:rsidR="002E477D">
      <w:rPr>
        <w:rStyle w:val="aa"/>
      </w:rPr>
      <w:instrText xml:space="preserve">PAGE  </w:instrText>
    </w:r>
    <w:r>
      <w:rPr>
        <w:rStyle w:val="aa"/>
      </w:rPr>
      <w:fldChar w:fldCharType="end"/>
    </w:r>
  </w:p>
  <w:p w:rsidR="002E477D" w:rsidRDefault="002E477D">
    <w:pPr>
      <w:pStyle w:val="ab"/>
      <w:ind w:right="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77D" w:rsidRDefault="009523FE">
    <w:pPr>
      <w:pStyle w:val="ab"/>
      <w:framePr w:wrap="around" w:vAnchor="text" w:hAnchor="margin" w:xAlign="right" w:y="1"/>
      <w:rPr>
        <w:rStyle w:val="aa"/>
      </w:rPr>
    </w:pPr>
    <w:r>
      <w:rPr>
        <w:rStyle w:val="aa"/>
      </w:rPr>
      <w:fldChar w:fldCharType="begin"/>
    </w:r>
    <w:r w:rsidR="002E477D">
      <w:rPr>
        <w:rStyle w:val="aa"/>
      </w:rPr>
      <w:instrText xml:space="preserve">PAGE  </w:instrText>
    </w:r>
    <w:r>
      <w:rPr>
        <w:rStyle w:val="aa"/>
      </w:rPr>
      <w:fldChar w:fldCharType="end"/>
    </w:r>
  </w:p>
  <w:p w:rsidR="002E477D" w:rsidRDefault="002E477D">
    <w:pPr>
      <w:pStyle w:val="ab"/>
      <w:ind w:right="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77D" w:rsidRDefault="009523FE">
    <w:pPr>
      <w:pStyle w:val="ab"/>
      <w:framePr w:wrap="around" w:vAnchor="text" w:hAnchor="margin" w:xAlign="right" w:y="1"/>
      <w:rPr>
        <w:rStyle w:val="aa"/>
      </w:rPr>
    </w:pPr>
    <w:r>
      <w:rPr>
        <w:rStyle w:val="aa"/>
      </w:rPr>
      <w:fldChar w:fldCharType="begin"/>
    </w:r>
    <w:r w:rsidR="002E477D">
      <w:rPr>
        <w:rStyle w:val="aa"/>
      </w:rPr>
      <w:instrText xml:space="preserve">PAGE  </w:instrText>
    </w:r>
    <w:r>
      <w:rPr>
        <w:rStyle w:val="aa"/>
      </w:rPr>
      <w:fldChar w:fldCharType="end"/>
    </w:r>
  </w:p>
  <w:p w:rsidR="002E477D" w:rsidRDefault="002E477D">
    <w:pPr>
      <w:pStyle w:val="ab"/>
      <w:ind w:right="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77D" w:rsidRDefault="009523FE">
    <w:pPr>
      <w:pStyle w:val="ab"/>
      <w:framePr w:wrap="around" w:vAnchor="text" w:hAnchor="margin" w:xAlign="right" w:y="1"/>
      <w:rPr>
        <w:rStyle w:val="aa"/>
      </w:rPr>
    </w:pPr>
    <w:r>
      <w:rPr>
        <w:rStyle w:val="aa"/>
      </w:rPr>
      <w:fldChar w:fldCharType="begin"/>
    </w:r>
    <w:r w:rsidR="002E477D">
      <w:rPr>
        <w:rStyle w:val="aa"/>
      </w:rPr>
      <w:instrText xml:space="preserve">PAGE  </w:instrText>
    </w:r>
    <w:r>
      <w:rPr>
        <w:rStyle w:val="aa"/>
      </w:rPr>
      <w:fldChar w:fldCharType="end"/>
    </w:r>
  </w:p>
  <w:p w:rsidR="002E477D" w:rsidRDefault="002E477D">
    <w:pPr>
      <w:pStyle w:val="ab"/>
      <w:ind w:right="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77D" w:rsidRDefault="009523FE">
    <w:pPr>
      <w:pStyle w:val="ab"/>
      <w:framePr w:wrap="around" w:vAnchor="text" w:hAnchor="margin" w:xAlign="right" w:y="1"/>
      <w:rPr>
        <w:rStyle w:val="aa"/>
      </w:rPr>
    </w:pPr>
    <w:r>
      <w:rPr>
        <w:rStyle w:val="aa"/>
      </w:rPr>
      <w:fldChar w:fldCharType="begin"/>
    </w:r>
    <w:r w:rsidR="002E477D">
      <w:rPr>
        <w:rStyle w:val="aa"/>
      </w:rPr>
      <w:instrText xml:space="preserve">PAGE  </w:instrText>
    </w:r>
    <w:r>
      <w:rPr>
        <w:rStyle w:val="aa"/>
      </w:rPr>
      <w:fldChar w:fldCharType="end"/>
    </w:r>
  </w:p>
  <w:p w:rsidR="002E477D" w:rsidRDefault="002E477D">
    <w:pPr>
      <w:pStyle w:val="ab"/>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1F97" w:rsidRDefault="00241F97" w:rsidP="001A6E10">
      <w:pPr>
        <w:spacing w:line="240" w:lineRule="auto"/>
      </w:pPr>
      <w:r>
        <w:separator/>
      </w:r>
    </w:p>
  </w:footnote>
  <w:footnote w:type="continuationSeparator" w:id="0">
    <w:p w:rsidR="00241F97" w:rsidRDefault="00241F97" w:rsidP="001A6E1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77D" w:rsidRDefault="002E477D">
    <w:pPr>
      <w:pStyle w:val="a9"/>
    </w:pPr>
    <w:r>
      <w:rPr>
        <w:rFonts w:hint="eastAsia"/>
      </w:rPr>
      <w:t>页</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477D" w:rsidRDefault="002E477D">
    <w:pPr>
      <w:pStyle w:val="a9"/>
      <w:spacing w:line="240" w:lineRule="auto"/>
      <w:ind w:firstLineChars="810" w:firstLine="1620"/>
      <w:jc w:val="both"/>
    </w:pPr>
    <w:r>
      <w:rPr>
        <w:noProof/>
        <w:sz w:val="20"/>
      </w:rPr>
      <w:drawing>
        <wp:anchor distT="0" distB="0" distL="114300" distR="114300" simplePos="0" relativeHeight="251657728" behindDoc="0" locked="0" layoutInCell="1" allowOverlap="1">
          <wp:simplePos x="0" y="0"/>
          <wp:positionH relativeFrom="column">
            <wp:posOffset>-114300</wp:posOffset>
          </wp:positionH>
          <wp:positionV relativeFrom="paragraph">
            <wp:posOffset>-121285</wp:posOffset>
          </wp:positionV>
          <wp:extent cx="1071245" cy="279400"/>
          <wp:effectExtent l="1905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71245" cy="279400"/>
                  </a:xfrm>
                  <a:prstGeom prst="rect">
                    <a:avLst/>
                  </a:prstGeom>
                  <a:noFill/>
                </pic:spPr>
              </pic:pic>
            </a:graphicData>
          </a:graphic>
        </wp:anchor>
      </w:drawing>
    </w:r>
    <w:r>
      <w:rPr>
        <w:rFonts w:hint="eastAsia"/>
      </w:rPr>
      <w:t>综合业务处理系统</w:t>
    </w:r>
    <w:r>
      <w:rPr>
        <w:rFonts w:hint="eastAsia"/>
      </w:rPr>
      <w:t xml:space="preserve">IBOS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操作手册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23D64"/>
    <w:multiLevelType w:val="hybridMultilevel"/>
    <w:tmpl w:val="DDE401F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024130B"/>
    <w:multiLevelType w:val="hybridMultilevel"/>
    <w:tmpl w:val="87F68D3E"/>
    <w:lvl w:ilvl="0" w:tplc="011CD2A4">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
    <w:nsid w:val="0037732A"/>
    <w:multiLevelType w:val="hybridMultilevel"/>
    <w:tmpl w:val="B51EE156"/>
    <w:lvl w:ilvl="0" w:tplc="FFFFFFFF">
      <w:start w:val="1"/>
      <w:numFmt w:val="decimal"/>
      <w:lvlText w:val="%1、"/>
      <w:lvlJc w:val="left"/>
      <w:pPr>
        <w:tabs>
          <w:tab w:val="num" w:pos="360"/>
        </w:tabs>
        <w:ind w:left="360" w:hanging="360"/>
      </w:pPr>
      <w:rPr>
        <w:rFonts w:hint="eastAsia"/>
      </w:rPr>
    </w:lvl>
    <w:lvl w:ilvl="1" w:tplc="FFFFFFFF">
      <w:start w:val="1"/>
      <w:numFmt w:val="decimal"/>
      <w:lvlText w:val="%2、"/>
      <w:lvlJc w:val="left"/>
      <w:pPr>
        <w:tabs>
          <w:tab w:val="num" w:pos="780"/>
        </w:tabs>
        <w:ind w:left="780" w:hanging="360"/>
      </w:pPr>
      <w:rPr>
        <w:rFonts w:ascii="宋体" w:hAnsi="宋体" w:hint="eastAsia"/>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3">
    <w:nsid w:val="00AD0C4E"/>
    <w:multiLevelType w:val="hybridMultilevel"/>
    <w:tmpl w:val="126E73BE"/>
    <w:lvl w:ilvl="0" w:tplc="D0C22A6C">
      <w:start w:val="1"/>
      <w:numFmt w:val="japaneseCounting"/>
      <w:lvlText w:val="（%1）"/>
      <w:lvlJc w:val="left"/>
      <w:pPr>
        <w:tabs>
          <w:tab w:val="num" w:pos="720"/>
        </w:tabs>
        <w:ind w:left="720" w:hanging="720"/>
      </w:pPr>
      <w:rPr>
        <w:rFonts w:hint="eastAsia"/>
        <w:color w:val="auto"/>
      </w:rPr>
    </w:lvl>
    <w:lvl w:ilvl="1" w:tplc="C67863BA">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00CE04E6"/>
    <w:multiLevelType w:val="hybridMultilevel"/>
    <w:tmpl w:val="F5D242A0"/>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00EB5419"/>
    <w:multiLevelType w:val="hybridMultilevel"/>
    <w:tmpl w:val="05AAB566"/>
    <w:lvl w:ilvl="0" w:tplc="1FEA9D62">
      <w:start w:val="1"/>
      <w:numFmt w:val="japaneseCounting"/>
      <w:lvlText w:val="（%1）"/>
      <w:lvlJc w:val="left"/>
      <w:pPr>
        <w:tabs>
          <w:tab w:val="num" w:pos="720"/>
        </w:tabs>
        <w:ind w:left="720" w:hanging="720"/>
      </w:pPr>
      <w:rPr>
        <w:rFonts w:hint="eastAsia"/>
      </w:rPr>
    </w:lvl>
    <w:lvl w:ilvl="1" w:tplc="A314C1D2">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00F14DA4"/>
    <w:multiLevelType w:val="hybridMultilevel"/>
    <w:tmpl w:val="B7CA5A42"/>
    <w:lvl w:ilvl="0" w:tplc="04090011">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
    <w:nsid w:val="01293C37"/>
    <w:multiLevelType w:val="hybridMultilevel"/>
    <w:tmpl w:val="9A8A164A"/>
    <w:lvl w:ilvl="0" w:tplc="0314908A">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01611186"/>
    <w:multiLevelType w:val="hybridMultilevel"/>
    <w:tmpl w:val="F840726A"/>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01FB2C75"/>
    <w:multiLevelType w:val="hybridMultilevel"/>
    <w:tmpl w:val="331AB9C2"/>
    <w:lvl w:ilvl="0" w:tplc="D06EB392">
      <w:start w:val="1"/>
      <w:numFmt w:val="decimal"/>
      <w:lvlText w:val="%1、"/>
      <w:lvlJc w:val="left"/>
      <w:pPr>
        <w:tabs>
          <w:tab w:val="num" w:pos="717"/>
        </w:tabs>
        <w:ind w:left="717" w:hanging="360"/>
      </w:pPr>
      <w:rPr>
        <w:rFonts w:hint="eastAsia"/>
      </w:rPr>
    </w:lvl>
    <w:lvl w:ilvl="1" w:tplc="E9228426">
      <w:start w:val="1"/>
      <w:numFmt w:val="decimal"/>
      <w:lvlText w:val="%2、"/>
      <w:lvlJc w:val="left"/>
      <w:pPr>
        <w:tabs>
          <w:tab w:val="num" w:pos="1137"/>
        </w:tabs>
        <w:ind w:left="1137" w:hanging="360"/>
      </w:pPr>
      <w:rPr>
        <w:rFonts w:ascii="宋体" w:hAnsi="宋体" w:hint="eastAsia"/>
        <w:color w:val="000000"/>
      </w:rPr>
    </w:lvl>
    <w:lvl w:ilvl="2" w:tplc="0409001B" w:tentative="1">
      <w:start w:val="1"/>
      <w:numFmt w:val="lowerRoman"/>
      <w:lvlText w:val="%3."/>
      <w:lvlJc w:val="right"/>
      <w:pPr>
        <w:tabs>
          <w:tab w:val="num" w:pos="1617"/>
        </w:tabs>
        <w:ind w:left="1617" w:hanging="420"/>
      </w:pPr>
    </w:lvl>
    <w:lvl w:ilvl="3" w:tplc="0409000F" w:tentative="1">
      <w:start w:val="1"/>
      <w:numFmt w:val="decimal"/>
      <w:lvlText w:val="%4."/>
      <w:lvlJc w:val="left"/>
      <w:pPr>
        <w:tabs>
          <w:tab w:val="num" w:pos="2037"/>
        </w:tabs>
        <w:ind w:left="2037" w:hanging="420"/>
      </w:pPr>
    </w:lvl>
    <w:lvl w:ilvl="4" w:tplc="04090019" w:tentative="1">
      <w:start w:val="1"/>
      <w:numFmt w:val="lowerLetter"/>
      <w:lvlText w:val="%5)"/>
      <w:lvlJc w:val="left"/>
      <w:pPr>
        <w:tabs>
          <w:tab w:val="num" w:pos="2457"/>
        </w:tabs>
        <w:ind w:left="2457" w:hanging="420"/>
      </w:pPr>
    </w:lvl>
    <w:lvl w:ilvl="5" w:tplc="0409001B" w:tentative="1">
      <w:start w:val="1"/>
      <w:numFmt w:val="lowerRoman"/>
      <w:lvlText w:val="%6."/>
      <w:lvlJc w:val="right"/>
      <w:pPr>
        <w:tabs>
          <w:tab w:val="num" w:pos="2877"/>
        </w:tabs>
        <w:ind w:left="2877" w:hanging="420"/>
      </w:pPr>
    </w:lvl>
    <w:lvl w:ilvl="6" w:tplc="0409000F" w:tentative="1">
      <w:start w:val="1"/>
      <w:numFmt w:val="decimal"/>
      <w:lvlText w:val="%7."/>
      <w:lvlJc w:val="left"/>
      <w:pPr>
        <w:tabs>
          <w:tab w:val="num" w:pos="3297"/>
        </w:tabs>
        <w:ind w:left="3297" w:hanging="420"/>
      </w:pPr>
    </w:lvl>
    <w:lvl w:ilvl="7" w:tplc="04090019" w:tentative="1">
      <w:start w:val="1"/>
      <w:numFmt w:val="lowerLetter"/>
      <w:lvlText w:val="%8)"/>
      <w:lvlJc w:val="left"/>
      <w:pPr>
        <w:tabs>
          <w:tab w:val="num" w:pos="3717"/>
        </w:tabs>
        <w:ind w:left="3717" w:hanging="420"/>
      </w:pPr>
    </w:lvl>
    <w:lvl w:ilvl="8" w:tplc="0409001B" w:tentative="1">
      <w:start w:val="1"/>
      <w:numFmt w:val="lowerRoman"/>
      <w:lvlText w:val="%9."/>
      <w:lvlJc w:val="right"/>
      <w:pPr>
        <w:tabs>
          <w:tab w:val="num" w:pos="4137"/>
        </w:tabs>
        <w:ind w:left="4137" w:hanging="420"/>
      </w:pPr>
    </w:lvl>
  </w:abstractNum>
  <w:abstractNum w:abstractNumId="10">
    <w:nsid w:val="02181272"/>
    <w:multiLevelType w:val="hybridMultilevel"/>
    <w:tmpl w:val="6302C470"/>
    <w:lvl w:ilvl="0" w:tplc="04E2AEAA">
      <w:start w:val="1"/>
      <w:numFmt w:val="japaneseCounting"/>
      <w:lvlText w:val="%1、"/>
      <w:lvlJc w:val="left"/>
      <w:pPr>
        <w:tabs>
          <w:tab w:val="num" w:pos="570"/>
        </w:tabs>
        <w:ind w:left="570" w:hanging="570"/>
      </w:pPr>
      <w:rPr>
        <w:rFonts w:hint="eastAsia"/>
      </w:rPr>
    </w:lvl>
    <w:lvl w:ilvl="1" w:tplc="59849F4E">
      <w:start w:val="1"/>
      <w:numFmt w:val="japaneseCounting"/>
      <w:lvlText w:val="%2、"/>
      <w:lvlJc w:val="left"/>
      <w:pPr>
        <w:tabs>
          <w:tab w:val="num" w:pos="990"/>
        </w:tabs>
        <w:ind w:left="990" w:hanging="57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02372E8D"/>
    <w:multiLevelType w:val="hybridMultilevel"/>
    <w:tmpl w:val="17187D58"/>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02BC0915"/>
    <w:multiLevelType w:val="hybridMultilevel"/>
    <w:tmpl w:val="D69A52E6"/>
    <w:lvl w:ilvl="0" w:tplc="8430B852">
      <w:start w:val="1"/>
      <w:numFmt w:val="decimal"/>
      <w:lvlText w:val="%1、"/>
      <w:lvlJc w:val="left"/>
      <w:pPr>
        <w:tabs>
          <w:tab w:val="num" w:pos="1320"/>
        </w:tabs>
        <w:ind w:left="1320" w:hanging="840"/>
      </w:pPr>
      <w:rPr>
        <w:rFonts w:hint="default"/>
      </w:rPr>
    </w:lvl>
    <w:lvl w:ilvl="1" w:tplc="8E5CD0A6">
      <w:start w:val="1"/>
      <w:numFmt w:val="decimal"/>
      <w:lvlText w:val="（%2）"/>
      <w:lvlJc w:val="left"/>
      <w:pPr>
        <w:tabs>
          <w:tab w:val="num" w:pos="1174"/>
        </w:tabs>
        <w:ind w:left="0" w:firstLine="454"/>
      </w:pPr>
      <w:rPr>
        <w:rFonts w:hAnsi="宋体" w:hint="eastAsia"/>
      </w:rPr>
    </w:lvl>
    <w:lvl w:ilvl="2" w:tplc="E75E7F92">
      <w:start w:val="1"/>
      <w:numFmt w:val="bullet"/>
      <w:lvlText w:val=""/>
      <w:lvlJc w:val="left"/>
      <w:pPr>
        <w:tabs>
          <w:tab w:val="num" w:pos="1740"/>
        </w:tabs>
        <w:ind w:left="1740" w:hanging="420"/>
      </w:pPr>
      <w:rPr>
        <w:rFonts w:ascii="Wingdings" w:hAnsi="Wingdings" w:hint="default"/>
      </w:rPr>
    </w:lvl>
    <w:lvl w:ilvl="3" w:tplc="0409000F">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3">
    <w:nsid w:val="02D2504B"/>
    <w:multiLevelType w:val="hybridMultilevel"/>
    <w:tmpl w:val="5816CC9E"/>
    <w:lvl w:ilvl="0" w:tplc="3F20424E">
      <w:start w:val="1"/>
      <w:numFmt w:val="decimal"/>
      <w:lvlText w:val="（%1）"/>
      <w:lvlJc w:val="left"/>
      <w:pPr>
        <w:tabs>
          <w:tab w:val="num" w:pos="720"/>
        </w:tabs>
        <w:ind w:left="720" w:hanging="720"/>
      </w:pPr>
      <w:rPr>
        <w:rFonts w:ascii="Times New Roman" w:hAnsi="Times New Roman" w:cs="Times New Roman" w:hint="eastAsia"/>
      </w:rPr>
    </w:lvl>
    <w:lvl w:ilvl="1" w:tplc="07F47C0A">
      <w:start w:val="1"/>
      <w:numFmt w:val="decimal"/>
      <w:lvlText w:val="%2、"/>
      <w:lvlJc w:val="left"/>
      <w:pPr>
        <w:tabs>
          <w:tab w:val="num" w:pos="780"/>
        </w:tabs>
        <w:ind w:left="780" w:hanging="360"/>
      </w:pPr>
      <w:rPr>
        <w:rFonts w:hint="eastAsia"/>
      </w:rPr>
    </w:lvl>
    <w:lvl w:ilvl="2" w:tplc="006808BC">
      <w:start w:val="1"/>
      <w:numFmt w:val="decimal"/>
      <w:lvlText w:val="%3、"/>
      <w:lvlJc w:val="left"/>
      <w:pPr>
        <w:tabs>
          <w:tab w:val="num" w:pos="1200"/>
        </w:tabs>
        <w:ind w:left="1200" w:hanging="360"/>
      </w:pPr>
      <w:rPr>
        <w:rFonts w:hint="eastAsia"/>
      </w:rPr>
    </w:lvl>
    <w:lvl w:ilvl="3" w:tplc="FD4E1F4C">
      <w:start w:val="1"/>
      <w:numFmt w:val="decimalEnclosedCircle"/>
      <w:lvlText w:val="%4"/>
      <w:lvlJc w:val="left"/>
      <w:pPr>
        <w:tabs>
          <w:tab w:val="num" w:pos="1620"/>
        </w:tabs>
        <w:ind w:left="1620" w:hanging="360"/>
      </w:pPr>
      <w:rPr>
        <w:rFonts w:hint="eastAsia"/>
      </w:rPr>
    </w:lvl>
    <w:lvl w:ilvl="4" w:tplc="04090019">
      <w:start w:val="1"/>
      <w:numFmt w:val="lowerLetter"/>
      <w:lvlText w:val="%5)"/>
      <w:lvlJc w:val="left"/>
      <w:pPr>
        <w:tabs>
          <w:tab w:val="num" w:pos="2100"/>
        </w:tabs>
        <w:ind w:left="2100" w:hanging="420"/>
      </w:pPr>
    </w:lvl>
    <w:lvl w:ilvl="5" w:tplc="66EA82FA">
      <w:start w:val="2"/>
      <w:numFmt w:val="decimal"/>
      <w:lvlText w:val="%6）"/>
      <w:lvlJc w:val="left"/>
      <w:pPr>
        <w:tabs>
          <w:tab w:val="num" w:pos="2460"/>
        </w:tabs>
        <w:ind w:left="2460" w:hanging="360"/>
      </w:pPr>
      <w:rPr>
        <w:rFonts w:ascii="Times New Roman" w:hAnsi="Times New Roman" w:hint="default"/>
      </w:r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02D565BA"/>
    <w:multiLevelType w:val="hybridMultilevel"/>
    <w:tmpl w:val="28ACADF6"/>
    <w:lvl w:ilvl="0" w:tplc="FC48F0FE">
      <w:start w:val="1"/>
      <w:numFmt w:val="decimal"/>
      <w:lvlText w:val="%1、"/>
      <w:lvlJc w:val="left"/>
      <w:pPr>
        <w:tabs>
          <w:tab w:val="num" w:pos="360"/>
        </w:tabs>
        <w:ind w:left="360" w:hanging="360"/>
      </w:pPr>
      <w:rPr>
        <w:rFonts w:hint="eastAsia"/>
      </w:rPr>
    </w:lvl>
    <w:lvl w:ilvl="1" w:tplc="33AE0164">
      <w:start w:val="4"/>
      <w:numFmt w:val="japaneseCounting"/>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03ED4A8E"/>
    <w:multiLevelType w:val="hybridMultilevel"/>
    <w:tmpl w:val="CAF81AD0"/>
    <w:lvl w:ilvl="0" w:tplc="E4D0847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04612C89"/>
    <w:multiLevelType w:val="hybridMultilevel"/>
    <w:tmpl w:val="5BD44504"/>
    <w:lvl w:ilvl="0" w:tplc="FF2846FA">
      <w:start w:val="1"/>
      <w:numFmt w:val="decimal"/>
      <w:lvlText w:val="%1、"/>
      <w:lvlJc w:val="left"/>
      <w:pPr>
        <w:tabs>
          <w:tab w:val="num" w:pos="540"/>
        </w:tabs>
        <w:ind w:left="540" w:hanging="360"/>
      </w:pPr>
      <w:rPr>
        <w:rFonts w:hint="eastAsia"/>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7">
    <w:nsid w:val="0478322D"/>
    <w:multiLevelType w:val="hybridMultilevel"/>
    <w:tmpl w:val="969EA406"/>
    <w:lvl w:ilvl="0" w:tplc="04090011">
      <w:start w:val="1"/>
      <w:numFmt w:val="decimal"/>
      <w:lvlText w:val="%1)"/>
      <w:lvlJc w:val="left"/>
      <w:pPr>
        <w:tabs>
          <w:tab w:val="num" w:pos="420"/>
        </w:tabs>
        <w:ind w:left="420" w:hanging="420"/>
      </w:pPr>
    </w:lvl>
    <w:lvl w:ilvl="1" w:tplc="0409000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nsid w:val="04B07BE5"/>
    <w:multiLevelType w:val="hybridMultilevel"/>
    <w:tmpl w:val="FD64A25C"/>
    <w:lvl w:ilvl="0" w:tplc="222AF9F6">
      <w:start w:val="1"/>
      <w:numFmt w:val="decimal"/>
      <w:lvlText w:val="%1、"/>
      <w:lvlJc w:val="left"/>
      <w:pPr>
        <w:tabs>
          <w:tab w:val="num" w:pos="1350"/>
        </w:tabs>
        <w:ind w:left="1350" w:hanging="87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9">
    <w:nsid w:val="04BF416E"/>
    <w:multiLevelType w:val="hybridMultilevel"/>
    <w:tmpl w:val="4BB27FF6"/>
    <w:lvl w:ilvl="0" w:tplc="D0C22A6C">
      <w:start w:val="1"/>
      <w:numFmt w:val="japaneseCounting"/>
      <w:lvlText w:val="（%1）"/>
      <w:lvlJc w:val="left"/>
      <w:pPr>
        <w:tabs>
          <w:tab w:val="num" w:pos="720"/>
        </w:tabs>
        <w:ind w:left="720" w:hanging="720"/>
      </w:pPr>
      <w:rPr>
        <w:rFonts w:hint="eastAsia"/>
        <w:color w:val="auto"/>
      </w:rPr>
    </w:lvl>
    <w:lvl w:ilvl="1" w:tplc="5DF29B2C">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04F262A8"/>
    <w:multiLevelType w:val="hybridMultilevel"/>
    <w:tmpl w:val="23609E70"/>
    <w:lvl w:ilvl="0" w:tplc="351E1A6C">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04FD2041"/>
    <w:multiLevelType w:val="hybridMultilevel"/>
    <w:tmpl w:val="B05AFB42"/>
    <w:lvl w:ilvl="0" w:tplc="DD20C8E4">
      <w:start w:val="1"/>
      <w:numFmt w:val="japaneseCounting"/>
      <w:lvlText w:val="（%1）"/>
      <w:lvlJc w:val="left"/>
      <w:pPr>
        <w:tabs>
          <w:tab w:val="num" w:pos="720"/>
        </w:tabs>
        <w:ind w:left="720" w:hanging="720"/>
      </w:pPr>
      <w:rPr>
        <w:rFonts w:hint="eastAsia"/>
      </w:rPr>
    </w:lvl>
    <w:lvl w:ilvl="1" w:tplc="D1E49DDC">
      <w:start w:val="1"/>
      <w:numFmt w:val="decimal"/>
      <w:lvlText w:val="%2、"/>
      <w:lvlJc w:val="left"/>
      <w:pPr>
        <w:tabs>
          <w:tab w:val="num" w:pos="780"/>
        </w:tabs>
        <w:ind w:left="780" w:hanging="360"/>
      </w:pPr>
      <w:rPr>
        <w:rFonts w:hint="eastAsia"/>
      </w:rPr>
    </w:lvl>
    <w:lvl w:ilvl="2" w:tplc="D744D5C0">
      <w:start w:val="1"/>
      <w:numFmt w:val="decimal"/>
      <w:lvlText w:val="（%3）"/>
      <w:lvlJc w:val="left"/>
      <w:pPr>
        <w:tabs>
          <w:tab w:val="num" w:pos="1560"/>
        </w:tabs>
        <w:ind w:left="1560" w:hanging="7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051E75A0"/>
    <w:multiLevelType w:val="hybridMultilevel"/>
    <w:tmpl w:val="7BA4A38E"/>
    <w:lvl w:ilvl="0" w:tplc="B630BF3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3">
    <w:nsid w:val="054B3199"/>
    <w:multiLevelType w:val="hybridMultilevel"/>
    <w:tmpl w:val="024C6CB8"/>
    <w:lvl w:ilvl="0" w:tplc="2D2C3E8E">
      <w:start w:val="1"/>
      <w:numFmt w:val="decimal"/>
      <w:lvlText w:val="%1、"/>
      <w:lvlJc w:val="left"/>
      <w:pPr>
        <w:tabs>
          <w:tab w:val="num" w:pos="360"/>
        </w:tabs>
        <w:ind w:left="360" w:hanging="360"/>
      </w:pPr>
      <w:rPr>
        <w:rFonts w:hint="eastAsia"/>
        <w:sz w:val="24"/>
      </w:rPr>
    </w:lvl>
    <w:lvl w:ilvl="1" w:tplc="31AC088C">
      <w:start w:val="1"/>
      <w:numFmt w:val="decimal"/>
      <w:lvlText w:val="%2、"/>
      <w:lvlJc w:val="left"/>
      <w:pPr>
        <w:tabs>
          <w:tab w:val="num" w:pos="540"/>
        </w:tabs>
        <w:ind w:left="540" w:hanging="360"/>
      </w:pPr>
      <w:rPr>
        <w:rFonts w:hint="eastAsia"/>
      </w:r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24">
    <w:nsid w:val="056D5C6F"/>
    <w:multiLevelType w:val="hybridMultilevel"/>
    <w:tmpl w:val="8AC63B02"/>
    <w:lvl w:ilvl="0" w:tplc="ADA89D9A">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nsid w:val="057214DD"/>
    <w:multiLevelType w:val="hybridMultilevel"/>
    <w:tmpl w:val="13B0CAE0"/>
    <w:lvl w:ilvl="0" w:tplc="BBEA78B4">
      <w:start w:val="1"/>
      <w:numFmt w:val="decimal"/>
      <w:lvlText w:val="%1、"/>
      <w:lvlJc w:val="left"/>
      <w:pPr>
        <w:tabs>
          <w:tab w:val="num" w:pos="720"/>
        </w:tabs>
        <w:ind w:left="720" w:hanging="360"/>
      </w:pPr>
      <w:rPr>
        <w:rFonts w:ascii="宋体" w:hAnsi="宋体"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26">
    <w:nsid w:val="0606403E"/>
    <w:multiLevelType w:val="hybridMultilevel"/>
    <w:tmpl w:val="BC92D46C"/>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06256EBE"/>
    <w:multiLevelType w:val="hybridMultilevel"/>
    <w:tmpl w:val="319A4850"/>
    <w:lvl w:ilvl="0" w:tplc="7C5A05A6">
      <w:start w:val="1"/>
      <w:numFmt w:val="decimal"/>
      <w:lvlText w:val="%1、"/>
      <w:lvlJc w:val="left"/>
      <w:pPr>
        <w:tabs>
          <w:tab w:val="num" w:pos="780"/>
        </w:tabs>
        <w:ind w:left="780" w:hanging="360"/>
      </w:pPr>
      <w:rPr>
        <w:rFonts w:ascii="宋体" w:hAnsi="宋体" w:hint="eastAsia"/>
        <w:color w:val="000000"/>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8">
    <w:nsid w:val="0629032D"/>
    <w:multiLevelType w:val="hybridMultilevel"/>
    <w:tmpl w:val="1214002A"/>
    <w:lvl w:ilvl="0" w:tplc="EB92C578">
      <w:start w:val="1"/>
      <w:numFmt w:val="decimal"/>
      <w:lvlText w:val="%1、"/>
      <w:lvlJc w:val="left"/>
      <w:pPr>
        <w:tabs>
          <w:tab w:val="num" w:pos="840"/>
        </w:tabs>
        <w:ind w:left="480" w:firstLine="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9">
    <w:nsid w:val="06BA329C"/>
    <w:multiLevelType w:val="hybridMultilevel"/>
    <w:tmpl w:val="93CEDB10"/>
    <w:lvl w:ilvl="0" w:tplc="2D2C3E8E">
      <w:start w:val="1"/>
      <w:numFmt w:val="decimal"/>
      <w:lvlText w:val="%1、"/>
      <w:lvlJc w:val="left"/>
      <w:pPr>
        <w:tabs>
          <w:tab w:val="num" w:pos="360"/>
        </w:tabs>
        <w:ind w:left="360" w:hanging="360"/>
      </w:pPr>
      <w:rPr>
        <w:rFonts w:hint="eastAsia"/>
        <w:sz w:val="24"/>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30">
    <w:nsid w:val="077B291C"/>
    <w:multiLevelType w:val="hybridMultilevel"/>
    <w:tmpl w:val="9904A8BA"/>
    <w:lvl w:ilvl="0" w:tplc="CA2C8412">
      <w:start w:val="1"/>
      <w:numFmt w:val="decimal"/>
      <w:lvlText w:val="%1)"/>
      <w:lvlJc w:val="left"/>
      <w:pPr>
        <w:tabs>
          <w:tab w:val="num" w:pos="420"/>
        </w:tabs>
        <w:ind w:left="420" w:hanging="420"/>
      </w:pPr>
      <w:rPr>
        <w:rFonts w:hint="eastAsia"/>
      </w:rPr>
    </w:lvl>
    <w:lvl w:ilvl="1" w:tplc="04090013">
      <w:start w:val="1"/>
      <w:numFmt w:val="upperRoman"/>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nsid w:val="07CE0D4D"/>
    <w:multiLevelType w:val="hybridMultilevel"/>
    <w:tmpl w:val="9278ABFC"/>
    <w:lvl w:ilvl="0" w:tplc="FFFFFFFF">
      <w:start w:val="1"/>
      <w:numFmt w:val="decimal"/>
      <w:lvlText w:val="%1、"/>
      <w:lvlJc w:val="left"/>
      <w:pPr>
        <w:tabs>
          <w:tab w:val="num" w:pos="780"/>
        </w:tabs>
        <w:ind w:left="780" w:hanging="360"/>
      </w:pPr>
      <w:rPr>
        <w:rFonts w:hint="eastAsia"/>
      </w:rPr>
    </w:lvl>
    <w:lvl w:ilvl="1" w:tplc="FFFFFFFF">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32">
    <w:nsid w:val="083F1C62"/>
    <w:multiLevelType w:val="hybridMultilevel"/>
    <w:tmpl w:val="1E5C2416"/>
    <w:lvl w:ilvl="0" w:tplc="E9D050CC">
      <w:start w:val="3"/>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3">
    <w:nsid w:val="08A12FE4"/>
    <w:multiLevelType w:val="hybridMultilevel"/>
    <w:tmpl w:val="F8601542"/>
    <w:lvl w:ilvl="0" w:tplc="85B84B9C">
      <w:start w:val="1"/>
      <w:numFmt w:val="decimal"/>
      <w:lvlText w:val="%1、"/>
      <w:lvlJc w:val="left"/>
      <w:pPr>
        <w:tabs>
          <w:tab w:val="num" w:pos="1035"/>
        </w:tabs>
        <w:ind w:left="1035" w:hanging="675"/>
      </w:pPr>
      <w:rPr>
        <w:rFonts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34">
    <w:nsid w:val="08B54AA9"/>
    <w:multiLevelType w:val="hybridMultilevel"/>
    <w:tmpl w:val="189C8F2C"/>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08F315F7"/>
    <w:multiLevelType w:val="hybridMultilevel"/>
    <w:tmpl w:val="A0A68EFC"/>
    <w:lvl w:ilvl="0" w:tplc="23A4C43A">
      <w:start w:val="1"/>
      <w:numFmt w:val="decimal"/>
      <w:lvlText w:val="%1、"/>
      <w:lvlJc w:val="left"/>
      <w:pPr>
        <w:tabs>
          <w:tab w:val="num" w:pos="675"/>
        </w:tabs>
        <w:ind w:left="675" w:hanging="360"/>
      </w:pPr>
      <w:rPr>
        <w:rFonts w:hint="eastAsia"/>
      </w:rPr>
    </w:lvl>
    <w:lvl w:ilvl="1" w:tplc="04090019" w:tentative="1">
      <w:start w:val="1"/>
      <w:numFmt w:val="lowerLetter"/>
      <w:lvlText w:val="%2)"/>
      <w:lvlJc w:val="left"/>
      <w:pPr>
        <w:tabs>
          <w:tab w:val="num" w:pos="1155"/>
        </w:tabs>
        <w:ind w:left="1155" w:hanging="420"/>
      </w:pPr>
    </w:lvl>
    <w:lvl w:ilvl="2" w:tplc="0409001B" w:tentative="1">
      <w:start w:val="1"/>
      <w:numFmt w:val="lowerRoman"/>
      <w:lvlText w:val="%3."/>
      <w:lvlJc w:val="right"/>
      <w:pPr>
        <w:tabs>
          <w:tab w:val="num" w:pos="1575"/>
        </w:tabs>
        <w:ind w:left="1575" w:hanging="420"/>
      </w:p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36">
    <w:nsid w:val="090B097C"/>
    <w:multiLevelType w:val="hybridMultilevel"/>
    <w:tmpl w:val="B138461A"/>
    <w:lvl w:ilvl="0" w:tplc="0B7855A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nsid w:val="09180675"/>
    <w:multiLevelType w:val="hybridMultilevel"/>
    <w:tmpl w:val="B720BD66"/>
    <w:lvl w:ilvl="0" w:tplc="A8B2346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0974588A"/>
    <w:multiLevelType w:val="hybridMultilevel"/>
    <w:tmpl w:val="7EBEAD68"/>
    <w:lvl w:ilvl="0" w:tplc="5F0CCA7C">
      <w:start w:val="1"/>
      <w:numFmt w:val="decimal"/>
      <w:lvlText w:val="%1、"/>
      <w:lvlJc w:val="left"/>
      <w:pPr>
        <w:tabs>
          <w:tab w:val="num" w:pos="600"/>
        </w:tabs>
        <w:ind w:left="600" w:hanging="360"/>
      </w:pPr>
      <w:rPr>
        <w:rFonts w:hint="eastAsia"/>
      </w:rPr>
    </w:lvl>
    <w:lvl w:ilvl="1" w:tplc="04090019" w:tentative="1">
      <w:start w:val="1"/>
      <w:numFmt w:val="lowerLetter"/>
      <w:lvlText w:val="%2)"/>
      <w:lvlJc w:val="left"/>
      <w:pPr>
        <w:tabs>
          <w:tab w:val="num" w:pos="1080"/>
        </w:tabs>
        <w:ind w:left="1080" w:hanging="420"/>
      </w:pPr>
    </w:lvl>
    <w:lvl w:ilvl="2" w:tplc="0409001B" w:tentative="1">
      <w:start w:val="1"/>
      <w:numFmt w:val="lowerRoman"/>
      <w:lvlText w:val="%3."/>
      <w:lvlJc w:val="right"/>
      <w:pPr>
        <w:tabs>
          <w:tab w:val="num" w:pos="1500"/>
        </w:tabs>
        <w:ind w:left="1500" w:hanging="420"/>
      </w:pPr>
    </w:lvl>
    <w:lvl w:ilvl="3" w:tplc="0409000F" w:tentative="1">
      <w:start w:val="1"/>
      <w:numFmt w:val="decimal"/>
      <w:lvlText w:val="%4."/>
      <w:lvlJc w:val="left"/>
      <w:pPr>
        <w:tabs>
          <w:tab w:val="num" w:pos="1920"/>
        </w:tabs>
        <w:ind w:left="1920" w:hanging="420"/>
      </w:pPr>
    </w:lvl>
    <w:lvl w:ilvl="4" w:tplc="04090019" w:tentative="1">
      <w:start w:val="1"/>
      <w:numFmt w:val="lowerLetter"/>
      <w:lvlText w:val="%5)"/>
      <w:lvlJc w:val="left"/>
      <w:pPr>
        <w:tabs>
          <w:tab w:val="num" w:pos="2340"/>
        </w:tabs>
        <w:ind w:left="2340" w:hanging="420"/>
      </w:pPr>
    </w:lvl>
    <w:lvl w:ilvl="5" w:tplc="0409001B" w:tentative="1">
      <w:start w:val="1"/>
      <w:numFmt w:val="lowerRoman"/>
      <w:lvlText w:val="%6."/>
      <w:lvlJc w:val="right"/>
      <w:pPr>
        <w:tabs>
          <w:tab w:val="num" w:pos="2760"/>
        </w:tabs>
        <w:ind w:left="2760" w:hanging="420"/>
      </w:pPr>
    </w:lvl>
    <w:lvl w:ilvl="6" w:tplc="0409000F" w:tentative="1">
      <w:start w:val="1"/>
      <w:numFmt w:val="decimal"/>
      <w:lvlText w:val="%7."/>
      <w:lvlJc w:val="left"/>
      <w:pPr>
        <w:tabs>
          <w:tab w:val="num" w:pos="3180"/>
        </w:tabs>
        <w:ind w:left="3180" w:hanging="420"/>
      </w:pPr>
    </w:lvl>
    <w:lvl w:ilvl="7" w:tplc="04090019" w:tentative="1">
      <w:start w:val="1"/>
      <w:numFmt w:val="lowerLetter"/>
      <w:lvlText w:val="%8)"/>
      <w:lvlJc w:val="left"/>
      <w:pPr>
        <w:tabs>
          <w:tab w:val="num" w:pos="3600"/>
        </w:tabs>
        <w:ind w:left="3600" w:hanging="420"/>
      </w:pPr>
    </w:lvl>
    <w:lvl w:ilvl="8" w:tplc="0409001B" w:tentative="1">
      <w:start w:val="1"/>
      <w:numFmt w:val="lowerRoman"/>
      <w:lvlText w:val="%9."/>
      <w:lvlJc w:val="right"/>
      <w:pPr>
        <w:tabs>
          <w:tab w:val="num" w:pos="4020"/>
        </w:tabs>
        <w:ind w:left="4020" w:hanging="420"/>
      </w:pPr>
    </w:lvl>
  </w:abstractNum>
  <w:abstractNum w:abstractNumId="39">
    <w:nsid w:val="09A405A1"/>
    <w:multiLevelType w:val="hybridMultilevel"/>
    <w:tmpl w:val="68944D78"/>
    <w:lvl w:ilvl="0" w:tplc="AB78B72E">
      <w:start w:val="1"/>
      <w:numFmt w:val="decimal"/>
      <w:lvlText w:val="%1."/>
      <w:lvlJc w:val="left"/>
      <w:pPr>
        <w:tabs>
          <w:tab w:val="num" w:pos="840"/>
        </w:tabs>
        <w:ind w:left="840" w:hanging="420"/>
      </w:pPr>
      <w:rPr>
        <w:rFonts w:hint="eastAsia"/>
      </w:rPr>
    </w:lvl>
    <w:lvl w:ilvl="1" w:tplc="CA2C8412">
      <w:start w:val="1"/>
      <w:numFmt w:val="decimal"/>
      <w:lvlText w:val="%2)"/>
      <w:lvlJc w:val="left"/>
      <w:pPr>
        <w:tabs>
          <w:tab w:val="num" w:pos="840"/>
        </w:tabs>
        <w:ind w:left="840" w:hanging="420"/>
      </w:pPr>
      <w:rPr>
        <w:rFonts w:hint="eastAsia"/>
      </w:rPr>
    </w:lvl>
    <w:lvl w:ilvl="2" w:tplc="0409000B">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nsid w:val="0A0817B1"/>
    <w:multiLevelType w:val="hybridMultilevel"/>
    <w:tmpl w:val="51E2CAA6"/>
    <w:lvl w:ilvl="0" w:tplc="A57E841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nsid w:val="0A173E7E"/>
    <w:multiLevelType w:val="hybridMultilevel"/>
    <w:tmpl w:val="512A4DE0"/>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19">
      <w:start w:val="1"/>
      <w:numFmt w:val="lowerLetter"/>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nsid w:val="0A5A5BAF"/>
    <w:multiLevelType w:val="hybridMultilevel"/>
    <w:tmpl w:val="62745ABA"/>
    <w:lvl w:ilvl="0" w:tplc="BFD6014E">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
    <w:nsid w:val="0A866144"/>
    <w:multiLevelType w:val="hybridMultilevel"/>
    <w:tmpl w:val="61961FB2"/>
    <w:lvl w:ilvl="0" w:tplc="3704E8A8">
      <w:start w:val="1"/>
      <w:numFmt w:val="decimal"/>
      <w:lvlText w:val="%1、"/>
      <w:lvlJc w:val="left"/>
      <w:pPr>
        <w:tabs>
          <w:tab w:val="num" w:pos="648"/>
        </w:tabs>
        <w:ind w:left="648"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
    <w:nsid w:val="0AA349C4"/>
    <w:multiLevelType w:val="hybridMultilevel"/>
    <w:tmpl w:val="86248188"/>
    <w:lvl w:ilvl="0" w:tplc="7A8E3D5C">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
    <w:nsid w:val="0AC01648"/>
    <w:multiLevelType w:val="hybridMultilevel"/>
    <w:tmpl w:val="09205F8A"/>
    <w:lvl w:ilvl="0" w:tplc="04090011">
      <w:start w:val="1"/>
      <w:numFmt w:val="decimal"/>
      <w:lvlText w:val="%1)"/>
      <w:lvlJc w:val="left"/>
      <w:pPr>
        <w:tabs>
          <w:tab w:val="num" w:pos="1097"/>
        </w:tabs>
        <w:ind w:left="1097" w:hanging="420"/>
      </w:pPr>
    </w:lvl>
    <w:lvl w:ilvl="1" w:tplc="04090019" w:tentative="1">
      <w:start w:val="1"/>
      <w:numFmt w:val="lowerLetter"/>
      <w:lvlText w:val="%2)"/>
      <w:lvlJc w:val="left"/>
      <w:pPr>
        <w:tabs>
          <w:tab w:val="num" w:pos="1517"/>
        </w:tabs>
        <w:ind w:left="1517" w:hanging="420"/>
      </w:pPr>
    </w:lvl>
    <w:lvl w:ilvl="2" w:tplc="0409001B" w:tentative="1">
      <w:start w:val="1"/>
      <w:numFmt w:val="lowerRoman"/>
      <w:lvlText w:val="%3."/>
      <w:lvlJc w:val="right"/>
      <w:pPr>
        <w:tabs>
          <w:tab w:val="num" w:pos="1937"/>
        </w:tabs>
        <w:ind w:left="1937" w:hanging="420"/>
      </w:pPr>
    </w:lvl>
    <w:lvl w:ilvl="3" w:tplc="0409000F" w:tentative="1">
      <w:start w:val="1"/>
      <w:numFmt w:val="decimal"/>
      <w:lvlText w:val="%4."/>
      <w:lvlJc w:val="left"/>
      <w:pPr>
        <w:tabs>
          <w:tab w:val="num" w:pos="2357"/>
        </w:tabs>
        <w:ind w:left="2357" w:hanging="420"/>
      </w:pPr>
    </w:lvl>
    <w:lvl w:ilvl="4" w:tplc="04090019" w:tentative="1">
      <w:start w:val="1"/>
      <w:numFmt w:val="lowerLetter"/>
      <w:lvlText w:val="%5)"/>
      <w:lvlJc w:val="left"/>
      <w:pPr>
        <w:tabs>
          <w:tab w:val="num" w:pos="2777"/>
        </w:tabs>
        <w:ind w:left="2777" w:hanging="420"/>
      </w:pPr>
    </w:lvl>
    <w:lvl w:ilvl="5" w:tplc="0409001B" w:tentative="1">
      <w:start w:val="1"/>
      <w:numFmt w:val="lowerRoman"/>
      <w:lvlText w:val="%6."/>
      <w:lvlJc w:val="right"/>
      <w:pPr>
        <w:tabs>
          <w:tab w:val="num" w:pos="3197"/>
        </w:tabs>
        <w:ind w:left="3197" w:hanging="420"/>
      </w:pPr>
    </w:lvl>
    <w:lvl w:ilvl="6" w:tplc="0409000F" w:tentative="1">
      <w:start w:val="1"/>
      <w:numFmt w:val="decimal"/>
      <w:lvlText w:val="%7."/>
      <w:lvlJc w:val="left"/>
      <w:pPr>
        <w:tabs>
          <w:tab w:val="num" w:pos="3617"/>
        </w:tabs>
        <w:ind w:left="3617" w:hanging="420"/>
      </w:pPr>
    </w:lvl>
    <w:lvl w:ilvl="7" w:tplc="04090019" w:tentative="1">
      <w:start w:val="1"/>
      <w:numFmt w:val="lowerLetter"/>
      <w:lvlText w:val="%8)"/>
      <w:lvlJc w:val="left"/>
      <w:pPr>
        <w:tabs>
          <w:tab w:val="num" w:pos="4037"/>
        </w:tabs>
        <w:ind w:left="4037" w:hanging="420"/>
      </w:pPr>
    </w:lvl>
    <w:lvl w:ilvl="8" w:tplc="0409001B" w:tentative="1">
      <w:start w:val="1"/>
      <w:numFmt w:val="lowerRoman"/>
      <w:lvlText w:val="%9."/>
      <w:lvlJc w:val="right"/>
      <w:pPr>
        <w:tabs>
          <w:tab w:val="num" w:pos="4457"/>
        </w:tabs>
        <w:ind w:left="4457" w:hanging="420"/>
      </w:pPr>
    </w:lvl>
  </w:abstractNum>
  <w:abstractNum w:abstractNumId="46">
    <w:nsid w:val="0B15436C"/>
    <w:multiLevelType w:val="hybridMultilevel"/>
    <w:tmpl w:val="F1AAB292"/>
    <w:lvl w:ilvl="0" w:tplc="A66E43B6">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7">
    <w:nsid w:val="0B4205B1"/>
    <w:multiLevelType w:val="hybridMultilevel"/>
    <w:tmpl w:val="4874FF92"/>
    <w:lvl w:ilvl="0" w:tplc="04090011">
      <w:start w:val="1"/>
      <w:numFmt w:val="decimal"/>
      <w:lvlText w:val="%1)"/>
      <w:lvlJc w:val="left"/>
      <w:pPr>
        <w:tabs>
          <w:tab w:val="num" w:pos="780"/>
        </w:tabs>
        <w:ind w:left="780" w:hanging="420"/>
      </w:pPr>
    </w:lvl>
    <w:lvl w:ilvl="1" w:tplc="30CEAD3E">
      <w:start w:val="1"/>
      <w:numFmt w:val="japaneseCounting"/>
      <w:lvlText w:val="（%2）"/>
      <w:lvlJc w:val="left"/>
      <w:pPr>
        <w:tabs>
          <w:tab w:val="num" w:pos="4995"/>
        </w:tabs>
        <w:ind w:left="4995" w:hanging="855"/>
      </w:pPr>
      <w:rPr>
        <w:rFonts w:hint="default"/>
        <w:lang w:val="en-US"/>
      </w:r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48">
    <w:nsid w:val="0B585702"/>
    <w:multiLevelType w:val="hybridMultilevel"/>
    <w:tmpl w:val="21284388"/>
    <w:lvl w:ilvl="0" w:tplc="ABCE7F6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
    <w:nsid w:val="0BAF640F"/>
    <w:multiLevelType w:val="hybridMultilevel"/>
    <w:tmpl w:val="DD7A1908"/>
    <w:lvl w:ilvl="0" w:tplc="FFFFFFFF">
      <w:start w:val="1"/>
      <w:numFmt w:val="decimal"/>
      <w:lvlText w:val="%1、"/>
      <w:lvlJc w:val="left"/>
      <w:pPr>
        <w:tabs>
          <w:tab w:val="num" w:pos="780"/>
        </w:tabs>
        <w:ind w:left="780" w:hanging="360"/>
      </w:pPr>
      <w:rPr>
        <w:rFonts w:ascii="Times New Roman" w:hAnsi="Times New Roman" w:hint="eastAsia"/>
      </w:rPr>
    </w:lvl>
    <w:lvl w:ilvl="1" w:tplc="FFFFFFFF">
      <w:start w:val="1"/>
      <w:numFmt w:val="decimal"/>
      <w:lvlText w:val="%2、"/>
      <w:lvlJc w:val="left"/>
      <w:pPr>
        <w:tabs>
          <w:tab w:val="num" w:pos="1680"/>
        </w:tabs>
        <w:ind w:left="1680" w:hanging="840"/>
      </w:pPr>
      <w:rPr>
        <w:rFonts w:hint="eastAsia"/>
      </w:r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50">
    <w:nsid w:val="0BCB1299"/>
    <w:multiLevelType w:val="hybridMultilevel"/>
    <w:tmpl w:val="3EF6B242"/>
    <w:lvl w:ilvl="0" w:tplc="4F305994">
      <w:start w:val="1"/>
      <w:numFmt w:val="decimal"/>
      <w:lvlText w:val="%1、"/>
      <w:lvlJc w:val="left"/>
      <w:pPr>
        <w:tabs>
          <w:tab w:val="num" w:pos="814"/>
        </w:tabs>
        <w:ind w:left="454" w:firstLine="0"/>
      </w:pPr>
      <w:rPr>
        <w:rFonts w:hint="eastAsia"/>
      </w:rPr>
    </w:lvl>
    <w:lvl w:ilvl="1" w:tplc="04090019" w:tentative="1">
      <w:start w:val="1"/>
      <w:numFmt w:val="lowerLetter"/>
      <w:lvlText w:val="%2)"/>
      <w:lvlJc w:val="left"/>
      <w:pPr>
        <w:tabs>
          <w:tab w:val="num" w:pos="1294"/>
        </w:tabs>
        <w:ind w:left="1294" w:hanging="420"/>
      </w:pPr>
    </w:lvl>
    <w:lvl w:ilvl="2" w:tplc="0409001B" w:tentative="1">
      <w:start w:val="1"/>
      <w:numFmt w:val="lowerRoman"/>
      <w:lvlText w:val="%3."/>
      <w:lvlJc w:val="right"/>
      <w:pPr>
        <w:tabs>
          <w:tab w:val="num" w:pos="1714"/>
        </w:tabs>
        <w:ind w:left="1714" w:hanging="420"/>
      </w:pPr>
    </w:lvl>
    <w:lvl w:ilvl="3" w:tplc="0409000F" w:tentative="1">
      <w:start w:val="1"/>
      <w:numFmt w:val="decimal"/>
      <w:lvlText w:val="%4."/>
      <w:lvlJc w:val="left"/>
      <w:pPr>
        <w:tabs>
          <w:tab w:val="num" w:pos="2134"/>
        </w:tabs>
        <w:ind w:left="2134" w:hanging="420"/>
      </w:pPr>
    </w:lvl>
    <w:lvl w:ilvl="4" w:tplc="04090019" w:tentative="1">
      <w:start w:val="1"/>
      <w:numFmt w:val="lowerLetter"/>
      <w:lvlText w:val="%5)"/>
      <w:lvlJc w:val="left"/>
      <w:pPr>
        <w:tabs>
          <w:tab w:val="num" w:pos="2554"/>
        </w:tabs>
        <w:ind w:left="2554" w:hanging="420"/>
      </w:pPr>
    </w:lvl>
    <w:lvl w:ilvl="5" w:tplc="0409001B" w:tentative="1">
      <w:start w:val="1"/>
      <w:numFmt w:val="lowerRoman"/>
      <w:lvlText w:val="%6."/>
      <w:lvlJc w:val="right"/>
      <w:pPr>
        <w:tabs>
          <w:tab w:val="num" w:pos="2974"/>
        </w:tabs>
        <w:ind w:left="2974" w:hanging="420"/>
      </w:pPr>
    </w:lvl>
    <w:lvl w:ilvl="6" w:tplc="0409000F" w:tentative="1">
      <w:start w:val="1"/>
      <w:numFmt w:val="decimal"/>
      <w:lvlText w:val="%7."/>
      <w:lvlJc w:val="left"/>
      <w:pPr>
        <w:tabs>
          <w:tab w:val="num" w:pos="3394"/>
        </w:tabs>
        <w:ind w:left="3394" w:hanging="420"/>
      </w:pPr>
    </w:lvl>
    <w:lvl w:ilvl="7" w:tplc="04090019" w:tentative="1">
      <w:start w:val="1"/>
      <w:numFmt w:val="lowerLetter"/>
      <w:lvlText w:val="%8)"/>
      <w:lvlJc w:val="left"/>
      <w:pPr>
        <w:tabs>
          <w:tab w:val="num" w:pos="3814"/>
        </w:tabs>
        <w:ind w:left="3814" w:hanging="420"/>
      </w:pPr>
    </w:lvl>
    <w:lvl w:ilvl="8" w:tplc="0409001B" w:tentative="1">
      <w:start w:val="1"/>
      <w:numFmt w:val="lowerRoman"/>
      <w:lvlText w:val="%9."/>
      <w:lvlJc w:val="right"/>
      <w:pPr>
        <w:tabs>
          <w:tab w:val="num" w:pos="4234"/>
        </w:tabs>
        <w:ind w:left="4234" w:hanging="420"/>
      </w:pPr>
    </w:lvl>
  </w:abstractNum>
  <w:abstractNum w:abstractNumId="51">
    <w:nsid w:val="0C5A7DEC"/>
    <w:multiLevelType w:val="hybridMultilevel"/>
    <w:tmpl w:val="6C98A55A"/>
    <w:lvl w:ilvl="0" w:tplc="EE7CCB3C">
      <w:start w:val="1"/>
      <w:numFmt w:val="decimal"/>
      <w:lvlText w:val="%1、"/>
      <w:lvlJc w:val="left"/>
      <w:pPr>
        <w:tabs>
          <w:tab w:val="num" w:pos="360"/>
        </w:tabs>
        <w:ind w:left="360" w:hanging="360"/>
      </w:pPr>
      <w:rPr>
        <w:rFonts w:ascii="Times New Roman" w:hAnsi="Times New Roman" w:hint="eastAsia"/>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2">
    <w:nsid w:val="0CC63279"/>
    <w:multiLevelType w:val="hybridMultilevel"/>
    <w:tmpl w:val="F02A4450"/>
    <w:lvl w:ilvl="0" w:tplc="0A968AD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3">
    <w:nsid w:val="0DB75F73"/>
    <w:multiLevelType w:val="hybridMultilevel"/>
    <w:tmpl w:val="2BCC7CDE"/>
    <w:lvl w:ilvl="0" w:tplc="CDBAEB1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
    <w:nsid w:val="0DD26E3D"/>
    <w:multiLevelType w:val="hybridMultilevel"/>
    <w:tmpl w:val="DE781FCE"/>
    <w:lvl w:ilvl="0" w:tplc="0409000F">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5">
    <w:nsid w:val="0E5507C4"/>
    <w:multiLevelType w:val="hybridMultilevel"/>
    <w:tmpl w:val="41B6513C"/>
    <w:lvl w:ilvl="0" w:tplc="9A32DC76">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6">
    <w:nsid w:val="0E661325"/>
    <w:multiLevelType w:val="hybridMultilevel"/>
    <w:tmpl w:val="AF94438A"/>
    <w:lvl w:ilvl="0" w:tplc="5AB89838">
      <w:start w:val="1"/>
      <w:numFmt w:val="decimal"/>
      <w:lvlText w:val="（%1）"/>
      <w:lvlJc w:val="left"/>
      <w:pPr>
        <w:tabs>
          <w:tab w:val="num" w:pos="960"/>
        </w:tabs>
        <w:ind w:left="960" w:hanging="720"/>
      </w:pPr>
      <w:rPr>
        <w:rFonts w:hint="eastAsia"/>
      </w:rPr>
    </w:lvl>
    <w:lvl w:ilvl="1" w:tplc="6172D22C">
      <w:start w:val="1"/>
      <w:numFmt w:val="decimal"/>
      <w:lvlText w:val="（%2）"/>
      <w:lvlJc w:val="left"/>
      <w:pPr>
        <w:tabs>
          <w:tab w:val="num" w:pos="1380"/>
        </w:tabs>
        <w:ind w:left="1380" w:hanging="720"/>
      </w:pPr>
      <w:rPr>
        <w:rFonts w:hint="eastAsia"/>
      </w:rPr>
    </w:lvl>
    <w:lvl w:ilvl="2" w:tplc="0409001B" w:tentative="1">
      <w:start w:val="1"/>
      <w:numFmt w:val="lowerRoman"/>
      <w:lvlText w:val="%3."/>
      <w:lvlJc w:val="right"/>
      <w:pPr>
        <w:tabs>
          <w:tab w:val="num" w:pos="1500"/>
        </w:tabs>
        <w:ind w:left="1500" w:hanging="420"/>
      </w:pPr>
    </w:lvl>
    <w:lvl w:ilvl="3" w:tplc="0409000F" w:tentative="1">
      <w:start w:val="1"/>
      <w:numFmt w:val="decimal"/>
      <w:lvlText w:val="%4."/>
      <w:lvlJc w:val="left"/>
      <w:pPr>
        <w:tabs>
          <w:tab w:val="num" w:pos="1920"/>
        </w:tabs>
        <w:ind w:left="1920" w:hanging="420"/>
      </w:pPr>
    </w:lvl>
    <w:lvl w:ilvl="4" w:tplc="04090019" w:tentative="1">
      <w:start w:val="1"/>
      <w:numFmt w:val="lowerLetter"/>
      <w:lvlText w:val="%5)"/>
      <w:lvlJc w:val="left"/>
      <w:pPr>
        <w:tabs>
          <w:tab w:val="num" w:pos="2340"/>
        </w:tabs>
        <w:ind w:left="2340" w:hanging="420"/>
      </w:pPr>
    </w:lvl>
    <w:lvl w:ilvl="5" w:tplc="0409001B" w:tentative="1">
      <w:start w:val="1"/>
      <w:numFmt w:val="lowerRoman"/>
      <w:lvlText w:val="%6."/>
      <w:lvlJc w:val="right"/>
      <w:pPr>
        <w:tabs>
          <w:tab w:val="num" w:pos="2760"/>
        </w:tabs>
        <w:ind w:left="2760" w:hanging="420"/>
      </w:pPr>
    </w:lvl>
    <w:lvl w:ilvl="6" w:tplc="0409000F" w:tentative="1">
      <w:start w:val="1"/>
      <w:numFmt w:val="decimal"/>
      <w:lvlText w:val="%7."/>
      <w:lvlJc w:val="left"/>
      <w:pPr>
        <w:tabs>
          <w:tab w:val="num" w:pos="3180"/>
        </w:tabs>
        <w:ind w:left="3180" w:hanging="420"/>
      </w:pPr>
    </w:lvl>
    <w:lvl w:ilvl="7" w:tplc="04090019" w:tentative="1">
      <w:start w:val="1"/>
      <w:numFmt w:val="lowerLetter"/>
      <w:lvlText w:val="%8)"/>
      <w:lvlJc w:val="left"/>
      <w:pPr>
        <w:tabs>
          <w:tab w:val="num" w:pos="3600"/>
        </w:tabs>
        <w:ind w:left="3600" w:hanging="420"/>
      </w:pPr>
    </w:lvl>
    <w:lvl w:ilvl="8" w:tplc="0409001B" w:tentative="1">
      <w:start w:val="1"/>
      <w:numFmt w:val="lowerRoman"/>
      <w:lvlText w:val="%9."/>
      <w:lvlJc w:val="right"/>
      <w:pPr>
        <w:tabs>
          <w:tab w:val="num" w:pos="4020"/>
        </w:tabs>
        <w:ind w:left="4020" w:hanging="420"/>
      </w:pPr>
    </w:lvl>
  </w:abstractNum>
  <w:abstractNum w:abstractNumId="57">
    <w:nsid w:val="0E797587"/>
    <w:multiLevelType w:val="hybridMultilevel"/>
    <w:tmpl w:val="74567528"/>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8">
    <w:nsid w:val="0F9D1E51"/>
    <w:multiLevelType w:val="hybridMultilevel"/>
    <w:tmpl w:val="752A4C7E"/>
    <w:lvl w:ilvl="0" w:tplc="2D2C3E8E">
      <w:start w:val="1"/>
      <w:numFmt w:val="decimal"/>
      <w:lvlText w:val="%1、"/>
      <w:lvlJc w:val="left"/>
      <w:pPr>
        <w:tabs>
          <w:tab w:val="num" w:pos="360"/>
        </w:tabs>
        <w:ind w:left="360" w:hanging="360"/>
      </w:pPr>
      <w:rPr>
        <w:rFonts w:hint="eastAsia"/>
        <w:sz w:val="24"/>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59">
    <w:nsid w:val="0FFF4C5A"/>
    <w:multiLevelType w:val="hybridMultilevel"/>
    <w:tmpl w:val="D5CA1DFC"/>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0">
    <w:nsid w:val="105C3AE3"/>
    <w:multiLevelType w:val="hybridMultilevel"/>
    <w:tmpl w:val="872E531A"/>
    <w:lvl w:ilvl="0" w:tplc="856ADB5E">
      <w:start w:val="1"/>
      <w:numFmt w:val="decimal"/>
      <w:lvlText w:val="（%1）"/>
      <w:lvlJc w:val="left"/>
      <w:pPr>
        <w:tabs>
          <w:tab w:val="num" w:pos="1035"/>
        </w:tabs>
        <w:ind w:left="675" w:hanging="360"/>
      </w:pPr>
      <w:rPr>
        <w:rFonts w:hint="eastAsia"/>
      </w:rPr>
    </w:lvl>
    <w:lvl w:ilvl="1" w:tplc="04090019" w:tentative="1">
      <w:start w:val="1"/>
      <w:numFmt w:val="lowerLetter"/>
      <w:lvlText w:val="%2)"/>
      <w:lvlJc w:val="left"/>
      <w:pPr>
        <w:tabs>
          <w:tab w:val="num" w:pos="795"/>
        </w:tabs>
        <w:ind w:left="795" w:hanging="420"/>
      </w:pPr>
    </w:lvl>
    <w:lvl w:ilvl="2" w:tplc="0409001B" w:tentative="1">
      <w:start w:val="1"/>
      <w:numFmt w:val="lowerRoman"/>
      <w:lvlText w:val="%3."/>
      <w:lvlJc w:val="right"/>
      <w:pPr>
        <w:tabs>
          <w:tab w:val="num" w:pos="1215"/>
        </w:tabs>
        <w:ind w:left="1215" w:hanging="420"/>
      </w:pPr>
    </w:lvl>
    <w:lvl w:ilvl="3" w:tplc="0409000F" w:tentative="1">
      <w:start w:val="1"/>
      <w:numFmt w:val="decimal"/>
      <w:lvlText w:val="%4."/>
      <w:lvlJc w:val="left"/>
      <w:pPr>
        <w:tabs>
          <w:tab w:val="num" w:pos="1635"/>
        </w:tabs>
        <w:ind w:left="1635" w:hanging="420"/>
      </w:pPr>
    </w:lvl>
    <w:lvl w:ilvl="4" w:tplc="04090019" w:tentative="1">
      <w:start w:val="1"/>
      <w:numFmt w:val="lowerLetter"/>
      <w:lvlText w:val="%5)"/>
      <w:lvlJc w:val="left"/>
      <w:pPr>
        <w:tabs>
          <w:tab w:val="num" w:pos="2055"/>
        </w:tabs>
        <w:ind w:left="2055" w:hanging="420"/>
      </w:pPr>
    </w:lvl>
    <w:lvl w:ilvl="5" w:tplc="0409001B" w:tentative="1">
      <w:start w:val="1"/>
      <w:numFmt w:val="lowerRoman"/>
      <w:lvlText w:val="%6."/>
      <w:lvlJc w:val="right"/>
      <w:pPr>
        <w:tabs>
          <w:tab w:val="num" w:pos="2475"/>
        </w:tabs>
        <w:ind w:left="2475" w:hanging="420"/>
      </w:pPr>
    </w:lvl>
    <w:lvl w:ilvl="6" w:tplc="0409000F" w:tentative="1">
      <w:start w:val="1"/>
      <w:numFmt w:val="decimal"/>
      <w:lvlText w:val="%7."/>
      <w:lvlJc w:val="left"/>
      <w:pPr>
        <w:tabs>
          <w:tab w:val="num" w:pos="2895"/>
        </w:tabs>
        <w:ind w:left="2895" w:hanging="420"/>
      </w:pPr>
    </w:lvl>
    <w:lvl w:ilvl="7" w:tplc="04090019" w:tentative="1">
      <w:start w:val="1"/>
      <w:numFmt w:val="lowerLetter"/>
      <w:lvlText w:val="%8)"/>
      <w:lvlJc w:val="left"/>
      <w:pPr>
        <w:tabs>
          <w:tab w:val="num" w:pos="3315"/>
        </w:tabs>
        <w:ind w:left="3315" w:hanging="420"/>
      </w:pPr>
    </w:lvl>
    <w:lvl w:ilvl="8" w:tplc="0409001B" w:tentative="1">
      <w:start w:val="1"/>
      <w:numFmt w:val="lowerRoman"/>
      <w:lvlText w:val="%9."/>
      <w:lvlJc w:val="right"/>
      <w:pPr>
        <w:tabs>
          <w:tab w:val="num" w:pos="3735"/>
        </w:tabs>
        <w:ind w:left="3735" w:hanging="420"/>
      </w:pPr>
    </w:lvl>
  </w:abstractNum>
  <w:abstractNum w:abstractNumId="61">
    <w:nsid w:val="10BF3481"/>
    <w:multiLevelType w:val="hybridMultilevel"/>
    <w:tmpl w:val="EBF016AA"/>
    <w:lvl w:ilvl="0" w:tplc="FCBAF8C0">
      <w:start w:val="2"/>
      <w:numFmt w:val="japaneseCounting"/>
      <w:pStyle w:val="3"/>
      <w:lvlText w:val="第%1章"/>
      <w:lvlJc w:val="left"/>
      <w:pPr>
        <w:tabs>
          <w:tab w:val="num" w:pos="960"/>
        </w:tabs>
        <w:ind w:left="960" w:hanging="9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2">
    <w:nsid w:val="116D39D4"/>
    <w:multiLevelType w:val="hybridMultilevel"/>
    <w:tmpl w:val="51A6A19A"/>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3">
    <w:nsid w:val="1178545D"/>
    <w:multiLevelType w:val="hybridMultilevel"/>
    <w:tmpl w:val="7C30D1A4"/>
    <w:lvl w:ilvl="0" w:tplc="393E4B1A">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4">
    <w:nsid w:val="11F05A23"/>
    <w:multiLevelType w:val="hybridMultilevel"/>
    <w:tmpl w:val="D5BE78D8"/>
    <w:lvl w:ilvl="0" w:tplc="4086CBF8">
      <w:start w:val="1"/>
      <w:numFmt w:val="decimal"/>
      <w:lvlText w:val="%1、"/>
      <w:lvlJc w:val="left"/>
      <w:pPr>
        <w:tabs>
          <w:tab w:val="num" w:pos="360"/>
        </w:tabs>
        <w:ind w:left="360" w:hanging="360"/>
      </w:pPr>
      <w:rPr>
        <w:rFonts w:hint="eastAsia"/>
      </w:rPr>
    </w:lvl>
    <w:lvl w:ilvl="1" w:tplc="CB50616C">
      <w:start w:val="1"/>
      <w:numFmt w:val="decimal"/>
      <w:lvlText w:val="%2、"/>
      <w:lvlJc w:val="left"/>
      <w:pPr>
        <w:tabs>
          <w:tab w:val="num" w:pos="780"/>
        </w:tabs>
        <w:ind w:left="780" w:hanging="360"/>
      </w:pPr>
      <w:rPr>
        <w:rFonts w:hint="eastAsia"/>
      </w:rPr>
    </w:lvl>
    <w:lvl w:ilvl="2" w:tplc="6C7E7EC6">
      <w:start w:val="9"/>
      <w:numFmt w:val="decimal"/>
      <w:lvlText w:val="%3"/>
      <w:lvlJc w:val="left"/>
      <w:pPr>
        <w:tabs>
          <w:tab w:val="num" w:pos="1200"/>
        </w:tabs>
        <w:ind w:left="1200" w:hanging="36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5">
    <w:nsid w:val="124A5DBA"/>
    <w:multiLevelType w:val="hybridMultilevel"/>
    <w:tmpl w:val="C1F679D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6">
    <w:nsid w:val="12521A77"/>
    <w:multiLevelType w:val="hybridMultilevel"/>
    <w:tmpl w:val="74265ABC"/>
    <w:lvl w:ilvl="0" w:tplc="8C982C50">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7">
    <w:nsid w:val="129D5425"/>
    <w:multiLevelType w:val="hybridMultilevel"/>
    <w:tmpl w:val="A030D17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8">
    <w:nsid w:val="12AE623D"/>
    <w:multiLevelType w:val="hybridMultilevel"/>
    <w:tmpl w:val="26AA96F6"/>
    <w:lvl w:ilvl="0" w:tplc="1EE2183A">
      <w:start w:val="1"/>
      <w:numFmt w:val="decimal"/>
      <w:lvlText w:val="（%1）"/>
      <w:lvlJc w:val="left"/>
      <w:pPr>
        <w:tabs>
          <w:tab w:val="num" w:pos="1035"/>
        </w:tabs>
        <w:ind w:left="1035" w:hanging="720"/>
      </w:pPr>
      <w:rPr>
        <w:rFonts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69">
    <w:nsid w:val="12D11E58"/>
    <w:multiLevelType w:val="hybridMultilevel"/>
    <w:tmpl w:val="B0424EE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0">
    <w:nsid w:val="13071A91"/>
    <w:multiLevelType w:val="hybridMultilevel"/>
    <w:tmpl w:val="49E899B2"/>
    <w:lvl w:ilvl="0" w:tplc="2E3ABC9E">
      <w:start w:val="1"/>
      <w:numFmt w:val="decimal"/>
      <w:lvlText w:val="%1、"/>
      <w:lvlJc w:val="left"/>
      <w:pPr>
        <w:tabs>
          <w:tab w:val="num" w:pos="360"/>
        </w:tabs>
        <w:ind w:left="360" w:hanging="360"/>
      </w:pPr>
      <w:rPr>
        <w:rFonts w:hint="eastAsia"/>
      </w:rPr>
    </w:lvl>
    <w:lvl w:ilvl="1" w:tplc="C7B29088">
      <w:start w:val="1"/>
      <w:numFmt w:val="decimal"/>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1">
    <w:nsid w:val="13381118"/>
    <w:multiLevelType w:val="hybridMultilevel"/>
    <w:tmpl w:val="ED429E70"/>
    <w:lvl w:ilvl="0" w:tplc="FFFFFFFF">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2">
    <w:nsid w:val="13472C84"/>
    <w:multiLevelType w:val="hybridMultilevel"/>
    <w:tmpl w:val="FFF60D18"/>
    <w:lvl w:ilvl="0" w:tplc="09CEA260">
      <w:start w:val="1"/>
      <w:numFmt w:val="decimal"/>
      <w:lvlText w:val="%1."/>
      <w:lvlJc w:val="left"/>
      <w:pPr>
        <w:tabs>
          <w:tab w:val="num" w:pos="570"/>
        </w:tabs>
        <w:ind w:left="57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3">
    <w:nsid w:val="13BC4AC0"/>
    <w:multiLevelType w:val="hybridMultilevel"/>
    <w:tmpl w:val="0C36BF16"/>
    <w:lvl w:ilvl="0" w:tplc="07F8F3A8">
      <w:start w:val="1"/>
      <w:numFmt w:val="decimal"/>
      <w:lvlText w:val="（%1）"/>
      <w:lvlJc w:val="left"/>
      <w:pPr>
        <w:tabs>
          <w:tab w:val="num" w:pos="1275"/>
        </w:tabs>
        <w:ind w:left="1275" w:hanging="915"/>
      </w:pPr>
      <w:rPr>
        <w:rFonts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74">
    <w:nsid w:val="13CF2751"/>
    <w:multiLevelType w:val="hybridMultilevel"/>
    <w:tmpl w:val="1B002F08"/>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5">
    <w:nsid w:val="13D7554F"/>
    <w:multiLevelType w:val="hybridMultilevel"/>
    <w:tmpl w:val="12CEEC74"/>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6">
    <w:nsid w:val="13E62256"/>
    <w:multiLevelType w:val="hybridMultilevel"/>
    <w:tmpl w:val="69988BCA"/>
    <w:lvl w:ilvl="0" w:tplc="5C407086">
      <w:start w:val="1"/>
      <w:numFmt w:val="decimal"/>
      <w:lvlText w:val="%1、"/>
      <w:lvlJc w:val="left"/>
      <w:pPr>
        <w:tabs>
          <w:tab w:val="num" w:pos="360"/>
        </w:tabs>
        <w:ind w:left="360" w:hanging="360"/>
      </w:pPr>
      <w:rPr>
        <w:rFonts w:hint="eastAsia"/>
      </w:rPr>
    </w:lvl>
    <w:lvl w:ilvl="1" w:tplc="AB78B72E">
      <w:start w:val="1"/>
      <w:numFmt w:val="decimal"/>
      <w:lvlText w:val="%2."/>
      <w:lvlJc w:val="left"/>
      <w:pPr>
        <w:tabs>
          <w:tab w:val="num" w:pos="840"/>
        </w:tabs>
        <w:ind w:left="840" w:hanging="420"/>
      </w:pPr>
      <w:rPr>
        <w:rFonts w:hint="eastAsia"/>
      </w:rPr>
    </w:lvl>
    <w:lvl w:ilvl="2" w:tplc="0409000B">
      <w:start w:val="1"/>
      <w:numFmt w:val="bullet"/>
      <w:lvlText w:val=""/>
      <w:lvlJc w:val="left"/>
      <w:pPr>
        <w:tabs>
          <w:tab w:val="num" w:pos="1260"/>
        </w:tabs>
        <w:ind w:left="1260" w:hanging="420"/>
      </w:pPr>
      <w:rPr>
        <w:rFonts w:ascii="Wingdings" w:hAnsi="Wingdings" w:hint="default"/>
      </w:rPr>
    </w:lvl>
    <w:lvl w:ilvl="3" w:tplc="CA2C8412">
      <w:start w:val="1"/>
      <w:numFmt w:val="decimal"/>
      <w:lvlText w:val="%4)"/>
      <w:lvlJc w:val="left"/>
      <w:pPr>
        <w:tabs>
          <w:tab w:val="num" w:pos="1680"/>
        </w:tabs>
        <w:ind w:left="1680" w:hanging="4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7">
    <w:nsid w:val="13FF429B"/>
    <w:multiLevelType w:val="hybridMultilevel"/>
    <w:tmpl w:val="D7CE7EB0"/>
    <w:lvl w:ilvl="0" w:tplc="0409000F">
      <w:start w:val="1"/>
      <w:numFmt w:val="decimal"/>
      <w:lvlText w:val="%1."/>
      <w:lvlJc w:val="left"/>
      <w:pPr>
        <w:tabs>
          <w:tab w:val="num" w:pos="420"/>
        </w:tabs>
        <w:ind w:left="420" w:hanging="420"/>
      </w:p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8">
    <w:nsid w:val="14053F87"/>
    <w:multiLevelType w:val="hybridMultilevel"/>
    <w:tmpl w:val="5C769C12"/>
    <w:lvl w:ilvl="0" w:tplc="2DD84638">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9">
    <w:nsid w:val="143F5DE3"/>
    <w:multiLevelType w:val="hybridMultilevel"/>
    <w:tmpl w:val="10B67492"/>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0">
    <w:nsid w:val="14A10F4D"/>
    <w:multiLevelType w:val="hybridMultilevel"/>
    <w:tmpl w:val="56600FF8"/>
    <w:lvl w:ilvl="0" w:tplc="67583570">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1">
    <w:nsid w:val="14AE1019"/>
    <w:multiLevelType w:val="hybridMultilevel"/>
    <w:tmpl w:val="9D7E60A2"/>
    <w:lvl w:ilvl="0" w:tplc="892A9304">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2">
    <w:nsid w:val="14BB6D90"/>
    <w:multiLevelType w:val="hybridMultilevel"/>
    <w:tmpl w:val="D5C2F824"/>
    <w:lvl w:ilvl="0" w:tplc="B630BF3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83">
    <w:nsid w:val="14F23659"/>
    <w:multiLevelType w:val="hybridMultilevel"/>
    <w:tmpl w:val="8506A0F6"/>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4">
    <w:nsid w:val="154C398F"/>
    <w:multiLevelType w:val="hybridMultilevel"/>
    <w:tmpl w:val="5CDA7504"/>
    <w:lvl w:ilvl="0" w:tplc="FFFFFFFF">
      <w:start w:val="1"/>
      <w:numFmt w:val="decimal"/>
      <w:lvlText w:val="%1、"/>
      <w:lvlJc w:val="left"/>
      <w:pPr>
        <w:tabs>
          <w:tab w:val="num" w:pos="780"/>
        </w:tabs>
        <w:ind w:left="780" w:hanging="360"/>
      </w:pPr>
      <w:rPr>
        <w:rFonts w:hint="eastAsia"/>
      </w:r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85">
    <w:nsid w:val="1560366C"/>
    <w:multiLevelType w:val="hybridMultilevel"/>
    <w:tmpl w:val="F1DAEB20"/>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6">
    <w:nsid w:val="158C5B53"/>
    <w:multiLevelType w:val="hybridMultilevel"/>
    <w:tmpl w:val="761CB22A"/>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7">
    <w:nsid w:val="15BA424B"/>
    <w:multiLevelType w:val="hybridMultilevel"/>
    <w:tmpl w:val="09346272"/>
    <w:lvl w:ilvl="0" w:tplc="856ADB5E">
      <w:start w:val="1"/>
      <w:numFmt w:val="decimal"/>
      <w:lvlText w:val="（%1）"/>
      <w:lvlJc w:val="left"/>
      <w:pPr>
        <w:tabs>
          <w:tab w:val="num" w:pos="1035"/>
        </w:tabs>
        <w:ind w:left="675" w:hanging="360"/>
      </w:pPr>
      <w:rPr>
        <w:rFonts w:hint="eastAsia"/>
      </w:rPr>
    </w:lvl>
    <w:lvl w:ilvl="1" w:tplc="04090019" w:tentative="1">
      <w:start w:val="1"/>
      <w:numFmt w:val="lowerLetter"/>
      <w:lvlText w:val="%2)"/>
      <w:lvlJc w:val="left"/>
      <w:pPr>
        <w:tabs>
          <w:tab w:val="num" w:pos="795"/>
        </w:tabs>
        <w:ind w:left="795" w:hanging="420"/>
      </w:pPr>
    </w:lvl>
    <w:lvl w:ilvl="2" w:tplc="0409001B" w:tentative="1">
      <w:start w:val="1"/>
      <w:numFmt w:val="lowerRoman"/>
      <w:lvlText w:val="%3."/>
      <w:lvlJc w:val="right"/>
      <w:pPr>
        <w:tabs>
          <w:tab w:val="num" w:pos="1215"/>
        </w:tabs>
        <w:ind w:left="1215" w:hanging="420"/>
      </w:pPr>
    </w:lvl>
    <w:lvl w:ilvl="3" w:tplc="0409000F" w:tentative="1">
      <w:start w:val="1"/>
      <w:numFmt w:val="decimal"/>
      <w:lvlText w:val="%4."/>
      <w:lvlJc w:val="left"/>
      <w:pPr>
        <w:tabs>
          <w:tab w:val="num" w:pos="1635"/>
        </w:tabs>
        <w:ind w:left="1635" w:hanging="420"/>
      </w:pPr>
    </w:lvl>
    <w:lvl w:ilvl="4" w:tplc="04090019" w:tentative="1">
      <w:start w:val="1"/>
      <w:numFmt w:val="lowerLetter"/>
      <w:lvlText w:val="%5)"/>
      <w:lvlJc w:val="left"/>
      <w:pPr>
        <w:tabs>
          <w:tab w:val="num" w:pos="2055"/>
        </w:tabs>
        <w:ind w:left="2055" w:hanging="420"/>
      </w:pPr>
    </w:lvl>
    <w:lvl w:ilvl="5" w:tplc="0409001B" w:tentative="1">
      <w:start w:val="1"/>
      <w:numFmt w:val="lowerRoman"/>
      <w:lvlText w:val="%6."/>
      <w:lvlJc w:val="right"/>
      <w:pPr>
        <w:tabs>
          <w:tab w:val="num" w:pos="2475"/>
        </w:tabs>
        <w:ind w:left="2475" w:hanging="420"/>
      </w:pPr>
    </w:lvl>
    <w:lvl w:ilvl="6" w:tplc="0409000F" w:tentative="1">
      <w:start w:val="1"/>
      <w:numFmt w:val="decimal"/>
      <w:lvlText w:val="%7."/>
      <w:lvlJc w:val="left"/>
      <w:pPr>
        <w:tabs>
          <w:tab w:val="num" w:pos="2895"/>
        </w:tabs>
        <w:ind w:left="2895" w:hanging="420"/>
      </w:pPr>
    </w:lvl>
    <w:lvl w:ilvl="7" w:tplc="04090019" w:tentative="1">
      <w:start w:val="1"/>
      <w:numFmt w:val="lowerLetter"/>
      <w:lvlText w:val="%8)"/>
      <w:lvlJc w:val="left"/>
      <w:pPr>
        <w:tabs>
          <w:tab w:val="num" w:pos="3315"/>
        </w:tabs>
        <w:ind w:left="3315" w:hanging="420"/>
      </w:pPr>
    </w:lvl>
    <w:lvl w:ilvl="8" w:tplc="0409001B" w:tentative="1">
      <w:start w:val="1"/>
      <w:numFmt w:val="lowerRoman"/>
      <w:lvlText w:val="%9."/>
      <w:lvlJc w:val="right"/>
      <w:pPr>
        <w:tabs>
          <w:tab w:val="num" w:pos="3735"/>
        </w:tabs>
        <w:ind w:left="3735" w:hanging="420"/>
      </w:pPr>
    </w:lvl>
  </w:abstractNum>
  <w:abstractNum w:abstractNumId="88">
    <w:nsid w:val="16D23440"/>
    <w:multiLevelType w:val="hybridMultilevel"/>
    <w:tmpl w:val="8690D7D6"/>
    <w:lvl w:ilvl="0" w:tplc="CDBAEB1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9">
    <w:nsid w:val="17303ED2"/>
    <w:multiLevelType w:val="hybridMultilevel"/>
    <w:tmpl w:val="9272A904"/>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0">
    <w:nsid w:val="177E6697"/>
    <w:multiLevelType w:val="hybridMultilevel"/>
    <w:tmpl w:val="D238403E"/>
    <w:lvl w:ilvl="0" w:tplc="393E4B1A">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1">
    <w:nsid w:val="179D2013"/>
    <w:multiLevelType w:val="hybridMultilevel"/>
    <w:tmpl w:val="0B2AB58A"/>
    <w:lvl w:ilvl="0" w:tplc="0E088670">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2">
    <w:nsid w:val="18151080"/>
    <w:multiLevelType w:val="hybridMultilevel"/>
    <w:tmpl w:val="829C106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3">
    <w:nsid w:val="187D1BD4"/>
    <w:multiLevelType w:val="hybridMultilevel"/>
    <w:tmpl w:val="407AD7D0"/>
    <w:lvl w:ilvl="0" w:tplc="30F466E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94">
    <w:nsid w:val="18954E71"/>
    <w:multiLevelType w:val="hybridMultilevel"/>
    <w:tmpl w:val="82629296"/>
    <w:lvl w:ilvl="0" w:tplc="0A54982E">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5">
    <w:nsid w:val="18C26D1E"/>
    <w:multiLevelType w:val="hybridMultilevel"/>
    <w:tmpl w:val="98DA5046"/>
    <w:lvl w:ilvl="0" w:tplc="0720BB4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6">
    <w:nsid w:val="18E77FB7"/>
    <w:multiLevelType w:val="hybridMultilevel"/>
    <w:tmpl w:val="CFEC2DC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7">
    <w:nsid w:val="18F11C5C"/>
    <w:multiLevelType w:val="hybridMultilevel"/>
    <w:tmpl w:val="647A31DE"/>
    <w:lvl w:ilvl="0" w:tplc="3704E8A8">
      <w:start w:val="1"/>
      <w:numFmt w:val="decimal"/>
      <w:lvlText w:val="%1、"/>
      <w:lvlJc w:val="left"/>
      <w:pPr>
        <w:tabs>
          <w:tab w:val="num" w:pos="648"/>
        </w:tabs>
        <w:ind w:left="648"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8">
    <w:nsid w:val="192B4696"/>
    <w:multiLevelType w:val="hybridMultilevel"/>
    <w:tmpl w:val="1FB25CEE"/>
    <w:lvl w:ilvl="0" w:tplc="5714FCA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9">
    <w:nsid w:val="19725252"/>
    <w:multiLevelType w:val="hybridMultilevel"/>
    <w:tmpl w:val="B170CCAE"/>
    <w:lvl w:ilvl="0" w:tplc="F12AA294">
      <w:start w:val="1"/>
      <w:numFmt w:val="decimal"/>
      <w:lvlText w:val="%1、"/>
      <w:lvlJc w:val="left"/>
      <w:pPr>
        <w:tabs>
          <w:tab w:val="num" w:pos="795"/>
        </w:tabs>
        <w:ind w:left="795" w:hanging="360"/>
      </w:pPr>
      <w:rPr>
        <w:rFonts w:hint="eastAsia"/>
        <w:sz w:val="21"/>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100">
    <w:nsid w:val="19AB7871"/>
    <w:multiLevelType w:val="hybridMultilevel"/>
    <w:tmpl w:val="CAD04416"/>
    <w:lvl w:ilvl="0" w:tplc="09CEA260">
      <w:start w:val="1"/>
      <w:numFmt w:val="decimal"/>
      <w:lvlText w:val="%1."/>
      <w:lvlJc w:val="left"/>
      <w:pPr>
        <w:tabs>
          <w:tab w:val="num" w:pos="570"/>
        </w:tabs>
        <w:ind w:left="57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1">
    <w:nsid w:val="19B1607E"/>
    <w:multiLevelType w:val="hybridMultilevel"/>
    <w:tmpl w:val="C8C82D44"/>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2">
    <w:nsid w:val="1A920C29"/>
    <w:multiLevelType w:val="hybridMultilevel"/>
    <w:tmpl w:val="58F051E6"/>
    <w:lvl w:ilvl="0" w:tplc="F3F0F156">
      <w:start w:val="1"/>
      <w:numFmt w:val="decimal"/>
      <w:lvlText w:val="%1."/>
      <w:lvlJc w:val="left"/>
      <w:pPr>
        <w:tabs>
          <w:tab w:val="num" w:pos="420"/>
        </w:tabs>
        <w:ind w:left="420" w:hanging="420"/>
      </w:pPr>
      <w:rPr>
        <w:rFonts w:hint="eastAsia"/>
      </w:rPr>
    </w:lvl>
    <w:lvl w:ilvl="1" w:tplc="52AC0D20">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3">
    <w:nsid w:val="1ADC1B94"/>
    <w:multiLevelType w:val="hybridMultilevel"/>
    <w:tmpl w:val="44D6394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4">
    <w:nsid w:val="1BED0A47"/>
    <w:multiLevelType w:val="hybridMultilevel"/>
    <w:tmpl w:val="6F5A3B2E"/>
    <w:lvl w:ilvl="0" w:tplc="8DB83A0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5">
    <w:nsid w:val="1D0F0408"/>
    <w:multiLevelType w:val="hybridMultilevel"/>
    <w:tmpl w:val="B7DE674C"/>
    <w:lvl w:ilvl="0" w:tplc="FFFFFFFF">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6">
    <w:nsid w:val="1D224A57"/>
    <w:multiLevelType w:val="hybridMultilevel"/>
    <w:tmpl w:val="131A1CD4"/>
    <w:lvl w:ilvl="0" w:tplc="5924294C">
      <w:start w:val="1"/>
      <w:numFmt w:val="japaneseCounting"/>
      <w:lvlText w:val="%1、"/>
      <w:lvlJc w:val="left"/>
      <w:pPr>
        <w:tabs>
          <w:tab w:val="num" w:pos="480"/>
        </w:tabs>
        <w:ind w:left="480" w:hanging="480"/>
      </w:pPr>
      <w:rPr>
        <w:rFonts w:hint="eastAsia"/>
      </w:rPr>
    </w:lvl>
    <w:lvl w:ilvl="1" w:tplc="EB92C578">
      <w:start w:val="1"/>
      <w:numFmt w:val="decimal"/>
      <w:lvlText w:val="%2、"/>
      <w:lvlJc w:val="left"/>
      <w:pPr>
        <w:tabs>
          <w:tab w:val="num" w:pos="360"/>
        </w:tabs>
        <w:ind w:left="0" w:firstLine="0"/>
      </w:pPr>
      <w:rPr>
        <w:rFonts w:hint="eastAsia"/>
      </w:r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7">
    <w:nsid w:val="1D254C7C"/>
    <w:multiLevelType w:val="hybridMultilevel"/>
    <w:tmpl w:val="D446418C"/>
    <w:lvl w:ilvl="0" w:tplc="856ADB5E">
      <w:start w:val="1"/>
      <w:numFmt w:val="decimal"/>
      <w:lvlText w:val="（%1）"/>
      <w:lvlJc w:val="left"/>
      <w:pPr>
        <w:tabs>
          <w:tab w:val="num" w:pos="1035"/>
        </w:tabs>
        <w:ind w:left="675" w:hanging="360"/>
      </w:pPr>
      <w:rPr>
        <w:rFonts w:hint="eastAsia"/>
      </w:rPr>
    </w:lvl>
    <w:lvl w:ilvl="1" w:tplc="04090019" w:tentative="1">
      <w:start w:val="1"/>
      <w:numFmt w:val="lowerLetter"/>
      <w:lvlText w:val="%2)"/>
      <w:lvlJc w:val="left"/>
      <w:pPr>
        <w:tabs>
          <w:tab w:val="num" w:pos="795"/>
        </w:tabs>
        <w:ind w:left="795" w:hanging="420"/>
      </w:pPr>
    </w:lvl>
    <w:lvl w:ilvl="2" w:tplc="0409001B" w:tentative="1">
      <w:start w:val="1"/>
      <w:numFmt w:val="lowerRoman"/>
      <w:lvlText w:val="%3."/>
      <w:lvlJc w:val="right"/>
      <w:pPr>
        <w:tabs>
          <w:tab w:val="num" w:pos="1215"/>
        </w:tabs>
        <w:ind w:left="1215" w:hanging="420"/>
      </w:pPr>
    </w:lvl>
    <w:lvl w:ilvl="3" w:tplc="0409000F" w:tentative="1">
      <w:start w:val="1"/>
      <w:numFmt w:val="decimal"/>
      <w:lvlText w:val="%4."/>
      <w:lvlJc w:val="left"/>
      <w:pPr>
        <w:tabs>
          <w:tab w:val="num" w:pos="1635"/>
        </w:tabs>
        <w:ind w:left="1635" w:hanging="420"/>
      </w:pPr>
    </w:lvl>
    <w:lvl w:ilvl="4" w:tplc="04090019" w:tentative="1">
      <w:start w:val="1"/>
      <w:numFmt w:val="lowerLetter"/>
      <w:lvlText w:val="%5)"/>
      <w:lvlJc w:val="left"/>
      <w:pPr>
        <w:tabs>
          <w:tab w:val="num" w:pos="2055"/>
        </w:tabs>
        <w:ind w:left="2055" w:hanging="420"/>
      </w:pPr>
    </w:lvl>
    <w:lvl w:ilvl="5" w:tplc="0409001B" w:tentative="1">
      <w:start w:val="1"/>
      <w:numFmt w:val="lowerRoman"/>
      <w:lvlText w:val="%6."/>
      <w:lvlJc w:val="right"/>
      <w:pPr>
        <w:tabs>
          <w:tab w:val="num" w:pos="2475"/>
        </w:tabs>
        <w:ind w:left="2475" w:hanging="420"/>
      </w:pPr>
    </w:lvl>
    <w:lvl w:ilvl="6" w:tplc="0409000F" w:tentative="1">
      <w:start w:val="1"/>
      <w:numFmt w:val="decimal"/>
      <w:lvlText w:val="%7."/>
      <w:lvlJc w:val="left"/>
      <w:pPr>
        <w:tabs>
          <w:tab w:val="num" w:pos="2895"/>
        </w:tabs>
        <w:ind w:left="2895" w:hanging="420"/>
      </w:pPr>
    </w:lvl>
    <w:lvl w:ilvl="7" w:tplc="04090019" w:tentative="1">
      <w:start w:val="1"/>
      <w:numFmt w:val="lowerLetter"/>
      <w:lvlText w:val="%8)"/>
      <w:lvlJc w:val="left"/>
      <w:pPr>
        <w:tabs>
          <w:tab w:val="num" w:pos="3315"/>
        </w:tabs>
        <w:ind w:left="3315" w:hanging="420"/>
      </w:pPr>
    </w:lvl>
    <w:lvl w:ilvl="8" w:tplc="0409001B" w:tentative="1">
      <w:start w:val="1"/>
      <w:numFmt w:val="lowerRoman"/>
      <w:lvlText w:val="%9."/>
      <w:lvlJc w:val="right"/>
      <w:pPr>
        <w:tabs>
          <w:tab w:val="num" w:pos="3735"/>
        </w:tabs>
        <w:ind w:left="3735" w:hanging="420"/>
      </w:pPr>
    </w:lvl>
  </w:abstractNum>
  <w:abstractNum w:abstractNumId="108">
    <w:nsid w:val="1D54490B"/>
    <w:multiLevelType w:val="hybridMultilevel"/>
    <w:tmpl w:val="FCA848A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9">
    <w:nsid w:val="1DE2290F"/>
    <w:multiLevelType w:val="hybridMultilevel"/>
    <w:tmpl w:val="855EFB1E"/>
    <w:lvl w:ilvl="0" w:tplc="B4943390">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0">
    <w:nsid w:val="1E0D195C"/>
    <w:multiLevelType w:val="hybridMultilevel"/>
    <w:tmpl w:val="B6F8CA9A"/>
    <w:lvl w:ilvl="0" w:tplc="C86C9586">
      <w:start w:val="1"/>
      <w:numFmt w:val="decimal"/>
      <w:lvlText w:val="（%1）"/>
      <w:lvlJc w:val="left"/>
      <w:pPr>
        <w:tabs>
          <w:tab w:val="num" w:pos="1080"/>
        </w:tabs>
        <w:ind w:left="1080" w:hanging="60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1">
    <w:nsid w:val="1E2A708B"/>
    <w:multiLevelType w:val="hybridMultilevel"/>
    <w:tmpl w:val="772C4B22"/>
    <w:lvl w:ilvl="0" w:tplc="D0C22A6C">
      <w:start w:val="1"/>
      <w:numFmt w:val="japaneseCounting"/>
      <w:lvlText w:val="（%1）"/>
      <w:lvlJc w:val="left"/>
      <w:pPr>
        <w:tabs>
          <w:tab w:val="num" w:pos="720"/>
        </w:tabs>
        <w:ind w:left="720" w:hanging="720"/>
      </w:pPr>
      <w:rPr>
        <w:rFonts w:hint="eastAsia"/>
        <w:color w:val="auto"/>
      </w:rPr>
    </w:lvl>
    <w:lvl w:ilvl="1" w:tplc="7A14F5E6">
      <w:start w:val="1"/>
      <w:numFmt w:val="decimal"/>
      <w:lvlText w:val="%2、"/>
      <w:lvlJc w:val="left"/>
      <w:pPr>
        <w:tabs>
          <w:tab w:val="num" w:pos="780"/>
        </w:tabs>
        <w:ind w:left="780" w:hanging="360"/>
      </w:pPr>
      <w:rPr>
        <w:rFonts w:hint="eastAsia"/>
      </w:rPr>
    </w:lvl>
    <w:lvl w:ilvl="2" w:tplc="B288784E">
      <w:start w:val="1"/>
      <w:numFmt w:val="decimal"/>
      <w:lvlText w:val="（%3）"/>
      <w:lvlJc w:val="left"/>
      <w:pPr>
        <w:tabs>
          <w:tab w:val="num" w:pos="1560"/>
        </w:tabs>
        <w:ind w:left="1560" w:hanging="7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2">
    <w:nsid w:val="1EDB7650"/>
    <w:multiLevelType w:val="singleLevel"/>
    <w:tmpl w:val="6016A7DA"/>
    <w:lvl w:ilvl="0">
      <w:start w:val="1"/>
      <w:numFmt w:val="japaneseCounting"/>
      <w:lvlText w:val="（%1）"/>
      <w:lvlJc w:val="left"/>
      <w:pPr>
        <w:tabs>
          <w:tab w:val="num" w:pos="720"/>
        </w:tabs>
        <w:ind w:left="720" w:hanging="720"/>
      </w:pPr>
      <w:rPr>
        <w:rFonts w:hint="eastAsia"/>
      </w:rPr>
    </w:lvl>
  </w:abstractNum>
  <w:abstractNum w:abstractNumId="113">
    <w:nsid w:val="1EF671EA"/>
    <w:multiLevelType w:val="hybridMultilevel"/>
    <w:tmpl w:val="3D8A5768"/>
    <w:lvl w:ilvl="0" w:tplc="4D006E7E">
      <w:start w:val="1"/>
      <w:numFmt w:val="decimal"/>
      <w:lvlText w:val="%1、"/>
      <w:lvlJc w:val="left"/>
      <w:pPr>
        <w:tabs>
          <w:tab w:val="num" w:pos="360"/>
        </w:tabs>
        <w:ind w:left="360" w:hanging="360"/>
      </w:pPr>
      <w:rPr>
        <w:rFonts w:hint="eastAsia"/>
      </w:rPr>
    </w:lvl>
    <w:lvl w:ilvl="1" w:tplc="96DE2D36">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4">
    <w:nsid w:val="1F6E76BF"/>
    <w:multiLevelType w:val="hybridMultilevel"/>
    <w:tmpl w:val="BA34DDF0"/>
    <w:lvl w:ilvl="0" w:tplc="3704E8A8">
      <w:start w:val="1"/>
      <w:numFmt w:val="decimal"/>
      <w:lvlText w:val="%1、"/>
      <w:lvlJc w:val="left"/>
      <w:pPr>
        <w:tabs>
          <w:tab w:val="num" w:pos="648"/>
        </w:tabs>
        <w:ind w:left="648"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5">
    <w:nsid w:val="1F775C59"/>
    <w:multiLevelType w:val="hybridMultilevel"/>
    <w:tmpl w:val="8E68CB28"/>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6">
    <w:nsid w:val="1F8914E4"/>
    <w:multiLevelType w:val="hybridMultilevel"/>
    <w:tmpl w:val="2246354E"/>
    <w:lvl w:ilvl="0" w:tplc="D478B8C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7">
    <w:nsid w:val="1FA078E7"/>
    <w:multiLevelType w:val="hybridMultilevel"/>
    <w:tmpl w:val="036C7EB8"/>
    <w:lvl w:ilvl="0" w:tplc="5DF27592">
      <w:start w:val="1"/>
      <w:numFmt w:val="decimal"/>
      <w:lvlText w:val="（%1）"/>
      <w:lvlJc w:val="left"/>
      <w:pPr>
        <w:tabs>
          <w:tab w:val="num" w:pos="720"/>
        </w:tabs>
        <w:ind w:left="720" w:hanging="720"/>
      </w:pPr>
      <w:rPr>
        <w:rFonts w:ascii="宋体" w:hAnsi="宋体"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118">
    <w:nsid w:val="1FA77939"/>
    <w:multiLevelType w:val="hybridMultilevel"/>
    <w:tmpl w:val="A316FE06"/>
    <w:lvl w:ilvl="0" w:tplc="71D2052E">
      <w:start w:val="1"/>
      <w:numFmt w:val="decimal"/>
      <w:lvlText w:val="%1、"/>
      <w:lvlJc w:val="left"/>
      <w:pPr>
        <w:tabs>
          <w:tab w:val="num" w:pos="840"/>
        </w:tabs>
        <w:ind w:left="26" w:firstLine="454"/>
      </w:pPr>
      <w:rPr>
        <w:rFonts w:hint="eastAsia"/>
      </w:rPr>
    </w:lvl>
    <w:lvl w:ilvl="1" w:tplc="04090019" w:tentative="1">
      <w:start w:val="1"/>
      <w:numFmt w:val="lowerLetter"/>
      <w:lvlText w:val="%2)"/>
      <w:lvlJc w:val="left"/>
      <w:pPr>
        <w:tabs>
          <w:tab w:val="num" w:pos="866"/>
        </w:tabs>
        <w:ind w:left="866" w:hanging="420"/>
      </w:pPr>
    </w:lvl>
    <w:lvl w:ilvl="2" w:tplc="0409001B" w:tentative="1">
      <w:start w:val="1"/>
      <w:numFmt w:val="lowerRoman"/>
      <w:lvlText w:val="%3."/>
      <w:lvlJc w:val="right"/>
      <w:pPr>
        <w:tabs>
          <w:tab w:val="num" w:pos="1286"/>
        </w:tabs>
        <w:ind w:left="1286" w:hanging="420"/>
      </w:pPr>
    </w:lvl>
    <w:lvl w:ilvl="3" w:tplc="0409000F" w:tentative="1">
      <w:start w:val="1"/>
      <w:numFmt w:val="decimal"/>
      <w:lvlText w:val="%4."/>
      <w:lvlJc w:val="left"/>
      <w:pPr>
        <w:tabs>
          <w:tab w:val="num" w:pos="1706"/>
        </w:tabs>
        <w:ind w:left="1706" w:hanging="420"/>
      </w:pPr>
    </w:lvl>
    <w:lvl w:ilvl="4" w:tplc="04090019" w:tentative="1">
      <w:start w:val="1"/>
      <w:numFmt w:val="lowerLetter"/>
      <w:lvlText w:val="%5)"/>
      <w:lvlJc w:val="left"/>
      <w:pPr>
        <w:tabs>
          <w:tab w:val="num" w:pos="2126"/>
        </w:tabs>
        <w:ind w:left="2126" w:hanging="420"/>
      </w:pPr>
    </w:lvl>
    <w:lvl w:ilvl="5" w:tplc="0409001B" w:tentative="1">
      <w:start w:val="1"/>
      <w:numFmt w:val="lowerRoman"/>
      <w:lvlText w:val="%6."/>
      <w:lvlJc w:val="right"/>
      <w:pPr>
        <w:tabs>
          <w:tab w:val="num" w:pos="2546"/>
        </w:tabs>
        <w:ind w:left="2546" w:hanging="420"/>
      </w:pPr>
    </w:lvl>
    <w:lvl w:ilvl="6" w:tplc="0409000F" w:tentative="1">
      <w:start w:val="1"/>
      <w:numFmt w:val="decimal"/>
      <w:lvlText w:val="%7."/>
      <w:lvlJc w:val="left"/>
      <w:pPr>
        <w:tabs>
          <w:tab w:val="num" w:pos="2966"/>
        </w:tabs>
        <w:ind w:left="2966" w:hanging="420"/>
      </w:pPr>
    </w:lvl>
    <w:lvl w:ilvl="7" w:tplc="04090019" w:tentative="1">
      <w:start w:val="1"/>
      <w:numFmt w:val="lowerLetter"/>
      <w:lvlText w:val="%8)"/>
      <w:lvlJc w:val="left"/>
      <w:pPr>
        <w:tabs>
          <w:tab w:val="num" w:pos="3386"/>
        </w:tabs>
        <w:ind w:left="3386" w:hanging="420"/>
      </w:pPr>
    </w:lvl>
    <w:lvl w:ilvl="8" w:tplc="0409001B" w:tentative="1">
      <w:start w:val="1"/>
      <w:numFmt w:val="lowerRoman"/>
      <w:lvlText w:val="%9."/>
      <w:lvlJc w:val="right"/>
      <w:pPr>
        <w:tabs>
          <w:tab w:val="num" w:pos="3806"/>
        </w:tabs>
        <w:ind w:left="3806" w:hanging="420"/>
      </w:pPr>
    </w:lvl>
  </w:abstractNum>
  <w:abstractNum w:abstractNumId="119">
    <w:nsid w:val="1FDE431E"/>
    <w:multiLevelType w:val="hybridMultilevel"/>
    <w:tmpl w:val="DE5615A4"/>
    <w:lvl w:ilvl="0" w:tplc="EB92C578">
      <w:start w:val="1"/>
      <w:numFmt w:val="decimal"/>
      <w:lvlText w:val="%1、"/>
      <w:lvlJc w:val="left"/>
      <w:pPr>
        <w:tabs>
          <w:tab w:val="num" w:pos="360"/>
        </w:tabs>
        <w:ind w:left="0" w:firstLine="0"/>
      </w:pPr>
      <w:rPr>
        <w:rFonts w:hint="eastAsia"/>
      </w:rPr>
    </w:lvl>
    <w:lvl w:ilvl="1" w:tplc="BB809C88">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0">
    <w:nsid w:val="1FE26841"/>
    <w:multiLevelType w:val="hybridMultilevel"/>
    <w:tmpl w:val="86AA92DC"/>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1">
    <w:nsid w:val="20953C6F"/>
    <w:multiLevelType w:val="hybridMultilevel"/>
    <w:tmpl w:val="7326E4F2"/>
    <w:lvl w:ilvl="0" w:tplc="8EA6FD70">
      <w:start w:val="1"/>
      <w:numFmt w:val="decimal"/>
      <w:lvlText w:val="%1、"/>
      <w:lvlJc w:val="left"/>
      <w:pPr>
        <w:tabs>
          <w:tab w:val="num" w:pos="1320"/>
        </w:tabs>
        <w:ind w:left="1320" w:hanging="840"/>
      </w:pPr>
      <w:rPr>
        <w:rFonts w:hint="eastAsia"/>
        <w:color w:val="auto"/>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22">
    <w:nsid w:val="20B33A1C"/>
    <w:multiLevelType w:val="hybridMultilevel"/>
    <w:tmpl w:val="EBA2301C"/>
    <w:lvl w:ilvl="0" w:tplc="FE22E9D4">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3">
    <w:nsid w:val="20C56F65"/>
    <w:multiLevelType w:val="hybridMultilevel"/>
    <w:tmpl w:val="66D699A4"/>
    <w:lvl w:ilvl="0" w:tplc="00EA875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4">
    <w:nsid w:val="20DF3B6C"/>
    <w:multiLevelType w:val="hybridMultilevel"/>
    <w:tmpl w:val="CE5C600A"/>
    <w:lvl w:ilvl="0" w:tplc="E8EC47F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5">
    <w:nsid w:val="20F2285A"/>
    <w:multiLevelType w:val="hybridMultilevel"/>
    <w:tmpl w:val="6748953E"/>
    <w:lvl w:ilvl="0" w:tplc="BC742986">
      <w:start w:val="1"/>
      <w:numFmt w:val="decimal"/>
      <w:lvlText w:val="%1、"/>
      <w:lvlJc w:val="left"/>
      <w:pPr>
        <w:tabs>
          <w:tab w:val="num" w:pos="814"/>
        </w:tabs>
        <w:ind w:left="0" w:firstLine="45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6">
    <w:nsid w:val="20FE5FD0"/>
    <w:multiLevelType w:val="hybridMultilevel"/>
    <w:tmpl w:val="E7D46A3C"/>
    <w:lvl w:ilvl="0" w:tplc="0409000F">
      <w:start w:val="1"/>
      <w:numFmt w:val="decimal"/>
      <w:lvlText w:val="%1."/>
      <w:lvlJc w:val="left"/>
      <w:pPr>
        <w:tabs>
          <w:tab w:val="num" w:pos="420"/>
        </w:tabs>
        <w:ind w:left="420" w:hanging="420"/>
      </w:pPr>
    </w:lvl>
    <w:lvl w:ilvl="1" w:tplc="1272F056">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7">
    <w:nsid w:val="21B0052F"/>
    <w:multiLevelType w:val="hybridMultilevel"/>
    <w:tmpl w:val="0D803A30"/>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8">
    <w:nsid w:val="21FE55B9"/>
    <w:multiLevelType w:val="hybridMultilevel"/>
    <w:tmpl w:val="DFA69304"/>
    <w:lvl w:ilvl="0" w:tplc="D0C22A6C">
      <w:start w:val="1"/>
      <w:numFmt w:val="japaneseCounting"/>
      <w:lvlText w:val="（%1）"/>
      <w:lvlJc w:val="left"/>
      <w:pPr>
        <w:tabs>
          <w:tab w:val="num" w:pos="720"/>
        </w:tabs>
        <w:ind w:left="720" w:hanging="720"/>
      </w:pPr>
      <w:rPr>
        <w:rFonts w:hint="eastAsia"/>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9">
    <w:nsid w:val="220B353B"/>
    <w:multiLevelType w:val="hybridMultilevel"/>
    <w:tmpl w:val="CCDC9E56"/>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0">
    <w:nsid w:val="220F470B"/>
    <w:multiLevelType w:val="hybridMultilevel"/>
    <w:tmpl w:val="7E424AB2"/>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1">
    <w:nsid w:val="222F23F3"/>
    <w:multiLevelType w:val="hybridMultilevel"/>
    <w:tmpl w:val="F836E1D8"/>
    <w:lvl w:ilvl="0" w:tplc="EB0CF378">
      <w:start w:val="1"/>
      <w:numFmt w:val="decimal"/>
      <w:lvlText w:val="%1、"/>
      <w:lvlJc w:val="left"/>
      <w:pPr>
        <w:tabs>
          <w:tab w:val="num" w:pos="362"/>
        </w:tabs>
        <w:ind w:left="362" w:hanging="360"/>
      </w:pPr>
      <w:rPr>
        <w:rFonts w:hint="eastAsia"/>
      </w:rPr>
    </w:lvl>
    <w:lvl w:ilvl="1" w:tplc="04090019" w:tentative="1">
      <w:start w:val="1"/>
      <w:numFmt w:val="lowerLetter"/>
      <w:lvlText w:val="%2)"/>
      <w:lvlJc w:val="left"/>
      <w:pPr>
        <w:tabs>
          <w:tab w:val="num" w:pos="842"/>
        </w:tabs>
        <w:ind w:left="842" w:hanging="420"/>
      </w:pPr>
    </w:lvl>
    <w:lvl w:ilvl="2" w:tplc="0409001B" w:tentative="1">
      <w:start w:val="1"/>
      <w:numFmt w:val="lowerRoman"/>
      <w:lvlText w:val="%3."/>
      <w:lvlJc w:val="right"/>
      <w:pPr>
        <w:tabs>
          <w:tab w:val="num" w:pos="1262"/>
        </w:tabs>
        <w:ind w:left="1262" w:hanging="420"/>
      </w:pPr>
    </w:lvl>
    <w:lvl w:ilvl="3" w:tplc="0409000F" w:tentative="1">
      <w:start w:val="1"/>
      <w:numFmt w:val="decimal"/>
      <w:lvlText w:val="%4."/>
      <w:lvlJc w:val="left"/>
      <w:pPr>
        <w:tabs>
          <w:tab w:val="num" w:pos="1682"/>
        </w:tabs>
        <w:ind w:left="1682" w:hanging="420"/>
      </w:pPr>
    </w:lvl>
    <w:lvl w:ilvl="4" w:tplc="04090019" w:tentative="1">
      <w:start w:val="1"/>
      <w:numFmt w:val="lowerLetter"/>
      <w:lvlText w:val="%5)"/>
      <w:lvlJc w:val="left"/>
      <w:pPr>
        <w:tabs>
          <w:tab w:val="num" w:pos="2102"/>
        </w:tabs>
        <w:ind w:left="2102" w:hanging="420"/>
      </w:pPr>
    </w:lvl>
    <w:lvl w:ilvl="5" w:tplc="0409001B" w:tentative="1">
      <w:start w:val="1"/>
      <w:numFmt w:val="lowerRoman"/>
      <w:lvlText w:val="%6."/>
      <w:lvlJc w:val="right"/>
      <w:pPr>
        <w:tabs>
          <w:tab w:val="num" w:pos="2522"/>
        </w:tabs>
        <w:ind w:left="2522" w:hanging="420"/>
      </w:pPr>
    </w:lvl>
    <w:lvl w:ilvl="6" w:tplc="0409000F" w:tentative="1">
      <w:start w:val="1"/>
      <w:numFmt w:val="decimal"/>
      <w:lvlText w:val="%7."/>
      <w:lvlJc w:val="left"/>
      <w:pPr>
        <w:tabs>
          <w:tab w:val="num" w:pos="2942"/>
        </w:tabs>
        <w:ind w:left="2942" w:hanging="420"/>
      </w:pPr>
    </w:lvl>
    <w:lvl w:ilvl="7" w:tplc="04090019" w:tentative="1">
      <w:start w:val="1"/>
      <w:numFmt w:val="lowerLetter"/>
      <w:lvlText w:val="%8)"/>
      <w:lvlJc w:val="left"/>
      <w:pPr>
        <w:tabs>
          <w:tab w:val="num" w:pos="3362"/>
        </w:tabs>
        <w:ind w:left="3362" w:hanging="420"/>
      </w:pPr>
    </w:lvl>
    <w:lvl w:ilvl="8" w:tplc="0409001B" w:tentative="1">
      <w:start w:val="1"/>
      <w:numFmt w:val="lowerRoman"/>
      <w:lvlText w:val="%9."/>
      <w:lvlJc w:val="right"/>
      <w:pPr>
        <w:tabs>
          <w:tab w:val="num" w:pos="3782"/>
        </w:tabs>
        <w:ind w:left="3782" w:hanging="420"/>
      </w:pPr>
    </w:lvl>
  </w:abstractNum>
  <w:abstractNum w:abstractNumId="132">
    <w:nsid w:val="227B777C"/>
    <w:multiLevelType w:val="hybridMultilevel"/>
    <w:tmpl w:val="4B7AFB8C"/>
    <w:lvl w:ilvl="0" w:tplc="6A4417E6">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3">
    <w:nsid w:val="228E5E86"/>
    <w:multiLevelType w:val="hybridMultilevel"/>
    <w:tmpl w:val="ED72BA5C"/>
    <w:lvl w:ilvl="0" w:tplc="0409000F">
      <w:start w:val="1"/>
      <w:numFmt w:val="decimal"/>
      <w:lvlText w:val="%1."/>
      <w:lvlJc w:val="left"/>
      <w:pPr>
        <w:tabs>
          <w:tab w:val="num" w:pos="900"/>
        </w:tabs>
        <w:ind w:left="900" w:hanging="420"/>
      </w:pPr>
    </w:lvl>
    <w:lvl w:ilvl="1" w:tplc="04090001">
      <w:start w:val="1"/>
      <w:numFmt w:val="bullet"/>
      <w:lvlText w:val=""/>
      <w:lvlJc w:val="left"/>
      <w:pPr>
        <w:tabs>
          <w:tab w:val="num" w:pos="1320"/>
        </w:tabs>
        <w:ind w:left="1320" w:hanging="420"/>
      </w:pPr>
      <w:rPr>
        <w:rFonts w:ascii="Wingdings" w:hAnsi="Wingding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34">
    <w:nsid w:val="2296088B"/>
    <w:multiLevelType w:val="hybridMultilevel"/>
    <w:tmpl w:val="EABCCD42"/>
    <w:lvl w:ilvl="0" w:tplc="71AE98D0">
      <w:start w:val="2"/>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5">
    <w:nsid w:val="22BB273A"/>
    <w:multiLevelType w:val="hybridMultilevel"/>
    <w:tmpl w:val="AC4C7EC4"/>
    <w:lvl w:ilvl="0" w:tplc="3B5CBE2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6">
    <w:nsid w:val="230E1423"/>
    <w:multiLevelType w:val="hybridMultilevel"/>
    <w:tmpl w:val="880E0C26"/>
    <w:lvl w:ilvl="0" w:tplc="59E05626">
      <w:start w:val="1"/>
      <w:numFmt w:val="decimal"/>
      <w:lvlText w:val="%1、"/>
      <w:lvlJc w:val="left"/>
      <w:pPr>
        <w:tabs>
          <w:tab w:val="num" w:pos="1280"/>
        </w:tabs>
        <w:ind w:left="1280" w:hanging="360"/>
      </w:pPr>
      <w:rPr>
        <w:rFonts w:hint="eastAsia"/>
      </w:rPr>
    </w:lvl>
    <w:lvl w:ilvl="1" w:tplc="04090019" w:tentative="1">
      <w:start w:val="1"/>
      <w:numFmt w:val="lowerLetter"/>
      <w:lvlText w:val="%2)"/>
      <w:lvlJc w:val="left"/>
      <w:pPr>
        <w:tabs>
          <w:tab w:val="num" w:pos="1760"/>
        </w:tabs>
        <w:ind w:left="1760" w:hanging="420"/>
      </w:pPr>
    </w:lvl>
    <w:lvl w:ilvl="2" w:tplc="0409001B" w:tentative="1">
      <w:start w:val="1"/>
      <w:numFmt w:val="lowerRoman"/>
      <w:lvlText w:val="%3."/>
      <w:lvlJc w:val="right"/>
      <w:pPr>
        <w:tabs>
          <w:tab w:val="num" w:pos="2180"/>
        </w:tabs>
        <w:ind w:left="2180" w:hanging="420"/>
      </w:pPr>
    </w:lvl>
    <w:lvl w:ilvl="3" w:tplc="0409000F" w:tentative="1">
      <w:start w:val="1"/>
      <w:numFmt w:val="decimal"/>
      <w:lvlText w:val="%4."/>
      <w:lvlJc w:val="left"/>
      <w:pPr>
        <w:tabs>
          <w:tab w:val="num" w:pos="2600"/>
        </w:tabs>
        <w:ind w:left="2600" w:hanging="420"/>
      </w:pPr>
    </w:lvl>
    <w:lvl w:ilvl="4" w:tplc="04090019" w:tentative="1">
      <w:start w:val="1"/>
      <w:numFmt w:val="lowerLetter"/>
      <w:lvlText w:val="%5)"/>
      <w:lvlJc w:val="left"/>
      <w:pPr>
        <w:tabs>
          <w:tab w:val="num" w:pos="3020"/>
        </w:tabs>
        <w:ind w:left="3020" w:hanging="420"/>
      </w:pPr>
    </w:lvl>
    <w:lvl w:ilvl="5" w:tplc="0409001B" w:tentative="1">
      <w:start w:val="1"/>
      <w:numFmt w:val="lowerRoman"/>
      <w:lvlText w:val="%6."/>
      <w:lvlJc w:val="right"/>
      <w:pPr>
        <w:tabs>
          <w:tab w:val="num" w:pos="3440"/>
        </w:tabs>
        <w:ind w:left="3440" w:hanging="420"/>
      </w:pPr>
    </w:lvl>
    <w:lvl w:ilvl="6" w:tplc="0409000F" w:tentative="1">
      <w:start w:val="1"/>
      <w:numFmt w:val="decimal"/>
      <w:lvlText w:val="%7."/>
      <w:lvlJc w:val="left"/>
      <w:pPr>
        <w:tabs>
          <w:tab w:val="num" w:pos="3860"/>
        </w:tabs>
        <w:ind w:left="3860" w:hanging="420"/>
      </w:pPr>
    </w:lvl>
    <w:lvl w:ilvl="7" w:tplc="04090019" w:tentative="1">
      <w:start w:val="1"/>
      <w:numFmt w:val="lowerLetter"/>
      <w:lvlText w:val="%8)"/>
      <w:lvlJc w:val="left"/>
      <w:pPr>
        <w:tabs>
          <w:tab w:val="num" w:pos="4280"/>
        </w:tabs>
        <w:ind w:left="4280" w:hanging="420"/>
      </w:pPr>
    </w:lvl>
    <w:lvl w:ilvl="8" w:tplc="0409001B" w:tentative="1">
      <w:start w:val="1"/>
      <w:numFmt w:val="lowerRoman"/>
      <w:lvlText w:val="%9."/>
      <w:lvlJc w:val="right"/>
      <w:pPr>
        <w:tabs>
          <w:tab w:val="num" w:pos="4700"/>
        </w:tabs>
        <w:ind w:left="4700" w:hanging="420"/>
      </w:pPr>
    </w:lvl>
  </w:abstractNum>
  <w:abstractNum w:abstractNumId="137">
    <w:nsid w:val="23622D19"/>
    <w:multiLevelType w:val="hybridMultilevel"/>
    <w:tmpl w:val="B6F09092"/>
    <w:lvl w:ilvl="0" w:tplc="04090011">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38">
    <w:nsid w:val="23A82F7C"/>
    <w:multiLevelType w:val="hybridMultilevel"/>
    <w:tmpl w:val="E75AFD3E"/>
    <w:lvl w:ilvl="0" w:tplc="04090011">
      <w:start w:val="1"/>
      <w:numFmt w:val="decimal"/>
      <w:lvlText w:val="%1)"/>
      <w:lvlJc w:val="left"/>
      <w:pPr>
        <w:tabs>
          <w:tab w:val="num" w:pos="1097"/>
        </w:tabs>
        <w:ind w:left="1097" w:hanging="420"/>
      </w:pPr>
    </w:lvl>
    <w:lvl w:ilvl="1" w:tplc="04090019" w:tentative="1">
      <w:start w:val="1"/>
      <w:numFmt w:val="lowerLetter"/>
      <w:lvlText w:val="%2)"/>
      <w:lvlJc w:val="left"/>
      <w:pPr>
        <w:tabs>
          <w:tab w:val="num" w:pos="1517"/>
        </w:tabs>
        <w:ind w:left="1517" w:hanging="420"/>
      </w:pPr>
    </w:lvl>
    <w:lvl w:ilvl="2" w:tplc="0409001B" w:tentative="1">
      <w:start w:val="1"/>
      <w:numFmt w:val="lowerRoman"/>
      <w:lvlText w:val="%3."/>
      <w:lvlJc w:val="right"/>
      <w:pPr>
        <w:tabs>
          <w:tab w:val="num" w:pos="1937"/>
        </w:tabs>
        <w:ind w:left="1937" w:hanging="420"/>
      </w:pPr>
    </w:lvl>
    <w:lvl w:ilvl="3" w:tplc="0409000F" w:tentative="1">
      <w:start w:val="1"/>
      <w:numFmt w:val="decimal"/>
      <w:lvlText w:val="%4."/>
      <w:lvlJc w:val="left"/>
      <w:pPr>
        <w:tabs>
          <w:tab w:val="num" w:pos="2357"/>
        </w:tabs>
        <w:ind w:left="2357" w:hanging="420"/>
      </w:pPr>
    </w:lvl>
    <w:lvl w:ilvl="4" w:tplc="04090019" w:tentative="1">
      <w:start w:val="1"/>
      <w:numFmt w:val="lowerLetter"/>
      <w:lvlText w:val="%5)"/>
      <w:lvlJc w:val="left"/>
      <w:pPr>
        <w:tabs>
          <w:tab w:val="num" w:pos="2777"/>
        </w:tabs>
        <w:ind w:left="2777" w:hanging="420"/>
      </w:pPr>
    </w:lvl>
    <w:lvl w:ilvl="5" w:tplc="0409001B" w:tentative="1">
      <w:start w:val="1"/>
      <w:numFmt w:val="lowerRoman"/>
      <w:lvlText w:val="%6."/>
      <w:lvlJc w:val="right"/>
      <w:pPr>
        <w:tabs>
          <w:tab w:val="num" w:pos="3197"/>
        </w:tabs>
        <w:ind w:left="3197" w:hanging="420"/>
      </w:pPr>
    </w:lvl>
    <w:lvl w:ilvl="6" w:tplc="0409000F" w:tentative="1">
      <w:start w:val="1"/>
      <w:numFmt w:val="decimal"/>
      <w:lvlText w:val="%7."/>
      <w:lvlJc w:val="left"/>
      <w:pPr>
        <w:tabs>
          <w:tab w:val="num" w:pos="3617"/>
        </w:tabs>
        <w:ind w:left="3617" w:hanging="420"/>
      </w:pPr>
    </w:lvl>
    <w:lvl w:ilvl="7" w:tplc="04090019" w:tentative="1">
      <w:start w:val="1"/>
      <w:numFmt w:val="lowerLetter"/>
      <w:lvlText w:val="%8)"/>
      <w:lvlJc w:val="left"/>
      <w:pPr>
        <w:tabs>
          <w:tab w:val="num" w:pos="4037"/>
        </w:tabs>
        <w:ind w:left="4037" w:hanging="420"/>
      </w:pPr>
    </w:lvl>
    <w:lvl w:ilvl="8" w:tplc="0409001B" w:tentative="1">
      <w:start w:val="1"/>
      <w:numFmt w:val="lowerRoman"/>
      <w:lvlText w:val="%9."/>
      <w:lvlJc w:val="right"/>
      <w:pPr>
        <w:tabs>
          <w:tab w:val="num" w:pos="4457"/>
        </w:tabs>
        <w:ind w:left="4457" w:hanging="420"/>
      </w:pPr>
    </w:lvl>
  </w:abstractNum>
  <w:abstractNum w:abstractNumId="139">
    <w:nsid w:val="23B479A4"/>
    <w:multiLevelType w:val="hybridMultilevel"/>
    <w:tmpl w:val="78C49B48"/>
    <w:lvl w:ilvl="0" w:tplc="E95865A8">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40">
    <w:nsid w:val="2413378F"/>
    <w:multiLevelType w:val="hybridMultilevel"/>
    <w:tmpl w:val="A8D6AFAA"/>
    <w:lvl w:ilvl="0" w:tplc="3F3892D6">
      <w:start w:val="1"/>
      <w:numFmt w:val="decimal"/>
      <w:lvlText w:val="%1、"/>
      <w:lvlJc w:val="left"/>
      <w:pPr>
        <w:tabs>
          <w:tab w:val="num" w:pos="719"/>
        </w:tabs>
        <w:ind w:left="719" w:hanging="360"/>
      </w:pPr>
      <w:rPr>
        <w:rFonts w:hint="eastAsia"/>
      </w:rPr>
    </w:lvl>
    <w:lvl w:ilvl="1" w:tplc="843C6602">
      <w:start w:val="1"/>
      <w:numFmt w:val="decimal"/>
      <w:lvlText w:val="%2、"/>
      <w:lvlJc w:val="left"/>
      <w:pPr>
        <w:tabs>
          <w:tab w:val="num" w:pos="1139"/>
        </w:tabs>
        <w:ind w:left="1139" w:hanging="360"/>
      </w:pPr>
      <w:rPr>
        <w:rFonts w:hint="eastAsia"/>
      </w:rPr>
    </w:lvl>
    <w:lvl w:ilvl="2" w:tplc="0409001B" w:tentative="1">
      <w:start w:val="1"/>
      <w:numFmt w:val="lowerRoman"/>
      <w:lvlText w:val="%3."/>
      <w:lvlJc w:val="right"/>
      <w:pPr>
        <w:tabs>
          <w:tab w:val="num" w:pos="1619"/>
        </w:tabs>
        <w:ind w:left="1619" w:hanging="420"/>
      </w:pPr>
    </w:lvl>
    <w:lvl w:ilvl="3" w:tplc="0409000F" w:tentative="1">
      <w:start w:val="1"/>
      <w:numFmt w:val="decimal"/>
      <w:lvlText w:val="%4."/>
      <w:lvlJc w:val="left"/>
      <w:pPr>
        <w:tabs>
          <w:tab w:val="num" w:pos="2039"/>
        </w:tabs>
        <w:ind w:left="2039" w:hanging="420"/>
      </w:pPr>
    </w:lvl>
    <w:lvl w:ilvl="4" w:tplc="04090019" w:tentative="1">
      <w:start w:val="1"/>
      <w:numFmt w:val="lowerLetter"/>
      <w:lvlText w:val="%5)"/>
      <w:lvlJc w:val="left"/>
      <w:pPr>
        <w:tabs>
          <w:tab w:val="num" w:pos="2459"/>
        </w:tabs>
        <w:ind w:left="2459" w:hanging="420"/>
      </w:pPr>
    </w:lvl>
    <w:lvl w:ilvl="5" w:tplc="0409001B" w:tentative="1">
      <w:start w:val="1"/>
      <w:numFmt w:val="lowerRoman"/>
      <w:lvlText w:val="%6."/>
      <w:lvlJc w:val="right"/>
      <w:pPr>
        <w:tabs>
          <w:tab w:val="num" w:pos="2879"/>
        </w:tabs>
        <w:ind w:left="2879" w:hanging="420"/>
      </w:pPr>
    </w:lvl>
    <w:lvl w:ilvl="6" w:tplc="0409000F" w:tentative="1">
      <w:start w:val="1"/>
      <w:numFmt w:val="decimal"/>
      <w:lvlText w:val="%7."/>
      <w:lvlJc w:val="left"/>
      <w:pPr>
        <w:tabs>
          <w:tab w:val="num" w:pos="3299"/>
        </w:tabs>
        <w:ind w:left="3299" w:hanging="420"/>
      </w:pPr>
    </w:lvl>
    <w:lvl w:ilvl="7" w:tplc="04090019" w:tentative="1">
      <w:start w:val="1"/>
      <w:numFmt w:val="lowerLetter"/>
      <w:lvlText w:val="%8)"/>
      <w:lvlJc w:val="left"/>
      <w:pPr>
        <w:tabs>
          <w:tab w:val="num" w:pos="3719"/>
        </w:tabs>
        <w:ind w:left="3719" w:hanging="420"/>
      </w:pPr>
    </w:lvl>
    <w:lvl w:ilvl="8" w:tplc="0409001B" w:tentative="1">
      <w:start w:val="1"/>
      <w:numFmt w:val="lowerRoman"/>
      <w:lvlText w:val="%9."/>
      <w:lvlJc w:val="right"/>
      <w:pPr>
        <w:tabs>
          <w:tab w:val="num" w:pos="4139"/>
        </w:tabs>
        <w:ind w:left="4139" w:hanging="420"/>
      </w:pPr>
    </w:lvl>
  </w:abstractNum>
  <w:abstractNum w:abstractNumId="141">
    <w:nsid w:val="25126830"/>
    <w:multiLevelType w:val="hybridMultilevel"/>
    <w:tmpl w:val="8AA09892"/>
    <w:lvl w:ilvl="0" w:tplc="EFA091A0">
      <w:start w:val="1"/>
      <w:numFmt w:val="decimal"/>
      <w:lvlText w:val="（%1）"/>
      <w:lvlJc w:val="left"/>
      <w:pPr>
        <w:tabs>
          <w:tab w:val="num" w:pos="1035"/>
        </w:tabs>
        <w:ind w:left="1035" w:hanging="720"/>
      </w:pPr>
      <w:rPr>
        <w:rFonts w:hint="eastAsia"/>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142">
    <w:nsid w:val="252F3F27"/>
    <w:multiLevelType w:val="hybridMultilevel"/>
    <w:tmpl w:val="93D2853A"/>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3">
    <w:nsid w:val="253D5362"/>
    <w:multiLevelType w:val="hybridMultilevel"/>
    <w:tmpl w:val="4872C7F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4">
    <w:nsid w:val="25434685"/>
    <w:multiLevelType w:val="hybridMultilevel"/>
    <w:tmpl w:val="8E3CF4D2"/>
    <w:lvl w:ilvl="0" w:tplc="010A2D12">
      <w:start w:val="1"/>
      <w:numFmt w:val="decimal"/>
      <w:lvlText w:val="%1、"/>
      <w:lvlJc w:val="left"/>
      <w:pPr>
        <w:tabs>
          <w:tab w:val="num" w:pos="840"/>
        </w:tabs>
        <w:ind w:left="840" w:hanging="360"/>
      </w:pPr>
      <w:rPr>
        <w:rFonts w:ascii="Times New Roman" w:hAnsi="Times New Roman" w:hint="eastAsia"/>
      </w:rPr>
    </w:lvl>
    <w:lvl w:ilvl="1" w:tplc="04090019">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45">
    <w:nsid w:val="25BA0E88"/>
    <w:multiLevelType w:val="hybridMultilevel"/>
    <w:tmpl w:val="C0088A98"/>
    <w:lvl w:ilvl="0" w:tplc="61988D2E">
      <w:start w:val="1"/>
      <w:numFmt w:val="decimal"/>
      <w:lvlText w:val="（%1）"/>
      <w:lvlJc w:val="left"/>
      <w:pPr>
        <w:tabs>
          <w:tab w:val="num" w:pos="720"/>
        </w:tabs>
        <w:ind w:left="720" w:hanging="7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6">
    <w:nsid w:val="260C56B4"/>
    <w:multiLevelType w:val="hybridMultilevel"/>
    <w:tmpl w:val="DD6AE2B8"/>
    <w:lvl w:ilvl="0" w:tplc="9F286704">
      <w:start w:val="1"/>
      <w:numFmt w:val="decimal"/>
      <w:lvlText w:val="%1、"/>
      <w:lvlJc w:val="left"/>
      <w:pPr>
        <w:tabs>
          <w:tab w:val="num" w:pos="360"/>
        </w:tabs>
        <w:ind w:left="-454" w:firstLine="454"/>
      </w:pPr>
      <w:rPr>
        <w:rFonts w:hint="eastAsia"/>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7">
    <w:nsid w:val="26345468"/>
    <w:multiLevelType w:val="hybridMultilevel"/>
    <w:tmpl w:val="C4AEBC1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8">
    <w:nsid w:val="267631DE"/>
    <w:multiLevelType w:val="hybridMultilevel"/>
    <w:tmpl w:val="6958D53E"/>
    <w:lvl w:ilvl="0" w:tplc="D0C22A6C">
      <w:start w:val="1"/>
      <w:numFmt w:val="japaneseCounting"/>
      <w:lvlText w:val="（%1）"/>
      <w:lvlJc w:val="left"/>
      <w:pPr>
        <w:tabs>
          <w:tab w:val="num" w:pos="720"/>
        </w:tabs>
        <w:ind w:left="720" w:hanging="720"/>
      </w:pPr>
      <w:rPr>
        <w:rFonts w:hint="eastAsia"/>
        <w:color w:val="auto"/>
      </w:rPr>
    </w:lvl>
    <w:lvl w:ilvl="1" w:tplc="5B2875D4">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9">
    <w:nsid w:val="268D196C"/>
    <w:multiLevelType w:val="hybridMultilevel"/>
    <w:tmpl w:val="15384EEA"/>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0">
    <w:nsid w:val="269C6CA0"/>
    <w:multiLevelType w:val="hybridMultilevel"/>
    <w:tmpl w:val="0BC62266"/>
    <w:lvl w:ilvl="0" w:tplc="A57E841E">
      <w:start w:val="1"/>
      <w:numFmt w:val="decimal"/>
      <w:lvlText w:val="%1、"/>
      <w:lvlJc w:val="left"/>
      <w:pPr>
        <w:tabs>
          <w:tab w:val="num" w:pos="360"/>
        </w:tabs>
        <w:ind w:left="360" w:hanging="360"/>
      </w:pPr>
      <w:rPr>
        <w:rFonts w:hint="eastAsia"/>
      </w:rPr>
    </w:lvl>
    <w:lvl w:ilvl="1" w:tplc="68D0626A">
      <w:start w:val="2"/>
      <w:numFmt w:val="japaneseCounting"/>
      <w:lvlText w:val="第%2节"/>
      <w:lvlJc w:val="left"/>
      <w:pPr>
        <w:tabs>
          <w:tab w:val="num" w:pos="1140"/>
        </w:tabs>
        <w:ind w:left="1140" w:hanging="720"/>
      </w:pPr>
      <w:rPr>
        <w:rFonts w:hint="eastAsia"/>
      </w:rPr>
    </w:lvl>
    <w:lvl w:ilvl="2" w:tplc="F49A4B74">
      <w:start w:val="1"/>
      <w:numFmt w:val="japaneseCounting"/>
      <w:lvlText w:val="%3、"/>
      <w:lvlJc w:val="left"/>
      <w:pPr>
        <w:tabs>
          <w:tab w:val="num" w:pos="1260"/>
        </w:tabs>
        <w:ind w:left="1260" w:hanging="4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1">
    <w:nsid w:val="26C9154D"/>
    <w:multiLevelType w:val="hybridMultilevel"/>
    <w:tmpl w:val="6C1E24A0"/>
    <w:lvl w:ilvl="0" w:tplc="2E1AEB8E">
      <w:start w:val="1"/>
      <w:numFmt w:val="decimal"/>
      <w:lvlText w:val="%1、"/>
      <w:lvlJc w:val="left"/>
      <w:pPr>
        <w:tabs>
          <w:tab w:val="num" w:pos="675"/>
        </w:tabs>
        <w:ind w:left="675" w:hanging="360"/>
      </w:pPr>
      <w:rPr>
        <w:rFonts w:hint="eastAsia"/>
      </w:rPr>
    </w:lvl>
    <w:lvl w:ilvl="1" w:tplc="04090019" w:tentative="1">
      <w:start w:val="1"/>
      <w:numFmt w:val="lowerLetter"/>
      <w:lvlText w:val="%2)"/>
      <w:lvlJc w:val="left"/>
      <w:pPr>
        <w:tabs>
          <w:tab w:val="num" w:pos="1155"/>
        </w:tabs>
        <w:ind w:left="1155" w:hanging="420"/>
      </w:pPr>
    </w:lvl>
    <w:lvl w:ilvl="2" w:tplc="0409001B" w:tentative="1">
      <w:start w:val="1"/>
      <w:numFmt w:val="lowerRoman"/>
      <w:lvlText w:val="%3."/>
      <w:lvlJc w:val="right"/>
      <w:pPr>
        <w:tabs>
          <w:tab w:val="num" w:pos="1575"/>
        </w:tabs>
        <w:ind w:left="1575" w:hanging="420"/>
      </w:p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152">
    <w:nsid w:val="26E54EA0"/>
    <w:multiLevelType w:val="hybridMultilevel"/>
    <w:tmpl w:val="14AA347E"/>
    <w:lvl w:ilvl="0" w:tplc="1EE2183A">
      <w:start w:val="1"/>
      <w:numFmt w:val="decimal"/>
      <w:lvlText w:val="（%1）"/>
      <w:lvlJc w:val="left"/>
      <w:pPr>
        <w:tabs>
          <w:tab w:val="num" w:pos="1035"/>
        </w:tabs>
        <w:ind w:left="1035" w:hanging="720"/>
      </w:pPr>
      <w:rPr>
        <w:rFonts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153">
    <w:nsid w:val="27244F34"/>
    <w:multiLevelType w:val="hybridMultilevel"/>
    <w:tmpl w:val="F0CEC668"/>
    <w:lvl w:ilvl="0" w:tplc="15E09B2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4">
    <w:nsid w:val="278F63DD"/>
    <w:multiLevelType w:val="hybridMultilevel"/>
    <w:tmpl w:val="D152C990"/>
    <w:lvl w:ilvl="0" w:tplc="04090011">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55">
    <w:nsid w:val="27907F54"/>
    <w:multiLevelType w:val="hybridMultilevel"/>
    <w:tmpl w:val="04E66150"/>
    <w:lvl w:ilvl="0" w:tplc="5DF27592">
      <w:start w:val="1"/>
      <w:numFmt w:val="decimal"/>
      <w:lvlText w:val="（%1）"/>
      <w:lvlJc w:val="left"/>
      <w:pPr>
        <w:tabs>
          <w:tab w:val="num" w:pos="720"/>
        </w:tabs>
        <w:ind w:left="720" w:hanging="720"/>
      </w:pPr>
      <w:rPr>
        <w:rFonts w:ascii="宋体" w:hAnsi="宋体"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156">
    <w:nsid w:val="27DD0088"/>
    <w:multiLevelType w:val="hybridMultilevel"/>
    <w:tmpl w:val="1E40C1D0"/>
    <w:lvl w:ilvl="0" w:tplc="C53C372C">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7">
    <w:nsid w:val="27E82FC9"/>
    <w:multiLevelType w:val="hybridMultilevel"/>
    <w:tmpl w:val="9334BBB6"/>
    <w:lvl w:ilvl="0" w:tplc="CF9C47C4">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58">
    <w:nsid w:val="280331C6"/>
    <w:multiLevelType w:val="hybridMultilevel"/>
    <w:tmpl w:val="B9964556"/>
    <w:lvl w:ilvl="0" w:tplc="0DC0E88A">
      <w:start w:val="1"/>
      <w:numFmt w:val="decimal"/>
      <w:lvlText w:val="%1、"/>
      <w:lvlJc w:val="left"/>
      <w:pPr>
        <w:tabs>
          <w:tab w:val="num" w:pos="675"/>
        </w:tabs>
        <w:ind w:left="675" w:hanging="360"/>
      </w:pPr>
      <w:rPr>
        <w:rFonts w:hint="eastAsia"/>
      </w:rPr>
    </w:lvl>
    <w:lvl w:ilvl="1" w:tplc="04090019" w:tentative="1">
      <w:start w:val="1"/>
      <w:numFmt w:val="lowerLetter"/>
      <w:lvlText w:val="%2)"/>
      <w:lvlJc w:val="left"/>
      <w:pPr>
        <w:tabs>
          <w:tab w:val="num" w:pos="1155"/>
        </w:tabs>
        <w:ind w:left="1155" w:hanging="420"/>
      </w:pPr>
    </w:lvl>
    <w:lvl w:ilvl="2" w:tplc="0409001B" w:tentative="1">
      <w:start w:val="1"/>
      <w:numFmt w:val="lowerRoman"/>
      <w:lvlText w:val="%3."/>
      <w:lvlJc w:val="right"/>
      <w:pPr>
        <w:tabs>
          <w:tab w:val="num" w:pos="1575"/>
        </w:tabs>
        <w:ind w:left="1575" w:hanging="420"/>
      </w:p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159">
    <w:nsid w:val="2833741E"/>
    <w:multiLevelType w:val="hybridMultilevel"/>
    <w:tmpl w:val="C39AA38C"/>
    <w:lvl w:ilvl="0" w:tplc="2D2C3E8E">
      <w:start w:val="1"/>
      <w:numFmt w:val="decimal"/>
      <w:lvlText w:val="%1、"/>
      <w:lvlJc w:val="left"/>
      <w:pPr>
        <w:tabs>
          <w:tab w:val="num" w:pos="360"/>
        </w:tabs>
        <w:ind w:left="360" w:hanging="360"/>
      </w:pPr>
      <w:rPr>
        <w:rFonts w:hint="eastAsia"/>
        <w:sz w:val="24"/>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160">
    <w:nsid w:val="285C1CFC"/>
    <w:multiLevelType w:val="hybridMultilevel"/>
    <w:tmpl w:val="4A84098E"/>
    <w:lvl w:ilvl="0" w:tplc="B3C2C86C">
      <w:start w:val="1"/>
      <w:numFmt w:val="decimal"/>
      <w:lvlText w:val="%1、"/>
      <w:lvlJc w:val="left"/>
      <w:pPr>
        <w:tabs>
          <w:tab w:val="num" w:pos="360"/>
        </w:tabs>
        <w:ind w:left="360" w:hanging="360"/>
      </w:pPr>
      <w:rPr>
        <w:rFonts w:hint="eastAsia"/>
        <w:sz w:val="24"/>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1">
    <w:nsid w:val="289D5835"/>
    <w:multiLevelType w:val="hybridMultilevel"/>
    <w:tmpl w:val="5DBAFB28"/>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2">
    <w:nsid w:val="28DE7E2E"/>
    <w:multiLevelType w:val="hybridMultilevel"/>
    <w:tmpl w:val="129C5972"/>
    <w:lvl w:ilvl="0" w:tplc="EA485AC8">
      <w:start w:val="1"/>
      <w:numFmt w:val="decimal"/>
      <w:lvlText w:val="%1、"/>
      <w:lvlJc w:val="left"/>
      <w:pPr>
        <w:tabs>
          <w:tab w:val="num" w:pos="840"/>
        </w:tabs>
        <w:ind w:left="840" w:hanging="360"/>
      </w:pPr>
      <w:rPr>
        <w:rFonts w:ascii="Times New Roman" w:hAnsi="Times New Roman" w:hint="eastAsia"/>
        <w:color w:val="auto"/>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3">
    <w:nsid w:val="29167E63"/>
    <w:multiLevelType w:val="hybridMultilevel"/>
    <w:tmpl w:val="D9948AA2"/>
    <w:lvl w:ilvl="0" w:tplc="EB92C578">
      <w:start w:val="1"/>
      <w:numFmt w:val="decimal"/>
      <w:lvlText w:val="%1、"/>
      <w:lvlJc w:val="left"/>
      <w:pPr>
        <w:tabs>
          <w:tab w:val="num" w:pos="1032"/>
        </w:tabs>
        <w:ind w:left="672" w:firstLine="0"/>
      </w:pPr>
      <w:rPr>
        <w:rFonts w:hint="eastAsia"/>
      </w:rPr>
    </w:lvl>
    <w:lvl w:ilvl="1" w:tplc="04090019" w:tentative="1">
      <w:start w:val="1"/>
      <w:numFmt w:val="lowerLetter"/>
      <w:lvlText w:val="%2)"/>
      <w:lvlJc w:val="left"/>
      <w:pPr>
        <w:tabs>
          <w:tab w:val="num" w:pos="1512"/>
        </w:tabs>
        <w:ind w:left="1512" w:hanging="420"/>
      </w:pPr>
    </w:lvl>
    <w:lvl w:ilvl="2" w:tplc="0409001B" w:tentative="1">
      <w:start w:val="1"/>
      <w:numFmt w:val="lowerRoman"/>
      <w:lvlText w:val="%3."/>
      <w:lvlJc w:val="right"/>
      <w:pPr>
        <w:tabs>
          <w:tab w:val="num" w:pos="1932"/>
        </w:tabs>
        <w:ind w:left="1932" w:hanging="420"/>
      </w:pPr>
    </w:lvl>
    <w:lvl w:ilvl="3" w:tplc="0409000F" w:tentative="1">
      <w:start w:val="1"/>
      <w:numFmt w:val="decimal"/>
      <w:lvlText w:val="%4."/>
      <w:lvlJc w:val="left"/>
      <w:pPr>
        <w:tabs>
          <w:tab w:val="num" w:pos="2352"/>
        </w:tabs>
        <w:ind w:left="2352" w:hanging="420"/>
      </w:pPr>
    </w:lvl>
    <w:lvl w:ilvl="4" w:tplc="04090019" w:tentative="1">
      <w:start w:val="1"/>
      <w:numFmt w:val="lowerLetter"/>
      <w:lvlText w:val="%5)"/>
      <w:lvlJc w:val="left"/>
      <w:pPr>
        <w:tabs>
          <w:tab w:val="num" w:pos="2772"/>
        </w:tabs>
        <w:ind w:left="2772" w:hanging="420"/>
      </w:pPr>
    </w:lvl>
    <w:lvl w:ilvl="5" w:tplc="0409001B" w:tentative="1">
      <w:start w:val="1"/>
      <w:numFmt w:val="lowerRoman"/>
      <w:lvlText w:val="%6."/>
      <w:lvlJc w:val="right"/>
      <w:pPr>
        <w:tabs>
          <w:tab w:val="num" w:pos="3192"/>
        </w:tabs>
        <w:ind w:left="3192" w:hanging="420"/>
      </w:pPr>
    </w:lvl>
    <w:lvl w:ilvl="6" w:tplc="0409000F" w:tentative="1">
      <w:start w:val="1"/>
      <w:numFmt w:val="decimal"/>
      <w:lvlText w:val="%7."/>
      <w:lvlJc w:val="left"/>
      <w:pPr>
        <w:tabs>
          <w:tab w:val="num" w:pos="3612"/>
        </w:tabs>
        <w:ind w:left="3612" w:hanging="420"/>
      </w:pPr>
    </w:lvl>
    <w:lvl w:ilvl="7" w:tplc="04090019" w:tentative="1">
      <w:start w:val="1"/>
      <w:numFmt w:val="lowerLetter"/>
      <w:lvlText w:val="%8)"/>
      <w:lvlJc w:val="left"/>
      <w:pPr>
        <w:tabs>
          <w:tab w:val="num" w:pos="4032"/>
        </w:tabs>
        <w:ind w:left="4032" w:hanging="420"/>
      </w:pPr>
    </w:lvl>
    <w:lvl w:ilvl="8" w:tplc="0409001B" w:tentative="1">
      <w:start w:val="1"/>
      <w:numFmt w:val="lowerRoman"/>
      <w:lvlText w:val="%9."/>
      <w:lvlJc w:val="right"/>
      <w:pPr>
        <w:tabs>
          <w:tab w:val="num" w:pos="4452"/>
        </w:tabs>
        <w:ind w:left="4452" w:hanging="420"/>
      </w:pPr>
    </w:lvl>
  </w:abstractNum>
  <w:abstractNum w:abstractNumId="164">
    <w:nsid w:val="293D4040"/>
    <w:multiLevelType w:val="hybridMultilevel"/>
    <w:tmpl w:val="2B7A663A"/>
    <w:lvl w:ilvl="0" w:tplc="00EA875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5">
    <w:nsid w:val="298F136C"/>
    <w:multiLevelType w:val="hybridMultilevel"/>
    <w:tmpl w:val="99862056"/>
    <w:lvl w:ilvl="0" w:tplc="0FC8E714">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6">
    <w:nsid w:val="29F56070"/>
    <w:multiLevelType w:val="hybridMultilevel"/>
    <w:tmpl w:val="FB4C4FBE"/>
    <w:lvl w:ilvl="0" w:tplc="9A94BA9A">
      <w:start w:val="1"/>
      <w:numFmt w:val="japaneseCounting"/>
      <w:lvlText w:val="（%1）"/>
      <w:lvlJc w:val="left"/>
      <w:pPr>
        <w:tabs>
          <w:tab w:val="num" w:pos="720"/>
        </w:tabs>
        <w:ind w:left="720" w:hanging="720"/>
      </w:pPr>
      <w:rPr>
        <w:rFonts w:hint="eastAsia"/>
      </w:rPr>
    </w:lvl>
    <w:lvl w:ilvl="1" w:tplc="9416BA0A">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7">
    <w:nsid w:val="2A06645F"/>
    <w:multiLevelType w:val="hybridMultilevel"/>
    <w:tmpl w:val="D2B4D882"/>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8">
    <w:nsid w:val="2A856C92"/>
    <w:multiLevelType w:val="hybridMultilevel"/>
    <w:tmpl w:val="1EAC2766"/>
    <w:lvl w:ilvl="0" w:tplc="0BDC46F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9">
    <w:nsid w:val="2AAF3AAF"/>
    <w:multiLevelType w:val="hybridMultilevel"/>
    <w:tmpl w:val="123ABFAE"/>
    <w:lvl w:ilvl="0" w:tplc="D51C45F6">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0">
    <w:nsid w:val="2AD30C4B"/>
    <w:multiLevelType w:val="singleLevel"/>
    <w:tmpl w:val="A3FC7B6C"/>
    <w:lvl w:ilvl="0">
      <w:start w:val="1"/>
      <w:numFmt w:val="japaneseCounting"/>
      <w:lvlText w:val="（%1）"/>
      <w:lvlJc w:val="left"/>
      <w:pPr>
        <w:tabs>
          <w:tab w:val="num" w:pos="720"/>
        </w:tabs>
        <w:ind w:left="720" w:hanging="720"/>
      </w:pPr>
      <w:rPr>
        <w:rFonts w:hint="eastAsia"/>
      </w:rPr>
    </w:lvl>
  </w:abstractNum>
  <w:abstractNum w:abstractNumId="171">
    <w:nsid w:val="2AE72D68"/>
    <w:multiLevelType w:val="hybridMultilevel"/>
    <w:tmpl w:val="48C412F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2">
    <w:nsid w:val="2AF65D5E"/>
    <w:multiLevelType w:val="hybridMultilevel"/>
    <w:tmpl w:val="F3B2A6F2"/>
    <w:lvl w:ilvl="0" w:tplc="709201A2">
      <w:start w:val="1"/>
      <w:numFmt w:val="decimal"/>
      <w:lvlText w:val="%1、"/>
      <w:lvlJc w:val="left"/>
      <w:pPr>
        <w:tabs>
          <w:tab w:val="num" w:pos="795"/>
        </w:tabs>
        <w:ind w:left="795" w:hanging="360"/>
      </w:pPr>
      <w:rPr>
        <w:rFonts w:hint="eastAsia"/>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173">
    <w:nsid w:val="2B382D19"/>
    <w:multiLevelType w:val="hybridMultilevel"/>
    <w:tmpl w:val="B338D9DA"/>
    <w:lvl w:ilvl="0" w:tplc="EB92C578">
      <w:start w:val="1"/>
      <w:numFmt w:val="decimal"/>
      <w:lvlText w:val="%1、"/>
      <w:lvlJc w:val="left"/>
      <w:pPr>
        <w:tabs>
          <w:tab w:val="num" w:pos="1200"/>
        </w:tabs>
        <w:ind w:left="840" w:firstLine="0"/>
      </w:pPr>
      <w:rPr>
        <w:rFonts w:hint="eastAsia"/>
      </w:rPr>
    </w:lvl>
    <w:lvl w:ilvl="1" w:tplc="D66ECDAA">
      <w:start w:val="1"/>
      <w:numFmt w:val="decimal"/>
      <w:lvlText w:val="%2、"/>
      <w:lvlJc w:val="left"/>
      <w:pPr>
        <w:tabs>
          <w:tab w:val="num" w:pos="780"/>
        </w:tabs>
        <w:ind w:left="420" w:firstLine="0"/>
      </w:pPr>
      <w:rPr>
        <w:rFonts w:hint="eastAsia"/>
      </w:rPr>
    </w:lvl>
    <w:lvl w:ilvl="2" w:tplc="EB92C578">
      <w:start w:val="1"/>
      <w:numFmt w:val="decimal"/>
      <w:lvlText w:val="%3、"/>
      <w:lvlJc w:val="left"/>
      <w:pPr>
        <w:tabs>
          <w:tab w:val="num" w:pos="1200"/>
        </w:tabs>
        <w:ind w:left="840" w:firstLine="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4">
    <w:nsid w:val="2B5C2621"/>
    <w:multiLevelType w:val="hybridMultilevel"/>
    <w:tmpl w:val="05A02AE0"/>
    <w:lvl w:ilvl="0" w:tplc="351E1A6C">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5">
    <w:nsid w:val="2C1153DE"/>
    <w:multiLevelType w:val="hybridMultilevel"/>
    <w:tmpl w:val="55145254"/>
    <w:lvl w:ilvl="0" w:tplc="7FBE08B4">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176">
    <w:nsid w:val="2C5F616D"/>
    <w:multiLevelType w:val="hybridMultilevel"/>
    <w:tmpl w:val="964A2F82"/>
    <w:lvl w:ilvl="0" w:tplc="616CD2C0">
      <w:start w:val="3"/>
      <w:numFmt w:val="decimal"/>
      <w:lvlText w:val="%1、"/>
      <w:lvlJc w:val="left"/>
      <w:pPr>
        <w:tabs>
          <w:tab w:val="num" w:pos="420"/>
        </w:tabs>
        <w:ind w:left="42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7">
    <w:nsid w:val="2CEA46DD"/>
    <w:multiLevelType w:val="hybridMultilevel"/>
    <w:tmpl w:val="7ED890A8"/>
    <w:lvl w:ilvl="0" w:tplc="2D2C3E8E">
      <w:start w:val="1"/>
      <w:numFmt w:val="decimal"/>
      <w:lvlText w:val="%1、"/>
      <w:lvlJc w:val="left"/>
      <w:pPr>
        <w:tabs>
          <w:tab w:val="num" w:pos="360"/>
        </w:tabs>
        <w:ind w:left="360" w:hanging="360"/>
      </w:pPr>
      <w:rPr>
        <w:rFonts w:hint="eastAsia"/>
        <w:sz w:val="24"/>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178">
    <w:nsid w:val="2D056780"/>
    <w:multiLevelType w:val="hybridMultilevel"/>
    <w:tmpl w:val="055E52BC"/>
    <w:lvl w:ilvl="0" w:tplc="3D8EF5D2">
      <w:start w:val="1"/>
      <w:numFmt w:val="decimal"/>
      <w:lvlText w:val="%1、"/>
      <w:lvlJc w:val="left"/>
      <w:pPr>
        <w:tabs>
          <w:tab w:val="num" w:pos="1005"/>
        </w:tabs>
        <w:ind w:left="1005" w:hanging="360"/>
      </w:pPr>
      <w:rPr>
        <w:rFonts w:hint="eastAsia"/>
        <w:sz w:val="21"/>
      </w:rPr>
    </w:lvl>
    <w:lvl w:ilvl="1" w:tplc="04090019">
      <w:start w:val="1"/>
      <w:numFmt w:val="lowerLetter"/>
      <w:lvlText w:val="%2)"/>
      <w:lvlJc w:val="left"/>
      <w:pPr>
        <w:tabs>
          <w:tab w:val="num" w:pos="1485"/>
        </w:tabs>
        <w:ind w:left="1485" w:hanging="420"/>
      </w:pPr>
    </w:lvl>
    <w:lvl w:ilvl="2" w:tplc="0409001B" w:tentative="1">
      <w:start w:val="1"/>
      <w:numFmt w:val="lowerRoman"/>
      <w:lvlText w:val="%3."/>
      <w:lvlJc w:val="right"/>
      <w:pPr>
        <w:tabs>
          <w:tab w:val="num" w:pos="1905"/>
        </w:tabs>
        <w:ind w:left="1905" w:hanging="420"/>
      </w:pPr>
    </w:lvl>
    <w:lvl w:ilvl="3" w:tplc="0409000F" w:tentative="1">
      <w:start w:val="1"/>
      <w:numFmt w:val="decimal"/>
      <w:lvlText w:val="%4."/>
      <w:lvlJc w:val="left"/>
      <w:pPr>
        <w:tabs>
          <w:tab w:val="num" w:pos="2325"/>
        </w:tabs>
        <w:ind w:left="2325" w:hanging="420"/>
      </w:pPr>
    </w:lvl>
    <w:lvl w:ilvl="4" w:tplc="04090019" w:tentative="1">
      <w:start w:val="1"/>
      <w:numFmt w:val="lowerLetter"/>
      <w:lvlText w:val="%5)"/>
      <w:lvlJc w:val="left"/>
      <w:pPr>
        <w:tabs>
          <w:tab w:val="num" w:pos="2745"/>
        </w:tabs>
        <w:ind w:left="2745" w:hanging="420"/>
      </w:pPr>
    </w:lvl>
    <w:lvl w:ilvl="5" w:tplc="0409001B" w:tentative="1">
      <w:start w:val="1"/>
      <w:numFmt w:val="lowerRoman"/>
      <w:lvlText w:val="%6."/>
      <w:lvlJc w:val="right"/>
      <w:pPr>
        <w:tabs>
          <w:tab w:val="num" w:pos="3165"/>
        </w:tabs>
        <w:ind w:left="3165" w:hanging="420"/>
      </w:pPr>
    </w:lvl>
    <w:lvl w:ilvl="6" w:tplc="0409000F" w:tentative="1">
      <w:start w:val="1"/>
      <w:numFmt w:val="decimal"/>
      <w:lvlText w:val="%7."/>
      <w:lvlJc w:val="left"/>
      <w:pPr>
        <w:tabs>
          <w:tab w:val="num" w:pos="3585"/>
        </w:tabs>
        <w:ind w:left="3585" w:hanging="420"/>
      </w:pPr>
    </w:lvl>
    <w:lvl w:ilvl="7" w:tplc="04090019" w:tentative="1">
      <w:start w:val="1"/>
      <w:numFmt w:val="lowerLetter"/>
      <w:lvlText w:val="%8)"/>
      <w:lvlJc w:val="left"/>
      <w:pPr>
        <w:tabs>
          <w:tab w:val="num" w:pos="4005"/>
        </w:tabs>
        <w:ind w:left="4005" w:hanging="420"/>
      </w:pPr>
    </w:lvl>
    <w:lvl w:ilvl="8" w:tplc="0409001B" w:tentative="1">
      <w:start w:val="1"/>
      <w:numFmt w:val="lowerRoman"/>
      <w:lvlText w:val="%9."/>
      <w:lvlJc w:val="right"/>
      <w:pPr>
        <w:tabs>
          <w:tab w:val="num" w:pos="4425"/>
        </w:tabs>
        <w:ind w:left="4425" w:hanging="420"/>
      </w:pPr>
    </w:lvl>
  </w:abstractNum>
  <w:abstractNum w:abstractNumId="179">
    <w:nsid w:val="2D530120"/>
    <w:multiLevelType w:val="hybridMultilevel"/>
    <w:tmpl w:val="F9200C28"/>
    <w:lvl w:ilvl="0" w:tplc="9732BE0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0">
    <w:nsid w:val="2D560A37"/>
    <w:multiLevelType w:val="hybridMultilevel"/>
    <w:tmpl w:val="FE2ED8EC"/>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1">
    <w:nsid w:val="2D736217"/>
    <w:multiLevelType w:val="hybridMultilevel"/>
    <w:tmpl w:val="BEC2CA0A"/>
    <w:lvl w:ilvl="0" w:tplc="FFFFFFFF">
      <w:start w:val="1"/>
      <w:numFmt w:val="decimal"/>
      <w:lvlText w:val="%1、"/>
      <w:lvlJc w:val="left"/>
      <w:pPr>
        <w:tabs>
          <w:tab w:val="num" w:pos="780"/>
        </w:tabs>
        <w:ind w:left="780" w:hanging="360"/>
      </w:pPr>
      <w:rPr>
        <w:rFonts w:ascii="宋体" w:hAnsi="宋体" w:hint="eastAsia"/>
      </w:r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82">
    <w:nsid w:val="2D9B5540"/>
    <w:multiLevelType w:val="hybridMultilevel"/>
    <w:tmpl w:val="9676DCB8"/>
    <w:lvl w:ilvl="0" w:tplc="FFFFFFFF">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3">
    <w:nsid w:val="2DD176A5"/>
    <w:multiLevelType w:val="hybridMultilevel"/>
    <w:tmpl w:val="F92809A4"/>
    <w:lvl w:ilvl="0" w:tplc="CDBAEB1A">
      <w:start w:val="1"/>
      <w:numFmt w:val="decimal"/>
      <w:lvlText w:val="%1."/>
      <w:lvlJc w:val="left"/>
      <w:pPr>
        <w:tabs>
          <w:tab w:val="num" w:pos="420"/>
        </w:tabs>
        <w:ind w:left="420" w:hanging="420"/>
      </w:pPr>
      <w:rPr>
        <w:rFonts w:hint="eastAsia"/>
      </w:rPr>
    </w:lvl>
    <w:lvl w:ilvl="1" w:tplc="C1821D00">
      <w:start w:val="1"/>
      <w:numFmt w:val="decimal"/>
      <w:lvlText w:val="%2、"/>
      <w:lvlJc w:val="left"/>
      <w:pPr>
        <w:tabs>
          <w:tab w:val="num" w:pos="874"/>
        </w:tabs>
        <w:ind w:left="874" w:hanging="454"/>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4">
    <w:nsid w:val="2E2872B8"/>
    <w:multiLevelType w:val="hybridMultilevel"/>
    <w:tmpl w:val="F7F87334"/>
    <w:lvl w:ilvl="0" w:tplc="BBE4C5F6">
      <w:start w:val="1"/>
      <w:numFmt w:val="decimal"/>
      <w:lvlText w:val="%1、"/>
      <w:lvlJc w:val="left"/>
      <w:pPr>
        <w:tabs>
          <w:tab w:val="num" w:pos="675"/>
        </w:tabs>
        <w:ind w:left="675" w:hanging="360"/>
      </w:pPr>
      <w:rPr>
        <w:rFonts w:hint="eastAsia"/>
      </w:rPr>
    </w:lvl>
    <w:lvl w:ilvl="1" w:tplc="04090019" w:tentative="1">
      <w:start w:val="1"/>
      <w:numFmt w:val="lowerLetter"/>
      <w:lvlText w:val="%2)"/>
      <w:lvlJc w:val="left"/>
      <w:pPr>
        <w:tabs>
          <w:tab w:val="num" w:pos="1155"/>
        </w:tabs>
        <w:ind w:left="1155" w:hanging="420"/>
      </w:pPr>
    </w:lvl>
    <w:lvl w:ilvl="2" w:tplc="0409001B" w:tentative="1">
      <w:start w:val="1"/>
      <w:numFmt w:val="lowerRoman"/>
      <w:lvlText w:val="%3."/>
      <w:lvlJc w:val="right"/>
      <w:pPr>
        <w:tabs>
          <w:tab w:val="num" w:pos="1575"/>
        </w:tabs>
        <w:ind w:left="1575" w:hanging="420"/>
      </w:p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185">
    <w:nsid w:val="2E9950A7"/>
    <w:multiLevelType w:val="hybridMultilevel"/>
    <w:tmpl w:val="9E2EEC34"/>
    <w:lvl w:ilvl="0" w:tplc="D66ECDAA">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6">
    <w:nsid w:val="2EDD11A8"/>
    <w:multiLevelType w:val="hybridMultilevel"/>
    <w:tmpl w:val="FCD62BC8"/>
    <w:lvl w:ilvl="0" w:tplc="FFFFFFFF">
      <w:start w:val="1"/>
      <w:numFmt w:val="decimal"/>
      <w:lvlText w:val="%1、"/>
      <w:lvlJc w:val="left"/>
      <w:pPr>
        <w:tabs>
          <w:tab w:val="num" w:pos="360"/>
        </w:tabs>
        <w:ind w:left="360" w:hanging="360"/>
      </w:pPr>
      <w:rPr>
        <w:rFonts w:hint="eastAsia"/>
        <w:sz w:val="21"/>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87">
    <w:nsid w:val="2F0519A5"/>
    <w:multiLevelType w:val="hybridMultilevel"/>
    <w:tmpl w:val="01A6984E"/>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8">
    <w:nsid w:val="2F1206F6"/>
    <w:multiLevelType w:val="hybridMultilevel"/>
    <w:tmpl w:val="D2C45266"/>
    <w:lvl w:ilvl="0" w:tplc="BCA0EEA6">
      <w:start w:val="1"/>
      <w:numFmt w:val="decimal"/>
      <w:lvlText w:val="%1."/>
      <w:lvlJc w:val="left"/>
      <w:pPr>
        <w:tabs>
          <w:tab w:val="num" w:pos="420"/>
        </w:tabs>
        <w:ind w:left="420" w:hanging="420"/>
      </w:pPr>
      <w:rPr>
        <w:rFonts w:hint="eastAsia"/>
      </w:rPr>
    </w:lvl>
    <w:lvl w:ilvl="1" w:tplc="BD0C0E46">
      <w:start w:val="1"/>
      <w:numFmt w:val="decimal"/>
      <w:lvlText w:val="%2."/>
      <w:lvlJc w:val="left"/>
      <w:pPr>
        <w:tabs>
          <w:tab w:val="num" w:pos="360"/>
        </w:tabs>
        <w:ind w:left="0" w:firstLine="0"/>
      </w:pPr>
      <w:rPr>
        <w:rFonts w:hint="eastAsia"/>
      </w:rPr>
    </w:lvl>
    <w:lvl w:ilvl="2" w:tplc="9EFCC4D6">
      <w:start w:val="1"/>
      <w:numFmt w:val="decimal"/>
      <w:lvlText w:val="%3、"/>
      <w:lvlJc w:val="left"/>
      <w:pPr>
        <w:tabs>
          <w:tab w:val="num" w:pos="1200"/>
        </w:tabs>
        <w:ind w:left="1200" w:hanging="36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9">
    <w:nsid w:val="2FB74C78"/>
    <w:multiLevelType w:val="hybridMultilevel"/>
    <w:tmpl w:val="7A00D970"/>
    <w:lvl w:ilvl="0" w:tplc="B7E2098C">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0">
    <w:nsid w:val="2FE34962"/>
    <w:multiLevelType w:val="hybridMultilevel"/>
    <w:tmpl w:val="0A00F3CC"/>
    <w:lvl w:ilvl="0" w:tplc="04090001">
      <w:start w:val="1"/>
      <w:numFmt w:val="bullet"/>
      <w:lvlText w:val=""/>
      <w:lvlJc w:val="left"/>
      <w:pPr>
        <w:tabs>
          <w:tab w:val="num" w:pos="420"/>
        </w:tabs>
        <w:ind w:left="420" w:hanging="420"/>
      </w:pPr>
      <w:rPr>
        <w:rFonts w:ascii="Wingdings" w:hAnsi="Wingdings" w:hint="default"/>
      </w:rPr>
    </w:lvl>
    <w:lvl w:ilvl="1" w:tplc="0409000F">
      <w:start w:val="1"/>
      <w:numFmt w:val="decimal"/>
      <w:lvlText w:val="%2."/>
      <w:lvlJc w:val="left"/>
      <w:pPr>
        <w:tabs>
          <w:tab w:val="num" w:pos="840"/>
        </w:tabs>
        <w:ind w:left="840" w:hanging="420"/>
      </w:pPr>
    </w:lvl>
    <w:lvl w:ilvl="2" w:tplc="0409000F">
      <w:start w:val="1"/>
      <w:numFmt w:val="decimal"/>
      <w:lvlText w:val="%3."/>
      <w:lvlJc w:val="left"/>
      <w:pPr>
        <w:tabs>
          <w:tab w:val="num" w:pos="840"/>
        </w:tabs>
        <w:ind w:left="840" w:hanging="420"/>
      </w:p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91">
    <w:nsid w:val="2FEF2A60"/>
    <w:multiLevelType w:val="hybridMultilevel"/>
    <w:tmpl w:val="9B6C2254"/>
    <w:lvl w:ilvl="0" w:tplc="BB4AB9AA">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2">
    <w:nsid w:val="3038237B"/>
    <w:multiLevelType w:val="hybridMultilevel"/>
    <w:tmpl w:val="7D72F4DA"/>
    <w:lvl w:ilvl="0" w:tplc="FAA41588">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3">
    <w:nsid w:val="306423F3"/>
    <w:multiLevelType w:val="hybridMultilevel"/>
    <w:tmpl w:val="BD0036FE"/>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4">
    <w:nsid w:val="30823256"/>
    <w:multiLevelType w:val="hybridMultilevel"/>
    <w:tmpl w:val="59E66040"/>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5">
    <w:nsid w:val="30893550"/>
    <w:multiLevelType w:val="hybridMultilevel"/>
    <w:tmpl w:val="FBE29C66"/>
    <w:lvl w:ilvl="0" w:tplc="15E09B2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6">
    <w:nsid w:val="30F304E6"/>
    <w:multiLevelType w:val="hybridMultilevel"/>
    <w:tmpl w:val="22F0B238"/>
    <w:lvl w:ilvl="0" w:tplc="FFFFFFFF">
      <w:start w:val="1"/>
      <w:numFmt w:val="decimal"/>
      <w:lvlText w:val="%1、"/>
      <w:lvlJc w:val="left"/>
      <w:pPr>
        <w:tabs>
          <w:tab w:val="num" w:pos="360"/>
        </w:tabs>
        <w:ind w:left="360" w:hanging="360"/>
      </w:pPr>
      <w:rPr>
        <w:rFonts w:hint="eastAsia"/>
      </w:rPr>
    </w:lvl>
    <w:lvl w:ilvl="1" w:tplc="FFFFFFFF">
      <w:start w:val="1"/>
      <w:numFmt w:val="japaneseCounting"/>
      <w:lvlText w:val="（%2）"/>
      <w:lvlJc w:val="left"/>
      <w:pPr>
        <w:tabs>
          <w:tab w:val="num" w:pos="1140"/>
        </w:tabs>
        <w:ind w:left="1140" w:hanging="720"/>
      </w:pPr>
      <w:rPr>
        <w:rFonts w:hint="eastAsia"/>
      </w:rPr>
    </w:lvl>
    <w:lvl w:ilvl="2" w:tplc="A4863D50">
      <w:start w:val="1"/>
      <w:numFmt w:val="decimal"/>
      <w:lvlText w:val="%3、"/>
      <w:lvlJc w:val="left"/>
      <w:pPr>
        <w:tabs>
          <w:tab w:val="num" w:pos="1200"/>
        </w:tabs>
        <w:ind w:left="1200" w:hanging="360"/>
      </w:pPr>
      <w:rPr>
        <w:rFonts w:hint="eastAsia"/>
      </w:rPr>
    </w:lvl>
    <w:lvl w:ilvl="3" w:tplc="FFFFFFFF">
      <w:start w:val="1"/>
      <w:numFmt w:val="japaneseCounting"/>
      <w:lvlText w:val="（%4）"/>
      <w:lvlJc w:val="left"/>
      <w:pPr>
        <w:tabs>
          <w:tab w:val="num" w:pos="1980"/>
        </w:tabs>
        <w:ind w:left="1980" w:hanging="720"/>
      </w:pPr>
      <w:rPr>
        <w:rFonts w:hint="eastAsia"/>
      </w:r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7">
    <w:nsid w:val="3119360E"/>
    <w:multiLevelType w:val="hybridMultilevel"/>
    <w:tmpl w:val="050CDDB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8">
    <w:nsid w:val="317927FF"/>
    <w:multiLevelType w:val="hybridMultilevel"/>
    <w:tmpl w:val="4766AB52"/>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9">
    <w:nsid w:val="31DC0665"/>
    <w:multiLevelType w:val="hybridMultilevel"/>
    <w:tmpl w:val="12405D62"/>
    <w:lvl w:ilvl="0" w:tplc="8258D68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0">
    <w:nsid w:val="31F65AEE"/>
    <w:multiLevelType w:val="hybridMultilevel"/>
    <w:tmpl w:val="9DF07C90"/>
    <w:lvl w:ilvl="0" w:tplc="71DA4AB4">
      <w:start w:val="8"/>
      <w:numFmt w:val="decimal"/>
      <w:lvlText w:val="%1、"/>
      <w:lvlJc w:val="left"/>
      <w:pPr>
        <w:tabs>
          <w:tab w:val="num" w:pos="814"/>
        </w:tabs>
        <w:ind w:left="0" w:firstLine="454"/>
      </w:pPr>
      <w:rPr>
        <w:rFonts w:hint="eastAsia"/>
      </w:rPr>
    </w:lvl>
    <w:lvl w:ilvl="1" w:tplc="836C5E6E">
      <w:start w:val="1"/>
      <w:numFmt w:val="decimal"/>
      <w:lvlText w:val="%2、"/>
      <w:lvlJc w:val="left"/>
      <w:pPr>
        <w:tabs>
          <w:tab w:val="num" w:pos="360"/>
        </w:tabs>
        <w:ind w:left="0" w:firstLine="0"/>
      </w:pPr>
      <w:rPr>
        <w:rFonts w:hint="eastAsia"/>
      </w:rPr>
    </w:lvl>
    <w:lvl w:ilvl="2" w:tplc="66461B36">
      <w:start w:val="1"/>
      <w:numFmt w:val="decimal"/>
      <w:lvlText w:val="%3、"/>
      <w:lvlJc w:val="left"/>
      <w:pPr>
        <w:tabs>
          <w:tab w:val="num" w:pos="360"/>
        </w:tabs>
        <w:ind w:left="0" w:firstLine="0"/>
      </w:pPr>
      <w:rPr>
        <w:rFonts w:hint="eastAsia"/>
      </w:rPr>
    </w:lvl>
    <w:lvl w:ilvl="3" w:tplc="0A64DD4E">
      <w:start w:val="1"/>
      <w:numFmt w:val="decimal"/>
      <w:lvlText w:val="%4、"/>
      <w:lvlJc w:val="left"/>
      <w:pPr>
        <w:tabs>
          <w:tab w:val="num" w:pos="360"/>
        </w:tabs>
        <w:ind w:left="0" w:firstLine="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1">
    <w:nsid w:val="325D4443"/>
    <w:multiLevelType w:val="hybridMultilevel"/>
    <w:tmpl w:val="95321B88"/>
    <w:lvl w:ilvl="0" w:tplc="3F2872AC">
      <w:start w:val="1"/>
      <w:numFmt w:val="decimal"/>
      <w:lvlText w:val="%1、"/>
      <w:lvlJc w:val="left"/>
      <w:pPr>
        <w:tabs>
          <w:tab w:val="num" w:pos="1155"/>
        </w:tabs>
        <w:ind w:left="1155" w:hanging="73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02">
    <w:nsid w:val="326F01BC"/>
    <w:multiLevelType w:val="hybridMultilevel"/>
    <w:tmpl w:val="FBF6D56E"/>
    <w:lvl w:ilvl="0" w:tplc="C8AC2A7A">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203">
    <w:nsid w:val="32954D27"/>
    <w:multiLevelType w:val="hybridMultilevel"/>
    <w:tmpl w:val="4418A53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4">
    <w:nsid w:val="32BF7C23"/>
    <w:multiLevelType w:val="hybridMultilevel"/>
    <w:tmpl w:val="7826EF40"/>
    <w:lvl w:ilvl="0" w:tplc="519C6872">
      <w:start w:val="1"/>
      <w:numFmt w:val="decimal"/>
      <w:lvlText w:val="（%1）"/>
      <w:lvlJc w:val="left"/>
      <w:pPr>
        <w:tabs>
          <w:tab w:val="num" w:pos="720"/>
        </w:tabs>
        <w:ind w:left="720" w:hanging="720"/>
      </w:pPr>
      <w:rPr>
        <w:rFonts w:hint="eastAsia"/>
      </w:rPr>
    </w:lvl>
    <w:lvl w:ilvl="1" w:tplc="102CCB20">
      <w:start w:val="1"/>
      <w:numFmt w:val="upperLetter"/>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5">
    <w:nsid w:val="32C90BEA"/>
    <w:multiLevelType w:val="hybridMultilevel"/>
    <w:tmpl w:val="76064672"/>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6">
    <w:nsid w:val="32FE6B20"/>
    <w:multiLevelType w:val="hybridMultilevel"/>
    <w:tmpl w:val="1496110A"/>
    <w:lvl w:ilvl="0" w:tplc="FF0293EE">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7">
    <w:nsid w:val="330053DB"/>
    <w:multiLevelType w:val="hybridMultilevel"/>
    <w:tmpl w:val="634A8C92"/>
    <w:lvl w:ilvl="0" w:tplc="FFFFFFFF">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08">
    <w:nsid w:val="332E1E70"/>
    <w:multiLevelType w:val="hybridMultilevel"/>
    <w:tmpl w:val="CA0A5B12"/>
    <w:lvl w:ilvl="0" w:tplc="04090011">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09">
    <w:nsid w:val="33546DFB"/>
    <w:multiLevelType w:val="hybridMultilevel"/>
    <w:tmpl w:val="AC744FD2"/>
    <w:lvl w:ilvl="0" w:tplc="0E74E33A">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0">
    <w:nsid w:val="335B600F"/>
    <w:multiLevelType w:val="hybridMultilevel"/>
    <w:tmpl w:val="53541952"/>
    <w:lvl w:ilvl="0" w:tplc="7BAC154C">
      <w:start w:val="1"/>
      <w:numFmt w:val="decimal"/>
      <w:lvlText w:val="%1、"/>
      <w:lvlJc w:val="left"/>
      <w:pPr>
        <w:tabs>
          <w:tab w:val="num" w:pos="720"/>
        </w:tabs>
        <w:ind w:left="720" w:hanging="360"/>
      </w:pPr>
      <w:rPr>
        <w:rFonts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211">
    <w:nsid w:val="338417E7"/>
    <w:multiLevelType w:val="hybridMultilevel"/>
    <w:tmpl w:val="78523D1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2">
    <w:nsid w:val="33CF4C91"/>
    <w:multiLevelType w:val="hybridMultilevel"/>
    <w:tmpl w:val="2920F8E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3">
    <w:nsid w:val="33FA3550"/>
    <w:multiLevelType w:val="hybridMultilevel"/>
    <w:tmpl w:val="EEF6FE84"/>
    <w:lvl w:ilvl="0" w:tplc="2B968614">
      <w:start w:val="1"/>
      <w:numFmt w:val="decimal"/>
      <w:lvlText w:val="%1、"/>
      <w:lvlJc w:val="left"/>
      <w:pPr>
        <w:tabs>
          <w:tab w:val="num" w:pos="945"/>
        </w:tabs>
        <w:ind w:left="945" w:hanging="630"/>
      </w:pPr>
      <w:rPr>
        <w:rFonts w:hint="eastAsia"/>
        <w:color w:val="auto"/>
      </w:rPr>
    </w:lvl>
    <w:lvl w:ilvl="1" w:tplc="EFA091A0">
      <w:start w:val="1"/>
      <w:numFmt w:val="decimal"/>
      <w:lvlText w:val="（%2）"/>
      <w:lvlJc w:val="left"/>
      <w:pPr>
        <w:tabs>
          <w:tab w:val="num" w:pos="1455"/>
        </w:tabs>
        <w:ind w:left="1455" w:hanging="720"/>
      </w:pPr>
      <w:rPr>
        <w:rFonts w:hint="eastAsia"/>
      </w:rPr>
    </w:lvl>
    <w:lvl w:ilvl="2" w:tplc="C51415D4">
      <w:start w:val="1"/>
      <w:numFmt w:val="upperLetter"/>
      <w:lvlText w:val="%3．"/>
      <w:lvlJc w:val="left"/>
      <w:pPr>
        <w:tabs>
          <w:tab w:val="num" w:pos="1515"/>
        </w:tabs>
        <w:ind w:left="1515" w:hanging="360"/>
      </w:pPr>
      <w:rPr>
        <w:rFonts w:hint="eastAsia"/>
      </w:rPr>
    </w:lvl>
    <w:lvl w:ilvl="3" w:tplc="B914A372">
      <w:start w:val="1"/>
      <w:numFmt w:val="upperLetter"/>
      <w:lvlText w:val="%4."/>
      <w:lvlJc w:val="left"/>
      <w:pPr>
        <w:tabs>
          <w:tab w:val="num" w:pos="1935"/>
        </w:tabs>
        <w:ind w:left="1935" w:hanging="360"/>
      </w:pPr>
      <w:rPr>
        <w:rFonts w:hint="eastAsia"/>
      </w:r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214">
    <w:nsid w:val="34236D58"/>
    <w:multiLevelType w:val="hybridMultilevel"/>
    <w:tmpl w:val="4D30B66E"/>
    <w:lvl w:ilvl="0" w:tplc="2D2C3E8E">
      <w:start w:val="1"/>
      <w:numFmt w:val="decimal"/>
      <w:lvlText w:val="%1、"/>
      <w:lvlJc w:val="left"/>
      <w:pPr>
        <w:tabs>
          <w:tab w:val="num" w:pos="360"/>
        </w:tabs>
        <w:ind w:left="360" w:hanging="360"/>
      </w:pPr>
      <w:rPr>
        <w:rFonts w:hint="eastAsia"/>
        <w:sz w:val="24"/>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215">
    <w:nsid w:val="34AA15FA"/>
    <w:multiLevelType w:val="hybridMultilevel"/>
    <w:tmpl w:val="70003718"/>
    <w:lvl w:ilvl="0" w:tplc="7D301FBC">
      <w:start w:val="1"/>
      <w:numFmt w:val="decimal"/>
      <w:lvlText w:val="%1、"/>
      <w:lvlJc w:val="left"/>
      <w:pPr>
        <w:tabs>
          <w:tab w:val="num" w:pos="360"/>
        </w:tabs>
        <w:ind w:left="360" w:hanging="360"/>
      </w:pPr>
      <w:rPr>
        <w:rFonts w:hint="eastAsia"/>
      </w:rPr>
    </w:lvl>
    <w:lvl w:ilvl="1" w:tplc="EB907316">
      <w:start w:val="5"/>
      <w:numFmt w:val="japaneseCounting"/>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6">
    <w:nsid w:val="34FC55FD"/>
    <w:multiLevelType w:val="hybridMultilevel"/>
    <w:tmpl w:val="8D8A8BF8"/>
    <w:lvl w:ilvl="0" w:tplc="A6F47BE8">
      <w:start w:val="1"/>
      <w:numFmt w:val="decimal"/>
      <w:lvlText w:val="%1、"/>
      <w:lvlJc w:val="left"/>
      <w:pPr>
        <w:tabs>
          <w:tab w:val="num" w:pos="360"/>
        </w:tabs>
        <w:ind w:left="360" w:hanging="360"/>
      </w:pPr>
      <w:rPr>
        <w:rFonts w:hint="eastAsia"/>
      </w:rPr>
    </w:lvl>
    <w:lvl w:ilvl="1" w:tplc="19345362">
      <w:start w:val="1"/>
      <w:numFmt w:val="decimal"/>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7">
    <w:nsid w:val="351407F2"/>
    <w:multiLevelType w:val="hybridMultilevel"/>
    <w:tmpl w:val="487C275E"/>
    <w:lvl w:ilvl="0" w:tplc="4406F144">
      <w:start w:val="1"/>
      <w:numFmt w:val="japaneseCounting"/>
      <w:lvlText w:val="%1、"/>
      <w:lvlJc w:val="left"/>
      <w:pPr>
        <w:tabs>
          <w:tab w:val="num" w:pos="570"/>
        </w:tabs>
        <w:ind w:left="570" w:hanging="57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8">
    <w:nsid w:val="35151E23"/>
    <w:multiLevelType w:val="hybridMultilevel"/>
    <w:tmpl w:val="2A80B4B8"/>
    <w:lvl w:ilvl="0" w:tplc="F83EF2CC">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9">
    <w:nsid w:val="353E46B5"/>
    <w:multiLevelType w:val="hybridMultilevel"/>
    <w:tmpl w:val="41527468"/>
    <w:lvl w:ilvl="0" w:tplc="1FEA9D62">
      <w:start w:val="1"/>
      <w:numFmt w:val="japaneseCounting"/>
      <w:lvlText w:val="（%1）"/>
      <w:lvlJc w:val="left"/>
      <w:pPr>
        <w:tabs>
          <w:tab w:val="num" w:pos="720"/>
        </w:tabs>
        <w:ind w:left="720" w:hanging="720"/>
      </w:pPr>
      <w:rPr>
        <w:rFonts w:hint="eastAsia"/>
      </w:rPr>
    </w:lvl>
    <w:lvl w:ilvl="1" w:tplc="5896D17A">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0">
    <w:nsid w:val="358B4611"/>
    <w:multiLevelType w:val="hybridMultilevel"/>
    <w:tmpl w:val="8180699A"/>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1">
    <w:nsid w:val="35F836B8"/>
    <w:multiLevelType w:val="hybridMultilevel"/>
    <w:tmpl w:val="90FA307C"/>
    <w:lvl w:ilvl="0" w:tplc="56A67BD8">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22">
    <w:nsid w:val="36563538"/>
    <w:multiLevelType w:val="hybridMultilevel"/>
    <w:tmpl w:val="A572B644"/>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3">
    <w:nsid w:val="366B6D72"/>
    <w:multiLevelType w:val="hybridMultilevel"/>
    <w:tmpl w:val="16E6BD3E"/>
    <w:lvl w:ilvl="0" w:tplc="FFFFFFFF">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24">
    <w:nsid w:val="367305BD"/>
    <w:multiLevelType w:val="hybridMultilevel"/>
    <w:tmpl w:val="C47ECC84"/>
    <w:lvl w:ilvl="0" w:tplc="D0C22A6C">
      <w:start w:val="1"/>
      <w:numFmt w:val="japaneseCounting"/>
      <w:lvlText w:val="（%1）"/>
      <w:lvlJc w:val="left"/>
      <w:pPr>
        <w:tabs>
          <w:tab w:val="num" w:pos="720"/>
        </w:tabs>
        <w:ind w:left="720" w:hanging="720"/>
      </w:pPr>
      <w:rPr>
        <w:rFonts w:hint="eastAsia"/>
        <w:color w:val="auto"/>
      </w:rPr>
    </w:lvl>
    <w:lvl w:ilvl="1" w:tplc="E59C34CC">
      <w:start w:val="1"/>
      <w:numFmt w:val="decimal"/>
      <w:lvlText w:val="%2、"/>
      <w:lvlJc w:val="left"/>
      <w:pPr>
        <w:tabs>
          <w:tab w:val="num" w:pos="780"/>
        </w:tabs>
        <w:ind w:left="780" w:hanging="360"/>
      </w:pPr>
      <w:rPr>
        <w:rFonts w:ascii="Times New Roman" w:hAnsi="Times New Roman" w:hint="eastAsia"/>
      </w:rPr>
    </w:lvl>
    <w:lvl w:ilvl="2" w:tplc="7FBE08B4">
      <w:start w:val="1"/>
      <w:numFmt w:val="decimal"/>
      <w:lvlText w:val="（%3）"/>
      <w:lvlJc w:val="left"/>
      <w:pPr>
        <w:tabs>
          <w:tab w:val="num" w:pos="1560"/>
        </w:tabs>
        <w:ind w:left="1560" w:hanging="7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5">
    <w:nsid w:val="36A93149"/>
    <w:multiLevelType w:val="hybridMultilevel"/>
    <w:tmpl w:val="2ACC5D5E"/>
    <w:lvl w:ilvl="0" w:tplc="CA2C8412">
      <w:start w:val="1"/>
      <w:numFmt w:val="decimal"/>
      <w:lvlText w:val="%1)"/>
      <w:lvlJc w:val="left"/>
      <w:pPr>
        <w:tabs>
          <w:tab w:val="num" w:pos="840"/>
        </w:tabs>
        <w:ind w:left="840" w:hanging="420"/>
      </w:pPr>
      <w:rPr>
        <w:rFonts w:hint="eastAsia"/>
      </w:rPr>
    </w:lvl>
    <w:lvl w:ilvl="1" w:tplc="6FDE2A34">
      <w:start w:val="6"/>
      <w:numFmt w:val="japaneseCounting"/>
      <w:lvlText w:val="第%2节"/>
      <w:lvlJc w:val="left"/>
      <w:pPr>
        <w:tabs>
          <w:tab w:val="num" w:pos="1965"/>
        </w:tabs>
        <w:ind w:left="1965" w:hanging="1125"/>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26">
    <w:nsid w:val="36FF07C3"/>
    <w:multiLevelType w:val="hybridMultilevel"/>
    <w:tmpl w:val="71EAC2A4"/>
    <w:lvl w:ilvl="0" w:tplc="FF6EC4B2">
      <w:start w:val="1"/>
      <w:numFmt w:val="decimal"/>
      <w:lvlText w:val="%1、"/>
      <w:lvlJc w:val="left"/>
      <w:pPr>
        <w:tabs>
          <w:tab w:val="num" w:pos="559"/>
        </w:tabs>
        <w:ind w:left="559" w:hanging="360"/>
      </w:pPr>
      <w:rPr>
        <w:rFonts w:hint="eastAsia"/>
      </w:rPr>
    </w:lvl>
    <w:lvl w:ilvl="1" w:tplc="04090019" w:tentative="1">
      <w:start w:val="1"/>
      <w:numFmt w:val="lowerLetter"/>
      <w:lvlText w:val="%2)"/>
      <w:lvlJc w:val="left"/>
      <w:pPr>
        <w:tabs>
          <w:tab w:val="num" w:pos="1039"/>
        </w:tabs>
        <w:ind w:left="1039" w:hanging="420"/>
      </w:pPr>
    </w:lvl>
    <w:lvl w:ilvl="2" w:tplc="0409001B" w:tentative="1">
      <w:start w:val="1"/>
      <w:numFmt w:val="lowerRoman"/>
      <w:lvlText w:val="%3."/>
      <w:lvlJc w:val="right"/>
      <w:pPr>
        <w:tabs>
          <w:tab w:val="num" w:pos="1459"/>
        </w:tabs>
        <w:ind w:left="1459" w:hanging="420"/>
      </w:pPr>
    </w:lvl>
    <w:lvl w:ilvl="3" w:tplc="0409000F" w:tentative="1">
      <w:start w:val="1"/>
      <w:numFmt w:val="decimal"/>
      <w:lvlText w:val="%4."/>
      <w:lvlJc w:val="left"/>
      <w:pPr>
        <w:tabs>
          <w:tab w:val="num" w:pos="1879"/>
        </w:tabs>
        <w:ind w:left="1879" w:hanging="420"/>
      </w:pPr>
    </w:lvl>
    <w:lvl w:ilvl="4" w:tplc="04090019" w:tentative="1">
      <w:start w:val="1"/>
      <w:numFmt w:val="lowerLetter"/>
      <w:lvlText w:val="%5)"/>
      <w:lvlJc w:val="left"/>
      <w:pPr>
        <w:tabs>
          <w:tab w:val="num" w:pos="2299"/>
        </w:tabs>
        <w:ind w:left="2299" w:hanging="420"/>
      </w:pPr>
    </w:lvl>
    <w:lvl w:ilvl="5" w:tplc="0409001B" w:tentative="1">
      <w:start w:val="1"/>
      <w:numFmt w:val="lowerRoman"/>
      <w:lvlText w:val="%6."/>
      <w:lvlJc w:val="right"/>
      <w:pPr>
        <w:tabs>
          <w:tab w:val="num" w:pos="2719"/>
        </w:tabs>
        <w:ind w:left="2719" w:hanging="420"/>
      </w:pPr>
    </w:lvl>
    <w:lvl w:ilvl="6" w:tplc="0409000F" w:tentative="1">
      <w:start w:val="1"/>
      <w:numFmt w:val="decimal"/>
      <w:lvlText w:val="%7."/>
      <w:lvlJc w:val="left"/>
      <w:pPr>
        <w:tabs>
          <w:tab w:val="num" w:pos="3139"/>
        </w:tabs>
        <w:ind w:left="3139" w:hanging="420"/>
      </w:pPr>
    </w:lvl>
    <w:lvl w:ilvl="7" w:tplc="04090019" w:tentative="1">
      <w:start w:val="1"/>
      <w:numFmt w:val="lowerLetter"/>
      <w:lvlText w:val="%8)"/>
      <w:lvlJc w:val="left"/>
      <w:pPr>
        <w:tabs>
          <w:tab w:val="num" w:pos="3559"/>
        </w:tabs>
        <w:ind w:left="3559" w:hanging="420"/>
      </w:pPr>
    </w:lvl>
    <w:lvl w:ilvl="8" w:tplc="0409001B" w:tentative="1">
      <w:start w:val="1"/>
      <w:numFmt w:val="lowerRoman"/>
      <w:lvlText w:val="%9."/>
      <w:lvlJc w:val="right"/>
      <w:pPr>
        <w:tabs>
          <w:tab w:val="num" w:pos="3979"/>
        </w:tabs>
        <w:ind w:left="3979" w:hanging="420"/>
      </w:pPr>
    </w:lvl>
  </w:abstractNum>
  <w:abstractNum w:abstractNumId="227">
    <w:nsid w:val="37211C97"/>
    <w:multiLevelType w:val="hybridMultilevel"/>
    <w:tmpl w:val="EFAC4E22"/>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8">
    <w:nsid w:val="3775480F"/>
    <w:multiLevelType w:val="hybridMultilevel"/>
    <w:tmpl w:val="4B986286"/>
    <w:lvl w:ilvl="0" w:tplc="FFFFFFFF">
      <w:start w:val="1"/>
      <w:numFmt w:val="decimal"/>
      <w:lvlText w:val="%1、"/>
      <w:lvlJc w:val="left"/>
      <w:pPr>
        <w:tabs>
          <w:tab w:val="num" w:pos="780"/>
        </w:tabs>
        <w:ind w:left="780" w:hanging="360"/>
      </w:pPr>
      <w:rPr>
        <w:rFonts w:hint="eastAsia"/>
      </w:r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229">
    <w:nsid w:val="37893FBC"/>
    <w:multiLevelType w:val="hybridMultilevel"/>
    <w:tmpl w:val="A30EF94E"/>
    <w:lvl w:ilvl="0" w:tplc="09CEA260">
      <w:start w:val="1"/>
      <w:numFmt w:val="decimal"/>
      <w:lvlText w:val="%1."/>
      <w:lvlJc w:val="left"/>
      <w:pPr>
        <w:tabs>
          <w:tab w:val="num" w:pos="570"/>
        </w:tabs>
        <w:ind w:left="570" w:hanging="360"/>
      </w:pPr>
      <w:rPr>
        <w:rFonts w:hint="eastAsia"/>
      </w:rPr>
    </w:lvl>
    <w:lvl w:ilvl="1" w:tplc="FDC0703A">
      <w:start w:val="1"/>
      <w:numFmt w:val="decimal"/>
      <w:lvlText w:val="%2."/>
      <w:lvlJc w:val="left"/>
      <w:pPr>
        <w:tabs>
          <w:tab w:val="num" w:pos="1350"/>
        </w:tabs>
        <w:ind w:left="1350" w:hanging="720"/>
      </w:pPr>
      <w:rPr>
        <w:rFonts w:hint="eastAsia"/>
      </w:rPr>
    </w:lvl>
    <w:lvl w:ilvl="2" w:tplc="C040E7CA">
      <w:start w:val="1"/>
      <w:numFmt w:val="decimal"/>
      <w:lvlText w:val="%3、"/>
      <w:lvlJc w:val="left"/>
      <w:pPr>
        <w:tabs>
          <w:tab w:val="num" w:pos="1560"/>
        </w:tabs>
        <w:ind w:left="1560" w:hanging="510"/>
      </w:pPr>
      <w:rPr>
        <w:rFonts w:hint="eastAsia"/>
      </w:r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230">
    <w:nsid w:val="37B72B73"/>
    <w:multiLevelType w:val="hybridMultilevel"/>
    <w:tmpl w:val="41DC2ABE"/>
    <w:lvl w:ilvl="0" w:tplc="D0C22A6C">
      <w:start w:val="1"/>
      <w:numFmt w:val="japaneseCounting"/>
      <w:lvlText w:val="（%1）"/>
      <w:lvlJc w:val="left"/>
      <w:pPr>
        <w:tabs>
          <w:tab w:val="num" w:pos="720"/>
        </w:tabs>
        <w:ind w:left="720" w:hanging="720"/>
      </w:pPr>
      <w:rPr>
        <w:rFonts w:hint="eastAsia"/>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1">
    <w:nsid w:val="37FC7A4E"/>
    <w:multiLevelType w:val="hybridMultilevel"/>
    <w:tmpl w:val="91F62B5A"/>
    <w:lvl w:ilvl="0" w:tplc="89D67A6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2">
    <w:nsid w:val="38217E8C"/>
    <w:multiLevelType w:val="hybridMultilevel"/>
    <w:tmpl w:val="48C8A1BC"/>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3">
    <w:nsid w:val="382A647A"/>
    <w:multiLevelType w:val="hybridMultilevel"/>
    <w:tmpl w:val="E170053E"/>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4">
    <w:nsid w:val="382F2041"/>
    <w:multiLevelType w:val="hybridMultilevel"/>
    <w:tmpl w:val="40568E3A"/>
    <w:lvl w:ilvl="0" w:tplc="D51C45F6">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5">
    <w:nsid w:val="38972D38"/>
    <w:multiLevelType w:val="hybridMultilevel"/>
    <w:tmpl w:val="B498B400"/>
    <w:lvl w:ilvl="0" w:tplc="4D729A7A">
      <w:start w:val="1"/>
      <w:numFmt w:val="decimal"/>
      <w:lvlText w:val="%1、"/>
      <w:lvlJc w:val="left"/>
      <w:pPr>
        <w:tabs>
          <w:tab w:val="num" w:pos="675"/>
        </w:tabs>
        <w:ind w:left="675" w:hanging="360"/>
      </w:pPr>
      <w:rPr>
        <w:rFonts w:hint="eastAsia"/>
      </w:rPr>
    </w:lvl>
    <w:lvl w:ilvl="1" w:tplc="04090019">
      <w:start w:val="1"/>
      <w:numFmt w:val="lowerLetter"/>
      <w:lvlText w:val="%2)"/>
      <w:lvlJc w:val="left"/>
      <w:pPr>
        <w:tabs>
          <w:tab w:val="num" w:pos="1155"/>
        </w:tabs>
        <w:ind w:left="1155" w:hanging="420"/>
      </w:pPr>
    </w:lvl>
    <w:lvl w:ilvl="2" w:tplc="0409001B" w:tentative="1">
      <w:start w:val="1"/>
      <w:numFmt w:val="lowerRoman"/>
      <w:lvlText w:val="%3."/>
      <w:lvlJc w:val="right"/>
      <w:pPr>
        <w:tabs>
          <w:tab w:val="num" w:pos="1575"/>
        </w:tabs>
        <w:ind w:left="1575" w:hanging="420"/>
      </w:p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236">
    <w:nsid w:val="38E315F0"/>
    <w:multiLevelType w:val="hybridMultilevel"/>
    <w:tmpl w:val="8AD47C84"/>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7">
    <w:nsid w:val="390A784B"/>
    <w:multiLevelType w:val="hybridMultilevel"/>
    <w:tmpl w:val="4D4E0338"/>
    <w:lvl w:ilvl="0" w:tplc="FFFFFFFF">
      <w:start w:val="1"/>
      <w:numFmt w:val="decimal"/>
      <w:lvlText w:val="%1、"/>
      <w:lvlJc w:val="left"/>
      <w:pPr>
        <w:tabs>
          <w:tab w:val="num" w:pos="780"/>
        </w:tabs>
        <w:ind w:left="780" w:hanging="360"/>
      </w:pPr>
      <w:rPr>
        <w:rFonts w:hint="eastAsia"/>
      </w:r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238">
    <w:nsid w:val="392579EC"/>
    <w:multiLevelType w:val="hybridMultilevel"/>
    <w:tmpl w:val="AF42EBD6"/>
    <w:lvl w:ilvl="0" w:tplc="D9902180">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9">
    <w:nsid w:val="39954CCD"/>
    <w:multiLevelType w:val="hybridMultilevel"/>
    <w:tmpl w:val="41524C62"/>
    <w:lvl w:ilvl="0" w:tplc="5C407086">
      <w:start w:val="1"/>
      <w:numFmt w:val="decimal"/>
      <w:lvlText w:val="%1、"/>
      <w:lvlJc w:val="left"/>
      <w:pPr>
        <w:tabs>
          <w:tab w:val="num" w:pos="360"/>
        </w:tabs>
        <w:ind w:left="360" w:hanging="360"/>
      </w:pPr>
      <w:rPr>
        <w:rFonts w:hint="eastAsia"/>
      </w:rPr>
    </w:lvl>
    <w:lvl w:ilvl="1" w:tplc="AB78B72E">
      <w:start w:val="1"/>
      <w:numFmt w:val="decimal"/>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0">
    <w:nsid w:val="3A2145F1"/>
    <w:multiLevelType w:val="hybridMultilevel"/>
    <w:tmpl w:val="89B8D3E4"/>
    <w:lvl w:ilvl="0" w:tplc="CDBAEB1A">
      <w:start w:val="1"/>
      <w:numFmt w:val="decimal"/>
      <w:lvlText w:val="%1."/>
      <w:lvlJc w:val="left"/>
      <w:pPr>
        <w:tabs>
          <w:tab w:val="num" w:pos="420"/>
        </w:tabs>
        <w:ind w:left="420" w:hanging="420"/>
      </w:pPr>
      <w:rPr>
        <w:rFonts w:hint="eastAsia"/>
      </w:rPr>
    </w:lvl>
    <w:lvl w:ilvl="1" w:tplc="668A1222">
      <w:start w:val="1"/>
      <w:numFmt w:val="decimal"/>
      <w:lvlText w:val="%2、"/>
      <w:lvlJc w:val="left"/>
      <w:pPr>
        <w:tabs>
          <w:tab w:val="num" w:pos="780"/>
        </w:tabs>
        <w:ind w:left="780" w:hanging="360"/>
      </w:pPr>
      <w:rPr>
        <w:rFonts w:hint="eastAsia"/>
      </w:rPr>
    </w:lvl>
    <w:lvl w:ilvl="2" w:tplc="091CE94A">
      <w:start w:val="1"/>
      <w:numFmt w:val="decimal"/>
      <w:lvlText w:val="（%3）"/>
      <w:lvlJc w:val="left"/>
      <w:pPr>
        <w:tabs>
          <w:tab w:val="num" w:pos="1560"/>
        </w:tabs>
        <w:ind w:left="1560" w:hanging="720"/>
      </w:pPr>
      <w:rPr>
        <w:rFonts w:ascii="Times New Roman" w:hAnsi="Times New Roman"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1">
    <w:nsid w:val="3A256B6D"/>
    <w:multiLevelType w:val="hybridMultilevel"/>
    <w:tmpl w:val="0602BE34"/>
    <w:lvl w:ilvl="0" w:tplc="0314908A">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2">
    <w:nsid w:val="3A4E001B"/>
    <w:multiLevelType w:val="hybridMultilevel"/>
    <w:tmpl w:val="7CAA01B4"/>
    <w:lvl w:ilvl="0" w:tplc="04090001">
      <w:start w:val="1"/>
      <w:numFmt w:val="bullet"/>
      <w:lvlText w:val=""/>
      <w:lvlJc w:val="left"/>
      <w:pPr>
        <w:tabs>
          <w:tab w:val="num" w:pos="900"/>
        </w:tabs>
        <w:ind w:left="900" w:hanging="420"/>
      </w:pPr>
      <w:rPr>
        <w:rFonts w:ascii="Wingdings" w:hAnsi="Wingdings" w:hint="default"/>
      </w:rPr>
    </w:lvl>
    <w:lvl w:ilvl="1" w:tplc="0409000B">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3">
    <w:nsid w:val="3A4E729D"/>
    <w:multiLevelType w:val="hybridMultilevel"/>
    <w:tmpl w:val="FF8C2C3A"/>
    <w:lvl w:ilvl="0" w:tplc="CA2C8412">
      <w:start w:val="1"/>
      <w:numFmt w:val="decimal"/>
      <w:lvlText w:val="%1)"/>
      <w:lvlJc w:val="left"/>
      <w:pPr>
        <w:tabs>
          <w:tab w:val="num" w:pos="420"/>
        </w:tabs>
        <w:ind w:left="420" w:hanging="420"/>
      </w:pPr>
      <w:rPr>
        <w:rFonts w:hint="eastAsia"/>
      </w:rPr>
    </w:lvl>
    <w:lvl w:ilvl="1" w:tplc="04090013">
      <w:start w:val="1"/>
      <w:numFmt w:val="upperRoman"/>
      <w:lvlText w:val="%2."/>
      <w:lvlJc w:val="left"/>
      <w:pPr>
        <w:tabs>
          <w:tab w:val="num" w:pos="840"/>
        </w:tabs>
        <w:ind w:left="840" w:hanging="420"/>
      </w:pPr>
    </w:lvl>
    <w:lvl w:ilvl="2" w:tplc="0409000D">
      <w:start w:val="1"/>
      <w:numFmt w:val="bullet"/>
      <w:lvlText w:val=""/>
      <w:lvlJc w:val="left"/>
      <w:pPr>
        <w:tabs>
          <w:tab w:val="num" w:pos="1260"/>
        </w:tabs>
        <w:ind w:left="1260" w:hanging="420"/>
      </w:pPr>
      <w:rPr>
        <w:rFonts w:ascii="Wingdings" w:hAnsi="Wingdings" w:hint="default"/>
      </w:rPr>
    </w:lvl>
    <w:lvl w:ilvl="3" w:tplc="F588F11C">
      <w:start w:val="9"/>
      <w:numFmt w:val="decimal"/>
      <w:lvlText w:val="%4、"/>
      <w:lvlJc w:val="left"/>
      <w:pPr>
        <w:tabs>
          <w:tab w:val="num" w:pos="1620"/>
        </w:tabs>
        <w:ind w:left="1620" w:hanging="360"/>
      </w:pPr>
      <w:rPr>
        <w:rFonts w:hint="eastAsia"/>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4">
    <w:nsid w:val="3AAF1BED"/>
    <w:multiLevelType w:val="hybridMultilevel"/>
    <w:tmpl w:val="F256792C"/>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45">
    <w:nsid w:val="3B1E1E93"/>
    <w:multiLevelType w:val="hybridMultilevel"/>
    <w:tmpl w:val="AA02891A"/>
    <w:lvl w:ilvl="0" w:tplc="A8F2DC14">
      <w:start w:val="1"/>
      <w:numFmt w:val="decimal"/>
      <w:lvlText w:val="%1、"/>
      <w:lvlJc w:val="left"/>
      <w:pPr>
        <w:tabs>
          <w:tab w:val="num" w:pos="795"/>
        </w:tabs>
        <w:ind w:left="795" w:hanging="360"/>
      </w:pPr>
      <w:rPr>
        <w:rFonts w:hint="eastAsia"/>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246">
    <w:nsid w:val="3B3F1933"/>
    <w:multiLevelType w:val="hybridMultilevel"/>
    <w:tmpl w:val="F73C584E"/>
    <w:lvl w:ilvl="0" w:tplc="7822514A">
      <w:start w:val="1"/>
      <w:numFmt w:val="japaneseCounting"/>
      <w:lvlText w:val="第%1节"/>
      <w:lvlJc w:val="left"/>
      <w:pPr>
        <w:tabs>
          <w:tab w:val="num" w:pos="990"/>
        </w:tabs>
        <w:ind w:left="990" w:hanging="99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7">
    <w:nsid w:val="3BE03623"/>
    <w:multiLevelType w:val="hybridMultilevel"/>
    <w:tmpl w:val="4C8E470A"/>
    <w:lvl w:ilvl="0" w:tplc="FFFFFFFF">
      <w:start w:val="1"/>
      <w:numFmt w:val="decimal"/>
      <w:lvlText w:val="%1、"/>
      <w:lvlJc w:val="left"/>
      <w:pPr>
        <w:tabs>
          <w:tab w:val="num" w:pos="360"/>
        </w:tabs>
        <w:ind w:left="360" w:hanging="360"/>
      </w:pPr>
      <w:rPr>
        <w:rFonts w:ascii="宋体" w:hAnsi="宋体"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48">
    <w:nsid w:val="3C985EE2"/>
    <w:multiLevelType w:val="hybridMultilevel"/>
    <w:tmpl w:val="B77A439C"/>
    <w:lvl w:ilvl="0" w:tplc="361E6EA8">
      <w:start w:val="1"/>
      <w:numFmt w:val="decimalFullWidth"/>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9">
    <w:nsid w:val="3C9E2FDD"/>
    <w:multiLevelType w:val="hybridMultilevel"/>
    <w:tmpl w:val="902C8D1C"/>
    <w:lvl w:ilvl="0" w:tplc="1FE616A2">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50">
    <w:nsid w:val="3CD617F1"/>
    <w:multiLevelType w:val="hybridMultilevel"/>
    <w:tmpl w:val="2668EB9C"/>
    <w:lvl w:ilvl="0" w:tplc="9650EEA8">
      <w:start w:val="1"/>
      <w:numFmt w:val="decimalFullWidth"/>
      <w:lvlText w:val="%1、"/>
      <w:lvlJc w:val="left"/>
      <w:pPr>
        <w:tabs>
          <w:tab w:val="num" w:pos="480"/>
        </w:tabs>
        <w:ind w:left="480" w:hanging="48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1">
    <w:nsid w:val="3D616F50"/>
    <w:multiLevelType w:val="hybridMultilevel"/>
    <w:tmpl w:val="526212C4"/>
    <w:lvl w:ilvl="0" w:tplc="711E21C8">
      <w:start w:val="2"/>
      <w:numFmt w:val="decimal"/>
      <w:lvlText w:val="%1、"/>
      <w:lvlJc w:val="left"/>
      <w:pPr>
        <w:tabs>
          <w:tab w:val="num" w:pos="778"/>
        </w:tabs>
        <w:ind w:left="778" w:hanging="360"/>
      </w:pPr>
      <w:rPr>
        <w:rFonts w:hint="eastAsia"/>
      </w:rPr>
    </w:lvl>
    <w:lvl w:ilvl="1" w:tplc="04090019" w:tentative="1">
      <w:start w:val="1"/>
      <w:numFmt w:val="lowerLetter"/>
      <w:lvlText w:val="%2)"/>
      <w:lvlJc w:val="left"/>
      <w:pPr>
        <w:tabs>
          <w:tab w:val="num" w:pos="1258"/>
        </w:tabs>
        <w:ind w:left="1258" w:hanging="420"/>
      </w:pPr>
    </w:lvl>
    <w:lvl w:ilvl="2" w:tplc="0409001B" w:tentative="1">
      <w:start w:val="1"/>
      <w:numFmt w:val="lowerRoman"/>
      <w:lvlText w:val="%3."/>
      <w:lvlJc w:val="right"/>
      <w:pPr>
        <w:tabs>
          <w:tab w:val="num" w:pos="1678"/>
        </w:tabs>
        <w:ind w:left="1678" w:hanging="420"/>
      </w:pPr>
    </w:lvl>
    <w:lvl w:ilvl="3" w:tplc="0409000F" w:tentative="1">
      <w:start w:val="1"/>
      <w:numFmt w:val="decimal"/>
      <w:lvlText w:val="%4."/>
      <w:lvlJc w:val="left"/>
      <w:pPr>
        <w:tabs>
          <w:tab w:val="num" w:pos="2098"/>
        </w:tabs>
        <w:ind w:left="2098" w:hanging="420"/>
      </w:pPr>
    </w:lvl>
    <w:lvl w:ilvl="4" w:tplc="04090019" w:tentative="1">
      <w:start w:val="1"/>
      <w:numFmt w:val="lowerLetter"/>
      <w:lvlText w:val="%5)"/>
      <w:lvlJc w:val="left"/>
      <w:pPr>
        <w:tabs>
          <w:tab w:val="num" w:pos="2518"/>
        </w:tabs>
        <w:ind w:left="2518" w:hanging="420"/>
      </w:pPr>
    </w:lvl>
    <w:lvl w:ilvl="5" w:tplc="0409001B" w:tentative="1">
      <w:start w:val="1"/>
      <w:numFmt w:val="lowerRoman"/>
      <w:lvlText w:val="%6."/>
      <w:lvlJc w:val="right"/>
      <w:pPr>
        <w:tabs>
          <w:tab w:val="num" w:pos="2938"/>
        </w:tabs>
        <w:ind w:left="2938" w:hanging="420"/>
      </w:pPr>
    </w:lvl>
    <w:lvl w:ilvl="6" w:tplc="0409000F" w:tentative="1">
      <w:start w:val="1"/>
      <w:numFmt w:val="decimal"/>
      <w:lvlText w:val="%7."/>
      <w:lvlJc w:val="left"/>
      <w:pPr>
        <w:tabs>
          <w:tab w:val="num" w:pos="3358"/>
        </w:tabs>
        <w:ind w:left="3358" w:hanging="420"/>
      </w:pPr>
    </w:lvl>
    <w:lvl w:ilvl="7" w:tplc="04090019" w:tentative="1">
      <w:start w:val="1"/>
      <w:numFmt w:val="lowerLetter"/>
      <w:lvlText w:val="%8)"/>
      <w:lvlJc w:val="left"/>
      <w:pPr>
        <w:tabs>
          <w:tab w:val="num" w:pos="3778"/>
        </w:tabs>
        <w:ind w:left="3778" w:hanging="420"/>
      </w:pPr>
    </w:lvl>
    <w:lvl w:ilvl="8" w:tplc="0409001B" w:tentative="1">
      <w:start w:val="1"/>
      <w:numFmt w:val="lowerRoman"/>
      <w:lvlText w:val="%9."/>
      <w:lvlJc w:val="right"/>
      <w:pPr>
        <w:tabs>
          <w:tab w:val="num" w:pos="4198"/>
        </w:tabs>
        <w:ind w:left="4198" w:hanging="420"/>
      </w:pPr>
    </w:lvl>
  </w:abstractNum>
  <w:abstractNum w:abstractNumId="252">
    <w:nsid w:val="3DA364A2"/>
    <w:multiLevelType w:val="hybridMultilevel"/>
    <w:tmpl w:val="AD4E19A6"/>
    <w:lvl w:ilvl="0" w:tplc="5BF684BA">
      <w:start w:val="1"/>
      <w:numFmt w:val="decimal"/>
      <w:lvlText w:val="%1、"/>
      <w:lvlJc w:val="left"/>
      <w:pPr>
        <w:tabs>
          <w:tab w:val="num" w:pos="814"/>
        </w:tabs>
        <w:ind w:left="0" w:firstLine="454"/>
      </w:pPr>
      <w:rPr>
        <w:rFonts w:hint="eastAsia"/>
      </w:rPr>
    </w:lvl>
    <w:lvl w:ilvl="1" w:tplc="7C544148">
      <w:start w:val="1"/>
      <w:numFmt w:val="decimal"/>
      <w:lvlText w:val="%2、"/>
      <w:lvlJc w:val="left"/>
      <w:pPr>
        <w:tabs>
          <w:tab w:val="num" w:pos="360"/>
        </w:tabs>
        <w:ind w:left="0" w:firstLine="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3">
    <w:nsid w:val="3DBC039C"/>
    <w:multiLevelType w:val="hybridMultilevel"/>
    <w:tmpl w:val="B4B4EED2"/>
    <w:lvl w:ilvl="0" w:tplc="BFD6014E">
      <w:start w:val="1"/>
      <w:numFmt w:val="decimal"/>
      <w:lvlText w:val="%1、"/>
      <w:lvlJc w:val="left"/>
      <w:pPr>
        <w:tabs>
          <w:tab w:val="num" w:pos="780"/>
        </w:tabs>
        <w:ind w:left="780" w:hanging="360"/>
      </w:pPr>
      <w:rPr>
        <w:rFonts w:hint="eastAsia"/>
      </w:rPr>
    </w:lvl>
    <w:lvl w:ilvl="1" w:tplc="B72CB674">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4">
    <w:nsid w:val="3DDB3B98"/>
    <w:multiLevelType w:val="hybridMultilevel"/>
    <w:tmpl w:val="322E9BD4"/>
    <w:lvl w:ilvl="0" w:tplc="AB544366">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55">
    <w:nsid w:val="3DF22272"/>
    <w:multiLevelType w:val="hybridMultilevel"/>
    <w:tmpl w:val="667CFA62"/>
    <w:lvl w:ilvl="0" w:tplc="FFFFFFFF">
      <w:start w:val="1"/>
      <w:numFmt w:val="decimal"/>
      <w:lvlText w:val="%1、"/>
      <w:lvlJc w:val="left"/>
      <w:pPr>
        <w:tabs>
          <w:tab w:val="num" w:pos="360"/>
        </w:tabs>
        <w:ind w:left="360" w:hanging="360"/>
      </w:pPr>
      <w:rPr>
        <w:rFonts w:hint="eastAsia"/>
      </w:rPr>
    </w:lvl>
    <w:lvl w:ilvl="1" w:tplc="FFFFFFFF">
      <w:start w:val="1"/>
      <w:numFmt w:val="decimal"/>
      <w:lvlText w:val="%2、"/>
      <w:lvlJc w:val="left"/>
      <w:pPr>
        <w:tabs>
          <w:tab w:val="num" w:pos="780"/>
        </w:tabs>
        <w:ind w:left="780" w:hanging="360"/>
      </w:pPr>
      <w:rPr>
        <w:rFonts w:ascii="宋体" w:hAnsi="宋体" w:hint="eastAsia"/>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56">
    <w:nsid w:val="3E173941"/>
    <w:multiLevelType w:val="hybridMultilevel"/>
    <w:tmpl w:val="7526D85E"/>
    <w:lvl w:ilvl="0" w:tplc="4C54AD1C">
      <w:start w:val="1"/>
      <w:numFmt w:val="decimal"/>
      <w:lvlText w:val="%1、"/>
      <w:lvlJc w:val="left"/>
      <w:pPr>
        <w:tabs>
          <w:tab w:val="num" w:pos="840"/>
        </w:tabs>
        <w:ind w:left="480" w:firstLine="0"/>
      </w:pPr>
      <w:rPr>
        <w:rFonts w:hint="eastAsia"/>
      </w:rPr>
    </w:lvl>
    <w:lvl w:ilvl="1" w:tplc="4C54AD1C">
      <w:start w:val="1"/>
      <w:numFmt w:val="decimal"/>
      <w:lvlText w:val="%2、"/>
      <w:lvlJc w:val="left"/>
      <w:pPr>
        <w:tabs>
          <w:tab w:val="num" w:pos="840"/>
        </w:tabs>
        <w:ind w:left="480" w:firstLine="0"/>
      </w:pPr>
      <w:rPr>
        <w:rFonts w:hint="eastAsia"/>
      </w:rPr>
    </w:lvl>
    <w:lvl w:ilvl="2" w:tplc="185CD9B4">
      <w:start w:val="1"/>
      <w:numFmt w:val="decimal"/>
      <w:lvlText w:val="（%3）"/>
      <w:lvlJc w:val="left"/>
      <w:pPr>
        <w:tabs>
          <w:tab w:val="num" w:pos="1560"/>
        </w:tabs>
        <w:ind w:left="1560" w:hanging="7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7">
    <w:nsid w:val="3E2F4DED"/>
    <w:multiLevelType w:val="hybridMultilevel"/>
    <w:tmpl w:val="6AE0A05C"/>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8">
    <w:nsid w:val="3E3653ED"/>
    <w:multiLevelType w:val="hybridMultilevel"/>
    <w:tmpl w:val="08FE6424"/>
    <w:lvl w:ilvl="0" w:tplc="8F2E536A">
      <w:start w:val="1"/>
      <w:numFmt w:val="decimal"/>
      <w:lvlText w:val="%1."/>
      <w:lvlJc w:val="left"/>
      <w:pPr>
        <w:tabs>
          <w:tab w:val="num" w:pos="840"/>
        </w:tabs>
        <w:ind w:left="840" w:hanging="420"/>
      </w:pPr>
      <w:rPr>
        <w:rFonts w:hint="eastAsia"/>
      </w:rPr>
    </w:lvl>
    <w:lvl w:ilvl="1" w:tplc="1AD6C9A4">
      <w:start w:val="5"/>
      <w:numFmt w:val="japaneseCounting"/>
      <w:lvlText w:val="第%2节"/>
      <w:lvlJc w:val="left"/>
      <w:pPr>
        <w:tabs>
          <w:tab w:val="num" w:pos="1695"/>
        </w:tabs>
        <w:ind w:left="1695" w:hanging="855"/>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59">
    <w:nsid w:val="3EFB6392"/>
    <w:multiLevelType w:val="hybridMultilevel"/>
    <w:tmpl w:val="2E1C2C2E"/>
    <w:lvl w:ilvl="0" w:tplc="FC48F0FE">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0">
    <w:nsid w:val="3FB11E82"/>
    <w:multiLevelType w:val="hybridMultilevel"/>
    <w:tmpl w:val="7C4008D6"/>
    <w:lvl w:ilvl="0" w:tplc="FFFFFFFF">
      <w:start w:val="1"/>
      <w:numFmt w:val="decimal"/>
      <w:lvlText w:val="%1、"/>
      <w:lvlJc w:val="left"/>
      <w:pPr>
        <w:tabs>
          <w:tab w:val="num" w:pos="780"/>
        </w:tabs>
        <w:ind w:left="780" w:hanging="360"/>
      </w:pPr>
      <w:rPr>
        <w:rFonts w:hint="eastAsia"/>
      </w:rPr>
    </w:lvl>
    <w:lvl w:ilvl="1" w:tplc="FFFFFFFF">
      <w:start w:val="1"/>
      <w:numFmt w:val="decimal"/>
      <w:lvlText w:val="%2）"/>
      <w:lvlJc w:val="left"/>
      <w:pPr>
        <w:tabs>
          <w:tab w:val="num" w:pos="1200"/>
        </w:tabs>
        <w:ind w:left="1200" w:hanging="360"/>
      </w:pPr>
      <w:rPr>
        <w:rFonts w:hint="eastAsia"/>
      </w:r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261">
    <w:nsid w:val="3FB42068"/>
    <w:multiLevelType w:val="hybridMultilevel"/>
    <w:tmpl w:val="3786942E"/>
    <w:lvl w:ilvl="0" w:tplc="08F4BD1A">
      <w:start w:val="3"/>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62">
    <w:nsid w:val="40873830"/>
    <w:multiLevelType w:val="hybridMultilevel"/>
    <w:tmpl w:val="8D8CC6A4"/>
    <w:lvl w:ilvl="0" w:tplc="3704E8A8">
      <w:start w:val="1"/>
      <w:numFmt w:val="decimal"/>
      <w:lvlText w:val="%1、"/>
      <w:lvlJc w:val="left"/>
      <w:pPr>
        <w:tabs>
          <w:tab w:val="num" w:pos="648"/>
        </w:tabs>
        <w:ind w:left="648"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3">
    <w:nsid w:val="41482637"/>
    <w:multiLevelType w:val="hybridMultilevel"/>
    <w:tmpl w:val="74B254EE"/>
    <w:lvl w:ilvl="0" w:tplc="56A67BD8">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4">
    <w:nsid w:val="41E11898"/>
    <w:multiLevelType w:val="hybridMultilevel"/>
    <w:tmpl w:val="0C9AC240"/>
    <w:lvl w:ilvl="0" w:tplc="1F74EF32">
      <w:start w:val="1"/>
      <w:numFmt w:val="japaneseCounting"/>
      <w:lvlText w:val="（%1）"/>
      <w:lvlJc w:val="left"/>
      <w:pPr>
        <w:tabs>
          <w:tab w:val="num" w:pos="720"/>
        </w:tabs>
        <w:ind w:left="720" w:hanging="720"/>
      </w:pPr>
      <w:rPr>
        <w:rFonts w:hint="eastAsia"/>
      </w:rPr>
    </w:lvl>
    <w:lvl w:ilvl="1" w:tplc="82D802D8">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5">
    <w:nsid w:val="42155DCE"/>
    <w:multiLevelType w:val="hybridMultilevel"/>
    <w:tmpl w:val="C92C4462"/>
    <w:lvl w:ilvl="0" w:tplc="5C40708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6">
    <w:nsid w:val="42696C22"/>
    <w:multiLevelType w:val="hybridMultilevel"/>
    <w:tmpl w:val="47AAC112"/>
    <w:lvl w:ilvl="0" w:tplc="2D2C3E8E">
      <w:start w:val="1"/>
      <w:numFmt w:val="decimal"/>
      <w:lvlText w:val="%1、"/>
      <w:lvlJc w:val="left"/>
      <w:pPr>
        <w:tabs>
          <w:tab w:val="num" w:pos="360"/>
        </w:tabs>
        <w:ind w:left="360" w:hanging="360"/>
      </w:pPr>
      <w:rPr>
        <w:rFonts w:hint="eastAsia"/>
        <w:sz w:val="24"/>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267">
    <w:nsid w:val="426F51E3"/>
    <w:multiLevelType w:val="hybridMultilevel"/>
    <w:tmpl w:val="9B627FE4"/>
    <w:lvl w:ilvl="0" w:tplc="500AE91E">
      <w:start w:val="1"/>
      <w:numFmt w:val="decimal"/>
      <w:lvlText w:val="（%1）"/>
      <w:lvlJc w:val="left"/>
      <w:pPr>
        <w:tabs>
          <w:tab w:val="num" w:pos="720"/>
        </w:tabs>
        <w:ind w:left="720" w:hanging="720"/>
      </w:pPr>
      <w:rPr>
        <w:rFonts w:hint="eastAsia"/>
      </w:rPr>
    </w:lvl>
    <w:lvl w:ilvl="1" w:tplc="AF0E61D2">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8">
    <w:nsid w:val="42F0336C"/>
    <w:multiLevelType w:val="hybridMultilevel"/>
    <w:tmpl w:val="D36A407E"/>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9">
    <w:nsid w:val="430736D7"/>
    <w:multiLevelType w:val="hybridMultilevel"/>
    <w:tmpl w:val="225446F4"/>
    <w:lvl w:ilvl="0" w:tplc="16C62D60">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0">
    <w:nsid w:val="434B63A4"/>
    <w:multiLevelType w:val="hybridMultilevel"/>
    <w:tmpl w:val="49C22434"/>
    <w:lvl w:ilvl="0" w:tplc="FA3EE5F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1">
    <w:nsid w:val="43543AF5"/>
    <w:multiLevelType w:val="hybridMultilevel"/>
    <w:tmpl w:val="00D66DFA"/>
    <w:lvl w:ilvl="0" w:tplc="351E1A6C">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2">
    <w:nsid w:val="43705FFC"/>
    <w:multiLevelType w:val="hybridMultilevel"/>
    <w:tmpl w:val="17D6ED22"/>
    <w:lvl w:ilvl="0" w:tplc="00EA875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3">
    <w:nsid w:val="43B9596D"/>
    <w:multiLevelType w:val="hybridMultilevel"/>
    <w:tmpl w:val="B2A29A94"/>
    <w:lvl w:ilvl="0" w:tplc="E8EC47F4">
      <w:start w:val="1"/>
      <w:numFmt w:val="decimal"/>
      <w:lvlText w:val="%1、"/>
      <w:lvlJc w:val="left"/>
      <w:pPr>
        <w:tabs>
          <w:tab w:val="num" w:pos="1620"/>
        </w:tabs>
        <w:ind w:left="1620" w:hanging="360"/>
      </w:pPr>
      <w:rPr>
        <w:rFonts w:hint="eastAsia"/>
      </w:rPr>
    </w:lvl>
    <w:lvl w:ilvl="1" w:tplc="ACF0F020">
      <w:start w:val="1"/>
      <w:numFmt w:val="decimal"/>
      <w:lvlText w:val="(%2)"/>
      <w:lvlJc w:val="left"/>
      <w:pPr>
        <w:tabs>
          <w:tab w:val="num" w:pos="810"/>
        </w:tabs>
        <w:ind w:left="810" w:hanging="390"/>
      </w:pPr>
      <w:rPr>
        <w:rFonts w:ascii="Times New Roman" w:hAnsi="Times New Roman" w:hint="eastAsia"/>
      </w:r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4">
    <w:nsid w:val="43CB7A02"/>
    <w:multiLevelType w:val="hybridMultilevel"/>
    <w:tmpl w:val="D52467EA"/>
    <w:lvl w:ilvl="0" w:tplc="704A3572">
      <w:start w:val="1"/>
      <w:numFmt w:val="decimal"/>
      <w:lvlText w:val="（%1）"/>
      <w:lvlJc w:val="left"/>
      <w:pPr>
        <w:tabs>
          <w:tab w:val="num" w:pos="1140"/>
        </w:tabs>
        <w:ind w:left="1140" w:hanging="7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5">
    <w:nsid w:val="44110683"/>
    <w:multiLevelType w:val="hybridMultilevel"/>
    <w:tmpl w:val="1766E376"/>
    <w:lvl w:ilvl="0" w:tplc="2DD84638">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6">
    <w:nsid w:val="4420312B"/>
    <w:multiLevelType w:val="hybridMultilevel"/>
    <w:tmpl w:val="0F4C1A16"/>
    <w:lvl w:ilvl="0" w:tplc="E548B9F8">
      <w:start w:val="1"/>
      <w:numFmt w:val="decimalFullWidth"/>
      <w:lvlText w:val="%1、"/>
      <w:lvlJc w:val="left"/>
      <w:pPr>
        <w:tabs>
          <w:tab w:val="num" w:pos="480"/>
        </w:tabs>
        <w:ind w:left="480" w:hanging="48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7">
    <w:nsid w:val="448850A5"/>
    <w:multiLevelType w:val="hybridMultilevel"/>
    <w:tmpl w:val="1AE8C014"/>
    <w:lvl w:ilvl="0" w:tplc="E8EC47F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8">
    <w:nsid w:val="44CF7B0A"/>
    <w:multiLevelType w:val="hybridMultilevel"/>
    <w:tmpl w:val="0E8C56F2"/>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9">
    <w:nsid w:val="4546613E"/>
    <w:multiLevelType w:val="hybridMultilevel"/>
    <w:tmpl w:val="A1A83280"/>
    <w:lvl w:ilvl="0" w:tplc="2D2C3E8E">
      <w:start w:val="1"/>
      <w:numFmt w:val="decimal"/>
      <w:lvlText w:val="%1、"/>
      <w:lvlJc w:val="left"/>
      <w:pPr>
        <w:tabs>
          <w:tab w:val="num" w:pos="360"/>
        </w:tabs>
        <w:ind w:left="360" w:hanging="360"/>
      </w:pPr>
      <w:rPr>
        <w:rFonts w:hint="eastAsia"/>
        <w:sz w:val="24"/>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280">
    <w:nsid w:val="45547325"/>
    <w:multiLevelType w:val="hybridMultilevel"/>
    <w:tmpl w:val="23329C06"/>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81">
    <w:nsid w:val="457906FB"/>
    <w:multiLevelType w:val="hybridMultilevel"/>
    <w:tmpl w:val="F0E4E9EE"/>
    <w:lvl w:ilvl="0" w:tplc="F934D13E">
      <w:start w:val="1"/>
      <w:numFmt w:val="decimal"/>
      <w:lvlText w:val="%1、"/>
      <w:lvlJc w:val="left"/>
      <w:pPr>
        <w:tabs>
          <w:tab w:val="num" w:pos="358"/>
        </w:tabs>
        <w:ind w:left="358" w:hanging="360"/>
      </w:pPr>
      <w:rPr>
        <w:rFonts w:hint="default"/>
      </w:rPr>
    </w:lvl>
    <w:lvl w:ilvl="1" w:tplc="04090019" w:tentative="1">
      <w:start w:val="1"/>
      <w:numFmt w:val="lowerLetter"/>
      <w:lvlText w:val="%2)"/>
      <w:lvlJc w:val="left"/>
      <w:pPr>
        <w:tabs>
          <w:tab w:val="num" w:pos="838"/>
        </w:tabs>
        <w:ind w:left="838" w:hanging="420"/>
      </w:pPr>
    </w:lvl>
    <w:lvl w:ilvl="2" w:tplc="0409001B" w:tentative="1">
      <w:start w:val="1"/>
      <w:numFmt w:val="lowerRoman"/>
      <w:lvlText w:val="%3."/>
      <w:lvlJc w:val="right"/>
      <w:pPr>
        <w:tabs>
          <w:tab w:val="num" w:pos="1258"/>
        </w:tabs>
        <w:ind w:left="1258" w:hanging="420"/>
      </w:pPr>
    </w:lvl>
    <w:lvl w:ilvl="3" w:tplc="0409000F" w:tentative="1">
      <w:start w:val="1"/>
      <w:numFmt w:val="decimal"/>
      <w:lvlText w:val="%4."/>
      <w:lvlJc w:val="left"/>
      <w:pPr>
        <w:tabs>
          <w:tab w:val="num" w:pos="1678"/>
        </w:tabs>
        <w:ind w:left="1678" w:hanging="420"/>
      </w:pPr>
    </w:lvl>
    <w:lvl w:ilvl="4" w:tplc="04090019" w:tentative="1">
      <w:start w:val="1"/>
      <w:numFmt w:val="lowerLetter"/>
      <w:lvlText w:val="%5)"/>
      <w:lvlJc w:val="left"/>
      <w:pPr>
        <w:tabs>
          <w:tab w:val="num" w:pos="2098"/>
        </w:tabs>
        <w:ind w:left="2098" w:hanging="420"/>
      </w:pPr>
    </w:lvl>
    <w:lvl w:ilvl="5" w:tplc="0409001B" w:tentative="1">
      <w:start w:val="1"/>
      <w:numFmt w:val="lowerRoman"/>
      <w:lvlText w:val="%6."/>
      <w:lvlJc w:val="right"/>
      <w:pPr>
        <w:tabs>
          <w:tab w:val="num" w:pos="2518"/>
        </w:tabs>
        <w:ind w:left="2518" w:hanging="420"/>
      </w:pPr>
    </w:lvl>
    <w:lvl w:ilvl="6" w:tplc="0409000F" w:tentative="1">
      <w:start w:val="1"/>
      <w:numFmt w:val="decimal"/>
      <w:lvlText w:val="%7."/>
      <w:lvlJc w:val="left"/>
      <w:pPr>
        <w:tabs>
          <w:tab w:val="num" w:pos="2938"/>
        </w:tabs>
        <w:ind w:left="2938" w:hanging="420"/>
      </w:pPr>
    </w:lvl>
    <w:lvl w:ilvl="7" w:tplc="04090019" w:tentative="1">
      <w:start w:val="1"/>
      <w:numFmt w:val="lowerLetter"/>
      <w:lvlText w:val="%8)"/>
      <w:lvlJc w:val="left"/>
      <w:pPr>
        <w:tabs>
          <w:tab w:val="num" w:pos="3358"/>
        </w:tabs>
        <w:ind w:left="3358" w:hanging="420"/>
      </w:pPr>
    </w:lvl>
    <w:lvl w:ilvl="8" w:tplc="0409001B" w:tentative="1">
      <w:start w:val="1"/>
      <w:numFmt w:val="lowerRoman"/>
      <w:lvlText w:val="%9."/>
      <w:lvlJc w:val="right"/>
      <w:pPr>
        <w:tabs>
          <w:tab w:val="num" w:pos="3778"/>
        </w:tabs>
        <w:ind w:left="3778" w:hanging="420"/>
      </w:pPr>
    </w:lvl>
  </w:abstractNum>
  <w:abstractNum w:abstractNumId="282">
    <w:nsid w:val="45840BDA"/>
    <w:multiLevelType w:val="hybridMultilevel"/>
    <w:tmpl w:val="09F08FFE"/>
    <w:lvl w:ilvl="0" w:tplc="B6961500">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83">
    <w:nsid w:val="45BE5585"/>
    <w:multiLevelType w:val="hybridMultilevel"/>
    <w:tmpl w:val="0B7CED9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4">
    <w:nsid w:val="46126673"/>
    <w:multiLevelType w:val="hybridMultilevel"/>
    <w:tmpl w:val="1F0C7AE0"/>
    <w:lvl w:ilvl="0" w:tplc="1EE2183A">
      <w:start w:val="1"/>
      <w:numFmt w:val="decimal"/>
      <w:lvlText w:val="（%1）"/>
      <w:lvlJc w:val="left"/>
      <w:pPr>
        <w:tabs>
          <w:tab w:val="num" w:pos="1035"/>
        </w:tabs>
        <w:ind w:left="1035" w:hanging="720"/>
      </w:pPr>
      <w:rPr>
        <w:rFonts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285">
    <w:nsid w:val="46560682"/>
    <w:multiLevelType w:val="hybridMultilevel"/>
    <w:tmpl w:val="2EE8EA96"/>
    <w:lvl w:ilvl="0" w:tplc="6144C552">
      <w:start w:val="1"/>
      <w:numFmt w:val="decimal"/>
      <w:lvlText w:val="（%1）"/>
      <w:lvlJc w:val="left"/>
      <w:pPr>
        <w:tabs>
          <w:tab w:val="num" w:pos="1200"/>
        </w:tabs>
        <w:ind w:left="0" w:firstLine="480"/>
      </w:pPr>
      <w:rPr>
        <w:rFonts w:hAnsi="宋体" w:hint="eastAsia"/>
      </w:rPr>
    </w:lvl>
    <w:lvl w:ilvl="1" w:tplc="C6125404">
      <w:start w:val="1"/>
      <w:numFmt w:val="decimal"/>
      <w:lvlText w:val="（%2）"/>
      <w:lvlJc w:val="left"/>
      <w:pPr>
        <w:tabs>
          <w:tab w:val="num" w:pos="1500"/>
        </w:tabs>
        <w:ind w:left="1500" w:hanging="1080"/>
      </w:pPr>
      <w:rPr>
        <w:rFonts w:ascii="Times New Roman" w:hAnsi="Times New Roman" w:hint="eastAsia"/>
      </w:rPr>
    </w:lvl>
    <w:lvl w:ilvl="2" w:tplc="71D2052E">
      <w:start w:val="1"/>
      <w:numFmt w:val="decimal"/>
      <w:lvlText w:val="%3、"/>
      <w:lvlJc w:val="left"/>
      <w:pPr>
        <w:tabs>
          <w:tab w:val="num" w:pos="814"/>
        </w:tabs>
        <w:ind w:left="0" w:firstLine="454"/>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6">
    <w:nsid w:val="46782640"/>
    <w:multiLevelType w:val="hybridMultilevel"/>
    <w:tmpl w:val="624EAACC"/>
    <w:lvl w:ilvl="0" w:tplc="AB78B72E">
      <w:start w:val="1"/>
      <w:numFmt w:val="decimal"/>
      <w:lvlText w:val="%1."/>
      <w:lvlJc w:val="left"/>
      <w:pPr>
        <w:tabs>
          <w:tab w:val="num" w:pos="420"/>
        </w:tabs>
        <w:ind w:left="420" w:hanging="420"/>
      </w:pPr>
      <w:rPr>
        <w:rFonts w:hint="eastAsia"/>
      </w:rPr>
    </w:lvl>
    <w:lvl w:ilvl="1" w:tplc="CA2C8412">
      <w:start w:val="1"/>
      <w:numFmt w:val="decimal"/>
      <w:lvlText w:val="%2)"/>
      <w:lvlJc w:val="left"/>
      <w:pPr>
        <w:tabs>
          <w:tab w:val="num" w:pos="420"/>
        </w:tabs>
        <w:ind w:left="420" w:hanging="420"/>
      </w:pPr>
      <w:rPr>
        <w:rFonts w:hint="eastAsia"/>
      </w:r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87">
    <w:nsid w:val="46AF6D45"/>
    <w:multiLevelType w:val="hybridMultilevel"/>
    <w:tmpl w:val="72CC7E94"/>
    <w:lvl w:ilvl="0" w:tplc="EE2A7FE8">
      <w:start w:val="1"/>
      <w:numFmt w:val="decimal"/>
      <w:lvlText w:val="%1、"/>
      <w:lvlJc w:val="left"/>
      <w:pPr>
        <w:tabs>
          <w:tab w:val="num" w:pos="360"/>
        </w:tabs>
        <w:ind w:left="360" w:hanging="360"/>
      </w:pPr>
      <w:rPr>
        <w:rFonts w:ascii="Times New Roman" w:hAnsi="Times New Roman"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8">
    <w:nsid w:val="473D4449"/>
    <w:multiLevelType w:val="hybridMultilevel"/>
    <w:tmpl w:val="868C2C48"/>
    <w:lvl w:ilvl="0" w:tplc="F3720ED4">
      <w:start w:val="1"/>
      <w:numFmt w:val="decimal"/>
      <w:lvlText w:val="%1、"/>
      <w:lvlJc w:val="left"/>
      <w:pPr>
        <w:tabs>
          <w:tab w:val="num" w:pos="780"/>
        </w:tabs>
        <w:ind w:left="780" w:hanging="360"/>
      </w:pPr>
      <w:rPr>
        <w:rFonts w:hint="eastAsia"/>
      </w:rPr>
    </w:lvl>
    <w:lvl w:ilvl="1" w:tplc="2BF4922A">
      <w:start w:val="6"/>
      <w:numFmt w:val="japaneseCounting"/>
      <w:lvlText w:val="%2、"/>
      <w:lvlJc w:val="left"/>
      <w:pPr>
        <w:tabs>
          <w:tab w:val="num" w:pos="1320"/>
        </w:tabs>
        <w:ind w:left="1320" w:hanging="480"/>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89">
    <w:nsid w:val="474B45FE"/>
    <w:multiLevelType w:val="hybridMultilevel"/>
    <w:tmpl w:val="BC28BE4A"/>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0">
    <w:nsid w:val="47624863"/>
    <w:multiLevelType w:val="hybridMultilevel"/>
    <w:tmpl w:val="37E48ADC"/>
    <w:lvl w:ilvl="0" w:tplc="41604AD8">
      <w:start w:val="1"/>
      <w:numFmt w:val="decimal"/>
      <w:lvlText w:val="%1."/>
      <w:lvlJc w:val="left"/>
      <w:pPr>
        <w:tabs>
          <w:tab w:val="num" w:pos="814"/>
        </w:tabs>
        <w:ind w:left="0" w:firstLine="45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1">
    <w:nsid w:val="478F06BC"/>
    <w:multiLevelType w:val="hybridMultilevel"/>
    <w:tmpl w:val="3126CBF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2">
    <w:nsid w:val="47B8122E"/>
    <w:multiLevelType w:val="hybridMultilevel"/>
    <w:tmpl w:val="D1541690"/>
    <w:lvl w:ilvl="0" w:tplc="B1045AF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3">
    <w:nsid w:val="47C74E0C"/>
    <w:multiLevelType w:val="hybridMultilevel"/>
    <w:tmpl w:val="F118C140"/>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4">
    <w:nsid w:val="47D90B70"/>
    <w:multiLevelType w:val="hybridMultilevel"/>
    <w:tmpl w:val="DD1AB222"/>
    <w:lvl w:ilvl="0" w:tplc="CD9C57E2">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5">
    <w:nsid w:val="482D3ADF"/>
    <w:multiLevelType w:val="hybridMultilevel"/>
    <w:tmpl w:val="4386BB82"/>
    <w:lvl w:ilvl="0" w:tplc="91E80ABC">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6">
    <w:nsid w:val="4842503D"/>
    <w:multiLevelType w:val="hybridMultilevel"/>
    <w:tmpl w:val="E82EC1BA"/>
    <w:lvl w:ilvl="0" w:tplc="472CEFA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7">
    <w:nsid w:val="48744DC8"/>
    <w:multiLevelType w:val="hybridMultilevel"/>
    <w:tmpl w:val="8DE64A64"/>
    <w:lvl w:ilvl="0" w:tplc="11542F44">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8">
    <w:nsid w:val="48B1005C"/>
    <w:multiLevelType w:val="hybridMultilevel"/>
    <w:tmpl w:val="5308C7A8"/>
    <w:lvl w:ilvl="0" w:tplc="11A065AC">
      <w:start w:val="1"/>
      <w:numFmt w:val="decimal"/>
      <w:lvlText w:val="%1、"/>
      <w:lvlJc w:val="left"/>
      <w:pPr>
        <w:tabs>
          <w:tab w:val="num" w:pos="770"/>
        </w:tabs>
        <w:ind w:left="770" w:hanging="360"/>
      </w:pPr>
      <w:rPr>
        <w:rFonts w:hint="eastAsia"/>
        <w:lang w:eastAsia="zh-CN"/>
      </w:rPr>
    </w:lvl>
    <w:lvl w:ilvl="1" w:tplc="04090019" w:tentative="1">
      <w:start w:val="1"/>
      <w:numFmt w:val="lowerLetter"/>
      <w:lvlText w:val="%2)"/>
      <w:lvlJc w:val="left"/>
      <w:pPr>
        <w:tabs>
          <w:tab w:val="num" w:pos="1250"/>
        </w:tabs>
        <w:ind w:left="1250" w:hanging="420"/>
      </w:pPr>
    </w:lvl>
    <w:lvl w:ilvl="2" w:tplc="0409001B" w:tentative="1">
      <w:start w:val="1"/>
      <w:numFmt w:val="lowerRoman"/>
      <w:lvlText w:val="%3."/>
      <w:lvlJc w:val="right"/>
      <w:pPr>
        <w:tabs>
          <w:tab w:val="num" w:pos="1670"/>
        </w:tabs>
        <w:ind w:left="1670" w:hanging="420"/>
      </w:pPr>
    </w:lvl>
    <w:lvl w:ilvl="3" w:tplc="0409000F" w:tentative="1">
      <w:start w:val="1"/>
      <w:numFmt w:val="decimal"/>
      <w:lvlText w:val="%4."/>
      <w:lvlJc w:val="left"/>
      <w:pPr>
        <w:tabs>
          <w:tab w:val="num" w:pos="2090"/>
        </w:tabs>
        <w:ind w:left="2090" w:hanging="420"/>
      </w:pPr>
    </w:lvl>
    <w:lvl w:ilvl="4" w:tplc="04090019" w:tentative="1">
      <w:start w:val="1"/>
      <w:numFmt w:val="lowerLetter"/>
      <w:lvlText w:val="%5)"/>
      <w:lvlJc w:val="left"/>
      <w:pPr>
        <w:tabs>
          <w:tab w:val="num" w:pos="2510"/>
        </w:tabs>
        <w:ind w:left="2510" w:hanging="420"/>
      </w:pPr>
    </w:lvl>
    <w:lvl w:ilvl="5" w:tplc="0409001B" w:tentative="1">
      <w:start w:val="1"/>
      <w:numFmt w:val="lowerRoman"/>
      <w:lvlText w:val="%6."/>
      <w:lvlJc w:val="right"/>
      <w:pPr>
        <w:tabs>
          <w:tab w:val="num" w:pos="2930"/>
        </w:tabs>
        <w:ind w:left="2930" w:hanging="420"/>
      </w:pPr>
    </w:lvl>
    <w:lvl w:ilvl="6" w:tplc="0409000F" w:tentative="1">
      <w:start w:val="1"/>
      <w:numFmt w:val="decimal"/>
      <w:lvlText w:val="%7."/>
      <w:lvlJc w:val="left"/>
      <w:pPr>
        <w:tabs>
          <w:tab w:val="num" w:pos="3350"/>
        </w:tabs>
        <w:ind w:left="3350" w:hanging="420"/>
      </w:pPr>
    </w:lvl>
    <w:lvl w:ilvl="7" w:tplc="04090019" w:tentative="1">
      <w:start w:val="1"/>
      <w:numFmt w:val="lowerLetter"/>
      <w:lvlText w:val="%8)"/>
      <w:lvlJc w:val="left"/>
      <w:pPr>
        <w:tabs>
          <w:tab w:val="num" w:pos="3770"/>
        </w:tabs>
        <w:ind w:left="3770" w:hanging="420"/>
      </w:pPr>
    </w:lvl>
    <w:lvl w:ilvl="8" w:tplc="0409001B" w:tentative="1">
      <w:start w:val="1"/>
      <w:numFmt w:val="lowerRoman"/>
      <w:lvlText w:val="%9."/>
      <w:lvlJc w:val="right"/>
      <w:pPr>
        <w:tabs>
          <w:tab w:val="num" w:pos="4190"/>
        </w:tabs>
        <w:ind w:left="4190" w:hanging="420"/>
      </w:pPr>
    </w:lvl>
  </w:abstractNum>
  <w:abstractNum w:abstractNumId="299">
    <w:nsid w:val="498006FB"/>
    <w:multiLevelType w:val="hybridMultilevel"/>
    <w:tmpl w:val="10B0A73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0">
    <w:nsid w:val="498C33E6"/>
    <w:multiLevelType w:val="hybridMultilevel"/>
    <w:tmpl w:val="615C7A14"/>
    <w:lvl w:ilvl="0" w:tplc="E8EC47F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0"/>
        </w:tabs>
        <w:ind w:left="0" w:hanging="420"/>
      </w:pPr>
    </w:lvl>
    <w:lvl w:ilvl="3" w:tplc="0409000F" w:tentative="1">
      <w:start w:val="1"/>
      <w:numFmt w:val="decimal"/>
      <w:lvlText w:val="%4."/>
      <w:lvlJc w:val="left"/>
      <w:pPr>
        <w:tabs>
          <w:tab w:val="num" w:pos="420"/>
        </w:tabs>
        <w:ind w:left="420" w:hanging="420"/>
      </w:pPr>
    </w:lvl>
    <w:lvl w:ilvl="4" w:tplc="04090019" w:tentative="1">
      <w:start w:val="1"/>
      <w:numFmt w:val="lowerLetter"/>
      <w:lvlText w:val="%5)"/>
      <w:lvlJc w:val="left"/>
      <w:pPr>
        <w:tabs>
          <w:tab w:val="num" w:pos="840"/>
        </w:tabs>
        <w:ind w:left="840" w:hanging="420"/>
      </w:pPr>
    </w:lvl>
    <w:lvl w:ilvl="5" w:tplc="0409001B" w:tentative="1">
      <w:start w:val="1"/>
      <w:numFmt w:val="lowerRoman"/>
      <w:lvlText w:val="%6."/>
      <w:lvlJc w:val="right"/>
      <w:pPr>
        <w:tabs>
          <w:tab w:val="num" w:pos="1260"/>
        </w:tabs>
        <w:ind w:left="1260" w:hanging="420"/>
      </w:pPr>
    </w:lvl>
    <w:lvl w:ilvl="6" w:tplc="0409000F" w:tentative="1">
      <w:start w:val="1"/>
      <w:numFmt w:val="decimal"/>
      <w:lvlText w:val="%7."/>
      <w:lvlJc w:val="left"/>
      <w:pPr>
        <w:tabs>
          <w:tab w:val="num" w:pos="1680"/>
        </w:tabs>
        <w:ind w:left="1680" w:hanging="420"/>
      </w:pPr>
    </w:lvl>
    <w:lvl w:ilvl="7" w:tplc="04090019" w:tentative="1">
      <w:start w:val="1"/>
      <w:numFmt w:val="lowerLetter"/>
      <w:lvlText w:val="%8)"/>
      <w:lvlJc w:val="left"/>
      <w:pPr>
        <w:tabs>
          <w:tab w:val="num" w:pos="2100"/>
        </w:tabs>
        <w:ind w:left="2100" w:hanging="420"/>
      </w:pPr>
    </w:lvl>
    <w:lvl w:ilvl="8" w:tplc="0409001B" w:tentative="1">
      <w:start w:val="1"/>
      <w:numFmt w:val="lowerRoman"/>
      <w:lvlText w:val="%9."/>
      <w:lvlJc w:val="right"/>
      <w:pPr>
        <w:tabs>
          <w:tab w:val="num" w:pos="2520"/>
        </w:tabs>
        <w:ind w:left="2520" w:hanging="420"/>
      </w:pPr>
    </w:lvl>
  </w:abstractNum>
  <w:abstractNum w:abstractNumId="301">
    <w:nsid w:val="499523A2"/>
    <w:multiLevelType w:val="hybridMultilevel"/>
    <w:tmpl w:val="6FDE1600"/>
    <w:lvl w:ilvl="0" w:tplc="9148EA26">
      <w:start w:val="1"/>
      <w:numFmt w:val="decimal"/>
      <w:lvlText w:val="%1、"/>
      <w:lvlJc w:val="left"/>
      <w:pPr>
        <w:tabs>
          <w:tab w:val="num" w:pos="840"/>
        </w:tabs>
        <w:ind w:left="840" w:hanging="360"/>
      </w:pPr>
      <w:rPr>
        <w:rFonts w:hint="eastAsia"/>
      </w:rPr>
    </w:lvl>
    <w:lvl w:ilvl="1" w:tplc="04090019">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02">
    <w:nsid w:val="49CD12AB"/>
    <w:multiLevelType w:val="hybridMultilevel"/>
    <w:tmpl w:val="DA06A4F8"/>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3">
    <w:nsid w:val="4A027BE1"/>
    <w:multiLevelType w:val="hybridMultilevel"/>
    <w:tmpl w:val="898C4FDA"/>
    <w:lvl w:ilvl="0" w:tplc="D0C22A6C">
      <w:start w:val="1"/>
      <w:numFmt w:val="japaneseCounting"/>
      <w:lvlText w:val="（%1）"/>
      <w:lvlJc w:val="left"/>
      <w:pPr>
        <w:tabs>
          <w:tab w:val="num" w:pos="720"/>
        </w:tabs>
        <w:ind w:left="720" w:hanging="720"/>
      </w:pPr>
      <w:rPr>
        <w:rFonts w:hint="eastAsia"/>
        <w:color w:val="auto"/>
      </w:rPr>
    </w:lvl>
    <w:lvl w:ilvl="1" w:tplc="06F8D4D6">
      <w:start w:val="1"/>
      <w:numFmt w:val="decimal"/>
      <w:lvlText w:val="%2、"/>
      <w:lvlJc w:val="left"/>
      <w:pPr>
        <w:tabs>
          <w:tab w:val="num" w:pos="780"/>
        </w:tabs>
        <w:ind w:left="780" w:hanging="360"/>
      </w:pPr>
      <w:rPr>
        <w:rFonts w:hint="eastAsia"/>
      </w:rPr>
    </w:lvl>
    <w:lvl w:ilvl="2" w:tplc="F06E410C">
      <w:start w:val="1"/>
      <w:numFmt w:val="decimal"/>
      <w:lvlText w:val="（%3）"/>
      <w:lvlJc w:val="left"/>
      <w:pPr>
        <w:tabs>
          <w:tab w:val="num" w:pos="1560"/>
        </w:tabs>
        <w:ind w:left="1560" w:hanging="7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4">
    <w:nsid w:val="4A2125D3"/>
    <w:multiLevelType w:val="hybridMultilevel"/>
    <w:tmpl w:val="230618B2"/>
    <w:lvl w:ilvl="0" w:tplc="AAC49D60">
      <w:start w:val="1"/>
      <w:numFmt w:val="japaneseCounting"/>
      <w:lvlText w:val="（%1）"/>
      <w:lvlJc w:val="left"/>
      <w:pPr>
        <w:tabs>
          <w:tab w:val="num" w:pos="720"/>
        </w:tabs>
        <w:ind w:left="720" w:hanging="720"/>
      </w:pPr>
      <w:rPr>
        <w:rFonts w:hint="eastAsia"/>
      </w:rPr>
    </w:lvl>
    <w:lvl w:ilvl="1" w:tplc="C6206D0C">
      <w:start w:val="1"/>
      <w:numFmt w:val="decimal"/>
      <w:lvlText w:val="%2、"/>
      <w:lvlJc w:val="left"/>
      <w:pPr>
        <w:tabs>
          <w:tab w:val="num" w:pos="780"/>
        </w:tabs>
        <w:ind w:left="780" w:hanging="360"/>
      </w:pPr>
      <w:rPr>
        <w:rFonts w:hint="eastAsia"/>
      </w:rPr>
    </w:lvl>
    <w:lvl w:ilvl="2" w:tplc="DD20D304">
      <w:start w:val="1"/>
      <w:numFmt w:val="decimal"/>
      <w:lvlText w:val="%3、"/>
      <w:lvlJc w:val="left"/>
      <w:pPr>
        <w:tabs>
          <w:tab w:val="num" w:pos="1200"/>
        </w:tabs>
        <w:ind w:left="1200" w:hanging="36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5">
    <w:nsid w:val="4B036F67"/>
    <w:multiLevelType w:val="hybridMultilevel"/>
    <w:tmpl w:val="15C0C270"/>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6">
    <w:nsid w:val="4B106033"/>
    <w:multiLevelType w:val="hybridMultilevel"/>
    <w:tmpl w:val="0734D37A"/>
    <w:lvl w:ilvl="0" w:tplc="BA1407BC">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7">
    <w:nsid w:val="4B180AB6"/>
    <w:multiLevelType w:val="hybridMultilevel"/>
    <w:tmpl w:val="4D623FB0"/>
    <w:lvl w:ilvl="0" w:tplc="0314908A">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8">
    <w:nsid w:val="4B26436B"/>
    <w:multiLevelType w:val="hybridMultilevel"/>
    <w:tmpl w:val="F406553A"/>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9">
    <w:nsid w:val="4B4276B7"/>
    <w:multiLevelType w:val="hybridMultilevel"/>
    <w:tmpl w:val="6EA64AF4"/>
    <w:lvl w:ilvl="0" w:tplc="5C407086">
      <w:start w:val="1"/>
      <w:numFmt w:val="decimal"/>
      <w:lvlText w:val="%1、"/>
      <w:lvlJc w:val="left"/>
      <w:pPr>
        <w:tabs>
          <w:tab w:val="num" w:pos="360"/>
        </w:tabs>
        <w:ind w:left="360" w:hanging="360"/>
      </w:pPr>
      <w:rPr>
        <w:rFonts w:hint="eastAsia"/>
      </w:rPr>
    </w:lvl>
    <w:lvl w:ilvl="1" w:tplc="04090001">
      <w:start w:val="1"/>
      <w:numFmt w:val="bullet"/>
      <w:lvlText w:val=""/>
      <w:lvlJc w:val="left"/>
      <w:pPr>
        <w:tabs>
          <w:tab w:val="num" w:pos="840"/>
        </w:tabs>
        <w:ind w:left="840" w:hanging="420"/>
      </w:pPr>
      <w:rPr>
        <w:rFonts w:ascii="Wingdings" w:hAnsi="Wingdings" w:hint="default"/>
      </w:rPr>
    </w:lvl>
    <w:lvl w:ilvl="2" w:tplc="8F2E536A">
      <w:start w:val="1"/>
      <w:numFmt w:val="decimal"/>
      <w:lvlText w:val="%3."/>
      <w:lvlJc w:val="left"/>
      <w:pPr>
        <w:tabs>
          <w:tab w:val="num" w:pos="1260"/>
        </w:tabs>
        <w:ind w:left="1260" w:hanging="420"/>
      </w:pPr>
      <w:rPr>
        <w:rFonts w:hint="eastAsia"/>
      </w:rPr>
    </w:lvl>
    <w:lvl w:ilvl="3" w:tplc="CA2C8412">
      <w:start w:val="1"/>
      <w:numFmt w:val="decimal"/>
      <w:lvlText w:val="%4)"/>
      <w:lvlJc w:val="left"/>
      <w:pPr>
        <w:tabs>
          <w:tab w:val="num" w:pos="1680"/>
        </w:tabs>
        <w:ind w:left="1680" w:hanging="4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0">
    <w:nsid w:val="4B653964"/>
    <w:multiLevelType w:val="hybridMultilevel"/>
    <w:tmpl w:val="CA7C7EEA"/>
    <w:lvl w:ilvl="0" w:tplc="841CBE6A">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1">
    <w:nsid w:val="4B98533F"/>
    <w:multiLevelType w:val="hybridMultilevel"/>
    <w:tmpl w:val="72D02D12"/>
    <w:lvl w:ilvl="0" w:tplc="9F82BF68">
      <w:start w:val="1"/>
      <w:numFmt w:val="decimal"/>
      <w:lvlText w:val="%1、"/>
      <w:lvlJc w:val="left"/>
      <w:pPr>
        <w:tabs>
          <w:tab w:val="num" w:pos="360"/>
        </w:tabs>
        <w:ind w:left="360" w:hanging="360"/>
      </w:pPr>
      <w:rPr>
        <w:rFonts w:ascii="Times New Roman" w:hAnsi="Times New Roman"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2">
    <w:nsid w:val="4BAC39D0"/>
    <w:multiLevelType w:val="hybridMultilevel"/>
    <w:tmpl w:val="9C24BACE"/>
    <w:lvl w:ilvl="0" w:tplc="BFBC305C">
      <w:start w:val="1"/>
      <w:numFmt w:val="decimal"/>
      <w:lvlText w:val="%1、"/>
      <w:lvlJc w:val="left"/>
      <w:pPr>
        <w:tabs>
          <w:tab w:val="num" w:pos="720"/>
        </w:tabs>
        <w:ind w:left="720" w:hanging="360"/>
      </w:pPr>
      <w:rPr>
        <w:rFonts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313">
    <w:nsid w:val="4C0106E0"/>
    <w:multiLevelType w:val="hybridMultilevel"/>
    <w:tmpl w:val="9C56FA56"/>
    <w:lvl w:ilvl="0" w:tplc="BB645E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4">
    <w:nsid w:val="4C0A64A9"/>
    <w:multiLevelType w:val="hybridMultilevel"/>
    <w:tmpl w:val="020CEA86"/>
    <w:lvl w:ilvl="0" w:tplc="64FC7968">
      <w:start w:val="1"/>
      <w:numFmt w:val="decimal"/>
      <w:lvlText w:val="%1、"/>
      <w:lvlJc w:val="left"/>
      <w:pPr>
        <w:tabs>
          <w:tab w:val="num" w:pos="690"/>
        </w:tabs>
        <w:ind w:left="690" w:hanging="360"/>
      </w:pPr>
      <w:rPr>
        <w:rFonts w:hint="eastAsia"/>
      </w:rPr>
    </w:lvl>
    <w:lvl w:ilvl="1" w:tplc="BA246B44">
      <w:start w:val="1"/>
      <w:numFmt w:val="decimal"/>
      <w:lvlText w:val="%2、"/>
      <w:lvlJc w:val="left"/>
      <w:pPr>
        <w:tabs>
          <w:tab w:val="num" w:pos="1485"/>
        </w:tabs>
        <w:ind w:left="1485" w:hanging="735"/>
      </w:pPr>
      <w:rPr>
        <w:rFonts w:hint="eastAsia"/>
      </w:r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315">
    <w:nsid w:val="4C924192"/>
    <w:multiLevelType w:val="hybridMultilevel"/>
    <w:tmpl w:val="98FED148"/>
    <w:lvl w:ilvl="0" w:tplc="CA2C8412">
      <w:start w:val="1"/>
      <w:numFmt w:val="decimal"/>
      <w:lvlText w:val="%1)"/>
      <w:lvlJc w:val="left"/>
      <w:pPr>
        <w:tabs>
          <w:tab w:val="num" w:pos="420"/>
        </w:tabs>
        <w:ind w:left="420" w:hanging="420"/>
      </w:pPr>
      <w:rPr>
        <w:rFonts w:hint="eastAsia"/>
      </w:rPr>
    </w:lvl>
    <w:lvl w:ilvl="1" w:tplc="0409000B">
      <w:start w:val="1"/>
      <w:numFmt w:val="bullet"/>
      <w:lvlText w:val=""/>
      <w:lvlJc w:val="left"/>
      <w:pPr>
        <w:tabs>
          <w:tab w:val="num" w:pos="840"/>
        </w:tabs>
        <w:ind w:left="840" w:hanging="420"/>
      </w:pPr>
      <w:rPr>
        <w:rFonts w:ascii="Wingdings" w:hAnsi="Wingdings" w:hint="default"/>
      </w:rPr>
    </w:lvl>
    <w:lvl w:ilvl="2" w:tplc="8F2E536A">
      <w:start w:val="1"/>
      <w:numFmt w:val="decimal"/>
      <w:lvlText w:val="%3."/>
      <w:lvlJc w:val="left"/>
      <w:pPr>
        <w:tabs>
          <w:tab w:val="num" w:pos="1260"/>
        </w:tabs>
        <w:ind w:left="1260" w:hanging="4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6">
    <w:nsid w:val="4CAA6C69"/>
    <w:multiLevelType w:val="hybridMultilevel"/>
    <w:tmpl w:val="53C06908"/>
    <w:lvl w:ilvl="0" w:tplc="C602DFA4">
      <w:start w:val="1"/>
      <w:numFmt w:val="decimal"/>
      <w:lvlText w:val="%1、"/>
      <w:lvlJc w:val="left"/>
      <w:pPr>
        <w:tabs>
          <w:tab w:val="num" w:pos="360"/>
        </w:tabs>
        <w:ind w:left="360" w:hanging="360"/>
      </w:pPr>
      <w:rPr>
        <w:rFonts w:hint="eastAsia"/>
      </w:rPr>
    </w:lvl>
    <w:lvl w:ilvl="1" w:tplc="CCE0235A">
      <w:start w:val="1"/>
      <w:numFmt w:val="decimal"/>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7">
    <w:nsid w:val="4CBA38B9"/>
    <w:multiLevelType w:val="hybridMultilevel"/>
    <w:tmpl w:val="D3283410"/>
    <w:lvl w:ilvl="0" w:tplc="7380760A">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18">
    <w:nsid w:val="4CF403EA"/>
    <w:multiLevelType w:val="hybridMultilevel"/>
    <w:tmpl w:val="8ACAD63E"/>
    <w:lvl w:ilvl="0" w:tplc="61EAB1C0">
      <w:start w:val="1"/>
      <w:numFmt w:val="decimal"/>
      <w:lvlText w:val="%1、"/>
      <w:lvlJc w:val="left"/>
      <w:pPr>
        <w:tabs>
          <w:tab w:val="num" w:pos="900"/>
        </w:tabs>
        <w:ind w:left="900" w:hanging="360"/>
      </w:pPr>
      <w:rPr>
        <w:rFonts w:hint="eastAsia"/>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319">
    <w:nsid w:val="4CF6478E"/>
    <w:multiLevelType w:val="hybridMultilevel"/>
    <w:tmpl w:val="1F6832BA"/>
    <w:lvl w:ilvl="0" w:tplc="93C0AABA">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20">
    <w:nsid w:val="4D015AFD"/>
    <w:multiLevelType w:val="hybridMultilevel"/>
    <w:tmpl w:val="B036B45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1">
    <w:nsid w:val="4D393BFE"/>
    <w:multiLevelType w:val="hybridMultilevel"/>
    <w:tmpl w:val="99BC4356"/>
    <w:lvl w:ilvl="0" w:tplc="BFD6014E">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2">
    <w:nsid w:val="4DF27738"/>
    <w:multiLevelType w:val="hybridMultilevel"/>
    <w:tmpl w:val="0672B4CA"/>
    <w:lvl w:ilvl="0" w:tplc="E8EC47F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3">
    <w:nsid w:val="4E6303D3"/>
    <w:multiLevelType w:val="singleLevel"/>
    <w:tmpl w:val="BD060276"/>
    <w:lvl w:ilvl="0">
      <w:start w:val="1"/>
      <w:numFmt w:val="japaneseCounting"/>
      <w:lvlText w:val="（%1）"/>
      <w:lvlJc w:val="left"/>
      <w:pPr>
        <w:tabs>
          <w:tab w:val="num" w:pos="720"/>
        </w:tabs>
        <w:ind w:left="720" w:hanging="720"/>
      </w:pPr>
      <w:rPr>
        <w:rFonts w:hint="eastAsia"/>
      </w:rPr>
    </w:lvl>
  </w:abstractNum>
  <w:abstractNum w:abstractNumId="324">
    <w:nsid w:val="4E63774E"/>
    <w:multiLevelType w:val="hybridMultilevel"/>
    <w:tmpl w:val="7662224A"/>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5">
    <w:nsid w:val="4E892F5A"/>
    <w:multiLevelType w:val="hybridMultilevel"/>
    <w:tmpl w:val="DF100A20"/>
    <w:lvl w:ilvl="0" w:tplc="5C407086">
      <w:start w:val="1"/>
      <w:numFmt w:val="decimal"/>
      <w:lvlText w:val="%1、"/>
      <w:lvlJc w:val="left"/>
      <w:pPr>
        <w:tabs>
          <w:tab w:val="num" w:pos="360"/>
        </w:tabs>
        <w:ind w:left="360" w:hanging="360"/>
      </w:pPr>
      <w:rPr>
        <w:rFonts w:hint="eastAsia"/>
      </w:rPr>
    </w:lvl>
    <w:lvl w:ilvl="1" w:tplc="BEEAB04E">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6">
    <w:nsid w:val="4E9F5CAE"/>
    <w:multiLevelType w:val="hybridMultilevel"/>
    <w:tmpl w:val="95464764"/>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7">
    <w:nsid w:val="4EDE55DC"/>
    <w:multiLevelType w:val="hybridMultilevel"/>
    <w:tmpl w:val="81504E1E"/>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8">
    <w:nsid w:val="4F6932D5"/>
    <w:multiLevelType w:val="hybridMultilevel"/>
    <w:tmpl w:val="491E6FA6"/>
    <w:lvl w:ilvl="0" w:tplc="EDF42770">
      <w:start w:val="1"/>
      <w:numFmt w:val="decimal"/>
      <w:lvlText w:val="（%1）"/>
      <w:lvlJc w:val="left"/>
      <w:pPr>
        <w:tabs>
          <w:tab w:val="num" w:pos="1200"/>
        </w:tabs>
        <w:ind w:left="1200" w:hanging="72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29">
    <w:nsid w:val="4F856AF3"/>
    <w:multiLevelType w:val="hybridMultilevel"/>
    <w:tmpl w:val="AEC43444"/>
    <w:lvl w:ilvl="0" w:tplc="764CBFE0">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0">
    <w:nsid w:val="4F942DBE"/>
    <w:multiLevelType w:val="hybridMultilevel"/>
    <w:tmpl w:val="11C8A1F6"/>
    <w:lvl w:ilvl="0" w:tplc="D51C45F6">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1">
    <w:nsid w:val="4FA22F4F"/>
    <w:multiLevelType w:val="hybridMultilevel"/>
    <w:tmpl w:val="8A22D608"/>
    <w:lvl w:ilvl="0" w:tplc="D77C5F60">
      <w:start w:val="20"/>
      <w:numFmt w:val="upperRoman"/>
      <w:lvlText w:val="第%1节"/>
      <w:lvlJc w:val="left"/>
      <w:pPr>
        <w:tabs>
          <w:tab w:val="num" w:pos="1080"/>
        </w:tabs>
        <w:ind w:left="1080" w:hanging="1080"/>
      </w:pPr>
      <w:rPr>
        <w:rFonts w:hint="eastAsia"/>
      </w:rPr>
    </w:lvl>
    <w:lvl w:ilvl="1" w:tplc="2FEE12C0">
      <w:start w:val="1"/>
      <w:numFmt w:val="japaneseCounting"/>
      <w:lvlText w:val="（%2）"/>
      <w:lvlJc w:val="left"/>
      <w:pPr>
        <w:tabs>
          <w:tab w:val="num" w:pos="1140"/>
        </w:tabs>
        <w:ind w:left="1140" w:hanging="720"/>
      </w:pPr>
      <w:rPr>
        <w:rFonts w:hint="eastAsia"/>
      </w:rPr>
    </w:lvl>
    <w:lvl w:ilvl="2" w:tplc="25440BF4">
      <w:start w:val="1"/>
      <w:numFmt w:val="decimal"/>
      <w:lvlText w:val="%3、"/>
      <w:lvlJc w:val="left"/>
      <w:pPr>
        <w:tabs>
          <w:tab w:val="num" w:pos="1200"/>
        </w:tabs>
        <w:ind w:left="1200" w:hanging="360"/>
      </w:pPr>
      <w:rPr>
        <w:rFonts w:hint="eastAsia"/>
      </w:rPr>
    </w:lvl>
    <w:lvl w:ilvl="3" w:tplc="6B56400C">
      <w:start w:val="1"/>
      <w:numFmt w:val="decimal"/>
      <w:lvlText w:val="（%4）"/>
      <w:lvlJc w:val="left"/>
      <w:pPr>
        <w:tabs>
          <w:tab w:val="num" w:pos="1980"/>
        </w:tabs>
        <w:ind w:left="1980" w:hanging="7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2">
    <w:nsid w:val="5054742F"/>
    <w:multiLevelType w:val="hybridMultilevel"/>
    <w:tmpl w:val="4330D59E"/>
    <w:lvl w:ilvl="0" w:tplc="A27257DE">
      <w:start w:val="1"/>
      <w:numFmt w:val="decimal"/>
      <w:lvlText w:val="%1、"/>
      <w:lvlJc w:val="left"/>
      <w:pPr>
        <w:tabs>
          <w:tab w:val="num" w:pos="720"/>
        </w:tabs>
        <w:ind w:left="720" w:hanging="360"/>
      </w:pPr>
      <w:rPr>
        <w:rFonts w:ascii="宋体" w:hAnsi="宋体" w:hint="eastAsia"/>
        <w:color w:val="000000"/>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333">
    <w:nsid w:val="507C5FB3"/>
    <w:multiLevelType w:val="hybridMultilevel"/>
    <w:tmpl w:val="33F8FA72"/>
    <w:lvl w:ilvl="0" w:tplc="925094BA">
      <w:start w:val="3"/>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34">
    <w:nsid w:val="50965382"/>
    <w:multiLevelType w:val="hybridMultilevel"/>
    <w:tmpl w:val="D71A7936"/>
    <w:lvl w:ilvl="0" w:tplc="C1821D00">
      <w:start w:val="1"/>
      <w:numFmt w:val="decimal"/>
      <w:lvlText w:val="%1、"/>
      <w:lvlJc w:val="left"/>
      <w:pPr>
        <w:tabs>
          <w:tab w:val="num" w:pos="454"/>
        </w:tabs>
        <w:ind w:left="454" w:hanging="45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5">
    <w:nsid w:val="50CB33FF"/>
    <w:multiLevelType w:val="hybridMultilevel"/>
    <w:tmpl w:val="09FC85F4"/>
    <w:lvl w:ilvl="0" w:tplc="FF0293EE">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6">
    <w:nsid w:val="50CC7038"/>
    <w:multiLevelType w:val="hybridMultilevel"/>
    <w:tmpl w:val="B60A19F4"/>
    <w:lvl w:ilvl="0" w:tplc="FE22E9D4">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7">
    <w:nsid w:val="5114317D"/>
    <w:multiLevelType w:val="hybridMultilevel"/>
    <w:tmpl w:val="945ACF0E"/>
    <w:lvl w:ilvl="0" w:tplc="EB92C578">
      <w:start w:val="1"/>
      <w:numFmt w:val="decimal"/>
      <w:lvlText w:val="%1、"/>
      <w:lvlJc w:val="left"/>
      <w:pPr>
        <w:tabs>
          <w:tab w:val="num" w:pos="840"/>
        </w:tabs>
        <w:ind w:left="480" w:firstLine="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38">
    <w:nsid w:val="516B3B5A"/>
    <w:multiLevelType w:val="hybridMultilevel"/>
    <w:tmpl w:val="15AA6A06"/>
    <w:lvl w:ilvl="0" w:tplc="690C6946">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39">
    <w:nsid w:val="51E75098"/>
    <w:multiLevelType w:val="hybridMultilevel"/>
    <w:tmpl w:val="F3EE9D76"/>
    <w:lvl w:ilvl="0" w:tplc="838E3E14">
      <w:start w:val="1"/>
      <w:numFmt w:val="none"/>
      <w:lvlText w:val="一、"/>
      <w:lvlJc w:val="left"/>
      <w:pPr>
        <w:tabs>
          <w:tab w:val="num" w:pos="570"/>
        </w:tabs>
        <w:ind w:left="570" w:hanging="57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0">
    <w:nsid w:val="52DC0FD5"/>
    <w:multiLevelType w:val="hybridMultilevel"/>
    <w:tmpl w:val="8F006642"/>
    <w:lvl w:ilvl="0" w:tplc="00EA875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1">
    <w:nsid w:val="52ED02EE"/>
    <w:multiLevelType w:val="hybridMultilevel"/>
    <w:tmpl w:val="12688E16"/>
    <w:lvl w:ilvl="0" w:tplc="D0C22A6C">
      <w:start w:val="1"/>
      <w:numFmt w:val="japaneseCounting"/>
      <w:lvlText w:val="（%1）"/>
      <w:lvlJc w:val="left"/>
      <w:pPr>
        <w:tabs>
          <w:tab w:val="num" w:pos="720"/>
        </w:tabs>
        <w:ind w:left="720" w:hanging="720"/>
      </w:pPr>
      <w:rPr>
        <w:rFonts w:hint="eastAsia"/>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2">
    <w:nsid w:val="52EF5D68"/>
    <w:multiLevelType w:val="hybridMultilevel"/>
    <w:tmpl w:val="D8002EC0"/>
    <w:lvl w:ilvl="0" w:tplc="65FCDD40">
      <w:start w:val="1"/>
      <w:numFmt w:val="decimal"/>
      <w:lvlText w:val="%1."/>
      <w:lvlJc w:val="left"/>
      <w:pPr>
        <w:tabs>
          <w:tab w:val="num" w:pos="333"/>
        </w:tabs>
        <w:ind w:left="-27" w:firstLine="0"/>
      </w:pPr>
      <w:rPr>
        <w:rFonts w:hint="eastAsia"/>
      </w:rPr>
    </w:lvl>
    <w:lvl w:ilvl="1" w:tplc="77FEAD86">
      <w:start w:val="1"/>
      <w:numFmt w:val="decimal"/>
      <w:lvlText w:val="%2."/>
      <w:lvlJc w:val="left"/>
      <w:pPr>
        <w:tabs>
          <w:tab w:val="num" w:pos="360"/>
        </w:tabs>
        <w:ind w:left="0" w:firstLine="0"/>
      </w:pPr>
      <w:rPr>
        <w:rFonts w:hint="eastAsia"/>
      </w:rPr>
    </w:lvl>
    <w:lvl w:ilvl="2" w:tplc="6C22CE64">
      <w:start w:val="1"/>
      <w:numFmt w:val="decimal"/>
      <w:lvlText w:val="%3."/>
      <w:lvlJc w:val="left"/>
      <w:pPr>
        <w:tabs>
          <w:tab w:val="num" w:pos="360"/>
        </w:tabs>
        <w:ind w:left="0" w:firstLine="0"/>
      </w:pPr>
      <w:rPr>
        <w:rFonts w:hint="eastAsia"/>
      </w:rPr>
    </w:lvl>
    <w:lvl w:ilvl="3" w:tplc="E8EC47F4">
      <w:start w:val="1"/>
      <w:numFmt w:val="decimal"/>
      <w:lvlText w:val="%4、"/>
      <w:lvlJc w:val="left"/>
      <w:pPr>
        <w:tabs>
          <w:tab w:val="num" w:pos="1620"/>
        </w:tabs>
        <w:ind w:left="1620" w:hanging="36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3">
    <w:nsid w:val="535C2FC6"/>
    <w:multiLevelType w:val="hybridMultilevel"/>
    <w:tmpl w:val="63D69A3E"/>
    <w:lvl w:ilvl="0" w:tplc="C8D05D44">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44">
    <w:nsid w:val="535E7FF0"/>
    <w:multiLevelType w:val="hybridMultilevel"/>
    <w:tmpl w:val="D4B24A58"/>
    <w:lvl w:ilvl="0" w:tplc="58B6C622">
      <w:start w:val="1"/>
      <w:numFmt w:val="decimal"/>
      <w:lvlText w:val="%1、"/>
      <w:lvlJc w:val="left"/>
      <w:pPr>
        <w:tabs>
          <w:tab w:val="num" w:pos="814"/>
        </w:tabs>
        <w:ind w:left="0" w:firstLine="454"/>
      </w:pPr>
      <w:rPr>
        <w:rFonts w:hint="eastAsia"/>
      </w:rPr>
    </w:lvl>
    <w:lvl w:ilvl="1" w:tplc="3E1E81AA">
      <w:start w:val="1"/>
      <w:numFmt w:val="decimal"/>
      <w:lvlText w:val="%2、"/>
      <w:lvlJc w:val="left"/>
      <w:pPr>
        <w:tabs>
          <w:tab w:val="num" w:pos="360"/>
        </w:tabs>
        <w:ind w:left="0" w:firstLine="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5">
    <w:nsid w:val="53EF382E"/>
    <w:multiLevelType w:val="hybridMultilevel"/>
    <w:tmpl w:val="17C07E32"/>
    <w:lvl w:ilvl="0" w:tplc="E59C34CC">
      <w:start w:val="1"/>
      <w:numFmt w:val="decimal"/>
      <w:lvlText w:val="%1、"/>
      <w:lvlJc w:val="left"/>
      <w:pPr>
        <w:tabs>
          <w:tab w:val="num" w:pos="360"/>
        </w:tabs>
        <w:ind w:left="360" w:hanging="360"/>
      </w:pPr>
      <w:rPr>
        <w:rFonts w:ascii="Times New Roman" w:hAnsi="Times New Roman" w:hint="eastAsia"/>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46">
    <w:nsid w:val="53F808C4"/>
    <w:multiLevelType w:val="hybridMultilevel"/>
    <w:tmpl w:val="0038C018"/>
    <w:lvl w:ilvl="0" w:tplc="6F64ABB2">
      <w:start w:val="1"/>
      <w:numFmt w:val="bullet"/>
      <w:lvlText w:val=""/>
      <w:lvlJc w:val="left"/>
      <w:pPr>
        <w:tabs>
          <w:tab w:val="num" w:pos="1294"/>
        </w:tabs>
        <w:ind w:left="480" w:firstLine="454"/>
      </w:pPr>
      <w:rPr>
        <w:rFonts w:ascii="Wingdings" w:hAnsi="Wingdings" w:hint="default"/>
      </w:rPr>
    </w:lvl>
    <w:lvl w:ilvl="1" w:tplc="23C22260">
      <w:start w:val="1"/>
      <w:numFmt w:val="bullet"/>
      <w:lvlText w:val=""/>
      <w:lvlJc w:val="left"/>
      <w:pPr>
        <w:tabs>
          <w:tab w:val="num" w:pos="814"/>
        </w:tabs>
        <w:ind w:left="0" w:firstLine="454"/>
      </w:pPr>
      <w:rPr>
        <w:rFonts w:ascii="Wingdings" w:hAnsi="Wingdings" w:hint="default"/>
      </w:rPr>
    </w:lvl>
    <w:lvl w:ilvl="2" w:tplc="B9244A4E">
      <w:start w:val="1"/>
      <w:numFmt w:val="bullet"/>
      <w:lvlText w:val=""/>
      <w:lvlJc w:val="left"/>
      <w:pPr>
        <w:tabs>
          <w:tab w:val="num" w:pos="814"/>
        </w:tabs>
        <w:ind w:left="0" w:firstLine="454"/>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47">
    <w:nsid w:val="540D2FEA"/>
    <w:multiLevelType w:val="hybridMultilevel"/>
    <w:tmpl w:val="BBF09484"/>
    <w:lvl w:ilvl="0" w:tplc="E8EC47F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8">
    <w:nsid w:val="54517DBE"/>
    <w:multiLevelType w:val="hybridMultilevel"/>
    <w:tmpl w:val="90A6CC6E"/>
    <w:lvl w:ilvl="0" w:tplc="915E6A4E">
      <w:start w:val="1"/>
      <w:numFmt w:val="decimal"/>
      <w:lvlText w:val="%1、"/>
      <w:lvlJc w:val="left"/>
      <w:pPr>
        <w:tabs>
          <w:tab w:val="num" w:pos="675"/>
        </w:tabs>
        <w:ind w:left="675" w:hanging="360"/>
      </w:pPr>
      <w:rPr>
        <w:rFonts w:hint="eastAsia"/>
      </w:rPr>
    </w:lvl>
    <w:lvl w:ilvl="1" w:tplc="04090019" w:tentative="1">
      <w:start w:val="1"/>
      <w:numFmt w:val="lowerLetter"/>
      <w:lvlText w:val="%2)"/>
      <w:lvlJc w:val="left"/>
      <w:pPr>
        <w:tabs>
          <w:tab w:val="num" w:pos="1155"/>
        </w:tabs>
        <w:ind w:left="1155" w:hanging="420"/>
      </w:pPr>
    </w:lvl>
    <w:lvl w:ilvl="2" w:tplc="0409001B" w:tentative="1">
      <w:start w:val="1"/>
      <w:numFmt w:val="lowerRoman"/>
      <w:lvlText w:val="%3."/>
      <w:lvlJc w:val="right"/>
      <w:pPr>
        <w:tabs>
          <w:tab w:val="num" w:pos="1575"/>
        </w:tabs>
        <w:ind w:left="1575" w:hanging="420"/>
      </w:p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349">
    <w:nsid w:val="545E7101"/>
    <w:multiLevelType w:val="hybridMultilevel"/>
    <w:tmpl w:val="93603278"/>
    <w:lvl w:ilvl="0" w:tplc="105297CA">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350">
    <w:nsid w:val="547B27A4"/>
    <w:multiLevelType w:val="hybridMultilevel"/>
    <w:tmpl w:val="E3FAA286"/>
    <w:lvl w:ilvl="0" w:tplc="42DC5AB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1">
    <w:nsid w:val="54A04BDC"/>
    <w:multiLevelType w:val="hybridMultilevel"/>
    <w:tmpl w:val="677A3BF0"/>
    <w:lvl w:ilvl="0" w:tplc="FFFFFFFF">
      <w:start w:val="1"/>
      <w:numFmt w:val="decimal"/>
      <w:lvlText w:val="%1、"/>
      <w:lvlJc w:val="left"/>
      <w:pPr>
        <w:tabs>
          <w:tab w:val="num" w:pos="360"/>
        </w:tabs>
        <w:ind w:left="360" w:hanging="360"/>
      </w:pPr>
      <w:rPr>
        <w:rFonts w:hint="eastAsia"/>
      </w:rPr>
    </w:lvl>
    <w:lvl w:ilvl="1" w:tplc="FFFFFFFF">
      <w:start w:val="1"/>
      <w:numFmt w:val="lowerLetter"/>
      <w:lvlText w:val="%2)"/>
      <w:lvlJc w:val="left"/>
      <w:pPr>
        <w:tabs>
          <w:tab w:val="num" w:pos="840"/>
        </w:tabs>
        <w:ind w:left="840" w:hanging="420"/>
      </w:pPr>
    </w:lvl>
    <w:lvl w:ilvl="2" w:tplc="2744B802">
      <w:start w:val="1"/>
      <w:numFmt w:val="decimal"/>
      <w:lvlText w:val="%3、"/>
      <w:lvlJc w:val="left"/>
      <w:pPr>
        <w:tabs>
          <w:tab w:val="num" w:pos="1200"/>
        </w:tabs>
        <w:ind w:left="1200" w:hanging="360"/>
      </w:pPr>
      <w:rPr>
        <w:rFonts w:hint="eastAsia"/>
      </w:r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352">
    <w:nsid w:val="54A9101D"/>
    <w:multiLevelType w:val="hybridMultilevel"/>
    <w:tmpl w:val="04C20278"/>
    <w:lvl w:ilvl="0" w:tplc="09CEA260">
      <w:start w:val="1"/>
      <w:numFmt w:val="decimal"/>
      <w:lvlText w:val="%1."/>
      <w:lvlJc w:val="left"/>
      <w:pPr>
        <w:tabs>
          <w:tab w:val="num" w:pos="570"/>
        </w:tabs>
        <w:ind w:left="570" w:hanging="360"/>
      </w:pPr>
      <w:rPr>
        <w:rFonts w:hint="eastAsia"/>
      </w:rPr>
    </w:lvl>
    <w:lvl w:ilvl="1" w:tplc="22CC64E4">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3">
    <w:nsid w:val="54CC671E"/>
    <w:multiLevelType w:val="hybridMultilevel"/>
    <w:tmpl w:val="53403C6A"/>
    <w:lvl w:ilvl="0" w:tplc="4DF4DFAA">
      <w:start w:val="1"/>
      <w:numFmt w:val="decimal"/>
      <w:lvlText w:val="%1、"/>
      <w:lvlJc w:val="left"/>
      <w:pPr>
        <w:tabs>
          <w:tab w:val="num" w:pos="360"/>
        </w:tabs>
        <w:ind w:left="360" w:hanging="360"/>
      </w:pPr>
      <w:rPr>
        <w:rFonts w:hint="eastAsia"/>
      </w:rPr>
    </w:lvl>
    <w:lvl w:ilvl="1" w:tplc="114608FC">
      <w:start w:val="1"/>
      <w:numFmt w:val="decimal"/>
      <w:lvlText w:val="%2、"/>
      <w:lvlJc w:val="left"/>
      <w:pPr>
        <w:tabs>
          <w:tab w:val="num" w:pos="1260"/>
        </w:tabs>
        <w:ind w:left="1260" w:hanging="84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4">
    <w:nsid w:val="5550374F"/>
    <w:multiLevelType w:val="hybridMultilevel"/>
    <w:tmpl w:val="0B760F6E"/>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5">
    <w:nsid w:val="55B00193"/>
    <w:multiLevelType w:val="hybridMultilevel"/>
    <w:tmpl w:val="43DE1788"/>
    <w:lvl w:ilvl="0" w:tplc="393E4B1A">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6">
    <w:nsid w:val="55FE285F"/>
    <w:multiLevelType w:val="hybridMultilevel"/>
    <w:tmpl w:val="5BEA8350"/>
    <w:lvl w:ilvl="0" w:tplc="7D66557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7">
    <w:nsid w:val="55FF682B"/>
    <w:multiLevelType w:val="hybridMultilevel"/>
    <w:tmpl w:val="F5FC708C"/>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8">
    <w:nsid w:val="561059BE"/>
    <w:multiLevelType w:val="hybridMultilevel"/>
    <w:tmpl w:val="2F94B52E"/>
    <w:lvl w:ilvl="0" w:tplc="BCA0EEA6">
      <w:start w:val="1"/>
      <w:numFmt w:val="decimal"/>
      <w:lvlText w:val="%1."/>
      <w:lvlJc w:val="left"/>
      <w:pPr>
        <w:tabs>
          <w:tab w:val="num" w:pos="420"/>
        </w:tabs>
        <w:ind w:left="420" w:hanging="420"/>
      </w:pPr>
      <w:rPr>
        <w:rFonts w:hint="eastAsia"/>
      </w:rPr>
    </w:lvl>
    <w:lvl w:ilvl="1" w:tplc="BC128434">
      <w:start w:val="1"/>
      <w:numFmt w:val="decimal"/>
      <w:lvlText w:val="%2."/>
      <w:lvlJc w:val="left"/>
      <w:pPr>
        <w:tabs>
          <w:tab w:val="num" w:pos="360"/>
        </w:tabs>
        <w:ind w:left="0" w:firstLine="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9">
    <w:nsid w:val="564F689B"/>
    <w:multiLevelType w:val="hybridMultilevel"/>
    <w:tmpl w:val="92F07216"/>
    <w:lvl w:ilvl="0" w:tplc="12D02E62">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0">
    <w:nsid w:val="56536C28"/>
    <w:multiLevelType w:val="hybridMultilevel"/>
    <w:tmpl w:val="24AC1DE2"/>
    <w:lvl w:ilvl="0" w:tplc="8F2E536A">
      <w:start w:val="1"/>
      <w:numFmt w:val="decimal"/>
      <w:lvlText w:val="%1."/>
      <w:lvlJc w:val="left"/>
      <w:pPr>
        <w:tabs>
          <w:tab w:val="num" w:pos="420"/>
        </w:tabs>
        <w:ind w:left="420" w:hanging="420"/>
      </w:pPr>
      <w:rPr>
        <w:rFonts w:hint="eastAsia"/>
      </w:rPr>
    </w:lvl>
    <w:lvl w:ilvl="1" w:tplc="CA2C8412">
      <w:start w:val="1"/>
      <w:numFmt w:val="decimal"/>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1">
    <w:nsid w:val="56611FF5"/>
    <w:multiLevelType w:val="hybridMultilevel"/>
    <w:tmpl w:val="41EEBA14"/>
    <w:lvl w:ilvl="0" w:tplc="64F8DE10">
      <w:start w:val="1"/>
      <w:numFmt w:val="bullet"/>
      <w:lvlText w:val=""/>
      <w:lvlJc w:val="left"/>
      <w:pPr>
        <w:tabs>
          <w:tab w:val="num" w:pos="814"/>
        </w:tabs>
        <w:ind w:left="0" w:firstLine="454"/>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62">
    <w:nsid w:val="571C028F"/>
    <w:multiLevelType w:val="hybridMultilevel"/>
    <w:tmpl w:val="98464500"/>
    <w:lvl w:ilvl="0" w:tplc="D51C45F6">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3">
    <w:nsid w:val="57326DD7"/>
    <w:multiLevelType w:val="hybridMultilevel"/>
    <w:tmpl w:val="8A2C4E92"/>
    <w:lvl w:ilvl="0" w:tplc="04090009">
      <w:start w:val="1"/>
      <w:numFmt w:val="bullet"/>
      <w:lvlText w:val=""/>
      <w:lvlJc w:val="left"/>
      <w:pPr>
        <w:tabs>
          <w:tab w:val="num" w:pos="420"/>
        </w:tabs>
        <w:ind w:left="420" w:hanging="420"/>
      </w:pPr>
      <w:rPr>
        <w:rFonts w:ascii="Wingdings" w:hAnsi="Wingdings" w:hint="default"/>
      </w:rPr>
    </w:lvl>
    <w:lvl w:ilvl="1" w:tplc="04090009">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64">
    <w:nsid w:val="5757633C"/>
    <w:multiLevelType w:val="hybridMultilevel"/>
    <w:tmpl w:val="A51832A2"/>
    <w:lvl w:ilvl="0" w:tplc="04090011">
      <w:start w:val="1"/>
      <w:numFmt w:val="decimal"/>
      <w:lvlText w:val="%1)"/>
      <w:lvlJc w:val="left"/>
      <w:pPr>
        <w:tabs>
          <w:tab w:val="num" w:pos="1140"/>
        </w:tabs>
        <w:ind w:left="1140" w:hanging="420"/>
      </w:pPr>
    </w:lvl>
    <w:lvl w:ilvl="1" w:tplc="04090019" w:tentative="1">
      <w:start w:val="1"/>
      <w:numFmt w:val="lowerLetter"/>
      <w:lvlText w:val="%2)"/>
      <w:lvlJc w:val="left"/>
      <w:pPr>
        <w:tabs>
          <w:tab w:val="num" w:pos="1560"/>
        </w:tabs>
        <w:ind w:left="1560" w:hanging="420"/>
      </w:pPr>
    </w:lvl>
    <w:lvl w:ilvl="2" w:tplc="0409001B" w:tentative="1">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365">
    <w:nsid w:val="577F6F63"/>
    <w:multiLevelType w:val="hybridMultilevel"/>
    <w:tmpl w:val="116259C2"/>
    <w:lvl w:ilvl="0" w:tplc="0409000F">
      <w:start w:val="1"/>
      <w:numFmt w:val="decimal"/>
      <w:lvlText w:val="%1."/>
      <w:lvlJc w:val="left"/>
      <w:pPr>
        <w:tabs>
          <w:tab w:val="num" w:pos="420"/>
        </w:tabs>
        <w:ind w:left="420" w:hanging="420"/>
      </w:pPr>
    </w:lvl>
    <w:lvl w:ilvl="1" w:tplc="DA4E6A78">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6">
    <w:nsid w:val="57CB3C28"/>
    <w:multiLevelType w:val="hybridMultilevel"/>
    <w:tmpl w:val="187EEB40"/>
    <w:lvl w:ilvl="0" w:tplc="FFFFFFFF">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67">
    <w:nsid w:val="57DA0E4C"/>
    <w:multiLevelType w:val="hybridMultilevel"/>
    <w:tmpl w:val="A056B5A8"/>
    <w:lvl w:ilvl="0" w:tplc="2B8E56A6">
      <w:start w:val="1"/>
      <w:numFmt w:val="decimal"/>
      <w:lvlText w:val="%1、"/>
      <w:lvlJc w:val="left"/>
      <w:pPr>
        <w:tabs>
          <w:tab w:val="num" w:pos="780"/>
        </w:tabs>
        <w:ind w:left="780" w:hanging="360"/>
      </w:pPr>
      <w:rPr>
        <w:rFonts w:ascii="宋体" w:hAnsi="宋体" w:hint="eastAsia"/>
        <w:color w:val="000000"/>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68">
    <w:nsid w:val="57DC5DA3"/>
    <w:multiLevelType w:val="hybridMultilevel"/>
    <w:tmpl w:val="365A63D0"/>
    <w:lvl w:ilvl="0" w:tplc="2B3C043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9">
    <w:nsid w:val="57FA60BE"/>
    <w:multiLevelType w:val="hybridMultilevel"/>
    <w:tmpl w:val="2A22E7A6"/>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0">
    <w:nsid w:val="58B27C34"/>
    <w:multiLevelType w:val="hybridMultilevel"/>
    <w:tmpl w:val="492A4380"/>
    <w:lvl w:ilvl="0" w:tplc="E8EC47F4">
      <w:start w:val="1"/>
      <w:numFmt w:val="decimal"/>
      <w:lvlText w:val="%1、"/>
      <w:lvlJc w:val="left"/>
      <w:pPr>
        <w:tabs>
          <w:tab w:val="num" w:pos="333"/>
        </w:tabs>
        <w:ind w:left="333" w:hanging="360"/>
      </w:pPr>
      <w:rPr>
        <w:rFonts w:hint="eastAsia"/>
      </w:rPr>
    </w:lvl>
    <w:lvl w:ilvl="1" w:tplc="04090019" w:tentative="1">
      <w:start w:val="1"/>
      <w:numFmt w:val="lowerLetter"/>
      <w:lvlText w:val="%2)"/>
      <w:lvlJc w:val="left"/>
      <w:pPr>
        <w:tabs>
          <w:tab w:val="num" w:pos="-447"/>
        </w:tabs>
        <w:ind w:left="-447" w:hanging="420"/>
      </w:pPr>
    </w:lvl>
    <w:lvl w:ilvl="2" w:tplc="0409001B" w:tentative="1">
      <w:start w:val="1"/>
      <w:numFmt w:val="lowerRoman"/>
      <w:lvlText w:val="%3."/>
      <w:lvlJc w:val="right"/>
      <w:pPr>
        <w:tabs>
          <w:tab w:val="num" w:pos="-27"/>
        </w:tabs>
        <w:ind w:left="-27" w:hanging="420"/>
      </w:pPr>
    </w:lvl>
    <w:lvl w:ilvl="3" w:tplc="0409000F" w:tentative="1">
      <w:start w:val="1"/>
      <w:numFmt w:val="decimal"/>
      <w:lvlText w:val="%4."/>
      <w:lvlJc w:val="left"/>
      <w:pPr>
        <w:tabs>
          <w:tab w:val="num" w:pos="393"/>
        </w:tabs>
        <w:ind w:left="393" w:hanging="420"/>
      </w:pPr>
    </w:lvl>
    <w:lvl w:ilvl="4" w:tplc="04090019" w:tentative="1">
      <w:start w:val="1"/>
      <w:numFmt w:val="lowerLetter"/>
      <w:lvlText w:val="%5)"/>
      <w:lvlJc w:val="left"/>
      <w:pPr>
        <w:tabs>
          <w:tab w:val="num" w:pos="813"/>
        </w:tabs>
        <w:ind w:left="813" w:hanging="420"/>
      </w:pPr>
    </w:lvl>
    <w:lvl w:ilvl="5" w:tplc="0409001B" w:tentative="1">
      <w:start w:val="1"/>
      <w:numFmt w:val="lowerRoman"/>
      <w:lvlText w:val="%6."/>
      <w:lvlJc w:val="right"/>
      <w:pPr>
        <w:tabs>
          <w:tab w:val="num" w:pos="1233"/>
        </w:tabs>
        <w:ind w:left="1233" w:hanging="420"/>
      </w:pPr>
    </w:lvl>
    <w:lvl w:ilvl="6" w:tplc="0409000F" w:tentative="1">
      <w:start w:val="1"/>
      <w:numFmt w:val="decimal"/>
      <w:lvlText w:val="%7."/>
      <w:lvlJc w:val="left"/>
      <w:pPr>
        <w:tabs>
          <w:tab w:val="num" w:pos="1653"/>
        </w:tabs>
        <w:ind w:left="1653" w:hanging="420"/>
      </w:pPr>
    </w:lvl>
    <w:lvl w:ilvl="7" w:tplc="04090019" w:tentative="1">
      <w:start w:val="1"/>
      <w:numFmt w:val="lowerLetter"/>
      <w:lvlText w:val="%8)"/>
      <w:lvlJc w:val="left"/>
      <w:pPr>
        <w:tabs>
          <w:tab w:val="num" w:pos="2073"/>
        </w:tabs>
        <w:ind w:left="2073" w:hanging="420"/>
      </w:pPr>
    </w:lvl>
    <w:lvl w:ilvl="8" w:tplc="0409001B" w:tentative="1">
      <w:start w:val="1"/>
      <w:numFmt w:val="lowerRoman"/>
      <w:lvlText w:val="%9."/>
      <w:lvlJc w:val="right"/>
      <w:pPr>
        <w:tabs>
          <w:tab w:val="num" w:pos="2493"/>
        </w:tabs>
        <w:ind w:left="2493" w:hanging="420"/>
      </w:pPr>
    </w:lvl>
  </w:abstractNum>
  <w:abstractNum w:abstractNumId="371">
    <w:nsid w:val="590019C8"/>
    <w:multiLevelType w:val="hybridMultilevel"/>
    <w:tmpl w:val="AA06394E"/>
    <w:lvl w:ilvl="0" w:tplc="04090011">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72">
    <w:nsid w:val="59240EF0"/>
    <w:multiLevelType w:val="hybridMultilevel"/>
    <w:tmpl w:val="273213EC"/>
    <w:lvl w:ilvl="0" w:tplc="AB08F63C">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3">
    <w:nsid w:val="595B49FA"/>
    <w:multiLevelType w:val="hybridMultilevel"/>
    <w:tmpl w:val="A1BAF64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4">
    <w:nsid w:val="597D5C4F"/>
    <w:multiLevelType w:val="hybridMultilevel"/>
    <w:tmpl w:val="22603DF0"/>
    <w:lvl w:ilvl="0" w:tplc="BFD6014E">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5">
    <w:nsid w:val="59BE0814"/>
    <w:multiLevelType w:val="hybridMultilevel"/>
    <w:tmpl w:val="D7A0AE2C"/>
    <w:lvl w:ilvl="0" w:tplc="5C407086">
      <w:start w:val="1"/>
      <w:numFmt w:val="decimal"/>
      <w:lvlText w:val="%1、"/>
      <w:lvlJc w:val="left"/>
      <w:pPr>
        <w:tabs>
          <w:tab w:val="num" w:pos="360"/>
        </w:tabs>
        <w:ind w:left="360" w:hanging="360"/>
      </w:pPr>
      <w:rPr>
        <w:rFonts w:hint="eastAsia"/>
      </w:rPr>
    </w:lvl>
    <w:lvl w:ilvl="1" w:tplc="6D24659E">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6">
    <w:nsid w:val="59C76F77"/>
    <w:multiLevelType w:val="hybridMultilevel"/>
    <w:tmpl w:val="46E8A07E"/>
    <w:lvl w:ilvl="0" w:tplc="BFD6014E">
      <w:start w:val="1"/>
      <w:numFmt w:val="decimal"/>
      <w:lvlText w:val="%1、"/>
      <w:lvlJc w:val="left"/>
      <w:pPr>
        <w:tabs>
          <w:tab w:val="num" w:pos="780"/>
        </w:tabs>
        <w:ind w:left="780" w:hanging="360"/>
      </w:pPr>
      <w:rPr>
        <w:rFonts w:hint="eastAsia"/>
      </w:rPr>
    </w:lvl>
    <w:lvl w:ilvl="1" w:tplc="704A3572">
      <w:start w:val="1"/>
      <w:numFmt w:val="decimal"/>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7">
    <w:nsid w:val="5A1532AF"/>
    <w:multiLevelType w:val="hybridMultilevel"/>
    <w:tmpl w:val="6964AB72"/>
    <w:lvl w:ilvl="0" w:tplc="A058F5CE">
      <w:start w:val="1"/>
      <w:numFmt w:val="decimal"/>
      <w:lvlText w:val="%1、"/>
      <w:lvlJc w:val="left"/>
      <w:pPr>
        <w:tabs>
          <w:tab w:val="num" w:pos="960"/>
        </w:tabs>
        <w:ind w:left="960" w:hanging="360"/>
      </w:pPr>
      <w:rPr>
        <w:rFonts w:hint="eastAsia"/>
      </w:rPr>
    </w:lvl>
    <w:lvl w:ilvl="1" w:tplc="0409000F">
      <w:start w:val="1"/>
      <w:numFmt w:val="decimal"/>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378">
    <w:nsid w:val="5A2F0B80"/>
    <w:multiLevelType w:val="hybridMultilevel"/>
    <w:tmpl w:val="0F9E5CB6"/>
    <w:lvl w:ilvl="0" w:tplc="639481BA">
      <w:start w:val="1"/>
      <w:numFmt w:val="japaneseCounting"/>
      <w:lvlText w:val="%1、"/>
      <w:lvlJc w:val="left"/>
      <w:pPr>
        <w:tabs>
          <w:tab w:val="num" w:pos="420"/>
        </w:tabs>
        <w:ind w:left="420" w:hanging="420"/>
      </w:pPr>
      <w:rPr>
        <w:rFonts w:hint="eastAsia"/>
      </w:rPr>
    </w:lvl>
    <w:lvl w:ilvl="1" w:tplc="E4A2C512">
      <w:start w:val="1"/>
      <w:numFmt w:val="decimal"/>
      <w:lvlText w:val="%2、"/>
      <w:lvlJc w:val="left"/>
      <w:pPr>
        <w:tabs>
          <w:tab w:val="num" w:pos="780"/>
        </w:tabs>
        <w:ind w:left="780" w:hanging="360"/>
      </w:pPr>
      <w:rPr>
        <w:rFonts w:hint="eastAsia"/>
      </w:rPr>
    </w:lvl>
    <w:lvl w:ilvl="2" w:tplc="B2BEB4A8">
      <w:start w:val="1"/>
      <w:numFmt w:val="japaneseCounting"/>
      <w:lvlText w:val="（%3）"/>
      <w:lvlJc w:val="left"/>
      <w:pPr>
        <w:tabs>
          <w:tab w:val="num" w:pos="1560"/>
        </w:tabs>
        <w:ind w:left="1560" w:hanging="720"/>
      </w:pPr>
      <w:rPr>
        <w:rFonts w:hint="eastAsia"/>
      </w:rPr>
    </w:lvl>
    <w:lvl w:ilvl="3" w:tplc="2A103190">
      <w:start w:val="1"/>
      <w:numFmt w:val="decimal"/>
      <w:lvlText w:val="（%4）"/>
      <w:lvlJc w:val="left"/>
      <w:pPr>
        <w:tabs>
          <w:tab w:val="num" w:pos="1980"/>
        </w:tabs>
        <w:ind w:left="1980" w:hanging="7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9">
    <w:nsid w:val="5A523466"/>
    <w:multiLevelType w:val="hybridMultilevel"/>
    <w:tmpl w:val="BFCEE610"/>
    <w:lvl w:ilvl="0" w:tplc="E8EC47F4">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0">
    <w:nsid w:val="5A746718"/>
    <w:multiLevelType w:val="hybridMultilevel"/>
    <w:tmpl w:val="B3E25CEC"/>
    <w:lvl w:ilvl="0" w:tplc="2D2C3E8E">
      <w:start w:val="1"/>
      <w:numFmt w:val="decimal"/>
      <w:lvlText w:val="%1、"/>
      <w:lvlJc w:val="left"/>
      <w:pPr>
        <w:tabs>
          <w:tab w:val="num" w:pos="360"/>
        </w:tabs>
        <w:ind w:left="360" w:hanging="360"/>
      </w:pPr>
      <w:rPr>
        <w:rFonts w:hint="eastAsia"/>
        <w:sz w:val="24"/>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381">
    <w:nsid w:val="5A857156"/>
    <w:multiLevelType w:val="hybridMultilevel"/>
    <w:tmpl w:val="5CD4C1BE"/>
    <w:lvl w:ilvl="0" w:tplc="04090011">
      <w:start w:val="1"/>
      <w:numFmt w:val="decimal"/>
      <w:lvlText w:val="%1)"/>
      <w:lvlJc w:val="left"/>
      <w:pPr>
        <w:tabs>
          <w:tab w:val="num" w:pos="1155"/>
        </w:tabs>
        <w:ind w:left="1155" w:hanging="420"/>
      </w:pPr>
    </w:lvl>
    <w:lvl w:ilvl="1" w:tplc="04090019" w:tentative="1">
      <w:start w:val="1"/>
      <w:numFmt w:val="lowerLetter"/>
      <w:lvlText w:val="%2)"/>
      <w:lvlJc w:val="left"/>
      <w:pPr>
        <w:tabs>
          <w:tab w:val="num" w:pos="1575"/>
        </w:tabs>
        <w:ind w:left="1575" w:hanging="420"/>
      </w:pPr>
    </w:lvl>
    <w:lvl w:ilvl="2" w:tplc="0409001B" w:tentative="1">
      <w:start w:val="1"/>
      <w:numFmt w:val="lowerRoman"/>
      <w:lvlText w:val="%3."/>
      <w:lvlJc w:val="right"/>
      <w:pPr>
        <w:tabs>
          <w:tab w:val="num" w:pos="1995"/>
        </w:tabs>
        <w:ind w:left="1995" w:hanging="420"/>
      </w:pPr>
    </w:lvl>
    <w:lvl w:ilvl="3" w:tplc="0409000F" w:tentative="1">
      <w:start w:val="1"/>
      <w:numFmt w:val="decimal"/>
      <w:lvlText w:val="%4."/>
      <w:lvlJc w:val="left"/>
      <w:pPr>
        <w:tabs>
          <w:tab w:val="num" w:pos="2415"/>
        </w:tabs>
        <w:ind w:left="2415" w:hanging="420"/>
      </w:pPr>
    </w:lvl>
    <w:lvl w:ilvl="4" w:tplc="04090019" w:tentative="1">
      <w:start w:val="1"/>
      <w:numFmt w:val="lowerLetter"/>
      <w:lvlText w:val="%5)"/>
      <w:lvlJc w:val="left"/>
      <w:pPr>
        <w:tabs>
          <w:tab w:val="num" w:pos="2835"/>
        </w:tabs>
        <w:ind w:left="2835" w:hanging="420"/>
      </w:pPr>
    </w:lvl>
    <w:lvl w:ilvl="5" w:tplc="0409001B" w:tentative="1">
      <w:start w:val="1"/>
      <w:numFmt w:val="lowerRoman"/>
      <w:lvlText w:val="%6."/>
      <w:lvlJc w:val="right"/>
      <w:pPr>
        <w:tabs>
          <w:tab w:val="num" w:pos="3255"/>
        </w:tabs>
        <w:ind w:left="3255" w:hanging="420"/>
      </w:pPr>
    </w:lvl>
    <w:lvl w:ilvl="6" w:tplc="0409000F" w:tentative="1">
      <w:start w:val="1"/>
      <w:numFmt w:val="decimal"/>
      <w:lvlText w:val="%7."/>
      <w:lvlJc w:val="left"/>
      <w:pPr>
        <w:tabs>
          <w:tab w:val="num" w:pos="3675"/>
        </w:tabs>
        <w:ind w:left="3675" w:hanging="420"/>
      </w:pPr>
    </w:lvl>
    <w:lvl w:ilvl="7" w:tplc="04090019" w:tentative="1">
      <w:start w:val="1"/>
      <w:numFmt w:val="lowerLetter"/>
      <w:lvlText w:val="%8)"/>
      <w:lvlJc w:val="left"/>
      <w:pPr>
        <w:tabs>
          <w:tab w:val="num" w:pos="4095"/>
        </w:tabs>
        <w:ind w:left="4095" w:hanging="420"/>
      </w:pPr>
    </w:lvl>
    <w:lvl w:ilvl="8" w:tplc="0409001B" w:tentative="1">
      <w:start w:val="1"/>
      <w:numFmt w:val="lowerRoman"/>
      <w:lvlText w:val="%9."/>
      <w:lvlJc w:val="right"/>
      <w:pPr>
        <w:tabs>
          <w:tab w:val="num" w:pos="4515"/>
        </w:tabs>
        <w:ind w:left="4515" w:hanging="420"/>
      </w:pPr>
    </w:lvl>
  </w:abstractNum>
  <w:abstractNum w:abstractNumId="382">
    <w:nsid w:val="5ACB7201"/>
    <w:multiLevelType w:val="hybridMultilevel"/>
    <w:tmpl w:val="6DE6B006"/>
    <w:lvl w:ilvl="0" w:tplc="FFFFFFFF">
      <w:start w:val="1"/>
      <w:numFmt w:val="decimal"/>
      <w:lvlText w:val="%1、"/>
      <w:lvlJc w:val="left"/>
      <w:pPr>
        <w:tabs>
          <w:tab w:val="num" w:pos="360"/>
        </w:tabs>
        <w:ind w:left="360" w:hanging="36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383">
    <w:nsid w:val="5BFB79E5"/>
    <w:multiLevelType w:val="hybridMultilevel"/>
    <w:tmpl w:val="6796549C"/>
    <w:lvl w:ilvl="0" w:tplc="D416E428">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4">
    <w:nsid w:val="5C114968"/>
    <w:multiLevelType w:val="hybridMultilevel"/>
    <w:tmpl w:val="7B587D34"/>
    <w:lvl w:ilvl="0" w:tplc="04F0E720">
      <w:start w:val="1"/>
      <w:numFmt w:val="decimal"/>
      <w:lvlText w:val="%1、"/>
      <w:lvlJc w:val="left"/>
      <w:pPr>
        <w:tabs>
          <w:tab w:val="num" w:pos="480"/>
        </w:tabs>
        <w:ind w:left="480" w:hanging="360"/>
      </w:pPr>
      <w:rPr>
        <w:rFonts w:ascii="Times New Roman" w:hAnsi="Times New Roman" w:hint="eastAsia"/>
      </w:rPr>
    </w:lvl>
    <w:lvl w:ilvl="1" w:tplc="04090019" w:tentative="1">
      <w:start w:val="1"/>
      <w:numFmt w:val="lowerLetter"/>
      <w:lvlText w:val="%2)"/>
      <w:lvlJc w:val="left"/>
      <w:pPr>
        <w:tabs>
          <w:tab w:val="num" w:pos="960"/>
        </w:tabs>
        <w:ind w:left="960" w:hanging="420"/>
      </w:pPr>
    </w:lvl>
    <w:lvl w:ilvl="2" w:tplc="0409001B" w:tentative="1">
      <w:start w:val="1"/>
      <w:numFmt w:val="lowerRoman"/>
      <w:lvlText w:val="%3."/>
      <w:lvlJc w:val="right"/>
      <w:pPr>
        <w:tabs>
          <w:tab w:val="num" w:pos="1380"/>
        </w:tabs>
        <w:ind w:left="1380" w:hanging="420"/>
      </w:pPr>
    </w:lvl>
    <w:lvl w:ilvl="3" w:tplc="0409000F" w:tentative="1">
      <w:start w:val="1"/>
      <w:numFmt w:val="decimal"/>
      <w:lvlText w:val="%4."/>
      <w:lvlJc w:val="left"/>
      <w:pPr>
        <w:tabs>
          <w:tab w:val="num" w:pos="1800"/>
        </w:tabs>
        <w:ind w:left="1800" w:hanging="420"/>
      </w:pPr>
    </w:lvl>
    <w:lvl w:ilvl="4" w:tplc="04090019" w:tentative="1">
      <w:start w:val="1"/>
      <w:numFmt w:val="lowerLetter"/>
      <w:lvlText w:val="%5)"/>
      <w:lvlJc w:val="left"/>
      <w:pPr>
        <w:tabs>
          <w:tab w:val="num" w:pos="2220"/>
        </w:tabs>
        <w:ind w:left="2220" w:hanging="420"/>
      </w:pPr>
    </w:lvl>
    <w:lvl w:ilvl="5" w:tplc="0409001B" w:tentative="1">
      <w:start w:val="1"/>
      <w:numFmt w:val="lowerRoman"/>
      <w:lvlText w:val="%6."/>
      <w:lvlJc w:val="right"/>
      <w:pPr>
        <w:tabs>
          <w:tab w:val="num" w:pos="2640"/>
        </w:tabs>
        <w:ind w:left="2640" w:hanging="420"/>
      </w:pPr>
    </w:lvl>
    <w:lvl w:ilvl="6" w:tplc="0409000F" w:tentative="1">
      <w:start w:val="1"/>
      <w:numFmt w:val="decimal"/>
      <w:lvlText w:val="%7."/>
      <w:lvlJc w:val="left"/>
      <w:pPr>
        <w:tabs>
          <w:tab w:val="num" w:pos="3060"/>
        </w:tabs>
        <w:ind w:left="3060" w:hanging="420"/>
      </w:pPr>
    </w:lvl>
    <w:lvl w:ilvl="7" w:tplc="04090019" w:tentative="1">
      <w:start w:val="1"/>
      <w:numFmt w:val="lowerLetter"/>
      <w:lvlText w:val="%8)"/>
      <w:lvlJc w:val="left"/>
      <w:pPr>
        <w:tabs>
          <w:tab w:val="num" w:pos="3480"/>
        </w:tabs>
        <w:ind w:left="3480" w:hanging="420"/>
      </w:pPr>
    </w:lvl>
    <w:lvl w:ilvl="8" w:tplc="0409001B" w:tentative="1">
      <w:start w:val="1"/>
      <w:numFmt w:val="lowerRoman"/>
      <w:lvlText w:val="%9."/>
      <w:lvlJc w:val="right"/>
      <w:pPr>
        <w:tabs>
          <w:tab w:val="num" w:pos="3900"/>
        </w:tabs>
        <w:ind w:left="3900" w:hanging="420"/>
      </w:pPr>
    </w:lvl>
  </w:abstractNum>
  <w:abstractNum w:abstractNumId="385">
    <w:nsid w:val="5C6C6189"/>
    <w:multiLevelType w:val="hybridMultilevel"/>
    <w:tmpl w:val="0CD819AC"/>
    <w:lvl w:ilvl="0" w:tplc="CB50616C">
      <w:start w:val="2"/>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86">
    <w:nsid w:val="5C933298"/>
    <w:multiLevelType w:val="hybridMultilevel"/>
    <w:tmpl w:val="380C8A0C"/>
    <w:lvl w:ilvl="0" w:tplc="CB50616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87">
    <w:nsid w:val="5CA5629B"/>
    <w:multiLevelType w:val="singleLevel"/>
    <w:tmpl w:val="4FAAA064"/>
    <w:lvl w:ilvl="0">
      <w:start w:val="1"/>
      <w:numFmt w:val="japaneseCounting"/>
      <w:lvlText w:val="（%1）"/>
      <w:lvlJc w:val="left"/>
      <w:pPr>
        <w:tabs>
          <w:tab w:val="num" w:pos="720"/>
        </w:tabs>
        <w:ind w:left="720" w:hanging="720"/>
      </w:pPr>
      <w:rPr>
        <w:rFonts w:hint="eastAsia"/>
      </w:rPr>
    </w:lvl>
  </w:abstractNum>
  <w:abstractNum w:abstractNumId="388">
    <w:nsid w:val="5CE0416F"/>
    <w:multiLevelType w:val="hybridMultilevel"/>
    <w:tmpl w:val="EF145DDE"/>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9">
    <w:nsid w:val="5D3B7104"/>
    <w:multiLevelType w:val="hybridMultilevel"/>
    <w:tmpl w:val="CBDC5174"/>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0">
    <w:nsid w:val="5D427BEA"/>
    <w:multiLevelType w:val="hybridMultilevel"/>
    <w:tmpl w:val="7328238C"/>
    <w:lvl w:ilvl="0" w:tplc="60F034D6">
      <w:start w:val="1"/>
      <w:numFmt w:val="decimal"/>
      <w:lvlText w:val="（%1）"/>
      <w:lvlJc w:val="left"/>
      <w:pPr>
        <w:tabs>
          <w:tab w:val="num" w:pos="1365"/>
        </w:tabs>
        <w:ind w:left="1365" w:hanging="945"/>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91">
    <w:nsid w:val="5D455E33"/>
    <w:multiLevelType w:val="hybridMultilevel"/>
    <w:tmpl w:val="39D65998"/>
    <w:lvl w:ilvl="0" w:tplc="68308058">
      <w:start w:val="1"/>
      <w:numFmt w:val="decimal"/>
      <w:lvlText w:val="%1、"/>
      <w:lvlJc w:val="left"/>
      <w:pPr>
        <w:tabs>
          <w:tab w:val="num" w:pos="360"/>
        </w:tabs>
        <w:ind w:left="360" w:hanging="360"/>
      </w:pPr>
      <w:rPr>
        <w:rFonts w:hint="eastAsia"/>
      </w:rPr>
    </w:lvl>
    <w:lvl w:ilvl="1" w:tplc="B058C7B4">
      <w:start w:val="1"/>
      <w:numFmt w:val="decimal"/>
      <w:lvlText w:val="4.%2、"/>
      <w:lvlJc w:val="left"/>
      <w:pPr>
        <w:tabs>
          <w:tab w:val="num" w:pos="11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2">
    <w:nsid w:val="5D846A4B"/>
    <w:multiLevelType w:val="hybridMultilevel"/>
    <w:tmpl w:val="21F29820"/>
    <w:lvl w:ilvl="0" w:tplc="FA3EE5F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93">
    <w:nsid w:val="5DA8363D"/>
    <w:multiLevelType w:val="hybridMultilevel"/>
    <w:tmpl w:val="E19498E2"/>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4">
    <w:nsid w:val="5E1A6100"/>
    <w:multiLevelType w:val="hybridMultilevel"/>
    <w:tmpl w:val="2104037A"/>
    <w:lvl w:ilvl="0" w:tplc="EB92C578">
      <w:start w:val="1"/>
      <w:numFmt w:val="decimal"/>
      <w:lvlText w:val="%1、"/>
      <w:lvlJc w:val="left"/>
      <w:pPr>
        <w:tabs>
          <w:tab w:val="num" w:pos="840"/>
        </w:tabs>
        <w:ind w:left="480" w:firstLine="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95">
    <w:nsid w:val="5E273C3C"/>
    <w:multiLevelType w:val="hybridMultilevel"/>
    <w:tmpl w:val="D452DA0E"/>
    <w:lvl w:ilvl="0" w:tplc="84E84E78">
      <w:start w:val="1"/>
      <w:numFmt w:val="decimal"/>
      <w:lvlText w:val="%1."/>
      <w:lvlJc w:val="left"/>
      <w:pPr>
        <w:tabs>
          <w:tab w:val="num" w:pos="814"/>
        </w:tabs>
        <w:ind w:left="0" w:firstLine="454"/>
      </w:pPr>
      <w:rPr>
        <w:rFonts w:hint="eastAsia"/>
      </w:rPr>
    </w:lvl>
    <w:lvl w:ilvl="1" w:tplc="14C2ACE6">
      <w:start w:val="1"/>
      <w:numFmt w:val="japaneseCounting"/>
      <w:lvlText w:val="（%2）"/>
      <w:lvlJc w:val="left"/>
      <w:pPr>
        <w:tabs>
          <w:tab w:val="num" w:pos="1140"/>
        </w:tabs>
        <w:ind w:left="1140" w:hanging="720"/>
      </w:pPr>
      <w:rPr>
        <w:rFonts w:hint="eastAsia"/>
      </w:rPr>
    </w:lvl>
    <w:lvl w:ilvl="2" w:tplc="EAC87F92">
      <w:start w:val="1"/>
      <w:numFmt w:val="decimal"/>
      <w:lvlText w:val="%3、"/>
      <w:lvlJc w:val="left"/>
      <w:pPr>
        <w:tabs>
          <w:tab w:val="num" w:pos="814"/>
        </w:tabs>
        <w:ind w:left="0" w:firstLine="454"/>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6">
    <w:nsid w:val="5E3B4278"/>
    <w:multiLevelType w:val="hybridMultilevel"/>
    <w:tmpl w:val="98240742"/>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7">
    <w:nsid w:val="5E470D0E"/>
    <w:multiLevelType w:val="hybridMultilevel"/>
    <w:tmpl w:val="2AD6C5A8"/>
    <w:lvl w:ilvl="0" w:tplc="7FBE08B4">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398">
    <w:nsid w:val="5E6C1B97"/>
    <w:multiLevelType w:val="hybridMultilevel"/>
    <w:tmpl w:val="2974AB16"/>
    <w:lvl w:ilvl="0" w:tplc="BFD6014E">
      <w:start w:val="1"/>
      <w:numFmt w:val="decimal"/>
      <w:lvlText w:val="%1、"/>
      <w:lvlJc w:val="left"/>
      <w:pPr>
        <w:tabs>
          <w:tab w:val="num" w:pos="360"/>
        </w:tabs>
        <w:ind w:left="360" w:hanging="360"/>
      </w:pPr>
      <w:rPr>
        <w:rFonts w:hint="eastAsia"/>
      </w:rPr>
    </w:lvl>
    <w:lvl w:ilvl="1" w:tplc="D8EEBF74">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9">
    <w:nsid w:val="5E786288"/>
    <w:multiLevelType w:val="hybridMultilevel"/>
    <w:tmpl w:val="7C6219B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0">
    <w:nsid w:val="5EE116D9"/>
    <w:multiLevelType w:val="hybridMultilevel"/>
    <w:tmpl w:val="4EAA67F4"/>
    <w:lvl w:ilvl="0" w:tplc="8F2E536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01">
    <w:nsid w:val="5F5F002F"/>
    <w:multiLevelType w:val="hybridMultilevel"/>
    <w:tmpl w:val="62FCD030"/>
    <w:lvl w:ilvl="0" w:tplc="095EDA16">
      <w:start w:val="1"/>
      <w:numFmt w:val="decimal"/>
      <w:lvlText w:val="（%1）"/>
      <w:lvlJc w:val="left"/>
      <w:pPr>
        <w:tabs>
          <w:tab w:val="num" w:pos="1200"/>
        </w:tabs>
        <w:ind w:left="0" w:firstLine="480"/>
      </w:pPr>
      <w:rPr>
        <w:rFonts w:hAnsi="宋体" w:hint="eastAsia"/>
      </w:rPr>
    </w:lvl>
    <w:lvl w:ilvl="1" w:tplc="5DBA0AE4">
      <w:start w:val="1"/>
      <w:numFmt w:val="decimal"/>
      <w:lvlText w:val="%2、"/>
      <w:lvlJc w:val="left"/>
      <w:pPr>
        <w:tabs>
          <w:tab w:val="num" w:pos="1260"/>
        </w:tabs>
        <w:ind w:left="1260" w:hanging="360"/>
      </w:pPr>
      <w:rPr>
        <w:rFonts w:hint="eastAsia"/>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02">
    <w:nsid w:val="5F690303"/>
    <w:multiLevelType w:val="singleLevel"/>
    <w:tmpl w:val="682E1D84"/>
    <w:lvl w:ilvl="0">
      <w:start w:val="1"/>
      <w:numFmt w:val="japaneseCounting"/>
      <w:lvlText w:val="（%1）"/>
      <w:lvlJc w:val="left"/>
      <w:pPr>
        <w:tabs>
          <w:tab w:val="num" w:pos="720"/>
        </w:tabs>
        <w:ind w:left="720" w:hanging="720"/>
      </w:pPr>
      <w:rPr>
        <w:rFonts w:hint="eastAsia"/>
      </w:rPr>
    </w:lvl>
  </w:abstractNum>
  <w:abstractNum w:abstractNumId="403">
    <w:nsid w:val="5F870E30"/>
    <w:multiLevelType w:val="hybridMultilevel"/>
    <w:tmpl w:val="0486C4EA"/>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4">
    <w:nsid w:val="5FF34276"/>
    <w:multiLevelType w:val="hybridMultilevel"/>
    <w:tmpl w:val="6122EC30"/>
    <w:lvl w:ilvl="0" w:tplc="FFFFFFFF">
      <w:start w:val="1"/>
      <w:numFmt w:val="decimal"/>
      <w:lvlText w:val="%1、"/>
      <w:lvlJc w:val="left"/>
      <w:pPr>
        <w:tabs>
          <w:tab w:val="num" w:pos="360"/>
        </w:tabs>
        <w:ind w:left="360" w:hanging="360"/>
      </w:pPr>
      <w:rPr>
        <w:rFonts w:hint="eastAsia"/>
        <w:sz w:val="21"/>
      </w:rPr>
    </w:lvl>
    <w:lvl w:ilvl="1" w:tplc="FFFFFFFF">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05">
    <w:nsid w:val="606313FC"/>
    <w:multiLevelType w:val="hybridMultilevel"/>
    <w:tmpl w:val="D4F40D96"/>
    <w:lvl w:ilvl="0" w:tplc="EB92C578">
      <w:start w:val="1"/>
      <w:numFmt w:val="decimal"/>
      <w:lvlText w:val="%1、"/>
      <w:lvlJc w:val="left"/>
      <w:pPr>
        <w:tabs>
          <w:tab w:val="num" w:pos="840"/>
        </w:tabs>
        <w:ind w:left="480" w:firstLine="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06">
    <w:nsid w:val="60753D90"/>
    <w:multiLevelType w:val="hybridMultilevel"/>
    <w:tmpl w:val="07F6A4FA"/>
    <w:lvl w:ilvl="0" w:tplc="EB92C578">
      <w:start w:val="1"/>
      <w:numFmt w:val="decimal"/>
      <w:lvlText w:val="%1、"/>
      <w:lvlJc w:val="left"/>
      <w:pPr>
        <w:tabs>
          <w:tab w:val="num" w:pos="840"/>
        </w:tabs>
        <w:ind w:left="480" w:firstLine="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07">
    <w:nsid w:val="60864E4E"/>
    <w:multiLevelType w:val="hybridMultilevel"/>
    <w:tmpl w:val="DA5ECE1E"/>
    <w:lvl w:ilvl="0" w:tplc="40D214F8">
      <w:start w:val="1"/>
      <w:numFmt w:val="japaneseCounting"/>
      <w:lvlText w:val="（%1）"/>
      <w:lvlJc w:val="left"/>
      <w:pPr>
        <w:tabs>
          <w:tab w:val="num" w:pos="720"/>
        </w:tabs>
        <w:ind w:left="720" w:hanging="720"/>
      </w:pPr>
      <w:rPr>
        <w:rFonts w:hint="eastAsia"/>
      </w:rPr>
    </w:lvl>
    <w:lvl w:ilvl="1" w:tplc="3E909696">
      <w:start w:val="2"/>
      <w:numFmt w:val="japaneseCounting"/>
      <w:lvlText w:val="%2、"/>
      <w:lvlJc w:val="left"/>
      <w:pPr>
        <w:tabs>
          <w:tab w:val="num" w:pos="900"/>
        </w:tabs>
        <w:ind w:left="900" w:hanging="480"/>
      </w:pPr>
      <w:rPr>
        <w:rFonts w:hint="eastAsia"/>
      </w:rPr>
    </w:lvl>
    <w:lvl w:ilvl="2" w:tplc="951CD820">
      <w:start w:val="1"/>
      <w:numFmt w:val="decimal"/>
      <w:lvlText w:val="（%3）"/>
      <w:lvlJc w:val="left"/>
      <w:pPr>
        <w:tabs>
          <w:tab w:val="num" w:pos="1560"/>
        </w:tabs>
        <w:ind w:left="1560" w:hanging="720"/>
      </w:pPr>
      <w:rPr>
        <w:rFonts w:hint="eastAsia"/>
      </w:rPr>
    </w:lvl>
    <w:lvl w:ilvl="3" w:tplc="79A8B356">
      <w:start w:val="1"/>
      <w:numFmt w:val="decimal"/>
      <w:lvlText w:val="%4、"/>
      <w:lvlJc w:val="left"/>
      <w:pPr>
        <w:tabs>
          <w:tab w:val="num" w:pos="1620"/>
        </w:tabs>
        <w:ind w:left="1620" w:hanging="360"/>
      </w:pPr>
      <w:rPr>
        <w:rFonts w:hint="eastAsia"/>
      </w:rPr>
    </w:lvl>
    <w:lvl w:ilvl="4" w:tplc="D292A668">
      <w:start w:val="4"/>
      <w:numFmt w:val="japaneseCounting"/>
      <w:lvlText w:val="第%5节"/>
      <w:lvlJc w:val="left"/>
      <w:pPr>
        <w:tabs>
          <w:tab w:val="num" w:pos="3825"/>
        </w:tabs>
        <w:ind w:left="3825" w:hanging="1125"/>
      </w:pPr>
      <w:rPr>
        <w:rFonts w:hint="default"/>
      </w:r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8">
    <w:nsid w:val="608B7433"/>
    <w:multiLevelType w:val="hybridMultilevel"/>
    <w:tmpl w:val="7DA22AC8"/>
    <w:lvl w:ilvl="0" w:tplc="D0C22A6C">
      <w:start w:val="1"/>
      <w:numFmt w:val="japaneseCounting"/>
      <w:lvlText w:val="（%1）"/>
      <w:lvlJc w:val="left"/>
      <w:pPr>
        <w:tabs>
          <w:tab w:val="num" w:pos="720"/>
        </w:tabs>
        <w:ind w:left="720" w:hanging="720"/>
      </w:pPr>
      <w:rPr>
        <w:rFonts w:hint="eastAsia"/>
        <w:color w:val="auto"/>
      </w:rPr>
    </w:lvl>
    <w:lvl w:ilvl="1" w:tplc="B364A09E">
      <w:start w:val="1"/>
      <w:numFmt w:val="decimal"/>
      <w:lvlText w:val="%2、"/>
      <w:lvlJc w:val="left"/>
      <w:pPr>
        <w:tabs>
          <w:tab w:val="num" w:pos="810"/>
        </w:tabs>
        <w:ind w:left="810" w:hanging="39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9">
    <w:nsid w:val="60DB7F87"/>
    <w:multiLevelType w:val="hybridMultilevel"/>
    <w:tmpl w:val="607860F2"/>
    <w:lvl w:ilvl="0" w:tplc="B2F872AC">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0">
    <w:nsid w:val="60E91539"/>
    <w:multiLevelType w:val="hybridMultilevel"/>
    <w:tmpl w:val="B98CDDCE"/>
    <w:lvl w:ilvl="0" w:tplc="CDBAEB1A">
      <w:start w:val="1"/>
      <w:numFmt w:val="decimal"/>
      <w:lvlText w:val="%1."/>
      <w:lvlJc w:val="left"/>
      <w:pPr>
        <w:tabs>
          <w:tab w:val="num" w:pos="420"/>
        </w:tabs>
        <w:ind w:left="42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1">
    <w:nsid w:val="6105500E"/>
    <w:multiLevelType w:val="hybridMultilevel"/>
    <w:tmpl w:val="E3165752"/>
    <w:lvl w:ilvl="0" w:tplc="128623F4">
      <w:start w:val="1"/>
      <w:numFmt w:val="decimal"/>
      <w:lvlText w:val="(%1)"/>
      <w:lvlJc w:val="left"/>
      <w:pPr>
        <w:tabs>
          <w:tab w:val="num" w:pos="420"/>
        </w:tabs>
        <w:ind w:left="420" w:hanging="420"/>
      </w:pPr>
      <w:rPr>
        <w:rFonts w:hint="eastAsia"/>
      </w:rPr>
    </w:lvl>
    <w:lvl w:ilvl="1" w:tplc="696A7690">
      <w:start w:val="1"/>
      <w:numFmt w:val="decimal"/>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2">
    <w:nsid w:val="61374B24"/>
    <w:multiLevelType w:val="hybridMultilevel"/>
    <w:tmpl w:val="9C167688"/>
    <w:lvl w:ilvl="0" w:tplc="CACEBAE4">
      <w:start w:val="1"/>
      <w:numFmt w:val="japaneseCounting"/>
      <w:lvlText w:val="%1、"/>
      <w:lvlJc w:val="left"/>
      <w:pPr>
        <w:tabs>
          <w:tab w:val="num" w:pos="420"/>
        </w:tabs>
        <w:ind w:left="420" w:hanging="420"/>
      </w:pPr>
      <w:rPr>
        <w:rFonts w:hint="eastAsia"/>
      </w:rPr>
    </w:lvl>
    <w:lvl w:ilvl="1" w:tplc="389C1DD2">
      <w:start w:val="1"/>
      <w:numFmt w:val="japaneseCounting"/>
      <w:lvlText w:val="（%2）"/>
      <w:lvlJc w:val="left"/>
      <w:pPr>
        <w:tabs>
          <w:tab w:val="num" w:pos="1140"/>
        </w:tabs>
        <w:ind w:left="1140" w:hanging="720"/>
      </w:pPr>
      <w:rPr>
        <w:rFonts w:hint="eastAsia"/>
      </w:rPr>
    </w:lvl>
    <w:lvl w:ilvl="2" w:tplc="9C66775E">
      <w:start w:val="1"/>
      <w:numFmt w:val="decimal"/>
      <w:lvlText w:val="%3、"/>
      <w:lvlJc w:val="left"/>
      <w:pPr>
        <w:tabs>
          <w:tab w:val="num" w:pos="1200"/>
        </w:tabs>
        <w:ind w:left="1200" w:hanging="360"/>
      </w:pPr>
      <w:rPr>
        <w:rFonts w:hint="eastAsia"/>
      </w:rPr>
    </w:lvl>
    <w:lvl w:ilvl="3" w:tplc="A6D24EDA">
      <w:start w:val="1"/>
      <w:numFmt w:val="decimal"/>
      <w:lvlText w:val="（%4）"/>
      <w:lvlJc w:val="left"/>
      <w:pPr>
        <w:tabs>
          <w:tab w:val="num" w:pos="1980"/>
        </w:tabs>
        <w:ind w:left="1980" w:hanging="7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3">
    <w:nsid w:val="61456B74"/>
    <w:multiLevelType w:val="hybridMultilevel"/>
    <w:tmpl w:val="32C87A48"/>
    <w:lvl w:ilvl="0" w:tplc="657CBE6C">
      <w:start w:val="1"/>
      <w:numFmt w:val="decimal"/>
      <w:lvlText w:val="%1、"/>
      <w:lvlJc w:val="left"/>
      <w:pPr>
        <w:tabs>
          <w:tab w:val="num" w:pos="780"/>
        </w:tabs>
        <w:ind w:left="780" w:hanging="360"/>
      </w:pPr>
      <w:rPr>
        <w:rFonts w:hint="eastAsia"/>
      </w:rPr>
    </w:lvl>
    <w:lvl w:ilvl="1" w:tplc="4CC8FC00">
      <w:start w:val="1"/>
      <w:numFmt w:val="decimal"/>
      <w:lvlText w:val="（%2）"/>
      <w:lvlJc w:val="left"/>
      <w:pPr>
        <w:tabs>
          <w:tab w:val="num" w:pos="1560"/>
        </w:tabs>
        <w:ind w:left="1560" w:hanging="720"/>
      </w:pPr>
      <w:rPr>
        <w:rFonts w:hint="eastAsia"/>
      </w:rPr>
    </w:lvl>
    <w:lvl w:ilvl="2" w:tplc="965A840A">
      <w:start w:val="4"/>
      <w:numFmt w:val="japaneseCounting"/>
      <w:lvlText w:val="第%3节"/>
      <w:lvlJc w:val="left"/>
      <w:pPr>
        <w:tabs>
          <w:tab w:val="num" w:pos="2220"/>
        </w:tabs>
        <w:ind w:left="2220" w:hanging="960"/>
      </w:pPr>
      <w:rPr>
        <w:rFonts w:hint="eastAsia"/>
      </w:r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14">
    <w:nsid w:val="61734F85"/>
    <w:multiLevelType w:val="hybridMultilevel"/>
    <w:tmpl w:val="CB64548A"/>
    <w:lvl w:ilvl="0" w:tplc="E524459C">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15">
    <w:nsid w:val="618B6EA5"/>
    <w:multiLevelType w:val="hybridMultilevel"/>
    <w:tmpl w:val="2B64F86C"/>
    <w:lvl w:ilvl="0" w:tplc="FFFFFFFF">
      <w:start w:val="1"/>
      <w:numFmt w:val="decimal"/>
      <w:lvlText w:val="%1、"/>
      <w:lvlJc w:val="left"/>
      <w:pPr>
        <w:tabs>
          <w:tab w:val="num" w:pos="360"/>
        </w:tabs>
        <w:ind w:left="360" w:hanging="360"/>
      </w:pPr>
      <w:rPr>
        <w:rFonts w:hint="eastAsia"/>
      </w:rPr>
    </w:lvl>
    <w:lvl w:ilvl="1" w:tplc="FFFFFFFF">
      <w:start w:val="1"/>
      <w:numFmt w:val="decimal"/>
      <w:lvlText w:val="%2、"/>
      <w:lvlJc w:val="left"/>
      <w:pPr>
        <w:tabs>
          <w:tab w:val="num" w:pos="780"/>
        </w:tabs>
        <w:ind w:left="780" w:hanging="360"/>
      </w:pPr>
      <w:rPr>
        <w:rFonts w:ascii="宋体" w:hAnsi="宋体" w:hint="eastAsia"/>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16">
    <w:nsid w:val="61C16959"/>
    <w:multiLevelType w:val="hybridMultilevel"/>
    <w:tmpl w:val="72BC08F6"/>
    <w:lvl w:ilvl="0" w:tplc="BFDA88F6">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7">
    <w:nsid w:val="621A5DFB"/>
    <w:multiLevelType w:val="hybridMultilevel"/>
    <w:tmpl w:val="A72A7186"/>
    <w:lvl w:ilvl="0" w:tplc="7D2207FC">
      <w:start w:val="1"/>
      <w:numFmt w:val="decimal"/>
      <w:lvlText w:val="%1、"/>
      <w:lvlJc w:val="left"/>
      <w:pPr>
        <w:tabs>
          <w:tab w:val="num" w:pos="315"/>
        </w:tabs>
        <w:ind w:left="315" w:hanging="315"/>
      </w:pPr>
      <w:rPr>
        <w:rFonts w:ascii="Times New Roman" w:hAnsi="Times New Roman"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8">
    <w:nsid w:val="621C1C10"/>
    <w:multiLevelType w:val="hybridMultilevel"/>
    <w:tmpl w:val="89F62888"/>
    <w:lvl w:ilvl="0" w:tplc="93629B3C">
      <w:start w:val="1"/>
      <w:numFmt w:val="japaneseCounting"/>
      <w:lvlText w:val="%1、"/>
      <w:lvlJc w:val="left"/>
      <w:pPr>
        <w:tabs>
          <w:tab w:val="num" w:pos="420"/>
        </w:tabs>
        <w:ind w:left="420" w:hanging="420"/>
      </w:pPr>
      <w:rPr>
        <w:rFonts w:hint="eastAsia"/>
      </w:rPr>
    </w:lvl>
    <w:lvl w:ilvl="1" w:tplc="4F468A82">
      <w:start w:val="1"/>
      <w:numFmt w:val="japaneseCounting"/>
      <w:lvlText w:val="（%2）"/>
      <w:lvlJc w:val="left"/>
      <w:pPr>
        <w:tabs>
          <w:tab w:val="num" w:pos="1140"/>
        </w:tabs>
        <w:ind w:left="1140" w:hanging="720"/>
      </w:pPr>
      <w:rPr>
        <w:rFonts w:hint="eastAsia"/>
      </w:rPr>
    </w:lvl>
    <w:lvl w:ilvl="2" w:tplc="CE1A30A4">
      <w:start w:val="1"/>
      <w:numFmt w:val="decimal"/>
      <w:lvlText w:val="%3．"/>
      <w:lvlJc w:val="left"/>
      <w:pPr>
        <w:tabs>
          <w:tab w:val="num" w:pos="1200"/>
        </w:tabs>
        <w:ind w:left="1200" w:hanging="360"/>
      </w:pPr>
      <w:rPr>
        <w:rFonts w:hint="eastAsia"/>
      </w:rPr>
    </w:lvl>
    <w:lvl w:ilvl="3" w:tplc="6AFCCB6C">
      <w:start w:val="1"/>
      <w:numFmt w:val="decimal"/>
      <w:lvlText w:val="（%4）"/>
      <w:lvlJc w:val="left"/>
      <w:pPr>
        <w:tabs>
          <w:tab w:val="num" w:pos="1980"/>
        </w:tabs>
        <w:ind w:left="1980" w:hanging="7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9">
    <w:nsid w:val="62687EAA"/>
    <w:multiLevelType w:val="hybridMultilevel"/>
    <w:tmpl w:val="0250F58C"/>
    <w:lvl w:ilvl="0" w:tplc="473050E0">
      <w:start w:val="2"/>
      <w:numFmt w:val="japaneseCounting"/>
      <w:lvlText w:val="（%1）"/>
      <w:lvlJc w:val="left"/>
      <w:pPr>
        <w:tabs>
          <w:tab w:val="num" w:pos="1200"/>
        </w:tabs>
        <w:ind w:left="1200" w:hanging="72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20">
    <w:nsid w:val="628B426C"/>
    <w:multiLevelType w:val="hybridMultilevel"/>
    <w:tmpl w:val="7624D558"/>
    <w:lvl w:ilvl="0" w:tplc="2CF4E916">
      <w:start w:val="1"/>
      <w:numFmt w:val="decimal"/>
      <w:lvlText w:val="%1、"/>
      <w:lvlJc w:val="left"/>
      <w:pPr>
        <w:tabs>
          <w:tab w:val="num" w:pos="780"/>
        </w:tabs>
        <w:ind w:left="780" w:hanging="360"/>
      </w:pPr>
      <w:rPr>
        <w:rFonts w:hint="eastAsia"/>
      </w:rPr>
    </w:lvl>
    <w:lvl w:ilvl="1" w:tplc="1FD220E0">
      <w:start w:val="1"/>
      <w:numFmt w:val="decimal"/>
      <w:lvlText w:val="（%2）"/>
      <w:lvlJc w:val="left"/>
      <w:pPr>
        <w:tabs>
          <w:tab w:val="num" w:pos="1560"/>
        </w:tabs>
        <w:ind w:left="1560" w:hanging="720"/>
      </w:pPr>
      <w:rPr>
        <w:rFonts w:hint="eastAsia"/>
      </w:rPr>
    </w:lvl>
    <w:lvl w:ilvl="2" w:tplc="32AA1374">
      <w:start w:val="1"/>
      <w:numFmt w:val="japaneseCounting"/>
      <w:lvlText w:val="第%3节"/>
      <w:lvlJc w:val="left"/>
      <w:pPr>
        <w:tabs>
          <w:tab w:val="num" w:pos="2400"/>
        </w:tabs>
        <w:ind w:left="2400" w:hanging="1140"/>
      </w:pPr>
      <w:rPr>
        <w:rFonts w:hint="eastAsia"/>
      </w:r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21">
    <w:nsid w:val="62AF1966"/>
    <w:multiLevelType w:val="hybridMultilevel"/>
    <w:tmpl w:val="3964200A"/>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2">
    <w:nsid w:val="62E2445A"/>
    <w:multiLevelType w:val="hybridMultilevel"/>
    <w:tmpl w:val="E45C3152"/>
    <w:lvl w:ilvl="0" w:tplc="3C166EC4">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3">
    <w:nsid w:val="631A2CE6"/>
    <w:multiLevelType w:val="hybridMultilevel"/>
    <w:tmpl w:val="461CF1F2"/>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4">
    <w:nsid w:val="63697A7E"/>
    <w:multiLevelType w:val="hybridMultilevel"/>
    <w:tmpl w:val="03BA5EE4"/>
    <w:lvl w:ilvl="0" w:tplc="FFFFFFFF">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25">
    <w:nsid w:val="637846D5"/>
    <w:multiLevelType w:val="hybridMultilevel"/>
    <w:tmpl w:val="4FA0447E"/>
    <w:lvl w:ilvl="0" w:tplc="FFFFFFFF">
      <w:start w:val="1"/>
      <w:numFmt w:val="decimal"/>
      <w:lvlText w:val="%1、"/>
      <w:lvlJc w:val="left"/>
      <w:pPr>
        <w:tabs>
          <w:tab w:val="num" w:pos="780"/>
        </w:tabs>
        <w:ind w:left="780" w:hanging="360"/>
      </w:pPr>
      <w:rPr>
        <w:rFonts w:hint="eastAsia"/>
      </w:r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426">
    <w:nsid w:val="63980FF2"/>
    <w:multiLevelType w:val="hybridMultilevel"/>
    <w:tmpl w:val="F1526C0C"/>
    <w:lvl w:ilvl="0" w:tplc="1EE2183A">
      <w:start w:val="1"/>
      <w:numFmt w:val="decimal"/>
      <w:lvlText w:val="（%1）"/>
      <w:lvlJc w:val="left"/>
      <w:pPr>
        <w:tabs>
          <w:tab w:val="num" w:pos="1035"/>
        </w:tabs>
        <w:ind w:left="1035" w:hanging="720"/>
      </w:pPr>
      <w:rPr>
        <w:rFonts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427">
    <w:nsid w:val="63B736FC"/>
    <w:multiLevelType w:val="hybridMultilevel"/>
    <w:tmpl w:val="740C82AC"/>
    <w:lvl w:ilvl="0" w:tplc="335CD3BC">
      <w:start w:val="1"/>
      <w:numFmt w:val="decimal"/>
      <w:lvlText w:val="%1、"/>
      <w:lvlJc w:val="left"/>
      <w:pPr>
        <w:tabs>
          <w:tab w:val="num" w:pos="778"/>
        </w:tabs>
        <w:ind w:left="778" w:hanging="360"/>
      </w:pPr>
      <w:rPr>
        <w:rFonts w:hint="eastAsia"/>
      </w:rPr>
    </w:lvl>
    <w:lvl w:ilvl="1" w:tplc="04090019" w:tentative="1">
      <w:start w:val="1"/>
      <w:numFmt w:val="lowerLetter"/>
      <w:lvlText w:val="%2)"/>
      <w:lvlJc w:val="left"/>
      <w:pPr>
        <w:tabs>
          <w:tab w:val="num" w:pos="1258"/>
        </w:tabs>
        <w:ind w:left="1258" w:hanging="420"/>
      </w:pPr>
    </w:lvl>
    <w:lvl w:ilvl="2" w:tplc="0409001B" w:tentative="1">
      <w:start w:val="1"/>
      <w:numFmt w:val="lowerRoman"/>
      <w:lvlText w:val="%3."/>
      <w:lvlJc w:val="right"/>
      <w:pPr>
        <w:tabs>
          <w:tab w:val="num" w:pos="1678"/>
        </w:tabs>
        <w:ind w:left="1678" w:hanging="420"/>
      </w:pPr>
    </w:lvl>
    <w:lvl w:ilvl="3" w:tplc="0409000F" w:tentative="1">
      <w:start w:val="1"/>
      <w:numFmt w:val="decimal"/>
      <w:lvlText w:val="%4."/>
      <w:lvlJc w:val="left"/>
      <w:pPr>
        <w:tabs>
          <w:tab w:val="num" w:pos="2098"/>
        </w:tabs>
        <w:ind w:left="2098" w:hanging="420"/>
      </w:pPr>
    </w:lvl>
    <w:lvl w:ilvl="4" w:tplc="04090019" w:tentative="1">
      <w:start w:val="1"/>
      <w:numFmt w:val="lowerLetter"/>
      <w:lvlText w:val="%5)"/>
      <w:lvlJc w:val="left"/>
      <w:pPr>
        <w:tabs>
          <w:tab w:val="num" w:pos="2518"/>
        </w:tabs>
        <w:ind w:left="2518" w:hanging="420"/>
      </w:pPr>
    </w:lvl>
    <w:lvl w:ilvl="5" w:tplc="0409001B" w:tentative="1">
      <w:start w:val="1"/>
      <w:numFmt w:val="lowerRoman"/>
      <w:lvlText w:val="%6."/>
      <w:lvlJc w:val="right"/>
      <w:pPr>
        <w:tabs>
          <w:tab w:val="num" w:pos="2938"/>
        </w:tabs>
        <w:ind w:left="2938" w:hanging="420"/>
      </w:pPr>
    </w:lvl>
    <w:lvl w:ilvl="6" w:tplc="0409000F" w:tentative="1">
      <w:start w:val="1"/>
      <w:numFmt w:val="decimal"/>
      <w:lvlText w:val="%7."/>
      <w:lvlJc w:val="left"/>
      <w:pPr>
        <w:tabs>
          <w:tab w:val="num" w:pos="3358"/>
        </w:tabs>
        <w:ind w:left="3358" w:hanging="420"/>
      </w:pPr>
    </w:lvl>
    <w:lvl w:ilvl="7" w:tplc="04090019" w:tentative="1">
      <w:start w:val="1"/>
      <w:numFmt w:val="lowerLetter"/>
      <w:lvlText w:val="%8)"/>
      <w:lvlJc w:val="left"/>
      <w:pPr>
        <w:tabs>
          <w:tab w:val="num" w:pos="3778"/>
        </w:tabs>
        <w:ind w:left="3778" w:hanging="420"/>
      </w:pPr>
    </w:lvl>
    <w:lvl w:ilvl="8" w:tplc="0409001B" w:tentative="1">
      <w:start w:val="1"/>
      <w:numFmt w:val="lowerRoman"/>
      <w:lvlText w:val="%9."/>
      <w:lvlJc w:val="right"/>
      <w:pPr>
        <w:tabs>
          <w:tab w:val="num" w:pos="4198"/>
        </w:tabs>
        <w:ind w:left="4198" w:hanging="420"/>
      </w:pPr>
    </w:lvl>
  </w:abstractNum>
  <w:abstractNum w:abstractNumId="428">
    <w:nsid w:val="63D06D00"/>
    <w:multiLevelType w:val="hybridMultilevel"/>
    <w:tmpl w:val="E8D6DFD4"/>
    <w:lvl w:ilvl="0" w:tplc="5DF27592">
      <w:start w:val="1"/>
      <w:numFmt w:val="decimal"/>
      <w:lvlText w:val="（%1）"/>
      <w:lvlJc w:val="left"/>
      <w:pPr>
        <w:tabs>
          <w:tab w:val="num" w:pos="720"/>
        </w:tabs>
        <w:ind w:left="720" w:hanging="720"/>
      </w:pPr>
      <w:rPr>
        <w:rFonts w:ascii="宋体" w:hAnsi="宋体"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429">
    <w:nsid w:val="63DB0EC8"/>
    <w:multiLevelType w:val="hybridMultilevel"/>
    <w:tmpl w:val="5FA2513A"/>
    <w:lvl w:ilvl="0" w:tplc="B9FA354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0">
    <w:nsid w:val="63E047EB"/>
    <w:multiLevelType w:val="hybridMultilevel"/>
    <w:tmpl w:val="6B02CDB0"/>
    <w:lvl w:ilvl="0" w:tplc="B1C2D1F0">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431">
    <w:nsid w:val="63FF75C7"/>
    <w:multiLevelType w:val="hybridMultilevel"/>
    <w:tmpl w:val="61323B88"/>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2">
    <w:nsid w:val="641B2550"/>
    <w:multiLevelType w:val="hybridMultilevel"/>
    <w:tmpl w:val="74289F08"/>
    <w:lvl w:ilvl="0" w:tplc="E8EC47F4">
      <w:start w:val="1"/>
      <w:numFmt w:val="decimal"/>
      <w:lvlText w:val="%1、"/>
      <w:lvlJc w:val="left"/>
      <w:pPr>
        <w:tabs>
          <w:tab w:val="num" w:pos="333"/>
        </w:tabs>
        <w:ind w:left="333" w:hanging="360"/>
      </w:pPr>
      <w:rPr>
        <w:rFonts w:hint="eastAsia"/>
      </w:rPr>
    </w:lvl>
    <w:lvl w:ilvl="1" w:tplc="04090019" w:tentative="1">
      <w:start w:val="1"/>
      <w:numFmt w:val="lowerLetter"/>
      <w:lvlText w:val="%2)"/>
      <w:lvlJc w:val="left"/>
      <w:pPr>
        <w:tabs>
          <w:tab w:val="num" w:pos="-447"/>
        </w:tabs>
        <w:ind w:left="-447" w:hanging="420"/>
      </w:pPr>
    </w:lvl>
    <w:lvl w:ilvl="2" w:tplc="0409001B" w:tentative="1">
      <w:start w:val="1"/>
      <w:numFmt w:val="lowerRoman"/>
      <w:lvlText w:val="%3."/>
      <w:lvlJc w:val="right"/>
      <w:pPr>
        <w:tabs>
          <w:tab w:val="num" w:pos="-27"/>
        </w:tabs>
        <w:ind w:left="-27" w:hanging="420"/>
      </w:pPr>
    </w:lvl>
    <w:lvl w:ilvl="3" w:tplc="0409000F" w:tentative="1">
      <w:start w:val="1"/>
      <w:numFmt w:val="decimal"/>
      <w:lvlText w:val="%4."/>
      <w:lvlJc w:val="left"/>
      <w:pPr>
        <w:tabs>
          <w:tab w:val="num" w:pos="393"/>
        </w:tabs>
        <w:ind w:left="393" w:hanging="420"/>
      </w:pPr>
    </w:lvl>
    <w:lvl w:ilvl="4" w:tplc="04090019" w:tentative="1">
      <w:start w:val="1"/>
      <w:numFmt w:val="lowerLetter"/>
      <w:lvlText w:val="%5)"/>
      <w:lvlJc w:val="left"/>
      <w:pPr>
        <w:tabs>
          <w:tab w:val="num" w:pos="813"/>
        </w:tabs>
        <w:ind w:left="813" w:hanging="420"/>
      </w:pPr>
    </w:lvl>
    <w:lvl w:ilvl="5" w:tplc="0409001B" w:tentative="1">
      <w:start w:val="1"/>
      <w:numFmt w:val="lowerRoman"/>
      <w:lvlText w:val="%6."/>
      <w:lvlJc w:val="right"/>
      <w:pPr>
        <w:tabs>
          <w:tab w:val="num" w:pos="1233"/>
        </w:tabs>
        <w:ind w:left="1233" w:hanging="420"/>
      </w:pPr>
    </w:lvl>
    <w:lvl w:ilvl="6" w:tplc="0409000F" w:tentative="1">
      <w:start w:val="1"/>
      <w:numFmt w:val="decimal"/>
      <w:lvlText w:val="%7."/>
      <w:lvlJc w:val="left"/>
      <w:pPr>
        <w:tabs>
          <w:tab w:val="num" w:pos="1653"/>
        </w:tabs>
        <w:ind w:left="1653" w:hanging="420"/>
      </w:pPr>
    </w:lvl>
    <w:lvl w:ilvl="7" w:tplc="04090019" w:tentative="1">
      <w:start w:val="1"/>
      <w:numFmt w:val="lowerLetter"/>
      <w:lvlText w:val="%8)"/>
      <w:lvlJc w:val="left"/>
      <w:pPr>
        <w:tabs>
          <w:tab w:val="num" w:pos="2073"/>
        </w:tabs>
        <w:ind w:left="2073" w:hanging="420"/>
      </w:pPr>
    </w:lvl>
    <w:lvl w:ilvl="8" w:tplc="0409001B" w:tentative="1">
      <w:start w:val="1"/>
      <w:numFmt w:val="lowerRoman"/>
      <w:lvlText w:val="%9."/>
      <w:lvlJc w:val="right"/>
      <w:pPr>
        <w:tabs>
          <w:tab w:val="num" w:pos="2493"/>
        </w:tabs>
        <w:ind w:left="2493" w:hanging="420"/>
      </w:pPr>
    </w:lvl>
  </w:abstractNum>
  <w:abstractNum w:abstractNumId="433">
    <w:nsid w:val="64251943"/>
    <w:multiLevelType w:val="hybridMultilevel"/>
    <w:tmpl w:val="03343A50"/>
    <w:lvl w:ilvl="0" w:tplc="66B0DFD8">
      <w:start w:val="2"/>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34">
    <w:nsid w:val="64404033"/>
    <w:multiLevelType w:val="hybridMultilevel"/>
    <w:tmpl w:val="7F148D9E"/>
    <w:lvl w:ilvl="0" w:tplc="C0B4629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5">
    <w:nsid w:val="64851B68"/>
    <w:multiLevelType w:val="hybridMultilevel"/>
    <w:tmpl w:val="191A6306"/>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6">
    <w:nsid w:val="64986DE0"/>
    <w:multiLevelType w:val="hybridMultilevel"/>
    <w:tmpl w:val="401CDB26"/>
    <w:lvl w:ilvl="0" w:tplc="5C407086">
      <w:start w:val="3"/>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7">
    <w:nsid w:val="64B52D9F"/>
    <w:multiLevelType w:val="hybridMultilevel"/>
    <w:tmpl w:val="C158FF22"/>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8">
    <w:nsid w:val="652A435F"/>
    <w:multiLevelType w:val="hybridMultilevel"/>
    <w:tmpl w:val="A4C0D4D8"/>
    <w:lvl w:ilvl="0" w:tplc="FFFFFFFF">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39">
    <w:nsid w:val="655B243B"/>
    <w:multiLevelType w:val="hybridMultilevel"/>
    <w:tmpl w:val="9AA083B2"/>
    <w:lvl w:ilvl="0" w:tplc="A7341AAE">
      <w:start w:val="1"/>
      <w:numFmt w:val="decimal"/>
      <w:lvlText w:val="%1、"/>
      <w:lvlJc w:val="left"/>
      <w:pPr>
        <w:tabs>
          <w:tab w:val="num" w:pos="360"/>
        </w:tabs>
        <w:ind w:left="360" w:hanging="360"/>
      </w:pPr>
      <w:rPr>
        <w:rFonts w:hint="eastAsia"/>
      </w:rPr>
    </w:lvl>
    <w:lvl w:ilvl="1" w:tplc="B7BC1CC8">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0">
    <w:nsid w:val="65C44D28"/>
    <w:multiLevelType w:val="hybridMultilevel"/>
    <w:tmpl w:val="8BB8BC5A"/>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53766C18">
      <w:start w:val="1"/>
      <w:numFmt w:val="lowerLetter"/>
      <w:lvlText w:val="%3)"/>
      <w:lvlJc w:val="left"/>
      <w:pPr>
        <w:tabs>
          <w:tab w:val="num" w:pos="1260"/>
        </w:tabs>
        <w:ind w:left="1260" w:hanging="4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1">
    <w:nsid w:val="65E07CC7"/>
    <w:multiLevelType w:val="hybridMultilevel"/>
    <w:tmpl w:val="B2F8414C"/>
    <w:lvl w:ilvl="0" w:tplc="C8203140">
      <w:start w:val="1"/>
      <w:numFmt w:val="decimal"/>
      <w:lvlText w:val="%1、"/>
      <w:lvlJc w:val="left"/>
      <w:pPr>
        <w:tabs>
          <w:tab w:val="num" w:pos="810"/>
        </w:tabs>
        <w:ind w:left="810" w:hanging="495"/>
      </w:pPr>
      <w:rPr>
        <w:rFonts w:hint="eastAsia"/>
      </w:rPr>
    </w:lvl>
    <w:lvl w:ilvl="1" w:tplc="04090019" w:tentative="1">
      <w:start w:val="1"/>
      <w:numFmt w:val="lowerLetter"/>
      <w:lvlText w:val="%2)"/>
      <w:lvlJc w:val="left"/>
      <w:pPr>
        <w:tabs>
          <w:tab w:val="num" w:pos="1155"/>
        </w:tabs>
        <w:ind w:left="1155" w:hanging="420"/>
      </w:pPr>
    </w:lvl>
    <w:lvl w:ilvl="2" w:tplc="0409001B" w:tentative="1">
      <w:start w:val="1"/>
      <w:numFmt w:val="lowerRoman"/>
      <w:lvlText w:val="%3."/>
      <w:lvlJc w:val="right"/>
      <w:pPr>
        <w:tabs>
          <w:tab w:val="num" w:pos="1575"/>
        </w:tabs>
        <w:ind w:left="1575" w:hanging="420"/>
      </w:p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442">
    <w:nsid w:val="660D4A92"/>
    <w:multiLevelType w:val="hybridMultilevel"/>
    <w:tmpl w:val="255A71B2"/>
    <w:lvl w:ilvl="0" w:tplc="9A089FC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3">
    <w:nsid w:val="666459C6"/>
    <w:multiLevelType w:val="hybridMultilevel"/>
    <w:tmpl w:val="87183E20"/>
    <w:lvl w:ilvl="0" w:tplc="418CFB86">
      <w:start w:val="1"/>
      <w:numFmt w:val="decimal"/>
      <w:lvlText w:val="%1、"/>
      <w:lvlJc w:val="left"/>
      <w:pPr>
        <w:tabs>
          <w:tab w:val="num" w:pos="814"/>
        </w:tabs>
        <w:ind w:left="0" w:firstLine="45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4">
    <w:nsid w:val="666A4002"/>
    <w:multiLevelType w:val="hybridMultilevel"/>
    <w:tmpl w:val="BDC83D2A"/>
    <w:lvl w:ilvl="0" w:tplc="72409D6C">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45">
    <w:nsid w:val="667C7386"/>
    <w:multiLevelType w:val="hybridMultilevel"/>
    <w:tmpl w:val="56427A0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6">
    <w:nsid w:val="668D7F7E"/>
    <w:multiLevelType w:val="hybridMultilevel"/>
    <w:tmpl w:val="76DAE4F2"/>
    <w:lvl w:ilvl="0" w:tplc="5F5E06E2">
      <w:start w:val="3"/>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47">
    <w:nsid w:val="66A346FB"/>
    <w:multiLevelType w:val="hybridMultilevel"/>
    <w:tmpl w:val="BFF84002"/>
    <w:lvl w:ilvl="0" w:tplc="FFFFFFFF">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48">
    <w:nsid w:val="66AC294C"/>
    <w:multiLevelType w:val="hybridMultilevel"/>
    <w:tmpl w:val="E990E64C"/>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9">
    <w:nsid w:val="66E06A4B"/>
    <w:multiLevelType w:val="hybridMultilevel"/>
    <w:tmpl w:val="1E62061E"/>
    <w:lvl w:ilvl="0" w:tplc="7FBE08B4">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450">
    <w:nsid w:val="675578B3"/>
    <w:multiLevelType w:val="hybridMultilevel"/>
    <w:tmpl w:val="8E8878A4"/>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1">
    <w:nsid w:val="675A2571"/>
    <w:multiLevelType w:val="hybridMultilevel"/>
    <w:tmpl w:val="9048A5B8"/>
    <w:lvl w:ilvl="0" w:tplc="CB50616C">
      <w:start w:val="7"/>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52">
    <w:nsid w:val="68083904"/>
    <w:multiLevelType w:val="hybridMultilevel"/>
    <w:tmpl w:val="9662A034"/>
    <w:lvl w:ilvl="0" w:tplc="E8EC47F4">
      <w:start w:val="1"/>
      <w:numFmt w:val="decimal"/>
      <w:lvlText w:val="%1、"/>
      <w:lvlJc w:val="left"/>
      <w:pPr>
        <w:tabs>
          <w:tab w:val="num" w:pos="360"/>
        </w:tabs>
        <w:ind w:left="360" w:hanging="360"/>
      </w:pPr>
      <w:rPr>
        <w:rFonts w:hint="eastAsia"/>
      </w:rPr>
    </w:lvl>
    <w:lvl w:ilvl="1" w:tplc="FE22E9D4">
      <w:start w:val="1"/>
      <w:numFmt w:val="decimal"/>
      <w:lvlText w:val="%2."/>
      <w:lvlJc w:val="left"/>
      <w:pPr>
        <w:tabs>
          <w:tab w:val="num" w:pos="360"/>
        </w:tabs>
        <w:ind w:left="0" w:firstLine="0"/>
      </w:pPr>
      <w:rPr>
        <w:rFonts w:hint="eastAsia"/>
      </w:rPr>
    </w:lvl>
    <w:lvl w:ilvl="2" w:tplc="FE22E9D4">
      <w:start w:val="1"/>
      <w:numFmt w:val="decimal"/>
      <w:lvlText w:val="%3."/>
      <w:lvlJc w:val="left"/>
      <w:pPr>
        <w:tabs>
          <w:tab w:val="num" w:pos="360"/>
        </w:tabs>
        <w:ind w:left="0" w:firstLine="0"/>
      </w:pPr>
      <w:rPr>
        <w:rFonts w:hint="eastAsia"/>
      </w:rPr>
    </w:lvl>
    <w:lvl w:ilvl="3" w:tplc="E8EC47F4">
      <w:start w:val="1"/>
      <w:numFmt w:val="decimal"/>
      <w:lvlText w:val="%4、"/>
      <w:lvlJc w:val="left"/>
      <w:pPr>
        <w:tabs>
          <w:tab w:val="num" w:pos="360"/>
        </w:tabs>
        <w:ind w:left="360" w:hanging="36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3">
    <w:nsid w:val="68595E99"/>
    <w:multiLevelType w:val="hybridMultilevel"/>
    <w:tmpl w:val="A6E09210"/>
    <w:lvl w:ilvl="0" w:tplc="AE1AA80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4">
    <w:nsid w:val="68827E55"/>
    <w:multiLevelType w:val="hybridMultilevel"/>
    <w:tmpl w:val="C6C62DA6"/>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5">
    <w:nsid w:val="68AB2302"/>
    <w:multiLevelType w:val="hybridMultilevel"/>
    <w:tmpl w:val="3F365F8E"/>
    <w:lvl w:ilvl="0" w:tplc="CD6C2654">
      <w:start w:val="1"/>
      <w:numFmt w:val="decimal"/>
      <w:lvlText w:val="%1、"/>
      <w:lvlJc w:val="left"/>
      <w:pPr>
        <w:tabs>
          <w:tab w:val="num" w:pos="842"/>
        </w:tabs>
        <w:ind w:left="842" w:hanging="360"/>
      </w:pPr>
      <w:rPr>
        <w:rFonts w:hint="eastAsia"/>
      </w:rPr>
    </w:lvl>
    <w:lvl w:ilvl="1" w:tplc="2E4ED590">
      <w:start w:val="1"/>
      <w:numFmt w:val="decimal"/>
      <w:lvlText w:val="（%2）"/>
      <w:lvlJc w:val="left"/>
      <w:pPr>
        <w:tabs>
          <w:tab w:val="num" w:pos="1622"/>
        </w:tabs>
        <w:ind w:left="1622" w:hanging="720"/>
      </w:pPr>
      <w:rPr>
        <w:rFonts w:hint="eastAsia"/>
      </w:rPr>
    </w:lvl>
    <w:lvl w:ilvl="2" w:tplc="0409001B" w:tentative="1">
      <w:start w:val="1"/>
      <w:numFmt w:val="lowerRoman"/>
      <w:lvlText w:val="%3."/>
      <w:lvlJc w:val="right"/>
      <w:pPr>
        <w:tabs>
          <w:tab w:val="num" w:pos="1742"/>
        </w:tabs>
        <w:ind w:left="1742" w:hanging="420"/>
      </w:p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456">
    <w:nsid w:val="68D57C3B"/>
    <w:multiLevelType w:val="hybridMultilevel"/>
    <w:tmpl w:val="CD7CAECC"/>
    <w:lvl w:ilvl="0" w:tplc="3E0E1DE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7">
    <w:nsid w:val="69424F1F"/>
    <w:multiLevelType w:val="hybridMultilevel"/>
    <w:tmpl w:val="BFFE11EE"/>
    <w:lvl w:ilvl="0" w:tplc="3C144288">
      <w:start w:val="1"/>
      <w:numFmt w:val="decimal"/>
      <w:lvlText w:val="（%1）"/>
      <w:lvlJc w:val="left"/>
      <w:pPr>
        <w:tabs>
          <w:tab w:val="num" w:pos="1200"/>
        </w:tabs>
        <w:ind w:left="0" w:firstLine="480"/>
      </w:pPr>
      <w:rPr>
        <w:rFonts w:hAnsi="宋体" w:hint="eastAsia"/>
      </w:rPr>
    </w:lvl>
    <w:lvl w:ilvl="1" w:tplc="3C144288">
      <w:start w:val="1"/>
      <w:numFmt w:val="decimal"/>
      <w:lvlText w:val="（%2）"/>
      <w:lvlJc w:val="left"/>
      <w:pPr>
        <w:tabs>
          <w:tab w:val="num" w:pos="1200"/>
        </w:tabs>
        <w:ind w:left="0" w:firstLine="480"/>
      </w:pPr>
      <w:rPr>
        <w:rFonts w:hAnsi="宋体" w:hint="eastAsia"/>
      </w:rPr>
    </w:lvl>
    <w:lvl w:ilvl="2" w:tplc="45F4FC18">
      <w:start w:val="1"/>
      <w:numFmt w:val="decimal"/>
      <w:lvlText w:val="%3、"/>
      <w:lvlJc w:val="left"/>
      <w:pPr>
        <w:tabs>
          <w:tab w:val="num" w:pos="1200"/>
        </w:tabs>
        <w:ind w:left="1200" w:hanging="360"/>
      </w:pPr>
      <w:rPr>
        <w:rFonts w:hint="eastAsia"/>
      </w:rPr>
    </w:lvl>
    <w:lvl w:ilvl="3" w:tplc="CDFCD5D8">
      <w:start w:val="1"/>
      <w:numFmt w:val="decimal"/>
      <w:lvlText w:val="%4、"/>
      <w:lvlJc w:val="left"/>
      <w:pPr>
        <w:tabs>
          <w:tab w:val="num" w:pos="360"/>
        </w:tabs>
        <w:ind w:left="0" w:firstLine="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8">
    <w:nsid w:val="695B1AF0"/>
    <w:multiLevelType w:val="hybridMultilevel"/>
    <w:tmpl w:val="465A5442"/>
    <w:lvl w:ilvl="0" w:tplc="5DF27592">
      <w:start w:val="1"/>
      <w:numFmt w:val="decimal"/>
      <w:lvlText w:val="（%1）"/>
      <w:lvlJc w:val="left"/>
      <w:pPr>
        <w:tabs>
          <w:tab w:val="num" w:pos="720"/>
        </w:tabs>
        <w:ind w:left="720" w:hanging="720"/>
      </w:pPr>
      <w:rPr>
        <w:rFonts w:ascii="宋体" w:hAnsi="宋体"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459">
    <w:nsid w:val="698B4733"/>
    <w:multiLevelType w:val="hybridMultilevel"/>
    <w:tmpl w:val="6D6A05F4"/>
    <w:lvl w:ilvl="0" w:tplc="FFFFFFFF">
      <w:start w:val="1"/>
      <w:numFmt w:val="decimal"/>
      <w:lvlText w:val="%1、"/>
      <w:lvlJc w:val="left"/>
      <w:pPr>
        <w:tabs>
          <w:tab w:val="num" w:pos="360"/>
        </w:tabs>
        <w:ind w:left="360" w:hanging="360"/>
      </w:pPr>
      <w:rPr>
        <w:rFonts w:hint="eastAsia"/>
      </w:rPr>
    </w:lvl>
    <w:lvl w:ilvl="1" w:tplc="3704E8A8">
      <w:start w:val="1"/>
      <w:numFmt w:val="decimal"/>
      <w:lvlText w:val="%2、"/>
      <w:lvlJc w:val="left"/>
      <w:pPr>
        <w:tabs>
          <w:tab w:val="num" w:pos="780"/>
        </w:tabs>
        <w:ind w:left="780" w:hanging="360"/>
      </w:pPr>
      <w:rPr>
        <w:rFonts w:hint="eastAsia"/>
      </w:rPr>
    </w:lvl>
    <w:lvl w:ilvl="2" w:tplc="3704E8A8">
      <w:start w:val="1"/>
      <w:numFmt w:val="decimal"/>
      <w:lvlText w:val="%3、"/>
      <w:lvlJc w:val="left"/>
      <w:pPr>
        <w:tabs>
          <w:tab w:val="num" w:pos="1200"/>
        </w:tabs>
        <w:ind w:left="1200" w:hanging="360"/>
      </w:pPr>
      <w:rPr>
        <w:rFonts w:hint="eastAsia"/>
      </w:r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60">
    <w:nsid w:val="69B33B67"/>
    <w:multiLevelType w:val="hybridMultilevel"/>
    <w:tmpl w:val="2C80ABEC"/>
    <w:lvl w:ilvl="0" w:tplc="FAA4158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1">
    <w:nsid w:val="69B8030B"/>
    <w:multiLevelType w:val="hybridMultilevel"/>
    <w:tmpl w:val="4D9E2CF8"/>
    <w:lvl w:ilvl="0" w:tplc="E50E115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2">
    <w:nsid w:val="69D606A2"/>
    <w:multiLevelType w:val="hybridMultilevel"/>
    <w:tmpl w:val="91CA91E8"/>
    <w:lvl w:ilvl="0" w:tplc="B74C5B1A">
      <w:start w:val="1"/>
      <w:numFmt w:val="japaneseCounting"/>
      <w:lvlText w:val="%1、"/>
      <w:lvlJc w:val="left"/>
      <w:pPr>
        <w:tabs>
          <w:tab w:val="num" w:pos="420"/>
        </w:tabs>
        <w:ind w:left="420" w:hanging="420"/>
      </w:pPr>
      <w:rPr>
        <w:rFonts w:hint="eastAsia"/>
      </w:rPr>
    </w:lvl>
    <w:lvl w:ilvl="1" w:tplc="0462A1CE">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3">
    <w:nsid w:val="69D855C3"/>
    <w:multiLevelType w:val="hybridMultilevel"/>
    <w:tmpl w:val="AE8010D6"/>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4">
    <w:nsid w:val="6A080638"/>
    <w:multiLevelType w:val="hybridMultilevel"/>
    <w:tmpl w:val="C87253D8"/>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5">
    <w:nsid w:val="6A150120"/>
    <w:multiLevelType w:val="hybridMultilevel"/>
    <w:tmpl w:val="98603810"/>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6">
    <w:nsid w:val="6A7724AE"/>
    <w:multiLevelType w:val="hybridMultilevel"/>
    <w:tmpl w:val="C7488A20"/>
    <w:lvl w:ilvl="0" w:tplc="351E1A6C">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7">
    <w:nsid w:val="6AB612F7"/>
    <w:multiLevelType w:val="hybridMultilevel"/>
    <w:tmpl w:val="7AB8714A"/>
    <w:lvl w:ilvl="0" w:tplc="5632526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8">
    <w:nsid w:val="6ADC3BAC"/>
    <w:multiLevelType w:val="hybridMultilevel"/>
    <w:tmpl w:val="03ECD742"/>
    <w:lvl w:ilvl="0" w:tplc="FE22E9D4">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9">
    <w:nsid w:val="6AFD3CD2"/>
    <w:multiLevelType w:val="hybridMultilevel"/>
    <w:tmpl w:val="ABF66A4A"/>
    <w:lvl w:ilvl="0" w:tplc="5C407086">
      <w:start w:val="1"/>
      <w:numFmt w:val="decimal"/>
      <w:lvlText w:val="%1、"/>
      <w:lvlJc w:val="left"/>
      <w:pPr>
        <w:tabs>
          <w:tab w:val="num" w:pos="360"/>
        </w:tabs>
        <w:ind w:left="360" w:hanging="360"/>
      </w:pPr>
      <w:rPr>
        <w:rFonts w:hint="eastAsia"/>
      </w:rPr>
    </w:lvl>
    <w:lvl w:ilvl="1" w:tplc="0EA08C00">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0">
    <w:nsid w:val="6B2951B8"/>
    <w:multiLevelType w:val="hybridMultilevel"/>
    <w:tmpl w:val="41E0836E"/>
    <w:lvl w:ilvl="0" w:tplc="94BC795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1">
    <w:nsid w:val="6B2A06D3"/>
    <w:multiLevelType w:val="hybridMultilevel"/>
    <w:tmpl w:val="12D0FB42"/>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2">
    <w:nsid w:val="6B697329"/>
    <w:multiLevelType w:val="hybridMultilevel"/>
    <w:tmpl w:val="17BCEC64"/>
    <w:lvl w:ilvl="0" w:tplc="00EA875E">
      <w:start w:val="1"/>
      <w:numFmt w:val="decimal"/>
      <w:lvlText w:val="%1、"/>
      <w:lvlJc w:val="left"/>
      <w:pPr>
        <w:tabs>
          <w:tab w:val="num" w:pos="360"/>
        </w:tabs>
        <w:ind w:left="360" w:hanging="360"/>
      </w:pPr>
      <w:rPr>
        <w:rFonts w:hint="eastAsia"/>
      </w:rPr>
    </w:lvl>
    <w:lvl w:ilvl="1" w:tplc="62E0A518">
      <w:start w:val="1"/>
      <w:numFmt w:val="decimal"/>
      <w:lvlText w:val="%2、"/>
      <w:lvlJc w:val="left"/>
      <w:pPr>
        <w:tabs>
          <w:tab w:val="num" w:pos="1260"/>
        </w:tabs>
        <w:ind w:left="1260" w:hanging="84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3">
    <w:nsid w:val="6B77084A"/>
    <w:multiLevelType w:val="hybridMultilevel"/>
    <w:tmpl w:val="8AF08D0E"/>
    <w:lvl w:ilvl="0" w:tplc="FFFFFFFF">
      <w:start w:val="1"/>
      <w:numFmt w:val="decimal"/>
      <w:lvlText w:val="%1、"/>
      <w:lvlJc w:val="left"/>
      <w:pPr>
        <w:tabs>
          <w:tab w:val="num" w:pos="360"/>
        </w:tabs>
        <w:ind w:left="360" w:hanging="36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74">
    <w:nsid w:val="6BA604C6"/>
    <w:multiLevelType w:val="hybridMultilevel"/>
    <w:tmpl w:val="68BEDF1A"/>
    <w:lvl w:ilvl="0" w:tplc="4BF2F8E8">
      <w:start w:val="1"/>
      <w:numFmt w:val="decimal"/>
      <w:lvlText w:val="%1、"/>
      <w:lvlJc w:val="left"/>
      <w:pPr>
        <w:tabs>
          <w:tab w:val="num" w:pos="840"/>
        </w:tabs>
        <w:ind w:left="840" w:hanging="360"/>
      </w:pPr>
      <w:rPr>
        <w:rFonts w:hint="eastAsia"/>
      </w:rPr>
    </w:lvl>
    <w:lvl w:ilvl="1" w:tplc="04090001">
      <w:start w:val="1"/>
      <w:numFmt w:val="bullet"/>
      <w:lvlText w:val=""/>
      <w:lvlJc w:val="left"/>
      <w:pPr>
        <w:tabs>
          <w:tab w:val="num" w:pos="1320"/>
        </w:tabs>
        <w:ind w:left="1320" w:hanging="420"/>
      </w:pPr>
      <w:rPr>
        <w:rFonts w:ascii="Wingdings" w:hAnsi="Wingding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75">
    <w:nsid w:val="6BA73987"/>
    <w:multiLevelType w:val="hybridMultilevel"/>
    <w:tmpl w:val="33C6ADB4"/>
    <w:lvl w:ilvl="0" w:tplc="C8E69AC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6">
    <w:nsid w:val="6BE049D4"/>
    <w:multiLevelType w:val="singleLevel"/>
    <w:tmpl w:val="0212D8B6"/>
    <w:lvl w:ilvl="0">
      <w:start w:val="1"/>
      <w:numFmt w:val="japaneseCounting"/>
      <w:lvlText w:val="（%1）"/>
      <w:lvlJc w:val="left"/>
      <w:pPr>
        <w:tabs>
          <w:tab w:val="num" w:pos="720"/>
        </w:tabs>
        <w:ind w:left="720" w:hanging="720"/>
      </w:pPr>
      <w:rPr>
        <w:rFonts w:hint="eastAsia"/>
      </w:rPr>
    </w:lvl>
  </w:abstractNum>
  <w:abstractNum w:abstractNumId="477">
    <w:nsid w:val="6BFF6D01"/>
    <w:multiLevelType w:val="hybridMultilevel"/>
    <w:tmpl w:val="45A41AC6"/>
    <w:lvl w:ilvl="0" w:tplc="FFFFFFFF">
      <w:start w:val="1"/>
      <w:numFmt w:val="japaneseCounting"/>
      <w:lvlText w:val="%1、"/>
      <w:lvlJc w:val="left"/>
      <w:pPr>
        <w:tabs>
          <w:tab w:val="num" w:pos="570"/>
        </w:tabs>
        <w:ind w:left="570" w:hanging="57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78">
    <w:nsid w:val="6C2341A4"/>
    <w:multiLevelType w:val="hybridMultilevel"/>
    <w:tmpl w:val="CD7E0500"/>
    <w:lvl w:ilvl="0" w:tplc="0314908A">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9">
    <w:nsid w:val="6C4F6532"/>
    <w:multiLevelType w:val="hybridMultilevel"/>
    <w:tmpl w:val="47341E6C"/>
    <w:lvl w:ilvl="0" w:tplc="D3C022AA">
      <w:start w:val="1"/>
      <w:numFmt w:val="decimal"/>
      <w:lvlText w:val="%1、"/>
      <w:lvlJc w:val="left"/>
      <w:pPr>
        <w:tabs>
          <w:tab w:val="num" w:pos="675"/>
        </w:tabs>
        <w:ind w:left="675" w:hanging="360"/>
      </w:pPr>
      <w:rPr>
        <w:rFonts w:hint="eastAsia"/>
      </w:rPr>
    </w:lvl>
    <w:lvl w:ilvl="1" w:tplc="04090019">
      <w:start w:val="1"/>
      <w:numFmt w:val="lowerLetter"/>
      <w:lvlText w:val="%2)"/>
      <w:lvlJc w:val="left"/>
      <w:pPr>
        <w:tabs>
          <w:tab w:val="num" w:pos="1155"/>
        </w:tabs>
        <w:ind w:left="1155" w:hanging="420"/>
      </w:pPr>
    </w:lvl>
    <w:lvl w:ilvl="2" w:tplc="0409001B" w:tentative="1">
      <w:start w:val="1"/>
      <w:numFmt w:val="lowerRoman"/>
      <w:lvlText w:val="%3."/>
      <w:lvlJc w:val="right"/>
      <w:pPr>
        <w:tabs>
          <w:tab w:val="num" w:pos="1575"/>
        </w:tabs>
        <w:ind w:left="1575" w:hanging="420"/>
      </w:p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480">
    <w:nsid w:val="6C5B3A32"/>
    <w:multiLevelType w:val="hybridMultilevel"/>
    <w:tmpl w:val="FCA848A8"/>
    <w:lvl w:ilvl="0" w:tplc="8F2E536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1">
    <w:nsid w:val="6C6D6A82"/>
    <w:multiLevelType w:val="hybridMultilevel"/>
    <w:tmpl w:val="DAE0725E"/>
    <w:lvl w:ilvl="0" w:tplc="3268054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82">
    <w:nsid w:val="6C967285"/>
    <w:multiLevelType w:val="hybridMultilevel"/>
    <w:tmpl w:val="2BEEBF2E"/>
    <w:lvl w:ilvl="0" w:tplc="3E1E81AA">
      <w:start w:val="1"/>
      <w:numFmt w:val="decimal"/>
      <w:lvlText w:val="%1、"/>
      <w:lvlJc w:val="left"/>
      <w:pPr>
        <w:tabs>
          <w:tab w:val="num" w:pos="814"/>
        </w:tabs>
        <w:ind w:left="454" w:firstLine="0"/>
      </w:pPr>
      <w:rPr>
        <w:rFonts w:hint="eastAsia"/>
      </w:rPr>
    </w:lvl>
    <w:lvl w:ilvl="1" w:tplc="04090019" w:tentative="1">
      <w:start w:val="1"/>
      <w:numFmt w:val="lowerLetter"/>
      <w:lvlText w:val="%2)"/>
      <w:lvlJc w:val="left"/>
      <w:pPr>
        <w:tabs>
          <w:tab w:val="num" w:pos="1294"/>
        </w:tabs>
        <w:ind w:left="1294" w:hanging="420"/>
      </w:pPr>
    </w:lvl>
    <w:lvl w:ilvl="2" w:tplc="0409001B" w:tentative="1">
      <w:start w:val="1"/>
      <w:numFmt w:val="lowerRoman"/>
      <w:lvlText w:val="%3."/>
      <w:lvlJc w:val="right"/>
      <w:pPr>
        <w:tabs>
          <w:tab w:val="num" w:pos="1714"/>
        </w:tabs>
        <w:ind w:left="1714" w:hanging="420"/>
      </w:pPr>
    </w:lvl>
    <w:lvl w:ilvl="3" w:tplc="0409000F" w:tentative="1">
      <w:start w:val="1"/>
      <w:numFmt w:val="decimal"/>
      <w:lvlText w:val="%4."/>
      <w:lvlJc w:val="left"/>
      <w:pPr>
        <w:tabs>
          <w:tab w:val="num" w:pos="2134"/>
        </w:tabs>
        <w:ind w:left="2134" w:hanging="420"/>
      </w:pPr>
    </w:lvl>
    <w:lvl w:ilvl="4" w:tplc="04090019" w:tentative="1">
      <w:start w:val="1"/>
      <w:numFmt w:val="lowerLetter"/>
      <w:lvlText w:val="%5)"/>
      <w:lvlJc w:val="left"/>
      <w:pPr>
        <w:tabs>
          <w:tab w:val="num" w:pos="2554"/>
        </w:tabs>
        <w:ind w:left="2554" w:hanging="420"/>
      </w:pPr>
    </w:lvl>
    <w:lvl w:ilvl="5" w:tplc="0409001B" w:tentative="1">
      <w:start w:val="1"/>
      <w:numFmt w:val="lowerRoman"/>
      <w:lvlText w:val="%6."/>
      <w:lvlJc w:val="right"/>
      <w:pPr>
        <w:tabs>
          <w:tab w:val="num" w:pos="2974"/>
        </w:tabs>
        <w:ind w:left="2974" w:hanging="420"/>
      </w:pPr>
    </w:lvl>
    <w:lvl w:ilvl="6" w:tplc="0409000F" w:tentative="1">
      <w:start w:val="1"/>
      <w:numFmt w:val="decimal"/>
      <w:lvlText w:val="%7."/>
      <w:lvlJc w:val="left"/>
      <w:pPr>
        <w:tabs>
          <w:tab w:val="num" w:pos="3394"/>
        </w:tabs>
        <w:ind w:left="3394" w:hanging="420"/>
      </w:pPr>
    </w:lvl>
    <w:lvl w:ilvl="7" w:tplc="04090019" w:tentative="1">
      <w:start w:val="1"/>
      <w:numFmt w:val="lowerLetter"/>
      <w:lvlText w:val="%8)"/>
      <w:lvlJc w:val="left"/>
      <w:pPr>
        <w:tabs>
          <w:tab w:val="num" w:pos="3814"/>
        </w:tabs>
        <w:ind w:left="3814" w:hanging="420"/>
      </w:pPr>
    </w:lvl>
    <w:lvl w:ilvl="8" w:tplc="0409001B" w:tentative="1">
      <w:start w:val="1"/>
      <w:numFmt w:val="lowerRoman"/>
      <w:lvlText w:val="%9."/>
      <w:lvlJc w:val="right"/>
      <w:pPr>
        <w:tabs>
          <w:tab w:val="num" w:pos="4234"/>
        </w:tabs>
        <w:ind w:left="4234" w:hanging="420"/>
      </w:pPr>
    </w:lvl>
  </w:abstractNum>
  <w:abstractNum w:abstractNumId="483">
    <w:nsid w:val="6CF535F2"/>
    <w:multiLevelType w:val="hybridMultilevel"/>
    <w:tmpl w:val="E0B64BA8"/>
    <w:lvl w:ilvl="0" w:tplc="EB1E77A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4">
    <w:nsid w:val="6D2166EA"/>
    <w:multiLevelType w:val="hybridMultilevel"/>
    <w:tmpl w:val="D12639D0"/>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5">
    <w:nsid w:val="6D2F7939"/>
    <w:multiLevelType w:val="hybridMultilevel"/>
    <w:tmpl w:val="8102C72A"/>
    <w:lvl w:ilvl="0" w:tplc="1EBA4E86">
      <w:start w:val="1"/>
      <w:numFmt w:val="decimal"/>
      <w:lvlText w:val="%1、"/>
      <w:lvlJc w:val="left"/>
      <w:pPr>
        <w:tabs>
          <w:tab w:val="num" w:pos="675"/>
        </w:tabs>
        <w:ind w:left="675" w:hanging="360"/>
      </w:pPr>
      <w:rPr>
        <w:rFonts w:hint="eastAsia"/>
      </w:rPr>
    </w:lvl>
    <w:lvl w:ilvl="1" w:tplc="04090019">
      <w:start w:val="1"/>
      <w:numFmt w:val="lowerLetter"/>
      <w:lvlText w:val="%2)"/>
      <w:lvlJc w:val="left"/>
      <w:pPr>
        <w:tabs>
          <w:tab w:val="num" w:pos="1155"/>
        </w:tabs>
        <w:ind w:left="1155" w:hanging="420"/>
      </w:pPr>
    </w:lvl>
    <w:lvl w:ilvl="2" w:tplc="1EE2183A">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486">
    <w:nsid w:val="6D8420A9"/>
    <w:multiLevelType w:val="hybridMultilevel"/>
    <w:tmpl w:val="7B2E16AE"/>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7">
    <w:nsid w:val="6DB451F1"/>
    <w:multiLevelType w:val="hybridMultilevel"/>
    <w:tmpl w:val="9052081A"/>
    <w:lvl w:ilvl="0" w:tplc="1EE2183A">
      <w:start w:val="1"/>
      <w:numFmt w:val="decimal"/>
      <w:lvlText w:val="（%1）"/>
      <w:lvlJc w:val="left"/>
      <w:pPr>
        <w:tabs>
          <w:tab w:val="num" w:pos="1035"/>
        </w:tabs>
        <w:ind w:left="1035" w:hanging="720"/>
      </w:pPr>
      <w:rPr>
        <w:rFonts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488">
    <w:nsid w:val="6DC02420"/>
    <w:multiLevelType w:val="hybridMultilevel"/>
    <w:tmpl w:val="45E6E648"/>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9">
    <w:nsid w:val="6E0F0A8C"/>
    <w:multiLevelType w:val="hybridMultilevel"/>
    <w:tmpl w:val="8D323E68"/>
    <w:lvl w:ilvl="0" w:tplc="51AE168E">
      <w:start w:val="1"/>
      <w:numFmt w:val="decimal"/>
      <w:lvlText w:val="%1、"/>
      <w:lvlJc w:val="left"/>
      <w:pPr>
        <w:tabs>
          <w:tab w:val="num" w:pos="719"/>
        </w:tabs>
        <w:ind w:left="719" w:hanging="360"/>
      </w:pPr>
      <w:rPr>
        <w:rFonts w:hint="eastAsia"/>
      </w:rPr>
    </w:lvl>
    <w:lvl w:ilvl="1" w:tplc="04090019" w:tentative="1">
      <w:start w:val="1"/>
      <w:numFmt w:val="lowerLetter"/>
      <w:lvlText w:val="%2)"/>
      <w:lvlJc w:val="left"/>
      <w:pPr>
        <w:tabs>
          <w:tab w:val="num" w:pos="1199"/>
        </w:tabs>
        <w:ind w:left="1199" w:hanging="420"/>
      </w:pPr>
    </w:lvl>
    <w:lvl w:ilvl="2" w:tplc="0409001B" w:tentative="1">
      <w:start w:val="1"/>
      <w:numFmt w:val="lowerRoman"/>
      <w:lvlText w:val="%3."/>
      <w:lvlJc w:val="right"/>
      <w:pPr>
        <w:tabs>
          <w:tab w:val="num" w:pos="1619"/>
        </w:tabs>
        <w:ind w:left="1619" w:hanging="420"/>
      </w:pPr>
    </w:lvl>
    <w:lvl w:ilvl="3" w:tplc="0409000F" w:tentative="1">
      <w:start w:val="1"/>
      <w:numFmt w:val="decimal"/>
      <w:lvlText w:val="%4."/>
      <w:lvlJc w:val="left"/>
      <w:pPr>
        <w:tabs>
          <w:tab w:val="num" w:pos="2039"/>
        </w:tabs>
        <w:ind w:left="2039" w:hanging="420"/>
      </w:pPr>
    </w:lvl>
    <w:lvl w:ilvl="4" w:tplc="04090019" w:tentative="1">
      <w:start w:val="1"/>
      <w:numFmt w:val="lowerLetter"/>
      <w:lvlText w:val="%5)"/>
      <w:lvlJc w:val="left"/>
      <w:pPr>
        <w:tabs>
          <w:tab w:val="num" w:pos="2459"/>
        </w:tabs>
        <w:ind w:left="2459" w:hanging="420"/>
      </w:pPr>
    </w:lvl>
    <w:lvl w:ilvl="5" w:tplc="0409001B" w:tentative="1">
      <w:start w:val="1"/>
      <w:numFmt w:val="lowerRoman"/>
      <w:lvlText w:val="%6."/>
      <w:lvlJc w:val="right"/>
      <w:pPr>
        <w:tabs>
          <w:tab w:val="num" w:pos="2879"/>
        </w:tabs>
        <w:ind w:left="2879" w:hanging="420"/>
      </w:pPr>
    </w:lvl>
    <w:lvl w:ilvl="6" w:tplc="0409000F" w:tentative="1">
      <w:start w:val="1"/>
      <w:numFmt w:val="decimal"/>
      <w:lvlText w:val="%7."/>
      <w:lvlJc w:val="left"/>
      <w:pPr>
        <w:tabs>
          <w:tab w:val="num" w:pos="3299"/>
        </w:tabs>
        <w:ind w:left="3299" w:hanging="420"/>
      </w:pPr>
    </w:lvl>
    <w:lvl w:ilvl="7" w:tplc="04090019" w:tentative="1">
      <w:start w:val="1"/>
      <w:numFmt w:val="lowerLetter"/>
      <w:lvlText w:val="%8)"/>
      <w:lvlJc w:val="left"/>
      <w:pPr>
        <w:tabs>
          <w:tab w:val="num" w:pos="3719"/>
        </w:tabs>
        <w:ind w:left="3719" w:hanging="420"/>
      </w:pPr>
    </w:lvl>
    <w:lvl w:ilvl="8" w:tplc="0409001B" w:tentative="1">
      <w:start w:val="1"/>
      <w:numFmt w:val="lowerRoman"/>
      <w:lvlText w:val="%9."/>
      <w:lvlJc w:val="right"/>
      <w:pPr>
        <w:tabs>
          <w:tab w:val="num" w:pos="4139"/>
        </w:tabs>
        <w:ind w:left="4139" w:hanging="420"/>
      </w:pPr>
    </w:lvl>
  </w:abstractNum>
  <w:abstractNum w:abstractNumId="490">
    <w:nsid w:val="6E1A2534"/>
    <w:multiLevelType w:val="hybridMultilevel"/>
    <w:tmpl w:val="50E270B4"/>
    <w:lvl w:ilvl="0" w:tplc="EE46BAEA">
      <w:start w:val="1"/>
      <w:numFmt w:val="decimal"/>
      <w:lvlText w:val="%1、"/>
      <w:lvlJc w:val="left"/>
      <w:pPr>
        <w:tabs>
          <w:tab w:val="num" w:pos="840"/>
        </w:tabs>
        <w:ind w:left="840" w:hanging="360"/>
      </w:pPr>
      <w:rPr>
        <w:rFonts w:ascii="宋体" w:hAnsi="宋体"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91">
    <w:nsid w:val="6E242924"/>
    <w:multiLevelType w:val="hybridMultilevel"/>
    <w:tmpl w:val="3230DFAE"/>
    <w:lvl w:ilvl="0" w:tplc="7E54F79E">
      <w:start w:val="1"/>
      <w:numFmt w:val="decimal"/>
      <w:lvlText w:val="%1、"/>
      <w:lvlJc w:val="left"/>
      <w:pPr>
        <w:tabs>
          <w:tab w:val="num" w:pos="360"/>
        </w:tabs>
        <w:ind w:left="360" w:hanging="360"/>
      </w:pPr>
      <w:rPr>
        <w:rFonts w:ascii="Times New Roman" w:hAnsi="Times New Roman" w:hint="eastAsia"/>
        <w:sz w:val="21"/>
      </w:rPr>
    </w:lvl>
    <w:lvl w:ilvl="1" w:tplc="9D4E5026">
      <w:start w:val="1"/>
      <w:numFmt w:val="decimal"/>
      <w:lvlText w:val="%2、"/>
      <w:lvlJc w:val="left"/>
      <w:pPr>
        <w:tabs>
          <w:tab w:val="num" w:pos="1230"/>
        </w:tabs>
        <w:ind w:left="1230" w:hanging="81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2">
    <w:nsid w:val="6E8B14E8"/>
    <w:multiLevelType w:val="hybridMultilevel"/>
    <w:tmpl w:val="185ABEB0"/>
    <w:lvl w:ilvl="0" w:tplc="8650222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3">
    <w:nsid w:val="6E8F326B"/>
    <w:multiLevelType w:val="hybridMultilevel"/>
    <w:tmpl w:val="C3C01148"/>
    <w:lvl w:ilvl="0" w:tplc="2D2C3E8E">
      <w:start w:val="1"/>
      <w:numFmt w:val="decimal"/>
      <w:lvlText w:val="%1、"/>
      <w:lvlJc w:val="left"/>
      <w:pPr>
        <w:tabs>
          <w:tab w:val="num" w:pos="360"/>
        </w:tabs>
        <w:ind w:left="360" w:hanging="360"/>
      </w:pPr>
      <w:rPr>
        <w:rFonts w:hint="eastAsia"/>
        <w:sz w:val="24"/>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494">
    <w:nsid w:val="6ED3644E"/>
    <w:multiLevelType w:val="hybridMultilevel"/>
    <w:tmpl w:val="8B861FFA"/>
    <w:lvl w:ilvl="0" w:tplc="04090011">
      <w:start w:val="1"/>
      <w:numFmt w:val="decimal"/>
      <w:lvlText w:val="%1)"/>
      <w:lvlJc w:val="left"/>
      <w:pPr>
        <w:tabs>
          <w:tab w:val="num" w:pos="780"/>
        </w:tabs>
        <w:ind w:left="780" w:hanging="420"/>
      </w:pPr>
    </w:lvl>
    <w:lvl w:ilvl="1" w:tplc="19427DD4">
      <w:start w:val="2"/>
      <w:numFmt w:val="japaneseCounting"/>
      <w:lvlText w:val="（%2）"/>
      <w:lvlJc w:val="left"/>
      <w:pPr>
        <w:tabs>
          <w:tab w:val="num" w:pos="1635"/>
        </w:tabs>
        <w:ind w:left="1635" w:hanging="855"/>
      </w:pPr>
      <w:rPr>
        <w:rFonts w:hint="default"/>
      </w:r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495">
    <w:nsid w:val="6F487702"/>
    <w:multiLevelType w:val="hybridMultilevel"/>
    <w:tmpl w:val="B89CEAE4"/>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6">
    <w:nsid w:val="6FA00ADF"/>
    <w:multiLevelType w:val="hybridMultilevel"/>
    <w:tmpl w:val="C80C0530"/>
    <w:lvl w:ilvl="0" w:tplc="8230DB40">
      <w:start w:val="1"/>
      <w:numFmt w:val="decimal"/>
      <w:lvlText w:val="%1、"/>
      <w:lvlJc w:val="left"/>
      <w:pPr>
        <w:tabs>
          <w:tab w:val="num" w:pos="360"/>
        </w:tabs>
        <w:ind w:left="360" w:hanging="360"/>
      </w:pPr>
      <w:rPr>
        <w:rFonts w:hint="eastAsia"/>
      </w:rPr>
    </w:lvl>
    <w:lvl w:ilvl="1" w:tplc="46188326">
      <w:start w:val="1"/>
      <w:numFmt w:val="japaneseCounting"/>
      <w:lvlText w:val="（%2）"/>
      <w:lvlJc w:val="left"/>
      <w:pPr>
        <w:tabs>
          <w:tab w:val="num" w:pos="1140"/>
        </w:tabs>
        <w:ind w:left="1140" w:hanging="720"/>
      </w:pPr>
      <w:rPr>
        <w:rFonts w:hint="eastAsia"/>
      </w:rPr>
    </w:lvl>
    <w:lvl w:ilvl="2" w:tplc="63041700">
      <w:start w:val="1"/>
      <w:numFmt w:val="decimal"/>
      <w:lvlText w:val="%3."/>
      <w:lvlJc w:val="left"/>
      <w:pPr>
        <w:tabs>
          <w:tab w:val="num" w:pos="1200"/>
        </w:tabs>
        <w:ind w:left="1200" w:hanging="36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7">
    <w:nsid w:val="6FB8382B"/>
    <w:multiLevelType w:val="hybridMultilevel"/>
    <w:tmpl w:val="1A6CF59A"/>
    <w:lvl w:ilvl="0" w:tplc="3E00DE84">
      <w:start w:val="1"/>
      <w:numFmt w:val="japaneseCounting"/>
      <w:lvlText w:val="（%1）"/>
      <w:lvlJc w:val="left"/>
      <w:pPr>
        <w:tabs>
          <w:tab w:val="num" w:pos="720"/>
        </w:tabs>
        <w:ind w:left="720" w:hanging="720"/>
      </w:pPr>
      <w:rPr>
        <w:rFonts w:hint="eastAsia"/>
      </w:rPr>
    </w:lvl>
    <w:lvl w:ilvl="1" w:tplc="CC964E76">
      <w:start w:val="1"/>
      <w:numFmt w:val="decimal"/>
      <w:lvlText w:val="%2、"/>
      <w:lvlJc w:val="left"/>
      <w:pPr>
        <w:tabs>
          <w:tab w:val="num" w:pos="780"/>
        </w:tabs>
        <w:ind w:left="780" w:hanging="360"/>
      </w:pPr>
      <w:rPr>
        <w:rFonts w:hint="eastAsia"/>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8">
    <w:nsid w:val="6FF30335"/>
    <w:multiLevelType w:val="hybridMultilevel"/>
    <w:tmpl w:val="675CADB4"/>
    <w:lvl w:ilvl="0" w:tplc="CDBAEB1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9">
    <w:nsid w:val="700B1F2E"/>
    <w:multiLevelType w:val="hybridMultilevel"/>
    <w:tmpl w:val="6BDC3F64"/>
    <w:lvl w:ilvl="0" w:tplc="B052D99C">
      <w:start w:val="1"/>
      <w:numFmt w:val="decimal"/>
      <w:lvlText w:val="（%1）"/>
      <w:lvlJc w:val="left"/>
      <w:pPr>
        <w:tabs>
          <w:tab w:val="num" w:pos="1174"/>
        </w:tabs>
        <w:ind w:left="0" w:firstLine="454"/>
      </w:pPr>
      <w:rPr>
        <w:rFonts w:hAnsi="宋体" w:hint="eastAsia"/>
      </w:rPr>
    </w:lvl>
    <w:lvl w:ilvl="1" w:tplc="E22C3CF6">
      <w:start w:val="1"/>
      <w:numFmt w:val="japaneseCounting"/>
      <w:lvlText w:val="（%2）"/>
      <w:lvlJc w:val="left"/>
      <w:pPr>
        <w:tabs>
          <w:tab w:val="num" w:pos="1140"/>
        </w:tabs>
        <w:ind w:left="1140" w:hanging="720"/>
      </w:pPr>
      <w:rPr>
        <w:rFonts w:hint="eastAsia"/>
      </w:rPr>
    </w:lvl>
    <w:lvl w:ilvl="2" w:tplc="707EF4A2">
      <w:start w:val="2"/>
      <w:numFmt w:val="decimal"/>
      <w:lvlText w:val="%3、"/>
      <w:lvlJc w:val="left"/>
      <w:pPr>
        <w:tabs>
          <w:tab w:val="num" w:pos="814"/>
        </w:tabs>
        <w:ind w:left="0" w:firstLine="454"/>
      </w:pPr>
      <w:rPr>
        <w:rFonts w:hint="eastAsia"/>
      </w:rPr>
    </w:lvl>
    <w:lvl w:ilvl="3" w:tplc="ACB4E374">
      <w:start w:val="1"/>
      <w:numFmt w:val="decimal"/>
      <w:lvlText w:val="%4."/>
      <w:lvlJc w:val="left"/>
      <w:pPr>
        <w:tabs>
          <w:tab w:val="num" w:pos="360"/>
        </w:tabs>
        <w:ind w:left="0" w:firstLine="0"/>
      </w:pPr>
      <w:rPr>
        <w:rFonts w:hint="eastAsia"/>
      </w:rPr>
    </w:lvl>
    <w:lvl w:ilvl="4" w:tplc="4F305994">
      <w:start w:val="1"/>
      <w:numFmt w:val="decimal"/>
      <w:lvlText w:val="%5、"/>
      <w:lvlJc w:val="left"/>
      <w:pPr>
        <w:tabs>
          <w:tab w:val="num" w:pos="360"/>
        </w:tabs>
        <w:ind w:left="0" w:firstLine="0"/>
      </w:pPr>
      <w:rPr>
        <w:rFonts w:hint="eastAsia"/>
      </w:rPr>
    </w:lvl>
    <w:lvl w:ilvl="5" w:tplc="E20206C8">
      <w:start w:val="1"/>
      <w:numFmt w:val="decimal"/>
      <w:lvlText w:val="%6、"/>
      <w:lvlJc w:val="left"/>
      <w:pPr>
        <w:tabs>
          <w:tab w:val="num" w:pos="360"/>
        </w:tabs>
        <w:ind w:left="0" w:firstLine="0"/>
      </w:pPr>
      <w:rPr>
        <w:rFonts w:hint="eastAsia"/>
      </w:r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0">
    <w:nsid w:val="70221392"/>
    <w:multiLevelType w:val="hybridMultilevel"/>
    <w:tmpl w:val="E84C5C40"/>
    <w:lvl w:ilvl="0" w:tplc="3704E8A8">
      <w:start w:val="1"/>
      <w:numFmt w:val="decimal"/>
      <w:lvlText w:val="%1、"/>
      <w:lvlJc w:val="left"/>
      <w:pPr>
        <w:tabs>
          <w:tab w:val="num" w:pos="648"/>
        </w:tabs>
        <w:ind w:left="648"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1">
    <w:nsid w:val="706C2A28"/>
    <w:multiLevelType w:val="hybridMultilevel"/>
    <w:tmpl w:val="97CE276A"/>
    <w:lvl w:ilvl="0" w:tplc="59849F4E">
      <w:start w:val="1"/>
      <w:numFmt w:val="japaneseCounting"/>
      <w:lvlText w:val="%1、"/>
      <w:lvlJc w:val="left"/>
      <w:pPr>
        <w:tabs>
          <w:tab w:val="num" w:pos="570"/>
        </w:tabs>
        <w:ind w:left="570" w:hanging="570"/>
      </w:pPr>
      <w:rPr>
        <w:rFonts w:hint="eastAsia"/>
      </w:rPr>
    </w:lvl>
    <w:lvl w:ilvl="1" w:tplc="D94CC2F8">
      <w:start w:val="1"/>
      <w:numFmt w:val="decimal"/>
      <w:lvlText w:val="%2."/>
      <w:lvlJc w:val="left"/>
      <w:pPr>
        <w:tabs>
          <w:tab w:val="num" w:pos="780"/>
        </w:tabs>
        <w:ind w:left="780" w:hanging="360"/>
      </w:pPr>
      <w:rPr>
        <w:rFonts w:hint="eastAsia"/>
      </w:rPr>
    </w:lvl>
    <w:lvl w:ilvl="2" w:tplc="55B8D330">
      <w:start w:val="1"/>
      <w:numFmt w:val="decimal"/>
      <w:lvlText w:val="（%3）"/>
      <w:lvlJc w:val="left"/>
      <w:pPr>
        <w:tabs>
          <w:tab w:val="num" w:pos="1440"/>
        </w:tabs>
        <w:ind w:left="1440" w:hanging="60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2">
    <w:nsid w:val="70B402A2"/>
    <w:multiLevelType w:val="hybridMultilevel"/>
    <w:tmpl w:val="9E4EB9EA"/>
    <w:lvl w:ilvl="0" w:tplc="B69AB1A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3">
    <w:nsid w:val="70CA3A94"/>
    <w:multiLevelType w:val="hybridMultilevel"/>
    <w:tmpl w:val="A11AE868"/>
    <w:lvl w:ilvl="0" w:tplc="6A76C0D8">
      <w:start w:val="1"/>
      <w:numFmt w:val="decimal"/>
      <w:lvlText w:val="%1、"/>
      <w:lvlJc w:val="left"/>
      <w:pPr>
        <w:tabs>
          <w:tab w:val="num" w:pos="721"/>
        </w:tabs>
        <w:ind w:left="721" w:hanging="360"/>
      </w:pPr>
      <w:rPr>
        <w:rFonts w:hint="eastAsia"/>
      </w:rPr>
    </w:lvl>
    <w:lvl w:ilvl="1" w:tplc="04090019" w:tentative="1">
      <w:start w:val="1"/>
      <w:numFmt w:val="lowerLetter"/>
      <w:lvlText w:val="%2)"/>
      <w:lvlJc w:val="left"/>
      <w:pPr>
        <w:tabs>
          <w:tab w:val="num" w:pos="1201"/>
        </w:tabs>
        <w:ind w:left="1201" w:hanging="420"/>
      </w:pPr>
    </w:lvl>
    <w:lvl w:ilvl="2" w:tplc="0409001B" w:tentative="1">
      <w:start w:val="1"/>
      <w:numFmt w:val="lowerRoman"/>
      <w:lvlText w:val="%3."/>
      <w:lvlJc w:val="right"/>
      <w:pPr>
        <w:tabs>
          <w:tab w:val="num" w:pos="1621"/>
        </w:tabs>
        <w:ind w:left="1621" w:hanging="420"/>
      </w:pPr>
    </w:lvl>
    <w:lvl w:ilvl="3" w:tplc="0409000F" w:tentative="1">
      <w:start w:val="1"/>
      <w:numFmt w:val="decimal"/>
      <w:lvlText w:val="%4."/>
      <w:lvlJc w:val="left"/>
      <w:pPr>
        <w:tabs>
          <w:tab w:val="num" w:pos="2041"/>
        </w:tabs>
        <w:ind w:left="2041" w:hanging="420"/>
      </w:pPr>
    </w:lvl>
    <w:lvl w:ilvl="4" w:tplc="04090019" w:tentative="1">
      <w:start w:val="1"/>
      <w:numFmt w:val="lowerLetter"/>
      <w:lvlText w:val="%5)"/>
      <w:lvlJc w:val="left"/>
      <w:pPr>
        <w:tabs>
          <w:tab w:val="num" w:pos="2461"/>
        </w:tabs>
        <w:ind w:left="2461" w:hanging="420"/>
      </w:pPr>
    </w:lvl>
    <w:lvl w:ilvl="5" w:tplc="0409001B" w:tentative="1">
      <w:start w:val="1"/>
      <w:numFmt w:val="lowerRoman"/>
      <w:lvlText w:val="%6."/>
      <w:lvlJc w:val="right"/>
      <w:pPr>
        <w:tabs>
          <w:tab w:val="num" w:pos="2881"/>
        </w:tabs>
        <w:ind w:left="2881" w:hanging="420"/>
      </w:pPr>
    </w:lvl>
    <w:lvl w:ilvl="6" w:tplc="0409000F" w:tentative="1">
      <w:start w:val="1"/>
      <w:numFmt w:val="decimal"/>
      <w:lvlText w:val="%7."/>
      <w:lvlJc w:val="left"/>
      <w:pPr>
        <w:tabs>
          <w:tab w:val="num" w:pos="3301"/>
        </w:tabs>
        <w:ind w:left="3301" w:hanging="420"/>
      </w:pPr>
    </w:lvl>
    <w:lvl w:ilvl="7" w:tplc="04090019" w:tentative="1">
      <w:start w:val="1"/>
      <w:numFmt w:val="lowerLetter"/>
      <w:lvlText w:val="%8)"/>
      <w:lvlJc w:val="left"/>
      <w:pPr>
        <w:tabs>
          <w:tab w:val="num" w:pos="3721"/>
        </w:tabs>
        <w:ind w:left="3721" w:hanging="420"/>
      </w:pPr>
    </w:lvl>
    <w:lvl w:ilvl="8" w:tplc="0409001B" w:tentative="1">
      <w:start w:val="1"/>
      <w:numFmt w:val="lowerRoman"/>
      <w:lvlText w:val="%9."/>
      <w:lvlJc w:val="right"/>
      <w:pPr>
        <w:tabs>
          <w:tab w:val="num" w:pos="4141"/>
        </w:tabs>
        <w:ind w:left="4141" w:hanging="420"/>
      </w:pPr>
    </w:lvl>
  </w:abstractNum>
  <w:abstractNum w:abstractNumId="504">
    <w:nsid w:val="70E25FB3"/>
    <w:multiLevelType w:val="hybridMultilevel"/>
    <w:tmpl w:val="32880EB8"/>
    <w:lvl w:ilvl="0" w:tplc="7FBE08B4">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505">
    <w:nsid w:val="7105139E"/>
    <w:multiLevelType w:val="hybridMultilevel"/>
    <w:tmpl w:val="B2ACF982"/>
    <w:lvl w:ilvl="0" w:tplc="0FC8E714">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6">
    <w:nsid w:val="7131338D"/>
    <w:multiLevelType w:val="hybridMultilevel"/>
    <w:tmpl w:val="AEF0CF2E"/>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7">
    <w:nsid w:val="71760D21"/>
    <w:multiLevelType w:val="hybridMultilevel"/>
    <w:tmpl w:val="F5D47FA6"/>
    <w:lvl w:ilvl="0" w:tplc="828E02A0">
      <w:start w:val="1"/>
      <w:numFmt w:val="japaneseCounting"/>
      <w:lvlText w:val="（%1）"/>
      <w:lvlJc w:val="left"/>
      <w:pPr>
        <w:tabs>
          <w:tab w:val="num" w:pos="720"/>
        </w:tabs>
        <w:ind w:left="720" w:hanging="720"/>
      </w:pPr>
      <w:rPr>
        <w:rFonts w:hint="eastAsia"/>
      </w:rPr>
    </w:lvl>
    <w:lvl w:ilvl="1" w:tplc="74126C74">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8">
    <w:nsid w:val="71B20D8D"/>
    <w:multiLevelType w:val="hybridMultilevel"/>
    <w:tmpl w:val="27E879EE"/>
    <w:lvl w:ilvl="0" w:tplc="29C60490">
      <w:start w:val="3"/>
      <w:numFmt w:val="japaneseCounting"/>
      <w:lvlText w:val="（%1）"/>
      <w:lvlJc w:val="left"/>
      <w:pPr>
        <w:tabs>
          <w:tab w:val="num" w:pos="855"/>
        </w:tabs>
        <w:ind w:left="855" w:hanging="855"/>
      </w:pPr>
      <w:rPr>
        <w:rFonts w:hint="eastAsia"/>
        <w:color w:val="auto"/>
      </w:rPr>
    </w:lvl>
    <w:lvl w:ilvl="1" w:tplc="41F85978">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9">
    <w:nsid w:val="72075676"/>
    <w:multiLevelType w:val="hybridMultilevel"/>
    <w:tmpl w:val="7D86E1AA"/>
    <w:lvl w:ilvl="0" w:tplc="2D2C3E8E">
      <w:start w:val="1"/>
      <w:numFmt w:val="decimal"/>
      <w:lvlText w:val="%1、"/>
      <w:lvlJc w:val="left"/>
      <w:pPr>
        <w:tabs>
          <w:tab w:val="num" w:pos="360"/>
        </w:tabs>
        <w:ind w:left="360" w:hanging="360"/>
      </w:pPr>
      <w:rPr>
        <w:rFonts w:hint="eastAsia"/>
        <w:sz w:val="24"/>
      </w:rPr>
    </w:lvl>
    <w:lvl w:ilvl="1" w:tplc="04090019" w:tentative="1">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510">
    <w:nsid w:val="721C598B"/>
    <w:multiLevelType w:val="hybridMultilevel"/>
    <w:tmpl w:val="D40C597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1">
    <w:nsid w:val="722B3468"/>
    <w:multiLevelType w:val="hybridMultilevel"/>
    <w:tmpl w:val="FEB888D2"/>
    <w:lvl w:ilvl="0" w:tplc="B6BAAFC0">
      <w:start w:val="1"/>
      <w:numFmt w:val="decimal"/>
      <w:lvlText w:val="%1、"/>
      <w:lvlJc w:val="left"/>
      <w:pPr>
        <w:tabs>
          <w:tab w:val="num" w:pos="675"/>
        </w:tabs>
        <w:ind w:left="675" w:hanging="360"/>
      </w:pPr>
      <w:rPr>
        <w:rFonts w:hint="eastAsia"/>
      </w:rPr>
    </w:lvl>
    <w:lvl w:ilvl="1" w:tplc="856ADB5E">
      <w:start w:val="1"/>
      <w:numFmt w:val="decimal"/>
      <w:lvlText w:val="（%2）"/>
      <w:lvlJc w:val="left"/>
      <w:pPr>
        <w:tabs>
          <w:tab w:val="num" w:pos="1455"/>
        </w:tabs>
        <w:ind w:left="1095" w:hanging="360"/>
      </w:pPr>
      <w:rPr>
        <w:rFonts w:hint="eastAsia"/>
      </w:rPr>
    </w:lvl>
    <w:lvl w:ilvl="2" w:tplc="0409001B" w:tentative="1">
      <w:start w:val="1"/>
      <w:numFmt w:val="lowerRoman"/>
      <w:lvlText w:val="%3."/>
      <w:lvlJc w:val="right"/>
      <w:pPr>
        <w:tabs>
          <w:tab w:val="num" w:pos="1575"/>
        </w:tabs>
        <w:ind w:left="1575" w:hanging="420"/>
      </w:pPr>
    </w:lvl>
    <w:lvl w:ilvl="3" w:tplc="68AE3D82">
      <w:start w:val="1"/>
      <w:numFmt w:val="upperLetter"/>
      <w:lvlText w:val="%4."/>
      <w:lvlJc w:val="left"/>
      <w:pPr>
        <w:tabs>
          <w:tab w:val="num" w:pos="1995"/>
        </w:tabs>
        <w:ind w:left="1995" w:hanging="420"/>
      </w:pPr>
      <w:rPr>
        <w:rFonts w:hint="eastAsia"/>
      </w:r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12">
    <w:nsid w:val="726B45F2"/>
    <w:multiLevelType w:val="hybridMultilevel"/>
    <w:tmpl w:val="2D1E5CC2"/>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3">
    <w:nsid w:val="729A4866"/>
    <w:multiLevelType w:val="hybridMultilevel"/>
    <w:tmpl w:val="B2BC4F54"/>
    <w:lvl w:ilvl="0" w:tplc="D80AADA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4">
    <w:nsid w:val="729E7782"/>
    <w:multiLevelType w:val="hybridMultilevel"/>
    <w:tmpl w:val="847C2E36"/>
    <w:lvl w:ilvl="0" w:tplc="2D2C3E8E">
      <w:start w:val="1"/>
      <w:numFmt w:val="decimal"/>
      <w:lvlText w:val="%1、"/>
      <w:lvlJc w:val="left"/>
      <w:pPr>
        <w:tabs>
          <w:tab w:val="num" w:pos="360"/>
        </w:tabs>
        <w:ind w:left="360" w:hanging="360"/>
      </w:pPr>
      <w:rPr>
        <w:rFonts w:hint="eastAsia"/>
        <w:sz w:val="24"/>
      </w:rPr>
    </w:lvl>
    <w:lvl w:ilvl="1" w:tplc="5580A74E">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5">
    <w:nsid w:val="72C71EA4"/>
    <w:multiLevelType w:val="hybridMultilevel"/>
    <w:tmpl w:val="8B420418"/>
    <w:lvl w:ilvl="0" w:tplc="4A04EFA0">
      <w:start w:val="1"/>
      <w:numFmt w:val="decimal"/>
      <w:lvlText w:val="（%1）"/>
      <w:lvlJc w:val="left"/>
      <w:pPr>
        <w:tabs>
          <w:tab w:val="num" w:pos="1275"/>
        </w:tabs>
        <w:ind w:left="1275" w:hanging="915"/>
      </w:pPr>
      <w:rPr>
        <w:rFonts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516">
    <w:nsid w:val="73251F52"/>
    <w:multiLevelType w:val="hybridMultilevel"/>
    <w:tmpl w:val="9E885722"/>
    <w:lvl w:ilvl="0" w:tplc="351E1A6C">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7">
    <w:nsid w:val="736E0AFE"/>
    <w:multiLevelType w:val="hybridMultilevel"/>
    <w:tmpl w:val="A5DC80D2"/>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8">
    <w:nsid w:val="738A562E"/>
    <w:multiLevelType w:val="hybridMultilevel"/>
    <w:tmpl w:val="9F5AC90A"/>
    <w:lvl w:ilvl="0" w:tplc="4566A8E4">
      <w:start w:val="1"/>
      <w:numFmt w:val="japaneseCounting"/>
      <w:lvlText w:val="%1、"/>
      <w:lvlJc w:val="left"/>
      <w:pPr>
        <w:tabs>
          <w:tab w:val="num" w:pos="570"/>
        </w:tabs>
        <w:ind w:left="570" w:hanging="570"/>
      </w:pPr>
      <w:rPr>
        <w:rFonts w:hint="eastAsia"/>
      </w:rPr>
    </w:lvl>
    <w:lvl w:ilvl="1" w:tplc="FEF8172E">
      <w:start w:val="1"/>
      <w:numFmt w:val="japaneseCounting"/>
      <w:lvlText w:val="（%2）"/>
      <w:lvlJc w:val="left"/>
      <w:pPr>
        <w:tabs>
          <w:tab w:val="num" w:pos="1275"/>
        </w:tabs>
        <w:ind w:left="1275" w:hanging="855"/>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9">
    <w:nsid w:val="744D6FD1"/>
    <w:multiLevelType w:val="hybridMultilevel"/>
    <w:tmpl w:val="E81C2FAA"/>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20">
    <w:nsid w:val="74F10AEB"/>
    <w:multiLevelType w:val="hybridMultilevel"/>
    <w:tmpl w:val="3162E11A"/>
    <w:lvl w:ilvl="0" w:tplc="EB92C578">
      <w:start w:val="1"/>
      <w:numFmt w:val="decimal"/>
      <w:lvlText w:val="%1、"/>
      <w:lvlJc w:val="left"/>
      <w:pPr>
        <w:tabs>
          <w:tab w:val="num" w:pos="840"/>
        </w:tabs>
        <w:ind w:left="480" w:firstLine="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21">
    <w:nsid w:val="751B6926"/>
    <w:multiLevelType w:val="hybridMultilevel"/>
    <w:tmpl w:val="0DFCF02A"/>
    <w:lvl w:ilvl="0" w:tplc="9A32DC76">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22">
    <w:nsid w:val="75940DE6"/>
    <w:multiLevelType w:val="hybridMultilevel"/>
    <w:tmpl w:val="EC5647E2"/>
    <w:lvl w:ilvl="0" w:tplc="78DC0722">
      <w:start w:val="1"/>
      <w:numFmt w:val="decimal"/>
      <w:lvlText w:val="%1、"/>
      <w:lvlJc w:val="left"/>
      <w:pPr>
        <w:tabs>
          <w:tab w:val="num" w:pos="936"/>
        </w:tabs>
        <w:ind w:left="936" w:hanging="360"/>
      </w:pPr>
      <w:rPr>
        <w:rFonts w:hint="eastAsia"/>
      </w:rPr>
    </w:lvl>
    <w:lvl w:ilvl="1" w:tplc="04090019" w:tentative="1">
      <w:start w:val="1"/>
      <w:numFmt w:val="lowerLetter"/>
      <w:lvlText w:val="%2)"/>
      <w:lvlJc w:val="left"/>
      <w:pPr>
        <w:tabs>
          <w:tab w:val="num" w:pos="1416"/>
        </w:tabs>
        <w:ind w:left="1416" w:hanging="420"/>
      </w:pPr>
    </w:lvl>
    <w:lvl w:ilvl="2" w:tplc="0409001B" w:tentative="1">
      <w:start w:val="1"/>
      <w:numFmt w:val="lowerRoman"/>
      <w:lvlText w:val="%3."/>
      <w:lvlJc w:val="right"/>
      <w:pPr>
        <w:tabs>
          <w:tab w:val="num" w:pos="1836"/>
        </w:tabs>
        <w:ind w:left="1836" w:hanging="420"/>
      </w:pPr>
    </w:lvl>
    <w:lvl w:ilvl="3" w:tplc="0409000F" w:tentative="1">
      <w:start w:val="1"/>
      <w:numFmt w:val="decimal"/>
      <w:lvlText w:val="%4."/>
      <w:lvlJc w:val="left"/>
      <w:pPr>
        <w:tabs>
          <w:tab w:val="num" w:pos="2256"/>
        </w:tabs>
        <w:ind w:left="2256" w:hanging="420"/>
      </w:pPr>
    </w:lvl>
    <w:lvl w:ilvl="4" w:tplc="04090019" w:tentative="1">
      <w:start w:val="1"/>
      <w:numFmt w:val="lowerLetter"/>
      <w:lvlText w:val="%5)"/>
      <w:lvlJc w:val="left"/>
      <w:pPr>
        <w:tabs>
          <w:tab w:val="num" w:pos="2676"/>
        </w:tabs>
        <w:ind w:left="2676" w:hanging="420"/>
      </w:pPr>
    </w:lvl>
    <w:lvl w:ilvl="5" w:tplc="0409001B" w:tentative="1">
      <w:start w:val="1"/>
      <w:numFmt w:val="lowerRoman"/>
      <w:lvlText w:val="%6."/>
      <w:lvlJc w:val="right"/>
      <w:pPr>
        <w:tabs>
          <w:tab w:val="num" w:pos="3096"/>
        </w:tabs>
        <w:ind w:left="3096" w:hanging="420"/>
      </w:pPr>
    </w:lvl>
    <w:lvl w:ilvl="6" w:tplc="0409000F" w:tentative="1">
      <w:start w:val="1"/>
      <w:numFmt w:val="decimal"/>
      <w:lvlText w:val="%7."/>
      <w:lvlJc w:val="left"/>
      <w:pPr>
        <w:tabs>
          <w:tab w:val="num" w:pos="3516"/>
        </w:tabs>
        <w:ind w:left="3516" w:hanging="420"/>
      </w:pPr>
    </w:lvl>
    <w:lvl w:ilvl="7" w:tplc="04090019" w:tentative="1">
      <w:start w:val="1"/>
      <w:numFmt w:val="lowerLetter"/>
      <w:lvlText w:val="%8)"/>
      <w:lvlJc w:val="left"/>
      <w:pPr>
        <w:tabs>
          <w:tab w:val="num" w:pos="3936"/>
        </w:tabs>
        <w:ind w:left="3936" w:hanging="420"/>
      </w:pPr>
    </w:lvl>
    <w:lvl w:ilvl="8" w:tplc="0409001B" w:tentative="1">
      <w:start w:val="1"/>
      <w:numFmt w:val="lowerRoman"/>
      <w:lvlText w:val="%9."/>
      <w:lvlJc w:val="right"/>
      <w:pPr>
        <w:tabs>
          <w:tab w:val="num" w:pos="4356"/>
        </w:tabs>
        <w:ind w:left="4356" w:hanging="420"/>
      </w:pPr>
    </w:lvl>
  </w:abstractNum>
  <w:abstractNum w:abstractNumId="523">
    <w:nsid w:val="75AC2A5E"/>
    <w:multiLevelType w:val="hybridMultilevel"/>
    <w:tmpl w:val="34E6D63C"/>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24">
    <w:nsid w:val="75F03BC8"/>
    <w:multiLevelType w:val="hybridMultilevel"/>
    <w:tmpl w:val="2DC2C600"/>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25">
    <w:nsid w:val="76155B8F"/>
    <w:multiLevelType w:val="hybridMultilevel"/>
    <w:tmpl w:val="A4085C2E"/>
    <w:lvl w:ilvl="0" w:tplc="982438BC">
      <w:start w:val="1"/>
      <w:numFmt w:val="decimalEnclosedCircle"/>
      <w:lvlText w:val="%1"/>
      <w:lvlJc w:val="left"/>
      <w:pPr>
        <w:tabs>
          <w:tab w:val="num" w:pos="360"/>
        </w:tabs>
        <w:ind w:left="360" w:hanging="360"/>
      </w:pPr>
      <w:rPr>
        <w:rFonts w:hint="eastAsia"/>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0"/>
        </w:tabs>
        <w:ind w:left="0" w:hanging="420"/>
      </w:pPr>
    </w:lvl>
    <w:lvl w:ilvl="3" w:tplc="0409000F" w:tentative="1">
      <w:start w:val="1"/>
      <w:numFmt w:val="decimal"/>
      <w:lvlText w:val="%4."/>
      <w:lvlJc w:val="left"/>
      <w:pPr>
        <w:tabs>
          <w:tab w:val="num" w:pos="420"/>
        </w:tabs>
        <w:ind w:left="420" w:hanging="420"/>
      </w:pPr>
    </w:lvl>
    <w:lvl w:ilvl="4" w:tplc="04090019" w:tentative="1">
      <w:start w:val="1"/>
      <w:numFmt w:val="lowerLetter"/>
      <w:lvlText w:val="%5)"/>
      <w:lvlJc w:val="left"/>
      <w:pPr>
        <w:tabs>
          <w:tab w:val="num" w:pos="840"/>
        </w:tabs>
        <w:ind w:left="840" w:hanging="420"/>
      </w:pPr>
    </w:lvl>
    <w:lvl w:ilvl="5" w:tplc="0409001B" w:tentative="1">
      <w:start w:val="1"/>
      <w:numFmt w:val="lowerRoman"/>
      <w:lvlText w:val="%6."/>
      <w:lvlJc w:val="right"/>
      <w:pPr>
        <w:tabs>
          <w:tab w:val="num" w:pos="1260"/>
        </w:tabs>
        <w:ind w:left="1260" w:hanging="420"/>
      </w:pPr>
    </w:lvl>
    <w:lvl w:ilvl="6" w:tplc="0409000F" w:tentative="1">
      <w:start w:val="1"/>
      <w:numFmt w:val="decimal"/>
      <w:lvlText w:val="%7."/>
      <w:lvlJc w:val="left"/>
      <w:pPr>
        <w:tabs>
          <w:tab w:val="num" w:pos="1680"/>
        </w:tabs>
        <w:ind w:left="1680" w:hanging="420"/>
      </w:pPr>
    </w:lvl>
    <w:lvl w:ilvl="7" w:tplc="04090019" w:tentative="1">
      <w:start w:val="1"/>
      <w:numFmt w:val="lowerLetter"/>
      <w:lvlText w:val="%8)"/>
      <w:lvlJc w:val="left"/>
      <w:pPr>
        <w:tabs>
          <w:tab w:val="num" w:pos="2100"/>
        </w:tabs>
        <w:ind w:left="2100" w:hanging="420"/>
      </w:pPr>
    </w:lvl>
    <w:lvl w:ilvl="8" w:tplc="0409001B" w:tentative="1">
      <w:start w:val="1"/>
      <w:numFmt w:val="lowerRoman"/>
      <w:lvlText w:val="%9."/>
      <w:lvlJc w:val="right"/>
      <w:pPr>
        <w:tabs>
          <w:tab w:val="num" w:pos="2520"/>
        </w:tabs>
        <w:ind w:left="2520" w:hanging="420"/>
      </w:pPr>
    </w:lvl>
  </w:abstractNum>
  <w:abstractNum w:abstractNumId="526">
    <w:nsid w:val="76753169"/>
    <w:multiLevelType w:val="hybridMultilevel"/>
    <w:tmpl w:val="B3D21BAE"/>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27">
    <w:nsid w:val="77083617"/>
    <w:multiLevelType w:val="hybridMultilevel"/>
    <w:tmpl w:val="81C4B486"/>
    <w:lvl w:ilvl="0" w:tplc="A8404318">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28">
    <w:nsid w:val="77467E0C"/>
    <w:multiLevelType w:val="hybridMultilevel"/>
    <w:tmpl w:val="BDB43F8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29">
    <w:nsid w:val="776646B4"/>
    <w:multiLevelType w:val="hybridMultilevel"/>
    <w:tmpl w:val="4AEC9274"/>
    <w:lvl w:ilvl="0" w:tplc="FE22E9D4">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30">
    <w:nsid w:val="77F957F7"/>
    <w:multiLevelType w:val="hybridMultilevel"/>
    <w:tmpl w:val="D84C6EF4"/>
    <w:lvl w:ilvl="0" w:tplc="FC48F0F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31">
    <w:nsid w:val="78147BC7"/>
    <w:multiLevelType w:val="hybridMultilevel"/>
    <w:tmpl w:val="B122FB14"/>
    <w:lvl w:ilvl="0" w:tplc="516AAC48">
      <w:start w:val="1"/>
      <w:numFmt w:val="decimal"/>
      <w:lvlText w:val="%1、"/>
      <w:lvlJc w:val="left"/>
      <w:pPr>
        <w:tabs>
          <w:tab w:val="num" w:pos="778"/>
        </w:tabs>
        <w:ind w:left="778" w:hanging="360"/>
      </w:pPr>
      <w:rPr>
        <w:rFonts w:hint="eastAsia"/>
      </w:rPr>
    </w:lvl>
    <w:lvl w:ilvl="1" w:tplc="04090019">
      <w:start w:val="1"/>
      <w:numFmt w:val="lowerLetter"/>
      <w:lvlText w:val="%2)"/>
      <w:lvlJc w:val="left"/>
      <w:pPr>
        <w:tabs>
          <w:tab w:val="num" w:pos="1258"/>
        </w:tabs>
        <w:ind w:left="1258" w:hanging="420"/>
      </w:pPr>
    </w:lvl>
    <w:lvl w:ilvl="2" w:tplc="0409001B" w:tentative="1">
      <w:start w:val="1"/>
      <w:numFmt w:val="lowerRoman"/>
      <w:lvlText w:val="%3."/>
      <w:lvlJc w:val="right"/>
      <w:pPr>
        <w:tabs>
          <w:tab w:val="num" w:pos="1678"/>
        </w:tabs>
        <w:ind w:left="1678" w:hanging="420"/>
      </w:pPr>
    </w:lvl>
    <w:lvl w:ilvl="3" w:tplc="0409000F" w:tentative="1">
      <w:start w:val="1"/>
      <w:numFmt w:val="decimal"/>
      <w:lvlText w:val="%4."/>
      <w:lvlJc w:val="left"/>
      <w:pPr>
        <w:tabs>
          <w:tab w:val="num" w:pos="2098"/>
        </w:tabs>
        <w:ind w:left="2098" w:hanging="420"/>
      </w:pPr>
    </w:lvl>
    <w:lvl w:ilvl="4" w:tplc="04090019" w:tentative="1">
      <w:start w:val="1"/>
      <w:numFmt w:val="lowerLetter"/>
      <w:lvlText w:val="%5)"/>
      <w:lvlJc w:val="left"/>
      <w:pPr>
        <w:tabs>
          <w:tab w:val="num" w:pos="2518"/>
        </w:tabs>
        <w:ind w:left="2518" w:hanging="420"/>
      </w:pPr>
    </w:lvl>
    <w:lvl w:ilvl="5" w:tplc="0409001B" w:tentative="1">
      <w:start w:val="1"/>
      <w:numFmt w:val="lowerRoman"/>
      <w:lvlText w:val="%6."/>
      <w:lvlJc w:val="right"/>
      <w:pPr>
        <w:tabs>
          <w:tab w:val="num" w:pos="2938"/>
        </w:tabs>
        <w:ind w:left="2938" w:hanging="420"/>
      </w:pPr>
    </w:lvl>
    <w:lvl w:ilvl="6" w:tplc="0409000F" w:tentative="1">
      <w:start w:val="1"/>
      <w:numFmt w:val="decimal"/>
      <w:lvlText w:val="%7."/>
      <w:lvlJc w:val="left"/>
      <w:pPr>
        <w:tabs>
          <w:tab w:val="num" w:pos="3358"/>
        </w:tabs>
        <w:ind w:left="3358" w:hanging="420"/>
      </w:pPr>
    </w:lvl>
    <w:lvl w:ilvl="7" w:tplc="04090019" w:tentative="1">
      <w:start w:val="1"/>
      <w:numFmt w:val="lowerLetter"/>
      <w:lvlText w:val="%8)"/>
      <w:lvlJc w:val="left"/>
      <w:pPr>
        <w:tabs>
          <w:tab w:val="num" w:pos="3778"/>
        </w:tabs>
        <w:ind w:left="3778" w:hanging="420"/>
      </w:pPr>
    </w:lvl>
    <w:lvl w:ilvl="8" w:tplc="0409001B" w:tentative="1">
      <w:start w:val="1"/>
      <w:numFmt w:val="lowerRoman"/>
      <w:lvlText w:val="%9."/>
      <w:lvlJc w:val="right"/>
      <w:pPr>
        <w:tabs>
          <w:tab w:val="num" w:pos="4198"/>
        </w:tabs>
        <w:ind w:left="4198" w:hanging="420"/>
      </w:pPr>
    </w:lvl>
  </w:abstractNum>
  <w:abstractNum w:abstractNumId="532">
    <w:nsid w:val="782A41AE"/>
    <w:multiLevelType w:val="hybridMultilevel"/>
    <w:tmpl w:val="C0F29D26"/>
    <w:lvl w:ilvl="0" w:tplc="5DF27592">
      <w:start w:val="1"/>
      <w:numFmt w:val="decimal"/>
      <w:lvlText w:val="（%1）"/>
      <w:lvlJc w:val="left"/>
      <w:pPr>
        <w:tabs>
          <w:tab w:val="num" w:pos="720"/>
        </w:tabs>
        <w:ind w:left="720" w:hanging="720"/>
      </w:pPr>
      <w:rPr>
        <w:rFonts w:ascii="宋体" w:hAnsi="宋体"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533">
    <w:nsid w:val="784241BD"/>
    <w:multiLevelType w:val="hybridMultilevel"/>
    <w:tmpl w:val="C98C7BBC"/>
    <w:lvl w:ilvl="0" w:tplc="E2C43DC6">
      <w:start w:val="1"/>
      <w:numFmt w:val="japaneseCounting"/>
      <w:lvlText w:val="%1、"/>
      <w:lvlJc w:val="left"/>
      <w:pPr>
        <w:tabs>
          <w:tab w:val="num" w:pos="480"/>
        </w:tabs>
        <w:ind w:left="480" w:hanging="480"/>
      </w:pPr>
      <w:rPr>
        <w:rFonts w:hint="eastAsia"/>
      </w:rPr>
    </w:lvl>
    <w:lvl w:ilvl="1" w:tplc="22B6FB90">
      <w:start w:val="1"/>
      <w:numFmt w:val="japaneseCounting"/>
      <w:lvlText w:val="（%2）"/>
      <w:lvlJc w:val="left"/>
      <w:pPr>
        <w:tabs>
          <w:tab w:val="num" w:pos="1140"/>
        </w:tabs>
        <w:ind w:left="1140" w:hanging="720"/>
      </w:pPr>
      <w:rPr>
        <w:rFonts w:hint="eastAsia"/>
      </w:rPr>
    </w:lvl>
    <w:lvl w:ilvl="2" w:tplc="FA8A2BD4">
      <w:start w:val="1"/>
      <w:numFmt w:val="decimal"/>
      <w:lvlText w:val="%3、"/>
      <w:lvlJc w:val="left"/>
      <w:pPr>
        <w:tabs>
          <w:tab w:val="num" w:pos="1620"/>
        </w:tabs>
        <w:ind w:left="1620" w:hanging="780"/>
      </w:pPr>
      <w:rPr>
        <w:rFonts w:ascii="Times New Roman" w:hAnsi="Times New Roman" w:hint="default"/>
      </w:rPr>
    </w:lvl>
    <w:lvl w:ilvl="3" w:tplc="5986D966">
      <w:start w:val="1"/>
      <w:numFmt w:val="decimal"/>
      <w:lvlText w:val="%4．"/>
      <w:lvlJc w:val="left"/>
      <w:pPr>
        <w:tabs>
          <w:tab w:val="num" w:pos="1620"/>
        </w:tabs>
        <w:ind w:left="1620" w:hanging="36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34">
    <w:nsid w:val="787A29D7"/>
    <w:multiLevelType w:val="hybridMultilevel"/>
    <w:tmpl w:val="71425E56"/>
    <w:lvl w:ilvl="0" w:tplc="AB78B72E">
      <w:start w:val="1"/>
      <w:numFmt w:val="decimal"/>
      <w:lvlText w:val="%1."/>
      <w:lvlJc w:val="left"/>
      <w:pPr>
        <w:tabs>
          <w:tab w:val="num" w:pos="420"/>
        </w:tabs>
        <w:ind w:left="420" w:hanging="420"/>
      </w:pPr>
      <w:rPr>
        <w:rFonts w:hint="eastAsia"/>
      </w:rPr>
    </w:lvl>
    <w:lvl w:ilvl="1" w:tplc="F0BABD6E">
      <w:start w:val="1"/>
      <w:numFmt w:val="decimal"/>
      <w:lvlText w:val="（%2）"/>
      <w:lvlJc w:val="left"/>
      <w:pPr>
        <w:tabs>
          <w:tab w:val="num" w:pos="825"/>
        </w:tabs>
        <w:ind w:left="825" w:hanging="825"/>
      </w:pPr>
      <w:rPr>
        <w:rFonts w:hint="eastAsia"/>
      </w:rPr>
    </w:lvl>
    <w:lvl w:ilvl="2" w:tplc="9E9C36B0">
      <w:start w:val="1"/>
      <w:numFmt w:val="decimal"/>
      <w:lvlText w:val="%3、"/>
      <w:lvlJc w:val="left"/>
      <w:pPr>
        <w:tabs>
          <w:tab w:val="num" w:pos="780"/>
        </w:tabs>
        <w:ind w:left="780" w:hanging="360"/>
      </w:pPr>
      <w:rPr>
        <w:rFonts w:hint="eastAsia"/>
      </w:r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535">
    <w:nsid w:val="78F647DB"/>
    <w:multiLevelType w:val="hybridMultilevel"/>
    <w:tmpl w:val="11DA1C02"/>
    <w:lvl w:ilvl="0" w:tplc="0E369B02">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36">
    <w:nsid w:val="78F772AE"/>
    <w:multiLevelType w:val="hybridMultilevel"/>
    <w:tmpl w:val="9EE41134"/>
    <w:lvl w:ilvl="0" w:tplc="BCA0EEA6">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37">
    <w:nsid w:val="78FC40BE"/>
    <w:multiLevelType w:val="hybridMultilevel"/>
    <w:tmpl w:val="40EE6928"/>
    <w:lvl w:ilvl="0" w:tplc="AEA6A63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38">
    <w:nsid w:val="79DC4CB7"/>
    <w:multiLevelType w:val="hybridMultilevel"/>
    <w:tmpl w:val="41E2FA0E"/>
    <w:lvl w:ilvl="0" w:tplc="104ECEB8">
      <w:start w:val="1"/>
      <w:numFmt w:val="decimal"/>
      <w:lvlText w:val="%1、"/>
      <w:lvlJc w:val="left"/>
      <w:pPr>
        <w:tabs>
          <w:tab w:val="num" w:pos="360"/>
        </w:tabs>
        <w:ind w:left="360" w:hanging="360"/>
      </w:pPr>
      <w:rPr>
        <w:rFonts w:hint="eastAsia"/>
      </w:rPr>
    </w:lvl>
    <w:lvl w:ilvl="1" w:tplc="CF465050">
      <w:start w:val="1"/>
      <w:numFmt w:val="decimal"/>
      <w:lvlText w:val="（%2）"/>
      <w:lvlJc w:val="left"/>
      <w:pPr>
        <w:tabs>
          <w:tab w:val="num" w:pos="1140"/>
        </w:tabs>
        <w:ind w:left="1140" w:hanging="720"/>
      </w:pPr>
      <w:rPr>
        <w:rFonts w:hint="eastAsia"/>
      </w:rPr>
    </w:lvl>
    <w:lvl w:ilvl="2" w:tplc="A15CC1F4">
      <w:start w:val="1"/>
      <w:numFmt w:val="upperLetter"/>
      <w:lvlText w:val="%3."/>
      <w:lvlJc w:val="left"/>
      <w:pPr>
        <w:tabs>
          <w:tab w:val="num" w:pos="1200"/>
        </w:tabs>
        <w:ind w:left="1200" w:hanging="360"/>
      </w:pPr>
      <w:rPr>
        <w:rFonts w:hint="eastAsia"/>
      </w:rPr>
    </w:lvl>
    <w:lvl w:ilvl="3" w:tplc="7F94BD30">
      <w:start w:val="10"/>
      <w:numFmt w:val="japaneseCounting"/>
      <w:lvlText w:val="%4．"/>
      <w:lvlJc w:val="left"/>
      <w:pPr>
        <w:tabs>
          <w:tab w:val="num" w:pos="1650"/>
        </w:tabs>
        <w:ind w:left="1650" w:hanging="39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39">
    <w:nsid w:val="7A084CF1"/>
    <w:multiLevelType w:val="hybridMultilevel"/>
    <w:tmpl w:val="2006C61C"/>
    <w:lvl w:ilvl="0" w:tplc="3E1E81AA">
      <w:start w:val="1"/>
      <w:numFmt w:val="decimal"/>
      <w:lvlText w:val="%1、"/>
      <w:lvlJc w:val="left"/>
      <w:pPr>
        <w:tabs>
          <w:tab w:val="num" w:pos="814"/>
        </w:tabs>
        <w:ind w:left="454" w:firstLine="0"/>
      </w:pPr>
      <w:rPr>
        <w:rFonts w:hint="eastAsia"/>
      </w:rPr>
    </w:lvl>
    <w:lvl w:ilvl="1" w:tplc="04090019" w:tentative="1">
      <w:start w:val="1"/>
      <w:numFmt w:val="lowerLetter"/>
      <w:lvlText w:val="%2)"/>
      <w:lvlJc w:val="left"/>
      <w:pPr>
        <w:tabs>
          <w:tab w:val="num" w:pos="1294"/>
        </w:tabs>
        <w:ind w:left="1294" w:hanging="420"/>
      </w:pPr>
    </w:lvl>
    <w:lvl w:ilvl="2" w:tplc="0409001B" w:tentative="1">
      <w:start w:val="1"/>
      <w:numFmt w:val="lowerRoman"/>
      <w:lvlText w:val="%3."/>
      <w:lvlJc w:val="right"/>
      <w:pPr>
        <w:tabs>
          <w:tab w:val="num" w:pos="1714"/>
        </w:tabs>
        <w:ind w:left="1714" w:hanging="420"/>
      </w:pPr>
    </w:lvl>
    <w:lvl w:ilvl="3" w:tplc="0409000F" w:tentative="1">
      <w:start w:val="1"/>
      <w:numFmt w:val="decimal"/>
      <w:lvlText w:val="%4."/>
      <w:lvlJc w:val="left"/>
      <w:pPr>
        <w:tabs>
          <w:tab w:val="num" w:pos="2134"/>
        </w:tabs>
        <w:ind w:left="2134" w:hanging="420"/>
      </w:pPr>
    </w:lvl>
    <w:lvl w:ilvl="4" w:tplc="04090019" w:tentative="1">
      <w:start w:val="1"/>
      <w:numFmt w:val="lowerLetter"/>
      <w:lvlText w:val="%5)"/>
      <w:lvlJc w:val="left"/>
      <w:pPr>
        <w:tabs>
          <w:tab w:val="num" w:pos="2554"/>
        </w:tabs>
        <w:ind w:left="2554" w:hanging="420"/>
      </w:pPr>
    </w:lvl>
    <w:lvl w:ilvl="5" w:tplc="0409001B" w:tentative="1">
      <w:start w:val="1"/>
      <w:numFmt w:val="lowerRoman"/>
      <w:lvlText w:val="%6."/>
      <w:lvlJc w:val="right"/>
      <w:pPr>
        <w:tabs>
          <w:tab w:val="num" w:pos="2974"/>
        </w:tabs>
        <w:ind w:left="2974" w:hanging="420"/>
      </w:pPr>
    </w:lvl>
    <w:lvl w:ilvl="6" w:tplc="0409000F" w:tentative="1">
      <w:start w:val="1"/>
      <w:numFmt w:val="decimal"/>
      <w:lvlText w:val="%7."/>
      <w:lvlJc w:val="left"/>
      <w:pPr>
        <w:tabs>
          <w:tab w:val="num" w:pos="3394"/>
        </w:tabs>
        <w:ind w:left="3394" w:hanging="420"/>
      </w:pPr>
    </w:lvl>
    <w:lvl w:ilvl="7" w:tplc="04090019" w:tentative="1">
      <w:start w:val="1"/>
      <w:numFmt w:val="lowerLetter"/>
      <w:lvlText w:val="%8)"/>
      <w:lvlJc w:val="left"/>
      <w:pPr>
        <w:tabs>
          <w:tab w:val="num" w:pos="3814"/>
        </w:tabs>
        <w:ind w:left="3814" w:hanging="420"/>
      </w:pPr>
    </w:lvl>
    <w:lvl w:ilvl="8" w:tplc="0409001B" w:tentative="1">
      <w:start w:val="1"/>
      <w:numFmt w:val="lowerRoman"/>
      <w:lvlText w:val="%9."/>
      <w:lvlJc w:val="right"/>
      <w:pPr>
        <w:tabs>
          <w:tab w:val="num" w:pos="4234"/>
        </w:tabs>
        <w:ind w:left="4234" w:hanging="420"/>
      </w:pPr>
    </w:lvl>
  </w:abstractNum>
  <w:abstractNum w:abstractNumId="540">
    <w:nsid w:val="7A1F5882"/>
    <w:multiLevelType w:val="hybridMultilevel"/>
    <w:tmpl w:val="A836A0AE"/>
    <w:lvl w:ilvl="0" w:tplc="FAA4158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1">
    <w:nsid w:val="7A7A6CC6"/>
    <w:multiLevelType w:val="hybridMultilevel"/>
    <w:tmpl w:val="6F86DCCE"/>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2">
    <w:nsid w:val="7A933CAE"/>
    <w:multiLevelType w:val="hybridMultilevel"/>
    <w:tmpl w:val="DCE49846"/>
    <w:lvl w:ilvl="0" w:tplc="9D90266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3">
    <w:nsid w:val="7AD81225"/>
    <w:multiLevelType w:val="hybridMultilevel"/>
    <w:tmpl w:val="AE8806E6"/>
    <w:lvl w:ilvl="0" w:tplc="351E1A6C">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4">
    <w:nsid w:val="7AFB3F84"/>
    <w:multiLevelType w:val="hybridMultilevel"/>
    <w:tmpl w:val="C4241DC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5">
    <w:nsid w:val="7B0F4C60"/>
    <w:multiLevelType w:val="hybridMultilevel"/>
    <w:tmpl w:val="737CB9C6"/>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6">
    <w:nsid w:val="7B8560D2"/>
    <w:multiLevelType w:val="hybridMultilevel"/>
    <w:tmpl w:val="4B124058"/>
    <w:lvl w:ilvl="0" w:tplc="7FBE08B4">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547">
    <w:nsid w:val="7BBB1538"/>
    <w:multiLevelType w:val="hybridMultilevel"/>
    <w:tmpl w:val="93FCC65C"/>
    <w:lvl w:ilvl="0" w:tplc="C1821D00">
      <w:start w:val="1"/>
      <w:numFmt w:val="decimal"/>
      <w:lvlText w:val="%1、"/>
      <w:lvlJc w:val="left"/>
      <w:pPr>
        <w:tabs>
          <w:tab w:val="num" w:pos="454"/>
        </w:tabs>
        <w:ind w:left="454" w:hanging="45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8">
    <w:nsid w:val="7BDB5E98"/>
    <w:multiLevelType w:val="hybridMultilevel"/>
    <w:tmpl w:val="7F788E3A"/>
    <w:lvl w:ilvl="0" w:tplc="E8EC47F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0"/>
        </w:tabs>
        <w:ind w:left="0" w:hanging="420"/>
      </w:pPr>
    </w:lvl>
    <w:lvl w:ilvl="3" w:tplc="0409000F" w:tentative="1">
      <w:start w:val="1"/>
      <w:numFmt w:val="decimal"/>
      <w:lvlText w:val="%4."/>
      <w:lvlJc w:val="left"/>
      <w:pPr>
        <w:tabs>
          <w:tab w:val="num" w:pos="420"/>
        </w:tabs>
        <w:ind w:left="420" w:hanging="420"/>
      </w:pPr>
    </w:lvl>
    <w:lvl w:ilvl="4" w:tplc="04090019" w:tentative="1">
      <w:start w:val="1"/>
      <w:numFmt w:val="lowerLetter"/>
      <w:lvlText w:val="%5)"/>
      <w:lvlJc w:val="left"/>
      <w:pPr>
        <w:tabs>
          <w:tab w:val="num" w:pos="840"/>
        </w:tabs>
        <w:ind w:left="840" w:hanging="420"/>
      </w:pPr>
    </w:lvl>
    <w:lvl w:ilvl="5" w:tplc="0409001B" w:tentative="1">
      <w:start w:val="1"/>
      <w:numFmt w:val="lowerRoman"/>
      <w:lvlText w:val="%6."/>
      <w:lvlJc w:val="right"/>
      <w:pPr>
        <w:tabs>
          <w:tab w:val="num" w:pos="1260"/>
        </w:tabs>
        <w:ind w:left="1260" w:hanging="420"/>
      </w:pPr>
    </w:lvl>
    <w:lvl w:ilvl="6" w:tplc="0409000F" w:tentative="1">
      <w:start w:val="1"/>
      <w:numFmt w:val="decimal"/>
      <w:lvlText w:val="%7."/>
      <w:lvlJc w:val="left"/>
      <w:pPr>
        <w:tabs>
          <w:tab w:val="num" w:pos="1680"/>
        </w:tabs>
        <w:ind w:left="1680" w:hanging="420"/>
      </w:pPr>
    </w:lvl>
    <w:lvl w:ilvl="7" w:tplc="04090019" w:tentative="1">
      <w:start w:val="1"/>
      <w:numFmt w:val="lowerLetter"/>
      <w:lvlText w:val="%8)"/>
      <w:lvlJc w:val="left"/>
      <w:pPr>
        <w:tabs>
          <w:tab w:val="num" w:pos="2100"/>
        </w:tabs>
        <w:ind w:left="2100" w:hanging="420"/>
      </w:pPr>
    </w:lvl>
    <w:lvl w:ilvl="8" w:tplc="0409001B" w:tentative="1">
      <w:start w:val="1"/>
      <w:numFmt w:val="lowerRoman"/>
      <w:lvlText w:val="%9."/>
      <w:lvlJc w:val="right"/>
      <w:pPr>
        <w:tabs>
          <w:tab w:val="num" w:pos="2520"/>
        </w:tabs>
        <w:ind w:left="2520" w:hanging="420"/>
      </w:pPr>
    </w:lvl>
  </w:abstractNum>
  <w:abstractNum w:abstractNumId="549">
    <w:nsid w:val="7BEA13BF"/>
    <w:multiLevelType w:val="hybridMultilevel"/>
    <w:tmpl w:val="7944BB5A"/>
    <w:lvl w:ilvl="0" w:tplc="EB92C57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0">
    <w:nsid w:val="7C023BFB"/>
    <w:multiLevelType w:val="hybridMultilevel"/>
    <w:tmpl w:val="82CE9CA6"/>
    <w:lvl w:ilvl="0" w:tplc="D51C45F6">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1">
    <w:nsid w:val="7C092A78"/>
    <w:multiLevelType w:val="hybridMultilevel"/>
    <w:tmpl w:val="866C8740"/>
    <w:lvl w:ilvl="0" w:tplc="435A3D06">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2">
    <w:nsid w:val="7C1456D6"/>
    <w:multiLevelType w:val="hybridMultilevel"/>
    <w:tmpl w:val="1AACC2B2"/>
    <w:lvl w:ilvl="0" w:tplc="EB92C578">
      <w:start w:val="1"/>
      <w:numFmt w:val="decimal"/>
      <w:lvlText w:val="%1、"/>
      <w:lvlJc w:val="left"/>
      <w:pPr>
        <w:tabs>
          <w:tab w:val="num" w:pos="840"/>
        </w:tabs>
        <w:ind w:left="480" w:firstLine="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53">
    <w:nsid w:val="7C3314C6"/>
    <w:multiLevelType w:val="hybridMultilevel"/>
    <w:tmpl w:val="5D3E7E1A"/>
    <w:lvl w:ilvl="0" w:tplc="836C5E6E">
      <w:start w:val="1"/>
      <w:numFmt w:val="decimal"/>
      <w:lvlText w:val="%1、"/>
      <w:lvlJc w:val="left"/>
      <w:pPr>
        <w:tabs>
          <w:tab w:val="num" w:pos="814"/>
        </w:tabs>
        <w:ind w:left="454" w:firstLine="0"/>
      </w:pPr>
      <w:rPr>
        <w:rFonts w:hint="eastAsia"/>
      </w:rPr>
    </w:lvl>
    <w:lvl w:ilvl="1" w:tplc="04090019" w:tentative="1">
      <w:start w:val="1"/>
      <w:numFmt w:val="lowerLetter"/>
      <w:lvlText w:val="%2)"/>
      <w:lvlJc w:val="left"/>
      <w:pPr>
        <w:tabs>
          <w:tab w:val="num" w:pos="1294"/>
        </w:tabs>
        <w:ind w:left="1294" w:hanging="420"/>
      </w:pPr>
    </w:lvl>
    <w:lvl w:ilvl="2" w:tplc="0409001B" w:tentative="1">
      <w:start w:val="1"/>
      <w:numFmt w:val="lowerRoman"/>
      <w:lvlText w:val="%3."/>
      <w:lvlJc w:val="right"/>
      <w:pPr>
        <w:tabs>
          <w:tab w:val="num" w:pos="1714"/>
        </w:tabs>
        <w:ind w:left="1714" w:hanging="420"/>
      </w:pPr>
    </w:lvl>
    <w:lvl w:ilvl="3" w:tplc="0409000F" w:tentative="1">
      <w:start w:val="1"/>
      <w:numFmt w:val="decimal"/>
      <w:lvlText w:val="%4."/>
      <w:lvlJc w:val="left"/>
      <w:pPr>
        <w:tabs>
          <w:tab w:val="num" w:pos="2134"/>
        </w:tabs>
        <w:ind w:left="2134" w:hanging="420"/>
      </w:pPr>
    </w:lvl>
    <w:lvl w:ilvl="4" w:tplc="04090019" w:tentative="1">
      <w:start w:val="1"/>
      <w:numFmt w:val="lowerLetter"/>
      <w:lvlText w:val="%5)"/>
      <w:lvlJc w:val="left"/>
      <w:pPr>
        <w:tabs>
          <w:tab w:val="num" w:pos="2554"/>
        </w:tabs>
        <w:ind w:left="2554" w:hanging="420"/>
      </w:pPr>
    </w:lvl>
    <w:lvl w:ilvl="5" w:tplc="0409001B" w:tentative="1">
      <w:start w:val="1"/>
      <w:numFmt w:val="lowerRoman"/>
      <w:lvlText w:val="%6."/>
      <w:lvlJc w:val="right"/>
      <w:pPr>
        <w:tabs>
          <w:tab w:val="num" w:pos="2974"/>
        </w:tabs>
        <w:ind w:left="2974" w:hanging="420"/>
      </w:pPr>
    </w:lvl>
    <w:lvl w:ilvl="6" w:tplc="0409000F" w:tentative="1">
      <w:start w:val="1"/>
      <w:numFmt w:val="decimal"/>
      <w:lvlText w:val="%7."/>
      <w:lvlJc w:val="left"/>
      <w:pPr>
        <w:tabs>
          <w:tab w:val="num" w:pos="3394"/>
        </w:tabs>
        <w:ind w:left="3394" w:hanging="420"/>
      </w:pPr>
    </w:lvl>
    <w:lvl w:ilvl="7" w:tplc="04090019" w:tentative="1">
      <w:start w:val="1"/>
      <w:numFmt w:val="lowerLetter"/>
      <w:lvlText w:val="%8)"/>
      <w:lvlJc w:val="left"/>
      <w:pPr>
        <w:tabs>
          <w:tab w:val="num" w:pos="3814"/>
        </w:tabs>
        <w:ind w:left="3814" w:hanging="420"/>
      </w:pPr>
    </w:lvl>
    <w:lvl w:ilvl="8" w:tplc="0409001B" w:tentative="1">
      <w:start w:val="1"/>
      <w:numFmt w:val="lowerRoman"/>
      <w:lvlText w:val="%9."/>
      <w:lvlJc w:val="right"/>
      <w:pPr>
        <w:tabs>
          <w:tab w:val="num" w:pos="4234"/>
        </w:tabs>
        <w:ind w:left="4234" w:hanging="420"/>
      </w:pPr>
    </w:lvl>
  </w:abstractNum>
  <w:abstractNum w:abstractNumId="554">
    <w:nsid w:val="7C5D42CC"/>
    <w:multiLevelType w:val="hybridMultilevel"/>
    <w:tmpl w:val="A2BC9B56"/>
    <w:lvl w:ilvl="0" w:tplc="7FBE08B4">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0"/>
        </w:tabs>
        <w:ind w:left="0" w:hanging="420"/>
      </w:pPr>
    </w:lvl>
    <w:lvl w:ilvl="2" w:tplc="0409001B" w:tentative="1">
      <w:start w:val="1"/>
      <w:numFmt w:val="lowerRoman"/>
      <w:lvlText w:val="%3."/>
      <w:lvlJc w:val="right"/>
      <w:pPr>
        <w:tabs>
          <w:tab w:val="num" w:pos="420"/>
        </w:tabs>
        <w:ind w:left="420" w:hanging="420"/>
      </w:pPr>
    </w:lvl>
    <w:lvl w:ilvl="3" w:tplc="0409000F" w:tentative="1">
      <w:start w:val="1"/>
      <w:numFmt w:val="decimal"/>
      <w:lvlText w:val="%4."/>
      <w:lvlJc w:val="left"/>
      <w:pPr>
        <w:tabs>
          <w:tab w:val="num" w:pos="840"/>
        </w:tabs>
        <w:ind w:left="840" w:hanging="420"/>
      </w:pPr>
    </w:lvl>
    <w:lvl w:ilvl="4" w:tplc="04090019" w:tentative="1">
      <w:start w:val="1"/>
      <w:numFmt w:val="lowerLetter"/>
      <w:lvlText w:val="%5)"/>
      <w:lvlJc w:val="left"/>
      <w:pPr>
        <w:tabs>
          <w:tab w:val="num" w:pos="1260"/>
        </w:tabs>
        <w:ind w:left="1260" w:hanging="420"/>
      </w:pPr>
    </w:lvl>
    <w:lvl w:ilvl="5" w:tplc="0409001B" w:tentative="1">
      <w:start w:val="1"/>
      <w:numFmt w:val="lowerRoman"/>
      <w:lvlText w:val="%6."/>
      <w:lvlJc w:val="right"/>
      <w:pPr>
        <w:tabs>
          <w:tab w:val="num" w:pos="1680"/>
        </w:tabs>
        <w:ind w:left="1680" w:hanging="420"/>
      </w:pPr>
    </w:lvl>
    <w:lvl w:ilvl="6" w:tplc="0409000F" w:tentative="1">
      <w:start w:val="1"/>
      <w:numFmt w:val="decimal"/>
      <w:lvlText w:val="%7."/>
      <w:lvlJc w:val="left"/>
      <w:pPr>
        <w:tabs>
          <w:tab w:val="num" w:pos="2100"/>
        </w:tabs>
        <w:ind w:left="2100" w:hanging="420"/>
      </w:pPr>
    </w:lvl>
    <w:lvl w:ilvl="7" w:tplc="04090019" w:tentative="1">
      <w:start w:val="1"/>
      <w:numFmt w:val="lowerLetter"/>
      <w:lvlText w:val="%8)"/>
      <w:lvlJc w:val="left"/>
      <w:pPr>
        <w:tabs>
          <w:tab w:val="num" w:pos="2520"/>
        </w:tabs>
        <w:ind w:left="2520" w:hanging="420"/>
      </w:pPr>
    </w:lvl>
    <w:lvl w:ilvl="8" w:tplc="0409001B" w:tentative="1">
      <w:start w:val="1"/>
      <w:numFmt w:val="lowerRoman"/>
      <w:lvlText w:val="%9."/>
      <w:lvlJc w:val="right"/>
      <w:pPr>
        <w:tabs>
          <w:tab w:val="num" w:pos="2940"/>
        </w:tabs>
        <w:ind w:left="2940" w:hanging="420"/>
      </w:pPr>
    </w:lvl>
  </w:abstractNum>
  <w:abstractNum w:abstractNumId="555">
    <w:nsid w:val="7C6A3357"/>
    <w:multiLevelType w:val="hybridMultilevel"/>
    <w:tmpl w:val="9266C59C"/>
    <w:lvl w:ilvl="0" w:tplc="E8EC47F4">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6">
    <w:nsid w:val="7CE7067A"/>
    <w:multiLevelType w:val="hybridMultilevel"/>
    <w:tmpl w:val="3B5C939C"/>
    <w:lvl w:ilvl="0" w:tplc="3704E8A8">
      <w:start w:val="1"/>
      <w:numFmt w:val="decimal"/>
      <w:lvlText w:val="%1、"/>
      <w:lvlJc w:val="left"/>
      <w:pPr>
        <w:tabs>
          <w:tab w:val="num" w:pos="648"/>
        </w:tabs>
        <w:ind w:left="648" w:hanging="360"/>
      </w:pPr>
      <w:rPr>
        <w:rFonts w:hint="eastAsia"/>
      </w:rPr>
    </w:lvl>
    <w:lvl w:ilvl="1" w:tplc="04090019" w:tentative="1">
      <w:start w:val="1"/>
      <w:numFmt w:val="lowerLetter"/>
      <w:lvlText w:val="%2)"/>
      <w:lvlJc w:val="left"/>
      <w:pPr>
        <w:tabs>
          <w:tab w:val="num" w:pos="1128"/>
        </w:tabs>
        <w:ind w:left="1128" w:hanging="420"/>
      </w:pPr>
    </w:lvl>
    <w:lvl w:ilvl="2" w:tplc="0409001B" w:tentative="1">
      <w:start w:val="1"/>
      <w:numFmt w:val="lowerRoman"/>
      <w:lvlText w:val="%3."/>
      <w:lvlJc w:val="right"/>
      <w:pPr>
        <w:tabs>
          <w:tab w:val="num" w:pos="1548"/>
        </w:tabs>
        <w:ind w:left="1548" w:hanging="420"/>
      </w:pPr>
    </w:lvl>
    <w:lvl w:ilvl="3" w:tplc="0409000F" w:tentative="1">
      <w:start w:val="1"/>
      <w:numFmt w:val="decimal"/>
      <w:lvlText w:val="%4."/>
      <w:lvlJc w:val="left"/>
      <w:pPr>
        <w:tabs>
          <w:tab w:val="num" w:pos="1968"/>
        </w:tabs>
        <w:ind w:left="1968" w:hanging="420"/>
      </w:pPr>
    </w:lvl>
    <w:lvl w:ilvl="4" w:tplc="04090019" w:tentative="1">
      <w:start w:val="1"/>
      <w:numFmt w:val="lowerLetter"/>
      <w:lvlText w:val="%5)"/>
      <w:lvlJc w:val="left"/>
      <w:pPr>
        <w:tabs>
          <w:tab w:val="num" w:pos="2388"/>
        </w:tabs>
        <w:ind w:left="2388" w:hanging="420"/>
      </w:pPr>
    </w:lvl>
    <w:lvl w:ilvl="5" w:tplc="0409001B" w:tentative="1">
      <w:start w:val="1"/>
      <w:numFmt w:val="lowerRoman"/>
      <w:lvlText w:val="%6."/>
      <w:lvlJc w:val="right"/>
      <w:pPr>
        <w:tabs>
          <w:tab w:val="num" w:pos="2808"/>
        </w:tabs>
        <w:ind w:left="2808" w:hanging="420"/>
      </w:pPr>
    </w:lvl>
    <w:lvl w:ilvl="6" w:tplc="0409000F" w:tentative="1">
      <w:start w:val="1"/>
      <w:numFmt w:val="decimal"/>
      <w:lvlText w:val="%7."/>
      <w:lvlJc w:val="left"/>
      <w:pPr>
        <w:tabs>
          <w:tab w:val="num" w:pos="3228"/>
        </w:tabs>
        <w:ind w:left="3228" w:hanging="420"/>
      </w:pPr>
    </w:lvl>
    <w:lvl w:ilvl="7" w:tplc="04090019" w:tentative="1">
      <w:start w:val="1"/>
      <w:numFmt w:val="lowerLetter"/>
      <w:lvlText w:val="%8)"/>
      <w:lvlJc w:val="left"/>
      <w:pPr>
        <w:tabs>
          <w:tab w:val="num" w:pos="3648"/>
        </w:tabs>
        <w:ind w:left="3648" w:hanging="420"/>
      </w:pPr>
    </w:lvl>
    <w:lvl w:ilvl="8" w:tplc="0409001B" w:tentative="1">
      <w:start w:val="1"/>
      <w:numFmt w:val="lowerRoman"/>
      <w:lvlText w:val="%9."/>
      <w:lvlJc w:val="right"/>
      <w:pPr>
        <w:tabs>
          <w:tab w:val="num" w:pos="4068"/>
        </w:tabs>
        <w:ind w:left="4068" w:hanging="420"/>
      </w:pPr>
    </w:lvl>
  </w:abstractNum>
  <w:abstractNum w:abstractNumId="557">
    <w:nsid w:val="7CF63DB9"/>
    <w:multiLevelType w:val="hybridMultilevel"/>
    <w:tmpl w:val="5ABA1242"/>
    <w:lvl w:ilvl="0" w:tplc="7C544148">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8">
    <w:nsid w:val="7D36601A"/>
    <w:multiLevelType w:val="hybridMultilevel"/>
    <w:tmpl w:val="B67C6A6E"/>
    <w:lvl w:ilvl="0" w:tplc="68E4904A">
      <w:start w:val="1"/>
      <w:numFmt w:val="decimal"/>
      <w:lvlText w:val="(%1)"/>
      <w:lvlJc w:val="left"/>
      <w:pPr>
        <w:tabs>
          <w:tab w:val="num" w:pos="840"/>
        </w:tabs>
        <w:ind w:left="840" w:hanging="420"/>
      </w:pPr>
      <w:rPr>
        <w:rFonts w:hint="eastAsia"/>
      </w:rPr>
    </w:lvl>
    <w:lvl w:ilvl="1" w:tplc="8138CC56">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9">
    <w:nsid w:val="7D3F3522"/>
    <w:multiLevelType w:val="hybridMultilevel"/>
    <w:tmpl w:val="BAC48EE2"/>
    <w:lvl w:ilvl="0" w:tplc="FFFFFFFF">
      <w:start w:val="1"/>
      <w:numFmt w:val="decimal"/>
      <w:lvlText w:val="%1、"/>
      <w:lvlJc w:val="left"/>
      <w:pPr>
        <w:tabs>
          <w:tab w:val="num" w:pos="360"/>
        </w:tabs>
        <w:ind w:left="360" w:hanging="360"/>
      </w:pPr>
      <w:rPr>
        <w:rFonts w:hint="eastAsia"/>
      </w:rPr>
    </w:lvl>
    <w:lvl w:ilvl="1" w:tplc="FFFFFFFF">
      <w:start w:val="1"/>
      <w:numFmt w:val="decimal"/>
      <w:lvlText w:val="%2、"/>
      <w:lvlJc w:val="left"/>
      <w:pPr>
        <w:tabs>
          <w:tab w:val="num" w:pos="780"/>
        </w:tabs>
        <w:ind w:left="780" w:hanging="360"/>
      </w:pPr>
      <w:rPr>
        <w:rFonts w:ascii="宋体" w:hAnsi="宋体" w:hint="eastAsia"/>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560">
    <w:nsid w:val="7DA204F8"/>
    <w:multiLevelType w:val="hybridMultilevel"/>
    <w:tmpl w:val="9D18362A"/>
    <w:lvl w:ilvl="0" w:tplc="2D2C3E8E">
      <w:start w:val="1"/>
      <w:numFmt w:val="decimal"/>
      <w:lvlText w:val="%1、"/>
      <w:lvlJc w:val="left"/>
      <w:pPr>
        <w:tabs>
          <w:tab w:val="num" w:pos="360"/>
        </w:tabs>
        <w:ind w:left="360" w:hanging="360"/>
      </w:pPr>
      <w:rPr>
        <w:rFonts w:hint="eastAsia"/>
        <w:sz w:val="24"/>
      </w:rPr>
    </w:lvl>
    <w:lvl w:ilvl="1" w:tplc="04090019">
      <w:start w:val="1"/>
      <w:numFmt w:val="lowerLetter"/>
      <w:lvlText w:val="%2)"/>
      <w:lvlJc w:val="left"/>
      <w:pPr>
        <w:tabs>
          <w:tab w:val="num" w:pos="600"/>
        </w:tabs>
        <w:ind w:left="600" w:hanging="420"/>
      </w:pPr>
    </w:lvl>
    <w:lvl w:ilvl="2" w:tplc="0409001B" w:tentative="1">
      <w:start w:val="1"/>
      <w:numFmt w:val="lowerRoman"/>
      <w:lvlText w:val="%3."/>
      <w:lvlJc w:val="right"/>
      <w:pPr>
        <w:tabs>
          <w:tab w:val="num" w:pos="1020"/>
        </w:tabs>
        <w:ind w:left="1020" w:hanging="420"/>
      </w:pPr>
    </w:lvl>
    <w:lvl w:ilvl="3" w:tplc="0409000F" w:tentative="1">
      <w:start w:val="1"/>
      <w:numFmt w:val="decimal"/>
      <w:lvlText w:val="%4."/>
      <w:lvlJc w:val="left"/>
      <w:pPr>
        <w:tabs>
          <w:tab w:val="num" w:pos="1440"/>
        </w:tabs>
        <w:ind w:left="1440" w:hanging="420"/>
      </w:pPr>
    </w:lvl>
    <w:lvl w:ilvl="4" w:tplc="04090019" w:tentative="1">
      <w:start w:val="1"/>
      <w:numFmt w:val="lowerLetter"/>
      <w:lvlText w:val="%5)"/>
      <w:lvlJc w:val="left"/>
      <w:pPr>
        <w:tabs>
          <w:tab w:val="num" w:pos="1860"/>
        </w:tabs>
        <w:ind w:left="1860" w:hanging="420"/>
      </w:pPr>
    </w:lvl>
    <w:lvl w:ilvl="5" w:tplc="0409001B" w:tentative="1">
      <w:start w:val="1"/>
      <w:numFmt w:val="lowerRoman"/>
      <w:lvlText w:val="%6."/>
      <w:lvlJc w:val="right"/>
      <w:pPr>
        <w:tabs>
          <w:tab w:val="num" w:pos="2280"/>
        </w:tabs>
        <w:ind w:left="2280" w:hanging="420"/>
      </w:pPr>
    </w:lvl>
    <w:lvl w:ilvl="6" w:tplc="0409000F" w:tentative="1">
      <w:start w:val="1"/>
      <w:numFmt w:val="decimal"/>
      <w:lvlText w:val="%7."/>
      <w:lvlJc w:val="left"/>
      <w:pPr>
        <w:tabs>
          <w:tab w:val="num" w:pos="2700"/>
        </w:tabs>
        <w:ind w:left="2700" w:hanging="420"/>
      </w:pPr>
    </w:lvl>
    <w:lvl w:ilvl="7" w:tplc="04090019" w:tentative="1">
      <w:start w:val="1"/>
      <w:numFmt w:val="lowerLetter"/>
      <w:lvlText w:val="%8)"/>
      <w:lvlJc w:val="left"/>
      <w:pPr>
        <w:tabs>
          <w:tab w:val="num" w:pos="3120"/>
        </w:tabs>
        <w:ind w:left="3120" w:hanging="420"/>
      </w:pPr>
    </w:lvl>
    <w:lvl w:ilvl="8" w:tplc="0409001B" w:tentative="1">
      <w:start w:val="1"/>
      <w:numFmt w:val="lowerRoman"/>
      <w:lvlText w:val="%9."/>
      <w:lvlJc w:val="right"/>
      <w:pPr>
        <w:tabs>
          <w:tab w:val="num" w:pos="3540"/>
        </w:tabs>
        <w:ind w:left="3540" w:hanging="420"/>
      </w:pPr>
    </w:lvl>
  </w:abstractNum>
  <w:abstractNum w:abstractNumId="561">
    <w:nsid w:val="7DA567C7"/>
    <w:multiLevelType w:val="hybridMultilevel"/>
    <w:tmpl w:val="24DED3F8"/>
    <w:lvl w:ilvl="0" w:tplc="CD9C57E2">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62">
    <w:nsid w:val="7DC96607"/>
    <w:multiLevelType w:val="hybridMultilevel"/>
    <w:tmpl w:val="908232DC"/>
    <w:lvl w:ilvl="0" w:tplc="108AFE1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63">
    <w:nsid w:val="7E265672"/>
    <w:multiLevelType w:val="hybridMultilevel"/>
    <w:tmpl w:val="4BAEB64C"/>
    <w:lvl w:ilvl="0" w:tplc="856ADB5E">
      <w:start w:val="1"/>
      <w:numFmt w:val="decimal"/>
      <w:lvlText w:val="（%1）"/>
      <w:lvlJc w:val="left"/>
      <w:pPr>
        <w:tabs>
          <w:tab w:val="num" w:pos="1035"/>
        </w:tabs>
        <w:ind w:left="675" w:hanging="360"/>
      </w:pPr>
      <w:rPr>
        <w:rFonts w:hint="eastAsia"/>
      </w:rPr>
    </w:lvl>
    <w:lvl w:ilvl="1" w:tplc="04090019" w:tentative="1">
      <w:start w:val="1"/>
      <w:numFmt w:val="lowerLetter"/>
      <w:lvlText w:val="%2)"/>
      <w:lvlJc w:val="left"/>
      <w:pPr>
        <w:tabs>
          <w:tab w:val="num" w:pos="795"/>
        </w:tabs>
        <w:ind w:left="795" w:hanging="420"/>
      </w:pPr>
    </w:lvl>
    <w:lvl w:ilvl="2" w:tplc="0409001B" w:tentative="1">
      <w:start w:val="1"/>
      <w:numFmt w:val="lowerRoman"/>
      <w:lvlText w:val="%3."/>
      <w:lvlJc w:val="right"/>
      <w:pPr>
        <w:tabs>
          <w:tab w:val="num" w:pos="1215"/>
        </w:tabs>
        <w:ind w:left="1215" w:hanging="420"/>
      </w:pPr>
    </w:lvl>
    <w:lvl w:ilvl="3" w:tplc="0409000F" w:tentative="1">
      <w:start w:val="1"/>
      <w:numFmt w:val="decimal"/>
      <w:lvlText w:val="%4."/>
      <w:lvlJc w:val="left"/>
      <w:pPr>
        <w:tabs>
          <w:tab w:val="num" w:pos="1635"/>
        </w:tabs>
        <w:ind w:left="1635" w:hanging="420"/>
      </w:pPr>
    </w:lvl>
    <w:lvl w:ilvl="4" w:tplc="04090019" w:tentative="1">
      <w:start w:val="1"/>
      <w:numFmt w:val="lowerLetter"/>
      <w:lvlText w:val="%5)"/>
      <w:lvlJc w:val="left"/>
      <w:pPr>
        <w:tabs>
          <w:tab w:val="num" w:pos="2055"/>
        </w:tabs>
        <w:ind w:left="2055" w:hanging="420"/>
      </w:pPr>
    </w:lvl>
    <w:lvl w:ilvl="5" w:tplc="0409001B" w:tentative="1">
      <w:start w:val="1"/>
      <w:numFmt w:val="lowerRoman"/>
      <w:lvlText w:val="%6."/>
      <w:lvlJc w:val="right"/>
      <w:pPr>
        <w:tabs>
          <w:tab w:val="num" w:pos="2475"/>
        </w:tabs>
        <w:ind w:left="2475" w:hanging="420"/>
      </w:pPr>
    </w:lvl>
    <w:lvl w:ilvl="6" w:tplc="0409000F" w:tentative="1">
      <w:start w:val="1"/>
      <w:numFmt w:val="decimal"/>
      <w:lvlText w:val="%7."/>
      <w:lvlJc w:val="left"/>
      <w:pPr>
        <w:tabs>
          <w:tab w:val="num" w:pos="2895"/>
        </w:tabs>
        <w:ind w:left="2895" w:hanging="420"/>
      </w:pPr>
    </w:lvl>
    <w:lvl w:ilvl="7" w:tplc="04090019" w:tentative="1">
      <w:start w:val="1"/>
      <w:numFmt w:val="lowerLetter"/>
      <w:lvlText w:val="%8)"/>
      <w:lvlJc w:val="left"/>
      <w:pPr>
        <w:tabs>
          <w:tab w:val="num" w:pos="3315"/>
        </w:tabs>
        <w:ind w:left="3315" w:hanging="420"/>
      </w:pPr>
    </w:lvl>
    <w:lvl w:ilvl="8" w:tplc="0409001B" w:tentative="1">
      <w:start w:val="1"/>
      <w:numFmt w:val="lowerRoman"/>
      <w:lvlText w:val="%9."/>
      <w:lvlJc w:val="right"/>
      <w:pPr>
        <w:tabs>
          <w:tab w:val="num" w:pos="3735"/>
        </w:tabs>
        <w:ind w:left="3735" w:hanging="420"/>
      </w:pPr>
    </w:lvl>
  </w:abstractNum>
  <w:abstractNum w:abstractNumId="564">
    <w:nsid w:val="7F0E1E11"/>
    <w:multiLevelType w:val="hybridMultilevel"/>
    <w:tmpl w:val="6582BC94"/>
    <w:lvl w:ilvl="0" w:tplc="4F305994">
      <w:start w:val="1"/>
      <w:numFmt w:val="decimal"/>
      <w:lvlText w:val="%1、"/>
      <w:lvlJc w:val="left"/>
      <w:pPr>
        <w:tabs>
          <w:tab w:val="num" w:pos="814"/>
        </w:tabs>
        <w:ind w:left="454" w:firstLine="0"/>
      </w:pPr>
      <w:rPr>
        <w:rFonts w:hint="eastAsia"/>
      </w:rPr>
    </w:lvl>
    <w:lvl w:ilvl="1" w:tplc="04090019" w:tentative="1">
      <w:start w:val="1"/>
      <w:numFmt w:val="lowerLetter"/>
      <w:lvlText w:val="%2)"/>
      <w:lvlJc w:val="left"/>
      <w:pPr>
        <w:tabs>
          <w:tab w:val="num" w:pos="1294"/>
        </w:tabs>
        <w:ind w:left="1294" w:hanging="420"/>
      </w:pPr>
    </w:lvl>
    <w:lvl w:ilvl="2" w:tplc="0409001B" w:tentative="1">
      <w:start w:val="1"/>
      <w:numFmt w:val="lowerRoman"/>
      <w:lvlText w:val="%3."/>
      <w:lvlJc w:val="right"/>
      <w:pPr>
        <w:tabs>
          <w:tab w:val="num" w:pos="1714"/>
        </w:tabs>
        <w:ind w:left="1714" w:hanging="420"/>
      </w:pPr>
    </w:lvl>
    <w:lvl w:ilvl="3" w:tplc="0409000F" w:tentative="1">
      <w:start w:val="1"/>
      <w:numFmt w:val="decimal"/>
      <w:lvlText w:val="%4."/>
      <w:lvlJc w:val="left"/>
      <w:pPr>
        <w:tabs>
          <w:tab w:val="num" w:pos="2134"/>
        </w:tabs>
        <w:ind w:left="2134" w:hanging="420"/>
      </w:pPr>
    </w:lvl>
    <w:lvl w:ilvl="4" w:tplc="04090019" w:tentative="1">
      <w:start w:val="1"/>
      <w:numFmt w:val="lowerLetter"/>
      <w:lvlText w:val="%5)"/>
      <w:lvlJc w:val="left"/>
      <w:pPr>
        <w:tabs>
          <w:tab w:val="num" w:pos="2554"/>
        </w:tabs>
        <w:ind w:left="2554" w:hanging="420"/>
      </w:pPr>
    </w:lvl>
    <w:lvl w:ilvl="5" w:tplc="0409001B" w:tentative="1">
      <w:start w:val="1"/>
      <w:numFmt w:val="lowerRoman"/>
      <w:lvlText w:val="%6."/>
      <w:lvlJc w:val="right"/>
      <w:pPr>
        <w:tabs>
          <w:tab w:val="num" w:pos="2974"/>
        </w:tabs>
        <w:ind w:left="2974" w:hanging="420"/>
      </w:pPr>
    </w:lvl>
    <w:lvl w:ilvl="6" w:tplc="0409000F" w:tentative="1">
      <w:start w:val="1"/>
      <w:numFmt w:val="decimal"/>
      <w:lvlText w:val="%7."/>
      <w:lvlJc w:val="left"/>
      <w:pPr>
        <w:tabs>
          <w:tab w:val="num" w:pos="3394"/>
        </w:tabs>
        <w:ind w:left="3394" w:hanging="420"/>
      </w:pPr>
    </w:lvl>
    <w:lvl w:ilvl="7" w:tplc="04090019" w:tentative="1">
      <w:start w:val="1"/>
      <w:numFmt w:val="lowerLetter"/>
      <w:lvlText w:val="%8)"/>
      <w:lvlJc w:val="left"/>
      <w:pPr>
        <w:tabs>
          <w:tab w:val="num" w:pos="3814"/>
        </w:tabs>
        <w:ind w:left="3814" w:hanging="420"/>
      </w:pPr>
    </w:lvl>
    <w:lvl w:ilvl="8" w:tplc="0409001B" w:tentative="1">
      <w:start w:val="1"/>
      <w:numFmt w:val="lowerRoman"/>
      <w:lvlText w:val="%9."/>
      <w:lvlJc w:val="right"/>
      <w:pPr>
        <w:tabs>
          <w:tab w:val="num" w:pos="4234"/>
        </w:tabs>
        <w:ind w:left="4234" w:hanging="420"/>
      </w:pPr>
    </w:lvl>
  </w:abstractNum>
  <w:abstractNum w:abstractNumId="565">
    <w:nsid w:val="7F122628"/>
    <w:multiLevelType w:val="hybridMultilevel"/>
    <w:tmpl w:val="EE8C339A"/>
    <w:lvl w:ilvl="0" w:tplc="68E4904A">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66">
    <w:nsid w:val="7F192F80"/>
    <w:multiLevelType w:val="hybridMultilevel"/>
    <w:tmpl w:val="5F7ED1B2"/>
    <w:lvl w:ilvl="0" w:tplc="D6D0A8B0">
      <w:start w:val="1"/>
      <w:numFmt w:val="japaneseCounting"/>
      <w:lvlText w:val="（%1）"/>
      <w:lvlJc w:val="left"/>
      <w:pPr>
        <w:tabs>
          <w:tab w:val="num" w:pos="720"/>
        </w:tabs>
        <w:ind w:left="720" w:hanging="720"/>
      </w:pPr>
      <w:rPr>
        <w:rFonts w:hint="eastAsia"/>
      </w:rPr>
    </w:lvl>
    <w:lvl w:ilvl="1" w:tplc="41B42BAA">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67">
    <w:nsid w:val="7F3B42C7"/>
    <w:multiLevelType w:val="hybridMultilevel"/>
    <w:tmpl w:val="3FA29254"/>
    <w:lvl w:ilvl="0" w:tplc="B7A84FBA">
      <w:start w:val="1"/>
      <w:numFmt w:val="decimal"/>
      <w:lvlText w:val="%1、"/>
      <w:lvlJc w:val="left"/>
      <w:pPr>
        <w:tabs>
          <w:tab w:val="num" w:pos="36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68">
    <w:nsid w:val="7F787204"/>
    <w:multiLevelType w:val="hybridMultilevel"/>
    <w:tmpl w:val="8AEE3434"/>
    <w:lvl w:ilvl="0" w:tplc="8F2E536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69">
    <w:nsid w:val="7FE842E8"/>
    <w:multiLevelType w:val="hybridMultilevel"/>
    <w:tmpl w:val="131803B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70">
    <w:nsid w:val="7FFB0949"/>
    <w:multiLevelType w:val="hybridMultilevel"/>
    <w:tmpl w:val="DC261EE4"/>
    <w:lvl w:ilvl="0" w:tplc="09CEA260">
      <w:start w:val="1"/>
      <w:numFmt w:val="decimal"/>
      <w:lvlText w:val="%1."/>
      <w:lvlJc w:val="left"/>
      <w:pPr>
        <w:tabs>
          <w:tab w:val="num" w:pos="570"/>
        </w:tabs>
        <w:ind w:left="570" w:hanging="360"/>
      </w:pPr>
      <w:rPr>
        <w:rFonts w:hint="eastAsia"/>
      </w:rPr>
    </w:lvl>
    <w:lvl w:ilvl="1" w:tplc="04090019">
      <w:start w:val="1"/>
      <w:numFmt w:val="lowerLetter"/>
      <w:lvlText w:val="%2)"/>
      <w:lvlJc w:val="left"/>
      <w:pPr>
        <w:tabs>
          <w:tab w:val="num" w:pos="840"/>
        </w:tabs>
        <w:ind w:left="840" w:hanging="420"/>
      </w:pPr>
    </w:lvl>
    <w:lvl w:ilvl="2" w:tplc="57CCC38E">
      <w:start w:val="1"/>
      <w:numFmt w:val="decimal"/>
      <w:lvlText w:val="%3、"/>
      <w:lvlJc w:val="left"/>
      <w:pPr>
        <w:tabs>
          <w:tab w:val="num" w:pos="1200"/>
        </w:tabs>
        <w:ind w:left="1200" w:hanging="360"/>
      </w:pPr>
      <w:rPr>
        <w:rFonts w:ascii="Times New Roman" w:hAnsi="Times New Roman" w:hint="eastAsia"/>
        <w:color w:val="auto"/>
        <w:u w:val="none"/>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261"/>
  </w:num>
  <w:num w:numId="2">
    <w:abstractNumId w:val="514"/>
  </w:num>
  <w:num w:numId="3">
    <w:abstractNumId w:val="81"/>
  </w:num>
  <w:num w:numId="4">
    <w:abstractNumId w:val="501"/>
  </w:num>
  <w:num w:numId="5">
    <w:abstractNumId w:val="109"/>
  </w:num>
  <w:num w:numId="6">
    <w:abstractNumId w:val="104"/>
  </w:num>
  <w:num w:numId="7">
    <w:abstractNumId w:val="368"/>
  </w:num>
  <w:num w:numId="8">
    <w:abstractNumId w:val="10"/>
  </w:num>
  <w:num w:numId="9">
    <w:abstractNumId w:val="267"/>
  </w:num>
  <w:num w:numId="10">
    <w:abstractNumId w:val="145"/>
  </w:num>
  <w:num w:numId="11">
    <w:abstractNumId w:val="518"/>
  </w:num>
  <w:num w:numId="12">
    <w:abstractNumId w:val="64"/>
  </w:num>
  <w:num w:numId="13">
    <w:abstractNumId w:val="385"/>
  </w:num>
  <w:num w:numId="14">
    <w:abstractNumId w:val="52"/>
  </w:num>
  <w:num w:numId="15">
    <w:abstractNumId w:val="356"/>
  </w:num>
  <w:num w:numId="16">
    <w:abstractNumId w:val="5"/>
  </w:num>
  <w:num w:numId="17">
    <w:abstractNumId w:val="522"/>
  </w:num>
  <w:num w:numId="18">
    <w:abstractNumId w:val="219"/>
  </w:num>
  <w:num w:numId="19">
    <w:abstractNumId w:val="451"/>
  </w:num>
  <w:num w:numId="20">
    <w:abstractNumId w:val="178"/>
  </w:num>
  <w:num w:numId="21">
    <w:abstractNumId w:val="146"/>
  </w:num>
  <w:num w:numId="22">
    <w:abstractNumId w:val="363"/>
  </w:num>
  <w:num w:numId="23">
    <w:abstractNumId w:val="217"/>
  </w:num>
  <w:num w:numId="24">
    <w:abstractNumId w:val="99"/>
  </w:num>
  <w:num w:numId="25">
    <w:abstractNumId w:val="339"/>
  </w:num>
  <w:num w:numId="26">
    <w:abstractNumId w:val="410"/>
  </w:num>
  <w:num w:numId="27">
    <w:abstractNumId w:val="188"/>
  </w:num>
  <w:num w:numId="28">
    <w:abstractNumId w:val="102"/>
  </w:num>
  <w:num w:numId="29">
    <w:abstractNumId w:val="550"/>
  </w:num>
  <w:num w:numId="30">
    <w:abstractNumId w:val="358"/>
  </w:num>
  <w:num w:numId="31">
    <w:abstractNumId w:val="240"/>
  </w:num>
  <w:num w:numId="32">
    <w:abstractNumId w:val="212"/>
  </w:num>
  <w:num w:numId="33">
    <w:abstractNumId w:val="373"/>
  </w:num>
  <w:num w:numId="34">
    <w:abstractNumId w:val="90"/>
  </w:num>
  <w:num w:numId="35">
    <w:abstractNumId w:val="342"/>
  </w:num>
  <w:num w:numId="36">
    <w:abstractNumId w:val="510"/>
  </w:num>
  <w:num w:numId="37">
    <w:abstractNumId w:val="398"/>
  </w:num>
  <w:num w:numId="38">
    <w:abstractNumId w:val="289"/>
  </w:num>
  <w:num w:numId="39">
    <w:abstractNumId w:val="431"/>
  </w:num>
  <w:num w:numId="40">
    <w:abstractNumId w:val="83"/>
  </w:num>
  <w:num w:numId="41">
    <w:abstractNumId w:val="320"/>
  </w:num>
  <w:num w:numId="42">
    <w:abstractNumId w:val="65"/>
  </w:num>
  <w:num w:numId="43">
    <w:abstractNumId w:val="326"/>
  </w:num>
  <w:num w:numId="44">
    <w:abstractNumId w:val="63"/>
  </w:num>
  <w:num w:numId="45">
    <w:abstractNumId w:val="14"/>
  </w:num>
  <w:num w:numId="46">
    <w:abstractNumId w:val="355"/>
  </w:num>
  <w:num w:numId="47">
    <w:abstractNumId w:val="194"/>
  </w:num>
  <w:num w:numId="48">
    <w:abstractNumId w:val="101"/>
  </w:num>
  <w:num w:numId="49">
    <w:abstractNumId w:val="336"/>
  </w:num>
  <w:num w:numId="50">
    <w:abstractNumId w:val="466"/>
  </w:num>
  <w:num w:numId="51">
    <w:abstractNumId w:val="543"/>
  </w:num>
  <w:num w:numId="52">
    <w:abstractNumId w:val="530"/>
  </w:num>
  <w:num w:numId="53">
    <w:abstractNumId w:val="516"/>
  </w:num>
  <w:num w:numId="54">
    <w:abstractNumId w:val="20"/>
  </w:num>
  <w:num w:numId="55">
    <w:abstractNumId w:val="396"/>
  </w:num>
  <w:num w:numId="56">
    <w:abstractNumId w:val="86"/>
  </w:num>
  <w:num w:numId="57">
    <w:abstractNumId w:val="271"/>
  </w:num>
  <w:num w:numId="58">
    <w:abstractNumId w:val="180"/>
  </w:num>
  <w:num w:numId="59">
    <w:abstractNumId w:val="259"/>
  </w:num>
  <w:num w:numId="60">
    <w:abstractNumId w:val="174"/>
  </w:num>
  <w:num w:numId="61">
    <w:abstractNumId w:val="526"/>
  </w:num>
  <w:num w:numId="62">
    <w:abstractNumId w:val="464"/>
  </w:num>
  <w:num w:numId="63">
    <w:abstractNumId w:val="57"/>
  </w:num>
  <w:num w:numId="64">
    <w:abstractNumId w:val="569"/>
  </w:num>
  <w:num w:numId="65">
    <w:abstractNumId w:val="4"/>
  </w:num>
  <w:num w:numId="66">
    <w:abstractNumId w:val="115"/>
  </w:num>
  <w:num w:numId="67">
    <w:abstractNumId w:val="103"/>
  </w:num>
  <w:num w:numId="68">
    <w:abstractNumId w:val="327"/>
  </w:num>
  <w:num w:numId="69">
    <w:abstractNumId w:val="143"/>
  </w:num>
  <w:num w:numId="70">
    <w:abstractNumId w:val="308"/>
  </w:num>
  <w:num w:numId="71">
    <w:abstractNumId w:val="67"/>
  </w:num>
  <w:num w:numId="72">
    <w:abstractNumId w:val="322"/>
  </w:num>
  <w:num w:numId="73">
    <w:abstractNumId w:val="96"/>
  </w:num>
  <w:num w:numId="74">
    <w:abstractNumId w:val="544"/>
  </w:num>
  <w:num w:numId="75">
    <w:abstractNumId w:val="555"/>
  </w:num>
  <w:num w:numId="76">
    <w:abstractNumId w:val="203"/>
  </w:num>
  <w:num w:numId="77">
    <w:abstractNumId w:val="347"/>
  </w:num>
  <w:num w:numId="78">
    <w:abstractNumId w:val="92"/>
  </w:num>
  <w:num w:numId="79">
    <w:abstractNumId w:val="445"/>
  </w:num>
  <w:num w:numId="80">
    <w:abstractNumId w:val="528"/>
  </w:num>
  <w:num w:numId="81">
    <w:abstractNumId w:val="142"/>
  </w:num>
  <w:num w:numId="82">
    <w:abstractNumId w:val="452"/>
  </w:num>
  <w:num w:numId="83">
    <w:abstractNumId w:val="147"/>
  </w:num>
  <w:num w:numId="84">
    <w:abstractNumId w:val="299"/>
  </w:num>
  <w:num w:numId="85">
    <w:abstractNumId w:val="529"/>
  </w:num>
  <w:num w:numId="86">
    <w:abstractNumId w:val="468"/>
  </w:num>
  <w:num w:numId="87">
    <w:abstractNumId w:val="277"/>
  </w:num>
  <w:num w:numId="88">
    <w:abstractNumId w:val="124"/>
  </w:num>
  <w:num w:numId="89">
    <w:abstractNumId w:val="379"/>
  </w:num>
  <w:num w:numId="90">
    <w:abstractNumId w:val="321"/>
  </w:num>
  <w:num w:numId="91">
    <w:abstractNumId w:val="376"/>
  </w:num>
  <w:num w:numId="92">
    <w:abstractNumId w:val="374"/>
  </w:num>
  <w:num w:numId="93">
    <w:abstractNumId w:val="253"/>
  </w:num>
  <w:num w:numId="94">
    <w:abstractNumId w:val="536"/>
  </w:num>
  <w:num w:numId="95">
    <w:abstractNumId w:val="362"/>
  </w:num>
  <w:num w:numId="96">
    <w:abstractNumId w:val="234"/>
  </w:num>
  <w:num w:numId="97">
    <w:abstractNumId w:val="169"/>
  </w:num>
  <w:num w:numId="98">
    <w:abstractNumId w:val="0"/>
  </w:num>
  <w:num w:numId="99">
    <w:abstractNumId w:val="122"/>
  </w:num>
  <w:num w:numId="100">
    <w:abstractNumId w:val="53"/>
  </w:num>
  <w:num w:numId="101">
    <w:abstractNumId w:val="370"/>
  </w:num>
  <w:num w:numId="102">
    <w:abstractNumId w:val="432"/>
  </w:num>
  <w:num w:numId="103">
    <w:abstractNumId w:val="273"/>
  </w:num>
  <w:num w:numId="104">
    <w:abstractNumId w:val="330"/>
  </w:num>
  <w:num w:numId="105">
    <w:abstractNumId w:val="548"/>
  </w:num>
  <w:num w:numId="106">
    <w:abstractNumId w:val="300"/>
  </w:num>
  <w:num w:numId="107">
    <w:abstractNumId w:val="183"/>
  </w:num>
  <w:num w:numId="108">
    <w:abstractNumId w:val="88"/>
  </w:num>
  <w:num w:numId="109">
    <w:abstractNumId w:val="498"/>
  </w:num>
  <w:num w:numId="110">
    <w:abstractNumId w:val="391"/>
  </w:num>
  <w:num w:numId="111">
    <w:abstractNumId w:val="461"/>
  </w:num>
  <w:num w:numId="112">
    <w:abstractNumId w:val="407"/>
  </w:num>
  <w:num w:numId="113">
    <w:abstractNumId w:val="168"/>
  </w:num>
  <w:num w:numId="114">
    <w:abstractNumId w:val="334"/>
  </w:num>
  <w:num w:numId="115">
    <w:abstractNumId w:val="411"/>
  </w:num>
  <w:num w:numId="116">
    <w:abstractNumId w:val="484"/>
  </w:num>
  <w:num w:numId="117">
    <w:abstractNumId w:val="486"/>
  </w:num>
  <w:num w:numId="118">
    <w:abstractNumId w:val="120"/>
  </w:num>
  <w:num w:numId="119">
    <w:abstractNumId w:val="187"/>
  </w:num>
  <w:num w:numId="120">
    <w:abstractNumId w:val="369"/>
  </w:num>
  <w:num w:numId="121">
    <w:abstractNumId w:val="565"/>
  </w:num>
  <w:num w:numId="122">
    <w:abstractNumId w:val="450"/>
  </w:num>
  <w:num w:numId="123">
    <w:abstractNumId w:val="471"/>
  </w:num>
  <w:num w:numId="124">
    <w:abstractNumId w:val="558"/>
  </w:num>
  <w:num w:numId="125">
    <w:abstractNumId w:val="167"/>
  </w:num>
  <w:num w:numId="126">
    <w:abstractNumId w:val="463"/>
  </w:num>
  <w:num w:numId="127">
    <w:abstractNumId w:val="236"/>
  </w:num>
  <w:num w:numId="128">
    <w:abstractNumId w:val="437"/>
  </w:num>
  <w:num w:numId="129">
    <w:abstractNumId w:val="465"/>
  </w:num>
  <w:num w:numId="130">
    <w:abstractNumId w:val="232"/>
  </w:num>
  <w:num w:numId="131">
    <w:abstractNumId w:val="454"/>
  </w:num>
  <w:num w:numId="132">
    <w:abstractNumId w:val="246"/>
  </w:num>
  <w:num w:numId="133">
    <w:abstractNumId w:val="490"/>
  </w:num>
  <w:num w:numId="134">
    <w:abstractNumId w:val="318"/>
  </w:num>
  <w:num w:numId="135">
    <w:abstractNumId w:val="419"/>
  </w:num>
  <w:num w:numId="136">
    <w:abstractNumId w:val="37"/>
  </w:num>
  <w:num w:numId="137">
    <w:abstractNumId w:val="226"/>
  </w:num>
  <w:num w:numId="138">
    <w:abstractNumId w:val="48"/>
  </w:num>
  <w:num w:numId="139">
    <w:abstractNumId w:val="80"/>
  </w:num>
  <w:num w:numId="140">
    <w:abstractNumId w:val="238"/>
  </w:num>
  <w:num w:numId="141">
    <w:abstractNumId w:val="95"/>
  </w:num>
  <w:num w:numId="142">
    <w:abstractNumId w:val="189"/>
  </w:num>
  <w:num w:numId="143">
    <w:abstractNumId w:val="353"/>
  </w:num>
  <w:num w:numId="144">
    <w:abstractNumId w:val="132"/>
  </w:num>
  <w:num w:numId="145">
    <w:abstractNumId w:val="38"/>
  </w:num>
  <w:num w:numId="146">
    <w:abstractNumId w:val="446"/>
  </w:num>
  <w:num w:numId="147">
    <w:abstractNumId w:val="304"/>
  </w:num>
  <w:num w:numId="148">
    <w:abstractNumId w:val="32"/>
  </w:num>
  <w:num w:numId="149">
    <w:abstractNumId w:val="209"/>
  </w:num>
  <w:num w:numId="150">
    <w:abstractNumId w:val="481"/>
  </w:num>
  <w:num w:numId="151">
    <w:abstractNumId w:val="537"/>
  </w:num>
  <w:num w:numId="152">
    <w:abstractNumId w:val="429"/>
  </w:num>
  <w:num w:numId="153">
    <w:abstractNumId w:val="179"/>
  </w:num>
  <w:num w:numId="154">
    <w:abstractNumId w:val="144"/>
  </w:num>
  <w:num w:numId="155">
    <w:abstractNumId w:val="456"/>
  </w:num>
  <w:num w:numId="156">
    <w:abstractNumId w:val="534"/>
  </w:num>
  <w:num w:numId="157">
    <w:abstractNumId w:val="365"/>
  </w:num>
  <w:num w:numId="158">
    <w:abstractNumId w:val="291"/>
  </w:num>
  <w:num w:numId="159">
    <w:abstractNumId w:val="474"/>
  </w:num>
  <w:num w:numId="160">
    <w:abstractNumId w:val="242"/>
  </w:num>
  <w:num w:numId="161">
    <w:abstractNumId w:val="436"/>
  </w:num>
  <w:num w:numId="162">
    <w:abstractNumId w:val="17"/>
  </w:num>
  <w:num w:numId="163">
    <w:abstractNumId w:val="190"/>
  </w:num>
  <w:num w:numId="164">
    <w:abstractNumId w:val="243"/>
  </w:num>
  <w:num w:numId="165">
    <w:abstractNumId w:val="197"/>
  </w:num>
  <w:num w:numId="166">
    <w:abstractNumId w:val="77"/>
  </w:num>
  <w:num w:numId="167">
    <w:abstractNumId w:val="283"/>
  </w:num>
  <w:num w:numId="168">
    <w:abstractNumId w:val="30"/>
  </w:num>
  <w:num w:numId="169">
    <w:abstractNumId w:val="171"/>
  </w:num>
  <w:num w:numId="170">
    <w:abstractNumId w:val="211"/>
  </w:num>
  <w:num w:numId="171">
    <w:abstractNumId w:val="69"/>
  </w:num>
  <w:num w:numId="172">
    <w:abstractNumId w:val="126"/>
  </w:num>
  <w:num w:numId="173">
    <w:abstractNumId w:val="108"/>
  </w:num>
  <w:num w:numId="174">
    <w:abstractNumId w:val="480"/>
  </w:num>
  <w:num w:numId="175">
    <w:abstractNumId w:val="315"/>
  </w:num>
  <w:num w:numId="176">
    <w:abstractNumId w:val="360"/>
  </w:num>
  <w:num w:numId="177">
    <w:abstractNumId w:val="400"/>
  </w:num>
  <w:num w:numId="178">
    <w:abstractNumId w:val="258"/>
  </w:num>
  <w:num w:numId="179">
    <w:abstractNumId w:val="225"/>
  </w:num>
  <w:num w:numId="180">
    <w:abstractNumId w:val="39"/>
  </w:num>
  <w:num w:numId="181">
    <w:abstractNumId w:val="309"/>
  </w:num>
  <w:num w:numId="182">
    <w:abstractNumId w:val="469"/>
  </w:num>
  <w:num w:numId="183">
    <w:abstractNumId w:val="239"/>
  </w:num>
  <w:num w:numId="184">
    <w:abstractNumId w:val="325"/>
  </w:num>
  <w:num w:numId="185">
    <w:abstractNumId w:val="76"/>
  </w:num>
  <w:num w:numId="186">
    <w:abstractNumId w:val="375"/>
  </w:num>
  <w:num w:numId="187">
    <w:abstractNumId w:val="265"/>
  </w:num>
  <w:num w:numId="188">
    <w:abstractNumId w:val="286"/>
  </w:num>
  <w:num w:numId="189">
    <w:abstractNumId w:val="377"/>
  </w:num>
  <w:num w:numId="190">
    <w:abstractNumId w:val="244"/>
  </w:num>
  <w:num w:numId="191">
    <w:abstractNumId w:val="568"/>
  </w:num>
  <w:num w:numId="192">
    <w:abstractNumId w:val="110"/>
  </w:num>
  <w:num w:numId="193">
    <w:abstractNumId w:val="254"/>
  </w:num>
  <w:num w:numId="194">
    <w:abstractNumId w:val="338"/>
  </w:num>
  <w:num w:numId="195">
    <w:abstractNumId w:val="290"/>
  </w:num>
  <w:num w:numId="196">
    <w:abstractNumId w:val="401"/>
  </w:num>
  <w:num w:numId="197">
    <w:abstractNumId w:val="457"/>
  </w:num>
  <w:num w:numId="198">
    <w:abstractNumId w:val="12"/>
  </w:num>
  <w:num w:numId="199">
    <w:abstractNumId w:val="285"/>
  </w:num>
  <w:num w:numId="200">
    <w:abstractNumId w:val="499"/>
  </w:num>
  <w:num w:numId="201">
    <w:abstractNumId w:val="346"/>
  </w:num>
  <w:num w:numId="202">
    <w:abstractNumId w:val="395"/>
  </w:num>
  <w:num w:numId="203">
    <w:abstractNumId w:val="416"/>
  </w:num>
  <w:num w:numId="204">
    <w:abstractNumId w:val="344"/>
  </w:num>
  <w:num w:numId="205">
    <w:abstractNumId w:val="252"/>
  </w:num>
  <w:num w:numId="206">
    <w:abstractNumId w:val="557"/>
  </w:num>
  <w:num w:numId="207">
    <w:abstractNumId w:val="191"/>
  </w:num>
  <w:num w:numId="208">
    <w:abstractNumId w:val="443"/>
  </w:num>
  <w:num w:numId="209">
    <w:abstractNumId w:val="567"/>
  </w:num>
  <w:num w:numId="210">
    <w:abstractNumId w:val="297"/>
  </w:num>
  <w:num w:numId="211">
    <w:abstractNumId w:val="561"/>
  </w:num>
  <w:num w:numId="212">
    <w:abstractNumId w:val="294"/>
  </w:num>
  <w:num w:numId="213">
    <w:abstractNumId w:val="335"/>
  </w:num>
  <w:num w:numId="214">
    <w:abstractNumId w:val="206"/>
  </w:num>
  <w:num w:numId="215">
    <w:abstractNumId w:val="409"/>
  </w:num>
  <w:num w:numId="216">
    <w:abstractNumId w:val="307"/>
  </w:num>
  <w:num w:numId="217">
    <w:abstractNumId w:val="478"/>
  </w:num>
  <w:num w:numId="218">
    <w:abstractNumId w:val="241"/>
  </w:num>
  <w:num w:numId="219">
    <w:abstractNumId w:val="7"/>
  </w:num>
  <w:num w:numId="220">
    <w:abstractNumId w:val="310"/>
  </w:num>
  <w:num w:numId="221">
    <w:abstractNumId w:val="200"/>
  </w:num>
  <w:num w:numId="222">
    <w:abstractNumId w:val="359"/>
  </w:num>
  <w:num w:numId="223">
    <w:abstractNumId w:val="50"/>
  </w:num>
  <w:num w:numId="224">
    <w:abstractNumId w:val="564"/>
  </w:num>
  <w:num w:numId="225">
    <w:abstractNumId w:val="553"/>
  </w:num>
  <w:num w:numId="226">
    <w:abstractNumId w:val="118"/>
  </w:num>
  <w:num w:numId="227">
    <w:abstractNumId w:val="482"/>
  </w:num>
  <w:num w:numId="228">
    <w:abstractNumId w:val="539"/>
  </w:num>
  <w:num w:numId="229">
    <w:abstractNumId w:val="21"/>
  </w:num>
  <w:num w:numId="230">
    <w:abstractNumId w:val="56"/>
  </w:num>
  <w:num w:numId="231">
    <w:abstractNumId w:val="328"/>
  </w:num>
  <w:num w:numId="232">
    <w:abstractNumId w:val="224"/>
  </w:num>
  <w:num w:numId="233">
    <w:abstractNumId w:val="383"/>
  </w:num>
  <w:num w:numId="234">
    <w:abstractNumId w:val="113"/>
  </w:num>
  <w:num w:numId="235">
    <w:abstractNumId w:val="467"/>
  </w:num>
  <w:num w:numId="236">
    <w:abstractNumId w:val="128"/>
  </w:num>
  <w:num w:numId="237">
    <w:abstractNumId w:val="270"/>
  </w:num>
  <w:num w:numId="238">
    <w:abstractNumId w:val="392"/>
  </w:num>
  <w:num w:numId="239">
    <w:abstractNumId w:val="148"/>
  </w:num>
  <w:num w:numId="240">
    <w:abstractNumId w:val="111"/>
  </w:num>
  <w:num w:numId="241">
    <w:abstractNumId w:val="19"/>
  </w:num>
  <w:num w:numId="242">
    <w:abstractNumId w:val="3"/>
  </w:num>
  <w:num w:numId="243">
    <w:abstractNumId w:val="303"/>
  </w:num>
  <w:num w:numId="244">
    <w:abstractNumId w:val="408"/>
  </w:num>
  <w:num w:numId="245">
    <w:abstractNumId w:val="230"/>
  </w:num>
  <w:num w:numId="246">
    <w:abstractNumId w:val="22"/>
  </w:num>
  <w:num w:numId="247">
    <w:abstractNumId w:val="82"/>
  </w:num>
  <w:num w:numId="248">
    <w:abstractNumId w:val="117"/>
  </w:num>
  <w:num w:numId="249">
    <w:abstractNumId w:val="525"/>
  </w:num>
  <w:num w:numId="250">
    <w:abstractNumId w:val="458"/>
  </w:num>
  <w:num w:numId="251">
    <w:abstractNumId w:val="532"/>
  </w:num>
  <w:num w:numId="252">
    <w:abstractNumId w:val="155"/>
  </w:num>
  <w:num w:numId="253">
    <w:abstractNumId w:val="428"/>
  </w:num>
  <w:num w:numId="254">
    <w:abstractNumId w:val="341"/>
  </w:num>
  <w:num w:numId="255">
    <w:abstractNumId w:val="345"/>
  </w:num>
  <w:num w:numId="256">
    <w:abstractNumId w:val="504"/>
  </w:num>
  <w:num w:numId="257">
    <w:abstractNumId w:val="554"/>
  </w:num>
  <w:num w:numId="258">
    <w:abstractNumId w:val="397"/>
  </w:num>
  <w:num w:numId="259">
    <w:abstractNumId w:val="175"/>
  </w:num>
  <w:num w:numId="260">
    <w:abstractNumId w:val="546"/>
  </w:num>
  <w:num w:numId="261">
    <w:abstractNumId w:val="449"/>
  </w:num>
  <w:num w:numId="262">
    <w:abstractNumId w:val="150"/>
  </w:num>
  <w:num w:numId="263">
    <w:abstractNumId w:val="40"/>
  </w:num>
  <w:num w:numId="264">
    <w:abstractNumId w:val="176"/>
  </w:num>
  <w:num w:numId="265">
    <w:abstractNumId w:val="507"/>
  </w:num>
  <w:num w:numId="266">
    <w:abstractNumId w:val="566"/>
  </w:num>
  <w:num w:numId="267">
    <w:abstractNumId w:val="430"/>
  </w:num>
  <w:num w:numId="268">
    <w:abstractNumId w:val="66"/>
  </w:num>
  <w:num w:numId="269">
    <w:abstractNumId w:val="274"/>
  </w:num>
  <w:num w:numId="270">
    <w:abstractNumId w:val="386"/>
  </w:num>
  <w:num w:numId="271">
    <w:abstractNumId w:val="248"/>
  </w:num>
  <w:num w:numId="272">
    <w:abstractNumId w:val="462"/>
  </w:num>
  <w:num w:numId="273">
    <w:abstractNumId w:val="433"/>
  </w:num>
  <w:num w:numId="274">
    <w:abstractNumId w:val="361"/>
  </w:num>
  <w:num w:numId="275">
    <w:abstractNumId w:val="439"/>
  </w:num>
  <w:num w:numId="276">
    <w:abstractNumId w:val="418"/>
  </w:num>
  <w:num w:numId="277">
    <w:abstractNumId w:val="319"/>
  </w:num>
  <w:num w:numId="278">
    <w:abstractNumId w:val="42"/>
  </w:num>
  <w:num w:numId="279">
    <w:abstractNumId w:val="547"/>
  </w:num>
  <w:num w:numId="280">
    <w:abstractNumId w:val="497"/>
  </w:num>
  <w:num w:numId="281">
    <w:abstractNumId w:val="288"/>
  </w:num>
  <w:num w:numId="282">
    <w:abstractNumId w:val="280"/>
  </w:num>
  <w:num w:numId="283">
    <w:abstractNumId w:val="133"/>
  </w:num>
  <w:num w:numId="284">
    <w:abstractNumId w:val="93"/>
  </w:num>
  <w:num w:numId="285">
    <w:abstractNumId w:val="35"/>
  </w:num>
  <w:num w:numId="286">
    <w:abstractNumId w:val="384"/>
  </w:num>
  <w:num w:numId="287">
    <w:abstractNumId w:val="483"/>
  </w:num>
  <w:num w:numId="288">
    <w:abstractNumId w:val="348"/>
  </w:num>
  <w:num w:numId="289">
    <w:abstractNumId w:val="166"/>
  </w:num>
  <w:num w:numId="290">
    <w:abstractNumId w:val="136"/>
  </w:num>
  <w:num w:numId="291">
    <w:abstractNumId w:val="349"/>
  </w:num>
  <w:num w:numId="292">
    <w:abstractNumId w:val="33"/>
  </w:num>
  <w:num w:numId="293">
    <w:abstractNumId w:val="229"/>
  </w:num>
  <w:num w:numId="294">
    <w:abstractNumId w:val="570"/>
  </w:num>
  <w:num w:numId="295">
    <w:abstractNumId w:val="390"/>
  </w:num>
  <w:num w:numId="296">
    <w:abstractNumId w:val="515"/>
  </w:num>
  <w:num w:numId="297">
    <w:abstractNumId w:val="414"/>
  </w:num>
  <w:num w:numId="298">
    <w:abstractNumId w:val="221"/>
  </w:num>
  <w:num w:numId="299">
    <w:abstractNumId w:val="282"/>
  </w:num>
  <w:num w:numId="300">
    <w:abstractNumId w:val="55"/>
  </w:num>
  <w:num w:numId="301">
    <w:abstractNumId w:val="521"/>
  </w:num>
  <w:num w:numId="302">
    <w:abstractNumId w:val="9"/>
  </w:num>
  <w:num w:numId="303">
    <w:abstractNumId w:val="27"/>
  </w:num>
  <w:num w:numId="304">
    <w:abstractNumId w:val="367"/>
  </w:num>
  <w:num w:numId="305">
    <w:abstractNumId w:val="210"/>
  </w:num>
  <w:num w:numId="306">
    <w:abstractNumId w:val="332"/>
  </w:num>
  <w:num w:numId="307">
    <w:abstractNumId w:val="312"/>
  </w:num>
  <w:num w:numId="308">
    <w:abstractNumId w:val="535"/>
  </w:num>
  <w:num w:numId="309">
    <w:abstractNumId w:val="263"/>
  </w:num>
  <w:num w:numId="310">
    <w:abstractNumId w:val="72"/>
  </w:num>
  <w:num w:numId="311">
    <w:abstractNumId w:val="352"/>
  </w:num>
  <w:num w:numId="312">
    <w:abstractNumId w:val="100"/>
  </w:num>
  <w:num w:numId="313">
    <w:abstractNumId w:val="559"/>
  </w:num>
  <w:num w:numId="314">
    <w:abstractNumId w:val="2"/>
  </w:num>
  <w:num w:numId="315">
    <w:abstractNumId w:val="382"/>
  </w:num>
  <w:num w:numId="316">
    <w:abstractNumId w:val="247"/>
  </w:num>
  <w:num w:numId="317">
    <w:abstractNumId w:val="260"/>
  </w:num>
  <w:num w:numId="318">
    <w:abstractNumId w:val="31"/>
  </w:num>
  <w:num w:numId="319">
    <w:abstractNumId w:val="228"/>
  </w:num>
  <w:num w:numId="320">
    <w:abstractNumId w:val="84"/>
  </w:num>
  <w:num w:numId="321">
    <w:abstractNumId w:val="459"/>
  </w:num>
  <w:num w:numId="322">
    <w:abstractNumId w:val="351"/>
  </w:num>
  <w:num w:numId="323">
    <w:abstractNumId w:val="425"/>
  </w:num>
  <w:num w:numId="324">
    <w:abstractNumId w:val="415"/>
  </w:num>
  <w:num w:numId="325">
    <w:abstractNumId w:val="49"/>
  </w:num>
  <w:num w:numId="326">
    <w:abstractNumId w:val="237"/>
  </w:num>
  <w:num w:numId="327">
    <w:abstractNumId w:val="255"/>
  </w:num>
  <w:num w:numId="328">
    <w:abstractNumId w:val="473"/>
  </w:num>
  <w:num w:numId="329">
    <w:abstractNumId w:val="404"/>
  </w:num>
  <w:num w:numId="330">
    <w:abstractNumId w:val="301"/>
  </w:num>
  <w:num w:numId="331">
    <w:abstractNumId w:val="279"/>
  </w:num>
  <w:num w:numId="332">
    <w:abstractNumId w:val="380"/>
  </w:num>
  <w:num w:numId="333">
    <w:abstractNumId w:val="266"/>
  </w:num>
  <w:num w:numId="334">
    <w:abstractNumId w:val="159"/>
  </w:num>
  <w:num w:numId="335">
    <w:abstractNumId w:val="509"/>
  </w:num>
  <w:num w:numId="336">
    <w:abstractNumId w:val="560"/>
  </w:num>
  <w:num w:numId="337">
    <w:abstractNumId w:val="177"/>
  </w:num>
  <w:num w:numId="338">
    <w:abstractNumId w:val="58"/>
  </w:num>
  <w:num w:numId="339">
    <w:abstractNumId w:val="493"/>
  </w:num>
  <w:num w:numId="340">
    <w:abstractNumId w:val="23"/>
  </w:num>
  <w:num w:numId="341">
    <w:abstractNumId w:val="29"/>
  </w:num>
  <w:num w:numId="342">
    <w:abstractNumId w:val="556"/>
  </w:num>
  <w:num w:numId="343">
    <w:abstractNumId w:val="97"/>
  </w:num>
  <w:num w:numId="344">
    <w:abstractNumId w:val="114"/>
  </w:num>
  <w:num w:numId="345">
    <w:abstractNumId w:val="500"/>
  </w:num>
  <w:num w:numId="346">
    <w:abstractNumId w:val="262"/>
  </w:num>
  <w:num w:numId="347">
    <w:abstractNumId w:val="43"/>
  </w:num>
  <w:num w:numId="348">
    <w:abstractNumId w:val="381"/>
  </w:num>
  <w:num w:numId="349">
    <w:abstractNumId w:val="494"/>
  </w:num>
  <w:num w:numId="350">
    <w:abstractNumId w:val="47"/>
  </w:num>
  <w:num w:numId="351">
    <w:abstractNumId w:val="137"/>
  </w:num>
  <w:num w:numId="352">
    <w:abstractNumId w:val="475"/>
  </w:num>
  <w:num w:numId="353">
    <w:abstractNumId w:val="333"/>
  </w:num>
  <w:num w:numId="354">
    <w:abstractNumId w:val="3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350"/>
  </w:num>
  <w:num w:numId="357">
    <w:abstractNumId w:val="214"/>
  </w:num>
  <w:num w:numId="358">
    <w:abstractNumId w:val="78"/>
  </w:num>
  <w:num w:numId="359">
    <w:abstractNumId w:val="316"/>
  </w:num>
  <w:num w:numId="360">
    <w:abstractNumId w:val="202"/>
  </w:num>
  <w:num w:numId="361">
    <w:abstractNumId w:val="172"/>
  </w:num>
  <w:num w:numId="362">
    <w:abstractNumId w:val="245"/>
  </w:num>
  <w:num w:numId="363">
    <w:abstractNumId w:val="140"/>
  </w:num>
  <w:num w:numId="364">
    <w:abstractNumId w:val="46"/>
  </w:num>
  <w:num w:numId="365">
    <w:abstractNumId w:val="531"/>
  </w:num>
  <w:num w:numId="366">
    <w:abstractNumId w:val="427"/>
  </w:num>
  <w:num w:numId="367">
    <w:abstractNumId w:val="201"/>
  </w:num>
  <w:num w:numId="368">
    <w:abstractNumId w:val="249"/>
  </w:num>
  <w:num w:numId="369">
    <w:abstractNumId w:val="444"/>
  </w:num>
  <w:num w:numId="370">
    <w:abstractNumId w:val="441"/>
  </w:num>
  <w:num w:numId="371">
    <w:abstractNumId w:val="251"/>
  </w:num>
  <w:num w:numId="372">
    <w:abstractNumId w:val="213"/>
  </w:num>
  <w:num w:numId="373">
    <w:abstractNumId w:val="485"/>
  </w:num>
  <w:num w:numId="374">
    <w:abstractNumId w:val="479"/>
  </w:num>
  <w:num w:numId="375">
    <w:abstractNumId w:val="235"/>
  </w:num>
  <w:num w:numId="376">
    <w:abstractNumId w:val="511"/>
  </w:num>
  <w:num w:numId="377">
    <w:abstractNumId w:val="151"/>
  </w:num>
  <w:num w:numId="378">
    <w:abstractNumId w:val="158"/>
  </w:num>
  <w:num w:numId="379">
    <w:abstractNumId w:val="184"/>
  </w:num>
  <w:num w:numId="380">
    <w:abstractNumId w:val="538"/>
  </w:num>
  <w:num w:numId="381">
    <w:abstractNumId w:val="216"/>
  </w:num>
  <w:num w:numId="382">
    <w:abstractNumId w:val="192"/>
  </w:num>
  <w:num w:numId="383">
    <w:abstractNumId w:val="453"/>
  </w:num>
  <w:num w:numId="384">
    <w:abstractNumId w:val="542"/>
  </w:num>
  <w:num w:numId="385">
    <w:abstractNumId w:val="156"/>
  </w:num>
  <w:num w:numId="386">
    <w:abstractNumId w:val="434"/>
  </w:num>
  <w:num w:numId="387">
    <w:abstractNumId w:val="199"/>
  </w:num>
  <w:num w:numId="388">
    <w:abstractNumId w:val="540"/>
  </w:num>
  <w:num w:numId="389">
    <w:abstractNumId w:val="460"/>
  </w:num>
  <w:num w:numId="390">
    <w:abstractNumId w:val="141"/>
  </w:num>
  <w:num w:numId="391">
    <w:abstractNumId w:val="426"/>
  </w:num>
  <w:num w:numId="392">
    <w:abstractNumId w:val="284"/>
  </w:num>
  <w:num w:numId="393">
    <w:abstractNumId w:val="68"/>
  </w:num>
  <w:num w:numId="394">
    <w:abstractNumId w:val="487"/>
  </w:num>
  <w:num w:numId="395">
    <w:abstractNumId w:val="152"/>
  </w:num>
  <w:num w:numId="396">
    <w:abstractNumId w:val="87"/>
  </w:num>
  <w:num w:numId="397">
    <w:abstractNumId w:val="107"/>
  </w:num>
  <w:num w:numId="398">
    <w:abstractNumId w:val="563"/>
  </w:num>
  <w:num w:numId="399">
    <w:abstractNumId w:val="60"/>
  </w:num>
  <w:num w:numId="400">
    <w:abstractNumId w:val="420"/>
  </w:num>
  <w:num w:numId="401">
    <w:abstractNumId w:val="317"/>
  </w:num>
  <w:num w:numId="402">
    <w:abstractNumId w:val="413"/>
  </w:num>
  <w:num w:numId="403">
    <w:abstractNumId w:val="157"/>
  </w:num>
  <w:num w:numId="404">
    <w:abstractNumId w:val="314"/>
  </w:num>
  <w:num w:numId="405">
    <w:abstractNumId w:val="412"/>
  </w:num>
  <w:num w:numId="406">
    <w:abstractNumId w:val="125"/>
  </w:num>
  <w:num w:numId="407">
    <w:abstractNumId w:val="489"/>
  </w:num>
  <w:num w:numId="408">
    <w:abstractNumId w:val="25"/>
  </w:num>
  <w:num w:numId="409">
    <w:abstractNumId w:val="298"/>
  </w:num>
  <w:num w:numId="410">
    <w:abstractNumId w:val="223"/>
  </w:num>
  <w:num w:numId="411">
    <w:abstractNumId w:val="366"/>
  </w:num>
  <w:num w:numId="412">
    <w:abstractNumId w:val="182"/>
  </w:num>
  <w:num w:numId="413">
    <w:abstractNumId w:val="207"/>
  </w:num>
  <w:num w:numId="414">
    <w:abstractNumId w:val="105"/>
  </w:num>
  <w:num w:numId="415">
    <w:abstractNumId w:val="71"/>
  </w:num>
  <w:num w:numId="416">
    <w:abstractNumId w:val="424"/>
  </w:num>
  <w:num w:numId="417">
    <w:abstractNumId w:val="438"/>
  </w:num>
  <w:num w:numId="418">
    <w:abstractNumId w:val="94"/>
  </w:num>
  <w:num w:numId="419">
    <w:abstractNumId w:val="491"/>
  </w:num>
  <w:num w:numId="420">
    <w:abstractNumId w:val="329"/>
  </w:num>
  <w:num w:numId="421">
    <w:abstractNumId w:val="513"/>
  </w:num>
  <w:num w:numId="422">
    <w:abstractNumId w:val="160"/>
  </w:num>
  <w:num w:numId="423">
    <w:abstractNumId w:val="36"/>
  </w:num>
  <w:num w:numId="424">
    <w:abstractNumId w:val="16"/>
  </w:num>
  <w:num w:numId="425">
    <w:abstractNumId w:val="44"/>
  </w:num>
  <w:num w:numId="426">
    <w:abstractNumId w:val="527"/>
  </w:num>
  <w:num w:numId="427">
    <w:abstractNumId w:val="269"/>
  </w:num>
  <w:num w:numId="428">
    <w:abstractNumId w:val="340"/>
  </w:num>
  <w:num w:numId="429">
    <w:abstractNumId w:val="472"/>
  </w:num>
  <w:num w:numId="430">
    <w:abstractNumId w:val="503"/>
  </w:num>
  <w:num w:numId="431">
    <w:abstractNumId w:val="422"/>
  </w:num>
  <w:num w:numId="432">
    <w:abstractNumId w:val="272"/>
  </w:num>
  <w:num w:numId="433">
    <w:abstractNumId w:val="164"/>
  </w:num>
  <w:num w:numId="434">
    <w:abstractNumId w:val="123"/>
  </w:num>
  <w:num w:numId="435">
    <w:abstractNumId w:val="116"/>
  </w:num>
  <w:num w:numId="436">
    <w:abstractNumId w:val="134"/>
  </w:num>
  <w:num w:numId="437">
    <w:abstractNumId w:val="331"/>
  </w:num>
  <w:num w:numId="438">
    <w:abstractNumId w:val="1"/>
  </w:num>
  <w:num w:numId="439">
    <w:abstractNumId w:val="455"/>
  </w:num>
  <w:num w:numId="440">
    <w:abstractNumId w:val="162"/>
  </w:num>
  <w:num w:numId="441">
    <w:abstractNumId w:val="121"/>
  </w:num>
  <w:num w:numId="442">
    <w:abstractNumId w:val="218"/>
  </w:num>
  <w:num w:numId="443">
    <w:abstractNumId w:val="313"/>
  </w:num>
  <w:num w:numId="444">
    <w:abstractNumId w:val="131"/>
  </w:num>
  <w:num w:numId="445">
    <w:abstractNumId w:val="311"/>
  </w:num>
  <w:num w:numId="446">
    <w:abstractNumId w:val="215"/>
  </w:num>
  <w:num w:numId="447">
    <w:abstractNumId w:val="231"/>
  </w:num>
  <w:num w:numId="448">
    <w:abstractNumId w:val="281"/>
  </w:num>
  <w:num w:numId="449">
    <w:abstractNumId w:val="287"/>
  </w:num>
  <w:num w:numId="450">
    <w:abstractNumId w:val="296"/>
  </w:num>
  <w:num w:numId="451">
    <w:abstractNumId w:val="292"/>
  </w:num>
  <w:num w:numId="452">
    <w:abstractNumId w:val="51"/>
  </w:num>
  <w:num w:numId="453">
    <w:abstractNumId w:val="13"/>
  </w:num>
  <w:num w:numId="454">
    <w:abstractNumId w:val="24"/>
  </w:num>
  <w:num w:numId="455">
    <w:abstractNumId w:val="492"/>
  </w:num>
  <w:num w:numId="456">
    <w:abstractNumId w:val="378"/>
  </w:num>
  <w:num w:numId="457">
    <w:abstractNumId w:val="372"/>
  </w:num>
  <w:num w:numId="458">
    <w:abstractNumId w:val="417"/>
  </w:num>
  <w:num w:numId="459">
    <w:abstractNumId w:val="135"/>
  </w:num>
  <w:num w:numId="460">
    <w:abstractNumId w:val="306"/>
  </w:num>
  <w:num w:numId="461">
    <w:abstractNumId w:val="15"/>
  </w:num>
  <w:num w:numId="462">
    <w:abstractNumId w:val="139"/>
  </w:num>
  <w:num w:numId="463">
    <w:abstractNumId w:val="91"/>
  </w:num>
  <w:num w:numId="464">
    <w:abstractNumId w:val="196"/>
  </w:num>
  <w:num w:numId="465">
    <w:abstractNumId w:val="18"/>
  </w:num>
  <w:num w:numId="466">
    <w:abstractNumId w:val="163"/>
  </w:num>
  <w:num w:numId="467">
    <w:abstractNumId w:val="520"/>
  </w:num>
  <w:num w:numId="468">
    <w:abstractNumId w:val="256"/>
  </w:num>
  <w:num w:numId="469">
    <w:abstractNumId w:val="28"/>
  </w:num>
  <w:num w:numId="470">
    <w:abstractNumId w:val="405"/>
  </w:num>
  <w:num w:numId="471">
    <w:abstractNumId w:val="337"/>
  </w:num>
  <w:num w:numId="472">
    <w:abstractNumId w:val="552"/>
  </w:num>
  <w:num w:numId="473">
    <w:abstractNumId w:val="394"/>
  </w:num>
  <w:num w:numId="474">
    <w:abstractNumId w:val="406"/>
  </w:num>
  <w:num w:numId="475">
    <w:abstractNumId w:val="185"/>
  </w:num>
  <w:num w:numId="476">
    <w:abstractNumId w:val="388"/>
  </w:num>
  <w:num w:numId="477">
    <w:abstractNumId w:val="222"/>
  </w:num>
  <w:num w:numId="478">
    <w:abstractNumId w:val="85"/>
  </w:num>
  <w:num w:numId="479">
    <w:abstractNumId w:val="302"/>
  </w:num>
  <w:num w:numId="480">
    <w:abstractNumId w:val="89"/>
  </w:num>
  <w:num w:numId="481">
    <w:abstractNumId w:val="278"/>
  </w:num>
  <w:num w:numId="482">
    <w:abstractNumId w:val="517"/>
  </w:num>
  <w:num w:numId="483">
    <w:abstractNumId w:val="233"/>
  </w:num>
  <w:num w:numId="484">
    <w:abstractNumId w:val="227"/>
  </w:num>
  <w:num w:numId="485">
    <w:abstractNumId w:val="193"/>
  </w:num>
  <w:num w:numId="486">
    <w:abstractNumId w:val="549"/>
  </w:num>
  <w:num w:numId="487">
    <w:abstractNumId w:val="541"/>
  </w:num>
  <w:num w:numId="488">
    <w:abstractNumId w:val="161"/>
  </w:num>
  <w:num w:numId="489">
    <w:abstractNumId w:val="448"/>
  </w:num>
  <w:num w:numId="490">
    <w:abstractNumId w:val="324"/>
  </w:num>
  <w:num w:numId="491">
    <w:abstractNumId w:val="519"/>
  </w:num>
  <w:num w:numId="492">
    <w:abstractNumId w:val="523"/>
  </w:num>
  <w:num w:numId="493">
    <w:abstractNumId w:val="357"/>
  </w:num>
  <w:num w:numId="494">
    <w:abstractNumId w:val="59"/>
  </w:num>
  <w:num w:numId="495">
    <w:abstractNumId w:val="403"/>
  </w:num>
  <w:num w:numId="496">
    <w:abstractNumId w:val="423"/>
  </w:num>
  <w:num w:numId="497">
    <w:abstractNumId w:val="293"/>
  </w:num>
  <w:num w:numId="498">
    <w:abstractNumId w:val="119"/>
  </w:num>
  <w:num w:numId="499">
    <w:abstractNumId w:val="495"/>
  </w:num>
  <w:num w:numId="500">
    <w:abstractNumId w:val="173"/>
  </w:num>
  <w:num w:numId="501">
    <w:abstractNumId w:val="62"/>
  </w:num>
  <w:num w:numId="502">
    <w:abstractNumId w:val="268"/>
  </w:num>
  <w:num w:numId="503">
    <w:abstractNumId w:val="205"/>
  </w:num>
  <w:num w:numId="504">
    <w:abstractNumId w:val="8"/>
  </w:num>
  <w:num w:numId="505">
    <w:abstractNumId w:val="26"/>
  </w:num>
  <w:num w:numId="506">
    <w:abstractNumId w:val="389"/>
  </w:num>
  <w:num w:numId="507">
    <w:abstractNumId w:val="524"/>
  </w:num>
  <w:num w:numId="508">
    <w:abstractNumId w:val="354"/>
  </w:num>
  <w:num w:numId="509">
    <w:abstractNumId w:val="127"/>
  </w:num>
  <w:num w:numId="510">
    <w:abstractNumId w:val="421"/>
  </w:num>
  <w:num w:numId="511">
    <w:abstractNumId w:val="11"/>
  </w:num>
  <w:num w:numId="512">
    <w:abstractNumId w:val="545"/>
  </w:num>
  <w:num w:numId="513">
    <w:abstractNumId w:val="198"/>
  </w:num>
  <w:num w:numId="514">
    <w:abstractNumId w:val="512"/>
  </w:num>
  <w:num w:numId="515">
    <w:abstractNumId w:val="488"/>
  </w:num>
  <w:num w:numId="516">
    <w:abstractNumId w:val="34"/>
  </w:num>
  <w:num w:numId="517">
    <w:abstractNumId w:val="75"/>
  </w:num>
  <w:num w:numId="518">
    <w:abstractNumId w:val="393"/>
  </w:num>
  <w:num w:numId="519">
    <w:abstractNumId w:val="220"/>
  </w:num>
  <w:num w:numId="520">
    <w:abstractNumId w:val="435"/>
  </w:num>
  <w:num w:numId="521">
    <w:abstractNumId w:val="130"/>
  </w:num>
  <w:num w:numId="522">
    <w:abstractNumId w:val="506"/>
  </w:num>
  <w:num w:numId="523">
    <w:abstractNumId w:val="257"/>
  </w:num>
  <w:num w:numId="524">
    <w:abstractNumId w:val="106"/>
  </w:num>
  <w:num w:numId="525">
    <w:abstractNumId w:val="41"/>
  </w:num>
  <w:num w:numId="526">
    <w:abstractNumId w:val="440"/>
  </w:num>
  <w:num w:numId="527">
    <w:abstractNumId w:val="2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8">
    <w:abstractNumId w:val="61"/>
  </w:num>
  <w:num w:numId="529">
    <w:abstractNumId w:val="70"/>
  </w:num>
  <w:num w:numId="530">
    <w:abstractNumId w:val="399"/>
  </w:num>
  <w:num w:numId="531">
    <w:abstractNumId w:val="275"/>
  </w:num>
  <w:num w:numId="532">
    <w:abstractNumId w:val="508"/>
  </w:num>
  <w:num w:numId="533">
    <w:abstractNumId w:val="186"/>
  </w:num>
  <w:num w:numId="534">
    <w:abstractNumId w:val="181"/>
  </w:num>
  <w:num w:numId="535">
    <w:abstractNumId w:val="447"/>
  </w:num>
  <w:num w:numId="536">
    <w:abstractNumId w:val="496"/>
  </w:num>
  <w:num w:numId="537">
    <w:abstractNumId w:val="264"/>
  </w:num>
  <w:num w:numId="538">
    <w:abstractNumId w:val="295"/>
  </w:num>
  <w:num w:numId="539">
    <w:abstractNumId w:val="551"/>
  </w:num>
  <w:num w:numId="540">
    <w:abstractNumId w:val="73"/>
  </w:num>
  <w:num w:numId="541">
    <w:abstractNumId w:val="204"/>
  </w:num>
  <w:num w:numId="542">
    <w:abstractNumId w:val="54"/>
  </w:num>
  <w:num w:numId="543">
    <w:abstractNumId w:val="250"/>
  </w:num>
  <w:num w:numId="544">
    <w:abstractNumId w:val="276"/>
  </w:num>
  <w:num w:numId="545">
    <w:abstractNumId w:val="442"/>
  </w:num>
  <w:num w:numId="546">
    <w:abstractNumId w:val="470"/>
  </w:num>
  <w:num w:numId="547">
    <w:abstractNumId w:val="502"/>
  </w:num>
  <w:num w:numId="548">
    <w:abstractNumId w:val="343"/>
  </w:num>
  <w:num w:numId="549">
    <w:abstractNumId w:val="98"/>
  </w:num>
  <w:num w:numId="550">
    <w:abstractNumId w:val="533"/>
  </w:num>
  <w:num w:numId="551">
    <w:abstractNumId w:val="45"/>
  </w:num>
  <w:num w:numId="552">
    <w:abstractNumId w:val="138"/>
  </w:num>
  <w:num w:numId="553">
    <w:abstractNumId w:val="364"/>
  </w:num>
  <w:num w:numId="554">
    <w:abstractNumId w:val="305"/>
  </w:num>
  <w:num w:numId="555">
    <w:abstractNumId w:val="371"/>
  </w:num>
  <w:num w:numId="556">
    <w:abstractNumId w:val="79"/>
  </w:num>
  <w:num w:numId="557">
    <w:abstractNumId w:val="6"/>
  </w:num>
  <w:num w:numId="558">
    <w:abstractNumId w:val="74"/>
  </w:num>
  <w:num w:numId="559">
    <w:abstractNumId w:val="154"/>
  </w:num>
  <w:num w:numId="560">
    <w:abstractNumId w:val="149"/>
  </w:num>
  <w:num w:numId="561">
    <w:abstractNumId w:val="208"/>
  </w:num>
  <w:num w:numId="562">
    <w:abstractNumId w:val="129"/>
  </w:num>
  <w:num w:numId="563">
    <w:abstractNumId w:val="562"/>
  </w:num>
  <w:num w:numId="564">
    <w:abstractNumId w:val="477"/>
  </w:num>
  <w:num w:numId="565">
    <w:abstractNumId w:val="476"/>
  </w:num>
  <w:num w:numId="566">
    <w:abstractNumId w:val="170"/>
  </w:num>
  <w:num w:numId="567">
    <w:abstractNumId w:val="112"/>
  </w:num>
  <w:num w:numId="568">
    <w:abstractNumId w:val="402"/>
  </w:num>
  <w:num w:numId="569">
    <w:abstractNumId w:val="323"/>
  </w:num>
  <w:num w:numId="570">
    <w:abstractNumId w:val="387"/>
  </w:num>
  <w:num w:numId="571">
    <w:abstractNumId w:val="153"/>
  </w:num>
  <w:num w:numId="572">
    <w:abstractNumId w:val="195"/>
  </w:num>
  <w:num w:numId="573">
    <w:abstractNumId w:val="165"/>
  </w:num>
  <w:num w:numId="574">
    <w:abstractNumId w:val="505"/>
  </w:num>
  <w:numIdMacAtCleanup w:val="57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hideGrammaticalErrors/>
  <w:activeWritingStyle w:appName="MSWord" w:lang="en-US" w:vendorID="64" w:dllVersion="131078" w:nlCheck="1" w:checkStyle="1"/>
  <w:activeWritingStyle w:appName="MSWord" w:lang="zh-CN" w:vendorID="64" w:dllVersion="131077" w:nlCheck="1" w:checkStyle="1"/>
  <w:activeWritingStyle w:appName="MSWord" w:lang="en-US" w:vendorID="64" w:dllVersion="131077" w:nlCheck="1" w:checkStyle="1"/>
  <w:stylePaneFormatFilter w:val="3F01"/>
  <w:defaultTabStop w:val="420"/>
  <w:drawingGridVerticalSpacing w:val="156"/>
  <w:displayHorizontalDrawingGridEvery w:val="0"/>
  <w:displayVerticalDrawingGridEvery w:val="2"/>
  <w:characterSpacingControl w:val="compressPunctuation"/>
  <w:hdrShapeDefaults>
    <o:shapedefaults v:ext="edit" spidmax="16386">
      <v:stroke endarrow="block"/>
      <o:colormru v:ext="edit" colors="#0c6"/>
      <o:colormenu v:ext="edit" fillcolor="#0c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900C0"/>
    <w:rsid w:val="000029C7"/>
    <w:rsid w:val="00005D93"/>
    <w:rsid w:val="00012C4C"/>
    <w:rsid w:val="0004090F"/>
    <w:rsid w:val="000812AC"/>
    <w:rsid w:val="00083525"/>
    <w:rsid w:val="00097F04"/>
    <w:rsid w:val="000B1B8E"/>
    <w:rsid w:val="000C7E7E"/>
    <w:rsid w:val="000D3C45"/>
    <w:rsid w:val="000D45BA"/>
    <w:rsid w:val="000D56CD"/>
    <w:rsid w:val="001200CB"/>
    <w:rsid w:val="001207DB"/>
    <w:rsid w:val="00127679"/>
    <w:rsid w:val="00132F30"/>
    <w:rsid w:val="00135335"/>
    <w:rsid w:val="00136D4B"/>
    <w:rsid w:val="0017722E"/>
    <w:rsid w:val="00195725"/>
    <w:rsid w:val="001A6E10"/>
    <w:rsid w:val="001C06F4"/>
    <w:rsid w:val="001C7A17"/>
    <w:rsid w:val="001E62C7"/>
    <w:rsid w:val="001F635A"/>
    <w:rsid w:val="00241F97"/>
    <w:rsid w:val="00271100"/>
    <w:rsid w:val="002A3818"/>
    <w:rsid w:val="002C6AEC"/>
    <w:rsid w:val="002D5BC9"/>
    <w:rsid w:val="002E409B"/>
    <w:rsid w:val="002E477D"/>
    <w:rsid w:val="002E4FB4"/>
    <w:rsid w:val="00317186"/>
    <w:rsid w:val="0032745F"/>
    <w:rsid w:val="00327B4B"/>
    <w:rsid w:val="003636B5"/>
    <w:rsid w:val="0037252A"/>
    <w:rsid w:val="00381F08"/>
    <w:rsid w:val="003A36E2"/>
    <w:rsid w:val="003A5129"/>
    <w:rsid w:val="003C0745"/>
    <w:rsid w:val="003C3FD9"/>
    <w:rsid w:val="003D5CF9"/>
    <w:rsid w:val="003E2CB5"/>
    <w:rsid w:val="003E7AB7"/>
    <w:rsid w:val="003F5993"/>
    <w:rsid w:val="00426E16"/>
    <w:rsid w:val="00443563"/>
    <w:rsid w:val="0046580E"/>
    <w:rsid w:val="0047422D"/>
    <w:rsid w:val="004A0562"/>
    <w:rsid w:val="004A1DF5"/>
    <w:rsid w:val="004A6843"/>
    <w:rsid w:val="004C39C9"/>
    <w:rsid w:val="004D36BA"/>
    <w:rsid w:val="004D6B53"/>
    <w:rsid w:val="004F39E2"/>
    <w:rsid w:val="00514A66"/>
    <w:rsid w:val="0052243C"/>
    <w:rsid w:val="0052530F"/>
    <w:rsid w:val="00557E98"/>
    <w:rsid w:val="005A15B8"/>
    <w:rsid w:val="005A24D4"/>
    <w:rsid w:val="005A73B3"/>
    <w:rsid w:val="005C3B47"/>
    <w:rsid w:val="005E1BD7"/>
    <w:rsid w:val="006770AF"/>
    <w:rsid w:val="006900C0"/>
    <w:rsid w:val="00696DEC"/>
    <w:rsid w:val="006A387B"/>
    <w:rsid w:val="006A3946"/>
    <w:rsid w:val="006B44DF"/>
    <w:rsid w:val="006C4AF9"/>
    <w:rsid w:val="00723CC3"/>
    <w:rsid w:val="00734ED6"/>
    <w:rsid w:val="007442C8"/>
    <w:rsid w:val="007A2B3D"/>
    <w:rsid w:val="007B1712"/>
    <w:rsid w:val="007B6101"/>
    <w:rsid w:val="007C362F"/>
    <w:rsid w:val="007C6A6C"/>
    <w:rsid w:val="007D483A"/>
    <w:rsid w:val="00805DE9"/>
    <w:rsid w:val="008144FB"/>
    <w:rsid w:val="00881943"/>
    <w:rsid w:val="00884B9B"/>
    <w:rsid w:val="008D4E63"/>
    <w:rsid w:val="008E1FB9"/>
    <w:rsid w:val="008F4224"/>
    <w:rsid w:val="00927A6C"/>
    <w:rsid w:val="009523FE"/>
    <w:rsid w:val="00954BB1"/>
    <w:rsid w:val="009564AE"/>
    <w:rsid w:val="00962723"/>
    <w:rsid w:val="009A477A"/>
    <w:rsid w:val="009B2D30"/>
    <w:rsid w:val="009B502A"/>
    <w:rsid w:val="009C5663"/>
    <w:rsid w:val="009D7665"/>
    <w:rsid w:val="009E25F1"/>
    <w:rsid w:val="009E6E88"/>
    <w:rsid w:val="009F2602"/>
    <w:rsid w:val="00A0266D"/>
    <w:rsid w:val="00A07D1C"/>
    <w:rsid w:val="00A10596"/>
    <w:rsid w:val="00A17FCC"/>
    <w:rsid w:val="00A24359"/>
    <w:rsid w:val="00A27DA5"/>
    <w:rsid w:val="00A45BC8"/>
    <w:rsid w:val="00A52716"/>
    <w:rsid w:val="00A608D2"/>
    <w:rsid w:val="00A81AF0"/>
    <w:rsid w:val="00A83812"/>
    <w:rsid w:val="00A84AAE"/>
    <w:rsid w:val="00A86032"/>
    <w:rsid w:val="00A91A2A"/>
    <w:rsid w:val="00AA000C"/>
    <w:rsid w:val="00AC5AAA"/>
    <w:rsid w:val="00B20782"/>
    <w:rsid w:val="00B27CA0"/>
    <w:rsid w:val="00B344B8"/>
    <w:rsid w:val="00B67598"/>
    <w:rsid w:val="00B67C88"/>
    <w:rsid w:val="00B832D7"/>
    <w:rsid w:val="00B8763A"/>
    <w:rsid w:val="00BB11EF"/>
    <w:rsid w:val="00BB12BB"/>
    <w:rsid w:val="00C01654"/>
    <w:rsid w:val="00C05908"/>
    <w:rsid w:val="00C1392E"/>
    <w:rsid w:val="00C14508"/>
    <w:rsid w:val="00C430EC"/>
    <w:rsid w:val="00C719FF"/>
    <w:rsid w:val="00C84619"/>
    <w:rsid w:val="00C85378"/>
    <w:rsid w:val="00C920FB"/>
    <w:rsid w:val="00C94208"/>
    <w:rsid w:val="00CA6819"/>
    <w:rsid w:val="00CD02F2"/>
    <w:rsid w:val="00CD24D4"/>
    <w:rsid w:val="00CE7FDA"/>
    <w:rsid w:val="00D6387D"/>
    <w:rsid w:val="00D74ACE"/>
    <w:rsid w:val="00D80E3B"/>
    <w:rsid w:val="00DF061D"/>
    <w:rsid w:val="00E13428"/>
    <w:rsid w:val="00E25BB4"/>
    <w:rsid w:val="00E538B8"/>
    <w:rsid w:val="00E7022D"/>
    <w:rsid w:val="00E713CC"/>
    <w:rsid w:val="00E9430F"/>
    <w:rsid w:val="00EB3A88"/>
    <w:rsid w:val="00ED5B97"/>
    <w:rsid w:val="00EF2032"/>
    <w:rsid w:val="00F00444"/>
    <w:rsid w:val="00F02855"/>
    <w:rsid w:val="00F21870"/>
    <w:rsid w:val="00F66421"/>
    <w:rsid w:val="00F75470"/>
    <w:rsid w:val="00F81691"/>
    <w:rsid w:val="00F85273"/>
    <w:rsid w:val="00FA65F7"/>
    <w:rsid w:val="00FB1FE4"/>
    <w:rsid w:val="00FB3E5F"/>
    <w:rsid w:val="00FD0E34"/>
    <w:rsid w:val="00FD0E55"/>
    <w:rsid w:val="00FD41A8"/>
    <w:rsid w:val="00FD6A6E"/>
    <w:rsid w:val="00FE19E3"/>
    <w:rsid w:val="00FE58B7"/>
    <w:rsid w:val="00FF706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6386">
      <v:stroke endarrow="block"/>
      <o:colormru v:ext="edit" colors="#0c6"/>
      <o:colormenu v:ext="edit" fillcolor="#0c6"/>
    </o:shapedefaults>
    <o:shapelayout v:ext="edit">
      <o:idmap v:ext="edit" data="1,3"/>
      <o:rules v:ext="edit">
        <o:r id="V:Rule1" type="callout" idref="#_x0000_s3462"/>
        <o:r id="V:Rule2" type="callout" idref="#_x0000_s3463"/>
        <o:r id="V:Rule3" type="callout" idref="#_x0000_s3762"/>
        <o:r id="V:Rule4" type="callout" idref="#_x0000_s3763"/>
        <o:r id="V:Rule5" type="callout" idref="#_x0000_s3732"/>
        <o:r id="V:Rule6" type="callout" idref="#_x0000_s3733"/>
      </o:rules>
      <o:regrouptable v:ext="edit">
        <o:entry new="1" old="0"/>
        <o:entry new="2" old="0"/>
        <o:entry new="3" old="0"/>
        <o:entry new="4" old="0"/>
        <o:entry new="5" old="0"/>
        <o:entry new="6" old="0"/>
        <o:entry new="7" old="0"/>
        <o:entry new="8" old="7"/>
        <o:entry new="9" old="0"/>
        <o:entry new="10"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E1FB9"/>
    <w:pPr>
      <w:widowControl w:val="0"/>
      <w:spacing w:line="360" w:lineRule="auto"/>
      <w:jc w:val="both"/>
    </w:pPr>
    <w:rPr>
      <w:kern w:val="2"/>
      <w:sz w:val="24"/>
      <w:szCs w:val="24"/>
    </w:rPr>
  </w:style>
  <w:style w:type="paragraph" w:styleId="1">
    <w:name w:val="heading 1"/>
    <w:basedOn w:val="a"/>
    <w:next w:val="a"/>
    <w:qFormat/>
    <w:rsid w:val="008E1FB9"/>
    <w:pPr>
      <w:keepNext/>
      <w:keepLines/>
      <w:spacing w:before="340" w:after="330" w:line="578" w:lineRule="auto"/>
      <w:outlineLvl w:val="0"/>
    </w:pPr>
    <w:rPr>
      <w:b/>
      <w:bCs/>
      <w:kern w:val="44"/>
      <w:sz w:val="44"/>
      <w:szCs w:val="44"/>
    </w:rPr>
  </w:style>
  <w:style w:type="paragraph" w:styleId="2">
    <w:name w:val="heading 2"/>
    <w:basedOn w:val="a"/>
    <w:next w:val="a"/>
    <w:qFormat/>
    <w:rsid w:val="008E1FB9"/>
    <w:pPr>
      <w:keepNext/>
      <w:keepLines/>
      <w:spacing w:before="260" w:after="260" w:line="416" w:lineRule="auto"/>
      <w:outlineLvl w:val="1"/>
    </w:pPr>
    <w:rPr>
      <w:rFonts w:ascii="Arial" w:eastAsia="黑体" w:hAnsi="Arial"/>
      <w:b/>
      <w:bCs/>
      <w:sz w:val="32"/>
      <w:szCs w:val="32"/>
    </w:rPr>
  </w:style>
  <w:style w:type="paragraph" w:styleId="30">
    <w:name w:val="heading 3"/>
    <w:basedOn w:val="a"/>
    <w:next w:val="a"/>
    <w:qFormat/>
    <w:rsid w:val="008E1FB9"/>
    <w:pPr>
      <w:keepNext/>
      <w:keepLines/>
      <w:spacing w:before="260" w:after="260" w:line="416" w:lineRule="auto"/>
      <w:jc w:val="center"/>
      <w:outlineLvl w:val="2"/>
    </w:pPr>
    <w:rPr>
      <w:b/>
      <w:bCs/>
      <w:sz w:val="32"/>
      <w:szCs w:val="32"/>
    </w:rPr>
  </w:style>
  <w:style w:type="paragraph" w:styleId="4">
    <w:name w:val="heading 4"/>
    <w:basedOn w:val="a"/>
    <w:next w:val="a"/>
    <w:qFormat/>
    <w:rsid w:val="008E1FB9"/>
    <w:pPr>
      <w:keepNext/>
      <w:keepLines/>
      <w:spacing w:before="280" w:after="290" w:line="376" w:lineRule="auto"/>
      <w:jc w:val="center"/>
      <w:outlineLvl w:val="3"/>
    </w:pPr>
    <w:rPr>
      <w:rFonts w:ascii="Arial" w:eastAsia="黑体" w:hAnsi="Arial"/>
      <w:b/>
      <w:bCs/>
      <w:sz w:val="28"/>
      <w:szCs w:val="28"/>
    </w:rPr>
  </w:style>
  <w:style w:type="paragraph" w:styleId="5">
    <w:name w:val="heading 5"/>
    <w:basedOn w:val="a"/>
    <w:next w:val="a"/>
    <w:qFormat/>
    <w:rsid w:val="008E1FB9"/>
    <w:pPr>
      <w:keepNext/>
      <w:keepLines/>
      <w:spacing w:before="280" w:after="290"/>
      <w:outlineLvl w:val="4"/>
    </w:pPr>
    <w:rPr>
      <w:b/>
      <w:bCs/>
      <w:sz w:val="28"/>
      <w:szCs w:val="28"/>
    </w:rPr>
  </w:style>
  <w:style w:type="paragraph" w:styleId="6">
    <w:name w:val="heading 6"/>
    <w:basedOn w:val="a"/>
    <w:next w:val="a"/>
    <w:qFormat/>
    <w:rsid w:val="008E1FB9"/>
    <w:pPr>
      <w:keepNext/>
      <w:keepLines/>
      <w:spacing w:before="240" w:after="64" w:line="320" w:lineRule="auto"/>
      <w:outlineLvl w:val="5"/>
    </w:pPr>
    <w:rPr>
      <w:rFonts w:ascii="Arial" w:eastAsia="黑体" w:hAnsi="Arial"/>
      <w:b/>
      <w:bCs/>
      <w:color w:val="000000"/>
    </w:rPr>
  </w:style>
  <w:style w:type="paragraph" w:styleId="7">
    <w:name w:val="heading 7"/>
    <w:basedOn w:val="a"/>
    <w:next w:val="a"/>
    <w:qFormat/>
    <w:rsid w:val="008E1FB9"/>
    <w:pPr>
      <w:keepNext/>
      <w:keepLines/>
      <w:spacing w:before="240" w:after="64" w:line="320" w:lineRule="auto"/>
      <w:outlineLvl w:val="6"/>
    </w:pPr>
    <w:rPr>
      <w:b/>
      <w:bCs/>
    </w:rPr>
  </w:style>
  <w:style w:type="paragraph" w:styleId="8">
    <w:name w:val="heading 8"/>
    <w:basedOn w:val="a"/>
    <w:next w:val="a"/>
    <w:qFormat/>
    <w:rsid w:val="008E1FB9"/>
    <w:pPr>
      <w:keepNext/>
      <w:keepLines/>
      <w:spacing w:before="240" w:after="64" w:line="320" w:lineRule="auto"/>
      <w:outlineLvl w:val="7"/>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autoRedefine/>
    <w:semiHidden/>
    <w:rsid w:val="008E1FB9"/>
    <w:pPr>
      <w:ind w:leftChars="400" w:left="840"/>
    </w:pPr>
  </w:style>
  <w:style w:type="character" w:styleId="a3">
    <w:name w:val="Hyperlink"/>
    <w:basedOn w:val="a0"/>
    <w:rsid w:val="008E1FB9"/>
    <w:rPr>
      <w:color w:val="0000FF"/>
      <w:u w:val="single"/>
    </w:rPr>
  </w:style>
  <w:style w:type="paragraph" w:styleId="40">
    <w:name w:val="toc 4"/>
    <w:basedOn w:val="a"/>
    <w:next w:val="a"/>
    <w:autoRedefine/>
    <w:semiHidden/>
    <w:rsid w:val="008E1FB9"/>
    <w:pPr>
      <w:ind w:leftChars="600" w:left="1260"/>
    </w:pPr>
  </w:style>
  <w:style w:type="paragraph" w:styleId="a4">
    <w:name w:val="Body Text"/>
    <w:basedOn w:val="a"/>
    <w:rsid w:val="008E1FB9"/>
    <w:pPr>
      <w:tabs>
        <w:tab w:val="left" w:pos="0"/>
      </w:tabs>
    </w:pPr>
  </w:style>
  <w:style w:type="paragraph" w:styleId="a5">
    <w:name w:val="Normal Indent"/>
    <w:basedOn w:val="a"/>
    <w:rsid w:val="008E1FB9"/>
    <w:pPr>
      <w:ind w:firstLineChars="200" w:firstLine="420"/>
    </w:pPr>
  </w:style>
  <w:style w:type="paragraph" w:styleId="a6">
    <w:name w:val="Body Text Indent"/>
    <w:basedOn w:val="a"/>
    <w:rsid w:val="008E1FB9"/>
    <w:pPr>
      <w:ind w:left="839"/>
    </w:pPr>
  </w:style>
  <w:style w:type="paragraph" w:styleId="20">
    <w:name w:val="Body Text Indent 2"/>
    <w:basedOn w:val="a"/>
    <w:rsid w:val="008E1FB9"/>
    <w:pPr>
      <w:tabs>
        <w:tab w:val="left" w:pos="9765"/>
      </w:tabs>
      <w:adjustRightInd w:val="0"/>
      <w:snapToGrid w:val="0"/>
      <w:ind w:firstLine="646"/>
    </w:pPr>
    <w:rPr>
      <w:rFonts w:ascii="宋体"/>
      <w:szCs w:val="20"/>
    </w:rPr>
  </w:style>
  <w:style w:type="paragraph" w:styleId="32">
    <w:name w:val="Body Text Indent 3"/>
    <w:basedOn w:val="a"/>
    <w:rsid w:val="008E1FB9"/>
    <w:pPr>
      <w:tabs>
        <w:tab w:val="left" w:pos="9765"/>
      </w:tabs>
      <w:adjustRightInd w:val="0"/>
      <w:snapToGrid w:val="0"/>
      <w:spacing w:line="600" w:lineRule="exact"/>
      <w:ind w:firstLine="648"/>
    </w:pPr>
    <w:rPr>
      <w:sz w:val="28"/>
      <w:szCs w:val="20"/>
    </w:rPr>
  </w:style>
  <w:style w:type="paragraph" w:styleId="a7">
    <w:name w:val="caption"/>
    <w:basedOn w:val="a"/>
    <w:next w:val="a"/>
    <w:qFormat/>
    <w:rsid w:val="008E1FB9"/>
    <w:pPr>
      <w:spacing w:before="152" w:after="160"/>
    </w:pPr>
    <w:rPr>
      <w:rFonts w:ascii="Arial" w:eastAsia="黑体" w:hAnsi="Arial" w:cs="Arial"/>
      <w:sz w:val="20"/>
      <w:szCs w:val="20"/>
    </w:rPr>
  </w:style>
  <w:style w:type="paragraph" w:customStyle="1" w:styleId="xl31">
    <w:name w:val="xl31"/>
    <w:basedOn w:val="a"/>
    <w:rsid w:val="008E1FB9"/>
    <w:pPr>
      <w:widowControl/>
      <w:spacing w:before="100" w:beforeAutospacing="1" w:after="100" w:afterAutospacing="1"/>
    </w:pPr>
    <w:rPr>
      <w:rFonts w:ascii="宋体" w:hAnsi="宋体"/>
      <w:kern w:val="0"/>
    </w:rPr>
  </w:style>
  <w:style w:type="paragraph" w:styleId="33">
    <w:name w:val="Body Text 3"/>
    <w:basedOn w:val="a"/>
    <w:rsid w:val="008E1FB9"/>
    <w:pPr>
      <w:jc w:val="center"/>
    </w:pPr>
  </w:style>
  <w:style w:type="paragraph" w:styleId="21">
    <w:name w:val="Body Text 2"/>
    <w:basedOn w:val="a"/>
    <w:rsid w:val="008E1FB9"/>
  </w:style>
  <w:style w:type="paragraph" w:styleId="10">
    <w:name w:val="toc 1"/>
    <w:basedOn w:val="a"/>
    <w:next w:val="a"/>
    <w:autoRedefine/>
    <w:semiHidden/>
    <w:rsid w:val="008E1FB9"/>
    <w:rPr>
      <w:rFonts w:ascii="宋体" w:hAnsi="宋体"/>
      <w:kern w:val="0"/>
    </w:rPr>
  </w:style>
  <w:style w:type="paragraph" w:customStyle="1" w:styleId="41">
    <w:name w:val="样式4"/>
    <w:basedOn w:val="6"/>
    <w:rsid w:val="008E1FB9"/>
  </w:style>
  <w:style w:type="paragraph" w:styleId="a8">
    <w:name w:val="Plain Text"/>
    <w:basedOn w:val="a"/>
    <w:rsid w:val="008E1FB9"/>
    <w:rPr>
      <w:rFonts w:ascii="宋体" w:hAnsi="Courier New" w:cs="Courier New"/>
      <w:szCs w:val="21"/>
    </w:rPr>
  </w:style>
  <w:style w:type="paragraph" w:customStyle="1" w:styleId="normal">
    <w:name w:val="normal"/>
    <w:basedOn w:val="a"/>
    <w:rsid w:val="008E1FB9"/>
    <w:pPr>
      <w:widowControl/>
      <w:spacing w:before="100" w:beforeAutospacing="1" w:after="100" w:afterAutospacing="1" w:line="240" w:lineRule="auto"/>
      <w:jc w:val="left"/>
    </w:pPr>
    <w:rPr>
      <w:rFonts w:ascii="宋体" w:hAnsi="宋体"/>
      <w:kern w:val="0"/>
    </w:rPr>
  </w:style>
  <w:style w:type="paragraph" w:styleId="a9">
    <w:name w:val="header"/>
    <w:basedOn w:val="a"/>
    <w:rsid w:val="008E1FB9"/>
    <w:pPr>
      <w:pBdr>
        <w:bottom w:val="single" w:sz="6" w:space="1" w:color="auto"/>
      </w:pBdr>
      <w:tabs>
        <w:tab w:val="center" w:pos="4153"/>
        <w:tab w:val="right" w:pos="8306"/>
      </w:tabs>
      <w:snapToGrid w:val="0"/>
      <w:jc w:val="center"/>
    </w:pPr>
    <w:rPr>
      <w:sz w:val="18"/>
      <w:szCs w:val="18"/>
    </w:rPr>
  </w:style>
  <w:style w:type="character" w:styleId="aa">
    <w:name w:val="page number"/>
    <w:basedOn w:val="a0"/>
    <w:rsid w:val="008E1FB9"/>
  </w:style>
  <w:style w:type="paragraph" w:styleId="ab">
    <w:name w:val="footer"/>
    <w:basedOn w:val="a"/>
    <w:rsid w:val="008E1FB9"/>
    <w:pPr>
      <w:tabs>
        <w:tab w:val="center" w:pos="4153"/>
        <w:tab w:val="right" w:pos="8306"/>
      </w:tabs>
      <w:snapToGrid w:val="0"/>
      <w:jc w:val="left"/>
    </w:pPr>
    <w:rPr>
      <w:sz w:val="18"/>
      <w:szCs w:val="18"/>
    </w:rPr>
  </w:style>
  <w:style w:type="paragraph" w:styleId="ac">
    <w:name w:val="Document Map"/>
    <w:basedOn w:val="a"/>
    <w:semiHidden/>
    <w:rsid w:val="008E1FB9"/>
    <w:pPr>
      <w:shd w:val="clear" w:color="auto" w:fill="000080"/>
    </w:pPr>
  </w:style>
  <w:style w:type="paragraph" w:styleId="ad">
    <w:name w:val="Date"/>
    <w:basedOn w:val="a"/>
    <w:next w:val="a"/>
    <w:rsid w:val="008E1FB9"/>
    <w:pPr>
      <w:ind w:leftChars="2500" w:left="100"/>
    </w:pPr>
    <w:rPr>
      <w:rFonts w:ascii="宋体" w:hAnsi="宋体"/>
      <w:kern w:val="0"/>
    </w:rPr>
  </w:style>
  <w:style w:type="character" w:styleId="ae">
    <w:name w:val="FollowedHyperlink"/>
    <w:basedOn w:val="a0"/>
    <w:rsid w:val="008E1FB9"/>
    <w:rPr>
      <w:color w:val="800080"/>
      <w:u w:val="single"/>
    </w:rPr>
  </w:style>
  <w:style w:type="paragraph" w:styleId="22">
    <w:name w:val="toc 2"/>
    <w:basedOn w:val="a"/>
    <w:next w:val="a"/>
    <w:autoRedefine/>
    <w:semiHidden/>
    <w:rsid w:val="008E1FB9"/>
    <w:pPr>
      <w:spacing w:line="240" w:lineRule="auto"/>
      <w:ind w:leftChars="200" w:left="420"/>
    </w:pPr>
    <w:rPr>
      <w:sz w:val="21"/>
    </w:rPr>
  </w:style>
  <w:style w:type="paragraph" w:styleId="50">
    <w:name w:val="toc 5"/>
    <w:basedOn w:val="a"/>
    <w:next w:val="a"/>
    <w:autoRedefine/>
    <w:semiHidden/>
    <w:rsid w:val="008E1FB9"/>
    <w:pPr>
      <w:spacing w:line="240" w:lineRule="auto"/>
      <w:ind w:leftChars="800" w:left="1680"/>
    </w:pPr>
    <w:rPr>
      <w:sz w:val="21"/>
    </w:rPr>
  </w:style>
  <w:style w:type="paragraph" w:styleId="60">
    <w:name w:val="toc 6"/>
    <w:basedOn w:val="a"/>
    <w:next w:val="a"/>
    <w:autoRedefine/>
    <w:semiHidden/>
    <w:rsid w:val="008E1FB9"/>
    <w:pPr>
      <w:spacing w:line="240" w:lineRule="auto"/>
      <w:ind w:leftChars="1000" w:left="2100"/>
    </w:pPr>
    <w:rPr>
      <w:sz w:val="21"/>
    </w:rPr>
  </w:style>
  <w:style w:type="paragraph" w:styleId="70">
    <w:name w:val="toc 7"/>
    <w:basedOn w:val="a"/>
    <w:next w:val="a"/>
    <w:autoRedefine/>
    <w:semiHidden/>
    <w:rsid w:val="008E1FB9"/>
    <w:pPr>
      <w:spacing w:line="240" w:lineRule="auto"/>
      <w:ind w:leftChars="1200" w:left="2520"/>
    </w:pPr>
    <w:rPr>
      <w:sz w:val="21"/>
    </w:rPr>
  </w:style>
  <w:style w:type="paragraph" w:styleId="80">
    <w:name w:val="toc 8"/>
    <w:basedOn w:val="a"/>
    <w:next w:val="a"/>
    <w:autoRedefine/>
    <w:semiHidden/>
    <w:rsid w:val="008E1FB9"/>
    <w:pPr>
      <w:spacing w:line="240" w:lineRule="auto"/>
      <w:ind w:leftChars="1400" w:left="2940"/>
    </w:pPr>
    <w:rPr>
      <w:sz w:val="21"/>
    </w:rPr>
  </w:style>
  <w:style w:type="paragraph" w:styleId="9">
    <w:name w:val="toc 9"/>
    <w:basedOn w:val="a"/>
    <w:next w:val="a"/>
    <w:autoRedefine/>
    <w:semiHidden/>
    <w:rsid w:val="008E1FB9"/>
    <w:pPr>
      <w:spacing w:line="240" w:lineRule="auto"/>
      <w:ind w:leftChars="1600" w:left="3360"/>
    </w:pPr>
    <w:rPr>
      <w:sz w:val="21"/>
    </w:rPr>
  </w:style>
  <w:style w:type="paragraph" w:styleId="af">
    <w:name w:val="Balloon Text"/>
    <w:basedOn w:val="a"/>
    <w:semiHidden/>
    <w:rsid w:val="008E1FB9"/>
    <w:rPr>
      <w:sz w:val="18"/>
      <w:szCs w:val="18"/>
    </w:rPr>
  </w:style>
  <w:style w:type="paragraph" w:customStyle="1" w:styleId="42">
    <w:name w:val="标题4"/>
    <w:basedOn w:val="41"/>
    <w:rsid w:val="008E1FB9"/>
  </w:style>
  <w:style w:type="paragraph" w:styleId="af0">
    <w:name w:val="Title"/>
    <w:basedOn w:val="a"/>
    <w:qFormat/>
    <w:rsid w:val="008E1FB9"/>
    <w:pPr>
      <w:spacing w:before="240" w:after="60"/>
      <w:jc w:val="center"/>
      <w:outlineLvl w:val="0"/>
    </w:pPr>
    <w:rPr>
      <w:rFonts w:ascii="Arial" w:hAnsi="Arial" w:cs="Arial"/>
      <w:b/>
      <w:bCs/>
      <w:sz w:val="32"/>
      <w:szCs w:val="32"/>
    </w:rPr>
  </w:style>
  <w:style w:type="paragraph" w:customStyle="1" w:styleId="61">
    <w:name w:val="标题6"/>
    <w:basedOn w:val="af0"/>
    <w:rsid w:val="008E1FB9"/>
    <w:pPr>
      <w:jc w:val="both"/>
    </w:pPr>
    <w:rPr>
      <w:sz w:val="24"/>
    </w:rPr>
  </w:style>
  <w:style w:type="paragraph" w:customStyle="1" w:styleId="3">
    <w:name w:val="标题3"/>
    <w:basedOn w:val="a"/>
    <w:rsid w:val="004D36BA"/>
    <w:pPr>
      <w:numPr>
        <w:numId w:val="528"/>
      </w:numPr>
      <w:spacing w:line="240" w:lineRule="auto"/>
      <w:jc w:val="center"/>
    </w:pPr>
    <w:rPr>
      <w:sz w:val="2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oleObject" Target="embeddings/oleObject70.bin"/><Relationship Id="rId671" Type="http://schemas.openxmlformats.org/officeDocument/2006/relationships/image" Target="media/image543.png"/><Relationship Id="rId21" Type="http://schemas.openxmlformats.org/officeDocument/2006/relationships/image" Target="media/image12.png"/><Relationship Id="rId63" Type="http://schemas.openxmlformats.org/officeDocument/2006/relationships/oleObject" Target="embeddings/oleObject20.bin"/><Relationship Id="rId159" Type="http://schemas.openxmlformats.org/officeDocument/2006/relationships/image" Target="media/image93.png"/><Relationship Id="rId324" Type="http://schemas.openxmlformats.org/officeDocument/2006/relationships/image" Target="media/image236.png"/><Relationship Id="rId366" Type="http://schemas.openxmlformats.org/officeDocument/2006/relationships/image" Target="media/image277.png"/><Relationship Id="rId531" Type="http://schemas.openxmlformats.org/officeDocument/2006/relationships/image" Target="media/image406.png"/><Relationship Id="rId573" Type="http://schemas.openxmlformats.org/officeDocument/2006/relationships/footer" Target="footer5.xml"/><Relationship Id="rId629" Type="http://schemas.openxmlformats.org/officeDocument/2006/relationships/image" Target="media/image501.png"/><Relationship Id="rId170" Type="http://schemas.openxmlformats.org/officeDocument/2006/relationships/image" Target="media/image104.png"/><Relationship Id="rId226" Type="http://schemas.openxmlformats.org/officeDocument/2006/relationships/image" Target="media/image152.png"/><Relationship Id="rId433" Type="http://schemas.openxmlformats.org/officeDocument/2006/relationships/image" Target="media/image335.png"/><Relationship Id="rId268" Type="http://schemas.openxmlformats.org/officeDocument/2006/relationships/image" Target="media/image193.png"/><Relationship Id="rId475" Type="http://schemas.openxmlformats.org/officeDocument/2006/relationships/image" Target="media/image367.png"/><Relationship Id="rId640" Type="http://schemas.openxmlformats.org/officeDocument/2006/relationships/image" Target="media/image512.png"/><Relationship Id="rId682" Type="http://schemas.openxmlformats.org/officeDocument/2006/relationships/image" Target="media/image554.png"/><Relationship Id="rId32" Type="http://schemas.openxmlformats.org/officeDocument/2006/relationships/image" Target="media/image22.png"/><Relationship Id="rId74" Type="http://schemas.openxmlformats.org/officeDocument/2006/relationships/oleObject" Target="embeddings/oleObject28.bin"/><Relationship Id="rId128" Type="http://schemas.openxmlformats.org/officeDocument/2006/relationships/image" Target="media/image66.png"/><Relationship Id="rId335" Type="http://schemas.openxmlformats.org/officeDocument/2006/relationships/image" Target="media/image246.wmf"/><Relationship Id="rId377" Type="http://schemas.openxmlformats.org/officeDocument/2006/relationships/image" Target="media/image288.png"/><Relationship Id="rId500" Type="http://schemas.openxmlformats.org/officeDocument/2006/relationships/image" Target="media/image385.png"/><Relationship Id="rId542" Type="http://schemas.openxmlformats.org/officeDocument/2006/relationships/image" Target="media/image417.png"/><Relationship Id="rId584" Type="http://schemas.openxmlformats.org/officeDocument/2006/relationships/image" Target="media/image458.png"/><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image" Target="media/image163.jpeg"/><Relationship Id="rId402" Type="http://schemas.openxmlformats.org/officeDocument/2006/relationships/image" Target="media/image311.png"/><Relationship Id="rId279" Type="http://schemas.openxmlformats.org/officeDocument/2006/relationships/image" Target="media/image204.png"/><Relationship Id="rId444" Type="http://schemas.openxmlformats.org/officeDocument/2006/relationships/image" Target="media/image344.png"/><Relationship Id="rId486" Type="http://schemas.openxmlformats.org/officeDocument/2006/relationships/image" Target="media/image374.png"/><Relationship Id="rId651" Type="http://schemas.openxmlformats.org/officeDocument/2006/relationships/image" Target="media/image523.png"/><Relationship Id="rId693" Type="http://schemas.openxmlformats.org/officeDocument/2006/relationships/footer" Target="footer7.xml"/><Relationship Id="rId43" Type="http://schemas.openxmlformats.org/officeDocument/2006/relationships/image" Target="media/image32.png"/><Relationship Id="rId139" Type="http://schemas.openxmlformats.org/officeDocument/2006/relationships/image" Target="media/image77.png"/><Relationship Id="rId290" Type="http://schemas.openxmlformats.org/officeDocument/2006/relationships/image" Target="media/image215.png"/><Relationship Id="rId304" Type="http://schemas.openxmlformats.org/officeDocument/2006/relationships/image" Target="media/image220.png"/><Relationship Id="rId346" Type="http://schemas.openxmlformats.org/officeDocument/2006/relationships/image" Target="media/image257.png"/><Relationship Id="rId388" Type="http://schemas.openxmlformats.org/officeDocument/2006/relationships/image" Target="media/image299.png"/><Relationship Id="rId511" Type="http://schemas.openxmlformats.org/officeDocument/2006/relationships/image" Target="media/image394.png"/><Relationship Id="rId553" Type="http://schemas.openxmlformats.org/officeDocument/2006/relationships/image" Target="media/image428.png"/><Relationship Id="rId609" Type="http://schemas.openxmlformats.org/officeDocument/2006/relationships/image" Target="media/image481.jpeg"/><Relationship Id="rId85" Type="http://schemas.openxmlformats.org/officeDocument/2006/relationships/oleObject" Target="embeddings/oleObject36.bin"/><Relationship Id="rId150" Type="http://schemas.openxmlformats.org/officeDocument/2006/relationships/image" Target="media/image87.png"/><Relationship Id="rId192" Type="http://schemas.openxmlformats.org/officeDocument/2006/relationships/image" Target="media/image125.png"/><Relationship Id="rId206" Type="http://schemas.openxmlformats.org/officeDocument/2006/relationships/image" Target="media/image138.png"/><Relationship Id="rId413" Type="http://schemas.openxmlformats.org/officeDocument/2006/relationships/oleObject" Target="embeddings/oleObject83.bin"/><Relationship Id="rId595" Type="http://schemas.openxmlformats.org/officeDocument/2006/relationships/image" Target="media/image467.png"/><Relationship Id="rId248" Type="http://schemas.openxmlformats.org/officeDocument/2006/relationships/image" Target="media/image173.png"/><Relationship Id="rId455" Type="http://schemas.openxmlformats.org/officeDocument/2006/relationships/image" Target="media/image352.png"/><Relationship Id="rId497" Type="http://schemas.openxmlformats.org/officeDocument/2006/relationships/image" Target="media/image383.png"/><Relationship Id="rId620" Type="http://schemas.openxmlformats.org/officeDocument/2006/relationships/image" Target="media/image492.jpeg"/><Relationship Id="rId662" Type="http://schemas.openxmlformats.org/officeDocument/2006/relationships/image" Target="media/image534.png"/><Relationship Id="rId12" Type="http://schemas.openxmlformats.org/officeDocument/2006/relationships/image" Target="media/image4.jpeg"/><Relationship Id="rId108" Type="http://schemas.openxmlformats.org/officeDocument/2006/relationships/image" Target="media/image47.png"/><Relationship Id="rId315" Type="http://schemas.openxmlformats.org/officeDocument/2006/relationships/image" Target="media/image227.png"/><Relationship Id="rId357" Type="http://schemas.openxmlformats.org/officeDocument/2006/relationships/image" Target="media/image268.wmf"/><Relationship Id="rId522" Type="http://schemas.openxmlformats.org/officeDocument/2006/relationships/oleObject" Target="embeddings/oleObject113.bin"/><Relationship Id="rId54" Type="http://schemas.openxmlformats.org/officeDocument/2006/relationships/oleObject" Target="embeddings/oleObject12.bin"/><Relationship Id="rId96" Type="http://schemas.openxmlformats.org/officeDocument/2006/relationships/oleObject" Target="embeddings/oleObject47.bin"/><Relationship Id="rId161" Type="http://schemas.openxmlformats.org/officeDocument/2006/relationships/image" Target="media/image95.png"/><Relationship Id="rId217" Type="http://schemas.openxmlformats.org/officeDocument/2006/relationships/image" Target="media/image145.png"/><Relationship Id="rId399" Type="http://schemas.openxmlformats.org/officeDocument/2006/relationships/image" Target="media/image308.png"/><Relationship Id="rId564" Type="http://schemas.openxmlformats.org/officeDocument/2006/relationships/image" Target="media/image439.png"/><Relationship Id="rId259" Type="http://schemas.openxmlformats.org/officeDocument/2006/relationships/image" Target="media/image184.png"/><Relationship Id="rId424" Type="http://schemas.openxmlformats.org/officeDocument/2006/relationships/image" Target="media/image326.png"/><Relationship Id="rId466" Type="http://schemas.openxmlformats.org/officeDocument/2006/relationships/image" Target="media/image360.png"/><Relationship Id="rId631" Type="http://schemas.openxmlformats.org/officeDocument/2006/relationships/image" Target="media/image503.wmf"/><Relationship Id="rId673" Type="http://schemas.openxmlformats.org/officeDocument/2006/relationships/image" Target="media/image545.png"/><Relationship Id="rId23" Type="http://schemas.openxmlformats.org/officeDocument/2006/relationships/image" Target="media/image14.png"/><Relationship Id="rId119" Type="http://schemas.openxmlformats.org/officeDocument/2006/relationships/oleObject" Target="embeddings/oleObject53.bin"/><Relationship Id="rId270" Type="http://schemas.openxmlformats.org/officeDocument/2006/relationships/image" Target="media/image195.png"/><Relationship Id="rId326" Type="http://schemas.openxmlformats.org/officeDocument/2006/relationships/image" Target="media/image238.png"/><Relationship Id="rId533" Type="http://schemas.openxmlformats.org/officeDocument/2006/relationships/image" Target="media/image408.png"/><Relationship Id="rId65" Type="http://schemas.openxmlformats.org/officeDocument/2006/relationships/image" Target="media/image35.png"/><Relationship Id="rId130" Type="http://schemas.openxmlformats.org/officeDocument/2006/relationships/image" Target="media/image68.png"/><Relationship Id="rId368" Type="http://schemas.openxmlformats.org/officeDocument/2006/relationships/image" Target="media/image279.png"/><Relationship Id="rId575" Type="http://schemas.openxmlformats.org/officeDocument/2006/relationships/image" Target="media/image449.jpeg"/><Relationship Id="rId172" Type="http://schemas.openxmlformats.org/officeDocument/2006/relationships/image" Target="media/image106.png"/><Relationship Id="rId228" Type="http://schemas.openxmlformats.org/officeDocument/2006/relationships/image" Target="media/image154.png"/><Relationship Id="rId435" Type="http://schemas.openxmlformats.org/officeDocument/2006/relationships/image" Target="media/image337.png"/><Relationship Id="rId477" Type="http://schemas.openxmlformats.org/officeDocument/2006/relationships/image" Target="media/image369.png"/><Relationship Id="rId600" Type="http://schemas.openxmlformats.org/officeDocument/2006/relationships/image" Target="media/image472.png"/><Relationship Id="rId642" Type="http://schemas.openxmlformats.org/officeDocument/2006/relationships/image" Target="media/image514.png"/><Relationship Id="rId684" Type="http://schemas.openxmlformats.org/officeDocument/2006/relationships/image" Target="media/image556.png"/><Relationship Id="rId281" Type="http://schemas.openxmlformats.org/officeDocument/2006/relationships/image" Target="media/image206.png"/><Relationship Id="rId337" Type="http://schemas.openxmlformats.org/officeDocument/2006/relationships/image" Target="media/image248.wmf"/><Relationship Id="rId502" Type="http://schemas.openxmlformats.org/officeDocument/2006/relationships/image" Target="media/image386.png"/><Relationship Id="rId34" Type="http://schemas.openxmlformats.org/officeDocument/2006/relationships/image" Target="media/image24.png"/><Relationship Id="rId76" Type="http://schemas.openxmlformats.org/officeDocument/2006/relationships/image" Target="media/image38.png"/><Relationship Id="rId141" Type="http://schemas.openxmlformats.org/officeDocument/2006/relationships/image" Target="media/image79.png"/><Relationship Id="rId379" Type="http://schemas.openxmlformats.org/officeDocument/2006/relationships/image" Target="media/image290.png"/><Relationship Id="rId544" Type="http://schemas.openxmlformats.org/officeDocument/2006/relationships/image" Target="media/image419.png"/><Relationship Id="rId586" Type="http://schemas.openxmlformats.org/officeDocument/2006/relationships/image" Target="media/image459.jpeg"/><Relationship Id="rId7" Type="http://schemas.openxmlformats.org/officeDocument/2006/relationships/endnotes" Target="endnotes.xml"/><Relationship Id="rId183" Type="http://schemas.openxmlformats.org/officeDocument/2006/relationships/image" Target="media/image117.png"/><Relationship Id="rId239" Type="http://schemas.openxmlformats.org/officeDocument/2006/relationships/image" Target="media/image165.jpeg"/><Relationship Id="rId390" Type="http://schemas.openxmlformats.org/officeDocument/2006/relationships/image" Target="media/image300.png"/><Relationship Id="rId404" Type="http://schemas.openxmlformats.org/officeDocument/2006/relationships/image" Target="media/image313.png"/><Relationship Id="rId446" Type="http://schemas.openxmlformats.org/officeDocument/2006/relationships/image" Target="media/image345.png"/><Relationship Id="rId611" Type="http://schemas.openxmlformats.org/officeDocument/2006/relationships/image" Target="media/image483.jpeg"/><Relationship Id="rId653" Type="http://schemas.openxmlformats.org/officeDocument/2006/relationships/image" Target="media/image525.png"/><Relationship Id="rId250" Type="http://schemas.openxmlformats.org/officeDocument/2006/relationships/image" Target="media/image175.png"/><Relationship Id="rId292" Type="http://schemas.openxmlformats.org/officeDocument/2006/relationships/image" Target="media/image217.png"/><Relationship Id="rId306" Type="http://schemas.openxmlformats.org/officeDocument/2006/relationships/oleObject" Target="embeddings/oleObject74.bin"/><Relationship Id="rId488" Type="http://schemas.openxmlformats.org/officeDocument/2006/relationships/image" Target="media/image375.png"/><Relationship Id="rId695" Type="http://schemas.openxmlformats.org/officeDocument/2006/relationships/theme" Target="theme/theme1.xml"/><Relationship Id="rId45" Type="http://schemas.openxmlformats.org/officeDocument/2006/relationships/oleObject" Target="embeddings/oleObject4.bin"/><Relationship Id="rId87" Type="http://schemas.openxmlformats.org/officeDocument/2006/relationships/oleObject" Target="embeddings/oleObject38.bin"/><Relationship Id="rId110" Type="http://schemas.openxmlformats.org/officeDocument/2006/relationships/image" Target="media/image49.png"/><Relationship Id="rId348" Type="http://schemas.openxmlformats.org/officeDocument/2006/relationships/image" Target="media/image259.png"/><Relationship Id="rId513" Type="http://schemas.openxmlformats.org/officeDocument/2006/relationships/image" Target="media/image396.png"/><Relationship Id="rId555" Type="http://schemas.openxmlformats.org/officeDocument/2006/relationships/image" Target="media/image430.png"/><Relationship Id="rId597" Type="http://schemas.openxmlformats.org/officeDocument/2006/relationships/image" Target="media/image469.png"/><Relationship Id="rId152" Type="http://schemas.openxmlformats.org/officeDocument/2006/relationships/image" Target="media/image88.png"/><Relationship Id="rId194" Type="http://schemas.openxmlformats.org/officeDocument/2006/relationships/image" Target="media/image127.png"/><Relationship Id="rId208" Type="http://schemas.openxmlformats.org/officeDocument/2006/relationships/image" Target="media/image140.png"/><Relationship Id="rId415" Type="http://schemas.openxmlformats.org/officeDocument/2006/relationships/oleObject" Target="embeddings/oleObject85.bin"/><Relationship Id="rId457" Type="http://schemas.openxmlformats.org/officeDocument/2006/relationships/image" Target="media/image354.png"/><Relationship Id="rId622" Type="http://schemas.openxmlformats.org/officeDocument/2006/relationships/image" Target="media/image494.jpeg"/><Relationship Id="rId261" Type="http://schemas.openxmlformats.org/officeDocument/2006/relationships/image" Target="media/image186.jpeg"/><Relationship Id="rId499" Type="http://schemas.openxmlformats.org/officeDocument/2006/relationships/image" Target="media/image384.png"/><Relationship Id="rId664" Type="http://schemas.openxmlformats.org/officeDocument/2006/relationships/image" Target="media/image536.png"/><Relationship Id="rId14" Type="http://schemas.openxmlformats.org/officeDocument/2006/relationships/image" Target="media/image6.png"/><Relationship Id="rId56" Type="http://schemas.openxmlformats.org/officeDocument/2006/relationships/oleObject" Target="embeddings/oleObject13.bin"/><Relationship Id="rId317" Type="http://schemas.openxmlformats.org/officeDocument/2006/relationships/image" Target="media/image229.png"/><Relationship Id="rId359" Type="http://schemas.openxmlformats.org/officeDocument/2006/relationships/image" Target="media/image270.png"/><Relationship Id="rId524" Type="http://schemas.openxmlformats.org/officeDocument/2006/relationships/image" Target="media/image399.png"/><Relationship Id="rId566" Type="http://schemas.openxmlformats.org/officeDocument/2006/relationships/image" Target="media/image441.png"/><Relationship Id="rId98" Type="http://schemas.openxmlformats.org/officeDocument/2006/relationships/image" Target="media/image41.png"/><Relationship Id="rId121" Type="http://schemas.openxmlformats.org/officeDocument/2006/relationships/image" Target="media/image59.png"/><Relationship Id="rId163" Type="http://schemas.openxmlformats.org/officeDocument/2006/relationships/image" Target="media/image97.png"/><Relationship Id="rId219" Type="http://schemas.openxmlformats.org/officeDocument/2006/relationships/image" Target="media/image147.wmf"/><Relationship Id="rId370" Type="http://schemas.openxmlformats.org/officeDocument/2006/relationships/image" Target="media/image281.png"/><Relationship Id="rId426" Type="http://schemas.openxmlformats.org/officeDocument/2006/relationships/image" Target="media/image328.png"/><Relationship Id="rId633" Type="http://schemas.openxmlformats.org/officeDocument/2006/relationships/image" Target="media/image505.wmf"/><Relationship Id="rId230" Type="http://schemas.openxmlformats.org/officeDocument/2006/relationships/image" Target="media/image156.png"/><Relationship Id="rId468" Type="http://schemas.openxmlformats.org/officeDocument/2006/relationships/image" Target="media/image361.png"/><Relationship Id="rId675" Type="http://schemas.openxmlformats.org/officeDocument/2006/relationships/image" Target="media/image547.png"/><Relationship Id="rId25" Type="http://schemas.openxmlformats.org/officeDocument/2006/relationships/image" Target="media/image15.png"/><Relationship Id="rId67" Type="http://schemas.openxmlformats.org/officeDocument/2006/relationships/image" Target="media/image36.png"/><Relationship Id="rId272" Type="http://schemas.openxmlformats.org/officeDocument/2006/relationships/image" Target="media/image197.png"/><Relationship Id="rId328" Type="http://schemas.openxmlformats.org/officeDocument/2006/relationships/image" Target="media/image240.png"/><Relationship Id="rId535" Type="http://schemas.openxmlformats.org/officeDocument/2006/relationships/image" Target="media/image410.png"/><Relationship Id="rId577" Type="http://schemas.openxmlformats.org/officeDocument/2006/relationships/image" Target="media/image451.jpeg"/><Relationship Id="rId132" Type="http://schemas.openxmlformats.org/officeDocument/2006/relationships/image" Target="media/image70.jpeg"/><Relationship Id="rId174" Type="http://schemas.openxmlformats.org/officeDocument/2006/relationships/image" Target="media/image108.png"/><Relationship Id="rId381" Type="http://schemas.openxmlformats.org/officeDocument/2006/relationships/image" Target="media/image292.png"/><Relationship Id="rId602" Type="http://schemas.openxmlformats.org/officeDocument/2006/relationships/image" Target="media/image474.png"/><Relationship Id="rId241" Type="http://schemas.openxmlformats.org/officeDocument/2006/relationships/image" Target="media/image167.jpeg"/><Relationship Id="rId437" Type="http://schemas.openxmlformats.org/officeDocument/2006/relationships/image" Target="media/image339.png"/><Relationship Id="rId479" Type="http://schemas.openxmlformats.org/officeDocument/2006/relationships/image" Target="media/image370.png"/><Relationship Id="rId644" Type="http://schemas.openxmlformats.org/officeDocument/2006/relationships/image" Target="media/image516.png"/><Relationship Id="rId686" Type="http://schemas.openxmlformats.org/officeDocument/2006/relationships/image" Target="media/image558.png"/><Relationship Id="rId36" Type="http://schemas.openxmlformats.org/officeDocument/2006/relationships/image" Target="media/image26.png"/><Relationship Id="rId283" Type="http://schemas.openxmlformats.org/officeDocument/2006/relationships/image" Target="media/image208.png"/><Relationship Id="rId339" Type="http://schemas.openxmlformats.org/officeDocument/2006/relationships/image" Target="media/image250.png"/><Relationship Id="rId490" Type="http://schemas.openxmlformats.org/officeDocument/2006/relationships/image" Target="media/image376.png"/><Relationship Id="rId504" Type="http://schemas.openxmlformats.org/officeDocument/2006/relationships/image" Target="media/image387.png"/><Relationship Id="rId546" Type="http://schemas.openxmlformats.org/officeDocument/2006/relationships/image" Target="media/image421.jpeg"/><Relationship Id="rId78" Type="http://schemas.openxmlformats.org/officeDocument/2006/relationships/oleObject" Target="embeddings/oleObject30.bin"/><Relationship Id="rId101" Type="http://schemas.openxmlformats.org/officeDocument/2006/relationships/oleObject" Target="embeddings/oleObject50.bin"/><Relationship Id="rId143" Type="http://schemas.openxmlformats.org/officeDocument/2006/relationships/oleObject" Target="embeddings/oleObject54.bin"/><Relationship Id="rId185" Type="http://schemas.openxmlformats.org/officeDocument/2006/relationships/image" Target="media/image119.png"/><Relationship Id="rId350" Type="http://schemas.openxmlformats.org/officeDocument/2006/relationships/image" Target="media/image261.png"/><Relationship Id="rId406" Type="http://schemas.openxmlformats.org/officeDocument/2006/relationships/image" Target="media/image314.png"/><Relationship Id="rId588" Type="http://schemas.openxmlformats.org/officeDocument/2006/relationships/image" Target="media/image461.png"/><Relationship Id="rId9" Type="http://schemas.openxmlformats.org/officeDocument/2006/relationships/header" Target="header1.xml"/><Relationship Id="rId210" Type="http://schemas.openxmlformats.org/officeDocument/2006/relationships/oleObject" Target="embeddings/oleObject58.bin"/><Relationship Id="rId392" Type="http://schemas.openxmlformats.org/officeDocument/2006/relationships/image" Target="media/image302.png"/><Relationship Id="rId448" Type="http://schemas.openxmlformats.org/officeDocument/2006/relationships/image" Target="media/image346.png"/><Relationship Id="rId613" Type="http://schemas.openxmlformats.org/officeDocument/2006/relationships/image" Target="media/image485.jpeg"/><Relationship Id="rId655" Type="http://schemas.openxmlformats.org/officeDocument/2006/relationships/image" Target="media/image527.png"/><Relationship Id="rId252" Type="http://schemas.openxmlformats.org/officeDocument/2006/relationships/image" Target="media/image177.png"/><Relationship Id="rId294" Type="http://schemas.openxmlformats.org/officeDocument/2006/relationships/oleObject" Target="embeddings/oleObject65.bin"/><Relationship Id="rId308" Type="http://schemas.openxmlformats.org/officeDocument/2006/relationships/oleObject" Target="embeddings/oleObject75.bin"/><Relationship Id="rId515" Type="http://schemas.openxmlformats.org/officeDocument/2006/relationships/oleObject" Target="embeddings/oleObject107.bin"/><Relationship Id="rId47" Type="http://schemas.openxmlformats.org/officeDocument/2006/relationships/oleObject" Target="embeddings/oleObject5.bin"/><Relationship Id="rId89" Type="http://schemas.openxmlformats.org/officeDocument/2006/relationships/oleObject" Target="embeddings/oleObject40.bin"/><Relationship Id="rId112" Type="http://schemas.openxmlformats.org/officeDocument/2006/relationships/image" Target="media/image51.png"/><Relationship Id="rId154" Type="http://schemas.openxmlformats.org/officeDocument/2006/relationships/oleObject" Target="embeddings/oleObject56.bin"/><Relationship Id="rId361" Type="http://schemas.openxmlformats.org/officeDocument/2006/relationships/image" Target="media/image272.jpeg"/><Relationship Id="rId557" Type="http://schemas.openxmlformats.org/officeDocument/2006/relationships/image" Target="media/image432.png"/><Relationship Id="rId599" Type="http://schemas.openxmlformats.org/officeDocument/2006/relationships/image" Target="media/image471.png"/><Relationship Id="rId196" Type="http://schemas.openxmlformats.org/officeDocument/2006/relationships/image" Target="media/image129.png"/><Relationship Id="rId417" Type="http://schemas.openxmlformats.org/officeDocument/2006/relationships/oleObject" Target="embeddings/oleObject86.bin"/><Relationship Id="rId459" Type="http://schemas.openxmlformats.org/officeDocument/2006/relationships/image" Target="media/image355.png"/><Relationship Id="rId624" Type="http://schemas.openxmlformats.org/officeDocument/2006/relationships/image" Target="media/image496.jpeg"/><Relationship Id="rId666" Type="http://schemas.openxmlformats.org/officeDocument/2006/relationships/image" Target="media/image538.png"/><Relationship Id="rId16" Type="http://schemas.openxmlformats.org/officeDocument/2006/relationships/image" Target="media/image8.png"/><Relationship Id="rId221" Type="http://schemas.openxmlformats.org/officeDocument/2006/relationships/oleObject" Target="embeddings/oleObject62.bin"/><Relationship Id="rId263" Type="http://schemas.openxmlformats.org/officeDocument/2006/relationships/image" Target="media/image188.jpeg"/><Relationship Id="rId319" Type="http://schemas.openxmlformats.org/officeDocument/2006/relationships/image" Target="media/image231.png"/><Relationship Id="rId470" Type="http://schemas.openxmlformats.org/officeDocument/2006/relationships/image" Target="media/image362.png"/><Relationship Id="rId526" Type="http://schemas.openxmlformats.org/officeDocument/2006/relationships/image" Target="media/image401.png"/><Relationship Id="rId58" Type="http://schemas.openxmlformats.org/officeDocument/2006/relationships/oleObject" Target="embeddings/oleObject15.bin"/><Relationship Id="rId123" Type="http://schemas.openxmlformats.org/officeDocument/2006/relationships/image" Target="media/image61.png"/><Relationship Id="rId330" Type="http://schemas.openxmlformats.org/officeDocument/2006/relationships/image" Target="media/image242.jpeg"/><Relationship Id="rId568" Type="http://schemas.openxmlformats.org/officeDocument/2006/relationships/image" Target="media/image443.png"/><Relationship Id="rId165" Type="http://schemas.openxmlformats.org/officeDocument/2006/relationships/image" Target="media/image99.png"/><Relationship Id="rId372" Type="http://schemas.openxmlformats.org/officeDocument/2006/relationships/image" Target="media/image283.png"/><Relationship Id="rId428" Type="http://schemas.openxmlformats.org/officeDocument/2006/relationships/image" Target="media/image330.png"/><Relationship Id="rId635" Type="http://schemas.openxmlformats.org/officeDocument/2006/relationships/image" Target="media/image507.wmf"/><Relationship Id="rId677" Type="http://schemas.openxmlformats.org/officeDocument/2006/relationships/image" Target="media/image549.png"/><Relationship Id="rId232" Type="http://schemas.openxmlformats.org/officeDocument/2006/relationships/image" Target="media/image158.png"/><Relationship Id="rId274" Type="http://schemas.openxmlformats.org/officeDocument/2006/relationships/image" Target="media/image199.png"/><Relationship Id="rId481" Type="http://schemas.openxmlformats.org/officeDocument/2006/relationships/image" Target="media/image371.png"/><Relationship Id="rId27" Type="http://schemas.openxmlformats.org/officeDocument/2006/relationships/image" Target="media/image17.png"/><Relationship Id="rId69" Type="http://schemas.openxmlformats.org/officeDocument/2006/relationships/oleObject" Target="embeddings/oleObject23.bin"/><Relationship Id="rId134" Type="http://schemas.openxmlformats.org/officeDocument/2006/relationships/image" Target="media/image72.png"/><Relationship Id="rId537" Type="http://schemas.openxmlformats.org/officeDocument/2006/relationships/image" Target="media/image412.png"/><Relationship Id="rId579" Type="http://schemas.openxmlformats.org/officeDocument/2006/relationships/image" Target="media/image453.jpeg"/><Relationship Id="rId80" Type="http://schemas.openxmlformats.org/officeDocument/2006/relationships/oleObject" Target="embeddings/oleObject32.bin"/><Relationship Id="rId176" Type="http://schemas.openxmlformats.org/officeDocument/2006/relationships/image" Target="media/image110.png"/><Relationship Id="rId341" Type="http://schemas.openxmlformats.org/officeDocument/2006/relationships/image" Target="media/image252.png"/><Relationship Id="rId383" Type="http://schemas.openxmlformats.org/officeDocument/2006/relationships/image" Target="media/image294.png"/><Relationship Id="rId439" Type="http://schemas.openxmlformats.org/officeDocument/2006/relationships/image" Target="media/image341.png"/><Relationship Id="rId590" Type="http://schemas.openxmlformats.org/officeDocument/2006/relationships/image" Target="media/image462.png"/><Relationship Id="rId604" Type="http://schemas.openxmlformats.org/officeDocument/2006/relationships/image" Target="media/image476.png"/><Relationship Id="rId646" Type="http://schemas.openxmlformats.org/officeDocument/2006/relationships/image" Target="media/image518.png"/><Relationship Id="rId201" Type="http://schemas.openxmlformats.org/officeDocument/2006/relationships/image" Target="media/image133.png"/><Relationship Id="rId243" Type="http://schemas.openxmlformats.org/officeDocument/2006/relationships/image" Target="media/image169.png"/><Relationship Id="rId285" Type="http://schemas.openxmlformats.org/officeDocument/2006/relationships/image" Target="media/image210.png"/><Relationship Id="rId450" Type="http://schemas.openxmlformats.org/officeDocument/2006/relationships/image" Target="media/image347.png"/><Relationship Id="rId506" Type="http://schemas.openxmlformats.org/officeDocument/2006/relationships/image" Target="media/image389.png"/><Relationship Id="rId688" Type="http://schemas.openxmlformats.org/officeDocument/2006/relationships/image" Target="media/image560.png"/><Relationship Id="rId38" Type="http://schemas.openxmlformats.org/officeDocument/2006/relationships/image" Target="media/image28.png"/><Relationship Id="rId103" Type="http://schemas.openxmlformats.org/officeDocument/2006/relationships/image" Target="media/image43.png"/><Relationship Id="rId310" Type="http://schemas.openxmlformats.org/officeDocument/2006/relationships/image" Target="media/image224.png"/><Relationship Id="rId492" Type="http://schemas.openxmlformats.org/officeDocument/2006/relationships/image" Target="media/image378.png"/><Relationship Id="rId548" Type="http://schemas.openxmlformats.org/officeDocument/2006/relationships/image" Target="media/image423.png"/><Relationship Id="rId91" Type="http://schemas.openxmlformats.org/officeDocument/2006/relationships/oleObject" Target="embeddings/oleObject42.bin"/><Relationship Id="rId145" Type="http://schemas.openxmlformats.org/officeDocument/2006/relationships/image" Target="media/image82.png"/><Relationship Id="rId187" Type="http://schemas.openxmlformats.org/officeDocument/2006/relationships/footer" Target="footer2.xml"/><Relationship Id="rId352" Type="http://schemas.openxmlformats.org/officeDocument/2006/relationships/image" Target="media/image263.wmf"/><Relationship Id="rId394" Type="http://schemas.openxmlformats.org/officeDocument/2006/relationships/image" Target="media/image304.wmf"/><Relationship Id="rId408" Type="http://schemas.openxmlformats.org/officeDocument/2006/relationships/image" Target="media/image315.png"/><Relationship Id="rId615" Type="http://schemas.openxmlformats.org/officeDocument/2006/relationships/image" Target="media/image487.jpeg"/><Relationship Id="rId212" Type="http://schemas.openxmlformats.org/officeDocument/2006/relationships/oleObject" Target="embeddings/oleObject59.bin"/><Relationship Id="rId254" Type="http://schemas.openxmlformats.org/officeDocument/2006/relationships/image" Target="media/image179.png"/><Relationship Id="rId657" Type="http://schemas.openxmlformats.org/officeDocument/2006/relationships/image" Target="media/image529.png"/><Relationship Id="rId49" Type="http://schemas.openxmlformats.org/officeDocument/2006/relationships/oleObject" Target="embeddings/oleObject7.bin"/><Relationship Id="rId114" Type="http://schemas.openxmlformats.org/officeDocument/2006/relationships/image" Target="media/image53.png"/><Relationship Id="rId296" Type="http://schemas.openxmlformats.org/officeDocument/2006/relationships/oleObject" Target="embeddings/oleObject67.bin"/><Relationship Id="rId461" Type="http://schemas.openxmlformats.org/officeDocument/2006/relationships/image" Target="media/image356.png"/><Relationship Id="rId517" Type="http://schemas.openxmlformats.org/officeDocument/2006/relationships/oleObject" Target="embeddings/oleObject109.bin"/><Relationship Id="rId559" Type="http://schemas.openxmlformats.org/officeDocument/2006/relationships/image" Target="media/image434.png"/><Relationship Id="rId60" Type="http://schemas.openxmlformats.org/officeDocument/2006/relationships/oleObject" Target="embeddings/oleObject17.bin"/><Relationship Id="rId156" Type="http://schemas.openxmlformats.org/officeDocument/2006/relationships/image" Target="media/image91.png"/><Relationship Id="rId198" Type="http://schemas.openxmlformats.org/officeDocument/2006/relationships/footer" Target="footer3.xml"/><Relationship Id="rId321" Type="http://schemas.openxmlformats.org/officeDocument/2006/relationships/image" Target="media/image233.png"/><Relationship Id="rId363" Type="http://schemas.openxmlformats.org/officeDocument/2006/relationships/image" Target="media/image274.wmf"/><Relationship Id="rId419" Type="http://schemas.openxmlformats.org/officeDocument/2006/relationships/image" Target="media/image321.png"/><Relationship Id="rId570" Type="http://schemas.openxmlformats.org/officeDocument/2006/relationships/image" Target="media/image445.png"/><Relationship Id="rId626" Type="http://schemas.openxmlformats.org/officeDocument/2006/relationships/image" Target="media/image498.png"/><Relationship Id="rId223" Type="http://schemas.openxmlformats.org/officeDocument/2006/relationships/image" Target="media/image150.png"/><Relationship Id="rId430" Type="http://schemas.openxmlformats.org/officeDocument/2006/relationships/image" Target="media/image332.png"/><Relationship Id="rId668" Type="http://schemas.openxmlformats.org/officeDocument/2006/relationships/image" Target="media/image540.png"/><Relationship Id="rId18" Type="http://schemas.openxmlformats.org/officeDocument/2006/relationships/image" Target="media/image9.png"/><Relationship Id="rId265" Type="http://schemas.openxmlformats.org/officeDocument/2006/relationships/image" Target="media/image190.jpeg"/><Relationship Id="rId472" Type="http://schemas.openxmlformats.org/officeDocument/2006/relationships/image" Target="media/image364.png"/><Relationship Id="rId528" Type="http://schemas.openxmlformats.org/officeDocument/2006/relationships/image" Target="media/image403.png"/><Relationship Id="rId125" Type="http://schemas.openxmlformats.org/officeDocument/2006/relationships/image" Target="media/image63.png"/><Relationship Id="rId167" Type="http://schemas.openxmlformats.org/officeDocument/2006/relationships/image" Target="media/image101.png"/><Relationship Id="rId332" Type="http://schemas.openxmlformats.org/officeDocument/2006/relationships/image" Target="media/image244.wmf"/><Relationship Id="rId374" Type="http://schemas.openxmlformats.org/officeDocument/2006/relationships/image" Target="media/image285.png"/><Relationship Id="rId581" Type="http://schemas.openxmlformats.org/officeDocument/2006/relationships/image" Target="media/image455.jpeg"/><Relationship Id="rId71" Type="http://schemas.openxmlformats.org/officeDocument/2006/relationships/oleObject" Target="embeddings/oleObject25.bin"/><Relationship Id="rId234" Type="http://schemas.openxmlformats.org/officeDocument/2006/relationships/image" Target="media/image160.png"/><Relationship Id="rId637" Type="http://schemas.openxmlformats.org/officeDocument/2006/relationships/image" Target="media/image509.png"/><Relationship Id="rId679" Type="http://schemas.openxmlformats.org/officeDocument/2006/relationships/image" Target="media/image551.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01.png"/><Relationship Id="rId441" Type="http://schemas.openxmlformats.org/officeDocument/2006/relationships/oleObject" Target="embeddings/oleObject87.bin"/><Relationship Id="rId483" Type="http://schemas.openxmlformats.org/officeDocument/2006/relationships/image" Target="media/image372.png"/><Relationship Id="rId539" Type="http://schemas.openxmlformats.org/officeDocument/2006/relationships/image" Target="media/image414.png"/><Relationship Id="rId690" Type="http://schemas.openxmlformats.org/officeDocument/2006/relationships/image" Target="media/image562.png"/><Relationship Id="rId40" Type="http://schemas.openxmlformats.org/officeDocument/2006/relationships/image" Target="media/image30.png"/><Relationship Id="rId115" Type="http://schemas.openxmlformats.org/officeDocument/2006/relationships/image" Target="media/image54.png"/><Relationship Id="rId136" Type="http://schemas.openxmlformats.org/officeDocument/2006/relationships/image" Target="media/image74.png"/><Relationship Id="rId157" Type="http://schemas.openxmlformats.org/officeDocument/2006/relationships/oleObject" Target="embeddings/oleObject57.bin"/><Relationship Id="rId178" Type="http://schemas.openxmlformats.org/officeDocument/2006/relationships/image" Target="media/image112.png"/><Relationship Id="rId301" Type="http://schemas.openxmlformats.org/officeDocument/2006/relationships/oleObject" Target="embeddings/oleObject71.bin"/><Relationship Id="rId322" Type="http://schemas.openxmlformats.org/officeDocument/2006/relationships/image" Target="media/image234.jpeg"/><Relationship Id="rId343" Type="http://schemas.openxmlformats.org/officeDocument/2006/relationships/image" Target="media/image254.jpeg"/><Relationship Id="rId364" Type="http://schemas.openxmlformats.org/officeDocument/2006/relationships/image" Target="media/image275.png"/><Relationship Id="rId550" Type="http://schemas.openxmlformats.org/officeDocument/2006/relationships/image" Target="media/image425.jpeg"/><Relationship Id="rId61" Type="http://schemas.openxmlformats.org/officeDocument/2006/relationships/oleObject" Target="embeddings/oleObject18.bin"/><Relationship Id="rId82" Type="http://schemas.openxmlformats.org/officeDocument/2006/relationships/oleObject" Target="embeddings/oleObject34.bin"/><Relationship Id="rId199" Type="http://schemas.openxmlformats.org/officeDocument/2006/relationships/image" Target="media/image131.png"/><Relationship Id="rId203" Type="http://schemas.openxmlformats.org/officeDocument/2006/relationships/image" Target="media/image135.png"/><Relationship Id="rId385" Type="http://schemas.openxmlformats.org/officeDocument/2006/relationships/image" Target="media/image296.png"/><Relationship Id="rId571" Type="http://schemas.openxmlformats.org/officeDocument/2006/relationships/image" Target="media/image446.png"/><Relationship Id="rId592" Type="http://schemas.openxmlformats.org/officeDocument/2006/relationships/image" Target="media/image464.png"/><Relationship Id="rId606" Type="http://schemas.openxmlformats.org/officeDocument/2006/relationships/image" Target="media/image478.png"/><Relationship Id="rId627" Type="http://schemas.openxmlformats.org/officeDocument/2006/relationships/image" Target="media/image499.png"/><Relationship Id="rId648" Type="http://schemas.openxmlformats.org/officeDocument/2006/relationships/image" Target="media/image520.png"/><Relationship Id="rId669" Type="http://schemas.openxmlformats.org/officeDocument/2006/relationships/image" Target="media/image541.png"/><Relationship Id="rId19" Type="http://schemas.openxmlformats.org/officeDocument/2006/relationships/image" Target="media/image10.png"/><Relationship Id="rId224" Type="http://schemas.openxmlformats.org/officeDocument/2006/relationships/oleObject" Target="embeddings/oleObject63.bin"/><Relationship Id="rId245" Type="http://schemas.openxmlformats.org/officeDocument/2006/relationships/image" Target="media/image170.png"/><Relationship Id="rId266" Type="http://schemas.openxmlformats.org/officeDocument/2006/relationships/image" Target="media/image191.jpeg"/><Relationship Id="rId287" Type="http://schemas.openxmlformats.org/officeDocument/2006/relationships/image" Target="media/image212.png"/><Relationship Id="rId410" Type="http://schemas.openxmlformats.org/officeDocument/2006/relationships/image" Target="media/image317.png"/><Relationship Id="rId431" Type="http://schemas.openxmlformats.org/officeDocument/2006/relationships/image" Target="media/image333.png"/><Relationship Id="rId452" Type="http://schemas.openxmlformats.org/officeDocument/2006/relationships/image" Target="media/image349.png"/><Relationship Id="rId473" Type="http://schemas.openxmlformats.org/officeDocument/2006/relationships/image" Target="media/image365.png"/><Relationship Id="rId494" Type="http://schemas.openxmlformats.org/officeDocument/2006/relationships/image" Target="media/image380.png"/><Relationship Id="rId508" Type="http://schemas.openxmlformats.org/officeDocument/2006/relationships/image" Target="media/image391.png"/><Relationship Id="rId529" Type="http://schemas.openxmlformats.org/officeDocument/2006/relationships/image" Target="media/image404.png"/><Relationship Id="rId680" Type="http://schemas.openxmlformats.org/officeDocument/2006/relationships/image" Target="media/image552.png"/><Relationship Id="rId30" Type="http://schemas.openxmlformats.org/officeDocument/2006/relationships/image" Target="media/image20.png"/><Relationship Id="rId105" Type="http://schemas.openxmlformats.org/officeDocument/2006/relationships/image" Target="media/image44.png"/><Relationship Id="rId126" Type="http://schemas.openxmlformats.org/officeDocument/2006/relationships/image" Target="media/image64.png"/><Relationship Id="rId147" Type="http://schemas.openxmlformats.org/officeDocument/2006/relationships/image" Target="media/image84.png"/><Relationship Id="rId168" Type="http://schemas.openxmlformats.org/officeDocument/2006/relationships/image" Target="media/image102.png"/><Relationship Id="rId312" Type="http://schemas.openxmlformats.org/officeDocument/2006/relationships/oleObject" Target="embeddings/oleObject76.bin"/><Relationship Id="rId333" Type="http://schemas.openxmlformats.org/officeDocument/2006/relationships/oleObject" Target="embeddings/oleObject78.bin"/><Relationship Id="rId354" Type="http://schemas.openxmlformats.org/officeDocument/2006/relationships/image" Target="media/image265.png"/><Relationship Id="rId540" Type="http://schemas.openxmlformats.org/officeDocument/2006/relationships/image" Target="media/image415.jpeg"/><Relationship Id="rId51" Type="http://schemas.openxmlformats.org/officeDocument/2006/relationships/oleObject" Target="embeddings/oleObject9.bin"/><Relationship Id="rId72" Type="http://schemas.openxmlformats.org/officeDocument/2006/relationships/oleObject" Target="embeddings/oleObject26.bin"/><Relationship Id="rId93" Type="http://schemas.openxmlformats.org/officeDocument/2006/relationships/oleObject" Target="embeddings/oleObject44.bin"/><Relationship Id="rId189" Type="http://schemas.openxmlformats.org/officeDocument/2006/relationships/image" Target="media/image122.png"/><Relationship Id="rId375" Type="http://schemas.openxmlformats.org/officeDocument/2006/relationships/image" Target="media/image286.png"/><Relationship Id="rId396" Type="http://schemas.openxmlformats.org/officeDocument/2006/relationships/oleObject" Target="embeddings/oleObject79.bin"/><Relationship Id="rId561" Type="http://schemas.openxmlformats.org/officeDocument/2006/relationships/image" Target="media/image436.png"/><Relationship Id="rId582" Type="http://schemas.openxmlformats.org/officeDocument/2006/relationships/image" Target="media/image456.jpeg"/><Relationship Id="rId617" Type="http://schemas.openxmlformats.org/officeDocument/2006/relationships/image" Target="media/image489.jpeg"/><Relationship Id="rId638" Type="http://schemas.openxmlformats.org/officeDocument/2006/relationships/image" Target="media/image510.png"/><Relationship Id="rId659" Type="http://schemas.openxmlformats.org/officeDocument/2006/relationships/image" Target="media/image531.png"/><Relationship Id="rId3" Type="http://schemas.openxmlformats.org/officeDocument/2006/relationships/styles" Target="styles.xml"/><Relationship Id="rId214" Type="http://schemas.openxmlformats.org/officeDocument/2006/relationships/oleObject" Target="embeddings/oleObject61.bin"/><Relationship Id="rId235" Type="http://schemas.openxmlformats.org/officeDocument/2006/relationships/image" Target="media/image161.png"/><Relationship Id="rId256" Type="http://schemas.openxmlformats.org/officeDocument/2006/relationships/image" Target="media/image181.png"/><Relationship Id="rId277" Type="http://schemas.openxmlformats.org/officeDocument/2006/relationships/image" Target="media/image202.png"/><Relationship Id="rId298" Type="http://schemas.openxmlformats.org/officeDocument/2006/relationships/oleObject" Target="embeddings/oleObject69.bin"/><Relationship Id="rId400" Type="http://schemas.openxmlformats.org/officeDocument/2006/relationships/image" Target="media/image309.png"/><Relationship Id="rId421" Type="http://schemas.openxmlformats.org/officeDocument/2006/relationships/image" Target="media/image323.png"/><Relationship Id="rId442" Type="http://schemas.openxmlformats.org/officeDocument/2006/relationships/image" Target="media/image343.png"/><Relationship Id="rId463" Type="http://schemas.openxmlformats.org/officeDocument/2006/relationships/image" Target="media/image358.png"/><Relationship Id="rId484" Type="http://schemas.openxmlformats.org/officeDocument/2006/relationships/oleObject" Target="embeddings/oleObject100.bin"/><Relationship Id="rId519" Type="http://schemas.openxmlformats.org/officeDocument/2006/relationships/oleObject" Target="embeddings/oleObject111.bin"/><Relationship Id="rId670" Type="http://schemas.openxmlformats.org/officeDocument/2006/relationships/image" Target="media/image542.png"/><Relationship Id="rId116" Type="http://schemas.openxmlformats.org/officeDocument/2006/relationships/image" Target="media/image55.png"/><Relationship Id="rId137" Type="http://schemas.openxmlformats.org/officeDocument/2006/relationships/image" Target="media/image75.png"/><Relationship Id="rId158" Type="http://schemas.openxmlformats.org/officeDocument/2006/relationships/image" Target="media/image92.png"/><Relationship Id="rId302" Type="http://schemas.openxmlformats.org/officeDocument/2006/relationships/oleObject" Target="embeddings/oleObject72.bin"/><Relationship Id="rId323" Type="http://schemas.openxmlformats.org/officeDocument/2006/relationships/image" Target="media/image235.jpeg"/><Relationship Id="rId344" Type="http://schemas.openxmlformats.org/officeDocument/2006/relationships/image" Target="media/image255.png"/><Relationship Id="rId530" Type="http://schemas.openxmlformats.org/officeDocument/2006/relationships/image" Target="media/image405.png"/><Relationship Id="rId691" Type="http://schemas.openxmlformats.org/officeDocument/2006/relationships/image" Target="media/image563.png"/><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oleObject" Target="embeddings/oleObject19.bin"/><Relationship Id="rId83" Type="http://schemas.openxmlformats.org/officeDocument/2006/relationships/image" Target="media/image40.png"/><Relationship Id="rId179" Type="http://schemas.openxmlformats.org/officeDocument/2006/relationships/image" Target="media/image113.png"/><Relationship Id="rId365" Type="http://schemas.openxmlformats.org/officeDocument/2006/relationships/image" Target="media/image276.png"/><Relationship Id="rId386" Type="http://schemas.openxmlformats.org/officeDocument/2006/relationships/image" Target="media/image297.png"/><Relationship Id="rId551" Type="http://schemas.openxmlformats.org/officeDocument/2006/relationships/image" Target="media/image426.jpeg"/><Relationship Id="rId572" Type="http://schemas.openxmlformats.org/officeDocument/2006/relationships/image" Target="media/image447.jpeg"/><Relationship Id="rId593" Type="http://schemas.openxmlformats.org/officeDocument/2006/relationships/image" Target="media/image465.png"/><Relationship Id="rId607" Type="http://schemas.openxmlformats.org/officeDocument/2006/relationships/image" Target="media/image479.jpeg"/><Relationship Id="rId628" Type="http://schemas.openxmlformats.org/officeDocument/2006/relationships/image" Target="media/image500.png"/><Relationship Id="rId649" Type="http://schemas.openxmlformats.org/officeDocument/2006/relationships/image" Target="media/image521.png"/><Relationship Id="rId190" Type="http://schemas.openxmlformats.org/officeDocument/2006/relationships/image" Target="media/image123.png"/><Relationship Id="rId204" Type="http://schemas.openxmlformats.org/officeDocument/2006/relationships/image" Target="media/image136.jpeg"/><Relationship Id="rId225" Type="http://schemas.openxmlformats.org/officeDocument/2006/relationships/image" Target="media/image151.png"/><Relationship Id="rId246" Type="http://schemas.openxmlformats.org/officeDocument/2006/relationships/image" Target="media/image171.png"/><Relationship Id="rId267" Type="http://schemas.openxmlformats.org/officeDocument/2006/relationships/image" Target="media/image192.png"/><Relationship Id="rId288" Type="http://schemas.openxmlformats.org/officeDocument/2006/relationships/image" Target="media/image213.png"/><Relationship Id="rId411" Type="http://schemas.openxmlformats.org/officeDocument/2006/relationships/image" Target="media/image318.png"/><Relationship Id="rId432" Type="http://schemas.openxmlformats.org/officeDocument/2006/relationships/image" Target="media/image334.png"/><Relationship Id="rId453" Type="http://schemas.openxmlformats.org/officeDocument/2006/relationships/image" Target="media/image350.png"/><Relationship Id="rId474" Type="http://schemas.openxmlformats.org/officeDocument/2006/relationships/image" Target="media/image366.png"/><Relationship Id="rId509" Type="http://schemas.openxmlformats.org/officeDocument/2006/relationships/image" Target="media/image392.png"/><Relationship Id="rId660" Type="http://schemas.openxmlformats.org/officeDocument/2006/relationships/image" Target="media/image532.png"/><Relationship Id="rId106" Type="http://schemas.openxmlformats.org/officeDocument/2006/relationships/image" Target="media/image45.png"/><Relationship Id="rId127" Type="http://schemas.openxmlformats.org/officeDocument/2006/relationships/image" Target="media/image65.png"/><Relationship Id="rId313" Type="http://schemas.openxmlformats.org/officeDocument/2006/relationships/oleObject" Target="embeddings/oleObject77.bin"/><Relationship Id="rId495" Type="http://schemas.openxmlformats.org/officeDocument/2006/relationships/image" Target="media/image381.png"/><Relationship Id="rId681" Type="http://schemas.openxmlformats.org/officeDocument/2006/relationships/image" Target="media/image553.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oleObject" Target="embeddings/oleObject10.bin"/><Relationship Id="rId73" Type="http://schemas.openxmlformats.org/officeDocument/2006/relationships/oleObject" Target="embeddings/oleObject27.bin"/><Relationship Id="rId94" Type="http://schemas.openxmlformats.org/officeDocument/2006/relationships/oleObject" Target="embeddings/oleObject45.bin"/><Relationship Id="rId148" Type="http://schemas.openxmlformats.org/officeDocument/2006/relationships/image" Target="media/image85.png"/><Relationship Id="rId169" Type="http://schemas.openxmlformats.org/officeDocument/2006/relationships/image" Target="media/image103.png"/><Relationship Id="rId334" Type="http://schemas.openxmlformats.org/officeDocument/2006/relationships/image" Target="media/image245.wmf"/><Relationship Id="rId355" Type="http://schemas.openxmlformats.org/officeDocument/2006/relationships/image" Target="media/image266.wmf"/><Relationship Id="rId376" Type="http://schemas.openxmlformats.org/officeDocument/2006/relationships/image" Target="media/image287.png"/><Relationship Id="rId397" Type="http://schemas.openxmlformats.org/officeDocument/2006/relationships/image" Target="media/image306.png"/><Relationship Id="rId520" Type="http://schemas.openxmlformats.org/officeDocument/2006/relationships/image" Target="media/image397.png"/><Relationship Id="rId541" Type="http://schemas.openxmlformats.org/officeDocument/2006/relationships/image" Target="media/image416.jpeg"/><Relationship Id="rId562" Type="http://schemas.openxmlformats.org/officeDocument/2006/relationships/image" Target="media/image437.png"/><Relationship Id="rId583" Type="http://schemas.openxmlformats.org/officeDocument/2006/relationships/image" Target="media/image457.jpeg"/><Relationship Id="rId618" Type="http://schemas.openxmlformats.org/officeDocument/2006/relationships/image" Target="media/image490.jpeg"/><Relationship Id="rId639" Type="http://schemas.openxmlformats.org/officeDocument/2006/relationships/image" Target="media/image511.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image" Target="media/image143.png"/><Relationship Id="rId236" Type="http://schemas.openxmlformats.org/officeDocument/2006/relationships/image" Target="media/image162.jpeg"/><Relationship Id="rId257" Type="http://schemas.openxmlformats.org/officeDocument/2006/relationships/image" Target="media/image182.png"/><Relationship Id="rId278" Type="http://schemas.openxmlformats.org/officeDocument/2006/relationships/image" Target="media/image203.png"/><Relationship Id="rId401" Type="http://schemas.openxmlformats.org/officeDocument/2006/relationships/image" Target="media/image310.png"/><Relationship Id="rId422" Type="http://schemas.openxmlformats.org/officeDocument/2006/relationships/image" Target="media/image324.png"/><Relationship Id="rId443" Type="http://schemas.openxmlformats.org/officeDocument/2006/relationships/oleObject" Target="embeddings/oleObject88.bin"/><Relationship Id="rId464" Type="http://schemas.openxmlformats.org/officeDocument/2006/relationships/image" Target="media/image359.png"/><Relationship Id="rId650" Type="http://schemas.openxmlformats.org/officeDocument/2006/relationships/image" Target="media/image522.png"/><Relationship Id="rId303" Type="http://schemas.openxmlformats.org/officeDocument/2006/relationships/oleObject" Target="embeddings/oleObject73.bin"/><Relationship Id="rId485" Type="http://schemas.openxmlformats.org/officeDocument/2006/relationships/image" Target="media/image373.png"/><Relationship Id="rId692" Type="http://schemas.openxmlformats.org/officeDocument/2006/relationships/image" Target="media/image564.png"/><Relationship Id="rId42" Type="http://schemas.openxmlformats.org/officeDocument/2006/relationships/image" Target="media/image31.png"/><Relationship Id="rId84" Type="http://schemas.openxmlformats.org/officeDocument/2006/relationships/oleObject" Target="embeddings/oleObject35.bin"/><Relationship Id="rId138" Type="http://schemas.openxmlformats.org/officeDocument/2006/relationships/image" Target="media/image76.png"/><Relationship Id="rId345" Type="http://schemas.openxmlformats.org/officeDocument/2006/relationships/image" Target="media/image256.png"/><Relationship Id="rId387" Type="http://schemas.openxmlformats.org/officeDocument/2006/relationships/image" Target="media/image298.png"/><Relationship Id="rId510" Type="http://schemas.openxmlformats.org/officeDocument/2006/relationships/image" Target="media/image393.png"/><Relationship Id="rId552" Type="http://schemas.openxmlformats.org/officeDocument/2006/relationships/image" Target="media/image427.png"/><Relationship Id="rId594" Type="http://schemas.openxmlformats.org/officeDocument/2006/relationships/image" Target="media/image466.png"/><Relationship Id="rId608" Type="http://schemas.openxmlformats.org/officeDocument/2006/relationships/image" Target="media/image480.jpeg"/><Relationship Id="rId191" Type="http://schemas.openxmlformats.org/officeDocument/2006/relationships/image" Target="media/image124.png"/><Relationship Id="rId205" Type="http://schemas.openxmlformats.org/officeDocument/2006/relationships/image" Target="media/image137.jpeg"/><Relationship Id="rId247" Type="http://schemas.openxmlformats.org/officeDocument/2006/relationships/image" Target="media/image172.png"/><Relationship Id="rId412" Type="http://schemas.openxmlformats.org/officeDocument/2006/relationships/oleObject" Target="embeddings/oleObject82.bin"/><Relationship Id="rId107" Type="http://schemas.openxmlformats.org/officeDocument/2006/relationships/image" Target="media/image46.png"/><Relationship Id="rId289" Type="http://schemas.openxmlformats.org/officeDocument/2006/relationships/image" Target="media/image214.png"/><Relationship Id="rId454" Type="http://schemas.openxmlformats.org/officeDocument/2006/relationships/image" Target="media/image351.png"/><Relationship Id="rId496" Type="http://schemas.openxmlformats.org/officeDocument/2006/relationships/image" Target="media/image382.png"/><Relationship Id="rId661" Type="http://schemas.openxmlformats.org/officeDocument/2006/relationships/image" Target="media/image533.png"/><Relationship Id="rId11" Type="http://schemas.openxmlformats.org/officeDocument/2006/relationships/image" Target="media/image3.wmf"/><Relationship Id="rId53" Type="http://schemas.openxmlformats.org/officeDocument/2006/relationships/oleObject" Target="embeddings/oleObject11.bin"/><Relationship Id="rId149" Type="http://schemas.openxmlformats.org/officeDocument/2006/relationships/image" Target="media/image86.png"/><Relationship Id="rId314" Type="http://schemas.openxmlformats.org/officeDocument/2006/relationships/image" Target="media/image226.jpeg"/><Relationship Id="rId356" Type="http://schemas.openxmlformats.org/officeDocument/2006/relationships/image" Target="media/image267.wmf"/><Relationship Id="rId398" Type="http://schemas.openxmlformats.org/officeDocument/2006/relationships/image" Target="media/image307.png"/><Relationship Id="rId521" Type="http://schemas.openxmlformats.org/officeDocument/2006/relationships/oleObject" Target="embeddings/oleObject112.bin"/><Relationship Id="rId563" Type="http://schemas.openxmlformats.org/officeDocument/2006/relationships/image" Target="media/image438.png"/><Relationship Id="rId619" Type="http://schemas.openxmlformats.org/officeDocument/2006/relationships/image" Target="media/image491.jpeg"/><Relationship Id="rId95" Type="http://schemas.openxmlformats.org/officeDocument/2006/relationships/oleObject" Target="embeddings/oleObject46.bin"/><Relationship Id="rId160" Type="http://schemas.openxmlformats.org/officeDocument/2006/relationships/image" Target="media/image94.png"/><Relationship Id="rId216" Type="http://schemas.openxmlformats.org/officeDocument/2006/relationships/image" Target="media/image144.png"/><Relationship Id="rId423" Type="http://schemas.openxmlformats.org/officeDocument/2006/relationships/image" Target="media/image325.png"/><Relationship Id="rId258" Type="http://schemas.openxmlformats.org/officeDocument/2006/relationships/image" Target="media/image183.png"/><Relationship Id="rId465" Type="http://schemas.openxmlformats.org/officeDocument/2006/relationships/oleObject" Target="embeddings/oleObject94.bin"/><Relationship Id="rId630" Type="http://schemas.openxmlformats.org/officeDocument/2006/relationships/image" Target="media/image502.wmf"/><Relationship Id="rId672" Type="http://schemas.openxmlformats.org/officeDocument/2006/relationships/image" Target="media/image544.png"/><Relationship Id="rId22" Type="http://schemas.openxmlformats.org/officeDocument/2006/relationships/image" Target="media/image13.png"/><Relationship Id="rId64" Type="http://schemas.openxmlformats.org/officeDocument/2006/relationships/oleObject" Target="embeddings/oleObject21.bin"/><Relationship Id="rId118" Type="http://schemas.openxmlformats.org/officeDocument/2006/relationships/image" Target="media/image57.png"/><Relationship Id="rId325" Type="http://schemas.openxmlformats.org/officeDocument/2006/relationships/image" Target="media/image237.png"/><Relationship Id="rId367" Type="http://schemas.openxmlformats.org/officeDocument/2006/relationships/image" Target="media/image278.png"/><Relationship Id="rId532" Type="http://schemas.openxmlformats.org/officeDocument/2006/relationships/image" Target="media/image407.png"/><Relationship Id="rId574" Type="http://schemas.openxmlformats.org/officeDocument/2006/relationships/image" Target="media/image448.jpeg"/><Relationship Id="rId171" Type="http://schemas.openxmlformats.org/officeDocument/2006/relationships/image" Target="media/image105.png"/><Relationship Id="rId227" Type="http://schemas.openxmlformats.org/officeDocument/2006/relationships/image" Target="media/image153.jpeg"/><Relationship Id="rId269" Type="http://schemas.openxmlformats.org/officeDocument/2006/relationships/image" Target="media/image194.png"/><Relationship Id="rId434" Type="http://schemas.openxmlformats.org/officeDocument/2006/relationships/image" Target="media/image336.png"/><Relationship Id="rId476" Type="http://schemas.openxmlformats.org/officeDocument/2006/relationships/image" Target="media/image368.png"/><Relationship Id="rId641" Type="http://schemas.openxmlformats.org/officeDocument/2006/relationships/image" Target="media/image513.png"/><Relationship Id="rId683" Type="http://schemas.openxmlformats.org/officeDocument/2006/relationships/image" Target="media/image555.png"/><Relationship Id="rId33" Type="http://schemas.openxmlformats.org/officeDocument/2006/relationships/image" Target="media/image23.png"/><Relationship Id="rId129" Type="http://schemas.openxmlformats.org/officeDocument/2006/relationships/image" Target="media/image67.png"/><Relationship Id="rId280" Type="http://schemas.openxmlformats.org/officeDocument/2006/relationships/image" Target="media/image205.png"/><Relationship Id="rId336" Type="http://schemas.openxmlformats.org/officeDocument/2006/relationships/image" Target="media/image247.wmf"/><Relationship Id="rId501" Type="http://schemas.openxmlformats.org/officeDocument/2006/relationships/oleObject" Target="embeddings/oleObject104.bin"/><Relationship Id="rId543" Type="http://schemas.openxmlformats.org/officeDocument/2006/relationships/image" Target="media/image418.jpeg"/><Relationship Id="rId75" Type="http://schemas.openxmlformats.org/officeDocument/2006/relationships/oleObject" Target="embeddings/oleObject29.bin"/><Relationship Id="rId140" Type="http://schemas.openxmlformats.org/officeDocument/2006/relationships/image" Target="media/image78.png"/><Relationship Id="rId182" Type="http://schemas.openxmlformats.org/officeDocument/2006/relationships/image" Target="media/image116.png"/><Relationship Id="rId378" Type="http://schemas.openxmlformats.org/officeDocument/2006/relationships/image" Target="media/image289.png"/><Relationship Id="rId403" Type="http://schemas.openxmlformats.org/officeDocument/2006/relationships/image" Target="media/image312.png"/><Relationship Id="rId585" Type="http://schemas.openxmlformats.org/officeDocument/2006/relationships/oleObject" Target="embeddings/oleObject114.bin"/><Relationship Id="rId6" Type="http://schemas.openxmlformats.org/officeDocument/2006/relationships/footnotes" Target="footnotes.xml"/><Relationship Id="rId238" Type="http://schemas.openxmlformats.org/officeDocument/2006/relationships/image" Target="media/image164.jpeg"/><Relationship Id="rId445" Type="http://schemas.openxmlformats.org/officeDocument/2006/relationships/oleObject" Target="embeddings/oleObject89.bin"/><Relationship Id="rId487" Type="http://schemas.openxmlformats.org/officeDocument/2006/relationships/oleObject" Target="embeddings/oleObject101.bin"/><Relationship Id="rId610" Type="http://schemas.openxmlformats.org/officeDocument/2006/relationships/image" Target="media/image482.jpeg"/><Relationship Id="rId652" Type="http://schemas.openxmlformats.org/officeDocument/2006/relationships/image" Target="media/image524.png"/><Relationship Id="rId694" Type="http://schemas.openxmlformats.org/officeDocument/2006/relationships/fontTable" Target="fontTable.xml"/><Relationship Id="rId291" Type="http://schemas.openxmlformats.org/officeDocument/2006/relationships/image" Target="media/image216.png"/><Relationship Id="rId305" Type="http://schemas.openxmlformats.org/officeDocument/2006/relationships/image" Target="media/image221.png"/><Relationship Id="rId347" Type="http://schemas.openxmlformats.org/officeDocument/2006/relationships/image" Target="media/image258.png"/><Relationship Id="rId512" Type="http://schemas.openxmlformats.org/officeDocument/2006/relationships/image" Target="media/image395.png"/><Relationship Id="rId44" Type="http://schemas.openxmlformats.org/officeDocument/2006/relationships/oleObject" Target="embeddings/oleObject3.bin"/><Relationship Id="rId86" Type="http://schemas.openxmlformats.org/officeDocument/2006/relationships/oleObject" Target="embeddings/oleObject37.bin"/><Relationship Id="rId151" Type="http://schemas.openxmlformats.org/officeDocument/2006/relationships/oleObject" Target="embeddings/oleObject55.bin"/><Relationship Id="rId389" Type="http://schemas.openxmlformats.org/officeDocument/2006/relationships/footer" Target="footer4.xml"/><Relationship Id="rId554" Type="http://schemas.openxmlformats.org/officeDocument/2006/relationships/image" Target="media/image429.png"/><Relationship Id="rId596" Type="http://schemas.openxmlformats.org/officeDocument/2006/relationships/image" Target="media/image468.jpeg"/><Relationship Id="rId193" Type="http://schemas.openxmlformats.org/officeDocument/2006/relationships/image" Target="media/image126.png"/><Relationship Id="rId207" Type="http://schemas.openxmlformats.org/officeDocument/2006/relationships/image" Target="media/image139.png"/><Relationship Id="rId249" Type="http://schemas.openxmlformats.org/officeDocument/2006/relationships/image" Target="media/image174.png"/><Relationship Id="rId414" Type="http://schemas.openxmlformats.org/officeDocument/2006/relationships/oleObject" Target="embeddings/oleObject84.bin"/><Relationship Id="rId456" Type="http://schemas.openxmlformats.org/officeDocument/2006/relationships/image" Target="media/image353.png"/><Relationship Id="rId498" Type="http://schemas.openxmlformats.org/officeDocument/2006/relationships/oleObject" Target="embeddings/oleObject103.bin"/><Relationship Id="rId621" Type="http://schemas.openxmlformats.org/officeDocument/2006/relationships/image" Target="media/image493.jpeg"/><Relationship Id="rId663" Type="http://schemas.openxmlformats.org/officeDocument/2006/relationships/image" Target="media/image535.png"/><Relationship Id="rId13" Type="http://schemas.openxmlformats.org/officeDocument/2006/relationships/image" Target="media/image5.jpeg"/><Relationship Id="rId109" Type="http://schemas.openxmlformats.org/officeDocument/2006/relationships/image" Target="media/image48.png"/><Relationship Id="rId260" Type="http://schemas.openxmlformats.org/officeDocument/2006/relationships/image" Target="media/image185.png"/><Relationship Id="rId316" Type="http://schemas.openxmlformats.org/officeDocument/2006/relationships/image" Target="media/image228.png"/><Relationship Id="rId523" Type="http://schemas.openxmlformats.org/officeDocument/2006/relationships/image" Target="media/image398.png"/><Relationship Id="rId55" Type="http://schemas.openxmlformats.org/officeDocument/2006/relationships/image" Target="media/image34.png"/><Relationship Id="rId97" Type="http://schemas.openxmlformats.org/officeDocument/2006/relationships/oleObject" Target="embeddings/oleObject48.bin"/><Relationship Id="rId120" Type="http://schemas.openxmlformats.org/officeDocument/2006/relationships/image" Target="media/image58.png"/><Relationship Id="rId358" Type="http://schemas.openxmlformats.org/officeDocument/2006/relationships/image" Target="media/image269.png"/><Relationship Id="rId565" Type="http://schemas.openxmlformats.org/officeDocument/2006/relationships/image" Target="media/image440.png"/><Relationship Id="rId162" Type="http://schemas.openxmlformats.org/officeDocument/2006/relationships/image" Target="media/image96.png"/><Relationship Id="rId218" Type="http://schemas.openxmlformats.org/officeDocument/2006/relationships/image" Target="media/image146.wmf"/><Relationship Id="rId425" Type="http://schemas.openxmlformats.org/officeDocument/2006/relationships/image" Target="media/image327.png"/><Relationship Id="rId467" Type="http://schemas.openxmlformats.org/officeDocument/2006/relationships/oleObject" Target="embeddings/oleObject95.bin"/><Relationship Id="rId632" Type="http://schemas.openxmlformats.org/officeDocument/2006/relationships/image" Target="media/image504.wmf"/><Relationship Id="rId271" Type="http://schemas.openxmlformats.org/officeDocument/2006/relationships/image" Target="media/image196.png"/><Relationship Id="rId674" Type="http://schemas.openxmlformats.org/officeDocument/2006/relationships/image" Target="media/image546.png"/><Relationship Id="rId24" Type="http://schemas.openxmlformats.org/officeDocument/2006/relationships/oleObject" Target="embeddings/oleObject1.bin"/><Relationship Id="rId66" Type="http://schemas.openxmlformats.org/officeDocument/2006/relationships/oleObject" Target="embeddings/oleObject22.bin"/><Relationship Id="rId131" Type="http://schemas.openxmlformats.org/officeDocument/2006/relationships/image" Target="media/image69.png"/><Relationship Id="rId327" Type="http://schemas.openxmlformats.org/officeDocument/2006/relationships/image" Target="media/image239.png"/><Relationship Id="rId369" Type="http://schemas.openxmlformats.org/officeDocument/2006/relationships/image" Target="media/image280.png"/><Relationship Id="rId534" Type="http://schemas.openxmlformats.org/officeDocument/2006/relationships/image" Target="media/image409.png"/><Relationship Id="rId576" Type="http://schemas.openxmlformats.org/officeDocument/2006/relationships/image" Target="media/image450.jpeg"/><Relationship Id="rId173" Type="http://schemas.openxmlformats.org/officeDocument/2006/relationships/image" Target="media/image107.png"/><Relationship Id="rId229" Type="http://schemas.openxmlformats.org/officeDocument/2006/relationships/image" Target="media/image155.png"/><Relationship Id="rId380" Type="http://schemas.openxmlformats.org/officeDocument/2006/relationships/image" Target="media/image291.png"/><Relationship Id="rId436" Type="http://schemas.openxmlformats.org/officeDocument/2006/relationships/image" Target="media/image338.png"/><Relationship Id="rId601" Type="http://schemas.openxmlformats.org/officeDocument/2006/relationships/image" Target="media/image473.png"/><Relationship Id="rId643" Type="http://schemas.openxmlformats.org/officeDocument/2006/relationships/image" Target="media/image515.png"/><Relationship Id="rId240" Type="http://schemas.openxmlformats.org/officeDocument/2006/relationships/image" Target="media/image166.jpeg"/><Relationship Id="rId478" Type="http://schemas.openxmlformats.org/officeDocument/2006/relationships/oleObject" Target="embeddings/oleObject97.bin"/><Relationship Id="rId685" Type="http://schemas.openxmlformats.org/officeDocument/2006/relationships/image" Target="media/image557.png"/><Relationship Id="rId35" Type="http://schemas.openxmlformats.org/officeDocument/2006/relationships/image" Target="media/image25.png"/><Relationship Id="rId77" Type="http://schemas.openxmlformats.org/officeDocument/2006/relationships/image" Target="media/image39.png"/><Relationship Id="rId100" Type="http://schemas.openxmlformats.org/officeDocument/2006/relationships/oleObject" Target="embeddings/oleObject49.bin"/><Relationship Id="rId282" Type="http://schemas.openxmlformats.org/officeDocument/2006/relationships/image" Target="media/image207.png"/><Relationship Id="rId338" Type="http://schemas.openxmlformats.org/officeDocument/2006/relationships/image" Target="media/image249.png"/><Relationship Id="rId503" Type="http://schemas.openxmlformats.org/officeDocument/2006/relationships/oleObject" Target="embeddings/oleObject105.bin"/><Relationship Id="rId545" Type="http://schemas.openxmlformats.org/officeDocument/2006/relationships/image" Target="media/image420.jpeg"/><Relationship Id="rId587" Type="http://schemas.openxmlformats.org/officeDocument/2006/relationships/image" Target="media/image460.png"/><Relationship Id="rId8" Type="http://schemas.openxmlformats.org/officeDocument/2006/relationships/image" Target="media/image1.jpeg"/><Relationship Id="rId142" Type="http://schemas.openxmlformats.org/officeDocument/2006/relationships/image" Target="media/image80.png"/><Relationship Id="rId184" Type="http://schemas.openxmlformats.org/officeDocument/2006/relationships/image" Target="media/image118.png"/><Relationship Id="rId391" Type="http://schemas.openxmlformats.org/officeDocument/2006/relationships/image" Target="media/image301.png"/><Relationship Id="rId405" Type="http://schemas.openxmlformats.org/officeDocument/2006/relationships/oleObject" Target="embeddings/oleObject80.bin"/><Relationship Id="rId447" Type="http://schemas.openxmlformats.org/officeDocument/2006/relationships/oleObject" Target="embeddings/oleObject90.bin"/><Relationship Id="rId612" Type="http://schemas.openxmlformats.org/officeDocument/2006/relationships/image" Target="media/image484.jpeg"/><Relationship Id="rId251" Type="http://schemas.openxmlformats.org/officeDocument/2006/relationships/image" Target="media/image176.png"/><Relationship Id="rId489" Type="http://schemas.openxmlformats.org/officeDocument/2006/relationships/oleObject" Target="embeddings/oleObject102.bin"/><Relationship Id="rId654" Type="http://schemas.openxmlformats.org/officeDocument/2006/relationships/image" Target="media/image526.png"/><Relationship Id="rId46" Type="http://schemas.openxmlformats.org/officeDocument/2006/relationships/image" Target="media/image33.png"/><Relationship Id="rId293" Type="http://schemas.openxmlformats.org/officeDocument/2006/relationships/image" Target="media/image218.png"/><Relationship Id="rId307" Type="http://schemas.openxmlformats.org/officeDocument/2006/relationships/image" Target="media/image222.png"/><Relationship Id="rId349" Type="http://schemas.openxmlformats.org/officeDocument/2006/relationships/image" Target="media/image260.png"/><Relationship Id="rId514" Type="http://schemas.openxmlformats.org/officeDocument/2006/relationships/oleObject" Target="embeddings/oleObject106.bin"/><Relationship Id="rId556" Type="http://schemas.openxmlformats.org/officeDocument/2006/relationships/image" Target="media/image431.png"/><Relationship Id="rId88" Type="http://schemas.openxmlformats.org/officeDocument/2006/relationships/oleObject" Target="embeddings/oleObject39.bin"/><Relationship Id="rId111" Type="http://schemas.openxmlformats.org/officeDocument/2006/relationships/image" Target="media/image50.wmf"/><Relationship Id="rId153" Type="http://schemas.openxmlformats.org/officeDocument/2006/relationships/image" Target="media/image89.png"/><Relationship Id="rId195" Type="http://schemas.openxmlformats.org/officeDocument/2006/relationships/image" Target="media/image128.png"/><Relationship Id="rId209" Type="http://schemas.openxmlformats.org/officeDocument/2006/relationships/image" Target="media/image141.png"/><Relationship Id="rId360" Type="http://schemas.openxmlformats.org/officeDocument/2006/relationships/image" Target="media/image271.wmf"/><Relationship Id="rId416" Type="http://schemas.openxmlformats.org/officeDocument/2006/relationships/image" Target="media/image319.png"/><Relationship Id="rId598" Type="http://schemas.openxmlformats.org/officeDocument/2006/relationships/image" Target="media/image470.png"/><Relationship Id="rId220" Type="http://schemas.openxmlformats.org/officeDocument/2006/relationships/image" Target="media/image148.png"/><Relationship Id="rId458" Type="http://schemas.openxmlformats.org/officeDocument/2006/relationships/oleObject" Target="embeddings/oleObject92.bin"/><Relationship Id="rId623" Type="http://schemas.openxmlformats.org/officeDocument/2006/relationships/image" Target="media/image495.jpeg"/><Relationship Id="rId665" Type="http://schemas.openxmlformats.org/officeDocument/2006/relationships/image" Target="media/image537.png"/><Relationship Id="rId15" Type="http://schemas.openxmlformats.org/officeDocument/2006/relationships/image" Target="media/image7.png"/><Relationship Id="rId57" Type="http://schemas.openxmlformats.org/officeDocument/2006/relationships/oleObject" Target="embeddings/oleObject14.bin"/><Relationship Id="rId262" Type="http://schemas.openxmlformats.org/officeDocument/2006/relationships/image" Target="media/image187.jpeg"/><Relationship Id="rId318" Type="http://schemas.openxmlformats.org/officeDocument/2006/relationships/image" Target="media/image230.png"/><Relationship Id="rId525" Type="http://schemas.openxmlformats.org/officeDocument/2006/relationships/image" Target="media/image400.png"/><Relationship Id="rId567" Type="http://schemas.openxmlformats.org/officeDocument/2006/relationships/image" Target="media/image442.png"/><Relationship Id="rId99" Type="http://schemas.openxmlformats.org/officeDocument/2006/relationships/image" Target="media/image42.png"/><Relationship Id="rId122" Type="http://schemas.openxmlformats.org/officeDocument/2006/relationships/image" Target="media/image60.png"/><Relationship Id="rId164" Type="http://schemas.openxmlformats.org/officeDocument/2006/relationships/image" Target="media/image98.png"/><Relationship Id="rId371" Type="http://schemas.openxmlformats.org/officeDocument/2006/relationships/image" Target="media/image282.png"/><Relationship Id="rId427" Type="http://schemas.openxmlformats.org/officeDocument/2006/relationships/image" Target="media/image329.png"/><Relationship Id="rId469" Type="http://schemas.openxmlformats.org/officeDocument/2006/relationships/oleObject" Target="embeddings/oleObject96.bin"/><Relationship Id="rId634" Type="http://schemas.openxmlformats.org/officeDocument/2006/relationships/image" Target="media/image506.wmf"/><Relationship Id="rId676" Type="http://schemas.openxmlformats.org/officeDocument/2006/relationships/image" Target="media/image548.png"/><Relationship Id="rId26" Type="http://schemas.openxmlformats.org/officeDocument/2006/relationships/image" Target="media/image16.png"/><Relationship Id="rId231" Type="http://schemas.openxmlformats.org/officeDocument/2006/relationships/image" Target="media/image157.png"/><Relationship Id="rId273" Type="http://schemas.openxmlformats.org/officeDocument/2006/relationships/image" Target="media/image198.png"/><Relationship Id="rId329" Type="http://schemas.openxmlformats.org/officeDocument/2006/relationships/image" Target="media/image241.png"/><Relationship Id="rId480" Type="http://schemas.openxmlformats.org/officeDocument/2006/relationships/oleObject" Target="embeddings/oleObject98.bin"/><Relationship Id="rId536" Type="http://schemas.openxmlformats.org/officeDocument/2006/relationships/image" Target="media/image411.png"/><Relationship Id="rId68" Type="http://schemas.openxmlformats.org/officeDocument/2006/relationships/image" Target="media/image37.png"/><Relationship Id="rId133" Type="http://schemas.openxmlformats.org/officeDocument/2006/relationships/image" Target="media/image71.png"/><Relationship Id="rId175" Type="http://schemas.openxmlformats.org/officeDocument/2006/relationships/image" Target="media/image109.png"/><Relationship Id="rId340" Type="http://schemas.openxmlformats.org/officeDocument/2006/relationships/image" Target="media/image251.png"/><Relationship Id="rId578" Type="http://schemas.openxmlformats.org/officeDocument/2006/relationships/image" Target="media/image452.jpeg"/><Relationship Id="rId200" Type="http://schemas.openxmlformats.org/officeDocument/2006/relationships/image" Target="media/image132.png"/><Relationship Id="rId382" Type="http://schemas.openxmlformats.org/officeDocument/2006/relationships/image" Target="media/image293.png"/><Relationship Id="rId438" Type="http://schemas.openxmlformats.org/officeDocument/2006/relationships/image" Target="media/image340.png"/><Relationship Id="rId603" Type="http://schemas.openxmlformats.org/officeDocument/2006/relationships/image" Target="media/image475.png"/><Relationship Id="rId645" Type="http://schemas.openxmlformats.org/officeDocument/2006/relationships/image" Target="media/image517.png"/><Relationship Id="rId687" Type="http://schemas.openxmlformats.org/officeDocument/2006/relationships/image" Target="media/image559.png"/><Relationship Id="rId242" Type="http://schemas.openxmlformats.org/officeDocument/2006/relationships/image" Target="media/image168.jpeg"/><Relationship Id="rId284" Type="http://schemas.openxmlformats.org/officeDocument/2006/relationships/image" Target="media/image209.png"/><Relationship Id="rId491" Type="http://schemas.openxmlformats.org/officeDocument/2006/relationships/image" Target="media/image377.png"/><Relationship Id="rId505" Type="http://schemas.openxmlformats.org/officeDocument/2006/relationships/image" Target="media/image388.png"/><Relationship Id="rId37" Type="http://schemas.openxmlformats.org/officeDocument/2006/relationships/image" Target="media/image27.png"/><Relationship Id="rId79" Type="http://schemas.openxmlformats.org/officeDocument/2006/relationships/oleObject" Target="embeddings/oleObject31.bin"/><Relationship Id="rId102" Type="http://schemas.openxmlformats.org/officeDocument/2006/relationships/oleObject" Target="embeddings/oleObject51.bin"/><Relationship Id="rId144" Type="http://schemas.openxmlformats.org/officeDocument/2006/relationships/image" Target="media/image81.png"/><Relationship Id="rId547" Type="http://schemas.openxmlformats.org/officeDocument/2006/relationships/image" Target="media/image422.png"/><Relationship Id="rId589" Type="http://schemas.openxmlformats.org/officeDocument/2006/relationships/footer" Target="footer6.xml"/><Relationship Id="rId90" Type="http://schemas.openxmlformats.org/officeDocument/2006/relationships/oleObject" Target="embeddings/oleObject41.bin"/><Relationship Id="rId186" Type="http://schemas.openxmlformats.org/officeDocument/2006/relationships/image" Target="media/image120.png"/><Relationship Id="rId351" Type="http://schemas.openxmlformats.org/officeDocument/2006/relationships/image" Target="media/image262.png"/><Relationship Id="rId393" Type="http://schemas.openxmlformats.org/officeDocument/2006/relationships/image" Target="media/image303.png"/><Relationship Id="rId407" Type="http://schemas.openxmlformats.org/officeDocument/2006/relationships/oleObject" Target="embeddings/oleObject81.bin"/><Relationship Id="rId449" Type="http://schemas.openxmlformats.org/officeDocument/2006/relationships/oleObject" Target="embeddings/oleObject91.bin"/><Relationship Id="rId614" Type="http://schemas.openxmlformats.org/officeDocument/2006/relationships/image" Target="media/image486.jpeg"/><Relationship Id="rId656" Type="http://schemas.openxmlformats.org/officeDocument/2006/relationships/image" Target="media/image528.png"/><Relationship Id="rId211" Type="http://schemas.openxmlformats.org/officeDocument/2006/relationships/image" Target="media/image142.png"/><Relationship Id="rId253" Type="http://schemas.openxmlformats.org/officeDocument/2006/relationships/image" Target="media/image178.png"/><Relationship Id="rId295" Type="http://schemas.openxmlformats.org/officeDocument/2006/relationships/oleObject" Target="embeddings/oleObject66.bin"/><Relationship Id="rId309" Type="http://schemas.openxmlformats.org/officeDocument/2006/relationships/image" Target="media/image223.png"/><Relationship Id="rId460" Type="http://schemas.openxmlformats.org/officeDocument/2006/relationships/oleObject" Target="embeddings/oleObject93.bin"/><Relationship Id="rId516" Type="http://schemas.openxmlformats.org/officeDocument/2006/relationships/oleObject" Target="embeddings/oleObject108.bin"/><Relationship Id="rId48" Type="http://schemas.openxmlformats.org/officeDocument/2006/relationships/oleObject" Target="embeddings/oleObject6.bin"/><Relationship Id="rId113" Type="http://schemas.openxmlformats.org/officeDocument/2006/relationships/image" Target="media/image52.png"/><Relationship Id="rId320" Type="http://schemas.openxmlformats.org/officeDocument/2006/relationships/image" Target="media/image232.jpeg"/><Relationship Id="rId558" Type="http://schemas.openxmlformats.org/officeDocument/2006/relationships/image" Target="media/image433.png"/><Relationship Id="rId155" Type="http://schemas.openxmlformats.org/officeDocument/2006/relationships/image" Target="media/image90.png"/><Relationship Id="rId197" Type="http://schemas.openxmlformats.org/officeDocument/2006/relationships/image" Target="media/image130.png"/><Relationship Id="rId362" Type="http://schemas.openxmlformats.org/officeDocument/2006/relationships/image" Target="media/image273.jpeg"/><Relationship Id="rId418" Type="http://schemas.openxmlformats.org/officeDocument/2006/relationships/image" Target="media/image320.png"/><Relationship Id="rId625" Type="http://schemas.openxmlformats.org/officeDocument/2006/relationships/image" Target="media/image497.png"/><Relationship Id="rId222" Type="http://schemas.openxmlformats.org/officeDocument/2006/relationships/image" Target="media/image149.png"/><Relationship Id="rId264" Type="http://schemas.openxmlformats.org/officeDocument/2006/relationships/image" Target="media/image189.jpeg"/><Relationship Id="rId471" Type="http://schemas.openxmlformats.org/officeDocument/2006/relationships/image" Target="media/image363.png"/><Relationship Id="rId667" Type="http://schemas.openxmlformats.org/officeDocument/2006/relationships/image" Target="media/image539.png"/><Relationship Id="rId17" Type="http://schemas.openxmlformats.org/officeDocument/2006/relationships/footer" Target="footer1.xml"/><Relationship Id="rId59" Type="http://schemas.openxmlformats.org/officeDocument/2006/relationships/oleObject" Target="embeddings/oleObject16.bin"/><Relationship Id="rId124" Type="http://schemas.openxmlformats.org/officeDocument/2006/relationships/image" Target="media/image62.png"/><Relationship Id="rId527" Type="http://schemas.openxmlformats.org/officeDocument/2006/relationships/image" Target="media/image402.png"/><Relationship Id="rId569" Type="http://schemas.openxmlformats.org/officeDocument/2006/relationships/image" Target="media/image444.png"/><Relationship Id="rId70" Type="http://schemas.openxmlformats.org/officeDocument/2006/relationships/oleObject" Target="embeddings/oleObject24.bin"/><Relationship Id="rId166" Type="http://schemas.openxmlformats.org/officeDocument/2006/relationships/image" Target="media/image100.png"/><Relationship Id="rId331" Type="http://schemas.openxmlformats.org/officeDocument/2006/relationships/image" Target="media/image243.jpeg"/><Relationship Id="rId373" Type="http://schemas.openxmlformats.org/officeDocument/2006/relationships/image" Target="media/image284.png"/><Relationship Id="rId429" Type="http://schemas.openxmlformats.org/officeDocument/2006/relationships/image" Target="media/image331.png"/><Relationship Id="rId580" Type="http://schemas.openxmlformats.org/officeDocument/2006/relationships/image" Target="media/image454.jpeg"/><Relationship Id="rId636" Type="http://schemas.openxmlformats.org/officeDocument/2006/relationships/image" Target="media/image508.jpeg"/><Relationship Id="rId1" Type="http://schemas.openxmlformats.org/officeDocument/2006/relationships/customXml" Target="../customXml/item1.xml"/><Relationship Id="rId233" Type="http://schemas.openxmlformats.org/officeDocument/2006/relationships/image" Target="media/image159.png"/><Relationship Id="rId440" Type="http://schemas.openxmlformats.org/officeDocument/2006/relationships/image" Target="media/image342.png"/><Relationship Id="rId678" Type="http://schemas.openxmlformats.org/officeDocument/2006/relationships/image" Target="media/image550.png"/><Relationship Id="rId28" Type="http://schemas.openxmlformats.org/officeDocument/2006/relationships/image" Target="media/image18.png"/><Relationship Id="rId275" Type="http://schemas.openxmlformats.org/officeDocument/2006/relationships/image" Target="media/image200.png"/><Relationship Id="rId300" Type="http://schemas.openxmlformats.org/officeDocument/2006/relationships/image" Target="media/image219.png"/><Relationship Id="rId482" Type="http://schemas.openxmlformats.org/officeDocument/2006/relationships/oleObject" Target="embeddings/oleObject99.bin"/><Relationship Id="rId538" Type="http://schemas.openxmlformats.org/officeDocument/2006/relationships/image" Target="media/image413.png"/><Relationship Id="rId81" Type="http://schemas.openxmlformats.org/officeDocument/2006/relationships/oleObject" Target="embeddings/oleObject33.bin"/><Relationship Id="rId135" Type="http://schemas.openxmlformats.org/officeDocument/2006/relationships/image" Target="media/image73.png"/><Relationship Id="rId177" Type="http://schemas.openxmlformats.org/officeDocument/2006/relationships/image" Target="media/image111.png"/><Relationship Id="rId342" Type="http://schemas.openxmlformats.org/officeDocument/2006/relationships/image" Target="media/image253.png"/><Relationship Id="rId384" Type="http://schemas.openxmlformats.org/officeDocument/2006/relationships/image" Target="media/image295.png"/><Relationship Id="rId591" Type="http://schemas.openxmlformats.org/officeDocument/2006/relationships/image" Target="media/image463.png"/><Relationship Id="rId605" Type="http://schemas.openxmlformats.org/officeDocument/2006/relationships/image" Target="media/image477.png"/><Relationship Id="rId202" Type="http://schemas.openxmlformats.org/officeDocument/2006/relationships/image" Target="media/image134.jpeg"/><Relationship Id="rId244" Type="http://schemas.openxmlformats.org/officeDocument/2006/relationships/oleObject" Target="embeddings/oleObject64.bin"/><Relationship Id="rId647" Type="http://schemas.openxmlformats.org/officeDocument/2006/relationships/image" Target="media/image519.png"/><Relationship Id="rId689" Type="http://schemas.openxmlformats.org/officeDocument/2006/relationships/image" Target="media/image561.png"/><Relationship Id="rId39" Type="http://schemas.openxmlformats.org/officeDocument/2006/relationships/image" Target="media/image29.png"/><Relationship Id="rId286" Type="http://schemas.openxmlformats.org/officeDocument/2006/relationships/image" Target="media/image211.png"/><Relationship Id="rId451" Type="http://schemas.openxmlformats.org/officeDocument/2006/relationships/image" Target="media/image348.png"/><Relationship Id="rId493" Type="http://schemas.openxmlformats.org/officeDocument/2006/relationships/image" Target="media/image379.png"/><Relationship Id="rId507" Type="http://schemas.openxmlformats.org/officeDocument/2006/relationships/image" Target="media/image390.png"/><Relationship Id="rId549" Type="http://schemas.openxmlformats.org/officeDocument/2006/relationships/image" Target="media/image424.jpeg"/><Relationship Id="rId50" Type="http://schemas.openxmlformats.org/officeDocument/2006/relationships/oleObject" Target="embeddings/oleObject8.bin"/><Relationship Id="rId104" Type="http://schemas.openxmlformats.org/officeDocument/2006/relationships/oleObject" Target="embeddings/oleObject52.bin"/><Relationship Id="rId146" Type="http://schemas.openxmlformats.org/officeDocument/2006/relationships/image" Target="media/image83.png"/><Relationship Id="rId188" Type="http://schemas.openxmlformats.org/officeDocument/2006/relationships/image" Target="media/image121.png"/><Relationship Id="rId311" Type="http://schemas.openxmlformats.org/officeDocument/2006/relationships/image" Target="media/image225.png"/><Relationship Id="rId353" Type="http://schemas.openxmlformats.org/officeDocument/2006/relationships/image" Target="media/image264.png"/><Relationship Id="rId395" Type="http://schemas.openxmlformats.org/officeDocument/2006/relationships/image" Target="media/image305.wmf"/><Relationship Id="rId409" Type="http://schemas.openxmlformats.org/officeDocument/2006/relationships/image" Target="media/image316.png"/><Relationship Id="rId560" Type="http://schemas.openxmlformats.org/officeDocument/2006/relationships/image" Target="media/image435.png"/><Relationship Id="rId92" Type="http://schemas.openxmlformats.org/officeDocument/2006/relationships/oleObject" Target="embeddings/oleObject43.bin"/><Relationship Id="rId213" Type="http://schemas.openxmlformats.org/officeDocument/2006/relationships/oleObject" Target="embeddings/oleObject60.bin"/><Relationship Id="rId420" Type="http://schemas.openxmlformats.org/officeDocument/2006/relationships/image" Target="media/image322.png"/><Relationship Id="rId616" Type="http://schemas.openxmlformats.org/officeDocument/2006/relationships/image" Target="media/image488.jpeg"/><Relationship Id="rId658" Type="http://schemas.openxmlformats.org/officeDocument/2006/relationships/image" Target="media/image530.png"/><Relationship Id="rId255" Type="http://schemas.openxmlformats.org/officeDocument/2006/relationships/image" Target="media/image180.png"/><Relationship Id="rId297" Type="http://schemas.openxmlformats.org/officeDocument/2006/relationships/oleObject" Target="embeddings/oleObject68.bin"/><Relationship Id="rId462" Type="http://schemas.openxmlformats.org/officeDocument/2006/relationships/image" Target="media/image357.png"/><Relationship Id="rId518" Type="http://schemas.openxmlformats.org/officeDocument/2006/relationships/oleObject" Target="embeddings/oleObject110.bin"/></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56DE16-CF0B-4E55-9C96-26B6584FD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TotalTime>
  <Pages>1673</Pages>
  <Words>130723</Words>
  <Characters>745125</Characters>
  <Application>Microsoft Office Word</Application>
  <DocSecurity>0</DocSecurity>
  <Lines>6209</Lines>
  <Paragraphs>1748</Paragraphs>
  <ScaleCrop>false</ScaleCrop>
  <Company>cmb</Company>
  <LinksUpToDate>false</LinksUpToDate>
  <CharactersWithSpaces>874100</CharactersWithSpaces>
  <SharedDoc>false</SharedDoc>
  <HLinks>
    <vt:vector size="1104" baseType="variant">
      <vt:variant>
        <vt:i4>-1171649055</vt:i4>
      </vt:variant>
      <vt:variant>
        <vt:i4>1389</vt:i4>
      </vt:variant>
      <vt:variant>
        <vt:i4>0</vt:i4>
      </vt:variant>
      <vt:variant>
        <vt:i4>5</vt:i4>
      </vt:variant>
      <vt:variant>
        <vt:lpwstr/>
      </vt:variant>
      <vt:variant>
        <vt:lpwstr>_一、同步业务单据检查（业务代码9001）</vt:lpwstr>
      </vt:variant>
      <vt:variant>
        <vt:i4>-895891706</vt:i4>
      </vt:variant>
      <vt:variant>
        <vt:i4>1386</vt:i4>
      </vt:variant>
      <vt:variant>
        <vt:i4>0</vt:i4>
      </vt:variant>
      <vt:variant>
        <vt:i4>5</vt:i4>
      </vt:variant>
      <vt:variant>
        <vt:lpwstr/>
      </vt:variant>
      <vt:variant>
        <vt:lpwstr>_三、日终收尾箱（业务代码2107）</vt:lpwstr>
      </vt:variant>
      <vt:variant>
        <vt:i4>-1122224698</vt:i4>
      </vt:variant>
      <vt:variant>
        <vt:i4>1383</vt:i4>
      </vt:variant>
      <vt:variant>
        <vt:i4>0</vt:i4>
      </vt:variant>
      <vt:variant>
        <vt:i4>5</vt:i4>
      </vt:variant>
      <vt:variant>
        <vt:lpwstr/>
      </vt:variant>
      <vt:variant>
        <vt:lpwstr>_六、尾箱日结（业务代码2012）</vt:lpwstr>
      </vt:variant>
      <vt:variant>
        <vt:i4>-671899086</vt:i4>
      </vt:variant>
      <vt:variant>
        <vt:i4>1380</vt:i4>
      </vt:variant>
      <vt:variant>
        <vt:i4>0</vt:i4>
      </vt:variant>
      <vt:variant>
        <vt:i4>5</vt:i4>
      </vt:variant>
      <vt:variant>
        <vt:lpwstr/>
      </vt:variant>
      <vt:variant>
        <vt:lpwstr>_六、机构凭证日结（业务代码2612）</vt:lpwstr>
      </vt:variant>
      <vt:variant>
        <vt:i4>-683053337</vt:i4>
      </vt:variant>
      <vt:variant>
        <vt:i4>1377</vt:i4>
      </vt:variant>
      <vt:variant>
        <vt:i4>0</vt:i4>
      </vt:variant>
      <vt:variant>
        <vt:i4>5</vt:i4>
      </vt:variant>
      <vt:variant>
        <vt:lpwstr/>
      </vt:variant>
      <vt:variant>
        <vt:lpwstr>_六、柜员凭证日结（业务代码2512）_1</vt:lpwstr>
      </vt:variant>
      <vt:variant>
        <vt:i4>-1713240782</vt:i4>
      </vt:variant>
      <vt:variant>
        <vt:i4>1374</vt:i4>
      </vt:variant>
      <vt:variant>
        <vt:i4>0</vt:i4>
      </vt:variant>
      <vt:variant>
        <vt:i4>5</vt:i4>
      </vt:variant>
      <vt:variant>
        <vt:lpwstr/>
      </vt:variant>
      <vt:variant>
        <vt:lpwstr>_五、机构日初（业务代码9051）</vt:lpwstr>
      </vt:variant>
      <vt:variant>
        <vt:i4>2137952589</vt:i4>
      </vt:variant>
      <vt:variant>
        <vt:i4>1371</vt:i4>
      </vt:variant>
      <vt:variant>
        <vt:i4>0</vt:i4>
      </vt:variant>
      <vt:variant>
        <vt:i4>5</vt:i4>
      </vt:variant>
      <vt:variant>
        <vt:lpwstr/>
      </vt:variant>
      <vt:variant>
        <vt:lpwstr>配置</vt:lpwstr>
      </vt:variant>
      <vt:variant>
        <vt:i4>-705077606</vt:i4>
      </vt:variant>
      <vt:variant>
        <vt:i4>1368</vt:i4>
      </vt:variant>
      <vt:variant>
        <vt:i4>0</vt:i4>
      </vt:variant>
      <vt:variant>
        <vt:i4>5</vt:i4>
      </vt:variant>
      <vt:variant>
        <vt:lpwstr/>
      </vt:variant>
      <vt:variant>
        <vt:lpwstr>_（六）操作步骤</vt:lpwstr>
      </vt:variant>
      <vt:variant>
        <vt:i4>-1034948437</vt:i4>
      </vt:variant>
      <vt:variant>
        <vt:i4>1362</vt:i4>
      </vt:variant>
      <vt:variant>
        <vt:i4>0</vt:i4>
      </vt:variant>
      <vt:variant>
        <vt:i4>5</vt:i4>
      </vt:variant>
      <vt:variant>
        <vt:lpwstr/>
      </vt:variant>
      <vt:variant>
        <vt:lpwstr>_（二）术语解释及参数说明_4</vt:lpwstr>
      </vt:variant>
      <vt:variant>
        <vt:i4>1595352388</vt:i4>
      </vt:variant>
      <vt:variant>
        <vt:i4>1335</vt:i4>
      </vt:variant>
      <vt:variant>
        <vt:i4>0</vt:i4>
      </vt:variant>
      <vt:variant>
        <vt:i4>5</vt:i4>
      </vt:variant>
      <vt:variant>
        <vt:lpwstr/>
      </vt:variant>
      <vt:variant>
        <vt:lpwstr>_四、通用收费交易查询（业务代码7148）</vt:lpwstr>
      </vt:variant>
      <vt:variant>
        <vt:i4>-1858242358</vt:i4>
      </vt:variant>
      <vt:variant>
        <vt:i4>1332</vt:i4>
      </vt:variant>
      <vt:variant>
        <vt:i4>0</vt:i4>
      </vt:variant>
      <vt:variant>
        <vt:i4>5</vt:i4>
      </vt:variant>
      <vt:variant>
        <vt:lpwstr/>
      </vt:variant>
      <vt:variant>
        <vt:lpwstr>内部户口借记贷记限制</vt:lpwstr>
      </vt:variant>
      <vt:variant>
        <vt:i4>1029349775</vt:i4>
      </vt:variant>
      <vt:variant>
        <vt:i4>1161</vt:i4>
      </vt:variant>
      <vt:variant>
        <vt:i4>0</vt:i4>
      </vt:variant>
      <vt:variant>
        <vt:i4>5</vt:i4>
      </vt:variant>
      <vt:variant>
        <vt:lpwstr/>
      </vt:variant>
      <vt:variant>
        <vt:lpwstr>_2、现金付出</vt:lpwstr>
      </vt:variant>
      <vt:variant>
        <vt:i4>1029349775</vt:i4>
      </vt:variant>
      <vt:variant>
        <vt:i4>1158</vt:i4>
      </vt:variant>
      <vt:variant>
        <vt:i4>0</vt:i4>
      </vt:variant>
      <vt:variant>
        <vt:i4>5</vt:i4>
      </vt:variant>
      <vt:variant>
        <vt:lpwstr/>
      </vt:variant>
      <vt:variant>
        <vt:lpwstr>_2、现金付出</vt:lpwstr>
      </vt:variant>
      <vt:variant>
        <vt:i4>544590118</vt:i4>
      </vt:variant>
      <vt:variant>
        <vt:i4>1050</vt:i4>
      </vt:variant>
      <vt:variant>
        <vt:i4>0</vt:i4>
      </vt:variant>
      <vt:variant>
        <vt:i4>5</vt:i4>
      </vt:variant>
      <vt:variant>
        <vt:lpwstr/>
      </vt:variant>
      <vt:variant>
        <vt:lpwstr>额度冻结</vt:lpwstr>
      </vt:variant>
      <vt:variant>
        <vt:i4>758133644</vt:i4>
      </vt:variant>
      <vt:variant>
        <vt:i4>1047</vt:i4>
      </vt:variant>
      <vt:variant>
        <vt:i4>0</vt:i4>
      </vt:variant>
      <vt:variant>
        <vt:i4>5</vt:i4>
      </vt:variant>
      <vt:variant>
        <vt:lpwstr/>
      </vt:variant>
      <vt:variant>
        <vt:lpwstr>户口冻结</vt:lpwstr>
      </vt:variant>
      <vt:variant>
        <vt:i4>544590118</vt:i4>
      </vt:variant>
      <vt:variant>
        <vt:i4>1044</vt:i4>
      </vt:variant>
      <vt:variant>
        <vt:i4>0</vt:i4>
      </vt:variant>
      <vt:variant>
        <vt:i4>5</vt:i4>
      </vt:variant>
      <vt:variant>
        <vt:lpwstr/>
      </vt:variant>
      <vt:variant>
        <vt:lpwstr>额度冻结</vt:lpwstr>
      </vt:variant>
      <vt:variant>
        <vt:i4>758133644</vt:i4>
      </vt:variant>
      <vt:variant>
        <vt:i4>1041</vt:i4>
      </vt:variant>
      <vt:variant>
        <vt:i4>0</vt:i4>
      </vt:variant>
      <vt:variant>
        <vt:i4>5</vt:i4>
      </vt:variant>
      <vt:variant>
        <vt:lpwstr/>
      </vt:variant>
      <vt:variant>
        <vt:lpwstr>户口冻结</vt:lpwstr>
      </vt:variant>
      <vt:variant>
        <vt:i4>758133644</vt:i4>
      </vt:variant>
      <vt:variant>
        <vt:i4>1038</vt:i4>
      </vt:variant>
      <vt:variant>
        <vt:i4>0</vt:i4>
      </vt:variant>
      <vt:variant>
        <vt:i4>5</vt:i4>
      </vt:variant>
      <vt:variant>
        <vt:lpwstr/>
      </vt:variant>
      <vt:variant>
        <vt:lpwstr>户口冻结</vt:lpwstr>
      </vt:variant>
      <vt:variant>
        <vt:i4>44574838</vt:i4>
      </vt:variant>
      <vt:variant>
        <vt:i4>1035</vt:i4>
      </vt:variant>
      <vt:variant>
        <vt:i4>0</vt:i4>
      </vt:variant>
      <vt:variant>
        <vt:i4>5</vt:i4>
      </vt:variant>
      <vt:variant>
        <vt:lpwstr/>
      </vt:variant>
      <vt:variant>
        <vt:lpwstr>冻结种类表</vt:lpwstr>
      </vt:variant>
      <vt:variant>
        <vt:i4>-1687670442</vt:i4>
      </vt:variant>
      <vt:variant>
        <vt:i4>1029</vt:i4>
      </vt:variant>
      <vt:variant>
        <vt:i4>0</vt:i4>
      </vt:variant>
      <vt:variant>
        <vt:i4>5</vt:i4>
      </vt:variant>
      <vt:variant>
        <vt:lpwstr/>
      </vt:variant>
      <vt:variant>
        <vt:lpwstr>_五、户口扣划（业务代码1515）</vt:lpwstr>
      </vt:variant>
      <vt:variant>
        <vt:i4>568047621</vt:i4>
      </vt:variant>
      <vt:variant>
        <vt:i4>1026</vt:i4>
      </vt:variant>
      <vt:variant>
        <vt:i4>0</vt:i4>
      </vt:variant>
      <vt:variant>
        <vt:i4>5</vt:i4>
      </vt:variant>
      <vt:variant>
        <vt:lpwstr/>
      </vt:variant>
      <vt:variant>
        <vt:lpwstr>_二、存折资金冻结状态修改（业务代码1212）</vt:lpwstr>
      </vt:variant>
      <vt:variant>
        <vt:i4>-2049943756</vt:i4>
      </vt:variant>
      <vt:variant>
        <vt:i4>1023</vt:i4>
      </vt:variant>
      <vt:variant>
        <vt:i4>0</vt:i4>
      </vt:variant>
      <vt:variant>
        <vt:i4>5</vt:i4>
      </vt:variant>
      <vt:variant>
        <vt:lpwstr/>
      </vt:variant>
      <vt:variant>
        <vt:lpwstr>_一、一卡通资金冻结状态修改（业务代码1511）</vt:lpwstr>
      </vt:variant>
      <vt:variant>
        <vt:i4>1755722495</vt:i4>
      </vt:variant>
      <vt:variant>
        <vt:i4>1020</vt:i4>
      </vt:variant>
      <vt:variant>
        <vt:i4>0</vt:i4>
      </vt:variant>
      <vt:variant>
        <vt:i4>5</vt:i4>
      </vt:variant>
      <vt:variant>
        <vt:lpwstr/>
      </vt:variant>
      <vt:variant>
        <vt:lpwstr>_四、户口解冻（业务代码1514）</vt:lpwstr>
      </vt:variant>
      <vt:variant>
        <vt:i4>-1473569385</vt:i4>
      </vt:variant>
      <vt:variant>
        <vt:i4>1017</vt:i4>
      </vt:variant>
      <vt:variant>
        <vt:i4>0</vt:i4>
      </vt:variant>
      <vt:variant>
        <vt:i4>5</vt:i4>
      </vt:variant>
      <vt:variant>
        <vt:lpwstr/>
      </vt:variant>
      <vt:variant>
        <vt:lpwstr>_三、户口冻结（业务代码1513）</vt:lpwstr>
      </vt:variant>
      <vt:variant>
        <vt:i4>-1750151708</vt:i4>
      </vt:variant>
      <vt:variant>
        <vt:i4>1014</vt:i4>
      </vt:variant>
      <vt:variant>
        <vt:i4>0</vt:i4>
      </vt:variant>
      <vt:variant>
        <vt:i4>5</vt:i4>
      </vt:variant>
      <vt:variant>
        <vt:lpwstr/>
      </vt:variant>
      <vt:variant>
        <vt:lpwstr>_四、户口解冻（业务代码：1514）</vt:lpwstr>
      </vt:variant>
      <vt:variant>
        <vt:i4>1462035083</vt:i4>
      </vt:variant>
      <vt:variant>
        <vt:i4>1011</vt:i4>
      </vt:variant>
      <vt:variant>
        <vt:i4>0</vt:i4>
      </vt:variant>
      <vt:variant>
        <vt:i4>5</vt:i4>
      </vt:variant>
      <vt:variant>
        <vt:lpwstr/>
      </vt:variant>
      <vt:variant>
        <vt:lpwstr>_三、户口冻结（业务代码：1513）</vt:lpwstr>
      </vt:variant>
      <vt:variant>
        <vt:i4>544590118</vt:i4>
      </vt:variant>
      <vt:variant>
        <vt:i4>1008</vt:i4>
      </vt:variant>
      <vt:variant>
        <vt:i4>0</vt:i4>
      </vt:variant>
      <vt:variant>
        <vt:i4>5</vt:i4>
      </vt:variant>
      <vt:variant>
        <vt:lpwstr/>
      </vt:variant>
      <vt:variant>
        <vt:lpwstr>额度冻结</vt:lpwstr>
      </vt:variant>
      <vt:variant>
        <vt:i4>-402227569</vt:i4>
      </vt:variant>
      <vt:variant>
        <vt:i4>945</vt:i4>
      </vt:variant>
      <vt:variant>
        <vt:i4>0</vt:i4>
      </vt:variant>
      <vt:variant>
        <vt:i4>5</vt:i4>
      </vt:variant>
      <vt:variant>
        <vt:lpwstr/>
      </vt:variant>
      <vt:variant>
        <vt:lpwstr>_四、个人客户维护（业务代码1009）</vt:lpwstr>
      </vt:variant>
      <vt:variant>
        <vt:i4>1966135</vt:i4>
      </vt:variant>
      <vt:variant>
        <vt:i4>932</vt:i4>
      </vt:variant>
      <vt:variant>
        <vt:i4>0</vt:i4>
      </vt:variant>
      <vt:variant>
        <vt:i4>5</vt:i4>
      </vt:variant>
      <vt:variant>
        <vt:lpwstr/>
      </vt:variant>
      <vt:variant>
        <vt:lpwstr>_Toc186273701</vt:lpwstr>
      </vt:variant>
      <vt:variant>
        <vt:i4>1966135</vt:i4>
      </vt:variant>
      <vt:variant>
        <vt:i4>926</vt:i4>
      </vt:variant>
      <vt:variant>
        <vt:i4>0</vt:i4>
      </vt:variant>
      <vt:variant>
        <vt:i4>5</vt:i4>
      </vt:variant>
      <vt:variant>
        <vt:lpwstr/>
      </vt:variant>
      <vt:variant>
        <vt:lpwstr>_Toc186273700</vt:lpwstr>
      </vt:variant>
      <vt:variant>
        <vt:i4>1507382</vt:i4>
      </vt:variant>
      <vt:variant>
        <vt:i4>920</vt:i4>
      </vt:variant>
      <vt:variant>
        <vt:i4>0</vt:i4>
      </vt:variant>
      <vt:variant>
        <vt:i4>5</vt:i4>
      </vt:variant>
      <vt:variant>
        <vt:lpwstr/>
      </vt:variant>
      <vt:variant>
        <vt:lpwstr>_Toc186273699</vt:lpwstr>
      </vt:variant>
      <vt:variant>
        <vt:i4>1507382</vt:i4>
      </vt:variant>
      <vt:variant>
        <vt:i4>914</vt:i4>
      </vt:variant>
      <vt:variant>
        <vt:i4>0</vt:i4>
      </vt:variant>
      <vt:variant>
        <vt:i4>5</vt:i4>
      </vt:variant>
      <vt:variant>
        <vt:lpwstr/>
      </vt:variant>
      <vt:variant>
        <vt:lpwstr>_Toc186273698</vt:lpwstr>
      </vt:variant>
      <vt:variant>
        <vt:i4>1507382</vt:i4>
      </vt:variant>
      <vt:variant>
        <vt:i4>908</vt:i4>
      </vt:variant>
      <vt:variant>
        <vt:i4>0</vt:i4>
      </vt:variant>
      <vt:variant>
        <vt:i4>5</vt:i4>
      </vt:variant>
      <vt:variant>
        <vt:lpwstr/>
      </vt:variant>
      <vt:variant>
        <vt:lpwstr>_Toc186273697</vt:lpwstr>
      </vt:variant>
      <vt:variant>
        <vt:i4>1507382</vt:i4>
      </vt:variant>
      <vt:variant>
        <vt:i4>902</vt:i4>
      </vt:variant>
      <vt:variant>
        <vt:i4>0</vt:i4>
      </vt:variant>
      <vt:variant>
        <vt:i4>5</vt:i4>
      </vt:variant>
      <vt:variant>
        <vt:lpwstr/>
      </vt:variant>
      <vt:variant>
        <vt:lpwstr>_Toc186273696</vt:lpwstr>
      </vt:variant>
      <vt:variant>
        <vt:i4>1507382</vt:i4>
      </vt:variant>
      <vt:variant>
        <vt:i4>896</vt:i4>
      </vt:variant>
      <vt:variant>
        <vt:i4>0</vt:i4>
      </vt:variant>
      <vt:variant>
        <vt:i4>5</vt:i4>
      </vt:variant>
      <vt:variant>
        <vt:lpwstr/>
      </vt:variant>
      <vt:variant>
        <vt:lpwstr>_Toc186273695</vt:lpwstr>
      </vt:variant>
      <vt:variant>
        <vt:i4>1507382</vt:i4>
      </vt:variant>
      <vt:variant>
        <vt:i4>890</vt:i4>
      </vt:variant>
      <vt:variant>
        <vt:i4>0</vt:i4>
      </vt:variant>
      <vt:variant>
        <vt:i4>5</vt:i4>
      </vt:variant>
      <vt:variant>
        <vt:lpwstr/>
      </vt:variant>
      <vt:variant>
        <vt:lpwstr>_Toc186273694</vt:lpwstr>
      </vt:variant>
      <vt:variant>
        <vt:i4>1507382</vt:i4>
      </vt:variant>
      <vt:variant>
        <vt:i4>884</vt:i4>
      </vt:variant>
      <vt:variant>
        <vt:i4>0</vt:i4>
      </vt:variant>
      <vt:variant>
        <vt:i4>5</vt:i4>
      </vt:variant>
      <vt:variant>
        <vt:lpwstr/>
      </vt:variant>
      <vt:variant>
        <vt:lpwstr>_Toc186273693</vt:lpwstr>
      </vt:variant>
      <vt:variant>
        <vt:i4>1507382</vt:i4>
      </vt:variant>
      <vt:variant>
        <vt:i4>878</vt:i4>
      </vt:variant>
      <vt:variant>
        <vt:i4>0</vt:i4>
      </vt:variant>
      <vt:variant>
        <vt:i4>5</vt:i4>
      </vt:variant>
      <vt:variant>
        <vt:lpwstr/>
      </vt:variant>
      <vt:variant>
        <vt:lpwstr>_Toc186273692</vt:lpwstr>
      </vt:variant>
      <vt:variant>
        <vt:i4>1507382</vt:i4>
      </vt:variant>
      <vt:variant>
        <vt:i4>872</vt:i4>
      </vt:variant>
      <vt:variant>
        <vt:i4>0</vt:i4>
      </vt:variant>
      <vt:variant>
        <vt:i4>5</vt:i4>
      </vt:variant>
      <vt:variant>
        <vt:lpwstr/>
      </vt:variant>
      <vt:variant>
        <vt:lpwstr>_Toc186273691</vt:lpwstr>
      </vt:variant>
      <vt:variant>
        <vt:i4>1507382</vt:i4>
      </vt:variant>
      <vt:variant>
        <vt:i4>866</vt:i4>
      </vt:variant>
      <vt:variant>
        <vt:i4>0</vt:i4>
      </vt:variant>
      <vt:variant>
        <vt:i4>5</vt:i4>
      </vt:variant>
      <vt:variant>
        <vt:lpwstr/>
      </vt:variant>
      <vt:variant>
        <vt:lpwstr>_Toc186273690</vt:lpwstr>
      </vt:variant>
      <vt:variant>
        <vt:i4>1441846</vt:i4>
      </vt:variant>
      <vt:variant>
        <vt:i4>860</vt:i4>
      </vt:variant>
      <vt:variant>
        <vt:i4>0</vt:i4>
      </vt:variant>
      <vt:variant>
        <vt:i4>5</vt:i4>
      </vt:variant>
      <vt:variant>
        <vt:lpwstr/>
      </vt:variant>
      <vt:variant>
        <vt:lpwstr>_Toc186273689</vt:lpwstr>
      </vt:variant>
      <vt:variant>
        <vt:i4>1441846</vt:i4>
      </vt:variant>
      <vt:variant>
        <vt:i4>854</vt:i4>
      </vt:variant>
      <vt:variant>
        <vt:i4>0</vt:i4>
      </vt:variant>
      <vt:variant>
        <vt:i4>5</vt:i4>
      </vt:variant>
      <vt:variant>
        <vt:lpwstr/>
      </vt:variant>
      <vt:variant>
        <vt:lpwstr>_Toc186273688</vt:lpwstr>
      </vt:variant>
      <vt:variant>
        <vt:i4>1441846</vt:i4>
      </vt:variant>
      <vt:variant>
        <vt:i4>848</vt:i4>
      </vt:variant>
      <vt:variant>
        <vt:i4>0</vt:i4>
      </vt:variant>
      <vt:variant>
        <vt:i4>5</vt:i4>
      </vt:variant>
      <vt:variant>
        <vt:lpwstr/>
      </vt:variant>
      <vt:variant>
        <vt:lpwstr>_Toc186273687</vt:lpwstr>
      </vt:variant>
      <vt:variant>
        <vt:i4>1441846</vt:i4>
      </vt:variant>
      <vt:variant>
        <vt:i4>842</vt:i4>
      </vt:variant>
      <vt:variant>
        <vt:i4>0</vt:i4>
      </vt:variant>
      <vt:variant>
        <vt:i4>5</vt:i4>
      </vt:variant>
      <vt:variant>
        <vt:lpwstr/>
      </vt:variant>
      <vt:variant>
        <vt:lpwstr>_Toc186273686</vt:lpwstr>
      </vt:variant>
      <vt:variant>
        <vt:i4>1441846</vt:i4>
      </vt:variant>
      <vt:variant>
        <vt:i4>836</vt:i4>
      </vt:variant>
      <vt:variant>
        <vt:i4>0</vt:i4>
      </vt:variant>
      <vt:variant>
        <vt:i4>5</vt:i4>
      </vt:variant>
      <vt:variant>
        <vt:lpwstr/>
      </vt:variant>
      <vt:variant>
        <vt:lpwstr>_Toc186273685</vt:lpwstr>
      </vt:variant>
      <vt:variant>
        <vt:i4>1441846</vt:i4>
      </vt:variant>
      <vt:variant>
        <vt:i4>830</vt:i4>
      </vt:variant>
      <vt:variant>
        <vt:i4>0</vt:i4>
      </vt:variant>
      <vt:variant>
        <vt:i4>5</vt:i4>
      </vt:variant>
      <vt:variant>
        <vt:lpwstr/>
      </vt:variant>
      <vt:variant>
        <vt:lpwstr>_Toc186273684</vt:lpwstr>
      </vt:variant>
      <vt:variant>
        <vt:i4>1441846</vt:i4>
      </vt:variant>
      <vt:variant>
        <vt:i4>824</vt:i4>
      </vt:variant>
      <vt:variant>
        <vt:i4>0</vt:i4>
      </vt:variant>
      <vt:variant>
        <vt:i4>5</vt:i4>
      </vt:variant>
      <vt:variant>
        <vt:lpwstr/>
      </vt:variant>
      <vt:variant>
        <vt:lpwstr>_Toc186273683</vt:lpwstr>
      </vt:variant>
      <vt:variant>
        <vt:i4>1441846</vt:i4>
      </vt:variant>
      <vt:variant>
        <vt:i4>818</vt:i4>
      </vt:variant>
      <vt:variant>
        <vt:i4>0</vt:i4>
      </vt:variant>
      <vt:variant>
        <vt:i4>5</vt:i4>
      </vt:variant>
      <vt:variant>
        <vt:lpwstr/>
      </vt:variant>
      <vt:variant>
        <vt:lpwstr>_Toc186273682</vt:lpwstr>
      </vt:variant>
      <vt:variant>
        <vt:i4>1441846</vt:i4>
      </vt:variant>
      <vt:variant>
        <vt:i4>812</vt:i4>
      </vt:variant>
      <vt:variant>
        <vt:i4>0</vt:i4>
      </vt:variant>
      <vt:variant>
        <vt:i4>5</vt:i4>
      </vt:variant>
      <vt:variant>
        <vt:lpwstr/>
      </vt:variant>
      <vt:variant>
        <vt:lpwstr>_Toc186273681</vt:lpwstr>
      </vt:variant>
      <vt:variant>
        <vt:i4>1441846</vt:i4>
      </vt:variant>
      <vt:variant>
        <vt:i4>806</vt:i4>
      </vt:variant>
      <vt:variant>
        <vt:i4>0</vt:i4>
      </vt:variant>
      <vt:variant>
        <vt:i4>5</vt:i4>
      </vt:variant>
      <vt:variant>
        <vt:lpwstr/>
      </vt:variant>
      <vt:variant>
        <vt:lpwstr>_Toc186273680</vt:lpwstr>
      </vt:variant>
      <vt:variant>
        <vt:i4>1638454</vt:i4>
      </vt:variant>
      <vt:variant>
        <vt:i4>800</vt:i4>
      </vt:variant>
      <vt:variant>
        <vt:i4>0</vt:i4>
      </vt:variant>
      <vt:variant>
        <vt:i4>5</vt:i4>
      </vt:variant>
      <vt:variant>
        <vt:lpwstr/>
      </vt:variant>
      <vt:variant>
        <vt:lpwstr>_Toc186273679</vt:lpwstr>
      </vt:variant>
      <vt:variant>
        <vt:i4>1638454</vt:i4>
      </vt:variant>
      <vt:variant>
        <vt:i4>794</vt:i4>
      </vt:variant>
      <vt:variant>
        <vt:i4>0</vt:i4>
      </vt:variant>
      <vt:variant>
        <vt:i4>5</vt:i4>
      </vt:variant>
      <vt:variant>
        <vt:lpwstr/>
      </vt:variant>
      <vt:variant>
        <vt:lpwstr>_Toc186273678</vt:lpwstr>
      </vt:variant>
      <vt:variant>
        <vt:i4>1638454</vt:i4>
      </vt:variant>
      <vt:variant>
        <vt:i4>788</vt:i4>
      </vt:variant>
      <vt:variant>
        <vt:i4>0</vt:i4>
      </vt:variant>
      <vt:variant>
        <vt:i4>5</vt:i4>
      </vt:variant>
      <vt:variant>
        <vt:lpwstr/>
      </vt:variant>
      <vt:variant>
        <vt:lpwstr>_Toc186273677</vt:lpwstr>
      </vt:variant>
      <vt:variant>
        <vt:i4>1638454</vt:i4>
      </vt:variant>
      <vt:variant>
        <vt:i4>782</vt:i4>
      </vt:variant>
      <vt:variant>
        <vt:i4>0</vt:i4>
      </vt:variant>
      <vt:variant>
        <vt:i4>5</vt:i4>
      </vt:variant>
      <vt:variant>
        <vt:lpwstr/>
      </vt:variant>
      <vt:variant>
        <vt:lpwstr>_Toc186273676</vt:lpwstr>
      </vt:variant>
      <vt:variant>
        <vt:i4>1638454</vt:i4>
      </vt:variant>
      <vt:variant>
        <vt:i4>776</vt:i4>
      </vt:variant>
      <vt:variant>
        <vt:i4>0</vt:i4>
      </vt:variant>
      <vt:variant>
        <vt:i4>5</vt:i4>
      </vt:variant>
      <vt:variant>
        <vt:lpwstr/>
      </vt:variant>
      <vt:variant>
        <vt:lpwstr>_Toc186273675</vt:lpwstr>
      </vt:variant>
      <vt:variant>
        <vt:i4>1638454</vt:i4>
      </vt:variant>
      <vt:variant>
        <vt:i4>770</vt:i4>
      </vt:variant>
      <vt:variant>
        <vt:i4>0</vt:i4>
      </vt:variant>
      <vt:variant>
        <vt:i4>5</vt:i4>
      </vt:variant>
      <vt:variant>
        <vt:lpwstr/>
      </vt:variant>
      <vt:variant>
        <vt:lpwstr>_Toc186273674</vt:lpwstr>
      </vt:variant>
      <vt:variant>
        <vt:i4>1638454</vt:i4>
      </vt:variant>
      <vt:variant>
        <vt:i4>764</vt:i4>
      </vt:variant>
      <vt:variant>
        <vt:i4>0</vt:i4>
      </vt:variant>
      <vt:variant>
        <vt:i4>5</vt:i4>
      </vt:variant>
      <vt:variant>
        <vt:lpwstr/>
      </vt:variant>
      <vt:variant>
        <vt:lpwstr>_Toc186273673</vt:lpwstr>
      </vt:variant>
      <vt:variant>
        <vt:i4>1638454</vt:i4>
      </vt:variant>
      <vt:variant>
        <vt:i4>758</vt:i4>
      </vt:variant>
      <vt:variant>
        <vt:i4>0</vt:i4>
      </vt:variant>
      <vt:variant>
        <vt:i4>5</vt:i4>
      </vt:variant>
      <vt:variant>
        <vt:lpwstr/>
      </vt:variant>
      <vt:variant>
        <vt:lpwstr>_Toc186273672</vt:lpwstr>
      </vt:variant>
      <vt:variant>
        <vt:i4>1638454</vt:i4>
      </vt:variant>
      <vt:variant>
        <vt:i4>752</vt:i4>
      </vt:variant>
      <vt:variant>
        <vt:i4>0</vt:i4>
      </vt:variant>
      <vt:variant>
        <vt:i4>5</vt:i4>
      </vt:variant>
      <vt:variant>
        <vt:lpwstr/>
      </vt:variant>
      <vt:variant>
        <vt:lpwstr>_Toc186273671</vt:lpwstr>
      </vt:variant>
      <vt:variant>
        <vt:i4>1638454</vt:i4>
      </vt:variant>
      <vt:variant>
        <vt:i4>746</vt:i4>
      </vt:variant>
      <vt:variant>
        <vt:i4>0</vt:i4>
      </vt:variant>
      <vt:variant>
        <vt:i4>5</vt:i4>
      </vt:variant>
      <vt:variant>
        <vt:lpwstr/>
      </vt:variant>
      <vt:variant>
        <vt:lpwstr>_Toc186273670</vt:lpwstr>
      </vt:variant>
      <vt:variant>
        <vt:i4>1572918</vt:i4>
      </vt:variant>
      <vt:variant>
        <vt:i4>740</vt:i4>
      </vt:variant>
      <vt:variant>
        <vt:i4>0</vt:i4>
      </vt:variant>
      <vt:variant>
        <vt:i4>5</vt:i4>
      </vt:variant>
      <vt:variant>
        <vt:lpwstr/>
      </vt:variant>
      <vt:variant>
        <vt:lpwstr>_Toc186273669</vt:lpwstr>
      </vt:variant>
      <vt:variant>
        <vt:i4>1572918</vt:i4>
      </vt:variant>
      <vt:variant>
        <vt:i4>734</vt:i4>
      </vt:variant>
      <vt:variant>
        <vt:i4>0</vt:i4>
      </vt:variant>
      <vt:variant>
        <vt:i4>5</vt:i4>
      </vt:variant>
      <vt:variant>
        <vt:lpwstr/>
      </vt:variant>
      <vt:variant>
        <vt:lpwstr>_Toc186273668</vt:lpwstr>
      </vt:variant>
      <vt:variant>
        <vt:i4>1572918</vt:i4>
      </vt:variant>
      <vt:variant>
        <vt:i4>728</vt:i4>
      </vt:variant>
      <vt:variant>
        <vt:i4>0</vt:i4>
      </vt:variant>
      <vt:variant>
        <vt:i4>5</vt:i4>
      </vt:variant>
      <vt:variant>
        <vt:lpwstr/>
      </vt:variant>
      <vt:variant>
        <vt:lpwstr>_Toc186273667</vt:lpwstr>
      </vt:variant>
      <vt:variant>
        <vt:i4>1572918</vt:i4>
      </vt:variant>
      <vt:variant>
        <vt:i4>722</vt:i4>
      </vt:variant>
      <vt:variant>
        <vt:i4>0</vt:i4>
      </vt:variant>
      <vt:variant>
        <vt:i4>5</vt:i4>
      </vt:variant>
      <vt:variant>
        <vt:lpwstr/>
      </vt:variant>
      <vt:variant>
        <vt:lpwstr>_Toc186273666</vt:lpwstr>
      </vt:variant>
      <vt:variant>
        <vt:i4>1572918</vt:i4>
      </vt:variant>
      <vt:variant>
        <vt:i4>716</vt:i4>
      </vt:variant>
      <vt:variant>
        <vt:i4>0</vt:i4>
      </vt:variant>
      <vt:variant>
        <vt:i4>5</vt:i4>
      </vt:variant>
      <vt:variant>
        <vt:lpwstr/>
      </vt:variant>
      <vt:variant>
        <vt:lpwstr>_Toc186273665</vt:lpwstr>
      </vt:variant>
      <vt:variant>
        <vt:i4>1572918</vt:i4>
      </vt:variant>
      <vt:variant>
        <vt:i4>710</vt:i4>
      </vt:variant>
      <vt:variant>
        <vt:i4>0</vt:i4>
      </vt:variant>
      <vt:variant>
        <vt:i4>5</vt:i4>
      </vt:variant>
      <vt:variant>
        <vt:lpwstr/>
      </vt:variant>
      <vt:variant>
        <vt:lpwstr>_Toc186273664</vt:lpwstr>
      </vt:variant>
      <vt:variant>
        <vt:i4>1572918</vt:i4>
      </vt:variant>
      <vt:variant>
        <vt:i4>704</vt:i4>
      </vt:variant>
      <vt:variant>
        <vt:i4>0</vt:i4>
      </vt:variant>
      <vt:variant>
        <vt:i4>5</vt:i4>
      </vt:variant>
      <vt:variant>
        <vt:lpwstr/>
      </vt:variant>
      <vt:variant>
        <vt:lpwstr>_Toc186273663</vt:lpwstr>
      </vt:variant>
      <vt:variant>
        <vt:i4>1572918</vt:i4>
      </vt:variant>
      <vt:variant>
        <vt:i4>698</vt:i4>
      </vt:variant>
      <vt:variant>
        <vt:i4>0</vt:i4>
      </vt:variant>
      <vt:variant>
        <vt:i4>5</vt:i4>
      </vt:variant>
      <vt:variant>
        <vt:lpwstr/>
      </vt:variant>
      <vt:variant>
        <vt:lpwstr>_Toc186273662</vt:lpwstr>
      </vt:variant>
      <vt:variant>
        <vt:i4>1572918</vt:i4>
      </vt:variant>
      <vt:variant>
        <vt:i4>692</vt:i4>
      </vt:variant>
      <vt:variant>
        <vt:i4>0</vt:i4>
      </vt:variant>
      <vt:variant>
        <vt:i4>5</vt:i4>
      </vt:variant>
      <vt:variant>
        <vt:lpwstr/>
      </vt:variant>
      <vt:variant>
        <vt:lpwstr>_Toc186273661</vt:lpwstr>
      </vt:variant>
      <vt:variant>
        <vt:i4>1572918</vt:i4>
      </vt:variant>
      <vt:variant>
        <vt:i4>686</vt:i4>
      </vt:variant>
      <vt:variant>
        <vt:i4>0</vt:i4>
      </vt:variant>
      <vt:variant>
        <vt:i4>5</vt:i4>
      </vt:variant>
      <vt:variant>
        <vt:lpwstr/>
      </vt:variant>
      <vt:variant>
        <vt:lpwstr>_Toc186273660</vt:lpwstr>
      </vt:variant>
      <vt:variant>
        <vt:i4>1769526</vt:i4>
      </vt:variant>
      <vt:variant>
        <vt:i4>680</vt:i4>
      </vt:variant>
      <vt:variant>
        <vt:i4>0</vt:i4>
      </vt:variant>
      <vt:variant>
        <vt:i4>5</vt:i4>
      </vt:variant>
      <vt:variant>
        <vt:lpwstr/>
      </vt:variant>
      <vt:variant>
        <vt:lpwstr>_Toc186273659</vt:lpwstr>
      </vt:variant>
      <vt:variant>
        <vt:i4>1769526</vt:i4>
      </vt:variant>
      <vt:variant>
        <vt:i4>674</vt:i4>
      </vt:variant>
      <vt:variant>
        <vt:i4>0</vt:i4>
      </vt:variant>
      <vt:variant>
        <vt:i4>5</vt:i4>
      </vt:variant>
      <vt:variant>
        <vt:lpwstr/>
      </vt:variant>
      <vt:variant>
        <vt:lpwstr>_Toc186273658</vt:lpwstr>
      </vt:variant>
      <vt:variant>
        <vt:i4>1769526</vt:i4>
      </vt:variant>
      <vt:variant>
        <vt:i4>668</vt:i4>
      </vt:variant>
      <vt:variant>
        <vt:i4>0</vt:i4>
      </vt:variant>
      <vt:variant>
        <vt:i4>5</vt:i4>
      </vt:variant>
      <vt:variant>
        <vt:lpwstr/>
      </vt:variant>
      <vt:variant>
        <vt:lpwstr>_Toc186273657</vt:lpwstr>
      </vt:variant>
      <vt:variant>
        <vt:i4>1769526</vt:i4>
      </vt:variant>
      <vt:variant>
        <vt:i4>662</vt:i4>
      </vt:variant>
      <vt:variant>
        <vt:i4>0</vt:i4>
      </vt:variant>
      <vt:variant>
        <vt:i4>5</vt:i4>
      </vt:variant>
      <vt:variant>
        <vt:lpwstr/>
      </vt:variant>
      <vt:variant>
        <vt:lpwstr>_Toc186273656</vt:lpwstr>
      </vt:variant>
      <vt:variant>
        <vt:i4>1769526</vt:i4>
      </vt:variant>
      <vt:variant>
        <vt:i4>656</vt:i4>
      </vt:variant>
      <vt:variant>
        <vt:i4>0</vt:i4>
      </vt:variant>
      <vt:variant>
        <vt:i4>5</vt:i4>
      </vt:variant>
      <vt:variant>
        <vt:lpwstr/>
      </vt:variant>
      <vt:variant>
        <vt:lpwstr>_Toc186273655</vt:lpwstr>
      </vt:variant>
      <vt:variant>
        <vt:i4>1769526</vt:i4>
      </vt:variant>
      <vt:variant>
        <vt:i4>650</vt:i4>
      </vt:variant>
      <vt:variant>
        <vt:i4>0</vt:i4>
      </vt:variant>
      <vt:variant>
        <vt:i4>5</vt:i4>
      </vt:variant>
      <vt:variant>
        <vt:lpwstr/>
      </vt:variant>
      <vt:variant>
        <vt:lpwstr>_Toc186273654</vt:lpwstr>
      </vt:variant>
      <vt:variant>
        <vt:i4>1769526</vt:i4>
      </vt:variant>
      <vt:variant>
        <vt:i4>644</vt:i4>
      </vt:variant>
      <vt:variant>
        <vt:i4>0</vt:i4>
      </vt:variant>
      <vt:variant>
        <vt:i4>5</vt:i4>
      </vt:variant>
      <vt:variant>
        <vt:lpwstr/>
      </vt:variant>
      <vt:variant>
        <vt:lpwstr>_Toc186273653</vt:lpwstr>
      </vt:variant>
      <vt:variant>
        <vt:i4>1769526</vt:i4>
      </vt:variant>
      <vt:variant>
        <vt:i4>638</vt:i4>
      </vt:variant>
      <vt:variant>
        <vt:i4>0</vt:i4>
      </vt:variant>
      <vt:variant>
        <vt:i4>5</vt:i4>
      </vt:variant>
      <vt:variant>
        <vt:lpwstr/>
      </vt:variant>
      <vt:variant>
        <vt:lpwstr>_Toc186273652</vt:lpwstr>
      </vt:variant>
      <vt:variant>
        <vt:i4>1769526</vt:i4>
      </vt:variant>
      <vt:variant>
        <vt:i4>632</vt:i4>
      </vt:variant>
      <vt:variant>
        <vt:i4>0</vt:i4>
      </vt:variant>
      <vt:variant>
        <vt:i4>5</vt:i4>
      </vt:variant>
      <vt:variant>
        <vt:lpwstr/>
      </vt:variant>
      <vt:variant>
        <vt:lpwstr>_Toc186273651</vt:lpwstr>
      </vt:variant>
      <vt:variant>
        <vt:i4>1769526</vt:i4>
      </vt:variant>
      <vt:variant>
        <vt:i4>626</vt:i4>
      </vt:variant>
      <vt:variant>
        <vt:i4>0</vt:i4>
      </vt:variant>
      <vt:variant>
        <vt:i4>5</vt:i4>
      </vt:variant>
      <vt:variant>
        <vt:lpwstr/>
      </vt:variant>
      <vt:variant>
        <vt:lpwstr>_Toc186273650</vt:lpwstr>
      </vt:variant>
      <vt:variant>
        <vt:i4>1703990</vt:i4>
      </vt:variant>
      <vt:variant>
        <vt:i4>620</vt:i4>
      </vt:variant>
      <vt:variant>
        <vt:i4>0</vt:i4>
      </vt:variant>
      <vt:variant>
        <vt:i4>5</vt:i4>
      </vt:variant>
      <vt:variant>
        <vt:lpwstr/>
      </vt:variant>
      <vt:variant>
        <vt:lpwstr>_Toc186273649</vt:lpwstr>
      </vt:variant>
      <vt:variant>
        <vt:i4>1703990</vt:i4>
      </vt:variant>
      <vt:variant>
        <vt:i4>614</vt:i4>
      </vt:variant>
      <vt:variant>
        <vt:i4>0</vt:i4>
      </vt:variant>
      <vt:variant>
        <vt:i4>5</vt:i4>
      </vt:variant>
      <vt:variant>
        <vt:lpwstr/>
      </vt:variant>
      <vt:variant>
        <vt:lpwstr>_Toc186273648</vt:lpwstr>
      </vt:variant>
      <vt:variant>
        <vt:i4>1703990</vt:i4>
      </vt:variant>
      <vt:variant>
        <vt:i4>608</vt:i4>
      </vt:variant>
      <vt:variant>
        <vt:i4>0</vt:i4>
      </vt:variant>
      <vt:variant>
        <vt:i4>5</vt:i4>
      </vt:variant>
      <vt:variant>
        <vt:lpwstr/>
      </vt:variant>
      <vt:variant>
        <vt:lpwstr>_Toc186273647</vt:lpwstr>
      </vt:variant>
      <vt:variant>
        <vt:i4>1703990</vt:i4>
      </vt:variant>
      <vt:variant>
        <vt:i4>602</vt:i4>
      </vt:variant>
      <vt:variant>
        <vt:i4>0</vt:i4>
      </vt:variant>
      <vt:variant>
        <vt:i4>5</vt:i4>
      </vt:variant>
      <vt:variant>
        <vt:lpwstr/>
      </vt:variant>
      <vt:variant>
        <vt:lpwstr>_Toc186273646</vt:lpwstr>
      </vt:variant>
      <vt:variant>
        <vt:i4>1703990</vt:i4>
      </vt:variant>
      <vt:variant>
        <vt:i4>596</vt:i4>
      </vt:variant>
      <vt:variant>
        <vt:i4>0</vt:i4>
      </vt:variant>
      <vt:variant>
        <vt:i4>5</vt:i4>
      </vt:variant>
      <vt:variant>
        <vt:lpwstr/>
      </vt:variant>
      <vt:variant>
        <vt:lpwstr>_Toc186273645</vt:lpwstr>
      </vt:variant>
      <vt:variant>
        <vt:i4>1703990</vt:i4>
      </vt:variant>
      <vt:variant>
        <vt:i4>590</vt:i4>
      </vt:variant>
      <vt:variant>
        <vt:i4>0</vt:i4>
      </vt:variant>
      <vt:variant>
        <vt:i4>5</vt:i4>
      </vt:variant>
      <vt:variant>
        <vt:lpwstr/>
      </vt:variant>
      <vt:variant>
        <vt:lpwstr>_Toc186273644</vt:lpwstr>
      </vt:variant>
      <vt:variant>
        <vt:i4>1703990</vt:i4>
      </vt:variant>
      <vt:variant>
        <vt:i4>584</vt:i4>
      </vt:variant>
      <vt:variant>
        <vt:i4>0</vt:i4>
      </vt:variant>
      <vt:variant>
        <vt:i4>5</vt:i4>
      </vt:variant>
      <vt:variant>
        <vt:lpwstr/>
      </vt:variant>
      <vt:variant>
        <vt:lpwstr>_Toc186273643</vt:lpwstr>
      </vt:variant>
      <vt:variant>
        <vt:i4>1703990</vt:i4>
      </vt:variant>
      <vt:variant>
        <vt:i4>578</vt:i4>
      </vt:variant>
      <vt:variant>
        <vt:i4>0</vt:i4>
      </vt:variant>
      <vt:variant>
        <vt:i4>5</vt:i4>
      </vt:variant>
      <vt:variant>
        <vt:lpwstr/>
      </vt:variant>
      <vt:variant>
        <vt:lpwstr>_Toc186273642</vt:lpwstr>
      </vt:variant>
      <vt:variant>
        <vt:i4>1703990</vt:i4>
      </vt:variant>
      <vt:variant>
        <vt:i4>572</vt:i4>
      </vt:variant>
      <vt:variant>
        <vt:i4>0</vt:i4>
      </vt:variant>
      <vt:variant>
        <vt:i4>5</vt:i4>
      </vt:variant>
      <vt:variant>
        <vt:lpwstr/>
      </vt:variant>
      <vt:variant>
        <vt:lpwstr>_Toc186273641</vt:lpwstr>
      </vt:variant>
      <vt:variant>
        <vt:i4>1703990</vt:i4>
      </vt:variant>
      <vt:variant>
        <vt:i4>566</vt:i4>
      </vt:variant>
      <vt:variant>
        <vt:i4>0</vt:i4>
      </vt:variant>
      <vt:variant>
        <vt:i4>5</vt:i4>
      </vt:variant>
      <vt:variant>
        <vt:lpwstr/>
      </vt:variant>
      <vt:variant>
        <vt:lpwstr>_Toc186273640</vt:lpwstr>
      </vt:variant>
      <vt:variant>
        <vt:i4>1900598</vt:i4>
      </vt:variant>
      <vt:variant>
        <vt:i4>560</vt:i4>
      </vt:variant>
      <vt:variant>
        <vt:i4>0</vt:i4>
      </vt:variant>
      <vt:variant>
        <vt:i4>5</vt:i4>
      </vt:variant>
      <vt:variant>
        <vt:lpwstr/>
      </vt:variant>
      <vt:variant>
        <vt:lpwstr>_Toc186273639</vt:lpwstr>
      </vt:variant>
      <vt:variant>
        <vt:i4>1900598</vt:i4>
      </vt:variant>
      <vt:variant>
        <vt:i4>554</vt:i4>
      </vt:variant>
      <vt:variant>
        <vt:i4>0</vt:i4>
      </vt:variant>
      <vt:variant>
        <vt:i4>5</vt:i4>
      </vt:variant>
      <vt:variant>
        <vt:lpwstr/>
      </vt:variant>
      <vt:variant>
        <vt:lpwstr>_Toc186273638</vt:lpwstr>
      </vt:variant>
      <vt:variant>
        <vt:i4>1900598</vt:i4>
      </vt:variant>
      <vt:variant>
        <vt:i4>548</vt:i4>
      </vt:variant>
      <vt:variant>
        <vt:i4>0</vt:i4>
      </vt:variant>
      <vt:variant>
        <vt:i4>5</vt:i4>
      </vt:variant>
      <vt:variant>
        <vt:lpwstr/>
      </vt:variant>
      <vt:variant>
        <vt:lpwstr>_Toc186273637</vt:lpwstr>
      </vt:variant>
      <vt:variant>
        <vt:i4>1900598</vt:i4>
      </vt:variant>
      <vt:variant>
        <vt:i4>542</vt:i4>
      </vt:variant>
      <vt:variant>
        <vt:i4>0</vt:i4>
      </vt:variant>
      <vt:variant>
        <vt:i4>5</vt:i4>
      </vt:variant>
      <vt:variant>
        <vt:lpwstr/>
      </vt:variant>
      <vt:variant>
        <vt:lpwstr>_Toc186273636</vt:lpwstr>
      </vt:variant>
      <vt:variant>
        <vt:i4>1900598</vt:i4>
      </vt:variant>
      <vt:variant>
        <vt:i4>536</vt:i4>
      </vt:variant>
      <vt:variant>
        <vt:i4>0</vt:i4>
      </vt:variant>
      <vt:variant>
        <vt:i4>5</vt:i4>
      </vt:variant>
      <vt:variant>
        <vt:lpwstr/>
      </vt:variant>
      <vt:variant>
        <vt:lpwstr>_Toc186273635</vt:lpwstr>
      </vt:variant>
      <vt:variant>
        <vt:i4>1900598</vt:i4>
      </vt:variant>
      <vt:variant>
        <vt:i4>530</vt:i4>
      </vt:variant>
      <vt:variant>
        <vt:i4>0</vt:i4>
      </vt:variant>
      <vt:variant>
        <vt:i4>5</vt:i4>
      </vt:variant>
      <vt:variant>
        <vt:lpwstr/>
      </vt:variant>
      <vt:variant>
        <vt:lpwstr>_Toc186273634</vt:lpwstr>
      </vt:variant>
      <vt:variant>
        <vt:i4>1900598</vt:i4>
      </vt:variant>
      <vt:variant>
        <vt:i4>524</vt:i4>
      </vt:variant>
      <vt:variant>
        <vt:i4>0</vt:i4>
      </vt:variant>
      <vt:variant>
        <vt:i4>5</vt:i4>
      </vt:variant>
      <vt:variant>
        <vt:lpwstr/>
      </vt:variant>
      <vt:variant>
        <vt:lpwstr>_Toc186273633</vt:lpwstr>
      </vt:variant>
      <vt:variant>
        <vt:i4>1900598</vt:i4>
      </vt:variant>
      <vt:variant>
        <vt:i4>518</vt:i4>
      </vt:variant>
      <vt:variant>
        <vt:i4>0</vt:i4>
      </vt:variant>
      <vt:variant>
        <vt:i4>5</vt:i4>
      </vt:variant>
      <vt:variant>
        <vt:lpwstr/>
      </vt:variant>
      <vt:variant>
        <vt:lpwstr>_Toc186273632</vt:lpwstr>
      </vt:variant>
      <vt:variant>
        <vt:i4>1900598</vt:i4>
      </vt:variant>
      <vt:variant>
        <vt:i4>512</vt:i4>
      </vt:variant>
      <vt:variant>
        <vt:i4>0</vt:i4>
      </vt:variant>
      <vt:variant>
        <vt:i4>5</vt:i4>
      </vt:variant>
      <vt:variant>
        <vt:lpwstr/>
      </vt:variant>
      <vt:variant>
        <vt:lpwstr>_Toc186273631</vt:lpwstr>
      </vt:variant>
      <vt:variant>
        <vt:i4>1900598</vt:i4>
      </vt:variant>
      <vt:variant>
        <vt:i4>506</vt:i4>
      </vt:variant>
      <vt:variant>
        <vt:i4>0</vt:i4>
      </vt:variant>
      <vt:variant>
        <vt:i4>5</vt:i4>
      </vt:variant>
      <vt:variant>
        <vt:lpwstr/>
      </vt:variant>
      <vt:variant>
        <vt:lpwstr>_Toc186273630</vt:lpwstr>
      </vt:variant>
      <vt:variant>
        <vt:i4>1835062</vt:i4>
      </vt:variant>
      <vt:variant>
        <vt:i4>500</vt:i4>
      </vt:variant>
      <vt:variant>
        <vt:i4>0</vt:i4>
      </vt:variant>
      <vt:variant>
        <vt:i4>5</vt:i4>
      </vt:variant>
      <vt:variant>
        <vt:lpwstr/>
      </vt:variant>
      <vt:variant>
        <vt:lpwstr>_Toc186273629</vt:lpwstr>
      </vt:variant>
      <vt:variant>
        <vt:i4>1835062</vt:i4>
      </vt:variant>
      <vt:variant>
        <vt:i4>494</vt:i4>
      </vt:variant>
      <vt:variant>
        <vt:i4>0</vt:i4>
      </vt:variant>
      <vt:variant>
        <vt:i4>5</vt:i4>
      </vt:variant>
      <vt:variant>
        <vt:lpwstr/>
      </vt:variant>
      <vt:variant>
        <vt:lpwstr>_Toc186273628</vt:lpwstr>
      </vt:variant>
      <vt:variant>
        <vt:i4>1835062</vt:i4>
      </vt:variant>
      <vt:variant>
        <vt:i4>488</vt:i4>
      </vt:variant>
      <vt:variant>
        <vt:i4>0</vt:i4>
      </vt:variant>
      <vt:variant>
        <vt:i4>5</vt:i4>
      </vt:variant>
      <vt:variant>
        <vt:lpwstr/>
      </vt:variant>
      <vt:variant>
        <vt:lpwstr>_Toc186273627</vt:lpwstr>
      </vt:variant>
      <vt:variant>
        <vt:i4>1835062</vt:i4>
      </vt:variant>
      <vt:variant>
        <vt:i4>482</vt:i4>
      </vt:variant>
      <vt:variant>
        <vt:i4>0</vt:i4>
      </vt:variant>
      <vt:variant>
        <vt:i4>5</vt:i4>
      </vt:variant>
      <vt:variant>
        <vt:lpwstr/>
      </vt:variant>
      <vt:variant>
        <vt:lpwstr>_Toc186273626</vt:lpwstr>
      </vt:variant>
      <vt:variant>
        <vt:i4>1835062</vt:i4>
      </vt:variant>
      <vt:variant>
        <vt:i4>476</vt:i4>
      </vt:variant>
      <vt:variant>
        <vt:i4>0</vt:i4>
      </vt:variant>
      <vt:variant>
        <vt:i4>5</vt:i4>
      </vt:variant>
      <vt:variant>
        <vt:lpwstr/>
      </vt:variant>
      <vt:variant>
        <vt:lpwstr>_Toc186273625</vt:lpwstr>
      </vt:variant>
      <vt:variant>
        <vt:i4>1835062</vt:i4>
      </vt:variant>
      <vt:variant>
        <vt:i4>470</vt:i4>
      </vt:variant>
      <vt:variant>
        <vt:i4>0</vt:i4>
      </vt:variant>
      <vt:variant>
        <vt:i4>5</vt:i4>
      </vt:variant>
      <vt:variant>
        <vt:lpwstr/>
      </vt:variant>
      <vt:variant>
        <vt:lpwstr>_Toc186273624</vt:lpwstr>
      </vt:variant>
      <vt:variant>
        <vt:i4>1835062</vt:i4>
      </vt:variant>
      <vt:variant>
        <vt:i4>464</vt:i4>
      </vt:variant>
      <vt:variant>
        <vt:i4>0</vt:i4>
      </vt:variant>
      <vt:variant>
        <vt:i4>5</vt:i4>
      </vt:variant>
      <vt:variant>
        <vt:lpwstr/>
      </vt:variant>
      <vt:variant>
        <vt:lpwstr>_Toc186273623</vt:lpwstr>
      </vt:variant>
      <vt:variant>
        <vt:i4>1835062</vt:i4>
      </vt:variant>
      <vt:variant>
        <vt:i4>458</vt:i4>
      </vt:variant>
      <vt:variant>
        <vt:i4>0</vt:i4>
      </vt:variant>
      <vt:variant>
        <vt:i4>5</vt:i4>
      </vt:variant>
      <vt:variant>
        <vt:lpwstr/>
      </vt:variant>
      <vt:variant>
        <vt:lpwstr>_Toc186273622</vt:lpwstr>
      </vt:variant>
      <vt:variant>
        <vt:i4>1835062</vt:i4>
      </vt:variant>
      <vt:variant>
        <vt:i4>452</vt:i4>
      </vt:variant>
      <vt:variant>
        <vt:i4>0</vt:i4>
      </vt:variant>
      <vt:variant>
        <vt:i4>5</vt:i4>
      </vt:variant>
      <vt:variant>
        <vt:lpwstr/>
      </vt:variant>
      <vt:variant>
        <vt:lpwstr>_Toc186273621</vt:lpwstr>
      </vt:variant>
      <vt:variant>
        <vt:i4>1835062</vt:i4>
      </vt:variant>
      <vt:variant>
        <vt:i4>446</vt:i4>
      </vt:variant>
      <vt:variant>
        <vt:i4>0</vt:i4>
      </vt:variant>
      <vt:variant>
        <vt:i4>5</vt:i4>
      </vt:variant>
      <vt:variant>
        <vt:lpwstr/>
      </vt:variant>
      <vt:variant>
        <vt:lpwstr>_Toc186273620</vt:lpwstr>
      </vt:variant>
      <vt:variant>
        <vt:i4>2031670</vt:i4>
      </vt:variant>
      <vt:variant>
        <vt:i4>440</vt:i4>
      </vt:variant>
      <vt:variant>
        <vt:i4>0</vt:i4>
      </vt:variant>
      <vt:variant>
        <vt:i4>5</vt:i4>
      </vt:variant>
      <vt:variant>
        <vt:lpwstr/>
      </vt:variant>
      <vt:variant>
        <vt:lpwstr>_Toc186273619</vt:lpwstr>
      </vt:variant>
      <vt:variant>
        <vt:i4>2031670</vt:i4>
      </vt:variant>
      <vt:variant>
        <vt:i4>434</vt:i4>
      </vt:variant>
      <vt:variant>
        <vt:i4>0</vt:i4>
      </vt:variant>
      <vt:variant>
        <vt:i4>5</vt:i4>
      </vt:variant>
      <vt:variant>
        <vt:lpwstr/>
      </vt:variant>
      <vt:variant>
        <vt:lpwstr>_Toc186273618</vt:lpwstr>
      </vt:variant>
      <vt:variant>
        <vt:i4>2031670</vt:i4>
      </vt:variant>
      <vt:variant>
        <vt:i4>428</vt:i4>
      </vt:variant>
      <vt:variant>
        <vt:i4>0</vt:i4>
      </vt:variant>
      <vt:variant>
        <vt:i4>5</vt:i4>
      </vt:variant>
      <vt:variant>
        <vt:lpwstr/>
      </vt:variant>
      <vt:variant>
        <vt:lpwstr>_Toc186273617</vt:lpwstr>
      </vt:variant>
      <vt:variant>
        <vt:i4>2031670</vt:i4>
      </vt:variant>
      <vt:variant>
        <vt:i4>422</vt:i4>
      </vt:variant>
      <vt:variant>
        <vt:i4>0</vt:i4>
      </vt:variant>
      <vt:variant>
        <vt:i4>5</vt:i4>
      </vt:variant>
      <vt:variant>
        <vt:lpwstr/>
      </vt:variant>
      <vt:variant>
        <vt:lpwstr>_Toc186273616</vt:lpwstr>
      </vt:variant>
      <vt:variant>
        <vt:i4>2031670</vt:i4>
      </vt:variant>
      <vt:variant>
        <vt:i4>416</vt:i4>
      </vt:variant>
      <vt:variant>
        <vt:i4>0</vt:i4>
      </vt:variant>
      <vt:variant>
        <vt:i4>5</vt:i4>
      </vt:variant>
      <vt:variant>
        <vt:lpwstr/>
      </vt:variant>
      <vt:variant>
        <vt:lpwstr>_Toc186273615</vt:lpwstr>
      </vt:variant>
      <vt:variant>
        <vt:i4>2031670</vt:i4>
      </vt:variant>
      <vt:variant>
        <vt:i4>410</vt:i4>
      </vt:variant>
      <vt:variant>
        <vt:i4>0</vt:i4>
      </vt:variant>
      <vt:variant>
        <vt:i4>5</vt:i4>
      </vt:variant>
      <vt:variant>
        <vt:lpwstr/>
      </vt:variant>
      <vt:variant>
        <vt:lpwstr>_Toc186273614</vt:lpwstr>
      </vt:variant>
      <vt:variant>
        <vt:i4>2031670</vt:i4>
      </vt:variant>
      <vt:variant>
        <vt:i4>404</vt:i4>
      </vt:variant>
      <vt:variant>
        <vt:i4>0</vt:i4>
      </vt:variant>
      <vt:variant>
        <vt:i4>5</vt:i4>
      </vt:variant>
      <vt:variant>
        <vt:lpwstr/>
      </vt:variant>
      <vt:variant>
        <vt:lpwstr>_Toc186273613</vt:lpwstr>
      </vt:variant>
      <vt:variant>
        <vt:i4>2031670</vt:i4>
      </vt:variant>
      <vt:variant>
        <vt:i4>398</vt:i4>
      </vt:variant>
      <vt:variant>
        <vt:i4>0</vt:i4>
      </vt:variant>
      <vt:variant>
        <vt:i4>5</vt:i4>
      </vt:variant>
      <vt:variant>
        <vt:lpwstr/>
      </vt:variant>
      <vt:variant>
        <vt:lpwstr>_Toc186273612</vt:lpwstr>
      </vt:variant>
      <vt:variant>
        <vt:i4>2031670</vt:i4>
      </vt:variant>
      <vt:variant>
        <vt:i4>392</vt:i4>
      </vt:variant>
      <vt:variant>
        <vt:i4>0</vt:i4>
      </vt:variant>
      <vt:variant>
        <vt:i4>5</vt:i4>
      </vt:variant>
      <vt:variant>
        <vt:lpwstr/>
      </vt:variant>
      <vt:variant>
        <vt:lpwstr>_Toc186273611</vt:lpwstr>
      </vt:variant>
      <vt:variant>
        <vt:i4>2031670</vt:i4>
      </vt:variant>
      <vt:variant>
        <vt:i4>386</vt:i4>
      </vt:variant>
      <vt:variant>
        <vt:i4>0</vt:i4>
      </vt:variant>
      <vt:variant>
        <vt:i4>5</vt:i4>
      </vt:variant>
      <vt:variant>
        <vt:lpwstr/>
      </vt:variant>
      <vt:variant>
        <vt:lpwstr>_Toc186273610</vt:lpwstr>
      </vt:variant>
      <vt:variant>
        <vt:i4>1966134</vt:i4>
      </vt:variant>
      <vt:variant>
        <vt:i4>380</vt:i4>
      </vt:variant>
      <vt:variant>
        <vt:i4>0</vt:i4>
      </vt:variant>
      <vt:variant>
        <vt:i4>5</vt:i4>
      </vt:variant>
      <vt:variant>
        <vt:lpwstr/>
      </vt:variant>
      <vt:variant>
        <vt:lpwstr>_Toc186273609</vt:lpwstr>
      </vt:variant>
      <vt:variant>
        <vt:i4>1966134</vt:i4>
      </vt:variant>
      <vt:variant>
        <vt:i4>374</vt:i4>
      </vt:variant>
      <vt:variant>
        <vt:i4>0</vt:i4>
      </vt:variant>
      <vt:variant>
        <vt:i4>5</vt:i4>
      </vt:variant>
      <vt:variant>
        <vt:lpwstr/>
      </vt:variant>
      <vt:variant>
        <vt:lpwstr>_Toc186273608</vt:lpwstr>
      </vt:variant>
      <vt:variant>
        <vt:i4>1966134</vt:i4>
      </vt:variant>
      <vt:variant>
        <vt:i4>368</vt:i4>
      </vt:variant>
      <vt:variant>
        <vt:i4>0</vt:i4>
      </vt:variant>
      <vt:variant>
        <vt:i4>5</vt:i4>
      </vt:variant>
      <vt:variant>
        <vt:lpwstr/>
      </vt:variant>
      <vt:variant>
        <vt:lpwstr>_Toc186273607</vt:lpwstr>
      </vt:variant>
      <vt:variant>
        <vt:i4>1966134</vt:i4>
      </vt:variant>
      <vt:variant>
        <vt:i4>362</vt:i4>
      </vt:variant>
      <vt:variant>
        <vt:i4>0</vt:i4>
      </vt:variant>
      <vt:variant>
        <vt:i4>5</vt:i4>
      </vt:variant>
      <vt:variant>
        <vt:lpwstr/>
      </vt:variant>
      <vt:variant>
        <vt:lpwstr>_Toc186273606</vt:lpwstr>
      </vt:variant>
      <vt:variant>
        <vt:i4>1966134</vt:i4>
      </vt:variant>
      <vt:variant>
        <vt:i4>356</vt:i4>
      </vt:variant>
      <vt:variant>
        <vt:i4>0</vt:i4>
      </vt:variant>
      <vt:variant>
        <vt:i4>5</vt:i4>
      </vt:variant>
      <vt:variant>
        <vt:lpwstr/>
      </vt:variant>
      <vt:variant>
        <vt:lpwstr>_Toc186273605</vt:lpwstr>
      </vt:variant>
      <vt:variant>
        <vt:i4>1966134</vt:i4>
      </vt:variant>
      <vt:variant>
        <vt:i4>350</vt:i4>
      </vt:variant>
      <vt:variant>
        <vt:i4>0</vt:i4>
      </vt:variant>
      <vt:variant>
        <vt:i4>5</vt:i4>
      </vt:variant>
      <vt:variant>
        <vt:lpwstr/>
      </vt:variant>
      <vt:variant>
        <vt:lpwstr>_Toc186273604</vt:lpwstr>
      </vt:variant>
      <vt:variant>
        <vt:i4>1966134</vt:i4>
      </vt:variant>
      <vt:variant>
        <vt:i4>344</vt:i4>
      </vt:variant>
      <vt:variant>
        <vt:i4>0</vt:i4>
      </vt:variant>
      <vt:variant>
        <vt:i4>5</vt:i4>
      </vt:variant>
      <vt:variant>
        <vt:lpwstr/>
      </vt:variant>
      <vt:variant>
        <vt:lpwstr>_Toc186273603</vt:lpwstr>
      </vt:variant>
      <vt:variant>
        <vt:i4>1966134</vt:i4>
      </vt:variant>
      <vt:variant>
        <vt:i4>338</vt:i4>
      </vt:variant>
      <vt:variant>
        <vt:i4>0</vt:i4>
      </vt:variant>
      <vt:variant>
        <vt:i4>5</vt:i4>
      </vt:variant>
      <vt:variant>
        <vt:lpwstr/>
      </vt:variant>
      <vt:variant>
        <vt:lpwstr>_Toc186273602</vt:lpwstr>
      </vt:variant>
      <vt:variant>
        <vt:i4>1966134</vt:i4>
      </vt:variant>
      <vt:variant>
        <vt:i4>332</vt:i4>
      </vt:variant>
      <vt:variant>
        <vt:i4>0</vt:i4>
      </vt:variant>
      <vt:variant>
        <vt:i4>5</vt:i4>
      </vt:variant>
      <vt:variant>
        <vt:lpwstr/>
      </vt:variant>
      <vt:variant>
        <vt:lpwstr>_Toc186273601</vt:lpwstr>
      </vt:variant>
      <vt:variant>
        <vt:i4>1966134</vt:i4>
      </vt:variant>
      <vt:variant>
        <vt:i4>326</vt:i4>
      </vt:variant>
      <vt:variant>
        <vt:i4>0</vt:i4>
      </vt:variant>
      <vt:variant>
        <vt:i4>5</vt:i4>
      </vt:variant>
      <vt:variant>
        <vt:lpwstr/>
      </vt:variant>
      <vt:variant>
        <vt:lpwstr>_Toc186273600</vt:lpwstr>
      </vt:variant>
      <vt:variant>
        <vt:i4>1507381</vt:i4>
      </vt:variant>
      <vt:variant>
        <vt:i4>320</vt:i4>
      </vt:variant>
      <vt:variant>
        <vt:i4>0</vt:i4>
      </vt:variant>
      <vt:variant>
        <vt:i4>5</vt:i4>
      </vt:variant>
      <vt:variant>
        <vt:lpwstr/>
      </vt:variant>
      <vt:variant>
        <vt:lpwstr>_Toc186273599</vt:lpwstr>
      </vt:variant>
      <vt:variant>
        <vt:i4>1507381</vt:i4>
      </vt:variant>
      <vt:variant>
        <vt:i4>314</vt:i4>
      </vt:variant>
      <vt:variant>
        <vt:i4>0</vt:i4>
      </vt:variant>
      <vt:variant>
        <vt:i4>5</vt:i4>
      </vt:variant>
      <vt:variant>
        <vt:lpwstr/>
      </vt:variant>
      <vt:variant>
        <vt:lpwstr>_Toc186273598</vt:lpwstr>
      </vt:variant>
      <vt:variant>
        <vt:i4>1507381</vt:i4>
      </vt:variant>
      <vt:variant>
        <vt:i4>308</vt:i4>
      </vt:variant>
      <vt:variant>
        <vt:i4>0</vt:i4>
      </vt:variant>
      <vt:variant>
        <vt:i4>5</vt:i4>
      </vt:variant>
      <vt:variant>
        <vt:lpwstr/>
      </vt:variant>
      <vt:variant>
        <vt:lpwstr>_Toc186273597</vt:lpwstr>
      </vt:variant>
      <vt:variant>
        <vt:i4>1507381</vt:i4>
      </vt:variant>
      <vt:variant>
        <vt:i4>302</vt:i4>
      </vt:variant>
      <vt:variant>
        <vt:i4>0</vt:i4>
      </vt:variant>
      <vt:variant>
        <vt:i4>5</vt:i4>
      </vt:variant>
      <vt:variant>
        <vt:lpwstr/>
      </vt:variant>
      <vt:variant>
        <vt:lpwstr>_Toc186273596</vt:lpwstr>
      </vt:variant>
      <vt:variant>
        <vt:i4>1507381</vt:i4>
      </vt:variant>
      <vt:variant>
        <vt:i4>296</vt:i4>
      </vt:variant>
      <vt:variant>
        <vt:i4>0</vt:i4>
      </vt:variant>
      <vt:variant>
        <vt:i4>5</vt:i4>
      </vt:variant>
      <vt:variant>
        <vt:lpwstr/>
      </vt:variant>
      <vt:variant>
        <vt:lpwstr>_Toc186273595</vt:lpwstr>
      </vt:variant>
      <vt:variant>
        <vt:i4>1507381</vt:i4>
      </vt:variant>
      <vt:variant>
        <vt:i4>290</vt:i4>
      </vt:variant>
      <vt:variant>
        <vt:i4>0</vt:i4>
      </vt:variant>
      <vt:variant>
        <vt:i4>5</vt:i4>
      </vt:variant>
      <vt:variant>
        <vt:lpwstr/>
      </vt:variant>
      <vt:variant>
        <vt:lpwstr>_Toc186273594</vt:lpwstr>
      </vt:variant>
      <vt:variant>
        <vt:i4>1507381</vt:i4>
      </vt:variant>
      <vt:variant>
        <vt:i4>284</vt:i4>
      </vt:variant>
      <vt:variant>
        <vt:i4>0</vt:i4>
      </vt:variant>
      <vt:variant>
        <vt:i4>5</vt:i4>
      </vt:variant>
      <vt:variant>
        <vt:lpwstr/>
      </vt:variant>
      <vt:variant>
        <vt:lpwstr>_Toc186273593</vt:lpwstr>
      </vt:variant>
      <vt:variant>
        <vt:i4>1507381</vt:i4>
      </vt:variant>
      <vt:variant>
        <vt:i4>278</vt:i4>
      </vt:variant>
      <vt:variant>
        <vt:i4>0</vt:i4>
      </vt:variant>
      <vt:variant>
        <vt:i4>5</vt:i4>
      </vt:variant>
      <vt:variant>
        <vt:lpwstr/>
      </vt:variant>
      <vt:variant>
        <vt:lpwstr>_Toc186273592</vt:lpwstr>
      </vt:variant>
      <vt:variant>
        <vt:i4>1507381</vt:i4>
      </vt:variant>
      <vt:variant>
        <vt:i4>272</vt:i4>
      </vt:variant>
      <vt:variant>
        <vt:i4>0</vt:i4>
      </vt:variant>
      <vt:variant>
        <vt:i4>5</vt:i4>
      </vt:variant>
      <vt:variant>
        <vt:lpwstr/>
      </vt:variant>
      <vt:variant>
        <vt:lpwstr>_Toc186273591</vt:lpwstr>
      </vt:variant>
      <vt:variant>
        <vt:i4>1507381</vt:i4>
      </vt:variant>
      <vt:variant>
        <vt:i4>266</vt:i4>
      </vt:variant>
      <vt:variant>
        <vt:i4>0</vt:i4>
      </vt:variant>
      <vt:variant>
        <vt:i4>5</vt:i4>
      </vt:variant>
      <vt:variant>
        <vt:lpwstr/>
      </vt:variant>
      <vt:variant>
        <vt:lpwstr>_Toc186273590</vt:lpwstr>
      </vt:variant>
      <vt:variant>
        <vt:i4>1441845</vt:i4>
      </vt:variant>
      <vt:variant>
        <vt:i4>260</vt:i4>
      </vt:variant>
      <vt:variant>
        <vt:i4>0</vt:i4>
      </vt:variant>
      <vt:variant>
        <vt:i4>5</vt:i4>
      </vt:variant>
      <vt:variant>
        <vt:lpwstr/>
      </vt:variant>
      <vt:variant>
        <vt:lpwstr>_Toc186273589</vt:lpwstr>
      </vt:variant>
      <vt:variant>
        <vt:i4>1441845</vt:i4>
      </vt:variant>
      <vt:variant>
        <vt:i4>254</vt:i4>
      </vt:variant>
      <vt:variant>
        <vt:i4>0</vt:i4>
      </vt:variant>
      <vt:variant>
        <vt:i4>5</vt:i4>
      </vt:variant>
      <vt:variant>
        <vt:lpwstr/>
      </vt:variant>
      <vt:variant>
        <vt:lpwstr>_Toc186273588</vt:lpwstr>
      </vt:variant>
      <vt:variant>
        <vt:i4>1441845</vt:i4>
      </vt:variant>
      <vt:variant>
        <vt:i4>248</vt:i4>
      </vt:variant>
      <vt:variant>
        <vt:i4>0</vt:i4>
      </vt:variant>
      <vt:variant>
        <vt:i4>5</vt:i4>
      </vt:variant>
      <vt:variant>
        <vt:lpwstr/>
      </vt:variant>
      <vt:variant>
        <vt:lpwstr>_Toc186273587</vt:lpwstr>
      </vt:variant>
      <vt:variant>
        <vt:i4>1441845</vt:i4>
      </vt:variant>
      <vt:variant>
        <vt:i4>242</vt:i4>
      </vt:variant>
      <vt:variant>
        <vt:i4>0</vt:i4>
      </vt:variant>
      <vt:variant>
        <vt:i4>5</vt:i4>
      </vt:variant>
      <vt:variant>
        <vt:lpwstr/>
      </vt:variant>
      <vt:variant>
        <vt:lpwstr>_Toc186273586</vt:lpwstr>
      </vt:variant>
      <vt:variant>
        <vt:i4>1441845</vt:i4>
      </vt:variant>
      <vt:variant>
        <vt:i4>236</vt:i4>
      </vt:variant>
      <vt:variant>
        <vt:i4>0</vt:i4>
      </vt:variant>
      <vt:variant>
        <vt:i4>5</vt:i4>
      </vt:variant>
      <vt:variant>
        <vt:lpwstr/>
      </vt:variant>
      <vt:variant>
        <vt:lpwstr>_Toc186273585</vt:lpwstr>
      </vt:variant>
      <vt:variant>
        <vt:i4>1441845</vt:i4>
      </vt:variant>
      <vt:variant>
        <vt:i4>230</vt:i4>
      </vt:variant>
      <vt:variant>
        <vt:i4>0</vt:i4>
      </vt:variant>
      <vt:variant>
        <vt:i4>5</vt:i4>
      </vt:variant>
      <vt:variant>
        <vt:lpwstr/>
      </vt:variant>
      <vt:variant>
        <vt:lpwstr>_Toc186273584</vt:lpwstr>
      </vt:variant>
      <vt:variant>
        <vt:i4>1441845</vt:i4>
      </vt:variant>
      <vt:variant>
        <vt:i4>224</vt:i4>
      </vt:variant>
      <vt:variant>
        <vt:i4>0</vt:i4>
      </vt:variant>
      <vt:variant>
        <vt:i4>5</vt:i4>
      </vt:variant>
      <vt:variant>
        <vt:lpwstr/>
      </vt:variant>
      <vt:variant>
        <vt:lpwstr>_Toc186273583</vt:lpwstr>
      </vt:variant>
      <vt:variant>
        <vt:i4>1441845</vt:i4>
      </vt:variant>
      <vt:variant>
        <vt:i4>218</vt:i4>
      </vt:variant>
      <vt:variant>
        <vt:i4>0</vt:i4>
      </vt:variant>
      <vt:variant>
        <vt:i4>5</vt:i4>
      </vt:variant>
      <vt:variant>
        <vt:lpwstr/>
      </vt:variant>
      <vt:variant>
        <vt:lpwstr>_Toc186273582</vt:lpwstr>
      </vt:variant>
      <vt:variant>
        <vt:i4>1441845</vt:i4>
      </vt:variant>
      <vt:variant>
        <vt:i4>212</vt:i4>
      </vt:variant>
      <vt:variant>
        <vt:i4>0</vt:i4>
      </vt:variant>
      <vt:variant>
        <vt:i4>5</vt:i4>
      </vt:variant>
      <vt:variant>
        <vt:lpwstr/>
      </vt:variant>
      <vt:variant>
        <vt:lpwstr>_Toc186273581</vt:lpwstr>
      </vt:variant>
      <vt:variant>
        <vt:i4>1441845</vt:i4>
      </vt:variant>
      <vt:variant>
        <vt:i4>206</vt:i4>
      </vt:variant>
      <vt:variant>
        <vt:i4>0</vt:i4>
      </vt:variant>
      <vt:variant>
        <vt:i4>5</vt:i4>
      </vt:variant>
      <vt:variant>
        <vt:lpwstr/>
      </vt:variant>
      <vt:variant>
        <vt:lpwstr>_Toc186273580</vt:lpwstr>
      </vt:variant>
      <vt:variant>
        <vt:i4>1638453</vt:i4>
      </vt:variant>
      <vt:variant>
        <vt:i4>200</vt:i4>
      </vt:variant>
      <vt:variant>
        <vt:i4>0</vt:i4>
      </vt:variant>
      <vt:variant>
        <vt:i4>5</vt:i4>
      </vt:variant>
      <vt:variant>
        <vt:lpwstr/>
      </vt:variant>
      <vt:variant>
        <vt:lpwstr>_Toc186273579</vt:lpwstr>
      </vt:variant>
      <vt:variant>
        <vt:i4>1638453</vt:i4>
      </vt:variant>
      <vt:variant>
        <vt:i4>194</vt:i4>
      </vt:variant>
      <vt:variant>
        <vt:i4>0</vt:i4>
      </vt:variant>
      <vt:variant>
        <vt:i4>5</vt:i4>
      </vt:variant>
      <vt:variant>
        <vt:lpwstr/>
      </vt:variant>
      <vt:variant>
        <vt:lpwstr>_Toc186273578</vt:lpwstr>
      </vt:variant>
      <vt:variant>
        <vt:i4>1638453</vt:i4>
      </vt:variant>
      <vt:variant>
        <vt:i4>188</vt:i4>
      </vt:variant>
      <vt:variant>
        <vt:i4>0</vt:i4>
      </vt:variant>
      <vt:variant>
        <vt:i4>5</vt:i4>
      </vt:variant>
      <vt:variant>
        <vt:lpwstr/>
      </vt:variant>
      <vt:variant>
        <vt:lpwstr>_Toc186273577</vt:lpwstr>
      </vt:variant>
      <vt:variant>
        <vt:i4>1638453</vt:i4>
      </vt:variant>
      <vt:variant>
        <vt:i4>182</vt:i4>
      </vt:variant>
      <vt:variant>
        <vt:i4>0</vt:i4>
      </vt:variant>
      <vt:variant>
        <vt:i4>5</vt:i4>
      </vt:variant>
      <vt:variant>
        <vt:lpwstr/>
      </vt:variant>
      <vt:variant>
        <vt:lpwstr>_Toc186273576</vt:lpwstr>
      </vt:variant>
      <vt:variant>
        <vt:i4>1638453</vt:i4>
      </vt:variant>
      <vt:variant>
        <vt:i4>176</vt:i4>
      </vt:variant>
      <vt:variant>
        <vt:i4>0</vt:i4>
      </vt:variant>
      <vt:variant>
        <vt:i4>5</vt:i4>
      </vt:variant>
      <vt:variant>
        <vt:lpwstr/>
      </vt:variant>
      <vt:variant>
        <vt:lpwstr>_Toc186273575</vt:lpwstr>
      </vt:variant>
      <vt:variant>
        <vt:i4>1638453</vt:i4>
      </vt:variant>
      <vt:variant>
        <vt:i4>170</vt:i4>
      </vt:variant>
      <vt:variant>
        <vt:i4>0</vt:i4>
      </vt:variant>
      <vt:variant>
        <vt:i4>5</vt:i4>
      </vt:variant>
      <vt:variant>
        <vt:lpwstr/>
      </vt:variant>
      <vt:variant>
        <vt:lpwstr>_Toc186273574</vt:lpwstr>
      </vt:variant>
      <vt:variant>
        <vt:i4>1638453</vt:i4>
      </vt:variant>
      <vt:variant>
        <vt:i4>164</vt:i4>
      </vt:variant>
      <vt:variant>
        <vt:i4>0</vt:i4>
      </vt:variant>
      <vt:variant>
        <vt:i4>5</vt:i4>
      </vt:variant>
      <vt:variant>
        <vt:lpwstr/>
      </vt:variant>
      <vt:variant>
        <vt:lpwstr>_Toc186273573</vt:lpwstr>
      </vt:variant>
      <vt:variant>
        <vt:i4>1638453</vt:i4>
      </vt:variant>
      <vt:variant>
        <vt:i4>158</vt:i4>
      </vt:variant>
      <vt:variant>
        <vt:i4>0</vt:i4>
      </vt:variant>
      <vt:variant>
        <vt:i4>5</vt:i4>
      </vt:variant>
      <vt:variant>
        <vt:lpwstr/>
      </vt:variant>
      <vt:variant>
        <vt:lpwstr>_Toc186273572</vt:lpwstr>
      </vt:variant>
      <vt:variant>
        <vt:i4>1638453</vt:i4>
      </vt:variant>
      <vt:variant>
        <vt:i4>152</vt:i4>
      </vt:variant>
      <vt:variant>
        <vt:i4>0</vt:i4>
      </vt:variant>
      <vt:variant>
        <vt:i4>5</vt:i4>
      </vt:variant>
      <vt:variant>
        <vt:lpwstr/>
      </vt:variant>
      <vt:variant>
        <vt:lpwstr>_Toc186273571</vt:lpwstr>
      </vt:variant>
      <vt:variant>
        <vt:i4>1638453</vt:i4>
      </vt:variant>
      <vt:variant>
        <vt:i4>146</vt:i4>
      </vt:variant>
      <vt:variant>
        <vt:i4>0</vt:i4>
      </vt:variant>
      <vt:variant>
        <vt:i4>5</vt:i4>
      </vt:variant>
      <vt:variant>
        <vt:lpwstr/>
      </vt:variant>
      <vt:variant>
        <vt:lpwstr>_Toc186273570</vt:lpwstr>
      </vt:variant>
      <vt:variant>
        <vt:i4>1572917</vt:i4>
      </vt:variant>
      <vt:variant>
        <vt:i4>140</vt:i4>
      </vt:variant>
      <vt:variant>
        <vt:i4>0</vt:i4>
      </vt:variant>
      <vt:variant>
        <vt:i4>5</vt:i4>
      </vt:variant>
      <vt:variant>
        <vt:lpwstr/>
      </vt:variant>
      <vt:variant>
        <vt:lpwstr>_Toc186273569</vt:lpwstr>
      </vt:variant>
      <vt:variant>
        <vt:i4>1572917</vt:i4>
      </vt:variant>
      <vt:variant>
        <vt:i4>134</vt:i4>
      </vt:variant>
      <vt:variant>
        <vt:i4>0</vt:i4>
      </vt:variant>
      <vt:variant>
        <vt:i4>5</vt:i4>
      </vt:variant>
      <vt:variant>
        <vt:lpwstr/>
      </vt:variant>
      <vt:variant>
        <vt:lpwstr>_Toc186273568</vt:lpwstr>
      </vt:variant>
      <vt:variant>
        <vt:i4>1572917</vt:i4>
      </vt:variant>
      <vt:variant>
        <vt:i4>128</vt:i4>
      </vt:variant>
      <vt:variant>
        <vt:i4>0</vt:i4>
      </vt:variant>
      <vt:variant>
        <vt:i4>5</vt:i4>
      </vt:variant>
      <vt:variant>
        <vt:lpwstr/>
      </vt:variant>
      <vt:variant>
        <vt:lpwstr>_Toc186273567</vt:lpwstr>
      </vt:variant>
      <vt:variant>
        <vt:i4>1572917</vt:i4>
      </vt:variant>
      <vt:variant>
        <vt:i4>122</vt:i4>
      </vt:variant>
      <vt:variant>
        <vt:i4>0</vt:i4>
      </vt:variant>
      <vt:variant>
        <vt:i4>5</vt:i4>
      </vt:variant>
      <vt:variant>
        <vt:lpwstr/>
      </vt:variant>
      <vt:variant>
        <vt:lpwstr>_Toc186273566</vt:lpwstr>
      </vt:variant>
      <vt:variant>
        <vt:i4>1572917</vt:i4>
      </vt:variant>
      <vt:variant>
        <vt:i4>116</vt:i4>
      </vt:variant>
      <vt:variant>
        <vt:i4>0</vt:i4>
      </vt:variant>
      <vt:variant>
        <vt:i4>5</vt:i4>
      </vt:variant>
      <vt:variant>
        <vt:lpwstr/>
      </vt:variant>
      <vt:variant>
        <vt:lpwstr>_Toc186273565</vt:lpwstr>
      </vt:variant>
      <vt:variant>
        <vt:i4>1572917</vt:i4>
      </vt:variant>
      <vt:variant>
        <vt:i4>110</vt:i4>
      </vt:variant>
      <vt:variant>
        <vt:i4>0</vt:i4>
      </vt:variant>
      <vt:variant>
        <vt:i4>5</vt:i4>
      </vt:variant>
      <vt:variant>
        <vt:lpwstr/>
      </vt:variant>
      <vt:variant>
        <vt:lpwstr>_Toc186273564</vt:lpwstr>
      </vt:variant>
      <vt:variant>
        <vt:i4>1572917</vt:i4>
      </vt:variant>
      <vt:variant>
        <vt:i4>104</vt:i4>
      </vt:variant>
      <vt:variant>
        <vt:i4>0</vt:i4>
      </vt:variant>
      <vt:variant>
        <vt:i4>5</vt:i4>
      </vt:variant>
      <vt:variant>
        <vt:lpwstr/>
      </vt:variant>
      <vt:variant>
        <vt:lpwstr>_Toc186273563</vt:lpwstr>
      </vt:variant>
      <vt:variant>
        <vt:i4>1572917</vt:i4>
      </vt:variant>
      <vt:variant>
        <vt:i4>98</vt:i4>
      </vt:variant>
      <vt:variant>
        <vt:i4>0</vt:i4>
      </vt:variant>
      <vt:variant>
        <vt:i4>5</vt:i4>
      </vt:variant>
      <vt:variant>
        <vt:lpwstr/>
      </vt:variant>
      <vt:variant>
        <vt:lpwstr>_Toc186273562</vt:lpwstr>
      </vt:variant>
      <vt:variant>
        <vt:i4>1572917</vt:i4>
      </vt:variant>
      <vt:variant>
        <vt:i4>92</vt:i4>
      </vt:variant>
      <vt:variant>
        <vt:i4>0</vt:i4>
      </vt:variant>
      <vt:variant>
        <vt:i4>5</vt:i4>
      </vt:variant>
      <vt:variant>
        <vt:lpwstr/>
      </vt:variant>
      <vt:variant>
        <vt:lpwstr>_Toc186273561</vt:lpwstr>
      </vt:variant>
      <vt:variant>
        <vt:i4>1572917</vt:i4>
      </vt:variant>
      <vt:variant>
        <vt:i4>86</vt:i4>
      </vt:variant>
      <vt:variant>
        <vt:i4>0</vt:i4>
      </vt:variant>
      <vt:variant>
        <vt:i4>5</vt:i4>
      </vt:variant>
      <vt:variant>
        <vt:lpwstr/>
      </vt:variant>
      <vt:variant>
        <vt:lpwstr>_Toc186273560</vt:lpwstr>
      </vt:variant>
      <vt:variant>
        <vt:i4>1769525</vt:i4>
      </vt:variant>
      <vt:variant>
        <vt:i4>80</vt:i4>
      </vt:variant>
      <vt:variant>
        <vt:i4>0</vt:i4>
      </vt:variant>
      <vt:variant>
        <vt:i4>5</vt:i4>
      </vt:variant>
      <vt:variant>
        <vt:lpwstr/>
      </vt:variant>
      <vt:variant>
        <vt:lpwstr>_Toc186273559</vt:lpwstr>
      </vt:variant>
      <vt:variant>
        <vt:i4>1769525</vt:i4>
      </vt:variant>
      <vt:variant>
        <vt:i4>74</vt:i4>
      </vt:variant>
      <vt:variant>
        <vt:i4>0</vt:i4>
      </vt:variant>
      <vt:variant>
        <vt:i4>5</vt:i4>
      </vt:variant>
      <vt:variant>
        <vt:lpwstr/>
      </vt:variant>
      <vt:variant>
        <vt:lpwstr>_Toc186273558</vt:lpwstr>
      </vt:variant>
      <vt:variant>
        <vt:i4>1769525</vt:i4>
      </vt:variant>
      <vt:variant>
        <vt:i4>68</vt:i4>
      </vt:variant>
      <vt:variant>
        <vt:i4>0</vt:i4>
      </vt:variant>
      <vt:variant>
        <vt:i4>5</vt:i4>
      </vt:variant>
      <vt:variant>
        <vt:lpwstr/>
      </vt:variant>
      <vt:variant>
        <vt:lpwstr>_Toc186273557</vt:lpwstr>
      </vt:variant>
      <vt:variant>
        <vt:i4>1769525</vt:i4>
      </vt:variant>
      <vt:variant>
        <vt:i4>62</vt:i4>
      </vt:variant>
      <vt:variant>
        <vt:i4>0</vt:i4>
      </vt:variant>
      <vt:variant>
        <vt:i4>5</vt:i4>
      </vt:variant>
      <vt:variant>
        <vt:lpwstr/>
      </vt:variant>
      <vt:variant>
        <vt:lpwstr>_Toc186273556</vt:lpwstr>
      </vt:variant>
      <vt:variant>
        <vt:i4>1769525</vt:i4>
      </vt:variant>
      <vt:variant>
        <vt:i4>56</vt:i4>
      </vt:variant>
      <vt:variant>
        <vt:i4>0</vt:i4>
      </vt:variant>
      <vt:variant>
        <vt:i4>5</vt:i4>
      </vt:variant>
      <vt:variant>
        <vt:lpwstr/>
      </vt:variant>
      <vt:variant>
        <vt:lpwstr>_Toc186273555</vt:lpwstr>
      </vt:variant>
      <vt:variant>
        <vt:i4>1769525</vt:i4>
      </vt:variant>
      <vt:variant>
        <vt:i4>50</vt:i4>
      </vt:variant>
      <vt:variant>
        <vt:i4>0</vt:i4>
      </vt:variant>
      <vt:variant>
        <vt:i4>5</vt:i4>
      </vt:variant>
      <vt:variant>
        <vt:lpwstr/>
      </vt:variant>
      <vt:variant>
        <vt:lpwstr>_Toc186273554</vt:lpwstr>
      </vt:variant>
      <vt:variant>
        <vt:i4>1769525</vt:i4>
      </vt:variant>
      <vt:variant>
        <vt:i4>44</vt:i4>
      </vt:variant>
      <vt:variant>
        <vt:i4>0</vt:i4>
      </vt:variant>
      <vt:variant>
        <vt:i4>5</vt:i4>
      </vt:variant>
      <vt:variant>
        <vt:lpwstr/>
      </vt:variant>
      <vt:variant>
        <vt:lpwstr>_Toc186273553</vt:lpwstr>
      </vt:variant>
      <vt:variant>
        <vt:i4>1769525</vt:i4>
      </vt:variant>
      <vt:variant>
        <vt:i4>38</vt:i4>
      </vt:variant>
      <vt:variant>
        <vt:i4>0</vt:i4>
      </vt:variant>
      <vt:variant>
        <vt:i4>5</vt:i4>
      </vt:variant>
      <vt:variant>
        <vt:lpwstr/>
      </vt:variant>
      <vt:variant>
        <vt:lpwstr>_Toc186273552</vt:lpwstr>
      </vt:variant>
      <vt:variant>
        <vt:i4>1769525</vt:i4>
      </vt:variant>
      <vt:variant>
        <vt:i4>32</vt:i4>
      </vt:variant>
      <vt:variant>
        <vt:i4>0</vt:i4>
      </vt:variant>
      <vt:variant>
        <vt:i4>5</vt:i4>
      </vt:variant>
      <vt:variant>
        <vt:lpwstr/>
      </vt:variant>
      <vt:variant>
        <vt:lpwstr>_Toc186273551</vt:lpwstr>
      </vt:variant>
      <vt:variant>
        <vt:i4>1769525</vt:i4>
      </vt:variant>
      <vt:variant>
        <vt:i4>26</vt:i4>
      </vt:variant>
      <vt:variant>
        <vt:i4>0</vt:i4>
      </vt:variant>
      <vt:variant>
        <vt:i4>5</vt:i4>
      </vt:variant>
      <vt:variant>
        <vt:lpwstr/>
      </vt:variant>
      <vt:variant>
        <vt:lpwstr>_Toc186273550</vt:lpwstr>
      </vt:variant>
      <vt:variant>
        <vt:i4>1703989</vt:i4>
      </vt:variant>
      <vt:variant>
        <vt:i4>20</vt:i4>
      </vt:variant>
      <vt:variant>
        <vt:i4>0</vt:i4>
      </vt:variant>
      <vt:variant>
        <vt:i4>5</vt:i4>
      </vt:variant>
      <vt:variant>
        <vt:lpwstr/>
      </vt:variant>
      <vt:variant>
        <vt:lpwstr>_Toc186273549</vt:lpwstr>
      </vt:variant>
      <vt:variant>
        <vt:i4>1703989</vt:i4>
      </vt:variant>
      <vt:variant>
        <vt:i4>14</vt:i4>
      </vt:variant>
      <vt:variant>
        <vt:i4>0</vt:i4>
      </vt:variant>
      <vt:variant>
        <vt:i4>5</vt:i4>
      </vt:variant>
      <vt:variant>
        <vt:lpwstr/>
      </vt:variant>
      <vt:variant>
        <vt:lpwstr>_Toc186273548</vt:lpwstr>
      </vt:variant>
      <vt:variant>
        <vt:i4>1703989</vt:i4>
      </vt:variant>
      <vt:variant>
        <vt:i4>8</vt:i4>
      </vt:variant>
      <vt:variant>
        <vt:i4>0</vt:i4>
      </vt:variant>
      <vt:variant>
        <vt:i4>5</vt:i4>
      </vt:variant>
      <vt:variant>
        <vt:lpwstr/>
      </vt:variant>
      <vt:variant>
        <vt:lpwstr>_Toc186273547</vt:lpwstr>
      </vt:variant>
      <vt:variant>
        <vt:i4>1703989</vt:i4>
      </vt:variant>
      <vt:variant>
        <vt:i4>2</vt:i4>
      </vt:variant>
      <vt:variant>
        <vt:i4>0</vt:i4>
      </vt:variant>
      <vt:variant>
        <vt:i4>5</vt:i4>
      </vt:variant>
      <vt:variant>
        <vt:lpwstr/>
      </vt:variant>
      <vt:variant>
        <vt:lpwstr>_Toc186273546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操作手册</dc:title>
  <dc:subject/>
  <dc:creator>w</dc:creator>
  <cp:keywords/>
  <dc:description/>
  <cp:lastModifiedBy>lenovo</cp:lastModifiedBy>
  <cp:revision>11</cp:revision>
  <cp:lastPrinted>2005-02-28T12:18:00Z</cp:lastPrinted>
  <dcterms:created xsi:type="dcterms:W3CDTF">2011-07-26T09:41:00Z</dcterms:created>
  <dcterms:modified xsi:type="dcterms:W3CDTF">2014-04-08T10:36:00Z</dcterms:modified>
</cp:coreProperties>
</file>